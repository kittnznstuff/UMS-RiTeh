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ED8C8" w14:textId="1C165A78" w:rsidR="00F41196" w:rsidRPr="00A962DC" w:rsidRDefault="001529E5">
      <w:pPr>
        <w:pPrChange w:id="1" w:author="Luka Zvonarek" w:date="2023-02-16T08:29:00Z">
          <w:pPr>
            <w:spacing w:before="720"/>
            <w:jc w:val="center"/>
          </w:pPr>
        </w:pPrChange>
      </w:pPr>
      <w:r w:rsidRPr="00A962DC">
        <w:t>SVEUČILIŠTE U RIJECI</w:t>
      </w:r>
    </w:p>
    <w:p w14:paraId="642ED8C9" w14:textId="77777777" w:rsidR="00F41196" w:rsidRPr="00A962DC" w:rsidRDefault="001529E5">
      <w:pPr>
        <w:spacing w:before="240" w:after="480"/>
        <w:jc w:val="center"/>
        <w:rPr>
          <w:b/>
          <w:sz w:val="32"/>
          <w:szCs w:val="32"/>
        </w:rPr>
      </w:pPr>
      <w:commentRangeStart w:id="2"/>
      <w:r w:rsidRPr="00A962DC">
        <w:rPr>
          <w:b/>
          <w:sz w:val="32"/>
          <w:szCs w:val="32"/>
        </w:rPr>
        <w:t>TEHNIČKI FAKULTET</w:t>
      </w:r>
      <w:commentRangeEnd w:id="2"/>
      <w:r w:rsidR="001143E2">
        <w:rPr>
          <w:rStyle w:val="CommentReference"/>
        </w:rPr>
        <w:commentReference w:id="2"/>
      </w:r>
    </w:p>
    <w:p w14:paraId="642ED8CA" w14:textId="77777777" w:rsidR="00F41196" w:rsidRPr="00A962DC" w:rsidRDefault="001529E5">
      <w:pPr>
        <w:spacing w:before="240"/>
        <w:jc w:val="center"/>
        <w:rPr>
          <w:sz w:val="28"/>
          <w:szCs w:val="28"/>
        </w:rPr>
      </w:pPr>
      <w:r w:rsidRPr="00A962DC">
        <w:rPr>
          <w:sz w:val="28"/>
          <w:szCs w:val="28"/>
        </w:rPr>
        <w:t>Diplomski sveučilišni studij strojarstva</w:t>
      </w:r>
    </w:p>
    <w:p w14:paraId="642ED8CB" w14:textId="77777777" w:rsidR="00F41196" w:rsidRPr="00A962DC" w:rsidRDefault="00F41196">
      <w:pPr>
        <w:spacing w:before="240"/>
        <w:jc w:val="center"/>
        <w:rPr>
          <w:sz w:val="28"/>
          <w:szCs w:val="28"/>
        </w:rPr>
      </w:pPr>
    </w:p>
    <w:p w14:paraId="642ED8CC" w14:textId="77777777" w:rsidR="00F41196" w:rsidRPr="00A962DC" w:rsidRDefault="00F41196">
      <w:pPr>
        <w:spacing w:before="240"/>
        <w:jc w:val="center"/>
        <w:rPr>
          <w:sz w:val="28"/>
          <w:szCs w:val="28"/>
        </w:rPr>
      </w:pPr>
    </w:p>
    <w:p w14:paraId="642ED8CD" w14:textId="77777777" w:rsidR="00F41196" w:rsidRPr="00A962DC" w:rsidRDefault="00F41196">
      <w:pPr>
        <w:spacing w:before="240"/>
        <w:jc w:val="center"/>
        <w:rPr>
          <w:sz w:val="28"/>
          <w:szCs w:val="28"/>
        </w:rPr>
      </w:pPr>
    </w:p>
    <w:p w14:paraId="642ED8CE" w14:textId="77777777" w:rsidR="00F41196" w:rsidRPr="00A962DC" w:rsidRDefault="00F41196">
      <w:pPr>
        <w:spacing w:before="240"/>
        <w:jc w:val="center"/>
        <w:rPr>
          <w:sz w:val="28"/>
          <w:szCs w:val="28"/>
        </w:rPr>
      </w:pPr>
    </w:p>
    <w:p w14:paraId="642ED8CF" w14:textId="77777777" w:rsidR="00F41196" w:rsidRPr="00A962DC" w:rsidRDefault="001529E5">
      <w:pPr>
        <w:spacing w:before="240"/>
        <w:jc w:val="center"/>
        <w:rPr>
          <w:sz w:val="28"/>
          <w:szCs w:val="28"/>
        </w:rPr>
      </w:pPr>
      <w:r w:rsidRPr="00A962DC">
        <w:rPr>
          <w:sz w:val="28"/>
          <w:szCs w:val="28"/>
        </w:rPr>
        <w:t>Programski zadatak iz kolegija: Upravljanje mehatroničkim sustavima</w:t>
      </w:r>
    </w:p>
    <w:p w14:paraId="642ED8D0" w14:textId="44B2576B" w:rsidR="00F41196" w:rsidRPr="00A962DC" w:rsidRDefault="001529E5">
      <w:pPr>
        <w:spacing w:before="240"/>
        <w:jc w:val="center"/>
        <w:rPr>
          <w:b/>
          <w:sz w:val="32"/>
          <w:szCs w:val="32"/>
        </w:rPr>
      </w:pPr>
      <w:commentRangeStart w:id="3"/>
      <w:r w:rsidRPr="00A962DC">
        <w:rPr>
          <w:b/>
          <w:sz w:val="32"/>
          <w:szCs w:val="32"/>
        </w:rPr>
        <w:t>Nadogradnja</w:t>
      </w:r>
      <w:ins w:id="4" w:author="Luciano Kostelac" w:date="2023-02-16T03:04:00Z">
        <w:r w:rsidR="006A29CC">
          <w:rPr>
            <w:b/>
            <w:sz w:val="32"/>
            <w:szCs w:val="32"/>
          </w:rPr>
          <w:t xml:space="preserve">, umjeravanje </w:t>
        </w:r>
      </w:ins>
      <w:del w:id="5" w:author="Luciano Kostelac" w:date="2023-02-16T03:04:00Z">
        <w:r w:rsidRPr="00A962DC" w:rsidDel="006A29CC">
          <w:rPr>
            <w:b/>
            <w:sz w:val="32"/>
            <w:szCs w:val="32"/>
          </w:rPr>
          <w:delText xml:space="preserve"> </w:delText>
        </w:r>
      </w:del>
      <w:r w:rsidRPr="00A962DC">
        <w:rPr>
          <w:b/>
          <w:sz w:val="32"/>
          <w:szCs w:val="32"/>
        </w:rPr>
        <w:t>i implementacija mjernog sustava dinamometra i sEMG osjetnika</w:t>
      </w:r>
      <w:commentRangeEnd w:id="3"/>
      <w:r w:rsidR="00A962DC" w:rsidRPr="00A962DC">
        <w:rPr>
          <w:rStyle w:val="CommentReference"/>
        </w:rPr>
        <w:commentReference w:id="3"/>
      </w:r>
    </w:p>
    <w:p w14:paraId="642ED8D1" w14:textId="77777777" w:rsidR="00F41196" w:rsidRPr="00A962DC" w:rsidRDefault="00F41196"/>
    <w:p w14:paraId="642ED8D2" w14:textId="77777777" w:rsidR="00F41196" w:rsidRPr="00A962DC" w:rsidRDefault="00F41196"/>
    <w:p w14:paraId="642ED8D3" w14:textId="5F5D309E" w:rsidR="00F41196" w:rsidRPr="00A962DC" w:rsidRDefault="00F41196"/>
    <w:p w14:paraId="151F1284" w14:textId="74EFB2C1" w:rsidR="00743B5A" w:rsidRPr="00A962DC" w:rsidRDefault="00743B5A"/>
    <w:p w14:paraId="2AA986CF" w14:textId="2F273D38" w:rsidR="00743B5A" w:rsidRPr="00A962DC" w:rsidRDefault="00743B5A"/>
    <w:p w14:paraId="0F64568D" w14:textId="77777777" w:rsidR="00743B5A" w:rsidRPr="00A962DC" w:rsidRDefault="00743B5A"/>
    <w:p w14:paraId="642ED8D4" w14:textId="77777777" w:rsidR="00F41196" w:rsidRPr="00A962DC" w:rsidRDefault="001529E5">
      <w:pPr>
        <w:jc w:val="left"/>
        <w:pPrChange w:id="6" w:author="Luciano Kostelac" w:date="2023-02-16T03:04:00Z">
          <w:pPr>
            <w:jc w:val="right"/>
          </w:pPr>
        </w:pPrChange>
      </w:pPr>
      <w:r w:rsidRPr="00A962DC">
        <w:t xml:space="preserve">         Studenti: </w:t>
      </w:r>
      <w:r w:rsidRPr="00A962DC">
        <w:rPr>
          <w:b/>
        </w:rPr>
        <w:t>Ivan Britvić</w:t>
      </w:r>
    </w:p>
    <w:p w14:paraId="642ED8D5" w14:textId="77777777" w:rsidR="00F41196" w:rsidRPr="00A962DC" w:rsidRDefault="001529E5">
      <w:pPr>
        <w:ind w:left="1416"/>
        <w:jc w:val="left"/>
        <w:rPr>
          <w:b/>
        </w:rPr>
        <w:pPrChange w:id="7" w:author="Luciano Kostelac" w:date="2023-02-16T03:04:00Z">
          <w:pPr>
            <w:ind w:left="1416"/>
            <w:jc w:val="right"/>
          </w:pPr>
        </w:pPrChange>
      </w:pPr>
      <w:r w:rsidRPr="00A962DC">
        <w:rPr>
          <w:b/>
        </w:rPr>
        <w:t xml:space="preserve"> Krunoslav Marenić</w:t>
      </w:r>
    </w:p>
    <w:p w14:paraId="642ED8D6" w14:textId="77777777" w:rsidR="00F41196" w:rsidRPr="00A962DC" w:rsidRDefault="001529E5">
      <w:pPr>
        <w:ind w:left="1416"/>
        <w:jc w:val="left"/>
        <w:rPr>
          <w:b/>
        </w:rPr>
        <w:pPrChange w:id="8" w:author="Luciano Kostelac" w:date="2023-02-16T03:04:00Z">
          <w:pPr>
            <w:ind w:left="1416"/>
            <w:jc w:val="right"/>
          </w:pPr>
        </w:pPrChange>
      </w:pPr>
      <w:r w:rsidRPr="00A962DC">
        <w:rPr>
          <w:b/>
        </w:rPr>
        <w:t xml:space="preserve"> Mato Štefanac</w:t>
      </w:r>
    </w:p>
    <w:p w14:paraId="642ED8D7" w14:textId="77777777" w:rsidR="00F41196" w:rsidRPr="00A962DC" w:rsidRDefault="001529E5">
      <w:pPr>
        <w:ind w:left="1416"/>
        <w:jc w:val="left"/>
        <w:rPr>
          <w:b/>
        </w:rPr>
        <w:pPrChange w:id="9" w:author="Luciano Kostelac" w:date="2023-02-16T03:04:00Z">
          <w:pPr>
            <w:ind w:left="1416"/>
            <w:jc w:val="right"/>
          </w:pPr>
        </w:pPrChange>
      </w:pPr>
      <w:r w:rsidRPr="00A962DC">
        <w:rPr>
          <w:b/>
        </w:rPr>
        <w:t xml:space="preserve"> Luka Zvonarek</w:t>
      </w:r>
    </w:p>
    <w:p w14:paraId="642ED8D8" w14:textId="77777777" w:rsidR="00F41196" w:rsidRPr="00A962DC" w:rsidRDefault="001529E5">
      <w:pPr>
        <w:ind w:left="1416"/>
        <w:jc w:val="left"/>
        <w:rPr>
          <w:b/>
        </w:rPr>
        <w:pPrChange w:id="10" w:author="Luciano Kostelac" w:date="2023-02-16T03:04:00Z">
          <w:pPr>
            <w:ind w:left="1416"/>
            <w:jc w:val="right"/>
          </w:pPr>
        </w:pPrChange>
      </w:pPr>
      <w:r w:rsidRPr="00A962DC">
        <w:rPr>
          <w:b/>
        </w:rPr>
        <w:t xml:space="preserve"> Luciano Kostelac</w:t>
      </w:r>
    </w:p>
    <w:sdt>
      <w:sdtPr>
        <w:rPr>
          <w:rFonts w:ascii="Times New Roman" w:eastAsia="Times New Roman" w:hAnsi="Times New Roman" w:cs="Times New Roman"/>
          <w:color w:val="auto"/>
          <w:sz w:val="24"/>
          <w:szCs w:val="24"/>
        </w:rPr>
        <w:id w:val="949589395"/>
        <w:docPartObj>
          <w:docPartGallery w:val="Table of Contents"/>
          <w:docPartUnique/>
        </w:docPartObj>
      </w:sdtPr>
      <w:sdtEndPr>
        <w:rPr>
          <w:b/>
          <w:bCs/>
        </w:rPr>
      </w:sdtEndPr>
      <w:sdtContent>
        <w:p w14:paraId="501418FD" w14:textId="2932C8C4" w:rsidR="00240378" w:rsidRPr="00A962DC" w:rsidRDefault="00240378">
          <w:pPr>
            <w:pStyle w:val="TOCHeading"/>
            <w:rPr>
              <w:rFonts w:ascii="Times New Roman" w:hAnsi="Times New Roman" w:cs="Times New Roman"/>
              <w:b/>
              <w:bCs/>
              <w:color w:val="auto"/>
            </w:rPr>
          </w:pPr>
          <w:r w:rsidRPr="00A962DC">
            <w:rPr>
              <w:rFonts w:ascii="Times New Roman" w:hAnsi="Times New Roman" w:cs="Times New Roman"/>
              <w:b/>
              <w:bCs/>
              <w:color w:val="auto"/>
            </w:rPr>
            <w:t>Sadržaj</w:t>
          </w:r>
        </w:p>
        <w:p w14:paraId="3A676278" w14:textId="2D5AA548" w:rsidR="00344581" w:rsidRDefault="00240378" w:rsidP="00344581">
          <w:pPr>
            <w:pStyle w:val="TOC1"/>
            <w:rPr>
              <w:ins w:id="11" w:author="Luciano Kostelac" w:date="2023-02-16T03:15:00Z"/>
              <w:rFonts w:asciiTheme="minorHAnsi" w:eastAsiaTheme="minorEastAsia" w:hAnsiTheme="minorHAnsi" w:cstheme="minorBidi"/>
              <w:noProof/>
              <w:sz w:val="22"/>
              <w:szCs w:val="22"/>
            </w:rPr>
          </w:pPr>
          <w:r w:rsidRPr="00A962DC">
            <w:fldChar w:fldCharType="begin"/>
          </w:r>
          <w:r w:rsidRPr="00A962DC">
            <w:instrText xml:space="preserve"> TOC \o "1-3" \h \z \u </w:instrText>
          </w:r>
          <w:r w:rsidRPr="00A962DC">
            <w:fldChar w:fldCharType="separate"/>
          </w:r>
          <w:ins w:id="12" w:author="Luciano Kostelac" w:date="2023-02-16T03:15:00Z">
            <w:r w:rsidR="00344581" w:rsidRPr="006D2E5B">
              <w:rPr>
                <w:rStyle w:val="Hyperlink"/>
                <w:noProof/>
              </w:rPr>
              <w:fldChar w:fldCharType="begin"/>
            </w:r>
            <w:r w:rsidR="00344581" w:rsidRPr="006D2E5B">
              <w:rPr>
                <w:rStyle w:val="Hyperlink"/>
                <w:noProof/>
              </w:rPr>
              <w:instrText xml:space="preserve"> </w:instrText>
            </w:r>
            <w:r w:rsidR="00344581">
              <w:rPr>
                <w:noProof/>
              </w:rPr>
              <w:instrText>HYPERLINK \l "_Toc127409770"</w:instrText>
            </w:r>
            <w:r w:rsidR="00344581" w:rsidRPr="006D2E5B">
              <w:rPr>
                <w:rStyle w:val="Hyperlink"/>
                <w:noProof/>
              </w:rPr>
              <w:instrText xml:space="preserve"> </w:instrText>
            </w:r>
            <w:r w:rsidR="00344581" w:rsidRPr="006D2E5B">
              <w:rPr>
                <w:rStyle w:val="Hyperlink"/>
                <w:noProof/>
              </w:rPr>
              <w:fldChar w:fldCharType="separate"/>
            </w:r>
            <w:r w:rsidR="00344581" w:rsidRPr="006D2E5B">
              <w:rPr>
                <w:rStyle w:val="Hyperlink"/>
                <w:noProof/>
              </w:rPr>
              <w:t>1.</w:t>
            </w:r>
            <w:r w:rsidR="00344581">
              <w:rPr>
                <w:rFonts w:asciiTheme="minorHAnsi" w:eastAsiaTheme="minorEastAsia" w:hAnsiTheme="minorHAnsi" w:cstheme="minorBidi"/>
                <w:noProof/>
                <w:sz w:val="22"/>
                <w:szCs w:val="22"/>
              </w:rPr>
              <w:tab/>
            </w:r>
            <w:r w:rsidR="00344581" w:rsidRPr="006D2E5B">
              <w:rPr>
                <w:rStyle w:val="Hyperlink"/>
                <w:noProof/>
              </w:rPr>
              <w:t>Uvod</w:t>
            </w:r>
            <w:r w:rsidR="00344581">
              <w:rPr>
                <w:noProof/>
                <w:webHidden/>
              </w:rPr>
              <w:tab/>
            </w:r>
            <w:r w:rsidR="00344581">
              <w:rPr>
                <w:noProof/>
                <w:webHidden/>
              </w:rPr>
              <w:fldChar w:fldCharType="begin"/>
            </w:r>
            <w:r w:rsidR="00344581">
              <w:rPr>
                <w:noProof/>
                <w:webHidden/>
              </w:rPr>
              <w:instrText xml:space="preserve"> PAGEREF _Toc127409770 \h </w:instrText>
            </w:r>
          </w:ins>
          <w:r w:rsidR="00344581">
            <w:rPr>
              <w:noProof/>
              <w:webHidden/>
            </w:rPr>
          </w:r>
          <w:r w:rsidR="00344581">
            <w:rPr>
              <w:noProof/>
              <w:webHidden/>
            </w:rPr>
            <w:fldChar w:fldCharType="separate"/>
          </w:r>
          <w:ins w:id="13" w:author="Luciano Kostelac" w:date="2023-02-16T03:15:00Z">
            <w:r w:rsidR="00344581">
              <w:rPr>
                <w:noProof/>
                <w:webHidden/>
              </w:rPr>
              <w:t>3</w:t>
            </w:r>
            <w:r w:rsidR="00344581">
              <w:rPr>
                <w:noProof/>
                <w:webHidden/>
              </w:rPr>
              <w:fldChar w:fldCharType="end"/>
            </w:r>
            <w:r w:rsidR="00344581" w:rsidRPr="006D2E5B">
              <w:rPr>
                <w:rStyle w:val="Hyperlink"/>
                <w:noProof/>
              </w:rPr>
              <w:fldChar w:fldCharType="end"/>
            </w:r>
          </w:ins>
        </w:p>
        <w:p w14:paraId="2B395EA7" w14:textId="36628655" w:rsidR="00344581" w:rsidRDefault="00344581" w:rsidP="00344581">
          <w:pPr>
            <w:pStyle w:val="TOC1"/>
            <w:rPr>
              <w:ins w:id="14" w:author="Luciano Kostelac" w:date="2023-02-16T03:15:00Z"/>
              <w:rFonts w:asciiTheme="minorHAnsi" w:eastAsiaTheme="minorEastAsia" w:hAnsiTheme="minorHAnsi" w:cstheme="minorBidi"/>
              <w:noProof/>
              <w:sz w:val="22"/>
              <w:szCs w:val="22"/>
            </w:rPr>
          </w:pPr>
          <w:ins w:id="15"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"_Toc127409771"</w:instrText>
            </w:r>
            <w:r w:rsidRPr="006D2E5B">
              <w:rPr>
                <w:rStyle w:val="Hyperlink"/>
                <w:noProof/>
              </w:rPr>
              <w:instrText xml:space="preserve"> </w:instrText>
            </w:r>
            <w:r w:rsidRPr="006D2E5B">
              <w:rPr>
                <w:rStyle w:val="Hyperlink"/>
                <w:noProof/>
              </w:rPr>
              <w:fldChar w:fldCharType="separate"/>
            </w:r>
            <w:r w:rsidRPr="006D2E5B">
              <w:rPr>
                <w:rStyle w:val="Hyperlink"/>
                <w:noProof/>
              </w:rPr>
              <w:t>2.</w:t>
            </w:r>
            <w:r>
              <w:rPr>
                <w:rFonts w:asciiTheme="minorHAnsi" w:eastAsiaTheme="minorEastAsia" w:hAnsiTheme="minorHAnsi" w:cstheme="minorBidi"/>
                <w:noProof/>
                <w:sz w:val="22"/>
                <w:szCs w:val="22"/>
              </w:rPr>
              <w:tab/>
            </w:r>
            <w:r w:rsidRPr="006D2E5B">
              <w:rPr>
                <w:rStyle w:val="Hyperlink"/>
                <w:noProof/>
              </w:rPr>
              <w:t>Korišteni alati</w:t>
            </w:r>
            <w:r>
              <w:rPr>
                <w:noProof/>
                <w:webHidden/>
              </w:rPr>
              <w:tab/>
            </w:r>
            <w:r>
              <w:rPr>
                <w:noProof/>
                <w:webHidden/>
              </w:rPr>
              <w:fldChar w:fldCharType="begin"/>
            </w:r>
            <w:r>
              <w:rPr>
                <w:noProof/>
                <w:webHidden/>
              </w:rPr>
              <w:instrText xml:space="preserve"> PAGEREF _Toc127409771 \h </w:instrText>
            </w:r>
          </w:ins>
          <w:r>
            <w:rPr>
              <w:noProof/>
              <w:webHidden/>
            </w:rPr>
          </w:r>
          <w:r>
            <w:rPr>
              <w:noProof/>
              <w:webHidden/>
            </w:rPr>
            <w:fldChar w:fldCharType="separate"/>
          </w:r>
          <w:ins w:id="16" w:author="Luciano Kostelac" w:date="2023-02-16T03:15:00Z">
            <w:r>
              <w:rPr>
                <w:noProof/>
                <w:webHidden/>
              </w:rPr>
              <w:t>4</w:t>
            </w:r>
            <w:r>
              <w:rPr>
                <w:noProof/>
                <w:webHidden/>
              </w:rPr>
              <w:fldChar w:fldCharType="end"/>
            </w:r>
            <w:r w:rsidRPr="006D2E5B">
              <w:rPr>
                <w:rStyle w:val="Hyperlink"/>
                <w:noProof/>
              </w:rPr>
              <w:fldChar w:fldCharType="end"/>
            </w:r>
          </w:ins>
        </w:p>
        <w:p w14:paraId="52F0E3F7" w14:textId="720B6F9B" w:rsidR="00344581" w:rsidRDefault="00344581" w:rsidP="00344581">
          <w:pPr>
            <w:pStyle w:val="TOC1"/>
            <w:rPr>
              <w:ins w:id="17" w:author="Luciano Kostelac" w:date="2023-02-16T03:15:00Z"/>
              <w:rFonts w:asciiTheme="minorHAnsi" w:eastAsiaTheme="minorEastAsia" w:hAnsiTheme="minorHAnsi" w:cstheme="minorBidi"/>
              <w:noProof/>
              <w:sz w:val="22"/>
              <w:szCs w:val="22"/>
            </w:rPr>
          </w:pPr>
          <w:ins w:id="18"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"_Toc127409772"</w:instrText>
            </w:r>
            <w:r w:rsidRPr="006D2E5B">
              <w:rPr>
                <w:rStyle w:val="Hyperlink"/>
                <w:noProof/>
              </w:rPr>
              <w:instrText xml:space="preserve"> </w:instrText>
            </w:r>
            <w:r w:rsidRPr="006D2E5B">
              <w:rPr>
                <w:rStyle w:val="Hyperlink"/>
                <w:noProof/>
              </w:rPr>
              <w:fldChar w:fldCharType="separate"/>
            </w:r>
            <w:r w:rsidRPr="006D2E5B">
              <w:rPr>
                <w:rStyle w:val="Hyperlink"/>
                <w:noProof/>
              </w:rPr>
              <w:t>3.</w:t>
            </w:r>
            <w:r>
              <w:rPr>
                <w:rFonts w:asciiTheme="minorHAnsi" w:eastAsiaTheme="minorEastAsia" w:hAnsiTheme="minorHAnsi" w:cstheme="minorBidi"/>
                <w:noProof/>
                <w:sz w:val="22"/>
                <w:szCs w:val="22"/>
              </w:rPr>
              <w:tab/>
            </w:r>
            <w:r w:rsidRPr="006D2E5B">
              <w:rPr>
                <w:rStyle w:val="Hyperlink"/>
                <w:noProof/>
              </w:rPr>
              <w:t>Kalibracija dinamometra</w:t>
            </w:r>
            <w:r>
              <w:rPr>
                <w:noProof/>
                <w:webHidden/>
              </w:rPr>
              <w:tab/>
            </w:r>
            <w:r>
              <w:rPr>
                <w:noProof/>
                <w:webHidden/>
              </w:rPr>
              <w:fldChar w:fldCharType="begin"/>
            </w:r>
            <w:r>
              <w:rPr>
                <w:noProof/>
                <w:webHidden/>
              </w:rPr>
              <w:instrText xml:space="preserve"> PAGEREF _Toc127409772 \h </w:instrText>
            </w:r>
          </w:ins>
          <w:r>
            <w:rPr>
              <w:noProof/>
              <w:webHidden/>
            </w:rPr>
          </w:r>
          <w:r>
            <w:rPr>
              <w:noProof/>
              <w:webHidden/>
            </w:rPr>
            <w:fldChar w:fldCharType="separate"/>
          </w:r>
          <w:ins w:id="19" w:author="Luciano Kostelac" w:date="2023-02-16T03:15:00Z">
            <w:r>
              <w:rPr>
                <w:noProof/>
                <w:webHidden/>
              </w:rPr>
              <w:t>5</w:t>
            </w:r>
            <w:r>
              <w:rPr>
                <w:noProof/>
                <w:webHidden/>
              </w:rPr>
              <w:fldChar w:fldCharType="end"/>
            </w:r>
            <w:r w:rsidRPr="006D2E5B">
              <w:rPr>
                <w:rStyle w:val="Hyperlink"/>
                <w:noProof/>
              </w:rPr>
              <w:fldChar w:fldCharType="end"/>
            </w:r>
          </w:ins>
        </w:p>
        <w:p w14:paraId="7E665684" w14:textId="49644143" w:rsidR="00344581" w:rsidRDefault="00344581">
          <w:pPr>
            <w:pStyle w:val="TOC2"/>
            <w:tabs>
              <w:tab w:val="left" w:pos="880"/>
              <w:tab w:val="right" w:leader="dot" w:pos="9016"/>
            </w:tabs>
            <w:rPr>
              <w:ins w:id="20" w:author="Luciano Kostelac" w:date="2023-02-16T03:15:00Z"/>
              <w:rFonts w:asciiTheme="minorHAnsi" w:eastAsiaTheme="minorEastAsia" w:hAnsiTheme="minorHAnsi" w:cstheme="minorBidi"/>
              <w:noProof/>
              <w:sz w:val="22"/>
              <w:szCs w:val="22"/>
            </w:rPr>
          </w:pPr>
          <w:ins w:id="21"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"_Toc127409773"</w:instrText>
            </w:r>
            <w:r w:rsidRPr="006D2E5B">
              <w:rPr>
                <w:rStyle w:val="Hyperlink"/>
                <w:noProof/>
              </w:rPr>
              <w:instrText xml:space="preserve"> </w:instrText>
            </w:r>
            <w:r w:rsidRPr="006D2E5B">
              <w:rPr>
                <w:rStyle w:val="Hyperlink"/>
                <w:noProof/>
              </w:rPr>
              <w:fldChar w:fldCharType="separate"/>
            </w:r>
            <w:r w:rsidRPr="006D2E5B">
              <w:rPr>
                <w:rStyle w:val="Hyperlink"/>
                <w:noProof/>
              </w:rPr>
              <w:t>3.1.</w:t>
            </w:r>
            <w:r>
              <w:rPr>
                <w:rFonts w:asciiTheme="minorHAnsi" w:eastAsiaTheme="minorEastAsia" w:hAnsiTheme="minorHAnsi" w:cstheme="minorBidi"/>
                <w:noProof/>
                <w:sz w:val="22"/>
                <w:szCs w:val="22"/>
              </w:rPr>
              <w:tab/>
            </w:r>
            <w:r w:rsidRPr="006D2E5B">
              <w:rPr>
                <w:rStyle w:val="Hyperlink"/>
                <w:noProof/>
              </w:rPr>
              <w:t>Vernier go direct dinamometar [3]</w:t>
            </w:r>
            <w:r>
              <w:rPr>
                <w:noProof/>
                <w:webHidden/>
              </w:rPr>
              <w:tab/>
            </w:r>
            <w:r>
              <w:rPr>
                <w:noProof/>
                <w:webHidden/>
              </w:rPr>
              <w:fldChar w:fldCharType="begin"/>
            </w:r>
            <w:r>
              <w:rPr>
                <w:noProof/>
                <w:webHidden/>
              </w:rPr>
              <w:instrText xml:space="preserve"> PAGEREF _Toc127409773 \h </w:instrText>
            </w:r>
          </w:ins>
          <w:r>
            <w:rPr>
              <w:noProof/>
              <w:webHidden/>
            </w:rPr>
          </w:r>
          <w:r>
            <w:rPr>
              <w:noProof/>
              <w:webHidden/>
            </w:rPr>
            <w:fldChar w:fldCharType="separate"/>
          </w:r>
          <w:ins w:id="22" w:author="Luciano Kostelac" w:date="2023-02-16T03:15:00Z">
            <w:r>
              <w:rPr>
                <w:noProof/>
                <w:webHidden/>
              </w:rPr>
              <w:t>6</w:t>
            </w:r>
            <w:r>
              <w:rPr>
                <w:noProof/>
                <w:webHidden/>
              </w:rPr>
              <w:fldChar w:fldCharType="end"/>
            </w:r>
            <w:r w:rsidRPr="006D2E5B">
              <w:rPr>
                <w:rStyle w:val="Hyperlink"/>
                <w:noProof/>
              </w:rPr>
              <w:fldChar w:fldCharType="end"/>
            </w:r>
          </w:ins>
        </w:p>
        <w:p w14:paraId="3711F359" w14:textId="162A8BF5" w:rsidR="00344581" w:rsidRDefault="00344581">
          <w:pPr>
            <w:pStyle w:val="TOC2"/>
            <w:tabs>
              <w:tab w:val="left" w:pos="880"/>
              <w:tab w:val="right" w:leader="dot" w:pos="9016"/>
            </w:tabs>
            <w:rPr>
              <w:ins w:id="23" w:author="Luciano Kostelac" w:date="2023-02-16T03:15:00Z"/>
              <w:rFonts w:asciiTheme="minorHAnsi" w:eastAsiaTheme="minorEastAsia" w:hAnsiTheme="minorHAnsi" w:cstheme="minorBidi"/>
              <w:noProof/>
              <w:sz w:val="22"/>
              <w:szCs w:val="22"/>
            </w:rPr>
          </w:pPr>
          <w:ins w:id="24"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"_Toc127409774"</w:instrText>
            </w:r>
            <w:r w:rsidRPr="006D2E5B">
              <w:rPr>
                <w:rStyle w:val="Hyperlink"/>
                <w:noProof/>
              </w:rPr>
              <w:instrText xml:space="preserve"> </w:instrText>
            </w:r>
            <w:r w:rsidRPr="006D2E5B">
              <w:rPr>
                <w:rStyle w:val="Hyperlink"/>
                <w:noProof/>
              </w:rPr>
              <w:fldChar w:fldCharType="separate"/>
            </w:r>
            <w:r w:rsidRPr="006D2E5B">
              <w:rPr>
                <w:rStyle w:val="Hyperlink"/>
                <w:noProof/>
              </w:rPr>
              <w:t>3.2.</w:t>
            </w:r>
            <w:r>
              <w:rPr>
                <w:rFonts w:asciiTheme="minorHAnsi" w:eastAsiaTheme="minorEastAsia" w:hAnsiTheme="minorHAnsi" w:cstheme="minorBidi"/>
                <w:noProof/>
                <w:sz w:val="22"/>
                <w:szCs w:val="22"/>
              </w:rPr>
              <w:tab/>
            </w:r>
            <w:r w:rsidRPr="006D2E5B">
              <w:rPr>
                <w:rStyle w:val="Hyperlink"/>
                <w:noProof/>
              </w:rPr>
              <w:t>Norma ASTM E74:2002 [3]</w:t>
            </w:r>
            <w:r>
              <w:rPr>
                <w:noProof/>
                <w:webHidden/>
              </w:rPr>
              <w:tab/>
            </w:r>
            <w:r>
              <w:rPr>
                <w:noProof/>
                <w:webHidden/>
              </w:rPr>
              <w:fldChar w:fldCharType="begin"/>
            </w:r>
            <w:r>
              <w:rPr>
                <w:noProof/>
                <w:webHidden/>
              </w:rPr>
              <w:instrText xml:space="preserve"> PAGEREF _Toc127409774 \h </w:instrText>
            </w:r>
          </w:ins>
          <w:r>
            <w:rPr>
              <w:noProof/>
              <w:webHidden/>
            </w:rPr>
          </w:r>
          <w:r>
            <w:rPr>
              <w:noProof/>
              <w:webHidden/>
            </w:rPr>
            <w:fldChar w:fldCharType="separate"/>
          </w:r>
          <w:ins w:id="25" w:author="Luciano Kostelac" w:date="2023-02-16T03:15:00Z">
            <w:r>
              <w:rPr>
                <w:noProof/>
                <w:webHidden/>
              </w:rPr>
              <w:t>7</w:t>
            </w:r>
            <w:r>
              <w:rPr>
                <w:noProof/>
                <w:webHidden/>
              </w:rPr>
              <w:fldChar w:fldCharType="end"/>
            </w:r>
            <w:r w:rsidRPr="006D2E5B">
              <w:rPr>
                <w:rStyle w:val="Hyperlink"/>
                <w:noProof/>
              </w:rPr>
              <w:fldChar w:fldCharType="end"/>
            </w:r>
          </w:ins>
        </w:p>
        <w:p w14:paraId="46B17EAA" w14:textId="0EF1964B" w:rsidR="00344581" w:rsidRDefault="00344581">
          <w:pPr>
            <w:pStyle w:val="TOC2"/>
            <w:tabs>
              <w:tab w:val="left" w:pos="880"/>
              <w:tab w:val="right" w:leader="dot" w:pos="9016"/>
            </w:tabs>
            <w:rPr>
              <w:ins w:id="26" w:author="Luciano Kostelac" w:date="2023-02-16T03:15:00Z"/>
              <w:rFonts w:asciiTheme="minorHAnsi" w:eastAsiaTheme="minorEastAsia" w:hAnsiTheme="minorHAnsi" w:cstheme="minorBidi"/>
              <w:noProof/>
              <w:sz w:val="22"/>
              <w:szCs w:val="22"/>
            </w:rPr>
          </w:pPr>
          <w:ins w:id="27"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"_Toc127409775"</w:instrText>
            </w:r>
            <w:r w:rsidRPr="006D2E5B">
              <w:rPr>
                <w:rStyle w:val="Hyperlink"/>
                <w:noProof/>
              </w:rPr>
              <w:instrText xml:space="preserve"> </w:instrText>
            </w:r>
            <w:r w:rsidRPr="006D2E5B">
              <w:rPr>
                <w:rStyle w:val="Hyperlink"/>
                <w:noProof/>
              </w:rPr>
              <w:fldChar w:fldCharType="separate"/>
            </w:r>
            <w:r w:rsidRPr="006D2E5B">
              <w:rPr>
                <w:rStyle w:val="Hyperlink"/>
                <w:noProof/>
              </w:rPr>
              <w:t>3.3.</w:t>
            </w:r>
            <w:r>
              <w:rPr>
                <w:rFonts w:asciiTheme="minorHAnsi" w:eastAsiaTheme="minorEastAsia" w:hAnsiTheme="minorHAnsi" w:cstheme="minorBidi"/>
                <w:noProof/>
                <w:sz w:val="22"/>
                <w:szCs w:val="22"/>
              </w:rPr>
              <w:tab/>
            </w:r>
            <w:r w:rsidRPr="006D2E5B">
              <w:rPr>
                <w:rStyle w:val="Hyperlink"/>
                <w:noProof/>
              </w:rPr>
              <w:t>Postupak kalibracije [3]</w:t>
            </w:r>
            <w:r>
              <w:rPr>
                <w:noProof/>
                <w:webHidden/>
              </w:rPr>
              <w:tab/>
            </w:r>
            <w:r>
              <w:rPr>
                <w:noProof/>
                <w:webHidden/>
              </w:rPr>
              <w:fldChar w:fldCharType="begin"/>
            </w:r>
            <w:r>
              <w:rPr>
                <w:noProof/>
                <w:webHidden/>
              </w:rPr>
              <w:instrText xml:space="preserve"> PAGEREF _Toc127409775 \h </w:instrText>
            </w:r>
          </w:ins>
          <w:r>
            <w:rPr>
              <w:noProof/>
              <w:webHidden/>
            </w:rPr>
          </w:r>
          <w:r>
            <w:rPr>
              <w:noProof/>
              <w:webHidden/>
            </w:rPr>
            <w:fldChar w:fldCharType="separate"/>
          </w:r>
          <w:ins w:id="28" w:author="Luciano Kostelac" w:date="2023-02-16T03:15:00Z">
            <w:r>
              <w:rPr>
                <w:noProof/>
                <w:webHidden/>
              </w:rPr>
              <w:t>8</w:t>
            </w:r>
            <w:r>
              <w:rPr>
                <w:noProof/>
                <w:webHidden/>
              </w:rPr>
              <w:fldChar w:fldCharType="end"/>
            </w:r>
            <w:r w:rsidRPr="006D2E5B">
              <w:rPr>
                <w:rStyle w:val="Hyperlink"/>
                <w:noProof/>
              </w:rPr>
              <w:fldChar w:fldCharType="end"/>
            </w:r>
          </w:ins>
        </w:p>
        <w:p w14:paraId="225517BA" w14:textId="7F84A72E" w:rsidR="00344581" w:rsidRDefault="00344581" w:rsidP="00344581">
          <w:pPr>
            <w:pStyle w:val="TOC1"/>
            <w:rPr>
              <w:ins w:id="29" w:author="Luciano Kostelac" w:date="2023-02-16T03:15:00Z"/>
              <w:rFonts w:asciiTheme="minorHAnsi" w:eastAsiaTheme="minorEastAsia" w:hAnsiTheme="minorHAnsi" w:cstheme="minorBidi"/>
              <w:noProof/>
              <w:sz w:val="22"/>
              <w:szCs w:val="22"/>
            </w:rPr>
          </w:pPr>
          <w:ins w:id="30"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"_Toc127409776"</w:instrText>
            </w:r>
            <w:r w:rsidRPr="006D2E5B">
              <w:rPr>
                <w:rStyle w:val="Hyperlink"/>
                <w:noProof/>
              </w:rPr>
              <w:instrText xml:space="preserve"> </w:instrText>
            </w:r>
            <w:r w:rsidRPr="006D2E5B">
              <w:rPr>
                <w:rStyle w:val="Hyperlink"/>
                <w:noProof/>
              </w:rPr>
              <w:fldChar w:fldCharType="separate"/>
            </w:r>
            <w:r w:rsidRPr="006D2E5B">
              <w:rPr>
                <w:rStyle w:val="Hyperlink"/>
                <w:noProof/>
              </w:rPr>
              <w:t>4.</w:t>
            </w:r>
            <w:r>
              <w:rPr>
                <w:rFonts w:asciiTheme="minorHAnsi" w:eastAsiaTheme="minorEastAsia" w:hAnsiTheme="minorHAnsi" w:cstheme="minorBidi"/>
                <w:noProof/>
                <w:sz w:val="22"/>
                <w:szCs w:val="22"/>
              </w:rPr>
              <w:tab/>
            </w:r>
            <w:r w:rsidRPr="006D2E5B">
              <w:rPr>
                <w:rStyle w:val="Hyperlink"/>
                <w:noProof/>
              </w:rPr>
              <w:t>Shimmer3 senzori</w:t>
            </w:r>
            <w:r>
              <w:rPr>
                <w:noProof/>
                <w:webHidden/>
              </w:rPr>
              <w:tab/>
            </w:r>
            <w:r>
              <w:rPr>
                <w:noProof/>
                <w:webHidden/>
              </w:rPr>
              <w:fldChar w:fldCharType="begin"/>
            </w:r>
            <w:r>
              <w:rPr>
                <w:noProof/>
                <w:webHidden/>
              </w:rPr>
              <w:instrText xml:space="preserve"> PAGEREF _Toc127409776 \h </w:instrText>
            </w:r>
          </w:ins>
          <w:r>
            <w:rPr>
              <w:noProof/>
              <w:webHidden/>
            </w:rPr>
          </w:r>
          <w:r>
            <w:rPr>
              <w:noProof/>
              <w:webHidden/>
            </w:rPr>
            <w:fldChar w:fldCharType="separate"/>
          </w:r>
          <w:ins w:id="31" w:author="Luciano Kostelac" w:date="2023-02-16T03:15:00Z">
            <w:r>
              <w:rPr>
                <w:noProof/>
                <w:webHidden/>
              </w:rPr>
              <w:t>14</w:t>
            </w:r>
            <w:r>
              <w:rPr>
                <w:noProof/>
                <w:webHidden/>
              </w:rPr>
              <w:fldChar w:fldCharType="end"/>
            </w:r>
            <w:r w:rsidRPr="006D2E5B">
              <w:rPr>
                <w:rStyle w:val="Hyperlink"/>
                <w:noProof/>
              </w:rPr>
              <w:fldChar w:fldCharType="end"/>
            </w:r>
          </w:ins>
        </w:p>
        <w:p w14:paraId="357BF77D" w14:textId="3B016EA8" w:rsidR="00344581" w:rsidRDefault="00344581">
          <w:pPr>
            <w:pStyle w:val="TOC2"/>
            <w:tabs>
              <w:tab w:val="left" w:pos="880"/>
              <w:tab w:val="right" w:leader="dot" w:pos="9016"/>
            </w:tabs>
            <w:rPr>
              <w:ins w:id="32" w:author="Luciano Kostelac" w:date="2023-02-16T03:15:00Z"/>
              <w:rFonts w:asciiTheme="minorHAnsi" w:eastAsiaTheme="minorEastAsia" w:hAnsiTheme="minorHAnsi" w:cstheme="minorBidi"/>
              <w:noProof/>
              <w:sz w:val="22"/>
              <w:szCs w:val="22"/>
            </w:rPr>
          </w:pPr>
          <w:ins w:id="33"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"_Toc127409777"</w:instrText>
            </w:r>
            <w:r w:rsidRPr="006D2E5B">
              <w:rPr>
                <w:rStyle w:val="Hyperlink"/>
                <w:noProof/>
              </w:rPr>
              <w:instrText xml:space="preserve"> </w:instrText>
            </w:r>
            <w:r w:rsidRPr="006D2E5B">
              <w:rPr>
                <w:rStyle w:val="Hyperlink"/>
                <w:noProof/>
              </w:rPr>
              <w:fldChar w:fldCharType="separate"/>
            </w:r>
            <w:r w:rsidRPr="006D2E5B">
              <w:rPr>
                <w:rStyle w:val="Hyperlink"/>
                <w:noProof/>
              </w:rPr>
              <w:t>4.1.</w:t>
            </w:r>
            <w:r>
              <w:rPr>
                <w:rFonts w:asciiTheme="minorHAnsi" w:eastAsiaTheme="minorEastAsia" w:hAnsiTheme="minorHAnsi" w:cstheme="minorBidi"/>
                <w:noProof/>
                <w:sz w:val="22"/>
                <w:szCs w:val="22"/>
              </w:rPr>
              <w:tab/>
            </w:r>
            <w:r w:rsidRPr="006D2E5B">
              <w:rPr>
                <w:rStyle w:val="Hyperlink"/>
                <w:noProof/>
              </w:rPr>
              <w:t>A/D prikupljanje podataka</w:t>
            </w:r>
            <w:r>
              <w:rPr>
                <w:noProof/>
                <w:webHidden/>
              </w:rPr>
              <w:tab/>
            </w:r>
            <w:r>
              <w:rPr>
                <w:noProof/>
                <w:webHidden/>
              </w:rPr>
              <w:fldChar w:fldCharType="begin"/>
            </w:r>
            <w:r>
              <w:rPr>
                <w:noProof/>
                <w:webHidden/>
              </w:rPr>
              <w:instrText xml:space="preserve"> PAGEREF _Toc127409777 \h </w:instrText>
            </w:r>
          </w:ins>
          <w:r>
            <w:rPr>
              <w:noProof/>
              <w:webHidden/>
            </w:rPr>
          </w:r>
          <w:r>
            <w:rPr>
              <w:noProof/>
              <w:webHidden/>
            </w:rPr>
            <w:fldChar w:fldCharType="separate"/>
          </w:r>
          <w:ins w:id="34" w:author="Luciano Kostelac" w:date="2023-02-16T03:15:00Z">
            <w:r>
              <w:rPr>
                <w:noProof/>
                <w:webHidden/>
              </w:rPr>
              <w:t>16</w:t>
            </w:r>
            <w:r>
              <w:rPr>
                <w:noProof/>
                <w:webHidden/>
              </w:rPr>
              <w:fldChar w:fldCharType="end"/>
            </w:r>
            <w:r w:rsidRPr="006D2E5B">
              <w:rPr>
                <w:rStyle w:val="Hyperlink"/>
                <w:noProof/>
              </w:rPr>
              <w:fldChar w:fldCharType="end"/>
            </w:r>
          </w:ins>
        </w:p>
        <w:p w14:paraId="6FD243BC" w14:textId="4FA5EBDD" w:rsidR="00344581" w:rsidRDefault="00344581" w:rsidP="00344581">
          <w:pPr>
            <w:pStyle w:val="TOC1"/>
            <w:rPr>
              <w:ins w:id="35" w:author="Luciano Kostelac" w:date="2023-02-16T03:15:00Z"/>
              <w:rFonts w:asciiTheme="minorHAnsi" w:eastAsiaTheme="minorEastAsia" w:hAnsiTheme="minorHAnsi" w:cstheme="minorBidi"/>
              <w:noProof/>
              <w:sz w:val="22"/>
              <w:szCs w:val="22"/>
            </w:rPr>
          </w:pPr>
          <w:ins w:id="36"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"_Toc127409780"</w:instrText>
            </w:r>
            <w:r w:rsidRPr="006D2E5B">
              <w:rPr>
                <w:rStyle w:val="Hyperlink"/>
                <w:noProof/>
              </w:rPr>
              <w:instrText xml:space="preserve"> </w:instrText>
            </w:r>
            <w:r w:rsidRPr="006D2E5B">
              <w:rPr>
                <w:rStyle w:val="Hyperlink"/>
                <w:noProof/>
              </w:rPr>
              <w:fldChar w:fldCharType="separate"/>
            </w:r>
            <w:r w:rsidRPr="006D2E5B">
              <w:rPr>
                <w:rStyle w:val="Hyperlink"/>
                <w:noProof/>
              </w:rPr>
              <w:t>5.</w:t>
            </w:r>
            <w:r>
              <w:rPr>
                <w:rFonts w:asciiTheme="minorHAnsi" w:eastAsiaTheme="minorEastAsia" w:hAnsiTheme="minorHAnsi" w:cstheme="minorBidi"/>
                <w:noProof/>
                <w:sz w:val="22"/>
                <w:szCs w:val="22"/>
              </w:rPr>
              <w:tab/>
            </w:r>
            <w:r w:rsidRPr="006D2E5B">
              <w:rPr>
                <w:rStyle w:val="Hyperlink"/>
                <w:noProof/>
              </w:rPr>
              <w:t xml:space="preserve">Planiranje i provođenje eksperimentalnih ispitivanja </w:t>
            </w:r>
            <w:r>
              <w:rPr>
                <w:noProof/>
                <w:webHidden/>
              </w:rPr>
              <w:tab/>
            </w:r>
            <w:r>
              <w:rPr>
                <w:noProof/>
                <w:webHidden/>
              </w:rPr>
              <w:fldChar w:fldCharType="begin"/>
            </w:r>
            <w:r>
              <w:rPr>
                <w:noProof/>
                <w:webHidden/>
              </w:rPr>
              <w:instrText xml:space="preserve"> PAGEREF _Toc127409780 \h </w:instrText>
            </w:r>
          </w:ins>
          <w:r>
            <w:rPr>
              <w:noProof/>
              <w:webHidden/>
            </w:rPr>
          </w:r>
          <w:r>
            <w:rPr>
              <w:noProof/>
              <w:webHidden/>
            </w:rPr>
            <w:fldChar w:fldCharType="separate"/>
          </w:r>
          <w:ins w:id="37" w:author="Luciano Kostelac" w:date="2023-02-16T03:15:00Z">
            <w:r>
              <w:rPr>
                <w:noProof/>
                <w:webHidden/>
              </w:rPr>
              <w:t>18</w:t>
            </w:r>
            <w:r>
              <w:rPr>
                <w:noProof/>
                <w:webHidden/>
              </w:rPr>
              <w:fldChar w:fldCharType="end"/>
            </w:r>
            <w:r w:rsidRPr="006D2E5B">
              <w:rPr>
                <w:rStyle w:val="Hyperlink"/>
                <w:noProof/>
              </w:rPr>
              <w:fldChar w:fldCharType="end"/>
            </w:r>
          </w:ins>
        </w:p>
        <w:p w14:paraId="707D6E84" w14:textId="6A8EFC7E" w:rsidR="00344581" w:rsidRDefault="00344581">
          <w:pPr>
            <w:pStyle w:val="TOC2"/>
            <w:tabs>
              <w:tab w:val="left" w:pos="880"/>
              <w:tab w:val="right" w:leader="dot" w:pos="9016"/>
            </w:tabs>
            <w:rPr>
              <w:ins w:id="38" w:author="Luciano Kostelac" w:date="2023-02-16T03:15:00Z"/>
              <w:rFonts w:asciiTheme="minorHAnsi" w:eastAsiaTheme="minorEastAsia" w:hAnsiTheme="minorHAnsi" w:cstheme="minorBidi"/>
              <w:noProof/>
              <w:sz w:val="22"/>
              <w:szCs w:val="22"/>
            </w:rPr>
          </w:pPr>
          <w:ins w:id="39"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"_Toc127409781"</w:instrText>
            </w:r>
            <w:r w:rsidRPr="006D2E5B">
              <w:rPr>
                <w:rStyle w:val="Hyperlink"/>
                <w:noProof/>
              </w:rPr>
              <w:instrText xml:space="preserve"> </w:instrText>
            </w:r>
            <w:r w:rsidRPr="006D2E5B">
              <w:rPr>
                <w:rStyle w:val="Hyperlink"/>
                <w:noProof/>
              </w:rPr>
              <w:fldChar w:fldCharType="separate"/>
            </w:r>
            <w:r w:rsidRPr="006D2E5B">
              <w:rPr>
                <w:rStyle w:val="Hyperlink"/>
                <w:noProof/>
              </w:rPr>
              <w:t>5.1.</w:t>
            </w:r>
            <w:r>
              <w:rPr>
                <w:rFonts w:asciiTheme="minorHAnsi" w:eastAsiaTheme="minorEastAsia" w:hAnsiTheme="minorHAnsi" w:cstheme="minorBidi"/>
                <w:noProof/>
                <w:sz w:val="22"/>
                <w:szCs w:val="22"/>
              </w:rPr>
              <w:tab/>
            </w:r>
            <w:r w:rsidRPr="006D2E5B">
              <w:rPr>
                <w:rStyle w:val="Hyperlink"/>
                <w:noProof/>
              </w:rPr>
              <w:t>Utjecaj okoline na prikupljanje podataka</w:t>
            </w:r>
            <w:r>
              <w:rPr>
                <w:noProof/>
                <w:webHidden/>
              </w:rPr>
              <w:tab/>
            </w:r>
            <w:r>
              <w:rPr>
                <w:noProof/>
                <w:webHidden/>
              </w:rPr>
              <w:fldChar w:fldCharType="begin"/>
            </w:r>
            <w:r>
              <w:rPr>
                <w:noProof/>
                <w:webHidden/>
              </w:rPr>
              <w:instrText xml:space="preserve"> PAGEREF _Toc127409781 \h </w:instrText>
            </w:r>
          </w:ins>
          <w:r>
            <w:rPr>
              <w:noProof/>
              <w:webHidden/>
            </w:rPr>
          </w:r>
          <w:r>
            <w:rPr>
              <w:noProof/>
              <w:webHidden/>
            </w:rPr>
            <w:fldChar w:fldCharType="separate"/>
          </w:r>
          <w:ins w:id="40" w:author="Luciano Kostelac" w:date="2023-02-16T03:15:00Z">
            <w:r>
              <w:rPr>
                <w:noProof/>
                <w:webHidden/>
              </w:rPr>
              <w:t>18</w:t>
            </w:r>
            <w:r>
              <w:rPr>
                <w:noProof/>
                <w:webHidden/>
              </w:rPr>
              <w:fldChar w:fldCharType="end"/>
            </w:r>
            <w:r w:rsidRPr="006D2E5B">
              <w:rPr>
                <w:rStyle w:val="Hyperlink"/>
                <w:noProof/>
              </w:rPr>
              <w:fldChar w:fldCharType="end"/>
            </w:r>
          </w:ins>
        </w:p>
        <w:p w14:paraId="1705BB76" w14:textId="23790887" w:rsidR="00344581" w:rsidRDefault="00344581">
          <w:pPr>
            <w:pStyle w:val="TOC2"/>
            <w:tabs>
              <w:tab w:val="left" w:pos="880"/>
              <w:tab w:val="right" w:leader="dot" w:pos="9016"/>
            </w:tabs>
            <w:rPr>
              <w:ins w:id="41" w:author="Luciano Kostelac" w:date="2023-02-16T03:15:00Z"/>
              <w:rFonts w:asciiTheme="minorHAnsi" w:eastAsiaTheme="minorEastAsia" w:hAnsiTheme="minorHAnsi" w:cstheme="minorBidi"/>
              <w:noProof/>
              <w:sz w:val="22"/>
              <w:szCs w:val="22"/>
            </w:rPr>
          </w:pPr>
          <w:ins w:id="42"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"_Toc127409782"</w:instrText>
            </w:r>
            <w:r w:rsidRPr="006D2E5B">
              <w:rPr>
                <w:rStyle w:val="Hyperlink"/>
                <w:noProof/>
              </w:rPr>
              <w:instrText xml:space="preserve"> </w:instrText>
            </w:r>
            <w:r w:rsidRPr="006D2E5B">
              <w:rPr>
                <w:rStyle w:val="Hyperlink"/>
                <w:noProof/>
              </w:rPr>
              <w:fldChar w:fldCharType="separate"/>
            </w:r>
            <w:r w:rsidRPr="006D2E5B">
              <w:rPr>
                <w:rStyle w:val="Hyperlink"/>
                <w:noProof/>
              </w:rPr>
              <w:t>5.2.</w:t>
            </w:r>
            <w:r>
              <w:rPr>
                <w:rFonts w:asciiTheme="minorHAnsi" w:eastAsiaTheme="minorEastAsia" w:hAnsiTheme="minorHAnsi" w:cstheme="minorBidi"/>
                <w:noProof/>
                <w:sz w:val="22"/>
                <w:szCs w:val="22"/>
              </w:rPr>
              <w:tab/>
            </w:r>
            <w:r w:rsidRPr="006D2E5B">
              <w:rPr>
                <w:rStyle w:val="Hyperlink"/>
                <w:noProof/>
              </w:rPr>
              <w:t>Odabir pozicije elektroda</w:t>
            </w:r>
            <w:r>
              <w:rPr>
                <w:noProof/>
                <w:webHidden/>
              </w:rPr>
              <w:tab/>
            </w:r>
            <w:r>
              <w:rPr>
                <w:noProof/>
                <w:webHidden/>
              </w:rPr>
              <w:fldChar w:fldCharType="begin"/>
            </w:r>
            <w:r>
              <w:rPr>
                <w:noProof/>
                <w:webHidden/>
              </w:rPr>
              <w:instrText xml:space="preserve"> PAGEREF _Toc127409782 \h </w:instrText>
            </w:r>
          </w:ins>
          <w:r>
            <w:rPr>
              <w:noProof/>
              <w:webHidden/>
            </w:rPr>
          </w:r>
          <w:r>
            <w:rPr>
              <w:noProof/>
              <w:webHidden/>
            </w:rPr>
            <w:fldChar w:fldCharType="separate"/>
          </w:r>
          <w:ins w:id="43" w:author="Luciano Kostelac" w:date="2023-02-16T03:15:00Z">
            <w:r>
              <w:rPr>
                <w:noProof/>
                <w:webHidden/>
              </w:rPr>
              <w:t>18</w:t>
            </w:r>
            <w:r>
              <w:rPr>
                <w:noProof/>
                <w:webHidden/>
              </w:rPr>
              <w:fldChar w:fldCharType="end"/>
            </w:r>
            <w:r w:rsidRPr="006D2E5B">
              <w:rPr>
                <w:rStyle w:val="Hyperlink"/>
                <w:noProof/>
              </w:rPr>
              <w:fldChar w:fldCharType="end"/>
            </w:r>
          </w:ins>
        </w:p>
        <w:p w14:paraId="51F55AEF" w14:textId="2E7F6B09" w:rsidR="00344581" w:rsidRDefault="00344581">
          <w:pPr>
            <w:pStyle w:val="TOC2"/>
            <w:tabs>
              <w:tab w:val="left" w:pos="880"/>
              <w:tab w:val="right" w:leader="dot" w:pos="9016"/>
            </w:tabs>
            <w:rPr>
              <w:ins w:id="44" w:author="Luciano Kostelac" w:date="2023-02-16T03:15:00Z"/>
              <w:rFonts w:asciiTheme="minorHAnsi" w:eastAsiaTheme="minorEastAsia" w:hAnsiTheme="minorHAnsi" w:cstheme="minorBidi"/>
              <w:noProof/>
              <w:sz w:val="22"/>
              <w:szCs w:val="22"/>
            </w:rPr>
          </w:pPr>
          <w:ins w:id="45"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"_Toc127409783"</w:instrText>
            </w:r>
            <w:r w:rsidRPr="006D2E5B">
              <w:rPr>
                <w:rStyle w:val="Hyperlink"/>
                <w:noProof/>
              </w:rPr>
              <w:instrText xml:space="preserve"> </w:instrText>
            </w:r>
            <w:r w:rsidRPr="006D2E5B">
              <w:rPr>
                <w:rStyle w:val="Hyperlink"/>
                <w:noProof/>
              </w:rPr>
              <w:fldChar w:fldCharType="separate"/>
            </w:r>
            <w:r w:rsidRPr="006D2E5B">
              <w:rPr>
                <w:rStyle w:val="Hyperlink"/>
                <w:noProof/>
              </w:rPr>
              <w:t>5.3.</w:t>
            </w:r>
            <w:r>
              <w:rPr>
                <w:rFonts w:asciiTheme="minorHAnsi" w:eastAsiaTheme="minorEastAsia" w:hAnsiTheme="minorHAnsi" w:cstheme="minorBidi"/>
                <w:noProof/>
                <w:sz w:val="22"/>
                <w:szCs w:val="22"/>
              </w:rPr>
              <w:tab/>
            </w:r>
            <w:r w:rsidRPr="006D2E5B">
              <w:rPr>
                <w:rStyle w:val="Hyperlink"/>
                <w:noProof/>
              </w:rPr>
              <w:t>Postupak ispitivanja</w:t>
            </w:r>
            <w:r>
              <w:rPr>
                <w:noProof/>
                <w:webHidden/>
              </w:rPr>
              <w:tab/>
            </w:r>
            <w:r>
              <w:rPr>
                <w:noProof/>
                <w:webHidden/>
              </w:rPr>
              <w:fldChar w:fldCharType="begin"/>
            </w:r>
            <w:r>
              <w:rPr>
                <w:noProof/>
                <w:webHidden/>
              </w:rPr>
              <w:instrText xml:space="preserve"> PAGEREF _Toc127409783 \h </w:instrText>
            </w:r>
          </w:ins>
          <w:r>
            <w:rPr>
              <w:noProof/>
              <w:webHidden/>
            </w:rPr>
          </w:r>
          <w:r>
            <w:rPr>
              <w:noProof/>
              <w:webHidden/>
            </w:rPr>
            <w:fldChar w:fldCharType="separate"/>
          </w:r>
          <w:ins w:id="46" w:author="Luciano Kostelac" w:date="2023-02-16T03:15:00Z">
            <w:r>
              <w:rPr>
                <w:noProof/>
                <w:webHidden/>
              </w:rPr>
              <w:t>20</w:t>
            </w:r>
            <w:r>
              <w:rPr>
                <w:noProof/>
                <w:webHidden/>
              </w:rPr>
              <w:fldChar w:fldCharType="end"/>
            </w:r>
            <w:r w:rsidRPr="006D2E5B">
              <w:rPr>
                <w:rStyle w:val="Hyperlink"/>
                <w:noProof/>
              </w:rPr>
              <w:fldChar w:fldCharType="end"/>
            </w:r>
          </w:ins>
        </w:p>
        <w:p w14:paraId="4CAE5E16" w14:textId="181A6D67" w:rsidR="00344581" w:rsidRDefault="00344581">
          <w:pPr>
            <w:pStyle w:val="TOC2"/>
            <w:tabs>
              <w:tab w:val="left" w:pos="880"/>
              <w:tab w:val="right" w:leader="dot" w:pos="9016"/>
            </w:tabs>
            <w:rPr>
              <w:ins w:id="47" w:author="Luciano Kostelac" w:date="2023-02-16T03:15:00Z"/>
              <w:rFonts w:asciiTheme="minorHAnsi" w:eastAsiaTheme="minorEastAsia" w:hAnsiTheme="minorHAnsi" w:cstheme="minorBidi"/>
              <w:noProof/>
              <w:sz w:val="22"/>
              <w:szCs w:val="22"/>
            </w:rPr>
          </w:pPr>
          <w:ins w:id="48"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"_Toc127409784"</w:instrText>
            </w:r>
            <w:r w:rsidRPr="006D2E5B">
              <w:rPr>
                <w:rStyle w:val="Hyperlink"/>
                <w:noProof/>
              </w:rPr>
              <w:instrText xml:space="preserve"> </w:instrText>
            </w:r>
            <w:r w:rsidRPr="006D2E5B">
              <w:rPr>
                <w:rStyle w:val="Hyperlink"/>
                <w:noProof/>
              </w:rPr>
              <w:fldChar w:fldCharType="separate"/>
            </w:r>
            <w:r w:rsidRPr="006D2E5B">
              <w:rPr>
                <w:rStyle w:val="Hyperlink"/>
                <w:noProof/>
              </w:rPr>
              <w:t>5.4.</w:t>
            </w:r>
            <w:r>
              <w:rPr>
                <w:rFonts w:asciiTheme="minorHAnsi" w:eastAsiaTheme="minorEastAsia" w:hAnsiTheme="minorHAnsi" w:cstheme="minorBidi"/>
                <w:noProof/>
                <w:sz w:val="22"/>
                <w:szCs w:val="22"/>
              </w:rPr>
              <w:tab/>
            </w:r>
            <w:r w:rsidRPr="006D2E5B">
              <w:rPr>
                <w:rStyle w:val="Hyperlink"/>
                <w:noProof/>
              </w:rPr>
              <w:t>Nasumični statistički eksperiment</w:t>
            </w:r>
            <w:r>
              <w:rPr>
                <w:noProof/>
                <w:webHidden/>
              </w:rPr>
              <w:tab/>
            </w:r>
            <w:r>
              <w:rPr>
                <w:noProof/>
                <w:webHidden/>
              </w:rPr>
              <w:fldChar w:fldCharType="begin"/>
            </w:r>
            <w:r>
              <w:rPr>
                <w:noProof/>
                <w:webHidden/>
              </w:rPr>
              <w:instrText xml:space="preserve"> PAGEREF _Toc127409784 \h </w:instrText>
            </w:r>
          </w:ins>
          <w:r>
            <w:rPr>
              <w:noProof/>
              <w:webHidden/>
            </w:rPr>
          </w:r>
          <w:r>
            <w:rPr>
              <w:noProof/>
              <w:webHidden/>
            </w:rPr>
            <w:fldChar w:fldCharType="separate"/>
          </w:r>
          <w:ins w:id="49" w:author="Luciano Kostelac" w:date="2023-02-16T03:15:00Z">
            <w:r>
              <w:rPr>
                <w:noProof/>
                <w:webHidden/>
              </w:rPr>
              <w:t>21</w:t>
            </w:r>
            <w:r>
              <w:rPr>
                <w:noProof/>
                <w:webHidden/>
              </w:rPr>
              <w:fldChar w:fldCharType="end"/>
            </w:r>
            <w:r w:rsidRPr="006D2E5B">
              <w:rPr>
                <w:rStyle w:val="Hyperlink"/>
                <w:noProof/>
              </w:rPr>
              <w:fldChar w:fldCharType="end"/>
            </w:r>
          </w:ins>
        </w:p>
        <w:p w14:paraId="585C54F9" w14:textId="3B52865F" w:rsidR="00344581" w:rsidRDefault="00344581">
          <w:pPr>
            <w:pStyle w:val="TOC2"/>
            <w:tabs>
              <w:tab w:val="left" w:pos="880"/>
              <w:tab w:val="right" w:leader="dot" w:pos="9016"/>
            </w:tabs>
            <w:rPr>
              <w:ins w:id="50" w:author="Luciano Kostelac" w:date="2023-02-16T03:15:00Z"/>
              <w:rFonts w:asciiTheme="minorHAnsi" w:eastAsiaTheme="minorEastAsia" w:hAnsiTheme="minorHAnsi" w:cstheme="minorBidi"/>
              <w:noProof/>
              <w:sz w:val="22"/>
              <w:szCs w:val="22"/>
            </w:rPr>
          </w:pPr>
          <w:ins w:id="51"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"_Toc127409786"</w:instrText>
            </w:r>
            <w:r w:rsidRPr="006D2E5B">
              <w:rPr>
                <w:rStyle w:val="Hyperlink"/>
                <w:noProof/>
              </w:rPr>
              <w:instrText xml:space="preserve"> </w:instrText>
            </w:r>
            <w:r w:rsidRPr="006D2E5B">
              <w:rPr>
                <w:rStyle w:val="Hyperlink"/>
                <w:noProof/>
              </w:rPr>
              <w:fldChar w:fldCharType="separate"/>
            </w:r>
            <w:r w:rsidRPr="006D2E5B">
              <w:rPr>
                <w:rStyle w:val="Hyperlink"/>
                <w:noProof/>
              </w:rPr>
              <w:t>5.5.</w:t>
            </w:r>
            <w:r>
              <w:rPr>
                <w:rFonts w:asciiTheme="minorHAnsi" w:eastAsiaTheme="minorEastAsia" w:hAnsiTheme="minorHAnsi" w:cstheme="minorBidi"/>
                <w:noProof/>
                <w:sz w:val="22"/>
                <w:szCs w:val="22"/>
              </w:rPr>
              <w:tab/>
            </w:r>
            <w:r w:rsidRPr="006D2E5B">
              <w:rPr>
                <w:rStyle w:val="Hyperlink"/>
                <w:noProof/>
              </w:rPr>
              <w:t xml:space="preserve">Brza Fourierova transformacija </w:t>
            </w:r>
            <w:r>
              <w:rPr>
                <w:noProof/>
                <w:webHidden/>
              </w:rPr>
              <w:tab/>
            </w:r>
            <w:r>
              <w:rPr>
                <w:noProof/>
                <w:webHidden/>
              </w:rPr>
              <w:fldChar w:fldCharType="begin"/>
            </w:r>
            <w:r>
              <w:rPr>
                <w:noProof/>
                <w:webHidden/>
              </w:rPr>
              <w:instrText xml:space="preserve"> PAGEREF _Toc127409786 \h </w:instrText>
            </w:r>
          </w:ins>
          <w:r>
            <w:rPr>
              <w:noProof/>
              <w:webHidden/>
            </w:rPr>
          </w:r>
          <w:r>
            <w:rPr>
              <w:noProof/>
              <w:webHidden/>
            </w:rPr>
            <w:fldChar w:fldCharType="separate"/>
          </w:r>
          <w:ins w:id="52" w:author="Luciano Kostelac" w:date="2023-02-16T03:15:00Z">
            <w:r>
              <w:rPr>
                <w:noProof/>
                <w:webHidden/>
              </w:rPr>
              <w:t>22</w:t>
            </w:r>
            <w:r>
              <w:rPr>
                <w:noProof/>
                <w:webHidden/>
              </w:rPr>
              <w:fldChar w:fldCharType="end"/>
            </w:r>
            <w:r w:rsidRPr="006D2E5B">
              <w:rPr>
                <w:rStyle w:val="Hyperlink"/>
                <w:noProof/>
              </w:rPr>
              <w:fldChar w:fldCharType="end"/>
            </w:r>
          </w:ins>
        </w:p>
        <w:p w14:paraId="6934AC45" w14:textId="225064ED" w:rsidR="00344581" w:rsidRDefault="00344581" w:rsidP="00344581">
          <w:pPr>
            <w:pStyle w:val="TOC1"/>
            <w:rPr>
              <w:ins w:id="53" w:author="Luciano Kostelac" w:date="2023-02-16T03:15:00Z"/>
              <w:rFonts w:asciiTheme="minorHAnsi" w:eastAsiaTheme="minorEastAsia" w:hAnsiTheme="minorHAnsi" w:cstheme="minorBidi"/>
              <w:noProof/>
              <w:sz w:val="22"/>
              <w:szCs w:val="22"/>
            </w:rPr>
          </w:pPr>
          <w:ins w:id="54"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"_Toc127409787"</w:instrText>
            </w:r>
            <w:r w:rsidRPr="006D2E5B">
              <w:rPr>
                <w:rStyle w:val="Hyperlink"/>
                <w:noProof/>
              </w:rPr>
              <w:instrText xml:space="preserve"> </w:instrText>
            </w:r>
            <w:r w:rsidRPr="006D2E5B">
              <w:rPr>
                <w:rStyle w:val="Hyperlink"/>
                <w:noProof/>
              </w:rPr>
              <w:fldChar w:fldCharType="separate"/>
            </w:r>
            <w:r w:rsidRPr="006D2E5B">
              <w:rPr>
                <w:rStyle w:val="Hyperlink"/>
                <w:noProof/>
              </w:rPr>
              <w:t>6.</w:t>
            </w:r>
            <w:r>
              <w:rPr>
                <w:rFonts w:asciiTheme="minorHAnsi" w:eastAsiaTheme="minorEastAsia" w:hAnsiTheme="minorHAnsi" w:cstheme="minorBidi"/>
                <w:noProof/>
                <w:sz w:val="22"/>
                <w:szCs w:val="22"/>
              </w:rPr>
              <w:tab/>
            </w:r>
            <w:r w:rsidRPr="006D2E5B">
              <w:rPr>
                <w:rStyle w:val="Hyperlink"/>
                <w:noProof/>
              </w:rPr>
              <w:t>Obrada podataka</w:t>
            </w:r>
            <w:r>
              <w:rPr>
                <w:noProof/>
                <w:webHidden/>
              </w:rPr>
              <w:tab/>
            </w:r>
            <w:r>
              <w:rPr>
                <w:noProof/>
                <w:webHidden/>
              </w:rPr>
              <w:fldChar w:fldCharType="begin"/>
            </w:r>
            <w:r>
              <w:rPr>
                <w:noProof/>
                <w:webHidden/>
              </w:rPr>
              <w:instrText xml:space="preserve"> PAGEREF _Toc127409787 \h </w:instrText>
            </w:r>
          </w:ins>
          <w:r>
            <w:rPr>
              <w:noProof/>
              <w:webHidden/>
            </w:rPr>
          </w:r>
          <w:r>
            <w:rPr>
              <w:noProof/>
              <w:webHidden/>
            </w:rPr>
            <w:fldChar w:fldCharType="separate"/>
          </w:r>
          <w:ins w:id="55" w:author="Luciano Kostelac" w:date="2023-02-16T03:15:00Z">
            <w:r>
              <w:rPr>
                <w:noProof/>
                <w:webHidden/>
              </w:rPr>
              <w:t>24</w:t>
            </w:r>
            <w:r>
              <w:rPr>
                <w:noProof/>
                <w:webHidden/>
              </w:rPr>
              <w:fldChar w:fldCharType="end"/>
            </w:r>
            <w:r w:rsidRPr="006D2E5B">
              <w:rPr>
                <w:rStyle w:val="Hyperlink"/>
                <w:noProof/>
              </w:rPr>
              <w:fldChar w:fldCharType="end"/>
            </w:r>
          </w:ins>
        </w:p>
        <w:p w14:paraId="24C1CEC6" w14:textId="3FFE19FC" w:rsidR="00344581" w:rsidRDefault="00344581">
          <w:pPr>
            <w:pStyle w:val="TOC2"/>
            <w:tabs>
              <w:tab w:val="left" w:pos="880"/>
              <w:tab w:val="right" w:leader="dot" w:pos="9016"/>
            </w:tabs>
            <w:rPr>
              <w:ins w:id="56" w:author="Luciano Kostelac" w:date="2023-02-16T03:15:00Z"/>
              <w:rFonts w:asciiTheme="minorHAnsi" w:eastAsiaTheme="minorEastAsia" w:hAnsiTheme="minorHAnsi" w:cstheme="minorBidi"/>
              <w:noProof/>
              <w:sz w:val="22"/>
              <w:szCs w:val="22"/>
            </w:rPr>
          </w:pPr>
          <w:ins w:id="57"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"_Toc127409788"</w:instrText>
            </w:r>
            <w:r w:rsidRPr="006D2E5B">
              <w:rPr>
                <w:rStyle w:val="Hyperlink"/>
                <w:noProof/>
              </w:rPr>
              <w:instrText xml:space="preserve"> </w:instrText>
            </w:r>
            <w:r w:rsidRPr="006D2E5B">
              <w:rPr>
                <w:rStyle w:val="Hyperlink"/>
                <w:noProof/>
              </w:rPr>
              <w:fldChar w:fldCharType="separate"/>
            </w:r>
            <w:r w:rsidRPr="006D2E5B">
              <w:rPr>
                <w:rStyle w:val="Hyperlink"/>
                <w:noProof/>
              </w:rPr>
              <w:t>6.1.</w:t>
            </w:r>
            <w:r>
              <w:rPr>
                <w:rFonts w:asciiTheme="minorHAnsi" w:eastAsiaTheme="minorEastAsia" w:hAnsiTheme="minorHAnsi" w:cstheme="minorBidi"/>
                <w:noProof/>
                <w:sz w:val="22"/>
                <w:szCs w:val="22"/>
              </w:rPr>
              <w:tab/>
            </w:r>
            <w:r w:rsidRPr="006D2E5B">
              <w:rPr>
                <w:rStyle w:val="Hyperlink"/>
                <w:noProof/>
              </w:rPr>
              <w:t>Obrada ROS izlaza</w:t>
            </w:r>
            <w:r>
              <w:rPr>
                <w:noProof/>
                <w:webHidden/>
              </w:rPr>
              <w:tab/>
            </w:r>
            <w:r>
              <w:rPr>
                <w:noProof/>
                <w:webHidden/>
              </w:rPr>
              <w:fldChar w:fldCharType="begin"/>
            </w:r>
            <w:r>
              <w:rPr>
                <w:noProof/>
                <w:webHidden/>
              </w:rPr>
              <w:instrText xml:space="preserve"> PAGEREF _Toc127409788 \h </w:instrText>
            </w:r>
          </w:ins>
          <w:r>
            <w:rPr>
              <w:noProof/>
              <w:webHidden/>
            </w:rPr>
          </w:r>
          <w:r>
            <w:rPr>
              <w:noProof/>
              <w:webHidden/>
            </w:rPr>
            <w:fldChar w:fldCharType="separate"/>
          </w:r>
          <w:ins w:id="58" w:author="Luciano Kostelac" w:date="2023-02-16T03:15:00Z">
            <w:r>
              <w:rPr>
                <w:noProof/>
                <w:webHidden/>
              </w:rPr>
              <w:t>27</w:t>
            </w:r>
            <w:r>
              <w:rPr>
                <w:noProof/>
                <w:webHidden/>
              </w:rPr>
              <w:fldChar w:fldCharType="end"/>
            </w:r>
            <w:r w:rsidRPr="006D2E5B">
              <w:rPr>
                <w:rStyle w:val="Hyperlink"/>
                <w:noProof/>
              </w:rPr>
              <w:fldChar w:fldCharType="end"/>
            </w:r>
          </w:ins>
        </w:p>
        <w:p w14:paraId="3A265780" w14:textId="47660B44" w:rsidR="00344581" w:rsidRDefault="00344581">
          <w:pPr>
            <w:pStyle w:val="TOC2"/>
            <w:tabs>
              <w:tab w:val="left" w:pos="880"/>
              <w:tab w:val="right" w:leader="dot" w:pos="9016"/>
            </w:tabs>
            <w:rPr>
              <w:ins w:id="59" w:author="Luciano Kostelac" w:date="2023-02-16T03:15:00Z"/>
              <w:rFonts w:asciiTheme="minorHAnsi" w:eastAsiaTheme="minorEastAsia" w:hAnsiTheme="minorHAnsi" w:cstheme="minorBidi"/>
              <w:noProof/>
              <w:sz w:val="22"/>
              <w:szCs w:val="22"/>
            </w:rPr>
          </w:pPr>
          <w:ins w:id="60"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"_Toc127409789"</w:instrText>
            </w:r>
            <w:r w:rsidRPr="006D2E5B">
              <w:rPr>
                <w:rStyle w:val="Hyperlink"/>
                <w:noProof/>
              </w:rPr>
              <w:instrText xml:space="preserve"> </w:instrText>
            </w:r>
            <w:r w:rsidRPr="006D2E5B">
              <w:rPr>
                <w:rStyle w:val="Hyperlink"/>
                <w:noProof/>
              </w:rPr>
              <w:fldChar w:fldCharType="separate"/>
            </w:r>
            <w:r w:rsidRPr="006D2E5B">
              <w:rPr>
                <w:rStyle w:val="Hyperlink"/>
                <w:noProof/>
              </w:rPr>
              <w:t>6.2.</w:t>
            </w:r>
            <w:r>
              <w:rPr>
                <w:rFonts w:asciiTheme="minorHAnsi" w:eastAsiaTheme="minorEastAsia" w:hAnsiTheme="minorHAnsi" w:cstheme="minorBidi"/>
                <w:noProof/>
                <w:sz w:val="22"/>
                <w:szCs w:val="22"/>
              </w:rPr>
              <w:tab/>
            </w:r>
            <w:r w:rsidRPr="006D2E5B">
              <w:rPr>
                <w:rStyle w:val="Hyperlink"/>
                <w:noProof/>
              </w:rPr>
              <w:t>Optimiranje parametara EMG signala</w:t>
            </w:r>
            <w:r>
              <w:rPr>
                <w:noProof/>
                <w:webHidden/>
              </w:rPr>
              <w:tab/>
            </w:r>
            <w:r>
              <w:rPr>
                <w:noProof/>
                <w:webHidden/>
              </w:rPr>
              <w:fldChar w:fldCharType="begin"/>
            </w:r>
            <w:r>
              <w:rPr>
                <w:noProof/>
                <w:webHidden/>
              </w:rPr>
              <w:instrText xml:space="preserve"> PAGEREF _Toc127409789 \h </w:instrText>
            </w:r>
          </w:ins>
          <w:r>
            <w:rPr>
              <w:noProof/>
              <w:webHidden/>
            </w:rPr>
          </w:r>
          <w:r>
            <w:rPr>
              <w:noProof/>
              <w:webHidden/>
            </w:rPr>
            <w:fldChar w:fldCharType="separate"/>
          </w:r>
          <w:ins w:id="61" w:author="Luciano Kostelac" w:date="2023-02-16T03:15:00Z">
            <w:r>
              <w:rPr>
                <w:noProof/>
                <w:webHidden/>
              </w:rPr>
              <w:t>29</w:t>
            </w:r>
            <w:r>
              <w:rPr>
                <w:noProof/>
                <w:webHidden/>
              </w:rPr>
              <w:fldChar w:fldCharType="end"/>
            </w:r>
            <w:r w:rsidRPr="006D2E5B">
              <w:rPr>
                <w:rStyle w:val="Hyperlink"/>
                <w:noProof/>
              </w:rPr>
              <w:fldChar w:fldCharType="end"/>
            </w:r>
          </w:ins>
        </w:p>
        <w:p w14:paraId="6BF78D9C" w14:textId="2DD8E8DB" w:rsidR="00344581" w:rsidRDefault="00344581" w:rsidP="00344581">
          <w:pPr>
            <w:pStyle w:val="TOC1"/>
            <w:rPr>
              <w:ins w:id="62" w:author="Luciano Kostelac" w:date="2023-02-16T03:15:00Z"/>
              <w:rFonts w:asciiTheme="minorHAnsi" w:eastAsiaTheme="minorEastAsia" w:hAnsiTheme="minorHAnsi" w:cstheme="minorBidi"/>
              <w:noProof/>
              <w:sz w:val="22"/>
              <w:szCs w:val="22"/>
            </w:rPr>
          </w:pPr>
          <w:ins w:id="63"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"_Toc127409790"</w:instrText>
            </w:r>
            <w:r w:rsidRPr="006D2E5B">
              <w:rPr>
                <w:rStyle w:val="Hyperlink"/>
                <w:noProof/>
              </w:rPr>
              <w:instrText xml:space="preserve"> </w:instrText>
            </w:r>
            <w:r w:rsidRPr="006D2E5B">
              <w:rPr>
                <w:rStyle w:val="Hyperlink"/>
                <w:noProof/>
              </w:rPr>
              <w:fldChar w:fldCharType="separate"/>
            </w:r>
            <w:r w:rsidRPr="006D2E5B">
              <w:rPr>
                <w:rStyle w:val="Hyperlink"/>
                <w:noProof/>
              </w:rPr>
              <w:t>7.</w:t>
            </w:r>
            <w:r>
              <w:rPr>
                <w:rFonts w:asciiTheme="minorHAnsi" w:eastAsiaTheme="minorEastAsia" w:hAnsiTheme="minorHAnsi" w:cstheme="minorBidi"/>
                <w:noProof/>
                <w:sz w:val="22"/>
                <w:szCs w:val="22"/>
              </w:rPr>
              <w:tab/>
            </w:r>
            <w:r w:rsidRPr="006D2E5B">
              <w:rPr>
                <w:rStyle w:val="Hyperlink"/>
                <w:noProof/>
              </w:rPr>
              <w:t>Zaključak</w:t>
            </w:r>
            <w:r>
              <w:rPr>
                <w:noProof/>
                <w:webHidden/>
              </w:rPr>
              <w:tab/>
            </w:r>
            <w:r>
              <w:rPr>
                <w:noProof/>
                <w:webHidden/>
              </w:rPr>
              <w:fldChar w:fldCharType="begin"/>
            </w:r>
            <w:r>
              <w:rPr>
                <w:noProof/>
                <w:webHidden/>
              </w:rPr>
              <w:instrText xml:space="preserve"> PAGEREF _Toc127409790 \h </w:instrText>
            </w:r>
          </w:ins>
          <w:r>
            <w:rPr>
              <w:noProof/>
              <w:webHidden/>
            </w:rPr>
          </w:r>
          <w:r>
            <w:rPr>
              <w:noProof/>
              <w:webHidden/>
            </w:rPr>
            <w:fldChar w:fldCharType="separate"/>
          </w:r>
          <w:ins w:id="64" w:author="Luciano Kostelac" w:date="2023-02-16T03:15:00Z">
            <w:r>
              <w:rPr>
                <w:noProof/>
                <w:webHidden/>
              </w:rPr>
              <w:t>34</w:t>
            </w:r>
            <w:r>
              <w:rPr>
                <w:noProof/>
                <w:webHidden/>
              </w:rPr>
              <w:fldChar w:fldCharType="end"/>
            </w:r>
            <w:r w:rsidRPr="006D2E5B">
              <w:rPr>
                <w:rStyle w:val="Hyperlink"/>
                <w:noProof/>
              </w:rPr>
              <w:fldChar w:fldCharType="end"/>
            </w:r>
          </w:ins>
        </w:p>
        <w:p w14:paraId="130077C9" w14:textId="7FB37D28" w:rsidR="00344581" w:rsidRDefault="00344581" w:rsidP="00344581">
          <w:pPr>
            <w:pStyle w:val="TOC1"/>
            <w:rPr>
              <w:ins w:id="65" w:author="Luciano Kostelac" w:date="2023-02-16T03:15:00Z"/>
              <w:rFonts w:asciiTheme="minorHAnsi" w:eastAsiaTheme="minorEastAsia" w:hAnsiTheme="minorHAnsi" w:cstheme="minorBidi"/>
              <w:noProof/>
              <w:sz w:val="22"/>
              <w:szCs w:val="22"/>
            </w:rPr>
          </w:pPr>
          <w:ins w:id="66"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"_Toc127409791"</w:instrText>
            </w:r>
            <w:r w:rsidRPr="006D2E5B">
              <w:rPr>
                <w:rStyle w:val="Hyperlink"/>
                <w:noProof/>
              </w:rPr>
              <w:instrText xml:space="preserve"> </w:instrText>
            </w:r>
            <w:r w:rsidRPr="006D2E5B">
              <w:rPr>
                <w:rStyle w:val="Hyperlink"/>
                <w:noProof/>
              </w:rPr>
              <w:fldChar w:fldCharType="separate"/>
            </w:r>
            <w:r w:rsidRPr="006D2E5B">
              <w:rPr>
                <w:rStyle w:val="Hyperlink"/>
                <w:noProof/>
              </w:rPr>
              <w:t>9.</w:t>
            </w:r>
            <w:r>
              <w:rPr>
                <w:rFonts w:asciiTheme="minorHAnsi" w:eastAsiaTheme="minorEastAsia" w:hAnsiTheme="minorHAnsi" w:cstheme="minorBidi"/>
                <w:noProof/>
                <w:sz w:val="22"/>
                <w:szCs w:val="22"/>
              </w:rPr>
              <w:tab/>
            </w:r>
            <w:r w:rsidRPr="006D2E5B">
              <w:rPr>
                <w:rStyle w:val="Hyperlink"/>
                <w:noProof/>
              </w:rPr>
              <w:t>Literatura</w:t>
            </w:r>
            <w:r>
              <w:rPr>
                <w:noProof/>
                <w:webHidden/>
              </w:rPr>
              <w:tab/>
            </w:r>
            <w:r>
              <w:rPr>
                <w:noProof/>
                <w:webHidden/>
              </w:rPr>
              <w:fldChar w:fldCharType="begin"/>
            </w:r>
            <w:r>
              <w:rPr>
                <w:noProof/>
                <w:webHidden/>
              </w:rPr>
              <w:instrText xml:space="preserve"> PAGEREF _Toc127409791 \h </w:instrText>
            </w:r>
          </w:ins>
          <w:r>
            <w:rPr>
              <w:noProof/>
              <w:webHidden/>
            </w:rPr>
          </w:r>
          <w:r>
            <w:rPr>
              <w:noProof/>
              <w:webHidden/>
            </w:rPr>
            <w:fldChar w:fldCharType="separate"/>
          </w:r>
          <w:ins w:id="67" w:author="Luciano Kostelac" w:date="2023-02-16T03:15:00Z">
            <w:r>
              <w:rPr>
                <w:noProof/>
                <w:webHidden/>
              </w:rPr>
              <w:t>35</w:t>
            </w:r>
            <w:r>
              <w:rPr>
                <w:noProof/>
                <w:webHidden/>
              </w:rPr>
              <w:fldChar w:fldCharType="end"/>
            </w:r>
            <w:r w:rsidRPr="006D2E5B">
              <w:rPr>
                <w:rStyle w:val="Hyperlink"/>
                <w:noProof/>
              </w:rPr>
              <w:fldChar w:fldCharType="end"/>
            </w:r>
          </w:ins>
        </w:p>
        <w:p w14:paraId="140012E5" w14:textId="57F4E32C" w:rsidR="00344581" w:rsidRDefault="00344581" w:rsidP="00344581">
          <w:pPr>
            <w:pStyle w:val="TOC1"/>
            <w:rPr>
              <w:ins w:id="68" w:author="Luciano Kostelac" w:date="2023-02-16T03:15:00Z"/>
              <w:rFonts w:asciiTheme="minorHAnsi" w:eastAsiaTheme="minorEastAsia" w:hAnsiTheme="minorHAnsi" w:cstheme="minorBidi"/>
              <w:noProof/>
              <w:sz w:val="22"/>
              <w:szCs w:val="22"/>
            </w:rPr>
          </w:pPr>
          <w:ins w:id="69"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"_Toc127409792"</w:instrText>
            </w:r>
            <w:r w:rsidRPr="006D2E5B">
              <w:rPr>
                <w:rStyle w:val="Hyperlink"/>
                <w:noProof/>
              </w:rPr>
              <w:instrText xml:space="preserve"> </w:instrText>
            </w:r>
            <w:r w:rsidRPr="006D2E5B">
              <w:rPr>
                <w:rStyle w:val="Hyperlink"/>
                <w:noProof/>
              </w:rPr>
              <w:fldChar w:fldCharType="separate"/>
            </w:r>
            <w:r w:rsidRPr="006D2E5B">
              <w:rPr>
                <w:rStyle w:val="Hyperlink"/>
                <w:noProof/>
              </w:rPr>
              <w:t>10.</w:t>
            </w:r>
            <w:r>
              <w:rPr>
                <w:rFonts w:asciiTheme="minorHAnsi" w:eastAsiaTheme="minorEastAsia" w:hAnsiTheme="minorHAnsi" w:cstheme="minorBidi"/>
                <w:noProof/>
                <w:sz w:val="22"/>
                <w:szCs w:val="22"/>
              </w:rPr>
              <w:tab/>
            </w:r>
            <w:r w:rsidRPr="006D2E5B">
              <w:rPr>
                <w:rStyle w:val="Hyperlink"/>
                <w:noProof/>
              </w:rPr>
              <w:t>Popis slika</w:t>
            </w:r>
            <w:r>
              <w:rPr>
                <w:noProof/>
                <w:webHidden/>
              </w:rPr>
              <w:tab/>
            </w:r>
            <w:r>
              <w:rPr>
                <w:noProof/>
                <w:webHidden/>
              </w:rPr>
              <w:fldChar w:fldCharType="begin"/>
            </w:r>
            <w:r>
              <w:rPr>
                <w:noProof/>
                <w:webHidden/>
              </w:rPr>
              <w:instrText xml:space="preserve"> PAGEREF _Toc127409792 \h </w:instrText>
            </w:r>
          </w:ins>
          <w:r>
            <w:rPr>
              <w:noProof/>
              <w:webHidden/>
            </w:rPr>
          </w:r>
          <w:r>
            <w:rPr>
              <w:noProof/>
              <w:webHidden/>
            </w:rPr>
            <w:fldChar w:fldCharType="separate"/>
          </w:r>
          <w:ins w:id="70" w:author="Luciano Kostelac" w:date="2023-02-16T03:15:00Z">
            <w:r>
              <w:rPr>
                <w:noProof/>
                <w:webHidden/>
              </w:rPr>
              <w:t>36</w:t>
            </w:r>
            <w:r>
              <w:rPr>
                <w:noProof/>
                <w:webHidden/>
              </w:rPr>
              <w:fldChar w:fldCharType="end"/>
            </w:r>
            <w:r w:rsidRPr="006D2E5B">
              <w:rPr>
                <w:rStyle w:val="Hyperlink"/>
                <w:noProof/>
              </w:rPr>
              <w:fldChar w:fldCharType="end"/>
            </w:r>
          </w:ins>
        </w:p>
        <w:p w14:paraId="61E1897F" w14:textId="61A29392" w:rsidR="00344581" w:rsidRDefault="00344581" w:rsidP="00344581">
          <w:pPr>
            <w:pStyle w:val="TOC1"/>
            <w:rPr>
              <w:ins w:id="71" w:author="Luciano Kostelac" w:date="2023-02-16T03:15:00Z"/>
              <w:rFonts w:asciiTheme="minorHAnsi" w:eastAsiaTheme="minorEastAsia" w:hAnsiTheme="minorHAnsi" w:cstheme="minorBidi"/>
              <w:noProof/>
              <w:sz w:val="22"/>
              <w:szCs w:val="22"/>
            </w:rPr>
          </w:pPr>
          <w:ins w:id="72" w:author="Luciano Kostelac" w:date="2023-02-16T03:15:00Z">
            <w:r w:rsidRPr="006D2E5B">
              <w:rPr>
                <w:rStyle w:val="Hyperlink"/>
                <w:noProof/>
              </w:rPr>
              <w:fldChar w:fldCharType="begin"/>
            </w:r>
            <w:r w:rsidRPr="006D2E5B">
              <w:rPr>
                <w:rStyle w:val="Hyperlink"/>
                <w:noProof/>
              </w:rPr>
              <w:instrText xml:space="preserve"> </w:instrText>
            </w:r>
            <w:r>
              <w:rPr>
                <w:noProof/>
              </w:rPr>
              <w:instrText>HYPERLINK \l "_Toc127409793"</w:instrText>
            </w:r>
            <w:r w:rsidRPr="006D2E5B">
              <w:rPr>
                <w:rStyle w:val="Hyperlink"/>
                <w:noProof/>
              </w:rPr>
              <w:instrText xml:space="preserve"> </w:instrText>
            </w:r>
            <w:r w:rsidRPr="006D2E5B">
              <w:rPr>
                <w:rStyle w:val="Hyperlink"/>
                <w:noProof/>
              </w:rPr>
              <w:fldChar w:fldCharType="separate"/>
            </w:r>
            <w:r w:rsidRPr="006D2E5B">
              <w:rPr>
                <w:rStyle w:val="Hyperlink"/>
                <w:noProof/>
              </w:rPr>
              <w:t>11.</w:t>
            </w:r>
            <w:r>
              <w:rPr>
                <w:rFonts w:asciiTheme="minorHAnsi" w:eastAsiaTheme="minorEastAsia" w:hAnsiTheme="minorHAnsi" w:cstheme="minorBidi"/>
                <w:noProof/>
                <w:sz w:val="22"/>
                <w:szCs w:val="22"/>
              </w:rPr>
              <w:tab/>
            </w:r>
            <w:r w:rsidRPr="006D2E5B">
              <w:rPr>
                <w:rStyle w:val="Hyperlink"/>
                <w:noProof/>
              </w:rPr>
              <w:t>Kod</w:t>
            </w:r>
            <w:r>
              <w:rPr>
                <w:noProof/>
                <w:webHidden/>
              </w:rPr>
              <w:tab/>
            </w:r>
            <w:r>
              <w:rPr>
                <w:noProof/>
                <w:webHidden/>
              </w:rPr>
              <w:fldChar w:fldCharType="begin"/>
            </w:r>
            <w:r>
              <w:rPr>
                <w:noProof/>
                <w:webHidden/>
              </w:rPr>
              <w:instrText xml:space="preserve"> PAGEREF _Toc127409793 \h </w:instrText>
            </w:r>
          </w:ins>
          <w:r>
            <w:rPr>
              <w:noProof/>
              <w:webHidden/>
            </w:rPr>
          </w:r>
          <w:r>
            <w:rPr>
              <w:noProof/>
              <w:webHidden/>
            </w:rPr>
            <w:fldChar w:fldCharType="separate"/>
          </w:r>
          <w:ins w:id="73" w:author="Luciano Kostelac" w:date="2023-02-16T03:15:00Z">
            <w:r>
              <w:rPr>
                <w:noProof/>
                <w:webHidden/>
              </w:rPr>
              <w:t>38</w:t>
            </w:r>
            <w:r>
              <w:rPr>
                <w:noProof/>
                <w:webHidden/>
              </w:rPr>
              <w:fldChar w:fldCharType="end"/>
            </w:r>
            <w:r w:rsidRPr="006D2E5B">
              <w:rPr>
                <w:rStyle w:val="Hyperlink"/>
                <w:noProof/>
              </w:rPr>
              <w:fldChar w:fldCharType="end"/>
            </w:r>
          </w:ins>
        </w:p>
        <w:p w14:paraId="34F500E1" w14:textId="2464B0B8" w:rsidR="00131AC6" w:rsidRPr="00A962DC" w:rsidDel="00344581" w:rsidRDefault="00131AC6">
          <w:pPr>
            <w:pStyle w:val="TOC1"/>
            <w:rPr>
              <w:del w:id="74" w:author="Luciano Kostelac" w:date="2023-02-16T03:15:00Z"/>
              <w:rFonts w:asciiTheme="minorHAnsi" w:eastAsiaTheme="minorEastAsia" w:hAnsiTheme="minorHAnsi" w:cstheme="minorBidi"/>
              <w:noProof/>
              <w:sz w:val="22"/>
              <w:szCs w:val="22"/>
            </w:rPr>
          </w:pPr>
          <w:del w:id="75" w:author="Luciano Kostelac" w:date="2023-02-16T03:15:00Z">
            <w:r w:rsidRPr="00344581" w:rsidDel="00344581">
              <w:rPr>
                <w:noProof/>
                <w:rPrChange w:id="76" w:author="Luciano Kostelac" w:date="2023-02-16T03:15:00Z">
                  <w:rPr>
                    <w:rStyle w:val="Hyperlink"/>
                  </w:rPr>
                </w:rPrChange>
              </w:rPr>
              <w:delText>1.</w:delText>
            </w:r>
            <w:r w:rsidRPr="00A962DC" w:rsidDel="00344581">
              <w:rPr>
                <w:rFonts w:asciiTheme="minorHAnsi" w:eastAsiaTheme="minorEastAsia" w:hAnsiTheme="minorHAnsi" w:cstheme="minorBidi"/>
                <w:noProof/>
                <w:sz w:val="22"/>
                <w:szCs w:val="22"/>
              </w:rPr>
              <w:tab/>
            </w:r>
            <w:r w:rsidRPr="00344581" w:rsidDel="00344581">
              <w:rPr>
                <w:noProof/>
                <w:rPrChange w:id="77" w:author="Luciano Kostelac" w:date="2023-02-16T03:15:00Z">
                  <w:rPr>
                    <w:rStyle w:val="Hyperlink"/>
                  </w:rPr>
                </w:rPrChange>
              </w:rPr>
              <w:delText>Uvod</w:delText>
            </w:r>
            <w:r w:rsidRPr="00A962DC" w:rsidDel="00344581">
              <w:rPr>
                <w:noProof/>
                <w:webHidden/>
              </w:rPr>
              <w:tab/>
              <w:delText>4</w:delText>
            </w:r>
          </w:del>
        </w:p>
        <w:p w14:paraId="362F8118" w14:textId="7DD39DB0" w:rsidR="00131AC6" w:rsidRPr="00A962DC" w:rsidDel="00344581" w:rsidRDefault="00131AC6">
          <w:pPr>
            <w:pStyle w:val="TOC1"/>
            <w:rPr>
              <w:del w:id="78" w:author="Luciano Kostelac" w:date="2023-02-16T03:15:00Z"/>
              <w:rFonts w:asciiTheme="minorHAnsi" w:eastAsiaTheme="minorEastAsia" w:hAnsiTheme="minorHAnsi" w:cstheme="minorBidi"/>
              <w:noProof/>
              <w:sz w:val="22"/>
              <w:szCs w:val="22"/>
            </w:rPr>
          </w:pPr>
          <w:del w:id="79" w:author="Luciano Kostelac" w:date="2023-02-16T03:15:00Z">
            <w:r w:rsidRPr="00344581" w:rsidDel="00344581">
              <w:rPr>
                <w:noProof/>
                <w:rPrChange w:id="80" w:author="Luciano Kostelac" w:date="2023-02-16T03:15:00Z">
                  <w:rPr>
                    <w:rStyle w:val="Hyperlink"/>
                  </w:rPr>
                </w:rPrChange>
              </w:rPr>
              <w:delText>2.</w:delText>
            </w:r>
            <w:r w:rsidRPr="00A962DC" w:rsidDel="00344581">
              <w:rPr>
                <w:rFonts w:asciiTheme="minorHAnsi" w:eastAsiaTheme="minorEastAsia" w:hAnsiTheme="minorHAnsi" w:cstheme="minorBidi"/>
                <w:noProof/>
                <w:sz w:val="22"/>
                <w:szCs w:val="22"/>
              </w:rPr>
              <w:tab/>
            </w:r>
            <w:r w:rsidRPr="00344581" w:rsidDel="00344581">
              <w:rPr>
                <w:noProof/>
                <w:rPrChange w:id="81" w:author="Luciano Kostelac" w:date="2023-02-16T03:15:00Z">
                  <w:rPr>
                    <w:rStyle w:val="Hyperlink"/>
                  </w:rPr>
                </w:rPrChange>
              </w:rPr>
              <w:delText>Korišteni alati</w:delText>
            </w:r>
            <w:r w:rsidRPr="00A962DC" w:rsidDel="00344581">
              <w:rPr>
                <w:noProof/>
                <w:webHidden/>
              </w:rPr>
              <w:tab/>
              <w:delText>5</w:delText>
            </w:r>
          </w:del>
        </w:p>
        <w:p w14:paraId="577848E3" w14:textId="3BE63008" w:rsidR="00131AC6" w:rsidRPr="00A962DC" w:rsidDel="00344581" w:rsidRDefault="00131AC6">
          <w:pPr>
            <w:pStyle w:val="TOC1"/>
            <w:rPr>
              <w:del w:id="82" w:author="Luciano Kostelac" w:date="2023-02-16T03:15:00Z"/>
              <w:rFonts w:asciiTheme="minorHAnsi" w:eastAsiaTheme="minorEastAsia" w:hAnsiTheme="minorHAnsi" w:cstheme="minorBidi"/>
              <w:noProof/>
              <w:sz w:val="22"/>
              <w:szCs w:val="22"/>
            </w:rPr>
          </w:pPr>
          <w:del w:id="83" w:author="Luciano Kostelac" w:date="2023-02-16T03:15:00Z">
            <w:r w:rsidRPr="00344581" w:rsidDel="00344581">
              <w:rPr>
                <w:noProof/>
                <w:rPrChange w:id="84" w:author="Luciano Kostelac" w:date="2023-02-16T03:15:00Z">
                  <w:rPr>
                    <w:rStyle w:val="Hyperlink"/>
                  </w:rPr>
                </w:rPrChange>
              </w:rPr>
              <w:delText>3.</w:delText>
            </w:r>
            <w:r w:rsidRPr="00A962DC" w:rsidDel="00344581">
              <w:rPr>
                <w:rFonts w:asciiTheme="minorHAnsi" w:eastAsiaTheme="minorEastAsia" w:hAnsiTheme="minorHAnsi" w:cstheme="minorBidi"/>
                <w:noProof/>
                <w:sz w:val="22"/>
                <w:szCs w:val="22"/>
              </w:rPr>
              <w:tab/>
            </w:r>
            <w:r w:rsidRPr="00344581" w:rsidDel="00344581">
              <w:rPr>
                <w:noProof/>
                <w:rPrChange w:id="85" w:author="Luciano Kostelac" w:date="2023-02-16T03:15:00Z">
                  <w:rPr>
                    <w:rStyle w:val="Hyperlink"/>
                  </w:rPr>
                </w:rPrChange>
              </w:rPr>
              <w:delText>Kalibracija dinamometra</w:delText>
            </w:r>
            <w:r w:rsidRPr="00A962DC" w:rsidDel="00344581">
              <w:rPr>
                <w:noProof/>
                <w:webHidden/>
              </w:rPr>
              <w:tab/>
              <w:delText>6</w:delText>
            </w:r>
          </w:del>
        </w:p>
        <w:p w14:paraId="3C911E22" w14:textId="51F30342" w:rsidR="00131AC6" w:rsidRPr="00A962DC" w:rsidDel="00344581" w:rsidRDefault="00131AC6">
          <w:pPr>
            <w:pStyle w:val="TOC2"/>
            <w:tabs>
              <w:tab w:val="left" w:pos="880"/>
              <w:tab w:val="right" w:leader="dot" w:pos="9016"/>
            </w:tabs>
            <w:rPr>
              <w:del w:id="86" w:author="Luciano Kostelac" w:date="2023-02-16T03:15:00Z"/>
              <w:rFonts w:asciiTheme="minorHAnsi" w:eastAsiaTheme="minorEastAsia" w:hAnsiTheme="minorHAnsi" w:cstheme="minorBidi"/>
              <w:noProof/>
              <w:sz w:val="22"/>
              <w:szCs w:val="22"/>
            </w:rPr>
          </w:pPr>
          <w:del w:id="87" w:author="Luciano Kostelac" w:date="2023-02-16T03:15:00Z">
            <w:r w:rsidRPr="00344581" w:rsidDel="00344581">
              <w:rPr>
                <w:noProof/>
                <w:rPrChange w:id="88" w:author="Luciano Kostelac" w:date="2023-02-16T03:15:00Z">
                  <w:rPr>
                    <w:rStyle w:val="Hyperlink"/>
                  </w:rPr>
                </w:rPrChange>
              </w:rPr>
              <w:delText>3.1.</w:delText>
            </w:r>
            <w:r w:rsidRPr="00A962DC" w:rsidDel="00344581">
              <w:rPr>
                <w:rFonts w:asciiTheme="minorHAnsi" w:eastAsiaTheme="minorEastAsia" w:hAnsiTheme="minorHAnsi" w:cstheme="minorBidi"/>
                <w:noProof/>
                <w:sz w:val="22"/>
                <w:szCs w:val="22"/>
              </w:rPr>
              <w:tab/>
            </w:r>
            <w:r w:rsidRPr="00344581" w:rsidDel="00344581">
              <w:rPr>
                <w:noProof/>
                <w:rPrChange w:id="89" w:author="Luciano Kostelac" w:date="2023-02-16T03:15:00Z">
                  <w:rPr>
                    <w:rStyle w:val="Hyperlink"/>
                  </w:rPr>
                </w:rPrChange>
              </w:rPr>
              <w:delText>Vernier go direct dinamometar</w:delText>
            </w:r>
            <w:r w:rsidRPr="00A962DC" w:rsidDel="00344581">
              <w:rPr>
                <w:noProof/>
                <w:webHidden/>
              </w:rPr>
              <w:tab/>
              <w:delText>7</w:delText>
            </w:r>
          </w:del>
        </w:p>
        <w:p w14:paraId="263DC6E2" w14:textId="7795B7C9" w:rsidR="00131AC6" w:rsidRPr="00A962DC" w:rsidDel="00344581" w:rsidRDefault="00131AC6">
          <w:pPr>
            <w:pStyle w:val="TOC2"/>
            <w:tabs>
              <w:tab w:val="left" w:pos="880"/>
              <w:tab w:val="right" w:leader="dot" w:pos="9016"/>
            </w:tabs>
            <w:rPr>
              <w:del w:id="90" w:author="Luciano Kostelac" w:date="2023-02-16T03:15:00Z"/>
              <w:rFonts w:asciiTheme="minorHAnsi" w:eastAsiaTheme="minorEastAsia" w:hAnsiTheme="minorHAnsi" w:cstheme="minorBidi"/>
              <w:noProof/>
              <w:sz w:val="22"/>
              <w:szCs w:val="22"/>
            </w:rPr>
          </w:pPr>
          <w:del w:id="91" w:author="Luciano Kostelac" w:date="2023-02-16T03:15:00Z">
            <w:r w:rsidRPr="00344581" w:rsidDel="00344581">
              <w:rPr>
                <w:noProof/>
                <w:rPrChange w:id="92" w:author="Luciano Kostelac" w:date="2023-02-16T03:15:00Z">
                  <w:rPr>
                    <w:rStyle w:val="Hyperlink"/>
                  </w:rPr>
                </w:rPrChange>
              </w:rPr>
              <w:delText>3.2.</w:delText>
            </w:r>
            <w:r w:rsidRPr="00A962DC" w:rsidDel="00344581">
              <w:rPr>
                <w:rFonts w:asciiTheme="minorHAnsi" w:eastAsiaTheme="minorEastAsia" w:hAnsiTheme="minorHAnsi" w:cstheme="minorBidi"/>
                <w:noProof/>
                <w:sz w:val="22"/>
                <w:szCs w:val="22"/>
              </w:rPr>
              <w:tab/>
            </w:r>
            <w:r w:rsidRPr="00344581" w:rsidDel="00344581">
              <w:rPr>
                <w:noProof/>
                <w:rPrChange w:id="93" w:author="Luciano Kostelac" w:date="2023-02-16T03:15:00Z">
                  <w:rPr>
                    <w:rStyle w:val="Hyperlink"/>
                  </w:rPr>
                </w:rPrChange>
              </w:rPr>
              <w:delText>Norma ASTM E74:2002</w:delText>
            </w:r>
            <w:r w:rsidRPr="00A962DC" w:rsidDel="00344581">
              <w:rPr>
                <w:noProof/>
                <w:webHidden/>
              </w:rPr>
              <w:tab/>
              <w:delText>8</w:delText>
            </w:r>
          </w:del>
        </w:p>
        <w:p w14:paraId="2B039F59" w14:textId="1F16AFD4" w:rsidR="00131AC6" w:rsidRPr="00A962DC" w:rsidDel="00344581" w:rsidRDefault="00131AC6">
          <w:pPr>
            <w:pStyle w:val="TOC2"/>
            <w:tabs>
              <w:tab w:val="left" w:pos="880"/>
              <w:tab w:val="right" w:leader="dot" w:pos="9016"/>
            </w:tabs>
            <w:rPr>
              <w:del w:id="94" w:author="Luciano Kostelac" w:date="2023-02-16T03:15:00Z"/>
              <w:rFonts w:asciiTheme="minorHAnsi" w:eastAsiaTheme="minorEastAsia" w:hAnsiTheme="minorHAnsi" w:cstheme="minorBidi"/>
              <w:noProof/>
              <w:sz w:val="22"/>
              <w:szCs w:val="22"/>
            </w:rPr>
          </w:pPr>
          <w:del w:id="95" w:author="Luciano Kostelac" w:date="2023-02-16T03:15:00Z">
            <w:r w:rsidRPr="00344581" w:rsidDel="00344581">
              <w:rPr>
                <w:noProof/>
                <w:rPrChange w:id="96" w:author="Luciano Kostelac" w:date="2023-02-16T03:15:00Z">
                  <w:rPr>
                    <w:rStyle w:val="Hyperlink"/>
                  </w:rPr>
                </w:rPrChange>
              </w:rPr>
              <w:delText>3.3.</w:delText>
            </w:r>
            <w:r w:rsidRPr="00A962DC" w:rsidDel="00344581">
              <w:rPr>
                <w:rFonts w:asciiTheme="minorHAnsi" w:eastAsiaTheme="minorEastAsia" w:hAnsiTheme="minorHAnsi" w:cstheme="minorBidi"/>
                <w:noProof/>
                <w:sz w:val="22"/>
                <w:szCs w:val="22"/>
              </w:rPr>
              <w:tab/>
            </w:r>
            <w:r w:rsidRPr="00344581" w:rsidDel="00344581">
              <w:rPr>
                <w:noProof/>
                <w:rPrChange w:id="97" w:author="Luciano Kostelac" w:date="2023-02-16T03:15:00Z">
                  <w:rPr>
                    <w:rStyle w:val="Hyperlink"/>
                  </w:rPr>
                </w:rPrChange>
              </w:rPr>
              <w:delText>Postupak kalibracije</w:delText>
            </w:r>
            <w:r w:rsidRPr="00A962DC" w:rsidDel="00344581">
              <w:rPr>
                <w:noProof/>
                <w:webHidden/>
              </w:rPr>
              <w:tab/>
              <w:delText>9</w:delText>
            </w:r>
          </w:del>
        </w:p>
        <w:p w14:paraId="4504EB9A" w14:textId="5CFC0EA9" w:rsidR="00131AC6" w:rsidRPr="00A962DC" w:rsidDel="00344581" w:rsidRDefault="00131AC6">
          <w:pPr>
            <w:pStyle w:val="TOC1"/>
            <w:rPr>
              <w:del w:id="98" w:author="Luciano Kostelac" w:date="2023-02-16T03:15:00Z"/>
              <w:rFonts w:asciiTheme="minorHAnsi" w:eastAsiaTheme="minorEastAsia" w:hAnsiTheme="minorHAnsi" w:cstheme="minorBidi"/>
              <w:noProof/>
              <w:sz w:val="22"/>
              <w:szCs w:val="22"/>
            </w:rPr>
          </w:pPr>
          <w:del w:id="99" w:author="Luciano Kostelac" w:date="2023-02-16T03:15:00Z">
            <w:r w:rsidRPr="00344581" w:rsidDel="00344581">
              <w:rPr>
                <w:noProof/>
                <w:rPrChange w:id="100" w:author="Luciano Kostelac" w:date="2023-02-16T03:15:00Z">
                  <w:rPr>
                    <w:rStyle w:val="Hyperlink"/>
                  </w:rPr>
                </w:rPrChange>
              </w:rPr>
              <w:delText>4.</w:delText>
            </w:r>
            <w:r w:rsidRPr="00A962DC" w:rsidDel="00344581">
              <w:rPr>
                <w:rFonts w:asciiTheme="minorHAnsi" w:eastAsiaTheme="minorEastAsia" w:hAnsiTheme="minorHAnsi" w:cstheme="minorBidi"/>
                <w:noProof/>
                <w:sz w:val="22"/>
                <w:szCs w:val="22"/>
              </w:rPr>
              <w:tab/>
            </w:r>
            <w:r w:rsidRPr="00344581" w:rsidDel="00344581">
              <w:rPr>
                <w:noProof/>
                <w:rPrChange w:id="101" w:author="Luciano Kostelac" w:date="2023-02-16T03:15:00Z">
                  <w:rPr>
                    <w:rStyle w:val="Hyperlink"/>
                  </w:rPr>
                </w:rPrChange>
              </w:rPr>
              <w:delText>Shimmer senzori</w:delText>
            </w:r>
            <w:r w:rsidRPr="00A962DC" w:rsidDel="00344581">
              <w:rPr>
                <w:noProof/>
                <w:webHidden/>
              </w:rPr>
              <w:tab/>
              <w:delText>14</w:delText>
            </w:r>
          </w:del>
        </w:p>
        <w:p w14:paraId="68CF5DB7" w14:textId="48A26818" w:rsidR="00131AC6" w:rsidRPr="00A962DC" w:rsidDel="00344581" w:rsidRDefault="00131AC6">
          <w:pPr>
            <w:pStyle w:val="TOC2"/>
            <w:tabs>
              <w:tab w:val="left" w:pos="880"/>
              <w:tab w:val="right" w:leader="dot" w:pos="9016"/>
            </w:tabs>
            <w:rPr>
              <w:del w:id="102" w:author="Luciano Kostelac" w:date="2023-02-16T03:15:00Z"/>
              <w:rFonts w:asciiTheme="minorHAnsi" w:eastAsiaTheme="minorEastAsia" w:hAnsiTheme="minorHAnsi" w:cstheme="minorBidi"/>
              <w:noProof/>
              <w:sz w:val="22"/>
              <w:szCs w:val="22"/>
            </w:rPr>
          </w:pPr>
          <w:del w:id="103" w:author="Luciano Kostelac" w:date="2023-02-16T03:15:00Z">
            <w:r w:rsidRPr="00344581" w:rsidDel="00344581">
              <w:rPr>
                <w:noProof/>
                <w:rPrChange w:id="104" w:author="Luciano Kostelac" w:date="2023-02-16T03:15:00Z">
                  <w:rPr>
                    <w:rStyle w:val="Hyperlink"/>
                  </w:rPr>
                </w:rPrChange>
              </w:rPr>
              <w:delText>4.1.</w:delText>
            </w:r>
            <w:r w:rsidRPr="00A962DC" w:rsidDel="00344581">
              <w:rPr>
                <w:rFonts w:asciiTheme="minorHAnsi" w:eastAsiaTheme="minorEastAsia" w:hAnsiTheme="minorHAnsi" w:cstheme="minorBidi"/>
                <w:noProof/>
                <w:sz w:val="22"/>
                <w:szCs w:val="22"/>
              </w:rPr>
              <w:tab/>
            </w:r>
            <w:r w:rsidRPr="00344581" w:rsidDel="00344581">
              <w:rPr>
                <w:noProof/>
                <w:rPrChange w:id="105" w:author="Luciano Kostelac" w:date="2023-02-16T03:15:00Z">
                  <w:rPr>
                    <w:rStyle w:val="Hyperlink"/>
                  </w:rPr>
                </w:rPrChange>
              </w:rPr>
              <w:delText>A/D prikupljanje podataka</w:delText>
            </w:r>
            <w:r w:rsidRPr="00A962DC" w:rsidDel="00344581">
              <w:rPr>
                <w:noProof/>
                <w:webHidden/>
              </w:rPr>
              <w:tab/>
              <w:delText>14</w:delText>
            </w:r>
          </w:del>
        </w:p>
        <w:p w14:paraId="764B2F76" w14:textId="2EF0348F" w:rsidR="00131AC6" w:rsidRPr="00A962DC" w:rsidDel="00344581" w:rsidRDefault="00131AC6">
          <w:pPr>
            <w:pStyle w:val="TOC1"/>
            <w:rPr>
              <w:del w:id="106" w:author="Luciano Kostelac" w:date="2023-02-16T03:15:00Z"/>
              <w:rFonts w:asciiTheme="minorHAnsi" w:eastAsiaTheme="minorEastAsia" w:hAnsiTheme="minorHAnsi" w:cstheme="minorBidi"/>
              <w:noProof/>
              <w:sz w:val="22"/>
              <w:szCs w:val="22"/>
            </w:rPr>
          </w:pPr>
          <w:del w:id="107" w:author="Luciano Kostelac" w:date="2023-02-16T03:15:00Z">
            <w:r w:rsidRPr="00344581" w:rsidDel="00344581">
              <w:rPr>
                <w:noProof/>
                <w:rPrChange w:id="108" w:author="Luciano Kostelac" w:date="2023-02-16T03:15:00Z">
                  <w:rPr>
                    <w:rStyle w:val="Hyperlink"/>
                  </w:rPr>
                </w:rPrChange>
              </w:rPr>
              <w:delText>5.</w:delText>
            </w:r>
            <w:r w:rsidRPr="00A962DC" w:rsidDel="00344581">
              <w:rPr>
                <w:rFonts w:asciiTheme="minorHAnsi" w:eastAsiaTheme="minorEastAsia" w:hAnsiTheme="minorHAnsi" w:cstheme="minorBidi"/>
                <w:noProof/>
                <w:sz w:val="22"/>
                <w:szCs w:val="22"/>
              </w:rPr>
              <w:tab/>
            </w:r>
            <w:r w:rsidRPr="00344581" w:rsidDel="00344581">
              <w:rPr>
                <w:noProof/>
                <w:rPrChange w:id="109" w:author="Luciano Kostelac" w:date="2023-02-16T03:15:00Z">
                  <w:rPr>
                    <w:rStyle w:val="Hyperlink"/>
                  </w:rPr>
                </w:rPrChange>
              </w:rPr>
              <w:delText>Ispitivanje</w:delText>
            </w:r>
            <w:r w:rsidRPr="00A962DC" w:rsidDel="00344581">
              <w:rPr>
                <w:noProof/>
                <w:webHidden/>
              </w:rPr>
              <w:tab/>
              <w:delText>16</w:delText>
            </w:r>
          </w:del>
        </w:p>
        <w:p w14:paraId="3D68B6FB" w14:textId="0B674F1B" w:rsidR="00131AC6" w:rsidRPr="00A962DC" w:rsidDel="00344581" w:rsidRDefault="00131AC6">
          <w:pPr>
            <w:pStyle w:val="TOC2"/>
            <w:tabs>
              <w:tab w:val="left" w:pos="880"/>
              <w:tab w:val="right" w:leader="dot" w:pos="9016"/>
            </w:tabs>
            <w:rPr>
              <w:del w:id="110" w:author="Luciano Kostelac" w:date="2023-02-16T03:15:00Z"/>
              <w:rFonts w:asciiTheme="minorHAnsi" w:eastAsiaTheme="minorEastAsia" w:hAnsiTheme="minorHAnsi" w:cstheme="minorBidi"/>
              <w:noProof/>
              <w:sz w:val="22"/>
              <w:szCs w:val="22"/>
            </w:rPr>
          </w:pPr>
          <w:del w:id="111" w:author="Luciano Kostelac" w:date="2023-02-16T03:15:00Z">
            <w:r w:rsidRPr="00344581" w:rsidDel="00344581">
              <w:rPr>
                <w:noProof/>
                <w:rPrChange w:id="112" w:author="Luciano Kostelac" w:date="2023-02-16T03:15:00Z">
                  <w:rPr>
                    <w:rStyle w:val="Hyperlink"/>
                  </w:rPr>
                </w:rPrChange>
              </w:rPr>
              <w:delText>5.1.</w:delText>
            </w:r>
            <w:r w:rsidRPr="00A962DC" w:rsidDel="00344581">
              <w:rPr>
                <w:rFonts w:asciiTheme="minorHAnsi" w:eastAsiaTheme="minorEastAsia" w:hAnsiTheme="minorHAnsi" w:cstheme="minorBidi"/>
                <w:noProof/>
                <w:sz w:val="22"/>
                <w:szCs w:val="22"/>
              </w:rPr>
              <w:tab/>
            </w:r>
            <w:r w:rsidRPr="00344581" w:rsidDel="00344581">
              <w:rPr>
                <w:noProof/>
                <w:rPrChange w:id="113" w:author="Luciano Kostelac" w:date="2023-02-16T03:15:00Z">
                  <w:rPr>
                    <w:rStyle w:val="Hyperlink"/>
                  </w:rPr>
                </w:rPrChange>
              </w:rPr>
              <w:delText>Utjecaj okoline na prikupljanje podataka</w:delText>
            </w:r>
            <w:r w:rsidRPr="00A962DC" w:rsidDel="00344581">
              <w:rPr>
                <w:noProof/>
                <w:webHidden/>
              </w:rPr>
              <w:tab/>
              <w:delText>16</w:delText>
            </w:r>
          </w:del>
        </w:p>
        <w:p w14:paraId="7540916C" w14:textId="375C136A" w:rsidR="00131AC6" w:rsidRPr="00A962DC" w:rsidDel="00344581" w:rsidRDefault="00131AC6">
          <w:pPr>
            <w:pStyle w:val="TOC2"/>
            <w:tabs>
              <w:tab w:val="left" w:pos="880"/>
              <w:tab w:val="right" w:leader="dot" w:pos="9016"/>
            </w:tabs>
            <w:rPr>
              <w:del w:id="114" w:author="Luciano Kostelac" w:date="2023-02-16T03:15:00Z"/>
              <w:rFonts w:asciiTheme="minorHAnsi" w:eastAsiaTheme="minorEastAsia" w:hAnsiTheme="minorHAnsi" w:cstheme="minorBidi"/>
              <w:noProof/>
              <w:sz w:val="22"/>
              <w:szCs w:val="22"/>
            </w:rPr>
          </w:pPr>
          <w:del w:id="115" w:author="Luciano Kostelac" w:date="2023-02-16T03:15:00Z">
            <w:r w:rsidRPr="00344581" w:rsidDel="00344581">
              <w:rPr>
                <w:noProof/>
                <w:rPrChange w:id="116" w:author="Luciano Kostelac" w:date="2023-02-16T03:15:00Z">
                  <w:rPr>
                    <w:rStyle w:val="Hyperlink"/>
                  </w:rPr>
                </w:rPrChange>
              </w:rPr>
              <w:delText>5.2.</w:delText>
            </w:r>
            <w:r w:rsidRPr="00A962DC" w:rsidDel="00344581">
              <w:rPr>
                <w:rFonts w:asciiTheme="minorHAnsi" w:eastAsiaTheme="minorEastAsia" w:hAnsiTheme="minorHAnsi" w:cstheme="minorBidi"/>
                <w:noProof/>
                <w:sz w:val="22"/>
                <w:szCs w:val="22"/>
              </w:rPr>
              <w:tab/>
            </w:r>
            <w:r w:rsidRPr="00344581" w:rsidDel="00344581">
              <w:rPr>
                <w:noProof/>
                <w:rPrChange w:id="117" w:author="Luciano Kostelac" w:date="2023-02-16T03:15:00Z">
                  <w:rPr>
                    <w:rStyle w:val="Hyperlink"/>
                  </w:rPr>
                </w:rPrChange>
              </w:rPr>
              <w:delText>Odabir pozicije elektroda</w:delText>
            </w:r>
            <w:r w:rsidRPr="00A962DC" w:rsidDel="00344581">
              <w:rPr>
                <w:noProof/>
                <w:webHidden/>
              </w:rPr>
              <w:tab/>
              <w:delText>16</w:delText>
            </w:r>
          </w:del>
        </w:p>
        <w:p w14:paraId="4917DF0F" w14:textId="3E001BCC" w:rsidR="00131AC6" w:rsidRPr="00A962DC" w:rsidDel="00344581" w:rsidRDefault="00131AC6">
          <w:pPr>
            <w:pStyle w:val="TOC2"/>
            <w:tabs>
              <w:tab w:val="left" w:pos="880"/>
              <w:tab w:val="right" w:leader="dot" w:pos="9016"/>
            </w:tabs>
            <w:rPr>
              <w:del w:id="118" w:author="Luciano Kostelac" w:date="2023-02-16T03:15:00Z"/>
              <w:rFonts w:asciiTheme="minorHAnsi" w:eastAsiaTheme="minorEastAsia" w:hAnsiTheme="minorHAnsi" w:cstheme="minorBidi"/>
              <w:noProof/>
              <w:sz w:val="22"/>
              <w:szCs w:val="22"/>
            </w:rPr>
          </w:pPr>
          <w:del w:id="119" w:author="Luciano Kostelac" w:date="2023-02-16T03:15:00Z">
            <w:r w:rsidRPr="00344581" w:rsidDel="00344581">
              <w:rPr>
                <w:noProof/>
                <w:rPrChange w:id="120" w:author="Luciano Kostelac" w:date="2023-02-16T03:15:00Z">
                  <w:rPr>
                    <w:rStyle w:val="Hyperlink"/>
                  </w:rPr>
                </w:rPrChange>
              </w:rPr>
              <w:delText>5.3.</w:delText>
            </w:r>
            <w:r w:rsidRPr="00A962DC" w:rsidDel="00344581">
              <w:rPr>
                <w:rFonts w:asciiTheme="minorHAnsi" w:eastAsiaTheme="minorEastAsia" w:hAnsiTheme="minorHAnsi" w:cstheme="minorBidi"/>
                <w:noProof/>
                <w:sz w:val="22"/>
                <w:szCs w:val="22"/>
              </w:rPr>
              <w:tab/>
            </w:r>
            <w:r w:rsidRPr="00344581" w:rsidDel="00344581">
              <w:rPr>
                <w:noProof/>
                <w:rPrChange w:id="121" w:author="Luciano Kostelac" w:date="2023-02-16T03:15:00Z">
                  <w:rPr>
                    <w:rStyle w:val="Hyperlink"/>
                  </w:rPr>
                </w:rPrChange>
              </w:rPr>
              <w:delText>Postupak ispitivanja</w:delText>
            </w:r>
            <w:r w:rsidRPr="00A962DC" w:rsidDel="00344581">
              <w:rPr>
                <w:noProof/>
                <w:webHidden/>
              </w:rPr>
              <w:tab/>
              <w:delText>22</w:delText>
            </w:r>
          </w:del>
        </w:p>
        <w:p w14:paraId="33D521FC" w14:textId="128E9F2D" w:rsidR="00131AC6" w:rsidRPr="00A962DC" w:rsidDel="00344581" w:rsidRDefault="00131AC6">
          <w:pPr>
            <w:pStyle w:val="TOC2"/>
            <w:tabs>
              <w:tab w:val="left" w:pos="880"/>
              <w:tab w:val="right" w:leader="dot" w:pos="9016"/>
            </w:tabs>
            <w:rPr>
              <w:del w:id="122" w:author="Luciano Kostelac" w:date="2023-02-16T03:15:00Z"/>
              <w:rFonts w:asciiTheme="minorHAnsi" w:eastAsiaTheme="minorEastAsia" w:hAnsiTheme="minorHAnsi" w:cstheme="minorBidi"/>
              <w:noProof/>
              <w:sz w:val="22"/>
              <w:szCs w:val="22"/>
            </w:rPr>
          </w:pPr>
          <w:del w:id="123" w:author="Luciano Kostelac" w:date="2023-02-16T03:15:00Z">
            <w:r w:rsidRPr="00344581" w:rsidDel="00344581">
              <w:rPr>
                <w:noProof/>
                <w:rPrChange w:id="124" w:author="Luciano Kostelac" w:date="2023-02-16T03:15:00Z">
                  <w:rPr>
                    <w:rStyle w:val="Hyperlink"/>
                  </w:rPr>
                </w:rPrChange>
              </w:rPr>
              <w:delText>5.4.</w:delText>
            </w:r>
            <w:r w:rsidRPr="00A962DC" w:rsidDel="00344581">
              <w:rPr>
                <w:rFonts w:asciiTheme="minorHAnsi" w:eastAsiaTheme="minorEastAsia" w:hAnsiTheme="minorHAnsi" w:cstheme="minorBidi"/>
                <w:noProof/>
                <w:sz w:val="22"/>
                <w:szCs w:val="22"/>
              </w:rPr>
              <w:tab/>
            </w:r>
            <w:r w:rsidRPr="00344581" w:rsidDel="00344581">
              <w:rPr>
                <w:noProof/>
                <w:rPrChange w:id="125" w:author="Luciano Kostelac" w:date="2023-02-16T03:15:00Z">
                  <w:rPr>
                    <w:rStyle w:val="Hyperlink"/>
                  </w:rPr>
                </w:rPrChange>
              </w:rPr>
              <w:delText>Randomised block design</w:delText>
            </w:r>
            <w:r w:rsidRPr="00A962DC" w:rsidDel="00344581">
              <w:rPr>
                <w:noProof/>
                <w:webHidden/>
              </w:rPr>
              <w:tab/>
              <w:delText>22</w:delText>
            </w:r>
          </w:del>
        </w:p>
        <w:p w14:paraId="12858ABB" w14:textId="12886F1C" w:rsidR="00131AC6" w:rsidRPr="00A962DC" w:rsidDel="00344581" w:rsidRDefault="00131AC6">
          <w:pPr>
            <w:pStyle w:val="TOC2"/>
            <w:tabs>
              <w:tab w:val="left" w:pos="880"/>
              <w:tab w:val="right" w:leader="dot" w:pos="9016"/>
            </w:tabs>
            <w:rPr>
              <w:del w:id="126" w:author="Luciano Kostelac" w:date="2023-02-16T03:15:00Z"/>
              <w:rFonts w:asciiTheme="minorHAnsi" w:eastAsiaTheme="minorEastAsia" w:hAnsiTheme="minorHAnsi" w:cstheme="minorBidi"/>
              <w:noProof/>
              <w:sz w:val="22"/>
              <w:szCs w:val="22"/>
            </w:rPr>
          </w:pPr>
          <w:del w:id="127" w:author="Luciano Kostelac" w:date="2023-02-16T03:15:00Z">
            <w:r w:rsidRPr="00344581" w:rsidDel="00344581">
              <w:rPr>
                <w:noProof/>
                <w:rPrChange w:id="128" w:author="Luciano Kostelac" w:date="2023-02-16T03:15:00Z">
                  <w:rPr>
                    <w:rStyle w:val="Hyperlink"/>
                  </w:rPr>
                </w:rPrChange>
              </w:rPr>
              <w:delText>5.5.</w:delText>
            </w:r>
            <w:r w:rsidRPr="00A962DC" w:rsidDel="00344581">
              <w:rPr>
                <w:rFonts w:asciiTheme="minorHAnsi" w:eastAsiaTheme="minorEastAsia" w:hAnsiTheme="minorHAnsi" w:cstheme="minorBidi"/>
                <w:noProof/>
                <w:sz w:val="22"/>
                <w:szCs w:val="22"/>
              </w:rPr>
              <w:tab/>
            </w:r>
            <w:r w:rsidRPr="00344581" w:rsidDel="00344581">
              <w:rPr>
                <w:noProof/>
                <w:rPrChange w:id="129" w:author="Luciano Kostelac" w:date="2023-02-16T03:15:00Z">
                  <w:rPr>
                    <w:rStyle w:val="Hyperlink"/>
                  </w:rPr>
                </w:rPrChange>
              </w:rPr>
              <w:delText>Brza Fourierova transformacija</w:delText>
            </w:r>
            <w:r w:rsidRPr="00A962DC" w:rsidDel="00344581">
              <w:rPr>
                <w:noProof/>
                <w:webHidden/>
              </w:rPr>
              <w:tab/>
              <w:delText>24</w:delText>
            </w:r>
          </w:del>
        </w:p>
        <w:p w14:paraId="2827D4AB" w14:textId="688D95C5" w:rsidR="00131AC6" w:rsidRPr="00A962DC" w:rsidDel="00344581" w:rsidRDefault="00131AC6">
          <w:pPr>
            <w:pStyle w:val="TOC1"/>
            <w:rPr>
              <w:del w:id="130" w:author="Luciano Kostelac" w:date="2023-02-16T03:15:00Z"/>
              <w:rFonts w:asciiTheme="minorHAnsi" w:eastAsiaTheme="minorEastAsia" w:hAnsiTheme="minorHAnsi" w:cstheme="minorBidi"/>
              <w:noProof/>
              <w:sz w:val="22"/>
              <w:szCs w:val="22"/>
            </w:rPr>
          </w:pPr>
          <w:del w:id="131" w:author="Luciano Kostelac" w:date="2023-02-16T03:15:00Z">
            <w:r w:rsidRPr="00344581" w:rsidDel="00344581">
              <w:rPr>
                <w:noProof/>
                <w:rPrChange w:id="132" w:author="Luciano Kostelac" w:date="2023-02-16T03:15:00Z">
                  <w:rPr>
                    <w:rStyle w:val="Hyperlink"/>
                  </w:rPr>
                </w:rPrChange>
              </w:rPr>
              <w:delText>6.</w:delText>
            </w:r>
            <w:r w:rsidRPr="00A962DC" w:rsidDel="00344581">
              <w:rPr>
                <w:rFonts w:asciiTheme="minorHAnsi" w:eastAsiaTheme="minorEastAsia" w:hAnsiTheme="minorHAnsi" w:cstheme="minorBidi"/>
                <w:noProof/>
                <w:sz w:val="22"/>
                <w:szCs w:val="22"/>
              </w:rPr>
              <w:tab/>
            </w:r>
            <w:r w:rsidRPr="00344581" w:rsidDel="00344581">
              <w:rPr>
                <w:noProof/>
                <w:rPrChange w:id="133" w:author="Luciano Kostelac" w:date="2023-02-16T03:15:00Z">
                  <w:rPr>
                    <w:rStyle w:val="Hyperlink"/>
                  </w:rPr>
                </w:rPrChange>
              </w:rPr>
              <w:delText>Obrada podataka</w:delText>
            </w:r>
            <w:r w:rsidRPr="00A962DC" w:rsidDel="00344581">
              <w:rPr>
                <w:noProof/>
                <w:webHidden/>
              </w:rPr>
              <w:tab/>
              <w:delText>28</w:delText>
            </w:r>
          </w:del>
        </w:p>
        <w:p w14:paraId="1B166875" w14:textId="44A5D08C" w:rsidR="00131AC6" w:rsidRPr="00A962DC" w:rsidDel="00344581" w:rsidRDefault="00131AC6">
          <w:pPr>
            <w:pStyle w:val="TOC2"/>
            <w:tabs>
              <w:tab w:val="left" w:pos="880"/>
              <w:tab w:val="right" w:leader="dot" w:pos="9016"/>
            </w:tabs>
            <w:rPr>
              <w:del w:id="134" w:author="Luciano Kostelac" w:date="2023-02-16T03:15:00Z"/>
              <w:rFonts w:asciiTheme="minorHAnsi" w:eastAsiaTheme="minorEastAsia" w:hAnsiTheme="minorHAnsi" w:cstheme="minorBidi"/>
              <w:noProof/>
              <w:sz w:val="22"/>
              <w:szCs w:val="22"/>
            </w:rPr>
          </w:pPr>
          <w:del w:id="135" w:author="Luciano Kostelac" w:date="2023-02-16T03:15:00Z">
            <w:r w:rsidRPr="00344581" w:rsidDel="00344581">
              <w:rPr>
                <w:noProof/>
                <w:rPrChange w:id="136" w:author="Luciano Kostelac" w:date="2023-02-16T03:15:00Z">
                  <w:rPr>
                    <w:rStyle w:val="Hyperlink"/>
                  </w:rPr>
                </w:rPrChange>
              </w:rPr>
              <w:delText>6.1.</w:delText>
            </w:r>
            <w:r w:rsidRPr="00A962DC" w:rsidDel="00344581">
              <w:rPr>
                <w:rFonts w:asciiTheme="minorHAnsi" w:eastAsiaTheme="minorEastAsia" w:hAnsiTheme="minorHAnsi" w:cstheme="minorBidi"/>
                <w:noProof/>
                <w:sz w:val="22"/>
                <w:szCs w:val="22"/>
              </w:rPr>
              <w:tab/>
            </w:r>
            <w:r w:rsidRPr="00344581" w:rsidDel="00344581">
              <w:rPr>
                <w:noProof/>
                <w:rPrChange w:id="137" w:author="Luciano Kostelac" w:date="2023-02-16T03:15:00Z">
                  <w:rPr>
                    <w:rStyle w:val="Hyperlink"/>
                  </w:rPr>
                </w:rPrChange>
              </w:rPr>
              <w:delText>Obrada ROS outputa</w:delText>
            </w:r>
            <w:r w:rsidRPr="00A962DC" w:rsidDel="00344581">
              <w:rPr>
                <w:noProof/>
                <w:webHidden/>
              </w:rPr>
              <w:tab/>
              <w:delText>28</w:delText>
            </w:r>
          </w:del>
        </w:p>
        <w:p w14:paraId="45B21D28" w14:textId="159C68B5" w:rsidR="00131AC6" w:rsidRPr="00A962DC" w:rsidDel="00344581" w:rsidRDefault="00131AC6">
          <w:pPr>
            <w:pStyle w:val="TOC2"/>
            <w:tabs>
              <w:tab w:val="left" w:pos="880"/>
              <w:tab w:val="right" w:leader="dot" w:pos="9016"/>
            </w:tabs>
            <w:rPr>
              <w:del w:id="138" w:author="Luciano Kostelac" w:date="2023-02-16T03:15:00Z"/>
              <w:rFonts w:asciiTheme="minorHAnsi" w:eastAsiaTheme="minorEastAsia" w:hAnsiTheme="minorHAnsi" w:cstheme="minorBidi"/>
              <w:noProof/>
              <w:sz w:val="22"/>
              <w:szCs w:val="22"/>
            </w:rPr>
          </w:pPr>
          <w:del w:id="139" w:author="Luciano Kostelac" w:date="2023-02-16T03:15:00Z">
            <w:r w:rsidRPr="00344581" w:rsidDel="00344581">
              <w:rPr>
                <w:noProof/>
                <w:rPrChange w:id="140" w:author="Luciano Kostelac" w:date="2023-02-16T03:15:00Z">
                  <w:rPr>
                    <w:rStyle w:val="Hyperlink"/>
                  </w:rPr>
                </w:rPrChange>
              </w:rPr>
              <w:delText>6.2.</w:delText>
            </w:r>
            <w:r w:rsidRPr="00A962DC" w:rsidDel="00344581">
              <w:rPr>
                <w:rFonts w:asciiTheme="minorHAnsi" w:eastAsiaTheme="minorEastAsia" w:hAnsiTheme="minorHAnsi" w:cstheme="minorBidi"/>
                <w:noProof/>
                <w:sz w:val="22"/>
                <w:szCs w:val="22"/>
              </w:rPr>
              <w:tab/>
            </w:r>
            <w:r w:rsidRPr="00344581" w:rsidDel="00344581">
              <w:rPr>
                <w:noProof/>
                <w:rPrChange w:id="141" w:author="Luciano Kostelac" w:date="2023-02-16T03:15:00Z">
                  <w:rPr>
                    <w:rStyle w:val="Hyperlink"/>
                  </w:rPr>
                </w:rPrChange>
              </w:rPr>
              <w:delText>Obrada EMG signala</w:delText>
            </w:r>
            <w:r w:rsidRPr="00A962DC" w:rsidDel="00344581">
              <w:rPr>
                <w:noProof/>
                <w:webHidden/>
              </w:rPr>
              <w:tab/>
              <w:delText>31</w:delText>
            </w:r>
          </w:del>
        </w:p>
        <w:p w14:paraId="5D155A67" w14:textId="01889423" w:rsidR="00131AC6" w:rsidRPr="00A962DC" w:rsidDel="00344581" w:rsidRDefault="00131AC6">
          <w:pPr>
            <w:pStyle w:val="TOC1"/>
            <w:rPr>
              <w:del w:id="142" w:author="Luciano Kostelac" w:date="2023-02-16T03:15:00Z"/>
              <w:rFonts w:asciiTheme="minorHAnsi" w:eastAsiaTheme="minorEastAsia" w:hAnsiTheme="minorHAnsi" w:cstheme="minorBidi"/>
              <w:noProof/>
              <w:sz w:val="22"/>
              <w:szCs w:val="22"/>
            </w:rPr>
          </w:pPr>
          <w:del w:id="143" w:author="Luciano Kostelac" w:date="2023-02-16T03:15:00Z">
            <w:r w:rsidRPr="00344581" w:rsidDel="00344581">
              <w:rPr>
                <w:noProof/>
                <w:rPrChange w:id="144" w:author="Luciano Kostelac" w:date="2023-02-16T03:15:00Z">
                  <w:rPr>
                    <w:rStyle w:val="Hyperlink"/>
                  </w:rPr>
                </w:rPrChange>
              </w:rPr>
              <w:delText>7.</w:delText>
            </w:r>
            <w:r w:rsidRPr="00A962DC" w:rsidDel="00344581">
              <w:rPr>
                <w:rFonts w:asciiTheme="minorHAnsi" w:eastAsiaTheme="minorEastAsia" w:hAnsiTheme="minorHAnsi" w:cstheme="minorBidi"/>
                <w:noProof/>
                <w:sz w:val="22"/>
                <w:szCs w:val="22"/>
              </w:rPr>
              <w:tab/>
            </w:r>
            <w:r w:rsidRPr="00344581" w:rsidDel="00344581">
              <w:rPr>
                <w:noProof/>
                <w:rPrChange w:id="145" w:author="Luciano Kostelac" w:date="2023-02-16T03:15:00Z">
                  <w:rPr>
                    <w:rStyle w:val="Hyperlink"/>
                  </w:rPr>
                </w:rPrChange>
              </w:rPr>
              <w:delText>Zaključak</w:delText>
            </w:r>
            <w:r w:rsidRPr="00A962DC" w:rsidDel="00344581">
              <w:rPr>
                <w:noProof/>
                <w:webHidden/>
              </w:rPr>
              <w:tab/>
              <w:delText>34</w:delText>
            </w:r>
          </w:del>
        </w:p>
        <w:p w14:paraId="1739F737" w14:textId="0F9D62E7" w:rsidR="00131AC6" w:rsidRPr="00A962DC" w:rsidDel="00344581" w:rsidRDefault="00131AC6">
          <w:pPr>
            <w:pStyle w:val="TOC1"/>
            <w:rPr>
              <w:del w:id="146" w:author="Luciano Kostelac" w:date="2023-02-16T03:15:00Z"/>
              <w:rFonts w:asciiTheme="minorHAnsi" w:eastAsiaTheme="minorEastAsia" w:hAnsiTheme="minorHAnsi" w:cstheme="minorBidi"/>
              <w:noProof/>
              <w:sz w:val="22"/>
              <w:szCs w:val="22"/>
            </w:rPr>
          </w:pPr>
          <w:del w:id="147" w:author="Luciano Kostelac" w:date="2023-02-16T03:15:00Z">
            <w:r w:rsidRPr="00344581" w:rsidDel="00344581">
              <w:rPr>
                <w:noProof/>
                <w:rPrChange w:id="148" w:author="Luciano Kostelac" w:date="2023-02-16T03:15:00Z">
                  <w:rPr>
                    <w:rStyle w:val="Hyperlink"/>
                  </w:rPr>
                </w:rPrChange>
              </w:rPr>
              <w:delText>9.</w:delText>
            </w:r>
            <w:r w:rsidRPr="00A962DC" w:rsidDel="00344581">
              <w:rPr>
                <w:rFonts w:asciiTheme="minorHAnsi" w:eastAsiaTheme="minorEastAsia" w:hAnsiTheme="minorHAnsi" w:cstheme="minorBidi"/>
                <w:noProof/>
                <w:sz w:val="22"/>
                <w:szCs w:val="22"/>
              </w:rPr>
              <w:tab/>
            </w:r>
            <w:r w:rsidRPr="00344581" w:rsidDel="00344581">
              <w:rPr>
                <w:noProof/>
                <w:rPrChange w:id="149" w:author="Luciano Kostelac" w:date="2023-02-16T03:15:00Z">
                  <w:rPr>
                    <w:rStyle w:val="Hyperlink"/>
                  </w:rPr>
                </w:rPrChange>
              </w:rPr>
              <w:delText>Literatura</w:delText>
            </w:r>
            <w:r w:rsidRPr="00A962DC" w:rsidDel="00344581">
              <w:rPr>
                <w:noProof/>
                <w:webHidden/>
              </w:rPr>
              <w:tab/>
              <w:delText>35</w:delText>
            </w:r>
          </w:del>
        </w:p>
        <w:p w14:paraId="25CDABA2" w14:textId="66627A0C" w:rsidR="00131AC6" w:rsidRPr="00A962DC" w:rsidDel="00344581" w:rsidRDefault="00131AC6" w:rsidP="00743B5A">
          <w:pPr>
            <w:pStyle w:val="TOC1"/>
            <w:rPr>
              <w:del w:id="150" w:author="Luciano Kostelac" w:date="2023-02-16T03:15:00Z"/>
              <w:rFonts w:asciiTheme="minorHAnsi" w:eastAsiaTheme="minorEastAsia" w:hAnsiTheme="minorHAnsi" w:cstheme="minorBidi"/>
              <w:noProof/>
              <w:sz w:val="22"/>
              <w:szCs w:val="22"/>
            </w:rPr>
          </w:pPr>
          <w:del w:id="151" w:author="Luciano Kostelac" w:date="2023-02-16T03:15:00Z">
            <w:r w:rsidRPr="00344581" w:rsidDel="00344581">
              <w:rPr>
                <w:noProof/>
                <w:rPrChange w:id="152" w:author="Luciano Kostelac" w:date="2023-02-16T03:15:00Z">
                  <w:rPr>
                    <w:rStyle w:val="Hyperlink"/>
                  </w:rPr>
                </w:rPrChange>
              </w:rPr>
              <w:delText>10.</w:delText>
            </w:r>
            <w:r w:rsidRPr="00A962DC" w:rsidDel="00344581">
              <w:rPr>
                <w:rFonts w:asciiTheme="minorHAnsi" w:eastAsiaTheme="minorEastAsia" w:hAnsiTheme="minorHAnsi" w:cstheme="minorBidi"/>
                <w:noProof/>
                <w:sz w:val="22"/>
                <w:szCs w:val="22"/>
              </w:rPr>
              <w:tab/>
            </w:r>
            <w:r w:rsidRPr="00344581" w:rsidDel="00344581">
              <w:rPr>
                <w:noProof/>
                <w:rPrChange w:id="153" w:author="Luciano Kostelac" w:date="2023-02-16T03:15:00Z">
                  <w:rPr>
                    <w:rStyle w:val="Hyperlink"/>
                  </w:rPr>
                </w:rPrChange>
              </w:rPr>
              <w:delText>Popis slika</w:delText>
            </w:r>
            <w:r w:rsidRPr="00A962DC" w:rsidDel="00344581">
              <w:rPr>
                <w:noProof/>
                <w:webHidden/>
              </w:rPr>
              <w:tab/>
              <w:delText>36</w:delText>
            </w:r>
          </w:del>
        </w:p>
        <w:p w14:paraId="5E3E3799" w14:textId="478DDE50" w:rsidR="00131AC6" w:rsidRPr="00A962DC" w:rsidDel="00344581" w:rsidRDefault="00131AC6" w:rsidP="00743B5A">
          <w:pPr>
            <w:pStyle w:val="TOC1"/>
            <w:rPr>
              <w:del w:id="154" w:author="Luciano Kostelac" w:date="2023-02-16T03:15:00Z"/>
              <w:rFonts w:asciiTheme="minorHAnsi" w:eastAsiaTheme="minorEastAsia" w:hAnsiTheme="minorHAnsi" w:cstheme="minorBidi"/>
              <w:noProof/>
              <w:sz w:val="22"/>
              <w:szCs w:val="22"/>
            </w:rPr>
          </w:pPr>
          <w:del w:id="155" w:author="Luciano Kostelac" w:date="2023-02-16T03:15:00Z">
            <w:r w:rsidRPr="00344581" w:rsidDel="00344581">
              <w:rPr>
                <w:noProof/>
                <w:rPrChange w:id="156" w:author="Luciano Kostelac" w:date="2023-02-16T03:15:00Z">
                  <w:rPr>
                    <w:rStyle w:val="Hyperlink"/>
                  </w:rPr>
                </w:rPrChange>
              </w:rPr>
              <w:delText>11.</w:delText>
            </w:r>
            <w:r w:rsidRPr="00A962DC" w:rsidDel="00344581">
              <w:rPr>
                <w:rFonts w:asciiTheme="minorHAnsi" w:eastAsiaTheme="minorEastAsia" w:hAnsiTheme="minorHAnsi" w:cstheme="minorBidi"/>
                <w:noProof/>
                <w:sz w:val="22"/>
                <w:szCs w:val="22"/>
              </w:rPr>
              <w:tab/>
            </w:r>
            <w:r w:rsidRPr="00344581" w:rsidDel="00344581">
              <w:rPr>
                <w:noProof/>
                <w:rPrChange w:id="157" w:author="Luciano Kostelac" w:date="2023-02-16T03:15:00Z">
                  <w:rPr>
                    <w:rStyle w:val="Hyperlink"/>
                  </w:rPr>
                </w:rPrChange>
              </w:rPr>
              <w:delText>Kod</w:delText>
            </w:r>
            <w:r w:rsidRPr="00A962DC" w:rsidDel="00344581">
              <w:rPr>
                <w:noProof/>
                <w:webHidden/>
              </w:rPr>
              <w:tab/>
              <w:delText>38</w:delText>
            </w:r>
          </w:del>
        </w:p>
        <w:p w14:paraId="2E0F8DA9" w14:textId="270DA1D1" w:rsidR="00240378" w:rsidRPr="00A962DC" w:rsidRDefault="00240378">
          <w:r w:rsidRPr="00A962DC">
            <w:rPr>
              <w:b/>
              <w:bCs/>
            </w:rPr>
            <w:fldChar w:fldCharType="end"/>
          </w:r>
        </w:p>
      </w:sdtContent>
    </w:sdt>
    <w:p w14:paraId="642ED8DD" w14:textId="217C76C1" w:rsidR="00F41196" w:rsidRPr="00A962DC" w:rsidRDefault="00F41196" w:rsidP="009367BC">
      <w:pPr>
        <w:keepNext/>
        <w:keepLines/>
        <w:pBdr>
          <w:top w:val="nil"/>
          <w:left w:val="nil"/>
          <w:bottom w:val="nil"/>
          <w:right w:val="nil"/>
          <w:between w:val="nil"/>
        </w:pBdr>
        <w:spacing w:before="240" w:after="0" w:line="259" w:lineRule="auto"/>
        <w:jc w:val="left"/>
        <w:rPr>
          <w:rFonts w:ascii="Calibri" w:eastAsia="Calibri" w:hAnsi="Calibri" w:cs="Calibri"/>
          <w:color w:val="2F5496"/>
          <w:sz w:val="32"/>
          <w:szCs w:val="32"/>
        </w:rPr>
      </w:pPr>
    </w:p>
    <w:p w14:paraId="642ED8F0" w14:textId="558177E5" w:rsidR="00F41196" w:rsidRPr="00A962DC" w:rsidRDefault="004049AA">
      <w:pPr>
        <w:spacing w:before="0" w:after="160" w:line="259" w:lineRule="auto"/>
        <w:jc w:val="left"/>
        <w:rPr>
          <w:b/>
          <w:color w:val="000000"/>
          <w:sz w:val="32"/>
          <w:szCs w:val="32"/>
        </w:rPr>
      </w:pPr>
      <w:commentRangeStart w:id="158"/>
      <w:commentRangeStart w:id="159"/>
      <w:commentRangeEnd w:id="158"/>
      <w:r w:rsidRPr="00A962DC">
        <w:rPr>
          <w:rStyle w:val="CommentReference"/>
        </w:rPr>
        <w:commentReference w:id="158"/>
      </w:r>
      <w:commentRangeEnd w:id="159"/>
      <w:r w:rsidR="00D429C7">
        <w:rPr>
          <w:rStyle w:val="CommentReference"/>
        </w:rPr>
        <w:commentReference w:id="159"/>
      </w:r>
    </w:p>
    <w:p w14:paraId="642ED8F2" w14:textId="16BA05BC" w:rsidR="00F41196" w:rsidRDefault="001529E5" w:rsidP="003D4D80">
      <w:pPr>
        <w:pStyle w:val="Heading1"/>
        <w:rPr>
          <w:ins w:id="160" w:author="Luciano Kostelac" w:date="2023-02-16T03:05:00Z"/>
        </w:rPr>
      </w:pPr>
      <w:bookmarkStart w:id="161" w:name="_heading=h.gjdgxs" w:colFirst="0" w:colLast="0"/>
      <w:bookmarkStart w:id="162" w:name="_Toc126618635"/>
      <w:bookmarkStart w:id="163" w:name="_Toc127409770"/>
      <w:bookmarkEnd w:id="161"/>
      <w:r w:rsidRPr="00A962DC">
        <w:lastRenderedPageBreak/>
        <w:t>Uvod</w:t>
      </w:r>
      <w:bookmarkEnd w:id="162"/>
      <w:bookmarkEnd w:id="163"/>
    </w:p>
    <w:p w14:paraId="525D443F" w14:textId="1ED479A2" w:rsidR="002B4ECE" w:rsidRPr="002B4ECE" w:rsidRDefault="002B4ECE">
      <w:pPr>
        <w:pPrChange w:id="164" w:author="Luciano Kostelac" w:date="2023-02-16T03:05:00Z">
          <w:pPr>
            <w:pStyle w:val="Heading1"/>
          </w:pPr>
        </w:pPrChange>
      </w:pPr>
      <w:ins w:id="165" w:author="Luciano Kostelac" w:date="2023-02-16T03:05:00Z">
        <w:r>
          <w:t>Napre</w:t>
        </w:r>
      </w:ins>
      <w:ins w:id="166" w:author="Luciano Kostelac" w:date="2023-02-16T03:06:00Z">
        <w:r w:rsidR="00513238">
          <w:t xml:space="preserve">dak tehnologije </w:t>
        </w:r>
        <w:r w:rsidR="00A269BA">
          <w:t xml:space="preserve">omogućio je korištenje novih metoda </w:t>
        </w:r>
      </w:ins>
      <w:ins w:id="167" w:author="Luciano Kostelac" w:date="2023-02-16T03:07:00Z">
        <w:r w:rsidR="00A269BA">
          <w:t xml:space="preserve">rehabilitacije osoba koji imaju problem s </w:t>
        </w:r>
        <w:r w:rsidR="00611A04">
          <w:t xml:space="preserve">funkcionalnosti udova zbog nesreća, moždanog ili srčanog udara. </w:t>
        </w:r>
      </w:ins>
      <w:ins w:id="168" w:author="Luciano Kostelac" w:date="2023-02-16T03:08:00Z">
        <w:r w:rsidR="00396156">
          <w:t xml:space="preserve">Korištenjem senzora, </w:t>
        </w:r>
        <w:r w:rsidR="00811B9B">
          <w:t>tehnike 3D printa i regulacije moguće je</w:t>
        </w:r>
      </w:ins>
      <w:ins w:id="169" w:author="Luciano Kostelac" w:date="2023-02-16T03:09:00Z">
        <w:r w:rsidR="000B2A35">
          <w:t xml:space="preserve"> poboljšati proces rehabilitacija</w:t>
        </w:r>
        <w:r w:rsidR="00230015">
          <w:t>.</w:t>
        </w:r>
      </w:ins>
      <w:ins w:id="170" w:author="Luciano Kostelac" w:date="2023-02-16T03:13:00Z">
        <w:r w:rsidR="005B4F5C">
          <w:t xml:space="preserve"> U ovome seminaru opisati će se projektni zadatak </w:t>
        </w:r>
        <w:r w:rsidR="00875291">
          <w:t xml:space="preserve">u kojem je zadatak bio </w:t>
        </w:r>
      </w:ins>
      <w:ins w:id="171" w:author="Luciano Kostelac" w:date="2023-02-16T03:14:00Z">
        <w:r w:rsidR="00875291">
          <w:t xml:space="preserve">dobiti rezultate </w:t>
        </w:r>
        <w:r w:rsidR="00CF501D">
          <w:t xml:space="preserve">koji će u budućnosti pridonijeti optimizaciji </w:t>
        </w:r>
        <w:r w:rsidR="00483086">
          <w:t>procesa rehabilitacije.</w:t>
        </w:r>
      </w:ins>
    </w:p>
    <w:p w14:paraId="0B87A08C" w14:textId="02DFFE98" w:rsidR="003240F8" w:rsidRPr="00A962DC" w:rsidRDefault="00775990" w:rsidP="003240F8">
      <w:commentRangeStart w:id="172"/>
      <w:del w:id="173" w:author="Ervin Kamenar" w:date="2023-02-07T14:08:00Z">
        <w:r w:rsidRPr="00A962DC" w:rsidDel="004049AA">
          <w:delText>Ovim projektom</w:delText>
        </w:r>
      </w:del>
      <w:ins w:id="174" w:author="Ervin Kamenar" w:date="2023-02-07T14:08:00Z">
        <w:r w:rsidR="004049AA" w:rsidRPr="00A962DC">
          <w:t xml:space="preserve">U okviru projektnog zadatka, </w:t>
        </w:r>
      </w:ins>
      <w:del w:id="175" w:author="Ervin Kamenar" w:date="2023-02-07T14:08:00Z">
        <w:r w:rsidRPr="00A962DC" w:rsidDel="004049AA">
          <w:delText xml:space="preserve"> </w:delText>
        </w:r>
      </w:del>
      <w:r w:rsidRPr="00A962DC">
        <w:t>nadogra</w:t>
      </w:r>
      <w:ins w:id="176" w:author="Ervin Kamenar" w:date="2023-02-07T14:08:00Z">
        <w:r w:rsidR="004049AA" w:rsidRPr="00A962DC">
          <w:t>đuje</w:t>
        </w:r>
      </w:ins>
      <w:del w:id="177" w:author="Ervin Kamenar" w:date="2023-02-07T14:08:00Z">
        <w:r w:rsidRPr="00A962DC" w:rsidDel="004049AA">
          <w:delText>diti</w:delText>
        </w:r>
        <w:r w:rsidR="0075609B" w:rsidRPr="00A962DC" w:rsidDel="004049AA">
          <w:delText xml:space="preserve"> </w:delText>
        </w:r>
      </w:del>
      <w:ins w:id="178" w:author="Ervin Kamenar" w:date="2023-02-07T14:08:00Z">
        <w:r w:rsidR="004049AA" w:rsidRPr="00A962DC">
          <w:t xml:space="preserve"> se </w:t>
        </w:r>
      </w:ins>
      <w:r w:rsidR="0075609B" w:rsidRPr="00A962DC">
        <w:t>i implementira</w:t>
      </w:r>
      <w:del w:id="179" w:author="Ervin Kamenar" w:date="2023-02-07T14:09:00Z">
        <w:r w:rsidR="0075609B" w:rsidRPr="00A962DC" w:rsidDel="004049AA">
          <w:delText>ti</w:delText>
        </w:r>
      </w:del>
      <w:r w:rsidRPr="00A962DC">
        <w:t xml:space="preserve"> </w:t>
      </w:r>
      <w:del w:id="180" w:author="Ervin Kamenar" w:date="2023-02-07T14:08:00Z">
        <w:r w:rsidRPr="00A962DC" w:rsidDel="004049AA">
          <w:delText xml:space="preserve">će se </w:delText>
        </w:r>
      </w:del>
      <w:r w:rsidR="0075609B" w:rsidRPr="00A962DC">
        <w:t xml:space="preserve">mjerni </w:t>
      </w:r>
      <w:r w:rsidRPr="00A962DC">
        <w:t xml:space="preserve">sustav </w:t>
      </w:r>
      <w:r w:rsidR="0075609B" w:rsidRPr="00A962DC">
        <w:t>dinamometra i sEMG osjetnika</w:t>
      </w:r>
      <w:r w:rsidR="00427F97" w:rsidRPr="00A962DC">
        <w:t xml:space="preserve">, za </w:t>
      </w:r>
      <w:r w:rsidR="00F17015" w:rsidRPr="00A962DC">
        <w:t>čije</w:t>
      </w:r>
      <w:del w:id="181" w:author="Ervin Kamenar" w:date="2023-02-07T14:09:00Z">
        <w:r w:rsidR="00F17015" w:rsidRPr="00A962DC" w:rsidDel="004049AA">
          <w:delText xml:space="preserve"> će</w:delText>
        </w:r>
      </w:del>
      <w:r w:rsidR="00F17015" w:rsidRPr="00A962DC">
        <w:t xml:space="preserve"> se potrebe koristiti Vernier ručni dinamometar za </w:t>
      </w:r>
      <w:r w:rsidR="00B066CA" w:rsidRPr="00A962DC">
        <w:t>mjerenje sile stiska</w:t>
      </w:r>
      <w:r w:rsidR="00F17015" w:rsidRPr="00A962DC">
        <w:t xml:space="preserve">, Shimmer3 senzori </w:t>
      </w:r>
      <w:r w:rsidR="00B066CA" w:rsidRPr="00A962DC">
        <w:t xml:space="preserve">za mjerenje aktivacije mišića, ROS </w:t>
      </w:r>
      <w:r w:rsidR="0014320B" w:rsidRPr="00A962DC">
        <w:t xml:space="preserve">(robotski operacijski sustav), gotovi paketi </w:t>
      </w:r>
      <w:r w:rsidR="006E73D7" w:rsidRPr="00A962DC">
        <w:t>godirect_ros i shimmer_ros za upravljanje</w:t>
      </w:r>
      <w:r w:rsidR="00274BE3" w:rsidRPr="00A962DC">
        <w:t xml:space="preserve">, komunikaciju i obradu podataka dobivenih </w:t>
      </w:r>
      <w:del w:id="182" w:author="Ervin Kamenar" w:date="2023-02-07T14:09:00Z">
        <w:r w:rsidR="00274BE3" w:rsidRPr="00A962DC" w:rsidDel="004049AA">
          <w:delText xml:space="preserve">sa </w:delText>
        </w:r>
      </w:del>
      <w:ins w:id="183" w:author="Ervin Kamenar" w:date="2023-02-07T14:09:00Z">
        <w:r w:rsidR="004049AA" w:rsidRPr="00A962DC">
          <w:t xml:space="preserve">pomoću </w:t>
        </w:r>
      </w:ins>
      <w:r w:rsidR="00274BE3" w:rsidRPr="00A962DC">
        <w:t>dinamometra i senzora.</w:t>
      </w:r>
      <w:commentRangeEnd w:id="172"/>
      <w:r w:rsidR="004049AA" w:rsidRPr="00A962DC">
        <w:rPr>
          <w:rStyle w:val="CommentReference"/>
        </w:rPr>
        <w:commentReference w:id="172"/>
      </w:r>
    </w:p>
    <w:p w14:paraId="3F1A5344" w14:textId="598813A0" w:rsidR="00A56384" w:rsidRPr="00A962DC" w:rsidRDefault="00D07B61" w:rsidP="00A56384">
      <w:r w:rsidRPr="00A962DC">
        <w:t xml:space="preserve">Dinamometar i </w:t>
      </w:r>
      <w:del w:id="184" w:author="Ervin Kamenar" w:date="2023-02-07T14:09:00Z">
        <w:r w:rsidR="00A82E8C" w:rsidRPr="00A962DC" w:rsidDel="004049AA">
          <w:delText xml:space="preserve">shimmer </w:delText>
        </w:r>
      </w:del>
      <w:ins w:id="185" w:author="Ervin Kamenar" w:date="2023-02-07T14:09:00Z">
        <w:r w:rsidR="004049AA" w:rsidRPr="00A962DC">
          <w:t>sEMG osjetni</w:t>
        </w:r>
      </w:ins>
      <w:ins w:id="186" w:author="Ervin Kamenar" w:date="2023-02-07T14:10:00Z">
        <w:r w:rsidR="004049AA" w:rsidRPr="00A962DC">
          <w:t>ci</w:t>
        </w:r>
      </w:ins>
      <w:ins w:id="187" w:author="Ervin Kamenar" w:date="2023-02-07T14:09:00Z">
        <w:r w:rsidR="004049AA" w:rsidRPr="00A962DC">
          <w:t xml:space="preserve"> </w:t>
        </w:r>
      </w:ins>
      <w:r w:rsidR="00A82E8C" w:rsidRPr="00A962DC">
        <w:t>povezuju se s računalom pomoću bežične veze (</w:t>
      </w:r>
      <w:r w:rsidR="006163B1" w:rsidRPr="00A962DC">
        <w:t>B</w:t>
      </w:r>
      <w:r w:rsidR="00A82E8C" w:rsidRPr="00A962DC">
        <w:t>luetooth)</w:t>
      </w:r>
      <w:r w:rsidR="00F80E94" w:rsidRPr="00A962DC">
        <w:t xml:space="preserve">, a za međusobnu komunikaciju računala </w:t>
      </w:r>
      <w:r w:rsidR="00C9329D" w:rsidRPr="00A962DC">
        <w:t xml:space="preserve">s dinamometrom i shimmer-om zaslužan je ROS. </w:t>
      </w:r>
      <w:r w:rsidR="007B4B07" w:rsidRPr="00A962DC">
        <w:t xml:space="preserve">Gotovi paketi omogućili su </w:t>
      </w:r>
      <w:r w:rsidR="00EF4EB2" w:rsidRPr="00A962DC">
        <w:t>prikaz, rad i praćenje podataka</w:t>
      </w:r>
      <w:r w:rsidR="0068595D" w:rsidRPr="00A962DC">
        <w:t xml:space="preserve">, no </w:t>
      </w:r>
      <w:r w:rsidR="00E53B4A" w:rsidRPr="00A962DC">
        <w:t xml:space="preserve">bilo je potrebno i obraditi dobivene podatke kako bi se dobila korelacija između snage stiska i aktivacije mišića pa </w:t>
      </w:r>
      <w:r w:rsidR="0071387D" w:rsidRPr="00A962DC">
        <w:t>su se kodovi u gotovim paketima naknadno uređivali</w:t>
      </w:r>
      <w:r w:rsidR="00F06B91" w:rsidRPr="00A962DC">
        <w:t>, a napisane su i posebne skripte za obradu tih podataka.</w:t>
      </w:r>
    </w:p>
    <w:p w14:paraId="73F375F2" w14:textId="2EA8021A" w:rsidR="00CF7D24" w:rsidRPr="00A962DC" w:rsidRDefault="00CE3192" w:rsidP="00A56384">
      <w:r w:rsidRPr="00A962DC">
        <w:t>Kako bi se dobila prava si</w:t>
      </w:r>
      <w:r w:rsidR="003B2040" w:rsidRPr="00A962DC">
        <w:t>la na dinamometru bilo je potrebno provesti kalibraciju</w:t>
      </w:r>
      <w:r w:rsidR="004D7BA5" w:rsidRPr="00A962DC">
        <w:t>. Podaci dobiveni kalibracijom su se obradili</w:t>
      </w:r>
      <w:r w:rsidR="00BA0A1B" w:rsidRPr="00A962DC">
        <w:t xml:space="preserve">, a linearnom regresijom </w:t>
      </w:r>
      <w:r w:rsidR="001151E2" w:rsidRPr="00A962DC">
        <w:t xml:space="preserve">su dobiveni koeficijenti </w:t>
      </w:r>
      <w:r w:rsidR="002D5E1F" w:rsidRPr="00A962DC">
        <w:t>potrebni za definiranje jedna</w:t>
      </w:r>
      <w:r w:rsidR="0031483A" w:rsidRPr="00A962DC">
        <w:t xml:space="preserve">džbe </w:t>
      </w:r>
      <w:r w:rsidR="00D355D1" w:rsidRPr="00A962DC">
        <w:t>dinamometra u kodu</w:t>
      </w:r>
      <w:r w:rsidR="00085FE8" w:rsidRPr="00A962DC">
        <w:t xml:space="preserve"> </w:t>
      </w:r>
      <w:r w:rsidR="00E13A0E" w:rsidRPr="00A962DC">
        <w:t xml:space="preserve">kako bi </w:t>
      </w:r>
      <w:r w:rsidR="00CB1448" w:rsidRPr="00A962DC">
        <w:t xml:space="preserve">dobili ispravne vrijednosti </w:t>
      </w:r>
      <w:r w:rsidR="00737D75" w:rsidRPr="00A962DC">
        <w:t>sile stiska</w:t>
      </w:r>
      <w:r w:rsidR="00124CE2" w:rsidRPr="00A962DC">
        <w:t>.</w:t>
      </w:r>
    </w:p>
    <w:p w14:paraId="2F23AA73" w14:textId="66C3403A" w:rsidR="00A56384" w:rsidRPr="00A962DC" w:rsidRDefault="00415376" w:rsidP="00A56384">
      <w:r w:rsidRPr="00A962DC">
        <w:t xml:space="preserve">Za dobivanje </w:t>
      </w:r>
      <w:r w:rsidR="001B68DA" w:rsidRPr="00A962DC">
        <w:t xml:space="preserve">korelacije prvo su se odredile povoljne pozicije elektrode na </w:t>
      </w:r>
      <w:r w:rsidR="00A924BF" w:rsidRPr="00A962DC">
        <w:t>podlaktici, a dvije pozicije elektrode odabrane su kao one</w:t>
      </w:r>
      <w:r w:rsidR="006D7F7A" w:rsidRPr="00A962DC">
        <w:t xml:space="preserve"> s kojih će se prikupljati podaci. Odabir pozicije elektrode bitan je radi dobivanja </w:t>
      </w:r>
      <w:r w:rsidR="00A71DE5" w:rsidRPr="00A962DC">
        <w:t xml:space="preserve">kvalitetnih podataka i kako bi se </w:t>
      </w:r>
      <w:r w:rsidR="00063F48" w:rsidRPr="00A962DC">
        <w:t>eksperimentalno uklonio utjecaj pozicije elektrode u ovisnosti o subjektu. Iz tog razloga izvršiti će se</w:t>
      </w:r>
      <w:ins w:id="188" w:author="Luciano Kostelac" w:date="2023-02-16T02:46:00Z">
        <w:r w:rsidR="006923CE">
          <w:t xml:space="preserve"> </w:t>
        </w:r>
      </w:ins>
      <w:del w:id="189" w:author="Luciano Kostelac" w:date="2023-02-16T02:46:00Z">
        <w:r w:rsidR="00063F48" w:rsidRPr="00A962DC" w:rsidDel="006923CE">
          <w:delText xml:space="preserve"> </w:delText>
        </w:r>
      </w:del>
      <w:commentRangeStart w:id="190"/>
      <w:commentRangeStart w:id="191"/>
      <w:commentRangeStart w:id="192"/>
      <w:del w:id="193" w:author="Luciano Kostelac" w:date="2023-02-16T02:45:00Z">
        <w:r w:rsidR="00063F48" w:rsidRPr="00A962DC" w:rsidDel="00A86F12">
          <w:delText xml:space="preserve">Randomized block </w:delText>
        </w:r>
        <w:r w:rsidR="00EE4474" w:rsidRPr="00A962DC" w:rsidDel="00A86F12">
          <w:delText>design</w:delText>
        </w:r>
        <w:r w:rsidR="00063F48" w:rsidRPr="00A962DC" w:rsidDel="00A86F12">
          <w:delText xml:space="preserve"> (RBD)</w:delText>
        </w:r>
        <w:r w:rsidR="002C2E9D" w:rsidRPr="00A962DC" w:rsidDel="00A86F12">
          <w:delText>.</w:delText>
        </w:r>
      </w:del>
      <w:ins w:id="194" w:author="Luciano Kostelac" w:date="2023-02-16T02:46:00Z">
        <w:r w:rsidR="00A86F12">
          <w:t>n</w:t>
        </w:r>
      </w:ins>
      <w:ins w:id="195" w:author="Luciano Kostelac" w:date="2023-02-16T02:45:00Z">
        <w:r w:rsidR="00A86F12">
          <w:t>asum</w:t>
        </w:r>
      </w:ins>
      <w:ins w:id="196" w:author="Luciano Kostelac" w:date="2023-02-16T02:46:00Z">
        <w:r w:rsidR="00A86F12">
          <w:t>ični statistički eksperiment</w:t>
        </w:r>
      </w:ins>
      <w:r w:rsidR="002C2E9D" w:rsidRPr="00A962DC">
        <w:t xml:space="preserve"> </w:t>
      </w:r>
      <w:commentRangeEnd w:id="190"/>
      <w:r w:rsidR="004049AA" w:rsidRPr="00A962DC">
        <w:rPr>
          <w:rStyle w:val="CommentReference"/>
        </w:rPr>
        <w:commentReference w:id="190"/>
      </w:r>
      <w:commentRangeEnd w:id="191"/>
      <w:r w:rsidR="006923CE">
        <w:rPr>
          <w:rStyle w:val="CommentReference"/>
        </w:rPr>
        <w:commentReference w:id="191"/>
      </w:r>
      <w:commentRangeEnd w:id="192"/>
      <w:r w:rsidR="00223A6B">
        <w:rPr>
          <w:rStyle w:val="CommentReference"/>
        </w:rPr>
        <w:commentReference w:id="192"/>
      </w:r>
      <w:r w:rsidR="002C2E9D" w:rsidRPr="00A962DC">
        <w:t xml:space="preserve">Provesti će se ispitivanje nad 10 subjekata, 2 različite pozicije, a za svaku poziciju </w:t>
      </w:r>
      <w:r w:rsidR="00631600" w:rsidRPr="00A962DC">
        <w:t>izvršit će se tri ponavljanja.</w:t>
      </w:r>
    </w:p>
    <w:p w14:paraId="294F555F" w14:textId="72E2B237" w:rsidR="1C383E72" w:rsidRPr="00A962DC" w:rsidRDefault="00AA69CD" w:rsidP="1C383E72">
      <w:bookmarkStart w:id="197" w:name="_heading=h.30j0zll" w:colFirst="0" w:colLast="0"/>
      <w:bookmarkEnd w:id="197"/>
      <w:r w:rsidRPr="00A962DC">
        <w:t xml:space="preserve">Na kraju su dobiveni </w:t>
      </w:r>
      <w:r w:rsidR="00C77ABE" w:rsidRPr="00A962DC">
        <w:t>obrađeni podaci</w:t>
      </w:r>
      <w:r w:rsidR="00E27481" w:rsidRPr="00A962DC">
        <w:t xml:space="preserve">, te maksimalne korelacije između sile stiska i aktivacije </w:t>
      </w:r>
      <w:commentRangeStart w:id="198"/>
      <w:commentRangeStart w:id="199"/>
      <w:r w:rsidR="00E27481" w:rsidRPr="00A962DC">
        <w:t>mišića</w:t>
      </w:r>
      <w:commentRangeEnd w:id="198"/>
      <w:r w:rsidR="00152626" w:rsidRPr="00A962DC">
        <w:rPr>
          <w:rStyle w:val="CommentReference"/>
        </w:rPr>
        <w:commentReference w:id="198"/>
      </w:r>
      <w:commentRangeEnd w:id="199"/>
      <w:r w:rsidR="00223A6B">
        <w:rPr>
          <w:rStyle w:val="CommentReference"/>
        </w:rPr>
        <w:commentReference w:id="199"/>
      </w:r>
      <w:r w:rsidR="00E27481" w:rsidRPr="00A962DC">
        <w:t>.</w:t>
      </w:r>
    </w:p>
    <w:p w14:paraId="642ED8F3" w14:textId="68C48812" w:rsidR="00F41196" w:rsidRPr="00A962DC" w:rsidRDefault="001529E5" w:rsidP="00BE6555">
      <w:pPr>
        <w:pStyle w:val="Heading1"/>
      </w:pPr>
      <w:r w:rsidRPr="00A962DC">
        <w:br w:type="page"/>
      </w:r>
      <w:bookmarkStart w:id="200" w:name="_Toc126618636"/>
      <w:bookmarkStart w:id="201" w:name="_Toc127409771"/>
      <w:r w:rsidR="007A696F" w:rsidRPr="00A962DC">
        <w:lastRenderedPageBreak/>
        <w:t>Korišteni alati</w:t>
      </w:r>
      <w:bookmarkEnd w:id="200"/>
      <w:bookmarkEnd w:id="201"/>
    </w:p>
    <w:p w14:paraId="4464470C" w14:textId="0568A177" w:rsidR="00EC7915" w:rsidRPr="00A962DC" w:rsidRDefault="00662677">
      <w:r w:rsidRPr="00A962DC">
        <w:t>Za potrebe projekta korišten je ROS (</w:t>
      </w:r>
      <w:r w:rsidR="001529E5" w:rsidRPr="00A962DC">
        <w:t>Robotski operacijski sustav</w:t>
      </w:r>
      <w:r w:rsidRPr="00A962DC">
        <w:t>)</w:t>
      </w:r>
      <w:r w:rsidR="00D43BE1" w:rsidRPr="00A962DC">
        <w:t>. ROS</w:t>
      </w:r>
      <w:r w:rsidR="001529E5" w:rsidRPr="00A962DC">
        <w:t xml:space="preserve"> je set knjižnica i alata koji omogućuje upravljanje robotskim aplikacijama, otvorenog je koda te nudi usluge kao što su kont</w:t>
      </w:r>
      <w:r w:rsidR="005C1BB2" w:rsidRPr="00A962DC">
        <w:t>r</w:t>
      </w:r>
      <w:r w:rsidR="001529E5" w:rsidRPr="00A962DC">
        <w:t xml:space="preserve">ola uređaja, slanje poruka između procesa, komunikacija između procesa itd. </w:t>
      </w:r>
      <w:r w:rsidR="00D43BE1" w:rsidRPr="00A962DC">
        <w:t xml:space="preserve">Nadalje, </w:t>
      </w:r>
      <w:commentRangeStart w:id="202"/>
      <w:r w:rsidR="00D43BE1" w:rsidRPr="00A962DC">
        <w:t>korišteni su i</w:t>
      </w:r>
      <w:r w:rsidR="001529E5" w:rsidRPr="00A962DC">
        <w:t xml:space="preserve"> ROS/Python paket (godirect_ros) te ROS/Python paket (shimmer_ros)</w:t>
      </w:r>
      <w:ins w:id="203" w:author="Luciano Kostelac" w:date="2023-02-16T02:43:00Z">
        <w:r w:rsidR="00544D63">
          <w:t xml:space="preserve"> [</w:t>
        </w:r>
      </w:ins>
      <w:ins w:id="204" w:author="Luciano Kostelac" w:date="2023-02-16T02:48:00Z">
        <w:r w:rsidR="002412F8">
          <w:t>11</w:t>
        </w:r>
      </w:ins>
      <w:ins w:id="205" w:author="Luciano Kostelac" w:date="2023-02-16T02:43:00Z">
        <w:r w:rsidR="00544D63">
          <w:t>]</w:t>
        </w:r>
      </w:ins>
      <w:r w:rsidR="001529E5" w:rsidRPr="00A962DC">
        <w:t>.</w:t>
      </w:r>
      <w:commentRangeEnd w:id="202"/>
      <w:r w:rsidR="004F3C70" w:rsidRPr="00A962DC">
        <w:rPr>
          <w:rStyle w:val="CommentReference"/>
        </w:rPr>
        <w:commentReference w:id="202"/>
      </w:r>
    </w:p>
    <w:p w14:paraId="3DE3265F" w14:textId="77777777" w:rsidR="00EC7915" w:rsidRPr="00A962DC" w:rsidRDefault="001529E5">
      <w:r w:rsidRPr="00A962DC">
        <w:t xml:space="preserve">Ovo su već gotovi paketi koji služe za komunikaciju između računala, senzora i dinamometra koji će se koristit u ovome projektu za dobivanje podataka. Godirect_ros paket služi za komunikaciju između dinamometra i računala, omogućuje praćenje i očitavanje podataka dobivenih stiskom dinamometra u realnom vremenu. Shimmer_ros paket služi za komunikaciju računala i Shimmer senzora te također kao i prethodni paket omogućuje praćenje, očitavanje i spremanje podataka dobivenih aktivacijom mišića dobivenih na senzoru. </w:t>
      </w:r>
    </w:p>
    <w:p w14:paraId="642ED8F4" w14:textId="508BB0B2" w:rsidR="00F41196" w:rsidRDefault="001529E5">
      <w:pPr>
        <w:rPr>
          <w:ins w:id="206" w:author="Luciano Kostelac" w:date="2023-02-16T02:52:00Z"/>
        </w:rPr>
      </w:pPr>
      <w:commentRangeStart w:id="207"/>
      <w:commentRangeStart w:id="208"/>
      <w:commentRangeStart w:id="209"/>
      <w:r w:rsidRPr="00A962DC">
        <w:t xml:space="preserve">Uz ova dva paketa koristiti će se i paket rosbag koji omogućuje </w:t>
      </w:r>
      <w:commentRangeStart w:id="210"/>
      <w:r w:rsidRPr="00A962DC">
        <w:t>snimanje</w:t>
      </w:r>
      <w:commentRangeEnd w:id="210"/>
      <w:r w:rsidR="00A962DC" w:rsidRPr="00A962DC">
        <w:rPr>
          <w:rStyle w:val="CommentReference"/>
        </w:rPr>
        <w:commentReference w:id="210"/>
      </w:r>
      <w:r w:rsidRPr="00A962DC">
        <w:t xml:space="preserve"> </w:t>
      </w:r>
      <w:ins w:id="211" w:author="Luciano Kostelac" w:date="2023-02-16T02:44:00Z">
        <w:r w:rsidR="00544D63">
          <w:t xml:space="preserve">poruka </w:t>
        </w:r>
      </w:ins>
      <w:commentRangeStart w:id="212"/>
      <w:r w:rsidRPr="00A962DC">
        <w:t>sa topic-a te slanje informacija nazad na topic</w:t>
      </w:r>
      <w:commentRangeEnd w:id="212"/>
      <w:r w:rsidR="004F3C70" w:rsidRPr="00A962DC">
        <w:rPr>
          <w:rStyle w:val="CommentReference"/>
        </w:rPr>
        <w:commentReference w:id="212"/>
      </w:r>
      <w:ins w:id="213" w:author="Luciano Kostelac" w:date="2023-02-16T02:53:00Z">
        <w:r w:rsidR="00B0014A">
          <w:t xml:space="preserve"> (slika 2.1.)</w:t>
        </w:r>
      </w:ins>
      <w:r w:rsidRPr="00A962DC">
        <w:t xml:space="preserve">. </w:t>
      </w:r>
      <w:commentRangeEnd w:id="207"/>
      <w:r w:rsidR="00152626" w:rsidRPr="00A962DC">
        <w:rPr>
          <w:rStyle w:val="CommentReference"/>
        </w:rPr>
        <w:commentReference w:id="207"/>
      </w:r>
      <w:commentRangeEnd w:id="208"/>
      <w:r w:rsidR="00A962DC" w:rsidRPr="00A962DC">
        <w:rPr>
          <w:rStyle w:val="CommentReference"/>
        </w:rPr>
        <w:commentReference w:id="208"/>
      </w:r>
      <w:commentRangeEnd w:id="209"/>
      <w:r w:rsidR="00223A6B">
        <w:rPr>
          <w:rStyle w:val="CommentReference"/>
        </w:rPr>
        <w:commentReference w:id="209"/>
      </w:r>
      <w:r w:rsidRPr="00A962DC">
        <w:t>Ovim programom snimani su podaci dobiveni ispitivanjem te nam je omogućilo da u bilo kojem trenutku imamo podatke dostupne za obradu ili ponovnu reprodukciju.</w:t>
      </w:r>
    </w:p>
    <w:p w14:paraId="0894DB46" w14:textId="77777777" w:rsidR="00BD0A95" w:rsidRDefault="003A09DD">
      <w:pPr>
        <w:keepNext/>
        <w:jc w:val="center"/>
        <w:rPr>
          <w:ins w:id="214" w:author="Luciano Kostelac" w:date="2023-02-16T02:52:00Z"/>
        </w:rPr>
        <w:pPrChange w:id="215" w:author="Luciano Kostelac" w:date="2023-02-16T02:52:00Z">
          <w:pPr>
            <w:jc w:val="center"/>
          </w:pPr>
        </w:pPrChange>
      </w:pPr>
      <w:ins w:id="216" w:author="Luciano Kostelac" w:date="2023-02-16T02:52:00Z">
        <w:r>
          <w:rPr>
            <w:noProof/>
            <w:lang w:val="en-US" w:eastAsia="en-US"/>
          </w:rPr>
          <w:drawing>
            <wp:inline distT="0" distB="0" distL="0" distR="0" wp14:anchorId="4684CA13" wp14:editId="6F491843">
              <wp:extent cx="4483643" cy="252000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pic:cNvPicPr/>
                    </pic:nvPicPr>
                    <pic:blipFill>
                      <a:blip r:embed="rId11">
                        <a:extLst>
                          <a:ext uri="{28A0092B-C50C-407E-A947-70E740481C1C}">
                            <a14:useLocalDpi xmlns:a14="http://schemas.microsoft.com/office/drawing/2010/main" val="0"/>
                          </a:ext>
                        </a:extLst>
                      </a:blip>
                      <a:stretch>
                        <a:fillRect/>
                      </a:stretch>
                    </pic:blipFill>
                    <pic:spPr>
                      <a:xfrm>
                        <a:off x="0" y="0"/>
                        <a:ext cx="4483643" cy="2520000"/>
                      </a:xfrm>
                      <a:prstGeom prst="rect">
                        <a:avLst/>
                      </a:prstGeom>
                    </pic:spPr>
                  </pic:pic>
                </a:graphicData>
              </a:graphic>
            </wp:inline>
          </w:drawing>
        </w:r>
      </w:ins>
    </w:p>
    <w:p w14:paraId="1833A8FC" w14:textId="6BBA98B4" w:rsidR="003A09DD" w:rsidRPr="00A962DC" w:rsidRDefault="00BD0A95">
      <w:pPr>
        <w:pStyle w:val="Caption"/>
        <w:pPrChange w:id="217" w:author="Luciano Kostelac" w:date="2023-02-16T02:52:00Z">
          <w:pPr/>
        </w:pPrChange>
      </w:pPr>
      <w:bookmarkStart w:id="218" w:name="_Toc127409799"/>
      <w:ins w:id="219" w:author="Luciano Kostelac" w:date="2023-02-16T02:52:00Z">
        <w:r>
          <w:t xml:space="preserve">Slika </w:t>
        </w:r>
        <w:r>
          <w:fldChar w:fldCharType="begin"/>
        </w:r>
        <w:r>
          <w:instrText xml:space="preserve"> STYLEREF 1 \s </w:instrText>
        </w:r>
      </w:ins>
      <w:r>
        <w:fldChar w:fldCharType="separate"/>
      </w:r>
      <w:r>
        <w:rPr>
          <w:noProof/>
        </w:rPr>
        <w:t>2</w:t>
      </w:r>
      <w:ins w:id="220" w:author="Luciano Kostelac" w:date="2023-02-16T02:52:00Z">
        <w:r>
          <w:fldChar w:fldCharType="end"/>
        </w:r>
        <w:r>
          <w:t>.</w:t>
        </w:r>
        <w:r>
          <w:fldChar w:fldCharType="begin"/>
        </w:r>
        <w:r>
          <w:instrText xml:space="preserve"> SEQ Slika \* ARABIC \s 1 </w:instrText>
        </w:r>
      </w:ins>
      <w:r>
        <w:fldChar w:fldCharType="separate"/>
      </w:r>
      <w:ins w:id="221" w:author="Luciano Kostelac" w:date="2023-02-16T02:52:00Z">
        <w:r>
          <w:rPr>
            <w:noProof/>
          </w:rPr>
          <w:t>1</w:t>
        </w:r>
        <w:r>
          <w:fldChar w:fldCharType="end"/>
        </w:r>
      </w:ins>
      <w:ins w:id="222" w:author="Luciano Kostelac" w:date="2023-02-16T02:53:00Z">
        <w:r w:rsidR="00B0014A">
          <w:t xml:space="preserve"> Prikazuje </w:t>
        </w:r>
        <w:r w:rsidR="00A55F08">
          <w:t>izmjenu po</w:t>
        </w:r>
      </w:ins>
      <w:ins w:id="223" w:author="Luciano Kostelac" w:date="2023-02-16T02:54:00Z">
        <w:r w:rsidR="00A55F08">
          <w:t xml:space="preserve">ruka između čvorova (eng. Nodes) i </w:t>
        </w:r>
        <w:r w:rsidR="007F064D">
          <w:t xml:space="preserve">teme </w:t>
        </w:r>
      </w:ins>
      <w:ins w:id="224" w:author="Luciano Kostelac" w:date="2023-02-16T02:55:00Z">
        <w:r w:rsidR="007F064D">
          <w:t>(</w:t>
        </w:r>
        <w:r w:rsidR="0076518D">
          <w:t xml:space="preserve">eng. Topic). U našem slučaju događa se komunikacija između računala, dinamometra </w:t>
        </w:r>
        <w:r w:rsidR="00D803A8">
          <w:t xml:space="preserve">i </w:t>
        </w:r>
      </w:ins>
      <w:ins w:id="225" w:author="Luciano Kostelac" w:date="2023-02-16T02:56:00Z">
        <w:r w:rsidR="00D803A8">
          <w:t xml:space="preserve">senzora. </w:t>
        </w:r>
        <w:r w:rsidR="001063C2">
          <w:t>Senzor i dinamometar</w:t>
        </w:r>
      </w:ins>
      <w:ins w:id="226" w:author="Luciano Kostelac" w:date="2023-02-16T02:57:00Z">
        <w:r w:rsidR="000F42E0">
          <w:t xml:space="preserve"> </w:t>
        </w:r>
      </w:ins>
      <w:ins w:id="227" w:author="Luciano Kostelac" w:date="2023-02-16T02:58:00Z">
        <w:r w:rsidR="000F42E0">
          <w:t xml:space="preserve">predstavljaju </w:t>
        </w:r>
        <w:r w:rsidR="003A5A13">
          <w:t>objavljivača (eng. Publisher)</w:t>
        </w:r>
      </w:ins>
      <w:ins w:id="228" w:author="Luciano Kostelac" w:date="2023-02-16T03:00:00Z">
        <w:r w:rsidR="00EE1F03">
          <w:t xml:space="preserve"> koji šalju informacije. Da bi računalo</w:t>
        </w:r>
        <w:r w:rsidR="002A5382">
          <w:t xml:space="preserve"> dobilo informacije mora se pretplatiti na temu</w:t>
        </w:r>
      </w:ins>
      <w:ins w:id="229" w:author="Luciano Kostelac" w:date="2023-02-16T02:59:00Z">
        <w:r w:rsidR="00604B85">
          <w:t>. R</w:t>
        </w:r>
      </w:ins>
      <w:ins w:id="230" w:author="Luciano Kostelac" w:date="2023-02-16T02:56:00Z">
        <w:r w:rsidR="00FB4DE7">
          <w:t>ačunalo</w:t>
        </w:r>
      </w:ins>
      <w:ins w:id="231" w:author="Luciano Kostelac" w:date="2023-02-16T02:57:00Z">
        <w:r w:rsidR="004268A8">
          <w:t xml:space="preserve"> </w:t>
        </w:r>
      </w:ins>
      <w:ins w:id="232" w:author="Luciano Kostelac" w:date="2023-02-16T03:01:00Z">
        <w:r w:rsidR="00D96468">
          <w:t xml:space="preserve">je tada ''pretplatnik'' </w:t>
        </w:r>
      </w:ins>
      <w:ins w:id="233" w:author="Luciano Kostelac" w:date="2023-02-16T02:59:00Z">
        <w:r w:rsidR="00604B85">
          <w:t>(eng. Subscriber)</w:t>
        </w:r>
      </w:ins>
      <w:ins w:id="234" w:author="Luciano Kostelac" w:date="2023-02-16T03:01:00Z">
        <w:r w:rsidR="00D96468">
          <w:t xml:space="preserve">. Rosbag omogućuje </w:t>
        </w:r>
        <w:r w:rsidR="003D53AF">
          <w:t xml:space="preserve">snimanje ovih </w:t>
        </w:r>
      </w:ins>
      <w:ins w:id="235" w:author="Luciano Kostelac" w:date="2023-02-16T03:02:00Z">
        <w:r w:rsidR="003D53AF">
          <w:t>poruka tj. podataka te ponovnu reprodukciju</w:t>
        </w:r>
        <w:r w:rsidR="005416C3">
          <w:t>.</w:t>
        </w:r>
      </w:ins>
      <w:bookmarkEnd w:id="218"/>
    </w:p>
    <w:p w14:paraId="642ED8F5" w14:textId="77777777" w:rsidR="00F41196" w:rsidRPr="00A962DC" w:rsidRDefault="001529E5">
      <w:r w:rsidRPr="00A962DC">
        <w:br w:type="page"/>
      </w:r>
    </w:p>
    <w:p w14:paraId="642ED8F6" w14:textId="77777777" w:rsidR="00F41196" w:rsidRPr="00A962DC" w:rsidRDefault="001529E5" w:rsidP="003D4D80">
      <w:pPr>
        <w:pStyle w:val="Heading1"/>
      </w:pPr>
      <w:bookmarkStart w:id="236" w:name="_heading=h.1fob9te" w:colFirst="0" w:colLast="0"/>
      <w:bookmarkStart w:id="237" w:name="_Toc126618637"/>
      <w:bookmarkStart w:id="238" w:name="_Toc127409772"/>
      <w:bookmarkEnd w:id="236"/>
      <w:r w:rsidRPr="00A962DC">
        <w:lastRenderedPageBreak/>
        <w:t>Kalibracija dinamometra</w:t>
      </w:r>
      <w:bookmarkEnd w:id="237"/>
      <w:bookmarkEnd w:id="238"/>
    </w:p>
    <w:p w14:paraId="642ED8F7" w14:textId="11E80014" w:rsidR="00F41196" w:rsidRPr="00A962DC" w:rsidRDefault="001529E5">
      <w:r w:rsidRPr="00A962DC">
        <w:t xml:space="preserve">Kalibracija označava proces korekcije mjernog instrumenta na način da se njime mjere veličine čije su vrijednosti već poznate. Preciznije, prikazuje se odnos između primijenjene sile i otklona instrumenta za mjerenje sile. Time se smanjuje </w:t>
      </w:r>
      <w:commentRangeStart w:id="239"/>
      <w:commentRangeStart w:id="240"/>
      <w:del w:id="241" w:author="Windows User [2]" w:date="2023-02-14T02:25:00Z">
        <w:r w:rsidRPr="00A962DC" w:rsidDel="000E4744">
          <w:delText xml:space="preserve">sistematska </w:delText>
        </w:r>
      </w:del>
      <w:commentRangeEnd w:id="239"/>
      <w:r w:rsidR="003873B1" w:rsidRPr="00A962DC">
        <w:rPr>
          <w:rStyle w:val="CommentReference"/>
        </w:rPr>
        <w:commentReference w:id="239"/>
      </w:r>
      <w:commentRangeEnd w:id="240"/>
      <w:r w:rsidR="00223A6B">
        <w:rPr>
          <w:rStyle w:val="CommentReference"/>
        </w:rPr>
        <w:commentReference w:id="240"/>
      </w:r>
      <w:ins w:id="242" w:author="Windows User [2]" w:date="2023-02-14T02:33:00Z">
        <w:r w:rsidR="000E4744">
          <w:t xml:space="preserve">neispravnosti </w:t>
        </w:r>
      </w:ins>
      <w:del w:id="243" w:author="Windows User [2]" w:date="2023-02-14T02:36:00Z">
        <w:r w:rsidRPr="00A962DC" w:rsidDel="004306AD">
          <w:delText>pogreška</w:delText>
        </w:r>
      </w:del>
      <w:ins w:id="244" w:author="Windows User [2]" w:date="2023-02-14T02:36:00Z">
        <w:r w:rsidR="004306AD">
          <w:t>mjernih instrumenata</w:t>
        </w:r>
      </w:ins>
      <w:r w:rsidRPr="00A962DC">
        <w:t xml:space="preserve">. </w:t>
      </w:r>
    </w:p>
    <w:p w14:paraId="642ED8F8" w14:textId="1346E7A6" w:rsidR="00F41196" w:rsidRPr="00A962DC" w:rsidRDefault="001529E5">
      <w:r w:rsidRPr="00A962DC">
        <w:t xml:space="preserve">Postupak kalibracije ili umjeravanje dinamometra izrađeno je prema normi </w:t>
      </w:r>
      <w:ins w:id="245" w:author="Windows User [2]" w:date="2023-02-14T03:04:00Z">
        <w:r w:rsidR="00A94EE4">
          <w:t xml:space="preserve">br. </w:t>
        </w:r>
      </w:ins>
      <w:commentRangeStart w:id="246"/>
      <w:commentRangeStart w:id="247"/>
      <w:commentRangeStart w:id="248"/>
      <w:r w:rsidRPr="00A962DC">
        <w:t>ASTM E74:20</w:t>
      </w:r>
      <w:del w:id="249" w:author="Windows User [2]" w:date="2023-02-14T03:04:00Z">
        <w:r w:rsidRPr="00A962DC" w:rsidDel="00A94EE4">
          <w:delText>2</w:delText>
        </w:r>
      </w:del>
      <w:r w:rsidRPr="00A962DC">
        <w:t>0</w:t>
      </w:r>
      <w:commentRangeEnd w:id="246"/>
      <w:r w:rsidR="00A962DC" w:rsidRPr="00A962DC">
        <w:rPr>
          <w:rStyle w:val="CommentReference"/>
        </w:rPr>
        <w:commentReference w:id="246"/>
      </w:r>
      <w:commentRangeEnd w:id="247"/>
      <w:commentRangeEnd w:id="248"/>
      <w:ins w:id="250" w:author="Windows User [2]" w:date="2023-02-14T03:04:00Z">
        <w:r w:rsidR="00A94EE4">
          <w:t>2</w:t>
        </w:r>
      </w:ins>
      <w:r w:rsidR="00A962DC" w:rsidRPr="00A962DC">
        <w:rPr>
          <w:rStyle w:val="CommentReference"/>
        </w:rPr>
        <w:commentReference w:id="247"/>
      </w:r>
      <w:r w:rsidR="00223A6B">
        <w:rPr>
          <w:rStyle w:val="CommentReference"/>
        </w:rPr>
        <w:commentReference w:id="248"/>
      </w:r>
      <w:ins w:id="251" w:author="Windows User [2]" w:date="2023-02-14T03:04:00Z">
        <w:r w:rsidR="00A94EE4">
          <w:t xml:space="preserve"> </w:t>
        </w:r>
        <w:r w:rsidR="00A94EE4" w:rsidRPr="00672844">
          <w:t>„Standard Practices for Calibration and Verification for Force-Measuring Instruments“</w:t>
        </w:r>
      </w:ins>
      <w:r w:rsidRPr="00A962DC">
        <w:t xml:space="preserve">. </w:t>
      </w:r>
    </w:p>
    <w:p w14:paraId="642ED8F9" w14:textId="77777777" w:rsidR="00F41196" w:rsidRPr="00A962DC" w:rsidRDefault="001529E5">
      <w:r w:rsidRPr="00A962DC">
        <w:t>Kako bismo izvršili očitanja sile potrebno je poznavati formulu za izračun iste. Uz poznatu masu, sila utega se izračunava prema izrazu:</w:t>
      </w:r>
    </w:p>
    <w:p w14:paraId="642ED8FA" w14:textId="24732733" w:rsidR="00F41196" w:rsidRPr="00A962DC" w:rsidRDefault="001529E5">
      <w:pPr>
        <w:jc w:val="center"/>
        <w:rPr>
          <w:rFonts w:ascii="Cambria Math" w:eastAsia="Cambria Math" w:hAnsi="Cambria Math" w:cs="Cambria Math"/>
        </w:rPr>
      </w:pPr>
      <w:commentRangeStart w:id="252"/>
      <m:oMath>
        <m:r>
          <w:rPr>
            <w:rFonts w:ascii="Cambria Math" w:eastAsia="Cambria Math" w:hAnsi="Cambria Math" w:cs="Cambria Math"/>
          </w:rPr>
          <m:t>F=</m:t>
        </m:r>
        <m:f>
          <m:fPr>
            <m:ctrlPr>
              <w:rPr>
                <w:rFonts w:ascii="Cambria Math" w:eastAsia="Cambria Math" w:hAnsi="Cambria Math" w:cs="Cambria Math"/>
              </w:rPr>
            </m:ctrlPr>
          </m:fPr>
          <m:num>
            <m:r>
              <w:rPr>
                <w:rFonts w:ascii="Cambria Math" w:eastAsia="Cambria Math" w:hAnsi="Cambria Math" w:cs="Cambria Math"/>
              </w:rPr>
              <m:t>m⋅g</m:t>
            </m:r>
          </m:num>
          <m:den>
            <m:r>
              <w:rPr>
                <w:rFonts w:ascii="Cambria Math" w:eastAsia="Cambria Math" w:hAnsi="Cambria Math" w:cs="Cambria Math"/>
              </w:rPr>
              <m:t>9.80665</m:t>
            </m:r>
          </m:den>
        </m:f>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d</m:t>
                </m:r>
              </m:num>
              <m:den>
                <m:r>
                  <w:rPr>
                    <w:rFonts w:ascii="Cambria Math" w:eastAsia="Cambria Math" w:hAnsi="Cambria Math" w:cs="Cambria Math"/>
                  </w:rPr>
                  <m:t>D</m:t>
                </m:r>
              </m:den>
            </m:f>
          </m:e>
        </m:d>
        <w:commentRangeEnd w:id="252"/>
        <m:r>
          <m:rPr>
            <m:sty m:val="p"/>
          </m:rPr>
          <w:rPr>
            <w:rStyle w:val="CommentReference"/>
          </w:rPr>
          <w:commentReference w:id="252"/>
        </m:r>
      </m:oMath>
      <w:ins w:id="253" w:author="Windows User [2]" w:date="2023-02-14T02:40:00Z">
        <w:r w:rsidR="00BD794F">
          <w:rPr>
            <w:rFonts w:ascii="Cambria Math" w:eastAsia="Cambria Math" w:hAnsi="Cambria Math" w:cs="Cambria Math"/>
          </w:rPr>
          <w:t xml:space="preserve"> </w:t>
        </w:r>
      </w:ins>
      <w:ins w:id="254" w:author="Windows User [2]" w:date="2023-02-14T02:37:00Z">
        <w:r w:rsidR="00BD794F">
          <w:rPr>
            <w:rFonts w:ascii="Cambria Math" w:eastAsia="Cambria Math" w:hAnsi="Cambria Math" w:cs="Cambria Math"/>
          </w:rPr>
          <w:t xml:space="preserve">      </w:t>
        </w:r>
      </w:ins>
      <w:ins w:id="255" w:author="Windows User [2]" w:date="2023-02-14T02:38:00Z">
        <w:r w:rsidR="00BD794F">
          <w:rPr>
            <w:rFonts w:ascii="Cambria Math" w:eastAsia="Cambria Math" w:hAnsi="Cambria Math" w:cs="Cambria Math"/>
          </w:rPr>
          <w:t xml:space="preserve">  </w:t>
        </w:r>
      </w:ins>
      <w:ins w:id="256" w:author="Windows User [2]" w:date="2023-02-14T02:39:00Z">
        <w:r w:rsidR="00BD794F">
          <w:rPr>
            <w:rFonts w:ascii="Cambria Math" w:eastAsia="Cambria Math" w:hAnsi="Cambria Math" w:cs="Cambria Math"/>
          </w:rPr>
          <w:t xml:space="preserve">     </w:t>
        </w:r>
      </w:ins>
      <w:ins w:id="257" w:author="Windows User [2]" w:date="2023-02-14T03:05:00Z">
        <w:r w:rsidR="00DF35B6">
          <w:rPr>
            <w:rFonts w:ascii="Cambria Math" w:eastAsia="Cambria Math" w:hAnsi="Cambria Math" w:cs="Cambria Math"/>
          </w:rPr>
          <w:t xml:space="preserve">         </w:t>
        </w:r>
      </w:ins>
      <w:ins w:id="258" w:author="Windows User [2]" w:date="2023-02-14T02:37:00Z">
        <w:r w:rsidR="00BD794F">
          <w:rPr>
            <w:rFonts w:ascii="Cambria Math" w:eastAsia="Cambria Math" w:hAnsi="Cambria Math" w:cs="Cambria Math"/>
          </w:rPr>
          <w:t>(3.1</w:t>
        </w:r>
      </w:ins>
      <w:ins w:id="259" w:author="Windows User [2]" w:date="2023-02-14T02:38:00Z">
        <w:r w:rsidR="00BD794F">
          <w:rPr>
            <w:rFonts w:ascii="Cambria Math" w:eastAsia="Cambria Math" w:hAnsi="Cambria Math" w:cs="Cambria Math"/>
          </w:rPr>
          <w:t>)</w:t>
        </w:r>
      </w:ins>
      <w:ins w:id="260" w:author="Windows User [2]" w:date="2023-02-14T02:37:00Z">
        <w:r w:rsidR="00BD794F">
          <w:rPr>
            <w:rFonts w:ascii="Cambria Math" w:eastAsia="Cambria Math" w:hAnsi="Cambria Math" w:cs="Cambria Math"/>
          </w:rPr>
          <w:t xml:space="preserve"> </w:t>
        </w:r>
      </w:ins>
    </w:p>
    <w:p w14:paraId="642ED8FB" w14:textId="77777777" w:rsidR="00F41196" w:rsidRPr="00A962DC" w:rsidRDefault="001529E5">
      <w:pPr>
        <w:rPr>
          <w:rFonts w:ascii="Cambria Math" w:eastAsia="Cambria Math" w:hAnsi="Cambria Math" w:cs="Cambria Math"/>
        </w:rPr>
      </w:pPr>
      <w:r w:rsidRPr="00A962DC">
        <w:rPr>
          <w:rFonts w:ascii="Cambria Math" w:eastAsia="Cambria Math" w:hAnsi="Cambria Math" w:cs="Cambria Math"/>
        </w:rPr>
        <w:t>Gdje je:</w:t>
      </w:r>
    </w:p>
    <w:p w14:paraId="642ED8FC" w14:textId="77777777" w:rsidR="00F41196" w:rsidRPr="00A962DC" w:rsidRDefault="001529E5">
      <w:pPr>
        <w:rPr>
          <w:rFonts w:ascii="Cambria Math" w:eastAsia="Cambria Math" w:hAnsi="Cambria Math" w:cs="Cambria Math"/>
        </w:rPr>
      </w:pPr>
      <w:r w:rsidRPr="00A962DC">
        <w:rPr>
          <w:rFonts w:ascii="Cambria Math" w:eastAsia="Cambria Math" w:hAnsi="Cambria Math" w:cs="Cambria Math"/>
          <w:i/>
        </w:rPr>
        <w:t xml:space="preserve">m - </w:t>
      </w:r>
      <w:r w:rsidRPr="00A962DC">
        <w:rPr>
          <w:rFonts w:ascii="Cambria Math" w:eastAsia="Cambria Math" w:hAnsi="Cambria Math" w:cs="Cambria Math"/>
        </w:rPr>
        <w:t>masa utega [kg]</w:t>
      </w:r>
    </w:p>
    <w:p w14:paraId="642ED8FD" w14:textId="6DE437EB" w:rsidR="00F41196" w:rsidRPr="00A962DC" w:rsidRDefault="001529E5">
      <w:pPr>
        <w:rPr>
          <w:rFonts w:ascii="Cambria Math" w:eastAsia="Cambria Math" w:hAnsi="Cambria Math" w:cs="Cambria Math"/>
        </w:rPr>
      </w:pPr>
      <w:r w:rsidRPr="00A962DC">
        <w:rPr>
          <w:rFonts w:ascii="Cambria Math" w:eastAsia="Cambria Math" w:hAnsi="Cambria Math" w:cs="Cambria Math"/>
          <w:i/>
        </w:rPr>
        <w:t xml:space="preserve">g - </w:t>
      </w:r>
      <w:r w:rsidRPr="00A962DC">
        <w:rPr>
          <w:rFonts w:ascii="Cambria Math" w:eastAsia="Cambria Math" w:hAnsi="Cambria Math" w:cs="Cambria Math"/>
        </w:rPr>
        <w:t>gravitacijsko ubrzanje [m</w:t>
      </w:r>
      <w:r w:rsidRPr="00A962DC">
        <w:rPr>
          <w:rFonts w:ascii="Cambria Math" w:eastAsia="Cambria Math" w:hAnsi="Cambria Math" w:cs="Cambria Math"/>
          <w:vertAlign w:val="superscript"/>
        </w:rPr>
        <w:t>2</w:t>
      </w:r>
      <w:r w:rsidRPr="00A962DC">
        <w:rPr>
          <w:rFonts w:ascii="Cambria Math" w:eastAsia="Cambria Math" w:hAnsi="Cambria Math" w:cs="Cambria Math"/>
        </w:rPr>
        <w:t>/s]</w:t>
      </w:r>
      <w:ins w:id="261" w:author="Windows User [2]" w:date="2023-02-14T02:40:00Z">
        <w:r w:rsidR="00BD794F">
          <w:rPr>
            <w:rFonts w:ascii="Cambria Math" w:eastAsia="Cambria Math" w:hAnsi="Cambria Math" w:cs="Cambria Math"/>
          </w:rPr>
          <w:t xml:space="preserve">        </w:t>
        </w:r>
      </w:ins>
    </w:p>
    <w:p w14:paraId="642ED8FE" w14:textId="77777777" w:rsidR="00F41196" w:rsidRPr="00A962DC" w:rsidRDefault="001529E5">
      <w:pPr>
        <w:rPr>
          <w:rFonts w:ascii="Cambria Math" w:eastAsia="Cambria Math" w:hAnsi="Cambria Math" w:cs="Cambria Math"/>
        </w:rPr>
      </w:pPr>
      <w:r w:rsidRPr="00A962DC">
        <w:rPr>
          <w:rFonts w:ascii="Cambria Math" w:eastAsia="Cambria Math" w:hAnsi="Cambria Math" w:cs="Cambria Math"/>
          <w:i/>
        </w:rPr>
        <w:t xml:space="preserve">d - </w:t>
      </w:r>
      <w:r w:rsidRPr="00A962DC">
        <w:rPr>
          <w:rFonts w:ascii="Cambria Math" w:eastAsia="Cambria Math" w:hAnsi="Cambria Math" w:cs="Cambria Math"/>
        </w:rPr>
        <w:t>gustoća zraka [Mg/m</w:t>
      </w:r>
      <w:r w:rsidRPr="00A962DC">
        <w:rPr>
          <w:rFonts w:ascii="Cambria Math" w:eastAsia="Cambria Math" w:hAnsi="Cambria Math" w:cs="Cambria Math"/>
          <w:vertAlign w:val="superscript"/>
        </w:rPr>
        <w:t>3</w:t>
      </w:r>
      <w:r w:rsidRPr="00A962DC">
        <w:rPr>
          <w:rFonts w:ascii="Cambria Math" w:eastAsia="Cambria Math" w:hAnsi="Cambria Math" w:cs="Cambria Math"/>
        </w:rPr>
        <w:t>]</w:t>
      </w:r>
    </w:p>
    <w:p w14:paraId="642ED8FF" w14:textId="77777777" w:rsidR="00F41196" w:rsidRPr="00A962DC" w:rsidRDefault="001529E5">
      <w:pPr>
        <w:rPr>
          <w:rFonts w:ascii="Cambria Math" w:eastAsia="Cambria Math" w:hAnsi="Cambria Math" w:cs="Cambria Math"/>
        </w:rPr>
      </w:pPr>
      <w:r w:rsidRPr="00A962DC">
        <w:rPr>
          <w:rFonts w:ascii="Cambria Math" w:eastAsia="Cambria Math" w:hAnsi="Cambria Math" w:cs="Cambria Math"/>
          <w:i/>
        </w:rPr>
        <w:t xml:space="preserve">D - </w:t>
      </w:r>
      <w:r w:rsidRPr="00A962DC">
        <w:rPr>
          <w:rFonts w:ascii="Cambria Math" w:eastAsia="Cambria Math" w:hAnsi="Cambria Math" w:cs="Cambria Math"/>
        </w:rPr>
        <w:t>gustoća težine [m</w:t>
      </w:r>
      <w:r w:rsidRPr="00A962DC">
        <w:rPr>
          <w:rFonts w:ascii="Cambria Math" w:eastAsia="Cambria Math" w:hAnsi="Cambria Math" w:cs="Cambria Math"/>
          <w:vertAlign w:val="superscript"/>
        </w:rPr>
        <w:t>3</w:t>
      </w:r>
      <w:r w:rsidRPr="00A962DC">
        <w:rPr>
          <w:rFonts w:ascii="Cambria Math" w:eastAsia="Cambria Math" w:hAnsi="Cambria Math" w:cs="Cambria Math"/>
        </w:rPr>
        <w:t>/kg]</w:t>
      </w:r>
    </w:p>
    <w:p w14:paraId="642ED900" w14:textId="5299FF0A" w:rsidR="00F41196" w:rsidRPr="00A962DC" w:rsidRDefault="001529E5">
      <w:pPr>
        <w:spacing w:after="200"/>
      </w:pPr>
      <w:r w:rsidRPr="00A962DC">
        <w:t xml:space="preserve">Prije početka mjerenja morali smo odraditi „vježbanje“ instrumenta za mjerenje sile. To se izvodi tako da se pritisne sa što većom silom, poželjno je da se optereti dinamometar približno maksimalnom silom koju može podnijeti, najmanje dva puta u slijedu kalibracijskih sila. </w:t>
      </w:r>
      <w:ins w:id="262" w:author="Windows User [2]" w:date="2023-02-14T03:10:00Z">
        <w:r w:rsidR="00303029" w:rsidRPr="00672844">
          <w:rPr>
            <w:rFonts w:eastAsiaTheme="minorEastAsia"/>
          </w:rPr>
          <w:t>Na taj način ponovno uspostavljamo histerezni uzorak koji zbog razdoblja neuporabe može nestati.</w:t>
        </w:r>
      </w:ins>
      <w:ins w:id="263" w:author="Windows User [2]" w:date="2023-02-14T03:11:00Z">
        <w:r w:rsidR="00303029">
          <w:rPr>
            <w:rFonts w:eastAsiaTheme="minorEastAsia"/>
          </w:rPr>
          <w:t xml:space="preserve"> </w:t>
        </w:r>
      </w:ins>
      <w:del w:id="264" w:author="Windows User [2]" w:date="2023-02-14T03:10:00Z">
        <w:r w:rsidRPr="00A962DC" w:rsidDel="00303029">
          <w:delText xml:space="preserve">Time se </w:delText>
        </w:r>
        <w:commentRangeStart w:id="265"/>
        <w:r w:rsidRPr="00A962DC" w:rsidDel="00303029">
          <w:delText>zaštićujemo od gubitka krivulje signala stiska šake</w:delText>
        </w:r>
        <w:commentRangeEnd w:id="265"/>
        <w:r w:rsidR="00A962DC" w:rsidRPr="00A962DC" w:rsidDel="00303029">
          <w:rPr>
            <w:rStyle w:val="CommentReference"/>
          </w:rPr>
          <w:commentReference w:id="265"/>
        </w:r>
        <w:r w:rsidRPr="00A962DC" w:rsidDel="00303029">
          <w:delText xml:space="preserve">. </w:delText>
        </w:r>
      </w:del>
      <w:r w:rsidRPr="00A962DC">
        <w:t xml:space="preserve">Pravilnim odabirom utega može se osigurati adekvatni uzorak cijelog raspona. </w:t>
      </w:r>
    </w:p>
    <w:p w14:paraId="642ED901" w14:textId="6C6F784A" w:rsidR="00F41196" w:rsidRDefault="001529E5">
      <w:pPr>
        <w:rPr>
          <w:ins w:id="266" w:author="Windows User [2]" w:date="2023-02-14T02:55:00Z"/>
        </w:rPr>
      </w:pPr>
      <w:commentRangeStart w:id="267"/>
      <w:commentRangeStart w:id="268"/>
      <w:r w:rsidRPr="00A962DC">
        <w:t xml:space="preserve">Nakon početnog „vježbanja“ primjenjuju se kalibracijske sile </w:t>
      </w:r>
      <w:commentRangeStart w:id="269"/>
      <w:r w:rsidRPr="00A962DC">
        <w:t xml:space="preserve">od </w:t>
      </w:r>
      <w:ins w:id="270" w:author="Windows User [2]" w:date="2023-02-14T02:44:00Z">
        <w:r w:rsidR="00BD794F">
          <w:t xml:space="preserve">5 </w:t>
        </w:r>
      </w:ins>
      <w:commentRangeStart w:id="271"/>
      <w:del w:id="272" w:author="Windows User [2]" w:date="2023-02-14T02:41:00Z">
        <w:r w:rsidRPr="00A962DC" w:rsidDel="00BD794F">
          <w:delText>0</w:delText>
        </w:r>
      </w:del>
      <w:del w:id="273" w:author="Windows User [2]" w:date="2023-02-14T02:44:00Z">
        <w:r w:rsidRPr="00A962DC" w:rsidDel="00BD794F">
          <w:delText xml:space="preserve"> N</w:delText>
        </w:r>
        <w:commentRangeEnd w:id="271"/>
        <w:r w:rsidR="003873B1" w:rsidRPr="00A962DC" w:rsidDel="00BD794F">
          <w:rPr>
            <w:rStyle w:val="CommentReference"/>
          </w:rPr>
          <w:commentReference w:id="271"/>
        </w:r>
        <w:r w:rsidRPr="00A962DC" w:rsidDel="00BD794F">
          <w:delText xml:space="preserve">, 5 </w:delText>
        </w:r>
      </w:del>
      <w:r w:rsidRPr="00A962DC">
        <w:t xml:space="preserve">N, </w:t>
      </w:r>
      <w:ins w:id="274" w:author="Windows User [2]" w:date="2023-02-14T02:44:00Z">
        <w:r w:rsidR="00BD794F">
          <w:t>2</w:t>
        </w:r>
      </w:ins>
      <w:ins w:id="275" w:author="Windows User [2]" w:date="2023-02-14T02:42:00Z">
        <w:r w:rsidR="00BD794F">
          <w:t>0</w:t>
        </w:r>
      </w:ins>
      <w:ins w:id="276" w:author="Windows User [2]" w:date="2023-02-14T02:43:00Z">
        <w:r w:rsidR="00BD794F">
          <w:t xml:space="preserve"> </w:t>
        </w:r>
      </w:ins>
      <w:ins w:id="277" w:author="Windows User [2]" w:date="2023-02-14T02:42:00Z">
        <w:r w:rsidR="00BD794F">
          <w:t xml:space="preserve">N, </w:t>
        </w:r>
      </w:ins>
      <w:ins w:id="278" w:author="Windows User [2]" w:date="2023-02-14T02:44:00Z">
        <w:r w:rsidR="00BD794F">
          <w:t>50</w:t>
        </w:r>
      </w:ins>
      <w:ins w:id="279" w:author="Windows User [2]" w:date="2023-02-14T02:43:00Z">
        <w:r w:rsidR="00BD794F">
          <w:t xml:space="preserve"> N, </w:t>
        </w:r>
      </w:ins>
      <w:ins w:id="280" w:author="Windows User [2]" w:date="2023-02-14T02:44:00Z">
        <w:r w:rsidR="00BD794F">
          <w:t>100</w:t>
        </w:r>
      </w:ins>
      <w:del w:id="281" w:author="Windows User [2]" w:date="2023-02-14T02:44:00Z">
        <w:r w:rsidRPr="00A962DC" w:rsidDel="00BD794F">
          <w:delText>20</w:delText>
        </w:r>
      </w:del>
      <w:r w:rsidRPr="00A962DC">
        <w:t xml:space="preserve"> N, </w:t>
      </w:r>
      <w:ins w:id="282" w:author="Windows User [2]" w:date="2023-02-14T02:44:00Z">
        <w:r w:rsidR="00BD794F">
          <w:t>1</w:t>
        </w:r>
      </w:ins>
      <w:r w:rsidRPr="00A962DC">
        <w:t xml:space="preserve">50 N, </w:t>
      </w:r>
      <w:ins w:id="283" w:author="Windows User [2]" w:date="2023-02-14T02:44:00Z">
        <w:r w:rsidR="00BD794F">
          <w:t>20</w:t>
        </w:r>
      </w:ins>
      <w:del w:id="284" w:author="Windows User [2]" w:date="2023-02-14T02:44:00Z">
        <w:r w:rsidRPr="00A962DC" w:rsidDel="00BD794F">
          <w:delText>10</w:delText>
        </w:r>
      </w:del>
      <w:r w:rsidRPr="00A962DC">
        <w:t xml:space="preserve">0 N, </w:t>
      </w:r>
      <w:ins w:id="285" w:author="Windows User [2]" w:date="2023-02-14T02:44:00Z">
        <w:r w:rsidR="00BD794F">
          <w:t>2</w:t>
        </w:r>
      </w:ins>
      <w:del w:id="286" w:author="Windows User [2]" w:date="2023-02-14T02:44:00Z">
        <w:r w:rsidRPr="00A962DC" w:rsidDel="00BD794F">
          <w:delText>1</w:delText>
        </w:r>
      </w:del>
      <w:r w:rsidRPr="00A962DC">
        <w:t xml:space="preserve">50 N, </w:t>
      </w:r>
      <w:ins w:id="287" w:author="Windows User [2]" w:date="2023-02-14T02:45:00Z">
        <w:r w:rsidR="00BD794F">
          <w:t>3</w:t>
        </w:r>
      </w:ins>
      <w:del w:id="288" w:author="Windows User [2]" w:date="2023-02-14T02:45:00Z">
        <w:r w:rsidRPr="00A962DC" w:rsidDel="00BD794F">
          <w:delText>2</w:delText>
        </w:r>
      </w:del>
      <w:r w:rsidRPr="00A962DC">
        <w:t xml:space="preserve">00 N, </w:t>
      </w:r>
      <w:ins w:id="289" w:author="Windows User [2]" w:date="2023-02-14T02:45:00Z">
        <w:r w:rsidR="00BD794F">
          <w:t>3</w:t>
        </w:r>
      </w:ins>
      <w:del w:id="290" w:author="Windows User [2]" w:date="2023-02-14T02:45:00Z">
        <w:r w:rsidRPr="00A962DC" w:rsidDel="00BD794F">
          <w:delText>2</w:delText>
        </w:r>
      </w:del>
      <w:r w:rsidRPr="00A962DC">
        <w:t xml:space="preserve">50 N, </w:t>
      </w:r>
      <w:ins w:id="291" w:author="Windows User [2]" w:date="2023-02-14T02:45:00Z">
        <w:r w:rsidR="00BD794F">
          <w:t>4</w:t>
        </w:r>
      </w:ins>
      <w:del w:id="292" w:author="Windows User [2]" w:date="2023-02-14T02:45:00Z">
        <w:r w:rsidRPr="00A962DC" w:rsidDel="00BD794F">
          <w:delText>3</w:delText>
        </w:r>
      </w:del>
      <w:r w:rsidRPr="00A962DC">
        <w:t xml:space="preserve">00 N, </w:t>
      </w:r>
      <w:ins w:id="293" w:author="Windows User [2]" w:date="2023-02-14T02:45:00Z">
        <w:r w:rsidR="00BD794F">
          <w:t>4</w:t>
        </w:r>
      </w:ins>
      <w:del w:id="294" w:author="Windows User [2]" w:date="2023-02-14T02:45:00Z">
        <w:r w:rsidRPr="00A962DC" w:rsidDel="00BD794F">
          <w:delText>3</w:delText>
        </w:r>
      </w:del>
      <w:r w:rsidRPr="00A962DC">
        <w:t xml:space="preserve">50 N, </w:t>
      </w:r>
      <w:ins w:id="295" w:author="Windows User [2]" w:date="2023-02-14T02:45:00Z">
        <w:r w:rsidR="00BD794F">
          <w:t>5</w:t>
        </w:r>
      </w:ins>
      <w:del w:id="296" w:author="Windows User [2]" w:date="2023-02-14T02:45:00Z">
        <w:r w:rsidRPr="00A962DC" w:rsidDel="00BD794F">
          <w:delText>4</w:delText>
        </w:r>
      </w:del>
      <w:r w:rsidRPr="00A962DC">
        <w:t>00 N</w:t>
      </w:r>
      <w:ins w:id="297" w:author="Windows User [2]" w:date="2023-02-14T02:46:00Z">
        <w:r w:rsidR="00BD794F">
          <w:t xml:space="preserve"> i</w:t>
        </w:r>
      </w:ins>
      <w:del w:id="298" w:author="Windows User [2]" w:date="2023-02-14T02:46:00Z">
        <w:r w:rsidRPr="00A962DC" w:rsidDel="00BD794F">
          <w:delText>, 450 N, 500 N</w:delText>
        </w:r>
      </w:del>
      <w:del w:id="299" w:author="Windows User [2]" w:date="2023-02-14T02:45:00Z">
        <w:r w:rsidRPr="00A962DC" w:rsidDel="00BD794F">
          <w:delText xml:space="preserve"> i</w:delText>
        </w:r>
      </w:del>
      <w:r w:rsidRPr="00A962DC">
        <w:t xml:space="preserve"> 550 N</w:t>
      </w:r>
      <w:commentRangeEnd w:id="269"/>
      <w:r w:rsidR="00A962DC" w:rsidRPr="00A962DC">
        <w:rPr>
          <w:rStyle w:val="CommentReference"/>
        </w:rPr>
        <w:commentReference w:id="269"/>
      </w:r>
      <w:r w:rsidRPr="00A962DC">
        <w:t xml:space="preserve">. </w:t>
      </w:r>
      <w:commentRangeEnd w:id="267"/>
      <w:r w:rsidR="003873B1" w:rsidRPr="00A962DC">
        <w:rPr>
          <w:rStyle w:val="CommentReference"/>
        </w:rPr>
        <w:commentReference w:id="267"/>
      </w:r>
      <w:commentRangeEnd w:id="268"/>
      <w:r w:rsidR="00223A6B">
        <w:rPr>
          <w:rStyle w:val="CommentReference"/>
        </w:rPr>
        <w:commentReference w:id="268"/>
      </w:r>
      <w:r w:rsidRPr="00A962DC">
        <w:t xml:space="preserve">Važno je da se sile polako primjenjuju bez izazivanja udara ili vibracija na instrument za mjerenje. Trajanje između uzastopne upotrebe sile i otklanjanja sile sa očitanjem vrijednosti instrumenta moraju biti što ujednačenije. </w:t>
      </w:r>
      <w:commentRangeStart w:id="300"/>
      <w:r w:rsidRPr="00A962DC">
        <w:t xml:space="preserve">Sam proces primjenjivanja različitih kalibracijskih sila na instrument za mjerenje sile može se vidjeti na </w:t>
      </w:r>
      <w:r w:rsidR="00354D5A" w:rsidRPr="00A962DC">
        <w:t>sljedećim slikama</w:t>
      </w:r>
      <w:commentRangeEnd w:id="300"/>
      <w:r w:rsidR="00A962DC" w:rsidRPr="00A962DC">
        <w:rPr>
          <w:rStyle w:val="CommentReference"/>
        </w:rPr>
        <w:commentReference w:id="300"/>
      </w:r>
      <w:r w:rsidR="00354D5A" w:rsidRPr="00A962DC">
        <w:t>.</w:t>
      </w:r>
      <w:ins w:id="301" w:author="Windows User [2]" w:date="2023-02-14T03:21:00Z">
        <w:r w:rsidR="0076169A">
          <w:t xml:space="preserve"> </w:t>
        </w:r>
      </w:ins>
    </w:p>
    <w:p w14:paraId="4E6BA653" w14:textId="25406EBE" w:rsidR="0099346C" w:rsidRPr="00A962DC" w:rsidRDefault="0099346C">
      <w:ins w:id="302" w:author="Windows User [2]" w:date="2023-02-14T02:55:00Z">
        <w:r>
          <w:t xml:space="preserve">Prilikom kalibracije dinamometra koristili smo </w:t>
        </w:r>
      </w:ins>
      <w:ins w:id="303" w:author="Windows User [2]" w:date="2023-02-14T02:56:00Z">
        <w:r>
          <w:t xml:space="preserve">za pričvršćivanje uređaja dva držača koji se </w:t>
        </w:r>
      </w:ins>
      <w:ins w:id="304" w:author="Windows User [2]" w:date="2023-02-14T03:00:00Z">
        <w:r>
          <w:t>stegnu</w:t>
        </w:r>
      </w:ins>
      <w:ins w:id="305" w:author="Windows User [2]" w:date="2023-02-14T02:57:00Z">
        <w:r>
          <w:t xml:space="preserve"> vijcima </w:t>
        </w:r>
      </w:ins>
      <w:ins w:id="306" w:author="Windows User [2]" w:date="2023-02-14T03:00:00Z">
        <w:r>
          <w:t>z</w:t>
        </w:r>
      </w:ins>
      <w:ins w:id="307" w:author="Windows User [2]" w:date="2023-02-14T02:57:00Z">
        <w:r>
          <w:t>a sto</w:t>
        </w:r>
      </w:ins>
      <w:ins w:id="308" w:author="Windows User [2]" w:date="2023-02-14T03:00:00Z">
        <w:r>
          <w:t>l. Držači su izrađeni od PLA te dobiveni FDM tehnologijom 3D ispisa. Držač je ispisan na Flashforge Creator 3 3D pisaču.</w:t>
        </w:r>
      </w:ins>
    </w:p>
    <w:p w14:paraId="642ED904" w14:textId="44F513F4" w:rsidR="00F41196" w:rsidRPr="00A962DC" w:rsidRDefault="009C0A00">
      <w:pPr>
        <w:spacing w:after="200"/>
        <w:rPr>
          <w:i/>
        </w:rPr>
      </w:pPr>
      <w:r w:rsidRPr="00A962DC">
        <w:rPr>
          <w:noProof/>
          <w:lang w:val="en-US" w:eastAsia="en-US"/>
        </w:rPr>
        <w:lastRenderedPageBreak/>
        <mc:AlternateContent>
          <mc:Choice Requires="wps">
            <w:drawing>
              <wp:anchor distT="0" distB="0" distL="114300" distR="114300" simplePos="0" relativeHeight="251659776" behindDoc="0" locked="0" layoutInCell="1" allowOverlap="1" wp14:anchorId="14594BB8" wp14:editId="32E338D2">
                <wp:simplePos x="0" y="0"/>
                <wp:positionH relativeFrom="column">
                  <wp:posOffset>3424555</wp:posOffset>
                </wp:positionH>
                <wp:positionV relativeFrom="paragraph">
                  <wp:posOffset>2919095</wp:posOffset>
                </wp:positionV>
                <wp:extent cx="2195830" cy="635"/>
                <wp:effectExtent l="0" t="0" r="0" b="0"/>
                <wp:wrapTopAndBottom/>
                <wp:docPr id="25" name="Tekstni okvir 25"/>
                <wp:cNvGraphicFramePr/>
                <a:graphic xmlns:a="http://schemas.openxmlformats.org/drawingml/2006/main">
                  <a:graphicData uri="http://schemas.microsoft.com/office/word/2010/wordprocessingShape">
                    <wps:wsp>
                      <wps:cNvSpPr txBox="1"/>
                      <wps:spPr>
                        <a:xfrm>
                          <a:off x="0" y="0"/>
                          <a:ext cx="2195830" cy="635"/>
                        </a:xfrm>
                        <a:prstGeom prst="rect">
                          <a:avLst/>
                        </a:prstGeom>
                        <a:solidFill>
                          <a:prstClr val="white"/>
                        </a:solidFill>
                        <a:ln>
                          <a:noFill/>
                        </a:ln>
                      </wps:spPr>
                      <wps:txbx>
                        <w:txbxContent>
                          <w:p w14:paraId="0C77C71F" w14:textId="75F1DC61" w:rsidR="00223A6B" w:rsidRPr="006269E0" w:rsidRDefault="00223A6B" w:rsidP="00743B5A">
                            <w:pPr>
                              <w:pStyle w:val="Caption"/>
                            </w:pPr>
                            <w:bookmarkStart w:id="309" w:name="_Toc127409800"/>
                            <w:r>
                              <w:t xml:space="preserve">Slika </w:t>
                            </w:r>
                            <w:ins w:id="310" w:author="Luciano Kostelac" w:date="2023-02-16T02:52:00Z">
                              <w:r>
                                <w:fldChar w:fldCharType="begin"/>
                              </w:r>
                              <w:r>
                                <w:instrText xml:space="preserve"> STYLEREF 1 \s </w:instrText>
                              </w:r>
                            </w:ins>
                            <w:r>
                              <w:fldChar w:fldCharType="separate"/>
                            </w:r>
                            <w:r>
                              <w:rPr>
                                <w:noProof/>
                              </w:rPr>
                              <w:t>3</w:t>
                            </w:r>
                            <w:ins w:id="311" w:author="Luciano Kostelac" w:date="2023-02-16T02:52:00Z">
                              <w:r>
                                <w:fldChar w:fldCharType="end"/>
                              </w:r>
                              <w:r>
                                <w:t>.</w:t>
                              </w:r>
                              <w:r>
                                <w:fldChar w:fldCharType="begin"/>
                              </w:r>
                              <w:r>
                                <w:instrText xml:space="preserve"> SEQ Slika \* ARABIC \s 1 </w:instrText>
                              </w:r>
                            </w:ins>
                            <w:r>
                              <w:fldChar w:fldCharType="separate"/>
                            </w:r>
                            <w:ins w:id="312" w:author="Luciano Kostelac" w:date="2023-02-16T02:52:00Z">
                              <w:r>
                                <w:rPr>
                                  <w:noProof/>
                                </w:rPr>
                                <w:t>1</w:t>
                              </w:r>
                              <w:r>
                                <w:fldChar w:fldCharType="end"/>
                              </w:r>
                            </w:ins>
                            <w:del w:id="313" w:author="Luciano Kostelac" w:date="2023-02-16T02:52:00Z">
                              <w:r w:rsidDel="00BD0A95">
                                <w:fldChar w:fldCharType="begin"/>
                              </w:r>
                              <w:r w:rsidDel="00BD0A95">
                                <w:delInstrText xml:space="preserve"> STYLEREF 1 \s </w:delInstrText>
                              </w:r>
                              <w:r w:rsidDel="00BD0A95">
                                <w:fldChar w:fldCharType="separate"/>
                              </w:r>
                              <w:r w:rsidDel="00BD0A95">
                                <w:rPr>
                                  <w:noProof/>
                                </w:rPr>
                                <w:delText>3</w:delText>
                              </w:r>
                              <w:r w:rsidDel="00BD0A95">
                                <w:rPr>
                                  <w:noProof/>
                                </w:rPr>
                                <w:fldChar w:fldCharType="end"/>
                              </w:r>
                              <w:r w:rsidDel="00BD0A95">
                                <w:delText>.</w:delText>
                              </w:r>
                              <w:r w:rsidDel="00BD0A95">
                                <w:fldChar w:fldCharType="begin"/>
                              </w:r>
                              <w:r w:rsidDel="00BD0A95">
                                <w:delInstrText xml:space="preserve"> SEQ Slika \* ARABIC \s 1 </w:delInstrText>
                              </w:r>
                              <w:r w:rsidDel="00BD0A95">
                                <w:fldChar w:fldCharType="separate"/>
                              </w:r>
                              <w:r w:rsidDel="00BD0A95">
                                <w:rPr>
                                  <w:noProof/>
                                </w:rPr>
                                <w:delText>1</w:delText>
                              </w:r>
                              <w:r w:rsidDel="00BD0A95">
                                <w:rPr>
                                  <w:noProof/>
                                </w:rPr>
                                <w:fldChar w:fldCharType="end"/>
                              </w:r>
                            </w:del>
                            <w:r>
                              <w:t xml:space="preserve"> </w:t>
                            </w:r>
                            <w:r w:rsidRPr="00EB7F0F">
                              <w:t>Kalibracijska sila od 20N</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594BB8" id="_x0000_t202" coordsize="21600,21600" o:spt="202" path="m,l,21600r21600,l21600,xe">
                <v:stroke joinstyle="miter"/>
                <v:path gradientshapeok="t" o:connecttype="rect"/>
              </v:shapetype>
              <v:shape id="Tekstni okvir 25" o:spid="_x0000_s1026" type="#_x0000_t202" style="position:absolute;left:0;text-align:left;margin-left:269.65pt;margin-top:229.85pt;width:172.9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" stroked="f">
                <v:textbox style="mso-fit-shape-to-text:t" inset="0,0,0,0">
                  <w:txbxContent>
                    <w:p w14:paraId="0C77C71F" w14:textId="75F1DC61" w:rsidR="00223A6B" w:rsidRPr="006269E0" w:rsidRDefault="00223A6B" w:rsidP="00743B5A">
                      <w:pPr>
                        <w:pStyle w:val="Caption"/>
                      </w:pPr>
                      <w:bookmarkStart w:id="314" w:name="_Toc127409800"/>
                      <w:r>
                        <w:t xml:space="preserve">Slika </w:t>
                      </w:r>
                      <w:ins w:id="315" w:author="Luciano Kostelac" w:date="2023-02-16T02:52:00Z">
                        <w:r>
                          <w:fldChar w:fldCharType="begin"/>
                        </w:r>
                        <w:r>
                          <w:instrText xml:space="preserve"> STYLEREF 1 \s </w:instrText>
                        </w:r>
                      </w:ins>
                      <w:r>
                        <w:fldChar w:fldCharType="separate"/>
                      </w:r>
                      <w:r>
                        <w:rPr>
                          <w:noProof/>
                        </w:rPr>
                        <w:t>3</w:t>
                      </w:r>
                      <w:ins w:id="316" w:author="Luciano Kostelac" w:date="2023-02-16T02:52:00Z">
                        <w:r>
                          <w:fldChar w:fldCharType="end"/>
                        </w:r>
                        <w:r>
                          <w:t>.</w:t>
                        </w:r>
                        <w:r>
                          <w:fldChar w:fldCharType="begin"/>
                        </w:r>
                        <w:r>
                          <w:instrText xml:space="preserve"> SEQ Slika \* ARABIC \s 1 </w:instrText>
                        </w:r>
                      </w:ins>
                      <w:r>
                        <w:fldChar w:fldCharType="separate"/>
                      </w:r>
                      <w:ins w:id="317" w:author="Luciano Kostelac" w:date="2023-02-16T02:52:00Z">
                        <w:r>
                          <w:rPr>
                            <w:noProof/>
                          </w:rPr>
                          <w:t>1</w:t>
                        </w:r>
                        <w:r>
                          <w:fldChar w:fldCharType="end"/>
                        </w:r>
                      </w:ins>
                      <w:del w:id="318" w:author="Luciano Kostelac" w:date="2023-02-16T02:52:00Z">
                        <w:r w:rsidDel="00BD0A95">
                          <w:fldChar w:fldCharType="begin"/>
                        </w:r>
                        <w:r w:rsidDel="00BD0A95">
                          <w:delInstrText xml:space="preserve"> STYLEREF 1 \s </w:delInstrText>
                        </w:r>
                        <w:r w:rsidDel="00BD0A95">
                          <w:fldChar w:fldCharType="separate"/>
                        </w:r>
                        <w:r w:rsidDel="00BD0A95">
                          <w:rPr>
                            <w:noProof/>
                          </w:rPr>
                          <w:delText>3</w:delText>
                        </w:r>
                        <w:r w:rsidDel="00BD0A95">
                          <w:rPr>
                            <w:noProof/>
                          </w:rPr>
                          <w:fldChar w:fldCharType="end"/>
                        </w:r>
                        <w:r w:rsidDel="00BD0A95">
                          <w:delText>.</w:delText>
                        </w:r>
                        <w:r w:rsidDel="00BD0A95">
                          <w:fldChar w:fldCharType="begin"/>
                        </w:r>
                        <w:r w:rsidDel="00BD0A95">
                          <w:delInstrText xml:space="preserve"> SEQ Slika \* ARABIC \s 1 </w:delInstrText>
                        </w:r>
                        <w:r w:rsidDel="00BD0A95">
                          <w:fldChar w:fldCharType="separate"/>
                        </w:r>
                        <w:r w:rsidDel="00BD0A95">
                          <w:rPr>
                            <w:noProof/>
                          </w:rPr>
                          <w:delText>1</w:delText>
                        </w:r>
                        <w:r w:rsidDel="00BD0A95">
                          <w:rPr>
                            <w:noProof/>
                          </w:rPr>
                          <w:fldChar w:fldCharType="end"/>
                        </w:r>
                      </w:del>
                      <w:r>
                        <w:t xml:space="preserve"> </w:t>
                      </w:r>
                      <w:r w:rsidRPr="00EB7F0F">
                        <w:t>Kalibracijska sila od 20N</w:t>
                      </w:r>
                      <w:bookmarkEnd w:id="314"/>
                    </w:p>
                  </w:txbxContent>
                </v:textbox>
                <w10:wrap type="topAndBottom"/>
              </v:shape>
            </w:pict>
          </mc:Fallback>
        </mc:AlternateContent>
      </w:r>
      <w:r w:rsidR="001529E5" w:rsidRPr="00A962DC">
        <w:rPr>
          <w:noProof/>
          <w:lang w:val="en-US" w:eastAsia="en-US"/>
        </w:rPr>
        <w:drawing>
          <wp:anchor distT="0" distB="0" distL="114300" distR="114300" simplePos="0" relativeHeight="251649536" behindDoc="0" locked="0" layoutInCell="1" hidden="0" allowOverlap="1" wp14:anchorId="642ED9E2" wp14:editId="642ED9E3">
            <wp:simplePos x="0" y="0"/>
            <wp:positionH relativeFrom="column">
              <wp:posOffset>3425011</wp:posOffset>
            </wp:positionH>
            <wp:positionV relativeFrom="paragraph">
              <wp:posOffset>340</wp:posOffset>
            </wp:positionV>
            <wp:extent cx="2195830" cy="2861945"/>
            <wp:effectExtent l="0" t="0" r="0" b="0"/>
            <wp:wrapTopAndBottom distT="0" distB="0"/>
            <wp:docPr id="4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a:stretch>
                      <a:fillRect/>
                    </a:stretch>
                  </pic:blipFill>
                  <pic:spPr>
                    <a:xfrm>
                      <a:off x="0" y="0"/>
                      <a:ext cx="2195830" cy="2861945"/>
                    </a:xfrm>
                    <a:prstGeom prst="rect">
                      <a:avLst/>
                    </a:prstGeom>
                    <a:ln/>
                  </pic:spPr>
                </pic:pic>
              </a:graphicData>
            </a:graphic>
          </wp:anchor>
        </w:drawing>
      </w:r>
      <w:r w:rsidR="00390633" w:rsidRPr="00A962DC">
        <w:rPr>
          <w:noProof/>
          <w:lang w:val="en-US" w:eastAsia="en-US"/>
        </w:rPr>
        <mc:AlternateContent>
          <mc:Choice Requires="wps">
            <w:drawing>
              <wp:anchor distT="0" distB="0" distL="114300" distR="114300" simplePos="0" relativeHeight="251661824" behindDoc="0" locked="0" layoutInCell="1" allowOverlap="1" wp14:anchorId="00F2888E" wp14:editId="2AD002B9">
                <wp:simplePos x="0" y="0"/>
                <wp:positionH relativeFrom="column">
                  <wp:posOffset>292100</wp:posOffset>
                </wp:positionH>
                <wp:positionV relativeFrom="paragraph">
                  <wp:posOffset>7023735</wp:posOffset>
                </wp:positionV>
                <wp:extent cx="2136140" cy="635"/>
                <wp:effectExtent l="0" t="0" r="0" b="0"/>
                <wp:wrapTopAndBottom/>
                <wp:docPr id="26" name="Tekstni okvir 26"/>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47C1BC9B" w14:textId="606639DC" w:rsidR="00223A6B" w:rsidRPr="00DC0EDC" w:rsidRDefault="00223A6B" w:rsidP="00743B5A">
                            <w:pPr>
                              <w:pStyle w:val="Caption"/>
                            </w:pPr>
                            <w:bookmarkStart w:id="319" w:name="_Toc127409801"/>
                            <w:r>
                              <w:t xml:space="preserve">Slika </w:t>
                            </w:r>
                            <w:ins w:id="320" w:author="Luciano Kostelac" w:date="2023-02-16T02:52:00Z">
                              <w:r>
                                <w:fldChar w:fldCharType="begin"/>
                              </w:r>
                              <w:r>
                                <w:instrText xml:space="preserve"> STYLEREF 1 \s </w:instrText>
                              </w:r>
                            </w:ins>
                            <w:r>
                              <w:fldChar w:fldCharType="separate"/>
                            </w:r>
                            <w:r>
                              <w:rPr>
                                <w:noProof/>
                              </w:rPr>
                              <w:t>3</w:t>
                            </w:r>
                            <w:ins w:id="321" w:author="Luciano Kostelac" w:date="2023-02-16T02:52:00Z">
                              <w:r>
                                <w:fldChar w:fldCharType="end"/>
                              </w:r>
                              <w:r>
                                <w:t>.</w:t>
                              </w:r>
                              <w:r>
                                <w:fldChar w:fldCharType="begin"/>
                              </w:r>
                              <w:r>
                                <w:instrText xml:space="preserve"> SEQ Slika \* ARABIC \s 1 </w:instrText>
                              </w:r>
                            </w:ins>
                            <w:r>
                              <w:fldChar w:fldCharType="separate"/>
                            </w:r>
                            <w:ins w:id="322" w:author="Luciano Kostelac" w:date="2023-02-16T02:52:00Z">
                              <w:r>
                                <w:rPr>
                                  <w:noProof/>
                                </w:rPr>
                                <w:t>2</w:t>
                              </w:r>
                              <w:r>
                                <w:fldChar w:fldCharType="end"/>
                              </w:r>
                            </w:ins>
                            <w:del w:id="323" w:author="Luciano Kostelac" w:date="2023-02-16T02:52:00Z">
                              <w:r w:rsidDel="00BD0A95">
                                <w:fldChar w:fldCharType="begin"/>
                              </w:r>
                              <w:r w:rsidDel="00BD0A95">
                                <w:delInstrText xml:space="preserve"> STYLEREF 1 \s </w:delInstrText>
                              </w:r>
                              <w:r w:rsidDel="00BD0A95">
                                <w:fldChar w:fldCharType="separate"/>
                              </w:r>
                              <w:r w:rsidDel="00BD0A95">
                                <w:rPr>
                                  <w:noProof/>
                                </w:rPr>
                                <w:delText>3</w:delText>
                              </w:r>
                              <w:r w:rsidDel="00BD0A95">
                                <w:rPr>
                                  <w:noProof/>
                                </w:rPr>
                                <w:fldChar w:fldCharType="end"/>
                              </w:r>
                              <w:r w:rsidDel="00BD0A95">
                                <w:delText>.</w:delText>
                              </w:r>
                              <w:r w:rsidDel="00BD0A95">
                                <w:fldChar w:fldCharType="begin"/>
                              </w:r>
                              <w:r w:rsidDel="00BD0A95">
                                <w:delInstrText xml:space="preserve"> SEQ Slika \* ARABIC \s 1 </w:delInstrText>
                              </w:r>
                              <w:r w:rsidDel="00BD0A95">
                                <w:fldChar w:fldCharType="separate"/>
                              </w:r>
                              <w:r w:rsidDel="00BD0A95">
                                <w:rPr>
                                  <w:noProof/>
                                </w:rPr>
                                <w:delText>2</w:delText>
                              </w:r>
                              <w:r w:rsidDel="00BD0A95">
                                <w:rPr>
                                  <w:noProof/>
                                </w:rPr>
                                <w:fldChar w:fldCharType="end"/>
                              </w:r>
                            </w:del>
                            <w:r>
                              <w:t xml:space="preserve"> </w:t>
                            </w:r>
                            <w:r w:rsidRPr="0071776E">
                              <w:t>Kalibracijska sila od 150N</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2888E" id="Tekstni okvir 26" o:spid="_x0000_s1027" type="#_x0000_t202" style="position:absolute;left:0;text-align:left;margin-left:23pt;margin-top:553.05pt;width:168.2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" stroked="f">
                <v:textbox style="mso-fit-shape-to-text:t" inset="0,0,0,0">
                  <w:txbxContent>
                    <w:p w14:paraId="47C1BC9B" w14:textId="606639DC" w:rsidR="00223A6B" w:rsidRPr="00DC0EDC" w:rsidRDefault="00223A6B" w:rsidP="00743B5A">
                      <w:pPr>
                        <w:pStyle w:val="Caption"/>
                      </w:pPr>
                      <w:bookmarkStart w:id="324" w:name="_Toc127409801"/>
                      <w:r>
                        <w:t xml:space="preserve">Slika </w:t>
                      </w:r>
                      <w:ins w:id="325" w:author="Luciano Kostelac" w:date="2023-02-16T02:52:00Z">
                        <w:r>
                          <w:fldChar w:fldCharType="begin"/>
                        </w:r>
                        <w:r>
                          <w:instrText xml:space="preserve"> STYLEREF 1 \s </w:instrText>
                        </w:r>
                      </w:ins>
                      <w:r>
                        <w:fldChar w:fldCharType="separate"/>
                      </w:r>
                      <w:r>
                        <w:rPr>
                          <w:noProof/>
                        </w:rPr>
                        <w:t>3</w:t>
                      </w:r>
                      <w:ins w:id="326" w:author="Luciano Kostelac" w:date="2023-02-16T02:52:00Z">
                        <w:r>
                          <w:fldChar w:fldCharType="end"/>
                        </w:r>
                        <w:r>
                          <w:t>.</w:t>
                        </w:r>
                        <w:r>
                          <w:fldChar w:fldCharType="begin"/>
                        </w:r>
                        <w:r>
                          <w:instrText xml:space="preserve"> SEQ Slika \* ARABIC \s 1 </w:instrText>
                        </w:r>
                      </w:ins>
                      <w:r>
                        <w:fldChar w:fldCharType="separate"/>
                      </w:r>
                      <w:ins w:id="327" w:author="Luciano Kostelac" w:date="2023-02-16T02:52:00Z">
                        <w:r>
                          <w:rPr>
                            <w:noProof/>
                          </w:rPr>
                          <w:t>2</w:t>
                        </w:r>
                        <w:r>
                          <w:fldChar w:fldCharType="end"/>
                        </w:r>
                      </w:ins>
                      <w:del w:id="328" w:author="Luciano Kostelac" w:date="2023-02-16T02:52:00Z">
                        <w:r w:rsidDel="00BD0A95">
                          <w:fldChar w:fldCharType="begin"/>
                        </w:r>
                        <w:r w:rsidDel="00BD0A95">
                          <w:delInstrText xml:space="preserve"> STYLEREF 1 \s </w:delInstrText>
                        </w:r>
                        <w:r w:rsidDel="00BD0A95">
                          <w:fldChar w:fldCharType="separate"/>
                        </w:r>
                        <w:r w:rsidDel="00BD0A95">
                          <w:rPr>
                            <w:noProof/>
                          </w:rPr>
                          <w:delText>3</w:delText>
                        </w:r>
                        <w:r w:rsidDel="00BD0A95">
                          <w:rPr>
                            <w:noProof/>
                          </w:rPr>
                          <w:fldChar w:fldCharType="end"/>
                        </w:r>
                        <w:r w:rsidDel="00BD0A95">
                          <w:delText>.</w:delText>
                        </w:r>
                        <w:r w:rsidDel="00BD0A95">
                          <w:fldChar w:fldCharType="begin"/>
                        </w:r>
                        <w:r w:rsidDel="00BD0A95">
                          <w:delInstrText xml:space="preserve"> SEQ Slika \* ARABIC \s 1 </w:delInstrText>
                        </w:r>
                        <w:r w:rsidDel="00BD0A95">
                          <w:fldChar w:fldCharType="separate"/>
                        </w:r>
                        <w:r w:rsidDel="00BD0A95">
                          <w:rPr>
                            <w:noProof/>
                          </w:rPr>
                          <w:delText>2</w:delText>
                        </w:r>
                        <w:r w:rsidDel="00BD0A95">
                          <w:rPr>
                            <w:noProof/>
                          </w:rPr>
                          <w:fldChar w:fldCharType="end"/>
                        </w:r>
                      </w:del>
                      <w:r>
                        <w:t xml:space="preserve"> </w:t>
                      </w:r>
                      <w:r w:rsidRPr="0071776E">
                        <w:t>Kalibracijska sila od 150N</w:t>
                      </w:r>
                      <w:bookmarkEnd w:id="324"/>
                    </w:p>
                  </w:txbxContent>
                </v:textbox>
                <w10:wrap type="topAndBottom"/>
              </v:shape>
            </w:pict>
          </mc:Fallback>
        </mc:AlternateContent>
      </w:r>
      <w:r w:rsidR="001529E5" w:rsidRPr="00A962DC">
        <w:rPr>
          <w:noProof/>
          <w:lang w:val="en-US" w:eastAsia="en-US"/>
        </w:rPr>
        <w:drawing>
          <wp:anchor distT="0" distB="0" distL="114300" distR="114300" simplePos="0" relativeHeight="251651584" behindDoc="0" locked="0" layoutInCell="1" hidden="0" allowOverlap="1" wp14:anchorId="642ED9E4" wp14:editId="642ED9E5">
            <wp:simplePos x="0" y="0"/>
            <wp:positionH relativeFrom="column">
              <wp:posOffset>292583</wp:posOffset>
            </wp:positionH>
            <wp:positionV relativeFrom="paragraph">
              <wp:posOffset>4107359</wp:posOffset>
            </wp:positionV>
            <wp:extent cx="2136140" cy="2859405"/>
            <wp:effectExtent l="0" t="0" r="0" b="0"/>
            <wp:wrapTopAndBottom distT="0" distB="0"/>
            <wp:docPr id="6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3"/>
                    <a:srcRect/>
                    <a:stretch>
                      <a:fillRect/>
                    </a:stretch>
                  </pic:blipFill>
                  <pic:spPr>
                    <a:xfrm>
                      <a:off x="0" y="0"/>
                      <a:ext cx="2136140" cy="2859405"/>
                    </a:xfrm>
                    <a:prstGeom prst="rect">
                      <a:avLst/>
                    </a:prstGeom>
                    <a:ln/>
                  </pic:spPr>
                </pic:pic>
              </a:graphicData>
            </a:graphic>
          </wp:anchor>
        </w:drawing>
      </w:r>
      <w:r w:rsidRPr="00A962DC">
        <w:rPr>
          <w:noProof/>
          <w:lang w:val="en-US" w:eastAsia="en-US"/>
        </w:rPr>
        <mc:AlternateContent>
          <mc:Choice Requires="wps">
            <w:drawing>
              <wp:anchor distT="0" distB="0" distL="114300" distR="114300" simplePos="0" relativeHeight="251657728" behindDoc="0" locked="0" layoutInCell="1" allowOverlap="1" wp14:anchorId="43187462" wp14:editId="46D6797B">
                <wp:simplePos x="0" y="0"/>
                <wp:positionH relativeFrom="column">
                  <wp:posOffset>228600</wp:posOffset>
                </wp:positionH>
                <wp:positionV relativeFrom="paragraph">
                  <wp:posOffset>2961005</wp:posOffset>
                </wp:positionV>
                <wp:extent cx="2195195" cy="635"/>
                <wp:effectExtent l="0" t="0" r="0" b="0"/>
                <wp:wrapSquare wrapText="bothSides"/>
                <wp:docPr id="24" name="Tekstni okvir 24"/>
                <wp:cNvGraphicFramePr/>
                <a:graphic xmlns:a="http://schemas.openxmlformats.org/drawingml/2006/main">
                  <a:graphicData uri="http://schemas.microsoft.com/office/word/2010/wordprocessingShape">
                    <wps:wsp>
                      <wps:cNvSpPr txBox="1"/>
                      <wps:spPr>
                        <a:xfrm>
                          <a:off x="0" y="0"/>
                          <a:ext cx="2195195" cy="635"/>
                        </a:xfrm>
                        <a:prstGeom prst="rect">
                          <a:avLst/>
                        </a:prstGeom>
                        <a:solidFill>
                          <a:prstClr val="white"/>
                        </a:solidFill>
                        <a:ln>
                          <a:noFill/>
                        </a:ln>
                      </wps:spPr>
                      <wps:txbx>
                        <w:txbxContent>
                          <w:p w14:paraId="338DB5A6" w14:textId="5C2046FF" w:rsidR="00223A6B" w:rsidRPr="002B2FFF" w:rsidRDefault="00223A6B" w:rsidP="00743B5A">
                            <w:pPr>
                              <w:pStyle w:val="Caption"/>
                            </w:pPr>
                            <w:bookmarkStart w:id="329" w:name="_Toc127409802"/>
                            <w:r>
                              <w:t xml:space="preserve">Slika </w:t>
                            </w:r>
                            <w:ins w:id="330" w:author="Luciano Kostelac" w:date="2023-02-16T02:52:00Z">
                              <w:r>
                                <w:fldChar w:fldCharType="begin"/>
                              </w:r>
                              <w:r>
                                <w:instrText xml:space="preserve"> STYLEREF 1 \s </w:instrText>
                              </w:r>
                            </w:ins>
                            <w:r>
                              <w:fldChar w:fldCharType="separate"/>
                            </w:r>
                            <w:r>
                              <w:rPr>
                                <w:noProof/>
                              </w:rPr>
                              <w:t>3</w:t>
                            </w:r>
                            <w:ins w:id="331" w:author="Luciano Kostelac" w:date="2023-02-16T02:52:00Z">
                              <w:r>
                                <w:fldChar w:fldCharType="end"/>
                              </w:r>
                              <w:r>
                                <w:t>.</w:t>
                              </w:r>
                              <w:r>
                                <w:fldChar w:fldCharType="begin"/>
                              </w:r>
                              <w:r>
                                <w:instrText xml:space="preserve"> SEQ Slika \* ARABIC \s 1 </w:instrText>
                              </w:r>
                            </w:ins>
                            <w:r>
                              <w:fldChar w:fldCharType="separate"/>
                            </w:r>
                            <w:ins w:id="332" w:author="Luciano Kostelac" w:date="2023-02-16T02:52:00Z">
                              <w:r>
                                <w:rPr>
                                  <w:noProof/>
                                </w:rPr>
                                <w:t>3</w:t>
                              </w:r>
                              <w:r>
                                <w:fldChar w:fldCharType="end"/>
                              </w:r>
                            </w:ins>
                            <w:del w:id="333" w:author="Luciano Kostelac" w:date="2023-02-16T02:52:00Z">
                              <w:r w:rsidDel="00BD0A95">
                                <w:fldChar w:fldCharType="begin"/>
                              </w:r>
                              <w:r w:rsidDel="00BD0A95">
                                <w:delInstrText xml:space="preserve"> STYLEREF 1 \s </w:delInstrText>
                              </w:r>
                              <w:r w:rsidDel="00BD0A95">
                                <w:fldChar w:fldCharType="separate"/>
                              </w:r>
                              <w:r w:rsidDel="00BD0A95">
                                <w:rPr>
                                  <w:noProof/>
                                </w:rPr>
                                <w:delText>3</w:delText>
                              </w:r>
                              <w:r w:rsidDel="00BD0A95">
                                <w:rPr>
                                  <w:noProof/>
                                </w:rPr>
                                <w:fldChar w:fldCharType="end"/>
                              </w:r>
                              <w:r w:rsidDel="00BD0A95">
                                <w:delText>.</w:delText>
                              </w:r>
                              <w:r w:rsidDel="00BD0A95">
                                <w:fldChar w:fldCharType="begin"/>
                              </w:r>
                              <w:r w:rsidDel="00BD0A95">
                                <w:delInstrText xml:space="preserve"> SEQ Slika \* ARABIC \s 1 </w:delInstrText>
                              </w:r>
                              <w:r w:rsidDel="00BD0A95">
                                <w:fldChar w:fldCharType="separate"/>
                              </w:r>
                              <w:r w:rsidDel="00BD0A95">
                                <w:rPr>
                                  <w:noProof/>
                                </w:rPr>
                                <w:delText>3</w:delText>
                              </w:r>
                              <w:r w:rsidDel="00BD0A95">
                                <w:rPr>
                                  <w:noProof/>
                                </w:rPr>
                                <w:fldChar w:fldCharType="end"/>
                              </w:r>
                            </w:del>
                            <w:r>
                              <w:t xml:space="preserve"> </w:t>
                            </w:r>
                            <w:r w:rsidRPr="00BF52A0">
                              <w:t>Kalibracijska sila od 50N</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87462" id="Tekstni okvir 24" o:spid="_x0000_s1028" type="#_x0000_t202" style="position:absolute;left:0;text-align:left;margin-left:18pt;margin-top:233.15pt;width:172.8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" stroked="f">
                <v:textbox style="mso-fit-shape-to-text:t" inset="0,0,0,0">
                  <w:txbxContent>
                    <w:p w14:paraId="338DB5A6" w14:textId="5C2046FF" w:rsidR="00223A6B" w:rsidRPr="002B2FFF" w:rsidRDefault="00223A6B" w:rsidP="00743B5A">
                      <w:pPr>
                        <w:pStyle w:val="Caption"/>
                      </w:pPr>
                      <w:bookmarkStart w:id="334" w:name="_Toc127409802"/>
                      <w:r>
                        <w:t xml:space="preserve">Slika </w:t>
                      </w:r>
                      <w:ins w:id="335" w:author="Luciano Kostelac" w:date="2023-02-16T02:52:00Z">
                        <w:r>
                          <w:fldChar w:fldCharType="begin"/>
                        </w:r>
                        <w:r>
                          <w:instrText xml:space="preserve"> STYLEREF 1 \s </w:instrText>
                        </w:r>
                      </w:ins>
                      <w:r>
                        <w:fldChar w:fldCharType="separate"/>
                      </w:r>
                      <w:r>
                        <w:rPr>
                          <w:noProof/>
                        </w:rPr>
                        <w:t>3</w:t>
                      </w:r>
                      <w:ins w:id="336" w:author="Luciano Kostelac" w:date="2023-02-16T02:52:00Z">
                        <w:r>
                          <w:fldChar w:fldCharType="end"/>
                        </w:r>
                        <w:r>
                          <w:t>.</w:t>
                        </w:r>
                        <w:r>
                          <w:fldChar w:fldCharType="begin"/>
                        </w:r>
                        <w:r>
                          <w:instrText xml:space="preserve"> SEQ Slika \* ARABIC \s 1 </w:instrText>
                        </w:r>
                      </w:ins>
                      <w:r>
                        <w:fldChar w:fldCharType="separate"/>
                      </w:r>
                      <w:ins w:id="337" w:author="Luciano Kostelac" w:date="2023-02-16T02:52:00Z">
                        <w:r>
                          <w:rPr>
                            <w:noProof/>
                          </w:rPr>
                          <w:t>3</w:t>
                        </w:r>
                        <w:r>
                          <w:fldChar w:fldCharType="end"/>
                        </w:r>
                      </w:ins>
                      <w:del w:id="338" w:author="Luciano Kostelac" w:date="2023-02-16T02:52:00Z">
                        <w:r w:rsidDel="00BD0A95">
                          <w:fldChar w:fldCharType="begin"/>
                        </w:r>
                        <w:r w:rsidDel="00BD0A95">
                          <w:delInstrText xml:space="preserve"> STYLEREF 1 \s </w:delInstrText>
                        </w:r>
                        <w:r w:rsidDel="00BD0A95">
                          <w:fldChar w:fldCharType="separate"/>
                        </w:r>
                        <w:r w:rsidDel="00BD0A95">
                          <w:rPr>
                            <w:noProof/>
                          </w:rPr>
                          <w:delText>3</w:delText>
                        </w:r>
                        <w:r w:rsidDel="00BD0A95">
                          <w:rPr>
                            <w:noProof/>
                          </w:rPr>
                          <w:fldChar w:fldCharType="end"/>
                        </w:r>
                        <w:r w:rsidDel="00BD0A95">
                          <w:delText>.</w:delText>
                        </w:r>
                        <w:r w:rsidDel="00BD0A95">
                          <w:fldChar w:fldCharType="begin"/>
                        </w:r>
                        <w:r w:rsidDel="00BD0A95">
                          <w:delInstrText xml:space="preserve"> SEQ Slika \* ARABIC \s 1 </w:delInstrText>
                        </w:r>
                        <w:r w:rsidDel="00BD0A95">
                          <w:fldChar w:fldCharType="separate"/>
                        </w:r>
                        <w:r w:rsidDel="00BD0A95">
                          <w:rPr>
                            <w:noProof/>
                          </w:rPr>
                          <w:delText>3</w:delText>
                        </w:r>
                        <w:r w:rsidDel="00BD0A95">
                          <w:rPr>
                            <w:noProof/>
                          </w:rPr>
                          <w:fldChar w:fldCharType="end"/>
                        </w:r>
                      </w:del>
                      <w:r>
                        <w:t xml:space="preserve"> </w:t>
                      </w:r>
                      <w:r w:rsidRPr="00BF52A0">
                        <w:t>Kalibracijska sila od 50N</w:t>
                      </w:r>
                      <w:bookmarkEnd w:id="334"/>
                    </w:p>
                  </w:txbxContent>
                </v:textbox>
                <w10:wrap type="square"/>
              </v:shape>
            </w:pict>
          </mc:Fallback>
        </mc:AlternateContent>
      </w:r>
      <w:r w:rsidR="001529E5" w:rsidRPr="00A962DC">
        <w:rPr>
          <w:noProof/>
          <w:lang w:val="en-US" w:eastAsia="en-US"/>
        </w:rPr>
        <w:drawing>
          <wp:anchor distT="0" distB="0" distL="114300" distR="114300" simplePos="0" relativeHeight="251653632" behindDoc="0" locked="0" layoutInCell="1" hidden="0" allowOverlap="1" wp14:anchorId="642ED9E6" wp14:editId="642ED9E7">
            <wp:simplePos x="0" y="0"/>
            <wp:positionH relativeFrom="column">
              <wp:posOffset>228699</wp:posOffset>
            </wp:positionH>
            <wp:positionV relativeFrom="paragraph">
              <wp:posOffset>20651</wp:posOffset>
            </wp:positionV>
            <wp:extent cx="2195195" cy="2883535"/>
            <wp:effectExtent l="0" t="0" r="0" b="0"/>
            <wp:wrapSquare wrapText="bothSides" distT="0" distB="0" distL="114300" distR="114300"/>
            <wp:docPr id="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2195195" cy="2883535"/>
                    </a:xfrm>
                    <a:prstGeom prst="rect">
                      <a:avLst/>
                    </a:prstGeom>
                    <a:ln/>
                  </pic:spPr>
                </pic:pic>
              </a:graphicData>
            </a:graphic>
          </wp:anchor>
        </w:drawing>
      </w:r>
    </w:p>
    <w:p w14:paraId="642ED906" w14:textId="33B4CEEE" w:rsidR="00F41196" w:rsidRPr="00A962DC" w:rsidRDefault="00390633">
      <w:pPr>
        <w:spacing w:after="200"/>
      </w:pPr>
      <w:r w:rsidRPr="00A962DC">
        <w:rPr>
          <w:noProof/>
          <w:lang w:val="en-US" w:eastAsia="en-US"/>
        </w:rPr>
        <mc:AlternateContent>
          <mc:Choice Requires="wps">
            <w:drawing>
              <wp:anchor distT="0" distB="0" distL="114300" distR="114300" simplePos="0" relativeHeight="251663872" behindDoc="0" locked="0" layoutInCell="1" allowOverlap="1" wp14:anchorId="29251342" wp14:editId="174CAA8F">
                <wp:simplePos x="0" y="0"/>
                <wp:positionH relativeFrom="column">
                  <wp:posOffset>3425190</wp:posOffset>
                </wp:positionH>
                <wp:positionV relativeFrom="paragraph">
                  <wp:posOffset>3382010</wp:posOffset>
                </wp:positionV>
                <wp:extent cx="2292350" cy="635"/>
                <wp:effectExtent l="0" t="0" r="0" b="0"/>
                <wp:wrapTopAndBottom/>
                <wp:docPr id="27" name="Tekstni okvir 27"/>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71FF71C7" w14:textId="61185D5A" w:rsidR="00223A6B" w:rsidRPr="006F4F63" w:rsidRDefault="00223A6B" w:rsidP="00743B5A">
                            <w:pPr>
                              <w:pStyle w:val="Caption"/>
                            </w:pPr>
                            <w:bookmarkStart w:id="339" w:name="_Toc127409803"/>
                            <w:r>
                              <w:t xml:space="preserve">Slika </w:t>
                            </w:r>
                            <w:ins w:id="340" w:author="Luciano Kostelac" w:date="2023-02-16T02:52:00Z">
                              <w:r>
                                <w:fldChar w:fldCharType="begin"/>
                              </w:r>
                              <w:r>
                                <w:instrText xml:space="preserve"> STYLEREF 1 \s </w:instrText>
                              </w:r>
                            </w:ins>
                            <w:r>
                              <w:fldChar w:fldCharType="separate"/>
                            </w:r>
                            <w:r>
                              <w:rPr>
                                <w:noProof/>
                              </w:rPr>
                              <w:t>3</w:t>
                            </w:r>
                            <w:ins w:id="341" w:author="Luciano Kostelac" w:date="2023-02-16T02:52:00Z">
                              <w:r>
                                <w:fldChar w:fldCharType="end"/>
                              </w:r>
                              <w:r>
                                <w:t>.</w:t>
                              </w:r>
                              <w:r>
                                <w:fldChar w:fldCharType="begin"/>
                              </w:r>
                              <w:r>
                                <w:instrText xml:space="preserve"> SEQ Slika \* ARABIC \s 1 </w:instrText>
                              </w:r>
                            </w:ins>
                            <w:r>
                              <w:fldChar w:fldCharType="separate"/>
                            </w:r>
                            <w:ins w:id="342" w:author="Luciano Kostelac" w:date="2023-02-16T02:52:00Z">
                              <w:r>
                                <w:rPr>
                                  <w:noProof/>
                                </w:rPr>
                                <w:t>4</w:t>
                              </w:r>
                              <w:r>
                                <w:fldChar w:fldCharType="end"/>
                              </w:r>
                            </w:ins>
                            <w:del w:id="343" w:author="Luciano Kostelac" w:date="2023-02-16T02:52:00Z">
                              <w:r w:rsidDel="00BD0A95">
                                <w:fldChar w:fldCharType="begin"/>
                              </w:r>
                              <w:r w:rsidDel="00BD0A95">
                                <w:delInstrText xml:space="preserve"> STYLEREF 1 \s </w:delInstrText>
                              </w:r>
                              <w:r w:rsidDel="00BD0A95">
                                <w:fldChar w:fldCharType="separate"/>
                              </w:r>
                              <w:r w:rsidDel="00BD0A95">
                                <w:rPr>
                                  <w:noProof/>
                                </w:rPr>
                                <w:delText>3</w:delText>
                              </w:r>
                              <w:r w:rsidDel="00BD0A95">
                                <w:rPr>
                                  <w:noProof/>
                                </w:rPr>
                                <w:fldChar w:fldCharType="end"/>
                              </w:r>
                              <w:r w:rsidDel="00BD0A95">
                                <w:delText>.</w:delText>
                              </w:r>
                              <w:r w:rsidDel="00BD0A95">
                                <w:fldChar w:fldCharType="begin"/>
                              </w:r>
                              <w:r w:rsidDel="00BD0A95">
                                <w:delInstrText xml:space="preserve"> SEQ Slika \* ARABIC \s 1 </w:delInstrText>
                              </w:r>
                              <w:r w:rsidDel="00BD0A95">
                                <w:fldChar w:fldCharType="separate"/>
                              </w:r>
                              <w:r w:rsidDel="00BD0A95">
                                <w:rPr>
                                  <w:noProof/>
                                </w:rPr>
                                <w:delText>4</w:delText>
                              </w:r>
                              <w:r w:rsidDel="00BD0A95">
                                <w:rPr>
                                  <w:noProof/>
                                </w:rPr>
                                <w:fldChar w:fldCharType="end"/>
                              </w:r>
                            </w:del>
                            <w:r>
                              <w:t xml:space="preserve"> </w:t>
                            </w:r>
                            <w:r w:rsidRPr="004B0F37">
                              <w:t>Kalibracijska sila od 550N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51342" id="Tekstni okvir 27" o:spid="_x0000_s1029" type="#_x0000_t202" style="position:absolute;left:0;text-align:left;margin-left:269.7pt;margin-top:266.3pt;width:180.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" stroked="f">
                <v:textbox style="mso-fit-shape-to-text:t" inset="0,0,0,0">
                  <w:txbxContent>
                    <w:p w14:paraId="71FF71C7" w14:textId="61185D5A" w:rsidR="00223A6B" w:rsidRPr="006F4F63" w:rsidRDefault="00223A6B" w:rsidP="00743B5A">
                      <w:pPr>
                        <w:pStyle w:val="Caption"/>
                      </w:pPr>
                      <w:bookmarkStart w:id="344" w:name="_Toc127409803"/>
                      <w:r>
                        <w:t xml:space="preserve">Slika </w:t>
                      </w:r>
                      <w:ins w:id="345" w:author="Luciano Kostelac" w:date="2023-02-16T02:52:00Z">
                        <w:r>
                          <w:fldChar w:fldCharType="begin"/>
                        </w:r>
                        <w:r>
                          <w:instrText xml:space="preserve"> STYLEREF 1 \s </w:instrText>
                        </w:r>
                      </w:ins>
                      <w:r>
                        <w:fldChar w:fldCharType="separate"/>
                      </w:r>
                      <w:r>
                        <w:rPr>
                          <w:noProof/>
                        </w:rPr>
                        <w:t>3</w:t>
                      </w:r>
                      <w:ins w:id="346" w:author="Luciano Kostelac" w:date="2023-02-16T02:52:00Z">
                        <w:r>
                          <w:fldChar w:fldCharType="end"/>
                        </w:r>
                        <w:r>
                          <w:t>.</w:t>
                        </w:r>
                        <w:r>
                          <w:fldChar w:fldCharType="begin"/>
                        </w:r>
                        <w:r>
                          <w:instrText xml:space="preserve"> SEQ Slika \* ARABIC \s 1 </w:instrText>
                        </w:r>
                      </w:ins>
                      <w:r>
                        <w:fldChar w:fldCharType="separate"/>
                      </w:r>
                      <w:ins w:id="347" w:author="Luciano Kostelac" w:date="2023-02-16T02:52:00Z">
                        <w:r>
                          <w:rPr>
                            <w:noProof/>
                          </w:rPr>
                          <w:t>4</w:t>
                        </w:r>
                        <w:r>
                          <w:fldChar w:fldCharType="end"/>
                        </w:r>
                      </w:ins>
                      <w:del w:id="348" w:author="Luciano Kostelac" w:date="2023-02-16T02:52:00Z">
                        <w:r w:rsidDel="00BD0A95">
                          <w:fldChar w:fldCharType="begin"/>
                        </w:r>
                        <w:r w:rsidDel="00BD0A95">
                          <w:delInstrText xml:space="preserve"> STYLEREF 1 \s </w:delInstrText>
                        </w:r>
                        <w:r w:rsidDel="00BD0A95">
                          <w:fldChar w:fldCharType="separate"/>
                        </w:r>
                        <w:r w:rsidDel="00BD0A95">
                          <w:rPr>
                            <w:noProof/>
                          </w:rPr>
                          <w:delText>3</w:delText>
                        </w:r>
                        <w:r w:rsidDel="00BD0A95">
                          <w:rPr>
                            <w:noProof/>
                          </w:rPr>
                          <w:fldChar w:fldCharType="end"/>
                        </w:r>
                        <w:r w:rsidDel="00BD0A95">
                          <w:delText>.</w:delText>
                        </w:r>
                        <w:r w:rsidDel="00BD0A95">
                          <w:fldChar w:fldCharType="begin"/>
                        </w:r>
                        <w:r w:rsidDel="00BD0A95">
                          <w:delInstrText xml:space="preserve"> SEQ Slika \* ARABIC \s 1 </w:delInstrText>
                        </w:r>
                        <w:r w:rsidDel="00BD0A95">
                          <w:fldChar w:fldCharType="separate"/>
                        </w:r>
                        <w:r w:rsidDel="00BD0A95">
                          <w:rPr>
                            <w:noProof/>
                          </w:rPr>
                          <w:delText>4</w:delText>
                        </w:r>
                        <w:r w:rsidDel="00BD0A95">
                          <w:rPr>
                            <w:noProof/>
                          </w:rPr>
                          <w:fldChar w:fldCharType="end"/>
                        </w:r>
                      </w:del>
                      <w:r>
                        <w:t xml:space="preserve"> </w:t>
                      </w:r>
                      <w:r w:rsidRPr="004B0F37">
                        <w:t>Kalibracijska sila od 550N</w:t>
                      </w:r>
                      <w:bookmarkEnd w:id="344"/>
                    </w:p>
                  </w:txbxContent>
                </v:textbox>
                <w10:wrap type="topAndBottom"/>
              </v:shape>
            </w:pict>
          </mc:Fallback>
        </mc:AlternateContent>
      </w:r>
      <w:commentRangeStart w:id="349"/>
      <w:r w:rsidR="001529E5" w:rsidRPr="00A962DC">
        <w:rPr>
          <w:noProof/>
          <w:lang w:val="en-US" w:eastAsia="en-US"/>
        </w:rPr>
        <w:drawing>
          <wp:anchor distT="0" distB="0" distL="114300" distR="114300" simplePos="0" relativeHeight="251655680" behindDoc="0" locked="0" layoutInCell="1" hidden="0" allowOverlap="1" wp14:anchorId="642ED9E8" wp14:editId="642ED9E9">
            <wp:simplePos x="0" y="0"/>
            <wp:positionH relativeFrom="column">
              <wp:posOffset>3425190</wp:posOffset>
            </wp:positionH>
            <wp:positionV relativeFrom="paragraph">
              <wp:posOffset>459740</wp:posOffset>
            </wp:positionV>
            <wp:extent cx="2292350" cy="2865120"/>
            <wp:effectExtent l="0" t="0" r="0" b="0"/>
            <wp:wrapTopAndBottom distT="0" distB="0"/>
            <wp:docPr id="3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2292350" cy="2865120"/>
                    </a:xfrm>
                    <a:prstGeom prst="rect">
                      <a:avLst/>
                    </a:prstGeom>
                    <a:ln/>
                  </pic:spPr>
                </pic:pic>
              </a:graphicData>
            </a:graphic>
          </wp:anchor>
        </w:drawing>
      </w:r>
      <w:commentRangeEnd w:id="349"/>
      <w:r w:rsidR="00223A6B">
        <w:rPr>
          <w:rStyle w:val="CommentReference"/>
        </w:rPr>
        <w:commentReference w:id="349"/>
      </w:r>
    </w:p>
    <w:p w14:paraId="642ED908" w14:textId="7DA3E64B" w:rsidR="00F41196" w:rsidRPr="00A962DC" w:rsidRDefault="001529E5" w:rsidP="003D4D80">
      <w:pPr>
        <w:pStyle w:val="Heading2"/>
      </w:pPr>
      <w:bookmarkStart w:id="350" w:name="_Toc126623469"/>
      <w:bookmarkStart w:id="351" w:name="_Toc126625405"/>
      <w:bookmarkStart w:id="352" w:name="_Toc126625426"/>
      <w:bookmarkStart w:id="353" w:name="_Toc126625664"/>
      <w:bookmarkStart w:id="354" w:name="_Toc126625686"/>
      <w:bookmarkStart w:id="355" w:name="_heading=h.3znysh7" w:colFirst="0" w:colLast="0"/>
      <w:bookmarkStart w:id="356" w:name="_Toc126618638"/>
      <w:bookmarkStart w:id="357" w:name="_Toc127409773"/>
      <w:bookmarkEnd w:id="350"/>
      <w:bookmarkEnd w:id="351"/>
      <w:bookmarkEnd w:id="352"/>
      <w:bookmarkEnd w:id="353"/>
      <w:bookmarkEnd w:id="354"/>
      <w:bookmarkEnd w:id="355"/>
      <w:r w:rsidRPr="00A962DC">
        <w:t>Vernier go direct dinamometar</w:t>
      </w:r>
      <w:bookmarkEnd w:id="356"/>
      <w:r w:rsidR="00F1308C" w:rsidRPr="00A962DC">
        <w:t xml:space="preserve"> [3]</w:t>
      </w:r>
      <w:bookmarkEnd w:id="357"/>
    </w:p>
    <w:p w14:paraId="0B4C9A68" w14:textId="0F1345DE" w:rsidR="00EB79CA" w:rsidRPr="00A962DC" w:rsidRDefault="001529E5" w:rsidP="00EB79CA">
      <w:pPr>
        <w:pStyle w:val="Default"/>
        <w:spacing w:line="360" w:lineRule="auto"/>
        <w:jc w:val="both"/>
        <w:rPr>
          <w:lang w:val="hr-HR"/>
        </w:rPr>
      </w:pPr>
      <w:r w:rsidRPr="00A962DC">
        <w:rPr>
          <w:lang w:val="hr-HR"/>
        </w:rPr>
        <w:t xml:space="preserve">Ručni dinamometar (Go Direct Hand Dynamometer) predstavlja uređaj za mjerenje sile. Koristimo ga prilikom mjerenja snage stiska te za analizu aktivacije ili zamora mišića. </w:t>
      </w:r>
      <w:r w:rsidR="00EB79CA" w:rsidRPr="00A962DC">
        <w:rPr>
          <w:lang w:val="hr-HR"/>
        </w:rPr>
        <w:t xml:space="preserve">Potrebno je kalibrirati uređaj u rasponu od 0 N do 550 N </w:t>
      </w:r>
      <w:del w:id="358" w:author="Windows User [2]" w:date="2023-02-14T03:13:00Z">
        <w:r w:rsidR="00EB79CA" w:rsidRPr="00A962DC" w:rsidDel="0096731F">
          <w:rPr>
            <w:lang w:val="hr-HR"/>
          </w:rPr>
          <w:delText xml:space="preserve">da se može s </w:delText>
        </w:r>
        <w:commentRangeStart w:id="359"/>
        <w:r w:rsidR="00EB79CA" w:rsidRPr="00A962DC" w:rsidDel="0096731F">
          <w:rPr>
            <w:lang w:val="hr-HR"/>
          </w:rPr>
          <w:delText xml:space="preserve">pouzdanošću </w:delText>
        </w:r>
        <w:commentRangeEnd w:id="359"/>
        <w:r w:rsidR="001057C8" w:rsidDel="0096731F">
          <w:rPr>
            <w:rStyle w:val="CommentReference"/>
            <w:rFonts w:eastAsia="Times New Roman"/>
            <w:color w:val="auto"/>
            <w:lang w:val="hr-HR" w:eastAsia="hr-HR"/>
          </w:rPr>
          <w:commentReference w:id="359"/>
        </w:r>
        <w:r w:rsidR="00EB79CA" w:rsidRPr="00A962DC" w:rsidDel="0096731F">
          <w:rPr>
            <w:lang w:val="hr-HR"/>
          </w:rPr>
          <w:delText>koristiti u praktične svrhe</w:delText>
        </w:r>
      </w:del>
      <w:ins w:id="360" w:author="Windows User [2]" w:date="2023-02-14T03:13:00Z">
        <w:r w:rsidR="0096731F">
          <w:rPr>
            <w:lang w:val="hr-HR"/>
          </w:rPr>
          <w:t>k</w:t>
        </w:r>
      </w:ins>
      <w:ins w:id="361" w:author="Windows User [2]" w:date="2023-02-14T03:14:00Z">
        <w:r w:rsidR="0096731F">
          <w:rPr>
            <w:lang w:val="hr-HR"/>
          </w:rPr>
          <w:t>ako bi odredili pouzdanost dinamometra</w:t>
        </w:r>
      </w:ins>
      <w:r w:rsidR="00EB79CA" w:rsidRPr="00A962DC">
        <w:rPr>
          <w:lang w:val="hr-HR"/>
        </w:rPr>
        <w:t xml:space="preserve">. </w:t>
      </w:r>
      <w:r w:rsidR="00EB79CA" w:rsidRPr="00A962DC">
        <w:rPr>
          <w:lang w:val="hr-HR"/>
        </w:rPr>
        <w:lastRenderedPageBreak/>
        <w:t>Uređaj će se kalibrirati prema normi SASO ASTM E74: 20</w:t>
      </w:r>
      <w:del w:id="362" w:author="Windows User [2]" w:date="2023-02-14T03:15:00Z">
        <w:r w:rsidR="00EB79CA" w:rsidRPr="00A962DC" w:rsidDel="0096731F">
          <w:rPr>
            <w:lang w:val="hr-HR"/>
          </w:rPr>
          <w:delText>2</w:delText>
        </w:r>
      </w:del>
      <w:r w:rsidR="00EB79CA" w:rsidRPr="00A962DC">
        <w:rPr>
          <w:lang w:val="hr-HR"/>
        </w:rPr>
        <w:t>0</w:t>
      </w:r>
      <w:ins w:id="363" w:author="Windows User [2]" w:date="2023-02-14T03:15:00Z">
        <w:r w:rsidR="0096731F">
          <w:rPr>
            <w:lang w:val="hr-HR"/>
          </w:rPr>
          <w:t>2</w:t>
        </w:r>
      </w:ins>
      <w:r w:rsidR="00EB79CA" w:rsidRPr="00A962DC">
        <w:rPr>
          <w:lang w:val="hr-HR"/>
        </w:rPr>
        <w:t>.</w:t>
      </w:r>
      <w:r w:rsidR="00EB79CA" w:rsidRPr="00A962DC">
        <w:rPr>
          <w:b/>
          <w:bCs/>
          <w:lang w:val="hr-HR"/>
        </w:rPr>
        <w:t xml:space="preserve"> </w:t>
      </w:r>
      <w:r w:rsidR="00EB79CA" w:rsidRPr="00A962DC">
        <w:rPr>
          <w:sz w:val="21"/>
          <w:szCs w:val="20"/>
          <w:lang w:val="hr-HR"/>
        </w:rPr>
        <w:t xml:space="preserve"> </w:t>
      </w:r>
      <w:r w:rsidR="00EB79CA" w:rsidRPr="00A962DC">
        <w:rPr>
          <w:lang w:val="hr-HR"/>
        </w:rPr>
        <w:t xml:space="preserve">Raspon mjerenja uređaja je od 0 N do 600 N </w:t>
      </w:r>
      <w:commentRangeStart w:id="364"/>
      <w:commentRangeStart w:id="365"/>
      <w:r w:rsidR="00EB79CA" w:rsidRPr="00A962DC">
        <w:rPr>
          <w:lang w:val="hr-HR"/>
        </w:rPr>
        <w:t xml:space="preserve">s razlučivošću od </w:t>
      </w:r>
      <w:ins w:id="366" w:author="Windows User [2]" w:date="2023-02-14T03:16:00Z">
        <w:r w:rsidR="002C797B">
          <w:rPr>
            <w:lang w:val="hr-HR"/>
          </w:rPr>
          <w:t>±</w:t>
        </w:r>
      </w:ins>
      <w:r w:rsidR="00EB79CA" w:rsidRPr="00A962DC">
        <w:rPr>
          <w:lang w:val="hr-HR"/>
        </w:rPr>
        <w:t>0.</w:t>
      </w:r>
      <w:ins w:id="367" w:author="Windows User [2]" w:date="2023-02-14T03:15:00Z">
        <w:r w:rsidR="0096731F">
          <w:rPr>
            <w:lang w:val="hr-HR"/>
          </w:rPr>
          <w:t>05</w:t>
        </w:r>
      </w:ins>
      <w:del w:id="368" w:author="Windows User [2]" w:date="2023-02-14T03:15:00Z">
        <w:r w:rsidR="00EB79CA" w:rsidRPr="00A962DC" w:rsidDel="0096731F">
          <w:rPr>
            <w:lang w:val="hr-HR"/>
          </w:rPr>
          <w:delText>1</w:delText>
        </w:r>
      </w:del>
      <w:r w:rsidR="00EB79CA" w:rsidRPr="00A962DC">
        <w:rPr>
          <w:lang w:val="hr-HR"/>
        </w:rPr>
        <w:t xml:space="preserve"> N</w:t>
      </w:r>
      <w:commentRangeEnd w:id="364"/>
      <w:r w:rsidR="001057C8">
        <w:rPr>
          <w:rStyle w:val="CommentReference"/>
          <w:rFonts w:eastAsia="Times New Roman"/>
          <w:color w:val="auto"/>
          <w:lang w:val="hr-HR" w:eastAsia="hr-HR"/>
        </w:rPr>
        <w:commentReference w:id="364"/>
      </w:r>
      <w:commentRangeEnd w:id="365"/>
      <w:r w:rsidR="00223A6B">
        <w:rPr>
          <w:rStyle w:val="CommentReference"/>
          <w:rFonts w:eastAsia="Times New Roman"/>
          <w:color w:val="auto"/>
          <w:lang w:val="hr-HR" w:eastAsia="hr-HR"/>
        </w:rPr>
        <w:commentReference w:id="365"/>
      </w:r>
      <w:r w:rsidR="00EB79CA" w:rsidRPr="00A962DC">
        <w:rPr>
          <w:lang w:val="hr-HR"/>
        </w:rPr>
        <w:t xml:space="preserve">. U njemu se također nalazi troosni akcelerometar te troosni žiroskop. Na uređaj se može spojiti preko Bluetooth tehnologije ili izravno preko USB </w:t>
      </w:r>
      <w:del w:id="369" w:author="Windows User" w:date="2023-02-08T10:41:00Z">
        <w:r w:rsidR="00EB79CA" w:rsidRPr="00A962DC" w:rsidDel="003873B1">
          <w:rPr>
            <w:lang w:val="hr-HR"/>
          </w:rPr>
          <w:delText>kabla</w:delText>
        </w:r>
      </w:del>
      <w:ins w:id="370" w:author="Windows User" w:date="2023-02-08T10:41:00Z">
        <w:r w:rsidR="003873B1" w:rsidRPr="00A962DC">
          <w:rPr>
            <w:lang w:val="hr-HR"/>
          </w:rPr>
          <w:t>sučelja</w:t>
        </w:r>
      </w:ins>
      <w:r w:rsidR="00EB79CA" w:rsidRPr="00A962DC">
        <w:rPr>
          <w:lang w:val="hr-HR"/>
        </w:rPr>
        <w:t xml:space="preserve">. </w:t>
      </w:r>
      <w:commentRangeStart w:id="371"/>
      <w:commentRangeStart w:id="372"/>
      <w:r w:rsidR="00EB79CA" w:rsidRPr="00A962DC">
        <w:rPr>
          <w:lang w:val="hr-HR"/>
        </w:rPr>
        <w:t>Za komunikaciju s uređajem</w:t>
      </w:r>
      <w:del w:id="373" w:author="Windows User" w:date="2023-02-08T10:43:00Z">
        <w:r w:rsidR="00EB79CA" w:rsidRPr="00A962DC" w:rsidDel="00174A4C">
          <w:rPr>
            <w:lang w:val="hr-HR"/>
          </w:rPr>
          <w:delText xml:space="preserve"> s</w:delText>
        </w:r>
      </w:del>
      <w:r w:rsidR="00EB79CA" w:rsidRPr="00A962DC">
        <w:rPr>
          <w:lang w:val="hr-HR"/>
        </w:rPr>
        <w:t xml:space="preserve"> mogu</w:t>
      </w:r>
      <w:ins w:id="374" w:author="Windows User" w:date="2023-02-08T10:43:00Z">
        <w:r w:rsidR="00174A4C" w:rsidRPr="00A962DC">
          <w:rPr>
            <w:lang w:val="hr-HR"/>
          </w:rPr>
          <w:t xml:space="preserve"> se</w:t>
        </w:r>
      </w:ins>
      <w:r w:rsidR="00EB79CA" w:rsidRPr="00A962DC">
        <w:rPr>
          <w:lang w:val="hr-HR"/>
        </w:rPr>
        <w:t xml:space="preserve"> koristiti mobilne platforme kao što su Android i iOS</w:t>
      </w:r>
      <w:del w:id="375" w:author="Windows User [2]" w:date="2023-02-14T03:46:00Z">
        <w:r w:rsidR="00EB79CA" w:rsidRPr="00A962DC" w:rsidDel="000E33CE">
          <w:rPr>
            <w:lang w:val="hr-HR"/>
          </w:rPr>
          <w:delText xml:space="preserve"> te osobnog računala pomoću platforme </w:delText>
        </w:r>
        <w:commentRangeStart w:id="376"/>
        <w:commentRangeStart w:id="377"/>
        <w:r w:rsidR="00EB79CA" w:rsidRPr="00A962DC" w:rsidDel="000E33CE">
          <w:rPr>
            <w:lang w:val="hr-HR"/>
          </w:rPr>
          <w:delText xml:space="preserve">LabQuest 3. Uz to, postoji zaseban program Graphical Analysis app </w:delText>
        </w:r>
        <w:commentRangeEnd w:id="376"/>
        <w:r w:rsidR="00174A4C" w:rsidRPr="00A962DC" w:rsidDel="000E33CE">
          <w:rPr>
            <w:rStyle w:val="CommentReference"/>
            <w:rFonts w:eastAsia="Times New Roman"/>
            <w:color w:val="auto"/>
            <w:lang w:val="hr-HR" w:eastAsia="hr-HR"/>
          </w:rPr>
          <w:commentReference w:id="376"/>
        </w:r>
      </w:del>
      <w:commentRangeEnd w:id="377"/>
      <w:r w:rsidR="00223A6B">
        <w:rPr>
          <w:rStyle w:val="CommentReference"/>
          <w:rFonts w:eastAsia="Times New Roman"/>
          <w:color w:val="auto"/>
          <w:lang w:val="hr-HR" w:eastAsia="hr-HR"/>
        </w:rPr>
        <w:commentReference w:id="377"/>
      </w:r>
      <w:del w:id="378" w:author="Windows User [2]" w:date="2023-02-14T03:46:00Z">
        <w:r w:rsidR="00EB79CA" w:rsidRPr="00A962DC" w:rsidDel="000E33CE">
          <w:rPr>
            <w:lang w:val="hr-HR"/>
          </w:rPr>
          <w:delText>koji je dostupan za sve tri platforme</w:delText>
        </w:r>
      </w:del>
      <w:r w:rsidR="00EB79CA" w:rsidRPr="00A962DC">
        <w:rPr>
          <w:lang w:val="hr-HR"/>
        </w:rPr>
        <w:t>. Također se može komunicirati s uređajem izravno preko Pythona i Javascripta.</w:t>
      </w:r>
      <w:ins w:id="379" w:author="Windows User [2]" w:date="2023-02-14T03:27:00Z">
        <w:r w:rsidR="006A3BC0">
          <w:rPr>
            <w:lang w:val="hr-HR"/>
          </w:rPr>
          <w:t xml:space="preserve"> U ovom </w:t>
        </w:r>
      </w:ins>
      <w:del w:id="380" w:author="Windows User [2]" w:date="2023-02-14T03:27:00Z">
        <w:r w:rsidR="00EB79CA" w:rsidRPr="00A962DC" w:rsidDel="006A3BC0">
          <w:rPr>
            <w:lang w:val="hr-HR"/>
          </w:rPr>
          <w:delText xml:space="preserve"> </w:delText>
        </w:r>
      </w:del>
      <w:ins w:id="381" w:author="Windows User [2]" w:date="2023-02-14T03:22:00Z">
        <w:r w:rsidR="006A3BC0">
          <w:rPr>
            <w:lang w:val="hr-HR"/>
          </w:rPr>
          <w:t>projekt</w:t>
        </w:r>
      </w:ins>
      <w:ins w:id="382" w:author="Windows User [2]" w:date="2023-02-14T03:27:00Z">
        <w:r w:rsidR="006A3BC0">
          <w:rPr>
            <w:lang w:val="hr-HR"/>
          </w:rPr>
          <w:t>u</w:t>
        </w:r>
      </w:ins>
      <w:ins w:id="383" w:author="Windows User [2]" w:date="2023-02-14T03:26:00Z">
        <w:r w:rsidR="006A3BC0">
          <w:rPr>
            <w:lang w:val="hr-HR"/>
          </w:rPr>
          <w:t xml:space="preserve"> </w:t>
        </w:r>
      </w:ins>
      <w:ins w:id="384" w:author="Windows User [2]" w:date="2023-02-14T03:24:00Z">
        <w:r w:rsidR="0076169A">
          <w:rPr>
            <w:lang w:val="hr-HR"/>
          </w:rPr>
          <w:t xml:space="preserve">za </w:t>
        </w:r>
      </w:ins>
      <w:ins w:id="385" w:author="Windows User [2]" w:date="2023-02-14T03:22:00Z">
        <w:r w:rsidR="0076169A">
          <w:rPr>
            <w:lang w:val="hr-HR"/>
          </w:rPr>
          <w:t>komunikacij</w:t>
        </w:r>
      </w:ins>
      <w:ins w:id="386" w:author="Windows User [2]" w:date="2023-02-14T03:24:00Z">
        <w:r w:rsidR="0076169A">
          <w:rPr>
            <w:lang w:val="hr-HR"/>
          </w:rPr>
          <w:t>u između računala i dinamometra korišten je</w:t>
        </w:r>
      </w:ins>
      <w:ins w:id="387" w:author="Windows User [2]" w:date="2023-02-14T03:25:00Z">
        <w:r w:rsidR="0076169A" w:rsidRPr="00547F1D">
          <w:rPr>
            <w:lang w:val="hr-HR"/>
            <w:rPrChange w:id="388" w:author="Luka Zvonarek" w:date="2023-02-16T08:29:00Z">
              <w:rPr/>
            </w:rPrChange>
          </w:rPr>
          <w:t xml:space="preserve"> </w:t>
        </w:r>
      </w:ins>
      <w:ins w:id="389" w:author="Windows User [2]" w:date="2023-02-14T03:26:00Z">
        <w:r w:rsidR="0076169A" w:rsidRPr="00547F1D">
          <w:rPr>
            <w:lang w:val="hr-HR"/>
            <w:rPrChange w:id="390" w:author="Luka Zvonarek" w:date="2023-02-16T08:29:00Z">
              <w:rPr/>
            </w:rPrChange>
          </w:rPr>
          <w:t>G</w:t>
        </w:r>
      </w:ins>
      <w:ins w:id="391" w:author="Windows User [2]" w:date="2023-02-14T03:25:00Z">
        <w:r w:rsidR="0076169A" w:rsidRPr="00547F1D">
          <w:rPr>
            <w:lang w:val="hr-HR"/>
            <w:rPrChange w:id="392" w:author="Luka Zvonarek" w:date="2023-02-16T08:29:00Z">
              <w:rPr/>
            </w:rPrChange>
          </w:rPr>
          <w:t>odi</w:t>
        </w:r>
      </w:ins>
      <w:ins w:id="393" w:author="Windows User [2]" w:date="2023-02-14T03:26:00Z">
        <w:r w:rsidR="0076169A" w:rsidRPr="00547F1D">
          <w:rPr>
            <w:lang w:val="hr-HR"/>
            <w:rPrChange w:id="394" w:author="Luka Zvonarek" w:date="2023-02-16T08:29:00Z">
              <w:rPr/>
            </w:rPrChange>
          </w:rPr>
          <w:t>rect_ros paket</w:t>
        </w:r>
      </w:ins>
      <w:ins w:id="395" w:author="Windows User [2]" w:date="2023-02-14T03:25:00Z">
        <w:r w:rsidR="0076169A" w:rsidRPr="00547F1D">
          <w:rPr>
            <w:lang w:val="hr-HR"/>
            <w:rPrChange w:id="396" w:author="Luka Zvonarek" w:date="2023-02-16T08:29:00Z">
              <w:rPr/>
            </w:rPrChange>
          </w:rPr>
          <w:t>.</w:t>
        </w:r>
      </w:ins>
      <w:ins w:id="397" w:author="Windows User [2]" w:date="2023-02-14T03:28:00Z">
        <w:r w:rsidR="00F314F3" w:rsidRPr="00547F1D">
          <w:rPr>
            <w:lang w:val="hr-HR"/>
            <w:rPrChange w:id="398" w:author="Luka Zvonarek" w:date="2023-02-16T08:29:00Z">
              <w:rPr/>
            </w:rPrChange>
          </w:rPr>
          <w:t xml:space="preserve"> To je već gotov paket koji </w:t>
        </w:r>
      </w:ins>
      <w:ins w:id="399" w:author="Windows User [2]" w:date="2023-02-14T03:31:00Z">
        <w:r w:rsidR="00F314F3" w:rsidRPr="00547F1D">
          <w:rPr>
            <w:lang w:val="hr-HR"/>
            <w:rPrChange w:id="400" w:author="Luka Zvonarek" w:date="2023-02-16T08:29:00Z">
              <w:rPr/>
            </w:rPrChange>
          </w:rPr>
          <w:t>se nalazi unutar ROS-a.</w:t>
        </w:r>
      </w:ins>
      <w:ins w:id="401" w:author="Windows User [2]" w:date="2023-02-14T03:22:00Z">
        <w:r w:rsidR="0076169A">
          <w:rPr>
            <w:lang w:val="hr-HR"/>
          </w:rPr>
          <w:t xml:space="preserve"> </w:t>
        </w:r>
      </w:ins>
      <w:del w:id="402" w:author="Windows User [2]" w:date="2023-02-14T03:22:00Z">
        <w:r w:rsidR="00EB79CA" w:rsidRPr="00A962DC" w:rsidDel="0076169A">
          <w:rPr>
            <w:lang w:val="hr-HR"/>
          </w:rPr>
          <w:delText>Uz to, može se komunicirati preko integriranog računala LabView platforme</w:delText>
        </w:r>
      </w:del>
      <w:del w:id="403" w:author="Windows User [2]" w:date="2023-02-14T03:20:00Z">
        <w:r w:rsidR="00E16F9C" w:rsidRPr="00A962DC" w:rsidDel="0076169A">
          <w:rPr>
            <w:lang w:val="hr-HR"/>
          </w:rPr>
          <w:delText xml:space="preserve"> [2]</w:delText>
        </w:r>
      </w:del>
      <w:del w:id="404" w:author="Windows User [2]" w:date="2023-02-14T03:22:00Z">
        <w:r w:rsidR="00EB79CA" w:rsidRPr="00A962DC" w:rsidDel="0076169A">
          <w:rPr>
            <w:lang w:val="hr-HR"/>
          </w:rPr>
          <w:delText>.</w:delText>
        </w:r>
      </w:del>
      <w:del w:id="405" w:author="Windows User [2]" w:date="2023-02-14T03:31:00Z">
        <w:r w:rsidR="00E16F9C" w:rsidRPr="00A962DC" w:rsidDel="00F314F3">
          <w:rPr>
            <w:lang w:val="hr-HR"/>
          </w:rPr>
          <w:delText xml:space="preserve"> </w:delText>
        </w:r>
      </w:del>
      <w:r w:rsidR="00EB79CA" w:rsidRPr="00A962DC">
        <w:rPr>
          <w:lang w:val="hr-HR"/>
        </w:rPr>
        <w:t>Slika 3.5. prikazuje uređaj kojeg je potrebno kalibrirati.</w:t>
      </w:r>
      <w:commentRangeEnd w:id="371"/>
      <w:r w:rsidR="001057C8">
        <w:rPr>
          <w:rStyle w:val="CommentReference"/>
          <w:rFonts w:eastAsia="Times New Roman"/>
          <w:color w:val="auto"/>
          <w:lang w:val="hr-HR" w:eastAsia="hr-HR"/>
        </w:rPr>
        <w:commentReference w:id="371"/>
      </w:r>
      <w:commentRangeEnd w:id="372"/>
      <w:r w:rsidR="00223A6B">
        <w:rPr>
          <w:rStyle w:val="CommentReference"/>
          <w:rFonts w:eastAsia="Times New Roman"/>
          <w:color w:val="auto"/>
          <w:lang w:val="hr-HR" w:eastAsia="hr-HR"/>
        </w:rPr>
        <w:commentReference w:id="372"/>
      </w:r>
    </w:p>
    <w:p w14:paraId="2F7B3F6E" w14:textId="14CC4214" w:rsidR="00390633" w:rsidRPr="00A962DC" w:rsidRDefault="001529E5" w:rsidP="00EB79CA">
      <w:pPr>
        <w:spacing w:after="200"/>
      </w:pPr>
      <w:r w:rsidRPr="00A962DC">
        <w:t>.</w:t>
      </w:r>
      <w:r w:rsidRPr="00A962DC">
        <w:rPr>
          <w:noProof/>
          <w:lang w:val="en-US" w:eastAsia="en-US"/>
        </w:rPr>
        <w:drawing>
          <wp:inline distT="0" distB="0" distL="0" distR="0" wp14:anchorId="642ED9EA" wp14:editId="642ED9EB">
            <wp:extent cx="4419600" cy="1601840"/>
            <wp:effectExtent l="0" t="0" r="0" b="0"/>
            <wp:docPr id="4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t="26794" b="24880"/>
                    <a:stretch>
                      <a:fillRect/>
                    </a:stretch>
                  </pic:blipFill>
                  <pic:spPr>
                    <a:xfrm>
                      <a:off x="0" y="0"/>
                      <a:ext cx="4419600" cy="1601840"/>
                    </a:xfrm>
                    <a:prstGeom prst="rect">
                      <a:avLst/>
                    </a:prstGeom>
                    <a:ln/>
                  </pic:spPr>
                </pic:pic>
              </a:graphicData>
            </a:graphic>
          </wp:inline>
        </w:drawing>
      </w:r>
    </w:p>
    <w:p w14:paraId="642ED90B" w14:textId="29E50111" w:rsidR="00F41196" w:rsidRPr="00A962DC" w:rsidRDefault="00390633" w:rsidP="00743B5A">
      <w:pPr>
        <w:pStyle w:val="Caption"/>
      </w:pPr>
      <w:bookmarkStart w:id="406" w:name="_Toc127409804"/>
      <w:r w:rsidRPr="00A962DC">
        <w:t xml:space="preserve">Slika </w:t>
      </w:r>
      <w:ins w:id="407" w:author="Luciano Kostelac" w:date="2023-02-16T02:52:00Z">
        <w:r w:rsidR="00BD0A95">
          <w:fldChar w:fldCharType="begin"/>
        </w:r>
        <w:r w:rsidR="00BD0A95">
          <w:instrText xml:space="preserve"> STYLEREF 1 \s </w:instrText>
        </w:r>
      </w:ins>
      <w:r w:rsidR="00BD0A95">
        <w:fldChar w:fldCharType="separate"/>
      </w:r>
      <w:r w:rsidR="00BD0A95">
        <w:rPr>
          <w:noProof/>
        </w:rPr>
        <w:t>3</w:t>
      </w:r>
      <w:ins w:id="408"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409" w:author="Luciano Kostelac" w:date="2023-02-16T02:52:00Z">
        <w:r w:rsidR="00BD0A95">
          <w:rPr>
            <w:noProof/>
          </w:rPr>
          <w:t>5</w:t>
        </w:r>
        <w:r w:rsidR="00BD0A95">
          <w:fldChar w:fldCharType="end"/>
        </w:r>
      </w:ins>
      <w:del w:id="410"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009A241A" w:rsidRPr="00A962DC" w:rsidDel="00BD0A95">
          <w:delText>3</w:delText>
        </w:r>
        <w:r w:rsidR="00DD69C1" w:rsidDel="00BD0A95">
          <w:fldChar w:fldCharType="end"/>
        </w:r>
        <w:r w:rsidR="009A241A"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009A241A" w:rsidRPr="00A962DC" w:rsidDel="00BD0A95">
          <w:delText>5</w:delText>
        </w:r>
        <w:r w:rsidR="00DD69C1" w:rsidDel="00BD0A95">
          <w:fldChar w:fldCharType="end"/>
        </w:r>
      </w:del>
      <w:r w:rsidRPr="00A962DC">
        <w:t xml:space="preserve"> Vernier go direct dinamometar</w:t>
      </w:r>
      <w:bookmarkEnd w:id="406"/>
    </w:p>
    <w:p w14:paraId="642ED90D" w14:textId="5C5E40E7" w:rsidR="00F41196" w:rsidRPr="00A962DC" w:rsidRDefault="001529E5">
      <w:pPr>
        <w:spacing w:after="200"/>
      </w:pPr>
      <w:r w:rsidRPr="00A962DC">
        <w:t>Pretpostavka prije samog mjerenja stiska šake je da dinamometar dobro mjeri</w:t>
      </w:r>
      <w:del w:id="411" w:author="Windows User [2]" w:date="2023-02-14T03:47:00Z">
        <w:r w:rsidRPr="00A962DC" w:rsidDel="00CD5188">
          <w:delText xml:space="preserve"> tj. da ima </w:delText>
        </w:r>
        <w:commentRangeStart w:id="412"/>
        <w:r w:rsidRPr="00A962DC" w:rsidDel="00CD5188">
          <w:delText>linearnu karakteristiku</w:delText>
        </w:r>
        <w:commentRangeEnd w:id="412"/>
        <w:r w:rsidR="001057C8" w:rsidDel="00CD5188">
          <w:rPr>
            <w:rStyle w:val="CommentReference"/>
          </w:rPr>
          <w:commentReference w:id="412"/>
        </w:r>
      </w:del>
      <w:r w:rsidRPr="00A962DC">
        <w:t xml:space="preserve">. Ne mora biti uvijek točno kalibriran, zato se i vrši sama kalibracija instrumenta. </w:t>
      </w:r>
    </w:p>
    <w:p w14:paraId="642ED90E" w14:textId="642E734A" w:rsidR="00F41196" w:rsidDel="00A5407E" w:rsidRDefault="001529E5">
      <w:pPr>
        <w:spacing w:after="200"/>
        <w:rPr>
          <w:del w:id="413" w:author="Luciano Kostelac" w:date="2023-02-16T02:42:00Z"/>
        </w:rPr>
      </w:pPr>
      <w:r w:rsidRPr="00A962DC">
        <w:t>Za izvođenje postupka kalibracije s utezima potrebno je uzeti u obzir pravilno držanje dinamometra te ga je potrebno dobro pričvrstiti za stol kako bi dobili što preciznije podatke. Koristili smo dva držača koji se</w:t>
      </w:r>
      <w:del w:id="414" w:author="Windows User" w:date="2023-02-08T10:44:00Z">
        <w:r w:rsidRPr="00A962DC" w:rsidDel="00174A4C">
          <w:delText xml:space="preserve"> sa</w:delText>
        </w:r>
      </w:del>
      <w:r w:rsidRPr="00A962DC">
        <w:t xml:space="preserve"> vijcima pričvršćuju na stol. Važno je istaknuti da se mjerna ploča okrene suprotno od stola.</w:t>
      </w:r>
    </w:p>
    <w:p w14:paraId="6509D492" w14:textId="77777777" w:rsidR="00733550" w:rsidRPr="00A962DC" w:rsidRDefault="00733550">
      <w:pPr>
        <w:spacing w:after="200"/>
      </w:pPr>
    </w:p>
    <w:p w14:paraId="642ED90F" w14:textId="568BE34F" w:rsidR="00F41196" w:rsidRPr="00A962DC" w:rsidRDefault="001529E5" w:rsidP="003D4D80">
      <w:pPr>
        <w:pStyle w:val="Heading2"/>
      </w:pPr>
      <w:bookmarkStart w:id="415" w:name="_heading=h.2et92p0" w:colFirst="0" w:colLast="0"/>
      <w:bookmarkStart w:id="416" w:name="_Toc126618639"/>
      <w:bookmarkStart w:id="417" w:name="_Toc127409774"/>
      <w:bookmarkEnd w:id="415"/>
      <w:r w:rsidRPr="00A962DC">
        <w:t>Norma ASTM E74:2002</w:t>
      </w:r>
      <w:bookmarkEnd w:id="416"/>
      <w:r w:rsidR="00F1308C" w:rsidRPr="00A962DC">
        <w:t xml:space="preserve"> [3]</w:t>
      </w:r>
      <w:bookmarkEnd w:id="417"/>
    </w:p>
    <w:p w14:paraId="642ED910" w14:textId="493FEE3A" w:rsidR="00F41196" w:rsidRPr="00A962DC" w:rsidRDefault="001529E5">
      <w:pPr>
        <w:spacing w:after="200"/>
      </w:pPr>
      <w:r w:rsidRPr="00A962DC">
        <w:t xml:space="preserve">Da bi rezultati ispitivanja bili pouzdani instrumenti </w:t>
      </w:r>
      <w:ins w:id="418" w:author="Windows User" w:date="2023-02-08T10:44:00Z">
        <w:r w:rsidR="00174A4C" w:rsidRPr="00A962DC">
          <w:t xml:space="preserve">se </w:t>
        </w:r>
      </w:ins>
      <w:r w:rsidRPr="00A962DC">
        <w:t xml:space="preserve">moraju </w:t>
      </w:r>
      <w:del w:id="419" w:author="Windows User" w:date="2023-02-08T10:44:00Z">
        <w:r w:rsidRPr="00A962DC" w:rsidDel="00174A4C">
          <w:delText xml:space="preserve">se </w:delText>
        </w:r>
      </w:del>
      <w:r w:rsidRPr="00A962DC">
        <w:t xml:space="preserve">kalibrirati prema točno određenim normama i </w:t>
      </w:r>
      <w:del w:id="420" w:author="Tomislav Bazina" w:date="2023-02-08T14:10:00Z">
        <w:r w:rsidRPr="00A962DC" w:rsidDel="001057C8">
          <w:delText>uputstvima</w:delText>
        </w:r>
      </w:del>
      <w:ins w:id="421" w:author="Tomislav Bazina" w:date="2023-02-08T14:10:00Z">
        <w:r w:rsidR="001057C8">
          <w:t>procedurama</w:t>
        </w:r>
      </w:ins>
      <w:r w:rsidRPr="00A962DC">
        <w:t xml:space="preserve">. Naime, svako mjerenje, tj. ispitivanje u cilju određivanja nekog parametra nikada nije apsolutno točno. </w:t>
      </w:r>
      <w:commentRangeStart w:id="422"/>
      <w:del w:id="423" w:author="Windows User [2]" w:date="2023-02-14T03:50:00Z">
        <w:r w:rsidRPr="00A962DC" w:rsidDel="000F4785">
          <w:delText xml:space="preserve">Pouzdanost rezultata je rasla sa usavršavanjem instrumenata i postupaka izvođenja mjerenja i proširivanjem saznanja o mjerenoj veličini. </w:delText>
        </w:r>
        <w:commentRangeEnd w:id="422"/>
        <w:r w:rsidR="001057C8" w:rsidDel="000F4785">
          <w:rPr>
            <w:rStyle w:val="CommentReference"/>
          </w:rPr>
          <w:commentReference w:id="422"/>
        </w:r>
      </w:del>
      <w:r w:rsidRPr="00A962DC">
        <w:t>Međutim, uvijek postoji sumnja u vrijednosti do kojih se dolazi mjerenjem. Ta ograničenost se izražava putem mjerne nesigurnosti.</w:t>
      </w:r>
    </w:p>
    <w:p w14:paraId="642ED911" w14:textId="77777777" w:rsidR="00F41196" w:rsidRPr="00A962DC" w:rsidRDefault="001529E5">
      <w:pPr>
        <w:spacing w:after="200"/>
      </w:pPr>
      <w:r w:rsidRPr="00A962DC">
        <w:t>Mjerna nesigurnost se definira kao parametar pridružen rezultatu mjerenja koji opisuje rasipanje vrijednosti koje bi se razumno moglo pripisati mjerenoj veličini. Što je manja mjerna nesigurnost to je mjerenje bolje.</w:t>
      </w:r>
    </w:p>
    <w:p w14:paraId="654DE6CC" w14:textId="1AC42C99" w:rsidR="00733550" w:rsidRPr="00733550" w:rsidRDefault="001529E5" w:rsidP="00733550">
      <w:pPr>
        <w:spacing w:before="240" w:after="200"/>
      </w:pPr>
      <w:r w:rsidRPr="00A962DC">
        <w:lastRenderedPageBreak/>
        <w:t>Prema normi ASTM E74:2002 pokazatelj dobre kalibriranosti mjernog uređaja je</w:t>
      </w:r>
      <w:r w:rsidR="00931D35" w:rsidRPr="00A962DC">
        <w:t xml:space="preserve"> donja granica </w:t>
      </w:r>
      <w:commentRangeStart w:id="424"/>
      <w:r w:rsidR="00931D35" w:rsidRPr="00A962DC">
        <w:t>sile</w:t>
      </w:r>
      <w:r w:rsidRPr="00A962DC">
        <w:t xml:space="preserve"> </w:t>
      </w:r>
      <w:r w:rsidR="00174A4C" w:rsidRPr="00A962DC">
        <w:t xml:space="preserve">(engl. </w:t>
      </w:r>
      <w:r w:rsidRPr="00A962DC">
        <w:rPr>
          <w:i/>
          <w:rPrChange w:id="425" w:author="Windows User" w:date="2023-02-08T10:53:00Z">
            <w:rPr/>
          </w:rPrChange>
        </w:rPr>
        <w:t>lower force limit</w:t>
      </w:r>
      <w:r w:rsidR="00931D35" w:rsidRPr="00A962DC">
        <w:t xml:space="preserve">) – </w:t>
      </w:r>
      <w:r w:rsidRPr="00223A6B">
        <w:rPr>
          <w:iCs/>
          <w:rPrChange w:id="426" w:author="Windows User" w:date="2023-02-16T12:35:00Z">
            <w:rPr>
              <w:i/>
              <w:iCs/>
            </w:rPr>
          </w:rPrChange>
        </w:rPr>
        <w:t>LFL</w:t>
      </w:r>
      <w:r w:rsidR="00931D35" w:rsidRPr="00A962DC">
        <w:t>.</w:t>
      </w:r>
      <w:r w:rsidRPr="00A962DC">
        <w:t xml:space="preserve"> </w:t>
      </w:r>
      <w:r w:rsidRPr="00223A6B">
        <w:rPr>
          <w:iCs/>
          <w:rPrChange w:id="427" w:author="Windows User" w:date="2023-02-16T12:35:00Z">
            <w:rPr>
              <w:i/>
              <w:iCs/>
            </w:rPr>
          </w:rPrChange>
        </w:rPr>
        <w:t>LFL</w:t>
      </w:r>
      <w:r w:rsidRPr="00A962DC">
        <w:t xml:space="preserve"> je </w:t>
      </w:r>
      <w:commentRangeEnd w:id="424"/>
      <w:r w:rsidR="00223A6B">
        <w:rPr>
          <w:rStyle w:val="CommentReference"/>
        </w:rPr>
        <w:commentReference w:id="424"/>
      </w:r>
      <w:r w:rsidRPr="00A962DC">
        <w:t xml:space="preserve">faktor koji definira iznad koje izmjerene vrijednosti smo sigurni da uređaj ne griješi više od određenog postotka. Npr. za klasu uređaja A, </w:t>
      </w:r>
      <w:r w:rsidRPr="003D520A">
        <w:rPr>
          <w:i/>
          <w:iCs/>
        </w:rPr>
        <w:t>LFL</w:t>
      </w:r>
      <w:r w:rsidRPr="00A962DC">
        <w:t xml:space="preserve"> je vrijednost sile iznad koje smo 99% sigurni da je pogreška mjerenja manja od 0,25% izmjerene vrijednosti. </w:t>
      </w:r>
      <w:r w:rsidRPr="003D520A">
        <w:rPr>
          <w:i/>
          <w:iCs/>
        </w:rPr>
        <w:t>LFL</w:t>
      </w:r>
      <w:r w:rsidRPr="00A962DC">
        <w:t xml:space="preserve"> se računa kao: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33550" w14:paraId="73F89F11" w14:textId="77777777" w:rsidTr="00733550">
        <w:trPr>
          <w:trHeight w:val="896"/>
        </w:trPr>
        <w:tc>
          <w:tcPr>
            <w:tcW w:w="3005" w:type="dxa"/>
          </w:tcPr>
          <w:p w14:paraId="219DE6DC" w14:textId="77777777" w:rsidR="00733550" w:rsidRDefault="00733550">
            <w:pPr>
              <w:spacing w:before="240" w:after="200"/>
              <w:jc w:val="center"/>
              <w:rPr>
                <w:rFonts w:ascii="Cambria Math" w:eastAsia="Cambria Math" w:hAnsi="Cambria Math" w:cs="Cambria Math"/>
              </w:rPr>
            </w:pPr>
          </w:p>
        </w:tc>
        <w:tc>
          <w:tcPr>
            <w:tcW w:w="3005" w:type="dxa"/>
            <w:vAlign w:val="center"/>
          </w:tcPr>
          <w:p w14:paraId="41AE556C" w14:textId="7BEBC0A4" w:rsidR="00733550" w:rsidRDefault="00733550" w:rsidP="00733550">
            <w:pPr>
              <w:spacing w:before="240" w:after="200"/>
              <w:jc w:val="center"/>
              <w:rPr>
                <w:rFonts w:ascii="Cambria Math" w:eastAsia="Cambria Math" w:hAnsi="Cambria Math" w:cs="Cambria Math"/>
              </w:rPr>
            </w:pPr>
            <m:oMathPara>
              <m:oMath>
                <m:r>
                  <w:rPr>
                    <w:rFonts w:ascii="Cambria Math" w:hAnsi="Cambria Math"/>
                  </w:rPr>
                  <m:t>LFL=</m:t>
                </m:r>
                <m:f>
                  <m:fPr>
                    <m:ctrlPr>
                      <w:rPr>
                        <w:rFonts w:ascii="Cambria Math" w:hAnsi="Cambria Math"/>
                      </w:rPr>
                    </m:ctrlPr>
                  </m:fPr>
                  <m:num>
                    <m:r>
                      <w:rPr>
                        <w:rFonts w:ascii="Cambria Math" w:hAnsi="Cambria Math"/>
                      </w:rPr>
                      <m:t>100 ⋅ U</m:t>
                    </m:r>
                  </m:num>
                  <m:den>
                    <m:r>
                      <w:rPr>
                        <w:rFonts w:ascii="Cambria Math" w:hAnsi="Cambria Math"/>
                      </w:rPr>
                      <m:t>P</m:t>
                    </m:r>
                  </m:den>
                </m:f>
              </m:oMath>
            </m:oMathPara>
          </w:p>
        </w:tc>
        <w:tc>
          <w:tcPr>
            <w:tcW w:w="3006" w:type="dxa"/>
            <w:vAlign w:val="center"/>
          </w:tcPr>
          <w:p w14:paraId="580FDF5C" w14:textId="681439F4" w:rsidR="00733550" w:rsidRDefault="00733550" w:rsidP="00733550">
            <w:pPr>
              <w:spacing w:before="240" w:after="200"/>
              <w:jc w:val="center"/>
              <w:rPr>
                <w:rFonts w:ascii="Cambria Math" w:eastAsia="Cambria Math" w:hAnsi="Cambria Math" w:cs="Cambria Math"/>
              </w:rPr>
            </w:pPr>
            <w:r>
              <w:rPr>
                <w:rFonts w:ascii="Cambria Math" w:eastAsia="Cambria Math" w:hAnsi="Cambria Math" w:cs="Cambria Math"/>
              </w:rPr>
              <w:t>(3.2)</w:t>
            </w:r>
          </w:p>
        </w:tc>
      </w:tr>
    </w:tbl>
    <w:p w14:paraId="642ED914" w14:textId="43A0B2FC" w:rsidR="00F41196" w:rsidRPr="00A962DC" w:rsidRDefault="001529E5" w:rsidP="00733550">
      <w:pPr>
        <w:spacing w:before="240" w:after="200"/>
      </w:pPr>
      <w:r w:rsidRPr="00A962DC">
        <w:t>Gdje je:</w:t>
      </w:r>
    </w:p>
    <w:p w14:paraId="642ED915" w14:textId="2ADDC69B" w:rsidR="00F41196" w:rsidRPr="00A962DC" w:rsidRDefault="001529E5" w:rsidP="003D520A">
      <w:pPr>
        <w:spacing w:before="240" w:after="200"/>
        <w:jc w:val="left"/>
      </w:pPr>
      <w:commentRangeStart w:id="428"/>
      <w:r w:rsidRPr="003D520A">
        <w:rPr>
          <w:i/>
          <w:iCs/>
        </w:rPr>
        <w:t>LFL</w:t>
      </w:r>
      <w:r w:rsidRPr="00A962DC">
        <w:t xml:space="preserve"> – </w:t>
      </w:r>
      <w:r w:rsidR="00733550">
        <w:t>donja granica sile</w:t>
      </w:r>
      <w:r w:rsidRPr="00A962DC">
        <w:t xml:space="preserve"> [N],</w:t>
      </w:r>
    </w:p>
    <w:p w14:paraId="0C887DF4" w14:textId="77777777" w:rsidR="003D520A" w:rsidRDefault="00A97E29" w:rsidP="003D520A">
      <w:pPr>
        <w:spacing w:after="200" w:line="276" w:lineRule="auto"/>
        <w:jc w:val="left"/>
      </w:pPr>
      <w:r w:rsidRPr="003D520A">
        <w:rPr>
          <w:i/>
          <w:iCs/>
        </w:rPr>
        <w:t>U</w:t>
      </w:r>
      <w:r w:rsidR="001529E5" w:rsidRPr="00A962DC">
        <w:t xml:space="preserve"> – </w:t>
      </w:r>
      <w:r>
        <w:t xml:space="preserve">mjerna nesigurnost (engl. </w:t>
      </w:r>
      <w:r w:rsidRPr="00A97E29">
        <w:rPr>
          <w:i/>
          <w:iCs/>
        </w:rPr>
        <w:t>uncertainty</w:t>
      </w:r>
      <w:r>
        <w:t xml:space="preserve">), </w:t>
      </w:r>
      <w:r w:rsidR="001529E5" w:rsidRPr="00A962DC">
        <w:t>računa se kao 2,4 puta dobivena</w:t>
      </w:r>
      <w:r>
        <w:t xml:space="preserve"> </w:t>
      </w:r>
    </w:p>
    <w:p w14:paraId="642ED917" w14:textId="7AF4E841" w:rsidR="00F41196" w:rsidRPr="00A962DC" w:rsidRDefault="003D520A" w:rsidP="003D520A">
      <w:pPr>
        <w:spacing w:after="200" w:line="276" w:lineRule="auto"/>
        <w:jc w:val="left"/>
      </w:pPr>
      <w:r>
        <w:t xml:space="preserve">       </w:t>
      </w:r>
      <w:r w:rsidR="001529E5" w:rsidRPr="00A962DC">
        <w:t>standardna devijacija za provedena mjerenja, i time obuhvaća 99% podataka,</w:t>
      </w:r>
    </w:p>
    <w:p w14:paraId="642ED918" w14:textId="5992896E" w:rsidR="00F41196" w:rsidRPr="00A962DC" w:rsidRDefault="001529E5" w:rsidP="003D520A">
      <w:pPr>
        <w:spacing w:before="240" w:after="200"/>
        <w:jc w:val="left"/>
      </w:pPr>
      <w:r w:rsidRPr="003D520A">
        <w:rPr>
          <w:i/>
          <w:iCs/>
        </w:rPr>
        <w:t>P</w:t>
      </w:r>
      <w:r w:rsidRPr="00A962DC">
        <w:t xml:space="preserve"> – pogreška, u ovom slučaju 0,25 (klasa A).</w:t>
      </w:r>
      <w:commentRangeEnd w:id="428"/>
      <w:r w:rsidR="00931D35" w:rsidRPr="00A962DC">
        <w:rPr>
          <w:rStyle w:val="CommentReference"/>
        </w:rPr>
        <w:commentReference w:id="428"/>
      </w:r>
    </w:p>
    <w:p w14:paraId="642ED91A" w14:textId="1336E8AD" w:rsidR="00F41196" w:rsidDel="00F86CC8" w:rsidRDefault="001529E5">
      <w:pPr>
        <w:spacing w:after="200"/>
        <w:rPr>
          <w:del w:id="429" w:author="Luciano Kostelac" w:date="2023-02-16T03:03:00Z"/>
        </w:rPr>
      </w:pPr>
      <w:r w:rsidRPr="00A962DC">
        <w:t xml:space="preserve">Obzirom da je norma bila prestroga, tj. za provedena mjerenja dobiven je daleko prevelik </w:t>
      </w:r>
      <w:r w:rsidRPr="003D520A">
        <w:rPr>
          <w:i/>
          <w:iCs/>
        </w:rPr>
        <w:t>LFL</w:t>
      </w:r>
      <w:r w:rsidRPr="00A962DC">
        <w:t xml:space="preserve">, korišteni su modificirani faktori o čemu će biti riječi u idućem potpoglavlju. </w:t>
      </w:r>
    </w:p>
    <w:p w14:paraId="3C88E57A" w14:textId="77777777" w:rsidR="00733550" w:rsidRPr="00A962DC" w:rsidRDefault="00733550">
      <w:pPr>
        <w:spacing w:after="200"/>
      </w:pPr>
    </w:p>
    <w:p w14:paraId="642ED91B" w14:textId="7A35BEDB" w:rsidR="00F41196" w:rsidRPr="00A962DC" w:rsidRDefault="001529E5" w:rsidP="003D4D80">
      <w:pPr>
        <w:pStyle w:val="Heading2"/>
      </w:pPr>
      <w:bookmarkStart w:id="430" w:name="_heading=h.tyjcwt" w:colFirst="0" w:colLast="0"/>
      <w:bookmarkStart w:id="431" w:name="_Toc126618640"/>
      <w:bookmarkStart w:id="432" w:name="_Toc127409775"/>
      <w:bookmarkEnd w:id="430"/>
      <w:r w:rsidRPr="00A962DC">
        <w:t>Postupak kalibracije</w:t>
      </w:r>
      <w:bookmarkEnd w:id="431"/>
      <w:r w:rsidR="003E5B54" w:rsidRPr="00A962DC">
        <w:t xml:space="preserve"> [3]</w:t>
      </w:r>
      <w:bookmarkEnd w:id="432"/>
    </w:p>
    <w:p w14:paraId="642ED91C" w14:textId="77777777" w:rsidR="00F41196" w:rsidRPr="00A962DC" w:rsidRDefault="001529E5">
      <w:pPr>
        <w:spacing w:after="200"/>
      </w:pPr>
      <w:r w:rsidRPr="00A962DC">
        <w:t>Kalibracijski postupak provodi se sa rastućim ili padajućim silama. U našem projektu primijenili smo rastući niz sila kojim se opterećuje dinamometar. U nekim slučajevima kalibracija zahtijeva oba načina. Tada se izrađuje kalibracijska jednadžba za oba slučaja.</w:t>
      </w:r>
    </w:p>
    <w:p w14:paraId="642ED91D" w14:textId="51AFFA5E" w:rsidR="00F41196" w:rsidRPr="00A962DC" w:rsidRDefault="001529E5">
      <w:pPr>
        <w:spacing w:after="200"/>
      </w:pPr>
      <w:r w:rsidRPr="00A962DC">
        <w:t xml:space="preserve">Prema normi moramo uzeti u obzir temperaturu prostorije koja je preporučena </w:t>
      </w:r>
      <w:del w:id="433" w:author="Windows User" w:date="2023-02-08T10:54:00Z">
        <w:r w:rsidRPr="00A962DC" w:rsidDel="00931D35">
          <w:delText xml:space="preserve">na </w:delText>
        </w:r>
      </w:del>
      <w:ins w:id="434" w:author="Windows User" w:date="2023-02-08T10:54:00Z">
        <w:r w:rsidR="00931D35" w:rsidRPr="00A962DC">
          <w:t xml:space="preserve">da bude </w:t>
        </w:r>
      </w:ins>
      <w:r w:rsidRPr="00A962DC">
        <w:t xml:space="preserve">23°C. U slučaju da se provodi na drugim temperaturama potrebno je izvršiti dodatne korekcije. </w:t>
      </w:r>
      <w:commentRangeStart w:id="435"/>
      <w:r w:rsidRPr="00A962DC">
        <w:t>Pri</w:t>
      </w:r>
      <w:r w:rsidR="00636FE8">
        <w:t>mjećeno je da</w:t>
      </w:r>
      <w:r w:rsidRPr="00A962DC">
        <w:t xml:space="preserve"> </w:t>
      </w:r>
      <w:commentRangeEnd w:id="435"/>
      <w:r w:rsidR="00931D35" w:rsidRPr="00A962DC">
        <w:rPr>
          <w:rStyle w:val="CommentReference"/>
        </w:rPr>
        <w:commentReference w:id="435"/>
      </w:r>
      <w:r w:rsidRPr="00A962DC">
        <w:t xml:space="preserve">dužom serijom primijenjenih sila na instrument donosi određenu pogrešku. </w:t>
      </w:r>
      <w:r w:rsidR="00636FE8" w:rsidRPr="00672844">
        <w:rPr>
          <w:rFonts w:eastAsiaTheme="minorEastAsia"/>
        </w:rPr>
        <w:t>Ako kalibracijsku silu prati druga kalibracijska sila manje vrijednosti prije same primjene potrebno je smanjiti primijenjenu silu na instrument za mjerenje sile na nulu.  Za svaki povratak na nulu (primjenom rastuće ili padajuće sile)  mora slijediti primjena najveće kalibracijske sile prije primjene iduće kalibracijske sile.</w:t>
      </w:r>
      <w:r w:rsidRPr="00A962DC">
        <w:t xml:space="preserve"> </w:t>
      </w:r>
    </w:p>
    <w:p w14:paraId="642ED91E" w14:textId="1F5A1452" w:rsidR="00F41196" w:rsidRPr="00A962DC" w:rsidRDefault="001529E5">
      <w:pPr>
        <w:spacing w:after="200"/>
      </w:pPr>
      <w:r w:rsidRPr="00A962DC">
        <w:t>Očitanje kalibracijskih sila izvodi se na dva načina. Prvi način je da otklon izračunavamo kao razliku između otklona pri primijenjenoj sili i početnog otklona pri nultoj sili. Drugi način je da</w:t>
      </w:r>
      <w:ins w:id="436" w:author="Windows User" w:date="2023-02-08T10:55:00Z">
        <w:r w:rsidR="00931D35" w:rsidRPr="00A962DC">
          <w:t xml:space="preserve"> se</w:t>
        </w:r>
      </w:ins>
      <w:r w:rsidRPr="00A962DC">
        <w:t xml:space="preserve"> za izračun otklona </w:t>
      </w:r>
      <w:del w:id="437" w:author="Windows User" w:date="2023-02-08T10:55:00Z">
        <w:r w:rsidRPr="00A962DC" w:rsidDel="00931D35">
          <w:delText xml:space="preserve">se </w:delText>
        </w:r>
      </w:del>
      <w:r w:rsidRPr="00A962DC">
        <w:t xml:space="preserve">koristi prosjek dviju nultih vrijednosti. Mi smo koristili prvi način. </w:t>
      </w:r>
      <w:commentRangeStart w:id="438"/>
      <w:commentRangeStart w:id="439"/>
      <w:r w:rsidRPr="00A962DC">
        <w:lastRenderedPageBreak/>
        <w:t xml:space="preserve">Provodili smo test povrata puzanja. </w:t>
      </w:r>
      <w:ins w:id="440" w:author="Windows User [2]" w:date="2023-02-14T03:58:00Z">
        <w:r w:rsidR="00A05970">
          <w:t xml:space="preserve">Test povrata puzanja </w:t>
        </w:r>
      </w:ins>
      <w:ins w:id="441" w:author="Windows User [2]" w:date="2023-02-14T03:59:00Z">
        <w:r w:rsidR="00A05970">
          <w:t>je promjena izlaznih podataka uslijed smanjenja sile ovisna o vremenskom periodu promjen</w:t>
        </w:r>
      </w:ins>
      <w:ins w:id="442" w:author="Windows User [2]" w:date="2023-02-14T04:00:00Z">
        <w:r w:rsidR="00A05970">
          <w:t>e sile.</w:t>
        </w:r>
      </w:ins>
      <w:ins w:id="443" w:author="Windows User [2]" w:date="2023-02-14T04:01:00Z">
        <w:r w:rsidR="003C677F">
          <w:t xml:space="preserve"> </w:t>
        </w:r>
      </w:ins>
      <w:r w:rsidRPr="00A962DC">
        <w:t xml:space="preserve">Time bi se spriječilo da nulta karakteristika instrumenta poprimi prekomjerne pogreške. </w:t>
      </w:r>
      <w:commentRangeEnd w:id="438"/>
      <w:r w:rsidR="00442916">
        <w:rPr>
          <w:rStyle w:val="CommentReference"/>
        </w:rPr>
        <w:commentReference w:id="438"/>
      </w:r>
      <w:commentRangeEnd w:id="439"/>
      <w:r w:rsidR="00223A6B">
        <w:rPr>
          <w:rStyle w:val="CommentReference"/>
        </w:rPr>
        <w:commentReference w:id="439"/>
      </w:r>
    </w:p>
    <w:p w14:paraId="642ED929" w14:textId="300EBBB4" w:rsidR="00F41196" w:rsidRPr="00933D50" w:rsidRDefault="001529E5" w:rsidP="00CF2525">
      <w:pPr>
        <w:spacing w:before="240" w:after="200"/>
        <w:rPr>
          <w:rFonts w:ascii="Cambria Math" w:hAnsi="Cambria Math"/>
          <w:i/>
        </w:rPr>
      </w:pPr>
      <w:r w:rsidRPr="00A962DC">
        <w:t xml:space="preserve">Kalibracija mjernog instrumenta vršila se na način da se je mjerni instrument opterećivao utezima od 0,5 kg do 55 kg. Prije svakog mjerenja utega, bilježila se sila koju je dinamometar pokazivao bez opterećenja. Kao pravi rezultat mjerenja, odnosno stvarni otklon, onda se uzimala razlika očitane sile s utegom i prethodne sile dinamometra bez opterećenja. Time se nastojalo izbjeći grešku u sili koju dinamometar prikazuje bez opterećivanja. Mjerenje svakim utegom provedeno je tri puta. Mjerenjem dobiveni podaci prikazani su u </w:t>
      </w:r>
      <w:commentRangeStart w:id="444"/>
      <w:r w:rsidRPr="00A962DC">
        <w:t xml:space="preserve">Tablici </w:t>
      </w:r>
      <w:r w:rsidR="00733550">
        <w:t>3</w:t>
      </w:r>
      <w:r w:rsidRPr="00A962DC">
        <w:t>.</w:t>
      </w:r>
      <w:r w:rsidR="00733550">
        <w:t>1</w:t>
      </w:r>
      <w:r w:rsidRPr="00A962DC">
        <w:t xml:space="preserve">. </w:t>
      </w:r>
      <w:commentRangeEnd w:id="444"/>
      <w:r w:rsidR="00442916">
        <w:rPr>
          <w:rStyle w:val="CommentReference"/>
        </w:rPr>
        <w:commentReference w:id="444"/>
      </w:r>
    </w:p>
    <w:p w14:paraId="3798A3BD" w14:textId="77777777" w:rsidR="00933D50" w:rsidRPr="00A962DC" w:rsidRDefault="00933D50"/>
    <w:p w14:paraId="164B3981" w14:textId="17E4DB11" w:rsidR="002835BE" w:rsidRPr="00A962DC" w:rsidRDefault="002835BE" w:rsidP="004C0832">
      <w:pPr>
        <w:pStyle w:val="Caption"/>
        <w:keepNext/>
      </w:pPr>
      <w:r w:rsidRPr="00A962DC">
        <w:t xml:space="preserve">Tablica </w:t>
      </w:r>
      <w:ins w:id="445" w:author="Luciano Kostelac" w:date="2023-02-16T02:38:00Z">
        <w:r w:rsidR="009A44B7">
          <w:fldChar w:fldCharType="begin"/>
        </w:r>
        <w:r w:rsidR="009A44B7">
          <w:instrText xml:space="preserve"> STYLEREF 1 \s </w:instrText>
        </w:r>
      </w:ins>
      <w:r w:rsidR="009A44B7">
        <w:fldChar w:fldCharType="separate"/>
      </w:r>
      <w:r w:rsidR="009A44B7">
        <w:rPr>
          <w:noProof/>
        </w:rPr>
        <w:t>3</w:t>
      </w:r>
      <w:ins w:id="446" w:author="Luciano Kostelac" w:date="2023-02-16T02:38:00Z">
        <w:r w:rsidR="009A44B7">
          <w:fldChar w:fldCharType="end"/>
        </w:r>
        <w:r w:rsidR="009A44B7">
          <w:t>.</w:t>
        </w:r>
        <w:r w:rsidR="009A44B7">
          <w:fldChar w:fldCharType="begin"/>
        </w:r>
        <w:r w:rsidR="009A44B7">
          <w:instrText xml:space="preserve"> SEQ Tablica \* ARABIC \s 1 </w:instrText>
        </w:r>
      </w:ins>
      <w:r w:rsidR="009A44B7">
        <w:fldChar w:fldCharType="separate"/>
      </w:r>
      <w:ins w:id="447" w:author="Luciano Kostelac" w:date="2023-02-16T02:38:00Z">
        <w:r w:rsidR="009A44B7">
          <w:rPr>
            <w:noProof/>
          </w:rPr>
          <w:t>1</w:t>
        </w:r>
        <w:r w:rsidR="009A44B7">
          <w:fldChar w:fldCharType="end"/>
        </w:r>
      </w:ins>
      <w:del w:id="448" w:author="Luciano Kostelac" w:date="2023-02-16T02:38:00Z">
        <w:r w:rsidR="00DD69C1" w:rsidDel="009A44B7">
          <w:fldChar w:fldCharType="begin"/>
        </w:r>
        <w:r w:rsidR="00DD69C1" w:rsidDel="009A44B7">
          <w:delInstrText xml:space="preserve"> STYLEREF 1 \s </w:delInstrText>
        </w:r>
        <w:r w:rsidR="00DD69C1" w:rsidDel="009A44B7">
          <w:fldChar w:fldCharType="separate"/>
        </w:r>
        <w:r w:rsidR="004F7B81" w:rsidRPr="00A962DC" w:rsidDel="009A44B7">
          <w:delText>3</w:delText>
        </w:r>
        <w:r w:rsidR="00DD69C1" w:rsidDel="009A44B7">
          <w:fldChar w:fldCharType="end"/>
        </w:r>
        <w:r w:rsidRPr="00A962DC" w:rsidDel="009A44B7">
          <w:delText>.</w:delText>
        </w:r>
        <w:r w:rsidR="00DD69C1" w:rsidDel="009A44B7">
          <w:fldChar w:fldCharType="begin"/>
        </w:r>
        <w:r w:rsidR="00DD69C1" w:rsidDel="009A44B7">
          <w:delInstrText xml:space="preserve"> SEQ Tablica \* ARABIC \s 1 </w:delInstrText>
        </w:r>
        <w:r w:rsidR="00DD69C1" w:rsidDel="009A44B7">
          <w:fldChar w:fldCharType="separate"/>
        </w:r>
        <w:r w:rsidR="004F7B81" w:rsidRPr="00A962DC" w:rsidDel="009A44B7">
          <w:delText>1</w:delText>
        </w:r>
        <w:r w:rsidR="00DD69C1" w:rsidDel="009A44B7">
          <w:fldChar w:fldCharType="end"/>
        </w:r>
      </w:del>
      <w:r w:rsidRPr="00A962DC">
        <w:t xml:space="preserve"> Podaci za kalibraciju dinamometra</w:t>
      </w:r>
    </w:p>
    <w:tbl>
      <w:tblPr>
        <w:tblW w:w="9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8"/>
        <w:gridCol w:w="1677"/>
        <w:gridCol w:w="2268"/>
        <w:gridCol w:w="1701"/>
        <w:gridCol w:w="1954"/>
      </w:tblGrid>
      <w:tr w:rsidR="00933D50" w:rsidRPr="00273345" w14:paraId="1A7863A6" w14:textId="77777777" w:rsidTr="00933D50">
        <w:trPr>
          <w:trHeight w:val="288"/>
        </w:trPr>
        <w:tc>
          <w:tcPr>
            <w:tcW w:w="1720" w:type="dxa"/>
            <w:shd w:val="clear" w:color="auto" w:fill="auto"/>
            <w:noWrap/>
            <w:vAlign w:val="center"/>
            <w:hideMark/>
          </w:tcPr>
          <w:p w14:paraId="2AA222DB" w14:textId="2313CF3B" w:rsidR="00933D50" w:rsidRPr="00273345" w:rsidRDefault="00102F7B" w:rsidP="00933D50">
            <w:pPr>
              <w:spacing w:after="0" w:line="240" w:lineRule="auto"/>
              <w:jc w:val="center"/>
              <w:rPr>
                <w:rFonts w:ascii="Calibri" w:hAnsi="Calibri" w:cs="Calibri"/>
                <w:color w:val="000000"/>
              </w:rPr>
            </w:pPr>
            <w:commentRangeStart w:id="449"/>
            <w:commentRangeStart w:id="450"/>
            <w:commentRangeEnd w:id="449"/>
            <w:r w:rsidRPr="00A962DC">
              <w:rPr>
                <w:rStyle w:val="CommentReference"/>
              </w:rPr>
              <w:commentReference w:id="449"/>
            </w:r>
            <w:commentRangeEnd w:id="450"/>
            <w:r w:rsidR="00223A6B">
              <w:rPr>
                <w:rStyle w:val="CommentReference"/>
              </w:rPr>
              <w:commentReference w:id="450"/>
            </w:r>
            <w:r w:rsidR="00933D50">
              <w:rPr>
                <w:rFonts w:ascii="Calibri" w:hAnsi="Calibri" w:cs="Calibri"/>
                <w:color w:val="000000"/>
              </w:rPr>
              <w:t>M</w:t>
            </w:r>
            <w:r w:rsidR="00933D50" w:rsidRPr="00273345">
              <w:rPr>
                <w:rFonts w:ascii="Calibri" w:hAnsi="Calibri" w:cs="Calibri"/>
                <w:color w:val="000000"/>
              </w:rPr>
              <w:t>asa utega [kg]</w:t>
            </w:r>
          </w:p>
        </w:tc>
        <w:tc>
          <w:tcPr>
            <w:tcW w:w="1677" w:type="dxa"/>
            <w:shd w:val="clear" w:color="auto" w:fill="auto"/>
            <w:noWrap/>
            <w:vAlign w:val="center"/>
            <w:hideMark/>
          </w:tcPr>
          <w:p w14:paraId="291FEA47" w14:textId="634B9BE6" w:rsidR="00933D50" w:rsidRPr="00273345" w:rsidRDefault="00933D50" w:rsidP="00933D50">
            <w:pPr>
              <w:spacing w:after="0" w:line="240" w:lineRule="auto"/>
              <w:jc w:val="center"/>
              <w:rPr>
                <w:rFonts w:ascii="Calibri" w:hAnsi="Calibri" w:cs="Calibri"/>
                <w:color w:val="000000"/>
              </w:rPr>
            </w:pPr>
            <w:r>
              <w:rPr>
                <w:rFonts w:ascii="Calibri" w:hAnsi="Calibri" w:cs="Calibri"/>
                <w:color w:val="000000"/>
              </w:rPr>
              <w:t>S</w:t>
            </w:r>
            <w:r w:rsidRPr="00273345">
              <w:rPr>
                <w:rFonts w:ascii="Calibri" w:hAnsi="Calibri" w:cs="Calibri"/>
                <w:color w:val="000000"/>
              </w:rPr>
              <w:t>ila utega [N]</w:t>
            </w:r>
          </w:p>
        </w:tc>
        <w:tc>
          <w:tcPr>
            <w:tcW w:w="2268" w:type="dxa"/>
            <w:shd w:val="clear" w:color="auto" w:fill="auto"/>
            <w:noWrap/>
            <w:vAlign w:val="center"/>
            <w:hideMark/>
          </w:tcPr>
          <w:p w14:paraId="486B718C" w14:textId="428DFA96" w:rsidR="00933D50" w:rsidRPr="00273345" w:rsidRDefault="00933D50" w:rsidP="00933D50">
            <w:pPr>
              <w:spacing w:after="0" w:line="240" w:lineRule="auto"/>
              <w:jc w:val="center"/>
              <w:rPr>
                <w:rFonts w:ascii="Calibri" w:hAnsi="Calibri" w:cs="Calibri"/>
                <w:color w:val="000000"/>
              </w:rPr>
            </w:pPr>
            <w:r>
              <w:rPr>
                <w:rFonts w:ascii="Calibri" w:hAnsi="Calibri" w:cs="Calibri"/>
                <w:color w:val="000000"/>
              </w:rPr>
              <w:t>O</w:t>
            </w:r>
            <w:r w:rsidRPr="00273345">
              <w:rPr>
                <w:rFonts w:ascii="Calibri" w:hAnsi="Calibri" w:cs="Calibri"/>
                <w:color w:val="000000"/>
              </w:rPr>
              <w:t>čitana sila (otklon) [N]</w:t>
            </w:r>
          </w:p>
        </w:tc>
        <w:tc>
          <w:tcPr>
            <w:tcW w:w="1701" w:type="dxa"/>
            <w:shd w:val="clear" w:color="auto" w:fill="auto"/>
            <w:noWrap/>
            <w:vAlign w:val="center"/>
            <w:hideMark/>
          </w:tcPr>
          <w:p w14:paraId="5CEFD3D6" w14:textId="0B95F5C5" w:rsidR="00933D50" w:rsidRPr="00273345" w:rsidRDefault="00933D50" w:rsidP="00933D50">
            <w:pPr>
              <w:spacing w:after="0" w:line="240" w:lineRule="auto"/>
              <w:jc w:val="center"/>
              <w:rPr>
                <w:rFonts w:ascii="Calibri" w:hAnsi="Calibri" w:cs="Calibri"/>
                <w:color w:val="000000"/>
              </w:rPr>
            </w:pPr>
            <w:r>
              <w:rPr>
                <w:rFonts w:ascii="Calibri" w:hAnsi="Calibri" w:cs="Calibri"/>
                <w:color w:val="000000"/>
              </w:rPr>
              <w:t>S</w:t>
            </w:r>
            <w:r w:rsidRPr="00273345">
              <w:rPr>
                <w:rFonts w:ascii="Calibri" w:hAnsi="Calibri" w:cs="Calibri"/>
                <w:color w:val="000000"/>
              </w:rPr>
              <w:t>ila na nuli [N]</w:t>
            </w:r>
          </w:p>
        </w:tc>
        <w:tc>
          <w:tcPr>
            <w:tcW w:w="1954" w:type="dxa"/>
            <w:shd w:val="clear" w:color="auto" w:fill="auto"/>
            <w:noWrap/>
            <w:vAlign w:val="center"/>
            <w:hideMark/>
          </w:tcPr>
          <w:p w14:paraId="779E999F" w14:textId="76879AE2" w:rsidR="00933D50" w:rsidRPr="00273345" w:rsidRDefault="00933D50" w:rsidP="00933D50">
            <w:pPr>
              <w:spacing w:after="0" w:line="240" w:lineRule="auto"/>
              <w:jc w:val="center"/>
              <w:rPr>
                <w:rFonts w:ascii="Calibri" w:hAnsi="Calibri" w:cs="Calibri"/>
                <w:color w:val="000000"/>
              </w:rPr>
            </w:pPr>
            <w:r>
              <w:rPr>
                <w:rFonts w:ascii="Calibri" w:hAnsi="Calibri" w:cs="Calibri"/>
                <w:color w:val="000000"/>
              </w:rPr>
              <w:t>S</w:t>
            </w:r>
            <w:r w:rsidRPr="00273345">
              <w:rPr>
                <w:rFonts w:ascii="Calibri" w:hAnsi="Calibri" w:cs="Calibri"/>
                <w:color w:val="000000"/>
              </w:rPr>
              <w:t>tvarni otklon [N]</w:t>
            </w:r>
          </w:p>
        </w:tc>
      </w:tr>
      <w:tr w:rsidR="00933D50" w:rsidRPr="00273345" w14:paraId="506FAD66" w14:textId="77777777" w:rsidTr="00933D50">
        <w:trPr>
          <w:trHeight w:val="288"/>
        </w:trPr>
        <w:tc>
          <w:tcPr>
            <w:tcW w:w="1720" w:type="dxa"/>
            <w:shd w:val="clear" w:color="auto" w:fill="auto"/>
            <w:noWrap/>
            <w:vAlign w:val="bottom"/>
            <w:hideMark/>
          </w:tcPr>
          <w:p w14:paraId="1793869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c>
          <w:tcPr>
            <w:tcW w:w="1677" w:type="dxa"/>
            <w:shd w:val="clear" w:color="auto" w:fill="auto"/>
            <w:noWrap/>
            <w:vAlign w:val="bottom"/>
            <w:hideMark/>
          </w:tcPr>
          <w:p w14:paraId="119EF39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c>
          <w:tcPr>
            <w:tcW w:w="2268" w:type="dxa"/>
            <w:shd w:val="clear" w:color="auto" w:fill="auto"/>
            <w:noWrap/>
            <w:vAlign w:val="bottom"/>
            <w:hideMark/>
          </w:tcPr>
          <w:p w14:paraId="19F3020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c>
          <w:tcPr>
            <w:tcW w:w="1701" w:type="dxa"/>
            <w:shd w:val="clear" w:color="auto" w:fill="auto"/>
            <w:noWrap/>
            <w:vAlign w:val="bottom"/>
            <w:hideMark/>
          </w:tcPr>
          <w:p w14:paraId="1AA1A62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c>
          <w:tcPr>
            <w:tcW w:w="1954" w:type="dxa"/>
            <w:shd w:val="clear" w:color="auto" w:fill="auto"/>
            <w:noWrap/>
            <w:vAlign w:val="bottom"/>
            <w:hideMark/>
          </w:tcPr>
          <w:p w14:paraId="466FF751"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r>
      <w:tr w:rsidR="00933D50" w:rsidRPr="00273345" w14:paraId="0106707E" w14:textId="77777777" w:rsidTr="00933D50">
        <w:trPr>
          <w:trHeight w:val="288"/>
        </w:trPr>
        <w:tc>
          <w:tcPr>
            <w:tcW w:w="1720" w:type="dxa"/>
            <w:shd w:val="clear" w:color="auto" w:fill="auto"/>
            <w:noWrap/>
            <w:vAlign w:val="bottom"/>
            <w:hideMark/>
          </w:tcPr>
          <w:p w14:paraId="675C0D2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c>
          <w:tcPr>
            <w:tcW w:w="1677" w:type="dxa"/>
            <w:shd w:val="clear" w:color="auto" w:fill="auto"/>
            <w:noWrap/>
            <w:vAlign w:val="bottom"/>
            <w:hideMark/>
          </w:tcPr>
          <w:p w14:paraId="5170741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c>
          <w:tcPr>
            <w:tcW w:w="2268" w:type="dxa"/>
            <w:shd w:val="clear" w:color="auto" w:fill="auto"/>
            <w:noWrap/>
            <w:vAlign w:val="bottom"/>
            <w:hideMark/>
          </w:tcPr>
          <w:p w14:paraId="6223878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0,010</w:t>
            </w:r>
          </w:p>
        </w:tc>
        <w:tc>
          <w:tcPr>
            <w:tcW w:w="1701" w:type="dxa"/>
            <w:shd w:val="clear" w:color="auto" w:fill="auto"/>
            <w:noWrap/>
            <w:vAlign w:val="bottom"/>
            <w:hideMark/>
          </w:tcPr>
          <w:p w14:paraId="08131DB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0,010</w:t>
            </w:r>
          </w:p>
        </w:tc>
        <w:tc>
          <w:tcPr>
            <w:tcW w:w="1954" w:type="dxa"/>
            <w:shd w:val="clear" w:color="auto" w:fill="auto"/>
            <w:noWrap/>
            <w:vAlign w:val="bottom"/>
            <w:hideMark/>
          </w:tcPr>
          <w:p w14:paraId="6067968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r>
      <w:tr w:rsidR="00933D50" w:rsidRPr="00273345" w14:paraId="51ECB8A5" w14:textId="77777777" w:rsidTr="00933D50">
        <w:trPr>
          <w:trHeight w:val="288"/>
        </w:trPr>
        <w:tc>
          <w:tcPr>
            <w:tcW w:w="1720" w:type="dxa"/>
            <w:shd w:val="clear" w:color="auto" w:fill="auto"/>
            <w:noWrap/>
            <w:vAlign w:val="bottom"/>
            <w:hideMark/>
          </w:tcPr>
          <w:p w14:paraId="6F16552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c>
          <w:tcPr>
            <w:tcW w:w="1677" w:type="dxa"/>
            <w:shd w:val="clear" w:color="auto" w:fill="auto"/>
            <w:noWrap/>
            <w:vAlign w:val="bottom"/>
            <w:hideMark/>
          </w:tcPr>
          <w:p w14:paraId="46CCDE81"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c>
          <w:tcPr>
            <w:tcW w:w="2268" w:type="dxa"/>
            <w:shd w:val="clear" w:color="auto" w:fill="auto"/>
            <w:noWrap/>
            <w:vAlign w:val="bottom"/>
            <w:hideMark/>
          </w:tcPr>
          <w:p w14:paraId="3C80E87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0,010</w:t>
            </w:r>
          </w:p>
        </w:tc>
        <w:tc>
          <w:tcPr>
            <w:tcW w:w="1701" w:type="dxa"/>
            <w:shd w:val="clear" w:color="auto" w:fill="auto"/>
            <w:noWrap/>
            <w:vAlign w:val="bottom"/>
            <w:hideMark/>
          </w:tcPr>
          <w:p w14:paraId="3863ACE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0,010</w:t>
            </w:r>
          </w:p>
        </w:tc>
        <w:tc>
          <w:tcPr>
            <w:tcW w:w="1954" w:type="dxa"/>
            <w:shd w:val="clear" w:color="auto" w:fill="auto"/>
            <w:noWrap/>
            <w:vAlign w:val="bottom"/>
            <w:hideMark/>
          </w:tcPr>
          <w:p w14:paraId="62EDA55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r>
      <w:tr w:rsidR="00933D50" w:rsidRPr="00273345" w14:paraId="355A0B21" w14:textId="77777777" w:rsidTr="00933D50">
        <w:trPr>
          <w:trHeight w:val="288"/>
        </w:trPr>
        <w:tc>
          <w:tcPr>
            <w:tcW w:w="1720" w:type="dxa"/>
            <w:shd w:val="clear" w:color="auto" w:fill="auto"/>
            <w:noWrap/>
            <w:vAlign w:val="bottom"/>
            <w:hideMark/>
          </w:tcPr>
          <w:p w14:paraId="01747B1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0,500</w:t>
            </w:r>
          </w:p>
        </w:tc>
        <w:tc>
          <w:tcPr>
            <w:tcW w:w="1677" w:type="dxa"/>
            <w:shd w:val="clear" w:color="auto" w:fill="auto"/>
            <w:noWrap/>
            <w:vAlign w:val="bottom"/>
            <w:hideMark/>
          </w:tcPr>
          <w:p w14:paraId="6CA20EF1"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4,903</w:t>
            </w:r>
          </w:p>
        </w:tc>
        <w:tc>
          <w:tcPr>
            <w:tcW w:w="2268" w:type="dxa"/>
            <w:shd w:val="clear" w:color="auto" w:fill="auto"/>
            <w:noWrap/>
            <w:vAlign w:val="bottom"/>
            <w:hideMark/>
          </w:tcPr>
          <w:p w14:paraId="2024369B"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4,090</w:t>
            </w:r>
          </w:p>
        </w:tc>
        <w:tc>
          <w:tcPr>
            <w:tcW w:w="1701" w:type="dxa"/>
            <w:shd w:val="clear" w:color="auto" w:fill="auto"/>
            <w:noWrap/>
            <w:vAlign w:val="bottom"/>
            <w:hideMark/>
          </w:tcPr>
          <w:p w14:paraId="284F8B7D"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c>
          <w:tcPr>
            <w:tcW w:w="1954" w:type="dxa"/>
            <w:shd w:val="clear" w:color="auto" w:fill="auto"/>
            <w:noWrap/>
            <w:vAlign w:val="bottom"/>
            <w:hideMark/>
          </w:tcPr>
          <w:p w14:paraId="0EA6F03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4,090</w:t>
            </w:r>
          </w:p>
        </w:tc>
      </w:tr>
      <w:tr w:rsidR="00933D50" w:rsidRPr="00273345" w14:paraId="7470AEA4" w14:textId="77777777" w:rsidTr="00933D50">
        <w:trPr>
          <w:trHeight w:val="288"/>
        </w:trPr>
        <w:tc>
          <w:tcPr>
            <w:tcW w:w="1720" w:type="dxa"/>
            <w:shd w:val="clear" w:color="auto" w:fill="auto"/>
            <w:noWrap/>
            <w:vAlign w:val="bottom"/>
            <w:hideMark/>
          </w:tcPr>
          <w:p w14:paraId="5A69BDB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0,500</w:t>
            </w:r>
          </w:p>
        </w:tc>
        <w:tc>
          <w:tcPr>
            <w:tcW w:w="1677" w:type="dxa"/>
            <w:shd w:val="clear" w:color="auto" w:fill="auto"/>
            <w:noWrap/>
            <w:vAlign w:val="bottom"/>
            <w:hideMark/>
          </w:tcPr>
          <w:p w14:paraId="259FEF5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4,903</w:t>
            </w:r>
          </w:p>
        </w:tc>
        <w:tc>
          <w:tcPr>
            <w:tcW w:w="2268" w:type="dxa"/>
            <w:shd w:val="clear" w:color="auto" w:fill="auto"/>
            <w:noWrap/>
            <w:vAlign w:val="bottom"/>
            <w:hideMark/>
          </w:tcPr>
          <w:p w14:paraId="03ACEE7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4,020</w:t>
            </w:r>
          </w:p>
        </w:tc>
        <w:tc>
          <w:tcPr>
            <w:tcW w:w="1701" w:type="dxa"/>
            <w:shd w:val="clear" w:color="auto" w:fill="auto"/>
            <w:noWrap/>
            <w:vAlign w:val="bottom"/>
            <w:hideMark/>
          </w:tcPr>
          <w:p w14:paraId="1C44FE4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0,010</w:t>
            </w:r>
          </w:p>
        </w:tc>
        <w:tc>
          <w:tcPr>
            <w:tcW w:w="1954" w:type="dxa"/>
            <w:shd w:val="clear" w:color="auto" w:fill="auto"/>
            <w:noWrap/>
            <w:vAlign w:val="bottom"/>
            <w:hideMark/>
          </w:tcPr>
          <w:p w14:paraId="1DDAF83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4,010</w:t>
            </w:r>
          </w:p>
        </w:tc>
      </w:tr>
      <w:tr w:rsidR="00933D50" w:rsidRPr="00273345" w14:paraId="3BE5CBFD" w14:textId="77777777" w:rsidTr="00933D50">
        <w:trPr>
          <w:trHeight w:val="288"/>
        </w:trPr>
        <w:tc>
          <w:tcPr>
            <w:tcW w:w="1720" w:type="dxa"/>
            <w:shd w:val="clear" w:color="auto" w:fill="auto"/>
            <w:noWrap/>
            <w:vAlign w:val="bottom"/>
            <w:hideMark/>
          </w:tcPr>
          <w:p w14:paraId="21E8BBE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0,500</w:t>
            </w:r>
          </w:p>
        </w:tc>
        <w:tc>
          <w:tcPr>
            <w:tcW w:w="1677" w:type="dxa"/>
            <w:shd w:val="clear" w:color="auto" w:fill="auto"/>
            <w:noWrap/>
            <w:vAlign w:val="bottom"/>
            <w:hideMark/>
          </w:tcPr>
          <w:p w14:paraId="787E076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4,903</w:t>
            </w:r>
          </w:p>
        </w:tc>
        <w:tc>
          <w:tcPr>
            <w:tcW w:w="2268" w:type="dxa"/>
            <w:shd w:val="clear" w:color="auto" w:fill="auto"/>
            <w:noWrap/>
            <w:vAlign w:val="bottom"/>
            <w:hideMark/>
          </w:tcPr>
          <w:p w14:paraId="15EEDCE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4,100</w:t>
            </w:r>
          </w:p>
        </w:tc>
        <w:tc>
          <w:tcPr>
            <w:tcW w:w="1701" w:type="dxa"/>
            <w:shd w:val="clear" w:color="auto" w:fill="auto"/>
            <w:noWrap/>
            <w:vAlign w:val="bottom"/>
            <w:hideMark/>
          </w:tcPr>
          <w:p w14:paraId="079C4AE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0,010</w:t>
            </w:r>
          </w:p>
        </w:tc>
        <w:tc>
          <w:tcPr>
            <w:tcW w:w="1954" w:type="dxa"/>
            <w:shd w:val="clear" w:color="auto" w:fill="auto"/>
            <w:noWrap/>
            <w:vAlign w:val="bottom"/>
            <w:hideMark/>
          </w:tcPr>
          <w:p w14:paraId="11F33FDD"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4,090</w:t>
            </w:r>
          </w:p>
        </w:tc>
      </w:tr>
      <w:tr w:rsidR="00933D50" w:rsidRPr="00273345" w14:paraId="03DC1F61" w14:textId="77777777" w:rsidTr="00933D50">
        <w:trPr>
          <w:trHeight w:val="288"/>
        </w:trPr>
        <w:tc>
          <w:tcPr>
            <w:tcW w:w="1720" w:type="dxa"/>
            <w:shd w:val="clear" w:color="auto" w:fill="auto"/>
            <w:noWrap/>
            <w:vAlign w:val="bottom"/>
            <w:hideMark/>
          </w:tcPr>
          <w:p w14:paraId="79CF866B"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2,000</w:t>
            </w:r>
          </w:p>
        </w:tc>
        <w:tc>
          <w:tcPr>
            <w:tcW w:w="1677" w:type="dxa"/>
            <w:shd w:val="clear" w:color="auto" w:fill="auto"/>
            <w:noWrap/>
            <w:vAlign w:val="bottom"/>
            <w:hideMark/>
          </w:tcPr>
          <w:p w14:paraId="2964AB1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19,613</w:t>
            </w:r>
          </w:p>
        </w:tc>
        <w:tc>
          <w:tcPr>
            <w:tcW w:w="2268" w:type="dxa"/>
            <w:shd w:val="clear" w:color="auto" w:fill="auto"/>
            <w:noWrap/>
            <w:vAlign w:val="bottom"/>
            <w:hideMark/>
          </w:tcPr>
          <w:p w14:paraId="16043A5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17,480</w:t>
            </w:r>
          </w:p>
        </w:tc>
        <w:tc>
          <w:tcPr>
            <w:tcW w:w="1701" w:type="dxa"/>
            <w:shd w:val="clear" w:color="auto" w:fill="auto"/>
            <w:noWrap/>
            <w:vAlign w:val="bottom"/>
            <w:hideMark/>
          </w:tcPr>
          <w:p w14:paraId="3B3F032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0,010</w:t>
            </w:r>
          </w:p>
        </w:tc>
        <w:tc>
          <w:tcPr>
            <w:tcW w:w="1954" w:type="dxa"/>
            <w:shd w:val="clear" w:color="auto" w:fill="auto"/>
            <w:noWrap/>
            <w:vAlign w:val="bottom"/>
            <w:hideMark/>
          </w:tcPr>
          <w:p w14:paraId="7B68F06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17,470</w:t>
            </w:r>
          </w:p>
        </w:tc>
      </w:tr>
      <w:tr w:rsidR="00933D50" w:rsidRPr="00273345" w14:paraId="5CC59632" w14:textId="77777777" w:rsidTr="00933D50">
        <w:trPr>
          <w:trHeight w:val="288"/>
        </w:trPr>
        <w:tc>
          <w:tcPr>
            <w:tcW w:w="1720" w:type="dxa"/>
            <w:shd w:val="clear" w:color="auto" w:fill="auto"/>
            <w:noWrap/>
            <w:vAlign w:val="bottom"/>
            <w:hideMark/>
          </w:tcPr>
          <w:p w14:paraId="2EAC6BE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2,000</w:t>
            </w:r>
          </w:p>
        </w:tc>
        <w:tc>
          <w:tcPr>
            <w:tcW w:w="1677" w:type="dxa"/>
            <w:shd w:val="clear" w:color="auto" w:fill="auto"/>
            <w:noWrap/>
            <w:vAlign w:val="bottom"/>
            <w:hideMark/>
          </w:tcPr>
          <w:p w14:paraId="27B5834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19,613</w:t>
            </w:r>
          </w:p>
        </w:tc>
        <w:tc>
          <w:tcPr>
            <w:tcW w:w="2268" w:type="dxa"/>
            <w:shd w:val="clear" w:color="auto" w:fill="auto"/>
            <w:noWrap/>
            <w:vAlign w:val="bottom"/>
            <w:hideMark/>
          </w:tcPr>
          <w:p w14:paraId="797ABB6B"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17,300</w:t>
            </w:r>
          </w:p>
        </w:tc>
        <w:tc>
          <w:tcPr>
            <w:tcW w:w="1701" w:type="dxa"/>
            <w:shd w:val="clear" w:color="auto" w:fill="auto"/>
            <w:noWrap/>
            <w:vAlign w:val="bottom"/>
            <w:hideMark/>
          </w:tcPr>
          <w:p w14:paraId="7474FCA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0,010</w:t>
            </w:r>
          </w:p>
        </w:tc>
        <w:tc>
          <w:tcPr>
            <w:tcW w:w="1954" w:type="dxa"/>
            <w:shd w:val="clear" w:color="auto" w:fill="auto"/>
            <w:noWrap/>
            <w:vAlign w:val="bottom"/>
            <w:hideMark/>
          </w:tcPr>
          <w:p w14:paraId="470D1AA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17,290</w:t>
            </w:r>
          </w:p>
        </w:tc>
      </w:tr>
      <w:tr w:rsidR="00933D50" w:rsidRPr="00273345" w14:paraId="31BD5259" w14:textId="77777777" w:rsidTr="00933D50">
        <w:trPr>
          <w:trHeight w:val="288"/>
        </w:trPr>
        <w:tc>
          <w:tcPr>
            <w:tcW w:w="1720" w:type="dxa"/>
            <w:shd w:val="clear" w:color="auto" w:fill="auto"/>
            <w:noWrap/>
            <w:vAlign w:val="bottom"/>
            <w:hideMark/>
          </w:tcPr>
          <w:p w14:paraId="231FE83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2,000</w:t>
            </w:r>
          </w:p>
        </w:tc>
        <w:tc>
          <w:tcPr>
            <w:tcW w:w="1677" w:type="dxa"/>
            <w:shd w:val="clear" w:color="auto" w:fill="auto"/>
            <w:noWrap/>
            <w:vAlign w:val="bottom"/>
            <w:hideMark/>
          </w:tcPr>
          <w:p w14:paraId="1A1C369D"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19,613</w:t>
            </w:r>
          </w:p>
        </w:tc>
        <w:tc>
          <w:tcPr>
            <w:tcW w:w="2268" w:type="dxa"/>
            <w:shd w:val="clear" w:color="auto" w:fill="auto"/>
            <w:noWrap/>
            <w:vAlign w:val="bottom"/>
            <w:hideMark/>
          </w:tcPr>
          <w:p w14:paraId="4767D41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17,850</w:t>
            </w:r>
          </w:p>
        </w:tc>
        <w:tc>
          <w:tcPr>
            <w:tcW w:w="1701" w:type="dxa"/>
            <w:shd w:val="clear" w:color="auto" w:fill="auto"/>
            <w:noWrap/>
            <w:vAlign w:val="bottom"/>
            <w:hideMark/>
          </w:tcPr>
          <w:p w14:paraId="754052E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0,040</w:t>
            </w:r>
          </w:p>
        </w:tc>
        <w:tc>
          <w:tcPr>
            <w:tcW w:w="1954" w:type="dxa"/>
            <w:shd w:val="clear" w:color="auto" w:fill="auto"/>
            <w:noWrap/>
            <w:vAlign w:val="bottom"/>
            <w:hideMark/>
          </w:tcPr>
          <w:p w14:paraId="3FB8DB2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17,810</w:t>
            </w:r>
          </w:p>
        </w:tc>
      </w:tr>
      <w:tr w:rsidR="00933D50" w:rsidRPr="00273345" w14:paraId="41C334E7" w14:textId="77777777" w:rsidTr="00933D50">
        <w:trPr>
          <w:trHeight w:val="288"/>
        </w:trPr>
        <w:tc>
          <w:tcPr>
            <w:tcW w:w="1720" w:type="dxa"/>
            <w:shd w:val="clear" w:color="auto" w:fill="auto"/>
            <w:noWrap/>
            <w:vAlign w:val="bottom"/>
            <w:hideMark/>
          </w:tcPr>
          <w:p w14:paraId="470CE39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5,000</w:t>
            </w:r>
          </w:p>
        </w:tc>
        <w:tc>
          <w:tcPr>
            <w:tcW w:w="1677" w:type="dxa"/>
            <w:shd w:val="clear" w:color="auto" w:fill="auto"/>
            <w:noWrap/>
            <w:vAlign w:val="bottom"/>
            <w:hideMark/>
          </w:tcPr>
          <w:p w14:paraId="54850295"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49,033</w:t>
            </w:r>
          </w:p>
        </w:tc>
        <w:tc>
          <w:tcPr>
            <w:tcW w:w="2268" w:type="dxa"/>
            <w:shd w:val="clear" w:color="auto" w:fill="auto"/>
            <w:noWrap/>
            <w:vAlign w:val="bottom"/>
            <w:hideMark/>
          </w:tcPr>
          <w:p w14:paraId="0DC0F45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45,350</w:t>
            </w:r>
          </w:p>
        </w:tc>
        <w:tc>
          <w:tcPr>
            <w:tcW w:w="1701" w:type="dxa"/>
            <w:shd w:val="clear" w:color="auto" w:fill="auto"/>
            <w:noWrap/>
            <w:vAlign w:val="bottom"/>
            <w:hideMark/>
          </w:tcPr>
          <w:p w14:paraId="3E6A316D"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0,040</w:t>
            </w:r>
          </w:p>
        </w:tc>
        <w:tc>
          <w:tcPr>
            <w:tcW w:w="1954" w:type="dxa"/>
            <w:shd w:val="clear" w:color="auto" w:fill="auto"/>
            <w:noWrap/>
            <w:vAlign w:val="bottom"/>
            <w:hideMark/>
          </w:tcPr>
          <w:p w14:paraId="0AF7068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45,310</w:t>
            </w:r>
          </w:p>
        </w:tc>
      </w:tr>
      <w:tr w:rsidR="00933D50" w:rsidRPr="00273345" w14:paraId="38A9F36A" w14:textId="77777777" w:rsidTr="00933D50">
        <w:trPr>
          <w:trHeight w:val="288"/>
        </w:trPr>
        <w:tc>
          <w:tcPr>
            <w:tcW w:w="1720" w:type="dxa"/>
            <w:shd w:val="clear" w:color="auto" w:fill="auto"/>
            <w:noWrap/>
            <w:vAlign w:val="bottom"/>
            <w:hideMark/>
          </w:tcPr>
          <w:p w14:paraId="78D1480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5,000</w:t>
            </w:r>
          </w:p>
        </w:tc>
        <w:tc>
          <w:tcPr>
            <w:tcW w:w="1677" w:type="dxa"/>
            <w:shd w:val="clear" w:color="auto" w:fill="auto"/>
            <w:noWrap/>
            <w:vAlign w:val="bottom"/>
            <w:hideMark/>
          </w:tcPr>
          <w:p w14:paraId="0FC5F52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49,033</w:t>
            </w:r>
          </w:p>
        </w:tc>
        <w:tc>
          <w:tcPr>
            <w:tcW w:w="2268" w:type="dxa"/>
            <w:shd w:val="clear" w:color="auto" w:fill="auto"/>
            <w:noWrap/>
            <w:vAlign w:val="bottom"/>
            <w:hideMark/>
          </w:tcPr>
          <w:p w14:paraId="385B090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48,050</w:t>
            </w:r>
          </w:p>
        </w:tc>
        <w:tc>
          <w:tcPr>
            <w:tcW w:w="1701" w:type="dxa"/>
            <w:shd w:val="clear" w:color="auto" w:fill="auto"/>
            <w:noWrap/>
            <w:vAlign w:val="bottom"/>
            <w:hideMark/>
          </w:tcPr>
          <w:p w14:paraId="177610E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0,150</w:t>
            </w:r>
          </w:p>
        </w:tc>
        <w:tc>
          <w:tcPr>
            <w:tcW w:w="1954" w:type="dxa"/>
            <w:shd w:val="clear" w:color="auto" w:fill="auto"/>
            <w:noWrap/>
            <w:vAlign w:val="bottom"/>
            <w:hideMark/>
          </w:tcPr>
          <w:p w14:paraId="27746DED"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47,900</w:t>
            </w:r>
          </w:p>
        </w:tc>
      </w:tr>
      <w:tr w:rsidR="00933D50" w:rsidRPr="00273345" w14:paraId="33CEE8B9" w14:textId="77777777" w:rsidTr="00933D50">
        <w:trPr>
          <w:trHeight w:val="288"/>
        </w:trPr>
        <w:tc>
          <w:tcPr>
            <w:tcW w:w="1720" w:type="dxa"/>
            <w:shd w:val="clear" w:color="auto" w:fill="auto"/>
            <w:noWrap/>
            <w:vAlign w:val="bottom"/>
            <w:hideMark/>
          </w:tcPr>
          <w:p w14:paraId="6AEC0CE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5,000</w:t>
            </w:r>
          </w:p>
        </w:tc>
        <w:tc>
          <w:tcPr>
            <w:tcW w:w="1677" w:type="dxa"/>
            <w:shd w:val="clear" w:color="auto" w:fill="auto"/>
            <w:noWrap/>
            <w:vAlign w:val="bottom"/>
            <w:hideMark/>
          </w:tcPr>
          <w:p w14:paraId="7CB92E7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49,033</w:t>
            </w:r>
          </w:p>
        </w:tc>
        <w:tc>
          <w:tcPr>
            <w:tcW w:w="2268" w:type="dxa"/>
            <w:shd w:val="clear" w:color="auto" w:fill="auto"/>
            <w:noWrap/>
            <w:vAlign w:val="bottom"/>
            <w:hideMark/>
          </w:tcPr>
          <w:p w14:paraId="6737D4E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48,130</w:t>
            </w:r>
          </w:p>
        </w:tc>
        <w:tc>
          <w:tcPr>
            <w:tcW w:w="1701" w:type="dxa"/>
            <w:shd w:val="clear" w:color="auto" w:fill="auto"/>
            <w:noWrap/>
            <w:vAlign w:val="bottom"/>
            <w:hideMark/>
          </w:tcPr>
          <w:p w14:paraId="63EFAE1B"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0,160</w:t>
            </w:r>
          </w:p>
        </w:tc>
        <w:tc>
          <w:tcPr>
            <w:tcW w:w="1954" w:type="dxa"/>
            <w:shd w:val="clear" w:color="auto" w:fill="auto"/>
            <w:noWrap/>
            <w:vAlign w:val="bottom"/>
            <w:hideMark/>
          </w:tcPr>
          <w:p w14:paraId="7CF73C3D"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47,970</w:t>
            </w:r>
          </w:p>
        </w:tc>
      </w:tr>
      <w:tr w:rsidR="00933D50" w:rsidRPr="00273345" w14:paraId="1A8000A2" w14:textId="77777777" w:rsidTr="00933D50">
        <w:trPr>
          <w:trHeight w:val="288"/>
        </w:trPr>
        <w:tc>
          <w:tcPr>
            <w:tcW w:w="1720" w:type="dxa"/>
            <w:shd w:val="clear" w:color="auto" w:fill="auto"/>
            <w:noWrap/>
            <w:vAlign w:val="bottom"/>
            <w:hideMark/>
          </w:tcPr>
          <w:p w14:paraId="23C2BEB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10,000</w:t>
            </w:r>
          </w:p>
        </w:tc>
        <w:tc>
          <w:tcPr>
            <w:tcW w:w="1677" w:type="dxa"/>
            <w:shd w:val="clear" w:color="auto" w:fill="auto"/>
            <w:noWrap/>
            <w:vAlign w:val="bottom"/>
            <w:hideMark/>
          </w:tcPr>
          <w:p w14:paraId="011B9DE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98,067</w:t>
            </w:r>
          </w:p>
        </w:tc>
        <w:tc>
          <w:tcPr>
            <w:tcW w:w="2268" w:type="dxa"/>
            <w:shd w:val="clear" w:color="auto" w:fill="auto"/>
            <w:noWrap/>
            <w:vAlign w:val="bottom"/>
            <w:hideMark/>
          </w:tcPr>
          <w:p w14:paraId="1B860AA1"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89,350</w:t>
            </w:r>
          </w:p>
        </w:tc>
        <w:tc>
          <w:tcPr>
            <w:tcW w:w="1701" w:type="dxa"/>
            <w:shd w:val="clear" w:color="auto" w:fill="auto"/>
            <w:noWrap/>
            <w:vAlign w:val="bottom"/>
            <w:hideMark/>
          </w:tcPr>
          <w:p w14:paraId="0052763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0,000</w:t>
            </w:r>
          </w:p>
        </w:tc>
        <w:tc>
          <w:tcPr>
            <w:tcW w:w="1954" w:type="dxa"/>
            <w:shd w:val="clear" w:color="auto" w:fill="auto"/>
            <w:noWrap/>
            <w:vAlign w:val="bottom"/>
            <w:hideMark/>
          </w:tcPr>
          <w:p w14:paraId="768D018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89,350</w:t>
            </w:r>
          </w:p>
        </w:tc>
      </w:tr>
      <w:tr w:rsidR="00933D50" w:rsidRPr="00273345" w14:paraId="1D308D59" w14:textId="77777777" w:rsidTr="00933D50">
        <w:trPr>
          <w:trHeight w:val="288"/>
        </w:trPr>
        <w:tc>
          <w:tcPr>
            <w:tcW w:w="1720" w:type="dxa"/>
            <w:shd w:val="clear" w:color="auto" w:fill="auto"/>
            <w:noWrap/>
            <w:vAlign w:val="bottom"/>
            <w:hideMark/>
          </w:tcPr>
          <w:p w14:paraId="3BA4FEA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10,000</w:t>
            </w:r>
          </w:p>
        </w:tc>
        <w:tc>
          <w:tcPr>
            <w:tcW w:w="1677" w:type="dxa"/>
            <w:shd w:val="clear" w:color="auto" w:fill="auto"/>
            <w:noWrap/>
            <w:vAlign w:val="bottom"/>
            <w:hideMark/>
          </w:tcPr>
          <w:p w14:paraId="43CAF2B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98,067</w:t>
            </w:r>
          </w:p>
        </w:tc>
        <w:tc>
          <w:tcPr>
            <w:tcW w:w="2268" w:type="dxa"/>
            <w:shd w:val="clear" w:color="auto" w:fill="auto"/>
            <w:noWrap/>
            <w:vAlign w:val="bottom"/>
            <w:hideMark/>
          </w:tcPr>
          <w:p w14:paraId="5BCD1A7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90,500</w:t>
            </w:r>
          </w:p>
        </w:tc>
        <w:tc>
          <w:tcPr>
            <w:tcW w:w="1701" w:type="dxa"/>
            <w:shd w:val="clear" w:color="auto" w:fill="auto"/>
            <w:noWrap/>
            <w:vAlign w:val="bottom"/>
            <w:hideMark/>
          </w:tcPr>
          <w:p w14:paraId="667DEB0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0,100</w:t>
            </w:r>
          </w:p>
        </w:tc>
        <w:tc>
          <w:tcPr>
            <w:tcW w:w="1954" w:type="dxa"/>
            <w:shd w:val="clear" w:color="auto" w:fill="auto"/>
            <w:noWrap/>
            <w:vAlign w:val="bottom"/>
            <w:hideMark/>
          </w:tcPr>
          <w:p w14:paraId="07AD44A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90,400</w:t>
            </w:r>
          </w:p>
        </w:tc>
      </w:tr>
      <w:tr w:rsidR="00933D50" w:rsidRPr="00273345" w14:paraId="1DDCE9E5" w14:textId="77777777" w:rsidTr="00933D50">
        <w:trPr>
          <w:trHeight w:val="288"/>
        </w:trPr>
        <w:tc>
          <w:tcPr>
            <w:tcW w:w="1720" w:type="dxa"/>
            <w:shd w:val="clear" w:color="auto" w:fill="auto"/>
            <w:noWrap/>
            <w:vAlign w:val="bottom"/>
            <w:hideMark/>
          </w:tcPr>
          <w:p w14:paraId="6AAB436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10,000</w:t>
            </w:r>
          </w:p>
        </w:tc>
        <w:tc>
          <w:tcPr>
            <w:tcW w:w="1677" w:type="dxa"/>
            <w:shd w:val="clear" w:color="auto" w:fill="auto"/>
            <w:noWrap/>
            <w:vAlign w:val="bottom"/>
            <w:hideMark/>
          </w:tcPr>
          <w:p w14:paraId="4745CFD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98,067</w:t>
            </w:r>
          </w:p>
        </w:tc>
        <w:tc>
          <w:tcPr>
            <w:tcW w:w="2268" w:type="dxa"/>
            <w:shd w:val="clear" w:color="auto" w:fill="auto"/>
            <w:noWrap/>
            <w:vAlign w:val="bottom"/>
            <w:hideMark/>
          </w:tcPr>
          <w:p w14:paraId="5C43238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89,150</w:t>
            </w:r>
          </w:p>
        </w:tc>
        <w:tc>
          <w:tcPr>
            <w:tcW w:w="1701" w:type="dxa"/>
            <w:shd w:val="clear" w:color="auto" w:fill="auto"/>
            <w:noWrap/>
            <w:vAlign w:val="bottom"/>
            <w:hideMark/>
          </w:tcPr>
          <w:p w14:paraId="16B6C345"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0,100</w:t>
            </w:r>
          </w:p>
        </w:tc>
        <w:tc>
          <w:tcPr>
            <w:tcW w:w="1954" w:type="dxa"/>
            <w:shd w:val="clear" w:color="auto" w:fill="auto"/>
            <w:noWrap/>
            <w:vAlign w:val="bottom"/>
            <w:hideMark/>
          </w:tcPr>
          <w:p w14:paraId="7C6DDDA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89,050</w:t>
            </w:r>
          </w:p>
        </w:tc>
      </w:tr>
      <w:tr w:rsidR="00933D50" w:rsidRPr="00273345" w14:paraId="51AAF89E" w14:textId="77777777" w:rsidTr="00933D50">
        <w:trPr>
          <w:trHeight w:val="288"/>
        </w:trPr>
        <w:tc>
          <w:tcPr>
            <w:tcW w:w="1720" w:type="dxa"/>
            <w:shd w:val="clear" w:color="auto" w:fill="auto"/>
            <w:noWrap/>
            <w:vAlign w:val="bottom"/>
            <w:hideMark/>
          </w:tcPr>
          <w:p w14:paraId="3F05BFD9"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15,000</w:t>
            </w:r>
          </w:p>
        </w:tc>
        <w:tc>
          <w:tcPr>
            <w:tcW w:w="1677" w:type="dxa"/>
            <w:shd w:val="clear" w:color="auto" w:fill="auto"/>
            <w:noWrap/>
            <w:vAlign w:val="bottom"/>
            <w:hideMark/>
          </w:tcPr>
          <w:p w14:paraId="5A9DB08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147,100</w:t>
            </w:r>
          </w:p>
        </w:tc>
        <w:tc>
          <w:tcPr>
            <w:tcW w:w="2268" w:type="dxa"/>
            <w:shd w:val="clear" w:color="auto" w:fill="auto"/>
            <w:noWrap/>
            <w:vAlign w:val="bottom"/>
            <w:hideMark/>
          </w:tcPr>
          <w:p w14:paraId="6E8972C5"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135,550</w:t>
            </w:r>
          </w:p>
        </w:tc>
        <w:tc>
          <w:tcPr>
            <w:tcW w:w="1701" w:type="dxa"/>
            <w:shd w:val="clear" w:color="auto" w:fill="auto"/>
            <w:noWrap/>
            <w:vAlign w:val="bottom"/>
            <w:hideMark/>
          </w:tcPr>
          <w:p w14:paraId="2A04DFF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-0,030</w:t>
            </w:r>
          </w:p>
        </w:tc>
        <w:tc>
          <w:tcPr>
            <w:tcW w:w="1954" w:type="dxa"/>
            <w:shd w:val="clear" w:color="auto" w:fill="auto"/>
            <w:noWrap/>
            <w:vAlign w:val="bottom"/>
            <w:hideMark/>
          </w:tcPr>
          <w:p w14:paraId="1810A58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135,580</w:t>
            </w:r>
          </w:p>
        </w:tc>
      </w:tr>
      <w:tr w:rsidR="00933D50" w:rsidRPr="00273345" w14:paraId="275F5FFB" w14:textId="77777777" w:rsidTr="00933D50">
        <w:trPr>
          <w:trHeight w:val="288"/>
        </w:trPr>
        <w:tc>
          <w:tcPr>
            <w:tcW w:w="1720" w:type="dxa"/>
            <w:shd w:val="clear" w:color="auto" w:fill="auto"/>
            <w:noWrap/>
            <w:vAlign w:val="bottom"/>
            <w:hideMark/>
          </w:tcPr>
          <w:p w14:paraId="2710B7A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15,000</w:t>
            </w:r>
          </w:p>
        </w:tc>
        <w:tc>
          <w:tcPr>
            <w:tcW w:w="1677" w:type="dxa"/>
            <w:shd w:val="clear" w:color="auto" w:fill="auto"/>
            <w:noWrap/>
            <w:vAlign w:val="bottom"/>
            <w:hideMark/>
          </w:tcPr>
          <w:p w14:paraId="4762CEA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147,100</w:t>
            </w:r>
          </w:p>
        </w:tc>
        <w:tc>
          <w:tcPr>
            <w:tcW w:w="2268" w:type="dxa"/>
            <w:shd w:val="clear" w:color="auto" w:fill="auto"/>
            <w:noWrap/>
            <w:vAlign w:val="bottom"/>
            <w:hideMark/>
          </w:tcPr>
          <w:p w14:paraId="349F752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137,100</w:t>
            </w:r>
          </w:p>
        </w:tc>
        <w:tc>
          <w:tcPr>
            <w:tcW w:w="1701" w:type="dxa"/>
            <w:shd w:val="clear" w:color="auto" w:fill="auto"/>
            <w:noWrap/>
            <w:vAlign w:val="bottom"/>
            <w:hideMark/>
          </w:tcPr>
          <w:p w14:paraId="645D21E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0,150</w:t>
            </w:r>
          </w:p>
        </w:tc>
        <w:tc>
          <w:tcPr>
            <w:tcW w:w="1954" w:type="dxa"/>
            <w:shd w:val="clear" w:color="auto" w:fill="auto"/>
            <w:noWrap/>
            <w:vAlign w:val="bottom"/>
            <w:hideMark/>
          </w:tcPr>
          <w:p w14:paraId="63EA1CC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136,950</w:t>
            </w:r>
          </w:p>
        </w:tc>
      </w:tr>
      <w:tr w:rsidR="00933D50" w:rsidRPr="00273345" w14:paraId="1F509B99" w14:textId="77777777" w:rsidTr="00933D50">
        <w:trPr>
          <w:trHeight w:val="288"/>
        </w:trPr>
        <w:tc>
          <w:tcPr>
            <w:tcW w:w="1720" w:type="dxa"/>
            <w:shd w:val="clear" w:color="auto" w:fill="auto"/>
            <w:noWrap/>
            <w:vAlign w:val="bottom"/>
            <w:hideMark/>
          </w:tcPr>
          <w:p w14:paraId="10F1D78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15,000</w:t>
            </w:r>
          </w:p>
        </w:tc>
        <w:tc>
          <w:tcPr>
            <w:tcW w:w="1677" w:type="dxa"/>
            <w:shd w:val="clear" w:color="auto" w:fill="auto"/>
            <w:noWrap/>
            <w:vAlign w:val="bottom"/>
            <w:hideMark/>
          </w:tcPr>
          <w:p w14:paraId="28E7455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147,100</w:t>
            </w:r>
          </w:p>
        </w:tc>
        <w:tc>
          <w:tcPr>
            <w:tcW w:w="2268" w:type="dxa"/>
            <w:shd w:val="clear" w:color="auto" w:fill="auto"/>
            <w:noWrap/>
            <w:vAlign w:val="bottom"/>
            <w:hideMark/>
          </w:tcPr>
          <w:p w14:paraId="4B5C03E1"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136,400</w:t>
            </w:r>
          </w:p>
        </w:tc>
        <w:tc>
          <w:tcPr>
            <w:tcW w:w="1701" w:type="dxa"/>
            <w:shd w:val="clear" w:color="auto" w:fill="auto"/>
            <w:noWrap/>
            <w:vAlign w:val="bottom"/>
            <w:hideMark/>
          </w:tcPr>
          <w:p w14:paraId="240DB07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0,360</w:t>
            </w:r>
          </w:p>
        </w:tc>
        <w:tc>
          <w:tcPr>
            <w:tcW w:w="1954" w:type="dxa"/>
            <w:shd w:val="clear" w:color="auto" w:fill="auto"/>
            <w:noWrap/>
            <w:vAlign w:val="bottom"/>
            <w:hideMark/>
          </w:tcPr>
          <w:p w14:paraId="3C36D9D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136,040</w:t>
            </w:r>
          </w:p>
        </w:tc>
      </w:tr>
      <w:tr w:rsidR="00933D50" w:rsidRPr="00273345" w14:paraId="29DF6293" w14:textId="77777777" w:rsidTr="00933D50">
        <w:trPr>
          <w:trHeight w:val="288"/>
        </w:trPr>
        <w:tc>
          <w:tcPr>
            <w:tcW w:w="1720" w:type="dxa"/>
            <w:shd w:val="clear" w:color="auto" w:fill="auto"/>
            <w:noWrap/>
            <w:vAlign w:val="bottom"/>
            <w:hideMark/>
          </w:tcPr>
          <w:p w14:paraId="726E0BC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20,000</w:t>
            </w:r>
          </w:p>
        </w:tc>
        <w:tc>
          <w:tcPr>
            <w:tcW w:w="1677" w:type="dxa"/>
            <w:shd w:val="clear" w:color="auto" w:fill="auto"/>
            <w:noWrap/>
            <w:vAlign w:val="bottom"/>
            <w:hideMark/>
          </w:tcPr>
          <w:p w14:paraId="02C6D14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196,133</w:t>
            </w:r>
          </w:p>
        </w:tc>
        <w:tc>
          <w:tcPr>
            <w:tcW w:w="2268" w:type="dxa"/>
            <w:shd w:val="clear" w:color="auto" w:fill="auto"/>
            <w:noWrap/>
            <w:vAlign w:val="bottom"/>
            <w:hideMark/>
          </w:tcPr>
          <w:p w14:paraId="2057273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181,900</w:t>
            </w:r>
          </w:p>
        </w:tc>
        <w:tc>
          <w:tcPr>
            <w:tcW w:w="1701" w:type="dxa"/>
            <w:shd w:val="clear" w:color="auto" w:fill="auto"/>
            <w:noWrap/>
            <w:vAlign w:val="bottom"/>
            <w:hideMark/>
          </w:tcPr>
          <w:p w14:paraId="4A878EEB"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-0,020</w:t>
            </w:r>
          </w:p>
        </w:tc>
        <w:tc>
          <w:tcPr>
            <w:tcW w:w="1954" w:type="dxa"/>
            <w:shd w:val="clear" w:color="auto" w:fill="auto"/>
            <w:noWrap/>
            <w:vAlign w:val="bottom"/>
            <w:hideMark/>
          </w:tcPr>
          <w:p w14:paraId="4D82B17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181,920</w:t>
            </w:r>
          </w:p>
        </w:tc>
      </w:tr>
      <w:tr w:rsidR="00933D50" w:rsidRPr="00273345" w14:paraId="76F16980" w14:textId="77777777" w:rsidTr="00933D50">
        <w:trPr>
          <w:trHeight w:val="288"/>
        </w:trPr>
        <w:tc>
          <w:tcPr>
            <w:tcW w:w="1720" w:type="dxa"/>
            <w:shd w:val="clear" w:color="auto" w:fill="auto"/>
            <w:noWrap/>
            <w:vAlign w:val="bottom"/>
            <w:hideMark/>
          </w:tcPr>
          <w:p w14:paraId="79D55F4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lastRenderedPageBreak/>
              <w:t>20,000</w:t>
            </w:r>
          </w:p>
        </w:tc>
        <w:tc>
          <w:tcPr>
            <w:tcW w:w="1677" w:type="dxa"/>
            <w:shd w:val="clear" w:color="auto" w:fill="auto"/>
            <w:noWrap/>
            <w:vAlign w:val="bottom"/>
            <w:hideMark/>
          </w:tcPr>
          <w:p w14:paraId="09B59B7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196,133</w:t>
            </w:r>
          </w:p>
        </w:tc>
        <w:tc>
          <w:tcPr>
            <w:tcW w:w="2268" w:type="dxa"/>
            <w:shd w:val="clear" w:color="auto" w:fill="auto"/>
            <w:noWrap/>
            <w:vAlign w:val="bottom"/>
            <w:hideMark/>
          </w:tcPr>
          <w:p w14:paraId="1718CD6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184,500</w:t>
            </w:r>
          </w:p>
        </w:tc>
        <w:tc>
          <w:tcPr>
            <w:tcW w:w="1701" w:type="dxa"/>
            <w:shd w:val="clear" w:color="auto" w:fill="auto"/>
            <w:noWrap/>
            <w:vAlign w:val="bottom"/>
            <w:hideMark/>
          </w:tcPr>
          <w:p w14:paraId="2D8D180D"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0,150</w:t>
            </w:r>
          </w:p>
        </w:tc>
        <w:tc>
          <w:tcPr>
            <w:tcW w:w="1954" w:type="dxa"/>
            <w:shd w:val="clear" w:color="auto" w:fill="auto"/>
            <w:noWrap/>
            <w:vAlign w:val="bottom"/>
            <w:hideMark/>
          </w:tcPr>
          <w:p w14:paraId="18E07B9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184,350</w:t>
            </w:r>
          </w:p>
        </w:tc>
      </w:tr>
      <w:tr w:rsidR="00933D50" w:rsidRPr="00273345" w14:paraId="5C8B45F7" w14:textId="77777777" w:rsidTr="00933D50">
        <w:trPr>
          <w:trHeight w:val="288"/>
        </w:trPr>
        <w:tc>
          <w:tcPr>
            <w:tcW w:w="1720" w:type="dxa"/>
            <w:shd w:val="clear" w:color="auto" w:fill="auto"/>
            <w:noWrap/>
            <w:vAlign w:val="bottom"/>
            <w:hideMark/>
          </w:tcPr>
          <w:p w14:paraId="26694F0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20,000</w:t>
            </w:r>
          </w:p>
        </w:tc>
        <w:tc>
          <w:tcPr>
            <w:tcW w:w="1677" w:type="dxa"/>
            <w:shd w:val="clear" w:color="auto" w:fill="auto"/>
            <w:noWrap/>
            <w:vAlign w:val="bottom"/>
            <w:hideMark/>
          </w:tcPr>
          <w:p w14:paraId="310ABA2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196,133</w:t>
            </w:r>
          </w:p>
        </w:tc>
        <w:tc>
          <w:tcPr>
            <w:tcW w:w="2268" w:type="dxa"/>
            <w:shd w:val="clear" w:color="auto" w:fill="auto"/>
            <w:noWrap/>
            <w:vAlign w:val="bottom"/>
            <w:hideMark/>
          </w:tcPr>
          <w:p w14:paraId="039463DB"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183,100</w:t>
            </w:r>
          </w:p>
        </w:tc>
        <w:tc>
          <w:tcPr>
            <w:tcW w:w="1701" w:type="dxa"/>
            <w:shd w:val="clear" w:color="auto" w:fill="auto"/>
            <w:noWrap/>
            <w:vAlign w:val="bottom"/>
            <w:hideMark/>
          </w:tcPr>
          <w:p w14:paraId="6EC77B6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0,230</w:t>
            </w:r>
          </w:p>
        </w:tc>
        <w:tc>
          <w:tcPr>
            <w:tcW w:w="1954" w:type="dxa"/>
            <w:shd w:val="clear" w:color="auto" w:fill="auto"/>
            <w:noWrap/>
            <w:vAlign w:val="bottom"/>
            <w:hideMark/>
          </w:tcPr>
          <w:p w14:paraId="75D737F9"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182,870</w:t>
            </w:r>
          </w:p>
        </w:tc>
      </w:tr>
      <w:tr w:rsidR="00933D50" w:rsidRPr="00273345" w14:paraId="1BF0F2EB" w14:textId="77777777" w:rsidTr="00933D50">
        <w:trPr>
          <w:trHeight w:val="288"/>
        </w:trPr>
        <w:tc>
          <w:tcPr>
            <w:tcW w:w="1720" w:type="dxa"/>
            <w:shd w:val="clear" w:color="auto" w:fill="auto"/>
            <w:noWrap/>
            <w:vAlign w:val="bottom"/>
            <w:hideMark/>
          </w:tcPr>
          <w:p w14:paraId="6607EDF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25,000</w:t>
            </w:r>
          </w:p>
        </w:tc>
        <w:tc>
          <w:tcPr>
            <w:tcW w:w="1677" w:type="dxa"/>
            <w:shd w:val="clear" w:color="auto" w:fill="auto"/>
            <w:noWrap/>
            <w:vAlign w:val="bottom"/>
            <w:hideMark/>
          </w:tcPr>
          <w:p w14:paraId="594129B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245,166</w:t>
            </w:r>
          </w:p>
        </w:tc>
        <w:tc>
          <w:tcPr>
            <w:tcW w:w="2268" w:type="dxa"/>
            <w:shd w:val="clear" w:color="auto" w:fill="auto"/>
            <w:noWrap/>
            <w:vAlign w:val="bottom"/>
            <w:hideMark/>
          </w:tcPr>
          <w:p w14:paraId="33EB586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223,500</w:t>
            </w:r>
          </w:p>
        </w:tc>
        <w:tc>
          <w:tcPr>
            <w:tcW w:w="1701" w:type="dxa"/>
            <w:shd w:val="clear" w:color="auto" w:fill="auto"/>
            <w:noWrap/>
            <w:vAlign w:val="bottom"/>
            <w:hideMark/>
          </w:tcPr>
          <w:p w14:paraId="66AA72D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-0,150</w:t>
            </w:r>
          </w:p>
        </w:tc>
        <w:tc>
          <w:tcPr>
            <w:tcW w:w="1954" w:type="dxa"/>
            <w:shd w:val="clear" w:color="auto" w:fill="auto"/>
            <w:noWrap/>
            <w:vAlign w:val="bottom"/>
            <w:hideMark/>
          </w:tcPr>
          <w:p w14:paraId="340416F1"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223,650</w:t>
            </w:r>
          </w:p>
        </w:tc>
      </w:tr>
      <w:tr w:rsidR="00933D50" w:rsidRPr="00273345" w14:paraId="6B49E3CD" w14:textId="77777777" w:rsidTr="00933D50">
        <w:trPr>
          <w:trHeight w:val="288"/>
        </w:trPr>
        <w:tc>
          <w:tcPr>
            <w:tcW w:w="1720" w:type="dxa"/>
            <w:shd w:val="clear" w:color="auto" w:fill="auto"/>
            <w:noWrap/>
            <w:vAlign w:val="bottom"/>
            <w:hideMark/>
          </w:tcPr>
          <w:p w14:paraId="05A3F34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25,000</w:t>
            </w:r>
          </w:p>
        </w:tc>
        <w:tc>
          <w:tcPr>
            <w:tcW w:w="1677" w:type="dxa"/>
            <w:shd w:val="clear" w:color="auto" w:fill="auto"/>
            <w:noWrap/>
            <w:vAlign w:val="bottom"/>
            <w:hideMark/>
          </w:tcPr>
          <w:p w14:paraId="7DB865F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245,166</w:t>
            </w:r>
          </w:p>
        </w:tc>
        <w:tc>
          <w:tcPr>
            <w:tcW w:w="2268" w:type="dxa"/>
            <w:shd w:val="clear" w:color="auto" w:fill="auto"/>
            <w:noWrap/>
            <w:vAlign w:val="bottom"/>
            <w:hideMark/>
          </w:tcPr>
          <w:p w14:paraId="262DCFDD"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226,000</w:t>
            </w:r>
          </w:p>
        </w:tc>
        <w:tc>
          <w:tcPr>
            <w:tcW w:w="1701" w:type="dxa"/>
            <w:shd w:val="clear" w:color="auto" w:fill="auto"/>
            <w:noWrap/>
            <w:vAlign w:val="bottom"/>
            <w:hideMark/>
          </w:tcPr>
          <w:p w14:paraId="468C1E3D"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0,350</w:t>
            </w:r>
          </w:p>
        </w:tc>
        <w:tc>
          <w:tcPr>
            <w:tcW w:w="1954" w:type="dxa"/>
            <w:shd w:val="clear" w:color="auto" w:fill="auto"/>
            <w:noWrap/>
            <w:vAlign w:val="bottom"/>
            <w:hideMark/>
          </w:tcPr>
          <w:p w14:paraId="0870D28B"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225,650</w:t>
            </w:r>
          </w:p>
        </w:tc>
      </w:tr>
      <w:tr w:rsidR="00933D50" w:rsidRPr="00273345" w14:paraId="104A7E53" w14:textId="77777777" w:rsidTr="00933D50">
        <w:trPr>
          <w:trHeight w:val="288"/>
        </w:trPr>
        <w:tc>
          <w:tcPr>
            <w:tcW w:w="1720" w:type="dxa"/>
            <w:shd w:val="clear" w:color="auto" w:fill="auto"/>
            <w:noWrap/>
            <w:vAlign w:val="bottom"/>
            <w:hideMark/>
          </w:tcPr>
          <w:p w14:paraId="0CB5305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25,000</w:t>
            </w:r>
          </w:p>
        </w:tc>
        <w:tc>
          <w:tcPr>
            <w:tcW w:w="1677" w:type="dxa"/>
            <w:shd w:val="clear" w:color="auto" w:fill="auto"/>
            <w:noWrap/>
            <w:vAlign w:val="bottom"/>
            <w:hideMark/>
          </w:tcPr>
          <w:p w14:paraId="1E0CB05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245,166</w:t>
            </w:r>
          </w:p>
        </w:tc>
        <w:tc>
          <w:tcPr>
            <w:tcW w:w="2268" w:type="dxa"/>
            <w:shd w:val="clear" w:color="auto" w:fill="auto"/>
            <w:noWrap/>
            <w:vAlign w:val="bottom"/>
            <w:hideMark/>
          </w:tcPr>
          <w:p w14:paraId="67D66DB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227,800</w:t>
            </w:r>
          </w:p>
        </w:tc>
        <w:tc>
          <w:tcPr>
            <w:tcW w:w="1701" w:type="dxa"/>
            <w:shd w:val="clear" w:color="auto" w:fill="auto"/>
            <w:noWrap/>
            <w:vAlign w:val="bottom"/>
            <w:hideMark/>
          </w:tcPr>
          <w:p w14:paraId="283C23C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0,200</w:t>
            </w:r>
          </w:p>
        </w:tc>
        <w:tc>
          <w:tcPr>
            <w:tcW w:w="1954" w:type="dxa"/>
            <w:shd w:val="clear" w:color="auto" w:fill="auto"/>
            <w:noWrap/>
            <w:vAlign w:val="bottom"/>
            <w:hideMark/>
          </w:tcPr>
          <w:p w14:paraId="2636684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227,600</w:t>
            </w:r>
          </w:p>
        </w:tc>
      </w:tr>
      <w:tr w:rsidR="00933D50" w:rsidRPr="00273345" w14:paraId="4D4DDA36" w14:textId="77777777" w:rsidTr="00933D50">
        <w:trPr>
          <w:trHeight w:val="288"/>
        </w:trPr>
        <w:tc>
          <w:tcPr>
            <w:tcW w:w="1720" w:type="dxa"/>
            <w:shd w:val="clear" w:color="auto" w:fill="auto"/>
            <w:noWrap/>
            <w:vAlign w:val="bottom"/>
            <w:hideMark/>
          </w:tcPr>
          <w:p w14:paraId="14DD018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30,000</w:t>
            </w:r>
          </w:p>
        </w:tc>
        <w:tc>
          <w:tcPr>
            <w:tcW w:w="1677" w:type="dxa"/>
            <w:shd w:val="clear" w:color="auto" w:fill="auto"/>
            <w:noWrap/>
            <w:vAlign w:val="bottom"/>
            <w:hideMark/>
          </w:tcPr>
          <w:p w14:paraId="7D908DE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294,200</w:t>
            </w:r>
          </w:p>
        </w:tc>
        <w:tc>
          <w:tcPr>
            <w:tcW w:w="2268" w:type="dxa"/>
            <w:shd w:val="clear" w:color="auto" w:fill="auto"/>
            <w:noWrap/>
            <w:vAlign w:val="bottom"/>
            <w:hideMark/>
          </w:tcPr>
          <w:p w14:paraId="2DA0CC6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268,200</w:t>
            </w:r>
          </w:p>
        </w:tc>
        <w:tc>
          <w:tcPr>
            <w:tcW w:w="1701" w:type="dxa"/>
            <w:shd w:val="clear" w:color="auto" w:fill="auto"/>
            <w:noWrap/>
            <w:vAlign w:val="bottom"/>
            <w:hideMark/>
          </w:tcPr>
          <w:p w14:paraId="0CCE846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0,100</w:t>
            </w:r>
          </w:p>
        </w:tc>
        <w:tc>
          <w:tcPr>
            <w:tcW w:w="1954" w:type="dxa"/>
            <w:shd w:val="clear" w:color="auto" w:fill="auto"/>
            <w:noWrap/>
            <w:vAlign w:val="bottom"/>
            <w:hideMark/>
          </w:tcPr>
          <w:p w14:paraId="69BB30D9"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268,100</w:t>
            </w:r>
          </w:p>
        </w:tc>
      </w:tr>
      <w:tr w:rsidR="00933D50" w:rsidRPr="00273345" w14:paraId="6A2F8ED4" w14:textId="77777777" w:rsidTr="00933D50">
        <w:trPr>
          <w:trHeight w:val="288"/>
        </w:trPr>
        <w:tc>
          <w:tcPr>
            <w:tcW w:w="1720" w:type="dxa"/>
            <w:shd w:val="clear" w:color="auto" w:fill="auto"/>
            <w:noWrap/>
            <w:vAlign w:val="bottom"/>
            <w:hideMark/>
          </w:tcPr>
          <w:p w14:paraId="3EB91A3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30,000</w:t>
            </w:r>
          </w:p>
        </w:tc>
        <w:tc>
          <w:tcPr>
            <w:tcW w:w="1677" w:type="dxa"/>
            <w:shd w:val="clear" w:color="auto" w:fill="auto"/>
            <w:noWrap/>
            <w:vAlign w:val="bottom"/>
            <w:hideMark/>
          </w:tcPr>
          <w:p w14:paraId="5E308115"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294,200</w:t>
            </w:r>
          </w:p>
        </w:tc>
        <w:tc>
          <w:tcPr>
            <w:tcW w:w="2268" w:type="dxa"/>
            <w:shd w:val="clear" w:color="auto" w:fill="auto"/>
            <w:noWrap/>
            <w:vAlign w:val="bottom"/>
            <w:hideMark/>
          </w:tcPr>
          <w:p w14:paraId="05D4E43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272,400</w:t>
            </w:r>
          </w:p>
        </w:tc>
        <w:tc>
          <w:tcPr>
            <w:tcW w:w="1701" w:type="dxa"/>
            <w:shd w:val="clear" w:color="auto" w:fill="auto"/>
            <w:noWrap/>
            <w:vAlign w:val="bottom"/>
            <w:hideMark/>
          </w:tcPr>
          <w:p w14:paraId="5342CBF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0,250</w:t>
            </w:r>
          </w:p>
        </w:tc>
        <w:tc>
          <w:tcPr>
            <w:tcW w:w="1954" w:type="dxa"/>
            <w:shd w:val="clear" w:color="auto" w:fill="auto"/>
            <w:noWrap/>
            <w:vAlign w:val="bottom"/>
            <w:hideMark/>
          </w:tcPr>
          <w:p w14:paraId="4496D9D5"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272,150</w:t>
            </w:r>
          </w:p>
        </w:tc>
      </w:tr>
      <w:tr w:rsidR="00933D50" w:rsidRPr="00273345" w14:paraId="628C803C" w14:textId="77777777" w:rsidTr="00933D50">
        <w:trPr>
          <w:trHeight w:val="288"/>
        </w:trPr>
        <w:tc>
          <w:tcPr>
            <w:tcW w:w="1720" w:type="dxa"/>
            <w:shd w:val="clear" w:color="auto" w:fill="auto"/>
            <w:noWrap/>
            <w:vAlign w:val="bottom"/>
            <w:hideMark/>
          </w:tcPr>
          <w:p w14:paraId="3D873BA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30,000</w:t>
            </w:r>
          </w:p>
        </w:tc>
        <w:tc>
          <w:tcPr>
            <w:tcW w:w="1677" w:type="dxa"/>
            <w:shd w:val="clear" w:color="auto" w:fill="auto"/>
            <w:noWrap/>
            <w:vAlign w:val="bottom"/>
            <w:hideMark/>
          </w:tcPr>
          <w:p w14:paraId="08091B7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294,200</w:t>
            </w:r>
          </w:p>
        </w:tc>
        <w:tc>
          <w:tcPr>
            <w:tcW w:w="2268" w:type="dxa"/>
            <w:shd w:val="clear" w:color="auto" w:fill="auto"/>
            <w:noWrap/>
            <w:vAlign w:val="bottom"/>
            <w:hideMark/>
          </w:tcPr>
          <w:p w14:paraId="606F5FD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273,000</w:t>
            </w:r>
          </w:p>
        </w:tc>
        <w:tc>
          <w:tcPr>
            <w:tcW w:w="1701" w:type="dxa"/>
            <w:shd w:val="clear" w:color="auto" w:fill="auto"/>
            <w:noWrap/>
            <w:vAlign w:val="bottom"/>
            <w:hideMark/>
          </w:tcPr>
          <w:p w14:paraId="2BBDDE55"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0,300</w:t>
            </w:r>
          </w:p>
        </w:tc>
        <w:tc>
          <w:tcPr>
            <w:tcW w:w="1954" w:type="dxa"/>
            <w:shd w:val="clear" w:color="auto" w:fill="auto"/>
            <w:noWrap/>
            <w:vAlign w:val="bottom"/>
            <w:hideMark/>
          </w:tcPr>
          <w:p w14:paraId="2E07211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272,700</w:t>
            </w:r>
          </w:p>
        </w:tc>
      </w:tr>
      <w:tr w:rsidR="00933D50" w:rsidRPr="00273345" w14:paraId="7EACAFDF" w14:textId="77777777" w:rsidTr="00933D50">
        <w:trPr>
          <w:trHeight w:val="288"/>
        </w:trPr>
        <w:tc>
          <w:tcPr>
            <w:tcW w:w="1720" w:type="dxa"/>
            <w:shd w:val="clear" w:color="auto" w:fill="auto"/>
            <w:noWrap/>
            <w:vAlign w:val="bottom"/>
            <w:hideMark/>
          </w:tcPr>
          <w:p w14:paraId="43206FB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35,000</w:t>
            </w:r>
          </w:p>
        </w:tc>
        <w:tc>
          <w:tcPr>
            <w:tcW w:w="1677" w:type="dxa"/>
            <w:shd w:val="clear" w:color="auto" w:fill="auto"/>
            <w:noWrap/>
            <w:vAlign w:val="bottom"/>
            <w:hideMark/>
          </w:tcPr>
          <w:p w14:paraId="4E69905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343,233</w:t>
            </w:r>
          </w:p>
        </w:tc>
        <w:tc>
          <w:tcPr>
            <w:tcW w:w="2268" w:type="dxa"/>
            <w:shd w:val="clear" w:color="auto" w:fill="auto"/>
            <w:noWrap/>
            <w:vAlign w:val="bottom"/>
            <w:hideMark/>
          </w:tcPr>
          <w:p w14:paraId="42D479C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310,100</w:t>
            </w:r>
          </w:p>
        </w:tc>
        <w:tc>
          <w:tcPr>
            <w:tcW w:w="1701" w:type="dxa"/>
            <w:shd w:val="clear" w:color="auto" w:fill="auto"/>
            <w:noWrap/>
            <w:vAlign w:val="bottom"/>
            <w:hideMark/>
          </w:tcPr>
          <w:p w14:paraId="6C4FDAD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-0,200</w:t>
            </w:r>
          </w:p>
        </w:tc>
        <w:tc>
          <w:tcPr>
            <w:tcW w:w="1954" w:type="dxa"/>
            <w:shd w:val="clear" w:color="auto" w:fill="auto"/>
            <w:noWrap/>
            <w:vAlign w:val="bottom"/>
            <w:hideMark/>
          </w:tcPr>
          <w:p w14:paraId="4E8C7D3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310,300</w:t>
            </w:r>
          </w:p>
        </w:tc>
      </w:tr>
      <w:tr w:rsidR="00933D50" w:rsidRPr="00273345" w14:paraId="74994C7D" w14:textId="77777777" w:rsidTr="00933D50">
        <w:trPr>
          <w:trHeight w:val="288"/>
        </w:trPr>
        <w:tc>
          <w:tcPr>
            <w:tcW w:w="1720" w:type="dxa"/>
            <w:shd w:val="clear" w:color="auto" w:fill="auto"/>
            <w:noWrap/>
            <w:vAlign w:val="bottom"/>
            <w:hideMark/>
          </w:tcPr>
          <w:p w14:paraId="41E3F8B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35,000</w:t>
            </w:r>
          </w:p>
        </w:tc>
        <w:tc>
          <w:tcPr>
            <w:tcW w:w="1677" w:type="dxa"/>
            <w:shd w:val="clear" w:color="auto" w:fill="auto"/>
            <w:noWrap/>
            <w:vAlign w:val="bottom"/>
            <w:hideMark/>
          </w:tcPr>
          <w:p w14:paraId="61CA7F3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343,233</w:t>
            </w:r>
          </w:p>
        </w:tc>
        <w:tc>
          <w:tcPr>
            <w:tcW w:w="2268" w:type="dxa"/>
            <w:shd w:val="clear" w:color="auto" w:fill="auto"/>
            <w:noWrap/>
            <w:vAlign w:val="bottom"/>
            <w:hideMark/>
          </w:tcPr>
          <w:p w14:paraId="30804EC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341,000</w:t>
            </w:r>
          </w:p>
        </w:tc>
        <w:tc>
          <w:tcPr>
            <w:tcW w:w="1701" w:type="dxa"/>
            <w:shd w:val="clear" w:color="auto" w:fill="auto"/>
            <w:noWrap/>
            <w:vAlign w:val="bottom"/>
            <w:hideMark/>
          </w:tcPr>
          <w:p w14:paraId="455B1FA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0,300</w:t>
            </w:r>
          </w:p>
        </w:tc>
        <w:tc>
          <w:tcPr>
            <w:tcW w:w="1954" w:type="dxa"/>
            <w:shd w:val="clear" w:color="auto" w:fill="auto"/>
            <w:noWrap/>
            <w:vAlign w:val="bottom"/>
            <w:hideMark/>
          </w:tcPr>
          <w:p w14:paraId="53DA3111"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313,700</w:t>
            </w:r>
          </w:p>
        </w:tc>
      </w:tr>
      <w:tr w:rsidR="00933D50" w:rsidRPr="00273345" w14:paraId="3E2126E4" w14:textId="77777777" w:rsidTr="00933D50">
        <w:trPr>
          <w:trHeight w:val="288"/>
        </w:trPr>
        <w:tc>
          <w:tcPr>
            <w:tcW w:w="1720" w:type="dxa"/>
            <w:shd w:val="clear" w:color="auto" w:fill="auto"/>
            <w:noWrap/>
            <w:vAlign w:val="bottom"/>
            <w:hideMark/>
          </w:tcPr>
          <w:p w14:paraId="3818462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35,000</w:t>
            </w:r>
          </w:p>
        </w:tc>
        <w:tc>
          <w:tcPr>
            <w:tcW w:w="1677" w:type="dxa"/>
            <w:shd w:val="clear" w:color="auto" w:fill="auto"/>
            <w:noWrap/>
            <w:vAlign w:val="bottom"/>
            <w:hideMark/>
          </w:tcPr>
          <w:p w14:paraId="164831F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343,233</w:t>
            </w:r>
          </w:p>
        </w:tc>
        <w:tc>
          <w:tcPr>
            <w:tcW w:w="2268" w:type="dxa"/>
            <w:shd w:val="clear" w:color="auto" w:fill="auto"/>
            <w:noWrap/>
            <w:vAlign w:val="bottom"/>
            <w:hideMark/>
          </w:tcPr>
          <w:p w14:paraId="6AB29F5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316,100</w:t>
            </w:r>
          </w:p>
        </w:tc>
        <w:tc>
          <w:tcPr>
            <w:tcW w:w="1701" w:type="dxa"/>
            <w:shd w:val="clear" w:color="auto" w:fill="auto"/>
            <w:noWrap/>
            <w:vAlign w:val="bottom"/>
            <w:hideMark/>
          </w:tcPr>
          <w:p w14:paraId="61986E3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0,300</w:t>
            </w:r>
          </w:p>
        </w:tc>
        <w:tc>
          <w:tcPr>
            <w:tcW w:w="1954" w:type="dxa"/>
            <w:shd w:val="clear" w:color="auto" w:fill="auto"/>
            <w:noWrap/>
            <w:vAlign w:val="bottom"/>
            <w:hideMark/>
          </w:tcPr>
          <w:p w14:paraId="2FC89C4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315,800</w:t>
            </w:r>
          </w:p>
        </w:tc>
      </w:tr>
      <w:tr w:rsidR="00933D50" w:rsidRPr="00273345" w14:paraId="25EDC323" w14:textId="77777777" w:rsidTr="00933D50">
        <w:trPr>
          <w:trHeight w:val="288"/>
        </w:trPr>
        <w:tc>
          <w:tcPr>
            <w:tcW w:w="1720" w:type="dxa"/>
            <w:shd w:val="clear" w:color="auto" w:fill="auto"/>
            <w:noWrap/>
            <w:vAlign w:val="bottom"/>
            <w:hideMark/>
          </w:tcPr>
          <w:p w14:paraId="18DDC86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40,000</w:t>
            </w:r>
          </w:p>
        </w:tc>
        <w:tc>
          <w:tcPr>
            <w:tcW w:w="1677" w:type="dxa"/>
            <w:shd w:val="clear" w:color="auto" w:fill="auto"/>
            <w:noWrap/>
            <w:vAlign w:val="bottom"/>
            <w:hideMark/>
          </w:tcPr>
          <w:p w14:paraId="0F5DED8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392,266</w:t>
            </w:r>
          </w:p>
        </w:tc>
        <w:tc>
          <w:tcPr>
            <w:tcW w:w="2268" w:type="dxa"/>
            <w:shd w:val="clear" w:color="auto" w:fill="auto"/>
            <w:noWrap/>
            <w:vAlign w:val="bottom"/>
            <w:hideMark/>
          </w:tcPr>
          <w:p w14:paraId="216D891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360,200</w:t>
            </w:r>
          </w:p>
        </w:tc>
        <w:tc>
          <w:tcPr>
            <w:tcW w:w="1701" w:type="dxa"/>
            <w:shd w:val="clear" w:color="auto" w:fill="auto"/>
            <w:noWrap/>
            <w:vAlign w:val="bottom"/>
            <w:hideMark/>
          </w:tcPr>
          <w:p w14:paraId="0232052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-0,200</w:t>
            </w:r>
          </w:p>
        </w:tc>
        <w:tc>
          <w:tcPr>
            <w:tcW w:w="1954" w:type="dxa"/>
            <w:shd w:val="clear" w:color="auto" w:fill="auto"/>
            <w:noWrap/>
            <w:vAlign w:val="bottom"/>
            <w:hideMark/>
          </w:tcPr>
          <w:p w14:paraId="53FCD7C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360,220</w:t>
            </w:r>
          </w:p>
        </w:tc>
      </w:tr>
      <w:tr w:rsidR="00933D50" w:rsidRPr="00273345" w14:paraId="6DF7BEF3" w14:textId="77777777" w:rsidTr="00933D50">
        <w:trPr>
          <w:trHeight w:val="288"/>
        </w:trPr>
        <w:tc>
          <w:tcPr>
            <w:tcW w:w="1720" w:type="dxa"/>
            <w:shd w:val="clear" w:color="auto" w:fill="auto"/>
            <w:noWrap/>
            <w:vAlign w:val="bottom"/>
            <w:hideMark/>
          </w:tcPr>
          <w:p w14:paraId="2D63CCC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40,000</w:t>
            </w:r>
          </w:p>
        </w:tc>
        <w:tc>
          <w:tcPr>
            <w:tcW w:w="1677" w:type="dxa"/>
            <w:shd w:val="clear" w:color="auto" w:fill="auto"/>
            <w:noWrap/>
            <w:vAlign w:val="bottom"/>
            <w:hideMark/>
          </w:tcPr>
          <w:p w14:paraId="68B4284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392,266</w:t>
            </w:r>
          </w:p>
        </w:tc>
        <w:tc>
          <w:tcPr>
            <w:tcW w:w="2268" w:type="dxa"/>
            <w:shd w:val="clear" w:color="auto" w:fill="auto"/>
            <w:noWrap/>
            <w:vAlign w:val="bottom"/>
            <w:hideMark/>
          </w:tcPr>
          <w:p w14:paraId="62798C19"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362,000</w:t>
            </w:r>
          </w:p>
        </w:tc>
        <w:tc>
          <w:tcPr>
            <w:tcW w:w="1701" w:type="dxa"/>
            <w:shd w:val="clear" w:color="auto" w:fill="auto"/>
            <w:noWrap/>
            <w:vAlign w:val="bottom"/>
            <w:hideMark/>
          </w:tcPr>
          <w:p w14:paraId="6C007B4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0,800</w:t>
            </w:r>
          </w:p>
        </w:tc>
        <w:tc>
          <w:tcPr>
            <w:tcW w:w="1954" w:type="dxa"/>
            <w:shd w:val="clear" w:color="auto" w:fill="auto"/>
            <w:noWrap/>
            <w:vAlign w:val="bottom"/>
            <w:hideMark/>
          </w:tcPr>
          <w:p w14:paraId="6986A869"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361,200</w:t>
            </w:r>
          </w:p>
        </w:tc>
      </w:tr>
      <w:tr w:rsidR="00933D50" w:rsidRPr="00273345" w14:paraId="1636288F" w14:textId="77777777" w:rsidTr="00933D50">
        <w:trPr>
          <w:trHeight w:val="288"/>
        </w:trPr>
        <w:tc>
          <w:tcPr>
            <w:tcW w:w="1720" w:type="dxa"/>
            <w:shd w:val="clear" w:color="auto" w:fill="auto"/>
            <w:noWrap/>
            <w:vAlign w:val="bottom"/>
            <w:hideMark/>
          </w:tcPr>
          <w:p w14:paraId="5465655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40,000</w:t>
            </w:r>
          </w:p>
        </w:tc>
        <w:tc>
          <w:tcPr>
            <w:tcW w:w="1677" w:type="dxa"/>
            <w:shd w:val="clear" w:color="auto" w:fill="auto"/>
            <w:noWrap/>
            <w:vAlign w:val="bottom"/>
            <w:hideMark/>
          </w:tcPr>
          <w:p w14:paraId="50ECA3C6"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392,266</w:t>
            </w:r>
          </w:p>
        </w:tc>
        <w:tc>
          <w:tcPr>
            <w:tcW w:w="2268" w:type="dxa"/>
            <w:shd w:val="clear" w:color="auto" w:fill="auto"/>
            <w:noWrap/>
            <w:vAlign w:val="bottom"/>
            <w:hideMark/>
          </w:tcPr>
          <w:p w14:paraId="2153CA7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363,400</w:t>
            </w:r>
          </w:p>
        </w:tc>
        <w:tc>
          <w:tcPr>
            <w:tcW w:w="1701" w:type="dxa"/>
            <w:shd w:val="clear" w:color="auto" w:fill="auto"/>
            <w:noWrap/>
            <w:vAlign w:val="bottom"/>
            <w:hideMark/>
          </w:tcPr>
          <w:p w14:paraId="268BAB9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0,580</w:t>
            </w:r>
          </w:p>
        </w:tc>
        <w:tc>
          <w:tcPr>
            <w:tcW w:w="1954" w:type="dxa"/>
            <w:shd w:val="clear" w:color="auto" w:fill="auto"/>
            <w:noWrap/>
            <w:vAlign w:val="bottom"/>
            <w:hideMark/>
          </w:tcPr>
          <w:p w14:paraId="5741E68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362,820</w:t>
            </w:r>
          </w:p>
        </w:tc>
      </w:tr>
      <w:tr w:rsidR="00933D50" w:rsidRPr="00273345" w14:paraId="5B6CAF5D" w14:textId="77777777" w:rsidTr="00933D50">
        <w:trPr>
          <w:trHeight w:val="288"/>
        </w:trPr>
        <w:tc>
          <w:tcPr>
            <w:tcW w:w="1720" w:type="dxa"/>
            <w:shd w:val="clear" w:color="auto" w:fill="auto"/>
            <w:noWrap/>
            <w:vAlign w:val="bottom"/>
            <w:hideMark/>
          </w:tcPr>
          <w:p w14:paraId="36BEA30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45,000</w:t>
            </w:r>
          </w:p>
        </w:tc>
        <w:tc>
          <w:tcPr>
            <w:tcW w:w="1677" w:type="dxa"/>
            <w:shd w:val="clear" w:color="auto" w:fill="auto"/>
            <w:noWrap/>
            <w:vAlign w:val="bottom"/>
            <w:hideMark/>
          </w:tcPr>
          <w:p w14:paraId="4A82374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441,299</w:t>
            </w:r>
          </w:p>
        </w:tc>
        <w:tc>
          <w:tcPr>
            <w:tcW w:w="2268" w:type="dxa"/>
            <w:shd w:val="clear" w:color="auto" w:fill="auto"/>
            <w:noWrap/>
            <w:vAlign w:val="bottom"/>
            <w:hideMark/>
          </w:tcPr>
          <w:p w14:paraId="008EE3C1"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403,800</w:t>
            </w:r>
          </w:p>
        </w:tc>
        <w:tc>
          <w:tcPr>
            <w:tcW w:w="1701" w:type="dxa"/>
            <w:shd w:val="clear" w:color="auto" w:fill="auto"/>
            <w:noWrap/>
            <w:vAlign w:val="bottom"/>
            <w:hideMark/>
          </w:tcPr>
          <w:p w14:paraId="04C4117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-0,150</w:t>
            </w:r>
          </w:p>
        </w:tc>
        <w:tc>
          <w:tcPr>
            <w:tcW w:w="1954" w:type="dxa"/>
            <w:shd w:val="clear" w:color="auto" w:fill="auto"/>
            <w:noWrap/>
            <w:vAlign w:val="bottom"/>
            <w:hideMark/>
          </w:tcPr>
          <w:p w14:paraId="70DFF95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403,950</w:t>
            </w:r>
          </w:p>
        </w:tc>
      </w:tr>
      <w:tr w:rsidR="00933D50" w:rsidRPr="00273345" w14:paraId="261D1B0F" w14:textId="77777777" w:rsidTr="00933D50">
        <w:trPr>
          <w:trHeight w:val="288"/>
        </w:trPr>
        <w:tc>
          <w:tcPr>
            <w:tcW w:w="1720" w:type="dxa"/>
            <w:shd w:val="clear" w:color="auto" w:fill="auto"/>
            <w:noWrap/>
            <w:vAlign w:val="bottom"/>
            <w:hideMark/>
          </w:tcPr>
          <w:p w14:paraId="7390650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45,000</w:t>
            </w:r>
          </w:p>
        </w:tc>
        <w:tc>
          <w:tcPr>
            <w:tcW w:w="1677" w:type="dxa"/>
            <w:shd w:val="clear" w:color="auto" w:fill="auto"/>
            <w:noWrap/>
            <w:vAlign w:val="bottom"/>
            <w:hideMark/>
          </w:tcPr>
          <w:p w14:paraId="05802951"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441,299</w:t>
            </w:r>
          </w:p>
        </w:tc>
        <w:tc>
          <w:tcPr>
            <w:tcW w:w="2268" w:type="dxa"/>
            <w:shd w:val="clear" w:color="auto" w:fill="auto"/>
            <w:noWrap/>
            <w:vAlign w:val="bottom"/>
            <w:hideMark/>
          </w:tcPr>
          <w:p w14:paraId="20BDBA6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400,000</w:t>
            </w:r>
          </w:p>
        </w:tc>
        <w:tc>
          <w:tcPr>
            <w:tcW w:w="1701" w:type="dxa"/>
            <w:shd w:val="clear" w:color="auto" w:fill="auto"/>
            <w:noWrap/>
            <w:vAlign w:val="bottom"/>
            <w:hideMark/>
          </w:tcPr>
          <w:p w14:paraId="29A4E12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0,200</w:t>
            </w:r>
          </w:p>
        </w:tc>
        <w:tc>
          <w:tcPr>
            <w:tcW w:w="1954" w:type="dxa"/>
            <w:shd w:val="clear" w:color="auto" w:fill="auto"/>
            <w:noWrap/>
            <w:vAlign w:val="bottom"/>
            <w:hideMark/>
          </w:tcPr>
          <w:p w14:paraId="355F5A6F"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399,800</w:t>
            </w:r>
          </w:p>
        </w:tc>
      </w:tr>
      <w:tr w:rsidR="00933D50" w:rsidRPr="00273345" w14:paraId="745542F5" w14:textId="77777777" w:rsidTr="00933D50">
        <w:trPr>
          <w:trHeight w:val="288"/>
        </w:trPr>
        <w:tc>
          <w:tcPr>
            <w:tcW w:w="1720" w:type="dxa"/>
            <w:shd w:val="clear" w:color="auto" w:fill="auto"/>
            <w:noWrap/>
            <w:vAlign w:val="bottom"/>
            <w:hideMark/>
          </w:tcPr>
          <w:p w14:paraId="45A3D3E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45,000</w:t>
            </w:r>
          </w:p>
        </w:tc>
        <w:tc>
          <w:tcPr>
            <w:tcW w:w="1677" w:type="dxa"/>
            <w:shd w:val="clear" w:color="auto" w:fill="auto"/>
            <w:noWrap/>
            <w:vAlign w:val="bottom"/>
            <w:hideMark/>
          </w:tcPr>
          <w:p w14:paraId="390553BB"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441,299</w:t>
            </w:r>
          </w:p>
        </w:tc>
        <w:tc>
          <w:tcPr>
            <w:tcW w:w="2268" w:type="dxa"/>
            <w:shd w:val="clear" w:color="auto" w:fill="auto"/>
            <w:noWrap/>
            <w:vAlign w:val="bottom"/>
            <w:hideMark/>
          </w:tcPr>
          <w:p w14:paraId="1C6A0EB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406,500</w:t>
            </w:r>
          </w:p>
        </w:tc>
        <w:tc>
          <w:tcPr>
            <w:tcW w:w="1701" w:type="dxa"/>
            <w:shd w:val="clear" w:color="auto" w:fill="auto"/>
            <w:noWrap/>
            <w:vAlign w:val="bottom"/>
            <w:hideMark/>
          </w:tcPr>
          <w:p w14:paraId="2BC35DE5"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0,700</w:t>
            </w:r>
          </w:p>
        </w:tc>
        <w:tc>
          <w:tcPr>
            <w:tcW w:w="1954" w:type="dxa"/>
            <w:shd w:val="clear" w:color="auto" w:fill="auto"/>
            <w:noWrap/>
            <w:vAlign w:val="bottom"/>
            <w:hideMark/>
          </w:tcPr>
          <w:p w14:paraId="00F5E4C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405,800</w:t>
            </w:r>
          </w:p>
        </w:tc>
      </w:tr>
      <w:tr w:rsidR="00933D50" w:rsidRPr="00273345" w14:paraId="535043F1" w14:textId="77777777" w:rsidTr="00933D50">
        <w:trPr>
          <w:trHeight w:val="288"/>
        </w:trPr>
        <w:tc>
          <w:tcPr>
            <w:tcW w:w="1720" w:type="dxa"/>
            <w:shd w:val="clear" w:color="auto" w:fill="auto"/>
            <w:noWrap/>
            <w:vAlign w:val="bottom"/>
            <w:hideMark/>
          </w:tcPr>
          <w:p w14:paraId="05F6AD7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50,000</w:t>
            </w:r>
          </w:p>
        </w:tc>
        <w:tc>
          <w:tcPr>
            <w:tcW w:w="1677" w:type="dxa"/>
            <w:shd w:val="clear" w:color="auto" w:fill="auto"/>
            <w:noWrap/>
            <w:vAlign w:val="bottom"/>
            <w:hideMark/>
          </w:tcPr>
          <w:p w14:paraId="63696201"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490,333</w:t>
            </w:r>
          </w:p>
        </w:tc>
        <w:tc>
          <w:tcPr>
            <w:tcW w:w="2268" w:type="dxa"/>
            <w:shd w:val="clear" w:color="auto" w:fill="auto"/>
            <w:noWrap/>
            <w:vAlign w:val="bottom"/>
            <w:hideMark/>
          </w:tcPr>
          <w:p w14:paraId="5CE1ADE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451,500</w:t>
            </w:r>
          </w:p>
        </w:tc>
        <w:tc>
          <w:tcPr>
            <w:tcW w:w="1701" w:type="dxa"/>
            <w:shd w:val="clear" w:color="auto" w:fill="auto"/>
            <w:noWrap/>
            <w:vAlign w:val="bottom"/>
            <w:hideMark/>
          </w:tcPr>
          <w:p w14:paraId="58D98C8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-0,170</w:t>
            </w:r>
          </w:p>
        </w:tc>
        <w:tc>
          <w:tcPr>
            <w:tcW w:w="1954" w:type="dxa"/>
            <w:shd w:val="clear" w:color="auto" w:fill="auto"/>
            <w:noWrap/>
            <w:vAlign w:val="bottom"/>
            <w:hideMark/>
          </w:tcPr>
          <w:p w14:paraId="2CF1CCF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451,670</w:t>
            </w:r>
          </w:p>
        </w:tc>
      </w:tr>
      <w:tr w:rsidR="00933D50" w:rsidRPr="00273345" w14:paraId="2DE0911A" w14:textId="77777777" w:rsidTr="00933D50">
        <w:trPr>
          <w:trHeight w:val="288"/>
        </w:trPr>
        <w:tc>
          <w:tcPr>
            <w:tcW w:w="1720" w:type="dxa"/>
            <w:shd w:val="clear" w:color="auto" w:fill="auto"/>
            <w:noWrap/>
            <w:vAlign w:val="bottom"/>
            <w:hideMark/>
          </w:tcPr>
          <w:p w14:paraId="494B613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50,000</w:t>
            </w:r>
          </w:p>
        </w:tc>
        <w:tc>
          <w:tcPr>
            <w:tcW w:w="1677" w:type="dxa"/>
            <w:shd w:val="clear" w:color="auto" w:fill="auto"/>
            <w:noWrap/>
            <w:vAlign w:val="bottom"/>
            <w:hideMark/>
          </w:tcPr>
          <w:p w14:paraId="6BDCA389"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490,333</w:t>
            </w:r>
          </w:p>
        </w:tc>
        <w:tc>
          <w:tcPr>
            <w:tcW w:w="2268" w:type="dxa"/>
            <w:shd w:val="clear" w:color="auto" w:fill="auto"/>
            <w:noWrap/>
            <w:vAlign w:val="bottom"/>
            <w:hideMark/>
          </w:tcPr>
          <w:p w14:paraId="0A7ABFF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450,000</w:t>
            </w:r>
          </w:p>
        </w:tc>
        <w:tc>
          <w:tcPr>
            <w:tcW w:w="1701" w:type="dxa"/>
            <w:shd w:val="clear" w:color="auto" w:fill="auto"/>
            <w:noWrap/>
            <w:vAlign w:val="bottom"/>
            <w:hideMark/>
          </w:tcPr>
          <w:p w14:paraId="22228673"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0,180</w:t>
            </w:r>
          </w:p>
        </w:tc>
        <w:tc>
          <w:tcPr>
            <w:tcW w:w="1954" w:type="dxa"/>
            <w:shd w:val="clear" w:color="auto" w:fill="auto"/>
            <w:noWrap/>
            <w:vAlign w:val="bottom"/>
            <w:hideMark/>
          </w:tcPr>
          <w:p w14:paraId="218CB3F5"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449,820</w:t>
            </w:r>
          </w:p>
        </w:tc>
      </w:tr>
      <w:tr w:rsidR="00933D50" w:rsidRPr="00273345" w14:paraId="600DCE70" w14:textId="77777777" w:rsidTr="00933D50">
        <w:trPr>
          <w:trHeight w:val="288"/>
        </w:trPr>
        <w:tc>
          <w:tcPr>
            <w:tcW w:w="1720" w:type="dxa"/>
            <w:shd w:val="clear" w:color="auto" w:fill="auto"/>
            <w:noWrap/>
            <w:vAlign w:val="bottom"/>
            <w:hideMark/>
          </w:tcPr>
          <w:p w14:paraId="1B2B56C8"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50,000</w:t>
            </w:r>
          </w:p>
        </w:tc>
        <w:tc>
          <w:tcPr>
            <w:tcW w:w="1677" w:type="dxa"/>
            <w:shd w:val="clear" w:color="auto" w:fill="auto"/>
            <w:noWrap/>
            <w:vAlign w:val="bottom"/>
            <w:hideMark/>
          </w:tcPr>
          <w:p w14:paraId="68AD034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490,333</w:t>
            </w:r>
          </w:p>
        </w:tc>
        <w:tc>
          <w:tcPr>
            <w:tcW w:w="2268" w:type="dxa"/>
            <w:shd w:val="clear" w:color="auto" w:fill="auto"/>
            <w:noWrap/>
            <w:vAlign w:val="bottom"/>
            <w:hideMark/>
          </w:tcPr>
          <w:p w14:paraId="5064C092"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451,000</w:t>
            </w:r>
          </w:p>
        </w:tc>
        <w:tc>
          <w:tcPr>
            <w:tcW w:w="1701" w:type="dxa"/>
            <w:shd w:val="clear" w:color="auto" w:fill="auto"/>
            <w:noWrap/>
            <w:vAlign w:val="bottom"/>
            <w:hideMark/>
          </w:tcPr>
          <w:p w14:paraId="443C76D5"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0,500</w:t>
            </w:r>
          </w:p>
        </w:tc>
        <w:tc>
          <w:tcPr>
            <w:tcW w:w="1954" w:type="dxa"/>
            <w:shd w:val="clear" w:color="auto" w:fill="auto"/>
            <w:noWrap/>
            <w:vAlign w:val="bottom"/>
            <w:hideMark/>
          </w:tcPr>
          <w:p w14:paraId="5EA7A26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450,500</w:t>
            </w:r>
          </w:p>
        </w:tc>
      </w:tr>
      <w:tr w:rsidR="00933D50" w:rsidRPr="00273345" w14:paraId="33626AD9" w14:textId="77777777" w:rsidTr="00933D50">
        <w:trPr>
          <w:trHeight w:val="288"/>
        </w:trPr>
        <w:tc>
          <w:tcPr>
            <w:tcW w:w="1720" w:type="dxa"/>
            <w:shd w:val="clear" w:color="auto" w:fill="auto"/>
            <w:noWrap/>
            <w:vAlign w:val="bottom"/>
            <w:hideMark/>
          </w:tcPr>
          <w:p w14:paraId="0CB57F0C"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55,000</w:t>
            </w:r>
          </w:p>
        </w:tc>
        <w:tc>
          <w:tcPr>
            <w:tcW w:w="1677" w:type="dxa"/>
            <w:shd w:val="clear" w:color="auto" w:fill="auto"/>
            <w:noWrap/>
            <w:vAlign w:val="bottom"/>
            <w:hideMark/>
          </w:tcPr>
          <w:p w14:paraId="29D7B977"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539,366</w:t>
            </w:r>
          </w:p>
        </w:tc>
        <w:tc>
          <w:tcPr>
            <w:tcW w:w="2268" w:type="dxa"/>
            <w:shd w:val="clear" w:color="auto" w:fill="auto"/>
            <w:noWrap/>
            <w:vAlign w:val="bottom"/>
            <w:hideMark/>
          </w:tcPr>
          <w:p w14:paraId="53F2D65B"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498,000</w:t>
            </w:r>
          </w:p>
        </w:tc>
        <w:tc>
          <w:tcPr>
            <w:tcW w:w="1701" w:type="dxa"/>
            <w:shd w:val="clear" w:color="auto" w:fill="auto"/>
            <w:noWrap/>
            <w:vAlign w:val="bottom"/>
            <w:hideMark/>
          </w:tcPr>
          <w:p w14:paraId="26164FE1"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-0,130</w:t>
            </w:r>
          </w:p>
        </w:tc>
        <w:tc>
          <w:tcPr>
            <w:tcW w:w="1954" w:type="dxa"/>
            <w:shd w:val="clear" w:color="auto" w:fill="auto"/>
            <w:noWrap/>
            <w:vAlign w:val="bottom"/>
            <w:hideMark/>
          </w:tcPr>
          <w:p w14:paraId="4103370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498,130</w:t>
            </w:r>
          </w:p>
        </w:tc>
      </w:tr>
      <w:tr w:rsidR="00933D50" w:rsidRPr="00273345" w14:paraId="1D493678" w14:textId="77777777" w:rsidTr="00933D50">
        <w:trPr>
          <w:trHeight w:val="288"/>
        </w:trPr>
        <w:tc>
          <w:tcPr>
            <w:tcW w:w="1720" w:type="dxa"/>
            <w:shd w:val="clear" w:color="auto" w:fill="auto"/>
            <w:noWrap/>
            <w:vAlign w:val="bottom"/>
            <w:hideMark/>
          </w:tcPr>
          <w:p w14:paraId="61A9CADD"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55,000</w:t>
            </w:r>
          </w:p>
        </w:tc>
        <w:tc>
          <w:tcPr>
            <w:tcW w:w="1677" w:type="dxa"/>
            <w:shd w:val="clear" w:color="auto" w:fill="auto"/>
            <w:noWrap/>
            <w:vAlign w:val="bottom"/>
            <w:hideMark/>
          </w:tcPr>
          <w:p w14:paraId="49D87DCA"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539,366</w:t>
            </w:r>
          </w:p>
        </w:tc>
        <w:tc>
          <w:tcPr>
            <w:tcW w:w="2268" w:type="dxa"/>
            <w:shd w:val="clear" w:color="auto" w:fill="auto"/>
            <w:noWrap/>
            <w:vAlign w:val="bottom"/>
            <w:hideMark/>
          </w:tcPr>
          <w:p w14:paraId="115E91B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499,400</w:t>
            </w:r>
          </w:p>
        </w:tc>
        <w:tc>
          <w:tcPr>
            <w:tcW w:w="1701" w:type="dxa"/>
            <w:shd w:val="clear" w:color="auto" w:fill="auto"/>
            <w:noWrap/>
            <w:vAlign w:val="bottom"/>
            <w:hideMark/>
          </w:tcPr>
          <w:p w14:paraId="7409D3F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0,500</w:t>
            </w:r>
          </w:p>
        </w:tc>
        <w:tc>
          <w:tcPr>
            <w:tcW w:w="1954" w:type="dxa"/>
            <w:shd w:val="clear" w:color="auto" w:fill="auto"/>
            <w:noWrap/>
            <w:vAlign w:val="bottom"/>
            <w:hideMark/>
          </w:tcPr>
          <w:p w14:paraId="38151EBE"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498,900</w:t>
            </w:r>
          </w:p>
        </w:tc>
      </w:tr>
      <w:tr w:rsidR="00933D50" w:rsidRPr="00273345" w14:paraId="4A6900D5" w14:textId="77777777" w:rsidTr="00933D50">
        <w:trPr>
          <w:trHeight w:val="288"/>
        </w:trPr>
        <w:tc>
          <w:tcPr>
            <w:tcW w:w="1720" w:type="dxa"/>
            <w:shd w:val="clear" w:color="auto" w:fill="auto"/>
            <w:noWrap/>
            <w:vAlign w:val="bottom"/>
            <w:hideMark/>
          </w:tcPr>
          <w:p w14:paraId="1CBB4C19"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55,000</w:t>
            </w:r>
          </w:p>
        </w:tc>
        <w:tc>
          <w:tcPr>
            <w:tcW w:w="1677" w:type="dxa"/>
            <w:shd w:val="clear" w:color="auto" w:fill="auto"/>
            <w:noWrap/>
            <w:vAlign w:val="bottom"/>
            <w:hideMark/>
          </w:tcPr>
          <w:p w14:paraId="58631EE4"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539,366</w:t>
            </w:r>
          </w:p>
        </w:tc>
        <w:tc>
          <w:tcPr>
            <w:tcW w:w="2268" w:type="dxa"/>
            <w:shd w:val="clear" w:color="auto" w:fill="auto"/>
            <w:noWrap/>
            <w:vAlign w:val="bottom"/>
            <w:hideMark/>
          </w:tcPr>
          <w:p w14:paraId="6DA4F96D"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500,000</w:t>
            </w:r>
          </w:p>
        </w:tc>
        <w:tc>
          <w:tcPr>
            <w:tcW w:w="1701" w:type="dxa"/>
            <w:shd w:val="clear" w:color="auto" w:fill="auto"/>
            <w:noWrap/>
            <w:vAlign w:val="bottom"/>
            <w:hideMark/>
          </w:tcPr>
          <w:p w14:paraId="6D01BA50"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0,730</w:t>
            </w:r>
          </w:p>
        </w:tc>
        <w:tc>
          <w:tcPr>
            <w:tcW w:w="1954" w:type="dxa"/>
            <w:shd w:val="clear" w:color="auto" w:fill="auto"/>
            <w:noWrap/>
            <w:vAlign w:val="bottom"/>
            <w:hideMark/>
          </w:tcPr>
          <w:p w14:paraId="765588AB" w14:textId="77777777" w:rsidR="00933D50" w:rsidRPr="00273345" w:rsidRDefault="00933D50" w:rsidP="00223A6B">
            <w:pPr>
              <w:spacing w:after="0" w:line="240" w:lineRule="auto"/>
              <w:jc w:val="right"/>
              <w:rPr>
                <w:rFonts w:ascii="Calibri" w:hAnsi="Calibri" w:cs="Calibri"/>
                <w:color w:val="000000"/>
              </w:rPr>
            </w:pPr>
            <w:r w:rsidRPr="00273345">
              <w:rPr>
                <w:rFonts w:ascii="Calibri" w:hAnsi="Calibri" w:cs="Calibri"/>
                <w:color w:val="000000"/>
              </w:rPr>
              <w:t>499,270</w:t>
            </w:r>
          </w:p>
        </w:tc>
      </w:tr>
    </w:tbl>
    <w:p w14:paraId="642ED933" w14:textId="3B6DE508" w:rsidR="00F41196" w:rsidRPr="00A962DC" w:rsidRDefault="00F41196" w:rsidP="00E51BA8">
      <w:pPr>
        <w:tabs>
          <w:tab w:val="left" w:pos="2384"/>
        </w:tabs>
        <w:jc w:val="center"/>
        <w:rPr>
          <w:i/>
        </w:rPr>
      </w:pPr>
    </w:p>
    <w:p w14:paraId="2CA3AA25" w14:textId="37B697E4" w:rsidR="00CF2525" w:rsidRDefault="00CF2525" w:rsidP="00CF2525">
      <w:pPr>
        <w:spacing w:before="240" w:after="200"/>
      </w:pPr>
      <w:r w:rsidRPr="00A962DC">
        <w:t xml:space="preserve">Na skupu dobivenih podataka (stvarni otklon) provedena je </w:t>
      </w:r>
      <w:r>
        <w:t>polinomna</w:t>
      </w:r>
      <w:commentRangeStart w:id="451"/>
      <w:r w:rsidRPr="00A962DC">
        <w:t xml:space="preserve"> regresija te je dobivena kalibracijska jednadžba</w:t>
      </w:r>
      <w:r>
        <w:t xml:space="preserve"> četvrtog reda</w:t>
      </w:r>
      <w:r w:rsidRPr="00A962DC">
        <w:t xml:space="preserve"> koja glasi</w:t>
      </w:r>
      <w:commentRangeEnd w:id="451"/>
      <w:r>
        <w:rPr>
          <w:rStyle w:val="CommentReference"/>
        </w:rPr>
        <w:commentReference w:id="451"/>
      </w:r>
      <w:r w:rsidRPr="00A962DC">
        <w:t>:</w:t>
      </w:r>
    </w:p>
    <w:p w14:paraId="1DC31F91" w14:textId="77777777" w:rsidR="00CF2525" w:rsidRPr="00933D50" w:rsidRDefault="00CF2525" w:rsidP="00CF2525">
      <w:pPr>
        <w:spacing w:before="240" w:after="200"/>
        <w:jc w:val="center"/>
        <w:rPr>
          <w:rFonts w:ascii="Cambria Math" w:hAnsi="Cambria Math"/>
          <w:i/>
        </w:rPr>
      </w:pPr>
      <m:oMathPara>
        <m:oMath>
          <m:r>
            <w:rPr>
              <w:rFonts w:ascii="Cambria Math" w:hAnsi="Cambria Math"/>
            </w:rPr>
            <m:t>y</m:t>
          </m:r>
          <m:r>
            <w:rPr>
              <w:rFonts w:ascii="Cambria Math" w:hAnsi="Cambria Math"/>
              <w:lang w:val="en-US"/>
            </w:rPr>
            <m:t xml:space="preserve"> = -1,736∙</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r>
            <w:rPr>
              <w:rFonts w:ascii="Cambria Math" w:hAnsi="Cambria Math"/>
              <w:vertAlign w:val="superscript"/>
              <w:lang w:val="en-US"/>
            </w:rPr>
            <m:t>∙</m:t>
          </m:r>
          <m:sSup>
            <m:sSupPr>
              <m:ctrlPr>
                <w:rPr>
                  <w:rFonts w:ascii="Cambria Math" w:hAnsi="Cambria Math"/>
                  <w:i/>
                  <w:vertAlign w:val="superscript"/>
                  <w:lang w:val="en-US"/>
                </w:rPr>
              </m:ctrlPr>
            </m:sSupPr>
            <m:e>
              <m:r>
                <w:rPr>
                  <w:rFonts w:ascii="Cambria Math" w:hAnsi="Cambria Math"/>
                  <w:vertAlign w:val="superscript"/>
                  <w:lang w:val="en-US"/>
                </w:rPr>
                <m:t>x</m:t>
              </m:r>
            </m:e>
            <m:sup>
              <m:r>
                <w:rPr>
                  <w:rFonts w:ascii="Cambria Math" w:hAnsi="Cambria Math"/>
                  <w:vertAlign w:val="superscript"/>
                  <w:lang w:val="en-US"/>
                </w:rPr>
                <m:t>4</m:t>
              </m:r>
            </m:sup>
          </m:sSup>
          <m:r>
            <w:rPr>
              <w:rFonts w:ascii="Cambria Math" w:hAnsi="Cambria Math"/>
              <w:lang w:val="en-US"/>
            </w:rPr>
            <m:t xml:space="preserve"> + 1,416∙</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m:t>
          </m:r>
          <m:sSup>
            <m:sSupPr>
              <m:ctrlPr>
                <w:rPr>
                  <w:rFonts w:ascii="Cambria Math" w:hAnsi="Cambria Math"/>
                  <w:i/>
                  <w:vertAlign w:val="superscript"/>
                  <w:lang w:val="en-US"/>
                </w:rPr>
              </m:ctrlPr>
            </m:sSupPr>
            <m:e>
              <m:r>
                <w:rPr>
                  <w:rFonts w:ascii="Cambria Math" w:hAnsi="Cambria Math"/>
                  <w:vertAlign w:val="superscript"/>
                  <w:lang w:val="en-US"/>
                </w:rPr>
                <m:t>x</m:t>
              </m:r>
            </m:e>
            <m:sup>
              <m:r>
                <w:rPr>
                  <w:rFonts w:ascii="Cambria Math" w:hAnsi="Cambria Math"/>
                  <w:vertAlign w:val="superscript"/>
                  <w:lang w:val="en-US"/>
                </w:rPr>
                <m:t>3</m:t>
              </m:r>
            </m:sup>
          </m:sSup>
          <m:r>
            <w:rPr>
              <w:rFonts w:ascii="Cambria Math" w:hAnsi="Cambria Math"/>
              <w:lang w:val="en-US"/>
            </w:rPr>
            <m:t xml:space="preserve"> </m:t>
          </m:r>
          <m:r>
            <w:rPr>
              <w:rFonts w:ascii="Cambria Math" w:hAnsi="Cambria Math"/>
            </w:rPr>
            <m:t>-0,000302∙</m:t>
          </m:r>
          <m:sSup>
            <m:sSupPr>
              <m:ctrlPr>
                <w:rPr>
                  <w:rFonts w:ascii="Cambria Math" w:hAnsi="Cambria Math"/>
                  <w:i/>
                  <w:vertAlign w:val="superscript"/>
                  <w:lang w:val="en-US"/>
                </w:rPr>
              </m:ctrlPr>
            </m:sSupPr>
            <m:e>
              <m:r>
                <w:rPr>
                  <w:rFonts w:ascii="Cambria Math" w:hAnsi="Cambria Math"/>
                  <w:vertAlign w:val="superscript"/>
                  <w:lang w:val="en-US"/>
                </w:rPr>
                <m:t>x</m:t>
              </m:r>
            </m:e>
            <m:sup>
              <m:r>
                <w:rPr>
                  <w:rFonts w:ascii="Cambria Math" w:hAnsi="Cambria Math"/>
                  <w:vertAlign w:val="superscript"/>
                  <w:lang w:val="en-US"/>
                </w:rPr>
                <m:t>2</m:t>
              </m:r>
            </m:sup>
          </m:sSup>
          <m:r>
            <w:rPr>
              <w:rFonts w:ascii="Cambria Math" w:hAnsi="Cambria Math"/>
              <w:lang w:val="en-US"/>
            </w:rPr>
            <m:t xml:space="preserve"> + </m:t>
          </m:r>
          <m:r>
            <w:rPr>
              <w:rFonts w:ascii="Cambria Math" w:hAnsi="Cambria Math"/>
            </w:rPr>
            <m:t>1,09</m:t>
          </m:r>
          <m:r>
            <w:rPr>
              <w:rFonts w:ascii="Cambria Math" w:hAnsi="Cambria Math"/>
              <w:lang w:val="en-US"/>
            </w:rPr>
            <m:t>6∙x</m:t>
          </m:r>
        </m:oMath>
      </m:oMathPara>
    </w:p>
    <w:p w14:paraId="642ED934" w14:textId="4F3DA4DF" w:rsidR="00F41196" w:rsidRPr="00A962DC" w:rsidRDefault="001529E5">
      <w:pPr>
        <w:tabs>
          <w:tab w:val="left" w:pos="2384"/>
        </w:tabs>
        <w:spacing w:before="240" w:after="240"/>
      </w:pPr>
      <w:r w:rsidRPr="00A962DC">
        <w:t xml:space="preserve">Na </w:t>
      </w:r>
      <w:r w:rsidR="00E23FCC" w:rsidRPr="00A962DC">
        <w:fldChar w:fldCharType="begin"/>
      </w:r>
      <w:r w:rsidR="00E23FCC" w:rsidRPr="00A962DC">
        <w:instrText xml:space="preserve"> REF _Ref126619441 \h </w:instrText>
      </w:r>
      <w:r w:rsidR="00E23FCC" w:rsidRPr="00A962DC">
        <w:fldChar w:fldCharType="separate"/>
      </w:r>
      <w:r w:rsidR="00354D5A" w:rsidRPr="00A962DC">
        <w:t>s</w:t>
      </w:r>
      <w:r w:rsidR="004F7B81" w:rsidRPr="00A962DC">
        <w:t>li</w:t>
      </w:r>
      <w:r w:rsidR="00354D5A" w:rsidRPr="00A962DC">
        <w:t>ci</w:t>
      </w:r>
      <w:r w:rsidR="004F7B81" w:rsidRPr="00A962DC">
        <w:t xml:space="preserve"> 3.6</w:t>
      </w:r>
      <w:r w:rsidR="00E23FCC" w:rsidRPr="00A962DC">
        <w:fldChar w:fldCharType="end"/>
      </w:r>
      <w:r w:rsidR="00E23FCC" w:rsidRPr="00A962DC">
        <w:t xml:space="preserve"> </w:t>
      </w:r>
      <w:r w:rsidRPr="00A962DC">
        <w:t xml:space="preserve">grafički su prikazane izmjerene vrijednosti te aproksimacija pravcem. </w:t>
      </w:r>
    </w:p>
    <w:p w14:paraId="642ED935" w14:textId="6F7E1921" w:rsidR="00F41196" w:rsidRPr="00A962DC" w:rsidRDefault="00931D35">
      <w:pPr>
        <w:tabs>
          <w:tab w:val="left" w:pos="2384"/>
        </w:tabs>
        <w:rPr>
          <w:i/>
        </w:rPr>
      </w:pPr>
      <w:commentRangeStart w:id="452"/>
      <w:commentRangeStart w:id="453"/>
      <w:commentRangeEnd w:id="452"/>
      <w:r w:rsidRPr="00A962DC">
        <w:rPr>
          <w:rStyle w:val="CommentReference"/>
        </w:rPr>
        <w:lastRenderedPageBreak/>
        <w:commentReference w:id="452"/>
      </w:r>
      <w:commentRangeEnd w:id="453"/>
      <w:r w:rsidR="00223A6B">
        <w:rPr>
          <w:rStyle w:val="CommentReference"/>
        </w:rPr>
        <w:commentReference w:id="453"/>
      </w:r>
      <w:r w:rsidR="00C90360" w:rsidRPr="00C90360">
        <w:rPr>
          <w:noProof/>
        </w:rPr>
        <w:t xml:space="preserve"> </w:t>
      </w:r>
      <w:r w:rsidR="00C90360">
        <w:rPr>
          <w:noProof/>
          <w:lang w:val="en-US" w:eastAsia="en-US"/>
        </w:rPr>
        <w:drawing>
          <wp:inline distT="0" distB="0" distL="0" distR="0" wp14:anchorId="5396F163" wp14:editId="6D312300">
            <wp:extent cx="5731510" cy="3238500"/>
            <wp:effectExtent l="0" t="0" r="2540" b="0"/>
            <wp:docPr id="67" name="Chart 67">
              <a:extLst xmlns:a="http://schemas.openxmlformats.org/drawingml/2006/main">
                <a:ext uri="{FF2B5EF4-FFF2-40B4-BE49-F238E27FC236}">
                  <a16:creationId xmlns:a16="http://schemas.microsoft.com/office/drawing/2014/main" id="{0F5E4738-295E-A793-F832-27FD431545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42ED937" w14:textId="68FDF514" w:rsidR="00F41196" w:rsidRDefault="002835BE" w:rsidP="00743B5A">
      <w:pPr>
        <w:pStyle w:val="Caption"/>
      </w:pPr>
      <w:bookmarkStart w:id="454" w:name="_Ref126619441"/>
      <w:bookmarkStart w:id="455" w:name="_Toc127409805"/>
      <w:r w:rsidRPr="00A962DC">
        <w:t xml:space="preserve">Slika </w:t>
      </w:r>
      <w:ins w:id="456" w:author="Luciano Kostelac" w:date="2023-02-16T02:52:00Z">
        <w:r w:rsidR="00BD0A95">
          <w:fldChar w:fldCharType="begin"/>
        </w:r>
        <w:r w:rsidR="00BD0A95">
          <w:instrText xml:space="preserve"> STYLEREF 1 \s </w:instrText>
        </w:r>
      </w:ins>
      <w:r w:rsidR="00BD0A95">
        <w:fldChar w:fldCharType="separate"/>
      </w:r>
      <w:r w:rsidR="00BD0A95">
        <w:rPr>
          <w:noProof/>
        </w:rPr>
        <w:t>3</w:t>
      </w:r>
      <w:ins w:id="457"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458" w:author="Luciano Kostelac" w:date="2023-02-16T02:52:00Z">
        <w:r w:rsidR="00BD0A95">
          <w:rPr>
            <w:noProof/>
          </w:rPr>
          <w:t>6</w:t>
        </w:r>
        <w:r w:rsidR="00BD0A95">
          <w:fldChar w:fldCharType="end"/>
        </w:r>
      </w:ins>
      <w:del w:id="459"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009A241A" w:rsidRPr="00A962DC" w:rsidDel="00BD0A95">
          <w:delText>3</w:delText>
        </w:r>
        <w:r w:rsidR="00DD69C1" w:rsidDel="00BD0A95">
          <w:fldChar w:fldCharType="end"/>
        </w:r>
        <w:r w:rsidR="009A241A"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009A241A" w:rsidRPr="00A962DC" w:rsidDel="00BD0A95">
          <w:delText>6</w:delText>
        </w:r>
        <w:r w:rsidR="00DD69C1" w:rsidDel="00BD0A95">
          <w:fldChar w:fldCharType="end"/>
        </w:r>
      </w:del>
      <w:bookmarkEnd w:id="454"/>
      <w:r w:rsidRPr="00A962DC">
        <w:t xml:space="preserve"> Graf </w:t>
      </w:r>
      <w:r w:rsidR="00C90360">
        <w:t>polinomne</w:t>
      </w:r>
      <w:r w:rsidRPr="00A962DC">
        <w:t xml:space="preserve"> aproksimacije</w:t>
      </w:r>
      <w:bookmarkStart w:id="460" w:name="_heading=h.q24dfng8j7jj" w:colFirst="0" w:colLast="0"/>
      <w:bookmarkEnd w:id="455"/>
      <w:bookmarkEnd w:id="460"/>
    </w:p>
    <w:p w14:paraId="517DAD59" w14:textId="77777777" w:rsidR="00733550" w:rsidRPr="00733550" w:rsidRDefault="00733550" w:rsidP="00733550"/>
    <w:p w14:paraId="5824B00F" w14:textId="0E73FB50" w:rsidR="00733550" w:rsidRPr="00A962DC" w:rsidRDefault="00733550" w:rsidP="00733550">
      <w:pPr>
        <w:spacing w:before="240" w:after="240"/>
      </w:pPr>
      <w:commentRangeStart w:id="461"/>
      <w:r w:rsidRPr="00A962DC">
        <w:t xml:space="preserve">Na podacima je također provedena i analiza </w:t>
      </w:r>
      <w:r w:rsidRPr="00C90360">
        <w:rPr>
          <w:i/>
          <w:iCs/>
        </w:rPr>
        <w:t>LFL</w:t>
      </w:r>
      <w:r w:rsidRPr="00A962DC">
        <w:t>-a (</w:t>
      </w:r>
      <w:r w:rsidRPr="00C90360">
        <w:rPr>
          <w:i/>
          <w:iCs/>
        </w:rPr>
        <w:t>lower force limit</w:t>
      </w:r>
      <w:r w:rsidRPr="00A962DC">
        <w:t xml:space="preserve"> iz prethodnog potpoglavlja), ali su korišteni modificirani parametri obzirom da je norma bila prestroga.</w:t>
      </w:r>
    </w:p>
    <w:p w14:paraId="12830D6A" w14:textId="30B0C086" w:rsidR="00733550" w:rsidRPr="00A962DC" w:rsidRDefault="00733550" w:rsidP="00733550">
      <w:pPr>
        <w:spacing w:before="240" w:after="200"/>
        <w:jc w:val="center"/>
      </w:pPr>
      <m:oMath>
        <m:r>
          <w:rPr>
            <w:rFonts w:ascii="Cambria Math" w:hAnsi="Cambria Math"/>
          </w:rPr>
          <m:t>LFL=</m:t>
        </m:r>
        <m:f>
          <m:fPr>
            <m:ctrlPr>
              <w:rPr>
                <w:rFonts w:ascii="Cambria Math" w:hAnsi="Cambria Math"/>
              </w:rPr>
            </m:ctrlPr>
          </m:fPr>
          <m:num>
            <m:r>
              <w:rPr>
                <w:rFonts w:ascii="Cambria Math" w:hAnsi="Cambria Math"/>
              </w:rPr>
              <m:t>100 ⋅ U</m:t>
            </m:r>
          </m:num>
          <m:den>
            <m:r>
              <w:rPr>
                <w:rFonts w:ascii="Cambria Math" w:hAnsi="Cambria Math"/>
              </w:rPr>
              <m:t>P</m:t>
            </m:r>
          </m:den>
        </m:f>
        <m:r>
          <w:rPr>
            <w:rFonts w:ascii="Cambria Math" w:hAnsi="Cambria Math"/>
          </w:rPr>
          <m:t>=</m:t>
        </m:r>
        <m:f>
          <m:fPr>
            <m:ctrlPr>
              <w:rPr>
                <w:rFonts w:ascii="Cambria Math" w:hAnsi="Cambria Math"/>
              </w:rPr>
            </m:ctrlPr>
          </m:fPr>
          <m:num>
            <m:r>
              <w:rPr>
                <w:rFonts w:ascii="Cambria Math" w:hAnsi="Cambria Math"/>
              </w:rPr>
              <m:t>100 ⋅ 1,96 ⋅ 1,262</m:t>
            </m:r>
          </m:num>
          <m:den>
            <m:r>
              <w:rPr>
                <w:rFonts w:ascii="Cambria Math" w:hAnsi="Cambria Math"/>
              </w:rPr>
              <m:t>4</m:t>
            </m:r>
          </m:den>
        </m:f>
        <m:r>
          <w:rPr>
            <w:rFonts w:ascii="Cambria Math" w:hAnsi="Cambria Math"/>
          </w:rPr>
          <m:t>=61,83</m:t>
        </m:r>
        <w:commentRangeStart w:id="462"/>
        <m:r>
          <w:rPr>
            <w:rFonts w:ascii="Cambria Math" w:hAnsi="Cambria Math"/>
          </w:rPr>
          <m:t xml:space="preserve"> </m:t>
        </m:r>
      </m:oMath>
      <w:r w:rsidRPr="00A962DC">
        <w:t>N</w:t>
      </w:r>
      <w:commentRangeEnd w:id="462"/>
      <w:r w:rsidRPr="00A962DC">
        <w:rPr>
          <w:rStyle w:val="CommentReference"/>
        </w:rPr>
        <w:commentReference w:id="462"/>
      </w:r>
      <w:commentRangeEnd w:id="461"/>
      <w:r>
        <w:rPr>
          <w:rStyle w:val="CommentReference"/>
        </w:rPr>
        <w:commentReference w:id="461"/>
      </w:r>
    </w:p>
    <w:p w14:paraId="724C73F6" w14:textId="4B89FD0D" w:rsidR="00C90360" w:rsidRPr="00A962DC" w:rsidRDefault="00C90360" w:rsidP="00C90360">
      <w:pPr>
        <w:spacing w:before="240" w:after="240"/>
      </w:pPr>
      <w:r>
        <w:t xml:space="preserve">Za mjernu nesigurnost uzeta je modificirana vrijednost koja se računa kao </w:t>
      </w:r>
      <w:r w:rsidRPr="00A962DC">
        <w:t>1,96 puta</w:t>
      </w:r>
      <w:r>
        <w:t xml:space="preserve"> </w:t>
      </w:r>
      <w:r w:rsidRPr="00A962DC">
        <w:t>standardna devijacija za provedena mjerenja,</w:t>
      </w:r>
      <w:r>
        <w:t xml:space="preserve"> čime</w:t>
      </w:r>
      <w:r w:rsidRPr="00A962DC">
        <w:t xml:space="preserve"> obuhvaća 95% podataka</w:t>
      </w:r>
      <w:r>
        <w:t xml:space="preserve">. Varijabla </w:t>
      </w:r>
      <w:r w:rsidRPr="00C90360">
        <w:rPr>
          <w:i/>
          <w:iCs/>
        </w:rPr>
        <w:t>P</w:t>
      </w:r>
      <w:r>
        <w:rPr>
          <w:i/>
          <w:iCs/>
        </w:rPr>
        <w:t xml:space="preserve"> </w:t>
      </w:r>
      <w:r>
        <w:t xml:space="preserve">je modificirana pogreška koja u ovom slučaju iznosi 4. </w:t>
      </w:r>
      <w:commentRangeStart w:id="463"/>
      <w:r w:rsidRPr="00A962DC">
        <w:t xml:space="preserve">Za kalibrirani dinamometar onda to znači, da za sile koje se mjere iznad </w:t>
      </w:r>
      <w:r>
        <w:t>61,83</w:t>
      </w:r>
      <w:r w:rsidRPr="00A962DC">
        <w:t xml:space="preserve"> N možemo biti 95% sigurni da je greška manja od </w:t>
      </w:r>
      <w:r>
        <w:t>4</w:t>
      </w:r>
      <w:r w:rsidRPr="00A962DC">
        <w:t>% izmjerene vrijednosti.</w:t>
      </w:r>
      <w:commentRangeEnd w:id="463"/>
      <w:r w:rsidRPr="00A962DC">
        <w:rPr>
          <w:rStyle w:val="CommentReference"/>
        </w:rPr>
        <w:commentReference w:id="463"/>
      </w:r>
      <w:r>
        <w:t xml:space="preserve"> </w:t>
      </w:r>
      <w:commentRangeStart w:id="464"/>
      <w:r w:rsidR="00713EF6">
        <w:t xml:space="preserve">Manje vrijednosti od toga će također biti relativno dobro aproksimirane dobivenom polinomnom kalibracijskom jednadžbom, ali ne možemo sa sigurnošću tvrditi da će greška padati unutar određenih okvira. </w:t>
      </w:r>
      <w:commentRangeEnd w:id="464"/>
      <w:r w:rsidR="00223A6B">
        <w:rPr>
          <w:rStyle w:val="CommentReference"/>
        </w:rPr>
        <w:commentReference w:id="464"/>
      </w:r>
    </w:p>
    <w:p w14:paraId="03AA2803" w14:textId="7A09A52A" w:rsidR="00C90360" w:rsidRPr="00C90360" w:rsidRDefault="00C90360" w:rsidP="00C90360">
      <w:pPr>
        <w:spacing w:after="200"/>
      </w:pPr>
    </w:p>
    <w:p w14:paraId="77D96E51" w14:textId="77777777" w:rsidR="00713EF6" w:rsidRDefault="00713EF6"/>
    <w:p w14:paraId="7A6CDEE8" w14:textId="77777777" w:rsidR="00713EF6" w:rsidRDefault="00713EF6"/>
    <w:p w14:paraId="642ED938" w14:textId="10AC5864" w:rsidR="00F41196" w:rsidRDefault="001529E5">
      <w:r w:rsidRPr="00A962DC">
        <w:lastRenderedPageBreak/>
        <w:t xml:space="preserve">Da bi se kasnije mogli provoditi eksperimenti s kalibriranim uređajem, kalibracijsku jednadžbu je bilo potrebno implementirati u “godirect_ros” paket. </w:t>
      </w:r>
      <w:commentRangeStart w:id="465"/>
      <w:commentRangeStart w:id="466"/>
      <w:r w:rsidRPr="00A962DC">
        <w:t>Na nekoliko mjesta unutar godirect_ros datoteka</w:t>
      </w:r>
      <w:r w:rsidR="00354D5A" w:rsidRPr="00A962DC">
        <w:t xml:space="preserve"> </w:t>
      </w:r>
      <w:r w:rsidRPr="00A962DC">
        <w:t>“gdx_class.py”, “godirect_hand_dynamometer_config.yaml” i</w:t>
      </w:r>
      <w:r w:rsidR="00713EF6">
        <w:t xml:space="preserve"> </w:t>
      </w:r>
      <w:r w:rsidRPr="00A962DC">
        <w:t xml:space="preserve">“godirect_publisher.py”, bilo je potrebno dodati linije koda koje opisuju parametre kalibracijske jednadžbe dinamometra. </w:t>
      </w:r>
      <w:commentRangeEnd w:id="465"/>
      <w:r w:rsidR="00442916">
        <w:rPr>
          <w:rStyle w:val="CommentReference"/>
        </w:rPr>
        <w:commentReference w:id="465"/>
      </w:r>
      <w:commentRangeEnd w:id="466"/>
      <w:r w:rsidR="00223A6B">
        <w:rPr>
          <w:rStyle w:val="CommentReference"/>
        </w:rPr>
        <w:commentReference w:id="466"/>
      </w:r>
      <w:r w:rsidRPr="00A962DC">
        <w:t xml:space="preserve">Na kraju se dobije “config” sučelje gdje se </w:t>
      </w:r>
      <w:r w:rsidR="00713EF6">
        <w:t xml:space="preserve">koeficijenti </w:t>
      </w:r>
      <w:r w:rsidRPr="00A962DC">
        <w:t xml:space="preserve">kalibracijske jednadžbe </w:t>
      </w:r>
      <w:r w:rsidR="00713EF6">
        <w:t xml:space="preserve">četvrtog reda („lin_coeff“, „square_coeff“, „cubic_coeff“, „fourth_ord_coeff“) </w:t>
      </w:r>
      <w:r w:rsidRPr="00A962DC">
        <w:t xml:space="preserve">mogu mijenjati. </w:t>
      </w:r>
    </w:p>
    <w:p w14:paraId="3EC7BAC3" w14:textId="77777777" w:rsidR="00905E5B" w:rsidRDefault="00905E5B"/>
    <w:p w14:paraId="5A6E206E" w14:textId="5C04B216" w:rsidR="00713EF6" w:rsidRDefault="00713EF6">
      <w:r>
        <w:t xml:space="preserve">U </w:t>
      </w:r>
      <w:r w:rsidRPr="00A962DC">
        <w:t>“godirect_hand_dynamometer_config.yaml”</w:t>
      </w:r>
      <w:r w:rsidR="00905E5B">
        <w:t xml:space="preserve"> datoteci</w:t>
      </w:r>
      <w:r w:rsidR="00905E5B" w:rsidRPr="00905E5B">
        <w:t xml:space="preserve"> </w:t>
      </w:r>
      <w:r w:rsidR="00905E5B">
        <w:t>zadaju se koeficijenti kalibracijske jednadžbe četvrtog reda. Da bi se to postiglo</w:t>
      </w:r>
      <w:r>
        <w:t xml:space="preserve"> dodane su sljedeće linije koda</w:t>
      </w:r>
      <w:r w:rsidR="00905E5B">
        <w:t xml:space="preserve"> (linije 26, 27, 28, 29)</w:t>
      </w:r>
      <w:r>
        <w:t>:</w:t>
      </w:r>
    </w:p>
    <w:p w14:paraId="473E881F" w14:textId="77777777" w:rsidR="00713EF6" w:rsidRDefault="00713EF6" w:rsidP="00713EF6">
      <w:commentRangeStart w:id="467"/>
      <w:r>
        <w:t>lin_coeff: 1.095545806</w:t>
      </w:r>
    </w:p>
    <w:p w14:paraId="44F8F7BC" w14:textId="77777777" w:rsidR="00713EF6" w:rsidRDefault="00713EF6" w:rsidP="00713EF6">
      <w:r>
        <w:t>square_coeff: -0.000302451</w:t>
      </w:r>
    </w:p>
    <w:p w14:paraId="1E44C569" w14:textId="77777777" w:rsidR="00713EF6" w:rsidRDefault="00713EF6" w:rsidP="00713EF6">
      <w:r>
        <w:t>cubic_coeff: 0.00000141565</w:t>
      </w:r>
    </w:p>
    <w:p w14:paraId="0587B21D" w14:textId="1BCBEDC9" w:rsidR="00713EF6" w:rsidRDefault="00713EF6" w:rsidP="00713EF6">
      <w:r>
        <w:t>fourth_ord_coeff: -0.00000000173619</w:t>
      </w:r>
      <w:commentRangeEnd w:id="467"/>
      <w:r w:rsidR="00223A6B">
        <w:rPr>
          <w:rStyle w:val="CommentReference"/>
        </w:rPr>
        <w:commentReference w:id="467"/>
      </w:r>
    </w:p>
    <w:p w14:paraId="498F223A" w14:textId="77777777" w:rsidR="00905E5B" w:rsidRDefault="00905E5B" w:rsidP="00713EF6"/>
    <w:p w14:paraId="302FBD27" w14:textId="7359A41D" w:rsidR="00713EF6" w:rsidRDefault="00713EF6" w:rsidP="00713EF6">
      <w:r>
        <w:t xml:space="preserve">U </w:t>
      </w:r>
      <w:r w:rsidRPr="00A962DC">
        <w:t>“</w:t>
      </w:r>
      <w:r w:rsidRPr="00713EF6">
        <w:t xml:space="preserve"> </w:t>
      </w:r>
      <w:r w:rsidRPr="00A962DC">
        <w:t>gdx_class.py ”</w:t>
      </w:r>
      <w:r w:rsidR="00905E5B">
        <w:t xml:space="preserve"> datoteci definirana je funkcija „read“ koja kao argumente </w:t>
      </w:r>
      <w:r w:rsidR="004E3622">
        <w:t xml:space="preserve">koristi koeficijente kalibracijske jednadžbe četvrtog reda. Ukoliko funkcija ne dobije parametre, sila („force_data.grip_force“) će biti izračunata pomoću unaprijed definiranih koeficijenata, odnosno sila će ispasti jednaka varijabli x (svi koeficijenti su jednaki 0, osim linearnog koji iznosi 1). Ukoliko funkcija dobije parametre zadane u .yaml datoteci, sila se izračunava prema </w:t>
      </w:r>
      <w:commentRangeStart w:id="468"/>
      <w:r w:rsidR="004E3622">
        <w:t>definiranom izrazu.</w:t>
      </w:r>
      <w:r>
        <w:t xml:space="preserve"> </w:t>
      </w:r>
      <w:r w:rsidR="004E3622">
        <w:t xml:space="preserve">U </w:t>
      </w:r>
      <w:r w:rsidR="004E3622" w:rsidRPr="00A962DC">
        <w:t>“</w:t>
      </w:r>
      <w:r w:rsidR="004E3622" w:rsidRPr="00713EF6">
        <w:t xml:space="preserve"> </w:t>
      </w:r>
      <w:r w:rsidR="004E3622" w:rsidRPr="00A962DC">
        <w:t>gdx_class.py ”</w:t>
      </w:r>
      <w:r w:rsidR="004E3622">
        <w:t xml:space="preserve"> </w:t>
      </w:r>
      <w:r>
        <w:t>dodane su sljedeće linije koda</w:t>
      </w:r>
      <w:r w:rsidR="00905E5B">
        <w:t xml:space="preserve"> (linije 227, 274, 275)</w:t>
      </w:r>
      <w:r>
        <w:t>:</w:t>
      </w:r>
    </w:p>
    <w:p w14:paraId="13EE7977" w14:textId="5D88D282" w:rsidR="00713EF6" w:rsidRDefault="00713EF6" w:rsidP="00713EF6">
      <w:r w:rsidRPr="00713EF6">
        <w:t>def read(self, publisher, measurement_type='grip', lin_coeff=1 , square_coeff=0, cubic_coeff=0, fourth_ord_coeff=0):</w:t>
      </w:r>
      <w:r w:rsidR="00905E5B">
        <w:t xml:space="preserve"> </w:t>
      </w:r>
    </w:p>
    <w:p w14:paraId="1C15C25F" w14:textId="77777777" w:rsidR="00905E5B" w:rsidRDefault="00905E5B" w:rsidP="00905E5B">
      <w:r>
        <w:t>x = (value - sensor_offset)</w:t>
      </w:r>
    </w:p>
    <w:p w14:paraId="7B712996" w14:textId="58264B6F" w:rsidR="00905E5B" w:rsidRDefault="00905E5B" w:rsidP="00905E5B">
      <w:r>
        <w:t>force_data.grip_force = lin_coeff * x + square_coeff * (x**2) + cubic_coeff * (x**3) + fourth_ord_coeff * (x**4)</w:t>
      </w:r>
      <w:commentRangeEnd w:id="468"/>
      <w:r w:rsidR="00223A6B">
        <w:rPr>
          <w:rStyle w:val="CommentReference"/>
        </w:rPr>
        <w:commentReference w:id="468"/>
      </w:r>
    </w:p>
    <w:p w14:paraId="5028B6E4" w14:textId="37871867" w:rsidR="00905E5B" w:rsidRDefault="00905E5B" w:rsidP="00905E5B"/>
    <w:p w14:paraId="54C0054D" w14:textId="77777777" w:rsidR="006B5943" w:rsidRDefault="006B5943" w:rsidP="00905E5B"/>
    <w:p w14:paraId="6500BEFC" w14:textId="4FB199B9" w:rsidR="00905E5B" w:rsidRDefault="006B5943" w:rsidP="00905E5B">
      <w:r>
        <w:lastRenderedPageBreak/>
        <w:t>Pomoću</w:t>
      </w:r>
      <w:r w:rsidR="00905E5B">
        <w:t xml:space="preserve"> </w:t>
      </w:r>
      <w:r w:rsidR="00905E5B" w:rsidRPr="00A962DC">
        <w:t>“</w:t>
      </w:r>
      <w:r w:rsidR="00905E5B" w:rsidRPr="00713EF6">
        <w:t xml:space="preserve"> </w:t>
      </w:r>
      <w:r w:rsidR="00905E5B" w:rsidRPr="00A962DC">
        <w:t>godirect_publisher.py ”</w:t>
      </w:r>
      <w:r w:rsidR="00905E5B">
        <w:t xml:space="preserve"> </w:t>
      </w:r>
      <w:r>
        <w:t xml:space="preserve">datoteke pozivaju se koeficijenti koji su definirani u .yaml datoteci. U </w:t>
      </w:r>
      <w:r w:rsidRPr="00A962DC">
        <w:t>“</w:t>
      </w:r>
      <w:r w:rsidRPr="00713EF6">
        <w:t xml:space="preserve"> </w:t>
      </w:r>
      <w:r w:rsidRPr="00A962DC">
        <w:t>godirect_publisher.py ”</w:t>
      </w:r>
      <w:r>
        <w:t xml:space="preserve"> </w:t>
      </w:r>
      <w:r w:rsidR="00905E5B">
        <w:t>dodane su sljedeće linije koda (linije 36, 37, 38, 39, 57):</w:t>
      </w:r>
    </w:p>
    <w:p w14:paraId="341B255D" w14:textId="77777777" w:rsidR="00905E5B" w:rsidRDefault="00905E5B" w:rsidP="00905E5B">
      <w:r>
        <w:t>lin_coeff = rospy.get_param('~lin_coeff')</w:t>
      </w:r>
    </w:p>
    <w:p w14:paraId="1075275F" w14:textId="6939F28D" w:rsidR="00905E5B" w:rsidRDefault="00905E5B" w:rsidP="00905E5B">
      <w:r>
        <w:t>square_coeff = rospy.get_param('~square_coeff')</w:t>
      </w:r>
    </w:p>
    <w:p w14:paraId="79741F08" w14:textId="74844DDB" w:rsidR="00905E5B" w:rsidRDefault="00905E5B" w:rsidP="00905E5B">
      <w:r>
        <w:t>cubic_coeff = rospy.get_param('~cubic_coeff')</w:t>
      </w:r>
    </w:p>
    <w:p w14:paraId="5696B37B" w14:textId="5D64B0F8" w:rsidR="00905E5B" w:rsidRPr="00A962DC" w:rsidRDefault="00905E5B" w:rsidP="00905E5B">
      <w:r>
        <w:t>fourth_ord_coeff = rospy.get_param('~fourth_ord_coeff')</w:t>
      </w:r>
    </w:p>
    <w:p w14:paraId="649D626B" w14:textId="159659B1" w:rsidR="00733550" w:rsidDel="00EF1DF3" w:rsidRDefault="00905E5B" w:rsidP="00733550">
      <w:pPr>
        <w:rPr>
          <w:del w:id="469" w:author="Luciano Kostelac" w:date="2023-02-16T02:14:00Z"/>
        </w:rPr>
      </w:pPr>
      <w:bookmarkStart w:id="470" w:name="_Toc126618641"/>
      <w:r w:rsidRPr="00905E5B">
        <w:t>gdx_hd.read(publisher=pub, measurement_type=measurement_type, lin_coeff=lin_coeff, square_coeff=square_coeff, cubic_coeff=cubic_coeff, fourth_ord_coeff=fourth_ord_coeff)</w:t>
      </w:r>
    </w:p>
    <w:p w14:paraId="43FB870F" w14:textId="4A34A1B8" w:rsidR="006B5943" w:rsidRPr="00733550" w:rsidRDefault="00EF1DF3" w:rsidP="00733550">
      <w:ins w:id="471" w:author="Luciano Kostelac" w:date="2023-02-16T02:14:00Z">
        <w:r>
          <w:br w:type="page"/>
        </w:r>
      </w:ins>
    </w:p>
    <w:p w14:paraId="642ED93E" w14:textId="463C23DF" w:rsidR="00F41196" w:rsidRPr="00A962DC" w:rsidRDefault="001529E5" w:rsidP="003D4D80">
      <w:pPr>
        <w:pStyle w:val="Heading1"/>
      </w:pPr>
      <w:bookmarkStart w:id="472" w:name="_Toc127409776"/>
      <w:r w:rsidRPr="00A962DC">
        <w:lastRenderedPageBreak/>
        <w:t>Shimmer</w:t>
      </w:r>
      <w:r w:rsidR="008A687C">
        <w:t>3</w:t>
      </w:r>
      <w:r w:rsidRPr="00A962DC">
        <w:t xml:space="preserve"> senzori</w:t>
      </w:r>
      <w:bookmarkEnd w:id="470"/>
      <w:bookmarkEnd w:id="472"/>
    </w:p>
    <w:p w14:paraId="0B993674" w14:textId="52FC4E5D" w:rsidR="00194C89" w:rsidRDefault="000A3A58" w:rsidP="000A3A58">
      <w:r w:rsidRPr="00A962DC">
        <w:t xml:space="preserve">Shimmer senzori su </w:t>
      </w:r>
      <w:commentRangeStart w:id="473"/>
      <w:r>
        <w:t>nosivi senzori</w:t>
      </w:r>
      <w:r w:rsidRPr="00A962DC">
        <w:t xml:space="preserve"> </w:t>
      </w:r>
      <w:commentRangeEnd w:id="473"/>
      <w:r>
        <w:rPr>
          <w:rStyle w:val="CommentReference"/>
        </w:rPr>
        <w:commentReference w:id="473"/>
      </w:r>
      <w:r w:rsidRPr="00A962DC">
        <w:t>ko</w:t>
      </w:r>
      <w:r>
        <w:t xml:space="preserve">ji služe za </w:t>
      </w:r>
      <w:r w:rsidRPr="00A962DC">
        <w:t>pra</w:t>
      </w:r>
      <w:r>
        <w:t>ćenje</w:t>
      </w:r>
      <w:r w:rsidRPr="00A962DC">
        <w:t>, mjer</w:t>
      </w:r>
      <w:r>
        <w:t>enje</w:t>
      </w:r>
      <w:r w:rsidRPr="00A962DC">
        <w:t xml:space="preserve"> i sprem</w:t>
      </w:r>
      <w:r>
        <w:t>anje podataka o</w:t>
      </w:r>
      <w:r w:rsidRPr="007F607B">
        <w:t xml:space="preserve"> </w:t>
      </w:r>
      <w:commentRangeStart w:id="474"/>
      <w:r w:rsidRPr="00A962DC">
        <w:t>kinematičkoj i biofizičkoj aktivnosti osobe</w:t>
      </w:r>
      <w:commentRangeEnd w:id="474"/>
      <w:r>
        <w:rPr>
          <w:rStyle w:val="CommentReference"/>
        </w:rPr>
        <w:commentReference w:id="474"/>
      </w:r>
      <w:r w:rsidR="00DE1864">
        <w:t xml:space="preserve"> ovisno o </w:t>
      </w:r>
      <w:r w:rsidR="00110A6D">
        <w:t>konfiguraciji</w:t>
      </w:r>
      <w:r w:rsidRPr="00A962DC">
        <w:t xml:space="preserve">. </w:t>
      </w:r>
      <w:commentRangeStart w:id="475"/>
      <w:commentRangeStart w:id="476"/>
      <w:r w:rsidRPr="00A962DC">
        <w:t>Napravljeni su da budu lagani, fleksibilni i robusni. Omogućuju dobivanje pouzdanih i kvalitetnih podataka</w:t>
      </w:r>
      <w:commentRangeEnd w:id="475"/>
      <w:r>
        <w:rPr>
          <w:rStyle w:val="CommentReference"/>
        </w:rPr>
        <w:commentReference w:id="475"/>
      </w:r>
      <w:commentRangeEnd w:id="476"/>
      <w:r w:rsidR="00F46A7F">
        <w:rPr>
          <w:rStyle w:val="CommentReference"/>
        </w:rPr>
        <w:commentReference w:id="476"/>
      </w:r>
      <w:r w:rsidRPr="00A962DC">
        <w:t>.</w:t>
      </w:r>
      <w:r w:rsidR="00014A49">
        <w:t xml:space="preserve"> </w:t>
      </w:r>
      <w:r w:rsidR="00A10150">
        <w:t>Korišteni Shimmer3 senzor</w:t>
      </w:r>
      <w:r w:rsidR="008B7E57">
        <w:t xml:space="preserve"> ima mogućnost </w:t>
      </w:r>
      <w:r w:rsidR="00105686">
        <w:t xml:space="preserve">mjerenja </w:t>
      </w:r>
      <w:r w:rsidR="00614E88">
        <w:t xml:space="preserve">površinske </w:t>
      </w:r>
      <w:r w:rsidR="005B3C94">
        <w:t xml:space="preserve">elektromiografije </w:t>
      </w:r>
      <w:r w:rsidR="005D3981">
        <w:t>(</w:t>
      </w:r>
      <w:r w:rsidR="003402B6" w:rsidRPr="003402B6">
        <w:rPr>
          <w:i/>
          <w:iCs/>
        </w:rPr>
        <w:t>e</w:t>
      </w:r>
      <w:r w:rsidR="005D3981" w:rsidRPr="003402B6">
        <w:rPr>
          <w:i/>
          <w:iCs/>
        </w:rPr>
        <w:t xml:space="preserve">ng. </w:t>
      </w:r>
      <w:r w:rsidR="00614E88">
        <w:rPr>
          <w:i/>
          <w:iCs/>
        </w:rPr>
        <w:t xml:space="preserve">surface </w:t>
      </w:r>
      <w:r w:rsidR="005D3981" w:rsidRPr="003402B6">
        <w:rPr>
          <w:i/>
          <w:iCs/>
        </w:rPr>
        <w:t>El</w:t>
      </w:r>
      <w:r w:rsidR="00987F91" w:rsidRPr="003402B6">
        <w:rPr>
          <w:i/>
          <w:iCs/>
        </w:rPr>
        <w:t xml:space="preserve">ectromiography – </w:t>
      </w:r>
      <w:r w:rsidR="00614E88">
        <w:rPr>
          <w:i/>
          <w:iCs/>
        </w:rPr>
        <w:t>s</w:t>
      </w:r>
      <w:r w:rsidR="00987F91" w:rsidRPr="003402B6">
        <w:rPr>
          <w:i/>
          <w:iCs/>
        </w:rPr>
        <w:t>EMG</w:t>
      </w:r>
      <w:r w:rsidR="00987F91">
        <w:t>)</w:t>
      </w:r>
      <w:r w:rsidR="00105686">
        <w:t xml:space="preserve"> </w:t>
      </w:r>
      <w:r w:rsidR="005B3C94">
        <w:t>i elektro</w:t>
      </w:r>
      <w:r w:rsidR="004908EE">
        <w:t>kardiografije</w:t>
      </w:r>
      <w:r w:rsidR="00987F91">
        <w:t xml:space="preserve"> (</w:t>
      </w:r>
      <w:r w:rsidR="003402B6" w:rsidRPr="003402B6">
        <w:rPr>
          <w:i/>
          <w:iCs/>
        </w:rPr>
        <w:t>e</w:t>
      </w:r>
      <w:r w:rsidR="004908EE" w:rsidRPr="003402B6">
        <w:rPr>
          <w:i/>
          <w:iCs/>
        </w:rPr>
        <w:t>ng. Electrocardiography</w:t>
      </w:r>
      <w:ins w:id="477" w:author="Luciano Kostelac" w:date="2023-02-15T22:46:00Z">
        <w:r w:rsidR="009E66A1">
          <w:rPr>
            <w:i/>
            <w:iCs/>
          </w:rPr>
          <w:t xml:space="preserve"> - ECG</w:t>
        </w:r>
      </w:ins>
      <w:r w:rsidR="004908EE">
        <w:t>)</w:t>
      </w:r>
      <w:r w:rsidR="00614E88">
        <w:t xml:space="preserve">. Površinska elektromiografija je tehnika </w:t>
      </w:r>
      <w:r w:rsidR="00FF6B36">
        <w:t>za procjenu električne aktivnosti</w:t>
      </w:r>
      <w:r w:rsidR="00723134">
        <w:t xml:space="preserve"> skeletnih mišića</w:t>
      </w:r>
      <w:ins w:id="478" w:author="Luciano Kostelac" w:date="2023-02-16T02:39:00Z">
        <w:r w:rsidR="00C163E2">
          <w:t xml:space="preserve"> te će se koristiti u ovome projektu</w:t>
        </w:r>
      </w:ins>
      <w:r w:rsidR="00723134">
        <w:t>.</w:t>
      </w:r>
      <w:r w:rsidR="009738FC">
        <w:t xml:space="preserve"> </w:t>
      </w:r>
    </w:p>
    <w:p w14:paraId="7799165D" w14:textId="2D10067A" w:rsidR="00E26C98" w:rsidRDefault="00864C92">
      <w:pPr>
        <w:pPrChange w:id="479" w:author="Luciano Kostelac" w:date="2023-02-16T02:39:00Z">
          <w:pPr>
            <w:pStyle w:val="ListParagraph"/>
            <w:numPr>
              <w:numId w:val="11"/>
            </w:numPr>
            <w:ind w:hanging="360"/>
          </w:pPr>
        </w:pPrChange>
      </w:pPr>
      <w:r>
        <w:t>Koriste se i u sljedećim područjima i aktivnostima</w:t>
      </w:r>
      <w:r w:rsidR="0003494C">
        <w:t>:</w:t>
      </w:r>
    </w:p>
    <w:p w14:paraId="4E5751F3" w14:textId="77777777" w:rsidR="00CD647C" w:rsidDel="009E66A1" w:rsidRDefault="00CD647C" w:rsidP="0033567F">
      <w:pPr>
        <w:pStyle w:val="ListParagraph"/>
        <w:numPr>
          <w:ilvl w:val="0"/>
          <w:numId w:val="11"/>
        </w:numPr>
        <w:rPr>
          <w:del w:id="480" w:author="Luciano Kostelac" w:date="2023-02-15T22:46:00Z"/>
        </w:rPr>
      </w:pPr>
      <w:r>
        <w:t>Fibrilacija atrija</w:t>
      </w:r>
    </w:p>
    <w:p w14:paraId="06EFB4DE" w14:textId="77777777" w:rsidR="00CD647C" w:rsidRDefault="00CD647C">
      <w:pPr>
        <w:pStyle w:val="ListParagraph"/>
        <w:numPr>
          <w:ilvl w:val="0"/>
          <w:numId w:val="11"/>
        </w:numPr>
        <w:pPrChange w:id="481" w:author="Luciano Kostelac" w:date="2023-02-15T22:46:00Z">
          <w:pPr/>
        </w:pPrChange>
      </w:pPr>
    </w:p>
    <w:p w14:paraId="02EC71F7" w14:textId="7A386A53" w:rsidR="00CD647C" w:rsidRDefault="00CD647C" w:rsidP="0033567F">
      <w:pPr>
        <w:pStyle w:val="ListParagraph"/>
        <w:numPr>
          <w:ilvl w:val="0"/>
          <w:numId w:val="11"/>
        </w:numPr>
      </w:pPr>
      <w:r>
        <w:t>Preuranjena ventrikularna kontrakcija</w:t>
      </w:r>
    </w:p>
    <w:p w14:paraId="08710AA5" w14:textId="52C2B0CD" w:rsidR="00CD647C" w:rsidRDefault="00CD647C" w:rsidP="0033567F">
      <w:pPr>
        <w:pStyle w:val="ListParagraph"/>
        <w:numPr>
          <w:ilvl w:val="0"/>
          <w:numId w:val="11"/>
        </w:numPr>
      </w:pPr>
      <w:r>
        <w:t>Praćenje rada srca</w:t>
      </w:r>
    </w:p>
    <w:p w14:paraId="1339B433" w14:textId="675BC9B5" w:rsidR="00CD647C" w:rsidRDefault="00CD647C" w:rsidP="0033567F">
      <w:pPr>
        <w:pStyle w:val="ListParagraph"/>
        <w:numPr>
          <w:ilvl w:val="0"/>
          <w:numId w:val="11"/>
        </w:numPr>
      </w:pPr>
      <w:r>
        <w:t>Abnormalno otkrivanje i upozorenje o ritmu</w:t>
      </w:r>
    </w:p>
    <w:p w14:paraId="7457482C" w14:textId="256F2F7A" w:rsidR="00CD647C" w:rsidRDefault="00CD647C" w:rsidP="0033567F">
      <w:pPr>
        <w:pStyle w:val="ListParagraph"/>
        <w:numPr>
          <w:ilvl w:val="0"/>
          <w:numId w:val="11"/>
        </w:numPr>
      </w:pPr>
      <w:r>
        <w:t>Biomehanika, mišićna aktivnost, poremećaj hoda i držanja</w:t>
      </w:r>
    </w:p>
    <w:p w14:paraId="5724A934" w14:textId="5DBC7F17" w:rsidR="00CD647C" w:rsidRDefault="00CD647C" w:rsidP="0033567F">
      <w:pPr>
        <w:pStyle w:val="ListParagraph"/>
        <w:numPr>
          <w:ilvl w:val="0"/>
          <w:numId w:val="11"/>
        </w:numPr>
      </w:pPr>
      <w:r>
        <w:t>Analiza umor</w:t>
      </w:r>
      <w:r w:rsidR="004A4D17">
        <w:t>a</w:t>
      </w:r>
    </w:p>
    <w:p w14:paraId="19E0CAD1" w14:textId="59AB7E45" w:rsidR="00CD647C" w:rsidRDefault="00CD647C" w:rsidP="0033567F">
      <w:pPr>
        <w:pStyle w:val="ListParagraph"/>
        <w:numPr>
          <w:ilvl w:val="0"/>
          <w:numId w:val="11"/>
        </w:numPr>
      </w:pPr>
      <w:r>
        <w:t>Spotska tehnika, izvedba i medicina</w:t>
      </w:r>
    </w:p>
    <w:p w14:paraId="03192252" w14:textId="1A3AFA79" w:rsidR="00CD647C" w:rsidRDefault="00CD647C" w:rsidP="0033567F">
      <w:pPr>
        <w:pStyle w:val="ListParagraph"/>
        <w:numPr>
          <w:ilvl w:val="0"/>
          <w:numId w:val="11"/>
        </w:numPr>
      </w:pPr>
      <w:r>
        <w:t>Neurorehabilitacij</w:t>
      </w:r>
    </w:p>
    <w:p w14:paraId="053AEA1D" w14:textId="17A6E6BF" w:rsidR="00CD647C" w:rsidRDefault="00CD647C" w:rsidP="0033567F">
      <w:pPr>
        <w:pStyle w:val="ListParagraph"/>
        <w:numPr>
          <w:ilvl w:val="0"/>
          <w:numId w:val="11"/>
        </w:numPr>
      </w:pPr>
      <w:r>
        <w:t>Analiza tremora</w:t>
      </w:r>
    </w:p>
    <w:p w14:paraId="25A33670" w14:textId="656344DC" w:rsidR="00CD647C" w:rsidRDefault="00CD647C" w:rsidP="0033567F">
      <w:pPr>
        <w:pStyle w:val="ListParagraph"/>
        <w:numPr>
          <w:ilvl w:val="0"/>
          <w:numId w:val="11"/>
        </w:numPr>
      </w:pPr>
      <w:r>
        <w:t>Veterinarska znanost</w:t>
      </w:r>
    </w:p>
    <w:p w14:paraId="30D1CE45" w14:textId="2D342FFD" w:rsidR="00CD647C" w:rsidRDefault="00CD647C" w:rsidP="0033567F">
      <w:pPr>
        <w:pStyle w:val="ListParagraph"/>
        <w:numPr>
          <w:ilvl w:val="0"/>
          <w:numId w:val="11"/>
        </w:numPr>
      </w:pPr>
      <w:r>
        <w:t>Ortopedija</w:t>
      </w:r>
    </w:p>
    <w:p w14:paraId="53AB8DB8" w14:textId="771DFA83" w:rsidR="0033567F" w:rsidRDefault="00CD647C" w:rsidP="0033567F">
      <w:pPr>
        <w:pStyle w:val="ListParagraph"/>
        <w:numPr>
          <w:ilvl w:val="0"/>
          <w:numId w:val="11"/>
        </w:numPr>
        <w:rPr>
          <w:ins w:id="482" w:author="Luciano Kostelac" w:date="2023-02-16T02:38:00Z"/>
        </w:rPr>
      </w:pPr>
      <w:r>
        <w:t>Bioimpedancija prsnog koša (disanje)</w:t>
      </w:r>
    </w:p>
    <w:p w14:paraId="1C4DCE54" w14:textId="77777777" w:rsidR="009A44B7" w:rsidRDefault="009A44B7" w:rsidP="009A44B7">
      <w:pPr>
        <w:rPr>
          <w:ins w:id="483" w:author="Luciano Kostelac" w:date="2023-02-16T02:38:00Z"/>
        </w:rPr>
      </w:pPr>
    </w:p>
    <w:p w14:paraId="37701369" w14:textId="77777777" w:rsidR="009A44B7" w:rsidRDefault="009A44B7" w:rsidP="009A44B7">
      <w:pPr>
        <w:rPr>
          <w:ins w:id="484" w:author="Luciano Kostelac" w:date="2023-02-16T02:38:00Z"/>
        </w:rPr>
      </w:pPr>
    </w:p>
    <w:p w14:paraId="0ACAA8A2" w14:textId="77777777" w:rsidR="009A44B7" w:rsidRDefault="009A44B7" w:rsidP="009A44B7">
      <w:pPr>
        <w:rPr>
          <w:ins w:id="485" w:author="Luciano Kostelac" w:date="2023-02-16T02:38:00Z"/>
        </w:rPr>
      </w:pPr>
    </w:p>
    <w:p w14:paraId="44FC37EB" w14:textId="77777777" w:rsidR="009A44B7" w:rsidRDefault="009A44B7" w:rsidP="009A44B7">
      <w:pPr>
        <w:rPr>
          <w:ins w:id="486" w:author="Luciano Kostelac" w:date="2023-02-16T02:38:00Z"/>
        </w:rPr>
      </w:pPr>
    </w:p>
    <w:p w14:paraId="08F4DFF4" w14:textId="77777777" w:rsidR="009A44B7" w:rsidRDefault="009A44B7" w:rsidP="009A44B7">
      <w:pPr>
        <w:rPr>
          <w:ins w:id="487" w:author="Luciano Kostelac" w:date="2023-02-16T02:38:00Z"/>
        </w:rPr>
      </w:pPr>
    </w:p>
    <w:p w14:paraId="09A94909" w14:textId="77777777" w:rsidR="009A44B7" w:rsidRDefault="009A44B7" w:rsidP="009A44B7">
      <w:pPr>
        <w:rPr>
          <w:ins w:id="488" w:author="Luciano Kostelac" w:date="2023-02-16T02:38:00Z"/>
        </w:rPr>
      </w:pPr>
    </w:p>
    <w:p w14:paraId="37B79263" w14:textId="77777777" w:rsidR="009A44B7" w:rsidRDefault="009A44B7" w:rsidP="009A44B7">
      <w:pPr>
        <w:rPr>
          <w:ins w:id="489" w:author="Luciano Kostelac" w:date="2023-02-16T02:38:00Z"/>
        </w:rPr>
      </w:pPr>
    </w:p>
    <w:p w14:paraId="2DBF0694" w14:textId="77777777" w:rsidR="009A44B7" w:rsidRDefault="009A44B7" w:rsidP="009A44B7">
      <w:pPr>
        <w:rPr>
          <w:ins w:id="490" w:author="Luciano Kostelac" w:date="2023-02-16T02:38:00Z"/>
        </w:rPr>
      </w:pPr>
    </w:p>
    <w:p w14:paraId="5349FB1C" w14:textId="77777777" w:rsidR="009A44B7" w:rsidRDefault="009A44B7">
      <w:pPr>
        <w:pPrChange w:id="491" w:author="Luciano Kostelac" w:date="2023-02-16T02:38:00Z">
          <w:pPr>
            <w:pStyle w:val="ListParagraph"/>
            <w:numPr>
              <w:numId w:val="11"/>
            </w:numPr>
            <w:ind w:hanging="360"/>
          </w:pPr>
        </w:pPrChange>
      </w:pPr>
    </w:p>
    <w:p w14:paraId="14842EE4" w14:textId="5178D36F" w:rsidR="0033567F" w:rsidRDefault="0033567F" w:rsidP="0033567F">
      <w:r>
        <w:t>Tehničke karakteristike</w:t>
      </w:r>
      <w:ins w:id="492" w:author="Luciano Kostelac" w:date="2023-02-16T02:38:00Z">
        <w:r w:rsidR="009A44B7">
          <w:t xml:space="preserve"> senzora prikazane su u sljedećoj tablici:</w:t>
        </w:r>
      </w:ins>
    </w:p>
    <w:p w14:paraId="1EFFA389" w14:textId="185F4DFC" w:rsidR="009A44B7" w:rsidRDefault="009A44B7">
      <w:pPr>
        <w:pStyle w:val="Caption"/>
        <w:keepNext/>
        <w:rPr>
          <w:ins w:id="493" w:author="Luciano Kostelac" w:date="2023-02-16T02:38:00Z"/>
        </w:rPr>
        <w:pPrChange w:id="494" w:author="Luciano Kostelac" w:date="2023-02-16T02:38:00Z">
          <w:pPr/>
        </w:pPrChange>
      </w:pPr>
      <w:ins w:id="495" w:author="Luciano Kostelac" w:date="2023-02-16T02:38:00Z">
        <w:r>
          <w:t xml:space="preserve">Tablica </w:t>
        </w:r>
        <w:r>
          <w:fldChar w:fldCharType="begin"/>
        </w:r>
        <w:r>
          <w:instrText xml:space="preserve"> STYLEREF 1 \s </w:instrText>
        </w:r>
      </w:ins>
      <w:r>
        <w:fldChar w:fldCharType="separate"/>
      </w:r>
      <w:r>
        <w:rPr>
          <w:noProof/>
        </w:rPr>
        <w:t>4</w:t>
      </w:r>
      <w:ins w:id="496" w:author="Luciano Kostelac" w:date="2023-02-16T02:38:00Z">
        <w:r>
          <w:fldChar w:fldCharType="end"/>
        </w:r>
        <w:r>
          <w:t>.</w:t>
        </w:r>
        <w:r>
          <w:fldChar w:fldCharType="begin"/>
        </w:r>
        <w:r>
          <w:instrText xml:space="preserve"> SEQ Tablica \* ARABIC \s 1 </w:instrText>
        </w:r>
      </w:ins>
      <w:r>
        <w:fldChar w:fldCharType="separate"/>
      </w:r>
      <w:ins w:id="497" w:author="Luciano Kostelac" w:date="2023-02-16T02:38:00Z">
        <w:r>
          <w:rPr>
            <w:noProof/>
          </w:rPr>
          <w:t>1</w:t>
        </w:r>
        <w:r>
          <w:fldChar w:fldCharType="end"/>
        </w:r>
        <w:r>
          <w:t>. Tehničke karakteristike senzora</w:t>
        </w:r>
      </w:ins>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84"/>
        <w:gridCol w:w="6917"/>
      </w:tblGrid>
      <w:tr w:rsidR="00795005" w14:paraId="5CD4F081" w14:textId="77777777" w:rsidTr="00795005">
        <w:trPr>
          <w:trHeight w:val="624"/>
        </w:trPr>
        <w:tc>
          <w:tcPr>
            <w:tcW w:w="8901" w:type="dxa"/>
            <w:gridSpan w:val="2"/>
            <w:vAlign w:val="center"/>
          </w:tcPr>
          <w:p w14:paraId="34F2AC9E" w14:textId="59406DF1" w:rsidR="00795005" w:rsidRDefault="00795005" w:rsidP="00795005">
            <w:pPr>
              <w:jc w:val="center"/>
            </w:pPr>
            <w:r>
              <w:t>Tehničke karakteristike</w:t>
            </w:r>
          </w:p>
        </w:tc>
      </w:tr>
      <w:tr w:rsidR="00150C82" w14:paraId="2AFFFA07" w14:textId="77777777" w:rsidTr="00795005">
        <w:trPr>
          <w:trHeight w:val="624"/>
        </w:trPr>
        <w:tc>
          <w:tcPr>
            <w:tcW w:w="1984" w:type="dxa"/>
            <w:vAlign w:val="center"/>
          </w:tcPr>
          <w:p w14:paraId="1863C893" w14:textId="18478A18" w:rsidR="00EB23FB" w:rsidRDefault="00CF6562" w:rsidP="00795005">
            <w:pPr>
              <w:jc w:val="center"/>
            </w:pPr>
            <w:r>
              <w:t>Pojačanje</w:t>
            </w:r>
          </w:p>
        </w:tc>
        <w:tc>
          <w:tcPr>
            <w:tcW w:w="6917" w:type="dxa"/>
            <w:vAlign w:val="center"/>
          </w:tcPr>
          <w:p w14:paraId="47127ADB" w14:textId="4F6195CA" w:rsidR="00EB23FB" w:rsidRDefault="00636000" w:rsidP="00795005">
            <w:pPr>
              <w:jc w:val="center"/>
            </w:pPr>
            <w:r>
              <w:t xml:space="preserve">Softverski </w:t>
            </w:r>
            <w:r w:rsidR="002A5C57">
              <w:t>konfigurabilno</w:t>
            </w:r>
            <w:r>
              <w:t xml:space="preserve"> (1, 2, 3, 4, 6, 8, 12)</w:t>
            </w:r>
          </w:p>
        </w:tc>
      </w:tr>
      <w:tr w:rsidR="00150C82" w14:paraId="39CCC578" w14:textId="77777777" w:rsidTr="00795005">
        <w:trPr>
          <w:trHeight w:val="850"/>
        </w:trPr>
        <w:tc>
          <w:tcPr>
            <w:tcW w:w="1984" w:type="dxa"/>
            <w:vAlign w:val="center"/>
          </w:tcPr>
          <w:p w14:paraId="3927A98C" w14:textId="04E9C3BA" w:rsidR="00EB23FB" w:rsidRDefault="00034E38" w:rsidP="00795005">
            <w:pPr>
              <w:jc w:val="center"/>
            </w:pPr>
            <w:r>
              <w:t>Brzina prijenosa podataka</w:t>
            </w:r>
          </w:p>
        </w:tc>
        <w:tc>
          <w:tcPr>
            <w:tcW w:w="6917" w:type="dxa"/>
            <w:vAlign w:val="center"/>
          </w:tcPr>
          <w:p w14:paraId="41A032E1" w14:textId="16F68C3C" w:rsidR="00EB23FB" w:rsidRDefault="002A5C57" w:rsidP="00795005">
            <w:pPr>
              <w:jc w:val="center"/>
            </w:pPr>
            <w:r>
              <w:t>Softverski konfigurabilno (125, 250, 500, 1000, 2000, 4000, 8000 SPS)</w:t>
            </w:r>
          </w:p>
        </w:tc>
      </w:tr>
      <w:tr w:rsidR="00150C82" w14:paraId="280DE055" w14:textId="77777777" w:rsidTr="00795005">
        <w:trPr>
          <w:trHeight w:val="567"/>
        </w:trPr>
        <w:tc>
          <w:tcPr>
            <w:tcW w:w="1984" w:type="dxa"/>
            <w:vAlign w:val="center"/>
          </w:tcPr>
          <w:p w14:paraId="7FC05D5D" w14:textId="316CD5BC" w:rsidR="00EB23FB" w:rsidRDefault="006C589C" w:rsidP="00795005">
            <w:pPr>
              <w:jc w:val="center"/>
            </w:pPr>
            <w:r>
              <w:t>Mrežna propusnost</w:t>
            </w:r>
          </w:p>
        </w:tc>
        <w:tc>
          <w:tcPr>
            <w:tcW w:w="6917" w:type="dxa"/>
            <w:vAlign w:val="center"/>
          </w:tcPr>
          <w:p w14:paraId="11CAB1A6" w14:textId="58B9E3F9" w:rsidR="00EB23FB" w:rsidRDefault="002A5C57" w:rsidP="00795005">
            <w:pPr>
              <w:jc w:val="center"/>
            </w:pPr>
            <w:r>
              <w:t>8.4 kHz</w:t>
            </w:r>
          </w:p>
        </w:tc>
      </w:tr>
      <w:tr w:rsidR="00150C82" w14:paraId="071CFE4B" w14:textId="77777777" w:rsidTr="00795005">
        <w:trPr>
          <w:trHeight w:val="567"/>
        </w:trPr>
        <w:tc>
          <w:tcPr>
            <w:tcW w:w="1984" w:type="dxa"/>
            <w:vAlign w:val="center"/>
          </w:tcPr>
          <w:p w14:paraId="3763EB1B" w14:textId="134DB894" w:rsidR="00EB23FB" w:rsidRDefault="00636000" w:rsidP="00795005">
            <w:pPr>
              <w:jc w:val="center"/>
            </w:pPr>
            <w:r>
              <w:t>Težina</w:t>
            </w:r>
          </w:p>
        </w:tc>
        <w:tc>
          <w:tcPr>
            <w:tcW w:w="6917" w:type="dxa"/>
            <w:vAlign w:val="center"/>
          </w:tcPr>
          <w:p w14:paraId="0F3F3690" w14:textId="3D7FB88C" w:rsidR="00EB23FB" w:rsidRDefault="005D6FAA" w:rsidP="00795005">
            <w:pPr>
              <w:jc w:val="center"/>
            </w:pPr>
            <w:r>
              <w:t>31g</w:t>
            </w:r>
          </w:p>
        </w:tc>
      </w:tr>
      <w:tr w:rsidR="00150C82" w14:paraId="213BFADA" w14:textId="77777777" w:rsidTr="00795005">
        <w:trPr>
          <w:trHeight w:val="567"/>
        </w:trPr>
        <w:tc>
          <w:tcPr>
            <w:tcW w:w="1984" w:type="dxa"/>
            <w:vAlign w:val="center"/>
          </w:tcPr>
          <w:p w14:paraId="7E543DC3" w14:textId="63CF8968" w:rsidR="00EB23FB" w:rsidRDefault="00636000" w:rsidP="00795005">
            <w:pPr>
              <w:jc w:val="center"/>
            </w:pPr>
            <w:r>
              <w:t>Dimenzije</w:t>
            </w:r>
          </w:p>
        </w:tc>
        <w:tc>
          <w:tcPr>
            <w:tcW w:w="6917" w:type="dxa"/>
            <w:vAlign w:val="center"/>
          </w:tcPr>
          <w:p w14:paraId="00D25CBA" w14:textId="18C3C483" w:rsidR="00EB23FB" w:rsidRDefault="005D6FAA" w:rsidP="00795005">
            <w:pPr>
              <w:jc w:val="center"/>
            </w:pPr>
            <w:r>
              <w:t>65 x 32 x 12 mm</w:t>
            </w:r>
          </w:p>
        </w:tc>
      </w:tr>
      <w:tr w:rsidR="00150C82" w14:paraId="6B8647A0" w14:textId="77777777" w:rsidTr="00795005">
        <w:trPr>
          <w:trHeight w:val="850"/>
        </w:trPr>
        <w:tc>
          <w:tcPr>
            <w:tcW w:w="1984" w:type="dxa"/>
            <w:vAlign w:val="center"/>
          </w:tcPr>
          <w:p w14:paraId="15134847" w14:textId="502A8069" w:rsidR="00EB23FB" w:rsidRDefault="00636000" w:rsidP="00795005">
            <w:pPr>
              <w:jc w:val="center"/>
            </w:pPr>
            <w:r>
              <w:t>EEPROM memorija</w:t>
            </w:r>
          </w:p>
        </w:tc>
        <w:tc>
          <w:tcPr>
            <w:tcW w:w="6917" w:type="dxa"/>
            <w:vAlign w:val="center"/>
          </w:tcPr>
          <w:p w14:paraId="1FC88AEC" w14:textId="41024316" w:rsidR="00EB23FB" w:rsidRDefault="005D6FAA" w:rsidP="00795005">
            <w:pPr>
              <w:jc w:val="center"/>
            </w:pPr>
            <w:r>
              <w:t>2048 bajta</w:t>
            </w:r>
          </w:p>
        </w:tc>
      </w:tr>
      <w:tr w:rsidR="00150C82" w14:paraId="48101AB7" w14:textId="77777777" w:rsidTr="00795005">
        <w:trPr>
          <w:trHeight w:val="1077"/>
        </w:trPr>
        <w:tc>
          <w:tcPr>
            <w:tcW w:w="1984" w:type="dxa"/>
            <w:vAlign w:val="center"/>
          </w:tcPr>
          <w:p w14:paraId="1976BD0D" w14:textId="504E9E76" w:rsidR="00EB23FB" w:rsidRDefault="005B0975" w:rsidP="00795005">
            <w:pPr>
              <w:jc w:val="center"/>
            </w:pPr>
            <w:r>
              <w:t>Priključci</w:t>
            </w:r>
          </w:p>
        </w:tc>
        <w:tc>
          <w:tcPr>
            <w:tcW w:w="6917" w:type="dxa"/>
            <w:vAlign w:val="center"/>
          </w:tcPr>
          <w:p w14:paraId="38112304" w14:textId="2837FFA4" w:rsidR="00287E6D" w:rsidRDefault="005B0975" w:rsidP="00795005">
            <w:pPr>
              <w:jc w:val="center"/>
            </w:pPr>
            <w:r>
              <w:t>EMG:</w:t>
            </w:r>
            <w:r w:rsidR="00287E6D">
              <w:t xml:space="preserve"> Ulaz</w:t>
            </w:r>
            <w:r>
              <w:t xml:space="preserve"> Ch1N, </w:t>
            </w:r>
            <w:r w:rsidR="00287E6D">
              <w:t>Ulaz</w:t>
            </w:r>
            <w:r>
              <w:t xml:space="preserve"> Ch1P, </w:t>
            </w:r>
            <w:r w:rsidR="00287E6D">
              <w:t>Ulaz</w:t>
            </w:r>
            <w:r>
              <w:t xml:space="preserve"> Ch2N, </w:t>
            </w:r>
            <w:r w:rsidR="00287E6D">
              <w:t>Ulaz</w:t>
            </w:r>
            <w:r>
              <w:t xml:space="preserve"> Ch2P, </w:t>
            </w:r>
            <w:r w:rsidR="00287E6D">
              <w:t>Referentni</w:t>
            </w:r>
            <w:r>
              <w:t xml:space="preserve"> (Ref)</w:t>
            </w:r>
          </w:p>
          <w:p w14:paraId="2D352A0D" w14:textId="07571118" w:rsidR="00287E6D" w:rsidRDefault="005B0975" w:rsidP="00795005">
            <w:pPr>
              <w:jc w:val="center"/>
            </w:pPr>
            <w:r>
              <w:t xml:space="preserve">ECG: </w:t>
            </w:r>
            <w:r w:rsidR="00287E6D">
              <w:t>Ulaz</w:t>
            </w:r>
            <w:r>
              <w:t xml:space="preserve"> RA,</w:t>
            </w:r>
            <w:r w:rsidR="00287E6D">
              <w:t xml:space="preserve"> Ulaz </w:t>
            </w:r>
            <w:r>
              <w:t xml:space="preserve">LA, </w:t>
            </w:r>
            <w:r w:rsidR="00287E6D">
              <w:t>Ulaz</w:t>
            </w:r>
            <w:r>
              <w:t xml:space="preserve"> LL, </w:t>
            </w:r>
            <w:r w:rsidR="00287E6D">
              <w:t>Ulaz</w:t>
            </w:r>
            <w:r>
              <w:t xml:space="preserve"> Vx, </w:t>
            </w:r>
            <w:r w:rsidR="00287E6D">
              <w:t>Ulaz</w:t>
            </w:r>
            <w:r>
              <w:t xml:space="preserve"> (RL)</w:t>
            </w:r>
          </w:p>
          <w:p w14:paraId="78743B9F" w14:textId="77777777" w:rsidR="00EB23FB" w:rsidRDefault="00287E6D" w:rsidP="00795005">
            <w:pPr>
              <w:jc w:val="center"/>
            </w:pPr>
            <w:r>
              <w:t>Svi</w:t>
            </w:r>
            <w:r w:rsidR="005B0975">
              <w:t xml:space="preserve"> </w:t>
            </w:r>
            <w:r>
              <w:t>Bolnički</w:t>
            </w:r>
            <w:r w:rsidR="005B0975">
              <w:t xml:space="preserve"> 1mm </w:t>
            </w:r>
            <w:r w:rsidR="00750692">
              <w:t>otporni na dodir</w:t>
            </w:r>
            <w:r w:rsidR="005B0975">
              <w:t xml:space="preserve"> IEC/EN 60601-1 DIN42-802 </w:t>
            </w:r>
            <w:r w:rsidR="00750692">
              <w:t>priključci</w:t>
            </w:r>
          </w:p>
          <w:p w14:paraId="7B3F5796" w14:textId="44151931" w:rsidR="00B76866" w:rsidRDefault="00B76866" w:rsidP="00795005">
            <w:pPr>
              <w:jc w:val="center"/>
            </w:pPr>
          </w:p>
        </w:tc>
      </w:tr>
    </w:tbl>
    <w:p w14:paraId="4BF334B2" w14:textId="77777777" w:rsidR="00455104" w:rsidRDefault="00455104" w:rsidP="000A3A58"/>
    <w:p w14:paraId="7B0F9158" w14:textId="2F588D7A" w:rsidR="000A3A58" w:rsidRPr="00A962DC" w:rsidRDefault="000A3A58" w:rsidP="000A3A58">
      <w:r w:rsidRPr="00A962DC">
        <w:t>Za mjerenje podataka korišten je jedan Shimmer</w:t>
      </w:r>
      <w:r w:rsidR="00570BA9">
        <w:t>3</w:t>
      </w:r>
      <w:r w:rsidRPr="00A962DC">
        <w:t xml:space="preserve"> senzor, s dva dostupna kanala za mjerenje pri čemu je korišten samo jedan kanal. Mjerenje jednim kanalom vrši se spajanjem tri elektrode na ulaze senzora. Korišten je kanal 1, gdje su elektrode spojene na </w:t>
      </w:r>
      <w:r w:rsidRPr="00A962DC">
        <w:rPr>
          <w:i/>
        </w:rPr>
        <w:t>Ch1N</w:t>
      </w:r>
      <w:r w:rsidRPr="00A962DC">
        <w:t xml:space="preserve"> (kanal 1, negativna elektroda), </w:t>
      </w:r>
      <w:r w:rsidRPr="00A962DC">
        <w:rPr>
          <w:i/>
        </w:rPr>
        <w:t>ChN1P</w:t>
      </w:r>
      <w:r w:rsidRPr="00A962DC">
        <w:t xml:space="preserve"> (kanal 1 pozitivna elektroda) te </w:t>
      </w:r>
      <w:r w:rsidRPr="00A962DC">
        <w:rPr>
          <w:i/>
        </w:rPr>
        <w:t xml:space="preserve">ref </w:t>
      </w:r>
      <w:r w:rsidRPr="00A962DC">
        <w:t xml:space="preserve">(referentna elektroda). Blok dijagram senzora prikazan je na </w:t>
      </w:r>
      <w:r w:rsidRPr="00A962DC">
        <w:fldChar w:fldCharType="begin"/>
      </w:r>
      <w:r w:rsidRPr="00A962DC">
        <w:instrText xml:space="preserve"> REF _Ref126619943 \h </w:instrText>
      </w:r>
      <w:r w:rsidRPr="00A962DC">
        <w:fldChar w:fldCharType="separate"/>
      </w:r>
      <w:r w:rsidRPr="00A962DC">
        <w:t>slici 4.1</w:t>
      </w:r>
      <w:r w:rsidRPr="00A962DC">
        <w:fldChar w:fldCharType="end"/>
      </w:r>
      <w:r w:rsidRPr="00A962DC">
        <w:t>.</w:t>
      </w:r>
      <w:r w:rsidR="00D826BC">
        <w:t xml:space="preserve"> </w:t>
      </w:r>
      <w:r w:rsidR="00CE4093">
        <w:t xml:space="preserve">Potpuni princip rada senzora, rukovanje senzorom te </w:t>
      </w:r>
      <w:r w:rsidR="008D6CDD">
        <w:t>ostale sveukupne informacije moguće je pronaći u literaturi</w:t>
      </w:r>
      <w:r w:rsidR="00D7722F">
        <w:t xml:space="preserve"> [1]</w:t>
      </w:r>
      <w:ins w:id="498" w:author="Luciano Kostelac" w:date="2023-02-15T22:46:00Z">
        <w:r w:rsidR="009E66A1">
          <w:t>.</w:t>
        </w:r>
      </w:ins>
      <w:del w:id="499" w:author="Luciano Kostelac" w:date="2023-02-15T22:46:00Z">
        <w:r w:rsidR="00D7722F" w:rsidDel="009E66A1">
          <w:delText>.</w:delText>
        </w:r>
      </w:del>
    </w:p>
    <w:p w14:paraId="642ED940" w14:textId="77777777" w:rsidR="00F41196" w:rsidRPr="00A962DC" w:rsidRDefault="001529E5">
      <w:pPr>
        <w:keepNext/>
        <w:jc w:val="center"/>
      </w:pPr>
      <w:commentRangeStart w:id="500"/>
      <w:commentRangeStart w:id="501"/>
      <w:commentRangeStart w:id="502"/>
      <w:r w:rsidRPr="00A962DC">
        <w:rPr>
          <w:noProof/>
          <w:lang w:val="en-US" w:eastAsia="en-US"/>
        </w:rPr>
        <w:lastRenderedPageBreak/>
        <w:drawing>
          <wp:inline distT="0" distB="0" distL="0" distR="0" wp14:anchorId="642ED9F4" wp14:editId="642ED9F5">
            <wp:extent cx="4943872" cy="2880000"/>
            <wp:effectExtent l="0" t="0" r="0" b="0"/>
            <wp:docPr id="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4943872" cy="2880000"/>
                    </a:xfrm>
                    <a:prstGeom prst="rect">
                      <a:avLst/>
                    </a:prstGeom>
                    <a:ln/>
                  </pic:spPr>
                </pic:pic>
              </a:graphicData>
            </a:graphic>
          </wp:inline>
        </w:drawing>
      </w:r>
      <w:commentRangeEnd w:id="500"/>
      <w:r w:rsidR="00E75532" w:rsidRPr="00A962DC">
        <w:rPr>
          <w:rStyle w:val="CommentReference"/>
        </w:rPr>
        <w:commentReference w:id="500"/>
      </w:r>
      <w:commentRangeEnd w:id="501"/>
      <w:r w:rsidR="00BC1770">
        <w:rPr>
          <w:rStyle w:val="CommentReference"/>
        </w:rPr>
        <w:commentReference w:id="501"/>
      </w:r>
      <w:commentRangeEnd w:id="502"/>
      <w:r w:rsidR="00223A6B">
        <w:rPr>
          <w:rStyle w:val="CommentReference"/>
        </w:rPr>
        <w:commentReference w:id="502"/>
      </w:r>
    </w:p>
    <w:p w14:paraId="642ED941" w14:textId="416B6198" w:rsidR="00F41196" w:rsidRPr="00A962DC" w:rsidRDefault="00E23FCC" w:rsidP="00E23FCC">
      <w:pPr>
        <w:pStyle w:val="Caption"/>
        <w:rPr>
          <w:i w:val="0"/>
          <w:color w:val="44546A"/>
        </w:rPr>
      </w:pPr>
      <w:bookmarkStart w:id="503" w:name="_Ref126619943"/>
      <w:bookmarkStart w:id="504" w:name="_Toc127409806"/>
      <w:r w:rsidRPr="00A962DC">
        <w:t xml:space="preserve">Slika </w:t>
      </w:r>
      <w:ins w:id="505" w:author="Luciano Kostelac" w:date="2023-02-16T02:52:00Z">
        <w:r w:rsidR="00BD0A95">
          <w:fldChar w:fldCharType="begin"/>
        </w:r>
        <w:r w:rsidR="00BD0A95">
          <w:instrText xml:space="preserve"> STYLEREF 1 \s </w:instrText>
        </w:r>
      </w:ins>
      <w:r w:rsidR="00BD0A95">
        <w:fldChar w:fldCharType="separate"/>
      </w:r>
      <w:r w:rsidR="00BD0A95">
        <w:rPr>
          <w:noProof/>
        </w:rPr>
        <w:t>4</w:t>
      </w:r>
      <w:ins w:id="506"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507" w:author="Luciano Kostelac" w:date="2023-02-16T02:52:00Z">
        <w:r w:rsidR="00BD0A95">
          <w:rPr>
            <w:noProof/>
          </w:rPr>
          <w:t>1</w:t>
        </w:r>
        <w:r w:rsidR="00BD0A95">
          <w:fldChar w:fldCharType="end"/>
        </w:r>
      </w:ins>
      <w:del w:id="508"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009A241A" w:rsidRPr="00A962DC" w:rsidDel="00BD0A95">
          <w:delText>4</w:delText>
        </w:r>
        <w:r w:rsidR="00DD69C1" w:rsidDel="00BD0A95">
          <w:fldChar w:fldCharType="end"/>
        </w:r>
        <w:r w:rsidR="009A241A"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009A241A" w:rsidRPr="00A962DC" w:rsidDel="00BD0A95">
          <w:delText>1</w:delText>
        </w:r>
        <w:r w:rsidR="00DD69C1" w:rsidDel="00BD0A95">
          <w:fldChar w:fldCharType="end"/>
        </w:r>
      </w:del>
      <w:bookmarkEnd w:id="503"/>
      <w:r w:rsidRPr="00A962DC">
        <w:t xml:space="preserve"> Blok dijagram Shimmer</w:t>
      </w:r>
      <w:r w:rsidR="00D826BC">
        <w:t>3</w:t>
      </w:r>
      <w:r w:rsidRPr="00A962DC">
        <w:t xml:space="preserve"> senzora [1].</w:t>
      </w:r>
      <w:bookmarkEnd w:id="504"/>
    </w:p>
    <w:p w14:paraId="642ED943" w14:textId="77777777" w:rsidR="00F41196" w:rsidRPr="00A962DC" w:rsidRDefault="001529E5" w:rsidP="003D4D80">
      <w:pPr>
        <w:pStyle w:val="Heading2"/>
      </w:pPr>
      <w:bookmarkStart w:id="509" w:name="_heading=h.3rdcrjn" w:colFirst="0" w:colLast="0"/>
      <w:bookmarkStart w:id="510" w:name="_Toc126618642"/>
      <w:bookmarkStart w:id="511" w:name="_Toc127409777"/>
      <w:bookmarkEnd w:id="509"/>
      <w:r w:rsidRPr="00A962DC">
        <w:t>A/D prikupljanje podataka</w:t>
      </w:r>
      <w:bookmarkEnd w:id="510"/>
      <w:bookmarkEnd w:id="511"/>
    </w:p>
    <w:p w14:paraId="642ED944" w14:textId="29354F12" w:rsidR="00F41196" w:rsidRPr="00A962DC" w:rsidRDefault="001529E5">
      <w:r w:rsidRPr="00A962DC">
        <w:t xml:space="preserve">Za dobro prikupljanje podataka mora se odabrati pogodna </w:t>
      </w:r>
      <w:r w:rsidR="0027374D">
        <w:t>brzina uzorkovanja</w:t>
      </w:r>
      <w:r w:rsidRPr="00A962DC">
        <w:t xml:space="preserve">. Kada se mišić, o kojem prikupljamo podatke, aktivira on proizvede određeni signal. Ovaj signal ima veliki frekvencijski spektar pa ako želimo prikupiti čitavu frekvencijsku domenu tih signala onda frekvencija prikupljanja podataka mora biti barem dva puta veća od najveće frekvencije koja se očekuje prilikom aktivacije mišića. Nyquistov teorem o prikupljanju podataka opisuje vezu između ulaznog signala (signal kojeg odašilje mišić) i </w:t>
      </w:r>
      <w:ins w:id="512" w:author="Luciano Kostelac" w:date="2023-02-15T22:40:00Z">
        <w:r w:rsidR="0027374D">
          <w:t>brzina uzorkovanja</w:t>
        </w:r>
      </w:ins>
      <w:del w:id="513" w:author="Luciano Kostelac" w:date="2023-02-15T22:40:00Z">
        <w:r w:rsidRPr="00A962DC" w:rsidDel="0027374D">
          <w:delText>frekvencije prikupljanja podataka</w:delText>
        </w:r>
      </w:del>
      <w:r w:rsidRPr="00A962DC">
        <w:t xml:space="preserve">. Kada je </w:t>
      </w:r>
      <w:ins w:id="514" w:author="Luciano Kostelac" w:date="2023-02-15T22:41:00Z">
        <w:r w:rsidR="0027374D">
          <w:t>brzina uzorkovanja</w:t>
        </w:r>
      </w:ins>
      <w:del w:id="515" w:author="Luciano Kostelac" w:date="2023-02-15T22:41:00Z">
        <w:r w:rsidRPr="00A962DC" w:rsidDel="0027374D">
          <w:delText>frekvencija prikupljanja podataka</w:delText>
        </w:r>
      </w:del>
      <w:r w:rsidRPr="00A962DC">
        <w:t xml:space="preserve"> niža od očekivane</w:t>
      </w:r>
      <w:del w:id="516" w:author="Luciano Kostelac" w:date="2023-02-15T22:47:00Z">
        <w:r w:rsidRPr="00A962DC" w:rsidDel="008C42A5">
          <w:delText xml:space="preserve"> frekvencije</w:delText>
        </w:r>
      </w:del>
      <w:r w:rsidRPr="00A962DC">
        <w:t xml:space="preserve">, rezultat je </w:t>
      </w:r>
      <w:r w:rsidRPr="00A962DC">
        <w:rPr>
          <w:i/>
          <w:rPrChange w:id="517" w:author="Windows User" w:date="2023-02-08T11:08:00Z">
            <w:rPr/>
          </w:rPrChange>
        </w:rPr>
        <w:t>alias</w:t>
      </w:r>
      <w:r w:rsidRPr="00A962DC">
        <w:t>-efekt</w:t>
      </w:r>
      <w:del w:id="518" w:author="Windows User" w:date="2023-02-08T11:08:00Z">
        <w:r w:rsidRPr="00A962DC" w:rsidDel="00E75532">
          <w:delText>a</w:delText>
        </w:r>
      </w:del>
      <w:r w:rsidRPr="00A962DC">
        <w:t xml:space="preserve"> tj. preklapanja spektra. Posljedica je premala učestalost uzorkovanja ulaznog signala. Dobije se signal koji ne opisuje dovoljno dobro ulazni signal. </w:t>
      </w:r>
      <w:ins w:id="519" w:author="Luciano Kostelac" w:date="2023-02-15T22:41:00Z">
        <w:r w:rsidR="0027374D">
          <w:t>brzina uzorkovanja</w:t>
        </w:r>
        <w:r w:rsidR="0027374D" w:rsidRPr="00A962DC" w:rsidDel="0027374D">
          <w:t xml:space="preserve"> </w:t>
        </w:r>
      </w:ins>
      <w:del w:id="520" w:author="Luciano Kostelac" w:date="2023-02-15T22:41:00Z">
        <w:r w:rsidRPr="00A962DC" w:rsidDel="0027374D">
          <w:delText xml:space="preserve">Frekvencija prikupljanja </w:delText>
        </w:r>
        <w:commentRangeStart w:id="521"/>
        <w:r w:rsidRPr="00A962DC" w:rsidDel="0027374D">
          <w:delText>podataka</w:delText>
        </w:r>
      </w:del>
      <w:r w:rsidRPr="00A962DC">
        <w:t xml:space="preserve"> odabire se prema spektru snage signala. Najveću snagu signal ima na frekvenciji između 10 i 250 Hz</w:t>
      </w:r>
      <w:commentRangeEnd w:id="521"/>
      <w:r w:rsidR="009267E4">
        <w:rPr>
          <w:rStyle w:val="CommentReference"/>
        </w:rPr>
        <w:commentReference w:id="521"/>
      </w:r>
      <w:ins w:id="522" w:author="Luciano Kostelac" w:date="2023-02-16T02:37:00Z">
        <w:r w:rsidR="009A44B7" w:rsidRPr="009A44B7">
          <w:t xml:space="preserve"> </w:t>
        </w:r>
        <w:r w:rsidR="009A44B7">
          <w:t>[2]</w:t>
        </w:r>
      </w:ins>
      <w:r w:rsidRPr="00A962DC">
        <w:t xml:space="preserve">. Odabrana je </w:t>
      </w:r>
      <w:ins w:id="523" w:author="Luciano Kostelac" w:date="2023-02-15T22:48:00Z">
        <w:r w:rsidR="00B51EA9">
          <w:t>brzina uzorkovanja</w:t>
        </w:r>
        <w:r w:rsidR="00B51EA9" w:rsidRPr="00A962DC" w:rsidDel="00B51EA9">
          <w:t xml:space="preserve"> </w:t>
        </w:r>
      </w:ins>
      <w:del w:id="524" w:author="Luciano Kostelac" w:date="2023-02-15T22:48:00Z">
        <w:r w:rsidRPr="00A962DC" w:rsidDel="00B51EA9">
          <w:delText xml:space="preserve">frekvencija prikupljanja </w:delText>
        </w:r>
      </w:del>
      <w:r w:rsidRPr="00A962DC">
        <w:t xml:space="preserve">od </w:t>
      </w:r>
      <w:commentRangeStart w:id="525"/>
      <w:r w:rsidRPr="00A962DC">
        <w:t xml:space="preserve">1000 </w:t>
      </w:r>
      <w:commentRangeEnd w:id="525"/>
      <w:r w:rsidR="009267E4">
        <w:rPr>
          <w:rStyle w:val="CommentReference"/>
        </w:rPr>
        <w:commentReference w:id="525"/>
      </w:r>
      <w:r w:rsidRPr="00A962DC">
        <w:t>Hz</w:t>
      </w:r>
      <w:ins w:id="526" w:author="Luciano Kostelac" w:date="2023-02-16T02:37:00Z">
        <w:r w:rsidR="009A44B7">
          <w:t>.</w:t>
        </w:r>
      </w:ins>
      <w:ins w:id="527" w:author="Luciano Kostelac" w:date="2023-02-16T02:16:00Z">
        <w:r w:rsidR="000D5ED3">
          <w:t xml:space="preserve"> </w:t>
        </w:r>
      </w:ins>
      <w:del w:id="528" w:author="Luciano Kostelac" w:date="2023-02-16T02:37:00Z">
        <w:r w:rsidRPr="00A962DC" w:rsidDel="009A44B7">
          <w:delText>.</w:delText>
        </w:r>
      </w:del>
      <w:ins w:id="529" w:author="Luciano Kostelac" w:date="2023-02-15T22:42:00Z">
        <w:r w:rsidR="00C23CD8">
          <w:t xml:space="preserve">tvarna </w:t>
        </w:r>
      </w:ins>
      <w:ins w:id="530" w:author="Luciano Kostelac" w:date="2023-02-15T22:48:00Z">
        <w:r w:rsidR="00B51EA9">
          <w:t>brzina uzorkovanja</w:t>
        </w:r>
      </w:ins>
      <w:ins w:id="531" w:author="Luciano Kostelac" w:date="2023-02-15T22:42:00Z">
        <w:r w:rsidR="00C23CD8">
          <w:t xml:space="preserve"> je 992.9696 Hz.</w:t>
        </w:r>
      </w:ins>
      <w:r w:rsidRPr="00A962DC">
        <w:t xml:space="preserve"> Efekt koji se javlja pri maloj frekvenciji prikupljanja podataka prikazan je na </w:t>
      </w:r>
      <w:r w:rsidR="00BC2810" w:rsidRPr="00A962DC">
        <w:fldChar w:fldCharType="begin"/>
      </w:r>
      <w:r w:rsidR="00BC2810" w:rsidRPr="00A962DC">
        <w:instrText xml:space="preserve"> REF _Ref126619596 \h </w:instrText>
      </w:r>
      <w:r w:rsidR="00BC2810" w:rsidRPr="00A962DC">
        <w:fldChar w:fldCharType="separate"/>
      </w:r>
      <w:r w:rsidR="00947718" w:rsidRPr="00A962DC">
        <w:t>s</w:t>
      </w:r>
      <w:r w:rsidR="004F7B81" w:rsidRPr="00A962DC">
        <w:t>li</w:t>
      </w:r>
      <w:r w:rsidR="00947718" w:rsidRPr="00A962DC">
        <w:t>ci</w:t>
      </w:r>
      <w:r w:rsidR="004F7B81" w:rsidRPr="00A962DC">
        <w:t xml:space="preserve"> 4.2</w:t>
      </w:r>
      <w:r w:rsidR="00BC2810" w:rsidRPr="00A962DC">
        <w:fldChar w:fldCharType="end"/>
      </w:r>
      <w:r w:rsidR="00BC2810" w:rsidRPr="00A962DC">
        <w:t xml:space="preserve"> </w:t>
      </w:r>
      <w:r w:rsidRPr="00A962DC">
        <w:t xml:space="preserve">gdje se može vidjeti da kada povećavamo </w:t>
      </w:r>
      <w:ins w:id="532" w:author="Luciano Kostelac" w:date="2023-02-15T22:48:00Z">
        <w:r w:rsidR="00B51EA9">
          <w:t>brzinu uzorkovanja</w:t>
        </w:r>
        <w:r w:rsidR="00B51EA9" w:rsidRPr="00A962DC" w:rsidDel="00B51EA9">
          <w:t xml:space="preserve"> </w:t>
        </w:r>
      </w:ins>
      <w:del w:id="533" w:author="Luciano Kostelac" w:date="2023-02-15T22:48:00Z">
        <w:r w:rsidRPr="00A962DC" w:rsidDel="00B51EA9">
          <w:delText xml:space="preserve">frekvenciju prikupljanja </w:delText>
        </w:r>
      </w:del>
      <w:r w:rsidRPr="00A962DC">
        <w:t>''bolje hvatamo'' signal mišića</w:t>
      </w:r>
    </w:p>
    <w:p w14:paraId="7D210118" w14:textId="77777777" w:rsidR="00BC2810" w:rsidRPr="00A962DC" w:rsidRDefault="001529E5" w:rsidP="00BC2810">
      <w:pPr>
        <w:keepNext/>
        <w:jc w:val="center"/>
      </w:pPr>
      <w:commentRangeStart w:id="534"/>
      <w:r w:rsidRPr="00A962DC">
        <w:rPr>
          <w:noProof/>
          <w:lang w:val="en-US" w:eastAsia="en-US"/>
        </w:rPr>
        <w:lastRenderedPageBreak/>
        <w:drawing>
          <wp:inline distT="0" distB="0" distL="0" distR="0" wp14:anchorId="642ED9F6" wp14:editId="642ED9F7">
            <wp:extent cx="2867425" cy="4163006"/>
            <wp:effectExtent l="0" t="0" r="0" b="0"/>
            <wp:docPr id="51" name="image19.png" descr="Slika na kojoj se prikazuje tekst&#10;&#10;Opis je automatski generiran"/>
            <wp:cNvGraphicFramePr/>
            <a:graphic xmlns:a="http://schemas.openxmlformats.org/drawingml/2006/main">
              <a:graphicData uri="http://schemas.openxmlformats.org/drawingml/2006/picture">
                <pic:pic xmlns:pic="http://schemas.openxmlformats.org/drawingml/2006/picture">
                  <pic:nvPicPr>
                    <pic:cNvPr id="0" name="image19.png" descr="Slika na kojoj se prikazuje tekst&#10;&#10;Opis je automatski generiran"/>
                    <pic:cNvPicPr preferRelativeResize="0"/>
                  </pic:nvPicPr>
                  <pic:blipFill>
                    <a:blip r:embed="rId19"/>
                    <a:srcRect/>
                    <a:stretch>
                      <a:fillRect/>
                    </a:stretch>
                  </pic:blipFill>
                  <pic:spPr>
                    <a:xfrm>
                      <a:off x="0" y="0"/>
                      <a:ext cx="2867425" cy="4163006"/>
                    </a:xfrm>
                    <a:prstGeom prst="rect">
                      <a:avLst/>
                    </a:prstGeom>
                    <a:ln/>
                  </pic:spPr>
                </pic:pic>
              </a:graphicData>
            </a:graphic>
          </wp:inline>
        </w:drawing>
      </w:r>
      <w:commentRangeEnd w:id="534"/>
      <w:r w:rsidR="00E75532" w:rsidRPr="00A962DC">
        <w:rPr>
          <w:rStyle w:val="CommentReference"/>
        </w:rPr>
        <w:commentReference w:id="534"/>
      </w:r>
    </w:p>
    <w:p w14:paraId="642ED949" w14:textId="2C3097C4" w:rsidR="00F41196" w:rsidRDefault="00BC2810" w:rsidP="00936646">
      <w:pPr>
        <w:pStyle w:val="Caption"/>
        <w:rPr>
          <w:ins w:id="535" w:author="Luciano Kostelac" w:date="2023-02-15T22:45:00Z"/>
        </w:rPr>
      </w:pPr>
      <w:bookmarkStart w:id="536" w:name="_Ref126619596"/>
      <w:bookmarkStart w:id="537" w:name="_Toc127409807"/>
      <w:r w:rsidRPr="00A962DC">
        <w:t xml:space="preserve">Slika </w:t>
      </w:r>
      <w:ins w:id="538" w:author="Luciano Kostelac" w:date="2023-02-16T02:52:00Z">
        <w:r w:rsidR="00BD0A95">
          <w:fldChar w:fldCharType="begin"/>
        </w:r>
        <w:r w:rsidR="00BD0A95">
          <w:instrText xml:space="preserve"> STYLEREF 1 \s </w:instrText>
        </w:r>
      </w:ins>
      <w:r w:rsidR="00BD0A95">
        <w:fldChar w:fldCharType="separate"/>
      </w:r>
      <w:r w:rsidR="00BD0A95">
        <w:rPr>
          <w:noProof/>
        </w:rPr>
        <w:t>4</w:t>
      </w:r>
      <w:ins w:id="539"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540" w:author="Luciano Kostelac" w:date="2023-02-16T02:52:00Z">
        <w:r w:rsidR="00BD0A95">
          <w:rPr>
            <w:noProof/>
          </w:rPr>
          <w:t>2</w:t>
        </w:r>
        <w:r w:rsidR="00BD0A95">
          <w:fldChar w:fldCharType="end"/>
        </w:r>
      </w:ins>
      <w:del w:id="541"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009A241A" w:rsidRPr="00A962DC" w:rsidDel="00BD0A95">
          <w:delText>4</w:delText>
        </w:r>
        <w:r w:rsidR="00DD69C1" w:rsidDel="00BD0A95">
          <w:fldChar w:fldCharType="end"/>
        </w:r>
        <w:r w:rsidR="009A241A"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009A241A" w:rsidRPr="00A962DC" w:rsidDel="00BD0A95">
          <w:delText>2</w:delText>
        </w:r>
        <w:r w:rsidR="00DD69C1" w:rsidDel="00BD0A95">
          <w:fldChar w:fldCharType="end"/>
        </w:r>
      </w:del>
      <w:bookmarkEnd w:id="536"/>
      <w:r w:rsidRPr="00A962DC">
        <w:t xml:space="preserve"> </w:t>
      </w:r>
      <w:ins w:id="542" w:author="Luciano Kostelac" w:date="2023-02-15T22:43:00Z">
        <w:r w:rsidR="000D366F">
          <w:t>Na slici je vidljivo da</w:t>
        </w:r>
      </w:ins>
      <w:commentRangeStart w:id="543"/>
      <w:del w:id="544" w:author="Luciano Kostelac" w:date="2023-02-15T22:43:00Z">
        <w:r w:rsidRPr="00A962DC" w:rsidDel="000D366F">
          <w:delText>Što je</w:delText>
        </w:r>
      </w:del>
      <w:r w:rsidRPr="00A962DC">
        <w:t xml:space="preserve"> manja </w:t>
      </w:r>
      <w:ins w:id="545" w:author="Luciano Kostelac" w:date="2023-02-15T22:44:00Z">
        <w:r w:rsidR="00455254">
          <w:t>brzina uzorkovanja</w:t>
        </w:r>
        <w:r w:rsidR="00455254" w:rsidRPr="00A962DC" w:rsidDel="00455254">
          <w:t xml:space="preserve"> </w:t>
        </w:r>
      </w:ins>
      <w:del w:id="546" w:author="Luciano Kostelac" w:date="2023-02-15T22:44:00Z">
        <w:r w:rsidRPr="00A962DC" w:rsidDel="00455254">
          <w:delText xml:space="preserve">frekvencija prikupljanja </w:delText>
        </w:r>
      </w:del>
      <w:r w:rsidRPr="00A962DC">
        <w:t>podataka</w:t>
      </w:r>
      <w:ins w:id="547" w:author="Luciano Kostelac" w:date="2023-02-15T22:43:00Z">
        <w:r w:rsidR="00BA37EB">
          <w:t xml:space="preserve"> lošije apr</w:t>
        </w:r>
      </w:ins>
      <w:ins w:id="548" w:author="Luciano Kostelac" w:date="2023-02-15T22:44:00Z">
        <w:r w:rsidR="00BA37EB">
          <w:t>oksimira</w:t>
        </w:r>
      </w:ins>
      <w:r w:rsidRPr="00A962DC">
        <w:t xml:space="preserve"> ulazni signal</w:t>
      </w:r>
      <w:ins w:id="549" w:author="Luciano Kostelac" w:date="2023-02-15T22:44:00Z">
        <w:r w:rsidR="00BA37EB">
          <w:t>, a veća</w:t>
        </w:r>
        <w:r w:rsidR="00455254">
          <w:t xml:space="preserve"> bolje. [2]</w:t>
        </w:r>
        <w:bookmarkEnd w:id="537"/>
        <w:r w:rsidR="00BA37EB">
          <w:t xml:space="preserve"> </w:t>
        </w:r>
      </w:ins>
      <w:r w:rsidRPr="00A962DC">
        <w:t xml:space="preserve"> </w:t>
      </w:r>
      <w:del w:id="550" w:author="Luciano Kostelac" w:date="2023-02-15T22:44:00Z">
        <w:r w:rsidRPr="00A962DC" w:rsidDel="00BA37EB">
          <w:delText>se lošije aproksimira</w:delText>
        </w:r>
        <w:commentRangeEnd w:id="543"/>
        <w:r w:rsidR="00E75532" w:rsidRPr="00A962DC" w:rsidDel="00BA37EB">
          <w:rPr>
            <w:rStyle w:val="CommentReference"/>
            <w:i w:val="0"/>
            <w:iCs w:val="0"/>
            <w:color w:val="auto"/>
          </w:rPr>
          <w:commentReference w:id="543"/>
        </w:r>
      </w:del>
    </w:p>
    <w:p w14:paraId="35321D0A" w14:textId="58CE9A30" w:rsidR="00455254" w:rsidRPr="00455254" w:rsidRDefault="00A666EB">
      <w:pPr>
        <w:jc w:val="left"/>
        <w:pPrChange w:id="551" w:author="Luciano Kostelac" w:date="2023-02-16T02:33:00Z">
          <w:pPr>
            <w:pStyle w:val="Caption"/>
          </w:pPr>
        </w:pPrChange>
      </w:pPr>
      <w:ins w:id="552" w:author="Luciano Kostelac" w:date="2023-02-16T02:34:00Z">
        <w:r>
          <w:t>U ovome poglavlju opisani su Shimmer3 senzori te zašto je važno odabrati optimalnu brzinu uzorkovanja podataka</w:t>
        </w:r>
        <w:r w:rsidR="00E4230C">
          <w:t xml:space="preserve">. U sljedećem poglavlju </w:t>
        </w:r>
      </w:ins>
      <w:ins w:id="553" w:author="Luciano Kostelac" w:date="2023-02-16T02:35:00Z">
        <w:r w:rsidR="00E4230C">
          <w:t>opisati će se provođenje eksperimenta</w:t>
        </w:r>
        <w:r w:rsidR="00DC074C">
          <w:t xml:space="preserve">, utjecaji na ispitivanje, odabir pozicije </w:t>
        </w:r>
      </w:ins>
      <w:ins w:id="554" w:author="Luciano Kostelac" w:date="2023-02-16T02:36:00Z">
        <w:r w:rsidR="00DC074C">
          <w:t>ispitivanja, nasumični statistički eksperiment te brza Fourierova transformacija.</w:t>
        </w:r>
      </w:ins>
      <w:ins w:id="555" w:author="Luciano Kostelac" w:date="2023-02-15T22:45:00Z">
        <w:r w:rsidR="00455254">
          <w:br w:type="page"/>
        </w:r>
      </w:ins>
    </w:p>
    <w:p w14:paraId="642ED94A" w14:textId="790A4AD6" w:rsidR="00F41196" w:rsidRPr="00A962DC" w:rsidDel="00455254" w:rsidRDefault="00F41196">
      <w:pPr>
        <w:rPr>
          <w:del w:id="556" w:author="Luciano Kostelac" w:date="2023-02-15T22:45:00Z"/>
        </w:rPr>
      </w:pPr>
      <w:bookmarkStart w:id="557" w:name="_Toc127409778"/>
      <w:bookmarkEnd w:id="557"/>
    </w:p>
    <w:p w14:paraId="642ED94B" w14:textId="0405BA08" w:rsidR="00F41196" w:rsidRPr="00A962DC" w:rsidDel="00455254" w:rsidRDefault="00E75532">
      <w:pPr>
        <w:rPr>
          <w:del w:id="558" w:author="Luciano Kostelac" w:date="2023-02-15T22:45:00Z"/>
        </w:rPr>
      </w:pPr>
      <w:commentRangeStart w:id="559"/>
      <w:commentRangeEnd w:id="559"/>
      <w:del w:id="560" w:author="Luciano Kostelac" w:date="2023-02-15T22:45:00Z">
        <w:r w:rsidRPr="00A962DC" w:rsidDel="00455254">
          <w:rPr>
            <w:rStyle w:val="CommentReference"/>
          </w:rPr>
          <w:commentReference w:id="559"/>
        </w:r>
        <w:bookmarkStart w:id="561" w:name="_Toc127409779"/>
        <w:bookmarkEnd w:id="561"/>
      </w:del>
    </w:p>
    <w:p w14:paraId="642ED94C" w14:textId="3E4774C0" w:rsidR="00F41196" w:rsidRPr="00A962DC" w:rsidRDefault="001529E5" w:rsidP="003D4D80">
      <w:pPr>
        <w:pStyle w:val="Heading1"/>
      </w:pPr>
      <w:bookmarkStart w:id="562" w:name="_heading=h.lnxbz9" w:colFirst="0" w:colLast="0"/>
      <w:bookmarkStart w:id="563" w:name="_Toc126618643"/>
      <w:bookmarkEnd w:id="562"/>
      <w:commentRangeStart w:id="564"/>
      <w:del w:id="565" w:author="Luciano Kostelac" w:date="2023-02-15T22:45:00Z">
        <w:r w:rsidRPr="00A962DC" w:rsidDel="00455254">
          <w:delText>Ispitivanje</w:delText>
        </w:r>
      </w:del>
      <w:bookmarkStart w:id="566" w:name="_Toc127409780"/>
      <w:bookmarkEnd w:id="563"/>
      <w:ins w:id="567" w:author="Luciano Kostelac" w:date="2023-02-15T22:45:00Z">
        <w:r w:rsidR="00455254">
          <w:t>Planiranje i provođenje eksperimentalnih ispitivanja</w:t>
        </w:r>
      </w:ins>
      <w:r w:rsidRPr="00A962DC">
        <w:t xml:space="preserve"> </w:t>
      </w:r>
      <w:commentRangeEnd w:id="564"/>
      <w:r w:rsidR="00082843">
        <w:rPr>
          <w:rStyle w:val="CommentReference"/>
          <w:rFonts w:eastAsia="Times New Roman" w:cs="Times New Roman"/>
          <w:b w:val="0"/>
          <w:color w:val="auto"/>
        </w:rPr>
        <w:commentReference w:id="564"/>
      </w:r>
      <w:bookmarkEnd w:id="566"/>
    </w:p>
    <w:p w14:paraId="642ED94D" w14:textId="3758C415" w:rsidR="00F41196" w:rsidRPr="00A962DC" w:rsidRDefault="001529E5">
      <w:r w:rsidRPr="00A962DC">
        <w:t xml:space="preserve">U ovom poglavlju objasniti će se prikupljanje podataka pomoću </w:t>
      </w:r>
      <w:commentRangeStart w:id="568"/>
      <w:r w:rsidRPr="00A962DC">
        <w:t>sEMG</w:t>
      </w:r>
      <w:ins w:id="569" w:author="Windows User" w:date="2023-02-16T12:54:00Z">
        <w:r w:rsidR="00223A6B">
          <w:t xml:space="preserve"> (engl. </w:t>
        </w:r>
        <w:r w:rsidR="001143E2">
          <w:rPr>
            <w:i/>
          </w:rPr>
          <w:t>surface electro my</w:t>
        </w:r>
        <w:r w:rsidR="00223A6B">
          <w:rPr>
            <w:i/>
          </w:rPr>
          <w:t xml:space="preserve">ography </w:t>
        </w:r>
        <w:r w:rsidR="00223A6B">
          <w:t>)</w:t>
        </w:r>
      </w:ins>
      <w:r w:rsidRPr="00A962DC">
        <w:t xml:space="preserve"> </w:t>
      </w:r>
      <w:commentRangeEnd w:id="568"/>
      <w:r w:rsidR="009267E4">
        <w:rPr>
          <w:rStyle w:val="CommentReference"/>
        </w:rPr>
        <w:commentReference w:id="568"/>
      </w:r>
      <w:ins w:id="570" w:author="Tomislav Bazina" w:date="2023-02-08T14:57:00Z">
        <w:r w:rsidR="009267E4">
          <w:t>S</w:t>
        </w:r>
      </w:ins>
      <w:del w:id="571" w:author="Tomislav Bazina" w:date="2023-02-08T14:57:00Z">
        <w:r w:rsidRPr="00A962DC" w:rsidDel="009267E4">
          <w:delText>s</w:delText>
        </w:r>
      </w:del>
      <w:r w:rsidRPr="00A962DC">
        <w:t xml:space="preserve">himmera, utjecaj pozicije elektroda te ostali bitni faktori. Zatim će se definirati </w:t>
      </w:r>
      <w:ins w:id="572" w:author="Luciano Kostelac" w:date="2023-02-15T23:37:00Z">
        <w:r w:rsidR="00CD4368">
          <w:t>nasumični statistički eksperiment</w:t>
        </w:r>
        <w:r w:rsidR="00CD4368" w:rsidRPr="00A962DC">
          <w:t xml:space="preserve"> </w:t>
        </w:r>
      </w:ins>
      <w:commentRangeStart w:id="573"/>
      <w:del w:id="574" w:author="Luciano Kostelac" w:date="2023-02-15T23:37:00Z">
        <w:r w:rsidRPr="00A962DC" w:rsidDel="00CD4368">
          <w:delText xml:space="preserve">''randomised block desing'' </w:delText>
        </w:r>
        <w:commentRangeEnd w:id="573"/>
        <w:r w:rsidR="009267E4" w:rsidDel="00CD4368">
          <w:rPr>
            <w:rStyle w:val="CommentReference"/>
          </w:rPr>
          <w:commentReference w:id="573"/>
        </w:r>
      </w:del>
      <w:r w:rsidRPr="00A962DC">
        <w:t>eksperiment, objasniti postupak ispitivanja te ukratko objasniti brzu Furieovu transformaciju.</w:t>
      </w:r>
    </w:p>
    <w:p w14:paraId="642ED94E" w14:textId="77777777" w:rsidR="00F41196" w:rsidRPr="00A962DC" w:rsidRDefault="001529E5" w:rsidP="003D4D80">
      <w:pPr>
        <w:pStyle w:val="Heading2"/>
      </w:pPr>
      <w:bookmarkStart w:id="575" w:name="_heading=h.35nkun2" w:colFirst="0" w:colLast="0"/>
      <w:bookmarkStart w:id="576" w:name="_Toc126618644"/>
      <w:bookmarkStart w:id="577" w:name="_Toc127409781"/>
      <w:bookmarkEnd w:id="575"/>
      <w:r w:rsidRPr="00A962DC">
        <w:t>Utjecaj okoline na prikupljanje podataka</w:t>
      </w:r>
      <w:bookmarkEnd w:id="576"/>
      <w:bookmarkEnd w:id="577"/>
    </w:p>
    <w:p w14:paraId="642ED94F" w14:textId="2619947B" w:rsidR="00F41196" w:rsidRPr="00A962DC" w:rsidRDefault="001529E5">
      <w:pPr>
        <w:spacing w:before="240"/>
      </w:pPr>
      <w:r w:rsidRPr="00A962DC">
        <w:t xml:space="preserve">Prilikom prikupljanja podataka pomoću senzora važno je otkloniti vanjske faktore koji utječu na podatke. Faktori koji utječu na prikupljanje signala su sljedeći: dlake, masnoća na koži, vrsta tkiva (razlika je kada subjekt ima malo ili puno masnog tkiva pri čemu više masnog tkiva ima veći utjecaj na pogrešno očitani signal), temperatura, </w:t>
      </w:r>
      <w:commentRangeStart w:id="578"/>
      <w:del w:id="579" w:author="Luciano Kostelac" w:date="2023-02-15T22:49:00Z">
        <w:r w:rsidRPr="00A962DC" w:rsidDel="00442A8D">
          <w:delText xml:space="preserve">''cross talk'' </w:delText>
        </w:r>
        <w:commentRangeEnd w:id="578"/>
        <w:r w:rsidR="00D63250" w:rsidRPr="00A962DC" w:rsidDel="00442A8D">
          <w:rPr>
            <w:rStyle w:val="CommentReference"/>
          </w:rPr>
          <w:commentReference w:id="578"/>
        </w:r>
        <w:r w:rsidRPr="00A962DC" w:rsidDel="00442A8D">
          <w:delText>(</w:delText>
        </w:r>
      </w:del>
      <w:r w:rsidRPr="00A962DC">
        <w:t>elektroda hvata signal susjednog mišića</w:t>
      </w:r>
      <w:ins w:id="580" w:author="Luciano Kostelac" w:date="2023-02-15T22:49:00Z">
        <w:r w:rsidR="00442A8D">
          <w:t xml:space="preserve"> </w:t>
        </w:r>
        <w:r w:rsidR="00442A8D" w:rsidRPr="0003735B">
          <w:rPr>
            <w:i/>
            <w:iCs/>
            <w:rPrChange w:id="581" w:author="Luciano Kostelac" w:date="2023-02-15T22:49:00Z">
              <w:rPr/>
            </w:rPrChange>
          </w:rPr>
          <w:t>(eng</w:t>
        </w:r>
        <w:r w:rsidR="0003735B" w:rsidRPr="0003735B">
          <w:rPr>
            <w:i/>
            <w:iCs/>
            <w:rPrChange w:id="582" w:author="Luciano Kostelac" w:date="2023-02-15T22:49:00Z">
              <w:rPr/>
            </w:rPrChange>
          </w:rPr>
          <w:t>. C</w:t>
        </w:r>
        <w:commentRangeStart w:id="583"/>
        <w:r w:rsidR="00442A8D" w:rsidRPr="0003735B">
          <w:rPr>
            <w:i/>
            <w:iCs/>
            <w:rPrChange w:id="584" w:author="Luciano Kostelac" w:date="2023-02-15T22:49:00Z">
              <w:rPr/>
            </w:rPrChange>
          </w:rPr>
          <w:t>ross talk</w:t>
        </w:r>
        <w:r w:rsidR="0003735B">
          <w:rPr>
            <w:i/>
            <w:iCs/>
          </w:rPr>
          <w:t>)</w:t>
        </w:r>
        <w:r w:rsidR="00442A8D" w:rsidRPr="00A962DC">
          <w:t xml:space="preserve"> </w:t>
        </w:r>
        <w:commentRangeEnd w:id="583"/>
        <w:r w:rsidR="00442A8D" w:rsidRPr="0003735B">
          <w:rPr>
            <w:rPrChange w:id="585" w:author="Luciano Kostelac" w:date="2023-02-15T22:49:00Z">
              <w:rPr>
                <w:rStyle w:val="CommentReference"/>
              </w:rPr>
            </w:rPrChange>
          </w:rPr>
          <w:commentReference w:id="583"/>
        </w:r>
      </w:ins>
      <w:del w:id="586" w:author="Luciano Kostelac" w:date="2023-02-15T22:49:00Z">
        <w:r w:rsidRPr="00A962DC" w:rsidDel="00442A8D">
          <w:delText>)</w:delText>
        </w:r>
      </w:del>
      <w:r w:rsidRPr="00A962DC">
        <w:t xml:space="preserve">, promjena geometrije tkiva na mjestu elektrode zbog kontrakcije mišića, šumovi zbog drugih uređaja te greške koje se javljaju zbog same elektrode, vodiča, bluetootha itd. Većinu ovih šumova eliminirati će se filtriranjem signala pomoću Brze Furierove transformacije (FFT), brisanjem kože medicinskim alkoholom, ispitivanjem u kontroliranim uvjetima ( temperatura: 20° </w:t>
      </w:r>
      <w:r w:rsidRPr="00A962DC">
        <w:rPr>
          <w:rFonts w:ascii="Calibri" w:eastAsia="Calibri" w:hAnsi="Calibri" w:cs="Calibri"/>
        </w:rPr>
        <w:t xml:space="preserve">≤ </w:t>
      </w:r>
      <w:r w:rsidRPr="00A962DC">
        <w:t xml:space="preserve">t </w:t>
      </w:r>
      <w:r w:rsidRPr="00A962DC">
        <w:rPr>
          <w:rFonts w:ascii="Calibri" w:eastAsia="Calibri" w:hAnsi="Calibri" w:cs="Calibri"/>
        </w:rPr>
        <w:t xml:space="preserve">≤ </w:t>
      </w:r>
      <w:r w:rsidRPr="00A962DC">
        <w:t>25°) te će tijek ispitivanja za svakog subjekta biti u</w:t>
      </w:r>
      <w:ins w:id="587" w:author="Windows User" w:date="2023-02-08T11:12:00Z">
        <w:r w:rsidR="00C56687" w:rsidRPr="00A962DC">
          <w:t xml:space="preserve"> </w:t>
        </w:r>
      </w:ins>
      <w:commentRangeStart w:id="588"/>
      <w:del w:id="589" w:author="Luciano Kostelac" w:date="2023-02-15T22:50:00Z">
        <w:r w:rsidRPr="00A962DC" w:rsidDel="00CB409B">
          <w:delText xml:space="preserve">potpunosti </w:delText>
        </w:r>
      </w:del>
      <w:commentRangeEnd w:id="588"/>
      <w:ins w:id="590" w:author="Luciano Kostelac" w:date="2023-02-15T22:50:00Z">
        <w:r w:rsidR="00CB409B">
          <w:t>sličan koliko god je to moguće</w:t>
        </w:r>
      </w:ins>
      <w:r w:rsidR="009267E4">
        <w:rPr>
          <w:rStyle w:val="CommentReference"/>
        </w:rPr>
        <w:commentReference w:id="588"/>
      </w:r>
      <w:del w:id="591" w:author="Luciano Kostelac" w:date="2023-02-15T22:50:00Z">
        <w:r w:rsidRPr="00A962DC" w:rsidDel="00CB409B">
          <w:delText>isti</w:delText>
        </w:r>
      </w:del>
      <w:r w:rsidRPr="00A962DC">
        <w:t>.</w:t>
      </w:r>
    </w:p>
    <w:p w14:paraId="642ED950" w14:textId="77777777" w:rsidR="00F41196" w:rsidRPr="00A962DC" w:rsidRDefault="001529E5" w:rsidP="003D4D80">
      <w:pPr>
        <w:pStyle w:val="Heading2"/>
      </w:pPr>
      <w:bookmarkStart w:id="592" w:name="_heading=h.1ksv4uv" w:colFirst="0" w:colLast="0"/>
      <w:bookmarkStart w:id="593" w:name="_Toc126618645"/>
      <w:bookmarkStart w:id="594" w:name="_Toc127409782"/>
      <w:bookmarkEnd w:id="592"/>
      <w:r w:rsidRPr="00A962DC">
        <w:t>Odabir pozicije elektroda</w:t>
      </w:r>
      <w:bookmarkEnd w:id="593"/>
      <w:bookmarkEnd w:id="594"/>
    </w:p>
    <w:p w14:paraId="642ED951" w14:textId="2D4422CF" w:rsidR="00F41196" w:rsidRPr="00A962DC" w:rsidRDefault="001529E5">
      <w:r w:rsidRPr="00A962DC">
        <w:t xml:space="preserve">Jedan od ciljeva ovog programskog zadatka je odrediti </w:t>
      </w:r>
      <w:del w:id="595" w:author="Windows User" w:date="2023-02-08T11:12:00Z">
        <w:r w:rsidRPr="00A962DC" w:rsidDel="00CC170D">
          <w:delText xml:space="preserve">najpovoljniju </w:delText>
        </w:r>
      </w:del>
      <w:ins w:id="596" w:author="Windows User" w:date="2023-02-08T11:12:00Z">
        <w:r w:rsidR="00CC170D" w:rsidRPr="00A962DC">
          <w:t xml:space="preserve">optimalnu </w:t>
        </w:r>
      </w:ins>
      <w:r w:rsidRPr="00A962DC">
        <w:t xml:space="preserve">poziciju elektrode da bi se dobila najveća moguća korelacija između snage stiska šake mjerene dinamometrom i aktivacije mišića mjerene sEMG-om. Mjerenje jakosti aktivacije mišića provedeno je na mišiću koji je najodgovorniji za stisak šake, a to je mišić podlaktice (lat. </w:t>
      </w:r>
      <w:r w:rsidRPr="00A962DC">
        <w:rPr>
          <w:i/>
        </w:rPr>
        <w:t>Flexum Digitorum Profundus</w:t>
      </w:r>
      <w:r w:rsidRPr="00A962DC">
        <w:t>) prikazan na sljedećoj slici.</w:t>
      </w:r>
    </w:p>
    <w:p w14:paraId="742AB133" w14:textId="77777777" w:rsidR="00BC2810" w:rsidRPr="00A962DC" w:rsidRDefault="001529E5" w:rsidP="00BC2810">
      <w:pPr>
        <w:keepNext/>
        <w:jc w:val="center"/>
      </w:pPr>
      <w:commentRangeStart w:id="597"/>
      <w:r w:rsidRPr="00A962DC">
        <w:rPr>
          <w:noProof/>
          <w:lang w:val="en-US" w:eastAsia="en-US"/>
        </w:rPr>
        <w:drawing>
          <wp:inline distT="0" distB="0" distL="0" distR="0" wp14:anchorId="642ED9F8" wp14:editId="642ED9F9">
            <wp:extent cx="1699200" cy="3960000"/>
            <wp:effectExtent l="0" t="0" r="0" b="0"/>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rot="5400000">
                      <a:off x="0" y="0"/>
                      <a:ext cx="1699200" cy="3960000"/>
                    </a:xfrm>
                    <a:prstGeom prst="rect">
                      <a:avLst/>
                    </a:prstGeom>
                    <a:ln/>
                  </pic:spPr>
                </pic:pic>
              </a:graphicData>
            </a:graphic>
          </wp:inline>
        </w:drawing>
      </w:r>
      <w:commentRangeEnd w:id="597"/>
      <w:r w:rsidR="00CC170D" w:rsidRPr="00A962DC">
        <w:rPr>
          <w:rStyle w:val="CommentReference"/>
        </w:rPr>
        <w:commentReference w:id="597"/>
      </w:r>
    </w:p>
    <w:p w14:paraId="642ED953" w14:textId="3AF6B7A1" w:rsidR="00F41196" w:rsidRPr="00A962DC" w:rsidRDefault="00BC2810" w:rsidP="00BC2810">
      <w:pPr>
        <w:pStyle w:val="Caption"/>
      </w:pPr>
      <w:bookmarkStart w:id="598" w:name="_Toc127409808"/>
      <w:r w:rsidRPr="00A962DC">
        <w:t xml:space="preserve">Slika </w:t>
      </w:r>
      <w:ins w:id="599" w:author="Luciano Kostelac" w:date="2023-02-16T02:52:00Z">
        <w:r w:rsidR="00BD0A95">
          <w:fldChar w:fldCharType="begin"/>
        </w:r>
        <w:r w:rsidR="00BD0A95">
          <w:instrText xml:space="preserve"> STYLEREF 1 \s </w:instrText>
        </w:r>
      </w:ins>
      <w:r w:rsidR="00BD0A95">
        <w:fldChar w:fldCharType="separate"/>
      </w:r>
      <w:r w:rsidR="00BD0A95">
        <w:rPr>
          <w:noProof/>
        </w:rPr>
        <w:t>5</w:t>
      </w:r>
      <w:ins w:id="600"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601" w:author="Luciano Kostelac" w:date="2023-02-16T02:52:00Z">
        <w:r w:rsidR="00BD0A95">
          <w:rPr>
            <w:noProof/>
          </w:rPr>
          <w:t>1</w:t>
        </w:r>
        <w:r w:rsidR="00BD0A95">
          <w:fldChar w:fldCharType="end"/>
        </w:r>
      </w:ins>
      <w:del w:id="602"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009A241A" w:rsidRPr="00A962DC" w:rsidDel="00BD0A95">
          <w:delText>5</w:delText>
        </w:r>
        <w:r w:rsidR="00DD69C1" w:rsidDel="00BD0A95">
          <w:fldChar w:fldCharType="end"/>
        </w:r>
        <w:r w:rsidR="009A241A"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009A241A" w:rsidRPr="00A962DC" w:rsidDel="00BD0A95">
          <w:delText>1</w:delText>
        </w:r>
        <w:r w:rsidR="00DD69C1" w:rsidDel="00BD0A95">
          <w:fldChar w:fldCharType="end"/>
        </w:r>
      </w:del>
      <w:r w:rsidRPr="00A962DC">
        <w:t xml:space="preserve"> Flexor Digitorum Profundus. Najutjecajniji mišić pri stisku šake</w:t>
      </w:r>
      <w:ins w:id="603" w:author="Luciano Kostelac" w:date="2023-02-15T22:52:00Z">
        <w:r w:rsidR="00E60B3E">
          <w:t xml:space="preserve"> [10]</w:t>
        </w:r>
      </w:ins>
      <w:r w:rsidRPr="00A962DC">
        <w:t>.</w:t>
      </w:r>
      <w:bookmarkEnd w:id="598"/>
    </w:p>
    <w:p w14:paraId="642ED955" w14:textId="16F1153A" w:rsidR="00F41196" w:rsidRPr="00A962DC" w:rsidRDefault="001529E5">
      <w:r w:rsidRPr="00A962DC">
        <w:lastRenderedPageBreak/>
        <w:t xml:space="preserve">Pretpostavljeno je da će najveća </w:t>
      </w:r>
      <w:commentRangeStart w:id="604"/>
      <w:r w:rsidRPr="00A962DC">
        <w:t>korelacija biti onda kada je za neku određenu silu stiska aktivacija mišića najveća</w:t>
      </w:r>
      <w:commentRangeEnd w:id="604"/>
      <w:r w:rsidR="00BF773F">
        <w:rPr>
          <w:rStyle w:val="CommentReference"/>
        </w:rPr>
        <w:commentReference w:id="604"/>
      </w:r>
      <w:r w:rsidRPr="00A962DC">
        <w:t xml:space="preserve">, te da se grafovi poklapaju. Prilikom odabira najbolje pozicije elektroda provedena su mjerenja kojima su eliminirana najlošije pozicije, to jest one pozicije gdje se aktivacija mišića i graf sile najmanje poklapaju, gdje je za istu silu stiska aktivacija manja. </w:t>
      </w:r>
      <w:commentRangeStart w:id="605"/>
      <w:r w:rsidRPr="00A962DC">
        <w:t>Traži se za neku silu stiska najveća aktivacija</w:t>
      </w:r>
      <w:commentRangeEnd w:id="605"/>
      <w:r w:rsidR="00BF773F">
        <w:rPr>
          <w:rStyle w:val="CommentReference"/>
        </w:rPr>
        <w:commentReference w:id="605"/>
      </w:r>
      <w:r w:rsidRPr="00A962DC">
        <w:t>. Mjereno je pet pozicija, od toga su dvije odbrane kao pozicije koje bi potencijalno mogle dovesti do željene korelacije između stiska i aktivacije. Mjerene pozicije</w:t>
      </w:r>
      <w:del w:id="606" w:author="Luciano Kostelac" w:date="2023-02-15T23:00:00Z">
        <w:r w:rsidRPr="00A962DC" w:rsidDel="007D0E4C">
          <w:delText xml:space="preserve"> te ovisnost aktivacije i snage stiska</w:delText>
        </w:r>
      </w:del>
      <w:r w:rsidRPr="00A962DC">
        <w:t xml:space="preserve"> prikazane su na sljedećim slikama.</w:t>
      </w:r>
    </w:p>
    <w:p w14:paraId="7202710D" w14:textId="77777777" w:rsidR="00BC2810" w:rsidRPr="00A962DC" w:rsidRDefault="001529E5" w:rsidP="00BC2810">
      <w:pPr>
        <w:keepNext/>
        <w:jc w:val="center"/>
      </w:pPr>
      <w:commentRangeStart w:id="607"/>
      <w:r w:rsidRPr="00A962DC">
        <w:rPr>
          <w:noProof/>
          <w:lang w:val="en-US" w:eastAsia="en-US"/>
        </w:rPr>
        <w:drawing>
          <wp:inline distT="0" distB="0" distL="0" distR="0" wp14:anchorId="642ED9FA" wp14:editId="0066AB27">
            <wp:extent cx="3903429" cy="1800000"/>
            <wp:effectExtent l="0" t="0" r="1905" b="0"/>
            <wp:docPr id="50" name="image18.jpg" descr="Slika na kojoj se prikazuje na zatvorenom, pod, namješta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descr="Slika na kojoj se prikazuje na zatvorenom, pod, namještaj&#10;&#10;Opis je automatski generiran"/>
                    <pic:cNvPicPr preferRelativeResize="0"/>
                  </pic:nvPicPr>
                  <pic:blipFill>
                    <a:blip r:embed="rId21"/>
                    <a:srcRect/>
                    <a:stretch>
                      <a:fillRect/>
                    </a:stretch>
                  </pic:blipFill>
                  <pic:spPr>
                    <a:xfrm>
                      <a:off x="0" y="0"/>
                      <a:ext cx="3903429" cy="1800000"/>
                    </a:xfrm>
                    <a:prstGeom prst="rect">
                      <a:avLst/>
                    </a:prstGeom>
                    <a:ln/>
                  </pic:spPr>
                </pic:pic>
              </a:graphicData>
            </a:graphic>
          </wp:inline>
        </w:drawing>
      </w:r>
      <w:commentRangeEnd w:id="607"/>
      <w:r w:rsidR="00BF773F">
        <w:rPr>
          <w:rStyle w:val="CommentReference"/>
        </w:rPr>
        <w:commentReference w:id="607"/>
      </w:r>
    </w:p>
    <w:p w14:paraId="34B4EC6C" w14:textId="511B3DF3" w:rsidR="00BC2810" w:rsidRPr="00A962DC" w:rsidRDefault="00BC2810" w:rsidP="00BC2810">
      <w:pPr>
        <w:pStyle w:val="Caption"/>
      </w:pPr>
      <w:bookmarkStart w:id="608" w:name="_Toc127409809"/>
      <w:r w:rsidRPr="00A962DC">
        <w:t xml:space="preserve">Slika </w:t>
      </w:r>
      <w:ins w:id="609" w:author="Luciano Kostelac" w:date="2023-02-16T02:52:00Z">
        <w:r w:rsidR="00BD0A95">
          <w:fldChar w:fldCharType="begin"/>
        </w:r>
        <w:r w:rsidR="00BD0A95">
          <w:instrText xml:space="preserve"> STYLEREF 1 \s </w:instrText>
        </w:r>
      </w:ins>
      <w:r w:rsidR="00BD0A95">
        <w:fldChar w:fldCharType="separate"/>
      </w:r>
      <w:r w:rsidR="00BD0A95">
        <w:rPr>
          <w:noProof/>
        </w:rPr>
        <w:t>5</w:t>
      </w:r>
      <w:ins w:id="610"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611" w:author="Luciano Kostelac" w:date="2023-02-16T02:52:00Z">
        <w:r w:rsidR="00BD0A95">
          <w:rPr>
            <w:noProof/>
          </w:rPr>
          <w:t>2</w:t>
        </w:r>
        <w:r w:rsidR="00BD0A95">
          <w:fldChar w:fldCharType="end"/>
        </w:r>
      </w:ins>
      <w:del w:id="612"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009A241A" w:rsidRPr="00A962DC" w:rsidDel="00BD0A95">
          <w:delText>5</w:delText>
        </w:r>
        <w:r w:rsidR="00DD69C1" w:rsidDel="00BD0A95">
          <w:fldChar w:fldCharType="end"/>
        </w:r>
        <w:r w:rsidR="009A241A"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009A241A" w:rsidRPr="00A962DC" w:rsidDel="00BD0A95">
          <w:delText>2</w:delText>
        </w:r>
        <w:r w:rsidR="00DD69C1" w:rsidDel="00BD0A95">
          <w:fldChar w:fldCharType="end"/>
        </w:r>
      </w:del>
      <w:r w:rsidRPr="00A962DC">
        <w:t xml:space="preserve"> Pozicija 1</w:t>
      </w:r>
      <w:bookmarkEnd w:id="608"/>
    </w:p>
    <w:p w14:paraId="0268E3E4" w14:textId="7FA99512" w:rsidR="00BC2810" w:rsidRPr="00A962DC" w:rsidDel="009875F6" w:rsidRDefault="001529E5" w:rsidP="00BC2810">
      <w:pPr>
        <w:keepNext/>
        <w:jc w:val="center"/>
        <w:rPr>
          <w:del w:id="613" w:author="Luciano Kostelac" w:date="2023-02-15T22:55:00Z"/>
        </w:rPr>
      </w:pPr>
      <w:commentRangeStart w:id="614"/>
      <w:del w:id="615" w:author="Luciano Kostelac" w:date="2023-02-15T22:54:00Z">
        <w:r w:rsidRPr="00A962DC" w:rsidDel="009875F6">
          <w:rPr>
            <w:noProof/>
            <w:lang w:val="en-US" w:eastAsia="en-US"/>
          </w:rPr>
          <w:drawing>
            <wp:inline distT="0" distB="0" distL="0" distR="0" wp14:anchorId="642ED9FC" wp14:editId="0C4A686A">
              <wp:extent cx="5295160" cy="3240000"/>
              <wp:effectExtent l="0" t="0" r="0" b="0"/>
              <wp:docPr id="52" name="image20.png" descr="Slika na kojoj se prikazuje tekst, snimka zaslona, na zatvorenom, računalo&#10;&#10;Opis je automatski generiran"/>
              <wp:cNvGraphicFramePr/>
              <a:graphic xmlns:a="http://schemas.openxmlformats.org/drawingml/2006/main">
                <a:graphicData uri="http://schemas.openxmlformats.org/drawingml/2006/picture">
                  <pic:pic xmlns:pic="http://schemas.openxmlformats.org/drawingml/2006/picture">
                    <pic:nvPicPr>
                      <pic:cNvPr id="0" name="image20.png" descr="Slika na kojoj se prikazuje tekst, snimka zaslona, na zatvorenom, računalo&#10;&#10;Opis je automatski generiran"/>
                      <pic:cNvPicPr preferRelativeResize="0"/>
                    </pic:nvPicPr>
                    <pic:blipFill>
                      <a:blip r:embed="rId22"/>
                      <a:srcRect l="19720" t="7940" r="190" b="4926"/>
                      <a:stretch>
                        <a:fillRect/>
                      </a:stretch>
                    </pic:blipFill>
                    <pic:spPr>
                      <a:xfrm>
                        <a:off x="0" y="0"/>
                        <a:ext cx="5295160" cy="3240000"/>
                      </a:xfrm>
                      <a:prstGeom prst="rect">
                        <a:avLst/>
                      </a:prstGeom>
                      <a:ln/>
                    </pic:spPr>
                  </pic:pic>
                </a:graphicData>
              </a:graphic>
            </wp:inline>
          </w:drawing>
        </w:r>
      </w:del>
      <w:commentRangeEnd w:id="614"/>
      <w:del w:id="616" w:author="Luciano Kostelac" w:date="2023-02-15T22:55:00Z">
        <w:r w:rsidR="00102F7B" w:rsidRPr="00A962DC" w:rsidDel="009875F6">
          <w:rPr>
            <w:rStyle w:val="CommentReference"/>
          </w:rPr>
          <w:commentReference w:id="614"/>
        </w:r>
      </w:del>
    </w:p>
    <w:p w14:paraId="642ED958" w14:textId="0395827B" w:rsidR="00F41196" w:rsidRPr="00A962DC" w:rsidDel="009875F6" w:rsidRDefault="00BC2810" w:rsidP="00BC2810">
      <w:pPr>
        <w:pStyle w:val="Caption"/>
        <w:rPr>
          <w:del w:id="617" w:author="Luciano Kostelac" w:date="2023-02-15T22:54:00Z"/>
        </w:rPr>
      </w:pPr>
      <w:del w:id="618" w:author="Luciano Kostelac" w:date="2023-02-15T22:54:00Z">
        <w:r w:rsidRPr="00A962DC" w:rsidDel="009875F6">
          <w:delText xml:space="preserve">Slika </w:delText>
        </w:r>
        <w:r w:rsidR="00DD69C1" w:rsidDel="009875F6">
          <w:fldChar w:fldCharType="begin"/>
        </w:r>
        <w:r w:rsidR="00DD69C1" w:rsidDel="009875F6">
          <w:delInstrText xml:space="preserve"> STYLEREF 1 \s </w:delInstrText>
        </w:r>
        <w:r w:rsidR="00DD69C1" w:rsidDel="009875F6">
          <w:fldChar w:fldCharType="separate"/>
        </w:r>
        <w:r w:rsidR="009A241A" w:rsidRPr="00A962DC" w:rsidDel="009875F6">
          <w:delText>5</w:delText>
        </w:r>
        <w:r w:rsidR="00DD69C1" w:rsidDel="009875F6">
          <w:fldChar w:fldCharType="end"/>
        </w:r>
        <w:r w:rsidR="009A241A" w:rsidRPr="00A962DC" w:rsidDel="009875F6">
          <w:delText>.</w:delText>
        </w:r>
        <w:r w:rsidR="00DD69C1" w:rsidDel="009875F6">
          <w:fldChar w:fldCharType="begin"/>
        </w:r>
        <w:r w:rsidR="00DD69C1" w:rsidDel="009875F6">
          <w:delInstrText xml:space="preserve"> SEQ Slika \* ARABIC \s 1 </w:delInstrText>
        </w:r>
        <w:r w:rsidR="00DD69C1" w:rsidDel="009875F6">
          <w:fldChar w:fldCharType="separate"/>
        </w:r>
        <w:r w:rsidR="009A241A" w:rsidRPr="00A962DC" w:rsidDel="009875F6">
          <w:delText>3</w:delText>
        </w:r>
        <w:r w:rsidR="00DD69C1" w:rsidDel="009875F6">
          <w:fldChar w:fldCharType="end"/>
        </w:r>
        <w:r w:rsidRPr="00A962DC" w:rsidDel="009875F6">
          <w:delText xml:space="preserve"> Graf sile i aktivacije sEMG-a za poziciju 1.</w:delText>
        </w:r>
      </w:del>
    </w:p>
    <w:p w14:paraId="642ED95A" w14:textId="77777777" w:rsidR="00F41196" w:rsidRPr="00A962DC" w:rsidDel="009875F6" w:rsidRDefault="00F41196">
      <w:pPr>
        <w:pStyle w:val="Caption"/>
        <w:rPr>
          <w:del w:id="619" w:author="Luciano Kostelac" w:date="2023-02-15T22:54:00Z"/>
        </w:rPr>
        <w:pPrChange w:id="620" w:author="Luciano Kostelac" w:date="2023-02-15T22:54:00Z">
          <w:pPr/>
        </w:pPrChange>
      </w:pPr>
    </w:p>
    <w:p w14:paraId="642ED95B" w14:textId="3C6D2460" w:rsidR="00F41196" w:rsidRPr="00A962DC" w:rsidDel="009875F6" w:rsidRDefault="00F41196">
      <w:pPr>
        <w:rPr>
          <w:del w:id="621" w:author="Luciano Kostelac" w:date="2023-02-15T22:54:00Z"/>
        </w:rPr>
      </w:pPr>
    </w:p>
    <w:p w14:paraId="215C5760" w14:textId="77777777" w:rsidR="00BC2810" w:rsidRPr="00A962DC" w:rsidRDefault="001529E5" w:rsidP="00BC2810">
      <w:pPr>
        <w:keepNext/>
        <w:jc w:val="center"/>
      </w:pPr>
      <w:r w:rsidRPr="00A962DC">
        <w:rPr>
          <w:noProof/>
          <w:lang w:val="en-US" w:eastAsia="en-US"/>
        </w:rPr>
        <w:drawing>
          <wp:inline distT="0" distB="0" distL="0" distR="0" wp14:anchorId="642ED9FE" wp14:editId="49FD3888">
            <wp:extent cx="3906000" cy="1800000"/>
            <wp:effectExtent l="0" t="0" r="0" b="0"/>
            <wp:docPr id="53"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a:stretch>
                      <a:fillRect/>
                    </a:stretch>
                  </pic:blipFill>
                  <pic:spPr>
                    <a:xfrm>
                      <a:off x="0" y="0"/>
                      <a:ext cx="3906000" cy="1800000"/>
                    </a:xfrm>
                    <a:prstGeom prst="rect">
                      <a:avLst/>
                    </a:prstGeom>
                    <a:ln/>
                  </pic:spPr>
                </pic:pic>
              </a:graphicData>
            </a:graphic>
          </wp:inline>
        </w:drawing>
      </w:r>
    </w:p>
    <w:p w14:paraId="642ED95C" w14:textId="697ADCAD" w:rsidR="00F41196" w:rsidRPr="00A962DC" w:rsidDel="009875F6" w:rsidRDefault="00BC2810" w:rsidP="00BC2810">
      <w:pPr>
        <w:pStyle w:val="Caption"/>
        <w:rPr>
          <w:del w:id="622" w:author="Luciano Kostelac" w:date="2023-02-15T22:58:00Z"/>
        </w:rPr>
      </w:pPr>
      <w:bookmarkStart w:id="623" w:name="_Toc127409810"/>
      <w:r w:rsidRPr="00A962DC">
        <w:t xml:space="preserve">Slika </w:t>
      </w:r>
      <w:ins w:id="624" w:author="Luciano Kostelac" w:date="2023-02-16T02:52:00Z">
        <w:r w:rsidR="00BD0A95">
          <w:fldChar w:fldCharType="begin"/>
        </w:r>
        <w:r w:rsidR="00BD0A95">
          <w:instrText xml:space="preserve"> STYLEREF 1 \s </w:instrText>
        </w:r>
      </w:ins>
      <w:r w:rsidR="00BD0A95">
        <w:fldChar w:fldCharType="separate"/>
      </w:r>
      <w:r w:rsidR="00BD0A95">
        <w:rPr>
          <w:noProof/>
        </w:rPr>
        <w:t>5</w:t>
      </w:r>
      <w:ins w:id="625"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626" w:author="Luciano Kostelac" w:date="2023-02-16T02:52:00Z">
        <w:r w:rsidR="00BD0A95">
          <w:rPr>
            <w:noProof/>
          </w:rPr>
          <w:t>3</w:t>
        </w:r>
        <w:r w:rsidR="00BD0A95">
          <w:fldChar w:fldCharType="end"/>
        </w:r>
      </w:ins>
      <w:del w:id="627"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009A241A" w:rsidRPr="00A962DC" w:rsidDel="00BD0A95">
          <w:delText>5</w:delText>
        </w:r>
        <w:r w:rsidR="00DD69C1" w:rsidDel="00BD0A95">
          <w:fldChar w:fldCharType="end"/>
        </w:r>
        <w:r w:rsidR="009A241A"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009A241A" w:rsidRPr="00A962DC" w:rsidDel="00BD0A95">
          <w:delText>4</w:delText>
        </w:r>
        <w:r w:rsidR="00DD69C1" w:rsidDel="00BD0A95">
          <w:fldChar w:fldCharType="end"/>
        </w:r>
      </w:del>
      <w:r w:rsidRPr="00A962DC">
        <w:t xml:space="preserve"> Pozicija 2.</w:t>
      </w:r>
      <w:bookmarkEnd w:id="623"/>
    </w:p>
    <w:p w14:paraId="07C13B34" w14:textId="7096B7AD" w:rsidR="00BC2810" w:rsidRPr="00A962DC" w:rsidDel="009875F6" w:rsidRDefault="001529E5" w:rsidP="00BC2810">
      <w:pPr>
        <w:keepNext/>
        <w:jc w:val="center"/>
        <w:rPr>
          <w:del w:id="628" w:author="Luciano Kostelac" w:date="2023-02-15T22:55:00Z"/>
        </w:rPr>
      </w:pPr>
      <w:commentRangeStart w:id="629"/>
      <w:commentRangeStart w:id="630"/>
      <w:del w:id="631" w:author="Luciano Kostelac" w:date="2023-02-15T22:55:00Z">
        <w:r w:rsidRPr="00A962DC" w:rsidDel="009875F6">
          <w:rPr>
            <w:noProof/>
            <w:lang w:val="en-US" w:eastAsia="en-US"/>
          </w:rPr>
          <w:drawing>
            <wp:inline distT="0" distB="0" distL="0" distR="0" wp14:anchorId="642EDA00" wp14:editId="2FCB6180">
              <wp:extent cx="5342104" cy="3240000"/>
              <wp:effectExtent l="0" t="0" r="0" b="0"/>
              <wp:docPr id="54" name="image22.png" descr="Slika na kojoj se prikazuje tekst, na zatvorenom, računalo, prijenosnik&#10;&#10;Opis je automatski generiran"/>
              <wp:cNvGraphicFramePr/>
              <a:graphic xmlns:a="http://schemas.openxmlformats.org/drawingml/2006/main">
                <a:graphicData uri="http://schemas.openxmlformats.org/drawingml/2006/picture">
                  <pic:pic xmlns:pic="http://schemas.openxmlformats.org/drawingml/2006/picture">
                    <pic:nvPicPr>
                      <pic:cNvPr id="0" name="image22.png" descr="Slika na kojoj se prikazuje tekst, na zatvorenom, računalo, prijenosnik&#10;&#10;Opis je automatski generiran"/>
                      <pic:cNvPicPr preferRelativeResize="0"/>
                    </pic:nvPicPr>
                    <pic:blipFill>
                      <a:blip r:embed="rId24"/>
                      <a:srcRect l="19659" t="8611" b="4762"/>
                      <a:stretch>
                        <a:fillRect/>
                      </a:stretch>
                    </pic:blipFill>
                    <pic:spPr>
                      <a:xfrm>
                        <a:off x="0" y="0"/>
                        <a:ext cx="5342104" cy="3240000"/>
                      </a:xfrm>
                      <a:prstGeom prst="rect">
                        <a:avLst/>
                      </a:prstGeom>
                      <a:ln/>
                    </pic:spPr>
                  </pic:pic>
                </a:graphicData>
              </a:graphic>
            </wp:inline>
          </w:drawing>
        </w:r>
        <w:commentRangeEnd w:id="629"/>
        <w:commentRangeEnd w:id="630"/>
        <w:r w:rsidR="005041AE" w:rsidRPr="00A962DC" w:rsidDel="009875F6">
          <w:rPr>
            <w:rStyle w:val="CommentReference"/>
          </w:rPr>
          <w:commentReference w:id="629"/>
        </w:r>
        <w:r w:rsidR="00B86C37" w:rsidRPr="00A962DC" w:rsidDel="009875F6">
          <w:rPr>
            <w:rStyle w:val="CommentReference"/>
          </w:rPr>
          <w:commentReference w:id="630"/>
        </w:r>
      </w:del>
    </w:p>
    <w:p w14:paraId="642ED95E" w14:textId="25957A74" w:rsidR="00F41196" w:rsidRPr="00A962DC" w:rsidDel="009875F6" w:rsidRDefault="00BC2810" w:rsidP="00BC2810">
      <w:pPr>
        <w:pStyle w:val="Caption"/>
        <w:rPr>
          <w:del w:id="632" w:author="Luciano Kostelac" w:date="2023-02-15T22:55:00Z"/>
        </w:rPr>
      </w:pPr>
      <w:del w:id="633" w:author="Luciano Kostelac" w:date="2023-02-15T22:55:00Z">
        <w:r w:rsidRPr="00A962DC" w:rsidDel="009875F6">
          <w:delText xml:space="preserve">Slika </w:delText>
        </w:r>
        <w:r w:rsidR="00DD69C1" w:rsidDel="009875F6">
          <w:fldChar w:fldCharType="begin"/>
        </w:r>
        <w:r w:rsidR="00DD69C1" w:rsidDel="009875F6">
          <w:delInstrText xml:space="preserve"> STYLEREF 1 \s </w:delInstrText>
        </w:r>
        <w:r w:rsidR="00DD69C1" w:rsidDel="009875F6">
          <w:fldChar w:fldCharType="separate"/>
        </w:r>
        <w:r w:rsidR="009A241A" w:rsidRPr="00A962DC" w:rsidDel="009875F6">
          <w:delText>5</w:delText>
        </w:r>
        <w:r w:rsidR="00DD69C1" w:rsidDel="009875F6">
          <w:fldChar w:fldCharType="end"/>
        </w:r>
        <w:r w:rsidR="009A241A" w:rsidRPr="00A962DC" w:rsidDel="009875F6">
          <w:delText>.</w:delText>
        </w:r>
        <w:r w:rsidR="00DD69C1" w:rsidDel="009875F6">
          <w:fldChar w:fldCharType="begin"/>
        </w:r>
        <w:r w:rsidR="00DD69C1" w:rsidDel="009875F6">
          <w:delInstrText xml:space="preserve"> SEQ Slika \* ARABIC \s 1 </w:delInstrText>
        </w:r>
        <w:r w:rsidR="00DD69C1" w:rsidDel="009875F6">
          <w:fldChar w:fldCharType="separate"/>
        </w:r>
        <w:r w:rsidR="009A241A" w:rsidRPr="00A962DC" w:rsidDel="009875F6">
          <w:delText>5</w:delText>
        </w:r>
        <w:r w:rsidR="00DD69C1" w:rsidDel="009875F6">
          <w:fldChar w:fldCharType="end"/>
        </w:r>
        <w:r w:rsidRPr="00A962DC" w:rsidDel="009875F6">
          <w:delText xml:space="preserve"> Graf sile i aktivacije eEMG-a za poziciju 2</w:delText>
        </w:r>
      </w:del>
    </w:p>
    <w:p w14:paraId="642ED960" w14:textId="77777777" w:rsidR="00F41196" w:rsidRPr="00A962DC" w:rsidDel="009875F6" w:rsidRDefault="00F41196">
      <w:pPr>
        <w:rPr>
          <w:del w:id="634" w:author="Luciano Kostelac" w:date="2023-02-15T22:55:00Z"/>
        </w:rPr>
      </w:pPr>
    </w:p>
    <w:p w14:paraId="642ED961" w14:textId="77777777" w:rsidR="00F41196" w:rsidRPr="00A962DC" w:rsidRDefault="00F41196">
      <w:pPr>
        <w:pStyle w:val="Caption"/>
        <w:pPrChange w:id="635" w:author="Luciano Kostelac" w:date="2023-02-15T22:58:00Z">
          <w:pPr/>
        </w:pPrChange>
      </w:pPr>
    </w:p>
    <w:p w14:paraId="34A3417A" w14:textId="77777777" w:rsidR="00BC2810" w:rsidRPr="00A962DC" w:rsidRDefault="001529E5" w:rsidP="00BC2810">
      <w:pPr>
        <w:keepNext/>
        <w:jc w:val="center"/>
      </w:pPr>
      <w:r w:rsidRPr="00A962DC">
        <w:rPr>
          <w:noProof/>
          <w:lang w:val="en-US" w:eastAsia="en-US"/>
        </w:rPr>
        <w:drawing>
          <wp:inline distT="0" distB="0" distL="0" distR="0" wp14:anchorId="642EDA02" wp14:editId="00A245C8">
            <wp:extent cx="3906000" cy="1800000"/>
            <wp:effectExtent l="0" t="0" r="0" b="0"/>
            <wp:docPr id="56" name="image24.jpg" descr="Slika na kojoj se prikazuje osoba,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g" descr="Slika na kojoj se prikazuje osoba, na zatvorenom&#10;&#10;Opis je automatski generiran"/>
                    <pic:cNvPicPr preferRelativeResize="0"/>
                  </pic:nvPicPr>
                  <pic:blipFill>
                    <a:blip r:embed="rId25"/>
                    <a:srcRect/>
                    <a:stretch>
                      <a:fillRect/>
                    </a:stretch>
                  </pic:blipFill>
                  <pic:spPr>
                    <a:xfrm>
                      <a:off x="0" y="0"/>
                      <a:ext cx="3906000" cy="1800000"/>
                    </a:xfrm>
                    <a:prstGeom prst="rect">
                      <a:avLst/>
                    </a:prstGeom>
                    <a:ln/>
                  </pic:spPr>
                </pic:pic>
              </a:graphicData>
            </a:graphic>
          </wp:inline>
        </w:drawing>
      </w:r>
    </w:p>
    <w:p w14:paraId="642ED962" w14:textId="7660A16C" w:rsidR="00F41196" w:rsidRPr="00A962DC" w:rsidRDefault="00BC2810" w:rsidP="00BC2810">
      <w:pPr>
        <w:pStyle w:val="Caption"/>
      </w:pPr>
      <w:bookmarkStart w:id="636" w:name="_Toc127409811"/>
      <w:r w:rsidRPr="00A962DC">
        <w:t xml:space="preserve">Slika </w:t>
      </w:r>
      <w:ins w:id="637" w:author="Luciano Kostelac" w:date="2023-02-16T02:52:00Z">
        <w:r w:rsidR="00BD0A95">
          <w:fldChar w:fldCharType="begin"/>
        </w:r>
        <w:r w:rsidR="00BD0A95">
          <w:instrText xml:space="preserve"> STYLEREF 1 \s </w:instrText>
        </w:r>
      </w:ins>
      <w:r w:rsidR="00BD0A95">
        <w:fldChar w:fldCharType="separate"/>
      </w:r>
      <w:r w:rsidR="00BD0A95">
        <w:rPr>
          <w:noProof/>
        </w:rPr>
        <w:t>5</w:t>
      </w:r>
      <w:ins w:id="638"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639" w:author="Luciano Kostelac" w:date="2023-02-16T02:52:00Z">
        <w:r w:rsidR="00BD0A95">
          <w:rPr>
            <w:noProof/>
          </w:rPr>
          <w:t>4</w:t>
        </w:r>
        <w:r w:rsidR="00BD0A95">
          <w:fldChar w:fldCharType="end"/>
        </w:r>
      </w:ins>
      <w:del w:id="640"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009A241A" w:rsidRPr="00A962DC" w:rsidDel="00BD0A95">
          <w:delText>5</w:delText>
        </w:r>
        <w:r w:rsidR="00DD69C1" w:rsidDel="00BD0A95">
          <w:fldChar w:fldCharType="end"/>
        </w:r>
        <w:r w:rsidR="009A241A"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009A241A" w:rsidRPr="00A962DC" w:rsidDel="00BD0A95">
          <w:delText>6</w:delText>
        </w:r>
        <w:r w:rsidR="00DD69C1" w:rsidDel="00BD0A95">
          <w:fldChar w:fldCharType="end"/>
        </w:r>
      </w:del>
      <w:r w:rsidRPr="00A962DC">
        <w:t xml:space="preserve"> Pozicija 3.</w:t>
      </w:r>
      <w:bookmarkEnd w:id="636"/>
    </w:p>
    <w:p w14:paraId="7904B5C4" w14:textId="21372315" w:rsidR="00BC2810" w:rsidRPr="00A962DC" w:rsidDel="009875F6" w:rsidRDefault="001529E5" w:rsidP="00BC2810">
      <w:pPr>
        <w:keepNext/>
        <w:jc w:val="center"/>
        <w:rPr>
          <w:del w:id="641" w:author="Luciano Kostelac" w:date="2023-02-15T22:55:00Z"/>
        </w:rPr>
      </w:pPr>
      <w:commentRangeStart w:id="642"/>
      <w:del w:id="643" w:author="Luciano Kostelac" w:date="2023-02-15T22:55:00Z">
        <w:r w:rsidRPr="00A962DC" w:rsidDel="009875F6">
          <w:rPr>
            <w:noProof/>
            <w:lang w:val="en-US" w:eastAsia="en-US"/>
          </w:rPr>
          <w:lastRenderedPageBreak/>
          <w:drawing>
            <wp:inline distT="0" distB="0" distL="0" distR="0" wp14:anchorId="642EDA04" wp14:editId="642EDA05">
              <wp:extent cx="5253546" cy="3240000"/>
              <wp:effectExtent l="0" t="0" r="0" b="0"/>
              <wp:docPr id="57" name="image25.png" descr="Slika na kojoj se prikazuje tekst, na zatvorenom, računalo, monitor&#10;&#10;Opis je automatski generiran"/>
              <wp:cNvGraphicFramePr/>
              <a:graphic xmlns:a="http://schemas.openxmlformats.org/drawingml/2006/main">
                <a:graphicData uri="http://schemas.openxmlformats.org/drawingml/2006/picture">
                  <pic:pic xmlns:pic="http://schemas.openxmlformats.org/drawingml/2006/picture">
                    <pic:nvPicPr>
                      <pic:cNvPr id="0" name="image25.png" descr="Slika na kojoj se prikazuje tekst, na zatvorenom, računalo, monitor&#10;&#10;Opis je automatski generiran"/>
                      <pic:cNvPicPr preferRelativeResize="0"/>
                    </pic:nvPicPr>
                    <pic:blipFill>
                      <a:blip r:embed="rId26"/>
                      <a:srcRect l="19717" t="7753" r="190" b="4419"/>
                      <a:stretch>
                        <a:fillRect/>
                      </a:stretch>
                    </pic:blipFill>
                    <pic:spPr>
                      <a:xfrm>
                        <a:off x="0" y="0"/>
                        <a:ext cx="5253546" cy="3240000"/>
                      </a:xfrm>
                      <a:prstGeom prst="rect">
                        <a:avLst/>
                      </a:prstGeom>
                      <a:ln/>
                    </pic:spPr>
                  </pic:pic>
                </a:graphicData>
              </a:graphic>
            </wp:inline>
          </w:drawing>
        </w:r>
        <w:commentRangeEnd w:id="642"/>
        <w:r w:rsidR="00B86C37" w:rsidRPr="00A962DC" w:rsidDel="009875F6">
          <w:rPr>
            <w:rStyle w:val="CommentReference"/>
          </w:rPr>
          <w:commentReference w:id="642"/>
        </w:r>
      </w:del>
    </w:p>
    <w:p w14:paraId="642ED964" w14:textId="0D3CEDE0" w:rsidR="00F41196" w:rsidRPr="00A962DC" w:rsidDel="009875F6" w:rsidRDefault="00BC2810" w:rsidP="00BC2810">
      <w:pPr>
        <w:pStyle w:val="Caption"/>
        <w:rPr>
          <w:del w:id="644" w:author="Luciano Kostelac" w:date="2023-02-15T22:55:00Z"/>
        </w:rPr>
      </w:pPr>
      <w:del w:id="645" w:author="Luciano Kostelac" w:date="2023-02-15T22:55:00Z">
        <w:r w:rsidRPr="00A962DC" w:rsidDel="009875F6">
          <w:delText xml:space="preserve">Slika </w:delText>
        </w:r>
        <w:r w:rsidR="00DD69C1" w:rsidDel="009875F6">
          <w:fldChar w:fldCharType="begin"/>
        </w:r>
        <w:r w:rsidR="00DD69C1" w:rsidDel="009875F6">
          <w:delInstrText xml:space="preserve"> STYLEREF 1 \s </w:delInstrText>
        </w:r>
        <w:r w:rsidR="00DD69C1" w:rsidDel="009875F6">
          <w:fldChar w:fldCharType="separate"/>
        </w:r>
        <w:r w:rsidR="009A241A" w:rsidRPr="00A962DC" w:rsidDel="009875F6">
          <w:delText>5</w:delText>
        </w:r>
        <w:r w:rsidR="00DD69C1" w:rsidDel="009875F6">
          <w:fldChar w:fldCharType="end"/>
        </w:r>
        <w:r w:rsidR="009A241A" w:rsidRPr="00A962DC" w:rsidDel="009875F6">
          <w:delText>.</w:delText>
        </w:r>
        <w:r w:rsidR="00DD69C1" w:rsidDel="009875F6">
          <w:fldChar w:fldCharType="begin"/>
        </w:r>
        <w:r w:rsidR="00DD69C1" w:rsidDel="009875F6">
          <w:delInstrText xml:space="preserve"> SEQ Slika \* ARABIC \s 1 </w:delInstrText>
        </w:r>
        <w:r w:rsidR="00DD69C1" w:rsidDel="009875F6">
          <w:fldChar w:fldCharType="separate"/>
        </w:r>
        <w:r w:rsidR="009A241A" w:rsidRPr="00A962DC" w:rsidDel="009875F6">
          <w:delText>7</w:delText>
        </w:r>
        <w:r w:rsidR="00DD69C1" w:rsidDel="009875F6">
          <w:fldChar w:fldCharType="end"/>
        </w:r>
        <w:r w:rsidRPr="00A962DC" w:rsidDel="009875F6">
          <w:delText xml:space="preserve"> Graf sile i aktivacije eEMG-a za poziciju 3</w:delText>
        </w:r>
      </w:del>
    </w:p>
    <w:p w14:paraId="642ED966" w14:textId="120E6A06" w:rsidR="00F41196" w:rsidRPr="00A962DC" w:rsidDel="009875F6" w:rsidRDefault="00F41196">
      <w:pPr>
        <w:rPr>
          <w:del w:id="646" w:author="Luciano Kostelac" w:date="2023-02-15T22:55:00Z"/>
        </w:rPr>
      </w:pPr>
    </w:p>
    <w:p w14:paraId="642ED967" w14:textId="7C9CEF58" w:rsidR="00F41196" w:rsidRPr="00A962DC" w:rsidDel="009875F6" w:rsidRDefault="00F41196">
      <w:pPr>
        <w:rPr>
          <w:del w:id="647" w:author="Luciano Kostelac" w:date="2023-02-15T22:55:00Z"/>
        </w:rPr>
      </w:pPr>
    </w:p>
    <w:p w14:paraId="7D6EDAA5" w14:textId="77777777" w:rsidR="00BC2810" w:rsidRPr="00A962DC" w:rsidRDefault="001529E5" w:rsidP="00BC2810">
      <w:pPr>
        <w:keepNext/>
        <w:jc w:val="center"/>
      </w:pPr>
      <w:r w:rsidRPr="00A962DC">
        <w:rPr>
          <w:noProof/>
          <w:lang w:val="en-US" w:eastAsia="en-US"/>
        </w:rPr>
        <w:drawing>
          <wp:inline distT="0" distB="0" distL="0" distR="0" wp14:anchorId="642EDA06" wp14:editId="7A8ADE00">
            <wp:extent cx="3906000" cy="1800000"/>
            <wp:effectExtent l="0" t="0" r="0" b="0"/>
            <wp:docPr id="58" name="image26.jpg" descr="Slika na kojoj se prikazuje osob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g" descr="Slika na kojoj se prikazuje osoba&#10;&#10;Opis je automatski generiran"/>
                    <pic:cNvPicPr preferRelativeResize="0"/>
                  </pic:nvPicPr>
                  <pic:blipFill>
                    <a:blip r:embed="rId27"/>
                    <a:srcRect/>
                    <a:stretch>
                      <a:fillRect/>
                    </a:stretch>
                  </pic:blipFill>
                  <pic:spPr>
                    <a:xfrm>
                      <a:off x="0" y="0"/>
                      <a:ext cx="3906000" cy="1800000"/>
                    </a:xfrm>
                    <a:prstGeom prst="rect">
                      <a:avLst/>
                    </a:prstGeom>
                    <a:ln/>
                  </pic:spPr>
                </pic:pic>
              </a:graphicData>
            </a:graphic>
          </wp:inline>
        </w:drawing>
      </w:r>
    </w:p>
    <w:p w14:paraId="642ED968" w14:textId="0AF6612A" w:rsidR="00F41196" w:rsidRPr="00A962DC" w:rsidDel="009875F6" w:rsidRDefault="00BC2810" w:rsidP="00BC2810">
      <w:pPr>
        <w:pStyle w:val="Caption"/>
        <w:rPr>
          <w:del w:id="648" w:author="Luciano Kostelac" w:date="2023-02-15T22:58:00Z"/>
        </w:rPr>
      </w:pPr>
      <w:bookmarkStart w:id="649" w:name="_Toc127409812"/>
      <w:r w:rsidRPr="00A962DC">
        <w:t xml:space="preserve">Slika </w:t>
      </w:r>
      <w:ins w:id="650" w:author="Luciano Kostelac" w:date="2023-02-16T02:52:00Z">
        <w:r w:rsidR="00BD0A95">
          <w:fldChar w:fldCharType="begin"/>
        </w:r>
        <w:r w:rsidR="00BD0A95">
          <w:instrText xml:space="preserve"> STYLEREF 1 \s </w:instrText>
        </w:r>
      </w:ins>
      <w:r w:rsidR="00BD0A95">
        <w:fldChar w:fldCharType="separate"/>
      </w:r>
      <w:r w:rsidR="00BD0A95">
        <w:rPr>
          <w:noProof/>
        </w:rPr>
        <w:t>5</w:t>
      </w:r>
      <w:ins w:id="651"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652" w:author="Luciano Kostelac" w:date="2023-02-16T02:52:00Z">
        <w:r w:rsidR="00BD0A95">
          <w:rPr>
            <w:noProof/>
          </w:rPr>
          <w:t>5</w:t>
        </w:r>
        <w:r w:rsidR="00BD0A95">
          <w:fldChar w:fldCharType="end"/>
        </w:r>
      </w:ins>
      <w:del w:id="653"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009A241A" w:rsidRPr="00A962DC" w:rsidDel="00BD0A95">
          <w:delText>5</w:delText>
        </w:r>
        <w:r w:rsidR="00DD69C1" w:rsidDel="00BD0A95">
          <w:fldChar w:fldCharType="end"/>
        </w:r>
        <w:r w:rsidR="009A241A"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009A241A" w:rsidRPr="00A962DC" w:rsidDel="00BD0A95">
          <w:delText>8</w:delText>
        </w:r>
        <w:r w:rsidR="00DD69C1" w:rsidDel="00BD0A95">
          <w:fldChar w:fldCharType="end"/>
        </w:r>
      </w:del>
      <w:r w:rsidRPr="00A962DC">
        <w:t xml:space="preserve"> Pozicija 4.</w:t>
      </w:r>
      <w:bookmarkEnd w:id="649"/>
    </w:p>
    <w:p w14:paraId="118F7A04" w14:textId="6EDB2334" w:rsidR="00BC2810" w:rsidRPr="00A962DC" w:rsidDel="009875F6" w:rsidRDefault="001529E5">
      <w:pPr>
        <w:keepNext/>
        <w:rPr>
          <w:del w:id="654" w:author="Luciano Kostelac" w:date="2023-02-15T22:55:00Z"/>
        </w:rPr>
        <w:pPrChange w:id="655" w:author="Luciano Kostelac" w:date="2023-02-15T22:58:00Z">
          <w:pPr>
            <w:keepNext/>
            <w:jc w:val="center"/>
          </w:pPr>
        </w:pPrChange>
      </w:pPr>
      <w:commentRangeStart w:id="656"/>
      <w:del w:id="657" w:author="Luciano Kostelac" w:date="2023-02-15T22:55:00Z">
        <w:r w:rsidRPr="00A962DC" w:rsidDel="009875F6">
          <w:rPr>
            <w:noProof/>
            <w:lang w:val="en-US" w:eastAsia="en-US"/>
          </w:rPr>
          <w:drawing>
            <wp:inline distT="0" distB="0" distL="0" distR="0" wp14:anchorId="642EDA08" wp14:editId="642EDA09">
              <wp:extent cx="5276734" cy="3240000"/>
              <wp:effectExtent l="0" t="0" r="0" b="0"/>
              <wp:docPr id="61" name="image29.png" descr="Slika na kojoj se prikazuje tekst, na zatvorenom, računalo, snimka zaslona&#10;&#10;Opis je automatski generiran"/>
              <wp:cNvGraphicFramePr/>
              <a:graphic xmlns:a="http://schemas.openxmlformats.org/drawingml/2006/main">
                <a:graphicData uri="http://schemas.openxmlformats.org/drawingml/2006/picture">
                  <pic:pic xmlns:pic="http://schemas.openxmlformats.org/drawingml/2006/picture">
                    <pic:nvPicPr>
                      <pic:cNvPr id="0" name="image29.png" descr="Slika na kojoj se prikazuje tekst, na zatvorenom, računalo, snimka zaslona&#10;&#10;Opis je automatski generiran"/>
                      <pic:cNvPicPr preferRelativeResize="0"/>
                    </pic:nvPicPr>
                    <pic:blipFill>
                      <a:blip r:embed="rId28"/>
                      <a:srcRect l="19564" t="7596" r="-1" b="4599"/>
                      <a:stretch>
                        <a:fillRect/>
                      </a:stretch>
                    </pic:blipFill>
                    <pic:spPr>
                      <a:xfrm>
                        <a:off x="0" y="0"/>
                        <a:ext cx="5276734" cy="3240000"/>
                      </a:xfrm>
                      <a:prstGeom prst="rect">
                        <a:avLst/>
                      </a:prstGeom>
                      <a:ln/>
                    </pic:spPr>
                  </pic:pic>
                </a:graphicData>
              </a:graphic>
            </wp:inline>
          </w:drawing>
        </w:r>
        <w:commentRangeEnd w:id="656"/>
        <w:r w:rsidR="00B86C37" w:rsidRPr="00A962DC" w:rsidDel="009875F6">
          <w:rPr>
            <w:rStyle w:val="CommentReference"/>
          </w:rPr>
          <w:commentReference w:id="656"/>
        </w:r>
      </w:del>
    </w:p>
    <w:p w14:paraId="642ED96A" w14:textId="3E6DB858" w:rsidR="00F41196" w:rsidRPr="00A962DC" w:rsidDel="009875F6" w:rsidRDefault="00BC2810">
      <w:pPr>
        <w:pStyle w:val="Caption"/>
        <w:jc w:val="both"/>
        <w:rPr>
          <w:del w:id="658" w:author="Luciano Kostelac" w:date="2023-02-15T22:55:00Z"/>
        </w:rPr>
        <w:pPrChange w:id="659" w:author="Luciano Kostelac" w:date="2023-02-15T22:58:00Z">
          <w:pPr>
            <w:pStyle w:val="Caption"/>
          </w:pPr>
        </w:pPrChange>
      </w:pPr>
      <w:del w:id="660" w:author="Luciano Kostelac" w:date="2023-02-15T22:55:00Z">
        <w:r w:rsidRPr="00A962DC" w:rsidDel="009875F6">
          <w:delText xml:space="preserve">Slika </w:delText>
        </w:r>
        <w:r w:rsidR="00DD69C1" w:rsidDel="009875F6">
          <w:fldChar w:fldCharType="begin"/>
        </w:r>
        <w:r w:rsidR="00DD69C1" w:rsidDel="009875F6">
          <w:delInstrText xml:space="preserve"> STYLEREF 1 \s </w:delInstrText>
        </w:r>
        <w:r w:rsidR="00DD69C1" w:rsidDel="009875F6">
          <w:fldChar w:fldCharType="separate"/>
        </w:r>
        <w:r w:rsidR="009A241A" w:rsidRPr="00A962DC" w:rsidDel="009875F6">
          <w:delText>5</w:delText>
        </w:r>
        <w:r w:rsidR="00DD69C1" w:rsidDel="009875F6">
          <w:fldChar w:fldCharType="end"/>
        </w:r>
        <w:r w:rsidR="009A241A" w:rsidRPr="00A962DC" w:rsidDel="009875F6">
          <w:delText>.</w:delText>
        </w:r>
        <w:r w:rsidR="00DD69C1" w:rsidDel="009875F6">
          <w:fldChar w:fldCharType="begin"/>
        </w:r>
        <w:r w:rsidR="00DD69C1" w:rsidDel="009875F6">
          <w:delInstrText xml:space="preserve"> SEQ Slika \* ARABIC \s 1 </w:delInstrText>
        </w:r>
        <w:r w:rsidR="00DD69C1" w:rsidDel="009875F6">
          <w:fldChar w:fldCharType="separate"/>
        </w:r>
        <w:r w:rsidR="009A241A" w:rsidRPr="00A962DC" w:rsidDel="009875F6">
          <w:delText>9</w:delText>
        </w:r>
        <w:r w:rsidR="00DD69C1" w:rsidDel="009875F6">
          <w:fldChar w:fldCharType="end"/>
        </w:r>
        <w:r w:rsidRPr="00A962DC" w:rsidDel="009875F6">
          <w:delText xml:space="preserve"> Graf sile i aktivacije eEMG-a za poziciju 4.</w:delText>
        </w:r>
      </w:del>
    </w:p>
    <w:p w14:paraId="642ED96C" w14:textId="2AF13649" w:rsidR="00F41196" w:rsidRPr="00A962DC" w:rsidDel="009875F6" w:rsidRDefault="00F41196" w:rsidP="00BA765A">
      <w:pPr>
        <w:rPr>
          <w:del w:id="661" w:author="Luciano Kostelac" w:date="2023-02-15T22:55:00Z"/>
        </w:rPr>
      </w:pPr>
    </w:p>
    <w:p w14:paraId="642ED96D" w14:textId="77777777" w:rsidR="00F41196" w:rsidRPr="00A962DC" w:rsidRDefault="00F41196">
      <w:pPr>
        <w:pStyle w:val="Caption"/>
        <w:pPrChange w:id="662" w:author="Luciano Kostelac" w:date="2023-02-15T22:58:00Z">
          <w:pPr>
            <w:keepNext/>
            <w:jc w:val="center"/>
          </w:pPr>
        </w:pPrChange>
      </w:pPr>
    </w:p>
    <w:p w14:paraId="2E7C5D75" w14:textId="77777777" w:rsidR="00BC2810" w:rsidRPr="00A962DC" w:rsidRDefault="001529E5" w:rsidP="00BC2810">
      <w:pPr>
        <w:keepNext/>
        <w:jc w:val="center"/>
      </w:pPr>
      <w:r w:rsidRPr="00A962DC">
        <w:rPr>
          <w:noProof/>
          <w:lang w:val="en-US" w:eastAsia="en-US"/>
        </w:rPr>
        <w:drawing>
          <wp:inline distT="0" distB="0" distL="0" distR="0" wp14:anchorId="642EDA0A" wp14:editId="6A49E4CD">
            <wp:extent cx="3979212" cy="1908000"/>
            <wp:effectExtent l="0" t="0" r="2540" b="0"/>
            <wp:docPr id="62" name="image30.jpg" descr="Slika na kojoj se prikazuje na zatvorenom, zid, pod, osob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descr="Slika na kojoj se prikazuje na zatvorenom, zid, pod, osoba&#10;&#10;Opis je automatski generiran"/>
                    <pic:cNvPicPr preferRelativeResize="0"/>
                  </pic:nvPicPr>
                  <pic:blipFill rotWithShape="1">
                    <a:blip r:embed="rId29"/>
                    <a:srcRect t="19897" b="16170"/>
                    <a:stretch/>
                  </pic:blipFill>
                  <pic:spPr bwMode="auto">
                    <a:xfrm>
                      <a:off x="0" y="0"/>
                      <a:ext cx="3979212" cy="1908000"/>
                    </a:xfrm>
                    <a:prstGeom prst="rect">
                      <a:avLst/>
                    </a:prstGeom>
                    <a:ln>
                      <a:noFill/>
                    </a:ln>
                    <a:extLst>
                      <a:ext uri="{53640926-AAD7-44D8-BBD7-CCE9431645EC}">
                        <a14:shadowObscured xmlns:a14="http://schemas.microsoft.com/office/drawing/2010/main"/>
                      </a:ext>
                    </a:extLst>
                  </pic:spPr>
                </pic:pic>
              </a:graphicData>
            </a:graphic>
          </wp:inline>
        </w:drawing>
      </w:r>
    </w:p>
    <w:p w14:paraId="642ED96E" w14:textId="339DC3D0" w:rsidR="00F41196" w:rsidRPr="00A962DC" w:rsidDel="009875F6" w:rsidRDefault="00BC2810" w:rsidP="00BC2810">
      <w:pPr>
        <w:pStyle w:val="Caption"/>
        <w:rPr>
          <w:del w:id="663" w:author="Luciano Kostelac" w:date="2023-02-15T22:56:00Z"/>
        </w:rPr>
      </w:pPr>
      <w:bookmarkStart w:id="664" w:name="_Toc127409813"/>
      <w:r w:rsidRPr="00A962DC">
        <w:t xml:space="preserve">Slika </w:t>
      </w:r>
      <w:ins w:id="665" w:author="Luciano Kostelac" w:date="2023-02-16T02:52:00Z">
        <w:r w:rsidR="00BD0A95">
          <w:fldChar w:fldCharType="begin"/>
        </w:r>
        <w:r w:rsidR="00BD0A95">
          <w:instrText xml:space="preserve"> STYLEREF 1 \s </w:instrText>
        </w:r>
      </w:ins>
      <w:r w:rsidR="00BD0A95">
        <w:fldChar w:fldCharType="separate"/>
      </w:r>
      <w:r w:rsidR="00BD0A95">
        <w:rPr>
          <w:noProof/>
        </w:rPr>
        <w:t>5</w:t>
      </w:r>
      <w:ins w:id="666"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667" w:author="Luciano Kostelac" w:date="2023-02-16T02:52:00Z">
        <w:r w:rsidR="00BD0A95">
          <w:rPr>
            <w:noProof/>
          </w:rPr>
          <w:t>6</w:t>
        </w:r>
        <w:r w:rsidR="00BD0A95">
          <w:fldChar w:fldCharType="end"/>
        </w:r>
      </w:ins>
      <w:del w:id="668"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009A241A" w:rsidRPr="00A962DC" w:rsidDel="00BD0A95">
          <w:delText>5</w:delText>
        </w:r>
        <w:r w:rsidR="00DD69C1" w:rsidDel="00BD0A95">
          <w:fldChar w:fldCharType="end"/>
        </w:r>
        <w:r w:rsidR="009A241A"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009A241A" w:rsidRPr="00A962DC" w:rsidDel="00BD0A95">
          <w:delText>10</w:delText>
        </w:r>
        <w:r w:rsidR="00DD69C1" w:rsidDel="00BD0A95">
          <w:fldChar w:fldCharType="end"/>
        </w:r>
      </w:del>
      <w:r w:rsidRPr="00A962DC">
        <w:t xml:space="preserve"> Pozicija 5.</w:t>
      </w:r>
      <w:bookmarkEnd w:id="664"/>
    </w:p>
    <w:p w14:paraId="07EAAF94" w14:textId="69DD8B36" w:rsidR="00BC2810" w:rsidRPr="00A962DC" w:rsidRDefault="001529E5">
      <w:pPr>
        <w:pStyle w:val="Caption"/>
        <w:pPrChange w:id="669" w:author="Luciano Kostelac" w:date="2023-02-15T22:56:00Z">
          <w:pPr>
            <w:keepNext/>
            <w:jc w:val="center"/>
          </w:pPr>
        </w:pPrChange>
      </w:pPr>
      <w:commentRangeStart w:id="670"/>
      <w:commentRangeStart w:id="671"/>
      <w:del w:id="672" w:author="Luciano Kostelac" w:date="2023-02-15T22:55:00Z">
        <w:r w:rsidRPr="00A962DC" w:rsidDel="009875F6">
          <w:rPr>
            <w:noProof/>
            <w:lang w:val="en-US" w:eastAsia="en-US"/>
          </w:rPr>
          <w:drawing>
            <wp:inline distT="0" distB="0" distL="0" distR="0" wp14:anchorId="642EDA0C" wp14:editId="7332892E">
              <wp:extent cx="5301505" cy="3240000"/>
              <wp:effectExtent l="0" t="0" r="0" b="0"/>
              <wp:docPr id="40" name="image7.png" descr="Slika na kojoj se prikazuje tekst, na zatvorenom, računalo, snimka zaslona&#10;&#10;Opis je automatski generiran"/>
              <wp:cNvGraphicFramePr/>
              <a:graphic xmlns:a="http://schemas.openxmlformats.org/drawingml/2006/main">
                <a:graphicData uri="http://schemas.openxmlformats.org/drawingml/2006/picture">
                  <pic:pic xmlns:pic="http://schemas.openxmlformats.org/drawingml/2006/picture">
                    <pic:nvPicPr>
                      <pic:cNvPr id="0" name="image7.png" descr="Slika na kojoj se prikazuje tekst, na zatvorenom, računalo, snimka zaslona&#10;&#10;Opis je automatski generiran"/>
                      <pic:cNvPicPr preferRelativeResize="0"/>
                    </pic:nvPicPr>
                    <pic:blipFill>
                      <a:blip r:embed="rId30"/>
                      <a:srcRect l="19660" t="7597" r="-2" b="5111"/>
                      <a:stretch>
                        <a:fillRect/>
                      </a:stretch>
                    </pic:blipFill>
                    <pic:spPr>
                      <a:xfrm>
                        <a:off x="0" y="0"/>
                        <a:ext cx="5301505" cy="3240000"/>
                      </a:xfrm>
                      <a:prstGeom prst="rect">
                        <a:avLst/>
                      </a:prstGeom>
                      <a:ln/>
                    </pic:spPr>
                  </pic:pic>
                </a:graphicData>
              </a:graphic>
            </wp:inline>
          </w:drawing>
        </w:r>
      </w:del>
      <w:commentRangeEnd w:id="670"/>
      <w:commentRangeEnd w:id="671"/>
      <w:r w:rsidR="005041AE" w:rsidRPr="00A962DC">
        <w:rPr>
          <w:rStyle w:val="CommentReference"/>
        </w:rPr>
        <w:commentReference w:id="670"/>
      </w:r>
      <w:r w:rsidR="005041AE" w:rsidRPr="00A962DC">
        <w:rPr>
          <w:rStyle w:val="CommentReference"/>
        </w:rPr>
        <w:commentReference w:id="671"/>
      </w:r>
    </w:p>
    <w:p w14:paraId="642ED970" w14:textId="5C755C8A" w:rsidR="00F41196" w:rsidRPr="00A962DC" w:rsidDel="009875F6" w:rsidRDefault="00BC2810" w:rsidP="00BC2810">
      <w:pPr>
        <w:pStyle w:val="Caption"/>
        <w:rPr>
          <w:del w:id="673" w:author="Luciano Kostelac" w:date="2023-02-15T22:55:00Z"/>
        </w:rPr>
      </w:pPr>
      <w:del w:id="674" w:author="Luciano Kostelac" w:date="2023-02-15T22:55:00Z">
        <w:r w:rsidRPr="00A962DC" w:rsidDel="009875F6">
          <w:delText xml:space="preserve">Slika </w:delText>
        </w:r>
        <w:r w:rsidR="00DD69C1" w:rsidDel="009875F6">
          <w:fldChar w:fldCharType="begin"/>
        </w:r>
        <w:r w:rsidR="00DD69C1" w:rsidDel="009875F6">
          <w:delInstrText xml:space="preserve"> STYLEREF 1 \s </w:delInstrText>
        </w:r>
        <w:r w:rsidR="00DD69C1" w:rsidDel="009875F6">
          <w:fldChar w:fldCharType="separate"/>
        </w:r>
        <w:r w:rsidR="009A241A" w:rsidRPr="00A962DC" w:rsidDel="009875F6">
          <w:delText>5</w:delText>
        </w:r>
        <w:r w:rsidR="00DD69C1" w:rsidDel="009875F6">
          <w:fldChar w:fldCharType="end"/>
        </w:r>
        <w:r w:rsidR="009A241A" w:rsidRPr="00A962DC" w:rsidDel="009875F6">
          <w:delText>.</w:delText>
        </w:r>
        <w:r w:rsidR="00DD69C1" w:rsidDel="009875F6">
          <w:fldChar w:fldCharType="begin"/>
        </w:r>
        <w:r w:rsidR="00DD69C1" w:rsidDel="009875F6">
          <w:delInstrText xml:space="preserve"> SEQ Slika \* ARABIC \s 1 </w:delInstrText>
        </w:r>
        <w:r w:rsidR="00DD69C1" w:rsidDel="009875F6">
          <w:fldChar w:fldCharType="separate"/>
        </w:r>
        <w:r w:rsidR="009A241A" w:rsidRPr="00A962DC" w:rsidDel="009875F6">
          <w:delText>11</w:delText>
        </w:r>
        <w:r w:rsidR="00DD69C1" w:rsidDel="009875F6">
          <w:fldChar w:fldCharType="end"/>
        </w:r>
        <w:r w:rsidRPr="00A962DC" w:rsidDel="009875F6">
          <w:delText xml:space="preserve"> Graf sile i aktivacije sEMG-a za poziciju 5.</w:delText>
        </w:r>
      </w:del>
    </w:p>
    <w:p w14:paraId="642ED972" w14:textId="47F1F78B" w:rsidR="00F41196" w:rsidRPr="00A962DC" w:rsidRDefault="001529E5">
      <w:del w:id="675" w:author="Luciano Kostelac" w:date="2023-02-15T23:01:00Z">
        <w:r w:rsidRPr="00A962DC" w:rsidDel="0004777F">
          <w:delText xml:space="preserve">Na prethodnim slikama vidljivo je da su </w:delText>
        </w:r>
      </w:del>
      <w:ins w:id="676" w:author="Luciano Kostelac" w:date="2023-02-15T23:01:00Z">
        <w:r w:rsidR="0004777F">
          <w:t>P</w:t>
        </w:r>
      </w:ins>
      <w:del w:id="677" w:author="Luciano Kostelac" w:date="2023-02-15T23:01:00Z">
        <w:r w:rsidRPr="00A962DC" w:rsidDel="0004777F">
          <w:delText>p</w:delText>
        </w:r>
      </w:del>
      <w:r w:rsidRPr="00A962DC">
        <w:t>ozicij</w:t>
      </w:r>
      <w:ins w:id="678" w:author="Luciano Kostelac" w:date="2023-02-15T23:01:00Z">
        <w:r w:rsidR="0004777F">
          <w:t>e</w:t>
        </w:r>
      </w:ins>
      <w:del w:id="679" w:author="Luciano Kostelac" w:date="2023-02-15T23:01:00Z">
        <w:r w:rsidRPr="00A962DC" w:rsidDel="0004777F">
          <w:delText>a</w:delText>
        </w:r>
      </w:del>
      <w:r w:rsidRPr="00A962DC">
        <w:t xml:space="preserve"> 3 i 4 dale </w:t>
      </w:r>
      <w:ins w:id="680" w:author="Luciano Kostelac" w:date="2023-02-15T23:01:00Z">
        <w:r w:rsidR="0004777F">
          <w:t xml:space="preserve">su </w:t>
        </w:r>
      </w:ins>
      <w:r w:rsidRPr="00A962DC">
        <w:t>najbolje aktivacije mišića za određenu silu stiska</w:t>
      </w:r>
      <w:ins w:id="681" w:author="Luciano Kostelac" w:date="2023-02-15T23:02:00Z">
        <w:r w:rsidR="0004777F">
          <w:t xml:space="preserve">. </w:t>
        </w:r>
      </w:ins>
      <w:del w:id="682" w:author="Luciano Kostelac" w:date="2023-02-15T23:02:00Z">
        <w:r w:rsidRPr="00A962DC" w:rsidDel="0004777F">
          <w:delText xml:space="preserve"> </w:delText>
        </w:r>
      </w:del>
      <w:ins w:id="683" w:author="Luciano Kostelac" w:date="2023-02-15T23:02:00Z">
        <w:r w:rsidR="0004777F">
          <w:t>P</w:t>
        </w:r>
      </w:ins>
      <w:del w:id="684" w:author="Luciano Kostelac" w:date="2023-02-15T23:02:00Z">
        <w:r w:rsidRPr="00A962DC" w:rsidDel="0004777F">
          <w:delText>p</w:delText>
        </w:r>
      </w:del>
      <w:r w:rsidRPr="00A962DC">
        <w:t xml:space="preserve">rema tome su ove dvije pozicije elektroda odabrane kao pozicije na kojima će se provoditi ispitivanja radi dobivanja najbolje korelacije između sile stiska šake i aktivacije mišića. </w:t>
      </w:r>
      <w:commentRangeStart w:id="685"/>
      <w:commentRangeStart w:id="686"/>
      <w:r w:rsidRPr="00A962DC">
        <w:t>Pokazalo se da je očitanje signala puno bolje kada se referentna elektroda nalazi na mjestu gdje završava tetiva palca nego kada se postavi na donju stranu dlana (vidljivo na poziciji br. 2) ili ako se postavi na lakat</w:t>
      </w:r>
      <w:commentRangeEnd w:id="685"/>
      <w:r w:rsidR="00FF294D">
        <w:rPr>
          <w:rStyle w:val="CommentReference"/>
        </w:rPr>
        <w:commentReference w:id="685"/>
      </w:r>
      <w:commentRangeEnd w:id="686"/>
      <w:r w:rsidR="001A708E">
        <w:rPr>
          <w:rStyle w:val="CommentReference"/>
        </w:rPr>
        <w:commentReference w:id="686"/>
      </w:r>
      <w:r w:rsidRPr="00A962DC">
        <w:t>.</w:t>
      </w:r>
      <w:ins w:id="687" w:author="Luciano Kostelac" w:date="2023-02-15T23:08:00Z">
        <w:r w:rsidR="00EE0F13">
          <w:t xml:space="preserve"> Postavljanje </w:t>
        </w:r>
        <w:r w:rsidR="00942B5D">
          <w:t>referentne elektrode na poziciju 2 pokaz</w:t>
        </w:r>
      </w:ins>
      <w:ins w:id="688" w:author="Luciano Kostelac" w:date="2023-02-15T23:09:00Z">
        <w:r w:rsidR="00942B5D">
          <w:t>alo se loše zbog toga što</w:t>
        </w:r>
      </w:ins>
      <w:ins w:id="689" w:author="Luciano Kostelac" w:date="2023-02-15T23:10:00Z">
        <w:r w:rsidR="00B47111">
          <w:t xml:space="preserve"> e prilikom stiska šake elektroda deformira te dođe do odljepljivanja, isto se događa</w:t>
        </w:r>
      </w:ins>
      <w:ins w:id="690" w:author="Luciano Kostelac" w:date="2023-02-15T23:11:00Z">
        <w:r w:rsidR="00B47111">
          <w:t xml:space="preserve"> i kada se referentna elektroda postavi na lakat.</w:t>
        </w:r>
      </w:ins>
      <w:r w:rsidRPr="00A962DC">
        <w:t xml:space="preserve"> Također jako veliki utjecaj na očitanje ima i dlakavost pa se javlja slabo očitanje signala.</w:t>
      </w:r>
    </w:p>
    <w:p w14:paraId="642ED973" w14:textId="77777777" w:rsidR="00F41196" w:rsidRPr="00A962DC" w:rsidRDefault="001529E5" w:rsidP="003D4D80">
      <w:pPr>
        <w:pStyle w:val="Heading2"/>
      </w:pPr>
      <w:bookmarkStart w:id="691" w:name="_heading=h.3as4poj" w:colFirst="0" w:colLast="0"/>
      <w:bookmarkStart w:id="692" w:name="_Toc126618646"/>
      <w:bookmarkStart w:id="693" w:name="_Toc127409783"/>
      <w:bookmarkEnd w:id="691"/>
      <w:r w:rsidRPr="00A962DC">
        <w:t>Postupak ispitivanja</w:t>
      </w:r>
      <w:bookmarkEnd w:id="692"/>
      <w:bookmarkEnd w:id="693"/>
    </w:p>
    <w:p w14:paraId="4AE9868F" w14:textId="77777777" w:rsidR="001A0538" w:rsidRDefault="001529E5">
      <w:pPr>
        <w:rPr>
          <w:ins w:id="694" w:author="Luciano Kostelac" w:date="2023-02-15T23:13:00Z"/>
        </w:rPr>
      </w:pPr>
      <w:r w:rsidRPr="00A962DC">
        <w:t xml:space="preserve">Ispitivanje se provodilo na deset subjekata. Ispitivale su se dvije pozicije (pozicija 3 i 4). Prije početka ispitivanja subjekti su se upoznali kakvo se ispitivanje provodi te koji je postupak koji moraju pratiti. </w:t>
      </w:r>
      <w:ins w:id="695" w:author="Luciano Kostelac" w:date="2023-02-15T23:12:00Z">
        <w:r w:rsidR="001A0538">
          <w:t>Postupak j</w:t>
        </w:r>
      </w:ins>
      <w:ins w:id="696" w:author="Luciano Kostelac" w:date="2023-02-15T23:13:00Z">
        <w:r w:rsidR="001A0538">
          <w:t>e sljedeći:</w:t>
        </w:r>
      </w:ins>
    </w:p>
    <w:p w14:paraId="3C7902CD" w14:textId="3E3872EC" w:rsidR="001A0538" w:rsidRDefault="00B70879" w:rsidP="001A0538">
      <w:pPr>
        <w:pStyle w:val="ListParagraph"/>
        <w:numPr>
          <w:ilvl w:val="0"/>
          <w:numId w:val="12"/>
        </w:numPr>
        <w:rPr>
          <w:ins w:id="697" w:author="Luciano Kostelac" w:date="2023-02-15T23:13:00Z"/>
        </w:rPr>
      </w:pPr>
      <w:ins w:id="698" w:author="Luciano Kostelac" w:date="2023-02-15T23:13:00Z">
        <w:r>
          <w:t>Shimmer3 senzor se postavi na ispitanikovi ruku kao na slici 5.5.</w:t>
        </w:r>
      </w:ins>
    </w:p>
    <w:p w14:paraId="29835276" w14:textId="25B017B4" w:rsidR="00B70879" w:rsidRDefault="001E2F54" w:rsidP="001A0538">
      <w:pPr>
        <w:pStyle w:val="ListParagraph"/>
        <w:numPr>
          <w:ilvl w:val="0"/>
          <w:numId w:val="12"/>
        </w:numPr>
        <w:rPr>
          <w:ins w:id="699" w:author="Luciano Kostelac" w:date="2023-02-15T23:14:00Z"/>
        </w:rPr>
      </w:pPr>
      <w:ins w:id="700" w:author="Luciano Kostelac" w:date="2023-02-15T23:13:00Z">
        <w:r>
          <w:t>Koža se obriše medicinskom</w:t>
        </w:r>
      </w:ins>
      <w:ins w:id="701" w:author="Luciano Kostelac" w:date="2023-02-15T23:14:00Z">
        <w:r>
          <w:t xml:space="preserve"> alkoholnom</w:t>
        </w:r>
      </w:ins>
      <w:ins w:id="702" w:author="Luciano Kostelac" w:date="2023-02-15T23:13:00Z">
        <w:r>
          <w:t xml:space="preserve"> maramicom</w:t>
        </w:r>
      </w:ins>
    </w:p>
    <w:p w14:paraId="55BD15A9" w14:textId="04205900" w:rsidR="001E2F54" w:rsidRDefault="001E2F54" w:rsidP="001A0538">
      <w:pPr>
        <w:pStyle w:val="ListParagraph"/>
        <w:numPr>
          <w:ilvl w:val="0"/>
          <w:numId w:val="12"/>
        </w:numPr>
        <w:rPr>
          <w:ins w:id="703" w:author="Luciano Kostelac" w:date="2023-02-15T23:14:00Z"/>
        </w:rPr>
      </w:pPr>
      <w:ins w:id="704" w:author="Luciano Kostelac" w:date="2023-02-15T23:14:00Z">
        <w:r>
          <w:lastRenderedPageBreak/>
          <w:t>Elektrode se postave na kožu</w:t>
        </w:r>
      </w:ins>
      <w:ins w:id="705" w:author="Luciano Kostelac" w:date="2023-02-15T23:16:00Z">
        <w:r w:rsidR="002050E2">
          <w:t>. Ovisno o mjerenoj poziciji</w:t>
        </w:r>
      </w:ins>
    </w:p>
    <w:p w14:paraId="54E258A1" w14:textId="4E440B17" w:rsidR="001E2F54" w:rsidRDefault="001E2F54" w:rsidP="001A0538">
      <w:pPr>
        <w:pStyle w:val="ListParagraph"/>
        <w:numPr>
          <w:ilvl w:val="0"/>
          <w:numId w:val="12"/>
        </w:numPr>
        <w:rPr>
          <w:ins w:id="706" w:author="Luciano Kostelac" w:date="2023-02-15T23:14:00Z"/>
        </w:rPr>
      </w:pPr>
      <w:ins w:id="707" w:author="Luciano Kostelac" w:date="2023-02-15T23:14:00Z">
        <w:r>
          <w:t>Ispitanik sjedne na stolicu</w:t>
        </w:r>
      </w:ins>
    </w:p>
    <w:p w14:paraId="62CC5A8E" w14:textId="19CEF528" w:rsidR="00ED671F" w:rsidRDefault="00ED671F">
      <w:pPr>
        <w:pStyle w:val="ListParagraph"/>
        <w:numPr>
          <w:ilvl w:val="0"/>
          <w:numId w:val="12"/>
        </w:numPr>
        <w:rPr>
          <w:ins w:id="708" w:author="Luciano Kostelac" w:date="2023-02-15T23:13:00Z"/>
        </w:rPr>
        <w:pPrChange w:id="709" w:author="Luciano Kostelac" w:date="2023-02-15T23:13:00Z">
          <w:pPr/>
        </w:pPrChange>
      </w:pPr>
      <w:ins w:id="710" w:author="Luciano Kostelac" w:date="2023-02-15T23:14:00Z">
        <w:r>
          <w:t>Ruka se postavi u krilo tako da je kut između nadlaktice i podlaktice 90°</w:t>
        </w:r>
      </w:ins>
    </w:p>
    <w:p w14:paraId="642ED974" w14:textId="3875F83F" w:rsidR="00F41196" w:rsidRPr="00A962DC" w:rsidRDefault="001529E5">
      <w:commentRangeStart w:id="711"/>
      <w:del w:id="712" w:author="Luciano Kostelac" w:date="2023-02-15T23:16:00Z">
        <w:r w:rsidRPr="00A962DC" w:rsidDel="002050E2">
          <w:delText xml:space="preserve">Za početak se na ispitanikovu dominantnu ruku postavi Shimmer (Slika 2.2), zatim se koža obriše medicinskom alkoholnom maramicom, a zatim se postave elektrode na kožu. Ispitanik sjedne na stolicu, ruka se postavi u krilo tako da je kut između nadlaktice i podlaktice 90°. </w:delText>
        </w:r>
        <w:commentRangeEnd w:id="711"/>
        <w:r w:rsidR="00082843" w:rsidDel="002050E2">
          <w:rPr>
            <w:rStyle w:val="CommentReference"/>
          </w:rPr>
          <w:commentReference w:id="711"/>
        </w:r>
      </w:del>
      <w:del w:id="713" w:author="Windows User" w:date="2023-02-08T11:21:00Z">
        <w:r w:rsidRPr="00A962DC" w:rsidDel="00004BE5">
          <w:delText>Redosljed</w:delText>
        </w:r>
      </w:del>
      <w:ins w:id="714" w:author="Windows User" w:date="2023-02-08T11:21:00Z">
        <w:r w:rsidR="00004BE5" w:rsidRPr="00A962DC">
          <w:t>Redoslijed</w:t>
        </w:r>
      </w:ins>
      <w:r w:rsidRPr="00A962DC">
        <w:t xml:space="preserve"> stiskanja je sljedeći: </w:t>
      </w:r>
    </w:p>
    <w:p w14:paraId="642ED975" w14:textId="77777777" w:rsidR="00F41196" w:rsidRPr="00A962DC" w:rsidRDefault="001529E5">
      <w:pPr>
        <w:jc w:val="center"/>
      </w:pPr>
      <w:r w:rsidRPr="00A962DC">
        <w:rPr>
          <w:noProof/>
          <w:lang w:val="en-US" w:eastAsia="en-US"/>
        </w:rPr>
        <mc:AlternateContent>
          <mc:Choice Requires="wpg">
            <w:drawing>
              <wp:inline distT="0" distB="0" distL="0" distR="0" wp14:anchorId="642EDA0E" wp14:editId="13567944">
                <wp:extent cx="5695950" cy="990600"/>
                <wp:effectExtent l="0" t="0" r="0" b="0"/>
                <wp:docPr id="33" name="Grupa 33"/>
                <wp:cNvGraphicFramePr/>
                <a:graphic xmlns:a="http://schemas.openxmlformats.org/drawingml/2006/main">
                  <a:graphicData uri="http://schemas.microsoft.com/office/word/2010/wordprocessingGroup">
                    <wpg:wgp>
                      <wpg:cNvGrpSpPr/>
                      <wpg:grpSpPr>
                        <a:xfrm>
                          <a:off x="0" y="0"/>
                          <a:ext cx="5695950" cy="990600"/>
                          <a:chOff x="0" y="0"/>
                          <a:chExt cx="5695950" cy="1314450"/>
                        </a:xfrm>
                      </wpg:grpSpPr>
                      <wpg:grpSp>
                        <wpg:cNvPr id="1" name="Grupa 1"/>
                        <wpg:cNvGrpSpPr/>
                        <wpg:grpSpPr>
                          <a:xfrm>
                            <a:off x="0" y="0"/>
                            <a:ext cx="5695950" cy="1314450"/>
                            <a:chOff x="0" y="0"/>
                            <a:chExt cx="5695950" cy="1314450"/>
                          </a:xfrm>
                        </wpg:grpSpPr>
                        <wps:wsp>
                          <wps:cNvPr id="2" name="Pravokutnik 2"/>
                          <wps:cNvSpPr/>
                          <wps:spPr>
                            <a:xfrm>
                              <a:off x="0" y="0"/>
                              <a:ext cx="5695950" cy="1314450"/>
                            </a:xfrm>
                            <a:prstGeom prst="rect">
                              <a:avLst/>
                            </a:prstGeom>
                            <a:noFill/>
                            <a:ln>
                              <a:noFill/>
                            </a:ln>
                          </wps:spPr>
                          <wps:txbx>
                            <w:txbxContent>
                              <w:p w14:paraId="642EDA22"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3" name="Elipsa 3"/>
                          <wps:cNvSpPr/>
                          <wps:spPr>
                            <a:xfrm>
                              <a:off x="4867698" y="283709"/>
                              <a:ext cx="747391" cy="74716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23"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4" name="Elipsa 4"/>
                          <wps:cNvSpPr/>
                          <wps:spPr>
                            <a:xfrm>
                              <a:off x="4893089"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24"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5" name="Tekstni okvir 5"/>
                          <wps:cNvSpPr txBox="1"/>
                          <wps:spPr>
                            <a:xfrm>
                              <a:off x="4992447" y="408258"/>
                              <a:ext cx="497892" cy="498064"/>
                            </a:xfrm>
                            <a:prstGeom prst="rect">
                              <a:avLst/>
                            </a:prstGeom>
                            <a:noFill/>
                            <a:ln>
                              <a:noFill/>
                            </a:ln>
                          </wps:spPr>
                          <wps:txbx>
                            <w:txbxContent>
                              <w:p w14:paraId="642EDA25" w14:textId="77777777" w:rsidR="00223A6B" w:rsidRDefault="00223A6B">
                                <w:pPr>
                                  <w:spacing w:before="0" w:after="0" w:line="215" w:lineRule="auto"/>
                                  <w:jc w:val="center"/>
                                  <w:textDirection w:val="btLr"/>
                                </w:pPr>
                                <w:r>
                                  <w:rPr>
                                    <w:color w:val="000000"/>
                                  </w:rPr>
                                  <w:t>stisak 100%, 5s</w:t>
                                </w:r>
                              </w:p>
                            </w:txbxContent>
                          </wps:txbx>
                          <wps:bodyPr spcFirstLastPara="1" wrap="square" lIns="15225" tIns="15225" rIns="15225" bIns="15225" anchor="ctr" anchorCtr="0">
                            <a:noAutofit/>
                          </wps:bodyPr>
                        </wps:wsp>
                        <wps:wsp>
                          <wps:cNvPr id="6" name="Suza 6"/>
                          <wps:cNvSpPr/>
                          <wps:spPr>
                            <a:xfrm rot="2700000">
                              <a:off x="4095839"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26"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7" name="Elipsa 7"/>
                          <wps:cNvSpPr/>
                          <wps:spPr>
                            <a:xfrm>
                              <a:off x="4120858"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27"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8" name="Tekstni okvir 8"/>
                          <wps:cNvSpPr txBox="1"/>
                          <wps:spPr>
                            <a:xfrm>
                              <a:off x="4220216" y="408258"/>
                              <a:ext cx="497892" cy="498064"/>
                            </a:xfrm>
                            <a:prstGeom prst="rect">
                              <a:avLst/>
                            </a:prstGeom>
                            <a:noFill/>
                            <a:ln>
                              <a:noFill/>
                            </a:ln>
                          </wps:spPr>
                          <wps:txbx>
                            <w:txbxContent>
                              <w:p w14:paraId="642EDA28" w14:textId="77777777" w:rsidR="00223A6B" w:rsidRDefault="00223A6B">
                                <w:pPr>
                                  <w:spacing w:before="0" w:after="0" w:line="215" w:lineRule="auto"/>
                                  <w:jc w:val="center"/>
                                  <w:textDirection w:val="btLr"/>
                                </w:pPr>
                                <w:r>
                                  <w:rPr>
                                    <w:color w:val="000000"/>
                                  </w:rPr>
                                  <w:t xml:space="preserve">odmor 3s </w:t>
                                </w:r>
                              </w:p>
                            </w:txbxContent>
                          </wps:txbx>
                          <wps:bodyPr spcFirstLastPara="1" wrap="square" lIns="15225" tIns="15225" rIns="15225" bIns="15225" anchor="ctr" anchorCtr="0">
                            <a:noAutofit/>
                          </wps:bodyPr>
                        </wps:wsp>
                        <wps:wsp>
                          <wps:cNvPr id="9" name="Suza 9"/>
                          <wps:cNvSpPr/>
                          <wps:spPr>
                            <a:xfrm rot="2700000">
                              <a:off x="3324160"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29"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10" name="Elipsa 10"/>
                          <wps:cNvSpPr/>
                          <wps:spPr>
                            <a:xfrm>
                              <a:off x="3348627"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2A"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11" name="Tekstni okvir 11"/>
                          <wps:cNvSpPr txBox="1"/>
                          <wps:spPr>
                            <a:xfrm>
                              <a:off x="3448537" y="408258"/>
                              <a:ext cx="497892" cy="498064"/>
                            </a:xfrm>
                            <a:prstGeom prst="rect">
                              <a:avLst/>
                            </a:prstGeom>
                            <a:noFill/>
                            <a:ln>
                              <a:noFill/>
                            </a:ln>
                          </wps:spPr>
                          <wps:txbx>
                            <w:txbxContent>
                              <w:p w14:paraId="642EDA2B" w14:textId="77777777" w:rsidR="00223A6B" w:rsidRDefault="00223A6B">
                                <w:pPr>
                                  <w:spacing w:before="0" w:after="0" w:line="215" w:lineRule="auto"/>
                                  <w:jc w:val="center"/>
                                  <w:textDirection w:val="btLr"/>
                                </w:pPr>
                                <w:r>
                                  <w:rPr>
                                    <w:color w:val="000000"/>
                                  </w:rPr>
                                  <w:t xml:space="preserve">stisak 75%, 5s </w:t>
                                </w:r>
                              </w:p>
                            </w:txbxContent>
                          </wps:txbx>
                          <wps:bodyPr spcFirstLastPara="1" wrap="square" lIns="15225" tIns="15225" rIns="15225" bIns="15225" anchor="ctr" anchorCtr="0">
                            <a:noAutofit/>
                          </wps:bodyPr>
                        </wps:wsp>
                        <wps:wsp>
                          <wps:cNvPr id="12" name="Suza 12"/>
                          <wps:cNvSpPr/>
                          <wps:spPr>
                            <a:xfrm rot="2700000">
                              <a:off x="2551929"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2C"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13" name="Elipsa 13"/>
                          <wps:cNvSpPr/>
                          <wps:spPr>
                            <a:xfrm>
                              <a:off x="2576949"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2D"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14" name="Tekstni okvir 14"/>
                          <wps:cNvSpPr txBox="1"/>
                          <wps:spPr>
                            <a:xfrm>
                              <a:off x="2676306" y="408258"/>
                              <a:ext cx="497892" cy="498064"/>
                            </a:xfrm>
                            <a:prstGeom prst="rect">
                              <a:avLst/>
                            </a:prstGeom>
                            <a:noFill/>
                            <a:ln>
                              <a:noFill/>
                            </a:ln>
                          </wps:spPr>
                          <wps:txbx>
                            <w:txbxContent>
                              <w:p w14:paraId="642EDA2E" w14:textId="77777777" w:rsidR="00223A6B" w:rsidRDefault="00223A6B">
                                <w:pPr>
                                  <w:spacing w:before="0" w:after="0" w:line="215" w:lineRule="auto"/>
                                  <w:jc w:val="center"/>
                                  <w:textDirection w:val="btLr"/>
                                </w:pPr>
                                <w:r>
                                  <w:rPr>
                                    <w:color w:val="000000"/>
                                  </w:rPr>
                                  <w:t xml:space="preserve">odmor 3s </w:t>
                                </w:r>
                              </w:p>
                            </w:txbxContent>
                          </wps:txbx>
                          <wps:bodyPr spcFirstLastPara="1" wrap="square" lIns="15225" tIns="15225" rIns="15225" bIns="15225" anchor="ctr" anchorCtr="0">
                            <a:noAutofit/>
                          </wps:bodyPr>
                        </wps:wsp>
                        <wps:wsp>
                          <wps:cNvPr id="15" name="Suza 15"/>
                          <wps:cNvSpPr/>
                          <wps:spPr>
                            <a:xfrm rot="2700000">
                              <a:off x="1779698"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2F"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16" name="Elipsa 16"/>
                          <wps:cNvSpPr/>
                          <wps:spPr>
                            <a:xfrm>
                              <a:off x="1804718"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30"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17" name="Tekstni okvir 17"/>
                          <wps:cNvSpPr txBox="1"/>
                          <wps:spPr>
                            <a:xfrm>
                              <a:off x="1904076" y="408258"/>
                              <a:ext cx="497892" cy="498064"/>
                            </a:xfrm>
                            <a:prstGeom prst="rect">
                              <a:avLst/>
                            </a:prstGeom>
                            <a:noFill/>
                            <a:ln>
                              <a:noFill/>
                            </a:ln>
                          </wps:spPr>
                          <wps:txbx>
                            <w:txbxContent>
                              <w:p w14:paraId="642EDA31" w14:textId="77777777" w:rsidR="00223A6B" w:rsidRDefault="00223A6B">
                                <w:pPr>
                                  <w:spacing w:before="0" w:after="0" w:line="215" w:lineRule="auto"/>
                                  <w:jc w:val="center"/>
                                  <w:textDirection w:val="btLr"/>
                                </w:pPr>
                                <w:r>
                                  <w:rPr>
                                    <w:color w:val="000000"/>
                                  </w:rPr>
                                  <w:t xml:space="preserve">stisak 50%, 5s  </w:t>
                                </w:r>
                              </w:p>
                            </w:txbxContent>
                          </wps:txbx>
                          <wps:bodyPr spcFirstLastPara="1" wrap="square" lIns="15225" tIns="15225" rIns="15225" bIns="15225" anchor="ctr" anchorCtr="0">
                            <a:noAutofit/>
                          </wps:bodyPr>
                        </wps:wsp>
                        <wps:wsp>
                          <wps:cNvPr id="18" name="Suza 18"/>
                          <wps:cNvSpPr/>
                          <wps:spPr>
                            <a:xfrm rot="2700000">
                              <a:off x="1008020"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32"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19" name="Elipsa 19"/>
                          <wps:cNvSpPr/>
                          <wps:spPr>
                            <a:xfrm>
                              <a:off x="1032487"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33"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20" name="Tekstni okvir 20"/>
                          <wps:cNvSpPr txBox="1"/>
                          <wps:spPr>
                            <a:xfrm>
                              <a:off x="1132397" y="408258"/>
                              <a:ext cx="497892" cy="498064"/>
                            </a:xfrm>
                            <a:prstGeom prst="rect">
                              <a:avLst/>
                            </a:prstGeom>
                            <a:noFill/>
                            <a:ln>
                              <a:noFill/>
                            </a:ln>
                          </wps:spPr>
                          <wps:txbx>
                            <w:txbxContent>
                              <w:p w14:paraId="642EDA34" w14:textId="77777777" w:rsidR="00223A6B" w:rsidRDefault="00223A6B">
                                <w:pPr>
                                  <w:spacing w:before="0" w:after="0" w:line="215" w:lineRule="auto"/>
                                  <w:jc w:val="center"/>
                                  <w:textDirection w:val="btLr"/>
                                </w:pPr>
                                <w:r>
                                  <w:rPr>
                                    <w:color w:val="000000"/>
                                  </w:rPr>
                                  <w:t xml:space="preserve">odmor 3s </w:t>
                                </w:r>
                              </w:p>
                            </w:txbxContent>
                          </wps:txbx>
                          <wps:bodyPr spcFirstLastPara="1" wrap="square" lIns="15225" tIns="15225" rIns="15225" bIns="15225" anchor="ctr" anchorCtr="0">
                            <a:noAutofit/>
                          </wps:bodyPr>
                        </wps:wsp>
                        <wps:wsp>
                          <wps:cNvPr id="21" name="Suza 21"/>
                          <wps:cNvSpPr/>
                          <wps:spPr>
                            <a:xfrm rot="2700000">
                              <a:off x="235789" y="283625"/>
                              <a:ext cx="747199" cy="747199"/>
                            </a:xfrm>
                            <a:prstGeom prst="teardrop">
                              <a:avLst>
                                <a:gd name="adj" fmla="val 100000"/>
                              </a:avLst>
                            </a:prstGeom>
                            <a:solidFill>
                              <a:srgbClr val="4372C3"/>
                            </a:solidFill>
                            <a:ln w="12700" cap="flat" cmpd="sng">
                              <a:solidFill>
                                <a:schemeClr val="lt1"/>
                              </a:solidFill>
                              <a:prstDash val="solid"/>
                              <a:miter lim="800000"/>
                              <a:headEnd type="none" w="sm" len="sm"/>
                              <a:tailEnd type="none" w="sm" len="sm"/>
                            </a:ln>
                          </wps:spPr>
                          <wps:txbx>
                            <w:txbxContent>
                              <w:p w14:paraId="642EDA35"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22" name="Elipsa 22"/>
                          <wps:cNvSpPr/>
                          <wps:spPr>
                            <a:xfrm>
                              <a:off x="260808" y="308619"/>
                              <a:ext cx="697160" cy="697342"/>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42EDA36" w14:textId="77777777" w:rsidR="00223A6B" w:rsidRDefault="00223A6B">
                                <w:pPr>
                                  <w:spacing w:before="0" w:after="0" w:line="240" w:lineRule="auto"/>
                                  <w:jc w:val="left"/>
                                  <w:textDirection w:val="btLr"/>
                                </w:pPr>
                              </w:p>
                            </w:txbxContent>
                          </wps:txbx>
                          <wps:bodyPr spcFirstLastPara="1" wrap="square" lIns="91425" tIns="91425" rIns="91425" bIns="91425" anchor="ctr" anchorCtr="0">
                            <a:noAutofit/>
                          </wps:bodyPr>
                        </wps:wsp>
                        <wps:wsp>
                          <wps:cNvPr id="23" name="Tekstni okvir 23"/>
                          <wps:cNvSpPr txBox="1"/>
                          <wps:spPr>
                            <a:xfrm>
                              <a:off x="360166" y="408258"/>
                              <a:ext cx="497892" cy="498064"/>
                            </a:xfrm>
                            <a:prstGeom prst="rect">
                              <a:avLst/>
                            </a:prstGeom>
                            <a:noFill/>
                            <a:ln>
                              <a:noFill/>
                            </a:ln>
                          </wps:spPr>
                          <wps:txbx>
                            <w:txbxContent>
                              <w:p w14:paraId="642EDA37" w14:textId="77777777" w:rsidR="00223A6B" w:rsidRDefault="00223A6B">
                                <w:pPr>
                                  <w:spacing w:before="0" w:after="0" w:line="215" w:lineRule="auto"/>
                                  <w:jc w:val="center"/>
                                  <w:textDirection w:val="btLr"/>
                                </w:pPr>
                                <w:r>
                                  <w:rPr>
                                    <w:color w:val="000000"/>
                                    <w:sz w:val="22"/>
                                  </w:rPr>
                                  <w:t xml:space="preserve">stisak 25%, 5s </w:t>
                                </w:r>
                              </w:p>
                            </w:txbxContent>
                          </wps:txbx>
                          <wps:bodyPr spcFirstLastPara="1" wrap="square" lIns="13950" tIns="13950" rIns="13950" bIns="13950" anchor="ctr" anchorCtr="0">
                            <a:noAutofit/>
                          </wps:bodyPr>
                        </wps:wsp>
                      </wpg:grpSp>
                    </wpg:wgp>
                  </a:graphicData>
                </a:graphic>
              </wp:inline>
            </w:drawing>
          </mc:Choice>
          <mc:Fallback>
            <w:pict>
              <v:group w14:anchorId="642EDA0E" id="Grupa 33" o:spid="_x0000_s1030" style="width:448.5pt;height:78pt;mso-position-horizontal-relative:char;mso-position-vertical-relative:line" coordsize="56959,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">
                <v:group id="Grupa 1" o:spid="_x0000_s1031" style="position:absolute;width:56959;height:13144" coordsize="56959,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Pravokutnik 2" o:spid="_x0000_s1032" style="position:absolute;width:56959;height:1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42EDA22" w14:textId="77777777" w:rsidR="00223A6B" w:rsidRDefault="00223A6B">
                          <w:pPr>
                            <w:spacing w:before="0" w:after="0" w:line="240" w:lineRule="auto"/>
                            <w:jc w:val="left"/>
                            <w:textDirection w:val="btLr"/>
                          </w:pPr>
                        </w:p>
                      </w:txbxContent>
                    </v:textbox>
                  </v:rect>
                  <v:oval id="Elipsa 3" o:spid="_x0000_s1033" style="position:absolute;left:48676;top:2837;width:7474;height:7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" fillcolor="#4372c3" strokecolor="white [3201]" strokeweight="1pt">
                    <v:stroke startarrowwidth="narrow" startarrowlength="short" endarrowwidth="narrow" endarrowlength="short" joinstyle="miter"/>
                    <v:textbox inset="2.53958mm,2.53958mm,2.53958mm,2.53958mm">
                      <w:txbxContent>
                        <w:p w14:paraId="642EDA23" w14:textId="77777777" w:rsidR="00223A6B" w:rsidRDefault="00223A6B">
                          <w:pPr>
                            <w:spacing w:before="0" w:after="0" w:line="240" w:lineRule="auto"/>
                            <w:jc w:val="left"/>
                            <w:textDirection w:val="btLr"/>
                          </w:pPr>
                        </w:p>
                      </w:txbxContent>
                    </v:textbox>
                  </v:oval>
                  <v:oval id="Elipsa 4" o:spid="_x0000_s1034" style="position:absolute;left:48930;top:3086;width:6972;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" fillcolor="#4372c3" strokecolor="white [3201]" strokeweight="1pt">
                    <v:stroke startarrowwidth="narrow" startarrowlength="short" endarrowwidth="narrow" endarrowlength="short" joinstyle="miter"/>
                    <v:textbox inset="2.53958mm,2.53958mm,2.53958mm,2.53958mm">
                      <w:txbxContent>
                        <w:p w14:paraId="642EDA24" w14:textId="77777777" w:rsidR="00223A6B" w:rsidRDefault="00223A6B">
                          <w:pPr>
                            <w:spacing w:before="0" w:after="0" w:line="240" w:lineRule="auto"/>
                            <w:jc w:val="left"/>
                            <w:textDirection w:val="btLr"/>
                          </w:pPr>
                        </w:p>
                      </w:txbxContent>
                    </v:textbox>
                  </v:oval>
                  <v:shape id="Tekstni okvir 5" o:spid="_x0000_s1035" type="#_x0000_t202" style="position:absolute;left:49924;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" filled="f" stroked="f">
                    <v:textbox inset=".42292mm,.42292mm,.42292mm,.42292mm">
                      <w:txbxContent>
                        <w:p w14:paraId="642EDA25" w14:textId="77777777" w:rsidR="00223A6B" w:rsidRDefault="00223A6B">
                          <w:pPr>
                            <w:spacing w:before="0" w:after="0" w:line="215" w:lineRule="auto"/>
                            <w:jc w:val="center"/>
                            <w:textDirection w:val="btLr"/>
                          </w:pPr>
                          <w:r>
                            <w:rPr>
                              <w:color w:val="000000"/>
                            </w:rPr>
                            <w:t>stisak 100%, 5s</w:t>
                          </w:r>
                        </w:p>
                      </w:txbxContent>
                    </v:textbox>
                  </v:shape>
                  <v:shape id="Suza 6" o:spid="_x0000_s1036" style="position:absolute;left:40958;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26" w14:textId="77777777" w:rsidR="00223A6B" w:rsidRDefault="00223A6B">
                          <w:pPr>
                            <w:spacing w:before="0" w:after="0" w:line="240" w:lineRule="auto"/>
                            <w:jc w:val="left"/>
                            <w:textDirection w:val="btLr"/>
                          </w:pPr>
                        </w:p>
                      </w:txbxContent>
                    </v:textbox>
                  </v:shape>
                  <v:oval id="Elipsa 7" o:spid="_x0000_s1037" style="position:absolute;left:41208;top:3086;width:6972;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" fillcolor="#4372c3" strokecolor="white [3201]" strokeweight="1pt">
                    <v:stroke startarrowwidth="narrow" startarrowlength="short" endarrowwidth="narrow" endarrowlength="short" joinstyle="miter"/>
                    <v:textbox inset="2.53958mm,2.53958mm,2.53958mm,2.53958mm">
                      <w:txbxContent>
                        <w:p w14:paraId="642EDA27" w14:textId="77777777" w:rsidR="00223A6B" w:rsidRDefault="00223A6B">
                          <w:pPr>
                            <w:spacing w:before="0" w:after="0" w:line="240" w:lineRule="auto"/>
                            <w:jc w:val="left"/>
                            <w:textDirection w:val="btLr"/>
                          </w:pPr>
                        </w:p>
                      </w:txbxContent>
                    </v:textbox>
                  </v:oval>
                  <v:shape id="Tekstni okvir 8" o:spid="_x0000_s1038" type="#_x0000_t202" style="position:absolute;left:42202;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" filled="f" stroked="f">
                    <v:textbox inset=".42292mm,.42292mm,.42292mm,.42292mm">
                      <w:txbxContent>
                        <w:p w14:paraId="642EDA28" w14:textId="77777777" w:rsidR="00223A6B" w:rsidRDefault="00223A6B">
                          <w:pPr>
                            <w:spacing w:before="0" w:after="0" w:line="215" w:lineRule="auto"/>
                            <w:jc w:val="center"/>
                            <w:textDirection w:val="btLr"/>
                          </w:pPr>
                          <w:r>
                            <w:rPr>
                              <w:color w:val="000000"/>
                            </w:rPr>
                            <w:t xml:space="preserve">odmor 3s </w:t>
                          </w:r>
                        </w:p>
                      </w:txbxContent>
                    </v:textbox>
                  </v:shape>
                  <v:shape id="Suza 9" o:spid="_x0000_s1039" style="position:absolute;left:33241;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29" w14:textId="77777777" w:rsidR="00223A6B" w:rsidRDefault="00223A6B">
                          <w:pPr>
                            <w:spacing w:before="0" w:after="0" w:line="240" w:lineRule="auto"/>
                            <w:jc w:val="left"/>
                            <w:textDirection w:val="btLr"/>
                          </w:pPr>
                        </w:p>
                      </w:txbxContent>
                    </v:textbox>
                  </v:shape>
                  <v:oval id="Elipsa 10" o:spid="_x0000_s1040" style="position:absolute;left:33486;top:3086;width:6971;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" fillcolor="#4372c3" strokecolor="white [3201]" strokeweight="1pt">
                    <v:stroke startarrowwidth="narrow" startarrowlength="short" endarrowwidth="narrow" endarrowlength="short" joinstyle="miter"/>
                    <v:textbox inset="2.53958mm,2.53958mm,2.53958mm,2.53958mm">
                      <w:txbxContent>
                        <w:p w14:paraId="642EDA2A" w14:textId="77777777" w:rsidR="00223A6B" w:rsidRDefault="00223A6B">
                          <w:pPr>
                            <w:spacing w:before="0" w:after="0" w:line="240" w:lineRule="auto"/>
                            <w:jc w:val="left"/>
                            <w:textDirection w:val="btLr"/>
                          </w:pPr>
                        </w:p>
                      </w:txbxContent>
                    </v:textbox>
                  </v:oval>
                  <v:shape id="Tekstni okvir 11" o:spid="_x0000_s1041" type="#_x0000_t202" style="position:absolute;left:34485;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" filled="f" stroked="f">
                    <v:textbox inset=".42292mm,.42292mm,.42292mm,.42292mm">
                      <w:txbxContent>
                        <w:p w14:paraId="642EDA2B" w14:textId="77777777" w:rsidR="00223A6B" w:rsidRDefault="00223A6B">
                          <w:pPr>
                            <w:spacing w:before="0" w:after="0" w:line="215" w:lineRule="auto"/>
                            <w:jc w:val="center"/>
                            <w:textDirection w:val="btLr"/>
                          </w:pPr>
                          <w:r>
                            <w:rPr>
                              <w:color w:val="000000"/>
                            </w:rPr>
                            <w:t xml:space="preserve">stisak 75%, 5s </w:t>
                          </w:r>
                        </w:p>
                      </w:txbxContent>
                    </v:textbox>
                  </v:shape>
                  <v:shape id="Suza 12" o:spid="_x0000_s1042" style="position:absolute;left:25519;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2C" w14:textId="77777777" w:rsidR="00223A6B" w:rsidRDefault="00223A6B">
                          <w:pPr>
                            <w:spacing w:before="0" w:after="0" w:line="240" w:lineRule="auto"/>
                            <w:jc w:val="left"/>
                            <w:textDirection w:val="btLr"/>
                          </w:pPr>
                        </w:p>
                      </w:txbxContent>
                    </v:textbox>
                  </v:shape>
                  <v:oval id="Elipsa 13" o:spid="_x0000_s1043" style="position:absolute;left:25769;top:3086;width:6972;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" fillcolor="#4372c3" strokecolor="white [3201]" strokeweight="1pt">
                    <v:stroke startarrowwidth="narrow" startarrowlength="short" endarrowwidth="narrow" endarrowlength="short" joinstyle="miter"/>
                    <v:textbox inset="2.53958mm,2.53958mm,2.53958mm,2.53958mm">
                      <w:txbxContent>
                        <w:p w14:paraId="642EDA2D" w14:textId="77777777" w:rsidR="00223A6B" w:rsidRDefault="00223A6B">
                          <w:pPr>
                            <w:spacing w:before="0" w:after="0" w:line="240" w:lineRule="auto"/>
                            <w:jc w:val="left"/>
                            <w:textDirection w:val="btLr"/>
                          </w:pPr>
                        </w:p>
                      </w:txbxContent>
                    </v:textbox>
                  </v:oval>
                  <v:shape id="Tekstni okvir 14" o:spid="_x0000_s1044" type="#_x0000_t202" style="position:absolute;left:26763;top:4082;width:4978;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" filled="f" stroked="f">
                    <v:textbox inset=".42292mm,.42292mm,.42292mm,.42292mm">
                      <w:txbxContent>
                        <w:p w14:paraId="642EDA2E" w14:textId="77777777" w:rsidR="00223A6B" w:rsidRDefault="00223A6B">
                          <w:pPr>
                            <w:spacing w:before="0" w:after="0" w:line="215" w:lineRule="auto"/>
                            <w:jc w:val="center"/>
                            <w:textDirection w:val="btLr"/>
                          </w:pPr>
                          <w:r>
                            <w:rPr>
                              <w:color w:val="000000"/>
                            </w:rPr>
                            <w:t xml:space="preserve">odmor 3s </w:t>
                          </w:r>
                        </w:p>
                      </w:txbxContent>
                    </v:textbox>
                  </v:shape>
                  <v:shape id="Suza 15" o:spid="_x0000_s1045" style="position:absolute;left:17796;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2F" w14:textId="77777777" w:rsidR="00223A6B" w:rsidRDefault="00223A6B">
                          <w:pPr>
                            <w:spacing w:before="0" w:after="0" w:line="240" w:lineRule="auto"/>
                            <w:jc w:val="left"/>
                            <w:textDirection w:val="btLr"/>
                          </w:pPr>
                        </w:p>
                      </w:txbxContent>
                    </v:textbox>
                  </v:shape>
                  <v:oval id="Elipsa 16" o:spid="_x0000_s1046" style="position:absolute;left:18047;top:3086;width:6971;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" fillcolor="#4372c3" strokecolor="white [3201]" strokeweight="1pt">
                    <v:stroke startarrowwidth="narrow" startarrowlength="short" endarrowwidth="narrow" endarrowlength="short" joinstyle="miter"/>
                    <v:textbox inset="2.53958mm,2.53958mm,2.53958mm,2.53958mm">
                      <w:txbxContent>
                        <w:p w14:paraId="642EDA30" w14:textId="77777777" w:rsidR="00223A6B" w:rsidRDefault="00223A6B">
                          <w:pPr>
                            <w:spacing w:before="0" w:after="0" w:line="240" w:lineRule="auto"/>
                            <w:jc w:val="left"/>
                            <w:textDirection w:val="btLr"/>
                          </w:pPr>
                        </w:p>
                      </w:txbxContent>
                    </v:textbox>
                  </v:oval>
                  <v:shape id="Tekstni okvir 17" o:spid="_x0000_s1047" type="#_x0000_t202" style="position:absolute;left:19040;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" filled="f" stroked="f">
                    <v:textbox inset=".42292mm,.42292mm,.42292mm,.42292mm">
                      <w:txbxContent>
                        <w:p w14:paraId="642EDA31" w14:textId="77777777" w:rsidR="00223A6B" w:rsidRDefault="00223A6B">
                          <w:pPr>
                            <w:spacing w:before="0" w:after="0" w:line="215" w:lineRule="auto"/>
                            <w:jc w:val="center"/>
                            <w:textDirection w:val="btLr"/>
                          </w:pPr>
                          <w:r>
                            <w:rPr>
                              <w:color w:val="000000"/>
                            </w:rPr>
                            <w:t xml:space="preserve">stisak 50%, 5s  </w:t>
                          </w:r>
                        </w:p>
                      </w:txbxContent>
                    </v:textbox>
                  </v:shape>
                  <v:shape id="Suza 18" o:spid="_x0000_s1048" style="position:absolute;left:10080;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32" w14:textId="77777777" w:rsidR="00223A6B" w:rsidRDefault="00223A6B">
                          <w:pPr>
                            <w:spacing w:before="0" w:after="0" w:line="240" w:lineRule="auto"/>
                            <w:jc w:val="left"/>
                            <w:textDirection w:val="btLr"/>
                          </w:pPr>
                        </w:p>
                      </w:txbxContent>
                    </v:textbox>
                  </v:shape>
                  <v:oval id="Elipsa 19" o:spid="_x0000_s1049" style="position:absolute;left:10324;top:3086;width:6972;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" fillcolor="#4372c3" strokecolor="white [3201]" strokeweight="1pt">
                    <v:stroke startarrowwidth="narrow" startarrowlength="short" endarrowwidth="narrow" endarrowlength="short" joinstyle="miter"/>
                    <v:textbox inset="2.53958mm,2.53958mm,2.53958mm,2.53958mm">
                      <w:txbxContent>
                        <w:p w14:paraId="642EDA33" w14:textId="77777777" w:rsidR="00223A6B" w:rsidRDefault="00223A6B">
                          <w:pPr>
                            <w:spacing w:before="0" w:after="0" w:line="240" w:lineRule="auto"/>
                            <w:jc w:val="left"/>
                            <w:textDirection w:val="btLr"/>
                          </w:pPr>
                        </w:p>
                      </w:txbxContent>
                    </v:textbox>
                  </v:oval>
                  <v:shape id="Tekstni okvir 20" o:spid="_x0000_s1050" type="#_x0000_t202" style="position:absolute;left:11323;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" filled="f" stroked="f">
                    <v:textbox inset=".42292mm,.42292mm,.42292mm,.42292mm">
                      <w:txbxContent>
                        <w:p w14:paraId="642EDA34" w14:textId="77777777" w:rsidR="00223A6B" w:rsidRDefault="00223A6B">
                          <w:pPr>
                            <w:spacing w:before="0" w:after="0" w:line="215" w:lineRule="auto"/>
                            <w:jc w:val="center"/>
                            <w:textDirection w:val="btLr"/>
                          </w:pPr>
                          <w:r>
                            <w:rPr>
                              <w:color w:val="000000"/>
                            </w:rPr>
                            <w:t xml:space="preserve">odmor 3s </w:t>
                          </w:r>
                        </w:p>
                      </w:txbxContent>
                    </v:textbox>
                  </v:shape>
                  <v:shape id="Suza 21" o:spid="_x0000_s1051" style="position:absolute;left:2357;top:2836;width:7472;height:7472;rotation:45;visibility:visible;mso-wrap-style:square;v-text-anchor:middle" coordsize="747199,74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" adj="-11796480,,5400" path="m,373600c,167266,167266,,373600,l747199,r,373600c747199,579934,579933,747200,373599,747200,167265,747200,-1,579934,-1,373600r1,xe" fillcolor="#4372c3" strokecolor="white [3201]" strokeweight="1pt">
                    <v:stroke startarrowwidth="narrow" startarrowlength="short" endarrowwidth="narrow" endarrowlength="short" joinstyle="miter"/>
                    <v:formulas/>
                    <v:path arrowok="t" o:connecttype="custom" o:connectlocs="0,373600;373600,0;747199,0;747199,373600;373599,747200;-1,373600;0,373600" o:connectangles="0,0,0,0,0,0,0" textboxrect="0,0,747199,747199"/>
                    <v:textbox inset="2.53958mm,2.53958mm,2.53958mm,2.53958mm">
                      <w:txbxContent>
                        <w:p w14:paraId="642EDA35" w14:textId="77777777" w:rsidR="00223A6B" w:rsidRDefault="00223A6B">
                          <w:pPr>
                            <w:spacing w:before="0" w:after="0" w:line="240" w:lineRule="auto"/>
                            <w:jc w:val="left"/>
                            <w:textDirection w:val="btLr"/>
                          </w:pPr>
                        </w:p>
                      </w:txbxContent>
                    </v:textbox>
                  </v:shape>
                  <v:oval id="Elipsa 22" o:spid="_x0000_s1052" style="position:absolute;left:2608;top:3086;width:6971;height: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" fillcolor="#4372c3" strokecolor="white [3201]" strokeweight="1pt">
                    <v:stroke startarrowwidth="narrow" startarrowlength="short" endarrowwidth="narrow" endarrowlength="short" joinstyle="miter"/>
                    <v:textbox inset="2.53958mm,2.53958mm,2.53958mm,2.53958mm">
                      <w:txbxContent>
                        <w:p w14:paraId="642EDA36" w14:textId="77777777" w:rsidR="00223A6B" w:rsidRDefault="00223A6B">
                          <w:pPr>
                            <w:spacing w:before="0" w:after="0" w:line="240" w:lineRule="auto"/>
                            <w:jc w:val="left"/>
                            <w:textDirection w:val="btLr"/>
                          </w:pPr>
                        </w:p>
                      </w:txbxContent>
                    </v:textbox>
                  </v:oval>
                  <v:shape id="Tekstni okvir 23" o:spid="_x0000_s1053" type="#_x0000_t202" style="position:absolute;left:3601;top:4082;width:4979;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" filled="f" stroked="f">
                    <v:textbox inset=".3875mm,.3875mm,.3875mm,.3875mm">
                      <w:txbxContent>
                        <w:p w14:paraId="642EDA37" w14:textId="77777777" w:rsidR="00223A6B" w:rsidRDefault="00223A6B">
                          <w:pPr>
                            <w:spacing w:before="0" w:after="0" w:line="215" w:lineRule="auto"/>
                            <w:jc w:val="center"/>
                            <w:textDirection w:val="btLr"/>
                          </w:pPr>
                          <w:r>
                            <w:rPr>
                              <w:color w:val="000000"/>
                              <w:sz w:val="22"/>
                            </w:rPr>
                            <w:t xml:space="preserve">stisak 25%, 5s </w:t>
                          </w:r>
                        </w:p>
                      </w:txbxContent>
                    </v:textbox>
                  </v:shape>
                </v:group>
                <w10:anchorlock/>
              </v:group>
            </w:pict>
          </mc:Fallback>
        </mc:AlternateContent>
      </w:r>
    </w:p>
    <w:p w14:paraId="642ED976" w14:textId="38CA5909" w:rsidR="00F41196" w:rsidDel="0078436A" w:rsidRDefault="001529E5">
      <w:pPr>
        <w:rPr>
          <w:ins w:id="715" w:author="Tomislav Bazina" w:date="2023-02-08T15:39:00Z"/>
          <w:del w:id="716" w:author="Luciano Kostelac" w:date="2023-02-15T23:51:00Z"/>
        </w:rPr>
      </w:pPr>
      <w:r w:rsidRPr="00A962DC">
        <w:t>Za svaku poziciju ovaj redoslijed provodi se tri puta. Ukupni broj ispitivanja je 60.</w:t>
      </w:r>
    </w:p>
    <w:p w14:paraId="45C672FB" w14:textId="77777777" w:rsidR="009C399F" w:rsidRPr="00A962DC" w:rsidRDefault="009C399F"/>
    <w:p w14:paraId="642ED977" w14:textId="52B50129" w:rsidR="00F41196" w:rsidRPr="00A962DC" w:rsidRDefault="001529E5" w:rsidP="003D4D80">
      <w:pPr>
        <w:pStyle w:val="Heading2"/>
      </w:pPr>
      <w:bookmarkStart w:id="717" w:name="_heading=h.1pxezwc" w:colFirst="0" w:colLast="0"/>
      <w:bookmarkStart w:id="718" w:name="_Toc126618647"/>
      <w:bookmarkEnd w:id="717"/>
      <w:commentRangeStart w:id="719"/>
      <w:commentRangeStart w:id="720"/>
      <w:del w:id="721" w:author="Luciano Kostelac" w:date="2023-02-15T23:17:00Z">
        <w:r w:rsidRPr="00A962DC" w:rsidDel="00452AA6">
          <w:delText>Randomised block design</w:delText>
        </w:r>
        <w:bookmarkEnd w:id="718"/>
        <w:r w:rsidRPr="00A962DC" w:rsidDel="00452AA6">
          <w:delText xml:space="preserve"> </w:delText>
        </w:r>
        <w:commentRangeEnd w:id="719"/>
        <w:r w:rsidR="00004BE5" w:rsidRPr="00A962DC" w:rsidDel="00452AA6">
          <w:rPr>
            <w:rStyle w:val="CommentReference"/>
            <w:rFonts w:eastAsia="Times New Roman" w:cs="Times New Roman"/>
            <w:b w:val="0"/>
            <w:color w:val="auto"/>
          </w:rPr>
          <w:commentReference w:id="719"/>
        </w:r>
        <w:commentRangeEnd w:id="720"/>
        <w:r w:rsidR="009C399F" w:rsidDel="00452AA6">
          <w:rPr>
            <w:rStyle w:val="CommentReference"/>
            <w:rFonts w:eastAsia="Times New Roman" w:cs="Times New Roman"/>
            <w:b w:val="0"/>
            <w:color w:val="auto"/>
          </w:rPr>
          <w:commentReference w:id="720"/>
        </w:r>
      </w:del>
      <w:bookmarkStart w:id="722" w:name="_Toc127409784"/>
      <w:ins w:id="723" w:author="Luciano Kostelac" w:date="2023-02-15T23:17:00Z">
        <w:r w:rsidR="00452AA6">
          <w:t>Nasumični statistički eksperiment</w:t>
        </w:r>
      </w:ins>
      <w:bookmarkEnd w:id="722"/>
    </w:p>
    <w:p w14:paraId="642ED978" w14:textId="08A7A78E" w:rsidR="00F41196" w:rsidRPr="00A962DC" w:rsidRDefault="001529E5">
      <w:del w:id="724" w:author="Luciano Kostelac" w:date="2023-02-15T23:17:00Z">
        <w:r w:rsidRPr="00A962DC" w:rsidDel="00452AA6">
          <w:delText>Randomised block design</w:delText>
        </w:r>
      </w:del>
      <w:ins w:id="725" w:author="Luciano Kostelac" w:date="2023-02-15T23:17:00Z">
        <w:r w:rsidR="00452AA6">
          <w:t>Nasumični statistički eksperiment</w:t>
        </w:r>
      </w:ins>
      <w:r w:rsidRPr="00A962DC">
        <w:t xml:space="preserve"> (</w:t>
      </w:r>
      <w:ins w:id="726" w:author="Luciano Kostelac" w:date="2023-02-15T23:18:00Z">
        <w:r w:rsidR="00452AA6" w:rsidRPr="00452AA6">
          <w:rPr>
            <w:i/>
            <w:iCs/>
            <w:rPrChange w:id="727" w:author="Luciano Kostelac" w:date="2023-02-15T23:18:00Z">
              <w:rPr/>
            </w:rPrChange>
          </w:rPr>
          <w:t xml:space="preserve">eng. </w:t>
        </w:r>
      </w:ins>
      <w:ins w:id="728" w:author="Luciano Kostelac" w:date="2023-02-15T23:17:00Z">
        <w:r w:rsidR="00452AA6" w:rsidRPr="00452AA6">
          <w:rPr>
            <w:i/>
            <w:iCs/>
            <w:rPrChange w:id="729" w:author="Luciano Kostelac" w:date="2023-02-15T23:18:00Z">
              <w:rPr/>
            </w:rPrChange>
          </w:rPr>
          <w:t>Randomise Block Design -</w:t>
        </w:r>
      </w:ins>
      <w:ins w:id="730" w:author="Luciano Kostelac" w:date="2023-02-15T23:18:00Z">
        <w:r w:rsidR="00452AA6" w:rsidRPr="00452AA6">
          <w:rPr>
            <w:i/>
            <w:iCs/>
            <w:rPrChange w:id="731" w:author="Luciano Kostelac" w:date="2023-02-15T23:18:00Z">
              <w:rPr/>
            </w:rPrChange>
          </w:rPr>
          <w:t xml:space="preserve"> </w:t>
        </w:r>
      </w:ins>
      <w:r w:rsidRPr="00452AA6">
        <w:rPr>
          <w:i/>
          <w:iCs/>
          <w:rPrChange w:id="732" w:author="Luciano Kostelac" w:date="2023-02-15T23:18:00Z">
            <w:rPr/>
          </w:rPrChange>
        </w:rPr>
        <w:t>RBD</w:t>
      </w:r>
      <w:r w:rsidRPr="00A962DC">
        <w:t>) je statistički eksperiment gdje se eksperimentalne jedinice dijele u grupe zvane blokove</w:t>
      </w:r>
      <w:ins w:id="733" w:author="Luciano Kostelac" w:date="2023-02-16T02:47:00Z">
        <w:r w:rsidR="008C028C">
          <w:t xml:space="preserve"> [1</w:t>
        </w:r>
      </w:ins>
      <w:ins w:id="734" w:author="Luciano Kostelac" w:date="2023-02-16T02:48:00Z">
        <w:r w:rsidR="00DA0DB8">
          <w:t>2</w:t>
        </w:r>
      </w:ins>
      <w:ins w:id="735" w:author="Luciano Kostelac" w:date="2023-02-16T02:47:00Z">
        <w:r w:rsidR="008C028C">
          <w:t>]</w:t>
        </w:r>
      </w:ins>
      <w:r w:rsidRPr="00A962DC">
        <w:t>. Kod ovih eksperimenata jedna je varijabla od primarnog interesa dok su ostale varijable smetnja. Smetnjom se smatra svaka varijabla koja utječe na mjereni rezultat, ali nije od primarnog interesa. Glavna varijabla kod koje se želi izbjeći njen utjecaj je pozicija elektrode kod ispitanika. Smetnja je u ovome slučaju ispitanik pa se želi umanjiti utjecaj ispitanika na prikupljene podatke. Način na koji ispitanik utječe na signal je taj da je geometrija ruke svakog ispitanika drugačija pa je jako teško odrediti poziciju postavljanja elektroda na specifični dio mišića. RBD se sastoji od 2 faktora (</w:t>
      </w:r>
      <w:del w:id="736" w:author="Windows User" w:date="2023-02-16T13:11:00Z">
        <w:r w:rsidRPr="00A962DC" w:rsidDel="00156300">
          <w:delText xml:space="preserve"> </w:delText>
        </w:r>
      </w:del>
      <w:r w:rsidRPr="00A962DC">
        <w:t>primarni faktor-pozicija elektrode, 2 faktor (smetnja)</w:t>
      </w:r>
      <w:ins w:id="737" w:author="Windows User" w:date="2023-02-16T13:12:00Z">
        <w:r w:rsidR="00156300">
          <w:t xml:space="preserve"> </w:t>
        </w:r>
      </w:ins>
      <w:r w:rsidRPr="00A962DC">
        <w:t>-subjekt). Model RBD s jednim faktorom smetnje računa se prema izrazu:</w:t>
      </w:r>
    </w:p>
    <w:commentRangeStart w:id="738"/>
    <w:p w14:paraId="02EC3CA1" w14:textId="0F371FF1" w:rsidR="00C34BC6" w:rsidRPr="00C34BC6" w:rsidRDefault="00223A6B" w:rsidP="00EB4AE8">
      <w:pPr>
        <w:jc w:val="center"/>
        <w:rPr>
          <w:ins w:id="739" w:author="Luciano Kostelac" w:date="2023-02-15T23:41:00Z"/>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i,j</m:t>
            </m:r>
          </m:sub>
        </m:sSub>
        <m:r>
          <w:rPr>
            <w:rFonts w:ascii="Cambria Math" w:eastAsia="Cambria Math" w:hAnsi="Cambria Math" w:cs="Cambria Math"/>
          </w:rPr>
          <m:t>=μ+</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j</m:t>
            </m:r>
          </m:sub>
        </m:sSub>
        <m:r>
          <w:rPr>
            <w:rFonts w:ascii="Cambria Math" w:eastAsia="Cambria Math" w:hAnsi="Cambria Math" w:cs="Cambria Math"/>
          </w:rPr>
          <m:t>+slučajna greška</m:t>
        </m:r>
      </m:oMath>
      <w:ins w:id="740" w:author="Luciano Kostelac" w:date="2023-02-15T23:58:00Z">
        <w:r w:rsidR="00EB4AE8">
          <w:rPr>
            <w:rFonts w:ascii="Cambria Math" w:eastAsia="Cambria Math" w:hAnsi="Cambria Math" w:cs="Cambria Math"/>
          </w:rPr>
          <w:t xml:space="preserve">          (5.4)</w:t>
        </w:r>
      </w:ins>
    </w:p>
    <w:p w14:paraId="2072B287" w14:textId="7A5484C7" w:rsidR="002010A6" w:rsidRDefault="00C34BC6" w:rsidP="00C34BC6">
      <w:pPr>
        <w:jc w:val="left"/>
        <w:rPr>
          <w:ins w:id="741" w:author="Luciano Kostelac" w:date="2023-02-15T23:42:00Z"/>
          <w:rFonts w:ascii="Cambria Math" w:eastAsia="Cambria Math" w:hAnsi="Cambria Math" w:cs="Cambria Math"/>
        </w:rPr>
      </w:pPr>
      <w:ins w:id="742" w:author="Luciano Kostelac" w:date="2023-02-15T23:41:00Z">
        <w:r>
          <w:rPr>
            <w:rFonts w:ascii="Cambria Math" w:eastAsia="Cambria Math" w:hAnsi="Cambria Math" w:cs="Cambria Math"/>
          </w:rPr>
          <w:t>Podaci za izračun:</w:t>
        </w:r>
      </w:ins>
    </w:p>
    <w:tbl>
      <w:tblPr>
        <w:tblStyle w:val="TableGrid"/>
        <w:tblW w:w="8113" w:type="dxa"/>
        <w:jc w:val="center"/>
        <w:tblLook w:val="04A0" w:firstRow="1" w:lastRow="0" w:firstColumn="1" w:lastColumn="0" w:noHBand="0" w:noVBand="1"/>
      </w:tblPr>
      <w:tblGrid>
        <w:gridCol w:w="1320"/>
        <w:gridCol w:w="3448"/>
        <w:gridCol w:w="1529"/>
        <w:gridCol w:w="1816"/>
      </w:tblGrid>
      <w:tr w:rsidR="00C01236" w14:paraId="25C76AB1" w14:textId="77777777" w:rsidTr="0082760A">
        <w:trPr>
          <w:trHeight w:val="227"/>
          <w:jc w:val="center"/>
          <w:ins w:id="743" w:author="Luciano Kostelac" w:date="2023-02-16T00:01:00Z"/>
        </w:trPr>
        <w:tc>
          <w:tcPr>
            <w:tcW w:w="850" w:type="dxa"/>
            <w:vAlign w:val="center"/>
          </w:tcPr>
          <w:p w14:paraId="329A2247" w14:textId="5647AEAE" w:rsidR="0082760A" w:rsidRDefault="0082760A" w:rsidP="002010A6">
            <w:pPr>
              <w:jc w:val="center"/>
              <w:rPr>
                <w:ins w:id="744" w:author="Luciano Kostelac" w:date="2023-02-16T00:01:00Z"/>
                <w:rFonts w:ascii="Cambria Math" w:eastAsia="Cambria Math" w:hAnsi="Cambria Math" w:cs="Cambria Math"/>
              </w:rPr>
            </w:pPr>
            <w:ins w:id="745" w:author="Luciano Kostelac" w:date="2023-02-16T00:01:00Z">
              <w:r>
                <w:rPr>
                  <w:rFonts w:ascii="Cambria Math" w:eastAsia="Cambria Math" w:hAnsi="Cambria Math" w:cs="Cambria Math"/>
                </w:rPr>
                <w:t>Koeficijent</w:t>
              </w:r>
            </w:ins>
          </w:p>
        </w:tc>
        <w:tc>
          <w:tcPr>
            <w:tcW w:w="3969" w:type="dxa"/>
            <w:vAlign w:val="center"/>
          </w:tcPr>
          <w:p w14:paraId="5E21C0DA" w14:textId="66119D4E" w:rsidR="0082760A" w:rsidRDefault="0082760A" w:rsidP="002010A6">
            <w:pPr>
              <w:jc w:val="center"/>
              <w:rPr>
                <w:ins w:id="746" w:author="Luciano Kostelac" w:date="2023-02-16T00:01:00Z"/>
                <w:rFonts w:ascii="Cambria Math" w:eastAsia="Cambria Math" w:hAnsi="Cambria Math" w:cs="Cambria Math"/>
              </w:rPr>
            </w:pPr>
            <w:ins w:id="747" w:author="Luciano Kostelac" w:date="2023-02-16T00:01:00Z">
              <w:r>
                <w:rPr>
                  <w:rFonts w:ascii="Cambria Math" w:eastAsia="Cambria Math" w:hAnsi="Cambria Math" w:cs="Cambria Math"/>
                </w:rPr>
                <w:t>Formula</w:t>
              </w:r>
            </w:ins>
          </w:p>
        </w:tc>
        <w:tc>
          <w:tcPr>
            <w:tcW w:w="1134" w:type="dxa"/>
            <w:vAlign w:val="center"/>
          </w:tcPr>
          <w:p w14:paraId="4FF05AD6" w14:textId="598AC332" w:rsidR="0082760A" w:rsidRDefault="009C4FA0" w:rsidP="002010A6">
            <w:pPr>
              <w:jc w:val="center"/>
              <w:rPr>
                <w:ins w:id="748" w:author="Luciano Kostelac" w:date="2023-02-16T00:01:00Z"/>
                <w:rFonts w:ascii="Cambria Math" w:eastAsia="Cambria Math" w:hAnsi="Cambria Math" w:cs="Cambria Math"/>
              </w:rPr>
            </w:pPr>
            <w:ins w:id="749" w:author="Luciano Kostelac" w:date="2023-02-16T00:02:00Z">
              <w:r>
                <w:rPr>
                  <w:rFonts w:ascii="Cambria Math" w:eastAsia="Cambria Math" w:hAnsi="Cambria Math" w:cs="Cambria Math"/>
                </w:rPr>
                <w:t>Vrijednosti</w:t>
              </w:r>
            </w:ins>
            <w:ins w:id="750" w:author="Luciano Kostelac" w:date="2023-02-16T00:03:00Z">
              <w:r>
                <w:rPr>
                  <w:rFonts w:ascii="Cambria Math" w:eastAsia="Cambria Math" w:hAnsi="Cambria Math" w:cs="Cambria Math"/>
                </w:rPr>
                <w:t xml:space="preserve"> </w:t>
              </w:r>
              <w:r w:rsidR="00072DF8">
                <w:rPr>
                  <w:rFonts w:ascii="Cambria Math" w:eastAsia="Cambria Math" w:hAnsi="Cambria Math" w:cs="Cambria Math"/>
                </w:rPr>
                <w:t>koeficijenata</w:t>
              </w:r>
            </w:ins>
          </w:p>
        </w:tc>
        <w:tc>
          <w:tcPr>
            <w:tcW w:w="2160" w:type="dxa"/>
            <w:vAlign w:val="center"/>
          </w:tcPr>
          <w:p w14:paraId="52D9B64F" w14:textId="4D7B7E86" w:rsidR="0082760A" w:rsidRDefault="009C4FA0" w:rsidP="002010A6">
            <w:pPr>
              <w:jc w:val="center"/>
              <w:rPr>
                <w:ins w:id="751" w:author="Luciano Kostelac" w:date="2023-02-16T00:01:00Z"/>
                <w:rFonts w:ascii="Cambria Math" w:eastAsia="Cambria Math" w:hAnsi="Cambria Math" w:cs="Cambria Math"/>
              </w:rPr>
            </w:pPr>
            <w:ins w:id="752" w:author="Luciano Kostelac" w:date="2023-02-16T00:03:00Z">
              <w:r>
                <w:rPr>
                  <w:rFonts w:ascii="Cambria Math" w:eastAsia="Cambria Math" w:hAnsi="Cambria Math" w:cs="Cambria Math"/>
                </w:rPr>
                <w:t>izračun</w:t>
              </w:r>
            </w:ins>
          </w:p>
        </w:tc>
      </w:tr>
      <w:tr w:rsidR="00C01236" w14:paraId="11E96411" w14:textId="77777777" w:rsidTr="0082760A">
        <w:trPr>
          <w:trHeight w:val="227"/>
          <w:jc w:val="center"/>
          <w:ins w:id="753" w:author="Luciano Kostelac" w:date="2023-02-15T23:59:00Z"/>
        </w:trPr>
        <w:tc>
          <w:tcPr>
            <w:tcW w:w="850" w:type="dxa"/>
            <w:vAlign w:val="center"/>
          </w:tcPr>
          <w:p w14:paraId="3B58F6EE" w14:textId="0A85F33F" w:rsidR="00903FFC" w:rsidRDefault="00223A6B" w:rsidP="002010A6">
            <w:pPr>
              <w:jc w:val="center"/>
              <w:rPr>
                <w:ins w:id="754" w:author="Luciano Kostelac" w:date="2023-02-15T23:59:00Z"/>
                <w:rFonts w:ascii="Cambria Math" w:eastAsia="Cambria Math" w:hAnsi="Cambria Math" w:cs="Cambria Math"/>
              </w:rPr>
            </w:pPr>
            <m:oMathPara>
              <m:oMath>
                <m:sSub>
                  <m:sSubPr>
                    <m:ctrlPr>
                      <w:ins w:id="755" w:author="Luciano Kostelac" w:date="2023-02-15T23:59:00Z">
                        <w:rPr>
                          <w:rFonts w:ascii="Cambria Math" w:eastAsia="Cambria Math" w:hAnsi="Cambria Math" w:cs="Cambria Math"/>
                        </w:rPr>
                      </w:ins>
                    </m:ctrlPr>
                  </m:sSubPr>
                  <m:e>
                    <m:r>
                      <w:ins w:id="756" w:author="Luciano Kostelac" w:date="2023-02-15T23:59:00Z">
                        <w:rPr>
                          <w:rFonts w:ascii="Cambria Math" w:eastAsia="Cambria Math" w:hAnsi="Cambria Math" w:cs="Cambria Math"/>
                        </w:rPr>
                        <m:t>Y</m:t>
                      </w:ins>
                    </m:r>
                  </m:e>
                  <m:sub>
                    <m:r>
                      <w:ins w:id="757" w:author="Luciano Kostelac" w:date="2023-02-15T23:59:00Z">
                        <w:rPr>
                          <w:rFonts w:ascii="Cambria Math" w:eastAsia="Cambria Math" w:hAnsi="Cambria Math" w:cs="Cambria Math"/>
                        </w:rPr>
                        <m:t>i,j</m:t>
                      </w:ins>
                    </m:r>
                  </m:sub>
                </m:sSub>
              </m:oMath>
            </m:oMathPara>
          </w:p>
        </w:tc>
        <w:tc>
          <w:tcPr>
            <w:tcW w:w="3969" w:type="dxa"/>
            <w:vAlign w:val="center"/>
          </w:tcPr>
          <w:p w14:paraId="5F05CC0B" w14:textId="79078F75" w:rsidR="00903FFC" w:rsidRDefault="0082760A" w:rsidP="002010A6">
            <w:pPr>
              <w:jc w:val="center"/>
              <w:rPr>
                <w:ins w:id="758" w:author="Luciano Kostelac" w:date="2023-02-15T23:59:00Z"/>
                <w:rFonts w:ascii="Cambria Math" w:eastAsia="Cambria Math" w:hAnsi="Cambria Math" w:cs="Cambria Math"/>
              </w:rPr>
            </w:pPr>
            <m:oMathPara>
              <m:oMath>
                <m:r>
                  <w:ins w:id="759" w:author="Luciano Kostelac" w:date="2023-02-16T00:00:00Z">
                    <w:rPr>
                      <w:rFonts w:ascii="Cambria Math" w:eastAsia="Cambria Math" w:hAnsi="Cambria Math" w:cs="Cambria Math"/>
                    </w:rPr>
                    <m:t>μ+</m:t>
                  </w:ins>
                </m:r>
                <m:sSub>
                  <m:sSubPr>
                    <m:ctrlPr>
                      <w:ins w:id="760" w:author="Luciano Kostelac" w:date="2023-02-16T00:00:00Z">
                        <w:rPr>
                          <w:rFonts w:ascii="Cambria Math" w:eastAsia="Cambria Math" w:hAnsi="Cambria Math" w:cs="Cambria Math"/>
                        </w:rPr>
                      </w:ins>
                    </m:ctrlPr>
                  </m:sSubPr>
                  <m:e>
                    <m:r>
                      <w:ins w:id="761" w:author="Luciano Kostelac" w:date="2023-02-16T00:00:00Z">
                        <w:rPr>
                          <w:rFonts w:ascii="Cambria Math" w:eastAsia="Cambria Math" w:hAnsi="Cambria Math" w:cs="Cambria Math"/>
                        </w:rPr>
                        <m:t>T</m:t>
                      </w:ins>
                    </m:r>
                  </m:e>
                  <m:sub>
                    <m:r>
                      <w:ins w:id="762" w:author="Luciano Kostelac" w:date="2023-02-16T00:00:00Z">
                        <w:rPr>
                          <w:rFonts w:ascii="Cambria Math" w:eastAsia="Cambria Math" w:hAnsi="Cambria Math" w:cs="Cambria Math"/>
                        </w:rPr>
                        <m:t>i</m:t>
                      </w:ins>
                    </m:r>
                  </m:sub>
                </m:sSub>
                <m:r>
                  <w:ins w:id="763" w:author="Luciano Kostelac" w:date="2023-02-16T00:00:00Z">
                    <w:rPr>
                      <w:rFonts w:ascii="Cambria Math" w:eastAsia="Cambria Math" w:hAnsi="Cambria Math" w:cs="Cambria Math"/>
                    </w:rPr>
                    <m:t>+</m:t>
                  </w:ins>
                </m:r>
                <m:sSub>
                  <m:sSubPr>
                    <m:ctrlPr>
                      <w:ins w:id="764" w:author="Luciano Kostelac" w:date="2023-02-16T00:00:00Z">
                        <w:rPr>
                          <w:rFonts w:ascii="Cambria Math" w:eastAsia="Cambria Math" w:hAnsi="Cambria Math" w:cs="Cambria Math"/>
                        </w:rPr>
                      </w:ins>
                    </m:ctrlPr>
                  </m:sSubPr>
                  <m:e>
                    <m:r>
                      <w:ins w:id="765" w:author="Luciano Kostelac" w:date="2023-02-16T00:00:00Z">
                        <w:rPr>
                          <w:rFonts w:ascii="Cambria Math" w:eastAsia="Cambria Math" w:hAnsi="Cambria Math" w:cs="Cambria Math"/>
                        </w:rPr>
                        <m:t>B</m:t>
                      </w:ins>
                    </m:r>
                  </m:e>
                  <m:sub>
                    <m:r>
                      <w:ins w:id="766" w:author="Luciano Kostelac" w:date="2023-02-16T00:00:00Z">
                        <w:rPr>
                          <w:rFonts w:ascii="Cambria Math" w:eastAsia="Cambria Math" w:hAnsi="Cambria Math" w:cs="Cambria Math"/>
                        </w:rPr>
                        <m:t>j</m:t>
                      </w:ins>
                    </m:r>
                  </m:sub>
                </m:sSub>
                <m:r>
                  <w:ins w:id="767" w:author="Luciano Kostelac" w:date="2023-02-16T00:00:00Z">
                    <w:rPr>
                      <w:rFonts w:ascii="Cambria Math" w:eastAsia="Cambria Math" w:hAnsi="Cambria Math" w:cs="Cambria Math"/>
                    </w:rPr>
                    <m:t>+slučajna greška</m:t>
                  </w:ins>
                </m:r>
              </m:oMath>
            </m:oMathPara>
          </w:p>
        </w:tc>
        <w:tc>
          <w:tcPr>
            <w:tcW w:w="1134" w:type="dxa"/>
            <w:vAlign w:val="center"/>
          </w:tcPr>
          <w:p w14:paraId="7C71BC0D" w14:textId="2391B9F5" w:rsidR="00903FFC" w:rsidRDefault="00072DF8" w:rsidP="002010A6">
            <w:pPr>
              <w:jc w:val="center"/>
              <w:rPr>
                <w:ins w:id="768" w:author="Luciano Kostelac" w:date="2023-02-15T23:59:00Z"/>
                <w:rFonts w:ascii="Cambria Math" w:eastAsia="Cambria Math" w:hAnsi="Cambria Math" w:cs="Cambria Math"/>
              </w:rPr>
            </w:pPr>
            <w:ins w:id="769" w:author="Luciano Kostelac" w:date="2023-02-16T00:03:00Z">
              <w:r>
                <w:rPr>
                  <w:rFonts w:ascii="Cambria Math" w:eastAsia="Cambria Math" w:hAnsi="Cambria Math" w:cs="Cambria Math"/>
                </w:rPr>
                <w:t>-</w:t>
              </w:r>
            </w:ins>
          </w:p>
        </w:tc>
        <w:tc>
          <w:tcPr>
            <w:tcW w:w="2160" w:type="dxa"/>
            <w:vAlign w:val="center"/>
          </w:tcPr>
          <w:p w14:paraId="32483ACE" w14:textId="1ED830FD" w:rsidR="00903FFC" w:rsidRDefault="00072DF8" w:rsidP="002010A6">
            <w:pPr>
              <w:jc w:val="center"/>
              <w:rPr>
                <w:ins w:id="770" w:author="Luciano Kostelac" w:date="2023-02-15T23:59:00Z"/>
                <w:rFonts w:ascii="Cambria Math" w:eastAsia="Cambria Math" w:hAnsi="Cambria Math" w:cs="Cambria Math"/>
              </w:rPr>
            </w:pPr>
            <w:ins w:id="771" w:author="Luciano Kostelac" w:date="2023-02-16T00:03:00Z">
              <w:r>
                <w:rPr>
                  <w:rFonts w:ascii="Cambria Math" w:eastAsia="Cambria Math" w:hAnsi="Cambria Math" w:cs="Cambria Math"/>
                </w:rPr>
                <w:t>-</w:t>
              </w:r>
            </w:ins>
          </w:p>
        </w:tc>
      </w:tr>
      <w:tr w:rsidR="00C01236" w14:paraId="42A1B486" w14:textId="77777777" w:rsidTr="0082760A">
        <w:trPr>
          <w:trHeight w:val="227"/>
          <w:jc w:val="center"/>
          <w:ins w:id="772" w:author="Luciano Kostelac" w:date="2023-02-15T23:42:00Z"/>
        </w:trPr>
        <w:tc>
          <w:tcPr>
            <w:tcW w:w="850" w:type="dxa"/>
            <w:vAlign w:val="center"/>
          </w:tcPr>
          <w:p w14:paraId="36CA0CCF" w14:textId="3C867FB6" w:rsidR="00591950" w:rsidRDefault="00591950">
            <w:pPr>
              <w:jc w:val="center"/>
              <w:rPr>
                <w:ins w:id="773" w:author="Luciano Kostelac" w:date="2023-02-15T23:42:00Z"/>
                <w:rFonts w:ascii="Cambria Math" w:eastAsia="Cambria Math" w:hAnsi="Cambria Math" w:cs="Cambria Math"/>
              </w:rPr>
              <w:pPrChange w:id="774" w:author="Luciano Kostelac" w:date="2023-02-15T23:50:00Z">
                <w:pPr>
                  <w:jc w:val="left"/>
                </w:pPr>
              </w:pPrChange>
            </w:pPr>
            <w:ins w:id="775" w:author="Luciano Kostelac" w:date="2023-02-15T23:42:00Z">
              <w:r>
                <w:rPr>
                  <w:rFonts w:ascii="Cambria Math" w:eastAsia="Cambria Math" w:hAnsi="Cambria Math" w:cs="Cambria Math"/>
                </w:rPr>
                <w:t>k</w:t>
              </w:r>
            </w:ins>
          </w:p>
        </w:tc>
        <w:tc>
          <w:tcPr>
            <w:tcW w:w="3969" w:type="dxa"/>
            <w:vAlign w:val="center"/>
          </w:tcPr>
          <w:p w14:paraId="005A2C5B" w14:textId="03D281C7" w:rsidR="00591950" w:rsidRDefault="00072DF8">
            <w:pPr>
              <w:jc w:val="center"/>
              <w:rPr>
                <w:ins w:id="776" w:author="Luciano Kostelac" w:date="2023-02-15T23:42:00Z"/>
                <w:rFonts w:ascii="Cambria Math" w:eastAsia="Cambria Math" w:hAnsi="Cambria Math" w:cs="Cambria Math"/>
              </w:rPr>
              <w:pPrChange w:id="777" w:author="Luciano Kostelac" w:date="2023-02-15T23:50:00Z">
                <w:pPr>
                  <w:jc w:val="left"/>
                </w:pPr>
              </w:pPrChange>
            </w:pPr>
            <w:ins w:id="778" w:author="Luciano Kostelac" w:date="2023-02-16T00:03:00Z">
              <w:r>
                <w:rPr>
                  <w:rFonts w:ascii="Cambria Math" w:eastAsia="Cambria Math" w:hAnsi="Cambria Math" w:cs="Cambria Math"/>
                </w:rPr>
                <w:t>-</w:t>
              </w:r>
            </w:ins>
          </w:p>
        </w:tc>
        <w:tc>
          <w:tcPr>
            <w:tcW w:w="1134" w:type="dxa"/>
            <w:vAlign w:val="center"/>
          </w:tcPr>
          <w:p w14:paraId="04D16F7C" w14:textId="1D501F51" w:rsidR="00591950" w:rsidRDefault="00591950" w:rsidP="002010A6">
            <w:pPr>
              <w:jc w:val="center"/>
              <w:rPr>
                <w:ins w:id="779" w:author="Luciano Kostelac" w:date="2023-02-15T23:43:00Z"/>
                <w:rFonts w:ascii="Cambria Math" w:eastAsia="Cambria Math" w:hAnsi="Cambria Math" w:cs="Cambria Math"/>
              </w:rPr>
            </w:pPr>
            <w:ins w:id="780" w:author="Luciano Kostelac" w:date="2023-02-15T23:45:00Z">
              <w:r>
                <w:rPr>
                  <w:rFonts w:ascii="Cambria Math" w:eastAsia="Cambria Math" w:hAnsi="Cambria Math" w:cs="Cambria Math"/>
                </w:rPr>
                <w:t>2</w:t>
              </w:r>
            </w:ins>
          </w:p>
        </w:tc>
        <w:tc>
          <w:tcPr>
            <w:tcW w:w="2160" w:type="dxa"/>
            <w:vAlign w:val="center"/>
          </w:tcPr>
          <w:p w14:paraId="7581AE49" w14:textId="57813AB3" w:rsidR="00591950" w:rsidRDefault="00072DF8" w:rsidP="002010A6">
            <w:pPr>
              <w:jc w:val="center"/>
              <w:rPr>
                <w:ins w:id="781" w:author="Luciano Kostelac" w:date="2023-02-15T23:45:00Z"/>
                <w:rFonts w:ascii="Cambria Math" w:eastAsia="Cambria Math" w:hAnsi="Cambria Math" w:cs="Cambria Math"/>
              </w:rPr>
            </w:pPr>
            <w:ins w:id="782" w:author="Luciano Kostelac" w:date="2023-02-16T00:03:00Z">
              <w:r>
                <w:rPr>
                  <w:rFonts w:ascii="Cambria Math" w:eastAsia="Cambria Math" w:hAnsi="Cambria Math" w:cs="Cambria Math"/>
                </w:rPr>
                <w:t>-</w:t>
              </w:r>
            </w:ins>
          </w:p>
        </w:tc>
      </w:tr>
      <w:tr w:rsidR="00C01236" w14:paraId="1D0F756D" w14:textId="77777777" w:rsidTr="0082760A">
        <w:trPr>
          <w:trHeight w:val="227"/>
          <w:jc w:val="center"/>
          <w:ins w:id="783" w:author="Luciano Kostelac" w:date="2023-02-15T23:42:00Z"/>
        </w:trPr>
        <w:tc>
          <w:tcPr>
            <w:tcW w:w="850" w:type="dxa"/>
            <w:vAlign w:val="center"/>
          </w:tcPr>
          <w:p w14:paraId="0AD03729" w14:textId="1B25EB7A" w:rsidR="00591950" w:rsidRDefault="00223A6B">
            <w:pPr>
              <w:jc w:val="center"/>
              <w:rPr>
                <w:ins w:id="784" w:author="Luciano Kostelac" w:date="2023-02-15T23:42:00Z"/>
                <w:rFonts w:ascii="Cambria Math" w:eastAsia="Cambria Math" w:hAnsi="Cambria Math" w:cs="Cambria Math"/>
              </w:rPr>
              <w:pPrChange w:id="785" w:author="Luciano Kostelac" w:date="2023-02-15T23:50:00Z">
                <w:pPr>
                  <w:jc w:val="left"/>
                </w:pPr>
              </w:pPrChange>
            </w:pPr>
            <m:oMathPara>
              <m:oMath>
                <m:sSub>
                  <m:sSubPr>
                    <m:ctrlPr>
                      <w:ins w:id="786" w:author="Luciano Kostelac" w:date="2023-02-15T23:42:00Z">
                        <w:rPr>
                          <w:rFonts w:ascii="Cambria Math" w:eastAsia="Cambria Math" w:hAnsi="Cambria Math" w:cs="Cambria Math"/>
                        </w:rPr>
                      </w:ins>
                    </m:ctrlPr>
                  </m:sSubPr>
                  <m:e>
                    <m:r>
                      <w:ins w:id="787" w:author="Luciano Kostelac" w:date="2023-02-15T23:42:00Z">
                        <w:rPr>
                          <w:rFonts w:ascii="Cambria Math" w:eastAsia="Cambria Math" w:hAnsi="Cambria Math" w:cs="Cambria Math"/>
                        </w:rPr>
                        <m:t>L</m:t>
                      </w:ins>
                    </m:r>
                  </m:e>
                  <m:sub>
                    <m:r>
                      <w:ins w:id="788" w:author="Luciano Kostelac" w:date="2023-02-15T23:42:00Z">
                        <w:rPr>
                          <w:rFonts w:ascii="Cambria Math" w:eastAsia="Cambria Math" w:hAnsi="Cambria Math" w:cs="Cambria Math"/>
                        </w:rPr>
                        <m:t>1</m:t>
                      </w:ins>
                    </m:r>
                  </m:sub>
                </m:sSub>
              </m:oMath>
            </m:oMathPara>
          </w:p>
        </w:tc>
        <w:tc>
          <w:tcPr>
            <w:tcW w:w="3969" w:type="dxa"/>
            <w:vAlign w:val="center"/>
          </w:tcPr>
          <w:p w14:paraId="70E0D970" w14:textId="157C1FF4" w:rsidR="00591950" w:rsidRDefault="00072DF8">
            <w:pPr>
              <w:jc w:val="center"/>
              <w:rPr>
                <w:ins w:id="789" w:author="Luciano Kostelac" w:date="2023-02-15T23:42:00Z"/>
                <w:rFonts w:ascii="Cambria Math" w:eastAsia="Cambria Math" w:hAnsi="Cambria Math" w:cs="Cambria Math"/>
              </w:rPr>
              <w:pPrChange w:id="790" w:author="Luciano Kostelac" w:date="2023-02-15T23:50:00Z">
                <w:pPr>
                  <w:jc w:val="left"/>
                </w:pPr>
              </w:pPrChange>
            </w:pPr>
            <w:ins w:id="791" w:author="Luciano Kostelac" w:date="2023-02-16T00:03:00Z">
              <w:r>
                <w:rPr>
                  <w:rFonts w:ascii="Cambria Math" w:eastAsia="Cambria Math" w:hAnsi="Cambria Math" w:cs="Cambria Math"/>
                </w:rPr>
                <w:t>-</w:t>
              </w:r>
            </w:ins>
          </w:p>
        </w:tc>
        <w:tc>
          <w:tcPr>
            <w:tcW w:w="1134" w:type="dxa"/>
            <w:vAlign w:val="center"/>
          </w:tcPr>
          <w:p w14:paraId="7F40D566" w14:textId="6B13F946" w:rsidR="00591950" w:rsidRDefault="00591950" w:rsidP="002010A6">
            <w:pPr>
              <w:jc w:val="center"/>
              <w:rPr>
                <w:ins w:id="792" w:author="Luciano Kostelac" w:date="2023-02-15T23:43:00Z"/>
                <w:rFonts w:ascii="Cambria Math" w:eastAsia="Cambria Math" w:hAnsi="Cambria Math" w:cs="Cambria Math"/>
              </w:rPr>
            </w:pPr>
            <w:ins w:id="793" w:author="Luciano Kostelac" w:date="2023-02-15T23:45:00Z">
              <w:r>
                <w:rPr>
                  <w:rFonts w:ascii="Cambria Math" w:eastAsia="Cambria Math" w:hAnsi="Cambria Math" w:cs="Cambria Math"/>
                </w:rPr>
                <w:t>2</w:t>
              </w:r>
            </w:ins>
          </w:p>
        </w:tc>
        <w:tc>
          <w:tcPr>
            <w:tcW w:w="2160" w:type="dxa"/>
            <w:vAlign w:val="center"/>
          </w:tcPr>
          <w:p w14:paraId="257363AD" w14:textId="4A3C9796" w:rsidR="00591950" w:rsidRDefault="00072DF8" w:rsidP="002010A6">
            <w:pPr>
              <w:jc w:val="center"/>
              <w:rPr>
                <w:ins w:id="794" w:author="Luciano Kostelac" w:date="2023-02-15T23:45:00Z"/>
                <w:rFonts w:ascii="Cambria Math" w:eastAsia="Cambria Math" w:hAnsi="Cambria Math" w:cs="Cambria Math"/>
              </w:rPr>
            </w:pPr>
            <w:ins w:id="795" w:author="Luciano Kostelac" w:date="2023-02-16T00:03:00Z">
              <w:r>
                <w:rPr>
                  <w:rFonts w:ascii="Cambria Math" w:eastAsia="Cambria Math" w:hAnsi="Cambria Math" w:cs="Cambria Math"/>
                </w:rPr>
                <w:t>-</w:t>
              </w:r>
            </w:ins>
          </w:p>
        </w:tc>
      </w:tr>
      <w:tr w:rsidR="00C01236" w14:paraId="105037C2" w14:textId="77777777" w:rsidTr="0082760A">
        <w:trPr>
          <w:trHeight w:val="227"/>
          <w:jc w:val="center"/>
          <w:ins w:id="796" w:author="Luciano Kostelac" w:date="2023-02-15T23:42:00Z"/>
        </w:trPr>
        <w:tc>
          <w:tcPr>
            <w:tcW w:w="850" w:type="dxa"/>
            <w:vAlign w:val="center"/>
          </w:tcPr>
          <w:p w14:paraId="321222AD" w14:textId="2C567BD7" w:rsidR="00591950" w:rsidRDefault="00223A6B" w:rsidP="002010A6">
            <w:pPr>
              <w:jc w:val="center"/>
              <w:rPr>
                <w:ins w:id="797" w:author="Luciano Kostelac" w:date="2023-02-15T23:42:00Z"/>
                <w:rFonts w:ascii="Cambria Math" w:eastAsia="Cambria Math" w:hAnsi="Cambria Math" w:cs="Cambria Math"/>
              </w:rPr>
            </w:pPr>
            <m:oMathPara>
              <m:oMath>
                <m:sSub>
                  <m:sSubPr>
                    <m:ctrlPr>
                      <w:ins w:id="798" w:author="Luciano Kostelac" w:date="2023-02-15T23:42:00Z">
                        <w:rPr>
                          <w:rFonts w:ascii="Cambria Math" w:eastAsia="Cambria Math" w:hAnsi="Cambria Math" w:cs="Cambria Math"/>
                        </w:rPr>
                      </w:ins>
                    </m:ctrlPr>
                  </m:sSubPr>
                  <m:e>
                    <m:r>
                      <w:ins w:id="799" w:author="Luciano Kostelac" w:date="2023-02-15T23:42:00Z">
                        <w:rPr>
                          <w:rFonts w:ascii="Cambria Math" w:eastAsia="Cambria Math" w:hAnsi="Cambria Math" w:cs="Cambria Math"/>
                        </w:rPr>
                        <m:t>L</m:t>
                      </w:ins>
                    </m:r>
                  </m:e>
                  <m:sub>
                    <m:r>
                      <w:ins w:id="800" w:author="Luciano Kostelac" w:date="2023-02-15T23:42:00Z">
                        <w:rPr>
                          <w:rFonts w:ascii="Cambria Math" w:eastAsia="Cambria Math" w:hAnsi="Cambria Math" w:cs="Cambria Math"/>
                        </w:rPr>
                        <m:t>2</m:t>
                      </w:ins>
                    </m:r>
                  </m:sub>
                </m:sSub>
              </m:oMath>
            </m:oMathPara>
          </w:p>
        </w:tc>
        <w:tc>
          <w:tcPr>
            <w:tcW w:w="3969" w:type="dxa"/>
            <w:vAlign w:val="center"/>
          </w:tcPr>
          <w:p w14:paraId="7CC9216F" w14:textId="66D06AE2" w:rsidR="00591950" w:rsidRDefault="00072DF8" w:rsidP="002010A6">
            <w:pPr>
              <w:jc w:val="center"/>
              <w:rPr>
                <w:ins w:id="801" w:author="Luciano Kostelac" w:date="2023-02-15T23:42:00Z"/>
                <w:rFonts w:ascii="Cambria Math" w:eastAsia="Cambria Math" w:hAnsi="Cambria Math" w:cs="Cambria Math"/>
              </w:rPr>
            </w:pPr>
            <w:ins w:id="802" w:author="Luciano Kostelac" w:date="2023-02-16T00:03:00Z">
              <w:r>
                <w:rPr>
                  <w:rFonts w:ascii="Cambria Math" w:eastAsia="Cambria Math" w:hAnsi="Cambria Math" w:cs="Cambria Math"/>
                </w:rPr>
                <w:t>-</w:t>
              </w:r>
            </w:ins>
          </w:p>
        </w:tc>
        <w:tc>
          <w:tcPr>
            <w:tcW w:w="1134" w:type="dxa"/>
            <w:vAlign w:val="center"/>
          </w:tcPr>
          <w:p w14:paraId="31232CAC" w14:textId="6D59C247" w:rsidR="00591950" w:rsidRDefault="00591950" w:rsidP="002010A6">
            <w:pPr>
              <w:jc w:val="center"/>
              <w:rPr>
                <w:ins w:id="803" w:author="Luciano Kostelac" w:date="2023-02-15T23:43:00Z"/>
                <w:rFonts w:ascii="Cambria Math" w:eastAsia="Cambria Math" w:hAnsi="Cambria Math" w:cs="Cambria Math"/>
              </w:rPr>
            </w:pPr>
            <w:ins w:id="804" w:author="Luciano Kostelac" w:date="2023-02-15T23:45:00Z">
              <w:r>
                <w:rPr>
                  <w:rFonts w:ascii="Cambria Math" w:eastAsia="Cambria Math" w:hAnsi="Cambria Math" w:cs="Cambria Math"/>
                </w:rPr>
                <w:t>10</w:t>
              </w:r>
            </w:ins>
          </w:p>
        </w:tc>
        <w:tc>
          <w:tcPr>
            <w:tcW w:w="2160" w:type="dxa"/>
            <w:vAlign w:val="center"/>
          </w:tcPr>
          <w:p w14:paraId="2B5BEA58" w14:textId="0A18A541" w:rsidR="00591950" w:rsidRDefault="00072DF8" w:rsidP="002010A6">
            <w:pPr>
              <w:jc w:val="center"/>
              <w:rPr>
                <w:ins w:id="805" w:author="Luciano Kostelac" w:date="2023-02-15T23:45:00Z"/>
                <w:rFonts w:ascii="Cambria Math" w:eastAsia="Cambria Math" w:hAnsi="Cambria Math" w:cs="Cambria Math"/>
              </w:rPr>
            </w:pPr>
            <w:ins w:id="806" w:author="Luciano Kostelac" w:date="2023-02-16T00:03:00Z">
              <w:r>
                <w:rPr>
                  <w:rFonts w:ascii="Cambria Math" w:eastAsia="Cambria Math" w:hAnsi="Cambria Math" w:cs="Cambria Math"/>
                </w:rPr>
                <w:t>-</w:t>
              </w:r>
            </w:ins>
          </w:p>
        </w:tc>
      </w:tr>
      <w:tr w:rsidR="00C01236" w14:paraId="259B19D6" w14:textId="77777777" w:rsidTr="0082760A">
        <w:trPr>
          <w:trHeight w:val="227"/>
          <w:jc w:val="center"/>
          <w:ins w:id="807" w:author="Luciano Kostelac" w:date="2023-02-15T23:42:00Z"/>
        </w:trPr>
        <w:tc>
          <w:tcPr>
            <w:tcW w:w="850" w:type="dxa"/>
            <w:vAlign w:val="center"/>
          </w:tcPr>
          <w:p w14:paraId="1519E1DC" w14:textId="10386624" w:rsidR="00591950" w:rsidRDefault="00591950" w:rsidP="002010A6">
            <w:pPr>
              <w:jc w:val="center"/>
              <w:rPr>
                <w:ins w:id="808" w:author="Luciano Kostelac" w:date="2023-02-15T23:42:00Z"/>
                <w:rFonts w:ascii="Cambria Math" w:eastAsia="Cambria Math" w:hAnsi="Cambria Math" w:cs="Cambria Math"/>
              </w:rPr>
            </w:pPr>
            <m:oMathPara>
              <m:oMath>
                <m:r>
                  <w:ins w:id="809" w:author="Luciano Kostelac" w:date="2023-02-15T23:42:00Z">
                    <w:rPr>
                      <w:rFonts w:ascii="Cambria Math" w:eastAsia="Cambria Math" w:hAnsi="Cambria Math" w:cs="Cambria Math"/>
                    </w:rPr>
                    <m:t>n</m:t>
                  </w:ins>
                </m:r>
              </m:oMath>
            </m:oMathPara>
          </w:p>
        </w:tc>
        <w:tc>
          <w:tcPr>
            <w:tcW w:w="3969" w:type="dxa"/>
            <w:vAlign w:val="center"/>
          </w:tcPr>
          <w:p w14:paraId="1CFA7523" w14:textId="7655A178" w:rsidR="00591950" w:rsidRDefault="00072DF8" w:rsidP="002010A6">
            <w:pPr>
              <w:jc w:val="center"/>
              <w:rPr>
                <w:ins w:id="810" w:author="Luciano Kostelac" w:date="2023-02-15T23:42:00Z"/>
                <w:rFonts w:ascii="Cambria Math" w:eastAsia="Cambria Math" w:hAnsi="Cambria Math" w:cs="Cambria Math"/>
              </w:rPr>
            </w:pPr>
            <w:ins w:id="811" w:author="Luciano Kostelac" w:date="2023-02-16T00:03:00Z">
              <w:r>
                <w:rPr>
                  <w:rFonts w:ascii="Cambria Math" w:eastAsia="Cambria Math" w:hAnsi="Cambria Math" w:cs="Cambria Math"/>
                </w:rPr>
                <w:t>-</w:t>
              </w:r>
            </w:ins>
          </w:p>
        </w:tc>
        <w:tc>
          <w:tcPr>
            <w:tcW w:w="1134" w:type="dxa"/>
            <w:vAlign w:val="center"/>
          </w:tcPr>
          <w:p w14:paraId="16634E7F" w14:textId="466AB6C4" w:rsidR="00591950" w:rsidRDefault="00591950" w:rsidP="002010A6">
            <w:pPr>
              <w:jc w:val="center"/>
              <w:rPr>
                <w:ins w:id="812" w:author="Luciano Kostelac" w:date="2023-02-15T23:43:00Z"/>
                <w:rFonts w:ascii="Cambria Math" w:eastAsia="Cambria Math" w:hAnsi="Cambria Math" w:cs="Cambria Math"/>
              </w:rPr>
            </w:pPr>
            <w:ins w:id="813" w:author="Luciano Kostelac" w:date="2023-02-15T23:45:00Z">
              <w:r>
                <w:rPr>
                  <w:rFonts w:ascii="Cambria Math" w:eastAsia="Cambria Math" w:hAnsi="Cambria Math" w:cs="Cambria Math"/>
                </w:rPr>
                <w:t>3</w:t>
              </w:r>
            </w:ins>
          </w:p>
        </w:tc>
        <w:tc>
          <w:tcPr>
            <w:tcW w:w="2160" w:type="dxa"/>
            <w:vAlign w:val="center"/>
          </w:tcPr>
          <w:p w14:paraId="07FAD476" w14:textId="25EDF351" w:rsidR="00591950" w:rsidRDefault="00072DF8" w:rsidP="002010A6">
            <w:pPr>
              <w:jc w:val="center"/>
              <w:rPr>
                <w:ins w:id="814" w:author="Luciano Kostelac" w:date="2023-02-15T23:45:00Z"/>
                <w:rFonts w:ascii="Cambria Math" w:eastAsia="Cambria Math" w:hAnsi="Cambria Math" w:cs="Cambria Math"/>
              </w:rPr>
            </w:pPr>
            <w:ins w:id="815" w:author="Luciano Kostelac" w:date="2023-02-16T00:03:00Z">
              <w:r>
                <w:rPr>
                  <w:rFonts w:ascii="Cambria Math" w:eastAsia="Cambria Math" w:hAnsi="Cambria Math" w:cs="Cambria Math"/>
                </w:rPr>
                <w:t>-</w:t>
              </w:r>
            </w:ins>
          </w:p>
        </w:tc>
      </w:tr>
      <w:tr w:rsidR="00C01236" w14:paraId="10C35D9F" w14:textId="77777777" w:rsidTr="0082760A">
        <w:trPr>
          <w:trHeight w:val="227"/>
          <w:jc w:val="center"/>
          <w:ins w:id="816" w:author="Luciano Kostelac" w:date="2023-02-15T23:43:00Z"/>
        </w:trPr>
        <w:tc>
          <w:tcPr>
            <w:tcW w:w="850" w:type="dxa"/>
            <w:vAlign w:val="center"/>
          </w:tcPr>
          <w:p w14:paraId="3CBE072D" w14:textId="6C370ABE" w:rsidR="00591950" w:rsidRDefault="00591950" w:rsidP="002010A6">
            <w:pPr>
              <w:jc w:val="center"/>
              <w:rPr>
                <w:ins w:id="817" w:author="Luciano Kostelac" w:date="2023-02-15T23:43:00Z"/>
                <w:rFonts w:ascii="Cambria Math" w:eastAsia="Cambria Math" w:hAnsi="Cambria Math" w:cs="Cambria Math"/>
              </w:rPr>
            </w:pPr>
            <m:oMathPara>
              <m:oMath>
                <m:r>
                  <w:ins w:id="818" w:author="Luciano Kostelac" w:date="2023-02-15T23:43:00Z">
                    <w:rPr>
                      <w:rFonts w:ascii="Cambria Math" w:eastAsia="Cambria Math" w:hAnsi="Cambria Math" w:cs="Cambria Math"/>
                    </w:rPr>
                    <m:t>N</m:t>
                  </w:ins>
                </m:r>
              </m:oMath>
            </m:oMathPara>
          </w:p>
        </w:tc>
        <w:tc>
          <w:tcPr>
            <w:tcW w:w="3969" w:type="dxa"/>
            <w:vAlign w:val="center"/>
          </w:tcPr>
          <w:p w14:paraId="61262176" w14:textId="111E2FB6" w:rsidR="00591950" w:rsidRDefault="00223A6B" w:rsidP="002010A6">
            <w:pPr>
              <w:jc w:val="center"/>
              <w:rPr>
                <w:ins w:id="819" w:author="Luciano Kostelac" w:date="2023-02-15T23:43:00Z"/>
                <w:rFonts w:ascii="Cambria Math" w:eastAsia="Cambria Math" w:hAnsi="Cambria Math" w:cs="Cambria Math"/>
              </w:rPr>
            </w:pPr>
            <m:oMathPara>
              <m:oMath>
                <m:sSub>
                  <m:sSubPr>
                    <m:ctrlPr>
                      <w:ins w:id="820" w:author="Luciano Kostelac" w:date="2023-02-15T23:44:00Z">
                        <w:rPr>
                          <w:rFonts w:ascii="Cambria Math" w:eastAsia="Cambria Math" w:hAnsi="Cambria Math" w:cs="Cambria Math"/>
                        </w:rPr>
                      </w:ins>
                    </m:ctrlPr>
                  </m:sSubPr>
                  <m:e>
                    <m:r>
                      <w:ins w:id="821" w:author="Luciano Kostelac" w:date="2023-02-15T23:44:00Z">
                        <w:rPr>
                          <w:rFonts w:ascii="Cambria Math" w:eastAsia="Cambria Math" w:hAnsi="Cambria Math" w:cs="Cambria Math"/>
                        </w:rPr>
                        <m:t>L</m:t>
                      </w:ins>
                    </m:r>
                  </m:e>
                  <m:sub>
                    <m:r>
                      <w:ins w:id="822" w:author="Luciano Kostelac" w:date="2023-02-15T23:44:00Z">
                        <w:rPr>
                          <w:rFonts w:ascii="Cambria Math" w:eastAsia="Cambria Math" w:hAnsi="Cambria Math" w:cs="Cambria Math"/>
                        </w:rPr>
                        <m:t>1</m:t>
                      </w:ins>
                    </m:r>
                  </m:sub>
                </m:sSub>
                <m:r>
                  <w:ins w:id="823" w:author="Luciano Kostelac" w:date="2023-02-15T23:44:00Z">
                    <w:rPr>
                      <w:rFonts w:ascii="Cambria Math" w:eastAsia="Cambria Math" w:hAnsi="Cambria Math" w:cs="Cambria Math"/>
                    </w:rPr>
                    <m:t>∙</m:t>
                  </w:ins>
                </m:r>
                <m:sSub>
                  <m:sSubPr>
                    <m:ctrlPr>
                      <w:ins w:id="824" w:author="Luciano Kostelac" w:date="2023-02-15T23:44:00Z">
                        <w:rPr>
                          <w:rFonts w:ascii="Cambria Math" w:eastAsia="Cambria Math" w:hAnsi="Cambria Math" w:cs="Cambria Math"/>
                        </w:rPr>
                      </w:ins>
                    </m:ctrlPr>
                  </m:sSubPr>
                  <m:e>
                    <m:r>
                      <w:ins w:id="825" w:author="Luciano Kostelac" w:date="2023-02-15T23:44:00Z">
                        <w:rPr>
                          <w:rFonts w:ascii="Cambria Math" w:eastAsia="Cambria Math" w:hAnsi="Cambria Math" w:cs="Cambria Math"/>
                        </w:rPr>
                        <m:t>L</m:t>
                      </w:ins>
                    </m:r>
                  </m:e>
                  <m:sub>
                    <m:r>
                      <w:ins w:id="826" w:author="Luciano Kostelac" w:date="2023-02-15T23:44:00Z">
                        <w:rPr>
                          <w:rFonts w:ascii="Cambria Math" w:eastAsia="Cambria Math" w:hAnsi="Cambria Math" w:cs="Cambria Math"/>
                        </w:rPr>
                        <m:t>2</m:t>
                      </w:ins>
                    </m:r>
                  </m:sub>
                </m:sSub>
                <m:r>
                  <w:ins w:id="827" w:author="Luciano Kostelac" w:date="2023-02-15T23:44:00Z">
                    <w:rPr>
                      <w:rFonts w:ascii="Cambria Math" w:eastAsia="Cambria Math" w:hAnsi="Cambria Math" w:cs="Cambria Math"/>
                    </w:rPr>
                    <m:t>∙n</m:t>
                  </w:ins>
                </m:r>
              </m:oMath>
            </m:oMathPara>
          </w:p>
        </w:tc>
        <w:tc>
          <w:tcPr>
            <w:tcW w:w="1134" w:type="dxa"/>
            <w:vAlign w:val="center"/>
          </w:tcPr>
          <w:p w14:paraId="335DC455" w14:textId="64E0B0AE" w:rsidR="00591950" w:rsidRDefault="00591950" w:rsidP="002010A6">
            <w:pPr>
              <w:jc w:val="center"/>
              <w:rPr>
                <w:ins w:id="828" w:author="Luciano Kostelac" w:date="2023-02-15T23:43:00Z"/>
                <w:rFonts w:ascii="Cambria Math" w:eastAsia="Cambria Math" w:hAnsi="Cambria Math" w:cs="Cambria Math"/>
              </w:rPr>
            </w:pPr>
            <m:oMathPara>
              <m:oMath>
                <m:r>
                  <w:ins w:id="829" w:author="Luciano Kostelac" w:date="2023-02-15T23:45:00Z">
                    <w:rPr>
                      <w:rFonts w:ascii="Cambria Math" w:eastAsia="Cambria Math" w:hAnsi="Cambria Math" w:cs="Cambria Math"/>
                    </w:rPr>
                    <m:t>2∙10∙3</m:t>
                  </w:ins>
                </m:r>
              </m:oMath>
            </m:oMathPara>
          </w:p>
        </w:tc>
        <w:tc>
          <w:tcPr>
            <w:tcW w:w="2160" w:type="dxa"/>
            <w:vAlign w:val="center"/>
          </w:tcPr>
          <w:p w14:paraId="016417B1" w14:textId="17C27DE2" w:rsidR="00591950" w:rsidRDefault="009772A6" w:rsidP="002010A6">
            <w:pPr>
              <w:jc w:val="center"/>
              <w:rPr>
                <w:ins w:id="830" w:author="Luciano Kostelac" w:date="2023-02-15T23:45:00Z"/>
              </w:rPr>
            </w:pPr>
            <w:ins w:id="831" w:author="Luciano Kostelac" w:date="2023-02-15T23:46:00Z">
              <w:r>
                <w:t>60</w:t>
              </w:r>
            </w:ins>
          </w:p>
        </w:tc>
      </w:tr>
      <w:tr w:rsidR="00C01236" w14:paraId="35E69194" w14:textId="77777777" w:rsidTr="0082760A">
        <w:trPr>
          <w:trHeight w:val="227"/>
          <w:jc w:val="center"/>
          <w:ins w:id="832" w:author="Luciano Kostelac" w:date="2023-02-15T23:43:00Z"/>
        </w:trPr>
        <w:tc>
          <w:tcPr>
            <w:tcW w:w="850" w:type="dxa"/>
            <w:vAlign w:val="center"/>
          </w:tcPr>
          <w:p w14:paraId="22330D7E" w14:textId="0E252193" w:rsidR="00591950" w:rsidRDefault="00591950" w:rsidP="002010A6">
            <w:pPr>
              <w:jc w:val="center"/>
              <w:rPr>
                <w:ins w:id="833" w:author="Luciano Kostelac" w:date="2023-02-15T23:43:00Z"/>
                <w:rFonts w:ascii="Cambria Math" w:eastAsia="Cambria Math" w:hAnsi="Cambria Math" w:cs="Cambria Math"/>
              </w:rPr>
            </w:pPr>
            <m:oMathPara>
              <m:oMath>
                <m:r>
                  <w:ins w:id="834" w:author="Luciano Kostelac" w:date="2023-02-15T23:44:00Z">
                    <w:rPr>
                      <w:rFonts w:ascii="Cambria Math" w:hAnsi="Cambria Math"/>
                    </w:rPr>
                    <m:t>μ</m:t>
                  </w:ins>
                </m:r>
              </m:oMath>
            </m:oMathPara>
          </w:p>
        </w:tc>
        <w:tc>
          <w:tcPr>
            <w:tcW w:w="3969" w:type="dxa"/>
            <w:vAlign w:val="center"/>
          </w:tcPr>
          <w:p w14:paraId="1B9968C7" w14:textId="11D63448" w:rsidR="00591950" w:rsidRDefault="00072DF8" w:rsidP="002010A6">
            <w:pPr>
              <w:jc w:val="center"/>
              <w:rPr>
                <w:ins w:id="835" w:author="Luciano Kostelac" w:date="2023-02-15T23:43:00Z"/>
                <w:rFonts w:ascii="Cambria Math" w:eastAsia="Cambria Math" w:hAnsi="Cambria Math" w:cs="Cambria Math"/>
              </w:rPr>
            </w:pPr>
            <w:ins w:id="836" w:author="Luciano Kostelac" w:date="2023-02-16T00:03:00Z">
              <w:r>
                <w:rPr>
                  <w:rFonts w:ascii="Cambria Math" w:eastAsia="Cambria Math" w:hAnsi="Cambria Math" w:cs="Cambria Math"/>
                </w:rPr>
                <w:t>-</w:t>
              </w:r>
            </w:ins>
          </w:p>
        </w:tc>
        <w:tc>
          <w:tcPr>
            <w:tcW w:w="1134" w:type="dxa"/>
            <w:vAlign w:val="center"/>
          </w:tcPr>
          <w:p w14:paraId="45B250B7" w14:textId="67EA27A4" w:rsidR="00591950" w:rsidRDefault="00072DF8" w:rsidP="002010A6">
            <w:pPr>
              <w:jc w:val="center"/>
              <w:rPr>
                <w:ins w:id="837" w:author="Luciano Kostelac" w:date="2023-02-15T23:43:00Z"/>
                <w:rFonts w:ascii="Cambria Math" w:eastAsia="Cambria Math" w:hAnsi="Cambria Math" w:cs="Cambria Math"/>
              </w:rPr>
            </w:pPr>
            <w:ins w:id="838" w:author="Luciano Kostelac" w:date="2023-02-16T00:03:00Z">
              <w:r>
                <w:rPr>
                  <w:rFonts w:ascii="Cambria Math" w:eastAsia="Cambria Math" w:hAnsi="Cambria Math" w:cs="Cambria Math"/>
                </w:rPr>
                <w:t>-</w:t>
              </w:r>
            </w:ins>
          </w:p>
        </w:tc>
        <w:tc>
          <w:tcPr>
            <w:tcW w:w="2160" w:type="dxa"/>
            <w:vAlign w:val="center"/>
          </w:tcPr>
          <w:p w14:paraId="77E07AF6" w14:textId="6731AACC" w:rsidR="00591950" w:rsidRDefault="00072DF8" w:rsidP="002010A6">
            <w:pPr>
              <w:jc w:val="center"/>
              <w:rPr>
                <w:ins w:id="839" w:author="Luciano Kostelac" w:date="2023-02-15T23:45:00Z"/>
                <w:rFonts w:ascii="Cambria Math" w:eastAsia="Cambria Math" w:hAnsi="Cambria Math" w:cs="Cambria Math"/>
              </w:rPr>
            </w:pPr>
            <w:ins w:id="840" w:author="Luciano Kostelac" w:date="2023-02-16T00:03:00Z">
              <w:r>
                <w:rPr>
                  <w:rFonts w:ascii="Cambria Math" w:eastAsia="Cambria Math" w:hAnsi="Cambria Math" w:cs="Cambria Math"/>
                </w:rPr>
                <w:t>-</w:t>
              </w:r>
            </w:ins>
          </w:p>
        </w:tc>
      </w:tr>
      <w:tr w:rsidR="00C01236" w14:paraId="4DC75297" w14:textId="77777777" w:rsidTr="0082760A">
        <w:trPr>
          <w:trHeight w:val="227"/>
          <w:jc w:val="center"/>
          <w:ins w:id="841" w:author="Luciano Kostelac" w:date="2023-02-15T23:44:00Z"/>
        </w:trPr>
        <w:tc>
          <w:tcPr>
            <w:tcW w:w="850" w:type="dxa"/>
            <w:vAlign w:val="center"/>
          </w:tcPr>
          <w:p w14:paraId="16D4E2B3" w14:textId="2C39AEE8" w:rsidR="00591950" w:rsidRDefault="00223A6B" w:rsidP="002010A6">
            <w:pPr>
              <w:jc w:val="center"/>
              <w:rPr>
                <w:ins w:id="842" w:author="Luciano Kostelac" w:date="2023-02-15T23:44:00Z"/>
                <w:rFonts w:ascii="Cambria Math" w:eastAsia="Cambria Math" w:hAnsi="Cambria Math" w:cs="Cambria Math"/>
              </w:rPr>
            </w:pPr>
            <m:oMathPara>
              <m:oMath>
                <m:sSub>
                  <m:sSubPr>
                    <m:ctrlPr>
                      <w:ins w:id="843" w:author="Luciano Kostelac" w:date="2023-02-15T23:44:00Z">
                        <w:rPr>
                          <w:rFonts w:ascii="Cambria Math" w:eastAsia="Cambria Math" w:hAnsi="Cambria Math" w:cs="Cambria Math"/>
                        </w:rPr>
                      </w:ins>
                    </m:ctrlPr>
                  </m:sSubPr>
                  <m:e>
                    <m:r>
                      <w:ins w:id="844" w:author="Luciano Kostelac" w:date="2023-02-15T23:44:00Z">
                        <w:rPr>
                          <w:rFonts w:ascii="Cambria Math" w:eastAsia="Cambria Math" w:hAnsi="Cambria Math" w:cs="Cambria Math"/>
                        </w:rPr>
                        <m:t>T</m:t>
                      </w:ins>
                    </m:r>
                  </m:e>
                  <m:sub>
                    <m:r>
                      <w:ins w:id="845" w:author="Luciano Kostelac" w:date="2023-02-15T23:44:00Z">
                        <w:rPr>
                          <w:rFonts w:ascii="Cambria Math" w:eastAsia="Cambria Math" w:hAnsi="Cambria Math" w:cs="Cambria Math"/>
                        </w:rPr>
                        <m:t>i</m:t>
                      </w:ins>
                    </m:r>
                  </m:sub>
                </m:sSub>
              </m:oMath>
            </m:oMathPara>
          </w:p>
        </w:tc>
        <w:tc>
          <w:tcPr>
            <w:tcW w:w="3969" w:type="dxa"/>
            <w:vAlign w:val="center"/>
          </w:tcPr>
          <w:p w14:paraId="0009ADD8" w14:textId="0063EE59" w:rsidR="00591950" w:rsidRDefault="00223A6B" w:rsidP="002010A6">
            <w:pPr>
              <w:jc w:val="center"/>
              <w:rPr>
                <w:ins w:id="846" w:author="Luciano Kostelac" w:date="2023-02-15T23:44:00Z"/>
                <w:rFonts w:ascii="Cambria Math" w:eastAsia="Cambria Math" w:hAnsi="Cambria Math" w:cs="Cambria Math"/>
              </w:rPr>
            </w:pPr>
            <m:oMathPara>
              <m:oMath>
                <m:sSub>
                  <m:sSubPr>
                    <m:ctrlPr>
                      <w:ins w:id="847" w:author="Luciano Kostelac" w:date="2023-02-15T23:47:00Z">
                        <w:rPr>
                          <w:rFonts w:ascii="Cambria Math" w:eastAsia="Cambria Math" w:hAnsi="Cambria Math" w:cs="Cambria Math"/>
                        </w:rPr>
                      </w:ins>
                    </m:ctrlPr>
                  </m:sSubPr>
                  <m:e>
                    <m:r>
                      <w:ins w:id="848" w:author="Luciano Kostelac" w:date="2023-02-15T23:47:00Z">
                        <w:rPr>
                          <w:rFonts w:ascii="Cambria Math" w:eastAsia="Cambria Math" w:hAnsi="Cambria Math" w:cs="Cambria Math"/>
                        </w:rPr>
                        <m:t>T</m:t>
                      </w:ins>
                    </m:r>
                  </m:e>
                  <m:sub>
                    <m:r>
                      <w:ins w:id="849" w:author="Luciano Kostelac" w:date="2023-02-15T23:47:00Z">
                        <w:rPr>
                          <w:rFonts w:ascii="Cambria Math" w:eastAsia="Cambria Math" w:hAnsi="Cambria Math" w:cs="Cambria Math"/>
                        </w:rPr>
                        <m:t>i</m:t>
                      </w:ins>
                    </m:r>
                  </m:sub>
                </m:sSub>
                <m:r>
                  <w:ins w:id="850" w:author="Luciano Kostelac" w:date="2023-02-15T23:47:00Z">
                    <w:rPr>
                      <w:rFonts w:ascii="Cambria Math" w:eastAsia="Cambria Math" w:hAnsi="Cambria Math" w:cs="Cambria Math"/>
                    </w:rPr>
                    <m:t>=</m:t>
                  </w:ins>
                </m:r>
                <m:sSub>
                  <m:sSubPr>
                    <m:ctrlPr>
                      <w:ins w:id="851" w:author="Luciano Kostelac" w:date="2023-02-15T23:47:00Z">
                        <w:rPr>
                          <w:rFonts w:ascii="Cambria Math" w:eastAsia="Cambria Math" w:hAnsi="Cambria Math" w:cs="Cambria Math"/>
                          <w:i/>
                        </w:rPr>
                      </w:ins>
                    </m:ctrlPr>
                  </m:sSubPr>
                  <m:e>
                    <m:r>
                      <w:ins w:id="852" w:author="Luciano Kostelac" w:date="2023-02-15T23:47:00Z">
                        <w:rPr>
                          <w:rFonts w:ascii="Cambria Math" w:eastAsia="Cambria Math" w:hAnsi="Cambria Math" w:cs="Cambria Math"/>
                        </w:rPr>
                        <m:t>y</m:t>
                      </w:ins>
                    </m:r>
                  </m:e>
                  <m:sub>
                    <m:r>
                      <w:ins w:id="853" w:author="Luciano Kostelac" w:date="2023-02-15T23:47:00Z">
                        <w:rPr>
                          <w:rFonts w:ascii="Cambria Math" w:eastAsia="Cambria Math" w:hAnsi="Cambria Math" w:cs="Cambria Math"/>
                        </w:rPr>
                        <m:t>i</m:t>
                      </w:ins>
                    </m:r>
                  </m:sub>
                </m:sSub>
                <m:r>
                  <w:ins w:id="854" w:author="Luciano Kostelac" w:date="2023-02-15T23:47:00Z">
                    <w:rPr>
                      <w:rFonts w:ascii="Cambria Math" w:eastAsia="Cambria Math" w:hAnsi="Cambria Math" w:cs="Cambria Math"/>
                    </w:rPr>
                    <m:t>-</m:t>
                  </w:ins>
                </m:r>
                <m:r>
                  <w:ins w:id="855" w:author="Luciano Kostelac" w:date="2023-02-15T23:47:00Z">
                    <m:rPr>
                      <m:sty m:val="p"/>
                    </m:rPr>
                    <w:rPr>
                      <w:rFonts w:ascii="Cambria Math" w:eastAsia="Cambria Math" w:hAnsi="Cambria Math" w:cs="Cambria Math"/>
                    </w:rPr>
                    <m:t>y</m:t>
                  </w:ins>
                </m:r>
              </m:oMath>
            </m:oMathPara>
          </w:p>
        </w:tc>
        <w:tc>
          <w:tcPr>
            <w:tcW w:w="1134" w:type="dxa"/>
            <w:vAlign w:val="center"/>
          </w:tcPr>
          <w:p w14:paraId="0E5EEF85" w14:textId="198E397A" w:rsidR="00591950" w:rsidRDefault="00072DF8" w:rsidP="002010A6">
            <w:pPr>
              <w:jc w:val="center"/>
              <w:rPr>
                <w:ins w:id="856" w:author="Luciano Kostelac" w:date="2023-02-15T23:44:00Z"/>
                <w:rFonts w:ascii="Cambria Math" w:eastAsia="Cambria Math" w:hAnsi="Cambria Math" w:cs="Cambria Math"/>
              </w:rPr>
            </w:pPr>
            <w:ins w:id="857" w:author="Luciano Kostelac" w:date="2023-02-16T00:03:00Z">
              <w:r>
                <w:rPr>
                  <w:rFonts w:ascii="Cambria Math" w:eastAsia="Cambria Math" w:hAnsi="Cambria Math" w:cs="Cambria Math"/>
                </w:rPr>
                <w:t>-</w:t>
              </w:r>
            </w:ins>
          </w:p>
        </w:tc>
        <w:tc>
          <w:tcPr>
            <w:tcW w:w="2160" w:type="dxa"/>
            <w:vAlign w:val="center"/>
          </w:tcPr>
          <w:p w14:paraId="1C6F802A" w14:textId="3A992F1C" w:rsidR="00591950" w:rsidRDefault="00072DF8" w:rsidP="002010A6">
            <w:pPr>
              <w:jc w:val="center"/>
              <w:rPr>
                <w:ins w:id="858" w:author="Luciano Kostelac" w:date="2023-02-15T23:45:00Z"/>
                <w:rFonts w:ascii="Cambria Math" w:eastAsia="Cambria Math" w:hAnsi="Cambria Math" w:cs="Cambria Math"/>
              </w:rPr>
            </w:pPr>
            <w:ins w:id="859" w:author="Luciano Kostelac" w:date="2023-02-16T00:03:00Z">
              <w:r>
                <w:rPr>
                  <w:rFonts w:ascii="Cambria Math" w:eastAsia="Cambria Math" w:hAnsi="Cambria Math" w:cs="Cambria Math"/>
                </w:rPr>
                <w:t>-</w:t>
              </w:r>
            </w:ins>
          </w:p>
        </w:tc>
      </w:tr>
      <w:tr w:rsidR="00C01236" w14:paraId="61F6E6D5" w14:textId="77777777" w:rsidTr="0082760A">
        <w:trPr>
          <w:trHeight w:val="227"/>
          <w:jc w:val="center"/>
          <w:ins w:id="860" w:author="Luciano Kostelac" w:date="2023-02-15T23:44:00Z"/>
        </w:trPr>
        <w:tc>
          <w:tcPr>
            <w:tcW w:w="850" w:type="dxa"/>
            <w:vAlign w:val="center"/>
          </w:tcPr>
          <w:p w14:paraId="48C25168" w14:textId="26DC0708" w:rsidR="00591950" w:rsidRDefault="00223A6B" w:rsidP="002010A6">
            <w:pPr>
              <w:jc w:val="center"/>
              <w:rPr>
                <w:ins w:id="861" w:author="Luciano Kostelac" w:date="2023-02-15T23:44:00Z"/>
                <w:rFonts w:ascii="Cambria Math" w:eastAsia="Cambria Math" w:hAnsi="Cambria Math" w:cs="Cambria Math"/>
              </w:rPr>
            </w:pPr>
            <m:oMathPara>
              <m:oMath>
                <m:sSub>
                  <m:sSubPr>
                    <m:ctrlPr>
                      <w:ins w:id="862" w:author="Luciano Kostelac" w:date="2023-02-15T23:44:00Z">
                        <w:rPr>
                          <w:rFonts w:ascii="Cambria Math" w:eastAsia="Cambria Math" w:hAnsi="Cambria Math" w:cs="Cambria Math"/>
                        </w:rPr>
                      </w:ins>
                    </m:ctrlPr>
                  </m:sSubPr>
                  <m:e>
                    <m:r>
                      <w:ins w:id="863" w:author="Luciano Kostelac" w:date="2023-02-15T23:44:00Z">
                        <w:rPr>
                          <w:rFonts w:ascii="Cambria Math" w:eastAsia="Cambria Math" w:hAnsi="Cambria Math" w:cs="Cambria Math"/>
                        </w:rPr>
                        <m:t>B</m:t>
                      </w:ins>
                    </m:r>
                  </m:e>
                  <m:sub>
                    <m:r>
                      <w:ins w:id="864" w:author="Luciano Kostelac" w:date="2023-02-15T23:44:00Z">
                        <w:rPr>
                          <w:rFonts w:ascii="Cambria Math" w:eastAsia="Cambria Math" w:hAnsi="Cambria Math" w:cs="Cambria Math"/>
                        </w:rPr>
                        <m:t>j</m:t>
                      </w:ins>
                    </m:r>
                  </m:sub>
                </m:sSub>
              </m:oMath>
            </m:oMathPara>
          </w:p>
        </w:tc>
        <w:tc>
          <w:tcPr>
            <w:tcW w:w="3969" w:type="dxa"/>
            <w:vAlign w:val="center"/>
          </w:tcPr>
          <w:p w14:paraId="61B9D6D9" w14:textId="2EECF969" w:rsidR="00591950" w:rsidRDefault="00223A6B" w:rsidP="002010A6">
            <w:pPr>
              <w:jc w:val="center"/>
              <w:rPr>
                <w:ins w:id="865" w:author="Luciano Kostelac" w:date="2023-02-15T23:44:00Z"/>
                <w:rFonts w:ascii="Cambria Math" w:eastAsia="Cambria Math" w:hAnsi="Cambria Math" w:cs="Cambria Math"/>
              </w:rPr>
            </w:pPr>
            <m:oMathPara>
              <m:oMath>
                <m:sSub>
                  <m:sSubPr>
                    <m:ctrlPr>
                      <w:ins w:id="866" w:author="Luciano Kostelac" w:date="2023-02-15T23:48:00Z">
                        <w:rPr>
                          <w:rFonts w:ascii="Cambria Math" w:eastAsia="Cambria Math" w:hAnsi="Cambria Math" w:cs="Cambria Math"/>
                        </w:rPr>
                      </w:ins>
                    </m:ctrlPr>
                  </m:sSubPr>
                  <m:e>
                    <m:r>
                      <w:ins w:id="867" w:author="Luciano Kostelac" w:date="2023-02-15T23:48:00Z">
                        <w:rPr>
                          <w:rFonts w:ascii="Cambria Math" w:eastAsia="Cambria Math" w:hAnsi="Cambria Math" w:cs="Cambria Math"/>
                        </w:rPr>
                        <m:t>B</m:t>
                      </w:ins>
                    </m:r>
                  </m:e>
                  <m:sub>
                    <m:r>
                      <w:ins w:id="868" w:author="Luciano Kostelac" w:date="2023-02-15T23:48:00Z">
                        <w:rPr>
                          <w:rFonts w:ascii="Cambria Math" w:eastAsia="Cambria Math" w:hAnsi="Cambria Math" w:cs="Cambria Math"/>
                        </w:rPr>
                        <m:t>j</m:t>
                      </w:ins>
                    </m:r>
                  </m:sub>
                </m:sSub>
                <m:r>
                  <w:ins w:id="869" w:author="Luciano Kostelac" w:date="2023-02-15T23:48:00Z">
                    <w:rPr>
                      <w:rFonts w:ascii="Cambria Math" w:eastAsia="Cambria Math" w:hAnsi="Cambria Math" w:cs="Cambria Math"/>
                    </w:rPr>
                    <m:t>=</m:t>
                  </w:ins>
                </m:r>
                <m:sSub>
                  <m:sSubPr>
                    <m:ctrlPr>
                      <w:ins w:id="870" w:author="Luciano Kostelac" w:date="2023-02-15T23:48:00Z">
                        <w:rPr>
                          <w:rFonts w:ascii="Cambria Math" w:eastAsia="Cambria Math" w:hAnsi="Cambria Math" w:cs="Cambria Math"/>
                          <w:i/>
                        </w:rPr>
                      </w:ins>
                    </m:ctrlPr>
                  </m:sSubPr>
                  <m:e>
                    <m:r>
                      <w:ins w:id="871" w:author="Luciano Kostelac" w:date="2023-02-15T23:48:00Z">
                        <w:rPr>
                          <w:rFonts w:ascii="Cambria Math" w:eastAsia="Cambria Math" w:hAnsi="Cambria Math" w:cs="Cambria Math"/>
                        </w:rPr>
                        <m:t>y</m:t>
                      </w:ins>
                    </m:r>
                  </m:e>
                  <m:sub>
                    <m:r>
                      <w:ins w:id="872" w:author="Luciano Kostelac" w:date="2023-02-15T23:48:00Z">
                        <w:rPr>
                          <w:rFonts w:ascii="Cambria Math" w:eastAsia="Cambria Math" w:hAnsi="Cambria Math" w:cs="Cambria Math"/>
                        </w:rPr>
                        <m:t>j</m:t>
                      </w:ins>
                    </m:r>
                  </m:sub>
                </m:sSub>
                <m:r>
                  <w:ins w:id="873" w:author="Luciano Kostelac" w:date="2023-02-15T23:48:00Z">
                    <w:rPr>
                      <w:rFonts w:ascii="Cambria Math" w:eastAsia="Cambria Math" w:hAnsi="Cambria Math" w:cs="Cambria Math"/>
                    </w:rPr>
                    <m:t>-y</m:t>
                  </w:ins>
                </m:r>
              </m:oMath>
            </m:oMathPara>
          </w:p>
        </w:tc>
        <w:tc>
          <w:tcPr>
            <w:tcW w:w="1134" w:type="dxa"/>
            <w:vAlign w:val="center"/>
          </w:tcPr>
          <w:p w14:paraId="31743B65" w14:textId="614292AE" w:rsidR="00591950" w:rsidRDefault="00072DF8" w:rsidP="002010A6">
            <w:pPr>
              <w:jc w:val="center"/>
              <w:rPr>
                <w:ins w:id="874" w:author="Luciano Kostelac" w:date="2023-02-15T23:44:00Z"/>
                <w:rFonts w:ascii="Cambria Math" w:eastAsia="Cambria Math" w:hAnsi="Cambria Math" w:cs="Cambria Math"/>
              </w:rPr>
            </w:pPr>
            <w:ins w:id="875" w:author="Luciano Kostelac" w:date="2023-02-16T00:04:00Z">
              <w:r>
                <w:rPr>
                  <w:rFonts w:ascii="Cambria Math" w:eastAsia="Cambria Math" w:hAnsi="Cambria Math" w:cs="Cambria Math"/>
                </w:rPr>
                <w:t>-</w:t>
              </w:r>
            </w:ins>
          </w:p>
        </w:tc>
        <w:tc>
          <w:tcPr>
            <w:tcW w:w="2160" w:type="dxa"/>
            <w:vAlign w:val="center"/>
          </w:tcPr>
          <w:p w14:paraId="221AA60C" w14:textId="1A01645C" w:rsidR="00591950" w:rsidRDefault="00072DF8" w:rsidP="002010A6">
            <w:pPr>
              <w:jc w:val="center"/>
              <w:rPr>
                <w:ins w:id="876" w:author="Luciano Kostelac" w:date="2023-02-15T23:45:00Z"/>
                <w:rFonts w:ascii="Cambria Math" w:eastAsia="Cambria Math" w:hAnsi="Cambria Math" w:cs="Cambria Math"/>
              </w:rPr>
            </w:pPr>
            <w:ins w:id="877" w:author="Luciano Kostelac" w:date="2023-02-16T00:04:00Z">
              <w:r>
                <w:rPr>
                  <w:rFonts w:ascii="Cambria Math" w:eastAsia="Cambria Math" w:hAnsi="Cambria Math" w:cs="Cambria Math"/>
                </w:rPr>
                <w:t>-</w:t>
              </w:r>
            </w:ins>
          </w:p>
        </w:tc>
      </w:tr>
    </w:tbl>
    <w:p w14:paraId="0379E584" w14:textId="77777777" w:rsidR="00C34BC6" w:rsidRPr="00DD20A0" w:rsidRDefault="00C34BC6">
      <w:pPr>
        <w:jc w:val="left"/>
        <w:rPr>
          <w:rFonts w:ascii="Cambria Math" w:eastAsia="Cambria Math" w:hAnsi="Cambria Math" w:cs="Cambria Math"/>
        </w:rPr>
        <w:pPrChange w:id="878" w:author="Luciano Kostelac" w:date="2023-02-15T23:41:00Z">
          <w:pPr>
            <w:jc w:val="center"/>
          </w:pPr>
        </w:pPrChange>
      </w:pPr>
    </w:p>
    <w:moveFromRangeStart w:id="879" w:author="Luciano Kostelac" w:date="2023-02-15T23:31:00Z" w:name="move127396332"/>
    <w:commentRangeStart w:id="880"/>
    <w:p w14:paraId="642ED97A" w14:textId="68319AF0" w:rsidR="00F41196" w:rsidRPr="00DD20A0" w:rsidDel="00E54C41" w:rsidRDefault="00223A6B">
      <w:pPr>
        <w:rPr>
          <w:moveFrom w:id="881" w:author="Luciano Kostelac" w:date="2023-02-15T23:31:00Z"/>
          <w:rFonts w:ascii="Cambria Math" w:eastAsia="Cambria Math" w:hAnsi="Cambria Math" w:cs="Cambria Math"/>
        </w:rPr>
        <w:pPrChange w:id="882" w:author="Luciano Kostelac" w:date="2023-02-15T23:41:00Z">
          <w:pPr>
            <w:jc w:val="center"/>
          </w:pPr>
        </w:pPrChange>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=primarni fakor</m:t>
          </m:r>
        </m:oMath>
      </m:oMathPara>
    </w:p>
    <w:p w14:paraId="642ED97B" w14:textId="3C0B9141" w:rsidR="00F41196" w:rsidRPr="00DD20A0" w:rsidDel="00E54C41" w:rsidRDefault="00223A6B">
      <w:pPr>
        <w:rPr>
          <w:moveFrom w:id="883" w:author="Luciano Kostelac" w:date="2023-02-15T23:31:00Z"/>
          <w:rFonts w:ascii="Cambria Math" w:eastAsia="Cambria Math" w:hAnsi="Cambria Math" w:cs="Cambria Math"/>
        </w:rPr>
        <w:pPrChange w:id="884" w:author="Luciano Kostelac" w:date="2023-02-15T23:41:00Z">
          <w:pPr>
            <w:jc w:val="center"/>
          </w:pPr>
        </w:pPrChange>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=smetnja</m:t>
          </m:r>
        </m:oMath>
      </m:oMathPara>
    </w:p>
    <w:moveFromRangeEnd w:id="879"/>
    <w:p w14:paraId="642ED97C" w14:textId="28233FD0" w:rsidR="00F41196" w:rsidRPr="00183A60" w:rsidDel="002010A6" w:rsidRDefault="001529E5">
      <w:pPr>
        <w:rPr>
          <w:del w:id="885" w:author="Luciano Kostelac" w:date="2023-02-15T23:46:00Z"/>
          <w:rFonts w:ascii="Cambria Math" w:eastAsia="Cambria Math" w:hAnsi="Cambria Math" w:cs="Cambria Math"/>
        </w:rPr>
        <w:pPrChange w:id="886" w:author="Luciano Kostelac" w:date="2023-02-15T23:41:00Z">
          <w:pPr>
            <w:jc w:val="center"/>
          </w:pPr>
        </w:pPrChange>
      </w:pPr>
      <m:oMathPara>
        <m:oMathParaPr>
          <m:jc m:val="center"/>
        </m:oMathParaPr>
        <m:oMath>
          <m:r>
            <w:del w:id="887" w:author="Luciano Kostelac" w:date="2023-02-15T23:46:00Z">
              <w:rPr>
                <w:rFonts w:ascii="Cambria Math" w:eastAsia="Cambria Math" w:hAnsi="Cambria Math" w:cs="Cambria Math"/>
              </w:rPr>
              <m:t>k=2</m:t>
            </w:del>
          </m:r>
        </m:oMath>
      </m:oMathPara>
    </w:p>
    <w:commentRangeStart w:id="888"/>
    <w:p w14:paraId="642ED97D" w14:textId="590FDDCF" w:rsidR="00F41196" w:rsidRPr="00E54C41" w:rsidDel="002010A6" w:rsidRDefault="00223A6B">
      <w:pPr>
        <w:rPr>
          <w:del w:id="889" w:author="Luciano Kostelac" w:date="2023-02-15T23:46:00Z"/>
          <w:rFonts w:ascii="Cambria Math" w:eastAsia="Cambria Math" w:hAnsi="Cambria Math" w:cs="Cambria Math"/>
        </w:rPr>
        <w:pPrChange w:id="890" w:author="Luciano Kostelac" w:date="2023-02-15T23:41:00Z">
          <w:pPr>
            <w:jc w:val="center"/>
          </w:pPr>
        </w:pPrChange>
      </w:pPr>
      <m:oMathPara>
        <m:oMathParaPr>
          <m:jc m:val="center"/>
        </m:oMathParaPr>
        <m:oMath>
          <m:sSub>
            <m:sSubPr>
              <m:ctrlPr>
                <w:del w:id="891" w:author="Luciano Kostelac" w:date="2023-02-15T23:46:00Z">
                  <w:rPr>
                    <w:rFonts w:ascii="Cambria Math" w:eastAsia="Cambria Math" w:hAnsi="Cambria Math" w:cs="Cambria Math"/>
                  </w:rPr>
                </w:del>
              </m:ctrlPr>
            </m:sSubPr>
            <m:e>
              <m:r>
                <w:del w:id="892" w:author="Luciano Kostelac" w:date="2023-02-15T23:46:00Z">
                  <w:rPr>
                    <w:rFonts w:ascii="Cambria Math" w:eastAsia="Cambria Math" w:hAnsi="Cambria Math" w:cs="Cambria Math"/>
                  </w:rPr>
                  <m:t>L</m:t>
                </w:del>
              </m:r>
            </m:e>
            <m:sub>
              <m:r>
                <w:del w:id="893" w:author="Luciano Kostelac" w:date="2023-02-15T23:46:00Z">
                  <w:rPr>
                    <w:rFonts w:ascii="Cambria Math" w:eastAsia="Cambria Math" w:hAnsi="Cambria Math" w:cs="Cambria Math"/>
                  </w:rPr>
                  <m:t>1</m:t>
                </w:del>
              </m:r>
            </m:sub>
          </m:sSub>
          <m:r>
            <w:del w:id="894" w:author="Luciano Kostelac" w:date="2023-02-15T23:46:00Z">
              <w:rPr>
                <w:rFonts w:ascii="Cambria Math" w:eastAsia="Cambria Math" w:hAnsi="Cambria Math" w:cs="Cambria Math"/>
              </w:rPr>
              <m:t>=2</m:t>
            </w:del>
          </m:r>
        </m:oMath>
      </m:oMathPara>
    </w:p>
    <w:p w14:paraId="5F1732EF" w14:textId="726822DC" w:rsidR="00733F03" w:rsidRPr="00E54C41" w:rsidDel="00733F03" w:rsidRDefault="00223A6B">
      <w:pPr>
        <w:rPr>
          <w:del w:id="895" w:author="Luciano Kostelac" w:date="2023-02-15T23:24:00Z"/>
          <w:moveTo w:id="896" w:author="Luciano Kostelac" w:date="2023-02-15T23:24:00Z"/>
          <w:rFonts w:ascii="Cambria Math" w:eastAsia="Cambria Math" w:hAnsi="Cambria Math" w:cs="Cambria Math"/>
        </w:rPr>
        <w:pPrChange w:id="897" w:author="Luciano Kostelac" w:date="2023-02-15T23:41:00Z">
          <w:pPr>
            <w:jc w:val="center"/>
          </w:pPr>
        </w:pPrChange>
      </w:pPr>
      <m:oMathPara>
        <m:oMathParaPr>
          <m:jc m:val="center"/>
        </m:oMathParaPr>
        <m:oMath>
          <m:sSub>
            <m:sSubPr>
              <m:ctrlPr>
                <w:del w:id="898" w:author="Luciano Kostelac" w:date="2023-02-15T23:46:00Z">
                  <w:rPr>
                    <w:rFonts w:ascii="Cambria Math" w:eastAsia="Cambria Math" w:hAnsi="Cambria Math" w:cs="Cambria Math"/>
                  </w:rPr>
                </w:del>
              </m:ctrlPr>
            </m:sSubPr>
            <m:e>
              <m:r>
                <w:del w:id="899" w:author="Luciano Kostelac" w:date="2023-02-15T23:46:00Z">
                  <w:rPr>
                    <w:rFonts w:ascii="Cambria Math" w:eastAsia="Cambria Math" w:hAnsi="Cambria Math" w:cs="Cambria Math"/>
                  </w:rPr>
                  <m:t>L</m:t>
                </w:del>
              </m:r>
            </m:e>
            <m:sub>
              <m:r>
                <w:del w:id="900" w:author="Luciano Kostelac" w:date="2023-02-15T23:46:00Z">
                  <w:rPr>
                    <w:rFonts w:ascii="Cambria Math" w:eastAsia="Cambria Math" w:hAnsi="Cambria Math" w:cs="Cambria Math"/>
                  </w:rPr>
                  <m:t>2</m:t>
                </w:del>
              </m:r>
            </m:sub>
          </m:sSub>
          <m:r>
            <w:del w:id="901" w:author="Luciano Kostelac" w:date="2023-02-15T23:46:00Z">
              <w:rPr>
                <w:rFonts w:ascii="Cambria Math" w:eastAsia="Cambria Math" w:hAnsi="Cambria Math" w:cs="Cambria Math"/>
              </w:rPr>
              <m:t>=10</m:t>
            </w:del>
          </m:r>
          <w:moveToRangeStart w:id="902" w:author="Luciano Kostelac" w:date="2023-02-15T23:24:00Z" w:name="move127395882"/>
          <m:r>
            <w:del w:id="903" w:author="Luciano Kostelac" w:date="2023-02-15T23:46:00Z">
              <w:rPr>
                <w:rFonts w:ascii="Cambria Math" w:eastAsia="Cambria Math" w:hAnsi="Cambria Math" w:cs="Cambria Math"/>
              </w:rPr>
              <m:t>n=3</m:t>
            </w:del>
          </m:r>
        </m:oMath>
      </m:oMathPara>
    </w:p>
    <w:moveToRangeEnd w:id="902"/>
    <w:p w14:paraId="642ED97E" w14:textId="200E42D7" w:rsidR="00F41196" w:rsidRPr="00F734CD" w:rsidDel="002010A6" w:rsidRDefault="00F41196">
      <w:pPr>
        <w:rPr>
          <w:del w:id="904" w:author="Luciano Kostelac" w:date="2023-02-15T23:46:00Z"/>
          <w:rFonts w:ascii="Cambria Math" w:eastAsia="Cambria Math" w:hAnsi="Cambria Math" w:cs="Cambria Math"/>
        </w:rPr>
        <w:pPrChange w:id="905" w:author="Luciano Kostelac" w:date="2023-02-15T23:41:00Z">
          <w:pPr>
            <w:jc w:val="center"/>
          </w:pPr>
        </w:pPrChange>
      </w:pPr>
    </w:p>
    <w:p w14:paraId="642ED97F" w14:textId="47AC335E" w:rsidR="00F41196" w:rsidRPr="00961744" w:rsidDel="002010A6" w:rsidRDefault="001529E5">
      <w:pPr>
        <w:rPr>
          <w:del w:id="906" w:author="Luciano Kostelac" w:date="2023-02-15T23:46:00Z"/>
          <w:rFonts w:ascii="Cambria Math" w:eastAsia="Cambria Math" w:hAnsi="Cambria Math" w:cs="Cambria Math"/>
        </w:rPr>
        <w:pPrChange w:id="907" w:author="Luciano Kostelac" w:date="2023-02-15T23:41:00Z">
          <w:pPr>
            <w:jc w:val="center"/>
          </w:pPr>
        </w:pPrChange>
      </w:pPr>
      <m:oMathPara>
        <m:oMathParaPr>
          <m:jc m:val="center"/>
        </m:oMathParaPr>
        <m:oMath>
          <m:r>
            <w:del w:id="908" w:author="Luciano Kostelac" w:date="2023-02-15T23:46:00Z">
              <w:rPr>
                <w:rFonts w:ascii="Cambria Math" w:eastAsia="Cambria Math" w:hAnsi="Cambria Math" w:cs="Cambria Math"/>
              </w:rPr>
              <m:t>N=</m:t>
            </w:del>
          </m:r>
          <m:sSub>
            <m:sSubPr>
              <m:ctrlPr>
                <w:del w:id="909" w:author="Luciano Kostelac" w:date="2023-02-15T23:46:00Z">
                  <w:rPr>
                    <w:rFonts w:ascii="Cambria Math" w:eastAsia="Cambria Math" w:hAnsi="Cambria Math" w:cs="Cambria Math"/>
                  </w:rPr>
                </w:del>
              </m:ctrlPr>
            </m:sSubPr>
            <m:e>
              <m:r>
                <w:del w:id="910" w:author="Luciano Kostelac" w:date="2023-02-15T23:46:00Z">
                  <w:rPr>
                    <w:rFonts w:ascii="Cambria Math" w:eastAsia="Cambria Math" w:hAnsi="Cambria Math" w:cs="Cambria Math"/>
                  </w:rPr>
                  <m:t>L</m:t>
                </w:del>
              </m:r>
            </m:e>
            <m:sub>
              <m:r>
                <w:del w:id="911" w:author="Luciano Kostelac" w:date="2023-02-15T23:46:00Z">
                  <w:rPr>
                    <w:rFonts w:ascii="Cambria Math" w:eastAsia="Cambria Math" w:hAnsi="Cambria Math" w:cs="Cambria Math"/>
                  </w:rPr>
                  <m:t>1</m:t>
                </w:del>
              </m:r>
            </m:sub>
          </m:sSub>
          <m:r>
            <w:del w:id="912" w:author="Luciano Kostelac" w:date="2023-02-15T23:46:00Z">
              <w:rPr>
                <w:rFonts w:ascii="Cambria Math" w:eastAsia="Cambria Math" w:hAnsi="Cambria Math" w:cs="Cambria Math"/>
              </w:rPr>
              <m:t>∙</m:t>
            </w:del>
          </m:r>
          <m:sSub>
            <m:sSubPr>
              <m:ctrlPr>
                <w:del w:id="913" w:author="Luciano Kostelac" w:date="2023-02-15T23:46:00Z">
                  <w:rPr>
                    <w:rFonts w:ascii="Cambria Math" w:eastAsia="Cambria Math" w:hAnsi="Cambria Math" w:cs="Cambria Math"/>
                  </w:rPr>
                </w:del>
              </m:ctrlPr>
            </m:sSubPr>
            <m:e>
              <m:r>
                <w:del w:id="914" w:author="Luciano Kostelac" w:date="2023-02-15T23:46:00Z">
                  <w:rPr>
                    <w:rFonts w:ascii="Cambria Math" w:eastAsia="Cambria Math" w:hAnsi="Cambria Math" w:cs="Cambria Math"/>
                  </w:rPr>
                  <m:t>L</m:t>
                </w:del>
              </m:r>
            </m:e>
            <m:sub>
              <m:r>
                <w:del w:id="915" w:author="Luciano Kostelac" w:date="2023-02-15T23:46:00Z">
                  <w:rPr>
                    <w:rFonts w:ascii="Cambria Math" w:eastAsia="Cambria Math" w:hAnsi="Cambria Math" w:cs="Cambria Math"/>
                  </w:rPr>
                  <m:t>2</m:t>
                </w:del>
              </m:r>
            </m:sub>
          </m:sSub>
          <m:r>
            <w:del w:id="916" w:author="Luciano Kostelac" w:date="2023-02-15T23:46:00Z">
              <w:rPr>
                <w:rFonts w:ascii="Cambria Math" w:eastAsia="Cambria Math" w:hAnsi="Cambria Math" w:cs="Cambria Math"/>
              </w:rPr>
              <m:t>∙n</m:t>
            </w:del>
          </m:r>
        </m:oMath>
      </m:oMathPara>
    </w:p>
    <w:p w14:paraId="642ED980" w14:textId="52281883" w:rsidR="00F41196" w:rsidRPr="00F734CD" w:rsidDel="002010A6" w:rsidRDefault="001529E5">
      <w:pPr>
        <w:rPr>
          <w:del w:id="917" w:author="Luciano Kostelac" w:date="2023-02-15T23:46:00Z"/>
          <w:moveFrom w:id="918" w:author="Luciano Kostelac" w:date="2023-02-15T23:24:00Z"/>
          <w:rFonts w:ascii="Cambria Math" w:eastAsia="Cambria Math" w:hAnsi="Cambria Math" w:cs="Cambria Math"/>
        </w:rPr>
        <w:pPrChange w:id="919" w:author="Luciano Kostelac" w:date="2023-02-15T23:41:00Z">
          <w:pPr>
            <w:jc w:val="center"/>
          </w:pPr>
        </w:pPrChange>
      </w:pPr>
      <w:moveFromRangeStart w:id="920" w:author="Luciano Kostelac" w:date="2023-02-15T23:24:00Z" w:name="move127395882"/>
      <m:oMathPara>
        <m:oMathParaPr>
          <m:jc m:val="left"/>
        </m:oMathParaPr>
        <m:oMath>
          <m:r>
            <w:del w:id="921" w:author="Luciano Kostelac" w:date="2023-02-15T23:46:00Z">
              <w:rPr>
                <w:rFonts w:ascii="Cambria Math" w:eastAsia="Cambria Math" w:hAnsi="Cambria Math" w:cs="Cambria Math"/>
              </w:rPr>
              <m:t>n=3</m:t>
            </w:del>
          </m:r>
        </m:oMath>
      </m:oMathPara>
    </w:p>
    <w:moveFromRangeEnd w:id="920"/>
    <w:p w14:paraId="642ED984" w14:textId="7122AD9D" w:rsidR="00F41196" w:rsidRPr="00F734CD" w:rsidDel="002010A6" w:rsidRDefault="001529E5">
      <w:pPr>
        <w:rPr>
          <w:del w:id="922" w:author="Luciano Kostelac" w:date="2023-02-15T23:46:00Z"/>
        </w:rPr>
        <w:pPrChange w:id="923" w:author="Luciano Kostelac" w:date="2023-02-15T23:41:00Z">
          <w:pPr>
            <w:jc w:val="center"/>
          </w:pPr>
        </w:pPrChange>
      </w:pPr>
      <m:oMathPara>
        <m:oMathParaPr>
          <m:jc m:val="left"/>
        </m:oMathParaPr>
        <m:oMath>
          <m:r>
            <w:del w:id="924" w:author="Luciano Kostelac" w:date="2023-02-15T23:46:00Z">
              <w:rPr>
                <w:rFonts w:ascii="Cambria Math" w:eastAsia="Cambria Math" w:hAnsi="Cambria Math" w:cs="Cambria Math"/>
              </w:rPr>
              <m:t>N=2∙10∙3=60</m:t>
            </w:del>
          </m:r>
          <w:commentRangeEnd w:id="888"/>
          <m:r>
            <w:del w:id="925" w:author="Luciano Kostelac" w:date="2023-02-15T23:46:00Z">
              <m:rPr>
                <m:sty m:val="p"/>
              </m:rPr>
              <w:rPr>
                <w:rStyle w:val="CommentReference"/>
              </w:rPr>
              <w:commentReference w:id="888"/>
            </w:del>
          </m:r>
        </m:oMath>
      </m:oMathPara>
    </w:p>
    <w:p w14:paraId="22D050AB" w14:textId="2EEC42EB" w:rsidR="00E54C41" w:rsidRPr="00DD20A0" w:rsidRDefault="001529E5">
      <w:pPr>
        <w:jc w:val="left"/>
        <w:rPr>
          <w:moveTo w:id="926" w:author="Luciano Kostelac" w:date="2023-02-15T23:31:00Z"/>
          <w:rFonts w:ascii="Cambria Math" w:eastAsia="Cambria Math" w:hAnsi="Cambria Math" w:cs="Cambria Math"/>
        </w:rPr>
        <w:pPrChange w:id="927" w:author="Luciano Kostelac" w:date="2023-02-15T23:32:00Z">
          <w:pPr>
            <w:jc w:val="center"/>
          </w:pPr>
        </w:pPrChange>
      </w:pPr>
      <w:r w:rsidRPr="00A962DC">
        <w:t>Gdje su:</w:t>
      </w:r>
      <w:ins w:id="928" w:author="Luciano Kostelac" w:date="2023-02-15T23:31:00Z">
        <w:r w:rsidR="00E54C41" w:rsidRPr="00E54C41">
          <w:rPr>
            <w:rFonts w:ascii="Cambria Math" w:eastAsia="Cambria Math" w:hAnsi="Cambria Math" w:cs="Cambria Math"/>
          </w:rPr>
          <w:br/>
        </w:r>
      </w:ins>
      <w:moveToRangeStart w:id="929" w:author="Luciano Kostelac" w:date="2023-02-15T23:31:00Z" w:name="move127396332"/>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=primarni fakor</m:t>
          </m:r>
        </m:oMath>
      </m:oMathPara>
    </w:p>
    <w:p w14:paraId="2CB372BC" w14:textId="77777777" w:rsidR="00E54C41" w:rsidRPr="00DD20A0" w:rsidDel="00E54C41" w:rsidRDefault="00223A6B" w:rsidP="00E54C41">
      <w:pPr>
        <w:jc w:val="center"/>
        <w:rPr>
          <w:del w:id="930" w:author="Luciano Kostelac" w:date="2023-02-15T23:32:00Z"/>
          <w:moveTo w:id="931" w:author="Luciano Kostelac" w:date="2023-02-15T23:31:00Z"/>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=smetnja</m:t>
          </m:r>
        </m:oMath>
      </m:oMathPara>
    </w:p>
    <w:moveToRangeEnd w:id="929"/>
    <w:p w14:paraId="642ED985" w14:textId="7B455C20" w:rsidR="00F41196" w:rsidRPr="00A962DC" w:rsidRDefault="00F41196">
      <w:pPr>
        <w:jc w:val="center"/>
        <w:pPrChange w:id="932" w:author="Luciano Kostelac" w:date="2023-02-15T23:32:00Z">
          <w:pPr/>
        </w:pPrChange>
      </w:pPr>
    </w:p>
    <w:p w14:paraId="642ED986" w14:textId="77777777" w:rsidR="00F41196" w:rsidRPr="00A962DC" w:rsidRDefault="001529E5">
      <m:oMath>
        <m:r>
          <w:rPr>
            <w:rFonts w:ascii="Cambria Math" w:eastAsia="Cambria Math" w:hAnsi="Cambria Math" w:cs="Cambria Math"/>
          </w:rPr>
          <m:t>i-</m:t>
        </m:r>
      </m:oMath>
      <w:r w:rsidRPr="00A962DC">
        <w:t>položaj elektrode (i=1…2)</w:t>
      </w:r>
    </w:p>
    <w:p w14:paraId="642ED987" w14:textId="77777777" w:rsidR="00F41196" w:rsidRPr="00A962DC" w:rsidRDefault="001529E5">
      <m:oMath>
        <m:r>
          <w:rPr>
            <w:rFonts w:ascii="Cambria Math" w:eastAsia="Cambria Math" w:hAnsi="Cambria Math" w:cs="Cambria Math"/>
          </w:rPr>
          <m:t>j-</m:t>
        </m:r>
      </m:oMath>
      <w:r w:rsidRPr="00A962DC">
        <w:t>subjekt (j=1…10)</w:t>
      </w:r>
    </w:p>
    <w:p w14:paraId="642ED988" w14:textId="77777777" w:rsidR="00F41196" w:rsidRPr="00A962DC" w:rsidRDefault="00223A6B">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i,j</m:t>
            </m:r>
          </m:sub>
        </m:sSub>
        <m:r>
          <w:rPr>
            <w:rFonts w:ascii="Cambria Math" w:eastAsia="Cambria Math" w:hAnsi="Cambria Math" w:cs="Cambria Math"/>
          </w:rPr>
          <m:t>-</m:t>
        </m:r>
      </m:oMath>
      <w:r w:rsidR="001529E5" w:rsidRPr="00A962DC">
        <w:t>vrijednost za poziciju i na subjektu j</w:t>
      </w:r>
    </w:p>
    <w:p w14:paraId="642ED989" w14:textId="77777777" w:rsidR="00F41196" w:rsidRPr="00A962DC" w:rsidRDefault="001529E5">
      <m:oMath>
        <m:r>
          <w:rPr>
            <w:rFonts w:ascii="Cambria Math" w:hAnsi="Cambria Math"/>
          </w:rPr>
          <m:t>μ</m:t>
        </m:r>
        <m:r>
          <w:rPr>
            <w:rFonts w:ascii="Cambria Math" w:eastAsia="Cambria Math" w:hAnsi="Cambria Math" w:cs="Cambria Math"/>
          </w:rPr>
          <m:t>-</m:t>
        </m:r>
      </m:oMath>
      <w:r w:rsidRPr="00A962DC">
        <w:t xml:space="preserve">srednja vrijednost </w:t>
      </w:r>
    </w:p>
    <w:p w14:paraId="642ED98A" w14:textId="77777777" w:rsidR="00F41196" w:rsidRPr="00A962DC" w:rsidRDefault="00223A6B">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oMath>
      <w:r w:rsidR="001529E5" w:rsidRPr="00A962DC">
        <w:t>efekt tretmana(ispitivanja)</w:t>
      </w:r>
    </w:p>
    <w:p w14:paraId="642ED98B" w14:textId="77777777" w:rsidR="00F41196" w:rsidRPr="00A962DC" w:rsidRDefault="00223A6B">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j</m:t>
            </m:r>
          </m:sub>
        </m:sSub>
        <m:r>
          <w:rPr>
            <w:rFonts w:ascii="Cambria Math" w:eastAsia="Cambria Math" w:hAnsi="Cambria Math" w:cs="Cambria Math"/>
          </w:rPr>
          <m:t>-</m:t>
        </m:r>
      </m:oMath>
      <w:r w:rsidR="001529E5" w:rsidRPr="00A962DC">
        <w:t>efekt bloka</w:t>
      </w:r>
    </w:p>
    <w:p w14:paraId="642ED98C" w14:textId="77777777" w:rsidR="00F41196" w:rsidRPr="00A962DC" w:rsidRDefault="001529E5">
      <m:oMath>
        <m:r>
          <w:rPr>
            <w:rFonts w:ascii="Cambria Math" w:eastAsia="Cambria Math" w:hAnsi="Cambria Math" w:cs="Cambria Math"/>
          </w:rPr>
          <m:t>k-</m:t>
        </m:r>
      </m:oMath>
      <w:r w:rsidRPr="00A962DC">
        <w:t>broj faktora</w:t>
      </w:r>
    </w:p>
    <w:p w14:paraId="642ED98D" w14:textId="77777777" w:rsidR="00F41196" w:rsidRPr="00A962DC" w:rsidRDefault="00223A6B">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1</m:t>
            </m:r>
          </m:sub>
        </m:sSub>
        <m:r>
          <w:rPr>
            <w:rFonts w:ascii="Cambria Math" w:eastAsia="Cambria Math" w:hAnsi="Cambria Math" w:cs="Cambria Math"/>
          </w:rPr>
          <m:t>-</m:t>
        </m:r>
      </m:oMath>
      <w:r w:rsidR="001529E5" w:rsidRPr="00A962DC">
        <w:t>broj primarnih faktora</w:t>
      </w:r>
    </w:p>
    <w:p w14:paraId="642ED98E" w14:textId="77777777" w:rsidR="00F41196" w:rsidRPr="00A962DC" w:rsidRDefault="001529E5">
      <m:oMath>
        <m:r>
          <w:rPr>
            <w:rFonts w:ascii="Cambria Math" w:eastAsia="Cambria Math" w:hAnsi="Cambria Math" w:cs="Cambria Math"/>
          </w:rPr>
          <m:t>n-</m:t>
        </m:r>
      </m:oMath>
      <w:r w:rsidRPr="00A962DC">
        <w:t>Broj ponavljanja za jedno mjerenje (broj mjerenja jedne pozicije)</w:t>
      </w:r>
    </w:p>
    <w:p w14:paraId="642ED98F" w14:textId="77777777" w:rsidR="00F41196" w:rsidRPr="00A962DC" w:rsidRDefault="001529E5">
      <m:oMath>
        <m:r>
          <w:rPr>
            <w:rFonts w:ascii="Cambria Math" w:eastAsia="Cambria Math" w:hAnsi="Cambria Math" w:cs="Cambria Math"/>
          </w:rPr>
          <m:t>N-</m:t>
        </m:r>
      </m:oMath>
      <w:r w:rsidRPr="00A962DC">
        <w:t>ukupni broj mjerenja</w:t>
      </w:r>
    </w:p>
    <w:p w14:paraId="642ED990" w14:textId="46CFF16E" w:rsidR="00F41196" w:rsidRPr="00F953FF" w:rsidRDefault="001529E5">
      <w:pPr>
        <w:jc w:val="center"/>
        <w:rPr>
          <w:rFonts w:ascii="Cambria Math" w:eastAsia="Cambria Math" w:hAnsi="Cambria Math" w:cs="Cambria Math"/>
        </w:rPr>
      </w:pPr>
      <m:oMathPara>
        <m:oMathParaPr>
          <m:jc m:val="left"/>
        </m:oMathParaPr>
        <m:oMath>
          <m:r>
            <w:rPr>
              <w:rFonts w:ascii="Cambria Math" w:hAnsi="Cambria Math"/>
            </w:rPr>
            <m:t>μ</m:t>
          </m:r>
          <m:r>
            <w:ins w:id="933" w:author="Luciano Kostelac" w:date="2023-02-15T23:50:00Z">
              <w:rPr>
                <w:rFonts w:ascii="Cambria Math" w:eastAsia="Cambria Math" w:hAnsi="Cambria Math" w:cs="Cambria Math"/>
              </w:rPr>
              <m:t>-</m:t>
            </w:ins>
          </m:r>
          <m:r>
            <w:del w:id="934" w:author="Luciano Kostelac" w:date="2023-02-15T23:50:00Z">
              <w:rPr>
                <w:rFonts w:ascii="Cambria Math" w:eastAsia="Cambria Math" w:hAnsi="Cambria Math" w:cs="Cambria Math"/>
              </w:rPr>
              <m:t>=</m:t>
            </w:del>
          </m:r>
          <m:r>
            <w:rPr>
              <w:rFonts w:ascii="Cambria Math" w:eastAsia="Cambria Math" w:hAnsi="Cambria Math" w:cs="Cambria Math"/>
            </w:rPr>
            <m:t>prosjek svih podataka</m:t>
          </m:r>
        </m:oMath>
      </m:oMathPara>
    </w:p>
    <w:p w14:paraId="642ED991" w14:textId="18B15D24" w:rsidR="00F41196" w:rsidRPr="00A962DC" w:rsidDel="00F953FF" w:rsidRDefault="00223A6B">
      <w:pPr>
        <w:jc w:val="center"/>
        <w:rPr>
          <w:del w:id="935" w:author="Luciano Kostelac" w:date="2023-02-15T23:50:00Z"/>
          <w:rFonts w:ascii="Cambria Math" w:eastAsia="Cambria Math" w:hAnsi="Cambria Math" w:cs="Cambria Math"/>
        </w:rPr>
      </w:pPr>
      <m:oMathPara>
        <m:oMath>
          <m:sSub>
            <m:sSubPr>
              <m:ctrlPr>
                <w:del w:id="936" w:author="Luciano Kostelac" w:date="2023-02-15T23:50:00Z">
                  <w:rPr>
                    <w:rFonts w:ascii="Cambria Math" w:eastAsia="Cambria Math" w:hAnsi="Cambria Math" w:cs="Cambria Math"/>
                  </w:rPr>
                </w:del>
              </m:ctrlPr>
            </m:sSubPr>
            <m:e>
              <m:r>
                <w:del w:id="937" w:author="Luciano Kostelac" w:date="2023-02-15T23:50:00Z">
                  <w:rPr>
                    <w:rFonts w:ascii="Cambria Math" w:eastAsia="Cambria Math" w:hAnsi="Cambria Math" w:cs="Cambria Math"/>
                  </w:rPr>
                  <m:t>T</m:t>
                </w:del>
              </m:r>
            </m:e>
            <m:sub>
              <m:r>
                <w:del w:id="938" w:author="Luciano Kostelac" w:date="2023-02-15T23:50:00Z">
                  <w:rPr>
                    <w:rFonts w:ascii="Cambria Math" w:eastAsia="Cambria Math" w:hAnsi="Cambria Math" w:cs="Cambria Math"/>
                  </w:rPr>
                  <m:t>i</m:t>
                </w:del>
              </m:r>
            </m:sub>
          </m:sSub>
          <m:r>
            <w:del w:id="939" w:author="Luciano Kostelac" w:date="2023-02-15T23:50:00Z">
              <w:rPr>
                <w:rFonts w:ascii="Cambria Math" w:eastAsia="Cambria Math" w:hAnsi="Cambria Math" w:cs="Cambria Math"/>
              </w:rPr>
              <m:t>=</m:t>
            </w:del>
          </m:r>
          <m:sSub>
            <m:sSubPr>
              <m:ctrlPr>
                <w:del w:id="940" w:author="Luciano Kostelac" w:date="2023-02-15T23:47:00Z">
                  <w:rPr>
                    <w:rFonts w:ascii="Cambria Math" w:eastAsia="Cambria Math" w:hAnsi="Cambria Math" w:cs="Cambria Math"/>
                  </w:rPr>
                </w:del>
              </m:ctrlPr>
            </m:sSubPr>
            <m:e>
              <m:bar>
                <m:barPr>
                  <m:ctrlPr>
                    <w:del w:id="941" w:author="Luciano Kostelac" w:date="2023-02-15T23:47:00Z">
                      <w:rPr>
                        <w:rFonts w:ascii="Cambria Math" w:eastAsia="Cambria Math" w:hAnsi="Cambria Math" w:cs="Cambria Math"/>
                      </w:rPr>
                    </w:del>
                  </m:ctrlPr>
                </m:barPr>
                <m:e>
                  <m:r>
                    <w:del w:id="942" w:author="Luciano Kostelac" w:date="2023-02-15T23:47:00Z">
                      <w:rPr>
                        <w:rFonts w:ascii="Cambria Math" w:eastAsia="Cambria Math" w:hAnsi="Cambria Math" w:cs="Cambria Math"/>
                      </w:rPr>
                      <m:t>y</m:t>
                    </w:del>
                  </m:r>
                </m:e>
              </m:bar>
            </m:e>
            <m:sub>
              <m:r>
                <w:del w:id="943" w:author="Luciano Kostelac" w:date="2023-02-15T23:47:00Z">
                  <w:rPr>
                    <w:rFonts w:ascii="Cambria Math" w:eastAsia="Cambria Math" w:hAnsi="Cambria Math" w:cs="Cambria Math"/>
                  </w:rPr>
                  <m:t>i</m:t>
                </w:del>
              </m:r>
            </m:sub>
          </m:sSub>
          <m:r>
            <w:del w:id="944" w:author="Luciano Kostelac" w:date="2023-02-15T23:50:00Z">
              <w:rPr>
                <w:rFonts w:ascii="Cambria Math" w:eastAsia="Cambria Math" w:hAnsi="Cambria Math" w:cs="Cambria Math"/>
              </w:rPr>
              <m:t>-</m:t>
            </w:del>
          </m:r>
          <m:sSub>
            <m:sSubPr>
              <m:ctrlPr>
                <w:del w:id="945" w:author="Luciano Kostelac" w:date="2023-02-15T23:47:00Z">
                  <w:rPr>
                    <w:rFonts w:ascii="Cambria Math" w:eastAsia="Cambria Math" w:hAnsi="Cambria Math" w:cs="Cambria Math"/>
                  </w:rPr>
                </w:del>
              </m:ctrlPr>
            </m:sSubPr>
            <m:e>
              <m:bar>
                <m:barPr>
                  <m:ctrlPr>
                    <w:del w:id="946" w:author="Luciano Kostelac" w:date="2023-02-15T23:47:00Z">
                      <w:rPr>
                        <w:rFonts w:ascii="Cambria Math" w:eastAsia="Cambria Math" w:hAnsi="Cambria Math" w:cs="Cambria Math"/>
                      </w:rPr>
                    </w:del>
                  </m:ctrlPr>
                </m:barPr>
                <m:e>
                  <m:r>
                    <w:del w:id="947" w:author="Luciano Kostelac" w:date="2023-02-15T23:47:00Z">
                      <w:rPr>
                        <w:rFonts w:ascii="Cambria Math" w:eastAsia="Cambria Math" w:hAnsi="Cambria Math" w:cs="Cambria Math"/>
                      </w:rPr>
                      <m:t>y</m:t>
                    </w:del>
                  </m:r>
                </m:e>
              </m:bar>
            </m:e>
            <m:sub/>
          </m:sSub>
        </m:oMath>
      </m:oMathPara>
    </w:p>
    <w:p w14:paraId="642ED992" w14:textId="0E24CEC6" w:rsidR="00F41196" w:rsidRPr="00A962DC" w:rsidRDefault="00223A6B">
      <m:oMath>
        <m:sSub>
          <m:sSubPr>
            <m:ctrlPr>
              <w:ins w:id="948" w:author="Luciano Kostelac" w:date="2023-02-15T23:47:00Z">
                <w:rPr>
                  <w:rFonts w:ascii="Cambria Math" w:eastAsia="Cambria Math" w:hAnsi="Cambria Math" w:cs="Cambria Math"/>
                  <w:i/>
                </w:rPr>
              </w:ins>
            </m:ctrlPr>
          </m:sSubPr>
          <m:e>
            <m:r>
              <w:ins w:id="949" w:author="Luciano Kostelac" w:date="2023-02-15T23:47:00Z">
                <w:rPr>
                  <w:rFonts w:ascii="Cambria Math" w:eastAsia="Cambria Math" w:hAnsi="Cambria Math" w:cs="Cambria Math"/>
                </w:rPr>
                <m:t>y</m:t>
              </w:ins>
            </m:r>
          </m:e>
          <m:sub>
            <m:r>
              <w:ins w:id="950" w:author="Luciano Kostelac" w:date="2023-02-15T23:47:00Z">
                <w:rPr>
                  <w:rFonts w:ascii="Cambria Math" w:eastAsia="Cambria Math" w:hAnsi="Cambria Math" w:cs="Cambria Math"/>
                </w:rPr>
                <m:t>i</m:t>
              </w:ins>
            </m:r>
          </m:sub>
        </m:sSub>
        <m:sSub>
          <m:sSubPr>
            <m:ctrlPr>
              <w:del w:id="951" w:author="Luciano Kostelac" w:date="2023-02-15T23:47:00Z">
                <w:rPr>
                  <w:rFonts w:ascii="Cambria Math" w:eastAsia="Cambria Math" w:hAnsi="Cambria Math" w:cs="Cambria Math"/>
                </w:rPr>
              </w:del>
            </m:ctrlPr>
          </m:sSubPr>
          <m:e>
            <m:bar>
              <m:barPr>
                <m:ctrlPr>
                  <w:del w:id="952" w:author="Luciano Kostelac" w:date="2023-02-15T23:47:00Z">
                    <w:rPr>
                      <w:rFonts w:ascii="Cambria Math" w:eastAsia="Cambria Math" w:hAnsi="Cambria Math" w:cs="Cambria Math"/>
                    </w:rPr>
                  </w:del>
                </m:ctrlPr>
              </m:barPr>
              <m:e>
                <m:r>
                  <w:del w:id="953" w:author="Luciano Kostelac" w:date="2023-02-15T23:47:00Z">
                    <w:rPr>
                      <w:rFonts w:ascii="Cambria Math" w:eastAsia="Cambria Math" w:hAnsi="Cambria Math" w:cs="Cambria Math"/>
                    </w:rPr>
                    <m:t>y</m:t>
                  </w:del>
                </m:r>
              </m:e>
            </m:bar>
          </m:e>
          <m:sub>
            <m:r>
              <w:del w:id="954" w:author="Luciano Kostelac" w:date="2023-02-15T23:47:00Z">
                <w:rPr>
                  <w:rFonts w:ascii="Cambria Math" w:eastAsia="Cambria Math" w:hAnsi="Cambria Math" w:cs="Cambria Math"/>
                </w:rPr>
                <m:t>i</m:t>
              </w:del>
            </m:r>
          </m:sub>
        </m:sSub>
        <m:r>
          <w:rPr>
            <w:rFonts w:ascii="Cambria Math" w:eastAsia="Cambria Math" w:hAnsi="Cambria Math" w:cs="Cambria Math"/>
          </w:rPr>
          <m:t>-</m:t>
        </m:r>
      </m:oMath>
      <w:r w:rsidR="001529E5" w:rsidRPr="00A962DC">
        <w:t xml:space="preserve">Prosjek svih Y za koje je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=i</m:t>
        </m:r>
      </m:oMath>
    </w:p>
    <w:p w14:paraId="642ED993" w14:textId="0934AA59" w:rsidR="00F41196" w:rsidRPr="00A962DC" w:rsidDel="00F953FF" w:rsidRDefault="00223A6B">
      <w:pPr>
        <w:jc w:val="center"/>
        <w:rPr>
          <w:del w:id="955" w:author="Luciano Kostelac" w:date="2023-02-15T23:51:00Z"/>
          <w:rFonts w:ascii="Cambria Math" w:eastAsia="Cambria Math" w:hAnsi="Cambria Math" w:cs="Cambria Math"/>
        </w:rPr>
      </w:pPr>
      <m:oMathPara>
        <m:oMath>
          <m:sSub>
            <m:sSubPr>
              <m:ctrlPr>
                <w:del w:id="956" w:author="Luciano Kostelac" w:date="2023-02-15T23:51:00Z">
                  <w:rPr>
                    <w:rFonts w:ascii="Cambria Math" w:eastAsia="Cambria Math" w:hAnsi="Cambria Math" w:cs="Cambria Math"/>
                  </w:rPr>
                </w:del>
              </m:ctrlPr>
            </m:sSubPr>
            <m:e>
              <m:r>
                <w:del w:id="957" w:author="Luciano Kostelac" w:date="2023-02-15T23:51:00Z">
                  <w:rPr>
                    <w:rFonts w:ascii="Cambria Math" w:eastAsia="Cambria Math" w:hAnsi="Cambria Math" w:cs="Cambria Math"/>
                  </w:rPr>
                  <m:t>B</m:t>
                </w:del>
              </m:r>
            </m:e>
            <m:sub>
              <m:r>
                <w:del w:id="958" w:author="Luciano Kostelac" w:date="2023-02-15T23:51:00Z">
                  <w:rPr>
                    <w:rFonts w:ascii="Cambria Math" w:eastAsia="Cambria Math" w:hAnsi="Cambria Math" w:cs="Cambria Math"/>
                  </w:rPr>
                  <m:t>j</m:t>
                </w:del>
              </m:r>
            </m:sub>
          </m:sSub>
          <m:r>
            <w:del w:id="959" w:author="Luciano Kostelac" w:date="2023-02-15T23:51:00Z">
              <w:rPr>
                <w:rFonts w:ascii="Cambria Math" w:eastAsia="Cambria Math" w:hAnsi="Cambria Math" w:cs="Cambria Math"/>
              </w:rPr>
              <m:t>=</m:t>
            </w:del>
          </m:r>
          <m:sSub>
            <m:sSubPr>
              <m:ctrlPr>
                <w:del w:id="960" w:author="Luciano Kostelac" w:date="2023-02-15T23:47:00Z">
                  <w:rPr>
                    <w:rFonts w:ascii="Cambria Math" w:eastAsia="Cambria Math" w:hAnsi="Cambria Math" w:cs="Cambria Math"/>
                  </w:rPr>
                </w:del>
              </m:ctrlPr>
            </m:sSubPr>
            <m:e>
              <m:bar>
                <m:barPr>
                  <m:ctrlPr>
                    <w:del w:id="961" w:author="Luciano Kostelac" w:date="2023-02-15T23:47:00Z">
                      <w:rPr>
                        <w:rFonts w:ascii="Cambria Math" w:eastAsia="Cambria Math" w:hAnsi="Cambria Math" w:cs="Cambria Math"/>
                      </w:rPr>
                    </w:del>
                  </m:ctrlPr>
                </m:barPr>
                <m:e>
                  <m:r>
                    <w:del w:id="962" w:author="Luciano Kostelac" w:date="2023-02-15T23:47:00Z">
                      <w:rPr>
                        <w:rFonts w:ascii="Cambria Math" w:eastAsia="Cambria Math" w:hAnsi="Cambria Math" w:cs="Cambria Math"/>
                      </w:rPr>
                      <m:t>y</m:t>
                    </w:del>
                  </m:r>
                </m:e>
              </m:bar>
            </m:e>
            <m:sub>
              <m:r>
                <w:del w:id="963" w:author="Luciano Kostelac" w:date="2023-02-15T23:47:00Z">
                  <w:rPr>
                    <w:rFonts w:ascii="Cambria Math" w:eastAsia="Cambria Math" w:hAnsi="Cambria Math" w:cs="Cambria Math"/>
                  </w:rPr>
                  <m:t>j</m:t>
                </w:del>
              </m:r>
            </m:sub>
          </m:sSub>
          <m:r>
            <w:del w:id="964" w:author="Luciano Kostelac" w:date="2023-02-15T23:51:00Z">
              <w:rPr>
                <w:rFonts w:ascii="Cambria Math" w:eastAsia="Cambria Math" w:hAnsi="Cambria Math" w:cs="Cambria Math"/>
              </w:rPr>
              <m:t>-</m:t>
            </w:del>
          </m:r>
          <m:sSub>
            <m:sSubPr>
              <m:ctrlPr>
                <w:del w:id="965" w:author="Luciano Kostelac" w:date="2023-02-15T23:48:00Z">
                  <w:rPr>
                    <w:rFonts w:ascii="Cambria Math" w:eastAsia="Cambria Math" w:hAnsi="Cambria Math" w:cs="Cambria Math"/>
                  </w:rPr>
                </w:del>
              </m:ctrlPr>
            </m:sSubPr>
            <m:e>
              <m:bar>
                <m:barPr>
                  <m:ctrlPr>
                    <w:del w:id="966" w:author="Luciano Kostelac" w:date="2023-02-15T23:48:00Z">
                      <w:rPr>
                        <w:rFonts w:ascii="Cambria Math" w:eastAsia="Cambria Math" w:hAnsi="Cambria Math" w:cs="Cambria Math"/>
                      </w:rPr>
                    </w:del>
                  </m:ctrlPr>
                </m:barPr>
                <m:e>
                  <m:r>
                    <w:del w:id="967" w:author="Luciano Kostelac" w:date="2023-02-15T23:48:00Z">
                      <w:rPr>
                        <w:rFonts w:ascii="Cambria Math" w:eastAsia="Cambria Math" w:hAnsi="Cambria Math" w:cs="Cambria Math"/>
                      </w:rPr>
                      <m:t>y</m:t>
                    </w:del>
                  </m:r>
                </m:e>
              </m:bar>
            </m:e>
            <m:sub/>
          </m:sSub>
        </m:oMath>
      </m:oMathPara>
    </w:p>
    <w:p w14:paraId="642ED995" w14:textId="4A6C1082" w:rsidR="00F41196" w:rsidRPr="00A962DC" w:rsidRDefault="00223A6B">
      <m:oMath>
        <m:sSub>
          <m:sSubPr>
            <m:ctrlPr>
              <w:ins w:id="968" w:author="Luciano Kostelac" w:date="2023-02-15T23:48:00Z">
                <w:rPr>
                  <w:rFonts w:ascii="Cambria Math" w:eastAsia="Cambria Math" w:hAnsi="Cambria Math" w:cs="Cambria Math"/>
                  <w:i/>
                </w:rPr>
              </w:ins>
            </m:ctrlPr>
          </m:sSubPr>
          <m:e>
            <m:r>
              <w:ins w:id="969" w:author="Luciano Kostelac" w:date="2023-02-15T23:48:00Z">
                <w:rPr>
                  <w:rFonts w:ascii="Cambria Math" w:eastAsia="Cambria Math" w:hAnsi="Cambria Math" w:cs="Cambria Math"/>
                </w:rPr>
                <m:t>y</m:t>
              </w:ins>
            </m:r>
          </m:e>
          <m:sub>
            <m:r>
              <w:ins w:id="970" w:author="Luciano Kostelac" w:date="2023-02-15T23:48:00Z">
                <w:rPr>
                  <w:rFonts w:ascii="Cambria Math" w:eastAsia="Cambria Math" w:hAnsi="Cambria Math" w:cs="Cambria Math"/>
                </w:rPr>
                <m:t>i</m:t>
              </w:ins>
            </m:r>
          </m:sub>
        </m:sSub>
        <m:sSub>
          <m:sSubPr>
            <m:ctrlPr>
              <w:del w:id="971" w:author="Luciano Kostelac" w:date="2023-02-15T23:48:00Z">
                <w:rPr>
                  <w:rFonts w:ascii="Cambria Math" w:eastAsia="Cambria Math" w:hAnsi="Cambria Math" w:cs="Cambria Math"/>
                </w:rPr>
              </w:del>
            </m:ctrlPr>
          </m:sSubPr>
          <m:e>
            <m:bar>
              <m:barPr>
                <m:ctrlPr>
                  <w:del w:id="972" w:author="Luciano Kostelac" w:date="2023-02-15T23:48:00Z">
                    <w:rPr>
                      <w:rFonts w:ascii="Cambria Math" w:eastAsia="Cambria Math" w:hAnsi="Cambria Math" w:cs="Cambria Math"/>
                    </w:rPr>
                  </w:del>
                </m:ctrlPr>
              </m:barPr>
              <m:e>
                <m:r>
                  <w:del w:id="973" w:author="Luciano Kostelac" w:date="2023-02-15T23:48:00Z">
                    <w:rPr>
                      <w:rFonts w:ascii="Cambria Math" w:eastAsia="Cambria Math" w:hAnsi="Cambria Math" w:cs="Cambria Math"/>
                    </w:rPr>
                    <m:t>y</m:t>
                  </w:del>
                </m:r>
              </m:e>
            </m:bar>
          </m:e>
          <m:sub>
            <m:r>
              <w:del w:id="974" w:author="Luciano Kostelac" w:date="2023-02-15T23:48:00Z">
                <w:rPr>
                  <w:rFonts w:ascii="Cambria Math" w:eastAsia="Cambria Math" w:hAnsi="Cambria Math" w:cs="Cambria Math"/>
                </w:rPr>
                <m:t>j</m:t>
              </w:del>
            </m:r>
          </m:sub>
        </m:sSub>
        <m:r>
          <w:rPr>
            <w:rFonts w:ascii="Cambria Math" w:eastAsia="Cambria Math" w:hAnsi="Cambria Math" w:cs="Cambria Math"/>
          </w:rPr>
          <m:t>-</m:t>
        </m:r>
      </m:oMath>
      <w:r w:rsidR="001529E5" w:rsidRPr="00A962DC">
        <w:t xml:space="preserve">Prosjek svih Y za koje je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=j</m:t>
        </m:r>
        <w:commentRangeEnd w:id="738"/>
        <m:r>
          <m:rPr>
            <m:sty m:val="p"/>
          </m:rPr>
          <w:rPr>
            <w:rStyle w:val="CommentReference"/>
          </w:rPr>
          <w:commentReference w:id="738"/>
        </m:r>
        <w:commentRangeEnd w:id="880"/>
        <m:r>
          <m:rPr>
            <m:sty m:val="p"/>
          </m:rPr>
          <w:rPr>
            <w:rStyle w:val="CommentReference"/>
          </w:rPr>
          <w:commentReference w:id="880"/>
        </m:r>
      </m:oMath>
    </w:p>
    <w:p w14:paraId="642ED996" w14:textId="70D11957" w:rsidR="00F41196" w:rsidRPr="00A962DC" w:rsidDel="00F734CD" w:rsidRDefault="001529E5">
      <w:pPr>
        <w:rPr>
          <w:del w:id="975" w:author="Luciano Kostelac" w:date="2023-02-15T23:21:00Z"/>
        </w:rPr>
      </w:pPr>
      <w:commentRangeStart w:id="976"/>
      <w:del w:id="977" w:author="Luciano Kostelac" w:date="2023-02-15T23:21:00Z">
        <w:r w:rsidRPr="00A962DC" w:rsidDel="00F734CD">
          <w:delText>Rezultati ovog projekta dobit će se u Excelu</w:delText>
        </w:r>
        <w:commentRangeEnd w:id="976"/>
        <w:r w:rsidR="005B2E2A" w:rsidRPr="00A962DC" w:rsidDel="00F734CD">
          <w:rPr>
            <w:rStyle w:val="CommentReference"/>
          </w:rPr>
          <w:commentReference w:id="976"/>
        </w:r>
        <w:bookmarkStart w:id="978" w:name="_Toc127409785"/>
        <w:bookmarkEnd w:id="978"/>
      </w:del>
    </w:p>
    <w:p w14:paraId="642ED997" w14:textId="0FD5D7FD" w:rsidR="00F41196" w:rsidRPr="00A962DC" w:rsidRDefault="001529E5" w:rsidP="003D4D80">
      <w:pPr>
        <w:pStyle w:val="Heading2"/>
      </w:pPr>
      <w:bookmarkStart w:id="979" w:name="_heading=h.49x2ik5" w:colFirst="0" w:colLast="0"/>
      <w:bookmarkStart w:id="980" w:name="_Toc126618648"/>
      <w:bookmarkStart w:id="981" w:name="_Toc127409786"/>
      <w:bookmarkEnd w:id="979"/>
      <w:commentRangeStart w:id="982"/>
      <w:commentRangeStart w:id="983"/>
      <w:r w:rsidRPr="00A962DC">
        <w:t>Brza Fourierova transformacija</w:t>
      </w:r>
      <w:bookmarkEnd w:id="980"/>
      <w:r w:rsidRPr="00A962DC">
        <w:t xml:space="preserve"> </w:t>
      </w:r>
      <w:commentRangeEnd w:id="982"/>
      <w:r w:rsidR="00A90048">
        <w:rPr>
          <w:rStyle w:val="CommentReference"/>
          <w:rFonts w:eastAsia="Times New Roman" w:cs="Times New Roman"/>
          <w:b w:val="0"/>
          <w:color w:val="auto"/>
        </w:rPr>
        <w:commentReference w:id="982"/>
      </w:r>
      <w:bookmarkEnd w:id="981"/>
      <w:commentRangeEnd w:id="983"/>
      <w:r w:rsidR="00156300">
        <w:rPr>
          <w:rStyle w:val="CommentReference"/>
          <w:rFonts w:eastAsia="Times New Roman" w:cs="Times New Roman"/>
          <w:b w:val="0"/>
          <w:color w:val="auto"/>
        </w:rPr>
        <w:commentReference w:id="983"/>
      </w:r>
    </w:p>
    <w:p w14:paraId="642ED998" w14:textId="1B179F6A" w:rsidR="00F41196" w:rsidRPr="00A962DC" w:rsidRDefault="001529E5">
      <w:r w:rsidRPr="00A962DC">
        <w:t>Brza Fourieova transformacija (</w:t>
      </w:r>
      <w:r w:rsidRPr="00A962DC">
        <w:rPr>
          <w:i/>
        </w:rPr>
        <w:t>eng</w:t>
      </w:r>
      <w:ins w:id="984" w:author="Windows User" w:date="2023-02-08T11:25:00Z">
        <w:r w:rsidR="00424425" w:rsidRPr="00A962DC">
          <w:rPr>
            <w:i/>
          </w:rPr>
          <w:t>l</w:t>
        </w:r>
      </w:ins>
      <w:r w:rsidRPr="00A962DC">
        <w:rPr>
          <w:i/>
        </w:rPr>
        <w:t>. Fast Fourier transform</w:t>
      </w:r>
      <w:ins w:id="985" w:author="Windows User" w:date="2023-02-08T11:26:00Z">
        <w:r w:rsidR="00424425" w:rsidRPr="00A962DC">
          <w:rPr>
            <w:i/>
          </w:rPr>
          <w:t xml:space="preserve"> </w:t>
        </w:r>
        <w:r w:rsidR="00424425" w:rsidRPr="00A962DC">
          <w:t>–</w:t>
        </w:r>
      </w:ins>
      <w:r w:rsidRPr="00A962DC">
        <w:rPr>
          <w:rPrChange w:id="986" w:author="Windows User" w:date="2023-02-08T11:26:00Z">
            <w:rPr>
              <w:i/>
            </w:rPr>
          </w:rPrChange>
        </w:rPr>
        <w:t xml:space="preserve"> FFT</w:t>
      </w:r>
      <w:ins w:id="987" w:author="Windows User" w:date="2023-02-08T11:26:00Z">
        <w:r w:rsidR="00424425" w:rsidRPr="00A962DC">
          <w:t>)</w:t>
        </w:r>
      </w:ins>
      <w:del w:id="988" w:author="Windows User" w:date="2023-02-08T11:26:00Z">
        <w:r w:rsidRPr="00A962DC" w:rsidDel="00424425">
          <w:rPr>
            <w:i/>
          </w:rPr>
          <w:delText>)</w:delText>
        </w:r>
      </w:del>
      <w:r w:rsidRPr="00A962DC">
        <w:rPr>
          <w:i/>
        </w:rPr>
        <w:t xml:space="preserve"> </w:t>
      </w:r>
      <w:r w:rsidRPr="00A962DC">
        <w:t xml:space="preserve">je postupak kojim se signal iz vremenske domene pretvara u frekvencijsku domenu. FFT </w:t>
      </w:r>
      <w:del w:id="989" w:author="Windows User" w:date="2023-02-08T11:26:00Z">
        <w:r w:rsidRPr="00A962DC" w:rsidDel="00424425">
          <w:delText xml:space="preserve">(Fast Fourier Transform) </w:delText>
        </w:r>
      </w:del>
      <w:r w:rsidRPr="00A962DC">
        <w:t>analiza je česta tehnika koja se koristi u analizi signala. Pomoću FFT analize se može čisti signal razložiti na više dijelova s obzirom na vremensku domenu. U principu, cilj je signal razložiti na više dijelova, tj</w:t>
      </w:r>
      <w:ins w:id="990" w:author="Windows User" w:date="2023-02-08T11:26:00Z">
        <w:r w:rsidR="00424425" w:rsidRPr="00A962DC">
          <w:t>.</w:t>
        </w:r>
      </w:ins>
      <w:r w:rsidRPr="00A962DC">
        <w:t xml:space="preserve"> na više jednostavnijih dijelova. Postoji frekvencijska domena, gdje su karakteristike signala opisane nezavisnim frekvencijskim komponentama i vremenska domena, koja je opisana jednim valnim oblikom koji sadrži sumu svih karakteristika.</w:t>
      </w:r>
    </w:p>
    <w:p w14:paraId="08A49AC2" w14:textId="77777777" w:rsidR="00CC2002" w:rsidRPr="00A962DC" w:rsidRDefault="001529E5" w:rsidP="00743B5A">
      <w:pPr>
        <w:keepNext/>
      </w:pPr>
      <w:commentRangeStart w:id="991"/>
      <w:commentRangeStart w:id="992"/>
      <w:r w:rsidRPr="00A962DC">
        <w:rPr>
          <w:noProof/>
          <w:lang w:val="en-US" w:eastAsia="en-US"/>
        </w:rPr>
        <w:lastRenderedPageBreak/>
        <w:drawing>
          <wp:inline distT="114300" distB="114300" distL="114300" distR="114300" wp14:anchorId="642EDA10" wp14:editId="642EDA11">
            <wp:extent cx="5731200" cy="2628900"/>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31200" cy="2628900"/>
                    </a:xfrm>
                    <a:prstGeom prst="rect">
                      <a:avLst/>
                    </a:prstGeom>
                    <a:ln/>
                  </pic:spPr>
                </pic:pic>
              </a:graphicData>
            </a:graphic>
          </wp:inline>
        </w:drawing>
      </w:r>
      <w:commentRangeEnd w:id="991"/>
      <w:r w:rsidR="005B2E2A" w:rsidRPr="00A962DC">
        <w:rPr>
          <w:rStyle w:val="CommentReference"/>
        </w:rPr>
        <w:commentReference w:id="991"/>
      </w:r>
      <w:commentRangeEnd w:id="992"/>
      <w:r w:rsidR="001143E2">
        <w:rPr>
          <w:rStyle w:val="CommentReference"/>
        </w:rPr>
        <w:commentReference w:id="992"/>
      </w:r>
    </w:p>
    <w:p w14:paraId="642ED999" w14:textId="280E28B4" w:rsidR="00F41196" w:rsidRPr="00A962DC" w:rsidRDefault="00CC2002" w:rsidP="00743B5A">
      <w:pPr>
        <w:pStyle w:val="Caption"/>
      </w:pPr>
      <w:bookmarkStart w:id="993" w:name="_Toc127409814"/>
      <w:r w:rsidRPr="00A962DC">
        <w:t xml:space="preserve">Slika </w:t>
      </w:r>
      <w:ins w:id="994" w:author="Luciano Kostelac" w:date="2023-02-16T02:52:00Z">
        <w:r w:rsidR="00BD0A95">
          <w:fldChar w:fldCharType="begin"/>
        </w:r>
        <w:r w:rsidR="00BD0A95">
          <w:instrText xml:space="preserve"> STYLEREF 1 \s </w:instrText>
        </w:r>
      </w:ins>
      <w:r w:rsidR="00BD0A95">
        <w:fldChar w:fldCharType="separate"/>
      </w:r>
      <w:r w:rsidR="00BD0A95">
        <w:rPr>
          <w:noProof/>
        </w:rPr>
        <w:t>5</w:t>
      </w:r>
      <w:ins w:id="995"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996" w:author="Luciano Kostelac" w:date="2023-02-16T02:52:00Z">
        <w:r w:rsidR="00BD0A95">
          <w:rPr>
            <w:noProof/>
          </w:rPr>
          <w:t>7</w:t>
        </w:r>
        <w:r w:rsidR="00BD0A95">
          <w:fldChar w:fldCharType="end"/>
        </w:r>
      </w:ins>
      <w:del w:id="997"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009A241A" w:rsidRPr="00A962DC" w:rsidDel="00BD0A95">
          <w:delText>5</w:delText>
        </w:r>
        <w:r w:rsidR="00DD69C1" w:rsidDel="00BD0A95">
          <w:fldChar w:fldCharType="end"/>
        </w:r>
        <w:r w:rsidR="009A241A"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009A241A" w:rsidRPr="00A962DC" w:rsidDel="00BD0A95">
          <w:delText>12</w:delText>
        </w:r>
        <w:r w:rsidR="00DD69C1" w:rsidDel="00BD0A95">
          <w:fldChar w:fldCharType="end"/>
        </w:r>
      </w:del>
      <w:r w:rsidR="00B2232E" w:rsidRPr="00A962DC">
        <w:t xml:space="preserve"> Shematski prikaz procesa</w:t>
      </w:r>
      <w:bookmarkEnd w:id="993"/>
    </w:p>
    <w:p w14:paraId="642ED99A" w14:textId="77777777" w:rsidR="00F41196" w:rsidDel="00937733" w:rsidRDefault="001529E5" w:rsidP="00743B5A">
      <w:pPr>
        <w:spacing w:before="240" w:after="240"/>
        <w:rPr>
          <w:del w:id="998" w:author="Luciano Kostelac" w:date="2023-02-16T02:22:00Z"/>
        </w:rPr>
      </w:pPr>
      <w:r w:rsidRPr="00A962DC">
        <w:t>Drugim riječima, rastavljamo signal na komponente te odabiremo komponentu koja nam je potrebna za daljnju analizu.</w:t>
      </w:r>
    </w:p>
    <w:p w14:paraId="3E8E1354" w14:textId="77777777" w:rsidR="00937733" w:rsidRDefault="00937733" w:rsidP="00743B5A">
      <w:pPr>
        <w:spacing w:before="240" w:after="240"/>
        <w:rPr>
          <w:ins w:id="999" w:author="Luciano Kostelac" w:date="2023-02-16T02:22:00Z"/>
        </w:rPr>
      </w:pPr>
    </w:p>
    <w:p w14:paraId="66E582BD" w14:textId="77777777" w:rsidR="00937733" w:rsidRDefault="00937733" w:rsidP="00743B5A">
      <w:pPr>
        <w:spacing w:before="240" w:after="240"/>
        <w:rPr>
          <w:ins w:id="1000" w:author="Luciano Kostelac" w:date="2023-02-16T02:22:00Z"/>
        </w:rPr>
      </w:pPr>
    </w:p>
    <w:p w14:paraId="5D1A4330" w14:textId="77777777" w:rsidR="00937733" w:rsidRDefault="00937733" w:rsidP="00743B5A">
      <w:pPr>
        <w:spacing w:before="240" w:after="240"/>
        <w:rPr>
          <w:ins w:id="1001" w:author="Luciano Kostelac" w:date="2023-02-16T02:22:00Z"/>
        </w:rPr>
      </w:pPr>
    </w:p>
    <w:p w14:paraId="5303FB7D" w14:textId="77777777" w:rsidR="00937733" w:rsidRDefault="00937733" w:rsidP="00743B5A">
      <w:pPr>
        <w:spacing w:before="240" w:after="240"/>
        <w:rPr>
          <w:ins w:id="1002" w:author="Luciano Kostelac" w:date="2023-02-16T02:22:00Z"/>
        </w:rPr>
      </w:pPr>
    </w:p>
    <w:p w14:paraId="0BCE7DE3" w14:textId="77777777" w:rsidR="00937733" w:rsidRDefault="00937733" w:rsidP="00743B5A">
      <w:pPr>
        <w:spacing w:before="240" w:after="240"/>
        <w:rPr>
          <w:ins w:id="1003" w:author="Luciano Kostelac" w:date="2023-02-16T02:22:00Z"/>
        </w:rPr>
      </w:pPr>
    </w:p>
    <w:p w14:paraId="324B3AF6" w14:textId="77777777" w:rsidR="00937733" w:rsidRDefault="00937733" w:rsidP="00743B5A">
      <w:pPr>
        <w:spacing w:before="240" w:after="240"/>
        <w:rPr>
          <w:ins w:id="1004" w:author="Luciano Kostelac" w:date="2023-02-16T02:22:00Z"/>
        </w:rPr>
      </w:pPr>
    </w:p>
    <w:p w14:paraId="1F84DBF3" w14:textId="77777777" w:rsidR="00937733" w:rsidRDefault="00937733" w:rsidP="00743B5A">
      <w:pPr>
        <w:spacing w:before="240" w:after="240"/>
        <w:rPr>
          <w:ins w:id="1005" w:author="Luciano Kostelac" w:date="2023-02-16T02:22:00Z"/>
        </w:rPr>
      </w:pPr>
    </w:p>
    <w:p w14:paraId="58308138" w14:textId="77777777" w:rsidR="00937733" w:rsidRDefault="00937733" w:rsidP="00743B5A">
      <w:pPr>
        <w:spacing w:before="240" w:after="240"/>
        <w:rPr>
          <w:ins w:id="1006" w:author="Luciano Kostelac" w:date="2023-02-16T02:22:00Z"/>
        </w:rPr>
      </w:pPr>
    </w:p>
    <w:p w14:paraId="04BCA3DC" w14:textId="77777777" w:rsidR="00937733" w:rsidRDefault="00937733" w:rsidP="00743B5A">
      <w:pPr>
        <w:spacing w:before="240" w:after="240"/>
        <w:rPr>
          <w:ins w:id="1007" w:author="Luciano Kostelac" w:date="2023-02-16T02:22:00Z"/>
        </w:rPr>
      </w:pPr>
    </w:p>
    <w:p w14:paraId="77655285" w14:textId="77777777" w:rsidR="00937733" w:rsidRDefault="00937733" w:rsidP="00743B5A">
      <w:pPr>
        <w:spacing w:before="240" w:after="240"/>
        <w:rPr>
          <w:ins w:id="1008" w:author="Luciano Kostelac" w:date="2023-02-16T02:22:00Z"/>
        </w:rPr>
      </w:pPr>
    </w:p>
    <w:p w14:paraId="65B2FFF7" w14:textId="77777777" w:rsidR="00937733" w:rsidRDefault="00937733" w:rsidP="00743B5A">
      <w:pPr>
        <w:spacing w:before="240" w:after="240"/>
        <w:rPr>
          <w:ins w:id="1009" w:author="Luciano Kostelac" w:date="2023-02-16T02:22:00Z"/>
        </w:rPr>
      </w:pPr>
    </w:p>
    <w:p w14:paraId="642ED99B" w14:textId="48AB85C3" w:rsidR="00F41196" w:rsidDel="00937733" w:rsidRDefault="001529E5" w:rsidP="00743B5A">
      <w:pPr>
        <w:spacing w:before="240" w:after="240"/>
        <w:rPr>
          <w:del w:id="1010" w:author="Luciano Kostelac" w:date="2023-02-16T02:21:00Z"/>
        </w:rPr>
      </w:pPr>
      <w:del w:id="1011" w:author="Luciano Kostelac" w:date="2023-02-16T02:21:00Z">
        <w:r w:rsidRPr="00A962DC" w:rsidDel="006F01E9">
          <w:delText xml:space="preserve">Princip ovog postupka je sljedeći. Zamislimo da postoji zvučni signal koji ima neugodan ton kojeg se želimo riješiti. Taj signal se snima te </w:delText>
        </w:r>
      </w:del>
      <w:ins w:id="1012" w:author="Windows User" w:date="2023-02-08T11:28:00Z">
        <w:del w:id="1013" w:author="Luciano Kostelac" w:date="2023-02-16T02:21:00Z">
          <w:r w:rsidR="00BD361C" w:rsidRPr="00A962DC" w:rsidDel="006F01E9">
            <w:delText xml:space="preserve">se </w:delText>
          </w:r>
        </w:del>
      </w:ins>
      <w:del w:id="1014" w:author="Luciano Kostelac" w:date="2023-02-16T02:21:00Z">
        <w:r w:rsidRPr="00A962DC" w:rsidDel="006F01E9">
          <w:delText xml:space="preserve">dobiva se sljedeći graf prikazan na </w:delText>
        </w:r>
        <w:r w:rsidR="00CC2002" w:rsidRPr="00A962DC" w:rsidDel="006F01E9">
          <w:fldChar w:fldCharType="begin"/>
        </w:r>
        <w:r w:rsidR="00CC2002" w:rsidRPr="00A962DC" w:rsidDel="006F01E9">
          <w:delInstrText xml:space="preserve"> REF _Ref126620205 \h </w:delInstrText>
        </w:r>
        <w:r w:rsidR="00CC2002" w:rsidRPr="00A962DC" w:rsidDel="006F01E9">
          <w:fldChar w:fldCharType="separate"/>
        </w:r>
        <w:r w:rsidR="00947718" w:rsidRPr="00A962DC" w:rsidDel="006F01E9">
          <w:delText>s</w:delText>
        </w:r>
        <w:r w:rsidR="004F7B81" w:rsidRPr="00A962DC" w:rsidDel="006F01E9">
          <w:delText>li</w:delText>
        </w:r>
        <w:r w:rsidR="00947718" w:rsidRPr="00A962DC" w:rsidDel="006F01E9">
          <w:delText>ci</w:delText>
        </w:r>
        <w:r w:rsidR="004F7B81" w:rsidRPr="00A962DC" w:rsidDel="006F01E9">
          <w:delText xml:space="preserve"> 5.13</w:delText>
        </w:r>
        <w:r w:rsidR="00CC2002" w:rsidRPr="00A962DC" w:rsidDel="006F01E9">
          <w:fldChar w:fldCharType="end"/>
        </w:r>
        <w:r w:rsidR="004A09FC" w:rsidRPr="00A962DC" w:rsidDel="006F01E9">
          <w:delText>.</w:delText>
        </w:r>
      </w:del>
    </w:p>
    <w:p w14:paraId="20A319F9" w14:textId="66366721" w:rsidR="00CC2002" w:rsidRPr="00A962DC" w:rsidDel="006F01E9" w:rsidRDefault="001529E5">
      <w:pPr>
        <w:keepNext/>
        <w:rPr>
          <w:del w:id="1015" w:author="Luciano Kostelac" w:date="2023-02-16T02:21:00Z"/>
        </w:rPr>
        <w:pPrChange w:id="1016" w:author="Luciano Kostelac" w:date="2023-02-16T02:22:00Z">
          <w:pPr>
            <w:keepNext/>
            <w:spacing w:before="240" w:after="240"/>
          </w:pPr>
        </w:pPrChange>
      </w:pPr>
      <w:del w:id="1017" w:author="Luciano Kostelac" w:date="2023-02-16T02:21:00Z">
        <w:r w:rsidRPr="00A962DC" w:rsidDel="006F01E9">
          <w:delText xml:space="preserve"> </w:delText>
        </w:r>
        <w:r w:rsidRPr="00A962DC" w:rsidDel="006F01E9">
          <w:rPr>
            <w:noProof/>
            <w:lang w:val="en-US" w:eastAsia="en-US"/>
          </w:rPr>
          <w:drawing>
            <wp:inline distT="114300" distB="114300" distL="114300" distR="114300" wp14:anchorId="642EDA12" wp14:editId="642EDA13">
              <wp:extent cx="5731200" cy="1104900"/>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31200" cy="1104900"/>
                      </a:xfrm>
                      <a:prstGeom prst="rect">
                        <a:avLst/>
                      </a:prstGeom>
                      <a:ln/>
                    </pic:spPr>
                  </pic:pic>
                </a:graphicData>
              </a:graphic>
            </wp:inline>
          </w:drawing>
        </w:r>
      </w:del>
    </w:p>
    <w:p w14:paraId="642ED99C" w14:textId="22212CF5" w:rsidR="00F41196" w:rsidRPr="00A962DC" w:rsidDel="006F01E9" w:rsidRDefault="00CC2002" w:rsidP="00743B5A">
      <w:pPr>
        <w:pStyle w:val="Caption"/>
        <w:rPr>
          <w:del w:id="1018" w:author="Luciano Kostelac" w:date="2023-02-16T02:21:00Z"/>
        </w:rPr>
      </w:pPr>
      <w:bookmarkStart w:id="1019" w:name="_Ref126620205"/>
      <w:del w:id="1020" w:author="Luciano Kostelac" w:date="2023-02-16T02:21:00Z">
        <w:r w:rsidRPr="00A962DC" w:rsidDel="006F01E9">
          <w:delText xml:space="preserve">Slika </w:delText>
        </w:r>
        <w:r w:rsidR="00DD69C1" w:rsidDel="006F01E9">
          <w:fldChar w:fldCharType="begin"/>
        </w:r>
        <w:r w:rsidR="00DD69C1" w:rsidDel="006F01E9">
          <w:delInstrText xml:space="preserve"> STYLEREF 1 \s </w:delInstrText>
        </w:r>
        <w:r w:rsidR="00DD69C1" w:rsidDel="006F01E9">
          <w:fldChar w:fldCharType="separate"/>
        </w:r>
        <w:r w:rsidR="009A241A" w:rsidRPr="00A962DC" w:rsidDel="006F01E9">
          <w:delText>5</w:delText>
        </w:r>
        <w:r w:rsidR="00DD69C1" w:rsidDel="006F01E9">
          <w:fldChar w:fldCharType="end"/>
        </w:r>
        <w:r w:rsidR="009A241A" w:rsidRPr="00A962DC" w:rsidDel="006F01E9">
          <w:delText>.</w:delText>
        </w:r>
        <w:r w:rsidR="00DD69C1" w:rsidDel="006F01E9">
          <w:fldChar w:fldCharType="begin"/>
        </w:r>
        <w:r w:rsidR="00DD69C1" w:rsidDel="006F01E9">
          <w:delInstrText xml:space="preserve"> SEQ Slika \* ARABIC \s 1 </w:delInstrText>
        </w:r>
        <w:r w:rsidR="00DD69C1" w:rsidDel="006F01E9">
          <w:fldChar w:fldCharType="separate"/>
        </w:r>
        <w:r w:rsidR="009A241A" w:rsidRPr="00A962DC" w:rsidDel="006F01E9">
          <w:delText>13</w:delText>
        </w:r>
        <w:r w:rsidR="00DD69C1" w:rsidDel="006F01E9">
          <w:fldChar w:fldCharType="end"/>
        </w:r>
        <w:bookmarkEnd w:id="1019"/>
        <w:r w:rsidR="00137D19" w:rsidRPr="00A962DC" w:rsidDel="006F01E9">
          <w:delText xml:space="preserve"> Zvučni signal</w:delText>
        </w:r>
        <w:r w:rsidR="00393F3F" w:rsidRPr="00A962DC" w:rsidDel="006F01E9">
          <w:delText xml:space="preserve"> [4]</w:delText>
        </w:r>
      </w:del>
    </w:p>
    <w:p w14:paraId="642ED99D" w14:textId="216B649C" w:rsidR="00F41196" w:rsidRPr="00A962DC" w:rsidDel="006F01E9" w:rsidRDefault="001529E5">
      <w:pPr>
        <w:spacing w:before="240" w:after="240"/>
        <w:rPr>
          <w:del w:id="1021" w:author="Luciano Kostelac" w:date="2023-02-16T02:21:00Z"/>
        </w:rPr>
      </w:pPr>
      <w:del w:id="1022" w:author="Luciano Kostelac" w:date="2023-02-16T02:21:00Z">
        <w:r w:rsidRPr="00A962DC" w:rsidDel="006F01E9">
          <w:delText xml:space="preserve">Problem nastaje kako točno izolirati taj neugodan ton u zvučnom signalu, </w:delText>
        </w:r>
        <w:commentRangeStart w:id="1023"/>
        <w:r w:rsidRPr="00A962DC" w:rsidDel="006F01E9">
          <w:delText xml:space="preserve">autenirati </w:delText>
        </w:r>
        <w:commentRangeEnd w:id="1023"/>
        <w:r w:rsidR="00BD361C" w:rsidRPr="00A962DC" w:rsidDel="006F01E9">
          <w:rPr>
            <w:rStyle w:val="CommentReference"/>
          </w:rPr>
          <w:commentReference w:id="1023"/>
        </w:r>
        <w:r w:rsidRPr="00A962DC" w:rsidDel="006F01E9">
          <w:delText xml:space="preserve">ga te ponovno reproducirati čist zvuk. Upravo tome služi Fourierova transformacija. Pretvaranje iz vremenske domene u frekvencijsku se vrši na sljedeći način. Zamislimo da se funkcija na </w:delText>
        </w:r>
        <w:commentRangeStart w:id="1024"/>
        <w:r w:rsidRPr="00A962DC" w:rsidDel="006F01E9">
          <w:delText xml:space="preserve">slici… </w:delText>
        </w:r>
        <w:commentRangeEnd w:id="1024"/>
        <w:r w:rsidR="00220F62" w:rsidRPr="00A962DC" w:rsidDel="006F01E9">
          <w:rPr>
            <w:rStyle w:val="CommentReference"/>
          </w:rPr>
          <w:commentReference w:id="1024"/>
        </w:r>
        <w:r w:rsidRPr="00A962DC" w:rsidDel="006F01E9">
          <w:delText xml:space="preserve">„omata na kružnicu“. „Omatanjem na kružnicu“, dobiva se graf na </w:delText>
        </w:r>
        <w:r w:rsidR="00CC2002" w:rsidRPr="00A962DC" w:rsidDel="006F01E9">
          <w:fldChar w:fldCharType="begin"/>
        </w:r>
        <w:r w:rsidR="00CC2002" w:rsidRPr="00A962DC" w:rsidDel="006F01E9">
          <w:delInstrText xml:space="preserve"> REF _Ref126620221 \h </w:delInstrText>
        </w:r>
        <w:r w:rsidR="00CC2002" w:rsidRPr="00A962DC" w:rsidDel="006F01E9">
          <w:fldChar w:fldCharType="separate"/>
        </w:r>
        <w:r w:rsidR="00947718" w:rsidRPr="00A962DC" w:rsidDel="006F01E9">
          <w:delText>s</w:delText>
        </w:r>
        <w:r w:rsidR="004F7B81" w:rsidRPr="00A962DC" w:rsidDel="006F01E9">
          <w:delText>li</w:delText>
        </w:r>
        <w:r w:rsidR="00947718" w:rsidRPr="00A962DC" w:rsidDel="006F01E9">
          <w:delText>ci</w:delText>
        </w:r>
        <w:r w:rsidR="004F7B81" w:rsidRPr="00A962DC" w:rsidDel="006F01E9">
          <w:delText xml:space="preserve"> 5.14</w:delText>
        </w:r>
        <w:r w:rsidR="00CC2002" w:rsidRPr="00A962DC" w:rsidDel="006F01E9">
          <w:fldChar w:fldCharType="end"/>
        </w:r>
        <w:r w:rsidR="00CC2002" w:rsidRPr="00A962DC" w:rsidDel="006F01E9">
          <w:delText>.</w:delText>
        </w:r>
      </w:del>
    </w:p>
    <w:p w14:paraId="1AF85B8B" w14:textId="7EC3A07A" w:rsidR="00CC2002" w:rsidRPr="00A962DC" w:rsidDel="006F01E9" w:rsidRDefault="001529E5" w:rsidP="00743B5A">
      <w:pPr>
        <w:keepNext/>
        <w:spacing w:before="240" w:after="240"/>
        <w:jc w:val="center"/>
        <w:rPr>
          <w:del w:id="1025" w:author="Luciano Kostelac" w:date="2023-02-16T02:21:00Z"/>
        </w:rPr>
      </w:pPr>
      <w:del w:id="1026" w:author="Luciano Kostelac" w:date="2023-02-16T02:21:00Z">
        <w:r w:rsidRPr="00A962DC" w:rsidDel="006F01E9">
          <w:rPr>
            <w:noProof/>
            <w:lang w:val="en-US" w:eastAsia="en-US"/>
          </w:rPr>
          <w:drawing>
            <wp:inline distT="114300" distB="114300" distL="114300" distR="114300" wp14:anchorId="642EDA14" wp14:editId="642EDA15">
              <wp:extent cx="3173250" cy="2995477"/>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173250" cy="2995477"/>
                      </a:xfrm>
                      <a:prstGeom prst="rect">
                        <a:avLst/>
                      </a:prstGeom>
                      <a:ln/>
                    </pic:spPr>
                  </pic:pic>
                </a:graphicData>
              </a:graphic>
            </wp:inline>
          </w:drawing>
        </w:r>
      </w:del>
    </w:p>
    <w:p w14:paraId="642ED99F" w14:textId="700E2A6A" w:rsidR="00F41196" w:rsidRPr="00A962DC" w:rsidDel="006F01E9" w:rsidRDefault="00CC2002" w:rsidP="005767EB">
      <w:pPr>
        <w:pStyle w:val="Caption"/>
        <w:rPr>
          <w:del w:id="1027" w:author="Luciano Kostelac" w:date="2023-02-16T02:21:00Z"/>
        </w:rPr>
      </w:pPr>
      <w:bookmarkStart w:id="1028" w:name="_Ref126620221"/>
      <w:del w:id="1029" w:author="Luciano Kostelac" w:date="2023-02-16T02:21:00Z">
        <w:r w:rsidRPr="00A962DC" w:rsidDel="006F01E9">
          <w:delText xml:space="preserve">Slika </w:delText>
        </w:r>
        <w:r w:rsidR="00DD69C1" w:rsidDel="006F01E9">
          <w:fldChar w:fldCharType="begin"/>
        </w:r>
        <w:r w:rsidR="00DD69C1" w:rsidDel="006F01E9">
          <w:delInstrText xml:space="preserve"> STYLEREF 1 \s </w:delInstrText>
        </w:r>
        <w:r w:rsidR="00DD69C1" w:rsidDel="006F01E9">
          <w:fldChar w:fldCharType="separate"/>
        </w:r>
        <w:r w:rsidR="009A241A" w:rsidRPr="00A962DC" w:rsidDel="006F01E9">
          <w:delText>5</w:delText>
        </w:r>
        <w:r w:rsidR="00DD69C1" w:rsidDel="006F01E9">
          <w:fldChar w:fldCharType="end"/>
        </w:r>
        <w:r w:rsidR="009A241A" w:rsidRPr="00A962DC" w:rsidDel="006F01E9">
          <w:delText>.</w:delText>
        </w:r>
        <w:r w:rsidR="00DD69C1" w:rsidDel="006F01E9">
          <w:fldChar w:fldCharType="begin"/>
        </w:r>
        <w:r w:rsidR="00DD69C1" w:rsidDel="006F01E9">
          <w:delInstrText xml:space="preserve"> SEQ Slika \* ARABIC \s 1 </w:delInstrText>
        </w:r>
        <w:r w:rsidR="00DD69C1" w:rsidDel="006F01E9">
          <w:fldChar w:fldCharType="separate"/>
        </w:r>
        <w:r w:rsidR="009A241A" w:rsidRPr="00A962DC" w:rsidDel="006F01E9">
          <w:delText>14</w:delText>
        </w:r>
        <w:r w:rsidR="00DD69C1" w:rsidDel="006F01E9">
          <w:fldChar w:fldCharType="end"/>
        </w:r>
        <w:bookmarkEnd w:id="1028"/>
        <w:r w:rsidR="00137D19" w:rsidRPr="00A962DC" w:rsidDel="006F01E9">
          <w:delText xml:space="preserve"> „Omotani“ signal</w:delText>
        </w:r>
        <w:r w:rsidR="00393F3F" w:rsidRPr="00A962DC" w:rsidDel="006F01E9">
          <w:delText xml:space="preserve"> [4]</w:delText>
        </w:r>
      </w:del>
    </w:p>
    <w:p w14:paraId="642ED9A0" w14:textId="6B23695C" w:rsidR="00F41196" w:rsidRPr="00A962DC" w:rsidDel="006F01E9" w:rsidRDefault="001529E5">
      <w:pPr>
        <w:spacing w:before="240" w:after="240"/>
        <w:rPr>
          <w:del w:id="1030" w:author="Luciano Kostelac" w:date="2023-02-16T02:21:00Z"/>
        </w:rPr>
      </w:pPr>
      <w:del w:id="1031" w:author="Luciano Kostelac" w:date="2023-02-16T02:21:00Z">
        <w:r w:rsidRPr="00A962DC" w:rsidDel="006F01E9">
          <w:delText xml:space="preserve">Budući da je zvučni signal dvodimenzionalan, ovaj graf se promatra u kompleksnoj ravnini. Stoga, apsica je realni dio, a ordinata je imaginarni dio. Kod generiranja ovog grafa, postoje dvije frekvencije; </w:delText>
        </w:r>
        <w:commentRangeStart w:id="1032"/>
        <w:r w:rsidRPr="00A962DC" w:rsidDel="006F01E9">
          <w:delText>prva frekvencija jest frekvencija</w:delText>
        </w:r>
        <w:commentRangeEnd w:id="1032"/>
        <w:r w:rsidR="00220F62" w:rsidRPr="00A962DC" w:rsidDel="006F01E9">
          <w:rPr>
            <w:rStyle w:val="CommentReference"/>
          </w:rPr>
          <w:commentReference w:id="1032"/>
        </w:r>
        <w:r w:rsidRPr="00A962DC" w:rsidDel="006F01E9">
          <w:delText>, a druga frekvencija jest frekvencija „omatanja na kružnicu“. Kad se ove dvije frekvencije podudaraju, dobiva se sljedeći graf.</w:delText>
        </w:r>
      </w:del>
    </w:p>
    <w:p w14:paraId="672B8227" w14:textId="40206934" w:rsidR="00090D1D" w:rsidRPr="00A962DC" w:rsidDel="006F01E9" w:rsidRDefault="001529E5" w:rsidP="00090D1D">
      <w:pPr>
        <w:keepNext/>
        <w:spacing w:before="240" w:after="240"/>
        <w:jc w:val="center"/>
        <w:rPr>
          <w:del w:id="1033" w:author="Luciano Kostelac" w:date="2023-02-16T02:21:00Z"/>
        </w:rPr>
      </w:pPr>
      <w:del w:id="1034" w:author="Luciano Kostelac" w:date="2023-02-16T02:21:00Z">
        <w:r w:rsidRPr="00A962DC" w:rsidDel="006F01E9">
          <w:rPr>
            <w:noProof/>
            <w:lang w:val="en-US" w:eastAsia="en-US"/>
          </w:rPr>
          <w:drawing>
            <wp:inline distT="114300" distB="114300" distL="114300" distR="114300" wp14:anchorId="642EDA16" wp14:editId="642EDA17">
              <wp:extent cx="2401725" cy="2258338"/>
              <wp:effectExtent l="0" t="0" r="0" b="0"/>
              <wp:docPr id="6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401725" cy="2258338"/>
                      </a:xfrm>
                      <a:prstGeom prst="rect">
                        <a:avLst/>
                      </a:prstGeom>
                      <a:ln/>
                    </pic:spPr>
                  </pic:pic>
                </a:graphicData>
              </a:graphic>
            </wp:inline>
          </w:drawing>
        </w:r>
      </w:del>
    </w:p>
    <w:p w14:paraId="25FC2FA7" w14:textId="0267A209" w:rsidR="00090D1D" w:rsidRPr="00A962DC" w:rsidDel="006F01E9" w:rsidRDefault="00090D1D" w:rsidP="00314730">
      <w:pPr>
        <w:pStyle w:val="Caption"/>
        <w:rPr>
          <w:del w:id="1035" w:author="Luciano Kostelac" w:date="2023-02-16T02:21:00Z"/>
        </w:rPr>
      </w:pPr>
      <w:del w:id="1036" w:author="Luciano Kostelac" w:date="2023-02-16T02:21:00Z">
        <w:r w:rsidRPr="00A962DC" w:rsidDel="006F01E9">
          <w:delText>Slika 5.15. Podudaranje frekvencija</w:delText>
        </w:r>
        <w:r w:rsidR="00393F3F" w:rsidRPr="00A962DC" w:rsidDel="006F01E9">
          <w:delText xml:space="preserve"> [4]</w:delText>
        </w:r>
      </w:del>
    </w:p>
    <w:p w14:paraId="642ED9A2" w14:textId="063611B0" w:rsidR="00F41196" w:rsidRPr="00A962DC" w:rsidDel="006F01E9" w:rsidRDefault="001529E5">
      <w:pPr>
        <w:spacing w:before="240" w:after="240"/>
        <w:rPr>
          <w:del w:id="1037" w:author="Luciano Kostelac" w:date="2023-02-16T02:21:00Z"/>
        </w:rPr>
      </w:pPr>
      <w:del w:id="1038" w:author="Luciano Kostelac" w:date="2023-02-16T02:21:00Z">
        <w:r w:rsidRPr="00A962DC" w:rsidDel="006F01E9">
          <w:delText>To znači, da svi bregovi inicijalnog signala su opisani na gornjoj strani kruga, a dolovi su na donjoj strani kruga. Svaki taj oblik ima neki svoj „centar mase“ oko kojeg se on namata. Pozicija centra mase dobiva se pomoću formule:</w:delText>
        </w:r>
      </w:del>
    </w:p>
    <w:p w14:paraId="642ED9A3" w14:textId="7C2EA340" w:rsidR="00F41196" w:rsidRPr="00A962DC" w:rsidDel="006F01E9" w:rsidRDefault="00223A6B">
      <w:pPr>
        <w:jc w:val="center"/>
        <w:rPr>
          <w:del w:id="1039" w:author="Luciano Kostelac" w:date="2023-02-16T02:21:00Z"/>
        </w:rPr>
      </w:pPr>
      <m:oMathPara>
        <m:oMath>
          <m:f>
            <m:fPr>
              <m:ctrlPr>
                <w:del w:id="1040" w:author="Luciano Kostelac" w:date="2023-02-16T02:21:00Z">
                  <w:rPr>
                    <w:rFonts w:ascii="Cambria Math" w:eastAsia="Cambria Math" w:hAnsi="Cambria Math" w:cs="Cambria Math"/>
                  </w:rPr>
                </w:del>
              </m:ctrlPr>
            </m:fPr>
            <m:num>
              <m:r>
                <w:del w:id="1041" w:author="Luciano Kostelac" w:date="2023-02-16T02:21:00Z">
                  <w:rPr>
                    <w:rFonts w:ascii="Cambria Math" w:eastAsia="Cambria Math" w:hAnsi="Cambria Math" w:cs="Cambria Math"/>
                  </w:rPr>
                  <m:t>1</m:t>
                </w:del>
              </m:r>
            </m:num>
            <m:den>
              <m:sSub>
                <m:sSubPr>
                  <m:ctrlPr>
                    <w:del w:id="1042" w:author="Luciano Kostelac" w:date="2023-02-16T02:21:00Z">
                      <w:rPr>
                        <w:rFonts w:ascii="Cambria Math" w:eastAsia="Cambria Math" w:hAnsi="Cambria Math" w:cs="Cambria Math"/>
                      </w:rPr>
                    </w:del>
                  </m:ctrlPr>
                </m:sSubPr>
                <m:e>
                  <m:r>
                    <w:del w:id="1043" w:author="Luciano Kostelac" w:date="2023-02-16T02:21:00Z">
                      <w:rPr>
                        <w:rFonts w:ascii="Cambria Math" w:eastAsia="Cambria Math" w:hAnsi="Cambria Math" w:cs="Cambria Math"/>
                      </w:rPr>
                      <m:t>t</m:t>
                    </w:del>
                  </m:r>
                </m:e>
                <m:sub>
                  <m:r>
                    <w:del w:id="1044" w:author="Luciano Kostelac" w:date="2023-02-16T02:21:00Z">
                      <w:rPr>
                        <w:rFonts w:ascii="Cambria Math" w:eastAsia="Cambria Math" w:hAnsi="Cambria Math" w:cs="Cambria Math"/>
                      </w:rPr>
                      <m:t>2</m:t>
                    </w:del>
                  </m:r>
                </m:sub>
              </m:sSub>
              <m:r>
                <w:del w:id="1045" w:author="Luciano Kostelac" w:date="2023-02-16T02:21:00Z">
                  <w:rPr>
                    <w:rFonts w:ascii="Cambria Math" w:eastAsia="Cambria Math" w:hAnsi="Cambria Math" w:cs="Cambria Math"/>
                  </w:rPr>
                  <m:t>-</m:t>
                </w:del>
              </m:r>
              <m:sSub>
                <m:sSubPr>
                  <m:ctrlPr>
                    <w:del w:id="1046" w:author="Luciano Kostelac" w:date="2023-02-16T02:21:00Z">
                      <w:rPr>
                        <w:rFonts w:ascii="Cambria Math" w:eastAsia="Cambria Math" w:hAnsi="Cambria Math" w:cs="Cambria Math"/>
                      </w:rPr>
                    </w:del>
                  </m:ctrlPr>
                </m:sSubPr>
                <m:e>
                  <m:r>
                    <w:del w:id="1047" w:author="Luciano Kostelac" w:date="2023-02-16T02:21:00Z">
                      <w:rPr>
                        <w:rFonts w:ascii="Cambria Math" w:eastAsia="Cambria Math" w:hAnsi="Cambria Math" w:cs="Cambria Math"/>
                      </w:rPr>
                      <m:t>t</m:t>
                    </w:del>
                  </m:r>
                </m:e>
                <m:sub>
                  <m:r>
                    <w:del w:id="1048" w:author="Luciano Kostelac" w:date="2023-02-16T02:21:00Z">
                      <w:rPr>
                        <w:rFonts w:ascii="Cambria Math" w:eastAsia="Cambria Math" w:hAnsi="Cambria Math" w:cs="Cambria Math"/>
                      </w:rPr>
                      <m:t>1</m:t>
                    </w:del>
                  </m:r>
                </m:sub>
              </m:sSub>
            </m:den>
          </m:f>
          <m:r>
            <w:del w:id="1049" w:author="Luciano Kostelac" w:date="2023-02-16T02:21:00Z">
              <w:rPr>
                <w:rFonts w:ascii="Cambria Math" w:eastAsia="Cambria Math" w:hAnsi="Cambria Math" w:cs="Cambria Math"/>
              </w:rPr>
              <m:t xml:space="preserve"> </m:t>
            </w:del>
          </m:r>
          <m:nary>
            <m:naryPr>
              <m:ctrlPr>
                <w:del w:id="1050" w:author="Luciano Kostelac" w:date="2023-02-16T02:21:00Z">
                  <w:rPr>
                    <w:rFonts w:ascii="Cambria Math" w:eastAsia="Cambria Math" w:hAnsi="Cambria Math" w:cs="Cambria Math"/>
                  </w:rPr>
                </w:del>
              </m:ctrlPr>
            </m:naryPr>
            <m:sub>
              <m:sSub>
                <m:sSubPr>
                  <m:ctrlPr>
                    <w:del w:id="1051" w:author="Luciano Kostelac" w:date="2023-02-16T02:21:00Z">
                      <w:rPr>
                        <w:rFonts w:ascii="Cambria Math" w:eastAsia="Cambria Math" w:hAnsi="Cambria Math" w:cs="Cambria Math"/>
                      </w:rPr>
                    </w:del>
                  </m:ctrlPr>
                </m:sSubPr>
                <m:e>
                  <m:r>
                    <w:del w:id="1052" w:author="Luciano Kostelac" w:date="2023-02-16T02:21:00Z">
                      <w:rPr>
                        <w:rFonts w:ascii="Cambria Math" w:eastAsia="Cambria Math" w:hAnsi="Cambria Math" w:cs="Cambria Math"/>
                      </w:rPr>
                      <m:t>t</m:t>
                    </w:del>
                  </m:r>
                </m:e>
                <m:sub>
                  <m:r>
                    <w:del w:id="1053" w:author="Luciano Kostelac" w:date="2023-02-16T02:21:00Z">
                      <w:rPr>
                        <w:rFonts w:ascii="Cambria Math" w:eastAsia="Cambria Math" w:hAnsi="Cambria Math" w:cs="Cambria Math"/>
                      </w:rPr>
                      <m:t>1</m:t>
                    </w:del>
                  </m:r>
                </m:sub>
              </m:sSub>
            </m:sub>
            <m:sup>
              <m:sSub>
                <m:sSubPr>
                  <m:ctrlPr>
                    <w:del w:id="1054" w:author="Luciano Kostelac" w:date="2023-02-16T02:21:00Z">
                      <w:rPr>
                        <w:rFonts w:ascii="Cambria Math" w:eastAsia="Cambria Math" w:hAnsi="Cambria Math" w:cs="Cambria Math"/>
                      </w:rPr>
                    </w:del>
                  </m:ctrlPr>
                </m:sSubPr>
                <m:e>
                  <m:r>
                    <w:del w:id="1055" w:author="Luciano Kostelac" w:date="2023-02-16T02:21:00Z">
                      <w:rPr>
                        <w:rFonts w:ascii="Cambria Math" w:eastAsia="Cambria Math" w:hAnsi="Cambria Math" w:cs="Cambria Math"/>
                      </w:rPr>
                      <m:t>t</m:t>
                    </w:del>
                  </m:r>
                </m:e>
                <m:sub>
                  <m:r>
                    <w:del w:id="1056" w:author="Luciano Kostelac" w:date="2023-02-16T02:21:00Z">
                      <w:rPr>
                        <w:rFonts w:ascii="Cambria Math" w:eastAsia="Cambria Math" w:hAnsi="Cambria Math" w:cs="Cambria Math"/>
                      </w:rPr>
                      <m:t>2</m:t>
                    </w:del>
                  </m:r>
                </m:sub>
              </m:sSub>
            </m:sup>
            <m:e>
              <m:r>
                <w:ins w:id="1057" w:author="Windows User" w:date="2023-02-08T11:29:00Z">
                  <w:del w:id="1058" w:author="Luciano Kostelac" w:date="2023-02-16T02:21:00Z">
                    <w:rPr>
                      <w:rFonts w:ascii="Cambria Math" w:eastAsia="Cambria Math" w:hAnsi="Cambria Math" w:cs="Cambria Math"/>
                    </w:rPr>
                    <m:t>h</m:t>
                  </w:del>
                </w:ins>
              </m:r>
              <m:d>
                <m:dPr>
                  <m:ctrlPr>
                    <w:ins w:id="1059" w:author="Windows User" w:date="2023-02-08T11:29:00Z">
                      <w:del w:id="1060" w:author="Luciano Kostelac" w:date="2023-02-16T02:21:00Z">
                        <w:rPr>
                          <w:rFonts w:ascii="Cambria Math" w:eastAsia="Cambria Math" w:hAnsi="Cambria Math" w:cs="Cambria Math"/>
                        </w:rPr>
                      </w:del>
                    </w:ins>
                  </m:ctrlPr>
                </m:dPr>
                <m:e>
                  <m:r>
                    <w:ins w:id="1061" w:author="Windows User" w:date="2023-02-08T11:29:00Z">
                      <w:del w:id="1062" w:author="Luciano Kostelac" w:date="2023-02-16T02:21:00Z">
                        <w:rPr>
                          <w:rFonts w:ascii="Cambria Math" w:eastAsia="Cambria Math" w:hAnsi="Cambria Math" w:cs="Cambria Math"/>
                        </w:rPr>
                        <m:t>t</m:t>
                      </w:del>
                    </w:ins>
                  </m:r>
                </m:e>
              </m:d>
              <m:sSup>
                <m:sSupPr>
                  <m:ctrlPr>
                    <w:ins w:id="1063" w:author="Windows User" w:date="2023-02-08T11:29:00Z">
                      <w:del w:id="1064" w:author="Luciano Kostelac" w:date="2023-02-16T02:21:00Z">
                        <w:rPr>
                          <w:rFonts w:ascii="Cambria Math" w:eastAsia="Cambria Math" w:hAnsi="Cambria Math" w:cs="Cambria Math"/>
                        </w:rPr>
                      </w:del>
                    </w:ins>
                  </m:ctrlPr>
                </m:sSupPr>
                <m:e>
                  <m:r>
                    <w:ins w:id="1065" w:author="Windows User" w:date="2023-02-08T11:29:00Z">
                      <w:del w:id="1066" w:author="Luciano Kostelac" w:date="2023-02-16T02:21:00Z">
                        <w:rPr>
                          <w:rFonts w:ascii="Cambria Math" w:eastAsia="Cambria Math" w:hAnsi="Cambria Math" w:cs="Cambria Math"/>
                        </w:rPr>
                        <m:t>e</m:t>
                      </w:del>
                    </w:ins>
                  </m:r>
                </m:e>
                <m:sup>
                  <m:r>
                    <w:ins w:id="1067" w:author="Windows User" w:date="2023-02-08T11:29:00Z">
                      <w:del w:id="1068" w:author="Luciano Kostelac" w:date="2023-02-16T02:21:00Z">
                        <w:rPr>
                          <w:rFonts w:ascii="Cambria Math" w:eastAsia="Cambria Math" w:hAnsi="Cambria Math" w:cs="Cambria Math"/>
                        </w:rPr>
                        <m:t>-2πift</m:t>
                      </w:del>
                    </w:ins>
                  </m:r>
                </m:sup>
              </m:sSup>
              <m:r>
                <w:ins w:id="1069" w:author="Windows User" w:date="2023-02-08T11:29:00Z">
                  <w:del w:id="1070" w:author="Luciano Kostelac" w:date="2023-02-16T02:21:00Z">
                    <w:rPr>
                      <w:rFonts w:ascii="Cambria Math" w:eastAsia="Cambria Math" w:hAnsi="Cambria Math" w:cs="Cambria Math"/>
                    </w:rPr>
                    <m:t>dt</m:t>
                  </w:del>
                </w:ins>
              </m:r>
            </m:e>
          </m:nary>
          <m:r>
            <w:del w:id="1071" w:author="Luciano Kostelac" w:date="2023-02-16T02:21:00Z">
              <w:rPr>
                <w:rFonts w:ascii="Cambria Math" w:eastAsia="Cambria Math" w:hAnsi="Cambria Math" w:cs="Cambria Math"/>
              </w:rPr>
              <m:t>h</m:t>
            </w:del>
          </m:r>
          <m:d>
            <m:dPr>
              <m:ctrlPr>
                <w:del w:id="1072" w:author="Luciano Kostelac" w:date="2023-02-16T02:21:00Z">
                  <w:rPr>
                    <w:rFonts w:ascii="Cambria Math" w:eastAsia="Cambria Math" w:hAnsi="Cambria Math" w:cs="Cambria Math"/>
                  </w:rPr>
                </w:del>
              </m:ctrlPr>
            </m:dPr>
            <m:e>
              <m:r>
                <w:del w:id="1073" w:author="Luciano Kostelac" w:date="2023-02-16T02:21:00Z">
                  <w:rPr>
                    <w:rFonts w:ascii="Cambria Math" w:eastAsia="Cambria Math" w:hAnsi="Cambria Math" w:cs="Cambria Math"/>
                  </w:rPr>
                  <m:t>t</m:t>
                </w:del>
              </m:r>
            </m:e>
          </m:d>
          <m:sSup>
            <m:sSupPr>
              <m:ctrlPr>
                <w:del w:id="1074" w:author="Luciano Kostelac" w:date="2023-02-16T02:21:00Z">
                  <w:rPr>
                    <w:rFonts w:ascii="Cambria Math" w:eastAsia="Cambria Math" w:hAnsi="Cambria Math" w:cs="Cambria Math"/>
                  </w:rPr>
                </w:del>
              </m:ctrlPr>
            </m:sSupPr>
            <m:e>
              <m:r>
                <w:del w:id="1075" w:author="Luciano Kostelac" w:date="2023-02-16T02:21:00Z">
                  <w:rPr>
                    <w:rFonts w:ascii="Cambria Math" w:eastAsia="Cambria Math" w:hAnsi="Cambria Math" w:cs="Cambria Math"/>
                  </w:rPr>
                  <m:t>e</m:t>
                </w:del>
              </m:r>
            </m:e>
            <m:sup>
              <m:r>
                <w:del w:id="1076" w:author="Luciano Kostelac" w:date="2023-02-16T02:21:00Z">
                  <w:rPr>
                    <w:rFonts w:ascii="Cambria Math" w:eastAsia="Cambria Math" w:hAnsi="Cambria Math" w:cs="Cambria Math"/>
                  </w:rPr>
                  <m:t>-2πift</m:t>
                </w:del>
              </m:r>
            </m:sup>
          </m:sSup>
          <m:r>
            <w:del w:id="1077" w:author="Luciano Kostelac" w:date="2023-02-16T02:21:00Z">
              <w:rPr>
                <w:rFonts w:ascii="Cambria Math" w:eastAsia="Cambria Math" w:hAnsi="Cambria Math" w:cs="Cambria Math"/>
              </w:rPr>
              <m:t>dt</m:t>
            </w:del>
          </m:r>
        </m:oMath>
      </m:oMathPara>
    </w:p>
    <w:p w14:paraId="642ED9A4" w14:textId="013EB6AC" w:rsidR="00F41196" w:rsidRPr="00A962DC" w:rsidDel="006F01E9" w:rsidRDefault="001529E5">
      <w:pPr>
        <w:spacing w:before="240" w:after="240"/>
        <w:rPr>
          <w:del w:id="1078" w:author="Luciano Kostelac" w:date="2023-02-16T02:21:00Z"/>
        </w:rPr>
      </w:pPr>
      <w:del w:id="1079" w:author="Luciano Kostelac" w:date="2023-02-16T02:21:00Z">
        <w:r w:rsidRPr="00A962DC" w:rsidDel="006F01E9">
          <w:delText xml:space="preserve">Gdje su  </w:delText>
        </w:r>
      </w:del>
      <w:ins w:id="1080" w:author="Windows User" w:date="2023-02-08T11:30:00Z">
        <w:del w:id="1081" w:author="Luciano Kostelac" w:date="2023-02-16T02:21:00Z">
          <w:r w:rsidR="00DD1C65" w:rsidRPr="00A962DC" w:rsidDel="006F01E9">
            <w:delText>s „</w:delText>
          </w:r>
        </w:del>
      </w:ins>
      <w:del w:id="1082" w:author="Luciano Kostelac" w:date="2023-02-16T02:21:00Z">
        <w:r w:rsidRPr="006F01E9" w:rsidDel="006F01E9">
          <w:rPr>
            <w:i/>
          </w:rPr>
          <w:delText>i</w:delText>
        </w:r>
      </w:del>
      <w:ins w:id="1083" w:author="Windows User" w:date="2023-02-08T11:30:00Z">
        <w:del w:id="1084" w:author="Luciano Kostelac" w:date="2023-02-16T02:21:00Z">
          <w:r w:rsidR="00DD1C65" w:rsidRPr="00A962DC" w:rsidDel="006F01E9">
            <w:delText>“ označeni</w:delText>
          </w:r>
        </w:del>
      </w:ins>
      <w:del w:id="1085" w:author="Luciano Kostelac" w:date="2023-02-16T02:21:00Z">
        <w:r w:rsidRPr="00A962DC" w:rsidDel="006F01E9">
          <w:delText xml:space="preserve">  vremenski odsječci u zvučnom signalu, a </w:delText>
        </w:r>
        <w:r w:rsidRPr="00A962DC" w:rsidDel="006F01E9">
          <w:rPr>
            <w:i/>
          </w:rPr>
          <w:delText>f</w:delText>
        </w:r>
        <w:r w:rsidRPr="00A962DC" w:rsidDel="006F01E9">
          <w:delText xml:space="preserve"> je frekvencija zvučnog signala. Ako se prikaže ovisnost „centra mase“ o njegovoj poziciji i frekvenciji „</w:delText>
        </w:r>
        <w:commentRangeStart w:id="1086"/>
        <w:r w:rsidRPr="00A962DC" w:rsidDel="006F01E9">
          <w:delText>namotanja</w:delText>
        </w:r>
        <w:commentRangeEnd w:id="1086"/>
        <w:r w:rsidR="00DD1C65" w:rsidRPr="00A962DC" w:rsidDel="006F01E9">
          <w:rPr>
            <w:rStyle w:val="CommentReference"/>
          </w:rPr>
          <w:commentReference w:id="1086"/>
        </w:r>
        <w:r w:rsidRPr="00A962DC" w:rsidDel="006F01E9">
          <w:delText xml:space="preserve">“, dobiva se </w:delText>
        </w:r>
        <w:r w:rsidR="004A09FC" w:rsidRPr="00A962DC" w:rsidDel="006F01E9">
          <w:delText>graf na sljedećoj slici.</w:delText>
        </w:r>
      </w:del>
    </w:p>
    <w:p w14:paraId="1B9F29F4" w14:textId="5423065A" w:rsidR="00CC2002" w:rsidRPr="00A962DC" w:rsidDel="006F01E9" w:rsidRDefault="001529E5" w:rsidP="00743B5A">
      <w:pPr>
        <w:keepNext/>
        <w:spacing w:before="240" w:after="240"/>
        <w:rPr>
          <w:del w:id="1087" w:author="Luciano Kostelac" w:date="2023-02-16T02:21:00Z"/>
        </w:rPr>
      </w:pPr>
      <w:del w:id="1088" w:author="Luciano Kostelac" w:date="2023-02-16T02:21:00Z">
        <w:r w:rsidRPr="00A962DC" w:rsidDel="006F01E9">
          <w:delText xml:space="preserve"> </w:delText>
        </w:r>
        <w:r w:rsidRPr="00A962DC" w:rsidDel="006F01E9">
          <w:rPr>
            <w:noProof/>
            <w:lang w:val="en-US" w:eastAsia="en-US"/>
          </w:rPr>
          <w:drawing>
            <wp:inline distT="0" distB="0" distL="0" distR="0" wp14:anchorId="642EDA18" wp14:editId="642EDA19">
              <wp:extent cx="5731200" cy="1435100"/>
              <wp:effectExtent l="0" t="0" r="0" b="0"/>
              <wp:docPr id="49" name="image17.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line chart&#10;&#10;Description automatically generated"/>
                      <pic:cNvPicPr preferRelativeResize="0"/>
                    </pic:nvPicPr>
                    <pic:blipFill>
                      <a:blip r:embed="rId35"/>
                      <a:srcRect/>
                      <a:stretch>
                        <a:fillRect/>
                      </a:stretch>
                    </pic:blipFill>
                    <pic:spPr>
                      <a:xfrm>
                        <a:off x="0" y="0"/>
                        <a:ext cx="5731200" cy="1435100"/>
                      </a:xfrm>
                      <a:prstGeom prst="rect">
                        <a:avLst/>
                      </a:prstGeom>
                      <a:ln/>
                    </pic:spPr>
                  </pic:pic>
                </a:graphicData>
              </a:graphic>
            </wp:inline>
          </w:drawing>
        </w:r>
      </w:del>
    </w:p>
    <w:p w14:paraId="642ED9A5" w14:textId="26B35CD1" w:rsidR="00F41196" w:rsidRPr="00A962DC" w:rsidDel="00937733" w:rsidRDefault="00CC2002" w:rsidP="00743B5A">
      <w:pPr>
        <w:pStyle w:val="Caption"/>
        <w:rPr>
          <w:del w:id="1089" w:author="Luciano Kostelac" w:date="2023-02-16T02:22:00Z"/>
        </w:rPr>
      </w:pPr>
      <w:del w:id="1090" w:author="Luciano Kostelac" w:date="2023-02-16T02:22:00Z">
        <w:r w:rsidRPr="00A962DC" w:rsidDel="00937733">
          <w:delText xml:space="preserve">Slika </w:delText>
        </w:r>
        <w:r w:rsidR="00DD69C1" w:rsidDel="00937733">
          <w:fldChar w:fldCharType="begin"/>
        </w:r>
        <w:r w:rsidR="00DD69C1" w:rsidDel="00937733">
          <w:delInstrText xml:space="preserve"> STYLEREF 1 \s </w:delInstrText>
        </w:r>
        <w:r w:rsidR="00DD69C1" w:rsidDel="00937733">
          <w:fldChar w:fldCharType="separate"/>
        </w:r>
        <w:r w:rsidR="009A241A" w:rsidRPr="00A962DC" w:rsidDel="00937733">
          <w:delText>5</w:delText>
        </w:r>
        <w:r w:rsidR="00DD69C1" w:rsidDel="00937733">
          <w:fldChar w:fldCharType="end"/>
        </w:r>
        <w:r w:rsidR="009A241A" w:rsidRPr="00A962DC" w:rsidDel="00937733">
          <w:delText>.</w:delText>
        </w:r>
        <w:r w:rsidR="00DD69C1" w:rsidDel="00937733">
          <w:fldChar w:fldCharType="begin"/>
        </w:r>
        <w:r w:rsidR="00DD69C1" w:rsidDel="00937733">
          <w:delInstrText xml:space="preserve"> SEQ Slika \* ARABIC \s 1 </w:delInstrText>
        </w:r>
        <w:r w:rsidR="00DD69C1" w:rsidDel="00937733">
          <w:fldChar w:fldCharType="separate"/>
        </w:r>
        <w:r w:rsidR="009A241A" w:rsidRPr="00A962DC" w:rsidDel="00937733">
          <w:delText>15</w:delText>
        </w:r>
        <w:r w:rsidR="00DD69C1" w:rsidDel="00937733">
          <w:fldChar w:fldCharType="end"/>
        </w:r>
        <w:r w:rsidR="00AD077A" w:rsidRPr="00A962DC" w:rsidDel="00937733">
          <w:delText xml:space="preserve"> Ovisnost „centra mase“ o frekvenciji</w:delText>
        </w:r>
        <w:r w:rsidR="00393F3F" w:rsidRPr="00A962DC" w:rsidDel="00937733">
          <w:delText xml:space="preserve"> [4]</w:delText>
        </w:r>
      </w:del>
    </w:p>
    <w:p w14:paraId="642ED9A6" w14:textId="18B05F65" w:rsidR="00F41196" w:rsidRPr="00A962DC" w:rsidDel="00937733" w:rsidRDefault="001529E5">
      <w:pPr>
        <w:spacing w:before="240" w:after="240"/>
        <w:rPr>
          <w:del w:id="1091" w:author="Luciano Kostelac" w:date="2023-02-16T02:22:00Z"/>
        </w:rPr>
      </w:pPr>
      <w:del w:id="1092" w:author="Luciano Kostelac" w:date="2023-02-16T02:22:00Z">
        <w:r w:rsidRPr="00A962DC" w:rsidDel="00937733">
          <w:delText>Skokovi na grafu prikazuju amplitude pojedinog tona u ukupnom zvučnom signalu. Naravno, ovaj graf prikazuje ovisnost realnog dijela o frekvenciji. Isto tako se može prikazati i ovisnost imaginarnog dijela o frekvenciji. Međutim, postoji bitna razlika između analogije o „centru mase lika“ i Fourierove transformacije. Fourierova transformacija koristi izraz:</w:delText>
        </w:r>
      </w:del>
    </w:p>
    <w:p w14:paraId="642ED9A7" w14:textId="7201E392" w:rsidR="00F41196" w:rsidRPr="00A962DC" w:rsidDel="00937733" w:rsidRDefault="00223A6B">
      <w:pPr>
        <w:jc w:val="center"/>
        <w:rPr>
          <w:del w:id="1093" w:author="Luciano Kostelac" w:date="2023-02-16T02:22:00Z"/>
        </w:rPr>
      </w:pPr>
      <m:oMathPara>
        <m:oMath>
          <m:acc>
            <m:accPr>
              <m:ctrlPr>
                <w:del w:id="1094" w:author="Luciano Kostelac" w:date="2023-02-16T02:22:00Z">
                  <w:rPr>
                    <w:rFonts w:ascii="Cambria Math" w:eastAsia="Cambria Math" w:hAnsi="Cambria Math" w:cs="Cambria Math"/>
                  </w:rPr>
                </w:del>
              </m:ctrlPr>
            </m:accPr>
            <m:e>
              <m:r>
                <w:del w:id="1095" w:author="Luciano Kostelac" w:date="2023-02-16T02:22:00Z">
                  <w:rPr>
                    <w:rFonts w:ascii="Cambria Math" w:eastAsia="Cambria Math" w:hAnsi="Cambria Math" w:cs="Cambria Math"/>
                  </w:rPr>
                  <m:t>h</m:t>
                </w:del>
              </m:r>
            </m:e>
          </m:acc>
          <m:r>
            <w:del w:id="1096" w:author="Luciano Kostelac" w:date="2023-02-16T02:22:00Z">
              <w:rPr>
                <w:rFonts w:ascii="Cambria Math" w:eastAsia="Cambria Math" w:hAnsi="Cambria Math" w:cs="Cambria Math"/>
              </w:rPr>
              <m:t>(f)=</m:t>
            </w:del>
          </m:r>
          <m:nary>
            <m:naryPr>
              <m:ctrlPr>
                <w:del w:id="1097" w:author="Luciano Kostelac" w:date="2023-02-16T02:22:00Z">
                  <w:rPr>
                    <w:rFonts w:ascii="Cambria Math" w:eastAsia="Cambria Math" w:hAnsi="Cambria Math" w:cs="Cambria Math"/>
                  </w:rPr>
                </w:del>
              </m:ctrlPr>
            </m:naryPr>
            <m:sub>
              <m:sSub>
                <m:sSubPr>
                  <m:ctrlPr>
                    <w:del w:id="1098" w:author="Luciano Kostelac" w:date="2023-02-16T02:22:00Z">
                      <w:rPr>
                        <w:rFonts w:ascii="Cambria Math" w:eastAsia="Cambria Math" w:hAnsi="Cambria Math" w:cs="Cambria Math"/>
                      </w:rPr>
                    </w:del>
                  </m:ctrlPr>
                </m:sSubPr>
                <m:e>
                  <m:r>
                    <w:del w:id="1099" w:author="Luciano Kostelac" w:date="2023-02-16T02:22:00Z">
                      <w:rPr>
                        <w:rFonts w:ascii="Cambria Math" w:eastAsia="Cambria Math" w:hAnsi="Cambria Math" w:cs="Cambria Math"/>
                      </w:rPr>
                      <m:t>t</m:t>
                    </w:del>
                  </m:r>
                </m:e>
                <m:sub>
                  <m:r>
                    <w:del w:id="1100" w:author="Luciano Kostelac" w:date="2023-02-16T02:22:00Z">
                      <w:rPr>
                        <w:rFonts w:ascii="Cambria Math" w:eastAsia="Cambria Math" w:hAnsi="Cambria Math" w:cs="Cambria Math"/>
                      </w:rPr>
                      <m:t>1</m:t>
                    </w:del>
                  </m:r>
                </m:sub>
              </m:sSub>
            </m:sub>
            <m:sup>
              <m:sSub>
                <m:sSubPr>
                  <m:ctrlPr>
                    <w:del w:id="1101" w:author="Luciano Kostelac" w:date="2023-02-16T02:22:00Z">
                      <w:rPr>
                        <w:rFonts w:ascii="Cambria Math" w:eastAsia="Cambria Math" w:hAnsi="Cambria Math" w:cs="Cambria Math"/>
                      </w:rPr>
                    </w:del>
                  </m:ctrlPr>
                </m:sSubPr>
                <m:e>
                  <m:r>
                    <w:del w:id="1102" w:author="Luciano Kostelac" w:date="2023-02-16T02:22:00Z">
                      <w:rPr>
                        <w:rFonts w:ascii="Cambria Math" w:eastAsia="Cambria Math" w:hAnsi="Cambria Math" w:cs="Cambria Math"/>
                      </w:rPr>
                      <m:t>t</m:t>
                    </w:del>
                  </m:r>
                </m:e>
                <m:sub>
                  <m:r>
                    <w:del w:id="1103" w:author="Luciano Kostelac" w:date="2023-02-16T02:22:00Z">
                      <w:rPr>
                        <w:rFonts w:ascii="Cambria Math" w:eastAsia="Cambria Math" w:hAnsi="Cambria Math" w:cs="Cambria Math"/>
                      </w:rPr>
                      <m:t>2</m:t>
                    </w:del>
                  </m:r>
                </m:sub>
              </m:sSub>
            </m:sup>
            <m:e>
              <m:r>
                <w:ins w:id="1104" w:author="Windows User" w:date="2023-02-08T11:30:00Z">
                  <w:del w:id="1105" w:author="Luciano Kostelac" w:date="2023-02-16T02:22:00Z">
                    <w:rPr>
                      <w:rFonts w:ascii="Cambria Math" w:eastAsia="Cambria Math" w:hAnsi="Cambria Math" w:cs="Cambria Math"/>
                    </w:rPr>
                    <m:t>h</m:t>
                  </w:del>
                </w:ins>
              </m:r>
              <m:d>
                <m:dPr>
                  <m:ctrlPr>
                    <w:ins w:id="1106" w:author="Windows User" w:date="2023-02-08T11:30:00Z">
                      <w:del w:id="1107" w:author="Luciano Kostelac" w:date="2023-02-16T02:22:00Z">
                        <w:rPr>
                          <w:rFonts w:ascii="Cambria Math" w:eastAsia="Cambria Math" w:hAnsi="Cambria Math" w:cs="Cambria Math"/>
                        </w:rPr>
                      </w:del>
                    </w:ins>
                  </m:ctrlPr>
                </m:dPr>
                <m:e>
                  <m:r>
                    <w:ins w:id="1108" w:author="Windows User" w:date="2023-02-08T11:30:00Z">
                      <w:del w:id="1109" w:author="Luciano Kostelac" w:date="2023-02-16T02:22:00Z">
                        <w:rPr>
                          <w:rFonts w:ascii="Cambria Math" w:eastAsia="Cambria Math" w:hAnsi="Cambria Math" w:cs="Cambria Math"/>
                        </w:rPr>
                        <m:t>t</m:t>
                      </w:del>
                    </w:ins>
                  </m:r>
                </m:e>
              </m:d>
              <m:sSup>
                <m:sSupPr>
                  <m:ctrlPr>
                    <w:ins w:id="1110" w:author="Windows User" w:date="2023-02-08T11:30:00Z">
                      <w:del w:id="1111" w:author="Luciano Kostelac" w:date="2023-02-16T02:22:00Z">
                        <w:rPr>
                          <w:rFonts w:ascii="Cambria Math" w:eastAsia="Cambria Math" w:hAnsi="Cambria Math" w:cs="Cambria Math"/>
                        </w:rPr>
                      </w:del>
                    </w:ins>
                  </m:ctrlPr>
                </m:sSupPr>
                <m:e>
                  <m:r>
                    <w:ins w:id="1112" w:author="Windows User" w:date="2023-02-08T11:30:00Z">
                      <w:del w:id="1113" w:author="Luciano Kostelac" w:date="2023-02-16T02:22:00Z">
                        <w:rPr>
                          <w:rFonts w:ascii="Cambria Math" w:eastAsia="Cambria Math" w:hAnsi="Cambria Math" w:cs="Cambria Math"/>
                        </w:rPr>
                        <m:t>e</m:t>
                      </w:del>
                    </w:ins>
                  </m:r>
                </m:e>
                <m:sup>
                  <m:r>
                    <w:ins w:id="1114" w:author="Windows User" w:date="2023-02-08T11:30:00Z">
                      <w:del w:id="1115" w:author="Luciano Kostelac" w:date="2023-02-16T02:22:00Z">
                        <w:rPr>
                          <w:rFonts w:ascii="Cambria Math" w:eastAsia="Cambria Math" w:hAnsi="Cambria Math" w:cs="Cambria Math"/>
                        </w:rPr>
                        <m:t>-2πift</m:t>
                      </w:del>
                    </w:ins>
                  </m:r>
                </m:sup>
              </m:sSup>
              <m:r>
                <w:ins w:id="1116" w:author="Windows User" w:date="2023-02-08T11:30:00Z">
                  <w:del w:id="1117" w:author="Luciano Kostelac" w:date="2023-02-16T02:22:00Z">
                    <w:rPr>
                      <w:rFonts w:ascii="Cambria Math" w:eastAsia="Cambria Math" w:hAnsi="Cambria Math" w:cs="Cambria Math"/>
                    </w:rPr>
                    <m:t>dt</m:t>
                  </w:del>
                </w:ins>
              </m:r>
            </m:e>
          </m:nary>
          <m:r>
            <w:del w:id="1118" w:author="Luciano Kostelac" w:date="2023-02-16T02:22:00Z">
              <w:rPr>
                <w:rFonts w:ascii="Cambria Math" w:eastAsia="Cambria Math" w:hAnsi="Cambria Math" w:cs="Cambria Math"/>
              </w:rPr>
              <m:t>h</m:t>
            </w:del>
          </m:r>
          <m:d>
            <m:dPr>
              <m:ctrlPr>
                <w:del w:id="1119" w:author="Luciano Kostelac" w:date="2023-02-16T02:22:00Z">
                  <w:rPr>
                    <w:rFonts w:ascii="Cambria Math" w:eastAsia="Cambria Math" w:hAnsi="Cambria Math" w:cs="Cambria Math"/>
                  </w:rPr>
                </w:del>
              </m:ctrlPr>
            </m:dPr>
            <m:e>
              <m:r>
                <w:del w:id="1120" w:author="Luciano Kostelac" w:date="2023-02-16T02:22:00Z">
                  <w:rPr>
                    <w:rFonts w:ascii="Cambria Math" w:eastAsia="Cambria Math" w:hAnsi="Cambria Math" w:cs="Cambria Math"/>
                  </w:rPr>
                  <m:t>t</m:t>
                </w:del>
              </m:r>
            </m:e>
          </m:d>
          <m:sSup>
            <m:sSupPr>
              <m:ctrlPr>
                <w:del w:id="1121" w:author="Luciano Kostelac" w:date="2023-02-16T02:22:00Z">
                  <w:rPr>
                    <w:rFonts w:ascii="Cambria Math" w:eastAsia="Cambria Math" w:hAnsi="Cambria Math" w:cs="Cambria Math"/>
                  </w:rPr>
                </w:del>
              </m:ctrlPr>
            </m:sSupPr>
            <m:e>
              <m:r>
                <w:del w:id="1122" w:author="Luciano Kostelac" w:date="2023-02-16T02:22:00Z">
                  <w:rPr>
                    <w:rFonts w:ascii="Cambria Math" w:eastAsia="Cambria Math" w:hAnsi="Cambria Math" w:cs="Cambria Math"/>
                  </w:rPr>
                  <m:t>e</m:t>
                </w:del>
              </m:r>
            </m:e>
            <m:sup>
              <m:r>
                <w:del w:id="1123" w:author="Luciano Kostelac" w:date="2023-02-16T02:22:00Z">
                  <w:rPr>
                    <w:rFonts w:ascii="Cambria Math" w:eastAsia="Cambria Math" w:hAnsi="Cambria Math" w:cs="Cambria Math"/>
                  </w:rPr>
                  <m:t>-2πift</m:t>
                </w:del>
              </m:r>
            </m:sup>
          </m:sSup>
          <m:r>
            <w:del w:id="1124" w:author="Luciano Kostelac" w:date="2023-02-16T02:22:00Z">
              <w:rPr>
                <w:rFonts w:ascii="Cambria Math" w:eastAsia="Cambria Math" w:hAnsi="Cambria Math" w:cs="Cambria Math"/>
              </w:rPr>
              <m:t>dt</m:t>
            </w:del>
          </m:r>
        </m:oMath>
      </m:oMathPara>
    </w:p>
    <w:p w14:paraId="642ED9A8" w14:textId="78928853" w:rsidR="00F41196" w:rsidRPr="00A962DC" w:rsidDel="00937733" w:rsidRDefault="001529E5">
      <w:pPr>
        <w:spacing w:before="240" w:after="240"/>
        <w:rPr>
          <w:del w:id="1125" w:author="Luciano Kostelac" w:date="2023-02-16T02:22:00Z"/>
        </w:rPr>
      </w:pPr>
      <w:del w:id="1126" w:author="Luciano Kostelac" w:date="2023-02-16T02:22:00Z">
        <w:r w:rsidRPr="00A962DC" w:rsidDel="00937733">
          <w:delText>Stoga, Fourierova transformacija neke funkcije u ovisnosti u vremenu jest nova funkcija koja je</w:delText>
        </w:r>
      </w:del>
      <w:ins w:id="1127" w:author="Windows User" w:date="2023-02-08T11:31:00Z">
        <w:del w:id="1128" w:author="Luciano Kostelac" w:date="2023-02-16T02:22:00Z">
          <w:r w:rsidR="00DD1C65" w:rsidRPr="00A962DC" w:rsidDel="00937733">
            <w:delText xml:space="preserve"> ovisna </w:delText>
          </w:r>
        </w:del>
      </w:ins>
      <w:del w:id="1129" w:author="Luciano Kostelac" w:date="2023-02-16T02:22:00Z">
        <w:r w:rsidRPr="00A962DC" w:rsidDel="00937733">
          <w:delText xml:space="preserve"> u ovisnosti o frekvenciji. Rezultat ove jednadžbe je položaj „centra mase“ u 2D prostoru u ovisnosti o frekvenciji.</w:delText>
        </w:r>
      </w:del>
    </w:p>
    <w:p w14:paraId="2DAB3DD0" w14:textId="593C1051" w:rsidR="004A09FC" w:rsidRPr="00A962DC" w:rsidDel="00937733" w:rsidRDefault="001529E5" w:rsidP="004A09FC">
      <w:pPr>
        <w:rPr>
          <w:del w:id="1130" w:author="Luciano Kostelac" w:date="2023-02-16T02:22:00Z"/>
        </w:rPr>
      </w:pPr>
      <w:del w:id="1131" w:author="Luciano Kostelac" w:date="2023-02-16T02:22:00Z">
        <w:r w:rsidRPr="00A962DC" w:rsidDel="00937733">
          <w:delText xml:space="preserve">Nakon filtriranja ovakve funkcije pomoću amplifikacije ili </w:delText>
        </w:r>
        <w:commentRangeStart w:id="1132"/>
        <w:r w:rsidRPr="00A962DC" w:rsidDel="00937733">
          <w:delText>autenacije</w:delText>
        </w:r>
        <w:commentRangeEnd w:id="1132"/>
        <w:r w:rsidR="00DD1C65" w:rsidRPr="00A962DC" w:rsidDel="00937733">
          <w:rPr>
            <w:rStyle w:val="CommentReference"/>
          </w:rPr>
          <w:commentReference w:id="1132"/>
        </w:r>
        <w:r w:rsidRPr="00A962DC" w:rsidDel="00937733">
          <w:delText xml:space="preserve">, primjenjuje se obrnuta </w:delText>
        </w:r>
      </w:del>
      <w:ins w:id="1133" w:author="Windows User" w:date="2023-02-08T11:31:00Z">
        <w:del w:id="1134" w:author="Luciano Kostelac" w:date="2023-02-16T02:22:00Z">
          <w:r w:rsidR="00DD1C65" w:rsidRPr="00A962DC" w:rsidDel="00937733">
            <w:delText>inverzna F</w:delText>
          </w:r>
        </w:del>
      </w:ins>
      <w:del w:id="1135" w:author="Luciano Kostelac" w:date="2023-02-16T02:22:00Z">
        <w:r w:rsidRPr="00A962DC" w:rsidDel="00937733">
          <w:delText xml:space="preserve">fourierova transformacija, da se </w:delText>
        </w:r>
      </w:del>
      <w:ins w:id="1136" w:author="Windows User" w:date="2023-02-08T11:31:00Z">
        <w:del w:id="1137" w:author="Luciano Kostelac" w:date="2023-02-16T02:22:00Z">
          <w:r w:rsidR="00DD1C65" w:rsidRPr="00A962DC" w:rsidDel="00937733">
            <w:delText xml:space="preserve">dobije </w:delText>
          </w:r>
        </w:del>
      </w:ins>
      <w:del w:id="1138" w:author="Luciano Kostelac" w:date="2023-02-16T02:22:00Z">
        <w:r w:rsidRPr="00A962DC" w:rsidDel="00937733">
          <w:delText xml:space="preserve">originalna funkcija </w:delText>
        </w:r>
      </w:del>
      <w:ins w:id="1139" w:author="Windows User" w:date="2023-02-08T11:31:00Z">
        <w:del w:id="1140" w:author="Luciano Kostelac" w:date="2023-02-16T02:22:00Z">
          <w:r w:rsidR="00DD1C65" w:rsidRPr="00A962DC" w:rsidDel="00937733">
            <w:delText xml:space="preserve">u </w:delText>
          </w:r>
        </w:del>
      </w:ins>
      <w:del w:id="1141" w:author="Luciano Kostelac" w:date="2023-02-16T02:22:00Z">
        <w:r w:rsidRPr="00A962DC" w:rsidDel="00937733">
          <w:delText>vrati u vremensk</w:delText>
        </w:r>
      </w:del>
      <w:ins w:id="1142" w:author="Windows User" w:date="2023-02-08T11:31:00Z">
        <w:del w:id="1143" w:author="Luciano Kostelac" w:date="2023-02-16T02:22:00Z">
          <w:r w:rsidR="00DD1C65" w:rsidRPr="00A962DC" w:rsidDel="00937733">
            <w:delText>oj</w:delText>
          </w:r>
        </w:del>
      </w:ins>
      <w:del w:id="1144" w:author="Luciano Kostelac" w:date="2023-02-16T02:22:00Z">
        <w:r w:rsidRPr="00A962DC" w:rsidDel="00937733">
          <w:delText>u domen</w:delText>
        </w:r>
      </w:del>
      <w:ins w:id="1145" w:author="Windows User" w:date="2023-02-08T11:32:00Z">
        <w:del w:id="1146" w:author="Luciano Kostelac" w:date="2023-02-16T02:22:00Z">
          <w:r w:rsidR="00DD1C65" w:rsidRPr="00A962DC" w:rsidDel="00937733">
            <w:delText>i</w:delText>
          </w:r>
        </w:del>
      </w:ins>
      <w:del w:id="1147" w:author="Luciano Kostelac" w:date="2023-02-16T02:22:00Z">
        <w:r w:rsidRPr="00A962DC" w:rsidDel="00937733">
          <w:delText>u.</w:delText>
        </w:r>
      </w:del>
    </w:p>
    <w:p w14:paraId="649B3F65" w14:textId="77777777" w:rsidR="004A09FC" w:rsidRPr="00A962DC" w:rsidDel="00937733" w:rsidRDefault="004A09FC" w:rsidP="004A09FC">
      <w:pPr>
        <w:rPr>
          <w:del w:id="1148" w:author="Luciano Kostelac" w:date="2023-02-16T02:22:00Z"/>
        </w:rPr>
      </w:pPr>
    </w:p>
    <w:p w14:paraId="33947E97" w14:textId="77777777" w:rsidR="004A09FC" w:rsidRPr="00A962DC" w:rsidRDefault="004A09FC" w:rsidP="00743B5A">
      <w:pPr>
        <w:spacing w:before="240" w:after="240"/>
      </w:pPr>
    </w:p>
    <w:p w14:paraId="642ED9AF" w14:textId="77777777" w:rsidR="00F41196" w:rsidRPr="00A962DC" w:rsidRDefault="001529E5" w:rsidP="00743B5A">
      <w:pPr>
        <w:pStyle w:val="Heading1"/>
      </w:pPr>
      <w:bookmarkStart w:id="1149" w:name="_heading=h.ldwglkxx091p" w:colFirst="0" w:colLast="0"/>
      <w:bookmarkStart w:id="1150" w:name="_Toc126618649"/>
      <w:bookmarkStart w:id="1151" w:name="_Toc127409787"/>
      <w:bookmarkEnd w:id="1149"/>
      <w:r w:rsidRPr="00A962DC">
        <w:lastRenderedPageBreak/>
        <w:t>Obrada podataka</w:t>
      </w:r>
      <w:bookmarkEnd w:id="1150"/>
      <w:bookmarkEnd w:id="1151"/>
    </w:p>
    <w:p w14:paraId="745B681B" w14:textId="41CDC8F0" w:rsidR="002754AC" w:rsidRPr="00A962DC" w:rsidRDefault="002754AC" w:rsidP="002754AC">
      <w:r w:rsidRPr="00A962DC">
        <w:t xml:space="preserve">U ovom poglavlju </w:t>
      </w:r>
      <w:r w:rsidR="004B4542" w:rsidRPr="00A962DC">
        <w:t xml:space="preserve">opisati će se najčešće korišteni algoritmi za obradu </w:t>
      </w:r>
      <w:r w:rsidR="005618E6" w:rsidRPr="00A962DC">
        <w:t>sEMG signala</w:t>
      </w:r>
      <w:r w:rsidR="00DA1E29" w:rsidRPr="00A962DC">
        <w:t xml:space="preserve">, uređivanje i usklađivanje podataka </w:t>
      </w:r>
      <w:r w:rsidR="00C2097E" w:rsidRPr="00A962DC">
        <w:t>u .csv datoteci te obrada podataka</w:t>
      </w:r>
      <w:r w:rsidR="002E5AFC" w:rsidRPr="00A962DC">
        <w:t>.</w:t>
      </w:r>
    </w:p>
    <w:p w14:paraId="256A9498" w14:textId="66D7FBE7" w:rsidR="00F33AAE" w:rsidRPr="00A962DC" w:rsidRDefault="000008F1" w:rsidP="00986D89">
      <w:r w:rsidRPr="00A962DC">
        <w:t xml:space="preserve">EMG signal je </w:t>
      </w:r>
      <w:r w:rsidR="0025390B" w:rsidRPr="00A962DC">
        <w:t xml:space="preserve">jako osjetljiv, na njega utječu mnogi faktori pa je zbog toga </w:t>
      </w:r>
      <w:r w:rsidR="00001461" w:rsidRPr="00A962DC">
        <w:t xml:space="preserve">važno ispravno provoditi ispitivanja i obradu podataka. </w:t>
      </w:r>
      <w:r w:rsidR="00F801DB" w:rsidRPr="00A962DC">
        <w:t>Čisti EM</w:t>
      </w:r>
      <w:del w:id="1152" w:author="Windows User" w:date="2023-02-08T11:32:00Z">
        <w:r w:rsidR="00F801DB" w:rsidRPr="00A962DC" w:rsidDel="006A7B04">
          <w:delText>g</w:delText>
        </w:r>
      </w:del>
      <w:ins w:id="1153" w:author="Windows User" w:date="2023-02-08T11:32:00Z">
        <w:r w:rsidR="006A7B04" w:rsidRPr="00A962DC">
          <w:t>G</w:t>
        </w:r>
      </w:ins>
      <w:r w:rsidR="00F801DB" w:rsidRPr="00A962DC">
        <w:t xml:space="preserve"> signal (neobrađeni signal) sadrži jako puno </w:t>
      </w:r>
      <w:commentRangeStart w:id="1154"/>
      <w:r w:rsidR="00F801DB" w:rsidRPr="00A962DC">
        <w:t>informacija</w:t>
      </w:r>
      <w:commentRangeEnd w:id="1154"/>
      <w:r w:rsidR="005C7035">
        <w:rPr>
          <w:rStyle w:val="CommentReference"/>
        </w:rPr>
        <w:commentReference w:id="1154"/>
      </w:r>
      <w:ins w:id="1155" w:author="Luciano Kostelac" w:date="2023-02-16T00:04:00Z">
        <w:r w:rsidR="00E33230">
          <w:t xml:space="preserve"> i šumova</w:t>
        </w:r>
      </w:ins>
      <w:r w:rsidR="00F801DB" w:rsidRPr="00A962DC">
        <w:t xml:space="preserve">, ali da </w:t>
      </w:r>
      <w:r w:rsidR="00912A2E" w:rsidRPr="00A962DC">
        <w:t xml:space="preserve">bi se </w:t>
      </w:r>
      <w:commentRangeStart w:id="1156"/>
      <w:r w:rsidR="00912A2E" w:rsidRPr="00A962DC">
        <w:t>dobil</w:t>
      </w:r>
      <w:ins w:id="1157" w:author="Luciano Kostelac" w:date="2023-02-16T00:54:00Z">
        <w:r w:rsidR="00D5273D">
          <w:t>e</w:t>
        </w:r>
      </w:ins>
      <w:ins w:id="1158" w:author="Luciano Kostelac" w:date="2023-02-16T00:56:00Z">
        <w:r w:rsidR="00431BFE">
          <w:t xml:space="preserve"> informacije </w:t>
        </w:r>
        <w:r w:rsidR="00DA460A">
          <w:t>koje je lakše interpretirati i shvatiti</w:t>
        </w:r>
      </w:ins>
      <w:ins w:id="1159" w:author="Luciano Kostelac" w:date="2023-02-16T00:57:00Z">
        <w:r w:rsidR="00D179C9">
          <w:t xml:space="preserve">, </w:t>
        </w:r>
      </w:ins>
      <w:ins w:id="1160" w:author="Luciano Kostelac" w:date="2023-02-16T00:56:00Z">
        <w:r w:rsidR="00DA460A">
          <w:t xml:space="preserve">signal </w:t>
        </w:r>
      </w:ins>
      <w:del w:id="1161" w:author="Luciano Kostelac" w:date="2023-02-16T00:54:00Z">
        <w:r w:rsidR="00912A2E" w:rsidRPr="00A962DC" w:rsidDel="00D5273D">
          <w:delText>i</w:delText>
        </w:r>
      </w:del>
      <w:r w:rsidR="00912A2E" w:rsidRPr="00A962DC">
        <w:t xml:space="preserve"> </w:t>
      </w:r>
      <w:del w:id="1162" w:author="Luciano Kostelac" w:date="2023-02-16T00:55:00Z">
        <w:r w:rsidR="00912A2E" w:rsidRPr="00A962DC" w:rsidDel="00431BFE">
          <w:delText xml:space="preserve">pouzdanije </w:delText>
        </w:r>
        <w:commentRangeEnd w:id="1156"/>
        <w:r w:rsidR="006A7B04" w:rsidRPr="00A962DC" w:rsidDel="00431BFE">
          <w:rPr>
            <w:rStyle w:val="CommentReference"/>
          </w:rPr>
          <w:commentReference w:id="1156"/>
        </w:r>
        <w:r w:rsidR="00912A2E" w:rsidRPr="00A962DC" w:rsidDel="00431BFE">
          <w:delText xml:space="preserve">informacije i da </w:delText>
        </w:r>
        <w:r w:rsidR="0010788B" w:rsidRPr="00A962DC" w:rsidDel="00431BFE">
          <w:delText xml:space="preserve">bi oni bili relevantni </w:delText>
        </w:r>
      </w:del>
      <w:ins w:id="1163" w:author="Luciano Kostelac" w:date="2023-02-16T00:56:00Z">
        <w:r w:rsidR="00DA460A">
          <w:t xml:space="preserve">se mora </w:t>
        </w:r>
      </w:ins>
      <w:del w:id="1164" w:author="Luciano Kostelac" w:date="2023-02-16T00:56:00Z">
        <w:r w:rsidR="0010788B" w:rsidRPr="00A962DC" w:rsidDel="00DA460A">
          <w:delText xml:space="preserve">mora se </w:delText>
        </w:r>
      </w:del>
      <w:r w:rsidR="0010788B" w:rsidRPr="00A962DC">
        <w:t xml:space="preserve">obraditi. </w:t>
      </w:r>
      <w:r w:rsidR="006235BF" w:rsidRPr="00A962DC">
        <w:t>Ispravnim provođenjem ispitivanja, postavljanjem elektroda,</w:t>
      </w:r>
      <w:r w:rsidR="00AC3C97" w:rsidRPr="00A962DC">
        <w:t xml:space="preserve"> pripremanjem subjekata na ispitivanje te </w:t>
      </w:r>
      <w:r w:rsidR="00435755" w:rsidRPr="00A962DC">
        <w:t>radom u povoljnim uvjetima moguće je otkloniti mnoge negativne utjecaje</w:t>
      </w:r>
      <w:r w:rsidR="00137F10" w:rsidRPr="00A962DC">
        <w:t xml:space="preserve">. </w:t>
      </w:r>
    </w:p>
    <w:p w14:paraId="46A19330" w14:textId="58E7158C" w:rsidR="000E543B" w:rsidRPr="00A962DC" w:rsidRDefault="000267A6" w:rsidP="00986D89">
      <w:r w:rsidRPr="00A962DC">
        <w:t xml:space="preserve">EMG elektrode mogu </w:t>
      </w:r>
      <w:r w:rsidR="00230E33" w:rsidRPr="00A962DC">
        <w:t xml:space="preserve">uhvatiti signal obližnjih uređaja i kablova što dovodi do </w:t>
      </w:r>
      <w:r w:rsidR="007678D0" w:rsidRPr="00A962DC">
        <w:t>smetnji koje se mogu vidjeti na gra</w:t>
      </w:r>
      <w:del w:id="1165" w:author="Windows User" w:date="2023-02-08T12:15:00Z">
        <w:r w:rsidR="007678D0" w:rsidRPr="00A962DC" w:rsidDel="00D77678">
          <w:delText>d</w:delText>
        </w:r>
      </w:del>
      <w:ins w:id="1166" w:author="Windows User" w:date="2023-02-08T12:15:00Z">
        <w:r w:rsidR="00D77678" w:rsidRPr="00A962DC">
          <w:t>f</w:t>
        </w:r>
      </w:ins>
      <w:r w:rsidR="007678D0" w:rsidRPr="00A962DC">
        <w:t>u. Ove smetnje vide</w:t>
      </w:r>
      <w:r w:rsidR="009C269F" w:rsidRPr="00A962DC">
        <w:t xml:space="preserve"> se kao </w:t>
      </w:r>
      <w:r w:rsidR="007A3F5F" w:rsidRPr="00A962DC">
        <w:t>odmak od ishodišta grafa ili kao npr. periodičk</w:t>
      </w:r>
      <w:r w:rsidR="001A010C" w:rsidRPr="00A962DC">
        <w:t xml:space="preserve">i tok signala </w:t>
      </w:r>
      <w:r w:rsidR="004A24A0" w:rsidRPr="00A962DC">
        <w:t xml:space="preserve">(signal ima oblik sinusoide te ga je lako </w:t>
      </w:r>
      <w:r w:rsidR="00084107" w:rsidRPr="00A962DC">
        <w:t xml:space="preserve">prepoznati na grafu), a smanjuje se ili povećava s odmakom od elektroničkih uređaja. </w:t>
      </w:r>
      <w:r w:rsidR="00AF6DA5" w:rsidRPr="00A962DC">
        <w:t>Nagli odmaci od ishodišta javljaju se zbog naglog pomicanja žica elektroda</w:t>
      </w:r>
      <w:r w:rsidR="00E71040" w:rsidRPr="00A962DC">
        <w:t xml:space="preserve"> ili loše fiksacije elektroda</w:t>
      </w:r>
      <w:r w:rsidR="00AF6DA5" w:rsidRPr="00A962DC">
        <w:t xml:space="preserve">, a mogu se </w:t>
      </w:r>
      <w:r w:rsidR="000D1488" w:rsidRPr="00A962DC">
        <w:t>primijetiti</w:t>
      </w:r>
      <w:r w:rsidR="00AF6DA5" w:rsidRPr="00A962DC">
        <w:t xml:space="preserve"> kao </w:t>
      </w:r>
      <w:r w:rsidR="00120CD3" w:rsidRPr="00A962DC">
        <w:t xml:space="preserve">kratki ''peakovi'' koji se u nekoliko milisekundi vraćaju na nulu. </w:t>
      </w:r>
      <w:r w:rsidR="00E71040" w:rsidRPr="00A962DC">
        <w:t xml:space="preserve">ECG (Elektrokardiogram) </w:t>
      </w:r>
      <w:r w:rsidR="00226281" w:rsidRPr="00A962DC">
        <w:t>signal akti</w:t>
      </w:r>
      <w:r w:rsidR="000343E9" w:rsidRPr="00A962DC">
        <w:t xml:space="preserve">vacije srca također utječu na signal. </w:t>
      </w:r>
      <w:r w:rsidR="002127D2" w:rsidRPr="00A962DC">
        <w:t>Smanjuje se odmakom elektroda od srca tj. što se elektrode postave bliže srcu to on ima veći utjecaj.</w:t>
      </w:r>
      <w:r w:rsidR="00514C41" w:rsidRPr="00A962DC">
        <w:t xml:space="preserve"> Nadalje, objasniti će se neki od algoritama za </w:t>
      </w:r>
      <w:r w:rsidR="006C7B4E" w:rsidRPr="00A962DC">
        <w:t>obradu podataka.</w:t>
      </w:r>
    </w:p>
    <w:p w14:paraId="7BE58418" w14:textId="606D457D" w:rsidR="006C7B4E" w:rsidDel="003661A4" w:rsidRDefault="0066590F" w:rsidP="00986D89">
      <w:pPr>
        <w:rPr>
          <w:del w:id="1167" w:author="Luciano Kostelac" w:date="2023-02-16T01:00:00Z"/>
        </w:rPr>
      </w:pPr>
      <w:r w:rsidRPr="00A962DC">
        <w:t>F</w:t>
      </w:r>
      <w:r w:rsidR="00AD6516" w:rsidRPr="00A962DC">
        <w:t>ull</w:t>
      </w:r>
      <w:r w:rsidRPr="00A962DC">
        <w:t>-wave rectification</w:t>
      </w:r>
      <w:r w:rsidR="003607B0" w:rsidRPr="00A962DC">
        <w:t xml:space="preserve"> (rekti</w:t>
      </w:r>
      <w:r w:rsidR="00640B2E" w:rsidRPr="00A962DC">
        <w:t>fikacija)</w:t>
      </w:r>
      <w:r w:rsidR="00AD6516" w:rsidRPr="00A962DC">
        <w:t xml:space="preserve"> je metoda kojom se </w:t>
      </w:r>
      <w:r w:rsidR="00222B97" w:rsidRPr="00A962DC">
        <w:t xml:space="preserve">svim negativnim amplitudama </w:t>
      </w:r>
      <w:r w:rsidR="00EE07D0" w:rsidRPr="00A962DC">
        <w:t>neobrađenog signala</w:t>
      </w:r>
      <w:r w:rsidR="003F15B4" w:rsidRPr="00A962DC">
        <w:t xml:space="preserve"> </w:t>
      </w:r>
      <w:r w:rsidR="00222B97" w:rsidRPr="00A962DC">
        <w:t xml:space="preserve">dajemo apsolutnu vrijednost. </w:t>
      </w:r>
      <w:r w:rsidR="003F15B4" w:rsidRPr="00A962DC">
        <w:t>Neobrađeni signal ima simetrični gornji i donji dio</w:t>
      </w:r>
      <w:ins w:id="1168" w:author="Luciano Kostelac" w:date="2023-02-16T00:59:00Z">
        <w:r w:rsidR="00AD647D">
          <w:t xml:space="preserve"> </w:t>
        </w:r>
        <w:r w:rsidR="00F91BC2">
          <w:t xml:space="preserve">gledajući s obzirom na </w:t>
        </w:r>
      </w:ins>
      <w:ins w:id="1169" w:author="Luciano Kostelac" w:date="2023-02-16T01:00:00Z">
        <w:r w:rsidR="003661A4">
          <w:t>apscisu</w:t>
        </w:r>
      </w:ins>
      <w:del w:id="1170" w:author="Luciano Kostelac" w:date="2023-02-16T00:58:00Z">
        <w:r w:rsidR="003F15B4" w:rsidRPr="00A962DC" w:rsidDel="001B7972">
          <w:delText xml:space="preserve">, a </w:delText>
        </w:r>
        <w:commentRangeStart w:id="1171"/>
        <w:r w:rsidR="003F15B4" w:rsidRPr="00A962DC" w:rsidDel="00F85170">
          <w:delText xml:space="preserve">eliminacijom negativnog dijela lakše </w:delText>
        </w:r>
        <w:r w:rsidR="000A430F" w:rsidRPr="00A962DC" w:rsidDel="00F85170">
          <w:delText>interpretiramo</w:delText>
        </w:r>
        <w:r w:rsidR="003F15B4" w:rsidRPr="00A962DC" w:rsidDel="00F85170">
          <w:delText xml:space="preserve"> </w:delText>
        </w:r>
        <w:r w:rsidR="000A430F" w:rsidRPr="00A962DC" w:rsidDel="00F85170">
          <w:delText>rezultate</w:delText>
        </w:r>
      </w:del>
      <w:commentRangeEnd w:id="1171"/>
      <w:r w:rsidR="005C7035">
        <w:rPr>
          <w:rStyle w:val="CommentReference"/>
        </w:rPr>
        <w:commentReference w:id="1171"/>
      </w:r>
      <w:ins w:id="1172" w:author="Luciano Kostelac" w:date="2023-02-16T01:00:00Z">
        <w:r w:rsidR="0013768B">
          <w:t xml:space="preserve"> pa možemo </w:t>
        </w:r>
      </w:ins>
      <w:ins w:id="1173" w:author="Luciano Kostelac" w:date="2023-02-16T01:01:00Z">
        <w:r w:rsidR="0013768B">
          <w:t>uzeti apsolutnu vrijednost</w:t>
        </w:r>
      </w:ins>
      <w:ins w:id="1174" w:author="Luciano Kostelac" w:date="2023-02-16T01:02:00Z">
        <w:r w:rsidR="0002071B">
          <w:t>, t</w:t>
        </w:r>
      </w:ins>
      <w:ins w:id="1175" w:author="Luciano Kostelac" w:date="2023-02-16T01:01:00Z">
        <w:r w:rsidR="00BA1F50">
          <w:t>e tako dobijemo samo pozitivni dio signala.</w:t>
        </w:r>
      </w:ins>
      <w:del w:id="1176" w:author="Luciano Kostelac" w:date="2023-02-16T01:00:00Z">
        <w:r w:rsidR="000A430F" w:rsidRPr="00A962DC" w:rsidDel="003661A4">
          <w:delText>.</w:delText>
        </w:r>
      </w:del>
    </w:p>
    <w:p w14:paraId="73BE1547" w14:textId="77777777" w:rsidR="003661A4" w:rsidRPr="00A962DC" w:rsidRDefault="003661A4" w:rsidP="00986D89">
      <w:pPr>
        <w:rPr>
          <w:ins w:id="1177" w:author="Luciano Kostelac" w:date="2023-02-16T01:00:00Z"/>
        </w:rPr>
      </w:pPr>
    </w:p>
    <w:p w14:paraId="78EC32AF" w14:textId="63D2A16D" w:rsidR="000A430F" w:rsidRPr="00A962DC" w:rsidRDefault="000A430F" w:rsidP="00986D89">
      <w:r w:rsidRPr="00A962DC">
        <w:t>Zaglađivanje</w:t>
      </w:r>
      <w:r w:rsidR="003607B0" w:rsidRPr="00A962DC">
        <w:t xml:space="preserve"> je postupak kojim </w:t>
      </w:r>
      <w:del w:id="1178" w:author="Windows User" w:date="2023-02-08T12:16:00Z">
        <w:r w:rsidR="00640B2E" w:rsidRPr="00A962DC" w:rsidDel="00D77678">
          <w:delText xml:space="preserve">rektificiranom </w:delText>
        </w:r>
      </w:del>
      <w:ins w:id="1179" w:author="Windows User" w:date="2023-02-08T12:16:00Z">
        <w:r w:rsidR="00D77678" w:rsidRPr="00A962DC">
          <w:t xml:space="preserve">ispravljenom </w:t>
        </w:r>
      </w:ins>
      <w:r w:rsidR="00640B2E" w:rsidRPr="00A962DC">
        <w:t xml:space="preserve">signalu </w:t>
      </w:r>
      <w:commentRangeStart w:id="1180"/>
      <w:del w:id="1181" w:author="Luciano Kostelac" w:date="2023-02-16T01:02:00Z">
        <w:r w:rsidR="00640B2E" w:rsidRPr="00A962DC" w:rsidDel="0002071B">
          <w:delText xml:space="preserve">dajemo </w:delText>
        </w:r>
      </w:del>
      <w:commentRangeEnd w:id="1180"/>
      <w:ins w:id="1182" w:author="Luciano Kostelac" w:date="2023-02-16T01:02:00Z">
        <w:r w:rsidR="0002071B">
          <w:t>računamo</w:t>
        </w:r>
        <w:r w:rsidR="0002071B" w:rsidRPr="00A962DC">
          <w:t xml:space="preserve"> </w:t>
        </w:r>
      </w:ins>
      <w:r w:rsidR="00D77678" w:rsidRPr="00A962DC">
        <w:rPr>
          <w:rStyle w:val="CommentReference"/>
        </w:rPr>
        <w:commentReference w:id="1180"/>
      </w:r>
      <w:r w:rsidR="00640B2E" w:rsidRPr="00A962DC">
        <w:t>srednju vrijednost, tako š</w:t>
      </w:r>
      <w:r w:rsidR="00A04433" w:rsidRPr="00A962DC">
        <w:t>to eliminiramo ''peakove'', a signal dobije zaglađeni oblik (ovojnicu)</w:t>
      </w:r>
      <w:r w:rsidR="0007645C" w:rsidRPr="00A962DC">
        <w:t xml:space="preserve">. Koriste se dva algoritma: </w:t>
      </w:r>
      <w:ins w:id="1183" w:author="Luciano Kostelac" w:date="2023-02-16T01:03:00Z">
        <w:r w:rsidR="00B517C7" w:rsidRPr="00A962DC">
          <w:t xml:space="preserve">pomični prosjek </w:t>
        </w:r>
      </w:ins>
      <w:commentRangeStart w:id="1184"/>
      <w:del w:id="1185" w:author="Luciano Kostelac" w:date="2023-02-16T01:03:00Z">
        <w:r w:rsidR="0007645C" w:rsidRPr="00A962DC" w:rsidDel="00B517C7">
          <w:delText>moving average</w:delText>
        </w:r>
        <w:r w:rsidR="00F61285" w:rsidRPr="00A962DC" w:rsidDel="00B517C7">
          <w:delText xml:space="preserve"> </w:delText>
        </w:r>
        <w:commentRangeEnd w:id="1184"/>
        <w:r w:rsidR="00D77678" w:rsidRPr="00A962DC" w:rsidDel="00B517C7">
          <w:rPr>
            <w:rStyle w:val="CommentReference"/>
          </w:rPr>
          <w:commentReference w:id="1184"/>
        </w:r>
      </w:del>
      <w:r w:rsidR="00F61285" w:rsidRPr="00A962DC">
        <w:t>(</w:t>
      </w:r>
      <w:ins w:id="1186" w:author="Luciano Kostelac" w:date="2023-02-16T01:03:00Z">
        <w:r w:rsidR="00B517C7" w:rsidRPr="00B517C7">
          <w:rPr>
            <w:i/>
            <w:iCs/>
            <w:rPrChange w:id="1187" w:author="Luciano Kostelac" w:date="2023-02-16T01:03:00Z">
              <w:rPr/>
            </w:rPrChange>
          </w:rPr>
          <w:t xml:space="preserve">eng. </w:t>
        </w:r>
        <w:r w:rsidR="003D06BD">
          <w:rPr>
            <w:i/>
            <w:iCs/>
          </w:rPr>
          <w:t>M</w:t>
        </w:r>
        <w:commentRangeStart w:id="1188"/>
        <w:r w:rsidR="00B517C7" w:rsidRPr="00B517C7">
          <w:rPr>
            <w:i/>
            <w:iCs/>
            <w:rPrChange w:id="1189" w:author="Luciano Kostelac" w:date="2023-02-16T01:03:00Z">
              <w:rPr/>
            </w:rPrChange>
          </w:rPr>
          <w:t>oving average</w:t>
        </w:r>
        <w:r w:rsidR="00B517C7" w:rsidRPr="00A962DC">
          <w:t xml:space="preserve"> </w:t>
        </w:r>
        <w:commentRangeEnd w:id="1188"/>
        <w:r w:rsidR="00B517C7" w:rsidRPr="00A962DC">
          <w:rPr>
            <w:rStyle w:val="CommentReference"/>
          </w:rPr>
          <w:commentReference w:id="1188"/>
        </w:r>
      </w:ins>
      <w:ins w:id="1190" w:author="Luciano Kostelac" w:date="2023-02-16T01:06:00Z">
        <w:r w:rsidR="000F2BBA">
          <w:t>- MA</w:t>
        </w:r>
      </w:ins>
      <w:del w:id="1191" w:author="Luciano Kostelac" w:date="2023-02-16T01:03:00Z">
        <w:r w:rsidR="00F61285" w:rsidRPr="00A962DC" w:rsidDel="00B517C7">
          <w:delText>pomični prosjek</w:delText>
        </w:r>
      </w:del>
      <w:r w:rsidR="00F61285" w:rsidRPr="00A962DC">
        <w:t>)</w:t>
      </w:r>
      <w:ins w:id="1192" w:author="Luciano Kostelac" w:date="2023-02-16T01:04:00Z">
        <w:r w:rsidR="003D06BD">
          <w:t xml:space="preserve"> i</w:t>
        </w:r>
      </w:ins>
      <w:r w:rsidR="0007645C" w:rsidRPr="00A962DC">
        <w:t xml:space="preserve"> </w:t>
      </w:r>
      <w:ins w:id="1193" w:author="Luciano Kostelac" w:date="2023-02-16T01:04:00Z">
        <w:r w:rsidR="003D06BD" w:rsidRPr="00A962DC">
          <w:t xml:space="preserve">srednja vrijednost kvadrata </w:t>
        </w:r>
      </w:ins>
      <w:del w:id="1194" w:author="Luciano Kostelac" w:date="2023-02-16T01:04:00Z">
        <w:r w:rsidR="0007645C" w:rsidRPr="00A962DC" w:rsidDel="003D06BD">
          <w:delText xml:space="preserve">i </w:delText>
        </w:r>
        <w:commentRangeStart w:id="1195"/>
        <w:commentRangeStart w:id="1196"/>
        <w:commentRangeStart w:id="1197"/>
        <w:r w:rsidR="0007645C" w:rsidRPr="00A962DC" w:rsidDel="003D06BD">
          <w:delText>root mean square</w:delText>
        </w:r>
        <w:r w:rsidR="00737CF9" w:rsidRPr="00A962DC" w:rsidDel="003D06BD">
          <w:delText xml:space="preserve"> </w:delText>
        </w:r>
        <w:commentRangeEnd w:id="1195"/>
        <w:r w:rsidR="00F31541" w:rsidRPr="00A962DC" w:rsidDel="003D06BD">
          <w:rPr>
            <w:rStyle w:val="CommentReference"/>
          </w:rPr>
          <w:commentReference w:id="1195"/>
        </w:r>
      </w:del>
      <w:commentRangeEnd w:id="1196"/>
      <w:r w:rsidR="00E30152">
        <w:rPr>
          <w:rStyle w:val="CommentReference"/>
        </w:rPr>
        <w:commentReference w:id="1196"/>
      </w:r>
      <w:r w:rsidR="00737CF9" w:rsidRPr="00A962DC">
        <w:t>(</w:t>
      </w:r>
      <w:ins w:id="1198" w:author="Luciano Kostelac" w:date="2023-02-16T01:04:00Z">
        <w:r w:rsidR="003D06BD" w:rsidRPr="003D06BD">
          <w:rPr>
            <w:i/>
            <w:iCs/>
            <w:rPrChange w:id="1199" w:author="Luciano Kostelac" w:date="2023-02-16T01:04:00Z">
              <w:rPr/>
            </w:rPrChange>
          </w:rPr>
          <w:t>eng.  Root mean square</w:t>
        </w:r>
        <w:r w:rsidR="003D06BD" w:rsidRPr="003D06BD">
          <w:rPr>
            <w:rPrChange w:id="1200" w:author="Luciano Kostelac" w:date="2023-02-16T01:04:00Z">
              <w:rPr>
                <w:i/>
                <w:iCs/>
              </w:rPr>
            </w:rPrChange>
          </w:rPr>
          <w:t>)</w:t>
        </w:r>
      </w:ins>
      <w:del w:id="1201" w:author="Luciano Kostelac" w:date="2023-02-16T01:04:00Z">
        <w:r w:rsidR="00737CF9" w:rsidRPr="003D06BD" w:rsidDel="003D06BD">
          <w:delText>srednja vrijednost kvadrata)</w:delText>
        </w:r>
      </w:del>
      <w:r w:rsidR="00F61285" w:rsidRPr="003D06BD">
        <w:t>.</w:t>
      </w:r>
      <w:r w:rsidR="00F61285" w:rsidRPr="00A962DC">
        <w:t xml:space="preserve"> </w:t>
      </w:r>
      <w:commentRangeEnd w:id="1197"/>
      <w:r w:rsidR="005C7035">
        <w:rPr>
          <w:rStyle w:val="CommentReference"/>
        </w:rPr>
        <w:commentReference w:id="1197"/>
      </w:r>
      <w:del w:id="1202" w:author="Luciano Kostelac" w:date="2023-02-16T01:06:00Z">
        <w:r w:rsidR="00F61285" w:rsidRPr="00A962DC" w:rsidDel="000F2BBA">
          <w:delText>Koristiti će se izrazi na engleskom jeziku</w:delText>
        </w:r>
        <w:r w:rsidR="00BE6883" w:rsidRPr="00A962DC" w:rsidDel="000F2BBA">
          <w:delText xml:space="preserve"> za ova dva algoritma</w:delText>
        </w:r>
      </w:del>
      <w:ins w:id="1203" w:author="Luciano Kostelac" w:date="2023-02-16T01:06:00Z">
        <w:r w:rsidR="000F2BBA">
          <w:t xml:space="preserve">Za obradu signala koristi se </w:t>
        </w:r>
        <w:r w:rsidR="00CE637C" w:rsidRPr="00CE637C">
          <w:rPr>
            <w:b/>
            <w:bCs/>
            <w:rPrChange w:id="1204" w:author="Luciano Kostelac" w:date="2023-02-16T01:07:00Z">
              <w:rPr/>
            </w:rPrChange>
          </w:rPr>
          <w:t>pomični prosjek</w:t>
        </w:r>
      </w:ins>
      <w:r w:rsidR="00BE6883" w:rsidRPr="00A962DC">
        <w:t>.</w:t>
      </w:r>
    </w:p>
    <w:p w14:paraId="50961A51" w14:textId="393E0B76" w:rsidR="00BE6883" w:rsidRDefault="00BE6883" w:rsidP="00986D89">
      <w:pPr>
        <w:rPr>
          <w:ins w:id="1205" w:author="Luciano Kostelac" w:date="2023-02-16T01:48:00Z"/>
        </w:rPr>
      </w:pPr>
      <w:del w:id="1206" w:author="Luciano Kostelac" w:date="2023-02-16T01:06:00Z">
        <w:r w:rsidRPr="00A962DC" w:rsidDel="000F2BBA">
          <w:delText>Moving average</w:delText>
        </w:r>
      </w:del>
      <w:ins w:id="1207" w:author="Luciano Kostelac" w:date="2023-02-16T01:06:00Z">
        <w:r w:rsidR="000F2BBA">
          <w:t>MA</w:t>
        </w:r>
      </w:ins>
      <w:r w:rsidR="00E852E5" w:rsidRPr="00A962DC">
        <w:t xml:space="preserve"> algoritam koristi se </w:t>
      </w:r>
      <w:r w:rsidR="003E625B" w:rsidRPr="00A962DC">
        <w:t>na rektificiranom signalu, njegova uloga je procjena amplitude, a informacija koju nam daj</w:t>
      </w:r>
      <w:r w:rsidR="00BC0340" w:rsidRPr="00A962DC">
        <w:t xml:space="preserve">e odnosi se na površinu ispod epohe signala. Za njegovu provedbu potrebno je definirati vremenski prozor </w:t>
      </w:r>
      <w:r w:rsidR="00803742" w:rsidRPr="00A962DC">
        <w:t>(</w:t>
      </w:r>
      <w:r w:rsidR="008416F4" w:rsidRPr="00A962DC">
        <w:t>rolling window</w:t>
      </w:r>
      <w:r w:rsidR="00803742" w:rsidRPr="00A962DC">
        <w:t>) iz kojeg se uzimaju podaci. Podaci</w:t>
      </w:r>
      <w:ins w:id="1208" w:author="Windows User" w:date="2023-02-08T12:17:00Z">
        <w:r w:rsidR="00D77678" w:rsidRPr="00A962DC">
          <w:t xml:space="preserve"> </w:t>
        </w:r>
      </w:ins>
      <w:del w:id="1209" w:author="Windows User" w:date="2023-02-08T12:17:00Z">
        <w:r w:rsidR="00803742" w:rsidRPr="00A962DC" w:rsidDel="00D77678">
          <w:delText xml:space="preserve"> se </w:delText>
        </w:r>
      </w:del>
      <w:r w:rsidR="00760615" w:rsidRPr="00A962DC">
        <w:t>signala se usklađuju s prozorom te se dobiva moving average.</w:t>
      </w:r>
      <w:r w:rsidR="00971867" w:rsidRPr="00A962DC">
        <w:t xml:space="preserve"> Ovaj algoritam koristi se za </w:t>
      </w:r>
      <w:r w:rsidR="00971867" w:rsidRPr="00A962DC">
        <w:lastRenderedPageBreak/>
        <w:t xml:space="preserve">obradu </w:t>
      </w:r>
      <w:r w:rsidR="006F7FFD" w:rsidRPr="00A962DC">
        <w:t>dobivenih podataka</w:t>
      </w:r>
      <w:ins w:id="1210" w:author="Luciano Kostelac" w:date="2023-02-16T01:45:00Z">
        <w:r w:rsidR="006E68F0">
          <w:t xml:space="preserve">. U </w:t>
        </w:r>
      </w:ins>
      <w:ins w:id="1211" w:author="Luciano Kostelac" w:date="2023-02-16T01:46:00Z">
        <w:r w:rsidR="001203D5">
          <w:t>Yaml kodu</w:t>
        </w:r>
        <w:r w:rsidR="00D9156F">
          <w:t>, linija 19 definira se</w:t>
        </w:r>
      </w:ins>
      <w:ins w:id="1212" w:author="Luciano Kostelac" w:date="2023-02-16T01:47:00Z">
        <w:r w:rsidR="005A5DB2">
          <w:t xml:space="preserve"> eksponencijalni pomični prosjek (</w:t>
        </w:r>
        <w:r w:rsidR="00D35485" w:rsidRPr="00D35485">
          <w:rPr>
            <w:i/>
            <w:iCs/>
            <w:rPrChange w:id="1213" w:author="Luciano Kostelac" w:date="2023-02-16T01:47:00Z">
              <w:rPr/>
            </w:rPrChange>
          </w:rPr>
          <w:t>eng. Eksponential moving average – EMA</w:t>
        </w:r>
        <w:r w:rsidR="00D35485">
          <w:t>)</w:t>
        </w:r>
      </w:ins>
      <w:ins w:id="1214" w:author="Luciano Kostelac" w:date="2023-02-16T01:48:00Z">
        <w:r w:rsidR="00D35485">
          <w:t xml:space="preserve"> čija jednadžba glasi</w:t>
        </w:r>
        <w:r w:rsidR="00732A07">
          <w:t>:</w:t>
        </w:r>
      </w:ins>
    </w:p>
    <w:p w14:paraId="6301E790" w14:textId="64DE7E99" w:rsidR="004449E9" w:rsidRPr="006F6B43" w:rsidRDefault="006F6B43" w:rsidP="00986D89">
      <w:pPr>
        <w:rPr>
          <w:ins w:id="1215" w:author="Luciano Kostelac" w:date="2023-02-16T01:49:00Z"/>
          <w:rPrChange w:id="1216" w:author="Luciano Kostelac" w:date="2023-02-16T01:49:00Z">
            <w:rPr>
              <w:ins w:id="1217" w:author="Luciano Kostelac" w:date="2023-02-16T01:49:00Z"/>
              <w:rFonts w:ascii="Cambria Math" w:hAnsi="Cambria Math"/>
              <w:i/>
            </w:rPr>
          </w:rPrChange>
        </w:rPr>
      </w:pPr>
      <m:oMathPara>
        <m:oMath>
          <m:r>
            <w:ins w:id="1218" w:author="Luciano Kostelac" w:date="2023-02-16T01:48:00Z">
              <w:rPr>
                <w:rFonts w:ascii="Cambria Math" w:hAnsi="Cambria Math"/>
              </w:rPr>
              <m:t>y</m:t>
            </w:ins>
          </m:r>
          <m:d>
            <m:dPr>
              <m:ctrlPr>
                <w:ins w:id="1219" w:author="Luciano Kostelac" w:date="2023-02-16T01:48:00Z">
                  <w:rPr>
                    <w:rFonts w:ascii="Cambria Math" w:hAnsi="Cambria Math"/>
                    <w:i/>
                  </w:rPr>
                </w:ins>
              </m:ctrlPr>
            </m:dPr>
            <m:e>
              <m:r>
                <w:ins w:id="1220" w:author="Luciano Kostelac" w:date="2023-02-16T01:48:00Z">
                  <w:rPr>
                    <w:rFonts w:ascii="Cambria Math" w:hAnsi="Cambria Math"/>
                  </w:rPr>
                  <m:t>n</m:t>
                </w:ins>
              </m:r>
            </m:e>
          </m:d>
          <m:r>
            <w:ins w:id="1221" w:author="Luciano Kostelac" w:date="2023-02-16T01:48:00Z">
              <w:rPr>
                <w:rFonts w:ascii="Cambria Math" w:hAnsi="Cambria Math"/>
              </w:rPr>
              <m:t>=ax</m:t>
            </w:ins>
          </m:r>
          <m:d>
            <m:dPr>
              <m:ctrlPr>
                <w:ins w:id="1222" w:author="Luciano Kostelac" w:date="2023-02-16T01:48:00Z">
                  <w:rPr>
                    <w:rFonts w:ascii="Cambria Math" w:hAnsi="Cambria Math"/>
                    <w:i/>
                  </w:rPr>
                </w:ins>
              </m:ctrlPr>
            </m:dPr>
            <m:e>
              <m:r>
                <w:ins w:id="1223" w:author="Luciano Kostelac" w:date="2023-02-16T01:48:00Z">
                  <w:rPr>
                    <w:rFonts w:ascii="Cambria Math" w:hAnsi="Cambria Math"/>
                  </w:rPr>
                  <m:t>n</m:t>
                </w:ins>
              </m:r>
            </m:e>
          </m:d>
          <m:r>
            <w:ins w:id="1224" w:author="Luciano Kostelac" w:date="2023-02-16T01:48:00Z">
              <w:rPr>
                <w:rFonts w:ascii="Cambria Math" w:hAnsi="Cambria Math"/>
              </w:rPr>
              <m:t>+</m:t>
            </w:ins>
          </m:r>
          <m:d>
            <m:dPr>
              <m:ctrlPr>
                <w:ins w:id="1225" w:author="Luciano Kostelac" w:date="2023-02-16T01:48:00Z">
                  <w:rPr>
                    <w:rFonts w:ascii="Cambria Math" w:hAnsi="Cambria Math"/>
                    <w:i/>
                  </w:rPr>
                </w:ins>
              </m:ctrlPr>
            </m:dPr>
            <m:e>
              <m:r>
                <w:ins w:id="1226" w:author="Luciano Kostelac" w:date="2023-02-16T01:48:00Z">
                  <w:rPr>
                    <w:rFonts w:ascii="Cambria Math" w:hAnsi="Cambria Math"/>
                  </w:rPr>
                  <m:t>1-α</m:t>
                </w:ins>
              </m:r>
            </m:e>
          </m:d>
          <m:r>
            <w:ins w:id="1227" w:author="Luciano Kostelac" w:date="2023-02-16T01:48:00Z">
              <w:rPr>
                <w:rFonts w:ascii="Cambria Math" w:hAnsi="Cambria Math"/>
              </w:rPr>
              <m:t>y</m:t>
            </w:ins>
          </m:r>
          <m:d>
            <m:dPr>
              <m:ctrlPr>
                <w:ins w:id="1228" w:author="Luciano Kostelac" w:date="2023-02-16T01:49:00Z">
                  <w:rPr>
                    <w:rFonts w:ascii="Cambria Math" w:hAnsi="Cambria Math"/>
                    <w:i/>
                  </w:rPr>
                </w:ins>
              </m:ctrlPr>
            </m:dPr>
            <m:e>
              <m:r>
                <w:ins w:id="1229" w:author="Luciano Kostelac" w:date="2023-02-16T01:49:00Z">
                  <w:rPr>
                    <w:rFonts w:ascii="Cambria Math" w:hAnsi="Cambria Math"/>
                  </w:rPr>
                  <m:t>n-1</m:t>
                </w:ins>
              </m:r>
            </m:e>
          </m:d>
        </m:oMath>
      </m:oMathPara>
    </w:p>
    <w:p w14:paraId="5582E0D6" w14:textId="1C649227" w:rsidR="006F6B43" w:rsidRDefault="006F6B43" w:rsidP="00986D89">
      <w:pPr>
        <w:rPr>
          <w:ins w:id="1230" w:author="Luciano Kostelac" w:date="2023-02-16T01:49:00Z"/>
        </w:rPr>
      </w:pPr>
      <w:ins w:id="1231" w:author="Luciano Kostelac" w:date="2023-02-16T01:49:00Z">
        <w:r>
          <w:t>Gdje je:</w:t>
        </w:r>
      </w:ins>
    </w:p>
    <w:p w14:paraId="69ED8649" w14:textId="49063267" w:rsidR="006F6B43" w:rsidRDefault="00FA0EE7" w:rsidP="00986D89">
      <w:pPr>
        <w:rPr>
          <w:ins w:id="1232" w:author="Luciano Kostelac" w:date="2023-02-16T01:49:00Z"/>
        </w:rPr>
      </w:pPr>
      <m:oMath>
        <m:r>
          <w:ins w:id="1233" w:author="Luciano Kostelac" w:date="2023-02-16T01:49:00Z">
            <w:rPr>
              <w:rFonts w:ascii="Cambria Math" w:hAnsi="Cambria Math"/>
            </w:rPr>
            <m:t xml:space="preserve">Y </m:t>
          </w:ins>
        </m:r>
      </m:oMath>
      <w:ins w:id="1234" w:author="Luciano Kostelac" w:date="2023-02-16T01:49:00Z">
        <w:r w:rsidR="006F6B43">
          <w:t>– trenutn</w:t>
        </w:r>
      </w:ins>
      <w:ins w:id="1235" w:author="Luciano Kostelac" w:date="2023-02-16T01:50:00Z">
        <w:r w:rsidR="00A81A6A">
          <w:t>a vrijednost</w:t>
        </w:r>
      </w:ins>
      <w:ins w:id="1236" w:author="Luciano Kostelac" w:date="2023-02-16T01:53:00Z">
        <w:r w:rsidR="009B09F6">
          <w:t xml:space="preserve"> </w:t>
        </w:r>
        <w:r w:rsidR="00002B92">
          <w:t>izlaznog</w:t>
        </w:r>
      </w:ins>
      <w:ins w:id="1237" w:author="Luciano Kostelac" w:date="2023-02-16T01:50:00Z">
        <w:r w:rsidR="00A81A6A">
          <w:t xml:space="preserve"> signala</w:t>
        </w:r>
      </w:ins>
    </w:p>
    <w:p w14:paraId="6010C261" w14:textId="5F5B45BA" w:rsidR="006F6B43" w:rsidRDefault="00FA0EE7" w:rsidP="00986D89">
      <w:pPr>
        <w:rPr>
          <w:ins w:id="1238" w:author="Luciano Kostelac" w:date="2023-02-16T01:54:00Z"/>
        </w:rPr>
      </w:pPr>
      <m:oMath>
        <m:r>
          <w:ins w:id="1239" w:author="Luciano Kostelac" w:date="2023-02-16T01:49:00Z">
            <w:rPr>
              <w:rFonts w:ascii="Cambria Math" w:hAnsi="Cambria Math"/>
            </w:rPr>
            <m:t>Y(n-1) –</m:t>
          </w:ins>
        </m:r>
      </m:oMath>
      <w:ins w:id="1240" w:author="Luciano Kostelac" w:date="2023-02-16T01:49:00Z">
        <w:r w:rsidR="00EB63CD">
          <w:t xml:space="preserve"> prethodn</w:t>
        </w:r>
      </w:ins>
      <w:ins w:id="1241" w:author="Luciano Kostelac" w:date="2023-02-16T01:50:00Z">
        <w:r w:rsidR="00A81A6A">
          <w:t>a vrijedn</w:t>
        </w:r>
      </w:ins>
      <w:ins w:id="1242" w:author="Luciano Kostelac" w:date="2023-02-16T01:53:00Z">
        <w:r w:rsidR="00002B92">
          <w:t xml:space="preserve">ost </w:t>
        </w:r>
      </w:ins>
      <w:ins w:id="1243" w:author="Luciano Kostelac" w:date="2023-02-16T01:54:00Z">
        <w:r w:rsidR="00002B92">
          <w:t>izlaznog</w:t>
        </w:r>
      </w:ins>
      <w:ins w:id="1244" w:author="Luciano Kostelac" w:date="2023-02-16T01:50:00Z">
        <w:r w:rsidR="00A81A6A">
          <w:t xml:space="preserve"> signala</w:t>
        </w:r>
      </w:ins>
    </w:p>
    <w:p w14:paraId="1597241A" w14:textId="478FD6A7" w:rsidR="000A3282" w:rsidRDefault="004449E9" w:rsidP="00986D89">
      <w:pPr>
        <w:rPr>
          <w:ins w:id="1245" w:author="Luciano Kostelac" w:date="2023-02-16T01:51:00Z"/>
        </w:rPr>
      </w:pPr>
      <m:oMath>
        <m:r>
          <w:ins w:id="1246" w:author="Luciano Kostelac" w:date="2023-02-16T01:54:00Z">
            <w:rPr>
              <w:rFonts w:ascii="Cambria Math" w:hAnsi="Cambria Math"/>
            </w:rPr>
            <m:t xml:space="preserve">X(n) </m:t>
          </w:ins>
        </m:r>
      </m:oMath>
      <w:ins w:id="1247" w:author="Luciano Kostelac" w:date="2023-02-16T01:54:00Z">
        <w:r w:rsidR="000A3282">
          <w:t>– trenutna vrijednost ulaznog signala</w:t>
        </w:r>
      </w:ins>
    </w:p>
    <w:p w14:paraId="2282CD92" w14:textId="77777777" w:rsidR="00E03C12" w:rsidRDefault="00FA0EE7" w:rsidP="00986D89">
      <w:pPr>
        <w:rPr>
          <w:ins w:id="1248" w:author="Luciano Kostelac" w:date="2023-02-16T01:58:00Z"/>
        </w:rPr>
      </w:pPr>
      <m:oMath>
        <m:r>
          <w:ins w:id="1249" w:author="Luciano Kostelac" w:date="2023-02-16T01:51:00Z">
            <w:rPr>
              <w:rFonts w:ascii="Cambria Math" w:hAnsi="Cambria Math"/>
            </w:rPr>
            <m:t>α</m:t>
          </w:ins>
        </m:r>
      </m:oMath>
      <w:ins w:id="1250" w:author="Luciano Kostelac" w:date="2023-02-16T01:51:00Z">
        <w:r w:rsidR="00FF2962">
          <w:t xml:space="preserve"> – faktor</w:t>
        </w:r>
      </w:ins>
      <w:ins w:id="1251" w:author="Luciano Kostelac" w:date="2023-02-16T01:55:00Z">
        <w:r w:rsidR="00554AA2">
          <w:t xml:space="preserve"> smanjenja</w:t>
        </w:r>
      </w:ins>
      <w:ins w:id="1252" w:author="Luciano Kostelac" w:date="2023-02-16T01:51:00Z">
        <w:r w:rsidR="00FF2962">
          <w:t xml:space="preserve"> (</w:t>
        </w:r>
        <w:r w:rsidR="00FF2962" w:rsidRPr="00FF2962">
          <w:rPr>
            <w:i/>
            <w:iCs/>
            <w:rPrChange w:id="1253" w:author="Luciano Kostelac" w:date="2023-02-16T01:52:00Z">
              <w:rPr/>
            </w:rPrChange>
          </w:rPr>
          <w:t>eng. Decreasing fa</w:t>
        </w:r>
      </w:ins>
      <w:ins w:id="1254" w:author="Luciano Kostelac" w:date="2023-02-16T01:52:00Z">
        <w:r w:rsidR="00FF2962" w:rsidRPr="00FF2962">
          <w:rPr>
            <w:i/>
            <w:iCs/>
            <w:rPrChange w:id="1255" w:author="Luciano Kostelac" w:date="2023-02-16T01:52:00Z">
              <w:rPr/>
            </w:rPrChange>
          </w:rPr>
          <w:t>ctor</w:t>
        </w:r>
        <w:r w:rsidR="00FF2962">
          <w:t>)</w:t>
        </w:r>
      </w:ins>
      <w:ins w:id="1256" w:author="Luciano Kostelac" w:date="2023-02-16T01:58:00Z">
        <w:r w:rsidR="00E03C12" w:rsidRPr="00E03C12">
          <w:t xml:space="preserve"> </w:t>
        </w:r>
      </w:ins>
    </w:p>
    <w:p w14:paraId="4CD621DD" w14:textId="0F6F1D19"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57" w:author="Luciano Kostelac" w:date="2023-02-16T01:21:00Z"/>
          <w:rFonts w:ascii="Consolas" w:hAnsi="Consolas" w:cs="Courier New"/>
          <w:sz w:val="17"/>
          <w:szCs w:val="17"/>
        </w:rPr>
      </w:pPr>
      <w:ins w:id="1258" w:author="Luciano Kostelac" w:date="2023-02-16T01:21:00Z">
        <w:r>
          <w:rPr>
            <w:rFonts w:ascii="Consolas" w:hAnsi="Consolas" w:cs="Courier New"/>
            <w:sz w:val="17"/>
            <w:szCs w:val="17"/>
          </w:rPr>
          <w:t>1.</w:t>
        </w:r>
      </w:ins>
      <w:ins w:id="1259" w:author="Luciano Kostelac" w:date="2023-02-16T01:22:00Z">
        <w:r w:rsidR="00D858BD">
          <w:rPr>
            <w:rFonts w:ascii="Consolas" w:hAnsi="Consolas" w:cs="Courier New"/>
            <w:sz w:val="17"/>
            <w:szCs w:val="17"/>
          </w:rPr>
          <w:t>#</w:t>
        </w:r>
      </w:ins>
      <w:ins w:id="1260" w:author="Luciano Kostelac" w:date="2023-02-16T01:21:00Z">
        <w:r>
          <w:rPr>
            <w:rFonts w:ascii="Consolas" w:hAnsi="Consolas" w:cs="Courier New"/>
            <w:sz w:val="17"/>
            <w:szCs w:val="17"/>
          </w:rPr>
          <w:t xml:space="preserve"> </w:t>
        </w:r>
        <w:r>
          <w:rPr>
            <w:rFonts w:ascii="Consolas" w:hAnsi="Consolas" w:cs="Courier New"/>
            <w:color w:val="660066"/>
            <w:sz w:val="17"/>
            <w:szCs w:val="17"/>
          </w:rPr>
          <w:t>Window</w:t>
        </w:r>
        <w:r>
          <w:rPr>
            <w:rFonts w:ascii="Consolas" w:hAnsi="Consolas" w:cs="Courier New"/>
            <w:color w:val="000000"/>
            <w:sz w:val="17"/>
            <w:szCs w:val="17"/>
          </w:rPr>
          <w:t xml:space="preserve"> size </w:t>
        </w:r>
        <w:r>
          <w:rPr>
            <w:rFonts w:ascii="Consolas" w:hAnsi="Consolas" w:cs="Courier New"/>
            <w:color w:val="000088"/>
            <w:sz w:val="17"/>
            <w:szCs w:val="17"/>
          </w:rPr>
          <w:t>for</w:t>
        </w:r>
        <w:r>
          <w:rPr>
            <w:rFonts w:ascii="Consolas" w:hAnsi="Consolas" w:cs="Courier New"/>
            <w:color w:val="000000"/>
            <w:sz w:val="17"/>
            <w:szCs w:val="17"/>
          </w:rPr>
          <w:t xml:space="preserve"> filtering </w:t>
        </w:r>
        <w:r>
          <w:rPr>
            <w:rFonts w:ascii="Consolas" w:hAnsi="Consolas" w:cs="Courier New"/>
            <w:color w:val="666600"/>
            <w:sz w:val="17"/>
            <w:szCs w:val="17"/>
          </w:rPr>
          <w:t>(</w:t>
        </w:r>
        <w:r>
          <w:rPr>
            <w:rFonts w:ascii="Consolas" w:hAnsi="Consolas" w:cs="Courier New"/>
            <w:color w:val="000088"/>
            <w:sz w:val="17"/>
            <w:szCs w:val="17"/>
          </w:rPr>
          <w:t>as</w:t>
        </w:r>
        <w:r>
          <w:rPr>
            <w:rFonts w:ascii="Consolas" w:hAnsi="Consolas" w:cs="Courier New"/>
            <w:color w:val="000000"/>
            <w:sz w:val="17"/>
            <w:szCs w:val="17"/>
          </w:rPr>
          <w:t xml:space="preserve"> s fraction </w:t>
        </w:r>
        <w:r>
          <w:rPr>
            <w:rFonts w:ascii="Consolas" w:hAnsi="Consolas" w:cs="Courier New"/>
            <w:color w:val="000088"/>
            <w:sz w:val="17"/>
            <w:szCs w:val="17"/>
          </w:rPr>
          <w:t>of</w:t>
        </w:r>
        <w:r>
          <w:rPr>
            <w:rFonts w:ascii="Consolas" w:hAnsi="Consolas" w:cs="Courier New"/>
            <w:color w:val="000000"/>
            <w:sz w:val="17"/>
            <w:szCs w:val="17"/>
          </w:rPr>
          <w:t xml:space="preserve"> sampling_rate</w:t>
        </w:r>
        <w:r>
          <w:rPr>
            <w:rFonts w:ascii="Consolas" w:hAnsi="Consolas" w:cs="Courier New"/>
            <w:color w:val="666600"/>
            <w:sz w:val="17"/>
            <w:szCs w:val="17"/>
          </w:rPr>
          <w:t>)</w:t>
        </w:r>
      </w:ins>
    </w:p>
    <w:p w14:paraId="4DDE083B"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61" w:author="Luciano Kostelac" w:date="2023-02-16T01:21:00Z"/>
          <w:rFonts w:ascii="Consolas" w:hAnsi="Consolas" w:cs="Courier New"/>
          <w:sz w:val="17"/>
          <w:szCs w:val="17"/>
        </w:rPr>
      </w:pPr>
      <w:ins w:id="1262" w:author="Luciano Kostelac" w:date="2023-02-16T01:21:00Z">
        <w:r>
          <w:rPr>
            <w:rFonts w:ascii="Consolas" w:hAnsi="Consolas" w:cs="Courier New"/>
            <w:sz w:val="17"/>
            <w:szCs w:val="17"/>
          </w:rPr>
          <w:t xml:space="preserve"> 2. </w:t>
        </w:r>
        <w:r>
          <w:rPr>
            <w:rFonts w:ascii="Consolas" w:hAnsi="Consolas" w:cs="Courier New"/>
            <w:color w:val="000000"/>
            <w:sz w:val="17"/>
            <w:szCs w:val="17"/>
          </w:rPr>
          <w:t>window_size_relative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ins>
    </w:p>
    <w:p w14:paraId="59EE9D51"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63" w:author="Luciano Kostelac" w:date="2023-02-16T01:21:00Z"/>
          <w:rFonts w:ascii="Consolas" w:hAnsi="Consolas" w:cs="Courier New"/>
          <w:sz w:val="17"/>
          <w:szCs w:val="17"/>
        </w:rPr>
      </w:pPr>
      <w:ins w:id="1264" w:author="Luciano Kostelac" w:date="2023-02-16T01:21:00Z">
        <w:r>
          <w:rPr>
            <w:rFonts w:ascii="Consolas" w:hAnsi="Consolas" w:cs="Courier New"/>
            <w:sz w:val="17"/>
            <w:szCs w:val="17"/>
          </w:rPr>
          <w:t xml:space="preserve"> 3. </w:t>
        </w:r>
        <w:r>
          <w:rPr>
            <w:rFonts w:ascii="Consolas" w:hAnsi="Consolas" w:cs="Courier New"/>
            <w:color w:val="880000"/>
            <w:sz w:val="17"/>
            <w:szCs w:val="17"/>
          </w:rPr>
          <w:t># Window size for smoothing (sec) - recommended between 0.05 and 0.5 sec</w:t>
        </w:r>
      </w:ins>
    </w:p>
    <w:p w14:paraId="32161D1E"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65" w:author="Luciano Kostelac" w:date="2023-02-16T01:21:00Z"/>
          <w:rFonts w:ascii="Consolas" w:hAnsi="Consolas" w:cs="Courier New"/>
          <w:sz w:val="17"/>
          <w:szCs w:val="17"/>
        </w:rPr>
      </w:pPr>
      <w:ins w:id="1266" w:author="Luciano Kostelac" w:date="2023-02-16T01:21:00Z">
        <w:r>
          <w:rPr>
            <w:rFonts w:ascii="Consolas" w:hAnsi="Consolas" w:cs="Courier New"/>
            <w:sz w:val="17"/>
            <w:szCs w:val="17"/>
          </w:rPr>
          <w:t xml:space="preserve"> 4. </w:t>
        </w:r>
        <w:r>
          <w:rPr>
            <w:rFonts w:ascii="Consolas" w:hAnsi="Consolas" w:cs="Courier New"/>
            <w:color w:val="000000"/>
            <w:sz w:val="17"/>
            <w:szCs w:val="17"/>
          </w:rPr>
          <w:t>window_size_smoothing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ins>
    </w:p>
    <w:p w14:paraId="1567E8EF"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67" w:author="Luciano Kostelac" w:date="2023-02-16T01:21:00Z"/>
          <w:rFonts w:ascii="Consolas" w:hAnsi="Consolas" w:cs="Courier New"/>
          <w:sz w:val="17"/>
          <w:szCs w:val="17"/>
        </w:rPr>
      </w:pPr>
      <w:ins w:id="1268" w:author="Luciano Kostelac" w:date="2023-02-16T01:21:00Z">
        <w:r>
          <w:rPr>
            <w:rFonts w:ascii="Consolas" w:hAnsi="Consolas" w:cs="Courier New"/>
            <w:sz w:val="17"/>
            <w:szCs w:val="17"/>
          </w:rPr>
          <w:t xml:space="preserve"> 5. </w:t>
        </w:r>
        <w:r>
          <w:rPr>
            <w:rFonts w:ascii="Consolas" w:hAnsi="Consolas" w:cs="Courier New"/>
            <w:color w:val="880000"/>
            <w:sz w:val="17"/>
            <w:szCs w:val="17"/>
          </w:rPr>
          <w:t># Republished topic with filtered EMG - queue size</w:t>
        </w:r>
      </w:ins>
    </w:p>
    <w:p w14:paraId="4E5FD4EB"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69" w:author="Luciano Kostelac" w:date="2023-02-16T01:21:00Z"/>
          <w:rFonts w:ascii="Consolas" w:hAnsi="Consolas" w:cs="Courier New"/>
          <w:sz w:val="17"/>
          <w:szCs w:val="17"/>
        </w:rPr>
      </w:pPr>
      <w:ins w:id="1270" w:author="Luciano Kostelac" w:date="2023-02-16T01:21:00Z">
        <w:r>
          <w:rPr>
            <w:rFonts w:ascii="Consolas" w:hAnsi="Consolas" w:cs="Courier New"/>
            <w:sz w:val="17"/>
            <w:szCs w:val="17"/>
          </w:rPr>
          <w:t xml:space="preserve"> 6. </w:t>
        </w:r>
        <w:r>
          <w:rPr>
            <w:rFonts w:ascii="Consolas" w:hAnsi="Consolas" w:cs="Courier New"/>
            <w:color w:val="000000"/>
            <w:sz w:val="17"/>
            <w:szCs w:val="17"/>
          </w:rPr>
          <w:t>repub_queue_size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ins>
    </w:p>
    <w:p w14:paraId="4D7808C6"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71" w:author="Luciano Kostelac" w:date="2023-02-16T01:21:00Z"/>
          <w:rFonts w:ascii="Consolas" w:hAnsi="Consolas" w:cs="Courier New"/>
          <w:sz w:val="17"/>
          <w:szCs w:val="17"/>
        </w:rPr>
      </w:pPr>
      <w:ins w:id="1272" w:author="Luciano Kostelac" w:date="2023-02-16T01:21:00Z">
        <w:r>
          <w:rPr>
            <w:rFonts w:ascii="Consolas" w:hAnsi="Consolas" w:cs="Courier New"/>
            <w:sz w:val="17"/>
            <w:szCs w:val="17"/>
          </w:rPr>
          <w:t xml:space="preserve"> 7. </w:t>
        </w:r>
        <w:r>
          <w:rPr>
            <w:rFonts w:ascii="Consolas" w:hAnsi="Consolas" w:cs="Courier New"/>
            <w:color w:val="880000"/>
            <w:sz w:val="17"/>
            <w:szCs w:val="17"/>
          </w:rPr>
          <w:t># Clean signal republished topic - queue size</w:t>
        </w:r>
      </w:ins>
    </w:p>
    <w:p w14:paraId="10F55FC3"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73" w:author="Luciano Kostelac" w:date="2023-02-16T01:21:00Z"/>
          <w:rFonts w:ascii="Consolas" w:hAnsi="Consolas" w:cs="Courier New"/>
          <w:sz w:val="17"/>
          <w:szCs w:val="17"/>
        </w:rPr>
      </w:pPr>
      <w:ins w:id="1274" w:author="Luciano Kostelac" w:date="2023-02-16T01:21:00Z">
        <w:r>
          <w:rPr>
            <w:rFonts w:ascii="Consolas" w:hAnsi="Consolas" w:cs="Courier New"/>
            <w:sz w:val="17"/>
            <w:szCs w:val="17"/>
          </w:rPr>
          <w:t xml:space="preserve"> 8. </w:t>
        </w:r>
        <w:r>
          <w:rPr>
            <w:rFonts w:ascii="Consolas" w:hAnsi="Consolas" w:cs="Courier New"/>
            <w:color w:val="000000"/>
            <w:sz w:val="17"/>
            <w:szCs w:val="17"/>
          </w:rPr>
          <w:t>clean_queue_size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ins>
    </w:p>
    <w:p w14:paraId="3067686C"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75" w:author="Luciano Kostelac" w:date="2023-02-16T01:21:00Z"/>
          <w:rFonts w:ascii="Consolas" w:hAnsi="Consolas" w:cs="Courier New"/>
          <w:sz w:val="17"/>
          <w:szCs w:val="17"/>
        </w:rPr>
      </w:pPr>
      <w:ins w:id="1276" w:author="Luciano Kostelac" w:date="2023-02-16T01:21:00Z">
        <w:r>
          <w:rPr>
            <w:rFonts w:ascii="Consolas" w:hAnsi="Consolas" w:cs="Courier New"/>
            <w:sz w:val="17"/>
            <w:szCs w:val="17"/>
          </w:rPr>
          <w:t xml:space="preserve"> 9. </w:t>
        </w:r>
        <w:r>
          <w:rPr>
            <w:rFonts w:ascii="Consolas" w:hAnsi="Consolas" w:cs="Courier New"/>
            <w:color w:val="880000"/>
            <w:sz w:val="17"/>
            <w:szCs w:val="17"/>
          </w:rPr>
          <w:t># Band-stop frequencies (Hz) - a list of low.high ranges [[low, high][low, high]]</w:t>
        </w:r>
      </w:ins>
    </w:p>
    <w:p w14:paraId="0A1DD400"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77" w:author="Luciano Kostelac" w:date="2023-02-16T01:21:00Z"/>
          <w:rFonts w:ascii="Consolas" w:hAnsi="Consolas" w:cs="Courier New"/>
          <w:sz w:val="17"/>
          <w:szCs w:val="17"/>
        </w:rPr>
      </w:pPr>
      <w:ins w:id="1278" w:author="Luciano Kostelac" w:date="2023-02-16T01:21:00Z">
        <w:r>
          <w:rPr>
            <w:rFonts w:ascii="Consolas" w:hAnsi="Consolas" w:cs="Courier New"/>
            <w:sz w:val="17"/>
            <w:szCs w:val="17"/>
          </w:rPr>
          <w:t xml:space="preserve">10. </w:t>
        </w:r>
        <w:r>
          <w:rPr>
            <w:rFonts w:ascii="Consolas" w:hAnsi="Consolas" w:cs="Courier New"/>
            <w:color w:val="000000"/>
            <w:sz w:val="17"/>
            <w:szCs w:val="17"/>
          </w:rPr>
          <w:t>band_stop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53</w:t>
        </w:r>
        <w:r>
          <w:rPr>
            <w:rFonts w:ascii="Consolas" w:hAnsi="Consolas" w:cs="Courier New"/>
            <w:color w:val="666600"/>
            <w:sz w:val="17"/>
            <w:szCs w:val="17"/>
          </w:rPr>
          <w:t>]]</w:t>
        </w:r>
      </w:ins>
    </w:p>
    <w:p w14:paraId="355AB288"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79" w:author="Luciano Kostelac" w:date="2023-02-16T01:21:00Z"/>
          <w:rFonts w:ascii="Consolas" w:hAnsi="Consolas" w:cs="Courier New"/>
          <w:sz w:val="17"/>
          <w:szCs w:val="17"/>
        </w:rPr>
      </w:pPr>
      <w:ins w:id="1280" w:author="Luciano Kostelac" w:date="2023-02-16T01:21:00Z">
        <w:r>
          <w:rPr>
            <w:rFonts w:ascii="Consolas" w:hAnsi="Consolas" w:cs="Courier New"/>
            <w:sz w:val="17"/>
            <w:szCs w:val="17"/>
          </w:rPr>
          <w:t xml:space="preserve">11. </w:t>
        </w:r>
        <w:r>
          <w:rPr>
            <w:rFonts w:ascii="Consolas" w:hAnsi="Consolas" w:cs="Courier New"/>
            <w:color w:val="880000"/>
            <w:sz w:val="17"/>
            <w:szCs w:val="17"/>
          </w:rPr>
          <w:t># band_stop: []</w:t>
        </w:r>
      </w:ins>
    </w:p>
    <w:p w14:paraId="737FDD86"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81" w:author="Luciano Kostelac" w:date="2023-02-16T01:21:00Z"/>
          <w:rFonts w:ascii="Consolas" w:hAnsi="Consolas" w:cs="Courier New"/>
          <w:sz w:val="17"/>
          <w:szCs w:val="17"/>
        </w:rPr>
      </w:pPr>
      <w:ins w:id="1282" w:author="Luciano Kostelac" w:date="2023-02-16T01:21:00Z">
        <w:r>
          <w:rPr>
            <w:rFonts w:ascii="Consolas" w:hAnsi="Consolas" w:cs="Courier New"/>
            <w:sz w:val="17"/>
            <w:szCs w:val="17"/>
          </w:rPr>
          <w:t xml:space="preserve">12. </w:t>
        </w:r>
        <w:r>
          <w:rPr>
            <w:rFonts w:ascii="Consolas" w:hAnsi="Consolas" w:cs="Courier New"/>
            <w:color w:val="880000"/>
            <w:sz w:val="17"/>
            <w:szCs w:val="17"/>
          </w:rPr>
          <w:t># High pass filter cutoff frequency (Hz), null for None</w:t>
        </w:r>
      </w:ins>
    </w:p>
    <w:p w14:paraId="0B6260E2"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83" w:author="Luciano Kostelac" w:date="2023-02-16T01:21:00Z"/>
          <w:rFonts w:ascii="Consolas" w:hAnsi="Consolas" w:cs="Courier New"/>
          <w:sz w:val="17"/>
          <w:szCs w:val="17"/>
        </w:rPr>
      </w:pPr>
      <w:ins w:id="1284" w:author="Luciano Kostelac" w:date="2023-02-16T01:21:00Z">
        <w:r>
          <w:rPr>
            <w:rFonts w:ascii="Consolas" w:hAnsi="Consolas" w:cs="Courier New"/>
            <w:sz w:val="17"/>
            <w:szCs w:val="17"/>
          </w:rPr>
          <w:t xml:space="preserve">13. </w:t>
        </w:r>
        <w:r>
          <w:rPr>
            <w:rFonts w:ascii="Consolas" w:hAnsi="Consolas" w:cs="Courier New"/>
            <w:color w:val="000000"/>
            <w:sz w:val="17"/>
            <w:szCs w:val="17"/>
          </w:rPr>
          <w:t>hpf_cutoff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ins>
    </w:p>
    <w:p w14:paraId="582B73AD"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85" w:author="Luciano Kostelac" w:date="2023-02-16T01:21:00Z"/>
          <w:rFonts w:ascii="Consolas" w:hAnsi="Consolas" w:cs="Courier New"/>
          <w:sz w:val="17"/>
          <w:szCs w:val="17"/>
        </w:rPr>
      </w:pPr>
      <w:ins w:id="1286" w:author="Luciano Kostelac" w:date="2023-02-16T01:21:00Z">
        <w:r>
          <w:rPr>
            <w:rFonts w:ascii="Consolas" w:hAnsi="Consolas" w:cs="Courier New"/>
            <w:sz w:val="17"/>
            <w:szCs w:val="17"/>
          </w:rPr>
          <w:t xml:space="preserve">14. </w:t>
        </w:r>
        <w:r>
          <w:rPr>
            <w:rFonts w:ascii="Consolas" w:hAnsi="Consolas" w:cs="Courier New"/>
            <w:color w:val="880000"/>
            <w:sz w:val="17"/>
            <w:szCs w:val="17"/>
          </w:rPr>
          <w:t># Low pass filter cutoff frequency (Hz), null for None</w:t>
        </w:r>
      </w:ins>
    </w:p>
    <w:p w14:paraId="160188D2"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87" w:author="Luciano Kostelac" w:date="2023-02-16T01:21:00Z"/>
          <w:rFonts w:ascii="Consolas" w:hAnsi="Consolas" w:cs="Courier New"/>
          <w:sz w:val="17"/>
          <w:szCs w:val="17"/>
        </w:rPr>
      </w:pPr>
      <w:ins w:id="1288" w:author="Luciano Kostelac" w:date="2023-02-16T01:21:00Z">
        <w:r>
          <w:rPr>
            <w:rFonts w:ascii="Consolas" w:hAnsi="Consolas" w:cs="Courier New"/>
            <w:sz w:val="17"/>
            <w:szCs w:val="17"/>
          </w:rPr>
          <w:t xml:space="preserve">15. </w:t>
        </w:r>
        <w:r>
          <w:rPr>
            <w:rFonts w:ascii="Consolas" w:hAnsi="Consolas" w:cs="Courier New"/>
            <w:color w:val="000000"/>
            <w:sz w:val="17"/>
            <w:szCs w:val="17"/>
          </w:rPr>
          <w:t>lpf_cutoff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450</w:t>
        </w:r>
      </w:ins>
    </w:p>
    <w:p w14:paraId="53EA9304"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89" w:author="Luciano Kostelac" w:date="2023-02-16T01:21:00Z"/>
          <w:rFonts w:ascii="Consolas" w:hAnsi="Consolas" w:cs="Courier New"/>
          <w:sz w:val="17"/>
          <w:szCs w:val="17"/>
        </w:rPr>
      </w:pPr>
      <w:ins w:id="1290" w:author="Luciano Kostelac" w:date="2023-02-16T01:21:00Z">
        <w:r>
          <w:rPr>
            <w:rFonts w:ascii="Consolas" w:hAnsi="Consolas" w:cs="Courier New"/>
            <w:sz w:val="17"/>
            <w:szCs w:val="17"/>
          </w:rPr>
          <w:t xml:space="preserve">16. </w:t>
        </w:r>
        <w:r>
          <w:rPr>
            <w:rFonts w:ascii="Consolas" w:hAnsi="Consolas" w:cs="Courier New"/>
            <w:color w:val="880000"/>
            <w:sz w:val="17"/>
            <w:szCs w:val="17"/>
          </w:rPr>
          <w:t># Rectify EMG signal after filtering (absolute value)</w:t>
        </w:r>
      </w:ins>
    </w:p>
    <w:p w14:paraId="6916D92B"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91" w:author="Luciano Kostelac" w:date="2023-02-16T01:21:00Z"/>
          <w:rFonts w:ascii="Consolas" w:hAnsi="Consolas" w:cs="Courier New"/>
          <w:sz w:val="17"/>
          <w:szCs w:val="17"/>
        </w:rPr>
      </w:pPr>
      <w:ins w:id="1292" w:author="Luciano Kostelac" w:date="2023-02-16T01:21:00Z">
        <w:r>
          <w:rPr>
            <w:rFonts w:ascii="Consolas" w:hAnsi="Consolas" w:cs="Courier New"/>
            <w:sz w:val="17"/>
            <w:szCs w:val="17"/>
          </w:rPr>
          <w:t xml:space="preserve">17. </w:t>
        </w:r>
        <w:r>
          <w:rPr>
            <w:rFonts w:ascii="Consolas" w:hAnsi="Consolas" w:cs="Courier New"/>
            <w:color w:val="000000"/>
            <w:sz w:val="17"/>
            <w:szCs w:val="17"/>
          </w:rPr>
          <w:t>rectify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ins>
    </w:p>
    <w:p w14:paraId="2C9622DC"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93" w:author="Luciano Kostelac" w:date="2023-02-16T01:21:00Z"/>
          <w:rFonts w:ascii="Consolas" w:hAnsi="Consolas" w:cs="Courier New"/>
          <w:sz w:val="17"/>
          <w:szCs w:val="17"/>
        </w:rPr>
      </w:pPr>
      <w:ins w:id="1294" w:author="Luciano Kostelac" w:date="2023-02-16T01:21:00Z">
        <w:r>
          <w:rPr>
            <w:rFonts w:ascii="Consolas" w:hAnsi="Consolas" w:cs="Courier New"/>
            <w:sz w:val="17"/>
            <w:szCs w:val="17"/>
          </w:rPr>
          <w:t xml:space="preserve">18. </w:t>
        </w:r>
        <w:r>
          <w:rPr>
            <w:rFonts w:ascii="Consolas" w:hAnsi="Consolas" w:cs="Courier New"/>
            <w:color w:val="880000"/>
            <w:sz w:val="17"/>
            <w:szCs w:val="17"/>
          </w:rPr>
          <w:t># Smoothing algorithm (rms - root mean square, ema - exponential moving average, false - none)</w:t>
        </w:r>
      </w:ins>
    </w:p>
    <w:p w14:paraId="16C41C67"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95" w:author="Luciano Kostelac" w:date="2023-02-16T01:21:00Z"/>
          <w:rFonts w:ascii="Consolas" w:hAnsi="Consolas" w:cs="Courier New"/>
          <w:sz w:val="17"/>
          <w:szCs w:val="17"/>
        </w:rPr>
      </w:pPr>
      <w:ins w:id="1296" w:author="Luciano Kostelac" w:date="2023-02-16T01:21:00Z">
        <w:r>
          <w:rPr>
            <w:rFonts w:ascii="Consolas" w:hAnsi="Consolas" w:cs="Courier New"/>
            <w:sz w:val="17"/>
            <w:szCs w:val="17"/>
          </w:rPr>
          <w:t xml:space="preserve">19. </w:t>
        </w:r>
        <w:r>
          <w:rPr>
            <w:rFonts w:ascii="Consolas" w:hAnsi="Consolas" w:cs="Courier New"/>
            <w:color w:val="000000"/>
            <w:sz w:val="17"/>
            <w:szCs w:val="17"/>
          </w:rPr>
          <w:t>smoothing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'ema'</w:t>
        </w:r>
      </w:ins>
    </w:p>
    <w:p w14:paraId="7C826405"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97" w:author="Luciano Kostelac" w:date="2023-02-16T01:21:00Z"/>
          <w:rFonts w:ascii="Consolas" w:hAnsi="Consolas" w:cs="Courier New"/>
          <w:sz w:val="17"/>
          <w:szCs w:val="17"/>
        </w:rPr>
      </w:pPr>
      <w:ins w:id="1298" w:author="Luciano Kostelac" w:date="2023-02-16T01:21:00Z">
        <w:r>
          <w:rPr>
            <w:rFonts w:ascii="Consolas" w:hAnsi="Consolas" w:cs="Courier New"/>
            <w:sz w:val="17"/>
            <w:szCs w:val="17"/>
          </w:rPr>
          <w:t xml:space="preserve">20. </w:t>
        </w:r>
        <w:r>
          <w:rPr>
            <w:rFonts w:ascii="Consolas" w:hAnsi="Consolas" w:cs="Courier New"/>
            <w:color w:val="880000"/>
            <w:sz w:val="17"/>
            <w:szCs w:val="17"/>
          </w:rPr>
          <w:t># Exponential moving average decreasing factor (0 - 1),</w:t>
        </w:r>
      </w:ins>
    </w:p>
    <w:p w14:paraId="31441465"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299" w:author="Luciano Kostelac" w:date="2023-02-16T01:21:00Z"/>
          <w:rFonts w:ascii="Consolas" w:hAnsi="Consolas" w:cs="Courier New"/>
          <w:sz w:val="17"/>
          <w:szCs w:val="17"/>
        </w:rPr>
      </w:pPr>
      <w:ins w:id="1300" w:author="Luciano Kostelac" w:date="2023-02-16T01:21:00Z">
        <w:r>
          <w:rPr>
            <w:rFonts w:ascii="Consolas" w:hAnsi="Consolas" w:cs="Courier New"/>
            <w:sz w:val="17"/>
            <w:szCs w:val="17"/>
          </w:rPr>
          <w:t xml:space="preserve">21. </w:t>
        </w:r>
        <w:r>
          <w:rPr>
            <w:rFonts w:ascii="Consolas" w:hAnsi="Consolas" w:cs="Courier New"/>
            <w:color w:val="880000"/>
            <w:sz w:val="17"/>
            <w:szCs w:val="17"/>
          </w:rPr>
          <w:t># 0 - simple moving average</w:t>
        </w:r>
      </w:ins>
    </w:p>
    <w:p w14:paraId="1BCF34D8"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301" w:author="Luciano Kostelac" w:date="2023-02-16T01:21:00Z"/>
          <w:rFonts w:ascii="Consolas" w:hAnsi="Consolas" w:cs="Courier New"/>
          <w:sz w:val="17"/>
          <w:szCs w:val="17"/>
        </w:rPr>
      </w:pPr>
      <w:ins w:id="1302" w:author="Luciano Kostelac" w:date="2023-02-16T01:21:00Z">
        <w:r>
          <w:rPr>
            <w:rFonts w:ascii="Consolas" w:hAnsi="Consolas" w:cs="Courier New"/>
            <w:sz w:val="17"/>
            <w:szCs w:val="17"/>
          </w:rPr>
          <w:t xml:space="preserve">22. </w:t>
        </w:r>
        <w:r>
          <w:rPr>
            <w:rFonts w:ascii="Consolas" w:hAnsi="Consolas" w:cs="Courier New"/>
            <w:color w:val="880000"/>
            <w:sz w:val="17"/>
            <w:szCs w:val="17"/>
          </w:rPr>
          <w:t xml:space="preserve"># Recommendation to use values &lt; 0.01 (older values will have too low weights otherwise) </w:t>
        </w:r>
      </w:ins>
    </w:p>
    <w:p w14:paraId="772B0740"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303" w:author="Luciano Kostelac" w:date="2023-02-16T01:21:00Z"/>
          <w:rFonts w:ascii="Consolas" w:hAnsi="Consolas" w:cs="Courier New"/>
          <w:sz w:val="17"/>
          <w:szCs w:val="17"/>
        </w:rPr>
      </w:pPr>
      <w:ins w:id="1304" w:author="Luciano Kostelac" w:date="2023-02-16T01:21:00Z">
        <w:r>
          <w:rPr>
            <w:rFonts w:ascii="Consolas" w:hAnsi="Consolas" w:cs="Courier New"/>
            <w:sz w:val="17"/>
            <w:szCs w:val="17"/>
          </w:rPr>
          <w:t xml:space="preserve">23. </w:t>
        </w:r>
        <w:r>
          <w:rPr>
            <w:rFonts w:ascii="Consolas" w:hAnsi="Consolas" w:cs="Courier New"/>
            <w:color w:val="000000"/>
            <w:sz w:val="17"/>
            <w:szCs w:val="17"/>
          </w:rPr>
          <w:t>ema_decay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0.002</w:t>
        </w:r>
      </w:ins>
    </w:p>
    <w:p w14:paraId="48C218B6"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305" w:author="Luciano Kostelac" w:date="2023-02-16T01:21:00Z"/>
          <w:rFonts w:ascii="Consolas" w:hAnsi="Consolas" w:cs="Courier New"/>
          <w:sz w:val="17"/>
          <w:szCs w:val="17"/>
        </w:rPr>
      </w:pPr>
      <w:ins w:id="1306" w:author="Luciano Kostelac" w:date="2023-02-16T01:21:00Z">
        <w:r>
          <w:rPr>
            <w:rFonts w:ascii="Consolas" w:hAnsi="Consolas" w:cs="Courier New"/>
            <w:sz w:val="17"/>
            <w:szCs w:val="17"/>
          </w:rPr>
          <w:t xml:space="preserve">24. </w:t>
        </w:r>
        <w:r>
          <w:rPr>
            <w:rFonts w:ascii="Consolas" w:hAnsi="Consolas" w:cs="Courier New"/>
            <w:color w:val="880000"/>
            <w:sz w:val="17"/>
            <w:szCs w:val="17"/>
          </w:rPr>
          <w:t xml:space="preserve"># FFT Thresholding - relative value to keep only FFT values larger or equal to </w:t>
        </w:r>
      </w:ins>
    </w:p>
    <w:p w14:paraId="593ADEB3"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307" w:author="Luciano Kostelac" w:date="2023-02-16T01:21:00Z"/>
          <w:rFonts w:ascii="Consolas" w:hAnsi="Consolas" w:cs="Courier New"/>
          <w:sz w:val="17"/>
          <w:szCs w:val="17"/>
        </w:rPr>
      </w:pPr>
      <w:ins w:id="1308" w:author="Luciano Kostelac" w:date="2023-02-16T01:21:00Z">
        <w:r>
          <w:rPr>
            <w:rFonts w:ascii="Consolas" w:hAnsi="Consolas" w:cs="Courier New"/>
            <w:sz w:val="17"/>
            <w:szCs w:val="17"/>
          </w:rPr>
          <w:t xml:space="preserve">25. </w:t>
        </w:r>
        <w:r>
          <w:rPr>
            <w:rFonts w:ascii="Consolas" w:hAnsi="Consolas" w:cs="Courier New"/>
            <w:color w:val="880000"/>
            <w:sz w:val="17"/>
            <w:szCs w:val="17"/>
          </w:rPr>
          <w:t># fft_threshold * max(fft_magnitude)</w:t>
        </w:r>
      </w:ins>
    </w:p>
    <w:p w14:paraId="427E5809"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309" w:author="Luciano Kostelac" w:date="2023-02-16T01:21:00Z"/>
          <w:rFonts w:ascii="Consolas" w:hAnsi="Consolas" w:cs="Courier New"/>
          <w:sz w:val="17"/>
          <w:szCs w:val="17"/>
        </w:rPr>
      </w:pPr>
      <w:ins w:id="1310" w:author="Luciano Kostelac" w:date="2023-02-16T01:21:00Z">
        <w:r>
          <w:rPr>
            <w:rFonts w:ascii="Consolas" w:hAnsi="Consolas" w:cs="Courier New"/>
            <w:sz w:val="17"/>
            <w:szCs w:val="17"/>
          </w:rPr>
          <w:t xml:space="preserve">26. </w:t>
        </w:r>
        <w:r>
          <w:rPr>
            <w:rFonts w:ascii="Consolas" w:hAnsi="Consolas" w:cs="Courier New"/>
            <w:color w:val="000000"/>
            <w:sz w:val="17"/>
            <w:szCs w:val="17"/>
          </w:rPr>
          <w:t>fft_threshold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ins>
    </w:p>
    <w:p w14:paraId="04043767" w14:textId="77777777" w:rsidR="00B1007D" w:rsidRDefault="00B100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574816"/>
        <w:rPr>
          <w:ins w:id="1311" w:author="Luciano Kostelac" w:date="2023-02-16T01:21:00Z"/>
          <w:rFonts w:ascii="Consolas" w:hAnsi="Consolas" w:cs="Courier New"/>
          <w:sz w:val="17"/>
          <w:szCs w:val="17"/>
        </w:rPr>
      </w:pPr>
      <w:ins w:id="1312" w:author="Luciano Kostelac" w:date="2023-02-16T01:21:00Z">
        <w:r>
          <w:rPr>
            <w:rFonts w:ascii="Consolas" w:hAnsi="Consolas" w:cs="Courier New"/>
            <w:sz w:val="17"/>
            <w:szCs w:val="17"/>
          </w:rPr>
          <w:t xml:space="preserve">27. </w:t>
        </w:r>
        <w:r>
          <w:rPr>
            <w:rFonts w:ascii="Consolas" w:hAnsi="Consolas" w:cs="Courier New"/>
            <w:color w:val="000000"/>
            <w:sz w:val="17"/>
            <w:szCs w:val="17"/>
          </w:rPr>
          <w:t> </w:t>
        </w:r>
      </w:ins>
    </w:p>
    <w:p w14:paraId="2B57CBC4" w14:textId="735743D8" w:rsidR="00342CC6" w:rsidRPr="00A962DC" w:rsidRDefault="00E03C12" w:rsidP="00986D89">
      <w:ins w:id="1313" w:author="Luciano Kostelac" w:date="2023-02-16T01:58:00Z">
        <w:r>
          <w:t>Faktor smanjenja odabran je takav da je jednak nuli te se dobije jednostavan pomični prosjek</w:t>
        </w:r>
      </w:ins>
      <w:ins w:id="1314" w:author="Luciano Kostelac" w:date="2023-02-16T01:59:00Z">
        <w:r w:rsidR="00AD15E4">
          <w:t xml:space="preserve"> čija jednadžba glasi:</w:t>
        </w:r>
      </w:ins>
    </w:p>
    <w:p w14:paraId="325AFE4E" w14:textId="0186F82B" w:rsidR="007A3E00" w:rsidRPr="00AD15E4" w:rsidRDefault="00223A6B" w:rsidP="00986D89">
      <w:pPr>
        <w:rPr>
          <w:ins w:id="1315" w:author="Luciano Kostelac" w:date="2023-02-16T01:59:00Z"/>
        </w:rPr>
      </w:pPr>
      <m:oMathPara>
        <m:oMath>
          <m:sSub>
            <m:sSubPr>
              <m:ctrlPr>
                <w:rPr>
                  <w:rFonts w:ascii="Cambria Math" w:hAnsi="Cambria Math"/>
                  <w:i/>
                </w:rPr>
              </m:ctrlPr>
            </m:sSubPr>
            <m:e>
              <m:r>
                <w:rPr>
                  <w:rFonts w:ascii="Cambria Math" w:hAnsi="Cambria Math"/>
                </w:rPr>
                <m:t>X</m:t>
              </m:r>
            </m:e>
            <m:sub>
              <m:r>
                <w:rPr>
                  <w:rFonts w:ascii="Cambria Math" w:hAnsi="Cambria Math"/>
                </w:rPr>
                <m:t>MV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oMath>
      </m:oMathPara>
    </w:p>
    <w:p w14:paraId="40152EDA" w14:textId="77777777" w:rsidR="00370DB1" w:rsidRPr="00A962DC" w:rsidRDefault="00370DB1" w:rsidP="00370DB1">
      <w:pPr>
        <w:rPr>
          <w:moveTo w:id="1316" w:author="Luciano Kostelac" w:date="2023-02-16T02:01:00Z"/>
        </w:rPr>
      </w:pPr>
      <w:moveToRangeStart w:id="1317" w:author="Luciano Kostelac" w:date="2023-02-16T02:01:00Z" w:name="move127405289"/>
      <w:moveTo w:id="1318" w:author="Luciano Kostelac" w:date="2023-02-16T02:01:00Z">
        <w:r w:rsidRPr="00A962DC">
          <w:t>Gdje su:</w:t>
        </w:r>
      </w:moveTo>
    </w:p>
    <w:p w14:paraId="07B34454" w14:textId="77777777" w:rsidR="00370DB1" w:rsidRPr="00A962DC" w:rsidRDefault="00223A6B" w:rsidP="00370DB1">
      <w:pPr>
        <w:rPr>
          <w:moveTo w:id="1319" w:author="Luciano Kostelac" w:date="2023-02-16T02:01:00Z"/>
        </w:r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,n2…-</m:t>
        </m:r>
      </m:oMath>
      <w:moveTo w:id="1320" w:author="Luciano Kostelac" w:date="2023-02-16T02:01:00Z">
        <w:r w:rsidR="00370DB1" w:rsidRPr="00A962DC">
          <w:t>prosjek podataka u jednom vremenskom prozoru</w:t>
        </w:r>
      </w:moveTo>
    </w:p>
    <w:p w14:paraId="035109E9" w14:textId="77777777" w:rsidR="00370DB1" w:rsidRPr="00A962DC" w:rsidRDefault="00370DB1" w:rsidP="00370DB1">
      <w:pPr>
        <w:rPr>
          <w:moveTo w:id="1321" w:author="Luciano Kostelac" w:date="2023-02-16T02:01:00Z"/>
        </w:rPr>
      </w:pPr>
      <m:oMath>
        <m:r>
          <w:rPr>
            <w:rFonts w:ascii="Cambria Math" w:hAnsi="Cambria Math"/>
          </w:rPr>
          <m:t>n-</m:t>
        </m:r>
      </m:oMath>
      <w:moveTo w:id="1322" w:author="Luciano Kostelac" w:date="2023-02-16T02:01:00Z">
        <w:r w:rsidRPr="00A962DC">
          <w:t xml:space="preserve">broj vremenskih prozora </w:t>
        </w:r>
      </w:moveTo>
    </w:p>
    <w:moveToRangeEnd w:id="1317"/>
    <w:p w14:paraId="400FBE4C" w14:textId="5DB96012" w:rsidR="00AD15E4" w:rsidRPr="00A962DC" w:rsidRDefault="00AD15E4" w:rsidP="00986D89">
      <w:ins w:id="1323" w:author="Luciano Kostelac" w:date="2023-02-16T01:59:00Z">
        <w:r>
          <w:t xml:space="preserve">Na sljedećoj slici </w:t>
        </w:r>
        <w:r w:rsidR="000500D9">
          <w:t>shem</w:t>
        </w:r>
      </w:ins>
      <w:ins w:id="1324" w:author="Luciano Kostelac" w:date="2023-02-16T02:00:00Z">
        <w:r w:rsidR="000500D9">
          <w:t xml:space="preserve">atski je prikazan </w:t>
        </w:r>
      </w:ins>
      <w:ins w:id="1325" w:author="Luciano Kostelac" w:date="2023-02-16T02:13:00Z">
        <w:r w:rsidR="0031005A">
          <w:t>pomični prozor</w:t>
        </w:r>
      </w:ins>
      <w:ins w:id="1326" w:author="Luciano Kostelac" w:date="2023-02-16T02:01:00Z">
        <w:r w:rsidR="00370DB1">
          <w:t>.</w:t>
        </w:r>
      </w:ins>
    </w:p>
    <w:p w14:paraId="75EF0C99" w14:textId="77777777" w:rsidR="009A241A" w:rsidRPr="00A962DC" w:rsidRDefault="00711978" w:rsidP="009A241A">
      <w:pPr>
        <w:keepNext/>
        <w:jc w:val="center"/>
      </w:pPr>
      <w:commentRangeStart w:id="1327"/>
      <w:r w:rsidRPr="00A962DC">
        <w:rPr>
          <w:noProof/>
          <w:lang w:val="en-US" w:eastAsia="en-US"/>
        </w:rPr>
        <w:lastRenderedPageBreak/>
        <w:drawing>
          <wp:inline distT="0" distB="0" distL="0" distR="0" wp14:anchorId="7C04C362" wp14:editId="657E157C">
            <wp:extent cx="4567194" cy="2880000"/>
            <wp:effectExtent l="0" t="0" r="508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7194" cy="2880000"/>
                    </a:xfrm>
                    <a:prstGeom prst="rect">
                      <a:avLst/>
                    </a:prstGeom>
                  </pic:spPr>
                </pic:pic>
              </a:graphicData>
            </a:graphic>
          </wp:inline>
        </w:drawing>
      </w:r>
      <w:commentRangeEnd w:id="1327"/>
      <w:r w:rsidR="00D77678" w:rsidRPr="00A962DC">
        <w:rPr>
          <w:rStyle w:val="CommentReference"/>
        </w:rPr>
        <w:commentReference w:id="1327"/>
      </w:r>
    </w:p>
    <w:p w14:paraId="016E193E" w14:textId="7A742B45" w:rsidR="00711978" w:rsidRPr="00A962DC" w:rsidRDefault="009A241A" w:rsidP="009A241A">
      <w:pPr>
        <w:pStyle w:val="Caption"/>
      </w:pPr>
      <w:bookmarkStart w:id="1328" w:name="_Toc127409815"/>
      <w:r w:rsidRPr="00A962DC">
        <w:t xml:space="preserve">Slika </w:t>
      </w:r>
      <w:ins w:id="1329" w:author="Luciano Kostelac" w:date="2023-02-16T02:52:00Z">
        <w:r w:rsidR="00BD0A95">
          <w:fldChar w:fldCharType="begin"/>
        </w:r>
        <w:r w:rsidR="00BD0A95">
          <w:instrText xml:space="preserve"> STYLEREF 1 \s </w:instrText>
        </w:r>
      </w:ins>
      <w:r w:rsidR="00BD0A95">
        <w:fldChar w:fldCharType="separate"/>
      </w:r>
      <w:r w:rsidR="00BD0A95">
        <w:rPr>
          <w:noProof/>
        </w:rPr>
        <w:t>6</w:t>
      </w:r>
      <w:ins w:id="1330"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1331" w:author="Luciano Kostelac" w:date="2023-02-16T02:52:00Z">
        <w:r w:rsidR="00BD0A95">
          <w:rPr>
            <w:noProof/>
          </w:rPr>
          <w:t>1</w:t>
        </w:r>
        <w:r w:rsidR="00BD0A95">
          <w:fldChar w:fldCharType="end"/>
        </w:r>
      </w:ins>
      <w:del w:id="1332" w:author="Luciano Kostelac" w:date="2023-02-16T02:52:00Z">
        <w:r w:rsidR="00DD69C1" w:rsidDel="00BD0A95">
          <w:fldChar w:fldCharType="begin"/>
        </w:r>
        <w:r w:rsidR="00DD69C1" w:rsidDel="00BD0A95">
          <w:delInstrText xml:space="preserve"> STYLEREF 1 \s </w:delInstrText>
        </w:r>
        <w:r w:rsidR="00DD69C1" w:rsidDel="00BD0A95">
          <w:fldChar w:fldCharType="separate"/>
        </w:r>
        <w:r w:rsidRPr="00A962DC" w:rsidDel="00BD0A95">
          <w:delText>6</w:delText>
        </w:r>
        <w:r w:rsidR="00DD69C1" w:rsidDel="00BD0A95">
          <w:fldChar w:fldCharType="end"/>
        </w:r>
        <w:r w:rsidRPr="00A962DC" w:rsidDel="00BD0A95">
          <w:delText>.</w:delText>
        </w:r>
        <w:r w:rsidR="00DD69C1" w:rsidDel="00BD0A95">
          <w:fldChar w:fldCharType="begin"/>
        </w:r>
        <w:r w:rsidR="00DD69C1" w:rsidDel="00BD0A95">
          <w:delInstrText xml:space="preserve"> SEQ Slika \* ARABIC \s 1 </w:delInstrText>
        </w:r>
        <w:r w:rsidR="00DD69C1" w:rsidDel="00BD0A95">
          <w:fldChar w:fldCharType="separate"/>
        </w:r>
        <w:r w:rsidRPr="00A962DC" w:rsidDel="00BD0A95">
          <w:delText>1</w:delText>
        </w:r>
        <w:r w:rsidR="00DD69C1" w:rsidDel="00BD0A95">
          <w:fldChar w:fldCharType="end"/>
        </w:r>
      </w:del>
      <w:r w:rsidRPr="00A962DC">
        <w:t>. Rolling window</w:t>
      </w:r>
      <w:r w:rsidR="00603F1C" w:rsidRPr="00A962DC">
        <w:t xml:space="preserve"> [9]</w:t>
      </w:r>
      <w:bookmarkEnd w:id="1328"/>
    </w:p>
    <w:p w14:paraId="70DB7641" w14:textId="6DE2F655" w:rsidR="0072396A" w:rsidRPr="00A962DC" w:rsidDel="00370DB1" w:rsidRDefault="0072396A" w:rsidP="00986D89">
      <w:pPr>
        <w:rPr>
          <w:moveFrom w:id="1333" w:author="Luciano Kostelac" w:date="2023-02-16T02:01:00Z"/>
        </w:rPr>
      </w:pPr>
      <w:moveFromRangeStart w:id="1334" w:author="Luciano Kostelac" w:date="2023-02-16T02:01:00Z" w:name="move127405289"/>
      <w:moveFrom w:id="1335" w:author="Luciano Kostelac" w:date="2023-02-16T02:01:00Z">
        <w:r w:rsidRPr="00A962DC" w:rsidDel="00370DB1">
          <w:t>Gdje su:</w:t>
        </w:r>
      </w:moveFrom>
    </w:p>
    <w:p w14:paraId="1FB78819" w14:textId="033A6708" w:rsidR="0072396A" w:rsidRPr="00A962DC" w:rsidDel="00370DB1" w:rsidRDefault="00223A6B" w:rsidP="00986D89">
      <w:pPr>
        <w:rPr>
          <w:moveFrom w:id="1336" w:author="Luciano Kostelac" w:date="2023-02-16T02:01:00Z"/>
        </w:r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,n2…-</m:t>
        </m:r>
      </m:oMath>
      <w:moveFrom w:id="1337" w:author="Luciano Kostelac" w:date="2023-02-16T02:01:00Z">
        <w:r w:rsidR="005F21D8" w:rsidRPr="00A962DC" w:rsidDel="00370DB1">
          <w:t>prosjek podataka u jednom vremenskom prozoru</w:t>
        </w:r>
      </w:moveFrom>
    </w:p>
    <w:p w14:paraId="66B2347F" w14:textId="542C3C61" w:rsidR="005F21D8" w:rsidRPr="00A962DC" w:rsidDel="00370DB1" w:rsidRDefault="005F21D8" w:rsidP="00986D89">
      <w:pPr>
        <w:rPr>
          <w:moveFrom w:id="1338" w:author="Luciano Kostelac" w:date="2023-02-16T02:01:00Z"/>
        </w:rPr>
      </w:pPr>
      <m:oMath>
        <m:r>
          <w:rPr>
            <w:rFonts w:ascii="Cambria Math" w:hAnsi="Cambria Math"/>
          </w:rPr>
          <m:t>n-</m:t>
        </m:r>
      </m:oMath>
      <w:moveFrom w:id="1339" w:author="Luciano Kostelac" w:date="2023-02-16T02:01:00Z">
        <w:r w:rsidRPr="00A962DC" w:rsidDel="00370DB1">
          <w:t xml:space="preserve">broj vremenskih prozora </w:t>
        </w:r>
      </w:moveFrom>
    </w:p>
    <w:moveFromRangeEnd w:id="1334"/>
    <w:p w14:paraId="72CB9594" w14:textId="2CE3BC83" w:rsidR="00760615" w:rsidRPr="00A962DC" w:rsidDel="007651B8" w:rsidRDefault="00760615" w:rsidP="00986D89">
      <w:pPr>
        <w:rPr>
          <w:del w:id="1340" w:author="Luciano Kostelac" w:date="2023-02-16T01:23:00Z"/>
        </w:rPr>
      </w:pPr>
      <w:commentRangeStart w:id="1341"/>
      <w:del w:id="1342" w:author="Luciano Kostelac" w:date="2023-02-16T01:23:00Z">
        <w:r w:rsidRPr="00A962DC" w:rsidDel="007651B8">
          <w:delText>Root mean</w:delText>
        </w:r>
        <w:r w:rsidR="003610C5" w:rsidRPr="00A962DC" w:rsidDel="007651B8">
          <w:delText xml:space="preserve"> square temelji se na istom principu kao i moving average. Samo se koristi druga je</w:delText>
        </w:r>
        <w:r w:rsidR="008D7E15" w:rsidRPr="00A962DC" w:rsidDel="007651B8">
          <w:delText>dnadžba za procjenu podataka</w:delText>
        </w:r>
        <w:r w:rsidR="008F2EDA" w:rsidRPr="00A962DC" w:rsidDel="007651B8">
          <w:delText>.</w:delText>
        </w:r>
      </w:del>
    </w:p>
    <w:p w14:paraId="5238BCF5" w14:textId="70D1D2F7" w:rsidR="00685D46" w:rsidRPr="00A962DC" w:rsidDel="007651B8" w:rsidRDefault="00223A6B" w:rsidP="00685D46">
      <w:pPr>
        <w:rPr>
          <w:del w:id="1343" w:author="Luciano Kostelac" w:date="2023-02-16T01:23:00Z"/>
        </w:rPr>
      </w:pPr>
      <m:oMathPara>
        <m:oMath>
          <m:sSub>
            <m:sSubPr>
              <m:ctrlPr>
                <w:del w:id="1344" w:author="Luciano Kostelac" w:date="2023-02-16T01:23:00Z">
                  <w:rPr>
                    <w:rFonts w:ascii="Cambria Math" w:hAnsi="Cambria Math"/>
                    <w:i/>
                  </w:rPr>
                </w:del>
              </m:ctrlPr>
            </m:sSubPr>
            <m:e>
              <m:r>
                <w:del w:id="1345" w:author="Luciano Kostelac" w:date="2023-02-16T01:23:00Z">
                  <w:rPr>
                    <w:rFonts w:ascii="Cambria Math" w:hAnsi="Cambria Math"/>
                  </w:rPr>
                  <m:t>X</m:t>
                </w:del>
              </m:r>
            </m:e>
            <m:sub>
              <m:r>
                <w:del w:id="1346" w:author="Luciano Kostelac" w:date="2023-02-16T01:23:00Z">
                  <w:rPr>
                    <w:rFonts w:ascii="Cambria Math" w:hAnsi="Cambria Math"/>
                  </w:rPr>
                  <m:t>RMS</m:t>
                </w:del>
              </m:r>
            </m:sub>
          </m:sSub>
          <m:rad>
            <m:radPr>
              <m:degHide m:val="1"/>
              <m:ctrlPr>
                <w:del w:id="1347" w:author="Luciano Kostelac" w:date="2023-02-16T01:23:00Z">
                  <w:rPr>
                    <w:rFonts w:ascii="Cambria Math" w:hAnsi="Cambria Math"/>
                    <w:i/>
                  </w:rPr>
                </w:del>
              </m:ctrlPr>
            </m:radPr>
            <m:deg/>
            <m:e>
              <m:f>
                <m:fPr>
                  <m:ctrlPr>
                    <w:del w:id="1348" w:author="Luciano Kostelac" w:date="2023-02-16T01:23:00Z">
                      <w:rPr>
                        <w:rFonts w:ascii="Cambria Math" w:hAnsi="Cambria Math"/>
                        <w:i/>
                      </w:rPr>
                    </w:del>
                  </m:ctrlPr>
                </m:fPr>
                <m:num>
                  <m:sSup>
                    <m:sSupPr>
                      <m:ctrlPr>
                        <w:del w:id="1349" w:author="Luciano Kostelac" w:date="2023-02-16T01:23:00Z">
                          <w:rPr>
                            <w:rFonts w:ascii="Cambria Math" w:hAnsi="Cambria Math"/>
                            <w:i/>
                          </w:rPr>
                        </w:del>
                      </m:ctrlPr>
                    </m:sSupPr>
                    <m:e>
                      <m:sSub>
                        <m:sSubPr>
                          <m:ctrlPr>
                            <w:del w:id="1350" w:author="Luciano Kostelac" w:date="2023-02-16T01:23:00Z">
                              <w:rPr>
                                <w:rFonts w:ascii="Cambria Math" w:hAnsi="Cambria Math"/>
                                <w:i/>
                              </w:rPr>
                            </w:del>
                          </m:ctrlPr>
                        </m:sSubPr>
                        <m:e>
                          <m:r>
                            <w:del w:id="1351" w:author="Luciano Kostelac" w:date="2023-02-16T01:23:00Z">
                              <w:rPr>
                                <w:rFonts w:ascii="Cambria Math" w:hAnsi="Cambria Math"/>
                              </w:rPr>
                              <m:t>n</m:t>
                            </w:del>
                          </m:r>
                        </m:e>
                        <m:sub>
                          <m:r>
                            <w:del w:id="1352" w:author="Luciano Kostelac" w:date="2023-02-16T01:23:00Z">
                              <w:rPr>
                                <w:rFonts w:ascii="Cambria Math" w:hAnsi="Cambria Math"/>
                              </w:rPr>
                              <m:t>1</m:t>
                            </w:del>
                          </m:r>
                        </m:sub>
                      </m:sSub>
                    </m:e>
                    <m:sup>
                      <m:r>
                        <w:del w:id="1353" w:author="Luciano Kostelac" w:date="2023-02-16T01:23:00Z">
                          <w:rPr>
                            <w:rFonts w:ascii="Cambria Math" w:hAnsi="Cambria Math"/>
                          </w:rPr>
                          <m:t>2</m:t>
                        </w:del>
                      </m:r>
                    </m:sup>
                  </m:sSup>
                  <m:r>
                    <w:del w:id="1354" w:author="Luciano Kostelac" w:date="2023-02-16T01:23:00Z">
                      <w:rPr>
                        <w:rFonts w:ascii="Cambria Math" w:hAnsi="Cambria Math"/>
                      </w:rPr>
                      <m:t>+</m:t>
                    </w:del>
                  </m:r>
                  <m:sSup>
                    <m:sSupPr>
                      <m:ctrlPr>
                        <w:del w:id="1355" w:author="Luciano Kostelac" w:date="2023-02-16T01:23:00Z">
                          <w:rPr>
                            <w:rFonts w:ascii="Cambria Math" w:hAnsi="Cambria Math"/>
                            <w:i/>
                          </w:rPr>
                        </w:del>
                      </m:ctrlPr>
                    </m:sSupPr>
                    <m:e>
                      <m:sSub>
                        <m:sSubPr>
                          <m:ctrlPr>
                            <w:del w:id="1356" w:author="Luciano Kostelac" w:date="2023-02-16T01:23:00Z">
                              <w:rPr>
                                <w:rFonts w:ascii="Cambria Math" w:hAnsi="Cambria Math"/>
                                <w:i/>
                              </w:rPr>
                            </w:del>
                          </m:ctrlPr>
                        </m:sSubPr>
                        <m:e>
                          <m:r>
                            <w:del w:id="1357" w:author="Luciano Kostelac" w:date="2023-02-16T01:23:00Z">
                              <w:rPr>
                                <w:rFonts w:ascii="Cambria Math" w:hAnsi="Cambria Math"/>
                              </w:rPr>
                              <m:t>n</m:t>
                            </w:del>
                          </m:r>
                        </m:e>
                        <m:sub>
                          <m:r>
                            <w:del w:id="1358" w:author="Luciano Kostelac" w:date="2023-02-16T01:23:00Z">
                              <w:rPr>
                                <w:rFonts w:ascii="Cambria Math" w:hAnsi="Cambria Math"/>
                              </w:rPr>
                              <m:t>2</m:t>
                            </w:del>
                          </m:r>
                        </m:sub>
                      </m:sSub>
                    </m:e>
                    <m:sup>
                      <m:r>
                        <w:del w:id="1359" w:author="Luciano Kostelac" w:date="2023-02-16T01:23:00Z">
                          <w:rPr>
                            <w:rFonts w:ascii="Cambria Math" w:hAnsi="Cambria Math"/>
                          </w:rPr>
                          <m:t>2</m:t>
                        </w:del>
                      </m:r>
                    </m:sup>
                  </m:sSup>
                  <m:r>
                    <w:del w:id="1360" w:author="Luciano Kostelac" w:date="2023-02-16T01:23:00Z">
                      <w:rPr>
                        <w:rFonts w:ascii="Cambria Math" w:hAnsi="Cambria Math"/>
                      </w:rPr>
                      <m:t>+…+</m:t>
                    </w:del>
                  </m:r>
                  <m:sSup>
                    <m:sSupPr>
                      <m:ctrlPr>
                        <w:del w:id="1361" w:author="Luciano Kostelac" w:date="2023-02-16T01:23:00Z">
                          <w:rPr>
                            <w:rFonts w:ascii="Cambria Math" w:hAnsi="Cambria Math"/>
                            <w:i/>
                          </w:rPr>
                        </w:del>
                      </m:ctrlPr>
                    </m:sSupPr>
                    <m:e>
                      <m:sSub>
                        <m:sSubPr>
                          <m:ctrlPr>
                            <w:del w:id="1362" w:author="Luciano Kostelac" w:date="2023-02-16T01:23:00Z">
                              <w:rPr>
                                <w:rFonts w:ascii="Cambria Math" w:hAnsi="Cambria Math"/>
                                <w:i/>
                              </w:rPr>
                            </w:del>
                          </m:ctrlPr>
                        </m:sSubPr>
                        <m:e>
                          <m:r>
                            <w:del w:id="1363" w:author="Luciano Kostelac" w:date="2023-02-16T01:23:00Z">
                              <w:rPr>
                                <w:rFonts w:ascii="Cambria Math" w:hAnsi="Cambria Math"/>
                              </w:rPr>
                              <m:t>n</m:t>
                            </w:del>
                          </m:r>
                        </m:e>
                        <m:sub>
                          <m:r>
                            <w:del w:id="1364" w:author="Luciano Kostelac" w:date="2023-02-16T01:23:00Z">
                              <w:rPr>
                                <w:rFonts w:ascii="Cambria Math" w:hAnsi="Cambria Math"/>
                              </w:rPr>
                              <m:t>i</m:t>
                            </w:del>
                          </m:r>
                        </m:sub>
                      </m:sSub>
                    </m:e>
                    <m:sup>
                      <m:r>
                        <w:del w:id="1365" w:author="Luciano Kostelac" w:date="2023-02-16T01:23:00Z">
                          <w:rPr>
                            <w:rFonts w:ascii="Cambria Math" w:hAnsi="Cambria Math"/>
                          </w:rPr>
                          <m:t>2</m:t>
                        </w:del>
                      </m:r>
                    </m:sup>
                  </m:sSup>
                </m:num>
                <m:den>
                  <m:r>
                    <w:del w:id="1366" w:author="Luciano Kostelac" w:date="2023-02-16T01:23:00Z">
                      <w:rPr>
                        <w:rFonts w:ascii="Cambria Math" w:hAnsi="Cambria Math"/>
                      </w:rPr>
                      <m:t>n</m:t>
                    </w:del>
                  </m:r>
                </m:den>
              </m:f>
            </m:e>
          </m:rad>
          <w:commentRangeEnd w:id="1341"/>
          <m:r>
            <w:del w:id="1367" w:author="Luciano Kostelac" w:date="2023-02-16T01:23:00Z">
              <m:rPr>
                <m:sty m:val="p"/>
              </m:rPr>
              <w:rPr>
                <w:rStyle w:val="CommentReference"/>
              </w:rPr>
              <w:commentReference w:id="1341"/>
            </w:del>
          </m:r>
        </m:oMath>
      </m:oMathPara>
    </w:p>
    <w:p w14:paraId="3D879A18" w14:textId="77777777" w:rsidR="00685D46" w:rsidRPr="00A962DC" w:rsidDel="007651B8" w:rsidRDefault="00685D46" w:rsidP="00986D89">
      <w:pPr>
        <w:rPr>
          <w:del w:id="1368" w:author="Luciano Kostelac" w:date="2023-02-16T01:23:00Z"/>
        </w:rPr>
      </w:pPr>
    </w:p>
    <w:p w14:paraId="0AEFC8DF" w14:textId="1382539F" w:rsidR="002E5AFC" w:rsidRPr="00A962DC" w:rsidDel="007651B8" w:rsidRDefault="002E5AFC" w:rsidP="002E5AFC">
      <w:pPr>
        <w:rPr>
          <w:del w:id="1369" w:author="Luciano Kostelac" w:date="2023-02-16T01:23:00Z"/>
        </w:rPr>
      </w:pPr>
    </w:p>
    <w:p w14:paraId="642ED9B0" w14:textId="73B68882" w:rsidR="00F41196" w:rsidRPr="00A962DC" w:rsidRDefault="001529E5">
      <w:r w:rsidRPr="00A962DC">
        <w:t xml:space="preserve">Cilj obrade podataka je dobiti </w:t>
      </w:r>
      <w:commentRangeStart w:id="1370"/>
      <w:commentRangeStart w:id="1371"/>
      <w:r w:rsidRPr="00A962DC">
        <w:t xml:space="preserve">optimalne parametre </w:t>
      </w:r>
      <w:commentRangeEnd w:id="1370"/>
      <w:r w:rsidR="005C7035">
        <w:rPr>
          <w:rStyle w:val="CommentReference"/>
        </w:rPr>
        <w:commentReference w:id="1370"/>
      </w:r>
      <w:commentRangeEnd w:id="1371"/>
      <w:r w:rsidR="00202269">
        <w:rPr>
          <w:rStyle w:val="CommentReference"/>
        </w:rPr>
        <w:commentReference w:id="1371"/>
      </w:r>
      <w:r w:rsidRPr="00A962DC">
        <w:t>uz koje ćemo dobiti najbolju korelaciju za određeno mjerenje. U ROS</w:t>
      </w:r>
      <w:ins w:id="1372" w:author="Windows User" w:date="2023-02-08T12:18:00Z">
        <w:r w:rsidR="00D77678" w:rsidRPr="00A962DC">
          <w:t>-</w:t>
        </w:r>
      </w:ins>
      <w:r w:rsidRPr="00A962DC">
        <w:t xml:space="preserve">u su stavljeni neki parametri koji su određeni iskustvenim odabirom. </w:t>
      </w:r>
      <w:commentRangeStart w:id="1373"/>
      <w:r w:rsidRPr="00A962DC">
        <w:t>Pomoću skripte je potrebno odrediti te optimalne parametre prvo za svaki set podataka posebno, a onda jedan set parametara za sve setove podataka zajedno</w:t>
      </w:r>
      <w:commentRangeEnd w:id="1373"/>
      <w:r w:rsidR="005C7035">
        <w:rPr>
          <w:rStyle w:val="CommentReference"/>
        </w:rPr>
        <w:commentReference w:id="1373"/>
      </w:r>
      <w:r w:rsidRPr="00A962DC">
        <w:t xml:space="preserve">. Inicijalni parametri su </w:t>
      </w:r>
      <w:ins w:id="1374" w:author="Luciano Kostelac" w:date="2023-02-16T02:03:00Z">
        <w:r w:rsidR="00202269">
          <w:t>prikazani u pre</w:t>
        </w:r>
      </w:ins>
      <w:ins w:id="1375" w:author="Luciano Kostelac" w:date="2023-02-16T02:11:00Z">
        <w:r w:rsidR="0036600D">
          <w:t>t</w:t>
        </w:r>
      </w:ins>
      <w:ins w:id="1376" w:author="Luciano Kostelac" w:date="2023-02-16T02:03:00Z">
        <w:r w:rsidR="00202269">
          <w:t>hodnom Yaml kodu.</w:t>
        </w:r>
      </w:ins>
      <w:del w:id="1377" w:author="Luciano Kostelac" w:date="2023-02-16T02:03:00Z">
        <w:r w:rsidRPr="00A962DC" w:rsidDel="00202269">
          <w:delText xml:space="preserve">prikazani na </w:delText>
        </w:r>
        <w:r w:rsidR="00CC2002" w:rsidRPr="00A962DC" w:rsidDel="00202269">
          <w:fldChar w:fldCharType="begin"/>
        </w:r>
        <w:r w:rsidR="00CC2002" w:rsidRPr="00A962DC" w:rsidDel="00202269">
          <w:delInstrText xml:space="preserve"> REF _Ref126620292 \h </w:delInstrText>
        </w:r>
        <w:r w:rsidR="00CC2002" w:rsidRPr="00A962DC" w:rsidDel="00202269">
          <w:fldChar w:fldCharType="separate"/>
        </w:r>
        <w:r w:rsidR="00947718" w:rsidRPr="00A962DC" w:rsidDel="00202269">
          <w:delText>s</w:delText>
        </w:r>
        <w:r w:rsidR="004F7B81" w:rsidRPr="00A962DC" w:rsidDel="00202269">
          <w:delText>li</w:delText>
        </w:r>
        <w:r w:rsidR="00947718" w:rsidRPr="00A962DC" w:rsidDel="00202269">
          <w:delText>ci</w:delText>
        </w:r>
        <w:r w:rsidR="004F7B81" w:rsidRPr="00A962DC" w:rsidDel="00202269">
          <w:delText xml:space="preserve"> 6.1</w:delText>
        </w:r>
        <w:r w:rsidR="00CC2002" w:rsidRPr="00A962DC" w:rsidDel="00202269">
          <w:fldChar w:fldCharType="end"/>
        </w:r>
      </w:del>
      <w:ins w:id="1378" w:author="Windows User" w:date="2023-02-08T12:19:00Z">
        <w:del w:id="1379" w:author="Luciano Kostelac" w:date="2023-02-16T02:03:00Z">
          <w:r w:rsidR="00D77678" w:rsidRPr="00A962DC" w:rsidDel="00202269">
            <w:delText>2</w:delText>
          </w:r>
        </w:del>
        <w:r w:rsidR="00D77678" w:rsidRPr="00A962DC">
          <w:t>.</w:t>
        </w:r>
      </w:ins>
      <w:del w:id="1380" w:author="Windows User" w:date="2023-02-08T12:19:00Z">
        <w:r w:rsidR="00CC2002" w:rsidRPr="00A962DC" w:rsidDel="00D77678">
          <w:delText>.</w:delText>
        </w:r>
      </w:del>
    </w:p>
    <w:p w14:paraId="6DCB2F41" w14:textId="09292ACC" w:rsidR="00CC2002" w:rsidRPr="00A962DC" w:rsidDel="00BE3C06" w:rsidRDefault="001529E5" w:rsidP="00CC2002">
      <w:pPr>
        <w:keepNext/>
        <w:jc w:val="center"/>
        <w:rPr>
          <w:del w:id="1381" w:author="Luciano Kostelac" w:date="2023-02-16T02:02:00Z"/>
        </w:rPr>
      </w:pPr>
      <w:commentRangeStart w:id="1382"/>
      <w:commentRangeStart w:id="1383"/>
      <w:commentRangeStart w:id="1384"/>
      <w:del w:id="1385" w:author="Luciano Kostelac" w:date="2023-02-16T02:02:00Z">
        <w:r w:rsidRPr="00A962DC" w:rsidDel="00BE3C06">
          <w:rPr>
            <w:noProof/>
            <w:lang w:val="en-US" w:eastAsia="en-US"/>
          </w:rPr>
          <w:drawing>
            <wp:inline distT="0" distB="0" distL="0" distR="0" wp14:anchorId="642EDA1A" wp14:editId="642EDA1B">
              <wp:extent cx="5413551" cy="3428224"/>
              <wp:effectExtent l="0" t="0" r="0" b="0"/>
              <wp:docPr id="36" name="image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ext, application&#10;&#10;Description automatically generated"/>
                      <pic:cNvPicPr preferRelativeResize="0"/>
                    </pic:nvPicPr>
                    <pic:blipFill>
                      <a:blip r:embed="rId37"/>
                      <a:srcRect/>
                      <a:stretch>
                        <a:fillRect/>
                      </a:stretch>
                    </pic:blipFill>
                    <pic:spPr>
                      <a:xfrm>
                        <a:off x="0" y="0"/>
                        <a:ext cx="5413551" cy="3428224"/>
                      </a:xfrm>
                      <a:prstGeom prst="rect">
                        <a:avLst/>
                      </a:prstGeom>
                      <a:ln/>
                    </pic:spPr>
                  </pic:pic>
                </a:graphicData>
              </a:graphic>
            </wp:inline>
          </w:drawing>
        </w:r>
        <w:commentRangeEnd w:id="1382"/>
        <w:commentRangeEnd w:id="1384"/>
        <w:r w:rsidR="005C7035" w:rsidDel="00BE3C06">
          <w:rPr>
            <w:rStyle w:val="CommentReference"/>
          </w:rPr>
          <w:commentReference w:id="1382"/>
        </w:r>
      </w:del>
      <w:commentRangeEnd w:id="1383"/>
      <w:r w:rsidR="00202269">
        <w:rPr>
          <w:rStyle w:val="CommentReference"/>
        </w:rPr>
        <w:commentReference w:id="1383"/>
      </w:r>
      <w:del w:id="1386" w:author="Luciano Kostelac" w:date="2023-02-16T02:02:00Z">
        <w:r w:rsidR="00F31541" w:rsidRPr="00A962DC" w:rsidDel="00BE3C06">
          <w:rPr>
            <w:rStyle w:val="CommentReference"/>
          </w:rPr>
          <w:commentReference w:id="1384"/>
        </w:r>
      </w:del>
    </w:p>
    <w:p w14:paraId="642ED9B2" w14:textId="08DFFC3E" w:rsidR="00F41196" w:rsidRPr="00A962DC" w:rsidDel="00BE3C06" w:rsidRDefault="00CC2002" w:rsidP="00743B5A">
      <w:pPr>
        <w:pStyle w:val="Caption"/>
        <w:rPr>
          <w:del w:id="1387" w:author="Luciano Kostelac" w:date="2023-02-16T02:03:00Z"/>
        </w:rPr>
      </w:pPr>
      <w:bookmarkStart w:id="1388" w:name="_Ref126620292"/>
      <w:del w:id="1389" w:author="Luciano Kostelac" w:date="2023-02-16T02:03:00Z">
        <w:r w:rsidRPr="00A962DC" w:rsidDel="00BE3C06">
          <w:delText xml:space="preserve">Slika </w:delText>
        </w:r>
        <w:r w:rsidR="00DD69C1" w:rsidDel="00BE3C06">
          <w:fldChar w:fldCharType="begin"/>
        </w:r>
        <w:r w:rsidR="00DD69C1" w:rsidDel="00BE3C06">
          <w:delInstrText xml:space="preserve"> STYLEREF 1 \s </w:delInstrText>
        </w:r>
        <w:r w:rsidR="00DD69C1" w:rsidDel="00BE3C06">
          <w:fldChar w:fldCharType="separate"/>
        </w:r>
        <w:r w:rsidR="009A241A" w:rsidRPr="00A962DC" w:rsidDel="00BE3C06">
          <w:delText>6</w:delText>
        </w:r>
        <w:r w:rsidR="00DD69C1" w:rsidDel="00BE3C06">
          <w:fldChar w:fldCharType="end"/>
        </w:r>
        <w:r w:rsidR="009A241A" w:rsidRPr="00A962DC" w:rsidDel="00BE3C06">
          <w:delText>.</w:delText>
        </w:r>
        <w:r w:rsidR="00DD69C1" w:rsidDel="00BE3C06">
          <w:fldChar w:fldCharType="begin"/>
        </w:r>
        <w:r w:rsidR="00DD69C1" w:rsidDel="00BE3C06">
          <w:delInstrText xml:space="preserve"> SEQ Slika \* ARABIC \s 1 </w:delInstrText>
        </w:r>
        <w:r w:rsidR="00DD69C1" w:rsidDel="00BE3C06">
          <w:fldChar w:fldCharType="separate"/>
        </w:r>
        <w:r w:rsidR="009A241A" w:rsidRPr="00A962DC" w:rsidDel="00BE3C06">
          <w:delText>2</w:delText>
        </w:r>
        <w:r w:rsidR="00DD69C1" w:rsidDel="00BE3C06">
          <w:fldChar w:fldCharType="end"/>
        </w:r>
        <w:bookmarkEnd w:id="1388"/>
        <w:r w:rsidR="004F037E" w:rsidRPr="00A962DC" w:rsidDel="00BE3C06">
          <w:rPr>
            <w:i w:val="0"/>
            <w:iCs w:val="0"/>
          </w:rPr>
          <w:delText xml:space="preserve"> </w:delText>
        </w:r>
        <w:commentRangeStart w:id="1390"/>
        <w:r w:rsidR="004F037E" w:rsidRPr="00A962DC" w:rsidDel="00BE3C06">
          <w:rPr>
            <w:i w:val="0"/>
            <w:iCs w:val="0"/>
          </w:rPr>
          <w:delText>Parametri u ROSu</w:delText>
        </w:r>
        <w:commentRangeEnd w:id="1390"/>
        <w:r w:rsidR="00F31541" w:rsidRPr="00A962DC" w:rsidDel="00BE3C06">
          <w:rPr>
            <w:rStyle w:val="CommentReference"/>
            <w:i w:val="0"/>
            <w:iCs w:val="0"/>
            <w:color w:val="auto"/>
          </w:rPr>
          <w:commentReference w:id="1390"/>
        </w:r>
      </w:del>
    </w:p>
    <w:p w14:paraId="642ED9B5" w14:textId="045BB092" w:rsidR="00F41196" w:rsidRDefault="001529E5">
      <w:pPr>
        <w:rPr>
          <w:ins w:id="1391" w:author="Luciano Kostelac" w:date="2023-02-16T02:23:00Z"/>
        </w:rPr>
      </w:pPr>
      <w:r w:rsidRPr="00A962DC">
        <w:t>Parametri koje nam je cilj optimizirati su</w:t>
      </w:r>
      <w:ins w:id="1392" w:author="Luciano Kostelac" w:date="2023-02-16T02:07:00Z">
        <w:r w:rsidR="00B7569C">
          <w:t xml:space="preserve"> pomični prozor</w:t>
        </w:r>
      </w:ins>
      <w:r w:rsidRPr="00A962DC">
        <w:t xml:space="preserve"> </w:t>
      </w:r>
      <w:ins w:id="1393" w:author="Luciano Kostelac" w:date="2023-02-16T02:07:00Z">
        <w:r w:rsidR="00B7569C">
          <w:t>(</w:t>
        </w:r>
        <w:r w:rsidR="00B7569C" w:rsidRPr="00B7569C">
          <w:rPr>
            <w:i/>
            <w:iCs/>
            <w:rPrChange w:id="1394" w:author="Luciano Kostelac" w:date="2023-02-16T02:07:00Z">
              <w:rPr/>
            </w:rPrChange>
          </w:rPr>
          <w:t xml:space="preserve">eng. </w:t>
        </w:r>
      </w:ins>
      <w:del w:id="1395" w:author="Luciano Kostelac" w:date="2023-02-16T02:07:00Z">
        <w:r w:rsidRPr="00B7569C" w:rsidDel="00B7569C">
          <w:rPr>
            <w:i/>
            <w:iCs/>
            <w:rPrChange w:id="1396" w:author="Luciano Kostelac" w:date="2023-02-16T02:07:00Z">
              <w:rPr/>
            </w:rPrChange>
          </w:rPr>
          <w:delText>„</w:delText>
        </w:r>
      </w:del>
      <w:ins w:id="1397" w:author="Luciano Kostelac" w:date="2023-02-16T02:07:00Z">
        <w:r w:rsidR="00B7569C" w:rsidRPr="00B7569C">
          <w:rPr>
            <w:i/>
            <w:iCs/>
            <w:rPrChange w:id="1398" w:author="Luciano Kostelac" w:date="2023-02-16T02:07:00Z">
              <w:rPr/>
            </w:rPrChange>
          </w:rPr>
          <w:t>R</w:t>
        </w:r>
      </w:ins>
      <w:commentRangeStart w:id="1399"/>
      <w:del w:id="1400" w:author="Luciano Kostelac" w:date="2023-02-16T02:07:00Z">
        <w:r w:rsidRPr="00B7569C" w:rsidDel="00B7569C">
          <w:rPr>
            <w:i/>
            <w:iCs/>
            <w:rPrChange w:id="1401" w:author="Luciano Kostelac" w:date="2023-02-16T02:07:00Z">
              <w:rPr/>
            </w:rPrChange>
          </w:rPr>
          <w:delText>r</w:delText>
        </w:r>
      </w:del>
      <w:r w:rsidRPr="00B7569C">
        <w:rPr>
          <w:i/>
          <w:iCs/>
          <w:rPrChange w:id="1402" w:author="Luciano Kostelac" w:date="2023-02-16T02:07:00Z">
            <w:rPr/>
          </w:rPrChange>
        </w:rPr>
        <w:t xml:space="preserve">olling </w:t>
      </w:r>
      <w:ins w:id="1403" w:author="Luciano Kostelac" w:date="2023-02-16T02:07:00Z">
        <w:r w:rsidR="00B7569C" w:rsidRPr="00B7569C">
          <w:rPr>
            <w:i/>
            <w:iCs/>
            <w:rPrChange w:id="1404" w:author="Luciano Kostelac" w:date="2023-02-16T02:07:00Z">
              <w:rPr/>
            </w:rPrChange>
          </w:rPr>
          <w:t>W</w:t>
        </w:r>
      </w:ins>
      <w:del w:id="1405" w:author="Luciano Kostelac" w:date="2023-02-16T02:07:00Z">
        <w:r w:rsidRPr="00B7569C" w:rsidDel="00B7569C">
          <w:rPr>
            <w:i/>
            <w:iCs/>
            <w:rPrChange w:id="1406" w:author="Luciano Kostelac" w:date="2023-02-16T02:07:00Z">
              <w:rPr/>
            </w:rPrChange>
          </w:rPr>
          <w:delText>w</w:delText>
        </w:r>
      </w:del>
      <w:r w:rsidRPr="00B7569C">
        <w:rPr>
          <w:i/>
          <w:iCs/>
          <w:rPrChange w:id="1407" w:author="Luciano Kostelac" w:date="2023-02-16T02:07:00Z">
            <w:rPr/>
          </w:rPrChange>
        </w:rPr>
        <w:t xml:space="preserve">indow </w:t>
      </w:r>
      <w:ins w:id="1408" w:author="Luciano Kostelac" w:date="2023-02-16T02:07:00Z">
        <w:r w:rsidR="00B7569C" w:rsidRPr="00B7569C">
          <w:rPr>
            <w:i/>
            <w:iCs/>
            <w:rPrChange w:id="1409" w:author="Luciano Kostelac" w:date="2023-02-16T02:07:00Z">
              <w:rPr/>
            </w:rPrChange>
          </w:rPr>
          <w:t>S</w:t>
        </w:r>
      </w:ins>
      <w:del w:id="1410" w:author="Luciano Kostelac" w:date="2023-02-16T02:07:00Z">
        <w:r w:rsidRPr="00B7569C" w:rsidDel="00B7569C">
          <w:rPr>
            <w:i/>
            <w:iCs/>
            <w:rPrChange w:id="1411" w:author="Luciano Kostelac" w:date="2023-02-16T02:07:00Z">
              <w:rPr/>
            </w:rPrChange>
          </w:rPr>
          <w:delText>s</w:delText>
        </w:r>
      </w:del>
      <w:r w:rsidRPr="00B7569C">
        <w:rPr>
          <w:i/>
          <w:iCs/>
          <w:rPrChange w:id="1412" w:author="Luciano Kostelac" w:date="2023-02-16T02:07:00Z">
            <w:rPr/>
          </w:rPrChange>
        </w:rPr>
        <w:t>iz</w:t>
      </w:r>
      <w:ins w:id="1413" w:author="Luciano Kostelac" w:date="2023-02-16T02:07:00Z">
        <w:r w:rsidR="00B7569C" w:rsidRPr="00B7569C">
          <w:rPr>
            <w:i/>
            <w:iCs/>
            <w:rPrChange w:id="1414" w:author="Luciano Kostelac" w:date="2023-02-16T02:07:00Z">
              <w:rPr/>
            </w:rPrChange>
          </w:rPr>
          <w:t>e</w:t>
        </w:r>
        <w:r w:rsidR="00B7569C">
          <w:t>)</w:t>
        </w:r>
      </w:ins>
      <w:del w:id="1415" w:author="Luciano Kostelac" w:date="2023-02-16T02:07:00Z">
        <w:r w:rsidRPr="00A962DC" w:rsidDel="00B7569C">
          <w:delText>e“</w:delText>
        </w:r>
      </w:del>
      <w:r w:rsidRPr="00A962DC">
        <w:t xml:space="preserve"> i </w:t>
      </w:r>
      <w:ins w:id="1416" w:author="Luciano Kostelac" w:date="2023-02-16T02:08:00Z">
        <w:r w:rsidR="00B7569C">
          <w:t>faktor zaglađivanja (</w:t>
        </w:r>
        <w:r w:rsidR="00B7569C" w:rsidRPr="00B7569C">
          <w:rPr>
            <w:i/>
            <w:iCs/>
            <w:rPrChange w:id="1417" w:author="Luciano Kostelac" w:date="2023-02-16T02:08:00Z">
              <w:rPr/>
            </w:rPrChange>
          </w:rPr>
          <w:t xml:space="preserve">eng. </w:t>
        </w:r>
      </w:ins>
      <w:del w:id="1418" w:author="Luciano Kostelac" w:date="2023-02-16T02:08:00Z">
        <w:r w:rsidRPr="00B7569C" w:rsidDel="00B7569C">
          <w:rPr>
            <w:i/>
            <w:iCs/>
            <w:rPrChange w:id="1419" w:author="Luciano Kostelac" w:date="2023-02-16T02:08:00Z">
              <w:rPr/>
            </w:rPrChange>
          </w:rPr>
          <w:delText>„</w:delText>
        </w:r>
      </w:del>
      <w:ins w:id="1420" w:author="Luciano Kostelac" w:date="2023-02-16T02:08:00Z">
        <w:r w:rsidR="00B7569C" w:rsidRPr="00B7569C">
          <w:rPr>
            <w:i/>
            <w:iCs/>
            <w:rPrChange w:id="1421" w:author="Luciano Kostelac" w:date="2023-02-16T02:08:00Z">
              <w:rPr/>
            </w:rPrChange>
          </w:rPr>
          <w:t>S</w:t>
        </w:r>
      </w:ins>
      <w:del w:id="1422" w:author="Luciano Kostelac" w:date="2023-02-16T02:08:00Z">
        <w:r w:rsidRPr="00B7569C" w:rsidDel="00B7569C">
          <w:rPr>
            <w:i/>
            <w:iCs/>
            <w:rPrChange w:id="1423" w:author="Luciano Kostelac" w:date="2023-02-16T02:08:00Z">
              <w:rPr/>
            </w:rPrChange>
          </w:rPr>
          <w:delText>s</w:delText>
        </w:r>
      </w:del>
      <w:r w:rsidRPr="00B7569C">
        <w:rPr>
          <w:i/>
          <w:iCs/>
          <w:rPrChange w:id="1424" w:author="Luciano Kostelac" w:date="2023-02-16T02:08:00Z">
            <w:rPr/>
          </w:rPrChange>
        </w:rPr>
        <w:t>moothing factor</w:t>
      </w:r>
      <w:ins w:id="1425" w:author="Luciano Kostelac" w:date="2023-02-16T02:08:00Z">
        <w:r w:rsidR="00B7569C">
          <w:t>)</w:t>
        </w:r>
      </w:ins>
      <w:del w:id="1426" w:author="Luciano Kostelac" w:date="2023-02-16T02:08:00Z">
        <w:r w:rsidRPr="00A962DC" w:rsidDel="00B7569C">
          <w:delText>“</w:delText>
        </w:r>
      </w:del>
      <w:ins w:id="1427" w:author="Luciano Kostelac" w:date="2023-02-16T02:06:00Z">
        <w:r w:rsidR="00DC7790">
          <w:t xml:space="preserve"> te ''maska'' s kojom mn</w:t>
        </w:r>
      </w:ins>
      <w:ins w:id="1428" w:author="Luciano Kostelac" w:date="2023-02-16T02:07:00Z">
        <w:r w:rsidR="00DC7790">
          <w:t xml:space="preserve">ožimo </w:t>
        </w:r>
        <w:r w:rsidR="00B7569C">
          <w:t>amplitude dobivene FFT-om.</w:t>
        </w:r>
      </w:ins>
      <w:del w:id="1429" w:author="Luciano Kostelac" w:date="2023-02-16T02:06:00Z">
        <w:r w:rsidRPr="00A962DC" w:rsidDel="00DC7790">
          <w:delText>.</w:delText>
        </w:r>
      </w:del>
      <w:r w:rsidRPr="00A962DC">
        <w:t xml:space="preserve"> </w:t>
      </w:r>
      <w:commentRangeEnd w:id="1399"/>
      <w:r w:rsidR="005C7035">
        <w:rPr>
          <w:rStyle w:val="CommentReference"/>
        </w:rPr>
        <w:commentReference w:id="1399"/>
      </w:r>
      <w:r w:rsidRPr="00A962DC">
        <w:t xml:space="preserve">Ovi su parametri zaduženi za filtriranje signala. </w:t>
      </w:r>
      <w:commentRangeStart w:id="1430"/>
      <w:commentRangeStart w:id="1431"/>
      <w:del w:id="1432" w:author="Luciano Kostelac" w:date="2023-02-16T02:10:00Z">
        <w:r w:rsidRPr="00A962DC" w:rsidDel="001D2E93">
          <w:delText xml:space="preserve">Što je bolje profiltriran </w:delText>
        </w:r>
      </w:del>
      <w:ins w:id="1433" w:author="Windows User" w:date="2023-02-08T12:19:00Z">
        <w:del w:id="1434" w:author="Luciano Kostelac" w:date="2023-02-16T02:10:00Z">
          <w:r w:rsidR="00D77678" w:rsidRPr="00A962DC" w:rsidDel="001D2E93">
            <w:delText xml:space="preserve">filtiran </w:delText>
          </w:r>
        </w:del>
      </w:ins>
      <w:del w:id="1435" w:author="Luciano Kostelac" w:date="2023-02-16T02:10:00Z">
        <w:r w:rsidRPr="00A962DC" w:rsidDel="001D2E93">
          <w:delText>signal, to će biti veća korelacija između sile u dinamometru i odaziv signala EMGa</w:delText>
        </w:r>
        <w:commentRangeEnd w:id="1430"/>
        <w:r w:rsidR="005C7035" w:rsidDel="001D2E93">
          <w:rPr>
            <w:rStyle w:val="CommentReference"/>
          </w:rPr>
          <w:commentReference w:id="1430"/>
        </w:r>
        <w:commentRangeEnd w:id="1431"/>
        <w:r w:rsidR="005C7035" w:rsidDel="001D2E93">
          <w:rPr>
            <w:rStyle w:val="CommentReference"/>
          </w:rPr>
          <w:commentReference w:id="1431"/>
        </w:r>
      </w:del>
      <w:ins w:id="1436" w:author="Luciano Kostelac" w:date="2023-02-16T02:10:00Z">
        <w:r w:rsidR="001D2E93">
          <w:t>Filtriranjem tražimo optimalne parametre koji maksimi</w:t>
        </w:r>
        <w:r w:rsidR="000546DA">
          <w:t>ziraju korelaciju</w:t>
        </w:r>
      </w:ins>
      <w:r w:rsidRPr="00A962DC">
        <w:t>.</w:t>
      </w:r>
      <w:del w:id="1437" w:author="Luciano Kostelac" w:date="2023-02-16T02:12:00Z">
        <w:r w:rsidRPr="00A962DC" w:rsidDel="0085798D">
          <w:delText xml:space="preserve"> Što je veća korelacija, sa većom sigurnošću možemo odrediti </w:delText>
        </w:r>
        <w:commentRangeStart w:id="1438"/>
        <w:r w:rsidRPr="00A962DC" w:rsidDel="0085798D">
          <w:delText>omjer sile za određeni odaziv EMG signala što će pomoći u daljnjem razvoju rehabilitacijskih uređaja s aktivnim pomaganjem.</w:delText>
        </w:r>
        <w:commentRangeEnd w:id="1438"/>
        <w:r w:rsidR="005C7035" w:rsidDel="0085798D">
          <w:rPr>
            <w:rStyle w:val="CommentReference"/>
          </w:rPr>
          <w:commentReference w:id="1438"/>
        </w:r>
      </w:del>
    </w:p>
    <w:p w14:paraId="470A6889" w14:textId="77777777" w:rsidR="005864CB" w:rsidRDefault="005864CB">
      <w:pPr>
        <w:rPr>
          <w:ins w:id="1439" w:author="Luciano Kostelac" w:date="2023-02-16T02:23:00Z"/>
        </w:rPr>
      </w:pPr>
    </w:p>
    <w:p w14:paraId="1C5D1FFC" w14:textId="77777777" w:rsidR="005864CB" w:rsidRDefault="005864CB">
      <w:pPr>
        <w:rPr>
          <w:ins w:id="1440" w:author="Luciano Kostelac" w:date="2023-02-16T02:23:00Z"/>
        </w:rPr>
      </w:pPr>
    </w:p>
    <w:p w14:paraId="16D8EBEE" w14:textId="77777777" w:rsidR="005864CB" w:rsidRDefault="005864CB">
      <w:pPr>
        <w:rPr>
          <w:ins w:id="1441" w:author="Luciano Kostelac" w:date="2023-02-16T02:23:00Z"/>
        </w:rPr>
      </w:pPr>
    </w:p>
    <w:p w14:paraId="015C22C4" w14:textId="77777777" w:rsidR="005864CB" w:rsidRDefault="005864CB">
      <w:pPr>
        <w:rPr>
          <w:ins w:id="1442" w:author="Luciano Kostelac" w:date="2023-02-16T02:23:00Z"/>
        </w:rPr>
      </w:pPr>
    </w:p>
    <w:p w14:paraId="631B6F54" w14:textId="77777777" w:rsidR="005864CB" w:rsidRDefault="005864CB">
      <w:pPr>
        <w:rPr>
          <w:ins w:id="1443" w:author="Luciano Kostelac" w:date="2023-02-16T02:23:00Z"/>
        </w:rPr>
      </w:pPr>
    </w:p>
    <w:p w14:paraId="357904E9" w14:textId="77777777" w:rsidR="005864CB" w:rsidRPr="00A962DC" w:rsidRDefault="005864CB"/>
    <w:p w14:paraId="1A91EF6E" w14:textId="1240463C" w:rsidR="005864CB" w:rsidRPr="00A962DC" w:rsidRDefault="005864CB" w:rsidP="005864CB">
      <w:pPr>
        <w:pStyle w:val="Heading2"/>
        <w:numPr>
          <w:ilvl w:val="1"/>
          <w:numId w:val="8"/>
        </w:numPr>
        <w:rPr>
          <w:ins w:id="1444" w:author="Luciano Kostelac" w:date="2023-02-16T02:24:00Z"/>
        </w:rPr>
      </w:pPr>
      <w:bookmarkStart w:id="1445" w:name="_Toc127409788"/>
      <w:bookmarkStart w:id="1446" w:name="_Toc126618650"/>
      <w:ins w:id="1447" w:author="Luciano Kostelac" w:date="2023-02-16T02:24:00Z">
        <w:r w:rsidRPr="00A962DC">
          <w:lastRenderedPageBreak/>
          <w:t xml:space="preserve">Obrada ROS </w:t>
        </w:r>
        <w:r>
          <w:t>izlaza</w:t>
        </w:r>
      </w:ins>
      <w:bookmarkEnd w:id="1445"/>
      <w:ins w:id="1448" w:author="Luka Zvonarek" w:date="2023-02-16T08:32:00Z">
        <w:r w:rsidR="00547F1D">
          <w:t xml:space="preserve"> [13]</w:t>
        </w:r>
      </w:ins>
    </w:p>
    <w:p w14:paraId="6B9B164A" w14:textId="2341BD4B" w:rsidR="005864CB" w:rsidRPr="00A962DC" w:rsidRDefault="005864CB" w:rsidP="005864CB">
      <w:pPr>
        <w:rPr>
          <w:ins w:id="1449" w:author="Luciano Kostelac" w:date="2023-02-16T02:24:00Z"/>
        </w:rPr>
      </w:pPr>
      <w:ins w:id="1450" w:author="Luciano Kostelac" w:date="2023-02-16T02:24:00Z">
        <w:r w:rsidRPr="00A962DC">
          <w:t xml:space="preserve">Uspješnim spajanjem </w:t>
        </w:r>
        <w:r>
          <w:t>S</w:t>
        </w:r>
        <w:r w:rsidRPr="00A962DC">
          <w:t xml:space="preserve">himmera i dinamometra na Linux te uspješno povezivanje, radili smo mjerenje nad subjektima već unaprijed dogovorenim postupkom. Jedno mjerenje prikazano je na </w:t>
        </w:r>
        <w:r w:rsidRPr="00A962DC">
          <w:fldChar w:fldCharType="begin"/>
        </w:r>
        <w:r w:rsidRPr="00A962DC">
          <w:instrText xml:space="preserve"> REF _Ref126620318 \h </w:instrText>
        </w:r>
      </w:ins>
      <w:ins w:id="1451" w:author="Luciano Kostelac" w:date="2023-02-16T02:24:00Z">
        <w:r w:rsidRPr="00A962DC">
          <w:fldChar w:fldCharType="separate"/>
        </w:r>
        <w:r w:rsidRPr="00A962DC">
          <w:t>slici 6.</w:t>
        </w:r>
        <w:r w:rsidRPr="00A962DC">
          <w:fldChar w:fldCharType="end"/>
        </w:r>
      </w:ins>
      <w:ins w:id="1452" w:author="Luka Zvonarek" w:date="2023-02-16T09:06:00Z">
        <w:r w:rsidR="00E63A53">
          <w:t>2</w:t>
        </w:r>
      </w:ins>
      <w:ins w:id="1453" w:author="Luciano Kostelac" w:date="2023-02-16T02:24:00Z">
        <w:del w:id="1454" w:author="Luka Zvonarek" w:date="2023-02-16T09:06:00Z">
          <w:r w:rsidDel="00E63A53">
            <w:delText>3</w:delText>
          </w:r>
        </w:del>
        <w:r w:rsidRPr="00A962DC">
          <w:t>.</w:t>
        </w:r>
      </w:ins>
    </w:p>
    <w:p w14:paraId="37B31217" w14:textId="722C4E19" w:rsidR="005864CB" w:rsidRPr="00A962DC" w:rsidRDefault="00E63A53" w:rsidP="005864CB">
      <w:pPr>
        <w:keepNext/>
        <w:rPr>
          <w:ins w:id="1455" w:author="Luciano Kostelac" w:date="2023-02-16T02:24:00Z"/>
        </w:rPr>
      </w:pPr>
      <w:commentRangeStart w:id="1456"/>
      <w:ins w:id="1457" w:author="Luka Zvonarek" w:date="2023-02-16T09:06:00Z">
        <w:r>
          <w:rPr>
            <w:noProof/>
            <w:lang w:val="en-US" w:eastAsia="en-US"/>
          </w:rPr>
          <w:drawing>
            <wp:inline distT="0" distB="0" distL="0" distR="0" wp14:anchorId="28BD010E" wp14:editId="04EAAEB7">
              <wp:extent cx="5829300" cy="4069080"/>
              <wp:effectExtent l="0" t="0" r="0" b="7620"/>
              <wp:docPr id="59" name="Chart 59">
                <a:extLst xmlns:a="http://schemas.openxmlformats.org/drawingml/2006/main">
                  <a:ext uri="{FF2B5EF4-FFF2-40B4-BE49-F238E27FC236}">
                    <a16:creationId xmlns:a16="http://schemas.microsoft.com/office/drawing/2014/main" id="{AAD72874-F339-E129-4B30-5F193B398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ins>
      <w:commentRangeEnd w:id="1456"/>
      <w:r w:rsidR="001143E2">
        <w:rPr>
          <w:rStyle w:val="CommentReference"/>
        </w:rPr>
        <w:commentReference w:id="1456"/>
      </w:r>
      <w:commentRangeStart w:id="1458"/>
      <w:commentRangeStart w:id="1459"/>
      <w:ins w:id="1460" w:author="Luciano Kostelac" w:date="2023-02-16T02:24:00Z">
        <w:del w:id="1461" w:author="Luka Zvonarek" w:date="2023-02-16T09:06:00Z">
          <w:r w:rsidR="005864CB" w:rsidRPr="00A962DC" w:rsidDel="00E63A53">
            <w:rPr>
              <w:noProof/>
              <w:lang w:val="en-US" w:eastAsia="en-US"/>
            </w:rPr>
            <w:drawing>
              <wp:inline distT="0" distB="0" distL="0" distR="0" wp14:anchorId="172FBC66" wp14:editId="25C61EEA">
                <wp:extent cx="5731200" cy="3200400"/>
                <wp:effectExtent l="0" t="0" r="0" b="0"/>
                <wp:docPr id="32" name="image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10;&#10;Description automatically generated"/>
                        <pic:cNvPicPr preferRelativeResize="0"/>
                      </pic:nvPicPr>
                      <pic:blipFill>
                        <a:blip r:embed="rId39"/>
                        <a:srcRect/>
                        <a:stretch>
                          <a:fillRect/>
                        </a:stretch>
                      </pic:blipFill>
                      <pic:spPr>
                        <a:xfrm>
                          <a:off x="0" y="0"/>
                          <a:ext cx="5731200" cy="3200400"/>
                        </a:xfrm>
                        <a:prstGeom prst="rect">
                          <a:avLst/>
                        </a:prstGeom>
                        <a:ln/>
                      </pic:spPr>
                    </pic:pic>
                  </a:graphicData>
                </a:graphic>
              </wp:inline>
            </w:drawing>
          </w:r>
        </w:del>
        <w:commentRangeEnd w:id="1458"/>
        <w:commentRangeEnd w:id="1459"/>
        <w:r w:rsidR="005864CB">
          <w:rPr>
            <w:rStyle w:val="CommentReference"/>
          </w:rPr>
          <w:commentReference w:id="1458"/>
        </w:r>
        <w:r w:rsidR="005864CB" w:rsidRPr="00A962DC">
          <w:rPr>
            <w:rStyle w:val="CommentReference"/>
          </w:rPr>
          <w:commentReference w:id="1459"/>
        </w:r>
      </w:ins>
    </w:p>
    <w:p w14:paraId="6BC9C3E9" w14:textId="4A8809FC" w:rsidR="005864CB" w:rsidRPr="00A962DC" w:rsidRDefault="005864CB" w:rsidP="005864CB">
      <w:pPr>
        <w:pStyle w:val="Caption"/>
        <w:rPr>
          <w:ins w:id="1462" w:author="Luciano Kostelac" w:date="2023-02-16T02:24:00Z"/>
        </w:rPr>
      </w:pPr>
      <w:bookmarkStart w:id="1463" w:name="_Toc127409816"/>
      <w:ins w:id="1464" w:author="Luciano Kostelac" w:date="2023-02-16T02:24:00Z">
        <w:r w:rsidRPr="00A962DC">
          <w:t xml:space="preserve">Slika </w:t>
        </w:r>
      </w:ins>
      <w:ins w:id="1465" w:author="Luciano Kostelac" w:date="2023-02-16T02:52:00Z">
        <w:r w:rsidR="00BD0A95">
          <w:fldChar w:fldCharType="begin"/>
        </w:r>
        <w:r w:rsidR="00BD0A95">
          <w:instrText xml:space="preserve"> STYLEREF 1 \s </w:instrText>
        </w:r>
      </w:ins>
      <w:r w:rsidR="00BD0A95">
        <w:fldChar w:fldCharType="separate"/>
      </w:r>
      <w:r w:rsidR="00BD0A95">
        <w:rPr>
          <w:noProof/>
        </w:rPr>
        <w:t>6</w:t>
      </w:r>
      <w:ins w:id="1466"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1467" w:author="Luciano Kostelac" w:date="2023-02-16T02:52:00Z">
        <w:r w:rsidR="00BD0A95">
          <w:rPr>
            <w:noProof/>
          </w:rPr>
          <w:t>2</w:t>
        </w:r>
        <w:r w:rsidR="00BD0A95">
          <w:fldChar w:fldCharType="end"/>
        </w:r>
      </w:ins>
      <w:ins w:id="1468" w:author="Luciano Kostelac" w:date="2023-02-16T02:24:00Z">
        <w:r w:rsidRPr="00A962DC">
          <w:rPr>
            <w:i w:val="0"/>
            <w:iCs w:val="0"/>
          </w:rPr>
          <w:t xml:space="preserve"> </w:t>
        </w:r>
        <w:commentRangeStart w:id="1469"/>
        <w:r>
          <w:rPr>
            <w:i w:val="0"/>
            <w:iCs w:val="0"/>
          </w:rPr>
          <w:t>Prikaz ispitivanja</w:t>
        </w:r>
      </w:ins>
      <w:bookmarkEnd w:id="1463"/>
      <w:commentRangeEnd w:id="1469"/>
      <w:r w:rsidR="001143E2">
        <w:rPr>
          <w:rStyle w:val="CommentReference"/>
          <w:i w:val="0"/>
          <w:iCs w:val="0"/>
          <w:color w:val="auto"/>
        </w:rPr>
        <w:commentReference w:id="1469"/>
      </w:r>
    </w:p>
    <w:p w14:paraId="366DAD64" w14:textId="27F3932B" w:rsidR="005864CB" w:rsidRPr="00A962DC" w:rsidRDefault="005864CB" w:rsidP="005864CB">
      <w:pPr>
        <w:rPr>
          <w:ins w:id="1470" w:author="Luciano Kostelac" w:date="2023-02-16T02:24:00Z"/>
        </w:rPr>
      </w:pPr>
      <w:commentRangeStart w:id="1471"/>
      <w:ins w:id="1472" w:author="Luciano Kostelac" w:date="2023-02-16T02:24:00Z">
        <w:r w:rsidRPr="00A962DC">
          <w:t>Graf prikazan na slici 6.</w:t>
        </w:r>
      </w:ins>
      <w:ins w:id="1473" w:author="Luka Zvonarek" w:date="2023-02-16T09:07:00Z">
        <w:r w:rsidR="00E63A53">
          <w:t>2</w:t>
        </w:r>
      </w:ins>
      <w:ins w:id="1474" w:author="Luciano Kostelac" w:date="2023-02-16T02:24:00Z">
        <w:del w:id="1475" w:author="Luka Zvonarek" w:date="2023-02-16T09:07:00Z">
          <w:r w:rsidRPr="00A962DC" w:rsidDel="00E63A53">
            <w:delText>3</w:delText>
          </w:r>
        </w:del>
        <w:r w:rsidRPr="00A962DC">
          <w:t xml:space="preserve"> prikazuje silu </w:t>
        </w:r>
        <w:commentRangeEnd w:id="1471"/>
        <w:r w:rsidRPr="00A962DC">
          <w:rPr>
            <w:rStyle w:val="CommentReference"/>
          </w:rPr>
          <w:commentReference w:id="1471"/>
        </w:r>
        <w:r w:rsidRPr="00A962DC">
          <w:t>dinamometra u njutnima</w:t>
        </w:r>
      </w:ins>
      <w:ins w:id="1476" w:author="Luka Zvonarek" w:date="2023-02-16T09:08:00Z">
        <w:r w:rsidR="00E63A53">
          <w:t xml:space="preserve"> u narančastoj boji</w:t>
        </w:r>
      </w:ins>
      <w:ins w:id="1477" w:author="Luciano Kostelac" w:date="2023-02-16T02:24:00Z">
        <w:r w:rsidRPr="00A962DC">
          <w:t xml:space="preserve">, a </w:t>
        </w:r>
        <w:del w:id="1478" w:author="Luka Zvonarek" w:date="2023-02-16T09:08:00Z">
          <w:r w:rsidRPr="00A962DC" w:rsidDel="00E63A53">
            <w:delText>donji</w:delText>
          </w:r>
        </w:del>
      </w:ins>
      <w:ins w:id="1479" w:author="Luka Zvonarek" w:date="2023-02-16T09:08:00Z">
        <w:r w:rsidR="00E63A53">
          <w:t>plavi</w:t>
        </w:r>
      </w:ins>
      <w:ins w:id="1480" w:author="Luciano Kostelac" w:date="2023-02-16T02:24:00Z">
        <w:r w:rsidRPr="00A962DC">
          <w:t xml:space="preserve"> graf prikazuje odaziv EMG signala. U </w:t>
        </w:r>
        <w:r>
          <w:t>ROSu</w:t>
        </w:r>
        <w:r w:rsidRPr="00A962DC">
          <w:t xml:space="preserve"> biramo „teme“ (</w:t>
        </w:r>
        <w:r w:rsidRPr="008C2F0F">
          <w:rPr>
            <w:i/>
            <w:iCs/>
          </w:rPr>
          <w:t>topics</w:t>
        </w:r>
        <w:r w:rsidRPr="00A962DC">
          <w:t>) koje želimo prikazati.</w:t>
        </w:r>
        <w:r>
          <w:t xml:space="preserve"> Plotjuggler se koristi za čistu vizualizaciju podataka koja olakšava subjektu da prati svoja snimanja tijekom eksperimenta.</w:t>
        </w:r>
        <w:r w:rsidRPr="00A962DC">
          <w:t xml:space="preserve"> Za </w:t>
        </w:r>
        <w:del w:id="1481" w:author="Luka Zvonarek" w:date="2023-02-16T09:08:00Z">
          <w:r w:rsidRPr="00A962DC" w:rsidDel="00404611">
            <w:delText>donji</w:delText>
          </w:r>
        </w:del>
      </w:ins>
      <w:ins w:id="1482" w:author="Luka Zvonarek" w:date="2023-02-16T09:08:00Z">
        <w:r w:rsidR="00404611">
          <w:t>plavi</w:t>
        </w:r>
      </w:ins>
      <w:ins w:id="1483" w:author="Luciano Kostelac" w:date="2023-02-16T02:24:00Z">
        <w:r w:rsidRPr="00A962DC">
          <w:t xml:space="preserve"> graf smo mogli birati između filtriranog signala i čistog signala. Bitno je naglasiti da je filtrirani signal samo vizualna pomoć testnog subjekata u procjeni kvalitete signala, budući da mi za obradu ćemo koristiti čisti signal, tj. onaj koji nije filtriran. Tako najbolje znamo ako su elektrode dobro pričvršćene, postavljene na dobro mjesto ili pak testni subjekt dobro radi mjerenja za eksperiment. Za pohranu svakog mjerenja od svakog subjekta, </w:t>
        </w:r>
        <w:commentRangeStart w:id="1484"/>
        <w:r w:rsidRPr="00A962DC">
          <w:t xml:space="preserve">koristili smo </w:t>
        </w:r>
      </w:ins>
      <w:ins w:id="1485" w:author="Luciano Kostelac" w:date="2023-02-16T02:25:00Z">
        <w:r w:rsidR="00FE142F">
          <w:t>ROSBAG</w:t>
        </w:r>
      </w:ins>
      <w:ins w:id="1486" w:author="Luciano Kostelac" w:date="2023-02-16T02:26:00Z">
        <w:r w:rsidR="00823440">
          <w:t xml:space="preserve"> [11]</w:t>
        </w:r>
      </w:ins>
      <w:ins w:id="1487" w:author="Luciano Kostelac" w:date="2023-02-16T02:24:00Z">
        <w:r w:rsidRPr="00A962DC">
          <w:t xml:space="preserve"> paket koji služi za snimanje </w:t>
        </w:r>
        <w:r>
          <w:t>ROS</w:t>
        </w:r>
        <w:r w:rsidRPr="00A962DC">
          <w:t xml:space="preserve"> topica</w:t>
        </w:r>
        <w:commentRangeEnd w:id="1484"/>
        <w:r>
          <w:rPr>
            <w:rStyle w:val="CommentReference"/>
          </w:rPr>
          <w:commentReference w:id="1484"/>
        </w:r>
        <w:r w:rsidRPr="00A962DC">
          <w:t>. Njega smo koristili u slučaju „</w:t>
        </w:r>
        <w:commentRangeStart w:id="1488"/>
        <w:r w:rsidRPr="00A962DC">
          <w:t>korupcije</w:t>
        </w:r>
        <w:commentRangeEnd w:id="1488"/>
        <w:r w:rsidRPr="00A962DC">
          <w:rPr>
            <w:rStyle w:val="CommentReference"/>
          </w:rPr>
          <w:commentReference w:id="1488"/>
        </w:r>
        <w:r w:rsidRPr="00A962DC">
          <w:t xml:space="preserve">“ .csv datoteke te kao backup datoteka u slučaju nepravilnog odabira mjerenja. </w:t>
        </w:r>
      </w:ins>
    </w:p>
    <w:p w14:paraId="28A1B6F6" w14:textId="77777777" w:rsidR="005864CB" w:rsidRPr="00A962DC" w:rsidRDefault="005864CB" w:rsidP="005864CB">
      <w:pPr>
        <w:rPr>
          <w:ins w:id="1489" w:author="Luciano Kostelac" w:date="2023-02-16T02:24:00Z"/>
        </w:rPr>
      </w:pPr>
      <w:ins w:id="1490" w:author="Luciano Kostelac" w:date="2023-02-16T02:24:00Z">
        <w:r w:rsidRPr="00A962DC">
          <w:lastRenderedPageBreak/>
          <w:t xml:space="preserve">Nakon </w:t>
        </w:r>
        <w:commentRangeStart w:id="1491"/>
        <w:r w:rsidRPr="00A962DC">
          <w:t>provođenja</w:t>
        </w:r>
        <w:r>
          <w:t xml:space="preserve"> tri mjerenja po poziciji </w:t>
        </w:r>
        <w:commentRangeEnd w:id="1491"/>
        <w:r>
          <w:rPr>
            <w:rStyle w:val="CommentReference"/>
          </w:rPr>
          <w:commentReference w:id="1491"/>
        </w:r>
        <w:r w:rsidRPr="00A962DC">
          <w:t xml:space="preserve"> na deset subjekata, potrebno je obraditi podatke koje </w:t>
        </w:r>
        <w:r>
          <w:t>su</w:t>
        </w:r>
        <w:r w:rsidRPr="00A962DC">
          <w:t xml:space="preserve"> „snimil</w:t>
        </w:r>
        <w:r>
          <w:t>jene</w:t>
        </w:r>
        <w:r w:rsidRPr="00A962DC">
          <w:t xml:space="preserve">“ u </w:t>
        </w:r>
        <w:r>
          <w:t xml:space="preserve">ROSu, tj. sveukupno </w:t>
        </w:r>
        <w:commentRangeStart w:id="1492"/>
        <w:commentRangeStart w:id="1493"/>
        <w:r>
          <w:t xml:space="preserve">60 mjerenja i </w:t>
        </w:r>
      </w:ins>
      <w:commentRangeEnd w:id="1492"/>
      <w:r w:rsidR="00156300">
        <w:rPr>
          <w:rStyle w:val="CommentReference"/>
        </w:rPr>
        <w:commentReference w:id="1492"/>
      </w:r>
      <w:commentRangeEnd w:id="1493"/>
      <w:r w:rsidR="00156300">
        <w:rPr>
          <w:rStyle w:val="CommentReference"/>
        </w:rPr>
        <w:commentReference w:id="1493"/>
      </w:r>
      <w:ins w:id="1494" w:author="Luciano Kostelac" w:date="2023-02-16T02:24:00Z">
        <w:r>
          <w:t>.csv datoteka</w:t>
        </w:r>
        <w:r w:rsidRPr="00A962DC">
          <w:t>. Otvaranjem jedne .csv datoteke</w:t>
        </w:r>
        <w:r>
          <w:t>, nailazi se</w:t>
        </w:r>
        <w:r w:rsidRPr="00A962DC">
          <w:t xml:space="preserve"> na prvi problem u obradi podataka. </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134"/>
        <w:gridCol w:w="1276"/>
        <w:gridCol w:w="1417"/>
        <w:gridCol w:w="1843"/>
        <w:gridCol w:w="1554"/>
      </w:tblGrid>
      <w:tr w:rsidR="005864CB" w:rsidRPr="006110CD" w14:paraId="0B2010F1" w14:textId="77777777" w:rsidTr="00223A6B">
        <w:trPr>
          <w:trHeight w:val="288"/>
          <w:ins w:id="1495" w:author="Luciano Kostelac" w:date="2023-02-16T02:24:00Z"/>
        </w:trPr>
        <w:tc>
          <w:tcPr>
            <w:tcW w:w="1838" w:type="dxa"/>
            <w:shd w:val="clear" w:color="auto" w:fill="auto"/>
            <w:noWrap/>
            <w:vAlign w:val="bottom"/>
            <w:hideMark/>
          </w:tcPr>
          <w:p w14:paraId="5EF4C8D7" w14:textId="77777777" w:rsidR="005864CB" w:rsidRPr="006110CD" w:rsidRDefault="005864CB" w:rsidP="00223A6B">
            <w:pPr>
              <w:spacing w:before="0" w:after="0" w:line="240" w:lineRule="auto"/>
              <w:jc w:val="left"/>
              <w:rPr>
                <w:ins w:id="1496" w:author="Luciano Kostelac" w:date="2023-02-16T02:24:00Z"/>
                <w:rFonts w:ascii="Calibri" w:hAnsi="Calibri" w:cs="Calibri"/>
                <w:color w:val="000000"/>
                <w:sz w:val="22"/>
                <w:szCs w:val="22"/>
              </w:rPr>
            </w:pPr>
            <w:ins w:id="1497" w:author="Luciano Kostelac" w:date="2023-02-16T02:24:00Z">
              <w:r w:rsidRPr="006110CD">
                <w:rPr>
                  <w:rFonts w:ascii="Calibri" w:hAnsi="Calibri" w:cs="Calibri"/>
                  <w:color w:val="000000"/>
                  <w:sz w:val="22"/>
                  <w:szCs w:val="22"/>
                </w:rPr>
                <w:t>_time</w:t>
              </w:r>
            </w:ins>
          </w:p>
        </w:tc>
        <w:tc>
          <w:tcPr>
            <w:tcW w:w="1134" w:type="dxa"/>
            <w:shd w:val="clear" w:color="auto" w:fill="auto"/>
            <w:noWrap/>
            <w:vAlign w:val="bottom"/>
            <w:hideMark/>
          </w:tcPr>
          <w:p w14:paraId="6FC9D943" w14:textId="77777777" w:rsidR="005864CB" w:rsidRPr="006110CD" w:rsidRDefault="005864CB" w:rsidP="00223A6B">
            <w:pPr>
              <w:spacing w:before="0" w:after="0" w:line="240" w:lineRule="auto"/>
              <w:jc w:val="left"/>
              <w:rPr>
                <w:ins w:id="1498" w:author="Luciano Kostelac" w:date="2023-02-16T02:24:00Z"/>
                <w:rFonts w:ascii="Calibri" w:hAnsi="Calibri" w:cs="Calibri"/>
                <w:color w:val="000000"/>
                <w:sz w:val="22"/>
                <w:szCs w:val="22"/>
              </w:rPr>
            </w:pPr>
            <w:ins w:id="1499" w:author="Luciano Kostelac" w:date="2023-02-16T02:24:00Z">
              <w:r w:rsidRPr="006110CD">
                <w:rPr>
                  <w:rFonts w:ascii="Calibri" w:hAnsi="Calibri" w:cs="Calibri"/>
                  <w:color w:val="000000"/>
                  <w:sz w:val="22"/>
                  <w:szCs w:val="22"/>
                </w:rPr>
                <w:t>/gdx/grip_force_stream/grip_force</w:t>
              </w:r>
            </w:ins>
          </w:p>
        </w:tc>
        <w:tc>
          <w:tcPr>
            <w:tcW w:w="1276" w:type="dxa"/>
            <w:shd w:val="clear" w:color="auto" w:fill="auto"/>
            <w:noWrap/>
            <w:vAlign w:val="bottom"/>
            <w:hideMark/>
          </w:tcPr>
          <w:p w14:paraId="2DA0D487" w14:textId="77777777" w:rsidR="005864CB" w:rsidRPr="006110CD" w:rsidRDefault="005864CB" w:rsidP="00223A6B">
            <w:pPr>
              <w:spacing w:before="0" w:after="0" w:line="240" w:lineRule="auto"/>
              <w:jc w:val="left"/>
              <w:rPr>
                <w:ins w:id="1500" w:author="Luciano Kostelac" w:date="2023-02-16T02:24:00Z"/>
                <w:rFonts w:ascii="Calibri" w:hAnsi="Calibri" w:cs="Calibri"/>
                <w:color w:val="000000"/>
                <w:sz w:val="22"/>
                <w:szCs w:val="22"/>
              </w:rPr>
            </w:pPr>
            <w:ins w:id="1501" w:author="Luciano Kostelac" w:date="2023-02-16T02:24:00Z">
              <w:r w:rsidRPr="006110CD">
                <w:rPr>
                  <w:rFonts w:ascii="Calibri" w:hAnsi="Calibri" w:cs="Calibri"/>
                  <w:color w:val="000000"/>
                  <w:sz w:val="22"/>
                  <w:szCs w:val="22"/>
                </w:rPr>
                <w:t>/gdx/grip_force_stream/header/seq</w:t>
              </w:r>
            </w:ins>
          </w:p>
        </w:tc>
        <w:tc>
          <w:tcPr>
            <w:tcW w:w="1417" w:type="dxa"/>
            <w:shd w:val="clear" w:color="auto" w:fill="auto"/>
            <w:noWrap/>
            <w:vAlign w:val="bottom"/>
            <w:hideMark/>
          </w:tcPr>
          <w:p w14:paraId="0E061C2F" w14:textId="77777777" w:rsidR="005864CB" w:rsidRPr="006110CD" w:rsidRDefault="005864CB" w:rsidP="00223A6B">
            <w:pPr>
              <w:spacing w:before="0" w:after="0" w:line="240" w:lineRule="auto"/>
              <w:jc w:val="left"/>
              <w:rPr>
                <w:ins w:id="1502" w:author="Luciano Kostelac" w:date="2023-02-16T02:24:00Z"/>
                <w:rFonts w:ascii="Calibri" w:hAnsi="Calibri" w:cs="Calibri"/>
                <w:color w:val="000000"/>
                <w:sz w:val="22"/>
                <w:szCs w:val="22"/>
              </w:rPr>
            </w:pPr>
            <w:ins w:id="1503" w:author="Luciano Kostelac" w:date="2023-02-16T02:24:00Z">
              <w:r w:rsidRPr="006110CD">
                <w:rPr>
                  <w:rFonts w:ascii="Calibri" w:hAnsi="Calibri" w:cs="Calibri"/>
                  <w:color w:val="000000"/>
                  <w:sz w:val="22"/>
                  <w:szCs w:val="22"/>
                </w:rPr>
                <w:t>/gdx/grip_force_stream/header/stamp</w:t>
              </w:r>
            </w:ins>
          </w:p>
        </w:tc>
        <w:tc>
          <w:tcPr>
            <w:tcW w:w="1843" w:type="dxa"/>
            <w:shd w:val="clear" w:color="auto" w:fill="auto"/>
            <w:noWrap/>
            <w:vAlign w:val="bottom"/>
            <w:hideMark/>
          </w:tcPr>
          <w:p w14:paraId="1B73E216" w14:textId="77777777" w:rsidR="005864CB" w:rsidRPr="006110CD" w:rsidRDefault="005864CB" w:rsidP="00223A6B">
            <w:pPr>
              <w:spacing w:before="0" w:after="0" w:line="240" w:lineRule="auto"/>
              <w:jc w:val="left"/>
              <w:rPr>
                <w:ins w:id="1504" w:author="Luciano Kostelac" w:date="2023-02-16T02:24:00Z"/>
                <w:rFonts w:ascii="Calibri" w:hAnsi="Calibri" w:cs="Calibri"/>
                <w:color w:val="000000"/>
                <w:sz w:val="22"/>
                <w:szCs w:val="22"/>
              </w:rPr>
            </w:pPr>
            <w:ins w:id="1505" w:author="Luciano Kostelac" w:date="2023-02-16T02:24:00Z">
              <w:r w:rsidRPr="006110CD">
                <w:rPr>
                  <w:rFonts w:ascii="Calibri" w:hAnsi="Calibri" w:cs="Calibri"/>
                  <w:color w:val="000000"/>
                  <w:sz w:val="22"/>
                  <w:szCs w:val="22"/>
                </w:rPr>
                <w:t>/shimmer0/clean_emg_stream/emg_ch1</w:t>
              </w:r>
            </w:ins>
          </w:p>
        </w:tc>
        <w:tc>
          <w:tcPr>
            <w:tcW w:w="1554" w:type="dxa"/>
            <w:shd w:val="clear" w:color="auto" w:fill="auto"/>
            <w:noWrap/>
            <w:vAlign w:val="bottom"/>
            <w:hideMark/>
          </w:tcPr>
          <w:p w14:paraId="47B52382" w14:textId="77777777" w:rsidR="005864CB" w:rsidRPr="006110CD" w:rsidRDefault="005864CB" w:rsidP="00223A6B">
            <w:pPr>
              <w:spacing w:before="0" w:after="0" w:line="240" w:lineRule="auto"/>
              <w:jc w:val="left"/>
              <w:rPr>
                <w:ins w:id="1506" w:author="Luciano Kostelac" w:date="2023-02-16T02:24:00Z"/>
                <w:rFonts w:ascii="Calibri" w:hAnsi="Calibri" w:cs="Calibri"/>
                <w:color w:val="000000"/>
                <w:sz w:val="22"/>
                <w:szCs w:val="22"/>
              </w:rPr>
            </w:pPr>
            <w:ins w:id="1507" w:author="Luciano Kostelac" w:date="2023-02-16T02:24:00Z">
              <w:r w:rsidRPr="006110CD">
                <w:rPr>
                  <w:rFonts w:ascii="Calibri" w:hAnsi="Calibri" w:cs="Calibri"/>
                  <w:color w:val="000000"/>
                  <w:sz w:val="22"/>
                  <w:szCs w:val="22"/>
                </w:rPr>
                <w:t>/shimmer0/clean_emg_stream/emg_ch2</w:t>
              </w:r>
            </w:ins>
          </w:p>
        </w:tc>
      </w:tr>
      <w:tr w:rsidR="005864CB" w:rsidRPr="006110CD" w14:paraId="77C831AB" w14:textId="77777777" w:rsidTr="00223A6B">
        <w:trPr>
          <w:trHeight w:val="288"/>
          <w:ins w:id="1508" w:author="Luciano Kostelac" w:date="2023-02-16T02:24:00Z"/>
        </w:trPr>
        <w:tc>
          <w:tcPr>
            <w:tcW w:w="1838" w:type="dxa"/>
            <w:shd w:val="clear" w:color="auto" w:fill="auto"/>
            <w:noWrap/>
            <w:vAlign w:val="bottom"/>
            <w:hideMark/>
          </w:tcPr>
          <w:p w14:paraId="68369170" w14:textId="77777777" w:rsidR="005864CB" w:rsidRPr="006110CD" w:rsidRDefault="005864CB" w:rsidP="00223A6B">
            <w:pPr>
              <w:spacing w:before="0" w:after="0" w:line="240" w:lineRule="auto"/>
              <w:jc w:val="right"/>
              <w:rPr>
                <w:ins w:id="1509" w:author="Luciano Kostelac" w:date="2023-02-16T02:24:00Z"/>
                <w:rFonts w:ascii="Calibri" w:hAnsi="Calibri" w:cs="Calibri"/>
                <w:color w:val="000000"/>
                <w:sz w:val="22"/>
                <w:szCs w:val="22"/>
              </w:rPr>
            </w:pPr>
            <w:ins w:id="1510" w:author="Luciano Kostelac" w:date="2023-02-16T02:24:00Z">
              <w:r w:rsidRPr="006110CD">
                <w:rPr>
                  <w:rFonts w:ascii="Calibri" w:hAnsi="Calibri" w:cs="Calibri"/>
                  <w:color w:val="000000"/>
                  <w:sz w:val="22"/>
                  <w:szCs w:val="22"/>
                </w:rPr>
                <w:t>167031905,75316</w:t>
              </w:r>
            </w:ins>
          </w:p>
        </w:tc>
        <w:tc>
          <w:tcPr>
            <w:tcW w:w="1134" w:type="dxa"/>
            <w:shd w:val="clear" w:color="auto" w:fill="auto"/>
            <w:noWrap/>
            <w:vAlign w:val="bottom"/>
            <w:hideMark/>
          </w:tcPr>
          <w:p w14:paraId="1076761E" w14:textId="77777777" w:rsidR="005864CB" w:rsidRPr="006110CD" w:rsidRDefault="005864CB" w:rsidP="00223A6B">
            <w:pPr>
              <w:spacing w:before="0" w:after="0" w:line="240" w:lineRule="auto"/>
              <w:jc w:val="right"/>
              <w:rPr>
                <w:ins w:id="1511" w:author="Luciano Kostelac" w:date="2023-02-16T02:24:00Z"/>
                <w:rFonts w:ascii="Calibri" w:hAnsi="Calibri" w:cs="Calibri"/>
                <w:color w:val="000000"/>
                <w:sz w:val="22"/>
                <w:szCs w:val="22"/>
              </w:rPr>
            </w:pPr>
          </w:p>
        </w:tc>
        <w:tc>
          <w:tcPr>
            <w:tcW w:w="1276" w:type="dxa"/>
            <w:shd w:val="clear" w:color="auto" w:fill="auto"/>
            <w:noWrap/>
            <w:vAlign w:val="bottom"/>
            <w:hideMark/>
          </w:tcPr>
          <w:p w14:paraId="2B9E1D1D" w14:textId="77777777" w:rsidR="005864CB" w:rsidRPr="006110CD" w:rsidRDefault="005864CB" w:rsidP="00223A6B">
            <w:pPr>
              <w:spacing w:before="0" w:after="0" w:line="240" w:lineRule="auto"/>
              <w:jc w:val="left"/>
              <w:rPr>
                <w:ins w:id="1512" w:author="Luciano Kostelac" w:date="2023-02-16T02:24:00Z"/>
                <w:sz w:val="20"/>
                <w:szCs w:val="20"/>
              </w:rPr>
            </w:pPr>
          </w:p>
        </w:tc>
        <w:tc>
          <w:tcPr>
            <w:tcW w:w="1417" w:type="dxa"/>
            <w:shd w:val="clear" w:color="auto" w:fill="auto"/>
            <w:noWrap/>
            <w:vAlign w:val="bottom"/>
            <w:hideMark/>
          </w:tcPr>
          <w:p w14:paraId="6BCFAE8F" w14:textId="77777777" w:rsidR="005864CB" w:rsidRPr="006110CD" w:rsidRDefault="005864CB" w:rsidP="00223A6B">
            <w:pPr>
              <w:spacing w:before="0" w:after="0" w:line="240" w:lineRule="auto"/>
              <w:jc w:val="left"/>
              <w:rPr>
                <w:ins w:id="1513" w:author="Luciano Kostelac" w:date="2023-02-16T02:24:00Z"/>
                <w:sz w:val="20"/>
                <w:szCs w:val="20"/>
              </w:rPr>
            </w:pPr>
          </w:p>
        </w:tc>
        <w:tc>
          <w:tcPr>
            <w:tcW w:w="1843" w:type="dxa"/>
            <w:shd w:val="clear" w:color="auto" w:fill="auto"/>
            <w:noWrap/>
            <w:vAlign w:val="bottom"/>
            <w:hideMark/>
          </w:tcPr>
          <w:p w14:paraId="196899AA" w14:textId="77777777" w:rsidR="005864CB" w:rsidRPr="006110CD" w:rsidRDefault="005864CB" w:rsidP="00223A6B">
            <w:pPr>
              <w:spacing w:before="0" w:after="0" w:line="240" w:lineRule="auto"/>
              <w:jc w:val="right"/>
              <w:rPr>
                <w:ins w:id="1514" w:author="Luciano Kostelac" w:date="2023-02-16T02:24:00Z"/>
                <w:rFonts w:ascii="Calibri" w:hAnsi="Calibri" w:cs="Calibri"/>
                <w:color w:val="000000"/>
                <w:sz w:val="22"/>
                <w:szCs w:val="22"/>
              </w:rPr>
            </w:pPr>
            <w:ins w:id="1515" w:author="Luciano Kostelac" w:date="2023-02-16T02:24:00Z">
              <w:r w:rsidRPr="006110CD">
                <w:rPr>
                  <w:rFonts w:ascii="Calibri" w:hAnsi="Calibri" w:cs="Calibri"/>
                  <w:color w:val="000000"/>
                  <w:sz w:val="22"/>
                  <w:szCs w:val="22"/>
                </w:rPr>
                <w:t>0,017493</w:t>
              </w:r>
            </w:ins>
          </w:p>
        </w:tc>
        <w:tc>
          <w:tcPr>
            <w:tcW w:w="1554" w:type="dxa"/>
            <w:shd w:val="clear" w:color="auto" w:fill="auto"/>
            <w:noWrap/>
            <w:vAlign w:val="bottom"/>
            <w:hideMark/>
          </w:tcPr>
          <w:p w14:paraId="5CDBD005" w14:textId="77777777" w:rsidR="005864CB" w:rsidRPr="006110CD" w:rsidRDefault="005864CB" w:rsidP="00223A6B">
            <w:pPr>
              <w:spacing w:before="0" w:after="0" w:line="240" w:lineRule="auto"/>
              <w:jc w:val="right"/>
              <w:rPr>
                <w:ins w:id="1516" w:author="Luciano Kostelac" w:date="2023-02-16T02:24:00Z"/>
                <w:rFonts w:ascii="Calibri" w:hAnsi="Calibri" w:cs="Calibri"/>
                <w:color w:val="000000"/>
                <w:sz w:val="22"/>
                <w:szCs w:val="22"/>
              </w:rPr>
            </w:pPr>
            <w:ins w:id="1517" w:author="Luciano Kostelac" w:date="2023-02-16T02:24:00Z">
              <w:r w:rsidRPr="006110CD">
                <w:rPr>
                  <w:rFonts w:ascii="Calibri" w:hAnsi="Calibri" w:cs="Calibri"/>
                  <w:color w:val="000000"/>
                  <w:sz w:val="22"/>
                  <w:szCs w:val="22"/>
                </w:rPr>
                <w:t>0,017365</w:t>
              </w:r>
            </w:ins>
          </w:p>
        </w:tc>
      </w:tr>
      <w:tr w:rsidR="005864CB" w:rsidRPr="006110CD" w14:paraId="562FB9AE" w14:textId="77777777" w:rsidTr="00223A6B">
        <w:trPr>
          <w:trHeight w:val="288"/>
          <w:ins w:id="1518" w:author="Luciano Kostelac" w:date="2023-02-16T02:24:00Z"/>
        </w:trPr>
        <w:tc>
          <w:tcPr>
            <w:tcW w:w="1838" w:type="dxa"/>
            <w:shd w:val="clear" w:color="auto" w:fill="auto"/>
            <w:noWrap/>
            <w:vAlign w:val="bottom"/>
            <w:hideMark/>
          </w:tcPr>
          <w:p w14:paraId="562675DD" w14:textId="77777777" w:rsidR="005864CB" w:rsidRPr="006110CD" w:rsidRDefault="005864CB" w:rsidP="00223A6B">
            <w:pPr>
              <w:spacing w:before="0" w:after="0" w:line="240" w:lineRule="auto"/>
              <w:jc w:val="right"/>
              <w:rPr>
                <w:ins w:id="1519" w:author="Luciano Kostelac" w:date="2023-02-16T02:24:00Z"/>
                <w:rFonts w:ascii="Calibri" w:hAnsi="Calibri" w:cs="Calibri"/>
                <w:color w:val="000000"/>
                <w:sz w:val="22"/>
                <w:szCs w:val="22"/>
              </w:rPr>
            </w:pPr>
            <w:ins w:id="1520" w:author="Luciano Kostelac" w:date="2023-02-16T02:24:00Z">
              <w:r w:rsidRPr="006110CD">
                <w:rPr>
                  <w:rFonts w:ascii="Calibri" w:hAnsi="Calibri" w:cs="Calibri"/>
                  <w:color w:val="000000"/>
                  <w:sz w:val="22"/>
                  <w:szCs w:val="22"/>
                </w:rPr>
                <w:t>167031905,75328</w:t>
              </w:r>
            </w:ins>
          </w:p>
        </w:tc>
        <w:tc>
          <w:tcPr>
            <w:tcW w:w="1134" w:type="dxa"/>
            <w:shd w:val="clear" w:color="auto" w:fill="auto"/>
            <w:noWrap/>
            <w:vAlign w:val="bottom"/>
            <w:hideMark/>
          </w:tcPr>
          <w:p w14:paraId="1C848C29" w14:textId="77777777" w:rsidR="005864CB" w:rsidRPr="006110CD" w:rsidRDefault="005864CB" w:rsidP="00223A6B">
            <w:pPr>
              <w:spacing w:before="0" w:after="0" w:line="240" w:lineRule="auto"/>
              <w:jc w:val="right"/>
              <w:rPr>
                <w:ins w:id="1521" w:author="Luciano Kostelac" w:date="2023-02-16T02:24:00Z"/>
                <w:rFonts w:ascii="Calibri" w:hAnsi="Calibri" w:cs="Calibri"/>
                <w:color w:val="000000"/>
                <w:sz w:val="22"/>
                <w:szCs w:val="22"/>
              </w:rPr>
            </w:pPr>
            <w:ins w:id="1522" w:author="Luciano Kostelac" w:date="2023-02-16T02:24:00Z">
              <w:r w:rsidRPr="006110CD">
                <w:rPr>
                  <w:rFonts w:ascii="Calibri" w:hAnsi="Calibri" w:cs="Calibri"/>
                  <w:color w:val="000000"/>
                  <w:sz w:val="22"/>
                  <w:szCs w:val="22"/>
                </w:rPr>
                <w:t>-0,376633</w:t>
              </w:r>
            </w:ins>
          </w:p>
        </w:tc>
        <w:tc>
          <w:tcPr>
            <w:tcW w:w="1276" w:type="dxa"/>
            <w:shd w:val="clear" w:color="auto" w:fill="auto"/>
            <w:noWrap/>
            <w:vAlign w:val="bottom"/>
            <w:hideMark/>
          </w:tcPr>
          <w:p w14:paraId="2401B173" w14:textId="77777777" w:rsidR="005864CB" w:rsidRPr="006110CD" w:rsidRDefault="005864CB" w:rsidP="00223A6B">
            <w:pPr>
              <w:spacing w:before="0" w:after="0" w:line="240" w:lineRule="auto"/>
              <w:jc w:val="right"/>
              <w:rPr>
                <w:ins w:id="1523" w:author="Luciano Kostelac" w:date="2023-02-16T02:24:00Z"/>
                <w:rFonts w:ascii="Calibri" w:hAnsi="Calibri" w:cs="Calibri"/>
                <w:color w:val="000000"/>
                <w:sz w:val="22"/>
                <w:szCs w:val="22"/>
              </w:rPr>
            </w:pPr>
            <w:ins w:id="1524" w:author="Luciano Kostelac" w:date="2023-02-16T02:24:00Z">
              <w:r w:rsidRPr="006110CD">
                <w:rPr>
                  <w:rFonts w:ascii="Calibri" w:hAnsi="Calibri" w:cs="Calibri"/>
                  <w:color w:val="000000"/>
                  <w:sz w:val="22"/>
                  <w:szCs w:val="22"/>
                </w:rPr>
                <w:t>1338157</w:t>
              </w:r>
            </w:ins>
          </w:p>
        </w:tc>
        <w:tc>
          <w:tcPr>
            <w:tcW w:w="1417" w:type="dxa"/>
            <w:shd w:val="clear" w:color="auto" w:fill="auto"/>
            <w:noWrap/>
            <w:vAlign w:val="bottom"/>
            <w:hideMark/>
          </w:tcPr>
          <w:p w14:paraId="7001573A" w14:textId="77777777" w:rsidR="005864CB" w:rsidRPr="006110CD" w:rsidRDefault="005864CB" w:rsidP="00223A6B">
            <w:pPr>
              <w:spacing w:before="0" w:after="0" w:line="240" w:lineRule="auto"/>
              <w:jc w:val="right"/>
              <w:rPr>
                <w:ins w:id="1525" w:author="Luciano Kostelac" w:date="2023-02-16T02:24:00Z"/>
                <w:rFonts w:ascii="Calibri" w:hAnsi="Calibri" w:cs="Calibri"/>
                <w:color w:val="000000"/>
                <w:sz w:val="22"/>
                <w:szCs w:val="22"/>
              </w:rPr>
            </w:pPr>
            <w:ins w:id="1526" w:author="Luciano Kostelac" w:date="2023-02-16T02:24:00Z">
              <w:r w:rsidRPr="006110CD">
                <w:rPr>
                  <w:rFonts w:ascii="Calibri" w:hAnsi="Calibri" w:cs="Calibri"/>
                  <w:color w:val="000000"/>
                  <w:sz w:val="22"/>
                  <w:szCs w:val="22"/>
                </w:rPr>
                <w:t>1670319054</w:t>
              </w:r>
            </w:ins>
          </w:p>
        </w:tc>
        <w:tc>
          <w:tcPr>
            <w:tcW w:w="1843" w:type="dxa"/>
            <w:shd w:val="clear" w:color="auto" w:fill="auto"/>
            <w:noWrap/>
            <w:vAlign w:val="bottom"/>
            <w:hideMark/>
          </w:tcPr>
          <w:p w14:paraId="7E7C2CB9" w14:textId="77777777" w:rsidR="005864CB" w:rsidRPr="006110CD" w:rsidRDefault="005864CB" w:rsidP="00223A6B">
            <w:pPr>
              <w:spacing w:before="0" w:after="0" w:line="240" w:lineRule="auto"/>
              <w:jc w:val="right"/>
              <w:rPr>
                <w:ins w:id="1527" w:author="Luciano Kostelac" w:date="2023-02-16T02:24:00Z"/>
                <w:rFonts w:ascii="Calibri" w:hAnsi="Calibri" w:cs="Calibri"/>
                <w:color w:val="000000"/>
                <w:sz w:val="22"/>
                <w:szCs w:val="22"/>
              </w:rPr>
            </w:pPr>
          </w:p>
        </w:tc>
        <w:tc>
          <w:tcPr>
            <w:tcW w:w="1554" w:type="dxa"/>
            <w:shd w:val="clear" w:color="auto" w:fill="auto"/>
            <w:noWrap/>
            <w:vAlign w:val="bottom"/>
            <w:hideMark/>
          </w:tcPr>
          <w:p w14:paraId="7CCCC1B2" w14:textId="77777777" w:rsidR="005864CB" w:rsidRPr="006110CD" w:rsidRDefault="005864CB" w:rsidP="00223A6B">
            <w:pPr>
              <w:spacing w:before="0" w:after="0" w:line="240" w:lineRule="auto"/>
              <w:jc w:val="left"/>
              <w:rPr>
                <w:ins w:id="1528" w:author="Luciano Kostelac" w:date="2023-02-16T02:24:00Z"/>
                <w:sz w:val="20"/>
                <w:szCs w:val="20"/>
              </w:rPr>
            </w:pPr>
          </w:p>
        </w:tc>
      </w:tr>
      <w:tr w:rsidR="005864CB" w:rsidRPr="006110CD" w14:paraId="5B43C61E" w14:textId="77777777" w:rsidTr="00223A6B">
        <w:trPr>
          <w:trHeight w:val="288"/>
          <w:ins w:id="1529" w:author="Luciano Kostelac" w:date="2023-02-16T02:24:00Z"/>
        </w:trPr>
        <w:tc>
          <w:tcPr>
            <w:tcW w:w="1838" w:type="dxa"/>
            <w:shd w:val="clear" w:color="auto" w:fill="auto"/>
            <w:noWrap/>
            <w:vAlign w:val="bottom"/>
            <w:hideMark/>
          </w:tcPr>
          <w:p w14:paraId="7FF33753" w14:textId="77777777" w:rsidR="005864CB" w:rsidRPr="006110CD" w:rsidRDefault="005864CB" w:rsidP="00223A6B">
            <w:pPr>
              <w:spacing w:before="0" w:after="0" w:line="240" w:lineRule="auto"/>
              <w:jc w:val="right"/>
              <w:rPr>
                <w:ins w:id="1530" w:author="Luciano Kostelac" w:date="2023-02-16T02:24:00Z"/>
                <w:rFonts w:ascii="Calibri" w:hAnsi="Calibri" w:cs="Calibri"/>
                <w:color w:val="000000"/>
                <w:sz w:val="22"/>
                <w:szCs w:val="22"/>
              </w:rPr>
            </w:pPr>
            <w:ins w:id="1531" w:author="Luciano Kostelac" w:date="2023-02-16T02:24:00Z">
              <w:r w:rsidRPr="006110CD">
                <w:rPr>
                  <w:rFonts w:ascii="Calibri" w:hAnsi="Calibri" w:cs="Calibri"/>
                  <w:color w:val="000000"/>
                  <w:sz w:val="22"/>
                  <w:szCs w:val="22"/>
                </w:rPr>
                <w:t>167031905,75536</w:t>
              </w:r>
            </w:ins>
          </w:p>
        </w:tc>
        <w:tc>
          <w:tcPr>
            <w:tcW w:w="1134" w:type="dxa"/>
            <w:shd w:val="clear" w:color="auto" w:fill="auto"/>
            <w:noWrap/>
            <w:vAlign w:val="bottom"/>
            <w:hideMark/>
          </w:tcPr>
          <w:p w14:paraId="309E79AB" w14:textId="77777777" w:rsidR="005864CB" w:rsidRPr="006110CD" w:rsidRDefault="005864CB" w:rsidP="00223A6B">
            <w:pPr>
              <w:spacing w:before="0" w:after="0" w:line="240" w:lineRule="auto"/>
              <w:jc w:val="right"/>
              <w:rPr>
                <w:ins w:id="1532" w:author="Luciano Kostelac" w:date="2023-02-16T02:24:00Z"/>
                <w:rFonts w:ascii="Calibri" w:hAnsi="Calibri" w:cs="Calibri"/>
                <w:color w:val="000000"/>
                <w:sz w:val="22"/>
                <w:szCs w:val="22"/>
              </w:rPr>
            </w:pPr>
          </w:p>
        </w:tc>
        <w:tc>
          <w:tcPr>
            <w:tcW w:w="1276" w:type="dxa"/>
            <w:shd w:val="clear" w:color="auto" w:fill="auto"/>
            <w:noWrap/>
            <w:vAlign w:val="bottom"/>
            <w:hideMark/>
          </w:tcPr>
          <w:p w14:paraId="4AAE5B2E" w14:textId="77777777" w:rsidR="005864CB" w:rsidRPr="006110CD" w:rsidRDefault="005864CB" w:rsidP="00223A6B">
            <w:pPr>
              <w:spacing w:before="0" w:after="0" w:line="240" w:lineRule="auto"/>
              <w:jc w:val="left"/>
              <w:rPr>
                <w:ins w:id="1533" w:author="Luciano Kostelac" w:date="2023-02-16T02:24:00Z"/>
                <w:sz w:val="20"/>
                <w:szCs w:val="20"/>
              </w:rPr>
            </w:pPr>
          </w:p>
        </w:tc>
        <w:tc>
          <w:tcPr>
            <w:tcW w:w="1417" w:type="dxa"/>
            <w:shd w:val="clear" w:color="auto" w:fill="auto"/>
            <w:noWrap/>
            <w:vAlign w:val="bottom"/>
            <w:hideMark/>
          </w:tcPr>
          <w:p w14:paraId="1DECC72F" w14:textId="77777777" w:rsidR="005864CB" w:rsidRPr="006110CD" w:rsidRDefault="005864CB" w:rsidP="00223A6B">
            <w:pPr>
              <w:spacing w:before="0" w:after="0" w:line="240" w:lineRule="auto"/>
              <w:jc w:val="left"/>
              <w:rPr>
                <w:ins w:id="1534" w:author="Luciano Kostelac" w:date="2023-02-16T02:24:00Z"/>
                <w:sz w:val="20"/>
                <w:szCs w:val="20"/>
              </w:rPr>
            </w:pPr>
          </w:p>
        </w:tc>
        <w:tc>
          <w:tcPr>
            <w:tcW w:w="1843" w:type="dxa"/>
            <w:shd w:val="clear" w:color="auto" w:fill="auto"/>
            <w:noWrap/>
            <w:vAlign w:val="bottom"/>
            <w:hideMark/>
          </w:tcPr>
          <w:p w14:paraId="1FA216E4" w14:textId="77777777" w:rsidR="005864CB" w:rsidRPr="006110CD" w:rsidRDefault="005864CB" w:rsidP="00223A6B">
            <w:pPr>
              <w:spacing w:before="0" w:after="0" w:line="240" w:lineRule="auto"/>
              <w:jc w:val="right"/>
              <w:rPr>
                <w:ins w:id="1535" w:author="Luciano Kostelac" w:date="2023-02-16T02:24:00Z"/>
                <w:rFonts w:ascii="Calibri" w:hAnsi="Calibri" w:cs="Calibri"/>
                <w:color w:val="000000"/>
                <w:sz w:val="22"/>
                <w:szCs w:val="22"/>
              </w:rPr>
            </w:pPr>
            <w:ins w:id="1536" w:author="Luciano Kostelac" w:date="2023-02-16T02:24:00Z">
              <w:r w:rsidRPr="006110CD">
                <w:rPr>
                  <w:rFonts w:ascii="Calibri" w:hAnsi="Calibri" w:cs="Calibri"/>
                  <w:color w:val="000000"/>
                  <w:sz w:val="22"/>
                  <w:szCs w:val="22"/>
                </w:rPr>
                <w:t>0,017501</w:t>
              </w:r>
            </w:ins>
          </w:p>
        </w:tc>
        <w:tc>
          <w:tcPr>
            <w:tcW w:w="1554" w:type="dxa"/>
            <w:shd w:val="clear" w:color="auto" w:fill="auto"/>
            <w:noWrap/>
            <w:vAlign w:val="bottom"/>
            <w:hideMark/>
          </w:tcPr>
          <w:p w14:paraId="2854E0E0" w14:textId="77777777" w:rsidR="005864CB" w:rsidRPr="006110CD" w:rsidRDefault="005864CB" w:rsidP="00223A6B">
            <w:pPr>
              <w:spacing w:before="0" w:after="0" w:line="240" w:lineRule="auto"/>
              <w:jc w:val="right"/>
              <w:rPr>
                <w:ins w:id="1537" w:author="Luciano Kostelac" w:date="2023-02-16T02:24:00Z"/>
                <w:rFonts w:ascii="Calibri" w:hAnsi="Calibri" w:cs="Calibri"/>
                <w:color w:val="000000"/>
                <w:sz w:val="22"/>
                <w:szCs w:val="22"/>
              </w:rPr>
            </w:pPr>
            <w:ins w:id="1538" w:author="Luciano Kostelac" w:date="2023-02-16T02:24:00Z">
              <w:r w:rsidRPr="006110CD">
                <w:rPr>
                  <w:rFonts w:ascii="Calibri" w:hAnsi="Calibri" w:cs="Calibri"/>
                  <w:color w:val="000000"/>
                  <w:sz w:val="22"/>
                  <w:szCs w:val="22"/>
                </w:rPr>
                <w:t>0,017359</w:t>
              </w:r>
            </w:ins>
          </w:p>
        </w:tc>
      </w:tr>
      <w:tr w:rsidR="005864CB" w:rsidRPr="006110CD" w14:paraId="3C8BE339" w14:textId="77777777" w:rsidTr="00223A6B">
        <w:trPr>
          <w:trHeight w:val="288"/>
          <w:ins w:id="1539" w:author="Luciano Kostelac" w:date="2023-02-16T02:24:00Z"/>
        </w:trPr>
        <w:tc>
          <w:tcPr>
            <w:tcW w:w="1838" w:type="dxa"/>
            <w:shd w:val="clear" w:color="auto" w:fill="auto"/>
            <w:noWrap/>
            <w:vAlign w:val="bottom"/>
            <w:hideMark/>
          </w:tcPr>
          <w:p w14:paraId="52145772" w14:textId="77777777" w:rsidR="005864CB" w:rsidRPr="006110CD" w:rsidRDefault="005864CB" w:rsidP="00223A6B">
            <w:pPr>
              <w:spacing w:before="0" w:after="0" w:line="240" w:lineRule="auto"/>
              <w:jc w:val="right"/>
              <w:rPr>
                <w:ins w:id="1540" w:author="Luciano Kostelac" w:date="2023-02-16T02:24:00Z"/>
                <w:rFonts w:ascii="Calibri" w:hAnsi="Calibri" w:cs="Calibri"/>
                <w:color w:val="000000"/>
                <w:sz w:val="22"/>
                <w:szCs w:val="22"/>
              </w:rPr>
            </w:pPr>
            <w:ins w:id="1541" w:author="Luciano Kostelac" w:date="2023-02-16T02:24:00Z">
              <w:r w:rsidRPr="006110CD">
                <w:rPr>
                  <w:rFonts w:ascii="Calibri" w:hAnsi="Calibri" w:cs="Calibri"/>
                  <w:color w:val="000000"/>
                  <w:sz w:val="22"/>
                  <w:szCs w:val="22"/>
                </w:rPr>
                <w:t>167031905,75756</w:t>
              </w:r>
            </w:ins>
          </w:p>
        </w:tc>
        <w:tc>
          <w:tcPr>
            <w:tcW w:w="1134" w:type="dxa"/>
            <w:shd w:val="clear" w:color="auto" w:fill="auto"/>
            <w:noWrap/>
            <w:vAlign w:val="bottom"/>
            <w:hideMark/>
          </w:tcPr>
          <w:p w14:paraId="716B957D" w14:textId="77777777" w:rsidR="005864CB" w:rsidRPr="006110CD" w:rsidRDefault="005864CB" w:rsidP="00223A6B">
            <w:pPr>
              <w:spacing w:before="0" w:after="0" w:line="240" w:lineRule="auto"/>
              <w:jc w:val="right"/>
              <w:rPr>
                <w:ins w:id="1542" w:author="Luciano Kostelac" w:date="2023-02-16T02:24:00Z"/>
                <w:rFonts w:ascii="Calibri" w:hAnsi="Calibri" w:cs="Calibri"/>
                <w:color w:val="000000"/>
                <w:sz w:val="22"/>
                <w:szCs w:val="22"/>
              </w:rPr>
            </w:pPr>
          </w:p>
        </w:tc>
        <w:tc>
          <w:tcPr>
            <w:tcW w:w="1276" w:type="dxa"/>
            <w:shd w:val="clear" w:color="auto" w:fill="auto"/>
            <w:noWrap/>
            <w:vAlign w:val="bottom"/>
            <w:hideMark/>
          </w:tcPr>
          <w:p w14:paraId="4752DDE3" w14:textId="77777777" w:rsidR="005864CB" w:rsidRPr="006110CD" w:rsidRDefault="005864CB" w:rsidP="00223A6B">
            <w:pPr>
              <w:spacing w:before="0" w:after="0" w:line="240" w:lineRule="auto"/>
              <w:jc w:val="left"/>
              <w:rPr>
                <w:ins w:id="1543" w:author="Luciano Kostelac" w:date="2023-02-16T02:24:00Z"/>
                <w:sz w:val="20"/>
                <w:szCs w:val="20"/>
              </w:rPr>
            </w:pPr>
          </w:p>
        </w:tc>
        <w:tc>
          <w:tcPr>
            <w:tcW w:w="1417" w:type="dxa"/>
            <w:shd w:val="clear" w:color="auto" w:fill="auto"/>
            <w:noWrap/>
            <w:vAlign w:val="bottom"/>
            <w:hideMark/>
          </w:tcPr>
          <w:p w14:paraId="51172282" w14:textId="77777777" w:rsidR="005864CB" w:rsidRPr="006110CD" w:rsidRDefault="005864CB" w:rsidP="00223A6B">
            <w:pPr>
              <w:spacing w:before="0" w:after="0" w:line="240" w:lineRule="auto"/>
              <w:jc w:val="left"/>
              <w:rPr>
                <w:ins w:id="1544" w:author="Luciano Kostelac" w:date="2023-02-16T02:24:00Z"/>
                <w:sz w:val="20"/>
                <w:szCs w:val="20"/>
              </w:rPr>
            </w:pPr>
          </w:p>
        </w:tc>
        <w:tc>
          <w:tcPr>
            <w:tcW w:w="1843" w:type="dxa"/>
            <w:shd w:val="clear" w:color="auto" w:fill="auto"/>
            <w:noWrap/>
            <w:vAlign w:val="bottom"/>
            <w:hideMark/>
          </w:tcPr>
          <w:p w14:paraId="7F93B548" w14:textId="77777777" w:rsidR="005864CB" w:rsidRPr="006110CD" w:rsidRDefault="005864CB" w:rsidP="00223A6B">
            <w:pPr>
              <w:spacing w:before="0" w:after="0" w:line="240" w:lineRule="auto"/>
              <w:jc w:val="right"/>
              <w:rPr>
                <w:ins w:id="1545" w:author="Luciano Kostelac" w:date="2023-02-16T02:24:00Z"/>
                <w:rFonts w:ascii="Calibri" w:hAnsi="Calibri" w:cs="Calibri"/>
                <w:color w:val="000000"/>
                <w:sz w:val="22"/>
                <w:szCs w:val="22"/>
              </w:rPr>
            </w:pPr>
            <w:ins w:id="1546" w:author="Luciano Kostelac" w:date="2023-02-16T02:24:00Z">
              <w:r w:rsidRPr="006110CD">
                <w:rPr>
                  <w:rFonts w:ascii="Calibri" w:hAnsi="Calibri" w:cs="Calibri"/>
                  <w:color w:val="000000"/>
                  <w:sz w:val="22"/>
                  <w:szCs w:val="22"/>
                </w:rPr>
                <w:t>0,017516</w:t>
              </w:r>
            </w:ins>
          </w:p>
        </w:tc>
        <w:tc>
          <w:tcPr>
            <w:tcW w:w="1554" w:type="dxa"/>
            <w:shd w:val="clear" w:color="auto" w:fill="auto"/>
            <w:noWrap/>
            <w:vAlign w:val="bottom"/>
            <w:hideMark/>
          </w:tcPr>
          <w:p w14:paraId="609E861D" w14:textId="77777777" w:rsidR="005864CB" w:rsidRPr="006110CD" w:rsidRDefault="005864CB" w:rsidP="00223A6B">
            <w:pPr>
              <w:spacing w:before="0" w:after="0" w:line="240" w:lineRule="auto"/>
              <w:jc w:val="right"/>
              <w:rPr>
                <w:ins w:id="1547" w:author="Luciano Kostelac" w:date="2023-02-16T02:24:00Z"/>
                <w:rFonts w:ascii="Calibri" w:hAnsi="Calibri" w:cs="Calibri"/>
                <w:color w:val="000000"/>
                <w:sz w:val="22"/>
                <w:szCs w:val="22"/>
              </w:rPr>
            </w:pPr>
            <w:ins w:id="1548" w:author="Luciano Kostelac" w:date="2023-02-16T02:24:00Z">
              <w:r w:rsidRPr="006110CD">
                <w:rPr>
                  <w:rFonts w:ascii="Calibri" w:hAnsi="Calibri" w:cs="Calibri"/>
                  <w:color w:val="000000"/>
                  <w:sz w:val="22"/>
                  <w:szCs w:val="22"/>
                </w:rPr>
                <w:t>0,017355</w:t>
              </w:r>
            </w:ins>
          </w:p>
        </w:tc>
      </w:tr>
      <w:tr w:rsidR="005864CB" w:rsidRPr="006110CD" w14:paraId="2FFAE05C" w14:textId="77777777" w:rsidTr="00223A6B">
        <w:trPr>
          <w:trHeight w:val="288"/>
          <w:ins w:id="1549" w:author="Luciano Kostelac" w:date="2023-02-16T02:24:00Z"/>
        </w:trPr>
        <w:tc>
          <w:tcPr>
            <w:tcW w:w="1838" w:type="dxa"/>
            <w:shd w:val="clear" w:color="auto" w:fill="auto"/>
            <w:noWrap/>
            <w:vAlign w:val="bottom"/>
            <w:hideMark/>
          </w:tcPr>
          <w:p w14:paraId="5D98CFA2" w14:textId="77777777" w:rsidR="005864CB" w:rsidRPr="006110CD" w:rsidRDefault="005864CB" w:rsidP="00223A6B">
            <w:pPr>
              <w:spacing w:before="0" w:after="0" w:line="240" w:lineRule="auto"/>
              <w:jc w:val="right"/>
              <w:rPr>
                <w:ins w:id="1550" w:author="Luciano Kostelac" w:date="2023-02-16T02:24:00Z"/>
                <w:rFonts w:ascii="Calibri" w:hAnsi="Calibri" w:cs="Calibri"/>
                <w:color w:val="000000"/>
                <w:sz w:val="22"/>
                <w:szCs w:val="22"/>
              </w:rPr>
            </w:pPr>
            <w:ins w:id="1551" w:author="Luciano Kostelac" w:date="2023-02-16T02:24:00Z">
              <w:r w:rsidRPr="006110CD">
                <w:rPr>
                  <w:rFonts w:ascii="Calibri" w:hAnsi="Calibri" w:cs="Calibri"/>
                  <w:color w:val="000000"/>
                  <w:sz w:val="22"/>
                  <w:szCs w:val="22"/>
                </w:rPr>
                <w:t>167031905,75886</w:t>
              </w:r>
            </w:ins>
          </w:p>
        </w:tc>
        <w:tc>
          <w:tcPr>
            <w:tcW w:w="1134" w:type="dxa"/>
            <w:shd w:val="clear" w:color="auto" w:fill="auto"/>
            <w:noWrap/>
            <w:vAlign w:val="bottom"/>
            <w:hideMark/>
          </w:tcPr>
          <w:p w14:paraId="4A625018" w14:textId="77777777" w:rsidR="005864CB" w:rsidRPr="006110CD" w:rsidRDefault="005864CB" w:rsidP="00223A6B">
            <w:pPr>
              <w:spacing w:before="0" w:after="0" w:line="240" w:lineRule="auto"/>
              <w:jc w:val="right"/>
              <w:rPr>
                <w:ins w:id="1552" w:author="Luciano Kostelac" w:date="2023-02-16T02:24:00Z"/>
                <w:rFonts w:ascii="Calibri" w:hAnsi="Calibri" w:cs="Calibri"/>
                <w:color w:val="000000"/>
                <w:sz w:val="22"/>
                <w:szCs w:val="22"/>
              </w:rPr>
            </w:pPr>
          </w:p>
        </w:tc>
        <w:tc>
          <w:tcPr>
            <w:tcW w:w="1276" w:type="dxa"/>
            <w:shd w:val="clear" w:color="auto" w:fill="auto"/>
            <w:noWrap/>
            <w:vAlign w:val="bottom"/>
            <w:hideMark/>
          </w:tcPr>
          <w:p w14:paraId="38A7852E" w14:textId="77777777" w:rsidR="005864CB" w:rsidRPr="006110CD" w:rsidRDefault="005864CB" w:rsidP="00223A6B">
            <w:pPr>
              <w:spacing w:before="0" w:after="0" w:line="240" w:lineRule="auto"/>
              <w:jc w:val="left"/>
              <w:rPr>
                <w:ins w:id="1553" w:author="Luciano Kostelac" w:date="2023-02-16T02:24:00Z"/>
                <w:sz w:val="20"/>
                <w:szCs w:val="20"/>
              </w:rPr>
            </w:pPr>
          </w:p>
        </w:tc>
        <w:tc>
          <w:tcPr>
            <w:tcW w:w="1417" w:type="dxa"/>
            <w:shd w:val="clear" w:color="auto" w:fill="auto"/>
            <w:noWrap/>
            <w:vAlign w:val="bottom"/>
            <w:hideMark/>
          </w:tcPr>
          <w:p w14:paraId="0DAD1519" w14:textId="77777777" w:rsidR="005864CB" w:rsidRPr="006110CD" w:rsidRDefault="005864CB" w:rsidP="00223A6B">
            <w:pPr>
              <w:spacing w:before="0" w:after="0" w:line="240" w:lineRule="auto"/>
              <w:jc w:val="left"/>
              <w:rPr>
                <w:ins w:id="1554" w:author="Luciano Kostelac" w:date="2023-02-16T02:24:00Z"/>
                <w:sz w:val="20"/>
                <w:szCs w:val="20"/>
              </w:rPr>
            </w:pPr>
          </w:p>
        </w:tc>
        <w:tc>
          <w:tcPr>
            <w:tcW w:w="1843" w:type="dxa"/>
            <w:shd w:val="clear" w:color="auto" w:fill="auto"/>
            <w:noWrap/>
            <w:vAlign w:val="bottom"/>
            <w:hideMark/>
          </w:tcPr>
          <w:p w14:paraId="440F1C53" w14:textId="77777777" w:rsidR="005864CB" w:rsidRPr="006110CD" w:rsidRDefault="005864CB" w:rsidP="00223A6B">
            <w:pPr>
              <w:spacing w:before="0" w:after="0" w:line="240" w:lineRule="auto"/>
              <w:jc w:val="right"/>
              <w:rPr>
                <w:ins w:id="1555" w:author="Luciano Kostelac" w:date="2023-02-16T02:24:00Z"/>
                <w:rFonts w:ascii="Calibri" w:hAnsi="Calibri" w:cs="Calibri"/>
                <w:color w:val="000000"/>
                <w:sz w:val="22"/>
                <w:szCs w:val="22"/>
              </w:rPr>
            </w:pPr>
            <w:ins w:id="1556" w:author="Luciano Kostelac" w:date="2023-02-16T02:24:00Z">
              <w:r w:rsidRPr="006110CD">
                <w:rPr>
                  <w:rFonts w:ascii="Calibri" w:hAnsi="Calibri" w:cs="Calibri"/>
                  <w:color w:val="000000"/>
                  <w:sz w:val="22"/>
                  <w:szCs w:val="22"/>
                </w:rPr>
                <w:t>0,017519</w:t>
              </w:r>
            </w:ins>
          </w:p>
        </w:tc>
        <w:tc>
          <w:tcPr>
            <w:tcW w:w="1554" w:type="dxa"/>
            <w:shd w:val="clear" w:color="auto" w:fill="auto"/>
            <w:noWrap/>
            <w:vAlign w:val="bottom"/>
            <w:hideMark/>
          </w:tcPr>
          <w:p w14:paraId="12BE777E" w14:textId="77777777" w:rsidR="005864CB" w:rsidRPr="006110CD" w:rsidRDefault="005864CB" w:rsidP="00223A6B">
            <w:pPr>
              <w:spacing w:before="0" w:after="0" w:line="240" w:lineRule="auto"/>
              <w:jc w:val="right"/>
              <w:rPr>
                <w:ins w:id="1557" w:author="Luciano Kostelac" w:date="2023-02-16T02:24:00Z"/>
                <w:rFonts w:ascii="Calibri" w:hAnsi="Calibri" w:cs="Calibri"/>
                <w:color w:val="000000"/>
                <w:sz w:val="22"/>
                <w:szCs w:val="22"/>
              </w:rPr>
            </w:pPr>
            <w:ins w:id="1558" w:author="Luciano Kostelac" w:date="2023-02-16T02:24:00Z">
              <w:r w:rsidRPr="006110CD">
                <w:rPr>
                  <w:rFonts w:ascii="Calibri" w:hAnsi="Calibri" w:cs="Calibri"/>
                  <w:color w:val="000000"/>
                  <w:sz w:val="22"/>
                  <w:szCs w:val="22"/>
                </w:rPr>
                <w:t>0,017363</w:t>
              </w:r>
            </w:ins>
          </w:p>
        </w:tc>
      </w:tr>
      <w:tr w:rsidR="005864CB" w:rsidRPr="006110CD" w14:paraId="19F41CFF" w14:textId="77777777" w:rsidTr="00223A6B">
        <w:trPr>
          <w:trHeight w:val="288"/>
          <w:ins w:id="1559" w:author="Luciano Kostelac" w:date="2023-02-16T02:24:00Z"/>
        </w:trPr>
        <w:tc>
          <w:tcPr>
            <w:tcW w:w="1838" w:type="dxa"/>
            <w:shd w:val="clear" w:color="auto" w:fill="auto"/>
            <w:noWrap/>
            <w:vAlign w:val="bottom"/>
            <w:hideMark/>
          </w:tcPr>
          <w:p w14:paraId="467DFD1E" w14:textId="77777777" w:rsidR="005864CB" w:rsidRPr="006110CD" w:rsidRDefault="005864CB" w:rsidP="00223A6B">
            <w:pPr>
              <w:spacing w:before="0" w:after="0" w:line="240" w:lineRule="auto"/>
              <w:jc w:val="right"/>
              <w:rPr>
                <w:ins w:id="1560" w:author="Luciano Kostelac" w:date="2023-02-16T02:24:00Z"/>
                <w:rFonts w:ascii="Calibri" w:hAnsi="Calibri" w:cs="Calibri"/>
                <w:color w:val="000000"/>
                <w:sz w:val="22"/>
                <w:szCs w:val="22"/>
              </w:rPr>
            </w:pPr>
            <w:ins w:id="1561" w:author="Luciano Kostelac" w:date="2023-02-16T02:24:00Z">
              <w:r w:rsidRPr="006110CD">
                <w:rPr>
                  <w:rFonts w:ascii="Calibri" w:hAnsi="Calibri" w:cs="Calibri"/>
                  <w:color w:val="000000"/>
                  <w:sz w:val="22"/>
                  <w:szCs w:val="22"/>
                </w:rPr>
                <w:t>167031905,75998</w:t>
              </w:r>
            </w:ins>
          </w:p>
        </w:tc>
        <w:tc>
          <w:tcPr>
            <w:tcW w:w="1134" w:type="dxa"/>
            <w:shd w:val="clear" w:color="auto" w:fill="auto"/>
            <w:noWrap/>
            <w:vAlign w:val="bottom"/>
            <w:hideMark/>
          </w:tcPr>
          <w:p w14:paraId="6A643D9D" w14:textId="77777777" w:rsidR="005864CB" w:rsidRPr="006110CD" w:rsidRDefault="005864CB" w:rsidP="00223A6B">
            <w:pPr>
              <w:spacing w:before="0" w:after="0" w:line="240" w:lineRule="auto"/>
              <w:jc w:val="right"/>
              <w:rPr>
                <w:ins w:id="1562" w:author="Luciano Kostelac" w:date="2023-02-16T02:24:00Z"/>
                <w:rFonts w:ascii="Calibri" w:hAnsi="Calibri" w:cs="Calibri"/>
                <w:color w:val="000000"/>
                <w:sz w:val="22"/>
                <w:szCs w:val="22"/>
              </w:rPr>
            </w:pPr>
          </w:p>
        </w:tc>
        <w:tc>
          <w:tcPr>
            <w:tcW w:w="1276" w:type="dxa"/>
            <w:shd w:val="clear" w:color="auto" w:fill="auto"/>
            <w:noWrap/>
            <w:vAlign w:val="bottom"/>
            <w:hideMark/>
          </w:tcPr>
          <w:p w14:paraId="229CA872" w14:textId="77777777" w:rsidR="005864CB" w:rsidRPr="006110CD" w:rsidRDefault="005864CB" w:rsidP="00223A6B">
            <w:pPr>
              <w:spacing w:before="0" w:after="0" w:line="240" w:lineRule="auto"/>
              <w:jc w:val="left"/>
              <w:rPr>
                <w:ins w:id="1563" w:author="Luciano Kostelac" w:date="2023-02-16T02:24:00Z"/>
                <w:sz w:val="20"/>
                <w:szCs w:val="20"/>
              </w:rPr>
            </w:pPr>
          </w:p>
        </w:tc>
        <w:tc>
          <w:tcPr>
            <w:tcW w:w="1417" w:type="dxa"/>
            <w:shd w:val="clear" w:color="auto" w:fill="auto"/>
            <w:noWrap/>
            <w:vAlign w:val="bottom"/>
            <w:hideMark/>
          </w:tcPr>
          <w:p w14:paraId="6EF6F348" w14:textId="77777777" w:rsidR="005864CB" w:rsidRPr="006110CD" w:rsidRDefault="005864CB" w:rsidP="00223A6B">
            <w:pPr>
              <w:spacing w:before="0" w:after="0" w:line="240" w:lineRule="auto"/>
              <w:jc w:val="left"/>
              <w:rPr>
                <w:ins w:id="1564" w:author="Luciano Kostelac" w:date="2023-02-16T02:24:00Z"/>
                <w:sz w:val="20"/>
                <w:szCs w:val="20"/>
              </w:rPr>
            </w:pPr>
          </w:p>
        </w:tc>
        <w:tc>
          <w:tcPr>
            <w:tcW w:w="1843" w:type="dxa"/>
            <w:shd w:val="clear" w:color="auto" w:fill="auto"/>
            <w:noWrap/>
            <w:vAlign w:val="bottom"/>
            <w:hideMark/>
          </w:tcPr>
          <w:p w14:paraId="12DFF124" w14:textId="77777777" w:rsidR="005864CB" w:rsidRPr="006110CD" w:rsidRDefault="005864CB" w:rsidP="00223A6B">
            <w:pPr>
              <w:spacing w:before="0" w:after="0" w:line="240" w:lineRule="auto"/>
              <w:jc w:val="left"/>
              <w:rPr>
                <w:ins w:id="1565" w:author="Luciano Kostelac" w:date="2023-02-16T02:24:00Z"/>
                <w:sz w:val="20"/>
                <w:szCs w:val="20"/>
              </w:rPr>
            </w:pPr>
          </w:p>
        </w:tc>
        <w:tc>
          <w:tcPr>
            <w:tcW w:w="1554" w:type="dxa"/>
            <w:shd w:val="clear" w:color="auto" w:fill="auto"/>
            <w:noWrap/>
            <w:vAlign w:val="bottom"/>
            <w:hideMark/>
          </w:tcPr>
          <w:p w14:paraId="3432BFC8" w14:textId="77777777" w:rsidR="005864CB" w:rsidRPr="006110CD" w:rsidRDefault="005864CB" w:rsidP="00223A6B">
            <w:pPr>
              <w:spacing w:before="0" w:after="0" w:line="240" w:lineRule="auto"/>
              <w:jc w:val="left"/>
              <w:rPr>
                <w:ins w:id="1566" w:author="Luciano Kostelac" w:date="2023-02-16T02:24:00Z"/>
                <w:sz w:val="20"/>
                <w:szCs w:val="20"/>
              </w:rPr>
            </w:pPr>
          </w:p>
        </w:tc>
      </w:tr>
      <w:tr w:rsidR="005864CB" w:rsidRPr="006110CD" w14:paraId="0CF7BFD8" w14:textId="77777777" w:rsidTr="00223A6B">
        <w:trPr>
          <w:trHeight w:val="288"/>
          <w:ins w:id="1567" w:author="Luciano Kostelac" w:date="2023-02-16T02:24:00Z"/>
        </w:trPr>
        <w:tc>
          <w:tcPr>
            <w:tcW w:w="1838" w:type="dxa"/>
            <w:shd w:val="clear" w:color="auto" w:fill="auto"/>
            <w:noWrap/>
            <w:vAlign w:val="bottom"/>
            <w:hideMark/>
          </w:tcPr>
          <w:p w14:paraId="45092519" w14:textId="77777777" w:rsidR="005864CB" w:rsidRPr="006110CD" w:rsidRDefault="005864CB" w:rsidP="00223A6B">
            <w:pPr>
              <w:spacing w:before="0" w:after="0" w:line="240" w:lineRule="auto"/>
              <w:jc w:val="right"/>
              <w:rPr>
                <w:ins w:id="1568" w:author="Luciano Kostelac" w:date="2023-02-16T02:24:00Z"/>
                <w:rFonts w:ascii="Calibri" w:hAnsi="Calibri" w:cs="Calibri"/>
                <w:color w:val="000000"/>
                <w:sz w:val="22"/>
                <w:szCs w:val="22"/>
              </w:rPr>
            </w:pPr>
            <w:ins w:id="1569" w:author="Luciano Kostelac" w:date="2023-02-16T02:24:00Z">
              <w:r w:rsidRPr="006110CD">
                <w:rPr>
                  <w:rFonts w:ascii="Calibri" w:hAnsi="Calibri" w:cs="Calibri"/>
                  <w:color w:val="000000"/>
                  <w:sz w:val="22"/>
                  <w:szCs w:val="22"/>
                </w:rPr>
                <w:t>167031905,76085</w:t>
              </w:r>
            </w:ins>
          </w:p>
        </w:tc>
        <w:tc>
          <w:tcPr>
            <w:tcW w:w="1134" w:type="dxa"/>
            <w:shd w:val="clear" w:color="auto" w:fill="auto"/>
            <w:noWrap/>
            <w:vAlign w:val="bottom"/>
            <w:hideMark/>
          </w:tcPr>
          <w:p w14:paraId="0AE10E58" w14:textId="77777777" w:rsidR="005864CB" w:rsidRPr="006110CD" w:rsidRDefault="005864CB" w:rsidP="00223A6B">
            <w:pPr>
              <w:spacing w:before="0" w:after="0" w:line="240" w:lineRule="auto"/>
              <w:jc w:val="right"/>
              <w:rPr>
                <w:ins w:id="1570" w:author="Luciano Kostelac" w:date="2023-02-16T02:24:00Z"/>
                <w:rFonts w:ascii="Calibri" w:hAnsi="Calibri" w:cs="Calibri"/>
                <w:color w:val="000000"/>
                <w:sz w:val="22"/>
                <w:szCs w:val="22"/>
              </w:rPr>
            </w:pPr>
          </w:p>
        </w:tc>
        <w:tc>
          <w:tcPr>
            <w:tcW w:w="1276" w:type="dxa"/>
            <w:shd w:val="clear" w:color="auto" w:fill="auto"/>
            <w:noWrap/>
            <w:vAlign w:val="bottom"/>
            <w:hideMark/>
          </w:tcPr>
          <w:p w14:paraId="76F00CC6" w14:textId="77777777" w:rsidR="005864CB" w:rsidRPr="006110CD" w:rsidRDefault="005864CB" w:rsidP="00223A6B">
            <w:pPr>
              <w:spacing w:before="0" w:after="0" w:line="240" w:lineRule="auto"/>
              <w:jc w:val="left"/>
              <w:rPr>
                <w:ins w:id="1571" w:author="Luciano Kostelac" w:date="2023-02-16T02:24:00Z"/>
                <w:sz w:val="20"/>
                <w:szCs w:val="20"/>
              </w:rPr>
            </w:pPr>
          </w:p>
        </w:tc>
        <w:tc>
          <w:tcPr>
            <w:tcW w:w="1417" w:type="dxa"/>
            <w:shd w:val="clear" w:color="auto" w:fill="auto"/>
            <w:noWrap/>
            <w:vAlign w:val="bottom"/>
            <w:hideMark/>
          </w:tcPr>
          <w:p w14:paraId="7226FAB8" w14:textId="77777777" w:rsidR="005864CB" w:rsidRPr="006110CD" w:rsidRDefault="005864CB" w:rsidP="00223A6B">
            <w:pPr>
              <w:spacing w:before="0" w:after="0" w:line="240" w:lineRule="auto"/>
              <w:jc w:val="left"/>
              <w:rPr>
                <w:ins w:id="1572" w:author="Luciano Kostelac" w:date="2023-02-16T02:24:00Z"/>
                <w:sz w:val="20"/>
                <w:szCs w:val="20"/>
              </w:rPr>
            </w:pPr>
          </w:p>
        </w:tc>
        <w:tc>
          <w:tcPr>
            <w:tcW w:w="1843" w:type="dxa"/>
            <w:shd w:val="clear" w:color="auto" w:fill="auto"/>
            <w:noWrap/>
            <w:vAlign w:val="bottom"/>
            <w:hideMark/>
          </w:tcPr>
          <w:p w14:paraId="5C6D492C" w14:textId="77777777" w:rsidR="005864CB" w:rsidRPr="006110CD" w:rsidRDefault="005864CB" w:rsidP="00223A6B">
            <w:pPr>
              <w:spacing w:before="0" w:after="0" w:line="240" w:lineRule="auto"/>
              <w:jc w:val="right"/>
              <w:rPr>
                <w:ins w:id="1573" w:author="Luciano Kostelac" w:date="2023-02-16T02:24:00Z"/>
                <w:rFonts w:ascii="Calibri" w:hAnsi="Calibri" w:cs="Calibri"/>
                <w:color w:val="000000"/>
                <w:sz w:val="22"/>
                <w:szCs w:val="22"/>
              </w:rPr>
            </w:pPr>
            <w:ins w:id="1574" w:author="Luciano Kostelac" w:date="2023-02-16T02:24:00Z">
              <w:r w:rsidRPr="006110CD">
                <w:rPr>
                  <w:rFonts w:ascii="Calibri" w:hAnsi="Calibri" w:cs="Calibri"/>
                  <w:color w:val="000000"/>
                  <w:sz w:val="22"/>
                  <w:szCs w:val="22"/>
                </w:rPr>
                <w:t>0,017526</w:t>
              </w:r>
            </w:ins>
          </w:p>
        </w:tc>
        <w:tc>
          <w:tcPr>
            <w:tcW w:w="1554" w:type="dxa"/>
            <w:shd w:val="clear" w:color="auto" w:fill="auto"/>
            <w:noWrap/>
            <w:vAlign w:val="bottom"/>
            <w:hideMark/>
          </w:tcPr>
          <w:p w14:paraId="679CFF37" w14:textId="77777777" w:rsidR="005864CB" w:rsidRPr="006110CD" w:rsidRDefault="005864CB" w:rsidP="00223A6B">
            <w:pPr>
              <w:spacing w:before="0" w:after="0" w:line="240" w:lineRule="auto"/>
              <w:jc w:val="right"/>
              <w:rPr>
                <w:ins w:id="1575" w:author="Luciano Kostelac" w:date="2023-02-16T02:24:00Z"/>
                <w:rFonts w:ascii="Calibri" w:hAnsi="Calibri" w:cs="Calibri"/>
                <w:color w:val="000000"/>
                <w:sz w:val="22"/>
                <w:szCs w:val="22"/>
              </w:rPr>
            </w:pPr>
            <w:ins w:id="1576" w:author="Luciano Kostelac" w:date="2023-02-16T02:24:00Z">
              <w:r w:rsidRPr="006110CD">
                <w:rPr>
                  <w:rFonts w:ascii="Calibri" w:hAnsi="Calibri" w:cs="Calibri"/>
                  <w:color w:val="000000"/>
                  <w:sz w:val="22"/>
                  <w:szCs w:val="22"/>
                </w:rPr>
                <w:t>0,017387</w:t>
              </w:r>
            </w:ins>
          </w:p>
        </w:tc>
      </w:tr>
      <w:tr w:rsidR="005864CB" w:rsidRPr="006110CD" w14:paraId="0D03907C" w14:textId="77777777" w:rsidTr="00223A6B">
        <w:trPr>
          <w:trHeight w:val="288"/>
          <w:ins w:id="1577" w:author="Luciano Kostelac" w:date="2023-02-16T02:24:00Z"/>
        </w:trPr>
        <w:tc>
          <w:tcPr>
            <w:tcW w:w="1838" w:type="dxa"/>
            <w:shd w:val="clear" w:color="auto" w:fill="auto"/>
            <w:noWrap/>
            <w:vAlign w:val="bottom"/>
            <w:hideMark/>
          </w:tcPr>
          <w:p w14:paraId="1787734D" w14:textId="77777777" w:rsidR="005864CB" w:rsidRPr="006110CD" w:rsidRDefault="005864CB" w:rsidP="00223A6B">
            <w:pPr>
              <w:spacing w:before="0" w:after="0" w:line="240" w:lineRule="auto"/>
              <w:jc w:val="right"/>
              <w:rPr>
                <w:ins w:id="1578" w:author="Luciano Kostelac" w:date="2023-02-16T02:24:00Z"/>
                <w:rFonts w:ascii="Calibri" w:hAnsi="Calibri" w:cs="Calibri"/>
                <w:color w:val="000000"/>
                <w:sz w:val="22"/>
                <w:szCs w:val="22"/>
              </w:rPr>
            </w:pPr>
            <w:ins w:id="1579" w:author="Luciano Kostelac" w:date="2023-02-16T02:24:00Z">
              <w:r w:rsidRPr="006110CD">
                <w:rPr>
                  <w:rFonts w:ascii="Calibri" w:hAnsi="Calibri" w:cs="Calibri"/>
                  <w:color w:val="000000"/>
                  <w:sz w:val="22"/>
                  <w:szCs w:val="22"/>
                </w:rPr>
                <w:t>167031905,76195</w:t>
              </w:r>
            </w:ins>
          </w:p>
        </w:tc>
        <w:tc>
          <w:tcPr>
            <w:tcW w:w="1134" w:type="dxa"/>
            <w:shd w:val="clear" w:color="auto" w:fill="auto"/>
            <w:noWrap/>
            <w:vAlign w:val="bottom"/>
            <w:hideMark/>
          </w:tcPr>
          <w:p w14:paraId="425EFC6E" w14:textId="77777777" w:rsidR="005864CB" w:rsidRPr="006110CD" w:rsidRDefault="005864CB" w:rsidP="00223A6B">
            <w:pPr>
              <w:spacing w:before="0" w:after="0" w:line="240" w:lineRule="auto"/>
              <w:jc w:val="right"/>
              <w:rPr>
                <w:ins w:id="1580" w:author="Luciano Kostelac" w:date="2023-02-16T02:24:00Z"/>
                <w:rFonts w:ascii="Calibri" w:hAnsi="Calibri" w:cs="Calibri"/>
                <w:color w:val="000000"/>
                <w:sz w:val="22"/>
                <w:szCs w:val="22"/>
              </w:rPr>
            </w:pPr>
          </w:p>
        </w:tc>
        <w:tc>
          <w:tcPr>
            <w:tcW w:w="1276" w:type="dxa"/>
            <w:shd w:val="clear" w:color="auto" w:fill="auto"/>
            <w:noWrap/>
            <w:vAlign w:val="bottom"/>
            <w:hideMark/>
          </w:tcPr>
          <w:p w14:paraId="5106EF49" w14:textId="77777777" w:rsidR="005864CB" w:rsidRPr="006110CD" w:rsidRDefault="005864CB" w:rsidP="00223A6B">
            <w:pPr>
              <w:spacing w:before="0" w:after="0" w:line="240" w:lineRule="auto"/>
              <w:jc w:val="left"/>
              <w:rPr>
                <w:ins w:id="1581" w:author="Luciano Kostelac" w:date="2023-02-16T02:24:00Z"/>
                <w:sz w:val="20"/>
                <w:szCs w:val="20"/>
              </w:rPr>
            </w:pPr>
          </w:p>
        </w:tc>
        <w:tc>
          <w:tcPr>
            <w:tcW w:w="1417" w:type="dxa"/>
            <w:shd w:val="clear" w:color="auto" w:fill="auto"/>
            <w:noWrap/>
            <w:vAlign w:val="bottom"/>
            <w:hideMark/>
          </w:tcPr>
          <w:p w14:paraId="1216AFDE" w14:textId="77777777" w:rsidR="005864CB" w:rsidRPr="006110CD" w:rsidRDefault="005864CB" w:rsidP="00223A6B">
            <w:pPr>
              <w:spacing w:before="0" w:after="0" w:line="240" w:lineRule="auto"/>
              <w:jc w:val="left"/>
              <w:rPr>
                <w:ins w:id="1582" w:author="Luciano Kostelac" w:date="2023-02-16T02:24:00Z"/>
                <w:sz w:val="20"/>
                <w:szCs w:val="20"/>
              </w:rPr>
            </w:pPr>
          </w:p>
        </w:tc>
        <w:tc>
          <w:tcPr>
            <w:tcW w:w="1843" w:type="dxa"/>
            <w:shd w:val="clear" w:color="auto" w:fill="auto"/>
            <w:noWrap/>
            <w:vAlign w:val="bottom"/>
            <w:hideMark/>
          </w:tcPr>
          <w:p w14:paraId="0B65A427" w14:textId="77777777" w:rsidR="005864CB" w:rsidRPr="006110CD" w:rsidRDefault="005864CB" w:rsidP="00223A6B">
            <w:pPr>
              <w:spacing w:before="0" w:after="0" w:line="240" w:lineRule="auto"/>
              <w:jc w:val="left"/>
              <w:rPr>
                <w:ins w:id="1583" w:author="Luciano Kostelac" w:date="2023-02-16T02:24:00Z"/>
                <w:sz w:val="20"/>
                <w:szCs w:val="20"/>
              </w:rPr>
            </w:pPr>
          </w:p>
        </w:tc>
        <w:tc>
          <w:tcPr>
            <w:tcW w:w="1554" w:type="dxa"/>
            <w:shd w:val="clear" w:color="auto" w:fill="auto"/>
            <w:noWrap/>
            <w:vAlign w:val="bottom"/>
            <w:hideMark/>
          </w:tcPr>
          <w:p w14:paraId="5557311A" w14:textId="77777777" w:rsidR="005864CB" w:rsidRPr="006110CD" w:rsidRDefault="005864CB" w:rsidP="00223A6B">
            <w:pPr>
              <w:spacing w:before="0" w:after="0" w:line="240" w:lineRule="auto"/>
              <w:jc w:val="left"/>
              <w:rPr>
                <w:ins w:id="1584" w:author="Luciano Kostelac" w:date="2023-02-16T02:24:00Z"/>
                <w:sz w:val="20"/>
                <w:szCs w:val="20"/>
              </w:rPr>
            </w:pPr>
          </w:p>
        </w:tc>
      </w:tr>
      <w:tr w:rsidR="005864CB" w:rsidRPr="006110CD" w14:paraId="44730A17" w14:textId="77777777" w:rsidTr="00223A6B">
        <w:trPr>
          <w:trHeight w:val="288"/>
          <w:ins w:id="1585" w:author="Luciano Kostelac" w:date="2023-02-16T02:24:00Z"/>
        </w:trPr>
        <w:tc>
          <w:tcPr>
            <w:tcW w:w="1838" w:type="dxa"/>
            <w:shd w:val="clear" w:color="auto" w:fill="auto"/>
            <w:noWrap/>
            <w:vAlign w:val="bottom"/>
            <w:hideMark/>
          </w:tcPr>
          <w:p w14:paraId="5CCA96F3" w14:textId="77777777" w:rsidR="005864CB" w:rsidRPr="006110CD" w:rsidRDefault="005864CB" w:rsidP="00223A6B">
            <w:pPr>
              <w:spacing w:before="0" w:after="0" w:line="240" w:lineRule="auto"/>
              <w:jc w:val="right"/>
              <w:rPr>
                <w:ins w:id="1586" w:author="Luciano Kostelac" w:date="2023-02-16T02:24:00Z"/>
                <w:rFonts w:ascii="Calibri" w:hAnsi="Calibri" w:cs="Calibri"/>
                <w:color w:val="000000"/>
                <w:sz w:val="22"/>
                <w:szCs w:val="22"/>
              </w:rPr>
            </w:pPr>
            <w:ins w:id="1587" w:author="Luciano Kostelac" w:date="2023-02-16T02:24:00Z">
              <w:r w:rsidRPr="006110CD">
                <w:rPr>
                  <w:rFonts w:ascii="Calibri" w:hAnsi="Calibri" w:cs="Calibri"/>
                  <w:color w:val="000000"/>
                  <w:sz w:val="22"/>
                  <w:szCs w:val="22"/>
                </w:rPr>
                <w:t>167031905,76305</w:t>
              </w:r>
            </w:ins>
          </w:p>
        </w:tc>
        <w:tc>
          <w:tcPr>
            <w:tcW w:w="1134" w:type="dxa"/>
            <w:shd w:val="clear" w:color="auto" w:fill="auto"/>
            <w:noWrap/>
            <w:vAlign w:val="bottom"/>
            <w:hideMark/>
          </w:tcPr>
          <w:p w14:paraId="630DC111" w14:textId="77777777" w:rsidR="005864CB" w:rsidRPr="006110CD" w:rsidRDefault="005864CB" w:rsidP="00223A6B">
            <w:pPr>
              <w:spacing w:before="0" w:after="0" w:line="240" w:lineRule="auto"/>
              <w:jc w:val="right"/>
              <w:rPr>
                <w:ins w:id="1588" w:author="Luciano Kostelac" w:date="2023-02-16T02:24:00Z"/>
                <w:rFonts w:ascii="Calibri" w:hAnsi="Calibri" w:cs="Calibri"/>
                <w:color w:val="000000"/>
                <w:sz w:val="22"/>
                <w:szCs w:val="22"/>
              </w:rPr>
            </w:pPr>
          </w:p>
        </w:tc>
        <w:tc>
          <w:tcPr>
            <w:tcW w:w="1276" w:type="dxa"/>
            <w:shd w:val="clear" w:color="auto" w:fill="auto"/>
            <w:noWrap/>
            <w:vAlign w:val="bottom"/>
            <w:hideMark/>
          </w:tcPr>
          <w:p w14:paraId="21B48C62" w14:textId="77777777" w:rsidR="005864CB" w:rsidRPr="006110CD" w:rsidRDefault="005864CB" w:rsidP="00223A6B">
            <w:pPr>
              <w:spacing w:before="0" w:after="0" w:line="240" w:lineRule="auto"/>
              <w:jc w:val="left"/>
              <w:rPr>
                <w:ins w:id="1589" w:author="Luciano Kostelac" w:date="2023-02-16T02:24:00Z"/>
                <w:sz w:val="20"/>
                <w:szCs w:val="20"/>
              </w:rPr>
            </w:pPr>
          </w:p>
        </w:tc>
        <w:tc>
          <w:tcPr>
            <w:tcW w:w="1417" w:type="dxa"/>
            <w:shd w:val="clear" w:color="auto" w:fill="auto"/>
            <w:noWrap/>
            <w:vAlign w:val="bottom"/>
            <w:hideMark/>
          </w:tcPr>
          <w:p w14:paraId="267A51F6" w14:textId="77777777" w:rsidR="005864CB" w:rsidRPr="006110CD" w:rsidRDefault="005864CB" w:rsidP="00223A6B">
            <w:pPr>
              <w:spacing w:before="0" w:after="0" w:line="240" w:lineRule="auto"/>
              <w:jc w:val="left"/>
              <w:rPr>
                <w:ins w:id="1590" w:author="Luciano Kostelac" w:date="2023-02-16T02:24:00Z"/>
                <w:sz w:val="20"/>
                <w:szCs w:val="20"/>
              </w:rPr>
            </w:pPr>
          </w:p>
        </w:tc>
        <w:tc>
          <w:tcPr>
            <w:tcW w:w="1843" w:type="dxa"/>
            <w:shd w:val="clear" w:color="auto" w:fill="auto"/>
            <w:noWrap/>
            <w:vAlign w:val="bottom"/>
            <w:hideMark/>
          </w:tcPr>
          <w:p w14:paraId="3DA71359" w14:textId="77777777" w:rsidR="005864CB" w:rsidRPr="006110CD" w:rsidRDefault="005864CB" w:rsidP="00223A6B">
            <w:pPr>
              <w:spacing w:before="0" w:after="0" w:line="240" w:lineRule="auto"/>
              <w:jc w:val="right"/>
              <w:rPr>
                <w:ins w:id="1591" w:author="Luciano Kostelac" w:date="2023-02-16T02:24:00Z"/>
                <w:rFonts w:ascii="Calibri" w:hAnsi="Calibri" w:cs="Calibri"/>
                <w:color w:val="000000"/>
                <w:sz w:val="22"/>
                <w:szCs w:val="22"/>
              </w:rPr>
            </w:pPr>
            <w:ins w:id="1592" w:author="Luciano Kostelac" w:date="2023-02-16T02:24:00Z">
              <w:r w:rsidRPr="006110CD">
                <w:rPr>
                  <w:rFonts w:ascii="Calibri" w:hAnsi="Calibri" w:cs="Calibri"/>
                  <w:color w:val="000000"/>
                  <w:sz w:val="22"/>
                  <w:szCs w:val="22"/>
                </w:rPr>
                <w:t>0,017497</w:t>
              </w:r>
            </w:ins>
          </w:p>
        </w:tc>
        <w:tc>
          <w:tcPr>
            <w:tcW w:w="1554" w:type="dxa"/>
            <w:shd w:val="clear" w:color="auto" w:fill="auto"/>
            <w:noWrap/>
            <w:vAlign w:val="bottom"/>
            <w:hideMark/>
          </w:tcPr>
          <w:p w14:paraId="4D9E1406" w14:textId="77777777" w:rsidR="005864CB" w:rsidRPr="006110CD" w:rsidRDefault="005864CB" w:rsidP="00223A6B">
            <w:pPr>
              <w:spacing w:before="0" w:after="0" w:line="240" w:lineRule="auto"/>
              <w:jc w:val="right"/>
              <w:rPr>
                <w:ins w:id="1593" w:author="Luciano Kostelac" w:date="2023-02-16T02:24:00Z"/>
                <w:rFonts w:ascii="Calibri" w:hAnsi="Calibri" w:cs="Calibri"/>
                <w:color w:val="000000"/>
                <w:sz w:val="22"/>
                <w:szCs w:val="22"/>
              </w:rPr>
            </w:pPr>
            <w:ins w:id="1594" w:author="Luciano Kostelac" w:date="2023-02-16T02:24:00Z">
              <w:r w:rsidRPr="006110CD">
                <w:rPr>
                  <w:rFonts w:ascii="Calibri" w:hAnsi="Calibri" w:cs="Calibri"/>
                  <w:color w:val="000000"/>
                  <w:sz w:val="22"/>
                  <w:szCs w:val="22"/>
                </w:rPr>
                <w:t>0,017355</w:t>
              </w:r>
            </w:ins>
          </w:p>
        </w:tc>
      </w:tr>
      <w:tr w:rsidR="005864CB" w:rsidRPr="006110CD" w14:paraId="085F13CB" w14:textId="77777777" w:rsidTr="00223A6B">
        <w:trPr>
          <w:trHeight w:val="288"/>
          <w:ins w:id="1595" w:author="Luciano Kostelac" w:date="2023-02-16T02:24:00Z"/>
        </w:trPr>
        <w:tc>
          <w:tcPr>
            <w:tcW w:w="1838" w:type="dxa"/>
            <w:shd w:val="clear" w:color="auto" w:fill="auto"/>
            <w:noWrap/>
            <w:vAlign w:val="bottom"/>
            <w:hideMark/>
          </w:tcPr>
          <w:p w14:paraId="0C56DB04" w14:textId="77777777" w:rsidR="005864CB" w:rsidRPr="006110CD" w:rsidRDefault="005864CB" w:rsidP="00223A6B">
            <w:pPr>
              <w:spacing w:before="0" w:after="0" w:line="240" w:lineRule="auto"/>
              <w:jc w:val="right"/>
              <w:rPr>
                <w:ins w:id="1596" w:author="Luciano Kostelac" w:date="2023-02-16T02:24:00Z"/>
                <w:rFonts w:ascii="Calibri" w:hAnsi="Calibri" w:cs="Calibri"/>
                <w:color w:val="000000"/>
                <w:sz w:val="22"/>
                <w:szCs w:val="22"/>
              </w:rPr>
            </w:pPr>
            <w:ins w:id="1597" w:author="Luciano Kostelac" w:date="2023-02-16T02:24:00Z">
              <w:r w:rsidRPr="006110CD">
                <w:rPr>
                  <w:rFonts w:ascii="Calibri" w:hAnsi="Calibri" w:cs="Calibri"/>
                  <w:color w:val="000000"/>
                  <w:sz w:val="22"/>
                  <w:szCs w:val="22"/>
                </w:rPr>
                <w:t>167031905,76415</w:t>
              </w:r>
            </w:ins>
          </w:p>
        </w:tc>
        <w:tc>
          <w:tcPr>
            <w:tcW w:w="1134" w:type="dxa"/>
            <w:shd w:val="clear" w:color="auto" w:fill="auto"/>
            <w:noWrap/>
            <w:vAlign w:val="bottom"/>
            <w:hideMark/>
          </w:tcPr>
          <w:p w14:paraId="7B1CE6F1" w14:textId="77777777" w:rsidR="005864CB" w:rsidRPr="006110CD" w:rsidRDefault="005864CB" w:rsidP="00223A6B">
            <w:pPr>
              <w:spacing w:before="0" w:after="0" w:line="240" w:lineRule="auto"/>
              <w:jc w:val="right"/>
              <w:rPr>
                <w:ins w:id="1598" w:author="Luciano Kostelac" w:date="2023-02-16T02:24:00Z"/>
                <w:rFonts w:ascii="Calibri" w:hAnsi="Calibri" w:cs="Calibri"/>
                <w:color w:val="000000"/>
                <w:sz w:val="22"/>
                <w:szCs w:val="22"/>
              </w:rPr>
            </w:pPr>
          </w:p>
        </w:tc>
        <w:tc>
          <w:tcPr>
            <w:tcW w:w="1276" w:type="dxa"/>
            <w:shd w:val="clear" w:color="auto" w:fill="auto"/>
            <w:noWrap/>
            <w:vAlign w:val="bottom"/>
            <w:hideMark/>
          </w:tcPr>
          <w:p w14:paraId="1ED49820" w14:textId="77777777" w:rsidR="005864CB" w:rsidRPr="006110CD" w:rsidRDefault="005864CB" w:rsidP="00223A6B">
            <w:pPr>
              <w:spacing w:before="0" w:after="0" w:line="240" w:lineRule="auto"/>
              <w:jc w:val="left"/>
              <w:rPr>
                <w:ins w:id="1599" w:author="Luciano Kostelac" w:date="2023-02-16T02:24:00Z"/>
                <w:sz w:val="20"/>
                <w:szCs w:val="20"/>
              </w:rPr>
            </w:pPr>
          </w:p>
        </w:tc>
        <w:tc>
          <w:tcPr>
            <w:tcW w:w="1417" w:type="dxa"/>
            <w:shd w:val="clear" w:color="auto" w:fill="auto"/>
            <w:noWrap/>
            <w:vAlign w:val="bottom"/>
            <w:hideMark/>
          </w:tcPr>
          <w:p w14:paraId="5CDCBEBE" w14:textId="77777777" w:rsidR="005864CB" w:rsidRPr="006110CD" w:rsidRDefault="005864CB" w:rsidP="00223A6B">
            <w:pPr>
              <w:spacing w:before="0" w:after="0" w:line="240" w:lineRule="auto"/>
              <w:jc w:val="left"/>
              <w:rPr>
                <w:ins w:id="1600" w:author="Luciano Kostelac" w:date="2023-02-16T02:24:00Z"/>
                <w:sz w:val="20"/>
                <w:szCs w:val="20"/>
              </w:rPr>
            </w:pPr>
          </w:p>
        </w:tc>
        <w:tc>
          <w:tcPr>
            <w:tcW w:w="1843" w:type="dxa"/>
            <w:shd w:val="clear" w:color="auto" w:fill="auto"/>
            <w:noWrap/>
            <w:vAlign w:val="bottom"/>
            <w:hideMark/>
          </w:tcPr>
          <w:p w14:paraId="1B8E64EE" w14:textId="77777777" w:rsidR="005864CB" w:rsidRPr="006110CD" w:rsidRDefault="005864CB" w:rsidP="00223A6B">
            <w:pPr>
              <w:spacing w:before="0" w:after="0" w:line="240" w:lineRule="auto"/>
              <w:jc w:val="right"/>
              <w:rPr>
                <w:ins w:id="1601" w:author="Luciano Kostelac" w:date="2023-02-16T02:24:00Z"/>
                <w:rFonts w:ascii="Calibri" w:hAnsi="Calibri" w:cs="Calibri"/>
                <w:color w:val="000000"/>
                <w:sz w:val="22"/>
                <w:szCs w:val="22"/>
              </w:rPr>
            </w:pPr>
            <w:ins w:id="1602" w:author="Luciano Kostelac" w:date="2023-02-16T02:24:00Z">
              <w:r w:rsidRPr="006110CD">
                <w:rPr>
                  <w:rFonts w:ascii="Calibri" w:hAnsi="Calibri" w:cs="Calibri"/>
                  <w:color w:val="000000"/>
                  <w:sz w:val="22"/>
                  <w:szCs w:val="22"/>
                </w:rPr>
                <w:t>0,017428</w:t>
              </w:r>
            </w:ins>
          </w:p>
        </w:tc>
        <w:tc>
          <w:tcPr>
            <w:tcW w:w="1554" w:type="dxa"/>
            <w:shd w:val="clear" w:color="auto" w:fill="auto"/>
            <w:noWrap/>
            <w:vAlign w:val="bottom"/>
            <w:hideMark/>
          </w:tcPr>
          <w:p w14:paraId="40C2B323" w14:textId="77777777" w:rsidR="005864CB" w:rsidRPr="006110CD" w:rsidRDefault="005864CB" w:rsidP="00223A6B">
            <w:pPr>
              <w:spacing w:before="0" w:after="0" w:line="240" w:lineRule="auto"/>
              <w:jc w:val="right"/>
              <w:rPr>
                <w:ins w:id="1603" w:author="Luciano Kostelac" w:date="2023-02-16T02:24:00Z"/>
                <w:rFonts w:ascii="Calibri" w:hAnsi="Calibri" w:cs="Calibri"/>
                <w:color w:val="000000"/>
                <w:sz w:val="22"/>
                <w:szCs w:val="22"/>
              </w:rPr>
            </w:pPr>
            <w:ins w:id="1604" w:author="Luciano Kostelac" w:date="2023-02-16T02:24:00Z">
              <w:r w:rsidRPr="006110CD">
                <w:rPr>
                  <w:rFonts w:ascii="Calibri" w:hAnsi="Calibri" w:cs="Calibri"/>
                  <w:color w:val="000000"/>
                  <w:sz w:val="22"/>
                  <w:szCs w:val="22"/>
                </w:rPr>
                <w:t>0,01728</w:t>
              </w:r>
            </w:ins>
          </w:p>
        </w:tc>
      </w:tr>
      <w:tr w:rsidR="005864CB" w:rsidRPr="006110CD" w14:paraId="3D6A5CE9" w14:textId="77777777" w:rsidTr="00223A6B">
        <w:trPr>
          <w:trHeight w:val="288"/>
          <w:ins w:id="1605" w:author="Luciano Kostelac" w:date="2023-02-16T02:24:00Z"/>
        </w:trPr>
        <w:tc>
          <w:tcPr>
            <w:tcW w:w="1838" w:type="dxa"/>
            <w:shd w:val="clear" w:color="auto" w:fill="auto"/>
            <w:noWrap/>
            <w:vAlign w:val="bottom"/>
            <w:hideMark/>
          </w:tcPr>
          <w:p w14:paraId="42871090" w14:textId="77777777" w:rsidR="005864CB" w:rsidRPr="006110CD" w:rsidRDefault="005864CB" w:rsidP="00223A6B">
            <w:pPr>
              <w:spacing w:before="0" w:after="0" w:line="240" w:lineRule="auto"/>
              <w:jc w:val="right"/>
              <w:rPr>
                <w:ins w:id="1606" w:author="Luciano Kostelac" w:date="2023-02-16T02:24:00Z"/>
                <w:rFonts w:ascii="Calibri" w:hAnsi="Calibri" w:cs="Calibri"/>
                <w:color w:val="000000"/>
                <w:sz w:val="22"/>
                <w:szCs w:val="22"/>
              </w:rPr>
            </w:pPr>
            <w:ins w:id="1607" w:author="Luciano Kostelac" w:date="2023-02-16T02:24:00Z">
              <w:r w:rsidRPr="006110CD">
                <w:rPr>
                  <w:rFonts w:ascii="Calibri" w:hAnsi="Calibri" w:cs="Calibri"/>
                  <w:color w:val="000000"/>
                  <w:sz w:val="22"/>
                  <w:szCs w:val="22"/>
                </w:rPr>
                <w:t>167031905,76525</w:t>
              </w:r>
            </w:ins>
          </w:p>
        </w:tc>
        <w:tc>
          <w:tcPr>
            <w:tcW w:w="1134" w:type="dxa"/>
            <w:shd w:val="clear" w:color="auto" w:fill="auto"/>
            <w:noWrap/>
            <w:vAlign w:val="bottom"/>
            <w:hideMark/>
          </w:tcPr>
          <w:p w14:paraId="52933888" w14:textId="77777777" w:rsidR="005864CB" w:rsidRPr="006110CD" w:rsidRDefault="005864CB" w:rsidP="00223A6B">
            <w:pPr>
              <w:spacing w:before="0" w:after="0" w:line="240" w:lineRule="auto"/>
              <w:jc w:val="right"/>
              <w:rPr>
                <w:ins w:id="1608" w:author="Luciano Kostelac" w:date="2023-02-16T02:24:00Z"/>
                <w:rFonts w:ascii="Calibri" w:hAnsi="Calibri" w:cs="Calibri"/>
                <w:color w:val="000000"/>
                <w:sz w:val="22"/>
                <w:szCs w:val="22"/>
              </w:rPr>
            </w:pPr>
          </w:p>
        </w:tc>
        <w:tc>
          <w:tcPr>
            <w:tcW w:w="1276" w:type="dxa"/>
            <w:shd w:val="clear" w:color="auto" w:fill="auto"/>
            <w:noWrap/>
            <w:vAlign w:val="bottom"/>
            <w:hideMark/>
          </w:tcPr>
          <w:p w14:paraId="74EC9989" w14:textId="77777777" w:rsidR="005864CB" w:rsidRPr="006110CD" w:rsidRDefault="005864CB" w:rsidP="00223A6B">
            <w:pPr>
              <w:spacing w:before="0" w:after="0" w:line="240" w:lineRule="auto"/>
              <w:jc w:val="left"/>
              <w:rPr>
                <w:ins w:id="1609" w:author="Luciano Kostelac" w:date="2023-02-16T02:24:00Z"/>
                <w:sz w:val="20"/>
                <w:szCs w:val="20"/>
              </w:rPr>
            </w:pPr>
          </w:p>
        </w:tc>
        <w:tc>
          <w:tcPr>
            <w:tcW w:w="1417" w:type="dxa"/>
            <w:shd w:val="clear" w:color="auto" w:fill="auto"/>
            <w:noWrap/>
            <w:vAlign w:val="bottom"/>
            <w:hideMark/>
          </w:tcPr>
          <w:p w14:paraId="33CB1EB2" w14:textId="77777777" w:rsidR="005864CB" w:rsidRPr="006110CD" w:rsidRDefault="005864CB" w:rsidP="00223A6B">
            <w:pPr>
              <w:spacing w:before="0" w:after="0" w:line="240" w:lineRule="auto"/>
              <w:jc w:val="left"/>
              <w:rPr>
                <w:ins w:id="1610" w:author="Luciano Kostelac" w:date="2023-02-16T02:24:00Z"/>
                <w:sz w:val="20"/>
                <w:szCs w:val="20"/>
              </w:rPr>
            </w:pPr>
          </w:p>
        </w:tc>
        <w:tc>
          <w:tcPr>
            <w:tcW w:w="1843" w:type="dxa"/>
            <w:shd w:val="clear" w:color="auto" w:fill="auto"/>
            <w:noWrap/>
            <w:vAlign w:val="bottom"/>
            <w:hideMark/>
          </w:tcPr>
          <w:p w14:paraId="12656B4F" w14:textId="77777777" w:rsidR="005864CB" w:rsidRPr="006110CD" w:rsidRDefault="005864CB" w:rsidP="00223A6B">
            <w:pPr>
              <w:spacing w:before="0" w:after="0" w:line="240" w:lineRule="auto"/>
              <w:jc w:val="right"/>
              <w:rPr>
                <w:ins w:id="1611" w:author="Luciano Kostelac" w:date="2023-02-16T02:24:00Z"/>
                <w:rFonts w:ascii="Calibri" w:hAnsi="Calibri" w:cs="Calibri"/>
                <w:color w:val="000000"/>
                <w:sz w:val="22"/>
                <w:szCs w:val="22"/>
              </w:rPr>
            </w:pPr>
            <w:ins w:id="1612" w:author="Luciano Kostelac" w:date="2023-02-16T02:24:00Z">
              <w:r w:rsidRPr="006110CD">
                <w:rPr>
                  <w:rFonts w:ascii="Calibri" w:hAnsi="Calibri" w:cs="Calibri"/>
                  <w:color w:val="000000"/>
                  <w:sz w:val="22"/>
                  <w:szCs w:val="22"/>
                </w:rPr>
                <w:t>0,017365</w:t>
              </w:r>
            </w:ins>
          </w:p>
        </w:tc>
        <w:tc>
          <w:tcPr>
            <w:tcW w:w="1554" w:type="dxa"/>
            <w:shd w:val="clear" w:color="auto" w:fill="auto"/>
            <w:noWrap/>
            <w:vAlign w:val="bottom"/>
            <w:hideMark/>
          </w:tcPr>
          <w:p w14:paraId="57D2649A" w14:textId="77777777" w:rsidR="005864CB" w:rsidRPr="006110CD" w:rsidRDefault="005864CB" w:rsidP="00223A6B">
            <w:pPr>
              <w:spacing w:before="0" w:after="0" w:line="240" w:lineRule="auto"/>
              <w:jc w:val="right"/>
              <w:rPr>
                <w:ins w:id="1613" w:author="Luciano Kostelac" w:date="2023-02-16T02:24:00Z"/>
                <w:rFonts w:ascii="Calibri" w:hAnsi="Calibri" w:cs="Calibri"/>
                <w:color w:val="000000"/>
                <w:sz w:val="22"/>
                <w:szCs w:val="22"/>
              </w:rPr>
            </w:pPr>
            <w:ins w:id="1614" w:author="Luciano Kostelac" w:date="2023-02-16T02:24:00Z">
              <w:r w:rsidRPr="006110CD">
                <w:rPr>
                  <w:rFonts w:ascii="Calibri" w:hAnsi="Calibri" w:cs="Calibri"/>
                  <w:color w:val="000000"/>
                  <w:sz w:val="22"/>
                  <w:szCs w:val="22"/>
                </w:rPr>
                <w:t>0,017206</w:t>
              </w:r>
            </w:ins>
          </w:p>
        </w:tc>
      </w:tr>
      <w:tr w:rsidR="005864CB" w:rsidRPr="006110CD" w14:paraId="6E37C076" w14:textId="77777777" w:rsidTr="00223A6B">
        <w:trPr>
          <w:trHeight w:val="288"/>
          <w:ins w:id="1615" w:author="Luciano Kostelac" w:date="2023-02-16T02:24:00Z"/>
        </w:trPr>
        <w:tc>
          <w:tcPr>
            <w:tcW w:w="1838" w:type="dxa"/>
            <w:shd w:val="clear" w:color="auto" w:fill="auto"/>
            <w:noWrap/>
            <w:vAlign w:val="bottom"/>
            <w:hideMark/>
          </w:tcPr>
          <w:p w14:paraId="347B1EE0" w14:textId="77777777" w:rsidR="005864CB" w:rsidRPr="006110CD" w:rsidRDefault="005864CB" w:rsidP="00223A6B">
            <w:pPr>
              <w:spacing w:before="0" w:after="0" w:line="240" w:lineRule="auto"/>
              <w:jc w:val="right"/>
              <w:rPr>
                <w:ins w:id="1616" w:author="Luciano Kostelac" w:date="2023-02-16T02:24:00Z"/>
                <w:rFonts w:ascii="Calibri" w:hAnsi="Calibri" w:cs="Calibri"/>
                <w:color w:val="000000"/>
                <w:sz w:val="22"/>
                <w:szCs w:val="22"/>
              </w:rPr>
            </w:pPr>
            <w:ins w:id="1617" w:author="Luciano Kostelac" w:date="2023-02-16T02:24:00Z">
              <w:r w:rsidRPr="006110CD">
                <w:rPr>
                  <w:rFonts w:ascii="Calibri" w:hAnsi="Calibri" w:cs="Calibri"/>
                  <w:color w:val="000000"/>
                  <w:sz w:val="22"/>
                  <w:szCs w:val="22"/>
                </w:rPr>
                <w:t>167031905,76635</w:t>
              </w:r>
            </w:ins>
          </w:p>
        </w:tc>
        <w:tc>
          <w:tcPr>
            <w:tcW w:w="1134" w:type="dxa"/>
            <w:shd w:val="clear" w:color="auto" w:fill="auto"/>
            <w:noWrap/>
            <w:vAlign w:val="bottom"/>
            <w:hideMark/>
          </w:tcPr>
          <w:p w14:paraId="725C551C" w14:textId="77777777" w:rsidR="005864CB" w:rsidRPr="006110CD" w:rsidRDefault="005864CB" w:rsidP="00223A6B">
            <w:pPr>
              <w:spacing w:before="0" w:after="0" w:line="240" w:lineRule="auto"/>
              <w:jc w:val="right"/>
              <w:rPr>
                <w:ins w:id="1618" w:author="Luciano Kostelac" w:date="2023-02-16T02:24:00Z"/>
                <w:rFonts w:ascii="Calibri" w:hAnsi="Calibri" w:cs="Calibri"/>
                <w:color w:val="000000"/>
                <w:sz w:val="22"/>
                <w:szCs w:val="22"/>
              </w:rPr>
            </w:pPr>
          </w:p>
        </w:tc>
        <w:tc>
          <w:tcPr>
            <w:tcW w:w="1276" w:type="dxa"/>
            <w:shd w:val="clear" w:color="auto" w:fill="auto"/>
            <w:noWrap/>
            <w:vAlign w:val="bottom"/>
            <w:hideMark/>
          </w:tcPr>
          <w:p w14:paraId="5B39F5ED" w14:textId="77777777" w:rsidR="005864CB" w:rsidRPr="006110CD" w:rsidRDefault="005864CB" w:rsidP="00223A6B">
            <w:pPr>
              <w:spacing w:before="0" w:after="0" w:line="240" w:lineRule="auto"/>
              <w:jc w:val="left"/>
              <w:rPr>
                <w:ins w:id="1619" w:author="Luciano Kostelac" w:date="2023-02-16T02:24:00Z"/>
                <w:sz w:val="20"/>
                <w:szCs w:val="20"/>
              </w:rPr>
            </w:pPr>
          </w:p>
        </w:tc>
        <w:tc>
          <w:tcPr>
            <w:tcW w:w="1417" w:type="dxa"/>
            <w:shd w:val="clear" w:color="auto" w:fill="auto"/>
            <w:noWrap/>
            <w:vAlign w:val="bottom"/>
            <w:hideMark/>
          </w:tcPr>
          <w:p w14:paraId="599C6E85" w14:textId="77777777" w:rsidR="005864CB" w:rsidRPr="006110CD" w:rsidRDefault="005864CB" w:rsidP="00223A6B">
            <w:pPr>
              <w:spacing w:before="0" w:after="0" w:line="240" w:lineRule="auto"/>
              <w:jc w:val="left"/>
              <w:rPr>
                <w:ins w:id="1620" w:author="Luciano Kostelac" w:date="2023-02-16T02:24:00Z"/>
                <w:sz w:val="20"/>
                <w:szCs w:val="20"/>
              </w:rPr>
            </w:pPr>
          </w:p>
        </w:tc>
        <w:tc>
          <w:tcPr>
            <w:tcW w:w="1843" w:type="dxa"/>
            <w:shd w:val="clear" w:color="auto" w:fill="auto"/>
            <w:noWrap/>
            <w:vAlign w:val="bottom"/>
            <w:hideMark/>
          </w:tcPr>
          <w:p w14:paraId="6148D3F5" w14:textId="77777777" w:rsidR="005864CB" w:rsidRPr="006110CD" w:rsidRDefault="005864CB" w:rsidP="00223A6B">
            <w:pPr>
              <w:spacing w:before="0" w:after="0" w:line="240" w:lineRule="auto"/>
              <w:jc w:val="left"/>
              <w:rPr>
                <w:ins w:id="1621" w:author="Luciano Kostelac" w:date="2023-02-16T02:24:00Z"/>
                <w:sz w:val="20"/>
                <w:szCs w:val="20"/>
              </w:rPr>
            </w:pPr>
          </w:p>
        </w:tc>
        <w:tc>
          <w:tcPr>
            <w:tcW w:w="1554" w:type="dxa"/>
            <w:shd w:val="clear" w:color="auto" w:fill="auto"/>
            <w:noWrap/>
            <w:vAlign w:val="bottom"/>
            <w:hideMark/>
          </w:tcPr>
          <w:p w14:paraId="41F85092" w14:textId="77777777" w:rsidR="005864CB" w:rsidRPr="006110CD" w:rsidRDefault="005864CB" w:rsidP="00223A6B">
            <w:pPr>
              <w:spacing w:before="0" w:after="0" w:line="240" w:lineRule="auto"/>
              <w:jc w:val="left"/>
              <w:rPr>
                <w:ins w:id="1622" w:author="Luciano Kostelac" w:date="2023-02-16T02:24:00Z"/>
                <w:sz w:val="20"/>
                <w:szCs w:val="20"/>
              </w:rPr>
            </w:pPr>
          </w:p>
        </w:tc>
      </w:tr>
      <w:tr w:rsidR="005864CB" w:rsidRPr="006110CD" w14:paraId="266FC708" w14:textId="77777777" w:rsidTr="00223A6B">
        <w:trPr>
          <w:trHeight w:val="288"/>
          <w:ins w:id="1623" w:author="Luciano Kostelac" w:date="2023-02-16T02:24:00Z"/>
        </w:trPr>
        <w:tc>
          <w:tcPr>
            <w:tcW w:w="1838" w:type="dxa"/>
            <w:shd w:val="clear" w:color="auto" w:fill="auto"/>
            <w:noWrap/>
            <w:vAlign w:val="bottom"/>
            <w:hideMark/>
          </w:tcPr>
          <w:p w14:paraId="6BDF5D62" w14:textId="77777777" w:rsidR="005864CB" w:rsidRPr="006110CD" w:rsidRDefault="005864CB" w:rsidP="00223A6B">
            <w:pPr>
              <w:spacing w:before="0" w:after="0" w:line="240" w:lineRule="auto"/>
              <w:jc w:val="right"/>
              <w:rPr>
                <w:ins w:id="1624" w:author="Luciano Kostelac" w:date="2023-02-16T02:24:00Z"/>
                <w:rFonts w:ascii="Calibri" w:hAnsi="Calibri" w:cs="Calibri"/>
                <w:color w:val="000000"/>
                <w:sz w:val="22"/>
                <w:szCs w:val="22"/>
              </w:rPr>
            </w:pPr>
            <w:ins w:id="1625" w:author="Luciano Kostelac" w:date="2023-02-16T02:24:00Z">
              <w:r w:rsidRPr="006110CD">
                <w:rPr>
                  <w:rFonts w:ascii="Calibri" w:hAnsi="Calibri" w:cs="Calibri"/>
                  <w:color w:val="000000"/>
                  <w:sz w:val="22"/>
                  <w:szCs w:val="22"/>
                </w:rPr>
                <w:t>167031905,76744</w:t>
              </w:r>
            </w:ins>
          </w:p>
        </w:tc>
        <w:tc>
          <w:tcPr>
            <w:tcW w:w="1134" w:type="dxa"/>
            <w:shd w:val="clear" w:color="auto" w:fill="auto"/>
            <w:noWrap/>
            <w:vAlign w:val="bottom"/>
            <w:hideMark/>
          </w:tcPr>
          <w:p w14:paraId="730E75CE" w14:textId="77777777" w:rsidR="005864CB" w:rsidRPr="006110CD" w:rsidRDefault="005864CB" w:rsidP="00223A6B">
            <w:pPr>
              <w:spacing w:before="0" w:after="0" w:line="240" w:lineRule="auto"/>
              <w:jc w:val="right"/>
              <w:rPr>
                <w:ins w:id="1626" w:author="Luciano Kostelac" w:date="2023-02-16T02:24:00Z"/>
                <w:rFonts w:ascii="Calibri" w:hAnsi="Calibri" w:cs="Calibri"/>
                <w:color w:val="000000"/>
                <w:sz w:val="22"/>
                <w:szCs w:val="22"/>
              </w:rPr>
            </w:pPr>
          </w:p>
        </w:tc>
        <w:tc>
          <w:tcPr>
            <w:tcW w:w="1276" w:type="dxa"/>
            <w:shd w:val="clear" w:color="auto" w:fill="auto"/>
            <w:noWrap/>
            <w:vAlign w:val="bottom"/>
            <w:hideMark/>
          </w:tcPr>
          <w:p w14:paraId="0CCA4DC2" w14:textId="77777777" w:rsidR="005864CB" w:rsidRPr="006110CD" w:rsidRDefault="005864CB" w:rsidP="00223A6B">
            <w:pPr>
              <w:spacing w:before="0" w:after="0" w:line="240" w:lineRule="auto"/>
              <w:jc w:val="left"/>
              <w:rPr>
                <w:ins w:id="1627" w:author="Luciano Kostelac" w:date="2023-02-16T02:24:00Z"/>
                <w:sz w:val="20"/>
                <w:szCs w:val="20"/>
              </w:rPr>
            </w:pPr>
          </w:p>
        </w:tc>
        <w:tc>
          <w:tcPr>
            <w:tcW w:w="1417" w:type="dxa"/>
            <w:shd w:val="clear" w:color="auto" w:fill="auto"/>
            <w:noWrap/>
            <w:vAlign w:val="bottom"/>
            <w:hideMark/>
          </w:tcPr>
          <w:p w14:paraId="4815D0EF" w14:textId="77777777" w:rsidR="005864CB" w:rsidRPr="006110CD" w:rsidRDefault="005864CB" w:rsidP="00223A6B">
            <w:pPr>
              <w:spacing w:before="0" w:after="0" w:line="240" w:lineRule="auto"/>
              <w:jc w:val="left"/>
              <w:rPr>
                <w:ins w:id="1628" w:author="Luciano Kostelac" w:date="2023-02-16T02:24:00Z"/>
                <w:sz w:val="20"/>
                <w:szCs w:val="20"/>
              </w:rPr>
            </w:pPr>
          </w:p>
        </w:tc>
        <w:tc>
          <w:tcPr>
            <w:tcW w:w="1843" w:type="dxa"/>
            <w:shd w:val="clear" w:color="auto" w:fill="auto"/>
            <w:noWrap/>
            <w:vAlign w:val="bottom"/>
            <w:hideMark/>
          </w:tcPr>
          <w:p w14:paraId="07FD4947" w14:textId="77777777" w:rsidR="005864CB" w:rsidRPr="006110CD" w:rsidRDefault="005864CB" w:rsidP="00223A6B">
            <w:pPr>
              <w:spacing w:before="0" w:after="0" w:line="240" w:lineRule="auto"/>
              <w:jc w:val="right"/>
              <w:rPr>
                <w:ins w:id="1629" w:author="Luciano Kostelac" w:date="2023-02-16T02:24:00Z"/>
                <w:rFonts w:ascii="Calibri" w:hAnsi="Calibri" w:cs="Calibri"/>
                <w:color w:val="000000"/>
                <w:sz w:val="22"/>
                <w:szCs w:val="22"/>
              </w:rPr>
            </w:pPr>
            <w:ins w:id="1630" w:author="Luciano Kostelac" w:date="2023-02-16T02:24:00Z">
              <w:r w:rsidRPr="006110CD">
                <w:rPr>
                  <w:rFonts w:ascii="Calibri" w:hAnsi="Calibri" w:cs="Calibri"/>
                  <w:color w:val="000000"/>
                  <w:sz w:val="22"/>
                  <w:szCs w:val="22"/>
                </w:rPr>
                <w:t>0,017333</w:t>
              </w:r>
            </w:ins>
          </w:p>
        </w:tc>
        <w:tc>
          <w:tcPr>
            <w:tcW w:w="1554" w:type="dxa"/>
            <w:shd w:val="clear" w:color="auto" w:fill="auto"/>
            <w:noWrap/>
            <w:vAlign w:val="bottom"/>
            <w:hideMark/>
          </w:tcPr>
          <w:p w14:paraId="1AF0E437" w14:textId="77777777" w:rsidR="005864CB" w:rsidRPr="006110CD" w:rsidRDefault="005864CB" w:rsidP="00223A6B">
            <w:pPr>
              <w:spacing w:before="0" w:after="0" w:line="240" w:lineRule="auto"/>
              <w:jc w:val="right"/>
              <w:rPr>
                <w:ins w:id="1631" w:author="Luciano Kostelac" w:date="2023-02-16T02:24:00Z"/>
                <w:rFonts w:ascii="Calibri" w:hAnsi="Calibri" w:cs="Calibri"/>
                <w:color w:val="000000"/>
                <w:sz w:val="22"/>
                <w:szCs w:val="22"/>
              </w:rPr>
            </w:pPr>
            <w:ins w:id="1632" w:author="Luciano Kostelac" w:date="2023-02-16T02:24:00Z">
              <w:r w:rsidRPr="006110CD">
                <w:rPr>
                  <w:rFonts w:ascii="Calibri" w:hAnsi="Calibri" w:cs="Calibri"/>
                  <w:color w:val="000000"/>
                  <w:sz w:val="22"/>
                  <w:szCs w:val="22"/>
                </w:rPr>
                <w:t>0,017172</w:t>
              </w:r>
            </w:ins>
          </w:p>
        </w:tc>
      </w:tr>
      <w:tr w:rsidR="005864CB" w:rsidRPr="006110CD" w14:paraId="1ED3AA64" w14:textId="77777777" w:rsidTr="00223A6B">
        <w:trPr>
          <w:trHeight w:val="288"/>
          <w:ins w:id="1633" w:author="Luciano Kostelac" w:date="2023-02-16T02:24:00Z"/>
        </w:trPr>
        <w:tc>
          <w:tcPr>
            <w:tcW w:w="1838" w:type="dxa"/>
            <w:shd w:val="clear" w:color="auto" w:fill="auto"/>
            <w:noWrap/>
            <w:vAlign w:val="bottom"/>
            <w:hideMark/>
          </w:tcPr>
          <w:p w14:paraId="29334876" w14:textId="77777777" w:rsidR="005864CB" w:rsidRPr="006110CD" w:rsidRDefault="005864CB" w:rsidP="00223A6B">
            <w:pPr>
              <w:spacing w:before="0" w:after="0" w:line="240" w:lineRule="auto"/>
              <w:jc w:val="right"/>
              <w:rPr>
                <w:ins w:id="1634" w:author="Luciano Kostelac" w:date="2023-02-16T02:24:00Z"/>
                <w:rFonts w:ascii="Calibri" w:hAnsi="Calibri" w:cs="Calibri"/>
                <w:color w:val="000000"/>
                <w:sz w:val="22"/>
                <w:szCs w:val="22"/>
              </w:rPr>
            </w:pPr>
            <w:ins w:id="1635" w:author="Luciano Kostelac" w:date="2023-02-16T02:24:00Z">
              <w:r w:rsidRPr="006110CD">
                <w:rPr>
                  <w:rFonts w:ascii="Calibri" w:hAnsi="Calibri" w:cs="Calibri"/>
                  <w:color w:val="000000"/>
                  <w:sz w:val="22"/>
                  <w:szCs w:val="22"/>
                </w:rPr>
                <w:t>167031905,76854</w:t>
              </w:r>
            </w:ins>
          </w:p>
        </w:tc>
        <w:tc>
          <w:tcPr>
            <w:tcW w:w="1134" w:type="dxa"/>
            <w:shd w:val="clear" w:color="auto" w:fill="auto"/>
            <w:noWrap/>
            <w:vAlign w:val="bottom"/>
            <w:hideMark/>
          </w:tcPr>
          <w:p w14:paraId="2F6FA671" w14:textId="77777777" w:rsidR="005864CB" w:rsidRPr="006110CD" w:rsidRDefault="005864CB" w:rsidP="00223A6B">
            <w:pPr>
              <w:spacing w:before="0" w:after="0" w:line="240" w:lineRule="auto"/>
              <w:jc w:val="right"/>
              <w:rPr>
                <w:ins w:id="1636" w:author="Luciano Kostelac" w:date="2023-02-16T02:24:00Z"/>
                <w:rFonts w:ascii="Calibri" w:hAnsi="Calibri" w:cs="Calibri"/>
                <w:color w:val="000000"/>
                <w:sz w:val="22"/>
                <w:szCs w:val="22"/>
              </w:rPr>
            </w:pPr>
          </w:p>
        </w:tc>
        <w:tc>
          <w:tcPr>
            <w:tcW w:w="1276" w:type="dxa"/>
            <w:shd w:val="clear" w:color="auto" w:fill="auto"/>
            <w:noWrap/>
            <w:vAlign w:val="bottom"/>
            <w:hideMark/>
          </w:tcPr>
          <w:p w14:paraId="69511324" w14:textId="77777777" w:rsidR="005864CB" w:rsidRPr="006110CD" w:rsidRDefault="005864CB" w:rsidP="00223A6B">
            <w:pPr>
              <w:spacing w:before="0" w:after="0" w:line="240" w:lineRule="auto"/>
              <w:jc w:val="left"/>
              <w:rPr>
                <w:ins w:id="1637" w:author="Luciano Kostelac" w:date="2023-02-16T02:24:00Z"/>
                <w:sz w:val="20"/>
                <w:szCs w:val="20"/>
              </w:rPr>
            </w:pPr>
          </w:p>
        </w:tc>
        <w:tc>
          <w:tcPr>
            <w:tcW w:w="1417" w:type="dxa"/>
            <w:shd w:val="clear" w:color="auto" w:fill="auto"/>
            <w:noWrap/>
            <w:vAlign w:val="bottom"/>
            <w:hideMark/>
          </w:tcPr>
          <w:p w14:paraId="665840F7" w14:textId="77777777" w:rsidR="005864CB" w:rsidRPr="006110CD" w:rsidRDefault="005864CB" w:rsidP="00223A6B">
            <w:pPr>
              <w:spacing w:before="0" w:after="0" w:line="240" w:lineRule="auto"/>
              <w:jc w:val="left"/>
              <w:rPr>
                <w:ins w:id="1638" w:author="Luciano Kostelac" w:date="2023-02-16T02:24:00Z"/>
                <w:sz w:val="20"/>
                <w:szCs w:val="20"/>
              </w:rPr>
            </w:pPr>
          </w:p>
        </w:tc>
        <w:tc>
          <w:tcPr>
            <w:tcW w:w="1843" w:type="dxa"/>
            <w:shd w:val="clear" w:color="auto" w:fill="auto"/>
            <w:noWrap/>
            <w:vAlign w:val="bottom"/>
            <w:hideMark/>
          </w:tcPr>
          <w:p w14:paraId="62C12B5B" w14:textId="77777777" w:rsidR="005864CB" w:rsidRPr="006110CD" w:rsidRDefault="005864CB" w:rsidP="00223A6B">
            <w:pPr>
              <w:spacing w:before="0" w:after="0" w:line="240" w:lineRule="auto"/>
              <w:jc w:val="left"/>
              <w:rPr>
                <w:ins w:id="1639" w:author="Luciano Kostelac" w:date="2023-02-16T02:24:00Z"/>
                <w:sz w:val="20"/>
                <w:szCs w:val="20"/>
              </w:rPr>
            </w:pPr>
          </w:p>
        </w:tc>
        <w:tc>
          <w:tcPr>
            <w:tcW w:w="1554" w:type="dxa"/>
            <w:shd w:val="clear" w:color="auto" w:fill="auto"/>
            <w:noWrap/>
            <w:vAlign w:val="bottom"/>
            <w:hideMark/>
          </w:tcPr>
          <w:p w14:paraId="27A923EB" w14:textId="77777777" w:rsidR="005864CB" w:rsidRPr="006110CD" w:rsidRDefault="005864CB" w:rsidP="00223A6B">
            <w:pPr>
              <w:spacing w:before="0" w:after="0" w:line="240" w:lineRule="auto"/>
              <w:jc w:val="left"/>
              <w:rPr>
                <w:ins w:id="1640" w:author="Luciano Kostelac" w:date="2023-02-16T02:24:00Z"/>
                <w:sz w:val="20"/>
                <w:szCs w:val="20"/>
              </w:rPr>
            </w:pPr>
          </w:p>
        </w:tc>
      </w:tr>
      <w:tr w:rsidR="005864CB" w:rsidRPr="006110CD" w14:paraId="4AB96C71" w14:textId="77777777" w:rsidTr="00223A6B">
        <w:trPr>
          <w:trHeight w:val="288"/>
          <w:ins w:id="1641" w:author="Luciano Kostelac" w:date="2023-02-16T02:24:00Z"/>
        </w:trPr>
        <w:tc>
          <w:tcPr>
            <w:tcW w:w="1838" w:type="dxa"/>
            <w:shd w:val="clear" w:color="auto" w:fill="auto"/>
            <w:noWrap/>
            <w:vAlign w:val="bottom"/>
            <w:hideMark/>
          </w:tcPr>
          <w:p w14:paraId="393C84C3" w14:textId="77777777" w:rsidR="005864CB" w:rsidRPr="006110CD" w:rsidRDefault="005864CB" w:rsidP="00223A6B">
            <w:pPr>
              <w:spacing w:before="0" w:after="0" w:line="240" w:lineRule="auto"/>
              <w:jc w:val="right"/>
              <w:rPr>
                <w:ins w:id="1642" w:author="Luciano Kostelac" w:date="2023-02-16T02:24:00Z"/>
                <w:rFonts w:ascii="Calibri" w:hAnsi="Calibri" w:cs="Calibri"/>
                <w:color w:val="000000"/>
                <w:sz w:val="22"/>
                <w:szCs w:val="22"/>
              </w:rPr>
            </w:pPr>
            <w:ins w:id="1643" w:author="Luciano Kostelac" w:date="2023-02-16T02:24:00Z">
              <w:r w:rsidRPr="006110CD">
                <w:rPr>
                  <w:rFonts w:ascii="Calibri" w:hAnsi="Calibri" w:cs="Calibri"/>
                  <w:color w:val="000000"/>
                  <w:sz w:val="22"/>
                  <w:szCs w:val="22"/>
                </w:rPr>
                <w:t>167031905,76964</w:t>
              </w:r>
            </w:ins>
          </w:p>
        </w:tc>
        <w:tc>
          <w:tcPr>
            <w:tcW w:w="1134" w:type="dxa"/>
            <w:shd w:val="clear" w:color="auto" w:fill="auto"/>
            <w:noWrap/>
            <w:vAlign w:val="bottom"/>
            <w:hideMark/>
          </w:tcPr>
          <w:p w14:paraId="61BDFCC9" w14:textId="77777777" w:rsidR="005864CB" w:rsidRPr="006110CD" w:rsidRDefault="005864CB" w:rsidP="00223A6B">
            <w:pPr>
              <w:spacing w:before="0" w:after="0" w:line="240" w:lineRule="auto"/>
              <w:jc w:val="right"/>
              <w:rPr>
                <w:ins w:id="1644" w:author="Luciano Kostelac" w:date="2023-02-16T02:24:00Z"/>
                <w:rFonts w:ascii="Calibri" w:hAnsi="Calibri" w:cs="Calibri"/>
                <w:color w:val="000000"/>
                <w:sz w:val="22"/>
                <w:szCs w:val="22"/>
              </w:rPr>
            </w:pPr>
          </w:p>
        </w:tc>
        <w:tc>
          <w:tcPr>
            <w:tcW w:w="1276" w:type="dxa"/>
            <w:shd w:val="clear" w:color="auto" w:fill="auto"/>
            <w:noWrap/>
            <w:vAlign w:val="bottom"/>
            <w:hideMark/>
          </w:tcPr>
          <w:p w14:paraId="5097A3F4" w14:textId="77777777" w:rsidR="005864CB" w:rsidRPr="006110CD" w:rsidRDefault="005864CB" w:rsidP="00223A6B">
            <w:pPr>
              <w:spacing w:before="0" w:after="0" w:line="240" w:lineRule="auto"/>
              <w:jc w:val="left"/>
              <w:rPr>
                <w:ins w:id="1645" w:author="Luciano Kostelac" w:date="2023-02-16T02:24:00Z"/>
                <w:sz w:val="20"/>
                <w:szCs w:val="20"/>
              </w:rPr>
            </w:pPr>
          </w:p>
        </w:tc>
        <w:tc>
          <w:tcPr>
            <w:tcW w:w="1417" w:type="dxa"/>
            <w:shd w:val="clear" w:color="auto" w:fill="auto"/>
            <w:noWrap/>
            <w:vAlign w:val="bottom"/>
            <w:hideMark/>
          </w:tcPr>
          <w:p w14:paraId="6479A7EC" w14:textId="77777777" w:rsidR="005864CB" w:rsidRPr="006110CD" w:rsidRDefault="005864CB" w:rsidP="00223A6B">
            <w:pPr>
              <w:spacing w:before="0" w:after="0" w:line="240" w:lineRule="auto"/>
              <w:jc w:val="left"/>
              <w:rPr>
                <w:ins w:id="1646" w:author="Luciano Kostelac" w:date="2023-02-16T02:24:00Z"/>
                <w:sz w:val="20"/>
                <w:szCs w:val="20"/>
              </w:rPr>
            </w:pPr>
          </w:p>
        </w:tc>
        <w:tc>
          <w:tcPr>
            <w:tcW w:w="1843" w:type="dxa"/>
            <w:shd w:val="clear" w:color="auto" w:fill="auto"/>
            <w:noWrap/>
            <w:vAlign w:val="bottom"/>
            <w:hideMark/>
          </w:tcPr>
          <w:p w14:paraId="2A2BF23C" w14:textId="77777777" w:rsidR="005864CB" w:rsidRPr="006110CD" w:rsidRDefault="005864CB" w:rsidP="00223A6B">
            <w:pPr>
              <w:spacing w:before="0" w:after="0" w:line="240" w:lineRule="auto"/>
              <w:jc w:val="right"/>
              <w:rPr>
                <w:ins w:id="1647" w:author="Luciano Kostelac" w:date="2023-02-16T02:24:00Z"/>
                <w:rFonts w:ascii="Calibri" w:hAnsi="Calibri" w:cs="Calibri"/>
                <w:color w:val="000000"/>
                <w:sz w:val="22"/>
                <w:szCs w:val="22"/>
              </w:rPr>
            </w:pPr>
            <w:ins w:id="1648" w:author="Luciano Kostelac" w:date="2023-02-16T02:24:00Z">
              <w:r w:rsidRPr="006110CD">
                <w:rPr>
                  <w:rFonts w:ascii="Calibri" w:hAnsi="Calibri" w:cs="Calibri"/>
                  <w:color w:val="000000"/>
                  <w:sz w:val="22"/>
                  <w:szCs w:val="22"/>
                </w:rPr>
                <w:t>0,017279</w:t>
              </w:r>
            </w:ins>
          </w:p>
        </w:tc>
        <w:tc>
          <w:tcPr>
            <w:tcW w:w="1554" w:type="dxa"/>
            <w:shd w:val="clear" w:color="auto" w:fill="auto"/>
            <w:noWrap/>
            <w:vAlign w:val="bottom"/>
            <w:hideMark/>
          </w:tcPr>
          <w:p w14:paraId="72F8B80B" w14:textId="77777777" w:rsidR="005864CB" w:rsidRPr="006110CD" w:rsidRDefault="005864CB" w:rsidP="00223A6B">
            <w:pPr>
              <w:spacing w:before="0" w:after="0" w:line="240" w:lineRule="auto"/>
              <w:jc w:val="right"/>
              <w:rPr>
                <w:ins w:id="1649" w:author="Luciano Kostelac" w:date="2023-02-16T02:24:00Z"/>
                <w:rFonts w:ascii="Calibri" w:hAnsi="Calibri" w:cs="Calibri"/>
                <w:color w:val="000000"/>
                <w:sz w:val="22"/>
                <w:szCs w:val="22"/>
              </w:rPr>
            </w:pPr>
            <w:ins w:id="1650" w:author="Luciano Kostelac" w:date="2023-02-16T02:24:00Z">
              <w:r w:rsidRPr="006110CD">
                <w:rPr>
                  <w:rFonts w:ascii="Calibri" w:hAnsi="Calibri" w:cs="Calibri"/>
                  <w:color w:val="000000"/>
                  <w:sz w:val="22"/>
                  <w:szCs w:val="22"/>
                </w:rPr>
                <w:t>0,017124</w:t>
              </w:r>
            </w:ins>
          </w:p>
        </w:tc>
      </w:tr>
      <w:tr w:rsidR="005864CB" w:rsidRPr="006110CD" w14:paraId="763FAE1F" w14:textId="77777777" w:rsidTr="00223A6B">
        <w:trPr>
          <w:trHeight w:val="288"/>
          <w:ins w:id="1651" w:author="Luciano Kostelac" w:date="2023-02-16T02:24:00Z"/>
        </w:trPr>
        <w:tc>
          <w:tcPr>
            <w:tcW w:w="1838" w:type="dxa"/>
            <w:shd w:val="clear" w:color="auto" w:fill="auto"/>
            <w:noWrap/>
            <w:vAlign w:val="bottom"/>
            <w:hideMark/>
          </w:tcPr>
          <w:p w14:paraId="4681FB00" w14:textId="77777777" w:rsidR="005864CB" w:rsidRPr="006110CD" w:rsidRDefault="005864CB" w:rsidP="00223A6B">
            <w:pPr>
              <w:spacing w:before="0" w:after="0" w:line="240" w:lineRule="auto"/>
              <w:jc w:val="right"/>
              <w:rPr>
                <w:ins w:id="1652" w:author="Luciano Kostelac" w:date="2023-02-16T02:24:00Z"/>
                <w:rFonts w:ascii="Calibri" w:hAnsi="Calibri" w:cs="Calibri"/>
                <w:color w:val="000000"/>
                <w:sz w:val="22"/>
                <w:szCs w:val="22"/>
              </w:rPr>
            </w:pPr>
            <w:ins w:id="1653" w:author="Luciano Kostelac" w:date="2023-02-16T02:24:00Z">
              <w:r w:rsidRPr="006110CD">
                <w:rPr>
                  <w:rFonts w:ascii="Calibri" w:hAnsi="Calibri" w:cs="Calibri"/>
                  <w:color w:val="000000"/>
                  <w:sz w:val="22"/>
                  <w:szCs w:val="22"/>
                </w:rPr>
                <w:t>167031905,77074</w:t>
              </w:r>
            </w:ins>
          </w:p>
        </w:tc>
        <w:tc>
          <w:tcPr>
            <w:tcW w:w="1134" w:type="dxa"/>
            <w:shd w:val="clear" w:color="auto" w:fill="auto"/>
            <w:noWrap/>
            <w:vAlign w:val="bottom"/>
            <w:hideMark/>
          </w:tcPr>
          <w:p w14:paraId="03870193" w14:textId="77777777" w:rsidR="005864CB" w:rsidRPr="006110CD" w:rsidRDefault="005864CB" w:rsidP="00223A6B">
            <w:pPr>
              <w:spacing w:before="0" w:after="0" w:line="240" w:lineRule="auto"/>
              <w:jc w:val="right"/>
              <w:rPr>
                <w:ins w:id="1654" w:author="Luciano Kostelac" w:date="2023-02-16T02:24:00Z"/>
                <w:rFonts w:ascii="Calibri" w:hAnsi="Calibri" w:cs="Calibri"/>
                <w:color w:val="000000"/>
                <w:sz w:val="22"/>
                <w:szCs w:val="22"/>
              </w:rPr>
            </w:pPr>
          </w:p>
        </w:tc>
        <w:tc>
          <w:tcPr>
            <w:tcW w:w="1276" w:type="dxa"/>
            <w:shd w:val="clear" w:color="auto" w:fill="auto"/>
            <w:noWrap/>
            <w:vAlign w:val="bottom"/>
            <w:hideMark/>
          </w:tcPr>
          <w:p w14:paraId="6D541E52" w14:textId="77777777" w:rsidR="005864CB" w:rsidRPr="006110CD" w:rsidRDefault="005864CB" w:rsidP="00223A6B">
            <w:pPr>
              <w:spacing w:before="0" w:after="0" w:line="240" w:lineRule="auto"/>
              <w:jc w:val="left"/>
              <w:rPr>
                <w:ins w:id="1655" w:author="Luciano Kostelac" w:date="2023-02-16T02:24:00Z"/>
                <w:sz w:val="20"/>
                <w:szCs w:val="20"/>
              </w:rPr>
            </w:pPr>
          </w:p>
        </w:tc>
        <w:tc>
          <w:tcPr>
            <w:tcW w:w="1417" w:type="dxa"/>
            <w:shd w:val="clear" w:color="auto" w:fill="auto"/>
            <w:noWrap/>
            <w:vAlign w:val="bottom"/>
            <w:hideMark/>
          </w:tcPr>
          <w:p w14:paraId="4F1C194A" w14:textId="77777777" w:rsidR="005864CB" w:rsidRPr="006110CD" w:rsidRDefault="005864CB" w:rsidP="00223A6B">
            <w:pPr>
              <w:spacing w:before="0" w:after="0" w:line="240" w:lineRule="auto"/>
              <w:jc w:val="left"/>
              <w:rPr>
                <w:ins w:id="1656" w:author="Luciano Kostelac" w:date="2023-02-16T02:24:00Z"/>
                <w:sz w:val="20"/>
                <w:szCs w:val="20"/>
              </w:rPr>
            </w:pPr>
          </w:p>
        </w:tc>
        <w:tc>
          <w:tcPr>
            <w:tcW w:w="1843" w:type="dxa"/>
            <w:shd w:val="clear" w:color="auto" w:fill="auto"/>
            <w:noWrap/>
            <w:vAlign w:val="bottom"/>
            <w:hideMark/>
          </w:tcPr>
          <w:p w14:paraId="0402FC23" w14:textId="77777777" w:rsidR="005864CB" w:rsidRPr="006110CD" w:rsidRDefault="005864CB" w:rsidP="00223A6B">
            <w:pPr>
              <w:spacing w:before="0" w:after="0" w:line="240" w:lineRule="auto"/>
              <w:jc w:val="right"/>
              <w:rPr>
                <w:ins w:id="1657" w:author="Luciano Kostelac" w:date="2023-02-16T02:24:00Z"/>
                <w:rFonts w:ascii="Calibri" w:hAnsi="Calibri" w:cs="Calibri"/>
                <w:color w:val="000000"/>
                <w:sz w:val="22"/>
                <w:szCs w:val="22"/>
              </w:rPr>
            </w:pPr>
            <w:ins w:id="1658" w:author="Luciano Kostelac" w:date="2023-02-16T02:24:00Z">
              <w:r w:rsidRPr="006110CD">
                <w:rPr>
                  <w:rFonts w:ascii="Calibri" w:hAnsi="Calibri" w:cs="Calibri"/>
                  <w:color w:val="000000"/>
                  <w:sz w:val="22"/>
                  <w:szCs w:val="22"/>
                </w:rPr>
                <w:t>0,017154</w:t>
              </w:r>
            </w:ins>
          </w:p>
        </w:tc>
        <w:tc>
          <w:tcPr>
            <w:tcW w:w="1554" w:type="dxa"/>
            <w:shd w:val="clear" w:color="auto" w:fill="auto"/>
            <w:noWrap/>
            <w:vAlign w:val="bottom"/>
            <w:hideMark/>
          </w:tcPr>
          <w:p w14:paraId="018F6C70" w14:textId="77777777" w:rsidR="005864CB" w:rsidRPr="006110CD" w:rsidRDefault="005864CB" w:rsidP="00223A6B">
            <w:pPr>
              <w:spacing w:before="0" w:after="0" w:line="240" w:lineRule="auto"/>
              <w:jc w:val="right"/>
              <w:rPr>
                <w:ins w:id="1659" w:author="Luciano Kostelac" w:date="2023-02-16T02:24:00Z"/>
                <w:rFonts w:ascii="Calibri" w:hAnsi="Calibri" w:cs="Calibri"/>
                <w:color w:val="000000"/>
                <w:sz w:val="22"/>
                <w:szCs w:val="22"/>
              </w:rPr>
            </w:pPr>
            <w:ins w:id="1660" w:author="Luciano Kostelac" w:date="2023-02-16T02:24:00Z">
              <w:r w:rsidRPr="006110CD">
                <w:rPr>
                  <w:rFonts w:ascii="Calibri" w:hAnsi="Calibri" w:cs="Calibri"/>
                  <w:color w:val="000000"/>
                  <w:sz w:val="22"/>
                  <w:szCs w:val="22"/>
                </w:rPr>
                <w:t>0,017004</w:t>
              </w:r>
            </w:ins>
          </w:p>
        </w:tc>
      </w:tr>
      <w:tr w:rsidR="005864CB" w:rsidRPr="006110CD" w14:paraId="379564A4" w14:textId="77777777" w:rsidTr="00223A6B">
        <w:trPr>
          <w:trHeight w:val="288"/>
          <w:ins w:id="1661" w:author="Luciano Kostelac" w:date="2023-02-16T02:24:00Z"/>
        </w:trPr>
        <w:tc>
          <w:tcPr>
            <w:tcW w:w="1838" w:type="dxa"/>
            <w:shd w:val="clear" w:color="auto" w:fill="auto"/>
            <w:noWrap/>
            <w:vAlign w:val="bottom"/>
            <w:hideMark/>
          </w:tcPr>
          <w:p w14:paraId="0407C644" w14:textId="77777777" w:rsidR="005864CB" w:rsidRPr="006110CD" w:rsidRDefault="005864CB" w:rsidP="00223A6B">
            <w:pPr>
              <w:spacing w:before="0" w:after="0" w:line="240" w:lineRule="auto"/>
              <w:jc w:val="right"/>
              <w:rPr>
                <w:ins w:id="1662" w:author="Luciano Kostelac" w:date="2023-02-16T02:24:00Z"/>
                <w:rFonts w:ascii="Calibri" w:hAnsi="Calibri" w:cs="Calibri"/>
                <w:color w:val="000000"/>
                <w:sz w:val="22"/>
                <w:szCs w:val="22"/>
              </w:rPr>
            </w:pPr>
            <w:ins w:id="1663" w:author="Luciano Kostelac" w:date="2023-02-16T02:24:00Z">
              <w:r w:rsidRPr="006110CD">
                <w:rPr>
                  <w:rFonts w:ascii="Calibri" w:hAnsi="Calibri" w:cs="Calibri"/>
                  <w:color w:val="000000"/>
                  <w:sz w:val="22"/>
                  <w:szCs w:val="22"/>
                </w:rPr>
                <w:t>167031905,77184</w:t>
              </w:r>
            </w:ins>
          </w:p>
        </w:tc>
        <w:tc>
          <w:tcPr>
            <w:tcW w:w="1134" w:type="dxa"/>
            <w:shd w:val="clear" w:color="auto" w:fill="auto"/>
            <w:noWrap/>
            <w:vAlign w:val="bottom"/>
            <w:hideMark/>
          </w:tcPr>
          <w:p w14:paraId="394DC60B" w14:textId="77777777" w:rsidR="005864CB" w:rsidRPr="006110CD" w:rsidRDefault="005864CB" w:rsidP="00223A6B">
            <w:pPr>
              <w:spacing w:before="0" w:after="0" w:line="240" w:lineRule="auto"/>
              <w:jc w:val="right"/>
              <w:rPr>
                <w:ins w:id="1664" w:author="Luciano Kostelac" w:date="2023-02-16T02:24:00Z"/>
                <w:rFonts w:ascii="Calibri" w:hAnsi="Calibri" w:cs="Calibri"/>
                <w:color w:val="000000"/>
                <w:sz w:val="22"/>
                <w:szCs w:val="22"/>
              </w:rPr>
            </w:pPr>
          </w:p>
        </w:tc>
        <w:tc>
          <w:tcPr>
            <w:tcW w:w="1276" w:type="dxa"/>
            <w:shd w:val="clear" w:color="auto" w:fill="auto"/>
            <w:noWrap/>
            <w:vAlign w:val="bottom"/>
            <w:hideMark/>
          </w:tcPr>
          <w:p w14:paraId="77B35555" w14:textId="77777777" w:rsidR="005864CB" w:rsidRPr="006110CD" w:rsidRDefault="005864CB" w:rsidP="00223A6B">
            <w:pPr>
              <w:spacing w:before="0" w:after="0" w:line="240" w:lineRule="auto"/>
              <w:jc w:val="left"/>
              <w:rPr>
                <w:ins w:id="1665" w:author="Luciano Kostelac" w:date="2023-02-16T02:24:00Z"/>
                <w:sz w:val="20"/>
                <w:szCs w:val="20"/>
              </w:rPr>
            </w:pPr>
          </w:p>
        </w:tc>
        <w:tc>
          <w:tcPr>
            <w:tcW w:w="1417" w:type="dxa"/>
            <w:shd w:val="clear" w:color="auto" w:fill="auto"/>
            <w:noWrap/>
            <w:vAlign w:val="bottom"/>
            <w:hideMark/>
          </w:tcPr>
          <w:p w14:paraId="35DD86B4" w14:textId="77777777" w:rsidR="005864CB" w:rsidRPr="006110CD" w:rsidRDefault="005864CB" w:rsidP="00223A6B">
            <w:pPr>
              <w:spacing w:before="0" w:after="0" w:line="240" w:lineRule="auto"/>
              <w:jc w:val="left"/>
              <w:rPr>
                <w:ins w:id="1666" w:author="Luciano Kostelac" w:date="2023-02-16T02:24:00Z"/>
                <w:sz w:val="20"/>
                <w:szCs w:val="20"/>
              </w:rPr>
            </w:pPr>
          </w:p>
        </w:tc>
        <w:tc>
          <w:tcPr>
            <w:tcW w:w="1843" w:type="dxa"/>
            <w:shd w:val="clear" w:color="auto" w:fill="auto"/>
            <w:noWrap/>
            <w:vAlign w:val="bottom"/>
            <w:hideMark/>
          </w:tcPr>
          <w:p w14:paraId="0E8585BB" w14:textId="77777777" w:rsidR="005864CB" w:rsidRPr="006110CD" w:rsidRDefault="005864CB" w:rsidP="00223A6B">
            <w:pPr>
              <w:spacing w:before="0" w:after="0" w:line="240" w:lineRule="auto"/>
              <w:jc w:val="left"/>
              <w:rPr>
                <w:ins w:id="1667" w:author="Luciano Kostelac" w:date="2023-02-16T02:24:00Z"/>
                <w:sz w:val="20"/>
                <w:szCs w:val="20"/>
              </w:rPr>
            </w:pPr>
          </w:p>
        </w:tc>
        <w:tc>
          <w:tcPr>
            <w:tcW w:w="1554" w:type="dxa"/>
            <w:shd w:val="clear" w:color="auto" w:fill="auto"/>
            <w:noWrap/>
            <w:vAlign w:val="bottom"/>
            <w:hideMark/>
          </w:tcPr>
          <w:p w14:paraId="3367FE59" w14:textId="77777777" w:rsidR="005864CB" w:rsidRPr="006110CD" w:rsidRDefault="005864CB" w:rsidP="00223A6B">
            <w:pPr>
              <w:spacing w:before="0" w:after="0" w:line="240" w:lineRule="auto"/>
              <w:jc w:val="left"/>
              <w:rPr>
                <w:ins w:id="1668" w:author="Luciano Kostelac" w:date="2023-02-16T02:24:00Z"/>
                <w:sz w:val="20"/>
                <w:szCs w:val="20"/>
              </w:rPr>
            </w:pPr>
          </w:p>
        </w:tc>
      </w:tr>
      <w:tr w:rsidR="005864CB" w:rsidRPr="006110CD" w14:paraId="14F73A62" w14:textId="77777777" w:rsidTr="00223A6B">
        <w:trPr>
          <w:trHeight w:val="288"/>
          <w:ins w:id="1669" w:author="Luciano Kostelac" w:date="2023-02-16T02:24:00Z"/>
        </w:trPr>
        <w:tc>
          <w:tcPr>
            <w:tcW w:w="1838" w:type="dxa"/>
            <w:shd w:val="clear" w:color="auto" w:fill="auto"/>
            <w:noWrap/>
            <w:vAlign w:val="bottom"/>
            <w:hideMark/>
          </w:tcPr>
          <w:p w14:paraId="7942A5EA" w14:textId="77777777" w:rsidR="005864CB" w:rsidRPr="006110CD" w:rsidRDefault="005864CB" w:rsidP="00223A6B">
            <w:pPr>
              <w:spacing w:before="0" w:after="0" w:line="240" w:lineRule="auto"/>
              <w:jc w:val="right"/>
              <w:rPr>
                <w:ins w:id="1670" w:author="Luciano Kostelac" w:date="2023-02-16T02:24:00Z"/>
                <w:rFonts w:ascii="Calibri" w:hAnsi="Calibri" w:cs="Calibri"/>
                <w:color w:val="000000"/>
                <w:sz w:val="22"/>
                <w:szCs w:val="22"/>
              </w:rPr>
            </w:pPr>
            <w:ins w:id="1671" w:author="Luciano Kostelac" w:date="2023-02-16T02:24:00Z">
              <w:r w:rsidRPr="006110CD">
                <w:rPr>
                  <w:rFonts w:ascii="Calibri" w:hAnsi="Calibri" w:cs="Calibri"/>
                  <w:color w:val="000000"/>
                  <w:sz w:val="22"/>
                  <w:szCs w:val="22"/>
                </w:rPr>
                <w:t>167031905,77294</w:t>
              </w:r>
            </w:ins>
          </w:p>
        </w:tc>
        <w:tc>
          <w:tcPr>
            <w:tcW w:w="1134" w:type="dxa"/>
            <w:shd w:val="clear" w:color="auto" w:fill="auto"/>
            <w:noWrap/>
            <w:vAlign w:val="bottom"/>
            <w:hideMark/>
          </w:tcPr>
          <w:p w14:paraId="0CE40702" w14:textId="77777777" w:rsidR="005864CB" w:rsidRPr="006110CD" w:rsidRDefault="005864CB" w:rsidP="00223A6B">
            <w:pPr>
              <w:spacing w:before="0" w:after="0" w:line="240" w:lineRule="auto"/>
              <w:jc w:val="right"/>
              <w:rPr>
                <w:ins w:id="1672" w:author="Luciano Kostelac" w:date="2023-02-16T02:24:00Z"/>
                <w:rFonts w:ascii="Calibri" w:hAnsi="Calibri" w:cs="Calibri"/>
                <w:color w:val="000000"/>
                <w:sz w:val="22"/>
                <w:szCs w:val="22"/>
              </w:rPr>
            </w:pPr>
          </w:p>
        </w:tc>
        <w:tc>
          <w:tcPr>
            <w:tcW w:w="1276" w:type="dxa"/>
            <w:shd w:val="clear" w:color="auto" w:fill="auto"/>
            <w:noWrap/>
            <w:vAlign w:val="bottom"/>
            <w:hideMark/>
          </w:tcPr>
          <w:p w14:paraId="22ED9B17" w14:textId="77777777" w:rsidR="005864CB" w:rsidRPr="006110CD" w:rsidRDefault="005864CB" w:rsidP="00223A6B">
            <w:pPr>
              <w:spacing w:before="0" w:after="0" w:line="240" w:lineRule="auto"/>
              <w:jc w:val="left"/>
              <w:rPr>
                <w:ins w:id="1673" w:author="Luciano Kostelac" w:date="2023-02-16T02:24:00Z"/>
                <w:sz w:val="20"/>
                <w:szCs w:val="20"/>
              </w:rPr>
            </w:pPr>
          </w:p>
        </w:tc>
        <w:tc>
          <w:tcPr>
            <w:tcW w:w="1417" w:type="dxa"/>
            <w:shd w:val="clear" w:color="auto" w:fill="auto"/>
            <w:noWrap/>
            <w:vAlign w:val="bottom"/>
            <w:hideMark/>
          </w:tcPr>
          <w:p w14:paraId="10638026" w14:textId="77777777" w:rsidR="005864CB" w:rsidRPr="006110CD" w:rsidRDefault="005864CB" w:rsidP="00223A6B">
            <w:pPr>
              <w:spacing w:before="0" w:after="0" w:line="240" w:lineRule="auto"/>
              <w:jc w:val="left"/>
              <w:rPr>
                <w:ins w:id="1674" w:author="Luciano Kostelac" w:date="2023-02-16T02:24:00Z"/>
                <w:sz w:val="20"/>
                <w:szCs w:val="20"/>
              </w:rPr>
            </w:pPr>
          </w:p>
        </w:tc>
        <w:tc>
          <w:tcPr>
            <w:tcW w:w="1843" w:type="dxa"/>
            <w:shd w:val="clear" w:color="auto" w:fill="auto"/>
            <w:noWrap/>
            <w:vAlign w:val="bottom"/>
            <w:hideMark/>
          </w:tcPr>
          <w:p w14:paraId="5437ED86" w14:textId="77777777" w:rsidR="005864CB" w:rsidRPr="006110CD" w:rsidRDefault="005864CB" w:rsidP="00223A6B">
            <w:pPr>
              <w:spacing w:before="0" w:after="0" w:line="240" w:lineRule="auto"/>
              <w:jc w:val="right"/>
              <w:rPr>
                <w:ins w:id="1675" w:author="Luciano Kostelac" w:date="2023-02-16T02:24:00Z"/>
                <w:rFonts w:ascii="Calibri" w:hAnsi="Calibri" w:cs="Calibri"/>
                <w:color w:val="000000"/>
                <w:sz w:val="22"/>
                <w:szCs w:val="22"/>
              </w:rPr>
            </w:pPr>
            <w:ins w:id="1676" w:author="Luciano Kostelac" w:date="2023-02-16T02:24:00Z">
              <w:r w:rsidRPr="006110CD">
                <w:rPr>
                  <w:rFonts w:ascii="Calibri" w:hAnsi="Calibri" w:cs="Calibri"/>
                  <w:color w:val="000000"/>
                  <w:sz w:val="22"/>
                  <w:szCs w:val="22"/>
                </w:rPr>
                <w:t>0,016925</w:t>
              </w:r>
            </w:ins>
          </w:p>
        </w:tc>
        <w:tc>
          <w:tcPr>
            <w:tcW w:w="1554" w:type="dxa"/>
            <w:shd w:val="clear" w:color="auto" w:fill="auto"/>
            <w:noWrap/>
            <w:vAlign w:val="bottom"/>
            <w:hideMark/>
          </w:tcPr>
          <w:p w14:paraId="009FFE9B" w14:textId="77777777" w:rsidR="005864CB" w:rsidRPr="006110CD" w:rsidRDefault="005864CB" w:rsidP="00223A6B">
            <w:pPr>
              <w:spacing w:before="0" w:after="0" w:line="240" w:lineRule="auto"/>
              <w:jc w:val="right"/>
              <w:rPr>
                <w:ins w:id="1677" w:author="Luciano Kostelac" w:date="2023-02-16T02:24:00Z"/>
                <w:rFonts w:ascii="Calibri" w:hAnsi="Calibri" w:cs="Calibri"/>
                <w:color w:val="000000"/>
                <w:sz w:val="22"/>
                <w:szCs w:val="22"/>
              </w:rPr>
            </w:pPr>
            <w:ins w:id="1678" w:author="Luciano Kostelac" w:date="2023-02-16T02:24:00Z">
              <w:r w:rsidRPr="006110CD">
                <w:rPr>
                  <w:rFonts w:ascii="Calibri" w:hAnsi="Calibri" w:cs="Calibri"/>
                  <w:color w:val="000000"/>
                  <w:sz w:val="22"/>
                  <w:szCs w:val="22"/>
                </w:rPr>
                <w:t>0,016783</w:t>
              </w:r>
            </w:ins>
          </w:p>
        </w:tc>
      </w:tr>
      <w:tr w:rsidR="005864CB" w:rsidRPr="006110CD" w14:paraId="31584652" w14:textId="77777777" w:rsidTr="00223A6B">
        <w:trPr>
          <w:trHeight w:val="288"/>
          <w:ins w:id="1679" w:author="Luciano Kostelac" w:date="2023-02-16T02:24:00Z"/>
        </w:trPr>
        <w:tc>
          <w:tcPr>
            <w:tcW w:w="1838" w:type="dxa"/>
            <w:shd w:val="clear" w:color="auto" w:fill="auto"/>
            <w:noWrap/>
            <w:vAlign w:val="bottom"/>
            <w:hideMark/>
          </w:tcPr>
          <w:p w14:paraId="6B876C4F" w14:textId="77777777" w:rsidR="005864CB" w:rsidRPr="006110CD" w:rsidRDefault="005864CB" w:rsidP="00223A6B">
            <w:pPr>
              <w:spacing w:before="0" w:after="0" w:line="240" w:lineRule="auto"/>
              <w:jc w:val="right"/>
              <w:rPr>
                <w:ins w:id="1680" w:author="Luciano Kostelac" w:date="2023-02-16T02:24:00Z"/>
                <w:rFonts w:ascii="Calibri" w:hAnsi="Calibri" w:cs="Calibri"/>
                <w:color w:val="000000"/>
                <w:sz w:val="22"/>
                <w:szCs w:val="22"/>
              </w:rPr>
            </w:pPr>
            <w:ins w:id="1681" w:author="Luciano Kostelac" w:date="2023-02-16T02:24:00Z">
              <w:r w:rsidRPr="006110CD">
                <w:rPr>
                  <w:rFonts w:ascii="Calibri" w:hAnsi="Calibri" w:cs="Calibri"/>
                  <w:color w:val="000000"/>
                  <w:sz w:val="22"/>
                  <w:szCs w:val="22"/>
                </w:rPr>
                <w:t>167031905,77404</w:t>
              </w:r>
            </w:ins>
          </w:p>
        </w:tc>
        <w:tc>
          <w:tcPr>
            <w:tcW w:w="1134" w:type="dxa"/>
            <w:shd w:val="clear" w:color="auto" w:fill="auto"/>
            <w:noWrap/>
            <w:vAlign w:val="bottom"/>
            <w:hideMark/>
          </w:tcPr>
          <w:p w14:paraId="45530C92" w14:textId="77777777" w:rsidR="005864CB" w:rsidRPr="006110CD" w:rsidRDefault="005864CB" w:rsidP="00223A6B">
            <w:pPr>
              <w:spacing w:before="0" w:after="0" w:line="240" w:lineRule="auto"/>
              <w:jc w:val="right"/>
              <w:rPr>
                <w:ins w:id="1682" w:author="Luciano Kostelac" w:date="2023-02-16T02:24:00Z"/>
                <w:rFonts w:ascii="Calibri" w:hAnsi="Calibri" w:cs="Calibri"/>
                <w:color w:val="000000"/>
                <w:sz w:val="22"/>
                <w:szCs w:val="22"/>
              </w:rPr>
            </w:pPr>
          </w:p>
        </w:tc>
        <w:tc>
          <w:tcPr>
            <w:tcW w:w="1276" w:type="dxa"/>
            <w:shd w:val="clear" w:color="auto" w:fill="auto"/>
            <w:noWrap/>
            <w:vAlign w:val="bottom"/>
            <w:hideMark/>
          </w:tcPr>
          <w:p w14:paraId="1E1614A2" w14:textId="77777777" w:rsidR="005864CB" w:rsidRPr="006110CD" w:rsidRDefault="005864CB" w:rsidP="00223A6B">
            <w:pPr>
              <w:spacing w:before="0" w:after="0" w:line="240" w:lineRule="auto"/>
              <w:jc w:val="left"/>
              <w:rPr>
                <w:ins w:id="1683" w:author="Luciano Kostelac" w:date="2023-02-16T02:24:00Z"/>
                <w:sz w:val="20"/>
                <w:szCs w:val="20"/>
              </w:rPr>
            </w:pPr>
          </w:p>
        </w:tc>
        <w:tc>
          <w:tcPr>
            <w:tcW w:w="1417" w:type="dxa"/>
            <w:shd w:val="clear" w:color="auto" w:fill="auto"/>
            <w:noWrap/>
            <w:vAlign w:val="bottom"/>
            <w:hideMark/>
          </w:tcPr>
          <w:p w14:paraId="50224B4A" w14:textId="77777777" w:rsidR="005864CB" w:rsidRPr="006110CD" w:rsidRDefault="005864CB" w:rsidP="00223A6B">
            <w:pPr>
              <w:spacing w:before="0" w:after="0" w:line="240" w:lineRule="auto"/>
              <w:jc w:val="left"/>
              <w:rPr>
                <w:ins w:id="1684" w:author="Luciano Kostelac" w:date="2023-02-16T02:24:00Z"/>
                <w:sz w:val="20"/>
                <w:szCs w:val="20"/>
              </w:rPr>
            </w:pPr>
          </w:p>
        </w:tc>
        <w:tc>
          <w:tcPr>
            <w:tcW w:w="1843" w:type="dxa"/>
            <w:shd w:val="clear" w:color="auto" w:fill="auto"/>
            <w:noWrap/>
            <w:vAlign w:val="bottom"/>
            <w:hideMark/>
          </w:tcPr>
          <w:p w14:paraId="4EAF37D0" w14:textId="77777777" w:rsidR="005864CB" w:rsidRPr="006110CD" w:rsidRDefault="005864CB" w:rsidP="00223A6B">
            <w:pPr>
              <w:spacing w:before="0" w:after="0" w:line="240" w:lineRule="auto"/>
              <w:jc w:val="left"/>
              <w:rPr>
                <w:ins w:id="1685" w:author="Luciano Kostelac" w:date="2023-02-16T02:24:00Z"/>
                <w:sz w:val="20"/>
                <w:szCs w:val="20"/>
              </w:rPr>
            </w:pPr>
          </w:p>
        </w:tc>
        <w:tc>
          <w:tcPr>
            <w:tcW w:w="1554" w:type="dxa"/>
            <w:shd w:val="clear" w:color="auto" w:fill="auto"/>
            <w:noWrap/>
            <w:vAlign w:val="bottom"/>
            <w:hideMark/>
          </w:tcPr>
          <w:p w14:paraId="32FD0FEA" w14:textId="77777777" w:rsidR="005864CB" w:rsidRPr="006110CD" w:rsidRDefault="005864CB" w:rsidP="00223A6B">
            <w:pPr>
              <w:spacing w:before="0" w:after="0" w:line="240" w:lineRule="auto"/>
              <w:jc w:val="left"/>
              <w:rPr>
                <w:ins w:id="1686" w:author="Luciano Kostelac" w:date="2023-02-16T02:24:00Z"/>
                <w:sz w:val="20"/>
                <w:szCs w:val="20"/>
              </w:rPr>
            </w:pPr>
          </w:p>
        </w:tc>
      </w:tr>
      <w:tr w:rsidR="005864CB" w:rsidRPr="006110CD" w14:paraId="476BBD5A" w14:textId="77777777" w:rsidTr="00223A6B">
        <w:trPr>
          <w:trHeight w:val="288"/>
          <w:ins w:id="1687" w:author="Luciano Kostelac" w:date="2023-02-16T02:24:00Z"/>
        </w:trPr>
        <w:tc>
          <w:tcPr>
            <w:tcW w:w="1838" w:type="dxa"/>
            <w:shd w:val="clear" w:color="auto" w:fill="auto"/>
            <w:noWrap/>
            <w:vAlign w:val="bottom"/>
            <w:hideMark/>
          </w:tcPr>
          <w:p w14:paraId="228E881D" w14:textId="77777777" w:rsidR="005864CB" w:rsidRPr="006110CD" w:rsidRDefault="005864CB" w:rsidP="00223A6B">
            <w:pPr>
              <w:spacing w:before="0" w:after="0" w:line="240" w:lineRule="auto"/>
              <w:jc w:val="right"/>
              <w:rPr>
                <w:ins w:id="1688" w:author="Luciano Kostelac" w:date="2023-02-16T02:24:00Z"/>
                <w:rFonts w:ascii="Calibri" w:hAnsi="Calibri" w:cs="Calibri"/>
                <w:color w:val="000000"/>
                <w:sz w:val="22"/>
                <w:szCs w:val="22"/>
              </w:rPr>
            </w:pPr>
            <w:ins w:id="1689" w:author="Luciano Kostelac" w:date="2023-02-16T02:24:00Z">
              <w:r w:rsidRPr="006110CD">
                <w:rPr>
                  <w:rFonts w:ascii="Calibri" w:hAnsi="Calibri" w:cs="Calibri"/>
                  <w:color w:val="000000"/>
                  <w:sz w:val="22"/>
                  <w:szCs w:val="22"/>
                </w:rPr>
                <w:t>167031905,77514</w:t>
              </w:r>
            </w:ins>
          </w:p>
        </w:tc>
        <w:tc>
          <w:tcPr>
            <w:tcW w:w="1134" w:type="dxa"/>
            <w:shd w:val="clear" w:color="auto" w:fill="auto"/>
            <w:noWrap/>
            <w:vAlign w:val="bottom"/>
            <w:hideMark/>
          </w:tcPr>
          <w:p w14:paraId="51088F95" w14:textId="77777777" w:rsidR="005864CB" w:rsidRPr="006110CD" w:rsidRDefault="005864CB" w:rsidP="00223A6B">
            <w:pPr>
              <w:spacing w:before="0" w:after="0" w:line="240" w:lineRule="auto"/>
              <w:jc w:val="right"/>
              <w:rPr>
                <w:ins w:id="1690" w:author="Luciano Kostelac" w:date="2023-02-16T02:24:00Z"/>
                <w:rFonts w:ascii="Calibri" w:hAnsi="Calibri" w:cs="Calibri"/>
                <w:color w:val="000000"/>
                <w:sz w:val="22"/>
                <w:szCs w:val="22"/>
              </w:rPr>
            </w:pPr>
          </w:p>
        </w:tc>
        <w:tc>
          <w:tcPr>
            <w:tcW w:w="1276" w:type="dxa"/>
            <w:shd w:val="clear" w:color="auto" w:fill="auto"/>
            <w:noWrap/>
            <w:vAlign w:val="bottom"/>
            <w:hideMark/>
          </w:tcPr>
          <w:p w14:paraId="5079392B" w14:textId="77777777" w:rsidR="005864CB" w:rsidRPr="006110CD" w:rsidRDefault="005864CB" w:rsidP="00223A6B">
            <w:pPr>
              <w:spacing w:before="0" w:after="0" w:line="240" w:lineRule="auto"/>
              <w:jc w:val="left"/>
              <w:rPr>
                <w:ins w:id="1691" w:author="Luciano Kostelac" w:date="2023-02-16T02:24:00Z"/>
                <w:sz w:val="20"/>
                <w:szCs w:val="20"/>
              </w:rPr>
            </w:pPr>
          </w:p>
        </w:tc>
        <w:tc>
          <w:tcPr>
            <w:tcW w:w="1417" w:type="dxa"/>
            <w:shd w:val="clear" w:color="auto" w:fill="auto"/>
            <w:noWrap/>
            <w:vAlign w:val="bottom"/>
            <w:hideMark/>
          </w:tcPr>
          <w:p w14:paraId="559311FE" w14:textId="77777777" w:rsidR="005864CB" w:rsidRPr="006110CD" w:rsidRDefault="005864CB" w:rsidP="00223A6B">
            <w:pPr>
              <w:spacing w:before="0" w:after="0" w:line="240" w:lineRule="auto"/>
              <w:jc w:val="left"/>
              <w:rPr>
                <w:ins w:id="1692" w:author="Luciano Kostelac" w:date="2023-02-16T02:24:00Z"/>
                <w:sz w:val="20"/>
                <w:szCs w:val="20"/>
              </w:rPr>
            </w:pPr>
          </w:p>
        </w:tc>
        <w:tc>
          <w:tcPr>
            <w:tcW w:w="1843" w:type="dxa"/>
            <w:shd w:val="clear" w:color="auto" w:fill="auto"/>
            <w:noWrap/>
            <w:vAlign w:val="bottom"/>
            <w:hideMark/>
          </w:tcPr>
          <w:p w14:paraId="06262248" w14:textId="77777777" w:rsidR="005864CB" w:rsidRPr="006110CD" w:rsidRDefault="005864CB" w:rsidP="00223A6B">
            <w:pPr>
              <w:spacing w:before="0" w:after="0" w:line="240" w:lineRule="auto"/>
              <w:jc w:val="right"/>
              <w:rPr>
                <w:ins w:id="1693" w:author="Luciano Kostelac" w:date="2023-02-16T02:24:00Z"/>
                <w:rFonts w:ascii="Calibri" w:hAnsi="Calibri" w:cs="Calibri"/>
                <w:color w:val="000000"/>
                <w:sz w:val="22"/>
                <w:szCs w:val="22"/>
              </w:rPr>
            </w:pPr>
            <w:ins w:id="1694" w:author="Luciano Kostelac" w:date="2023-02-16T02:24:00Z">
              <w:r w:rsidRPr="006110CD">
                <w:rPr>
                  <w:rFonts w:ascii="Calibri" w:hAnsi="Calibri" w:cs="Calibri"/>
                  <w:color w:val="000000"/>
                  <w:sz w:val="22"/>
                  <w:szCs w:val="22"/>
                </w:rPr>
                <w:t>0,016908</w:t>
              </w:r>
            </w:ins>
          </w:p>
        </w:tc>
        <w:tc>
          <w:tcPr>
            <w:tcW w:w="1554" w:type="dxa"/>
            <w:shd w:val="clear" w:color="auto" w:fill="auto"/>
            <w:noWrap/>
            <w:vAlign w:val="bottom"/>
            <w:hideMark/>
          </w:tcPr>
          <w:p w14:paraId="7FFDD1EF" w14:textId="77777777" w:rsidR="005864CB" w:rsidRPr="006110CD" w:rsidRDefault="005864CB" w:rsidP="00223A6B">
            <w:pPr>
              <w:spacing w:before="0" w:after="0" w:line="240" w:lineRule="auto"/>
              <w:jc w:val="right"/>
              <w:rPr>
                <w:ins w:id="1695" w:author="Luciano Kostelac" w:date="2023-02-16T02:24:00Z"/>
                <w:rFonts w:ascii="Calibri" w:hAnsi="Calibri" w:cs="Calibri"/>
                <w:color w:val="000000"/>
                <w:sz w:val="22"/>
                <w:szCs w:val="22"/>
              </w:rPr>
            </w:pPr>
            <w:ins w:id="1696" w:author="Luciano Kostelac" w:date="2023-02-16T02:24:00Z">
              <w:r w:rsidRPr="006110CD">
                <w:rPr>
                  <w:rFonts w:ascii="Calibri" w:hAnsi="Calibri" w:cs="Calibri"/>
                  <w:color w:val="000000"/>
                  <w:sz w:val="22"/>
                  <w:szCs w:val="22"/>
                </w:rPr>
                <w:t>0,016782</w:t>
              </w:r>
            </w:ins>
          </w:p>
        </w:tc>
      </w:tr>
      <w:tr w:rsidR="005864CB" w:rsidRPr="006110CD" w14:paraId="6DD3B6D6" w14:textId="77777777" w:rsidTr="00223A6B">
        <w:trPr>
          <w:trHeight w:val="288"/>
          <w:ins w:id="1697" w:author="Luciano Kostelac" w:date="2023-02-16T02:24:00Z"/>
        </w:trPr>
        <w:tc>
          <w:tcPr>
            <w:tcW w:w="1838" w:type="dxa"/>
            <w:shd w:val="clear" w:color="auto" w:fill="auto"/>
            <w:noWrap/>
            <w:vAlign w:val="bottom"/>
            <w:hideMark/>
          </w:tcPr>
          <w:p w14:paraId="0B4C0588" w14:textId="77777777" w:rsidR="005864CB" w:rsidRPr="006110CD" w:rsidRDefault="005864CB" w:rsidP="00223A6B">
            <w:pPr>
              <w:spacing w:before="0" w:after="0" w:line="240" w:lineRule="auto"/>
              <w:jc w:val="right"/>
              <w:rPr>
                <w:ins w:id="1698" w:author="Luciano Kostelac" w:date="2023-02-16T02:24:00Z"/>
                <w:rFonts w:ascii="Calibri" w:hAnsi="Calibri" w:cs="Calibri"/>
                <w:color w:val="000000"/>
                <w:sz w:val="22"/>
                <w:szCs w:val="22"/>
              </w:rPr>
            </w:pPr>
            <w:ins w:id="1699" w:author="Luciano Kostelac" w:date="2023-02-16T02:24:00Z">
              <w:r w:rsidRPr="006110CD">
                <w:rPr>
                  <w:rFonts w:ascii="Calibri" w:hAnsi="Calibri" w:cs="Calibri"/>
                  <w:color w:val="000000"/>
                  <w:sz w:val="22"/>
                  <w:szCs w:val="22"/>
                </w:rPr>
                <w:t>167031905,77623</w:t>
              </w:r>
            </w:ins>
          </w:p>
        </w:tc>
        <w:tc>
          <w:tcPr>
            <w:tcW w:w="1134" w:type="dxa"/>
            <w:shd w:val="clear" w:color="auto" w:fill="auto"/>
            <w:noWrap/>
            <w:vAlign w:val="bottom"/>
            <w:hideMark/>
          </w:tcPr>
          <w:p w14:paraId="7E7CF218" w14:textId="77777777" w:rsidR="005864CB" w:rsidRPr="006110CD" w:rsidRDefault="005864CB" w:rsidP="00223A6B">
            <w:pPr>
              <w:spacing w:before="0" w:after="0" w:line="240" w:lineRule="auto"/>
              <w:jc w:val="right"/>
              <w:rPr>
                <w:ins w:id="1700" w:author="Luciano Kostelac" w:date="2023-02-16T02:24:00Z"/>
                <w:rFonts w:ascii="Calibri" w:hAnsi="Calibri" w:cs="Calibri"/>
                <w:color w:val="000000"/>
                <w:sz w:val="22"/>
                <w:szCs w:val="22"/>
              </w:rPr>
            </w:pPr>
          </w:p>
        </w:tc>
        <w:tc>
          <w:tcPr>
            <w:tcW w:w="1276" w:type="dxa"/>
            <w:shd w:val="clear" w:color="auto" w:fill="auto"/>
            <w:noWrap/>
            <w:vAlign w:val="bottom"/>
            <w:hideMark/>
          </w:tcPr>
          <w:p w14:paraId="1A606BB2" w14:textId="77777777" w:rsidR="005864CB" w:rsidRPr="006110CD" w:rsidRDefault="005864CB" w:rsidP="00223A6B">
            <w:pPr>
              <w:spacing w:before="0" w:after="0" w:line="240" w:lineRule="auto"/>
              <w:jc w:val="left"/>
              <w:rPr>
                <w:ins w:id="1701" w:author="Luciano Kostelac" w:date="2023-02-16T02:24:00Z"/>
                <w:sz w:val="20"/>
                <w:szCs w:val="20"/>
              </w:rPr>
            </w:pPr>
          </w:p>
        </w:tc>
        <w:tc>
          <w:tcPr>
            <w:tcW w:w="1417" w:type="dxa"/>
            <w:shd w:val="clear" w:color="auto" w:fill="auto"/>
            <w:noWrap/>
            <w:vAlign w:val="bottom"/>
            <w:hideMark/>
          </w:tcPr>
          <w:p w14:paraId="00105194" w14:textId="77777777" w:rsidR="005864CB" w:rsidRPr="006110CD" w:rsidRDefault="005864CB" w:rsidP="00223A6B">
            <w:pPr>
              <w:spacing w:before="0" w:after="0" w:line="240" w:lineRule="auto"/>
              <w:jc w:val="left"/>
              <w:rPr>
                <w:ins w:id="1702" w:author="Luciano Kostelac" w:date="2023-02-16T02:24:00Z"/>
                <w:sz w:val="20"/>
                <w:szCs w:val="20"/>
              </w:rPr>
            </w:pPr>
          </w:p>
        </w:tc>
        <w:tc>
          <w:tcPr>
            <w:tcW w:w="1843" w:type="dxa"/>
            <w:shd w:val="clear" w:color="auto" w:fill="auto"/>
            <w:noWrap/>
            <w:vAlign w:val="bottom"/>
            <w:hideMark/>
          </w:tcPr>
          <w:p w14:paraId="0D1639F0" w14:textId="77777777" w:rsidR="005864CB" w:rsidRPr="006110CD" w:rsidRDefault="005864CB" w:rsidP="00223A6B">
            <w:pPr>
              <w:spacing w:before="0" w:after="0" w:line="240" w:lineRule="auto"/>
              <w:jc w:val="right"/>
              <w:rPr>
                <w:ins w:id="1703" w:author="Luciano Kostelac" w:date="2023-02-16T02:24:00Z"/>
                <w:rFonts w:ascii="Calibri" w:hAnsi="Calibri" w:cs="Calibri"/>
                <w:color w:val="000000"/>
                <w:sz w:val="22"/>
                <w:szCs w:val="22"/>
              </w:rPr>
            </w:pPr>
            <w:ins w:id="1704" w:author="Luciano Kostelac" w:date="2023-02-16T02:24:00Z">
              <w:r w:rsidRPr="006110CD">
                <w:rPr>
                  <w:rFonts w:ascii="Calibri" w:hAnsi="Calibri" w:cs="Calibri"/>
                  <w:color w:val="000000"/>
                  <w:sz w:val="22"/>
                  <w:szCs w:val="22"/>
                </w:rPr>
                <w:t>0,016954</w:t>
              </w:r>
            </w:ins>
          </w:p>
        </w:tc>
        <w:tc>
          <w:tcPr>
            <w:tcW w:w="1554" w:type="dxa"/>
            <w:shd w:val="clear" w:color="auto" w:fill="auto"/>
            <w:noWrap/>
            <w:vAlign w:val="bottom"/>
            <w:hideMark/>
          </w:tcPr>
          <w:p w14:paraId="28B9753F" w14:textId="77777777" w:rsidR="005864CB" w:rsidRPr="006110CD" w:rsidRDefault="005864CB" w:rsidP="00223A6B">
            <w:pPr>
              <w:spacing w:before="0" w:after="0" w:line="240" w:lineRule="auto"/>
              <w:jc w:val="right"/>
              <w:rPr>
                <w:ins w:id="1705" w:author="Luciano Kostelac" w:date="2023-02-16T02:24:00Z"/>
                <w:rFonts w:ascii="Calibri" w:hAnsi="Calibri" w:cs="Calibri"/>
                <w:color w:val="000000"/>
                <w:sz w:val="22"/>
                <w:szCs w:val="22"/>
              </w:rPr>
            </w:pPr>
            <w:ins w:id="1706" w:author="Luciano Kostelac" w:date="2023-02-16T02:24:00Z">
              <w:r w:rsidRPr="006110CD">
                <w:rPr>
                  <w:rFonts w:ascii="Calibri" w:hAnsi="Calibri" w:cs="Calibri"/>
                  <w:color w:val="000000"/>
                  <w:sz w:val="22"/>
                  <w:szCs w:val="22"/>
                </w:rPr>
                <w:t>0,016825</w:t>
              </w:r>
            </w:ins>
          </w:p>
        </w:tc>
      </w:tr>
      <w:tr w:rsidR="005864CB" w:rsidRPr="006110CD" w14:paraId="034358FC" w14:textId="77777777" w:rsidTr="00223A6B">
        <w:trPr>
          <w:trHeight w:val="288"/>
          <w:ins w:id="1707" w:author="Luciano Kostelac" w:date="2023-02-16T02:24:00Z"/>
        </w:trPr>
        <w:tc>
          <w:tcPr>
            <w:tcW w:w="1838" w:type="dxa"/>
            <w:shd w:val="clear" w:color="auto" w:fill="auto"/>
            <w:noWrap/>
            <w:vAlign w:val="bottom"/>
            <w:hideMark/>
          </w:tcPr>
          <w:p w14:paraId="6E1A2C45" w14:textId="77777777" w:rsidR="005864CB" w:rsidRPr="006110CD" w:rsidRDefault="005864CB" w:rsidP="00223A6B">
            <w:pPr>
              <w:spacing w:before="0" w:after="0" w:line="240" w:lineRule="auto"/>
              <w:jc w:val="right"/>
              <w:rPr>
                <w:ins w:id="1708" w:author="Luciano Kostelac" w:date="2023-02-16T02:24:00Z"/>
                <w:rFonts w:ascii="Calibri" w:hAnsi="Calibri" w:cs="Calibri"/>
                <w:color w:val="000000"/>
                <w:sz w:val="22"/>
                <w:szCs w:val="22"/>
              </w:rPr>
            </w:pPr>
            <w:ins w:id="1709" w:author="Luciano Kostelac" w:date="2023-02-16T02:24:00Z">
              <w:r w:rsidRPr="006110CD">
                <w:rPr>
                  <w:rFonts w:ascii="Calibri" w:hAnsi="Calibri" w:cs="Calibri"/>
                  <w:color w:val="000000"/>
                  <w:sz w:val="22"/>
                  <w:szCs w:val="22"/>
                </w:rPr>
                <w:t>167031905,77733</w:t>
              </w:r>
            </w:ins>
          </w:p>
        </w:tc>
        <w:tc>
          <w:tcPr>
            <w:tcW w:w="1134" w:type="dxa"/>
            <w:shd w:val="clear" w:color="auto" w:fill="auto"/>
            <w:noWrap/>
            <w:vAlign w:val="bottom"/>
            <w:hideMark/>
          </w:tcPr>
          <w:p w14:paraId="7D214F12" w14:textId="77777777" w:rsidR="005864CB" w:rsidRPr="006110CD" w:rsidRDefault="005864CB" w:rsidP="00223A6B">
            <w:pPr>
              <w:spacing w:before="0" w:after="0" w:line="240" w:lineRule="auto"/>
              <w:jc w:val="right"/>
              <w:rPr>
                <w:ins w:id="1710" w:author="Luciano Kostelac" w:date="2023-02-16T02:24:00Z"/>
                <w:rFonts w:ascii="Calibri" w:hAnsi="Calibri" w:cs="Calibri"/>
                <w:color w:val="000000"/>
                <w:sz w:val="22"/>
                <w:szCs w:val="22"/>
              </w:rPr>
            </w:pPr>
          </w:p>
        </w:tc>
        <w:tc>
          <w:tcPr>
            <w:tcW w:w="1276" w:type="dxa"/>
            <w:shd w:val="clear" w:color="auto" w:fill="auto"/>
            <w:noWrap/>
            <w:vAlign w:val="bottom"/>
            <w:hideMark/>
          </w:tcPr>
          <w:p w14:paraId="01E3570F" w14:textId="77777777" w:rsidR="005864CB" w:rsidRPr="006110CD" w:rsidRDefault="005864CB" w:rsidP="00223A6B">
            <w:pPr>
              <w:spacing w:before="0" w:after="0" w:line="240" w:lineRule="auto"/>
              <w:jc w:val="left"/>
              <w:rPr>
                <w:ins w:id="1711" w:author="Luciano Kostelac" w:date="2023-02-16T02:24:00Z"/>
                <w:sz w:val="20"/>
                <w:szCs w:val="20"/>
              </w:rPr>
            </w:pPr>
          </w:p>
        </w:tc>
        <w:tc>
          <w:tcPr>
            <w:tcW w:w="1417" w:type="dxa"/>
            <w:shd w:val="clear" w:color="auto" w:fill="auto"/>
            <w:noWrap/>
            <w:vAlign w:val="bottom"/>
            <w:hideMark/>
          </w:tcPr>
          <w:p w14:paraId="098F951F" w14:textId="77777777" w:rsidR="005864CB" w:rsidRPr="006110CD" w:rsidRDefault="005864CB" w:rsidP="00223A6B">
            <w:pPr>
              <w:spacing w:before="0" w:after="0" w:line="240" w:lineRule="auto"/>
              <w:jc w:val="left"/>
              <w:rPr>
                <w:ins w:id="1712" w:author="Luciano Kostelac" w:date="2023-02-16T02:24:00Z"/>
                <w:sz w:val="20"/>
                <w:szCs w:val="20"/>
              </w:rPr>
            </w:pPr>
          </w:p>
        </w:tc>
        <w:tc>
          <w:tcPr>
            <w:tcW w:w="1843" w:type="dxa"/>
            <w:shd w:val="clear" w:color="auto" w:fill="auto"/>
            <w:noWrap/>
            <w:vAlign w:val="bottom"/>
            <w:hideMark/>
          </w:tcPr>
          <w:p w14:paraId="6458825B" w14:textId="77777777" w:rsidR="005864CB" w:rsidRPr="006110CD" w:rsidRDefault="005864CB" w:rsidP="00223A6B">
            <w:pPr>
              <w:spacing w:before="0" w:after="0" w:line="240" w:lineRule="auto"/>
              <w:jc w:val="left"/>
              <w:rPr>
                <w:ins w:id="1713" w:author="Luciano Kostelac" w:date="2023-02-16T02:24:00Z"/>
                <w:sz w:val="20"/>
                <w:szCs w:val="20"/>
              </w:rPr>
            </w:pPr>
          </w:p>
        </w:tc>
        <w:tc>
          <w:tcPr>
            <w:tcW w:w="1554" w:type="dxa"/>
            <w:shd w:val="clear" w:color="auto" w:fill="auto"/>
            <w:noWrap/>
            <w:vAlign w:val="bottom"/>
            <w:hideMark/>
          </w:tcPr>
          <w:p w14:paraId="328DC174" w14:textId="77777777" w:rsidR="005864CB" w:rsidRPr="006110CD" w:rsidRDefault="005864CB" w:rsidP="00223A6B">
            <w:pPr>
              <w:spacing w:before="0" w:after="0" w:line="240" w:lineRule="auto"/>
              <w:jc w:val="left"/>
              <w:rPr>
                <w:ins w:id="1714" w:author="Luciano Kostelac" w:date="2023-02-16T02:24:00Z"/>
                <w:sz w:val="20"/>
                <w:szCs w:val="20"/>
              </w:rPr>
            </w:pPr>
          </w:p>
        </w:tc>
      </w:tr>
    </w:tbl>
    <w:p w14:paraId="49B966DB" w14:textId="77777777" w:rsidR="005864CB" w:rsidRPr="006110CD" w:rsidRDefault="005864CB" w:rsidP="005864CB">
      <w:pPr>
        <w:spacing w:before="0" w:after="160" w:line="259" w:lineRule="auto"/>
        <w:jc w:val="left"/>
        <w:rPr>
          <w:ins w:id="1715" w:author="Luciano Kostelac" w:date="2023-02-16T02:24:00Z"/>
          <w:rFonts w:asciiTheme="minorHAnsi" w:eastAsiaTheme="minorHAnsi" w:hAnsiTheme="minorHAnsi" w:cstheme="minorBidi"/>
          <w:sz w:val="22"/>
          <w:szCs w:val="22"/>
          <w:lang w:eastAsia="en-US"/>
        </w:rPr>
      </w:pPr>
    </w:p>
    <w:p w14:paraId="68ABB8F3" w14:textId="16E2DD9D" w:rsidR="005864CB" w:rsidRPr="00A962DC" w:rsidRDefault="005864CB" w:rsidP="005864CB">
      <w:pPr>
        <w:pStyle w:val="Caption"/>
        <w:rPr>
          <w:ins w:id="1716" w:author="Luciano Kostelac" w:date="2023-02-16T02:24:00Z"/>
        </w:rPr>
      </w:pPr>
      <w:bookmarkStart w:id="1717" w:name="_Toc127409817"/>
      <w:commentRangeStart w:id="1718"/>
      <w:commentRangeEnd w:id="1718"/>
      <w:ins w:id="1719" w:author="Luciano Kostelac" w:date="2023-02-16T02:24:00Z">
        <w:r w:rsidRPr="00A962DC">
          <w:rPr>
            <w:rStyle w:val="CommentReference"/>
          </w:rPr>
          <w:commentReference w:id="1718"/>
        </w:r>
        <w:r w:rsidRPr="00A962DC">
          <w:t xml:space="preserve">Slika </w:t>
        </w:r>
      </w:ins>
      <w:ins w:id="1720" w:author="Luciano Kostelac" w:date="2023-02-16T02:52:00Z">
        <w:r w:rsidR="00BD0A95">
          <w:fldChar w:fldCharType="begin"/>
        </w:r>
        <w:r w:rsidR="00BD0A95">
          <w:instrText xml:space="preserve"> STYLEREF 1 \s </w:instrText>
        </w:r>
      </w:ins>
      <w:r w:rsidR="00BD0A95">
        <w:fldChar w:fldCharType="separate"/>
      </w:r>
      <w:r w:rsidR="00BD0A95">
        <w:rPr>
          <w:noProof/>
        </w:rPr>
        <w:t>6</w:t>
      </w:r>
      <w:ins w:id="1721"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1722" w:author="Luciano Kostelac" w:date="2023-02-16T02:52:00Z">
        <w:r w:rsidR="00BD0A95">
          <w:rPr>
            <w:noProof/>
          </w:rPr>
          <w:t>3</w:t>
        </w:r>
        <w:r w:rsidR="00BD0A95">
          <w:fldChar w:fldCharType="end"/>
        </w:r>
      </w:ins>
      <w:ins w:id="1723" w:author="Luciano Kostelac" w:date="2023-02-16T02:24:00Z">
        <w:r w:rsidRPr="00A962DC">
          <w:t xml:space="preserve"> </w:t>
        </w:r>
        <w:r>
          <w:t>Primjer neporavnatih podataka</w:t>
        </w:r>
        <w:bookmarkEnd w:id="1717"/>
      </w:ins>
    </w:p>
    <w:p w14:paraId="1EE32782" w14:textId="77777777" w:rsidR="005864CB" w:rsidRPr="00A962DC" w:rsidRDefault="005864CB" w:rsidP="005864CB">
      <w:pPr>
        <w:rPr>
          <w:ins w:id="1724" w:author="Luciano Kostelac" w:date="2023-02-16T02:24:00Z"/>
        </w:rPr>
      </w:pPr>
      <w:ins w:id="1725" w:author="Luciano Kostelac" w:date="2023-02-16T02:24:00Z">
        <w:r>
          <w:t>Slika 6.4 prikazuje</w:t>
        </w:r>
        <w:r w:rsidRPr="00A962DC">
          <w:t xml:space="preserve"> ROS podatke </w:t>
        </w:r>
        <w:commentRangeStart w:id="1726"/>
        <w:r w:rsidRPr="00A962DC">
          <w:t>u raštrkanom obliku i neporavnatom obliku</w:t>
        </w:r>
        <w:commentRangeEnd w:id="1726"/>
        <w:r>
          <w:rPr>
            <w:rStyle w:val="CommentReference"/>
          </w:rPr>
          <w:commentReference w:id="1726"/>
        </w:r>
        <w:r w:rsidRPr="00A962DC">
          <w:t>. Prema slici</w:t>
        </w:r>
        <w:r>
          <w:t xml:space="preserve"> 6.4.</w:t>
        </w:r>
        <w:r w:rsidRPr="00A962DC">
          <w:t>, ROS izbacuje vrijednosti globalno vrijeme, vrijeme dinamometra, silu dinamometra, kanale shimmera, očišćene kanale shimmera te vrijeme shimmera. Exportana .csv datoteka ima jako puno stupaca i redova koji nam ne trebaju za obradu podataka. Problem nastaje u različitim „tickovima“ samog shimmera i dinamometra. Drugim riječima, dinamometar i shimmer objavljuju podatke u različitim frekvencijama i različitim vremenima</w:t>
        </w:r>
        <w:r>
          <w:t xml:space="preserve"> te su spremljeni kako stižu na ROS topic</w:t>
        </w:r>
        <w:r w:rsidRPr="00A962DC">
          <w:t xml:space="preserve">. To rezultira „rupama“ u .csv datoteki koje treba zakrpati. </w:t>
        </w:r>
      </w:ins>
    </w:p>
    <w:p w14:paraId="0B6F68EB" w14:textId="4197AF7C" w:rsidR="005864CB" w:rsidRPr="00A962DC" w:rsidRDefault="005864CB" w:rsidP="005864CB">
      <w:pPr>
        <w:rPr>
          <w:ins w:id="1727" w:author="Luciano Kostelac" w:date="2023-02-16T02:24:00Z"/>
        </w:rPr>
      </w:pPr>
      <w:ins w:id="1728" w:author="Luciano Kostelac" w:date="2023-02-16T02:24:00Z">
        <w:r w:rsidRPr="00A962DC">
          <w:t xml:space="preserve">Princip „krpanja“ jest prvo uskladiti vremena dinamometra i shimmera te pomoću interpolacije popuniti podatke koji nedostaju. </w:t>
        </w:r>
        <w:r>
          <w:t xml:space="preserve">Vremenski se poravnavaju prve dvije točke EMG signala i </w:t>
        </w:r>
        <w:r>
          <w:lastRenderedPageBreak/>
          <w:t>sile stiska</w:t>
        </w:r>
        <w:r w:rsidRPr="00A962DC">
          <w:t xml:space="preserve">. </w:t>
        </w:r>
        <w:r>
          <w:t xml:space="preserve">R </w:t>
        </w:r>
        <w:commentRangeStart w:id="1729"/>
        <w:commentRangeStart w:id="1730"/>
        <w:r>
          <w:t>s</w:t>
        </w:r>
        <w:r w:rsidRPr="00A962DC">
          <w:t>kripta</w:t>
        </w:r>
      </w:ins>
      <w:ins w:id="1731" w:author="Luciano Kostelac" w:date="2023-02-16T02:27:00Z">
        <w:r w:rsidR="00DF0F6D">
          <w:t xml:space="preserve"> [11]</w:t>
        </w:r>
      </w:ins>
      <w:ins w:id="1732" w:author="Luciano Kostelac" w:date="2023-02-16T02:24:00Z">
        <w:r w:rsidRPr="00A962DC">
          <w:t xml:space="preserve"> </w:t>
        </w:r>
        <w:commentRangeEnd w:id="1729"/>
        <w:r>
          <w:rPr>
            <w:rStyle w:val="CommentReference"/>
          </w:rPr>
          <w:commentReference w:id="1729"/>
        </w:r>
      </w:ins>
      <w:commentRangeEnd w:id="1730"/>
      <w:r w:rsidR="00156300">
        <w:rPr>
          <w:rStyle w:val="CommentReference"/>
        </w:rPr>
        <w:commentReference w:id="1730"/>
      </w:r>
      <w:ins w:id="1733" w:author="Luciano Kostelac" w:date="2023-02-16T02:24:00Z">
        <w:r w:rsidRPr="00A962DC">
          <w:t>treba učitati sve .csv datoteke koje smo spremili u ROSu, poravnati ih, te spremiti pod drugim imenom. Na kraju, dobivamo tri stupca koji nam trebaju za daljnju obradu podataka; vrijeme, nefiltrirani EMG kanal te sila u dinamometru u tom vremenu.</w:t>
        </w:r>
        <w:r>
          <w:t xml:space="preserve"> </w:t>
        </w:r>
        <w:r w:rsidRPr="00A962DC">
          <w:t xml:space="preserve">Izgled sređene datoteke prikazuje </w:t>
        </w:r>
        <w:r w:rsidRPr="00A962DC">
          <w:fldChar w:fldCharType="begin"/>
        </w:r>
        <w:r w:rsidRPr="00A962DC">
          <w:instrText xml:space="preserve"> REF _Ref126620353 \h </w:instrText>
        </w:r>
      </w:ins>
      <w:ins w:id="1734" w:author="Luciano Kostelac" w:date="2023-02-16T02:24:00Z">
        <w:r w:rsidRPr="00A962DC">
          <w:fldChar w:fldCharType="separate"/>
        </w:r>
        <w:r w:rsidRPr="00A962DC">
          <w:t>slika 6.</w:t>
        </w:r>
        <w:r w:rsidRPr="00A962DC">
          <w:fldChar w:fldCharType="end"/>
        </w:r>
        <w:r>
          <w:t>5</w:t>
        </w:r>
        <w:r w:rsidRPr="00A962DC">
          <w:t>.</w:t>
        </w:r>
      </w:ins>
    </w:p>
    <w:tbl>
      <w:tblPr>
        <w:tblW w:w="4260" w:type="dxa"/>
        <w:jc w:val="center"/>
        <w:tblLook w:val="04A0" w:firstRow="1" w:lastRow="0" w:firstColumn="1" w:lastColumn="0" w:noHBand="0" w:noVBand="1"/>
      </w:tblPr>
      <w:tblGrid>
        <w:gridCol w:w="1514"/>
        <w:gridCol w:w="1053"/>
        <w:gridCol w:w="1940"/>
      </w:tblGrid>
      <w:tr w:rsidR="001537FD" w:rsidRPr="00715A40" w14:paraId="755EBE8E" w14:textId="77777777" w:rsidTr="00223A6B">
        <w:trPr>
          <w:trHeight w:val="300"/>
          <w:jc w:val="center"/>
          <w:ins w:id="1735" w:author="Luciano Kostelac" w:date="2023-02-16T02:24:00Z"/>
        </w:trPr>
        <w:tc>
          <w:tcPr>
            <w:tcW w:w="1360" w:type="dxa"/>
            <w:tcBorders>
              <w:top w:val="single" w:sz="4" w:space="0" w:color="auto"/>
              <w:left w:val="single" w:sz="4" w:space="0" w:color="auto"/>
              <w:bottom w:val="nil"/>
              <w:right w:val="single" w:sz="4" w:space="0" w:color="auto"/>
            </w:tcBorders>
            <w:shd w:val="clear" w:color="auto" w:fill="auto"/>
            <w:noWrap/>
            <w:vAlign w:val="center"/>
            <w:hideMark/>
          </w:tcPr>
          <w:p w14:paraId="4C18A5CF" w14:textId="77777777" w:rsidR="005864CB" w:rsidRPr="00715A40" w:rsidRDefault="005864CB" w:rsidP="00223A6B">
            <w:pPr>
              <w:spacing w:before="0" w:after="0" w:line="240" w:lineRule="auto"/>
              <w:jc w:val="left"/>
              <w:rPr>
                <w:ins w:id="1736" w:author="Luciano Kostelac" w:date="2023-02-16T02:24:00Z"/>
                <w:rFonts w:ascii="Calibri" w:hAnsi="Calibri" w:cs="Calibri"/>
                <w:color w:val="000000"/>
                <w:sz w:val="22"/>
                <w:szCs w:val="22"/>
                <w:lang w:val="en-US" w:eastAsia="ja-JP"/>
              </w:rPr>
            </w:pPr>
            <w:ins w:id="1737" w:author="Luciano Kostelac" w:date="2023-02-16T02:24:00Z">
              <w:r w:rsidRPr="00715A40">
                <w:rPr>
                  <w:rFonts w:ascii="Calibri" w:hAnsi="Calibri" w:cs="Calibri"/>
                  <w:color w:val="000000"/>
                  <w:sz w:val="22"/>
                  <w:szCs w:val="22"/>
                  <w:lang w:eastAsia="ja-JP"/>
                </w:rPr>
                <w:t>measure_time</w:t>
              </w:r>
            </w:ins>
          </w:p>
        </w:tc>
        <w:tc>
          <w:tcPr>
            <w:tcW w:w="960" w:type="dxa"/>
            <w:tcBorders>
              <w:top w:val="single" w:sz="4" w:space="0" w:color="auto"/>
              <w:left w:val="nil"/>
              <w:bottom w:val="nil"/>
              <w:right w:val="single" w:sz="4" w:space="0" w:color="auto"/>
            </w:tcBorders>
            <w:shd w:val="clear" w:color="auto" w:fill="auto"/>
            <w:noWrap/>
            <w:vAlign w:val="center"/>
            <w:hideMark/>
          </w:tcPr>
          <w:p w14:paraId="689DD701" w14:textId="77777777" w:rsidR="005864CB" w:rsidRPr="00715A40" w:rsidRDefault="005864CB" w:rsidP="00223A6B">
            <w:pPr>
              <w:spacing w:before="0" w:after="0" w:line="240" w:lineRule="auto"/>
              <w:jc w:val="left"/>
              <w:rPr>
                <w:ins w:id="1738" w:author="Luciano Kostelac" w:date="2023-02-16T02:24:00Z"/>
                <w:rFonts w:ascii="Calibri" w:hAnsi="Calibri" w:cs="Calibri"/>
                <w:color w:val="000000"/>
                <w:sz w:val="22"/>
                <w:szCs w:val="22"/>
                <w:lang w:val="en-US" w:eastAsia="ja-JP"/>
              </w:rPr>
            </w:pPr>
            <w:ins w:id="1739" w:author="Luciano Kostelac" w:date="2023-02-16T02:24:00Z">
              <w:r w:rsidRPr="00715A40">
                <w:rPr>
                  <w:rFonts w:ascii="Calibri" w:hAnsi="Calibri" w:cs="Calibri"/>
                  <w:color w:val="000000"/>
                  <w:sz w:val="22"/>
                  <w:szCs w:val="22"/>
                  <w:lang w:eastAsia="ja-JP"/>
                </w:rPr>
                <w:t>emg_ch1</w:t>
              </w:r>
            </w:ins>
          </w:p>
        </w:tc>
        <w:tc>
          <w:tcPr>
            <w:tcW w:w="1940" w:type="dxa"/>
            <w:tcBorders>
              <w:top w:val="single" w:sz="4" w:space="0" w:color="auto"/>
              <w:left w:val="nil"/>
              <w:bottom w:val="nil"/>
              <w:right w:val="single" w:sz="4" w:space="0" w:color="auto"/>
            </w:tcBorders>
            <w:shd w:val="clear" w:color="auto" w:fill="auto"/>
            <w:noWrap/>
            <w:vAlign w:val="center"/>
            <w:hideMark/>
          </w:tcPr>
          <w:p w14:paraId="0A4E3548" w14:textId="77777777" w:rsidR="005864CB" w:rsidRPr="00715A40" w:rsidRDefault="005864CB" w:rsidP="00223A6B">
            <w:pPr>
              <w:spacing w:before="0" w:after="0" w:line="240" w:lineRule="auto"/>
              <w:jc w:val="left"/>
              <w:rPr>
                <w:ins w:id="1740" w:author="Luciano Kostelac" w:date="2023-02-16T02:24:00Z"/>
                <w:rFonts w:ascii="Calibri" w:hAnsi="Calibri" w:cs="Calibri"/>
                <w:color w:val="000000"/>
                <w:sz w:val="22"/>
                <w:szCs w:val="22"/>
                <w:lang w:val="en-US" w:eastAsia="ja-JP"/>
              </w:rPr>
            </w:pPr>
            <w:ins w:id="1741" w:author="Luciano Kostelac" w:date="2023-02-16T02:24:00Z">
              <w:r w:rsidRPr="00715A40">
                <w:rPr>
                  <w:rFonts w:ascii="Calibri" w:hAnsi="Calibri" w:cs="Calibri"/>
                  <w:color w:val="000000"/>
                  <w:sz w:val="22"/>
                  <w:szCs w:val="22"/>
                  <w:lang w:eastAsia="ja-JP"/>
                </w:rPr>
                <w:t>grip_force_inter</w:t>
              </w:r>
            </w:ins>
          </w:p>
        </w:tc>
      </w:tr>
      <w:tr w:rsidR="001537FD" w:rsidRPr="00715A40" w14:paraId="4E46B17A" w14:textId="77777777" w:rsidTr="00223A6B">
        <w:trPr>
          <w:trHeight w:val="300"/>
          <w:jc w:val="center"/>
          <w:ins w:id="1742" w:author="Luciano Kostelac" w:date="2023-02-16T02:24:00Z"/>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C13EA7" w14:textId="77777777" w:rsidR="005864CB" w:rsidRPr="00715A40" w:rsidRDefault="005864CB" w:rsidP="00223A6B">
            <w:pPr>
              <w:spacing w:before="0" w:after="0" w:line="240" w:lineRule="auto"/>
              <w:jc w:val="right"/>
              <w:rPr>
                <w:ins w:id="1743" w:author="Luciano Kostelac" w:date="2023-02-16T02:24:00Z"/>
                <w:rFonts w:ascii="Calibri" w:hAnsi="Calibri" w:cs="Calibri"/>
                <w:color w:val="000000"/>
                <w:sz w:val="22"/>
                <w:szCs w:val="22"/>
                <w:lang w:val="en-US" w:eastAsia="ja-JP"/>
              </w:rPr>
            </w:pPr>
            <w:ins w:id="1744" w:author="Luciano Kostelac" w:date="2023-02-16T02:24:00Z">
              <w:r w:rsidRPr="00715A40">
                <w:rPr>
                  <w:rFonts w:ascii="Calibri" w:hAnsi="Calibri" w:cs="Calibri"/>
                  <w:color w:val="000000"/>
                  <w:sz w:val="22"/>
                  <w:szCs w:val="22"/>
                  <w:lang w:val="en-US" w:eastAsia="ja-JP"/>
                </w:rPr>
                <w:t>0.0000000000</w:t>
              </w:r>
            </w:ins>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68D6A40" w14:textId="77777777" w:rsidR="005864CB" w:rsidRPr="00715A40" w:rsidRDefault="005864CB" w:rsidP="00223A6B">
            <w:pPr>
              <w:spacing w:before="0" w:after="0" w:line="240" w:lineRule="auto"/>
              <w:jc w:val="right"/>
              <w:rPr>
                <w:ins w:id="1745" w:author="Luciano Kostelac" w:date="2023-02-16T02:24:00Z"/>
                <w:rFonts w:ascii="Calibri" w:hAnsi="Calibri" w:cs="Calibri"/>
                <w:color w:val="000000"/>
                <w:sz w:val="22"/>
                <w:szCs w:val="22"/>
                <w:lang w:val="en-US" w:eastAsia="ja-JP"/>
              </w:rPr>
            </w:pPr>
            <w:ins w:id="1746" w:author="Luciano Kostelac" w:date="2023-02-16T02:24:00Z">
              <w:r w:rsidRPr="00715A40">
                <w:rPr>
                  <w:rFonts w:ascii="Calibri" w:hAnsi="Calibri" w:cs="Calibri"/>
                  <w:color w:val="000000"/>
                  <w:sz w:val="22"/>
                  <w:szCs w:val="22"/>
                  <w:lang w:eastAsia="ja-JP"/>
                </w:rPr>
                <w:t>3.236048</w:t>
              </w:r>
            </w:ins>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5A32146E" w14:textId="77777777" w:rsidR="005864CB" w:rsidRPr="00715A40" w:rsidRDefault="005864CB" w:rsidP="00223A6B">
            <w:pPr>
              <w:spacing w:before="0" w:after="0" w:line="240" w:lineRule="auto"/>
              <w:jc w:val="right"/>
              <w:rPr>
                <w:ins w:id="1747" w:author="Luciano Kostelac" w:date="2023-02-16T02:24:00Z"/>
                <w:rFonts w:ascii="Calibri" w:hAnsi="Calibri" w:cs="Calibri"/>
                <w:color w:val="000000"/>
                <w:sz w:val="22"/>
                <w:szCs w:val="22"/>
                <w:lang w:val="en-US" w:eastAsia="ja-JP"/>
              </w:rPr>
            </w:pPr>
            <w:ins w:id="1748" w:author="Luciano Kostelac" w:date="2023-02-16T02:24:00Z">
              <w:r w:rsidRPr="00715A40">
                <w:rPr>
                  <w:rFonts w:ascii="Calibri" w:hAnsi="Calibri" w:cs="Calibri"/>
                  <w:color w:val="000000"/>
                  <w:sz w:val="22"/>
                  <w:szCs w:val="22"/>
                  <w:lang w:eastAsia="ja-JP"/>
                </w:rPr>
                <w:t>1.208014</w:t>
              </w:r>
            </w:ins>
          </w:p>
        </w:tc>
      </w:tr>
      <w:tr w:rsidR="001537FD" w:rsidRPr="00715A40" w14:paraId="768332A9" w14:textId="77777777" w:rsidTr="00223A6B">
        <w:trPr>
          <w:trHeight w:val="300"/>
          <w:jc w:val="center"/>
          <w:ins w:id="1749"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9137648" w14:textId="77777777" w:rsidR="005864CB" w:rsidRPr="00715A40" w:rsidRDefault="005864CB" w:rsidP="00223A6B">
            <w:pPr>
              <w:spacing w:before="0" w:after="0" w:line="240" w:lineRule="auto"/>
              <w:jc w:val="right"/>
              <w:rPr>
                <w:ins w:id="1750" w:author="Luciano Kostelac" w:date="2023-02-16T02:24:00Z"/>
                <w:rFonts w:ascii="Calibri" w:hAnsi="Calibri" w:cs="Calibri"/>
                <w:color w:val="000000"/>
                <w:sz w:val="22"/>
                <w:szCs w:val="22"/>
                <w:lang w:val="en-US" w:eastAsia="ja-JP"/>
              </w:rPr>
            </w:pPr>
            <w:ins w:id="1751" w:author="Luciano Kostelac" w:date="2023-02-16T02:24:00Z">
              <w:r w:rsidRPr="00715A40">
                <w:rPr>
                  <w:rFonts w:ascii="Calibri" w:hAnsi="Calibri" w:cs="Calibri"/>
                  <w:color w:val="000000"/>
                  <w:sz w:val="22"/>
                  <w:szCs w:val="22"/>
                  <w:lang w:val="en-US" w:eastAsia="ja-JP"/>
                </w:rPr>
                <w:t>0.0010101795</w:t>
              </w:r>
            </w:ins>
          </w:p>
        </w:tc>
        <w:tc>
          <w:tcPr>
            <w:tcW w:w="960" w:type="dxa"/>
            <w:tcBorders>
              <w:top w:val="nil"/>
              <w:left w:val="nil"/>
              <w:bottom w:val="single" w:sz="4" w:space="0" w:color="auto"/>
              <w:right w:val="single" w:sz="4" w:space="0" w:color="auto"/>
            </w:tcBorders>
            <w:shd w:val="clear" w:color="auto" w:fill="auto"/>
            <w:noWrap/>
            <w:vAlign w:val="center"/>
            <w:hideMark/>
          </w:tcPr>
          <w:p w14:paraId="4AAD5D48" w14:textId="77777777" w:rsidR="005864CB" w:rsidRPr="00715A40" w:rsidRDefault="005864CB" w:rsidP="00223A6B">
            <w:pPr>
              <w:spacing w:before="0" w:after="0" w:line="240" w:lineRule="auto"/>
              <w:jc w:val="right"/>
              <w:rPr>
                <w:ins w:id="1752" w:author="Luciano Kostelac" w:date="2023-02-16T02:24:00Z"/>
                <w:rFonts w:ascii="Calibri" w:hAnsi="Calibri" w:cs="Calibri"/>
                <w:color w:val="000000"/>
                <w:sz w:val="22"/>
                <w:szCs w:val="22"/>
                <w:lang w:val="en-US" w:eastAsia="ja-JP"/>
              </w:rPr>
            </w:pPr>
            <w:ins w:id="1753" w:author="Luciano Kostelac" w:date="2023-02-16T02:24:00Z">
              <w:r w:rsidRPr="00715A40">
                <w:rPr>
                  <w:rFonts w:ascii="Calibri" w:hAnsi="Calibri" w:cs="Calibri"/>
                  <w:color w:val="000000"/>
                  <w:sz w:val="22"/>
                  <w:szCs w:val="22"/>
                  <w:lang w:eastAsia="ja-JP"/>
                </w:rPr>
                <w:t>3.235543</w:t>
              </w:r>
            </w:ins>
          </w:p>
        </w:tc>
        <w:tc>
          <w:tcPr>
            <w:tcW w:w="1940" w:type="dxa"/>
            <w:tcBorders>
              <w:top w:val="nil"/>
              <w:left w:val="nil"/>
              <w:bottom w:val="single" w:sz="4" w:space="0" w:color="auto"/>
              <w:right w:val="single" w:sz="4" w:space="0" w:color="auto"/>
            </w:tcBorders>
            <w:shd w:val="clear" w:color="auto" w:fill="auto"/>
            <w:noWrap/>
            <w:vAlign w:val="center"/>
            <w:hideMark/>
          </w:tcPr>
          <w:p w14:paraId="77E064AD" w14:textId="77777777" w:rsidR="005864CB" w:rsidRPr="00715A40" w:rsidRDefault="005864CB" w:rsidP="00223A6B">
            <w:pPr>
              <w:spacing w:before="0" w:after="0" w:line="240" w:lineRule="auto"/>
              <w:jc w:val="right"/>
              <w:rPr>
                <w:ins w:id="1754" w:author="Luciano Kostelac" w:date="2023-02-16T02:24:00Z"/>
                <w:rFonts w:ascii="Calibri" w:hAnsi="Calibri" w:cs="Calibri"/>
                <w:color w:val="000000"/>
                <w:sz w:val="22"/>
                <w:szCs w:val="22"/>
                <w:lang w:val="en-US" w:eastAsia="ja-JP"/>
              </w:rPr>
            </w:pPr>
            <w:ins w:id="1755" w:author="Luciano Kostelac" w:date="2023-02-16T02:24:00Z">
              <w:r w:rsidRPr="00715A40">
                <w:rPr>
                  <w:rFonts w:ascii="Calibri" w:hAnsi="Calibri" w:cs="Calibri"/>
                  <w:color w:val="000000"/>
                  <w:sz w:val="22"/>
                  <w:szCs w:val="22"/>
                  <w:lang w:eastAsia="ja-JP"/>
                </w:rPr>
                <w:t>1.173086553</w:t>
              </w:r>
            </w:ins>
          </w:p>
        </w:tc>
      </w:tr>
      <w:tr w:rsidR="001537FD" w:rsidRPr="00715A40" w14:paraId="09B9D890" w14:textId="77777777" w:rsidTr="00223A6B">
        <w:trPr>
          <w:trHeight w:val="300"/>
          <w:jc w:val="center"/>
          <w:ins w:id="1756"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23B7A4D" w14:textId="77777777" w:rsidR="005864CB" w:rsidRPr="00715A40" w:rsidRDefault="005864CB" w:rsidP="00223A6B">
            <w:pPr>
              <w:spacing w:before="0" w:after="0" w:line="240" w:lineRule="auto"/>
              <w:jc w:val="right"/>
              <w:rPr>
                <w:ins w:id="1757" w:author="Luciano Kostelac" w:date="2023-02-16T02:24:00Z"/>
                <w:rFonts w:ascii="Calibri" w:hAnsi="Calibri" w:cs="Calibri"/>
                <w:color w:val="000000"/>
                <w:sz w:val="22"/>
                <w:szCs w:val="22"/>
                <w:lang w:val="en-US" w:eastAsia="ja-JP"/>
              </w:rPr>
            </w:pPr>
            <w:ins w:id="1758" w:author="Luciano Kostelac" w:date="2023-02-16T02:24:00Z">
              <w:r w:rsidRPr="00715A40">
                <w:rPr>
                  <w:rFonts w:ascii="Calibri" w:hAnsi="Calibri" w:cs="Calibri"/>
                  <w:color w:val="000000"/>
                  <w:sz w:val="22"/>
                  <w:szCs w:val="22"/>
                  <w:lang w:val="en-US" w:eastAsia="ja-JP"/>
                </w:rPr>
                <w:t>0.0020101070</w:t>
              </w:r>
            </w:ins>
          </w:p>
        </w:tc>
        <w:tc>
          <w:tcPr>
            <w:tcW w:w="960" w:type="dxa"/>
            <w:tcBorders>
              <w:top w:val="nil"/>
              <w:left w:val="nil"/>
              <w:bottom w:val="single" w:sz="4" w:space="0" w:color="auto"/>
              <w:right w:val="single" w:sz="4" w:space="0" w:color="auto"/>
            </w:tcBorders>
            <w:shd w:val="clear" w:color="auto" w:fill="auto"/>
            <w:noWrap/>
            <w:vAlign w:val="center"/>
            <w:hideMark/>
          </w:tcPr>
          <w:p w14:paraId="5ECFAE05" w14:textId="77777777" w:rsidR="005864CB" w:rsidRPr="00715A40" w:rsidRDefault="005864CB" w:rsidP="00223A6B">
            <w:pPr>
              <w:spacing w:before="0" w:after="0" w:line="240" w:lineRule="auto"/>
              <w:jc w:val="right"/>
              <w:rPr>
                <w:ins w:id="1759" w:author="Luciano Kostelac" w:date="2023-02-16T02:24:00Z"/>
                <w:rFonts w:ascii="Calibri" w:hAnsi="Calibri" w:cs="Calibri"/>
                <w:color w:val="000000"/>
                <w:sz w:val="22"/>
                <w:szCs w:val="22"/>
                <w:lang w:val="en-US" w:eastAsia="ja-JP"/>
              </w:rPr>
            </w:pPr>
            <w:ins w:id="1760" w:author="Luciano Kostelac" w:date="2023-02-16T02:24:00Z">
              <w:r w:rsidRPr="00715A40">
                <w:rPr>
                  <w:rFonts w:ascii="Calibri" w:hAnsi="Calibri" w:cs="Calibri"/>
                  <w:color w:val="000000"/>
                  <w:sz w:val="22"/>
                  <w:szCs w:val="22"/>
                  <w:lang w:eastAsia="ja-JP"/>
                </w:rPr>
                <w:t>3.240375</w:t>
              </w:r>
            </w:ins>
          </w:p>
        </w:tc>
        <w:tc>
          <w:tcPr>
            <w:tcW w:w="1940" w:type="dxa"/>
            <w:tcBorders>
              <w:top w:val="nil"/>
              <w:left w:val="nil"/>
              <w:bottom w:val="single" w:sz="4" w:space="0" w:color="auto"/>
              <w:right w:val="single" w:sz="4" w:space="0" w:color="auto"/>
            </w:tcBorders>
            <w:shd w:val="clear" w:color="auto" w:fill="auto"/>
            <w:noWrap/>
            <w:vAlign w:val="center"/>
            <w:hideMark/>
          </w:tcPr>
          <w:p w14:paraId="6053CBAF" w14:textId="77777777" w:rsidR="005864CB" w:rsidRPr="00715A40" w:rsidRDefault="005864CB" w:rsidP="00223A6B">
            <w:pPr>
              <w:spacing w:before="0" w:after="0" w:line="240" w:lineRule="auto"/>
              <w:jc w:val="right"/>
              <w:rPr>
                <w:ins w:id="1761" w:author="Luciano Kostelac" w:date="2023-02-16T02:24:00Z"/>
                <w:rFonts w:ascii="Calibri" w:hAnsi="Calibri" w:cs="Calibri"/>
                <w:color w:val="000000"/>
                <w:sz w:val="22"/>
                <w:szCs w:val="22"/>
                <w:lang w:val="en-US" w:eastAsia="ja-JP"/>
              </w:rPr>
            </w:pPr>
            <w:ins w:id="1762" w:author="Luciano Kostelac" w:date="2023-02-16T02:24:00Z">
              <w:r w:rsidRPr="00715A40">
                <w:rPr>
                  <w:rFonts w:ascii="Calibri" w:hAnsi="Calibri" w:cs="Calibri"/>
                  <w:color w:val="000000"/>
                  <w:sz w:val="22"/>
                  <w:szCs w:val="22"/>
                  <w:lang w:eastAsia="ja-JP"/>
                </w:rPr>
                <w:t>1.350483455</w:t>
              </w:r>
            </w:ins>
          </w:p>
        </w:tc>
      </w:tr>
      <w:tr w:rsidR="001537FD" w:rsidRPr="00715A40" w14:paraId="6676B97E" w14:textId="77777777" w:rsidTr="00223A6B">
        <w:trPr>
          <w:trHeight w:val="300"/>
          <w:jc w:val="center"/>
          <w:ins w:id="1763"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9B5B393" w14:textId="77777777" w:rsidR="005864CB" w:rsidRPr="00715A40" w:rsidRDefault="005864CB" w:rsidP="00223A6B">
            <w:pPr>
              <w:spacing w:before="0" w:after="0" w:line="240" w:lineRule="auto"/>
              <w:jc w:val="right"/>
              <w:rPr>
                <w:ins w:id="1764" w:author="Luciano Kostelac" w:date="2023-02-16T02:24:00Z"/>
                <w:rFonts w:ascii="Calibri" w:hAnsi="Calibri" w:cs="Calibri"/>
                <w:color w:val="000000"/>
                <w:sz w:val="22"/>
                <w:szCs w:val="22"/>
                <w:lang w:val="en-US" w:eastAsia="ja-JP"/>
              </w:rPr>
            </w:pPr>
            <w:ins w:id="1765" w:author="Luciano Kostelac" w:date="2023-02-16T02:24:00Z">
              <w:r w:rsidRPr="00715A40">
                <w:rPr>
                  <w:rFonts w:ascii="Calibri" w:hAnsi="Calibri" w:cs="Calibri"/>
                  <w:color w:val="000000"/>
                  <w:sz w:val="22"/>
                  <w:szCs w:val="22"/>
                  <w:lang w:val="en-US" w:eastAsia="ja-JP"/>
                </w:rPr>
                <w:t>0.0030200481</w:t>
              </w:r>
            </w:ins>
          </w:p>
        </w:tc>
        <w:tc>
          <w:tcPr>
            <w:tcW w:w="960" w:type="dxa"/>
            <w:tcBorders>
              <w:top w:val="nil"/>
              <w:left w:val="nil"/>
              <w:bottom w:val="single" w:sz="4" w:space="0" w:color="auto"/>
              <w:right w:val="single" w:sz="4" w:space="0" w:color="auto"/>
            </w:tcBorders>
            <w:shd w:val="clear" w:color="auto" w:fill="auto"/>
            <w:noWrap/>
            <w:vAlign w:val="center"/>
            <w:hideMark/>
          </w:tcPr>
          <w:p w14:paraId="0AB6EF23" w14:textId="77777777" w:rsidR="005864CB" w:rsidRPr="00715A40" w:rsidRDefault="005864CB" w:rsidP="00223A6B">
            <w:pPr>
              <w:spacing w:before="0" w:after="0" w:line="240" w:lineRule="auto"/>
              <w:jc w:val="right"/>
              <w:rPr>
                <w:ins w:id="1766" w:author="Luciano Kostelac" w:date="2023-02-16T02:24:00Z"/>
                <w:rFonts w:ascii="Calibri" w:hAnsi="Calibri" w:cs="Calibri"/>
                <w:color w:val="000000"/>
                <w:sz w:val="22"/>
                <w:szCs w:val="22"/>
                <w:lang w:val="en-US" w:eastAsia="ja-JP"/>
              </w:rPr>
            </w:pPr>
            <w:ins w:id="1767" w:author="Luciano Kostelac" w:date="2023-02-16T02:24:00Z">
              <w:r w:rsidRPr="00715A40">
                <w:rPr>
                  <w:rFonts w:ascii="Calibri" w:hAnsi="Calibri" w:cs="Calibri"/>
                  <w:color w:val="000000"/>
                  <w:sz w:val="22"/>
                  <w:szCs w:val="22"/>
                  <w:lang w:eastAsia="ja-JP"/>
                </w:rPr>
                <w:t>3.245976</w:t>
              </w:r>
            </w:ins>
          </w:p>
        </w:tc>
        <w:tc>
          <w:tcPr>
            <w:tcW w:w="1940" w:type="dxa"/>
            <w:tcBorders>
              <w:top w:val="nil"/>
              <w:left w:val="nil"/>
              <w:bottom w:val="single" w:sz="4" w:space="0" w:color="auto"/>
              <w:right w:val="single" w:sz="4" w:space="0" w:color="auto"/>
            </w:tcBorders>
            <w:shd w:val="clear" w:color="auto" w:fill="auto"/>
            <w:noWrap/>
            <w:vAlign w:val="center"/>
            <w:hideMark/>
          </w:tcPr>
          <w:p w14:paraId="2700D84D" w14:textId="77777777" w:rsidR="005864CB" w:rsidRPr="00715A40" w:rsidRDefault="005864CB" w:rsidP="00223A6B">
            <w:pPr>
              <w:spacing w:before="0" w:after="0" w:line="240" w:lineRule="auto"/>
              <w:jc w:val="right"/>
              <w:rPr>
                <w:ins w:id="1768" w:author="Luciano Kostelac" w:date="2023-02-16T02:24:00Z"/>
                <w:rFonts w:ascii="Calibri" w:hAnsi="Calibri" w:cs="Calibri"/>
                <w:color w:val="000000"/>
                <w:sz w:val="22"/>
                <w:szCs w:val="22"/>
                <w:lang w:val="en-US" w:eastAsia="ja-JP"/>
              </w:rPr>
            </w:pPr>
            <w:ins w:id="1769" w:author="Luciano Kostelac" w:date="2023-02-16T02:24:00Z">
              <w:r w:rsidRPr="00715A40">
                <w:rPr>
                  <w:rFonts w:ascii="Calibri" w:hAnsi="Calibri" w:cs="Calibri"/>
                  <w:color w:val="000000"/>
                  <w:sz w:val="22"/>
                  <w:szCs w:val="22"/>
                  <w:lang w:eastAsia="ja-JP"/>
                </w:rPr>
                <w:t>1.191063649</w:t>
              </w:r>
            </w:ins>
          </w:p>
        </w:tc>
      </w:tr>
      <w:tr w:rsidR="001537FD" w:rsidRPr="00715A40" w14:paraId="20100462" w14:textId="77777777" w:rsidTr="00223A6B">
        <w:trPr>
          <w:trHeight w:val="300"/>
          <w:jc w:val="center"/>
          <w:ins w:id="1770"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3B70776" w14:textId="77777777" w:rsidR="005864CB" w:rsidRPr="00715A40" w:rsidRDefault="005864CB" w:rsidP="00223A6B">
            <w:pPr>
              <w:spacing w:before="0" w:after="0" w:line="240" w:lineRule="auto"/>
              <w:jc w:val="right"/>
              <w:rPr>
                <w:ins w:id="1771" w:author="Luciano Kostelac" w:date="2023-02-16T02:24:00Z"/>
                <w:rFonts w:ascii="Calibri" w:hAnsi="Calibri" w:cs="Calibri"/>
                <w:color w:val="000000"/>
                <w:sz w:val="22"/>
                <w:szCs w:val="22"/>
                <w:lang w:val="en-US" w:eastAsia="ja-JP"/>
              </w:rPr>
            </w:pPr>
            <w:ins w:id="1772" w:author="Luciano Kostelac" w:date="2023-02-16T02:24:00Z">
              <w:r w:rsidRPr="00715A40">
                <w:rPr>
                  <w:rFonts w:ascii="Calibri" w:hAnsi="Calibri" w:cs="Calibri"/>
                  <w:color w:val="000000"/>
                  <w:sz w:val="22"/>
                  <w:szCs w:val="22"/>
                  <w:lang w:val="en-US" w:eastAsia="ja-JP"/>
                </w:rPr>
                <w:t>0.0040299892</w:t>
              </w:r>
            </w:ins>
          </w:p>
        </w:tc>
        <w:tc>
          <w:tcPr>
            <w:tcW w:w="960" w:type="dxa"/>
            <w:tcBorders>
              <w:top w:val="nil"/>
              <w:left w:val="nil"/>
              <w:bottom w:val="single" w:sz="4" w:space="0" w:color="auto"/>
              <w:right w:val="single" w:sz="4" w:space="0" w:color="auto"/>
            </w:tcBorders>
            <w:shd w:val="clear" w:color="auto" w:fill="auto"/>
            <w:noWrap/>
            <w:vAlign w:val="center"/>
            <w:hideMark/>
          </w:tcPr>
          <w:p w14:paraId="4FA64143" w14:textId="77777777" w:rsidR="005864CB" w:rsidRPr="00715A40" w:rsidRDefault="005864CB" w:rsidP="00223A6B">
            <w:pPr>
              <w:spacing w:before="0" w:after="0" w:line="240" w:lineRule="auto"/>
              <w:jc w:val="right"/>
              <w:rPr>
                <w:ins w:id="1773" w:author="Luciano Kostelac" w:date="2023-02-16T02:24:00Z"/>
                <w:rFonts w:ascii="Calibri" w:hAnsi="Calibri" w:cs="Calibri"/>
                <w:color w:val="000000"/>
                <w:sz w:val="22"/>
                <w:szCs w:val="22"/>
                <w:lang w:val="en-US" w:eastAsia="ja-JP"/>
              </w:rPr>
            </w:pPr>
            <w:ins w:id="1774" w:author="Luciano Kostelac" w:date="2023-02-16T02:24:00Z">
              <w:r w:rsidRPr="00715A40">
                <w:rPr>
                  <w:rFonts w:ascii="Calibri" w:hAnsi="Calibri" w:cs="Calibri"/>
                  <w:color w:val="000000"/>
                  <w:sz w:val="22"/>
                  <w:szCs w:val="22"/>
                  <w:lang w:eastAsia="ja-JP"/>
                </w:rPr>
                <w:t>3.248044</w:t>
              </w:r>
            </w:ins>
          </w:p>
        </w:tc>
        <w:tc>
          <w:tcPr>
            <w:tcW w:w="1940" w:type="dxa"/>
            <w:tcBorders>
              <w:top w:val="nil"/>
              <w:left w:val="nil"/>
              <w:bottom w:val="single" w:sz="4" w:space="0" w:color="auto"/>
              <w:right w:val="single" w:sz="4" w:space="0" w:color="auto"/>
            </w:tcBorders>
            <w:shd w:val="clear" w:color="auto" w:fill="auto"/>
            <w:noWrap/>
            <w:vAlign w:val="center"/>
            <w:hideMark/>
          </w:tcPr>
          <w:p w14:paraId="382289DF" w14:textId="77777777" w:rsidR="005864CB" w:rsidRPr="00715A40" w:rsidRDefault="005864CB" w:rsidP="00223A6B">
            <w:pPr>
              <w:spacing w:before="0" w:after="0" w:line="240" w:lineRule="auto"/>
              <w:jc w:val="right"/>
              <w:rPr>
                <w:ins w:id="1775" w:author="Luciano Kostelac" w:date="2023-02-16T02:24:00Z"/>
                <w:rFonts w:ascii="Calibri" w:hAnsi="Calibri" w:cs="Calibri"/>
                <w:color w:val="000000"/>
                <w:sz w:val="22"/>
                <w:szCs w:val="22"/>
                <w:lang w:val="en-US" w:eastAsia="ja-JP"/>
              </w:rPr>
            </w:pPr>
            <w:ins w:id="1776" w:author="Luciano Kostelac" w:date="2023-02-16T02:24:00Z">
              <w:r w:rsidRPr="00715A40">
                <w:rPr>
                  <w:rFonts w:ascii="Calibri" w:hAnsi="Calibri" w:cs="Calibri"/>
                  <w:color w:val="000000"/>
                  <w:sz w:val="22"/>
                  <w:szCs w:val="22"/>
                  <w:lang w:eastAsia="ja-JP"/>
                </w:rPr>
                <w:t>1.244192</w:t>
              </w:r>
            </w:ins>
          </w:p>
        </w:tc>
      </w:tr>
      <w:tr w:rsidR="001537FD" w:rsidRPr="00715A40" w14:paraId="75C5A5BD" w14:textId="77777777" w:rsidTr="00223A6B">
        <w:trPr>
          <w:trHeight w:val="300"/>
          <w:jc w:val="center"/>
          <w:ins w:id="1777"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184EB4F" w14:textId="77777777" w:rsidR="005864CB" w:rsidRPr="00715A40" w:rsidRDefault="005864CB" w:rsidP="00223A6B">
            <w:pPr>
              <w:spacing w:before="0" w:after="0" w:line="240" w:lineRule="auto"/>
              <w:jc w:val="right"/>
              <w:rPr>
                <w:ins w:id="1778" w:author="Luciano Kostelac" w:date="2023-02-16T02:24:00Z"/>
                <w:rFonts w:ascii="Calibri" w:hAnsi="Calibri" w:cs="Calibri"/>
                <w:color w:val="000000"/>
                <w:sz w:val="22"/>
                <w:szCs w:val="22"/>
                <w:lang w:val="en-US" w:eastAsia="ja-JP"/>
              </w:rPr>
            </w:pPr>
            <w:ins w:id="1779" w:author="Luciano Kostelac" w:date="2023-02-16T02:24:00Z">
              <w:r w:rsidRPr="00715A40">
                <w:rPr>
                  <w:rFonts w:ascii="Calibri" w:hAnsi="Calibri" w:cs="Calibri"/>
                  <w:color w:val="000000"/>
                  <w:sz w:val="22"/>
                  <w:szCs w:val="22"/>
                  <w:lang w:val="en-US" w:eastAsia="ja-JP"/>
                </w:rPr>
                <w:t>0.0050301552</w:t>
              </w:r>
            </w:ins>
          </w:p>
        </w:tc>
        <w:tc>
          <w:tcPr>
            <w:tcW w:w="960" w:type="dxa"/>
            <w:tcBorders>
              <w:top w:val="nil"/>
              <w:left w:val="nil"/>
              <w:bottom w:val="single" w:sz="4" w:space="0" w:color="auto"/>
              <w:right w:val="single" w:sz="4" w:space="0" w:color="auto"/>
            </w:tcBorders>
            <w:shd w:val="clear" w:color="auto" w:fill="auto"/>
            <w:noWrap/>
            <w:vAlign w:val="center"/>
            <w:hideMark/>
          </w:tcPr>
          <w:p w14:paraId="03440906" w14:textId="77777777" w:rsidR="005864CB" w:rsidRPr="00715A40" w:rsidRDefault="005864CB" w:rsidP="00223A6B">
            <w:pPr>
              <w:spacing w:before="0" w:after="0" w:line="240" w:lineRule="auto"/>
              <w:jc w:val="right"/>
              <w:rPr>
                <w:ins w:id="1780" w:author="Luciano Kostelac" w:date="2023-02-16T02:24:00Z"/>
                <w:rFonts w:ascii="Calibri" w:hAnsi="Calibri" w:cs="Calibri"/>
                <w:color w:val="000000"/>
                <w:sz w:val="22"/>
                <w:szCs w:val="22"/>
                <w:lang w:val="en-US" w:eastAsia="ja-JP"/>
              </w:rPr>
            </w:pPr>
            <w:ins w:id="1781" w:author="Luciano Kostelac" w:date="2023-02-16T02:24:00Z">
              <w:r w:rsidRPr="00715A40">
                <w:rPr>
                  <w:rFonts w:ascii="Calibri" w:hAnsi="Calibri" w:cs="Calibri"/>
                  <w:color w:val="000000"/>
                  <w:sz w:val="22"/>
                  <w:szCs w:val="22"/>
                  <w:lang w:eastAsia="ja-JP"/>
                </w:rPr>
                <w:t>3.248308</w:t>
              </w:r>
            </w:ins>
          </w:p>
        </w:tc>
        <w:tc>
          <w:tcPr>
            <w:tcW w:w="1940" w:type="dxa"/>
            <w:tcBorders>
              <w:top w:val="nil"/>
              <w:left w:val="nil"/>
              <w:bottom w:val="single" w:sz="4" w:space="0" w:color="auto"/>
              <w:right w:val="single" w:sz="4" w:space="0" w:color="auto"/>
            </w:tcBorders>
            <w:shd w:val="clear" w:color="auto" w:fill="auto"/>
            <w:noWrap/>
            <w:vAlign w:val="center"/>
            <w:hideMark/>
          </w:tcPr>
          <w:p w14:paraId="641ADE0E" w14:textId="77777777" w:rsidR="005864CB" w:rsidRPr="00715A40" w:rsidRDefault="005864CB" w:rsidP="00223A6B">
            <w:pPr>
              <w:spacing w:before="0" w:after="0" w:line="240" w:lineRule="auto"/>
              <w:jc w:val="right"/>
              <w:rPr>
                <w:ins w:id="1782" w:author="Luciano Kostelac" w:date="2023-02-16T02:24:00Z"/>
                <w:rFonts w:ascii="Calibri" w:hAnsi="Calibri" w:cs="Calibri"/>
                <w:color w:val="000000"/>
                <w:sz w:val="22"/>
                <w:szCs w:val="22"/>
                <w:lang w:val="en-US" w:eastAsia="ja-JP"/>
              </w:rPr>
            </w:pPr>
            <w:ins w:id="1783" w:author="Luciano Kostelac" w:date="2023-02-16T02:24:00Z">
              <w:r w:rsidRPr="00715A40">
                <w:rPr>
                  <w:rFonts w:ascii="Calibri" w:hAnsi="Calibri" w:cs="Calibri"/>
                  <w:color w:val="000000"/>
                  <w:sz w:val="22"/>
                  <w:szCs w:val="22"/>
                  <w:lang w:eastAsia="ja-JP"/>
                </w:rPr>
                <w:t>1.244260448</w:t>
              </w:r>
            </w:ins>
          </w:p>
        </w:tc>
      </w:tr>
      <w:tr w:rsidR="001537FD" w:rsidRPr="00715A40" w14:paraId="75418D88" w14:textId="77777777" w:rsidTr="00223A6B">
        <w:trPr>
          <w:trHeight w:val="300"/>
          <w:jc w:val="center"/>
          <w:ins w:id="1784"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A742EA9" w14:textId="77777777" w:rsidR="005864CB" w:rsidRPr="00715A40" w:rsidRDefault="005864CB" w:rsidP="00223A6B">
            <w:pPr>
              <w:spacing w:before="0" w:after="0" w:line="240" w:lineRule="auto"/>
              <w:jc w:val="right"/>
              <w:rPr>
                <w:ins w:id="1785" w:author="Luciano Kostelac" w:date="2023-02-16T02:24:00Z"/>
                <w:rFonts w:ascii="Calibri" w:hAnsi="Calibri" w:cs="Calibri"/>
                <w:color w:val="000000"/>
                <w:sz w:val="22"/>
                <w:szCs w:val="22"/>
                <w:lang w:val="en-US" w:eastAsia="ja-JP"/>
              </w:rPr>
            </w:pPr>
            <w:ins w:id="1786" w:author="Luciano Kostelac" w:date="2023-02-16T02:24:00Z">
              <w:r w:rsidRPr="00715A40">
                <w:rPr>
                  <w:rFonts w:ascii="Calibri" w:hAnsi="Calibri" w:cs="Calibri"/>
                  <w:color w:val="000000"/>
                  <w:sz w:val="22"/>
                  <w:szCs w:val="22"/>
                  <w:lang w:val="en-US" w:eastAsia="ja-JP"/>
                </w:rPr>
                <w:t>0.0060400963</w:t>
              </w:r>
            </w:ins>
          </w:p>
        </w:tc>
        <w:tc>
          <w:tcPr>
            <w:tcW w:w="960" w:type="dxa"/>
            <w:tcBorders>
              <w:top w:val="nil"/>
              <w:left w:val="nil"/>
              <w:bottom w:val="single" w:sz="4" w:space="0" w:color="auto"/>
              <w:right w:val="single" w:sz="4" w:space="0" w:color="auto"/>
            </w:tcBorders>
            <w:shd w:val="clear" w:color="auto" w:fill="auto"/>
            <w:noWrap/>
            <w:vAlign w:val="center"/>
            <w:hideMark/>
          </w:tcPr>
          <w:p w14:paraId="162ECB8F" w14:textId="77777777" w:rsidR="005864CB" w:rsidRPr="00715A40" w:rsidRDefault="005864CB" w:rsidP="00223A6B">
            <w:pPr>
              <w:spacing w:before="0" w:after="0" w:line="240" w:lineRule="auto"/>
              <w:jc w:val="right"/>
              <w:rPr>
                <w:ins w:id="1787" w:author="Luciano Kostelac" w:date="2023-02-16T02:24:00Z"/>
                <w:rFonts w:ascii="Calibri" w:hAnsi="Calibri" w:cs="Calibri"/>
                <w:color w:val="000000"/>
                <w:sz w:val="22"/>
                <w:szCs w:val="22"/>
                <w:lang w:val="en-US" w:eastAsia="ja-JP"/>
              </w:rPr>
            </w:pPr>
            <w:ins w:id="1788" w:author="Luciano Kostelac" w:date="2023-02-16T02:24:00Z">
              <w:r w:rsidRPr="00715A40">
                <w:rPr>
                  <w:rFonts w:ascii="Calibri" w:hAnsi="Calibri" w:cs="Calibri"/>
                  <w:color w:val="000000"/>
                  <w:sz w:val="22"/>
                  <w:szCs w:val="22"/>
                  <w:lang w:eastAsia="ja-JP"/>
                </w:rPr>
                <w:t>3.24814</w:t>
              </w:r>
            </w:ins>
          </w:p>
        </w:tc>
        <w:tc>
          <w:tcPr>
            <w:tcW w:w="1940" w:type="dxa"/>
            <w:tcBorders>
              <w:top w:val="nil"/>
              <w:left w:val="nil"/>
              <w:bottom w:val="single" w:sz="4" w:space="0" w:color="auto"/>
              <w:right w:val="single" w:sz="4" w:space="0" w:color="auto"/>
            </w:tcBorders>
            <w:shd w:val="clear" w:color="auto" w:fill="auto"/>
            <w:noWrap/>
            <w:vAlign w:val="center"/>
            <w:hideMark/>
          </w:tcPr>
          <w:p w14:paraId="1C43EF57" w14:textId="77777777" w:rsidR="005864CB" w:rsidRPr="00715A40" w:rsidRDefault="005864CB" w:rsidP="00223A6B">
            <w:pPr>
              <w:spacing w:before="0" w:after="0" w:line="240" w:lineRule="auto"/>
              <w:jc w:val="right"/>
              <w:rPr>
                <w:ins w:id="1789" w:author="Luciano Kostelac" w:date="2023-02-16T02:24:00Z"/>
                <w:rFonts w:ascii="Calibri" w:hAnsi="Calibri" w:cs="Calibri"/>
                <w:color w:val="000000"/>
                <w:sz w:val="22"/>
                <w:szCs w:val="22"/>
                <w:lang w:val="en-US" w:eastAsia="ja-JP"/>
              </w:rPr>
            </w:pPr>
            <w:ins w:id="1790" w:author="Luciano Kostelac" w:date="2023-02-16T02:24:00Z">
              <w:r w:rsidRPr="00715A40">
                <w:rPr>
                  <w:rFonts w:ascii="Calibri" w:hAnsi="Calibri" w:cs="Calibri"/>
                  <w:color w:val="000000"/>
                  <w:sz w:val="22"/>
                  <w:szCs w:val="22"/>
                  <w:lang w:eastAsia="ja-JP"/>
                </w:rPr>
                <w:t>1.246240762</w:t>
              </w:r>
            </w:ins>
          </w:p>
        </w:tc>
      </w:tr>
      <w:tr w:rsidR="001537FD" w:rsidRPr="00715A40" w14:paraId="5F99A82A" w14:textId="77777777" w:rsidTr="00223A6B">
        <w:trPr>
          <w:trHeight w:val="300"/>
          <w:jc w:val="center"/>
          <w:ins w:id="1791"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EDF8BB2" w14:textId="77777777" w:rsidR="005864CB" w:rsidRPr="00715A40" w:rsidRDefault="005864CB" w:rsidP="00223A6B">
            <w:pPr>
              <w:spacing w:before="0" w:after="0" w:line="240" w:lineRule="auto"/>
              <w:jc w:val="right"/>
              <w:rPr>
                <w:ins w:id="1792" w:author="Luciano Kostelac" w:date="2023-02-16T02:24:00Z"/>
                <w:rFonts w:ascii="Calibri" w:hAnsi="Calibri" w:cs="Calibri"/>
                <w:color w:val="000000"/>
                <w:sz w:val="22"/>
                <w:szCs w:val="22"/>
                <w:lang w:val="en-US" w:eastAsia="ja-JP"/>
              </w:rPr>
            </w:pPr>
            <w:ins w:id="1793" w:author="Luciano Kostelac" w:date="2023-02-16T02:24:00Z">
              <w:r w:rsidRPr="00715A40">
                <w:rPr>
                  <w:rFonts w:ascii="Calibri" w:hAnsi="Calibri" w:cs="Calibri"/>
                  <w:color w:val="000000"/>
                  <w:sz w:val="22"/>
                  <w:szCs w:val="22"/>
                  <w:lang w:val="en-US" w:eastAsia="ja-JP"/>
                </w:rPr>
                <w:t>0.0070500374</w:t>
              </w:r>
            </w:ins>
          </w:p>
        </w:tc>
        <w:tc>
          <w:tcPr>
            <w:tcW w:w="960" w:type="dxa"/>
            <w:tcBorders>
              <w:top w:val="nil"/>
              <w:left w:val="nil"/>
              <w:bottom w:val="single" w:sz="4" w:space="0" w:color="auto"/>
              <w:right w:val="single" w:sz="4" w:space="0" w:color="auto"/>
            </w:tcBorders>
            <w:shd w:val="clear" w:color="auto" w:fill="auto"/>
            <w:noWrap/>
            <w:vAlign w:val="center"/>
            <w:hideMark/>
          </w:tcPr>
          <w:p w14:paraId="10FF1E15" w14:textId="77777777" w:rsidR="005864CB" w:rsidRPr="00715A40" w:rsidRDefault="005864CB" w:rsidP="00223A6B">
            <w:pPr>
              <w:spacing w:before="0" w:after="0" w:line="240" w:lineRule="auto"/>
              <w:jc w:val="right"/>
              <w:rPr>
                <w:ins w:id="1794" w:author="Luciano Kostelac" w:date="2023-02-16T02:24:00Z"/>
                <w:rFonts w:ascii="Calibri" w:hAnsi="Calibri" w:cs="Calibri"/>
                <w:color w:val="000000"/>
                <w:sz w:val="22"/>
                <w:szCs w:val="22"/>
                <w:lang w:val="en-US" w:eastAsia="ja-JP"/>
              </w:rPr>
            </w:pPr>
            <w:ins w:id="1795" w:author="Luciano Kostelac" w:date="2023-02-16T02:24:00Z">
              <w:r w:rsidRPr="00715A40">
                <w:rPr>
                  <w:rFonts w:ascii="Calibri" w:hAnsi="Calibri" w:cs="Calibri"/>
                  <w:color w:val="000000"/>
                  <w:sz w:val="22"/>
                  <w:szCs w:val="22"/>
                  <w:lang w:eastAsia="ja-JP"/>
                </w:rPr>
                <w:t>3.24778</w:t>
              </w:r>
            </w:ins>
          </w:p>
        </w:tc>
        <w:tc>
          <w:tcPr>
            <w:tcW w:w="1940" w:type="dxa"/>
            <w:tcBorders>
              <w:top w:val="nil"/>
              <w:left w:val="nil"/>
              <w:bottom w:val="single" w:sz="4" w:space="0" w:color="auto"/>
              <w:right w:val="single" w:sz="4" w:space="0" w:color="auto"/>
            </w:tcBorders>
            <w:shd w:val="clear" w:color="auto" w:fill="auto"/>
            <w:noWrap/>
            <w:vAlign w:val="center"/>
            <w:hideMark/>
          </w:tcPr>
          <w:p w14:paraId="2631CD31" w14:textId="77777777" w:rsidR="005864CB" w:rsidRPr="00715A40" w:rsidRDefault="005864CB" w:rsidP="00223A6B">
            <w:pPr>
              <w:spacing w:before="0" w:after="0" w:line="240" w:lineRule="auto"/>
              <w:jc w:val="right"/>
              <w:rPr>
                <w:ins w:id="1796" w:author="Luciano Kostelac" w:date="2023-02-16T02:24:00Z"/>
                <w:rFonts w:ascii="Calibri" w:hAnsi="Calibri" w:cs="Calibri"/>
                <w:color w:val="000000"/>
                <w:sz w:val="22"/>
                <w:szCs w:val="22"/>
                <w:lang w:val="en-US" w:eastAsia="ja-JP"/>
              </w:rPr>
            </w:pPr>
            <w:ins w:id="1797" w:author="Luciano Kostelac" w:date="2023-02-16T02:24:00Z">
              <w:r w:rsidRPr="00715A40">
                <w:rPr>
                  <w:rFonts w:ascii="Calibri" w:hAnsi="Calibri" w:cs="Calibri"/>
                  <w:color w:val="000000"/>
                  <w:sz w:val="22"/>
                  <w:szCs w:val="22"/>
                  <w:lang w:eastAsia="ja-JP"/>
                </w:rPr>
                <w:t>1.248220606</w:t>
              </w:r>
            </w:ins>
          </w:p>
        </w:tc>
      </w:tr>
      <w:tr w:rsidR="001537FD" w:rsidRPr="00715A40" w14:paraId="2C34D76A" w14:textId="77777777" w:rsidTr="00223A6B">
        <w:trPr>
          <w:trHeight w:val="300"/>
          <w:jc w:val="center"/>
          <w:ins w:id="1798"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4D54B85" w14:textId="77777777" w:rsidR="005864CB" w:rsidRPr="00715A40" w:rsidRDefault="005864CB" w:rsidP="00223A6B">
            <w:pPr>
              <w:spacing w:before="0" w:after="0" w:line="240" w:lineRule="auto"/>
              <w:jc w:val="right"/>
              <w:rPr>
                <w:ins w:id="1799" w:author="Luciano Kostelac" w:date="2023-02-16T02:24:00Z"/>
                <w:rFonts w:ascii="Calibri" w:hAnsi="Calibri" w:cs="Calibri"/>
                <w:color w:val="000000"/>
                <w:sz w:val="22"/>
                <w:szCs w:val="22"/>
                <w:lang w:val="en-US" w:eastAsia="ja-JP"/>
              </w:rPr>
            </w:pPr>
            <w:ins w:id="1800" w:author="Luciano Kostelac" w:date="2023-02-16T02:24:00Z">
              <w:r w:rsidRPr="00715A40">
                <w:rPr>
                  <w:rFonts w:ascii="Calibri" w:hAnsi="Calibri" w:cs="Calibri"/>
                  <w:color w:val="000000"/>
                  <w:sz w:val="22"/>
                  <w:szCs w:val="22"/>
                  <w:lang w:val="en-US" w:eastAsia="ja-JP"/>
                </w:rPr>
                <w:t>0.0080599785</w:t>
              </w:r>
            </w:ins>
          </w:p>
        </w:tc>
        <w:tc>
          <w:tcPr>
            <w:tcW w:w="960" w:type="dxa"/>
            <w:tcBorders>
              <w:top w:val="nil"/>
              <w:left w:val="nil"/>
              <w:bottom w:val="single" w:sz="4" w:space="0" w:color="auto"/>
              <w:right w:val="single" w:sz="4" w:space="0" w:color="auto"/>
            </w:tcBorders>
            <w:shd w:val="clear" w:color="auto" w:fill="auto"/>
            <w:noWrap/>
            <w:vAlign w:val="center"/>
            <w:hideMark/>
          </w:tcPr>
          <w:p w14:paraId="25BEF540" w14:textId="77777777" w:rsidR="005864CB" w:rsidRPr="00715A40" w:rsidRDefault="005864CB" w:rsidP="00223A6B">
            <w:pPr>
              <w:spacing w:before="0" w:after="0" w:line="240" w:lineRule="auto"/>
              <w:jc w:val="right"/>
              <w:rPr>
                <w:ins w:id="1801" w:author="Luciano Kostelac" w:date="2023-02-16T02:24:00Z"/>
                <w:rFonts w:ascii="Calibri" w:hAnsi="Calibri" w:cs="Calibri"/>
                <w:color w:val="000000"/>
                <w:sz w:val="22"/>
                <w:szCs w:val="22"/>
                <w:lang w:val="en-US" w:eastAsia="ja-JP"/>
              </w:rPr>
            </w:pPr>
            <w:ins w:id="1802" w:author="Luciano Kostelac" w:date="2023-02-16T02:24:00Z">
              <w:r w:rsidRPr="00715A40">
                <w:rPr>
                  <w:rFonts w:ascii="Calibri" w:hAnsi="Calibri" w:cs="Calibri"/>
                  <w:color w:val="000000"/>
                  <w:sz w:val="22"/>
                  <w:szCs w:val="22"/>
                  <w:lang w:eastAsia="ja-JP"/>
                </w:rPr>
                <w:t>3.244726</w:t>
              </w:r>
            </w:ins>
          </w:p>
        </w:tc>
        <w:tc>
          <w:tcPr>
            <w:tcW w:w="1940" w:type="dxa"/>
            <w:tcBorders>
              <w:top w:val="nil"/>
              <w:left w:val="nil"/>
              <w:bottom w:val="single" w:sz="4" w:space="0" w:color="auto"/>
              <w:right w:val="single" w:sz="4" w:space="0" w:color="auto"/>
            </w:tcBorders>
            <w:shd w:val="clear" w:color="auto" w:fill="auto"/>
            <w:noWrap/>
            <w:vAlign w:val="center"/>
            <w:hideMark/>
          </w:tcPr>
          <w:p w14:paraId="29D35A1D" w14:textId="77777777" w:rsidR="005864CB" w:rsidRPr="00715A40" w:rsidRDefault="005864CB" w:rsidP="00223A6B">
            <w:pPr>
              <w:spacing w:before="0" w:after="0" w:line="240" w:lineRule="auto"/>
              <w:jc w:val="right"/>
              <w:rPr>
                <w:ins w:id="1803" w:author="Luciano Kostelac" w:date="2023-02-16T02:24:00Z"/>
                <w:rFonts w:ascii="Calibri" w:hAnsi="Calibri" w:cs="Calibri"/>
                <w:color w:val="000000"/>
                <w:sz w:val="22"/>
                <w:szCs w:val="22"/>
                <w:lang w:val="en-US" w:eastAsia="ja-JP"/>
              </w:rPr>
            </w:pPr>
            <w:ins w:id="1804" w:author="Luciano Kostelac" w:date="2023-02-16T02:24:00Z">
              <w:r w:rsidRPr="00715A40">
                <w:rPr>
                  <w:rFonts w:ascii="Calibri" w:hAnsi="Calibri" w:cs="Calibri"/>
                  <w:color w:val="000000"/>
                  <w:sz w:val="22"/>
                  <w:szCs w:val="22"/>
                  <w:lang w:eastAsia="ja-JP"/>
                </w:rPr>
                <w:t>1.25020092</w:t>
              </w:r>
            </w:ins>
          </w:p>
        </w:tc>
      </w:tr>
      <w:tr w:rsidR="001537FD" w:rsidRPr="00715A40" w14:paraId="40B3ED3D" w14:textId="77777777" w:rsidTr="00223A6B">
        <w:trPr>
          <w:trHeight w:val="300"/>
          <w:jc w:val="center"/>
          <w:ins w:id="1805"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238BEED" w14:textId="77777777" w:rsidR="005864CB" w:rsidRPr="00715A40" w:rsidRDefault="005864CB" w:rsidP="00223A6B">
            <w:pPr>
              <w:spacing w:before="0" w:after="0" w:line="240" w:lineRule="auto"/>
              <w:jc w:val="right"/>
              <w:rPr>
                <w:ins w:id="1806" w:author="Luciano Kostelac" w:date="2023-02-16T02:24:00Z"/>
                <w:rFonts w:ascii="Calibri" w:hAnsi="Calibri" w:cs="Calibri"/>
                <w:color w:val="000000"/>
                <w:sz w:val="22"/>
                <w:szCs w:val="22"/>
                <w:lang w:val="en-US" w:eastAsia="ja-JP"/>
              </w:rPr>
            </w:pPr>
            <w:ins w:id="1807" w:author="Luciano Kostelac" w:date="2023-02-16T02:24:00Z">
              <w:r w:rsidRPr="00715A40">
                <w:rPr>
                  <w:rFonts w:ascii="Calibri" w:hAnsi="Calibri" w:cs="Calibri"/>
                  <w:color w:val="000000"/>
                  <w:sz w:val="22"/>
                  <w:szCs w:val="22"/>
                  <w:lang w:val="en-US" w:eastAsia="ja-JP"/>
                </w:rPr>
                <w:t>0.0090601444</w:t>
              </w:r>
            </w:ins>
          </w:p>
        </w:tc>
        <w:tc>
          <w:tcPr>
            <w:tcW w:w="960" w:type="dxa"/>
            <w:tcBorders>
              <w:top w:val="nil"/>
              <w:left w:val="nil"/>
              <w:bottom w:val="single" w:sz="4" w:space="0" w:color="auto"/>
              <w:right w:val="single" w:sz="4" w:space="0" w:color="auto"/>
            </w:tcBorders>
            <w:shd w:val="clear" w:color="auto" w:fill="auto"/>
            <w:noWrap/>
            <w:vAlign w:val="center"/>
            <w:hideMark/>
          </w:tcPr>
          <w:p w14:paraId="56012D2A" w14:textId="77777777" w:rsidR="005864CB" w:rsidRPr="00715A40" w:rsidRDefault="005864CB" w:rsidP="00223A6B">
            <w:pPr>
              <w:spacing w:before="0" w:after="0" w:line="240" w:lineRule="auto"/>
              <w:jc w:val="right"/>
              <w:rPr>
                <w:ins w:id="1808" w:author="Luciano Kostelac" w:date="2023-02-16T02:24:00Z"/>
                <w:rFonts w:ascii="Calibri" w:hAnsi="Calibri" w:cs="Calibri"/>
                <w:color w:val="000000"/>
                <w:sz w:val="22"/>
                <w:szCs w:val="22"/>
                <w:lang w:val="en-US" w:eastAsia="ja-JP"/>
              </w:rPr>
            </w:pPr>
            <w:ins w:id="1809" w:author="Luciano Kostelac" w:date="2023-02-16T02:24:00Z">
              <w:r w:rsidRPr="00715A40">
                <w:rPr>
                  <w:rFonts w:ascii="Calibri" w:hAnsi="Calibri" w:cs="Calibri"/>
                  <w:color w:val="000000"/>
                  <w:sz w:val="22"/>
                  <w:szCs w:val="22"/>
                  <w:lang w:eastAsia="ja-JP"/>
                </w:rPr>
                <w:t>3.267084</w:t>
              </w:r>
            </w:ins>
          </w:p>
        </w:tc>
        <w:tc>
          <w:tcPr>
            <w:tcW w:w="1940" w:type="dxa"/>
            <w:tcBorders>
              <w:top w:val="nil"/>
              <w:left w:val="nil"/>
              <w:bottom w:val="single" w:sz="4" w:space="0" w:color="auto"/>
              <w:right w:val="single" w:sz="4" w:space="0" w:color="auto"/>
            </w:tcBorders>
            <w:shd w:val="clear" w:color="auto" w:fill="auto"/>
            <w:noWrap/>
            <w:vAlign w:val="center"/>
            <w:hideMark/>
          </w:tcPr>
          <w:p w14:paraId="062E7E67" w14:textId="77777777" w:rsidR="005864CB" w:rsidRPr="00715A40" w:rsidRDefault="005864CB" w:rsidP="00223A6B">
            <w:pPr>
              <w:spacing w:before="0" w:after="0" w:line="240" w:lineRule="auto"/>
              <w:jc w:val="right"/>
              <w:rPr>
                <w:ins w:id="1810" w:author="Luciano Kostelac" w:date="2023-02-16T02:24:00Z"/>
                <w:rFonts w:ascii="Calibri" w:hAnsi="Calibri" w:cs="Calibri"/>
                <w:color w:val="000000"/>
                <w:sz w:val="22"/>
                <w:szCs w:val="22"/>
                <w:lang w:val="en-US" w:eastAsia="ja-JP"/>
              </w:rPr>
            </w:pPr>
            <w:ins w:id="1811" w:author="Luciano Kostelac" w:date="2023-02-16T02:24:00Z">
              <w:r w:rsidRPr="00715A40">
                <w:rPr>
                  <w:rFonts w:ascii="Calibri" w:hAnsi="Calibri" w:cs="Calibri"/>
                  <w:color w:val="000000"/>
                  <w:sz w:val="22"/>
                  <w:szCs w:val="22"/>
                  <w:lang w:eastAsia="ja-JP"/>
                </w:rPr>
                <w:t>1.252181233</w:t>
              </w:r>
            </w:ins>
          </w:p>
        </w:tc>
      </w:tr>
      <w:tr w:rsidR="001537FD" w:rsidRPr="00715A40" w14:paraId="5D7A600E" w14:textId="77777777" w:rsidTr="00223A6B">
        <w:trPr>
          <w:trHeight w:val="300"/>
          <w:jc w:val="center"/>
          <w:ins w:id="1812"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1A1235D" w14:textId="77777777" w:rsidR="005864CB" w:rsidRPr="00715A40" w:rsidRDefault="005864CB" w:rsidP="00223A6B">
            <w:pPr>
              <w:spacing w:before="0" w:after="0" w:line="240" w:lineRule="auto"/>
              <w:jc w:val="right"/>
              <w:rPr>
                <w:ins w:id="1813" w:author="Luciano Kostelac" w:date="2023-02-16T02:24:00Z"/>
                <w:rFonts w:ascii="Calibri" w:hAnsi="Calibri" w:cs="Calibri"/>
                <w:color w:val="000000"/>
                <w:sz w:val="22"/>
                <w:szCs w:val="22"/>
                <w:lang w:val="en-US" w:eastAsia="ja-JP"/>
              </w:rPr>
            </w:pPr>
            <w:ins w:id="1814" w:author="Luciano Kostelac" w:date="2023-02-16T02:24:00Z">
              <w:r w:rsidRPr="00715A40">
                <w:rPr>
                  <w:rFonts w:ascii="Calibri" w:hAnsi="Calibri" w:cs="Calibri"/>
                  <w:color w:val="000000"/>
                  <w:sz w:val="22"/>
                  <w:szCs w:val="22"/>
                  <w:lang w:val="en-US" w:eastAsia="ja-JP"/>
                </w:rPr>
                <w:t>0.0100700855</w:t>
              </w:r>
            </w:ins>
          </w:p>
        </w:tc>
        <w:tc>
          <w:tcPr>
            <w:tcW w:w="960" w:type="dxa"/>
            <w:tcBorders>
              <w:top w:val="nil"/>
              <w:left w:val="nil"/>
              <w:bottom w:val="single" w:sz="4" w:space="0" w:color="auto"/>
              <w:right w:val="single" w:sz="4" w:space="0" w:color="auto"/>
            </w:tcBorders>
            <w:shd w:val="clear" w:color="auto" w:fill="auto"/>
            <w:noWrap/>
            <w:vAlign w:val="center"/>
            <w:hideMark/>
          </w:tcPr>
          <w:p w14:paraId="2DD67756" w14:textId="77777777" w:rsidR="005864CB" w:rsidRPr="00715A40" w:rsidRDefault="005864CB" w:rsidP="00223A6B">
            <w:pPr>
              <w:spacing w:before="0" w:after="0" w:line="240" w:lineRule="auto"/>
              <w:jc w:val="right"/>
              <w:rPr>
                <w:ins w:id="1815" w:author="Luciano Kostelac" w:date="2023-02-16T02:24:00Z"/>
                <w:rFonts w:ascii="Calibri" w:hAnsi="Calibri" w:cs="Calibri"/>
                <w:color w:val="000000"/>
                <w:sz w:val="22"/>
                <w:szCs w:val="22"/>
                <w:lang w:val="en-US" w:eastAsia="ja-JP"/>
              </w:rPr>
            </w:pPr>
            <w:ins w:id="1816" w:author="Luciano Kostelac" w:date="2023-02-16T02:24:00Z">
              <w:r w:rsidRPr="00715A40">
                <w:rPr>
                  <w:rFonts w:ascii="Calibri" w:hAnsi="Calibri" w:cs="Calibri"/>
                  <w:color w:val="000000"/>
                  <w:sz w:val="22"/>
                  <w:szCs w:val="22"/>
                  <w:lang w:eastAsia="ja-JP"/>
                </w:rPr>
                <w:t>3.288961</w:t>
              </w:r>
            </w:ins>
          </w:p>
        </w:tc>
        <w:tc>
          <w:tcPr>
            <w:tcW w:w="1940" w:type="dxa"/>
            <w:tcBorders>
              <w:top w:val="nil"/>
              <w:left w:val="nil"/>
              <w:bottom w:val="single" w:sz="4" w:space="0" w:color="auto"/>
              <w:right w:val="single" w:sz="4" w:space="0" w:color="auto"/>
            </w:tcBorders>
            <w:shd w:val="clear" w:color="auto" w:fill="auto"/>
            <w:noWrap/>
            <w:vAlign w:val="center"/>
            <w:hideMark/>
          </w:tcPr>
          <w:p w14:paraId="17ACDBD6" w14:textId="77777777" w:rsidR="005864CB" w:rsidRPr="00715A40" w:rsidRDefault="005864CB" w:rsidP="00223A6B">
            <w:pPr>
              <w:spacing w:before="0" w:after="0" w:line="240" w:lineRule="auto"/>
              <w:jc w:val="right"/>
              <w:rPr>
                <w:ins w:id="1817" w:author="Luciano Kostelac" w:date="2023-02-16T02:24:00Z"/>
                <w:rFonts w:ascii="Calibri" w:hAnsi="Calibri" w:cs="Calibri"/>
                <w:color w:val="000000"/>
                <w:sz w:val="22"/>
                <w:szCs w:val="22"/>
                <w:lang w:val="en-US" w:eastAsia="ja-JP"/>
              </w:rPr>
            </w:pPr>
            <w:ins w:id="1818" w:author="Luciano Kostelac" w:date="2023-02-16T02:24:00Z">
              <w:r w:rsidRPr="00715A40">
                <w:rPr>
                  <w:rFonts w:ascii="Calibri" w:hAnsi="Calibri" w:cs="Calibri"/>
                  <w:color w:val="000000"/>
                  <w:sz w:val="22"/>
                  <w:szCs w:val="22"/>
                  <w:lang w:eastAsia="ja-JP"/>
                </w:rPr>
                <w:t>1.254161077</w:t>
              </w:r>
            </w:ins>
          </w:p>
        </w:tc>
      </w:tr>
      <w:tr w:rsidR="001537FD" w:rsidRPr="00715A40" w14:paraId="235A84B8" w14:textId="77777777" w:rsidTr="00223A6B">
        <w:trPr>
          <w:trHeight w:val="300"/>
          <w:jc w:val="center"/>
          <w:ins w:id="1819"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AC3E595" w14:textId="77777777" w:rsidR="005864CB" w:rsidRPr="00715A40" w:rsidRDefault="005864CB" w:rsidP="00223A6B">
            <w:pPr>
              <w:spacing w:before="0" w:after="0" w:line="240" w:lineRule="auto"/>
              <w:jc w:val="right"/>
              <w:rPr>
                <w:ins w:id="1820" w:author="Luciano Kostelac" w:date="2023-02-16T02:24:00Z"/>
                <w:rFonts w:ascii="Calibri" w:hAnsi="Calibri" w:cs="Calibri"/>
                <w:color w:val="000000"/>
                <w:sz w:val="22"/>
                <w:szCs w:val="22"/>
                <w:lang w:val="en-US" w:eastAsia="ja-JP"/>
              </w:rPr>
            </w:pPr>
            <w:ins w:id="1821" w:author="Luciano Kostelac" w:date="2023-02-16T02:24:00Z">
              <w:r w:rsidRPr="00715A40">
                <w:rPr>
                  <w:rFonts w:ascii="Calibri" w:hAnsi="Calibri" w:cs="Calibri"/>
                  <w:color w:val="000000"/>
                  <w:sz w:val="22"/>
                  <w:szCs w:val="22"/>
                  <w:lang w:val="en-US" w:eastAsia="ja-JP"/>
                </w:rPr>
                <w:t>0.0110800266</w:t>
              </w:r>
            </w:ins>
          </w:p>
        </w:tc>
        <w:tc>
          <w:tcPr>
            <w:tcW w:w="960" w:type="dxa"/>
            <w:tcBorders>
              <w:top w:val="nil"/>
              <w:left w:val="nil"/>
              <w:bottom w:val="single" w:sz="4" w:space="0" w:color="auto"/>
              <w:right w:val="single" w:sz="4" w:space="0" w:color="auto"/>
            </w:tcBorders>
            <w:shd w:val="clear" w:color="auto" w:fill="auto"/>
            <w:noWrap/>
            <w:vAlign w:val="center"/>
            <w:hideMark/>
          </w:tcPr>
          <w:p w14:paraId="084B5F92" w14:textId="77777777" w:rsidR="005864CB" w:rsidRPr="00715A40" w:rsidRDefault="005864CB" w:rsidP="00223A6B">
            <w:pPr>
              <w:spacing w:before="0" w:after="0" w:line="240" w:lineRule="auto"/>
              <w:jc w:val="right"/>
              <w:rPr>
                <w:ins w:id="1822" w:author="Luciano Kostelac" w:date="2023-02-16T02:24:00Z"/>
                <w:rFonts w:ascii="Calibri" w:hAnsi="Calibri" w:cs="Calibri"/>
                <w:color w:val="000000"/>
                <w:sz w:val="22"/>
                <w:szCs w:val="22"/>
                <w:lang w:val="en-US" w:eastAsia="ja-JP"/>
              </w:rPr>
            </w:pPr>
            <w:ins w:id="1823" w:author="Luciano Kostelac" w:date="2023-02-16T02:24:00Z">
              <w:r w:rsidRPr="00715A40">
                <w:rPr>
                  <w:rFonts w:ascii="Calibri" w:hAnsi="Calibri" w:cs="Calibri"/>
                  <w:color w:val="000000"/>
                  <w:sz w:val="22"/>
                  <w:szCs w:val="22"/>
                  <w:lang w:eastAsia="ja-JP"/>
                </w:rPr>
                <w:t>3.297183</w:t>
              </w:r>
            </w:ins>
          </w:p>
        </w:tc>
        <w:tc>
          <w:tcPr>
            <w:tcW w:w="1940" w:type="dxa"/>
            <w:tcBorders>
              <w:top w:val="nil"/>
              <w:left w:val="nil"/>
              <w:bottom w:val="single" w:sz="4" w:space="0" w:color="auto"/>
              <w:right w:val="single" w:sz="4" w:space="0" w:color="auto"/>
            </w:tcBorders>
            <w:shd w:val="clear" w:color="auto" w:fill="auto"/>
            <w:noWrap/>
            <w:vAlign w:val="center"/>
            <w:hideMark/>
          </w:tcPr>
          <w:p w14:paraId="4E9E20BB" w14:textId="77777777" w:rsidR="005864CB" w:rsidRPr="00715A40" w:rsidRDefault="005864CB" w:rsidP="00223A6B">
            <w:pPr>
              <w:spacing w:before="0" w:after="0" w:line="240" w:lineRule="auto"/>
              <w:jc w:val="right"/>
              <w:rPr>
                <w:ins w:id="1824" w:author="Luciano Kostelac" w:date="2023-02-16T02:24:00Z"/>
                <w:rFonts w:ascii="Calibri" w:hAnsi="Calibri" w:cs="Calibri"/>
                <w:color w:val="000000"/>
                <w:sz w:val="22"/>
                <w:szCs w:val="22"/>
                <w:lang w:val="en-US" w:eastAsia="ja-JP"/>
              </w:rPr>
            </w:pPr>
            <w:ins w:id="1825" w:author="Luciano Kostelac" w:date="2023-02-16T02:24:00Z">
              <w:r w:rsidRPr="00715A40">
                <w:rPr>
                  <w:rFonts w:ascii="Calibri" w:hAnsi="Calibri" w:cs="Calibri"/>
                  <w:color w:val="000000"/>
                  <w:sz w:val="22"/>
                  <w:szCs w:val="22"/>
                  <w:lang w:eastAsia="ja-JP"/>
                </w:rPr>
                <w:t>1.256141391</w:t>
              </w:r>
            </w:ins>
          </w:p>
        </w:tc>
      </w:tr>
      <w:tr w:rsidR="001537FD" w:rsidRPr="00715A40" w14:paraId="07D6CFB4" w14:textId="77777777" w:rsidTr="00223A6B">
        <w:trPr>
          <w:trHeight w:val="300"/>
          <w:jc w:val="center"/>
          <w:ins w:id="1826"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2A25810" w14:textId="77777777" w:rsidR="005864CB" w:rsidRPr="00715A40" w:rsidRDefault="005864CB" w:rsidP="00223A6B">
            <w:pPr>
              <w:spacing w:before="0" w:after="0" w:line="240" w:lineRule="auto"/>
              <w:jc w:val="right"/>
              <w:rPr>
                <w:ins w:id="1827" w:author="Luciano Kostelac" w:date="2023-02-16T02:24:00Z"/>
                <w:rFonts w:ascii="Calibri" w:hAnsi="Calibri" w:cs="Calibri"/>
                <w:color w:val="000000"/>
                <w:sz w:val="22"/>
                <w:szCs w:val="22"/>
                <w:lang w:val="en-US" w:eastAsia="ja-JP"/>
              </w:rPr>
            </w:pPr>
            <w:ins w:id="1828" w:author="Luciano Kostelac" w:date="2023-02-16T02:24:00Z">
              <w:r w:rsidRPr="00715A40">
                <w:rPr>
                  <w:rFonts w:ascii="Calibri" w:hAnsi="Calibri" w:cs="Calibri"/>
                  <w:color w:val="000000"/>
                  <w:sz w:val="22"/>
                  <w:szCs w:val="22"/>
                  <w:lang w:val="en-US" w:eastAsia="ja-JP"/>
                </w:rPr>
                <w:t>0.0120799541</w:t>
              </w:r>
            </w:ins>
          </w:p>
        </w:tc>
        <w:tc>
          <w:tcPr>
            <w:tcW w:w="960" w:type="dxa"/>
            <w:tcBorders>
              <w:top w:val="nil"/>
              <w:left w:val="nil"/>
              <w:bottom w:val="single" w:sz="4" w:space="0" w:color="auto"/>
              <w:right w:val="single" w:sz="4" w:space="0" w:color="auto"/>
            </w:tcBorders>
            <w:shd w:val="clear" w:color="auto" w:fill="auto"/>
            <w:noWrap/>
            <w:vAlign w:val="center"/>
            <w:hideMark/>
          </w:tcPr>
          <w:p w14:paraId="09195A1F" w14:textId="77777777" w:rsidR="005864CB" w:rsidRPr="00715A40" w:rsidRDefault="005864CB" w:rsidP="00223A6B">
            <w:pPr>
              <w:spacing w:before="0" w:after="0" w:line="240" w:lineRule="auto"/>
              <w:jc w:val="right"/>
              <w:rPr>
                <w:ins w:id="1829" w:author="Luciano Kostelac" w:date="2023-02-16T02:24:00Z"/>
                <w:rFonts w:ascii="Calibri" w:hAnsi="Calibri" w:cs="Calibri"/>
                <w:color w:val="000000"/>
                <w:sz w:val="22"/>
                <w:szCs w:val="22"/>
                <w:lang w:val="en-US" w:eastAsia="ja-JP"/>
              </w:rPr>
            </w:pPr>
            <w:ins w:id="1830" w:author="Luciano Kostelac" w:date="2023-02-16T02:24:00Z">
              <w:r w:rsidRPr="00715A40">
                <w:rPr>
                  <w:rFonts w:ascii="Calibri" w:hAnsi="Calibri" w:cs="Calibri"/>
                  <w:color w:val="000000"/>
                  <w:sz w:val="22"/>
                  <w:szCs w:val="22"/>
                  <w:lang w:eastAsia="ja-JP"/>
                </w:rPr>
                <w:t>3.299371</w:t>
              </w:r>
            </w:ins>
          </w:p>
        </w:tc>
        <w:tc>
          <w:tcPr>
            <w:tcW w:w="1940" w:type="dxa"/>
            <w:tcBorders>
              <w:top w:val="nil"/>
              <w:left w:val="nil"/>
              <w:bottom w:val="single" w:sz="4" w:space="0" w:color="auto"/>
              <w:right w:val="single" w:sz="4" w:space="0" w:color="auto"/>
            </w:tcBorders>
            <w:shd w:val="clear" w:color="auto" w:fill="auto"/>
            <w:noWrap/>
            <w:vAlign w:val="center"/>
            <w:hideMark/>
          </w:tcPr>
          <w:p w14:paraId="2CA317DA" w14:textId="77777777" w:rsidR="005864CB" w:rsidRPr="00715A40" w:rsidRDefault="005864CB" w:rsidP="00223A6B">
            <w:pPr>
              <w:spacing w:before="0" w:after="0" w:line="240" w:lineRule="auto"/>
              <w:jc w:val="right"/>
              <w:rPr>
                <w:ins w:id="1831" w:author="Luciano Kostelac" w:date="2023-02-16T02:24:00Z"/>
                <w:rFonts w:ascii="Calibri" w:hAnsi="Calibri" w:cs="Calibri"/>
                <w:color w:val="000000"/>
                <w:sz w:val="22"/>
                <w:szCs w:val="22"/>
                <w:lang w:val="en-US" w:eastAsia="ja-JP"/>
              </w:rPr>
            </w:pPr>
            <w:ins w:id="1832" w:author="Luciano Kostelac" w:date="2023-02-16T02:24:00Z">
              <w:r w:rsidRPr="00715A40">
                <w:rPr>
                  <w:rFonts w:ascii="Calibri" w:hAnsi="Calibri" w:cs="Calibri"/>
                  <w:color w:val="000000"/>
                  <w:sz w:val="22"/>
                  <w:szCs w:val="22"/>
                  <w:lang w:eastAsia="ja-JP"/>
                </w:rPr>
                <w:t>1.258123579</w:t>
              </w:r>
            </w:ins>
          </w:p>
        </w:tc>
      </w:tr>
      <w:tr w:rsidR="001537FD" w:rsidRPr="00715A40" w14:paraId="338D6E9B" w14:textId="77777777" w:rsidTr="00223A6B">
        <w:trPr>
          <w:trHeight w:val="300"/>
          <w:jc w:val="center"/>
          <w:ins w:id="1833"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6EAE722" w14:textId="77777777" w:rsidR="005864CB" w:rsidRPr="00715A40" w:rsidRDefault="005864CB" w:rsidP="00223A6B">
            <w:pPr>
              <w:spacing w:before="0" w:after="0" w:line="240" w:lineRule="auto"/>
              <w:jc w:val="right"/>
              <w:rPr>
                <w:ins w:id="1834" w:author="Luciano Kostelac" w:date="2023-02-16T02:24:00Z"/>
                <w:rFonts w:ascii="Calibri" w:hAnsi="Calibri" w:cs="Calibri"/>
                <w:color w:val="000000"/>
                <w:sz w:val="22"/>
                <w:szCs w:val="22"/>
                <w:lang w:val="en-US" w:eastAsia="ja-JP"/>
              </w:rPr>
            </w:pPr>
            <w:ins w:id="1835" w:author="Luciano Kostelac" w:date="2023-02-16T02:24:00Z">
              <w:r w:rsidRPr="00715A40">
                <w:rPr>
                  <w:rFonts w:ascii="Calibri" w:hAnsi="Calibri" w:cs="Calibri"/>
                  <w:color w:val="000000"/>
                  <w:sz w:val="22"/>
                  <w:szCs w:val="22"/>
                  <w:lang w:val="en-US" w:eastAsia="ja-JP"/>
                </w:rPr>
                <w:t>0.0130901337</w:t>
              </w:r>
            </w:ins>
          </w:p>
        </w:tc>
        <w:tc>
          <w:tcPr>
            <w:tcW w:w="960" w:type="dxa"/>
            <w:tcBorders>
              <w:top w:val="nil"/>
              <w:left w:val="nil"/>
              <w:bottom w:val="single" w:sz="4" w:space="0" w:color="auto"/>
              <w:right w:val="single" w:sz="4" w:space="0" w:color="auto"/>
            </w:tcBorders>
            <w:shd w:val="clear" w:color="auto" w:fill="auto"/>
            <w:noWrap/>
            <w:vAlign w:val="center"/>
            <w:hideMark/>
          </w:tcPr>
          <w:p w14:paraId="0CB1ECC7" w14:textId="77777777" w:rsidR="005864CB" w:rsidRPr="00715A40" w:rsidRDefault="005864CB" w:rsidP="00223A6B">
            <w:pPr>
              <w:spacing w:before="0" w:after="0" w:line="240" w:lineRule="auto"/>
              <w:jc w:val="right"/>
              <w:rPr>
                <w:ins w:id="1836" w:author="Luciano Kostelac" w:date="2023-02-16T02:24:00Z"/>
                <w:rFonts w:ascii="Calibri" w:hAnsi="Calibri" w:cs="Calibri"/>
                <w:color w:val="000000"/>
                <w:sz w:val="22"/>
                <w:szCs w:val="22"/>
                <w:lang w:val="en-US" w:eastAsia="ja-JP"/>
              </w:rPr>
            </w:pPr>
            <w:ins w:id="1837" w:author="Luciano Kostelac" w:date="2023-02-16T02:24:00Z">
              <w:r w:rsidRPr="00715A40">
                <w:rPr>
                  <w:rFonts w:ascii="Calibri" w:hAnsi="Calibri" w:cs="Calibri"/>
                  <w:color w:val="000000"/>
                  <w:sz w:val="22"/>
                  <w:szCs w:val="22"/>
                  <w:lang w:eastAsia="ja-JP"/>
                </w:rPr>
                <w:t>3.289514</w:t>
              </w:r>
            </w:ins>
          </w:p>
        </w:tc>
        <w:tc>
          <w:tcPr>
            <w:tcW w:w="1940" w:type="dxa"/>
            <w:tcBorders>
              <w:top w:val="nil"/>
              <w:left w:val="nil"/>
              <w:bottom w:val="single" w:sz="4" w:space="0" w:color="auto"/>
              <w:right w:val="single" w:sz="4" w:space="0" w:color="auto"/>
            </w:tcBorders>
            <w:shd w:val="clear" w:color="auto" w:fill="auto"/>
            <w:noWrap/>
            <w:vAlign w:val="center"/>
            <w:hideMark/>
          </w:tcPr>
          <w:p w14:paraId="20D55793" w14:textId="77777777" w:rsidR="005864CB" w:rsidRPr="00715A40" w:rsidRDefault="005864CB" w:rsidP="00223A6B">
            <w:pPr>
              <w:spacing w:before="0" w:after="0" w:line="240" w:lineRule="auto"/>
              <w:jc w:val="right"/>
              <w:rPr>
                <w:ins w:id="1838" w:author="Luciano Kostelac" w:date="2023-02-16T02:24:00Z"/>
                <w:rFonts w:ascii="Calibri" w:hAnsi="Calibri" w:cs="Calibri"/>
                <w:color w:val="000000"/>
                <w:sz w:val="22"/>
                <w:szCs w:val="22"/>
                <w:lang w:val="en-US" w:eastAsia="ja-JP"/>
              </w:rPr>
            </w:pPr>
            <w:ins w:id="1839" w:author="Luciano Kostelac" w:date="2023-02-16T02:24:00Z">
              <w:r w:rsidRPr="00715A40">
                <w:rPr>
                  <w:rFonts w:ascii="Calibri" w:hAnsi="Calibri" w:cs="Calibri"/>
                  <w:color w:val="000000"/>
                  <w:sz w:val="22"/>
                  <w:szCs w:val="22"/>
                  <w:lang w:eastAsia="ja-JP"/>
                </w:rPr>
                <w:t>1.260103893</w:t>
              </w:r>
            </w:ins>
          </w:p>
        </w:tc>
      </w:tr>
      <w:tr w:rsidR="001537FD" w:rsidRPr="00715A40" w14:paraId="643A9228" w14:textId="77777777" w:rsidTr="00223A6B">
        <w:trPr>
          <w:trHeight w:val="300"/>
          <w:jc w:val="center"/>
          <w:ins w:id="1840"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3D8FFBB" w14:textId="77777777" w:rsidR="005864CB" w:rsidRPr="00715A40" w:rsidRDefault="005864CB" w:rsidP="00223A6B">
            <w:pPr>
              <w:spacing w:before="0" w:after="0" w:line="240" w:lineRule="auto"/>
              <w:jc w:val="right"/>
              <w:rPr>
                <w:ins w:id="1841" w:author="Luciano Kostelac" w:date="2023-02-16T02:24:00Z"/>
                <w:rFonts w:ascii="Calibri" w:hAnsi="Calibri" w:cs="Calibri"/>
                <w:color w:val="000000"/>
                <w:sz w:val="22"/>
                <w:szCs w:val="22"/>
                <w:lang w:val="en-US" w:eastAsia="ja-JP"/>
              </w:rPr>
            </w:pPr>
            <w:ins w:id="1842" w:author="Luciano Kostelac" w:date="2023-02-16T02:24:00Z">
              <w:r w:rsidRPr="00715A40">
                <w:rPr>
                  <w:rFonts w:ascii="Calibri" w:hAnsi="Calibri" w:cs="Calibri"/>
                  <w:color w:val="000000"/>
                  <w:sz w:val="22"/>
                  <w:szCs w:val="22"/>
                  <w:lang w:val="en-US" w:eastAsia="ja-JP"/>
                </w:rPr>
                <w:t>0.0141000748</w:t>
              </w:r>
            </w:ins>
          </w:p>
        </w:tc>
        <w:tc>
          <w:tcPr>
            <w:tcW w:w="960" w:type="dxa"/>
            <w:tcBorders>
              <w:top w:val="nil"/>
              <w:left w:val="nil"/>
              <w:bottom w:val="single" w:sz="4" w:space="0" w:color="auto"/>
              <w:right w:val="single" w:sz="4" w:space="0" w:color="auto"/>
            </w:tcBorders>
            <w:shd w:val="clear" w:color="auto" w:fill="auto"/>
            <w:noWrap/>
            <w:vAlign w:val="center"/>
            <w:hideMark/>
          </w:tcPr>
          <w:p w14:paraId="46D79774" w14:textId="77777777" w:rsidR="005864CB" w:rsidRPr="00715A40" w:rsidRDefault="005864CB" w:rsidP="00223A6B">
            <w:pPr>
              <w:spacing w:before="0" w:after="0" w:line="240" w:lineRule="auto"/>
              <w:jc w:val="right"/>
              <w:rPr>
                <w:ins w:id="1843" w:author="Luciano Kostelac" w:date="2023-02-16T02:24:00Z"/>
                <w:rFonts w:ascii="Calibri" w:hAnsi="Calibri" w:cs="Calibri"/>
                <w:color w:val="000000"/>
                <w:sz w:val="22"/>
                <w:szCs w:val="22"/>
                <w:lang w:val="en-US" w:eastAsia="ja-JP"/>
              </w:rPr>
            </w:pPr>
            <w:ins w:id="1844" w:author="Luciano Kostelac" w:date="2023-02-16T02:24:00Z">
              <w:r w:rsidRPr="00715A40">
                <w:rPr>
                  <w:rFonts w:ascii="Calibri" w:hAnsi="Calibri" w:cs="Calibri"/>
                  <w:color w:val="000000"/>
                  <w:sz w:val="22"/>
                  <w:szCs w:val="22"/>
                  <w:lang w:eastAsia="ja-JP"/>
                </w:rPr>
                <w:t>3.268911</w:t>
              </w:r>
            </w:ins>
          </w:p>
        </w:tc>
        <w:tc>
          <w:tcPr>
            <w:tcW w:w="1940" w:type="dxa"/>
            <w:tcBorders>
              <w:top w:val="nil"/>
              <w:left w:val="nil"/>
              <w:bottom w:val="single" w:sz="4" w:space="0" w:color="auto"/>
              <w:right w:val="single" w:sz="4" w:space="0" w:color="auto"/>
            </w:tcBorders>
            <w:shd w:val="clear" w:color="auto" w:fill="auto"/>
            <w:noWrap/>
            <w:vAlign w:val="center"/>
            <w:hideMark/>
          </w:tcPr>
          <w:p w14:paraId="57DA13E8" w14:textId="77777777" w:rsidR="005864CB" w:rsidRPr="00715A40" w:rsidRDefault="005864CB" w:rsidP="00223A6B">
            <w:pPr>
              <w:spacing w:before="0" w:after="0" w:line="240" w:lineRule="auto"/>
              <w:jc w:val="right"/>
              <w:rPr>
                <w:ins w:id="1845" w:author="Luciano Kostelac" w:date="2023-02-16T02:24:00Z"/>
                <w:rFonts w:ascii="Calibri" w:hAnsi="Calibri" w:cs="Calibri"/>
                <w:color w:val="000000"/>
                <w:sz w:val="22"/>
                <w:szCs w:val="22"/>
                <w:lang w:val="en-US" w:eastAsia="ja-JP"/>
              </w:rPr>
            </w:pPr>
            <w:ins w:id="1846" w:author="Luciano Kostelac" w:date="2023-02-16T02:24:00Z">
              <w:r w:rsidRPr="00715A40">
                <w:rPr>
                  <w:rFonts w:ascii="Calibri" w:hAnsi="Calibri" w:cs="Calibri"/>
                  <w:color w:val="000000"/>
                  <w:sz w:val="22"/>
                  <w:szCs w:val="22"/>
                  <w:lang w:eastAsia="ja-JP"/>
                </w:rPr>
                <w:t>1.262083737</w:t>
              </w:r>
            </w:ins>
          </w:p>
        </w:tc>
      </w:tr>
      <w:tr w:rsidR="001537FD" w:rsidRPr="00715A40" w14:paraId="1C5CD837" w14:textId="77777777" w:rsidTr="00223A6B">
        <w:trPr>
          <w:trHeight w:val="300"/>
          <w:jc w:val="center"/>
          <w:ins w:id="1847"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605F16F" w14:textId="77777777" w:rsidR="005864CB" w:rsidRPr="00715A40" w:rsidRDefault="005864CB" w:rsidP="00223A6B">
            <w:pPr>
              <w:spacing w:before="0" w:after="0" w:line="240" w:lineRule="auto"/>
              <w:jc w:val="right"/>
              <w:rPr>
                <w:ins w:id="1848" w:author="Luciano Kostelac" w:date="2023-02-16T02:24:00Z"/>
                <w:rFonts w:ascii="Calibri" w:hAnsi="Calibri" w:cs="Calibri"/>
                <w:color w:val="000000"/>
                <w:sz w:val="22"/>
                <w:szCs w:val="22"/>
                <w:lang w:val="en-US" w:eastAsia="ja-JP"/>
              </w:rPr>
            </w:pPr>
            <w:ins w:id="1849" w:author="Luciano Kostelac" w:date="2023-02-16T02:24:00Z">
              <w:r w:rsidRPr="00715A40">
                <w:rPr>
                  <w:rFonts w:ascii="Calibri" w:hAnsi="Calibri" w:cs="Calibri"/>
                  <w:color w:val="000000"/>
                  <w:sz w:val="22"/>
                  <w:szCs w:val="22"/>
                  <w:lang w:val="en-US" w:eastAsia="ja-JP"/>
                </w:rPr>
                <w:t>0.0151100159</w:t>
              </w:r>
            </w:ins>
          </w:p>
        </w:tc>
        <w:tc>
          <w:tcPr>
            <w:tcW w:w="960" w:type="dxa"/>
            <w:tcBorders>
              <w:top w:val="nil"/>
              <w:left w:val="nil"/>
              <w:bottom w:val="single" w:sz="4" w:space="0" w:color="auto"/>
              <w:right w:val="single" w:sz="4" w:space="0" w:color="auto"/>
            </w:tcBorders>
            <w:shd w:val="clear" w:color="auto" w:fill="auto"/>
            <w:noWrap/>
            <w:vAlign w:val="center"/>
            <w:hideMark/>
          </w:tcPr>
          <w:p w14:paraId="1D0BEE31" w14:textId="77777777" w:rsidR="005864CB" w:rsidRPr="00715A40" w:rsidRDefault="005864CB" w:rsidP="00223A6B">
            <w:pPr>
              <w:spacing w:before="0" w:after="0" w:line="240" w:lineRule="auto"/>
              <w:jc w:val="right"/>
              <w:rPr>
                <w:ins w:id="1850" w:author="Luciano Kostelac" w:date="2023-02-16T02:24:00Z"/>
                <w:rFonts w:ascii="Calibri" w:hAnsi="Calibri" w:cs="Calibri"/>
                <w:color w:val="000000"/>
                <w:sz w:val="22"/>
                <w:szCs w:val="22"/>
                <w:lang w:val="en-US" w:eastAsia="ja-JP"/>
              </w:rPr>
            </w:pPr>
            <w:ins w:id="1851" w:author="Luciano Kostelac" w:date="2023-02-16T02:24:00Z">
              <w:r w:rsidRPr="00715A40">
                <w:rPr>
                  <w:rFonts w:ascii="Calibri" w:hAnsi="Calibri" w:cs="Calibri"/>
                  <w:color w:val="000000"/>
                  <w:sz w:val="22"/>
                  <w:szCs w:val="22"/>
                  <w:lang w:eastAsia="ja-JP"/>
                </w:rPr>
                <w:t>3.254222</w:t>
              </w:r>
            </w:ins>
          </w:p>
        </w:tc>
        <w:tc>
          <w:tcPr>
            <w:tcW w:w="1940" w:type="dxa"/>
            <w:tcBorders>
              <w:top w:val="nil"/>
              <w:left w:val="nil"/>
              <w:bottom w:val="single" w:sz="4" w:space="0" w:color="auto"/>
              <w:right w:val="single" w:sz="4" w:space="0" w:color="auto"/>
            </w:tcBorders>
            <w:shd w:val="clear" w:color="auto" w:fill="auto"/>
            <w:noWrap/>
            <w:vAlign w:val="center"/>
            <w:hideMark/>
          </w:tcPr>
          <w:p w14:paraId="6DBD907C" w14:textId="77777777" w:rsidR="005864CB" w:rsidRPr="00715A40" w:rsidRDefault="005864CB" w:rsidP="00223A6B">
            <w:pPr>
              <w:spacing w:before="0" w:after="0" w:line="240" w:lineRule="auto"/>
              <w:jc w:val="right"/>
              <w:rPr>
                <w:ins w:id="1852" w:author="Luciano Kostelac" w:date="2023-02-16T02:24:00Z"/>
                <w:rFonts w:ascii="Calibri" w:hAnsi="Calibri" w:cs="Calibri"/>
                <w:color w:val="000000"/>
                <w:sz w:val="22"/>
                <w:szCs w:val="22"/>
                <w:lang w:val="en-US" w:eastAsia="ja-JP"/>
              </w:rPr>
            </w:pPr>
            <w:ins w:id="1853" w:author="Luciano Kostelac" w:date="2023-02-16T02:24:00Z">
              <w:r w:rsidRPr="00715A40">
                <w:rPr>
                  <w:rFonts w:ascii="Calibri" w:hAnsi="Calibri" w:cs="Calibri"/>
                  <w:color w:val="000000"/>
                  <w:sz w:val="22"/>
                  <w:szCs w:val="22"/>
                  <w:lang w:eastAsia="ja-JP"/>
                </w:rPr>
                <w:t>1.264064051</w:t>
              </w:r>
            </w:ins>
          </w:p>
        </w:tc>
      </w:tr>
      <w:tr w:rsidR="001537FD" w:rsidRPr="00715A40" w14:paraId="726225F1" w14:textId="77777777" w:rsidTr="00223A6B">
        <w:trPr>
          <w:trHeight w:val="300"/>
          <w:jc w:val="center"/>
          <w:ins w:id="1854"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0DF7080" w14:textId="77777777" w:rsidR="005864CB" w:rsidRPr="00715A40" w:rsidRDefault="005864CB" w:rsidP="00223A6B">
            <w:pPr>
              <w:spacing w:before="0" w:after="0" w:line="240" w:lineRule="auto"/>
              <w:jc w:val="right"/>
              <w:rPr>
                <w:ins w:id="1855" w:author="Luciano Kostelac" w:date="2023-02-16T02:24:00Z"/>
                <w:rFonts w:ascii="Calibri" w:hAnsi="Calibri" w:cs="Calibri"/>
                <w:color w:val="000000"/>
                <w:sz w:val="22"/>
                <w:szCs w:val="22"/>
                <w:lang w:val="en-US" w:eastAsia="ja-JP"/>
              </w:rPr>
            </w:pPr>
            <w:ins w:id="1856" w:author="Luciano Kostelac" w:date="2023-02-16T02:24:00Z">
              <w:r w:rsidRPr="00715A40">
                <w:rPr>
                  <w:rFonts w:ascii="Calibri" w:hAnsi="Calibri" w:cs="Calibri"/>
                  <w:color w:val="000000"/>
                  <w:sz w:val="22"/>
                  <w:szCs w:val="22"/>
                  <w:lang w:val="en-US" w:eastAsia="ja-JP"/>
                </w:rPr>
                <w:t>0.0161099434</w:t>
              </w:r>
            </w:ins>
          </w:p>
        </w:tc>
        <w:tc>
          <w:tcPr>
            <w:tcW w:w="960" w:type="dxa"/>
            <w:tcBorders>
              <w:top w:val="nil"/>
              <w:left w:val="nil"/>
              <w:bottom w:val="single" w:sz="4" w:space="0" w:color="auto"/>
              <w:right w:val="single" w:sz="4" w:space="0" w:color="auto"/>
            </w:tcBorders>
            <w:shd w:val="clear" w:color="auto" w:fill="auto"/>
            <w:noWrap/>
            <w:vAlign w:val="center"/>
            <w:hideMark/>
          </w:tcPr>
          <w:p w14:paraId="06EBB306" w14:textId="77777777" w:rsidR="005864CB" w:rsidRPr="00715A40" w:rsidRDefault="005864CB" w:rsidP="00223A6B">
            <w:pPr>
              <w:spacing w:before="0" w:after="0" w:line="240" w:lineRule="auto"/>
              <w:jc w:val="right"/>
              <w:rPr>
                <w:ins w:id="1857" w:author="Luciano Kostelac" w:date="2023-02-16T02:24:00Z"/>
                <w:rFonts w:ascii="Calibri" w:hAnsi="Calibri" w:cs="Calibri"/>
                <w:color w:val="000000"/>
                <w:sz w:val="22"/>
                <w:szCs w:val="22"/>
                <w:lang w:val="en-US" w:eastAsia="ja-JP"/>
              </w:rPr>
            </w:pPr>
            <w:ins w:id="1858" w:author="Luciano Kostelac" w:date="2023-02-16T02:24:00Z">
              <w:r w:rsidRPr="00715A40">
                <w:rPr>
                  <w:rFonts w:ascii="Calibri" w:hAnsi="Calibri" w:cs="Calibri"/>
                  <w:color w:val="000000"/>
                  <w:sz w:val="22"/>
                  <w:szCs w:val="22"/>
                  <w:lang w:eastAsia="ja-JP"/>
                </w:rPr>
                <w:t>3.233307</w:t>
              </w:r>
            </w:ins>
          </w:p>
        </w:tc>
        <w:tc>
          <w:tcPr>
            <w:tcW w:w="1940" w:type="dxa"/>
            <w:tcBorders>
              <w:top w:val="nil"/>
              <w:left w:val="nil"/>
              <w:bottom w:val="single" w:sz="4" w:space="0" w:color="auto"/>
              <w:right w:val="single" w:sz="4" w:space="0" w:color="auto"/>
            </w:tcBorders>
            <w:shd w:val="clear" w:color="auto" w:fill="auto"/>
            <w:noWrap/>
            <w:vAlign w:val="center"/>
            <w:hideMark/>
          </w:tcPr>
          <w:p w14:paraId="1B3F9C76" w14:textId="77777777" w:rsidR="005864CB" w:rsidRPr="00715A40" w:rsidRDefault="005864CB" w:rsidP="00223A6B">
            <w:pPr>
              <w:spacing w:before="0" w:after="0" w:line="240" w:lineRule="auto"/>
              <w:jc w:val="right"/>
              <w:rPr>
                <w:ins w:id="1859" w:author="Luciano Kostelac" w:date="2023-02-16T02:24:00Z"/>
                <w:rFonts w:ascii="Calibri" w:hAnsi="Calibri" w:cs="Calibri"/>
                <w:color w:val="000000"/>
                <w:sz w:val="22"/>
                <w:szCs w:val="22"/>
                <w:lang w:val="en-US" w:eastAsia="ja-JP"/>
              </w:rPr>
            </w:pPr>
            <w:ins w:id="1860" w:author="Luciano Kostelac" w:date="2023-02-16T02:24:00Z">
              <w:r w:rsidRPr="00715A40">
                <w:rPr>
                  <w:rFonts w:ascii="Calibri" w:hAnsi="Calibri" w:cs="Calibri"/>
                  <w:color w:val="000000"/>
                  <w:sz w:val="22"/>
                  <w:szCs w:val="22"/>
                  <w:lang w:eastAsia="ja-JP"/>
                </w:rPr>
                <w:t>1.266044364</w:t>
              </w:r>
            </w:ins>
          </w:p>
        </w:tc>
      </w:tr>
      <w:tr w:rsidR="001537FD" w:rsidRPr="00715A40" w14:paraId="4356D7AA" w14:textId="77777777" w:rsidTr="00223A6B">
        <w:trPr>
          <w:trHeight w:val="300"/>
          <w:jc w:val="center"/>
          <w:ins w:id="1861"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A568EE7" w14:textId="77777777" w:rsidR="005864CB" w:rsidRPr="00715A40" w:rsidRDefault="005864CB" w:rsidP="00223A6B">
            <w:pPr>
              <w:spacing w:before="0" w:after="0" w:line="240" w:lineRule="auto"/>
              <w:jc w:val="right"/>
              <w:rPr>
                <w:ins w:id="1862" w:author="Luciano Kostelac" w:date="2023-02-16T02:24:00Z"/>
                <w:rFonts w:ascii="Calibri" w:hAnsi="Calibri" w:cs="Calibri"/>
                <w:color w:val="000000"/>
                <w:sz w:val="22"/>
                <w:szCs w:val="22"/>
                <w:lang w:val="en-US" w:eastAsia="ja-JP"/>
              </w:rPr>
            </w:pPr>
            <w:ins w:id="1863" w:author="Luciano Kostelac" w:date="2023-02-16T02:24:00Z">
              <w:r w:rsidRPr="00715A40">
                <w:rPr>
                  <w:rFonts w:ascii="Calibri" w:hAnsi="Calibri" w:cs="Calibri"/>
                  <w:color w:val="000000"/>
                  <w:sz w:val="22"/>
                  <w:szCs w:val="22"/>
                  <w:lang w:val="en-US" w:eastAsia="ja-JP"/>
                </w:rPr>
                <w:t>0.0171201229</w:t>
              </w:r>
            </w:ins>
          </w:p>
        </w:tc>
        <w:tc>
          <w:tcPr>
            <w:tcW w:w="960" w:type="dxa"/>
            <w:tcBorders>
              <w:top w:val="nil"/>
              <w:left w:val="nil"/>
              <w:bottom w:val="single" w:sz="4" w:space="0" w:color="auto"/>
              <w:right w:val="single" w:sz="4" w:space="0" w:color="auto"/>
            </w:tcBorders>
            <w:shd w:val="clear" w:color="auto" w:fill="auto"/>
            <w:noWrap/>
            <w:vAlign w:val="center"/>
            <w:hideMark/>
          </w:tcPr>
          <w:p w14:paraId="25B5139A" w14:textId="77777777" w:rsidR="005864CB" w:rsidRPr="00715A40" w:rsidRDefault="005864CB" w:rsidP="00223A6B">
            <w:pPr>
              <w:spacing w:before="0" w:after="0" w:line="240" w:lineRule="auto"/>
              <w:jc w:val="right"/>
              <w:rPr>
                <w:ins w:id="1864" w:author="Luciano Kostelac" w:date="2023-02-16T02:24:00Z"/>
                <w:rFonts w:ascii="Calibri" w:hAnsi="Calibri" w:cs="Calibri"/>
                <w:color w:val="000000"/>
                <w:sz w:val="22"/>
                <w:szCs w:val="22"/>
                <w:lang w:val="en-US" w:eastAsia="ja-JP"/>
              </w:rPr>
            </w:pPr>
            <w:ins w:id="1865" w:author="Luciano Kostelac" w:date="2023-02-16T02:24:00Z">
              <w:r w:rsidRPr="00715A40">
                <w:rPr>
                  <w:rFonts w:ascii="Calibri" w:hAnsi="Calibri" w:cs="Calibri"/>
                  <w:color w:val="000000"/>
                  <w:sz w:val="22"/>
                  <w:szCs w:val="22"/>
                  <w:lang w:eastAsia="ja-JP"/>
                </w:rPr>
                <w:t>3.211142</w:t>
              </w:r>
            </w:ins>
          </w:p>
        </w:tc>
        <w:tc>
          <w:tcPr>
            <w:tcW w:w="1940" w:type="dxa"/>
            <w:tcBorders>
              <w:top w:val="nil"/>
              <w:left w:val="nil"/>
              <w:bottom w:val="single" w:sz="4" w:space="0" w:color="auto"/>
              <w:right w:val="single" w:sz="4" w:space="0" w:color="auto"/>
            </w:tcBorders>
            <w:shd w:val="clear" w:color="auto" w:fill="auto"/>
            <w:noWrap/>
            <w:vAlign w:val="center"/>
            <w:hideMark/>
          </w:tcPr>
          <w:p w14:paraId="2EBDD310" w14:textId="77777777" w:rsidR="005864CB" w:rsidRPr="00715A40" w:rsidRDefault="005864CB" w:rsidP="00223A6B">
            <w:pPr>
              <w:spacing w:before="0" w:after="0" w:line="240" w:lineRule="auto"/>
              <w:jc w:val="right"/>
              <w:rPr>
                <w:ins w:id="1866" w:author="Luciano Kostelac" w:date="2023-02-16T02:24:00Z"/>
                <w:rFonts w:ascii="Calibri" w:hAnsi="Calibri" w:cs="Calibri"/>
                <w:color w:val="000000"/>
                <w:sz w:val="22"/>
                <w:szCs w:val="22"/>
                <w:lang w:val="en-US" w:eastAsia="ja-JP"/>
              </w:rPr>
            </w:pPr>
            <w:ins w:id="1867" w:author="Luciano Kostelac" w:date="2023-02-16T02:24:00Z">
              <w:r w:rsidRPr="00715A40">
                <w:rPr>
                  <w:rFonts w:ascii="Calibri" w:hAnsi="Calibri" w:cs="Calibri"/>
                  <w:color w:val="000000"/>
                  <w:sz w:val="22"/>
                  <w:szCs w:val="22"/>
                  <w:lang w:eastAsia="ja-JP"/>
                </w:rPr>
                <w:t>1.268024208</w:t>
              </w:r>
            </w:ins>
          </w:p>
        </w:tc>
      </w:tr>
      <w:tr w:rsidR="001537FD" w:rsidRPr="00715A40" w14:paraId="33CE6C1C" w14:textId="77777777" w:rsidTr="00223A6B">
        <w:trPr>
          <w:trHeight w:val="300"/>
          <w:jc w:val="center"/>
          <w:ins w:id="1868"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59C8034" w14:textId="77777777" w:rsidR="005864CB" w:rsidRPr="00715A40" w:rsidRDefault="005864CB" w:rsidP="00223A6B">
            <w:pPr>
              <w:spacing w:before="0" w:after="0" w:line="240" w:lineRule="auto"/>
              <w:jc w:val="right"/>
              <w:rPr>
                <w:ins w:id="1869" w:author="Luciano Kostelac" w:date="2023-02-16T02:24:00Z"/>
                <w:rFonts w:ascii="Calibri" w:hAnsi="Calibri" w:cs="Calibri"/>
                <w:color w:val="000000"/>
                <w:sz w:val="22"/>
                <w:szCs w:val="22"/>
                <w:lang w:val="en-US" w:eastAsia="ja-JP"/>
              </w:rPr>
            </w:pPr>
            <w:ins w:id="1870" w:author="Luciano Kostelac" w:date="2023-02-16T02:24:00Z">
              <w:r w:rsidRPr="00715A40">
                <w:rPr>
                  <w:rFonts w:ascii="Calibri" w:hAnsi="Calibri" w:cs="Calibri"/>
                  <w:color w:val="000000"/>
                  <w:sz w:val="22"/>
                  <w:szCs w:val="22"/>
                  <w:lang w:val="en-US" w:eastAsia="ja-JP"/>
                </w:rPr>
                <w:t>0.0181300640</w:t>
              </w:r>
            </w:ins>
          </w:p>
        </w:tc>
        <w:tc>
          <w:tcPr>
            <w:tcW w:w="960" w:type="dxa"/>
            <w:tcBorders>
              <w:top w:val="nil"/>
              <w:left w:val="nil"/>
              <w:bottom w:val="single" w:sz="4" w:space="0" w:color="auto"/>
              <w:right w:val="single" w:sz="4" w:space="0" w:color="auto"/>
            </w:tcBorders>
            <w:shd w:val="clear" w:color="auto" w:fill="auto"/>
            <w:noWrap/>
            <w:vAlign w:val="center"/>
            <w:hideMark/>
          </w:tcPr>
          <w:p w14:paraId="0FEF36DE" w14:textId="77777777" w:rsidR="005864CB" w:rsidRPr="00715A40" w:rsidRDefault="005864CB" w:rsidP="00223A6B">
            <w:pPr>
              <w:spacing w:before="0" w:after="0" w:line="240" w:lineRule="auto"/>
              <w:jc w:val="right"/>
              <w:rPr>
                <w:ins w:id="1871" w:author="Luciano Kostelac" w:date="2023-02-16T02:24:00Z"/>
                <w:rFonts w:ascii="Calibri" w:hAnsi="Calibri" w:cs="Calibri"/>
                <w:color w:val="000000"/>
                <w:sz w:val="22"/>
                <w:szCs w:val="22"/>
                <w:lang w:val="en-US" w:eastAsia="ja-JP"/>
              </w:rPr>
            </w:pPr>
            <w:ins w:id="1872" w:author="Luciano Kostelac" w:date="2023-02-16T02:24:00Z">
              <w:r w:rsidRPr="00715A40">
                <w:rPr>
                  <w:rFonts w:ascii="Calibri" w:hAnsi="Calibri" w:cs="Calibri"/>
                  <w:color w:val="000000"/>
                  <w:sz w:val="22"/>
                  <w:szCs w:val="22"/>
                  <w:lang w:eastAsia="ja-JP"/>
                </w:rPr>
                <w:t>3.208569</w:t>
              </w:r>
            </w:ins>
          </w:p>
        </w:tc>
        <w:tc>
          <w:tcPr>
            <w:tcW w:w="1940" w:type="dxa"/>
            <w:tcBorders>
              <w:top w:val="nil"/>
              <w:left w:val="nil"/>
              <w:bottom w:val="single" w:sz="4" w:space="0" w:color="auto"/>
              <w:right w:val="single" w:sz="4" w:space="0" w:color="auto"/>
            </w:tcBorders>
            <w:shd w:val="clear" w:color="auto" w:fill="auto"/>
            <w:noWrap/>
            <w:vAlign w:val="center"/>
            <w:hideMark/>
          </w:tcPr>
          <w:p w14:paraId="67188C62" w14:textId="77777777" w:rsidR="005864CB" w:rsidRPr="00715A40" w:rsidRDefault="005864CB" w:rsidP="00223A6B">
            <w:pPr>
              <w:spacing w:before="0" w:after="0" w:line="240" w:lineRule="auto"/>
              <w:jc w:val="right"/>
              <w:rPr>
                <w:ins w:id="1873" w:author="Luciano Kostelac" w:date="2023-02-16T02:24:00Z"/>
                <w:rFonts w:ascii="Calibri" w:hAnsi="Calibri" w:cs="Calibri"/>
                <w:color w:val="000000"/>
                <w:sz w:val="22"/>
                <w:szCs w:val="22"/>
                <w:lang w:val="en-US" w:eastAsia="ja-JP"/>
              </w:rPr>
            </w:pPr>
            <w:ins w:id="1874" w:author="Luciano Kostelac" w:date="2023-02-16T02:24:00Z">
              <w:r w:rsidRPr="00715A40">
                <w:rPr>
                  <w:rFonts w:ascii="Calibri" w:hAnsi="Calibri" w:cs="Calibri"/>
                  <w:color w:val="000000"/>
                  <w:sz w:val="22"/>
                  <w:szCs w:val="22"/>
                  <w:lang w:eastAsia="ja-JP"/>
                </w:rPr>
                <w:t>1.270004522</w:t>
              </w:r>
            </w:ins>
          </w:p>
        </w:tc>
      </w:tr>
      <w:tr w:rsidR="001537FD" w:rsidRPr="00715A40" w14:paraId="433076CB" w14:textId="77777777" w:rsidTr="00223A6B">
        <w:trPr>
          <w:trHeight w:val="300"/>
          <w:jc w:val="center"/>
          <w:ins w:id="1875"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1164637" w14:textId="77777777" w:rsidR="005864CB" w:rsidRPr="00715A40" w:rsidRDefault="005864CB" w:rsidP="00223A6B">
            <w:pPr>
              <w:spacing w:before="0" w:after="0" w:line="240" w:lineRule="auto"/>
              <w:jc w:val="right"/>
              <w:rPr>
                <w:ins w:id="1876" w:author="Luciano Kostelac" w:date="2023-02-16T02:24:00Z"/>
                <w:rFonts w:ascii="Calibri" w:hAnsi="Calibri" w:cs="Calibri"/>
                <w:color w:val="000000"/>
                <w:sz w:val="22"/>
                <w:szCs w:val="22"/>
                <w:lang w:val="en-US" w:eastAsia="ja-JP"/>
              </w:rPr>
            </w:pPr>
            <w:ins w:id="1877" w:author="Luciano Kostelac" w:date="2023-02-16T02:24:00Z">
              <w:r w:rsidRPr="00715A40">
                <w:rPr>
                  <w:rFonts w:ascii="Calibri" w:hAnsi="Calibri" w:cs="Calibri"/>
                  <w:color w:val="000000"/>
                  <w:sz w:val="22"/>
                  <w:szCs w:val="22"/>
                  <w:lang w:val="en-US" w:eastAsia="ja-JP"/>
                </w:rPr>
                <w:t>0.0191299915</w:t>
              </w:r>
            </w:ins>
          </w:p>
        </w:tc>
        <w:tc>
          <w:tcPr>
            <w:tcW w:w="960" w:type="dxa"/>
            <w:tcBorders>
              <w:top w:val="nil"/>
              <w:left w:val="nil"/>
              <w:bottom w:val="single" w:sz="4" w:space="0" w:color="auto"/>
              <w:right w:val="single" w:sz="4" w:space="0" w:color="auto"/>
            </w:tcBorders>
            <w:shd w:val="clear" w:color="auto" w:fill="auto"/>
            <w:noWrap/>
            <w:vAlign w:val="center"/>
            <w:hideMark/>
          </w:tcPr>
          <w:p w14:paraId="1E906FDE" w14:textId="77777777" w:rsidR="005864CB" w:rsidRPr="00715A40" w:rsidRDefault="005864CB" w:rsidP="00223A6B">
            <w:pPr>
              <w:spacing w:before="0" w:after="0" w:line="240" w:lineRule="auto"/>
              <w:jc w:val="right"/>
              <w:rPr>
                <w:ins w:id="1878" w:author="Luciano Kostelac" w:date="2023-02-16T02:24:00Z"/>
                <w:rFonts w:ascii="Calibri" w:hAnsi="Calibri" w:cs="Calibri"/>
                <w:color w:val="000000"/>
                <w:sz w:val="22"/>
                <w:szCs w:val="22"/>
                <w:lang w:val="en-US" w:eastAsia="ja-JP"/>
              </w:rPr>
            </w:pPr>
            <w:ins w:id="1879" w:author="Luciano Kostelac" w:date="2023-02-16T02:24:00Z">
              <w:r w:rsidRPr="00715A40">
                <w:rPr>
                  <w:rFonts w:ascii="Calibri" w:hAnsi="Calibri" w:cs="Calibri"/>
                  <w:color w:val="000000"/>
                  <w:sz w:val="22"/>
                  <w:szCs w:val="22"/>
                  <w:lang w:eastAsia="ja-JP"/>
                </w:rPr>
                <w:t>3.22059</w:t>
              </w:r>
            </w:ins>
          </w:p>
        </w:tc>
        <w:tc>
          <w:tcPr>
            <w:tcW w:w="1940" w:type="dxa"/>
            <w:tcBorders>
              <w:top w:val="nil"/>
              <w:left w:val="nil"/>
              <w:bottom w:val="single" w:sz="4" w:space="0" w:color="auto"/>
              <w:right w:val="single" w:sz="4" w:space="0" w:color="auto"/>
            </w:tcBorders>
            <w:shd w:val="clear" w:color="auto" w:fill="auto"/>
            <w:noWrap/>
            <w:vAlign w:val="center"/>
            <w:hideMark/>
          </w:tcPr>
          <w:p w14:paraId="262060DB" w14:textId="77777777" w:rsidR="005864CB" w:rsidRPr="00715A40" w:rsidRDefault="005864CB" w:rsidP="00223A6B">
            <w:pPr>
              <w:spacing w:before="0" w:after="0" w:line="240" w:lineRule="auto"/>
              <w:jc w:val="right"/>
              <w:rPr>
                <w:ins w:id="1880" w:author="Luciano Kostelac" w:date="2023-02-16T02:24:00Z"/>
                <w:rFonts w:ascii="Calibri" w:hAnsi="Calibri" w:cs="Calibri"/>
                <w:color w:val="000000"/>
                <w:sz w:val="22"/>
                <w:szCs w:val="22"/>
                <w:lang w:val="en-US" w:eastAsia="ja-JP"/>
              </w:rPr>
            </w:pPr>
            <w:ins w:id="1881" w:author="Luciano Kostelac" w:date="2023-02-16T02:24:00Z">
              <w:r w:rsidRPr="00715A40">
                <w:rPr>
                  <w:rFonts w:ascii="Calibri" w:hAnsi="Calibri" w:cs="Calibri"/>
                  <w:color w:val="000000"/>
                  <w:sz w:val="22"/>
                  <w:szCs w:val="22"/>
                  <w:lang w:eastAsia="ja-JP"/>
                </w:rPr>
                <w:t>1.271984835</w:t>
              </w:r>
            </w:ins>
          </w:p>
        </w:tc>
      </w:tr>
      <w:tr w:rsidR="001537FD" w:rsidRPr="00715A40" w14:paraId="1404CC93" w14:textId="77777777" w:rsidTr="00223A6B">
        <w:trPr>
          <w:trHeight w:val="300"/>
          <w:jc w:val="center"/>
          <w:ins w:id="1882"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54A1D4B" w14:textId="77777777" w:rsidR="005864CB" w:rsidRPr="00715A40" w:rsidRDefault="005864CB" w:rsidP="00223A6B">
            <w:pPr>
              <w:spacing w:before="0" w:after="0" w:line="240" w:lineRule="auto"/>
              <w:jc w:val="right"/>
              <w:rPr>
                <w:ins w:id="1883" w:author="Luciano Kostelac" w:date="2023-02-16T02:24:00Z"/>
                <w:rFonts w:ascii="Calibri" w:hAnsi="Calibri" w:cs="Calibri"/>
                <w:color w:val="000000"/>
                <w:sz w:val="22"/>
                <w:szCs w:val="22"/>
                <w:lang w:val="en-US" w:eastAsia="ja-JP"/>
              </w:rPr>
            </w:pPr>
            <w:ins w:id="1884" w:author="Luciano Kostelac" w:date="2023-02-16T02:24:00Z">
              <w:r w:rsidRPr="00715A40">
                <w:rPr>
                  <w:rFonts w:ascii="Calibri" w:hAnsi="Calibri" w:cs="Calibri"/>
                  <w:color w:val="000000"/>
                  <w:sz w:val="22"/>
                  <w:szCs w:val="22"/>
                  <w:lang w:val="en-US" w:eastAsia="ja-JP"/>
                </w:rPr>
                <w:t>0.0201401711</w:t>
              </w:r>
            </w:ins>
          </w:p>
        </w:tc>
        <w:tc>
          <w:tcPr>
            <w:tcW w:w="960" w:type="dxa"/>
            <w:tcBorders>
              <w:top w:val="nil"/>
              <w:left w:val="nil"/>
              <w:bottom w:val="single" w:sz="4" w:space="0" w:color="auto"/>
              <w:right w:val="single" w:sz="4" w:space="0" w:color="auto"/>
            </w:tcBorders>
            <w:shd w:val="clear" w:color="auto" w:fill="auto"/>
            <w:noWrap/>
            <w:vAlign w:val="center"/>
            <w:hideMark/>
          </w:tcPr>
          <w:p w14:paraId="77528E06" w14:textId="77777777" w:rsidR="005864CB" w:rsidRPr="00715A40" w:rsidRDefault="005864CB" w:rsidP="00223A6B">
            <w:pPr>
              <w:spacing w:before="0" w:after="0" w:line="240" w:lineRule="auto"/>
              <w:jc w:val="right"/>
              <w:rPr>
                <w:ins w:id="1885" w:author="Luciano Kostelac" w:date="2023-02-16T02:24:00Z"/>
                <w:rFonts w:ascii="Calibri" w:hAnsi="Calibri" w:cs="Calibri"/>
                <w:color w:val="000000"/>
                <w:sz w:val="22"/>
                <w:szCs w:val="22"/>
                <w:lang w:val="en-US" w:eastAsia="ja-JP"/>
              </w:rPr>
            </w:pPr>
            <w:ins w:id="1886" w:author="Luciano Kostelac" w:date="2023-02-16T02:24:00Z">
              <w:r w:rsidRPr="00715A40">
                <w:rPr>
                  <w:rFonts w:ascii="Calibri" w:hAnsi="Calibri" w:cs="Calibri"/>
                  <w:color w:val="000000"/>
                  <w:sz w:val="22"/>
                  <w:szCs w:val="22"/>
                  <w:lang w:eastAsia="ja-JP"/>
                </w:rPr>
                <w:t>3.221239</w:t>
              </w:r>
            </w:ins>
          </w:p>
        </w:tc>
        <w:tc>
          <w:tcPr>
            <w:tcW w:w="1940" w:type="dxa"/>
            <w:tcBorders>
              <w:top w:val="nil"/>
              <w:left w:val="nil"/>
              <w:bottom w:val="single" w:sz="4" w:space="0" w:color="auto"/>
              <w:right w:val="single" w:sz="4" w:space="0" w:color="auto"/>
            </w:tcBorders>
            <w:shd w:val="clear" w:color="auto" w:fill="auto"/>
            <w:noWrap/>
            <w:vAlign w:val="center"/>
            <w:hideMark/>
          </w:tcPr>
          <w:p w14:paraId="351F7CD5" w14:textId="77777777" w:rsidR="005864CB" w:rsidRPr="00715A40" w:rsidRDefault="005864CB" w:rsidP="00223A6B">
            <w:pPr>
              <w:spacing w:before="0" w:after="0" w:line="240" w:lineRule="auto"/>
              <w:jc w:val="right"/>
              <w:rPr>
                <w:ins w:id="1887" w:author="Luciano Kostelac" w:date="2023-02-16T02:24:00Z"/>
                <w:rFonts w:ascii="Calibri" w:hAnsi="Calibri" w:cs="Calibri"/>
                <w:color w:val="000000"/>
                <w:sz w:val="22"/>
                <w:szCs w:val="22"/>
                <w:lang w:val="en-US" w:eastAsia="ja-JP"/>
              </w:rPr>
            </w:pPr>
            <w:ins w:id="1888" w:author="Luciano Kostelac" w:date="2023-02-16T02:24:00Z">
              <w:r w:rsidRPr="00715A40">
                <w:rPr>
                  <w:rFonts w:ascii="Calibri" w:hAnsi="Calibri" w:cs="Calibri"/>
                  <w:color w:val="000000"/>
                  <w:sz w:val="22"/>
                  <w:szCs w:val="22"/>
                  <w:lang w:eastAsia="ja-JP"/>
                </w:rPr>
                <w:t>1.27396468</w:t>
              </w:r>
            </w:ins>
          </w:p>
        </w:tc>
      </w:tr>
      <w:tr w:rsidR="001537FD" w:rsidRPr="00715A40" w14:paraId="507C7C8A" w14:textId="77777777" w:rsidTr="00223A6B">
        <w:trPr>
          <w:trHeight w:val="300"/>
          <w:jc w:val="center"/>
          <w:ins w:id="1889"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728EB09" w14:textId="77777777" w:rsidR="005864CB" w:rsidRPr="00715A40" w:rsidRDefault="005864CB" w:rsidP="00223A6B">
            <w:pPr>
              <w:spacing w:before="0" w:after="0" w:line="240" w:lineRule="auto"/>
              <w:jc w:val="right"/>
              <w:rPr>
                <w:ins w:id="1890" w:author="Luciano Kostelac" w:date="2023-02-16T02:24:00Z"/>
                <w:rFonts w:ascii="Calibri" w:hAnsi="Calibri" w:cs="Calibri"/>
                <w:color w:val="000000"/>
                <w:sz w:val="22"/>
                <w:szCs w:val="22"/>
                <w:lang w:val="en-US" w:eastAsia="ja-JP"/>
              </w:rPr>
            </w:pPr>
            <w:ins w:id="1891" w:author="Luciano Kostelac" w:date="2023-02-16T02:24:00Z">
              <w:r w:rsidRPr="00715A40">
                <w:rPr>
                  <w:rFonts w:ascii="Calibri" w:hAnsi="Calibri" w:cs="Calibri"/>
                  <w:color w:val="000000"/>
                  <w:sz w:val="22"/>
                  <w:szCs w:val="22"/>
                  <w:lang w:val="en-US" w:eastAsia="ja-JP"/>
                </w:rPr>
                <w:t>0.0211501122</w:t>
              </w:r>
            </w:ins>
          </w:p>
        </w:tc>
        <w:tc>
          <w:tcPr>
            <w:tcW w:w="960" w:type="dxa"/>
            <w:tcBorders>
              <w:top w:val="nil"/>
              <w:left w:val="nil"/>
              <w:bottom w:val="single" w:sz="4" w:space="0" w:color="auto"/>
              <w:right w:val="single" w:sz="4" w:space="0" w:color="auto"/>
            </w:tcBorders>
            <w:shd w:val="clear" w:color="auto" w:fill="auto"/>
            <w:noWrap/>
            <w:vAlign w:val="center"/>
            <w:hideMark/>
          </w:tcPr>
          <w:p w14:paraId="17CD84A0" w14:textId="77777777" w:rsidR="005864CB" w:rsidRPr="00715A40" w:rsidRDefault="005864CB" w:rsidP="00223A6B">
            <w:pPr>
              <w:spacing w:before="0" w:after="0" w:line="240" w:lineRule="auto"/>
              <w:jc w:val="right"/>
              <w:rPr>
                <w:ins w:id="1892" w:author="Luciano Kostelac" w:date="2023-02-16T02:24:00Z"/>
                <w:rFonts w:ascii="Calibri" w:hAnsi="Calibri" w:cs="Calibri"/>
                <w:color w:val="000000"/>
                <w:sz w:val="22"/>
                <w:szCs w:val="22"/>
                <w:lang w:val="en-US" w:eastAsia="ja-JP"/>
              </w:rPr>
            </w:pPr>
            <w:ins w:id="1893" w:author="Luciano Kostelac" w:date="2023-02-16T02:24:00Z">
              <w:r w:rsidRPr="00715A40">
                <w:rPr>
                  <w:rFonts w:ascii="Calibri" w:hAnsi="Calibri" w:cs="Calibri"/>
                  <w:color w:val="000000"/>
                  <w:sz w:val="22"/>
                  <w:szCs w:val="22"/>
                  <w:lang w:eastAsia="ja-JP"/>
                </w:rPr>
                <w:t>3.225205</w:t>
              </w:r>
            </w:ins>
          </w:p>
        </w:tc>
        <w:tc>
          <w:tcPr>
            <w:tcW w:w="1940" w:type="dxa"/>
            <w:tcBorders>
              <w:top w:val="nil"/>
              <w:left w:val="nil"/>
              <w:bottom w:val="single" w:sz="4" w:space="0" w:color="auto"/>
              <w:right w:val="single" w:sz="4" w:space="0" w:color="auto"/>
            </w:tcBorders>
            <w:shd w:val="clear" w:color="auto" w:fill="auto"/>
            <w:noWrap/>
            <w:vAlign w:val="center"/>
            <w:hideMark/>
          </w:tcPr>
          <w:p w14:paraId="4265A51F" w14:textId="77777777" w:rsidR="005864CB" w:rsidRPr="00715A40" w:rsidRDefault="005864CB" w:rsidP="00223A6B">
            <w:pPr>
              <w:spacing w:before="0" w:after="0" w:line="240" w:lineRule="auto"/>
              <w:jc w:val="right"/>
              <w:rPr>
                <w:ins w:id="1894" w:author="Luciano Kostelac" w:date="2023-02-16T02:24:00Z"/>
                <w:rFonts w:ascii="Calibri" w:hAnsi="Calibri" w:cs="Calibri"/>
                <w:color w:val="000000"/>
                <w:sz w:val="22"/>
                <w:szCs w:val="22"/>
                <w:lang w:val="en-US" w:eastAsia="ja-JP"/>
              </w:rPr>
            </w:pPr>
            <w:ins w:id="1895" w:author="Luciano Kostelac" w:date="2023-02-16T02:24:00Z">
              <w:r w:rsidRPr="00715A40">
                <w:rPr>
                  <w:rFonts w:ascii="Calibri" w:hAnsi="Calibri" w:cs="Calibri"/>
                  <w:color w:val="000000"/>
                  <w:sz w:val="22"/>
                  <w:szCs w:val="22"/>
                  <w:lang w:eastAsia="ja-JP"/>
                </w:rPr>
                <w:t>1.275944993</w:t>
              </w:r>
            </w:ins>
          </w:p>
        </w:tc>
      </w:tr>
      <w:tr w:rsidR="001537FD" w:rsidRPr="00715A40" w14:paraId="3391F12E" w14:textId="77777777" w:rsidTr="00223A6B">
        <w:trPr>
          <w:trHeight w:val="300"/>
          <w:jc w:val="center"/>
          <w:ins w:id="1896"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2C291A6" w14:textId="77777777" w:rsidR="005864CB" w:rsidRPr="00715A40" w:rsidRDefault="005864CB" w:rsidP="00223A6B">
            <w:pPr>
              <w:spacing w:before="0" w:after="0" w:line="240" w:lineRule="auto"/>
              <w:jc w:val="right"/>
              <w:rPr>
                <w:ins w:id="1897" w:author="Luciano Kostelac" w:date="2023-02-16T02:24:00Z"/>
                <w:rFonts w:ascii="Calibri" w:hAnsi="Calibri" w:cs="Calibri"/>
                <w:color w:val="000000"/>
                <w:sz w:val="22"/>
                <w:szCs w:val="22"/>
                <w:lang w:val="en-US" w:eastAsia="ja-JP"/>
              </w:rPr>
            </w:pPr>
            <w:ins w:id="1898" w:author="Luciano Kostelac" w:date="2023-02-16T02:24:00Z">
              <w:r w:rsidRPr="00715A40">
                <w:rPr>
                  <w:rFonts w:ascii="Calibri" w:hAnsi="Calibri" w:cs="Calibri"/>
                  <w:color w:val="000000"/>
                  <w:sz w:val="22"/>
                  <w:szCs w:val="22"/>
                  <w:lang w:val="en-US" w:eastAsia="ja-JP"/>
                </w:rPr>
                <w:t>0.0221500397</w:t>
              </w:r>
            </w:ins>
          </w:p>
        </w:tc>
        <w:tc>
          <w:tcPr>
            <w:tcW w:w="960" w:type="dxa"/>
            <w:tcBorders>
              <w:top w:val="nil"/>
              <w:left w:val="nil"/>
              <w:bottom w:val="single" w:sz="4" w:space="0" w:color="auto"/>
              <w:right w:val="single" w:sz="4" w:space="0" w:color="auto"/>
            </w:tcBorders>
            <w:shd w:val="clear" w:color="auto" w:fill="auto"/>
            <w:noWrap/>
            <w:vAlign w:val="center"/>
            <w:hideMark/>
          </w:tcPr>
          <w:p w14:paraId="0D5A6D24" w14:textId="77777777" w:rsidR="005864CB" w:rsidRPr="00715A40" w:rsidRDefault="005864CB" w:rsidP="00223A6B">
            <w:pPr>
              <w:spacing w:before="0" w:after="0" w:line="240" w:lineRule="auto"/>
              <w:jc w:val="right"/>
              <w:rPr>
                <w:ins w:id="1899" w:author="Luciano Kostelac" w:date="2023-02-16T02:24:00Z"/>
                <w:rFonts w:ascii="Calibri" w:hAnsi="Calibri" w:cs="Calibri"/>
                <w:color w:val="000000"/>
                <w:sz w:val="22"/>
                <w:szCs w:val="22"/>
                <w:lang w:val="en-US" w:eastAsia="ja-JP"/>
              </w:rPr>
            </w:pPr>
            <w:ins w:id="1900" w:author="Luciano Kostelac" w:date="2023-02-16T02:24:00Z">
              <w:r w:rsidRPr="00715A40">
                <w:rPr>
                  <w:rFonts w:ascii="Calibri" w:hAnsi="Calibri" w:cs="Calibri"/>
                  <w:color w:val="000000"/>
                  <w:sz w:val="22"/>
                  <w:szCs w:val="22"/>
                  <w:lang w:eastAsia="ja-JP"/>
                </w:rPr>
                <w:t>3.228619</w:t>
              </w:r>
            </w:ins>
          </w:p>
        </w:tc>
        <w:tc>
          <w:tcPr>
            <w:tcW w:w="1940" w:type="dxa"/>
            <w:tcBorders>
              <w:top w:val="nil"/>
              <w:left w:val="nil"/>
              <w:bottom w:val="single" w:sz="4" w:space="0" w:color="auto"/>
              <w:right w:val="single" w:sz="4" w:space="0" w:color="auto"/>
            </w:tcBorders>
            <w:shd w:val="clear" w:color="auto" w:fill="auto"/>
            <w:noWrap/>
            <w:vAlign w:val="center"/>
            <w:hideMark/>
          </w:tcPr>
          <w:p w14:paraId="6119BDC4" w14:textId="77777777" w:rsidR="005864CB" w:rsidRPr="00715A40" w:rsidRDefault="005864CB" w:rsidP="00223A6B">
            <w:pPr>
              <w:spacing w:before="0" w:after="0" w:line="240" w:lineRule="auto"/>
              <w:jc w:val="right"/>
              <w:rPr>
                <w:ins w:id="1901" w:author="Luciano Kostelac" w:date="2023-02-16T02:24:00Z"/>
                <w:rFonts w:ascii="Calibri" w:hAnsi="Calibri" w:cs="Calibri"/>
                <w:color w:val="000000"/>
                <w:sz w:val="22"/>
                <w:szCs w:val="22"/>
                <w:lang w:val="en-US" w:eastAsia="ja-JP"/>
              </w:rPr>
            </w:pPr>
            <w:ins w:id="1902" w:author="Luciano Kostelac" w:date="2023-02-16T02:24:00Z">
              <w:r w:rsidRPr="00715A40">
                <w:rPr>
                  <w:rFonts w:ascii="Calibri" w:hAnsi="Calibri" w:cs="Calibri"/>
                  <w:color w:val="000000"/>
                  <w:sz w:val="22"/>
                  <w:szCs w:val="22"/>
                  <w:lang w:eastAsia="ja-JP"/>
                </w:rPr>
                <w:t>1.277925306</w:t>
              </w:r>
            </w:ins>
          </w:p>
        </w:tc>
      </w:tr>
      <w:tr w:rsidR="001537FD" w:rsidRPr="00715A40" w14:paraId="762A42AD" w14:textId="77777777" w:rsidTr="00223A6B">
        <w:trPr>
          <w:trHeight w:val="300"/>
          <w:jc w:val="center"/>
          <w:ins w:id="1903"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0DE378C" w14:textId="77777777" w:rsidR="005864CB" w:rsidRPr="00715A40" w:rsidRDefault="005864CB" w:rsidP="00223A6B">
            <w:pPr>
              <w:spacing w:before="0" w:after="0" w:line="240" w:lineRule="auto"/>
              <w:jc w:val="right"/>
              <w:rPr>
                <w:ins w:id="1904" w:author="Luciano Kostelac" w:date="2023-02-16T02:24:00Z"/>
                <w:rFonts w:ascii="Calibri" w:hAnsi="Calibri" w:cs="Calibri"/>
                <w:color w:val="000000"/>
                <w:sz w:val="22"/>
                <w:szCs w:val="22"/>
                <w:lang w:val="en-US" w:eastAsia="ja-JP"/>
              </w:rPr>
            </w:pPr>
            <w:ins w:id="1905" w:author="Luciano Kostelac" w:date="2023-02-16T02:24:00Z">
              <w:r w:rsidRPr="00715A40">
                <w:rPr>
                  <w:rFonts w:ascii="Calibri" w:hAnsi="Calibri" w:cs="Calibri"/>
                  <w:color w:val="000000"/>
                  <w:sz w:val="22"/>
                  <w:szCs w:val="22"/>
                  <w:lang w:val="en-US" w:eastAsia="ja-JP"/>
                </w:rPr>
                <w:t>0.0231599808</w:t>
              </w:r>
            </w:ins>
          </w:p>
        </w:tc>
        <w:tc>
          <w:tcPr>
            <w:tcW w:w="960" w:type="dxa"/>
            <w:tcBorders>
              <w:top w:val="nil"/>
              <w:left w:val="nil"/>
              <w:bottom w:val="single" w:sz="4" w:space="0" w:color="auto"/>
              <w:right w:val="single" w:sz="4" w:space="0" w:color="auto"/>
            </w:tcBorders>
            <w:shd w:val="clear" w:color="auto" w:fill="auto"/>
            <w:noWrap/>
            <w:vAlign w:val="center"/>
            <w:hideMark/>
          </w:tcPr>
          <w:p w14:paraId="6805B46C" w14:textId="77777777" w:rsidR="005864CB" w:rsidRPr="00715A40" w:rsidRDefault="005864CB" w:rsidP="00223A6B">
            <w:pPr>
              <w:spacing w:before="0" w:after="0" w:line="240" w:lineRule="auto"/>
              <w:jc w:val="right"/>
              <w:rPr>
                <w:ins w:id="1906" w:author="Luciano Kostelac" w:date="2023-02-16T02:24:00Z"/>
                <w:rFonts w:ascii="Calibri" w:hAnsi="Calibri" w:cs="Calibri"/>
                <w:color w:val="000000"/>
                <w:sz w:val="22"/>
                <w:szCs w:val="22"/>
                <w:lang w:val="en-US" w:eastAsia="ja-JP"/>
              </w:rPr>
            </w:pPr>
            <w:ins w:id="1907" w:author="Luciano Kostelac" w:date="2023-02-16T02:24:00Z">
              <w:r w:rsidRPr="00715A40">
                <w:rPr>
                  <w:rFonts w:ascii="Calibri" w:hAnsi="Calibri" w:cs="Calibri"/>
                  <w:color w:val="000000"/>
                  <w:sz w:val="22"/>
                  <w:szCs w:val="22"/>
                  <w:lang w:eastAsia="ja-JP"/>
                </w:rPr>
                <w:t>3.233019</w:t>
              </w:r>
            </w:ins>
          </w:p>
        </w:tc>
        <w:tc>
          <w:tcPr>
            <w:tcW w:w="1940" w:type="dxa"/>
            <w:tcBorders>
              <w:top w:val="nil"/>
              <w:left w:val="nil"/>
              <w:bottom w:val="single" w:sz="4" w:space="0" w:color="auto"/>
              <w:right w:val="single" w:sz="4" w:space="0" w:color="auto"/>
            </w:tcBorders>
            <w:shd w:val="clear" w:color="auto" w:fill="auto"/>
            <w:noWrap/>
            <w:vAlign w:val="center"/>
            <w:hideMark/>
          </w:tcPr>
          <w:p w14:paraId="3DE786C7" w14:textId="77777777" w:rsidR="005864CB" w:rsidRPr="00715A40" w:rsidRDefault="005864CB" w:rsidP="00223A6B">
            <w:pPr>
              <w:spacing w:before="0" w:after="0" w:line="240" w:lineRule="auto"/>
              <w:jc w:val="right"/>
              <w:rPr>
                <w:ins w:id="1908" w:author="Luciano Kostelac" w:date="2023-02-16T02:24:00Z"/>
                <w:rFonts w:ascii="Calibri" w:hAnsi="Calibri" w:cs="Calibri"/>
                <w:color w:val="000000"/>
                <w:sz w:val="22"/>
                <w:szCs w:val="22"/>
                <w:lang w:val="en-US" w:eastAsia="ja-JP"/>
              </w:rPr>
            </w:pPr>
            <w:ins w:id="1909" w:author="Luciano Kostelac" w:date="2023-02-16T02:24:00Z">
              <w:r w:rsidRPr="00715A40">
                <w:rPr>
                  <w:rFonts w:ascii="Calibri" w:hAnsi="Calibri" w:cs="Calibri"/>
                  <w:color w:val="000000"/>
                  <w:sz w:val="22"/>
                  <w:szCs w:val="22"/>
                  <w:lang w:eastAsia="ja-JP"/>
                </w:rPr>
                <w:t>1.279905151</w:t>
              </w:r>
            </w:ins>
          </w:p>
        </w:tc>
      </w:tr>
      <w:tr w:rsidR="001537FD" w:rsidRPr="00715A40" w14:paraId="7C0AA9D9" w14:textId="77777777" w:rsidTr="00223A6B">
        <w:trPr>
          <w:trHeight w:val="300"/>
          <w:jc w:val="center"/>
          <w:ins w:id="1910"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4E4CE480" w14:textId="77777777" w:rsidR="005864CB" w:rsidRPr="00715A40" w:rsidRDefault="005864CB" w:rsidP="00223A6B">
            <w:pPr>
              <w:spacing w:before="0" w:after="0" w:line="240" w:lineRule="auto"/>
              <w:jc w:val="right"/>
              <w:rPr>
                <w:ins w:id="1911" w:author="Luciano Kostelac" w:date="2023-02-16T02:24:00Z"/>
                <w:rFonts w:ascii="Calibri" w:hAnsi="Calibri" w:cs="Calibri"/>
                <w:color w:val="000000"/>
                <w:sz w:val="22"/>
                <w:szCs w:val="22"/>
                <w:lang w:val="en-US" w:eastAsia="ja-JP"/>
              </w:rPr>
            </w:pPr>
            <w:ins w:id="1912" w:author="Luciano Kostelac" w:date="2023-02-16T02:24:00Z">
              <w:r w:rsidRPr="00715A40">
                <w:rPr>
                  <w:rFonts w:ascii="Calibri" w:hAnsi="Calibri" w:cs="Calibri"/>
                  <w:color w:val="000000"/>
                  <w:sz w:val="22"/>
                  <w:szCs w:val="22"/>
                  <w:lang w:val="en-US" w:eastAsia="ja-JP"/>
                </w:rPr>
                <w:t>0.0241701603</w:t>
              </w:r>
            </w:ins>
          </w:p>
        </w:tc>
        <w:tc>
          <w:tcPr>
            <w:tcW w:w="960" w:type="dxa"/>
            <w:tcBorders>
              <w:top w:val="nil"/>
              <w:left w:val="nil"/>
              <w:bottom w:val="single" w:sz="4" w:space="0" w:color="auto"/>
              <w:right w:val="single" w:sz="4" w:space="0" w:color="auto"/>
            </w:tcBorders>
            <w:shd w:val="clear" w:color="auto" w:fill="auto"/>
            <w:noWrap/>
            <w:vAlign w:val="center"/>
            <w:hideMark/>
          </w:tcPr>
          <w:p w14:paraId="76E6F3DD" w14:textId="77777777" w:rsidR="005864CB" w:rsidRPr="00715A40" w:rsidRDefault="005864CB" w:rsidP="00223A6B">
            <w:pPr>
              <w:spacing w:before="0" w:after="0" w:line="240" w:lineRule="auto"/>
              <w:jc w:val="right"/>
              <w:rPr>
                <w:ins w:id="1913" w:author="Luciano Kostelac" w:date="2023-02-16T02:24:00Z"/>
                <w:rFonts w:ascii="Calibri" w:hAnsi="Calibri" w:cs="Calibri"/>
                <w:color w:val="000000"/>
                <w:sz w:val="22"/>
                <w:szCs w:val="22"/>
                <w:lang w:val="en-US" w:eastAsia="ja-JP"/>
              </w:rPr>
            </w:pPr>
            <w:ins w:id="1914" w:author="Luciano Kostelac" w:date="2023-02-16T02:24:00Z">
              <w:r w:rsidRPr="00715A40">
                <w:rPr>
                  <w:rFonts w:ascii="Calibri" w:hAnsi="Calibri" w:cs="Calibri"/>
                  <w:color w:val="000000"/>
                  <w:sz w:val="22"/>
                  <w:szCs w:val="22"/>
                  <w:lang w:eastAsia="ja-JP"/>
                </w:rPr>
                <w:t>3.237827</w:t>
              </w:r>
            </w:ins>
          </w:p>
        </w:tc>
        <w:tc>
          <w:tcPr>
            <w:tcW w:w="1940" w:type="dxa"/>
            <w:tcBorders>
              <w:top w:val="nil"/>
              <w:left w:val="nil"/>
              <w:bottom w:val="single" w:sz="4" w:space="0" w:color="auto"/>
              <w:right w:val="single" w:sz="4" w:space="0" w:color="auto"/>
            </w:tcBorders>
            <w:shd w:val="clear" w:color="auto" w:fill="auto"/>
            <w:noWrap/>
            <w:vAlign w:val="center"/>
            <w:hideMark/>
          </w:tcPr>
          <w:p w14:paraId="15265EAC" w14:textId="77777777" w:rsidR="005864CB" w:rsidRPr="00715A40" w:rsidRDefault="005864CB" w:rsidP="00223A6B">
            <w:pPr>
              <w:spacing w:before="0" w:after="0" w:line="240" w:lineRule="auto"/>
              <w:jc w:val="right"/>
              <w:rPr>
                <w:ins w:id="1915" w:author="Luciano Kostelac" w:date="2023-02-16T02:24:00Z"/>
                <w:rFonts w:ascii="Calibri" w:hAnsi="Calibri" w:cs="Calibri"/>
                <w:color w:val="000000"/>
                <w:sz w:val="22"/>
                <w:szCs w:val="22"/>
                <w:lang w:val="en-US" w:eastAsia="ja-JP"/>
              </w:rPr>
            </w:pPr>
            <w:ins w:id="1916" w:author="Luciano Kostelac" w:date="2023-02-16T02:24:00Z">
              <w:r w:rsidRPr="00715A40">
                <w:rPr>
                  <w:rFonts w:ascii="Calibri" w:hAnsi="Calibri" w:cs="Calibri"/>
                  <w:color w:val="000000"/>
                  <w:sz w:val="22"/>
                  <w:szCs w:val="22"/>
                  <w:lang w:eastAsia="ja-JP"/>
                </w:rPr>
                <w:t>1.281885464</w:t>
              </w:r>
            </w:ins>
          </w:p>
        </w:tc>
      </w:tr>
      <w:tr w:rsidR="001537FD" w:rsidRPr="00715A40" w14:paraId="7C98C105" w14:textId="77777777" w:rsidTr="00223A6B">
        <w:trPr>
          <w:trHeight w:val="300"/>
          <w:jc w:val="center"/>
          <w:ins w:id="1917"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4022E0F8" w14:textId="77777777" w:rsidR="005864CB" w:rsidRPr="00715A40" w:rsidRDefault="005864CB" w:rsidP="00223A6B">
            <w:pPr>
              <w:spacing w:before="0" w:after="0" w:line="240" w:lineRule="auto"/>
              <w:jc w:val="right"/>
              <w:rPr>
                <w:ins w:id="1918" w:author="Luciano Kostelac" w:date="2023-02-16T02:24:00Z"/>
                <w:rFonts w:ascii="Calibri" w:hAnsi="Calibri" w:cs="Calibri"/>
                <w:color w:val="000000"/>
                <w:sz w:val="22"/>
                <w:szCs w:val="22"/>
                <w:lang w:val="en-US" w:eastAsia="ja-JP"/>
              </w:rPr>
            </w:pPr>
            <w:ins w:id="1919" w:author="Luciano Kostelac" w:date="2023-02-16T02:24:00Z">
              <w:r w:rsidRPr="00715A40">
                <w:rPr>
                  <w:rFonts w:ascii="Calibri" w:hAnsi="Calibri" w:cs="Calibri"/>
                  <w:color w:val="000000"/>
                  <w:sz w:val="22"/>
                  <w:szCs w:val="22"/>
                  <w:lang w:val="en-US" w:eastAsia="ja-JP"/>
                </w:rPr>
                <w:t>0.0271899700</w:t>
              </w:r>
            </w:ins>
          </w:p>
        </w:tc>
        <w:tc>
          <w:tcPr>
            <w:tcW w:w="960" w:type="dxa"/>
            <w:tcBorders>
              <w:top w:val="nil"/>
              <w:left w:val="nil"/>
              <w:bottom w:val="single" w:sz="4" w:space="0" w:color="auto"/>
              <w:right w:val="single" w:sz="4" w:space="0" w:color="auto"/>
            </w:tcBorders>
            <w:shd w:val="clear" w:color="auto" w:fill="auto"/>
            <w:noWrap/>
            <w:vAlign w:val="center"/>
            <w:hideMark/>
          </w:tcPr>
          <w:p w14:paraId="151D5CBE" w14:textId="77777777" w:rsidR="005864CB" w:rsidRPr="00715A40" w:rsidRDefault="005864CB" w:rsidP="00223A6B">
            <w:pPr>
              <w:spacing w:before="0" w:after="0" w:line="240" w:lineRule="auto"/>
              <w:jc w:val="right"/>
              <w:rPr>
                <w:ins w:id="1920" w:author="Luciano Kostelac" w:date="2023-02-16T02:24:00Z"/>
                <w:rFonts w:ascii="Calibri" w:hAnsi="Calibri" w:cs="Calibri"/>
                <w:color w:val="000000"/>
                <w:sz w:val="22"/>
                <w:szCs w:val="22"/>
                <w:lang w:val="en-US" w:eastAsia="ja-JP"/>
              </w:rPr>
            </w:pPr>
            <w:ins w:id="1921" w:author="Luciano Kostelac" w:date="2023-02-16T02:24:00Z">
              <w:r w:rsidRPr="00715A40">
                <w:rPr>
                  <w:rFonts w:ascii="Calibri" w:hAnsi="Calibri" w:cs="Calibri"/>
                  <w:color w:val="000000"/>
                  <w:sz w:val="22"/>
                  <w:szCs w:val="22"/>
                  <w:lang w:eastAsia="ja-JP"/>
                </w:rPr>
                <w:t>3.236264</w:t>
              </w:r>
            </w:ins>
          </w:p>
        </w:tc>
        <w:tc>
          <w:tcPr>
            <w:tcW w:w="1940" w:type="dxa"/>
            <w:tcBorders>
              <w:top w:val="nil"/>
              <w:left w:val="nil"/>
              <w:bottom w:val="single" w:sz="4" w:space="0" w:color="auto"/>
              <w:right w:val="single" w:sz="4" w:space="0" w:color="auto"/>
            </w:tcBorders>
            <w:shd w:val="clear" w:color="auto" w:fill="auto"/>
            <w:noWrap/>
            <w:vAlign w:val="center"/>
            <w:hideMark/>
          </w:tcPr>
          <w:p w14:paraId="227BA5EA" w14:textId="77777777" w:rsidR="005864CB" w:rsidRPr="00715A40" w:rsidRDefault="005864CB" w:rsidP="00223A6B">
            <w:pPr>
              <w:spacing w:before="0" w:after="0" w:line="240" w:lineRule="auto"/>
              <w:jc w:val="right"/>
              <w:rPr>
                <w:ins w:id="1922" w:author="Luciano Kostelac" w:date="2023-02-16T02:24:00Z"/>
                <w:rFonts w:ascii="Calibri" w:hAnsi="Calibri" w:cs="Calibri"/>
                <w:color w:val="000000"/>
                <w:sz w:val="22"/>
                <w:szCs w:val="22"/>
                <w:lang w:val="en-US" w:eastAsia="ja-JP"/>
              </w:rPr>
            </w:pPr>
            <w:ins w:id="1923" w:author="Luciano Kostelac" w:date="2023-02-16T02:24:00Z">
              <w:r w:rsidRPr="00715A40">
                <w:rPr>
                  <w:rFonts w:ascii="Calibri" w:hAnsi="Calibri" w:cs="Calibri"/>
                  <w:color w:val="000000"/>
                  <w:sz w:val="22"/>
                  <w:szCs w:val="22"/>
                  <w:lang w:eastAsia="ja-JP"/>
                </w:rPr>
                <w:t>1.287827811</w:t>
              </w:r>
            </w:ins>
          </w:p>
        </w:tc>
      </w:tr>
      <w:tr w:rsidR="001537FD" w:rsidRPr="00715A40" w14:paraId="5446EBC2" w14:textId="77777777" w:rsidTr="00223A6B">
        <w:trPr>
          <w:trHeight w:val="300"/>
          <w:jc w:val="center"/>
          <w:ins w:id="1924" w:author="Luciano Kostelac" w:date="2023-02-16T02:24:00Z"/>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B31D3CE" w14:textId="77777777" w:rsidR="005864CB" w:rsidRPr="00715A40" w:rsidRDefault="005864CB" w:rsidP="00223A6B">
            <w:pPr>
              <w:spacing w:before="0" w:after="0" w:line="240" w:lineRule="auto"/>
              <w:jc w:val="right"/>
              <w:rPr>
                <w:ins w:id="1925" w:author="Luciano Kostelac" w:date="2023-02-16T02:24:00Z"/>
                <w:rFonts w:ascii="Calibri" w:hAnsi="Calibri" w:cs="Calibri"/>
                <w:color w:val="000000"/>
                <w:sz w:val="22"/>
                <w:szCs w:val="22"/>
                <w:lang w:val="en-US" w:eastAsia="ja-JP"/>
              </w:rPr>
            </w:pPr>
            <w:ins w:id="1926" w:author="Luciano Kostelac" w:date="2023-02-16T02:24:00Z">
              <w:r w:rsidRPr="00715A40">
                <w:rPr>
                  <w:rFonts w:ascii="Calibri" w:hAnsi="Calibri" w:cs="Calibri"/>
                  <w:color w:val="000000"/>
                  <w:sz w:val="22"/>
                  <w:szCs w:val="22"/>
                  <w:lang w:val="en-US" w:eastAsia="ja-JP"/>
                </w:rPr>
                <w:t>0.0282001495</w:t>
              </w:r>
            </w:ins>
          </w:p>
        </w:tc>
        <w:tc>
          <w:tcPr>
            <w:tcW w:w="960" w:type="dxa"/>
            <w:tcBorders>
              <w:top w:val="nil"/>
              <w:left w:val="nil"/>
              <w:bottom w:val="single" w:sz="4" w:space="0" w:color="auto"/>
              <w:right w:val="single" w:sz="4" w:space="0" w:color="auto"/>
            </w:tcBorders>
            <w:shd w:val="clear" w:color="auto" w:fill="auto"/>
            <w:noWrap/>
            <w:vAlign w:val="center"/>
            <w:hideMark/>
          </w:tcPr>
          <w:p w14:paraId="11974A66" w14:textId="77777777" w:rsidR="005864CB" w:rsidRPr="00715A40" w:rsidRDefault="005864CB" w:rsidP="00223A6B">
            <w:pPr>
              <w:spacing w:before="0" w:after="0" w:line="240" w:lineRule="auto"/>
              <w:jc w:val="right"/>
              <w:rPr>
                <w:ins w:id="1927" w:author="Luciano Kostelac" w:date="2023-02-16T02:24:00Z"/>
                <w:rFonts w:ascii="Calibri" w:hAnsi="Calibri" w:cs="Calibri"/>
                <w:color w:val="000000"/>
                <w:sz w:val="22"/>
                <w:szCs w:val="22"/>
                <w:lang w:val="en-US" w:eastAsia="ja-JP"/>
              </w:rPr>
            </w:pPr>
            <w:ins w:id="1928" w:author="Luciano Kostelac" w:date="2023-02-16T02:24:00Z">
              <w:r w:rsidRPr="00715A40">
                <w:rPr>
                  <w:rFonts w:ascii="Calibri" w:hAnsi="Calibri" w:cs="Calibri"/>
                  <w:color w:val="000000"/>
                  <w:sz w:val="22"/>
                  <w:szCs w:val="22"/>
                  <w:lang w:eastAsia="ja-JP"/>
                </w:rPr>
                <w:t>3.240279</w:t>
              </w:r>
            </w:ins>
          </w:p>
        </w:tc>
        <w:tc>
          <w:tcPr>
            <w:tcW w:w="1940" w:type="dxa"/>
            <w:tcBorders>
              <w:top w:val="nil"/>
              <w:left w:val="nil"/>
              <w:bottom w:val="single" w:sz="4" w:space="0" w:color="auto"/>
              <w:right w:val="single" w:sz="4" w:space="0" w:color="auto"/>
            </w:tcBorders>
            <w:shd w:val="clear" w:color="auto" w:fill="auto"/>
            <w:noWrap/>
            <w:vAlign w:val="center"/>
            <w:hideMark/>
          </w:tcPr>
          <w:p w14:paraId="740DE63F" w14:textId="77777777" w:rsidR="005864CB" w:rsidRPr="00715A40" w:rsidRDefault="005864CB" w:rsidP="00223A6B">
            <w:pPr>
              <w:spacing w:before="0" w:after="0" w:line="240" w:lineRule="auto"/>
              <w:jc w:val="right"/>
              <w:rPr>
                <w:ins w:id="1929" w:author="Luciano Kostelac" w:date="2023-02-16T02:24:00Z"/>
                <w:rFonts w:ascii="Calibri" w:hAnsi="Calibri" w:cs="Calibri"/>
                <w:color w:val="000000"/>
                <w:sz w:val="22"/>
                <w:szCs w:val="22"/>
                <w:lang w:val="en-US" w:eastAsia="ja-JP"/>
              </w:rPr>
            </w:pPr>
            <w:ins w:id="1930" w:author="Luciano Kostelac" w:date="2023-02-16T02:24:00Z">
              <w:r w:rsidRPr="00715A40">
                <w:rPr>
                  <w:rFonts w:ascii="Calibri" w:hAnsi="Calibri" w:cs="Calibri"/>
                  <w:color w:val="000000"/>
                  <w:sz w:val="22"/>
                  <w:szCs w:val="22"/>
                  <w:lang w:eastAsia="ja-JP"/>
                </w:rPr>
                <w:t>1.289808124</w:t>
              </w:r>
            </w:ins>
          </w:p>
        </w:tc>
      </w:tr>
    </w:tbl>
    <w:p w14:paraId="3FCF4878" w14:textId="474CC54D" w:rsidR="005864CB" w:rsidRPr="00A962DC" w:rsidRDefault="005864CB" w:rsidP="005864CB">
      <w:pPr>
        <w:pStyle w:val="Caption"/>
        <w:rPr>
          <w:ins w:id="1931" w:author="Luciano Kostelac" w:date="2023-02-16T02:24:00Z"/>
        </w:rPr>
      </w:pPr>
      <w:bookmarkStart w:id="1932" w:name="_Toc127409818"/>
      <w:commentRangeStart w:id="1933"/>
      <w:ins w:id="1934" w:author="Luciano Kostelac" w:date="2023-02-16T02:24:00Z">
        <w:r w:rsidRPr="00A962DC">
          <w:t xml:space="preserve">Slika </w:t>
        </w:r>
      </w:ins>
      <w:ins w:id="1935" w:author="Luciano Kostelac" w:date="2023-02-16T02:52:00Z">
        <w:r w:rsidR="00BD0A95">
          <w:fldChar w:fldCharType="begin"/>
        </w:r>
        <w:r w:rsidR="00BD0A95">
          <w:instrText xml:space="preserve"> STYLEREF 1 \s </w:instrText>
        </w:r>
      </w:ins>
      <w:r w:rsidR="00BD0A95">
        <w:fldChar w:fldCharType="separate"/>
      </w:r>
      <w:r w:rsidR="00BD0A95">
        <w:rPr>
          <w:noProof/>
        </w:rPr>
        <w:t>6</w:t>
      </w:r>
      <w:ins w:id="1936"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1937" w:author="Luciano Kostelac" w:date="2023-02-16T02:52:00Z">
        <w:r w:rsidR="00BD0A95">
          <w:rPr>
            <w:noProof/>
          </w:rPr>
          <w:t>4</w:t>
        </w:r>
        <w:r w:rsidR="00BD0A95">
          <w:fldChar w:fldCharType="end"/>
        </w:r>
      </w:ins>
      <w:ins w:id="1938" w:author="Luciano Kostelac" w:date="2023-02-16T02:24:00Z">
        <w:r w:rsidRPr="00A962DC">
          <w:t xml:space="preserve"> Poravnati parametri</w:t>
        </w:r>
      </w:ins>
      <w:bookmarkEnd w:id="1932"/>
      <w:commentRangeEnd w:id="1933"/>
      <w:r w:rsidR="00156300">
        <w:rPr>
          <w:rStyle w:val="CommentReference"/>
          <w:i w:val="0"/>
          <w:iCs w:val="0"/>
          <w:color w:val="auto"/>
        </w:rPr>
        <w:commentReference w:id="1933"/>
      </w:r>
    </w:p>
    <w:p w14:paraId="0E1BF904" w14:textId="3F6ADF3C" w:rsidR="005864CB" w:rsidRPr="00A962DC" w:rsidRDefault="005864CB" w:rsidP="005864CB">
      <w:pPr>
        <w:pStyle w:val="Heading2"/>
        <w:rPr>
          <w:ins w:id="1939" w:author="Luciano Kostelac" w:date="2023-02-16T02:24:00Z"/>
        </w:rPr>
      </w:pPr>
      <w:commentRangeStart w:id="1940"/>
      <w:ins w:id="1941" w:author="Luciano Kostelac" w:date="2023-02-16T02:24:00Z">
        <w:r w:rsidRPr="00A962DC">
          <w:t xml:space="preserve"> </w:t>
        </w:r>
        <w:bookmarkStart w:id="1942" w:name="_Toc127409789"/>
        <w:r>
          <w:t>Optimiranje parametara</w:t>
        </w:r>
        <w:r w:rsidRPr="00A962DC">
          <w:t xml:space="preserve"> EMG signala</w:t>
        </w:r>
        <w:commentRangeEnd w:id="1940"/>
        <w:r>
          <w:rPr>
            <w:rStyle w:val="CommentReference"/>
            <w:rFonts w:eastAsia="Times New Roman" w:cs="Times New Roman"/>
            <w:b w:val="0"/>
            <w:color w:val="auto"/>
          </w:rPr>
          <w:commentReference w:id="1940"/>
        </w:r>
      </w:ins>
      <w:bookmarkEnd w:id="1942"/>
      <w:ins w:id="1943" w:author="Luka Zvonarek" w:date="2023-02-16T08:31:00Z">
        <w:r w:rsidR="00547F1D">
          <w:t xml:space="preserve"> [13</w:t>
        </w:r>
      </w:ins>
      <w:ins w:id="1944" w:author="Luka Zvonarek" w:date="2023-02-16T08:32:00Z">
        <w:r w:rsidR="00547F1D">
          <w:t>]</w:t>
        </w:r>
      </w:ins>
    </w:p>
    <w:p w14:paraId="622CC4A0" w14:textId="6BFC0328" w:rsidR="005864CB" w:rsidRPr="00A962DC" w:rsidRDefault="005864CB" w:rsidP="005864CB">
      <w:pPr>
        <w:rPr>
          <w:ins w:id="1945" w:author="Luciano Kostelac" w:date="2023-02-16T02:24:00Z"/>
        </w:rPr>
      </w:pPr>
      <w:ins w:id="1946" w:author="Luciano Kostelac" w:date="2023-02-16T02:24:00Z">
        <w:r w:rsidRPr="00A962DC">
          <w:t xml:space="preserve">Nakon dobivanja potrebnih .csv datoteka, potrebno je taj signal filtrirati te ga usporediti s vrijednostima dinamometra. Za to koristimo </w:t>
        </w:r>
      </w:ins>
      <w:ins w:id="1947" w:author="Luciano Kostelac" w:date="2023-02-16T02:28:00Z">
        <w:r w:rsidR="00DF0F6D">
          <w:t>P</w:t>
        </w:r>
      </w:ins>
      <w:ins w:id="1948" w:author="Luciano Kostelac" w:date="2023-02-16T02:24:00Z">
        <w:r>
          <w:t xml:space="preserve">ython </w:t>
        </w:r>
        <w:commentRangeStart w:id="1949"/>
        <w:r w:rsidRPr="00A962DC">
          <w:t xml:space="preserve">skriptu </w:t>
        </w:r>
        <w:commentRangeEnd w:id="1949"/>
        <w:r>
          <w:rPr>
            <w:rStyle w:val="CommentReference"/>
          </w:rPr>
          <w:commentReference w:id="1949"/>
        </w:r>
        <w:r w:rsidRPr="00A962DC">
          <w:t>koja filtrira signal pomoću Fourierove transformacije koja je već detaljno opisana u prošlom poglavlju.</w:t>
        </w:r>
      </w:ins>
    </w:p>
    <w:p w14:paraId="6A80147A" w14:textId="0F2474E9" w:rsidR="005864CB" w:rsidRPr="00A962DC" w:rsidRDefault="005864CB" w:rsidP="005864CB">
      <w:pPr>
        <w:rPr>
          <w:ins w:id="1950" w:author="Luciano Kostelac" w:date="2023-02-16T02:24:00Z"/>
        </w:rPr>
      </w:pPr>
      <w:ins w:id="1951" w:author="Luciano Kostelac" w:date="2023-02-16T02:24:00Z">
        <w:r>
          <w:t xml:space="preserve">Cilj je dobiti parametre koji će pokriti svaki set podataka ta za njih naći prosječnu najveću korelaciju te optimalne parametre koji se tada mogu implementirati u ROS. </w:t>
        </w:r>
        <w:r w:rsidRPr="00A962DC">
          <w:t xml:space="preserve">Skripta koja se </w:t>
        </w:r>
        <w:r w:rsidRPr="00A962DC">
          <w:lastRenderedPageBreak/>
          <w:t xml:space="preserve">koristi ima nekoliko funkcija. Prva funkcija joj je da </w:t>
        </w:r>
        <w:r>
          <w:t xml:space="preserve">generira parametre </w:t>
        </w:r>
        <w:r>
          <w:rPr>
            <w:i/>
            <w:iCs/>
          </w:rPr>
          <w:t>smoothing factor</w:t>
        </w:r>
        <w:r>
          <w:t xml:space="preserve"> te </w:t>
        </w:r>
        <w:r>
          <w:rPr>
            <w:i/>
            <w:iCs/>
          </w:rPr>
          <w:t>rolling window size</w:t>
        </w:r>
        <w:r w:rsidRPr="00A962DC">
          <w:t>.</w:t>
        </w:r>
        <w:r>
          <w:t xml:space="preserve"> Zatim se definira </w:t>
        </w:r>
        <w:r>
          <w:rPr>
            <w:i/>
            <w:iCs/>
          </w:rPr>
          <w:t>fft relative window size</w:t>
        </w:r>
        <w:r>
          <w:t xml:space="preserve"> koji je jednak onome kao u ROS skripti. </w:t>
        </w:r>
        <w:r w:rsidRPr="00A962DC">
          <w:t xml:space="preserve">Sljedeće se definiraju </w:t>
        </w:r>
        <w:r w:rsidRPr="003302E0">
          <w:rPr>
            <w:i/>
            <w:iCs/>
          </w:rPr>
          <w:t>sampling rate</w:t>
        </w:r>
        <w:r w:rsidRPr="00A962DC">
          <w:t xml:space="preserve"> i </w:t>
        </w:r>
        <w:r w:rsidRPr="003302E0">
          <w:rPr>
            <w:i/>
            <w:iCs/>
          </w:rPr>
          <w:t>fft window size</w:t>
        </w:r>
        <w:r w:rsidRPr="00A962DC">
          <w:t xml:space="preserve"> koji se </w:t>
        </w:r>
        <w:r>
          <w:t>dobivaju iz podataka</w:t>
        </w:r>
        <w:r w:rsidRPr="00A962DC">
          <w:t>.</w:t>
        </w:r>
        <w:r>
          <w:t xml:space="preserve"> </w:t>
        </w:r>
        <w:r>
          <w:rPr>
            <w:i/>
            <w:iCs/>
          </w:rPr>
          <w:t>FFT windows size</w:t>
        </w:r>
        <w:r>
          <w:t xml:space="preserve"> se dobiva na način da se uhvati frekvencijski spektar koji se definirao u inicijalnim parametrima ROSa (slika 6.2) i on izosi 496. </w:t>
        </w:r>
        <w:r>
          <w:rPr>
            <w:i/>
            <w:iCs/>
          </w:rPr>
          <w:t>Sampling rate</w:t>
        </w:r>
        <w:r>
          <w:t xml:space="preserve"> je dobiven na temelju podataka kao recipročna vrijednost medi</w:t>
        </w:r>
      </w:ins>
      <w:ins w:id="1952" w:author="Windows User" w:date="2023-02-16T13:22:00Z">
        <w:r w:rsidR="00156300">
          <w:t>j</w:t>
        </w:r>
      </w:ins>
      <w:ins w:id="1953" w:author="Luciano Kostelac" w:date="2023-02-16T02:24:00Z">
        <w:r>
          <w:t>ana razlike vremenskih podataka te iznosi 992,96969</w:t>
        </w:r>
      </w:ins>
      <w:ins w:id="1954" w:author="Windows User" w:date="2023-02-16T13:23:00Z">
        <w:r w:rsidR="00156300">
          <w:t> </w:t>
        </w:r>
      </w:ins>
      <w:ins w:id="1955" w:author="Windows User" w:date="2023-02-16T13:22:00Z">
        <w:r w:rsidR="00156300">
          <w:t>Hz</w:t>
        </w:r>
      </w:ins>
      <w:ins w:id="1956" w:author="Luciano Kostelac" w:date="2023-02-16T02:24:00Z">
        <w:r>
          <w:t xml:space="preserve">. </w:t>
        </w:r>
        <w:r w:rsidRPr="00A962DC">
          <w:t xml:space="preserve">Parametri se generiraju kao brojevi od 0.01 do 0.5 za </w:t>
        </w:r>
        <w:r w:rsidRPr="003302E0">
          <w:rPr>
            <w:i/>
            <w:iCs/>
          </w:rPr>
          <w:t>rolling window size</w:t>
        </w:r>
        <w:r w:rsidRPr="00A962DC">
          <w:t xml:space="preserve"> te od 0.001 do 0.05 za </w:t>
        </w:r>
        <w:r w:rsidRPr="003302E0">
          <w:rPr>
            <w:i/>
            <w:iCs/>
          </w:rPr>
          <w:t>smoothing factor</w:t>
        </w:r>
        <w:r w:rsidRPr="00A962DC">
          <w:t xml:space="preserve">. </w:t>
        </w:r>
        <w:r>
          <w:t xml:space="preserve">Zbog prirode postupka na koji se dobivaju parametri </w:t>
        </w:r>
        <w:r>
          <w:rPr>
            <w:i/>
            <w:iCs/>
          </w:rPr>
          <w:t xml:space="preserve">FFT window size </w:t>
        </w:r>
        <w:r>
          <w:t xml:space="preserve">i </w:t>
        </w:r>
        <w:r>
          <w:rPr>
            <w:i/>
            <w:iCs/>
          </w:rPr>
          <w:t>sampling rate</w:t>
        </w:r>
        <w:r>
          <w:t xml:space="preserve">, definirani su kao „hard coded“, tj. budući da su isti za bilo koji set podataka, ne učitavaju se sa seta podataka nego se definiraju kao konstante tako da nije potrebno dva puta učitavati .csv datoteke preko petlje. Sljedeće se radi petlja koja učitava podatke mjerenja. </w:t>
        </w:r>
        <w:r w:rsidRPr="00A962DC">
          <w:t>To se dobiva definiranjem radne mape „new_data“ pomoću naredbe glob.glob. i jedne for petlje koja to radi za svaku datoteku u radnoj mapi</w:t>
        </w:r>
        <w:r>
          <w:t>.</w:t>
        </w:r>
        <w:r w:rsidRPr="00A962DC">
          <w:t xml:space="preserve"> Zatim, </w:t>
        </w:r>
        <w:commentRangeStart w:id="1957"/>
        <w:r>
          <w:t>iz učitane datoteke</w:t>
        </w:r>
        <w:r w:rsidRPr="00A962DC">
          <w:t xml:space="preserve"> se definiraju </w:t>
        </w:r>
        <w:commentRangeEnd w:id="1957"/>
        <w:r>
          <w:rPr>
            <w:rStyle w:val="CommentReference"/>
          </w:rPr>
          <w:commentReference w:id="1957"/>
        </w:r>
        <w:r w:rsidRPr="00A962DC">
          <w:t xml:space="preserve">varijable koje odgovaraju pojedinim stupcima, tj. vrijeme, </w:t>
        </w:r>
        <w:r>
          <w:t>EMG</w:t>
        </w:r>
        <w:r w:rsidRPr="00A962DC">
          <w:t xml:space="preserve"> podaci i podaci s dinamometra.  Bitno je naglasiti da ukupan broj podataka mora biti višekratnik veličine prozora da bi obrada podataka funkcionirala. Nakon toga, potrebno je preoblikovati podatke da funkcioniraju u daljnjoj obradi, tj da podaci odgovaraju veličini prozora. </w:t>
        </w:r>
      </w:ins>
    </w:p>
    <w:p w14:paraId="4E9E6ACE" w14:textId="77777777" w:rsidR="005864CB" w:rsidRDefault="005864CB" w:rsidP="005864CB">
      <w:pPr>
        <w:rPr>
          <w:ins w:id="1958" w:author="Luciano Kostelac" w:date="2023-02-16T02:24:00Z"/>
        </w:rPr>
      </w:pPr>
      <w:ins w:id="1959" w:author="Luciano Kostelac" w:date="2023-02-16T02:24:00Z">
        <w:r w:rsidRPr="00A962DC">
          <w:t xml:space="preserve">Vrši se diskretna pretvorba „emg_dat“ varijable u FFT pomoću naredbe numpy.fft.rfft. Dimenzija tog FFTa iznosi 249 što govori koliko je dugačak taj FFT. Sljedeći zadatak skripte je </w:t>
        </w:r>
        <w:r>
          <w:t xml:space="preserve">generirati </w:t>
        </w:r>
        <w:commentRangeStart w:id="1960"/>
        <w:r>
          <w:t>FFT masku koja sadrži 249 nasumičnih vrijednost od 0 – 1.</w:t>
        </w:r>
        <w:r w:rsidRPr="00A962DC">
          <w:t xml:space="preserve"> </w:t>
        </w:r>
        <w:commentRangeEnd w:id="1960"/>
        <w:r>
          <w:rPr>
            <w:rStyle w:val="CommentReference"/>
          </w:rPr>
          <w:commentReference w:id="1960"/>
        </w:r>
        <w:r w:rsidRPr="00A962DC">
          <w:t xml:space="preserve"> Radi se iterativna petlja pomoću paketa itertools koja traži optimalne za maksimalnu korelaciju.  Nakon definiranja tih parametara, koristi se </w:t>
        </w:r>
        <w:commentRangeStart w:id="1961"/>
        <w:r w:rsidRPr="00A962DC">
          <w:t>obrnuta Fourierova transformacija</w:t>
        </w:r>
        <w:commentRangeEnd w:id="1961"/>
        <w:r>
          <w:rPr>
            <w:rStyle w:val="CommentReference"/>
          </w:rPr>
          <w:commentReference w:id="1961"/>
        </w:r>
        <w:r>
          <w:t xml:space="preserve"> da bi se vratila funkcija iz frekvencijske u vremensku domenu</w:t>
        </w:r>
        <w:r w:rsidRPr="00A962DC">
          <w:t xml:space="preserve">, nalazi se EMA za </w:t>
        </w:r>
        <w:commentRangeStart w:id="1962"/>
        <w:r>
          <w:t>neku FFT masku generiranu prije druge petlje</w:t>
        </w:r>
        <w:commentRangeEnd w:id="1962"/>
        <w:r>
          <w:rPr>
            <w:rStyle w:val="CommentReference"/>
          </w:rPr>
          <w:commentReference w:id="1962"/>
        </w:r>
        <w:r w:rsidRPr="00A962DC">
          <w:t>, uspoređuje sa prijašnjom kombinacijom parametara</w:t>
        </w:r>
        <w:r>
          <w:t xml:space="preserve"> </w:t>
        </w:r>
        <w:r>
          <w:rPr>
            <w:i/>
            <w:iCs/>
          </w:rPr>
          <w:t>smoothing factor</w:t>
        </w:r>
        <w:r>
          <w:t xml:space="preserve"> i </w:t>
        </w:r>
        <w:r>
          <w:rPr>
            <w:i/>
            <w:iCs/>
          </w:rPr>
          <w:t>rolling window size</w:t>
        </w:r>
        <w:r w:rsidRPr="00A962DC">
          <w:t xml:space="preserve"> te, ako je postignuta maksimalna vrijednost </w:t>
        </w:r>
        <w:r>
          <w:t>korelacije</w:t>
        </w:r>
        <w:r w:rsidRPr="00A962DC">
          <w:t xml:space="preserve">, izlazi van iz </w:t>
        </w:r>
        <w:r>
          <w:t>petlje</w:t>
        </w:r>
        <w:r w:rsidRPr="00A962DC">
          <w:t>.</w:t>
        </w:r>
      </w:ins>
    </w:p>
    <w:p w14:paraId="2E743C8D" w14:textId="77777777" w:rsidR="005864CB" w:rsidRPr="00A962DC" w:rsidRDefault="005864CB" w:rsidP="005864CB">
      <w:pPr>
        <w:rPr>
          <w:ins w:id="1963" w:author="Luciano Kostelac" w:date="2023-02-16T02:24:00Z"/>
        </w:rPr>
      </w:pPr>
      <w:ins w:id="1964" w:author="Luciano Kostelac" w:date="2023-02-16T02:24:00Z">
        <w:r>
          <w:t>Kao pr</w:t>
        </w:r>
        <w:del w:id="1965" w:author="Windows User" w:date="2023-02-16T13:24:00Z">
          <w:r w:rsidDel="00156300">
            <w:delText>e</w:delText>
          </w:r>
        </w:del>
        <w:r>
          <w:t>eliminarni test petlje, radi se skripta za maksimalnu korelaciju samo za jedan set podataka. Ovakav test služi za predviđanje i komentiranje konačnih dobivenih podataka te potencijalno ubrzavanje glavne skripte, ako se vidi da se optimalne vrijednosti nalaze u nekom užem intervalu. Ova skripta radi obrnuto od glavne skripte; prvo učitava set podataka pa tada traži optimalne parametre.</w:t>
        </w:r>
        <w:r w:rsidRPr="00A962DC">
          <w:t xml:space="preserve"> </w:t>
        </w:r>
        <w:commentRangeStart w:id="1966"/>
        <w:r w:rsidRPr="00A962DC">
          <w:fldChar w:fldCharType="begin"/>
        </w:r>
        <w:r w:rsidRPr="00A962DC">
          <w:instrText xml:space="preserve"> REF _Ref126623850 \h </w:instrText>
        </w:r>
      </w:ins>
      <w:ins w:id="1967" w:author="Luciano Kostelac" w:date="2023-02-16T02:24:00Z">
        <w:r w:rsidRPr="00A962DC">
          <w:fldChar w:fldCharType="separate"/>
        </w:r>
        <w:r w:rsidRPr="00A962DC">
          <w:t>Slika 6.</w:t>
        </w:r>
        <w:r w:rsidRPr="00A962DC">
          <w:fldChar w:fldCharType="end"/>
        </w:r>
        <w:commentRangeEnd w:id="1966"/>
        <w:r>
          <w:rPr>
            <w:rStyle w:val="CommentReference"/>
          </w:rPr>
          <w:commentReference w:id="1966"/>
        </w:r>
        <w:r>
          <w:t>6</w:t>
        </w:r>
        <w:r w:rsidRPr="00A962DC">
          <w:t xml:space="preserve"> prikazuje postupak koji se vrši nad jedn</w:t>
        </w:r>
        <w:r>
          <w:t>i</w:t>
        </w:r>
        <w:r w:rsidRPr="00A962DC">
          <w:t>m takv</w:t>
        </w:r>
        <w:r>
          <w:t>i</w:t>
        </w:r>
        <w:r w:rsidRPr="00A962DC">
          <w:t xml:space="preserve">m </w:t>
        </w:r>
        <w:r>
          <w:t>setom podataka, te p</w:t>
        </w:r>
        <w:r w:rsidRPr="00A962DC">
          <w:t xml:space="preserve">rikazuje se ovisnost maksimalne korelacije o </w:t>
        </w:r>
        <w:r w:rsidRPr="008C2F0F">
          <w:rPr>
            <w:i/>
            <w:iCs/>
          </w:rPr>
          <w:t>smoothing factoru</w:t>
        </w:r>
        <w:r w:rsidRPr="00A962DC">
          <w:t xml:space="preserve">, </w:t>
        </w:r>
        <w:r w:rsidRPr="008C2F0F">
          <w:rPr>
            <w:i/>
            <w:iCs/>
          </w:rPr>
          <w:t xml:space="preserve">rolling window size </w:t>
        </w:r>
        <w:r w:rsidRPr="00A962DC">
          <w:t>te kašnjenju.</w:t>
        </w:r>
      </w:ins>
    </w:p>
    <w:p w14:paraId="3C43AD49" w14:textId="77777777" w:rsidR="005864CB" w:rsidRPr="00A962DC" w:rsidRDefault="005864CB" w:rsidP="005864CB">
      <w:pPr>
        <w:keepNext/>
        <w:jc w:val="center"/>
        <w:rPr>
          <w:ins w:id="1968" w:author="Luciano Kostelac" w:date="2023-02-16T02:24:00Z"/>
        </w:rPr>
      </w:pPr>
      <w:commentRangeStart w:id="1969"/>
      <w:commentRangeStart w:id="1970"/>
      <w:ins w:id="1971" w:author="Luciano Kostelac" w:date="2023-02-16T02:24:00Z">
        <w:r w:rsidRPr="00A962DC">
          <w:rPr>
            <w:rFonts w:ascii="Calibri" w:hAnsi="Calibri" w:cs="Calibri"/>
            <w:noProof/>
            <w:color w:val="000000"/>
            <w:sz w:val="22"/>
            <w:szCs w:val="22"/>
            <w:bdr w:val="none" w:sz="0" w:space="0" w:color="auto" w:frame="1"/>
            <w:lang w:val="en-US" w:eastAsia="en-US"/>
          </w:rPr>
          <w:lastRenderedPageBreak/>
          <w:drawing>
            <wp:inline distT="0" distB="0" distL="0" distR="0" wp14:anchorId="5114656C" wp14:editId="1683D068">
              <wp:extent cx="4953000" cy="5365750"/>
              <wp:effectExtent l="0" t="0" r="0"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3000" cy="5365750"/>
                      </a:xfrm>
                      <a:prstGeom prst="rect">
                        <a:avLst/>
                      </a:prstGeom>
                      <a:noFill/>
                      <a:ln>
                        <a:noFill/>
                      </a:ln>
                    </pic:spPr>
                  </pic:pic>
                </a:graphicData>
              </a:graphic>
            </wp:inline>
          </w:drawing>
        </w:r>
        <w:commentRangeEnd w:id="1969"/>
        <w:r w:rsidRPr="00A962DC">
          <w:rPr>
            <w:rStyle w:val="CommentReference"/>
          </w:rPr>
          <w:commentReference w:id="1969"/>
        </w:r>
      </w:ins>
      <w:commentRangeEnd w:id="1970"/>
      <w:r w:rsidR="001143E2">
        <w:rPr>
          <w:rStyle w:val="CommentReference"/>
        </w:rPr>
        <w:commentReference w:id="1970"/>
      </w:r>
    </w:p>
    <w:p w14:paraId="0B5BAEFA" w14:textId="2A038F75" w:rsidR="005864CB" w:rsidRPr="00A962DC" w:rsidRDefault="005864CB" w:rsidP="005864CB">
      <w:pPr>
        <w:pStyle w:val="Caption"/>
        <w:rPr>
          <w:ins w:id="1972" w:author="Luciano Kostelac" w:date="2023-02-16T02:24:00Z"/>
        </w:rPr>
      </w:pPr>
      <w:bookmarkStart w:id="1973" w:name="_Toc127409819"/>
      <w:ins w:id="1974" w:author="Luciano Kostelac" w:date="2023-02-16T02:24:00Z">
        <w:r w:rsidRPr="00A962DC">
          <w:t xml:space="preserve">Slika </w:t>
        </w:r>
      </w:ins>
      <w:ins w:id="1975" w:author="Luciano Kostelac" w:date="2023-02-16T02:52:00Z">
        <w:r w:rsidR="00BD0A95">
          <w:fldChar w:fldCharType="begin"/>
        </w:r>
        <w:r w:rsidR="00BD0A95">
          <w:instrText xml:space="preserve"> STYLEREF 1 \s </w:instrText>
        </w:r>
      </w:ins>
      <w:r w:rsidR="00BD0A95">
        <w:fldChar w:fldCharType="separate"/>
      </w:r>
      <w:r w:rsidR="00BD0A95">
        <w:rPr>
          <w:noProof/>
        </w:rPr>
        <w:t>6</w:t>
      </w:r>
      <w:ins w:id="1976"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1977" w:author="Luciano Kostelac" w:date="2023-02-16T02:52:00Z">
        <w:r w:rsidR="00BD0A95">
          <w:rPr>
            <w:noProof/>
          </w:rPr>
          <w:t>5</w:t>
        </w:r>
        <w:r w:rsidR="00BD0A95">
          <w:fldChar w:fldCharType="end"/>
        </w:r>
      </w:ins>
      <w:ins w:id="1978" w:author="Luciano Kostelac" w:date="2023-02-16T02:24:00Z">
        <w:r w:rsidRPr="00A962DC">
          <w:t xml:space="preserve"> Ovisnost maksimalne korelacije o parametrima</w:t>
        </w:r>
        <w:r>
          <w:t xml:space="preserve"> za jedan set podataka</w:t>
        </w:r>
        <w:bookmarkEnd w:id="1973"/>
      </w:ins>
    </w:p>
    <w:p w14:paraId="57545E0C" w14:textId="77777777" w:rsidR="005864CB" w:rsidRPr="00A962DC" w:rsidRDefault="005864CB" w:rsidP="005864CB">
      <w:pPr>
        <w:rPr>
          <w:ins w:id="1979" w:author="Luciano Kostelac" w:date="2023-02-16T02:24:00Z"/>
        </w:rPr>
      </w:pPr>
      <w:ins w:id="1980" w:author="Luciano Kostelac" w:date="2023-02-16T02:24:00Z">
        <w:r>
          <w:t xml:space="preserve">Na slici 6.6 u prvom prozoru se vidi da možemo očekivati da će za maksimalnu korelaciju vrijednost </w:t>
        </w:r>
        <w:r>
          <w:rPr>
            <w:i/>
            <w:iCs/>
          </w:rPr>
          <w:t>smoothing factor</w:t>
        </w:r>
        <w:r>
          <w:t xml:space="preserve"> biti između 0 i 0.01 te vrijednost </w:t>
        </w:r>
        <w:r>
          <w:rPr>
            <w:i/>
            <w:iCs/>
          </w:rPr>
          <w:t xml:space="preserve">rolling window size </w:t>
        </w:r>
        <w:r>
          <w:t xml:space="preserve">između </w:t>
        </w:r>
        <w:r w:rsidRPr="008C2F0F">
          <w:t>0</w:t>
        </w:r>
        <w:r>
          <w:t>.</w:t>
        </w:r>
        <w:r w:rsidRPr="008C2F0F">
          <w:t>15 i 0</w:t>
        </w:r>
        <w:r>
          <w:t xml:space="preserve">.4. </w:t>
        </w:r>
        <w:r w:rsidRPr="00A962DC">
          <w:t xml:space="preserve">Rezultati se spremaju u .csv datoteku je se nalaze </w:t>
        </w:r>
        <w:r>
          <w:t>konačne</w:t>
        </w:r>
        <w:r w:rsidRPr="00A962DC">
          <w:t xml:space="preserve"> vrijednosti za </w:t>
        </w:r>
        <w:r w:rsidRPr="008C2F0F">
          <w:rPr>
            <w:i/>
            <w:iCs/>
          </w:rPr>
          <w:t xml:space="preserve">smoothing factor </w:t>
        </w:r>
        <w:r>
          <w:t>i</w:t>
        </w:r>
        <w:r w:rsidRPr="008C2F0F">
          <w:rPr>
            <w:i/>
            <w:iCs/>
          </w:rPr>
          <w:t xml:space="preserve"> rolling window size</w:t>
        </w:r>
        <w:r w:rsidRPr="00A962DC">
          <w:t xml:space="preserve"> da se uvrste u ROS. </w:t>
        </w:r>
        <w:commentRangeStart w:id="1981"/>
        <w:r w:rsidRPr="00A962DC">
          <w:t xml:space="preserve">Također, pronađene su maksimalne korelacije za optimalne parametre od svakog seta podataka, tj. datoteke i najveće kašnjenje između dinamometra i </w:t>
        </w:r>
        <w:r>
          <w:t>S</w:t>
        </w:r>
        <w:r w:rsidRPr="00A962DC">
          <w:t xml:space="preserve">himmera. </w:t>
        </w:r>
        <w:commentRangeEnd w:id="1981"/>
        <w:r>
          <w:rPr>
            <w:rStyle w:val="CommentReference"/>
          </w:rPr>
          <w:commentReference w:id="1981"/>
        </w:r>
        <w:r w:rsidRPr="00A962DC">
          <w:t xml:space="preserve">Maksimalna korelacija je postignuta tad, kad je set podataka najbolje filtriran. Grafički je prikazano na </w:t>
        </w:r>
        <w:r w:rsidRPr="00A962DC">
          <w:fldChar w:fldCharType="begin"/>
        </w:r>
        <w:r w:rsidRPr="00A962DC">
          <w:instrText xml:space="preserve"> REF _Ref126623913 \h </w:instrText>
        </w:r>
      </w:ins>
      <w:ins w:id="1982" w:author="Luciano Kostelac" w:date="2023-02-16T02:24:00Z">
        <w:r w:rsidRPr="00A962DC">
          <w:fldChar w:fldCharType="separate"/>
        </w:r>
        <w:r w:rsidRPr="00A962DC">
          <w:t>slici 6.</w:t>
        </w:r>
        <w:r w:rsidRPr="00A962DC">
          <w:fldChar w:fldCharType="end"/>
        </w:r>
        <w:r>
          <w:t>7</w:t>
        </w:r>
        <w:r w:rsidRPr="00A962DC">
          <w:t xml:space="preserve">. </w:t>
        </w:r>
      </w:ins>
    </w:p>
    <w:p w14:paraId="5AA8D929" w14:textId="77777777" w:rsidR="005864CB" w:rsidRPr="00A962DC" w:rsidRDefault="005864CB" w:rsidP="005864CB">
      <w:pPr>
        <w:keepNext/>
        <w:rPr>
          <w:ins w:id="1983" w:author="Luciano Kostelac" w:date="2023-02-16T02:24:00Z"/>
        </w:rPr>
      </w:pPr>
      <w:commentRangeStart w:id="1984"/>
      <w:ins w:id="1985" w:author="Luciano Kostelac" w:date="2023-02-16T02:24:00Z">
        <w:r>
          <w:rPr>
            <w:noProof/>
            <w:lang w:val="en-US" w:eastAsia="en-US"/>
          </w:rPr>
          <w:lastRenderedPageBreak/>
          <w:drawing>
            <wp:anchor distT="0" distB="0" distL="114300" distR="114300" simplePos="0" relativeHeight="251666944" behindDoc="0" locked="0" layoutInCell="1" allowOverlap="1" wp14:anchorId="59DED609" wp14:editId="54C5F035">
              <wp:simplePos x="0" y="0"/>
              <wp:positionH relativeFrom="margin">
                <wp:align>center</wp:align>
              </wp:positionH>
              <wp:positionV relativeFrom="paragraph">
                <wp:posOffset>0</wp:posOffset>
              </wp:positionV>
              <wp:extent cx="6797040" cy="3457575"/>
              <wp:effectExtent l="0" t="0" r="3810" b="9525"/>
              <wp:wrapSquare wrapText="bothSides"/>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97040" cy="345757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984"/>
        <w:r w:rsidRPr="00A962DC">
          <w:rPr>
            <w:rStyle w:val="CommentReference"/>
          </w:rPr>
          <w:commentReference w:id="1984"/>
        </w:r>
      </w:ins>
    </w:p>
    <w:p w14:paraId="1A9FDBD4" w14:textId="4982E463" w:rsidR="005864CB" w:rsidRDefault="005864CB" w:rsidP="005864CB">
      <w:pPr>
        <w:pStyle w:val="Caption"/>
        <w:rPr>
          <w:ins w:id="1986" w:author="Luciano Kostelac" w:date="2023-02-16T02:24:00Z"/>
        </w:rPr>
      </w:pPr>
      <w:bookmarkStart w:id="1987" w:name="_Toc127409820"/>
      <w:ins w:id="1988" w:author="Luciano Kostelac" w:date="2023-02-16T02:24:00Z">
        <w:r w:rsidRPr="00A962DC">
          <w:t xml:space="preserve">Slika </w:t>
        </w:r>
      </w:ins>
      <w:ins w:id="1989" w:author="Luciano Kostelac" w:date="2023-02-16T02:52:00Z">
        <w:r w:rsidR="00BD0A95">
          <w:fldChar w:fldCharType="begin"/>
        </w:r>
        <w:r w:rsidR="00BD0A95">
          <w:instrText xml:space="preserve"> STYLEREF 1 \s </w:instrText>
        </w:r>
      </w:ins>
      <w:r w:rsidR="00BD0A95">
        <w:fldChar w:fldCharType="separate"/>
      </w:r>
      <w:r w:rsidR="00BD0A95">
        <w:rPr>
          <w:noProof/>
        </w:rPr>
        <w:t>6</w:t>
      </w:r>
      <w:ins w:id="1990"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1991" w:author="Luciano Kostelac" w:date="2023-02-16T02:52:00Z">
        <w:r w:rsidR="00BD0A95">
          <w:rPr>
            <w:noProof/>
          </w:rPr>
          <w:t>6</w:t>
        </w:r>
        <w:r w:rsidR="00BD0A95">
          <w:fldChar w:fldCharType="end"/>
        </w:r>
      </w:ins>
      <w:ins w:id="1992" w:author="Luciano Kostelac" w:date="2023-02-16T02:24:00Z">
        <w:r w:rsidRPr="00A962DC">
          <w:t xml:space="preserve"> </w:t>
        </w:r>
        <w:commentRangeStart w:id="1993"/>
        <w:r w:rsidRPr="00A962DC">
          <w:t>Pročišćeni signal za optimalne parametre</w:t>
        </w:r>
        <w:commentRangeEnd w:id="1993"/>
        <w:r w:rsidRPr="00A962DC">
          <w:rPr>
            <w:rStyle w:val="CommentReference"/>
            <w:i w:val="0"/>
            <w:iCs w:val="0"/>
            <w:color w:val="auto"/>
          </w:rPr>
          <w:commentReference w:id="1993"/>
        </w:r>
        <w:bookmarkEnd w:id="1987"/>
      </w:ins>
    </w:p>
    <w:p w14:paraId="01C11701" w14:textId="77777777" w:rsidR="005864CB" w:rsidRDefault="005864CB" w:rsidP="005864CB">
      <w:pPr>
        <w:rPr>
          <w:ins w:id="1994" w:author="Luciano Kostelac" w:date="2023-02-16T02:24:00Z"/>
          <w:rStyle w:val="CommentReference"/>
          <w:sz w:val="24"/>
          <w:szCs w:val="24"/>
        </w:rPr>
      </w:pPr>
      <w:ins w:id="1995" w:author="Luciano Kostelac" w:date="2023-02-16T02:24:00Z">
        <w:r>
          <w:t>Graf „Nefiltrirani signal“</w:t>
        </w:r>
        <w:r w:rsidRPr="00A962DC">
          <w:t xml:space="preserve"> prikazuje čisti, ne profiltrirani EMG signal kakav se dobiva </w:t>
        </w:r>
        <w:r>
          <w:t>izvozom</w:t>
        </w:r>
        <w:r w:rsidRPr="00A962DC">
          <w:t xml:space="preserve"> </w:t>
        </w:r>
        <w:commentRangeStart w:id="1996"/>
        <w:commentRangeEnd w:id="1996"/>
        <w:r w:rsidRPr="00A962DC">
          <w:rPr>
            <w:rStyle w:val="CommentReference"/>
          </w:rPr>
          <w:commentReference w:id="1996"/>
        </w:r>
        <w:r w:rsidRPr="00A962DC">
          <w:t>snimljenih podataka</w:t>
        </w:r>
        <w:r>
          <w:t>.</w:t>
        </w:r>
        <w:r w:rsidRPr="00A962DC">
          <w:t xml:space="preserve"> </w:t>
        </w:r>
        <w:r>
          <w:t>Graf „Pomaknuti signal“</w:t>
        </w:r>
        <w:r w:rsidRPr="00A962DC">
          <w:t xml:space="preserve"> prikazuje taj isti graf, samo pomaknuti u ishodište, tj</w:t>
        </w:r>
        <w:r>
          <w:t>.</w:t>
        </w:r>
        <w:r w:rsidRPr="00A962DC">
          <w:t xml:space="preserve"> da je prva vrijednost uvijek nula</w:t>
        </w:r>
        <w:r>
          <w:t>.</w:t>
        </w:r>
        <w:r w:rsidRPr="00A962DC">
          <w:t xml:space="preserve"> </w:t>
        </w:r>
        <w:r>
          <w:t>Graf „Zaglađeni signal“</w:t>
        </w:r>
        <w:r w:rsidRPr="00A962DC">
          <w:t xml:space="preserve"> prikazuj</w:t>
        </w:r>
        <w:r>
          <w:t>e</w:t>
        </w:r>
        <w:r w:rsidRPr="00A962DC">
          <w:t xml:space="preserve"> optimalno profiltrirani signal za najveću korelaciju</w:t>
        </w:r>
        <w:r>
          <w:t xml:space="preserve">. Na kraju, graf „Stisak“ </w:t>
        </w:r>
        <w:r w:rsidRPr="00A962DC">
          <w:t>prikazuje signal dinamometra</w:t>
        </w:r>
        <w:r>
          <w:t xml:space="preserve"> u njutnima</w:t>
        </w:r>
        <w:r w:rsidRPr="00A962DC">
          <w:t>.</w:t>
        </w:r>
        <w:r>
          <w:rPr>
            <w:rStyle w:val="CommentReference"/>
            <w:sz w:val="24"/>
            <w:szCs w:val="24"/>
          </w:rPr>
          <w:t xml:space="preserve"> Za taj set podataka, </w:t>
        </w:r>
        <w:r>
          <w:rPr>
            <w:rStyle w:val="CommentReference"/>
            <w:i/>
            <w:iCs/>
            <w:sz w:val="24"/>
            <w:szCs w:val="24"/>
          </w:rPr>
          <w:t>smoothing factor</w:t>
        </w:r>
        <w:r>
          <w:rPr>
            <w:rStyle w:val="CommentReference"/>
            <w:sz w:val="24"/>
            <w:szCs w:val="24"/>
          </w:rPr>
          <w:t xml:space="preserve"> iznosi 0.001, a </w:t>
        </w:r>
        <w:r>
          <w:rPr>
            <w:rStyle w:val="CommentReference"/>
            <w:i/>
            <w:iCs/>
            <w:sz w:val="24"/>
            <w:szCs w:val="24"/>
          </w:rPr>
          <w:t>relative window size</w:t>
        </w:r>
        <w:r>
          <w:rPr>
            <w:rStyle w:val="CommentReference"/>
            <w:sz w:val="24"/>
            <w:szCs w:val="24"/>
          </w:rPr>
          <w:t xml:space="preserve"> iznosi 0.32. Maksimalna korelacija iznosi 0.957, što je više nego zadovoljavajuće. </w:t>
        </w:r>
      </w:ins>
    </w:p>
    <w:p w14:paraId="679C43AC" w14:textId="77777777" w:rsidR="005864CB" w:rsidRDefault="005864CB" w:rsidP="005864CB">
      <w:pPr>
        <w:rPr>
          <w:ins w:id="1997" w:author="Luciano Kostelac" w:date="2023-02-16T02:24:00Z"/>
          <w:rStyle w:val="CommentReference"/>
          <w:sz w:val="24"/>
          <w:szCs w:val="24"/>
        </w:rPr>
      </w:pPr>
      <w:ins w:id="1998" w:author="Luciano Kostelac" w:date="2023-02-16T02:24:00Z">
        <w:r>
          <w:rPr>
            <w:rStyle w:val="CommentReference"/>
            <w:sz w:val="24"/>
            <w:szCs w:val="24"/>
          </w:rPr>
          <w:t xml:space="preserve">Na temelju slike 6.7. može se usporediti kakvo će biti zaglađivanje s faktorima </w:t>
        </w:r>
        <w:r>
          <w:rPr>
            <w:rStyle w:val="CommentReference"/>
            <w:i/>
            <w:iCs/>
            <w:sz w:val="24"/>
            <w:szCs w:val="24"/>
          </w:rPr>
          <w:t xml:space="preserve">smoothing factor, rolling window size </w:t>
        </w:r>
        <w:r>
          <w:rPr>
            <w:rStyle w:val="CommentReference"/>
            <w:sz w:val="24"/>
            <w:szCs w:val="24"/>
          </w:rPr>
          <w:t xml:space="preserve">te FFT maskom kada se pokrene glavna skripta koja učitava sve podatke te ih obrađuje istovremeno. Sada, </w:t>
        </w:r>
        <w:r>
          <w:rPr>
            <w:rStyle w:val="CommentReference"/>
            <w:i/>
            <w:iCs/>
            <w:sz w:val="24"/>
            <w:szCs w:val="24"/>
          </w:rPr>
          <w:t xml:space="preserve">smoothing factor </w:t>
        </w:r>
        <w:r>
          <w:rPr>
            <w:rStyle w:val="CommentReference"/>
            <w:sz w:val="24"/>
            <w:szCs w:val="24"/>
          </w:rPr>
          <w:t xml:space="preserve">iznosi 0.001, </w:t>
        </w:r>
        <w:r>
          <w:rPr>
            <w:rStyle w:val="CommentReference"/>
            <w:i/>
            <w:iCs/>
            <w:sz w:val="24"/>
            <w:szCs w:val="24"/>
          </w:rPr>
          <w:t xml:space="preserve">rolling window size </w:t>
        </w:r>
        <w:r>
          <w:rPr>
            <w:rStyle w:val="CommentReference"/>
            <w:sz w:val="24"/>
            <w:szCs w:val="24"/>
          </w:rPr>
          <w:t xml:space="preserve">iznosi 0.46 te najveća korelacija iznosi 0.946. FFT maska je prikazana slikom 6.8. </w:t>
        </w:r>
      </w:ins>
    </w:p>
    <w:p w14:paraId="70DD142C" w14:textId="77777777" w:rsidR="005864CB" w:rsidRDefault="005864CB" w:rsidP="005864CB">
      <w:pPr>
        <w:keepNext/>
        <w:jc w:val="center"/>
        <w:rPr>
          <w:ins w:id="1999" w:author="Luciano Kostelac" w:date="2023-02-16T02:24:00Z"/>
        </w:rPr>
      </w:pPr>
      <w:commentRangeStart w:id="2000"/>
      <w:ins w:id="2001" w:author="Luciano Kostelac" w:date="2023-02-16T02:24:00Z">
        <w:r>
          <w:rPr>
            <w:noProof/>
            <w:lang w:val="en-US" w:eastAsia="en-US"/>
          </w:rPr>
          <w:lastRenderedPageBreak/>
          <w:drawing>
            <wp:inline distT="0" distB="0" distL="0" distR="0" wp14:anchorId="489D1265" wp14:editId="4CD7912B">
              <wp:extent cx="5676900" cy="3810000"/>
              <wp:effectExtent l="0" t="0" r="0" b="0"/>
              <wp:docPr id="66" name="Chart 66">
                <a:extLst xmlns:a="http://schemas.openxmlformats.org/drawingml/2006/main">
                  <a:ext uri="{FF2B5EF4-FFF2-40B4-BE49-F238E27FC236}">
                    <a16:creationId xmlns:a16="http://schemas.microsoft.com/office/drawing/2014/main" id="{DD29ADB6-3ADA-2D80-DD36-BB98D2196A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ins>
      <w:commentRangeEnd w:id="2000"/>
      <w:r w:rsidR="001143E2">
        <w:rPr>
          <w:rStyle w:val="CommentReference"/>
        </w:rPr>
        <w:commentReference w:id="2000"/>
      </w:r>
    </w:p>
    <w:p w14:paraId="6C5BC209" w14:textId="75700F43" w:rsidR="005864CB" w:rsidRDefault="005864CB" w:rsidP="005864CB">
      <w:pPr>
        <w:pStyle w:val="Caption"/>
        <w:rPr>
          <w:ins w:id="2002" w:author="Luciano Kostelac" w:date="2023-02-16T02:24:00Z"/>
        </w:rPr>
      </w:pPr>
      <w:bookmarkStart w:id="2003" w:name="_Toc127409821"/>
      <w:ins w:id="2004" w:author="Luciano Kostelac" w:date="2023-02-16T02:24:00Z">
        <w:r>
          <w:t xml:space="preserve">Slika </w:t>
        </w:r>
      </w:ins>
      <w:ins w:id="2005" w:author="Luciano Kostelac" w:date="2023-02-16T02:52:00Z">
        <w:r w:rsidR="00BD0A95">
          <w:fldChar w:fldCharType="begin"/>
        </w:r>
        <w:r w:rsidR="00BD0A95">
          <w:instrText xml:space="preserve"> STYLEREF 1 \s </w:instrText>
        </w:r>
      </w:ins>
      <w:r w:rsidR="00BD0A95">
        <w:fldChar w:fldCharType="separate"/>
      </w:r>
      <w:r w:rsidR="00BD0A95">
        <w:rPr>
          <w:noProof/>
        </w:rPr>
        <w:t>6</w:t>
      </w:r>
      <w:ins w:id="2006" w:author="Luciano Kostelac" w:date="2023-02-16T02:52:00Z">
        <w:r w:rsidR="00BD0A95">
          <w:fldChar w:fldCharType="end"/>
        </w:r>
        <w:r w:rsidR="00BD0A95">
          <w:t>.</w:t>
        </w:r>
        <w:r w:rsidR="00BD0A95">
          <w:fldChar w:fldCharType="begin"/>
        </w:r>
        <w:r w:rsidR="00BD0A95">
          <w:instrText xml:space="preserve"> SEQ Slika \* ARABIC \s 1 </w:instrText>
        </w:r>
      </w:ins>
      <w:r w:rsidR="00BD0A95">
        <w:fldChar w:fldCharType="separate"/>
      </w:r>
      <w:ins w:id="2007" w:author="Luciano Kostelac" w:date="2023-02-16T02:52:00Z">
        <w:r w:rsidR="00BD0A95">
          <w:rPr>
            <w:noProof/>
          </w:rPr>
          <w:t>7</w:t>
        </w:r>
        <w:r w:rsidR="00BD0A95">
          <w:fldChar w:fldCharType="end"/>
        </w:r>
      </w:ins>
      <w:ins w:id="2008" w:author="Luciano Kostelac" w:date="2023-02-16T02:24:00Z">
        <w:r>
          <w:t xml:space="preserve"> FFT maska</w:t>
        </w:r>
        <w:bookmarkEnd w:id="2003"/>
      </w:ins>
    </w:p>
    <w:p w14:paraId="642ED9B9" w14:textId="38C669E4" w:rsidR="00F41196" w:rsidRPr="00A962DC" w:rsidDel="005864CB" w:rsidRDefault="001529E5" w:rsidP="003D4D80">
      <w:pPr>
        <w:pStyle w:val="Heading2"/>
        <w:numPr>
          <w:ilvl w:val="1"/>
          <w:numId w:val="8"/>
        </w:numPr>
        <w:rPr>
          <w:del w:id="2009" w:author="Luciano Kostelac" w:date="2023-02-16T02:24:00Z"/>
        </w:rPr>
      </w:pPr>
      <w:del w:id="2010" w:author="Luciano Kostelac" w:date="2023-02-16T02:24:00Z">
        <w:r w:rsidRPr="00A962DC" w:rsidDel="005864CB">
          <w:delText xml:space="preserve">Obrada ROS </w:delText>
        </w:r>
      </w:del>
      <w:commentRangeStart w:id="2011"/>
      <w:del w:id="2012" w:author="Luciano Kostelac" w:date="2023-02-16T02:22:00Z">
        <w:r w:rsidRPr="00A962DC" w:rsidDel="00937733">
          <w:delText>outputa</w:delText>
        </w:r>
        <w:bookmarkEnd w:id="1446"/>
        <w:commentRangeEnd w:id="2011"/>
        <w:r w:rsidR="00F31541" w:rsidRPr="00A962DC" w:rsidDel="00937733">
          <w:rPr>
            <w:rStyle w:val="CommentReference"/>
            <w:rFonts w:eastAsia="Times New Roman" w:cs="Times New Roman"/>
            <w:b w:val="0"/>
            <w:color w:val="auto"/>
          </w:rPr>
          <w:commentReference w:id="2011"/>
        </w:r>
      </w:del>
    </w:p>
    <w:p w14:paraId="642ED9BA" w14:textId="3D79B8A4" w:rsidR="00F41196" w:rsidRPr="00A962DC" w:rsidDel="005864CB" w:rsidRDefault="001529E5">
      <w:pPr>
        <w:rPr>
          <w:del w:id="2013" w:author="Luciano Kostelac" w:date="2023-02-16T02:24:00Z"/>
        </w:rPr>
      </w:pPr>
      <w:del w:id="2014" w:author="Luciano Kostelac" w:date="2023-02-16T02:24:00Z">
        <w:r w:rsidRPr="00A962DC" w:rsidDel="005864CB">
          <w:delText xml:space="preserve">Uspješnim spajanjem </w:delText>
        </w:r>
      </w:del>
      <w:ins w:id="2015" w:author="Tomislav Bazina" w:date="2023-02-08T16:04:00Z">
        <w:del w:id="2016" w:author="Luciano Kostelac" w:date="2023-02-16T02:24:00Z">
          <w:r w:rsidR="00F839A2" w:rsidDel="005864CB">
            <w:delText>S</w:delText>
          </w:r>
        </w:del>
      </w:ins>
      <w:del w:id="2017" w:author="Luciano Kostelac" w:date="2023-02-16T02:24:00Z">
        <w:r w:rsidRPr="00A962DC" w:rsidDel="005864CB">
          <w:delText xml:space="preserve">shimmera i dinamometra na Linux te uspješno povezivanje, radili  smo mjerenje nad subjektima već unaprijed dogovorenim postupkom. Jedno mjerenje prikazano je na </w:delText>
        </w:r>
        <w:r w:rsidR="00CC2002" w:rsidRPr="00A962DC" w:rsidDel="005864CB">
          <w:fldChar w:fldCharType="begin"/>
        </w:r>
        <w:r w:rsidR="00CC2002" w:rsidRPr="00A962DC" w:rsidDel="005864CB">
          <w:delInstrText xml:space="preserve"> REF _Ref126620318 \h </w:delInstrText>
        </w:r>
        <w:r w:rsidR="00CC2002" w:rsidRPr="00A962DC" w:rsidDel="005864CB">
          <w:fldChar w:fldCharType="separate"/>
        </w:r>
        <w:r w:rsidR="00947718" w:rsidRPr="00A962DC" w:rsidDel="005864CB">
          <w:delText>s</w:delText>
        </w:r>
        <w:r w:rsidR="004F7B81" w:rsidRPr="00A962DC" w:rsidDel="005864CB">
          <w:delText>li</w:delText>
        </w:r>
        <w:r w:rsidR="00947718" w:rsidRPr="00A962DC" w:rsidDel="005864CB">
          <w:delText>ci</w:delText>
        </w:r>
        <w:r w:rsidR="004F7B81" w:rsidRPr="00A962DC" w:rsidDel="005864CB">
          <w:delText xml:space="preserve"> 6.2</w:delText>
        </w:r>
        <w:r w:rsidR="00CC2002" w:rsidRPr="00A962DC" w:rsidDel="005864CB">
          <w:fldChar w:fldCharType="end"/>
        </w:r>
        <w:r w:rsidR="00CC2002" w:rsidRPr="00A962DC" w:rsidDel="005864CB">
          <w:delText>.</w:delText>
        </w:r>
      </w:del>
    </w:p>
    <w:p w14:paraId="0E6850E1" w14:textId="317941B2" w:rsidR="00CC2002" w:rsidRPr="00A962DC" w:rsidDel="005864CB" w:rsidRDefault="001529E5" w:rsidP="00743B5A">
      <w:pPr>
        <w:keepNext/>
        <w:rPr>
          <w:del w:id="2018" w:author="Luciano Kostelac" w:date="2023-02-16T02:24:00Z"/>
        </w:rPr>
      </w:pPr>
      <w:commentRangeStart w:id="2019"/>
      <w:commentRangeStart w:id="2020"/>
      <w:del w:id="2021" w:author="Luciano Kostelac" w:date="2023-02-16T02:24:00Z">
        <w:r w:rsidRPr="00A962DC" w:rsidDel="005864CB">
          <w:rPr>
            <w:noProof/>
            <w:lang w:val="en-US" w:eastAsia="en-US"/>
          </w:rPr>
          <w:drawing>
            <wp:inline distT="0" distB="0" distL="0" distR="0" wp14:anchorId="642EDA1C" wp14:editId="642EDA1D">
              <wp:extent cx="5731200" cy="3200400"/>
              <wp:effectExtent l="0" t="0" r="0" b="0"/>
              <wp:docPr id="35" name="image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10;&#10;Description automatically generated"/>
                      <pic:cNvPicPr preferRelativeResize="0"/>
                    </pic:nvPicPr>
                    <pic:blipFill>
                      <a:blip r:embed="rId39"/>
                      <a:srcRect/>
                      <a:stretch>
                        <a:fillRect/>
                      </a:stretch>
                    </pic:blipFill>
                    <pic:spPr>
                      <a:xfrm>
                        <a:off x="0" y="0"/>
                        <a:ext cx="5731200" cy="3200400"/>
                      </a:xfrm>
                      <a:prstGeom prst="rect">
                        <a:avLst/>
                      </a:prstGeom>
                      <a:ln/>
                    </pic:spPr>
                  </pic:pic>
                </a:graphicData>
              </a:graphic>
            </wp:inline>
          </w:drawing>
        </w:r>
        <w:commentRangeEnd w:id="2019"/>
        <w:commentRangeEnd w:id="2020"/>
        <w:r w:rsidR="00581083" w:rsidDel="005864CB">
          <w:rPr>
            <w:rStyle w:val="CommentReference"/>
          </w:rPr>
          <w:commentReference w:id="2019"/>
        </w:r>
        <w:r w:rsidR="00F31541" w:rsidRPr="00A962DC" w:rsidDel="005864CB">
          <w:rPr>
            <w:rStyle w:val="CommentReference"/>
          </w:rPr>
          <w:commentReference w:id="2020"/>
        </w:r>
      </w:del>
    </w:p>
    <w:p w14:paraId="642ED9BC" w14:textId="39B85E42" w:rsidR="00F41196" w:rsidRPr="00A962DC" w:rsidDel="005864CB" w:rsidRDefault="00CC2002" w:rsidP="00743B5A">
      <w:pPr>
        <w:pStyle w:val="Caption"/>
        <w:rPr>
          <w:del w:id="2022" w:author="Luciano Kostelac" w:date="2023-02-16T02:24:00Z"/>
        </w:rPr>
      </w:pPr>
      <w:bookmarkStart w:id="2023" w:name="_Ref126620318"/>
      <w:del w:id="2024" w:author="Luciano Kostelac" w:date="2023-02-16T02:24:00Z">
        <w:r w:rsidRPr="00A962DC" w:rsidDel="005864CB">
          <w:delText xml:space="preserve">Slika </w:delText>
        </w:r>
        <w:r w:rsidR="00DD69C1" w:rsidDel="005864CB">
          <w:fldChar w:fldCharType="begin"/>
        </w:r>
        <w:r w:rsidR="00DD69C1" w:rsidDel="005864CB">
          <w:delInstrText xml:space="preserve"> STYLEREF 1 \s </w:delInstrText>
        </w:r>
        <w:r w:rsidR="00DD69C1" w:rsidDel="005864CB">
          <w:fldChar w:fldCharType="separate"/>
        </w:r>
        <w:r w:rsidR="009A241A" w:rsidRPr="00A962DC" w:rsidDel="005864CB">
          <w:delText>6</w:delText>
        </w:r>
        <w:r w:rsidR="00DD69C1" w:rsidDel="005864CB">
          <w:fldChar w:fldCharType="end"/>
        </w:r>
        <w:r w:rsidR="009A241A" w:rsidRPr="00A962DC" w:rsidDel="005864CB">
          <w:delText>.</w:delText>
        </w:r>
        <w:r w:rsidR="00DD69C1" w:rsidDel="005864CB">
          <w:fldChar w:fldCharType="begin"/>
        </w:r>
        <w:r w:rsidR="00DD69C1" w:rsidDel="005864CB">
          <w:delInstrText xml:space="preserve"> SEQ Slika \* ARABIC \s 1 </w:delInstrText>
        </w:r>
        <w:r w:rsidR="00DD69C1" w:rsidDel="005864CB">
          <w:fldChar w:fldCharType="separate"/>
        </w:r>
        <w:r w:rsidR="009A241A" w:rsidRPr="00A962DC" w:rsidDel="005864CB">
          <w:delText>3</w:delText>
        </w:r>
        <w:r w:rsidR="00DD69C1" w:rsidDel="005864CB">
          <w:fldChar w:fldCharType="end"/>
        </w:r>
        <w:bookmarkEnd w:id="2023"/>
        <w:r w:rsidR="0095393A" w:rsidRPr="00A962DC" w:rsidDel="005864CB">
          <w:rPr>
            <w:i w:val="0"/>
            <w:iCs w:val="0"/>
          </w:rPr>
          <w:delText xml:space="preserve"> </w:delText>
        </w:r>
        <w:commentRangeStart w:id="2025"/>
        <w:r w:rsidR="0095393A" w:rsidRPr="00A962DC" w:rsidDel="005864CB">
          <w:rPr>
            <w:i w:val="0"/>
            <w:iCs w:val="0"/>
          </w:rPr>
          <w:delText>Plot juggler</w:delText>
        </w:r>
        <w:commentRangeEnd w:id="2025"/>
        <w:r w:rsidR="009B0BDE" w:rsidRPr="00A962DC" w:rsidDel="005864CB">
          <w:rPr>
            <w:rStyle w:val="CommentReference"/>
            <w:i w:val="0"/>
            <w:iCs w:val="0"/>
            <w:color w:val="auto"/>
          </w:rPr>
          <w:commentReference w:id="2025"/>
        </w:r>
      </w:del>
    </w:p>
    <w:p w14:paraId="642ED9BD" w14:textId="5CEFBA48" w:rsidR="00F41196" w:rsidRPr="00A962DC" w:rsidDel="005864CB" w:rsidRDefault="001529E5">
      <w:pPr>
        <w:rPr>
          <w:del w:id="2026" w:author="Luciano Kostelac" w:date="2023-02-16T02:24:00Z"/>
        </w:rPr>
      </w:pPr>
      <w:commentRangeStart w:id="2027"/>
      <w:del w:id="2028" w:author="Luciano Kostelac" w:date="2023-02-16T02:24:00Z">
        <w:r w:rsidRPr="00A962DC" w:rsidDel="005864CB">
          <w:delText>Gornji g</w:delText>
        </w:r>
      </w:del>
      <w:ins w:id="2029" w:author="Windows User" w:date="2023-02-08T12:34:00Z">
        <w:del w:id="2030" w:author="Luciano Kostelac" w:date="2023-02-16T02:24:00Z">
          <w:r w:rsidR="009B0BDE" w:rsidRPr="00A962DC" w:rsidDel="005864CB">
            <w:delText>G</w:delText>
          </w:r>
        </w:del>
      </w:ins>
      <w:del w:id="2031" w:author="Luciano Kostelac" w:date="2023-02-16T02:24:00Z">
        <w:r w:rsidRPr="00A962DC" w:rsidDel="005864CB">
          <w:delText>raf</w:delText>
        </w:r>
      </w:del>
      <w:ins w:id="2032" w:author="Windows User" w:date="2023-02-08T12:34:00Z">
        <w:del w:id="2033" w:author="Luciano Kostelac" w:date="2023-02-16T02:24:00Z">
          <w:r w:rsidR="009B0BDE" w:rsidRPr="00A962DC" w:rsidDel="005864CB">
            <w:delText xml:space="preserve"> prikazan na slici 6.3</w:delText>
          </w:r>
        </w:del>
      </w:ins>
      <w:del w:id="2034" w:author="Luciano Kostelac" w:date="2023-02-16T02:24:00Z">
        <w:r w:rsidRPr="00A962DC" w:rsidDel="005864CB">
          <w:delText xml:space="preserve"> prikazuje silu </w:delText>
        </w:r>
        <w:commentRangeEnd w:id="2027"/>
        <w:r w:rsidR="009B0BDE" w:rsidRPr="00A962DC" w:rsidDel="005864CB">
          <w:rPr>
            <w:rStyle w:val="CommentReference"/>
          </w:rPr>
          <w:commentReference w:id="2027"/>
        </w:r>
        <w:r w:rsidRPr="00A962DC" w:rsidDel="005864CB">
          <w:delText xml:space="preserve">dinamometra u njutnima, a </w:delText>
        </w:r>
        <w:commentRangeStart w:id="2035"/>
        <w:r w:rsidRPr="00A962DC" w:rsidDel="005864CB">
          <w:delText>donji graf prikazuje odaziv EMG signala u mV/V</w:delText>
        </w:r>
        <w:commentRangeEnd w:id="2035"/>
        <w:r w:rsidR="00581083" w:rsidDel="005864CB">
          <w:rPr>
            <w:rStyle w:val="CommentReference"/>
          </w:rPr>
          <w:commentReference w:id="2035"/>
        </w:r>
        <w:r w:rsidRPr="00A962DC" w:rsidDel="005864CB">
          <w:delText xml:space="preserve">. U Plotjuggleru biramo „teme“ (topics) koje želimo prikazati. Za donji graf smo mogli birati između filtriranog signala i čistog signala. Bitno je naglasiti da je filtrirani signal samo vizualna pomoć testnog subjekata u procjeni kvalitete signala, budući da mi za obradu ćemo koristiti čisti signal, tj. onaj koji nije filtriran. Tako najbolje znamo ako su elektrode dobro pričvršćene, postavljene na dobro mjesto ili pak testni subjekt dobro radi mjerenja za eksperiment. Za pohranu svakog mjerenja od svakog subjekta, </w:delText>
        </w:r>
        <w:commentRangeStart w:id="2036"/>
        <w:r w:rsidRPr="00A962DC" w:rsidDel="005864CB">
          <w:delText>koristili smo ROS Bag paket koji služi zna snimanje Plotjuggler topica</w:delText>
        </w:r>
        <w:commentRangeEnd w:id="2036"/>
        <w:r w:rsidR="00581083" w:rsidDel="005864CB">
          <w:rPr>
            <w:rStyle w:val="CommentReference"/>
          </w:rPr>
          <w:commentReference w:id="2036"/>
        </w:r>
        <w:r w:rsidRPr="00A962DC" w:rsidDel="005864CB">
          <w:delText>. Njega smo koristili u slučaju „</w:delText>
        </w:r>
        <w:commentRangeStart w:id="2037"/>
        <w:r w:rsidRPr="00A962DC" w:rsidDel="005864CB">
          <w:delText>korupcije</w:delText>
        </w:r>
        <w:commentRangeEnd w:id="2037"/>
        <w:r w:rsidR="009B0BDE" w:rsidRPr="00A962DC" w:rsidDel="005864CB">
          <w:rPr>
            <w:rStyle w:val="CommentReference"/>
          </w:rPr>
          <w:commentReference w:id="2037"/>
        </w:r>
        <w:r w:rsidRPr="00A962DC" w:rsidDel="005864CB">
          <w:delText xml:space="preserve">“ .csv datoteke te kao backup datoteka u slučaju nepravilnog odabira mjerenja. </w:delText>
        </w:r>
      </w:del>
    </w:p>
    <w:p w14:paraId="642ED9BE" w14:textId="0A78B40C" w:rsidR="00F41196" w:rsidRPr="00A962DC" w:rsidDel="005864CB" w:rsidRDefault="001529E5">
      <w:pPr>
        <w:rPr>
          <w:del w:id="2038" w:author="Luciano Kostelac" w:date="2023-02-16T02:24:00Z"/>
        </w:rPr>
      </w:pPr>
      <w:del w:id="2039" w:author="Luciano Kostelac" w:date="2023-02-16T02:24:00Z">
        <w:r w:rsidRPr="00A962DC" w:rsidDel="005864CB">
          <w:delText xml:space="preserve">Nakon </w:delText>
        </w:r>
        <w:commentRangeStart w:id="2040"/>
        <w:r w:rsidRPr="00A962DC" w:rsidDel="005864CB">
          <w:delText>provođenja mjerenja</w:delText>
        </w:r>
        <w:commentRangeEnd w:id="2040"/>
        <w:r w:rsidR="00581083" w:rsidDel="005864CB">
          <w:rPr>
            <w:rStyle w:val="CommentReference"/>
          </w:rPr>
          <w:commentReference w:id="2040"/>
        </w:r>
        <w:r w:rsidRPr="00A962DC" w:rsidDel="005864CB">
          <w:delText xml:space="preserve"> na deset subjekata, potrebno je obraditi podatke koje smo „snimili“ u Plotjuggleru. Otvaranjem jedne .csv datoteke, nailazimo na prvi problem u obradi podataka. </w:delText>
        </w:r>
      </w:del>
    </w:p>
    <w:p w14:paraId="5A6F73F4" w14:textId="5B210AEC" w:rsidR="00CC2002" w:rsidRPr="00A962DC" w:rsidDel="005864CB" w:rsidRDefault="001529E5" w:rsidP="00743B5A">
      <w:pPr>
        <w:keepNext/>
        <w:jc w:val="center"/>
        <w:rPr>
          <w:del w:id="2041" w:author="Luciano Kostelac" w:date="2023-02-16T02:24:00Z"/>
        </w:rPr>
      </w:pPr>
      <w:commentRangeStart w:id="2042"/>
      <w:del w:id="2043" w:author="Luciano Kostelac" w:date="2023-02-16T02:24:00Z">
        <w:r w:rsidRPr="00A962DC" w:rsidDel="005864CB">
          <w:rPr>
            <w:noProof/>
            <w:lang w:val="en-US" w:eastAsia="en-US"/>
          </w:rPr>
          <w:drawing>
            <wp:inline distT="0" distB="0" distL="0" distR="0" wp14:anchorId="642EDA1E" wp14:editId="642EDA1F">
              <wp:extent cx="5731200" cy="1714500"/>
              <wp:effectExtent l="0" t="0" r="0" b="0"/>
              <wp:docPr id="41" name="image8.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10;&#10;Description automatically generated with medium confidence"/>
                      <pic:cNvPicPr preferRelativeResize="0"/>
                    </pic:nvPicPr>
                    <pic:blipFill>
                      <a:blip r:embed="rId43"/>
                      <a:srcRect/>
                      <a:stretch>
                        <a:fillRect/>
                      </a:stretch>
                    </pic:blipFill>
                    <pic:spPr>
                      <a:xfrm>
                        <a:off x="0" y="0"/>
                        <a:ext cx="5731200" cy="1714500"/>
                      </a:xfrm>
                      <a:prstGeom prst="rect">
                        <a:avLst/>
                      </a:prstGeom>
                      <a:ln/>
                    </pic:spPr>
                  </pic:pic>
                </a:graphicData>
              </a:graphic>
            </wp:inline>
          </w:drawing>
        </w:r>
        <w:commentRangeEnd w:id="2042"/>
        <w:r w:rsidR="009B0BDE" w:rsidRPr="00A962DC" w:rsidDel="005864CB">
          <w:rPr>
            <w:rStyle w:val="CommentReference"/>
          </w:rPr>
          <w:commentReference w:id="2042"/>
        </w:r>
      </w:del>
    </w:p>
    <w:p w14:paraId="642ED9C0" w14:textId="24D26CED" w:rsidR="00F41196" w:rsidRPr="00A962DC" w:rsidDel="005864CB" w:rsidRDefault="00CC2002" w:rsidP="00743B5A">
      <w:pPr>
        <w:pStyle w:val="Caption"/>
        <w:rPr>
          <w:del w:id="2044" w:author="Luciano Kostelac" w:date="2023-02-16T02:24:00Z"/>
        </w:rPr>
      </w:pPr>
      <w:del w:id="2045" w:author="Luciano Kostelac" w:date="2023-02-16T02:24:00Z">
        <w:r w:rsidRPr="00A962DC" w:rsidDel="005864CB">
          <w:delText xml:space="preserve">Slika </w:delText>
        </w:r>
        <w:r w:rsidR="00DD69C1" w:rsidDel="005864CB">
          <w:fldChar w:fldCharType="begin"/>
        </w:r>
        <w:r w:rsidR="00DD69C1" w:rsidDel="005864CB">
          <w:delInstrText xml:space="preserve"> STYLEREF 1 \s </w:delInstrText>
        </w:r>
        <w:r w:rsidR="00DD69C1" w:rsidDel="005864CB">
          <w:fldChar w:fldCharType="separate"/>
        </w:r>
        <w:r w:rsidR="009A241A" w:rsidRPr="00A962DC" w:rsidDel="005864CB">
          <w:delText>6</w:delText>
        </w:r>
        <w:r w:rsidR="00DD69C1" w:rsidDel="005864CB">
          <w:fldChar w:fldCharType="end"/>
        </w:r>
        <w:r w:rsidR="009A241A" w:rsidRPr="00A962DC" w:rsidDel="005864CB">
          <w:delText>.</w:delText>
        </w:r>
        <w:commentRangeStart w:id="2046"/>
        <w:r w:rsidR="003873B1" w:rsidRPr="00A962DC" w:rsidDel="005864CB">
          <w:fldChar w:fldCharType="begin"/>
        </w:r>
        <w:r w:rsidR="003873B1" w:rsidRPr="00A962DC" w:rsidDel="005864CB">
          <w:delInstrText xml:space="preserve"> SEQ Slika \* ARABIC \s 1 </w:delInstrText>
        </w:r>
        <w:r w:rsidR="003873B1" w:rsidRPr="00A962DC" w:rsidDel="005864CB">
          <w:fldChar w:fldCharType="separate"/>
        </w:r>
        <w:r w:rsidR="009A241A" w:rsidRPr="00A962DC" w:rsidDel="005864CB">
          <w:delText>4</w:delText>
        </w:r>
        <w:r w:rsidR="003873B1" w:rsidRPr="00A962DC" w:rsidDel="005864CB">
          <w:fldChar w:fldCharType="end"/>
        </w:r>
        <w:r w:rsidR="0095393A" w:rsidRPr="00A962DC" w:rsidDel="005864CB">
          <w:delText xml:space="preserve"> CSV datoteka</w:delText>
        </w:r>
        <w:commentRangeEnd w:id="2046"/>
        <w:r w:rsidR="009B0BDE" w:rsidRPr="00A962DC" w:rsidDel="005864CB">
          <w:rPr>
            <w:rStyle w:val="CommentReference"/>
            <w:i w:val="0"/>
            <w:iCs w:val="0"/>
            <w:color w:val="auto"/>
          </w:rPr>
          <w:commentReference w:id="2046"/>
        </w:r>
      </w:del>
    </w:p>
    <w:p w14:paraId="642ED9C1" w14:textId="45B372FE" w:rsidR="00F41196" w:rsidRPr="00A962DC" w:rsidDel="005864CB" w:rsidRDefault="001529E5">
      <w:pPr>
        <w:rPr>
          <w:del w:id="2047" w:author="Luciano Kostelac" w:date="2023-02-16T02:24:00Z"/>
        </w:rPr>
      </w:pPr>
      <w:del w:id="2048" w:author="Luciano Kostelac" w:date="2023-02-16T02:24:00Z">
        <w:r w:rsidRPr="00A962DC" w:rsidDel="005864CB">
          <w:delText xml:space="preserve">Kao što vidimo, ROS je podatke izbacio </w:delText>
        </w:r>
        <w:commentRangeStart w:id="2049"/>
        <w:r w:rsidRPr="00A962DC" w:rsidDel="005864CB">
          <w:delText>u raštrkanom obliku i neporavnatom obliku</w:delText>
        </w:r>
        <w:commentRangeEnd w:id="2049"/>
        <w:r w:rsidR="00581083" w:rsidDel="005864CB">
          <w:rPr>
            <w:rStyle w:val="CommentReference"/>
          </w:rPr>
          <w:commentReference w:id="2049"/>
        </w:r>
        <w:r w:rsidRPr="00A962DC" w:rsidDel="005864CB">
          <w:delText xml:space="preserve">. Prema slici, ROS nam izbacuje vrijednosti globalno vrijeme, vrijeme dinamometra, silu dinamometra, kanale shimmera, očišćene kanale shimmera te vrijeme shimmera. Exportana .csv datoteka ima jako puno stupaca i redova koji nam ne trebaju za obradu podataka. Problem nastaje u različitim „tickovima“ samog shimmera i dinamometra. Drugim riječima, dinamometar i shimmer objavljuju podatke u različitim frekvencijama i različitim vremenima. To rezultira „rupama“ u .csv datoteki koje treba zakrpati. </w:delText>
        </w:r>
      </w:del>
    </w:p>
    <w:p w14:paraId="642ED9C2" w14:textId="73B212CB" w:rsidR="00F41196" w:rsidRPr="00A962DC" w:rsidDel="005864CB" w:rsidRDefault="001529E5">
      <w:pPr>
        <w:rPr>
          <w:del w:id="2050" w:author="Luciano Kostelac" w:date="2023-02-16T02:24:00Z"/>
        </w:rPr>
      </w:pPr>
      <w:del w:id="2051" w:author="Luciano Kostelac" w:date="2023-02-16T02:24:00Z">
        <w:r w:rsidRPr="00A962DC" w:rsidDel="005864CB">
          <w:delText xml:space="preserve">Princip „krpanja“ jest prvo uskladiti vremena dinamometra i shimmera te pomoću interpolacije popuniti podatke koji nedostaju. </w:delText>
        </w:r>
        <w:commentRangeStart w:id="2052"/>
        <w:r w:rsidRPr="00A962DC" w:rsidDel="005864CB">
          <w:delText>Oduzimamo grip vrijeme s emg vremenom te na temelju te prve iteracije, ostale poravnavamo gore</w:delText>
        </w:r>
        <w:commentRangeEnd w:id="2052"/>
        <w:r w:rsidR="00581083" w:rsidDel="005864CB">
          <w:rPr>
            <w:rStyle w:val="CommentReference"/>
          </w:rPr>
          <w:commentReference w:id="2052"/>
        </w:r>
        <w:r w:rsidRPr="00A962DC" w:rsidDel="005864CB">
          <w:delText xml:space="preserve">. </w:delText>
        </w:r>
        <w:commentRangeStart w:id="2053"/>
        <w:r w:rsidRPr="00A962DC" w:rsidDel="005864CB">
          <w:delText>U slučaju velikog kašnjenja, potrebno je i napraviti uvjet koji provjerava ako je kašnjenje preveliko</w:delText>
        </w:r>
        <w:commentRangeEnd w:id="2053"/>
        <w:r w:rsidR="00581083" w:rsidDel="005864CB">
          <w:rPr>
            <w:rStyle w:val="CommentReference"/>
          </w:rPr>
          <w:commentReference w:id="2053"/>
        </w:r>
        <w:r w:rsidRPr="00A962DC" w:rsidDel="005864CB">
          <w:delText xml:space="preserve">. </w:delText>
        </w:r>
        <w:commentRangeStart w:id="2054"/>
        <w:r w:rsidRPr="00A962DC" w:rsidDel="005864CB">
          <w:delText xml:space="preserve">Skripta </w:delText>
        </w:r>
        <w:commentRangeEnd w:id="2054"/>
        <w:r w:rsidR="00581083" w:rsidDel="005864CB">
          <w:rPr>
            <w:rStyle w:val="CommentReference"/>
          </w:rPr>
          <w:commentReference w:id="2054"/>
        </w:r>
        <w:r w:rsidRPr="00A962DC" w:rsidDel="005864CB">
          <w:delText xml:space="preserve">treba učitati sve .csv datoteke koje smo spremili u ROSu, poravnati ih, te spremiti pod drugim imenom. Na kraju, dobivamo tri stupca koji nam trebaju za daljnju obradu podataka; vrijeme, nefiltrirani EMG kanal te sila u dinamometru u tom vremenu. Ovakav sređeni oblik </w:delText>
        </w:r>
        <w:commentRangeStart w:id="2055"/>
        <w:r w:rsidRPr="00A962DC" w:rsidDel="005864CB">
          <w:delText xml:space="preserve">ima 65 000 redaka naspram 35 000 redaka </w:delText>
        </w:r>
        <w:commentRangeEnd w:id="2055"/>
        <w:r w:rsidR="00581083" w:rsidDel="005864CB">
          <w:rPr>
            <w:rStyle w:val="CommentReference"/>
          </w:rPr>
          <w:commentReference w:id="2055"/>
        </w:r>
        <w:r w:rsidRPr="00A962DC" w:rsidDel="005864CB">
          <w:delText xml:space="preserve">neobrađenog oblika, što je rezultat spajanja stupaca i interpolacije redaka. Izgled sređene datoteke prikazuje </w:delText>
        </w:r>
        <w:r w:rsidR="00CC2002" w:rsidRPr="00A962DC" w:rsidDel="005864CB">
          <w:fldChar w:fldCharType="begin"/>
        </w:r>
        <w:r w:rsidR="00CC2002" w:rsidRPr="00A962DC" w:rsidDel="005864CB">
          <w:delInstrText xml:space="preserve"> REF _Ref126620353 \h </w:delInstrText>
        </w:r>
        <w:r w:rsidR="00CC2002" w:rsidRPr="00A962DC" w:rsidDel="005864CB">
          <w:fldChar w:fldCharType="separate"/>
        </w:r>
        <w:r w:rsidR="004F579C" w:rsidRPr="00A962DC" w:rsidDel="005864CB">
          <w:delText>s</w:delText>
        </w:r>
        <w:r w:rsidR="004F7B81" w:rsidRPr="00A962DC" w:rsidDel="005864CB">
          <w:delText>lika 6.4</w:delText>
        </w:r>
        <w:r w:rsidR="00CC2002" w:rsidRPr="00A962DC" w:rsidDel="005864CB">
          <w:fldChar w:fldCharType="end"/>
        </w:r>
        <w:r w:rsidR="004A09FC" w:rsidRPr="00A962DC" w:rsidDel="005864CB">
          <w:delText>.</w:delText>
        </w:r>
      </w:del>
    </w:p>
    <w:p w14:paraId="517C48FF" w14:textId="15E98616" w:rsidR="00CC2002" w:rsidRPr="00A962DC" w:rsidDel="005864CB" w:rsidRDefault="001529E5" w:rsidP="00743B5A">
      <w:pPr>
        <w:keepNext/>
        <w:jc w:val="center"/>
        <w:rPr>
          <w:del w:id="2056" w:author="Luciano Kostelac" w:date="2023-02-16T02:24:00Z"/>
        </w:rPr>
      </w:pPr>
      <w:commentRangeStart w:id="2057"/>
      <w:del w:id="2058" w:author="Luciano Kostelac" w:date="2023-02-16T02:24:00Z">
        <w:r w:rsidRPr="00A962DC" w:rsidDel="005864CB">
          <w:rPr>
            <w:noProof/>
            <w:lang w:val="en-US" w:eastAsia="en-US"/>
          </w:rPr>
          <w:drawing>
            <wp:inline distT="0" distB="0" distL="0" distR="0" wp14:anchorId="642EDA20" wp14:editId="642EDA21">
              <wp:extent cx="2658639" cy="3554810"/>
              <wp:effectExtent l="0" t="0" r="0" b="0"/>
              <wp:docPr id="37"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44"/>
                      <a:srcRect/>
                      <a:stretch>
                        <a:fillRect/>
                      </a:stretch>
                    </pic:blipFill>
                    <pic:spPr>
                      <a:xfrm>
                        <a:off x="0" y="0"/>
                        <a:ext cx="2658639" cy="3554810"/>
                      </a:xfrm>
                      <a:prstGeom prst="rect">
                        <a:avLst/>
                      </a:prstGeom>
                      <a:ln/>
                    </pic:spPr>
                  </pic:pic>
                </a:graphicData>
              </a:graphic>
            </wp:inline>
          </w:drawing>
        </w:r>
        <w:commentRangeEnd w:id="2057"/>
        <w:r w:rsidR="009B0BDE" w:rsidRPr="00A962DC" w:rsidDel="005864CB">
          <w:rPr>
            <w:rStyle w:val="CommentReference"/>
          </w:rPr>
          <w:commentReference w:id="2057"/>
        </w:r>
      </w:del>
    </w:p>
    <w:p w14:paraId="642ED9C3" w14:textId="576CE167" w:rsidR="00F41196" w:rsidRPr="00A962DC" w:rsidDel="005864CB" w:rsidRDefault="00CC2002" w:rsidP="00743B5A">
      <w:pPr>
        <w:pStyle w:val="Caption"/>
        <w:rPr>
          <w:del w:id="2059" w:author="Luciano Kostelac" w:date="2023-02-16T02:24:00Z"/>
        </w:rPr>
      </w:pPr>
      <w:bookmarkStart w:id="2060" w:name="_Ref126620353"/>
      <w:del w:id="2061" w:author="Luciano Kostelac" w:date="2023-02-16T02:24:00Z">
        <w:r w:rsidRPr="00A962DC" w:rsidDel="005864CB">
          <w:delText xml:space="preserve">Slika </w:delText>
        </w:r>
        <w:r w:rsidR="00DD69C1" w:rsidDel="005864CB">
          <w:fldChar w:fldCharType="begin"/>
        </w:r>
        <w:r w:rsidR="00DD69C1" w:rsidDel="005864CB">
          <w:delInstrText xml:space="preserve"> STYLEREF 1 \s </w:delInstrText>
        </w:r>
        <w:r w:rsidR="00DD69C1" w:rsidDel="005864CB">
          <w:fldChar w:fldCharType="separate"/>
        </w:r>
        <w:r w:rsidR="009A241A" w:rsidRPr="00A962DC" w:rsidDel="005864CB">
          <w:delText>6</w:delText>
        </w:r>
        <w:r w:rsidR="00DD69C1" w:rsidDel="005864CB">
          <w:fldChar w:fldCharType="end"/>
        </w:r>
        <w:r w:rsidR="009A241A" w:rsidRPr="00A962DC" w:rsidDel="005864CB">
          <w:delText>.</w:delText>
        </w:r>
        <w:r w:rsidR="00DD69C1" w:rsidDel="005864CB">
          <w:fldChar w:fldCharType="begin"/>
        </w:r>
        <w:r w:rsidR="00DD69C1" w:rsidDel="005864CB">
          <w:delInstrText xml:space="preserve"> SEQ Slika \* ARABIC \s 1 </w:delInstrText>
        </w:r>
        <w:r w:rsidR="00DD69C1" w:rsidDel="005864CB">
          <w:fldChar w:fldCharType="separate"/>
        </w:r>
        <w:r w:rsidR="009A241A" w:rsidRPr="00A962DC" w:rsidDel="005864CB">
          <w:delText>5</w:delText>
        </w:r>
        <w:r w:rsidR="00DD69C1" w:rsidDel="005864CB">
          <w:fldChar w:fldCharType="end"/>
        </w:r>
        <w:bookmarkEnd w:id="2060"/>
        <w:r w:rsidR="0095393A" w:rsidRPr="00A962DC" w:rsidDel="005864CB">
          <w:delText xml:space="preserve"> Poravnati parametri</w:delText>
        </w:r>
      </w:del>
    </w:p>
    <w:p w14:paraId="642ED9C4" w14:textId="5BCB5F25" w:rsidR="00F41196" w:rsidRPr="00A962DC" w:rsidDel="005864CB" w:rsidRDefault="001529E5" w:rsidP="003D4D80">
      <w:pPr>
        <w:pStyle w:val="Heading2"/>
        <w:rPr>
          <w:del w:id="2062" w:author="Luciano Kostelac" w:date="2023-02-16T02:24:00Z"/>
        </w:rPr>
      </w:pPr>
      <w:bookmarkStart w:id="2063" w:name="_heading=h.ccpm5iawis11" w:colFirst="0" w:colLast="0"/>
      <w:bookmarkEnd w:id="2063"/>
      <w:commentRangeStart w:id="2064"/>
      <w:del w:id="2065" w:author="Luciano Kostelac" w:date="2023-02-16T02:24:00Z">
        <w:r w:rsidRPr="00A962DC" w:rsidDel="005864CB">
          <w:delText xml:space="preserve"> </w:delText>
        </w:r>
        <w:bookmarkStart w:id="2066" w:name="_Toc126618651"/>
        <w:r w:rsidRPr="00A962DC" w:rsidDel="005864CB">
          <w:delText>Obrada EMG signala</w:delText>
        </w:r>
        <w:bookmarkEnd w:id="2066"/>
        <w:commentRangeEnd w:id="2064"/>
        <w:r w:rsidR="00A90048" w:rsidDel="005864CB">
          <w:rPr>
            <w:rStyle w:val="CommentReference"/>
            <w:rFonts w:eastAsia="Times New Roman" w:cs="Times New Roman"/>
            <w:b w:val="0"/>
            <w:color w:val="auto"/>
          </w:rPr>
          <w:commentReference w:id="2064"/>
        </w:r>
      </w:del>
    </w:p>
    <w:p w14:paraId="5404BADA" w14:textId="2A9023F9" w:rsidR="008A573A" w:rsidRPr="00A962DC" w:rsidDel="005864CB" w:rsidRDefault="008A573A" w:rsidP="00743B5A">
      <w:pPr>
        <w:rPr>
          <w:del w:id="2067" w:author="Luciano Kostelac" w:date="2023-02-16T02:24:00Z"/>
        </w:rPr>
      </w:pPr>
      <w:del w:id="2068" w:author="Luciano Kostelac" w:date="2023-02-16T02:24:00Z">
        <w:r w:rsidRPr="00A962DC" w:rsidDel="005864CB">
          <w:delText xml:space="preserve">Nakon dobivanja potrebnih .csv datoteka, potrebno je taj signal profiltrirati </w:delText>
        </w:r>
      </w:del>
      <w:ins w:id="2069" w:author="Ervin Kamenar" w:date="2023-02-07T14:51:00Z">
        <w:del w:id="2070" w:author="Luciano Kostelac" w:date="2023-02-16T02:24:00Z">
          <w:r w:rsidR="003D6261" w:rsidRPr="00A962DC" w:rsidDel="005864CB">
            <w:delText xml:space="preserve">filtrirati </w:delText>
          </w:r>
        </w:del>
      </w:ins>
      <w:del w:id="2071" w:author="Luciano Kostelac" w:date="2023-02-16T02:24:00Z">
        <w:r w:rsidRPr="00A962DC" w:rsidDel="005864CB">
          <w:delText xml:space="preserve">te </w:delText>
        </w:r>
      </w:del>
      <w:ins w:id="2072" w:author="Ervin Kamenar" w:date="2023-02-07T14:51:00Z">
        <w:del w:id="2073" w:author="Luciano Kostelac" w:date="2023-02-16T02:24:00Z">
          <w:r w:rsidR="003D6261" w:rsidRPr="00A962DC" w:rsidDel="005864CB">
            <w:delText xml:space="preserve">ga </w:delText>
          </w:r>
        </w:del>
      </w:ins>
      <w:del w:id="2074" w:author="Luciano Kostelac" w:date="2023-02-16T02:24:00Z">
        <w:r w:rsidRPr="00A962DC" w:rsidDel="005864CB">
          <w:delText xml:space="preserve">usporediti ga s vrijednostima dinamometra. Za to koristimo </w:delText>
        </w:r>
        <w:commentRangeStart w:id="2075"/>
        <w:r w:rsidRPr="00A962DC" w:rsidDel="005864CB">
          <w:delText xml:space="preserve">skriptu </w:delText>
        </w:r>
        <w:commentRangeEnd w:id="2075"/>
        <w:r w:rsidR="0046539D" w:rsidDel="005864CB">
          <w:rPr>
            <w:rStyle w:val="CommentReference"/>
          </w:rPr>
          <w:commentReference w:id="2075"/>
        </w:r>
        <w:r w:rsidRPr="00A962DC" w:rsidDel="005864CB">
          <w:delText>koja filtrira signal pomoću Fourierove transformacije koja je već detaljno opisana u prošlom poglavlju.</w:delText>
        </w:r>
      </w:del>
    </w:p>
    <w:p w14:paraId="54812798" w14:textId="2BEF7BD6" w:rsidR="008A573A" w:rsidRPr="00A962DC" w:rsidDel="005864CB" w:rsidRDefault="008A573A" w:rsidP="00743B5A">
      <w:pPr>
        <w:rPr>
          <w:del w:id="2076" w:author="Luciano Kostelac" w:date="2023-02-16T02:24:00Z"/>
        </w:rPr>
      </w:pPr>
      <w:del w:id="2077" w:author="Luciano Kostelac" w:date="2023-02-16T02:24:00Z">
        <w:r w:rsidRPr="00A962DC" w:rsidDel="005864CB">
          <w:delText>Skripta koja se koristi ima nekoliko funkcija. Prva funkcija joj je da učita datoteku koja je prva u mapi „new_data“ koju smo dobili pokretanjem R skripte. To se dobiva definiranjem radne mape „new_data“ u pomoću naredbe glob.glob. i jedne for petlje koja to radi za svaku datoteku u radnoj mapi</w:delText>
        </w:r>
      </w:del>
      <w:ins w:id="2078" w:author="Tomislav Bazina" w:date="2023-02-08T16:14:00Z">
        <w:del w:id="2079" w:author="Luciano Kostelac" w:date="2023-02-16T02:24:00Z">
          <w:r w:rsidR="000A21C0" w:rsidDel="005864CB">
            <w:delText>.</w:delText>
          </w:r>
        </w:del>
      </w:ins>
      <w:del w:id="2080" w:author="Luciano Kostelac" w:date="2023-02-16T02:24:00Z">
        <w:r w:rsidRPr="00A962DC" w:rsidDel="005864CB">
          <w:delText xml:space="preserve"> Zatim, </w:delText>
        </w:r>
        <w:commentRangeStart w:id="2081"/>
        <w:r w:rsidRPr="00A962DC" w:rsidDel="005864CB">
          <w:delText xml:space="preserve">učitanoj datoteci se definiraju </w:delText>
        </w:r>
        <w:commentRangeEnd w:id="2081"/>
        <w:r w:rsidR="000A21C0" w:rsidDel="005864CB">
          <w:rPr>
            <w:rStyle w:val="CommentReference"/>
          </w:rPr>
          <w:commentReference w:id="2081"/>
        </w:r>
        <w:r w:rsidRPr="00A962DC" w:rsidDel="005864CB">
          <w:delText xml:space="preserve">varijable koje odgovaraju pojedinim stupcima, tj. vrijeme, emg podaci i podaci s dinamometra. Sljedeće se definiraju </w:delText>
        </w:r>
        <w:commentRangeStart w:id="2082"/>
        <w:r w:rsidRPr="00A962DC" w:rsidDel="005864CB">
          <w:delText>sampling rate i fft window size koji se prepisuju iz ROS skripte</w:delText>
        </w:r>
        <w:commentRangeEnd w:id="2082"/>
        <w:r w:rsidR="000A21C0" w:rsidDel="005864CB">
          <w:rPr>
            <w:rStyle w:val="CommentReference"/>
          </w:rPr>
          <w:commentReference w:id="2082"/>
        </w:r>
        <w:r w:rsidRPr="00A962DC" w:rsidDel="005864CB">
          <w:delText>.  Bitno je naglasiti da ukupan broj podataka mora biti višekratnik veličine prozora da bi obrada podataka funkcionirala. Nakon toga, potrebno je preoblikovat</w:delText>
        </w:r>
      </w:del>
      <w:ins w:id="2083" w:author="Windows User" w:date="2023-02-08T12:39:00Z">
        <w:del w:id="2084" w:author="Luciano Kostelac" w:date="2023-02-16T02:24:00Z">
          <w:r w:rsidR="009B0BDE" w:rsidRPr="00A962DC" w:rsidDel="005864CB">
            <w:delText>i</w:delText>
          </w:r>
        </w:del>
      </w:ins>
      <w:del w:id="2085" w:author="Luciano Kostelac" w:date="2023-02-16T02:24:00Z">
        <w:r w:rsidRPr="00A962DC" w:rsidDel="005864CB">
          <w:delText xml:space="preserve"> podatke da funkcioniraju u daljnjoj obradi, tj da podaci odgovaraju veličini prozora. </w:delText>
        </w:r>
      </w:del>
    </w:p>
    <w:p w14:paraId="79D8C95B" w14:textId="3D3E187A" w:rsidR="008A573A" w:rsidRPr="00A962DC" w:rsidDel="005864CB" w:rsidRDefault="008A573A" w:rsidP="008A573A">
      <w:pPr>
        <w:rPr>
          <w:del w:id="2086" w:author="Luciano Kostelac" w:date="2023-02-16T02:24:00Z"/>
        </w:rPr>
      </w:pPr>
      <w:del w:id="2087" w:author="Luciano Kostelac" w:date="2023-02-16T02:24:00Z">
        <w:r w:rsidRPr="00A962DC" w:rsidDel="005864CB">
          <w:delText>Vrši se diskretna pretvorba „emg_dat“ varijable u FFT pomoću naredbe numpy.fft.rfft. Dimenzija tog FFTa iznosi 249 što govori koliko je dugačak taj FFT. Sljedeći zadatak skripte je naći optimalne parametre „</w:delText>
        </w:r>
        <w:commentRangeStart w:id="2088"/>
        <w:r w:rsidRPr="00A962DC" w:rsidDel="005864CB">
          <w:delText xml:space="preserve">smoothing factor“ i „rolling window size“ </w:delText>
        </w:r>
        <w:commentRangeEnd w:id="2088"/>
        <w:r w:rsidR="000A21C0" w:rsidDel="005864CB">
          <w:rPr>
            <w:rStyle w:val="CommentReference"/>
          </w:rPr>
          <w:commentReference w:id="2088"/>
        </w:r>
        <w:r w:rsidRPr="00A962DC" w:rsidDel="005864CB">
          <w:delText xml:space="preserve">pomoću iterativnog postupka. Parametri se generiraju kao brojevi od 0.01 do 0.5 za rolling window size te od 0.001 do 0.05 za smoothing factor. Radi se iterativna petlja pomoću paketa itertools koja traži optimalne za maksimalnu korelaciju. Također, traži se 249 parametara koji služe kao </w:delText>
        </w:r>
        <w:commentRangeStart w:id="2089"/>
        <w:r w:rsidRPr="00A962DC" w:rsidDel="005864CB">
          <w:delText xml:space="preserve">pojačanje </w:delText>
        </w:r>
        <w:commentRangeEnd w:id="2089"/>
        <w:r w:rsidR="000A21C0" w:rsidDel="005864CB">
          <w:rPr>
            <w:rStyle w:val="CommentReference"/>
          </w:rPr>
          <w:commentReference w:id="2089"/>
        </w:r>
        <w:r w:rsidRPr="00A962DC" w:rsidDel="005864CB">
          <w:delText xml:space="preserve">signala za maksimalnu korelaciju. Oni se generiraju kao 249 nasumičnih brojeva od 0 do 1. Nakon definiranja tih parametara, koristi se </w:delText>
        </w:r>
        <w:commentRangeStart w:id="2090"/>
        <w:r w:rsidRPr="00A962DC" w:rsidDel="005864CB">
          <w:delText>obrnuta Fourierova transformacija</w:delText>
        </w:r>
        <w:commentRangeEnd w:id="2090"/>
        <w:r w:rsidR="000A21C0" w:rsidDel="005864CB">
          <w:rPr>
            <w:rStyle w:val="CommentReference"/>
          </w:rPr>
          <w:commentReference w:id="2090"/>
        </w:r>
        <w:r w:rsidRPr="00A962DC" w:rsidDel="005864CB">
          <w:delText xml:space="preserve">, nalazi se EMA za </w:delText>
        </w:r>
        <w:commentRangeStart w:id="2091"/>
        <w:r w:rsidRPr="00A962DC" w:rsidDel="005864CB">
          <w:delText>neke generirane parametre</w:delText>
        </w:r>
        <w:commentRangeEnd w:id="2091"/>
        <w:r w:rsidR="000A21C0" w:rsidDel="005864CB">
          <w:rPr>
            <w:rStyle w:val="CommentReference"/>
          </w:rPr>
          <w:commentReference w:id="2091"/>
        </w:r>
        <w:r w:rsidRPr="00A962DC" w:rsidDel="005864CB">
          <w:delText xml:space="preserve">, uspoređuje sa prijašnjom kombinacijom parametara te, ako je postignuta </w:delText>
        </w:r>
        <w:commentRangeStart w:id="2092"/>
        <w:r w:rsidRPr="00A962DC" w:rsidDel="005864CB">
          <w:delText>maksimalna vrijednost EMA</w:delText>
        </w:r>
        <w:commentRangeEnd w:id="2092"/>
        <w:r w:rsidR="000A21C0" w:rsidDel="005864CB">
          <w:rPr>
            <w:rStyle w:val="CommentReference"/>
          </w:rPr>
          <w:commentReference w:id="2092"/>
        </w:r>
        <w:r w:rsidRPr="00A962DC" w:rsidDel="005864CB">
          <w:delText xml:space="preserve">, izlazi van iz petlje i ulazi druga datoteka. </w:delText>
        </w:r>
        <w:commentRangeStart w:id="2093"/>
        <w:r w:rsidR="004D2E44" w:rsidRPr="00A962DC" w:rsidDel="005864CB">
          <w:fldChar w:fldCharType="begin"/>
        </w:r>
        <w:r w:rsidR="004D2E44" w:rsidRPr="00A962DC" w:rsidDel="005864CB">
          <w:delInstrText xml:space="preserve"> REF _Ref126623850 \h </w:delInstrText>
        </w:r>
        <w:r w:rsidR="004D2E44" w:rsidRPr="00A962DC" w:rsidDel="005864CB">
          <w:fldChar w:fldCharType="separate"/>
        </w:r>
        <w:r w:rsidR="004F7B81" w:rsidRPr="00A962DC" w:rsidDel="005864CB">
          <w:delText>Slika 6.5</w:delText>
        </w:r>
        <w:r w:rsidR="004D2E44" w:rsidRPr="00A962DC" w:rsidDel="005864CB">
          <w:fldChar w:fldCharType="end"/>
        </w:r>
        <w:commentRangeEnd w:id="2093"/>
        <w:r w:rsidR="000A21C0" w:rsidDel="005864CB">
          <w:rPr>
            <w:rStyle w:val="CommentReference"/>
          </w:rPr>
          <w:commentReference w:id="2093"/>
        </w:r>
        <w:r w:rsidR="004D2E44" w:rsidRPr="00A962DC" w:rsidDel="005864CB">
          <w:delText xml:space="preserve"> </w:delText>
        </w:r>
        <w:r w:rsidRPr="00A962DC" w:rsidDel="005864CB">
          <w:delText>prikazuje postupak koji se vrši nad jednom takvom datotekom</w:delText>
        </w:r>
      </w:del>
      <w:ins w:id="2094" w:author="Tomislav Bazina" w:date="2023-02-08T16:21:00Z">
        <w:del w:id="2095" w:author="Luciano Kostelac" w:date="2023-02-16T02:24:00Z">
          <w:r w:rsidR="000A21C0" w:rsidDel="005864CB">
            <w:delText>, te p</w:delText>
          </w:r>
        </w:del>
      </w:ins>
      <w:del w:id="2096" w:author="Luciano Kostelac" w:date="2023-02-16T02:24:00Z">
        <w:r w:rsidRPr="00A962DC" w:rsidDel="005864CB">
          <w:delText>.  Prikazuje se ovisnost maksimalne korelacije o smoothing factoru, rolling window size te kašnjenju.</w:delText>
        </w:r>
      </w:del>
    </w:p>
    <w:p w14:paraId="333E9FB3" w14:textId="349405EE" w:rsidR="006304CA" w:rsidRPr="00A962DC" w:rsidDel="005864CB" w:rsidRDefault="006304CA" w:rsidP="00743B5A">
      <w:pPr>
        <w:keepNext/>
        <w:jc w:val="center"/>
        <w:rPr>
          <w:del w:id="2097" w:author="Luciano Kostelac" w:date="2023-02-16T02:24:00Z"/>
        </w:rPr>
      </w:pPr>
      <w:commentRangeStart w:id="2098"/>
      <w:del w:id="2099" w:author="Luciano Kostelac" w:date="2023-02-16T02:24:00Z">
        <w:r w:rsidRPr="00A962DC" w:rsidDel="005864CB">
          <w:rPr>
            <w:rFonts w:ascii="Calibri" w:hAnsi="Calibri" w:cs="Calibri"/>
            <w:noProof/>
            <w:color w:val="000000"/>
            <w:sz w:val="22"/>
            <w:szCs w:val="22"/>
            <w:bdr w:val="none" w:sz="0" w:space="0" w:color="auto" w:frame="1"/>
            <w:lang w:val="en-US" w:eastAsia="en-US"/>
          </w:rPr>
          <w:drawing>
            <wp:inline distT="0" distB="0" distL="0" distR="0" wp14:anchorId="2567F7BD" wp14:editId="014D8EBD">
              <wp:extent cx="4953000" cy="5365750"/>
              <wp:effectExtent l="0" t="0" r="0" b="635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3000" cy="5365750"/>
                      </a:xfrm>
                      <a:prstGeom prst="rect">
                        <a:avLst/>
                      </a:prstGeom>
                      <a:noFill/>
                      <a:ln>
                        <a:noFill/>
                      </a:ln>
                    </pic:spPr>
                  </pic:pic>
                </a:graphicData>
              </a:graphic>
            </wp:inline>
          </w:drawing>
        </w:r>
        <w:commentRangeEnd w:id="2098"/>
        <w:r w:rsidR="009B0BDE" w:rsidRPr="00A962DC" w:rsidDel="005864CB">
          <w:rPr>
            <w:rStyle w:val="CommentReference"/>
          </w:rPr>
          <w:commentReference w:id="2098"/>
        </w:r>
      </w:del>
    </w:p>
    <w:p w14:paraId="63AA9871" w14:textId="42A550A6" w:rsidR="006304CA" w:rsidRPr="00A962DC" w:rsidDel="005864CB" w:rsidRDefault="006304CA" w:rsidP="006304CA">
      <w:pPr>
        <w:pStyle w:val="Caption"/>
        <w:rPr>
          <w:del w:id="2100" w:author="Luciano Kostelac" w:date="2023-02-16T02:24:00Z"/>
        </w:rPr>
      </w:pPr>
      <w:bookmarkStart w:id="2101" w:name="_Ref126623850"/>
      <w:del w:id="2102" w:author="Luciano Kostelac" w:date="2023-02-16T02:24:00Z">
        <w:r w:rsidRPr="00A962DC" w:rsidDel="005864CB">
          <w:delText xml:space="preserve">Slika </w:delText>
        </w:r>
        <w:r w:rsidR="00DD69C1" w:rsidDel="005864CB">
          <w:fldChar w:fldCharType="begin"/>
        </w:r>
        <w:r w:rsidR="00DD69C1" w:rsidDel="005864CB">
          <w:delInstrText xml:space="preserve"> STYLEREF 1 \s </w:delInstrText>
        </w:r>
        <w:r w:rsidR="00DD69C1" w:rsidDel="005864CB">
          <w:fldChar w:fldCharType="separate"/>
        </w:r>
        <w:r w:rsidR="009A241A" w:rsidRPr="00A962DC" w:rsidDel="005864CB">
          <w:delText>6</w:delText>
        </w:r>
        <w:r w:rsidR="00DD69C1" w:rsidDel="005864CB">
          <w:fldChar w:fldCharType="end"/>
        </w:r>
        <w:r w:rsidR="009A241A" w:rsidRPr="00A962DC" w:rsidDel="005864CB">
          <w:delText>.</w:delText>
        </w:r>
        <w:r w:rsidR="00DD69C1" w:rsidDel="005864CB">
          <w:fldChar w:fldCharType="begin"/>
        </w:r>
        <w:r w:rsidR="00DD69C1" w:rsidDel="005864CB">
          <w:delInstrText xml:space="preserve"> SEQ Slika \* ARABIC \s 1 </w:delInstrText>
        </w:r>
        <w:r w:rsidR="00DD69C1" w:rsidDel="005864CB">
          <w:fldChar w:fldCharType="separate"/>
        </w:r>
        <w:r w:rsidR="009A241A" w:rsidRPr="00A962DC" w:rsidDel="005864CB">
          <w:delText>6</w:delText>
        </w:r>
        <w:r w:rsidR="00DD69C1" w:rsidDel="005864CB">
          <w:fldChar w:fldCharType="end"/>
        </w:r>
        <w:bookmarkEnd w:id="2101"/>
        <w:r w:rsidR="00470222" w:rsidRPr="00A962DC" w:rsidDel="005864CB">
          <w:delText xml:space="preserve"> Ovisnost maksimalne korelacije o parametrima</w:delText>
        </w:r>
      </w:del>
    </w:p>
    <w:p w14:paraId="35391606" w14:textId="45D692B5" w:rsidR="001711C1" w:rsidRPr="00A962DC" w:rsidDel="005864CB" w:rsidRDefault="001711C1" w:rsidP="001711C1">
      <w:pPr>
        <w:rPr>
          <w:del w:id="2103" w:author="Luciano Kostelac" w:date="2023-02-16T02:24:00Z"/>
        </w:rPr>
      </w:pPr>
      <w:del w:id="2104" w:author="Luciano Kostelac" w:date="2023-02-16T02:24:00Z">
        <w:r w:rsidRPr="00A962DC" w:rsidDel="005864CB">
          <w:delText xml:space="preserve">Rezultati se spremaju u .csv datoteku je se nalaze prosječne vrijednosti za „smoothing factor“ i  „rolling window size“ da se uvrste u ROS. </w:delText>
        </w:r>
        <w:commentRangeStart w:id="2105"/>
        <w:r w:rsidRPr="00A962DC" w:rsidDel="005864CB">
          <w:delText>Također, pronađene su maksimalne korelacije za optimalne parametre od svakog seta podataka, tj. datoteke i najveće kašnjenje između dinamometra i s</w:delText>
        </w:r>
      </w:del>
      <w:ins w:id="2106" w:author="Tomislav Bazina" w:date="2023-02-08T16:23:00Z">
        <w:del w:id="2107" w:author="Luciano Kostelac" w:date="2023-02-16T02:24:00Z">
          <w:r w:rsidR="000A21C0" w:rsidDel="005864CB">
            <w:delText>S</w:delText>
          </w:r>
        </w:del>
      </w:ins>
      <w:del w:id="2108" w:author="Luciano Kostelac" w:date="2023-02-16T02:24:00Z">
        <w:r w:rsidRPr="00A962DC" w:rsidDel="005864CB">
          <w:delText xml:space="preserve">himmera. </w:delText>
        </w:r>
        <w:commentRangeEnd w:id="2105"/>
        <w:r w:rsidR="000A21C0" w:rsidDel="005864CB">
          <w:rPr>
            <w:rStyle w:val="CommentReference"/>
          </w:rPr>
          <w:commentReference w:id="2105"/>
        </w:r>
        <w:r w:rsidRPr="00A962DC" w:rsidDel="005864CB">
          <w:delText>Maksimalna korelacija je postignuta tad, kad je set podataka najbolje profiltriran</w:delText>
        </w:r>
      </w:del>
      <w:ins w:id="2109" w:author="Windows User" w:date="2023-02-08T12:42:00Z">
        <w:del w:id="2110" w:author="Luciano Kostelac" w:date="2023-02-16T02:24:00Z">
          <w:r w:rsidR="009B0BDE" w:rsidRPr="00A962DC" w:rsidDel="005864CB">
            <w:delText>filtriran</w:delText>
          </w:r>
        </w:del>
      </w:ins>
      <w:del w:id="2111" w:author="Luciano Kostelac" w:date="2023-02-16T02:24:00Z">
        <w:r w:rsidRPr="00A962DC" w:rsidDel="005864CB">
          <w:delText xml:space="preserve">. Grafički je prikazano na </w:delText>
        </w:r>
        <w:r w:rsidR="00503D95" w:rsidRPr="00A962DC" w:rsidDel="005864CB">
          <w:fldChar w:fldCharType="begin"/>
        </w:r>
        <w:r w:rsidR="00503D95" w:rsidRPr="00A962DC" w:rsidDel="005864CB">
          <w:delInstrText xml:space="preserve"> REF _Ref126623913 \h </w:delInstrText>
        </w:r>
        <w:r w:rsidR="00503D95" w:rsidRPr="00A962DC" w:rsidDel="005864CB">
          <w:fldChar w:fldCharType="separate"/>
        </w:r>
        <w:r w:rsidR="004F7B81" w:rsidRPr="00A962DC" w:rsidDel="005864CB">
          <w:delText>Slika 6.6</w:delText>
        </w:r>
        <w:r w:rsidR="00503D95" w:rsidRPr="00A962DC" w:rsidDel="005864CB">
          <w:fldChar w:fldCharType="end"/>
        </w:r>
      </w:del>
      <w:ins w:id="2112" w:author="Windows User" w:date="2023-02-08T12:43:00Z">
        <w:del w:id="2113" w:author="Luciano Kostelac" w:date="2023-02-16T02:24:00Z">
          <w:r w:rsidR="009B0BDE" w:rsidRPr="00A962DC" w:rsidDel="005864CB">
            <w:fldChar w:fldCharType="begin"/>
          </w:r>
          <w:r w:rsidR="009B0BDE" w:rsidRPr="00A962DC" w:rsidDel="005864CB">
            <w:delInstrText xml:space="preserve"> REF _Ref126623913 \h </w:delInstrText>
          </w:r>
        </w:del>
      </w:ins>
      <w:del w:id="2114" w:author="Luciano Kostelac" w:date="2023-02-16T02:24:00Z"/>
      <w:ins w:id="2115" w:author="Windows User" w:date="2023-02-08T12:43:00Z">
        <w:del w:id="2116" w:author="Luciano Kostelac" w:date="2023-02-16T02:24:00Z">
          <w:r w:rsidR="009B0BDE" w:rsidRPr="00A962DC" w:rsidDel="005864CB">
            <w:fldChar w:fldCharType="separate"/>
          </w:r>
          <w:r w:rsidR="009B0BDE" w:rsidRPr="00A962DC" w:rsidDel="005864CB">
            <w:delText>slici 6.6</w:delText>
          </w:r>
          <w:r w:rsidR="009B0BDE" w:rsidRPr="00A962DC" w:rsidDel="005864CB">
            <w:fldChar w:fldCharType="end"/>
          </w:r>
        </w:del>
      </w:ins>
      <w:del w:id="2117" w:author="Luciano Kostelac" w:date="2023-02-16T02:24:00Z">
        <w:r w:rsidR="00503D95" w:rsidRPr="00A962DC" w:rsidDel="005864CB">
          <w:delText xml:space="preserve">. </w:delText>
        </w:r>
        <w:r w:rsidRPr="00A962DC" w:rsidDel="005864CB">
          <w:delText xml:space="preserve">Prvi dio slike prikazuje čisti, </w:delText>
        </w:r>
        <w:r w:rsidR="00503D95" w:rsidRPr="00A962DC" w:rsidDel="005864CB">
          <w:delText>ne profiltrirani</w:delText>
        </w:r>
        <w:r w:rsidRPr="00A962DC" w:rsidDel="005864CB">
          <w:delText xml:space="preserve"> EMG signal kakav se dobiva </w:delText>
        </w:r>
        <w:commentRangeStart w:id="2118"/>
        <w:r w:rsidRPr="00A962DC" w:rsidDel="005864CB">
          <w:delText xml:space="preserve">exportiranjem </w:delText>
        </w:r>
        <w:commentRangeEnd w:id="2118"/>
        <w:r w:rsidR="009B0BDE" w:rsidRPr="00A962DC" w:rsidDel="005864CB">
          <w:rPr>
            <w:rStyle w:val="CommentReference"/>
          </w:rPr>
          <w:commentReference w:id="2118"/>
        </w:r>
        <w:r w:rsidRPr="00A962DC" w:rsidDel="005864CB">
          <w:delText>snimljenih podataka, drugi dio slike prikazuje taj isti graf, samo pomaknuti u ishodište, tj</w:delText>
        </w:r>
      </w:del>
      <w:ins w:id="2119" w:author="Tomislav Bazina" w:date="2023-02-08T16:25:00Z">
        <w:del w:id="2120" w:author="Luciano Kostelac" w:date="2023-02-16T02:24:00Z">
          <w:r w:rsidR="0008765F" w:rsidDel="005864CB">
            <w:delText>.</w:delText>
          </w:r>
        </w:del>
      </w:ins>
      <w:del w:id="2121" w:author="Luciano Kostelac" w:date="2023-02-16T02:24:00Z">
        <w:r w:rsidRPr="00A962DC" w:rsidDel="005864CB">
          <w:delText xml:space="preserve"> da je prva vrijednost uvijek nula, treći dio slike prikazuju optimalno profiltrirani signal za najveću korelaciju, a zadnji dio prikazuje signal dinamometra.</w:delText>
        </w:r>
      </w:del>
    </w:p>
    <w:p w14:paraId="22CED739" w14:textId="3B247FF7" w:rsidR="00503D95" w:rsidRPr="00A962DC" w:rsidDel="005864CB" w:rsidRDefault="00503D95" w:rsidP="00743B5A">
      <w:pPr>
        <w:keepNext/>
        <w:rPr>
          <w:del w:id="2122" w:author="Luciano Kostelac" w:date="2023-02-16T02:24:00Z"/>
        </w:rPr>
      </w:pPr>
      <w:commentRangeStart w:id="2123"/>
      <w:del w:id="2124" w:author="Luciano Kostelac" w:date="2023-02-16T02:24:00Z">
        <w:r w:rsidRPr="00A962DC" w:rsidDel="005864CB">
          <w:rPr>
            <w:rFonts w:ascii="Calibri" w:hAnsi="Calibri" w:cs="Calibri"/>
            <w:noProof/>
            <w:color w:val="000000"/>
            <w:sz w:val="22"/>
            <w:szCs w:val="22"/>
            <w:bdr w:val="none" w:sz="0" w:space="0" w:color="auto" w:frame="1"/>
            <w:lang w:val="en-US" w:eastAsia="en-US"/>
          </w:rPr>
          <w:drawing>
            <wp:inline distT="0" distB="0" distL="0" distR="0" wp14:anchorId="1ADD9D1B" wp14:editId="4EDF6061">
              <wp:extent cx="5731510" cy="4354195"/>
              <wp:effectExtent l="0" t="0" r="2540" b="8255"/>
              <wp:docPr id="29" name="Slika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354195"/>
                      </a:xfrm>
                      <a:prstGeom prst="rect">
                        <a:avLst/>
                      </a:prstGeom>
                      <a:noFill/>
                      <a:ln>
                        <a:noFill/>
                      </a:ln>
                    </pic:spPr>
                  </pic:pic>
                </a:graphicData>
              </a:graphic>
            </wp:inline>
          </w:drawing>
        </w:r>
        <w:commentRangeEnd w:id="2123"/>
        <w:r w:rsidR="007E2550" w:rsidRPr="00A962DC" w:rsidDel="005864CB">
          <w:rPr>
            <w:rStyle w:val="CommentReference"/>
          </w:rPr>
          <w:commentReference w:id="2123"/>
        </w:r>
      </w:del>
    </w:p>
    <w:p w14:paraId="0788BC96" w14:textId="681C23AF" w:rsidR="00503D95" w:rsidRPr="00A962DC" w:rsidDel="005864CB" w:rsidRDefault="00503D95" w:rsidP="00503D95">
      <w:pPr>
        <w:pStyle w:val="Caption"/>
        <w:rPr>
          <w:del w:id="2125" w:author="Luciano Kostelac" w:date="2023-02-16T02:24:00Z"/>
        </w:rPr>
      </w:pPr>
      <w:bookmarkStart w:id="2126" w:name="_Ref126623913"/>
      <w:del w:id="2127" w:author="Luciano Kostelac" w:date="2023-02-16T02:24:00Z">
        <w:r w:rsidRPr="00A962DC" w:rsidDel="005864CB">
          <w:delText xml:space="preserve">Slika </w:delText>
        </w:r>
        <w:r w:rsidR="00DD69C1" w:rsidDel="005864CB">
          <w:fldChar w:fldCharType="begin"/>
        </w:r>
        <w:r w:rsidR="00DD69C1" w:rsidDel="005864CB">
          <w:delInstrText xml:space="preserve"> STYLEREF 1 \s </w:delInstrText>
        </w:r>
        <w:r w:rsidR="00DD69C1" w:rsidDel="005864CB">
          <w:fldChar w:fldCharType="separate"/>
        </w:r>
        <w:r w:rsidR="009A241A" w:rsidRPr="00A962DC" w:rsidDel="005864CB">
          <w:delText>6</w:delText>
        </w:r>
        <w:r w:rsidR="00DD69C1" w:rsidDel="005864CB">
          <w:fldChar w:fldCharType="end"/>
        </w:r>
        <w:r w:rsidR="009A241A" w:rsidRPr="00A962DC" w:rsidDel="005864CB">
          <w:delText>.</w:delText>
        </w:r>
        <w:r w:rsidR="00DD69C1" w:rsidDel="005864CB">
          <w:fldChar w:fldCharType="begin"/>
        </w:r>
        <w:r w:rsidR="00DD69C1" w:rsidDel="005864CB">
          <w:delInstrText xml:space="preserve"> SEQ Slika \* ARABIC \s 1 </w:delInstrText>
        </w:r>
        <w:r w:rsidR="00DD69C1" w:rsidDel="005864CB">
          <w:fldChar w:fldCharType="separate"/>
        </w:r>
        <w:r w:rsidR="009A241A" w:rsidRPr="00A962DC" w:rsidDel="005864CB">
          <w:delText>7</w:delText>
        </w:r>
        <w:r w:rsidR="00DD69C1" w:rsidDel="005864CB">
          <w:fldChar w:fldCharType="end"/>
        </w:r>
        <w:bookmarkEnd w:id="2126"/>
        <w:r w:rsidR="00470222" w:rsidRPr="00A962DC" w:rsidDel="005864CB">
          <w:delText xml:space="preserve"> </w:delText>
        </w:r>
        <w:commentRangeStart w:id="2128"/>
        <w:r w:rsidR="00470222" w:rsidRPr="00A962DC" w:rsidDel="005864CB">
          <w:delText>Pročišćeni signal za optimalne parametre</w:delText>
        </w:r>
        <w:commentRangeEnd w:id="2128"/>
        <w:r w:rsidR="00DB43CC" w:rsidRPr="00A962DC" w:rsidDel="005864CB">
          <w:rPr>
            <w:rStyle w:val="CommentReference"/>
            <w:i w:val="0"/>
            <w:iCs w:val="0"/>
            <w:color w:val="auto"/>
          </w:rPr>
          <w:commentReference w:id="2128"/>
        </w:r>
      </w:del>
    </w:p>
    <w:p w14:paraId="2A6E4FA0" w14:textId="77777777" w:rsidR="00566B94" w:rsidRPr="00A962DC" w:rsidRDefault="00DB43CC" w:rsidP="00743B5A">
      <w:commentRangeStart w:id="2129"/>
      <w:commentRangeStart w:id="2130"/>
      <w:commentRangeEnd w:id="2129"/>
      <w:r w:rsidRPr="00A962DC">
        <w:rPr>
          <w:rStyle w:val="CommentReference"/>
        </w:rPr>
        <w:commentReference w:id="2129"/>
      </w:r>
      <w:commentRangeEnd w:id="2130"/>
      <w:r w:rsidR="001143E2">
        <w:rPr>
          <w:rStyle w:val="CommentReference"/>
        </w:rPr>
        <w:commentReference w:id="2130"/>
      </w:r>
    </w:p>
    <w:p w14:paraId="642ED9C6" w14:textId="77777777" w:rsidR="00F41196" w:rsidRPr="00A962DC" w:rsidRDefault="001529E5">
      <w:pPr>
        <w:spacing w:before="0" w:after="160" w:line="259" w:lineRule="auto"/>
        <w:jc w:val="left"/>
      </w:pPr>
      <w:r w:rsidRPr="00A962DC">
        <w:br w:type="page"/>
      </w:r>
    </w:p>
    <w:p w14:paraId="26D6C414" w14:textId="77777777" w:rsidR="00566B94" w:rsidRPr="00A962DC" w:rsidRDefault="001529E5" w:rsidP="003D4D80">
      <w:pPr>
        <w:pStyle w:val="Heading1"/>
      </w:pPr>
      <w:bookmarkStart w:id="2131" w:name="_heading=h.147n2zr" w:colFirst="0" w:colLast="0"/>
      <w:bookmarkStart w:id="2132" w:name="_Toc126618652"/>
      <w:bookmarkStart w:id="2133" w:name="_Toc127409790"/>
      <w:bookmarkEnd w:id="2131"/>
      <w:commentRangeStart w:id="2134"/>
      <w:commentRangeStart w:id="2135"/>
      <w:r w:rsidRPr="00A962DC">
        <w:lastRenderedPageBreak/>
        <w:t>Zaključak</w:t>
      </w:r>
      <w:bookmarkEnd w:id="2132"/>
      <w:commentRangeEnd w:id="2134"/>
      <w:r w:rsidR="00DB43CC" w:rsidRPr="00A962DC">
        <w:rPr>
          <w:rStyle w:val="CommentReference"/>
          <w:rFonts w:eastAsia="Times New Roman" w:cs="Times New Roman"/>
          <w:b w:val="0"/>
          <w:color w:val="auto"/>
        </w:rPr>
        <w:commentReference w:id="2134"/>
      </w:r>
      <w:bookmarkEnd w:id="2133"/>
      <w:commentRangeEnd w:id="2135"/>
      <w:r w:rsidR="001143E2">
        <w:rPr>
          <w:rStyle w:val="CommentReference"/>
          <w:rFonts w:eastAsia="Times New Roman" w:cs="Times New Roman"/>
          <w:b w:val="0"/>
          <w:color w:val="auto"/>
        </w:rPr>
        <w:commentReference w:id="2135"/>
      </w:r>
    </w:p>
    <w:p w14:paraId="21A4FF8F" w14:textId="4B648717" w:rsidR="00566B94" w:rsidRPr="00A962DC" w:rsidRDefault="00566B94" w:rsidP="00566B94">
      <w:r w:rsidRPr="00A962DC">
        <w:t>Projektni zadatak je bio nadogradit</w:t>
      </w:r>
      <w:ins w:id="2136" w:author="Tomislav Bazina" w:date="2023-02-08T16:25:00Z">
        <w:r w:rsidR="0008765F">
          <w:t>i</w:t>
        </w:r>
      </w:ins>
      <w:r w:rsidRPr="00A962DC">
        <w:t xml:space="preserve"> implementaciju mjernog sustava dinamometra i Shimmera3 sEMG osjetnika. </w:t>
      </w:r>
      <w:r w:rsidR="0052073E" w:rsidRPr="00A962DC">
        <w:t>Korišteni</w:t>
      </w:r>
      <w:r w:rsidR="00817F6B" w:rsidRPr="00A962DC">
        <w:t xml:space="preserve"> su Vernier </w:t>
      </w:r>
      <w:r w:rsidR="00240B82" w:rsidRPr="00A962DC">
        <w:t xml:space="preserve">dinamometar kao osjetnih stiska i Shimmer3 sEMG senzor </w:t>
      </w:r>
      <w:r w:rsidR="00346DA0" w:rsidRPr="00A962DC">
        <w:t xml:space="preserve">za aktivaciju mišića. </w:t>
      </w:r>
    </w:p>
    <w:p w14:paraId="15FCFAC1" w14:textId="77777777" w:rsidR="00AF6B5F" w:rsidRPr="00A962DC" w:rsidRDefault="00676414" w:rsidP="00566B94">
      <w:r w:rsidRPr="00A962DC">
        <w:t xml:space="preserve">Na početku se vršila kalibracija dinamometra, kada je dobivena </w:t>
      </w:r>
      <w:r w:rsidR="001075AA" w:rsidRPr="00A962DC">
        <w:t xml:space="preserve">kalibracijska </w:t>
      </w:r>
      <w:r w:rsidRPr="00A962DC">
        <w:t>jednadžba</w:t>
      </w:r>
      <w:r w:rsidR="001F05CF" w:rsidRPr="00A962DC">
        <w:t xml:space="preserve"> iz čega su </w:t>
      </w:r>
      <w:r w:rsidR="00E8119B" w:rsidRPr="00A962DC">
        <w:t>iščitani</w:t>
      </w:r>
      <w:r w:rsidR="001F05CF" w:rsidRPr="00A962DC">
        <w:t xml:space="preserve"> parametri</w:t>
      </w:r>
      <w:r w:rsidR="00E8119B" w:rsidRPr="00A962DC">
        <w:t xml:space="preserve"> </w:t>
      </w:r>
      <w:r w:rsidR="001F05CF" w:rsidRPr="00A962DC">
        <w:t xml:space="preserve">koji su se </w:t>
      </w:r>
      <w:r w:rsidR="00E8119B" w:rsidRPr="00A962DC">
        <w:t xml:space="preserve">upisali u kod </w:t>
      </w:r>
      <w:r w:rsidR="00FF33CB" w:rsidRPr="00A962DC">
        <w:t>već gotovog paketa godirect_ros</w:t>
      </w:r>
      <w:r w:rsidR="00D12726" w:rsidRPr="00A962DC">
        <w:t>,</w:t>
      </w:r>
      <w:r w:rsidR="00407D3F" w:rsidRPr="00A962DC">
        <w:t xml:space="preserve"> </w:t>
      </w:r>
      <w:r w:rsidR="00115827" w:rsidRPr="00A962DC">
        <w:t>kako bi uređaj na izlazu pokazivao ispravne vrijednosti.</w:t>
      </w:r>
    </w:p>
    <w:p w14:paraId="3967CE0F" w14:textId="430BFADC" w:rsidR="003F41D2" w:rsidRPr="00A962DC" w:rsidRDefault="00693731" w:rsidP="00566B94">
      <w:r w:rsidRPr="00A962DC">
        <w:t xml:space="preserve">Zatim </w:t>
      </w:r>
      <w:r w:rsidR="007114DA" w:rsidRPr="00A962DC">
        <w:t xml:space="preserve">se je </w:t>
      </w:r>
      <w:r w:rsidR="006C098C" w:rsidRPr="00A962DC">
        <w:t xml:space="preserve">određivala povoljna pozicija elektrode za provedbu </w:t>
      </w:r>
      <w:r w:rsidR="00AF6B5F" w:rsidRPr="00A962DC">
        <w:t>daljnjih</w:t>
      </w:r>
      <w:r w:rsidR="006C098C" w:rsidRPr="00A962DC">
        <w:t xml:space="preserve"> ispitivanja. </w:t>
      </w:r>
      <w:commentRangeStart w:id="2137"/>
      <w:r w:rsidR="00D456AD" w:rsidRPr="00A962DC">
        <w:t xml:space="preserve">Na početku provodilo se ispitivanje na pet pozicija, od toga su dvije pozicije pokazale dobru vezu između sile stiska i aktivacije </w:t>
      </w:r>
      <w:r w:rsidR="00E21355" w:rsidRPr="00A962DC">
        <w:t xml:space="preserve">mišića. Ove dvije pozicije </w:t>
      </w:r>
      <w:r w:rsidR="00B53F07" w:rsidRPr="00A962DC">
        <w:t xml:space="preserve">odabrane </w:t>
      </w:r>
      <w:r w:rsidR="00C66075" w:rsidRPr="00A962DC">
        <w:t xml:space="preserve">kao najbolje za sljedeći korak. </w:t>
      </w:r>
      <w:commentRangeEnd w:id="2137"/>
      <w:r w:rsidR="0008765F">
        <w:rPr>
          <w:rStyle w:val="CommentReference"/>
        </w:rPr>
        <w:commentReference w:id="2137"/>
      </w:r>
      <w:r w:rsidR="00F540F3" w:rsidRPr="00A962DC">
        <w:t xml:space="preserve">Sljedeći korak bio je </w:t>
      </w:r>
      <w:r w:rsidR="00A97E68" w:rsidRPr="00A962DC">
        <w:t xml:space="preserve">provesti </w:t>
      </w:r>
      <w:r w:rsidR="001E659D" w:rsidRPr="00A962DC">
        <w:t xml:space="preserve">60 ispitivanja nad 10 ispitanika kako bi se dobiveni podaci mogli obraditi. Za obradu prikupljenih podataka </w:t>
      </w:r>
      <w:r w:rsidR="00D73758" w:rsidRPr="00A962DC">
        <w:t>napisan</w:t>
      </w:r>
      <w:r w:rsidR="007145A3" w:rsidRPr="00A962DC">
        <w:t xml:space="preserve"> je Python kod</w:t>
      </w:r>
      <w:r w:rsidR="00B83A23" w:rsidRPr="00A962DC">
        <w:t xml:space="preserve">. </w:t>
      </w:r>
      <w:ins w:id="2138" w:author="Luciano Kostelac" w:date="2023-02-16T03:25:00Z">
        <w:r w:rsidR="00F33308">
          <w:t>Glavni problem bi</w:t>
        </w:r>
        <w:r w:rsidR="00A10004">
          <w:t>li su n</w:t>
        </w:r>
        <w:r w:rsidR="003159F7">
          <w:t>epoznavanje</w:t>
        </w:r>
      </w:ins>
      <w:ins w:id="2139" w:author="Luciano Kostelac" w:date="2023-02-16T03:26:00Z">
        <w:r w:rsidR="007E0BAB">
          <w:t xml:space="preserve"> ili nedovoljno poznavanje</w:t>
        </w:r>
      </w:ins>
      <w:ins w:id="2140" w:author="Luciano Kostelac" w:date="2023-02-16T03:25:00Z">
        <w:r w:rsidR="003159F7">
          <w:t xml:space="preserve"> program</w:t>
        </w:r>
      </w:ins>
      <w:ins w:id="2141" w:author="Luciano Kostelac" w:date="2023-02-16T03:26:00Z">
        <w:r w:rsidR="003159F7">
          <w:t>skih jezika pomoću kojih su se ob</w:t>
        </w:r>
        <w:r w:rsidR="007E0BAB">
          <w:t xml:space="preserve">rađivali podaci. Zatim su se </w:t>
        </w:r>
        <w:r w:rsidR="00B11037">
          <w:t>javljali</w:t>
        </w:r>
        <w:r w:rsidR="007E0BAB">
          <w:t xml:space="preserve"> </w:t>
        </w:r>
      </w:ins>
      <w:ins w:id="2142" w:author="Luciano Kostelac" w:date="2023-02-16T03:28:00Z">
        <w:r w:rsidR="0098053F">
          <w:t xml:space="preserve">nejasni </w:t>
        </w:r>
      </w:ins>
      <w:ins w:id="2143" w:author="Luciano Kostelac" w:date="2023-02-16T03:26:00Z">
        <w:r w:rsidR="007E0BAB">
          <w:t xml:space="preserve">problemi vezani za </w:t>
        </w:r>
      </w:ins>
      <w:ins w:id="2144" w:author="Luciano Kostelac" w:date="2023-02-16T03:27:00Z">
        <w:r w:rsidR="00970EA7">
          <w:t xml:space="preserve">računala </w:t>
        </w:r>
      </w:ins>
      <w:ins w:id="2145" w:author="Luciano Kostelac" w:date="2023-02-16T03:28:00Z">
        <w:r w:rsidR="005A67A0">
          <w:t xml:space="preserve">i </w:t>
        </w:r>
      </w:ins>
      <w:ins w:id="2146" w:author="Luciano Kostelac" w:date="2023-02-16T03:29:00Z">
        <w:r w:rsidR="005A67A0">
          <w:t>Shimmer3 koji je uzrokovao najviše problema</w:t>
        </w:r>
      </w:ins>
      <w:ins w:id="2147" w:author="Luciano Kostelac" w:date="2023-02-16T03:28:00Z">
        <w:r w:rsidR="005A67A0">
          <w:t xml:space="preserve">. U nekim trenucima uređaji bi </w:t>
        </w:r>
      </w:ins>
      <w:ins w:id="2148" w:author="Luciano Kostelac" w:date="2023-02-16T03:29:00Z">
        <w:r w:rsidR="005A67A0">
          <w:t>radio kako treba, a zatim bi prestao raditi</w:t>
        </w:r>
      </w:ins>
      <w:ins w:id="2149" w:author="Luciano Kostelac" w:date="2023-02-16T03:30:00Z">
        <w:r w:rsidR="00B13690">
          <w:t xml:space="preserve"> što je radnom timu oduzelo jak</w:t>
        </w:r>
      </w:ins>
      <w:ins w:id="2150" w:author="Luciano Kostelac" w:date="2023-02-16T03:31:00Z">
        <w:r w:rsidR="008813B0">
          <w:t>o</w:t>
        </w:r>
      </w:ins>
      <w:ins w:id="2151" w:author="Luciano Kostelac" w:date="2023-02-16T03:30:00Z">
        <w:r w:rsidR="00B13690">
          <w:t xml:space="preserve"> puno vremena pri prikupljanju podataka jer bi često prestao raditi u trenutku ispitivanja</w:t>
        </w:r>
        <w:r w:rsidR="008813B0">
          <w:t>.</w:t>
        </w:r>
      </w:ins>
      <w:del w:id="2152" w:author="Luciano Kostelac" w:date="2023-02-16T03:26:00Z">
        <w:r w:rsidR="0061550D" w:rsidRPr="00A962DC" w:rsidDel="007E0BAB">
          <w:delText xml:space="preserve"> </w:delText>
        </w:r>
      </w:del>
    </w:p>
    <w:p w14:paraId="5FC4F3FE" w14:textId="2490F087" w:rsidR="00050962" w:rsidRDefault="00AF6B5F" w:rsidP="00566B94">
      <w:pPr>
        <w:rPr>
          <w:ins w:id="2153" w:author="Luka Zvonarek" w:date="2023-02-16T08:47:00Z"/>
        </w:rPr>
      </w:pPr>
      <w:r w:rsidRPr="00A962DC">
        <w:t xml:space="preserve">Pomoću Python koda </w:t>
      </w:r>
      <w:r w:rsidR="008944A8" w:rsidRPr="00A962DC">
        <w:t xml:space="preserve">obradili su se podaci, a na kraju su dobiveni </w:t>
      </w:r>
      <w:r w:rsidR="00035A22" w:rsidRPr="00A962DC">
        <w:t>željeni</w:t>
      </w:r>
      <w:r w:rsidR="006A523A" w:rsidRPr="00A962DC">
        <w:t xml:space="preserve"> rezultati</w:t>
      </w:r>
      <w:r w:rsidR="00035A22" w:rsidRPr="00A962DC">
        <w:t xml:space="preserve"> </w:t>
      </w:r>
      <w:r w:rsidR="003C1B74" w:rsidRPr="00A962DC">
        <w:t xml:space="preserve">kojima </w:t>
      </w:r>
      <w:r w:rsidR="00066054" w:rsidRPr="00A962DC">
        <w:t xml:space="preserve">možemo interpretirati vezu između </w:t>
      </w:r>
      <w:r w:rsidR="002F0E31" w:rsidRPr="00A962DC">
        <w:t>sile stiska i aktivacije mišića.</w:t>
      </w:r>
      <w:r w:rsidR="00886782" w:rsidRPr="00A962DC">
        <w:t xml:space="preserve"> </w:t>
      </w:r>
      <w:r w:rsidR="00EE1D25" w:rsidRPr="00A962DC">
        <w:t xml:space="preserve">Dobiveni rezultati ukazuju na </w:t>
      </w:r>
      <w:r w:rsidR="002808E7" w:rsidRPr="00A962DC">
        <w:t xml:space="preserve">jako veliku korelaciju </w:t>
      </w:r>
      <w:r w:rsidR="00821482" w:rsidRPr="00A962DC">
        <w:t xml:space="preserve">sile i aktivacije koja </w:t>
      </w:r>
      <w:r w:rsidR="00E4712A" w:rsidRPr="00A962DC">
        <w:t xml:space="preserve">u </w:t>
      </w:r>
      <w:r w:rsidR="0014748E" w:rsidRPr="00A962DC">
        <w:t>prosjeku iznosi 0.</w:t>
      </w:r>
      <w:del w:id="2154" w:author="Luka Zvonarek" w:date="2023-02-16T08:47:00Z">
        <w:r w:rsidR="0014748E" w:rsidRPr="00A962DC" w:rsidDel="00F13DE6">
          <w:delText>955</w:delText>
        </w:r>
      </w:del>
      <w:ins w:id="2155" w:author="Luka Zvonarek" w:date="2023-02-16T08:47:00Z">
        <w:r w:rsidR="00F13DE6" w:rsidRPr="00A962DC">
          <w:t>9</w:t>
        </w:r>
        <w:r w:rsidR="00F13DE6">
          <w:t>46</w:t>
        </w:r>
      </w:ins>
      <w:r w:rsidR="0014748E" w:rsidRPr="00A962DC">
        <w:t>.</w:t>
      </w:r>
      <w:ins w:id="2156" w:author="Luciano Kostelac" w:date="2023-02-16T03:31:00Z">
        <w:r w:rsidR="007A0BA7">
          <w:t xml:space="preserve"> Ovaj podatak ukazuje</w:t>
        </w:r>
      </w:ins>
      <w:ins w:id="2157" w:author="Luciano Kostelac" w:date="2023-02-16T03:32:00Z">
        <w:r w:rsidR="007A0BA7">
          <w:t xml:space="preserve"> nam na to da je zadatak dobro odrađen te da bi sljedeći cilj bio povezivanje </w:t>
        </w:r>
        <w:r w:rsidR="00A90A1C">
          <w:t xml:space="preserve">Shimmer senzora i uređaja za rehabilitaciju </w:t>
        </w:r>
      </w:ins>
    </w:p>
    <w:p w14:paraId="67682569" w14:textId="303646B4" w:rsidR="00F13DE6" w:rsidRPr="00A962DC" w:rsidRDefault="00F13DE6" w:rsidP="00566B94">
      <w:ins w:id="2158" w:author="Luka Zvonarek" w:date="2023-02-16T08:47:00Z">
        <w:r>
          <w:t xml:space="preserve">Sljedeći korak u ovom </w:t>
        </w:r>
      </w:ins>
      <w:ins w:id="2159" w:author="Luka Zvonarek" w:date="2023-02-16T08:48:00Z">
        <w:r>
          <w:t>projektu</w:t>
        </w:r>
      </w:ins>
      <w:ins w:id="2160" w:author="Luka Zvonarek" w:date="2023-02-16T08:47:00Z">
        <w:r>
          <w:t xml:space="preserve"> je</w:t>
        </w:r>
      </w:ins>
      <w:ins w:id="2161" w:author="Luka Zvonarek" w:date="2023-02-16T08:48:00Z">
        <w:r>
          <w:t xml:space="preserve"> implementirati dobivene parametre i FFT masku u ROS te ponoviti sv</w:t>
        </w:r>
      </w:ins>
      <w:ins w:id="2162" w:author="Luka Zvonarek" w:date="2023-02-16T08:49:00Z">
        <w:r>
          <w:t>ih 60 mjerenja na svih 10 subjekata</w:t>
        </w:r>
        <w:r w:rsidR="004D0C8C">
          <w:t xml:space="preserve"> te iz tih mjerenja izvući novu maksimalnu korelaciju.</w:t>
        </w:r>
      </w:ins>
      <w:ins w:id="2163" w:author="Luka Zvonarek" w:date="2023-02-16T08:47:00Z">
        <w:r>
          <w:t xml:space="preserve"> </w:t>
        </w:r>
      </w:ins>
    </w:p>
    <w:p w14:paraId="63B91281" w14:textId="4B2DA574" w:rsidR="00242AD2" w:rsidRPr="00A962DC" w:rsidRDefault="00DF5F24" w:rsidP="00566B94">
      <w:r w:rsidRPr="00A962DC">
        <w:t xml:space="preserve">Rad na projektu bio je zanimljiv. </w:t>
      </w:r>
      <w:r w:rsidR="004B0A20" w:rsidRPr="00A962DC">
        <w:t>Sudionici su se susreli s novim područjima</w:t>
      </w:r>
      <w:r w:rsidR="0039158F" w:rsidRPr="00A962DC">
        <w:t xml:space="preserve"> poput programiranja, </w:t>
      </w:r>
      <w:r w:rsidR="00CD48F1" w:rsidRPr="00A962DC">
        <w:t>princip</w:t>
      </w:r>
      <w:r w:rsidR="003B13CF" w:rsidRPr="00A962DC">
        <w:t>a</w:t>
      </w:r>
      <w:r w:rsidR="00CD48F1" w:rsidRPr="00A962DC">
        <w:t xml:space="preserve"> rada mišića</w:t>
      </w:r>
      <w:r w:rsidR="003B13CF" w:rsidRPr="00A962DC">
        <w:t xml:space="preserve"> </w:t>
      </w:r>
      <w:r w:rsidR="004262AB" w:rsidRPr="00A962DC">
        <w:t xml:space="preserve">itd. Neka područja bila </w:t>
      </w:r>
      <w:r w:rsidR="00335AE8" w:rsidRPr="00A962DC">
        <w:t xml:space="preserve">su teška za savladati i </w:t>
      </w:r>
      <w:r w:rsidR="00C44BF8" w:rsidRPr="00A962DC">
        <w:t xml:space="preserve">shvatiti pa je </w:t>
      </w:r>
      <w:r w:rsidR="00AD5C7B" w:rsidRPr="00A962DC">
        <w:t xml:space="preserve">utrošeno jako puno vremena za jako mali napredak. </w:t>
      </w:r>
    </w:p>
    <w:p w14:paraId="642ED9C7" w14:textId="278EA82E" w:rsidR="00F41196" w:rsidRPr="00A962DC" w:rsidRDefault="001529E5" w:rsidP="003D4D80">
      <w:pPr>
        <w:pStyle w:val="Heading1"/>
      </w:pPr>
      <w:r w:rsidRPr="00A962DC">
        <w:br w:type="page"/>
      </w:r>
    </w:p>
    <w:p w14:paraId="642ED9C8" w14:textId="77777777" w:rsidR="00F41196" w:rsidRPr="00A962DC" w:rsidRDefault="001529E5" w:rsidP="003D4D80">
      <w:pPr>
        <w:pStyle w:val="Heading1"/>
      </w:pPr>
      <w:bookmarkStart w:id="2164" w:name="_heading=h.3o7alnk" w:colFirst="0" w:colLast="0"/>
      <w:bookmarkStart w:id="2165" w:name="_Toc126618653"/>
      <w:bookmarkStart w:id="2166" w:name="_Toc127409791"/>
      <w:bookmarkEnd w:id="2164"/>
      <w:r w:rsidRPr="00A962DC">
        <w:lastRenderedPageBreak/>
        <w:t>Literatura</w:t>
      </w:r>
      <w:bookmarkEnd w:id="2165"/>
      <w:bookmarkEnd w:id="2166"/>
    </w:p>
    <w:p w14:paraId="642ED9C9" w14:textId="57EFB5FE" w:rsidR="00F41196" w:rsidRPr="00A962DC" w:rsidRDefault="001529E5">
      <w:commentRangeStart w:id="2167"/>
      <w:r w:rsidRPr="00A962DC">
        <w:t xml:space="preserve">[1] Unknown author.: ‘’EMG User Guide Revision 1.12’’, Retrieved from Internet,  </w:t>
      </w:r>
      <w:hyperlink r:id="rId46" w:anchor="page=13&amp;zoom=100,92,389">
        <w:r w:rsidRPr="00A962DC">
          <w:rPr>
            <w:color w:val="0563C1"/>
            <w:u w:val="single"/>
          </w:rPr>
          <w:t>https://shimmersensing.com/wp-content/docs/support/documentation/EMG_User_Guide_Rev1.12.pdf#page=13&amp;zoom=100,92,389</w:t>
        </w:r>
      </w:hyperlink>
      <w:r w:rsidRPr="00A962DC">
        <w:t>. 1.2.2023.</w:t>
      </w:r>
    </w:p>
    <w:p w14:paraId="642ED9CA" w14:textId="33EBCFAB" w:rsidR="00F41196" w:rsidRPr="00A962DC" w:rsidRDefault="001529E5">
      <w:r w:rsidRPr="00A962DC">
        <w:t>[2] Konrad, Peter.: ''The ABC of EMG'', Norax. USA,</w:t>
      </w:r>
    </w:p>
    <w:p w14:paraId="788A90A2" w14:textId="11E6A7CC" w:rsidR="0014748E" w:rsidRPr="00A962DC" w:rsidRDefault="0014748E">
      <w:r w:rsidRPr="00A962DC">
        <w:t xml:space="preserve">[3] </w:t>
      </w:r>
      <w:r w:rsidR="008A5113" w:rsidRPr="00A962DC">
        <w:t>Umjeravanje dinamometra za mjerenje hvata šakom, L. Zvonarek, M. Blagdan, 2022.</w:t>
      </w:r>
    </w:p>
    <w:p w14:paraId="58BFFF6B" w14:textId="0C5721C0" w:rsidR="00830FFD" w:rsidRPr="00A962DC" w:rsidRDefault="00830FFD">
      <w:r w:rsidRPr="00A962DC">
        <w:t>[4] S</w:t>
      </w:r>
      <w:del w:id="2168" w:author="Luciano Kostelac" w:date="2023-02-16T03:17:00Z">
        <w:r w:rsidRPr="00A962DC" w:rsidDel="001B4061">
          <w:delText>a</w:delText>
        </w:r>
      </w:del>
      <w:r w:rsidRPr="00A962DC">
        <w:t xml:space="preserve"> interneta: </w:t>
      </w:r>
      <w:hyperlink r:id="rId47" w:history="1">
        <w:r w:rsidRPr="00A962DC">
          <w:rPr>
            <w:rStyle w:val="Hyperlink"/>
          </w:rPr>
          <w:t>https://www.youtube.com/watch?v=spUNpyF58BY</w:t>
        </w:r>
      </w:hyperlink>
      <w:r w:rsidRPr="00A962DC">
        <w:t>, kanal 3brown1blue, preuzeto 7.2.2023.</w:t>
      </w:r>
    </w:p>
    <w:p w14:paraId="05B679E7" w14:textId="5602E6DB" w:rsidR="00830FFD" w:rsidRPr="00A962DC" w:rsidRDefault="007A082A">
      <w:r w:rsidRPr="00A962DC">
        <w:t>[5] S</w:t>
      </w:r>
      <w:del w:id="2169" w:author="Luciano Kostelac" w:date="2023-02-16T03:17:00Z">
        <w:r w:rsidRPr="00A962DC" w:rsidDel="001B4061">
          <w:delText>a</w:delText>
        </w:r>
      </w:del>
      <w:r w:rsidRPr="00A962DC">
        <w:t xml:space="preserve"> interneta: </w:t>
      </w:r>
      <w:hyperlink r:id="rId48" w:history="1">
        <w:r w:rsidRPr="00A962DC">
          <w:rPr>
            <w:rStyle w:val="Hyperlink"/>
          </w:rPr>
          <w:t>https://betterexplained.com/articles/an-interactive-guide-to-the-fourier-transform/</w:t>
        </w:r>
      </w:hyperlink>
      <w:r w:rsidRPr="00A962DC">
        <w:t>, preuzeto 7.2.2023.</w:t>
      </w:r>
    </w:p>
    <w:p w14:paraId="485F3AE5" w14:textId="03CA9F04" w:rsidR="007A082A" w:rsidRPr="00A962DC" w:rsidRDefault="007A082A" w:rsidP="007A082A">
      <w:r w:rsidRPr="00A962DC">
        <w:t>[6]  The Scientist and Engineer's Guide to Digital Signal Processing, Steven W. Smith</w:t>
      </w:r>
    </w:p>
    <w:p w14:paraId="0F43115B" w14:textId="4C8B5B6C" w:rsidR="00EA3578" w:rsidRPr="00A962DC" w:rsidRDefault="00EA3578" w:rsidP="007A082A">
      <w:r w:rsidRPr="00A962DC">
        <w:t xml:space="preserve">[7] Sa intereneta: </w:t>
      </w:r>
      <w:hyperlink r:id="rId49" w:history="1">
        <w:r w:rsidRPr="00A962DC">
          <w:rPr>
            <w:rStyle w:val="Hyperlink"/>
          </w:rPr>
          <w:t>https://dewesoft.com/daq/guide-to-fft-analysis</w:t>
        </w:r>
      </w:hyperlink>
      <w:r w:rsidRPr="00A962DC">
        <w:t>, preuzeto 7.2.2023.</w:t>
      </w:r>
    </w:p>
    <w:p w14:paraId="40C15899" w14:textId="49E3265F" w:rsidR="00F97BF2" w:rsidRPr="00A962DC" w:rsidRDefault="00F97BF2" w:rsidP="007A082A">
      <w:r w:rsidRPr="00A962DC">
        <w:t xml:space="preserve">[8] Sa interneta: </w:t>
      </w:r>
      <w:hyperlink r:id="rId50" w:history="1">
        <w:r w:rsidRPr="00A962DC">
          <w:rPr>
            <w:rStyle w:val="Hyperlink"/>
          </w:rPr>
          <w:t>https://github.com/tbazina/shimmer_ros</w:t>
        </w:r>
      </w:hyperlink>
      <w:r w:rsidRPr="00A962DC">
        <w:t>, preuzeto 7.2.2023</w:t>
      </w:r>
      <w:r w:rsidR="00634198" w:rsidRPr="00A962DC">
        <w:t>.</w:t>
      </w:r>
    </w:p>
    <w:p w14:paraId="764ACB35" w14:textId="77777777" w:rsidR="00101372" w:rsidRDefault="00603F1C">
      <w:pPr>
        <w:spacing w:before="0" w:after="160" w:line="259" w:lineRule="auto"/>
        <w:jc w:val="left"/>
        <w:rPr>
          <w:ins w:id="2170" w:author="Luciano Kostelac" w:date="2023-02-15T22:51:00Z"/>
        </w:rPr>
      </w:pPr>
      <w:r w:rsidRPr="00A962DC">
        <w:t xml:space="preserve">[9] Sa interneta: </w:t>
      </w:r>
      <w:hyperlink r:id="rId51" w:history="1">
        <w:r w:rsidR="00634198" w:rsidRPr="00A962DC">
          <w:rPr>
            <w:rStyle w:val="Hyperlink"/>
          </w:rPr>
          <w:t>https://www.mathworks.com/help/econ/rolling-window-estimation-of-state-space-models.html</w:t>
        </w:r>
      </w:hyperlink>
      <w:r w:rsidR="00634198" w:rsidRPr="00A962DC">
        <w:t xml:space="preserve"> , preuzeto 6.2.2023.</w:t>
      </w:r>
    </w:p>
    <w:p w14:paraId="668F76F3" w14:textId="4239A7FD" w:rsidR="00823440" w:rsidRDefault="00101372">
      <w:pPr>
        <w:spacing w:before="0" w:after="160" w:line="259" w:lineRule="auto"/>
        <w:jc w:val="left"/>
        <w:rPr>
          <w:ins w:id="2171" w:author="Luciano Kostelac" w:date="2023-02-16T02:26:00Z"/>
        </w:rPr>
      </w:pPr>
      <w:ins w:id="2172" w:author="Luciano Kostelac" w:date="2023-02-15T22:51:00Z">
        <w:r>
          <w:t>[10]</w:t>
        </w:r>
      </w:ins>
      <w:ins w:id="2173" w:author="Luciano Kostelac" w:date="2023-02-15T22:52:00Z">
        <w:r w:rsidR="00E60B3E">
          <w:t xml:space="preserve"> </w:t>
        </w:r>
      </w:ins>
      <w:ins w:id="2174" w:author="Luciano Kostelac" w:date="2023-02-16T03:22:00Z">
        <w:r w:rsidR="009C7B3B">
          <w:t xml:space="preserve">S interneta, </w:t>
        </w:r>
      </w:ins>
      <w:ins w:id="2175" w:author="Luciano Kostelac" w:date="2023-02-16T02:26:00Z">
        <w:r w:rsidR="00823440">
          <w:fldChar w:fldCharType="begin"/>
        </w:r>
        <w:r w:rsidR="00823440">
          <w:instrText xml:space="preserve"> HYPERLINK "</w:instrText>
        </w:r>
      </w:ins>
      <w:ins w:id="2176" w:author="Luciano Kostelac" w:date="2023-02-15T22:52:00Z">
        <w:r w:rsidR="00823440" w:rsidRPr="00E60B3E">
          <w:instrText>https://www.kenhub.com/en/library/anatomy/flexor-digitorum-profundus-muscle</w:instrText>
        </w:r>
      </w:ins>
      <w:ins w:id="2177" w:author="Luciano Kostelac" w:date="2023-02-16T02:26:00Z">
        <w:r w:rsidR="00823440">
          <w:instrText xml:space="preserve">" </w:instrText>
        </w:r>
        <w:r w:rsidR="00823440">
          <w:fldChar w:fldCharType="separate"/>
        </w:r>
      </w:ins>
      <w:ins w:id="2178" w:author="Luciano Kostelac" w:date="2023-02-15T22:52:00Z">
        <w:r w:rsidR="00823440" w:rsidRPr="00A3701D">
          <w:rPr>
            <w:rStyle w:val="Hyperlink"/>
          </w:rPr>
          <w:t>https://www.kenhub.com/en/library/anatomy/flexor-digitorum-profundus-muscle</w:t>
        </w:r>
      </w:ins>
      <w:ins w:id="2179" w:author="Luciano Kostelac" w:date="2023-02-16T02:26:00Z">
        <w:r w:rsidR="00823440">
          <w:fldChar w:fldCharType="end"/>
        </w:r>
      </w:ins>
      <w:ins w:id="2180" w:author="Luciano Kostelac" w:date="2023-02-15T22:52:00Z">
        <w:r w:rsidR="00E60B3E" w:rsidRPr="00E60B3E">
          <w:t xml:space="preserve"> </w:t>
        </w:r>
      </w:ins>
      <w:ins w:id="2181" w:author="Luciano Kostelac" w:date="2023-02-16T03:22:00Z">
        <w:r w:rsidR="009C7B3B">
          <w:t>, 14.2.2023.</w:t>
        </w:r>
      </w:ins>
    </w:p>
    <w:p w14:paraId="35A00B60" w14:textId="415B5DA3" w:rsidR="00823440" w:rsidRDefault="00823440">
      <w:pPr>
        <w:spacing w:before="0" w:after="160" w:line="259" w:lineRule="auto"/>
        <w:jc w:val="left"/>
        <w:rPr>
          <w:ins w:id="2182" w:author="Luciano Kostelac" w:date="2023-02-16T02:48:00Z"/>
        </w:rPr>
      </w:pPr>
      <w:ins w:id="2183" w:author="Luciano Kostelac" w:date="2023-02-16T02:26:00Z">
        <w:r>
          <w:t>[11]</w:t>
        </w:r>
      </w:ins>
      <w:ins w:id="2184" w:author="Luciano Kostelac" w:date="2023-02-16T03:18:00Z">
        <w:r w:rsidR="004F054E">
          <w:t xml:space="preserve"> </w:t>
        </w:r>
      </w:ins>
      <w:ins w:id="2185" w:author="Luciano Kostelac" w:date="2023-02-16T03:22:00Z">
        <w:r w:rsidR="009C7B3B">
          <w:t xml:space="preserve">S interneta, </w:t>
        </w:r>
      </w:ins>
      <w:ins w:id="2186" w:author="Luciano Kostelac" w:date="2023-02-16T03:18:00Z">
        <w:r w:rsidR="00706A7E">
          <w:t>B</w:t>
        </w:r>
        <w:r w:rsidR="004F054E">
          <w:t>azina</w:t>
        </w:r>
        <w:r w:rsidR="00706A7E">
          <w:t>,</w:t>
        </w:r>
        <w:r w:rsidR="004F054E">
          <w:t xml:space="preserve"> Tomislav.:</w:t>
        </w:r>
      </w:ins>
      <w:ins w:id="2187" w:author="Luciano Kostelac" w:date="2023-02-16T03:19:00Z">
        <w:r w:rsidR="00706A7E">
          <w:t xml:space="preserve"> </w:t>
        </w:r>
        <w:r w:rsidR="001D1A04">
          <w:t>godirect_ros &amp; godirect</w:t>
        </w:r>
        <w:r w:rsidR="00441119">
          <w:t>_shimmer_ros</w:t>
        </w:r>
      </w:ins>
      <w:ins w:id="2188" w:author="Luciano Kostelac" w:date="2023-02-16T03:20:00Z">
        <w:r w:rsidR="00441119">
          <w:t>''</w:t>
        </w:r>
      </w:ins>
      <w:ins w:id="2189" w:author="Luciano Kostelac" w:date="2023-02-16T03:18:00Z">
        <w:r w:rsidR="004F054E">
          <w:t xml:space="preserve"> </w:t>
        </w:r>
      </w:ins>
      <w:ins w:id="2190" w:author="Luciano Kostelac" w:date="2023-02-16T02:26:00Z">
        <w:r>
          <w:t xml:space="preserve"> </w:t>
        </w:r>
      </w:ins>
      <w:ins w:id="2191" w:author="Luciano Kostelac" w:date="2023-02-16T02:48:00Z">
        <w:r w:rsidR="00DA0DB8">
          <w:fldChar w:fldCharType="begin"/>
        </w:r>
        <w:r w:rsidR="00DA0DB8">
          <w:instrText xml:space="preserve"> HYPERLINK "</w:instrText>
        </w:r>
        <w:r w:rsidR="00DA0DB8" w:rsidRPr="00DA0DB8">
          <w:instrText>https://github.com/tbazina/godirect_ros</w:instrText>
        </w:r>
        <w:r w:rsidR="00DA0DB8">
          <w:instrText xml:space="preserve">" </w:instrText>
        </w:r>
        <w:r w:rsidR="00DA0DB8">
          <w:fldChar w:fldCharType="separate"/>
        </w:r>
        <w:r w:rsidR="00DA0DB8" w:rsidRPr="00A3701D">
          <w:rPr>
            <w:rStyle w:val="Hyperlink"/>
          </w:rPr>
          <w:t>https://github.com/tbazina/godirect_ros</w:t>
        </w:r>
        <w:r w:rsidR="00DA0DB8">
          <w:fldChar w:fldCharType="end"/>
        </w:r>
      </w:ins>
      <w:ins w:id="2192" w:author="Luciano Kostelac" w:date="2023-02-16T03:21:00Z">
        <w:r w:rsidR="001D7C85">
          <w:t xml:space="preserve"> , S interneta, 14.2.2023.</w:t>
        </w:r>
      </w:ins>
    </w:p>
    <w:p w14:paraId="37D7B263" w14:textId="26A7FD88" w:rsidR="00DA0DB8" w:rsidRDefault="002B26A6">
      <w:pPr>
        <w:spacing w:before="0" w:after="160" w:line="259" w:lineRule="auto"/>
        <w:jc w:val="left"/>
        <w:rPr>
          <w:ins w:id="2193" w:author="Luka Zvonarek" w:date="2023-02-16T08:31:00Z"/>
        </w:rPr>
      </w:pPr>
      <w:ins w:id="2194" w:author="Luciano Kostelac" w:date="2023-02-16T02:49:00Z">
        <w:r>
          <w:t xml:space="preserve">[12] </w:t>
        </w:r>
      </w:ins>
      <w:ins w:id="2195" w:author="Luciano Kostelac" w:date="2023-02-16T03:22:00Z">
        <w:r w:rsidR="009C7B3B">
          <w:t xml:space="preserve">S interneta, </w:t>
        </w:r>
        <w:r w:rsidR="009C7B3B">
          <w:fldChar w:fldCharType="begin"/>
        </w:r>
        <w:r w:rsidR="009C7B3B">
          <w:instrText xml:space="preserve"> HYPERLINK "</w:instrText>
        </w:r>
      </w:ins>
      <w:ins w:id="2196" w:author="Luciano Kostelac" w:date="2023-02-16T02:49:00Z">
        <w:r w:rsidR="009C7B3B" w:rsidRPr="002B26A6">
          <w:instrText>https://www.itl.nist.gov/div898/handbook/pri/section3/pri332.htm</w:instrText>
        </w:r>
      </w:ins>
      <w:ins w:id="2197" w:author="Luciano Kostelac" w:date="2023-02-16T03:22:00Z">
        <w:r w:rsidR="009C7B3B">
          <w:instrText xml:space="preserve">" </w:instrText>
        </w:r>
        <w:r w:rsidR="009C7B3B">
          <w:fldChar w:fldCharType="separate"/>
        </w:r>
      </w:ins>
      <w:ins w:id="2198" w:author="Luciano Kostelac" w:date="2023-02-16T02:49:00Z">
        <w:r w:rsidR="009C7B3B" w:rsidRPr="00A3701D">
          <w:rPr>
            <w:rStyle w:val="Hyperlink"/>
          </w:rPr>
          <w:t>https://www.itl.nist.gov/div898/handbook/pri/section3/pri332.htm</w:t>
        </w:r>
      </w:ins>
      <w:ins w:id="2199" w:author="Luciano Kostelac" w:date="2023-02-16T03:22:00Z">
        <w:r w:rsidR="009C7B3B">
          <w:fldChar w:fldCharType="end"/>
        </w:r>
        <w:r w:rsidR="009C7B3B">
          <w:t>, 14.2.2023.</w:t>
        </w:r>
      </w:ins>
    </w:p>
    <w:p w14:paraId="15B60467" w14:textId="7DADD6DD" w:rsidR="00547F1D" w:rsidRDefault="00547F1D">
      <w:pPr>
        <w:spacing w:before="0" w:after="160" w:line="259" w:lineRule="auto"/>
        <w:jc w:val="left"/>
        <w:rPr>
          <w:ins w:id="2200" w:author="Luciano Kostelac" w:date="2023-02-16T02:26:00Z"/>
        </w:rPr>
      </w:pPr>
      <w:ins w:id="2201" w:author="Luka Zvonarek" w:date="2023-02-16T08:31:00Z">
        <w:r>
          <w:t xml:space="preserve">[13] S interneta, Zvonarek, Luka, </w:t>
        </w:r>
        <w:r>
          <w:fldChar w:fldCharType="begin"/>
        </w:r>
        <w:r>
          <w:instrText xml:space="preserve"> HYPERLINK "</w:instrText>
        </w:r>
        <w:r w:rsidRPr="00547F1D">
          <w:instrText>https://github.com/kittnznstuff/UMS-RiTeh</w:instrText>
        </w:r>
        <w:r>
          <w:instrText xml:space="preserve">" </w:instrText>
        </w:r>
        <w:r>
          <w:fldChar w:fldCharType="separate"/>
        </w:r>
        <w:r w:rsidRPr="00740E16">
          <w:rPr>
            <w:rStyle w:val="Hyperlink"/>
          </w:rPr>
          <w:t>https://github.com/kittnznstuff/UMS-RiTeh</w:t>
        </w:r>
        <w:r>
          <w:fldChar w:fldCharType="end"/>
        </w:r>
        <w:r>
          <w:t>, 14.2.2023.</w:t>
        </w:r>
      </w:ins>
    </w:p>
    <w:p w14:paraId="642ED9CB" w14:textId="12DA94E9" w:rsidR="00F41196" w:rsidRPr="00A962DC" w:rsidRDefault="001529E5">
      <w:pPr>
        <w:spacing w:before="0" w:after="160" w:line="259" w:lineRule="auto"/>
        <w:jc w:val="left"/>
      </w:pPr>
      <w:r w:rsidRPr="00A962DC">
        <w:br w:type="page"/>
      </w:r>
      <w:commentRangeEnd w:id="2167"/>
      <w:r w:rsidR="00D40F12" w:rsidRPr="00A962DC">
        <w:rPr>
          <w:rStyle w:val="CommentReference"/>
        </w:rPr>
        <w:commentReference w:id="2167"/>
      </w:r>
    </w:p>
    <w:p w14:paraId="642ED9CC" w14:textId="77777777" w:rsidR="00F41196" w:rsidRPr="00A962DC" w:rsidRDefault="001529E5" w:rsidP="003D4D80">
      <w:pPr>
        <w:pStyle w:val="Heading1"/>
      </w:pPr>
      <w:bookmarkStart w:id="2202" w:name="_Toc126618654"/>
      <w:bookmarkStart w:id="2203" w:name="_Toc127409792"/>
      <w:r w:rsidRPr="00A962DC">
        <w:lastRenderedPageBreak/>
        <w:t>Popis slika</w:t>
      </w:r>
      <w:bookmarkEnd w:id="2202"/>
      <w:bookmarkEnd w:id="2203"/>
    </w:p>
    <w:bookmarkStart w:id="2204" w:name="_heading=h.23ckvvd" w:colFirst="0" w:colLast="0"/>
    <w:bookmarkEnd w:id="2204"/>
    <w:p w14:paraId="78A930E1" w14:textId="5A2C3411" w:rsidR="00344581" w:rsidRDefault="00CC2002">
      <w:pPr>
        <w:pStyle w:val="TableofFigures"/>
        <w:tabs>
          <w:tab w:val="right" w:leader="dot" w:pos="9016"/>
        </w:tabs>
        <w:rPr>
          <w:ins w:id="2205" w:author="Luciano Kostelac" w:date="2023-02-16T03:16:00Z"/>
          <w:rFonts w:asciiTheme="minorHAnsi" w:eastAsiaTheme="minorEastAsia" w:hAnsiTheme="minorHAnsi" w:cstheme="minorBidi"/>
          <w:noProof/>
          <w:sz w:val="22"/>
          <w:szCs w:val="22"/>
        </w:rPr>
      </w:pPr>
      <w:r w:rsidRPr="00A962DC">
        <w:fldChar w:fldCharType="begin"/>
      </w:r>
      <w:r w:rsidRPr="00A962DC">
        <w:instrText xml:space="preserve"> TOC \h \z \c "Slika" </w:instrText>
      </w:r>
      <w:r w:rsidRPr="00A962DC">
        <w:fldChar w:fldCharType="separate"/>
      </w:r>
      <w:ins w:id="2206" w:author="Luciano Kostelac" w:date="2023-02-16T03:16:00Z">
        <w:r w:rsidR="00344581" w:rsidRPr="00353967">
          <w:rPr>
            <w:rStyle w:val="Hyperlink"/>
            <w:noProof/>
          </w:rPr>
          <w:fldChar w:fldCharType="begin"/>
        </w:r>
        <w:r w:rsidR="00344581" w:rsidRPr="00353967">
          <w:rPr>
            <w:rStyle w:val="Hyperlink"/>
            <w:noProof/>
          </w:rPr>
          <w:instrText xml:space="preserve"> </w:instrText>
        </w:r>
        <w:r w:rsidR="00344581">
          <w:rPr>
            <w:noProof/>
          </w:rPr>
          <w:instrText>HYPERLINK \l "_Toc127409799"</w:instrText>
        </w:r>
        <w:r w:rsidR="00344581" w:rsidRPr="00353967">
          <w:rPr>
            <w:rStyle w:val="Hyperlink"/>
            <w:noProof/>
          </w:rPr>
          <w:instrText xml:space="preserve"> </w:instrText>
        </w:r>
        <w:r w:rsidR="00344581" w:rsidRPr="00353967">
          <w:rPr>
            <w:rStyle w:val="Hyperlink"/>
            <w:noProof/>
          </w:rPr>
          <w:fldChar w:fldCharType="separate"/>
        </w:r>
        <w:r w:rsidR="00344581" w:rsidRPr="00353967">
          <w:rPr>
            <w:rStyle w:val="Hyperlink"/>
            <w:noProof/>
          </w:rPr>
          <w:t>Slika 2.1 Prikazuje izmjenu poruka između čvorova (eng. Nodes) i teme (eng. Topic). U našem slučaju događa se komunikacija između računala, dinamometra i senzora. Senzor i dinamometar predstavljaju objavljivača (eng. Publisher) koji šalju informacije. Da bi računalo dobilo informacije mora se pretplatiti na temu. Računalo je tada ''pretplatnik'' (eng. Subscriber). Rosbag omogućuje snimanje ovih poruka tj. podataka te ponovnu reprodukciju.</w:t>
        </w:r>
        <w:r w:rsidR="00344581">
          <w:rPr>
            <w:noProof/>
            <w:webHidden/>
          </w:rPr>
          <w:tab/>
        </w:r>
        <w:r w:rsidR="00344581">
          <w:rPr>
            <w:noProof/>
            <w:webHidden/>
          </w:rPr>
          <w:fldChar w:fldCharType="begin"/>
        </w:r>
        <w:r w:rsidR="00344581">
          <w:rPr>
            <w:noProof/>
            <w:webHidden/>
          </w:rPr>
          <w:instrText xml:space="preserve"> PAGEREF _Toc127409799 \h </w:instrText>
        </w:r>
      </w:ins>
      <w:r w:rsidR="00344581">
        <w:rPr>
          <w:noProof/>
          <w:webHidden/>
        </w:rPr>
      </w:r>
      <w:r w:rsidR="00344581">
        <w:rPr>
          <w:noProof/>
          <w:webHidden/>
        </w:rPr>
        <w:fldChar w:fldCharType="separate"/>
      </w:r>
      <w:ins w:id="2207" w:author="Luciano Kostelac" w:date="2023-02-16T03:16:00Z">
        <w:r w:rsidR="00344581">
          <w:rPr>
            <w:noProof/>
            <w:webHidden/>
          </w:rPr>
          <w:t>4</w:t>
        </w:r>
        <w:r w:rsidR="00344581">
          <w:rPr>
            <w:noProof/>
            <w:webHidden/>
          </w:rPr>
          <w:fldChar w:fldCharType="end"/>
        </w:r>
        <w:r w:rsidR="00344581" w:rsidRPr="00353967">
          <w:rPr>
            <w:rStyle w:val="Hyperlink"/>
            <w:noProof/>
          </w:rPr>
          <w:fldChar w:fldCharType="end"/>
        </w:r>
      </w:ins>
    </w:p>
    <w:p w14:paraId="0DC50E78" w14:textId="266DB28B" w:rsidR="00344581" w:rsidRDefault="00344581">
      <w:pPr>
        <w:pStyle w:val="TableofFigures"/>
        <w:tabs>
          <w:tab w:val="right" w:leader="dot" w:pos="9016"/>
        </w:tabs>
        <w:rPr>
          <w:ins w:id="2208" w:author="Luciano Kostelac" w:date="2023-02-16T03:16:00Z"/>
          <w:rFonts w:asciiTheme="minorHAnsi" w:eastAsiaTheme="minorEastAsia" w:hAnsiTheme="minorHAnsi" w:cstheme="minorBidi"/>
          <w:noProof/>
          <w:sz w:val="22"/>
          <w:szCs w:val="22"/>
        </w:rPr>
      </w:pPr>
      <w:ins w:id="2209"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"https://d.docs.live.net/69d3b2950e9a9cba/Radna%20površina/UMSG3_2023_britvic%20i%20stef%20dio%20rjesen%20(1).docx" \l "_Toc127409800"</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3.1 Kalibracijska sila od 20N</w:t>
        </w:r>
        <w:r>
          <w:rPr>
            <w:noProof/>
            <w:webHidden/>
          </w:rPr>
          <w:tab/>
        </w:r>
        <w:r>
          <w:rPr>
            <w:noProof/>
            <w:webHidden/>
          </w:rPr>
          <w:fldChar w:fldCharType="begin"/>
        </w:r>
        <w:r>
          <w:rPr>
            <w:noProof/>
            <w:webHidden/>
          </w:rPr>
          <w:instrText xml:space="preserve"> PAGEREF _Toc127409800 \h </w:instrText>
        </w:r>
      </w:ins>
      <w:r>
        <w:rPr>
          <w:noProof/>
          <w:webHidden/>
        </w:rPr>
      </w:r>
      <w:r>
        <w:rPr>
          <w:noProof/>
          <w:webHidden/>
        </w:rPr>
        <w:fldChar w:fldCharType="separate"/>
      </w:r>
      <w:ins w:id="2210" w:author="Luciano Kostelac" w:date="2023-02-16T03:16:00Z">
        <w:r>
          <w:rPr>
            <w:noProof/>
            <w:webHidden/>
          </w:rPr>
          <w:t>6</w:t>
        </w:r>
        <w:r>
          <w:rPr>
            <w:noProof/>
            <w:webHidden/>
          </w:rPr>
          <w:fldChar w:fldCharType="end"/>
        </w:r>
        <w:r w:rsidRPr="00353967">
          <w:rPr>
            <w:rStyle w:val="Hyperlink"/>
            <w:noProof/>
          </w:rPr>
          <w:fldChar w:fldCharType="end"/>
        </w:r>
      </w:ins>
    </w:p>
    <w:p w14:paraId="5BC8C644" w14:textId="7BB0235A" w:rsidR="00344581" w:rsidRDefault="00344581">
      <w:pPr>
        <w:pStyle w:val="TableofFigures"/>
        <w:tabs>
          <w:tab w:val="right" w:leader="dot" w:pos="9016"/>
        </w:tabs>
        <w:rPr>
          <w:ins w:id="2211" w:author="Luciano Kostelac" w:date="2023-02-16T03:16:00Z"/>
          <w:rFonts w:asciiTheme="minorHAnsi" w:eastAsiaTheme="minorEastAsia" w:hAnsiTheme="minorHAnsi" w:cstheme="minorBidi"/>
          <w:noProof/>
          <w:sz w:val="22"/>
          <w:szCs w:val="22"/>
        </w:rPr>
      </w:pPr>
      <w:ins w:id="2212"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"https://d.docs.live.net/69d3b2950e9a9cba/Radna%20površina/UMSG3_2023_britvic%20i%20stef%20dio%20rjesen%20(1).docx" \l "_Toc127409801"</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3.2 Kalibracijska sila od 150N</w:t>
        </w:r>
        <w:r>
          <w:rPr>
            <w:noProof/>
            <w:webHidden/>
          </w:rPr>
          <w:tab/>
        </w:r>
        <w:r>
          <w:rPr>
            <w:noProof/>
            <w:webHidden/>
          </w:rPr>
          <w:fldChar w:fldCharType="begin"/>
        </w:r>
        <w:r>
          <w:rPr>
            <w:noProof/>
            <w:webHidden/>
          </w:rPr>
          <w:instrText xml:space="preserve"> PAGEREF _Toc127409801 \h </w:instrText>
        </w:r>
      </w:ins>
      <w:r>
        <w:rPr>
          <w:noProof/>
          <w:webHidden/>
        </w:rPr>
      </w:r>
      <w:r>
        <w:rPr>
          <w:noProof/>
          <w:webHidden/>
        </w:rPr>
        <w:fldChar w:fldCharType="separate"/>
      </w:r>
      <w:ins w:id="2213" w:author="Luciano Kostelac" w:date="2023-02-16T03:16:00Z">
        <w:r>
          <w:rPr>
            <w:noProof/>
            <w:webHidden/>
          </w:rPr>
          <w:t>6</w:t>
        </w:r>
        <w:r>
          <w:rPr>
            <w:noProof/>
            <w:webHidden/>
          </w:rPr>
          <w:fldChar w:fldCharType="end"/>
        </w:r>
        <w:r w:rsidRPr="00353967">
          <w:rPr>
            <w:rStyle w:val="Hyperlink"/>
            <w:noProof/>
          </w:rPr>
          <w:fldChar w:fldCharType="end"/>
        </w:r>
      </w:ins>
    </w:p>
    <w:p w14:paraId="406B1324" w14:textId="702DE962" w:rsidR="00344581" w:rsidRDefault="00344581">
      <w:pPr>
        <w:pStyle w:val="TableofFigures"/>
        <w:tabs>
          <w:tab w:val="right" w:leader="dot" w:pos="9016"/>
        </w:tabs>
        <w:rPr>
          <w:ins w:id="2214" w:author="Luciano Kostelac" w:date="2023-02-16T03:16:00Z"/>
          <w:rFonts w:asciiTheme="minorHAnsi" w:eastAsiaTheme="minorEastAsia" w:hAnsiTheme="minorHAnsi" w:cstheme="minorBidi"/>
          <w:noProof/>
          <w:sz w:val="22"/>
          <w:szCs w:val="22"/>
        </w:rPr>
      </w:pPr>
      <w:ins w:id="2215"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"https://d.docs.live.net/69d3b2950e9a9cba/Radna%20površina/UMSG3_2023_britvic%20i%20stef%20dio%20rjesen%20(1).docx" \l "_Toc127409802"</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3.3 Kalibracijska sila od 50N</w:t>
        </w:r>
        <w:r>
          <w:rPr>
            <w:noProof/>
            <w:webHidden/>
          </w:rPr>
          <w:tab/>
        </w:r>
        <w:r>
          <w:rPr>
            <w:noProof/>
            <w:webHidden/>
          </w:rPr>
          <w:fldChar w:fldCharType="begin"/>
        </w:r>
        <w:r>
          <w:rPr>
            <w:noProof/>
            <w:webHidden/>
          </w:rPr>
          <w:instrText xml:space="preserve"> PAGEREF _Toc127409802 \h </w:instrText>
        </w:r>
      </w:ins>
      <w:r>
        <w:rPr>
          <w:noProof/>
          <w:webHidden/>
        </w:rPr>
      </w:r>
      <w:r>
        <w:rPr>
          <w:noProof/>
          <w:webHidden/>
        </w:rPr>
        <w:fldChar w:fldCharType="separate"/>
      </w:r>
      <w:ins w:id="2216" w:author="Luciano Kostelac" w:date="2023-02-16T03:16:00Z">
        <w:r>
          <w:rPr>
            <w:noProof/>
            <w:webHidden/>
          </w:rPr>
          <w:t>6</w:t>
        </w:r>
        <w:r>
          <w:rPr>
            <w:noProof/>
            <w:webHidden/>
          </w:rPr>
          <w:fldChar w:fldCharType="end"/>
        </w:r>
        <w:r w:rsidRPr="00353967">
          <w:rPr>
            <w:rStyle w:val="Hyperlink"/>
            <w:noProof/>
          </w:rPr>
          <w:fldChar w:fldCharType="end"/>
        </w:r>
      </w:ins>
    </w:p>
    <w:p w14:paraId="66CA3041" w14:textId="6DEEC8CC" w:rsidR="00344581" w:rsidRDefault="00344581">
      <w:pPr>
        <w:pStyle w:val="TableofFigures"/>
        <w:tabs>
          <w:tab w:val="right" w:leader="dot" w:pos="9016"/>
        </w:tabs>
        <w:rPr>
          <w:ins w:id="2217" w:author="Luciano Kostelac" w:date="2023-02-16T03:16:00Z"/>
          <w:rFonts w:asciiTheme="minorHAnsi" w:eastAsiaTheme="minorEastAsia" w:hAnsiTheme="minorHAnsi" w:cstheme="minorBidi"/>
          <w:noProof/>
          <w:sz w:val="22"/>
          <w:szCs w:val="22"/>
        </w:rPr>
      </w:pPr>
      <w:ins w:id="2218"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"https://d.docs.live.net/69d3b2950e9a9cba/Radna%20površina/UMSG3_2023_britvic%20i%20stef%20dio%20rjesen%20(1).docx" \l "_Toc127409803"</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3.4 Kalibracijska sila od 550N</w:t>
        </w:r>
        <w:r>
          <w:rPr>
            <w:noProof/>
            <w:webHidden/>
          </w:rPr>
          <w:tab/>
        </w:r>
        <w:r>
          <w:rPr>
            <w:noProof/>
            <w:webHidden/>
          </w:rPr>
          <w:fldChar w:fldCharType="begin"/>
        </w:r>
        <w:r>
          <w:rPr>
            <w:noProof/>
            <w:webHidden/>
          </w:rPr>
          <w:instrText xml:space="preserve"> PAGEREF _Toc127409803 \h </w:instrText>
        </w:r>
      </w:ins>
      <w:r>
        <w:rPr>
          <w:noProof/>
          <w:webHidden/>
        </w:rPr>
      </w:r>
      <w:r>
        <w:rPr>
          <w:noProof/>
          <w:webHidden/>
        </w:rPr>
        <w:fldChar w:fldCharType="separate"/>
      </w:r>
      <w:ins w:id="2219" w:author="Luciano Kostelac" w:date="2023-02-16T03:16:00Z">
        <w:r>
          <w:rPr>
            <w:noProof/>
            <w:webHidden/>
          </w:rPr>
          <w:t>6</w:t>
        </w:r>
        <w:r>
          <w:rPr>
            <w:noProof/>
            <w:webHidden/>
          </w:rPr>
          <w:fldChar w:fldCharType="end"/>
        </w:r>
        <w:r w:rsidRPr="00353967">
          <w:rPr>
            <w:rStyle w:val="Hyperlink"/>
            <w:noProof/>
          </w:rPr>
          <w:fldChar w:fldCharType="end"/>
        </w:r>
      </w:ins>
    </w:p>
    <w:p w14:paraId="75AA2831" w14:textId="19AC45A2" w:rsidR="00344581" w:rsidRDefault="00344581">
      <w:pPr>
        <w:pStyle w:val="TableofFigures"/>
        <w:tabs>
          <w:tab w:val="right" w:leader="dot" w:pos="9016"/>
        </w:tabs>
        <w:rPr>
          <w:ins w:id="2220" w:author="Luciano Kostelac" w:date="2023-02-16T03:16:00Z"/>
          <w:rFonts w:asciiTheme="minorHAnsi" w:eastAsiaTheme="minorEastAsia" w:hAnsiTheme="minorHAnsi" w:cstheme="minorBidi"/>
          <w:noProof/>
          <w:sz w:val="22"/>
          <w:szCs w:val="22"/>
        </w:rPr>
      </w:pPr>
      <w:ins w:id="2221"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"_Toc127409804"</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3.5 Vernier go direct dinamometar</w:t>
        </w:r>
        <w:r>
          <w:rPr>
            <w:noProof/>
            <w:webHidden/>
          </w:rPr>
          <w:tab/>
        </w:r>
        <w:r>
          <w:rPr>
            <w:noProof/>
            <w:webHidden/>
          </w:rPr>
          <w:fldChar w:fldCharType="begin"/>
        </w:r>
        <w:r>
          <w:rPr>
            <w:noProof/>
            <w:webHidden/>
          </w:rPr>
          <w:instrText xml:space="preserve"> PAGEREF _Toc127409804 \h </w:instrText>
        </w:r>
      </w:ins>
      <w:r>
        <w:rPr>
          <w:noProof/>
          <w:webHidden/>
        </w:rPr>
      </w:r>
      <w:r>
        <w:rPr>
          <w:noProof/>
          <w:webHidden/>
        </w:rPr>
        <w:fldChar w:fldCharType="separate"/>
      </w:r>
      <w:ins w:id="2222" w:author="Luciano Kostelac" w:date="2023-02-16T03:16:00Z">
        <w:r>
          <w:rPr>
            <w:noProof/>
            <w:webHidden/>
          </w:rPr>
          <w:t>7</w:t>
        </w:r>
        <w:r>
          <w:rPr>
            <w:noProof/>
            <w:webHidden/>
          </w:rPr>
          <w:fldChar w:fldCharType="end"/>
        </w:r>
        <w:r w:rsidRPr="00353967">
          <w:rPr>
            <w:rStyle w:val="Hyperlink"/>
            <w:noProof/>
          </w:rPr>
          <w:fldChar w:fldCharType="end"/>
        </w:r>
      </w:ins>
    </w:p>
    <w:p w14:paraId="1BD4E64D" w14:textId="7743D8A3" w:rsidR="00344581" w:rsidRDefault="00344581">
      <w:pPr>
        <w:pStyle w:val="TableofFigures"/>
        <w:tabs>
          <w:tab w:val="right" w:leader="dot" w:pos="9016"/>
        </w:tabs>
        <w:rPr>
          <w:ins w:id="2223" w:author="Luciano Kostelac" w:date="2023-02-16T03:16:00Z"/>
          <w:rFonts w:asciiTheme="minorHAnsi" w:eastAsiaTheme="minorEastAsia" w:hAnsiTheme="minorHAnsi" w:cstheme="minorBidi"/>
          <w:noProof/>
          <w:sz w:val="22"/>
          <w:szCs w:val="22"/>
        </w:rPr>
      </w:pPr>
      <w:ins w:id="2224"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"_Toc127409805"</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3.6 Graf polinomne aproksimacije</w:t>
        </w:r>
        <w:r>
          <w:rPr>
            <w:noProof/>
            <w:webHidden/>
          </w:rPr>
          <w:tab/>
        </w:r>
        <w:r>
          <w:rPr>
            <w:noProof/>
            <w:webHidden/>
          </w:rPr>
          <w:fldChar w:fldCharType="begin"/>
        </w:r>
        <w:r>
          <w:rPr>
            <w:noProof/>
            <w:webHidden/>
          </w:rPr>
          <w:instrText xml:space="preserve"> PAGEREF _Toc127409805 \h </w:instrText>
        </w:r>
      </w:ins>
      <w:r>
        <w:rPr>
          <w:noProof/>
          <w:webHidden/>
        </w:rPr>
      </w:r>
      <w:r>
        <w:rPr>
          <w:noProof/>
          <w:webHidden/>
        </w:rPr>
        <w:fldChar w:fldCharType="separate"/>
      </w:r>
      <w:ins w:id="2225" w:author="Luciano Kostelac" w:date="2023-02-16T03:16:00Z">
        <w:r>
          <w:rPr>
            <w:noProof/>
            <w:webHidden/>
          </w:rPr>
          <w:t>11</w:t>
        </w:r>
        <w:r>
          <w:rPr>
            <w:noProof/>
            <w:webHidden/>
          </w:rPr>
          <w:fldChar w:fldCharType="end"/>
        </w:r>
        <w:r w:rsidRPr="00353967">
          <w:rPr>
            <w:rStyle w:val="Hyperlink"/>
            <w:noProof/>
          </w:rPr>
          <w:fldChar w:fldCharType="end"/>
        </w:r>
      </w:ins>
    </w:p>
    <w:p w14:paraId="5193CD3F" w14:textId="1046A717" w:rsidR="00344581" w:rsidRDefault="00344581">
      <w:pPr>
        <w:pStyle w:val="TableofFigures"/>
        <w:tabs>
          <w:tab w:val="right" w:leader="dot" w:pos="9016"/>
        </w:tabs>
        <w:rPr>
          <w:ins w:id="2226" w:author="Luciano Kostelac" w:date="2023-02-16T03:16:00Z"/>
          <w:rFonts w:asciiTheme="minorHAnsi" w:eastAsiaTheme="minorEastAsia" w:hAnsiTheme="minorHAnsi" w:cstheme="minorBidi"/>
          <w:noProof/>
          <w:sz w:val="22"/>
          <w:szCs w:val="22"/>
        </w:rPr>
      </w:pPr>
      <w:ins w:id="2227"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"_Toc127409806"</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4.1 Blok dijagram Shimmer3 senzora [1].</w:t>
        </w:r>
        <w:r>
          <w:rPr>
            <w:noProof/>
            <w:webHidden/>
          </w:rPr>
          <w:tab/>
        </w:r>
        <w:r>
          <w:rPr>
            <w:noProof/>
            <w:webHidden/>
          </w:rPr>
          <w:fldChar w:fldCharType="begin"/>
        </w:r>
        <w:r>
          <w:rPr>
            <w:noProof/>
            <w:webHidden/>
          </w:rPr>
          <w:instrText xml:space="preserve"> PAGEREF _Toc127409806 \h </w:instrText>
        </w:r>
      </w:ins>
      <w:r>
        <w:rPr>
          <w:noProof/>
          <w:webHidden/>
        </w:rPr>
      </w:r>
      <w:r>
        <w:rPr>
          <w:noProof/>
          <w:webHidden/>
        </w:rPr>
        <w:fldChar w:fldCharType="separate"/>
      </w:r>
      <w:ins w:id="2228" w:author="Luciano Kostelac" w:date="2023-02-16T03:16:00Z">
        <w:r>
          <w:rPr>
            <w:noProof/>
            <w:webHidden/>
          </w:rPr>
          <w:t>16</w:t>
        </w:r>
        <w:r>
          <w:rPr>
            <w:noProof/>
            <w:webHidden/>
          </w:rPr>
          <w:fldChar w:fldCharType="end"/>
        </w:r>
        <w:r w:rsidRPr="00353967">
          <w:rPr>
            <w:rStyle w:val="Hyperlink"/>
            <w:noProof/>
          </w:rPr>
          <w:fldChar w:fldCharType="end"/>
        </w:r>
      </w:ins>
    </w:p>
    <w:p w14:paraId="2E35C959" w14:textId="34569C5B" w:rsidR="00344581" w:rsidRDefault="00344581">
      <w:pPr>
        <w:pStyle w:val="TableofFigures"/>
        <w:tabs>
          <w:tab w:val="right" w:leader="dot" w:pos="9016"/>
        </w:tabs>
        <w:rPr>
          <w:ins w:id="2229" w:author="Luciano Kostelac" w:date="2023-02-16T03:16:00Z"/>
          <w:rFonts w:asciiTheme="minorHAnsi" w:eastAsiaTheme="minorEastAsia" w:hAnsiTheme="minorHAnsi" w:cstheme="minorBidi"/>
          <w:noProof/>
          <w:sz w:val="22"/>
          <w:szCs w:val="22"/>
        </w:rPr>
      </w:pPr>
      <w:ins w:id="2230"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"_Toc127409807"</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4.2 Na slici je vidljivo da manja brzina uzorkovanja podataka lošije aproksimira ulazni signal, a veća bolje. [2]</w:t>
        </w:r>
        <w:r>
          <w:rPr>
            <w:noProof/>
            <w:webHidden/>
          </w:rPr>
          <w:tab/>
        </w:r>
        <w:r>
          <w:rPr>
            <w:noProof/>
            <w:webHidden/>
          </w:rPr>
          <w:fldChar w:fldCharType="begin"/>
        </w:r>
        <w:r>
          <w:rPr>
            <w:noProof/>
            <w:webHidden/>
          </w:rPr>
          <w:instrText xml:space="preserve"> PAGEREF _Toc127409807 \h </w:instrText>
        </w:r>
      </w:ins>
      <w:r>
        <w:rPr>
          <w:noProof/>
          <w:webHidden/>
        </w:rPr>
      </w:r>
      <w:r>
        <w:rPr>
          <w:noProof/>
          <w:webHidden/>
        </w:rPr>
        <w:fldChar w:fldCharType="separate"/>
      </w:r>
      <w:ins w:id="2231" w:author="Luciano Kostelac" w:date="2023-02-16T03:16:00Z">
        <w:r>
          <w:rPr>
            <w:noProof/>
            <w:webHidden/>
          </w:rPr>
          <w:t>17</w:t>
        </w:r>
        <w:r>
          <w:rPr>
            <w:noProof/>
            <w:webHidden/>
          </w:rPr>
          <w:fldChar w:fldCharType="end"/>
        </w:r>
        <w:r w:rsidRPr="00353967">
          <w:rPr>
            <w:rStyle w:val="Hyperlink"/>
            <w:noProof/>
          </w:rPr>
          <w:fldChar w:fldCharType="end"/>
        </w:r>
      </w:ins>
    </w:p>
    <w:p w14:paraId="607A1E8B" w14:textId="6A7647E9" w:rsidR="00344581" w:rsidRDefault="00344581">
      <w:pPr>
        <w:pStyle w:val="TableofFigures"/>
        <w:tabs>
          <w:tab w:val="right" w:leader="dot" w:pos="9016"/>
        </w:tabs>
        <w:rPr>
          <w:ins w:id="2232" w:author="Luciano Kostelac" w:date="2023-02-16T03:16:00Z"/>
          <w:rFonts w:asciiTheme="minorHAnsi" w:eastAsiaTheme="minorEastAsia" w:hAnsiTheme="minorHAnsi" w:cstheme="minorBidi"/>
          <w:noProof/>
          <w:sz w:val="22"/>
          <w:szCs w:val="22"/>
        </w:rPr>
      </w:pPr>
      <w:ins w:id="2233"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"_Toc127409808"</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5.1 Flexor Digitorum Profundus. Najutjecajniji mišić pri stisku šake [10].</w:t>
        </w:r>
        <w:r>
          <w:rPr>
            <w:noProof/>
            <w:webHidden/>
          </w:rPr>
          <w:tab/>
        </w:r>
        <w:r>
          <w:rPr>
            <w:noProof/>
            <w:webHidden/>
          </w:rPr>
          <w:fldChar w:fldCharType="begin"/>
        </w:r>
        <w:r>
          <w:rPr>
            <w:noProof/>
            <w:webHidden/>
          </w:rPr>
          <w:instrText xml:space="preserve"> PAGEREF _Toc127409808 \h </w:instrText>
        </w:r>
      </w:ins>
      <w:r>
        <w:rPr>
          <w:noProof/>
          <w:webHidden/>
        </w:rPr>
      </w:r>
      <w:r>
        <w:rPr>
          <w:noProof/>
          <w:webHidden/>
        </w:rPr>
        <w:fldChar w:fldCharType="separate"/>
      </w:r>
      <w:ins w:id="2234" w:author="Luciano Kostelac" w:date="2023-02-16T03:16:00Z">
        <w:r>
          <w:rPr>
            <w:noProof/>
            <w:webHidden/>
          </w:rPr>
          <w:t>18</w:t>
        </w:r>
        <w:r>
          <w:rPr>
            <w:noProof/>
            <w:webHidden/>
          </w:rPr>
          <w:fldChar w:fldCharType="end"/>
        </w:r>
        <w:r w:rsidRPr="00353967">
          <w:rPr>
            <w:rStyle w:val="Hyperlink"/>
            <w:noProof/>
          </w:rPr>
          <w:fldChar w:fldCharType="end"/>
        </w:r>
      </w:ins>
    </w:p>
    <w:p w14:paraId="47F291B6" w14:textId="793A4DF9" w:rsidR="00344581" w:rsidRDefault="00344581">
      <w:pPr>
        <w:pStyle w:val="TableofFigures"/>
        <w:tabs>
          <w:tab w:val="right" w:leader="dot" w:pos="9016"/>
        </w:tabs>
        <w:rPr>
          <w:ins w:id="2235" w:author="Luciano Kostelac" w:date="2023-02-16T03:16:00Z"/>
          <w:rFonts w:asciiTheme="minorHAnsi" w:eastAsiaTheme="minorEastAsia" w:hAnsiTheme="minorHAnsi" w:cstheme="minorBidi"/>
          <w:noProof/>
          <w:sz w:val="22"/>
          <w:szCs w:val="22"/>
        </w:rPr>
      </w:pPr>
      <w:ins w:id="2236"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"_Toc127409809"</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5.2 Pozicija 1</w:t>
        </w:r>
        <w:r>
          <w:rPr>
            <w:noProof/>
            <w:webHidden/>
          </w:rPr>
          <w:tab/>
        </w:r>
        <w:r>
          <w:rPr>
            <w:noProof/>
            <w:webHidden/>
          </w:rPr>
          <w:fldChar w:fldCharType="begin"/>
        </w:r>
        <w:r>
          <w:rPr>
            <w:noProof/>
            <w:webHidden/>
          </w:rPr>
          <w:instrText xml:space="preserve"> PAGEREF _Toc127409809 \h </w:instrText>
        </w:r>
      </w:ins>
      <w:r>
        <w:rPr>
          <w:noProof/>
          <w:webHidden/>
        </w:rPr>
      </w:r>
      <w:r>
        <w:rPr>
          <w:noProof/>
          <w:webHidden/>
        </w:rPr>
        <w:fldChar w:fldCharType="separate"/>
      </w:r>
      <w:ins w:id="2237" w:author="Luciano Kostelac" w:date="2023-02-16T03:16:00Z">
        <w:r>
          <w:rPr>
            <w:noProof/>
            <w:webHidden/>
          </w:rPr>
          <w:t>19</w:t>
        </w:r>
        <w:r>
          <w:rPr>
            <w:noProof/>
            <w:webHidden/>
          </w:rPr>
          <w:fldChar w:fldCharType="end"/>
        </w:r>
        <w:r w:rsidRPr="00353967">
          <w:rPr>
            <w:rStyle w:val="Hyperlink"/>
            <w:noProof/>
          </w:rPr>
          <w:fldChar w:fldCharType="end"/>
        </w:r>
      </w:ins>
    </w:p>
    <w:p w14:paraId="3FCCDD71" w14:textId="5BAE1A0F" w:rsidR="00344581" w:rsidRDefault="00344581">
      <w:pPr>
        <w:pStyle w:val="TableofFigures"/>
        <w:tabs>
          <w:tab w:val="right" w:leader="dot" w:pos="9016"/>
        </w:tabs>
        <w:rPr>
          <w:ins w:id="2238" w:author="Luciano Kostelac" w:date="2023-02-16T03:16:00Z"/>
          <w:rFonts w:asciiTheme="minorHAnsi" w:eastAsiaTheme="minorEastAsia" w:hAnsiTheme="minorHAnsi" w:cstheme="minorBidi"/>
          <w:noProof/>
          <w:sz w:val="22"/>
          <w:szCs w:val="22"/>
        </w:rPr>
      </w:pPr>
      <w:ins w:id="2239"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"_Toc127409810"</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5.3 Pozicija 2.</w:t>
        </w:r>
        <w:r>
          <w:rPr>
            <w:noProof/>
            <w:webHidden/>
          </w:rPr>
          <w:tab/>
        </w:r>
        <w:r>
          <w:rPr>
            <w:noProof/>
            <w:webHidden/>
          </w:rPr>
          <w:fldChar w:fldCharType="begin"/>
        </w:r>
        <w:r>
          <w:rPr>
            <w:noProof/>
            <w:webHidden/>
          </w:rPr>
          <w:instrText xml:space="preserve"> PAGEREF _Toc127409810 \h </w:instrText>
        </w:r>
      </w:ins>
      <w:r>
        <w:rPr>
          <w:noProof/>
          <w:webHidden/>
        </w:rPr>
      </w:r>
      <w:r>
        <w:rPr>
          <w:noProof/>
          <w:webHidden/>
        </w:rPr>
        <w:fldChar w:fldCharType="separate"/>
      </w:r>
      <w:ins w:id="2240" w:author="Luciano Kostelac" w:date="2023-02-16T03:16:00Z">
        <w:r>
          <w:rPr>
            <w:noProof/>
            <w:webHidden/>
          </w:rPr>
          <w:t>19</w:t>
        </w:r>
        <w:r>
          <w:rPr>
            <w:noProof/>
            <w:webHidden/>
          </w:rPr>
          <w:fldChar w:fldCharType="end"/>
        </w:r>
        <w:r w:rsidRPr="00353967">
          <w:rPr>
            <w:rStyle w:val="Hyperlink"/>
            <w:noProof/>
          </w:rPr>
          <w:fldChar w:fldCharType="end"/>
        </w:r>
      </w:ins>
    </w:p>
    <w:p w14:paraId="3158083A" w14:textId="2D56D414" w:rsidR="00344581" w:rsidRDefault="00344581">
      <w:pPr>
        <w:pStyle w:val="TableofFigures"/>
        <w:tabs>
          <w:tab w:val="right" w:leader="dot" w:pos="9016"/>
        </w:tabs>
        <w:rPr>
          <w:ins w:id="2241" w:author="Luciano Kostelac" w:date="2023-02-16T03:16:00Z"/>
          <w:rFonts w:asciiTheme="minorHAnsi" w:eastAsiaTheme="minorEastAsia" w:hAnsiTheme="minorHAnsi" w:cstheme="minorBidi"/>
          <w:noProof/>
          <w:sz w:val="22"/>
          <w:szCs w:val="22"/>
        </w:rPr>
      </w:pPr>
      <w:ins w:id="2242"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"_Toc127409811"</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5.4 Pozicija 3.</w:t>
        </w:r>
        <w:r>
          <w:rPr>
            <w:noProof/>
            <w:webHidden/>
          </w:rPr>
          <w:tab/>
        </w:r>
        <w:r>
          <w:rPr>
            <w:noProof/>
            <w:webHidden/>
          </w:rPr>
          <w:fldChar w:fldCharType="begin"/>
        </w:r>
        <w:r>
          <w:rPr>
            <w:noProof/>
            <w:webHidden/>
          </w:rPr>
          <w:instrText xml:space="preserve"> PAGEREF _Toc127409811 \h </w:instrText>
        </w:r>
      </w:ins>
      <w:r>
        <w:rPr>
          <w:noProof/>
          <w:webHidden/>
        </w:rPr>
      </w:r>
      <w:r>
        <w:rPr>
          <w:noProof/>
          <w:webHidden/>
        </w:rPr>
        <w:fldChar w:fldCharType="separate"/>
      </w:r>
      <w:ins w:id="2243" w:author="Luciano Kostelac" w:date="2023-02-16T03:16:00Z">
        <w:r>
          <w:rPr>
            <w:noProof/>
            <w:webHidden/>
          </w:rPr>
          <w:t>19</w:t>
        </w:r>
        <w:r>
          <w:rPr>
            <w:noProof/>
            <w:webHidden/>
          </w:rPr>
          <w:fldChar w:fldCharType="end"/>
        </w:r>
        <w:r w:rsidRPr="00353967">
          <w:rPr>
            <w:rStyle w:val="Hyperlink"/>
            <w:noProof/>
          </w:rPr>
          <w:fldChar w:fldCharType="end"/>
        </w:r>
      </w:ins>
    </w:p>
    <w:p w14:paraId="19405A30" w14:textId="5F08D18F" w:rsidR="00344581" w:rsidRDefault="00344581">
      <w:pPr>
        <w:pStyle w:val="TableofFigures"/>
        <w:tabs>
          <w:tab w:val="right" w:leader="dot" w:pos="9016"/>
        </w:tabs>
        <w:rPr>
          <w:ins w:id="2244" w:author="Luciano Kostelac" w:date="2023-02-16T03:16:00Z"/>
          <w:rFonts w:asciiTheme="minorHAnsi" w:eastAsiaTheme="minorEastAsia" w:hAnsiTheme="minorHAnsi" w:cstheme="minorBidi"/>
          <w:noProof/>
          <w:sz w:val="22"/>
          <w:szCs w:val="22"/>
        </w:rPr>
      </w:pPr>
      <w:ins w:id="2245"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"_Toc127409812"</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5.5 Pozicija 4.</w:t>
        </w:r>
        <w:r>
          <w:rPr>
            <w:noProof/>
            <w:webHidden/>
          </w:rPr>
          <w:tab/>
        </w:r>
        <w:r>
          <w:rPr>
            <w:noProof/>
            <w:webHidden/>
          </w:rPr>
          <w:fldChar w:fldCharType="begin"/>
        </w:r>
        <w:r>
          <w:rPr>
            <w:noProof/>
            <w:webHidden/>
          </w:rPr>
          <w:instrText xml:space="preserve"> PAGEREF _Toc127409812 \h </w:instrText>
        </w:r>
      </w:ins>
      <w:r>
        <w:rPr>
          <w:noProof/>
          <w:webHidden/>
        </w:rPr>
      </w:r>
      <w:r>
        <w:rPr>
          <w:noProof/>
          <w:webHidden/>
        </w:rPr>
        <w:fldChar w:fldCharType="separate"/>
      </w:r>
      <w:ins w:id="2246" w:author="Luciano Kostelac" w:date="2023-02-16T03:16:00Z">
        <w:r>
          <w:rPr>
            <w:noProof/>
            <w:webHidden/>
          </w:rPr>
          <w:t>20</w:t>
        </w:r>
        <w:r>
          <w:rPr>
            <w:noProof/>
            <w:webHidden/>
          </w:rPr>
          <w:fldChar w:fldCharType="end"/>
        </w:r>
        <w:r w:rsidRPr="00353967">
          <w:rPr>
            <w:rStyle w:val="Hyperlink"/>
            <w:noProof/>
          </w:rPr>
          <w:fldChar w:fldCharType="end"/>
        </w:r>
      </w:ins>
    </w:p>
    <w:p w14:paraId="54D090FE" w14:textId="07647D73" w:rsidR="00344581" w:rsidRDefault="00344581">
      <w:pPr>
        <w:pStyle w:val="TableofFigures"/>
        <w:tabs>
          <w:tab w:val="right" w:leader="dot" w:pos="9016"/>
        </w:tabs>
        <w:rPr>
          <w:ins w:id="2247" w:author="Luciano Kostelac" w:date="2023-02-16T03:16:00Z"/>
          <w:rFonts w:asciiTheme="minorHAnsi" w:eastAsiaTheme="minorEastAsia" w:hAnsiTheme="minorHAnsi" w:cstheme="minorBidi"/>
          <w:noProof/>
          <w:sz w:val="22"/>
          <w:szCs w:val="22"/>
        </w:rPr>
      </w:pPr>
      <w:ins w:id="2248"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"_Toc127409813"</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5.6 Pozicija 5.</w:t>
        </w:r>
        <w:r>
          <w:rPr>
            <w:noProof/>
            <w:webHidden/>
          </w:rPr>
          <w:tab/>
        </w:r>
        <w:r>
          <w:rPr>
            <w:noProof/>
            <w:webHidden/>
          </w:rPr>
          <w:fldChar w:fldCharType="begin"/>
        </w:r>
        <w:r>
          <w:rPr>
            <w:noProof/>
            <w:webHidden/>
          </w:rPr>
          <w:instrText xml:space="preserve"> PAGEREF _Toc127409813 \h </w:instrText>
        </w:r>
      </w:ins>
      <w:r>
        <w:rPr>
          <w:noProof/>
          <w:webHidden/>
        </w:rPr>
      </w:r>
      <w:r>
        <w:rPr>
          <w:noProof/>
          <w:webHidden/>
        </w:rPr>
        <w:fldChar w:fldCharType="separate"/>
      </w:r>
      <w:ins w:id="2249" w:author="Luciano Kostelac" w:date="2023-02-16T03:16:00Z">
        <w:r>
          <w:rPr>
            <w:noProof/>
            <w:webHidden/>
          </w:rPr>
          <w:t>20</w:t>
        </w:r>
        <w:r>
          <w:rPr>
            <w:noProof/>
            <w:webHidden/>
          </w:rPr>
          <w:fldChar w:fldCharType="end"/>
        </w:r>
        <w:r w:rsidRPr="00353967">
          <w:rPr>
            <w:rStyle w:val="Hyperlink"/>
            <w:noProof/>
          </w:rPr>
          <w:fldChar w:fldCharType="end"/>
        </w:r>
      </w:ins>
    </w:p>
    <w:p w14:paraId="60574AE5" w14:textId="439D3325" w:rsidR="00344581" w:rsidRDefault="00344581">
      <w:pPr>
        <w:pStyle w:val="TableofFigures"/>
        <w:tabs>
          <w:tab w:val="right" w:leader="dot" w:pos="9016"/>
        </w:tabs>
        <w:rPr>
          <w:ins w:id="2250" w:author="Luciano Kostelac" w:date="2023-02-16T03:16:00Z"/>
          <w:rFonts w:asciiTheme="minorHAnsi" w:eastAsiaTheme="minorEastAsia" w:hAnsiTheme="minorHAnsi" w:cstheme="minorBidi"/>
          <w:noProof/>
          <w:sz w:val="22"/>
          <w:szCs w:val="22"/>
        </w:rPr>
      </w:pPr>
      <w:ins w:id="2251"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"_Toc127409814"</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5.7 Shematski prikaz procesa</w:t>
        </w:r>
        <w:r>
          <w:rPr>
            <w:noProof/>
            <w:webHidden/>
          </w:rPr>
          <w:tab/>
        </w:r>
        <w:r>
          <w:rPr>
            <w:noProof/>
            <w:webHidden/>
          </w:rPr>
          <w:fldChar w:fldCharType="begin"/>
        </w:r>
        <w:r>
          <w:rPr>
            <w:noProof/>
            <w:webHidden/>
          </w:rPr>
          <w:instrText xml:space="preserve"> PAGEREF _Toc127409814 \h </w:instrText>
        </w:r>
      </w:ins>
      <w:r>
        <w:rPr>
          <w:noProof/>
          <w:webHidden/>
        </w:rPr>
      </w:r>
      <w:r>
        <w:rPr>
          <w:noProof/>
          <w:webHidden/>
        </w:rPr>
        <w:fldChar w:fldCharType="separate"/>
      </w:r>
      <w:ins w:id="2252" w:author="Luciano Kostelac" w:date="2023-02-16T03:16:00Z">
        <w:r>
          <w:rPr>
            <w:noProof/>
            <w:webHidden/>
          </w:rPr>
          <w:t>23</w:t>
        </w:r>
        <w:r>
          <w:rPr>
            <w:noProof/>
            <w:webHidden/>
          </w:rPr>
          <w:fldChar w:fldCharType="end"/>
        </w:r>
        <w:r w:rsidRPr="00353967">
          <w:rPr>
            <w:rStyle w:val="Hyperlink"/>
            <w:noProof/>
          </w:rPr>
          <w:fldChar w:fldCharType="end"/>
        </w:r>
      </w:ins>
    </w:p>
    <w:p w14:paraId="0FE11F3E" w14:textId="76B0F389" w:rsidR="00344581" w:rsidRDefault="00344581">
      <w:pPr>
        <w:pStyle w:val="TableofFigures"/>
        <w:tabs>
          <w:tab w:val="right" w:leader="dot" w:pos="9016"/>
        </w:tabs>
        <w:rPr>
          <w:ins w:id="2253" w:author="Luciano Kostelac" w:date="2023-02-16T03:16:00Z"/>
          <w:rFonts w:asciiTheme="minorHAnsi" w:eastAsiaTheme="minorEastAsia" w:hAnsiTheme="minorHAnsi" w:cstheme="minorBidi"/>
          <w:noProof/>
          <w:sz w:val="22"/>
          <w:szCs w:val="22"/>
        </w:rPr>
      </w:pPr>
      <w:ins w:id="2254"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"_Toc127409815"</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6.1. Rolling window [9]</w:t>
        </w:r>
        <w:r>
          <w:rPr>
            <w:noProof/>
            <w:webHidden/>
          </w:rPr>
          <w:tab/>
        </w:r>
        <w:r>
          <w:rPr>
            <w:noProof/>
            <w:webHidden/>
          </w:rPr>
          <w:fldChar w:fldCharType="begin"/>
        </w:r>
        <w:r>
          <w:rPr>
            <w:noProof/>
            <w:webHidden/>
          </w:rPr>
          <w:instrText xml:space="preserve"> PAGEREF _Toc127409815 \h </w:instrText>
        </w:r>
      </w:ins>
      <w:r>
        <w:rPr>
          <w:noProof/>
          <w:webHidden/>
        </w:rPr>
      </w:r>
      <w:r>
        <w:rPr>
          <w:noProof/>
          <w:webHidden/>
        </w:rPr>
        <w:fldChar w:fldCharType="separate"/>
      </w:r>
      <w:ins w:id="2255" w:author="Luciano Kostelac" w:date="2023-02-16T03:16:00Z">
        <w:r>
          <w:rPr>
            <w:noProof/>
            <w:webHidden/>
          </w:rPr>
          <w:t>26</w:t>
        </w:r>
        <w:r>
          <w:rPr>
            <w:noProof/>
            <w:webHidden/>
          </w:rPr>
          <w:fldChar w:fldCharType="end"/>
        </w:r>
        <w:r w:rsidRPr="00353967">
          <w:rPr>
            <w:rStyle w:val="Hyperlink"/>
            <w:noProof/>
          </w:rPr>
          <w:fldChar w:fldCharType="end"/>
        </w:r>
      </w:ins>
    </w:p>
    <w:p w14:paraId="4A783E27" w14:textId="597B022A" w:rsidR="00344581" w:rsidRDefault="00344581">
      <w:pPr>
        <w:pStyle w:val="TableofFigures"/>
        <w:tabs>
          <w:tab w:val="right" w:leader="dot" w:pos="9016"/>
        </w:tabs>
        <w:rPr>
          <w:ins w:id="2256" w:author="Luciano Kostelac" w:date="2023-02-16T03:16:00Z"/>
          <w:rFonts w:asciiTheme="minorHAnsi" w:eastAsiaTheme="minorEastAsia" w:hAnsiTheme="minorHAnsi" w:cstheme="minorBidi"/>
          <w:noProof/>
          <w:sz w:val="22"/>
          <w:szCs w:val="22"/>
        </w:rPr>
      </w:pPr>
      <w:ins w:id="2257"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"_Toc127409816"</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6.2 Prikaz ispitivanja</w:t>
        </w:r>
        <w:r>
          <w:rPr>
            <w:noProof/>
            <w:webHidden/>
          </w:rPr>
          <w:tab/>
        </w:r>
        <w:r>
          <w:rPr>
            <w:noProof/>
            <w:webHidden/>
          </w:rPr>
          <w:fldChar w:fldCharType="begin"/>
        </w:r>
        <w:r>
          <w:rPr>
            <w:noProof/>
            <w:webHidden/>
          </w:rPr>
          <w:instrText xml:space="preserve"> PAGEREF _Toc127409816 \h </w:instrText>
        </w:r>
      </w:ins>
      <w:r>
        <w:rPr>
          <w:noProof/>
          <w:webHidden/>
        </w:rPr>
      </w:r>
      <w:r>
        <w:rPr>
          <w:noProof/>
          <w:webHidden/>
        </w:rPr>
        <w:fldChar w:fldCharType="separate"/>
      </w:r>
      <w:ins w:id="2258" w:author="Luciano Kostelac" w:date="2023-02-16T03:16:00Z">
        <w:r>
          <w:rPr>
            <w:noProof/>
            <w:webHidden/>
          </w:rPr>
          <w:t>27</w:t>
        </w:r>
        <w:r>
          <w:rPr>
            <w:noProof/>
            <w:webHidden/>
          </w:rPr>
          <w:fldChar w:fldCharType="end"/>
        </w:r>
        <w:r w:rsidRPr="00353967">
          <w:rPr>
            <w:rStyle w:val="Hyperlink"/>
            <w:noProof/>
          </w:rPr>
          <w:fldChar w:fldCharType="end"/>
        </w:r>
      </w:ins>
    </w:p>
    <w:p w14:paraId="01F53397" w14:textId="0AC1C988" w:rsidR="00344581" w:rsidRDefault="00344581">
      <w:pPr>
        <w:pStyle w:val="TableofFigures"/>
        <w:tabs>
          <w:tab w:val="right" w:leader="dot" w:pos="9016"/>
        </w:tabs>
        <w:rPr>
          <w:ins w:id="2259" w:author="Luciano Kostelac" w:date="2023-02-16T03:16:00Z"/>
          <w:rFonts w:asciiTheme="minorHAnsi" w:eastAsiaTheme="minorEastAsia" w:hAnsiTheme="minorHAnsi" w:cstheme="minorBidi"/>
          <w:noProof/>
          <w:sz w:val="22"/>
          <w:szCs w:val="22"/>
        </w:rPr>
      </w:pPr>
      <w:ins w:id="2260"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"_Toc127409817"</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6.3 Primjer neporavnatih podataka</w:t>
        </w:r>
        <w:r>
          <w:rPr>
            <w:noProof/>
            <w:webHidden/>
          </w:rPr>
          <w:tab/>
        </w:r>
        <w:r>
          <w:rPr>
            <w:noProof/>
            <w:webHidden/>
          </w:rPr>
          <w:fldChar w:fldCharType="begin"/>
        </w:r>
        <w:r>
          <w:rPr>
            <w:noProof/>
            <w:webHidden/>
          </w:rPr>
          <w:instrText xml:space="preserve"> PAGEREF _Toc127409817 \h </w:instrText>
        </w:r>
      </w:ins>
      <w:r>
        <w:rPr>
          <w:noProof/>
          <w:webHidden/>
        </w:rPr>
      </w:r>
      <w:r>
        <w:rPr>
          <w:noProof/>
          <w:webHidden/>
        </w:rPr>
        <w:fldChar w:fldCharType="separate"/>
      </w:r>
      <w:ins w:id="2261" w:author="Luciano Kostelac" w:date="2023-02-16T03:16:00Z">
        <w:r>
          <w:rPr>
            <w:noProof/>
            <w:webHidden/>
          </w:rPr>
          <w:t>28</w:t>
        </w:r>
        <w:r>
          <w:rPr>
            <w:noProof/>
            <w:webHidden/>
          </w:rPr>
          <w:fldChar w:fldCharType="end"/>
        </w:r>
        <w:r w:rsidRPr="00353967">
          <w:rPr>
            <w:rStyle w:val="Hyperlink"/>
            <w:noProof/>
          </w:rPr>
          <w:fldChar w:fldCharType="end"/>
        </w:r>
      </w:ins>
    </w:p>
    <w:p w14:paraId="36C8DE08" w14:textId="37D01D5B" w:rsidR="00344581" w:rsidRDefault="00344581">
      <w:pPr>
        <w:pStyle w:val="TableofFigures"/>
        <w:tabs>
          <w:tab w:val="right" w:leader="dot" w:pos="9016"/>
        </w:tabs>
        <w:rPr>
          <w:ins w:id="2262" w:author="Luciano Kostelac" w:date="2023-02-16T03:16:00Z"/>
          <w:rFonts w:asciiTheme="minorHAnsi" w:eastAsiaTheme="minorEastAsia" w:hAnsiTheme="minorHAnsi" w:cstheme="minorBidi"/>
          <w:noProof/>
          <w:sz w:val="22"/>
          <w:szCs w:val="22"/>
        </w:rPr>
      </w:pPr>
      <w:ins w:id="2263"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"_Toc127409818"</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6.4 Poravnati parametri</w:t>
        </w:r>
        <w:r>
          <w:rPr>
            <w:noProof/>
            <w:webHidden/>
          </w:rPr>
          <w:tab/>
        </w:r>
        <w:r>
          <w:rPr>
            <w:noProof/>
            <w:webHidden/>
          </w:rPr>
          <w:fldChar w:fldCharType="begin"/>
        </w:r>
        <w:r>
          <w:rPr>
            <w:noProof/>
            <w:webHidden/>
          </w:rPr>
          <w:instrText xml:space="preserve"> PAGEREF _Toc127409818 \h </w:instrText>
        </w:r>
      </w:ins>
      <w:r>
        <w:rPr>
          <w:noProof/>
          <w:webHidden/>
        </w:rPr>
      </w:r>
      <w:r>
        <w:rPr>
          <w:noProof/>
          <w:webHidden/>
        </w:rPr>
        <w:fldChar w:fldCharType="separate"/>
      </w:r>
      <w:ins w:id="2264" w:author="Luciano Kostelac" w:date="2023-02-16T03:16:00Z">
        <w:r>
          <w:rPr>
            <w:noProof/>
            <w:webHidden/>
          </w:rPr>
          <w:t>29</w:t>
        </w:r>
        <w:r>
          <w:rPr>
            <w:noProof/>
            <w:webHidden/>
          </w:rPr>
          <w:fldChar w:fldCharType="end"/>
        </w:r>
        <w:r w:rsidRPr="00353967">
          <w:rPr>
            <w:rStyle w:val="Hyperlink"/>
            <w:noProof/>
          </w:rPr>
          <w:fldChar w:fldCharType="end"/>
        </w:r>
      </w:ins>
    </w:p>
    <w:p w14:paraId="52FA98E6" w14:textId="117D0B93" w:rsidR="00344581" w:rsidRDefault="00344581">
      <w:pPr>
        <w:pStyle w:val="TableofFigures"/>
        <w:tabs>
          <w:tab w:val="right" w:leader="dot" w:pos="9016"/>
        </w:tabs>
        <w:rPr>
          <w:ins w:id="2265" w:author="Luciano Kostelac" w:date="2023-02-16T03:16:00Z"/>
          <w:rFonts w:asciiTheme="minorHAnsi" w:eastAsiaTheme="minorEastAsia" w:hAnsiTheme="minorHAnsi" w:cstheme="minorBidi"/>
          <w:noProof/>
          <w:sz w:val="22"/>
          <w:szCs w:val="22"/>
        </w:rPr>
      </w:pPr>
      <w:ins w:id="2266"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"_Toc127409819"</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6.5 Ovisnost maksimalne korelacije o parametrima za jedan set podataka</w:t>
        </w:r>
        <w:r>
          <w:rPr>
            <w:noProof/>
            <w:webHidden/>
          </w:rPr>
          <w:tab/>
        </w:r>
        <w:r>
          <w:rPr>
            <w:noProof/>
            <w:webHidden/>
          </w:rPr>
          <w:fldChar w:fldCharType="begin"/>
        </w:r>
        <w:r>
          <w:rPr>
            <w:noProof/>
            <w:webHidden/>
          </w:rPr>
          <w:instrText xml:space="preserve"> PAGEREF _Toc127409819 \h </w:instrText>
        </w:r>
      </w:ins>
      <w:r>
        <w:rPr>
          <w:noProof/>
          <w:webHidden/>
        </w:rPr>
      </w:r>
      <w:r>
        <w:rPr>
          <w:noProof/>
          <w:webHidden/>
        </w:rPr>
        <w:fldChar w:fldCharType="separate"/>
      </w:r>
      <w:ins w:id="2267" w:author="Luciano Kostelac" w:date="2023-02-16T03:16:00Z">
        <w:r>
          <w:rPr>
            <w:noProof/>
            <w:webHidden/>
          </w:rPr>
          <w:t>31</w:t>
        </w:r>
        <w:r>
          <w:rPr>
            <w:noProof/>
            <w:webHidden/>
          </w:rPr>
          <w:fldChar w:fldCharType="end"/>
        </w:r>
        <w:r w:rsidRPr="00353967">
          <w:rPr>
            <w:rStyle w:val="Hyperlink"/>
            <w:noProof/>
          </w:rPr>
          <w:fldChar w:fldCharType="end"/>
        </w:r>
      </w:ins>
    </w:p>
    <w:p w14:paraId="72C87EAD" w14:textId="1FFBCA0B" w:rsidR="00344581" w:rsidRDefault="00344581">
      <w:pPr>
        <w:pStyle w:val="TableofFigures"/>
        <w:tabs>
          <w:tab w:val="right" w:leader="dot" w:pos="9016"/>
        </w:tabs>
        <w:rPr>
          <w:ins w:id="2268" w:author="Luciano Kostelac" w:date="2023-02-16T03:16:00Z"/>
          <w:rFonts w:asciiTheme="minorHAnsi" w:eastAsiaTheme="minorEastAsia" w:hAnsiTheme="minorHAnsi" w:cstheme="minorBidi"/>
          <w:noProof/>
          <w:sz w:val="22"/>
          <w:szCs w:val="22"/>
        </w:rPr>
      </w:pPr>
      <w:ins w:id="2269" w:author="Luciano Kostelac" w:date="2023-02-16T03:16:00Z">
        <w:r w:rsidRPr="00353967">
          <w:rPr>
            <w:rStyle w:val="Hyperlink"/>
            <w:noProof/>
          </w:rPr>
          <w:lastRenderedPageBreak/>
          <w:fldChar w:fldCharType="begin"/>
        </w:r>
        <w:r w:rsidRPr="00353967">
          <w:rPr>
            <w:rStyle w:val="Hyperlink"/>
            <w:noProof/>
          </w:rPr>
          <w:instrText xml:space="preserve"> </w:instrText>
        </w:r>
        <w:r>
          <w:rPr>
            <w:noProof/>
          </w:rPr>
          <w:instrText>HYPERLINK \l "_Toc127409820"</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6.6 Pročišćeni signal za optimalne parametre</w:t>
        </w:r>
        <w:r>
          <w:rPr>
            <w:noProof/>
            <w:webHidden/>
          </w:rPr>
          <w:tab/>
        </w:r>
        <w:r>
          <w:rPr>
            <w:noProof/>
            <w:webHidden/>
          </w:rPr>
          <w:fldChar w:fldCharType="begin"/>
        </w:r>
        <w:r>
          <w:rPr>
            <w:noProof/>
            <w:webHidden/>
          </w:rPr>
          <w:instrText xml:space="preserve"> PAGEREF _Toc127409820 \h </w:instrText>
        </w:r>
      </w:ins>
      <w:r>
        <w:rPr>
          <w:noProof/>
          <w:webHidden/>
        </w:rPr>
      </w:r>
      <w:r>
        <w:rPr>
          <w:noProof/>
          <w:webHidden/>
        </w:rPr>
        <w:fldChar w:fldCharType="separate"/>
      </w:r>
      <w:ins w:id="2270" w:author="Luciano Kostelac" w:date="2023-02-16T03:16:00Z">
        <w:r>
          <w:rPr>
            <w:noProof/>
            <w:webHidden/>
          </w:rPr>
          <w:t>32</w:t>
        </w:r>
        <w:r>
          <w:rPr>
            <w:noProof/>
            <w:webHidden/>
          </w:rPr>
          <w:fldChar w:fldCharType="end"/>
        </w:r>
        <w:r w:rsidRPr="00353967">
          <w:rPr>
            <w:rStyle w:val="Hyperlink"/>
            <w:noProof/>
          </w:rPr>
          <w:fldChar w:fldCharType="end"/>
        </w:r>
      </w:ins>
    </w:p>
    <w:p w14:paraId="10B0ABDC" w14:textId="68BE1755" w:rsidR="00344581" w:rsidRDefault="00344581">
      <w:pPr>
        <w:pStyle w:val="TableofFigures"/>
        <w:tabs>
          <w:tab w:val="right" w:leader="dot" w:pos="9016"/>
        </w:tabs>
        <w:rPr>
          <w:ins w:id="2271" w:author="Luciano Kostelac" w:date="2023-02-16T03:35:00Z"/>
          <w:rStyle w:val="Hyperlink"/>
          <w:noProof/>
        </w:rPr>
      </w:pPr>
      <w:ins w:id="2272" w:author="Luciano Kostelac" w:date="2023-02-16T03:16:00Z">
        <w:r w:rsidRPr="00353967">
          <w:rPr>
            <w:rStyle w:val="Hyperlink"/>
            <w:noProof/>
          </w:rPr>
          <w:fldChar w:fldCharType="begin"/>
        </w:r>
        <w:r w:rsidRPr="00353967">
          <w:rPr>
            <w:rStyle w:val="Hyperlink"/>
            <w:noProof/>
          </w:rPr>
          <w:instrText xml:space="preserve"> </w:instrText>
        </w:r>
        <w:r>
          <w:rPr>
            <w:noProof/>
          </w:rPr>
          <w:instrText>HYPERLINK \l "_Toc127409821"</w:instrText>
        </w:r>
        <w:r w:rsidRPr="00353967">
          <w:rPr>
            <w:rStyle w:val="Hyperlink"/>
            <w:noProof/>
          </w:rPr>
          <w:instrText xml:space="preserve"> </w:instrText>
        </w:r>
        <w:r w:rsidRPr="00353967">
          <w:rPr>
            <w:rStyle w:val="Hyperlink"/>
            <w:noProof/>
          </w:rPr>
          <w:fldChar w:fldCharType="separate"/>
        </w:r>
        <w:r w:rsidRPr="00353967">
          <w:rPr>
            <w:rStyle w:val="Hyperlink"/>
            <w:noProof/>
          </w:rPr>
          <w:t>Slika 6.7 FFT maska</w:t>
        </w:r>
        <w:r>
          <w:rPr>
            <w:noProof/>
            <w:webHidden/>
          </w:rPr>
          <w:tab/>
        </w:r>
        <w:r>
          <w:rPr>
            <w:noProof/>
            <w:webHidden/>
          </w:rPr>
          <w:fldChar w:fldCharType="begin"/>
        </w:r>
        <w:r>
          <w:rPr>
            <w:noProof/>
            <w:webHidden/>
          </w:rPr>
          <w:instrText xml:space="preserve"> PAGEREF _Toc127409821 \h </w:instrText>
        </w:r>
      </w:ins>
      <w:r>
        <w:rPr>
          <w:noProof/>
          <w:webHidden/>
        </w:rPr>
      </w:r>
      <w:r>
        <w:rPr>
          <w:noProof/>
          <w:webHidden/>
        </w:rPr>
        <w:fldChar w:fldCharType="separate"/>
      </w:r>
      <w:ins w:id="2273" w:author="Luciano Kostelac" w:date="2023-02-16T03:16:00Z">
        <w:r>
          <w:rPr>
            <w:noProof/>
            <w:webHidden/>
          </w:rPr>
          <w:t>33</w:t>
        </w:r>
        <w:r>
          <w:rPr>
            <w:noProof/>
            <w:webHidden/>
          </w:rPr>
          <w:fldChar w:fldCharType="end"/>
        </w:r>
        <w:r w:rsidRPr="00353967">
          <w:rPr>
            <w:rStyle w:val="Hyperlink"/>
            <w:noProof/>
          </w:rPr>
          <w:fldChar w:fldCharType="end"/>
        </w:r>
      </w:ins>
    </w:p>
    <w:p w14:paraId="3A85A9D4" w14:textId="77777777" w:rsidR="00934F15" w:rsidRPr="00934F15" w:rsidRDefault="00934F15">
      <w:pPr>
        <w:rPr>
          <w:ins w:id="2274" w:author="Luciano Kostelac" w:date="2023-02-16T03:16:00Z"/>
          <w:rFonts w:eastAsiaTheme="minorEastAsia"/>
          <w:rPrChange w:id="2275" w:author="Luciano Kostelac" w:date="2023-02-16T03:35:00Z">
            <w:rPr>
              <w:ins w:id="2276" w:author="Luciano Kostelac" w:date="2023-02-16T03:16:00Z"/>
              <w:rFonts w:asciiTheme="minorHAnsi" w:eastAsiaTheme="minorEastAsia" w:hAnsiTheme="minorHAnsi" w:cstheme="minorBidi"/>
              <w:noProof/>
              <w:sz w:val="22"/>
              <w:szCs w:val="22"/>
            </w:rPr>
          </w:rPrChange>
        </w:rPr>
        <w:pPrChange w:id="2277" w:author="Luciano Kostelac" w:date="2023-02-16T03:35:00Z">
          <w:pPr>
            <w:pStyle w:val="TableofFigures"/>
            <w:tabs>
              <w:tab w:val="right" w:leader="dot" w:pos="9016"/>
            </w:tabs>
          </w:pPr>
        </w:pPrChange>
      </w:pPr>
    </w:p>
    <w:p w14:paraId="42E94CED" w14:textId="64BDD7E2" w:rsidR="00E16F9C" w:rsidRPr="00A962DC" w:rsidDel="00344581" w:rsidRDefault="00E16F9C">
      <w:pPr>
        <w:pStyle w:val="TableofFigures"/>
        <w:tabs>
          <w:tab w:val="right" w:leader="dot" w:pos="9016"/>
        </w:tabs>
        <w:rPr>
          <w:del w:id="2278" w:author="Luciano Kostelac" w:date="2023-02-16T03:16:00Z"/>
          <w:rFonts w:asciiTheme="minorHAnsi" w:eastAsiaTheme="minorEastAsia" w:hAnsiTheme="minorHAnsi" w:cstheme="minorBidi"/>
          <w:noProof/>
          <w:sz w:val="22"/>
          <w:szCs w:val="22"/>
        </w:rPr>
      </w:pPr>
      <w:del w:id="2279" w:author="Luciano Kostelac" w:date="2023-02-16T03:16:00Z">
        <w:r w:rsidRPr="00344581" w:rsidDel="00344581">
          <w:rPr>
            <w:noProof/>
            <w:rPrChange w:id="2280" w:author="Luciano Kostelac" w:date="2023-02-16T03:16:00Z">
              <w:rPr>
                <w:rStyle w:val="Hyperlink"/>
              </w:rPr>
            </w:rPrChange>
          </w:rPr>
          <w:delText>Slika 3.1 Kalibracijska sila od 20N</w:delText>
        </w:r>
        <w:r w:rsidRPr="00A962DC" w:rsidDel="00344581">
          <w:rPr>
            <w:noProof/>
            <w:webHidden/>
          </w:rPr>
          <w:tab/>
          <w:delText>6</w:delText>
        </w:r>
      </w:del>
    </w:p>
    <w:p w14:paraId="0B38F11A" w14:textId="1CFC1BBF" w:rsidR="00E16F9C" w:rsidRPr="00A962DC" w:rsidDel="00344581" w:rsidRDefault="00E16F9C">
      <w:pPr>
        <w:pStyle w:val="TableofFigures"/>
        <w:tabs>
          <w:tab w:val="right" w:leader="dot" w:pos="9016"/>
        </w:tabs>
        <w:rPr>
          <w:del w:id="2281" w:author="Luciano Kostelac" w:date="2023-02-16T03:16:00Z"/>
          <w:rFonts w:asciiTheme="minorHAnsi" w:eastAsiaTheme="minorEastAsia" w:hAnsiTheme="minorHAnsi" w:cstheme="minorBidi"/>
          <w:noProof/>
          <w:sz w:val="22"/>
          <w:szCs w:val="22"/>
        </w:rPr>
      </w:pPr>
      <w:del w:id="2282" w:author="Luciano Kostelac" w:date="2023-02-16T03:16:00Z">
        <w:r w:rsidRPr="00344581" w:rsidDel="00344581">
          <w:rPr>
            <w:noProof/>
            <w:rPrChange w:id="2283" w:author="Luciano Kostelac" w:date="2023-02-16T03:16:00Z">
              <w:rPr>
                <w:rStyle w:val="Hyperlink"/>
              </w:rPr>
            </w:rPrChange>
          </w:rPr>
          <w:delText>Slika 3.2 Kalibracijska sila od 150N</w:delText>
        </w:r>
        <w:r w:rsidRPr="00A962DC" w:rsidDel="00344581">
          <w:rPr>
            <w:noProof/>
            <w:webHidden/>
          </w:rPr>
          <w:tab/>
          <w:delText>6</w:delText>
        </w:r>
      </w:del>
    </w:p>
    <w:p w14:paraId="22861896" w14:textId="043B374B" w:rsidR="00E16F9C" w:rsidRPr="00A962DC" w:rsidDel="00344581" w:rsidRDefault="00E16F9C">
      <w:pPr>
        <w:pStyle w:val="TableofFigures"/>
        <w:tabs>
          <w:tab w:val="right" w:leader="dot" w:pos="9016"/>
        </w:tabs>
        <w:rPr>
          <w:del w:id="2284" w:author="Luciano Kostelac" w:date="2023-02-16T03:16:00Z"/>
          <w:rFonts w:asciiTheme="minorHAnsi" w:eastAsiaTheme="minorEastAsia" w:hAnsiTheme="minorHAnsi" w:cstheme="minorBidi"/>
          <w:noProof/>
          <w:sz w:val="22"/>
          <w:szCs w:val="22"/>
        </w:rPr>
      </w:pPr>
      <w:del w:id="2285" w:author="Luciano Kostelac" w:date="2023-02-16T03:16:00Z">
        <w:r w:rsidRPr="00344581" w:rsidDel="00344581">
          <w:rPr>
            <w:noProof/>
            <w:rPrChange w:id="2286" w:author="Luciano Kostelac" w:date="2023-02-16T03:16:00Z">
              <w:rPr>
                <w:rStyle w:val="Hyperlink"/>
              </w:rPr>
            </w:rPrChange>
          </w:rPr>
          <w:delText>Slika 3.3 Kalibracijska sila od 50N</w:delText>
        </w:r>
        <w:r w:rsidRPr="00A962DC" w:rsidDel="00344581">
          <w:rPr>
            <w:noProof/>
            <w:webHidden/>
          </w:rPr>
          <w:tab/>
          <w:delText>6</w:delText>
        </w:r>
      </w:del>
    </w:p>
    <w:p w14:paraId="0D69F76E" w14:textId="42B35752" w:rsidR="00E16F9C" w:rsidRPr="00A962DC" w:rsidDel="00344581" w:rsidRDefault="00E16F9C">
      <w:pPr>
        <w:pStyle w:val="TableofFigures"/>
        <w:tabs>
          <w:tab w:val="right" w:leader="dot" w:pos="9016"/>
        </w:tabs>
        <w:rPr>
          <w:del w:id="2287" w:author="Luciano Kostelac" w:date="2023-02-16T03:16:00Z"/>
          <w:rFonts w:asciiTheme="minorHAnsi" w:eastAsiaTheme="minorEastAsia" w:hAnsiTheme="minorHAnsi" w:cstheme="minorBidi"/>
          <w:noProof/>
          <w:sz w:val="22"/>
          <w:szCs w:val="22"/>
        </w:rPr>
      </w:pPr>
      <w:del w:id="2288" w:author="Luciano Kostelac" w:date="2023-02-16T03:16:00Z">
        <w:r w:rsidRPr="00344581" w:rsidDel="00344581">
          <w:rPr>
            <w:noProof/>
            <w:rPrChange w:id="2289" w:author="Luciano Kostelac" w:date="2023-02-16T03:16:00Z">
              <w:rPr>
                <w:rStyle w:val="Hyperlink"/>
              </w:rPr>
            </w:rPrChange>
          </w:rPr>
          <w:delText>Slika 3.4 Kalibracijska sila od 550N</w:delText>
        </w:r>
        <w:r w:rsidRPr="00A962DC" w:rsidDel="00344581">
          <w:rPr>
            <w:noProof/>
            <w:webHidden/>
          </w:rPr>
          <w:tab/>
          <w:delText>6</w:delText>
        </w:r>
      </w:del>
    </w:p>
    <w:p w14:paraId="3545EEA2" w14:textId="4FA07410" w:rsidR="00E16F9C" w:rsidRPr="00A962DC" w:rsidDel="00344581" w:rsidRDefault="00E16F9C">
      <w:pPr>
        <w:pStyle w:val="TableofFigures"/>
        <w:tabs>
          <w:tab w:val="right" w:leader="dot" w:pos="9016"/>
        </w:tabs>
        <w:rPr>
          <w:del w:id="2290" w:author="Luciano Kostelac" w:date="2023-02-16T03:16:00Z"/>
          <w:rFonts w:asciiTheme="minorHAnsi" w:eastAsiaTheme="minorEastAsia" w:hAnsiTheme="minorHAnsi" w:cstheme="minorBidi"/>
          <w:noProof/>
          <w:sz w:val="22"/>
          <w:szCs w:val="22"/>
        </w:rPr>
      </w:pPr>
      <w:del w:id="2291" w:author="Luciano Kostelac" w:date="2023-02-16T03:16:00Z">
        <w:r w:rsidRPr="00344581" w:rsidDel="00344581">
          <w:rPr>
            <w:noProof/>
            <w:rPrChange w:id="2292" w:author="Luciano Kostelac" w:date="2023-02-16T03:16:00Z">
              <w:rPr>
                <w:rStyle w:val="Hyperlink"/>
              </w:rPr>
            </w:rPrChange>
          </w:rPr>
          <w:delText>Slika 3.5 Vernier go direct dinamometar</w:delText>
        </w:r>
        <w:r w:rsidRPr="00A962DC" w:rsidDel="00344581">
          <w:rPr>
            <w:noProof/>
            <w:webHidden/>
          </w:rPr>
          <w:tab/>
          <w:delText>7</w:delText>
        </w:r>
      </w:del>
    </w:p>
    <w:p w14:paraId="56E0951E" w14:textId="4A2DD84D" w:rsidR="00E16F9C" w:rsidRPr="00A962DC" w:rsidDel="00344581" w:rsidRDefault="00E16F9C">
      <w:pPr>
        <w:pStyle w:val="TableofFigures"/>
        <w:tabs>
          <w:tab w:val="right" w:leader="dot" w:pos="9016"/>
        </w:tabs>
        <w:rPr>
          <w:del w:id="2293" w:author="Luciano Kostelac" w:date="2023-02-16T03:16:00Z"/>
          <w:rFonts w:asciiTheme="minorHAnsi" w:eastAsiaTheme="minorEastAsia" w:hAnsiTheme="minorHAnsi" w:cstheme="minorBidi"/>
          <w:noProof/>
          <w:sz w:val="22"/>
          <w:szCs w:val="22"/>
        </w:rPr>
      </w:pPr>
      <w:del w:id="2294" w:author="Luciano Kostelac" w:date="2023-02-16T03:16:00Z">
        <w:r w:rsidRPr="00344581" w:rsidDel="00344581">
          <w:rPr>
            <w:noProof/>
            <w:rPrChange w:id="2295" w:author="Luciano Kostelac" w:date="2023-02-16T03:16:00Z">
              <w:rPr>
                <w:rStyle w:val="Hyperlink"/>
              </w:rPr>
            </w:rPrChange>
          </w:rPr>
          <w:delText>Slika 3.6 Graf linearne aproksimacije</w:delText>
        </w:r>
        <w:r w:rsidRPr="00A962DC" w:rsidDel="00344581">
          <w:rPr>
            <w:noProof/>
            <w:webHidden/>
          </w:rPr>
          <w:tab/>
          <w:delText>11</w:delText>
        </w:r>
      </w:del>
    </w:p>
    <w:p w14:paraId="00C578B1" w14:textId="6BA233CE" w:rsidR="00E16F9C" w:rsidRPr="00A962DC" w:rsidDel="00344581" w:rsidRDefault="00E16F9C">
      <w:pPr>
        <w:pStyle w:val="TableofFigures"/>
        <w:tabs>
          <w:tab w:val="right" w:leader="dot" w:pos="9016"/>
        </w:tabs>
        <w:rPr>
          <w:del w:id="2296" w:author="Luciano Kostelac" w:date="2023-02-16T03:16:00Z"/>
          <w:rFonts w:asciiTheme="minorHAnsi" w:eastAsiaTheme="minorEastAsia" w:hAnsiTheme="minorHAnsi" w:cstheme="minorBidi"/>
          <w:noProof/>
          <w:sz w:val="22"/>
          <w:szCs w:val="22"/>
        </w:rPr>
      </w:pPr>
      <w:del w:id="2297" w:author="Luciano Kostelac" w:date="2023-02-16T03:16:00Z">
        <w:r w:rsidRPr="00344581" w:rsidDel="00344581">
          <w:rPr>
            <w:noProof/>
            <w:rPrChange w:id="2298" w:author="Luciano Kostelac" w:date="2023-02-16T03:16:00Z">
              <w:rPr>
                <w:rStyle w:val="Hyperlink"/>
              </w:rPr>
            </w:rPrChange>
          </w:rPr>
          <w:delText>Slika 3.7 Podaci za kalibraciju dinamometra</w:delText>
        </w:r>
        <w:r w:rsidRPr="00A962DC" w:rsidDel="00344581">
          <w:rPr>
            <w:noProof/>
            <w:webHidden/>
          </w:rPr>
          <w:tab/>
          <w:delText>12</w:delText>
        </w:r>
      </w:del>
    </w:p>
    <w:p w14:paraId="32B3DB25" w14:textId="5D74D179" w:rsidR="00E16F9C" w:rsidRPr="00A962DC" w:rsidDel="00344581" w:rsidRDefault="00E16F9C">
      <w:pPr>
        <w:pStyle w:val="TableofFigures"/>
        <w:tabs>
          <w:tab w:val="right" w:leader="dot" w:pos="9016"/>
        </w:tabs>
        <w:rPr>
          <w:del w:id="2299" w:author="Luciano Kostelac" w:date="2023-02-16T03:16:00Z"/>
          <w:rFonts w:asciiTheme="minorHAnsi" w:eastAsiaTheme="minorEastAsia" w:hAnsiTheme="minorHAnsi" w:cstheme="minorBidi"/>
          <w:noProof/>
          <w:sz w:val="22"/>
          <w:szCs w:val="22"/>
        </w:rPr>
      </w:pPr>
      <w:del w:id="2300" w:author="Luciano Kostelac" w:date="2023-02-16T03:16:00Z">
        <w:r w:rsidRPr="00344581" w:rsidDel="00344581">
          <w:rPr>
            <w:noProof/>
            <w:rPrChange w:id="2301" w:author="Luciano Kostelac" w:date="2023-02-16T03:16:00Z">
              <w:rPr>
                <w:rStyle w:val="Hyperlink"/>
              </w:rPr>
            </w:rPrChange>
          </w:rPr>
          <w:delText>Slika 3.8 Kalibracijska jednadžba u kodu</w:delText>
        </w:r>
        <w:r w:rsidRPr="00A962DC" w:rsidDel="00344581">
          <w:rPr>
            <w:noProof/>
            <w:webHidden/>
          </w:rPr>
          <w:tab/>
          <w:delText>12</w:delText>
        </w:r>
      </w:del>
    </w:p>
    <w:p w14:paraId="38EAE0CD" w14:textId="71B5DC65" w:rsidR="00E16F9C" w:rsidRPr="00A962DC" w:rsidDel="00344581" w:rsidRDefault="00E16F9C">
      <w:pPr>
        <w:pStyle w:val="TableofFigures"/>
        <w:tabs>
          <w:tab w:val="right" w:leader="dot" w:pos="9016"/>
        </w:tabs>
        <w:rPr>
          <w:del w:id="2302" w:author="Luciano Kostelac" w:date="2023-02-16T03:16:00Z"/>
          <w:rFonts w:asciiTheme="minorHAnsi" w:eastAsiaTheme="minorEastAsia" w:hAnsiTheme="minorHAnsi" w:cstheme="minorBidi"/>
          <w:noProof/>
          <w:sz w:val="22"/>
          <w:szCs w:val="22"/>
        </w:rPr>
      </w:pPr>
      <w:del w:id="2303" w:author="Luciano Kostelac" w:date="2023-02-16T03:16:00Z">
        <w:r w:rsidRPr="00344581" w:rsidDel="00344581">
          <w:rPr>
            <w:noProof/>
            <w:rPrChange w:id="2304" w:author="Luciano Kostelac" w:date="2023-02-16T03:16:00Z">
              <w:rPr>
                <w:rStyle w:val="Hyperlink"/>
              </w:rPr>
            </w:rPrChange>
          </w:rPr>
          <w:delText>Slika 4.1 Blok dijagram Shimmer senzora [1].</w:delText>
        </w:r>
        <w:r w:rsidRPr="00A962DC" w:rsidDel="00344581">
          <w:rPr>
            <w:noProof/>
            <w:webHidden/>
          </w:rPr>
          <w:tab/>
          <w:delText>13</w:delText>
        </w:r>
      </w:del>
    </w:p>
    <w:p w14:paraId="25BEECF5" w14:textId="26684006" w:rsidR="00E16F9C" w:rsidRPr="00A962DC" w:rsidDel="00344581" w:rsidRDefault="00E16F9C">
      <w:pPr>
        <w:pStyle w:val="TableofFigures"/>
        <w:tabs>
          <w:tab w:val="right" w:leader="dot" w:pos="9016"/>
        </w:tabs>
        <w:rPr>
          <w:del w:id="2305" w:author="Luciano Kostelac" w:date="2023-02-16T03:16:00Z"/>
          <w:rFonts w:asciiTheme="minorHAnsi" w:eastAsiaTheme="minorEastAsia" w:hAnsiTheme="minorHAnsi" w:cstheme="minorBidi"/>
          <w:noProof/>
          <w:sz w:val="22"/>
          <w:szCs w:val="22"/>
        </w:rPr>
      </w:pPr>
      <w:del w:id="2306" w:author="Luciano Kostelac" w:date="2023-02-16T03:16:00Z">
        <w:r w:rsidRPr="00344581" w:rsidDel="00344581">
          <w:rPr>
            <w:noProof/>
            <w:rPrChange w:id="2307" w:author="Luciano Kostelac" w:date="2023-02-16T03:16:00Z">
              <w:rPr>
                <w:rStyle w:val="Hyperlink"/>
              </w:rPr>
            </w:rPrChange>
          </w:rPr>
          <w:delText>Slika 4.2 Što je manja frekvencija prikupljanja podataka ulazni signal se lošije aproksimira</w:delText>
        </w:r>
        <w:r w:rsidRPr="00A962DC" w:rsidDel="00344581">
          <w:rPr>
            <w:noProof/>
            <w:webHidden/>
          </w:rPr>
          <w:tab/>
          <w:delText>14</w:delText>
        </w:r>
      </w:del>
    </w:p>
    <w:p w14:paraId="289531F2" w14:textId="46F0EB04" w:rsidR="00E16F9C" w:rsidRPr="00A962DC" w:rsidDel="00344581" w:rsidRDefault="00E16F9C">
      <w:pPr>
        <w:pStyle w:val="TableofFigures"/>
        <w:tabs>
          <w:tab w:val="right" w:leader="dot" w:pos="9016"/>
        </w:tabs>
        <w:rPr>
          <w:del w:id="2308" w:author="Luciano Kostelac" w:date="2023-02-16T03:16:00Z"/>
          <w:rFonts w:asciiTheme="minorHAnsi" w:eastAsiaTheme="minorEastAsia" w:hAnsiTheme="minorHAnsi" w:cstheme="minorBidi"/>
          <w:noProof/>
          <w:sz w:val="22"/>
          <w:szCs w:val="22"/>
        </w:rPr>
      </w:pPr>
      <w:del w:id="2309" w:author="Luciano Kostelac" w:date="2023-02-16T03:16:00Z">
        <w:r w:rsidRPr="00344581" w:rsidDel="00344581">
          <w:rPr>
            <w:noProof/>
            <w:rPrChange w:id="2310" w:author="Luciano Kostelac" w:date="2023-02-16T03:16:00Z">
              <w:rPr>
                <w:rStyle w:val="Hyperlink"/>
              </w:rPr>
            </w:rPrChange>
          </w:rPr>
          <w:delText>Slika 5.1 Flexor Digitorum Profundus. Najutjecajniji mišić pri stisku šake.</w:delText>
        </w:r>
        <w:r w:rsidRPr="00A962DC" w:rsidDel="00344581">
          <w:rPr>
            <w:noProof/>
            <w:webHidden/>
          </w:rPr>
          <w:tab/>
          <w:delText>15</w:delText>
        </w:r>
      </w:del>
    </w:p>
    <w:p w14:paraId="7EA9DA91" w14:textId="2BCABE8D" w:rsidR="00E16F9C" w:rsidRPr="00A962DC" w:rsidDel="00344581" w:rsidRDefault="00E16F9C">
      <w:pPr>
        <w:pStyle w:val="TableofFigures"/>
        <w:tabs>
          <w:tab w:val="right" w:leader="dot" w:pos="9016"/>
        </w:tabs>
        <w:rPr>
          <w:del w:id="2311" w:author="Luciano Kostelac" w:date="2023-02-16T03:16:00Z"/>
          <w:rFonts w:asciiTheme="minorHAnsi" w:eastAsiaTheme="minorEastAsia" w:hAnsiTheme="minorHAnsi" w:cstheme="minorBidi"/>
          <w:noProof/>
          <w:sz w:val="22"/>
          <w:szCs w:val="22"/>
        </w:rPr>
      </w:pPr>
      <w:del w:id="2312" w:author="Luciano Kostelac" w:date="2023-02-16T03:16:00Z">
        <w:r w:rsidRPr="00344581" w:rsidDel="00344581">
          <w:rPr>
            <w:noProof/>
            <w:rPrChange w:id="2313" w:author="Luciano Kostelac" w:date="2023-02-16T03:16:00Z">
              <w:rPr>
                <w:rStyle w:val="Hyperlink"/>
              </w:rPr>
            </w:rPrChange>
          </w:rPr>
          <w:delText>Slika 5.2 Pozicija 1</w:delText>
        </w:r>
        <w:r w:rsidRPr="00A962DC" w:rsidDel="00344581">
          <w:rPr>
            <w:noProof/>
            <w:webHidden/>
          </w:rPr>
          <w:tab/>
          <w:delText>16</w:delText>
        </w:r>
      </w:del>
    </w:p>
    <w:p w14:paraId="5532DBB8" w14:textId="5EE0D4F9" w:rsidR="00E16F9C" w:rsidRPr="00A962DC" w:rsidDel="00344581" w:rsidRDefault="00E16F9C">
      <w:pPr>
        <w:pStyle w:val="TableofFigures"/>
        <w:tabs>
          <w:tab w:val="right" w:leader="dot" w:pos="9016"/>
        </w:tabs>
        <w:rPr>
          <w:del w:id="2314" w:author="Luciano Kostelac" w:date="2023-02-16T03:16:00Z"/>
          <w:rFonts w:asciiTheme="minorHAnsi" w:eastAsiaTheme="minorEastAsia" w:hAnsiTheme="minorHAnsi" w:cstheme="minorBidi"/>
          <w:noProof/>
          <w:sz w:val="22"/>
          <w:szCs w:val="22"/>
        </w:rPr>
      </w:pPr>
      <w:del w:id="2315" w:author="Luciano Kostelac" w:date="2023-02-16T03:16:00Z">
        <w:r w:rsidRPr="00344581" w:rsidDel="00344581">
          <w:rPr>
            <w:noProof/>
            <w:rPrChange w:id="2316" w:author="Luciano Kostelac" w:date="2023-02-16T03:16:00Z">
              <w:rPr>
                <w:rStyle w:val="Hyperlink"/>
              </w:rPr>
            </w:rPrChange>
          </w:rPr>
          <w:delText>Slika 5.3 Graf sile i aktivacije sEMG-a za poziciju 1.</w:delText>
        </w:r>
        <w:r w:rsidRPr="00A962DC" w:rsidDel="00344581">
          <w:rPr>
            <w:noProof/>
            <w:webHidden/>
          </w:rPr>
          <w:tab/>
          <w:delText>16</w:delText>
        </w:r>
      </w:del>
    </w:p>
    <w:p w14:paraId="1B24032E" w14:textId="50FE70D4" w:rsidR="00E16F9C" w:rsidRPr="00A962DC" w:rsidDel="00344581" w:rsidRDefault="00E16F9C">
      <w:pPr>
        <w:pStyle w:val="TableofFigures"/>
        <w:tabs>
          <w:tab w:val="right" w:leader="dot" w:pos="9016"/>
        </w:tabs>
        <w:rPr>
          <w:del w:id="2317" w:author="Luciano Kostelac" w:date="2023-02-16T03:16:00Z"/>
          <w:rFonts w:asciiTheme="minorHAnsi" w:eastAsiaTheme="minorEastAsia" w:hAnsiTheme="minorHAnsi" w:cstheme="minorBidi"/>
          <w:noProof/>
          <w:sz w:val="22"/>
          <w:szCs w:val="22"/>
        </w:rPr>
      </w:pPr>
      <w:del w:id="2318" w:author="Luciano Kostelac" w:date="2023-02-16T03:16:00Z">
        <w:r w:rsidRPr="00344581" w:rsidDel="00344581">
          <w:rPr>
            <w:noProof/>
            <w:rPrChange w:id="2319" w:author="Luciano Kostelac" w:date="2023-02-16T03:16:00Z">
              <w:rPr>
                <w:rStyle w:val="Hyperlink"/>
              </w:rPr>
            </w:rPrChange>
          </w:rPr>
          <w:delText>Slika 5.4 Pozicija 2.</w:delText>
        </w:r>
        <w:r w:rsidRPr="00A962DC" w:rsidDel="00344581">
          <w:rPr>
            <w:noProof/>
            <w:webHidden/>
          </w:rPr>
          <w:tab/>
          <w:delText>17</w:delText>
        </w:r>
      </w:del>
    </w:p>
    <w:p w14:paraId="4F9AAD50" w14:textId="6F53246E" w:rsidR="00E16F9C" w:rsidRPr="00A962DC" w:rsidDel="00344581" w:rsidRDefault="00E16F9C">
      <w:pPr>
        <w:pStyle w:val="TableofFigures"/>
        <w:tabs>
          <w:tab w:val="right" w:leader="dot" w:pos="9016"/>
        </w:tabs>
        <w:rPr>
          <w:del w:id="2320" w:author="Luciano Kostelac" w:date="2023-02-16T03:16:00Z"/>
          <w:rFonts w:asciiTheme="minorHAnsi" w:eastAsiaTheme="minorEastAsia" w:hAnsiTheme="minorHAnsi" w:cstheme="minorBidi"/>
          <w:noProof/>
          <w:sz w:val="22"/>
          <w:szCs w:val="22"/>
        </w:rPr>
      </w:pPr>
      <w:del w:id="2321" w:author="Luciano Kostelac" w:date="2023-02-16T03:16:00Z">
        <w:r w:rsidRPr="00344581" w:rsidDel="00344581">
          <w:rPr>
            <w:noProof/>
            <w:rPrChange w:id="2322" w:author="Luciano Kostelac" w:date="2023-02-16T03:16:00Z">
              <w:rPr>
                <w:rStyle w:val="Hyperlink"/>
              </w:rPr>
            </w:rPrChange>
          </w:rPr>
          <w:delText>Slika 5.5 Graf sile i aktivacije eEMG-a za poziciju 2</w:delText>
        </w:r>
        <w:r w:rsidRPr="00A962DC" w:rsidDel="00344581">
          <w:rPr>
            <w:noProof/>
            <w:webHidden/>
          </w:rPr>
          <w:tab/>
          <w:delText>17</w:delText>
        </w:r>
      </w:del>
    </w:p>
    <w:p w14:paraId="7BF7B957" w14:textId="4D03BAA6" w:rsidR="00E16F9C" w:rsidRPr="00A962DC" w:rsidDel="00344581" w:rsidRDefault="00E16F9C">
      <w:pPr>
        <w:pStyle w:val="TableofFigures"/>
        <w:tabs>
          <w:tab w:val="right" w:leader="dot" w:pos="9016"/>
        </w:tabs>
        <w:rPr>
          <w:del w:id="2323" w:author="Luciano Kostelac" w:date="2023-02-16T03:16:00Z"/>
          <w:rFonts w:asciiTheme="minorHAnsi" w:eastAsiaTheme="minorEastAsia" w:hAnsiTheme="minorHAnsi" w:cstheme="minorBidi"/>
          <w:noProof/>
          <w:sz w:val="22"/>
          <w:szCs w:val="22"/>
        </w:rPr>
      </w:pPr>
      <w:del w:id="2324" w:author="Luciano Kostelac" w:date="2023-02-16T03:16:00Z">
        <w:r w:rsidRPr="00344581" w:rsidDel="00344581">
          <w:rPr>
            <w:noProof/>
            <w:rPrChange w:id="2325" w:author="Luciano Kostelac" w:date="2023-02-16T03:16:00Z">
              <w:rPr>
                <w:rStyle w:val="Hyperlink"/>
              </w:rPr>
            </w:rPrChange>
          </w:rPr>
          <w:delText>Slika 5.6 Pozicija 3.</w:delText>
        </w:r>
        <w:r w:rsidRPr="00A962DC" w:rsidDel="00344581">
          <w:rPr>
            <w:noProof/>
            <w:webHidden/>
          </w:rPr>
          <w:tab/>
          <w:delText>18</w:delText>
        </w:r>
      </w:del>
    </w:p>
    <w:p w14:paraId="698E324B" w14:textId="1B74699B" w:rsidR="00E16F9C" w:rsidRPr="00A962DC" w:rsidDel="00344581" w:rsidRDefault="00E16F9C">
      <w:pPr>
        <w:pStyle w:val="TableofFigures"/>
        <w:tabs>
          <w:tab w:val="right" w:leader="dot" w:pos="9016"/>
        </w:tabs>
        <w:rPr>
          <w:del w:id="2326" w:author="Luciano Kostelac" w:date="2023-02-16T03:16:00Z"/>
          <w:rFonts w:asciiTheme="minorHAnsi" w:eastAsiaTheme="minorEastAsia" w:hAnsiTheme="minorHAnsi" w:cstheme="minorBidi"/>
          <w:noProof/>
          <w:sz w:val="22"/>
          <w:szCs w:val="22"/>
        </w:rPr>
      </w:pPr>
      <w:del w:id="2327" w:author="Luciano Kostelac" w:date="2023-02-16T03:16:00Z">
        <w:r w:rsidRPr="00344581" w:rsidDel="00344581">
          <w:rPr>
            <w:noProof/>
            <w:rPrChange w:id="2328" w:author="Luciano Kostelac" w:date="2023-02-16T03:16:00Z">
              <w:rPr>
                <w:rStyle w:val="Hyperlink"/>
              </w:rPr>
            </w:rPrChange>
          </w:rPr>
          <w:delText>Slika 5.7 Graf sile i aktivacije eEMG-a za poziciju 3</w:delText>
        </w:r>
        <w:r w:rsidRPr="00A962DC" w:rsidDel="00344581">
          <w:rPr>
            <w:noProof/>
            <w:webHidden/>
          </w:rPr>
          <w:tab/>
          <w:delText>18</w:delText>
        </w:r>
      </w:del>
    </w:p>
    <w:p w14:paraId="0F2C5279" w14:textId="6CD1BAAF" w:rsidR="00E16F9C" w:rsidRPr="00A962DC" w:rsidDel="00344581" w:rsidRDefault="00E16F9C">
      <w:pPr>
        <w:pStyle w:val="TableofFigures"/>
        <w:tabs>
          <w:tab w:val="right" w:leader="dot" w:pos="9016"/>
        </w:tabs>
        <w:rPr>
          <w:del w:id="2329" w:author="Luciano Kostelac" w:date="2023-02-16T03:16:00Z"/>
          <w:rFonts w:asciiTheme="minorHAnsi" w:eastAsiaTheme="minorEastAsia" w:hAnsiTheme="minorHAnsi" w:cstheme="minorBidi"/>
          <w:noProof/>
          <w:sz w:val="22"/>
          <w:szCs w:val="22"/>
        </w:rPr>
      </w:pPr>
      <w:del w:id="2330" w:author="Luciano Kostelac" w:date="2023-02-16T03:16:00Z">
        <w:r w:rsidRPr="00344581" w:rsidDel="00344581">
          <w:rPr>
            <w:noProof/>
            <w:rPrChange w:id="2331" w:author="Luciano Kostelac" w:date="2023-02-16T03:16:00Z">
              <w:rPr>
                <w:rStyle w:val="Hyperlink"/>
              </w:rPr>
            </w:rPrChange>
          </w:rPr>
          <w:delText>Slika 5.8 Pozicija 4.</w:delText>
        </w:r>
        <w:r w:rsidRPr="00A962DC" w:rsidDel="00344581">
          <w:rPr>
            <w:noProof/>
            <w:webHidden/>
          </w:rPr>
          <w:tab/>
          <w:delText>19</w:delText>
        </w:r>
      </w:del>
    </w:p>
    <w:p w14:paraId="32649CA9" w14:textId="2A0151D8" w:rsidR="00E16F9C" w:rsidRPr="00A962DC" w:rsidDel="00344581" w:rsidRDefault="00E16F9C">
      <w:pPr>
        <w:pStyle w:val="TableofFigures"/>
        <w:tabs>
          <w:tab w:val="right" w:leader="dot" w:pos="9016"/>
        </w:tabs>
        <w:rPr>
          <w:del w:id="2332" w:author="Luciano Kostelac" w:date="2023-02-16T03:16:00Z"/>
          <w:rFonts w:asciiTheme="minorHAnsi" w:eastAsiaTheme="minorEastAsia" w:hAnsiTheme="minorHAnsi" w:cstheme="minorBidi"/>
          <w:noProof/>
          <w:sz w:val="22"/>
          <w:szCs w:val="22"/>
        </w:rPr>
      </w:pPr>
      <w:del w:id="2333" w:author="Luciano Kostelac" w:date="2023-02-16T03:16:00Z">
        <w:r w:rsidRPr="00344581" w:rsidDel="00344581">
          <w:rPr>
            <w:noProof/>
            <w:rPrChange w:id="2334" w:author="Luciano Kostelac" w:date="2023-02-16T03:16:00Z">
              <w:rPr>
                <w:rStyle w:val="Hyperlink"/>
              </w:rPr>
            </w:rPrChange>
          </w:rPr>
          <w:delText>Slika 5.9 Graf sile i aktivacije eEMG-a za poziciju 4.</w:delText>
        </w:r>
        <w:r w:rsidRPr="00A962DC" w:rsidDel="00344581">
          <w:rPr>
            <w:noProof/>
            <w:webHidden/>
          </w:rPr>
          <w:tab/>
          <w:delText>19</w:delText>
        </w:r>
      </w:del>
    </w:p>
    <w:p w14:paraId="58DADBC8" w14:textId="193DE6FB" w:rsidR="00E16F9C" w:rsidRPr="00A962DC" w:rsidDel="00344581" w:rsidRDefault="00E16F9C">
      <w:pPr>
        <w:pStyle w:val="TableofFigures"/>
        <w:tabs>
          <w:tab w:val="right" w:leader="dot" w:pos="9016"/>
        </w:tabs>
        <w:rPr>
          <w:del w:id="2335" w:author="Luciano Kostelac" w:date="2023-02-16T03:16:00Z"/>
          <w:rFonts w:asciiTheme="minorHAnsi" w:eastAsiaTheme="minorEastAsia" w:hAnsiTheme="minorHAnsi" w:cstheme="minorBidi"/>
          <w:noProof/>
          <w:sz w:val="22"/>
          <w:szCs w:val="22"/>
        </w:rPr>
      </w:pPr>
      <w:del w:id="2336" w:author="Luciano Kostelac" w:date="2023-02-16T03:16:00Z">
        <w:r w:rsidRPr="00344581" w:rsidDel="00344581">
          <w:rPr>
            <w:noProof/>
            <w:rPrChange w:id="2337" w:author="Luciano Kostelac" w:date="2023-02-16T03:16:00Z">
              <w:rPr>
                <w:rStyle w:val="Hyperlink"/>
              </w:rPr>
            </w:rPrChange>
          </w:rPr>
          <w:delText>Slika 5.10 Pozicija 5.</w:delText>
        </w:r>
        <w:r w:rsidRPr="00A962DC" w:rsidDel="00344581">
          <w:rPr>
            <w:noProof/>
            <w:webHidden/>
          </w:rPr>
          <w:tab/>
          <w:delText>20</w:delText>
        </w:r>
      </w:del>
    </w:p>
    <w:p w14:paraId="5F2E6012" w14:textId="1A928964" w:rsidR="00E16F9C" w:rsidRPr="00A962DC" w:rsidDel="00344581" w:rsidRDefault="00E16F9C">
      <w:pPr>
        <w:pStyle w:val="TableofFigures"/>
        <w:tabs>
          <w:tab w:val="right" w:leader="dot" w:pos="9016"/>
        </w:tabs>
        <w:rPr>
          <w:del w:id="2338" w:author="Luciano Kostelac" w:date="2023-02-16T03:16:00Z"/>
          <w:rFonts w:asciiTheme="minorHAnsi" w:eastAsiaTheme="minorEastAsia" w:hAnsiTheme="minorHAnsi" w:cstheme="minorBidi"/>
          <w:noProof/>
          <w:sz w:val="22"/>
          <w:szCs w:val="22"/>
        </w:rPr>
      </w:pPr>
      <w:del w:id="2339" w:author="Luciano Kostelac" w:date="2023-02-16T03:16:00Z">
        <w:r w:rsidRPr="00344581" w:rsidDel="00344581">
          <w:rPr>
            <w:noProof/>
            <w:rPrChange w:id="2340" w:author="Luciano Kostelac" w:date="2023-02-16T03:16:00Z">
              <w:rPr>
                <w:rStyle w:val="Hyperlink"/>
              </w:rPr>
            </w:rPrChange>
          </w:rPr>
          <w:delText>Slika 5.11 Graf sile i aktivacije sEMG-a za poziciju 5.</w:delText>
        </w:r>
        <w:r w:rsidRPr="00A962DC" w:rsidDel="00344581">
          <w:rPr>
            <w:noProof/>
            <w:webHidden/>
          </w:rPr>
          <w:tab/>
          <w:delText>20</w:delText>
        </w:r>
      </w:del>
    </w:p>
    <w:p w14:paraId="11287945" w14:textId="53F0DE20" w:rsidR="00E16F9C" w:rsidRPr="00A962DC" w:rsidDel="00344581" w:rsidRDefault="00E16F9C">
      <w:pPr>
        <w:pStyle w:val="TableofFigures"/>
        <w:tabs>
          <w:tab w:val="right" w:leader="dot" w:pos="9016"/>
        </w:tabs>
        <w:rPr>
          <w:del w:id="2341" w:author="Luciano Kostelac" w:date="2023-02-16T03:16:00Z"/>
          <w:rFonts w:asciiTheme="minorHAnsi" w:eastAsiaTheme="minorEastAsia" w:hAnsiTheme="minorHAnsi" w:cstheme="minorBidi"/>
          <w:noProof/>
          <w:sz w:val="22"/>
          <w:szCs w:val="22"/>
        </w:rPr>
      </w:pPr>
      <w:del w:id="2342" w:author="Luciano Kostelac" w:date="2023-02-16T03:16:00Z">
        <w:r w:rsidRPr="00344581" w:rsidDel="00344581">
          <w:rPr>
            <w:noProof/>
            <w:rPrChange w:id="2343" w:author="Luciano Kostelac" w:date="2023-02-16T03:16:00Z">
              <w:rPr>
                <w:rStyle w:val="Hyperlink"/>
              </w:rPr>
            </w:rPrChange>
          </w:rPr>
          <w:delText>Slika 5.12 Shematski prikaz procesa</w:delText>
        </w:r>
        <w:r w:rsidRPr="00A962DC" w:rsidDel="00344581">
          <w:rPr>
            <w:noProof/>
            <w:webHidden/>
          </w:rPr>
          <w:tab/>
          <w:delText>23</w:delText>
        </w:r>
      </w:del>
    </w:p>
    <w:p w14:paraId="58C100AA" w14:textId="007DE551" w:rsidR="00E16F9C" w:rsidRPr="00A962DC" w:rsidDel="00344581" w:rsidRDefault="00E16F9C">
      <w:pPr>
        <w:pStyle w:val="TableofFigures"/>
        <w:tabs>
          <w:tab w:val="right" w:leader="dot" w:pos="9016"/>
        </w:tabs>
        <w:rPr>
          <w:del w:id="2344" w:author="Luciano Kostelac" w:date="2023-02-16T03:16:00Z"/>
          <w:rFonts w:asciiTheme="minorHAnsi" w:eastAsiaTheme="minorEastAsia" w:hAnsiTheme="minorHAnsi" w:cstheme="minorBidi"/>
          <w:noProof/>
          <w:sz w:val="22"/>
          <w:szCs w:val="22"/>
        </w:rPr>
      </w:pPr>
      <w:del w:id="2345" w:author="Luciano Kostelac" w:date="2023-02-16T03:16:00Z">
        <w:r w:rsidRPr="00344581" w:rsidDel="00344581">
          <w:rPr>
            <w:noProof/>
            <w:rPrChange w:id="2346" w:author="Luciano Kostelac" w:date="2023-02-16T03:16:00Z">
              <w:rPr>
                <w:rStyle w:val="Hyperlink"/>
              </w:rPr>
            </w:rPrChange>
          </w:rPr>
          <w:delText>Slika 5.13 Zvučni signal [4]</w:delText>
        </w:r>
        <w:r w:rsidRPr="00A962DC" w:rsidDel="00344581">
          <w:rPr>
            <w:noProof/>
            <w:webHidden/>
          </w:rPr>
          <w:tab/>
          <w:delText>23</w:delText>
        </w:r>
      </w:del>
    </w:p>
    <w:p w14:paraId="7F436739" w14:textId="3893E7E2" w:rsidR="00E16F9C" w:rsidRPr="00A962DC" w:rsidDel="00344581" w:rsidRDefault="00E16F9C">
      <w:pPr>
        <w:pStyle w:val="TableofFigures"/>
        <w:tabs>
          <w:tab w:val="right" w:leader="dot" w:pos="9016"/>
        </w:tabs>
        <w:rPr>
          <w:del w:id="2347" w:author="Luciano Kostelac" w:date="2023-02-16T03:16:00Z"/>
          <w:rFonts w:asciiTheme="minorHAnsi" w:eastAsiaTheme="minorEastAsia" w:hAnsiTheme="minorHAnsi" w:cstheme="minorBidi"/>
          <w:noProof/>
          <w:sz w:val="22"/>
          <w:szCs w:val="22"/>
        </w:rPr>
      </w:pPr>
      <w:del w:id="2348" w:author="Luciano Kostelac" w:date="2023-02-16T03:16:00Z">
        <w:r w:rsidRPr="00344581" w:rsidDel="00344581">
          <w:rPr>
            <w:noProof/>
            <w:rPrChange w:id="2349" w:author="Luciano Kostelac" w:date="2023-02-16T03:16:00Z">
              <w:rPr>
                <w:rStyle w:val="Hyperlink"/>
              </w:rPr>
            </w:rPrChange>
          </w:rPr>
          <w:delText>Slika 5.14 „Omotani“ signal [4]</w:delText>
        </w:r>
        <w:r w:rsidRPr="00A962DC" w:rsidDel="00344581">
          <w:rPr>
            <w:noProof/>
            <w:webHidden/>
          </w:rPr>
          <w:tab/>
          <w:delText>24</w:delText>
        </w:r>
      </w:del>
    </w:p>
    <w:p w14:paraId="57DC045F" w14:textId="0B4676A9" w:rsidR="00E16F9C" w:rsidRPr="00A962DC" w:rsidDel="00344581" w:rsidRDefault="00E16F9C">
      <w:pPr>
        <w:pStyle w:val="TableofFigures"/>
        <w:tabs>
          <w:tab w:val="right" w:leader="dot" w:pos="9016"/>
        </w:tabs>
        <w:rPr>
          <w:del w:id="2350" w:author="Luciano Kostelac" w:date="2023-02-16T03:16:00Z"/>
          <w:rFonts w:asciiTheme="minorHAnsi" w:eastAsiaTheme="minorEastAsia" w:hAnsiTheme="minorHAnsi" w:cstheme="minorBidi"/>
          <w:noProof/>
          <w:sz w:val="22"/>
          <w:szCs w:val="22"/>
        </w:rPr>
      </w:pPr>
      <w:del w:id="2351" w:author="Luciano Kostelac" w:date="2023-02-16T03:16:00Z">
        <w:r w:rsidRPr="00344581" w:rsidDel="00344581">
          <w:rPr>
            <w:noProof/>
            <w:rPrChange w:id="2352" w:author="Luciano Kostelac" w:date="2023-02-16T03:16:00Z">
              <w:rPr>
                <w:rStyle w:val="Hyperlink"/>
              </w:rPr>
            </w:rPrChange>
          </w:rPr>
          <w:delText>Slika 5.15 Ovisnost „centra mase“ o frekvenciji [4]</w:delText>
        </w:r>
        <w:r w:rsidRPr="00A962DC" w:rsidDel="00344581">
          <w:rPr>
            <w:noProof/>
            <w:webHidden/>
          </w:rPr>
          <w:tab/>
          <w:delText>25</w:delText>
        </w:r>
      </w:del>
    </w:p>
    <w:p w14:paraId="2EA0845C" w14:textId="7708B987" w:rsidR="00E16F9C" w:rsidRPr="00A962DC" w:rsidDel="00344581" w:rsidRDefault="00E16F9C">
      <w:pPr>
        <w:pStyle w:val="TableofFigures"/>
        <w:tabs>
          <w:tab w:val="right" w:leader="dot" w:pos="9016"/>
        </w:tabs>
        <w:rPr>
          <w:del w:id="2353" w:author="Luciano Kostelac" w:date="2023-02-16T03:16:00Z"/>
          <w:rFonts w:asciiTheme="minorHAnsi" w:eastAsiaTheme="minorEastAsia" w:hAnsiTheme="minorHAnsi" w:cstheme="minorBidi"/>
          <w:noProof/>
          <w:sz w:val="22"/>
          <w:szCs w:val="22"/>
        </w:rPr>
      </w:pPr>
      <w:del w:id="2354" w:author="Luciano Kostelac" w:date="2023-02-16T03:16:00Z">
        <w:r w:rsidRPr="00344581" w:rsidDel="00344581">
          <w:rPr>
            <w:noProof/>
            <w:rPrChange w:id="2355" w:author="Luciano Kostelac" w:date="2023-02-16T03:16:00Z">
              <w:rPr>
                <w:rStyle w:val="Hyperlink"/>
              </w:rPr>
            </w:rPrChange>
          </w:rPr>
          <w:delText>Slika 6.1. Rolling window</w:delText>
        </w:r>
        <w:r w:rsidRPr="00A962DC" w:rsidDel="00344581">
          <w:rPr>
            <w:noProof/>
            <w:webHidden/>
          </w:rPr>
          <w:tab/>
          <w:delText>27</w:delText>
        </w:r>
      </w:del>
    </w:p>
    <w:p w14:paraId="5F027AB6" w14:textId="7D371987" w:rsidR="00E16F9C" w:rsidRPr="00A962DC" w:rsidDel="00344581" w:rsidRDefault="00E16F9C">
      <w:pPr>
        <w:pStyle w:val="TableofFigures"/>
        <w:tabs>
          <w:tab w:val="right" w:leader="dot" w:pos="9016"/>
        </w:tabs>
        <w:rPr>
          <w:del w:id="2356" w:author="Luciano Kostelac" w:date="2023-02-16T03:16:00Z"/>
          <w:rFonts w:asciiTheme="minorHAnsi" w:eastAsiaTheme="minorEastAsia" w:hAnsiTheme="minorHAnsi" w:cstheme="minorBidi"/>
          <w:noProof/>
          <w:sz w:val="22"/>
          <w:szCs w:val="22"/>
        </w:rPr>
      </w:pPr>
      <w:del w:id="2357" w:author="Luciano Kostelac" w:date="2023-02-16T03:16:00Z">
        <w:r w:rsidRPr="00344581" w:rsidDel="00344581">
          <w:rPr>
            <w:noProof/>
            <w:rPrChange w:id="2358" w:author="Luciano Kostelac" w:date="2023-02-16T03:16:00Z">
              <w:rPr>
                <w:rStyle w:val="Hyperlink"/>
              </w:rPr>
            </w:rPrChange>
          </w:rPr>
          <w:delText>Slika 6.2 Parametri u ROSu</w:delText>
        </w:r>
        <w:r w:rsidRPr="00A962DC" w:rsidDel="00344581">
          <w:rPr>
            <w:noProof/>
            <w:webHidden/>
          </w:rPr>
          <w:tab/>
          <w:delText>28</w:delText>
        </w:r>
      </w:del>
    </w:p>
    <w:p w14:paraId="7D2A8848" w14:textId="5ECE96CE" w:rsidR="00E16F9C" w:rsidRPr="00A962DC" w:rsidDel="00344581" w:rsidRDefault="00E16F9C">
      <w:pPr>
        <w:pStyle w:val="TableofFigures"/>
        <w:tabs>
          <w:tab w:val="right" w:leader="dot" w:pos="9016"/>
        </w:tabs>
        <w:rPr>
          <w:del w:id="2359" w:author="Luciano Kostelac" w:date="2023-02-16T03:16:00Z"/>
          <w:rFonts w:asciiTheme="minorHAnsi" w:eastAsiaTheme="minorEastAsia" w:hAnsiTheme="minorHAnsi" w:cstheme="minorBidi"/>
          <w:noProof/>
          <w:sz w:val="22"/>
          <w:szCs w:val="22"/>
        </w:rPr>
      </w:pPr>
      <w:del w:id="2360" w:author="Luciano Kostelac" w:date="2023-02-16T03:16:00Z">
        <w:r w:rsidRPr="00344581" w:rsidDel="00344581">
          <w:rPr>
            <w:noProof/>
            <w:rPrChange w:id="2361" w:author="Luciano Kostelac" w:date="2023-02-16T03:16:00Z">
              <w:rPr>
                <w:rStyle w:val="Hyperlink"/>
              </w:rPr>
            </w:rPrChange>
          </w:rPr>
          <w:delText>Slika 6.3 Plot juggler</w:delText>
        </w:r>
        <w:r w:rsidRPr="00A962DC" w:rsidDel="00344581">
          <w:rPr>
            <w:noProof/>
            <w:webHidden/>
          </w:rPr>
          <w:tab/>
          <w:delText>29</w:delText>
        </w:r>
      </w:del>
    </w:p>
    <w:p w14:paraId="63BB2F23" w14:textId="219EC173" w:rsidR="00E16F9C" w:rsidRPr="00A962DC" w:rsidDel="00344581" w:rsidRDefault="00E16F9C">
      <w:pPr>
        <w:pStyle w:val="TableofFigures"/>
        <w:tabs>
          <w:tab w:val="right" w:leader="dot" w:pos="9016"/>
        </w:tabs>
        <w:rPr>
          <w:del w:id="2362" w:author="Luciano Kostelac" w:date="2023-02-16T03:16:00Z"/>
          <w:rFonts w:asciiTheme="minorHAnsi" w:eastAsiaTheme="minorEastAsia" w:hAnsiTheme="minorHAnsi" w:cstheme="minorBidi"/>
          <w:noProof/>
          <w:sz w:val="22"/>
          <w:szCs w:val="22"/>
        </w:rPr>
      </w:pPr>
      <w:del w:id="2363" w:author="Luciano Kostelac" w:date="2023-02-16T03:16:00Z">
        <w:r w:rsidRPr="00344581" w:rsidDel="00344581">
          <w:rPr>
            <w:noProof/>
            <w:rPrChange w:id="2364" w:author="Luciano Kostelac" w:date="2023-02-16T03:16:00Z">
              <w:rPr>
                <w:rStyle w:val="Hyperlink"/>
              </w:rPr>
            </w:rPrChange>
          </w:rPr>
          <w:delText>Slika 6.4 CSV datoteka</w:delText>
        </w:r>
        <w:r w:rsidRPr="00A962DC" w:rsidDel="00344581">
          <w:rPr>
            <w:noProof/>
            <w:webHidden/>
          </w:rPr>
          <w:tab/>
          <w:delText>29</w:delText>
        </w:r>
      </w:del>
    </w:p>
    <w:p w14:paraId="1F0C2AA8" w14:textId="0B2FD194" w:rsidR="00E16F9C" w:rsidRPr="00A962DC" w:rsidDel="00344581" w:rsidRDefault="00E16F9C">
      <w:pPr>
        <w:pStyle w:val="TableofFigures"/>
        <w:tabs>
          <w:tab w:val="right" w:leader="dot" w:pos="9016"/>
        </w:tabs>
        <w:rPr>
          <w:del w:id="2365" w:author="Luciano Kostelac" w:date="2023-02-16T03:16:00Z"/>
          <w:rFonts w:asciiTheme="minorHAnsi" w:eastAsiaTheme="minorEastAsia" w:hAnsiTheme="minorHAnsi" w:cstheme="minorBidi"/>
          <w:noProof/>
          <w:sz w:val="22"/>
          <w:szCs w:val="22"/>
        </w:rPr>
      </w:pPr>
      <w:del w:id="2366" w:author="Luciano Kostelac" w:date="2023-02-16T03:16:00Z">
        <w:r w:rsidRPr="00344581" w:rsidDel="00344581">
          <w:rPr>
            <w:noProof/>
            <w:rPrChange w:id="2367" w:author="Luciano Kostelac" w:date="2023-02-16T03:16:00Z">
              <w:rPr>
                <w:rStyle w:val="Hyperlink"/>
              </w:rPr>
            </w:rPrChange>
          </w:rPr>
          <w:delText>Slika 6.5 Poravnati parametri</w:delText>
        </w:r>
        <w:r w:rsidRPr="00A962DC" w:rsidDel="00344581">
          <w:rPr>
            <w:noProof/>
            <w:webHidden/>
          </w:rPr>
          <w:tab/>
          <w:delText>30</w:delText>
        </w:r>
      </w:del>
    </w:p>
    <w:p w14:paraId="30CD39D0" w14:textId="79D19EC9" w:rsidR="00E16F9C" w:rsidRPr="00A962DC" w:rsidDel="00344581" w:rsidRDefault="00E16F9C">
      <w:pPr>
        <w:pStyle w:val="TableofFigures"/>
        <w:tabs>
          <w:tab w:val="right" w:leader="dot" w:pos="9016"/>
        </w:tabs>
        <w:rPr>
          <w:del w:id="2368" w:author="Luciano Kostelac" w:date="2023-02-16T03:16:00Z"/>
          <w:rFonts w:asciiTheme="minorHAnsi" w:eastAsiaTheme="minorEastAsia" w:hAnsiTheme="minorHAnsi" w:cstheme="minorBidi"/>
          <w:noProof/>
          <w:sz w:val="22"/>
          <w:szCs w:val="22"/>
        </w:rPr>
      </w:pPr>
      <w:del w:id="2369" w:author="Luciano Kostelac" w:date="2023-02-16T03:16:00Z">
        <w:r w:rsidRPr="00344581" w:rsidDel="00344581">
          <w:rPr>
            <w:noProof/>
            <w:rPrChange w:id="2370" w:author="Luciano Kostelac" w:date="2023-02-16T03:16:00Z">
              <w:rPr>
                <w:rStyle w:val="Hyperlink"/>
              </w:rPr>
            </w:rPrChange>
          </w:rPr>
          <w:delText>Slika 6.6 Ovisnost maksimalne korelacije o parametrima</w:delText>
        </w:r>
        <w:r w:rsidRPr="00A962DC" w:rsidDel="00344581">
          <w:rPr>
            <w:noProof/>
            <w:webHidden/>
          </w:rPr>
          <w:tab/>
          <w:delText>32</w:delText>
        </w:r>
      </w:del>
    </w:p>
    <w:p w14:paraId="4C2F9EAD" w14:textId="04BF1975" w:rsidR="00E16F9C" w:rsidRPr="00A962DC" w:rsidDel="00344581" w:rsidRDefault="00E16F9C">
      <w:pPr>
        <w:pStyle w:val="TableofFigures"/>
        <w:tabs>
          <w:tab w:val="right" w:leader="dot" w:pos="9016"/>
        </w:tabs>
        <w:rPr>
          <w:del w:id="2371" w:author="Luciano Kostelac" w:date="2023-02-16T03:16:00Z"/>
          <w:rFonts w:asciiTheme="minorHAnsi" w:eastAsiaTheme="minorEastAsia" w:hAnsiTheme="minorHAnsi" w:cstheme="minorBidi"/>
          <w:noProof/>
          <w:sz w:val="22"/>
          <w:szCs w:val="22"/>
        </w:rPr>
      </w:pPr>
      <w:del w:id="2372" w:author="Luciano Kostelac" w:date="2023-02-16T03:16:00Z">
        <w:r w:rsidRPr="00344581" w:rsidDel="00344581">
          <w:rPr>
            <w:noProof/>
            <w:rPrChange w:id="2373" w:author="Luciano Kostelac" w:date="2023-02-16T03:16:00Z">
              <w:rPr>
                <w:rStyle w:val="Hyperlink"/>
              </w:rPr>
            </w:rPrChange>
          </w:rPr>
          <w:delText>Slika 6.7 Pročišćeni signal za optimalne parametre</w:delText>
        </w:r>
        <w:r w:rsidRPr="00A962DC" w:rsidDel="00344581">
          <w:rPr>
            <w:noProof/>
            <w:webHidden/>
          </w:rPr>
          <w:tab/>
          <w:delText>33</w:delText>
        </w:r>
      </w:del>
    </w:p>
    <w:p w14:paraId="642ED9E1" w14:textId="59E742F0" w:rsidR="00F41196" w:rsidRPr="00A962DC" w:rsidRDefault="00CC2002">
      <w:r w:rsidRPr="00A962DC">
        <w:fldChar w:fldCharType="end"/>
      </w:r>
    </w:p>
    <w:tbl>
      <w:tblPr>
        <w:tblStyle w:val="TableGrid"/>
        <w:tblW w:w="0" w:type="auto"/>
        <w:tblLook w:val="04A0" w:firstRow="1" w:lastRow="0" w:firstColumn="1" w:lastColumn="0" w:noHBand="0" w:noVBand="1"/>
        <w:tblPrChange w:id="2374" w:author="Luciano Kostelac" w:date="2023-02-16T03:37:00Z">
          <w:tblPr>
            <w:tblStyle w:val="TableGrid"/>
            <w:tblW w:w="0" w:type="auto"/>
            <w:tblLook w:val="04A0" w:firstRow="1" w:lastRow="0" w:firstColumn="1" w:lastColumn="0" w:noHBand="0" w:noVBand="1"/>
          </w:tblPr>
        </w:tblPrChange>
      </w:tblPr>
      <w:tblGrid>
        <w:gridCol w:w="4508"/>
        <w:gridCol w:w="4508"/>
        <w:tblGridChange w:id="2375">
          <w:tblGrid>
            <w:gridCol w:w="4508"/>
            <w:gridCol w:w="4508"/>
          </w:tblGrid>
        </w:tblGridChange>
      </w:tblGrid>
      <w:tr w:rsidR="00934F15" w14:paraId="46C1592D" w14:textId="77777777" w:rsidTr="001537FD">
        <w:trPr>
          <w:ins w:id="2376" w:author="Luciano Kostelac" w:date="2023-02-16T03:35:00Z"/>
        </w:trPr>
        <w:tc>
          <w:tcPr>
            <w:tcW w:w="9016" w:type="dxa"/>
            <w:gridSpan w:val="2"/>
            <w:vAlign w:val="center"/>
            <w:tcPrChange w:id="2377" w:author="Luciano Kostelac" w:date="2023-02-16T03:37:00Z">
              <w:tcPr>
                <w:tcW w:w="9016" w:type="dxa"/>
                <w:gridSpan w:val="2"/>
              </w:tcPr>
            </w:tcPrChange>
          </w:tcPr>
          <w:p w14:paraId="6C60559D" w14:textId="4D238AEC" w:rsidR="00934F15" w:rsidRDefault="00934F15">
            <w:pPr>
              <w:jc w:val="center"/>
              <w:rPr>
                <w:ins w:id="2378" w:author="Luciano Kostelac" w:date="2023-02-16T03:35:00Z"/>
              </w:rPr>
              <w:pPrChange w:id="2379" w:author="Luciano Kostelac" w:date="2023-02-16T03:37:00Z">
                <w:pPr>
                  <w:jc w:val="left"/>
                </w:pPr>
              </w:pPrChange>
            </w:pPr>
            <w:commentRangeStart w:id="2380"/>
            <w:ins w:id="2381" w:author="Luciano Kostelac" w:date="2023-02-16T03:36:00Z">
              <w:r>
                <w:t>Tablica doprinosa</w:t>
              </w:r>
            </w:ins>
            <w:commentRangeEnd w:id="2380"/>
            <w:r w:rsidR="001143E2">
              <w:rPr>
                <w:rStyle w:val="CommentReference"/>
              </w:rPr>
              <w:commentReference w:id="2380"/>
            </w:r>
          </w:p>
        </w:tc>
      </w:tr>
      <w:tr w:rsidR="00934F15" w14:paraId="5D4CC7D1" w14:textId="77777777" w:rsidTr="001537FD">
        <w:trPr>
          <w:ins w:id="2383" w:author="Luciano Kostelac" w:date="2023-02-16T03:35:00Z"/>
        </w:trPr>
        <w:tc>
          <w:tcPr>
            <w:tcW w:w="4508" w:type="dxa"/>
            <w:vAlign w:val="center"/>
            <w:tcPrChange w:id="2384" w:author="Luciano Kostelac" w:date="2023-02-16T03:37:00Z">
              <w:tcPr>
                <w:tcW w:w="4508" w:type="dxa"/>
              </w:tcPr>
            </w:tcPrChange>
          </w:tcPr>
          <w:p w14:paraId="0286F7FB" w14:textId="252EE45A" w:rsidR="00934F15" w:rsidRDefault="00934F15">
            <w:pPr>
              <w:jc w:val="center"/>
              <w:rPr>
                <w:ins w:id="2385" w:author="Luciano Kostelac" w:date="2023-02-16T03:35:00Z"/>
              </w:rPr>
              <w:pPrChange w:id="2386" w:author="Luciano Kostelac" w:date="2023-02-16T03:37:00Z">
                <w:pPr>
                  <w:jc w:val="left"/>
                </w:pPr>
              </w:pPrChange>
            </w:pPr>
            <w:ins w:id="2387" w:author="Luciano Kostelac" w:date="2023-02-16T03:36:00Z">
              <w:r>
                <w:t>Luciano Kostelac</w:t>
              </w:r>
            </w:ins>
          </w:p>
        </w:tc>
        <w:tc>
          <w:tcPr>
            <w:tcW w:w="4508" w:type="dxa"/>
            <w:vAlign w:val="center"/>
            <w:tcPrChange w:id="2388" w:author="Luciano Kostelac" w:date="2023-02-16T03:37:00Z">
              <w:tcPr>
                <w:tcW w:w="4508" w:type="dxa"/>
              </w:tcPr>
            </w:tcPrChange>
          </w:tcPr>
          <w:p w14:paraId="0EE4097D" w14:textId="228894F2" w:rsidR="00934F15" w:rsidRDefault="00737075">
            <w:pPr>
              <w:jc w:val="center"/>
              <w:rPr>
                <w:ins w:id="2389" w:author="Luciano Kostelac" w:date="2023-02-16T03:35:00Z"/>
              </w:rPr>
              <w:pPrChange w:id="2390" w:author="Luciano Kostelac" w:date="2023-02-16T03:37:00Z">
                <w:pPr>
                  <w:jc w:val="left"/>
                </w:pPr>
              </w:pPrChange>
            </w:pPr>
            <w:ins w:id="2391" w:author="Luciano Kostelac" w:date="2023-02-16T10:23:00Z">
              <w:r>
                <w:t xml:space="preserve">Umjeravanje dinamometra, </w:t>
              </w:r>
              <w:r w:rsidR="00D95469">
                <w:t xml:space="preserve">provedba ispitivanja, spajanje seminara, </w:t>
              </w:r>
            </w:ins>
          </w:p>
        </w:tc>
      </w:tr>
      <w:tr w:rsidR="00934F15" w14:paraId="290B6968" w14:textId="77777777" w:rsidTr="001537FD">
        <w:trPr>
          <w:ins w:id="2392" w:author="Luciano Kostelac" w:date="2023-02-16T03:35:00Z"/>
        </w:trPr>
        <w:tc>
          <w:tcPr>
            <w:tcW w:w="4508" w:type="dxa"/>
            <w:vAlign w:val="center"/>
            <w:tcPrChange w:id="2393" w:author="Luciano Kostelac" w:date="2023-02-16T03:37:00Z">
              <w:tcPr>
                <w:tcW w:w="4508" w:type="dxa"/>
              </w:tcPr>
            </w:tcPrChange>
          </w:tcPr>
          <w:p w14:paraId="659A91BD" w14:textId="28807E59" w:rsidR="00934F15" w:rsidRDefault="00934F15">
            <w:pPr>
              <w:jc w:val="center"/>
              <w:rPr>
                <w:ins w:id="2394" w:author="Luciano Kostelac" w:date="2023-02-16T03:35:00Z"/>
              </w:rPr>
              <w:pPrChange w:id="2395" w:author="Luciano Kostelac" w:date="2023-02-16T03:37:00Z">
                <w:pPr>
                  <w:jc w:val="left"/>
                </w:pPr>
              </w:pPrChange>
            </w:pPr>
            <w:ins w:id="2396" w:author="Luciano Kostelac" w:date="2023-02-16T03:36:00Z">
              <w:r>
                <w:t>Luka Zvonarek</w:t>
              </w:r>
            </w:ins>
          </w:p>
        </w:tc>
        <w:tc>
          <w:tcPr>
            <w:tcW w:w="4508" w:type="dxa"/>
            <w:vAlign w:val="center"/>
            <w:tcPrChange w:id="2397" w:author="Luciano Kostelac" w:date="2023-02-16T03:37:00Z">
              <w:tcPr>
                <w:tcW w:w="4508" w:type="dxa"/>
              </w:tcPr>
            </w:tcPrChange>
          </w:tcPr>
          <w:p w14:paraId="75D5E051" w14:textId="7CFFFD06" w:rsidR="00934F15" w:rsidRDefault="0011340F">
            <w:pPr>
              <w:jc w:val="center"/>
              <w:rPr>
                <w:ins w:id="2398" w:author="Luciano Kostelac" w:date="2023-02-16T03:35:00Z"/>
              </w:rPr>
              <w:pPrChange w:id="2399" w:author="Luciano Kostelac" w:date="2023-02-16T03:37:00Z">
                <w:pPr>
                  <w:jc w:val="left"/>
                </w:pPr>
              </w:pPrChange>
            </w:pPr>
            <w:ins w:id="2400" w:author="Luka Zvonarek" w:date="2023-02-16T08:47:00Z">
              <w:r>
                <w:t>Obrada podataka</w:t>
              </w:r>
            </w:ins>
            <w:ins w:id="2401" w:author="Luciano Kostelac" w:date="2023-02-16T10:22:00Z">
              <w:r w:rsidR="00737075">
                <w:t>, umjeravanje dinamometra, proved</w:t>
              </w:r>
            </w:ins>
            <w:ins w:id="2402" w:author="Luciano Kostelac" w:date="2023-02-16T10:23:00Z">
              <w:r w:rsidR="00737075">
                <w:t>ba ispitivanja</w:t>
              </w:r>
            </w:ins>
          </w:p>
        </w:tc>
      </w:tr>
      <w:tr w:rsidR="00934F15" w14:paraId="17E058AB" w14:textId="77777777" w:rsidTr="001537FD">
        <w:trPr>
          <w:ins w:id="2403" w:author="Luciano Kostelac" w:date="2023-02-16T03:35:00Z"/>
        </w:trPr>
        <w:tc>
          <w:tcPr>
            <w:tcW w:w="4508" w:type="dxa"/>
            <w:vAlign w:val="center"/>
            <w:tcPrChange w:id="2404" w:author="Luciano Kostelac" w:date="2023-02-16T03:37:00Z">
              <w:tcPr>
                <w:tcW w:w="4508" w:type="dxa"/>
              </w:tcPr>
            </w:tcPrChange>
          </w:tcPr>
          <w:p w14:paraId="35D77680" w14:textId="01FC7657" w:rsidR="00934F15" w:rsidRDefault="00934F15">
            <w:pPr>
              <w:jc w:val="center"/>
              <w:rPr>
                <w:ins w:id="2405" w:author="Luciano Kostelac" w:date="2023-02-16T03:35:00Z"/>
              </w:rPr>
              <w:pPrChange w:id="2406" w:author="Luciano Kostelac" w:date="2023-02-16T03:37:00Z">
                <w:pPr>
                  <w:jc w:val="left"/>
                </w:pPr>
              </w:pPrChange>
            </w:pPr>
            <w:ins w:id="2407" w:author="Luciano Kostelac" w:date="2023-02-16T03:36:00Z">
              <w:r>
                <w:t>Mato Štefanac</w:t>
              </w:r>
            </w:ins>
          </w:p>
        </w:tc>
        <w:tc>
          <w:tcPr>
            <w:tcW w:w="4508" w:type="dxa"/>
            <w:vAlign w:val="center"/>
            <w:tcPrChange w:id="2408" w:author="Luciano Kostelac" w:date="2023-02-16T03:37:00Z">
              <w:tcPr>
                <w:tcW w:w="4508" w:type="dxa"/>
              </w:tcPr>
            </w:tcPrChange>
          </w:tcPr>
          <w:p w14:paraId="25E9DD6D" w14:textId="253EE880" w:rsidR="00934F15" w:rsidRDefault="00B976D3">
            <w:pPr>
              <w:jc w:val="center"/>
              <w:rPr>
                <w:ins w:id="2409" w:author="Luciano Kostelac" w:date="2023-02-16T03:35:00Z"/>
              </w:rPr>
              <w:pPrChange w:id="2410" w:author="Luciano Kostelac" w:date="2023-02-16T03:37:00Z">
                <w:pPr>
                  <w:jc w:val="left"/>
                </w:pPr>
              </w:pPrChange>
            </w:pPr>
            <w:ins w:id="2411" w:author="Luciano Kostelac" w:date="2023-02-16T10:20:00Z">
              <w:r>
                <w:t xml:space="preserve">Obrada </w:t>
              </w:r>
            </w:ins>
            <w:ins w:id="2412" w:author="Luciano Kostelac" w:date="2023-02-16T10:21:00Z">
              <w:r>
                <w:t>podataka</w:t>
              </w:r>
              <w:r w:rsidR="000A481E">
                <w:t xml:space="preserve">, </w:t>
              </w:r>
            </w:ins>
            <w:ins w:id="2413" w:author="Luciano Kostelac" w:date="2023-02-16T10:22:00Z">
              <w:r w:rsidR="001D0F13">
                <w:t>u</w:t>
              </w:r>
            </w:ins>
            <w:ins w:id="2414" w:author="Luciano Kostelac" w:date="2023-02-16T10:21:00Z">
              <w:r w:rsidR="000A481E">
                <w:t>mjeravanje dinamometra,</w:t>
              </w:r>
              <w:r w:rsidR="002B7690">
                <w:t xml:space="preserve"> </w:t>
              </w:r>
            </w:ins>
            <w:ins w:id="2415" w:author="Luciano Kostelac" w:date="2023-02-16T10:22:00Z">
              <w:r w:rsidR="001D0F13">
                <w:t>provedba ispitivanja</w:t>
              </w:r>
            </w:ins>
          </w:p>
        </w:tc>
      </w:tr>
      <w:tr w:rsidR="00934F15" w14:paraId="39923FD1" w14:textId="77777777" w:rsidTr="001537FD">
        <w:trPr>
          <w:ins w:id="2416" w:author="Luciano Kostelac" w:date="2023-02-16T03:35:00Z"/>
        </w:trPr>
        <w:tc>
          <w:tcPr>
            <w:tcW w:w="4508" w:type="dxa"/>
            <w:vAlign w:val="center"/>
            <w:tcPrChange w:id="2417" w:author="Luciano Kostelac" w:date="2023-02-16T03:37:00Z">
              <w:tcPr>
                <w:tcW w:w="4508" w:type="dxa"/>
              </w:tcPr>
            </w:tcPrChange>
          </w:tcPr>
          <w:p w14:paraId="14B66932" w14:textId="2A51128E" w:rsidR="00934F15" w:rsidRDefault="00934F15">
            <w:pPr>
              <w:jc w:val="center"/>
              <w:rPr>
                <w:ins w:id="2418" w:author="Luciano Kostelac" w:date="2023-02-16T03:35:00Z"/>
              </w:rPr>
              <w:pPrChange w:id="2419" w:author="Luciano Kostelac" w:date="2023-02-16T03:37:00Z">
                <w:pPr>
                  <w:jc w:val="left"/>
                </w:pPr>
              </w:pPrChange>
            </w:pPr>
            <w:ins w:id="2420" w:author="Luciano Kostelac" w:date="2023-02-16T03:36:00Z">
              <w:r>
                <w:t>Krunoslav Marenić</w:t>
              </w:r>
            </w:ins>
          </w:p>
        </w:tc>
        <w:tc>
          <w:tcPr>
            <w:tcW w:w="4508" w:type="dxa"/>
            <w:vAlign w:val="center"/>
            <w:tcPrChange w:id="2421" w:author="Luciano Kostelac" w:date="2023-02-16T03:37:00Z">
              <w:tcPr>
                <w:tcW w:w="4508" w:type="dxa"/>
              </w:tcPr>
            </w:tcPrChange>
          </w:tcPr>
          <w:p w14:paraId="34EE6B2C" w14:textId="64C0295D" w:rsidR="00934F15" w:rsidRDefault="009626DD">
            <w:pPr>
              <w:jc w:val="center"/>
              <w:rPr>
                <w:ins w:id="2422" w:author="Luciano Kostelac" w:date="2023-02-16T03:35:00Z"/>
              </w:rPr>
              <w:pPrChange w:id="2423" w:author="Luciano Kostelac" w:date="2023-02-16T03:37:00Z">
                <w:pPr>
                  <w:jc w:val="left"/>
                </w:pPr>
              </w:pPrChange>
            </w:pPr>
            <w:ins w:id="2424" w:author="Krunoslav Marenić" w:date="2023-02-16T09:54:00Z">
              <w:r>
                <w:t>sEMG, odabir elektroda</w:t>
              </w:r>
            </w:ins>
          </w:p>
        </w:tc>
      </w:tr>
      <w:tr w:rsidR="00934F15" w14:paraId="2ABEED7E" w14:textId="77777777" w:rsidTr="001537FD">
        <w:trPr>
          <w:ins w:id="2425" w:author="Luciano Kostelac" w:date="2023-02-16T03:35:00Z"/>
        </w:trPr>
        <w:tc>
          <w:tcPr>
            <w:tcW w:w="4508" w:type="dxa"/>
            <w:vAlign w:val="center"/>
            <w:tcPrChange w:id="2426" w:author="Luciano Kostelac" w:date="2023-02-16T03:37:00Z">
              <w:tcPr>
                <w:tcW w:w="4508" w:type="dxa"/>
              </w:tcPr>
            </w:tcPrChange>
          </w:tcPr>
          <w:p w14:paraId="5AF3EF2C" w14:textId="6A24B82B" w:rsidR="00934F15" w:rsidRDefault="00934F15">
            <w:pPr>
              <w:jc w:val="center"/>
              <w:rPr>
                <w:ins w:id="2427" w:author="Luciano Kostelac" w:date="2023-02-16T03:35:00Z"/>
              </w:rPr>
              <w:pPrChange w:id="2428" w:author="Luciano Kostelac" w:date="2023-02-16T03:37:00Z">
                <w:pPr>
                  <w:jc w:val="left"/>
                </w:pPr>
              </w:pPrChange>
            </w:pPr>
            <w:ins w:id="2429" w:author="Luciano Kostelac" w:date="2023-02-16T03:36:00Z">
              <w:r>
                <w:t>Ivan Britvić</w:t>
              </w:r>
            </w:ins>
          </w:p>
        </w:tc>
        <w:tc>
          <w:tcPr>
            <w:tcW w:w="4508" w:type="dxa"/>
            <w:vAlign w:val="center"/>
            <w:tcPrChange w:id="2430" w:author="Luciano Kostelac" w:date="2023-02-16T03:37:00Z">
              <w:tcPr>
                <w:tcW w:w="4508" w:type="dxa"/>
              </w:tcPr>
            </w:tcPrChange>
          </w:tcPr>
          <w:p w14:paraId="5B2B6497" w14:textId="5FCC7294" w:rsidR="00934F15" w:rsidRDefault="009626DD">
            <w:pPr>
              <w:jc w:val="center"/>
              <w:rPr>
                <w:ins w:id="2431" w:author="Luciano Kostelac" w:date="2023-02-16T03:35:00Z"/>
              </w:rPr>
              <w:pPrChange w:id="2432" w:author="Luciano Kostelac" w:date="2023-02-16T03:37:00Z">
                <w:pPr>
                  <w:jc w:val="left"/>
                </w:pPr>
              </w:pPrChange>
            </w:pPr>
            <w:ins w:id="2433" w:author="Krunoslav Marenić" w:date="2023-02-16T09:55:00Z">
              <w:r>
                <w:t>Dinamometar</w:t>
              </w:r>
            </w:ins>
          </w:p>
        </w:tc>
      </w:tr>
    </w:tbl>
    <w:p w14:paraId="11731ABE" w14:textId="1BD4136D" w:rsidR="00131AC6" w:rsidRPr="00A962DC" w:rsidRDefault="00131AC6">
      <w:pPr>
        <w:jc w:val="left"/>
        <w:pPrChange w:id="2434" w:author="Luciano Kostelac" w:date="2023-02-16T03:35:00Z">
          <w:pPr/>
        </w:pPrChange>
      </w:pPr>
      <w:commentRangeStart w:id="2435"/>
      <w:del w:id="2436" w:author="Luciano Kostelac" w:date="2023-02-16T03:35:00Z">
        <w:r w:rsidRPr="00A962DC" w:rsidDel="00934F15">
          <w:br w:type="page"/>
        </w:r>
      </w:del>
      <w:commentRangeEnd w:id="2435"/>
      <w:r w:rsidR="001143E2">
        <w:rPr>
          <w:rStyle w:val="CommentReference"/>
        </w:rPr>
        <w:commentReference w:id="2435"/>
      </w:r>
    </w:p>
    <w:p w14:paraId="62C6BB8B" w14:textId="77777777" w:rsidR="001143E2" w:rsidRDefault="001143E2" w:rsidP="00C01236">
      <w:pPr>
        <w:pStyle w:val="Heading1"/>
        <w:numPr>
          <w:ilvl w:val="0"/>
          <w:numId w:val="0"/>
        </w:numPr>
        <w:rPr>
          <w:ins w:id="2437" w:author="Windows User" w:date="2023-02-16T13:07:00Z"/>
        </w:rPr>
      </w:pPr>
      <w:bookmarkStart w:id="2438" w:name="_Toc127409793"/>
    </w:p>
    <w:p w14:paraId="464F43B8" w14:textId="77777777" w:rsidR="001143E2" w:rsidRDefault="001143E2" w:rsidP="00C01236">
      <w:pPr>
        <w:pStyle w:val="Heading1"/>
        <w:numPr>
          <w:ilvl w:val="0"/>
          <w:numId w:val="0"/>
        </w:numPr>
        <w:rPr>
          <w:ins w:id="2439" w:author="Windows User" w:date="2023-02-16T13:07:00Z"/>
        </w:rPr>
      </w:pPr>
    </w:p>
    <w:p w14:paraId="2C8B7987" w14:textId="77777777" w:rsidR="001143E2" w:rsidRDefault="001143E2" w:rsidP="00C01236">
      <w:pPr>
        <w:pStyle w:val="Heading1"/>
        <w:numPr>
          <w:ilvl w:val="0"/>
          <w:numId w:val="0"/>
        </w:numPr>
        <w:rPr>
          <w:ins w:id="2440" w:author="Windows User" w:date="2023-02-16T13:07:00Z"/>
        </w:rPr>
      </w:pPr>
    </w:p>
    <w:p w14:paraId="31F9FA7D" w14:textId="69E5B632" w:rsidR="00131AC6" w:rsidRPr="00A962DC" w:rsidRDefault="00131AC6" w:rsidP="00C01236">
      <w:pPr>
        <w:pStyle w:val="Heading1"/>
        <w:numPr>
          <w:ilvl w:val="0"/>
          <w:numId w:val="0"/>
        </w:numPr>
      </w:pPr>
      <w:commentRangeStart w:id="2441"/>
      <w:commentRangeStart w:id="2442"/>
      <w:commentRangeStart w:id="2443"/>
      <w:del w:id="2444" w:author="Luciano Kostelac" w:date="2023-02-16T03:34:00Z">
        <w:r w:rsidRPr="00A962DC" w:rsidDel="00C01236">
          <w:delText>Kod</w:delText>
        </w:r>
      </w:del>
      <w:commentRangeEnd w:id="2441"/>
      <w:commentRangeEnd w:id="2442"/>
      <w:commentRangeEnd w:id="2443"/>
      <w:r w:rsidR="001143E2">
        <w:rPr>
          <w:rStyle w:val="CommentReference"/>
          <w:rFonts w:eastAsia="Times New Roman" w:cs="Times New Roman"/>
          <w:b w:val="0"/>
          <w:color w:val="auto"/>
        </w:rPr>
        <w:commentReference w:id="2443"/>
      </w:r>
      <w:r w:rsidR="001143E2">
        <w:rPr>
          <w:rStyle w:val="CommentReference"/>
          <w:rFonts w:eastAsia="Times New Roman" w:cs="Times New Roman"/>
          <w:b w:val="0"/>
          <w:color w:val="auto"/>
        </w:rPr>
        <w:commentReference w:id="2442"/>
      </w:r>
      <w:del w:id="2445" w:author="Luciano Kostelac" w:date="2023-02-16T03:34:00Z">
        <w:r w:rsidR="00800972" w:rsidRPr="00A962DC" w:rsidDel="00C01236">
          <w:rPr>
            <w:rStyle w:val="CommentReference"/>
            <w:rFonts w:eastAsia="Times New Roman" w:cs="Times New Roman"/>
            <w:b w:val="0"/>
            <w:color w:val="auto"/>
          </w:rPr>
          <w:commentReference w:id="2441"/>
        </w:r>
      </w:del>
      <w:bookmarkEnd w:id="2438"/>
    </w:p>
    <w:sectPr w:rsidR="00131AC6" w:rsidRPr="00A962DC">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Windows User" w:date="2023-02-16T12:59:00Z" w:initials="WU">
    <w:p w14:paraId="03246018" w14:textId="65CD1B92" w:rsidR="001143E2" w:rsidRDefault="001143E2">
      <w:pPr>
        <w:pStyle w:val="CommentText"/>
      </w:pPr>
      <w:r>
        <w:rPr>
          <w:rStyle w:val="CommentReference"/>
        </w:rPr>
        <w:annotationRef/>
      </w:r>
      <w:r>
        <w:t>Bez obzira što je svatko radio neki svoj dio, svi članovi tima neka detaljno pročitaju seminar tako da se svi dijelovi usklade</w:t>
      </w:r>
      <w:r w:rsidR="00156300">
        <w:t xml:space="preserve"> i da ispravite brojne greške koje su u radu još prisutne</w:t>
      </w:r>
      <w:r>
        <w:t>.</w:t>
      </w:r>
    </w:p>
  </w:comment>
  <w:comment w:id="3" w:author="Tomislav Bazina" w:date="2023-02-08T13:56:00Z" w:initials="TB">
    <w:p w14:paraId="7C50ECD5" w14:textId="77777777" w:rsidR="00223A6B" w:rsidRDefault="00223A6B" w:rsidP="00223A6B">
      <w:pPr>
        <w:pStyle w:val="CommentText"/>
        <w:jc w:val="left"/>
      </w:pPr>
      <w:r>
        <w:rPr>
          <w:rStyle w:val="CommentReference"/>
        </w:rPr>
        <w:annotationRef/>
      </w:r>
      <w:r>
        <w:t>Možete dodati i umjeravanje u naslov</w:t>
      </w:r>
    </w:p>
  </w:comment>
  <w:comment w:id="158" w:author="Ervin Kamenar" w:date="2023-02-07T14:08:00Z" w:initials="EK">
    <w:p w14:paraId="1AE0371E" w14:textId="62028DE2" w:rsidR="00223A6B" w:rsidRDefault="00223A6B">
      <w:pPr>
        <w:pStyle w:val="CommentText"/>
      </w:pPr>
      <w:r>
        <w:rPr>
          <w:rStyle w:val="CommentReference"/>
        </w:rPr>
        <w:annotationRef/>
      </w:r>
      <w:r>
        <w:t>Dodajte tablicu s doprinosima pojedinog člana tima</w:t>
      </w:r>
    </w:p>
  </w:comment>
  <w:comment w:id="159" w:author="Luciano Kostelac" w:date="2023-02-16T03:05:00Z" w:initials="LK">
    <w:p w14:paraId="17312D89" w14:textId="77777777" w:rsidR="00223A6B" w:rsidRDefault="00223A6B" w:rsidP="00223A6B">
      <w:pPr>
        <w:pStyle w:val="CommentText"/>
        <w:jc w:val="left"/>
      </w:pPr>
      <w:r>
        <w:rPr>
          <w:rStyle w:val="CommentReference"/>
        </w:rPr>
        <w:annotationRef/>
      </w:r>
      <w:r>
        <w:t>Na kraju seminara</w:t>
      </w:r>
    </w:p>
  </w:comment>
  <w:comment w:id="172" w:author="Ervin Kamenar" w:date="2023-02-07T14:10:00Z" w:initials="EK">
    <w:p w14:paraId="5465C993" w14:textId="7BE28C12" w:rsidR="00223A6B" w:rsidRDefault="00223A6B">
      <w:pPr>
        <w:pStyle w:val="CommentText"/>
      </w:pPr>
      <w:r>
        <w:rPr>
          <w:rStyle w:val="CommentReference"/>
        </w:rPr>
        <w:annotationRef/>
      </w:r>
      <w:r>
        <w:t>Prije ovoga kažite nekoliko uvodni rečenica kao generalni uvod u temu: čemu to služi, gdje će se to u daljnjem razvoju projekta koristiti (pričali smo o feedbacku i adaptivnoj regulaciji).</w:t>
      </w:r>
    </w:p>
  </w:comment>
  <w:comment w:id="190" w:author="Ervin Kamenar" w:date="2023-02-07T14:13:00Z" w:initials="EK">
    <w:p w14:paraId="17351DF7" w14:textId="17679F0F" w:rsidR="00223A6B" w:rsidRDefault="00223A6B">
      <w:pPr>
        <w:pStyle w:val="CommentText"/>
      </w:pPr>
      <w:r>
        <w:rPr>
          <w:rStyle w:val="CommentReference"/>
        </w:rPr>
        <w:annotationRef/>
      </w:r>
      <w:r>
        <w:t>Literatura i objasniti</w:t>
      </w:r>
    </w:p>
  </w:comment>
  <w:comment w:id="191" w:author="Luciano Kostelac" w:date="2023-02-16T02:46:00Z" w:initials="LK">
    <w:p w14:paraId="6D63E051" w14:textId="77777777" w:rsidR="00223A6B" w:rsidRDefault="00223A6B" w:rsidP="00223A6B">
      <w:pPr>
        <w:pStyle w:val="CommentText"/>
        <w:jc w:val="left"/>
      </w:pPr>
      <w:r>
        <w:rPr>
          <w:rStyle w:val="CommentReference"/>
        </w:rPr>
        <w:annotationRef/>
      </w:r>
      <w:r>
        <w:t>Objašnjeno u jednom od poglavlja</w:t>
      </w:r>
    </w:p>
  </w:comment>
  <w:comment w:id="192" w:author="Windows User" w:date="2023-02-16T12:26:00Z" w:initials="WU">
    <w:p w14:paraId="6A24F60E" w14:textId="1501C790" w:rsidR="00223A6B" w:rsidRDefault="00223A6B">
      <w:pPr>
        <w:pStyle w:val="CommentText"/>
      </w:pPr>
      <w:r>
        <w:rPr>
          <w:rStyle w:val="CommentReference"/>
        </w:rPr>
        <w:annotationRef/>
      </w:r>
      <w:r>
        <w:t>Ok, ali spomenite i ovdje (engleski naziv u zagradi i jedna rečenica o tome).</w:t>
      </w:r>
    </w:p>
  </w:comment>
  <w:comment w:id="198" w:author="Ervin Kamenar" w:date="2023-02-07T14:13:00Z" w:initials="EK">
    <w:p w14:paraId="2F8D55B9" w14:textId="5BED8C11" w:rsidR="00223A6B" w:rsidRDefault="00223A6B">
      <w:pPr>
        <w:pStyle w:val="CommentText"/>
      </w:pPr>
      <w:r>
        <w:rPr>
          <w:rStyle w:val="CommentReference"/>
        </w:rPr>
        <w:annotationRef/>
      </w:r>
      <w:r>
        <w:t>Dodajte paragraf u kojem ćete navesti što je u radu napravljeno po poglavljima</w:t>
      </w:r>
    </w:p>
  </w:comment>
  <w:comment w:id="199" w:author="Windows User" w:date="2023-02-16T12:27:00Z" w:initials="WU">
    <w:p w14:paraId="0051968A" w14:textId="5D184556" w:rsidR="00223A6B" w:rsidRDefault="00223A6B">
      <w:pPr>
        <w:pStyle w:val="CommentText"/>
      </w:pPr>
      <w:r>
        <w:rPr>
          <w:rStyle w:val="CommentReference"/>
        </w:rPr>
        <w:annotationRef/>
      </w:r>
      <w:r>
        <w:t>Ovaj dio i dalje fali.</w:t>
      </w:r>
    </w:p>
  </w:comment>
  <w:comment w:id="202" w:author="Windows User" w:date="2023-02-08T10:38:00Z" w:initials="WU">
    <w:p w14:paraId="1B66C8E5" w14:textId="241C06FD" w:rsidR="00223A6B" w:rsidRDefault="00223A6B">
      <w:pPr>
        <w:pStyle w:val="CommentText"/>
      </w:pPr>
      <w:r>
        <w:rPr>
          <w:rStyle w:val="CommentReference"/>
        </w:rPr>
        <w:annotationRef/>
      </w:r>
      <w:r>
        <w:t>Citirajte linkove / literaturu</w:t>
      </w:r>
    </w:p>
  </w:comment>
  <w:comment w:id="210" w:author="Tomislav Bazina" w:date="2023-02-08T13:59:00Z" w:initials="TB">
    <w:p w14:paraId="33A63A7F" w14:textId="4C499059" w:rsidR="00223A6B" w:rsidRDefault="00223A6B">
      <w:pPr>
        <w:pStyle w:val="CommentText"/>
      </w:pPr>
      <w:r>
        <w:rPr>
          <w:rStyle w:val="CommentReference"/>
        </w:rPr>
        <w:annotationRef/>
      </w:r>
      <w:r>
        <w:t>Snimanje poruka u vašem slučaju</w:t>
      </w:r>
    </w:p>
  </w:comment>
  <w:comment w:id="212" w:author="Windows User" w:date="2023-02-08T10:39:00Z" w:initials="WU">
    <w:p w14:paraId="6244D2E1" w14:textId="39F6DB5F" w:rsidR="00223A6B" w:rsidRDefault="00223A6B">
      <w:pPr>
        <w:pStyle w:val="CommentText"/>
      </w:pPr>
      <w:r>
        <w:rPr>
          <w:rStyle w:val="CommentReference"/>
        </w:rPr>
        <w:annotationRef/>
      </w:r>
      <w:r>
        <w:t>Objasnite (slika i pojašnenje)</w:t>
      </w:r>
    </w:p>
  </w:comment>
  <w:comment w:id="207" w:author="Ervin Kamenar" w:date="2023-02-07T14:14:00Z" w:initials="EK">
    <w:p w14:paraId="29140F00" w14:textId="1D7DA3D1" w:rsidR="00223A6B" w:rsidRDefault="00223A6B">
      <w:pPr>
        <w:pStyle w:val="CommentText"/>
      </w:pPr>
      <w:r>
        <w:rPr>
          <w:rStyle w:val="CommentReference"/>
        </w:rPr>
        <w:annotationRef/>
      </w:r>
      <w:r>
        <w:t>Objasniti te module detaljnije, citirati literaturu.</w:t>
      </w:r>
    </w:p>
  </w:comment>
  <w:comment w:id="208" w:author="Tomislav Bazina" w:date="2023-02-08T13:57:00Z" w:initials="TB">
    <w:p w14:paraId="09C50702" w14:textId="26A8C54F" w:rsidR="00223A6B" w:rsidRDefault="00223A6B">
      <w:pPr>
        <w:pStyle w:val="CommentText"/>
      </w:pPr>
      <w:r>
        <w:rPr>
          <w:rStyle w:val="CommentReference"/>
        </w:rPr>
        <w:annotationRef/>
      </w:r>
      <w:r>
        <w:t>Ovo sve možete pojasniti u poglavljima gdje i koristite te alate. Ovo poglavlje nije potrebno</w:t>
      </w:r>
    </w:p>
  </w:comment>
  <w:comment w:id="209" w:author="Windows User" w:date="2023-02-16T12:28:00Z" w:initials="WU">
    <w:p w14:paraId="0728DE32" w14:textId="6FE3E2E1" w:rsidR="00223A6B" w:rsidRDefault="00223A6B">
      <w:pPr>
        <w:pStyle w:val="CommentText"/>
      </w:pPr>
      <w:r>
        <w:rPr>
          <w:rStyle w:val="CommentReference"/>
        </w:rPr>
        <w:annotationRef/>
      </w:r>
      <w:r>
        <w:t>Ne vidim da ste u obzir uzeli komentar kolege Bazine?</w:t>
      </w:r>
    </w:p>
  </w:comment>
  <w:comment w:id="239" w:author="Windows User" w:date="2023-02-08T10:39:00Z" w:initials="WU">
    <w:p w14:paraId="307C3ACC" w14:textId="4ADF7718" w:rsidR="00223A6B" w:rsidRDefault="00223A6B">
      <w:pPr>
        <w:pStyle w:val="CommentText"/>
      </w:pPr>
      <w:r>
        <w:rPr>
          <w:rStyle w:val="CommentReference"/>
        </w:rPr>
        <w:annotationRef/>
      </w:r>
      <w:r>
        <w:t>Što je to?</w:t>
      </w:r>
    </w:p>
  </w:comment>
  <w:comment w:id="240" w:author="Windows User" w:date="2023-02-16T12:29:00Z" w:initials="WU">
    <w:p w14:paraId="00660EF5" w14:textId="7A49AA4B" w:rsidR="00223A6B" w:rsidRDefault="00223A6B">
      <w:pPr>
        <w:pStyle w:val="CommentText"/>
      </w:pPr>
      <w:r>
        <w:rPr>
          <w:rStyle w:val="CommentReference"/>
        </w:rPr>
        <w:annotationRef/>
      </w:r>
      <w:r>
        <w:t xml:space="preserve">Ovo je sad još manje jasno nego prije </w:t>
      </w:r>
      <w:r>
        <w:sym w:font="Wingdings" w:char="F04A"/>
      </w:r>
    </w:p>
  </w:comment>
  <w:comment w:id="246" w:author="Tomislav Bazina" w:date="2023-02-08T14:00:00Z" w:initials="TB">
    <w:p w14:paraId="1848FACC" w14:textId="3654FF07" w:rsidR="00223A6B" w:rsidRDefault="00223A6B">
      <w:pPr>
        <w:pStyle w:val="CommentText"/>
      </w:pPr>
      <w:r>
        <w:rPr>
          <w:rStyle w:val="CommentReference"/>
        </w:rPr>
        <w:annotationRef/>
      </w:r>
      <w:r>
        <w:t xml:space="preserve">Ovu normu imate pa navedite </w:t>
      </w:r>
    </w:p>
  </w:comment>
  <w:comment w:id="247" w:author="Tomislav Bazina" w:date="2023-02-08T14:01:00Z" w:initials="TB">
    <w:p w14:paraId="671956D7" w14:textId="3E2BD124" w:rsidR="00223A6B" w:rsidRDefault="00223A6B">
      <w:pPr>
        <w:pStyle w:val="CommentText"/>
      </w:pPr>
      <w:r>
        <w:rPr>
          <w:rStyle w:val="CommentReference"/>
        </w:rPr>
        <w:annotationRef/>
      </w:r>
      <w:r>
        <w:t xml:space="preserve">Link: </w:t>
      </w:r>
      <w:r w:rsidRPr="00A962DC">
        <w:t>https://www.document-center.com/standards/show/ASTM-E74</w:t>
      </w:r>
    </w:p>
  </w:comment>
  <w:comment w:id="248" w:author="Windows User" w:date="2023-02-16T12:29:00Z" w:initials="WU">
    <w:p w14:paraId="7716F7E1" w14:textId="7D8828D1" w:rsidR="00223A6B" w:rsidRDefault="00223A6B">
      <w:pPr>
        <w:pStyle w:val="CommentText"/>
      </w:pPr>
      <w:r>
        <w:rPr>
          <w:rStyle w:val="CommentReference"/>
        </w:rPr>
        <w:annotationRef/>
      </w:r>
      <w:r>
        <w:t>Citat?</w:t>
      </w:r>
    </w:p>
  </w:comment>
  <w:comment w:id="252" w:author="Tomislav Bazina" w:date="2023-02-08T14:00:00Z" w:initials="TB">
    <w:p w14:paraId="3D338C3C" w14:textId="6BAE4990" w:rsidR="00223A6B" w:rsidRDefault="00223A6B">
      <w:pPr>
        <w:pStyle w:val="CommentText"/>
      </w:pPr>
      <w:r>
        <w:rPr>
          <w:rStyle w:val="CommentReference"/>
        </w:rPr>
        <w:annotationRef/>
      </w:r>
      <w:r>
        <w:t>Broj pokraj jednadžbe, npr. (3.1)</w:t>
      </w:r>
    </w:p>
  </w:comment>
  <w:comment w:id="265" w:author="Tomislav Bazina" w:date="2023-02-08T14:02:00Z" w:initials="TB">
    <w:p w14:paraId="2AACD0A9" w14:textId="465BFF5D" w:rsidR="00223A6B" w:rsidRDefault="00223A6B">
      <w:pPr>
        <w:pStyle w:val="CommentText"/>
      </w:pPr>
      <w:r>
        <w:rPr>
          <w:rStyle w:val="CommentReference"/>
        </w:rPr>
        <w:annotationRef/>
      </w:r>
      <w:r>
        <w:t>Što znači gubitak krivulje?</w:t>
      </w:r>
    </w:p>
  </w:comment>
  <w:comment w:id="271" w:author="Windows User" w:date="2023-02-08T10:40:00Z" w:initials="WU">
    <w:p w14:paraId="79E8B785" w14:textId="68ED68AF" w:rsidR="00223A6B" w:rsidRDefault="00223A6B">
      <w:pPr>
        <w:pStyle w:val="CommentText"/>
      </w:pPr>
      <w:r>
        <w:rPr>
          <w:rStyle w:val="CommentReference"/>
        </w:rPr>
        <w:annotationRef/>
      </w:r>
      <w:r>
        <w:t>?</w:t>
      </w:r>
    </w:p>
  </w:comment>
  <w:comment w:id="269" w:author="Tomislav Bazina" w:date="2023-02-08T14:03:00Z" w:initials="TB">
    <w:p w14:paraId="52605C97" w14:textId="5A15B0C9" w:rsidR="00223A6B" w:rsidRDefault="00223A6B">
      <w:pPr>
        <w:pStyle w:val="CommentText"/>
      </w:pPr>
      <w:r>
        <w:rPr>
          <w:rStyle w:val="CommentReference"/>
        </w:rPr>
        <w:annotationRef/>
      </w:r>
      <w:r>
        <w:t>Dolje u tablici imate i 0,5 i 2 N</w:t>
      </w:r>
    </w:p>
  </w:comment>
  <w:comment w:id="267" w:author="Windows User" w:date="2023-02-08T10:42:00Z" w:initials="WU">
    <w:p w14:paraId="68B41DF1" w14:textId="1970451C" w:rsidR="00223A6B" w:rsidRDefault="00223A6B">
      <w:pPr>
        <w:pStyle w:val="CommentText"/>
      </w:pPr>
      <w:r>
        <w:rPr>
          <w:rStyle w:val="CommentReference"/>
        </w:rPr>
        <w:annotationRef/>
      </w:r>
      <w:r>
        <w:t>Napišite podatke o utezima koji su korišteni, klasa, preciznost i sl.</w:t>
      </w:r>
    </w:p>
  </w:comment>
  <w:comment w:id="268" w:author="Windows User" w:date="2023-02-16T12:30:00Z" w:initials="WU">
    <w:p w14:paraId="6B92E42B" w14:textId="60C3B1E3" w:rsidR="00223A6B" w:rsidRDefault="00223A6B">
      <w:pPr>
        <w:pStyle w:val="CommentText"/>
      </w:pPr>
      <w:r>
        <w:rPr>
          <w:rStyle w:val="CommentReference"/>
        </w:rPr>
        <w:annotationRef/>
      </w:r>
      <w:r>
        <w:t>Ovaj dio opet ne vidim?</w:t>
      </w:r>
    </w:p>
  </w:comment>
  <w:comment w:id="300" w:author="Tomislav Bazina" w:date="2023-02-08T14:04:00Z" w:initials="TB">
    <w:p w14:paraId="34AE137A" w14:textId="7661A7FC" w:rsidR="00223A6B" w:rsidRDefault="00223A6B">
      <w:pPr>
        <w:pStyle w:val="CommentText"/>
      </w:pPr>
      <w:r>
        <w:rPr>
          <w:rStyle w:val="CommentReference"/>
        </w:rPr>
        <w:annotationRef/>
      </w:r>
      <w:r>
        <w:t>Spomenite i da ste sami osmislili sustav za oslanjanje utega i 3D printali napravu za stezanje</w:t>
      </w:r>
    </w:p>
  </w:comment>
  <w:comment w:id="349" w:author="Windows User" w:date="2023-02-16T12:31:00Z" w:initials="WU">
    <w:p w14:paraId="606BE8E3" w14:textId="2FE414F9" w:rsidR="00223A6B" w:rsidRDefault="00223A6B">
      <w:pPr>
        <w:pStyle w:val="CommentText"/>
      </w:pPr>
      <w:r>
        <w:rPr>
          <w:rStyle w:val="CommentReference"/>
        </w:rPr>
        <w:annotationRef/>
      </w:r>
      <w:r>
        <w:t>Te četiri slike mogu biti jedna slika i onda a,b,c,d</w:t>
      </w:r>
    </w:p>
  </w:comment>
  <w:comment w:id="359" w:author="Tomislav Bazina" w:date="2023-02-08T14:06:00Z" w:initials="TB">
    <w:p w14:paraId="4B09CA88" w14:textId="308543BA" w:rsidR="00223A6B" w:rsidRDefault="00223A6B">
      <w:pPr>
        <w:pStyle w:val="CommentText"/>
      </w:pPr>
      <w:r>
        <w:rPr>
          <w:rStyle w:val="CommentReference"/>
        </w:rPr>
        <w:annotationRef/>
      </w:r>
      <w:r>
        <w:t>Tu mu vi zapravo određujete pouzdanost</w:t>
      </w:r>
    </w:p>
  </w:comment>
  <w:comment w:id="364" w:author="Tomislav Bazina" w:date="2023-02-08T14:06:00Z" w:initials="TB">
    <w:p w14:paraId="038407CC" w14:textId="4449DC8E" w:rsidR="00223A6B" w:rsidRDefault="00223A6B">
      <w:pPr>
        <w:pStyle w:val="CommentText"/>
      </w:pPr>
      <w:r>
        <w:rPr>
          <w:rStyle w:val="CommentReference"/>
        </w:rPr>
        <w:annotationRef/>
      </w:r>
      <w:r>
        <w:t>Nazivno da, ali mislim da smo u ROS-u dobili duplo bolju razlučivost +-0,05 (onaj šum dok ga se ne koristi)</w:t>
      </w:r>
    </w:p>
  </w:comment>
  <w:comment w:id="365" w:author="Windows User" w:date="2023-02-16T12:32:00Z" w:initials="WU">
    <w:p w14:paraId="5C05683A" w14:textId="61073741" w:rsidR="00223A6B" w:rsidRDefault="00223A6B">
      <w:pPr>
        <w:pStyle w:val="CommentText"/>
      </w:pPr>
      <w:r>
        <w:rPr>
          <w:rStyle w:val="CommentReference"/>
        </w:rPr>
        <w:annotationRef/>
      </w:r>
      <w:r>
        <w:t>Objasnite na koji način je dobiveno to što kolega navodi. Spomenite i da je u user manualu podatak 0.01 ali ovo ste dobili kroz ROS…</w:t>
      </w:r>
    </w:p>
  </w:comment>
  <w:comment w:id="376" w:author="Windows User" w:date="2023-02-08T10:43:00Z" w:initials="WU">
    <w:p w14:paraId="561FA218" w14:textId="5709A815" w:rsidR="00223A6B" w:rsidRDefault="00223A6B">
      <w:pPr>
        <w:pStyle w:val="CommentText"/>
      </w:pPr>
      <w:r>
        <w:rPr>
          <w:rStyle w:val="CommentReference"/>
        </w:rPr>
        <w:annotationRef/>
      </w:r>
      <w:r>
        <w:t>reference</w:t>
      </w:r>
    </w:p>
  </w:comment>
  <w:comment w:id="377" w:author="Windows User" w:date="2023-02-16T12:34:00Z" w:initials="WU">
    <w:p w14:paraId="6CDFA3AF" w14:textId="337E2EDC" w:rsidR="00223A6B" w:rsidRDefault="00223A6B">
      <w:pPr>
        <w:pStyle w:val="CommentText"/>
      </w:pPr>
      <w:r>
        <w:rPr>
          <w:rStyle w:val="CommentReference"/>
        </w:rPr>
        <w:annotationRef/>
      </w:r>
      <w:r>
        <w:t>Ovo ne vidim da je dodano?</w:t>
      </w:r>
    </w:p>
  </w:comment>
  <w:comment w:id="371" w:author="Tomislav Bazina" w:date="2023-02-08T14:08:00Z" w:initials="TB">
    <w:p w14:paraId="0C135F8F" w14:textId="2E728D4F" w:rsidR="00223A6B" w:rsidRDefault="00223A6B">
      <w:pPr>
        <w:pStyle w:val="CommentText"/>
      </w:pPr>
      <w:r>
        <w:rPr>
          <w:rStyle w:val="CommentReference"/>
        </w:rPr>
        <w:annotationRef/>
      </w:r>
      <w:r>
        <w:t xml:space="preserve">Ovdje ste naveli nekoliko načina na koji se mogu prikupljati podaci, ali niste način na koji ste to vi radili. Tu je prilika da ubacite dio odozgo iz poglavlja korišteni alati i pojasnite ga </w:t>
      </w:r>
    </w:p>
  </w:comment>
  <w:comment w:id="372" w:author="Windows User" w:date="2023-02-16T12:34:00Z" w:initials="WU">
    <w:p w14:paraId="0AD877A8" w14:textId="14F2DB43" w:rsidR="00223A6B" w:rsidRDefault="00223A6B">
      <w:pPr>
        <w:pStyle w:val="CommentText"/>
      </w:pPr>
      <w:r>
        <w:rPr>
          <w:rStyle w:val="CommentReference"/>
        </w:rPr>
        <w:annotationRef/>
      </w:r>
      <w:r>
        <w:t>Ovaj dio i dalje nije jasan.</w:t>
      </w:r>
    </w:p>
  </w:comment>
  <w:comment w:id="412" w:author="Tomislav Bazina" w:date="2023-02-08T14:09:00Z" w:initials="TB">
    <w:p w14:paraId="7BA3D6CE" w14:textId="7D25D15F" w:rsidR="00223A6B" w:rsidRDefault="00223A6B">
      <w:pPr>
        <w:pStyle w:val="CommentText"/>
      </w:pPr>
      <w:r>
        <w:rPr>
          <w:rStyle w:val="CommentReference"/>
        </w:rPr>
        <w:annotationRef/>
      </w:r>
      <w:r>
        <w:t>To ćete dobiti na kraju umjeravanja</w:t>
      </w:r>
    </w:p>
  </w:comment>
  <w:comment w:id="422" w:author="Tomislav Bazina" w:date="2023-02-08T14:11:00Z" w:initials="TB">
    <w:p w14:paraId="3BA2A6E7" w14:textId="6B16163A" w:rsidR="00223A6B" w:rsidRDefault="00223A6B">
      <w:pPr>
        <w:pStyle w:val="CommentText"/>
      </w:pPr>
      <w:r>
        <w:rPr>
          <w:rStyle w:val="CommentReference"/>
        </w:rPr>
        <w:annotationRef/>
      </w:r>
      <w:r>
        <w:t xml:space="preserve">Ovo je povijesni osvrt i nema veze s vašim zadatkom </w:t>
      </w:r>
      <w:r>
        <w:rPr>
          <w:rFonts w:ascii="Segoe UI Emoji" w:eastAsia="Segoe UI Emoji" w:hAnsi="Segoe UI Emoji" w:cs="Segoe UI Emoji"/>
        </w:rPr>
        <w:t>😊</w:t>
      </w:r>
    </w:p>
  </w:comment>
  <w:comment w:id="424" w:author="Windows User" w:date="2023-02-16T12:35:00Z" w:initials="WU">
    <w:p w14:paraId="43D25ECC" w14:textId="0A8FC05A" w:rsidR="00223A6B" w:rsidRDefault="00223A6B">
      <w:pPr>
        <w:pStyle w:val="CommentText"/>
      </w:pPr>
      <w:r>
        <w:rPr>
          <w:rStyle w:val="CommentReference"/>
        </w:rPr>
        <w:annotationRef/>
      </w:r>
      <w:r>
        <w:t>To napravite sa svim terminima u seminaru kod kojih nije jednostavan prijevod na hrvatski jezik.</w:t>
      </w:r>
    </w:p>
  </w:comment>
  <w:comment w:id="428" w:author="Windows User" w:date="2023-02-08T10:54:00Z" w:initials="WU">
    <w:p w14:paraId="205BF24C" w14:textId="50919D95" w:rsidR="00223A6B" w:rsidRDefault="00223A6B">
      <w:pPr>
        <w:pStyle w:val="CommentText"/>
      </w:pPr>
      <w:r>
        <w:rPr>
          <w:rStyle w:val="CommentReference"/>
        </w:rPr>
        <w:annotationRef/>
      </w:r>
      <w:r>
        <w:t>urediti formating</w:t>
      </w:r>
    </w:p>
  </w:comment>
  <w:comment w:id="435" w:author="Windows User" w:date="2023-02-08T10:54:00Z" w:initials="WU">
    <w:p w14:paraId="4E200778" w14:textId="3E5EF767" w:rsidR="00223A6B" w:rsidRDefault="00223A6B">
      <w:pPr>
        <w:pStyle w:val="CommentText"/>
      </w:pPr>
      <w:r>
        <w:rPr>
          <w:rStyle w:val="CommentReference"/>
        </w:rPr>
        <w:annotationRef/>
      </w:r>
      <w:r>
        <w:t>pišite u trećem licu kao što i jeste u većini seminara</w:t>
      </w:r>
    </w:p>
  </w:comment>
  <w:comment w:id="438" w:author="Tomislav Bazina" w:date="2023-02-08T14:16:00Z" w:initials="TB">
    <w:p w14:paraId="7FCB006B" w14:textId="61CEAB45" w:rsidR="00223A6B" w:rsidRDefault="00223A6B">
      <w:pPr>
        <w:pStyle w:val="CommentText"/>
      </w:pPr>
      <w:r>
        <w:rPr>
          <w:rStyle w:val="CommentReference"/>
        </w:rPr>
        <w:annotationRef/>
      </w:r>
      <w:r>
        <w:t>kakav je to test? Opišite</w:t>
      </w:r>
    </w:p>
  </w:comment>
  <w:comment w:id="439" w:author="Windows User" w:date="2023-02-16T12:37:00Z" w:initials="WU">
    <w:p w14:paraId="520D3519" w14:textId="594BA7A3" w:rsidR="00223A6B" w:rsidRDefault="00223A6B">
      <w:pPr>
        <w:pStyle w:val="CommentText"/>
      </w:pPr>
      <w:r>
        <w:rPr>
          <w:rStyle w:val="CommentReference"/>
        </w:rPr>
        <w:annotationRef/>
      </w:r>
      <w:r>
        <w:t>dodajte referencu.</w:t>
      </w:r>
    </w:p>
  </w:comment>
  <w:comment w:id="444" w:author="Tomislav Bazina" w:date="2023-02-08T14:17:00Z" w:initials="TB">
    <w:p w14:paraId="508D547A" w14:textId="1EA98777" w:rsidR="00223A6B" w:rsidRDefault="00223A6B">
      <w:pPr>
        <w:pStyle w:val="CommentText"/>
      </w:pPr>
      <w:r>
        <w:rPr>
          <w:rStyle w:val="CommentReference"/>
        </w:rPr>
        <w:annotationRef/>
      </w:r>
      <w:r>
        <w:t>Krivi broj tablice. Pošaljite i excel s rezultatima da pogledamo.</w:t>
      </w:r>
    </w:p>
  </w:comment>
  <w:comment w:id="449" w:author="Ervin Kamenar" w:date="2023-02-07T14:16:00Z" w:initials="EK">
    <w:p w14:paraId="43DF9A0A" w14:textId="6753FDAC" w:rsidR="00223A6B" w:rsidRDefault="00223A6B">
      <w:pPr>
        <w:pStyle w:val="CommentText"/>
      </w:pPr>
      <w:r>
        <w:rPr>
          <w:rStyle w:val="CommentReference"/>
        </w:rPr>
        <w:annotationRef/>
      </w:r>
      <w:r>
        <w:t>Napraviti tablicu u wordu (ili excelu pa insertirati ovdje) i unijeti brojčane vrijednosti (ne kao slika)</w:t>
      </w:r>
    </w:p>
  </w:comment>
  <w:comment w:id="450" w:author="Windows User" w:date="2023-02-16T12:37:00Z" w:initials="WU">
    <w:p w14:paraId="466B0024" w14:textId="21915303" w:rsidR="00223A6B" w:rsidRDefault="00223A6B">
      <w:pPr>
        <w:pStyle w:val="CommentText"/>
      </w:pPr>
      <w:r>
        <w:rPr>
          <w:rStyle w:val="CommentReference"/>
        </w:rPr>
        <w:annotationRef/>
      </w:r>
      <w:r>
        <w:t>Slike i tablice izmjestiti tako da se ne lome na dvije stranice. Koristiti isti font kao ostatak teksta.</w:t>
      </w:r>
    </w:p>
  </w:comment>
  <w:comment w:id="451" w:author="Tomislav Bazina" w:date="2023-02-08T14:18:00Z" w:initials="TB">
    <w:p w14:paraId="619EB426" w14:textId="77777777" w:rsidR="00223A6B" w:rsidRDefault="00223A6B" w:rsidP="00CF2525">
      <w:pPr>
        <w:pStyle w:val="CommentText"/>
      </w:pPr>
      <w:r>
        <w:rPr>
          <w:rStyle w:val="CommentReference"/>
        </w:rPr>
        <w:annotationRef/>
      </w:r>
      <w:r>
        <w:t xml:space="preserve">Zašto linearna? Jeste probali uzeti krivulje višeg reda pa vidjeti koja krivulja vam zapravo odgovara? Na kraju norme je postupak za određivanje potrebnog stupnja krivulje. </w:t>
      </w:r>
    </w:p>
  </w:comment>
  <w:comment w:id="452" w:author="Windows User" w:date="2023-02-08T11:03:00Z" w:initials="WU">
    <w:p w14:paraId="1C378C19" w14:textId="01713FFD" w:rsidR="00223A6B" w:rsidRDefault="00223A6B">
      <w:pPr>
        <w:pStyle w:val="CommentText"/>
      </w:pPr>
      <w:r>
        <w:rPr>
          <w:rStyle w:val="CommentReference"/>
        </w:rPr>
        <w:annotationRef/>
      </w:r>
      <w:r>
        <w:t>Sve grafove koje imate u seminaru trebate ujednačiti tako da:</w:t>
      </w:r>
    </w:p>
    <w:p w14:paraId="70B07871" w14:textId="69C25E76" w:rsidR="00223A6B" w:rsidRDefault="00223A6B" w:rsidP="00931D35">
      <w:pPr>
        <w:pStyle w:val="CommentText"/>
        <w:numPr>
          <w:ilvl w:val="0"/>
          <w:numId w:val="9"/>
        </w:numPr>
      </w:pPr>
      <w:r>
        <w:t>Imaju istu vrstu slova</w:t>
      </w:r>
    </w:p>
    <w:p w14:paraId="60AEC3D6" w14:textId="09C46CDD" w:rsidR="00223A6B" w:rsidRDefault="00223A6B" w:rsidP="00931D35">
      <w:pPr>
        <w:pStyle w:val="CommentText"/>
        <w:numPr>
          <w:ilvl w:val="0"/>
          <w:numId w:val="9"/>
        </w:numPr>
      </w:pPr>
      <w:r>
        <w:t>Slova budu po veličini jednaka (otprilike) ka o u tekstu</w:t>
      </w:r>
    </w:p>
    <w:p w14:paraId="2D089848" w14:textId="543862FE" w:rsidR="00223A6B" w:rsidRDefault="00223A6B" w:rsidP="00E75532">
      <w:pPr>
        <w:pStyle w:val="CommentText"/>
        <w:numPr>
          <w:ilvl w:val="0"/>
          <w:numId w:val="9"/>
        </w:numPr>
      </w:pPr>
      <w:r>
        <w:t>Sve oznake osi moraju imati naziv varijable te mjernu jedinicu</w:t>
      </w:r>
    </w:p>
    <w:p w14:paraId="123A811E" w14:textId="69782361" w:rsidR="00223A6B" w:rsidRDefault="00223A6B" w:rsidP="00E75532">
      <w:pPr>
        <w:pStyle w:val="CommentText"/>
      </w:pPr>
    </w:p>
    <w:p w14:paraId="40F22504" w14:textId="39B7C5E1" w:rsidR="00223A6B" w:rsidRDefault="00223A6B" w:rsidP="00E75532">
      <w:pPr>
        <w:pStyle w:val="CommentText"/>
      </w:pPr>
      <w:r>
        <w:t>Imate za sva mjerenja CSV podatke pa slike mozete plotati npr u Pythonu.</w:t>
      </w:r>
    </w:p>
  </w:comment>
  <w:comment w:id="453" w:author="Windows User" w:date="2023-02-16T12:41:00Z" w:initials="WU">
    <w:p w14:paraId="5F2A6F95" w14:textId="4C7667D4" w:rsidR="00223A6B" w:rsidRDefault="00223A6B">
      <w:pPr>
        <w:pStyle w:val="CommentText"/>
      </w:pPr>
      <w:r>
        <w:rPr>
          <w:rStyle w:val="CommentReference"/>
        </w:rPr>
        <w:annotationRef/>
      </w:r>
      <w:r>
        <w:t>Kao što smo već naveli u nekim komentarima, naslovi slika (iznad) vam ne trebaju već naziv slike navodite ispod slike: Slika 3. Jednadžba kalibracije – polinomna regresija</w:t>
      </w:r>
    </w:p>
  </w:comment>
  <w:comment w:id="462" w:author="Windows User" w:date="2023-02-08T10:56:00Z" w:initials="WU">
    <w:p w14:paraId="07CE5CAB" w14:textId="77777777" w:rsidR="00223A6B" w:rsidRDefault="00223A6B" w:rsidP="00733550">
      <w:pPr>
        <w:pStyle w:val="CommentText"/>
      </w:pPr>
      <w:r>
        <w:rPr>
          <w:rStyle w:val="CommentReference"/>
        </w:rPr>
        <w:annotationRef/>
      </w:r>
      <w:r>
        <w:t>Ali ta sila je opet i u ovom slucaju jako visoka u odnosu na podrucje koje nas zanima?</w:t>
      </w:r>
    </w:p>
  </w:comment>
  <w:comment w:id="461" w:author="Tomislav Bazina" w:date="2023-02-08T14:19:00Z" w:initials="TB">
    <w:p w14:paraId="12C5CA3E" w14:textId="77777777" w:rsidR="00223A6B" w:rsidRDefault="00223A6B" w:rsidP="00733550">
      <w:pPr>
        <w:pStyle w:val="CommentText"/>
      </w:pPr>
      <w:r>
        <w:rPr>
          <w:rStyle w:val="CommentReference"/>
        </w:rPr>
        <w:annotationRef/>
      </w:r>
      <w:r>
        <w:t>Ovo možete dobiti tek na kraju kalibracije pa tamo i stavite</w:t>
      </w:r>
    </w:p>
  </w:comment>
  <w:comment w:id="463" w:author="Windows User" w:date="2023-02-08T10:57:00Z" w:initials="WU">
    <w:p w14:paraId="5F1245C0" w14:textId="77777777" w:rsidR="00223A6B" w:rsidRDefault="00223A6B" w:rsidP="00C90360">
      <w:pPr>
        <w:pStyle w:val="CommentText"/>
      </w:pPr>
      <w:r>
        <w:rPr>
          <w:rStyle w:val="CommentReference"/>
        </w:rPr>
        <w:annotationRef/>
      </w:r>
      <w:r>
        <w:t>Što je s manjim silama od toga? Komentirajte.</w:t>
      </w:r>
    </w:p>
  </w:comment>
  <w:comment w:id="464" w:author="Windows User" w:date="2023-02-16T12:43:00Z" w:initials="WU">
    <w:p w14:paraId="16A3CF6B" w14:textId="78B1175D" w:rsidR="00223A6B" w:rsidRDefault="00223A6B">
      <w:pPr>
        <w:pStyle w:val="CommentText"/>
      </w:pPr>
      <w:r>
        <w:rPr>
          <w:rStyle w:val="CommentReference"/>
        </w:rPr>
        <w:annotationRef/>
      </w:r>
      <w:r>
        <w:t>Koliko je to cca „relativno dobro“?</w:t>
      </w:r>
    </w:p>
  </w:comment>
  <w:comment w:id="465" w:author="Tomislav Bazina" w:date="2023-02-08T14:21:00Z" w:initials="TB">
    <w:p w14:paraId="3499FF99" w14:textId="0966833C" w:rsidR="00223A6B" w:rsidRDefault="00223A6B">
      <w:pPr>
        <w:pStyle w:val="CommentText"/>
      </w:pPr>
      <w:r>
        <w:rPr>
          <w:rStyle w:val="CommentReference"/>
        </w:rPr>
        <w:annotationRef/>
      </w:r>
      <w:r>
        <w:t xml:space="preserve">Pogledao sam kod na brzinu i niste dobro povezali config.yaml s python datotekama (gdx_class.py). Ako promijenimo vrijednosti u config.yaml, program i dalje koristi one koje ste unijeli u gdx_class.py. </w:t>
      </w:r>
    </w:p>
  </w:comment>
  <w:comment w:id="466" w:author="Windows User" w:date="2023-02-16T12:44:00Z" w:initials="WU">
    <w:p w14:paraId="3CDA48E4" w14:textId="2A39DFB9" w:rsidR="00223A6B" w:rsidRDefault="00223A6B">
      <w:pPr>
        <w:pStyle w:val="CommentText"/>
      </w:pPr>
      <w:r>
        <w:rPr>
          <w:rStyle w:val="CommentReference"/>
        </w:rPr>
        <w:annotationRef/>
      </w:r>
      <w:r>
        <w:t>Je ovo sada ok?</w:t>
      </w:r>
    </w:p>
  </w:comment>
  <w:comment w:id="467" w:author="Windows User" w:date="2023-02-16T12:44:00Z" w:initials="WU">
    <w:p w14:paraId="09488CC2" w14:textId="10BE6D03" w:rsidR="00223A6B" w:rsidRDefault="00223A6B">
      <w:pPr>
        <w:pStyle w:val="CommentText"/>
      </w:pPr>
      <w:r>
        <w:rPr>
          <w:rStyle w:val="CommentReference"/>
        </w:rPr>
        <w:annotationRef/>
      </w:r>
      <w:r>
        <w:t>Ovo prikažite ili tablično ili u nekom vizualno boljem obliku, ovako je nejasno</w:t>
      </w:r>
    </w:p>
  </w:comment>
  <w:comment w:id="468" w:author="Windows User" w:date="2023-02-16T12:50:00Z" w:initials="WU">
    <w:p w14:paraId="7468BD04" w14:textId="40B7311D" w:rsidR="00223A6B" w:rsidRDefault="00223A6B">
      <w:pPr>
        <w:pStyle w:val="CommentText"/>
      </w:pPr>
      <w:r>
        <w:rPr>
          <w:rStyle w:val="CommentReference"/>
        </w:rPr>
        <w:annotationRef/>
      </w:r>
      <w:r>
        <w:t>Ovo isto nekako srediti da bude razumljivije (kroz cijeli tekst), ili staviti dijelove koda kao tekst ali da formating bude kao u Pythonu</w:t>
      </w:r>
    </w:p>
  </w:comment>
  <w:comment w:id="473" w:author="Tomislav Bazina" w:date="2023-02-08T14:51:00Z" w:initials="TB">
    <w:p w14:paraId="1F47D4C8" w14:textId="77777777" w:rsidR="00223A6B" w:rsidRDefault="00223A6B" w:rsidP="000A3A58">
      <w:pPr>
        <w:pStyle w:val="CommentText"/>
      </w:pPr>
      <w:r>
        <w:rPr>
          <w:rStyle w:val="CommentReference"/>
        </w:rPr>
        <w:annotationRef/>
      </w:r>
      <w:r>
        <w:t>Možda bolje nosivi senzori</w:t>
      </w:r>
    </w:p>
  </w:comment>
  <w:comment w:id="474" w:author="Tomislav Bazina" w:date="2023-02-08T14:53:00Z" w:initials="TB">
    <w:p w14:paraId="21BAC138" w14:textId="77777777" w:rsidR="00223A6B" w:rsidRDefault="00223A6B" w:rsidP="000A3A58">
      <w:pPr>
        <w:pStyle w:val="CommentText"/>
      </w:pPr>
      <w:r>
        <w:rPr>
          <w:rStyle w:val="CommentReference"/>
        </w:rPr>
        <w:annotationRef/>
      </w:r>
      <w:r>
        <w:t>Ok, navedite što sve točno mogu mjeriti senzori + imate datasheet s karakteristikama.</w:t>
      </w:r>
    </w:p>
  </w:comment>
  <w:comment w:id="475" w:author="Tomislav Bazina" w:date="2023-02-08T14:51:00Z" w:initials="TB">
    <w:p w14:paraId="14933C8A" w14:textId="77777777" w:rsidR="00223A6B" w:rsidRDefault="00223A6B" w:rsidP="000A3A58">
      <w:pPr>
        <w:pStyle w:val="CommentText"/>
      </w:pPr>
      <w:r>
        <w:rPr>
          <w:rStyle w:val="CommentReference"/>
        </w:rPr>
        <w:annotationRef/>
      </w:r>
      <w:r>
        <w:t>Ovo ste vjerojatno preveli pa navedite izvor</w:t>
      </w:r>
    </w:p>
  </w:comment>
  <w:comment w:id="476" w:author="Luciano Kostelac" w:date="2023-02-15T21:52:00Z" w:initials="LK">
    <w:p w14:paraId="69D86F87" w14:textId="77777777" w:rsidR="00223A6B" w:rsidRDefault="00223A6B" w:rsidP="00223A6B">
      <w:pPr>
        <w:pStyle w:val="CommentText"/>
        <w:jc w:val="left"/>
      </w:pPr>
      <w:r>
        <w:rPr>
          <w:rStyle w:val="CommentReference"/>
        </w:rPr>
        <w:annotationRef/>
      </w:r>
      <w:r>
        <w:t>To znam jer sam pisao prethodni seminar😉. Treba li uopće navoditi izvor, ako sam sebe citirao ?</w:t>
      </w:r>
    </w:p>
  </w:comment>
  <w:comment w:id="500" w:author="Windows User" w:date="2023-02-08T11:07:00Z" w:initials="WU">
    <w:p w14:paraId="6503A899" w14:textId="21976442" w:rsidR="00223A6B" w:rsidRDefault="00223A6B">
      <w:pPr>
        <w:pStyle w:val="CommentText"/>
      </w:pPr>
      <w:r>
        <w:rPr>
          <w:rStyle w:val="CommentReference"/>
        </w:rPr>
        <w:annotationRef/>
      </w:r>
      <w:r>
        <w:t>Objasnite u tekstu</w:t>
      </w:r>
    </w:p>
  </w:comment>
  <w:comment w:id="501" w:author="Luciano Kostelac" w:date="2023-02-15T22:32:00Z" w:initials="LK">
    <w:p w14:paraId="4A43C915" w14:textId="77777777" w:rsidR="00223A6B" w:rsidRDefault="00223A6B" w:rsidP="00223A6B">
      <w:pPr>
        <w:pStyle w:val="CommentText"/>
        <w:jc w:val="left"/>
      </w:pPr>
      <w:r>
        <w:rPr>
          <w:rStyle w:val="CommentReference"/>
        </w:rPr>
        <w:annotationRef/>
      </w:r>
      <w:r>
        <w:t>Dan je izvor pa su sve informacije dostupne u dokumentaciji senzora.</w:t>
      </w:r>
    </w:p>
  </w:comment>
  <w:comment w:id="502" w:author="Windows User" w:date="2023-02-16T12:52:00Z" w:initials="WU">
    <w:p w14:paraId="4EE3F436" w14:textId="5A9AE08C" w:rsidR="00223A6B" w:rsidRDefault="00223A6B">
      <w:pPr>
        <w:pStyle w:val="CommentText"/>
      </w:pPr>
      <w:r>
        <w:rPr>
          <w:rStyle w:val="CommentReference"/>
        </w:rPr>
        <w:annotationRef/>
      </w:r>
      <w:r>
        <w:t>Ok ali dajte barem 2-3 rečenice osnova da znamo o čemu se radi. Ovo je vrlo bitan dio.</w:t>
      </w:r>
    </w:p>
  </w:comment>
  <w:comment w:id="521" w:author="Tomislav Bazina" w:date="2023-02-08T14:56:00Z" w:initials="TB">
    <w:p w14:paraId="48E06ECF" w14:textId="6A657AC4" w:rsidR="00223A6B" w:rsidRDefault="00223A6B">
      <w:pPr>
        <w:pStyle w:val="CommentText"/>
      </w:pPr>
      <w:r>
        <w:rPr>
          <w:rStyle w:val="CommentReference"/>
        </w:rPr>
        <w:annotationRef/>
      </w:r>
      <w:r>
        <w:t>Izvor - preporuka</w:t>
      </w:r>
    </w:p>
  </w:comment>
  <w:comment w:id="525" w:author="Tomislav Bazina" w:date="2023-02-08T14:56:00Z" w:initials="TB">
    <w:p w14:paraId="52239262" w14:textId="73DCC038" w:rsidR="00223A6B" w:rsidRDefault="00223A6B">
      <w:pPr>
        <w:pStyle w:val="CommentText"/>
      </w:pPr>
      <w:r>
        <w:rPr>
          <w:rStyle w:val="CommentReference"/>
        </w:rPr>
        <w:annotationRef/>
      </w:r>
      <w:r>
        <w:t>Stvarna je malo manja zbog hardvera na Shimmeru. Možda imate i taj podatak?</w:t>
      </w:r>
    </w:p>
  </w:comment>
  <w:comment w:id="534" w:author="Windows User" w:date="2023-02-08T11:09:00Z" w:initials="WU">
    <w:p w14:paraId="53C4AE38" w14:textId="50A0BB4E" w:rsidR="00223A6B" w:rsidRDefault="00223A6B">
      <w:pPr>
        <w:pStyle w:val="CommentText"/>
      </w:pPr>
      <w:r>
        <w:rPr>
          <w:rStyle w:val="CommentReference"/>
        </w:rPr>
        <w:annotationRef/>
      </w:r>
      <w:r>
        <w:t>Je li to vaša slika? Ako nije, fali referenca.</w:t>
      </w:r>
    </w:p>
  </w:comment>
  <w:comment w:id="543" w:author="Windows User" w:date="2023-02-08T11:09:00Z" w:initials="WU">
    <w:p w14:paraId="413E785A" w14:textId="0939DCED" w:rsidR="00223A6B" w:rsidRDefault="00223A6B">
      <w:pPr>
        <w:pStyle w:val="CommentText"/>
      </w:pPr>
      <w:r>
        <w:rPr>
          <w:rStyle w:val="CommentReference"/>
        </w:rPr>
        <w:annotationRef/>
      </w:r>
      <w:r>
        <w:t>Kakav je to naziv slike?</w:t>
      </w:r>
    </w:p>
  </w:comment>
  <w:comment w:id="559" w:author="Windows User" w:date="2023-02-08T11:10:00Z" w:initials="WU">
    <w:p w14:paraId="0BDD24ED" w14:textId="647BDE9B" w:rsidR="00223A6B" w:rsidRDefault="00223A6B">
      <w:pPr>
        <w:pStyle w:val="CommentText"/>
      </w:pPr>
      <w:r>
        <w:rPr>
          <w:rStyle w:val="CommentReference"/>
        </w:rPr>
        <w:annotationRef/>
      </w:r>
      <w:r>
        <w:t>U svim dijelovima seminara fali malo povezanosti između poglavlja. Trebate ukratko na kraju poglavlja reći što je tu opisano i o čemu se dalje govori. Ovako je sve nepovezano i jako se teško „probiti“ kroz to</w:t>
      </w:r>
    </w:p>
  </w:comment>
  <w:comment w:id="564" w:author="Tomislav Bazina" w:date="2023-02-08T15:24:00Z" w:initials="TB">
    <w:p w14:paraId="611CB63D" w14:textId="4BCDFDC8" w:rsidR="00223A6B" w:rsidRDefault="00223A6B">
      <w:pPr>
        <w:pStyle w:val="CommentText"/>
      </w:pPr>
      <w:r>
        <w:rPr>
          <w:rStyle w:val="CommentReference"/>
        </w:rPr>
        <w:annotationRef/>
      </w:r>
      <w:r>
        <w:t>Planiranje i provođenje eksperimentalnih ispitivanja</w:t>
      </w:r>
    </w:p>
  </w:comment>
  <w:comment w:id="568" w:author="Tomislav Bazina" w:date="2023-02-08T14:57:00Z" w:initials="TB">
    <w:p w14:paraId="4DA18556" w14:textId="77777777" w:rsidR="00223A6B" w:rsidRDefault="00223A6B" w:rsidP="00223A6B">
      <w:pPr>
        <w:pStyle w:val="CommentText"/>
        <w:jc w:val="left"/>
      </w:pPr>
      <w:r>
        <w:rPr>
          <w:rStyle w:val="CommentReference"/>
        </w:rPr>
        <w:annotationRef/>
      </w:r>
      <w:r>
        <w:t>Uveli ste novu kraticu. U zagradu što znači</w:t>
      </w:r>
    </w:p>
  </w:comment>
  <w:comment w:id="573" w:author="Tomislav Bazina" w:date="2023-02-08T14:58:00Z" w:initials="TB">
    <w:p w14:paraId="42EFB45A" w14:textId="24E1BFB3" w:rsidR="00223A6B" w:rsidRDefault="00223A6B">
      <w:pPr>
        <w:pStyle w:val="CommentText"/>
      </w:pPr>
      <w:r>
        <w:rPr>
          <w:rStyle w:val="CommentReference"/>
        </w:rPr>
        <w:annotationRef/>
      </w:r>
      <w:r>
        <w:t>Eksperiment radimo da donesemo nekakav zaključak. Što ste zaključili?</w:t>
      </w:r>
    </w:p>
  </w:comment>
  <w:comment w:id="578" w:author="Windows User" w:date="2023-02-08T11:11:00Z" w:initials="WU">
    <w:p w14:paraId="67730E0E" w14:textId="22C51D0C" w:rsidR="00223A6B" w:rsidRDefault="00223A6B">
      <w:pPr>
        <w:pStyle w:val="CommentText"/>
      </w:pPr>
      <w:r>
        <w:rPr>
          <w:rStyle w:val="CommentReference"/>
        </w:rPr>
        <w:annotationRef/>
      </w:r>
      <w:r>
        <w:t>Takve stvari pišite na hrvatskom i onda u zagradi navedite italic engl. naziv</w:t>
      </w:r>
    </w:p>
  </w:comment>
  <w:comment w:id="583" w:author="Windows User" w:date="2023-02-08T11:11:00Z" w:initials="WU">
    <w:p w14:paraId="6561CE04" w14:textId="77777777" w:rsidR="00223A6B" w:rsidRDefault="00223A6B" w:rsidP="00442A8D">
      <w:pPr>
        <w:pStyle w:val="CommentText"/>
      </w:pPr>
      <w:r>
        <w:rPr>
          <w:rStyle w:val="CommentReference"/>
        </w:rPr>
        <w:annotationRef/>
      </w:r>
      <w:r>
        <w:t>Takve stvari pišite na hrvatskom i onda u zagradi navedite italic engl. naziv</w:t>
      </w:r>
    </w:p>
  </w:comment>
  <w:comment w:id="588" w:author="Tomislav Bazina" w:date="2023-02-08T15:00:00Z" w:initials="TB">
    <w:p w14:paraId="28B6D030" w14:textId="254D09F0" w:rsidR="00223A6B" w:rsidRDefault="00223A6B">
      <w:pPr>
        <w:pStyle w:val="CommentText"/>
      </w:pPr>
      <w:r>
        <w:rPr>
          <w:rStyle w:val="CommentReference"/>
        </w:rPr>
        <w:annotationRef/>
      </w:r>
      <w:r>
        <w:t>Ne može biti u potpunosti jednak. Npr., identične postotke stiska u odnosu na maksimalan ne možete nikako pogoditi. Možete napisati „sličan koliko god je to moguće“.</w:t>
      </w:r>
    </w:p>
  </w:comment>
  <w:comment w:id="597" w:author="Windows User" w:date="2023-02-08T11:12:00Z" w:initials="WU">
    <w:p w14:paraId="29F8343F" w14:textId="5AED6494" w:rsidR="00223A6B" w:rsidRDefault="00223A6B">
      <w:pPr>
        <w:pStyle w:val="CommentText"/>
      </w:pPr>
      <w:r>
        <w:rPr>
          <w:rStyle w:val="CommentReference"/>
        </w:rPr>
        <w:annotationRef/>
      </w:r>
      <w:r>
        <w:t>Referenca ako nije vaša slika</w:t>
      </w:r>
    </w:p>
  </w:comment>
  <w:comment w:id="604" w:author="Tomislav Bazina" w:date="2023-02-08T15:03:00Z" w:initials="TB">
    <w:p w14:paraId="178312A8" w14:textId="4F03D476" w:rsidR="00223A6B" w:rsidRDefault="00223A6B">
      <w:pPr>
        <w:pStyle w:val="CommentText"/>
      </w:pPr>
      <w:r>
        <w:rPr>
          <w:rStyle w:val="CommentReference"/>
        </w:rPr>
        <w:annotationRef/>
      </w:r>
      <w:r>
        <w:t>Ne mora biti slučaj</w:t>
      </w:r>
    </w:p>
  </w:comment>
  <w:comment w:id="605" w:author="Tomislav Bazina" w:date="2023-02-08T15:08:00Z" w:initials="TB">
    <w:p w14:paraId="479E7479" w14:textId="3A5FC69B" w:rsidR="00223A6B" w:rsidRDefault="00223A6B">
      <w:pPr>
        <w:pStyle w:val="CommentText"/>
      </w:pPr>
      <w:r>
        <w:rPr>
          <w:rStyle w:val="CommentReference"/>
        </w:rPr>
        <w:annotationRef/>
      </w:r>
      <w:r>
        <w:t xml:space="preserve">Ukoliko gledate aktivaciju, to vam je onaj „raw data“ šumoviti dijagram. Na njemu imate mV na Y osi. Ovo dolje je već obrađeni, ispravljeni i zaglađeni signal i njegova Y os nema neko fizikalno značenje. Može se i MVC normalizirati pa onda nešto govori. </w:t>
      </w:r>
    </w:p>
  </w:comment>
  <w:comment w:id="607" w:author="Tomislav Bazina" w:date="2023-02-08T15:07:00Z" w:initials="TB">
    <w:p w14:paraId="60FA9CF7" w14:textId="187E7D6D" w:rsidR="00223A6B" w:rsidRDefault="00223A6B">
      <w:pPr>
        <w:pStyle w:val="CommentText"/>
      </w:pPr>
      <w:r>
        <w:rPr>
          <w:rStyle w:val="CommentReference"/>
        </w:rPr>
        <w:annotationRef/>
      </w:r>
      <w:r>
        <w:t>Ove slike možete slobodno smanjiti da ne zauzimaju toliko mjesta</w:t>
      </w:r>
    </w:p>
  </w:comment>
  <w:comment w:id="614" w:author="Ervin Kamenar" w:date="2023-02-07T14:17:00Z" w:initials="EK">
    <w:p w14:paraId="5FA0D87C" w14:textId="0370ED92" w:rsidR="00223A6B" w:rsidRDefault="00223A6B">
      <w:pPr>
        <w:pStyle w:val="CommentText"/>
      </w:pPr>
      <w:r>
        <w:rPr>
          <w:rStyle w:val="CommentReference"/>
        </w:rPr>
        <w:annotationRef/>
      </w:r>
      <w:r>
        <w:t>Što predstavljaju peak-ovi na crvenom signalu oko 1300? Gdje su oznake osi? Sve je presitno pa se teško vidi –urediti i sukladno prethodnim komentarima. Zašto gore piše Raw data? Sve vrijedi i za ekvivalentne slike dalje u tekstu. Uz to, a s obzirom da imate CSV podatke, oba grafa u svakom slucaju stavite na istu sliku pa da lijeva os bude EMG a desna dinamometar pa da se na taj način lijepo vidi ta korelacija.</w:t>
      </w:r>
    </w:p>
    <w:p w14:paraId="1C6CAAE6" w14:textId="6917AC86" w:rsidR="00223A6B" w:rsidRDefault="00223A6B">
      <w:pPr>
        <w:pStyle w:val="CommentText"/>
      </w:pPr>
    </w:p>
    <w:p w14:paraId="4C428AE3" w14:textId="712B5CFE" w:rsidR="00223A6B" w:rsidRDefault="00223A6B">
      <w:pPr>
        <w:pStyle w:val="CommentText"/>
      </w:pPr>
      <w:r>
        <w:t>Primjer:</w:t>
      </w:r>
    </w:p>
    <w:p w14:paraId="279B6D0B" w14:textId="360AFEB2" w:rsidR="00223A6B" w:rsidRDefault="00223A6B">
      <w:pPr>
        <w:pStyle w:val="CommentText"/>
      </w:pPr>
      <w:r w:rsidRPr="00A65F30">
        <w:rPr>
          <w:noProof/>
          <w:lang w:val="en-US" w:eastAsia="en-US"/>
        </w:rPr>
        <w:drawing>
          <wp:inline distT="114300" distB="114300" distL="114300" distR="114300" wp14:anchorId="5ED9D425" wp14:editId="65AC7558">
            <wp:extent cx="2700000" cy="2349000"/>
            <wp:effectExtent l="0" t="0" r="0" b="0"/>
            <wp:docPr id="31" name="image21.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21.png" descr="Chart, histogram&#10;&#10;Description automatically generated"/>
                    <pic:cNvPicPr preferRelativeResize="0"/>
                  </pic:nvPicPr>
                  <pic:blipFill>
                    <a:blip r:embed="rId1"/>
                    <a:srcRect/>
                    <a:stretch>
                      <a:fillRect/>
                    </a:stretch>
                  </pic:blipFill>
                  <pic:spPr>
                    <a:xfrm>
                      <a:off x="0" y="0"/>
                      <a:ext cx="2700000" cy="2349000"/>
                    </a:xfrm>
                    <a:prstGeom prst="rect">
                      <a:avLst/>
                    </a:prstGeom>
                    <a:ln/>
                  </pic:spPr>
                </pic:pic>
              </a:graphicData>
            </a:graphic>
          </wp:inline>
        </w:drawing>
      </w:r>
    </w:p>
    <w:p w14:paraId="40ADDD82" w14:textId="77777777" w:rsidR="00223A6B" w:rsidRDefault="00223A6B">
      <w:pPr>
        <w:pStyle w:val="CommentText"/>
      </w:pPr>
    </w:p>
    <w:p w14:paraId="60AD4C4E" w14:textId="00EB56CE" w:rsidR="00223A6B" w:rsidRDefault="00223A6B">
      <w:pPr>
        <w:pStyle w:val="CommentText"/>
      </w:pPr>
      <w:r>
        <w:t>Opišite te slike u tekstu. Ovako je to nabacano i nikome nije ništa jasno.</w:t>
      </w:r>
    </w:p>
    <w:p w14:paraId="5F6DBAE1" w14:textId="0FA743BA" w:rsidR="00223A6B" w:rsidRDefault="00223A6B">
      <w:pPr>
        <w:pStyle w:val="CommentText"/>
      </w:pPr>
    </w:p>
    <w:p w14:paraId="1EDDEA6C" w14:textId="62D687B8" w:rsidR="00223A6B" w:rsidRDefault="00223A6B">
      <w:pPr>
        <w:pStyle w:val="CommentText"/>
      </w:pPr>
      <w:r>
        <w:t>Također, sve te podatke sortirajte i stavite u CSV formatu na Github tako da iduće generacije mogu iskoristiti vaše podatke.</w:t>
      </w:r>
    </w:p>
  </w:comment>
  <w:comment w:id="629" w:author="Windows User" w:date="2023-02-08T11:18:00Z" w:initials="WU">
    <w:p w14:paraId="7155A4BB" w14:textId="7950B5D4" w:rsidR="00223A6B" w:rsidRDefault="00223A6B">
      <w:pPr>
        <w:pStyle w:val="CommentText"/>
      </w:pPr>
      <w:r>
        <w:rPr>
          <w:rStyle w:val="CommentReference"/>
        </w:rPr>
        <w:annotationRef/>
      </w:r>
      <w:r>
        <w:t>Zašto se na ovoj slici javljaju ovi peakovi gdje na dinamometru nema akotivacije?</w:t>
      </w:r>
    </w:p>
  </w:comment>
  <w:comment w:id="630" w:author="Windows User" w:date="2023-02-08T11:17:00Z" w:initials="WU">
    <w:p w14:paraId="2154DB49" w14:textId="2858571A" w:rsidR="00223A6B" w:rsidRDefault="00223A6B">
      <w:pPr>
        <w:pStyle w:val="CommentText"/>
      </w:pPr>
      <w:r>
        <w:rPr>
          <w:rStyle w:val="CommentReference"/>
        </w:rPr>
        <w:annotationRef/>
      </w:r>
      <w:r>
        <w:t>Isto kao gore</w:t>
      </w:r>
    </w:p>
  </w:comment>
  <w:comment w:id="642" w:author="Windows User" w:date="2023-02-08T11:17:00Z" w:initials="WU">
    <w:p w14:paraId="6012386A" w14:textId="6873459A" w:rsidR="00223A6B" w:rsidRDefault="00223A6B">
      <w:pPr>
        <w:pStyle w:val="CommentText"/>
      </w:pPr>
      <w:r>
        <w:rPr>
          <w:rStyle w:val="CommentReference"/>
        </w:rPr>
        <w:annotationRef/>
      </w:r>
      <w:r>
        <w:t>Isto kao gore</w:t>
      </w:r>
    </w:p>
  </w:comment>
  <w:comment w:id="656" w:author="Windows User" w:date="2023-02-08T11:17:00Z" w:initials="WU">
    <w:p w14:paraId="29421FAE" w14:textId="4DD93D2B" w:rsidR="00223A6B" w:rsidRDefault="00223A6B">
      <w:pPr>
        <w:pStyle w:val="CommentText"/>
      </w:pPr>
      <w:r>
        <w:rPr>
          <w:rStyle w:val="CommentReference"/>
        </w:rPr>
        <w:annotationRef/>
      </w:r>
      <w:r>
        <w:t>Isto kao gore</w:t>
      </w:r>
    </w:p>
  </w:comment>
  <w:comment w:id="670" w:author="Windows User" w:date="2023-02-08T11:19:00Z" w:initials="WU">
    <w:p w14:paraId="285C91C2" w14:textId="244DD282" w:rsidR="00223A6B" w:rsidRDefault="00223A6B">
      <w:pPr>
        <w:pStyle w:val="CommentText"/>
      </w:pPr>
      <w:r>
        <w:rPr>
          <w:rStyle w:val="CommentReference"/>
        </w:rPr>
        <w:annotationRef/>
      </w:r>
      <w:r>
        <w:t>Tu je signal dosta „šumovit“. Je li to zbog pozicije elektorda? Komentirajte to u tekstu, niste mi dali nikakakve konkretne zaključke niti analize. Na taj način to nikome nije jasno.</w:t>
      </w:r>
    </w:p>
  </w:comment>
  <w:comment w:id="671" w:author="Windows User" w:date="2023-02-08T11:18:00Z" w:initials="WU">
    <w:p w14:paraId="7CE5BE84" w14:textId="78BFCE2E" w:rsidR="00223A6B" w:rsidRDefault="00223A6B">
      <w:pPr>
        <w:pStyle w:val="CommentText"/>
      </w:pPr>
      <w:r>
        <w:rPr>
          <w:rStyle w:val="CommentReference"/>
        </w:rPr>
        <w:annotationRef/>
      </w:r>
      <w:r>
        <w:t>Isto kao gore</w:t>
      </w:r>
    </w:p>
  </w:comment>
  <w:comment w:id="685" w:author="Tomislav Bazina" w:date="2023-02-08T15:20:00Z" w:initials="TB">
    <w:p w14:paraId="6B4A9A9C" w14:textId="73AAB5AA" w:rsidR="00223A6B" w:rsidRDefault="00223A6B">
      <w:pPr>
        <w:pStyle w:val="CommentText"/>
      </w:pPr>
      <w:r>
        <w:rPr>
          <w:rStyle w:val="CommentReference"/>
        </w:rPr>
        <w:annotationRef/>
      </w:r>
      <w:r>
        <w:t>Ako niste imali istu referentnu poziciju, onda ne možete zaključiti koja je pozicija najbolja. Na slikama nigdje nije postavljena na lakat.</w:t>
      </w:r>
    </w:p>
  </w:comment>
  <w:comment w:id="686" w:author="Luciano Kostelac" w:date="2023-02-15T23:07:00Z" w:initials="LK">
    <w:p w14:paraId="7310313A" w14:textId="77777777" w:rsidR="00223A6B" w:rsidRDefault="00223A6B" w:rsidP="00223A6B">
      <w:pPr>
        <w:pStyle w:val="CommentText"/>
        <w:jc w:val="left"/>
      </w:pPr>
      <w:r>
        <w:rPr>
          <w:rStyle w:val="CommentReference"/>
        </w:rPr>
        <w:annotationRef/>
      </w:r>
      <w:r>
        <w:t>Ista referentna pozicija (referentna elektroda) postavljala se na tetivu palca i na poziciju kao na slici 2. Za tu poziciju broj 2 očitanja nisu dobra iz razloga što se prilikom stiska šake elektroda jako deformira te se počne odljepljivati, a i lošija aktivacija se očitava. Probali smo postaviti i na lakat, ali se dobije sličan rezultat. Iako nema prikaza referentne elektrode na laktu mislim da je dobro spomenuti.</w:t>
      </w:r>
    </w:p>
  </w:comment>
  <w:comment w:id="711" w:author="Tomislav Bazina" w:date="2023-02-08T15:23:00Z" w:initials="TB">
    <w:p w14:paraId="6FD5B6FE" w14:textId="18FDE666" w:rsidR="00223A6B" w:rsidRDefault="00223A6B">
      <w:pPr>
        <w:pStyle w:val="CommentText"/>
      </w:pPr>
      <w:r>
        <w:rPr>
          <w:rStyle w:val="CommentReference"/>
        </w:rPr>
        <w:annotationRef/>
      </w:r>
      <w:r>
        <w:t>Ovo možete kao pobrojanu listu napisati:</w:t>
      </w:r>
    </w:p>
    <w:p w14:paraId="685A1D3B" w14:textId="77777777" w:rsidR="00223A6B" w:rsidRDefault="00223A6B">
      <w:pPr>
        <w:pStyle w:val="CommentText"/>
      </w:pPr>
      <w:r>
        <w:t>1.</w:t>
      </w:r>
    </w:p>
    <w:p w14:paraId="18189253" w14:textId="77777777" w:rsidR="00223A6B" w:rsidRDefault="00223A6B">
      <w:pPr>
        <w:pStyle w:val="CommentText"/>
      </w:pPr>
      <w:r>
        <w:t>2.</w:t>
      </w:r>
    </w:p>
    <w:p w14:paraId="5C32342D" w14:textId="7912CBAD" w:rsidR="00223A6B" w:rsidRDefault="00223A6B">
      <w:pPr>
        <w:pStyle w:val="CommentText"/>
      </w:pPr>
      <w:r>
        <w:t>…</w:t>
      </w:r>
    </w:p>
  </w:comment>
  <w:comment w:id="719" w:author="Windows User" w:date="2023-02-08T11:21:00Z" w:initials="WU">
    <w:p w14:paraId="785BB42D" w14:textId="455CF59A" w:rsidR="00223A6B" w:rsidRDefault="00223A6B">
      <w:pPr>
        <w:pStyle w:val="CommentText"/>
      </w:pPr>
      <w:r>
        <w:rPr>
          <w:rStyle w:val="CommentReference"/>
        </w:rPr>
        <w:annotationRef/>
      </w:r>
      <w:r>
        <w:t>Osmislite neki drugi naziv pa onda u tekstu navedite ovo kao engleski termin i opišite</w:t>
      </w:r>
    </w:p>
  </w:comment>
  <w:comment w:id="720" w:author="Tomislav Bazina" w:date="2023-02-08T15:37:00Z" w:initials="TB">
    <w:p w14:paraId="0469F3DF" w14:textId="24440792" w:rsidR="00223A6B" w:rsidRDefault="00223A6B">
      <w:pPr>
        <w:pStyle w:val="CommentText"/>
        <w:rPr>
          <w:noProof/>
        </w:rPr>
      </w:pPr>
      <w:r>
        <w:rPr>
          <w:rStyle w:val="CommentReference"/>
        </w:rPr>
        <w:annotationRef/>
      </w:r>
      <w:r>
        <w:rPr>
          <w:noProof/>
        </w:rPr>
        <w:t>Prvo ide planiranje eksperimenta, zatim provođenje, zatim analiza. Ovo potpoglavlje premjestite na početak glavnog poglavlja i objesnite zašto ga radite (što želite postići). Krenete prvo od pitanja na koje želite odgovoriti (koja pozicija elektroda daje najvišu korelaciju sa stiskom šake?), zatim osmislite eksperiment, provedete ga i na kraju zaključite nešto. Ovdje ste osmislili eksperiment, ali niste ga proveli. Konačna tablica (nakon obrade, optimiranja parametara i računanja korelacije) bi vam trebala bit kao što sam vam poslao u mailu:</w:t>
      </w:r>
    </w:p>
    <w:p w14:paraId="73408EBD" w14:textId="2021176B" w:rsidR="00223A6B" w:rsidRDefault="00223A6B" w:rsidP="009C399F">
      <w:pPr>
        <w:pStyle w:val="CommentText"/>
      </w:pPr>
      <w:r>
        <w:t>Subjekt                 Pozicija elektroda</w:t>
      </w:r>
    </w:p>
    <w:p w14:paraId="0EB0E711" w14:textId="18BBABD8" w:rsidR="00223A6B" w:rsidRDefault="00223A6B" w:rsidP="00A90048">
      <w:pPr>
        <w:pStyle w:val="CommentText"/>
        <w:ind w:left="4320" w:firstLine="720"/>
      </w:pPr>
      <w:r>
        <w:t xml:space="preserve">      1                          2</w:t>
      </w:r>
    </w:p>
    <w:p w14:paraId="31F27DE4" w14:textId="3D8FEECA" w:rsidR="00223A6B" w:rsidRDefault="00223A6B" w:rsidP="009C399F">
      <w:pPr>
        <w:pStyle w:val="CommentText"/>
      </w:pPr>
      <w:r>
        <w:t>1               korelacija (0-1)     korelacija (0-1)</w:t>
      </w:r>
    </w:p>
    <w:p w14:paraId="41A1379F" w14:textId="59347A43" w:rsidR="00223A6B" w:rsidRDefault="00223A6B" w:rsidP="009C399F">
      <w:pPr>
        <w:pStyle w:val="CommentText"/>
      </w:pPr>
      <w:r>
        <w:t>2               korelacija (0-1)     korelacija (0-1)</w:t>
      </w:r>
    </w:p>
    <w:p w14:paraId="575E1D8A" w14:textId="587F779A" w:rsidR="00223A6B" w:rsidRDefault="00223A6B" w:rsidP="009C399F">
      <w:pPr>
        <w:pStyle w:val="CommentText"/>
      </w:pPr>
      <w:r>
        <w:t>…</w:t>
      </w:r>
    </w:p>
  </w:comment>
  <w:comment w:id="888" w:author="Tomislav Bazina" w:date="2023-02-08T15:48:00Z" w:initials="TB">
    <w:p w14:paraId="7414B08C" w14:textId="77777777" w:rsidR="00223A6B" w:rsidRDefault="00223A6B" w:rsidP="00223A6B">
      <w:pPr>
        <w:pStyle w:val="CommentText"/>
        <w:jc w:val="left"/>
      </w:pPr>
      <w:r>
        <w:rPr>
          <w:rStyle w:val="CommentReference"/>
        </w:rPr>
        <w:annotationRef/>
      </w:r>
      <w:r>
        <w:t>Negdje ubaciti i tablicu svih 60 eksperimenata. Označite subjekte, poziciju, ponavljanje i onda napišite sve kombinacije koje ste ispitivali</w:t>
      </w:r>
    </w:p>
  </w:comment>
  <w:comment w:id="738" w:author="Windows User" w:date="2023-02-08T11:23:00Z" w:initials="WU">
    <w:p w14:paraId="1A46ED23" w14:textId="7AFF9910" w:rsidR="00223A6B" w:rsidRDefault="00223A6B">
      <w:pPr>
        <w:pStyle w:val="CommentText"/>
      </w:pPr>
      <w:r>
        <w:rPr>
          <w:rStyle w:val="CommentReference"/>
        </w:rPr>
        <w:annotationRef/>
      </w:r>
      <w:r>
        <w:t>Ovako je to glomazni i nepregledno. Može li se to u obliku tablice ili sl.?</w:t>
      </w:r>
    </w:p>
  </w:comment>
  <w:comment w:id="880" w:author="Windows User" w:date="2023-02-16T13:12:00Z" w:initials="WU">
    <w:p w14:paraId="22D39B33" w14:textId="737DB401" w:rsidR="00156300" w:rsidRDefault="00156300">
      <w:pPr>
        <w:pStyle w:val="CommentText"/>
      </w:pPr>
      <w:r>
        <w:rPr>
          <w:rStyle w:val="CommentReference"/>
        </w:rPr>
        <w:annotationRef/>
      </w:r>
      <w:r>
        <w:t>Možda popis oznaka najbolje na kraj</w:t>
      </w:r>
    </w:p>
  </w:comment>
  <w:comment w:id="976" w:author="Ervin Kamenar" w:date="2023-02-07T14:21:00Z" w:initials="EK">
    <w:p w14:paraId="504836C3" w14:textId="744B5682" w:rsidR="00223A6B" w:rsidRDefault="00223A6B">
      <w:pPr>
        <w:pStyle w:val="CommentText"/>
      </w:pPr>
      <w:r>
        <w:rPr>
          <w:rStyle w:val="CommentReference"/>
        </w:rPr>
        <w:annotationRef/>
      </w:r>
      <w:r>
        <w:t>?? Sve na što se referirate ili: 1. dodajte u dodatke u rad; 2. stavite na github i onda ovdje referencu na to.</w:t>
      </w:r>
    </w:p>
    <w:p w14:paraId="2BBC470E" w14:textId="70FEABDD" w:rsidR="00223A6B" w:rsidRDefault="00223A6B">
      <w:pPr>
        <w:pStyle w:val="CommentText"/>
      </w:pPr>
    </w:p>
    <w:p w14:paraId="75143DEF" w14:textId="06CE8046" w:rsidR="00223A6B" w:rsidRDefault="00223A6B">
      <w:pPr>
        <w:pStyle w:val="CommentText"/>
      </w:pPr>
      <w:r>
        <w:t>Dakle, seminar pišete tako da ga prekosutra može pročitati i ima sve potrebne podatke i Pero Perić iz Nigdjezemske.</w:t>
      </w:r>
    </w:p>
  </w:comment>
  <w:comment w:id="982" w:author="Tomislav Bazina" w:date="2023-02-08T15:52:00Z" w:initials="TB">
    <w:p w14:paraId="0E709834" w14:textId="77777777" w:rsidR="00223A6B" w:rsidRDefault="00223A6B" w:rsidP="00223A6B">
      <w:pPr>
        <w:pStyle w:val="CommentText"/>
        <w:jc w:val="left"/>
      </w:pPr>
      <w:r>
        <w:rPr>
          <w:rStyle w:val="CommentReference"/>
        </w:rPr>
        <w:annotationRef/>
      </w:r>
      <w:r>
        <w:t>Ovaj dio u obradu podataka jer vam ne treba za planiranje i provođenje eksperimenta. Previše široko ste opisivali FFT, skratite taj dio.</w:t>
      </w:r>
    </w:p>
  </w:comment>
  <w:comment w:id="983" w:author="Windows User" w:date="2023-02-16T13:12:00Z" w:initials="WU">
    <w:p w14:paraId="386F6DF2" w14:textId="01C28B79" w:rsidR="00156300" w:rsidRDefault="00156300">
      <w:pPr>
        <w:pStyle w:val="CommentText"/>
      </w:pPr>
      <w:r>
        <w:rPr>
          <w:rStyle w:val="CommentReference"/>
        </w:rPr>
        <w:annotationRef/>
      </w:r>
      <w:r>
        <w:t>To i dalje nije u poglavlju Obrada podataka</w:t>
      </w:r>
    </w:p>
  </w:comment>
  <w:comment w:id="991" w:author="Ervin Kamenar" w:date="2023-02-07T14:21:00Z" w:initials="EK">
    <w:p w14:paraId="23BC66C2" w14:textId="33A462B6" w:rsidR="00223A6B" w:rsidRDefault="00223A6B">
      <w:pPr>
        <w:pStyle w:val="CommentText"/>
      </w:pPr>
      <w:r>
        <w:rPr>
          <w:rStyle w:val="CommentReference"/>
        </w:rPr>
        <w:annotationRef/>
      </w:r>
      <w:r>
        <w:t>Je li to vaša slika? Izvor?</w:t>
      </w:r>
    </w:p>
  </w:comment>
  <w:comment w:id="992" w:author="Windows User" w:date="2023-02-16T12:56:00Z" w:initials="WU">
    <w:p w14:paraId="636722E8" w14:textId="01C4061E" w:rsidR="001143E2" w:rsidRDefault="001143E2">
      <w:pPr>
        <w:pStyle w:val="CommentText"/>
      </w:pPr>
      <w:r>
        <w:rPr>
          <w:rStyle w:val="CommentReference"/>
        </w:rPr>
        <w:annotationRef/>
      </w:r>
      <w:r>
        <w:t>Izvor?</w:t>
      </w:r>
    </w:p>
  </w:comment>
  <w:comment w:id="1023" w:author="Windows User" w:date="2023-02-08T11:28:00Z" w:initials="WU">
    <w:p w14:paraId="20C8DCC3" w14:textId="64410228" w:rsidR="00223A6B" w:rsidRDefault="00223A6B">
      <w:pPr>
        <w:pStyle w:val="CommentText"/>
      </w:pPr>
      <w:r>
        <w:rPr>
          <w:rStyle w:val="CommentReference"/>
        </w:rPr>
        <w:annotationRef/>
      </w:r>
      <w:r>
        <w:t>Atenuirati? (Prigušiti?)</w:t>
      </w:r>
    </w:p>
  </w:comment>
  <w:comment w:id="1024" w:author="Windows User" w:date="2023-02-08T11:28:00Z" w:initials="WU">
    <w:p w14:paraId="464129F1" w14:textId="2746691B" w:rsidR="00223A6B" w:rsidRDefault="00223A6B">
      <w:pPr>
        <w:pStyle w:val="CommentText"/>
      </w:pPr>
      <w:r>
        <w:rPr>
          <w:rStyle w:val="CommentReference"/>
        </w:rPr>
        <w:annotationRef/>
      </w:r>
      <w:r>
        <w:t>??</w:t>
      </w:r>
    </w:p>
  </w:comment>
  <w:comment w:id="1032" w:author="Windows User" w:date="2023-02-08T11:29:00Z" w:initials="WU">
    <w:p w14:paraId="533AE8B4" w14:textId="51F3B011" w:rsidR="00223A6B" w:rsidRDefault="00223A6B">
      <w:pPr>
        <w:pStyle w:val="CommentText"/>
      </w:pPr>
      <w:r>
        <w:rPr>
          <w:rStyle w:val="CommentReference"/>
        </w:rPr>
        <w:annotationRef/>
      </w:r>
      <w:r>
        <w:t>???</w:t>
      </w:r>
    </w:p>
  </w:comment>
  <w:comment w:id="1086" w:author="Windows User" w:date="2023-02-08T11:30:00Z" w:initials="WU">
    <w:p w14:paraId="77E6DE17" w14:textId="5BAD2F37" w:rsidR="00223A6B" w:rsidRDefault="00223A6B">
      <w:pPr>
        <w:pStyle w:val="CommentText"/>
      </w:pPr>
      <w:r>
        <w:rPr>
          <w:rStyle w:val="CommentReference"/>
        </w:rPr>
        <w:annotationRef/>
      </w:r>
      <w:r>
        <w:t>Što je to?</w:t>
      </w:r>
    </w:p>
  </w:comment>
  <w:comment w:id="1132" w:author="Windows User" w:date="2023-02-08T11:31:00Z" w:initials="WU">
    <w:p w14:paraId="36F53531" w14:textId="2B1B073C" w:rsidR="00223A6B" w:rsidRDefault="00223A6B">
      <w:pPr>
        <w:pStyle w:val="CommentText"/>
      </w:pPr>
      <w:r>
        <w:rPr>
          <w:rStyle w:val="CommentReference"/>
        </w:rPr>
        <w:annotationRef/>
      </w:r>
      <w:r>
        <w:t>?</w:t>
      </w:r>
    </w:p>
  </w:comment>
  <w:comment w:id="1154" w:author="Tomislav Bazina" w:date="2023-02-08T15:55:00Z" w:initials="TB">
    <w:p w14:paraId="63BD10F3" w14:textId="4E5B33F8" w:rsidR="00223A6B" w:rsidRDefault="00223A6B">
      <w:pPr>
        <w:pStyle w:val="CommentText"/>
      </w:pPr>
      <w:r>
        <w:rPr>
          <w:rStyle w:val="CommentReference"/>
        </w:rPr>
        <w:annotationRef/>
      </w:r>
      <w:r>
        <w:t>I šuma</w:t>
      </w:r>
    </w:p>
  </w:comment>
  <w:comment w:id="1156" w:author="Windows User" w:date="2023-02-08T11:32:00Z" w:initials="WU">
    <w:p w14:paraId="56D18EBB" w14:textId="5C81BE57" w:rsidR="00223A6B" w:rsidRDefault="00223A6B">
      <w:pPr>
        <w:pStyle w:val="CommentText"/>
      </w:pPr>
      <w:r>
        <w:rPr>
          <w:rStyle w:val="CommentReference"/>
        </w:rPr>
        <w:annotationRef/>
      </w:r>
      <w:r>
        <w:t>?</w:t>
      </w:r>
    </w:p>
  </w:comment>
  <w:comment w:id="1171" w:author="Tomislav Bazina" w:date="2023-02-08T15:56:00Z" w:initials="TB">
    <w:p w14:paraId="2170DE5D" w14:textId="109AAC5C" w:rsidR="00223A6B" w:rsidRDefault="00223A6B">
      <w:pPr>
        <w:pStyle w:val="CommentText"/>
      </w:pPr>
      <w:r>
        <w:rPr>
          <w:rStyle w:val="CommentReference"/>
        </w:rPr>
        <w:annotationRef/>
      </w:r>
      <w:r>
        <w:t>Nismo ga eliminirali, nego prebacili na pozitivnu stranu</w:t>
      </w:r>
    </w:p>
  </w:comment>
  <w:comment w:id="1180" w:author="Windows User" w:date="2023-02-08T12:16:00Z" w:initials="WU">
    <w:p w14:paraId="539A851B" w14:textId="22C7ED83" w:rsidR="00223A6B" w:rsidRDefault="00223A6B">
      <w:pPr>
        <w:pStyle w:val="CommentText"/>
      </w:pPr>
      <w:r>
        <w:rPr>
          <w:rStyle w:val="CommentReference"/>
        </w:rPr>
        <w:annotationRef/>
      </w:r>
      <w:r>
        <w:t>Računamo?</w:t>
      </w:r>
    </w:p>
  </w:comment>
  <w:comment w:id="1184" w:author="Windows User" w:date="2023-02-08T12:17:00Z" w:initials="WU">
    <w:p w14:paraId="6AEF873D" w14:textId="33D594B5" w:rsidR="00223A6B" w:rsidRDefault="00223A6B">
      <w:pPr>
        <w:pStyle w:val="CommentText"/>
      </w:pPr>
      <w:r>
        <w:rPr>
          <w:rStyle w:val="CommentReference"/>
        </w:rPr>
        <w:annotationRef/>
      </w:r>
      <w:r>
        <w:t>Hrvatski termi pa onda engleski italic u zagradu, svugdje u tekstu</w:t>
      </w:r>
    </w:p>
  </w:comment>
  <w:comment w:id="1188" w:author="Windows User" w:date="2023-02-08T12:17:00Z" w:initials="WU">
    <w:p w14:paraId="31508246" w14:textId="77777777" w:rsidR="00223A6B" w:rsidRDefault="00223A6B" w:rsidP="00B517C7">
      <w:pPr>
        <w:pStyle w:val="CommentText"/>
      </w:pPr>
      <w:r>
        <w:rPr>
          <w:rStyle w:val="CommentReference"/>
        </w:rPr>
        <w:annotationRef/>
      </w:r>
      <w:r>
        <w:t>Hrvatski termi pa onda engleski italic u zagradu, svugdje u tekstu</w:t>
      </w:r>
    </w:p>
  </w:comment>
  <w:comment w:id="1195" w:author="Ervin Kamenar" w:date="2023-02-07T14:24:00Z" w:initials="EK">
    <w:p w14:paraId="010DFCC5" w14:textId="77777777" w:rsidR="00223A6B" w:rsidRDefault="00223A6B" w:rsidP="00223A6B">
      <w:pPr>
        <w:pStyle w:val="CommentText"/>
        <w:jc w:val="left"/>
      </w:pPr>
      <w:r>
        <w:rPr>
          <w:rStyle w:val="CommentReference"/>
        </w:rPr>
        <w:annotationRef/>
      </w:r>
      <w:r>
        <w:t>Ali ovo niste koristili?</w:t>
      </w:r>
    </w:p>
  </w:comment>
  <w:comment w:id="1196" w:author="Luciano Kostelac" w:date="2023-02-16T01:08:00Z" w:initials="LK">
    <w:p w14:paraId="1608F130" w14:textId="77777777" w:rsidR="00223A6B" w:rsidRDefault="00223A6B" w:rsidP="00223A6B">
      <w:pPr>
        <w:pStyle w:val="CommentText"/>
        <w:jc w:val="left"/>
      </w:pPr>
      <w:r>
        <w:rPr>
          <w:rStyle w:val="CommentReference"/>
        </w:rPr>
        <w:annotationRef/>
      </w:r>
      <w:r>
        <w:t>RMS nismo, samo se spominje kao algoritam koji se može koristiti</w:t>
      </w:r>
    </w:p>
  </w:comment>
  <w:comment w:id="1197" w:author="Tomislav Bazina" w:date="2023-02-08T15:56:00Z" w:initials="TB">
    <w:p w14:paraId="538EFD18" w14:textId="68F70AF5" w:rsidR="00223A6B" w:rsidRDefault="00223A6B">
      <w:pPr>
        <w:pStyle w:val="CommentText"/>
      </w:pPr>
      <w:r>
        <w:rPr>
          <w:rStyle w:val="CommentReference"/>
        </w:rPr>
        <w:annotationRef/>
      </w:r>
      <w:r>
        <w:t>RMS nismo koristili ovdje ako se dobro sjećam … samo EMA. Razlikuje se od običnog MA pa možete i to pojasniti (imate na Wikipediji).</w:t>
      </w:r>
    </w:p>
  </w:comment>
  <w:comment w:id="1327" w:author="Windows User" w:date="2023-02-08T12:18:00Z" w:initials="WU">
    <w:p w14:paraId="6167DA68" w14:textId="068EEDE0" w:rsidR="00223A6B" w:rsidRDefault="00223A6B">
      <w:pPr>
        <w:pStyle w:val="CommentText"/>
      </w:pPr>
      <w:r>
        <w:rPr>
          <w:rStyle w:val="CommentReference"/>
        </w:rPr>
        <w:annotationRef/>
      </w:r>
      <w:r>
        <w:t>Sve slike treba pozvati i opisati u tekstu</w:t>
      </w:r>
    </w:p>
  </w:comment>
  <w:comment w:id="1341" w:author="Tomislav Bazina" w:date="2023-02-08T16:00:00Z" w:initials="TB">
    <w:p w14:paraId="1E0FF4C7" w14:textId="447D13F5" w:rsidR="00223A6B" w:rsidRDefault="00223A6B">
      <w:pPr>
        <w:pStyle w:val="CommentText"/>
      </w:pPr>
      <w:r>
        <w:rPr>
          <w:rStyle w:val="CommentReference"/>
        </w:rPr>
        <w:annotationRef/>
      </w:r>
      <w:r>
        <w:t>Ne treba</w:t>
      </w:r>
    </w:p>
  </w:comment>
  <w:comment w:id="1370" w:author="Tomislav Bazina" w:date="2023-02-08T15:59:00Z" w:initials="TB">
    <w:p w14:paraId="00E925D4" w14:textId="6A83E57D" w:rsidR="00223A6B" w:rsidRDefault="00223A6B">
      <w:pPr>
        <w:pStyle w:val="CommentText"/>
      </w:pPr>
      <w:r>
        <w:rPr>
          <w:rStyle w:val="CommentReference"/>
        </w:rPr>
        <w:annotationRef/>
      </w:r>
      <w:r>
        <w:t>Koje točno parametre?</w:t>
      </w:r>
    </w:p>
  </w:comment>
  <w:comment w:id="1371" w:author="Luciano Kostelac" w:date="2023-02-16T02:04:00Z" w:initials="LK">
    <w:p w14:paraId="2EEF2FD8" w14:textId="77777777" w:rsidR="00223A6B" w:rsidRDefault="00223A6B" w:rsidP="00223A6B">
      <w:pPr>
        <w:pStyle w:val="CommentText"/>
        <w:jc w:val="left"/>
      </w:pPr>
      <w:r>
        <w:rPr>
          <w:rStyle w:val="CommentReference"/>
        </w:rPr>
        <w:annotationRef/>
      </w:r>
      <w:r>
        <w:t>Definirani su u sljedećem odlomku.</w:t>
      </w:r>
    </w:p>
  </w:comment>
  <w:comment w:id="1373" w:author="Tomislav Bazina" w:date="2023-02-08T15:59:00Z" w:initials="TB">
    <w:p w14:paraId="76529FC4" w14:textId="6D53364A" w:rsidR="00223A6B" w:rsidRDefault="00223A6B">
      <w:pPr>
        <w:pStyle w:val="CommentText"/>
      </w:pPr>
      <w:r>
        <w:rPr>
          <w:rStyle w:val="CommentReference"/>
        </w:rPr>
        <w:annotationRef/>
      </w:r>
      <w:r>
        <w:t>Ne treba odvojeno, ali nam je tako bilo lakše napraviti skriptu.</w:t>
      </w:r>
    </w:p>
  </w:comment>
  <w:comment w:id="1382" w:author="Tomislav Bazina" w:date="2023-02-08T16:00:00Z" w:initials="TB">
    <w:p w14:paraId="762FA079" w14:textId="65698E4F" w:rsidR="00223A6B" w:rsidRDefault="00223A6B">
      <w:pPr>
        <w:pStyle w:val="CommentText"/>
      </w:pPr>
      <w:r>
        <w:rPr>
          <w:rStyle w:val="CommentReference"/>
        </w:rPr>
        <w:annotationRef/>
      </w:r>
      <w:r>
        <w:t>Trebalo je biti smoothing: ema</w:t>
      </w:r>
    </w:p>
  </w:comment>
  <w:comment w:id="1383" w:author="Luciano Kostelac" w:date="2023-02-16T02:05:00Z" w:initials="LK">
    <w:p w14:paraId="1CA3E93D" w14:textId="77777777" w:rsidR="00223A6B" w:rsidRDefault="00223A6B" w:rsidP="00223A6B">
      <w:pPr>
        <w:pStyle w:val="CommentText"/>
        <w:jc w:val="left"/>
      </w:pPr>
      <w:r>
        <w:rPr>
          <w:rStyle w:val="CommentReference"/>
        </w:rPr>
        <w:annotationRef/>
      </w:r>
      <w:r>
        <w:t>Umetnuta stara slika.</w:t>
      </w:r>
    </w:p>
  </w:comment>
  <w:comment w:id="1384" w:author="Ervin Kamenar" w:date="2023-02-07T14:25:00Z" w:initials="EK">
    <w:p w14:paraId="7D13F504" w14:textId="49669E1F" w:rsidR="00223A6B" w:rsidRDefault="00223A6B">
      <w:pPr>
        <w:pStyle w:val="CommentText"/>
      </w:pPr>
      <w:r>
        <w:rPr>
          <w:rStyle w:val="CommentReference"/>
        </w:rPr>
        <w:annotationRef/>
      </w:r>
      <w:r>
        <w:t>Prikazati tablično i onda opisati u tekstu.</w:t>
      </w:r>
    </w:p>
  </w:comment>
  <w:comment w:id="1390" w:author="Ervin Kamenar" w:date="2023-02-07T14:25:00Z" w:initials="EK">
    <w:p w14:paraId="39392158" w14:textId="1A716005" w:rsidR="00223A6B" w:rsidRDefault="00223A6B">
      <w:pPr>
        <w:pStyle w:val="CommentText"/>
      </w:pPr>
      <w:r>
        <w:rPr>
          <w:rStyle w:val="CommentReference"/>
        </w:rPr>
        <w:annotationRef/>
      </w:r>
      <w:r>
        <w:t>??</w:t>
      </w:r>
    </w:p>
  </w:comment>
  <w:comment w:id="1399" w:author="Tomislav Bazina" w:date="2023-02-08T16:01:00Z" w:initials="TB">
    <w:p w14:paraId="03DF41DB" w14:textId="5A12B769" w:rsidR="00223A6B" w:rsidRDefault="00223A6B">
      <w:pPr>
        <w:pStyle w:val="CommentText"/>
      </w:pPr>
      <w:r>
        <w:rPr>
          <w:rStyle w:val="CommentReference"/>
        </w:rPr>
        <w:annotationRef/>
      </w:r>
      <w:r>
        <w:t>I još „maska“ s kojom množimo amplitude dobivene s FFT-om. Tu imamo još dodatnih 249-250 parametara.</w:t>
      </w:r>
    </w:p>
  </w:comment>
  <w:comment w:id="1430" w:author="Tomislav Bazina" w:date="2023-02-08T16:02:00Z" w:initials="TB">
    <w:p w14:paraId="6EA1BB66" w14:textId="4D9F18F0" w:rsidR="00223A6B" w:rsidRDefault="00223A6B">
      <w:pPr>
        <w:pStyle w:val="CommentText"/>
      </w:pPr>
      <w:r>
        <w:rPr>
          <w:rStyle w:val="CommentReference"/>
        </w:rPr>
        <w:annotationRef/>
      </w:r>
    </w:p>
  </w:comment>
  <w:comment w:id="1431" w:author="Tomislav Bazina" w:date="2023-02-08T16:02:00Z" w:initials="TB">
    <w:p w14:paraId="763789C4" w14:textId="1FE443D2" w:rsidR="00223A6B" w:rsidRDefault="00223A6B">
      <w:pPr>
        <w:pStyle w:val="CommentText"/>
      </w:pPr>
      <w:r>
        <w:rPr>
          <w:rStyle w:val="CommentReference"/>
        </w:rPr>
        <w:annotationRef/>
      </w:r>
      <w:r>
        <w:t>Možete napisati da tražimo parametre koji maksimiziraju korelaciju umjesto ove rečenice jer „bolje filtriran signal“ ne znači baš nešto.</w:t>
      </w:r>
    </w:p>
  </w:comment>
  <w:comment w:id="1438" w:author="Tomislav Bazina" w:date="2023-02-08T16:03:00Z" w:initials="TB">
    <w:p w14:paraId="227F02C7" w14:textId="5E764660" w:rsidR="00223A6B" w:rsidRDefault="00223A6B">
      <w:pPr>
        <w:pStyle w:val="CommentText"/>
      </w:pPr>
      <w:r>
        <w:rPr>
          <w:rStyle w:val="CommentReference"/>
        </w:rPr>
        <w:annotationRef/>
      </w:r>
      <w:r>
        <w:t>Omjer sile? Ovaj zadnji dio prebacite u zaključak kao budući rad.</w:t>
      </w:r>
    </w:p>
  </w:comment>
  <w:comment w:id="1456" w:author="Windows User" w:date="2023-02-16T12:57:00Z" w:initials="WU">
    <w:p w14:paraId="582B6B76" w14:textId="195348E0" w:rsidR="001143E2" w:rsidRDefault="001143E2">
      <w:pPr>
        <w:pStyle w:val="CommentText"/>
      </w:pPr>
      <w:r>
        <w:rPr>
          <w:rStyle w:val="CommentReference"/>
        </w:rPr>
        <w:annotationRef/>
      </w:r>
      <w:r>
        <w:t xml:space="preserve">Opet, ne treba naslov. </w:t>
      </w:r>
      <w:r w:rsidR="00156300">
        <w:t>Vremenska os je čudna. Tu trebaju biti nekakve sekunde/minute? Provjerite i popravite.</w:t>
      </w:r>
    </w:p>
    <w:p w14:paraId="59AF1A35" w14:textId="2D8D4064" w:rsidR="001143E2" w:rsidRDefault="001143E2">
      <w:pPr>
        <w:pStyle w:val="CommentText"/>
      </w:pPr>
    </w:p>
    <w:p w14:paraId="1EEC0DB4" w14:textId="5576AC31" w:rsidR="001143E2" w:rsidRDefault="001143E2">
      <w:pPr>
        <w:pStyle w:val="CommentText"/>
      </w:pPr>
      <w:r>
        <w:t>Uz to, zašto pišete snaga stiska? Koliko je meni poznato, snaga se mjeri u Wattima, ovo su Newton-i dakle valjda se radi o sili.</w:t>
      </w:r>
    </w:p>
  </w:comment>
  <w:comment w:id="1458" w:author="Tomislav Bazina" w:date="2023-02-08T16:05:00Z" w:initials="TB">
    <w:p w14:paraId="04E90EB8" w14:textId="77777777" w:rsidR="00223A6B" w:rsidRDefault="00223A6B" w:rsidP="005864CB">
      <w:pPr>
        <w:pStyle w:val="CommentText"/>
      </w:pPr>
      <w:r>
        <w:rPr>
          <w:rStyle w:val="CommentReference"/>
        </w:rPr>
        <w:annotationRef/>
      </w:r>
      <w:r>
        <w:t>Ovdje nam je bita „raw“ signal, ne ovaj obrađeni.</w:t>
      </w:r>
    </w:p>
  </w:comment>
  <w:comment w:id="1459" w:author="Ervin Kamenar" w:date="2023-02-07T14:25:00Z" w:initials="EK">
    <w:p w14:paraId="7BE65220" w14:textId="77777777" w:rsidR="00223A6B" w:rsidRDefault="00223A6B" w:rsidP="005864CB">
      <w:pPr>
        <w:pStyle w:val="CommentText"/>
      </w:pPr>
      <w:r>
        <w:rPr>
          <w:rStyle w:val="CommentReference"/>
        </w:rPr>
        <w:annotationRef/>
      </w:r>
      <w:r>
        <w:t>Isto kao prije: podatke treba export-irati u csv i onda plotati na jedan graf obe krivulje (s različitom lijevom i desnom verikalnom osi)</w:t>
      </w:r>
    </w:p>
  </w:comment>
  <w:comment w:id="1469" w:author="Windows User" w:date="2023-02-16T12:58:00Z" w:initials="WU">
    <w:p w14:paraId="76285C43" w14:textId="504506D8" w:rsidR="001143E2" w:rsidRDefault="001143E2">
      <w:pPr>
        <w:pStyle w:val="CommentText"/>
      </w:pPr>
      <w:r>
        <w:rPr>
          <w:rStyle w:val="CommentReference"/>
        </w:rPr>
        <w:annotationRef/>
      </w:r>
      <w:r>
        <w:t xml:space="preserve">Dajte svim slikama neke logičnije nazive inače nikome nije jasno. Npr: </w:t>
      </w:r>
    </w:p>
    <w:p w14:paraId="128D3059" w14:textId="77777777" w:rsidR="001143E2" w:rsidRDefault="001143E2">
      <w:pPr>
        <w:pStyle w:val="CommentText"/>
      </w:pPr>
    </w:p>
    <w:p w14:paraId="5D15EA99" w14:textId="4B0D73F8" w:rsidR="001143E2" w:rsidRDefault="001143E2">
      <w:pPr>
        <w:pStyle w:val="CommentText"/>
      </w:pPr>
      <w:r>
        <w:t>Slika 6.2. Odziv mišića podlaktice prilikom stiska šake: mjerenje sile u N pomoću dinamometra (narančasto), mjerenje pomoću EMG osjetnika (plavo).</w:t>
      </w:r>
    </w:p>
  </w:comment>
  <w:comment w:id="1471" w:author="Windows User" w:date="2023-02-08T12:34:00Z" w:initials="WU">
    <w:p w14:paraId="4DE9990C" w14:textId="6B6E7248" w:rsidR="00223A6B" w:rsidRDefault="00223A6B" w:rsidP="005864CB">
      <w:pPr>
        <w:pStyle w:val="CommentText"/>
      </w:pPr>
      <w:r>
        <w:rPr>
          <w:rStyle w:val="CommentReference"/>
        </w:rPr>
        <w:annotationRef/>
      </w:r>
      <w:r w:rsidR="00156300">
        <w:t>Tako tr</w:t>
      </w:r>
      <w:r>
        <w:t>eba biti svugdje u tekstu</w:t>
      </w:r>
    </w:p>
  </w:comment>
  <w:comment w:id="1484" w:author="Tomislav Bazina" w:date="2023-02-08T16:07:00Z" w:initials="TB">
    <w:p w14:paraId="15A15247" w14:textId="77777777" w:rsidR="00223A6B" w:rsidRDefault="00223A6B" w:rsidP="005864CB">
      <w:pPr>
        <w:pStyle w:val="CommentText"/>
      </w:pPr>
      <w:r>
        <w:rPr>
          <w:rStyle w:val="CommentReference"/>
        </w:rPr>
        <w:annotationRef/>
      </w:r>
      <w:r>
        <w:t>„rosbag“ – možete staviti izvor. Ovdje spremate ROS poruke sa ROS topic-a. Plotjuggler nema veze sa procesom, osim što vam sve to vizualizira i olakšava da kasnije izvezete u cvs.</w:t>
      </w:r>
    </w:p>
  </w:comment>
  <w:comment w:id="1488" w:author="Windows User" w:date="2023-02-08T12:35:00Z" w:initials="WU">
    <w:p w14:paraId="68DE3D5D" w14:textId="77777777" w:rsidR="00223A6B" w:rsidRDefault="00223A6B" w:rsidP="005864CB">
      <w:pPr>
        <w:pStyle w:val="CommentText"/>
      </w:pPr>
      <w:r>
        <w:rPr>
          <w:rStyle w:val="CommentReference"/>
        </w:rPr>
        <w:annotationRef/>
      </w:r>
      <w:r>
        <w:t>???</w:t>
      </w:r>
    </w:p>
  </w:comment>
  <w:comment w:id="1491" w:author="Tomislav Bazina" w:date="2023-02-08T16:09:00Z" w:initials="TB">
    <w:p w14:paraId="30E5153E" w14:textId="77777777" w:rsidR="00223A6B" w:rsidRDefault="00223A6B" w:rsidP="00223A6B">
      <w:pPr>
        <w:pStyle w:val="CommentText"/>
        <w:jc w:val="left"/>
      </w:pPr>
      <w:r>
        <w:rPr>
          <w:rStyle w:val="CommentReference"/>
        </w:rPr>
        <w:annotationRef/>
      </w:r>
      <w:r>
        <w:t>Koliko mjerenja?</w:t>
      </w:r>
    </w:p>
  </w:comment>
  <w:comment w:id="1492" w:author="Windows User" w:date="2023-02-16T13:17:00Z" w:initials="WU">
    <w:p w14:paraId="2B1F74B8" w14:textId="24F55F41" w:rsidR="00156300" w:rsidRDefault="00156300">
      <w:pPr>
        <w:pStyle w:val="CommentText"/>
      </w:pPr>
      <w:r>
        <w:rPr>
          <w:rStyle w:val="CommentReference"/>
        </w:rPr>
        <w:annotationRef/>
      </w:r>
      <w:r>
        <w:t>Kako 60 ako je 3 mjerenja po poziciji x 10?</w:t>
      </w:r>
    </w:p>
  </w:comment>
  <w:comment w:id="1493" w:author="Windows User" w:date="2023-02-16T13:19:00Z" w:initials="WU">
    <w:p w14:paraId="74540AA4" w14:textId="73F4E9D6" w:rsidR="00156300" w:rsidRDefault="00156300">
      <w:pPr>
        <w:pStyle w:val="CommentText"/>
      </w:pPr>
      <w:r>
        <w:rPr>
          <w:rStyle w:val="CommentReference"/>
        </w:rPr>
        <w:annotationRef/>
      </w:r>
      <w:r>
        <w:t>Valjda treba spomenuti i 2 pozicije? Uz to zašto je plan eksperimenta gore kad mjerenja radite ovdje?</w:t>
      </w:r>
    </w:p>
  </w:comment>
  <w:comment w:id="1718" w:author="Windows User" w:date="2023-02-08T12:36:00Z" w:initials="WU">
    <w:p w14:paraId="5F6CBA0C" w14:textId="613FBCF4" w:rsidR="00223A6B" w:rsidRDefault="00223A6B" w:rsidP="005864CB">
      <w:pPr>
        <w:pStyle w:val="CommentText"/>
      </w:pPr>
      <w:r>
        <w:rPr>
          <w:rStyle w:val="CommentReference"/>
        </w:rPr>
        <w:annotationRef/>
      </w:r>
      <w:r>
        <w:t>Napraviti tablicu u wordu</w:t>
      </w:r>
    </w:p>
  </w:comment>
  <w:comment w:id="1726" w:author="Tomislav Bazina" w:date="2023-02-08T16:09:00Z" w:initials="TB">
    <w:p w14:paraId="692A45FC" w14:textId="77777777" w:rsidR="00223A6B" w:rsidRDefault="00223A6B" w:rsidP="005864CB">
      <w:pPr>
        <w:pStyle w:val="CommentText"/>
      </w:pPr>
      <w:r>
        <w:rPr>
          <w:rStyle w:val="CommentReference"/>
        </w:rPr>
        <w:annotationRef/>
      </w:r>
      <w:r>
        <w:t>Podaci su vremenski sinkronizirani, kako stižu na ROS topic (lijevi stupac je poredan od najmanje do najviše vrijednosti).</w:t>
      </w:r>
    </w:p>
  </w:comment>
  <w:comment w:id="1729" w:author="Tomislav Bazina" w:date="2023-02-08T16:12:00Z" w:initials="TB">
    <w:p w14:paraId="15CBB668" w14:textId="77777777" w:rsidR="00223A6B" w:rsidRDefault="00223A6B" w:rsidP="005864CB">
      <w:pPr>
        <w:pStyle w:val="CommentText"/>
      </w:pPr>
      <w:r>
        <w:rPr>
          <w:rStyle w:val="CommentReference"/>
        </w:rPr>
        <w:annotationRef/>
      </w:r>
      <w:r>
        <w:t>R skripta (možete staviti i izvor)</w:t>
      </w:r>
    </w:p>
  </w:comment>
  <w:comment w:id="1730" w:author="Windows User" w:date="2023-02-16T13:21:00Z" w:initials="WU">
    <w:p w14:paraId="64E151A5" w14:textId="58BF7769" w:rsidR="00156300" w:rsidRDefault="00156300">
      <w:pPr>
        <w:pStyle w:val="CommentText"/>
      </w:pPr>
      <w:r>
        <w:rPr>
          <w:rStyle w:val="CommentReference"/>
        </w:rPr>
        <w:annotationRef/>
      </w:r>
      <w:r>
        <w:t>Izvor za R.</w:t>
      </w:r>
    </w:p>
  </w:comment>
  <w:comment w:id="1933" w:author="Windows User" w:date="2023-02-16T13:19:00Z" w:initials="WU">
    <w:p w14:paraId="15BBBA2B" w14:textId="2D6DB5B9" w:rsidR="00156300" w:rsidRDefault="00156300">
      <w:pPr>
        <w:pStyle w:val="CommentText"/>
      </w:pPr>
      <w:r>
        <w:rPr>
          <w:rStyle w:val="CommentReference"/>
        </w:rPr>
        <w:annotationRef/>
      </w:r>
      <w:r>
        <w:t>Je dovoljna samo ova tablica, bez one gdje podaci su EMG/dinamometar podaci pomaknuti?</w:t>
      </w:r>
    </w:p>
  </w:comment>
  <w:comment w:id="1940" w:author="Tomislav Bazina" w:date="2023-02-08T15:54:00Z" w:initials="TB">
    <w:p w14:paraId="43216FCD" w14:textId="77777777" w:rsidR="00223A6B" w:rsidRDefault="00223A6B" w:rsidP="005864CB">
      <w:pPr>
        <w:pStyle w:val="CommentText"/>
      </w:pPr>
      <w:r>
        <w:rPr>
          <w:rStyle w:val="CommentReference"/>
        </w:rPr>
        <w:annotationRef/>
      </w:r>
      <w:r>
        <w:t>Optimiranje parametara obrade signala</w:t>
      </w:r>
    </w:p>
  </w:comment>
  <w:comment w:id="1949" w:author="Tomislav Bazina" w:date="2023-02-08T16:14:00Z" w:initials="TB">
    <w:p w14:paraId="74CAD1E7" w14:textId="77777777" w:rsidR="00223A6B" w:rsidRDefault="00223A6B" w:rsidP="005864CB">
      <w:pPr>
        <w:pStyle w:val="CommentText"/>
      </w:pPr>
      <w:r>
        <w:rPr>
          <w:rStyle w:val="CommentReference"/>
        </w:rPr>
        <w:annotationRef/>
      </w:r>
      <w:r>
        <w:t>Python skriptu</w:t>
      </w:r>
    </w:p>
  </w:comment>
  <w:comment w:id="1957" w:author="Tomislav Bazina" w:date="2023-02-08T16:15:00Z" w:initials="TB">
    <w:p w14:paraId="23E3813B" w14:textId="77777777" w:rsidR="00223A6B" w:rsidRDefault="00223A6B" w:rsidP="005864CB">
      <w:pPr>
        <w:pStyle w:val="CommentText"/>
      </w:pPr>
      <w:r>
        <w:rPr>
          <w:rStyle w:val="CommentReference"/>
        </w:rPr>
        <w:annotationRef/>
      </w:r>
      <w:r>
        <w:t>Iz učitane datoteke</w:t>
      </w:r>
    </w:p>
  </w:comment>
  <w:comment w:id="1960" w:author="Tomislav Bazina" w:date="2023-02-08T16:18:00Z" w:initials="TB">
    <w:p w14:paraId="69E18714" w14:textId="77777777" w:rsidR="00223A6B" w:rsidRDefault="00223A6B" w:rsidP="005864CB">
      <w:pPr>
        <w:pStyle w:val="CommentText"/>
      </w:pPr>
      <w:r>
        <w:rPr>
          <w:rStyle w:val="CommentReference"/>
        </w:rPr>
        <w:annotationRef/>
      </w:r>
      <w:r>
        <w:t>i FFT maske (249 vrijednosti) - random</w:t>
      </w:r>
    </w:p>
  </w:comment>
  <w:comment w:id="1961" w:author="Tomislav Bazina" w:date="2023-02-08T16:19:00Z" w:initials="TB">
    <w:p w14:paraId="0C07F185" w14:textId="77777777" w:rsidR="00223A6B" w:rsidRDefault="00223A6B" w:rsidP="005864CB">
      <w:pPr>
        <w:pStyle w:val="CommentText"/>
      </w:pPr>
      <w:r>
        <w:rPr>
          <w:rStyle w:val="CommentReference"/>
        </w:rPr>
        <w:annotationRef/>
      </w:r>
      <w:r>
        <w:t>zašto?</w:t>
      </w:r>
    </w:p>
  </w:comment>
  <w:comment w:id="1962" w:author="Tomislav Bazina" w:date="2023-02-08T16:20:00Z" w:initials="TB">
    <w:p w14:paraId="27C93A55" w14:textId="77777777" w:rsidR="00223A6B" w:rsidRDefault="00223A6B" w:rsidP="005864CB">
      <w:pPr>
        <w:pStyle w:val="CommentText"/>
      </w:pPr>
      <w:r>
        <w:rPr>
          <w:rStyle w:val="CommentReference"/>
        </w:rPr>
        <w:annotationRef/>
      </w:r>
      <w:r>
        <w:t>Za parametre generirane u jednoj iteraciji</w:t>
      </w:r>
    </w:p>
  </w:comment>
  <w:comment w:id="1966" w:author="Tomislav Bazina" w:date="2023-02-08T16:21:00Z" w:initials="TB">
    <w:p w14:paraId="6DCF9F80" w14:textId="77777777" w:rsidR="00223A6B" w:rsidRDefault="00223A6B" w:rsidP="005864CB">
      <w:pPr>
        <w:pStyle w:val="CommentText"/>
      </w:pPr>
      <w:r>
        <w:rPr>
          <w:rStyle w:val="CommentReference"/>
        </w:rPr>
        <w:annotationRef/>
      </w:r>
      <w:r>
        <w:t>Krivi broj slike</w:t>
      </w:r>
    </w:p>
  </w:comment>
  <w:comment w:id="1969" w:author="Windows User" w:date="2023-02-08T12:40:00Z" w:initials="WU">
    <w:p w14:paraId="5126DC6C" w14:textId="77777777" w:rsidR="00223A6B" w:rsidRDefault="00223A6B" w:rsidP="005864CB">
      <w:pPr>
        <w:pStyle w:val="CommentText"/>
      </w:pPr>
      <w:r>
        <w:rPr>
          <w:rStyle w:val="CommentReference"/>
        </w:rPr>
        <w:annotationRef/>
      </w:r>
      <w:r>
        <w:t>Naslovi nosu potrebni već slike označiti s a, b, c i u nazivu slike opisati svaki frame. Fale nazivi i mjerne jedinice na osima. Uskladiti i sukladno komentarima na prethodnim slikama.</w:t>
      </w:r>
    </w:p>
  </w:comment>
  <w:comment w:id="1970" w:author="Windows User" w:date="2023-02-16T13:03:00Z" w:initials="WU">
    <w:p w14:paraId="5E26D20D" w14:textId="4653D0CE" w:rsidR="001143E2" w:rsidRDefault="001143E2">
      <w:pPr>
        <w:pStyle w:val="CommentText"/>
      </w:pPr>
      <w:r>
        <w:rPr>
          <w:rStyle w:val="CommentReference"/>
        </w:rPr>
        <w:annotationRef/>
      </w:r>
      <w:r w:rsidR="00FE5F5E">
        <w:t>Ovo nije update-ana slika prema dogovoru s Tomislavom . Uz to p</w:t>
      </w:r>
      <w:r>
        <w:t>onavljam opet isto kao prije:</w:t>
      </w:r>
    </w:p>
    <w:p w14:paraId="7598D19E" w14:textId="02AE9C41" w:rsidR="001143E2" w:rsidRDefault="001143E2">
      <w:pPr>
        <w:pStyle w:val="CommentText"/>
      </w:pPr>
    </w:p>
    <w:p w14:paraId="7FAD14D8" w14:textId="2D582B36" w:rsidR="001143E2" w:rsidRDefault="001143E2">
      <w:pPr>
        <w:pStyle w:val="CommentText"/>
      </w:pPr>
      <w:r>
        <w:t>Naslovi ni</w:t>
      </w:r>
      <w:r>
        <w:t>su potrebni već slike označiti s a, b, c i u nazivu slike opisati svaki frame. Fale nazivi i mjerne jedinice na osima. Uskladiti i sukladno komentarima na prethodnim slikama.</w:t>
      </w:r>
    </w:p>
  </w:comment>
  <w:comment w:id="1981" w:author="Tomislav Bazina" w:date="2023-02-08T16:23:00Z" w:initials="TB">
    <w:p w14:paraId="5AE2FCDD" w14:textId="77777777" w:rsidR="00223A6B" w:rsidRDefault="00223A6B" w:rsidP="005864CB">
      <w:pPr>
        <w:pStyle w:val="CommentText"/>
      </w:pPr>
      <w:r>
        <w:rPr>
          <w:rStyle w:val="CommentReference"/>
        </w:rPr>
        <w:annotationRef/>
      </w:r>
      <w:r>
        <w:t>Kad ih dobijete, napisat ćete koja su ova 2 optimalna parametra, a FFT masku možete prikazati dijagramom. Ovo poglavlje je dosta loše napisano pa ga malo srediti i na kraju dodati rezultate i zaključke RBD eksperimenta o najboljoj poziciji na podlaktici.</w:t>
      </w:r>
    </w:p>
  </w:comment>
  <w:comment w:id="1984" w:author="Ervin Kamenar" w:date="2023-02-07T14:51:00Z" w:initials="EK">
    <w:p w14:paraId="510B9E20" w14:textId="77777777" w:rsidR="00223A6B" w:rsidRDefault="00223A6B" w:rsidP="005864CB">
      <w:pPr>
        <w:pStyle w:val="CommentText"/>
      </w:pPr>
      <w:r>
        <w:rPr>
          <w:rStyle w:val="CommentReference"/>
        </w:rPr>
        <w:annotationRef/>
      </w:r>
      <w:r>
        <w:t>Fale nazivi i mjerne jedinice na osima. Uskladiti i sukladno komentarima na prethodnim slikama. Vremenska os može biti samo na zadnjem frame-u.</w:t>
      </w:r>
    </w:p>
    <w:p w14:paraId="45BE046C" w14:textId="77777777" w:rsidR="00223A6B" w:rsidRDefault="00223A6B" w:rsidP="005864CB">
      <w:pPr>
        <w:pStyle w:val="CommentText"/>
      </w:pPr>
    </w:p>
    <w:p w14:paraId="25BC7210" w14:textId="77777777" w:rsidR="00223A6B" w:rsidRDefault="00223A6B" w:rsidP="005864CB">
      <w:pPr>
        <w:pStyle w:val="CommentText"/>
      </w:pPr>
      <w:r>
        <w:t>Uz to, zadnja dva prikazati na istom grafu drugim bojama, s dvije osi</w:t>
      </w:r>
    </w:p>
  </w:comment>
  <w:comment w:id="1993" w:author="Windows User" w:date="2023-02-08T12:44:00Z" w:initials="WU">
    <w:p w14:paraId="49708696" w14:textId="77777777" w:rsidR="00223A6B" w:rsidRDefault="00223A6B" w:rsidP="005864CB">
      <w:pPr>
        <w:pStyle w:val="CommentText"/>
      </w:pPr>
      <w:r>
        <w:rPr>
          <w:rStyle w:val="CommentReference"/>
        </w:rPr>
        <w:annotationRef/>
      </w:r>
      <w:r>
        <w:t>??? Objasnite svaki frame zasebno. Na način kako to radite nikome neće biti jasno.</w:t>
      </w:r>
    </w:p>
  </w:comment>
  <w:comment w:id="1996" w:author="Windows User" w:date="2023-02-08T12:42:00Z" w:initials="WU">
    <w:p w14:paraId="7CE7F9DC" w14:textId="77777777" w:rsidR="00223A6B" w:rsidRDefault="00223A6B" w:rsidP="005864CB">
      <w:pPr>
        <w:pStyle w:val="CommentText"/>
      </w:pPr>
      <w:r>
        <w:rPr>
          <w:rStyle w:val="CommentReference"/>
        </w:rPr>
        <w:annotationRef/>
      </w:r>
      <w:r>
        <w:t>Izvozom?</w:t>
      </w:r>
    </w:p>
  </w:comment>
  <w:comment w:id="2000" w:author="Windows User" w:date="2023-02-16T13:04:00Z" w:initials="WU">
    <w:p w14:paraId="178A796A" w14:textId="77777777" w:rsidR="00FE5F5E" w:rsidRDefault="001143E2">
      <w:pPr>
        <w:pStyle w:val="CommentText"/>
      </w:pPr>
      <w:r>
        <w:rPr>
          <w:rStyle w:val="CommentReference"/>
        </w:rPr>
        <w:annotationRef/>
      </w:r>
      <w:r w:rsidR="00FE5F5E">
        <w:t>Tu treba biti bar chart</w:t>
      </w:r>
      <w:r w:rsidR="00FE5F5E">
        <w:t xml:space="preserve"> </w:t>
      </w:r>
    </w:p>
    <w:p w14:paraId="339DB63E" w14:textId="77777777" w:rsidR="00FE5F5E" w:rsidRDefault="00FE5F5E">
      <w:pPr>
        <w:pStyle w:val="CommentText"/>
      </w:pPr>
    </w:p>
    <w:p w14:paraId="2E46F298" w14:textId="250ABDA7" w:rsidR="00FE5F5E" w:rsidRDefault="001143E2">
      <w:pPr>
        <w:pStyle w:val="CommentText"/>
      </w:pPr>
      <w:r>
        <w:t>Na</w:t>
      </w:r>
      <w:r w:rsidR="00FE5F5E">
        <w:t>s</w:t>
      </w:r>
      <w:r>
        <w:t>lov gore ne treba. Bolje objašnjenje slike.</w:t>
      </w:r>
    </w:p>
  </w:comment>
  <w:comment w:id="2011" w:author="Ervin Kamenar" w:date="2023-02-07T14:24:00Z" w:initials="EK">
    <w:p w14:paraId="63A980A0" w14:textId="0420E593" w:rsidR="00223A6B" w:rsidRDefault="00223A6B">
      <w:pPr>
        <w:pStyle w:val="CommentText"/>
      </w:pPr>
      <w:r>
        <w:rPr>
          <w:rStyle w:val="CommentReference"/>
        </w:rPr>
        <w:annotationRef/>
      </w:r>
      <w:r>
        <w:t>Izlaza?</w:t>
      </w:r>
    </w:p>
  </w:comment>
  <w:comment w:id="2019" w:author="Tomislav Bazina" w:date="2023-02-08T16:05:00Z" w:initials="TB">
    <w:p w14:paraId="2DD940D3" w14:textId="373B7C83" w:rsidR="00223A6B" w:rsidRDefault="00223A6B">
      <w:pPr>
        <w:pStyle w:val="CommentText"/>
      </w:pPr>
      <w:r>
        <w:rPr>
          <w:rStyle w:val="CommentReference"/>
        </w:rPr>
        <w:annotationRef/>
      </w:r>
      <w:r>
        <w:t>Ovdje nam je bita „raw“ signal, ne ovaj obrađeni.</w:t>
      </w:r>
    </w:p>
  </w:comment>
  <w:comment w:id="2020" w:author="Ervin Kamenar" w:date="2023-02-07T14:25:00Z" w:initials="EK">
    <w:p w14:paraId="0A7D69D9" w14:textId="65EB04E3" w:rsidR="00223A6B" w:rsidRDefault="00223A6B">
      <w:pPr>
        <w:pStyle w:val="CommentText"/>
      </w:pPr>
      <w:r>
        <w:rPr>
          <w:rStyle w:val="CommentReference"/>
        </w:rPr>
        <w:annotationRef/>
      </w:r>
      <w:r>
        <w:t>Isto kao prije: podatke treba export-irati u csv i onda plotati na jedan graf obe krivulje (s različitom lijevom i desnom verikalnom osi)</w:t>
      </w:r>
    </w:p>
  </w:comment>
  <w:comment w:id="2025" w:author="Windows User" w:date="2023-02-08T12:35:00Z" w:initials="WU">
    <w:p w14:paraId="0513341C" w14:textId="3C562594" w:rsidR="00223A6B" w:rsidRDefault="00223A6B">
      <w:pPr>
        <w:pStyle w:val="CommentText"/>
      </w:pPr>
      <w:r>
        <w:rPr>
          <w:rStyle w:val="CommentReference"/>
        </w:rPr>
        <w:annotationRef/>
      </w:r>
      <w:r>
        <w:t>??? Objasnite, referencirajte, dajte detaljnije nazive slika…</w:t>
      </w:r>
    </w:p>
  </w:comment>
  <w:comment w:id="2027" w:author="Windows User" w:date="2023-02-08T12:34:00Z" w:initials="WU">
    <w:p w14:paraId="0D8E34A7" w14:textId="64F423ED" w:rsidR="00223A6B" w:rsidRDefault="00223A6B">
      <w:pPr>
        <w:pStyle w:val="CommentText"/>
      </w:pPr>
      <w:r>
        <w:rPr>
          <w:rStyle w:val="CommentReference"/>
        </w:rPr>
        <w:annotationRef/>
      </w:r>
      <w:r>
        <w:t>Tako teeba biti svugdje u tekstu</w:t>
      </w:r>
    </w:p>
  </w:comment>
  <w:comment w:id="2035" w:author="Tomislav Bazina" w:date="2023-02-08T16:05:00Z" w:initials="TB">
    <w:p w14:paraId="2DE32F83" w14:textId="7AFAB052" w:rsidR="00223A6B" w:rsidRDefault="00223A6B">
      <w:pPr>
        <w:pStyle w:val="CommentText"/>
      </w:pPr>
      <w:r>
        <w:rPr>
          <w:rStyle w:val="CommentReference"/>
        </w:rPr>
        <w:annotationRef/>
      </w:r>
      <w:r>
        <w:t>Tu je već obrađeni signal. Otkud mV/V?</w:t>
      </w:r>
    </w:p>
  </w:comment>
  <w:comment w:id="2036" w:author="Tomislav Bazina" w:date="2023-02-08T16:07:00Z" w:initials="TB">
    <w:p w14:paraId="428CB4D8" w14:textId="16D10C1D" w:rsidR="00223A6B" w:rsidRDefault="00223A6B">
      <w:pPr>
        <w:pStyle w:val="CommentText"/>
      </w:pPr>
      <w:r>
        <w:rPr>
          <w:rStyle w:val="CommentReference"/>
        </w:rPr>
        <w:annotationRef/>
      </w:r>
      <w:r>
        <w:t>„rosbag“ – možete staviti izvor. Ovdje spremate ROS poruke sa ROS topic-a. Plotjuggler nema veze sa procesom, osim što vam sve to vizualizira i olakšava da kasnije izvezete u cvs.</w:t>
      </w:r>
    </w:p>
  </w:comment>
  <w:comment w:id="2037" w:author="Windows User" w:date="2023-02-08T12:35:00Z" w:initials="WU">
    <w:p w14:paraId="4FEC6293" w14:textId="5111CBC1" w:rsidR="00223A6B" w:rsidRDefault="00223A6B">
      <w:pPr>
        <w:pStyle w:val="CommentText"/>
      </w:pPr>
      <w:r>
        <w:rPr>
          <w:rStyle w:val="CommentReference"/>
        </w:rPr>
        <w:annotationRef/>
      </w:r>
      <w:r>
        <w:t>???</w:t>
      </w:r>
    </w:p>
  </w:comment>
  <w:comment w:id="2040" w:author="Tomislav Bazina" w:date="2023-02-08T16:09:00Z" w:initials="TB">
    <w:p w14:paraId="44747D4C" w14:textId="176DDE0C" w:rsidR="00223A6B" w:rsidRDefault="00223A6B">
      <w:pPr>
        <w:pStyle w:val="CommentText"/>
      </w:pPr>
      <w:r>
        <w:rPr>
          <w:rStyle w:val="CommentReference"/>
        </w:rPr>
        <w:annotationRef/>
      </w:r>
      <w:r>
        <w:t>Koliko mjerenja?</w:t>
      </w:r>
    </w:p>
  </w:comment>
  <w:comment w:id="2042" w:author="Windows User" w:date="2023-02-08T12:36:00Z" w:initials="WU">
    <w:p w14:paraId="32C29A02" w14:textId="38208B3C" w:rsidR="00223A6B" w:rsidRDefault="00223A6B">
      <w:pPr>
        <w:pStyle w:val="CommentText"/>
      </w:pPr>
      <w:r>
        <w:rPr>
          <w:rStyle w:val="CommentReference"/>
        </w:rPr>
        <w:annotationRef/>
      </w:r>
      <w:r>
        <w:t>Napraviti tablicu u wordu</w:t>
      </w:r>
    </w:p>
  </w:comment>
  <w:comment w:id="2046" w:author="Windows User" w:date="2023-02-08T12:36:00Z" w:initials="WU">
    <w:p w14:paraId="538A3C1C" w14:textId="62B5C2EA" w:rsidR="00223A6B" w:rsidRDefault="00223A6B">
      <w:pPr>
        <w:pStyle w:val="CommentText"/>
      </w:pPr>
      <w:r>
        <w:rPr>
          <w:rStyle w:val="CommentReference"/>
        </w:rPr>
        <w:annotationRef/>
      </w:r>
      <w:r>
        <w:t>????</w:t>
      </w:r>
    </w:p>
  </w:comment>
  <w:comment w:id="2049" w:author="Tomislav Bazina" w:date="2023-02-08T16:09:00Z" w:initials="TB">
    <w:p w14:paraId="7850A06F" w14:textId="5F1DC78E" w:rsidR="00223A6B" w:rsidRDefault="00223A6B">
      <w:pPr>
        <w:pStyle w:val="CommentText"/>
      </w:pPr>
      <w:r>
        <w:rPr>
          <w:rStyle w:val="CommentReference"/>
        </w:rPr>
        <w:annotationRef/>
      </w:r>
      <w:r>
        <w:t>Podaci su vremenski sinkronizirani, kako stižu na ROS topic (lijevi stupac je poredan od najmanje do najviše vrijednosti).</w:t>
      </w:r>
    </w:p>
  </w:comment>
  <w:comment w:id="2052" w:author="Tomislav Bazina" w:date="2023-02-08T16:10:00Z" w:initials="TB">
    <w:p w14:paraId="24DEB4EF" w14:textId="48B9868B" w:rsidR="00223A6B" w:rsidRDefault="00223A6B">
      <w:pPr>
        <w:pStyle w:val="CommentText"/>
      </w:pPr>
      <w:r>
        <w:rPr>
          <w:rStyle w:val="CommentReference"/>
        </w:rPr>
        <w:annotationRef/>
      </w:r>
      <w:r>
        <w:t>Vremenski poravnavamo prve dvije točke EMG odziva i snage stiska.</w:t>
      </w:r>
    </w:p>
  </w:comment>
  <w:comment w:id="2053" w:author="Tomislav Bazina" w:date="2023-02-08T16:11:00Z" w:initials="TB">
    <w:p w14:paraId="49C1032F" w14:textId="414ECB73" w:rsidR="00223A6B" w:rsidRDefault="00223A6B">
      <w:pPr>
        <w:pStyle w:val="CommentText"/>
      </w:pPr>
      <w:r>
        <w:rPr>
          <w:rStyle w:val="CommentReference"/>
        </w:rPr>
        <w:annotationRef/>
      </w:r>
      <w:r>
        <w:t>? Kašnjenje je bilo veliko … kakav uvjet?</w:t>
      </w:r>
    </w:p>
  </w:comment>
  <w:comment w:id="2054" w:author="Tomislav Bazina" w:date="2023-02-08T16:12:00Z" w:initials="TB">
    <w:p w14:paraId="1975D993" w14:textId="1DA50745" w:rsidR="00223A6B" w:rsidRDefault="00223A6B">
      <w:pPr>
        <w:pStyle w:val="CommentText"/>
      </w:pPr>
      <w:r>
        <w:rPr>
          <w:rStyle w:val="CommentReference"/>
        </w:rPr>
        <w:annotationRef/>
      </w:r>
      <w:r>
        <w:t>R skripta (možete staviti i izvor)</w:t>
      </w:r>
    </w:p>
  </w:comment>
  <w:comment w:id="2055" w:author="Tomislav Bazina" w:date="2023-02-08T16:13:00Z" w:initials="TB">
    <w:p w14:paraId="1E3F10E1" w14:textId="7BD74A1D" w:rsidR="00223A6B" w:rsidRDefault="00223A6B">
      <w:pPr>
        <w:pStyle w:val="CommentText"/>
      </w:pPr>
      <w:r>
        <w:rPr>
          <w:rStyle w:val="CommentReference"/>
        </w:rPr>
        <w:annotationRef/>
      </w:r>
      <w:r>
        <w:t>Stvarno je toliko velika razlika? I napišite otprilike jer sigurno nema točno toliko redaka.</w:t>
      </w:r>
    </w:p>
  </w:comment>
  <w:comment w:id="2057" w:author="Windows User" w:date="2023-02-08T12:37:00Z" w:initials="WU">
    <w:p w14:paraId="720387B0" w14:textId="7100B2C1" w:rsidR="00223A6B" w:rsidRDefault="00223A6B">
      <w:pPr>
        <w:pStyle w:val="CommentText"/>
      </w:pPr>
      <w:r>
        <w:rPr>
          <w:rStyle w:val="CommentReference"/>
        </w:rPr>
        <w:annotationRef/>
      </w:r>
      <w:r>
        <w:t>Tablica u wordu (probati horizontalno). Vrijeme prikazati tako da se oduzme najmanja vrijednost od svih elemenata u stupcu.</w:t>
      </w:r>
    </w:p>
    <w:p w14:paraId="42D694F8" w14:textId="3D1DB580" w:rsidR="00223A6B" w:rsidRDefault="00223A6B">
      <w:pPr>
        <w:pStyle w:val="CommentText"/>
      </w:pPr>
    </w:p>
    <w:p w14:paraId="37C8CD50" w14:textId="4BA7B1D2" w:rsidR="00223A6B" w:rsidRDefault="00223A6B">
      <w:pPr>
        <w:pStyle w:val="CommentText"/>
      </w:pPr>
      <w:r>
        <w:t>Uz to, te sve stvari bi mogle (za sve slucajeve) ici u dodatke na kraj.</w:t>
      </w:r>
    </w:p>
  </w:comment>
  <w:comment w:id="2064" w:author="Tomislav Bazina" w:date="2023-02-08T15:54:00Z" w:initials="TB">
    <w:p w14:paraId="216BE4F2" w14:textId="627607B3" w:rsidR="00223A6B" w:rsidRDefault="00223A6B">
      <w:pPr>
        <w:pStyle w:val="CommentText"/>
      </w:pPr>
      <w:r>
        <w:rPr>
          <w:rStyle w:val="CommentReference"/>
        </w:rPr>
        <w:annotationRef/>
      </w:r>
      <w:r>
        <w:t>Optimiranje parametara obrade signala</w:t>
      </w:r>
    </w:p>
  </w:comment>
  <w:comment w:id="2075" w:author="Tomislav Bazina" w:date="2023-02-08T16:14:00Z" w:initials="TB">
    <w:p w14:paraId="7DA435B2" w14:textId="613761B3" w:rsidR="00223A6B" w:rsidRDefault="00223A6B">
      <w:pPr>
        <w:pStyle w:val="CommentText"/>
      </w:pPr>
      <w:r>
        <w:rPr>
          <w:rStyle w:val="CommentReference"/>
        </w:rPr>
        <w:annotationRef/>
      </w:r>
      <w:r>
        <w:t>Python skriptu</w:t>
      </w:r>
    </w:p>
  </w:comment>
  <w:comment w:id="2081" w:author="Tomislav Bazina" w:date="2023-02-08T16:15:00Z" w:initials="TB">
    <w:p w14:paraId="49F7357B" w14:textId="68E5C34A" w:rsidR="00223A6B" w:rsidRDefault="00223A6B">
      <w:pPr>
        <w:pStyle w:val="CommentText"/>
      </w:pPr>
      <w:r>
        <w:rPr>
          <w:rStyle w:val="CommentReference"/>
        </w:rPr>
        <w:annotationRef/>
      </w:r>
      <w:r>
        <w:t>Iz učitane datoteke</w:t>
      </w:r>
    </w:p>
  </w:comment>
  <w:comment w:id="2082" w:author="Tomislav Bazina" w:date="2023-02-08T16:15:00Z" w:initials="TB">
    <w:p w14:paraId="3BD1A39A" w14:textId="49CEEE1C" w:rsidR="00223A6B" w:rsidRDefault="00223A6B">
      <w:pPr>
        <w:pStyle w:val="CommentText"/>
      </w:pPr>
      <w:r>
        <w:rPr>
          <w:rStyle w:val="CommentReference"/>
        </w:rPr>
        <w:annotationRef/>
      </w:r>
      <w:r>
        <w:t>Sampling rate se dobiva iz podataka, veličina FFT prozora je određena proizvoljno, ali na način da „uhvati“ frekvencijski spektar u kojem ste gore naveli da je sadržano najviše jačine signala.</w:t>
      </w:r>
    </w:p>
  </w:comment>
  <w:comment w:id="2088" w:author="Tomislav Bazina" w:date="2023-02-08T16:18:00Z" w:initials="TB">
    <w:p w14:paraId="3B469479" w14:textId="1D66D1D3" w:rsidR="00223A6B" w:rsidRDefault="00223A6B">
      <w:pPr>
        <w:pStyle w:val="CommentText"/>
      </w:pPr>
      <w:r>
        <w:rPr>
          <w:rStyle w:val="CommentReference"/>
        </w:rPr>
        <w:annotationRef/>
      </w:r>
      <w:r>
        <w:t>i FFT maske (249 vrijednosti) - random</w:t>
      </w:r>
    </w:p>
  </w:comment>
  <w:comment w:id="2089" w:author="Tomislav Bazina" w:date="2023-02-08T16:19:00Z" w:initials="TB">
    <w:p w14:paraId="6C81AFE7" w14:textId="055FCFF1" w:rsidR="00223A6B" w:rsidRDefault="00223A6B">
      <w:pPr>
        <w:pStyle w:val="CommentText"/>
      </w:pPr>
      <w:r>
        <w:rPr>
          <w:rStyle w:val="CommentReference"/>
        </w:rPr>
        <w:annotationRef/>
      </w:r>
      <w:r>
        <w:t>vrijednosti i smanjuju amplitude</w:t>
      </w:r>
    </w:p>
  </w:comment>
  <w:comment w:id="2090" w:author="Tomislav Bazina" w:date="2023-02-08T16:19:00Z" w:initials="TB">
    <w:p w14:paraId="5711720D" w14:textId="350E59B0" w:rsidR="00223A6B" w:rsidRDefault="00223A6B">
      <w:pPr>
        <w:pStyle w:val="CommentText"/>
      </w:pPr>
      <w:r>
        <w:rPr>
          <w:rStyle w:val="CommentReference"/>
        </w:rPr>
        <w:annotationRef/>
      </w:r>
      <w:r>
        <w:t>zašto?</w:t>
      </w:r>
    </w:p>
  </w:comment>
  <w:comment w:id="2091" w:author="Tomislav Bazina" w:date="2023-02-08T16:20:00Z" w:initials="TB">
    <w:p w14:paraId="0F289435" w14:textId="5E36251C" w:rsidR="00223A6B" w:rsidRDefault="00223A6B">
      <w:pPr>
        <w:pStyle w:val="CommentText"/>
      </w:pPr>
      <w:r>
        <w:rPr>
          <w:rStyle w:val="CommentReference"/>
        </w:rPr>
        <w:annotationRef/>
      </w:r>
      <w:r>
        <w:t>Za parametre generirane u jednoj iteraciji</w:t>
      </w:r>
    </w:p>
  </w:comment>
  <w:comment w:id="2092" w:author="Tomislav Bazina" w:date="2023-02-08T16:20:00Z" w:initials="TB">
    <w:p w14:paraId="6170B79F" w14:textId="0F3B1C97" w:rsidR="00223A6B" w:rsidRDefault="00223A6B">
      <w:pPr>
        <w:pStyle w:val="CommentText"/>
      </w:pPr>
      <w:r>
        <w:rPr>
          <w:rStyle w:val="CommentReference"/>
        </w:rPr>
        <w:annotationRef/>
      </w:r>
      <w:r>
        <w:t>Nedostaje međukorelacija, EMA nije uvjet, nego maksimalna korelacija.</w:t>
      </w:r>
    </w:p>
  </w:comment>
  <w:comment w:id="2093" w:author="Tomislav Bazina" w:date="2023-02-08T16:21:00Z" w:initials="TB">
    <w:p w14:paraId="4A0609CA" w14:textId="62AB756C" w:rsidR="00223A6B" w:rsidRDefault="00223A6B">
      <w:pPr>
        <w:pStyle w:val="CommentText"/>
      </w:pPr>
      <w:r>
        <w:rPr>
          <w:rStyle w:val="CommentReference"/>
        </w:rPr>
        <w:annotationRef/>
      </w:r>
      <w:r>
        <w:t>Krivi broj slike</w:t>
      </w:r>
    </w:p>
  </w:comment>
  <w:comment w:id="2098" w:author="Windows User" w:date="2023-02-08T12:40:00Z" w:initials="WU">
    <w:p w14:paraId="5227413A" w14:textId="69A8C142" w:rsidR="00223A6B" w:rsidRDefault="00223A6B">
      <w:pPr>
        <w:pStyle w:val="CommentText"/>
      </w:pPr>
      <w:r>
        <w:rPr>
          <w:rStyle w:val="CommentReference"/>
        </w:rPr>
        <w:annotationRef/>
      </w:r>
      <w:r>
        <w:t>Naslovi nosu potrebni već slike označiti s a, b, c i u nazivu slike opisati svaki frame. Fale nazivi i mjerne jedinice na osima. Uskladiti i sukladno komentarima na prethodnim slikama.</w:t>
      </w:r>
    </w:p>
  </w:comment>
  <w:comment w:id="2105" w:author="Tomislav Bazina" w:date="2023-02-08T16:23:00Z" w:initials="TB">
    <w:p w14:paraId="6CC3AEB9" w14:textId="5342E4FF" w:rsidR="00223A6B" w:rsidRDefault="00223A6B">
      <w:pPr>
        <w:pStyle w:val="CommentText"/>
      </w:pPr>
      <w:r>
        <w:rPr>
          <w:rStyle w:val="CommentReference"/>
        </w:rPr>
        <w:annotationRef/>
      </w:r>
      <w:r>
        <w:t>Kad ih dobijete, napisat ćete koja su ova 2 optimalna parametra, a FFT masku možete prikazati dijagramom. Ovo poglavlje je dosta loše napisano pa ga malo srediti i na kraju dodati rezultate i zaključke RBD eksperimenta o najboljoj poziciji na podlaktici.</w:t>
      </w:r>
    </w:p>
  </w:comment>
  <w:comment w:id="2118" w:author="Windows User" w:date="2023-02-08T12:42:00Z" w:initials="WU">
    <w:p w14:paraId="41A505A5" w14:textId="7C1896E2" w:rsidR="00223A6B" w:rsidRDefault="00223A6B">
      <w:pPr>
        <w:pStyle w:val="CommentText"/>
      </w:pPr>
      <w:r>
        <w:rPr>
          <w:rStyle w:val="CommentReference"/>
        </w:rPr>
        <w:annotationRef/>
      </w:r>
      <w:r>
        <w:t>Izvozom?</w:t>
      </w:r>
    </w:p>
  </w:comment>
  <w:comment w:id="2123" w:author="Ervin Kamenar" w:date="2023-02-07T14:51:00Z" w:initials="EK">
    <w:p w14:paraId="3A9A9E78" w14:textId="723F3475" w:rsidR="00223A6B" w:rsidRDefault="00223A6B">
      <w:pPr>
        <w:pStyle w:val="CommentText"/>
      </w:pPr>
      <w:r>
        <w:rPr>
          <w:rStyle w:val="CommentReference"/>
        </w:rPr>
        <w:annotationRef/>
      </w:r>
      <w:r>
        <w:t>Fale nazivi i mjerne jedinice na osima. Uskladiti i sukladno komentarima na prethodnim slikama. Vremenska os može biti samo na zadnjem frame-u.</w:t>
      </w:r>
    </w:p>
    <w:p w14:paraId="7DCC6B6E" w14:textId="26424FC7" w:rsidR="00223A6B" w:rsidRDefault="00223A6B">
      <w:pPr>
        <w:pStyle w:val="CommentText"/>
      </w:pPr>
    </w:p>
    <w:p w14:paraId="58FB3FA9" w14:textId="2BB53959" w:rsidR="00223A6B" w:rsidRDefault="00223A6B">
      <w:pPr>
        <w:pStyle w:val="CommentText"/>
      </w:pPr>
      <w:r>
        <w:t>Uz to, zadnja dva prikazati na istom grafu drugim bojama, s dvije osi</w:t>
      </w:r>
    </w:p>
  </w:comment>
  <w:comment w:id="2128" w:author="Windows User" w:date="2023-02-08T12:44:00Z" w:initials="WU">
    <w:p w14:paraId="3F8AAE5D" w14:textId="4106A29E" w:rsidR="00223A6B" w:rsidRDefault="00223A6B">
      <w:pPr>
        <w:pStyle w:val="CommentText"/>
      </w:pPr>
      <w:r>
        <w:rPr>
          <w:rStyle w:val="CommentReference"/>
        </w:rPr>
        <w:annotationRef/>
      </w:r>
      <w:r>
        <w:t>??? Objasnite svaki frame zasebno. Na način kako to radite nikome neće biti jasno.</w:t>
      </w:r>
    </w:p>
  </w:comment>
  <w:comment w:id="2129" w:author="Windows User" w:date="2023-02-08T12:44:00Z" w:initials="WU">
    <w:p w14:paraId="369956AC" w14:textId="05CDBFA3" w:rsidR="00223A6B" w:rsidRDefault="00223A6B">
      <w:pPr>
        <w:pStyle w:val="CommentText"/>
      </w:pPr>
      <w:r>
        <w:rPr>
          <w:rStyle w:val="CommentReference"/>
        </w:rPr>
        <w:annotationRef/>
      </w:r>
      <w:r>
        <w:t>Nekakva komentar s kritičkim osvrtom te slike koja bi zapravo trebala biti glavni dio rada???</w:t>
      </w:r>
    </w:p>
  </w:comment>
  <w:comment w:id="2130" w:author="Windows User" w:date="2023-02-16T13:05:00Z" w:initials="WU">
    <w:p w14:paraId="368298E5" w14:textId="34289900" w:rsidR="001143E2" w:rsidRDefault="001143E2">
      <w:pPr>
        <w:pStyle w:val="CommentText"/>
      </w:pPr>
      <w:r>
        <w:rPr>
          <w:rStyle w:val="CommentReference"/>
        </w:rPr>
        <w:annotationRef/>
      </w:r>
      <w:r>
        <w:t>I dalje ovoga nema.</w:t>
      </w:r>
    </w:p>
  </w:comment>
  <w:comment w:id="2134" w:author="Windows User" w:date="2023-02-08T12:47:00Z" w:initials="WU">
    <w:p w14:paraId="241E8C02" w14:textId="5A8B54B8" w:rsidR="00223A6B" w:rsidRDefault="00223A6B">
      <w:pPr>
        <w:pStyle w:val="CommentText"/>
      </w:pPr>
      <w:r>
        <w:rPr>
          <w:rStyle w:val="CommentReference"/>
        </w:rPr>
        <w:annotationRef/>
      </w:r>
      <w:r>
        <w:t>Ovaj zaključak ne govori ništa o glavnm rezultatima koji su postignuti, problemima s kojima ste se susreli pri radu na projektu, što bi se još moglo poboljšati, koji bi mogao biti daljni rad na ovom području ….</w:t>
      </w:r>
    </w:p>
  </w:comment>
  <w:comment w:id="2135" w:author="Windows User" w:date="2023-02-16T13:06:00Z" w:initials="WU">
    <w:p w14:paraId="14825584" w14:textId="43CB23C1" w:rsidR="001143E2" w:rsidRDefault="001143E2">
      <w:pPr>
        <w:pStyle w:val="CommentText"/>
      </w:pPr>
      <w:r>
        <w:rPr>
          <w:rStyle w:val="CommentReference"/>
        </w:rPr>
        <w:annotationRef/>
      </w:r>
      <w:r>
        <w:t>Još to treba puno poboljšati da ima glavu i rep.</w:t>
      </w:r>
    </w:p>
  </w:comment>
  <w:comment w:id="2137" w:author="Tomislav Bazina" w:date="2023-02-08T16:26:00Z" w:initials="TB">
    <w:p w14:paraId="55177262" w14:textId="51E42ED8" w:rsidR="00223A6B" w:rsidRDefault="00223A6B">
      <w:pPr>
        <w:pStyle w:val="CommentText"/>
      </w:pPr>
      <w:r>
        <w:rPr>
          <w:rStyle w:val="CommentReference"/>
        </w:rPr>
        <w:annotationRef/>
      </w:r>
      <w:r>
        <w:t>RBD eksperimentom upravo želimo odrediti najbolju od te dvije.</w:t>
      </w:r>
    </w:p>
  </w:comment>
  <w:comment w:id="2167" w:author="Windows User" w:date="2023-02-08T12:48:00Z" w:initials="WU">
    <w:p w14:paraId="5CE2F318" w14:textId="22558688" w:rsidR="00223A6B" w:rsidRDefault="00223A6B">
      <w:pPr>
        <w:pStyle w:val="CommentText"/>
      </w:pPr>
      <w:r>
        <w:rPr>
          <w:rStyle w:val="CommentReference"/>
        </w:rPr>
        <w:annotationRef/>
      </w:r>
      <w:r>
        <w:t>Srediti prema nekom od standardnih nacina (APA, IEEE ili  sl)</w:t>
      </w:r>
    </w:p>
  </w:comment>
  <w:comment w:id="2380" w:author="Windows User" w:date="2023-02-16T13:07:00Z" w:initials="WU">
    <w:p w14:paraId="1B5C85F2" w14:textId="501DE8D4" w:rsidR="00FE5F5E" w:rsidRDefault="001143E2">
      <w:pPr>
        <w:pStyle w:val="CommentText"/>
      </w:pPr>
      <w:r>
        <w:rPr>
          <w:rStyle w:val="CommentReference"/>
        </w:rPr>
        <w:annotationRef/>
      </w:r>
      <w:r w:rsidR="00FE5F5E">
        <w:t>Napištie u seminaru u kojim poglavljima ste sudjelovali.</w:t>
      </w:r>
      <w:bookmarkStart w:id="2382" w:name="_GoBack"/>
      <w:bookmarkEnd w:id="2382"/>
    </w:p>
    <w:p w14:paraId="4910EBB6" w14:textId="77777777" w:rsidR="00FE5F5E" w:rsidRDefault="00FE5F5E">
      <w:pPr>
        <w:pStyle w:val="CommentText"/>
      </w:pPr>
    </w:p>
    <w:p w14:paraId="12ED0B27" w14:textId="281A7DE5" w:rsidR="001143E2" w:rsidRDefault="001143E2">
      <w:pPr>
        <w:pStyle w:val="CommentText"/>
      </w:pPr>
      <w:r>
        <w:t>Dajte nam i te sve kodove u kompletu kao priloge priheftajte na kraj. U tekstu di navodite dio koda onda samo napomenite: U prilogu XX nalazi se cijeli kod.</w:t>
      </w:r>
    </w:p>
  </w:comment>
  <w:comment w:id="2435" w:author="Windows User" w:date="2023-02-16T13:07:00Z" w:initials="WU">
    <w:p w14:paraId="7DC1EFF4" w14:textId="141F6186" w:rsidR="001143E2" w:rsidRDefault="001143E2">
      <w:pPr>
        <w:pStyle w:val="CommentText"/>
      </w:pPr>
      <w:r>
        <w:rPr>
          <w:rStyle w:val="CommentReference"/>
        </w:rPr>
        <w:annotationRef/>
      </w:r>
    </w:p>
  </w:comment>
  <w:comment w:id="2443" w:author="Windows User" w:date="2023-02-16T13:07:00Z" w:initials="WU">
    <w:p w14:paraId="0E98CB57" w14:textId="16BD75CA" w:rsidR="001143E2" w:rsidRDefault="001143E2">
      <w:pPr>
        <w:pStyle w:val="CommentText"/>
      </w:pPr>
      <w:r>
        <w:rPr>
          <w:rStyle w:val="CommentReference"/>
        </w:rPr>
        <w:annotationRef/>
      </w:r>
    </w:p>
  </w:comment>
  <w:comment w:id="2442" w:author="Windows User" w:date="2023-02-16T13:06:00Z" w:initials="WU">
    <w:p w14:paraId="63276EA4" w14:textId="7ACC6703" w:rsidR="001143E2" w:rsidRDefault="001143E2">
      <w:pPr>
        <w:pStyle w:val="CommentText"/>
      </w:pPr>
      <w:r>
        <w:rPr>
          <w:rStyle w:val="CommentReference"/>
        </w:rPr>
        <w:annotationRef/>
      </w:r>
    </w:p>
  </w:comment>
  <w:comment w:id="2441" w:author="Windows User" w:date="2023-02-08T12:49:00Z" w:initials="WU">
    <w:p w14:paraId="138046C8" w14:textId="22D4681F" w:rsidR="00223A6B" w:rsidRDefault="00223A6B">
      <w:pPr>
        <w:pStyle w:val="CommentText"/>
      </w:pPr>
      <w:r>
        <w:rPr>
          <w:rStyle w:val="CommentReference"/>
        </w:rPr>
        <w:annotationRef/>
      </w:r>
      <w:r>
        <w:t>To poglavlje su Prilozi</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3246018" w15:done="0"/>
  <w15:commentEx w15:paraId="7C50ECD5" w15:done="0"/>
  <w15:commentEx w15:paraId="1AE0371E" w15:done="0"/>
  <w15:commentEx w15:paraId="17312D89" w15:paraIdParent="1AE0371E" w15:done="0"/>
  <w15:commentEx w15:paraId="5465C993" w15:done="1"/>
  <w15:commentEx w15:paraId="17351DF7" w15:done="0"/>
  <w15:commentEx w15:paraId="6D63E051" w15:paraIdParent="17351DF7" w15:done="0"/>
  <w15:commentEx w15:paraId="6A24F60E" w15:paraIdParent="17351DF7" w15:done="0"/>
  <w15:commentEx w15:paraId="2F8D55B9" w15:done="0"/>
  <w15:commentEx w15:paraId="0051968A" w15:paraIdParent="2F8D55B9" w15:done="0"/>
  <w15:commentEx w15:paraId="1B66C8E5" w15:done="1"/>
  <w15:commentEx w15:paraId="33A63A7F" w15:done="1"/>
  <w15:commentEx w15:paraId="6244D2E1" w15:done="1"/>
  <w15:commentEx w15:paraId="29140F00" w15:done="0"/>
  <w15:commentEx w15:paraId="09C50702" w15:paraIdParent="29140F00" w15:done="0"/>
  <w15:commentEx w15:paraId="0728DE32" w15:paraIdParent="29140F00" w15:done="0"/>
  <w15:commentEx w15:paraId="307C3ACC" w15:done="0"/>
  <w15:commentEx w15:paraId="00660EF5" w15:paraIdParent="307C3ACC" w15:done="0"/>
  <w15:commentEx w15:paraId="1848FACC" w15:done="0"/>
  <w15:commentEx w15:paraId="671956D7" w15:done="0"/>
  <w15:commentEx w15:paraId="7716F7E1" w15:paraIdParent="671956D7" w15:done="0"/>
  <w15:commentEx w15:paraId="3D338C3C" w15:done="1"/>
  <w15:commentEx w15:paraId="2AACD0A9" w15:done="0"/>
  <w15:commentEx w15:paraId="79E8B785" w15:done="0"/>
  <w15:commentEx w15:paraId="52605C97" w15:done="0"/>
  <w15:commentEx w15:paraId="68B41DF1" w15:done="0"/>
  <w15:commentEx w15:paraId="6B92E42B" w15:paraIdParent="68B41DF1" w15:done="0"/>
  <w15:commentEx w15:paraId="34AE137A" w15:done="1"/>
  <w15:commentEx w15:paraId="606BE8E3" w15:done="0"/>
  <w15:commentEx w15:paraId="4B09CA88" w15:done="1"/>
  <w15:commentEx w15:paraId="038407CC" w15:done="0"/>
  <w15:commentEx w15:paraId="5C05683A" w15:paraIdParent="038407CC" w15:done="0"/>
  <w15:commentEx w15:paraId="561FA218" w15:done="0"/>
  <w15:commentEx w15:paraId="6CDFA3AF" w15:paraIdParent="561FA218" w15:done="0"/>
  <w15:commentEx w15:paraId="0C135F8F" w15:done="0"/>
  <w15:commentEx w15:paraId="0AD877A8" w15:paraIdParent="0C135F8F" w15:done="0"/>
  <w15:commentEx w15:paraId="7BA3D6CE" w15:done="1"/>
  <w15:commentEx w15:paraId="3BA2A6E7" w15:done="1"/>
  <w15:commentEx w15:paraId="43D25ECC" w15:done="0"/>
  <w15:commentEx w15:paraId="205BF24C" w15:done="0"/>
  <w15:commentEx w15:paraId="4E200778" w15:done="0"/>
  <w15:commentEx w15:paraId="7FCB006B" w15:done="0"/>
  <w15:commentEx w15:paraId="520D3519" w15:paraIdParent="7FCB006B" w15:done="0"/>
  <w15:commentEx w15:paraId="508D547A" w15:done="1"/>
  <w15:commentEx w15:paraId="43DF9A0A" w15:done="0"/>
  <w15:commentEx w15:paraId="466B0024" w15:paraIdParent="43DF9A0A" w15:done="0"/>
  <w15:commentEx w15:paraId="619EB426" w15:done="0"/>
  <w15:commentEx w15:paraId="40F22504" w15:done="0"/>
  <w15:commentEx w15:paraId="5F2A6F95" w15:paraIdParent="40F22504" w15:done="0"/>
  <w15:commentEx w15:paraId="07CE5CAB" w15:done="1"/>
  <w15:commentEx w15:paraId="12C5CA3E" w15:done="0"/>
  <w15:commentEx w15:paraId="5F1245C0" w15:done="0"/>
  <w15:commentEx w15:paraId="16A3CF6B" w15:done="0"/>
  <w15:commentEx w15:paraId="3499FF99" w15:done="0"/>
  <w15:commentEx w15:paraId="3CDA48E4" w15:paraIdParent="3499FF99" w15:done="0"/>
  <w15:commentEx w15:paraId="09488CC2" w15:done="0"/>
  <w15:commentEx w15:paraId="7468BD04" w15:done="0"/>
  <w15:commentEx w15:paraId="1F47D4C8" w15:done="1"/>
  <w15:commentEx w15:paraId="21BAC138" w15:done="1"/>
  <w15:commentEx w15:paraId="14933C8A" w15:done="1"/>
  <w15:commentEx w15:paraId="69D86F87" w15:paraIdParent="14933C8A" w15:done="1"/>
  <w15:commentEx w15:paraId="6503A899" w15:done="1"/>
  <w15:commentEx w15:paraId="4A43C915" w15:paraIdParent="6503A899" w15:done="1"/>
  <w15:commentEx w15:paraId="4EE3F436" w15:paraIdParent="6503A899" w15:done="0"/>
  <w15:commentEx w15:paraId="48E06ECF" w15:done="1"/>
  <w15:commentEx w15:paraId="52239262" w15:done="1"/>
  <w15:commentEx w15:paraId="53C4AE38" w15:done="1"/>
  <w15:commentEx w15:paraId="413E785A" w15:done="1"/>
  <w15:commentEx w15:paraId="0BDD24ED" w15:done="1"/>
  <w15:commentEx w15:paraId="611CB63D" w15:done="1"/>
  <w15:commentEx w15:paraId="4DA18556" w15:done="1"/>
  <w15:commentEx w15:paraId="42EFB45A" w15:done="0"/>
  <w15:commentEx w15:paraId="67730E0E" w15:done="0"/>
  <w15:commentEx w15:paraId="6561CE04" w15:done="1"/>
  <w15:commentEx w15:paraId="28B6D030" w15:done="0"/>
  <w15:commentEx w15:paraId="29F8343F" w15:done="1"/>
  <w15:commentEx w15:paraId="178312A8" w15:done="1"/>
  <w15:commentEx w15:paraId="479E7479" w15:done="1"/>
  <w15:commentEx w15:paraId="60FA9CF7" w15:done="1"/>
  <w15:commentEx w15:paraId="1EDDEA6C" w15:done="0"/>
  <w15:commentEx w15:paraId="7155A4BB" w15:done="0"/>
  <w15:commentEx w15:paraId="2154DB49" w15:done="0"/>
  <w15:commentEx w15:paraId="6012386A" w15:done="0"/>
  <w15:commentEx w15:paraId="29421FAE" w15:done="0"/>
  <w15:commentEx w15:paraId="285C91C2" w15:done="0"/>
  <w15:commentEx w15:paraId="7CE5BE84" w15:done="0"/>
  <w15:commentEx w15:paraId="6B4A9A9C" w15:done="1"/>
  <w15:commentEx w15:paraId="7310313A" w15:paraIdParent="6B4A9A9C" w15:done="1"/>
  <w15:commentEx w15:paraId="5C32342D" w15:done="0"/>
  <w15:commentEx w15:paraId="785BB42D" w15:done="0"/>
  <w15:commentEx w15:paraId="575E1D8A" w15:done="0"/>
  <w15:commentEx w15:paraId="7414B08C" w15:done="0"/>
  <w15:commentEx w15:paraId="1A46ED23" w15:done="1"/>
  <w15:commentEx w15:paraId="22D39B33" w15:done="0"/>
  <w15:commentEx w15:paraId="75143DEF" w15:done="0"/>
  <w15:commentEx w15:paraId="0E709834" w15:done="1"/>
  <w15:commentEx w15:paraId="386F6DF2" w15:paraIdParent="0E709834" w15:done="0"/>
  <w15:commentEx w15:paraId="23BC66C2" w15:done="0"/>
  <w15:commentEx w15:paraId="636722E8" w15:paraIdParent="23BC66C2" w15:done="0"/>
  <w15:commentEx w15:paraId="20C8DCC3" w15:done="0"/>
  <w15:commentEx w15:paraId="464129F1" w15:done="0"/>
  <w15:commentEx w15:paraId="533AE8B4" w15:done="0"/>
  <w15:commentEx w15:paraId="77E6DE17" w15:done="0"/>
  <w15:commentEx w15:paraId="36F53531" w15:done="0"/>
  <w15:commentEx w15:paraId="63BD10F3" w15:done="1"/>
  <w15:commentEx w15:paraId="56D18EBB" w15:done="0"/>
  <w15:commentEx w15:paraId="2170DE5D" w15:done="0"/>
  <w15:commentEx w15:paraId="539A851B" w15:done="0"/>
  <w15:commentEx w15:paraId="6AEF873D" w15:done="0"/>
  <w15:commentEx w15:paraId="31508246" w15:done="1"/>
  <w15:commentEx w15:paraId="010DFCC5" w15:done="0"/>
  <w15:commentEx w15:paraId="1608F130" w15:paraIdParent="010DFCC5" w15:done="0"/>
  <w15:commentEx w15:paraId="538EFD18" w15:done="0"/>
  <w15:commentEx w15:paraId="6167DA68" w15:done="1"/>
  <w15:commentEx w15:paraId="1E0FF4C7" w15:done="0"/>
  <w15:commentEx w15:paraId="00E925D4" w15:done="1"/>
  <w15:commentEx w15:paraId="2EEF2FD8" w15:paraIdParent="00E925D4" w15:done="1"/>
  <w15:commentEx w15:paraId="76529FC4" w15:done="1"/>
  <w15:commentEx w15:paraId="762FA079" w15:done="0"/>
  <w15:commentEx w15:paraId="1CA3E93D" w15:paraIdParent="762FA079" w15:done="0"/>
  <w15:commentEx w15:paraId="7D13F504" w15:done="0"/>
  <w15:commentEx w15:paraId="39392158" w15:done="0"/>
  <w15:commentEx w15:paraId="03DF41DB" w15:done="1"/>
  <w15:commentEx w15:paraId="6EA1BB66" w15:done="0"/>
  <w15:commentEx w15:paraId="763789C4" w15:done="0"/>
  <w15:commentEx w15:paraId="227F02C7" w15:done="0"/>
  <w15:commentEx w15:paraId="1EEC0DB4" w15:done="0"/>
  <w15:commentEx w15:paraId="04E90EB8" w15:done="0"/>
  <w15:commentEx w15:paraId="7BE65220" w15:done="0"/>
  <w15:commentEx w15:paraId="5D15EA99" w15:done="0"/>
  <w15:commentEx w15:paraId="4DE9990C" w15:done="0"/>
  <w15:commentEx w15:paraId="15A15247" w15:done="0"/>
  <w15:commentEx w15:paraId="68DE3D5D" w15:done="1"/>
  <w15:commentEx w15:paraId="30E5153E" w15:done="1"/>
  <w15:commentEx w15:paraId="2B1F74B8" w15:done="0"/>
  <w15:commentEx w15:paraId="74540AA4" w15:paraIdParent="2B1F74B8" w15:done="0"/>
  <w15:commentEx w15:paraId="5F6CBA0C" w15:done="0"/>
  <w15:commentEx w15:paraId="692A45FC" w15:done="0"/>
  <w15:commentEx w15:paraId="15CBB668" w15:done="0"/>
  <w15:commentEx w15:paraId="64E151A5" w15:paraIdParent="15CBB668" w15:done="0"/>
  <w15:commentEx w15:paraId="15BBBA2B" w15:done="0"/>
  <w15:commentEx w15:paraId="43216FCD" w15:done="1"/>
  <w15:commentEx w15:paraId="74CAD1E7" w15:done="1"/>
  <w15:commentEx w15:paraId="23E3813B" w15:done="1"/>
  <w15:commentEx w15:paraId="69E18714" w15:done="1"/>
  <w15:commentEx w15:paraId="0C07F185" w15:done="1"/>
  <w15:commentEx w15:paraId="27C93A55" w15:done="1"/>
  <w15:commentEx w15:paraId="6DCF9F80" w15:done="1"/>
  <w15:commentEx w15:paraId="5126DC6C" w15:done="1"/>
  <w15:commentEx w15:paraId="7FAD14D8" w15:paraIdParent="5126DC6C" w15:done="0"/>
  <w15:commentEx w15:paraId="5AE2FCDD" w15:done="1"/>
  <w15:commentEx w15:paraId="25BC7210" w15:done="1"/>
  <w15:commentEx w15:paraId="49708696" w15:done="1"/>
  <w15:commentEx w15:paraId="7CE7F9DC" w15:done="0"/>
  <w15:commentEx w15:paraId="2E46F298" w15:done="0"/>
  <w15:commentEx w15:paraId="63A980A0" w15:done="0"/>
  <w15:commentEx w15:paraId="2DD940D3" w15:done="0"/>
  <w15:commentEx w15:paraId="0A7D69D9" w15:done="0"/>
  <w15:commentEx w15:paraId="0513341C" w15:done="0"/>
  <w15:commentEx w15:paraId="0D8E34A7" w15:done="0"/>
  <w15:commentEx w15:paraId="2DE32F83" w15:done="0"/>
  <w15:commentEx w15:paraId="428CB4D8" w15:done="0"/>
  <w15:commentEx w15:paraId="4FEC6293" w15:done="0"/>
  <w15:commentEx w15:paraId="44747D4C" w15:done="0"/>
  <w15:commentEx w15:paraId="32C29A02" w15:done="0"/>
  <w15:commentEx w15:paraId="538A3C1C" w15:done="0"/>
  <w15:commentEx w15:paraId="7850A06F" w15:done="0"/>
  <w15:commentEx w15:paraId="24DEB4EF" w15:done="0"/>
  <w15:commentEx w15:paraId="49C1032F" w15:done="0"/>
  <w15:commentEx w15:paraId="1975D993" w15:done="0"/>
  <w15:commentEx w15:paraId="1E3F10E1" w15:done="0"/>
  <w15:commentEx w15:paraId="37C8CD50" w15:done="0"/>
  <w15:commentEx w15:paraId="216BE4F2" w15:done="0"/>
  <w15:commentEx w15:paraId="7DA435B2" w15:done="0"/>
  <w15:commentEx w15:paraId="49F7357B" w15:done="0"/>
  <w15:commentEx w15:paraId="3BD1A39A" w15:done="0"/>
  <w15:commentEx w15:paraId="3B469479" w15:done="0"/>
  <w15:commentEx w15:paraId="6C81AFE7" w15:done="0"/>
  <w15:commentEx w15:paraId="5711720D" w15:done="0"/>
  <w15:commentEx w15:paraId="0F289435" w15:done="0"/>
  <w15:commentEx w15:paraId="6170B79F" w15:done="0"/>
  <w15:commentEx w15:paraId="4A0609CA" w15:done="0"/>
  <w15:commentEx w15:paraId="5227413A" w15:done="0"/>
  <w15:commentEx w15:paraId="6CC3AEB9" w15:done="0"/>
  <w15:commentEx w15:paraId="41A505A5" w15:done="0"/>
  <w15:commentEx w15:paraId="58FB3FA9" w15:done="0"/>
  <w15:commentEx w15:paraId="3F8AAE5D" w15:done="0"/>
  <w15:commentEx w15:paraId="369956AC" w15:done="0"/>
  <w15:commentEx w15:paraId="368298E5" w15:paraIdParent="369956AC" w15:done="0"/>
  <w15:commentEx w15:paraId="241E8C02" w15:done="0"/>
  <w15:commentEx w15:paraId="14825584" w15:paraIdParent="241E8C02" w15:done="0"/>
  <w15:commentEx w15:paraId="55177262" w15:done="0"/>
  <w15:commentEx w15:paraId="5CE2F318" w15:done="0"/>
  <w15:commentEx w15:paraId="12ED0B27" w15:done="0"/>
  <w15:commentEx w15:paraId="7DC1EFF4" w15:done="0"/>
  <w15:commentEx w15:paraId="0E98CB57" w15:done="0"/>
  <w15:commentEx w15:paraId="63276EA4" w15:done="0"/>
  <w15:commentEx w15:paraId="138046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81BED" w16cex:dateUtc="2023-02-16T02:05:00Z"/>
  <w16cex:commentExtensible w16cex:durableId="27981789" w16cex:dateUtc="2023-02-16T01:46:00Z"/>
  <w16cex:commentExtensible w16cex:durableId="2797D2B9" w16cex:dateUtc="2023-02-15T20:52:00Z"/>
  <w16cex:commentExtensible w16cex:durableId="2797DBE7" w16cex:dateUtc="2023-02-15T21:32:00Z"/>
  <w16cex:commentExtensible w16cex:durableId="2797E448" w16cex:dateUtc="2023-02-15T22:07:00Z"/>
  <w16cex:commentExtensible w16cex:durableId="279800A6" w16cex:dateUtc="2023-02-16T00:08:00Z"/>
  <w16cex:commentExtensible w16cex:durableId="27980DB1" w16cex:dateUtc="2023-02-16T01:04:00Z"/>
  <w16cex:commentExtensible w16cex:durableId="27980DE7" w16cex:dateUtc="2023-02-16T01: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50ECD5" w16cid:durableId="278E28A1"/>
  <w16cid:commentId w16cid:paraId="1AE0371E" w16cid:durableId="2797B749"/>
  <w16cid:commentId w16cid:paraId="17312D89" w16cid:durableId="27981BED"/>
  <w16cid:commentId w16cid:paraId="5465C993" w16cid:durableId="278CDA47"/>
  <w16cid:commentId w16cid:paraId="17351DF7" w16cid:durableId="278CDAF1"/>
  <w16cid:commentId w16cid:paraId="6D63E051" w16cid:durableId="27981789"/>
  <w16cid:commentId w16cid:paraId="2F8D55B9" w16cid:durableId="278CDB08"/>
  <w16cid:commentId w16cid:paraId="1B66C8E5" w16cid:durableId="278E2865"/>
  <w16cid:commentId w16cid:paraId="33A63A7F" w16cid:durableId="278E2949"/>
  <w16cid:commentId w16cid:paraId="6244D2E1" w16cid:durableId="278E2866"/>
  <w16cid:commentId w16cid:paraId="29140F00" w16cid:durableId="278CDB60"/>
  <w16cid:commentId w16cid:paraId="09C50702" w16cid:durableId="278E28CB"/>
  <w16cid:commentId w16cid:paraId="307C3ACC" w16cid:durableId="278E2868"/>
  <w16cid:commentId w16cid:paraId="1848FACC" w16cid:durableId="278E2986"/>
  <w16cid:commentId w16cid:paraId="671956D7" w16cid:durableId="278E29C2"/>
  <w16cid:commentId w16cid:paraId="3D338C3C" w16cid:durableId="278E2964"/>
  <w16cid:commentId w16cid:paraId="2AACD0A9" w16cid:durableId="278E29F0"/>
  <w16cid:commentId w16cid:paraId="79E8B785" w16cid:durableId="278E2869"/>
  <w16cid:commentId w16cid:paraId="52605C97" w16cid:durableId="278E2A4C"/>
  <w16cid:commentId w16cid:paraId="68B41DF1" w16cid:durableId="278E286A"/>
  <w16cid:commentId w16cid:paraId="34AE137A" w16cid:durableId="278E2A71"/>
  <w16cid:commentId w16cid:paraId="4B09CA88" w16cid:durableId="278E2AD1"/>
  <w16cid:commentId w16cid:paraId="038407CC" w16cid:durableId="278E2AEB"/>
  <w16cid:commentId w16cid:paraId="561FA218" w16cid:durableId="278E286B"/>
  <w16cid:commentId w16cid:paraId="0C135F8F" w16cid:durableId="278E2B42"/>
  <w16cid:commentId w16cid:paraId="7BA3D6CE" w16cid:durableId="278E2BA2"/>
  <w16cid:commentId w16cid:paraId="3BA2A6E7" w16cid:durableId="278E2C1C"/>
  <w16cid:commentId w16cid:paraId="205BF24C" w16cid:durableId="278E286C"/>
  <w16cid:commentId w16cid:paraId="4E200778" w16cid:durableId="278E286D"/>
  <w16cid:commentId w16cid:paraId="7FCB006B" w16cid:durableId="278E2D3D"/>
  <w16cid:commentId w16cid:paraId="508D547A" w16cid:durableId="278E2D88"/>
  <w16cid:commentId w16cid:paraId="43DF9A0A" w16cid:durableId="278CDBC6"/>
  <w16cid:commentId w16cid:paraId="619EB426" w16cid:durableId="278E2DAB"/>
  <w16cid:commentId w16cid:paraId="40F22504" w16cid:durableId="278E2871"/>
  <w16cid:commentId w16cid:paraId="07CE5CAB" w16cid:durableId="278E286E"/>
  <w16cid:commentId w16cid:paraId="12C5CA3E" w16cid:durableId="278E2E08"/>
  <w16cid:commentId w16cid:paraId="5F1245C0" w16cid:durableId="2797C37D"/>
  <w16cid:commentId w16cid:paraId="3499FF99" w16cid:durableId="278E2E84"/>
  <w16cid:commentId w16cid:paraId="1F47D4C8" w16cid:durableId="278E355C"/>
  <w16cid:commentId w16cid:paraId="21BAC138" w16cid:durableId="2797CA89"/>
  <w16cid:commentId w16cid:paraId="14933C8A" w16cid:durableId="278E3576"/>
  <w16cid:commentId w16cid:paraId="69D86F87" w16cid:durableId="2797D2B9"/>
  <w16cid:commentId w16cid:paraId="6503A899" w16cid:durableId="278E2874"/>
  <w16cid:commentId w16cid:paraId="4A43C915" w16cid:durableId="2797DBE7"/>
  <w16cid:commentId w16cid:paraId="48E06ECF" w16cid:durableId="278E3693"/>
  <w16cid:commentId w16cid:paraId="52239262" w16cid:durableId="278E36A8"/>
  <w16cid:commentId w16cid:paraId="53C4AE38" w16cid:durableId="278E2876"/>
  <w16cid:commentId w16cid:paraId="413E785A" w16cid:durableId="278E2877"/>
  <w16cid:commentId w16cid:paraId="0BDD24ED" w16cid:durableId="2797B77B"/>
  <w16cid:commentId w16cid:paraId="611CB63D" w16cid:durableId="278E3D29"/>
  <w16cid:commentId w16cid:paraId="4DA18556" w16cid:durableId="278E36DE"/>
  <w16cid:commentId w16cid:paraId="42EFB45A" w16cid:durableId="278E3707"/>
  <w16cid:commentId w16cid:paraId="67730E0E" w16cid:durableId="278E2878"/>
  <w16cid:commentId w16cid:paraId="6561CE04" w16cid:durableId="2797DFF6"/>
  <w16cid:commentId w16cid:paraId="28B6D030" w16cid:durableId="278E3782"/>
  <w16cid:commentId w16cid:paraId="29F8343F" w16cid:durableId="278E2879"/>
  <w16cid:commentId w16cid:paraId="178312A8" w16cid:durableId="278E384F"/>
  <w16cid:commentId w16cid:paraId="479E7479" w16cid:durableId="278E396C"/>
  <w16cid:commentId w16cid:paraId="60FA9CF7" w16cid:durableId="278E3947"/>
  <w16cid:commentId w16cid:paraId="1EDDEA6C" w16cid:durableId="278E287A"/>
  <w16cid:commentId w16cid:paraId="7155A4BB" w16cid:durableId="278E287B"/>
  <w16cid:commentId w16cid:paraId="2154DB49" w16cid:durableId="278E287C"/>
  <w16cid:commentId w16cid:paraId="6012386A" w16cid:durableId="278E287D"/>
  <w16cid:commentId w16cid:paraId="29421FAE" w16cid:durableId="278E287E"/>
  <w16cid:commentId w16cid:paraId="285C91C2" w16cid:durableId="278E287F"/>
  <w16cid:commentId w16cid:paraId="7CE5BE84" w16cid:durableId="278E2880"/>
  <w16cid:commentId w16cid:paraId="6B4A9A9C" w16cid:durableId="278E3C3D"/>
  <w16cid:commentId w16cid:paraId="7310313A" w16cid:durableId="2797E448"/>
  <w16cid:commentId w16cid:paraId="5C32342D" w16cid:durableId="278E3CD7"/>
  <w16cid:commentId w16cid:paraId="785BB42D" w16cid:durableId="278E2881"/>
  <w16cid:commentId w16cid:paraId="575E1D8A" w16cid:durableId="278E404B"/>
  <w16cid:commentId w16cid:paraId="7414B08C" w16cid:durableId="278E42DA"/>
  <w16cid:commentId w16cid:paraId="1A46ED23" w16cid:durableId="278E2882"/>
  <w16cid:commentId w16cid:paraId="75143DEF" w16cid:durableId="278E2883"/>
  <w16cid:commentId w16cid:paraId="0E709834" w16cid:durableId="278E43AD"/>
  <w16cid:commentId w16cid:paraId="23BC66C2" w16cid:durableId="278CDCFB"/>
  <w16cid:commentId w16cid:paraId="20C8DCC3" w16cid:durableId="278E2886"/>
  <w16cid:commentId w16cid:paraId="464129F1" w16cid:durableId="278E2887"/>
  <w16cid:commentId w16cid:paraId="533AE8B4" w16cid:durableId="278E2888"/>
  <w16cid:commentId w16cid:paraId="77E6DE17" w16cid:durableId="278E2889"/>
  <w16cid:commentId w16cid:paraId="36F53531" w16cid:durableId="278E288A"/>
  <w16cid:commentId w16cid:paraId="63BD10F3" w16cid:durableId="278E445D"/>
  <w16cid:commentId w16cid:paraId="56D18EBB" w16cid:durableId="278E288B"/>
  <w16cid:commentId w16cid:paraId="2170DE5D" w16cid:durableId="278E44A0"/>
  <w16cid:commentId w16cid:paraId="539A851B" w16cid:durableId="278E288C"/>
  <w16cid:commentId w16cid:paraId="6AEF873D" w16cid:durableId="278E288D"/>
  <w16cid:commentId w16cid:paraId="31508246" w16cid:durableId="2797FF64"/>
  <w16cid:commentId w16cid:paraId="010DFCC5" w16cid:durableId="278CDD8D"/>
  <w16cid:commentId w16cid:paraId="1608F130" w16cid:durableId="279800A6"/>
  <w16cid:commentId w16cid:paraId="538EFD18" w16cid:durableId="278E44C8"/>
  <w16cid:commentId w16cid:paraId="6167DA68" w16cid:durableId="278E288F"/>
  <w16cid:commentId w16cid:paraId="1E0FF4C7" w16cid:durableId="278E45A8"/>
  <w16cid:commentId w16cid:paraId="00E925D4" w16cid:durableId="278E4546"/>
  <w16cid:commentId w16cid:paraId="2EEF2FD8" w16cid:durableId="27980DB1"/>
  <w16cid:commentId w16cid:paraId="76529FC4" w16cid:durableId="278E4564"/>
  <w16cid:commentId w16cid:paraId="762FA079" w16cid:durableId="278E458B"/>
  <w16cid:commentId w16cid:paraId="1CA3E93D" w16cid:durableId="27980DE7"/>
  <w16cid:commentId w16cid:paraId="7D13F504" w16cid:durableId="278CDDBD"/>
  <w16cid:commentId w16cid:paraId="39392158" w16cid:durableId="278CDDD2"/>
  <w16cid:commentId w16cid:paraId="03DF41DB" w16cid:durableId="278E45CC"/>
  <w16cid:commentId w16cid:paraId="6EA1BB66" w16cid:durableId="278E4611"/>
  <w16cid:commentId w16cid:paraId="763789C4" w16cid:durableId="278E4617"/>
  <w16cid:commentId w16cid:paraId="227F02C7" w16cid:durableId="278E4662"/>
  <w16cid:commentId w16cid:paraId="04E90EB8" w16cid:durableId="27981258"/>
  <w16cid:commentId w16cid:paraId="7BE65220" w16cid:durableId="27981257"/>
  <w16cid:commentId w16cid:paraId="4DE9990C" w16cid:durableId="27981256"/>
  <w16cid:commentId w16cid:paraId="15A15247" w16cid:durableId="27981255"/>
  <w16cid:commentId w16cid:paraId="68DE3D5D" w16cid:durableId="27981254"/>
  <w16cid:commentId w16cid:paraId="30E5153E" w16cid:durableId="27981253"/>
  <w16cid:commentId w16cid:paraId="5F6CBA0C" w16cid:durableId="27981252"/>
  <w16cid:commentId w16cid:paraId="692A45FC" w16cid:durableId="27981251"/>
  <w16cid:commentId w16cid:paraId="15CBB668" w16cid:durableId="27981250"/>
  <w16cid:commentId w16cid:paraId="43216FCD" w16cid:durableId="2798124F"/>
  <w16cid:commentId w16cid:paraId="74CAD1E7" w16cid:durableId="2798124E"/>
  <w16cid:commentId w16cid:paraId="23E3813B" w16cid:durableId="2798124D"/>
  <w16cid:commentId w16cid:paraId="69E18714" w16cid:durableId="2798124C"/>
  <w16cid:commentId w16cid:paraId="0C07F185" w16cid:durableId="2798124B"/>
  <w16cid:commentId w16cid:paraId="27C93A55" w16cid:durableId="2798124A"/>
  <w16cid:commentId w16cid:paraId="6DCF9F80" w16cid:durableId="27981249"/>
  <w16cid:commentId w16cid:paraId="5126DC6C" w16cid:durableId="27981248"/>
  <w16cid:commentId w16cid:paraId="5AE2FCDD" w16cid:durableId="27981247"/>
  <w16cid:commentId w16cid:paraId="25BC7210" w16cid:durableId="27981246"/>
  <w16cid:commentId w16cid:paraId="49708696" w16cid:durableId="27981245"/>
  <w16cid:commentId w16cid:paraId="7CE7F9DC" w16cid:durableId="27981244"/>
  <w16cid:commentId w16cid:paraId="63A980A0" w16cid:durableId="278CDDB1"/>
  <w16cid:commentId w16cid:paraId="2DD940D3" w16cid:durableId="278E46B3"/>
  <w16cid:commentId w16cid:paraId="0A7D69D9" w16cid:durableId="278CDDDF"/>
  <w16cid:commentId w16cid:paraId="0513341C" w16cid:durableId="278E2894"/>
  <w16cid:commentId w16cid:paraId="0D8E34A7" w16cid:durableId="278E2895"/>
  <w16cid:commentId w16cid:paraId="2DE32F83" w16cid:durableId="278E46DB"/>
  <w16cid:commentId w16cid:paraId="428CB4D8" w16cid:durableId="278E472C"/>
  <w16cid:commentId w16cid:paraId="4FEC6293" w16cid:durableId="278E2896"/>
  <w16cid:commentId w16cid:paraId="44747D4C" w16cid:durableId="278E479E"/>
  <w16cid:commentId w16cid:paraId="32C29A02" w16cid:durableId="278E2897"/>
  <w16cid:commentId w16cid:paraId="538A3C1C" w16cid:durableId="278E2898"/>
  <w16cid:commentId w16cid:paraId="7850A06F" w16cid:durableId="278E47B0"/>
  <w16cid:commentId w16cid:paraId="24DEB4EF" w16cid:durableId="278E47FE"/>
  <w16cid:commentId w16cid:paraId="49C1032F" w16cid:durableId="278E483B"/>
  <w16cid:commentId w16cid:paraId="1975D993" w16cid:durableId="278E4859"/>
  <w16cid:commentId w16cid:paraId="1E3F10E1" w16cid:durableId="278E48A0"/>
  <w16cid:commentId w16cid:paraId="37C8CD50" w16cid:durableId="278E2899"/>
  <w16cid:commentId w16cid:paraId="216BE4F2" w16cid:durableId="278E442B"/>
  <w16cid:commentId w16cid:paraId="7DA435B2" w16cid:durableId="278E48DC"/>
  <w16cid:commentId w16cid:paraId="49F7357B" w16cid:durableId="278E4913"/>
  <w16cid:commentId w16cid:paraId="3BD1A39A" w16cid:durableId="278E4929"/>
  <w16cid:commentId w16cid:paraId="3B469479" w16cid:durableId="278E49E7"/>
  <w16cid:commentId w16cid:paraId="6C81AFE7" w16cid:durableId="278E4A0D"/>
  <w16cid:commentId w16cid:paraId="5711720D" w16cid:durableId="278E4A2C"/>
  <w16cid:commentId w16cid:paraId="0F289435" w16cid:durableId="278E4A35"/>
  <w16cid:commentId w16cid:paraId="6170B79F" w16cid:durableId="278E4A53"/>
  <w16cid:commentId w16cid:paraId="4A0609CA" w16cid:durableId="278E4A7C"/>
  <w16cid:commentId w16cid:paraId="5227413A" w16cid:durableId="278E289A"/>
  <w16cid:commentId w16cid:paraId="6CC3AEB9" w16cid:durableId="278E4AE9"/>
  <w16cid:commentId w16cid:paraId="41A505A5" w16cid:durableId="278E289B"/>
  <w16cid:commentId w16cid:paraId="58FB3FA9" w16cid:durableId="278E289C"/>
  <w16cid:commentId w16cid:paraId="3F8AAE5D" w16cid:durableId="278E289D"/>
  <w16cid:commentId w16cid:paraId="369956AC" w16cid:durableId="2797B7CF"/>
  <w16cid:commentId w16cid:paraId="241E8C02" w16cid:durableId="278E289E"/>
  <w16cid:commentId w16cid:paraId="55177262" w16cid:durableId="278E4BB8"/>
  <w16cid:commentId w16cid:paraId="5CE2F318" w16cid:durableId="278E289F"/>
  <w16cid:commentId w16cid:paraId="138046C8" w16cid:durableId="278E28A0"/>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9E9378" w14:textId="77777777" w:rsidR="00677F7C" w:rsidRDefault="00677F7C" w:rsidP="003E5406">
      <w:pPr>
        <w:spacing w:before="0" w:after="0" w:line="240" w:lineRule="auto"/>
      </w:pPr>
      <w:r>
        <w:separator/>
      </w:r>
    </w:p>
  </w:endnote>
  <w:endnote w:type="continuationSeparator" w:id="0">
    <w:p w14:paraId="7325126A" w14:textId="77777777" w:rsidR="00677F7C" w:rsidRDefault="00677F7C" w:rsidP="003E54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B16EC2" w14:textId="77777777" w:rsidR="00677F7C" w:rsidRDefault="00677F7C" w:rsidP="003E5406">
      <w:pPr>
        <w:spacing w:before="0" w:after="0" w:line="240" w:lineRule="auto"/>
      </w:pPr>
      <w:r>
        <w:separator/>
      </w:r>
    </w:p>
  </w:footnote>
  <w:footnote w:type="continuationSeparator" w:id="0">
    <w:p w14:paraId="2D1CE9EE" w14:textId="77777777" w:rsidR="00677F7C" w:rsidRDefault="00677F7C" w:rsidP="003E54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2C2099"/>
    <w:multiLevelType w:val="hybridMultilevel"/>
    <w:tmpl w:val="89B8EF9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2AC33764"/>
    <w:multiLevelType w:val="hybridMultilevel"/>
    <w:tmpl w:val="6E9EFB4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3B3936D2"/>
    <w:multiLevelType w:val="multilevel"/>
    <w:tmpl w:val="155606D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1B636E5"/>
    <w:multiLevelType w:val="hybridMultilevel"/>
    <w:tmpl w:val="169A5F9E"/>
    <w:lvl w:ilvl="0" w:tplc="999A50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704BA6"/>
    <w:multiLevelType w:val="hybridMultilevel"/>
    <w:tmpl w:val="CEFEA37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542979E0"/>
    <w:multiLevelType w:val="multilevel"/>
    <w:tmpl w:val="28D0F8A0"/>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6" w15:restartNumberingAfterBreak="0">
    <w:nsid w:val="64FE290C"/>
    <w:multiLevelType w:val="multilevel"/>
    <w:tmpl w:val="BF78E2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FB41223"/>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43E3CD3"/>
    <w:multiLevelType w:val="multilevel"/>
    <w:tmpl w:val="C908BF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6"/>
  </w:num>
  <w:num w:numId="3">
    <w:abstractNumId w:val="5"/>
  </w:num>
  <w:num w:numId="4">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7"/>
  </w:num>
  <w:num w:numId="7">
    <w:abstractNumId w:val="2"/>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4"/>
  </w:num>
  <w:num w:numId="11">
    <w:abstractNumId w:val="0"/>
  </w:num>
  <w:num w:numId="12">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ka Zvonarek">
    <w15:presenceInfo w15:providerId="Windows Live" w15:userId="33117f5f796eee88"/>
  </w15:person>
  <w15:person w15:author="Windows User">
    <w15:presenceInfo w15:providerId="Windows Live" w15:userId="35d397c0194da990"/>
  </w15:person>
  <w15:person w15:author="Luciano Kostelac">
    <w15:presenceInfo w15:providerId="Windows Live" w15:userId="69d3b2950e9a9cba"/>
  </w15:person>
  <w15:person w15:author="Tomislav Bazina">
    <w15:presenceInfo w15:providerId="None" w15:userId="Tomislav Bazina"/>
  </w15:person>
  <w15:person w15:author="Ervin Kamenar">
    <w15:presenceInfo w15:providerId="None" w15:userId="Ervin Kamenar"/>
  </w15:person>
  <w15:person w15:author="Windows User [2]">
    <w15:presenceInfo w15:providerId="None" w15:userId="Windows User"/>
  </w15:person>
  <w15:person w15:author="Krunoslav Marenić">
    <w15:presenceInfo w15:providerId="None" w15:userId="Krunoslav Marenić"/>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C0NDW0NDE0NLa0MDRU0lEKTi0uzszPAykwrQUA8i7dSiwAAAA="/>
  </w:docVars>
  <w:rsids>
    <w:rsidRoot w:val="00F41196"/>
    <w:rsid w:val="000008F1"/>
    <w:rsid w:val="00001461"/>
    <w:rsid w:val="00002B92"/>
    <w:rsid w:val="00004BE5"/>
    <w:rsid w:val="00014A49"/>
    <w:rsid w:val="00015C35"/>
    <w:rsid w:val="0002071B"/>
    <w:rsid w:val="000267A6"/>
    <w:rsid w:val="000343E9"/>
    <w:rsid w:val="0003494C"/>
    <w:rsid w:val="00034E38"/>
    <w:rsid w:val="00035A22"/>
    <w:rsid w:val="0003735B"/>
    <w:rsid w:val="0004777F"/>
    <w:rsid w:val="000500D9"/>
    <w:rsid w:val="00050962"/>
    <w:rsid w:val="000546DA"/>
    <w:rsid w:val="00063BB6"/>
    <w:rsid w:val="00063F48"/>
    <w:rsid w:val="00066054"/>
    <w:rsid w:val="00072DF8"/>
    <w:rsid w:val="0007645C"/>
    <w:rsid w:val="00082843"/>
    <w:rsid w:val="00084107"/>
    <w:rsid w:val="00085FE8"/>
    <w:rsid w:val="0008625D"/>
    <w:rsid w:val="0008765F"/>
    <w:rsid w:val="00090D1D"/>
    <w:rsid w:val="00092F09"/>
    <w:rsid w:val="000A21C0"/>
    <w:rsid w:val="000A3282"/>
    <w:rsid w:val="000A3A58"/>
    <w:rsid w:val="000A430F"/>
    <w:rsid w:val="000A481E"/>
    <w:rsid w:val="000B2A35"/>
    <w:rsid w:val="000D1488"/>
    <w:rsid w:val="000D366F"/>
    <w:rsid w:val="000D5ED3"/>
    <w:rsid w:val="000E33CE"/>
    <w:rsid w:val="000E4744"/>
    <w:rsid w:val="000E543B"/>
    <w:rsid w:val="000F2BBA"/>
    <w:rsid w:val="000F42E0"/>
    <w:rsid w:val="000F4785"/>
    <w:rsid w:val="00101372"/>
    <w:rsid w:val="00102F7B"/>
    <w:rsid w:val="00105686"/>
    <w:rsid w:val="001057C8"/>
    <w:rsid w:val="001063C2"/>
    <w:rsid w:val="001075AA"/>
    <w:rsid w:val="0010788B"/>
    <w:rsid w:val="00110A6D"/>
    <w:rsid w:val="0011340F"/>
    <w:rsid w:val="001143E2"/>
    <w:rsid w:val="001151E2"/>
    <w:rsid w:val="00115827"/>
    <w:rsid w:val="001203D5"/>
    <w:rsid w:val="00120CD3"/>
    <w:rsid w:val="00124CE2"/>
    <w:rsid w:val="00131AC6"/>
    <w:rsid w:val="0013768B"/>
    <w:rsid w:val="00137D19"/>
    <w:rsid w:val="00137F10"/>
    <w:rsid w:val="0014320B"/>
    <w:rsid w:val="0014748E"/>
    <w:rsid w:val="00150C82"/>
    <w:rsid w:val="00152626"/>
    <w:rsid w:val="001529E5"/>
    <w:rsid w:val="001537FD"/>
    <w:rsid w:val="00156300"/>
    <w:rsid w:val="001637BA"/>
    <w:rsid w:val="00170D3E"/>
    <w:rsid w:val="001711C1"/>
    <w:rsid w:val="00174A4C"/>
    <w:rsid w:val="00183A60"/>
    <w:rsid w:val="00194C89"/>
    <w:rsid w:val="001A010C"/>
    <w:rsid w:val="001A0538"/>
    <w:rsid w:val="001A708E"/>
    <w:rsid w:val="001B1692"/>
    <w:rsid w:val="001B4061"/>
    <w:rsid w:val="001B68DA"/>
    <w:rsid w:val="001B7972"/>
    <w:rsid w:val="001C4D3B"/>
    <w:rsid w:val="001D0F13"/>
    <w:rsid w:val="001D1A04"/>
    <w:rsid w:val="001D2E93"/>
    <w:rsid w:val="001D7C85"/>
    <w:rsid w:val="001E2F54"/>
    <w:rsid w:val="001E659D"/>
    <w:rsid w:val="001E6C71"/>
    <w:rsid w:val="001F05CF"/>
    <w:rsid w:val="002010A6"/>
    <w:rsid w:val="00202269"/>
    <w:rsid w:val="002050E2"/>
    <w:rsid w:val="002127D2"/>
    <w:rsid w:val="00220F62"/>
    <w:rsid w:val="00222B97"/>
    <w:rsid w:val="00223A6B"/>
    <w:rsid w:val="00226281"/>
    <w:rsid w:val="00230015"/>
    <w:rsid w:val="00230E33"/>
    <w:rsid w:val="00240378"/>
    <w:rsid w:val="00240B82"/>
    <w:rsid w:val="002412F8"/>
    <w:rsid w:val="00242AD2"/>
    <w:rsid w:val="0025390B"/>
    <w:rsid w:val="00257013"/>
    <w:rsid w:val="0027374D"/>
    <w:rsid w:val="00274BE3"/>
    <w:rsid w:val="002754AC"/>
    <w:rsid w:val="002808E7"/>
    <w:rsid w:val="002835BE"/>
    <w:rsid w:val="00287E6D"/>
    <w:rsid w:val="002A371D"/>
    <w:rsid w:val="002A5382"/>
    <w:rsid w:val="002A5C57"/>
    <w:rsid w:val="002B26A6"/>
    <w:rsid w:val="002B4ECE"/>
    <w:rsid w:val="002B7690"/>
    <w:rsid w:val="002C2E9D"/>
    <w:rsid w:val="002C797B"/>
    <w:rsid w:val="002D5E1F"/>
    <w:rsid w:val="002E5AFC"/>
    <w:rsid w:val="002F0E31"/>
    <w:rsid w:val="00300BF3"/>
    <w:rsid w:val="00303029"/>
    <w:rsid w:val="0031005A"/>
    <w:rsid w:val="00314591"/>
    <w:rsid w:val="00314730"/>
    <w:rsid w:val="0031483A"/>
    <w:rsid w:val="003159F7"/>
    <w:rsid w:val="003240F8"/>
    <w:rsid w:val="0033567F"/>
    <w:rsid w:val="00335AE8"/>
    <w:rsid w:val="00335F7E"/>
    <w:rsid w:val="003402B6"/>
    <w:rsid w:val="00342CC6"/>
    <w:rsid w:val="00344581"/>
    <w:rsid w:val="00346DA0"/>
    <w:rsid w:val="00354D5A"/>
    <w:rsid w:val="003607B0"/>
    <w:rsid w:val="003610C5"/>
    <w:rsid w:val="0036600D"/>
    <w:rsid w:val="003661A4"/>
    <w:rsid w:val="00370DB1"/>
    <w:rsid w:val="00386742"/>
    <w:rsid w:val="003873B1"/>
    <w:rsid w:val="00390633"/>
    <w:rsid w:val="0039158F"/>
    <w:rsid w:val="00393F3F"/>
    <w:rsid w:val="00395D33"/>
    <w:rsid w:val="00396156"/>
    <w:rsid w:val="003A09DD"/>
    <w:rsid w:val="003A4ED2"/>
    <w:rsid w:val="003A5A13"/>
    <w:rsid w:val="003B13CF"/>
    <w:rsid w:val="003B2040"/>
    <w:rsid w:val="003C1B74"/>
    <w:rsid w:val="003C677F"/>
    <w:rsid w:val="003D06BD"/>
    <w:rsid w:val="003D4D80"/>
    <w:rsid w:val="003D520A"/>
    <w:rsid w:val="003D53AF"/>
    <w:rsid w:val="003D6261"/>
    <w:rsid w:val="003D7C43"/>
    <w:rsid w:val="003E5406"/>
    <w:rsid w:val="003E59B8"/>
    <w:rsid w:val="003E5B54"/>
    <w:rsid w:val="003E625B"/>
    <w:rsid w:val="003F15B4"/>
    <w:rsid w:val="003F41D2"/>
    <w:rsid w:val="003F4773"/>
    <w:rsid w:val="00404611"/>
    <w:rsid w:val="004049AA"/>
    <w:rsid w:val="00407D3F"/>
    <w:rsid w:val="00415376"/>
    <w:rsid w:val="00424425"/>
    <w:rsid w:val="004262AB"/>
    <w:rsid w:val="004268A8"/>
    <w:rsid w:val="00427F97"/>
    <w:rsid w:val="004306AD"/>
    <w:rsid w:val="00431BFE"/>
    <w:rsid w:val="00435755"/>
    <w:rsid w:val="0044070B"/>
    <w:rsid w:val="00441119"/>
    <w:rsid w:val="00442916"/>
    <w:rsid w:val="00442A8D"/>
    <w:rsid w:val="004449E9"/>
    <w:rsid w:val="00452AA6"/>
    <w:rsid w:val="00453627"/>
    <w:rsid w:val="00455104"/>
    <w:rsid w:val="00455254"/>
    <w:rsid w:val="0046539D"/>
    <w:rsid w:val="00470222"/>
    <w:rsid w:val="00476444"/>
    <w:rsid w:val="00483086"/>
    <w:rsid w:val="004908EE"/>
    <w:rsid w:val="004A09FC"/>
    <w:rsid w:val="004A24A0"/>
    <w:rsid w:val="004A4D17"/>
    <w:rsid w:val="004B0A20"/>
    <w:rsid w:val="004B4542"/>
    <w:rsid w:val="004C0832"/>
    <w:rsid w:val="004C5497"/>
    <w:rsid w:val="004D0C8C"/>
    <w:rsid w:val="004D2E44"/>
    <w:rsid w:val="004D7BA5"/>
    <w:rsid w:val="004E3622"/>
    <w:rsid w:val="004F037E"/>
    <w:rsid w:val="004F054E"/>
    <w:rsid w:val="004F3C70"/>
    <w:rsid w:val="004F4F95"/>
    <w:rsid w:val="004F52AB"/>
    <w:rsid w:val="004F579C"/>
    <w:rsid w:val="004F5B4A"/>
    <w:rsid w:val="004F7B81"/>
    <w:rsid w:val="00503D95"/>
    <w:rsid w:val="005041AE"/>
    <w:rsid w:val="00513238"/>
    <w:rsid w:val="00514C41"/>
    <w:rsid w:val="005202DB"/>
    <w:rsid w:val="0052073E"/>
    <w:rsid w:val="00531CD2"/>
    <w:rsid w:val="00532B1A"/>
    <w:rsid w:val="005416C3"/>
    <w:rsid w:val="00544D63"/>
    <w:rsid w:val="00547F1D"/>
    <w:rsid w:val="00554AA2"/>
    <w:rsid w:val="005618E6"/>
    <w:rsid w:val="00566B94"/>
    <w:rsid w:val="00570BA9"/>
    <w:rsid w:val="00570BD1"/>
    <w:rsid w:val="005767EB"/>
    <w:rsid w:val="00581083"/>
    <w:rsid w:val="005864CB"/>
    <w:rsid w:val="00591950"/>
    <w:rsid w:val="005A5A65"/>
    <w:rsid w:val="005A5DB2"/>
    <w:rsid w:val="005A67A0"/>
    <w:rsid w:val="005B0975"/>
    <w:rsid w:val="005B2E2A"/>
    <w:rsid w:val="005B3C94"/>
    <w:rsid w:val="005B4F5C"/>
    <w:rsid w:val="005C1BB2"/>
    <w:rsid w:val="005C314C"/>
    <w:rsid w:val="005C7035"/>
    <w:rsid w:val="005D3981"/>
    <w:rsid w:val="005D6FAA"/>
    <w:rsid w:val="005E2EB9"/>
    <w:rsid w:val="005F088D"/>
    <w:rsid w:val="005F1D23"/>
    <w:rsid w:val="005F21D8"/>
    <w:rsid w:val="00603F1C"/>
    <w:rsid w:val="00604B85"/>
    <w:rsid w:val="00611A04"/>
    <w:rsid w:val="00614E88"/>
    <w:rsid w:val="0061550D"/>
    <w:rsid w:val="006163B1"/>
    <w:rsid w:val="006235BF"/>
    <w:rsid w:val="006304CA"/>
    <w:rsid w:val="00631600"/>
    <w:rsid w:val="00634198"/>
    <w:rsid w:val="00636000"/>
    <w:rsid w:val="00636FE8"/>
    <w:rsid w:val="00640B2E"/>
    <w:rsid w:val="0064205A"/>
    <w:rsid w:val="0064713E"/>
    <w:rsid w:val="00662677"/>
    <w:rsid w:val="0066590F"/>
    <w:rsid w:val="00665E4B"/>
    <w:rsid w:val="00676414"/>
    <w:rsid w:val="00677F7C"/>
    <w:rsid w:val="0068595D"/>
    <w:rsid w:val="00685D46"/>
    <w:rsid w:val="00691FEB"/>
    <w:rsid w:val="006923CE"/>
    <w:rsid w:val="00693731"/>
    <w:rsid w:val="006A29CC"/>
    <w:rsid w:val="006A3BC0"/>
    <w:rsid w:val="006A523A"/>
    <w:rsid w:val="006A7B04"/>
    <w:rsid w:val="006B1B41"/>
    <w:rsid w:val="006B4850"/>
    <w:rsid w:val="006B5943"/>
    <w:rsid w:val="006C098C"/>
    <w:rsid w:val="006C589C"/>
    <w:rsid w:val="006C6C39"/>
    <w:rsid w:val="006C7B4E"/>
    <w:rsid w:val="006D465B"/>
    <w:rsid w:val="006D7F7A"/>
    <w:rsid w:val="006E68F0"/>
    <w:rsid w:val="006E73D7"/>
    <w:rsid w:val="006F01E9"/>
    <w:rsid w:val="006F6B43"/>
    <w:rsid w:val="006F7FE6"/>
    <w:rsid w:val="006F7FFD"/>
    <w:rsid w:val="00702957"/>
    <w:rsid w:val="007066A0"/>
    <w:rsid w:val="00706A7E"/>
    <w:rsid w:val="00710780"/>
    <w:rsid w:val="007114DA"/>
    <w:rsid w:val="0071175C"/>
    <w:rsid w:val="00711978"/>
    <w:rsid w:val="00711F2A"/>
    <w:rsid w:val="0071387D"/>
    <w:rsid w:val="00713EF6"/>
    <w:rsid w:val="007145A3"/>
    <w:rsid w:val="00723134"/>
    <w:rsid w:val="0072396A"/>
    <w:rsid w:val="007308E3"/>
    <w:rsid w:val="00732562"/>
    <w:rsid w:val="00732A07"/>
    <w:rsid w:val="00733550"/>
    <w:rsid w:val="00733F03"/>
    <w:rsid w:val="00737075"/>
    <w:rsid w:val="00737CF9"/>
    <w:rsid w:val="00737D75"/>
    <w:rsid w:val="00740EA0"/>
    <w:rsid w:val="00743B5A"/>
    <w:rsid w:val="00750692"/>
    <w:rsid w:val="0075609B"/>
    <w:rsid w:val="00760615"/>
    <w:rsid w:val="0076169A"/>
    <w:rsid w:val="0076518D"/>
    <w:rsid w:val="007651B8"/>
    <w:rsid w:val="007678D0"/>
    <w:rsid w:val="00774072"/>
    <w:rsid w:val="00775990"/>
    <w:rsid w:val="0078436A"/>
    <w:rsid w:val="0078640C"/>
    <w:rsid w:val="00791626"/>
    <w:rsid w:val="00795005"/>
    <w:rsid w:val="007A082A"/>
    <w:rsid w:val="007A0BA7"/>
    <w:rsid w:val="007A3E00"/>
    <w:rsid w:val="007A3F5F"/>
    <w:rsid w:val="007A696F"/>
    <w:rsid w:val="007B4B07"/>
    <w:rsid w:val="007C2278"/>
    <w:rsid w:val="007C4321"/>
    <w:rsid w:val="007D00B5"/>
    <w:rsid w:val="007D0E4C"/>
    <w:rsid w:val="007E0BAB"/>
    <w:rsid w:val="007E2550"/>
    <w:rsid w:val="007F064D"/>
    <w:rsid w:val="00800972"/>
    <w:rsid w:val="0080208C"/>
    <w:rsid w:val="00803742"/>
    <w:rsid w:val="00811B9B"/>
    <w:rsid w:val="00817F6B"/>
    <w:rsid w:val="00821482"/>
    <w:rsid w:val="00823440"/>
    <w:rsid w:val="0082760A"/>
    <w:rsid w:val="00830FFD"/>
    <w:rsid w:val="0083507B"/>
    <w:rsid w:val="008416F4"/>
    <w:rsid w:val="00852AC4"/>
    <w:rsid w:val="00857721"/>
    <w:rsid w:val="0085798D"/>
    <w:rsid w:val="00862CF4"/>
    <w:rsid w:val="00864C92"/>
    <w:rsid w:val="00875291"/>
    <w:rsid w:val="0087740E"/>
    <w:rsid w:val="008813B0"/>
    <w:rsid w:val="00886750"/>
    <w:rsid w:val="00886782"/>
    <w:rsid w:val="008944A8"/>
    <w:rsid w:val="008A5113"/>
    <w:rsid w:val="008A573A"/>
    <w:rsid w:val="008A687C"/>
    <w:rsid w:val="008B7230"/>
    <w:rsid w:val="008B7E57"/>
    <w:rsid w:val="008C028C"/>
    <w:rsid w:val="008C1758"/>
    <w:rsid w:val="008C42A5"/>
    <w:rsid w:val="008D3A41"/>
    <w:rsid w:val="008D49D8"/>
    <w:rsid w:val="008D6CDD"/>
    <w:rsid w:val="008D7E15"/>
    <w:rsid w:val="008F2EC9"/>
    <w:rsid w:val="008F2EDA"/>
    <w:rsid w:val="008F39F8"/>
    <w:rsid w:val="00903FFC"/>
    <w:rsid w:val="00905E5B"/>
    <w:rsid w:val="00912A2E"/>
    <w:rsid w:val="009267E4"/>
    <w:rsid w:val="00931D35"/>
    <w:rsid w:val="00933D50"/>
    <w:rsid w:val="00934F15"/>
    <w:rsid w:val="00936646"/>
    <w:rsid w:val="009367BC"/>
    <w:rsid w:val="00937733"/>
    <w:rsid w:val="00937D0B"/>
    <w:rsid w:val="00942B5D"/>
    <w:rsid w:val="00947718"/>
    <w:rsid w:val="00953063"/>
    <w:rsid w:val="0095393A"/>
    <w:rsid w:val="00957927"/>
    <w:rsid w:val="00961744"/>
    <w:rsid w:val="009626DD"/>
    <w:rsid w:val="0096731F"/>
    <w:rsid w:val="00970EA7"/>
    <w:rsid w:val="00971867"/>
    <w:rsid w:val="009738FC"/>
    <w:rsid w:val="009772A6"/>
    <w:rsid w:val="0098053F"/>
    <w:rsid w:val="00986D89"/>
    <w:rsid w:val="009875F6"/>
    <w:rsid w:val="00987F91"/>
    <w:rsid w:val="00991C81"/>
    <w:rsid w:val="00992870"/>
    <w:rsid w:val="0099346C"/>
    <w:rsid w:val="009953FB"/>
    <w:rsid w:val="009A241A"/>
    <w:rsid w:val="009A44B7"/>
    <w:rsid w:val="009B09F6"/>
    <w:rsid w:val="009B0BDE"/>
    <w:rsid w:val="009C0A00"/>
    <w:rsid w:val="009C269F"/>
    <w:rsid w:val="009C399F"/>
    <w:rsid w:val="009C4FA0"/>
    <w:rsid w:val="009C7B3B"/>
    <w:rsid w:val="009E66A1"/>
    <w:rsid w:val="009F0476"/>
    <w:rsid w:val="00A04433"/>
    <w:rsid w:val="00A05970"/>
    <w:rsid w:val="00A10004"/>
    <w:rsid w:val="00A10150"/>
    <w:rsid w:val="00A269BA"/>
    <w:rsid w:val="00A3276F"/>
    <w:rsid w:val="00A5407E"/>
    <w:rsid w:val="00A55F08"/>
    <w:rsid w:val="00A56384"/>
    <w:rsid w:val="00A666EB"/>
    <w:rsid w:val="00A71A34"/>
    <w:rsid w:val="00A71DE5"/>
    <w:rsid w:val="00A81A6A"/>
    <w:rsid w:val="00A82E8C"/>
    <w:rsid w:val="00A83CF9"/>
    <w:rsid w:val="00A86F12"/>
    <w:rsid w:val="00A90048"/>
    <w:rsid w:val="00A90A1C"/>
    <w:rsid w:val="00A924BF"/>
    <w:rsid w:val="00A94EE4"/>
    <w:rsid w:val="00A962DC"/>
    <w:rsid w:val="00A97E29"/>
    <w:rsid w:val="00A97E68"/>
    <w:rsid w:val="00AA69CD"/>
    <w:rsid w:val="00AC0E4A"/>
    <w:rsid w:val="00AC3C97"/>
    <w:rsid w:val="00AD077A"/>
    <w:rsid w:val="00AD15E4"/>
    <w:rsid w:val="00AD5C7B"/>
    <w:rsid w:val="00AD647D"/>
    <w:rsid w:val="00AD6516"/>
    <w:rsid w:val="00AF20B2"/>
    <w:rsid w:val="00AF6B5F"/>
    <w:rsid w:val="00AF6DA5"/>
    <w:rsid w:val="00AF77BB"/>
    <w:rsid w:val="00B0014A"/>
    <w:rsid w:val="00B066CA"/>
    <w:rsid w:val="00B1007D"/>
    <w:rsid w:val="00B11037"/>
    <w:rsid w:val="00B13690"/>
    <w:rsid w:val="00B2232E"/>
    <w:rsid w:val="00B47111"/>
    <w:rsid w:val="00B517C7"/>
    <w:rsid w:val="00B51EA9"/>
    <w:rsid w:val="00B53F07"/>
    <w:rsid w:val="00B70358"/>
    <w:rsid w:val="00B70879"/>
    <w:rsid w:val="00B7569C"/>
    <w:rsid w:val="00B76866"/>
    <w:rsid w:val="00B8273F"/>
    <w:rsid w:val="00B83A23"/>
    <w:rsid w:val="00B86C37"/>
    <w:rsid w:val="00B92804"/>
    <w:rsid w:val="00B976D3"/>
    <w:rsid w:val="00BA0A1B"/>
    <w:rsid w:val="00BA1F50"/>
    <w:rsid w:val="00BA37EB"/>
    <w:rsid w:val="00BA765A"/>
    <w:rsid w:val="00BC0340"/>
    <w:rsid w:val="00BC1770"/>
    <w:rsid w:val="00BC2810"/>
    <w:rsid w:val="00BD0A95"/>
    <w:rsid w:val="00BD361C"/>
    <w:rsid w:val="00BD3C32"/>
    <w:rsid w:val="00BD794F"/>
    <w:rsid w:val="00BE3C06"/>
    <w:rsid w:val="00BE6555"/>
    <w:rsid w:val="00BE6883"/>
    <w:rsid w:val="00BF773F"/>
    <w:rsid w:val="00C01236"/>
    <w:rsid w:val="00C07DA1"/>
    <w:rsid w:val="00C163E2"/>
    <w:rsid w:val="00C2097E"/>
    <w:rsid w:val="00C23CD8"/>
    <w:rsid w:val="00C25B69"/>
    <w:rsid w:val="00C34BC6"/>
    <w:rsid w:val="00C44BF8"/>
    <w:rsid w:val="00C56687"/>
    <w:rsid w:val="00C66075"/>
    <w:rsid w:val="00C77ABE"/>
    <w:rsid w:val="00C90360"/>
    <w:rsid w:val="00C9329D"/>
    <w:rsid w:val="00CB008A"/>
    <w:rsid w:val="00CB1448"/>
    <w:rsid w:val="00CB409B"/>
    <w:rsid w:val="00CC170D"/>
    <w:rsid w:val="00CC2002"/>
    <w:rsid w:val="00CC6030"/>
    <w:rsid w:val="00CD4368"/>
    <w:rsid w:val="00CD48F1"/>
    <w:rsid w:val="00CD5188"/>
    <w:rsid w:val="00CD647C"/>
    <w:rsid w:val="00CE3192"/>
    <w:rsid w:val="00CE4093"/>
    <w:rsid w:val="00CE637C"/>
    <w:rsid w:val="00CF2525"/>
    <w:rsid w:val="00CF501D"/>
    <w:rsid w:val="00CF6562"/>
    <w:rsid w:val="00CF7D24"/>
    <w:rsid w:val="00D07B61"/>
    <w:rsid w:val="00D12726"/>
    <w:rsid w:val="00D179C9"/>
    <w:rsid w:val="00D35485"/>
    <w:rsid w:val="00D355D1"/>
    <w:rsid w:val="00D40F12"/>
    <w:rsid w:val="00D429C7"/>
    <w:rsid w:val="00D43BE1"/>
    <w:rsid w:val="00D456AD"/>
    <w:rsid w:val="00D5273D"/>
    <w:rsid w:val="00D63250"/>
    <w:rsid w:val="00D657BC"/>
    <w:rsid w:val="00D72418"/>
    <w:rsid w:val="00D73758"/>
    <w:rsid w:val="00D7722F"/>
    <w:rsid w:val="00D77678"/>
    <w:rsid w:val="00D803A8"/>
    <w:rsid w:val="00D826BC"/>
    <w:rsid w:val="00D858BD"/>
    <w:rsid w:val="00D9156F"/>
    <w:rsid w:val="00D95469"/>
    <w:rsid w:val="00D96468"/>
    <w:rsid w:val="00DA0DB8"/>
    <w:rsid w:val="00DA1E29"/>
    <w:rsid w:val="00DA460A"/>
    <w:rsid w:val="00DB14C0"/>
    <w:rsid w:val="00DB3593"/>
    <w:rsid w:val="00DB43CC"/>
    <w:rsid w:val="00DC074C"/>
    <w:rsid w:val="00DC7790"/>
    <w:rsid w:val="00DD1C65"/>
    <w:rsid w:val="00DD20A0"/>
    <w:rsid w:val="00DD69C1"/>
    <w:rsid w:val="00DD710C"/>
    <w:rsid w:val="00DE1864"/>
    <w:rsid w:val="00DE2BC6"/>
    <w:rsid w:val="00DF0F6D"/>
    <w:rsid w:val="00DF35B6"/>
    <w:rsid w:val="00DF5F24"/>
    <w:rsid w:val="00E03C12"/>
    <w:rsid w:val="00E134FA"/>
    <w:rsid w:val="00E13A0E"/>
    <w:rsid w:val="00E16F9C"/>
    <w:rsid w:val="00E2107C"/>
    <w:rsid w:val="00E21355"/>
    <w:rsid w:val="00E23FCC"/>
    <w:rsid w:val="00E26A4B"/>
    <w:rsid w:val="00E26C98"/>
    <w:rsid w:val="00E27481"/>
    <w:rsid w:val="00E30152"/>
    <w:rsid w:val="00E31C1C"/>
    <w:rsid w:val="00E33230"/>
    <w:rsid w:val="00E37DD1"/>
    <w:rsid w:val="00E4230C"/>
    <w:rsid w:val="00E4712A"/>
    <w:rsid w:val="00E51BA8"/>
    <w:rsid w:val="00E53B4A"/>
    <w:rsid w:val="00E54C41"/>
    <w:rsid w:val="00E60B3E"/>
    <w:rsid w:val="00E63A53"/>
    <w:rsid w:val="00E674A2"/>
    <w:rsid w:val="00E708D4"/>
    <w:rsid w:val="00E71040"/>
    <w:rsid w:val="00E7113F"/>
    <w:rsid w:val="00E75532"/>
    <w:rsid w:val="00E8119B"/>
    <w:rsid w:val="00E852E5"/>
    <w:rsid w:val="00E86A42"/>
    <w:rsid w:val="00EA3578"/>
    <w:rsid w:val="00EB23FB"/>
    <w:rsid w:val="00EB4AE8"/>
    <w:rsid w:val="00EB63CD"/>
    <w:rsid w:val="00EB79CA"/>
    <w:rsid w:val="00EB7CF5"/>
    <w:rsid w:val="00EC36CB"/>
    <w:rsid w:val="00EC7915"/>
    <w:rsid w:val="00ED671F"/>
    <w:rsid w:val="00EE07D0"/>
    <w:rsid w:val="00EE0F13"/>
    <w:rsid w:val="00EE1D25"/>
    <w:rsid w:val="00EE1F03"/>
    <w:rsid w:val="00EE4474"/>
    <w:rsid w:val="00EE78B1"/>
    <w:rsid w:val="00EF1DF3"/>
    <w:rsid w:val="00EF4EB2"/>
    <w:rsid w:val="00EF70EE"/>
    <w:rsid w:val="00F007AB"/>
    <w:rsid w:val="00F06B91"/>
    <w:rsid w:val="00F1308C"/>
    <w:rsid w:val="00F13DE6"/>
    <w:rsid w:val="00F17015"/>
    <w:rsid w:val="00F23E73"/>
    <w:rsid w:val="00F314F3"/>
    <w:rsid w:val="00F31541"/>
    <w:rsid w:val="00F33308"/>
    <w:rsid w:val="00F33AAE"/>
    <w:rsid w:val="00F41196"/>
    <w:rsid w:val="00F431DC"/>
    <w:rsid w:val="00F46A7F"/>
    <w:rsid w:val="00F52C4B"/>
    <w:rsid w:val="00F540F3"/>
    <w:rsid w:val="00F57D9F"/>
    <w:rsid w:val="00F61285"/>
    <w:rsid w:val="00F734CD"/>
    <w:rsid w:val="00F801DB"/>
    <w:rsid w:val="00F80E94"/>
    <w:rsid w:val="00F839A2"/>
    <w:rsid w:val="00F85170"/>
    <w:rsid w:val="00F86CC8"/>
    <w:rsid w:val="00F91BC2"/>
    <w:rsid w:val="00F953FF"/>
    <w:rsid w:val="00F97BF2"/>
    <w:rsid w:val="00FA0EE7"/>
    <w:rsid w:val="00FB4DE7"/>
    <w:rsid w:val="00FC1F65"/>
    <w:rsid w:val="00FC2533"/>
    <w:rsid w:val="00FD03E0"/>
    <w:rsid w:val="00FD6B95"/>
    <w:rsid w:val="00FE142F"/>
    <w:rsid w:val="00FE5F5E"/>
    <w:rsid w:val="00FF294D"/>
    <w:rsid w:val="00FF2962"/>
    <w:rsid w:val="00FF33CB"/>
    <w:rsid w:val="00FF6B36"/>
    <w:rsid w:val="1C383E72"/>
  </w:rsids>
  <m:mathPr>
    <m:mathFont m:val="Cambria Math"/>
    <m:brkBin m:val="before"/>
    <m:brkBinSub m:val="--"/>
    <m:smallFrac m:val="0"/>
    <m:dispDef/>
    <m:lMargin m:val="0"/>
    <m:rMargin m:val="0"/>
    <m:defJc m:val="centerGroup"/>
    <m:wrapIndent m:val="1440"/>
    <m:intLim m:val="subSup"/>
    <m:naryLim m:val="undOvr"/>
  </m:mathPr>
  <w:themeFontLang w:val="hr-H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ED8C8"/>
  <w15:docId w15:val="{0DC4F6D9-A493-4109-B528-699CAC460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hr-HR" w:eastAsia="hr-HR" w:bidi="ar-SA"/>
      </w:rPr>
    </w:rPrDefault>
    <w:pPrDefault>
      <w:pPr>
        <w:spacing w:before="120"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10A6"/>
  </w:style>
  <w:style w:type="paragraph" w:styleId="Heading1">
    <w:name w:val="heading 1"/>
    <w:basedOn w:val="Normal"/>
    <w:next w:val="Normal"/>
    <w:link w:val="Heading1Char"/>
    <w:uiPriority w:val="9"/>
    <w:qFormat/>
    <w:rsid w:val="006E46C0"/>
    <w:pPr>
      <w:keepNext/>
      <w:keepLines/>
      <w:numPr>
        <w:numId w:val="5"/>
      </w:numP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E46C0"/>
    <w:pPr>
      <w:keepNext/>
      <w:keepLines/>
      <w:numPr>
        <w:ilvl w:val="1"/>
        <w:numId w:val="5"/>
      </w:numPr>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A55F7F"/>
    <w:pPr>
      <w:keepNext/>
      <w:keepLines/>
      <w:numPr>
        <w:ilvl w:val="2"/>
        <w:numId w:val="5"/>
      </w:numPr>
      <w:spacing w:before="40" w:after="0"/>
      <w:outlineLvl w:val="2"/>
    </w:pPr>
    <w:rPr>
      <w:rFonts w:asciiTheme="majorHAnsi" w:eastAsiaTheme="majorEastAsia" w:hAnsiTheme="majorHAnsi" w:cstheme="majorBidi"/>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rsid w:val="008D49D8"/>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uiPriority w:val="9"/>
    <w:rsid w:val="006E46C0"/>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6E46C0"/>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A55F7F"/>
    <w:rPr>
      <w:rFonts w:asciiTheme="majorHAnsi" w:eastAsiaTheme="majorEastAsia" w:hAnsiTheme="majorHAnsi" w:cstheme="majorBidi"/>
      <w:sz w:val="24"/>
      <w:szCs w:val="24"/>
    </w:rPr>
  </w:style>
  <w:style w:type="paragraph" w:styleId="Caption">
    <w:name w:val="caption"/>
    <w:basedOn w:val="Normal"/>
    <w:next w:val="Normal"/>
    <w:uiPriority w:val="35"/>
    <w:unhideWhenUsed/>
    <w:qFormat/>
    <w:rsid w:val="00A55F7F"/>
    <w:pPr>
      <w:spacing w:after="200" w:line="240" w:lineRule="auto"/>
      <w:jc w:val="center"/>
    </w:pPr>
    <w:rPr>
      <w:i/>
      <w:iCs/>
      <w:color w:val="44546A" w:themeColor="text2"/>
      <w:szCs w:val="18"/>
    </w:rPr>
  </w:style>
  <w:style w:type="paragraph" w:styleId="NoSpacing">
    <w:name w:val="No Spacing"/>
    <w:uiPriority w:val="1"/>
    <w:qFormat/>
    <w:rsid w:val="00C337F6"/>
    <w:pPr>
      <w:spacing w:after="0" w:line="240" w:lineRule="auto"/>
    </w:pPr>
    <w:rPr>
      <w:lang w:val="en-US"/>
    </w:rPr>
  </w:style>
  <w:style w:type="character" w:styleId="Hyperlink">
    <w:name w:val="Hyperlink"/>
    <w:basedOn w:val="DefaultParagraphFont"/>
    <w:uiPriority w:val="99"/>
    <w:unhideWhenUsed/>
    <w:rsid w:val="00C337F6"/>
    <w:rPr>
      <w:color w:val="0563C1" w:themeColor="hyperlink"/>
      <w:u w:val="single"/>
    </w:rPr>
  </w:style>
  <w:style w:type="character" w:customStyle="1" w:styleId="markedcontent">
    <w:name w:val="markedcontent"/>
    <w:basedOn w:val="DefaultParagraphFont"/>
    <w:rsid w:val="00525B76"/>
  </w:style>
  <w:style w:type="character" w:styleId="PlaceholderText">
    <w:name w:val="Placeholder Text"/>
    <w:basedOn w:val="DefaultParagraphFont"/>
    <w:uiPriority w:val="99"/>
    <w:semiHidden/>
    <w:rsid w:val="006C34AE"/>
    <w:rPr>
      <w:color w:val="808080"/>
    </w:rPr>
  </w:style>
  <w:style w:type="paragraph" w:styleId="ListParagraph">
    <w:name w:val="List Paragraph"/>
    <w:basedOn w:val="Normal"/>
    <w:uiPriority w:val="34"/>
    <w:qFormat/>
    <w:rsid w:val="00662419"/>
    <w:pPr>
      <w:ind w:left="720"/>
      <w:contextualSpacing/>
    </w:pPr>
  </w:style>
  <w:style w:type="paragraph" w:styleId="TOCHeading">
    <w:name w:val="TOC Heading"/>
    <w:basedOn w:val="Heading1"/>
    <w:next w:val="Normal"/>
    <w:uiPriority w:val="39"/>
    <w:unhideWhenUsed/>
    <w:qFormat/>
    <w:rsid w:val="008B318C"/>
    <w:pPr>
      <w:numPr>
        <w:numId w:val="0"/>
      </w:numPr>
      <w:spacing w:before="240"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344581"/>
    <w:pPr>
      <w:tabs>
        <w:tab w:val="left" w:pos="440"/>
        <w:tab w:val="right" w:leader="dot" w:pos="9016"/>
      </w:tabs>
      <w:spacing w:after="100"/>
      <w:pPrChange w:id="0" w:author="Luciano Kostelac" w:date="2023-02-16T03:15:00Z">
        <w:pPr>
          <w:tabs>
            <w:tab w:val="left" w:pos="440"/>
            <w:tab w:val="right" w:leader="dot" w:pos="9016"/>
          </w:tabs>
          <w:spacing w:before="120" w:after="100" w:line="360" w:lineRule="auto"/>
          <w:jc w:val="both"/>
        </w:pPr>
      </w:pPrChange>
    </w:pPr>
    <w:rPr>
      <w:rPrChange w:id="0" w:author="Luciano Kostelac" w:date="2023-02-16T03:15:00Z">
        <w:rPr>
          <w:sz w:val="24"/>
          <w:szCs w:val="24"/>
          <w:lang w:val="hr-HR" w:eastAsia="hr-HR" w:bidi="ar-SA"/>
        </w:rPr>
      </w:rPrChange>
    </w:rPr>
  </w:style>
  <w:style w:type="paragraph" w:styleId="TOC2">
    <w:name w:val="toc 2"/>
    <w:basedOn w:val="Normal"/>
    <w:next w:val="Normal"/>
    <w:autoRedefine/>
    <w:uiPriority w:val="39"/>
    <w:unhideWhenUsed/>
    <w:rsid w:val="008B318C"/>
    <w:pPr>
      <w:spacing w:after="100"/>
      <w:ind w:left="240"/>
    </w:pPr>
  </w:style>
  <w:style w:type="paragraph" w:styleId="TableofFigures">
    <w:name w:val="table of figures"/>
    <w:basedOn w:val="Normal"/>
    <w:next w:val="Normal"/>
    <w:uiPriority w:val="99"/>
    <w:unhideWhenUsed/>
    <w:rsid w:val="00F02AE2"/>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937D0B"/>
    <w:pPr>
      <w:spacing w:before="0" w:after="0" w:line="240" w:lineRule="auto"/>
      <w:jc w:val="left"/>
    </w:pPr>
  </w:style>
  <w:style w:type="paragraph" w:styleId="NormalWeb">
    <w:name w:val="Normal (Web)"/>
    <w:basedOn w:val="Normal"/>
    <w:uiPriority w:val="99"/>
    <w:semiHidden/>
    <w:unhideWhenUsed/>
    <w:rsid w:val="008A573A"/>
    <w:pPr>
      <w:spacing w:before="100" w:beforeAutospacing="1" w:after="100" w:afterAutospacing="1" w:line="240" w:lineRule="auto"/>
      <w:jc w:val="left"/>
    </w:pPr>
  </w:style>
  <w:style w:type="paragraph" w:customStyle="1" w:styleId="Default">
    <w:name w:val="Default"/>
    <w:rsid w:val="00EB79CA"/>
    <w:pPr>
      <w:autoSpaceDE w:val="0"/>
      <w:autoSpaceDN w:val="0"/>
      <w:adjustRightInd w:val="0"/>
      <w:spacing w:before="0" w:after="0" w:line="240" w:lineRule="auto"/>
      <w:jc w:val="left"/>
    </w:pPr>
    <w:rPr>
      <w:rFonts w:eastAsiaTheme="minorEastAsia"/>
      <w:color w:val="000000"/>
      <w:lang w:val="en-US" w:eastAsia="ja-JP"/>
    </w:rPr>
  </w:style>
  <w:style w:type="character" w:customStyle="1" w:styleId="UnresolvedMention1">
    <w:name w:val="Unresolved Mention1"/>
    <w:basedOn w:val="DefaultParagraphFont"/>
    <w:uiPriority w:val="99"/>
    <w:semiHidden/>
    <w:unhideWhenUsed/>
    <w:rsid w:val="00830FFD"/>
    <w:rPr>
      <w:color w:val="605E5C"/>
      <w:shd w:val="clear" w:color="auto" w:fill="E1DFDD"/>
    </w:rPr>
  </w:style>
  <w:style w:type="paragraph" w:styleId="Header">
    <w:name w:val="header"/>
    <w:basedOn w:val="Normal"/>
    <w:link w:val="HeaderChar"/>
    <w:uiPriority w:val="99"/>
    <w:unhideWhenUsed/>
    <w:rsid w:val="003E540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E5406"/>
  </w:style>
  <w:style w:type="paragraph" w:styleId="Footer">
    <w:name w:val="footer"/>
    <w:basedOn w:val="Normal"/>
    <w:link w:val="FooterChar"/>
    <w:uiPriority w:val="99"/>
    <w:unhideWhenUsed/>
    <w:rsid w:val="003E540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E5406"/>
  </w:style>
  <w:style w:type="character" w:styleId="CommentReference">
    <w:name w:val="annotation reference"/>
    <w:basedOn w:val="DefaultParagraphFont"/>
    <w:uiPriority w:val="99"/>
    <w:semiHidden/>
    <w:unhideWhenUsed/>
    <w:rsid w:val="004049AA"/>
    <w:rPr>
      <w:sz w:val="16"/>
      <w:szCs w:val="16"/>
    </w:rPr>
  </w:style>
  <w:style w:type="paragraph" w:styleId="CommentText">
    <w:name w:val="annotation text"/>
    <w:basedOn w:val="Normal"/>
    <w:link w:val="CommentTextChar"/>
    <w:uiPriority w:val="99"/>
    <w:unhideWhenUsed/>
    <w:rsid w:val="004049AA"/>
    <w:pPr>
      <w:spacing w:line="240" w:lineRule="auto"/>
    </w:pPr>
    <w:rPr>
      <w:sz w:val="20"/>
      <w:szCs w:val="20"/>
    </w:rPr>
  </w:style>
  <w:style w:type="character" w:customStyle="1" w:styleId="CommentTextChar">
    <w:name w:val="Comment Text Char"/>
    <w:basedOn w:val="DefaultParagraphFont"/>
    <w:link w:val="CommentText"/>
    <w:uiPriority w:val="99"/>
    <w:rsid w:val="004049AA"/>
    <w:rPr>
      <w:sz w:val="20"/>
      <w:szCs w:val="20"/>
    </w:rPr>
  </w:style>
  <w:style w:type="paragraph" w:styleId="CommentSubject">
    <w:name w:val="annotation subject"/>
    <w:basedOn w:val="CommentText"/>
    <w:next w:val="CommentText"/>
    <w:link w:val="CommentSubjectChar"/>
    <w:uiPriority w:val="99"/>
    <w:semiHidden/>
    <w:unhideWhenUsed/>
    <w:rsid w:val="004049AA"/>
    <w:rPr>
      <w:b/>
      <w:bCs/>
    </w:rPr>
  </w:style>
  <w:style w:type="character" w:customStyle="1" w:styleId="CommentSubjectChar">
    <w:name w:val="Comment Subject Char"/>
    <w:basedOn w:val="CommentTextChar"/>
    <w:link w:val="CommentSubject"/>
    <w:uiPriority w:val="99"/>
    <w:semiHidden/>
    <w:rsid w:val="004049AA"/>
    <w:rPr>
      <w:b/>
      <w:bCs/>
      <w:sz w:val="20"/>
      <w:szCs w:val="20"/>
    </w:rPr>
  </w:style>
  <w:style w:type="paragraph" w:styleId="BalloonText">
    <w:name w:val="Balloon Text"/>
    <w:basedOn w:val="Normal"/>
    <w:link w:val="BalloonTextChar"/>
    <w:uiPriority w:val="99"/>
    <w:semiHidden/>
    <w:unhideWhenUsed/>
    <w:rsid w:val="004049A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49AA"/>
    <w:rPr>
      <w:rFonts w:ascii="Segoe UI" w:hAnsi="Segoe UI" w:cs="Segoe UI"/>
      <w:sz w:val="18"/>
      <w:szCs w:val="18"/>
    </w:rPr>
  </w:style>
  <w:style w:type="character" w:styleId="FollowedHyperlink">
    <w:name w:val="FollowedHyperlink"/>
    <w:basedOn w:val="DefaultParagraphFont"/>
    <w:uiPriority w:val="99"/>
    <w:semiHidden/>
    <w:unhideWhenUsed/>
    <w:rsid w:val="009C399F"/>
    <w:rPr>
      <w:color w:val="954F72" w:themeColor="followedHyperlink"/>
      <w:u w:val="single"/>
    </w:rPr>
  </w:style>
  <w:style w:type="table" w:styleId="TableGrid">
    <w:name w:val="Table Grid"/>
    <w:basedOn w:val="TableNormal"/>
    <w:uiPriority w:val="39"/>
    <w:rsid w:val="0073355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8234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95573">
      <w:bodyDiv w:val="1"/>
      <w:marLeft w:val="0"/>
      <w:marRight w:val="0"/>
      <w:marTop w:val="0"/>
      <w:marBottom w:val="0"/>
      <w:divBdr>
        <w:top w:val="none" w:sz="0" w:space="0" w:color="auto"/>
        <w:left w:val="none" w:sz="0" w:space="0" w:color="auto"/>
        <w:bottom w:val="none" w:sz="0" w:space="0" w:color="auto"/>
        <w:right w:val="none" w:sz="0" w:space="0" w:color="auto"/>
      </w:divBdr>
    </w:div>
    <w:div w:id="177231917">
      <w:bodyDiv w:val="1"/>
      <w:marLeft w:val="0"/>
      <w:marRight w:val="0"/>
      <w:marTop w:val="0"/>
      <w:marBottom w:val="0"/>
      <w:divBdr>
        <w:top w:val="none" w:sz="0" w:space="0" w:color="auto"/>
        <w:left w:val="none" w:sz="0" w:space="0" w:color="auto"/>
        <w:bottom w:val="none" w:sz="0" w:space="0" w:color="auto"/>
        <w:right w:val="none" w:sz="0" w:space="0" w:color="auto"/>
      </w:divBdr>
      <w:divsChild>
        <w:div w:id="1678574816">
          <w:marLeft w:val="0"/>
          <w:marRight w:val="0"/>
          <w:marTop w:val="0"/>
          <w:marBottom w:val="0"/>
          <w:divBdr>
            <w:top w:val="none" w:sz="0" w:space="0" w:color="auto"/>
            <w:left w:val="none" w:sz="0" w:space="0" w:color="auto"/>
            <w:bottom w:val="none" w:sz="0" w:space="0" w:color="auto"/>
            <w:right w:val="none" w:sz="0" w:space="0" w:color="auto"/>
          </w:divBdr>
        </w:div>
      </w:divsChild>
    </w:div>
    <w:div w:id="396755682">
      <w:bodyDiv w:val="1"/>
      <w:marLeft w:val="0"/>
      <w:marRight w:val="0"/>
      <w:marTop w:val="0"/>
      <w:marBottom w:val="0"/>
      <w:divBdr>
        <w:top w:val="none" w:sz="0" w:space="0" w:color="auto"/>
        <w:left w:val="none" w:sz="0" w:space="0" w:color="auto"/>
        <w:bottom w:val="none" w:sz="0" w:space="0" w:color="auto"/>
        <w:right w:val="none" w:sz="0" w:space="0" w:color="auto"/>
      </w:divBdr>
      <w:divsChild>
        <w:div w:id="35783561">
          <w:marLeft w:val="0"/>
          <w:marRight w:val="0"/>
          <w:marTop w:val="0"/>
          <w:marBottom w:val="0"/>
          <w:divBdr>
            <w:top w:val="none" w:sz="0" w:space="0" w:color="auto"/>
            <w:left w:val="none" w:sz="0" w:space="0" w:color="auto"/>
            <w:bottom w:val="none" w:sz="0" w:space="0" w:color="auto"/>
            <w:right w:val="none" w:sz="0" w:space="0" w:color="auto"/>
          </w:divBdr>
        </w:div>
      </w:divsChild>
    </w:div>
    <w:div w:id="727266085">
      <w:bodyDiv w:val="1"/>
      <w:marLeft w:val="0"/>
      <w:marRight w:val="0"/>
      <w:marTop w:val="0"/>
      <w:marBottom w:val="0"/>
      <w:divBdr>
        <w:top w:val="none" w:sz="0" w:space="0" w:color="auto"/>
        <w:left w:val="none" w:sz="0" w:space="0" w:color="auto"/>
        <w:bottom w:val="none" w:sz="0" w:space="0" w:color="auto"/>
        <w:right w:val="none" w:sz="0" w:space="0" w:color="auto"/>
      </w:divBdr>
    </w:div>
    <w:div w:id="1398866170">
      <w:bodyDiv w:val="1"/>
      <w:marLeft w:val="0"/>
      <w:marRight w:val="0"/>
      <w:marTop w:val="0"/>
      <w:marBottom w:val="0"/>
      <w:divBdr>
        <w:top w:val="none" w:sz="0" w:space="0" w:color="auto"/>
        <w:left w:val="none" w:sz="0" w:space="0" w:color="auto"/>
        <w:bottom w:val="none" w:sz="0" w:space="0" w:color="auto"/>
        <w:right w:val="none" w:sz="0" w:space="0" w:color="auto"/>
      </w:divBdr>
    </w:div>
    <w:div w:id="1558852969">
      <w:bodyDiv w:val="1"/>
      <w:marLeft w:val="0"/>
      <w:marRight w:val="0"/>
      <w:marTop w:val="0"/>
      <w:marBottom w:val="0"/>
      <w:divBdr>
        <w:top w:val="none" w:sz="0" w:space="0" w:color="auto"/>
        <w:left w:val="none" w:sz="0" w:space="0" w:color="auto"/>
        <w:bottom w:val="none" w:sz="0" w:space="0" w:color="auto"/>
        <w:right w:val="none" w:sz="0" w:space="0" w:color="auto"/>
      </w:divBdr>
    </w:div>
    <w:div w:id="1601253756">
      <w:bodyDiv w:val="1"/>
      <w:marLeft w:val="0"/>
      <w:marRight w:val="0"/>
      <w:marTop w:val="0"/>
      <w:marBottom w:val="0"/>
      <w:divBdr>
        <w:top w:val="none" w:sz="0" w:space="0" w:color="auto"/>
        <w:left w:val="none" w:sz="0" w:space="0" w:color="auto"/>
        <w:bottom w:val="none" w:sz="0" w:space="0" w:color="auto"/>
        <w:right w:val="none" w:sz="0" w:space="0" w:color="auto"/>
      </w:divBdr>
      <w:divsChild>
        <w:div w:id="332339374">
          <w:marLeft w:val="0"/>
          <w:marRight w:val="0"/>
          <w:marTop w:val="0"/>
          <w:marBottom w:val="0"/>
          <w:divBdr>
            <w:top w:val="none" w:sz="0" w:space="0" w:color="auto"/>
            <w:left w:val="none" w:sz="0" w:space="0" w:color="auto"/>
            <w:bottom w:val="none" w:sz="0" w:space="0" w:color="auto"/>
            <w:right w:val="none" w:sz="0" w:space="0" w:color="auto"/>
          </w:divBdr>
          <w:divsChild>
            <w:div w:id="1752964832">
              <w:marLeft w:val="0"/>
              <w:marRight w:val="0"/>
              <w:marTop w:val="0"/>
              <w:marBottom w:val="0"/>
              <w:divBdr>
                <w:top w:val="none" w:sz="0" w:space="0" w:color="auto"/>
                <w:left w:val="none" w:sz="0" w:space="0" w:color="auto"/>
                <w:bottom w:val="none" w:sz="0" w:space="0" w:color="auto"/>
                <w:right w:val="none" w:sz="0" w:space="0" w:color="auto"/>
              </w:divBdr>
            </w:div>
            <w:div w:id="2103716535">
              <w:marLeft w:val="0"/>
              <w:marRight w:val="0"/>
              <w:marTop w:val="0"/>
              <w:marBottom w:val="0"/>
              <w:divBdr>
                <w:top w:val="none" w:sz="0" w:space="0" w:color="auto"/>
                <w:left w:val="none" w:sz="0" w:space="0" w:color="auto"/>
                <w:bottom w:val="none" w:sz="0" w:space="0" w:color="auto"/>
                <w:right w:val="none" w:sz="0" w:space="0" w:color="auto"/>
              </w:divBdr>
            </w:div>
            <w:div w:id="1438210752">
              <w:marLeft w:val="0"/>
              <w:marRight w:val="0"/>
              <w:marTop w:val="0"/>
              <w:marBottom w:val="0"/>
              <w:divBdr>
                <w:top w:val="none" w:sz="0" w:space="0" w:color="auto"/>
                <w:left w:val="none" w:sz="0" w:space="0" w:color="auto"/>
                <w:bottom w:val="none" w:sz="0" w:space="0" w:color="auto"/>
                <w:right w:val="none" w:sz="0" w:space="0" w:color="auto"/>
              </w:divBdr>
            </w:div>
            <w:div w:id="215505762">
              <w:marLeft w:val="0"/>
              <w:marRight w:val="0"/>
              <w:marTop w:val="0"/>
              <w:marBottom w:val="0"/>
              <w:divBdr>
                <w:top w:val="none" w:sz="0" w:space="0" w:color="auto"/>
                <w:left w:val="none" w:sz="0" w:space="0" w:color="auto"/>
                <w:bottom w:val="none" w:sz="0" w:space="0" w:color="auto"/>
                <w:right w:val="none" w:sz="0" w:space="0" w:color="auto"/>
              </w:divBdr>
            </w:div>
            <w:div w:id="1498882375">
              <w:marLeft w:val="0"/>
              <w:marRight w:val="0"/>
              <w:marTop w:val="0"/>
              <w:marBottom w:val="0"/>
              <w:divBdr>
                <w:top w:val="none" w:sz="0" w:space="0" w:color="auto"/>
                <w:left w:val="none" w:sz="0" w:space="0" w:color="auto"/>
                <w:bottom w:val="none" w:sz="0" w:space="0" w:color="auto"/>
                <w:right w:val="none" w:sz="0" w:space="0" w:color="auto"/>
              </w:divBdr>
            </w:div>
            <w:div w:id="1106853838">
              <w:marLeft w:val="0"/>
              <w:marRight w:val="0"/>
              <w:marTop w:val="0"/>
              <w:marBottom w:val="0"/>
              <w:divBdr>
                <w:top w:val="none" w:sz="0" w:space="0" w:color="auto"/>
                <w:left w:val="none" w:sz="0" w:space="0" w:color="auto"/>
                <w:bottom w:val="none" w:sz="0" w:space="0" w:color="auto"/>
                <w:right w:val="none" w:sz="0" w:space="0" w:color="auto"/>
              </w:divBdr>
            </w:div>
            <w:div w:id="1583024584">
              <w:marLeft w:val="0"/>
              <w:marRight w:val="0"/>
              <w:marTop w:val="0"/>
              <w:marBottom w:val="0"/>
              <w:divBdr>
                <w:top w:val="none" w:sz="0" w:space="0" w:color="auto"/>
                <w:left w:val="none" w:sz="0" w:space="0" w:color="auto"/>
                <w:bottom w:val="none" w:sz="0" w:space="0" w:color="auto"/>
                <w:right w:val="none" w:sz="0" w:space="0" w:color="auto"/>
              </w:divBdr>
            </w:div>
            <w:div w:id="1291130135">
              <w:marLeft w:val="0"/>
              <w:marRight w:val="0"/>
              <w:marTop w:val="0"/>
              <w:marBottom w:val="0"/>
              <w:divBdr>
                <w:top w:val="none" w:sz="0" w:space="0" w:color="auto"/>
                <w:left w:val="none" w:sz="0" w:space="0" w:color="auto"/>
                <w:bottom w:val="none" w:sz="0" w:space="0" w:color="auto"/>
                <w:right w:val="none" w:sz="0" w:space="0" w:color="auto"/>
              </w:divBdr>
            </w:div>
            <w:div w:id="875461386">
              <w:marLeft w:val="0"/>
              <w:marRight w:val="0"/>
              <w:marTop w:val="0"/>
              <w:marBottom w:val="0"/>
              <w:divBdr>
                <w:top w:val="none" w:sz="0" w:space="0" w:color="auto"/>
                <w:left w:val="none" w:sz="0" w:space="0" w:color="auto"/>
                <w:bottom w:val="none" w:sz="0" w:space="0" w:color="auto"/>
                <w:right w:val="none" w:sz="0" w:space="0" w:color="auto"/>
              </w:divBdr>
            </w:div>
            <w:div w:id="1747453061">
              <w:marLeft w:val="0"/>
              <w:marRight w:val="0"/>
              <w:marTop w:val="0"/>
              <w:marBottom w:val="0"/>
              <w:divBdr>
                <w:top w:val="none" w:sz="0" w:space="0" w:color="auto"/>
                <w:left w:val="none" w:sz="0" w:space="0" w:color="auto"/>
                <w:bottom w:val="none" w:sz="0" w:space="0" w:color="auto"/>
                <w:right w:val="none" w:sz="0" w:space="0" w:color="auto"/>
              </w:divBdr>
            </w:div>
            <w:div w:id="1814834127">
              <w:marLeft w:val="0"/>
              <w:marRight w:val="0"/>
              <w:marTop w:val="0"/>
              <w:marBottom w:val="0"/>
              <w:divBdr>
                <w:top w:val="none" w:sz="0" w:space="0" w:color="auto"/>
                <w:left w:val="none" w:sz="0" w:space="0" w:color="auto"/>
                <w:bottom w:val="none" w:sz="0" w:space="0" w:color="auto"/>
                <w:right w:val="none" w:sz="0" w:space="0" w:color="auto"/>
              </w:divBdr>
            </w:div>
            <w:div w:id="954946844">
              <w:marLeft w:val="0"/>
              <w:marRight w:val="0"/>
              <w:marTop w:val="0"/>
              <w:marBottom w:val="0"/>
              <w:divBdr>
                <w:top w:val="none" w:sz="0" w:space="0" w:color="auto"/>
                <w:left w:val="none" w:sz="0" w:space="0" w:color="auto"/>
                <w:bottom w:val="none" w:sz="0" w:space="0" w:color="auto"/>
                <w:right w:val="none" w:sz="0" w:space="0" w:color="auto"/>
              </w:divBdr>
            </w:div>
            <w:div w:id="956136619">
              <w:marLeft w:val="0"/>
              <w:marRight w:val="0"/>
              <w:marTop w:val="0"/>
              <w:marBottom w:val="0"/>
              <w:divBdr>
                <w:top w:val="none" w:sz="0" w:space="0" w:color="auto"/>
                <w:left w:val="none" w:sz="0" w:space="0" w:color="auto"/>
                <w:bottom w:val="none" w:sz="0" w:space="0" w:color="auto"/>
                <w:right w:val="none" w:sz="0" w:space="0" w:color="auto"/>
              </w:divBdr>
            </w:div>
            <w:div w:id="1736662152">
              <w:marLeft w:val="0"/>
              <w:marRight w:val="0"/>
              <w:marTop w:val="0"/>
              <w:marBottom w:val="0"/>
              <w:divBdr>
                <w:top w:val="none" w:sz="0" w:space="0" w:color="auto"/>
                <w:left w:val="none" w:sz="0" w:space="0" w:color="auto"/>
                <w:bottom w:val="none" w:sz="0" w:space="0" w:color="auto"/>
                <w:right w:val="none" w:sz="0" w:space="0" w:color="auto"/>
              </w:divBdr>
            </w:div>
            <w:div w:id="1732075901">
              <w:marLeft w:val="0"/>
              <w:marRight w:val="0"/>
              <w:marTop w:val="0"/>
              <w:marBottom w:val="0"/>
              <w:divBdr>
                <w:top w:val="none" w:sz="0" w:space="0" w:color="auto"/>
                <w:left w:val="none" w:sz="0" w:space="0" w:color="auto"/>
                <w:bottom w:val="none" w:sz="0" w:space="0" w:color="auto"/>
                <w:right w:val="none" w:sz="0" w:space="0" w:color="auto"/>
              </w:divBdr>
            </w:div>
            <w:div w:id="333843986">
              <w:marLeft w:val="0"/>
              <w:marRight w:val="0"/>
              <w:marTop w:val="0"/>
              <w:marBottom w:val="0"/>
              <w:divBdr>
                <w:top w:val="none" w:sz="0" w:space="0" w:color="auto"/>
                <w:left w:val="none" w:sz="0" w:space="0" w:color="auto"/>
                <w:bottom w:val="none" w:sz="0" w:space="0" w:color="auto"/>
                <w:right w:val="none" w:sz="0" w:space="0" w:color="auto"/>
              </w:divBdr>
            </w:div>
            <w:div w:id="1352684602">
              <w:marLeft w:val="0"/>
              <w:marRight w:val="0"/>
              <w:marTop w:val="0"/>
              <w:marBottom w:val="0"/>
              <w:divBdr>
                <w:top w:val="none" w:sz="0" w:space="0" w:color="auto"/>
                <w:left w:val="none" w:sz="0" w:space="0" w:color="auto"/>
                <w:bottom w:val="none" w:sz="0" w:space="0" w:color="auto"/>
                <w:right w:val="none" w:sz="0" w:space="0" w:color="auto"/>
              </w:divBdr>
            </w:div>
            <w:div w:id="1394542712">
              <w:marLeft w:val="0"/>
              <w:marRight w:val="0"/>
              <w:marTop w:val="0"/>
              <w:marBottom w:val="0"/>
              <w:divBdr>
                <w:top w:val="none" w:sz="0" w:space="0" w:color="auto"/>
                <w:left w:val="none" w:sz="0" w:space="0" w:color="auto"/>
                <w:bottom w:val="none" w:sz="0" w:space="0" w:color="auto"/>
                <w:right w:val="none" w:sz="0" w:space="0" w:color="auto"/>
              </w:divBdr>
            </w:div>
            <w:div w:id="1598101052">
              <w:marLeft w:val="0"/>
              <w:marRight w:val="0"/>
              <w:marTop w:val="0"/>
              <w:marBottom w:val="0"/>
              <w:divBdr>
                <w:top w:val="none" w:sz="0" w:space="0" w:color="auto"/>
                <w:left w:val="none" w:sz="0" w:space="0" w:color="auto"/>
                <w:bottom w:val="none" w:sz="0" w:space="0" w:color="auto"/>
                <w:right w:val="none" w:sz="0" w:space="0" w:color="auto"/>
              </w:divBdr>
            </w:div>
            <w:div w:id="30111348">
              <w:marLeft w:val="0"/>
              <w:marRight w:val="0"/>
              <w:marTop w:val="0"/>
              <w:marBottom w:val="0"/>
              <w:divBdr>
                <w:top w:val="none" w:sz="0" w:space="0" w:color="auto"/>
                <w:left w:val="none" w:sz="0" w:space="0" w:color="auto"/>
                <w:bottom w:val="none" w:sz="0" w:space="0" w:color="auto"/>
                <w:right w:val="none" w:sz="0" w:space="0" w:color="auto"/>
              </w:divBdr>
            </w:div>
            <w:div w:id="1538396093">
              <w:marLeft w:val="0"/>
              <w:marRight w:val="0"/>
              <w:marTop w:val="0"/>
              <w:marBottom w:val="0"/>
              <w:divBdr>
                <w:top w:val="none" w:sz="0" w:space="0" w:color="auto"/>
                <w:left w:val="none" w:sz="0" w:space="0" w:color="auto"/>
                <w:bottom w:val="none" w:sz="0" w:space="0" w:color="auto"/>
                <w:right w:val="none" w:sz="0" w:space="0" w:color="auto"/>
              </w:divBdr>
            </w:div>
            <w:div w:id="1210071649">
              <w:marLeft w:val="0"/>
              <w:marRight w:val="0"/>
              <w:marTop w:val="0"/>
              <w:marBottom w:val="0"/>
              <w:divBdr>
                <w:top w:val="none" w:sz="0" w:space="0" w:color="auto"/>
                <w:left w:val="none" w:sz="0" w:space="0" w:color="auto"/>
                <w:bottom w:val="none" w:sz="0" w:space="0" w:color="auto"/>
                <w:right w:val="none" w:sz="0" w:space="0" w:color="auto"/>
              </w:divBdr>
            </w:div>
            <w:div w:id="1030571028">
              <w:marLeft w:val="0"/>
              <w:marRight w:val="0"/>
              <w:marTop w:val="0"/>
              <w:marBottom w:val="0"/>
              <w:divBdr>
                <w:top w:val="none" w:sz="0" w:space="0" w:color="auto"/>
                <w:left w:val="none" w:sz="0" w:space="0" w:color="auto"/>
                <w:bottom w:val="none" w:sz="0" w:space="0" w:color="auto"/>
                <w:right w:val="none" w:sz="0" w:space="0" w:color="auto"/>
              </w:divBdr>
            </w:div>
            <w:div w:id="1433209961">
              <w:marLeft w:val="0"/>
              <w:marRight w:val="0"/>
              <w:marTop w:val="0"/>
              <w:marBottom w:val="0"/>
              <w:divBdr>
                <w:top w:val="none" w:sz="0" w:space="0" w:color="auto"/>
                <w:left w:val="none" w:sz="0" w:space="0" w:color="auto"/>
                <w:bottom w:val="none" w:sz="0" w:space="0" w:color="auto"/>
                <w:right w:val="none" w:sz="0" w:space="0" w:color="auto"/>
              </w:divBdr>
            </w:div>
            <w:div w:id="397286054">
              <w:marLeft w:val="0"/>
              <w:marRight w:val="0"/>
              <w:marTop w:val="0"/>
              <w:marBottom w:val="0"/>
              <w:divBdr>
                <w:top w:val="none" w:sz="0" w:space="0" w:color="auto"/>
                <w:left w:val="none" w:sz="0" w:space="0" w:color="auto"/>
                <w:bottom w:val="none" w:sz="0" w:space="0" w:color="auto"/>
                <w:right w:val="none" w:sz="0" w:space="0" w:color="auto"/>
              </w:divBdr>
            </w:div>
            <w:div w:id="19096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png"/></Relationship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4.png"/><Relationship Id="rId42" Type="http://schemas.openxmlformats.org/officeDocument/2006/relationships/chart" Target="charts/chart3.xml"/><Relationship Id="rId47" Type="http://schemas.openxmlformats.org/officeDocument/2006/relationships/hyperlink" Target="https://www.youtube.com/watch?v=spUNpyF58BY" TargetMode="External"/><Relationship Id="rId50" Type="http://schemas.openxmlformats.org/officeDocument/2006/relationships/hyperlink" Target="https://github.com/tbazina/shimmer_ros" TargetMode="External"/><Relationship Id="rId55" Type="http://schemas.microsoft.com/office/2016/09/relationships/commentsIds" Target="commentsIds.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1.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microsoft.com/office/2011/relationships/people" Target="people.xml"/><Relationship Id="rId5" Type="http://schemas.openxmlformats.org/officeDocument/2006/relationships/settings" Target="settings.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s://betterexplained.com/articles/an-interactive-guide-to-the-fourier-transform/" TargetMode="External"/><Relationship Id="rId56" Type="http://schemas.microsoft.com/office/2018/08/relationships/commentsExtensible" Target="commentsExtensible.xml"/><Relationship Id="rId8" Type="http://schemas.openxmlformats.org/officeDocument/2006/relationships/endnotes" Target="endnotes.xml"/><Relationship Id="rId51" Type="http://schemas.openxmlformats.org/officeDocument/2006/relationships/hyperlink" Target="https://www.mathworks.com/help/econ/rolling-window-estimation-of-state-space-models.html" TargetMode="Externa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chart" Target="charts/chart1.xml"/><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chart" Target="charts/chart2.xml"/><Relationship Id="rId46" Type="http://schemas.openxmlformats.org/officeDocument/2006/relationships/hyperlink" Target="https://shimmersensing.com/wp-content/docs/support/documentation/EMG_User_Guide_Rev1.12.pdf"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ewesoft.com/daq/guide-to-fft-analysi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ato\Desktop\UMS-GRIP%20backup%2026_10_novoo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ka\Downloads\Book2%20(version%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a:latin typeface="Times New Roman" panose="02020603050405020304" pitchFamily="18" charset="0"/>
                <a:cs typeface="Times New Roman" panose="02020603050405020304" pitchFamily="18" charset="0"/>
              </a:rPr>
              <a:t>Jednadžba kalibracije</a:t>
            </a:r>
            <a:r>
              <a:rPr lang="en-US">
                <a:latin typeface="Times New Roman" panose="02020603050405020304" pitchFamily="18" charset="0"/>
                <a:cs typeface="Times New Roman" panose="02020603050405020304" pitchFamily="18" charset="0"/>
              </a:rPr>
              <a:t> </a:t>
            </a:r>
            <a:r>
              <a:rPr lang="hr-HR">
                <a:latin typeface="Times New Roman" panose="02020603050405020304" pitchFamily="18" charset="0"/>
                <a:cs typeface="Times New Roman" panose="02020603050405020304" pitchFamily="18" charset="0"/>
              </a:rPr>
              <a:t>- </a:t>
            </a:r>
            <a:r>
              <a:rPr lang="en-US">
                <a:latin typeface="Times New Roman" panose="02020603050405020304" pitchFamily="18" charset="0"/>
                <a:cs typeface="Times New Roman" panose="02020603050405020304" pitchFamily="18" charset="0"/>
              </a:rPr>
              <a:t>Polinomna</a:t>
            </a:r>
            <a:r>
              <a:rPr lang="hr-HR">
                <a:latin typeface="Times New Roman" panose="02020603050405020304" pitchFamily="18" charset="0"/>
                <a:cs typeface="Times New Roman" panose="02020603050405020304" pitchFamily="18" charset="0"/>
              </a:rPr>
              <a:t> regresija</a:t>
            </a:r>
            <a:endParaRPr lang="en-US">
              <a:latin typeface="Times New Roman" panose="02020603050405020304" pitchFamily="18" charset="0"/>
              <a:cs typeface="Times New Roman" panose="02020603050405020304" pitchFamily="18" charset="0"/>
            </a:endParaRPr>
          </a:p>
        </c:rich>
      </c:tx>
      <c:layout>
        <c:manualLayout>
          <c:xMode val="edge"/>
          <c:yMode val="edge"/>
          <c:x val="0.30804445446457485"/>
          <c:y val="1.722619394252871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'UMS Podaci'!$D$25</c:f>
              <c:strCache>
                <c:ptCount val="1"/>
                <c:pt idx="0">
                  <c:v>SILA UTEGA [N]</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4"/>
            <c:dispRSqr val="0"/>
            <c:dispEq val="1"/>
            <c:trendlineLbl>
              <c:layout>
                <c:manualLayout>
                  <c:x val="-1.401916772368887E-2"/>
                  <c:y val="-5.8996448973290105E-3"/>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200" baseline="0">
                        <a:latin typeface="Cambria Math" panose="02040503050406030204" pitchFamily="18" charset="0"/>
                        <a:ea typeface="Cambria Math" panose="02040503050406030204" pitchFamily="18" charset="0"/>
                        <a:cs typeface="Times New Roman" panose="02020603050405020304" pitchFamily="18" charset="0"/>
                      </a:rPr>
                      <a:t>y = -1,736E-09x</a:t>
                    </a:r>
                    <a:r>
                      <a:rPr lang="en-US" sz="1200" baseline="30000">
                        <a:latin typeface="Cambria Math" panose="02040503050406030204" pitchFamily="18" charset="0"/>
                        <a:ea typeface="Cambria Math" panose="02040503050406030204" pitchFamily="18" charset="0"/>
                        <a:cs typeface="Times New Roman" panose="02020603050405020304" pitchFamily="18" charset="0"/>
                      </a:rPr>
                      <a:t>4</a:t>
                    </a:r>
                    <a:r>
                      <a:rPr lang="en-US" sz="1200" baseline="0">
                        <a:latin typeface="Cambria Math" panose="02040503050406030204" pitchFamily="18" charset="0"/>
                        <a:ea typeface="Cambria Math" panose="02040503050406030204" pitchFamily="18" charset="0"/>
                        <a:cs typeface="Times New Roman" panose="02020603050405020304" pitchFamily="18" charset="0"/>
                      </a:rPr>
                      <a:t> + 1,416E-06x</a:t>
                    </a:r>
                    <a:r>
                      <a:rPr lang="en-US" sz="1200" baseline="30000">
                        <a:latin typeface="Cambria Math" panose="02040503050406030204" pitchFamily="18" charset="0"/>
                        <a:ea typeface="Cambria Math" panose="02040503050406030204" pitchFamily="18" charset="0"/>
                        <a:cs typeface="Times New Roman" panose="02020603050405020304" pitchFamily="18" charset="0"/>
                      </a:rPr>
                      <a:t>3</a:t>
                    </a:r>
                    <a:r>
                      <a:rPr lang="en-US" sz="1200" baseline="0">
                        <a:latin typeface="Cambria Math" panose="02040503050406030204" pitchFamily="18" charset="0"/>
                        <a:ea typeface="Cambria Math" panose="02040503050406030204" pitchFamily="18" charset="0"/>
                        <a:cs typeface="Times New Roman" panose="02020603050405020304" pitchFamily="18" charset="0"/>
                      </a:rPr>
                      <a:t> </a:t>
                    </a:r>
                    <a:r>
                      <a:rPr lang="hr-HR" sz="1200" b="0" i="0" u="none" strike="noStrike" baseline="0">
                        <a:effectLst/>
                        <a:latin typeface="Cambria Math" panose="02040503050406030204" pitchFamily="18" charset="0"/>
                        <a:ea typeface="Cambria Math" panose="02040503050406030204" pitchFamily="18" charset="0"/>
                        <a:cs typeface="Times New Roman" panose="02020603050405020304" pitchFamily="18" charset="0"/>
                      </a:rPr>
                      <a:t>-0,000302</a:t>
                    </a:r>
                    <a:r>
                      <a:rPr lang="en-US" sz="1200" baseline="0">
                        <a:latin typeface="Cambria Math" panose="02040503050406030204" pitchFamily="18" charset="0"/>
                        <a:ea typeface="Cambria Math" panose="02040503050406030204" pitchFamily="18" charset="0"/>
                        <a:cs typeface="Times New Roman" panose="02020603050405020304" pitchFamily="18" charset="0"/>
                      </a:rPr>
                      <a:t>x</a:t>
                    </a:r>
                    <a:r>
                      <a:rPr lang="en-US" sz="1200" baseline="30000">
                        <a:latin typeface="Cambria Math" panose="02040503050406030204" pitchFamily="18" charset="0"/>
                        <a:ea typeface="Cambria Math" panose="02040503050406030204" pitchFamily="18" charset="0"/>
                        <a:cs typeface="Times New Roman" panose="02020603050405020304" pitchFamily="18" charset="0"/>
                      </a:rPr>
                      <a:t>2</a:t>
                    </a:r>
                    <a:r>
                      <a:rPr lang="en-US" sz="1200" baseline="0">
                        <a:latin typeface="Cambria Math" panose="02040503050406030204" pitchFamily="18" charset="0"/>
                        <a:ea typeface="Cambria Math" panose="02040503050406030204" pitchFamily="18" charset="0"/>
                        <a:cs typeface="Times New Roman" panose="02020603050405020304" pitchFamily="18" charset="0"/>
                      </a:rPr>
                      <a:t> + </a:t>
                    </a:r>
                    <a:r>
                      <a:rPr lang="hr-HR" sz="1200" b="0" i="0" u="none" strike="noStrike" baseline="0">
                        <a:effectLst/>
                        <a:latin typeface="Cambria Math" panose="02040503050406030204" pitchFamily="18" charset="0"/>
                        <a:ea typeface="Cambria Math" panose="02040503050406030204" pitchFamily="18" charset="0"/>
                        <a:cs typeface="Times New Roman" panose="02020603050405020304" pitchFamily="18" charset="0"/>
                      </a:rPr>
                      <a:t>1,09</a:t>
                    </a:r>
                    <a:r>
                      <a:rPr lang="en-US" sz="1200" b="0" i="0" u="none" strike="noStrike" baseline="0">
                        <a:effectLst/>
                        <a:latin typeface="Cambria Math" panose="02040503050406030204" pitchFamily="18" charset="0"/>
                        <a:ea typeface="Cambria Math" panose="02040503050406030204" pitchFamily="18" charset="0"/>
                        <a:cs typeface="Times New Roman" panose="02020603050405020304" pitchFamily="18" charset="0"/>
                      </a:rPr>
                      <a:t>6</a:t>
                    </a:r>
                    <a:r>
                      <a:rPr lang="en-US" sz="1200" baseline="0">
                        <a:latin typeface="Cambria Math" panose="02040503050406030204" pitchFamily="18" charset="0"/>
                        <a:ea typeface="Cambria Math" panose="02040503050406030204" pitchFamily="18" charset="0"/>
                        <a:cs typeface="Times New Roman" panose="02020603050405020304" pitchFamily="18" charset="0"/>
                      </a:rPr>
                      <a:t>x </a:t>
                    </a:r>
                    <a:endParaRPr lang="en-US" sz="1200">
                      <a:latin typeface="Cambria Math" panose="02040503050406030204" pitchFamily="18" charset="0"/>
                      <a:ea typeface="Cambria Math" panose="02040503050406030204" pitchFamily="18" charset="0"/>
                      <a:cs typeface="Times New Roman" panose="02020603050405020304" pitchFamily="18" charset="0"/>
                    </a:endParaRPr>
                  </a:p>
                </c:rich>
              </c:tx>
              <c:numFmt formatCode="General" sourceLinked="0"/>
              <c:spPr>
                <a:noFill/>
                <a:ln>
                  <a:noFill/>
                </a:ln>
                <a:effectLst>
                  <a:softEdge rad="0"/>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'UMS Podaci'!$G$26:$G$67</c:f>
              <c:numCache>
                <c:formatCode>0.000</c:formatCode>
                <c:ptCount val="42"/>
                <c:pt idx="0">
                  <c:v>0</c:v>
                </c:pt>
                <c:pt idx="1">
                  <c:v>0</c:v>
                </c:pt>
                <c:pt idx="2">
                  <c:v>0</c:v>
                </c:pt>
                <c:pt idx="3">
                  <c:v>4.09</c:v>
                </c:pt>
                <c:pt idx="4">
                  <c:v>4.01</c:v>
                </c:pt>
                <c:pt idx="5">
                  <c:v>4.09</c:v>
                </c:pt>
                <c:pt idx="6">
                  <c:v>17.47</c:v>
                </c:pt>
                <c:pt idx="7">
                  <c:v>17.29</c:v>
                </c:pt>
                <c:pt idx="8">
                  <c:v>17.810000000000002</c:v>
                </c:pt>
                <c:pt idx="9">
                  <c:v>45.31</c:v>
                </c:pt>
                <c:pt idx="10">
                  <c:v>47.9</c:v>
                </c:pt>
                <c:pt idx="11">
                  <c:v>47.970000000000006</c:v>
                </c:pt>
                <c:pt idx="12">
                  <c:v>89.35</c:v>
                </c:pt>
                <c:pt idx="13">
                  <c:v>90.4</c:v>
                </c:pt>
                <c:pt idx="14">
                  <c:v>89.050000000000011</c:v>
                </c:pt>
                <c:pt idx="15">
                  <c:v>135.58000000000001</c:v>
                </c:pt>
                <c:pt idx="16">
                  <c:v>136.94999999999999</c:v>
                </c:pt>
                <c:pt idx="17">
                  <c:v>136.04</c:v>
                </c:pt>
                <c:pt idx="18">
                  <c:v>181.92000000000002</c:v>
                </c:pt>
                <c:pt idx="19">
                  <c:v>184.35</c:v>
                </c:pt>
                <c:pt idx="20">
                  <c:v>182.87</c:v>
                </c:pt>
                <c:pt idx="21">
                  <c:v>223.65</c:v>
                </c:pt>
                <c:pt idx="22">
                  <c:v>225.65</c:v>
                </c:pt>
                <c:pt idx="23">
                  <c:v>227.60000000000002</c:v>
                </c:pt>
                <c:pt idx="24">
                  <c:v>268.09999999999997</c:v>
                </c:pt>
                <c:pt idx="25">
                  <c:v>272.14999999999998</c:v>
                </c:pt>
                <c:pt idx="26">
                  <c:v>272.7</c:v>
                </c:pt>
                <c:pt idx="27">
                  <c:v>310.3</c:v>
                </c:pt>
                <c:pt idx="28">
                  <c:v>313.7</c:v>
                </c:pt>
                <c:pt idx="29">
                  <c:v>315.8</c:v>
                </c:pt>
                <c:pt idx="30">
                  <c:v>360.21999999999997</c:v>
                </c:pt>
                <c:pt idx="31">
                  <c:v>361.2</c:v>
                </c:pt>
                <c:pt idx="32">
                  <c:v>362.82</c:v>
                </c:pt>
                <c:pt idx="33">
                  <c:v>403.95</c:v>
                </c:pt>
                <c:pt idx="34">
                  <c:v>399.8</c:v>
                </c:pt>
                <c:pt idx="35">
                  <c:v>405.8</c:v>
                </c:pt>
                <c:pt idx="36">
                  <c:v>451.67</c:v>
                </c:pt>
                <c:pt idx="37">
                  <c:v>449.82</c:v>
                </c:pt>
                <c:pt idx="38">
                  <c:v>450.5</c:v>
                </c:pt>
                <c:pt idx="39">
                  <c:v>498.13</c:v>
                </c:pt>
                <c:pt idx="40">
                  <c:v>498.9</c:v>
                </c:pt>
                <c:pt idx="41">
                  <c:v>499.27</c:v>
                </c:pt>
              </c:numCache>
            </c:numRef>
          </c:xVal>
          <c:yVal>
            <c:numRef>
              <c:f>'UMS Podaci'!$D$26:$D$67</c:f>
              <c:numCache>
                <c:formatCode>0.000</c:formatCode>
                <c:ptCount val="42"/>
                <c:pt idx="0">
                  <c:v>0</c:v>
                </c:pt>
                <c:pt idx="1">
                  <c:v>0</c:v>
                </c:pt>
                <c:pt idx="2">
                  <c:v>0</c:v>
                </c:pt>
                <c:pt idx="3">
                  <c:v>4.9033249999999997</c:v>
                </c:pt>
                <c:pt idx="4">
                  <c:v>4.9033249999999997</c:v>
                </c:pt>
                <c:pt idx="5">
                  <c:v>4.9033249999999997</c:v>
                </c:pt>
                <c:pt idx="6">
                  <c:v>19.613299999999999</c:v>
                </c:pt>
                <c:pt idx="7">
                  <c:v>19.613299999999999</c:v>
                </c:pt>
                <c:pt idx="8">
                  <c:v>19.613299999999999</c:v>
                </c:pt>
                <c:pt idx="9">
                  <c:v>49.033249999999995</c:v>
                </c:pt>
                <c:pt idx="10">
                  <c:v>49.033249999999995</c:v>
                </c:pt>
                <c:pt idx="11">
                  <c:v>49.033249999999995</c:v>
                </c:pt>
                <c:pt idx="12">
                  <c:v>98.066499999999991</c:v>
                </c:pt>
                <c:pt idx="13">
                  <c:v>98.066499999999991</c:v>
                </c:pt>
                <c:pt idx="14">
                  <c:v>98.066499999999991</c:v>
                </c:pt>
                <c:pt idx="15">
                  <c:v>147.09975</c:v>
                </c:pt>
                <c:pt idx="16">
                  <c:v>147.09975</c:v>
                </c:pt>
                <c:pt idx="17">
                  <c:v>147.09975</c:v>
                </c:pt>
                <c:pt idx="18">
                  <c:v>196.13299999999998</c:v>
                </c:pt>
                <c:pt idx="19">
                  <c:v>196.13299999999998</c:v>
                </c:pt>
                <c:pt idx="20">
                  <c:v>196.13299999999998</c:v>
                </c:pt>
                <c:pt idx="21">
                  <c:v>245.16624999999999</c:v>
                </c:pt>
                <c:pt idx="22">
                  <c:v>245.16624999999999</c:v>
                </c:pt>
                <c:pt idx="23">
                  <c:v>245.16624999999999</c:v>
                </c:pt>
                <c:pt idx="24">
                  <c:v>294.1995</c:v>
                </c:pt>
                <c:pt idx="25">
                  <c:v>294.1995</c:v>
                </c:pt>
                <c:pt idx="26">
                  <c:v>294.1995</c:v>
                </c:pt>
                <c:pt idx="27">
                  <c:v>343.23274999999995</c:v>
                </c:pt>
                <c:pt idx="28">
                  <c:v>343.23274999999995</c:v>
                </c:pt>
                <c:pt idx="29">
                  <c:v>343.23274999999995</c:v>
                </c:pt>
                <c:pt idx="30">
                  <c:v>392.26599999999996</c:v>
                </c:pt>
                <c:pt idx="31">
                  <c:v>392.26599999999996</c:v>
                </c:pt>
                <c:pt idx="32">
                  <c:v>392.26599999999996</c:v>
                </c:pt>
                <c:pt idx="33">
                  <c:v>441.29924999999997</c:v>
                </c:pt>
                <c:pt idx="34">
                  <c:v>441.29924999999997</c:v>
                </c:pt>
                <c:pt idx="35">
                  <c:v>441.29924999999997</c:v>
                </c:pt>
                <c:pt idx="36">
                  <c:v>490.33249999999998</c:v>
                </c:pt>
                <c:pt idx="37">
                  <c:v>490.33249999999998</c:v>
                </c:pt>
                <c:pt idx="38">
                  <c:v>490.33249999999998</c:v>
                </c:pt>
                <c:pt idx="39">
                  <c:v>539.36574999999993</c:v>
                </c:pt>
                <c:pt idx="40">
                  <c:v>539.36574999999993</c:v>
                </c:pt>
                <c:pt idx="41">
                  <c:v>539.36574999999993</c:v>
                </c:pt>
              </c:numCache>
            </c:numRef>
          </c:yVal>
          <c:smooth val="0"/>
          <c:extLst>
            <c:ext xmlns:c16="http://schemas.microsoft.com/office/drawing/2014/chart" uri="{C3380CC4-5D6E-409C-BE32-E72D297353CC}">
              <c16:uniqueId val="{00000001-E5EB-400A-8070-9F838956581B}"/>
            </c:ext>
          </c:extLst>
        </c:ser>
        <c:dLbls>
          <c:showLegendKey val="0"/>
          <c:showVal val="0"/>
          <c:showCatName val="0"/>
          <c:showSerName val="0"/>
          <c:showPercent val="0"/>
          <c:showBubbleSize val="0"/>
        </c:dLbls>
        <c:axId val="1237985648"/>
        <c:axId val="1237983984"/>
      </c:scatterChart>
      <c:valAx>
        <c:axId val="1237985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sz="1200">
                    <a:latin typeface="Times New Roman" panose="02020603050405020304" pitchFamily="18" charset="0"/>
                    <a:cs typeface="Times New Roman" panose="02020603050405020304" pitchFamily="18" charset="0"/>
                  </a:rPr>
                  <a:t>Očitana</a:t>
                </a:r>
                <a:r>
                  <a:rPr lang="hr-HR" sz="1200" baseline="0">
                    <a:latin typeface="Times New Roman" panose="02020603050405020304" pitchFamily="18" charset="0"/>
                    <a:cs typeface="Times New Roman" panose="02020603050405020304" pitchFamily="18" charset="0"/>
                  </a:rPr>
                  <a:t> sila</a:t>
                </a:r>
                <a:r>
                  <a:rPr lang="en-US" sz="1200" baseline="0">
                    <a:latin typeface="Times New Roman" panose="02020603050405020304" pitchFamily="18" charset="0"/>
                    <a:cs typeface="Times New Roman" panose="02020603050405020304" pitchFamily="18" charset="0"/>
                  </a:rPr>
                  <a:t> </a:t>
                </a:r>
                <a:r>
                  <a:rPr lang="en-US" sz="1200" baseline="0">
                    <a:latin typeface="Cambria Math" panose="02040503050406030204" pitchFamily="18" charset="0"/>
                    <a:ea typeface="Cambria Math" panose="02040503050406030204" pitchFamily="18" charset="0"/>
                    <a:cs typeface="Times New Roman" panose="02020603050405020304" pitchFamily="18" charset="0"/>
                  </a:rPr>
                  <a:t>[N]</a:t>
                </a:r>
                <a:endParaRPr lang="en-US" sz="1200">
                  <a:latin typeface="Cambria Math" panose="02040503050406030204" pitchFamily="18" charset="0"/>
                  <a:ea typeface="Cambria Math"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37983984"/>
        <c:crosses val="autoZero"/>
        <c:crossBetween val="midCat"/>
      </c:valAx>
      <c:valAx>
        <c:axId val="123798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sz="1200">
                    <a:latin typeface="Times New Roman" panose="02020603050405020304" pitchFamily="18" charset="0"/>
                    <a:cs typeface="Times New Roman" panose="02020603050405020304" pitchFamily="18" charset="0"/>
                  </a:rPr>
                  <a:t>Stvarna sila</a:t>
                </a:r>
                <a:r>
                  <a:rPr lang="en-US" sz="1200">
                    <a:latin typeface="Times New Roman" panose="02020603050405020304" pitchFamily="18" charset="0"/>
                    <a:cs typeface="Times New Roman" panose="02020603050405020304" pitchFamily="18" charset="0"/>
                  </a:rPr>
                  <a:t> </a:t>
                </a:r>
                <a:r>
                  <a:rPr lang="en-US" sz="1200">
                    <a:latin typeface="Cambria Math" panose="02040503050406030204" pitchFamily="18" charset="0"/>
                    <a:ea typeface="Cambria Math" panose="02040503050406030204" pitchFamily="18" charset="0"/>
                    <a:cs typeface="Times New Roman" panose="02020603050405020304" pitchFamily="18" charset="0"/>
                  </a:rPr>
                  <a:t>[N]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alpha val="97000"/>
              </a:schemeClr>
            </a:solidFill>
            <a:round/>
          </a:ln>
          <a:effectLst>
            <a:outerShdw blurRad="50800" dist="50800" dir="5400000" sx="1000" sy="1000" algn="ctr" rotWithShape="0">
              <a:srgbClr val="000000">
                <a:alpha val="43137"/>
              </a:srgbClr>
            </a:outerShdw>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effectLst>
                  <a:outerShdw blurRad="50800" dist="50800" dir="5400000" sx="1000" sy="1000" algn="ctr" rotWithShape="0">
                    <a:srgbClr val="000000">
                      <a:alpha val="43137"/>
                    </a:srgbClr>
                  </a:outerShdw>
                </a:effectLst>
                <a:latin typeface="+mn-lt"/>
                <a:ea typeface="+mn-ea"/>
                <a:cs typeface="+mn-cs"/>
              </a:defRPr>
            </a:pPr>
            <a:endParaRPr lang="en-US"/>
          </a:p>
        </c:txPr>
        <c:crossAx val="123798564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a:t>Odaziv</a:t>
            </a:r>
            <a:r>
              <a:rPr lang="hr-HR" baseline="0"/>
              <a:t> mišića na snagu stiska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344203849518811"/>
          <c:y val="0.16708333333333336"/>
          <c:w val="0.89655796150481193"/>
          <c:h val="0.72088764946048411"/>
        </c:manualLayout>
      </c:layout>
      <c:lineChart>
        <c:grouping val="standard"/>
        <c:varyColors val="0"/>
        <c:ser>
          <c:idx val="1"/>
          <c:order val="1"/>
          <c:tx>
            <c:strRef>
              <c:f>Sheet1!$G$1</c:f>
              <c:strCache>
                <c:ptCount val="1"/>
                <c:pt idx="0">
                  <c:v>grip_force_inter</c:v>
                </c:pt>
              </c:strCache>
            </c:strRef>
          </c:tx>
          <c:spPr>
            <a:ln w="28575" cap="rnd">
              <a:solidFill>
                <a:schemeClr val="accent2"/>
              </a:solidFill>
              <a:round/>
            </a:ln>
            <a:effectLst/>
          </c:spPr>
          <c:marker>
            <c:symbol val="none"/>
          </c:marker>
          <c:cat>
            <c:numRef>
              <c:f>Sheet1!$E$2:$E$65626</c:f>
              <c:numCache>
                <c:formatCode>General</c:formatCode>
                <c:ptCount val="65625"/>
                <c:pt idx="0">
                  <c:v>0</c:v>
                </c:pt>
                <c:pt idx="1">
                  <c:v>1.0068416595458984E-3</c:v>
                </c:pt>
                <c:pt idx="2">
                  <c:v>1.007080078125E-3</c:v>
                </c:pt>
                <c:pt idx="3">
                  <c:v>1.007080078125E-3</c:v>
                </c:pt>
                <c:pt idx="4">
                  <c:v>1.0068416595458984E-3</c:v>
                </c:pt>
                <c:pt idx="5">
                  <c:v>1.007080078125E-3</c:v>
                </c:pt>
                <c:pt idx="6">
                  <c:v>1.007080078125E-3</c:v>
                </c:pt>
                <c:pt idx="7">
                  <c:v>1.0068416595458984E-3</c:v>
                </c:pt>
                <c:pt idx="8">
                  <c:v>1.007080078125E-3</c:v>
                </c:pt>
                <c:pt idx="9">
                  <c:v>1.007080078125E-3</c:v>
                </c:pt>
                <c:pt idx="10">
                  <c:v>1.0068416595458984E-3</c:v>
                </c:pt>
                <c:pt idx="11">
                  <c:v>1.007080078125E-3</c:v>
                </c:pt>
                <c:pt idx="12">
                  <c:v>1.0080337524414063E-3</c:v>
                </c:pt>
                <c:pt idx="13">
                  <c:v>1.007080078125E-3</c:v>
                </c:pt>
                <c:pt idx="14">
                  <c:v>1.0068416595458984E-3</c:v>
                </c:pt>
                <c:pt idx="15">
                  <c:v>1.007080078125E-3</c:v>
                </c:pt>
                <c:pt idx="16">
                  <c:v>1.007080078125E-3</c:v>
                </c:pt>
                <c:pt idx="17">
                  <c:v>1.0068416595458984E-3</c:v>
                </c:pt>
                <c:pt idx="18">
                  <c:v>1.007080078125E-3</c:v>
                </c:pt>
                <c:pt idx="19">
                  <c:v>1.007080078125E-3</c:v>
                </c:pt>
                <c:pt idx="20">
                  <c:v>1.0068416595458984E-3</c:v>
                </c:pt>
                <c:pt idx="21">
                  <c:v>1.007080078125E-3</c:v>
                </c:pt>
                <c:pt idx="22">
                  <c:v>1.007080078125E-3</c:v>
                </c:pt>
                <c:pt idx="23">
                  <c:v>1.0068416595458984E-3</c:v>
                </c:pt>
                <c:pt idx="24">
                  <c:v>1.007080078125E-3</c:v>
                </c:pt>
                <c:pt idx="25">
                  <c:v>3.0219554901123047E-3</c:v>
                </c:pt>
                <c:pt idx="26">
                  <c:v>1.007080078125E-3</c:v>
                </c:pt>
                <c:pt idx="27">
                  <c:v>1.0068416595458984E-3</c:v>
                </c:pt>
                <c:pt idx="28">
                  <c:v>1.007080078125E-3</c:v>
                </c:pt>
                <c:pt idx="29">
                  <c:v>1.007080078125E-3</c:v>
                </c:pt>
                <c:pt idx="30">
                  <c:v>1.0068416595458984E-3</c:v>
                </c:pt>
                <c:pt idx="31">
                  <c:v>1.007080078125E-3</c:v>
                </c:pt>
                <c:pt idx="32">
                  <c:v>1.007080078125E-3</c:v>
                </c:pt>
                <c:pt idx="33">
                  <c:v>1.0068416595458984E-3</c:v>
                </c:pt>
                <c:pt idx="34">
                  <c:v>1.007080078125E-3</c:v>
                </c:pt>
                <c:pt idx="35">
                  <c:v>1.0080337524414063E-3</c:v>
                </c:pt>
                <c:pt idx="36">
                  <c:v>1.007080078125E-3</c:v>
                </c:pt>
                <c:pt idx="37">
                  <c:v>1.0068416595458984E-3</c:v>
                </c:pt>
                <c:pt idx="38">
                  <c:v>1.5105962753295898E-2</c:v>
                </c:pt>
                <c:pt idx="39">
                  <c:v>1.007080078125E-3</c:v>
                </c:pt>
                <c:pt idx="40">
                  <c:v>1.007080078125E-3</c:v>
                </c:pt>
                <c:pt idx="41">
                  <c:v>1.0068416595458984E-3</c:v>
                </c:pt>
                <c:pt idx="42">
                  <c:v>1.007080078125E-3</c:v>
                </c:pt>
                <c:pt idx="43">
                  <c:v>1.007080078125E-3</c:v>
                </c:pt>
                <c:pt idx="44">
                  <c:v>1.0068416595458984E-3</c:v>
                </c:pt>
                <c:pt idx="45">
                  <c:v>1.007080078125E-3</c:v>
                </c:pt>
                <c:pt idx="46">
                  <c:v>1.0080337524414063E-3</c:v>
                </c:pt>
                <c:pt idx="47">
                  <c:v>1.007080078125E-3</c:v>
                </c:pt>
                <c:pt idx="48">
                  <c:v>1.0068416595458984E-3</c:v>
                </c:pt>
                <c:pt idx="49">
                  <c:v>1.007080078125E-3</c:v>
                </c:pt>
                <c:pt idx="50">
                  <c:v>1.007080078125E-3</c:v>
                </c:pt>
                <c:pt idx="51">
                  <c:v>1.0068416595458984E-3</c:v>
                </c:pt>
                <c:pt idx="52">
                  <c:v>1.007080078125E-3</c:v>
                </c:pt>
                <c:pt idx="53">
                  <c:v>1.007080078125E-3</c:v>
                </c:pt>
                <c:pt idx="54">
                  <c:v>1.0068416595458984E-3</c:v>
                </c:pt>
                <c:pt idx="55">
                  <c:v>1.007080078125E-3</c:v>
                </c:pt>
                <c:pt idx="56">
                  <c:v>1.007080078125E-3</c:v>
                </c:pt>
                <c:pt idx="57">
                  <c:v>1.0068416595458984E-3</c:v>
                </c:pt>
                <c:pt idx="58">
                  <c:v>1.007080078125E-3</c:v>
                </c:pt>
                <c:pt idx="59">
                  <c:v>1.0080337524414063E-3</c:v>
                </c:pt>
                <c:pt idx="60">
                  <c:v>1.0068416595458984E-3</c:v>
                </c:pt>
                <c:pt idx="61">
                  <c:v>4.0280818939208984E-3</c:v>
                </c:pt>
                <c:pt idx="62">
                  <c:v>1.007080078125E-3</c:v>
                </c:pt>
                <c:pt idx="63">
                  <c:v>1.0068416595458984E-3</c:v>
                </c:pt>
                <c:pt idx="64">
                  <c:v>1.007080078125E-3</c:v>
                </c:pt>
                <c:pt idx="65">
                  <c:v>1.007080078125E-3</c:v>
                </c:pt>
                <c:pt idx="66">
                  <c:v>1.0068416595458984E-3</c:v>
                </c:pt>
                <c:pt idx="67">
                  <c:v>1.007080078125E-3</c:v>
                </c:pt>
                <c:pt idx="68">
                  <c:v>1.0080337524414063E-3</c:v>
                </c:pt>
                <c:pt idx="69">
                  <c:v>1.007080078125E-3</c:v>
                </c:pt>
                <c:pt idx="70">
                  <c:v>1.0068416595458984E-3</c:v>
                </c:pt>
                <c:pt idx="71">
                  <c:v>1.007080078125E-3</c:v>
                </c:pt>
                <c:pt idx="72">
                  <c:v>1.007080078125E-3</c:v>
                </c:pt>
                <c:pt idx="73">
                  <c:v>1.0068416595458984E-3</c:v>
                </c:pt>
                <c:pt idx="74">
                  <c:v>1.007080078125E-3</c:v>
                </c:pt>
                <c:pt idx="75">
                  <c:v>1.007080078125E-3</c:v>
                </c:pt>
                <c:pt idx="76">
                  <c:v>1.0068416595458984E-3</c:v>
                </c:pt>
                <c:pt idx="77">
                  <c:v>1.007080078125E-3</c:v>
                </c:pt>
                <c:pt idx="78">
                  <c:v>1.007080078125E-3</c:v>
                </c:pt>
                <c:pt idx="79">
                  <c:v>1.0068416595458984E-3</c:v>
                </c:pt>
                <c:pt idx="80">
                  <c:v>1.0080337524414063E-3</c:v>
                </c:pt>
                <c:pt idx="81">
                  <c:v>1.007080078125E-3</c:v>
                </c:pt>
                <c:pt idx="82">
                  <c:v>1.0068416595458984E-3</c:v>
                </c:pt>
                <c:pt idx="83">
                  <c:v>1.007080078125E-3</c:v>
                </c:pt>
                <c:pt idx="84">
                  <c:v>1.007080078125E-3</c:v>
                </c:pt>
                <c:pt idx="85">
                  <c:v>1.0068416595458984E-3</c:v>
                </c:pt>
                <c:pt idx="86">
                  <c:v>1.007080078125E-3</c:v>
                </c:pt>
                <c:pt idx="87">
                  <c:v>1.007080078125E-3</c:v>
                </c:pt>
                <c:pt idx="88">
                  <c:v>1.0068416595458984E-3</c:v>
                </c:pt>
                <c:pt idx="89">
                  <c:v>1.007080078125E-3</c:v>
                </c:pt>
                <c:pt idx="90">
                  <c:v>1.007080078125E-3</c:v>
                </c:pt>
                <c:pt idx="91">
                  <c:v>1.0068416595458984E-3</c:v>
                </c:pt>
                <c:pt idx="92">
                  <c:v>1.007080078125E-3</c:v>
                </c:pt>
                <c:pt idx="93">
                  <c:v>1.0080337524414063E-3</c:v>
                </c:pt>
                <c:pt idx="94">
                  <c:v>1.007080078125E-3</c:v>
                </c:pt>
                <c:pt idx="95">
                  <c:v>1.0068416595458984E-3</c:v>
                </c:pt>
                <c:pt idx="96">
                  <c:v>1.007080078125E-3</c:v>
                </c:pt>
                <c:pt idx="97">
                  <c:v>1.8126964569091797E-2</c:v>
                </c:pt>
                <c:pt idx="98">
                  <c:v>1.007080078125E-3</c:v>
                </c:pt>
                <c:pt idx="99">
                  <c:v>1.0068416595458984E-3</c:v>
                </c:pt>
                <c:pt idx="100">
                  <c:v>1.007080078125E-3</c:v>
                </c:pt>
                <c:pt idx="101">
                  <c:v>1.0080337524414063E-3</c:v>
                </c:pt>
                <c:pt idx="102">
                  <c:v>1.007080078125E-3</c:v>
                </c:pt>
                <c:pt idx="103">
                  <c:v>1.0068416595458984E-3</c:v>
                </c:pt>
                <c:pt idx="104">
                  <c:v>1.007080078125E-3</c:v>
                </c:pt>
                <c:pt idx="105">
                  <c:v>1.007080078125E-3</c:v>
                </c:pt>
                <c:pt idx="106">
                  <c:v>1.0068416595458984E-3</c:v>
                </c:pt>
                <c:pt idx="107">
                  <c:v>1.007080078125E-3</c:v>
                </c:pt>
                <c:pt idx="108">
                  <c:v>1.007080078125E-3</c:v>
                </c:pt>
                <c:pt idx="109">
                  <c:v>1.0068416595458984E-3</c:v>
                </c:pt>
                <c:pt idx="110">
                  <c:v>1.007080078125E-3</c:v>
                </c:pt>
                <c:pt idx="111">
                  <c:v>1.007080078125E-3</c:v>
                </c:pt>
                <c:pt idx="112">
                  <c:v>1.0068416595458984E-3</c:v>
                </c:pt>
                <c:pt idx="113">
                  <c:v>1.0080337524414063E-3</c:v>
                </c:pt>
                <c:pt idx="114">
                  <c:v>1.007080078125E-3</c:v>
                </c:pt>
                <c:pt idx="115">
                  <c:v>1.0068416595458984E-3</c:v>
                </c:pt>
                <c:pt idx="116">
                  <c:v>1.007080078125E-3</c:v>
                </c:pt>
                <c:pt idx="117">
                  <c:v>1.007080078125E-3</c:v>
                </c:pt>
                <c:pt idx="118">
                  <c:v>1.0068416595458984E-3</c:v>
                </c:pt>
                <c:pt idx="119">
                  <c:v>1.007080078125E-3</c:v>
                </c:pt>
                <c:pt idx="120">
                  <c:v>1.007080078125E-3</c:v>
                </c:pt>
                <c:pt idx="121">
                  <c:v>1.0068416595458984E-3</c:v>
                </c:pt>
                <c:pt idx="122">
                  <c:v>4.3305158615112305E-2</c:v>
                </c:pt>
                <c:pt idx="123">
                  <c:v>1.0068416595458984E-3</c:v>
                </c:pt>
                <c:pt idx="124">
                  <c:v>1.007080078125E-3</c:v>
                </c:pt>
                <c:pt idx="125">
                  <c:v>1.007080078125E-3</c:v>
                </c:pt>
                <c:pt idx="126">
                  <c:v>4.0278434753417969E-3</c:v>
                </c:pt>
                <c:pt idx="127">
                  <c:v>1.007080078125E-3</c:v>
                </c:pt>
                <c:pt idx="128">
                  <c:v>1.007080078125E-3</c:v>
                </c:pt>
                <c:pt idx="129">
                  <c:v>1.0068416595458984E-3</c:v>
                </c:pt>
                <c:pt idx="130">
                  <c:v>1.007080078125E-3</c:v>
                </c:pt>
                <c:pt idx="131">
                  <c:v>1.0080337524414063E-3</c:v>
                </c:pt>
                <c:pt idx="132">
                  <c:v>1.007080078125E-3</c:v>
                </c:pt>
                <c:pt idx="133">
                  <c:v>1.0068416595458984E-3</c:v>
                </c:pt>
                <c:pt idx="134">
                  <c:v>1.007080078125E-3</c:v>
                </c:pt>
                <c:pt idx="135">
                  <c:v>1.007080078125E-3</c:v>
                </c:pt>
                <c:pt idx="136">
                  <c:v>1.0068416595458984E-3</c:v>
                </c:pt>
                <c:pt idx="137">
                  <c:v>1.007080078125E-3</c:v>
                </c:pt>
                <c:pt idx="138">
                  <c:v>1.007080078125E-3</c:v>
                </c:pt>
                <c:pt idx="139">
                  <c:v>1.0068416595458984E-3</c:v>
                </c:pt>
                <c:pt idx="140">
                  <c:v>1.007080078125E-3</c:v>
                </c:pt>
                <c:pt idx="141">
                  <c:v>1.007080078125E-3</c:v>
                </c:pt>
                <c:pt idx="142">
                  <c:v>1.0068416595458984E-3</c:v>
                </c:pt>
                <c:pt idx="143">
                  <c:v>1.0080337524414063E-3</c:v>
                </c:pt>
                <c:pt idx="144">
                  <c:v>1.007080078125E-3</c:v>
                </c:pt>
                <c:pt idx="145">
                  <c:v>1.0068416595458984E-3</c:v>
                </c:pt>
                <c:pt idx="146">
                  <c:v>1.007080078125E-3</c:v>
                </c:pt>
                <c:pt idx="147">
                  <c:v>1.007080078125E-3</c:v>
                </c:pt>
                <c:pt idx="148">
                  <c:v>1.0068416595458984E-3</c:v>
                </c:pt>
                <c:pt idx="149">
                  <c:v>1.007080078125E-3</c:v>
                </c:pt>
                <c:pt idx="150">
                  <c:v>1.007080078125E-3</c:v>
                </c:pt>
                <c:pt idx="151">
                  <c:v>1.0068416595458984E-3</c:v>
                </c:pt>
                <c:pt idx="152">
                  <c:v>1.007080078125E-3</c:v>
                </c:pt>
                <c:pt idx="153">
                  <c:v>1.007080078125E-3</c:v>
                </c:pt>
                <c:pt idx="154">
                  <c:v>1.0068416595458984E-3</c:v>
                </c:pt>
                <c:pt idx="155">
                  <c:v>1.007080078125E-3</c:v>
                </c:pt>
                <c:pt idx="156">
                  <c:v>1.0080337524414063E-3</c:v>
                </c:pt>
                <c:pt idx="157">
                  <c:v>1.007080078125E-3</c:v>
                </c:pt>
                <c:pt idx="158">
                  <c:v>5.9417009353637695E-2</c:v>
                </c:pt>
                <c:pt idx="159">
                  <c:v>1.0068416595458984E-3</c:v>
                </c:pt>
                <c:pt idx="160">
                  <c:v>1.0080337524414063E-3</c:v>
                </c:pt>
                <c:pt idx="161">
                  <c:v>9.0630054473876953E-3</c:v>
                </c:pt>
                <c:pt idx="162">
                  <c:v>1.007080078125E-3</c:v>
                </c:pt>
                <c:pt idx="163">
                  <c:v>1.0068416595458984E-3</c:v>
                </c:pt>
                <c:pt idx="164">
                  <c:v>1.007080078125E-3</c:v>
                </c:pt>
                <c:pt idx="165">
                  <c:v>1.0080337524414063E-3</c:v>
                </c:pt>
                <c:pt idx="166">
                  <c:v>1.007080078125E-3</c:v>
                </c:pt>
                <c:pt idx="167">
                  <c:v>1.0068416595458984E-3</c:v>
                </c:pt>
                <c:pt idx="168">
                  <c:v>1.007080078125E-3</c:v>
                </c:pt>
                <c:pt idx="169">
                  <c:v>1.007080078125E-3</c:v>
                </c:pt>
                <c:pt idx="170">
                  <c:v>1.0068416595458984E-3</c:v>
                </c:pt>
                <c:pt idx="171">
                  <c:v>1.007080078125E-3</c:v>
                </c:pt>
                <c:pt idx="172">
                  <c:v>1.007080078125E-3</c:v>
                </c:pt>
                <c:pt idx="173">
                  <c:v>1.0068416595458984E-3</c:v>
                </c:pt>
                <c:pt idx="174">
                  <c:v>1.007080078125E-3</c:v>
                </c:pt>
                <c:pt idx="175">
                  <c:v>1.0068416595458984E-3</c:v>
                </c:pt>
                <c:pt idx="176">
                  <c:v>1.007080078125E-3</c:v>
                </c:pt>
                <c:pt idx="177">
                  <c:v>1.0080337524414063E-3</c:v>
                </c:pt>
                <c:pt idx="178">
                  <c:v>1.007080078125E-3</c:v>
                </c:pt>
                <c:pt idx="179">
                  <c:v>1.0068416595458984E-3</c:v>
                </c:pt>
                <c:pt idx="180">
                  <c:v>1.007080078125E-3</c:v>
                </c:pt>
                <c:pt idx="181">
                  <c:v>1.007080078125E-3</c:v>
                </c:pt>
                <c:pt idx="182">
                  <c:v>1.0068416595458984E-3</c:v>
                </c:pt>
                <c:pt idx="183">
                  <c:v>1.007080078125E-3</c:v>
                </c:pt>
                <c:pt idx="184">
                  <c:v>1.007080078125E-3</c:v>
                </c:pt>
                <c:pt idx="185">
                  <c:v>1.0068416595458984E-3</c:v>
                </c:pt>
                <c:pt idx="186">
                  <c:v>1.007080078125E-3</c:v>
                </c:pt>
                <c:pt idx="187">
                  <c:v>1.007080078125E-3</c:v>
                </c:pt>
                <c:pt idx="188">
                  <c:v>1.0068416595458984E-3</c:v>
                </c:pt>
                <c:pt idx="189">
                  <c:v>1.007080078125E-3</c:v>
                </c:pt>
                <c:pt idx="190">
                  <c:v>1.0080337524414063E-3</c:v>
                </c:pt>
                <c:pt idx="191">
                  <c:v>1.007080078125E-3</c:v>
                </c:pt>
                <c:pt idx="192">
                  <c:v>1.0068416595458984E-3</c:v>
                </c:pt>
                <c:pt idx="193">
                  <c:v>1.007080078125E-3</c:v>
                </c:pt>
                <c:pt idx="194">
                  <c:v>1.007080078125E-3</c:v>
                </c:pt>
                <c:pt idx="195">
                  <c:v>1.0068416595458984E-3</c:v>
                </c:pt>
                <c:pt idx="196">
                  <c:v>1.007080078125E-3</c:v>
                </c:pt>
                <c:pt idx="197">
                  <c:v>1.0068416595458984E-3</c:v>
                </c:pt>
                <c:pt idx="198">
                  <c:v>1.007080078125E-3</c:v>
                </c:pt>
                <c:pt idx="199">
                  <c:v>1.007080078125E-3</c:v>
                </c:pt>
                <c:pt idx="200">
                  <c:v>1.0068416595458984E-3</c:v>
                </c:pt>
                <c:pt idx="201">
                  <c:v>1.007080078125E-3</c:v>
                </c:pt>
                <c:pt idx="202">
                  <c:v>1.0080337524414063E-3</c:v>
                </c:pt>
                <c:pt idx="203">
                  <c:v>1.007080078125E-3</c:v>
                </c:pt>
                <c:pt idx="204">
                  <c:v>1.0068416595458984E-3</c:v>
                </c:pt>
                <c:pt idx="205">
                  <c:v>1.007080078125E-3</c:v>
                </c:pt>
                <c:pt idx="206">
                  <c:v>1.007080078125E-3</c:v>
                </c:pt>
                <c:pt idx="207">
                  <c:v>1.0068416595458984E-3</c:v>
                </c:pt>
                <c:pt idx="208">
                  <c:v>1.007080078125E-3</c:v>
                </c:pt>
                <c:pt idx="209">
                  <c:v>1.007080078125E-3</c:v>
                </c:pt>
                <c:pt idx="210">
                  <c:v>1.0068416595458984E-3</c:v>
                </c:pt>
                <c:pt idx="211">
                  <c:v>1.007080078125E-3</c:v>
                </c:pt>
                <c:pt idx="212">
                  <c:v>1.007080078125E-3</c:v>
                </c:pt>
                <c:pt idx="213">
                  <c:v>1.0068416595458984E-3</c:v>
                </c:pt>
                <c:pt idx="214">
                  <c:v>1.007080078125E-3</c:v>
                </c:pt>
                <c:pt idx="215">
                  <c:v>1.0080337524414063E-3</c:v>
                </c:pt>
                <c:pt idx="216">
                  <c:v>1.007080078125E-3</c:v>
                </c:pt>
                <c:pt idx="217">
                  <c:v>1.0068416595458984E-3</c:v>
                </c:pt>
                <c:pt idx="218">
                  <c:v>1.007080078125E-3</c:v>
                </c:pt>
                <c:pt idx="219">
                  <c:v>1.0068416595458984E-3</c:v>
                </c:pt>
                <c:pt idx="220">
                  <c:v>1.007080078125E-3</c:v>
                </c:pt>
                <c:pt idx="221">
                  <c:v>3.0210018157958984E-3</c:v>
                </c:pt>
                <c:pt idx="222">
                  <c:v>1.007080078125E-3</c:v>
                </c:pt>
                <c:pt idx="223">
                  <c:v>1.0068416595458984E-3</c:v>
                </c:pt>
                <c:pt idx="224">
                  <c:v>1.007080078125E-3</c:v>
                </c:pt>
                <c:pt idx="225">
                  <c:v>1.0080337524414063E-3</c:v>
                </c:pt>
                <c:pt idx="226">
                  <c:v>1.007080078125E-3</c:v>
                </c:pt>
                <c:pt idx="227">
                  <c:v>1.0068416595458984E-3</c:v>
                </c:pt>
                <c:pt idx="228">
                  <c:v>1.007080078125E-3</c:v>
                </c:pt>
                <c:pt idx="229">
                  <c:v>1.007080078125E-3</c:v>
                </c:pt>
                <c:pt idx="230">
                  <c:v>1.0068416595458984E-3</c:v>
                </c:pt>
                <c:pt idx="231">
                  <c:v>1.007080078125E-3</c:v>
                </c:pt>
                <c:pt idx="232">
                  <c:v>1.007080078125E-3</c:v>
                </c:pt>
                <c:pt idx="233">
                  <c:v>1.0068416595458984E-3</c:v>
                </c:pt>
                <c:pt idx="234">
                  <c:v>1.007080078125E-3</c:v>
                </c:pt>
                <c:pt idx="235">
                  <c:v>1.007080078125E-3</c:v>
                </c:pt>
                <c:pt idx="236">
                  <c:v>1.0068416595458984E-3</c:v>
                </c:pt>
                <c:pt idx="237">
                  <c:v>1.007080078125E-3</c:v>
                </c:pt>
                <c:pt idx="238">
                  <c:v>1.0080337524414063E-3</c:v>
                </c:pt>
                <c:pt idx="239">
                  <c:v>1.0068416595458984E-3</c:v>
                </c:pt>
                <c:pt idx="240">
                  <c:v>1.007080078125E-3</c:v>
                </c:pt>
                <c:pt idx="241">
                  <c:v>1.007080078125E-3</c:v>
                </c:pt>
                <c:pt idx="242">
                  <c:v>1.0068416595458984E-3</c:v>
                </c:pt>
                <c:pt idx="243">
                  <c:v>1.007080078125E-3</c:v>
                </c:pt>
                <c:pt idx="244">
                  <c:v>1.007080078125E-3</c:v>
                </c:pt>
                <c:pt idx="245">
                  <c:v>1.0068416595458984E-3</c:v>
                </c:pt>
                <c:pt idx="246">
                  <c:v>1.007080078125E-3</c:v>
                </c:pt>
                <c:pt idx="247">
                  <c:v>1.007080078125E-3</c:v>
                </c:pt>
                <c:pt idx="248">
                  <c:v>1.3092041015625E-2</c:v>
                </c:pt>
                <c:pt idx="249">
                  <c:v>1.0068416595458984E-3</c:v>
                </c:pt>
                <c:pt idx="250">
                  <c:v>1.007080078125E-3</c:v>
                </c:pt>
                <c:pt idx="251">
                  <c:v>1.0080337524414063E-3</c:v>
                </c:pt>
                <c:pt idx="252">
                  <c:v>1.0068416595458984E-3</c:v>
                </c:pt>
                <c:pt idx="253">
                  <c:v>1.007080078125E-3</c:v>
                </c:pt>
                <c:pt idx="254">
                  <c:v>1.007080078125E-3</c:v>
                </c:pt>
                <c:pt idx="255">
                  <c:v>1.0068416595458984E-3</c:v>
                </c:pt>
                <c:pt idx="256">
                  <c:v>1.007080078125E-3</c:v>
                </c:pt>
                <c:pt idx="257">
                  <c:v>1.007080078125E-3</c:v>
                </c:pt>
                <c:pt idx="258">
                  <c:v>1.0068416595458984E-3</c:v>
                </c:pt>
                <c:pt idx="259">
                  <c:v>1.007080078125E-3</c:v>
                </c:pt>
                <c:pt idx="260">
                  <c:v>1.007080078125E-3</c:v>
                </c:pt>
                <c:pt idx="261">
                  <c:v>1.0068416595458984E-3</c:v>
                </c:pt>
                <c:pt idx="262">
                  <c:v>1.007080078125E-3</c:v>
                </c:pt>
                <c:pt idx="263">
                  <c:v>1.0080337524414063E-3</c:v>
                </c:pt>
                <c:pt idx="264">
                  <c:v>1.007080078125E-3</c:v>
                </c:pt>
                <c:pt idx="265">
                  <c:v>1.0068416595458984E-3</c:v>
                </c:pt>
                <c:pt idx="266">
                  <c:v>1.007080078125E-3</c:v>
                </c:pt>
                <c:pt idx="267">
                  <c:v>1.007080078125E-3</c:v>
                </c:pt>
                <c:pt idx="268">
                  <c:v>1.0068416595458984E-3</c:v>
                </c:pt>
                <c:pt idx="269">
                  <c:v>1.007080078125E-3</c:v>
                </c:pt>
                <c:pt idx="270">
                  <c:v>1.007080078125E-3</c:v>
                </c:pt>
                <c:pt idx="271">
                  <c:v>1.0068416595458984E-3</c:v>
                </c:pt>
                <c:pt idx="272">
                  <c:v>1.007080078125E-3</c:v>
                </c:pt>
                <c:pt idx="273">
                  <c:v>1.007080078125E-3</c:v>
                </c:pt>
                <c:pt idx="274">
                  <c:v>1.0068416595458984E-3</c:v>
                </c:pt>
                <c:pt idx="275">
                  <c:v>1.007080078125E-3</c:v>
                </c:pt>
                <c:pt idx="276">
                  <c:v>1.0080337524414063E-3</c:v>
                </c:pt>
                <c:pt idx="277">
                  <c:v>1.0068416595458984E-3</c:v>
                </c:pt>
                <c:pt idx="278">
                  <c:v>1.007080078125E-3</c:v>
                </c:pt>
                <c:pt idx="279">
                  <c:v>1.007080078125E-3</c:v>
                </c:pt>
                <c:pt idx="280">
                  <c:v>1.0068416595458984E-3</c:v>
                </c:pt>
                <c:pt idx="281">
                  <c:v>1.007080078125E-3</c:v>
                </c:pt>
                <c:pt idx="282">
                  <c:v>1.007080078125E-3</c:v>
                </c:pt>
                <c:pt idx="283">
                  <c:v>1.0068416595458984E-3</c:v>
                </c:pt>
                <c:pt idx="284">
                  <c:v>1.007080078125E-3</c:v>
                </c:pt>
                <c:pt idx="285">
                  <c:v>1.007080078125E-3</c:v>
                </c:pt>
                <c:pt idx="286">
                  <c:v>1.0068416595458984E-3</c:v>
                </c:pt>
                <c:pt idx="287">
                  <c:v>1.007080078125E-3</c:v>
                </c:pt>
                <c:pt idx="288">
                  <c:v>1.0080337524414063E-3</c:v>
                </c:pt>
                <c:pt idx="289">
                  <c:v>1.007080078125E-3</c:v>
                </c:pt>
                <c:pt idx="290">
                  <c:v>1.0068416595458984E-3</c:v>
                </c:pt>
                <c:pt idx="291">
                  <c:v>1.007080078125E-3</c:v>
                </c:pt>
                <c:pt idx="292">
                  <c:v>1.007080078125E-3</c:v>
                </c:pt>
                <c:pt idx="293">
                  <c:v>1.0068416595458984E-3</c:v>
                </c:pt>
                <c:pt idx="294">
                  <c:v>1.007080078125E-3</c:v>
                </c:pt>
                <c:pt idx="295">
                  <c:v>1.007080078125E-3</c:v>
                </c:pt>
                <c:pt idx="296">
                  <c:v>1.0068416595458984E-3</c:v>
                </c:pt>
                <c:pt idx="297">
                  <c:v>1.007080078125E-3</c:v>
                </c:pt>
                <c:pt idx="298">
                  <c:v>1.007080078125E-3</c:v>
                </c:pt>
                <c:pt idx="299">
                  <c:v>1.0068416595458984E-3</c:v>
                </c:pt>
                <c:pt idx="300">
                  <c:v>1.007080078125E-3</c:v>
                </c:pt>
                <c:pt idx="301">
                  <c:v>1.0080337524414063E-3</c:v>
                </c:pt>
                <c:pt idx="302">
                  <c:v>1.0068416595458984E-3</c:v>
                </c:pt>
                <c:pt idx="303">
                  <c:v>1.007080078125E-3</c:v>
                </c:pt>
                <c:pt idx="304">
                  <c:v>1.007080078125E-3</c:v>
                </c:pt>
                <c:pt idx="305">
                  <c:v>1.0068416595458984E-3</c:v>
                </c:pt>
                <c:pt idx="306">
                  <c:v>1.007080078125E-3</c:v>
                </c:pt>
                <c:pt idx="307">
                  <c:v>1.007080078125E-3</c:v>
                </c:pt>
                <c:pt idx="308">
                  <c:v>1.0068416595458984E-3</c:v>
                </c:pt>
                <c:pt idx="309">
                  <c:v>1.007080078125E-3</c:v>
                </c:pt>
                <c:pt idx="310">
                  <c:v>1.007080078125E-3</c:v>
                </c:pt>
                <c:pt idx="311">
                  <c:v>1.0068416595458984E-3</c:v>
                </c:pt>
                <c:pt idx="312">
                  <c:v>1.007080078125E-3</c:v>
                </c:pt>
                <c:pt idx="313">
                  <c:v>1.0080337524414063E-3</c:v>
                </c:pt>
                <c:pt idx="314">
                  <c:v>1.007080078125E-3</c:v>
                </c:pt>
                <c:pt idx="315">
                  <c:v>1.0068416595458984E-3</c:v>
                </c:pt>
                <c:pt idx="316">
                  <c:v>1.007080078125E-3</c:v>
                </c:pt>
                <c:pt idx="317">
                  <c:v>1.007080078125E-3</c:v>
                </c:pt>
                <c:pt idx="318">
                  <c:v>1.0068416595458984E-3</c:v>
                </c:pt>
                <c:pt idx="319">
                  <c:v>1.007080078125E-3</c:v>
                </c:pt>
                <c:pt idx="320">
                  <c:v>1.6113042831420898E-2</c:v>
                </c:pt>
                <c:pt idx="321">
                  <c:v>1.0068416595458984E-3</c:v>
                </c:pt>
                <c:pt idx="322">
                  <c:v>1.007080078125E-3</c:v>
                </c:pt>
                <c:pt idx="323">
                  <c:v>1.0080337524414063E-3</c:v>
                </c:pt>
                <c:pt idx="324">
                  <c:v>1.007080078125E-3</c:v>
                </c:pt>
                <c:pt idx="325">
                  <c:v>1.0068416595458984E-3</c:v>
                </c:pt>
                <c:pt idx="326">
                  <c:v>1.007080078125E-3</c:v>
                </c:pt>
                <c:pt idx="327">
                  <c:v>1.007080078125E-3</c:v>
                </c:pt>
                <c:pt idx="328">
                  <c:v>1.0068416595458984E-3</c:v>
                </c:pt>
                <c:pt idx="329">
                  <c:v>1.007080078125E-3</c:v>
                </c:pt>
                <c:pt idx="330">
                  <c:v>1.007080078125E-3</c:v>
                </c:pt>
                <c:pt idx="331">
                  <c:v>1.0068416595458984E-3</c:v>
                </c:pt>
                <c:pt idx="332">
                  <c:v>1.007080078125E-3</c:v>
                </c:pt>
                <c:pt idx="333">
                  <c:v>1.007080078125E-3</c:v>
                </c:pt>
                <c:pt idx="334">
                  <c:v>1.0068416595458984E-3</c:v>
                </c:pt>
                <c:pt idx="335">
                  <c:v>1.007080078125E-3</c:v>
                </c:pt>
                <c:pt idx="336">
                  <c:v>1.0080337524414063E-3</c:v>
                </c:pt>
                <c:pt idx="337">
                  <c:v>1.0068416595458984E-3</c:v>
                </c:pt>
                <c:pt idx="338">
                  <c:v>1.007080078125E-3</c:v>
                </c:pt>
                <c:pt idx="339">
                  <c:v>1.007080078125E-3</c:v>
                </c:pt>
                <c:pt idx="340">
                  <c:v>1.0068416595458984E-3</c:v>
                </c:pt>
                <c:pt idx="341">
                  <c:v>1.007080078125E-3</c:v>
                </c:pt>
                <c:pt idx="342">
                  <c:v>1.007080078125E-3</c:v>
                </c:pt>
                <c:pt idx="343">
                  <c:v>1.0068416595458984E-3</c:v>
                </c:pt>
                <c:pt idx="344">
                  <c:v>1.007080078125E-3</c:v>
                </c:pt>
                <c:pt idx="345">
                  <c:v>1.007080078125E-3</c:v>
                </c:pt>
                <c:pt idx="346">
                  <c:v>1.0068416595458984E-3</c:v>
                </c:pt>
                <c:pt idx="347">
                  <c:v>1.007080078125E-3</c:v>
                </c:pt>
                <c:pt idx="348">
                  <c:v>1.0080337524414063E-3</c:v>
                </c:pt>
                <c:pt idx="349">
                  <c:v>1.007080078125E-3</c:v>
                </c:pt>
                <c:pt idx="350">
                  <c:v>1.0068416595458984E-3</c:v>
                </c:pt>
                <c:pt idx="351">
                  <c:v>1.007080078125E-3</c:v>
                </c:pt>
                <c:pt idx="352">
                  <c:v>1.007080078125E-3</c:v>
                </c:pt>
                <c:pt idx="353">
                  <c:v>1.0068416595458984E-3</c:v>
                </c:pt>
                <c:pt idx="354">
                  <c:v>1.007080078125E-3</c:v>
                </c:pt>
                <c:pt idx="355">
                  <c:v>1.007080078125E-3</c:v>
                </c:pt>
                <c:pt idx="356">
                  <c:v>1.0068416595458984E-3</c:v>
                </c:pt>
                <c:pt idx="357">
                  <c:v>1.007080078125E-3</c:v>
                </c:pt>
                <c:pt idx="358">
                  <c:v>1.007080078125E-3</c:v>
                </c:pt>
                <c:pt idx="359">
                  <c:v>1.0068416595458984E-3</c:v>
                </c:pt>
                <c:pt idx="360">
                  <c:v>1.007080078125E-3</c:v>
                </c:pt>
                <c:pt idx="361">
                  <c:v>1.0080337524414063E-3</c:v>
                </c:pt>
                <c:pt idx="362">
                  <c:v>1.0068416595458984E-3</c:v>
                </c:pt>
                <c:pt idx="363">
                  <c:v>1.007080078125E-3</c:v>
                </c:pt>
                <c:pt idx="364">
                  <c:v>1.007080078125E-3</c:v>
                </c:pt>
                <c:pt idx="365">
                  <c:v>1.0068416595458984E-3</c:v>
                </c:pt>
                <c:pt idx="366">
                  <c:v>1.007080078125E-3</c:v>
                </c:pt>
                <c:pt idx="367">
                  <c:v>1.007080078125E-3</c:v>
                </c:pt>
                <c:pt idx="368">
                  <c:v>1.0068416595458984E-3</c:v>
                </c:pt>
                <c:pt idx="369">
                  <c:v>1.007080078125E-3</c:v>
                </c:pt>
                <c:pt idx="370">
                  <c:v>1.007080078125E-3</c:v>
                </c:pt>
                <c:pt idx="371">
                  <c:v>1.0068416595458984E-3</c:v>
                </c:pt>
                <c:pt idx="372">
                  <c:v>1.007080078125E-3</c:v>
                </c:pt>
                <c:pt idx="373">
                  <c:v>1.0080337524414063E-3</c:v>
                </c:pt>
                <c:pt idx="374">
                  <c:v>1.007080078125E-3</c:v>
                </c:pt>
                <c:pt idx="375">
                  <c:v>1.0068416595458984E-3</c:v>
                </c:pt>
                <c:pt idx="376">
                  <c:v>1.007080078125E-3</c:v>
                </c:pt>
                <c:pt idx="377">
                  <c:v>1.007080078125E-3</c:v>
                </c:pt>
                <c:pt idx="378">
                  <c:v>1.0068416595458984E-3</c:v>
                </c:pt>
                <c:pt idx="379">
                  <c:v>1.007080078125E-3</c:v>
                </c:pt>
                <c:pt idx="380">
                  <c:v>1.007080078125E-3</c:v>
                </c:pt>
                <c:pt idx="381">
                  <c:v>1.0068416595458984E-3</c:v>
                </c:pt>
                <c:pt idx="382">
                  <c:v>1.007080078125E-3</c:v>
                </c:pt>
                <c:pt idx="383">
                  <c:v>1.007080078125E-3</c:v>
                </c:pt>
                <c:pt idx="384">
                  <c:v>1.0068416595458984E-3</c:v>
                </c:pt>
                <c:pt idx="385">
                  <c:v>1.007080078125E-3</c:v>
                </c:pt>
                <c:pt idx="386">
                  <c:v>1.0080337524414063E-3</c:v>
                </c:pt>
                <c:pt idx="387">
                  <c:v>1.0068416595458984E-3</c:v>
                </c:pt>
                <c:pt idx="388">
                  <c:v>1.007080078125E-3</c:v>
                </c:pt>
                <c:pt idx="389">
                  <c:v>1.007080078125E-3</c:v>
                </c:pt>
                <c:pt idx="390">
                  <c:v>1.0068416595458984E-3</c:v>
                </c:pt>
                <c:pt idx="391">
                  <c:v>1.007080078125E-3</c:v>
                </c:pt>
                <c:pt idx="392">
                  <c:v>1.007080078125E-3</c:v>
                </c:pt>
                <c:pt idx="393">
                  <c:v>1.0068416595458984E-3</c:v>
                </c:pt>
                <c:pt idx="394">
                  <c:v>1.007080078125E-3</c:v>
                </c:pt>
                <c:pt idx="395">
                  <c:v>1.007080078125E-3</c:v>
                </c:pt>
                <c:pt idx="396">
                  <c:v>1.0068416595458984E-3</c:v>
                </c:pt>
                <c:pt idx="397">
                  <c:v>1.007080078125E-3</c:v>
                </c:pt>
                <c:pt idx="398">
                  <c:v>1.0080337524414063E-3</c:v>
                </c:pt>
                <c:pt idx="399">
                  <c:v>1.007080078125E-3</c:v>
                </c:pt>
                <c:pt idx="400">
                  <c:v>1.0068416595458984E-3</c:v>
                </c:pt>
                <c:pt idx="401">
                  <c:v>1.007080078125E-3</c:v>
                </c:pt>
                <c:pt idx="402">
                  <c:v>1.007080078125E-3</c:v>
                </c:pt>
                <c:pt idx="403">
                  <c:v>1.0068416595458984E-3</c:v>
                </c:pt>
                <c:pt idx="404">
                  <c:v>1.007080078125E-3</c:v>
                </c:pt>
                <c:pt idx="405">
                  <c:v>1.007080078125E-3</c:v>
                </c:pt>
                <c:pt idx="406">
                  <c:v>1.0068416595458984E-3</c:v>
                </c:pt>
                <c:pt idx="407">
                  <c:v>1.007080078125E-3</c:v>
                </c:pt>
                <c:pt idx="408">
                  <c:v>1.007080078125E-3</c:v>
                </c:pt>
                <c:pt idx="409">
                  <c:v>1.0068416595458984E-3</c:v>
                </c:pt>
                <c:pt idx="410">
                  <c:v>1.007080078125E-3</c:v>
                </c:pt>
                <c:pt idx="411">
                  <c:v>1.0080337524414063E-3</c:v>
                </c:pt>
                <c:pt idx="412">
                  <c:v>1.0068416595458984E-3</c:v>
                </c:pt>
                <c:pt idx="413">
                  <c:v>1.007080078125E-3</c:v>
                </c:pt>
                <c:pt idx="414">
                  <c:v>1.007080078125E-3</c:v>
                </c:pt>
                <c:pt idx="415">
                  <c:v>1.0068416595458984E-3</c:v>
                </c:pt>
                <c:pt idx="416">
                  <c:v>1.007080078125E-3</c:v>
                </c:pt>
                <c:pt idx="417">
                  <c:v>1.007080078125E-3</c:v>
                </c:pt>
                <c:pt idx="418">
                  <c:v>1.0068416595458984E-3</c:v>
                </c:pt>
                <c:pt idx="419">
                  <c:v>1.007080078125E-3</c:v>
                </c:pt>
                <c:pt idx="420">
                  <c:v>1.007080078125E-3</c:v>
                </c:pt>
                <c:pt idx="421">
                  <c:v>1.0068416595458984E-3</c:v>
                </c:pt>
                <c:pt idx="422">
                  <c:v>1.007080078125E-3</c:v>
                </c:pt>
                <c:pt idx="423">
                  <c:v>1.0080337524414063E-3</c:v>
                </c:pt>
                <c:pt idx="424">
                  <c:v>1.007080078125E-3</c:v>
                </c:pt>
                <c:pt idx="425">
                  <c:v>1.0068416595458984E-3</c:v>
                </c:pt>
                <c:pt idx="426">
                  <c:v>1.007080078125E-3</c:v>
                </c:pt>
                <c:pt idx="427">
                  <c:v>1.007080078125E-3</c:v>
                </c:pt>
                <c:pt idx="428">
                  <c:v>1.0068416595458984E-3</c:v>
                </c:pt>
                <c:pt idx="429">
                  <c:v>1.007080078125E-3</c:v>
                </c:pt>
                <c:pt idx="430">
                  <c:v>1.007080078125E-3</c:v>
                </c:pt>
                <c:pt idx="431">
                  <c:v>1.0068416595458984E-3</c:v>
                </c:pt>
                <c:pt idx="432">
                  <c:v>1.007080078125E-3</c:v>
                </c:pt>
                <c:pt idx="433">
                  <c:v>1.007080078125E-3</c:v>
                </c:pt>
                <c:pt idx="434">
                  <c:v>1.1077880859375E-2</c:v>
                </c:pt>
                <c:pt idx="435">
                  <c:v>1.007080078125E-3</c:v>
                </c:pt>
                <c:pt idx="436">
                  <c:v>1.0068416595458984E-3</c:v>
                </c:pt>
                <c:pt idx="437">
                  <c:v>1.007080078125E-3</c:v>
                </c:pt>
                <c:pt idx="438">
                  <c:v>1.0080337524414063E-3</c:v>
                </c:pt>
                <c:pt idx="439">
                  <c:v>1.007080078125E-3</c:v>
                </c:pt>
                <c:pt idx="440">
                  <c:v>1.0068416595458984E-3</c:v>
                </c:pt>
                <c:pt idx="441">
                  <c:v>1.007080078125E-3</c:v>
                </c:pt>
                <c:pt idx="442">
                  <c:v>1.007080078125E-3</c:v>
                </c:pt>
                <c:pt idx="443">
                  <c:v>1.0068416595458984E-3</c:v>
                </c:pt>
                <c:pt idx="444">
                  <c:v>1.007080078125E-3</c:v>
                </c:pt>
                <c:pt idx="445">
                  <c:v>1.007080078125E-3</c:v>
                </c:pt>
                <c:pt idx="446">
                  <c:v>1.0068416595458984E-3</c:v>
                </c:pt>
                <c:pt idx="447">
                  <c:v>1.007080078125E-3</c:v>
                </c:pt>
                <c:pt idx="448">
                  <c:v>1.007080078125E-3</c:v>
                </c:pt>
                <c:pt idx="449">
                  <c:v>1.0068416595458984E-3</c:v>
                </c:pt>
                <c:pt idx="450">
                  <c:v>1.0080337524414063E-3</c:v>
                </c:pt>
                <c:pt idx="451">
                  <c:v>1.007080078125E-3</c:v>
                </c:pt>
                <c:pt idx="452">
                  <c:v>1.0068416595458984E-3</c:v>
                </c:pt>
                <c:pt idx="453">
                  <c:v>1.007080078125E-3</c:v>
                </c:pt>
                <c:pt idx="454">
                  <c:v>1.007080078125E-3</c:v>
                </c:pt>
                <c:pt idx="455">
                  <c:v>1.0068416595458984E-3</c:v>
                </c:pt>
                <c:pt idx="456">
                  <c:v>1.007080078125E-3</c:v>
                </c:pt>
                <c:pt idx="457">
                  <c:v>1.007080078125E-3</c:v>
                </c:pt>
                <c:pt idx="458">
                  <c:v>1.0068416595458984E-3</c:v>
                </c:pt>
                <c:pt idx="459">
                  <c:v>1.007080078125E-3</c:v>
                </c:pt>
                <c:pt idx="460">
                  <c:v>1.007080078125E-3</c:v>
                </c:pt>
                <c:pt idx="461">
                  <c:v>1.0068416595458984E-3</c:v>
                </c:pt>
                <c:pt idx="462">
                  <c:v>1.007080078125E-3</c:v>
                </c:pt>
                <c:pt idx="463">
                  <c:v>1.0080337524414063E-3</c:v>
                </c:pt>
                <c:pt idx="464">
                  <c:v>1.007080078125E-3</c:v>
                </c:pt>
                <c:pt idx="465">
                  <c:v>1.0068416595458984E-3</c:v>
                </c:pt>
                <c:pt idx="466">
                  <c:v>1.007080078125E-3</c:v>
                </c:pt>
                <c:pt idx="467">
                  <c:v>1.007080078125E-3</c:v>
                </c:pt>
                <c:pt idx="468">
                  <c:v>1.0068416595458984E-3</c:v>
                </c:pt>
                <c:pt idx="469">
                  <c:v>1.007080078125E-3</c:v>
                </c:pt>
                <c:pt idx="470">
                  <c:v>1.007080078125E-3</c:v>
                </c:pt>
                <c:pt idx="471">
                  <c:v>1.0068416595458984E-3</c:v>
                </c:pt>
                <c:pt idx="472">
                  <c:v>1.007080078125E-3</c:v>
                </c:pt>
                <c:pt idx="473">
                  <c:v>1.007080078125E-3</c:v>
                </c:pt>
                <c:pt idx="474">
                  <c:v>1.0068416595458984E-3</c:v>
                </c:pt>
                <c:pt idx="475">
                  <c:v>1.0080337524414063E-3</c:v>
                </c:pt>
                <c:pt idx="476">
                  <c:v>1.007080078125E-3</c:v>
                </c:pt>
                <c:pt idx="477">
                  <c:v>1.0068416595458984E-3</c:v>
                </c:pt>
                <c:pt idx="478">
                  <c:v>1.007080078125E-3</c:v>
                </c:pt>
                <c:pt idx="479">
                  <c:v>1.007080078125E-3</c:v>
                </c:pt>
                <c:pt idx="480">
                  <c:v>1.0068416595458984E-3</c:v>
                </c:pt>
                <c:pt idx="481">
                  <c:v>1.007080078125E-3</c:v>
                </c:pt>
                <c:pt idx="482">
                  <c:v>1.007080078125E-3</c:v>
                </c:pt>
                <c:pt idx="483">
                  <c:v>1.0068416595458984E-3</c:v>
                </c:pt>
                <c:pt idx="484">
                  <c:v>1.007080078125E-3</c:v>
                </c:pt>
                <c:pt idx="485">
                  <c:v>1.007080078125E-3</c:v>
                </c:pt>
                <c:pt idx="486">
                  <c:v>1.0068416595458984E-3</c:v>
                </c:pt>
                <c:pt idx="487">
                  <c:v>1.007080078125E-3</c:v>
                </c:pt>
                <c:pt idx="488">
                  <c:v>1.0080337524414063E-3</c:v>
                </c:pt>
                <c:pt idx="489">
                  <c:v>1.007080078125E-3</c:v>
                </c:pt>
                <c:pt idx="490">
                  <c:v>1.0068416595458984E-3</c:v>
                </c:pt>
                <c:pt idx="491">
                  <c:v>1.007080078125E-3</c:v>
                </c:pt>
                <c:pt idx="492">
                  <c:v>1.007080078125E-3</c:v>
                </c:pt>
                <c:pt idx="493">
                  <c:v>1.0068416595458984E-3</c:v>
                </c:pt>
                <c:pt idx="494">
                  <c:v>1.007080078125E-3</c:v>
                </c:pt>
                <c:pt idx="495">
                  <c:v>1.007080078125E-3</c:v>
                </c:pt>
                <c:pt idx="496">
                  <c:v>1.0068416595458984E-3</c:v>
                </c:pt>
                <c:pt idx="497">
                  <c:v>1.007080078125E-3</c:v>
                </c:pt>
                <c:pt idx="498">
                  <c:v>1.007080078125E-3</c:v>
                </c:pt>
                <c:pt idx="499">
                  <c:v>1.0068416595458984E-3</c:v>
                </c:pt>
                <c:pt idx="500">
                  <c:v>1.0080337524414063E-3</c:v>
                </c:pt>
                <c:pt idx="501">
                  <c:v>1.007080078125E-3</c:v>
                </c:pt>
                <c:pt idx="502">
                  <c:v>1.0068416595458984E-3</c:v>
                </c:pt>
                <c:pt idx="503">
                  <c:v>1.007080078125E-3</c:v>
                </c:pt>
                <c:pt idx="504">
                  <c:v>1.007080078125E-3</c:v>
                </c:pt>
                <c:pt idx="505">
                  <c:v>1.0068416595458984E-3</c:v>
                </c:pt>
                <c:pt idx="506">
                  <c:v>1.007080078125E-3</c:v>
                </c:pt>
                <c:pt idx="507">
                  <c:v>1.007080078125E-3</c:v>
                </c:pt>
                <c:pt idx="508">
                  <c:v>1.0068416595458984E-3</c:v>
                </c:pt>
                <c:pt idx="509">
                  <c:v>1.007080078125E-3</c:v>
                </c:pt>
                <c:pt idx="510">
                  <c:v>1.007080078125E-3</c:v>
                </c:pt>
                <c:pt idx="511">
                  <c:v>1.0068416595458984E-3</c:v>
                </c:pt>
                <c:pt idx="512">
                  <c:v>1.007080078125E-3</c:v>
                </c:pt>
                <c:pt idx="513">
                  <c:v>1.0080337524414063E-3</c:v>
                </c:pt>
                <c:pt idx="514">
                  <c:v>1.007080078125E-3</c:v>
                </c:pt>
                <c:pt idx="515">
                  <c:v>1.0068416595458984E-3</c:v>
                </c:pt>
                <c:pt idx="516">
                  <c:v>1.007080078125E-3</c:v>
                </c:pt>
                <c:pt idx="517">
                  <c:v>1.007080078125E-3</c:v>
                </c:pt>
                <c:pt idx="518">
                  <c:v>1.0068416595458984E-3</c:v>
                </c:pt>
                <c:pt idx="519">
                  <c:v>1.007080078125E-3</c:v>
                </c:pt>
                <c:pt idx="520">
                  <c:v>1.007080078125E-3</c:v>
                </c:pt>
                <c:pt idx="521">
                  <c:v>1.0068416595458984E-3</c:v>
                </c:pt>
                <c:pt idx="522">
                  <c:v>1.007080078125E-3</c:v>
                </c:pt>
                <c:pt idx="523">
                  <c:v>1.007080078125E-3</c:v>
                </c:pt>
                <c:pt idx="524">
                  <c:v>1.0068416595458984E-3</c:v>
                </c:pt>
                <c:pt idx="525">
                  <c:v>1.0080337524414063E-3</c:v>
                </c:pt>
                <c:pt idx="526">
                  <c:v>1.007080078125E-3</c:v>
                </c:pt>
                <c:pt idx="527">
                  <c:v>1.0068416595458984E-3</c:v>
                </c:pt>
                <c:pt idx="528">
                  <c:v>1.007080078125E-3</c:v>
                </c:pt>
                <c:pt idx="529">
                  <c:v>1.007080078125E-3</c:v>
                </c:pt>
                <c:pt idx="530">
                  <c:v>1.0068416595458984E-3</c:v>
                </c:pt>
                <c:pt idx="531">
                  <c:v>1.007080078125E-3</c:v>
                </c:pt>
                <c:pt idx="532">
                  <c:v>1.007080078125E-3</c:v>
                </c:pt>
                <c:pt idx="533">
                  <c:v>1.0068416595458984E-3</c:v>
                </c:pt>
                <c:pt idx="534">
                  <c:v>1.007080078125E-3</c:v>
                </c:pt>
                <c:pt idx="535">
                  <c:v>1.007080078125E-3</c:v>
                </c:pt>
                <c:pt idx="536">
                  <c:v>1.6113996505737305E-2</c:v>
                </c:pt>
                <c:pt idx="537">
                  <c:v>1.0068416595458984E-3</c:v>
                </c:pt>
                <c:pt idx="538">
                  <c:v>1.007080078125E-3</c:v>
                </c:pt>
                <c:pt idx="539">
                  <c:v>1.007080078125E-3</c:v>
                </c:pt>
                <c:pt idx="540">
                  <c:v>1.0068416595458984E-3</c:v>
                </c:pt>
                <c:pt idx="541">
                  <c:v>1.007080078125E-3</c:v>
                </c:pt>
                <c:pt idx="542">
                  <c:v>1.007080078125E-3</c:v>
                </c:pt>
                <c:pt idx="543">
                  <c:v>1.0068416595458984E-3</c:v>
                </c:pt>
                <c:pt idx="544">
                  <c:v>1.007080078125E-3</c:v>
                </c:pt>
                <c:pt idx="545">
                  <c:v>1.007080078125E-3</c:v>
                </c:pt>
                <c:pt idx="546">
                  <c:v>1.0068416595458984E-3</c:v>
                </c:pt>
                <c:pt idx="547">
                  <c:v>1.007080078125E-3</c:v>
                </c:pt>
                <c:pt idx="548">
                  <c:v>1.0080337524414063E-3</c:v>
                </c:pt>
                <c:pt idx="549">
                  <c:v>1.007080078125E-3</c:v>
                </c:pt>
                <c:pt idx="550">
                  <c:v>1.0068416595458984E-3</c:v>
                </c:pt>
                <c:pt idx="551">
                  <c:v>1.007080078125E-3</c:v>
                </c:pt>
                <c:pt idx="552">
                  <c:v>1.007080078125E-3</c:v>
                </c:pt>
                <c:pt idx="553">
                  <c:v>1.0068416595458984E-3</c:v>
                </c:pt>
                <c:pt idx="554">
                  <c:v>1.007080078125E-3</c:v>
                </c:pt>
                <c:pt idx="555">
                  <c:v>1.007080078125E-3</c:v>
                </c:pt>
                <c:pt idx="556">
                  <c:v>1.0068416595458984E-3</c:v>
                </c:pt>
                <c:pt idx="557">
                  <c:v>1.007080078125E-3</c:v>
                </c:pt>
                <c:pt idx="558">
                  <c:v>1.007080078125E-3</c:v>
                </c:pt>
                <c:pt idx="559">
                  <c:v>1.0068416595458984E-3</c:v>
                </c:pt>
                <c:pt idx="560">
                  <c:v>1.0080337524414063E-3</c:v>
                </c:pt>
                <c:pt idx="561">
                  <c:v>1.007080078125E-3</c:v>
                </c:pt>
                <c:pt idx="562">
                  <c:v>1.0068416595458984E-3</c:v>
                </c:pt>
                <c:pt idx="563">
                  <c:v>1.007080078125E-3</c:v>
                </c:pt>
                <c:pt idx="564">
                  <c:v>1.007080078125E-3</c:v>
                </c:pt>
                <c:pt idx="565">
                  <c:v>1.0068416595458984E-3</c:v>
                </c:pt>
                <c:pt idx="566">
                  <c:v>1.007080078125E-3</c:v>
                </c:pt>
                <c:pt idx="567">
                  <c:v>1.007080078125E-3</c:v>
                </c:pt>
                <c:pt idx="568">
                  <c:v>1.0068416595458984E-3</c:v>
                </c:pt>
                <c:pt idx="569">
                  <c:v>1.007080078125E-3</c:v>
                </c:pt>
                <c:pt idx="570">
                  <c:v>1.007080078125E-3</c:v>
                </c:pt>
                <c:pt idx="571">
                  <c:v>1.0068416595458984E-3</c:v>
                </c:pt>
                <c:pt idx="572">
                  <c:v>1.007080078125E-3</c:v>
                </c:pt>
                <c:pt idx="573">
                  <c:v>1.0080337524414063E-3</c:v>
                </c:pt>
                <c:pt idx="574">
                  <c:v>1.007080078125E-3</c:v>
                </c:pt>
                <c:pt idx="575">
                  <c:v>1.0068416595458984E-3</c:v>
                </c:pt>
                <c:pt idx="576">
                  <c:v>1.007080078125E-3</c:v>
                </c:pt>
                <c:pt idx="577">
                  <c:v>1.007080078125E-3</c:v>
                </c:pt>
                <c:pt idx="578">
                  <c:v>1.0068416595458984E-3</c:v>
                </c:pt>
                <c:pt idx="579">
                  <c:v>1.007080078125E-3</c:v>
                </c:pt>
                <c:pt idx="580">
                  <c:v>1.007080078125E-3</c:v>
                </c:pt>
                <c:pt idx="581">
                  <c:v>1.0068416595458984E-3</c:v>
                </c:pt>
                <c:pt idx="582">
                  <c:v>1.007080078125E-3</c:v>
                </c:pt>
                <c:pt idx="583">
                  <c:v>1.007080078125E-3</c:v>
                </c:pt>
                <c:pt idx="584">
                  <c:v>1.0068416595458984E-3</c:v>
                </c:pt>
                <c:pt idx="585">
                  <c:v>1.0080337524414063E-3</c:v>
                </c:pt>
                <c:pt idx="586">
                  <c:v>1.007080078125E-3</c:v>
                </c:pt>
                <c:pt idx="587">
                  <c:v>1.0068416595458984E-3</c:v>
                </c:pt>
                <c:pt idx="588">
                  <c:v>1.007080078125E-3</c:v>
                </c:pt>
                <c:pt idx="589">
                  <c:v>1.007080078125E-3</c:v>
                </c:pt>
                <c:pt idx="590">
                  <c:v>1.0068416595458984E-3</c:v>
                </c:pt>
                <c:pt idx="591">
                  <c:v>1.007080078125E-3</c:v>
                </c:pt>
                <c:pt idx="592">
                  <c:v>1.007080078125E-3</c:v>
                </c:pt>
                <c:pt idx="593">
                  <c:v>1.0068416595458984E-3</c:v>
                </c:pt>
                <c:pt idx="594">
                  <c:v>1.007080078125E-3</c:v>
                </c:pt>
                <c:pt idx="595">
                  <c:v>1.007080078125E-3</c:v>
                </c:pt>
                <c:pt idx="596">
                  <c:v>1.0068416595458984E-3</c:v>
                </c:pt>
                <c:pt idx="597">
                  <c:v>1.007080078125E-3</c:v>
                </c:pt>
                <c:pt idx="598">
                  <c:v>1.0080337524414063E-3</c:v>
                </c:pt>
                <c:pt idx="599">
                  <c:v>1.007080078125E-3</c:v>
                </c:pt>
                <c:pt idx="600">
                  <c:v>1.0068416595458984E-3</c:v>
                </c:pt>
                <c:pt idx="601">
                  <c:v>1.007080078125E-3</c:v>
                </c:pt>
                <c:pt idx="602">
                  <c:v>1.007080078125E-3</c:v>
                </c:pt>
                <c:pt idx="603">
                  <c:v>1.0068416595458984E-3</c:v>
                </c:pt>
                <c:pt idx="604">
                  <c:v>1.007080078125E-3</c:v>
                </c:pt>
                <c:pt idx="605">
                  <c:v>1.007080078125E-3</c:v>
                </c:pt>
                <c:pt idx="606">
                  <c:v>1.0068416595458984E-3</c:v>
                </c:pt>
                <c:pt idx="607">
                  <c:v>1.007080078125E-3</c:v>
                </c:pt>
                <c:pt idx="608">
                  <c:v>1.007080078125E-3</c:v>
                </c:pt>
                <c:pt idx="609">
                  <c:v>1.0068416595458984E-3</c:v>
                </c:pt>
                <c:pt idx="610">
                  <c:v>1.0080337524414063E-3</c:v>
                </c:pt>
                <c:pt idx="611">
                  <c:v>1.007080078125E-3</c:v>
                </c:pt>
                <c:pt idx="612">
                  <c:v>1.0068416595458984E-3</c:v>
                </c:pt>
                <c:pt idx="613">
                  <c:v>1.007080078125E-3</c:v>
                </c:pt>
                <c:pt idx="614">
                  <c:v>1.007080078125E-3</c:v>
                </c:pt>
                <c:pt idx="615">
                  <c:v>1.0068416595458984E-3</c:v>
                </c:pt>
                <c:pt idx="616">
                  <c:v>1.007080078125E-3</c:v>
                </c:pt>
                <c:pt idx="617">
                  <c:v>1.007080078125E-3</c:v>
                </c:pt>
                <c:pt idx="618">
                  <c:v>1.0068416595458984E-3</c:v>
                </c:pt>
                <c:pt idx="619">
                  <c:v>1.007080078125E-3</c:v>
                </c:pt>
                <c:pt idx="620">
                  <c:v>1.007080078125E-3</c:v>
                </c:pt>
                <c:pt idx="621">
                  <c:v>1.0068416595458984E-3</c:v>
                </c:pt>
                <c:pt idx="622">
                  <c:v>1.007080078125E-3</c:v>
                </c:pt>
                <c:pt idx="623">
                  <c:v>1.0080337524414063E-3</c:v>
                </c:pt>
                <c:pt idx="624">
                  <c:v>1.007080078125E-3</c:v>
                </c:pt>
                <c:pt idx="625">
                  <c:v>1.0068416595458984E-3</c:v>
                </c:pt>
                <c:pt idx="626">
                  <c:v>1.007080078125E-3</c:v>
                </c:pt>
                <c:pt idx="627">
                  <c:v>1.007080078125E-3</c:v>
                </c:pt>
                <c:pt idx="628">
                  <c:v>1.0068416595458984E-3</c:v>
                </c:pt>
                <c:pt idx="629">
                  <c:v>1.007080078125E-3</c:v>
                </c:pt>
                <c:pt idx="630">
                  <c:v>1.007080078125E-3</c:v>
                </c:pt>
                <c:pt idx="631">
                  <c:v>1.0068416595458984E-3</c:v>
                </c:pt>
                <c:pt idx="632">
                  <c:v>1.007080078125E-3</c:v>
                </c:pt>
                <c:pt idx="633">
                  <c:v>1.0068416595458984E-3</c:v>
                </c:pt>
                <c:pt idx="634">
                  <c:v>1.007080078125E-3</c:v>
                </c:pt>
                <c:pt idx="635">
                  <c:v>1.0080337524414063E-3</c:v>
                </c:pt>
                <c:pt idx="636">
                  <c:v>1.007080078125E-3</c:v>
                </c:pt>
                <c:pt idx="637">
                  <c:v>1.0068416595458984E-3</c:v>
                </c:pt>
                <c:pt idx="638">
                  <c:v>1.007080078125E-3</c:v>
                </c:pt>
                <c:pt idx="639">
                  <c:v>1.007080078125E-3</c:v>
                </c:pt>
                <c:pt idx="640">
                  <c:v>1.0068416595458984E-3</c:v>
                </c:pt>
                <c:pt idx="641">
                  <c:v>1.007080078125E-3</c:v>
                </c:pt>
                <c:pt idx="642">
                  <c:v>1.007080078125E-3</c:v>
                </c:pt>
                <c:pt idx="643">
                  <c:v>1.0068416595458984E-3</c:v>
                </c:pt>
                <c:pt idx="644">
                  <c:v>1.007080078125E-3</c:v>
                </c:pt>
                <c:pt idx="645">
                  <c:v>1.007080078125E-3</c:v>
                </c:pt>
                <c:pt idx="646">
                  <c:v>1.0068416595458984E-3</c:v>
                </c:pt>
                <c:pt idx="647">
                  <c:v>1.007080078125E-3</c:v>
                </c:pt>
                <c:pt idx="648">
                  <c:v>1.0080337524414063E-3</c:v>
                </c:pt>
                <c:pt idx="649">
                  <c:v>1.007080078125E-3</c:v>
                </c:pt>
                <c:pt idx="650">
                  <c:v>1.0068416595458984E-3</c:v>
                </c:pt>
                <c:pt idx="651">
                  <c:v>1.007080078125E-3</c:v>
                </c:pt>
                <c:pt idx="652">
                  <c:v>1.007080078125E-3</c:v>
                </c:pt>
                <c:pt idx="653">
                  <c:v>1.0068416595458984E-3</c:v>
                </c:pt>
                <c:pt idx="654">
                  <c:v>1.007080078125E-3</c:v>
                </c:pt>
                <c:pt idx="655">
                  <c:v>1.0068416595458984E-3</c:v>
                </c:pt>
                <c:pt idx="656">
                  <c:v>1.007080078125E-3</c:v>
                </c:pt>
                <c:pt idx="657">
                  <c:v>1.007080078125E-3</c:v>
                </c:pt>
                <c:pt idx="658">
                  <c:v>1.0068416595458984E-3</c:v>
                </c:pt>
                <c:pt idx="659">
                  <c:v>1.007080078125E-3</c:v>
                </c:pt>
                <c:pt idx="660">
                  <c:v>6.0429573059082031E-3</c:v>
                </c:pt>
                <c:pt idx="661">
                  <c:v>1.007080078125E-3</c:v>
                </c:pt>
                <c:pt idx="662">
                  <c:v>1.007080078125E-3</c:v>
                </c:pt>
                <c:pt idx="663">
                  <c:v>1.0068416595458984E-3</c:v>
                </c:pt>
                <c:pt idx="664">
                  <c:v>1.007080078125E-3</c:v>
                </c:pt>
                <c:pt idx="665">
                  <c:v>1.007080078125E-3</c:v>
                </c:pt>
                <c:pt idx="666">
                  <c:v>1.0068416595458984E-3</c:v>
                </c:pt>
                <c:pt idx="667">
                  <c:v>1.007080078125E-3</c:v>
                </c:pt>
                <c:pt idx="668">
                  <c:v>1.0080337524414063E-3</c:v>
                </c:pt>
                <c:pt idx="669">
                  <c:v>1.007080078125E-3</c:v>
                </c:pt>
                <c:pt idx="670">
                  <c:v>1.0068416595458984E-3</c:v>
                </c:pt>
                <c:pt idx="671">
                  <c:v>1.007080078125E-3</c:v>
                </c:pt>
                <c:pt idx="672">
                  <c:v>1.0068416595458984E-3</c:v>
                </c:pt>
                <c:pt idx="673">
                  <c:v>1.007080078125E-3</c:v>
                </c:pt>
                <c:pt idx="674">
                  <c:v>1.007080078125E-3</c:v>
                </c:pt>
                <c:pt idx="675">
                  <c:v>1.0068416595458984E-3</c:v>
                </c:pt>
                <c:pt idx="676">
                  <c:v>1.007080078125E-3</c:v>
                </c:pt>
                <c:pt idx="677">
                  <c:v>1.007080078125E-3</c:v>
                </c:pt>
                <c:pt idx="678">
                  <c:v>1.0068416595458984E-3</c:v>
                </c:pt>
                <c:pt idx="679">
                  <c:v>1.007080078125E-3</c:v>
                </c:pt>
                <c:pt idx="680">
                  <c:v>1.0080337524414063E-3</c:v>
                </c:pt>
                <c:pt idx="681">
                  <c:v>1.007080078125E-3</c:v>
                </c:pt>
                <c:pt idx="682">
                  <c:v>1.0068416595458984E-3</c:v>
                </c:pt>
                <c:pt idx="683">
                  <c:v>1.007080078125E-3</c:v>
                </c:pt>
                <c:pt idx="684">
                  <c:v>1.007080078125E-3</c:v>
                </c:pt>
                <c:pt idx="685">
                  <c:v>1.0068416595458984E-3</c:v>
                </c:pt>
                <c:pt idx="686">
                  <c:v>1.007080078125E-3</c:v>
                </c:pt>
                <c:pt idx="687">
                  <c:v>1.007080078125E-3</c:v>
                </c:pt>
                <c:pt idx="688">
                  <c:v>1.0068416595458984E-3</c:v>
                </c:pt>
                <c:pt idx="689">
                  <c:v>1.007080078125E-3</c:v>
                </c:pt>
                <c:pt idx="690">
                  <c:v>1.007080078125E-3</c:v>
                </c:pt>
                <c:pt idx="691">
                  <c:v>1.0068416595458984E-3</c:v>
                </c:pt>
                <c:pt idx="692">
                  <c:v>1.007080078125E-3</c:v>
                </c:pt>
                <c:pt idx="693">
                  <c:v>1.0080337524414063E-3</c:v>
                </c:pt>
                <c:pt idx="694">
                  <c:v>1.0068416595458984E-3</c:v>
                </c:pt>
                <c:pt idx="695">
                  <c:v>1.007080078125E-3</c:v>
                </c:pt>
                <c:pt idx="696">
                  <c:v>1.007080078125E-3</c:v>
                </c:pt>
                <c:pt idx="697">
                  <c:v>1.0068416595458984E-3</c:v>
                </c:pt>
                <c:pt idx="698">
                  <c:v>1.007080078125E-3</c:v>
                </c:pt>
                <c:pt idx="699">
                  <c:v>1.007080078125E-3</c:v>
                </c:pt>
                <c:pt idx="700">
                  <c:v>1.0068416595458984E-3</c:v>
                </c:pt>
                <c:pt idx="701">
                  <c:v>1.007080078125E-3</c:v>
                </c:pt>
                <c:pt idx="702">
                  <c:v>1.007080078125E-3</c:v>
                </c:pt>
                <c:pt idx="703">
                  <c:v>1.0068416595458984E-3</c:v>
                </c:pt>
                <c:pt idx="704">
                  <c:v>1.007080078125E-3</c:v>
                </c:pt>
                <c:pt idx="705">
                  <c:v>1.0080337524414063E-3</c:v>
                </c:pt>
                <c:pt idx="706">
                  <c:v>1.007080078125E-3</c:v>
                </c:pt>
                <c:pt idx="707">
                  <c:v>1.0068416595458984E-3</c:v>
                </c:pt>
                <c:pt idx="708">
                  <c:v>1.007080078125E-3</c:v>
                </c:pt>
                <c:pt idx="709">
                  <c:v>1.007080078125E-3</c:v>
                </c:pt>
                <c:pt idx="710">
                  <c:v>1.0068416595458984E-3</c:v>
                </c:pt>
                <c:pt idx="711">
                  <c:v>1.007080078125E-3</c:v>
                </c:pt>
                <c:pt idx="712">
                  <c:v>1.007080078125E-3</c:v>
                </c:pt>
                <c:pt idx="713">
                  <c:v>1.0068416595458984E-3</c:v>
                </c:pt>
                <c:pt idx="714">
                  <c:v>1.007080078125E-3</c:v>
                </c:pt>
                <c:pt idx="715">
                  <c:v>1.007080078125E-3</c:v>
                </c:pt>
                <c:pt idx="716">
                  <c:v>1.0068416595458984E-3</c:v>
                </c:pt>
                <c:pt idx="717">
                  <c:v>1.007080078125E-3</c:v>
                </c:pt>
                <c:pt idx="718">
                  <c:v>1.0080337524414063E-3</c:v>
                </c:pt>
                <c:pt idx="719">
                  <c:v>1.0068416595458984E-3</c:v>
                </c:pt>
                <c:pt idx="720">
                  <c:v>1.007080078125E-3</c:v>
                </c:pt>
                <c:pt idx="721">
                  <c:v>1.007080078125E-3</c:v>
                </c:pt>
                <c:pt idx="722">
                  <c:v>1.0068416595458984E-3</c:v>
                </c:pt>
                <c:pt idx="723">
                  <c:v>1.007080078125E-3</c:v>
                </c:pt>
                <c:pt idx="724">
                  <c:v>1.007080078125E-3</c:v>
                </c:pt>
                <c:pt idx="725">
                  <c:v>1.0068416595458984E-3</c:v>
                </c:pt>
                <c:pt idx="726">
                  <c:v>1.007080078125E-3</c:v>
                </c:pt>
                <c:pt idx="727">
                  <c:v>1.007080078125E-3</c:v>
                </c:pt>
                <c:pt idx="728">
                  <c:v>1.0068416595458984E-3</c:v>
                </c:pt>
                <c:pt idx="729">
                  <c:v>1.007080078125E-3</c:v>
                </c:pt>
                <c:pt idx="730">
                  <c:v>1.0080337524414063E-3</c:v>
                </c:pt>
                <c:pt idx="731">
                  <c:v>1.007080078125E-3</c:v>
                </c:pt>
                <c:pt idx="732">
                  <c:v>1.0068416595458984E-3</c:v>
                </c:pt>
                <c:pt idx="733">
                  <c:v>1.007080078125E-3</c:v>
                </c:pt>
                <c:pt idx="734">
                  <c:v>1.007080078125E-3</c:v>
                </c:pt>
                <c:pt idx="735">
                  <c:v>1.0068416595458984E-3</c:v>
                </c:pt>
                <c:pt idx="736">
                  <c:v>1.007080078125E-3</c:v>
                </c:pt>
                <c:pt idx="737">
                  <c:v>1.007080078125E-3</c:v>
                </c:pt>
                <c:pt idx="738">
                  <c:v>1.0068416595458984E-3</c:v>
                </c:pt>
                <c:pt idx="739">
                  <c:v>1.007080078125E-3</c:v>
                </c:pt>
                <c:pt idx="740">
                  <c:v>1.007080078125E-3</c:v>
                </c:pt>
                <c:pt idx="741">
                  <c:v>1.0068416595458984E-3</c:v>
                </c:pt>
                <c:pt idx="742">
                  <c:v>1.007080078125E-3</c:v>
                </c:pt>
                <c:pt idx="743">
                  <c:v>1.0080337524414063E-3</c:v>
                </c:pt>
                <c:pt idx="744">
                  <c:v>1.0068416595458984E-3</c:v>
                </c:pt>
                <c:pt idx="745">
                  <c:v>1.007080078125E-3</c:v>
                </c:pt>
                <c:pt idx="746">
                  <c:v>1.007080078125E-3</c:v>
                </c:pt>
                <c:pt idx="747">
                  <c:v>1.0068416595458984E-3</c:v>
                </c:pt>
                <c:pt idx="748">
                  <c:v>1.007080078125E-3</c:v>
                </c:pt>
                <c:pt idx="749">
                  <c:v>1.007080078125E-3</c:v>
                </c:pt>
                <c:pt idx="750">
                  <c:v>1.0068416595458984E-3</c:v>
                </c:pt>
                <c:pt idx="751">
                  <c:v>1.007080078125E-3</c:v>
                </c:pt>
                <c:pt idx="752">
                  <c:v>1.007080078125E-3</c:v>
                </c:pt>
                <c:pt idx="753">
                  <c:v>1.0068416595458984E-3</c:v>
                </c:pt>
                <c:pt idx="754">
                  <c:v>1.007080078125E-3</c:v>
                </c:pt>
                <c:pt idx="755">
                  <c:v>1.0080337524414063E-3</c:v>
                </c:pt>
                <c:pt idx="756">
                  <c:v>1.007080078125E-3</c:v>
                </c:pt>
                <c:pt idx="757">
                  <c:v>1.0068416595458984E-3</c:v>
                </c:pt>
                <c:pt idx="758">
                  <c:v>1.007080078125E-3</c:v>
                </c:pt>
                <c:pt idx="759">
                  <c:v>1.007080078125E-3</c:v>
                </c:pt>
                <c:pt idx="760">
                  <c:v>1.0068416595458984E-3</c:v>
                </c:pt>
                <c:pt idx="761">
                  <c:v>1.007080078125E-3</c:v>
                </c:pt>
                <c:pt idx="762">
                  <c:v>1.007080078125E-3</c:v>
                </c:pt>
                <c:pt idx="763">
                  <c:v>1.0068416595458984E-3</c:v>
                </c:pt>
                <c:pt idx="764">
                  <c:v>1.007080078125E-3</c:v>
                </c:pt>
                <c:pt idx="765">
                  <c:v>1.007080078125E-3</c:v>
                </c:pt>
                <c:pt idx="766">
                  <c:v>1.0068416595458984E-3</c:v>
                </c:pt>
                <c:pt idx="767">
                  <c:v>1.007080078125E-3</c:v>
                </c:pt>
                <c:pt idx="768">
                  <c:v>1.0080337524414063E-3</c:v>
                </c:pt>
                <c:pt idx="769">
                  <c:v>1.0068416595458984E-3</c:v>
                </c:pt>
                <c:pt idx="770">
                  <c:v>1.007080078125E-3</c:v>
                </c:pt>
                <c:pt idx="771">
                  <c:v>1.007080078125E-3</c:v>
                </c:pt>
                <c:pt idx="772">
                  <c:v>1.0068416595458984E-3</c:v>
                </c:pt>
                <c:pt idx="773">
                  <c:v>1.007080078125E-3</c:v>
                </c:pt>
                <c:pt idx="774">
                  <c:v>1.007080078125E-3</c:v>
                </c:pt>
                <c:pt idx="775">
                  <c:v>1.0068416595458984E-3</c:v>
                </c:pt>
                <c:pt idx="776">
                  <c:v>1.007080078125E-3</c:v>
                </c:pt>
                <c:pt idx="777">
                  <c:v>1.007080078125E-3</c:v>
                </c:pt>
                <c:pt idx="778">
                  <c:v>1.0068416595458984E-3</c:v>
                </c:pt>
                <c:pt idx="779">
                  <c:v>1.007080078125E-3</c:v>
                </c:pt>
                <c:pt idx="780">
                  <c:v>1.0080337524414063E-3</c:v>
                </c:pt>
                <c:pt idx="781">
                  <c:v>1.007080078125E-3</c:v>
                </c:pt>
                <c:pt idx="782">
                  <c:v>1.0068416595458984E-3</c:v>
                </c:pt>
                <c:pt idx="783">
                  <c:v>1.007080078125E-3</c:v>
                </c:pt>
                <c:pt idx="784">
                  <c:v>1.007080078125E-3</c:v>
                </c:pt>
                <c:pt idx="785">
                  <c:v>1.0068416595458984E-3</c:v>
                </c:pt>
                <c:pt idx="786">
                  <c:v>1.007080078125E-3</c:v>
                </c:pt>
                <c:pt idx="787">
                  <c:v>1.007080078125E-3</c:v>
                </c:pt>
                <c:pt idx="788">
                  <c:v>1.0068416595458984E-3</c:v>
                </c:pt>
                <c:pt idx="789">
                  <c:v>1.007080078125E-3</c:v>
                </c:pt>
                <c:pt idx="790">
                  <c:v>1.007080078125E-3</c:v>
                </c:pt>
                <c:pt idx="791">
                  <c:v>1.0068416595458984E-3</c:v>
                </c:pt>
                <c:pt idx="792">
                  <c:v>1.007080078125E-3</c:v>
                </c:pt>
                <c:pt idx="793">
                  <c:v>1.0080337524414063E-3</c:v>
                </c:pt>
                <c:pt idx="794">
                  <c:v>1.0068416595458984E-3</c:v>
                </c:pt>
                <c:pt idx="795">
                  <c:v>1.007080078125E-3</c:v>
                </c:pt>
                <c:pt idx="796">
                  <c:v>1.007080078125E-3</c:v>
                </c:pt>
                <c:pt idx="797">
                  <c:v>1.0068416595458984E-3</c:v>
                </c:pt>
                <c:pt idx="798">
                  <c:v>1.007080078125E-3</c:v>
                </c:pt>
                <c:pt idx="799">
                  <c:v>1.007080078125E-3</c:v>
                </c:pt>
                <c:pt idx="800">
                  <c:v>1.0068416595458984E-3</c:v>
                </c:pt>
                <c:pt idx="801">
                  <c:v>1.007080078125E-3</c:v>
                </c:pt>
                <c:pt idx="802">
                  <c:v>1.007080078125E-3</c:v>
                </c:pt>
                <c:pt idx="803">
                  <c:v>1.0068416595458984E-3</c:v>
                </c:pt>
                <c:pt idx="804">
                  <c:v>1.007080078125E-3</c:v>
                </c:pt>
                <c:pt idx="805">
                  <c:v>1.0080337524414063E-3</c:v>
                </c:pt>
                <c:pt idx="806">
                  <c:v>1.007080078125E-3</c:v>
                </c:pt>
                <c:pt idx="807">
                  <c:v>1.0068416595458984E-3</c:v>
                </c:pt>
                <c:pt idx="808">
                  <c:v>1.007080078125E-3</c:v>
                </c:pt>
                <c:pt idx="809">
                  <c:v>1.007080078125E-3</c:v>
                </c:pt>
                <c:pt idx="810">
                  <c:v>1.0068416595458984E-3</c:v>
                </c:pt>
                <c:pt idx="811">
                  <c:v>1.007080078125E-3</c:v>
                </c:pt>
                <c:pt idx="812">
                  <c:v>1.007080078125E-3</c:v>
                </c:pt>
                <c:pt idx="813">
                  <c:v>1.0068416595458984E-3</c:v>
                </c:pt>
                <c:pt idx="814">
                  <c:v>1.007080078125E-3</c:v>
                </c:pt>
                <c:pt idx="815">
                  <c:v>1.007080078125E-3</c:v>
                </c:pt>
                <c:pt idx="816">
                  <c:v>1.0068416595458984E-3</c:v>
                </c:pt>
                <c:pt idx="817">
                  <c:v>1.007080078125E-3</c:v>
                </c:pt>
                <c:pt idx="818">
                  <c:v>1.0080337524414063E-3</c:v>
                </c:pt>
                <c:pt idx="819">
                  <c:v>1.0068416595458984E-3</c:v>
                </c:pt>
                <c:pt idx="820">
                  <c:v>1.007080078125E-3</c:v>
                </c:pt>
                <c:pt idx="821">
                  <c:v>1.007080078125E-3</c:v>
                </c:pt>
                <c:pt idx="822">
                  <c:v>1.0068416595458984E-3</c:v>
                </c:pt>
                <c:pt idx="823">
                  <c:v>1.007080078125E-3</c:v>
                </c:pt>
                <c:pt idx="824">
                  <c:v>1.007080078125E-3</c:v>
                </c:pt>
                <c:pt idx="825">
                  <c:v>1.0068416595458984E-3</c:v>
                </c:pt>
                <c:pt idx="826">
                  <c:v>1.007080078125E-3</c:v>
                </c:pt>
                <c:pt idx="827">
                  <c:v>1.007080078125E-3</c:v>
                </c:pt>
                <c:pt idx="828">
                  <c:v>1.0068416595458984E-3</c:v>
                </c:pt>
                <c:pt idx="829">
                  <c:v>1.007080078125E-3</c:v>
                </c:pt>
                <c:pt idx="830">
                  <c:v>1.0080337524414063E-3</c:v>
                </c:pt>
                <c:pt idx="831">
                  <c:v>1.007080078125E-3</c:v>
                </c:pt>
                <c:pt idx="832">
                  <c:v>1.0068416595458984E-3</c:v>
                </c:pt>
                <c:pt idx="833">
                  <c:v>1.007080078125E-3</c:v>
                </c:pt>
                <c:pt idx="834">
                  <c:v>1.007080078125E-3</c:v>
                </c:pt>
                <c:pt idx="835">
                  <c:v>1.0068416595458984E-3</c:v>
                </c:pt>
                <c:pt idx="836">
                  <c:v>1.007080078125E-3</c:v>
                </c:pt>
                <c:pt idx="837">
                  <c:v>1.007080078125E-3</c:v>
                </c:pt>
                <c:pt idx="838">
                  <c:v>1.0068416595458984E-3</c:v>
                </c:pt>
                <c:pt idx="839">
                  <c:v>1.007080078125E-3</c:v>
                </c:pt>
                <c:pt idx="840">
                  <c:v>1.007080078125E-3</c:v>
                </c:pt>
                <c:pt idx="841">
                  <c:v>1.0068416595458984E-3</c:v>
                </c:pt>
                <c:pt idx="842">
                  <c:v>1.007080078125E-3</c:v>
                </c:pt>
                <c:pt idx="843">
                  <c:v>1.0080337524414063E-3</c:v>
                </c:pt>
                <c:pt idx="844">
                  <c:v>1.0068416595458984E-3</c:v>
                </c:pt>
                <c:pt idx="845">
                  <c:v>1.007080078125E-3</c:v>
                </c:pt>
                <c:pt idx="846">
                  <c:v>1.007080078125E-3</c:v>
                </c:pt>
                <c:pt idx="847">
                  <c:v>1.0068416595458984E-3</c:v>
                </c:pt>
                <c:pt idx="848">
                  <c:v>1.007080078125E-3</c:v>
                </c:pt>
                <c:pt idx="849">
                  <c:v>1.007080078125E-3</c:v>
                </c:pt>
                <c:pt idx="850">
                  <c:v>1.0068416595458984E-3</c:v>
                </c:pt>
                <c:pt idx="851">
                  <c:v>1.007080078125E-3</c:v>
                </c:pt>
                <c:pt idx="852">
                  <c:v>1.007080078125E-3</c:v>
                </c:pt>
                <c:pt idx="853">
                  <c:v>1.0068416595458984E-3</c:v>
                </c:pt>
                <c:pt idx="854">
                  <c:v>1.007080078125E-3</c:v>
                </c:pt>
                <c:pt idx="855">
                  <c:v>1.0080337524414063E-3</c:v>
                </c:pt>
                <c:pt idx="856">
                  <c:v>1.007080078125E-3</c:v>
                </c:pt>
                <c:pt idx="857">
                  <c:v>1.0068416595458984E-3</c:v>
                </c:pt>
                <c:pt idx="858">
                  <c:v>1.007080078125E-3</c:v>
                </c:pt>
                <c:pt idx="859">
                  <c:v>1.007080078125E-3</c:v>
                </c:pt>
                <c:pt idx="860">
                  <c:v>1.0068416595458984E-3</c:v>
                </c:pt>
                <c:pt idx="861">
                  <c:v>1.007080078125E-3</c:v>
                </c:pt>
                <c:pt idx="862">
                  <c:v>1.007080078125E-3</c:v>
                </c:pt>
                <c:pt idx="863">
                  <c:v>1.0068416595458984E-3</c:v>
                </c:pt>
                <c:pt idx="864">
                  <c:v>1.007080078125E-3</c:v>
                </c:pt>
                <c:pt idx="865">
                  <c:v>1.007080078125E-3</c:v>
                </c:pt>
                <c:pt idx="866">
                  <c:v>1.0068416595458984E-3</c:v>
                </c:pt>
                <c:pt idx="867">
                  <c:v>1.007080078125E-3</c:v>
                </c:pt>
                <c:pt idx="868">
                  <c:v>1.0080337524414063E-3</c:v>
                </c:pt>
                <c:pt idx="869">
                  <c:v>1.0068416595458984E-3</c:v>
                </c:pt>
                <c:pt idx="870">
                  <c:v>1.007080078125E-3</c:v>
                </c:pt>
                <c:pt idx="871">
                  <c:v>1.007080078125E-3</c:v>
                </c:pt>
                <c:pt idx="872">
                  <c:v>1.0068416595458984E-3</c:v>
                </c:pt>
                <c:pt idx="873">
                  <c:v>4.0280818939208984E-3</c:v>
                </c:pt>
                <c:pt idx="874">
                  <c:v>1.007080078125E-3</c:v>
                </c:pt>
                <c:pt idx="875">
                  <c:v>1.0068416595458984E-3</c:v>
                </c:pt>
                <c:pt idx="876">
                  <c:v>1.007080078125E-3</c:v>
                </c:pt>
                <c:pt idx="877">
                  <c:v>1.0080337524414063E-3</c:v>
                </c:pt>
                <c:pt idx="878">
                  <c:v>1.007080078125E-3</c:v>
                </c:pt>
                <c:pt idx="879">
                  <c:v>1.0068416595458984E-3</c:v>
                </c:pt>
                <c:pt idx="880">
                  <c:v>1.007080078125E-3</c:v>
                </c:pt>
                <c:pt idx="881">
                  <c:v>1.007080078125E-3</c:v>
                </c:pt>
                <c:pt idx="882">
                  <c:v>1.0068416595458984E-3</c:v>
                </c:pt>
                <c:pt idx="883">
                  <c:v>1.007080078125E-3</c:v>
                </c:pt>
                <c:pt idx="884">
                  <c:v>1.007080078125E-3</c:v>
                </c:pt>
                <c:pt idx="885">
                  <c:v>1.0068416595458984E-3</c:v>
                </c:pt>
                <c:pt idx="886">
                  <c:v>1.007080078125E-3</c:v>
                </c:pt>
                <c:pt idx="887">
                  <c:v>1.007080078125E-3</c:v>
                </c:pt>
                <c:pt idx="888">
                  <c:v>1.0068416595458984E-3</c:v>
                </c:pt>
                <c:pt idx="889">
                  <c:v>1.007080078125E-3</c:v>
                </c:pt>
                <c:pt idx="890">
                  <c:v>1.0080337524414063E-3</c:v>
                </c:pt>
                <c:pt idx="891">
                  <c:v>1.0068416595458984E-3</c:v>
                </c:pt>
                <c:pt idx="892">
                  <c:v>1.007080078125E-3</c:v>
                </c:pt>
                <c:pt idx="893">
                  <c:v>1.007080078125E-3</c:v>
                </c:pt>
                <c:pt idx="894">
                  <c:v>1.0068416595458984E-3</c:v>
                </c:pt>
                <c:pt idx="895">
                  <c:v>1.007080078125E-3</c:v>
                </c:pt>
                <c:pt idx="896">
                  <c:v>1.007080078125E-3</c:v>
                </c:pt>
                <c:pt idx="897">
                  <c:v>1.0068416595458984E-3</c:v>
                </c:pt>
                <c:pt idx="898">
                  <c:v>1.007080078125E-3</c:v>
                </c:pt>
                <c:pt idx="899">
                  <c:v>1.007080078125E-3</c:v>
                </c:pt>
                <c:pt idx="900">
                  <c:v>1.0068416595458984E-3</c:v>
                </c:pt>
                <c:pt idx="901">
                  <c:v>1.007080078125E-3</c:v>
                </c:pt>
                <c:pt idx="902">
                  <c:v>1.0080337524414063E-3</c:v>
                </c:pt>
                <c:pt idx="903">
                  <c:v>1.007080078125E-3</c:v>
                </c:pt>
                <c:pt idx="904">
                  <c:v>1.0068416595458984E-3</c:v>
                </c:pt>
                <c:pt idx="905">
                  <c:v>1.007080078125E-3</c:v>
                </c:pt>
                <c:pt idx="906">
                  <c:v>1.007080078125E-3</c:v>
                </c:pt>
                <c:pt idx="907">
                  <c:v>1.0068416595458984E-3</c:v>
                </c:pt>
                <c:pt idx="908">
                  <c:v>1.007080078125E-3</c:v>
                </c:pt>
                <c:pt idx="909">
                  <c:v>1.007080078125E-3</c:v>
                </c:pt>
                <c:pt idx="910">
                  <c:v>1.0068416595458984E-3</c:v>
                </c:pt>
                <c:pt idx="911">
                  <c:v>1.007080078125E-3</c:v>
                </c:pt>
                <c:pt idx="912">
                  <c:v>1.007080078125E-3</c:v>
                </c:pt>
                <c:pt idx="913">
                  <c:v>1.0068416595458984E-3</c:v>
                </c:pt>
                <c:pt idx="914">
                  <c:v>1.0080337524414063E-3</c:v>
                </c:pt>
                <c:pt idx="915">
                  <c:v>1.007080078125E-3</c:v>
                </c:pt>
                <c:pt idx="916">
                  <c:v>1.0068416595458984E-3</c:v>
                </c:pt>
                <c:pt idx="917">
                  <c:v>1.007080078125E-3</c:v>
                </c:pt>
                <c:pt idx="918">
                  <c:v>1.007080078125E-3</c:v>
                </c:pt>
                <c:pt idx="919">
                  <c:v>1.0068416595458984E-3</c:v>
                </c:pt>
                <c:pt idx="920">
                  <c:v>1.007080078125E-3</c:v>
                </c:pt>
                <c:pt idx="921">
                  <c:v>1.007080078125E-3</c:v>
                </c:pt>
                <c:pt idx="922">
                  <c:v>1.0068416595458984E-3</c:v>
                </c:pt>
                <c:pt idx="923">
                  <c:v>1.007080078125E-3</c:v>
                </c:pt>
                <c:pt idx="924">
                  <c:v>1.1078119277954102E-2</c:v>
                </c:pt>
                <c:pt idx="925">
                  <c:v>1.0068416595458984E-3</c:v>
                </c:pt>
                <c:pt idx="926">
                  <c:v>1.007080078125E-3</c:v>
                </c:pt>
                <c:pt idx="927">
                  <c:v>1.007080078125E-3</c:v>
                </c:pt>
                <c:pt idx="928">
                  <c:v>1.0068416595458984E-3</c:v>
                </c:pt>
                <c:pt idx="929">
                  <c:v>1.0080337524414063E-3</c:v>
                </c:pt>
                <c:pt idx="930">
                  <c:v>1.007080078125E-3</c:v>
                </c:pt>
                <c:pt idx="931">
                  <c:v>1.0068416595458984E-3</c:v>
                </c:pt>
                <c:pt idx="932">
                  <c:v>1.007080078125E-3</c:v>
                </c:pt>
                <c:pt idx="933">
                  <c:v>1.007080078125E-3</c:v>
                </c:pt>
                <c:pt idx="934">
                  <c:v>1.0068416595458984E-3</c:v>
                </c:pt>
                <c:pt idx="935">
                  <c:v>1.007080078125E-3</c:v>
                </c:pt>
                <c:pt idx="936">
                  <c:v>1.007080078125E-3</c:v>
                </c:pt>
                <c:pt idx="937">
                  <c:v>1.0068416595458984E-3</c:v>
                </c:pt>
                <c:pt idx="938">
                  <c:v>1.007080078125E-3</c:v>
                </c:pt>
                <c:pt idx="939">
                  <c:v>1.007080078125E-3</c:v>
                </c:pt>
                <c:pt idx="940">
                  <c:v>1.0068416595458984E-3</c:v>
                </c:pt>
                <c:pt idx="941">
                  <c:v>1.007080078125E-3</c:v>
                </c:pt>
                <c:pt idx="942">
                  <c:v>1.0080337524414063E-3</c:v>
                </c:pt>
                <c:pt idx="943">
                  <c:v>1.007080078125E-3</c:v>
                </c:pt>
                <c:pt idx="944">
                  <c:v>1.0068416595458984E-3</c:v>
                </c:pt>
                <c:pt idx="945">
                  <c:v>1.007080078125E-3</c:v>
                </c:pt>
                <c:pt idx="946">
                  <c:v>1.007080078125E-3</c:v>
                </c:pt>
                <c:pt idx="947">
                  <c:v>1.0068416595458984E-3</c:v>
                </c:pt>
                <c:pt idx="948">
                  <c:v>1.007080078125E-3</c:v>
                </c:pt>
                <c:pt idx="949">
                  <c:v>1.007080078125E-3</c:v>
                </c:pt>
                <c:pt idx="950">
                  <c:v>1.0068416595458984E-3</c:v>
                </c:pt>
                <c:pt idx="951">
                  <c:v>1.007080078125E-3</c:v>
                </c:pt>
                <c:pt idx="952">
                  <c:v>1.007080078125E-3</c:v>
                </c:pt>
                <c:pt idx="953">
                  <c:v>1.0068416595458984E-3</c:v>
                </c:pt>
                <c:pt idx="954">
                  <c:v>1.0080337524414063E-3</c:v>
                </c:pt>
                <c:pt idx="955">
                  <c:v>1.007080078125E-3</c:v>
                </c:pt>
                <c:pt idx="956">
                  <c:v>1.0068416595458984E-3</c:v>
                </c:pt>
                <c:pt idx="957">
                  <c:v>1.007080078125E-3</c:v>
                </c:pt>
                <c:pt idx="958">
                  <c:v>1.007080078125E-3</c:v>
                </c:pt>
                <c:pt idx="959">
                  <c:v>1.0068416595458984E-3</c:v>
                </c:pt>
                <c:pt idx="960">
                  <c:v>1.007080078125E-3</c:v>
                </c:pt>
                <c:pt idx="961">
                  <c:v>1.007080078125E-3</c:v>
                </c:pt>
                <c:pt idx="962">
                  <c:v>1.0068416595458984E-3</c:v>
                </c:pt>
                <c:pt idx="963">
                  <c:v>1.007080078125E-3</c:v>
                </c:pt>
                <c:pt idx="964">
                  <c:v>1.007080078125E-3</c:v>
                </c:pt>
                <c:pt idx="965">
                  <c:v>1.0068416595458984E-3</c:v>
                </c:pt>
                <c:pt idx="966">
                  <c:v>1.007080078125E-3</c:v>
                </c:pt>
                <c:pt idx="967">
                  <c:v>1.0080337524414063E-3</c:v>
                </c:pt>
                <c:pt idx="968">
                  <c:v>1.007080078125E-3</c:v>
                </c:pt>
                <c:pt idx="969">
                  <c:v>1.0068416595458984E-3</c:v>
                </c:pt>
                <c:pt idx="970">
                  <c:v>1.007080078125E-3</c:v>
                </c:pt>
                <c:pt idx="971">
                  <c:v>1.007080078125E-3</c:v>
                </c:pt>
                <c:pt idx="972">
                  <c:v>1.0068416595458984E-3</c:v>
                </c:pt>
                <c:pt idx="973">
                  <c:v>1.007080078125E-3</c:v>
                </c:pt>
                <c:pt idx="974">
                  <c:v>1.007080078125E-3</c:v>
                </c:pt>
                <c:pt idx="975">
                  <c:v>1.0068416595458984E-3</c:v>
                </c:pt>
                <c:pt idx="976">
                  <c:v>1.007080078125E-3</c:v>
                </c:pt>
                <c:pt idx="977">
                  <c:v>1.007080078125E-3</c:v>
                </c:pt>
                <c:pt idx="978">
                  <c:v>1.0068416595458984E-3</c:v>
                </c:pt>
                <c:pt idx="979">
                  <c:v>1.0080337524414063E-3</c:v>
                </c:pt>
                <c:pt idx="980">
                  <c:v>6.0420036315917969E-3</c:v>
                </c:pt>
                <c:pt idx="981">
                  <c:v>1.007080078125E-3</c:v>
                </c:pt>
                <c:pt idx="982">
                  <c:v>1.0068416595458984E-3</c:v>
                </c:pt>
                <c:pt idx="983">
                  <c:v>1.007080078125E-3</c:v>
                </c:pt>
                <c:pt idx="984">
                  <c:v>1.007080078125E-3</c:v>
                </c:pt>
                <c:pt idx="985">
                  <c:v>1.0068416595458984E-3</c:v>
                </c:pt>
                <c:pt idx="986">
                  <c:v>1.007080078125E-3</c:v>
                </c:pt>
                <c:pt idx="987">
                  <c:v>1.0080337524414063E-3</c:v>
                </c:pt>
                <c:pt idx="988">
                  <c:v>1.007080078125E-3</c:v>
                </c:pt>
                <c:pt idx="989">
                  <c:v>1.0068416595458984E-3</c:v>
                </c:pt>
                <c:pt idx="990">
                  <c:v>1.007080078125E-3</c:v>
                </c:pt>
                <c:pt idx="991">
                  <c:v>1.007080078125E-3</c:v>
                </c:pt>
                <c:pt idx="992">
                  <c:v>1.0068416595458984E-3</c:v>
                </c:pt>
                <c:pt idx="993">
                  <c:v>1.007080078125E-3</c:v>
                </c:pt>
                <c:pt idx="994">
                  <c:v>1.007080078125E-3</c:v>
                </c:pt>
                <c:pt idx="995">
                  <c:v>1.0068416595458984E-3</c:v>
                </c:pt>
                <c:pt idx="996">
                  <c:v>1.007080078125E-3</c:v>
                </c:pt>
                <c:pt idx="997">
                  <c:v>1.007080078125E-3</c:v>
                </c:pt>
                <c:pt idx="998">
                  <c:v>1.0068416595458984E-3</c:v>
                </c:pt>
                <c:pt idx="999">
                  <c:v>1.0080337524414063E-3</c:v>
                </c:pt>
                <c:pt idx="1000">
                  <c:v>1.007080078125E-3</c:v>
                </c:pt>
                <c:pt idx="1001">
                  <c:v>1.0068416595458984E-3</c:v>
                </c:pt>
                <c:pt idx="1002">
                  <c:v>1.007080078125E-3</c:v>
                </c:pt>
                <c:pt idx="1003">
                  <c:v>1.007080078125E-3</c:v>
                </c:pt>
                <c:pt idx="1004">
                  <c:v>1.0068416595458984E-3</c:v>
                </c:pt>
                <c:pt idx="1005">
                  <c:v>1.007080078125E-3</c:v>
                </c:pt>
                <c:pt idx="1006">
                  <c:v>1.007080078125E-3</c:v>
                </c:pt>
                <c:pt idx="1007">
                  <c:v>1.0068416595458984E-3</c:v>
                </c:pt>
                <c:pt idx="1008">
                  <c:v>1.007080078125E-3</c:v>
                </c:pt>
                <c:pt idx="1009">
                  <c:v>1.007080078125E-3</c:v>
                </c:pt>
                <c:pt idx="1010">
                  <c:v>1.0068416595458984E-3</c:v>
                </c:pt>
                <c:pt idx="1011">
                  <c:v>1.007080078125E-3</c:v>
                </c:pt>
                <c:pt idx="1012">
                  <c:v>1.0080337524414063E-3</c:v>
                </c:pt>
                <c:pt idx="1013">
                  <c:v>1.007080078125E-3</c:v>
                </c:pt>
                <c:pt idx="1014">
                  <c:v>1.0068416595458984E-3</c:v>
                </c:pt>
                <c:pt idx="1015">
                  <c:v>1.007080078125E-3</c:v>
                </c:pt>
                <c:pt idx="1016">
                  <c:v>1.007080078125E-3</c:v>
                </c:pt>
                <c:pt idx="1017">
                  <c:v>1.0068416595458984E-3</c:v>
                </c:pt>
                <c:pt idx="1018">
                  <c:v>1.007080078125E-3</c:v>
                </c:pt>
                <c:pt idx="1019">
                  <c:v>1.007080078125E-3</c:v>
                </c:pt>
                <c:pt idx="1020">
                  <c:v>1.0068416595458984E-3</c:v>
                </c:pt>
                <c:pt idx="1021">
                  <c:v>1.007080078125E-3</c:v>
                </c:pt>
                <c:pt idx="1022">
                  <c:v>1.007080078125E-3</c:v>
                </c:pt>
                <c:pt idx="1023">
                  <c:v>1.0068416595458984E-3</c:v>
                </c:pt>
                <c:pt idx="1024">
                  <c:v>1.0080337524414063E-3</c:v>
                </c:pt>
                <c:pt idx="1025">
                  <c:v>1.007080078125E-3</c:v>
                </c:pt>
                <c:pt idx="1026">
                  <c:v>1.0068416595458984E-3</c:v>
                </c:pt>
                <c:pt idx="1027">
                  <c:v>1.007080078125E-3</c:v>
                </c:pt>
                <c:pt idx="1028">
                  <c:v>1.007080078125E-3</c:v>
                </c:pt>
                <c:pt idx="1029">
                  <c:v>1.0068416595458984E-3</c:v>
                </c:pt>
                <c:pt idx="1030">
                  <c:v>1.007080078125E-3</c:v>
                </c:pt>
                <c:pt idx="1031">
                  <c:v>1.007080078125E-3</c:v>
                </c:pt>
                <c:pt idx="1032">
                  <c:v>1.0068416595458984E-3</c:v>
                </c:pt>
                <c:pt idx="1033">
                  <c:v>1.007080078125E-3</c:v>
                </c:pt>
                <c:pt idx="1034">
                  <c:v>1.007080078125E-3</c:v>
                </c:pt>
                <c:pt idx="1035">
                  <c:v>1.0068416595458984E-3</c:v>
                </c:pt>
                <c:pt idx="1036">
                  <c:v>1.007080078125E-3</c:v>
                </c:pt>
                <c:pt idx="1037">
                  <c:v>1.0080337524414063E-3</c:v>
                </c:pt>
                <c:pt idx="1038">
                  <c:v>1.007080078125E-3</c:v>
                </c:pt>
                <c:pt idx="1039">
                  <c:v>1.0068416595458984E-3</c:v>
                </c:pt>
                <c:pt idx="1040">
                  <c:v>1.007080078125E-3</c:v>
                </c:pt>
                <c:pt idx="1041">
                  <c:v>1.007080078125E-3</c:v>
                </c:pt>
                <c:pt idx="1042">
                  <c:v>1.0068416595458984E-3</c:v>
                </c:pt>
                <c:pt idx="1043">
                  <c:v>1.007080078125E-3</c:v>
                </c:pt>
                <c:pt idx="1044">
                  <c:v>1.007080078125E-3</c:v>
                </c:pt>
                <c:pt idx="1045">
                  <c:v>1.0068416595458984E-3</c:v>
                </c:pt>
                <c:pt idx="1046">
                  <c:v>1.007080078125E-3</c:v>
                </c:pt>
                <c:pt idx="1047">
                  <c:v>1.007080078125E-3</c:v>
                </c:pt>
                <c:pt idx="1048">
                  <c:v>1.0068416595458984E-3</c:v>
                </c:pt>
                <c:pt idx="1049">
                  <c:v>1.0080337524414063E-3</c:v>
                </c:pt>
                <c:pt idx="1050">
                  <c:v>1.007080078125E-3</c:v>
                </c:pt>
                <c:pt idx="1051">
                  <c:v>1.0068416595458984E-3</c:v>
                </c:pt>
                <c:pt idx="1052">
                  <c:v>1.007080078125E-3</c:v>
                </c:pt>
                <c:pt idx="1053">
                  <c:v>1.007080078125E-3</c:v>
                </c:pt>
                <c:pt idx="1054">
                  <c:v>1.0068416595458984E-3</c:v>
                </c:pt>
                <c:pt idx="1055">
                  <c:v>1.007080078125E-3</c:v>
                </c:pt>
                <c:pt idx="1056">
                  <c:v>1.007080078125E-3</c:v>
                </c:pt>
                <c:pt idx="1057">
                  <c:v>1.0068416595458984E-3</c:v>
                </c:pt>
                <c:pt idx="1058">
                  <c:v>1.007080078125E-3</c:v>
                </c:pt>
                <c:pt idx="1059">
                  <c:v>1.007080078125E-3</c:v>
                </c:pt>
                <c:pt idx="1060">
                  <c:v>1.0068416595458984E-3</c:v>
                </c:pt>
                <c:pt idx="1061">
                  <c:v>1.007080078125E-3</c:v>
                </c:pt>
                <c:pt idx="1062">
                  <c:v>1.0080337524414063E-3</c:v>
                </c:pt>
                <c:pt idx="1063">
                  <c:v>1.007080078125E-3</c:v>
                </c:pt>
                <c:pt idx="1064">
                  <c:v>1.0068416595458984E-3</c:v>
                </c:pt>
                <c:pt idx="1065">
                  <c:v>1.007080078125E-3</c:v>
                </c:pt>
                <c:pt idx="1066">
                  <c:v>1.007080078125E-3</c:v>
                </c:pt>
                <c:pt idx="1067">
                  <c:v>1.0068416595458984E-3</c:v>
                </c:pt>
                <c:pt idx="1068">
                  <c:v>1.007080078125E-3</c:v>
                </c:pt>
                <c:pt idx="1069">
                  <c:v>1.007080078125E-3</c:v>
                </c:pt>
                <c:pt idx="1070">
                  <c:v>1.0068416595458984E-3</c:v>
                </c:pt>
                <c:pt idx="1071">
                  <c:v>1.007080078125E-3</c:v>
                </c:pt>
                <c:pt idx="1072">
                  <c:v>1.007080078125E-3</c:v>
                </c:pt>
                <c:pt idx="1073">
                  <c:v>1.0068416595458984E-3</c:v>
                </c:pt>
                <c:pt idx="1074">
                  <c:v>1.0080337524414063E-3</c:v>
                </c:pt>
                <c:pt idx="1075">
                  <c:v>1.007080078125E-3</c:v>
                </c:pt>
                <c:pt idx="1076">
                  <c:v>1.0068416595458984E-3</c:v>
                </c:pt>
                <c:pt idx="1077">
                  <c:v>1.007080078125E-3</c:v>
                </c:pt>
                <c:pt idx="1078">
                  <c:v>1.007080078125E-3</c:v>
                </c:pt>
                <c:pt idx="1079">
                  <c:v>1.0068416595458984E-3</c:v>
                </c:pt>
                <c:pt idx="1080">
                  <c:v>1.007080078125E-3</c:v>
                </c:pt>
                <c:pt idx="1081">
                  <c:v>1.007080078125E-3</c:v>
                </c:pt>
                <c:pt idx="1082">
                  <c:v>1.0068416595458984E-3</c:v>
                </c:pt>
                <c:pt idx="1083">
                  <c:v>1.007080078125E-3</c:v>
                </c:pt>
                <c:pt idx="1084">
                  <c:v>1.007080078125E-3</c:v>
                </c:pt>
                <c:pt idx="1085">
                  <c:v>1.0068416595458984E-3</c:v>
                </c:pt>
                <c:pt idx="1086">
                  <c:v>1.007080078125E-3</c:v>
                </c:pt>
                <c:pt idx="1087">
                  <c:v>1.0080337524414063E-3</c:v>
                </c:pt>
                <c:pt idx="1088">
                  <c:v>1.007080078125E-3</c:v>
                </c:pt>
                <c:pt idx="1089">
                  <c:v>1.0068416595458984E-3</c:v>
                </c:pt>
                <c:pt idx="1090">
                  <c:v>1.007080078125E-3</c:v>
                </c:pt>
                <c:pt idx="1091">
                  <c:v>1.007080078125E-3</c:v>
                </c:pt>
                <c:pt idx="1092">
                  <c:v>1.0068416595458984E-3</c:v>
                </c:pt>
                <c:pt idx="1093">
                  <c:v>1.007080078125E-3</c:v>
                </c:pt>
                <c:pt idx="1094">
                  <c:v>1.007080078125E-3</c:v>
                </c:pt>
                <c:pt idx="1095">
                  <c:v>1.0068416595458984E-3</c:v>
                </c:pt>
                <c:pt idx="1096">
                  <c:v>1.007080078125E-3</c:v>
                </c:pt>
                <c:pt idx="1097">
                  <c:v>1.007080078125E-3</c:v>
                </c:pt>
                <c:pt idx="1098">
                  <c:v>1.0068416595458984E-3</c:v>
                </c:pt>
                <c:pt idx="1099">
                  <c:v>1.0080337524414063E-3</c:v>
                </c:pt>
                <c:pt idx="1100">
                  <c:v>1.007080078125E-3</c:v>
                </c:pt>
                <c:pt idx="1101">
                  <c:v>1.0068416595458984E-3</c:v>
                </c:pt>
                <c:pt idx="1102">
                  <c:v>1.007080078125E-3</c:v>
                </c:pt>
                <c:pt idx="1103">
                  <c:v>1.007080078125E-3</c:v>
                </c:pt>
                <c:pt idx="1104">
                  <c:v>1.0068416595458984E-3</c:v>
                </c:pt>
                <c:pt idx="1105">
                  <c:v>1.007080078125E-3</c:v>
                </c:pt>
                <c:pt idx="1106">
                  <c:v>1.007080078125E-3</c:v>
                </c:pt>
                <c:pt idx="1107">
                  <c:v>1.0068416595458984E-3</c:v>
                </c:pt>
                <c:pt idx="1108">
                  <c:v>1.007080078125E-3</c:v>
                </c:pt>
                <c:pt idx="1109">
                  <c:v>1.007080078125E-3</c:v>
                </c:pt>
                <c:pt idx="1110">
                  <c:v>1.0068416595458984E-3</c:v>
                </c:pt>
                <c:pt idx="1111">
                  <c:v>1.007080078125E-3</c:v>
                </c:pt>
                <c:pt idx="1112">
                  <c:v>1.0080337524414063E-3</c:v>
                </c:pt>
                <c:pt idx="1113">
                  <c:v>1.007080078125E-3</c:v>
                </c:pt>
                <c:pt idx="1114">
                  <c:v>1.0068416595458984E-3</c:v>
                </c:pt>
                <c:pt idx="1115">
                  <c:v>1.007080078125E-3</c:v>
                </c:pt>
                <c:pt idx="1116">
                  <c:v>1.007080078125E-3</c:v>
                </c:pt>
                <c:pt idx="1117">
                  <c:v>1.0068416595458984E-3</c:v>
                </c:pt>
                <c:pt idx="1118">
                  <c:v>1.007080078125E-3</c:v>
                </c:pt>
                <c:pt idx="1119">
                  <c:v>1.007080078125E-3</c:v>
                </c:pt>
                <c:pt idx="1120">
                  <c:v>1.0068416595458984E-3</c:v>
                </c:pt>
                <c:pt idx="1121">
                  <c:v>1.007080078125E-3</c:v>
                </c:pt>
                <c:pt idx="1122">
                  <c:v>1.0068416595458984E-3</c:v>
                </c:pt>
                <c:pt idx="1123">
                  <c:v>1.007080078125E-3</c:v>
                </c:pt>
                <c:pt idx="1124">
                  <c:v>1.0080337524414063E-3</c:v>
                </c:pt>
                <c:pt idx="1125">
                  <c:v>1.007080078125E-3</c:v>
                </c:pt>
                <c:pt idx="1126">
                  <c:v>1.0068416595458984E-3</c:v>
                </c:pt>
                <c:pt idx="1127">
                  <c:v>1.007080078125E-3</c:v>
                </c:pt>
                <c:pt idx="1128">
                  <c:v>1.007080078125E-3</c:v>
                </c:pt>
                <c:pt idx="1129">
                  <c:v>1.0068416595458984E-3</c:v>
                </c:pt>
                <c:pt idx="1130">
                  <c:v>1.007080078125E-3</c:v>
                </c:pt>
                <c:pt idx="1131">
                  <c:v>1.007080078125E-3</c:v>
                </c:pt>
                <c:pt idx="1132">
                  <c:v>1.0068416595458984E-3</c:v>
                </c:pt>
                <c:pt idx="1133">
                  <c:v>1.007080078125E-3</c:v>
                </c:pt>
                <c:pt idx="1134">
                  <c:v>1.007080078125E-3</c:v>
                </c:pt>
                <c:pt idx="1135">
                  <c:v>1.0068416595458984E-3</c:v>
                </c:pt>
                <c:pt idx="1136">
                  <c:v>1.007080078125E-3</c:v>
                </c:pt>
                <c:pt idx="1137">
                  <c:v>1.0080337524414063E-3</c:v>
                </c:pt>
                <c:pt idx="1138">
                  <c:v>1.007080078125E-3</c:v>
                </c:pt>
                <c:pt idx="1139">
                  <c:v>1.0068416595458984E-3</c:v>
                </c:pt>
                <c:pt idx="1140">
                  <c:v>1.007080078125E-3</c:v>
                </c:pt>
                <c:pt idx="1141">
                  <c:v>1.007080078125E-3</c:v>
                </c:pt>
                <c:pt idx="1142">
                  <c:v>1.0068416595458984E-3</c:v>
                </c:pt>
                <c:pt idx="1143">
                  <c:v>1.007080078125E-3</c:v>
                </c:pt>
                <c:pt idx="1144">
                  <c:v>1.0068416595458984E-3</c:v>
                </c:pt>
                <c:pt idx="1145">
                  <c:v>1.007080078125E-3</c:v>
                </c:pt>
                <c:pt idx="1146">
                  <c:v>1.007080078125E-3</c:v>
                </c:pt>
                <c:pt idx="1147">
                  <c:v>1.0068416595458984E-3</c:v>
                </c:pt>
                <c:pt idx="1148">
                  <c:v>1.007080078125E-3</c:v>
                </c:pt>
                <c:pt idx="1149">
                  <c:v>1.0080337524414063E-3</c:v>
                </c:pt>
                <c:pt idx="1150">
                  <c:v>1.007080078125E-3</c:v>
                </c:pt>
                <c:pt idx="1151">
                  <c:v>1.0068416595458984E-3</c:v>
                </c:pt>
                <c:pt idx="1152">
                  <c:v>1.007080078125E-3</c:v>
                </c:pt>
                <c:pt idx="1153">
                  <c:v>1.007080078125E-3</c:v>
                </c:pt>
                <c:pt idx="1154">
                  <c:v>1.0068416595458984E-3</c:v>
                </c:pt>
                <c:pt idx="1155">
                  <c:v>1.007080078125E-3</c:v>
                </c:pt>
                <c:pt idx="1156">
                  <c:v>1.007080078125E-3</c:v>
                </c:pt>
                <c:pt idx="1157">
                  <c:v>1.0068416595458984E-3</c:v>
                </c:pt>
                <c:pt idx="1158">
                  <c:v>1.007080078125E-3</c:v>
                </c:pt>
                <c:pt idx="1159">
                  <c:v>1.007080078125E-3</c:v>
                </c:pt>
                <c:pt idx="1160">
                  <c:v>1.0068416595458984E-3</c:v>
                </c:pt>
                <c:pt idx="1161">
                  <c:v>1.007080078125E-3</c:v>
                </c:pt>
                <c:pt idx="1162">
                  <c:v>1.0080337524414063E-3</c:v>
                </c:pt>
                <c:pt idx="1163">
                  <c:v>1.007080078125E-3</c:v>
                </c:pt>
                <c:pt idx="1164">
                  <c:v>1.0068416595458984E-3</c:v>
                </c:pt>
                <c:pt idx="1165">
                  <c:v>1.007080078125E-3</c:v>
                </c:pt>
                <c:pt idx="1166">
                  <c:v>1.0068416595458984E-3</c:v>
                </c:pt>
                <c:pt idx="1167">
                  <c:v>1.007080078125E-3</c:v>
                </c:pt>
                <c:pt idx="1168">
                  <c:v>1.007080078125E-3</c:v>
                </c:pt>
                <c:pt idx="1169">
                  <c:v>1.0068416595458984E-3</c:v>
                </c:pt>
                <c:pt idx="1170">
                  <c:v>1.007080078125E-3</c:v>
                </c:pt>
                <c:pt idx="1171">
                  <c:v>1.007080078125E-3</c:v>
                </c:pt>
                <c:pt idx="1172">
                  <c:v>1.0068416595458984E-3</c:v>
                </c:pt>
                <c:pt idx="1173">
                  <c:v>1.007080078125E-3</c:v>
                </c:pt>
                <c:pt idx="1174">
                  <c:v>1.0080337524414063E-3</c:v>
                </c:pt>
                <c:pt idx="1175">
                  <c:v>1.007080078125E-3</c:v>
                </c:pt>
                <c:pt idx="1176">
                  <c:v>1.0068416595458984E-3</c:v>
                </c:pt>
                <c:pt idx="1177">
                  <c:v>1.007080078125E-3</c:v>
                </c:pt>
                <c:pt idx="1178">
                  <c:v>1.007080078125E-3</c:v>
                </c:pt>
                <c:pt idx="1179">
                  <c:v>1.0068416595458984E-3</c:v>
                </c:pt>
                <c:pt idx="1180">
                  <c:v>1.007080078125E-3</c:v>
                </c:pt>
                <c:pt idx="1181">
                  <c:v>1.007080078125E-3</c:v>
                </c:pt>
                <c:pt idx="1182">
                  <c:v>1.0068416595458984E-3</c:v>
                </c:pt>
                <c:pt idx="1183">
                  <c:v>1.007080078125E-3</c:v>
                </c:pt>
                <c:pt idx="1184">
                  <c:v>1.007080078125E-3</c:v>
                </c:pt>
                <c:pt idx="1185">
                  <c:v>1.0068416595458984E-3</c:v>
                </c:pt>
                <c:pt idx="1186">
                  <c:v>1.007080078125E-3</c:v>
                </c:pt>
                <c:pt idx="1187">
                  <c:v>1.0080337524414063E-3</c:v>
                </c:pt>
                <c:pt idx="1188">
                  <c:v>1.0068416595458984E-3</c:v>
                </c:pt>
                <c:pt idx="1189">
                  <c:v>1.007080078125E-3</c:v>
                </c:pt>
                <c:pt idx="1190">
                  <c:v>1.007080078125E-3</c:v>
                </c:pt>
                <c:pt idx="1191">
                  <c:v>1.0068416595458984E-3</c:v>
                </c:pt>
                <c:pt idx="1192">
                  <c:v>1.007080078125E-3</c:v>
                </c:pt>
                <c:pt idx="1193">
                  <c:v>1.007080078125E-3</c:v>
                </c:pt>
                <c:pt idx="1194">
                  <c:v>1.0068416595458984E-3</c:v>
                </c:pt>
                <c:pt idx="1195">
                  <c:v>1.007080078125E-3</c:v>
                </c:pt>
                <c:pt idx="1196">
                  <c:v>1.007080078125E-3</c:v>
                </c:pt>
                <c:pt idx="1197">
                  <c:v>1.0068416595458984E-3</c:v>
                </c:pt>
                <c:pt idx="1198">
                  <c:v>1.007080078125E-3</c:v>
                </c:pt>
                <c:pt idx="1199">
                  <c:v>1.0080337524414063E-3</c:v>
                </c:pt>
                <c:pt idx="1200">
                  <c:v>1.007080078125E-3</c:v>
                </c:pt>
                <c:pt idx="1201">
                  <c:v>1.0068416595458984E-3</c:v>
                </c:pt>
                <c:pt idx="1202">
                  <c:v>1.007080078125E-3</c:v>
                </c:pt>
                <c:pt idx="1203">
                  <c:v>1.007080078125E-3</c:v>
                </c:pt>
                <c:pt idx="1204">
                  <c:v>1.0068416595458984E-3</c:v>
                </c:pt>
                <c:pt idx="1205">
                  <c:v>1.007080078125E-3</c:v>
                </c:pt>
                <c:pt idx="1206">
                  <c:v>1.007080078125E-3</c:v>
                </c:pt>
                <c:pt idx="1207">
                  <c:v>1.0068416595458984E-3</c:v>
                </c:pt>
                <c:pt idx="1208">
                  <c:v>1.007080078125E-3</c:v>
                </c:pt>
                <c:pt idx="1209">
                  <c:v>1.7121076583862305E-2</c:v>
                </c:pt>
                <c:pt idx="1210">
                  <c:v>1.0068416595458984E-3</c:v>
                </c:pt>
                <c:pt idx="1211">
                  <c:v>1.007080078125E-3</c:v>
                </c:pt>
                <c:pt idx="1212">
                  <c:v>1.007080078125E-3</c:v>
                </c:pt>
                <c:pt idx="1213">
                  <c:v>1.0068416595458984E-3</c:v>
                </c:pt>
                <c:pt idx="1214">
                  <c:v>1.007080078125E-3</c:v>
                </c:pt>
                <c:pt idx="1215">
                  <c:v>1.007080078125E-3</c:v>
                </c:pt>
                <c:pt idx="1216">
                  <c:v>1.0068416595458984E-3</c:v>
                </c:pt>
                <c:pt idx="1217">
                  <c:v>1.007080078125E-3</c:v>
                </c:pt>
                <c:pt idx="1218">
                  <c:v>1.007080078125E-3</c:v>
                </c:pt>
                <c:pt idx="1219">
                  <c:v>1.0068416595458984E-3</c:v>
                </c:pt>
                <c:pt idx="1220">
                  <c:v>1.007080078125E-3</c:v>
                </c:pt>
                <c:pt idx="1221">
                  <c:v>1.0080337524414063E-3</c:v>
                </c:pt>
                <c:pt idx="1222">
                  <c:v>1.0068416595458984E-3</c:v>
                </c:pt>
                <c:pt idx="1223">
                  <c:v>1.007080078125E-3</c:v>
                </c:pt>
                <c:pt idx="1224">
                  <c:v>1.007080078125E-3</c:v>
                </c:pt>
                <c:pt idx="1225">
                  <c:v>1.0068416595458984E-3</c:v>
                </c:pt>
                <c:pt idx="1226">
                  <c:v>1.007080078125E-3</c:v>
                </c:pt>
                <c:pt idx="1227">
                  <c:v>1.007080078125E-3</c:v>
                </c:pt>
                <c:pt idx="1228">
                  <c:v>1.0068416595458984E-3</c:v>
                </c:pt>
                <c:pt idx="1229">
                  <c:v>1.007080078125E-3</c:v>
                </c:pt>
                <c:pt idx="1230">
                  <c:v>1.007080078125E-3</c:v>
                </c:pt>
                <c:pt idx="1231">
                  <c:v>1.0068416595458984E-3</c:v>
                </c:pt>
                <c:pt idx="1232">
                  <c:v>1.007080078125E-3</c:v>
                </c:pt>
                <c:pt idx="1233">
                  <c:v>1.0080337524414063E-3</c:v>
                </c:pt>
                <c:pt idx="1234">
                  <c:v>1.007080078125E-3</c:v>
                </c:pt>
                <c:pt idx="1235">
                  <c:v>1.0068416595458984E-3</c:v>
                </c:pt>
                <c:pt idx="1236">
                  <c:v>1.007080078125E-3</c:v>
                </c:pt>
                <c:pt idx="1237">
                  <c:v>1.007080078125E-3</c:v>
                </c:pt>
                <c:pt idx="1238">
                  <c:v>1.0068416595458984E-3</c:v>
                </c:pt>
                <c:pt idx="1239">
                  <c:v>1.007080078125E-3</c:v>
                </c:pt>
                <c:pt idx="1240">
                  <c:v>1.007080078125E-3</c:v>
                </c:pt>
                <c:pt idx="1241">
                  <c:v>1.0068416595458984E-3</c:v>
                </c:pt>
                <c:pt idx="1242">
                  <c:v>1.007080078125E-3</c:v>
                </c:pt>
                <c:pt idx="1243">
                  <c:v>1.007080078125E-3</c:v>
                </c:pt>
                <c:pt idx="1244">
                  <c:v>1.0068416595458984E-3</c:v>
                </c:pt>
                <c:pt idx="1245">
                  <c:v>1.007080078125E-3</c:v>
                </c:pt>
                <c:pt idx="1246">
                  <c:v>1.0080337524414063E-3</c:v>
                </c:pt>
                <c:pt idx="1247">
                  <c:v>1.0068416595458984E-3</c:v>
                </c:pt>
                <c:pt idx="1248">
                  <c:v>1.007080078125E-3</c:v>
                </c:pt>
                <c:pt idx="1249">
                  <c:v>1.007080078125E-3</c:v>
                </c:pt>
                <c:pt idx="1250">
                  <c:v>1.0068416595458984E-3</c:v>
                </c:pt>
                <c:pt idx="1251">
                  <c:v>1.007080078125E-3</c:v>
                </c:pt>
                <c:pt idx="1252">
                  <c:v>1.007080078125E-3</c:v>
                </c:pt>
                <c:pt idx="1253">
                  <c:v>1.0068416595458984E-3</c:v>
                </c:pt>
                <c:pt idx="1254">
                  <c:v>1.007080078125E-3</c:v>
                </c:pt>
                <c:pt idx="1255">
                  <c:v>1.007080078125E-3</c:v>
                </c:pt>
                <c:pt idx="1256">
                  <c:v>1.0068416595458984E-3</c:v>
                </c:pt>
                <c:pt idx="1257">
                  <c:v>1.007080078125E-3</c:v>
                </c:pt>
                <c:pt idx="1258">
                  <c:v>1.0080337524414063E-3</c:v>
                </c:pt>
                <c:pt idx="1259">
                  <c:v>1.007080078125E-3</c:v>
                </c:pt>
                <c:pt idx="1260">
                  <c:v>1.0068416595458984E-3</c:v>
                </c:pt>
                <c:pt idx="1261">
                  <c:v>1.007080078125E-3</c:v>
                </c:pt>
                <c:pt idx="1262">
                  <c:v>1.007080078125E-3</c:v>
                </c:pt>
                <c:pt idx="1263">
                  <c:v>1.0068416595458984E-3</c:v>
                </c:pt>
                <c:pt idx="1264">
                  <c:v>1.007080078125E-3</c:v>
                </c:pt>
                <c:pt idx="1265">
                  <c:v>1.007080078125E-3</c:v>
                </c:pt>
                <c:pt idx="1266">
                  <c:v>1.0068416595458984E-3</c:v>
                </c:pt>
                <c:pt idx="1267">
                  <c:v>1.007080078125E-3</c:v>
                </c:pt>
                <c:pt idx="1268">
                  <c:v>1.007080078125E-3</c:v>
                </c:pt>
                <c:pt idx="1269">
                  <c:v>1.0068416595458984E-3</c:v>
                </c:pt>
                <c:pt idx="1270">
                  <c:v>1.007080078125E-3</c:v>
                </c:pt>
                <c:pt idx="1271">
                  <c:v>1.0080337524414063E-3</c:v>
                </c:pt>
                <c:pt idx="1272">
                  <c:v>1.0068416595458984E-3</c:v>
                </c:pt>
                <c:pt idx="1273">
                  <c:v>1.007080078125E-3</c:v>
                </c:pt>
                <c:pt idx="1274">
                  <c:v>1.007080078125E-3</c:v>
                </c:pt>
                <c:pt idx="1275">
                  <c:v>1.0068416595458984E-3</c:v>
                </c:pt>
                <c:pt idx="1276">
                  <c:v>1.007080078125E-3</c:v>
                </c:pt>
                <c:pt idx="1277">
                  <c:v>1.007080078125E-3</c:v>
                </c:pt>
                <c:pt idx="1278">
                  <c:v>1.0068416595458984E-3</c:v>
                </c:pt>
                <c:pt idx="1279">
                  <c:v>1.007080078125E-3</c:v>
                </c:pt>
                <c:pt idx="1280">
                  <c:v>1.007080078125E-3</c:v>
                </c:pt>
                <c:pt idx="1281">
                  <c:v>1.0068416595458984E-3</c:v>
                </c:pt>
                <c:pt idx="1282">
                  <c:v>1.007080078125E-3</c:v>
                </c:pt>
                <c:pt idx="1283">
                  <c:v>1.0080337524414063E-3</c:v>
                </c:pt>
                <c:pt idx="1284">
                  <c:v>1.007080078125E-3</c:v>
                </c:pt>
                <c:pt idx="1285">
                  <c:v>1.0068416595458984E-3</c:v>
                </c:pt>
                <c:pt idx="1286">
                  <c:v>1.007080078125E-3</c:v>
                </c:pt>
                <c:pt idx="1287">
                  <c:v>1.007080078125E-3</c:v>
                </c:pt>
                <c:pt idx="1288">
                  <c:v>1.0068416595458984E-3</c:v>
                </c:pt>
                <c:pt idx="1289">
                  <c:v>1.007080078125E-3</c:v>
                </c:pt>
                <c:pt idx="1290">
                  <c:v>1.007080078125E-3</c:v>
                </c:pt>
                <c:pt idx="1291">
                  <c:v>1.0068416595458984E-3</c:v>
                </c:pt>
                <c:pt idx="1292">
                  <c:v>1.007080078125E-3</c:v>
                </c:pt>
                <c:pt idx="1293">
                  <c:v>1.007080078125E-3</c:v>
                </c:pt>
                <c:pt idx="1294">
                  <c:v>2.0139217376708984E-3</c:v>
                </c:pt>
                <c:pt idx="1295">
                  <c:v>1.0080337524414063E-3</c:v>
                </c:pt>
                <c:pt idx="1296">
                  <c:v>1.0068416595458984E-3</c:v>
                </c:pt>
                <c:pt idx="1297">
                  <c:v>1.007080078125E-3</c:v>
                </c:pt>
                <c:pt idx="1298">
                  <c:v>1.007080078125E-3</c:v>
                </c:pt>
                <c:pt idx="1299">
                  <c:v>1.0068416595458984E-3</c:v>
                </c:pt>
                <c:pt idx="1300">
                  <c:v>1.007080078125E-3</c:v>
                </c:pt>
                <c:pt idx="1301">
                  <c:v>1.007080078125E-3</c:v>
                </c:pt>
                <c:pt idx="1302">
                  <c:v>1.0068416595458984E-3</c:v>
                </c:pt>
                <c:pt idx="1303">
                  <c:v>1.007080078125E-3</c:v>
                </c:pt>
                <c:pt idx="1304">
                  <c:v>1.007080078125E-3</c:v>
                </c:pt>
                <c:pt idx="1305">
                  <c:v>1.0068416595458984E-3</c:v>
                </c:pt>
                <c:pt idx="1306">
                  <c:v>1.007080078125E-3</c:v>
                </c:pt>
                <c:pt idx="1307">
                  <c:v>1.0080337524414063E-3</c:v>
                </c:pt>
                <c:pt idx="1308">
                  <c:v>1.007080078125E-3</c:v>
                </c:pt>
                <c:pt idx="1309">
                  <c:v>1.0068416595458984E-3</c:v>
                </c:pt>
                <c:pt idx="1310">
                  <c:v>1.007080078125E-3</c:v>
                </c:pt>
                <c:pt idx="1311">
                  <c:v>1.007080078125E-3</c:v>
                </c:pt>
                <c:pt idx="1312">
                  <c:v>1.0068416595458984E-3</c:v>
                </c:pt>
                <c:pt idx="1313">
                  <c:v>1.007080078125E-3</c:v>
                </c:pt>
                <c:pt idx="1314">
                  <c:v>1.007080078125E-3</c:v>
                </c:pt>
                <c:pt idx="1315">
                  <c:v>1.0068416595458984E-3</c:v>
                </c:pt>
                <c:pt idx="1316">
                  <c:v>1.007080078125E-3</c:v>
                </c:pt>
                <c:pt idx="1317">
                  <c:v>1.007080078125E-3</c:v>
                </c:pt>
                <c:pt idx="1318">
                  <c:v>1.0068416595458984E-3</c:v>
                </c:pt>
                <c:pt idx="1319">
                  <c:v>1.007080078125E-3</c:v>
                </c:pt>
                <c:pt idx="1320">
                  <c:v>1.0080337524414063E-3</c:v>
                </c:pt>
                <c:pt idx="1321">
                  <c:v>1.0068416595458984E-3</c:v>
                </c:pt>
                <c:pt idx="1322">
                  <c:v>1.007080078125E-3</c:v>
                </c:pt>
                <c:pt idx="1323">
                  <c:v>1.007080078125E-3</c:v>
                </c:pt>
                <c:pt idx="1324">
                  <c:v>1.0068416595458984E-3</c:v>
                </c:pt>
                <c:pt idx="1325">
                  <c:v>1.007080078125E-3</c:v>
                </c:pt>
                <c:pt idx="1326">
                  <c:v>1.007080078125E-3</c:v>
                </c:pt>
                <c:pt idx="1327">
                  <c:v>1.0068416595458984E-3</c:v>
                </c:pt>
                <c:pt idx="1328">
                  <c:v>1.007080078125E-3</c:v>
                </c:pt>
                <c:pt idx="1329">
                  <c:v>8.0571174621582031E-3</c:v>
                </c:pt>
                <c:pt idx="1330">
                  <c:v>1.0068416595458984E-3</c:v>
                </c:pt>
                <c:pt idx="1331">
                  <c:v>1.007080078125E-3</c:v>
                </c:pt>
                <c:pt idx="1332">
                  <c:v>1.007080078125E-3</c:v>
                </c:pt>
                <c:pt idx="1333">
                  <c:v>1.0068416595458984E-3</c:v>
                </c:pt>
                <c:pt idx="1334">
                  <c:v>1.007080078125E-3</c:v>
                </c:pt>
                <c:pt idx="1335">
                  <c:v>1.007080078125E-3</c:v>
                </c:pt>
                <c:pt idx="1336">
                  <c:v>1.0068416595458984E-3</c:v>
                </c:pt>
                <c:pt idx="1337">
                  <c:v>1.007080078125E-3</c:v>
                </c:pt>
                <c:pt idx="1338">
                  <c:v>1.0080337524414063E-3</c:v>
                </c:pt>
                <c:pt idx="1339">
                  <c:v>1.0068416595458984E-3</c:v>
                </c:pt>
                <c:pt idx="1340">
                  <c:v>1.007080078125E-3</c:v>
                </c:pt>
                <c:pt idx="1341">
                  <c:v>1.007080078125E-3</c:v>
                </c:pt>
                <c:pt idx="1342">
                  <c:v>1.0068416595458984E-3</c:v>
                </c:pt>
                <c:pt idx="1343">
                  <c:v>1.007080078125E-3</c:v>
                </c:pt>
                <c:pt idx="1344">
                  <c:v>1.007080078125E-3</c:v>
                </c:pt>
                <c:pt idx="1345">
                  <c:v>1.0068416595458984E-3</c:v>
                </c:pt>
                <c:pt idx="1346">
                  <c:v>1.007080078125E-3</c:v>
                </c:pt>
                <c:pt idx="1347">
                  <c:v>1.007080078125E-3</c:v>
                </c:pt>
                <c:pt idx="1348">
                  <c:v>1.0068416595458984E-3</c:v>
                </c:pt>
                <c:pt idx="1349">
                  <c:v>1.007080078125E-3</c:v>
                </c:pt>
                <c:pt idx="1350">
                  <c:v>1.0080337524414063E-3</c:v>
                </c:pt>
                <c:pt idx="1351">
                  <c:v>1.007080078125E-3</c:v>
                </c:pt>
                <c:pt idx="1352">
                  <c:v>1.0068416595458984E-3</c:v>
                </c:pt>
                <c:pt idx="1353">
                  <c:v>1.007080078125E-3</c:v>
                </c:pt>
                <c:pt idx="1354">
                  <c:v>1.007080078125E-3</c:v>
                </c:pt>
                <c:pt idx="1355">
                  <c:v>1.0068416595458984E-3</c:v>
                </c:pt>
                <c:pt idx="1356">
                  <c:v>1.007080078125E-3</c:v>
                </c:pt>
                <c:pt idx="1357">
                  <c:v>1.007080078125E-3</c:v>
                </c:pt>
                <c:pt idx="1358">
                  <c:v>1.0068416595458984E-3</c:v>
                </c:pt>
                <c:pt idx="1359">
                  <c:v>1.007080078125E-3</c:v>
                </c:pt>
                <c:pt idx="1360">
                  <c:v>1.007080078125E-3</c:v>
                </c:pt>
                <c:pt idx="1361">
                  <c:v>1.0068416595458984E-3</c:v>
                </c:pt>
                <c:pt idx="1362">
                  <c:v>1.007080078125E-3</c:v>
                </c:pt>
                <c:pt idx="1363">
                  <c:v>6.0429573059082031E-3</c:v>
                </c:pt>
                <c:pt idx="1364">
                  <c:v>1.007080078125E-3</c:v>
                </c:pt>
                <c:pt idx="1365">
                  <c:v>1.0068416595458984E-3</c:v>
                </c:pt>
                <c:pt idx="1366">
                  <c:v>1.007080078125E-3</c:v>
                </c:pt>
                <c:pt idx="1367">
                  <c:v>1.007080078125E-3</c:v>
                </c:pt>
                <c:pt idx="1368">
                  <c:v>1.0068416595458984E-3</c:v>
                </c:pt>
                <c:pt idx="1369">
                  <c:v>1.007080078125E-3</c:v>
                </c:pt>
                <c:pt idx="1370">
                  <c:v>1.0080337524414063E-3</c:v>
                </c:pt>
                <c:pt idx="1371">
                  <c:v>1.007080078125E-3</c:v>
                </c:pt>
                <c:pt idx="1372">
                  <c:v>1.0068416595458984E-3</c:v>
                </c:pt>
                <c:pt idx="1373">
                  <c:v>1.007080078125E-3</c:v>
                </c:pt>
                <c:pt idx="1374">
                  <c:v>1.007080078125E-3</c:v>
                </c:pt>
                <c:pt idx="1375">
                  <c:v>1.0068416595458984E-3</c:v>
                </c:pt>
                <c:pt idx="1376">
                  <c:v>1.007080078125E-3</c:v>
                </c:pt>
                <c:pt idx="1377">
                  <c:v>1.007080078125E-3</c:v>
                </c:pt>
                <c:pt idx="1378">
                  <c:v>1.0068416595458984E-3</c:v>
                </c:pt>
                <c:pt idx="1379">
                  <c:v>1.007080078125E-3</c:v>
                </c:pt>
                <c:pt idx="1380">
                  <c:v>1.007080078125E-3</c:v>
                </c:pt>
                <c:pt idx="1381">
                  <c:v>1.0068416595458984E-3</c:v>
                </c:pt>
                <c:pt idx="1382">
                  <c:v>1.0080337524414063E-3</c:v>
                </c:pt>
                <c:pt idx="1383">
                  <c:v>1.007080078125E-3</c:v>
                </c:pt>
                <c:pt idx="1384">
                  <c:v>1.0068416595458984E-3</c:v>
                </c:pt>
                <c:pt idx="1385">
                  <c:v>1.007080078125E-3</c:v>
                </c:pt>
                <c:pt idx="1386">
                  <c:v>1.007080078125E-3</c:v>
                </c:pt>
                <c:pt idx="1387">
                  <c:v>2.1148920059204102E-2</c:v>
                </c:pt>
                <c:pt idx="1388">
                  <c:v>1.007080078125E-3</c:v>
                </c:pt>
                <c:pt idx="1389">
                  <c:v>1.0068416595458984E-3</c:v>
                </c:pt>
                <c:pt idx="1390">
                  <c:v>1.007080078125E-3</c:v>
                </c:pt>
                <c:pt idx="1391">
                  <c:v>1.007080078125E-3</c:v>
                </c:pt>
                <c:pt idx="1392">
                  <c:v>1.0068416595458984E-3</c:v>
                </c:pt>
                <c:pt idx="1393">
                  <c:v>1.007080078125E-3</c:v>
                </c:pt>
                <c:pt idx="1394">
                  <c:v>1.007080078125E-3</c:v>
                </c:pt>
                <c:pt idx="1395">
                  <c:v>1.0068416595458984E-3</c:v>
                </c:pt>
                <c:pt idx="1396">
                  <c:v>1.007080078125E-3</c:v>
                </c:pt>
                <c:pt idx="1397">
                  <c:v>1.007080078125E-3</c:v>
                </c:pt>
                <c:pt idx="1398">
                  <c:v>1.0068416595458984E-3</c:v>
                </c:pt>
                <c:pt idx="1399">
                  <c:v>1.007080078125E-3</c:v>
                </c:pt>
                <c:pt idx="1400">
                  <c:v>1.0080337524414063E-3</c:v>
                </c:pt>
                <c:pt idx="1401">
                  <c:v>1.007080078125E-3</c:v>
                </c:pt>
                <c:pt idx="1402">
                  <c:v>1.0068416595458984E-3</c:v>
                </c:pt>
                <c:pt idx="1403">
                  <c:v>1.007080078125E-3</c:v>
                </c:pt>
                <c:pt idx="1404">
                  <c:v>6.6467046737670898E-2</c:v>
                </c:pt>
                <c:pt idx="1405">
                  <c:v>1.0068416595458984E-3</c:v>
                </c:pt>
                <c:pt idx="1406">
                  <c:v>1.007080078125E-3</c:v>
                </c:pt>
                <c:pt idx="1407">
                  <c:v>1.007080078125E-3</c:v>
                </c:pt>
                <c:pt idx="1408">
                  <c:v>1.0068416595458984E-3</c:v>
                </c:pt>
                <c:pt idx="1409">
                  <c:v>1.007080078125E-3</c:v>
                </c:pt>
                <c:pt idx="1410">
                  <c:v>1.0080337524414063E-3</c:v>
                </c:pt>
                <c:pt idx="1411">
                  <c:v>1.007080078125E-3</c:v>
                </c:pt>
                <c:pt idx="1412">
                  <c:v>1.0068416595458984E-3</c:v>
                </c:pt>
                <c:pt idx="1413">
                  <c:v>1.007080078125E-3</c:v>
                </c:pt>
                <c:pt idx="1414">
                  <c:v>1.007080078125E-3</c:v>
                </c:pt>
                <c:pt idx="1415">
                  <c:v>1.0068416595458984E-3</c:v>
                </c:pt>
                <c:pt idx="1416">
                  <c:v>1.007080078125E-3</c:v>
                </c:pt>
                <c:pt idx="1417">
                  <c:v>1.007080078125E-3</c:v>
                </c:pt>
                <c:pt idx="1418">
                  <c:v>1.0068416595458984E-3</c:v>
                </c:pt>
                <c:pt idx="1419">
                  <c:v>1.007080078125E-3</c:v>
                </c:pt>
                <c:pt idx="1420">
                  <c:v>1.007080078125E-3</c:v>
                </c:pt>
                <c:pt idx="1421">
                  <c:v>1.0068416595458984E-3</c:v>
                </c:pt>
                <c:pt idx="1422">
                  <c:v>1.0080337524414063E-3</c:v>
                </c:pt>
                <c:pt idx="1423">
                  <c:v>1.007080078125E-3</c:v>
                </c:pt>
                <c:pt idx="1424">
                  <c:v>1.0068416595458984E-3</c:v>
                </c:pt>
                <c:pt idx="1425">
                  <c:v>1.007080078125E-3</c:v>
                </c:pt>
                <c:pt idx="1426">
                  <c:v>1.007080078125E-3</c:v>
                </c:pt>
                <c:pt idx="1427">
                  <c:v>1.0068416595458984E-3</c:v>
                </c:pt>
                <c:pt idx="1428">
                  <c:v>1.007080078125E-3</c:v>
                </c:pt>
                <c:pt idx="1429">
                  <c:v>1.007080078125E-3</c:v>
                </c:pt>
                <c:pt idx="1430">
                  <c:v>1.0068416595458984E-3</c:v>
                </c:pt>
                <c:pt idx="1431">
                  <c:v>1.007080078125E-3</c:v>
                </c:pt>
                <c:pt idx="1432">
                  <c:v>1.007080078125E-3</c:v>
                </c:pt>
                <c:pt idx="1433">
                  <c:v>1.0068416595458984E-3</c:v>
                </c:pt>
                <c:pt idx="1434">
                  <c:v>1.007080078125E-3</c:v>
                </c:pt>
                <c:pt idx="1435">
                  <c:v>1.0080337524414063E-3</c:v>
                </c:pt>
                <c:pt idx="1436">
                  <c:v>1.007080078125E-3</c:v>
                </c:pt>
                <c:pt idx="1437">
                  <c:v>1.0068416595458984E-3</c:v>
                </c:pt>
                <c:pt idx="1438">
                  <c:v>1.007080078125E-3</c:v>
                </c:pt>
                <c:pt idx="1439">
                  <c:v>1.007080078125E-3</c:v>
                </c:pt>
                <c:pt idx="1440">
                  <c:v>1.0068416595458984E-3</c:v>
                </c:pt>
                <c:pt idx="1441">
                  <c:v>1.007080078125E-3</c:v>
                </c:pt>
                <c:pt idx="1442">
                  <c:v>1.007080078125E-3</c:v>
                </c:pt>
                <c:pt idx="1443">
                  <c:v>1.0068416595458984E-3</c:v>
                </c:pt>
                <c:pt idx="1444">
                  <c:v>1.007080078125E-3</c:v>
                </c:pt>
                <c:pt idx="1445">
                  <c:v>1.007080078125E-3</c:v>
                </c:pt>
                <c:pt idx="1446">
                  <c:v>1.0068416595458984E-3</c:v>
                </c:pt>
                <c:pt idx="1447">
                  <c:v>1.0080337524414063E-3</c:v>
                </c:pt>
                <c:pt idx="1448">
                  <c:v>1.007080078125E-3</c:v>
                </c:pt>
                <c:pt idx="1449">
                  <c:v>1.0068416595458984E-3</c:v>
                </c:pt>
                <c:pt idx="1450">
                  <c:v>1.007080078125E-3</c:v>
                </c:pt>
                <c:pt idx="1451">
                  <c:v>1.007080078125E-3</c:v>
                </c:pt>
                <c:pt idx="1452">
                  <c:v>1.0068416595458984E-3</c:v>
                </c:pt>
                <c:pt idx="1453">
                  <c:v>1.007080078125E-3</c:v>
                </c:pt>
                <c:pt idx="1454">
                  <c:v>1.007080078125E-3</c:v>
                </c:pt>
                <c:pt idx="1455">
                  <c:v>1.0068416595458984E-3</c:v>
                </c:pt>
                <c:pt idx="1456">
                  <c:v>1.007080078125E-3</c:v>
                </c:pt>
                <c:pt idx="1457">
                  <c:v>1.007080078125E-3</c:v>
                </c:pt>
                <c:pt idx="1458">
                  <c:v>1.0068416595458984E-3</c:v>
                </c:pt>
                <c:pt idx="1459">
                  <c:v>1.007080078125E-3</c:v>
                </c:pt>
                <c:pt idx="1460">
                  <c:v>1.0080337524414063E-3</c:v>
                </c:pt>
                <c:pt idx="1461">
                  <c:v>1.007080078125E-3</c:v>
                </c:pt>
                <c:pt idx="1462">
                  <c:v>1.0068416595458984E-3</c:v>
                </c:pt>
                <c:pt idx="1463">
                  <c:v>1.007080078125E-3</c:v>
                </c:pt>
                <c:pt idx="1464">
                  <c:v>1.007080078125E-3</c:v>
                </c:pt>
                <c:pt idx="1465">
                  <c:v>1.0068416595458984E-3</c:v>
                </c:pt>
                <c:pt idx="1466">
                  <c:v>1.007080078125E-3</c:v>
                </c:pt>
                <c:pt idx="1467">
                  <c:v>1.007080078125E-3</c:v>
                </c:pt>
                <c:pt idx="1468">
                  <c:v>1.0068416595458984E-3</c:v>
                </c:pt>
                <c:pt idx="1469">
                  <c:v>1.007080078125E-3</c:v>
                </c:pt>
                <c:pt idx="1470">
                  <c:v>1.007080078125E-3</c:v>
                </c:pt>
                <c:pt idx="1471">
                  <c:v>1.0068416595458984E-3</c:v>
                </c:pt>
                <c:pt idx="1472">
                  <c:v>1.0080337524414063E-3</c:v>
                </c:pt>
                <c:pt idx="1473">
                  <c:v>1.007080078125E-3</c:v>
                </c:pt>
                <c:pt idx="1474">
                  <c:v>1.0068416595458984E-3</c:v>
                </c:pt>
                <c:pt idx="1475">
                  <c:v>1.007080078125E-3</c:v>
                </c:pt>
                <c:pt idx="1476">
                  <c:v>1.007080078125E-3</c:v>
                </c:pt>
                <c:pt idx="1477">
                  <c:v>1.0068416595458984E-3</c:v>
                </c:pt>
                <c:pt idx="1478">
                  <c:v>1.007080078125E-3</c:v>
                </c:pt>
                <c:pt idx="1479">
                  <c:v>1.007080078125E-3</c:v>
                </c:pt>
                <c:pt idx="1480">
                  <c:v>1.0068416595458984E-3</c:v>
                </c:pt>
                <c:pt idx="1481">
                  <c:v>1.007080078125E-3</c:v>
                </c:pt>
                <c:pt idx="1482">
                  <c:v>1.007080078125E-3</c:v>
                </c:pt>
                <c:pt idx="1483">
                  <c:v>1.0068416595458984E-3</c:v>
                </c:pt>
                <c:pt idx="1484">
                  <c:v>1.007080078125E-3</c:v>
                </c:pt>
                <c:pt idx="1485">
                  <c:v>1.0080337524414063E-3</c:v>
                </c:pt>
                <c:pt idx="1486">
                  <c:v>1.007080078125E-3</c:v>
                </c:pt>
                <c:pt idx="1487">
                  <c:v>1.0068416595458984E-3</c:v>
                </c:pt>
                <c:pt idx="1488">
                  <c:v>1.007080078125E-3</c:v>
                </c:pt>
                <c:pt idx="1489">
                  <c:v>1.007080078125E-3</c:v>
                </c:pt>
                <c:pt idx="1490">
                  <c:v>1.0068416595458984E-3</c:v>
                </c:pt>
                <c:pt idx="1491">
                  <c:v>1.007080078125E-3</c:v>
                </c:pt>
                <c:pt idx="1492">
                  <c:v>1.007080078125E-3</c:v>
                </c:pt>
                <c:pt idx="1493">
                  <c:v>1.0068416595458984E-3</c:v>
                </c:pt>
                <c:pt idx="1494">
                  <c:v>1.007080078125E-3</c:v>
                </c:pt>
                <c:pt idx="1495">
                  <c:v>1.007080078125E-3</c:v>
                </c:pt>
                <c:pt idx="1496">
                  <c:v>1.0068416595458984E-3</c:v>
                </c:pt>
                <c:pt idx="1497">
                  <c:v>1.0080337524414063E-3</c:v>
                </c:pt>
                <c:pt idx="1498">
                  <c:v>1.007080078125E-3</c:v>
                </c:pt>
                <c:pt idx="1499">
                  <c:v>1.0068416595458984E-3</c:v>
                </c:pt>
                <c:pt idx="1500">
                  <c:v>1.007080078125E-3</c:v>
                </c:pt>
                <c:pt idx="1501">
                  <c:v>1.007080078125E-3</c:v>
                </c:pt>
                <c:pt idx="1502">
                  <c:v>1.0068416595458984E-3</c:v>
                </c:pt>
                <c:pt idx="1503">
                  <c:v>1.007080078125E-3</c:v>
                </c:pt>
                <c:pt idx="1504">
                  <c:v>1.007080078125E-3</c:v>
                </c:pt>
                <c:pt idx="1505">
                  <c:v>1.0068416595458984E-3</c:v>
                </c:pt>
                <c:pt idx="1506">
                  <c:v>1.007080078125E-3</c:v>
                </c:pt>
                <c:pt idx="1507">
                  <c:v>1.007080078125E-3</c:v>
                </c:pt>
                <c:pt idx="1508">
                  <c:v>1.0068416595458984E-3</c:v>
                </c:pt>
                <c:pt idx="1509">
                  <c:v>1.007080078125E-3</c:v>
                </c:pt>
                <c:pt idx="1510">
                  <c:v>1.0080337524414063E-3</c:v>
                </c:pt>
                <c:pt idx="1511">
                  <c:v>1.007080078125E-3</c:v>
                </c:pt>
                <c:pt idx="1512">
                  <c:v>1.0068416595458984E-3</c:v>
                </c:pt>
                <c:pt idx="1513">
                  <c:v>1.007080078125E-3</c:v>
                </c:pt>
                <c:pt idx="1514">
                  <c:v>1.007080078125E-3</c:v>
                </c:pt>
                <c:pt idx="1515">
                  <c:v>1.0068416595458984E-3</c:v>
                </c:pt>
                <c:pt idx="1516">
                  <c:v>1.007080078125E-3</c:v>
                </c:pt>
                <c:pt idx="1517">
                  <c:v>1.007080078125E-3</c:v>
                </c:pt>
                <c:pt idx="1518">
                  <c:v>1.0068416595458984E-3</c:v>
                </c:pt>
                <c:pt idx="1519">
                  <c:v>1.007080078125E-3</c:v>
                </c:pt>
                <c:pt idx="1520">
                  <c:v>1.0068416595458984E-3</c:v>
                </c:pt>
                <c:pt idx="1521">
                  <c:v>1.007080078125E-3</c:v>
                </c:pt>
                <c:pt idx="1522">
                  <c:v>1.0080337524414063E-3</c:v>
                </c:pt>
                <c:pt idx="1523">
                  <c:v>1.007080078125E-3</c:v>
                </c:pt>
                <c:pt idx="1524">
                  <c:v>1.0068416595458984E-3</c:v>
                </c:pt>
                <c:pt idx="1525">
                  <c:v>1.007080078125E-3</c:v>
                </c:pt>
                <c:pt idx="1526">
                  <c:v>1.007080078125E-3</c:v>
                </c:pt>
                <c:pt idx="1527">
                  <c:v>1.0068416595458984E-3</c:v>
                </c:pt>
                <c:pt idx="1528">
                  <c:v>1.007080078125E-3</c:v>
                </c:pt>
                <c:pt idx="1529">
                  <c:v>1.007080078125E-3</c:v>
                </c:pt>
                <c:pt idx="1530">
                  <c:v>1.0068416595458984E-3</c:v>
                </c:pt>
                <c:pt idx="1531">
                  <c:v>1.007080078125E-3</c:v>
                </c:pt>
                <c:pt idx="1532">
                  <c:v>1.007080078125E-3</c:v>
                </c:pt>
                <c:pt idx="1533">
                  <c:v>1.0068416595458984E-3</c:v>
                </c:pt>
                <c:pt idx="1534">
                  <c:v>1.007080078125E-3</c:v>
                </c:pt>
                <c:pt idx="1535">
                  <c:v>1.0080337524414063E-3</c:v>
                </c:pt>
                <c:pt idx="1536">
                  <c:v>1.007080078125E-3</c:v>
                </c:pt>
                <c:pt idx="1537">
                  <c:v>1.0068416595458984E-3</c:v>
                </c:pt>
                <c:pt idx="1538">
                  <c:v>1.007080078125E-3</c:v>
                </c:pt>
                <c:pt idx="1539">
                  <c:v>1.007080078125E-3</c:v>
                </c:pt>
                <c:pt idx="1540">
                  <c:v>1.0068416595458984E-3</c:v>
                </c:pt>
                <c:pt idx="1541">
                  <c:v>1.007080078125E-3</c:v>
                </c:pt>
                <c:pt idx="1542">
                  <c:v>1.0068416595458984E-3</c:v>
                </c:pt>
                <c:pt idx="1543">
                  <c:v>1.007080078125E-3</c:v>
                </c:pt>
                <c:pt idx="1544">
                  <c:v>1.007080078125E-3</c:v>
                </c:pt>
                <c:pt idx="1545">
                  <c:v>1.0068416595458984E-3</c:v>
                </c:pt>
                <c:pt idx="1546">
                  <c:v>1.007080078125E-3</c:v>
                </c:pt>
                <c:pt idx="1547">
                  <c:v>1.0080337524414063E-3</c:v>
                </c:pt>
                <c:pt idx="1548">
                  <c:v>1.007080078125E-3</c:v>
                </c:pt>
                <c:pt idx="1549">
                  <c:v>1.0068416595458984E-3</c:v>
                </c:pt>
                <c:pt idx="1550">
                  <c:v>1.007080078125E-3</c:v>
                </c:pt>
                <c:pt idx="1551">
                  <c:v>1.007080078125E-3</c:v>
                </c:pt>
                <c:pt idx="1552">
                  <c:v>1.0068416595458984E-3</c:v>
                </c:pt>
                <c:pt idx="1553">
                  <c:v>1.007080078125E-3</c:v>
                </c:pt>
                <c:pt idx="1554">
                  <c:v>1.007080078125E-3</c:v>
                </c:pt>
                <c:pt idx="1555">
                  <c:v>1.0068416595458984E-3</c:v>
                </c:pt>
                <c:pt idx="1556">
                  <c:v>1.007080078125E-3</c:v>
                </c:pt>
                <c:pt idx="1557">
                  <c:v>1.007080078125E-3</c:v>
                </c:pt>
                <c:pt idx="1558">
                  <c:v>1.0068416595458984E-3</c:v>
                </c:pt>
                <c:pt idx="1559">
                  <c:v>1.007080078125E-3</c:v>
                </c:pt>
                <c:pt idx="1560">
                  <c:v>1.0080337524414063E-3</c:v>
                </c:pt>
                <c:pt idx="1561">
                  <c:v>1.007080078125E-3</c:v>
                </c:pt>
                <c:pt idx="1562">
                  <c:v>1.0068416595458984E-3</c:v>
                </c:pt>
                <c:pt idx="1563">
                  <c:v>1.007080078125E-3</c:v>
                </c:pt>
                <c:pt idx="1564">
                  <c:v>1.0068416595458984E-3</c:v>
                </c:pt>
                <c:pt idx="1565">
                  <c:v>1.007080078125E-3</c:v>
                </c:pt>
                <c:pt idx="1566">
                  <c:v>1.007080078125E-3</c:v>
                </c:pt>
                <c:pt idx="1567">
                  <c:v>1.0068416595458984E-3</c:v>
                </c:pt>
                <c:pt idx="1568">
                  <c:v>1.007080078125E-3</c:v>
                </c:pt>
                <c:pt idx="1569">
                  <c:v>1.007080078125E-3</c:v>
                </c:pt>
                <c:pt idx="1570">
                  <c:v>1.0068416595458984E-3</c:v>
                </c:pt>
                <c:pt idx="1571">
                  <c:v>1.007080078125E-3</c:v>
                </c:pt>
                <c:pt idx="1572">
                  <c:v>1.0080337524414063E-3</c:v>
                </c:pt>
                <c:pt idx="1573">
                  <c:v>1.007080078125E-3</c:v>
                </c:pt>
                <c:pt idx="1574">
                  <c:v>1.0068416595458984E-3</c:v>
                </c:pt>
                <c:pt idx="1575">
                  <c:v>1.007080078125E-3</c:v>
                </c:pt>
                <c:pt idx="1576">
                  <c:v>1.007080078125E-3</c:v>
                </c:pt>
                <c:pt idx="1577">
                  <c:v>1.0068416595458984E-3</c:v>
                </c:pt>
                <c:pt idx="1578">
                  <c:v>1.007080078125E-3</c:v>
                </c:pt>
                <c:pt idx="1579">
                  <c:v>1.007080078125E-3</c:v>
                </c:pt>
                <c:pt idx="1580">
                  <c:v>1.0068416595458984E-3</c:v>
                </c:pt>
                <c:pt idx="1581">
                  <c:v>1.007080078125E-3</c:v>
                </c:pt>
                <c:pt idx="1582">
                  <c:v>1.007080078125E-3</c:v>
                </c:pt>
                <c:pt idx="1583">
                  <c:v>1.0068416595458984E-3</c:v>
                </c:pt>
                <c:pt idx="1584">
                  <c:v>1.007080078125E-3</c:v>
                </c:pt>
                <c:pt idx="1585">
                  <c:v>1.0080337524414063E-3</c:v>
                </c:pt>
                <c:pt idx="1586">
                  <c:v>1.0068416595458984E-3</c:v>
                </c:pt>
                <c:pt idx="1587">
                  <c:v>1.007080078125E-3</c:v>
                </c:pt>
                <c:pt idx="1588">
                  <c:v>1.007080078125E-3</c:v>
                </c:pt>
                <c:pt idx="1589">
                  <c:v>1.0068416595458984E-3</c:v>
                </c:pt>
                <c:pt idx="1590">
                  <c:v>1.007080078125E-3</c:v>
                </c:pt>
                <c:pt idx="1591">
                  <c:v>1.007080078125E-3</c:v>
                </c:pt>
                <c:pt idx="1592">
                  <c:v>1.0068416595458984E-3</c:v>
                </c:pt>
                <c:pt idx="1593">
                  <c:v>1.007080078125E-3</c:v>
                </c:pt>
                <c:pt idx="1594">
                  <c:v>1.007080078125E-3</c:v>
                </c:pt>
                <c:pt idx="1595">
                  <c:v>1.0068416595458984E-3</c:v>
                </c:pt>
                <c:pt idx="1596">
                  <c:v>1.007080078125E-3</c:v>
                </c:pt>
                <c:pt idx="1597">
                  <c:v>1.0080337524414063E-3</c:v>
                </c:pt>
                <c:pt idx="1598">
                  <c:v>1.007080078125E-3</c:v>
                </c:pt>
                <c:pt idx="1599">
                  <c:v>1.0068416595458984E-3</c:v>
                </c:pt>
                <c:pt idx="1600">
                  <c:v>1.007080078125E-3</c:v>
                </c:pt>
                <c:pt idx="1601">
                  <c:v>1.007080078125E-3</c:v>
                </c:pt>
                <c:pt idx="1602">
                  <c:v>1.0068416595458984E-3</c:v>
                </c:pt>
                <c:pt idx="1603">
                  <c:v>1.007080078125E-3</c:v>
                </c:pt>
                <c:pt idx="1604">
                  <c:v>1.007080078125E-3</c:v>
                </c:pt>
                <c:pt idx="1605">
                  <c:v>1.0068416595458984E-3</c:v>
                </c:pt>
                <c:pt idx="1606">
                  <c:v>1.007080078125E-3</c:v>
                </c:pt>
                <c:pt idx="1607">
                  <c:v>1.007080078125E-3</c:v>
                </c:pt>
                <c:pt idx="1608">
                  <c:v>1.0068416595458984E-3</c:v>
                </c:pt>
                <c:pt idx="1609">
                  <c:v>1.007080078125E-3</c:v>
                </c:pt>
                <c:pt idx="1610">
                  <c:v>1.0080337524414063E-3</c:v>
                </c:pt>
                <c:pt idx="1611">
                  <c:v>1.0068416595458984E-3</c:v>
                </c:pt>
                <c:pt idx="1612">
                  <c:v>1.007080078125E-3</c:v>
                </c:pt>
                <c:pt idx="1613">
                  <c:v>1.007080078125E-3</c:v>
                </c:pt>
                <c:pt idx="1614">
                  <c:v>1.0068416595458984E-3</c:v>
                </c:pt>
                <c:pt idx="1615">
                  <c:v>1.007080078125E-3</c:v>
                </c:pt>
                <c:pt idx="1616">
                  <c:v>1.007080078125E-3</c:v>
                </c:pt>
                <c:pt idx="1617">
                  <c:v>1.0068416595458984E-3</c:v>
                </c:pt>
                <c:pt idx="1618">
                  <c:v>1.007080078125E-3</c:v>
                </c:pt>
                <c:pt idx="1619">
                  <c:v>1.007080078125E-3</c:v>
                </c:pt>
                <c:pt idx="1620">
                  <c:v>1.0068416595458984E-3</c:v>
                </c:pt>
                <c:pt idx="1621">
                  <c:v>1.007080078125E-3</c:v>
                </c:pt>
                <c:pt idx="1622">
                  <c:v>1.0080337524414063E-3</c:v>
                </c:pt>
                <c:pt idx="1623">
                  <c:v>1.007080078125E-3</c:v>
                </c:pt>
                <c:pt idx="1624">
                  <c:v>1.0068416595458984E-3</c:v>
                </c:pt>
                <c:pt idx="1625">
                  <c:v>1.007080078125E-3</c:v>
                </c:pt>
                <c:pt idx="1626">
                  <c:v>1.007080078125E-3</c:v>
                </c:pt>
                <c:pt idx="1627">
                  <c:v>1.0068416595458984E-3</c:v>
                </c:pt>
                <c:pt idx="1628">
                  <c:v>1.007080078125E-3</c:v>
                </c:pt>
                <c:pt idx="1629">
                  <c:v>1.007080078125E-3</c:v>
                </c:pt>
                <c:pt idx="1630">
                  <c:v>1.0068416595458984E-3</c:v>
                </c:pt>
                <c:pt idx="1631">
                  <c:v>1.007080078125E-3</c:v>
                </c:pt>
                <c:pt idx="1632">
                  <c:v>1.007080078125E-3</c:v>
                </c:pt>
                <c:pt idx="1633">
                  <c:v>1.0068416595458984E-3</c:v>
                </c:pt>
                <c:pt idx="1634">
                  <c:v>1.007080078125E-3</c:v>
                </c:pt>
                <c:pt idx="1635">
                  <c:v>1.0080337524414063E-3</c:v>
                </c:pt>
                <c:pt idx="1636">
                  <c:v>1.0068416595458984E-3</c:v>
                </c:pt>
                <c:pt idx="1637">
                  <c:v>1.007080078125E-3</c:v>
                </c:pt>
                <c:pt idx="1638">
                  <c:v>1.007080078125E-3</c:v>
                </c:pt>
                <c:pt idx="1639">
                  <c:v>1.0068416595458984E-3</c:v>
                </c:pt>
                <c:pt idx="1640">
                  <c:v>1.007080078125E-3</c:v>
                </c:pt>
                <c:pt idx="1641">
                  <c:v>1.007080078125E-3</c:v>
                </c:pt>
                <c:pt idx="1642">
                  <c:v>1.0068416595458984E-3</c:v>
                </c:pt>
                <c:pt idx="1643">
                  <c:v>1.007080078125E-3</c:v>
                </c:pt>
                <c:pt idx="1644">
                  <c:v>1.007080078125E-3</c:v>
                </c:pt>
                <c:pt idx="1645">
                  <c:v>1.0068416595458984E-3</c:v>
                </c:pt>
                <c:pt idx="1646">
                  <c:v>1.007080078125E-3</c:v>
                </c:pt>
                <c:pt idx="1647">
                  <c:v>1.0080337524414063E-3</c:v>
                </c:pt>
                <c:pt idx="1648">
                  <c:v>1.007080078125E-3</c:v>
                </c:pt>
                <c:pt idx="1649">
                  <c:v>1.0068416595458984E-3</c:v>
                </c:pt>
                <c:pt idx="1650">
                  <c:v>1.007080078125E-3</c:v>
                </c:pt>
                <c:pt idx="1651">
                  <c:v>1.007080078125E-3</c:v>
                </c:pt>
                <c:pt idx="1652">
                  <c:v>1.0068416595458984E-3</c:v>
                </c:pt>
                <c:pt idx="1653">
                  <c:v>1.007080078125E-3</c:v>
                </c:pt>
                <c:pt idx="1654">
                  <c:v>1.007080078125E-3</c:v>
                </c:pt>
                <c:pt idx="1655">
                  <c:v>1.0068416595458984E-3</c:v>
                </c:pt>
                <c:pt idx="1656">
                  <c:v>1.007080078125E-3</c:v>
                </c:pt>
                <c:pt idx="1657">
                  <c:v>1.007080078125E-3</c:v>
                </c:pt>
                <c:pt idx="1658">
                  <c:v>1.0068416595458984E-3</c:v>
                </c:pt>
                <c:pt idx="1659">
                  <c:v>1.007080078125E-3</c:v>
                </c:pt>
                <c:pt idx="1660">
                  <c:v>1.0080337524414063E-3</c:v>
                </c:pt>
                <c:pt idx="1661">
                  <c:v>1.0068416595458984E-3</c:v>
                </c:pt>
                <c:pt idx="1662">
                  <c:v>1.007080078125E-3</c:v>
                </c:pt>
                <c:pt idx="1663">
                  <c:v>1.007080078125E-3</c:v>
                </c:pt>
                <c:pt idx="1664">
                  <c:v>1.0068416595458984E-3</c:v>
                </c:pt>
                <c:pt idx="1665">
                  <c:v>1.007080078125E-3</c:v>
                </c:pt>
                <c:pt idx="1666">
                  <c:v>1.007080078125E-3</c:v>
                </c:pt>
                <c:pt idx="1667">
                  <c:v>1.0068416595458984E-3</c:v>
                </c:pt>
                <c:pt idx="1668">
                  <c:v>1.007080078125E-3</c:v>
                </c:pt>
                <c:pt idx="1669">
                  <c:v>1.007080078125E-3</c:v>
                </c:pt>
                <c:pt idx="1670">
                  <c:v>2.0139217376708984E-3</c:v>
                </c:pt>
                <c:pt idx="1671">
                  <c:v>1.0080337524414063E-3</c:v>
                </c:pt>
                <c:pt idx="1672">
                  <c:v>1.007080078125E-3</c:v>
                </c:pt>
                <c:pt idx="1673">
                  <c:v>1.0068416595458984E-3</c:v>
                </c:pt>
                <c:pt idx="1674">
                  <c:v>1.007080078125E-3</c:v>
                </c:pt>
                <c:pt idx="1675">
                  <c:v>1.007080078125E-3</c:v>
                </c:pt>
                <c:pt idx="1676">
                  <c:v>1.0068416595458984E-3</c:v>
                </c:pt>
                <c:pt idx="1677">
                  <c:v>1.007080078125E-3</c:v>
                </c:pt>
                <c:pt idx="1678">
                  <c:v>1.007080078125E-3</c:v>
                </c:pt>
                <c:pt idx="1679">
                  <c:v>1.0068416595458984E-3</c:v>
                </c:pt>
                <c:pt idx="1680">
                  <c:v>1.007080078125E-3</c:v>
                </c:pt>
                <c:pt idx="1681">
                  <c:v>1.007080078125E-3</c:v>
                </c:pt>
                <c:pt idx="1682">
                  <c:v>1.0068416595458984E-3</c:v>
                </c:pt>
                <c:pt idx="1683">
                  <c:v>1.007080078125E-3</c:v>
                </c:pt>
                <c:pt idx="1684">
                  <c:v>1.0080337524414063E-3</c:v>
                </c:pt>
                <c:pt idx="1685">
                  <c:v>1.0068416595458984E-3</c:v>
                </c:pt>
                <c:pt idx="1686">
                  <c:v>1.007080078125E-3</c:v>
                </c:pt>
                <c:pt idx="1687">
                  <c:v>1.007080078125E-3</c:v>
                </c:pt>
                <c:pt idx="1688">
                  <c:v>1.0068416595458984E-3</c:v>
                </c:pt>
                <c:pt idx="1689">
                  <c:v>1.007080078125E-3</c:v>
                </c:pt>
                <c:pt idx="1690">
                  <c:v>1.007080078125E-3</c:v>
                </c:pt>
                <c:pt idx="1691">
                  <c:v>1.0068416595458984E-3</c:v>
                </c:pt>
                <c:pt idx="1692">
                  <c:v>2.01416015625E-3</c:v>
                </c:pt>
                <c:pt idx="1693">
                  <c:v>1.0068416595458984E-3</c:v>
                </c:pt>
                <c:pt idx="1694">
                  <c:v>1.007080078125E-3</c:v>
                </c:pt>
                <c:pt idx="1695">
                  <c:v>1.0080337524414063E-3</c:v>
                </c:pt>
                <c:pt idx="1696">
                  <c:v>1.007080078125E-3</c:v>
                </c:pt>
                <c:pt idx="1697">
                  <c:v>1.0068416595458984E-3</c:v>
                </c:pt>
                <c:pt idx="1698">
                  <c:v>1.007080078125E-3</c:v>
                </c:pt>
                <c:pt idx="1699">
                  <c:v>1.007080078125E-3</c:v>
                </c:pt>
                <c:pt idx="1700">
                  <c:v>1.0068416595458984E-3</c:v>
                </c:pt>
                <c:pt idx="1701">
                  <c:v>1.007080078125E-3</c:v>
                </c:pt>
                <c:pt idx="1702">
                  <c:v>1.007080078125E-3</c:v>
                </c:pt>
                <c:pt idx="1703">
                  <c:v>1.0068416595458984E-3</c:v>
                </c:pt>
                <c:pt idx="1704">
                  <c:v>1.007080078125E-3</c:v>
                </c:pt>
                <c:pt idx="1705">
                  <c:v>1.007080078125E-3</c:v>
                </c:pt>
                <c:pt idx="1706">
                  <c:v>1.0068416595458984E-3</c:v>
                </c:pt>
                <c:pt idx="1707">
                  <c:v>1.007080078125E-3</c:v>
                </c:pt>
                <c:pt idx="1708">
                  <c:v>1.0080337524414063E-3</c:v>
                </c:pt>
                <c:pt idx="1709">
                  <c:v>1.0068416595458984E-3</c:v>
                </c:pt>
                <c:pt idx="1710">
                  <c:v>1.007080078125E-3</c:v>
                </c:pt>
                <c:pt idx="1711">
                  <c:v>1.007080078125E-3</c:v>
                </c:pt>
                <c:pt idx="1712">
                  <c:v>1.0068416595458984E-3</c:v>
                </c:pt>
                <c:pt idx="1713">
                  <c:v>1.007080078125E-3</c:v>
                </c:pt>
                <c:pt idx="1714">
                  <c:v>1.007080078125E-3</c:v>
                </c:pt>
                <c:pt idx="1715">
                  <c:v>1.0068416595458984E-3</c:v>
                </c:pt>
                <c:pt idx="1716">
                  <c:v>1.007080078125E-3</c:v>
                </c:pt>
                <c:pt idx="1717">
                  <c:v>1.007080078125E-3</c:v>
                </c:pt>
                <c:pt idx="1718">
                  <c:v>1.0068416595458984E-3</c:v>
                </c:pt>
                <c:pt idx="1719">
                  <c:v>1.007080078125E-3</c:v>
                </c:pt>
                <c:pt idx="1720">
                  <c:v>1.0080337524414063E-3</c:v>
                </c:pt>
                <c:pt idx="1721">
                  <c:v>1.007080078125E-3</c:v>
                </c:pt>
                <c:pt idx="1722">
                  <c:v>1.0068416595458984E-3</c:v>
                </c:pt>
                <c:pt idx="1723">
                  <c:v>1.007080078125E-3</c:v>
                </c:pt>
                <c:pt idx="1724">
                  <c:v>1.007080078125E-3</c:v>
                </c:pt>
                <c:pt idx="1725">
                  <c:v>1.0068416595458984E-3</c:v>
                </c:pt>
                <c:pt idx="1726">
                  <c:v>1.007080078125E-3</c:v>
                </c:pt>
                <c:pt idx="1727">
                  <c:v>1.007080078125E-3</c:v>
                </c:pt>
                <c:pt idx="1728">
                  <c:v>1.0068416595458984E-3</c:v>
                </c:pt>
                <c:pt idx="1729">
                  <c:v>1.007080078125E-3</c:v>
                </c:pt>
                <c:pt idx="1730">
                  <c:v>1.007080078125E-3</c:v>
                </c:pt>
                <c:pt idx="1731">
                  <c:v>1.0068416595458984E-3</c:v>
                </c:pt>
                <c:pt idx="1732">
                  <c:v>1.007080078125E-3</c:v>
                </c:pt>
                <c:pt idx="1733">
                  <c:v>1.0080337524414063E-3</c:v>
                </c:pt>
                <c:pt idx="1734">
                  <c:v>1.0068416595458984E-3</c:v>
                </c:pt>
                <c:pt idx="1735">
                  <c:v>1.007080078125E-3</c:v>
                </c:pt>
                <c:pt idx="1736">
                  <c:v>1.007080078125E-3</c:v>
                </c:pt>
                <c:pt idx="1737">
                  <c:v>1.0068416595458984E-3</c:v>
                </c:pt>
                <c:pt idx="1738">
                  <c:v>1.007080078125E-3</c:v>
                </c:pt>
                <c:pt idx="1739">
                  <c:v>1.007080078125E-3</c:v>
                </c:pt>
                <c:pt idx="1740">
                  <c:v>1.0068416595458984E-3</c:v>
                </c:pt>
                <c:pt idx="1741">
                  <c:v>1.007080078125E-3</c:v>
                </c:pt>
                <c:pt idx="1742">
                  <c:v>1.007080078125E-3</c:v>
                </c:pt>
                <c:pt idx="1743">
                  <c:v>1.0068416595458984E-3</c:v>
                </c:pt>
                <c:pt idx="1744">
                  <c:v>1.007080078125E-3</c:v>
                </c:pt>
                <c:pt idx="1745">
                  <c:v>1.0080337524414063E-3</c:v>
                </c:pt>
                <c:pt idx="1746">
                  <c:v>1.007080078125E-3</c:v>
                </c:pt>
                <c:pt idx="1747">
                  <c:v>2.0139217376708984E-3</c:v>
                </c:pt>
                <c:pt idx="1748">
                  <c:v>1.007080078125E-3</c:v>
                </c:pt>
                <c:pt idx="1749">
                  <c:v>1.0068416595458984E-3</c:v>
                </c:pt>
                <c:pt idx="1750">
                  <c:v>1.007080078125E-3</c:v>
                </c:pt>
                <c:pt idx="1751">
                  <c:v>1.007080078125E-3</c:v>
                </c:pt>
                <c:pt idx="1752">
                  <c:v>1.0068416595458984E-3</c:v>
                </c:pt>
                <c:pt idx="1753">
                  <c:v>1.007080078125E-3</c:v>
                </c:pt>
                <c:pt idx="1754">
                  <c:v>1.007080078125E-3</c:v>
                </c:pt>
                <c:pt idx="1755">
                  <c:v>1.0068416595458984E-3</c:v>
                </c:pt>
                <c:pt idx="1756">
                  <c:v>1.007080078125E-3</c:v>
                </c:pt>
                <c:pt idx="1757">
                  <c:v>1.0080337524414063E-3</c:v>
                </c:pt>
                <c:pt idx="1758">
                  <c:v>1.0068416595458984E-3</c:v>
                </c:pt>
                <c:pt idx="1759">
                  <c:v>1.007080078125E-3</c:v>
                </c:pt>
                <c:pt idx="1760">
                  <c:v>1.007080078125E-3</c:v>
                </c:pt>
                <c:pt idx="1761">
                  <c:v>1.0068416595458984E-3</c:v>
                </c:pt>
                <c:pt idx="1762">
                  <c:v>1.007080078125E-3</c:v>
                </c:pt>
                <c:pt idx="1763">
                  <c:v>1.007080078125E-3</c:v>
                </c:pt>
                <c:pt idx="1764">
                  <c:v>1.0068416595458984E-3</c:v>
                </c:pt>
                <c:pt idx="1765">
                  <c:v>1.007080078125E-3</c:v>
                </c:pt>
                <c:pt idx="1766">
                  <c:v>1.007080078125E-3</c:v>
                </c:pt>
                <c:pt idx="1767">
                  <c:v>1.0068416595458984E-3</c:v>
                </c:pt>
                <c:pt idx="1768">
                  <c:v>1.007080078125E-3</c:v>
                </c:pt>
                <c:pt idx="1769">
                  <c:v>1.0080337524414063E-3</c:v>
                </c:pt>
                <c:pt idx="1770">
                  <c:v>1.007080078125E-3</c:v>
                </c:pt>
                <c:pt idx="1771">
                  <c:v>1.0068416595458984E-3</c:v>
                </c:pt>
                <c:pt idx="1772">
                  <c:v>1.007080078125E-3</c:v>
                </c:pt>
                <c:pt idx="1773">
                  <c:v>1.007080078125E-3</c:v>
                </c:pt>
                <c:pt idx="1774">
                  <c:v>1.0068416595458984E-3</c:v>
                </c:pt>
                <c:pt idx="1775">
                  <c:v>1.007080078125E-3</c:v>
                </c:pt>
                <c:pt idx="1776">
                  <c:v>1.007080078125E-3</c:v>
                </c:pt>
                <c:pt idx="1777">
                  <c:v>1.0068416595458984E-3</c:v>
                </c:pt>
                <c:pt idx="1778">
                  <c:v>1.007080078125E-3</c:v>
                </c:pt>
                <c:pt idx="1779">
                  <c:v>1.007080078125E-3</c:v>
                </c:pt>
                <c:pt idx="1780">
                  <c:v>1.0068416595458984E-3</c:v>
                </c:pt>
                <c:pt idx="1781">
                  <c:v>1.007080078125E-3</c:v>
                </c:pt>
                <c:pt idx="1782">
                  <c:v>1.0080337524414063E-3</c:v>
                </c:pt>
                <c:pt idx="1783">
                  <c:v>1.0068416595458984E-3</c:v>
                </c:pt>
                <c:pt idx="1784">
                  <c:v>1.007080078125E-3</c:v>
                </c:pt>
                <c:pt idx="1785">
                  <c:v>1.007080078125E-3</c:v>
                </c:pt>
                <c:pt idx="1786">
                  <c:v>1.0068416595458984E-3</c:v>
                </c:pt>
                <c:pt idx="1787">
                  <c:v>1.007080078125E-3</c:v>
                </c:pt>
                <c:pt idx="1788">
                  <c:v>1.007080078125E-3</c:v>
                </c:pt>
                <c:pt idx="1789">
                  <c:v>1.0068416595458984E-3</c:v>
                </c:pt>
                <c:pt idx="1790">
                  <c:v>1.007080078125E-3</c:v>
                </c:pt>
                <c:pt idx="1791">
                  <c:v>1.007080078125E-3</c:v>
                </c:pt>
                <c:pt idx="1792">
                  <c:v>1.0068416595458984E-3</c:v>
                </c:pt>
                <c:pt idx="1793">
                  <c:v>1.007080078125E-3</c:v>
                </c:pt>
                <c:pt idx="1794">
                  <c:v>1.0080337524414063E-3</c:v>
                </c:pt>
                <c:pt idx="1795">
                  <c:v>1.007080078125E-3</c:v>
                </c:pt>
                <c:pt idx="1796">
                  <c:v>1.0068416595458984E-3</c:v>
                </c:pt>
                <c:pt idx="1797">
                  <c:v>1.007080078125E-3</c:v>
                </c:pt>
                <c:pt idx="1798">
                  <c:v>1.007080078125E-3</c:v>
                </c:pt>
                <c:pt idx="1799">
                  <c:v>1.0068416595458984E-3</c:v>
                </c:pt>
                <c:pt idx="1800">
                  <c:v>1.007080078125E-3</c:v>
                </c:pt>
                <c:pt idx="1801">
                  <c:v>1.007080078125E-3</c:v>
                </c:pt>
                <c:pt idx="1802">
                  <c:v>1.0068416595458984E-3</c:v>
                </c:pt>
                <c:pt idx="1803">
                  <c:v>1.007080078125E-3</c:v>
                </c:pt>
                <c:pt idx="1804">
                  <c:v>6.0429573059082031E-3</c:v>
                </c:pt>
                <c:pt idx="1805">
                  <c:v>1.007080078125E-3</c:v>
                </c:pt>
                <c:pt idx="1806">
                  <c:v>1.0068416595458984E-3</c:v>
                </c:pt>
                <c:pt idx="1807">
                  <c:v>1.007080078125E-3</c:v>
                </c:pt>
                <c:pt idx="1808">
                  <c:v>1.007080078125E-3</c:v>
                </c:pt>
                <c:pt idx="1809">
                  <c:v>1.0068416595458984E-3</c:v>
                </c:pt>
                <c:pt idx="1810">
                  <c:v>1.007080078125E-3</c:v>
                </c:pt>
                <c:pt idx="1811">
                  <c:v>1.007080078125E-3</c:v>
                </c:pt>
                <c:pt idx="1812">
                  <c:v>1.0068416595458984E-3</c:v>
                </c:pt>
                <c:pt idx="1813">
                  <c:v>1.007080078125E-3</c:v>
                </c:pt>
                <c:pt idx="1814">
                  <c:v>1.0080337524414063E-3</c:v>
                </c:pt>
                <c:pt idx="1815">
                  <c:v>1.007080078125E-3</c:v>
                </c:pt>
                <c:pt idx="1816">
                  <c:v>1.0068416595458984E-3</c:v>
                </c:pt>
                <c:pt idx="1817">
                  <c:v>1.007080078125E-3</c:v>
                </c:pt>
                <c:pt idx="1818">
                  <c:v>1.007080078125E-3</c:v>
                </c:pt>
                <c:pt idx="1819">
                  <c:v>1.0068416595458984E-3</c:v>
                </c:pt>
                <c:pt idx="1820">
                  <c:v>1.007080078125E-3</c:v>
                </c:pt>
                <c:pt idx="1821">
                  <c:v>1.007080078125E-3</c:v>
                </c:pt>
                <c:pt idx="1822">
                  <c:v>1.0068416595458984E-3</c:v>
                </c:pt>
                <c:pt idx="1823">
                  <c:v>1.007080078125E-3</c:v>
                </c:pt>
                <c:pt idx="1824">
                  <c:v>1.007080078125E-3</c:v>
                </c:pt>
                <c:pt idx="1825">
                  <c:v>1.0068416595458984E-3</c:v>
                </c:pt>
                <c:pt idx="1826">
                  <c:v>1.0080337524414063E-3</c:v>
                </c:pt>
                <c:pt idx="1827">
                  <c:v>1.007080078125E-3</c:v>
                </c:pt>
                <c:pt idx="1828">
                  <c:v>1.0068416595458984E-3</c:v>
                </c:pt>
                <c:pt idx="1829">
                  <c:v>1.007080078125E-3</c:v>
                </c:pt>
                <c:pt idx="1830">
                  <c:v>1.007080078125E-3</c:v>
                </c:pt>
                <c:pt idx="1831">
                  <c:v>1.0068416595458984E-3</c:v>
                </c:pt>
                <c:pt idx="1832">
                  <c:v>1.007080078125E-3</c:v>
                </c:pt>
                <c:pt idx="1833">
                  <c:v>1.007080078125E-3</c:v>
                </c:pt>
                <c:pt idx="1834">
                  <c:v>1.0068416595458984E-3</c:v>
                </c:pt>
                <c:pt idx="1835">
                  <c:v>1.007080078125E-3</c:v>
                </c:pt>
                <c:pt idx="1836">
                  <c:v>1.007080078125E-3</c:v>
                </c:pt>
                <c:pt idx="1837">
                  <c:v>1.0068416595458984E-3</c:v>
                </c:pt>
                <c:pt idx="1838">
                  <c:v>1.007080078125E-3</c:v>
                </c:pt>
                <c:pt idx="1839">
                  <c:v>1.0080337524414063E-3</c:v>
                </c:pt>
                <c:pt idx="1840">
                  <c:v>1.007080078125E-3</c:v>
                </c:pt>
                <c:pt idx="1841">
                  <c:v>1.0068416595458984E-3</c:v>
                </c:pt>
                <c:pt idx="1842">
                  <c:v>1.007080078125E-3</c:v>
                </c:pt>
                <c:pt idx="1843">
                  <c:v>1.007080078125E-3</c:v>
                </c:pt>
                <c:pt idx="1844">
                  <c:v>1.0068416595458984E-3</c:v>
                </c:pt>
                <c:pt idx="1845">
                  <c:v>1.007080078125E-3</c:v>
                </c:pt>
                <c:pt idx="1846">
                  <c:v>1.007080078125E-3</c:v>
                </c:pt>
                <c:pt idx="1847">
                  <c:v>1.0068416595458984E-3</c:v>
                </c:pt>
                <c:pt idx="1848">
                  <c:v>1.007080078125E-3</c:v>
                </c:pt>
                <c:pt idx="1849">
                  <c:v>1.007080078125E-3</c:v>
                </c:pt>
                <c:pt idx="1850">
                  <c:v>1.0068416595458984E-3</c:v>
                </c:pt>
                <c:pt idx="1851">
                  <c:v>1.0080337524414063E-3</c:v>
                </c:pt>
                <c:pt idx="1852">
                  <c:v>1.007080078125E-3</c:v>
                </c:pt>
                <c:pt idx="1853">
                  <c:v>1.0068416595458984E-3</c:v>
                </c:pt>
                <c:pt idx="1854">
                  <c:v>1.007080078125E-3</c:v>
                </c:pt>
                <c:pt idx="1855">
                  <c:v>1.007080078125E-3</c:v>
                </c:pt>
                <c:pt idx="1856">
                  <c:v>1.0068416595458984E-3</c:v>
                </c:pt>
                <c:pt idx="1857">
                  <c:v>1.007080078125E-3</c:v>
                </c:pt>
                <c:pt idx="1858">
                  <c:v>1.007080078125E-3</c:v>
                </c:pt>
                <c:pt idx="1859">
                  <c:v>1.0068416595458984E-3</c:v>
                </c:pt>
                <c:pt idx="1860">
                  <c:v>1.007080078125E-3</c:v>
                </c:pt>
                <c:pt idx="1861">
                  <c:v>1.007080078125E-3</c:v>
                </c:pt>
                <c:pt idx="1862">
                  <c:v>1.0068416595458984E-3</c:v>
                </c:pt>
                <c:pt idx="1863">
                  <c:v>1.007080078125E-3</c:v>
                </c:pt>
                <c:pt idx="1864">
                  <c:v>1.0080337524414063E-3</c:v>
                </c:pt>
                <c:pt idx="1865">
                  <c:v>1.007080078125E-3</c:v>
                </c:pt>
                <c:pt idx="1866">
                  <c:v>1.0068416595458984E-3</c:v>
                </c:pt>
                <c:pt idx="1867">
                  <c:v>1.007080078125E-3</c:v>
                </c:pt>
                <c:pt idx="1868">
                  <c:v>1.007080078125E-3</c:v>
                </c:pt>
                <c:pt idx="1869">
                  <c:v>7.0488452911376953E-3</c:v>
                </c:pt>
                <c:pt idx="1870">
                  <c:v>1.0080337524414063E-3</c:v>
                </c:pt>
                <c:pt idx="1871">
                  <c:v>1.007080078125E-3</c:v>
                </c:pt>
                <c:pt idx="1872">
                  <c:v>1.0068416595458984E-3</c:v>
                </c:pt>
                <c:pt idx="1873">
                  <c:v>1.007080078125E-3</c:v>
                </c:pt>
                <c:pt idx="1874">
                  <c:v>1.007080078125E-3</c:v>
                </c:pt>
                <c:pt idx="1875">
                  <c:v>1.0068416595458984E-3</c:v>
                </c:pt>
                <c:pt idx="1876">
                  <c:v>1.007080078125E-3</c:v>
                </c:pt>
                <c:pt idx="1877">
                  <c:v>1.007080078125E-3</c:v>
                </c:pt>
                <c:pt idx="1878">
                  <c:v>1.0068416595458984E-3</c:v>
                </c:pt>
                <c:pt idx="1879">
                  <c:v>1.007080078125E-3</c:v>
                </c:pt>
                <c:pt idx="1880">
                  <c:v>1.007080078125E-3</c:v>
                </c:pt>
                <c:pt idx="1881">
                  <c:v>1.0068416595458984E-3</c:v>
                </c:pt>
                <c:pt idx="1882">
                  <c:v>1.007080078125E-3</c:v>
                </c:pt>
                <c:pt idx="1883">
                  <c:v>1.0080337524414063E-3</c:v>
                </c:pt>
                <c:pt idx="1884">
                  <c:v>1.007080078125E-3</c:v>
                </c:pt>
                <c:pt idx="1885">
                  <c:v>1.0068416595458984E-3</c:v>
                </c:pt>
                <c:pt idx="1886">
                  <c:v>1.007080078125E-3</c:v>
                </c:pt>
                <c:pt idx="1887">
                  <c:v>1.007080078125E-3</c:v>
                </c:pt>
                <c:pt idx="1888">
                  <c:v>1.0068416595458984E-3</c:v>
                </c:pt>
                <c:pt idx="1889">
                  <c:v>1.007080078125E-3</c:v>
                </c:pt>
                <c:pt idx="1890">
                  <c:v>1.007080078125E-3</c:v>
                </c:pt>
                <c:pt idx="1891">
                  <c:v>1.0068416595458984E-3</c:v>
                </c:pt>
                <c:pt idx="1892">
                  <c:v>1.007080078125E-3</c:v>
                </c:pt>
                <c:pt idx="1893">
                  <c:v>1.007080078125E-3</c:v>
                </c:pt>
                <c:pt idx="1894">
                  <c:v>1.0068416595458984E-3</c:v>
                </c:pt>
                <c:pt idx="1895">
                  <c:v>1.0080337524414063E-3</c:v>
                </c:pt>
                <c:pt idx="1896">
                  <c:v>1.007080078125E-3</c:v>
                </c:pt>
                <c:pt idx="1897">
                  <c:v>1.0068416595458984E-3</c:v>
                </c:pt>
                <c:pt idx="1898">
                  <c:v>1.007080078125E-3</c:v>
                </c:pt>
                <c:pt idx="1899">
                  <c:v>1.007080078125E-3</c:v>
                </c:pt>
                <c:pt idx="1900">
                  <c:v>1.0068416595458984E-3</c:v>
                </c:pt>
                <c:pt idx="1901">
                  <c:v>1.007080078125E-3</c:v>
                </c:pt>
                <c:pt idx="1902">
                  <c:v>1.007080078125E-3</c:v>
                </c:pt>
                <c:pt idx="1903">
                  <c:v>1.0068416595458984E-3</c:v>
                </c:pt>
                <c:pt idx="1904">
                  <c:v>1.007080078125E-3</c:v>
                </c:pt>
                <c:pt idx="1905">
                  <c:v>1.007080078125E-3</c:v>
                </c:pt>
                <c:pt idx="1906">
                  <c:v>1.0068416595458984E-3</c:v>
                </c:pt>
                <c:pt idx="1907">
                  <c:v>1.007080078125E-3</c:v>
                </c:pt>
                <c:pt idx="1908">
                  <c:v>1.0080337524414063E-3</c:v>
                </c:pt>
                <c:pt idx="1909">
                  <c:v>1.007080078125E-3</c:v>
                </c:pt>
                <c:pt idx="1910">
                  <c:v>1.0068416595458984E-3</c:v>
                </c:pt>
                <c:pt idx="1911">
                  <c:v>1.007080078125E-3</c:v>
                </c:pt>
                <c:pt idx="1912">
                  <c:v>1.007080078125E-3</c:v>
                </c:pt>
                <c:pt idx="1913">
                  <c:v>1.0068416595458984E-3</c:v>
                </c:pt>
                <c:pt idx="1914">
                  <c:v>1.007080078125E-3</c:v>
                </c:pt>
                <c:pt idx="1915">
                  <c:v>1.007080078125E-3</c:v>
                </c:pt>
                <c:pt idx="1916">
                  <c:v>1.0068416595458984E-3</c:v>
                </c:pt>
                <c:pt idx="1917">
                  <c:v>1.007080078125E-3</c:v>
                </c:pt>
                <c:pt idx="1918">
                  <c:v>1.007080078125E-3</c:v>
                </c:pt>
                <c:pt idx="1919">
                  <c:v>1.0068416595458984E-3</c:v>
                </c:pt>
                <c:pt idx="1920">
                  <c:v>1.0080337524414063E-3</c:v>
                </c:pt>
                <c:pt idx="1921">
                  <c:v>1.007080078125E-3</c:v>
                </c:pt>
                <c:pt idx="1922">
                  <c:v>1.0068416595458984E-3</c:v>
                </c:pt>
                <c:pt idx="1923">
                  <c:v>1.007080078125E-3</c:v>
                </c:pt>
                <c:pt idx="1924">
                  <c:v>1.007080078125E-3</c:v>
                </c:pt>
                <c:pt idx="1925">
                  <c:v>1.0068416595458984E-3</c:v>
                </c:pt>
                <c:pt idx="1926">
                  <c:v>1.007080078125E-3</c:v>
                </c:pt>
                <c:pt idx="1927">
                  <c:v>1.007080078125E-3</c:v>
                </c:pt>
                <c:pt idx="1928">
                  <c:v>1.0068416595458984E-3</c:v>
                </c:pt>
                <c:pt idx="1929">
                  <c:v>1.007080078125E-3</c:v>
                </c:pt>
                <c:pt idx="1930">
                  <c:v>1.007080078125E-3</c:v>
                </c:pt>
                <c:pt idx="1931">
                  <c:v>1.0068416595458984E-3</c:v>
                </c:pt>
                <c:pt idx="1932">
                  <c:v>1.007080078125E-3</c:v>
                </c:pt>
                <c:pt idx="1933">
                  <c:v>1.0080337524414063E-3</c:v>
                </c:pt>
                <c:pt idx="1934">
                  <c:v>1.007080078125E-3</c:v>
                </c:pt>
                <c:pt idx="1935">
                  <c:v>1.0068416595458984E-3</c:v>
                </c:pt>
                <c:pt idx="1936">
                  <c:v>1.007080078125E-3</c:v>
                </c:pt>
                <c:pt idx="1937">
                  <c:v>1.007080078125E-3</c:v>
                </c:pt>
                <c:pt idx="1938">
                  <c:v>1.0068416595458984E-3</c:v>
                </c:pt>
                <c:pt idx="1939">
                  <c:v>1.007080078125E-3</c:v>
                </c:pt>
                <c:pt idx="1940">
                  <c:v>1.007080078125E-3</c:v>
                </c:pt>
                <c:pt idx="1941">
                  <c:v>1.0068416595458984E-3</c:v>
                </c:pt>
                <c:pt idx="1942">
                  <c:v>1.007080078125E-3</c:v>
                </c:pt>
                <c:pt idx="1943">
                  <c:v>1.007080078125E-3</c:v>
                </c:pt>
                <c:pt idx="1944">
                  <c:v>1.0068416595458984E-3</c:v>
                </c:pt>
                <c:pt idx="1945">
                  <c:v>1.0080337524414063E-3</c:v>
                </c:pt>
                <c:pt idx="1946">
                  <c:v>1.007080078125E-3</c:v>
                </c:pt>
                <c:pt idx="1947">
                  <c:v>1.0068416595458984E-3</c:v>
                </c:pt>
                <c:pt idx="1948">
                  <c:v>1.007080078125E-3</c:v>
                </c:pt>
                <c:pt idx="1949">
                  <c:v>1.007080078125E-3</c:v>
                </c:pt>
                <c:pt idx="1950">
                  <c:v>1.0068416595458984E-3</c:v>
                </c:pt>
                <c:pt idx="1951">
                  <c:v>1.007080078125E-3</c:v>
                </c:pt>
                <c:pt idx="1952">
                  <c:v>1.007080078125E-3</c:v>
                </c:pt>
                <c:pt idx="1953">
                  <c:v>1.0068416595458984E-3</c:v>
                </c:pt>
                <c:pt idx="1954">
                  <c:v>1.007080078125E-3</c:v>
                </c:pt>
                <c:pt idx="1955">
                  <c:v>1.007080078125E-3</c:v>
                </c:pt>
                <c:pt idx="1956">
                  <c:v>1.0068416595458984E-3</c:v>
                </c:pt>
                <c:pt idx="1957">
                  <c:v>1.007080078125E-3</c:v>
                </c:pt>
                <c:pt idx="1958">
                  <c:v>1.0080337524414063E-3</c:v>
                </c:pt>
                <c:pt idx="1959">
                  <c:v>2.2155046463012695E-2</c:v>
                </c:pt>
                <c:pt idx="1960">
                  <c:v>1.0068416595458984E-3</c:v>
                </c:pt>
                <c:pt idx="1961">
                  <c:v>1.007080078125E-3</c:v>
                </c:pt>
                <c:pt idx="1962">
                  <c:v>1.0080337524414063E-3</c:v>
                </c:pt>
                <c:pt idx="1963">
                  <c:v>1.007080078125E-3</c:v>
                </c:pt>
                <c:pt idx="1964">
                  <c:v>1.0068416595458984E-3</c:v>
                </c:pt>
                <c:pt idx="1965">
                  <c:v>1.007080078125E-3</c:v>
                </c:pt>
                <c:pt idx="1966">
                  <c:v>1.007080078125E-3</c:v>
                </c:pt>
                <c:pt idx="1967">
                  <c:v>1.0068416595458984E-3</c:v>
                </c:pt>
                <c:pt idx="1968">
                  <c:v>1.007080078125E-3</c:v>
                </c:pt>
                <c:pt idx="1969">
                  <c:v>1.007080078125E-3</c:v>
                </c:pt>
                <c:pt idx="1970">
                  <c:v>1.0068416595458984E-3</c:v>
                </c:pt>
                <c:pt idx="1971">
                  <c:v>1.007080078125E-3</c:v>
                </c:pt>
                <c:pt idx="1972">
                  <c:v>1.007080078125E-3</c:v>
                </c:pt>
                <c:pt idx="1973">
                  <c:v>1.0068416595458984E-3</c:v>
                </c:pt>
                <c:pt idx="1974">
                  <c:v>1.0080337524414063E-3</c:v>
                </c:pt>
                <c:pt idx="1975">
                  <c:v>1.007080078125E-3</c:v>
                </c:pt>
                <c:pt idx="1976">
                  <c:v>1.0068416595458984E-3</c:v>
                </c:pt>
                <c:pt idx="1977">
                  <c:v>1.007080078125E-3</c:v>
                </c:pt>
                <c:pt idx="1978">
                  <c:v>1.007080078125E-3</c:v>
                </c:pt>
                <c:pt idx="1979">
                  <c:v>1.0068416595458984E-3</c:v>
                </c:pt>
                <c:pt idx="1980">
                  <c:v>1.007080078125E-3</c:v>
                </c:pt>
                <c:pt idx="1981">
                  <c:v>1.007080078125E-3</c:v>
                </c:pt>
                <c:pt idx="1982">
                  <c:v>1.0068416595458984E-3</c:v>
                </c:pt>
                <c:pt idx="1983">
                  <c:v>1.007080078125E-3</c:v>
                </c:pt>
                <c:pt idx="1984">
                  <c:v>1.007080078125E-3</c:v>
                </c:pt>
                <c:pt idx="1985">
                  <c:v>1.0068416595458984E-3</c:v>
                </c:pt>
                <c:pt idx="1986">
                  <c:v>1.007080078125E-3</c:v>
                </c:pt>
                <c:pt idx="1987">
                  <c:v>1.0080337524414063E-3</c:v>
                </c:pt>
                <c:pt idx="1988">
                  <c:v>1.007080078125E-3</c:v>
                </c:pt>
                <c:pt idx="1989">
                  <c:v>1.0068416595458984E-3</c:v>
                </c:pt>
                <c:pt idx="1990">
                  <c:v>1.007080078125E-3</c:v>
                </c:pt>
                <c:pt idx="1991">
                  <c:v>1.007080078125E-3</c:v>
                </c:pt>
                <c:pt idx="1992">
                  <c:v>1.0068416595458984E-3</c:v>
                </c:pt>
                <c:pt idx="1993">
                  <c:v>1.007080078125E-3</c:v>
                </c:pt>
                <c:pt idx="1994">
                  <c:v>1.007080078125E-3</c:v>
                </c:pt>
                <c:pt idx="1995">
                  <c:v>1.0068416595458984E-3</c:v>
                </c:pt>
                <c:pt idx="1996">
                  <c:v>1.007080078125E-3</c:v>
                </c:pt>
                <c:pt idx="1997">
                  <c:v>1.0068416595458984E-3</c:v>
                </c:pt>
                <c:pt idx="1998">
                  <c:v>1.007080078125E-3</c:v>
                </c:pt>
                <c:pt idx="1999">
                  <c:v>1.0080337524414063E-3</c:v>
                </c:pt>
                <c:pt idx="2000">
                  <c:v>1.007080078125E-3</c:v>
                </c:pt>
                <c:pt idx="2001">
                  <c:v>1.0068416595458984E-3</c:v>
                </c:pt>
                <c:pt idx="2002">
                  <c:v>1.007080078125E-3</c:v>
                </c:pt>
                <c:pt idx="2003">
                  <c:v>1.007080078125E-3</c:v>
                </c:pt>
                <c:pt idx="2004">
                  <c:v>1.0068416595458984E-3</c:v>
                </c:pt>
                <c:pt idx="2005">
                  <c:v>1.007080078125E-3</c:v>
                </c:pt>
                <c:pt idx="2006">
                  <c:v>1.007080078125E-3</c:v>
                </c:pt>
                <c:pt idx="2007">
                  <c:v>1.0068416595458984E-3</c:v>
                </c:pt>
                <c:pt idx="2008">
                  <c:v>1.007080078125E-3</c:v>
                </c:pt>
                <c:pt idx="2009">
                  <c:v>1.007080078125E-3</c:v>
                </c:pt>
                <c:pt idx="2010">
                  <c:v>1.0068416595458984E-3</c:v>
                </c:pt>
                <c:pt idx="2011">
                  <c:v>1.007080078125E-3</c:v>
                </c:pt>
                <c:pt idx="2012">
                  <c:v>1.0080337524414063E-3</c:v>
                </c:pt>
                <c:pt idx="2013">
                  <c:v>1.007080078125E-3</c:v>
                </c:pt>
                <c:pt idx="2014">
                  <c:v>1.0068416595458984E-3</c:v>
                </c:pt>
                <c:pt idx="2015">
                  <c:v>1.007080078125E-3</c:v>
                </c:pt>
                <c:pt idx="2016">
                  <c:v>1.007080078125E-3</c:v>
                </c:pt>
                <c:pt idx="2017">
                  <c:v>1.0068416595458984E-3</c:v>
                </c:pt>
                <c:pt idx="2018">
                  <c:v>1.007080078125E-3</c:v>
                </c:pt>
                <c:pt idx="2019">
                  <c:v>1.0068416595458984E-3</c:v>
                </c:pt>
                <c:pt idx="2020">
                  <c:v>1.007080078125E-3</c:v>
                </c:pt>
                <c:pt idx="2021">
                  <c:v>1.007080078125E-3</c:v>
                </c:pt>
                <c:pt idx="2022">
                  <c:v>1.0068416595458984E-3</c:v>
                </c:pt>
                <c:pt idx="2023">
                  <c:v>1.007080078125E-3</c:v>
                </c:pt>
                <c:pt idx="2024">
                  <c:v>1.0080337524414063E-3</c:v>
                </c:pt>
                <c:pt idx="2025">
                  <c:v>1.007080078125E-3</c:v>
                </c:pt>
                <c:pt idx="2026">
                  <c:v>1.0068416595458984E-3</c:v>
                </c:pt>
                <c:pt idx="2027">
                  <c:v>1.007080078125E-3</c:v>
                </c:pt>
                <c:pt idx="2028">
                  <c:v>1.007080078125E-3</c:v>
                </c:pt>
                <c:pt idx="2029">
                  <c:v>1.0068416595458984E-3</c:v>
                </c:pt>
                <c:pt idx="2030">
                  <c:v>1.007080078125E-3</c:v>
                </c:pt>
                <c:pt idx="2031">
                  <c:v>1.007080078125E-3</c:v>
                </c:pt>
                <c:pt idx="2032">
                  <c:v>2.0139217376708984E-3</c:v>
                </c:pt>
                <c:pt idx="2033">
                  <c:v>1.007080078125E-3</c:v>
                </c:pt>
                <c:pt idx="2034">
                  <c:v>1.0068416595458984E-3</c:v>
                </c:pt>
                <c:pt idx="2035">
                  <c:v>1.007080078125E-3</c:v>
                </c:pt>
                <c:pt idx="2036">
                  <c:v>1.0080337524414063E-3</c:v>
                </c:pt>
                <c:pt idx="2037">
                  <c:v>1.007080078125E-3</c:v>
                </c:pt>
                <c:pt idx="2038">
                  <c:v>1.0068416595458984E-3</c:v>
                </c:pt>
                <c:pt idx="2039">
                  <c:v>1.007080078125E-3</c:v>
                </c:pt>
                <c:pt idx="2040">
                  <c:v>1.0068416595458984E-3</c:v>
                </c:pt>
                <c:pt idx="2041">
                  <c:v>1.007080078125E-3</c:v>
                </c:pt>
                <c:pt idx="2042">
                  <c:v>1.007080078125E-3</c:v>
                </c:pt>
                <c:pt idx="2043">
                  <c:v>1.0068416595458984E-3</c:v>
                </c:pt>
                <c:pt idx="2044">
                  <c:v>1.007080078125E-3</c:v>
                </c:pt>
                <c:pt idx="2045">
                  <c:v>1.007080078125E-3</c:v>
                </c:pt>
                <c:pt idx="2046">
                  <c:v>1.0068416595458984E-3</c:v>
                </c:pt>
                <c:pt idx="2047">
                  <c:v>1.007080078125E-3</c:v>
                </c:pt>
                <c:pt idx="2048">
                  <c:v>1.0080337524414063E-3</c:v>
                </c:pt>
                <c:pt idx="2049">
                  <c:v>1.007080078125E-3</c:v>
                </c:pt>
                <c:pt idx="2050">
                  <c:v>1.0068416595458984E-3</c:v>
                </c:pt>
                <c:pt idx="2051">
                  <c:v>1.007080078125E-3</c:v>
                </c:pt>
                <c:pt idx="2052">
                  <c:v>1.007080078125E-3</c:v>
                </c:pt>
                <c:pt idx="2053">
                  <c:v>1.0068416595458984E-3</c:v>
                </c:pt>
                <c:pt idx="2054">
                  <c:v>1.007080078125E-3</c:v>
                </c:pt>
                <c:pt idx="2055">
                  <c:v>1.007080078125E-3</c:v>
                </c:pt>
                <c:pt idx="2056">
                  <c:v>1.0068416595458984E-3</c:v>
                </c:pt>
                <c:pt idx="2057">
                  <c:v>1.007080078125E-3</c:v>
                </c:pt>
                <c:pt idx="2058">
                  <c:v>1.007080078125E-3</c:v>
                </c:pt>
                <c:pt idx="2059">
                  <c:v>1.0068416595458984E-3</c:v>
                </c:pt>
                <c:pt idx="2060">
                  <c:v>1.007080078125E-3</c:v>
                </c:pt>
                <c:pt idx="2061">
                  <c:v>1.0080337524414063E-3</c:v>
                </c:pt>
                <c:pt idx="2062">
                  <c:v>1.0068416595458984E-3</c:v>
                </c:pt>
                <c:pt idx="2063">
                  <c:v>1.007080078125E-3</c:v>
                </c:pt>
                <c:pt idx="2064">
                  <c:v>1.007080078125E-3</c:v>
                </c:pt>
                <c:pt idx="2065">
                  <c:v>1.0068416595458984E-3</c:v>
                </c:pt>
                <c:pt idx="2066">
                  <c:v>1.007080078125E-3</c:v>
                </c:pt>
                <c:pt idx="2067">
                  <c:v>1.007080078125E-3</c:v>
                </c:pt>
                <c:pt idx="2068">
                  <c:v>1.0068416595458984E-3</c:v>
                </c:pt>
                <c:pt idx="2069">
                  <c:v>1.007080078125E-3</c:v>
                </c:pt>
                <c:pt idx="2070">
                  <c:v>1.007080078125E-3</c:v>
                </c:pt>
                <c:pt idx="2071">
                  <c:v>1.0068416595458984E-3</c:v>
                </c:pt>
                <c:pt idx="2072">
                  <c:v>1.007080078125E-3</c:v>
                </c:pt>
                <c:pt idx="2073">
                  <c:v>1.0080337524414063E-3</c:v>
                </c:pt>
                <c:pt idx="2074">
                  <c:v>1.007080078125E-3</c:v>
                </c:pt>
                <c:pt idx="2075">
                  <c:v>1.0068416595458984E-3</c:v>
                </c:pt>
                <c:pt idx="2076">
                  <c:v>1.007080078125E-3</c:v>
                </c:pt>
                <c:pt idx="2077">
                  <c:v>1.007080078125E-3</c:v>
                </c:pt>
                <c:pt idx="2078">
                  <c:v>1.0068416595458984E-3</c:v>
                </c:pt>
                <c:pt idx="2079">
                  <c:v>1.007080078125E-3</c:v>
                </c:pt>
                <c:pt idx="2080">
                  <c:v>1.007080078125E-3</c:v>
                </c:pt>
                <c:pt idx="2081">
                  <c:v>1.0068416595458984E-3</c:v>
                </c:pt>
                <c:pt idx="2082">
                  <c:v>1.007080078125E-3</c:v>
                </c:pt>
                <c:pt idx="2083">
                  <c:v>1.007080078125E-3</c:v>
                </c:pt>
                <c:pt idx="2084">
                  <c:v>1.0068416595458984E-3</c:v>
                </c:pt>
                <c:pt idx="2085">
                  <c:v>8.0571174621582031E-3</c:v>
                </c:pt>
                <c:pt idx="2086">
                  <c:v>1.0068416595458984E-3</c:v>
                </c:pt>
                <c:pt idx="2087">
                  <c:v>1.007080078125E-3</c:v>
                </c:pt>
                <c:pt idx="2088">
                  <c:v>1.007080078125E-3</c:v>
                </c:pt>
                <c:pt idx="2089">
                  <c:v>1.0068416595458984E-3</c:v>
                </c:pt>
                <c:pt idx="2090">
                  <c:v>1.007080078125E-3</c:v>
                </c:pt>
                <c:pt idx="2091">
                  <c:v>1.0080337524414063E-3</c:v>
                </c:pt>
                <c:pt idx="2092">
                  <c:v>1.007080078125E-3</c:v>
                </c:pt>
                <c:pt idx="2093">
                  <c:v>1.0068416595458984E-3</c:v>
                </c:pt>
                <c:pt idx="2094">
                  <c:v>1.007080078125E-3</c:v>
                </c:pt>
                <c:pt idx="2095">
                  <c:v>1.007080078125E-3</c:v>
                </c:pt>
                <c:pt idx="2096">
                  <c:v>1.0068416595458984E-3</c:v>
                </c:pt>
                <c:pt idx="2097">
                  <c:v>1.007080078125E-3</c:v>
                </c:pt>
                <c:pt idx="2098">
                  <c:v>1.007080078125E-3</c:v>
                </c:pt>
                <c:pt idx="2099">
                  <c:v>1.0068416595458984E-3</c:v>
                </c:pt>
                <c:pt idx="2100">
                  <c:v>1.007080078125E-3</c:v>
                </c:pt>
                <c:pt idx="2101">
                  <c:v>1.007080078125E-3</c:v>
                </c:pt>
                <c:pt idx="2102">
                  <c:v>1.0068416595458984E-3</c:v>
                </c:pt>
                <c:pt idx="2103">
                  <c:v>1.007080078125E-3</c:v>
                </c:pt>
                <c:pt idx="2104">
                  <c:v>1.0080337524414063E-3</c:v>
                </c:pt>
                <c:pt idx="2105">
                  <c:v>1.0068416595458984E-3</c:v>
                </c:pt>
                <c:pt idx="2106">
                  <c:v>1.007080078125E-3</c:v>
                </c:pt>
                <c:pt idx="2107">
                  <c:v>1.007080078125E-3</c:v>
                </c:pt>
                <c:pt idx="2108">
                  <c:v>1.0068416595458984E-3</c:v>
                </c:pt>
                <c:pt idx="2109">
                  <c:v>1.007080078125E-3</c:v>
                </c:pt>
                <c:pt idx="2110">
                  <c:v>1.007080078125E-3</c:v>
                </c:pt>
                <c:pt idx="2111">
                  <c:v>1.0068416595458984E-3</c:v>
                </c:pt>
                <c:pt idx="2112">
                  <c:v>1.007080078125E-3</c:v>
                </c:pt>
                <c:pt idx="2113">
                  <c:v>1.007080078125E-3</c:v>
                </c:pt>
                <c:pt idx="2114">
                  <c:v>1.0068416595458984E-3</c:v>
                </c:pt>
                <c:pt idx="2115">
                  <c:v>1.007080078125E-3</c:v>
                </c:pt>
                <c:pt idx="2116">
                  <c:v>1.0080337524414063E-3</c:v>
                </c:pt>
                <c:pt idx="2117">
                  <c:v>1.007080078125E-3</c:v>
                </c:pt>
                <c:pt idx="2118">
                  <c:v>1.0068416595458984E-3</c:v>
                </c:pt>
                <c:pt idx="2119">
                  <c:v>1.007080078125E-3</c:v>
                </c:pt>
                <c:pt idx="2120">
                  <c:v>1.007080078125E-3</c:v>
                </c:pt>
                <c:pt idx="2121">
                  <c:v>1.0068416595458984E-3</c:v>
                </c:pt>
                <c:pt idx="2122">
                  <c:v>1.007080078125E-3</c:v>
                </c:pt>
                <c:pt idx="2123">
                  <c:v>1.007080078125E-3</c:v>
                </c:pt>
                <c:pt idx="2124">
                  <c:v>1.0068416595458984E-3</c:v>
                </c:pt>
                <c:pt idx="2125">
                  <c:v>1.007080078125E-3</c:v>
                </c:pt>
                <c:pt idx="2126">
                  <c:v>1.007080078125E-3</c:v>
                </c:pt>
                <c:pt idx="2127">
                  <c:v>1.0068416595458984E-3</c:v>
                </c:pt>
                <c:pt idx="2128">
                  <c:v>1.007080078125E-3</c:v>
                </c:pt>
                <c:pt idx="2129">
                  <c:v>1.0080337524414063E-3</c:v>
                </c:pt>
                <c:pt idx="2130">
                  <c:v>1.0068416595458984E-3</c:v>
                </c:pt>
                <c:pt idx="2131">
                  <c:v>1.007080078125E-3</c:v>
                </c:pt>
                <c:pt idx="2132">
                  <c:v>1.007080078125E-3</c:v>
                </c:pt>
                <c:pt idx="2133">
                  <c:v>1.0068416595458984E-3</c:v>
                </c:pt>
                <c:pt idx="2134">
                  <c:v>1.007080078125E-3</c:v>
                </c:pt>
                <c:pt idx="2135">
                  <c:v>1.007080078125E-3</c:v>
                </c:pt>
                <c:pt idx="2136">
                  <c:v>1.0068416595458984E-3</c:v>
                </c:pt>
                <c:pt idx="2137">
                  <c:v>1.007080078125E-3</c:v>
                </c:pt>
                <c:pt idx="2138">
                  <c:v>1.007080078125E-3</c:v>
                </c:pt>
                <c:pt idx="2139">
                  <c:v>1.0068416595458984E-3</c:v>
                </c:pt>
                <c:pt idx="2140">
                  <c:v>1.007080078125E-3</c:v>
                </c:pt>
                <c:pt idx="2141">
                  <c:v>1.0080337524414063E-3</c:v>
                </c:pt>
                <c:pt idx="2142">
                  <c:v>1.007080078125E-3</c:v>
                </c:pt>
                <c:pt idx="2143">
                  <c:v>1.0068416595458984E-3</c:v>
                </c:pt>
                <c:pt idx="2144">
                  <c:v>1.007080078125E-3</c:v>
                </c:pt>
                <c:pt idx="2145">
                  <c:v>1.007080078125E-3</c:v>
                </c:pt>
                <c:pt idx="2146">
                  <c:v>1.0068416595458984E-3</c:v>
                </c:pt>
                <c:pt idx="2147">
                  <c:v>1.007080078125E-3</c:v>
                </c:pt>
                <c:pt idx="2148">
                  <c:v>1.007080078125E-3</c:v>
                </c:pt>
                <c:pt idx="2149">
                  <c:v>1.0068416595458984E-3</c:v>
                </c:pt>
                <c:pt idx="2150">
                  <c:v>1.007080078125E-3</c:v>
                </c:pt>
                <c:pt idx="2151">
                  <c:v>1.007080078125E-3</c:v>
                </c:pt>
                <c:pt idx="2152">
                  <c:v>1.0068416595458984E-3</c:v>
                </c:pt>
                <c:pt idx="2153">
                  <c:v>1.007080078125E-3</c:v>
                </c:pt>
                <c:pt idx="2154">
                  <c:v>1.0080337524414063E-3</c:v>
                </c:pt>
                <c:pt idx="2155">
                  <c:v>1.0068416595458984E-3</c:v>
                </c:pt>
                <c:pt idx="2156">
                  <c:v>1.007080078125E-3</c:v>
                </c:pt>
                <c:pt idx="2157">
                  <c:v>1.007080078125E-3</c:v>
                </c:pt>
                <c:pt idx="2158">
                  <c:v>1.0068416595458984E-3</c:v>
                </c:pt>
                <c:pt idx="2159">
                  <c:v>1.007080078125E-3</c:v>
                </c:pt>
                <c:pt idx="2160">
                  <c:v>1.007080078125E-3</c:v>
                </c:pt>
                <c:pt idx="2161">
                  <c:v>1.0068416595458984E-3</c:v>
                </c:pt>
                <c:pt idx="2162">
                  <c:v>1.007080078125E-3</c:v>
                </c:pt>
                <c:pt idx="2163">
                  <c:v>1.007080078125E-3</c:v>
                </c:pt>
                <c:pt idx="2164">
                  <c:v>1.0068416595458984E-3</c:v>
                </c:pt>
                <c:pt idx="2165">
                  <c:v>1.007080078125E-3</c:v>
                </c:pt>
                <c:pt idx="2166">
                  <c:v>1.0080337524414063E-3</c:v>
                </c:pt>
                <c:pt idx="2167">
                  <c:v>1.007080078125E-3</c:v>
                </c:pt>
                <c:pt idx="2168">
                  <c:v>1.0068416595458984E-3</c:v>
                </c:pt>
                <c:pt idx="2169">
                  <c:v>1.007080078125E-3</c:v>
                </c:pt>
                <c:pt idx="2170">
                  <c:v>1.007080078125E-3</c:v>
                </c:pt>
                <c:pt idx="2171">
                  <c:v>1.0068416595458984E-3</c:v>
                </c:pt>
                <c:pt idx="2172">
                  <c:v>1.007080078125E-3</c:v>
                </c:pt>
                <c:pt idx="2173">
                  <c:v>1.007080078125E-3</c:v>
                </c:pt>
                <c:pt idx="2174">
                  <c:v>1.0068416595458984E-3</c:v>
                </c:pt>
                <c:pt idx="2175">
                  <c:v>1.007080078125E-3</c:v>
                </c:pt>
                <c:pt idx="2176">
                  <c:v>1.007080078125E-3</c:v>
                </c:pt>
                <c:pt idx="2177">
                  <c:v>1.0068416595458984E-3</c:v>
                </c:pt>
                <c:pt idx="2178">
                  <c:v>1.007080078125E-3</c:v>
                </c:pt>
                <c:pt idx="2179">
                  <c:v>1.0080337524414063E-3</c:v>
                </c:pt>
                <c:pt idx="2180">
                  <c:v>1.0068416595458984E-3</c:v>
                </c:pt>
                <c:pt idx="2181">
                  <c:v>1.007080078125E-3</c:v>
                </c:pt>
                <c:pt idx="2182">
                  <c:v>1.007080078125E-3</c:v>
                </c:pt>
                <c:pt idx="2183">
                  <c:v>1.0068416595458984E-3</c:v>
                </c:pt>
                <c:pt idx="2184">
                  <c:v>1.007080078125E-3</c:v>
                </c:pt>
                <c:pt idx="2185">
                  <c:v>1.007080078125E-3</c:v>
                </c:pt>
                <c:pt idx="2186">
                  <c:v>1.0068416595458984E-3</c:v>
                </c:pt>
                <c:pt idx="2187">
                  <c:v>1.007080078125E-3</c:v>
                </c:pt>
                <c:pt idx="2188">
                  <c:v>1.007080078125E-3</c:v>
                </c:pt>
                <c:pt idx="2189">
                  <c:v>1.0068416595458984E-3</c:v>
                </c:pt>
                <c:pt idx="2190">
                  <c:v>1.007080078125E-3</c:v>
                </c:pt>
                <c:pt idx="2191">
                  <c:v>1.0080337524414063E-3</c:v>
                </c:pt>
                <c:pt idx="2192">
                  <c:v>1.007080078125E-3</c:v>
                </c:pt>
                <c:pt idx="2193">
                  <c:v>1.0068416595458984E-3</c:v>
                </c:pt>
                <c:pt idx="2194">
                  <c:v>1.007080078125E-3</c:v>
                </c:pt>
                <c:pt idx="2195">
                  <c:v>1.007080078125E-3</c:v>
                </c:pt>
                <c:pt idx="2196">
                  <c:v>1.0068416595458984E-3</c:v>
                </c:pt>
                <c:pt idx="2197">
                  <c:v>1.007080078125E-3</c:v>
                </c:pt>
                <c:pt idx="2198">
                  <c:v>1.007080078125E-3</c:v>
                </c:pt>
                <c:pt idx="2199">
                  <c:v>1.0068416595458984E-3</c:v>
                </c:pt>
                <c:pt idx="2200">
                  <c:v>1.007080078125E-3</c:v>
                </c:pt>
                <c:pt idx="2201">
                  <c:v>1.007080078125E-3</c:v>
                </c:pt>
                <c:pt idx="2202">
                  <c:v>1.0068416595458984E-3</c:v>
                </c:pt>
                <c:pt idx="2203">
                  <c:v>1.007080078125E-3</c:v>
                </c:pt>
                <c:pt idx="2204">
                  <c:v>1.0080337524414063E-3</c:v>
                </c:pt>
                <c:pt idx="2205">
                  <c:v>1.0068416595458984E-3</c:v>
                </c:pt>
                <c:pt idx="2206">
                  <c:v>1.007080078125E-3</c:v>
                </c:pt>
                <c:pt idx="2207">
                  <c:v>1.007080078125E-3</c:v>
                </c:pt>
                <c:pt idx="2208">
                  <c:v>1.0068416595458984E-3</c:v>
                </c:pt>
                <c:pt idx="2209">
                  <c:v>1.007080078125E-3</c:v>
                </c:pt>
                <c:pt idx="2210">
                  <c:v>1.007080078125E-3</c:v>
                </c:pt>
                <c:pt idx="2211">
                  <c:v>1.0068416595458984E-3</c:v>
                </c:pt>
                <c:pt idx="2212">
                  <c:v>1.007080078125E-3</c:v>
                </c:pt>
                <c:pt idx="2213">
                  <c:v>1.007080078125E-3</c:v>
                </c:pt>
                <c:pt idx="2214">
                  <c:v>1.0068416595458984E-3</c:v>
                </c:pt>
                <c:pt idx="2215">
                  <c:v>1.007080078125E-3</c:v>
                </c:pt>
                <c:pt idx="2216">
                  <c:v>1.0080337524414063E-3</c:v>
                </c:pt>
                <c:pt idx="2217">
                  <c:v>1.007080078125E-3</c:v>
                </c:pt>
                <c:pt idx="2218">
                  <c:v>1.0068416595458984E-3</c:v>
                </c:pt>
                <c:pt idx="2219">
                  <c:v>1.007080078125E-3</c:v>
                </c:pt>
                <c:pt idx="2220">
                  <c:v>1.007080078125E-3</c:v>
                </c:pt>
                <c:pt idx="2221">
                  <c:v>1.0068416595458984E-3</c:v>
                </c:pt>
                <c:pt idx="2222">
                  <c:v>1.007080078125E-3</c:v>
                </c:pt>
                <c:pt idx="2223">
                  <c:v>1.007080078125E-3</c:v>
                </c:pt>
                <c:pt idx="2224">
                  <c:v>1.0068416595458984E-3</c:v>
                </c:pt>
                <c:pt idx="2225">
                  <c:v>1.007080078125E-3</c:v>
                </c:pt>
                <c:pt idx="2226">
                  <c:v>1.007080078125E-3</c:v>
                </c:pt>
                <c:pt idx="2227">
                  <c:v>1.0068416595458984E-3</c:v>
                </c:pt>
                <c:pt idx="2228">
                  <c:v>1.007080078125E-3</c:v>
                </c:pt>
                <c:pt idx="2229">
                  <c:v>1.0080337524414063E-3</c:v>
                </c:pt>
                <c:pt idx="2230">
                  <c:v>1.0068416595458984E-3</c:v>
                </c:pt>
                <c:pt idx="2231">
                  <c:v>1.007080078125E-3</c:v>
                </c:pt>
                <c:pt idx="2232">
                  <c:v>1.007080078125E-3</c:v>
                </c:pt>
                <c:pt idx="2233">
                  <c:v>1.0068416595458984E-3</c:v>
                </c:pt>
                <c:pt idx="2234">
                  <c:v>1.007080078125E-3</c:v>
                </c:pt>
                <c:pt idx="2235">
                  <c:v>1.007080078125E-3</c:v>
                </c:pt>
                <c:pt idx="2236">
                  <c:v>1.0068416595458984E-3</c:v>
                </c:pt>
                <c:pt idx="2237">
                  <c:v>1.007080078125E-3</c:v>
                </c:pt>
                <c:pt idx="2238">
                  <c:v>1.007080078125E-3</c:v>
                </c:pt>
                <c:pt idx="2239">
                  <c:v>1.0068416595458984E-3</c:v>
                </c:pt>
                <c:pt idx="2240">
                  <c:v>1.007080078125E-3</c:v>
                </c:pt>
                <c:pt idx="2241">
                  <c:v>1.0080337524414063E-3</c:v>
                </c:pt>
                <c:pt idx="2242">
                  <c:v>1.007080078125E-3</c:v>
                </c:pt>
                <c:pt idx="2243">
                  <c:v>1.0068416595458984E-3</c:v>
                </c:pt>
                <c:pt idx="2244">
                  <c:v>1.007080078125E-3</c:v>
                </c:pt>
                <c:pt idx="2245">
                  <c:v>1.007080078125E-3</c:v>
                </c:pt>
                <c:pt idx="2246">
                  <c:v>1.0068416595458984E-3</c:v>
                </c:pt>
                <c:pt idx="2247">
                  <c:v>1.007080078125E-3</c:v>
                </c:pt>
                <c:pt idx="2248">
                  <c:v>1.007080078125E-3</c:v>
                </c:pt>
                <c:pt idx="2249">
                  <c:v>1.0068416595458984E-3</c:v>
                </c:pt>
                <c:pt idx="2250">
                  <c:v>1.007080078125E-3</c:v>
                </c:pt>
                <c:pt idx="2251">
                  <c:v>1.007080078125E-3</c:v>
                </c:pt>
                <c:pt idx="2252">
                  <c:v>1.0068416595458984E-3</c:v>
                </c:pt>
                <c:pt idx="2253">
                  <c:v>1.007080078125E-3</c:v>
                </c:pt>
                <c:pt idx="2254">
                  <c:v>1.0080337524414063E-3</c:v>
                </c:pt>
                <c:pt idx="2255">
                  <c:v>1.0068416595458984E-3</c:v>
                </c:pt>
                <c:pt idx="2256">
                  <c:v>1.007080078125E-3</c:v>
                </c:pt>
                <c:pt idx="2257">
                  <c:v>1.007080078125E-3</c:v>
                </c:pt>
                <c:pt idx="2258">
                  <c:v>1.0068416595458984E-3</c:v>
                </c:pt>
                <c:pt idx="2259">
                  <c:v>1.007080078125E-3</c:v>
                </c:pt>
                <c:pt idx="2260">
                  <c:v>1.007080078125E-3</c:v>
                </c:pt>
                <c:pt idx="2261">
                  <c:v>1.0068416595458984E-3</c:v>
                </c:pt>
                <c:pt idx="2262">
                  <c:v>1.007080078125E-3</c:v>
                </c:pt>
                <c:pt idx="2263">
                  <c:v>1.007080078125E-3</c:v>
                </c:pt>
                <c:pt idx="2264">
                  <c:v>1.0068416595458984E-3</c:v>
                </c:pt>
                <c:pt idx="2265">
                  <c:v>1.007080078125E-3</c:v>
                </c:pt>
                <c:pt idx="2266">
                  <c:v>1.0080337524414063E-3</c:v>
                </c:pt>
                <c:pt idx="2267">
                  <c:v>1.007080078125E-3</c:v>
                </c:pt>
                <c:pt idx="2268">
                  <c:v>1.0068416595458984E-3</c:v>
                </c:pt>
                <c:pt idx="2269">
                  <c:v>1.007080078125E-3</c:v>
                </c:pt>
                <c:pt idx="2270">
                  <c:v>1.007080078125E-3</c:v>
                </c:pt>
                <c:pt idx="2271">
                  <c:v>1.0068416595458984E-3</c:v>
                </c:pt>
                <c:pt idx="2272">
                  <c:v>1.007080078125E-3</c:v>
                </c:pt>
                <c:pt idx="2273">
                  <c:v>1.007080078125E-3</c:v>
                </c:pt>
                <c:pt idx="2274">
                  <c:v>1.0068416595458984E-3</c:v>
                </c:pt>
                <c:pt idx="2275">
                  <c:v>1.007080078125E-3</c:v>
                </c:pt>
                <c:pt idx="2276">
                  <c:v>1.007080078125E-3</c:v>
                </c:pt>
                <c:pt idx="2277">
                  <c:v>1.0068416595458984E-3</c:v>
                </c:pt>
                <c:pt idx="2278">
                  <c:v>1.0080337524414063E-3</c:v>
                </c:pt>
                <c:pt idx="2279">
                  <c:v>1.007080078125E-3</c:v>
                </c:pt>
                <c:pt idx="2280">
                  <c:v>1.0068416595458984E-3</c:v>
                </c:pt>
                <c:pt idx="2281">
                  <c:v>1.007080078125E-3</c:v>
                </c:pt>
                <c:pt idx="2282">
                  <c:v>1.007080078125E-3</c:v>
                </c:pt>
                <c:pt idx="2283">
                  <c:v>1.0068416595458984E-3</c:v>
                </c:pt>
                <c:pt idx="2284">
                  <c:v>1.007080078125E-3</c:v>
                </c:pt>
                <c:pt idx="2285">
                  <c:v>1.007080078125E-3</c:v>
                </c:pt>
                <c:pt idx="2286">
                  <c:v>1.0068416595458984E-3</c:v>
                </c:pt>
                <c:pt idx="2287">
                  <c:v>1.007080078125E-3</c:v>
                </c:pt>
                <c:pt idx="2288">
                  <c:v>1.007080078125E-3</c:v>
                </c:pt>
                <c:pt idx="2289">
                  <c:v>1.0068416595458984E-3</c:v>
                </c:pt>
                <c:pt idx="2290">
                  <c:v>1.007080078125E-3</c:v>
                </c:pt>
                <c:pt idx="2291">
                  <c:v>1.0080337524414063E-3</c:v>
                </c:pt>
                <c:pt idx="2292">
                  <c:v>1.007080078125E-3</c:v>
                </c:pt>
                <c:pt idx="2293">
                  <c:v>1.0068416595458984E-3</c:v>
                </c:pt>
                <c:pt idx="2294">
                  <c:v>1.007080078125E-3</c:v>
                </c:pt>
                <c:pt idx="2295">
                  <c:v>1.007080078125E-3</c:v>
                </c:pt>
                <c:pt idx="2296">
                  <c:v>1.0068416595458984E-3</c:v>
                </c:pt>
                <c:pt idx="2297">
                  <c:v>1.007080078125E-3</c:v>
                </c:pt>
                <c:pt idx="2298">
                  <c:v>1.007080078125E-3</c:v>
                </c:pt>
                <c:pt idx="2299">
                  <c:v>1.0068416595458984E-3</c:v>
                </c:pt>
                <c:pt idx="2300">
                  <c:v>1.007080078125E-3</c:v>
                </c:pt>
                <c:pt idx="2301">
                  <c:v>1.007080078125E-3</c:v>
                </c:pt>
                <c:pt idx="2302">
                  <c:v>1.0068416595458984E-3</c:v>
                </c:pt>
                <c:pt idx="2303">
                  <c:v>1.0080337524414063E-3</c:v>
                </c:pt>
                <c:pt idx="2304">
                  <c:v>1.007080078125E-3</c:v>
                </c:pt>
                <c:pt idx="2305">
                  <c:v>1.0068416595458984E-3</c:v>
                </c:pt>
                <c:pt idx="2306">
                  <c:v>1.007080078125E-3</c:v>
                </c:pt>
                <c:pt idx="2307">
                  <c:v>1.007080078125E-3</c:v>
                </c:pt>
                <c:pt idx="2308">
                  <c:v>1.0068416595458984E-3</c:v>
                </c:pt>
                <c:pt idx="2309">
                  <c:v>1.007080078125E-3</c:v>
                </c:pt>
                <c:pt idx="2310">
                  <c:v>1.007080078125E-3</c:v>
                </c:pt>
                <c:pt idx="2311">
                  <c:v>1.0068416595458984E-3</c:v>
                </c:pt>
                <c:pt idx="2312">
                  <c:v>1.007080078125E-3</c:v>
                </c:pt>
                <c:pt idx="2313">
                  <c:v>1.007080078125E-3</c:v>
                </c:pt>
                <c:pt idx="2314">
                  <c:v>1.0068416595458984E-3</c:v>
                </c:pt>
                <c:pt idx="2315">
                  <c:v>1.007080078125E-3</c:v>
                </c:pt>
                <c:pt idx="2316">
                  <c:v>1.0080337524414063E-3</c:v>
                </c:pt>
                <c:pt idx="2317">
                  <c:v>1.007080078125E-3</c:v>
                </c:pt>
                <c:pt idx="2318">
                  <c:v>1.0068416595458984E-3</c:v>
                </c:pt>
                <c:pt idx="2319">
                  <c:v>1.007080078125E-3</c:v>
                </c:pt>
                <c:pt idx="2320">
                  <c:v>1.007080078125E-3</c:v>
                </c:pt>
                <c:pt idx="2321">
                  <c:v>1.0068416595458984E-3</c:v>
                </c:pt>
                <c:pt idx="2322">
                  <c:v>1.007080078125E-3</c:v>
                </c:pt>
                <c:pt idx="2323">
                  <c:v>1.007080078125E-3</c:v>
                </c:pt>
                <c:pt idx="2324">
                  <c:v>8.0568790435791016E-3</c:v>
                </c:pt>
                <c:pt idx="2325">
                  <c:v>1.007080078125E-3</c:v>
                </c:pt>
                <c:pt idx="2326">
                  <c:v>1.0068416595458984E-3</c:v>
                </c:pt>
                <c:pt idx="2327">
                  <c:v>1.007080078125E-3</c:v>
                </c:pt>
                <c:pt idx="2328">
                  <c:v>1.007080078125E-3</c:v>
                </c:pt>
                <c:pt idx="2329">
                  <c:v>1.0068416595458984E-3</c:v>
                </c:pt>
                <c:pt idx="2330">
                  <c:v>1.007080078125E-3</c:v>
                </c:pt>
                <c:pt idx="2331">
                  <c:v>1.007080078125E-3</c:v>
                </c:pt>
                <c:pt idx="2332">
                  <c:v>1.0068416595458984E-3</c:v>
                </c:pt>
                <c:pt idx="2333">
                  <c:v>1.007080078125E-3</c:v>
                </c:pt>
                <c:pt idx="2334">
                  <c:v>1.0080337524414063E-3</c:v>
                </c:pt>
                <c:pt idx="2335">
                  <c:v>1.007080078125E-3</c:v>
                </c:pt>
                <c:pt idx="2336">
                  <c:v>1.0068416595458984E-3</c:v>
                </c:pt>
                <c:pt idx="2337">
                  <c:v>1.007080078125E-3</c:v>
                </c:pt>
                <c:pt idx="2338">
                  <c:v>1.007080078125E-3</c:v>
                </c:pt>
                <c:pt idx="2339">
                  <c:v>1.0068416595458984E-3</c:v>
                </c:pt>
                <c:pt idx="2340">
                  <c:v>1.007080078125E-3</c:v>
                </c:pt>
                <c:pt idx="2341">
                  <c:v>1.007080078125E-3</c:v>
                </c:pt>
                <c:pt idx="2342">
                  <c:v>1.0068416595458984E-3</c:v>
                </c:pt>
                <c:pt idx="2343">
                  <c:v>1.007080078125E-3</c:v>
                </c:pt>
                <c:pt idx="2344">
                  <c:v>1.007080078125E-3</c:v>
                </c:pt>
                <c:pt idx="2345">
                  <c:v>1.0068416595458984E-3</c:v>
                </c:pt>
                <c:pt idx="2346">
                  <c:v>1.0080337524414063E-3</c:v>
                </c:pt>
                <c:pt idx="2347">
                  <c:v>1.007080078125E-3</c:v>
                </c:pt>
                <c:pt idx="2348">
                  <c:v>1.0068416595458984E-3</c:v>
                </c:pt>
                <c:pt idx="2349">
                  <c:v>1.007080078125E-3</c:v>
                </c:pt>
                <c:pt idx="2350">
                  <c:v>1.007080078125E-3</c:v>
                </c:pt>
                <c:pt idx="2351">
                  <c:v>1.0068416595458984E-3</c:v>
                </c:pt>
                <c:pt idx="2352">
                  <c:v>1.007080078125E-3</c:v>
                </c:pt>
                <c:pt idx="2353">
                  <c:v>1.007080078125E-3</c:v>
                </c:pt>
                <c:pt idx="2354">
                  <c:v>1.0068416595458984E-3</c:v>
                </c:pt>
                <c:pt idx="2355">
                  <c:v>1.007080078125E-3</c:v>
                </c:pt>
                <c:pt idx="2356">
                  <c:v>1.007080078125E-3</c:v>
                </c:pt>
                <c:pt idx="2357">
                  <c:v>1.0068416595458984E-3</c:v>
                </c:pt>
                <c:pt idx="2358">
                  <c:v>1.007080078125E-3</c:v>
                </c:pt>
                <c:pt idx="2359">
                  <c:v>1.0080337524414063E-3</c:v>
                </c:pt>
                <c:pt idx="2360">
                  <c:v>1.007080078125E-3</c:v>
                </c:pt>
                <c:pt idx="2361">
                  <c:v>1.0068416595458984E-3</c:v>
                </c:pt>
                <c:pt idx="2362">
                  <c:v>1.007080078125E-3</c:v>
                </c:pt>
                <c:pt idx="2363">
                  <c:v>1.007080078125E-3</c:v>
                </c:pt>
                <c:pt idx="2364">
                  <c:v>1.0068416595458984E-3</c:v>
                </c:pt>
                <c:pt idx="2365">
                  <c:v>1.007080078125E-3</c:v>
                </c:pt>
                <c:pt idx="2366">
                  <c:v>1.007080078125E-3</c:v>
                </c:pt>
                <c:pt idx="2367">
                  <c:v>1.0068416595458984E-3</c:v>
                </c:pt>
                <c:pt idx="2368">
                  <c:v>1.007080078125E-3</c:v>
                </c:pt>
                <c:pt idx="2369">
                  <c:v>1.007080078125E-3</c:v>
                </c:pt>
                <c:pt idx="2370">
                  <c:v>1.0068416595458984E-3</c:v>
                </c:pt>
                <c:pt idx="2371">
                  <c:v>1.0080337524414063E-3</c:v>
                </c:pt>
                <c:pt idx="2372">
                  <c:v>1.007080078125E-3</c:v>
                </c:pt>
                <c:pt idx="2373">
                  <c:v>1.0068416595458984E-3</c:v>
                </c:pt>
                <c:pt idx="2374">
                  <c:v>1.007080078125E-3</c:v>
                </c:pt>
                <c:pt idx="2375">
                  <c:v>1.007080078125E-3</c:v>
                </c:pt>
                <c:pt idx="2376">
                  <c:v>1.0068416595458984E-3</c:v>
                </c:pt>
                <c:pt idx="2377">
                  <c:v>1.007080078125E-3</c:v>
                </c:pt>
                <c:pt idx="2378">
                  <c:v>1.007080078125E-3</c:v>
                </c:pt>
                <c:pt idx="2379">
                  <c:v>1.0068416595458984E-3</c:v>
                </c:pt>
                <c:pt idx="2380">
                  <c:v>1.007080078125E-3</c:v>
                </c:pt>
                <c:pt idx="2381">
                  <c:v>1.007080078125E-3</c:v>
                </c:pt>
                <c:pt idx="2382">
                  <c:v>1.0068416595458984E-3</c:v>
                </c:pt>
                <c:pt idx="2383">
                  <c:v>1.007080078125E-3</c:v>
                </c:pt>
                <c:pt idx="2384">
                  <c:v>2.0151138305664063E-3</c:v>
                </c:pt>
                <c:pt idx="2385">
                  <c:v>1.0068416595458984E-3</c:v>
                </c:pt>
                <c:pt idx="2386">
                  <c:v>1.007080078125E-3</c:v>
                </c:pt>
                <c:pt idx="2387">
                  <c:v>1.007080078125E-3</c:v>
                </c:pt>
                <c:pt idx="2388">
                  <c:v>1.0068416595458984E-3</c:v>
                </c:pt>
                <c:pt idx="2389">
                  <c:v>1.007080078125E-3</c:v>
                </c:pt>
                <c:pt idx="2390">
                  <c:v>1.007080078125E-3</c:v>
                </c:pt>
                <c:pt idx="2391">
                  <c:v>1.0068416595458984E-3</c:v>
                </c:pt>
                <c:pt idx="2392">
                  <c:v>1.007080078125E-3</c:v>
                </c:pt>
                <c:pt idx="2393">
                  <c:v>1.007080078125E-3</c:v>
                </c:pt>
                <c:pt idx="2394">
                  <c:v>1.0068416595458984E-3</c:v>
                </c:pt>
                <c:pt idx="2395">
                  <c:v>1.0080337524414063E-3</c:v>
                </c:pt>
                <c:pt idx="2396">
                  <c:v>1.007080078125E-3</c:v>
                </c:pt>
                <c:pt idx="2397">
                  <c:v>1.0068416595458984E-3</c:v>
                </c:pt>
                <c:pt idx="2398">
                  <c:v>1.007080078125E-3</c:v>
                </c:pt>
                <c:pt idx="2399">
                  <c:v>1.007080078125E-3</c:v>
                </c:pt>
                <c:pt idx="2400">
                  <c:v>1.0068416595458984E-3</c:v>
                </c:pt>
                <c:pt idx="2401">
                  <c:v>1.007080078125E-3</c:v>
                </c:pt>
                <c:pt idx="2402">
                  <c:v>1.007080078125E-3</c:v>
                </c:pt>
                <c:pt idx="2403">
                  <c:v>1.0068416595458984E-3</c:v>
                </c:pt>
                <c:pt idx="2404">
                  <c:v>1.007080078125E-3</c:v>
                </c:pt>
                <c:pt idx="2405">
                  <c:v>1.007080078125E-3</c:v>
                </c:pt>
                <c:pt idx="2406">
                  <c:v>1.0068416595458984E-3</c:v>
                </c:pt>
                <c:pt idx="2407">
                  <c:v>1.007080078125E-3</c:v>
                </c:pt>
                <c:pt idx="2408">
                  <c:v>1.0080337524414063E-3</c:v>
                </c:pt>
                <c:pt idx="2409">
                  <c:v>1.007080078125E-3</c:v>
                </c:pt>
                <c:pt idx="2410">
                  <c:v>1.0068416595458984E-3</c:v>
                </c:pt>
                <c:pt idx="2411">
                  <c:v>1.007080078125E-3</c:v>
                </c:pt>
                <c:pt idx="2412">
                  <c:v>1.007080078125E-3</c:v>
                </c:pt>
                <c:pt idx="2413">
                  <c:v>1.0068416595458984E-3</c:v>
                </c:pt>
                <c:pt idx="2414">
                  <c:v>1.007080078125E-3</c:v>
                </c:pt>
                <c:pt idx="2415">
                  <c:v>1.007080078125E-3</c:v>
                </c:pt>
                <c:pt idx="2416">
                  <c:v>1.0068416595458984E-3</c:v>
                </c:pt>
                <c:pt idx="2417">
                  <c:v>1.007080078125E-3</c:v>
                </c:pt>
                <c:pt idx="2418">
                  <c:v>1.007080078125E-3</c:v>
                </c:pt>
                <c:pt idx="2419">
                  <c:v>1.0068416595458984E-3</c:v>
                </c:pt>
                <c:pt idx="2420">
                  <c:v>1.0080337524414063E-3</c:v>
                </c:pt>
                <c:pt idx="2421">
                  <c:v>1.007080078125E-3</c:v>
                </c:pt>
                <c:pt idx="2422">
                  <c:v>1.0068416595458984E-3</c:v>
                </c:pt>
                <c:pt idx="2423">
                  <c:v>1.007080078125E-3</c:v>
                </c:pt>
                <c:pt idx="2424">
                  <c:v>1.007080078125E-3</c:v>
                </c:pt>
                <c:pt idx="2425">
                  <c:v>1.0068416595458984E-3</c:v>
                </c:pt>
                <c:pt idx="2426">
                  <c:v>1.007080078125E-3</c:v>
                </c:pt>
                <c:pt idx="2427">
                  <c:v>1.007080078125E-3</c:v>
                </c:pt>
                <c:pt idx="2428">
                  <c:v>1.0068416595458984E-3</c:v>
                </c:pt>
                <c:pt idx="2429">
                  <c:v>1.007080078125E-3</c:v>
                </c:pt>
                <c:pt idx="2430">
                  <c:v>1.007080078125E-3</c:v>
                </c:pt>
                <c:pt idx="2431">
                  <c:v>1.0068416595458984E-3</c:v>
                </c:pt>
                <c:pt idx="2432">
                  <c:v>1.007080078125E-3</c:v>
                </c:pt>
                <c:pt idx="2433">
                  <c:v>1.0080337524414063E-3</c:v>
                </c:pt>
                <c:pt idx="2434">
                  <c:v>1.007080078125E-3</c:v>
                </c:pt>
                <c:pt idx="2435">
                  <c:v>1.0068416595458984E-3</c:v>
                </c:pt>
                <c:pt idx="2436">
                  <c:v>1.007080078125E-3</c:v>
                </c:pt>
                <c:pt idx="2437">
                  <c:v>1.007080078125E-3</c:v>
                </c:pt>
                <c:pt idx="2438">
                  <c:v>1.0068416595458984E-3</c:v>
                </c:pt>
                <c:pt idx="2439">
                  <c:v>1.007080078125E-3</c:v>
                </c:pt>
                <c:pt idx="2440">
                  <c:v>1.007080078125E-3</c:v>
                </c:pt>
                <c:pt idx="2441">
                  <c:v>1.0068416595458984E-3</c:v>
                </c:pt>
                <c:pt idx="2442">
                  <c:v>1.007080078125E-3</c:v>
                </c:pt>
                <c:pt idx="2443">
                  <c:v>1.007080078125E-3</c:v>
                </c:pt>
                <c:pt idx="2444">
                  <c:v>1.0068416595458984E-3</c:v>
                </c:pt>
                <c:pt idx="2445">
                  <c:v>1.0080337524414063E-3</c:v>
                </c:pt>
                <c:pt idx="2446">
                  <c:v>1.007080078125E-3</c:v>
                </c:pt>
                <c:pt idx="2447">
                  <c:v>1.0068416595458984E-3</c:v>
                </c:pt>
                <c:pt idx="2448">
                  <c:v>1.007080078125E-3</c:v>
                </c:pt>
                <c:pt idx="2449">
                  <c:v>1.007080078125E-3</c:v>
                </c:pt>
                <c:pt idx="2450">
                  <c:v>1.0068416595458984E-3</c:v>
                </c:pt>
                <c:pt idx="2451">
                  <c:v>1.007080078125E-3</c:v>
                </c:pt>
                <c:pt idx="2452">
                  <c:v>1.007080078125E-3</c:v>
                </c:pt>
                <c:pt idx="2453">
                  <c:v>1.0068416595458984E-3</c:v>
                </c:pt>
                <c:pt idx="2454">
                  <c:v>1.007080078125E-3</c:v>
                </c:pt>
                <c:pt idx="2455">
                  <c:v>1.007080078125E-3</c:v>
                </c:pt>
                <c:pt idx="2456">
                  <c:v>1.0068416595458984E-3</c:v>
                </c:pt>
                <c:pt idx="2457">
                  <c:v>1.007080078125E-3</c:v>
                </c:pt>
                <c:pt idx="2458">
                  <c:v>1.0080337524414063E-3</c:v>
                </c:pt>
                <c:pt idx="2459">
                  <c:v>1.007080078125E-3</c:v>
                </c:pt>
                <c:pt idx="2460">
                  <c:v>1.0068416595458984E-3</c:v>
                </c:pt>
                <c:pt idx="2461">
                  <c:v>1.007080078125E-3</c:v>
                </c:pt>
                <c:pt idx="2462">
                  <c:v>1.007080078125E-3</c:v>
                </c:pt>
                <c:pt idx="2463">
                  <c:v>1.0068416595458984E-3</c:v>
                </c:pt>
                <c:pt idx="2464">
                  <c:v>1.007080078125E-3</c:v>
                </c:pt>
                <c:pt idx="2465">
                  <c:v>1.007080078125E-3</c:v>
                </c:pt>
                <c:pt idx="2466">
                  <c:v>1.0068416595458984E-3</c:v>
                </c:pt>
                <c:pt idx="2467">
                  <c:v>1.007080078125E-3</c:v>
                </c:pt>
                <c:pt idx="2468">
                  <c:v>1.007080078125E-3</c:v>
                </c:pt>
                <c:pt idx="2469">
                  <c:v>1.0068416595458984E-3</c:v>
                </c:pt>
                <c:pt idx="2470">
                  <c:v>1.0080337524414063E-3</c:v>
                </c:pt>
                <c:pt idx="2471">
                  <c:v>1.007080078125E-3</c:v>
                </c:pt>
                <c:pt idx="2472">
                  <c:v>1.0068416595458984E-3</c:v>
                </c:pt>
                <c:pt idx="2473">
                  <c:v>1.007080078125E-3</c:v>
                </c:pt>
                <c:pt idx="2474">
                  <c:v>1.007080078125E-3</c:v>
                </c:pt>
                <c:pt idx="2475">
                  <c:v>1.0068416595458984E-3</c:v>
                </c:pt>
                <c:pt idx="2476">
                  <c:v>1.007080078125E-3</c:v>
                </c:pt>
                <c:pt idx="2477">
                  <c:v>1.007080078125E-3</c:v>
                </c:pt>
                <c:pt idx="2478">
                  <c:v>1.0068416595458984E-3</c:v>
                </c:pt>
                <c:pt idx="2479">
                  <c:v>1.007080078125E-3</c:v>
                </c:pt>
                <c:pt idx="2480">
                  <c:v>1.007080078125E-3</c:v>
                </c:pt>
                <c:pt idx="2481">
                  <c:v>1.0068416595458984E-3</c:v>
                </c:pt>
                <c:pt idx="2482">
                  <c:v>1.007080078125E-3</c:v>
                </c:pt>
                <c:pt idx="2483">
                  <c:v>1.0080337524414063E-3</c:v>
                </c:pt>
                <c:pt idx="2484">
                  <c:v>1.007080078125E-3</c:v>
                </c:pt>
                <c:pt idx="2485">
                  <c:v>1.0068416595458984E-3</c:v>
                </c:pt>
                <c:pt idx="2486">
                  <c:v>1.007080078125E-3</c:v>
                </c:pt>
                <c:pt idx="2487">
                  <c:v>1.007080078125E-3</c:v>
                </c:pt>
                <c:pt idx="2488">
                  <c:v>1.0068416595458984E-3</c:v>
                </c:pt>
                <c:pt idx="2489">
                  <c:v>1.007080078125E-3</c:v>
                </c:pt>
                <c:pt idx="2490">
                  <c:v>1.007080078125E-3</c:v>
                </c:pt>
                <c:pt idx="2491">
                  <c:v>1.0068416595458984E-3</c:v>
                </c:pt>
                <c:pt idx="2492">
                  <c:v>1.007080078125E-3</c:v>
                </c:pt>
                <c:pt idx="2493">
                  <c:v>1.0068416595458984E-3</c:v>
                </c:pt>
                <c:pt idx="2494">
                  <c:v>1.007080078125E-3</c:v>
                </c:pt>
                <c:pt idx="2495">
                  <c:v>1.0080337524414063E-3</c:v>
                </c:pt>
                <c:pt idx="2496">
                  <c:v>1.007080078125E-3</c:v>
                </c:pt>
                <c:pt idx="2497">
                  <c:v>1.0068416595458984E-3</c:v>
                </c:pt>
                <c:pt idx="2498">
                  <c:v>1.007080078125E-3</c:v>
                </c:pt>
                <c:pt idx="2499">
                  <c:v>1.007080078125E-3</c:v>
                </c:pt>
                <c:pt idx="2500">
                  <c:v>1.0068416595458984E-3</c:v>
                </c:pt>
                <c:pt idx="2501">
                  <c:v>1.007080078125E-3</c:v>
                </c:pt>
                <c:pt idx="2502">
                  <c:v>1.007080078125E-3</c:v>
                </c:pt>
                <c:pt idx="2503">
                  <c:v>1.0068416595458984E-3</c:v>
                </c:pt>
                <c:pt idx="2504">
                  <c:v>1.007080078125E-3</c:v>
                </c:pt>
                <c:pt idx="2505">
                  <c:v>1.007080078125E-3</c:v>
                </c:pt>
                <c:pt idx="2506">
                  <c:v>1.0068416595458984E-3</c:v>
                </c:pt>
                <c:pt idx="2507">
                  <c:v>1.007080078125E-3</c:v>
                </c:pt>
                <c:pt idx="2508">
                  <c:v>1.0080337524414063E-3</c:v>
                </c:pt>
                <c:pt idx="2509">
                  <c:v>1.007080078125E-3</c:v>
                </c:pt>
                <c:pt idx="2510">
                  <c:v>1.0068416595458984E-3</c:v>
                </c:pt>
                <c:pt idx="2511">
                  <c:v>1.007080078125E-3</c:v>
                </c:pt>
                <c:pt idx="2512">
                  <c:v>1.007080078125E-3</c:v>
                </c:pt>
                <c:pt idx="2513">
                  <c:v>1.0068416595458984E-3</c:v>
                </c:pt>
                <c:pt idx="2514">
                  <c:v>1.007080078125E-3</c:v>
                </c:pt>
                <c:pt idx="2515">
                  <c:v>1.0068416595458984E-3</c:v>
                </c:pt>
                <c:pt idx="2516">
                  <c:v>1.007080078125E-3</c:v>
                </c:pt>
                <c:pt idx="2517">
                  <c:v>1.007080078125E-3</c:v>
                </c:pt>
                <c:pt idx="2518">
                  <c:v>1.0068416595458984E-3</c:v>
                </c:pt>
                <c:pt idx="2519">
                  <c:v>1.007080078125E-3</c:v>
                </c:pt>
                <c:pt idx="2520">
                  <c:v>1.0080337524414063E-3</c:v>
                </c:pt>
                <c:pt idx="2521">
                  <c:v>1.007080078125E-3</c:v>
                </c:pt>
                <c:pt idx="2522">
                  <c:v>1.0068416595458984E-3</c:v>
                </c:pt>
                <c:pt idx="2523">
                  <c:v>1.007080078125E-3</c:v>
                </c:pt>
                <c:pt idx="2524">
                  <c:v>1.007080078125E-3</c:v>
                </c:pt>
                <c:pt idx="2525">
                  <c:v>1.0068416595458984E-3</c:v>
                </c:pt>
                <c:pt idx="2526">
                  <c:v>1.007080078125E-3</c:v>
                </c:pt>
                <c:pt idx="2527">
                  <c:v>1.007080078125E-3</c:v>
                </c:pt>
                <c:pt idx="2528">
                  <c:v>1.0068416595458984E-3</c:v>
                </c:pt>
                <c:pt idx="2529">
                  <c:v>1.007080078125E-3</c:v>
                </c:pt>
                <c:pt idx="2530">
                  <c:v>1.007080078125E-3</c:v>
                </c:pt>
                <c:pt idx="2531">
                  <c:v>1.0068416595458984E-3</c:v>
                </c:pt>
                <c:pt idx="2532">
                  <c:v>1.007080078125E-3</c:v>
                </c:pt>
                <c:pt idx="2533">
                  <c:v>1.0080337524414063E-3</c:v>
                </c:pt>
                <c:pt idx="2534">
                  <c:v>6.0420036315917969E-3</c:v>
                </c:pt>
                <c:pt idx="2535">
                  <c:v>1.0068416595458984E-3</c:v>
                </c:pt>
                <c:pt idx="2536">
                  <c:v>1.007080078125E-3</c:v>
                </c:pt>
                <c:pt idx="2537">
                  <c:v>1.007080078125E-3</c:v>
                </c:pt>
                <c:pt idx="2538">
                  <c:v>1.0068416595458984E-3</c:v>
                </c:pt>
                <c:pt idx="2539">
                  <c:v>1.007080078125E-3</c:v>
                </c:pt>
                <c:pt idx="2540">
                  <c:v>1.0080337524414063E-3</c:v>
                </c:pt>
                <c:pt idx="2541">
                  <c:v>1.007080078125E-3</c:v>
                </c:pt>
                <c:pt idx="2542">
                  <c:v>1.0068416595458984E-3</c:v>
                </c:pt>
                <c:pt idx="2543">
                  <c:v>1.007080078125E-3</c:v>
                </c:pt>
                <c:pt idx="2544">
                  <c:v>1.007080078125E-3</c:v>
                </c:pt>
                <c:pt idx="2545">
                  <c:v>1.0068416595458984E-3</c:v>
                </c:pt>
                <c:pt idx="2546">
                  <c:v>1.007080078125E-3</c:v>
                </c:pt>
                <c:pt idx="2547">
                  <c:v>1.007080078125E-3</c:v>
                </c:pt>
                <c:pt idx="2548">
                  <c:v>1.0068416595458984E-3</c:v>
                </c:pt>
                <c:pt idx="2549">
                  <c:v>1.007080078125E-3</c:v>
                </c:pt>
                <c:pt idx="2550">
                  <c:v>1.007080078125E-3</c:v>
                </c:pt>
                <c:pt idx="2551">
                  <c:v>1.0068416595458984E-3</c:v>
                </c:pt>
                <c:pt idx="2552">
                  <c:v>1.007080078125E-3</c:v>
                </c:pt>
                <c:pt idx="2553">
                  <c:v>1.0080337524414063E-3</c:v>
                </c:pt>
                <c:pt idx="2554">
                  <c:v>1.0068416595458984E-3</c:v>
                </c:pt>
                <c:pt idx="2555">
                  <c:v>1.007080078125E-3</c:v>
                </c:pt>
                <c:pt idx="2556">
                  <c:v>1.007080078125E-3</c:v>
                </c:pt>
                <c:pt idx="2557">
                  <c:v>1.0068416595458984E-3</c:v>
                </c:pt>
                <c:pt idx="2558">
                  <c:v>1.007080078125E-3</c:v>
                </c:pt>
                <c:pt idx="2559">
                  <c:v>1.007080078125E-3</c:v>
                </c:pt>
                <c:pt idx="2560">
                  <c:v>1.0068416595458984E-3</c:v>
                </c:pt>
                <c:pt idx="2561">
                  <c:v>1.007080078125E-3</c:v>
                </c:pt>
                <c:pt idx="2562">
                  <c:v>1.007080078125E-3</c:v>
                </c:pt>
                <c:pt idx="2563">
                  <c:v>1.0068416595458984E-3</c:v>
                </c:pt>
                <c:pt idx="2564">
                  <c:v>1.007080078125E-3</c:v>
                </c:pt>
                <c:pt idx="2565">
                  <c:v>1.0080337524414063E-3</c:v>
                </c:pt>
                <c:pt idx="2566">
                  <c:v>1.007080078125E-3</c:v>
                </c:pt>
                <c:pt idx="2567">
                  <c:v>1.0068416595458984E-3</c:v>
                </c:pt>
                <c:pt idx="2568">
                  <c:v>1.007080078125E-3</c:v>
                </c:pt>
                <c:pt idx="2569">
                  <c:v>1.007080078125E-3</c:v>
                </c:pt>
                <c:pt idx="2570">
                  <c:v>1.0068416595458984E-3</c:v>
                </c:pt>
                <c:pt idx="2571">
                  <c:v>1.007080078125E-3</c:v>
                </c:pt>
                <c:pt idx="2572">
                  <c:v>1.007080078125E-3</c:v>
                </c:pt>
                <c:pt idx="2573">
                  <c:v>1.0068416595458984E-3</c:v>
                </c:pt>
                <c:pt idx="2574">
                  <c:v>1.007080078125E-3</c:v>
                </c:pt>
                <c:pt idx="2575">
                  <c:v>1.007080078125E-3</c:v>
                </c:pt>
                <c:pt idx="2576">
                  <c:v>1.0068416595458984E-3</c:v>
                </c:pt>
                <c:pt idx="2577">
                  <c:v>1.007080078125E-3</c:v>
                </c:pt>
                <c:pt idx="2578">
                  <c:v>1.0080337524414063E-3</c:v>
                </c:pt>
                <c:pt idx="2579">
                  <c:v>1.0068416595458984E-3</c:v>
                </c:pt>
                <c:pt idx="2580">
                  <c:v>1.007080078125E-3</c:v>
                </c:pt>
                <c:pt idx="2581">
                  <c:v>1.007080078125E-3</c:v>
                </c:pt>
                <c:pt idx="2582">
                  <c:v>1.0068416595458984E-3</c:v>
                </c:pt>
                <c:pt idx="2583">
                  <c:v>1.007080078125E-3</c:v>
                </c:pt>
                <c:pt idx="2584">
                  <c:v>1.007080078125E-3</c:v>
                </c:pt>
                <c:pt idx="2585">
                  <c:v>1.0068416595458984E-3</c:v>
                </c:pt>
                <c:pt idx="2586">
                  <c:v>1.007080078125E-3</c:v>
                </c:pt>
                <c:pt idx="2587">
                  <c:v>1.007080078125E-3</c:v>
                </c:pt>
                <c:pt idx="2588">
                  <c:v>1.0068416595458984E-3</c:v>
                </c:pt>
                <c:pt idx="2589">
                  <c:v>1.007080078125E-3</c:v>
                </c:pt>
                <c:pt idx="2590">
                  <c:v>1.0080337524414063E-3</c:v>
                </c:pt>
                <c:pt idx="2591">
                  <c:v>1.007080078125E-3</c:v>
                </c:pt>
                <c:pt idx="2592">
                  <c:v>1.0068416595458984E-3</c:v>
                </c:pt>
                <c:pt idx="2593">
                  <c:v>1.007080078125E-3</c:v>
                </c:pt>
                <c:pt idx="2594">
                  <c:v>1.007080078125E-3</c:v>
                </c:pt>
                <c:pt idx="2595">
                  <c:v>1.0068416595458984E-3</c:v>
                </c:pt>
                <c:pt idx="2596">
                  <c:v>1.007080078125E-3</c:v>
                </c:pt>
                <c:pt idx="2597">
                  <c:v>1.007080078125E-3</c:v>
                </c:pt>
                <c:pt idx="2598">
                  <c:v>1.0068416595458984E-3</c:v>
                </c:pt>
                <c:pt idx="2599">
                  <c:v>1.007080078125E-3</c:v>
                </c:pt>
                <c:pt idx="2600">
                  <c:v>1.007080078125E-3</c:v>
                </c:pt>
                <c:pt idx="2601">
                  <c:v>1.0068416595458984E-3</c:v>
                </c:pt>
                <c:pt idx="2602">
                  <c:v>1.007080078125E-3</c:v>
                </c:pt>
                <c:pt idx="2603">
                  <c:v>1.0080337524414063E-3</c:v>
                </c:pt>
                <c:pt idx="2604">
                  <c:v>1.0068416595458984E-3</c:v>
                </c:pt>
                <c:pt idx="2605">
                  <c:v>1.007080078125E-3</c:v>
                </c:pt>
                <c:pt idx="2606">
                  <c:v>1.007080078125E-3</c:v>
                </c:pt>
                <c:pt idx="2607">
                  <c:v>1.0068416595458984E-3</c:v>
                </c:pt>
                <c:pt idx="2608">
                  <c:v>1.007080078125E-3</c:v>
                </c:pt>
                <c:pt idx="2609">
                  <c:v>1.007080078125E-3</c:v>
                </c:pt>
                <c:pt idx="2610">
                  <c:v>1.0068416595458984E-3</c:v>
                </c:pt>
                <c:pt idx="2611">
                  <c:v>1.007080078125E-3</c:v>
                </c:pt>
                <c:pt idx="2612">
                  <c:v>1.007080078125E-3</c:v>
                </c:pt>
                <c:pt idx="2613">
                  <c:v>1.0068416595458984E-3</c:v>
                </c:pt>
                <c:pt idx="2614">
                  <c:v>1.007080078125E-3</c:v>
                </c:pt>
                <c:pt idx="2615">
                  <c:v>1.0080337524414063E-3</c:v>
                </c:pt>
                <c:pt idx="2616">
                  <c:v>1.007080078125E-3</c:v>
                </c:pt>
                <c:pt idx="2617">
                  <c:v>1.0068416595458984E-3</c:v>
                </c:pt>
                <c:pt idx="2618">
                  <c:v>1.007080078125E-3</c:v>
                </c:pt>
                <c:pt idx="2619">
                  <c:v>1.007080078125E-3</c:v>
                </c:pt>
                <c:pt idx="2620">
                  <c:v>1.0068416595458984E-3</c:v>
                </c:pt>
                <c:pt idx="2621">
                  <c:v>1.007080078125E-3</c:v>
                </c:pt>
                <c:pt idx="2622">
                  <c:v>1.007080078125E-3</c:v>
                </c:pt>
                <c:pt idx="2623">
                  <c:v>1.0068416595458984E-3</c:v>
                </c:pt>
                <c:pt idx="2624">
                  <c:v>1.007080078125E-3</c:v>
                </c:pt>
                <c:pt idx="2625">
                  <c:v>1.007080078125E-3</c:v>
                </c:pt>
                <c:pt idx="2626">
                  <c:v>1.0068416595458984E-3</c:v>
                </c:pt>
                <c:pt idx="2627">
                  <c:v>1.007080078125E-3</c:v>
                </c:pt>
                <c:pt idx="2628">
                  <c:v>1.0080337524414063E-3</c:v>
                </c:pt>
                <c:pt idx="2629">
                  <c:v>1.0068416595458984E-3</c:v>
                </c:pt>
                <c:pt idx="2630">
                  <c:v>1.007080078125E-3</c:v>
                </c:pt>
                <c:pt idx="2631">
                  <c:v>1.007080078125E-3</c:v>
                </c:pt>
                <c:pt idx="2632">
                  <c:v>1.0068416595458984E-3</c:v>
                </c:pt>
                <c:pt idx="2633">
                  <c:v>1.007080078125E-3</c:v>
                </c:pt>
                <c:pt idx="2634">
                  <c:v>1.007080078125E-3</c:v>
                </c:pt>
                <c:pt idx="2635">
                  <c:v>1.0068416595458984E-3</c:v>
                </c:pt>
                <c:pt idx="2636">
                  <c:v>1.007080078125E-3</c:v>
                </c:pt>
                <c:pt idx="2637">
                  <c:v>1.007080078125E-3</c:v>
                </c:pt>
                <c:pt idx="2638">
                  <c:v>1.0068416595458984E-3</c:v>
                </c:pt>
                <c:pt idx="2639">
                  <c:v>1.007080078125E-3</c:v>
                </c:pt>
                <c:pt idx="2640">
                  <c:v>1.0080337524414063E-3</c:v>
                </c:pt>
                <c:pt idx="2641">
                  <c:v>1.007080078125E-3</c:v>
                </c:pt>
                <c:pt idx="2642">
                  <c:v>1.0068416595458984E-3</c:v>
                </c:pt>
                <c:pt idx="2643">
                  <c:v>1.007080078125E-3</c:v>
                </c:pt>
                <c:pt idx="2644">
                  <c:v>1.007080078125E-3</c:v>
                </c:pt>
                <c:pt idx="2645">
                  <c:v>1.0068416595458984E-3</c:v>
                </c:pt>
                <c:pt idx="2646">
                  <c:v>1.007080078125E-3</c:v>
                </c:pt>
                <c:pt idx="2647">
                  <c:v>1.007080078125E-3</c:v>
                </c:pt>
                <c:pt idx="2648">
                  <c:v>1.0068416595458984E-3</c:v>
                </c:pt>
                <c:pt idx="2649">
                  <c:v>1.007080078125E-3</c:v>
                </c:pt>
                <c:pt idx="2650">
                  <c:v>1.007080078125E-3</c:v>
                </c:pt>
                <c:pt idx="2651">
                  <c:v>1.0068416595458984E-3</c:v>
                </c:pt>
                <c:pt idx="2652">
                  <c:v>1.007080078125E-3</c:v>
                </c:pt>
                <c:pt idx="2653">
                  <c:v>1.0080337524414063E-3</c:v>
                </c:pt>
                <c:pt idx="2654">
                  <c:v>1.0068416595458984E-3</c:v>
                </c:pt>
                <c:pt idx="2655">
                  <c:v>1.007080078125E-3</c:v>
                </c:pt>
                <c:pt idx="2656">
                  <c:v>1.007080078125E-3</c:v>
                </c:pt>
                <c:pt idx="2657">
                  <c:v>1.0068416595458984E-3</c:v>
                </c:pt>
                <c:pt idx="2658">
                  <c:v>9.0641975402832031E-3</c:v>
                </c:pt>
                <c:pt idx="2659">
                  <c:v>1.0068416595458984E-3</c:v>
                </c:pt>
                <c:pt idx="2660">
                  <c:v>1.007080078125E-3</c:v>
                </c:pt>
                <c:pt idx="2661">
                  <c:v>1.007080078125E-3</c:v>
                </c:pt>
                <c:pt idx="2662">
                  <c:v>1.0068416595458984E-3</c:v>
                </c:pt>
                <c:pt idx="2663">
                  <c:v>1.007080078125E-3</c:v>
                </c:pt>
                <c:pt idx="2664">
                  <c:v>1.007080078125E-3</c:v>
                </c:pt>
                <c:pt idx="2665">
                  <c:v>1.0068416595458984E-3</c:v>
                </c:pt>
                <c:pt idx="2666">
                  <c:v>1.007080078125E-3</c:v>
                </c:pt>
                <c:pt idx="2667">
                  <c:v>1.007080078125E-3</c:v>
                </c:pt>
                <c:pt idx="2668">
                  <c:v>1.0068416595458984E-3</c:v>
                </c:pt>
                <c:pt idx="2669">
                  <c:v>1.007080078125E-3</c:v>
                </c:pt>
                <c:pt idx="2670">
                  <c:v>1.0080337524414063E-3</c:v>
                </c:pt>
                <c:pt idx="2671">
                  <c:v>1.0068416595458984E-3</c:v>
                </c:pt>
                <c:pt idx="2672">
                  <c:v>1.007080078125E-3</c:v>
                </c:pt>
                <c:pt idx="2673">
                  <c:v>1.007080078125E-3</c:v>
                </c:pt>
                <c:pt idx="2674">
                  <c:v>1.0068416595458984E-3</c:v>
                </c:pt>
                <c:pt idx="2675">
                  <c:v>1.007080078125E-3</c:v>
                </c:pt>
                <c:pt idx="2676">
                  <c:v>1.007080078125E-3</c:v>
                </c:pt>
                <c:pt idx="2677">
                  <c:v>1.0068416595458984E-3</c:v>
                </c:pt>
                <c:pt idx="2678">
                  <c:v>1.007080078125E-3</c:v>
                </c:pt>
                <c:pt idx="2679">
                  <c:v>1.007080078125E-3</c:v>
                </c:pt>
                <c:pt idx="2680">
                  <c:v>1.0068416595458984E-3</c:v>
                </c:pt>
                <c:pt idx="2681">
                  <c:v>1.007080078125E-3</c:v>
                </c:pt>
                <c:pt idx="2682">
                  <c:v>1.0080337524414063E-3</c:v>
                </c:pt>
                <c:pt idx="2683">
                  <c:v>1.007080078125E-3</c:v>
                </c:pt>
                <c:pt idx="2684">
                  <c:v>1.0068416595458984E-3</c:v>
                </c:pt>
                <c:pt idx="2685">
                  <c:v>1.007080078125E-3</c:v>
                </c:pt>
                <c:pt idx="2686">
                  <c:v>1.007080078125E-3</c:v>
                </c:pt>
                <c:pt idx="2687">
                  <c:v>1.0068416595458984E-3</c:v>
                </c:pt>
                <c:pt idx="2688">
                  <c:v>1.007080078125E-3</c:v>
                </c:pt>
                <c:pt idx="2689">
                  <c:v>1.007080078125E-3</c:v>
                </c:pt>
                <c:pt idx="2690">
                  <c:v>1.0068416595458984E-3</c:v>
                </c:pt>
                <c:pt idx="2691">
                  <c:v>1.007080078125E-3</c:v>
                </c:pt>
                <c:pt idx="2692">
                  <c:v>1.007080078125E-3</c:v>
                </c:pt>
                <c:pt idx="2693">
                  <c:v>1.0068416595458984E-3</c:v>
                </c:pt>
                <c:pt idx="2694">
                  <c:v>1.007080078125E-3</c:v>
                </c:pt>
                <c:pt idx="2695">
                  <c:v>1.0080337524414063E-3</c:v>
                </c:pt>
                <c:pt idx="2696">
                  <c:v>1.0068416595458984E-3</c:v>
                </c:pt>
                <c:pt idx="2697">
                  <c:v>1.007080078125E-3</c:v>
                </c:pt>
                <c:pt idx="2698">
                  <c:v>1.007080078125E-3</c:v>
                </c:pt>
                <c:pt idx="2699">
                  <c:v>1.0068416595458984E-3</c:v>
                </c:pt>
                <c:pt idx="2700">
                  <c:v>1.007080078125E-3</c:v>
                </c:pt>
                <c:pt idx="2701">
                  <c:v>1.007080078125E-3</c:v>
                </c:pt>
                <c:pt idx="2702">
                  <c:v>1.0068416595458984E-3</c:v>
                </c:pt>
                <c:pt idx="2703">
                  <c:v>1.007080078125E-3</c:v>
                </c:pt>
                <c:pt idx="2704">
                  <c:v>1.007080078125E-3</c:v>
                </c:pt>
                <c:pt idx="2705">
                  <c:v>1.0068416595458984E-3</c:v>
                </c:pt>
                <c:pt idx="2706">
                  <c:v>1.007080078125E-3</c:v>
                </c:pt>
                <c:pt idx="2707">
                  <c:v>1.0080337524414063E-3</c:v>
                </c:pt>
                <c:pt idx="2708">
                  <c:v>1.007080078125E-3</c:v>
                </c:pt>
                <c:pt idx="2709">
                  <c:v>1.0068416595458984E-3</c:v>
                </c:pt>
                <c:pt idx="2710">
                  <c:v>1.007080078125E-3</c:v>
                </c:pt>
                <c:pt idx="2711">
                  <c:v>1.007080078125E-3</c:v>
                </c:pt>
                <c:pt idx="2712">
                  <c:v>1.0068416595458984E-3</c:v>
                </c:pt>
                <c:pt idx="2713">
                  <c:v>1.007080078125E-3</c:v>
                </c:pt>
                <c:pt idx="2714">
                  <c:v>1.007080078125E-3</c:v>
                </c:pt>
                <c:pt idx="2715">
                  <c:v>1.0068416595458984E-3</c:v>
                </c:pt>
                <c:pt idx="2716">
                  <c:v>1.007080078125E-3</c:v>
                </c:pt>
                <c:pt idx="2717">
                  <c:v>1.007080078125E-3</c:v>
                </c:pt>
                <c:pt idx="2718">
                  <c:v>1.0068416595458984E-3</c:v>
                </c:pt>
                <c:pt idx="2719">
                  <c:v>1.007080078125E-3</c:v>
                </c:pt>
                <c:pt idx="2720">
                  <c:v>1.0080337524414063E-3</c:v>
                </c:pt>
                <c:pt idx="2721">
                  <c:v>1.0068416595458984E-3</c:v>
                </c:pt>
                <c:pt idx="2722">
                  <c:v>1.007080078125E-3</c:v>
                </c:pt>
                <c:pt idx="2723">
                  <c:v>1.007080078125E-3</c:v>
                </c:pt>
                <c:pt idx="2724">
                  <c:v>1.0068416595458984E-3</c:v>
                </c:pt>
                <c:pt idx="2725">
                  <c:v>1.007080078125E-3</c:v>
                </c:pt>
                <c:pt idx="2726">
                  <c:v>1.007080078125E-3</c:v>
                </c:pt>
                <c:pt idx="2727">
                  <c:v>1.0068416595458984E-3</c:v>
                </c:pt>
                <c:pt idx="2728">
                  <c:v>1.007080078125E-3</c:v>
                </c:pt>
                <c:pt idx="2729">
                  <c:v>1.007080078125E-3</c:v>
                </c:pt>
                <c:pt idx="2730">
                  <c:v>1.0068416595458984E-3</c:v>
                </c:pt>
                <c:pt idx="2731">
                  <c:v>1.007080078125E-3</c:v>
                </c:pt>
                <c:pt idx="2732">
                  <c:v>1.0080337524414063E-3</c:v>
                </c:pt>
                <c:pt idx="2733">
                  <c:v>1.007080078125E-3</c:v>
                </c:pt>
                <c:pt idx="2734">
                  <c:v>1.0068416595458984E-3</c:v>
                </c:pt>
                <c:pt idx="2735">
                  <c:v>1.007080078125E-3</c:v>
                </c:pt>
                <c:pt idx="2736">
                  <c:v>1.007080078125E-3</c:v>
                </c:pt>
                <c:pt idx="2737">
                  <c:v>1.0068416595458984E-3</c:v>
                </c:pt>
                <c:pt idx="2738">
                  <c:v>1.007080078125E-3</c:v>
                </c:pt>
                <c:pt idx="2739">
                  <c:v>1.007080078125E-3</c:v>
                </c:pt>
                <c:pt idx="2740">
                  <c:v>1.0068416595458984E-3</c:v>
                </c:pt>
                <c:pt idx="2741">
                  <c:v>1.007080078125E-3</c:v>
                </c:pt>
                <c:pt idx="2742">
                  <c:v>1.007080078125E-3</c:v>
                </c:pt>
                <c:pt idx="2743">
                  <c:v>1.0068416595458984E-3</c:v>
                </c:pt>
                <c:pt idx="2744">
                  <c:v>1.007080078125E-3</c:v>
                </c:pt>
                <c:pt idx="2745">
                  <c:v>1.0080337524414063E-3</c:v>
                </c:pt>
                <c:pt idx="2746">
                  <c:v>1.0068416595458984E-3</c:v>
                </c:pt>
                <c:pt idx="2747">
                  <c:v>1.007080078125E-3</c:v>
                </c:pt>
                <c:pt idx="2748">
                  <c:v>1.007080078125E-3</c:v>
                </c:pt>
                <c:pt idx="2749">
                  <c:v>1.0068416595458984E-3</c:v>
                </c:pt>
                <c:pt idx="2750">
                  <c:v>1.007080078125E-3</c:v>
                </c:pt>
                <c:pt idx="2751">
                  <c:v>1.007080078125E-3</c:v>
                </c:pt>
                <c:pt idx="2752">
                  <c:v>1.0068416595458984E-3</c:v>
                </c:pt>
                <c:pt idx="2753">
                  <c:v>1.007080078125E-3</c:v>
                </c:pt>
                <c:pt idx="2754">
                  <c:v>1.007080078125E-3</c:v>
                </c:pt>
                <c:pt idx="2755">
                  <c:v>1.0068416595458984E-3</c:v>
                </c:pt>
                <c:pt idx="2756">
                  <c:v>1.007080078125E-3</c:v>
                </c:pt>
                <c:pt idx="2757">
                  <c:v>1.0080337524414063E-3</c:v>
                </c:pt>
                <c:pt idx="2758">
                  <c:v>1.007080078125E-3</c:v>
                </c:pt>
                <c:pt idx="2759">
                  <c:v>1.0068416595458984E-3</c:v>
                </c:pt>
                <c:pt idx="2760">
                  <c:v>1.007080078125E-3</c:v>
                </c:pt>
                <c:pt idx="2761">
                  <c:v>1.007080078125E-3</c:v>
                </c:pt>
                <c:pt idx="2762">
                  <c:v>1.0068416595458984E-3</c:v>
                </c:pt>
                <c:pt idx="2763">
                  <c:v>1.007080078125E-3</c:v>
                </c:pt>
                <c:pt idx="2764">
                  <c:v>1.007080078125E-3</c:v>
                </c:pt>
                <c:pt idx="2765">
                  <c:v>1.0068416595458984E-3</c:v>
                </c:pt>
                <c:pt idx="2766">
                  <c:v>1.007080078125E-3</c:v>
                </c:pt>
                <c:pt idx="2767">
                  <c:v>1.007080078125E-3</c:v>
                </c:pt>
                <c:pt idx="2768">
                  <c:v>1.0068416595458984E-3</c:v>
                </c:pt>
                <c:pt idx="2769">
                  <c:v>1.0080337524414063E-3</c:v>
                </c:pt>
                <c:pt idx="2770">
                  <c:v>1.007080078125E-3</c:v>
                </c:pt>
                <c:pt idx="2771">
                  <c:v>1.0068416595458984E-3</c:v>
                </c:pt>
                <c:pt idx="2772">
                  <c:v>1.007080078125E-3</c:v>
                </c:pt>
                <c:pt idx="2773">
                  <c:v>1.007080078125E-3</c:v>
                </c:pt>
                <c:pt idx="2774">
                  <c:v>1.0068416595458984E-3</c:v>
                </c:pt>
                <c:pt idx="2775">
                  <c:v>1.007080078125E-3</c:v>
                </c:pt>
                <c:pt idx="2776">
                  <c:v>1.007080078125E-3</c:v>
                </c:pt>
                <c:pt idx="2777">
                  <c:v>1.0068416595458984E-3</c:v>
                </c:pt>
                <c:pt idx="2778">
                  <c:v>1.007080078125E-3</c:v>
                </c:pt>
                <c:pt idx="2779">
                  <c:v>1.007080078125E-3</c:v>
                </c:pt>
                <c:pt idx="2780">
                  <c:v>1.0068416595458984E-3</c:v>
                </c:pt>
                <c:pt idx="2781">
                  <c:v>1.007080078125E-3</c:v>
                </c:pt>
                <c:pt idx="2782">
                  <c:v>1.0080337524414063E-3</c:v>
                </c:pt>
                <c:pt idx="2783">
                  <c:v>1.007080078125E-3</c:v>
                </c:pt>
                <c:pt idx="2784">
                  <c:v>1.0068416595458984E-3</c:v>
                </c:pt>
                <c:pt idx="2785">
                  <c:v>1.007080078125E-3</c:v>
                </c:pt>
                <c:pt idx="2786">
                  <c:v>1.007080078125E-3</c:v>
                </c:pt>
                <c:pt idx="2787">
                  <c:v>1.0068416595458984E-3</c:v>
                </c:pt>
                <c:pt idx="2788">
                  <c:v>1.007080078125E-3</c:v>
                </c:pt>
                <c:pt idx="2789">
                  <c:v>1.007080078125E-3</c:v>
                </c:pt>
                <c:pt idx="2790">
                  <c:v>1.5105962753295898E-2</c:v>
                </c:pt>
                <c:pt idx="2791">
                  <c:v>1.0068416595458984E-3</c:v>
                </c:pt>
                <c:pt idx="2792">
                  <c:v>1.007080078125E-3</c:v>
                </c:pt>
                <c:pt idx="2793">
                  <c:v>1.0080337524414063E-3</c:v>
                </c:pt>
                <c:pt idx="2794">
                  <c:v>1.007080078125E-3</c:v>
                </c:pt>
                <c:pt idx="2795">
                  <c:v>1.0068416595458984E-3</c:v>
                </c:pt>
                <c:pt idx="2796">
                  <c:v>1.007080078125E-3</c:v>
                </c:pt>
                <c:pt idx="2797">
                  <c:v>1.007080078125E-3</c:v>
                </c:pt>
                <c:pt idx="2798">
                  <c:v>1.0068416595458984E-3</c:v>
                </c:pt>
                <c:pt idx="2799">
                  <c:v>1.007080078125E-3</c:v>
                </c:pt>
                <c:pt idx="2800">
                  <c:v>1.007080078125E-3</c:v>
                </c:pt>
                <c:pt idx="2801">
                  <c:v>1.0068416595458984E-3</c:v>
                </c:pt>
                <c:pt idx="2802">
                  <c:v>1.007080078125E-3</c:v>
                </c:pt>
                <c:pt idx="2803">
                  <c:v>1.007080078125E-3</c:v>
                </c:pt>
                <c:pt idx="2804">
                  <c:v>1.0068416595458984E-3</c:v>
                </c:pt>
                <c:pt idx="2805">
                  <c:v>1.0080337524414063E-3</c:v>
                </c:pt>
                <c:pt idx="2806">
                  <c:v>1.007080078125E-3</c:v>
                </c:pt>
                <c:pt idx="2807">
                  <c:v>1.0068416595458984E-3</c:v>
                </c:pt>
                <c:pt idx="2808">
                  <c:v>1.007080078125E-3</c:v>
                </c:pt>
                <c:pt idx="2809">
                  <c:v>1.007080078125E-3</c:v>
                </c:pt>
                <c:pt idx="2810">
                  <c:v>1.0068416595458984E-3</c:v>
                </c:pt>
                <c:pt idx="2811">
                  <c:v>1.007080078125E-3</c:v>
                </c:pt>
                <c:pt idx="2812">
                  <c:v>1.007080078125E-3</c:v>
                </c:pt>
                <c:pt idx="2813">
                  <c:v>1.0068416595458984E-3</c:v>
                </c:pt>
                <c:pt idx="2814">
                  <c:v>1.007080078125E-3</c:v>
                </c:pt>
                <c:pt idx="2815">
                  <c:v>1.007080078125E-3</c:v>
                </c:pt>
                <c:pt idx="2816">
                  <c:v>1.0068416595458984E-3</c:v>
                </c:pt>
                <c:pt idx="2817">
                  <c:v>1.007080078125E-3</c:v>
                </c:pt>
                <c:pt idx="2818">
                  <c:v>1.0080337524414063E-3</c:v>
                </c:pt>
                <c:pt idx="2819">
                  <c:v>1.007080078125E-3</c:v>
                </c:pt>
                <c:pt idx="2820">
                  <c:v>1.0068416595458984E-3</c:v>
                </c:pt>
                <c:pt idx="2821">
                  <c:v>1.007080078125E-3</c:v>
                </c:pt>
                <c:pt idx="2822">
                  <c:v>1.007080078125E-3</c:v>
                </c:pt>
                <c:pt idx="2823">
                  <c:v>1.0068416595458984E-3</c:v>
                </c:pt>
                <c:pt idx="2824">
                  <c:v>1.007080078125E-3</c:v>
                </c:pt>
                <c:pt idx="2825">
                  <c:v>1.007080078125E-3</c:v>
                </c:pt>
                <c:pt idx="2826">
                  <c:v>1.0068416595458984E-3</c:v>
                </c:pt>
                <c:pt idx="2827">
                  <c:v>1.007080078125E-3</c:v>
                </c:pt>
                <c:pt idx="2828">
                  <c:v>1.007080078125E-3</c:v>
                </c:pt>
                <c:pt idx="2829">
                  <c:v>1.0068416595458984E-3</c:v>
                </c:pt>
                <c:pt idx="2830">
                  <c:v>1.0080337524414063E-3</c:v>
                </c:pt>
                <c:pt idx="2831">
                  <c:v>1.007080078125E-3</c:v>
                </c:pt>
                <c:pt idx="2832">
                  <c:v>1.0068416595458984E-3</c:v>
                </c:pt>
                <c:pt idx="2833">
                  <c:v>1.007080078125E-3</c:v>
                </c:pt>
                <c:pt idx="2834">
                  <c:v>1.007080078125E-3</c:v>
                </c:pt>
                <c:pt idx="2835">
                  <c:v>1.0068416595458984E-3</c:v>
                </c:pt>
                <c:pt idx="2836">
                  <c:v>1.007080078125E-3</c:v>
                </c:pt>
                <c:pt idx="2837">
                  <c:v>1.007080078125E-3</c:v>
                </c:pt>
                <c:pt idx="2838">
                  <c:v>1.0068416595458984E-3</c:v>
                </c:pt>
                <c:pt idx="2839">
                  <c:v>1.007080078125E-3</c:v>
                </c:pt>
                <c:pt idx="2840">
                  <c:v>1.007080078125E-3</c:v>
                </c:pt>
                <c:pt idx="2841">
                  <c:v>1.0068416595458984E-3</c:v>
                </c:pt>
                <c:pt idx="2842">
                  <c:v>1.007080078125E-3</c:v>
                </c:pt>
                <c:pt idx="2843">
                  <c:v>1.0080337524414063E-3</c:v>
                </c:pt>
                <c:pt idx="2844">
                  <c:v>1.007080078125E-3</c:v>
                </c:pt>
                <c:pt idx="2845">
                  <c:v>1.0068416595458984E-3</c:v>
                </c:pt>
                <c:pt idx="2846">
                  <c:v>1.007080078125E-3</c:v>
                </c:pt>
                <c:pt idx="2847">
                  <c:v>1.007080078125E-3</c:v>
                </c:pt>
                <c:pt idx="2848">
                  <c:v>1.0068416595458984E-3</c:v>
                </c:pt>
                <c:pt idx="2849">
                  <c:v>1.007080078125E-3</c:v>
                </c:pt>
                <c:pt idx="2850">
                  <c:v>1.007080078125E-3</c:v>
                </c:pt>
                <c:pt idx="2851">
                  <c:v>1.0068416595458984E-3</c:v>
                </c:pt>
                <c:pt idx="2852">
                  <c:v>1.007080078125E-3</c:v>
                </c:pt>
                <c:pt idx="2853">
                  <c:v>1.007080078125E-3</c:v>
                </c:pt>
                <c:pt idx="2854">
                  <c:v>1.0068416595458984E-3</c:v>
                </c:pt>
                <c:pt idx="2855">
                  <c:v>1.0080337524414063E-3</c:v>
                </c:pt>
                <c:pt idx="2856">
                  <c:v>1.007080078125E-3</c:v>
                </c:pt>
                <c:pt idx="2857">
                  <c:v>1.0068416595458984E-3</c:v>
                </c:pt>
                <c:pt idx="2858">
                  <c:v>1.007080078125E-3</c:v>
                </c:pt>
                <c:pt idx="2859">
                  <c:v>1.007080078125E-3</c:v>
                </c:pt>
                <c:pt idx="2860">
                  <c:v>1.0068416595458984E-3</c:v>
                </c:pt>
                <c:pt idx="2861">
                  <c:v>1.007080078125E-3</c:v>
                </c:pt>
                <c:pt idx="2862">
                  <c:v>1.007080078125E-3</c:v>
                </c:pt>
                <c:pt idx="2863">
                  <c:v>1.0068416595458984E-3</c:v>
                </c:pt>
                <c:pt idx="2864">
                  <c:v>1.007080078125E-3</c:v>
                </c:pt>
                <c:pt idx="2865">
                  <c:v>4.0290355682373047E-3</c:v>
                </c:pt>
                <c:pt idx="2866">
                  <c:v>1.007080078125E-3</c:v>
                </c:pt>
                <c:pt idx="2867">
                  <c:v>1.0068416595458984E-3</c:v>
                </c:pt>
                <c:pt idx="2868">
                  <c:v>1.007080078125E-3</c:v>
                </c:pt>
                <c:pt idx="2869">
                  <c:v>1.007080078125E-3</c:v>
                </c:pt>
                <c:pt idx="2870">
                  <c:v>1.0068416595458984E-3</c:v>
                </c:pt>
                <c:pt idx="2871">
                  <c:v>1.007080078125E-3</c:v>
                </c:pt>
                <c:pt idx="2872">
                  <c:v>1.007080078125E-3</c:v>
                </c:pt>
                <c:pt idx="2873">
                  <c:v>1.0068416595458984E-3</c:v>
                </c:pt>
                <c:pt idx="2874">
                  <c:v>1.007080078125E-3</c:v>
                </c:pt>
                <c:pt idx="2875">
                  <c:v>1.007080078125E-3</c:v>
                </c:pt>
                <c:pt idx="2876">
                  <c:v>1.0068416595458984E-3</c:v>
                </c:pt>
                <c:pt idx="2877">
                  <c:v>1.0080337524414063E-3</c:v>
                </c:pt>
                <c:pt idx="2878">
                  <c:v>1.007080078125E-3</c:v>
                </c:pt>
                <c:pt idx="2879">
                  <c:v>1.0068416595458984E-3</c:v>
                </c:pt>
                <c:pt idx="2880">
                  <c:v>1.007080078125E-3</c:v>
                </c:pt>
                <c:pt idx="2881">
                  <c:v>1.007080078125E-3</c:v>
                </c:pt>
                <c:pt idx="2882">
                  <c:v>1.0068416595458984E-3</c:v>
                </c:pt>
                <c:pt idx="2883">
                  <c:v>1.007080078125E-3</c:v>
                </c:pt>
                <c:pt idx="2884">
                  <c:v>1.007080078125E-3</c:v>
                </c:pt>
                <c:pt idx="2885">
                  <c:v>1.0068416595458984E-3</c:v>
                </c:pt>
                <c:pt idx="2886">
                  <c:v>1.007080078125E-3</c:v>
                </c:pt>
                <c:pt idx="2887">
                  <c:v>1.007080078125E-3</c:v>
                </c:pt>
                <c:pt idx="2888">
                  <c:v>1.0068416595458984E-3</c:v>
                </c:pt>
                <c:pt idx="2889">
                  <c:v>1.007080078125E-3</c:v>
                </c:pt>
                <c:pt idx="2890">
                  <c:v>1.0080337524414063E-3</c:v>
                </c:pt>
                <c:pt idx="2891">
                  <c:v>1.007080078125E-3</c:v>
                </c:pt>
                <c:pt idx="2892">
                  <c:v>1.0068416595458984E-3</c:v>
                </c:pt>
                <c:pt idx="2893">
                  <c:v>1.007080078125E-3</c:v>
                </c:pt>
                <c:pt idx="2894">
                  <c:v>1.007080078125E-3</c:v>
                </c:pt>
                <c:pt idx="2895">
                  <c:v>1.0068416595458984E-3</c:v>
                </c:pt>
                <c:pt idx="2896">
                  <c:v>1.007080078125E-3</c:v>
                </c:pt>
                <c:pt idx="2897">
                  <c:v>1.007080078125E-3</c:v>
                </c:pt>
                <c:pt idx="2898">
                  <c:v>1.0068416595458984E-3</c:v>
                </c:pt>
                <c:pt idx="2899">
                  <c:v>1.007080078125E-3</c:v>
                </c:pt>
                <c:pt idx="2900">
                  <c:v>1.007080078125E-3</c:v>
                </c:pt>
                <c:pt idx="2901">
                  <c:v>1.0068416595458984E-3</c:v>
                </c:pt>
                <c:pt idx="2902">
                  <c:v>1.0080337524414063E-3</c:v>
                </c:pt>
                <c:pt idx="2903">
                  <c:v>1.007080078125E-3</c:v>
                </c:pt>
                <c:pt idx="2904">
                  <c:v>1.0068416595458984E-3</c:v>
                </c:pt>
                <c:pt idx="2905">
                  <c:v>1.007080078125E-3</c:v>
                </c:pt>
                <c:pt idx="2906">
                  <c:v>1.007080078125E-3</c:v>
                </c:pt>
                <c:pt idx="2907">
                  <c:v>1.0068416595458984E-3</c:v>
                </c:pt>
                <c:pt idx="2908">
                  <c:v>1.007080078125E-3</c:v>
                </c:pt>
                <c:pt idx="2909">
                  <c:v>1.007080078125E-3</c:v>
                </c:pt>
                <c:pt idx="2910">
                  <c:v>1.0068416595458984E-3</c:v>
                </c:pt>
                <c:pt idx="2911">
                  <c:v>1.007080078125E-3</c:v>
                </c:pt>
                <c:pt idx="2912">
                  <c:v>1.007080078125E-3</c:v>
                </c:pt>
                <c:pt idx="2913">
                  <c:v>1.0068416595458984E-3</c:v>
                </c:pt>
                <c:pt idx="2914">
                  <c:v>1.007080078125E-3</c:v>
                </c:pt>
                <c:pt idx="2915">
                  <c:v>1.0080337524414063E-3</c:v>
                </c:pt>
                <c:pt idx="2916">
                  <c:v>1.007080078125E-3</c:v>
                </c:pt>
                <c:pt idx="2917">
                  <c:v>1.0068416595458984E-3</c:v>
                </c:pt>
                <c:pt idx="2918">
                  <c:v>1.007080078125E-3</c:v>
                </c:pt>
                <c:pt idx="2919">
                  <c:v>1.007080078125E-3</c:v>
                </c:pt>
                <c:pt idx="2920">
                  <c:v>1.0068416595458984E-3</c:v>
                </c:pt>
                <c:pt idx="2921">
                  <c:v>1.007080078125E-3</c:v>
                </c:pt>
                <c:pt idx="2922">
                  <c:v>1.007080078125E-3</c:v>
                </c:pt>
                <c:pt idx="2923">
                  <c:v>1.0068416595458984E-3</c:v>
                </c:pt>
                <c:pt idx="2924">
                  <c:v>1.007080078125E-3</c:v>
                </c:pt>
                <c:pt idx="2925">
                  <c:v>1.007080078125E-3</c:v>
                </c:pt>
                <c:pt idx="2926">
                  <c:v>1.0068416595458984E-3</c:v>
                </c:pt>
                <c:pt idx="2927">
                  <c:v>1.0080337524414063E-3</c:v>
                </c:pt>
                <c:pt idx="2928">
                  <c:v>1.007080078125E-3</c:v>
                </c:pt>
                <c:pt idx="2929">
                  <c:v>1.0068416595458984E-3</c:v>
                </c:pt>
                <c:pt idx="2930">
                  <c:v>1.007080078125E-3</c:v>
                </c:pt>
                <c:pt idx="2931">
                  <c:v>1.007080078125E-3</c:v>
                </c:pt>
                <c:pt idx="2932">
                  <c:v>1.0068416595458984E-3</c:v>
                </c:pt>
                <c:pt idx="2933">
                  <c:v>1.007080078125E-3</c:v>
                </c:pt>
                <c:pt idx="2934">
                  <c:v>1.007080078125E-3</c:v>
                </c:pt>
                <c:pt idx="2935">
                  <c:v>1.0068416595458984E-3</c:v>
                </c:pt>
                <c:pt idx="2936">
                  <c:v>1.007080078125E-3</c:v>
                </c:pt>
                <c:pt idx="2937">
                  <c:v>1.007080078125E-3</c:v>
                </c:pt>
                <c:pt idx="2938">
                  <c:v>1.0068416595458984E-3</c:v>
                </c:pt>
                <c:pt idx="2939">
                  <c:v>1.007080078125E-3</c:v>
                </c:pt>
                <c:pt idx="2940">
                  <c:v>1.0080337524414063E-3</c:v>
                </c:pt>
                <c:pt idx="2941">
                  <c:v>1.007080078125E-3</c:v>
                </c:pt>
                <c:pt idx="2942">
                  <c:v>1.0068416595458984E-3</c:v>
                </c:pt>
                <c:pt idx="2943">
                  <c:v>1.007080078125E-3</c:v>
                </c:pt>
                <c:pt idx="2944">
                  <c:v>1.007080078125E-3</c:v>
                </c:pt>
                <c:pt idx="2945">
                  <c:v>1.0068416595458984E-3</c:v>
                </c:pt>
                <c:pt idx="2946">
                  <c:v>1.007080078125E-3</c:v>
                </c:pt>
                <c:pt idx="2947">
                  <c:v>1.007080078125E-3</c:v>
                </c:pt>
                <c:pt idx="2948">
                  <c:v>1.0068416595458984E-3</c:v>
                </c:pt>
                <c:pt idx="2949">
                  <c:v>1.007080078125E-3</c:v>
                </c:pt>
                <c:pt idx="2950">
                  <c:v>1.007080078125E-3</c:v>
                </c:pt>
                <c:pt idx="2951">
                  <c:v>1.0068416595458984E-3</c:v>
                </c:pt>
                <c:pt idx="2952">
                  <c:v>1.0080337524414063E-3</c:v>
                </c:pt>
                <c:pt idx="2953">
                  <c:v>1.007080078125E-3</c:v>
                </c:pt>
                <c:pt idx="2954">
                  <c:v>1.0068416595458984E-3</c:v>
                </c:pt>
                <c:pt idx="2955">
                  <c:v>1.007080078125E-3</c:v>
                </c:pt>
                <c:pt idx="2956">
                  <c:v>1.007080078125E-3</c:v>
                </c:pt>
                <c:pt idx="2957">
                  <c:v>1.0068416595458984E-3</c:v>
                </c:pt>
                <c:pt idx="2958">
                  <c:v>1.007080078125E-3</c:v>
                </c:pt>
                <c:pt idx="2959">
                  <c:v>1.007080078125E-3</c:v>
                </c:pt>
                <c:pt idx="2960">
                  <c:v>1.0068416595458984E-3</c:v>
                </c:pt>
                <c:pt idx="2961">
                  <c:v>2.3163080215454102E-2</c:v>
                </c:pt>
                <c:pt idx="2962">
                  <c:v>1.007080078125E-3</c:v>
                </c:pt>
                <c:pt idx="2963">
                  <c:v>1.0068416595458984E-3</c:v>
                </c:pt>
                <c:pt idx="2964">
                  <c:v>1.007080078125E-3</c:v>
                </c:pt>
                <c:pt idx="2965">
                  <c:v>1.007080078125E-3</c:v>
                </c:pt>
                <c:pt idx="2966">
                  <c:v>1.0068416595458984E-3</c:v>
                </c:pt>
                <c:pt idx="2967">
                  <c:v>1.007080078125E-3</c:v>
                </c:pt>
                <c:pt idx="2968">
                  <c:v>1.0080337524414063E-3</c:v>
                </c:pt>
                <c:pt idx="2969">
                  <c:v>1.007080078125E-3</c:v>
                </c:pt>
                <c:pt idx="2970">
                  <c:v>1.0068416595458984E-3</c:v>
                </c:pt>
                <c:pt idx="2971">
                  <c:v>1.007080078125E-3</c:v>
                </c:pt>
                <c:pt idx="2972">
                  <c:v>1.007080078125E-3</c:v>
                </c:pt>
                <c:pt idx="2973">
                  <c:v>1.0068416595458984E-3</c:v>
                </c:pt>
                <c:pt idx="2974">
                  <c:v>1.007080078125E-3</c:v>
                </c:pt>
                <c:pt idx="2975">
                  <c:v>1.0068416595458984E-3</c:v>
                </c:pt>
                <c:pt idx="2976">
                  <c:v>1.007080078125E-3</c:v>
                </c:pt>
                <c:pt idx="2977">
                  <c:v>1.007080078125E-3</c:v>
                </c:pt>
                <c:pt idx="2978">
                  <c:v>1.0068416595458984E-3</c:v>
                </c:pt>
                <c:pt idx="2979">
                  <c:v>1.007080078125E-3</c:v>
                </c:pt>
                <c:pt idx="2980">
                  <c:v>1.0080337524414063E-3</c:v>
                </c:pt>
                <c:pt idx="2981">
                  <c:v>1.007080078125E-3</c:v>
                </c:pt>
                <c:pt idx="2982">
                  <c:v>4.0278434753417969E-3</c:v>
                </c:pt>
                <c:pt idx="2983">
                  <c:v>1.007080078125E-3</c:v>
                </c:pt>
                <c:pt idx="2984">
                  <c:v>1.007080078125E-3</c:v>
                </c:pt>
                <c:pt idx="2985">
                  <c:v>1.0068416595458984E-3</c:v>
                </c:pt>
                <c:pt idx="2986">
                  <c:v>1.007080078125E-3</c:v>
                </c:pt>
                <c:pt idx="2987">
                  <c:v>1.007080078125E-3</c:v>
                </c:pt>
                <c:pt idx="2988">
                  <c:v>1.0068416595458984E-3</c:v>
                </c:pt>
                <c:pt idx="2989">
                  <c:v>1.007080078125E-3</c:v>
                </c:pt>
                <c:pt idx="2990">
                  <c:v>1.0080337524414063E-3</c:v>
                </c:pt>
                <c:pt idx="2991">
                  <c:v>1.007080078125E-3</c:v>
                </c:pt>
                <c:pt idx="2992">
                  <c:v>1.0068416595458984E-3</c:v>
                </c:pt>
                <c:pt idx="2993">
                  <c:v>1.007080078125E-3</c:v>
                </c:pt>
                <c:pt idx="2994">
                  <c:v>1.0068416595458984E-3</c:v>
                </c:pt>
                <c:pt idx="2995">
                  <c:v>1.007080078125E-3</c:v>
                </c:pt>
                <c:pt idx="2996">
                  <c:v>1.007080078125E-3</c:v>
                </c:pt>
                <c:pt idx="2997">
                  <c:v>1.0068416595458984E-3</c:v>
                </c:pt>
                <c:pt idx="2998">
                  <c:v>1.007080078125E-3</c:v>
                </c:pt>
                <c:pt idx="2999">
                  <c:v>1.007080078125E-3</c:v>
                </c:pt>
                <c:pt idx="3000">
                  <c:v>1.0068416595458984E-3</c:v>
                </c:pt>
                <c:pt idx="3001">
                  <c:v>1.007080078125E-3</c:v>
                </c:pt>
                <c:pt idx="3002">
                  <c:v>1.0080337524414063E-3</c:v>
                </c:pt>
                <c:pt idx="3003">
                  <c:v>1.007080078125E-3</c:v>
                </c:pt>
                <c:pt idx="3004">
                  <c:v>1.0068416595458984E-3</c:v>
                </c:pt>
                <c:pt idx="3005">
                  <c:v>1.007080078125E-3</c:v>
                </c:pt>
                <c:pt idx="3006">
                  <c:v>1.007080078125E-3</c:v>
                </c:pt>
                <c:pt idx="3007">
                  <c:v>1.0068416595458984E-3</c:v>
                </c:pt>
                <c:pt idx="3008">
                  <c:v>1.007080078125E-3</c:v>
                </c:pt>
                <c:pt idx="3009">
                  <c:v>1.007080078125E-3</c:v>
                </c:pt>
                <c:pt idx="3010">
                  <c:v>1.0068416595458984E-3</c:v>
                </c:pt>
                <c:pt idx="3011">
                  <c:v>1.007080078125E-3</c:v>
                </c:pt>
                <c:pt idx="3012">
                  <c:v>1.007080078125E-3</c:v>
                </c:pt>
                <c:pt idx="3013">
                  <c:v>1.0068416595458984E-3</c:v>
                </c:pt>
                <c:pt idx="3014">
                  <c:v>1.007080078125E-3</c:v>
                </c:pt>
                <c:pt idx="3015">
                  <c:v>1.0080337524414063E-3</c:v>
                </c:pt>
                <c:pt idx="3016">
                  <c:v>1.0068416595458984E-3</c:v>
                </c:pt>
                <c:pt idx="3017">
                  <c:v>1.007080078125E-3</c:v>
                </c:pt>
                <c:pt idx="3018">
                  <c:v>1.007080078125E-3</c:v>
                </c:pt>
                <c:pt idx="3019">
                  <c:v>1.0068416595458984E-3</c:v>
                </c:pt>
                <c:pt idx="3020">
                  <c:v>1.007080078125E-3</c:v>
                </c:pt>
                <c:pt idx="3021">
                  <c:v>1.007080078125E-3</c:v>
                </c:pt>
                <c:pt idx="3022">
                  <c:v>1.0068416595458984E-3</c:v>
                </c:pt>
                <c:pt idx="3023">
                  <c:v>1.007080078125E-3</c:v>
                </c:pt>
                <c:pt idx="3024">
                  <c:v>1.007080078125E-3</c:v>
                </c:pt>
                <c:pt idx="3025">
                  <c:v>1.0068416595458984E-3</c:v>
                </c:pt>
                <c:pt idx="3026">
                  <c:v>1.007080078125E-3</c:v>
                </c:pt>
                <c:pt idx="3027">
                  <c:v>1.0080337524414063E-3</c:v>
                </c:pt>
                <c:pt idx="3028">
                  <c:v>1.007080078125E-3</c:v>
                </c:pt>
                <c:pt idx="3029">
                  <c:v>1.0068416595458984E-3</c:v>
                </c:pt>
                <c:pt idx="3030">
                  <c:v>1.007080078125E-3</c:v>
                </c:pt>
                <c:pt idx="3031">
                  <c:v>1.007080078125E-3</c:v>
                </c:pt>
                <c:pt idx="3032">
                  <c:v>1.0068416595458984E-3</c:v>
                </c:pt>
                <c:pt idx="3033">
                  <c:v>1.007080078125E-3</c:v>
                </c:pt>
                <c:pt idx="3034">
                  <c:v>1.007080078125E-3</c:v>
                </c:pt>
                <c:pt idx="3035">
                  <c:v>1.0068416595458984E-3</c:v>
                </c:pt>
                <c:pt idx="3036">
                  <c:v>1.007080078125E-3</c:v>
                </c:pt>
                <c:pt idx="3037">
                  <c:v>1.007080078125E-3</c:v>
                </c:pt>
                <c:pt idx="3038">
                  <c:v>1.0068416595458984E-3</c:v>
                </c:pt>
                <c:pt idx="3039">
                  <c:v>1.007080078125E-3</c:v>
                </c:pt>
                <c:pt idx="3040">
                  <c:v>1.0080337524414063E-3</c:v>
                </c:pt>
                <c:pt idx="3041">
                  <c:v>1.0068416595458984E-3</c:v>
                </c:pt>
                <c:pt idx="3042">
                  <c:v>1.007080078125E-3</c:v>
                </c:pt>
                <c:pt idx="3043">
                  <c:v>1.007080078125E-3</c:v>
                </c:pt>
                <c:pt idx="3044">
                  <c:v>1.0068416595458984E-3</c:v>
                </c:pt>
                <c:pt idx="3045">
                  <c:v>1.007080078125E-3</c:v>
                </c:pt>
                <c:pt idx="3046">
                  <c:v>1.007080078125E-3</c:v>
                </c:pt>
                <c:pt idx="3047">
                  <c:v>1.0068416595458984E-3</c:v>
                </c:pt>
                <c:pt idx="3048">
                  <c:v>1.007080078125E-3</c:v>
                </c:pt>
                <c:pt idx="3049">
                  <c:v>1.007080078125E-3</c:v>
                </c:pt>
                <c:pt idx="3050">
                  <c:v>1.0068416595458984E-3</c:v>
                </c:pt>
                <c:pt idx="3051">
                  <c:v>1.007080078125E-3</c:v>
                </c:pt>
                <c:pt idx="3052">
                  <c:v>1.0080337524414063E-3</c:v>
                </c:pt>
                <c:pt idx="3053">
                  <c:v>1.007080078125E-3</c:v>
                </c:pt>
                <c:pt idx="3054">
                  <c:v>1.0068416595458984E-3</c:v>
                </c:pt>
                <c:pt idx="3055">
                  <c:v>1.007080078125E-3</c:v>
                </c:pt>
                <c:pt idx="3056">
                  <c:v>1.007080078125E-3</c:v>
                </c:pt>
                <c:pt idx="3057">
                  <c:v>1.0068416595458984E-3</c:v>
                </c:pt>
                <c:pt idx="3058">
                  <c:v>1.007080078125E-3</c:v>
                </c:pt>
                <c:pt idx="3059">
                  <c:v>1.007080078125E-3</c:v>
                </c:pt>
                <c:pt idx="3060">
                  <c:v>1.0068416595458984E-3</c:v>
                </c:pt>
                <c:pt idx="3061">
                  <c:v>1.007080078125E-3</c:v>
                </c:pt>
                <c:pt idx="3062">
                  <c:v>1.007080078125E-3</c:v>
                </c:pt>
                <c:pt idx="3063">
                  <c:v>1.0068416595458984E-3</c:v>
                </c:pt>
                <c:pt idx="3064">
                  <c:v>1.007080078125E-3</c:v>
                </c:pt>
                <c:pt idx="3065">
                  <c:v>1.0080337524414063E-3</c:v>
                </c:pt>
                <c:pt idx="3066">
                  <c:v>1.0068416595458984E-3</c:v>
                </c:pt>
                <c:pt idx="3067">
                  <c:v>1.007080078125E-3</c:v>
                </c:pt>
                <c:pt idx="3068">
                  <c:v>1.007080078125E-3</c:v>
                </c:pt>
                <c:pt idx="3069">
                  <c:v>1.0068416595458984E-3</c:v>
                </c:pt>
                <c:pt idx="3070">
                  <c:v>1.007080078125E-3</c:v>
                </c:pt>
                <c:pt idx="3071">
                  <c:v>1.007080078125E-3</c:v>
                </c:pt>
                <c:pt idx="3072">
                  <c:v>1.0068416595458984E-3</c:v>
                </c:pt>
                <c:pt idx="3073">
                  <c:v>1.007080078125E-3</c:v>
                </c:pt>
                <c:pt idx="3074">
                  <c:v>1.007080078125E-3</c:v>
                </c:pt>
                <c:pt idx="3075">
                  <c:v>1.0068416595458984E-3</c:v>
                </c:pt>
                <c:pt idx="3076">
                  <c:v>1.007080078125E-3</c:v>
                </c:pt>
                <c:pt idx="3077">
                  <c:v>1.0080337524414063E-3</c:v>
                </c:pt>
                <c:pt idx="3078">
                  <c:v>1.007080078125E-3</c:v>
                </c:pt>
                <c:pt idx="3079">
                  <c:v>1.0068416595458984E-3</c:v>
                </c:pt>
                <c:pt idx="3080">
                  <c:v>1.007080078125E-3</c:v>
                </c:pt>
                <c:pt idx="3081">
                  <c:v>1.007080078125E-3</c:v>
                </c:pt>
                <c:pt idx="3082">
                  <c:v>1.0068416595458984E-3</c:v>
                </c:pt>
                <c:pt idx="3083">
                  <c:v>1.007080078125E-3</c:v>
                </c:pt>
                <c:pt idx="3084">
                  <c:v>1.007080078125E-3</c:v>
                </c:pt>
                <c:pt idx="3085">
                  <c:v>1.0068416595458984E-3</c:v>
                </c:pt>
                <c:pt idx="3086">
                  <c:v>1.007080078125E-3</c:v>
                </c:pt>
                <c:pt idx="3087">
                  <c:v>1.007080078125E-3</c:v>
                </c:pt>
                <c:pt idx="3088">
                  <c:v>1.0068416595458984E-3</c:v>
                </c:pt>
                <c:pt idx="3089">
                  <c:v>1.007080078125E-3</c:v>
                </c:pt>
                <c:pt idx="3090">
                  <c:v>1.0080337524414063E-3</c:v>
                </c:pt>
                <c:pt idx="3091">
                  <c:v>1.0068416595458984E-3</c:v>
                </c:pt>
                <c:pt idx="3092">
                  <c:v>1.007080078125E-3</c:v>
                </c:pt>
                <c:pt idx="3093">
                  <c:v>1.007080078125E-3</c:v>
                </c:pt>
                <c:pt idx="3094">
                  <c:v>1.0068416595458984E-3</c:v>
                </c:pt>
                <c:pt idx="3095">
                  <c:v>1.007080078125E-3</c:v>
                </c:pt>
                <c:pt idx="3096">
                  <c:v>1.007080078125E-3</c:v>
                </c:pt>
                <c:pt idx="3097">
                  <c:v>1.0068416595458984E-3</c:v>
                </c:pt>
                <c:pt idx="3098">
                  <c:v>1.007080078125E-3</c:v>
                </c:pt>
                <c:pt idx="3099">
                  <c:v>1.007080078125E-3</c:v>
                </c:pt>
                <c:pt idx="3100">
                  <c:v>1.0068416595458984E-3</c:v>
                </c:pt>
                <c:pt idx="3101">
                  <c:v>1.007080078125E-3</c:v>
                </c:pt>
                <c:pt idx="3102">
                  <c:v>1.0080337524414063E-3</c:v>
                </c:pt>
                <c:pt idx="3103">
                  <c:v>1.007080078125E-3</c:v>
                </c:pt>
                <c:pt idx="3104">
                  <c:v>1.0068416595458984E-3</c:v>
                </c:pt>
                <c:pt idx="3105">
                  <c:v>1.007080078125E-3</c:v>
                </c:pt>
                <c:pt idx="3106">
                  <c:v>1.007080078125E-3</c:v>
                </c:pt>
                <c:pt idx="3107">
                  <c:v>1.0068416595458984E-3</c:v>
                </c:pt>
                <c:pt idx="3108">
                  <c:v>1.007080078125E-3</c:v>
                </c:pt>
                <c:pt idx="3109">
                  <c:v>1.007080078125E-3</c:v>
                </c:pt>
                <c:pt idx="3110">
                  <c:v>1.0068416595458984E-3</c:v>
                </c:pt>
                <c:pt idx="3111">
                  <c:v>1.007080078125E-3</c:v>
                </c:pt>
                <c:pt idx="3112">
                  <c:v>1.007080078125E-3</c:v>
                </c:pt>
                <c:pt idx="3113">
                  <c:v>1.0068416595458984E-3</c:v>
                </c:pt>
                <c:pt idx="3114">
                  <c:v>1.007080078125E-3</c:v>
                </c:pt>
                <c:pt idx="3115">
                  <c:v>1.0080337524414063E-3</c:v>
                </c:pt>
                <c:pt idx="3116">
                  <c:v>1.0068416595458984E-3</c:v>
                </c:pt>
                <c:pt idx="3117">
                  <c:v>1.007080078125E-3</c:v>
                </c:pt>
                <c:pt idx="3118">
                  <c:v>1.007080078125E-3</c:v>
                </c:pt>
                <c:pt idx="3119">
                  <c:v>1.0068416595458984E-3</c:v>
                </c:pt>
                <c:pt idx="3120">
                  <c:v>1.007080078125E-3</c:v>
                </c:pt>
                <c:pt idx="3121">
                  <c:v>1.007080078125E-3</c:v>
                </c:pt>
                <c:pt idx="3122">
                  <c:v>1.0068416595458984E-3</c:v>
                </c:pt>
                <c:pt idx="3123">
                  <c:v>1.007080078125E-3</c:v>
                </c:pt>
                <c:pt idx="3124">
                  <c:v>1.007080078125E-3</c:v>
                </c:pt>
                <c:pt idx="3125">
                  <c:v>1.0068416595458984E-3</c:v>
                </c:pt>
                <c:pt idx="3126">
                  <c:v>1.007080078125E-3</c:v>
                </c:pt>
                <c:pt idx="3127">
                  <c:v>1.0080337524414063E-3</c:v>
                </c:pt>
                <c:pt idx="3128">
                  <c:v>1.007080078125E-3</c:v>
                </c:pt>
                <c:pt idx="3129">
                  <c:v>1.0068416595458984E-3</c:v>
                </c:pt>
                <c:pt idx="3130">
                  <c:v>1.007080078125E-3</c:v>
                </c:pt>
                <c:pt idx="3131">
                  <c:v>1.007080078125E-3</c:v>
                </c:pt>
                <c:pt idx="3132">
                  <c:v>1.0068416595458984E-3</c:v>
                </c:pt>
                <c:pt idx="3133">
                  <c:v>1.007080078125E-3</c:v>
                </c:pt>
                <c:pt idx="3134">
                  <c:v>1.007080078125E-3</c:v>
                </c:pt>
                <c:pt idx="3135">
                  <c:v>1.0068416595458984E-3</c:v>
                </c:pt>
                <c:pt idx="3136">
                  <c:v>1.007080078125E-3</c:v>
                </c:pt>
                <c:pt idx="3137">
                  <c:v>1.007080078125E-3</c:v>
                </c:pt>
                <c:pt idx="3138">
                  <c:v>1.0068416595458984E-3</c:v>
                </c:pt>
                <c:pt idx="3139">
                  <c:v>1.007080078125E-3</c:v>
                </c:pt>
                <c:pt idx="3140">
                  <c:v>1.0080337524414063E-3</c:v>
                </c:pt>
                <c:pt idx="3141">
                  <c:v>1.0068416595458984E-3</c:v>
                </c:pt>
                <c:pt idx="3142">
                  <c:v>1.007080078125E-3</c:v>
                </c:pt>
                <c:pt idx="3143">
                  <c:v>1.007080078125E-3</c:v>
                </c:pt>
                <c:pt idx="3144">
                  <c:v>1.0068416595458984E-3</c:v>
                </c:pt>
                <c:pt idx="3145">
                  <c:v>1.007080078125E-3</c:v>
                </c:pt>
                <c:pt idx="3146">
                  <c:v>1.007080078125E-3</c:v>
                </c:pt>
                <c:pt idx="3147">
                  <c:v>1.0068416595458984E-3</c:v>
                </c:pt>
                <c:pt idx="3148">
                  <c:v>1.007080078125E-3</c:v>
                </c:pt>
                <c:pt idx="3149">
                  <c:v>1.007080078125E-3</c:v>
                </c:pt>
                <c:pt idx="3150">
                  <c:v>1.0068416595458984E-3</c:v>
                </c:pt>
                <c:pt idx="3151">
                  <c:v>1.007080078125E-3</c:v>
                </c:pt>
                <c:pt idx="3152">
                  <c:v>1.0080337524414063E-3</c:v>
                </c:pt>
                <c:pt idx="3153">
                  <c:v>1.007080078125E-3</c:v>
                </c:pt>
                <c:pt idx="3154">
                  <c:v>1.0068416595458984E-3</c:v>
                </c:pt>
                <c:pt idx="3155">
                  <c:v>1.007080078125E-3</c:v>
                </c:pt>
                <c:pt idx="3156">
                  <c:v>1.007080078125E-3</c:v>
                </c:pt>
                <c:pt idx="3157">
                  <c:v>1.0068416595458984E-3</c:v>
                </c:pt>
                <c:pt idx="3158">
                  <c:v>1.007080078125E-3</c:v>
                </c:pt>
                <c:pt idx="3159">
                  <c:v>1.007080078125E-3</c:v>
                </c:pt>
                <c:pt idx="3160">
                  <c:v>1.0068416595458984E-3</c:v>
                </c:pt>
                <c:pt idx="3161">
                  <c:v>1.007080078125E-3</c:v>
                </c:pt>
                <c:pt idx="3162">
                  <c:v>1.007080078125E-3</c:v>
                </c:pt>
                <c:pt idx="3163">
                  <c:v>1.0068416595458984E-3</c:v>
                </c:pt>
                <c:pt idx="3164">
                  <c:v>1.007080078125E-3</c:v>
                </c:pt>
                <c:pt idx="3165">
                  <c:v>1.0080337524414063E-3</c:v>
                </c:pt>
                <c:pt idx="3166">
                  <c:v>1.0068416595458984E-3</c:v>
                </c:pt>
                <c:pt idx="3167">
                  <c:v>1.007080078125E-3</c:v>
                </c:pt>
                <c:pt idx="3168">
                  <c:v>1.007080078125E-3</c:v>
                </c:pt>
                <c:pt idx="3169">
                  <c:v>1.0068416595458984E-3</c:v>
                </c:pt>
                <c:pt idx="3170">
                  <c:v>1.007080078125E-3</c:v>
                </c:pt>
                <c:pt idx="3171">
                  <c:v>1.007080078125E-3</c:v>
                </c:pt>
                <c:pt idx="3172">
                  <c:v>1.0068416595458984E-3</c:v>
                </c:pt>
                <c:pt idx="3173">
                  <c:v>1.007080078125E-3</c:v>
                </c:pt>
                <c:pt idx="3174">
                  <c:v>1.007080078125E-3</c:v>
                </c:pt>
                <c:pt idx="3175">
                  <c:v>1.0068416595458984E-3</c:v>
                </c:pt>
                <c:pt idx="3176">
                  <c:v>1.007080078125E-3</c:v>
                </c:pt>
                <c:pt idx="3177">
                  <c:v>1.0080337524414063E-3</c:v>
                </c:pt>
                <c:pt idx="3178">
                  <c:v>1.007080078125E-3</c:v>
                </c:pt>
                <c:pt idx="3179">
                  <c:v>1.0068416595458984E-3</c:v>
                </c:pt>
                <c:pt idx="3180">
                  <c:v>1.007080078125E-3</c:v>
                </c:pt>
                <c:pt idx="3181">
                  <c:v>1.007080078125E-3</c:v>
                </c:pt>
                <c:pt idx="3182">
                  <c:v>1.0068416595458984E-3</c:v>
                </c:pt>
                <c:pt idx="3183">
                  <c:v>1.007080078125E-3</c:v>
                </c:pt>
                <c:pt idx="3184">
                  <c:v>1.007080078125E-3</c:v>
                </c:pt>
                <c:pt idx="3185">
                  <c:v>1.0068416595458984E-3</c:v>
                </c:pt>
                <c:pt idx="3186">
                  <c:v>1.007080078125E-3</c:v>
                </c:pt>
                <c:pt idx="3187">
                  <c:v>1.007080078125E-3</c:v>
                </c:pt>
                <c:pt idx="3188">
                  <c:v>1.0068416595458984E-3</c:v>
                </c:pt>
                <c:pt idx="3189">
                  <c:v>1.007080078125E-3</c:v>
                </c:pt>
                <c:pt idx="3190">
                  <c:v>1.0080337524414063E-3</c:v>
                </c:pt>
                <c:pt idx="3191">
                  <c:v>1.0068416595458984E-3</c:v>
                </c:pt>
                <c:pt idx="3192">
                  <c:v>1.007080078125E-3</c:v>
                </c:pt>
                <c:pt idx="3193">
                  <c:v>1.007080078125E-3</c:v>
                </c:pt>
                <c:pt idx="3194">
                  <c:v>1.0068416595458984E-3</c:v>
                </c:pt>
                <c:pt idx="3195">
                  <c:v>1.007080078125E-3</c:v>
                </c:pt>
                <c:pt idx="3196">
                  <c:v>1.007080078125E-3</c:v>
                </c:pt>
                <c:pt idx="3197">
                  <c:v>1.0068416595458984E-3</c:v>
                </c:pt>
                <c:pt idx="3198">
                  <c:v>1.007080078125E-3</c:v>
                </c:pt>
                <c:pt idx="3199">
                  <c:v>1.007080078125E-3</c:v>
                </c:pt>
                <c:pt idx="3200">
                  <c:v>1.0068416595458984E-3</c:v>
                </c:pt>
                <c:pt idx="3201">
                  <c:v>1.007080078125E-3</c:v>
                </c:pt>
                <c:pt idx="3202">
                  <c:v>1.0080337524414063E-3</c:v>
                </c:pt>
                <c:pt idx="3203">
                  <c:v>1.007080078125E-3</c:v>
                </c:pt>
                <c:pt idx="3204">
                  <c:v>1.0068416595458984E-3</c:v>
                </c:pt>
                <c:pt idx="3205">
                  <c:v>1.007080078125E-3</c:v>
                </c:pt>
                <c:pt idx="3206">
                  <c:v>1.007080078125E-3</c:v>
                </c:pt>
                <c:pt idx="3207">
                  <c:v>1.0068416595458984E-3</c:v>
                </c:pt>
                <c:pt idx="3208">
                  <c:v>1.007080078125E-3</c:v>
                </c:pt>
                <c:pt idx="3209">
                  <c:v>1.007080078125E-3</c:v>
                </c:pt>
                <c:pt idx="3210">
                  <c:v>1.0068416595458984E-3</c:v>
                </c:pt>
                <c:pt idx="3211">
                  <c:v>1.007080078125E-3</c:v>
                </c:pt>
                <c:pt idx="3212">
                  <c:v>1.007080078125E-3</c:v>
                </c:pt>
                <c:pt idx="3213">
                  <c:v>1.0068416595458984E-3</c:v>
                </c:pt>
                <c:pt idx="3214">
                  <c:v>1.007080078125E-3</c:v>
                </c:pt>
                <c:pt idx="3215">
                  <c:v>1.0080337524414063E-3</c:v>
                </c:pt>
                <c:pt idx="3216">
                  <c:v>1.0068416595458984E-3</c:v>
                </c:pt>
                <c:pt idx="3217">
                  <c:v>1.007080078125E-3</c:v>
                </c:pt>
                <c:pt idx="3218">
                  <c:v>1.007080078125E-3</c:v>
                </c:pt>
                <c:pt idx="3219">
                  <c:v>1.0068416595458984E-3</c:v>
                </c:pt>
                <c:pt idx="3220">
                  <c:v>1.007080078125E-3</c:v>
                </c:pt>
                <c:pt idx="3221">
                  <c:v>1.007080078125E-3</c:v>
                </c:pt>
                <c:pt idx="3222">
                  <c:v>1.0068416595458984E-3</c:v>
                </c:pt>
                <c:pt idx="3223">
                  <c:v>1.007080078125E-3</c:v>
                </c:pt>
                <c:pt idx="3224">
                  <c:v>6.0429573059082031E-3</c:v>
                </c:pt>
                <c:pt idx="3225">
                  <c:v>1.007080078125E-3</c:v>
                </c:pt>
                <c:pt idx="3226">
                  <c:v>1.007080078125E-3</c:v>
                </c:pt>
                <c:pt idx="3227">
                  <c:v>1.0068416595458984E-3</c:v>
                </c:pt>
                <c:pt idx="3228">
                  <c:v>1.007080078125E-3</c:v>
                </c:pt>
                <c:pt idx="3229">
                  <c:v>1.007080078125E-3</c:v>
                </c:pt>
                <c:pt idx="3230">
                  <c:v>1.0068416595458984E-3</c:v>
                </c:pt>
                <c:pt idx="3231">
                  <c:v>1.007080078125E-3</c:v>
                </c:pt>
                <c:pt idx="3232">
                  <c:v>1.007080078125E-3</c:v>
                </c:pt>
                <c:pt idx="3233">
                  <c:v>1.0068416595458984E-3</c:v>
                </c:pt>
                <c:pt idx="3234">
                  <c:v>1.0080337524414063E-3</c:v>
                </c:pt>
                <c:pt idx="3235">
                  <c:v>1.007080078125E-3</c:v>
                </c:pt>
                <c:pt idx="3236">
                  <c:v>1.0068416595458984E-3</c:v>
                </c:pt>
                <c:pt idx="3237">
                  <c:v>1.007080078125E-3</c:v>
                </c:pt>
                <c:pt idx="3238">
                  <c:v>1.007080078125E-3</c:v>
                </c:pt>
                <c:pt idx="3239">
                  <c:v>1.0068416595458984E-3</c:v>
                </c:pt>
                <c:pt idx="3240">
                  <c:v>1.007080078125E-3</c:v>
                </c:pt>
                <c:pt idx="3241">
                  <c:v>1.007080078125E-3</c:v>
                </c:pt>
                <c:pt idx="3242">
                  <c:v>1.0068416595458984E-3</c:v>
                </c:pt>
                <c:pt idx="3243">
                  <c:v>1.007080078125E-3</c:v>
                </c:pt>
                <c:pt idx="3244">
                  <c:v>1.007080078125E-3</c:v>
                </c:pt>
                <c:pt idx="3245">
                  <c:v>1.0068416595458984E-3</c:v>
                </c:pt>
                <c:pt idx="3246">
                  <c:v>1.007080078125E-3</c:v>
                </c:pt>
                <c:pt idx="3247">
                  <c:v>1.0080337524414063E-3</c:v>
                </c:pt>
                <c:pt idx="3248">
                  <c:v>1.007080078125E-3</c:v>
                </c:pt>
                <c:pt idx="3249">
                  <c:v>1.0068416595458984E-3</c:v>
                </c:pt>
                <c:pt idx="3250">
                  <c:v>1.007080078125E-3</c:v>
                </c:pt>
                <c:pt idx="3251">
                  <c:v>1.007080078125E-3</c:v>
                </c:pt>
                <c:pt idx="3252">
                  <c:v>1.0068416595458984E-3</c:v>
                </c:pt>
                <c:pt idx="3253">
                  <c:v>1.007080078125E-3</c:v>
                </c:pt>
                <c:pt idx="3254">
                  <c:v>1.007080078125E-3</c:v>
                </c:pt>
                <c:pt idx="3255">
                  <c:v>1.0068416595458984E-3</c:v>
                </c:pt>
                <c:pt idx="3256">
                  <c:v>1.007080078125E-3</c:v>
                </c:pt>
                <c:pt idx="3257">
                  <c:v>1.007080078125E-3</c:v>
                </c:pt>
                <c:pt idx="3258">
                  <c:v>1.0068416595458984E-3</c:v>
                </c:pt>
                <c:pt idx="3259">
                  <c:v>1.0080337524414063E-3</c:v>
                </c:pt>
                <c:pt idx="3260">
                  <c:v>1.007080078125E-3</c:v>
                </c:pt>
                <c:pt idx="3261">
                  <c:v>1.0068416595458984E-3</c:v>
                </c:pt>
                <c:pt idx="3262">
                  <c:v>1.007080078125E-3</c:v>
                </c:pt>
                <c:pt idx="3263">
                  <c:v>1.007080078125E-3</c:v>
                </c:pt>
                <c:pt idx="3264">
                  <c:v>1.0068416595458984E-3</c:v>
                </c:pt>
                <c:pt idx="3265">
                  <c:v>1.007080078125E-3</c:v>
                </c:pt>
                <c:pt idx="3266">
                  <c:v>1.007080078125E-3</c:v>
                </c:pt>
                <c:pt idx="3267">
                  <c:v>1.0068416595458984E-3</c:v>
                </c:pt>
                <c:pt idx="3268">
                  <c:v>1.007080078125E-3</c:v>
                </c:pt>
                <c:pt idx="3269">
                  <c:v>1.007080078125E-3</c:v>
                </c:pt>
                <c:pt idx="3270">
                  <c:v>1.0068416595458984E-3</c:v>
                </c:pt>
                <c:pt idx="3271">
                  <c:v>1.007080078125E-3</c:v>
                </c:pt>
                <c:pt idx="3272">
                  <c:v>1.0080337524414063E-3</c:v>
                </c:pt>
                <c:pt idx="3273">
                  <c:v>1.007080078125E-3</c:v>
                </c:pt>
                <c:pt idx="3274">
                  <c:v>1.0068416595458984E-3</c:v>
                </c:pt>
                <c:pt idx="3275">
                  <c:v>1.007080078125E-3</c:v>
                </c:pt>
                <c:pt idx="3276">
                  <c:v>1.007080078125E-3</c:v>
                </c:pt>
                <c:pt idx="3277">
                  <c:v>1.0068416595458984E-3</c:v>
                </c:pt>
                <c:pt idx="3278">
                  <c:v>1.007080078125E-3</c:v>
                </c:pt>
                <c:pt idx="3279">
                  <c:v>1.007080078125E-3</c:v>
                </c:pt>
                <c:pt idx="3280">
                  <c:v>1.0068416595458984E-3</c:v>
                </c:pt>
                <c:pt idx="3281">
                  <c:v>1.007080078125E-3</c:v>
                </c:pt>
                <c:pt idx="3282">
                  <c:v>1.007080078125E-3</c:v>
                </c:pt>
                <c:pt idx="3283">
                  <c:v>1.0068416595458984E-3</c:v>
                </c:pt>
                <c:pt idx="3284">
                  <c:v>1.0080337524414063E-3</c:v>
                </c:pt>
                <c:pt idx="3285">
                  <c:v>1.007080078125E-3</c:v>
                </c:pt>
                <c:pt idx="3286">
                  <c:v>1.0068416595458984E-3</c:v>
                </c:pt>
                <c:pt idx="3287">
                  <c:v>1.007080078125E-3</c:v>
                </c:pt>
                <c:pt idx="3288">
                  <c:v>1.007080078125E-3</c:v>
                </c:pt>
                <c:pt idx="3289">
                  <c:v>1.0068416595458984E-3</c:v>
                </c:pt>
                <c:pt idx="3290">
                  <c:v>1.007080078125E-3</c:v>
                </c:pt>
                <c:pt idx="3291">
                  <c:v>1.007080078125E-3</c:v>
                </c:pt>
                <c:pt idx="3292">
                  <c:v>1.0068416595458984E-3</c:v>
                </c:pt>
                <c:pt idx="3293">
                  <c:v>1.007080078125E-3</c:v>
                </c:pt>
                <c:pt idx="3294">
                  <c:v>1.007080078125E-3</c:v>
                </c:pt>
                <c:pt idx="3295">
                  <c:v>1.0068416595458984E-3</c:v>
                </c:pt>
                <c:pt idx="3296">
                  <c:v>1.007080078125E-3</c:v>
                </c:pt>
                <c:pt idx="3297">
                  <c:v>1.0080337524414063E-3</c:v>
                </c:pt>
                <c:pt idx="3298">
                  <c:v>1.007080078125E-3</c:v>
                </c:pt>
                <c:pt idx="3299">
                  <c:v>1.0068416595458984E-3</c:v>
                </c:pt>
                <c:pt idx="3300">
                  <c:v>1.007080078125E-3</c:v>
                </c:pt>
                <c:pt idx="3301">
                  <c:v>1.007080078125E-3</c:v>
                </c:pt>
                <c:pt idx="3302">
                  <c:v>1.0068416595458984E-3</c:v>
                </c:pt>
                <c:pt idx="3303">
                  <c:v>1.007080078125E-3</c:v>
                </c:pt>
                <c:pt idx="3304">
                  <c:v>1.007080078125E-3</c:v>
                </c:pt>
                <c:pt idx="3305">
                  <c:v>1.0068416595458984E-3</c:v>
                </c:pt>
                <c:pt idx="3306">
                  <c:v>1.007080078125E-3</c:v>
                </c:pt>
                <c:pt idx="3307">
                  <c:v>1.007080078125E-3</c:v>
                </c:pt>
                <c:pt idx="3308">
                  <c:v>1.0068416595458984E-3</c:v>
                </c:pt>
                <c:pt idx="3309">
                  <c:v>1.0080337524414063E-3</c:v>
                </c:pt>
                <c:pt idx="3310">
                  <c:v>1.007080078125E-3</c:v>
                </c:pt>
                <c:pt idx="3311">
                  <c:v>1.0068416595458984E-3</c:v>
                </c:pt>
                <c:pt idx="3312">
                  <c:v>1.007080078125E-3</c:v>
                </c:pt>
                <c:pt idx="3313">
                  <c:v>1.007080078125E-3</c:v>
                </c:pt>
                <c:pt idx="3314">
                  <c:v>1.0068416595458984E-3</c:v>
                </c:pt>
                <c:pt idx="3315">
                  <c:v>1.007080078125E-3</c:v>
                </c:pt>
                <c:pt idx="3316">
                  <c:v>1.007080078125E-3</c:v>
                </c:pt>
                <c:pt idx="3317">
                  <c:v>1.0068416595458984E-3</c:v>
                </c:pt>
                <c:pt idx="3318">
                  <c:v>1.007080078125E-3</c:v>
                </c:pt>
                <c:pt idx="3319">
                  <c:v>1.007080078125E-3</c:v>
                </c:pt>
                <c:pt idx="3320">
                  <c:v>1.0068416595458984E-3</c:v>
                </c:pt>
                <c:pt idx="3321">
                  <c:v>1.007080078125E-3</c:v>
                </c:pt>
                <c:pt idx="3322">
                  <c:v>1.0080337524414063E-3</c:v>
                </c:pt>
                <c:pt idx="3323">
                  <c:v>1.007080078125E-3</c:v>
                </c:pt>
                <c:pt idx="3324">
                  <c:v>1.0068416595458984E-3</c:v>
                </c:pt>
                <c:pt idx="3325">
                  <c:v>1.007080078125E-3</c:v>
                </c:pt>
                <c:pt idx="3326">
                  <c:v>1.007080078125E-3</c:v>
                </c:pt>
                <c:pt idx="3327">
                  <c:v>1.0068416595458984E-3</c:v>
                </c:pt>
                <c:pt idx="3328">
                  <c:v>1.007080078125E-3</c:v>
                </c:pt>
                <c:pt idx="3329">
                  <c:v>1.007080078125E-3</c:v>
                </c:pt>
                <c:pt idx="3330">
                  <c:v>1.0068416595458984E-3</c:v>
                </c:pt>
                <c:pt idx="3331">
                  <c:v>1.007080078125E-3</c:v>
                </c:pt>
                <c:pt idx="3332">
                  <c:v>1.007080078125E-3</c:v>
                </c:pt>
                <c:pt idx="3333">
                  <c:v>1.0068416595458984E-3</c:v>
                </c:pt>
                <c:pt idx="3334">
                  <c:v>1.0080337524414063E-3</c:v>
                </c:pt>
                <c:pt idx="3335">
                  <c:v>1.007080078125E-3</c:v>
                </c:pt>
                <c:pt idx="3336">
                  <c:v>1.0068416595458984E-3</c:v>
                </c:pt>
                <c:pt idx="3337">
                  <c:v>1.007080078125E-3</c:v>
                </c:pt>
                <c:pt idx="3338">
                  <c:v>1.007080078125E-3</c:v>
                </c:pt>
                <c:pt idx="3339">
                  <c:v>1.0068416595458984E-3</c:v>
                </c:pt>
                <c:pt idx="3340">
                  <c:v>1.007080078125E-3</c:v>
                </c:pt>
                <c:pt idx="3341">
                  <c:v>1.007080078125E-3</c:v>
                </c:pt>
                <c:pt idx="3342">
                  <c:v>1.0068416595458984E-3</c:v>
                </c:pt>
                <c:pt idx="3343">
                  <c:v>1.007080078125E-3</c:v>
                </c:pt>
                <c:pt idx="3344">
                  <c:v>1.007080078125E-3</c:v>
                </c:pt>
                <c:pt idx="3345">
                  <c:v>1.0068416595458984E-3</c:v>
                </c:pt>
                <c:pt idx="3346">
                  <c:v>1.007080078125E-3</c:v>
                </c:pt>
                <c:pt idx="3347">
                  <c:v>1.0080337524414063E-3</c:v>
                </c:pt>
                <c:pt idx="3348">
                  <c:v>1.007080078125E-3</c:v>
                </c:pt>
                <c:pt idx="3349">
                  <c:v>1.0068416595458984E-3</c:v>
                </c:pt>
                <c:pt idx="3350">
                  <c:v>1.007080078125E-3</c:v>
                </c:pt>
                <c:pt idx="3351">
                  <c:v>6.0420036315917969E-3</c:v>
                </c:pt>
                <c:pt idx="3352">
                  <c:v>1.007080078125E-3</c:v>
                </c:pt>
                <c:pt idx="3353">
                  <c:v>1.0068416595458984E-3</c:v>
                </c:pt>
                <c:pt idx="3354">
                  <c:v>1.0080337524414063E-3</c:v>
                </c:pt>
                <c:pt idx="3355">
                  <c:v>1.007080078125E-3</c:v>
                </c:pt>
                <c:pt idx="3356">
                  <c:v>1.0068416595458984E-3</c:v>
                </c:pt>
                <c:pt idx="3357">
                  <c:v>1.007080078125E-3</c:v>
                </c:pt>
                <c:pt idx="3358">
                  <c:v>1.007080078125E-3</c:v>
                </c:pt>
                <c:pt idx="3359">
                  <c:v>1.0068416595458984E-3</c:v>
                </c:pt>
                <c:pt idx="3360">
                  <c:v>1.007080078125E-3</c:v>
                </c:pt>
                <c:pt idx="3361">
                  <c:v>1.007080078125E-3</c:v>
                </c:pt>
                <c:pt idx="3362">
                  <c:v>1.0068416595458984E-3</c:v>
                </c:pt>
                <c:pt idx="3363">
                  <c:v>1.007080078125E-3</c:v>
                </c:pt>
                <c:pt idx="3364">
                  <c:v>1.007080078125E-3</c:v>
                </c:pt>
                <c:pt idx="3365">
                  <c:v>1.0068416595458984E-3</c:v>
                </c:pt>
                <c:pt idx="3366">
                  <c:v>1.007080078125E-3</c:v>
                </c:pt>
                <c:pt idx="3367">
                  <c:v>1.0080337524414063E-3</c:v>
                </c:pt>
                <c:pt idx="3368">
                  <c:v>1.007080078125E-3</c:v>
                </c:pt>
                <c:pt idx="3369">
                  <c:v>1.0068416595458984E-3</c:v>
                </c:pt>
                <c:pt idx="3370">
                  <c:v>1.007080078125E-3</c:v>
                </c:pt>
                <c:pt idx="3371">
                  <c:v>1.007080078125E-3</c:v>
                </c:pt>
                <c:pt idx="3372">
                  <c:v>1.0068416595458984E-3</c:v>
                </c:pt>
                <c:pt idx="3373">
                  <c:v>1.007080078125E-3</c:v>
                </c:pt>
                <c:pt idx="3374">
                  <c:v>1.007080078125E-3</c:v>
                </c:pt>
                <c:pt idx="3375">
                  <c:v>1.0068416595458984E-3</c:v>
                </c:pt>
                <c:pt idx="3376">
                  <c:v>1.007080078125E-3</c:v>
                </c:pt>
                <c:pt idx="3377">
                  <c:v>1.007080078125E-3</c:v>
                </c:pt>
                <c:pt idx="3378">
                  <c:v>1.0068416595458984E-3</c:v>
                </c:pt>
                <c:pt idx="3379">
                  <c:v>1.0080337524414063E-3</c:v>
                </c:pt>
                <c:pt idx="3380">
                  <c:v>1.007080078125E-3</c:v>
                </c:pt>
                <c:pt idx="3381">
                  <c:v>1.0068416595458984E-3</c:v>
                </c:pt>
                <c:pt idx="3382">
                  <c:v>1.007080078125E-3</c:v>
                </c:pt>
                <c:pt idx="3383">
                  <c:v>1.007080078125E-3</c:v>
                </c:pt>
                <c:pt idx="3384">
                  <c:v>1.0068416595458984E-3</c:v>
                </c:pt>
                <c:pt idx="3385">
                  <c:v>1.007080078125E-3</c:v>
                </c:pt>
                <c:pt idx="3386">
                  <c:v>1.007080078125E-3</c:v>
                </c:pt>
                <c:pt idx="3387">
                  <c:v>1.0068416595458984E-3</c:v>
                </c:pt>
                <c:pt idx="3388">
                  <c:v>1.007080078125E-3</c:v>
                </c:pt>
                <c:pt idx="3389">
                  <c:v>1.007080078125E-3</c:v>
                </c:pt>
                <c:pt idx="3390">
                  <c:v>1.0068416595458984E-3</c:v>
                </c:pt>
                <c:pt idx="3391">
                  <c:v>1.007080078125E-3</c:v>
                </c:pt>
                <c:pt idx="3392">
                  <c:v>1.0080337524414063E-3</c:v>
                </c:pt>
                <c:pt idx="3393">
                  <c:v>1.007080078125E-3</c:v>
                </c:pt>
                <c:pt idx="3394">
                  <c:v>1.0068416595458984E-3</c:v>
                </c:pt>
                <c:pt idx="3395">
                  <c:v>1.007080078125E-3</c:v>
                </c:pt>
                <c:pt idx="3396">
                  <c:v>1.007080078125E-3</c:v>
                </c:pt>
                <c:pt idx="3397">
                  <c:v>1.0068416595458984E-3</c:v>
                </c:pt>
                <c:pt idx="3398">
                  <c:v>1.007080078125E-3</c:v>
                </c:pt>
                <c:pt idx="3399">
                  <c:v>1.007080078125E-3</c:v>
                </c:pt>
                <c:pt idx="3400">
                  <c:v>1.0068416595458984E-3</c:v>
                </c:pt>
                <c:pt idx="3401">
                  <c:v>1.007080078125E-3</c:v>
                </c:pt>
                <c:pt idx="3402">
                  <c:v>1.007080078125E-3</c:v>
                </c:pt>
                <c:pt idx="3403">
                  <c:v>1.0068416595458984E-3</c:v>
                </c:pt>
                <c:pt idx="3404">
                  <c:v>1.0080337524414063E-3</c:v>
                </c:pt>
                <c:pt idx="3405">
                  <c:v>1.007080078125E-3</c:v>
                </c:pt>
                <c:pt idx="3406">
                  <c:v>1.0068416595458984E-3</c:v>
                </c:pt>
                <c:pt idx="3407">
                  <c:v>1.007080078125E-3</c:v>
                </c:pt>
                <c:pt idx="3408">
                  <c:v>1.007080078125E-3</c:v>
                </c:pt>
                <c:pt idx="3409">
                  <c:v>1.0068416595458984E-3</c:v>
                </c:pt>
                <c:pt idx="3410">
                  <c:v>1.007080078125E-3</c:v>
                </c:pt>
                <c:pt idx="3411">
                  <c:v>1.007080078125E-3</c:v>
                </c:pt>
                <c:pt idx="3412">
                  <c:v>1.0068416595458984E-3</c:v>
                </c:pt>
                <c:pt idx="3413">
                  <c:v>1.007080078125E-3</c:v>
                </c:pt>
                <c:pt idx="3414">
                  <c:v>1.007080078125E-3</c:v>
                </c:pt>
                <c:pt idx="3415">
                  <c:v>1.0068416595458984E-3</c:v>
                </c:pt>
                <c:pt idx="3416">
                  <c:v>1.007080078125E-3</c:v>
                </c:pt>
                <c:pt idx="3417">
                  <c:v>1.0080337524414063E-3</c:v>
                </c:pt>
                <c:pt idx="3418">
                  <c:v>1.007080078125E-3</c:v>
                </c:pt>
                <c:pt idx="3419">
                  <c:v>1.0068416595458984E-3</c:v>
                </c:pt>
                <c:pt idx="3420">
                  <c:v>1.007080078125E-3</c:v>
                </c:pt>
                <c:pt idx="3421">
                  <c:v>1.007080078125E-3</c:v>
                </c:pt>
                <c:pt idx="3422">
                  <c:v>1.0068416595458984E-3</c:v>
                </c:pt>
                <c:pt idx="3423">
                  <c:v>1.007080078125E-3</c:v>
                </c:pt>
                <c:pt idx="3424">
                  <c:v>1.007080078125E-3</c:v>
                </c:pt>
                <c:pt idx="3425">
                  <c:v>1.0068416595458984E-3</c:v>
                </c:pt>
                <c:pt idx="3426">
                  <c:v>1.007080078125E-3</c:v>
                </c:pt>
                <c:pt idx="3427">
                  <c:v>1.007080078125E-3</c:v>
                </c:pt>
                <c:pt idx="3428">
                  <c:v>1.0068416595458984E-3</c:v>
                </c:pt>
                <c:pt idx="3429">
                  <c:v>1.0080337524414063E-3</c:v>
                </c:pt>
                <c:pt idx="3430">
                  <c:v>1.007080078125E-3</c:v>
                </c:pt>
                <c:pt idx="3431">
                  <c:v>1.0068416595458984E-3</c:v>
                </c:pt>
                <c:pt idx="3432">
                  <c:v>1.007080078125E-3</c:v>
                </c:pt>
                <c:pt idx="3433">
                  <c:v>1.007080078125E-3</c:v>
                </c:pt>
                <c:pt idx="3434">
                  <c:v>1.0068416595458984E-3</c:v>
                </c:pt>
                <c:pt idx="3435">
                  <c:v>1.007080078125E-3</c:v>
                </c:pt>
                <c:pt idx="3436">
                  <c:v>1.007080078125E-3</c:v>
                </c:pt>
                <c:pt idx="3437">
                  <c:v>1.0068416595458984E-3</c:v>
                </c:pt>
                <c:pt idx="3438">
                  <c:v>1.007080078125E-3</c:v>
                </c:pt>
                <c:pt idx="3439">
                  <c:v>1.007080078125E-3</c:v>
                </c:pt>
                <c:pt idx="3440">
                  <c:v>1.0068416595458984E-3</c:v>
                </c:pt>
                <c:pt idx="3441">
                  <c:v>1.007080078125E-3</c:v>
                </c:pt>
                <c:pt idx="3442">
                  <c:v>1.0080337524414063E-3</c:v>
                </c:pt>
                <c:pt idx="3443">
                  <c:v>1.007080078125E-3</c:v>
                </c:pt>
                <c:pt idx="3444">
                  <c:v>1.0068416595458984E-3</c:v>
                </c:pt>
                <c:pt idx="3445">
                  <c:v>1.007080078125E-3</c:v>
                </c:pt>
                <c:pt idx="3446">
                  <c:v>1.007080078125E-3</c:v>
                </c:pt>
                <c:pt idx="3447">
                  <c:v>1.0068416595458984E-3</c:v>
                </c:pt>
                <c:pt idx="3448">
                  <c:v>1.007080078125E-3</c:v>
                </c:pt>
                <c:pt idx="3449">
                  <c:v>1.007080078125E-3</c:v>
                </c:pt>
                <c:pt idx="3450">
                  <c:v>1.0068416595458984E-3</c:v>
                </c:pt>
                <c:pt idx="3451">
                  <c:v>1.007080078125E-3</c:v>
                </c:pt>
                <c:pt idx="3452">
                  <c:v>1.0068416595458984E-3</c:v>
                </c:pt>
                <c:pt idx="3453">
                  <c:v>1.007080078125E-3</c:v>
                </c:pt>
                <c:pt idx="3454">
                  <c:v>1.0080337524414063E-3</c:v>
                </c:pt>
                <c:pt idx="3455">
                  <c:v>1.007080078125E-3</c:v>
                </c:pt>
                <c:pt idx="3456">
                  <c:v>1.0068416595458984E-3</c:v>
                </c:pt>
                <c:pt idx="3457">
                  <c:v>1.007080078125E-3</c:v>
                </c:pt>
                <c:pt idx="3458">
                  <c:v>1.007080078125E-3</c:v>
                </c:pt>
                <c:pt idx="3459">
                  <c:v>1.0068416595458984E-3</c:v>
                </c:pt>
                <c:pt idx="3460">
                  <c:v>1.007080078125E-3</c:v>
                </c:pt>
                <c:pt idx="3461">
                  <c:v>1.007080078125E-3</c:v>
                </c:pt>
                <c:pt idx="3462">
                  <c:v>1.0068416595458984E-3</c:v>
                </c:pt>
                <c:pt idx="3463">
                  <c:v>1.007080078125E-3</c:v>
                </c:pt>
                <c:pt idx="3464">
                  <c:v>1.007080078125E-3</c:v>
                </c:pt>
                <c:pt idx="3465">
                  <c:v>1.0068416595458984E-3</c:v>
                </c:pt>
                <c:pt idx="3466">
                  <c:v>1.007080078125E-3</c:v>
                </c:pt>
                <c:pt idx="3467">
                  <c:v>1.0080337524414063E-3</c:v>
                </c:pt>
                <c:pt idx="3468">
                  <c:v>1.007080078125E-3</c:v>
                </c:pt>
                <c:pt idx="3469">
                  <c:v>1.0068416595458984E-3</c:v>
                </c:pt>
                <c:pt idx="3470">
                  <c:v>1.007080078125E-3</c:v>
                </c:pt>
                <c:pt idx="3471">
                  <c:v>1.007080078125E-3</c:v>
                </c:pt>
                <c:pt idx="3472">
                  <c:v>1.0068416595458984E-3</c:v>
                </c:pt>
                <c:pt idx="3473">
                  <c:v>1.007080078125E-3</c:v>
                </c:pt>
                <c:pt idx="3474">
                  <c:v>1.0068416595458984E-3</c:v>
                </c:pt>
                <c:pt idx="3475">
                  <c:v>1.007080078125E-3</c:v>
                </c:pt>
                <c:pt idx="3476">
                  <c:v>1.007080078125E-3</c:v>
                </c:pt>
                <c:pt idx="3477">
                  <c:v>1.0068416595458984E-3</c:v>
                </c:pt>
                <c:pt idx="3478">
                  <c:v>1.007080078125E-3</c:v>
                </c:pt>
                <c:pt idx="3479">
                  <c:v>1.0080337524414063E-3</c:v>
                </c:pt>
                <c:pt idx="3480">
                  <c:v>1.007080078125E-3</c:v>
                </c:pt>
                <c:pt idx="3481">
                  <c:v>1.0068416595458984E-3</c:v>
                </c:pt>
                <c:pt idx="3482">
                  <c:v>1.007080078125E-3</c:v>
                </c:pt>
                <c:pt idx="3483">
                  <c:v>1.007080078125E-3</c:v>
                </c:pt>
                <c:pt idx="3484">
                  <c:v>1.0068416595458984E-3</c:v>
                </c:pt>
                <c:pt idx="3485">
                  <c:v>1.007080078125E-3</c:v>
                </c:pt>
                <c:pt idx="3486">
                  <c:v>1.007080078125E-3</c:v>
                </c:pt>
                <c:pt idx="3487">
                  <c:v>1.0068416595458984E-3</c:v>
                </c:pt>
                <c:pt idx="3488">
                  <c:v>1.007080078125E-3</c:v>
                </c:pt>
                <c:pt idx="3489">
                  <c:v>1.007080078125E-3</c:v>
                </c:pt>
                <c:pt idx="3490">
                  <c:v>1.0068416595458984E-3</c:v>
                </c:pt>
                <c:pt idx="3491">
                  <c:v>1.007080078125E-3</c:v>
                </c:pt>
                <c:pt idx="3492">
                  <c:v>1.0080337524414063E-3</c:v>
                </c:pt>
                <c:pt idx="3493">
                  <c:v>1.007080078125E-3</c:v>
                </c:pt>
                <c:pt idx="3494">
                  <c:v>1.0068416595458984E-3</c:v>
                </c:pt>
                <c:pt idx="3495">
                  <c:v>1.007080078125E-3</c:v>
                </c:pt>
                <c:pt idx="3496">
                  <c:v>1.0068416595458984E-3</c:v>
                </c:pt>
                <c:pt idx="3497">
                  <c:v>1.007080078125E-3</c:v>
                </c:pt>
                <c:pt idx="3498">
                  <c:v>1.007080078125E-3</c:v>
                </c:pt>
                <c:pt idx="3499">
                  <c:v>1.0068416595458984E-3</c:v>
                </c:pt>
                <c:pt idx="3500">
                  <c:v>1.007080078125E-3</c:v>
                </c:pt>
                <c:pt idx="3501">
                  <c:v>1.007080078125E-3</c:v>
                </c:pt>
                <c:pt idx="3502">
                  <c:v>1.0068416595458984E-3</c:v>
                </c:pt>
                <c:pt idx="3503">
                  <c:v>1.007080078125E-3</c:v>
                </c:pt>
                <c:pt idx="3504">
                  <c:v>5.0361156463623047E-3</c:v>
                </c:pt>
                <c:pt idx="3505">
                  <c:v>1.0068416595458984E-3</c:v>
                </c:pt>
                <c:pt idx="3506">
                  <c:v>1.007080078125E-3</c:v>
                </c:pt>
                <c:pt idx="3507">
                  <c:v>1.007080078125E-3</c:v>
                </c:pt>
                <c:pt idx="3508">
                  <c:v>1.0068416595458984E-3</c:v>
                </c:pt>
                <c:pt idx="3509">
                  <c:v>1.007080078125E-3</c:v>
                </c:pt>
                <c:pt idx="3510">
                  <c:v>1.007080078125E-3</c:v>
                </c:pt>
                <c:pt idx="3511">
                  <c:v>1.0068416595458984E-3</c:v>
                </c:pt>
                <c:pt idx="3512">
                  <c:v>1.007080078125E-3</c:v>
                </c:pt>
                <c:pt idx="3513">
                  <c:v>1.0080337524414063E-3</c:v>
                </c:pt>
                <c:pt idx="3514">
                  <c:v>1.0068416595458984E-3</c:v>
                </c:pt>
                <c:pt idx="3515">
                  <c:v>1.007080078125E-3</c:v>
                </c:pt>
                <c:pt idx="3516">
                  <c:v>1.007080078125E-3</c:v>
                </c:pt>
                <c:pt idx="3517">
                  <c:v>1.0068416595458984E-3</c:v>
                </c:pt>
                <c:pt idx="3518">
                  <c:v>1.007080078125E-3</c:v>
                </c:pt>
                <c:pt idx="3519">
                  <c:v>1.007080078125E-3</c:v>
                </c:pt>
                <c:pt idx="3520">
                  <c:v>1.0068416595458984E-3</c:v>
                </c:pt>
                <c:pt idx="3521">
                  <c:v>1.007080078125E-3</c:v>
                </c:pt>
                <c:pt idx="3522">
                  <c:v>1.007080078125E-3</c:v>
                </c:pt>
                <c:pt idx="3523">
                  <c:v>1.0068416595458984E-3</c:v>
                </c:pt>
                <c:pt idx="3524">
                  <c:v>1.007080078125E-3</c:v>
                </c:pt>
                <c:pt idx="3525">
                  <c:v>1.0080337524414063E-3</c:v>
                </c:pt>
                <c:pt idx="3526">
                  <c:v>1.007080078125E-3</c:v>
                </c:pt>
                <c:pt idx="3527">
                  <c:v>1.0068416595458984E-3</c:v>
                </c:pt>
                <c:pt idx="3528">
                  <c:v>1.007080078125E-3</c:v>
                </c:pt>
                <c:pt idx="3529">
                  <c:v>1.007080078125E-3</c:v>
                </c:pt>
                <c:pt idx="3530">
                  <c:v>1.0068416595458984E-3</c:v>
                </c:pt>
                <c:pt idx="3531">
                  <c:v>1.007080078125E-3</c:v>
                </c:pt>
                <c:pt idx="3532">
                  <c:v>1.007080078125E-3</c:v>
                </c:pt>
                <c:pt idx="3533">
                  <c:v>1.0068416595458984E-3</c:v>
                </c:pt>
                <c:pt idx="3534">
                  <c:v>1.007080078125E-3</c:v>
                </c:pt>
                <c:pt idx="3535">
                  <c:v>1.007080078125E-3</c:v>
                </c:pt>
                <c:pt idx="3536">
                  <c:v>1.0068416595458984E-3</c:v>
                </c:pt>
                <c:pt idx="3537">
                  <c:v>1.007080078125E-3</c:v>
                </c:pt>
                <c:pt idx="3538">
                  <c:v>1.0080337524414063E-3</c:v>
                </c:pt>
                <c:pt idx="3539">
                  <c:v>1.0068416595458984E-3</c:v>
                </c:pt>
                <c:pt idx="3540">
                  <c:v>1.007080078125E-3</c:v>
                </c:pt>
                <c:pt idx="3541">
                  <c:v>1.007080078125E-3</c:v>
                </c:pt>
                <c:pt idx="3542">
                  <c:v>1.0068416595458984E-3</c:v>
                </c:pt>
                <c:pt idx="3543">
                  <c:v>1.007080078125E-3</c:v>
                </c:pt>
                <c:pt idx="3544">
                  <c:v>1.007080078125E-3</c:v>
                </c:pt>
                <c:pt idx="3545">
                  <c:v>1.0068416595458984E-3</c:v>
                </c:pt>
                <c:pt idx="3546">
                  <c:v>1.007080078125E-3</c:v>
                </c:pt>
                <c:pt idx="3547">
                  <c:v>1.007080078125E-3</c:v>
                </c:pt>
                <c:pt idx="3548">
                  <c:v>1.0068416595458984E-3</c:v>
                </c:pt>
                <c:pt idx="3549">
                  <c:v>1.007080078125E-3</c:v>
                </c:pt>
                <c:pt idx="3550">
                  <c:v>1.0080337524414063E-3</c:v>
                </c:pt>
                <c:pt idx="3551">
                  <c:v>1.007080078125E-3</c:v>
                </c:pt>
                <c:pt idx="3552">
                  <c:v>1.0068416595458984E-3</c:v>
                </c:pt>
                <c:pt idx="3553">
                  <c:v>1.007080078125E-3</c:v>
                </c:pt>
                <c:pt idx="3554">
                  <c:v>1.007080078125E-3</c:v>
                </c:pt>
                <c:pt idx="3555">
                  <c:v>1.0068416595458984E-3</c:v>
                </c:pt>
                <c:pt idx="3556">
                  <c:v>1.007080078125E-3</c:v>
                </c:pt>
                <c:pt idx="3557">
                  <c:v>1.007080078125E-3</c:v>
                </c:pt>
                <c:pt idx="3558">
                  <c:v>1.0068416595458984E-3</c:v>
                </c:pt>
                <c:pt idx="3559">
                  <c:v>1.007080078125E-3</c:v>
                </c:pt>
                <c:pt idx="3560">
                  <c:v>1.007080078125E-3</c:v>
                </c:pt>
                <c:pt idx="3561">
                  <c:v>1.0068416595458984E-3</c:v>
                </c:pt>
                <c:pt idx="3562">
                  <c:v>1.007080078125E-3</c:v>
                </c:pt>
                <c:pt idx="3563">
                  <c:v>1.0080337524414063E-3</c:v>
                </c:pt>
                <c:pt idx="3564">
                  <c:v>1.0068416595458984E-3</c:v>
                </c:pt>
                <c:pt idx="3565">
                  <c:v>1.007080078125E-3</c:v>
                </c:pt>
                <c:pt idx="3566">
                  <c:v>1.007080078125E-3</c:v>
                </c:pt>
                <c:pt idx="3567">
                  <c:v>1.0068416595458984E-3</c:v>
                </c:pt>
                <c:pt idx="3568">
                  <c:v>1.007080078125E-3</c:v>
                </c:pt>
                <c:pt idx="3569">
                  <c:v>1.007080078125E-3</c:v>
                </c:pt>
                <c:pt idx="3570">
                  <c:v>1.0068416595458984E-3</c:v>
                </c:pt>
                <c:pt idx="3571">
                  <c:v>1.007080078125E-3</c:v>
                </c:pt>
                <c:pt idx="3572">
                  <c:v>1.007080078125E-3</c:v>
                </c:pt>
                <c:pt idx="3573">
                  <c:v>1.0068416595458984E-3</c:v>
                </c:pt>
                <c:pt idx="3574">
                  <c:v>1.007080078125E-3</c:v>
                </c:pt>
                <c:pt idx="3575">
                  <c:v>1.0080337524414063E-3</c:v>
                </c:pt>
                <c:pt idx="3576">
                  <c:v>1.007080078125E-3</c:v>
                </c:pt>
                <c:pt idx="3577">
                  <c:v>3.0210018157958984E-3</c:v>
                </c:pt>
                <c:pt idx="3578">
                  <c:v>1.0068416595458984E-3</c:v>
                </c:pt>
                <c:pt idx="3579">
                  <c:v>1.007080078125E-3</c:v>
                </c:pt>
                <c:pt idx="3580">
                  <c:v>1.007080078125E-3</c:v>
                </c:pt>
                <c:pt idx="3581">
                  <c:v>1.0068416595458984E-3</c:v>
                </c:pt>
                <c:pt idx="3582">
                  <c:v>1.007080078125E-3</c:v>
                </c:pt>
                <c:pt idx="3583">
                  <c:v>1.007080078125E-3</c:v>
                </c:pt>
                <c:pt idx="3584">
                  <c:v>1.0068416595458984E-3</c:v>
                </c:pt>
                <c:pt idx="3585">
                  <c:v>1.007080078125E-3</c:v>
                </c:pt>
                <c:pt idx="3586">
                  <c:v>1.0080337524414063E-3</c:v>
                </c:pt>
                <c:pt idx="3587">
                  <c:v>1.0068416595458984E-3</c:v>
                </c:pt>
                <c:pt idx="3588">
                  <c:v>1.007080078125E-3</c:v>
                </c:pt>
                <c:pt idx="3589">
                  <c:v>1.007080078125E-3</c:v>
                </c:pt>
                <c:pt idx="3590">
                  <c:v>1.0068416595458984E-3</c:v>
                </c:pt>
                <c:pt idx="3591">
                  <c:v>1.007080078125E-3</c:v>
                </c:pt>
                <c:pt idx="3592">
                  <c:v>1.007080078125E-3</c:v>
                </c:pt>
                <c:pt idx="3593">
                  <c:v>1.0068416595458984E-3</c:v>
                </c:pt>
                <c:pt idx="3594">
                  <c:v>1.007080078125E-3</c:v>
                </c:pt>
                <c:pt idx="3595">
                  <c:v>1.007080078125E-3</c:v>
                </c:pt>
                <c:pt idx="3596">
                  <c:v>1.0068416595458984E-3</c:v>
                </c:pt>
                <c:pt idx="3597">
                  <c:v>1.007080078125E-3</c:v>
                </c:pt>
                <c:pt idx="3598">
                  <c:v>1.0080337524414063E-3</c:v>
                </c:pt>
                <c:pt idx="3599">
                  <c:v>1.007080078125E-3</c:v>
                </c:pt>
                <c:pt idx="3600">
                  <c:v>1.0068416595458984E-3</c:v>
                </c:pt>
                <c:pt idx="3601">
                  <c:v>1.007080078125E-3</c:v>
                </c:pt>
                <c:pt idx="3602">
                  <c:v>1.007080078125E-3</c:v>
                </c:pt>
                <c:pt idx="3603">
                  <c:v>1.0068416595458984E-3</c:v>
                </c:pt>
                <c:pt idx="3604">
                  <c:v>1.007080078125E-3</c:v>
                </c:pt>
                <c:pt idx="3605">
                  <c:v>1.007080078125E-3</c:v>
                </c:pt>
                <c:pt idx="3606">
                  <c:v>1.0068416595458984E-3</c:v>
                </c:pt>
                <c:pt idx="3607">
                  <c:v>1.007080078125E-3</c:v>
                </c:pt>
                <c:pt idx="3608">
                  <c:v>1.007080078125E-3</c:v>
                </c:pt>
                <c:pt idx="3609">
                  <c:v>1.0068416595458984E-3</c:v>
                </c:pt>
                <c:pt idx="3610">
                  <c:v>1.007080078125E-3</c:v>
                </c:pt>
                <c:pt idx="3611">
                  <c:v>1.0080337524414063E-3</c:v>
                </c:pt>
                <c:pt idx="3612">
                  <c:v>1.0068416595458984E-3</c:v>
                </c:pt>
                <c:pt idx="3613">
                  <c:v>1.007080078125E-3</c:v>
                </c:pt>
                <c:pt idx="3614">
                  <c:v>1.007080078125E-3</c:v>
                </c:pt>
                <c:pt idx="3615">
                  <c:v>1.0068416595458984E-3</c:v>
                </c:pt>
                <c:pt idx="3616">
                  <c:v>1.007080078125E-3</c:v>
                </c:pt>
                <c:pt idx="3617">
                  <c:v>1.007080078125E-3</c:v>
                </c:pt>
                <c:pt idx="3618">
                  <c:v>1.0068416595458984E-3</c:v>
                </c:pt>
                <c:pt idx="3619">
                  <c:v>1.007080078125E-3</c:v>
                </c:pt>
                <c:pt idx="3620">
                  <c:v>1.007080078125E-3</c:v>
                </c:pt>
                <c:pt idx="3621">
                  <c:v>1.0068416595458984E-3</c:v>
                </c:pt>
                <c:pt idx="3622">
                  <c:v>1.007080078125E-3</c:v>
                </c:pt>
                <c:pt idx="3623">
                  <c:v>1.0080337524414063E-3</c:v>
                </c:pt>
                <c:pt idx="3624">
                  <c:v>2.0139217376708984E-3</c:v>
                </c:pt>
                <c:pt idx="3625">
                  <c:v>1.007080078125E-3</c:v>
                </c:pt>
                <c:pt idx="3626">
                  <c:v>1.007080078125E-3</c:v>
                </c:pt>
                <c:pt idx="3627">
                  <c:v>1.0068416595458984E-3</c:v>
                </c:pt>
                <c:pt idx="3628">
                  <c:v>1.007080078125E-3</c:v>
                </c:pt>
                <c:pt idx="3629">
                  <c:v>1.007080078125E-3</c:v>
                </c:pt>
                <c:pt idx="3630">
                  <c:v>1.0068416595458984E-3</c:v>
                </c:pt>
                <c:pt idx="3631">
                  <c:v>1.007080078125E-3</c:v>
                </c:pt>
                <c:pt idx="3632">
                  <c:v>1.007080078125E-3</c:v>
                </c:pt>
                <c:pt idx="3633">
                  <c:v>1.0068416595458984E-3</c:v>
                </c:pt>
                <c:pt idx="3634">
                  <c:v>1.007080078125E-3</c:v>
                </c:pt>
                <c:pt idx="3635">
                  <c:v>1.0080337524414063E-3</c:v>
                </c:pt>
                <c:pt idx="3636">
                  <c:v>1.0068416595458984E-3</c:v>
                </c:pt>
                <c:pt idx="3637">
                  <c:v>1.007080078125E-3</c:v>
                </c:pt>
                <c:pt idx="3638">
                  <c:v>1.007080078125E-3</c:v>
                </c:pt>
                <c:pt idx="3639">
                  <c:v>1.0068416595458984E-3</c:v>
                </c:pt>
                <c:pt idx="3640">
                  <c:v>1.007080078125E-3</c:v>
                </c:pt>
                <c:pt idx="3641">
                  <c:v>1.007080078125E-3</c:v>
                </c:pt>
                <c:pt idx="3642">
                  <c:v>1.0068416595458984E-3</c:v>
                </c:pt>
                <c:pt idx="3643">
                  <c:v>1.007080078125E-3</c:v>
                </c:pt>
                <c:pt idx="3644">
                  <c:v>1.007080078125E-3</c:v>
                </c:pt>
                <c:pt idx="3645">
                  <c:v>1.0068416595458984E-3</c:v>
                </c:pt>
                <c:pt idx="3646">
                  <c:v>1.007080078125E-3</c:v>
                </c:pt>
                <c:pt idx="3647">
                  <c:v>1.0080337524414063E-3</c:v>
                </c:pt>
                <c:pt idx="3648">
                  <c:v>1.007080078125E-3</c:v>
                </c:pt>
                <c:pt idx="3649">
                  <c:v>1.0068416595458984E-3</c:v>
                </c:pt>
                <c:pt idx="3650">
                  <c:v>1.007080078125E-3</c:v>
                </c:pt>
                <c:pt idx="3651">
                  <c:v>1.007080078125E-3</c:v>
                </c:pt>
                <c:pt idx="3652">
                  <c:v>1.0068416595458984E-3</c:v>
                </c:pt>
                <c:pt idx="3653">
                  <c:v>1.007080078125E-3</c:v>
                </c:pt>
                <c:pt idx="3654">
                  <c:v>1.007080078125E-3</c:v>
                </c:pt>
                <c:pt idx="3655">
                  <c:v>1.0068416595458984E-3</c:v>
                </c:pt>
                <c:pt idx="3656">
                  <c:v>1.007080078125E-3</c:v>
                </c:pt>
                <c:pt idx="3657">
                  <c:v>1.007080078125E-3</c:v>
                </c:pt>
                <c:pt idx="3658">
                  <c:v>1.0068416595458984E-3</c:v>
                </c:pt>
                <c:pt idx="3659">
                  <c:v>1.007080078125E-3</c:v>
                </c:pt>
                <c:pt idx="3660">
                  <c:v>1.0080337524414063E-3</c:v>
                </c:pt>
                <c:pt idx="3661">
                  <c:v>1.0068416595458984E-3</c:v>
                </c:pt>
                <c:pt idx="3662">
                  <c:v>1.007080078125E-3</c:v>
                </c:pt>
                <c:pt idx="3663">
                  <c:v>1.007080078125E-3</c:v>
                </c:pt>
                <c:pt idx="3664">
                  <c:v>1.0068416595458984E-3</c:v>
                </c:pt>
                <c:pt idx="3665">
                  <c:v>1.007080078125E-3</c:v>
                </c:pt>
                <c:pt idx="3666">
                  <c:v>1.007080078125E-3</c:v>
                </c:pt>
                <c:pt idx="3667">
                  <c:v>1.0068416595458984E-3</c:v>
                </c:pt>
                <c:pt idx="3668">
                  <c:v>1.007080078125E-3</c:v>
                </c:pt>
                <c:pt idx="3669">
                  <c:v>1.007080078125E-3</c:v>
                </c:pt>
                <c:pt idx="3670">
                  <c:v>1.0068416595458984E-3</c:v>
                </c:pt>
                <c:pt idx="3671">
                  <c:v>1.007080078125E-3</c:v>
                </c:pt>
                <c:pt idx="3672">
                  <c:v>1.0080337524414063E-3</c:v>
                </c:pt>
                <c:pt idx="3673">
                  <c:v>1.007080078125E-3</c:v>
                </c:pt>
                <c:pt idx="3674">
                  <c:v>1.0068416595458984E-3</c:v>
                </c:pt>
                <c:pt idx="3675">
                  <c:v>1.007080078125E-3</c:v>
                </c:pt>
                <c:pt idx="3676">
                  <c:v>1.007080078125E-3</c:v>
                </c:pt>
                <c:pt idx="3677">
                  <c:v>1.0068416595458984E-3</c:v>
                </c:pt>
                <c:pt idx="3678">
                  <c:v>7.0490837097167969E-3</c:v>
                </c:pt>
                <c:pt idx="3679">
                  <c:v>1.0080337524414063E-3</c:v>
                </c:pt>
                <c:pt idx="3680">
                  <c:v>1.0068416595458984E-3</c:v>
                </c:pt>
                <c:pt idx="3681">
                  <c:v>1.007080078125E-3</c:v>
                </c:pt>
                <c:pt idx="3682">
                  <c:v>1.007080078125E-3</c:v>
                </c:pt>
                <c:pt idx="3683">
                  <c:v>1.0068416595458984E-3</c:v>
                </c:pt>
                <c:pt idx="3684">
                  <c:v>1.007080078125E-3</c:v>
                </c:pt>
                <c:pt idx="3685">
                  <c:v>1.007080078125E-3</c:v>
                </c:pt>
                <c:pt idx="3686">
                  <c:v>1.0068416595458984E-3</c:v>
                </c:pt>
                <c:pt idx="3687">
                  <c:v>1.007080078125E-3</c:v>
                </c:pt>
                <c:pt idx="3688">
                  <c:v>1.007080078125E-3</c:v>
                </c:pt>
                <c:pt idx="3689">
                  <c:v>1.0068416595458984E-3</c:v>
                </c:pt>
                <c:pt idx="3690">
                  <c:v>1.007080078125E-3</c:v>
                </c:pt>
                <c:pt idx="3691">
                  <c:v>1.0080337524414063E-3</c:v>
                </c:pt>
                <c:pt idx="3692">
                  <c:v>1.007080078125E-3</c:v>
                </c:pt>
                <c:pt idx="3693">
                  <c:v>1.0068416595458984E-3</c:v>
                </c:pt>
                <c:pt idx="3694">
                  <c:v>1.007080078125E-3</c:v>
                </c:pt>
                <c:pt idx="3695">
                  <c:v>1.007080078125E-3</c:v>
                </c:pt>
                <c:pt idx="3696">
                  <c:v>1.0068416595458984E-3</c:v>
                </c:pt>
                <c:pt idx="3697">
                  <c:v>1.007080078125E-3</c:v>
                </c:pt>
                <c:pt idx="3698">
                  <c:v>1.007080078125E-3</c:v>
                </c:pt>
                <c:pt idx="3699">
                  <c:v>1.0068416595458984E-3</c:v>
                </c:pt>
                <c:pt idx="3700">
                  <c:v>1.007080078125E-3</c:v>
                </c:pt>
                <c:pt idx="3701">
                  <c:v>1.007080078125E-3</c:v>
                </c:pt>
                <c:pt idx="3702">
                  <c:v>1.0068416595458984E-3</c:v>
                </c:pt>
                <c:pt idx="3703">
                  <c:v>1.007080078125E-3</c:v>
                </c:pt>
                <c:pt idx="3704">
                  <c:v>1.0080337524414063E-3</c:v>
                </c:pt>
                <c:pt idx="3705">
                  <c:v>1.0068416595458984E-3</c:v>
                </c:pt>
                <c:pt idx="3706">
                  <c:v>1.007080078125E-3</c:v>
                </c:pt>
                <c:pt idx="3707">
                  <c:v>1.007080078125E-3</c:v>
                </c:pt>
                <c:pt idx="3708">
                  <c:v>1.0068416595458984E-3</c:v>
                </c:pt>
                <c:pt idx="3709">
                  <c:v>1.007080078125E-3</c:v>
                </c:pt>
                <c:pt idx="3710">
                  <c:v>1.007080078125E-3</c:v>
                </c:pt>
                <c:pt idx="3711">
                  <c:v>1.0068416595458984E-3</c:v>
                </c:pt>
                <c:pt idx="3712">
                  <c:v>1.007080078125E-3</c:v>
                </c:pt>
                <c:pt idx="3713">
                  <c:v>1.007080078125E-3</c:v>
                </c:pt>
                <c:pt idx="3714">
                  <c:v>1.0068416595458984E-3</c:v>
                </c:pt>
                <c:pt idx="3715">
                  <c:v>1.007080078125E-3</c:v>
                </c:pt>
                <c:pt idx="3716">
                  <c:v>1.0080337524414063E-3</c:v>
                </c:pt>
                <c:pt idx="3717">
                  <c:v>1.007080078125E-3</c:v>
                </c:pt>
                <c:pt idx="3718">
                  <c:v>1.0068416595458984E-3</c:v>
                </c:pt>
                <c:pt idx="3719">
                  <c:v>1.007080078125E-3</c:v>
                </c:pt>
                <c:pt idx="3720">
                  <c:v>1.007080078125E-3</c:v>
                </c:pt>
                <c:pt idx="3721">
                  <c:v>1.0068416595458984E-3</c:v>
                </c:pt>
                <c:pt idx="3722">
                  <c:v>1.007080078125E-3</c:v>
                </c:pt>
                <c:pt idx="3723">
                  <c:v>1.007080078125E-3</c:v>
                </c:pt>
                <c:pt idx="3724">
                  <c:v>1.0068416595458984E-3</c:v>
                </c:pt>
                <c:pt idx="3725">
                  <c:v>1.007080078125E-3</c:v>
                </c:pt>
                <c:pt idx="3726">
                  <c:v>1.007080078125E-3</c:v>
                </c:pt>
                <c:pt idx="3727">
                  <c:v>1.0068416595458984E-3</c:v>
                </c:pt>
                <c:pt idx="3728">
                  <c:v>1.0080337524414063E-3</c:v>
                </c:pt>
                <c:pt idx="3729">
                  <c:v>1.007080078125E-3</c:v>
                </c:pt>
                <c:pt idx="3730">
                  <c:v>1.0068416595458984E-3</c:v>
                </c:pt>
                <c:pt idx="3731">
                  <c:v>1.007080078125E-3</c:v>
                </c:pt>
                <c:pt idx="3732">
                  <c:v>1.007080078125E-3</c:v>
                </c:pt>
                <c:pt idx="3733">
                  <c:v>1.0068416595458984E-3</c:v>
                </c:pt>
                <c:pt idx="3734">
                  <c:v>1.007080078125E-3</c:v>
                </c:pt>
                <c:pt idx="3735">
                  <c:v>1.007080078125E-3</c:v>
                </c:pt>
                <c:pt idx="3736">
                  <c:v>1.0068416595458984E-3</c:v>
                </c:pt>
                <c:pt idx="3737">
                  <c:v>1.007080078125E-3</c:v>
                </c:pt>
                <c:pt idx="3738">
                  <c:v>1.007080078125E-3</c:v>
                </c:pt>
                <c:pt idx="3739">
                  <c:v>1.0068416595458984E-3</c:v>
                </c:pt>
                <c:pt idx="3740">
                  <c:v>1.007080078125E-3</c:v>
                </c:pt>
                <c:pt idx="3741">
                  <c:v>1.0080337524414063E-3</c:v>
                </c:pt>
                <c:pt idx="3742">
                  <c:v>1.007080078125E-3</c:v>
                </c:pt>
                <c:pt idx="3743">
                  <c:v>1.0068416595458984E-3</c:v>
                </c:pt>
                <c:pt idx="3744">
                  <c:v>1.007080078125E-3</c:v>
                </c:pt>
                <c:pt idx="3745">
                  <c:v>1.007080078125E-3</c:v>
                </c:pt>
                <c:pt idx="3746">
                  <c:v>1.0068416595458984E-3</c:v>
                </c:pt>
                <c:pt idx="3747">
                  <c:v>1.007080078125E-3</c:v>
                </c:pt>
                <c:pt idx="3748">
                  <c:v>1.007080078125E-3</c:v>
                </c:pt>
                <c:pt idx="3749">
                  <c:v>1.0068416595458984E-3</c:v>
                </c:pt>
                <c:pt idx="3750">
                  <c:v>1.007080078125E-3</c:v>
                </c:pt>
                <c:pt idx="3751">
                  <c:v>1.007080078125E-3</c:v>
                </c:pt>
                <c:pt idx="3752">
                  <c:v>1.0068416595458984E-3</c:v>
                </c:pt>
                <c:pt idx="3753">
                  <c:v>1.0080337524414063E-3</c:v>
                </c:pt>
                <c:pt idx="3754">
                  <c:v>1.007080078125E-3</c:v>
                </c:pt>
                <c:pt idx="3755">
                  <c:v>1.0068416595458984E-3</c:v>
                </c:pt>
                <c:pt idx="3756">
                  <c:v>1.007080078125E-3</c:v>
                </c:pt>
                <c:pt idx="3757">
                  <c:v>1.007080078125E-3</c:v>
                </c:pt>
                <c:pt idx="3758">
                  <c:v>1.0068416595458984E-3</c:v>
                </c:pt>
                <c:pt idx="3759">
                  <c:v>1.007080078125E-3</c:v>
                </c:pt>
                <c:pt idx="3760">
                  <c:v>1.007080078125E-3</c:v>
                </c:pt>
                <c:pt idx="3761">
                  <c:v>1.0068416595458984E-3</c:v>
                </c:pt>
                <c:pt idx="3762">
                  <c:v>1.007080078125E-3</c:v>
                </c:pt>
                <c:pt idx="3763">
                  <c:v>1.007080078125E-3</c:v>
                </c:pt>
                <c:pt idx="3764">
                  <c:v>1.0068416595458984E-3</c:v>
                </c:pt>
                <c:pt idx="3765">
                  <c:v>1.007080078125E-3</c:v>
                </c:pt>
                <c:pt idx="3766">
                  <c:v>1.0080337524414063E-3</c:v>
                </c:pt>
                <c:pt idx="3767">
                  <c:v>1.007080078125E-3</c:v>
                </c:pt>
                <c:pt idx="3768">
                  <c:v>1.0068416595458984E-3</c:v>
                </c:pt>
                <c:pt idx="3769">
                  <c:v>1.007080078125E-3</c:v>
                </c:pt>
                <c:pt idx="3770">
                  <c:v>1.007080078125E-3</c:v>
                </c:pt>
                <c:pt idx="3771">
                  <c:v>1.0068416595458984E-3</c:v>
                </c:pt>
                <c:pt idx="3772">
                  <c:v>1.007080078125E-3</c:v>
                </c:pt>
                <c:pt idx="3773">
                  <c:v>1.007080078125E-3</c:v>
                </c:pt>
                <c:pt idx="3774">
                  <c:v>1.0068416595458984E-3</c:v>
                </c:pt>
                <c:pt idx="3775">
                  <c:v>1.007080078125E-3</c:v>
                </c:pt>
                <c:pt idx="3776">
                  <c:v>1.007080078125E-3</c:v>
                </c:pt>
                <c:pt idx="3777">
                  <c:v>1.0068416595458984E-3</c:v>
                </c:pt>
                <c:pt idx="3778">
                  <c:v>1.0080337524414063E-3</c:v>
                </c:pt>
                <c:pt idx="3779">
                  <c:v>1.007080078125E-3</c:v>
                </c:pt>
                <c:pt idx="3780">
                  <c:v>1.0068416595458984E-3</c:v>
                </c:pt>
                <c:pt idx="3781">
                  <c:v>1.007080078125E-3</c:v>
                </c:pt>
                <c:pt idx="3782">
                  <c:v>3.0210018157958984E-3</c:v>
                </c:pt>
                <c:pt idx="3783">
                  <c:v>1.007080078125E-3</c:v>
                </c:pt>
                <c:pt idx="3784">
                  <c:v>1.0068416595458984E-3</c:v>
                </c:pt>
                <c:pt idx="3785">
                  <c:v>1.007080078125E-3</c:v>
                </c:pt>
                <c:pt idx="3786">
                  <c:v>1.007080078125E-3</c:v>
                </c:pt>
                <c:pt idx="3787">
                  <c:v>1.0068416595458984E-3</c:v>
                </c:pt>
                <c:pt idx="3788">
                  <c:v>1.007080078125E-3</c:v>
                </c:pt>
                <c:pt idx="3789">
                  <c:v>1.0080337524414063E-3</c:v>
                </c:pt>
                <c:pt idx="3790">
                  <c:v>1.007080078125E-3</c:v>
                </c:pt>
                <c:pt idx="3791">
                  <c:v>1.0068416595458984E-3</c:v>
                </c:pt>
                <c:pt idx="3792">
                  <c:v>1.007080078125E-3</c:v>
                </c:pt>
                <c:pt idx="3793">
                  <c:v>1.007080078125E-3</c:v>
                </c:pt>
                <c:pt idx="3794">
                  <c:v>1.0068416595458984E-3</c:v>
                </c:pt>
                <c:pt idx="3795">
                  <c:v>1.007080078125E-3</c:v>
                </c:pt>
                <c:pt idx="3796">
                  <c:v>1.007080078125E-3</c:v>
                </c:pt>
                <c:pt idx="3797">
                  <c:v>1.0068416595458984E-3</c:v>
                </c:pt>
                <c:pt idx="3798">
                  <c:v>1.007080078125E-3</c:v>
                </c:pt>
                <c:pt idx="3799">
                  <c:v>1.007080078125E-3</c:v>
                </c:pt>
                <c:pt idx="3800">
                  <c:v>1.0068416595458984E-3</c:v>
                </c:pt>
                <c:pt idx="3801">
                  <c:v>1.0080337524414063E-3</c:v>
                </c:pt>
                <c:pt idx="3802">
                  <c:v>1.007080078125E-3</c:v>
                </c:pt>
                <c:pt idx="3803">
                  <c:v>1.0068416595458984E-3</c:v>
                </c:pt>
                <c:pt idx="3804">
                  <c:v>1.007080078125E-3</c:v>
                </c:pt>
                <c:pt idx="3805">
                  <c:v>1.007080078125E-3</c:v>
                </c:pt>
                <c:pt idx="3806">
                  <c:v>1.0068416595458984E-3</c:v>
                </c:pt>
                <c:pt idx="3807">
                  <c:v>1.007080078125E-3</c:v>
                </c:pt>
                <c:pt idx="3808">
                  <c:v>1.007080078125E-3</c:v>
                </c:pt>
                <c:pt idx="3809">
                  <c:v>1.0068416595458984E-3</c:v>
                </c:pt>
                <c:pt idx="3810">
                  <c:v>1.007080078125E-3</c:v>
                </c:pt>
                <c:pt idx="3811">
                  <c:v>1.007080078125E-3</c:v>
                </c:pt>
                <c:pt idx="3812">
                  <c:v>1.0068416595458984E-3</c:v>
                </c:pt>
                <c:pt idx="3813">
                  <c:v>1.007080078125E-3</c:v>
                </c:pt>
                <c:pt idx="3814">
                  <c:v>1.0080337524414063E-3</c:v>
                </c:pt>
                <c:pt idx="3815">
                  <c:v>1.007080078125E-3</c:v>
                </c:pt>
                <c:pt idx="3816">
                  <c:v>1.0068416595458984E-3</c:v>
                </c:pt>
                <c:pt idx="3817">
                  <c:v>1.007080078125E-3</c:v>
                </c:pt>
                <c:pt idx="3818">
                  <c:v>1.007080078125E-3</c:v>
                </c:pt>
                <c:pt idx="3819">
                  <c:v>1.0068416595458984E-3</c:v>
                </c:pt>
                <c:pt idx="3820">
                  <c:v>1.007080078125E-3</c:v>
                </c:pt>
                <c:pt idx="3821">
                  <c:v>1.007080078125E-3</c:v>
                </c:pt>
                <c:pt idx="3822">
                  <c:v>1.0068416595458984E-3</c:v>
                </c:pt>
                <c:pt idx="3823">
                  <c:v>1.007080078125E-3</c:v>
                </c:pt>
                <c:pt idx="3824">
                  <c:v>1.007080078125E-3</c:v>
                </c:pt>
                <c:pt idx="3825">
                  <c:v>1.0068416595458984E-3</c:v>
                </c:pt>
                <c:pt idx="3826">
                  <c:v>1.0080337524414063E-3</c:v>
                </c:pt>
                <c:pt idx="3827">
                  <c:v>1.007080078125E-3</c:v>
                </c:pt>
                <c:pt idx="3828">
                  <c:v>1.0068416595458984E-3</c:v>
                </c:pt>
                <c:pt idx="3829">
                  <c:v>1.007080078125E-3</c:v>
                </c:pt>
                <c:pt idx="3830">
                  <c:v>1.5105962753295898E-2</c:v>
                </c:pt>
                <c:pt idx="3831">
                  <c:v>1.007080078125E-3</c:v>
                </c:pt>
                <c:pt idx="3832">
                  <c:v>1.007080078125E-3</c:v>
                </c:pt>
                <c:pt idx="3833">
                  <c:v>1.0068416595458984E-3</c:v>
                </c:pt>
                <c:pt idx="3834">
                  <c:v>1.007080078125E-3</c:v>
                </c:pt>
                <c:pt idx="3835">
                  <c:v>1.007080078125E-3</c:v>
                </c:pt>
                <c:pt idx="3836">
                  <c:v>1.0068416595458984E-3</c:v>
                </c:pt>
                <c:pt idx="3837">
                  <c:v>1.0080337524414063E-3</c:v>
                </c:pt>
                <c:pt idx="3838">
                  <c:v>1.007080078125E-3</c:v>
                </c:pt>
                <c:pt idx="3839">
                  <c:v>1.0068416595458984E-3</c:v>
                </c:pt>
                <c:pt idx="3840">
                  <c:v>1.007080078125E-3</c:v>
                </c:pt>
                <c:pt idx="3841">
                  <c:v>1.007080078125E-3</c:v>
                </c:pt>
                <c:pt idx="3842">
                  <c:v>1.0068416595458984E-3</c:v>
                </c:pt>
                <c:pt idx="3843">
                  <c:v>1.007080078125E-3</c:v>
                </c:pt>
                <c:pt idx="3844">
                  <c:v>1.007080078125E-3</c:v>
                </c:pt>
                <c:pt idx="3845">
                  <c:v>1.0068416595458984E-3</c:v>
                </c:pt>
                <c:pt idx="3846">
                  <c:v>1.007080078125E-3</c:v>
                </c:pt>
                <c:pt idx="3847">
                  <c:v>1.007080078125E-3</c:v>
                </c:pt>
                <c:pt idx="3848">
                  <c:v>1.0068416595458984E-3</c:v>
                </c:pt>
                <c:pt idx="3849">
                  <c:v>1.007080078125E-3</c:v>
                </c:pt>
                <c:pt idx="3850">
                  <c:v>1.0080337524414063E-3</c:v>
                </c:pt>
                <c:pt idx="3851">
                  <c:v>1.007080078125E-3</c:v>
                </c:pt>
                <c:pt idx="3852">
                  <c:v>1.0068416595458984E-3</c:v>
                </c:pt>
                <c:pt idx="3853">
                  <c:v>1.007080078125E-3</c:v>
                </c:pt>
                <c:pt idx="3854">
                  <c:v>1.007080078125E-3</c:v>
                </c:pt>
                <c:pt idx="3855">
                  <c:v>1.0068416595458984E-3</c:v>
                </c:pt>
                <c:pt idx="3856">
                  <c:v>1.007080078125E-3</c:v>
                </c:pt>
                <c:pt idx="3857">
                  <c:v>1.007080078125E-3</c:v>
                </c:pt>
                <c:pt idx="3858">
                  <c:v>1.0068416595458984E-3</c:v>
                </c:pt>
                <c:pt idx="3859">
                  <c:v>1.007080078125E-3</c:v>
                </c:pt>
                <c:pt idx="3860">
                  <c:v>1.007080078125E-3</c:v>
                </c:pt>
                <c:pt idx="3861">
                  <c:v>1.0068416595458984E-3</c:v>
                </c:pt>
                <c:pt idx="3862">
                  <c:v>1.0080337524414063E-3</c:v>
                </c:pt>
                <c:pt idx="3863">
                  <c:v>1.007080078125E-3</c:v>
                </c:pt>
                <c:pt idx="3864">
                  <c:v>1.0068416595458984E-3</c:v>
                </c:pt>
                <c:pt idx="3865">
                  <c:v>1.007080078125E-3</c:v>
                </c:pt>
                <c:pt idx="3866">
                  <c:v>1.007080078125E-3</c:v>
                </c:pt>
                <c:pt idx="3867">
                  <c:v>1.0068416595458984E-3</c:v>
                </c:pt>
                <c:pt idx="3868">
                  <c:v>1.007080078125E-3</c:v>
                </c:pt>
                <c:pt idx="3869">
                  <c:v>1.007080078125E-3</c:v>
                </c:pt>
                <c:pt idx="3870">
                  <c:v>1.0068416595458984E-3</c:v>
                </c:pt>
                <c:pt idx="3871">
                  <c:v>1.007080078125E-3</c:v>
                </c:pt>
                <c:pt idx="3872">
                  <c:v>1.007080078125E-3</c:v>
                </c:pt>
                <c:pt idx="3873">
                  <c:v>1.0068416595458984E-3</c:v>
                </c:pt>
                <c:pt idx="3874">
                  <c:v>1.007080078125E-3</c:v>
                </c:pt>
                <c:pt idx="3875">
                  <c:v>1.0080337524414063E-3</c:v>
                </c:pt>
                <c:pt idx="3876">
                  <c:v>1.007080078125E-3</c:v>
                </c:pt>
                <c:pt idx="3877">
                  <c:v>1.0068416595458984E-3</c:v>
                </c:pt>
                <c:pt idx="3878">
                  <c:v>1.007080078125E-3</c:v>
                </c:pt>
                <c:pt idx="3879">
                  <c:v>1.007080078125E-3</c:v>
                </c:pt>
                <c:pt idx="3880">
                  <c:v>1.0068416595458984E-3</c:v>
                </c:pt>
                <c:pt idx="3881">
                  <c:v>1.007080078125E-3</c:v>
                </c:pt>
                <c:pt idx="3882">
                  <c:v>1.007080078125E-3</c:v>
                </c:pt>
                <c:pt idx="3883">
                  <c:v>1.0068416595458984E-3</c:v>
                </c:pt>
                <c:pt idx="3884">
                  <c:v>1.007080078125E-3</c:v>
                </c:pt>
                <c:pt idx="3885">
                  <c:v>1.007080078125E-3</c:v>
                </c:pt>
                <c:pt idx="3886">
                  <c:v>1.0068416595458984E-3</c:v>
                </c:pt>
                <c:pt idx="3887">
                  <c:v>1.0080337524414063E-3</c:v>
                </c:pt>
                <c:pt idx="3888">
                  <c:v>1.007080078125E-3</c:v>
                </c:pt>
                <c:pt idx="3889">
                  <c:v>1.0068416595458984E-3</c:v>
                </c:pt>
                <c:pt idx="3890">
                  <c:v>1.007080078125E-3</c:v>
                </c:pt>
                <c:pt idx="3891">
                  <c:v>1.007080078125E-3</c:v>
                </c:pt>
                <c:pt idx="3892">
                  <c:v>1.0068416595458984E-3</c:v>
                </c:pt>
                <c:pt idx="3893">
                  <c:v>1.007080078125E-3</c:v>
                </c:pt>
                <c:pt idx="3894">
                  <c:v>1.007080078125E-3</c:v>
                </c:pt>
                <c:pt idx="3895">
                  <c:v>1.0068416595458984E-3</c:v>
                </c:pt>
                <c:pt idx="3896">
                  <c:v>1.007080078125E-3</c:v>
                </c:pt>
                <c:pt idx="3897">
                  <c:v>1.007080078125E-3</c:v>
                </c:pt>
                <c:pt idx="3898">
                  <c:v>1.0068416595458984E-3</c:v>
                </c:pt>
                <c:pt idx="3899">
                  <c:v>1.007080078125E-3</c:v>
                </c:pt>
                <c:pt idx="3900">
                  <c:v>1.0080337524414063E-3</c:v>
                </c:pt>
                <c:pt idx="3901">
                  <c:v>1.007080078125E-3</c:v>
                </c:pt>
                <c:pt idx="3902">
                  <c:v>1.0068416595458984E-3</c:v>
                </c:pt>
                <c:pt idx="3903">
                  <c:v>1.007080078125E-3</c:v>
                </c:pt>
                <c:pt idx="3904">
                  <c:v>1.007080078125E-3</c:v>
                </c:pt>
                <c:pt idx="3905">
                  <c:v>1.0068416595458984E-3</c:v>
                </c:pt>
                <c:pt idx="3906">
                  <c:v>1.007080078125E-3</c:v>
                </c:pt>
                <c:pt idx="3907">
                  <c:v>1.007080078125E-3</c:v>
                </c:pt>
                <c:pt idx="3908">
                  <c:v>1.0068416595458984E-3</c:v>
                </c:pt>
                <c:pt idx="3909">
                  <c:v>1.007080078125E-3</c:v>
                </c:pt>
                <c:pt idx="3910">
                  <c:v>1.007080078125E-3</c:v>
                </c:pt>
                <c:pt idx="3911">
                  <c:v>1.0068416595458984E-3</c:v>
                </c:pt>
                <c:pt idx="3912">
                  <c:v>1.0080337524414063E-3</c:v>
                </c:pt>
                <c:pt idx="3913">
                  <c:v>1.007080078125E-3</c:v>
                </c:pt>
                <c:pt idx="3914">
                  <c:v>1.0068416595458984E-3</c:v>
                </c:pt>
                <c:pt idx="3915">
                  <c:v>1.007080078125E-3</c:v>
                </c:pt>
                <c:pt idx="3916">
                  <c:v>1.007080078125E-3</c:v>
                </c:pt>
                <c:pt idx="3917">
                  <c:v>1.0068416595458984E-3</c:v>
                </c:pt>
                <c:pt idx="3918">
                  <c:v>1.007080078125E-3</c:v>
                </c:pt>
                <c:pt idx="3919">
                  <c:v>1.007080078125E-3</c:v>
                </c:pt>
                <c:pt idx="3920">
                  <c:v>1.0068416595458984E-3</c:v>
                </c:pt>
                <c:pt idx="3921">
                  <c:v>1.007080078125E-3</c:v>
                </c:pt>
                <c:pt idx="3922">
                  <c:v>1.007080078125E-3</c:v>
                </c:pt>
                <c:pt idx="3923">
                  <c:v>1.0068416595458984E-3</c:v>
                </c:pt>
                <c:pt idx="3924">
                  <c:v>1.007080078125E-3</c:v>
                </c:pt>
                <c:pt idx="3925">
                  <c:v>1.0080337524414063E-3</c:v>
                </c:pt>
                <c:pt idx="3926">
                  <c:v>1.007080078125E-3</c:v>
                </c:pt>
                <c:pt idx="3927">
                  <c:v>1.0068416595458984E-3</c:v>
                </c:pt>
                <c:pt idx="3928">
                  <c:v>1.007080078125E-3</c:v>
                </c:pt>
                <c:pt idx="3929">
                  <c:v>1.007080078125E-3</c:v>
                </c:pt>
                <c:pt idx="3930">
                  <c:v>1.0068416595458984E-3</c:v>
                </c:pt>
                <c:pt idx="3931">
                  <c:v>1.007080078125E-3</c:v>
                </c:pt>
                <c:pt idx="3932">
                  <c:v>1.007080078125E-3</c:v>
                </c:pt>
                <c:pt idx="3933">
                  <c:v>1.0068416595458984E-3</c:v>
                </c:pt>
                <c:pt idx="3934">
                  <c:v>1.007080078125E-3</c:v>
                </c:pt>
                <c:pt idx="3935">
                  <c:v>1.0068416595458984E-3</c:v>
                </c:pt>
                <c:pt idx="3936">
                  <c:v>1.007080078125E-3</c:v>
                </c:pt>
                <c:pt idx="3937">
                  <c:v>1.0080337524414063E-3</c:v>
                </c:pt>
                <c:pt idx="3938">
                  <c:v>1.007080078125E-3</c:v>
                </c:pt>
                <c:pt idx="3939">
                  <c:v>1.0068416595458984E-3</c:v>
                </c:pt>
                <c:pt idx="3940">
                  <c:v>1.007080078125E-3</c:v>
                </c:pt>
                <c:pt idx="3941">
                  <c:v>1.007080078125E-3</c:v>
                </c:pt>
                <c:pt idx="3942">
                  <c:v>1.0068416595458984E-3</c:v>
                </c:pt>
                <c:pt idx="3943">
                  <c:v>1.007080078125E-3</c:v>
                </c:pt>
                <c:pt idx="3944">
                  <c:v>1.007080078125E-3</c:v>
                </c:pt>
                <c:pt idx="3945">
                  <c:v>1.0068416595458984E-3</c:v>
                </c:pt>
                <c:pt idx="3946">
                  <c:v>1.007080078125E-3</c:v>
                </c:pt>
                <c:pt idx="3947">
                  <c:v>1.007080078125E-3</c:v>
                </c:pt>
                <c:pt idx="3948">
                  <c:v>1.0068416595458984E-3</c:v>
                </c:pt>
                <c:pt idx="3949">
                  <c:v>1.007080078125E-3</c:v>
                </c:pt>
                <c:pt idx="3950">
                  <c:v>1.0080337524414063E-3</c:v>
                </c:pt>
                <c:pt idx="3951">
                  <c:v>1.007080078125E-3</c:v>
                </c:pt>
                <c:pt idx="3952">
                  <c:v>1.0068416595458984E-3</c:v>
                </c:pt>
                <c:pt idx="3953">
                  <c:v>1.007080078125E-3</c:v>
                </c:pt>
                <c:pt idx="3954">
                  <c:v>1.007080078125E-3</c:v>
                </c:pt>
                <c:pt idx="3955">
                  <c:v>1.0068416595458984E-3</c:v>
                </c:pt>
                <c:pt idx="3956">
                  <c:v>1.007080078125E-3</c:v>
                </c:pt>
                <c:pt idx="3957">
                  <c:v>1.0068416595458984E-3</c:v>
                </c:pt>
                <c:pt idx="3958">
                  <c:v>1.007080078125E-3</c:v>
                </c:pt>
                <c:pt idx="3959">
                  <c:v>1.007080078125E-3</c:v>
                </c:pt>
                <c:pt idx="3960">
                  <c:v>1.0068416595458984E-3</c:v>
                </c:pt>
                <c:pt idx="3961">
                  <c:v>1.007080078125E-3</c:v>
                </c:pt>
                <c:pt idx="3962">
                  <c:v>1.0080337524414063E-3</c:v>
                </c:pt>
                <c:pt idx="3963">
                  <c:v>1.007080078125E-3</c:v>
                </c:pt>
                <c:pt idx="3964">
                  <c:v>1.0068416595458984E-3</c:v>
                </c:pt>
                <c:pt idx="3965">
                  <c:v>1.007080078125E-3</c:v>
                </c:pt>
                <c:pt idx="3966">
                  <c:v>1.007080078125E-3</c:v>
                </c:pt>
                <c:pt idx="3967">
                  <c:v>1.0068416595458984E-3</c:v>
                </c:pt>
                <c:pt idx="3968">
                  <c:v>1.007080078125E-3</c:v>
                </c:pt>
                <c:pt idx="3969">
                  <c:v>1.007080078125E-3</c:v>
                </c:pt>
                <c:pt idx="3970">
                  <c:v>1.0068416595458984E-3</c:v>
                </c:pt>
                <c:pt idx="3971">
                  <c:v>1.007080078125E-3</c:v>
                </c:pt>
                <c:pt idx="3972">
                  <c:v>1.007080078125E-3</c:v>
                </c:pt>
                <c:pt idx="3973">
                  <c:v>1.0068416595458984E-3</c:v>
                </c:pt>
                <c:pt idx="3974">
                  <c:v>1.007080078125E-3</c:v>
                </c:pt>
                <c:pt idx="3975">
                  <c:v>1.0080337524414063E-3</c:v>
                </c:pt>
                <c:pt idx="3976">
                  <c:v>1.007080078125E-3</c:v>
                </c:pt>
                <c:pt idx="3977">
                  <c:v>1.0068416595458984E-3</c:v>
                </c:pt>
                <c:pt idx="3978">
                  <c:v>1.007080078125E-3</c:v>
                </c:pt>
                <c:pt idx="3979">
                  <c:v>1.0068416595458984E-3</c:v>
                </c:pt>
                <c:pt idx="3980">
                  <c:v>1.007080078125E-3</c:v>
                </c:pt>
                <c:pt idx="3981">
                  <c:v>1.007080078125E-3</c:v>
                </c:pt>
                <c:pt idx="3982">
                  <c:v>1.0068416595458984E-3</c:v>
                </c:pt>
                <c:pt idx="3983">
                  <c:v>1.007080078125E-3</c:v>
                </c:pt>
                <c:pt idx="3984">
                  <c:v>1.007080078125E-3</c:v>
                </c:pt>
                <c:pt idx="3985">
                  <c:v>1.0068416595458984E-3</c:v>
                </c:pt>
                <c:pt idx="3986">
                  <c:v>1.007080078125E-3</c:v>
                </c:pt>
                <c:pt idx="3987">
                  <c:v>1.0080337524414063E-3</c:v>
                </c:pt>
                <c:pt idx="3988">
                  <c:v>1.007080078125E-3</c:v>
                </c:pt>
                <c:pt idx="3989">
                  <c:v>1.0068416595458984E-3</c:v>
                </c:pt>
                <c:pt idx="3990">
                  <c:v>1.007080078125E-3</c:v>
                </c:pt>
                <c:pt idx="3991">
                  <c:v>1.007080078125E-3</c:v>
                </c:pt>
                <c:pt idx="3992">
                  <c:v>1.0068416595458984E-3</c:v>
                </c:pt>
                <c:pt idx="3993">
                  <c:v>1.007080078125E-3</c:v>
                </c:pt>
                <c:pt idx="3994">
                  <c:v>1.007080078125E-3</c:v>
                </c:pt>
                <c:pt idx="3995">
                  <c:v>1.0068416595458984E-3</c:v>
                </c:pt>
                <c:pt idx="3996">
                  <c:v>1.007080078125E-3</c:v>
                </c:pt>
                <c:pt idx="3997">
                  <c:v>1.007080078125E-3</c:v>
                </c:pt>
                <c:pt idx="3998">
                  <c:v>1.0068416595458984E-3</c:v>
                </c:pt>
                <c:pt idx="3999">
                  <c:v>1.007080078125E-3</c:v>
                </c:pt>
                <c:pt idx="4000">
                  <c:v>1.0080337524414063E-3</c:v>
                </c:pt>
                <c:pt idx="4001">
                  <c:v>1.0068416595458984E-3</c:v>
                </c:pt>
                <c:pt idx="4002">
                  <c:v>1.007080078125E-3</c:v>
                </c:pt>
                <c:pt idx="4003">
                  <c:v>1.007080078125E-3</c:v>
                </c:pt>
                <c:pt idx="4004">
                  <c:v>1.0068416595458984E-3</c:v>
                </c:pt>
                <c:pt idx="4005">
                  <c:v>1.007080078125E-3</c:v>
                </c:pt>
                <c:pt idx="4006">
                  <c:v>1.007080078125E-3</c:v>
                </c:pt>
                <c:pt idx="4007">
                  <c:v>1.0068416595458984E-3</c:v>
                </c:pt>
                <c:pt idx="4008">
                  <c:v>1.007080078125E-3</c:v>
                </c:pt>
                <c:pt idx="4009">
                  <c:v>1.007080078125E-3</c:v>
                </c:pt>
                <c:pt idx="4010">
                  <c:v>1.0068416595458984E-3</c:v>
                </c:pt>
                <c:pt idx="4011">
                  <c:v>1.007080078125E-3</c:v>
                </c:pt>
                <c:pt idx="4012">
                  <c:v>1.0080337524414063E-3</c:v>
                </c:pt>
                <c:pt idx="4013">
                  <c:v>1.007080078125E-3</c:v>
                </c:pt>
                <c:pt idx="4014">
                  <c:v>1.0068416595458984E-3</c:v>
                </c:pt>
                <c:pt idx="4015">
                  <c:v>1.007080078125E-3</c:v>
                </c:pt>
                <c:pt idx="4016">
                  <c:v>1.007080078125E-3</c:v>
                </c:pt>
                <c:pt idx="4017">
                  <c:v>1.0068416595458984E-3</c:v>
                </c:pt>
                <c:pt idx="4018">
                  <c:v>1.007080078125E-3</c:v>
                </c:pt>
                <c:pt idx="4019">
                  <c:v>1.007080078125E-3</c:v>
                </c:pt>
                <c:pt idx="4020">
                  <c:v>1.0068416595458984E-3</c:v>
                </c:pt>
                <c:pt idx="4021">
                  <c:v>1.007080078125E-3</c:v>
                </c:pt>
                <c:pt idx="4022">
                  <c:v>1.007080078125E-3</c:v>
                </c:pt>
                <c:pt idx="4023">
                  <c:v>1.0068416595458984E-3</c:v>
                </c:pt>
                <c:pt idx="4024">
                  <c:v>1.007080078125E-3</c:v>
                </c:pt>
                <c:pt idx="4025">
                  <c:v>1.0080337524414063E-3</c:v>
                </c:pt>
                <c:pt idx="4026">
                  <c:v>1.0068416595458984E-3</c:v>
                </c:pt>
                <c:pt idx="4027">
                  <c:v>1.007080078125E-3</c:v>
                </c:pt>
                <c:pt idx="4028">
                  <c:v>1.007080078125E-3</c:v>
                </c:pt>
                <c:pt idx="4029">
                  <c:v>1.0068416595458984E-3</c:v>
                </c:pt>
                <c:pt idx="4030">
                  <c:v>1.007080078125E-3</c:v>
                </c:pt>
                <c:pt idx="4031">
                  <c:v>1.007080078125E-3</c:v>
                </c:pt>
                <c:pt idx="4032">
                  <c:v>1.0068416595458984E-3</c:v>
                </c:pt>
                <c:pt idx="4033">
                  <c:v>1.007080078125E-3</c:v>
                </c:pt>
                <c:pt idx="4034">
                  <c:v>1.007080078125E-3</c:v>
                </c:pt>
                <c:pt idx="4035">
                  <c:v>1.0068416595458984E-3</c:v>
                </c:pt>
                <c:pt idx="4036">
                  <c:v>1.007080078125E-3</c:v>
                </c:pt>
                <c:pt idx="4037">
                  <c:v>1.0080337524414063E-3</c:v>
                </c:pt>
                <c:pt idx="4038">
                  <c:v>1.007080078125E-3</c:v>
                </c:pt>
                <c:pt idx="4039">
                  <c:v>6.0420036315917969E-3</c:v>
                </c:pt>
                <c:pt idx="4040">
                  <c:v>1.0068416595458984E-3</c:v>
                </c:pt>
                <c:pt idx="4041">
                  <c:v>1.007080078125E-3</c:v>
                </c:pt>
                <c:pt idx="4042">
                  <c:v>1.007080078125E-3</c:v>
                </c:pt>
                <c:pt idx="4043">
                  <c:v>1.0068416595458984E-3</c:v>
                </c:pt>
                <c:pt idx="4044">
                  <c:v>1.007080078125E-3</c:v>
                </c:pt>
                <c:pt idx="4045">
                  <c:v>1.0080337524414063E-3</c:v>
                </c:pt>
                <c:pt idx="4046">
                  <c:v>1.0068416595458984E-3</c:v>
                </c:pt>
                <c:pt idx="4047">
                  <c:v>1.007080078125E-3</c:v>
                </c:pt>
                <c:pt idx="4048">
                  <c:v>1.007080078125E-3</c:v>
                </c:pt>
                <c:pt idx="4049">
                  <c:v>1.0068416595458984E-3</c:v>
                </c:pt>
                <c:pt idx="4050">
                  <c:v>1.007080078125E-3</c:v>
                </c:pt>
                <c:pt idx="4051">
                  <c:v>1.007080078125E-3</c:v>
                </c:pt>
                <c:pt idx="4052">
                  <c:v>1.0068416595458984E-3</c:v>
                </c:pt>
                <c:pt idx="4053">
                  <c:v>1.007080078125E-3</c:v>
                </c:pt>
                <c:pt idx="4054">
                  <c:v>1.007080078125E-3</c:v>
                </c:pt>
                <c:pt idx="4055">
                  <c:v>1.0068416595458984E-3</c:v>
                </c:pt>
                <c:pt idx="4056">
                  <c:v>1.007080078125E-3</c:v>
                </c:pt>
                <c:pt idx="4057">
                  <c:v>1.0080337524414063E-3</c:v>
                </c:pt>
                <c:pt idx="4058">
                  <c:v>1.007080078125E-3</c:v>
                </c:pt>
                <c:pt idx="4059">
                  <c:v>1.20849609375E-2</c:v>
                </c:pt>
                <c:pt idx="4060">
                  <c:v>1.0068416595458984E-3</c:v>
                </c:pt>
                <c:pt idx="4061">
                  <c:v>1.007080078125E-3</c:v>
                </c:pt>
                <c:pt idx="4062">
                  <c:v>1.007080078125E-3</c:v>
                </c:pt>
                <c:pt idx="4063">
                  <c:v>1.0068416595458984E-3</c:v>
                </c:pt>
                <c:pt idx="4064">
                  <c:v>1.007080078125E-3</c:v>
                </c:pt>
                <c:pt idx="4065">
                  <c:v>1.007080078125E-3</c:v>
                </c:pt>
                <c:pt idx="4066">
                  <c:v>1.0068416595458984E-3</c:v>
                </c:pt>
                <c:pt idx="4067">
                  <c:v>1.007080078125E-3</c:v>
                </c:pt>
                <c:pt idx="4068">
                  <c:v>1.007080078125E-3</c:v>
                </c:pt>
                <c:pt idx="4069">
                  <c:v>1.0068416595458984E-3</c:v>
                </c:pt>
                <c:pt idx="4070">
                  <c:v>1.007080078125E-3</c:v>
                </c:pt>
                <c:pt idx="4071">
                  <c:v>1.0080337524414063E-3</c:v>
                </c:pt>
                <c:pt idx="4072">
                  <c:v>1.007080078125E-3</c:v>
                </c:pt>
                <c:pt idx="4073">
                  <c:v>1.0068416595458984E-3</c:v>
                </c:pt>
                <c:pt idx="4074">
                  <c:v>1.007080078125E-3</c:v>
                </c:pt>
                <c:pt idx="4075">
                  <c:v>1.007080078125E-3</c:v>
                </c:pt>
                <c:pt idx="4076">
                  <c:v>1.0068416595458984E-3</c:v>
                </c:pt>
                <c:pt idx="4077">
                  <c:v>1.007080078125E-3</c:v>
                </c:pt>
                <c:pt idx="4078">
                  <c:v>1.007080078125E-3</c:v>
                </c:pt>
                <c:pt idx="4079">
                  <c:v>1.0068416595458984E-3</c:v>
                </c:pt>
                <c:pt idx="4080">
                  <c:v>1.007080078125E-3</c:v>
                </c:pt>
                <c:pt idx="4081">
                  <c:v>1.007080078125E-3</c:v>
                </c:pt>
                <c:pt idx="4082">
                  <c:v>1.0068416595458984E-3</c:v>
                </c:pt>
                <c:pt idx="4083">
                  <c:v>1.007080078125E-3</c:v>
                </c:pt>
                <c:pt idx="4084">
                  <c:v>1.0080337524414063E-3</c:v>
                </c:pt>
                <c:pt idx="4085">
                  <c:v>1.0068416595458984E-3</c:v>
                </c:pt>
                <c:pt idx="4086">
                  <c:v>1.007080078125E-3</c:v>
                </c:pt>
                <c:pt idx="4087">
                  <c:v>1.007080078125E-3</c:v>
                </c:pt>
                <c:pt idx="4088">
                  <c:v>1.0068416595458984E-3</c:v>
                </c:pt>
                <c:pt idx="4089">
                  <c:v>1.007080078125E-3</c:v>
                </c:pt>
                <c:pt idx="4090">
                  <c:v>1.007080078125E-3</c:v>
                </c:pt>
                <c:pt idx="4091">
                  <c:v>1.0068416595458984E-3</c:v>
                </c:pt>
                <c:pt idx="4092">
                  <c:v>1.007080078125E-3</c:v>
                </c:pt>
                <c:pt idx="4093">
                  <c:v>1.007080078125E-3</c:v>
                </c:pt>
                <c:pt idx="4094">
                  <c:v>1.0068416595458984E-3</c:v>
                </c:pt>
                <c:pt idx="4095">
                  <c:v>1.007080078125E-3</c:v>
                </c:pt>
                <c:pt idx="4096">
                  <c:v>1.0080337524414063E-3</c:v>
                </c:pt>
                <c:pt idx="4097">
                  <c:v>1.007080078125E-3</c:v>
                </c:pt>
                <c:pt idx="4098">
                  <c:v>1.0068416595458984E-3</c:v>
                </c:pt>
                <c:pt idx="4099">
                  <c:v>1.007080078125E-3</c:v>
                </c:pt>
                <c:pt idx="4100">
                  <c:v>1.007080078125E-3</c:v>
                </c:pt>
                <c:pt idx="4101">
                  <c:v>1.0068416595458984E-3</c:v>
                </c:pt>
                <c:pt idx="4102">
                  <c:v>1.007080078125E-3</c:v>
                </c:pt>
                <c:pt idx="4103">
                  <c:v>1.007080078125E-3</c:v>
                </c:pt>
                <c:pt idx="4104">
                  <c:v>1.0068416595458984E-3</c:v>
                </c:pt>
                <c:pt idx="4105">
                  <c:v>1.007080078125E-3</c:v>
                </c:pt>
                <c:pt idx="4106">
                  <c:v>1.007080078125E-3</c:v>
                </c:pt>
                <c:pt idx="4107">
                  <c:v>1.0068416595458984E-3</c:v>
                </c:pt>
                <c:pt idx="4108">
                  <c:v>1.007080078125E-3</c:v>
                </c:pt>
                <c:pt idx="4109">
                  <c:v>1.0080337524414063E-3</c:v>
                </c:pt>
                <c:pt idx="4110">
                  <c:v>1.0068416595458984E-3</c:v>
                </c:pt>
                <c:pt idx="4111">
                  <c:v>1.007080078125E-3</c:v>
                </c:pt>
                <c:pt idx="4112">
                  <c:v>1.007080078125E-3</c:v>
                </c:pt>
                <c:pt idx="4113">
                  <c:v>1.0068416595458984E-3</c:v>
                </c:pt>
                <c:pt idx="4114">
                  <c:v>1.007080078125E-3</c:v>
                </c:pt>
                <c:pt idx="4115">
                  <c:v>1.007080078125E-3</c:v>
                </c:pt>
                <c:pt idx="4116">
                  <c:v>1.0068416595458984E-3</c:v>
                </c:pt>
                <c:pt idx="4117">
                  <c:v>1.007080078125E-3</c:v>
                </c:pt>
                <c:pt idx="4118">
                  <c:v>1.007080078125E-3</c:v>
                </c:pt>
                <c:pt idx="4119">
                  <c:v>1.0068416595458984E-3</c:v>
                </c:pt>
                <c:pt idx="4120">
                  <c:v>1.007080078125E-3</c:v>
                </c:pt>
                <c:pt idx="4121">
                  <c:v>1.0080337524414063E-3</c:v>
                </c:pt>
                <c:pt idx="4122">
                  <c:v>1.007080078125E-3</c:v>
                </c:pt>
                <c:pt idx="4123">
                  <c:v>1.0068416595458984E-3</c:v>
                </c:pt>
                <c:pt idx="4124">
                  <c:v>1.007080078125E-3</c:v>
                </c:pt>
                <c:pt idx="4125">
                  <c:v>1.007080078125E-3</c:v>
                </c:pt>
                <c:pt idx="4126">
                  <c:v>1.0068416595458984E-3</c:v>
                </c:pt>
                <c:pt idx="4127">
                  <c:v>1.007080078125E-3</c:v>
                </c:pt>
                <c:pt idx="4128">
                  <c:v>1.007080078125E-3</c:v>
                </c:pt>
                <c:pt idx="4129">
                  <c:v>1.0068416595458984E-3</c:v>
                </c:pt>
                <c:pt idx="4130">
                  <c:v>1.007080078125E-3</c:v>
                </c:pt>
                <c:pt idx="4131">
                  <c:v>1.007080078125E-3</c:v>
                </c:pt>
                <c:pt idx="4132">
                  <c:v>1.0068416595458984E-3</c:v>
                </c:pt>
                <c:pt idx="4133">
                  <c:v>1.007080078125E-3</c:v>
                </c:pt>
                <c:pt idx="4134">
                  <c:v>1.0080337524414063E-3</c:v>
                </c:pt>
                <c:pt idx="4135">
                  <c:v>1.0068416595458984E-3</c:v>
                </c:pt>
                <c:pt idx="4136">
                  <c:v>1.007080078125E-3</c:v>
                </c:pt>
                <c:pt idx="4137">
                  <c:v>1.007080078125E-3</c:v>
                </c:pt>
                <c:pt idx="4138">
                  <c:v>1.0068416595458984E-3</c:v>
                </c:pt>
                <c:pt idx="4139">
                  <c:v>1.007080078125E-3</c:v>
                </c:pt>
                <c:pt idx="4140">
                  <c:v>1.007080078125E-3</c:v>
                </c:pt>
                <c:pt idx="4141">
                  <c:v>1.0068416595458984E-3</c:v>
                </c:pt>
                <c:pt idx="4142">
                  <c:v>1.007080078125E-3</c:v>
                </c:pt>
                <c:pt idx="4143">
                  <c:v>1.007080078125E-3</c:v>
                </c:pt>
                <c:pt idx="4144">
                  <c:v>1.0068416595458984E-3</c:v>
                </c:pt>
                <c:pt idx="4145">
                  <c:v>1.007080078125E-3</c:v>
                </c:pt>
                <c:pt idx="4146">
                  <c:v>1.0080337524414063E-3</c:v>
                </c:pt>
                <c:pt idx="4147">
                  <c:v>1.007080078125E-3</c:v>
                </c:pt>
                <c:pt idx="4148">
                  <c:v>1.0068416595458984E-3</c:v>
                </c:pt>
                <c:pt idx="4149">
                  <c:v>1.007080078125E-3</c:v>
                </c:pt>
                <c:pt idx="4150">
                  <c:v>1.007080078125E-3</c:v>
                </c:pt>
                <c:pt idx="4151">
                  <c:v>1.0068416595458984E-3</c:v>
                </c:pt>
                <c:pt idx="4152">
                  <c:v>1.007080078125E-3</c:v>
                </c:pt>
                <c:pt idx="4153">
                  <c:v>1.007080078125E-3</c:v>
                </c:pt>
                <c:pt idx="4154">
                  <c:v>1.0068416595458984E-3</c:v>
                </c:pt>
                <c:pt idx="4155">
                  <c:v>1.007080078125E-3</c:v>
                </c:pt>
                <c:pt idx="4156">
                  <c:v>1.007080078125E-3</c:v>
                </c:pt>
                <c:pt idx="4157">
                  <c:v>1.0068416595458984E-3</c:v>
                </c:pt>
                <c:pt idx="4158">
                  <c:v>1.007080078125E-3</c:v>
                </c:pt>
                <c:pt idx="4159">
                  <c:v>1.0080337524414063E-3</c:v>
                </c:pt>
                <c:pt idx="4160">
                  <c:v>1.0068416595458984E-3</c:v>
                </c:pt>
                <c:pt idx="4161">
                  <c:v>1.007080078125E-3</c:v>
                </c:pt>
                <c:pt idx="4162">
                  <c:v>1.007080078125E-3</c:v>
                </c:pt>
                <c:pt idx="4163">
                  <c:v>1.0068416595458984E-3</c:v>
                </c:pt>
                <c:pt idx="4164">
                  <c:v>1.007080078125E-3</c:v>
                </c:pt>
                <c:pt idx="4165">
                  <c:v>1.007080078125E-3</c:v>
                </c:pt>
                <c:pt idx="4166">
                  <c:v>1.0068416595458984E-3</c:v>
                </c:pt>
                <c:pt idx="4167">
                  <c:v>1.007080078125E-3</c:v>
                </c:pt>
                <c:pt idx="4168">
                  <c:v>1.007080078125E-3</c:v>
                </c:pt>
                <c:pt idx="4169">
                  <c:v>1.0068416595458984E-3</c:v>
                </c:pt>
                <c:pt idx="4170">
                  <c:v>1.007080078125E-3</c:v>
                </c:pt>
                <c:pt idx="4171">
                  <c:v>1.0080337524414063E-3</c:v>
                </c:pt>
                <c:pt idx="4172">
                  <c:v>1.007080078125E-3</c:v>
                </c:pt>
                <c:pt idx="4173">
                  <c:v>1.0068416595458984E-3</c:v>
                </c:pt>
                <c:pt idx="4174">
                  <c:v>1.007080078125E-3</c:v>
                </c:pt>
                <c:pt idx="4175">
                  <c:v>1.007080078125E-3</c:v>
                </c:pt>
                <c:pt idx="4176">
                  <c:v>1.0068416595458984E-3</c:v>
                </c:pt>
                <c:pt idx="4177">
                  <c:v>1.007080078125E-3</c:v>
                </c:pt>
                <c:pt idx="4178">
                  <c:v>1.007080078125E-3</c:v>
                </c:pt>
                <c:pt idx="4179">
                  <c:v>1.0068416595458984E-3</c:v>
                </c:pt>
                <c:pt idx="4180">
                  <c:v>1.007080078125E-3</c:v>
                </c:pt>
                <c:pt idx="4181">
                  <c:v>1.007080078125E-3</c:v>
                </c:pt>
                <c:pt idx="4182">
                  <c:v>1.0068416595458984E-3</c:v>
                </c:pt>
                <c:pt idx="4183">
                  <c:v>1.007080078125E-3</c:v>
                </c:pt>
                <c:pt idx="4184">
                  <c:v>1.0080337524414063E-3</c:v>
                </c:pt>
                <c:pt idx="4185">
                  <c:v>1.0068416595458984E-3</c:v>
                </c:pt>
                <c:pt idx="4186">
                  <c:v>1.007080078125E-3</c:v>
                </c:pt>
                <c:pt idx="4187">
                  <c:v>1.007080078125E-3</c:v>
                </c:pt>
                <c:pt idx="4188">
                  <c:v>1.0068416595458984E-3</c:v>
                </c:pt>
                <c:pt idx="4189">
                  <c:v>1.007080078125E-3</c:v>
                </c:pt>
                <c:pt idx="4190">
                  <c:v>1.007080078125E-3</c:v>
                </c:pt>
                <c:pt idx="4191">
                  <c:v>1.0068416595458984E-3</c:v>
                </c:pt>
                <c:pt idx="4192">
                  <c:v>1.007080078125E-3</c:v>
                </c:pt>
                <c:pt idx="4193">
                  <c:v>1.007080078125E-3</c:v>
                </c:pt>
                <c:pt idx="4194">
                  <c:v>1.0068416595458984E-3</c:v>
                </c:pt>
                <c:pt idx="4195">
                  <c:v>1.007080078125E-3</c:v>
                </c:pt>
                <c:pt idx="4196">
                  <c:v>1.0080337524414063E-3</c:v>
                </c:pt>
                <c:pt idx="4197">
                  <c:v>1.007080078125E-3</c:v>
                </c:pt>
                <c:pt idx="4198">
                  <c:v>1.0068416595458984E-3</c:v>
                </c:pt>
                <c:pt idx="4199">
                  <c:v>1.007080078125E-3</c:v>
                </c:pt>
                <c:pt idx="4200">
                  <c:v>1.007080078125E-3</c:v>
                </c:pt>
                <c:pt idx="4201">
                  <c:v>1.0068416595458984E-3</c:v>
                </c:pt>
                <c:pt idx="4202">
                  <c:v>1.007080078125E-3</c:v>
                </c:pt>
                <c:pt idx="4203">
                  <c:v>1.007080078125E-3</c:v>
                </c:pt>
                <c:pt idx="4204">
                  <c:v>1.0068416595458984E-3</c:v>
                </c:pt>
                <c:pt idx="4205">
                  <c:v>1.007080078125E-3</c:v>
                </c:pt>
                <c:pt idx="4206">
                  <c:v>1.007080078125E-3</c:v>
                </c:pt>
                <c:pt idx="4207">
                  <c:v>1.0068416595458984E-3</c:v>
                </c:pt>
                <c:pt idx="4208">
                  <c:v>1.0080337524414063E-3</c:v>
                </c:pt>
                <c:pt idx="4209">
                  <c:v>1.007080078125E-3</c:v>
                </c:pt>
                <c:pt idx="4210">
                  <c:v>1.0068416595458984E-3</c:v>
                </c:pt>
                <c:pt idx="4211">
                  <c:v>1.007080078125E-3</c:v>
                </c:pt>
                <c:pt idx="4212">
                  <c:v>1.007080078125E-3</c:v>
                </c:pt>
                <c:pt idx="4213">
                  <c:v>1.0068416595458984E-3</c:v>
                </c:pt>
                <c:pt idx="4214">
                  <c:v>1.007080078125E-3</c:v>
                </c:pt>
                <c:pt idx="4215">
                  <c:v>1.007080078125E-3</c:v>
                </c:pt>
                <c:pt idx="4216">
                  <c:v>1.0068416595458984E-3</c:v>
                </c:pt>
                <c:pt idx="4217">
                  <c:v>1.007080078125E-3</c:v>
                </c:pt>
                <c:pt idx="4218">
                  <c:v>1.007080078125E-3</c:v>
                </c:pt>
                <c:pt idx="4219">
                  <c:v>1.0068416595458984E-3</c:v>
                </c:pt>
                <c:pt idx="4220">
                  <c:v>1.007080078125E-3</c:v>
                </c:pt>
                <c:pt idx="4221">
                  <c:v>1.0080337524414063E-3</c:v>
                </c:pt>
                <c:pt idx="4222">
                  <c:v>1.007080078125E-3</c:v>
                </c:pt>
                <c:pt idx="4223">
                  <c:v>1.0068416595458984E-3</c:v>
                </c:pt>
                <c:pt idx="4224">
                  <c:v>1.007080078125E-3</c:v>
                </c:pt>
                <c:pt idx="4225">
                  <c:v>1.007080078125E-3</c:v>
                </c:pt>
                <c:pt idx="4226">
                  <c:v>1.0068416595458984E-3</c:v>
                </c:pt>
                <c:pt idx="4227">
                  <c:v>1.007080078125E-3</c:v>
                </c:pt>
                <c:pt idx="4228">
                  <c:v>1.007080078125E-3</c:v>
                </c:pt>
                <c:pt idx="4229">
                  <c:v>1.0068416595458984E-3</c:v>
                </c:pt>
                <c:pt idx="4230">
                  <c:v>1.007080078125E-3</c:v>
                </c:pt>
                <c:pt idx="4231">
                  <c:v>1.007080078125E-3</c:v>
                </c:pt>
                <c:pt idx="4232">
                  <c:v>1.0068416595458984E-3</c:v>
                </c:pt>
                <c:pt idx="4233">
                  <c:v>1.0080337524414063E-3</c:v>
                </c:pt>
                <c:pt idx="4234">
                  <c:v>1.007080078125E-3</c:v>
                </c:pt>
                <c:pt idx="4235">
                  <c:v>1.0068416595458984E-3</c:v>
                </c:pt>
                <c:pt idx="4236">
                  <c:v>1.007080078125E-3</c:v>
                </c:pt>
                <c:pt idx="4237">
                  <c:v>1.007080078125E-3</c:v>
                </c:pt>
                <c:pt idx="4238">
                  <c:v>1.0068416595458984E-3</c:v>
                </c:pt>
                <c:pt idx="4239">
                  <c:v>1.007080078125E-3</c:v>
                </c:pt>
                <c:pt idx="4240">
                  <c:v>1.007080078125E-3</c:v>
                </c:pt>
                <c:pt idx="4241">
                  <c:v>1.0068416595458984E-3</c:v>
                </c:pt>
                <c:pt idx="4242">
                  <c:v>1.007080078125E-3</c:v>
                </c:pt>
                <c:pt idx="4243">
                  <c:v>1.007080078125E-3</c:v>
                </c:pt>
                <c:pt idx="4244">
                  <c:v>1.0068416595458984E-3</c:v>
                </c:pt>
                <c:pt idx="4245">
                  <c:v>1.007080078125E-3</c:v>
                </c:pt>
                <c:pt idx="4246">
                  <c:v>1.0080337524414063E-3</c:v>
                </c:pt>
                <c:pt idx="4247">
                  <c:v>1.007080078125E-3</c:v>
                </c:pt>
                <c:pt idx="4248">
                  <c:v>1.0068416595458984E-3</c:v>
                </c:pt>
                <c:pt idx="4249">
                  <c:v>1.007080078125E-3</c:v>
                </c:pt>
                <c:pt idx="4250">
                  <c:v>1.007080078125E-3</c:v>
                </c:pt>
                <c:pt idx="4251">
                  <c:v>1.0068416595458984E-3</c:v>
                </c:pt>
                <c:pt idx="4252">
                  <c:v>1.007080078125E-3</c:v>
                </c:pt>
                <c:pt idx="4253">
                  <c:v>1.007080078125E-3</c:v>
                </c:pt>
                <c:pt idx="4254">
                  <c:v>1.0068416595458984E-3</c:v>
                </c:pt>
                <c:pt idx="4255">
                  <c:v>1.007080078125E-3</c:v>
                </c:pt>
                <c:pt idx="4256">
                  <c:v>1.007080078125E-3</c:v>
                </c:pt>
                <c:pt idx="4257">
                  <c:v>1.0068416595458984E-3</c:v>
                </c:pt>
                <c:pt idx="4258">
                  <c:v>1.0080337524414063E-3</c:v>
                </c:pt>
                <c:pt idx="4259">
                  <c:v>1.007080078125E-3</c:v>
                </c:pt>
                <c:pt idx="4260">
                  <c:v>6.0420036315917969E-3</c:v>
                </c:pt>
                <c:pt idx="4261">
                  <c:v>1.0068416595458984E-3</c:v>
                </c:pt>
                <c:pt idx="4262">
                  <c:v>1.007080078125E-3</c:v>
                </c:pt>
                <c:pt idx="4263">
                  <c:v>1.007080078125E-3</c:v>
                </c:pt>
                <c:pt idx="4264">
                  <c:v>1.0068416595458984E-3</c:v>
                </c:pt>
                <c:pt idx="4265">
                  <c:v>1.007080078125E-3</c:v>
                </c:pt>
                <c:pt idx="4266">
                  <c:v>1.0080337524414063E-3</c:v>
                </c:pt>
                <c:pt idx="4267">
                  <c:v>1.007080078125E-3</c:v>
                </c:pt>
                <c:pt idx="4268">
                  <c:v>1.0068416595458984E-3</c:v>
                </c:pt>
                <c:pt idx="4269">
                  <c:v>1.007080078125E-3</c:v>
                </c:pt>
                <c:pt idx="4270">
                  <c:v>1.007080078125E-3</c:v>
                </c:pt>
                <c:pt idx="4271">
                  <c:v>1.0068416595458984E-3</c:v>
                </c:pt>
                <c:pt idx="4272">
                  <c:v>1.007080078125E-3</c:v>
                </c:pt>
                <c:pt idx="4273">
                  <c:v>1.007080078125E-3</c:v>
                </c:pt>
                <c:pt idx="4274">
                  <c:v>1.0068416595458984E-3</c:v>
                </c:pt>
                <c:pt idx="4275">
                  <c:v>1.007080078125E-3</c:v>
                </c:pt>
                <c:pt idx="4276">
                  <c:v>1.007080078125E-3</c:v>
                </c:pt>
                <c:pt idx="4277">
                  <c:v>1.0068416595458984E-3</c:v>
                </c:pt>
                <c:pt idx="4278">
                  <c:v>1.0080337524414063E-3</c:v>
                </c:pt>
                <c:pt idx="4279">
                  <c:v>1.007080078125E-3</c:v>
                </c:pt>
                <c:pt idx="4280">
                  <c:v>1.0068416595458984E-3</c:v>
                </c:pt>
                <c:pt idx="4281">
                  <c:v>1.007080078125E-3</c:v>
                </c:pt>
                <c:pt idx="4282">
                  <c:v>1.007080078125E-3</c:v>
                </c:pt>
                <c:pt idx="4283">
                  <c:v>1.0068416595458984E-3</c:v>
                </c:pt>
                <c:pt idx="4284">
                  <c:v>1.007080078125E-3</c:v>
                </c:pt>
                <c:pt idx="4285">
                  <c:v>1.007080078125E-3</c:v>
                </c:pt>
                <c:pt idx="4286">
                  <c:v>1.0068416595458984E-3</c:v>
                </c:pt>
                <c:pt idx="4287">
                  <c:v>1.007080078125E-3</c:v>
                </c:pt>
                <c:pt idx="4288">
                  <c:v>1.007080078125E-3</c:v>
                </c:pt>
                <c:pt idx="4289">
                  <c:v>1.0068416595458984E-3</c:v>
                </c:pt>
                <c:pt idx="4290">
                  <c:v>1.007080078125E-3</c:v>
                </c:pt>
                <c:pt idx="4291">
                  <c:v>1.0080337524414063E-3</c:v>
                </c:pt>
                <c:pt idx="4292">
                  <c:v>1.007080078125E-3</c:v>
                </c:pt>
                <c:pt idx="4293">
                  <c:v>1.0068416595458984E-3</c:v>
                </c:pt>
                <c:pt idx="4294">
                  <c:v>1.007080078125E-3</c:v>
                </c:pt>
                <c:pt idx="4295">
                  <c:v>1.007080078125E-3</c:v>
                </c:pt>
                <c:pt idx="4296">
                  <c:v>1.0068416595458984E-3</c:v>
                </c:pt>
                <c:pt idx="4297">
                  <c:v>1.007080078125E-3</c:v>
                </c:pt>
                <c:pt idx="4298">
                  <c:v>1.007080078125E-3</c:v>
                </c:pt>
                <c:pt idx="4299">
                  <c:v>1.0068416595458984E-3</c:v>
                </c:pt>
                <c:pt idx="4300">
                  <c:v>1.007080078125E-3</c:v>
                </c:pt>
                <c:pt idx="4301">
                  <c:v>1.007080078125E-3</c:v>
                </c:pt>
                <c:pt idx="4302">
                  <c:v>1.0068416595458984E-3</c:v>
                </c:pt>
                <c:pt idx="4303">
                  <c:v>1.0080337524414063E-3</c:v>
                </c:pt>
                <c:pt idx="4304">
                  <c:v>1.007080078125E-3</c:v>
                </c:pt>
                <c:pt idx="4305">
                  <c:v>1.0068416595458984E-3</c:v>
                </c:pt>
                <c:pt idx="4306">
                  <c:v>1.007080078125E-3</c:v>
                </c:pt>
                <c:pt idx="4307">
                  <c:v>1.007080078125E-3</c:v>
                </c:pt>
                <c:pt idx="4308">
                  <c:v>1.0068416595458984E-3</c:v>
                </c:pt>
                <c:pt idx="4309">
                  <c:v>1.007080078125E-3</c:v>
                </c:pt>
                <c:pt idx="4310">
                  <c:v>1.007080078125E-3</c:v>
                </c:pt>
                <c:pt idx="4311">
                  <c:v>1.0068416595458984E-3</c:v>
                </c:pt>
                <c:pt idx="4312">
                  <c:v>1.007080078125E-3</c:v>
                </c:pt>
                <c:pt idx="4313">
                  <c:v>1.20849609375E-2</c:v>
                </c:pt>
                <c:pt idx="4314">
                  <c:v>1.007080078125E-3</c:v>
                </c:pt>
                <c:pt idx="4315">
                  <c:v>1.007080078125E-3</c:v>
                </c:pt>
                <c:pt idx="4316">
                  <c:v>1.0068416595458984E-3</c:v>
                </c:pt>
                <c:pt idx="4317">
                  <c:v>1.0080337524414063E-3</c:v>
                </c:pt>
                <c:pt idx="4318">
                  <c:v>1.007080078125E-3</c:v>
                </c:pt>
                <c:pt idx="4319">
                  <c:v>1.0068416595458984E-3</c:v>
                </c:pt>
                <c:pt idx="4320">
                  <c:v>1.007080078125E-3</c:v>
                </c:pt>
                <c:pt idx="4321">
                  <c:v>1.007080078125E-3</c:v>
                </c:pt>
                <c:pt idx="4322">
                  <c:v>1.0068416595458984E-3</c:v>
                </c:pt>
                <c:pt idx="4323">
                  <c:v>1.007080078125E-3</c:v>
                </c:pt>
                <c:pt idx="4324">
                  <c:v>1.007080078125E-3</c:v>
                </c:pt>
                <c:pt idx="4325">
                  <c:v>1.0068416595458984E-3</c:v>
                </c:pt>
                <c:pt idx="4326">
                  <c:v>1.007080078125E-3</c:v>
                </c:pt>
                <c:pt idx="4327">
                  <c:v>1.007080078125E-3</c:v>
                </c:pt>
                <c:pt idx="4328">
                  <c:v>1.0068416595458984E-3</c:v>
                </c:pt>
                <c:pt idx="4329">
                  <c:v>1.007080078125E-3</c:v>
                </c:pt>
                <c:pt idx="4330">
                  <c:v>1.0080337524414063E-3</c:v>
                </c:pt>
                <c:pt idx="4331">
                  <c:v>1.007080078125E-3</c:v>
                </c:pt>
                <c:pt idx="4332">
                  <c:v>1.0068416595458984E-3</c:v>
                </c:pt>
                <c:pt idx="4333">
                  <c:v>1.007080078125E-3</c:v>
                </c:pt>
                <c:pt idx="4334">
                  <c:v>1.007080078125E-3</c:v>
                </c:pt>
                <c:pt idx="4335">
                  <c:v>1.0068416595458984E-3</c:v>
                </c:pt>
                <c:pt idx="4336">
                  <c:v>1.007080078125E-3</c:v>
                </c:pt>
                <c:pt idx="4337">
                  <c:v>1.007080078125E-3</c:v>
                </c:pt>
                <c:pt idx="4338">
                  <c:v>1.0068416595458984E-3</c:v>
                </c:pt>
                <c:pt idx="4339">
                  <c:v>1.007080078125E-3</c:v>
                </c:pt>
                <c:pt idx="4340">
                  <c:v>1.007080078125E-3</c:v>
                </c:pt>
                <c:pt idx="4341">
                  <c:v>1.0068416595458984E-3</c:v>
                </c:pt>
                <c:pt idx="4342">
                  <c:v>1.0080337524414063E-3</c:v>
                </c:pt>
                <c:pt idx="4343">
                  <c:v>1.007080078125E-3</c:v>
                </c:pt>
                <c:pt idx="4344">
                  <c:v>1.0068416595458984E-3</c:v>
                </c:pt>
                <c:pt idx="4345">
                  <c:v>1.007080078125E-3</c:v>
                </c:pt>
                <c:pt idx="4346">
                  <c:v>1.007080078125E-3</c:v>
                </c:pt>
                <c:pt idx="4347">
                  <c:v>1.0068416595458984E-3</c:v>
                </c:pt>
                <c:pt idx="4348">
                  <c:v>1.007080078125E-3</c:v>
                </c:pt>
                <c:pt idx="4349">
                  <c:v>1.007080078125E-3</c:v>
                </c:pt>
                <c:pt idx="4350">
                  <c:v>1.0068416595458984E-3</c:v>
                </c:pt>
                <c:pt idx="4351">
                  <c:v>1.007080078125E-3</c:v>
                </c:pt>
                <c:pt idx="4352">
                  <c:v>1.007080078125E-3</c:v>
                </c:pt>
                <c:pt idx="4353">
                  <c:v>1.0068416595458984E-3</c:v>
                </c:pt>
                <c:pt idx="4354">
                  <c:v>1.007080078125E-3</c:v>
                </c:pt>
                <c:pt idx="4355">
                  <c:v>1.0080337524414063E-3</c:v>
                </c:pt>
                <c:pt idx="4356">
                  <c:v>1.007080078125E-3</c:v>
                </c:pt>
                <c:pt idx="4357">
                  <c:v>1.0068416595458984E-3</c:v>
                </c:pt>
                <c:pt idx="4358">
                  <c:v>1.007080078125E-3</c:v>
                </c:pt>
                <c:pt idx="4359">
                  <c:v>1.007080078125E-3</c:v>
                </c:pt>
                <c:pt idx="4360">
                  <c:v>1.0068416595458984E-3</c:v>
                </c:pt>
                <c:pt idx="4361">
                  <c:v>1.007080078125E-3</c:v>
                </c:pt>
                <c:pt idx="4362">
                  <c:v>1.007080078125E-3</c:v>
                </c:pt>
                <c:pt idx="4363">
                  <c:v>1.0068416595458984E-3</c:v>
                </c:pt>
                <c:pt idx="4364">
                  <c:v>1.007080078125E-3</c:v>
                </c:pt>
                <c:pt idx="4365">
                  <c:v>1.007080078125E-3</c:v>
                </c:pt>
                <c:pt idx="4366">
                  <c:v>1.0068416595458984E-3</c:v>
                </c:pt>
                <c:pt idx="4367">
                  <c:v>1.0080337524414063E-3</c:v>
                </c:pt>
                <c:pt idx="4368">
                  <c:v>1.007080078125E-3</c:v>
                </c:pt>
                <c:pt idx="4369">
                  <c:v>1.0068416595458984E-3</c:v>
                </c:pt>
                <c:pt idx="4370">
                  <c:v>1.007080078125E-3</c:v>
                </c:pt>
                <c:pt idx="4371">
                  <c:v>1.007080078125E-3</c:v>
                </c:pt>
                <c:pt idx="4372">
                  <c:v>1.0068416595458984E-3</c:v>
                </c:pt>
                <c:pt idx="4373">
                  <c:v>1.007080078125E-3</c:v>
                </c:pt>
                <c:pt idx="4374">
                  <c:v>1.007080078125E-3</c:v>
                </c:pt>
                <c:pt idx="4375">
                  <c:v>1.0068416595458984E-3</c:v>
                </c:pt>
                <c:pt idx="4376">
                  <c:v>1.007080078125E-3</c:v>
                </c:pt>
                <c:pt idx="4377">
                  <c:v>1.007080078125E-3</c:v>
                </c:pt>
                <c:pt idx="4378">
                  <c:v>1.0068416595458984E-3</c:v>
                </c:pt>
                <c:pt idx="4379">
                  <c:v>1.007080078125E-3</c:v>
                </c:pt>
                <c:pt idx="4380">
                  <c:v>1.0080337524414063E-3</c:v>
                </c:pt>
                <c:pt idx="4381">
                  <c:v>1.007080078125E-3</c:v>
                </c:pt>
                <c:pt idx="4382">
                  <c:v>1.0068416595458984E-3</c:v>
                </c:pt>
                <c:pt idx="4383">
                  <c:v>1.007080078125E-3</c:v>
                </c:pt>
                <c:pt idx="4384">
                  <c:v>1.007080078125E-3</c:v>
                </c:pt>
                <c:pt idx="4385">
                  <c:v>1.0068416595458984E-3</c:v>
                </c:pt>
                <c:pt idx="4386">
                  <c:v>1.007080078125E-3</c:v>
                </c:pt>
                <c:pt idx="4387">
                  <c:v>1.007080078125E-3</c:v>
                </c:pt>
                <c:pt idx="4388">
                  <c:v>1.0068416595458984E-3</c:v>
                </c:pt>
                <c:pt idx="4389">
                  <c:v>1.007080078125E-3</c:v>
                </c:pt>
                <c:pt idx="4390">
                  <c:v>1.007080078125E-3</c:v>
                </c:pt>
                <c:pt idx="4391">
                  <c:v>1.0068416595458984E-3</c:v>
                </c:pt>
                <c:pt idx="4392">
                  <c:v>1.0080337524414063E-3</c:v>
                </c:pt>
                <c:pt idx="4393">
                  <c:v>1.007080078125E-3</c:v>
                </c:pt>
                <c:pt idx="4394">
                  <c:v>1.0068416595458984E-3</c:v>
                </c:pt>
                <c:pt idx="4395">
                  <c:v>1.007080078125E-3</c:v>
                </c:pt>
                <c:pt idx="4396">
                  <c:v>1.007080078125E-3</c:v>
                </c:pt>
                <c:pt idx="4397">
                  <c:v>1.0068416595458984E-3</c:v>
                </c:pt>
                <c:pt idx="4398">
                  <c:v>1.007080078125E-3</c:v>
                </c:pt>
                <c:pt idx="4399">
                  <c:v>1.007080078125E-3</c:v>
                </c:pt>
                <c:pt idx="4400">
                  <c:v>1.0068416595458984E-3</c:v>
                </c:pt>
                <c:pt idx="4401">
                  <c:v>1.007080078125E-3</c:v>
                </c:pt>
                <c:pt idx="4402">
                  <c:v>1.007080078125E-3</c:v>
                </c:pt>
                <c:pt idx="4403">
                  <c:v>1.0068416595458984E-3</c:v>
                </c:pt>
                <c:pt idx="4404">
                  <c:v>1.007080078125E-3</c:v>
                </c:pt>
                <c:pt idx="4405">
                  <c:v>1.0080337524414063E-3</c:v>
                </c:pt>
                <c:pt idx="4406">
                  <c:v>1.007080078125E-3</c:v>
                </c:pt>
                <c:pt idx="4407">
                  <c:v>1.0068416595458984E-3</c:v>
                </c:pt>
                <c:pt idx="4408">
                  <c:v>1.007080078125E-3</c:v>
                </c:pt>
                <c:pt idx="4409">
                  <c:v>1.007080078125E-3</c:v>
                </c:pt>
                <c:pt idx="4410">
                  <c:v>1.0068416595458984E-3</c:v>
                </c:pt>
                <c:pt idx="4411">
                  <c:v>1.007080078125E-3</c:v>
                </c:pt>
                <c:pt idx="4412">
                  <c:v>1.007080078125E-3</c:v>
                </c:pt>
                <c:pt idx="4413">
                  <c:v>1.0068416595458984E-3</c:v>
                </c:pt>
                <c:pt idx="4414">
                  <c:v>1.007080078125E-3</c:v>
                </c:pt>
                <c:pt idx="4415">
                  <c:v>1.0068416595458984E-3</c:v>
                </c:pt>
                <c:pt idx="4416">
                  <c:v>1.007080078125E-3</c:v>
                </c:pt>
                <c:pt idx="4417">
                  <c:v>1.0080337524414063E-3</c:v>
                </c:pt>
                <c:pt idx="4418">
                  <c:v>1.007080078125E-3</c:v>
                </c:pt>
                <c:pt idx="4419">
                  <c:v>1.0068416595458984E-3</c:v>
                </c:pt>
                <c:pt idx="4420">
                  <c:v>1.007080078125E-3</c:v>
                </c:pt>
                <c:pt idx="4421">
                  <c:v>1.007080078125E-3</c:v>
                </c:pt>
                <c:pt idx="4422">
                  <c:v>1.0068416595458984E-3</c:v>
                </c:pt>
                <c:pt idx="4423">
                  <c:v>1.007080078125E-3</c:v>
                </c:pt>
                <c:pt idx="4424">
                  <c:v>1.007080078125E-3</c:v>
                </c:pt>
                <c:pt idx="4425">
                  <c:v>1.0068416595458984E-3</c:v>
                </c:pt>
                <c:pt idx="4426">
                  <c:v>1.007080078125E-3</c:v>
                </c:pt>
                <c:pt idx="4427">
                  <c:v>1.007080078125E-3</c:v>
                </c:pt>
                <c:pt idx="4428">
                  <c:v>1.0068416595458984E-3</c:v>
                </c:pt>
                <c:pt idx="4429">
                  <c:v>1.007080078125E-3</c:v>
                </c:pt>
                <c:pt idx="4430">
                  <c:v>1.0080337524414063E-3</c:v>
                </c:pt>
                <c:pt idx="4431">
                  <c:v>1.007080078125E-3</c:v>
                </c:pt>
                <c:pt idx="4432">
                  <c:v>1.0068416595458984E-3</c:v>
                </c:pt>
                <c:pt idx="4433">
                  <c:v>1.007080078125E-3</c:v>
                </c:pt>
                <c:pt idx="4434">
                  <c:v>1.007080078125E-3</c:v>
                </c:pt>
                <c:pt idx="4435">
                  <c:v>1.0068416595458984E-3</c:v>
                </c:pt>
                <c:pt idx="4436">
                  <c:v>1.007080078125E-3</c:v>
                </c:pt>
                <c:pt idx="4437">
                  <c:v>1.0068416595458984E-3</c:v>
                </c:pt>
                <c:pt idx="4438">
                  <c:v>1.007080078125E-3</c:v>
                </c:pt>
                <c:pt idx="4439">
                  <c:v>1.007080078125E-3</c:v>
                </c:pt>
                <c:pt idx="4440">
                  <c:v>1.0068416595458984E-3</c:v>
                </c:pt>
                <c:pt idx="4441">
                  <c:v>1.007080078125E-3</c:v>
                </c:pt>
                <c:pt idx="4442">
                  <c:v>1.0080337524414063E-3</c:v>
                </c:pt>
                <c:pt idx="4443">
                  <c:v>1.007080078125E-3</c:v>
                </c:pt>
                <c:pt idx="4444">
                  <c:v>1.0068416595458984E-3</c:v>
                </c:pt>
                <c:pt idx="4445">
                  <c:v>1.007080078125E-3</c:v>
                </c:pt>
                <c:pt idx="4446">
                  <c:v>1.007080078125E-3</c:v>
                </c:pt>
                <c:pt idx="4447">
                  <c:v>1.0068416595458984E-3</c:v>
                </c:pt>
                <c:pt idx="4448">
                  <c:v>1.007080078125E-3</c:v>
                </c:pt>
                <c:pt idx="4449">
                  <c:v>1.007080078125E-3</c:v>
                </c:pt>
                <c:pt idx="4450">
                  <c:v>1.0068416595458984E-3</c:v>
                </c:pt>
                <c:pt idx="4451">
                  <c:v>1.007080078125E-3</c:v>
                </c:pt>
                <c:pt idx="4452">
                  <c:v>1.007080078125E-3</c:v>
                </c:pt>
                <c:pt idx="4453">
                  <c:v>1.0068416595458984E-3</c:v>
                </c:pt>
                <c:pt idx="4454">
                  <c:v>1.007080078125E-3</c:v>
                </c:pt>
                <c:pt idx="4455">
                  <c:v>1.0080337524414063E-3</c:v>
                </c:pt>
                <c:pt idx="4456">
                  <c:v>1.007080078125E-3</c:v>
                </c:pt>
                <c:pt idx="4457">
                  <c:v>1.0068416595458984E-3</c:v>
                </c:pt>
                <c:pt idx="4458">
                  <c:v>1.007080078125E-3</c:v>
                </c:pt>
                <c:pt idx="4459">
                  <c:v>1.0068416595458984E-3</c:v>
                </c:pt>
                <c:pt idx="4460">
                  <c:v>1.007080078125E-3</c:v>
                </c:pt>
                <c:pt idx="4461">
                  <c:v>1.007080078125E-3</c:v>
                </c:pt>
                <c:pt idx="4462">
                  <c:v>1.0068416595458984E-3</c:v>
                </c:pt>
                <c:pt idx="4463">
                  <c:v>1.007080078125E-3</c:v>
                </c:pt>
                <c:pt idx="4464">
                  <c:v>1.007080078125E-3</c:v>
                </c:pt>
                <c:pt idx="4465">
                  <c:v>1.0068416595458984E-3</c:v>
                </c:pt>
                <c:pt idx="4466">
                  <c:v>1.007080078125E-3</c:v>
                </c:pt>
                <c:pt idx="4467">
                  <c:v>1.0080337524414063E-3</c:v>
                </c:pt>
                <c:pt idx="4468">
                  <c:v>1.007080078125E-3</c:v>
                </c:pt>
                <c:pt idx="4469">
                  <c:v>1.0068416595458984E-3</c:v>
                </c:pt>
                <c:pt idx="4470">
                  <c:v>1.007080078125E-3</c:v>
                </c:pt>
                <c:pt idx="4471">
                  <c:v>1.007080078125E-3</c:v>
                </c:pt>
                <c:pt idx="4472">
                  <c:v>1.0068416595458984E-3</c:v>
                </c:pt>
                <c:pt idx="4473">
                  <c:v>1.007080078125E-3</c:v>
                </c:pt>
                <c:pt idx="4474">
                  <c:v>1.007080078125E-3</c:v>
                </c:pt>
                <c:pt idx="4475">
                  <c:v>1.0068416595458984E-3</c:v>
                </c:pt>
                <c:pt idx="4476">
                  <c:v>1.007080078125E-3</c:v>
                </c:pt>
                <c:pt idx="4477">
                  <c:v>1.007080078125E-3</c:v>
                </c:pt>
                <c:pt idx="4478">
                  <c:v>1.0068416595458984E-3</c:v>
                </c:pt>
                <c:pt idx="4479">
                  <c:v>1.007080078125E-3</c:v>
                </c:pt>
                <c:pt idx="4480">
                  <c:v>1.0080337524414063E-3</c:v>
                </c:pt>
                <c:pt idx="4481">
                  <c:v>1.0068416595458984E-3</c:v>
                </c:pt>
                <c:pt idx="4482">
                  <c:v>1.007080078125E-3</c:v>
                </c:pt>
                <c:pt idx="4483">
                  <c:v>1.007080078125E-3</c:v>
                </c:pt>
                <c:pt idx="4484">
                  <c:v>1.0068416595458984E-3</c:v>
                </c:pt>
                <c:pt idx="4485">
                  <c:v>1.007080078125E-3</c:v>
                </c:pt>
                <c:pt idx="4486">
                  <c:v>1.007080078125E-3</c:v>
                </c:pt>
                <c:pt idx="4487">
                  <c:v>1.0068416595458984E-3</c:v>
                </c:pt>
                <c:pt idx="4488">
                  <c:v>1.007080078125E-3</c:v>
                </c:pt>
                <c:pt idx="4489">
                  <c:v>1.007080078125E-3</c:v>
                </c:pt>
                <c:pt idx="4490">
                  <c:v>1.0068416595458984E-3</c:v>
                </c:pt>
                <c:pt idx="4491">
                  <c:v>1.007080078125E-3</c:v>
                </c:pt>
                <c:pt idx="4492">
                  <c:v>1.0080337524414063E-3</c:v>
                </c:pt>
                <c:pt idx="4493">
                  <c:v>1.007080078125E-3</c:v>
                </c:pt>
                <c:pt idx="4494">
                  <c:v>1.0068416595458984E-3</c:v>
                </c:pt>
                <c:pt idx="4495">
                  <c:v>1.007080078125E-3</c:v>
                </c:pt>
                <c:pt idx="4496">
                  <c:v>1.007080078125E-3</c:v>
                </c:pt>
                <c:pt idx="4497">
                  <c:v>1.0068416595458984E-3</c:v>
                </c:pt>
                <c:pt idx="4498">
                  <c:v>1.007080078125E-3</c:v>
                </c:pt>
                <c:pt idx="4499">
                  <c:v>1.007080078125E-3</c:v>
                </c:pt>
                <c:pt idx="4500">
                  <c:v>1.0068416595458984E-3</c:v>
                </c:pt>
                <c:pt idx="4501">
                  <c:v>1.007080078125E-3</c:v>
                </c:pt>
                <c:pt idx="4502">
                  <c:v>1.007080078125E-3</c:v>
                </c:pt>
                <c:pt idx="4503">
                  <c:v>1.0068416595458984E-3</c:v>
                </c:pt>
                <c:pt idx="4504">
                  <c:v>1.007080078125E-3</c:v>
                </c:pt>
                <c:pt idx="4505">
                  <c:v>1.0080337524414063E-3</c:v>
                </c:pt>
                <c:pt idx="4506">
                  <c:v>1.0068416595458984E-3</c:v>
                </c:pt>
                <c:pt idx="4507">
                  <c:v>1.007080078125E-3</c:v>
                </c:pt>
                <c:pt idx="4508">
                  <c:v>1.007080078125E-3</c:v>
                </c:pt>
                <c:pt idx="4509">
                  <c:v>1.0068416595458984E-3</c:v>
                </c:pt>
                <c:pt idx="4510">
                  <c:v>1.007080078125E-3</c:v>
                </c:pt>
                <c:pt idx="4511">
                  <c:v>1.007080078125E-3</c:v>
                </c:pt>
                <c:pt idx="4512">
                  <c:v>1.0068416595458984E-3</c:v>
                </c:pt>
                <c:pt idx="4513">
                  <c:v>1.007080078125E-3</c:v>
                </c:pt>
                <c:pt idx="4514">
                  <c:v>1.007080078125E-3</c:v>
                </c:pt>
                <c:pt idx="4515">
                  <c:v>1.0068416595458984E-3</c:v>
                </c:pt>
                <c:pt idx="4516">
                  <c:v>1.007080078125E-3</c:v>
                </c:pt>
                <c:pt idx="4517">
                  <c:v>1.0080337524414063E-3</c:v>
                </c:pt>
                <c:pt idx="4518">
                  <c:v>1.007080078125E-3</c:v>
                </c:pt>
                <c:pt idx="4519">
                  <c:v>1.0068416595458984E-3</c:v>
                </c:pt>
                <c:pt idx="4520">
                  <c:v>1.007080078125E-3</c:v>
                </c:pt>
                <c:pt idx="4521">
                  <c:v>1.007080078125E-3</c:v>
                </c:pt>
                <c:pt idx="4522">
                  <c:v>1.0068416595458984E-3</c:v>
                </c:pt>
                <c:pt idx="4523">
                  <c:v>1.007080078125E-3</c:v>
                </c:pt>
                <c:pt idx="4524">
                  <c:v>1.007080078125E-3</c:v>
                </c:pt>
                <c:pt idx="4525">
                  <c:v>1.0068416595458984E-3</c:v>
                </c:pt>
                <c:pt idx="4526">
                  <c:v>1.007080078125E-3</c:v>
                </c:pt>
                <c:pt idx="4527">
                  <c:v>1.007080078125E-3</c:v>
                </c:pt>
                <c:pt idx="4528">
                  <c:v>1.0068416595458984E-3</c:v>
                </c:pt>
                <c:pt idx="4529">
                  <c:v>1.007080078125E-3</c:v>
                </c:pt>
                <c:pt idx="4530">
                  <c:v>1.0080337524414063E-3</c:v>
                </c:pt>
                <c:pt idx="4531">
                  <c:v>1.0068416595458984E-3</c:v>
                </c:pt>
                <c:pt idx="4532">
                  <c:v>1.007080078125E-3</c:v>
                </c:pt>
                <c:pt idx="4533">
                  <c:v>1.007080078125E-3</c:v>
                </c:pt>
                <c:pt idx="4534">
                  <c:v>1.0068416595458984E-3</c:v>
                </c:pt>
                <c:pt idx="4535">
                  <c:v>1.007080078125E-3</c:v>
                </c:pt>
                <c:pt idx="4536">
                  <c:v>1.007080078125E-3</c:v>
                </c:pt>
                <c:pt idx="4537">
                  <c:v>1.0068416595458984E-3</c:v>
                </c:pt>
                <c:pt idx="4538">
                  <c:v>1.007080078125E-3</c:v>
                </c:pt>
                <c:pt idx="4539">
                  <c:v>1.007080078125E-3</c:v>
                </c:pt>
                <c:pt idx="4540">
                  <c:v>1.0068416595458984E-3</c:v>
                </c:pt>
                <c:pt idx="4541">
                  <c:v>1.007080078125E-3</c:v>
                </c:pt>
                <c:pt idx="4542">
                  <c:v>1.0080337524414063E-3</c:v>
                </c:pt>
                <c:pt idx="4543">
                  <c:v>1.007080078125E-3</c:v>
                </c:pt>
                <c:pt idx="4544">
                  <c:v>1.0068416595458984E-3</c:v>
                </c:pt>
                <c:pt idx="4545">
                  <c:v>1.007080078125E-3</c:v>
                </c:pt>
                <c:pt idx="4546">
                  <c:v>1.007080078125E-3</c:v>
                </c:pt>
                <c:pt idx="4547">
                  <c:v>1.0068416595458984E-3</c:v>
                </c:pt>
                <c:pt idx="4548">
                  <c:v>1.007080078125E-3</c:v>
                </c:pt>
                <c:pt idx="4549">
                  <c:v>1.007080078125E-3</c:v>
                </c:pt>
                <c:pt idx="4550">
                  <c:v>1.0068416595458984E-3</c:v>
                </c:pt>
                <c:pt idx="4551">
                  <c:v>1.007080078125E-3</c:v>
                </c:pt>
                <c:pt idx="4552">
                  <c:v>1.007080078125E-3</c:v>
                </c:pt>
                <c:pt idx="4553">
                  <c:v>1.0068416595458984E-3</c:v>
                </c:pt>
                <c:pt idx="4554">
                  <c:v>1.007080078125E-3</c:v>
                </c:pt>
                <c:pt idx="4555">
                  <c:v>1.0080337524414063E-3</c:v>
                </c:pt>
                <c:pt idx="4556">
                  <c:v>1.0068416595458984E-3</c:v>
                </c:pt>
                <c:pt idx="4557">
                  <c:v>1.007080078125E-3</c:v>
                </c:pt>
                <c:pt idx="4558">
                  <c:v>1.007080078125E-3</c:v>
                </c:pt>
                <c:pt idx="4559">
                  <c:v>1.0068416595458984E-3</c:v>
                </c:pt>
                <c:pt idx="4560">
                  <c:v>1.007080078125E-3</c:v>
                </c:pt>
                <c:pt idx="4561">
                  <c:v>1.007080078125E-3</c:v>
                </c:pt>
                <c:pt idx="4562">
                  <c:v>1.0068416595458984E-3</c:v>
                </c:pt>
                <c:pt idx="4563">
                  <c:v>1.007080078125E-3</c:v>
                </c:pt>
                <c:pt idx="4564">
                  <c:v>1.007080078125E-3</c:v>
                </c:pt>
                <c:pt idx="4565">
                  <c:v>1.0068416595458984E-3</c:v>
                </c:pt>
                <c:pt idx="4566">
                  <c:v>1.007080078125E-3</c:v>
                </c:pt>
                <c:pt idx="4567">
                  <c:v>1.0080337524414063E-3</c:v>
                </c:pt>
                <c:pt idx="4568">
                  <c:v>1.007080078125E-3</c:v>
                </c:pt>
                <c:pt idx="4569">
                  <c:v>1.0068416595458984E-3</c:v>
                </c:pt>
                <c:pt idx="4570">
                  <c:v>1.007080078125E-3</c:v>
                </c:pt>
                <c:pt idx="4571">
                  <c:v>1.007080078125E-3</c:v>
                </c:pt>
                <c:pt idx="4572">
                  <c:v>1.0068416595458984E-3</c:v>
                </c:pt>
                <c:pt idx="4573">
                  <c:v>1.007080078125E-3</c:v>
                </c:pt>
                <c:pt idx="4574">
                  <c:v>1.007080078125E-3</c:v>
                </c:pt>
                <c:pt idx="4575">
                  <c:v>1.0068416595458984E-3</c:v>
                </c:pt>
                <c:pt idx="4576">
                  <c:v>1.007080078125E-3</c:v>
                </c:pt>
                <c:pt idx="4577">
                  <c:v>1.007080078125E-3</c:v>
                </c:pt>
                <c:pt idx="4578">
                  <c:v>1.0068416595458984E-3</c:v>
                </c:pt>
                <c:pt idx="4579">
                  <c:v>1.20849609375E-2</c:v>
                </c:pt>
                <c:pt idx="4580">
                  <c:v>1.007080078125E-3</c:v>
                </c:pt>
                <c:pt idx="4581">
                  <c:v>1.0080337524414063E-3</c:v>
                </c:pt>
                <c:pt idx="4582">
                  <c:v>1.007080078125E-3</c:v>
                </c:pt>
                <c:pt idx="4583">
                  <c:v>1.0068416595458984E-3</c:v>
                </c:pt>
                <c:pt idx="4584">
                  <c:v>1.007080078125E-3</c:v>
                </c:pt>
                <c:pt idx="4585">
                  <c:v>1.007080078125E-3</c:v>
                </c:pt>
                <c:pt idx="4586">
                  <c:v>1.0068416595458984E-3</c:v>
                </c:pt>
                <c:pt idx="4587">
                  <c:v>1.007080078125E-3</c:v>
                </c:pt>
                <c:pt idx="4588">
                  <c:v>1.007080078125E-3</c:v>
                </c:pt>
                <c:pt idx="4589">
                  <c:v>1.0068416595458984E-3</c:v>
                </c:pt>
                <c:pt idx="4590">
                  <c:v>1.007080078125E-3</c:v>
                </c:pt>
                <c:pt idx="4591">
                  <c:v>1.007080078125E-3</c:v>
                </c:pt>
                <c:pt idx="4592">
                  <c:v>1.0068416595458984E-3</c:v>
                </c:pt>
                <c:pt idx="4593">
                  <c:v>1.007080078125E-3</c:v>
                </c:pt>
                <c:pt idx="4594">
                  <c:v>1.0080337524414063E-3</c:v>
                </c:pt>
                <c:pt idx="4595">
                  <c:v>1.0068416595458984E-3</c:v>
                </c:pt>
                <c:pt idx="4596">
                  <c:v>1.007080078125E-3</c:v>
                </c:pt>
                <c:pt idx="4597">
                  <c:v>1.007080078125E-3</c:v>
                </c:pt>
                <c:pt idx="4598">
                  <c:v>1.0068416595458984E-3</c:v>
                </c:pt>
                <c:pt idx="4599">
                  <c:v>1.007080078125E-3</c:v>
                </c:pt>
                <c:pt idx="4600">
                  <c:v>1.007080078125E-3</c:v>
                </c:pt>
                <c:pt idx="4601">
                  <c:v>1.0068416595458984E-3</c:v>
                </c:pt>
                <c:pt idx="4602">
                  <c:v>1.007080078125E-3</c:v>
                </c:pt>
                <c:pt idx="4603">
                  <c:v>1.007080078125E-3</c:v>
                </c:pt>
                <c:pt idx="4604">
                  <c:v>1.0068416595458984E-3</c:v>
                </c:pt>
                <c:pt idx="4605">
                  <c:v>1.007080078125E-3</c:v>
                </c:pt>
                <c:pt idx="4606">
                  <c:v>1.0080337524414063E-3</c:v>
                </c:pt>
                <c:pt idx="4607">
                  <c:v>1.007080078125E-3</c:v>
                </c:pt>
                <c:pt idx="4608">
                  <c:v>1.0068416595458984E-3</c:v>
                </c:pt>
                <c:pt idx="4609">
                  <c:v>1.007080078125E-3</c:v>
                </c:pt>
                <c:pt idx="4610">
                  <c:v>1.007080078125E-3</c:v>
                </c:pt>
                <c:pt idx="4611">
                  <c:v>1.0068416595458984E-3</c:v>
                </c:pt>
                <c:pt idx="4612">
                  <c:v>1.007080078125E-3</c:v>
                </c:pt>
                <c:pt idx="4613">
                  <c:v>1.007080078125E-3</c:v>
                </c:pt>
                <c:pt idx="4614">
                  <c:v>1.0068416595458984E-3</c:v>
                </c:pt>
                <c:pt idx="4615">
                  <c:v>1.007080078125E-3</c:v>
                </c:pt>
                <c:pt idx="4616">
                  <c:v>1.007080078125E-3</c:v>
                </c:pt>
                <c:pt idx="4617">
                  <c:v>1.0068416595458984E-3</c:v>
                </c:pt>
                <c:pt idx="4618">
                  <c:v>1.007080078125E-3</c:v>
                </c:pt>
                <c:pt idx="4619">
                  <c:v>1.0080337524414063E-3</c:v>
                </c:pt>
                <c:pt idx="4620">
                  <c:v>1.0068416595458984E-3</c:v>
                </c:pt>
                <c:pt idx="4621">
                  <c:v>1.007080078125E-3</c:v>
                </c:pt>
                <c:pt idx="4622">
                  <c:v>1.007080078125E-3</c:v>
                </c:pt>
                <c:pt idx="4623">
                  <c:v>1.0068416595458984E-3</c:v>
                </c:pt>
                <c:pt idx="4624">
                  <c:v>1.007080078125E-3</c:v>
                </c:pt>
                <c:pt idx="4625">
                  <c:v>1.007080078125E-3</c:v>
                </c:pt>
                <c:pt idx="4626">
                  <c:v>1.0068416595458984E-3</c:v>
                </c:pt>
                <c:pt idx="4627">
                  <c:v>1.007080078125E-3</c:v>
                </c:pt>
                <c:pt idx="4628">
                  <c:v>3.0210018157958984E-3</c:v>
                </c:pt>
                <c:pt idx="4629">
                  <c:v>1.0080337524414063E-3</c:v>
                </c:pt>
                <c:pt idx="4630">
                  <c:v>1.007080078125E-3</c:v>
                </c:pt>
                <c:pt idx="4631">
                  <c:v>1.0068416595458984E-3</c:v>
                </c:pt>
                <c:pt idx="4632">
                  <c:v>1.007080078125E-3</c:v>
                </c:pt>
                <c:pt idx="4633">
                  <c:v>1.007080078125E-3</c:v>
                </c:pt>
                <c:pt idx="4634">
                  <c:v>1.0068416595458984E-3</c:v>
                </c:pt>
                <c:pt idx="4635">
                  <c:v>1.007080078125E-3</c:v>
                </c:pt>
                <c:pt idx="4636">
                  <c:v>1.007080078125E-3</c:v>
                </c:pt>
                <c:pt idx="4637">
                  <c:v>1.0068416595458984E-3</c:v>
                </c:pt>
                <c:pt idx="4638">
                  <c:v>1.007080078125E-3</c:v>
                </c:pt>
                <c:pt idx="4639">
                  <c:v>1.007080078125E-3</c:v>
                </c:pt>
                <c:pt idx="4640">
                  <c:v>1.0068416595458984E-3</c:v>
                </c:pt>
                <c:pt idx="4641">
                  <c:v>1.007080078125E-3</c:v>
                </c:pt>
                <c:pt idx="4642">
                  <c:v>1.0080337524414063E-3</c:v>
                </c:pt>
                <c:pt idx="4643">
                  <c:v>1.0068416595458984E-3</c:v>
                </c:pt>
                <c:pt idx="4644">
                  <c:v>1.007080078125E-3</c:v>
                </c:pt>
                <c:pt idx="4645">
                  <c:v>1.007080078125E-3</c:v>
                </c:pt>
                <c:pt idx="4646">
                  <c:v>1.0068416595458984E-3</c:v>
                </c:pt>
                <c:pt idx="4647">
                  <c:v>1.007080078125E-3</c:v>
                </c:pt>
                <c:pt idx="4648">
                  <c:v>1.007080078125E-3</c:v>
                </c:pt>
                <c:pt idx="4649">
                  <c:v>1.0068416595458984E-3</c:v>
                </c:pt>
                <c:pt idx="4650">
                  <c:v>1.007080078125E-3</c:v>
                </c:pt>
                <c:pt idx="4651">
                  <c:v>1.007080078125E-3</c:v>
                </c:pt>
                <c:pt idx="4652">
                  <c:v>1.0068416595458984E-3</c:v>
                </c:pt>
                <c:pt idx="4653">
                  <c:v>1.007080078125E-3</c:v>
                </c:pt>
                <c:pt idx="4654">
                  <c:v>1.0080337524414063E-3</c:v>
                </c:pt>
                <c:pt idx="4655">
                  <c:v>1.007080078125E-3</c:v>
                </c:pt>
                <c:pt idx="4656">
                  <c:v>1.0068416595458984E-3</c:v>
                </c:pt>
                <c:pt idx="4657">
                  <c:v>1.007080078125E-3</c:v>
                </c:pt>
                <c:pt idx="4658">
                  <c:v>1.007080078125E-3</c:v>
                </c:pt>
                <c:pt idx="4659">
                  <c:v>1.0068416595458984E-3</c:v>
                </c:pt>
                <c:pt idx="4660">
                  <c:v>1.007080078125E-3</c:v>
                </c:pt>
                <c:pt idx="4661">
                  <c:v>1.007080078125E-3</c:v>
                </c:pt>
                <c:pt idx="4662">
                  <c:v>1.0068416595458984E-3</c:v>
                </c:pt>
                <c:pt idx="4663">
                  <c:v>1.007080078125E-3</c:v>
                </c:pt>
                <c:pt idx="4664">
                  <c:v>1.007080078125E-3</c:v>
                </c:pt>
                <c:pt idx="4665">
                  <c:v>1.0068416595458984E-3</c:v>
                </c:pt>
                <c:pt idx="4666">
                  <c:v>1.007080078125E-3</c:v>
                </c:pt>
                <c:pt idx="4667">
                  <c:v>1.0080337524414063E-3</c:v>
                </c:pt>
                <c:pt idx="4668">
                  <c:v>1.0068416595458984E-3</c:v>
                </c:pt>
                <c:pt idx="4669">
                  <c:v>1.007080078125E-3</c:v>
                </c:pt>
                <c:pt idx="4670">
                  <c:v>1.007080078125E-3</c:v>
                </c:pt>
                <c:pt idx="4671">
                  <c:v>1.0068416595458984E-3</c:v>
                </c:pt>
                <c:pt idx="4672">
                  <c:v>1.007080078125E-3</c:v>
                </c:pt>
                <c:pt idx="4673">
                  <c:v>1.007080078125E-3</c:v>
                </c:pt>
                <c:pt idx="4674">
                  <c:v>1.0068416595458984E-3</c:v>
                </c:pt>
                <c:pt idx="4675">
                  <c:v>1.007080078125E-3</c:v>
                </c:pt>
                <c:pt idx="4676">
                  <c:v>1.007080078125E-3</c:v>
                </c:pt>
                <c:pt idx="4677">
                  <c:v>1.0068416595458984E-3</c:v>
                </c:pt>
                <c:pt idx="4678">
                  <c:v>1.007080078125E-3</c:v>
                </c:pt>
                <c:pt idx="4679">
                  <c:v>1.0080337524414063E-3</c:v>
                </c:pt>
                <c:pt idx="4680">
                  <c:v>1.007080078125E-3</c:v>
                </c:pt>
                <c:pt idx="4681">
                  <c:v>1.0068416595458984E-3</c:v>
                </c:pt>
                <c:pt idx="4682">
                  <c:v>1.007080078125E-3</c:v>
                </c:pt>
                <c:pt idx="4683">
                  <c:v>1.007080078125E-3</c:v>
                </c:pt>
                <c:pt idx="4684">
                  <c:v>1.0068416595458984E-3</c:v>
                </c:pt>
                <c:pt idx="4685">
                  <c:v>1.007080078125E-3</c:v>
                </c:pt>
                <c:pt idx="4686">
                  <c:v>1.007080078125E-3</c:v>
                </c:pt>
                <c:pt idx="4687">
                  <c:v>1.0068416595458984E-3</c:v>
                </c:pt>
                <c:pt idx="4688">
                  <c:v>1.007080078125E-3</c:v>
                </c:pt>
                <c:pt idx="4689">
                  <c:v>1.007080078125E-3</c:v>
                </c:pt>
                <c:pt idx="4690">
                  <c:v>1.0068416595458984E-3</c:v>
                </c:pt>
                <c:pt idx="4691">
                  <c:v>1.0080337524414063E-3</c:v>
                </c:pt>
                <c:pt idx="4692">
                  <c:v>1.007080078125E-3</c:v>
                </c:pt>
                <c:pt idx="4693">
                  <c:v>1.0068416595458984E-3</c:v>
                </c:pt>
                <c:pt idx="4694">
                  <c:v>1.007080078125E-3</c:v>
                </c:pt>
                <c:pt idx="4695">
                  <c:v>1.007080078125E-3</c:v>
                </c:pt>
                <c:pt idx="4696">
                  <c:v>1.0068416595458984E-3</c:v>
                </c:pt>
                <c:pt idx="4697">
                  <c:v>1.007080078125E-3</c:v>
                </c:pt>
                <c:pt idx="4698">
                  <c:v>1.007080078125E-3</c:v>
                </c:pt>
                <c:pt idx="4699">
                  <c:v>1.0068416595458984E-3</c:v>
                </c:pt>
                <c:pt idx="4700">
                  <c:v>1.007080078125E-3</c:v>
                </c:pt>
                <c:pt idx="4701">
                  <c:v>1.007080078125E-3</c:v>
                </c:pt>
                <c:pt idx="4702">
                  <c:v>1.0068416595458984E-3</c:v>
                </c:pt>
                <c:pt idx="4703">
                  <c:v>1.007080078125E-3</c:v>
                </c:pt>
                <c:pt idx="4704">
                  <c:v>1.0080337524414063E-3</c:v>
                </c:pt>
                <c:pt idx="4705">
                  <c:v>1.007080078125E-3</c:v>
                </c:pt>
                <c:pt idx="4706">
                  <c:v>1.0068416595458984E-3</c:v>
                </c:pt>
                <c:pt idx="4707">
                  <c:v>1.007080078125E-3</c:v>
                </c:pt>
                <c:pt idx="4708">
                  <c:v>1.007080078125E-3</c:v>
                </c:pt>
                <c:pt idx="4709">
                  <c:v>1.0068416595458984E-3</c:v>
                </c:pt>
                <c:pt idx="4710">
                  <c:v>1.007080078125E-3</c:v>
                </c:pt>
                <c:pt idx="4711">
                  <c:v>1.007080078125E-3</c:v>
                </c:pt>
                <c:pt idx="4712">
                  <c:v>1.0068416595458984E-3</c:v>
                </c:pt>
                <c:pt idx="4713">
                  <c:v>1.007080078125E-3</c:v>
                </c:pt>
                <c:pt idx="4714">
                  <c:v>1.007080078125E-3</c:v>
                </c:pt>
                <c:pt idx="4715">
                  <c:v>1.0068416595458984E-3</c:v>
                </c:pt>
                <c:pt idx="4716">
                  <c:v>1.0080337524414063E-3</c:v>
                </c:pt>
                <c:pt idx="4717">
                  <c:v>1.007080078125E-3</c:v>
                </c:pt>
                <c:pt idx="4718">
                  <c:v>1.0068416595458984E-3</c:v>
                </c:pt>
                <c:pt idx="4719">
                  <c:v>1.007080078125E-3</c:v>
                </c:pt>
                <c:pt idx="4720">
                  <c:v>1.007080078125E-3</c:v>
                </c:pt>
                <c:pt idx="4721">
                  <c:v>1.0068416595458984E-3</c:v>
                </c:pt>
                <c:pt idx="4722">
                  <c:v>1.007080078125E-3</c:v>
                </c:pt>
                <c:pt idx="4723">
                  <c:v>1.007080078125E-3</c:v>
                </c:pt>
                <c:pt idx="4724">
                  <c:v>5.0349235534667969E-3</c:v>
                </c:pt>
                <c:pt idx="4725">
                  <c:v>1.0080337524414063E-3</c:v>
                </c:pt>
                <c:pt idx="4726">
                  <c:v>1.007080078125E-3</c:v>
                </c:pt>
                <c:pt idx="4727">
                  <c:v>1.0068416595458984E-3</c:v>
                </c:pt>
                <c:pt idx="4728">
                  <c:v>1.007080078125E-3</c:v>
                </c:pt>
                <c:pt idx="4729">
                  <c:v>1.007080078125E-3</c:v>
                </c:pt>
                <c:pt idx="4730">
                  <c:v>1.0068416595458984E-3</c:v>
                </c:pt>
                <c:pt idx="4731">
                  <c:v>1.007080078125E-3</c:v>
                </c:pt>
                <c:pt idx="4732">
                  <c:v>1.007080078125E-3</c:v>
                </c:pt>
                <c:pt idx="4733">
                  <c:v>1.0068416595458984E-3</c:v>
                </c:pt>
                <c:pt idx="4734">
                  <c:v>1.20849609375E-2</c:v>
                </c:pt>
                <c:pt idx="4735">
                  <c:v>1.007080078125E-3</c:v>
                </c:pt>
                <c:pt idx="4736">
                  <c:v>1.007080078125E-3</c:v>
                </c:pt>
                <c:pt idx="4737">
                  <c:v>1.0068416595458984E-3</c:v>
                </c:pt>
                <c:pt idx="4738">
                  <c:v>1.007080078125E-3</c:v>
                </c:pt>
                <c:pt idx="4739">
                  <c:v>1.0080337524414063E-3</c:v>
                </c:pt>
                <c:pt idx="4740">
                  <c:v>1.007080078125E-3</c:v>
                </c:pt>
                <c:pt idx="4741">
                  <c:v>1.0068416595458984E-3</c:v>
                </c:pt>
                <c:pt idx="4742">
                  <c:v>1.007080078125E-3</c:v>
                </c:pt>
                <c:pt idx="4743">
                  <c:v>1.007080078125E-3</c:v>
                </c:pt>
                <c:pt idx="4744">
                  <c:v>1.0068416595458984E-3</c:v>
                </c:pt>
                <c:pt idx="4745">
                  <c:v>1.007080078125E-3</c:v>
                </c:pt>
                <c:pt idx="4746">
                  <c:v>6.0429573059082031E-3</c:v>
                </c:pt>
                <c:pt idx="4747">
                  <c:v>1.007080078125E-3</c:v>
                </c:pt>
                <c:pt idx="4748">
                  <c:v>1.0068416595458984E-3</c:v>
                </c:pt>
                <c:pt idx="4749">
                  <c:v>1.007080078125E-3</c:v>
                </c:pt>
                <c:pt idx="4750">
                  <c:v>1.007080078125E-3</c:v>
                </c:pt>
                <c:pt idx="4751">
                  <c:v>1.0068416595458984E-3</c:v>
                </c:pt>
                <c:pt idx="4752">
                  <c:v>1.007080078125E-3</c:v>
                </c:pt>
                <c:pt idx="4753">
                  <c:v>1.007080078125E-3</c:v>
                </c:pt>
                <c:pt idx="4754">
                  <c:v>1.0068416595458984E-3</c:v>
                </c:pt>
                <c:pt idx="4755">
                  <c:v>1.007080078125E-3</c:v>
                </c:pt>
                <c:pt idx="4756">
                  <c:v>1.007080078125E-3</c:v>
                </c:pt>
                <c:pt idx="4757">
                  <c:v>1.0068416595458984E-3</c:v>
                </c:pt>
                <c:pt idx="4758">
                  <c:v>1.007080078125E-3</c:v>
                </c:pt>
                <c:pt idx="4759">
                  <c:v>1.0080337524414063E-3</c:v>
                </c:pt>
                <c:pt idx="4760">
                  <c:v>1.007080078125E-3</c:v>
                </c:pt>
                <c:pt idx="4761">
                  <c:v>1.0068416595458984E-3</c:v>
                </c:pt>
                <c:pt idx="4762">
                  <c:v>1.007080078125E-3</c:v>
                </c:pt>
                <c:pt idx="4763">
                  <c:v>1.007080078125E-3</c:v>
                </c:pt>
                <c:pt idx="4764">
                  <c:v>1.0068416595458984E-3</c:v>
                </c:pt>
                <c:pt idx="4765">
                  <c:v>1.007080078125E-3</c:v>
                </c:pt>
                <c:pt idx="4766">
                  <c:v>1.007080078125E-3</c:v>
                </c:pt>
                <c:pt idx="4767">
                  <c:v>1.0068416595458984E-3</c:v>
                </c:pt>
                <c:pt idx="4768">
                  <c:v>1.007080078125E-3</c:v>
                </c:pt>
                <c:pt idx="4769">
                  <c:v>1.007080078125E-3</c:v>
                </c:pt>
                <c:pt idx="4770">
                  <c:v>1.0068416595458984E-3</c:v>
                </c:pt>
                <c:pt idx="4771">
                  <c:v>2.4170160293579102E-2</c:v>
                </c:pt>
                <c:pt idx="4772">
                  <c:v>1.0068416595458984E-3</c:v>
                </c:pt>
                <c:pt idx="4773">
                  <c:v>1.0080337524414063E-3</c:v>
                </c:pt>
                <c:pt idx="4774">
                  <c:v>1.007080078125E-3</c:v>
                </c:pt>
                <c:pt idx="4775">
                  <c:v>1.0068416595458984E-3</c:v>
                </c:pt>
                <c:pt idx="4776">
                  <c:v>1.007080078125E-3</c:v>
                </c:pt>
                <c:pt idx="4777">
                  <c:v>1.007080078125E-3</c:v>
                </c:pt>
                <c:pt idx="4778">
                  <c:v>1.0068416595458984E-3</c:v>
                </c:pt>
                <c:pt idx="4779">
                  <c:v>1.007080078125E-3</c:v>
                </c:pt>
                <c:pt idx="4780">
                  <c:v>1.007080078125E-3</c:v>
                </c:pt>
                <c:pt idx="4781">
                  <c:v>1.0068416595458984E-3</c:v>
                </c:pt>
                <c:pt idx="4782">
                  <c:v>1.007080078125E-3</c:v>
                </c:pt>
                <c:pt idx="4783">
                  <c:v>1.007080078125E-3</c:v>
                </c:pt>
                <c:pt idx="4784">
                  <c:v>1.0068416595458984E-3</c:v>
                </c:pt>
                <c:pt idx="4785">
                  <c:v>1.007080078125E-3</c:v>
                </c:pt>
                <c:pt idx="4786">
                  <c:v>1.0080337524414063E-3</c:v>
                </c:pt>
                <c:pt idx="4787">
                  <c:v>1.007080078125E-3</c:v>
                </c:pt>
                <c:pt idx="4788">
                  <c:v>1.0068416595458984E-3</c:v>
                </c:pt>
                <c:pt idx="4789">
                  <c:v>1.007080078125E-3</c:v>
                </c:pt>
                <c:pt idx="4790">
                  <c:v>1.007080078125E-3</c:v>
                </c:pt>
                <c:pt idx="4791">
                  <c:v>1.0068416595458984E-3</c:v>
                </c:pt>
                <c:pt idx="4792">
                  <c:v>1.007080078125E-3</c:v>
                </c:pt>
                <c:pt idx="4793">
                  <c:v>1.007080078125E-3</c:v>
                </c:pt>
                <c:pt idx="4794">
                  <c:v>1.0068416595458984E-3</c:v>
                </c:pt>
                <c:pt idx="4795">
                  <c:v>1.007080078125E-3</c:v>
                </c:pt>
                <c:pt idx="4796">
                  <c:v>1.007080078125E-3</c:v>
                </c:pt>
                <c:pt idx="4797">
                  <c:v>1.0068416595458984E-3</c:v>
                </c:pt>
                <c:pt idx="4798">
                  <c:v>1.0080337524414063E-3</c:v>
                </c:pt>
                <c:pt idx="4799">
                  <c:v>1.007080078125E-3</c:v>
                </c:pt>
                <c:pt idx="4800">
                  <c:v>1.0068416595458984E-3</c:v>
                </c:pt>
                <c:pt idx="4801">
                  <c:v>1.007080078125E-3</c:v>
                </c:pt>
                <c:pt idx="4802">
                  <c:v>1.007080078125E-3</c:v>
                </c:pt>
                <c:pt idx="4803">
                  <c:v>1.0068416595458984E-3</c:v>
                </c:pt>
                <c:pt idx="4804">
                  <c:v>1.007080078125E-3</c:v>
                </c:pt>
                <c:pt idx="4805">
                  <c:v>1.007080078125E-3</c:v>
                </c:pt>
                <c:pt idx="4806">
                  <c:v>1.0068416595458984E-3</c:v>
                </c:pt>
                <c:pt idx="4807">
                  <c:v>1.007080078125E-3</c:v>
                </c:pt>
                <c:pt idx="4808">
                  <c:v>1.007080078125E-3</c:v>
                </c:pt>
                <c:pt idx="4809">
                  <c:v>1.0068416595458984E-3</c:v>
                </c:pt>
                <c:pt idx="4810">
                  <c:v>1.007080078125E-3</c:v>
                </c:pt>
                <c:pt idx="4811">
                  <c:v>1.0080337524414063E-3</c:v>
                </c:pt>
                <c:pt idx="4812">
                  <c:v>1.007080078125E-3</c:v>
                </c:pt>
                <c:pt idx="4813">
                  <c:v>1.0068416595458984E-3</c:v>
                </c:pt>
                <c:pt idx="4814">
                  <c:v>1.007080078125E-3</c:v>
                </c:pt>
                <c:pt idx="4815">
                  <c:v>1.007080078125E-3</c:v>
                </c:pt>
                <c:pt idx="4816">
                  <c:v>1.0068416595458984E-3</c:v>
                </c:pt>
                <c:pt idx="4817">
                  <c:v>1.007080078125E-3</c:v>
                </c:pt>
                <c:pt idx="4818">
                  <c:v>1.007080078125E-3</c:v>
                </c:pt>
                <c:pt idx="4819">
                  <c:v>1.0068416595458984E-3</c:v>
                </c:pt>
                <c:pt idx="4820">
                  <c:v>1.007080078125E-3</c:v>
                </c:pt>
                <c:pt idx="4821">
                  <c:v>1.007080078125E-3</c:v>
                </c:pt>
                <c:pt idx="4822">
                  <c:v>1.0068416595458984E-3</c:v>
                </c:pt>
                <c:pt idx="4823">
                  <c:v>1.0080337524414063E-3</c:v>
                </c:pt>
                <c:pt idx="4824">
                  <c:v>1.007080078125E-3</c:v>
                </c:pt>
                <c:pt idx="4825">
                  <c:v>1.0068416595458984E-3</c:v>
                </c:pt>
                <c:pt idx="4826">
                  <c:v>1.007080078125E-3</c:v>
                </c:pt>
                <c:pt idx="4827">
                  <c:v>1.007080078125E-3</c:v>
                </c:pt>
                <c:pt idx="4828">
                  <c:v>1.0068416595458984E-3</c:v>
                </c:pt>
                <c:pt idx="4829">
                  <c:v>1.007080078125E-3</c:v>
                </c:pt>
                <c:pt idx="4830">
                  <c:v>1.007080078125E-3</c:v>
                </c:pt>
                <c:pt idx="4831">
                  <c:v>1.0068416595458984E-3</c:v>
                </c:pt>
                <c:pt idx="4832">
                  <c:v>1.007080078125E-3</c:v>
                </c:pt>
                <c:pt idx="4833">
                  <c:v>1.007080078125E-3</c:v>
                </c:pt>
                <c:pt idx="4834">
                  <c:v>1.0068416595458984E-3</c:v>
                </c:pt>
                <c:pt idx="4835">
                  <c:v>1.007080078125E-3</c:v>
                </c:pt>
                <c:pt idx="4836">
                  <c:v>1.0080337524414063E-3</c:v>
                </c:pt>
                <c:pt idx="4837">
                  <c:v>1.007080078125E-3</c:v>
                </c:pt>
                <c:pt idx="4838">
                  <c:v>1.0068416595458984E-3</c:v>
                </c:pt>
                <c:pt idx="4839">
                  <c:v>1.007080078125E-3</c:v>
                </c:pt>
                <c:pt idx="4840">
                  <c:v>1.007080078125E-3</c:v>
                </c:pt>
                <c:pt idx="4841">
                  <c:v>1.0068416595458984E-3</c:v>
                </c:pt>
                <c:pt idx="4842">
                  <c:v>1.007080078125E-3</c:v>
                </c:pt>
                <c:pt idx="4843">
                  <c:v>1.007080078125E-3</c:v>
                </c:pt>
                <c:pt idx="4844">
                  <c:v>1.0068416595458984E-3</c:v>
                </c:pt>
                <c:pt idx="4845">
                  <c:v>1.007080078125E-3</c:v>
                </c:pt>
                <c:pt idx="4846">
                  <c:v>1.007080078125E-3</c:v>
                </c:pt>
                <c:pt idx="4847">
                  <c:v>1.0068416595458984E-3</c:v>
                </c:pt>
                <c:pt idx="4848">
                  <c:v>1.0080337524414063E-3</c:v>
                </c:pt>
                <c:pt idx="4849">
                  <c:v>1.007080078125E-3</c:v>
                </c:pt>
                <c:pt idx="4850">
                  <c:v>1.0068416595458984E-3</c:v>
                </c:pt>
                <c:pt idx="4851">
                  <c:v>1.007080078125E-3</c:v>
                </c:pt>
                <c:pt idx="4852">
                  <c:v>1.007080078125E-3</c:v>
                </c:pt>
                <c:pt idx="4853">
                  <c:v>1.0068416595458984E-3</c:v>
                </c:pt>
                <c:pt idx="4854">
                  <c:v>1.007080078125E-3</c:v>
                </c:pt>
                <c:pt idx="4855">
                  <c:v>1.007080078125E-3</c:v>
                </c:pt>
                <c:pt idx="4856">
                  <c:v>1.0068416595458984E-3</c:v>
                </c:pt>
                <c:pt idx="4857">
                  <c:v>1.007080078125E-3</c:v>
                </c:pt>
                <c:pt idx="4858">
                  <c:v>1.007080078125E-3</c:v>
                </c:pt>
                <c:pt idx="4859">
                  <c:v>1.0068416595458984E-3</c:v>
                </c:pt>
                <c:pt idx="4860">
                  <c:v>1.007080078125E-3</c:v>
                </c:pt>
                <c:pt idx="4861">
                  <c:v>1.0080337524414063E-3</c:v>
                </c:pt>
                <c:pt idx="4862">
                  <c:v>1.007080078125E-3</c:v>
                </c:pt>
                <c:pt idx="4863">
                  <c:v>1.0068416595458984E-3</c:v>
                </c:pt>
                <c:pt idx="4864">
                  <c:v>1.007080078125E-3</c:v>
                </c:pt>
                <c:pt idx="4865">
                  <c:v>1.007080078125E-3</c:v>
                </c:pt>
                <c:pt idx="4866">
                  <c:v>1.0068416595458984E-3</c:v>
                </c:pt>
                <c:pt idx="4867">
                  <c:v>1.007080078125E-3</c:v>
                </c:pt>
                <c:pt idx="4868">
                  <c:v>1.007080078125E-3</c:v>
                </c:pt>
                <c:pt idx="4869">
                  <c:v>1.0068416595458984E-3</c:v>
                </c:pt>
                <c:pt idx="4870">
                  <c:v>1.007080078125E-3</c:v>
                </c:pt>
                <c:pt idx="4871">
                  <c:v>1.0068416595458984E-3</c:v>
                </c:pt>
                <c:pt idx="4872">
                  <c:v>1.007080078125E-3</c:v>
                </c:pt>
                <c:pt idx="4873">
                  <c:v>1.0080337524414063E-3</c:v>
                </c:pt>
                <c:pt idx="4874">
                  <c:v>1.007080078125E-3</c:v>
                </c:pt>
                <c:pt idx="4875">
                  <c:v>1.0068416595458984E-3</c:v>
                </c:pt>
                <c:pt idx="4876">
                  <c:v>1.007080078125E-3</c:v>
                </c:pt>
                <c:pt idx="4877">
                  <c:v>1.007080078125E-3</c:v>
                </c:pt>
                <c:pt idx="4878">
                  <c:v>1.0068416595458984E-3</c:v>
                </c:pt>
                <c:pt idx="4879">
                  <c:v>1.007080078125E-3</c:v>
                </c:pt>
                <c:pt idx="4880">
                  <c:v>1.007080078125E-3</c:v>
                </c:pt>
                <c:pt idx="4881">
                  <c:v>1.0068416595458984E-3</c:v>
                </c:pt>
                <c:pt idx="4882">
                  <c:v>1.007080078125E-3</c:v>
                </c:pt>
                <c:pt idx="4883">
                  <c:v>1.007080078125E-3</c:v>
                </c:pt>
                <c:pt idx="4884">
                  <c:v>1.0068416595458984E-3</c:v>
                </c:pt>
                <c:pt idx="4885">
                  <c:v>1.007080078125E-3</c:v>
                </c:pt>
                <c:pt idx="4886">
                  <c:v>1.0080337524414063E-3</c:v>
                </c:pt>
                <c:pt idx="4887">
                  <c:v>1.007080078125E-3</c:v>
                </c:pt>
                <c:pt idx="4888">
                  <c:v>1.0068416595458984E-3</c:v>
                </c:pt>
                <c:pt idx="4889">
                  <c:v>1.007080078125E-3</c:v>
                </c:pt>
                <c:pt idx="4890">
                  <c:v>1.007080078125E-3</c:v>
                </c:pt>
                <c:pt idx="4891">
                  <c:v>1.0068416595458984E-3</c:v>
                </c:pt>
                <c:pt idx="4892">
                  <c:v>1.007080078125E-3</c:v>
                </c:pt>
                <c:pt idx="4893">
                  <c:v>1.0068416595458984E-3</c:v>
                </c:pt>
                <c:pt idx="4894">
                  <c:v>1.007080078125E-3</c:v>
                </c:pt>
                <c:pt idx="4895">
                  <c:v>1.007080078125E-3</c:v>
                </c:pt>
                <c:pt idx="4896">
                  <c:v>1.0068416595458984E-3</c:v>
                </c:pt>
                <c:pt idx="4897">
                  <c:v>1.007080078125E-3</c:v>
                </c:pt>
                <c:pt idx="4898">
                  <c:v>1.0080337524414063E-3</c:v>
                </c:pt>
                <c:pt idx="4899">
                  <c:v>1.007080078125E-3</c:v>
                </c:pt>
                <c:pt idx="4900">
                  <c:v>1.0068416595458984E-3</c:v>
                </c:pt>
                <c:pt idx="4901">
                  <c:v>1.007080078125E-3</c:v>
                </c:pt>
                <c:pt idx="4902">
                  <c:v>1.007080078125E-3</c:v>
                </c:pt>
                <c:pt idx="4903">
                  <c:v>1.0068416595458984E-3</c:v>
                </c:pt>
                <c:pt idx="4904">
                  <c:v>1.007080078125E-3</c:v>
                </c:pt>
                <c:pt idx="4905">
                  <c:v>1.007080078125E-3</c:v>
                </c:pt>
                <c:pt idx="4906">
                  <c:v>1.0068416595458984E-3</c:v>
                </c:pt>
                <c:pt idx="4907">
                  <c:v>1.007080078125E-3</c:v>
                </c:pt>
                <c:pt idx="4908">
                  <c:v>1.007080078125E-3</c:v>
                </c:pt>
                <c:pt idx="4909">
                  <c:v>1.0068416595458984E-3</c:v>
                </c:pt>
                <c:pt idx="4910">
                  <c:v>1.007080078125E-3</c:v>
                </c:pt>
                <c:pt idx="4911">
                  <c:v>1.0080337524414063E-3</c:v>
                </c:pt>
                <c:pt idx="4912">
                  <c:v>1.007080078125E-3</c:v>
                </c:pt>
                <c:pt idx="4913">
                  <c:v>1.0068416595458984E-3</c:v>
                </c:pt>
                <c:pt idx="4914">
                  <c:v>1.007080078125E-3</c:v>
                </c:pt>
                <c:pt idx="4915">
                  <c:v>1.0068416595458984E-3</c:v>
                </c:pt>
                <c:pt idx="4916">
                  <c:v>1.007080078125E-3</c:v>
                </c:pt>
                <c:pt idx="4917">
                  <c:v>1.007080078125E-3</c:v>
                </c:pt>
                <c:pt idx="4918">
                  <c:v>1.0068416595458984E-3</c:v>
                </c:pt>
                <c:pt idx="4919">
                  <c:v>1.007080078125E-3</c:v>
                </c:pt>
                <c:pt idx="4920">
                  <c:v>1.007080078125E-3</c:v>
                </c:pt>
                <c:pt idx="4921">
                  <c:v>1.0068416595458984E-3</c:v>
                </c:pt>
                <c:pt idx="4922">
                  <c:v>1.007080078125E-3</c:v>
                </c:pt>
                <c:pt idx="4923">
                  <c:v>1.0080337524414063E-3</c:v>
                </c:pt>
                <c:pt idx="4924">
                  <c:v>1.007080078125E-3</c:v>
                </c:pt>
                <c:pt idx="4925">
                  <c:v>1.0068416595458984E-3</c:v>
                </c:pt>
                <c:pt idx="4926">
                  <c:v>1.007080078125E-3</c:v>
                </c:pt>
                <c:pt idx="4927">
                  <c:v>1.007080078125E-3</c:v>
                </c:pt>
                <c:pt idx="4928">
                  <c:v>1.0068416595458984E-3</c:v>
                </c:pt>
                <c:pt idx="4929">
                  <c:v>1.007080078125E-3</c:v>
                </c:pt>
                <c:pt idx="4930">
                  <c:v>1.007080078125E-3</c:v>
                </c:pt>
                <c:pt idx="4931">
                  <c:v>1.0068416595458984E-3</c:v>
                </c:pt>
                <c:pt idx="4932">
                  <c:v>1.007080078125E-3</c:v>
                </c:pt>
                <c:pt idx="4933">
                  <c:v>1.007080078125E-3</c:v>
                </c:pt>
                <c:pt idx="4934">
                  <c:v>1.0068416595458984E-3</c:v>
                </c:pt>
                <c:pt idx="4935">
                  <c:v>1.007080078125E-3</c:v>
                </c:pt>
                <c:pt idx="4936">
                  <c:v>1.0080337524414063E-3</c:v>
                </c:pt>
                <c:pt idx="4937">
                  <c:v>1.0068416595458984E-3</c:v>
                </c:pt>
                <c:pt idx="4938">
                  <c:v>1.007080078125E-3</c:v>
                </c:pt>
                <c:pt idx="4939">
                  <c:v>1.007080078125E-3</c:v>
                </c:pt>
                <c:pt idx="4940">
                  <c:v>1.0068416595458984E-3</c:v>
                </c:pt>
                <c:pt idx="4941">
                  <c:v>1.007080078125E-3</c:v>
                </c:pt>
                <c:pt idx="4942">
                  <c:v>1.007080078125E-3</c:v>
                </c:pt>
                <c:pt idx="4943">
                  <c:v>1.0068416595458984E-3</c:v>
                </c:pt>
                <c:pt idx="4944">
                  <c:v>1.007080078125E-3</c:v>
                </c:pt>
                <c:pt idx="4945">
                  <c:v>1.007080078125E-3</c:v>
                </c:pt>
                <c:pt idx="4946">
                  <c:v>1.0068416595458984E-3</c:v>
                </c:pt>
                <c:pt idx="4947">
                  <c:v>1.007080078125E-3</c:v>
                </c:pt>
                <c:pt idx="4948">
                  <c:v>1.0080337524414063E-3</c:v>
                </c:pt>
                <c:pt idx="4949">
                  <c:v>1.007080078125E-3</c:v>
                </c:pt>
                <c:pt idx="4950">
                  <c:v>1.0068416595458984E-3</c:v>
                </c:pt>
                <c:pt idx="4951">
                  <c:v>1.007080078125E-3</c:v>
                </c:pt>
                <c:pt idx="4952">
                  <c:v>1.007080078125E-3</c:v>
                </c:pt>
                <c:pt idx="4953">
                  <c:v>1.0068416595458984E-3</c:v>
                </c:pt>
                <c:pt idx="4954">
                  <c:v>1.007080078125E-3</c:v>
                </c:pt>
                <c:pt idx="4955">
                  <c:v>1.007080078125E-3</c:v>
                </c:pt>
                <c:pt idx="4956">
                  <c:v>1.0068416595458984E-3</c:v>
                </c:pt>
                <c:pt idx="4957">
                  <c:v>1.007080078125E-3</c:v>
                </c:pt>
                <c:pt idx="4958">
                  <c:v>1.007080078125E-3</c:v>
                </c:pt>
                <c:pt idx="4959">
                  <c:v>1.0068416595458984E-3</c:v>
                </c:pt>
                <c:pt idx="4960">
                  <c:v>1.007080078125E-3</c:v>
                </c:pt>
                <c:pt idx="4961">
                  <c:v>1.0080337524414063E-3</c:v>
                </c:pt>
                <c:pt idx="4962">
                  <c:v>1.0068416595458984E-3</c:v>
                </c:pt>
                <c:pt idx="4963">
                  <c:v>1.007080078125E-3</c:v>
                </c:pt>
                <c:pt idx="4964">
                  <c:v>1.007080078125E-3</c:v>
                </c:pt>
                <c:pt idx="4965">
                  <c:v>1.0068416595458984E-3</c:v>
                </c:pt>
                <c:pt idx="4966">
                  <c:v>1.007080078125E-3</c:v>
                </c:pt>
                <c:pt idx="4967">
                  <c:v>1.007080078125E-3</c:v>
                </c:pt>
                <c:pt idx="4968">
                  <c:v>1.0068416595458984E-3</c:v>
                </c:pt>
                <c:pt idx="4969">
                  <c:v>1.007080078125E-3</c:v>
                </c:pt>
                <c:pt idx="4970">
                  <c:v>1.007080078125E-3</c:v>
                </c:pt>
                <c:pt idx="4971">
                  <c:v>1.0068416595458984E-3</c:v>
                </c:pt>
                <c:pt idx="4972">
                  <c:v>1.007080078125E-3</c:v>
                </c:pt>
                <c:pt idx="4973">
                  <c:v>1.0080337524414063E-3</c:v>
                </c:pt>
                <c:pt idx="4974">
                  <c:v>1.007080078125E-3</c:v>
                </c:pt>
                <c:pt idx="4975">
                  <c:v>1.0068416595458984E-3</c:v>
                </c:pt>
                <c:pt idx="4976">
                  <c:v>1.007080078125E-3</c:v>
                </c:pt>
                <c:pt idx="4977">
                  <c:v>1.007080078125E-3</c:v>
                </c:pt>
                <c:pt idx="4978">
                  <c:v>1.0068416595458984E-3</c:v>
                </c:pt>
                <c:pt idx="4979">
                  <c:v>1.007080078125E-3</c:v>
                </c:pt>
                <c:pt idx="4980">
                  <c:v>1.007080078125E-3</c:v>
                </c:pt>
                <c:pt idx="4981">
                  <c:v>1.0068416595458984E-3</c:v>
                </c:pt>
                <c:pt idx="4982">
                  <c:v>1.007080078125E-3</c:v>
                </c:pt>
                <c:pt idx="4983">
                  <c:v>1.007080078125E-3</c:v>
                </c:pt>
                <c:pt idx="4984">
                  <c:v>1.0068416595458984E-3</c:v>
                </c:pt>
                <c:pt idx="4985">
                  <c:v>1.007080078125E-3</c:v>
                </c:pt>
                <c:pt idx="4986">
                  <c:v>1.0080337524414063E-3</c:v>
                </c:pt>
                <c:pt idx="4987">
                  <c:v>1.0068416595458984E-3</c:v>
                </c:pt>
                <c:pt idx="4988">
                  <c:v>1.007080078125E-3</c:v>
                </c:pt>
                <c:pt idx="4989">
                  <c:v>1.007080078125E-3</c:v>
                </c:pt>
                <c:pt idx="4990">
                  <c:v>1.0068416595458984E-3</c:v>
                </c:pt>
                <c:pt idx="4991">
                  <c:v>1.007080078125E-3</c:v>
                </c:pt>
                <c:pt idx="4992">
                  <c:v>1.007080078125E-3</c:v>
                </c:pt>
                <c:pt idx="4993">
                  <c:v>1.0068416595458984E-3</c:v>
                </c:pt>
                <c:pt idx="4994">
                  <c:v>1.007080078125E-3</c:v>
                </c:pt>
                <c:pt idx="4995">
                  <c:v>1.007080078125E-3</c:v>
                </c:pt>
                <c:pt idx="4996">
                  <c:v>1.0068416595458984E-3</c:v>
                </c:pt>
                <c:pt idx="4997">
                  <c:v>1.007080078125E-3</c:v>
                </c:pt>
                <c:pt idx="4998">
                  <c:v>1.0080337524414063E-3</c:v>
                </c:pt>
                <c:pt idx="4999">
                  <c:v>1.007080078125E-3</c:v>
                </c:pt>
                <c:pt idx="5000">
                  <c:v>1.0068416595458984E-3</c:v>
                </c:pt>
                <c:pt idx="5001">
                  <c:v>1.007080078125E-3</c:v>
                </c:pt>
                <c:pt idx="5002">
                  <c:v>1.007080078125E-3</c:v>
                </c:pt>
                <c:pt idx="5003">
                  <c:v>1.0068416595458984E-3</c:v>
                </c:pt>
                <c:pt idx="5004">
                  <c:v>1.007080078125E-3</c:v>
                </c:pt>
                <c:pt idx="5005">
                  <c:v>1.007080078125E-3</c:v>
                </c:pt>
                <c:pt idx="5006">
                  <c:v>1.0068416595458984E-3</c:v>
                </c:pt>
                <c:pt idx="5007">
                  <c:v>1.007080078125E-3</c:v>
                </c:pt>
                <c:pt idx="5008">
                  <c:v>1.007080078125E-3</c:v>
                </c:pt>
                <c:pt idx="5009">
                  <c:v>1.0068416595458984E-3</c:v>
                </c:pt>
                <c:pt idx="5010">
                  <c:v>1.007080078125E-3</c:v>
                </c:pt>
                <c:pt idx="5011">
                  <c:v>1.0080337524414063E-3</c:v>
                </c:pt>
                <c:pt idx="5012">
                  <c:v>1.0068416595458984E-3</c:v>
                </c:pt>
                <c:pt idx="5013">
                  <c:v>1.007080078125E-3</c:v>
                </c:pt>
                <c:pt idx="5014">
                  <c:v>1.007080078125E-3</c:v>
                </c:pt>
                <c:pt idx="5015">
                  <c:v>1.0068416595458984E-3</c:v>
                </c:pt>
                <c:pt idx="5016">
                  <c:v>1.007080078125E-3</c:v>
                </c:pt>
                <c:pt idx="5017">
                  <c:v>1.007080078125E-3</c:v>
                </c:pt>
                <c:pt idx="5018">
                  <c:v>1.0068416595458984E-3</c:v>
                </c:pt>
                <c:pt idx="5019">
                  <c:v>1.007080078125E-3</c:v>
                </c:pt>
                <c:pt idx="5020">
                  <c:v>1.007080078125E-3</c:v>
                </c:pt>
                <c:pt idx="5021">
                  <c:v>1.0068416595458984E-3</c:v>
                </c:pt>
                <c:pt idx="5022">
                  <c:v>1.007080078125E-3</c:v>
                </c:pt>
                <c:pt idx="5023">
                  <c:v>1.0080337524414063E-3</c:v>
                </c:pt>
                <c:pt idx="5024">
                  <c:v>1.007080078125E-3</c:v>
                </c:pt>
                <c:pt idx="5025">
                  <c:v>1.0068416595458984E-3</c:v>
                </c:pt>
                <c:pt idx="5026">
                  <c:v>1.007080078125E-3</c:v>
                </c:pt>
                <c:pt idx="5027">
                  <c:v>1.007080078125E-3</c:v>
                </c:pt>
                <c:pt idx="5028">
                  <c:v>1.0068416595458984E-3</c:v>
                </c:pt>
                <c:pt idx="5029">
                  <c:v>1.007080078125E-3</c:v>
                </c:pt>
                <c:pt idx="5030">
                  <c:v>1.007080078125E-3</c:v>
                </c:pt>
                <c:pt idx="5031">
                  <c:v>1.0068416595458984E-3</c:v>
                </c:pt>
                <c:pt idx="5032">
                  <c:v>1.007080078125E-3</c:v>
                </c:pt>
                <c:pt idx="5033">
                  <c:v>1.007080078125E-3</c:v>
                </c:pt>
                <c:pt idx="5034">
                  <c:v>1.0068416595458984E-3</c:v>
                </c:pt>
                <c:pt idx="5035">
                  <c:v>1.007080078125E-3</c:v>
                </c:pt>
                <c:pt idx="5036">
                  <c:v>1.0080337524414063E-3</c:v>
                </c:pt>
                <c:pt idx="5037">
                  <c:v>1.0068416595458984E-3</c:v>
                </c:pt>
                <c:pt idx="5038">
                  <c:v>1.007080078125E-3</c:v>
                </c:pt>
                <c:pt idx="5039">
                  <c:v>1.007080078125E-3</c:v>
                </c:pt>
                <c:pt idx="5040">
                  <c:v>1.0068416595458984E-3</c:v>
                </c:pt>
                <c:pt idx="5041">
                  <c:v>1.007080078125E-3</c:v>
                </c:pt>
                <c:pt idx="5042">
                  <c:v>1.007080078125E-3</c:v>
                </c:pt>
                <c:pt idx="5043">
                  <c:v>1.0068416595458984E-3</c:v>
                </c:pt>
                <c:pt idx="5044">
                  <c:v>1.007080078125E-3</c:v>
                </c:pt>
                <c:pt idx="5045">
                  <c:v>1.007080078125E-3</c:v>
                </c:pt>
                <c:pt idx="5046">
                  <c:v>1.0068416595458984E-3</c:v>
                </c:pt>
                <c:pt idx="5047">
                  <c:v>1.007080078125E-3</c:v>
                </c:pt>
                <c:pt idx="5048">
                  <c:v>1.0080337524414063E-3</c:v>
                </c:pt>
                <c:pt idx="5049">
                  <c:v>1.007080078125E-3</c:v>
                </c:pt>
                <c:pt idx="5050">
                  <c:v>1.0068416595458984E-3</c:v>
                </c:pt>
                <c:pt idx="5051">
                  <c:v>1.007080078125E-3</c:v>
                </c:pt>
                <c:pt idx="5052">
                  <c:v>1.007080078125E-3</c:v>
                </c:pt>
                <c:pt idx="5053">
                  <c:v>1.0068416595458984E-3</c:v>
                </c:pt>
                <c:pt idx="5054">
                  <c:v>1.007080078125E-3</c:v>
                </c:pt>
                <c:pt idx="5055">
                  <c:v>1.007080078125E-3</c:v>
                </c:pt>
                <c:pt idx="5056">
                  <c:v>1.0068416595458984E-3</c:v>
                </c:pt>
                <c:pt idx="5057">
                  <c:v>1.007080078125E-3</c:v>
                </c:pt>
                <c:pt idx="5058">
                  <c:v>1.007080078125E-3</c:v>
                </c:pt>
                <c:pt idx="5059">
                  <c:v>1.0068416595458984E-3</c:v>
                </c:pt>
                <c:pt idx="5060">
                  <c:v>1.007080078125E-3</c:v>
                </c:pt>
                <c:pt idx="5061">
                  <c:v>1.0080337524414063E-3</c:v>
                </c:pt>
                <c:pt idx="5062">
                  <c:v>1.0068416595458984E-3</c:v>
                </c:pt>
                <c:pt idx="5063">
                  <c:v>1.007080078125E-3</c:v>
                </c:pt>
                <c:pt idx="5064">
                  <c:v>1.007080078125E-3</c:v>
                </c:pt>
                <c:pt idx="5065">
                  <c:v>1.0068416595458984E-3</c:v>
                </c:pt>
                <c:pt idx="5066">
                  <c:v>1.007080078125E-3</c:v>
                </c:pt>
                <c:pt idx="5067">
                  <c:v>1.007080078125E-3</c:v>
                </c:pt>
                <c:pt idx="5068">
                  <c:v>1.0068416595458984E-3</c:v>
                </c:pt>
                <c:pt idx="5069">
                  <c:v>1.007080078125E-3</c:v>
                </c:pt>
                <c:pt idx="5070">
                  <c:v>1.007080078125E-3</c:v>
                </c:pt>
                <c:pt idx="5071">
                  <c:v>1.0068416595458984E-3</c:v>
                </c:pt>
                <c:pt idx="5072">
                  <c:v>1.007080078125E-3</c:v>
                </c:pt>
                <c:pt idx="5073">
                  <c:v>1.0080337524414063E-3</c:v>
                </c:pt>
                <c:pt idx="5074">
                  <c:v>1.007080078125E-3</c:v>
                </c:pt>
                <c:pt idx="5075">
                  <c:v>1.0068416595458984E-3</c:v>
                </c:pt>
                <c:pt idx="5076">
                  <c:v>1.007080078125E-3</c:v>
                </c:pt>
                <c:pt idx="5077">
                  <c:v>1.007080078125E-3</c:v>
                </c:pt>
                <c:pt idx="5078">
                  <c:v>1.0068416595458984E-3</c:v>
                </c:pt>
                <c:pt idx="5079">
                  <c:v>1.007080078125E-3</c:v>
                </c:pt>
                <c:pt idx="5080">
                  <c:v>1.007080078125E-3</c:v>
                </c:pt>
                <c:pt idx="5081">
                  <c:v>1.0068416595458984E-3</c:v>
                </c:pt>
                <c:pt idx="5082">
                  <c:v>1.007080078125E-3</c:v>
                </c:pt>
                <c:pt idx="5083">
                  <c:v>1.007080078125E-3</c:v>
                </c:pt>
                <c:pt idx="5084">
                  <c:v>1.0068416595458984E-3</c:v>
                </c:pt>
                <c:pt idx="5085">
                  <c:v>1.007080078125E-3</c:v>
                </c:pt>
                <c:pt idx="5086">
                  <c:v>1.0080337524414063E-3</c:v>
                </c:pt>
                <c:pt idx="5087">
                  <c:v>1.0068416595458984E-3</c:v>
                </c:pt>
                <c:pt idx="5088">
                  <c:v>1.007080078125E-3</c:v>
                </c:pt>
                <c:pt idx="5089">
                  <c:v>1.007080078125E-3</c:v>
                </c:pt>
                <c:pt idx="5090">
                  <c:v>1.0068416595458984E-3</c:v>
                </c:pt>
                <c:pt idx="5091">
                  <c:v>1.007080078125E-3</c:v>
                </c:pt>
                <c:pt idx="5092">
                  <c:v>1.007080078125E-3</c:v>
                </c:pt>
                <c:pt idx="5093">
                  <c:v>1.0068416595458984E-3</c:v>
                </c:pt>
                <c:pt idx="5094">
                  <c:v>1.007080078125E-3</c:v>
                </c:pt>
                <c:pt idx="5095">
                  <c:v>1.007080078125E-3</c:v>
                </c:pt>
                <c:pt idx="5096">
                  <c:v>1.0068416595458984E-3</c:v>
                </c:pt>
                <c:pt idx="5097">
                  <c:v>1.007080078125E-3</c:v>
                </c:pt>
                <c:pt idx="5098">
                  <c:v>1.0080337524414063E-3</c:v>
                </c:pt>
                <c:pt idx="5099">
                  <c:v>1.007080078125E-3</c:v>
                </c:pt>
                <c:pt idx="5100">
                  <c:v>1.0068416595458984E-3</c:v>
                </c:pt>
                <c:pt idx="5101">
                  <c:v>1.007080078125E-3</c:v>
                </c:pt>
                <c:pt idx="5102">
                  <c:v>1.007080078125E-3</c:v>
                </c:pt>
                <c:pt idx="5103">
                  <c:v>1.0068416595458984E-3</c:v>
                </c:pt>
                <c:pt idx="5104">
                  <c:v>1.007080078125E-3</c:v>
                </c:pt>
                <c:pt idx="5105">
                  <c:v>1.007080078125E-3</c:v>
                </c:pt>
                <c:pt idx="5106">
                  <c:v>1.0068416595458984E-3</c:v>
                </c:pt>
                <c:pt idx="5107">
                  <c:v>1.007080078125E-3</c:v>
                </c:pt>
                <c:pt idx="5108">
                  <c:v>1.007080078125E-3</c:v>
                </c:pt>
                <c:pt idx="5109">
                  <c:v>1.0068416595458984E-3</c:v>
                </c:pt>
                <c:pt idx="5110">
                  <c:v>1.007080078125E-3</c:v>
                </c:pt>
                <c:pt idx="5111">
                  <c:v>1.0080337524414063E-3</c:v>
                </c:pt>
                <c:pt idx="5112">
                  <c:v>1.0068416595458984E-3</c:v>
                </c:pt>
                <c:pt idx="5113">
                  <c:v>1.007080078125E-3</c:v>
                </c:pt>
                <c:pt idx="5114">
                  <c:v>1.007080078125E-3</c:v>
                </c:pt>
                <c:pt idx="5115">
                  <c:v>1.0068416595458984E-3</c:v>
                </c:pt>
                <c:pt idx="5116">
                  <c:v>1.007080078125E-3</c:v>
                </c:pt>
                <c:pt idx="5117">
                  <c:v>1.007080078125E-3</c:v>
                </c:pt>
                <c:pt idx="5118">
                  <c:v>1.0068416595458984E-3</c:v>
                </c:pt>
                <c:pt idx="5119">
                  <c:v>1.007080078125E-3</c:v>
                </c:pt>
                <c:pt idx="5120">
                  <c:v>1.007080078125E-3</c:v>
                </c:pt>
                <c:pt idx="5121">
                  <c:v>1.0068416595458984E-3</c:v>
                </c:pt>
                <c:pt idx="5122">
                  <c:v>1.007080078125E-3</c:v>
                </c:pt>
                <c:pt idx="5123">
                  <c:v>1.0080337524414063E-3</c:v>
                </c:pt>
                <c:pt idx="5124">
                  <c:v>1.007080078125E-3</c:v>
                </c:pt>
                <c:pt idx="5125">
                  <c:v>1.0068416595458984E-3</c:v>
                </c:pt>
                <c:pt idx="5126">
                  <c:v>1.007080078125E-3</c:v>
                </c:pt>
                <c:pt idx="5127">
                  <c:v>1.007080078125E-3</c:v>
                </c:pt>
                <c:pt idx="5128">
                  <c:v>1.0068416595458984E-3</c:v>
                </c:pt>
                <c:pt idx="5129">
                  <c:v>1.007080078125E-3</c:v>
                </c:pt>
                <c:pt idx="5130">
                  <c:v>1.007080078125E-3</c:v>
                </c:pt>
                <c:pt idx="5131">
                  <c:v>1.0068416595458984E-3</c:v>
                </c:pt>
                <c:pt idx="5132">
                  <c:v>1.007080078125E-3</c:v>
                </c:pt>
                <c:pt idx="5133">
                  <c:v>1.007080078125E-3</c:v>
                </c:pt>
                <c:pt idx="5134">
                  <c:v>1.0068416595458984E-3</c:v>
                </c:pt>
                <c:pt idx="5135">
                  <c:v>1.007080078125E-3</c:v>
                </c:pt>
                <c:pt idx="5136">
                  <c:v>1.0080337524414063E-3</c:v>
                </c:pt>
                <c:pt idx="5137">
                  <c:v>1.0068416595458984E-3</c:v>
                </c:pt>
                <c:pt idx="5138">
                  <c:v>1.007080078125E-3</c:v>
                </c:pt>
                <c:pt idx="5139">
                  <c:v>1.007080078125E-3</c:v>
                </c:pt>
                <c:pt idx="5140">
                  <c:v>1.0068416595458984E-3</c:v>
                </c:pt>
                <c:pt idx="5141">
                  <c:v>1.007080078125E-3</c:v>
                </c:pt>
                <c:pt idx="5142">
                  <c:v>1.007080078125E-3</c:v>
                </c:pt>
                <c:pt idx="5143">
                  <c:v>1.0068416595458984E-3</c:v>
                </c:pt>
                <c:pt idx="5144">
                  <c:v>1.007080078125E-3</c:v>
                </c:pt>
                <c:pt idx="5145">
                  <c:v>1.007080078125E-3</c:v>
                </c:pt>
                <c:pt idx="5146">
                  <c:v>1.0068416595458984E-3</c:v>
                </c:pt>
                <c:pt idx="5147">
                  <c:v>1.007080078125E-3</c:v>
                </c:pt>
                <c:pt idx="5148">
                  <c:v>1.0080337524414063E-3</c:v>
                </c:pt>
                <c:pt idx="5149">
                  <c:v>1.007080078125E-3</c:v>
                </c:pt>
                <c:pt idx="5150">
                  <c:v>1.0068416595458984E-3</c:v>
                </c:pt>
                <c:pt idx="5151">
                  <c:v>1.007080078125E-3</c:v>
                </c:pt>
                <c:pt idx="5152">
                  <c:v>1.007080078125E-3</c:v>
                </c:pt>
                <c:pt idx="5153">
                  <c:v>1.0068416595458984E-3</c:v>
                </c:pt>
                <c:pt idx="5154">
                  <c:v>1.007080078125E-3</c:v>
                </c:pt>
                <c:pt idx="5155">
                  <c:v>1.007080078125E-3</c:v>
                </c:pt>
                <c:pt idx="5156">
                  <c:v>1.0068416595458984E-3</c:v>
                </c:pt>
                <c:pt idx="5157">
                  <c:v>1.007080078125E-3</c:v>
                </c:pt>
                <c:pt idx="5158">
                  <c:v>1.007080078125E-3</c:v>
                </c:pt>
                <c:pt idx="5159">
                  <c:v>1.0068416595458984E-3</c:v>
                </c:pt>
                <c:pt idx="5160">
                  <c:v>1.0080337524414063E-3</c:v>
                </c:pt>
                <c:pt idx="5161">
                  <c:v>1.007080078125E-3</c:v>
                </c:pt>
                <c:pt idx="5162">
                  <c:v>1.0068416595458984E-3</c:v>
                </c:pt>
                <c:pt idx="5163">
                  <c:v>1.007080078125E-3</c:v>
                </c:pt>
                <c:pt idx="5164">
                  <c:v>1.007080078125E-3</c:v>
                </c:pt>
                <c:pt idx="5165">
                  <c:v>1.0068416595458984E-3</c:v>
                </c:pt>
                <c:pt idx="5166">
                  <c:v>1.007080078125E-3</c:v>
                </c:pt>
                <c:pt idx="5167">
                  <c:v>1.007080078125E-3</c:v>
                </c:pt>
                <c:pt idx="5168">
                  <c:v>1.0068416595458984E-3</c:v>
                </c:pt>
                <c:pt idx="5169">
                  <c:v>1.007080078125E-3</c:v>
                </c:pt>
                <c:pt idx="5170">
                  <c:v>1.007080078125E-3</c:v>
                </c:pt>
                <c:pt idx="5171">
                  <c:v>1.0068416595458984E-3</c:v>
                </c:pt>
                <c:pt idx="5172">
                  <c:v>1.007080078125E-3</c:v>
                </c:pt>
                <c:pt idx="5173">
                  <c:v>1.0080337524414063E-3</c:v>
                </c:pt>
                <c:pt idx="5174">
                  <c:v>1.007080078125E-3</c:v>
                </c:pt>
                <c:pt idx="5175">
                  <c:v>1.0068416595458984E-3</c:v>
                </c:pt>
                <c:pt idx="5176">
                  <c:v>1.007080078125E-3</c:v>
                </c:pt>
                <c:pt idx="5177">
                  <c:v>1.007080078125E-3</c:v>
                </c:pt>
                <c:pt idx="5178">
                  <c:v>1.0068416595458984E-3</c:v>
                </c:pt>
                <c:pt idx="5179">
                  <c:v>1.007080078125E-3</c:v>
                </c:pt>
                <c:pt idx="5180">
                  <c:v>1.007080078125E-3</c:v>
                </c:pt>
                <c:pt idx="5181">
                  <c:v>1.0068416595458984E-3</c:v>
                </c:pt>
                <c:pt idx="5182">
                  <c:v>1.007080078125E-3</c:v>
                </c:pt>
                <c:pt idx="5183">
                  <c:v>1.007080078125E-3</c:v>
                </c:pt>
                <c:pt idx="5184">
                  <c:v>1.0068416595458984E-3</c:v>
                </c:pt>
                <c:pt idx="5185">
                  <c:v>1.0080337524414063E-3</c:v>
                </c:pt>
                <c:pt idx="5186">
                  <c:v>1.007080078125E-3</c:v>
                </c:pt>
                <c:pt idx="5187">
                  <c:v>1.0068416595458984E-3</c:v>
                </c:pt>
                <c:pt idx="5188">
                  <c:v>1.007080078125E-3</c:v>
                </c:pt>
                <c:pt idx="5189">
                  <c:v>1.007080078125E-3</c:v>
                </c:pt>
                <c:pt idx="5190">
                  <c:v>1.0068416595458984E-3</c:v>
                </c:pt>
                <c:pt idx="5191">
                  <c:v>1.007080078125E-3</c:v>
                </c:pt>
                <c:pt idx="5192">
                  <c:v>1.007080078125E-3</c:v>
                </c:pt>
                <c:pt idx="5193">
                  <c:v>1.0068416595458984E-3</c:v>
                </c:pt>
                <c:pt idx="5194">
                  <c:v>1.007080078125E-3</c:v>
                </c:pt>
                <c:pt idx="5195">
                  <c:v>1.007080078125E-3</c:v>
                </c:pt>
                <c:pt idx="5196">
                  <c:v>1.0068416595458984E-3</c:v>
                </c:pt>
                <c:pt idx="5197">
                  <c:v>1.007080078125E-3</c:v>
                </c:pt>
                <c:pt idx="5198">
                  <c:v>1.0080337524414063E-3</c:v>
                </c:pt>
                <c:pt idx="5199">
                  <c:v>1.007080078125E-3</c:v>
                </c:pt>
                <c:pt idx="5200">
                  <c:v>1.0068416595458984E-3</c:v>
                </c:pt>
                <c:pt idx="5201">
                  <c:v>1.007080078125E-3</c:v>
                </c:pt>
                <c:pt idx="5202">
                  <c:v>1.007080078125E-3</c:v>
                </c:pt>
                <c:pt idx="5203">
                  <c:v>1.0068416595458984E-3</c:v>
                </c:pt>
                <c:pt idx="5204">
                  <c:v>1.007080078125E-3</c:v>
                </c:pt>
                <c:pt idx="5205">
                  <c:v>1.007080078125E-3</c:v>
                </c:pt>
                <c:pt idx="5206">
                  <c:v>7.0497989654541016E-3</c:v>
                </c:pt>
                <c:pt idx="5207">
                  <c:v>1.007080078125E-3</c:v>
                </c:pt>
                <c:pt idx="5208">
                  <c:v>1.007080078125E-3</c:v>
                </c:pt>
                <c:pt idx="5209">
                  <c:v>1.0068416595458984E-3</c:v>
                </c:pt>
                <c:pt idx="5210">
                  <c:v>1.007080078125E-3</c:v>
                </c:pt>
                <c:pt idx="5211">
                  <c:v>1.007080078125E-3</c:v>
                </c:pt>
                <c:pt idx="5212">
                  <c:v>1.0068416595458984E-3</c:v>
                </c:pt>
                <c:pt idx="5213">
                  <c:v>1.007080078125E-3</c:v>
                </c:pt>
                <c:pt idx="5214">
                  <c:v>1.007080078125E-3</c:v>
                </c:pt>
                <c:pt idx="5215">
                  <c:v>1.0068416595458984E-3</c:v>
                </c:pt>
                <c:pt idx="5216">
                  <c:v>1.007080078125E-3</c:v>
                </c:pt>
                <c:pt idx="5217">
                  <c:v>1.0080337524414063E-3</c:v>
                </c:pt>
                <c:pt idx="5218">
                  <c:v>1.007080078125E-3</c:v>
                </c:pt>
                <c:pt idx="5219">
                  <c:v>1.0068416595458984E-3</c:v>
                </c:pt>
                <c:pt idx="5220">
                  <c:v>1.007080078125E-3</c:v>
                </c:pt>
                <c:pt idx="5221">
                  <c:v>1.007080078125E-3</c:v>
                </c:pt>
                <c:pt idx="5222">
                  <c:v>1.0068416595458984E-3</c:v>
                </c:pt>
                <c:pt idx="5223">
                  <c:v>1.007080078125E-3</c:v>
                </c:pt>
                <c:pt idx="5224">
                  <c:v>1.007080078125E-3</c:v>
                </c:pt>
                <c:pt idx="5225">
                  <c:v>1.0068416595458984E-3</c:v>
                </c:pt>
                <c:pt idx="5226">
                  <c:v>1.007080078125E-3</c:v>
                </c:pt>
                <c:pt idx="5227">
                  <c:v>1.007080078125E-3</c:v>
                </c:pt>
                <c:pt idx="5228">
                  <c:v>1.0068416595458984E-3</c:v>
                </c:pt>
                <c:pt idx="5229">
                  <c:v>1.0080337524414063E-3</c:v>
                </c:pt>
                <c:pt idx="5230">
                  <c:v>1.007080078125E-3</c:v>
                </c:pt>
                <c:pt idx="5231">
                  <c:v>1.0068416595458984E-3</c:v>
                </c:pt>
                <c:pt idx="5232">
                  <c:v>1.007080078125E-3</c:v>
                </c:pt>
                <c:pt idx="5233">
                  <c:v>1.007080078125E-3</c:v>
                </c:pt>
                <c:pt idx="5234">
                  <c:v>1.0068416595458984E-3</c:v>
                </c:pt>
                <c:pt idx="5235">
                  <c:v>1.007080078125E-3</c:v>
                </c:pt>
                <c:pt idx="5236">
                  <c:v>1.007080078125E-3</c:v>
                </c:pt>
                <c:pt idx="5237">
                  <c:v>1.0068416595458984E-3</c:v>
                </c:pt>
                <c:pt idx="5238">
                  <c:v>1.007080078125E-3</c:v>
                </c:pt>
                <c:pt idx="5239">
                  <c:v>1.007080078125E-3</c:v>
                </c:pt>
                <c:pt idx="5240">
                  <c:v>1.0068416595458984E-3</c:v>
                </c:pt>
                <c:pt idx="5241">
                  <c:v>1.007080078125E-3</c:v>
                </c:pt>
                <c:pt idx="5242">
                  <c:v>1.0080337524414063E-3</c:v>
                </c:pt>
                <c:pt idx="5243">
                  <c:v>1.007080078125E-3</c:v>
                </c:pt>
                <c:pt idx="5244">
                  <c:v>1.0068416595458984E-3</c:v>
                </c:pt>
                <c:pt idx="5245">
                  <c:v>1.007080078125E-3</c:v>
                </c:pt>
                <c:pt idx="5246">
                  <c:v>1.007080078125E-3</c:v>
                </c:pt>
                <c:pt idx="5247">
                  <c:v>1.0068416595458984E-3</c:v>
                </c:pt>
                <c:pt idx="5248">
                  <c:v>1.007080078125E-3</c:v>
                </c:pt>
                <c:pt idx="5249">
                  <c:v>1.007080078125E-3</c:v>
                </c:pt>
                <c:pt idx="5250">
                  <c:v>1.0068416595458984E-3</c:v>
                </c:pt>
                <c:pt idx="5251">
                  <c:v>1.007080078125E-3</c:v>
                </c:pt>
                <c:pt idx="5252">
                  <c:v>1.007080078125E-3</c:v>
                </c:pt>
                <c:pt idx="5253">
                  <c:v>1.0068416595458984E-3</c:v>
                </c:pt>
                <c:pt idx="5254">
                  <c:v>1.0080337524414063E-3</c:v>
                </c:pt>
                <c:pt idx="5255">
                  <c:v>1.007080078125E-3</c:v>
                </c:pt>
                <c:pt idx="5256">
                  <c:v>1.0068416595458984E-3</c:v>
                </c:pt>
                <c:pt idx="5257">
                  <c:v>1.007080078125E-3</c:v>
                </c:pt>
                <c:pt idx="5258">
                  <c:v>1.007080078125E-3</c:v>
                </c:pt>
                <c:pt idx="5259">
                  <c:v>1.0068416595458984E-3</c:v>
                </c:pt>
                <c:pt idx="5260">
                  <c:v>1.007080078125E-3</c:v>
                </c:pt>
                <c:pt idx="5261">
                  <c:v>1.007080078125E-3</c:v>
                </c:pt>
                <c:pt idx="5262">
                  <c:v>1.0068416595458984E-3</c:v>
                </c:pt>
                <c:pt idx="5263">
                  <c:v>1.007080078125E-3</c:v>
                </c:pt>
                <c:pt idx="5264">
                  <c:v>1.007080078125E-3</c:v>
                </c:pt>
                <c:pt idx="5265">
                  <c:v>1.0068416595458984E-3</c:v>
                </c:pt>
                <c:pt idx="5266">
                  <c:v>1.007080078125E-3</c:v>
                </c:pt>
                <c:pt idx="5267">
                  <c:v>1.0080337524414063E-3</c:v>
                </c:pt>
                <c:pt idx="5268">
                  <c:v>1.007080078125E-3</c:v>
                </c:pt>
                <c:pt idx="5269">
                  <c:v>1.0068416595458984E-3</c:v>
                </c:pt>
                <c:pt idx="5270">
                  <c:v>1.007080078125E-3</c:v>
                </c:pt>
                <c:pt idx="5271">
                  <c:v>1.007080078125E-3</c:v>
                </c:pt>
                <c:pt idx="5272">
                  <c:v>1.0068416595458984E-3</c:v>
                </c:pt>
                <c:pt idx="5273">
                  <c:v>1.007080078125E-3</c:v>
                </c:pt>
                <c:pt idx="5274">
                  <c:v>1.007080078125E-3</c:v>
                </c:pt>
                <c:pt idx="5275">
                  <c:v>1.0068416595458984E-3</c:v>
                </c:pt>
                <c:pt idx="5276">
                  <c:v>1.007080078125E-3</c:v>
                </c:pt>
                <c:pt idx="5277">
                  <c:v>1.007080078125E-3</c:v>
                </c:pt>
                <c:pt idx="5278">
                  <c:v>1.0068416595458984E-3</c:v>
                </c:pt>
                <c:pt idx="5279">
                  <c:v>1.0080337524414063E-3</c:v>
                </c:pt>
                <c:pt idx="5280">
                  <c:v>1.007080078125E-3</c:v>
                </c:pt>
                <c:pt idx="5281">
                  <c:v>1.0068416595458984E-3</c:v>
                </c:pt>
                <c:pt idx="5282">
                  <c:v>1.007080078125E-3</c:v>
                </c:pt>
                <c:pt idx="5283">
                  <c:v>1.007080078125E-3</c:v>
                </c:pt>
                <c:pt idx="5284">
                  <c:v>1.0068416595458984E-3</c:v>
                </c:pt>
                <c:pt idx="5285">
                  <c:v>1.007080078125E-3</c:v>
                </c:pt>
                <c:pt idx="5286">
                  <c:v>1.007080078125E-3</c:v>
                </c:pt>
                <c:pt idx="5287">
                  <c:v>1.0068416595458984E-3</c:v>
                </c:pt>
                <c:pt idx="5288">
                  <c:v>1.007080078125E-3</c:v>
                </c:pt>
                <c:pt idx="5289">
                  <c:v>1.007080078125E-3</c:v>
                </c:pt>
                <c:pt idx="5290">
                  <c:v>1.0068416595458984E-3</c:v>
                </c:pt>
                <c:pt idx="5291">
                  <c:v>1.007080078125E-3</c:v>
                </c:pt>
                <c:pt idx="5292">
                  <c:v>1.0080337524414063E-3</c:v>
                </c:pt>
                <c:pt idx="5293">
                  <c:v>1.007080078125E-3</c:v>
                </c:pt>
                <c:pt idx="5294">
                  <c:v>1.0068416595458984E-3</c:v>
                </c:pt>
                <c:pt idx="5295">
                  <c:v>1.007080078125E-3</c:v>
                </c:pt>
                <c:pt idx="5296">
                  <c:v>1.007080078125E-3</c:v>
                </c:pt>
                <c:pt idx="5297">
                  <c:v>1.0068416595458984E-3</c:v>
                </c:pt>
                <c:pt idx="5298">
                  <c:v>1.007080078125E-3</c:v>
                </c:pt>
                <c:pt idx="5299">
                  <c:v>1.007080078125E-3</c:v>
                </c:pt>
                <c:pt idx="5300">
                  <c:v>1.0068416595458984E-3</c:v>
                </c:pt>
                <c:pt idx="5301">
                  <c:v>1.007080078125E-3</c:v>
                </c:pt>
                <c:pt idx="5302">
                  <c:v>1.007080078125E-3</c:v>
                </c:pt>
                <c:pt idx="5303">
                  <c:v>1.0068416595458984E-3</c:v>
                </c:pt>
                <c:pt idx="5304">
                  <c:v>1.0080337524414063E-3</c:v>
                </c:pt>
                <c:pt idx="5305">
                  <c:v>1.007080078125E-3</c:v>
                </c:pt>
                <c:pt idx="5306">
                  <c:v>1.0068416595458984E-3</c:v>
                </c:pt>
                <c:pt idx="5307">
                  <c:v>1.007080078125E-3</c:v>
                </c:pt>
                <c:pt idx="5308">
                  <c:v>1.007080078125E-3</c:v>
                </c:pt>
                <c:pt idx="5309">
                  <c:v>1.0068416595458984E-3</c:v>
                </c:pt>
                <c:pt idx="5310">
                  <c:v>1.007080078125E-3</c:v>
                </c:pt>
                <c:pt idx="5311">
                  <c:v>1.007080078125E-3</c:v>
                </c:pt>
                <c:pt idx="5312">
                  <c:v>1.0068416595458984E-3</c:v>
                </c:pt>
                <c:pt idx="5313">
                  <c:v>1.007080078125E-3</c:v>
                </c:pt>
                <c:pt idx="5314">
                  <c:v>1.007080078125E-3</c:v>
                </c:pt>
                <c:pt idx="5315">
                  <c:v>1.0068416595458984E-3</c:v>
                </c:pt>
                <c:pt idx="5316">
                  <c:v>1.007080078125E-3</c:v>
                </c:pt>
                <c:pt idx="5317">
                  <c:v>1.0080337524414063E-3</c:v>
                </c:pt>
                <c:pt idx="5318">
                  <c:v>1.007080078125E-3</c:v>
                </c:pt>
                <c:pt idx="5319">
                  <c:v>1.0068416595458984E-3</c:v>
                </c:pt>
                <c:pt idx="5320">
                  <c:v>1.007080078125E-3</c:v>
                </c:pt>
                <c:pt idx="5321">
                  <c:v>1.007080078125E-3</c:v>
                </c:pt>
                <c:pt idx="5322">
                  <c:v>1.0068416595458984E-3</c:v>
                </c:pt>
                <c:pt idx="5323">
                  <c:v>1.007080078125E-3</c:v>
                </c:pt>
                <c:pt idx="5324">
                  <c:v>1.007080078125E-3</c:v>
                </c:pt>
                <c:pt idx="5325">
                  <c:v>1.0068416595458984E-3</c:v>
                </c:pt>
                <c:pt idx="5326">
                  <c:v>1.007080078125E-3</c:v>
                </c:pt>
                <c:pt idx="5327">
                  <c:v>1.007080078125E-3</c:v>
                </c:pt>
                <c:pt idx="5328">
                  <c:v>1.0068416595458984E-3</c:v>
                </c:pt>
                <c:pt idx="5329">
                  <c:v>1.0080337524414063E-3</c:v>
                </c:pt>
                <c:pt idx="5330">
                  <c:v>1.007080078125E-3</c:v>
                </c:pt>
                <c:pt idx="5331">
                  <c:v>1.0068416595458984E-3</c:v>
                </c:pt>
                <c:pt idx="5332">
                  <c:v>1.007080078125E-3</c:v>
                </c:pt>
                <c:pt idx="5333">
                  <c:v>1.007080078125E-3</c:v>
                </c:pt>
                <c:pt idx="5334">
                  <c:v>1.0068416595458984E-3</c:v>
                </c:pt>
                <c:pt idx="5335">
                  <c:v>1.007080078125E-3</c:v>
                </c:pt>
                <c:pt idx="5336">
                  <c:v>1.007080078125E-3</c:v>
                </c:pt>
                <c:pt idx="5337">
                  <c:v>1.0068416595458984E-3</c:v>
                </c:pt>
                <c:pt idx="5338">
                  <c:v>1.007080078125E-3</c:v>
                </c:pt>
                <c:pt idx="5339">
                  <c:v>1.007080078125E-3</c:v>
                </c:pt>
                <c:pt idx="5340">
                  <c:v>1.0068416595458984E-3</c:v>
                </c:pt>
                <c:pt idx="5341">
                  <c:v>1.007080078125E-3</c:v>
                </c:pt>
                <c:pt idx="5342">
                  <c:v>1.0080337524414063E-3</c:v>
                </c:pt>
                <c:pt idx="5343">
                  <c:v>1.007080078125E-3</c:v>
                </c:pt>
                <c:pt idx="5344">
                  <c:v>1.0068416595458984E-3</c:v>
                </c:pt>
                <c:pt idx="5345">
                  <c:v>1.007080078125E-3</c:v>
                </c:pt>
                <c:pt idx="5346">
                  <c:v>1.007080078125E-3</c:v>
                </c:pt>
                <c:pt idx="5347">
                  <c:v>1.0068416595458984E-3</c:v>
                </c:pt>
                <c:pt idx="5348">
                  <c:v>1.007080078125E-3</c:v>
                </c:pt>
                <c:pt idx="5349">
                  <c:v>1.007080078125E-3</c:v>
                </c:pt>
                <c:pt idx="5350">
                  <c:v>1.0068416595458984E-3</c:v>
                </c:pt>
                <c:pt idx="5351">
                  <c:v>1.007080078125E-3</c:v>
                </c:pt>
                <c:pt idx="5352">
                  <c:v>1.007080078125E-3</c:v>
                </c:pt>
                <c:pt idx="5353">
                  <c:v>1.0068416595458984E-3</c:v>
                </c:pt>
                <c:pt idx="5354">
                  <c:v>1.0080337524414063E-3</c:v>
                </c:pt>
                <c:pt idx="5355">
                  <c:v>1.007080078125E-3</c:v>
                </c:pt>
                <c:pt idx="5356">
                  <c:v>1.0068416595458984E-3</c:v>
                </c:pt>
                <c:pt idx="5357">
                  <c:v>1.007080078125E-3</c:v>
                </c:pt>
                <c:pt idx="5358">
                  <c:v>1.007080078125E-3</c:v>
                </c:pt>
                <c:pt idx="5359">
                  <c:v>1.0068416595458984E-3</c:v>
                </c:pt>
                <c:pt idx="5360">
                  <c:v>1.007080078125E-3</c:v>
                </c:pt>
                <c:pt idx="5361">
                  <c:v>1.007080078125E-3</c:v>
                </c:pt>
                <c:pt idx="5362">
                  <c:v>1.0068416595458984E-3</c:v>
                </c:pt>
                <c:pt idx="5363">
                  <c:v>1.007080078125E-3</c:v>
                </c:pt>
                <c:pt idx="5364">
                  <c:v>1.007080078125E-3</c:v>
                </c:pt>
                <c:pt idx="5365">
                  <c:v>1.0068416595458984E-3</c:v>
                </c:pt>
                <c:pt idx="5366">
                  <c:v>1.007080078125E-3</c:v>
                </c:pt>
                <c:pt idx="5367">
                  <c:v>1.0080337524414063E-3</c:v>
                </c:pt>
                <c:pt idx="5368">
                  <c:v>1.007080078125E-3</c:v>
                </c:pt>
                <c:pt idx="5369">
                  <c:v>1.0068416595458984E-3</c:v>
                </c:pt>
                <c:pt idx="5370">
                  <c:v>1.007080078125E-3</c:v>
                </c:pt>
                <c:pt idx="5371">
                  <c:v>1.007080078125E-3</c:v>
                </c:pt>
                <c:pt idx="5372">
                  <c:v>1.0068416595458984E-3</c:v>
                </c:pt>
                <c:pt idx="5373">
                  <c:v>1.007080078125E-3</c:v>
                </c:pt>
                <c:pt idx="5374">
                  <c:v>1.007080078125E-3</c:v>
                </c:pt>
                <c:pt idx="5375">
                  <c:v>1.0068416595458984E-3</c:v>
                </c:pt>
                <c:pt idx="5376">
                  <c:v>1.007080078125E-3</c:v>
                </c:pt>
                <c:pt idx="5377">
                  <c:v>1.0068416595458984E-3</c:v>
                </c:pt>
                <c:pt idx="5378">
                  <c:v>1.007080078125E-3</c:v>
                </c:pt>
                <c:pt idx="5379">
                  <c:v>1.0080337524414063E-3</c:v>
                </c:pt>
                <c:pt idx="5380">
                  <c:v>1.007080078125E-3</c:v>
                </c:pt>
                <c:pt idx="5381">
                  <c:v>1.0068416595458984E-3</c:v>
                </c:pt>
                <c:pt idx="5382">
                  <c:v>1.007080078125E-3</c:v>
                </c:pt>
                <c:pt idx="5383">
                  <c:v>1.007080078125E-3</c:v>
                </c:pt>
                <c:pt idx="5384">
                  <c:v>1.0068416595458984E-3</c:v>
                </c:pt>
                <c:pt idx="5385">
                  <c:v>1.007080078125E-3</c:v>
                </c:pt>
                <c:pt idx="5386">
                  <c:v>1.007080078125E-3</c:v>
                </c:pt>
                <c:pt idx="5387">
                  <c:v>1.0068416595458984E-3</c:v>
                </c:pt>
                <c:pt idx="5388">
                  <c:v>1.007080078125E-3</c:v>
                </c:pt>
                <c:pt idx="5389">
                  <c:v>1.007080078125E-3</c:v>
                </c:pt>
                <c:pt idx="5390">
                  <c:v>1.0068416595458984E-3</c:v>
                </c:pt>
                <c:pt idx="5391">
                  <c:v>1.007080078125E-3</c:v>
                </c:pt>
                <c:pt idx="5392">
                  <c:v>1.0080337524414063E-3</c:v>
                </c:pt>
                <c:pt idx="5393">
                  <c:v>1.007080078125E-3</c:v>
                </c:pt>
                <c:pt idx="5394">
                  <c:v>1.0068416595458984E-3</c:v>
                </c:pt>
                <c:pt idx="5395">
                  <c:v>1.007080078125E-3</c:v>
                </c:pt>
                <c:pt idx="5396">
                  <c:v>1.007080078125E-3</c:v>
                </c:pt>
                <c:pt idx="5397">
                  <c:v>1.0068416595458984E-3</c:v>
                </c:pt>
                <c:pt idx="5398">
                  <c:v>1.007080078125E-3</c:v>
                </c:pt>
                <c:pt idx="5399">
                  <c:v>1.0068416595458984E-3</c:v>
                </c:pt>
                <c:pt idx="5400">
                  <c:v>1.007080078125E-3</c:v>
                </c:pt>
                <c:pt idx="5401">
                  <c:v>1.007080078125E-3</c:v>
                </c:pt>
                <c:pt idx="5402">
                  <c:v>1.0068416595458984E-3</c:v>
                </c:pt>
                <c:pt idx="5403">
                  <c:v>1.007080078125E-3</c:v>
                </c:pt>
                <c:pt idx="5404">
                  <c:v>1.0080337524414063E-3</c:v>
                </c:pt>
                <c:pt idx="5405">
                  <c:v>1.007080078125E-3</c:v>
                </c:pt>
                <c:pt idx="5406">
                  <c:v>1.0068416595458984E-3</c:v>
                </c:pt>
                <c:pt idx="5407">
                  <c:v>1.007080078125E-3</c:v>
                </c:pt>
                <c:pt idx="5408">
                  <c:v>1.007080078125E-3</c:v>
                </c:pt>
                <c:pt idx="5409">
                  <c:v>1.0068416595458984E-3</c:v>
                </c:pt>
                <c:pt idx="5410">
                  <c:v>1.007080078125E-3</c:v>
                </c:pt>
                <c:pt idx="5411">
                  <c:v>1.007080078125E-3</c:v>
                </c:pt>
                <c:pt idx="5412">
                  <c:v>1.0068416595458984E-3</c:v>
                </c:pt>
                <c:pt idx="5413">
                  <c:v>1.007080078125E-3</c:v>
                </c:pt>
                <c:pt idx="5414">
                  <c:v>1.007080078125E-3</c:v>
                </c:pt>
                <c:pt idx="5415">
                  <c:v>1.0068416595458984E-3</c:v>
                </c:pt>
                <c:pt idx="5416">
                  <c:v>1.007080078125E-3</c:v>
                </c:pt>
                <c:pt idx="5417">
                  <c:v>1.0080337524414063E-3</c:v>
                </c:pt>
                <c:pt idx="5418">
                  <c:v>1.007080078125E-3</c:v>
                </c:pt>
                <c:pt idx="5419">
                  <c:v>1.0068416595458984E-3</c:v>
                </c:pt>
                <c:pt idx="5420">
                  <c:v>1.007080078125E-3</c:v>
                </c:pt>
                <c:pt idx="5421">
                  <c:v>1.0068416595458984E-3</c:v>
                </c:pt>
                <c:pt idx="5422">
                  <c:v>1.007080078125E-3</c:v>
                </c:pt>
                <c:pt idx="5423">
                  <c:v>1.007080078125E-3</c:v>
                </c:pt>
                <c:pt idx="5424">
                  <c:v>1.0068416595458984E-3</c:v>
                </c:pt>
                <c:pt idx="5425">
                  <c:v>1.007080078125E-3</c:v>
                </c:pt>
                <c:pt idx="5426">
                  <c:v>1.007080078125E-3</c:v>
                </c:pt>
                <c:pt idx="5427">
                  <c:v>1.0068416595458984E-3</c:v>
                </c:pt>
                <c:pt idx="5428">
                  <c:v>1.007080078125E-3</c:v>
                </c:pt>
                <c:pt idx="5429">
                  <c:v>1.0080337524414063E-3</c:v>
                </c:pt>
                <c:pt idx="5430">
                  <c:v>1.007080078125E-3</c:v>
                </c:pt>
                <c:pt idx="5431">
                  <c:v>1.0068416595458984E-3</c:v>
                </c:pt>
                <c:pt idx="5432">
                  <c:v>1.007080078125E-3</c:v>
                </c:pt>
                <c:pt idx="5433">
                  <c:v>1.007080078125E-3</c:v>
                </c:pt>
                <c:pt idx="5434">
                  <c:v>1.0068416595458984E-3</c:v>
                </c:pt>
                <c:pt idx="5435">
                  <c:v>3.0210018157958984E-3</c:v>
                </c:pt>
                <c:pt idx="5436">
                  <c:v>1.007080078125E-3</c:v>
                </c:pt>
                <c:pt idx="5437">
                  <c:v>1.007080078125E-3</c:v>
                </c:pt>
                <c:pt idx="5438">
                  <c:v>1.0068416595458984E-3</c:v>
                </c:pt>
                <c:pt idx="5439">
                  <c:v>1.007080078125E-3</c:v>
                </c:pt>
                <c:pt idx="5440">
                  <c:v>1.0080337524414063E-3</c:v>
                </c:pt>
                <c:pt idx="5441">
                  <c:v>1.0068416595458984E-3</c:v>
                </c:pt>
                <c:pt idx="5442">
                  <c:v>1.007080078125E-3</c:v>
                </c:pt>
                <c:pt idx="5443">
                  <c:v>1.007080078125E-3</c:v>
                </c:pt>
                <c:pt idx="5444">
                  <c:v>1.0068416595458984E-3</c:v>
                </c:pt>
                <c:pt idx="5445">
                  <c:v>1.007080078125E-3</c:v>
                </c:pt>
                <c:pt idx="5446">
                  <c:v>1.007080078125E-3</c:v>
                </c:pt>
                <c:pt idx="5447">
                  <c:v>1.0068416595458984E-3</c:v>
                </c:pt>
                <c:pt idx="5448">
                  <c:v>1.007080078125E-3</c:v>
                </c:pt>
                <c:pt idx="5449">
                  <c:v>1.007080078125E-3</c:v>
                </c:pt>
                <c:pt idx="5450">
                  <c:v>1.0068416595458984E-3</c:v>
                </c:pt>
                <c:pt idx="5451">
                  <c:v>1.007080078125E-3</c:v>
                </c:pt>
                <c:pt idx="5452">
                  <c:v>1.0080337524414063E-3</c:v>
                </c:pt>
                <c:pt idx="5453">
                  <c:v>1.007080078125E-3</c:v>
                </c:pt>
                <c:pt idx="5454">
                  <c:v>1.0068416595458984E-3</c:v>
                </c:pt>
                <c:pt idx="5455">
                  <c:v>1.007080078125E-3</c:v>
                </c:pt>
                <c:pt idx="5456">
                  <c:v>1.007080078125E-3</c:v>
                </c:pt>
                <c:pt idx="5457">
                  <c:v>1.0068416595458984E-3</c:v>
                </c:pt>
                <c:pt idx="5458">
                  <c:v>1.007080078125E-3</c:v>
                </c:pt>
                <c:pt idx="5459">
                  <c:v>1.007080078125E-3</c:v>
                </c:pt>
                <c:pt idx="5460">
                  <c:v>1.0068416595458984E-3</c:v>
                </c:pt>
                <c:pt idx="5461">
                  <c:v>1.007080078125E-3</c:v>
                </c:pt>
                <c:pt idx="5462">
                  <c:v>1.007080078125E-3</c:v>
                </c:pt>
                <c:pt idx="5463">
                  <c:v>1.0068416595458984E-3</c:v>
                </c:pt>
                <c:pt idx="5464">
                  <c:v>1.007080078125E-3</c:v>
                </c:pt>
                <c:pt idx="5465">
                  <c:v>1.0080337524414063E-3</c:v>
                </c:pt>
                <c:pt idx="5466">
                  <c:v>1.0068416595458984E-3</c:v>
                </c:pt>
                <c:pt idx="5467">
                  <c:v>1.007080078125E-3</c:v>
                </c:pt>
                <c:pt idx="5468">
                  <c:v>1.007080078125E-3</c:v>
                </c:pt>
                <c:pt idx="5469">
                  <c:v>1.0068416595458984E-3</c:v>
                </c:pt>
                <c:pt idx="5470">
                  <c:v>1.007080078125E-3</c:v>
                </c:pt>
                <c:pt idx="5471">
                  <c:v>1.007080078125E-3</c:v>
                </c:pt>
                <c:pt idx="5472">
                  <c:v>1.0068416595458984E-3</c:v>
                </c:pt>
                <c:pt idx="5473">
                  <c:v>1.007080078125E-3</c:v>
                </c:pt>
                <c:pt idx="5474">
                  <c:v>1.007080078125E-3</c:v>
                </c:pt>
                <c:pt idx="5475">
                  <c:v>1.0068416595458984E-3</c:v>
                </c:pt>
                <c:pt idx="5476">
                  <c:v>1.007080078125E-3</c:v>
                </c:pt>
                <c:pt idx="5477">
                  <c:v>1.0080337524414063E-3</c:v>
                </c:pt>
                <c:pt idx="5478">
                  <c:v>1.007080078125E-3</c:v>
                </c:pt>
                <c:pt idx="5479">
                  <c:v>1.0068416595458984E-3</c:v>
                </c:pt>
                <c:pt idx="5480">
                  <c:v>1.007080078125E-3</c:v>
                </c:pt>
                <c:pt idx="5481">
                  <c:v>1.007080078125E-3</c:v>
                </c:pt>
                <c:pt idx="5482">
                  <c:v>1.0068416595458984E-3</c:v>
                </c:pt>
                <c:pt idx="5483">
                  <c:v>1.007080078125E-3</c:v>
                </c:pt>
                <c:pt idx="5484">
                  <c:v>1.007080078125E-3</c:v>
                </c:pt>
                <c:pt idx="5485">
                  <c:v>1.0068416595458984E-3</c:v>
                </c:pt>
                <c:pt idx="5486">
                  <c:v>1.007080078125E-3</c:v>
                </c:pt>
                <c:pt idx="5487">
                  <c:v>1.007080078125E-3</c:v>
                </c:pt>
                <c:pt idx="5488">
                  <c:v>1.0068416595458984E-3</c:v>
                </c:pt>
                <c:pt idx="5489">
                  <c:v>1.007080078125E-3</c:v>
                </c:pt>
                <c:pt idx="5490">
                  <c:v>1.0080337524414063E-3</c:v>
                </c:pt>
                <c:pt idx="5491">
                  <c:v>1.0068416595458984E-3</c:v>
                </c:pt>
                <c:pt idx="5492">
                  <c:v>1.007080078125E-3</c:v>
                </c:pt>
                <c:pt idx="5493">
                  <c:v>1.007080078125E-3</c:v>
                </c:pt>
                <c:pt idx="5494">
                  <c:v>1.0068416595458984E-3</c:v>
                </c:pt>
                <c:pt idx="5495">
                  <c:v>1.007080078125E-3</c:v>
                </c:pt>
                <c:pt idx="5496">
                  <c:v>1.007080078125E-3</c:v>
                </c:pt>
                <c:pt idx="5497">
                  <c:v>1.0068416595458984E-3</c:v>
                </c:pt>
                <c:pt idx="5498">
                  <c:v>1.007080078125E-3</c:v>
                </c:pt>
                <c:pt idx="5499">
                  <c:v>1.007080078125E-3</c:v>
                </c:pt>
                <c:pt idx="5500">
                  <c:v>1.0068416595458984E-3</c:v>
                </c:pt>
                <c:pt idx="5501">
                  <c:v>1.007080078125E-3</c:v>
                </c:pt>
                <c:pt idx="5502">
                  <c:v>1.0080337524414063E-3</c:v>
                </c:pt>
                <c:pt idx="5503">
                  <c:v>1.007080078125E-3</c:v>
                </c:pt>
                <c:pt idx="5504">
                  <c:v>1.0068416595458984E-3</c:v>
                </c:pt>
                <c:pt idx="5505">
                  <c:v>1.007080078125E-3</c:v>
                </c:pt>
                <c:pt idx="5506">
                  <c:v>2.0140886306762695E-2</c:v>
                </c:pt>
                <c:pt idx="5507">
                  <c:v>1.007080078125E-3</c:v>
                </c:pt>
                <c:pt idx="5508">
                  <c:v>1.0080337524414063E-3</c:v>
                </c:pt>
                <c:pt idx="5509">
                  <c:v>1.007080078125E-3</c:v>
                </c:pt>
                <c:pt idx="5510">
                  <c:v>1.0068416595458984E-3</c:v>
                </c:pt>
                <c:pt idx="5511">
                  <c:v>1.007080078125E-3</c:v>
                </c:pt>
                <c:pt idx="5512">
                  <c:v>1.007080078125E-3</c:v>
                </c:pt>
                <c:pt idx="5513">
                  <c:v>1.0068416595458984E-3</c:v>
                </c:pt>
                <c:pt idx="5514">
                  <c:v>1.007080078125E-3</c:v>
                </c:pt>
                <c:pt idx="5515">
                  <c:v>1.007080078125E-3</c:v>
                </c:pt>
                <c:pt idx="5516">
                  <c:v>1.0068416595458984E-3</c:v>
                </c:pt>
                <c:pt idx="5517">
                  <c:v>1.007080078125E-3</c:v>
                </c:pt>
                <c:pt idx="5518">
                  <c:v>1.007080078125E-3</c:v>
                </c:pt>
                <c:pt idx="5519">
                  <c:v>1.0068416595458984E-3</c:v>
                </c:pt>
                <c:pt idx="5520">
                  <c:v>3.0219554901123047E-3</c:v>
                </c:pt>
                <c:pt idx="5521">
                  <c:v>1.007080078125E-3</c:v>
                </c:pt>
                <c:pt idx="5522">
                  <c:v>1.007080078125E-3</c:v>
                </c:pt>
                <c:pt idx="5523">
                  <c:v>1.0068416595458984E-3</c:v>
                </c:pt>
                <c:pt idx="5524">
                  <c:v>1.007080078125E-3</c:v>
                </c:pt>
                <c:pt idx="5525">
                  <c:v>1.007080078125E-3</c:v>
                </c:pt>
                <c:pt idx="5526">
                  <c:v>1.0068416595458984E-3</c:v>
                </c:pt>
                <c:pt idx="5527">
                  <c:v>1.007080078125E-3</c:v>
                </c:pt>
                <c:pt idx="5528">
                  <c:v>1.007080078125E-3</c:v>
                </c:pt>
                <c:pt idx="5529">
                  <c:v>1.0068416595458984E-3</c:v>
                </c:pt>
                <c:pt idx="5530">
                  <c:v>1.007080078125E-3</c:v>
                </c:pt>
                <c:pt idx="5531">
                  <c:v>5.9417963027954102E-2</c:v>
                </c:pt>
                <c:pt idx="5532">
                  <c:v>1.007080078125E-3</c:v>
                </c:pt>
                <c:pt idx="5533">
                  <c:v>1.007080078125E-3</c:v>
                </c:pt>
                <c:pt idx="5534">
                  <c:v>1.0068416595458984E-3</c:v>
                </c:pt>
                <c:pt idx="5535">
                  <c:v>1.007080078125E-3</c:v>
                </c:pt>
                <c:pt idx="5536">
                  <c:v>1.0080337524414063E-3</c:v>
                </c:pt>
                <c:pt idx="5537">
                  <c:v>1.0068416595458984E-3</c:v>
                </c:pt>
                <c:pt idx="5538">
                  <c:v>1.007080078125E-3</c:v>
                </c:pt>
                <c:pt idx="5539">
                  <c:v>1.007080078125E-3</c:v>
                </c:pt>
                <c:pt idx="5540">
                  <c:v>1.0068416595458984E-3</c:v>
                </c:pt>
                <c:pt idx="5541">
                  <c:v>1.007080078125E-3</c:v>
                </c:pt>
                <c:pt idx="5542">
                  <c:v>1.007080078125E-3</c:v>
                </c:pt>
                <c:pt idx="5543">
                  <c:v>1.0068416595458984E-3</c:v>
                </c:pt>
                <c:pt idx="5544">
                  <c:v>1.007080078125E-3</c:v>
                </c:pt>
                <c:pt idx="5545">
                  <c:v>1.007080078125E-3</c:v>
                </c:pt>
                <c:pt idx="5546">
                  <c:v>1.0068416595458984E-3</c:v>
                </c:pt>
                <c:pt idx="5547">
                  <c:v>1.007080078125E-3</c:v>
                </c:pt>
                <c:pt idx="5548">
                  <c:v>1.0080337524414063E-3</c:v>
                </c:pt>
                <c:pt idx="5549">
                  <c:v>1.007080078125E-3</c:v>
                </c:pt>
                <c:pt idx="5550">
                  <c:v>1.0068416595458984E-3</c:v>
                </c:pt>
                <c:pt idx="5551">
                  <c:v>1.007080078125E-3</c:v>
                </c:pt>
                <c:pt idx="5552">
                  <c:v>1.007080078125E-3</c:v>
                </c:pt>
                <c:pt idx="5553">
                  <c:v>1.0068416595458984E-3</c:v>
                </c:pt>
                <c:pt idx="5554">
                  <c:v>1.007080078125E-3</c:v>
                </c:pt>
                <c:pt idx="5555">
                  <c:v>1.007080078125E-3</c:v>
                </c:pt>
                <c:pt idx="5556">
                  <c:v>1.0068416595458984E-3</c:v>
                </c:pt>
                <c:pt idx="5557">
                  <c:v>1.007080078125E-3</c:v>
                </c:pt>
                <c:pt idx="5558">
                  <c:v>1.007080078125E-3</c:v>
                </c:pt>
                <c:pt idx="5559">
                  <c:v>1.0068416595458984E-3</c:v>
                </c:pt>
                <c:pt idx="5560">
                  <c:v>1.007080078125E-3</c:v>
                </c:pt>
                <c:pt idx="5561">
                  <c:v>1.0080337524414063E-3</c:v>
                </c:pt>
                <c:pt idx="5562">
                  <c:v>1.0068416595458984E-3</c:v>
                </c:pt>
                <c:pt idx="5563">
                  <c:v>1.007080078125E-3</c:v>
                </c:pt>
                <c:pt idx="5564">
                  <c:v>1.007080078125E-3</c:v>
                </c:pt>
                <c:pt idx="5565">
                  <c:v>1.0068416595458984E-3</c:v>
                </c:pt>
                <c:pt idx="5566">
                  <c:v>1.007080078125E-3</c:v>
                </c:pt>
                <c:pt idx="5567">
                  <c:v>1.007080078125E-3</c:v>
                </c:pt>
                <c:pt idx="5568">
                  <c:v>1.0068416595458984E-3</c:v>
                </c:pt>
                <c:pt idx="5569">
                  <c:v>1.007080078125E-3</c:v>
                </c:pt>
                <c:pt idx="5570">
                  <c:v>1.007080078125E-3</c:v>
                </c:pt>
                <c:pt idx="5571">
                  <c:v>1.0068416595458984E-3</c:v>
                </c:pt>
                <c:pt idx="5572">
                  <c:v>1.007080078125E-3</c:v>
                </c:pt>
                <c:pt idx="5573">
                  <c:v>1.0080337524414063E-3</c:v>
                </c:pt>
                <c:pt idx="5574">
                  <c:v>1.007080078125E-3</c:v>
                </c:pt>
                <c:pt idx="5575">
                  <c:v>1.0068416595458984E-3</c:v>
                </c:pt>
                <c:pt idx="5576">
                  <c:v>1.007080078125E-3</c:v>
                </c:pt>
                <c:pt idx="5577">
                  <c:v>1.007080078125E-3</c:v>
                </c:pt>
                <c:pt idx="5578">
                  <c:v>1.0068416595458984E-3</c:v>
                </c:pt>
                <c:pt idx="5579">
                  <c:v>1.007080078125E-3</c:v>
                </c:pt>
                <c:pt idx="5580">
                  <c:v>1.007080078125E-3</c:v>
                </c:pt>
                <c:pt idx="5581">
                  <c:v>9.0639591217041016E-3</c:v>
                </c:pt>
                <c:pt idx="5582">
                  <c:v>1.0068416595458984E-3</c:v>
                </c:pt>
                <c:pt idx="5583">
                  <c:v>1.007080078125E-3</c:v>
                </c:pt>
                <c:pt idx="5584">
                  <c:v>1.007080078125E-3</c:v>
                </c:pt>
                <c:pt idx="5585">
                  <c:v>1.0068416595458984E-3</c:v>
                </c:pt>
                <c:pt idx="5586">
                  <c:v>1.007080078125E-3</c:v>
                </c:pt>
                <c:pt idx="5587">
                  <c:v>1.007080078125E-3</c:v>
                </c:pt>
                <c:pt idx="5588">
                  <c:v>1.0068416595458984E-3</c:v>
                </c:pt>
                <c:pt idx="5589">
                  <c:v>1.007080078125E-3</c:v>
                </c:pt>
                <c:pt idx="5590">
                  <c:v>1.0080337524414063E-3</c:v>
                </c:pt>
                <c:pt idx="5591">
                  <c:v>1.007080078125E-3</c:v>
                </c:pt>
                <c:pt idx="5592">
                  <c:v>1.0068416595458984E-3</c:v>
                </c:pt>
                <c:pt idx="5593">
                  <c:v>1.007080078125E-3</c:v>
                </c:pt>
                <c:pt idx="5594">
                  <c:v>1.007080078125E-3</c:v>
                </c:pt>
                <c:pt idx="5595">
                  <c:v>1.0068416595458984E-3</c:v>
                </c:pt>
                <c:pt idx="5596">
                  <c:v>1.007080078125E-3</c:v>
                </c:pt>
                <c:pt idx="5597">
                  <c:v>1.007080078125E-3</c:v>
                </c:pt>
                <c:pt idx="5598">
                  <c:v>1.0068416595458984E-3</c:v>
                </c:pt>
                <c:pt idx="5599">
                  <c:v>1.007080078125E-3</c:v>
                </c:pt>
                <c:pt idx="5600">
                  <c:v>1.007080078125E-3</c:v>
                </c:pt>
                <c:pt idx="5601">
                  <c:v>1.0068416595458984E-3</c:v>
                </c:pt>
                <c:pt idx="5602">
                  <c:v>1.0080337524414063E-3</c:v>
                </c:pt>
                <c:pt idx="5603">
                  <c:v>1.007080078125E-3</c:v>
                </c:pt>
                <c:pt idx="5604">
                  <c:v>1.0068416595458984E-3</c:v>
                </c:pt>
                <c:pt idx="5605">
                  <c:v>1.007080078125E-3</c:v>
                </c:pt>
                <c:pt idx="5606">
                  <c:v>1.007080078125E-3</c:v>
                </c:pt>
                <c:pt idx="5607">
                  <c:v>1.0068416595458984E-3</c:v>
                </c:pt>
                <c:pt idx="5608">
                  <c:v>1.007080078125E-3</c:v>
                </c:pt>
                <c:pt idx="5609">
                  <c:v>3.0210018157958984E-3</c:v>
                </c:pt>
                <c:pt idx="5610">
                  <c:v>1.007080078125E-3</c:v>
                </c:pt>
                <c:pt idx="5611">
                  <c:v>1.0068416595458984E-3</c:v>
                </c:pt>
                <c:pt idx="5612">
                  <c:v>1.007080078125E-3</c:v>
                </c:pt>
                <c:pt idx="5613">
                  <c:v>1.0080337524414063E-3</c:v>
                </c:pt>
                <c:pt idx="5614">
                  <c:v>1.007080078125E-3</c:v>
                </c:pt>
                <c:pt idx="5615">
                  <c:v>1.0068416595458984E-3</c:v>
                </c:pt>
                <c:pt idx="5616">
                  <c:v>1.007080078125E-3</c:v>
                </c:pt>
                <c:pt idx="5617">
                  <c:v>1.007080078125E-3</c:v>
                </c:pt>
                <c:pt idx="5618">
                  <c:v>1.0068416595458984E-3</c:v>
                </c:pt>
                <c:pt idx="5619">
                  <c:v>1.007080078125E-3</c:v>
                </c:pt>
                <c:pt idx="5620">
                  <c:v>1.007080078125E-3</c:v>
                </c:pt>
                <c:pt idx="5621">
                  <c:v>1.0068416595458984E-3</c:v>
                </c:pt>
                <c:pt idx="5622">
                  <c:v>1.007080078125E-3</c:v>
                </c:pt>
                <c:pt idx="5623">
                  <c:v>1.007080078125E-3</c:v>
                </c:pt>
                <c:pt idx="5624">
                  <c:v>1.0068416595458984E-3</c:v>
                </c:pt>
                <c:pt idx="5625">
                  <c:v>1.0080337524414063E-3</c:v>
                </c:pt>
                <c:pt idx="5626">
                  <c:v>1.007080078125E-3</c:v>
                </c:pt>
                <c:pt idx="5627">
                  <c:v>1.0068416595458984E-3</c:v>
                </c:pt>
                <c:pt idx="5628">
                  <c:v>1.007080078125E-3</c:v>
                </c:pt>
                <c:pt idx="5629">
                  <c:v>1.007080078125E-3</c:v>
                </c:pt>
                <c:pt idx="5630">
                  <c:v>1.0068416595458984E-3</c:v>
                </c:pt>
                <c:pt idx="5631">
                  <c:v>1.007080078125E-3</c:v>
                </c:pt>
                <c:pt idx="5632">
                  <c:v>1.007080078125E-3</c:v>
                </c:pt>
                <c:pt idx="5633">
                  <c:v>1.0068416595458984E-3</c:v>
                </c:pt>
                <c:pt idx="5634">
                  <c:v>1.007080078125E-3</c:v>
                </c:pt>
                <c:pt idx="5635">
                  <c:v>1.007080078125E-3</c:v>
                </c:pt>
                <c:pt idx="5636">
                  <c:v>1.0068416595458984E-3</c:v>
                </c:pt>
                <c:pt idx="5637">
                  <c:v>1.007080078125E-3</c:v>
                </c:pt>
                <c:pt idx="5638">
                  <c:v>1.0080337524414063E-3</c:v>
                </c:pt>
                <c:pt idx="5639">
                  <c:v>1.007080078125E-3</c:v>
                </c:pt>
                <c:pt idx="5640">
                  <c:v>1.0068416595458984E-3</c:v>
                </c:pt>
                <c:pt idx="5641">
                  <c:v>1.007080078125E-3</c:v>
                </c:pt>
                <c:pt idx="5642">
                  <c:v>1.007080078125E-3</c:v>
                </c:pt>
                <c:pt idx="5643">
                  <c:v>1.0068416595458984E-3</c:v>
                </c:pt>
                <c:pt idx="5644">
                  <c:v>1.007080078125E-3</c:v>
                </c:pt>
                <c:pt idx="5645">
                  <c:v>9.0639591217041016E-3</c:v>
                </c:pt>
                <c:pt idx="5646">
                  <c:v>1.007080078125E-3</c:v>
                </c:pt>
                <c:pt idx="5647">
                  <c:v>1.0068416595458984E-3</c:v>
                </c:pt>
                <c:pt idx="5648">
                  <c:v>1.007080078125E-3</c:v>
                </c:pt>
                <c:pt idx="5649">
                  <c:v>1.007080078125E-3</c:v>
                </c:pt>
                <c:pt idx="5650">
                  <c:v>1.0068416595458984E-3</c:v>
                </c:pt>
                <c:pt idx="5651">
                  <c:v>1.007080078125E-3</c:v>
                </c:pt>
                <c:pt idx="5652">
                  <c:v>1.007080078125E-3</c:v>
                </c:pt>
                <c:pt idx="5653">
                  <c:v>1.0068416595458984E-3</c:v>
                </c:pt>
                <c:pt idx="5654">
                  <c:v>1.007080078125E-3</c:v>
                </c:pt>
                <c:pt idx="5655">
                  <c:v>1.0080337524414063E-3</c:v>
                </c:pt>
                <c:pt idx="5656">
                  <c:v>1.007080078125E-3</c:v>
                </c:pt>
                <c:pt idx="5657">
                  <c:v>1.0068416595458984E-3</c:v>
                </c:pt>
                <c:pt idx="5658">
                  <c:v>1.007080078125E-3</c:v>
                </c:pt>
                <c:pt idx="5659">
                  <c:v>1.007080078125E-3</c:v>
                </c:pt>
                <c:pt idx="5660">
                  <c:v>1.0068416595458984E-3</c:v>
                </c:pt>
                <c:pt idx="5661">
                  <c:v>1.007080078125E-3</c:v>
                </c:pt>
                <c:pt idx="5662">
                  <c:v>1.007080078125E-3</c:v>
                </c:pt>
                <c:pt idx="5663">
                  <c:v>1.0068416595458984E-3</c:v>
                </c:pt>
                <c:pt idx="5664">
                  <c:v>1.007080078125E-3</c:v>
                </c:pt>
                <c:pt idx="5665">
                  <c:v>1.007080078125E-3</c:v>
                </c:pt>
                <c:pt idx="5666">
                  <c:v>1.0068416595458984E-3</c:v>
                </c:pt>
                <c:pt idx="5667">
                  <c:v>1.0080337524414063E-3</c:v>
                </c:pt>
                <c:pt idx="5668">
                  <c:v>1.007080078125E-3</c:v>
                </c:pt>
                <c:pt idx="5669">
                  <c:v>1.0068416595458984E-3</c:v>
                </c:pt>
                <c:pt idx="5670">
                  <c:v>1.007080078125E-3</c:v>
                </c:pt>
                <c:pt idx="5671">
                  <c:v>1.007080078125E-3</c:v>
                </c:pt>
                <c:pt idx="5672">
                  <c:v>1.0068416595458984E-3</c:v>
                </c:pt>
                <c:pt idx="5673">
                  <c:v>1.007080078125E-3</c:v>
                </c:pt>
                <c:pt idx="5674">
                  <c:v>1.007080078125E-3</c:v>
                </c:pt>
                <c:pt idx="5675">
                  <c:v>1.0068416595458984E-3</c:v>
                </c:pt>
                <c:pt idx="5676">
                  <c:v>1.007080078125E-3</c:v>
                </c:pt>
                <c:pt idx="5677">
                  <c:v>1.007080078125E-3</c:v>
                </c:pt>
                <c:pt idx="5678">
                  <c:v>1.0068416595458984E-3</c:v>
                </c:pt>
                <c:pt idx="5679">
                  <c:v>1.007080078125E-3</c:v>
                </c:pt>
                <c:pt idx="5680">
                  <c:v>1.0080337524414063E-3</c:v>
                </c:pt>
                <c:pt idx="5681">
                  <c:v>1.007080078125E-3</c:v>
                </c:pt>
                <c:pt idx="5682">
                  <c:v>1.0068416595458984E-3</c:v>
                </c:pt>
                <c:pt idx="5683">
                  <c:v>1.007080078125E-3</c:v>
                </c:pt>
                <c:pt idx="5684">
                  <c:v>1.007080078125E-3</c:v>
                </c:pt>
                <c:pt idx="5685">
                  <c:v>1.0068416595458984E-3</c:v>
                </c:pt>
                <c:pt idx="5686">
                  <c:v>1.007080078125E-3</c:v>
                </c:pt>
                <c:pt idx="5687">
                  <c:v>1.007080078125E-3</c:v>
                </c:pt>
                <c:pt idx="5688">
                  <c:v>1.0068416595458984E-3</c:v>
                </c:pt>
                <c:pt idx="5689">
                  <c:v>1.007080078125E-3</c:v>
                </c:pt>
                <c:pt idx="5690">
                  <c:v>1.007080078125E-3</c:v>
                </c:pt>
                <c:pt idx="5691">
                  <c:v>1.0068416595458984E-3</c:v>
                </c:pt>
                <c:pt idx="5692">
                  <c:v>1.0080337524414063E-3</c:v>
                </c:pt>
                <c:pt idx="5693">
                  <c:v>1.007080078125E-3</c:v>
                </c:pt>
                <c:pt idx="5694">
                  <c:v>1.0068416595458984E-3</c:v>
                </c:pt>
                <c:pt idx="5695">
                  <c:v>1.007080078125E-3</c:v>
                </c:pt>
                <c:pt idx="5696">
                  <c:v>1.007080078125E-3</c:v>
                </c:pt>
                <c:pt idx="5697">
                  <c:v>1.0068416595458984E-3</c:v>
                </c:pt>
                <c:pt idx="5698">
                  <c:v>1.007080078125E-3</c:v>
                </c:pt>
                <c:pt idx="5699">
                  <c:v>1.007080078125E-3</c:v>
                </c:pt>
                <c:pt idx="5700">
                  <c:v>1.0068416595458984E-3</c:v>
                </c:pt>
                <c:pt idx="5701">
                  <c:v>1.007080078125E-3</c:v>
                </c:pt>
                <c:pt idx="5702">
                  <c:v>1.007080078125E-3</c:v>
                </c:pt>
                <c:pt idx="5703">
                  <c:v>1.0068416595458984E-3</c:v>
                </c:pt>
                <c:pt idx="5704">
                  <c:v>1.007080078125E-3</c:v>
                </c:pt>
                <c:pt idx="5705">
                  <c:v>1.0080337524414063E-3</c:v>
                </c:pt>
                <c:pt idx="5706">
                  <c:v>1.007080078125E-3</c:v>
                </c:pt>
                <c:pt idx="5707">
                  <c:v>1.0068416595458984E-3</c:v>
                </c:pt>
                <c:pt idx="5708">
                  <c:v>1.007080078125E-3</c:v>
                </c:pt>
                <c:pt idx="5709">
                  <c:v>1.007080078125E-3</c:v>
                </c:pt>
                <c:pt idx="5710">
                  <c:v>1.0068416595458984E-3</c:v>
                </c:pt>
                <c:pt idx="5711">
                  <c:v>1.007080078125E-3</c:v>
                </c:pt>
                <c:pt idx="5712">
                  <c:v>1.007080078125E-3</c:v>
                </c:pt>
                <c:pt idx="5713">
                  <c:v>1.0068416595458984E-3</c:v>
                </c:pt>
                <c:pt idx="5714">
                  <c:v>1.007080078125E-3</c:v>
                </c:pt>
                <c:pt idx="5715">
                  <c:v>1.007080078125E-3</c:v>
                </c:pt>
                <c:pt idx="5716">
                  <c:v>1.0068416595458984E-3</c:v>
                </c:pt>
                <c:pt idx="5717">
                  <c:v>1.0080337524414063E-3</c:v>
                </c:pt>
                <c:pt idx="5718">
                  <c:v>1.007080078125E-3</c:v>
                </c:pt>
                <c:pt idx="5719">
                  <c:v>1.0068416595458984E-3</c:v>
                </c:pt>
                <c:pt idx="5720">
                  <c:v>1.007080078125E-3</c:v>
                </c:pt>
                <c:pt idx="5721">
                  <c:v>1.007080078125E-3</c:v>
                </c:pt>
                <c:pt idx="5722">
                  <c:v>1.0068416595458984E-3</c:v>
                </c:pt>
                <c:pt idx="5723">
                  <c:v>1.007080078125E-3</c:v>
                </c:pt>
                <c:pt idx="5724">
                  <c:v>1.007080078125E-3</c:v>
                </c:pt>
                <c:pt idx="5725">
                  <c:v>1.0068416595458984E-3</c:v>
                </c:pt>
                <c:pt idx="5726">
                  <c:v>1.007080078125E-3</c:v>
                </c:pt>
                <c:pt idx="5727">
                  <c:v>1.007080078125E-3</c:v>
                </c:pt>
                <c:pt idx="5728">
                  <c:v>1.0068416595458984E-3</c:v>
                </c:pt>
                <c:pt idx="5729">
                  <c:v>1.007080078125E-3</c:v>
                </c:pt>
                <c:pt idx="5730">
                  <c:v>1.0080337524414063E-3</c:v>
                </c:pt>
                <c:pt idx="5731">
                  <c:v>1.007080078125E-3</c:v>
                </c:pt>
                <c:pt idx="5732">
                  <c:v>1.0068416595458984E-3</c:v>
                </c:pt>
                <c:pt idx="5733">
                  <c:v>1.007080078125E-3</c:v>
                </c:pt>
                <c:pt idx="5734">
                  <c:v>1.007080078125E-3</c:v>
                </c:pt>
                <c:pt idx="5735">
                  <c:v>1.0068416595458984E-3</c:v>
                </c:pt>
                <c:pt idx="5736">
                  <c:v>1.007080078125E-3</c:v>
                </c:pt>
                <c:pt idx="5737">
                  <c:v>1.007080078125E-3</c:v>
                </c:pt>
                <c:pt idx="5738">
                  <c:v>1.0068416595458984E-3</c:v>
                </c:pt>
                <c:pt idx="5739">
                  <c:v>1.007080078125E-3</c:v>
                </c:pt>
                <c:pt idx="5740">
                  <c:v>1.007080078125E-3</c:v>
                </c:pt>
                <c:pt idx="5741">
                  <c:v>1.0068416595458984E-3</c:v>
                </c:pt>
                <c:pt idx="5742">
                  <c:v>1.0080337524414063E-3</c:v>
                </c:pt>
                <c:pt idx="5743">
                  <c:v>1.007080078125E-3</c:v>
                </c:pt>
                <c:pt idx="5744">
                  <c:v>1.0068416595458984E-3</c:v>
                </c:pt>
                <c:pt idx="5745">
                  <c:v>1.007080078125E-3</c:v>
                </c:pt>
                <c:pt idx="5746">
                  <c:v>1.007080078125E-3</c:v>
                </c:pt>
                <c:pt idx="5747">
                  <c:v>1.0068416595458984E-3</c:v>
                </c:pt>
                <c:pt idx="5748">
                  <c:v>1.007080078125E-3</c:v>
                </c:pt>
                <c:pt idx="5749">
                  <c:v>1.007080078125E-3</c:v>
                </c:pt>
                <c:pt idx="5750">
                  <c:v>1.0068416595458984E-3</c:v>
                </c:pt>
                <c:pt idx="5751">
                  <c:v>1.007080078125E-3</c:v>
                </c:pt>
                <c:pt idx="5752">
                  <c:v>1.007080078125E-3</c:v>
                </c:pt>
                <c:pt idx="5753">
                  <c:v>1.0068416595458984E-3</c:v>
                </c:pt>
                <c:pt idx="5754">
                  <c:v>1.007080078125E-3</c:v>
                </c:pt>
                <c:pt idx="5755">
                  <c:v>1.0080337524414063E-3</c:v>
                </c:pt>
                <c:pt idx="5756">
                  <c:v>1.007080078125E-3</c:v>
                </c:pt>
                <c:pt idx="5757">
                  <c:v>1.0068416595458984E-3</c:v>
                </c:pt>
                <c:pt idx="5758">
                  <c:v>1.007080078125E-3</c:v>
                </c:pt>
                <c:pt idx="5759">
                  <c:v>1.007080078125E-3</c:v>
                </c:pt>
                <c:pt idx="5760">
                  <c:v>1.0068416595458984E-3</c:v>
                </c:pt>
                <c:pt idx="5761">
                  <c:v>1.007080078125E-3</c:v>
                </c:pt>
                <c:pt idx="5762">
                  <c:v>1.007080078125E-3</c:v>
                </c:pt>
                <c:pt idx="5763">
                  <c:v>1.0068416595458984E-3</c:v>
                </c:pt>
                <c:pt idx="5764">
                  <c:v>1.007080078125E-3</c:v>
                </c:pt>
                <c:pt idx="5765">
                  <c:v>1.007080078125E-3</c:v>
                </c:pt>
                <c:pt idx="5766">
                  <c:v>1.0068416595458984E-3</c:v>
                </c:pt>
                <c:pt idx="5767">
                  <c:v>1.0080337524414063E-3</c:v>
                </c:pt>
                <c:pt idx="5768">
                  <c:v>1.007080078125E-3</c:v>
                </c:pt>
                <c:pt idx="5769">
                  <c:v>1.0068416595458984E-3</c:v>
                </c:pt>
                <c:pt idx="5770">
                  <c:v>1.007080078125E-3</c:v>
                </c:pt>
                <c:pt idx="5771">
                  <c:v>1.007080078125E-3</c:v>
                </c:pt>
                <c:pt idx="5772">
                  <c:v>1.0068416595458984E-3</c:v>
                </c:pt>
                <c:pt idx="5773">
                  <c:v>1.007080078125E-3</c:v>
                </c:pt>
                <c:pt idx="5774">
                  <c:v>1.007080078125E-3</c:v>
                </c:pt>
                <c:pt idx="5775">
                  <c:v>1.0068416595458984E-3</c:v>
                </c:pt>
                <c:pt idx="5776">
                  <c:v>1.007080078125E-3</c:v>
                </c:pt>
                <c:pt idx="5777">
                  <c:v>1.007080078125E-3</c:v>
                </c:pt>
                <c:pt idx="5778">
                  <c:v>1.0068416595458984E-3</c:v>
                </c:pt>
                <c:pt idx="5779">
                  <c:v>1.007080078125E-3</c:v>
                </c:pt>
                <c:pt idx="5780">
                  <c:v>8.0571174621582031E-3</c:v>
                </c:pt>
                <c:pt idx="5781">
                  <c:v>1.0068416595458984E-3</c:v>
                </c:pt>
                <c:pt idx="5782">
                  <c:v>1.007080078125E-3</c:v>
                </c:pt>
                <c:pt idx="5783">
                  <c:v>1.0068416595458984E-3</c:v>
                </c:pt>
                <c:pt idx="5784">
                  <c:v>1.007080078125E-3</c:v>
                </c:pt>
                <c:pt idx="5785">
                  <c:v>1.0080337524414063E-3</c:v>
                </c:pt>
                <c:pt idx="5786">
                  <c:v>1.007080078125E-3</c:v>
                </c:pt>
                <c:pt idx="5787">
                  <c:v>1.0068416595458984E-3</c:v>
                </c:pt>
                <c:pt idx="5788">
                  <c:v>1.007080078125E-3</c:v>
                </c:pt>
                <c:pt idx="5789">
                  <c:v>1.007080078125E-3</c:v>
                </c:pt>
                <c:pt idx="5790">
                  <c:v>1.0068416595458984E-3</c:v>
                </c:pt>
                <c:pt idx="5791">
                  <c:v>1.007080078125E-3</c:v>
                </c:pt>
                <c:pt idx="5792">
                  <c:v>1.007080078125E-3</c:v>
                </c:pt>
                <c:pt idx="5793">
                  <c:v>1.0068416595458984E-3</c:v>
                </c:pt>
                <c:pt idx="5794">
                  <c:v>1.007080078125E-3</c:v>
                </c:pt>
                <c:pt idx="5795">
                  <c:v>1.007080078125E-3</c:v>
                </c:pt>
                <c:pt idx="5796">
                  <c:v>1.0068416595458984E-3</c:v>
                </c:pt>
                <c:pt idx="5797">
                  <c:v>1.007080078125E-3</c:v>
                </c:pt>
                <c:pt idx="5798">
                  <c:v>1.0080337524414063E-3</c:v>
                </c:pt>
                <c:pt idx="5799">
                  <c:v>1.007080078125E-3</c:v>
                </c:pt>
                <c:pt idx="5800">
                  <c:v>1.0068416595458984E-3</c:v>
                </c:pt>
                <c:pt idx="5801">
                  <c:v>1.007080078125E-3</c:v>
                </c:pt>
                <c:pt idx="5802">
                  <c:v>1.007080078125E-3</c:v>
                </c:pt>
                <c:pt idx="5803">
                  <c:v>1.0068416595458984E-3</c:v>
                </c:pt>
                <c:pt idx="5804">
                  <c:v>1.007080078125E-3</c:v>
                </c:pt>
                <c:pt idx="5805">
                  <c:v>1.0068416595458984E-3</c:v>
                </c:pt>
                <c:pt idx="5806">
                  <c:v>1.007080078125E-3</c:v>
                </c:pt>
                <c:pt idx="5807">
                  <c:v>1.007080078125E-3</c:v>
                </c:pt>
                <c:pt idx="5808">
                  <c:v>1.0068416595458984E-3</c:v>
                </c:pt>
                <c:pt idx="5809">
                  <c:v>1.007080078125E-3</c:v>
                </c:pt>
                <c:pt idx="5810">
                  <c:v>1.0080337524414063E-3</c:v>
                </c:pt>
                <c:pt idx="5811">
                  <c:v>1.007080078125E-3</c:v>
                </c:pt>
                <c:pt idx="5812">
                  <c:v>1.0068416595458984E-3</c:v>
                </c:pt>
                <c:pt idx="5813">
                  <c:v>1.007080078125E-3</c:v>
                </c:pt>
                <c:pt idx="5814">
                  <c:v>1.007080078125E-3</c:v>
                </c:pt>
                <c:pt idx="5815">
                  <c:v>1.0068416595458984E-3</c:v>
                </c:pt>
                <c:pt idx="5816">
                  <c:v>1.007080078125E-3</c:v>
                </c:pt>
                <c:pt idx="5817">
                  <c:v>1.007080078125E-3</c:v>
                </c:pt>
                <c:pt idx="5818">
                  <c:v>1.0068416595458984E-3</c:v>
                </c:pt>
                <c:pt idx="5819">
                  <c:v>1.007080078125E-3</c:v>
                </c:pt>
                <c:pt idx="5820">
                  <c:v>1.007080078125E-3</c:v>
                </c:pt>
                <c:pt idx="5821">
                  <c:v>1.0068416595458984E-3</c:v>
                </c:pt>
                <c:pt idx="5822">
                  <c:v>1.007080078125E-3</c:v>
                </c:pt>
                <c:pt idx="5823">
                  <c:v>1.0080337524414063E-3</c:v>
                </c:pt>
                <c:pt idx="5824">
                  <c:v>1.007080078125E-3</c:v>
                </c:pt>
                <c:pt idx="5825">
                  <c:v>1.0068416595458984E-3</c:v>
                </c:pt>
                <c:pt idx="5826">
                  <c:v>1.007080078125E-3</c:v>
                </c:pt>
                <c:pt idx="5827">
                  <c:v>1.0068416595458984E-3</c:v>
                </c:pt>
                <c:pt idx="5828">
                  <c:v>1.007080078125E-3</c:v>
                </c:pt>
                <c:pt idx="5829">
                  <c:v>1.007080078125E-3</c:v>
                </c:pt>
                <c:pt idx="5830">
                  <c:v>1.0068416595458984E-3</c:v>
                </c:pt>
                <c:pt idx="5831">
                  <c:v>1.007080078125E-3</c:v>
                </c:pt>
                <c:pt idx="5832">
                  <c:v>1.007080078125E-3</c:v>
                </c:pt>
                <c:pt idx="5833">
                  <c:v>1.0068416595458984E-3</c:v>
                </c:pt>
                <c:pt idx="5834">
                  <c:v>1.007080078125E-3</c:v>
                </c:pt>
                <c:pt idx="5835">
                  <c:v>1.0080337524414063E-3</c:v>
                </c:pt>
                <c:pt idx="5836">
                  <c:v>1.007080078125E-3</c:v>
                </c:pt>
                <c:pt idx="5837">
                  <c:v>1.0068416595458984E-3</c:v>
                </c:pt>
                <c:pt idx="5838">
                  <c:v>1.007080078125E-3</c:v>
                </c:pt>
                <c:pt idx="5839">
                  <c:v>1.007080078125E-3</c:v>
                </c:pt>
                <c:pt idx="5840">
                  <c:v>1.0068416595458984E-3</c:v>
                </c:pt>
                <c:pt idx="5841">
                  <c:v>1.007080078125E-3</c:v>
                </c:pt>
                <c:pt idx="5842">
                  <c:v>1.007080078125E-3</c:v>
                </c:pt>
                <c:pt idx="5843">
                  <c:v>1.0068416595458984E-3</c:v>
                </c:pt>
                <c:pt idx="5844">
                  <c:v>1.007080078125E-3</c:v>
                </c:pt>
                <c:pt idx="5845">
                  <c:v>1.007080078125E-3</c:v>
                </c:pt>
                <c:pt idx="5846">
                  <c:v>1.0068416595458984E-3</c:v>
                </c:pt>
                <c:pt idx="5847">
                  <c:v>1.007080078125E-3</c:v>
                </c:pt>
                <c:pt idx="5848">
                  <c:v>1.0080337524414063E-3</c:v>
                </c:pt>
                <c:pt idx="5849">
                  <c:v>1.0068416595458984E-3</c:v>
                </c:pt>
                <c:pt idx="5850">
                  <c:v>1.007080078125E-3</c:v>
                </c:pt>
                <c:pt idx="5851">
                  <c:v>1.007080078125E-3</c:v>
                </c:pt>
                <c:pt idx="5852">
                  <c:v>1.0068416595458984E-3</c:v>
                </c:pt>
                <c:pt idx="5853">
                  <c:v>1.007080078125E-3</c:v>
                </c:pt>
                <c:pt idx="5854">
                  <c:v>1.007080078125E-3</c:v>
                </c:pt>
                <c:pt idx="5855">
                  <c:v>1.0068416595458984E-3</c:v>
                </c:pt>
                <c:pt idx="5856">
                  <c:v>1.007080078125E-3</c:v>
                </c:pt>
                <c:pt idx="5857">
                  <c:v>1.007080078125E-3</c:v>
                </c:pt>
                <c:pt idx="5858">
                  <c:v>1.0068416595458984E-3</c:v>
                </c:pt>
                <c:pt idx="5859">
                  <c:v>1.007080078125E-3</c:v>
                </c:pt>
                <c:pt idx="5860">
                  <c:v>1.0080337524414063E-3</c:v>
                </c:pt>
                <c:pt idx="5861">
                  <c:v>1.007080078125E-3</c:v>
                </c:pt>
                <c:pt idx="5862">
                  <c:v>1.0068416595458984E-3</c:v>
                </c:pt>
                <c:pt idx="5863">
                  <c:v>1.007080078125E-3</c:v>
                </c:pt>
                <c:pt idx="5864">
                  <c:v>1.007080078125E-3</c:v>
                </c:pt>
                <c:pt idx="5865">
                  <c:v>1.0068416595458984E-3</c:v>
                </c:pt>
                <c:pt idx="5866">
                  <c:v>1.007080078125E-3</c:v>
                </c:pt>
                <c:pt idx="5867">
                  <c:v>1.007080078125E-3</c:v>
                </c:pt>
                <c:pt idx="5868">
                  <c:v>1.0068416595458984E-3</c:v>
                </c:pt>
                <c:pt idx="5869">
                  <c:v>1.007080078125E-3</c:v>
                </c:pt>
                <c:pt idx="5870">
                  <c:v>1.007080078125E-3</c:v>
                </c:pt>
                <c:pt idx="5871">
                  <c:v>1.0068416595458984E-3</c:v>
                </c:pt>
                <c:pt idx="5872">
                  <c:v>1.007080078125E-3</c:v>
                </c:pt>
                <c:pt idx="5873">
                  <c:v>1.0080337524414063E-3</c:v>
                </c:pt>
                <c:pt idx="5874">
                  <c:v>1.0068416595458984E-3</c:v>
                </c:pt>
                <c:pt idx="5875">
                  <c:v>1.007080078125E-3</c:v>
                </c:pt>
                <c:pt idx="5876">
                  <c:v>1.007080078125E-3</c:v>
                </c:pt>
                <c:pt idx="5877">
                  <c:v>1.0068416595458984E-3</c:v>
                </c:pt>
                <c:pt idx="5878">
                  <c:v>1.007080078125E-3</c:v>
                </c:pt>
                <c:pt idx="5879">
                  <c:v>1.007080078125E-3</c:v>
                </c:pt>
                <c:pt idx="5880">
                  <c:v>1.0068416595458984E-3</c:v>
                </c:pt>
                <c:pt idx="5881">
                  <c:v>1.007080078125E-3</c:v>
                </c:pt>
                <c:pt idx="5882">
                  <c:v>1.007080078125E-3</c:v>
                </c:pt>
                <c:pt idx="5883">
                  <c:v>1.0068416595458984E-3</c:v>
                </c:pt>
                <c:pt idx="5884">
                  <c:v>1.007080078125E-3</c:v>
                </c:pt>
                <c:pt idx="5885">
                  <c:v>1.0080337524414063E-3</c:v>
                </c:pt>
                <c:pt idx="5886">
                  <c:v>1.007080078125E-3</c:v>
                </c:pt>
                <c:pt idx="5887">
                  <c:v>1.0068416595458984E-3</c:v>
                </c:pt>
                <c:pt idx="5888">
                  <c:v>1.007080078125E-3</c:v>
                </c:pt>
                <c:pt idx="5889">
                  <c:v>1.007080078125E-3</c:v>
                </c:pt>
                <c:pt idx="5890">
                  <c:v>1.0068416595458984E-3</c:v>
                </c:pt>
                <c:pt idx="5891">
                  <c:v>1.007080078125E-3</c:v>
                </c:pt>
                <c:pt idx="5892">
                  <c:v>1.007080078125E-3</c:v>
                </c:pt>
                <c:pt idx="5893">
                  <c:v>1.0068416595458984E-3</c:v>
                </c:pt>
                <c:pt idx="5894">
                  <c:v>1.007080078125E-3</c:v>
                </c:pt>
                <c:pt idx="5895">
                  <c:v>1.007080078125E-3</c:v>
                </c:pt>
                <c:pt idx="5896">
                  <c:v>1.0068416595458984E-3</c:v>
                </c:pt>
                <c:pt idx="5897">
                  <c:v>1.007080078125E-3</c:v>
                </c:pt>
                <c:pt idx="5898">
                  <c:v>1.0080337524414063E-3</c:v>
                </c:pt>
                <c:pt idx="5899">
                  <c:v>1.0068416595458984E-3</c:v>
                </c:pt>
                <c:pt idx="5900">
                  <c:v>1.007080078125E-3</c:v>
                </c:pt>
                <c:pt idx="5901">
                  <c:v>1.007080078125E-3</c:v>
                </c:pt>
                <c:pt idx="5902">
                  <c:v>1.0068416595458984E-3</c:v>
                </c:pt>
                <c:pt idx="5903">
                  <c:v>1.007080078125E-3</c:v>
                </c:pt>
                <c:pt idx="5904">
                  <c:v>1.007080078125E-3</c:v>
                </c:pt>
                <c:pt idx="5905">
                  <c:v>1.0068416595458984E-3</c:v>
                </c:pt>
                <c:pt idx="5906">
                  <c:v>1.007080078125E-3</c:v>
                </c:pt>
                <c:pt idx="5907">
                  <c:v>1.007080078125E-3</c:v>
                </c:pt>
                <c:pt idx="5908">
                  <c:v>1.0068416595458984E-3</c:v>
                </c:pt>
                <c:pt idx="5909">
                  <c:v>1.007080078125E-3</c:v>
                </c:pt>
                <c:pt idx="5910">
                  <c:v>1.0080337524414063E-3</c:v>
                </c:pt>
                <c:pt idx="5911">
                  <c:v>1.007080078125E-3</c:v>
                </c:pt>
                <c:pt idx="5912">
                  <c:v>1.0068416595458984E-3</c:v>
                </c:pt>
                <c:pt idx="5913">
                  <c:v>1.007080078125E-3</c:v>
                </c:pt>
                <c:pt idx="5914">
                  <c:v>1.007080078125E-3</c:v>
                </c:pt>
                <c:pt idx="5915">
                  <c:v>1.0068416595458984E-3</c:v>
                </c:pt>
                <c:pt idx="5916">
                  <c:v>1.007080078125E-3</c:v>
                </c:pt>
                <c:pt idx="5917">
                  <c:v>1.007080078125E-3</c:v>
                </c:pt>
                <c:pt idx="5918">
                  <c:v>1.0068416595458984E-3</c:v>
                </c:pt>
                <c:pt idx="5919">
                  <c:v>1.007080078125E-3</c:v>
                </c:pt>
                <c:pt idx="5920">
                  <c:v>1.007080078125E-3</c:v>
                </c:pt>
                <c:pt idx="5921">
                  <c:v>1.0068416595458984E-3</c:v>
                </c:pt>
                <c:pt idx="5922">
                  <c:v>1.007080078125E-3</c:v>
                </c:pt>
                <c:pt idx="5923">
                  <c:v>1.0080337524414063E-3</c:v>
                </c:pt>
                <c:pt idx="5924">
                  <c:v>1.0068416595458984E-3</c:v>
                </c:pt>
                <c:pt idx="5925">
                  <c:v>1.007080078125E-3</c:v>
                </c:pt>
                <c:pt idx="5926">
                  <c:v>1.007080078125E-3</c:v>
                </c:pt>
                <c:pt idx="5927">
                  <c:v>1.0068416595458984E-3</c:v>
                </c:pt>
                <c:pt idx="5928">
                  <c:v>1.007080078125E-3</c:v>
                </c:pt>
                <c:pt idx="5929">
                  <c:v>1.007080078125E-3</c:v>
                </c:pt>
                <c:pt idx="5930">
                  <c:v>1.0068416595458984E-3</c:v>
                </c:pt>
                <c:pt idx="5931">
                  <c:v>1.007080078125E-3</c:v>
                </c:pt>
                <c:pt idx="5932">
                  <c:v>1.007080078125E-3</c:v>
                </c:pt>
                <c:pt idx="5933">
                  <c:v>1.0068416595458984E-3</c:v>
                </c:pt>
                <c:pt idx="5934">
                  <c:v>1.007080078125E-3</c:v>
                </c:pt>
                <c:pt idx="5935">
                  <c:v>1.0080337524414063E-3</c:v>
                </c:pt>
                <c:pt idx="5936">
                  <c:v>1.007080078125E-3</c:v>
                </c:pt>
                <c:pt idx="5937">
                  <c:v>1.0068416595458984E-3</c:v>
                </c:pt>
                <c:pt idx="5938">
                  <c:v>1.007080078125E-3</c:v>
                </c:pt>
                <c:pt idx="5939">
                  <c:v>1.007080078125E-3</c:v>
                </c:pt>
                <c:pt idx="5940">
                  <c:v>1.0068416595458984E-3</c:v>
                </c:pt>
                <c:pt idx="5941">
                  <c:v>1.007080078125E-3</c:v>
                </c:pt>
                <c:pt idx="5942">
                  <c:v>1.007080078125E-3</c:v>
                </c:pt>
                <c:pt idx="5943">
                  <c:v>1.0068416595458984E-3</c:v>
                </c:pt>
                <c:pt idx="5944">
                  <c:v>1.007080078125E-3</c:v>
                </c:pt>
                <c:pt idx="5945">
                  <c:v>1.007080078125E-3</c:v>
                </c:pt>
                <c:pt idx="5946">
                  <c:v>1.0068416595458984E-3</c:v>
                </c:pt>
                <c:pt idx="5947">
                  <c:v>1.007080078125E-3</c:v>
                </c:pt>
                <c:pt idx="5948">
                  <c:v>1.0080337524414063E-3</c:v>
                </c:pt>
                <c:pt idx="5949">
                  <c:v>1.0068416595458984E-3</c:v>
                </c:pt>
                <c:pt idx="5950">
                  <c:v>1.007080078125E-3</c:v>
                </c:pt>
                <c:pt idx="5951">
                  <c:v>1.007080078125E-3</c:v>
                </c:pt>
                <c:pt idx="5952">
                  <c:v>1.0068416595458984E-3</c:v>
                </c:pt>
                <c:pt idx="5953">
                  <c:v>1.007080078125E-3</c:v>
                </c:pt>
                <c:pt idx="5954">
                  <c:v>1.007080078125E-3</c:v>
                </c:pt>
                <c:pt idx="5955">
                  <c:v>1.0068416595458984E-3</c:v>
                </c:pt>
                <c:pt idx="5956">
                  <c:v>1.007080078125E-3</c:v>
                </c:pt>
                <c:pt idx="5957">
                  <c:v>1.007080078125E-3</c:v>
                </c:pt>
                <c:pt idx="5958">
                  <c:v>1.0068416595458984E-3</c:v>
                </c:pt>
                <c:pt idx="5959">
                  <c:v>1.007080078125E-3</c:v>
                </c:pt>
                <c:pt idx="5960">
                  <c:v>1.0080337524414063E-3</c:v>
                </c:pt>
                <c:pt idx="5961">
                  <c:v>1.007080078125E-3</c:v>
                </c:pt>
                <c:pt idx="5962">
                  <c:v>1.0068416595458984E-3</c:v>
                </c:pt>
                <c:pt idx="5963">
                  <c:v>1.007080078125E-3</c:v>
                </c:pt>
                <c:pt idx="5964">
                  <c:v>1.007080078125E-3</c:v>
                </c:pt>
                <c:pt idx="5965">
                  <c:v>1.0068416595458984E-3</c:v>
                </c:pt>
                <c:pt idx="5966">
                  <c:v>1.007080078125E-3</c:v>
                </c:pt>
                <c:pt idx="5967">
                  <c:v>1.007080078125E-3</c:v>
                </c:pt>
                <c:pt idx="5968">
                  <c:v>1.0068416595458984E-3</c:v>
                </c:pt>
                <c:pt idx="5969">
                  <c:v>1.007080078125E-3</c:v>
                </c:pt>
                <c:pt idx="5970">
                  <c:v>1.007080078125E-3</c:v>
                </c:pt>
                <c:pt idx="5971">
                  <c:v>1.0068416595458984E-3</c:v>
                </c:pt>
                <c:pt idx="5972">
                  <c:v>1.007080078125E-3</c:v>
                </c:pt>
                <c:pt idx="5973">
                  <c:v>3.0219554901123047E-3</c:v>
                </c:pt>
                <c:pt idx="5974">
                  <c:v>1.007080078125E-3</c:v>
                </c:pt>
                <c:pt idx="5975">
                  <c:v>1.0068416595458984E-3</c:v>
                </c:pt>
                <c:pt idx="5976">
                  <c:v>1.007080078125E-3</c:v>
                </c:pt>
                <c:pt idx="5977">
                  <c:v>1.007080078125E-3</c:v>
                </c:pt>
                <c:pt idx="5978">
                  <c:v>1.0068416595458984E-3</c:v>
                </c:pt>
                <c:pt idx="5979">
                  <c:v>1.007080078125E-3</c:v>
                </c:pt>
                <c:pt idx="5980">
                  <c:v>1.007080078125E-3</c:v>
                </c:pt>
                <c:pt idx="5981">
                  <c:v>1.0068416595458984E-3</c:v>
                </c:pt>
                <c:pt idx="5982">
                  <c:v>1.007080078125E-3</c:v>
                </c:pt>
                <c:pt idx="5983">
                  <c:v>1.0080337524414063E-3</c:v>
                </c:pt>
                <c:pt idx="5984">
                  <c:v>1.007080078125E-3</c:v>
                </c:pt>
                <c:pt idx="5985">
                  <c:v>1.0068416595458984E-3</c:v>
                </c:pt>
                <c:pt idx="5986">
                  <c:v>1.007080078125E-3</c:v>
                </c:pt>
                <c:pt idx="5987">
                  <c:v>1.007080078125E-3</c:v>
                </c:pt>
                <c:pt idx="5988">
                  <c:v>1.0068416595458984E-3</c:v>
                </c:pt>
                <c:pt idx="5989">
                  <c:v>1.007080078125E-3</c:v>
                </c:pt>
                <c:pt idx="5990">
                  <c:v>1.007080078125E-3</c:v>
                </c:pt>
                <c:pt idx="5991">
                  <c:v>1.0068416595458984E-3</c:v>
                </c:pt>
                <c:pt idx="5992">
                  <c:v>1.007080078125E-3</c:v>
                </c:pt>
                <c:pt idx="5993">
                  <c:v>1.007080078125E-3</c:v>
                </c:pt>
                <c:pt idx="5994">
                  <c:v>1.0068416595458984E-3</c:v>
                </c:pt>
                <c:pt idx="5995">
                  <c:v>1.007080078125E-3</c:v>
                </c:pt>
                <c:pt idx="5996">
                  <c:v>1.0080337524414063E-3</c:v>
                </c:pt>
                <c:pt idx="5997">
                  <c:v>1.0068416595458984E-3</c:v>
                </c:pt>
                <c:pt idx="5998">
                  <c:v>1.007080078125E-3</c:v>
                </c:pt>
                <c:pt idx="5999">
                  <c:v>1.007080078125E-3</c:v>
                </c:pt>
                <c:pt idx="6000">
                  <c:v>1.0068416595458984E-3</c:v>
                </c:pt>
                <c:pt idx="6001">
                  <c:v>1.007080078125E-3</c:v>
                </c:pt>
                <c:pt idx="6002">
                  <c:v>1.007080078125E-3</c:v>
                </c:pt>
                <c:pt idx="6003">
                  <c:v>5.0349235534667969E-3</c:v>
                </c:pt>
                <c:pt idx="6004">
                  <c:v>1.0080337524414063E-3</c:v>
                </c:pt>
                <c:pt idx="6005">
                  <c:v>1.007080078125E-3</c:v>
                </c:pt>
                <c:pt idx="6006">
                  <c:v>1.0068416595458984E-3</c:v>
                </c:pt>
                <c:pt idx="6007">
                  <c:v>1.007080078125E-3</c:v>
                </c:pt>
                <c:pt idx="6008">
                  <c:v>1.007080078125E-3</c:v>
                </c:pt>
                <c:pt idx="6009">
                  <c:v>1.0068416595458984E-3</c:v>
                </c:pt>
                <c:pt idx="6010">
                  <c:v>1.007080078125E-3</c:v>
                </c:pt>
                <c:pt idx="6011">
                  <c:v>1.007080078125E-3</c:v>
                </c:pt>
                <c:pt idx="6012">
                  <c:v>1.0068416595458984E-3</c:v>
                </c:pt>
                <c:pt idx="6013">
                  <c:v>8.0571174621582031E-3</c:v>
                </c:pt>
                <c:pt idx="6014">
                  <c:v>1.0068416595458984E-3</c:v>
                </c:pt>
                <c:pt idx="6015">
                  <c:v>1.007080078125E-3</c:v>
                </c:pt>
                <c:pt idx="6016">
                  <c:v>1.007080078125E-3</c:v>
                </c:pt>
                <c:pt idx="6017">
                  <c:v>1.0068416595458984E-3</c:v>
                </c:pt>
                <c:pt idx="6018">
                  <c:v>1.007080078125E-3</c:v>
                </c:pt>
                <c:pt idx="6019">
                  <c:v>1.007080078125E-3</c:v>
                </c:pt>
                <c:pt idx="6020">
                  <c:v>1.0068416595458984E-3</c:v>
                </c:pt>
                <c:pt idx="6021">
                  <c:v>1.007080078125E-3</c:v>
                </c:pt>
                <c:pt idx="6022">
                  <c:v>1.0080337524414063E-3</c:v>
                </c:pt>
                <c:pt idx="6023">
                  <c:v>1.007080078125E-3</c:v>
                </c:pt>
                <c:pt idx="6024">
                  <c:v>1.0068416595458984E-3</c:v>
                </c:pt>
                <c:pt idx="6025">
                  <c:v>1.007080078125E-3</c:v>
                </c:pt>
                <c:pt idx="6026">
                  <c:v>1.007080078125E-3</c:v>
                </c:pt>
                <c:pt idx="6027">
                  <c:v>1.0068416595458984E-3</c:v>
                </c:pt>
                <c:pt idx="6028">
                  <c:v>1.007080078125E-3</c:v>
                </c:pt>
                <c:pt idx="6029">
                  <c:v>1.007080078125E-3</c:v>
                </c:pt>
                <c:pt idx="6030">
                  <c:v>1.0068416595458984E-3</c:v>
                </c:pt>
                <c:pt idx="6031">
                  <c:v>1.007080078125E-3</c:v>
                </c:pt>
                <c:pt idx="6032">
                  <c:v>1.007080078125E-3</c:v>
                </c:pt>
                <c:pt idx="6033">
                  <c:v>1.0068416595458984E-3</c:v>
                </c:pt>
                <c:pt idx="6034">
                  <c:v>1.007080078125E-3</c:v>
                </c:pt>
                <c:pt idx="6035">
                  <c:v>1.0080337524414063E-3</c:v>
                </c:pt>
                <c:pt idx="6036">
                  <c:v>1.0068416595458984E-3</c:v>
                </c:pt>
                <c:pt idx="6037">
                  <c:v>1.007080078125E-3</c:v>
                </c:pt>
                <c:pt idx="6038">
                  <c:v>1.007080078125E-3</c:v>
                </c:pt>
                <c:pt idx="6039">
                  <c:v>1.0068416595458984E-3</c:v>
                </c:pt>
                <c:pt idx="6040">
                  <c:v>1.007080078125E-3</c:v>
                </c:pt>
                <c:pt idx="6041">
                  <c:v>1.007080078125E-3</c:v>
                </c:pt>
                <c:pt idx="6042">
                  <c:v>1.0068416595458984E-3</c:v>
                </c:pt>
                <c:pt idx="6043">
                  <c:v>1.007080078125E-3</c:v>
                </c:pt>
                <c:pt idx="6044">
                  <c:v>1.007080078125E-3</c:v>
                </c:pt>
                <c:pt idx="6045">
                  <c:v>1.0068416595458984E-3</c:v>
                </c:pt>
                <c:pt idx="6046">
                  <c:v>1.007080078125E-3</c:v>
                </c:pt>
                <c:pt idx="6047">
                  <c:v>1.0080337524414063E-3</c:v>
                </c:pt>
                <c:pt idx="6048">
                  <c:v>1.007080078125E-3</c:v>
                </c:pt>
                <c:pt idx="6049">
                  <c:v>1.0068416595458984E-3</c:v>
                </c:pt>
                <c:pt idx="6050">
                  <c:v>1.007080078125E-3</c:v>
                </c:pt>
                <c:pt idx="6051">
                  <c:v>1.007080078125E-3</c:v>
                </c:pt>
                <c:pt idx="6052">
                  <c:v>1.0068416595458984E-3</c:v>
                </c:pt>
                <c:pt idx="6053">
                  <c:v>1.007080078125E-3</c:v>
                </c:pt>
                <c:pt idx="6054">
                  <c:v>1.007080078125E-3</c:v>
                </c:pt>
                <c:pt idx="6055">
                  <c:v>1.0068416595458984E-3</c:v>
                </c:pt>
                <c:pt idx="6056">
                  <c:v>1.007080078125E-3</c:v>
                </c:pt>
                <c:pt idx="6057">
                  <c:v>1.007080078125E-3</c:v>
                </c:pt>
                <c:pt idx="6058">
                  <c:v>1.0068416595458984E-3</c:v>
                </c:pt>
                <c:pt idx="6059">
                  <c:v>1.0080337524414063E-3</c:v>
                </c:pt>
                <c:pt idx="6060">
                  <c:v>1.007080078125E-3</c:v>
                </c:pt>
                <c:pt idx="6061">
                  <c:v>1.0068416595458984E-3</c:v>
                </c:pt>
                <c:pt idx="6062">
                  <c:v>1.007080078125E-3</c:v>
                </c:pt>
                <c:pt idx="6063">
                  <c:v>1.007080078125E-3</c:v>
                </c:pt>
                <c:pt idx="6064">
                  <c:v>1.0068416595458984E-3</c:v>
                </c:pt>
                <c:pt idx="6065">
                  <c:v>1.007080078125E-3</c:v>
                </c:pt>
                <c:pt idx="6066">
                  <c:v>1.007080078125E-3</c:v>
                </c:pt>
                <c:pt idx="6067">
                  <c:v>1.0068416595458984E-3</c:v>
                </c:pt>
                <c:pt idx="6068">
                  <c:v>1.007080078125E-3</c:v>
                </c:pt>
                <c:pt idx="6069">
                  <c:v>1.007080078125E-3</c:v>
                </c:pt>
                <c:pt idx="6070">
                  <c:v>1.0068416595458984E-3</c:v>
                </c:pt>
                <c:pt idx="6071">
                  <c:v>1.007080078125E-3</c:v>
                </c:pt>
                <c:pt idx="6072">
                  <c:v>1.0080337524414063E-3</c:v>
                </c:pt>
                <c:pt idx="6073">
                  <c:v>1.007080078125E-3</c:v>
                </c:pt>
                <c:pt idx="6074">
                  <c:v>1.0068416595458984E-3</c:v>
                </c:pt>
                <c:pt idx="6075">
                  <c:v>1.007080078125E-3</c:v>
                </c:pt>
                <c:pt idx="6076">
                  <c:v>1.007080078125E-3</c:v>
                </c:pt>
                <c:pt idx="6077">
                  <c:v>1.0068416595458984E-3</c:v>
                </c:pt>
                <c:pt idx="6078">
                  <c:v>1.007080078125E-3</c:v>
                </c:pt>
                <c:pt idx="6079">
                  <c:v>1.007080078125E-3</c:v>
                </c:pt>
                <c:pt idx="6080">
                  <c:v>1.0068416595458984E-3</c:v>
                </c:pt>
                <c:pt idx="6081">
                  <c:v>1.007080078125E-3</c:v>
                </c:pt>
                <c:pt idx="6082">
                  <c:v>1.007080078125E-3</c:v>
                </c:pt>
                <c:pt idx="6083">
                  <c:v>1.0068416595458984E-3</c:v>
                </c:pt>
                <c:pt idx="6084">
                  <c:v>1.0080337524414063E-3</c:v>
                </c:pt>
                <c:pt idx="6085">
                  <c:v>1.007080078125E-3</c:v>
                </c:pt>
                <c:pt idx="6086">
                  <c:v>1.0068416595458984E-3</c:v>
                </c:pt>
                <c:pt idx="6087">
                  <c:v>1.007080078125E-3</c:v>
                </c:pt>
                <c:pt idx="6088">
                  <c:v>1.007080078125E-3</c:v>
                </c:pt>
                <c:pt idx="6089">
                  <c:v>1.0068416595458984E-3</c:v>
                </c:pt>
                <c:pt idx="6090">
                  <c:v>1.007080078125E-3</c:v>
                </c:pt>
                <c:pt idx="6091">
                  <c:v>1.007080078125E-3</c:v>
                </c:pt>
                <c:pt idx="6092">
                  <c:v>1.0068416595458984E-3</c:v>
                </c:pt>
                <c:pt idx="6093">
                  <c:v>1.007080078125E-3</c:v>
                </c:pt>
                <c:pt idx="6094">
                  <c:v>1.007080078125E-3</c:v>
                </c:pt>
                <c:pt idx="6095">
                  <c:v>1.0068416595458984E-3</c:v>
                </c:pt>
                <c:pt idx="6096">
                  <c:v>1.007080078125E-3</c:v>
                </c:pt>
                <c:pt idx="6097">
                  <c:v>1.0080337524414063E-3</c:v>
                </c:pt>
                <c:pt idx="6098">
                  <c:v>1.007080078125E-3</c:v>
                </c:pt>
                <c:pt idx="6099">
                  <c:v>1.0068416595458984E-3</c:v>
                </c:pt>
                <c:pt idx="6100">
                  <c:v>1.007080078125E-3</c:v>
                </c:pt>
                <c:pt idx="6101">
                  <c:v>1.007080078125E-3</c:v>
                </c:pt>
                <c:pt idx="6102">
                  <c:v>1.0068416595458984E-3</c:v>
                </c:pt>
                <c:pt idx="6103">
                  <c:v>1.007080078125E-3</c:v>
                </c:pt>
                <c:pt idx="6104">
                  <c:v>1.007080078125E-3</c:v>
                </c:pt>
                <c:pt idx="6105">
                  <c:v>1.0068416595458984E-3</c:v>
                </c:pt>
                <c:pt idx="6106">
                  <c:v>1.007080078125E-3</c:v>
                </c:pt>
                <c:pt idx="6107">
                  <c:v>1.007080078125E-3</c:v>
                </c:pt>
                <c:pt idx="6108">
                  <c:v>1.0068416595458984E-3</c:v>
                </c:pt>
                <c:pt idx="6109">
                  <c:v>1.0080337524414063E-3</c:v>
                </c:pt>
                <c:pt idx="6110">
                  <c:v>1.007080078125E-3</c:v>
                </c:pt>
                <c:pt idx="6111">
                  <c:v>1.0068416595458984E-3</c:v>
                </c:pt>
                <c:pt idx="6112">
                  <c:v>1.007080078125E-3</c:v>
                </c:pt>
                <c:pt idx="6113">
                  <c:v>1.007080078125E-3</c:v>
                </c:pt>
                <c:pt idx="6114">
                  <c:v>1.0068416595458984E-3</c:v>
                </c:pt>
                <c:pt idx="6115">
                  <c:v>1.007080078125E-3</c:v>
                </c:pt>
                <c:pt idx="6116">
                  <c:v>1.007080078125E-3</c:v>
                </c:pt>
                <c:pt idx="6117">
                  <c:v>1.0068416595458984E-3</c:v>
                </c:pt>
                <c:pt idx="6118">
                  <c:v>1.007080078125E-3</c:v>
                </c:pt>
                <c:pt idx="6119">
                  <c:v>1.007080078125E-3</c:v>
                </c:pt>
                <c:pt idx="6120">
                  <c:v>1.0068416595458984E-3</c:v>
                </c:pt>
                <c:pt idx="6121">
                  <c:v>1.007080078125E-3</c:v>
                </c:pt>
                <c:pt idx="6122">
                  <c:v>1.0080337524414063E-3</c:v>
                </c:pt>
                <c:pt idx="6123">
                  <c:v>1.007080078125E-3</c:v>
                </c:pt>
                <c:pt idx="6124">
                  <c:v>1.0068416595458984E-3</c:v>
                </c:pt>
                <c:pt idx="6125">
                  <c:v>1.007080078125E-3</c:v>
                </c:pt>
                <c:pt idx="6126">
                  <c:v>1.007080078125E-3</c:v>
                </c:pt>
                <c:pt idx="6127">
                  <c:v>1.0068416595458984E-3</c:v>
                </c:pt>
                <c:pt idx="6128">
                  <c:v>1.007080078125E-3</c:v>
                </c:pt>
                <c:pt idx="6129">
                  <c:v>1.007080078125E-3</c:v>
                </c:pt>
                <c:pt idx="6130">
                  <c:v>1.0068416595458984E-3</c:v>
                </c:pt>
                <c:pt idx="6131">
                  <c:v>1.007080078125E-3</c:v>
                </c:pt>
                <c:pt idx="6132">
                  <c:v>1.007080078125E-3</c:v>
                </c:pt>
                <c:pt idx="6133">
                  <c:v>1.0068416595458984E-3</c:v>
                </c:pt>
                <c:pt idx="6134">
                  <c:v>1.0080337524414063E-3</c:v>
                </c:pt>
                <c:pt idx="6135">
                  <c:v>1.007080078125E-3</c:v>
                </c:pt>
                <c:pt idx="6136">
                  <c:v>1.0068416595458984E-3</c:v>
                </c:pt>
                <c:pt idx="6137">
                  <c:v>1.007080078125E-3</c:v>
                </c:pt>
                <c:pt idx="6138">
                  <c:v>1.007080078125E-3</c:v>
                </c:pt>
                <c:pt idx="6139">
                  <c:v>1.0068416595458984E-3</c:v>
                </c:pt>
                <c:pt idx="6140">
                  <c:v>1.007080078125E-3</c:v>
                </c:pt>
                <c:pt idx="6141">
                  <c:v>1.007080078125E-3</c:v>
                </c:pt>
                <c:pt idx="6142">
                  <c:v>1.0068416595458984E-3</c:v>
                </c:pt>
                <c:pt idx="6143">
                  <c:v>1.007080078125E-3</c:v>
                </c:pt>
                <c:pt idx="6144">
                  <c:v>1.007080078125E-3</c:v>
                </c:pt>
                <c:pt idx="6145">
                  <c:v>1.0068416595458984E-3</c:v>
                </c:pt>
                <c:pt idx="6146">
                  <c:v>1.007080078125E-3</c:v>
                </c:pt>
                <c:pt idx="6147">
                  <c:v>1.0080337524414063E-3</c:v>
                </c:pt>
                <c:pt idx="6148">
                  <c:v>1.007080078125E-3</c:v>
                </c:pt>
                <c:pt idx="6149">
                  <c:v>1.0068416595458984E-3</c:v>
                </c:pt>
                <c:pt idx="6150">
                  <c:v>1.007080078125E-3</c:v>
                </c:pt>
                <c:pt idx="6151">
                  <c:v>1.007080078125E-3</c:v>
                </c:pt>
                <c:pt idx="6152">
                  <c:v>1.0068416595458984E-3</c:v>
                </c:pt>
                <c:pt idx="6153">
                  <c:v>1.007080078125E-3</c:v>
                </c:pt>
                <c:pt idx="6154">
                  <c:v>1.007080078125E-3</c:v>
                </c:pt>
                <c:pt idx="6155">
                  <c:v>1.0068416595458984E-3</c:v>
                </c:pt>
                <c:pt idx="6156">
                  <c:v>1.007080078125E-3</c:v>
                </c:pt>
                <c:pt idx="6157">
                  <c:v>1.007080078125E-3</c:v>
                </c:pt>
                <c:pt idx="6158">
                  <c:v>1.0068416595458984E-3</c:v>
                </c:pt>
                <c:pt idx="6159">
                  <c:v>1.0080337524414063E-3</c:v>
                </c:pt>
                <c:pt idx="6160">
                  <c:v>1.007080078125E-3</c:v>
                </c:pt>
                <c:pt idx="6161">
                  <c:v>1.0068416595458984E-3</c:v>
                </c:pt>
                <c:pt idx="6162">
                  <c:v>1.007080078125E-3</c:v>
                </c:pt>
                <c:pt idx="6163">
                  <c:v>1.007080078125E-3</c:v>
                </c:pt>
                <c:pt idx="6164">
                  <c:v>1.0068416595458984E-3</c:v>
                </c:pt>
                <c:pt idx="6165">
                  <c:v>1.007080078125E-3</c:v>
                </c:pt>
                <c:pt idx="6166">
                  <c:v>1.007080078125E-3</c:v>
                </c:pt>
                <c:pt idx="6167">
                  <c:v>1.0068416595458984E-3</c:v>
                </c:pt>
                <c:pt idx="6168">
                  <c:v>1.007080078125E-3</c:v>
                </c:pt>
                <c:pt idx="6169">
                  <c:v>1.007080078125E-3</c:v>
                </c:pt>
                <c:pt idx="6170">
                  <c:v>1.0068416595458984E-3</c:v>
                </c:pt>
                <c:pt idx="6171">
                  <c:v>1.007080078125E-3</c:v>
                </c:pt>
                <c:pt idx="6172">
                  <c:v>1.0080337524414063E-3</c:v>
                </c:pt>
                <c:pt idx="6173">
                  <c:v>1.007080078125E-3</c:v>
                </c:pt>
                <c:pt idx="6174">
                  <c:v>1.0068416595458984E-3</c:v>
                </c:pt>
                <c:pt idx="6175">
                  <c:v>1.007080078125E-3</c:v>
                </c:pt>
                <c:pt idx="6176">
                  <c:v>1.007080078125E-3</c:v>
                </c:pt>
                <c:pt idx="6177">
                  <c:v>1.0068416595458984E-3</c:v>
                </c:pt>
                <c:pt idx="6178">
                  <c:v>1.007080078125E-3</c:v>
                </c:pt>
                <c:pt idx="6179">
                  <c:v>1.007080078125E-3</c:v>
                </c:pt>
                <c:pt idx="6180">
                  <c:v>1.0068416595458984E-3</c:v>
                </c:pt>
                <c:pt idx="6181">
                  <c:v>1.007080078125E-3</c:v>
                </c:pt>
                <c:pt idx="6182">
                  <c:v>1.007080078125E-3</c:v>
                </c:pt>
                <c:pt idx="6183">
                  <c:v>1.0068416595458984E-3</c:v>
                </c:pt>
                <c:pt idx="6184">
                  <c:v>1.0080337524414063E-3</c:v>
                </c:pt>
                <c:pt idx="6185">
                  <c:v>1.007080078125E-3</c:v>
                </c:pt>
                <c:pt idx="6186">
                  <c:v>1.0068416595458984E-3</c:v>
                </c:pt>
                <c:pt idx="6187">
                  <c:v>1.007080078125E-3</c:v>
                </c:pt>
                <c:pt idx="6188">
                  <c:v>1.007080078125E-3</c:v>
                </c:pt>
                <c:pt idx="6189">
                  <c:v>1.0068416595458984E-3</c:v>
                </c:pt>
                <c:pt idx="6190">
                  <c:v>1.007080078125E-3</c:v>
                </c:pt>
                <c:pt idx="6191">
                  <c:v>1.007080078125E-3</c:v>
                </c:pt>
                <c:pt idx="6192">
                  <c:v>1.0068416595458984E-3</c:v>
                </c:pt>
                <c:pt idx="6193">
                  <c:v>1.007080078125E-3</c:v>
                </c:pt>
                <c:pt idx="6194">
                  <c:v>1.007080078125E-3</c:v>
                </c:pt>
                <c:pt idx="6195">
                  <c:v>1.0068416595458984E-3</c:v>
                </c:pt>
                <c:pt idx="6196">
                  <c:v>1.007080078125E-3</c:v>
                </c:pt>
                <c:pt idx="6197">
                  <c:v>1.0080337524414063E-3</c:v>
                </c:pt>
                <c:pt idx="6198">
                  <c:v>1.007080078125E-3</c:v>
                </c:pt>
                <c:pt idx="6199">
                  <c:v>1.0068416595458984E-3</c:v>
                </c:pt>
                <c:pt idx="6200">
                  <c:v>1.007080078125E-3</c:v>
                </c:pt>
                <c:pt idx="6201">
                  <c:v>1.007080078125E-3</c:v>
                </c:pt>
                <c:pt idx="6202">
                  <c:v>1.0068416595458984E-3</c:v>
                </c:pt>
                <c:pt idx="6203">
                  <c:v>1.007080078125E-3</c:v>
                </c:pt>
                <c:pt idx="6204">
                  <c:v>1.007080078125E-3</c:v>
                </c:pt>
                <c:pt idx="6205">
                  <c:v>1.0068416595458984E-3</c:v>
                </c:pt>
                <c:pt idx="6206">
                  <c:v>1.007080078125E-3</c:v>
                </c:pt>
                <c:pt idx="6207">
                  <c:v>1.007080078125E-3</c:v>
                </c:pt>
                <c:pt idx="6208">
                  <c:v>1.0068416595458984E-3</c:v>
                </c:pt>
                <c:pt idx="6209">
                  <c:v>1.0080337524414063E-3</c:v>
                </c:pt>
                <c:pt idx="6210">
                  <c:v>1.007080078125E-3</c:v>
                </c:pt>
                <c:pt idx="6211">
                  <c:v>1.0068416595458984E-3</c:v>
                </c:pt>
                <c:pt idx="6212">
                  <c:v>1.007080078125E-3</c:v>
                </c:pt>
                <c:pt idx="6213">
                  <c:v>1.007080078125E-3</c:v>
                </c:pt>
                <c:pt idx="6214">
                  <c:v>1.0068416595458984E-3</c:v>
                </c:pt>
                <c:pt idx="6215">
                  <c:v>1.007080078125E-3</c:v>
                </c:pt>
                <c:pt idx="6216">
                  <c:v>1.007080078125E-3</c:v>
                </c:pt>
                <c:pt idx="6217">
                  <c:v>1.0068416595458984E-3</c:v>
                </c:pt>
                <c:pt idx="6218">
                  <c:v>1.007080078125E-3</c:v>
                </c:pt>
                <c:pt idx="6219">
                  <c:v>1.007080078125E-3</c:v>
                </c:pt>
                <c:pt idx="6220">
                  <c:v>1.0068416595458984E-3</c:v>
                </c:pt>
                <c:pt idx="6221">
                  <c:v>1.007080078125E-3</c:v>
                </c:pt>
                <c:pt idx="6222">
                  <c:v>1.0080337524414063E-3</c:v>
                </c:pt>
                <c:pt idx="6223">
                  <c:v>1.007080078125E-3</c:v>
                </c:pt>
                <c:pt idx="6224">
                  <c:v>1.0068416595458984E-3</c:v>
                </c:pt>
                <c:pt idx="6225">
                  <c:v>1.007080078125E-3</c:v>
                </c:pt>
                <c:pt idx="6226">
                  <c:v>1.007080078125E-3</c:v>
                </c:pt>
                <c:pt idx="6227">
                  <c:v>1.0068416595458984E-3</c:v>
                </c:pt>
                <c:pt idx="6228">
                  <c:v>1.007080078125E-3</c:v>
                </c:pt>
                <c:pt idx="6229">
                  <c:v>1.007080078125E-3</c:v>
                </c:pt>
                <c:pt idx="6230">
                  <c:v>1.0068416595458984E-3</c:v>
                </c:pt>
                <c:pt idx="6231">
                  <c:v>1.007080078125E-3</c:v>
                </c:pt>
                <c:pt idx="6232">
                  <c:v>1.007080078125E-3</c:v>
                </c:pt>
                <c:pt idx="6233">
                  <c:v>1.0068416595458984E-3</c:v>
                </c:pt>
                <c:pt idx="6234">
                  <c:v>1.0080337524414063E-3</c:v>
                </c:pt>
                <c:pt idx="6235">
                  <c:v>1.007080078125E-3</c:v>
                </c:pt>
                <c:pt idx="6236">
                  <c:v>1.0068416595458984E-3</c:v>
                </c:pt>
                <c:pt idx="6237">
                  <c:v>1.007080078125E-3</c:v>
                </c:pt>
                <c:pt idx="6238">
                  <c:v>1.007080078125E-3</c:v>
                </c:pt>
                <c:pt idx="6239">
                  <c:v>1.0068416595458984E-3</c:v>
                </c:pt>
                <c:pt idx="6240">
                  <c:v>1.007080078125E-3</c:v>
                </c:pt>
                <c:pt idx="6241">
                  <c:v>1.007080078125E-3</c:v>
                </c:pt>
                <c:pt idx="6242">
                  <c:v>1.20849609375E-2</c:v>
                </c:pt>
                <c:pt idx="6243">
                  <c:v>1.007080078125E-3</c:v>
                </c:pt>
                <c:pt idx="6244">
                  <c:v>1.0068416595458984E-3</c:v>
                </c:pt>
                <c:pt idx="6245">
                  <c:v>1.007080078125E-3</c:v>
                </c:pt>
                <c:pt idx="6246">
                  <c:v>1.007080078125E-3</c:v>
                </c:pt>
                <c:pt idx="6247">
                  <c:v>1.0068416595458984E-3</c:v>
                </c:pt>
                <c:pt idx="6248">
                  <c:v>1.0080337524414063E-3</c:v>
                </c:pt>
                <c:pt idx="6249">
                  <c:v>1.007080078125E-3</c:v>
                </c:pt>
                <c:pt idx="6250">
                  <c:v>1.0068416595458984E-3</c:v>
                </c:pt>
                <c:pt idx="6251">
                  <c:v>1.007080078125E-3</c:v>
                </c:pt>
                <c:pt idx="6252">
                  <c:v>1.007080078125E-3</c:v>
                </c:pt>
                <c:pt idx="6253">
                  <c:v>1.0068416595458984E-3</c:v>
                </c:pt>
                <c:pt idx="6254">
                  <c:v>1.007080078125E-3</c:v>
                </c:pt>
                <c:pt idx="6255">
                  <c:v>1.007080078125E-3</c:v>
                </c:pt>
                <c:pt idx="6256">
                  <c:v>1.0068416595458984E-3</c:v>
                </c:pt>
                <c:pt idx="6257">
                  <c:v>1.007080078125E-3</c:v>
                </c:pt>
                <c:pt idx="6258">
                  <c:v>1.007080078125E-3</c:v>
                </c:pt>
                <c:pt idx="6259">
                  <c:v>1.0068416595458984E-3</c:v>
                </c:pt>
                <c:pt idx="6260">
                  <c:v>1.007080078125E-3</c:v>
                </c:pt>
                <c:pt idx="6261">
                  <c:v>1.0080337524414063E-3</c:v>
                </c:pt>
                <c:pt idx="6262">
                  <c:v>1.007080078125E-3</c:v>
                </c:pt>
                <c:pt idx="6263">
                  <c:v>1.0068416595458984E-3</c:v>
                </c:pt>
                <c:pt idx="6264">
                  <c:v>1.007080078125E-3</c:v>
                </c:pt>
                <c:pt idx="6265">
                  <c:v>1.007080078125E-3</c:v>
                </c:pt>
                <c:pt idx="6266">
                  <c:v>1.0068416595458984E-3</c:v>
                </c:pt>
                <c:pt idx="6267">
                  <c:v>1.007080078125E-3</c:v>
                </c:pt>
                <c:pt idx="6268">
                  <c:v>1.007080078125E-3</c:v>
                </c:pt>
                <c:pt idx="6269">
                  <c:v>1.0068416595458984E-3</c:v>
                </c:pt>
                <c:pt idx="6270">
                  <c:v>1.007080078125E-3</c:v>
                </c:pt>
                <c:pt idx="6271">
                  <c:v>1.0068416595458984E-3</c:v>
                </c:pt>
                <c:pt idx="6272">
                  <c:v>1.007080078125E-3</c:v>
                </c:pt>
                <c:pt idx="6273">
                  <c:v>1.0080337524414063E-3</c:v>
                </c:pt>
                <c:pt idx="6274">
                  <c:v>1.007080078125E-3</c:v>
                </c:pt>
                <c:pt idx="6275">
                  <c:v>1.0068416595458984E-3</c:v>
                </c:pt>
                <c:pt idx="6276">
                  <c:v>1.007080078125E-3</c:v>
                </c:pt>
                <c:pt idx="6277">
                  <c:v>1.007080078125E-3</c:v>
                </c:pt>
                <c:pt idx="6278">
                  <c:v>1.0068416595458984E-3</c:v>
                </c:pt>
                <c:pt idx="6279">
                  <c:v>1.007080078125E-3</c:v>
                </c:pt>
                <c:pt idx="6280">
                  <c:v>1.007080078125E-3</c:v>
                </c:pt>
                <c:pt idx="6281">
                  <c:v>1.0068416595458984E-3</c:v>
                </c:pt>
                <c:pt idx="6282">
                  <c:v>1.007080078125E-3</c:v>
                </c:pt>
                <c:pt idx="6283">
                  <c:v>1.007080078125E-3</c:v>
                </c:pt>
                <c:pt idx="6284">
                  <c:v>1.0068416595458984E-3</c:v>
                </c:pt>
                <c:pt idx="6285">
                  <c:v>1.007080078125E-3</c:v>
                </c:pt>
                <c:pt idx="6286">
                  <c:v>1.0080337524414063E-3</c:v>
                </c:pt>
                <c:pt idx="6287">
                  <c:v>1.007080078125E-3</c:v>
                </c:pt>
                <c:pt idx="6288">
                  <c:v>1.0068416595458984E-3</c:v>
                </c:pt>
                <c:pt idx="6289">
                  <c:v>1.007080078125E-3</c:v>
                </c:pt>
                <c:pt idx="6290">
                  <c:v>1.007080078125E-3</c:v>
                </c:pt>
                <c:pt idx="6291">
                  <c:v>1.0068416595458984E-3</c:v>
                </c:pt>
                <c:pt idx="6292">
                  <c:v>1.007080078125E-3</c:v>
                </c:pt>
                <c:pt idx="6293">
                  <c:v>1.0068416595458984E-3</c:v>
                </c:pt>
                <c:pt idx="6294">
                  <c:v>1.007080078125E-3</c:v>
                </c:pt>
                <c:pt idx="6295">
                  <c:v>1.007080078125E-3</c:v>
                </c:pt>
                <c:pt idx="6296">
                  <c:v>1.0068416595458984E-3</c:v>
                </c:pt>
                <c:pt idx="6297">
                  <c:v>1.007080078125E-3</c:v>
                </c:pt>
                <c:pt idx="6298">
                  <c:v>1.0080337524414063E-3</c:v>
                </c:pt>
                <c:pt idx="6299">
                  <c:v>1.007080078125E-3</c:v>
                </c:pt>
                <c:pt idx="6300">
                  <c:v>1.0068416595458984E-3</c:v>
                </c:pt>
                <c:pt idx="6301">
                  <c:v>1.007080078125E-3</c:v>
                </c:pt>
                <c:pt idx="6302">
                  <c:v>1.007080078125E-3</c:v>
                </c:pt>
                <c:pt idx="6303">
                  <c:v>1.0068416595458984E-3</c:v>
                </c:pt>
                <c:pt idx="6304">
                  <c:v>1.007080078125E-3</c:v>
                </c:pt>
                <c:pt idx="6305">
                  <c:v>1.007080078125E-3</c:v>
                </c:pt>
                <c:pt idx="6306">
                  <c:v>1.0068416595458984E-3</c:v>
                </c:pt>
                <c:pt idx="6307">
                  <c:v>1.007080078125E-3</c:v>
                </c:pt>
                <c:pt idx="6308">
                  <c:v>1.007080078125E-3</c:v>
                </c:pt>
                <c:pt idx="6309">
                  <c:v>1.0068416595458984E-3</c:v>
                </c:pt>
                <c:pt idx="6310">
                  <c:v>1.007080078125E-3</c:v>
                </c:pt>
                <c:pt idx="6311">
                  <c:v>1.0080337524414063E-3</c:v>
                </c:pt>
                <c:pt idx="6312">
                  <c:v>1.007080078125E-3</c:v>
                </c:pt>
                <c:pt idx="6313">
                  <c:v>1.0068416595458984E-3</c:v>
                </c:pt>
                <c:pt idx="6314">
                  <c:v>1.007080078125E-3</c:v>
                </c:pt>
                <c:pt idx="6315">
                  <c:v>1.0068416595458984E-3</c:v>
                </c:pt>
                <c:pt idx="6316">
                  <c:v>1.007080078125E-3</c:v>
                </c:pt>
                <c:pt idx="6317">
                  <c:v>1.007080078125E-3</c:v>
                </c:pt>
                <c:pt idx="6318">
                  <c:v>1.0068416595458984E-3</c:v>
                </c:pt>
                <c:pt idx="6319">
                  <c:v>1.007080078125E-3</c:v>
                </c:pt>
                <c:pt idx="6320">
                  <c:v>1.007080078125E-3</c:v>
                </c:pt>
                <c:pt idx="6321">
                  <c:v>1.0068416595458984E-3</c:v>
                </c:pt>
                <c:pt idx="6322">
                  <c:v>1.007080078125E-3</c:v>
                </c:pt>
                <c:pt idx="6323">
                  <c:v>1.0080337524414063E-3</c:v>
                </c:pt>
                <c:pt idx="6324">
                  <c:v>1.007080078125E-3</c:v>
                </c:pt>
                <c:pt idx="6325">
                  <c:v>1.0068416595458984E-3</c:v>
                </c:pt>
                <c:pt idx="6326">
                  <c:v>1.007080078125E-3</c:v>
                </c:pt>
                <c:pt idx="6327">
                  <c:v>1.007080078125E-3</c:v>
                </c:pt>
                <c:pt idx="6328">
                  <c:v>1.0068416595458984E-3</c:v>
                </c:pt>
                <c:pt idx="6329">
                  <c:v>1.007080078125E-3</c:v>
                </c:pt>
                <c:pt idx="6330">
                  <c:v>1.007080078125E-3</c:v>
                </c:pt>
                <c:pt idx="6331">
                  <c:v>1.0068416595458984E-3</c:v>
                </c:pt>
                <c:pt idx="6332">
                  <c:v>1.007080078125E-3</c:v>
                </c:pt>
                <c:pt idx="6333">
                  <c:v>1.007080078125E-3</c:v>
                </c:pt>
                <c:pt idx="6334">
                  <c:v>1.0068416595458984E-3</c:v>
                </c:pt>
                <c:pt idx="6335">
                  <c:v>1.007080078125E-3</c:v>
                </c:pt>
                <c:pt idx="6336">
                  <c:v>1.0080337524414063E-3</c:v>
                </c:pt>
                <c:pt idx="6337">
                  <c:v>1.0068416595458984E-3</c:v>
                </c:pt>
                <c:pt idx="6338">
                  <c:v>1.007080078125E-3</c:v>
                </c:pt>
                <c:pt idx="6339">
                  <c:v>1.007080078125E-3</c:v>
                </c:pt>
                <c:pt idx="6340">
                  <c:v>1.0068416595458984E-3</c:v>
                </c:pt>
                <c:pt idx="6341">
                  <c:v>1.007080078125E-3</c:v>
                </c:pt>
                <c:pt idx="6342">
                  <c:v>1.007080078125E-3</c:v>
                </c:pt>
                <c:pt idx="6343">
                  <c:v>1.0068416595458984E-3</c:v>
                </c:pt>
                <c:pt idx="6344">
                  <c:v>1.007080078125E-3</c:v>
                </c:pt>
                <c:pt idx="6345">
                  <c:v>1.007080078125E-3</c:v>
                </c:pt>
                <c:pt idx="6346">
                  <c:v>1.0068416595458984E-3</c:v>
                </c:pt>
                <c:pt idx="6347">
                  <c:v>1.007080078125E-3</c:v>
                </c:pt>
                <c:pt idx="6348">
                  <c:v>1.0080337524414063E-3</c:v>
                </c:pt>
                <c:pt idx="6349">
                  <c:v>1.007080078125E-3</c:v>
                </c:pt>
                <c:pt idx="6350">
                  <c:v>1.0068416595458984E-3</c:v>
                </c:pt>
                <c:pt idx="6351">
                  <c:v>1.007080078125E-3</c:v>
                </c:pt>
                <c:pt idx="6352">
                  <c:v>1.007080078125E-3</c:v>
                </c:pt>
                <c:pt idx="6353">
                  <c:v>1.0068416595458984E-3</c:v>
                </c:pt>
                <c:pt idx="6354">
                  <c:v>1.007080078125E-3</c:v>
                </c:pt>
                <c:pt idx="6355">
                  <c:v>1.007080078125E-3</c:v>
                </c:pt>
                <c:pt idx="6356">
                  <c:v>1.0068416595458984E-3</c:v>
                </c:pt>
                <c:pt idx="6357">
                  <c:v>1.007080078125E-3</c:v>
                </c:pt>
                <c:pt idx="6358">
                  <c:v>1.007080078125E-3</c:v>
                </c:pt>
                <c:pt idx="6359">
                  <c:v>1.0068416595458984E-3</c:v>
                </c:pt>
                <c:pt idx="6360">
                  <c:v>1.007080078125E-3</c:v>
                </c:pt>
                <c:pt idx="6361">
                  <c:v>1.0080337524414063E-3</c:v>
                </c:pt>
                <c:pt idx="6362">
                  <c:v>1.0068416595458984E-3</c:v>
                </c:pt>
                <c:pt idx="6363">
                  <c:v>1.007080078125E-3</c:v>
                </c:pt>
                <c:pt idx="6364">
                  <c:v>1.007080078125E-3</c:v>
                </c:pt>
                <c:pt idx="6365">
                  <c:v>1.0068416595458984E-3</c:v>
                </c:pt>
                <c:pt idx="6366">
                  <c:v>1.007080078125E-3</c:v>
                </c:pt>
                <c:pt idx="6367">
                  <c:v>1.007080078125E-3</c:v>
                </c:pt>
                <c:pt idx="6368">
                  <c:v>1.0068416595458984E-3</c:v>
                </c:pt>
                <c:pt idx="6369">
                  <c:v>1.007080078125E-3</c:v>
                </c:pt>
                <c:pt idx="6370">
                  <c:v>1.007080078125E-3</c:v>
                </c:pt>
                <c:pt idx="6371">
                  <c:v>1.0068416595458984E-3</c:v>
                </c:pt>
                <c:pt idx="6372">
                  <c:v>1.007080078125E-3</c:v>
                </c:pt>
                <c:pt idx="6373">
                  <c:v>1.0080337524414063E-3</c:v>
                </c:pt>
                <c:pt idx="6374">
                  <c:v>1.007080078125E-3</c:v>
                </c:pt>
                <c:pt idx="6375">
                  <c:v>1.0068416595458984E-3</c:v>
                </c:pt>
                <c:pt idx="6376">
                  <c:v>1.007080078125E-3</c:v>
                </c:pt>
                <c:pt idx="6377">
                  <c:v>1.007080078125E-3</c:v>
                </c:pt>
                <c:pt idx="6378">
                  <c:v>1.0068416595458984E-3</c:v>
                </c:pt>
                <c:pt idx="6379">
                  <c:v>1.007080078125E-3</c:v>
                </c:pt>
                <c:pt idx="6380">
                  <c:v>1.007080078125E-3</c:v>
                </c:pt>
                <c:pt idx="6381">
                  <c:v>1.0068416595458984E-3</c:v>
                </c:pt>
                <c:pt idx="6382">
                  <c:v>1.007080078125E-3</c:v>
                </c:pt>
                <c:pt idx="6383">
                  <c:v>1.007080078125E-3</c:v>
                </c:pt>
                <c:pt idx="6384">
                  <c:v>1.0068416595458984E-3</c:v>
                </c:pt>
                <c:pt idx="6385">
                  <c:v>1.007080078125E-3</c:v>
                </c:pt>
                <c:pt idx="6386">
                  <c:v>1.0080337524414063E-3</c:v>
                </c:pt>
                <c:pt idx="6387">
                  <c:v>1.0068416595458984E-3</c:v>
                </c:pt>
                <c:pt idx="6388">
                  <c:v>1.007080078125E-3</c:v>
                </c:pt>
                <c:pt idx="6389">
                  <c:v>1.007080078125E-3</c:v>
                </c:pt>
                <c:pt idx="6390">
                  <c:v>1.0068416595458984E-3</c:v>
                </c:pt>
                <c:pt idx="6391">
                  <c:v>1.007080078125E-3</c:v>
                </c:pt>
                <c:pt idx="6392">
                  <c:v>1.007080078125E-3</c:v>
                </c:pt>
                <c:pt idx="6393">
                  <c:v>1.0068416595458984E-3</c:v>
                </c:pt>
                <c:pt idx="6394">
                  <c:v>1.007080078125E-3</c:v>
                </c:pt>
                <c:pt idx="6395">
                  <c:v>1.007080078125E-3</c:v>
                </c:pt>
                <c:pt idx="6396">
                  <c:v>1.0068416595458984E-3</c:v>
                </c:pt>
                <c:pt idx="6397">
                  <c:v>1.007080078125E-3</c:v>
                </c:pt>
                <c:pt idx="6398">
                  <c:v>1.0080337524414063E-3</c:v>
                </c:pt>
                <c:pt idx="6399">
                  <c:v>1.007080078125E-3</c:v>
                </c:pt>
                <c:pt idx="6400">
                  <c:v>1.0068416595458984E-3</c:v>
                </c:pt>
                <c:pt idx="6401">
                  <c:v>1.007080078125E-3</c:v>
                </c:pt>
                <c:pt idx="6402">
                  <c:v>1.007080078125E-3</c:v>
                </c:pt>
                <c:pt idx="6403">
                  <c:v>1.0068416595458984E-3</c:v>
                </c:pt>
                <c:pt idx="6404">
                  <c:v>1.007080078125E-3</c:v>
                </c:pt>
                <c:pt idx="6405">
                  <c:v>1.007080078125E-3</c:v>
                </c:pt>
                <c:pt idx="6406">
                  <c:v>2.0139217376708984E-3</c:v>
                </c:pt>
                <c:pt idx="6407">
                  <c:v>1.007080078125E-3</c:v>
                </c:pt>
                <c:pt idx="6408">
                  <c:v>1.0068416595458984E-3</c:v>
                </c:pt>
                <c:pt idx="6409">
                  <c:v>1.007080078125E-3</c:v>
                </c:pt>
                <c:pt idx="6410">
                  <c:v>1.0080337524414063E-3</c:v>
                </c:pt>
                <c:pt idx="6411">
                  <c:v>1.0068416595458984E-3</c:v>
                </c:pt>
                <c:pt idx="6412">
                  <c:v>1.007080078125E-3</c:v>
                </c:pt>
                <c:pt idx="6413">
                  <c:v>1.007080078125E-3</c:v>
                </c:pt>
                <c:pt idx="6414">
                  <c:v>1.0068416595458984E-3</c:v>
                </c:pt>
                <c:pt idx="6415">
                  <c:v>1.007080078125E-3</c:v>
                </c:pt>
                <c:pt idx="6416">
                  <c:v>1.007080078125E-3</c:v>
                </c:pt>
                <c:pt idx="6417">
                  <c:v>1.0068416595458984E-3</c:v>
                </c:pt>
                <c:pt idx="6418">
                  <c:v>1.007080078125E-3</c:v>
                </c:pt>
                <c:pt idx="6419">
                  <c:v>1.007080078125E-3</c:v>
                </c:pt>
                <c:pt idx="6420">
                  <c:v>1.0068416595458984E-3</c:v>
                </c:pt>
                <c:pt idx="6421">
                  <c:v>1.007080078125E-3</c:v>
                </c:pt>
                <c:pt idx="6422">
                  <c:v>1.0080337524414063E-3</c:v>
                </c:pt>
                <c:pt idx="6423">
                  <c:v>1.007080078125E-3</c:v>
                </c:pt>
                <c:pt idx="6424">
                  <c:v>1.0068416595458984E-3</c:v>
                </c:pt>
                <c:pt idx="6425">
                  <c:v>1.007080078125E-3</c:v>
                </c:pt>
                <c:pt idx="6426">
                  <c:v>1.007080078125E-3</c:v>
                </c:pt>
                <c:pt idx="6427">
                  <c:v>1.0068416595458984E-3</c:v>
                </c:pt>
                <c:pt idx="6428">
                  <c:v>1.007080078125E-3</c:v>
                </c:pt>
                <c:pt idx="6429">
                  <c:v>1.007080078125E-3</c:v>
                </c:pt>
                <c:pt idx="6430">
                  <c:v>1.0068416595458984E-3</c:v>
                </c:pt>
                <c:pt idx="6431">
                  <c:v>1.007080078125E-3</c:v>
                </c:pt>
                <c:pt idx="6432">
                  <c:v>1.007080078125E-3</c:v>
                </c:pt>
                <c:pt idx="6433">
                  <c:v>1.0068416595458984E-3</c:v>
                </c:pt>
                <c:pt idx="6434">
                  <c:v>1.007080078125E-3</c:v>
                </c:pt>
                <c:pt idx="6435">
                  <c:v>1.0080337524414063E-3</c:v>
                </c:pt>
                <c:pt idx="6436">
                  <c:v>1.0068416595458984E-3</c:v>
                </c:pt>
                <c:pt idx="6437">
                  <c:v>1.007080078125E-3</c:v>
                </c:pt>
                <c:pt idx="6438">
                  <c:v>1.007080078125E-3</c:v>
                </c:pt>
                <c:pt idx="6439">
                  <c:v>1.0068416595458984E-3</c:v>
                </c:pt>
                <c:pt idx="6440">
                  <c:v>1.007080078125E-3</c:v>
                </c:pt>
                <c:pt idx="6441">
                  <c:v>1.007080078125E-3</c:v>
                </c:pt>
                <c:pt idx="6442">
                  <c:v>1.0068416595458984E-3</c:v>
                </c:pt>
                <c:pt idx="6443">
                  <c:v>1.007080078125E-3</c:v>
                </c:pt>
                <c:pt idx="6444">
                  <c:v>1.007080078125E-3</c:v>
                </c:pt>
                <c:pt idx="6445">
                  <c:v>1.0068416595458984E-3</c:v>
                </c:pt>
                <c:pt idx="6446">
                  <c:v>1.007080078125E-3</c:v>
                </c:pt>
                <c:pt idx="6447">
                  <c:v>1.0080337524414063E-3</c:v>
                </c:pt>
                <c:pt idx="6448">
                  <c:v>1.007080078125E-3</c:v>
                </c:pt>
                <c:pt idx="6449">
                  <c:v>1.0068416595458984E-3</c:v>
                </c:pt>
                <c:pt idx="6450">
                  <c:v>1.007080078125E-3</c:v>
                </c:pt>
                <c:pt idx="6451">
                  <c:v>1.007080078125E-3</c:v>
                </c:pt>
                <c:pt idx="6452">
                  <c:v>1.0068416595458984E-3</c:v>
                </c:pt>
                <c:pt idx="6453">
                  <c:v>1.007080078125E-3</c:v>
                </c:pt>
                <c:pt idx="6454">
                  <c:v>1.007080078125E-3</c:v>
                </c:pt>
                <c:pt idx="6455">
                  <c:v>1.0068416595458984E-3</c:v>
                </c:pt>
                <c:pt idx="6456">
                  <c:v>1.007080078125E-3</c:v>
                </c:pt>
                <c:pt idx="6457">
                  <c:v>1.007080078125E-3</c:v>
                </c:pt>
                <c:pt idx="6458">
                  <c:v>1.0068416595458984E-3</c:v>
                </c:pt>
                <c:pt idx="6459">
                  <c:v>1.007080078125E-3</c:v>
                </c:pt>
                <c:pt idx="6460">
                  <c:v>1.0080337524414063E-3</c:v>
                </c:pt>
                <c:pt idx="6461">
                  <c:v>1.0068416595458984E-3</c:v>
                </c:pt>
                <c:pt idx="6462">
                  <c:v>1.007080078125E-3</c:v>
                </c:pt>
                <c:pt idx="6463">
                  <c:v>1.007080078125E-3</c:v>
                </c:pt>
                <c:pt idx="6464">
                  <c:v>1.0068416595458984E-3</c:v>
                </c:pt>
                <c:pt idx="6465">
                  <c:v>1.007080078125E-3</c:v>
                </c:pt>
                <c:pt idx="6466">
                  <c:v>1.007080078125E-3</c:v>
                </c:pt>
                <c:pt idx="6467">
                  <c:v>1.0068416595458984E-3</c:v>
                </c:pt>
                <c:pt idx="6468">
                  <c:v>1.007080078125E-3</c:v>
                </c:pt>
                <c:pt idx="6469">
                  <c:v>1.007080078125E-3</c:v>
                </c:pt>
                <c:pt idx="6470">
                  <c:v>1.0068416595458984E-3</c:v>
                </c:pt>
                <c:pt idx="6471">
                  <c:v>1.007080078125E-3</c:v>
                </c:pt>
                <c:pt idx="6472">
                  <c:v>1.0080337524414063E-3</c:v>
                </c:pt>
                <c:pt idx="6473">
                  <c:v>1.007080078125E-3</c:v>
                </c:pt>
                <c:pt idx="6474">
                  <c:v>1.0068416595458984E-3</c:v>
                </c:pt>
                <c:pt idx="6475">
                  <c:v>1.007080078125E-3</c:v>
                </c:pt>
                <c:pt idx="6476">
                  <c:v>1.007080078125E-3</c:v>
                </c:pt>
                <c:pt idx="6477">
                  <c:v>1.0068416595458984E-3</c:v>
                </c:pt>
                <c:pt idx="6478">
                  <c:v>1.007080078125E-3</c:v>
                </c:pt>
                <c:pt idx="6479">
                  <c:v>1.007080078125E-3</c:v>
                </c:pt>
                <c:pt idx="6480">
                  <c:v>1.0068416595458984E-3</c:v>
                </c:pt>
                <c:pt idx="6481">
                  <c:v>1.007080078125E-3</c:v>
                </c:pt>
                <c:pt idx="6482">
                  <c:v>1.007080078125E-3</c:v>
                </c:pt>
                <c:pt idx="6483">
                  <c:v>1.0068416595458984E-3</c:v>
                </c:pt>
                <c:pt idx="6484">
                  <c:v>1.007080078125E-3</c:v>
                </c:pt>
                <c:pt idx="6485">
                  <c:v>1.0080337524414063E-3</c:v>
                </c:pt>
                <c:pt idx="6486">
                  <c:v>1.0068416595458984E-3</c:v>
                </c:pt>
                <c:pt idx="6487">
                  <c:v>1.007080078125E-3</c:v>
                </c:pt>
                <c:pt idx="6488">
                  <c:v>1.007080078125E-3</c:v>
                </c:pt>
                <c:pt idx="6489">
                  <c:v>1.0068416595458984E-3</c:v>
                </c:pt>
                <c:pt idx="6490">
                  <c:v>1.007080078125E-3</c:v>
                </c:pt>
                <c:pt idx="6491">
                  <c:v>1.007080078125E-3</c:v>
                </c:pt>
                <c:pt idx="6492">
                  <c:v>1.0068416595458984E-3</c:v>
                </c:pt>
                <c:pt idx="6493">
                  <c:v>1.007080078125E-3</c:v>
                </c:pt>
                <c:pt idx="6494">
                  <c:v>1.007080078125E-3</c:v>
                </c:pt>
                <c:pt idx="6495">
                  <c:v>1.0068416595458984E-3</c:v>
                </c:pt>
                <c:pt idx="6496">
                  <c:v>1.007080078125E-3</c:v>
                </c:pt>
                <c:pt idx="6497">
                  <c:v>1.0080337524414063E-3</c:v>
                </c:pt>
                <c:pt idx="6498">
                  <c:v>1.007080078125E-3</c:v>
                </c:pt>
                <c:pt idx="6499">
                  <c:v>1.0068416595458984E-3</c:v>
                </c:pt>
                <c:pt idx="6500">
                  <c:v>1.007080078125E-3</c:v>
                </c:pt>
                <c:pt idx="6501">
                  <c:v>1.007080078125E-3</c:v>
                </c:pt>
                <c:pt idx="6502">
                  <c:v>1.0068416595458984E-3</c:v>
                </c:pt>
                <c:pt idx="6503">
                  <c:v>1.007080078125E-3</c:v>
                </c:pt>
                <c:pt idx="6504">
                  <c:v>1.007080078125E-3</c:v>
                </c:pt>
                <c:pt idx="6505">
                  <c:v>1.0068416595458984E-3</c:v>
                </c:pt>
                <c:pt idx="6506">
                  <c:v>1.007080078125E-3</c:v>
                </c:pt>
                <c:pt idx="6507">
                  <c:v>1.007080078125E-3</c:v>
                </c:pt>
                <c:pt idx="6508">
                  <c:v>1.0068416595458984E-3</c:v>
                </c:pt>
                <c:pt idx="6509">
                  <c:v>1.007080078125E-3</c:v>
                </c:pt>
                <c:pt idx="6510">
                  <c:v>1.0080337524414063E-3</c:v>
                </c:pt>
                <c:pt idx="6511">
                  <c:v>1.0068416595458984E-3</c:v>
                </c:pt>
                <c:pt idx="6512">
                  <c:v>1.007080078125E-3</c:v>
                </c:pt>
                <c:pt idx="6513">
                  <c:v>1.007080078125E-3</c:v>
                </c:pt>
                <c:pt idx="6514">
                  <c:v>1.0068416595458984E-3</c:v>
                </c:pt>
                <c:pt idx="6515">
                  <c:v>1.007080078125E-3</c:v>
                </c:pt>
                <c:pt idx="6516">
                  <c:v>1.007080078125E-3</c:v>
                </c:pt>
                <c:pt idx="6517">
                  <c:v>1.0068416595458984E-3</c:v>
                </c:pt>
                <c:pt idx="6518">
                  <c:v>1.007080078125E-3</c:v>
                </c:pt>
                <c:pt idx="6519">
                  <c:v>1.007080078125E-3</c:v>
                </c:pt>
                <c:pt idx="6520">
                  <c:v>1.0068416595458984E-3</c:v>
                </c:pt>
                <c:pt idx="6521">
                  <c:v>1.007080078125E-3</c:v>
                </c:pt>
                <c:pt idx="6522">
                  <c:v>1.0080337524414063E-3</c:v>
                </c:pt>
                <c:pt idx="6523">
                  <c:v>1.007080078125E-3</c:v>
                </c:pt>
                <c:pt idx="6524">
                  <c:v>1.0068416595458984E-3</c:v>
                </c:pt>
                <c:pt idx="6525">
                  <c:v>1.007080078125E-3</c:v>
                </c:pt>
                <c:pt idx="6526">
                  <c:v>1.007080078125E-3</c:v>
                </c:pt>
                <c:pt idx="6527">
                  <c:v>1.0068416595458984E-3</c:v>
                </c:pt>
                <c:pt idx="6528">
                  <c:v>1.007080078125E-3</c:v>
                </c:pt>
                <c:pt idx="6529">
                  <c:v>1.007080078125E-3</c:v>
                </c:pt>
                <c:pt idx="6530">
                  <c:v>1.0068416595458984E-3</c:v>
                </c:pt>
                <c:pt idx="6531">
                  <c:v>1.007080078125E-3</c:v>
                </c:pt>
                <c:pt idx="6532">
                  <c:v>1.007080078125E-3</c:v>
                </c:pt>
                <c:pt idx="6533">
                  <c:v>1.0068416595458984E-3</c:v>
                </c:pt>
                <c:pt idx="6534">
                  <c:v>1.007080078125E-3</c:v>
                </c:pt>
                <c:pt idx="6535">
                  <c:v>1.0080337524414063E-3</c:v>
                </c:pt>
                <c:pt idx="6536">
                  <c:v>1.0068416595458984E-3</c:v>
                </c:pt>
                <c:pt idx="6537">
                  <c:v>1.007080078125E-3</c:v>
                </c:pt>
                <c:pt idx="6538">
                  <c:v>1.007080078125E-3</c:v>
                </c:pt>
                <c:pt idx="6539">
                  <c:v>1.0068416595458984E-3</c:v>
                </c:pt>
                <c:pt idx="6540">
                  <c:v>1.007080078125E-3</c:v>
                </c:pt>
                <c:pt idx="6541">
                  <c:v>1.007080078125E-3</c:v>
                </c:pt>
                <c:pt idx="6542">
                  <c:v>1.0068416595458984E-3</c:v>
                </c:pt>
                <c:pt idx="6543">
                  <c:v>1.007080078125E-3</c:v>
                </c:pt>
                <c:pt idx="6544">
                  <c:v>1.007080078125E-3</c:v>
                </c:pt>
                <c:pt idx="6545">
                  <c:v>1.0068416595458984E-3</c:v>
                </c:pt>
                <c:pt idx="6546">
                  <c:v>1.007080078125E-3</c:v>
                </c:pt>
                <c:pt idx="6547">
                  <c:v>1.0080337524414063E-3</c:v>
                </c:pt>
                <c:pt idx="6548">
                  <c:v>1.007080078125E-3</c:v>
                </c:pt>
                <c:pt idx="6549">
                  <c:v>1.0068416595458984E-3</c:v>
                </c:pt>
                <c:pt idx="6550">
                  <c:v>1.007080078125E-3</c:v>
                </c:pt>
                <c:pt idx="6551">
                  <c:v>1.007080078125E-3</c:v>
                </c:pt>
                <c:pt idx="6552">
                  <c:v>1.0068416595458984E-3</c:v>
                </c:pt>
                <c:pt idx="6553">
                  <c:v>1.007080078125E-3</c:v>
                </c:pt>
                <c:pt idx="6554">
                  <c:v>1.007080078125E-3</c:v>
                </c:pt>
                <c:pt idx="6555">
                  <c:v>1.0068416595458984E-3</c:v>
                </c:pt>
                <c:pt idx="6556">
                  <c:v>1.007080078125E-3</c:v>
                </c:pt>
                <c:pt idx="6557">
                  <c:v>1.007080078125E-3</c:v>
                </c:pt>
                <c:pt idx="6558">
                  <c:v>1.0068416595458984E-3</c:v>
                </c:pt>
                <c:pt idx="6559">
                  <c:v>1.0080337524414063E-3</c:v>
                </c:pt>
                <c:pt idx="6560">
                  <c:v>1.007080078125E-3</c:v>
                </c:pt>
                <c:pt idx="6561">
                  <c:v>1.0068416595458984E-3</c:v>
                </c:pt>
                <c:pt idx="6562">
                  <c:v>1.007080078125E-3</c:v>
                </c:pt>
                <c:pt idx="6563">
                  <c:v>1.007080078125E-3</c:v>
                </c:pt>
                <c:pt idx="6564">
                  <c:v>1.0068416595458984E-3</c:v>
                </c:pt>
                <c:pt idx="6565">
                  <c:v>1.007080078125E-3</c:v>
                </c:pt>
                <c:pt idx="6566">
                  <c:v>1.007080078125E-3</c:v>
                </c:pt>
                <c:pt idx="6567">
                  <c:v>1.0068416595458984E-3</c:v>
                </c:pt>
                <c:pt idx="6568">
                  <c:v>1.007080078125E-3</c:v>
                </c:pt>
                <c:pt idx="6569">
                  <c:v>1.007080078125E-3</c:v>
                </c:pt>
                <c:pt idx="6570">
                  <c:v>1.0068416595458984E-3</c:v>
                </c:pt>
                <c:pt idx="6571">
                  <c:v>1.007080078125E-3</c:v>
                </c:pt>
                <c:pt idx="6572">
                  <c:v>1.0080337524414063E-3</c:v>
                </c:pt>
                <c:pt idx="6573">
                  <c:v>1.007080078125E-3</c:v>
                </c:pt>
                <c:pt idx="6574">
                  <c:v>1.0068416595458984E-3</c:v>
                </c:pt>
                <c:pt idx="6575">
                  <c:v>1.007080078125E-3</c:v>
                </c:pt>
                <c:pt idx="6576">
                  <c:v>1.007080078125E-3</c:v>
                </c:pt>
                <c:pt idx="6577">
                  <c:v>1.0068416595458984E-3</c:v>
                </c:pt>
                <c:pt idx="6578">
                  <c:v>1.007080078125E-3</c:v>
                </c:pt>
                <c:pt idx="6579">
                  <c:v>1.007080078125E-3</c:v>
                </c:pt>
                <c:pt idx="6580">
                  <c:v>1.0068416595458984E-3</c:v>
                </c:pt>
                <c:pt idx="6581">
                  <c:v>1.007080078125E-3</c:v>
                </c:pt>
                <c:pt idx="6582">
                  <c:v>1.007080078125E-3</c:v>
                </c:pt>
                <c:pt idx="6583">
                  <c:v>1.0068416595458984E-3</c:v>
                </c:pt>
                <c:pt idx="6584">
                  <c:v>1.0080337524414063E-3</c:v>
                </c:pt>
                <c:pt idx="6585">
                  <c:v>1.007080078125E-3</c:v>
                </c:pt>
                <c:pt idx="6586">
                  <c:v>1.0068416595458984E-3</c:v>
                </c:pt>
                <c:pt idx="6587">
                  <c:v>1.007080078125E-3</c:v>
                </c:pt>
                <c:pt idx="6588">
                  <c:v>1.007080078125E-3</c:v>
                </c:pt>
                <c:pt idx="6589">
                  <c:v>1.0068416595458984E-3</c:v>
                </c:pt>
                <c:pt idx="6590">
                  <c:v>1.007080078125E-3</c:v>
                </c:pt>
                <c:pt idx="6591">
                  <c:v>1.007080078125E-3</c:v>
                </c:pt>
                <c:pt idx="6592">
                  <c:v>1.0068416595458984E-3</c:v>
                </c:pt>
                <c:pt idx="6593">
                  <c:v>1.007080078125E-3</c:v>
                </c:pt>
                <c:pt idx="6594">
                  <c:v>1.007080078125E-3</c:v>
                </c:pt>
                <c:pt idx="6595">
                  <c:v>1.0068416595458984E-3</c:v>
                </c:pt>
                <c:pt idx="6596">
                  <c:v>1.007080078125E-3</c:v>
                </c:pt>
                <c:pt idx="6597">
                  <c:v>1.0080337524414063E-3</c:v>
                </c:pt>
                <c:pt idx="6598">
                  <c:v>1.007080078125E-3</c:v>
                </c:pt>
                <c:pt idx="6599">
                  <c:v>1.0068416595458984E-3</c:v>
                </c:pt>
                <c:pt idx="6600">
                  <c:v>1.007080078125E-3</c:v>
                </c:pt>
                <c:pt idx="6601">
                  <c:v>1.007080078125E-3</c:v>
                </c:pt>
                <c:pt idx="6602">
                  <c:v>1.0068416595458984E-3</c:v>
                </c:pt>
                <c:pt idx="6603">
                  <c:v>1.007080078125E-3</c:v>
                </c:pt>
                <c:pt idx="6604">
                  <c:v>1.007080078125E-3</c:v>
                </c:pt>
                <c:pt idx="6605">
                  <c:v>1.0068416595458984E-3</c:v>
                </c:pt>
                <c:pt idx="6606">
                  <c:v>1.007080078125E-3</c:v>
                </c:pt>
                <c:pt idx="6607">
                  <c:v>1.007080078125E-3</c:v>
                </c:pt>
                <c:pt idx="6608">
                  <c:v>1.0068416595458984E-3</c:v>
                </c:pt>
                <c:pt idx="6609">
                  <c:v>1.0080337524414063E-3</c:v>
                </c:pt>
                <c:pt idx="6610">
                  <c:v>1.007080078125E-3</c:v>
                </c:pt>
                <c:pt idx="6611">
                  <c:v>1.0068416595458984E-3</c:v>
                </c:pt>
                <c:pt idx="6612">
                  <c:v>1.007080078125E-3</c:v>
                </c:pt>
                <c:pt idx="6613">
                  <c:v>1.007080078125E-3</c:v>
                </c:pt>
                <c:pt idx="6614">
                  <c:v>1.0068416595458984E-3</c:v>
                </c:pt>
                <c:pt idx="6615">
                  <c:v>1.007080078125E-3</c:v>
                </c:pt>
                <c:pt idx="6616">
                  <c:v>1.007080078125E-3</c:v>
                </c:pt>
                <c:pt idx="6617">
                  <c:v>1.0068416595458984E-3</c:v>
                </c:pt>
                <c:pt idx="6618">
                  <c:v>1.007080078125E-3</c:v>
                </c:pt>
                <c:pt idx="6619">
                  <c:v>1.007080078125E-3</c:v>
                </c:pt>
                <c:pt idx="6620">
                  <c:v>1.0068416595458984E-3</c:v>
                </c:pt>
                <c:pt idx="6621">
                  <c:v>1.007080078125E-3</c:v>
                </c:pt>
                <c:pt idx="6622">
                  <c:v>1.0080337524414063E-3</c:v>
                </c:pt>
                <c:pt idx="6623">
                  <c:v>1.007080078125E-3</c:v>
                </c:pt>
                <c:pt idx="6624">
                  <c:v>1.0068416595458984E-3</c:v>
                </c:pt>
                <c:pt idx="6625">
                  <c:v>1.007080078125E-3</c:v>
                </c:pt>
                <c:pt idx="6626">
                  <c:v>1.007080078125E-3</c:v>
                </c:pt>
                <c:pt idx="6627">
                  <c:v>1.0068416595458984E-3</c:v>
                </c:pt>
                <c:pt idx="6628">
                  <c:v>1.007080078125E-3</c:v>
                </c:pt>
                <c:pt idx="6629">
                  <c:v>1.007080078125E-3</c:v>
                </c:pt>
                <c:pt idx="6630">
                  <c:v>1.0068416595458984E-3</c:v>
                </c:pt>
                <c:pt idx="6631">
                  <c:v>1.007080078125E-3</c:v>
                </c:pt>
                <c:pt idx="6632">
                  <c:v>1.007080078125E-3</c:v>
                </c:pt>
                <c:pt idx="6633">
                  <c:v>1.0068416595458984E-3</c:v>
                </c:pt>
                <c:pt idx="6634">
                  <c:v>1.0080337524414063E-3</c:v>
                </c:pt>
                <c:pt idx="6635">
                  <c:v>1.007080078125E-3</c:v>
                </c:pt>
                <c:pt idx="6636">
                  <c:v>1.0068416595458984E-3</c:v>
                </c:pt>
                <c:pt idx="6637">
                  <c:v>1.007080078125E-3</c:v>
                </c:pt>
                <c:pt idx="6638">
                  <c:v>1.007080078125E-3</c:v>
                </c:pt>
                <c:pt idx="6639">
                  <c:v>1.0068416595458984E-3</c:v>
                </c:pt>
                <c:pt idx="6640">
                  <c:v>1.007080078125E-3</c:v>
                </c:pt>
                <c:pt idx="6641">
                  <c:v>1.007080078125E-3</c:v>
                </c:pt>
                <c:pt idx="6642">
                  <c:v>1.0068416595458984E-3</c:v>
                </c:pt>
                <c:pt idx="6643">
                  <c:v>1.007080078125E-3</c:v>
                </c:pt>
                <c:pt idx="6644">
                  <c:v>1.007080078125E-3</c:v>
                </c:pt>
                <c:pt idx="6645">
                  <c:v>1.0068416595458984E-3</c:v>
                </c:pt>
                <c:pt idx="6646">
                  <c:v>1.007080078125E-3</c:v>
                </c:pt>
                <c:pt idx="6647">
                  <c:v>1.0080337524414063E-3</c:v>
                </c:pt>
                <c:pt idx="6648">
                  <c:v>1.007080078125E-3</c:v>
                </c:pt>
                <c:pt idx="6649">
                  <c:v>1.0068416595458984E-3</c:v>
                </c:pt>
                <c:pt idx="6650">
                  <c:v>1.007080078125E-3</c:v>
                </c:pt>
                <c:pt idx="6651">
                  <c:v>1.007080078125E-3</c:v>
                </c:pt>
                <c:pt idx="6652">
                  <c:v>1.0068416595458984E-3</c:v>
                </c:pt>
                <c:pt idx="6653">
                  <c:v>1.007080078125E-3</c:v>
                </c:pt>
                <c:pt idx="6654">
                  <c:v>1.007080078125E-3</c:v>
                </c:pt>
                <c:pt idx="6655">
                  <c:v>1.0068416595458984E-3</c:v>
                </c:pt>
                <c:pt idx="6656">
                  <c:v>1.007080078125E-3</c:v>
                </c:pt>
                <c:pt idx="6657">
                  <c:v>1.007080078125E-3</c:v>
                </c:pt>
                <c:pt idx="6658">
                  <c:v>1.0068416595458984E-3</c:v>
                </c:pt>
                <c:pt idx="6659">
                  <c:v>1.0080337524414063E-3</c:v>
                </c:pt>
                <c:pt idx="6660">
                  <c:v>1.007080078125E-3</c:v>
                </c:pt>
                <c:pt idx="6661">
                  <c:v>1.0068416595458984E-3</c:v>
                </c:pt>
                <c:pt idx="6662">
                  <c:v>1.007080078125E-3</c:v>
                </c:pt>
                <c:pt idx="6663">
                  <c:v>1.007080078125E-3</c:v>
                </c:pt>
                <c:pt idx="6664">
                  <c:v>1.0068416595458984E-3</c:v>
                </c:pt>
                <c:pt idx="6665">
                  <c:v>1.007080078125E-3</c:v>
                </c:pt>
                <c:pt idx="6666">
                  <c:v>1.007080078125E-3</c:v>
                </c:pt>
                <c:pt idx="6667">
                  <c:v>1.0068416595458984E-3</c:v>
                </c:pt>
                <c:pt idx="6668">
                  <c:v>1.007080078125E-3</c:v>
                </c:pt>
                <c:pt idx="6669">
                  <c:v>1.007080078125E-3</c:v>
                </c:pt>
                <c:pt idx="6670">
                  <c:v>1.0068416595458984E-3</c:v>
                </c:pt>
                <c:pt idx="6671">
                  <c:v>1.007080078125E-3</c:v>
                </c:pt>
                <c:pt idx="6672">
                  <c:v>1.0080337524414063E-3</c:v>
                </c:pt>
                <c:pt idx="6673">
                  <c:v>1.007080078125E-3</c:v>
                </c:pt>
                <c:pt idx="6674">
                  <c:v>1.0068416595458984E-3</c:v>
                </c:pt>
                <c:pt idx="6675">
                  <c:v>1.007080078125E-3</c:v>
                </c:pt>
                <c:pt idx="6676">
                  <c:v>1.007080078125E-3</c:v>
                </c:pt>
                <c:pt idx="6677">
                  <c:v>1.0068416595458984E-3</c:v>
                </c:pt>
                <c:pt idx="6678">
                  <c:v>1.007080078125E-3</c:v>
                </c:pt>
                <c:pt idx="6679">
                  <c:v>1.007080078125E-3</c:v>
                </c:pt>
                <c:pt idx="6680">
                  <c:v>1.0068416595458984E-3</c:v>
                </c:pt>
                <c:pt idx="6681">
                  <c:v>1.007080078125E-3</c:v>
                </c:pt>
                <c:pt idx="6682">
                  <c:v>1.007080078125E-3</c:v>
                </c:pt>
                <c:pt idx="6683">
                  <c:v>1.0068416595458984E-3</c:v>
                </c:pt>
                <c:pt idx="6684">
                  <c:v>1.0080337524414063E-3</c:v>
                </c:pt>
                <c:pt idx="6685">
                  <c:v>1.007080078125E-3</c:v>
                </c:pt>
                <c:pt idx="6686">
                  <c:v>1.0068416595458984E-3</c:v>
                </c:pt>
                <c:pt idx="6687">
                  <c:v>1.007080078125E-3</c:v>
                </c:pt>
                <c:pt idx="6688">
                  <c:v>1.007080078125E-3</c:v>
                </c:pt>
                <c:pt idx="6689">
                  <c:v>1.0068416595458984E-3</c:v>
                </c:pt>
                <c:pt idx="6690">
                  <c:v>1.007080078125E-3</c:v>
                </c:pt>
                <c:pt idx="6691">
                  <c:v>1.007080078125E-3</c:v>
                </c:pt>
                <c:pt idx="6692">
                  <c:v>1.0068416595458984E-3</c:v>
                </c:pt>
                <c:pt idx="6693">
                  <c:v>1.007080078125E-3</c:v>
                </c:pt>
                <c:pt idx="6694">
                  <c:v>1.007080078125E-3</c:v>
                </c:pt>
                <c:pt idx="6695">
                  <c:v>1.0068416595458984E-3</c:v>
                </c:pt>
                <c:pt idx="6696">
                  <c:v>1.007080078125E-3</c:v>
                </c:pt>
                <c:pt idx="6697">
                  <c:v>1.0080337524414063E-3</c:v>
                </c:pt>
                <c:pt idx="6698">
                  <c:v>1.007080078125E-3</c:v>
                </c:pt>
                <c:pt idx="6699">
                  <c:v>1.0068416595458984E-3</c:v>
                </c:pt>
                <c:pt idx="6700">
                  <c:v>1.007080078125E-3</c:v>
                </c:pt>
                <c:pt idx="6701">
                  <c:v>1.007080078125E-3</c:v>
                </c:pt>
                <c:pt idx="6702">
                  <c:v>1.0068416595458984E-3</c:v>
                </c:pt>
                <c:pt idx="6703">
                  <c:v>1.007080078125E-3</c:v>
                </c:pt>
                <c:pt idx="6704">
                  <c:v>1.007080078125E-3</c:v>
                </c:pt>
                <c:pt idx="6705">
                  <c:v>1.0068416595458984E-3</c:v>
                </c:pt>
                <c:pt idx="6706">
                  <c:v>1.007080078125E-3</c:v>
                </c:pt>
                <c:pt idx="6707">
                  <c:v>1.007080078125E-3</c:v>
                </c:pt>
                <c:pt idx="6708">
                  <c:v>1.0068416595458984E-3</c:v>
                </c:pt>
                <c:pt idx="6709">
                  <c:v>1.0080337524414063E-3</c:v>
                </c:pt>
                <c:pt idx="6710">
                  <c:v>1.007080078125E-3</c:v>
                </c:pt>
                <c:pt idx="6711">
                  <c:v>1.0068416595458984E-3</c:v>
                </c:pt>
                <c:pt idx="6712">
                  <c:v>1.007080078125E-3</c:v>
                </c:pt>
                <c:pt idx="6713">
                  <c:v>1.007080078125E-3</c:v>
                </c:pt>
                <c:pt idx="6714">
                  <c:v>1.0068416595458984E-3</c:v>
                </c:pt>
                <c:pt idx="6715">
                  <c:v>1.007080078125E-3</c:v>
                </c:pt>
                <c:pt idx="6716">
                  <c:v>1.007080078125E-3</c:v>
                </c:pt>
                <c:pt idx="6717">
                  <c:v>1.0068416595458984E-3</c:v>
                </c:pt>
                <c:pt idx="6718">
                  <c:v>1.007080078125E-3</c:v>
                </c:pt>
                <c:pt idx="6719">
                  <c:v>1.007080078125E-3</c:v>
                </c:pt>
                <c:pt idx="6720">
                  <c:v>1.0068416595458984E-3</c:v>
                </c:pt>
                <c:pt idx="6721">
                  <c:v>1.007080078125E-3</c:v>
                </c:pt>
                <c:pt idx="6722">
                  <c:v>1.0080337524414063E-3</c:v>
                </c:pt>
                <c:pt idx="6723">
                  <c:v>1.007080078125E-3</c:v>
                </c:pt>
                <c:pt idx="6724">
                  <c:v>1.0068416595458984E-3</c:v>
                </c:pt>
                <c:pt idx="6725">
                  <c:v>1.007080078125E-3</c:v>
                </c:pt>
                <c:pt idx="6726">
                  <c:v>1.007080078125E-3</c:v>
                </c:pt>
                <c:pt idx="6727">
                  <c:v>1.0068416595458984E-3</c:v>
                </c:pt>
                <c:pt idx="6728">
                  <c:v>1.007080078125E-3</c:v>
                </c:pt>
                <c:pt idx="6729">
                  <c:v>1.007080078125E-3</c:v>
                </c:pt>
                <c:pt idx="6730">
                  <c:v>1.0068416595458984E-3</c:v>
                </c:pt>
                <c:pt idx="6731">
                  <c:v>1.007080078125E-3</c:v>
                </c:pt>
                <c:pt idx="6732">
                  <c:v>1.007080078125E-3</c:v>
                </c:pt>
                <c:pt idx="6733">
                  <c:v>1.0068416595458984E-3</c:v>
                </c:pt>
                <c:pt idx="6734">
                  <c:v>1.0080337524414063E-3</c:v>
                </c:pt>
                <c:pt idx="6735">
                  <c:v>1.007080078125E-3</c:v>
                </c:pt>
                <c:pt idx="6736">
                  <c:v>1.0068416595458984E-3</c:v>
                </c:pt>
                <c:pt idx="6737">
                  <c:v>1.007080078125E-3</c:v>
                </c:pt>
                <c:pt idx="6738">
                  <c:v>1.007080078125E-3</c:v>
                </c:pt>
                <c:pt idx="6739">
                  <c:v>1.0068416595458984E-3</c:v>
                </c:pt>
                <c:pt idx="6740">
                  <c:v>1.007080078125E-3</c:v>
                </c:pt>
                <c:pt idx="6741">
                  <c:v>1.007080078125E-3</c:v>
                </c:pt>
                <c:pt idx="6742">
                  <c:v>1.0068416595458984E-3</c:v>
                </c:pt>
                <c:pt idx="6743">
                  <c:v>1.007080078125E-3</c:v>
                </c:pt>
                <c:pt idx="6744">
                  <c:v>1.007080078125E-3</c:v>
                </c:pt>
                <c:pt idx="6745">
                  <c:v>1.0068416595458984E-3</c:v>
                </c:pt>
                <c:pt idx="6746">
                  <c:v>1.007080078125E-3</c:v>
                </c:pt>
                <c:pt idx="6747">
                  <c:v>1.0080337524414063E-3</c:v>
                </c:pt>
                <c:pt idx="6748">
                  <c:v>1.007080078125E-3</c:v>
                </c:pt>
                <c:pt idx="6749">
                  <c:v>1.0068416595458984E-3</c:v>
                </c:pt>
                <c:pt idx="6750">
                  <c:v>1.007080078125E-3</c:v>
                </c:pt>
                <c:pt idx="6751">
                  <c:v>1.007080078125E-3</c:v>
                </c:pt>
                <c:pt idx="6752">
                  <c:v>1.0068416595458984E-3</c:v>
                </c:pt>
                <c:pt idx="6753">
                  <c:v>1.007080078125E-3</c:v>
                </c:pt>
                <c:pt idx="6754">
                  <c:v>1.007080078125E-3</c:v>
                </c:pt>
                <c:pt idx="6755">
                  <c:v>1.0068416595458984E-3</c:v>
                </c:pt>
                <c:pt idx="6756">
                  <c:v>1.007080078125E-3</c:v>
                </c:pt>
                <c:pt idx="6757">
                  <c:v>1.007080078125E-3</c:v>
                </c:pt>
                <c:pt idx="6758">
                  <c:v>1.0068416595458984E-3</c:v>
                </c:pt>
                <c:pt idx="6759">
                  <c:v>1.0080337524414063E-3</c:v>
                </c:pt>
                <c:pt idx="6760">
                  <c:v>1.007080078125E-3</c:v>
                </c:pt>
                <c:pt idx="6761">
                  <c:v>1.0068416595458984E-3</c:v>
                </c:pt>
                <c:pt idx="6762">
                  <c:v>1.007080078125E-3</c:v>
                </c:pt>
                <c:pt idx="6763">
                  <c:v>1.007080078125E-3</c:v>
                </c:pt>
                <c:pt idx="6764">
                  <c:v>1.0068416595458984E-3</c:v>
                </c:pt>
                <c:pt idx="6765">
                  <c:v>1.007080078125E-3</c:v>
                </c:pt>
                <c:pt idx="6766">
                  <c:v>1.007080078125E-3</c:v>
                </c:pt>
                <c:pt idx="6767">
                  <c:v>1.0068416595458984E-3</c:v>
                </c:pt>
                <c:pt idx="6768">
                  <c:v>1.007080078125E-3</c:v>
                </c:pt>
                <c:pt idx="6769">
                  <c:v>1.007080078125E-3</c:v>
                </c:pt>
                <c:pt idx="6770">
                  <c:v>1.0068416595458984E-3</c:v>
                </c:pt>
                <c:pt idx="6771">
                  <c:v>1.007080078125E-3</c:v>
                </c:pt>
                <c:pt idx="6772">
                  <c:v>1.0080337524414063E-3</c:v>
                </c:pt>
                <c:pt idx="6773">
                  <c:v>1.007080078125E-3</c:v>
                </c:pt>
                <c:pt idx="6774">
                  <c:v>1.0068416595458984E-3</c:v>
                </c:pt>
                <c:pt idx="6775">
                  <c:v>1.007080078125E-3</c:v>
                </c:pt>
                <c:pt idx="6776">
                  <c:v>1.007080078125E-3</c:v>
                </c:pt>
                <c:pt idx="6777">
                  <c:v>1.0068416595458984E-3</c:v>
                </c:pt>
                <c:pt idx="6778">
                  <c:v>1.007080078125E-3</c:v>
                </c:pt>
                <c:pt idx="6779">
                  <c:v>1.007080078125E-3</c:v>
                </c:pt>
                <c:pt idx="6780">
                  <c:v>1.0068416595458984E-3</c:v>
                </c:pt>
                <c:pt idx="6781">
                  <c:v>1.007080078125E-3</c:v>
                </c:pt>
                <c:pt idx="6782">
                  <c:v>1.9134998321533203E-2</c:v>
                </c:pt>
                <c:pt idx="6783">
                  <c:v>1.007080078125E-3</c:v>
                </c:pt>
                <c:pt idx="6784">
                  <c:v>1.0068416595458984E-3</c:v>
                </c:pt>
                <c:pt idx="6785">
                  <c:v>1.007080078125E-3</c:v>
                </c:pt>
                <c:pt idx="6786">
                  <c:v>1.0068416595458984E-3</c:v>
                </c:pt>
                <c:pt idx="6787">
                  <c:v>1.007080078125E-3</c:v>
                </c:pt>
                <c:pt idx="6788">
                  <c:v>1.007080078125E-3</c:v>
                </c:pt>
                <c:pt idx="6789">
                  <c:v>1.0068416595458984E-3</c:v>
                </c:pt>
                <c:pt idx="6790">
                  <c:v>1.007080078125E-3</c:v>
                </c:pt>
                <c:pt idx="6791">
                  <c:v>1.0080337524414063E-3</c:v>
                </c:pt>
                <c:pt idx="6792">
                  <c:v>1.007080078125E-3</c:v>
                </c:pt>
                <c:pt idx="6793">
                  <c:v>1.0068416595458984E-3</c:v>
                </c:pt>
                <c:pt idx="6794">
                  <c:v>1.007080078125E-3</c:v>
                </c:pt>
                <c:pt idx="6795">
                  <c:v>1.007080078125E-3</c:v>
                </c:pt>
                <c:pt idx="6796">
                  <c:v>1.0068416595458984E-3</c:v>
                </c:pt>
                <c:pt idx="6797">
                  <c:v>1.007080078125E-3</c:v>
                </c:pt>
                <c:pt idx="6798">
                  <c:v>1.007080078125E-3</c:v>
                </c:pt>
                <c:pt idx="6799">
                  <c:v>1.0068416595458984E-3</c:v>
                </c:pt>
                <c:pt idx="6800">
                  <c:v>1.007080078125E-3</c:v>
                </c:pt>
                <c:pt idx="6801">
                  <c:v>1.007080078125E-3</c:v>
                </c:pt>
                <c:pt idx="6802">
                  <c:v>1.0068416595458984E-3</c:v>
                </c:pt>
                <c:pt idx="6803">
                  <c:v>1.007080078125E-3</c:v>
                </c:pt>
                <c:pt idx="6804">
                  <c:v>1.0080337524414063E-3</c:v>
                </c:pt>
                <c:pt idx="6805">
                  <c:v>1.007080078125E-3</c:v>
                </c:pt>
                <c:pt idx="6806">
                  <c:v>1.0068416595458984E-3</c:v>
                </c:pt>
                <c:pt idx="6807">
                  <c:v>1.007080078125E-3</c:v>
                </c:pt>
                <c:pt idx="6808">
                  <c:v>1.0068416595458984E-3</c:v>
                </c:pt>
                <c:pt idx="6809">
                  <c:v>1.007080078125E-3</c:v>
                </c:pt>
                <c:pt idx="6810">
                  <c:v>1.007080078125E-3</c:v>
                </c:pt>
                <c:pt idx="6811">
                  <c:v>1.0068416595458984E-3</c:v>
                </c:pt>
                <c:pt idx="6812">
                  <c:v>1.007080078125E-3</c:v>
                </c:pt>
                <c:pt idx="6813">
                  <c:v>1.007080078125E-3</c:v>
                </c:pt>
                <c:pt idx="6814">
                  <c:v>1.0068416595458984E-3</c:v>
                </c:pt>
                <c:pt idx="6815">
                  <c:v>1.007080078125E-3</c:v>
                </c:pt>
                <c:pt idx="6816">
                  <c:v>1.0080337524414063E-3</c:v>
                </c:pt>
                <c:pt idx="6817">
                  <c:v>1.007080078125E-3</c:v>
                </c:pt>
                <c:pt idx="6818">
                  <c:v>1.0068416595458984E-3</c:v>
                </c:pt>
                <c:pt idx="6819">
                  <c:v>1.007080078125E-3</c:v>
                </c:pt>
                <c:pt idx="6820">
                  <c:v>1.007080078125E-3</c:v>
                </c:pt>
                <c:pt idx="6821">
                  <c:v>1.0068416595458984E-3</c:v>
                </c:pt>
                <c:pt idx="6822">
                  <c:v>1.007080078125E-3</c:v>
                </c:pt>
                <c:pt idx="6823">
                  <c:v>1.007080078125E-3</c:v>
                </c:pt>
                <c:pt idx="6824">
                  <c:v>1.0068416595458984E-3</c:v>
                </c:pt>
                <c:pt idx="6825">
                  <c:v>1.007080078125E-3</c:v>
                </c:pt>
                <c:pt idx="6826">
                  <c:v>1.007080078125E-3</c:v>
                </c:pt>
                <c:pt idx="6827">
                  <c:v>1.0068416595458984E-3</c:v>
                </c:pt>
                <c:pt idx="6828">
                  <c:v>1.007080078125E-3</c:v>
                </c:pt>
                <c:pt idx="6829">
                  <c:v>1.0080337524414063E-3</c:v>
                </c:pt>
                <c:pt idx="6830">
                  <c:v>1.0068416595458984E-3</c:v>
                </c:pt>
                <c:pt idx="6831">
                  <c:v>1.007080078125E-3</c:v>
                </c:pt>
                <c:pt idx="6832">
                  <c:v>1.007080078125E-3</c:v>
                </c:pt>
                <c:pt idx="6833">
                  <c:v>1.0068416595458984E-3</c:v>
                </c:pt>
                <c:pt idx="6834">
                  <c:v>1.007080078125E-3</c:v>
                </c:pt>
                <c:pt idx="6835">
                  <c:v>1.007080078125E-3</c:v>
                </c:pt>
                <c:pt idx="6836">
                  <c:v>1.0068416595458984E-3</c:v>
                </c:pt>
                <c:pt idx="6837">
                  <c:v>1.007080078125E-3</c:v>
                </c:pt>
                <c:pt idx="6838">
                  <c:v>1.007080078125E-3</c:v>
                </c:pt>
                <c:pt idx="6839">
                  <c:v>1.0068416595458984E-3</c:v>
                </c:pt>
                <c:pt idx="6840">
                  <c:v>1.007080078125E-3</c:v>
                </c:pt>
                <c:pt idx="6841">
                  <c:v>1.0080337524414063E-3</c:v>
                </c:pt>
                <c:pt idx="6842">
                  <c:v>1.007080078125E-3</c:v>
                </c:pt>
                <c:pt idx="6843">
                  <c:v>1.0068416595458984E-3</c:v>
                </c:pt>
                <c:pt idx="6844">
                  <c:v>1.007080078125E-3</c:v>
                </c:pt>
                <c:pt idx="6845">
                  <c:v>1.007080078125E-3</c:v>
                </c:pt>
                <c:pt idx="6846">
                  <c:v>1.0068416595458984E-3</c:v>
                </c:pt>
                <c:pt idx="6847">
                  <c:v>1.007080078125E-3</c:v>
                </c:pt>
                <c:pt idx="6848">
                  <c:v>1.007080078125E-3</c:v>
                </c:pt>
                <c:pt idx="6849">
                  <c:v>1.0068416595458984E-3</c:v>
                </c:pt>
                <c:pt idx="6850">
                  <c:v>1.007080078125E-3</c:v>
                </c:pt>
                <c:pt idx="6851">
                  <c:v>1.007080078125E-3</c:v>
                </c:pt>
                <c:pt idx="6852">
                  <c:v>1.0068416595458984E-3</c:v>
                </c:pt>
                <c:pt idx="6853">
                  <c:v>1.007080078125E-3</c:v>
                </c:pt>
                <c:pt idx="6854">
                  <c:v>1.0080337524414063E-3</c:v>
                </c:pt>
                <c:pt idx="6855">
                  <c:v>1.0068416595458984E-3</c:v>
                </c:pt>
                <c:pt idx="6856">
                  <c:v>1.007080078125E-3</c:v>
                </c:pt>
                <c:pt idx="6857">
                  <c:v>1.007080078125E-3</c:v>
                </c:pt>
                <c:pt idx="6858">
                  <c:v>1.0068416595458984E-3</c:v>
                </c:pt>
                <c:pt idx="6859">
                  <c:v>1.007080078125E-3</c:v>
                </c:pt>
                <c:pt idx="6860">
                  <c:v>1.007080078125E-3</c:v>
                </c:pt>
                <c:pt idx="6861">
                  <c:v>1.0068416595458984E-3</c:v>
                </c:pt>
                <c:pt idx="6862">
                  <c:v>1.007080078125E-3</c:v>
                </c:pt>
                <c:pt idx="6863">
                  <c:v>1.007080078125E-3</c:v>
                </c:pt>
                <c:pt idx="6864">
                  <c:v>1.0068416595458984E-3</c:v>
                </c:pt>
                <c:pt idx="6865">
                  <c:v>1.007080078125E-3</c:v>
                </c:pt>
                <c:pt idx="6866">
                  <c:v>1.0080337524414063E-3</c:v>
                </c:pt>
                <c:pt idx="6867">
                  <c:v>1.007080078125E-3</c:v>
                </c:pt>
                <c:pt idx="6868">
                  <c:v>1.0068416595458984E-3</c:v>
                </c:pt>
                <c:pt idx="6869">
                  <c:v>1.007080078125E-3</c:v>
                </c:pt>
                <c:pt idx="6870">
                  <c:v>1.007080078125E-3</c:v>
                </c:pt>
                <c:pt idx="6871">
                  <c:v>1.0068416595458984E-3</c:v>
                </c:pt>
                <c:pt idx="6872">
                  <c:v>1.007080078125E-3</c:v>
                </c:pt>
                <c:pt idx="6873">
                  <c:v>1.007080078125E-3</c:v>
                </c:pt>
                <c:pt idx="6874">
                  <c:v>1.0068416595458984E-3</c:v>
                </c:pt>
                <c:pt idx="6875">
                  <c:v>1.007080078125E-3</c:v>
                </c:pt>
                <c:pt idx="6876">
                  <c:v>1.007080078125E-3</c:v>
                </c:pt>
                <c:pt idx="6877">
                  <c:v>1.0068416595458984E-3</c:v>
                </c:pt>
                <c:pt idx="6878">
                  <c:v>1.007080078125E-3</c:v>
                </c:pt>
                <c:pt idx="6879">
                  <c:v>1.0080337524414063E-3</c:v>
                </c:pt>
                <c:pt idx="6880">
                  <c:v>1.0068416595458984E-3</c:v>
                </c:pt>
                <c:pt idx="6881">
                  <c:v>1.007080078125E-3</c:v>
                </c:pt>
                <c:pt idx="6882">
                  <c:v>1.007080078125E-3</c:v>
                </c:pt>
                <c:pt idx="6883">
                  <c:v>1.0068416595458984E-3</c:v>
                </c:pt>
                <c:pt idx="6884">
                  <c:v>1.007080078125E-3</c:v>
                </c:pt>
                <c:pt idx="6885">
                  <c:v>1.007080078125E-3</c:v>
                </c:pt>
                <c:pt idx="6886">
                  <c:v>1.0068416595458984E-3</c:v>
                </c:pt>
                <c:pt idx="6887">
                  <c:v>1.007080078125E-3</c:v>
                </c:pt>
                <c:pt idx="6888">
                  <c:v>1.007080078125E-3</c:v>
                </c:pt>
                <c:pt idx="6889">
                  <c:v>1.0068416595458984E-3</c:v>
                </c:pt>
                <c:pt idx="6890">
                  <c:v>1.007080078125E-3</c:v>
                </c:pt>
                <c:pt idx="6891">
                  <c:v>1.0080337524414063E-3</c:v>
                </c:pt>
                <c:pt idx="6892">
                  <c:v>1.007080078125E-3</c:v>
                </c:pt>
                <c:pt idx="6893">
                  <c:v>1.0068416595458984E-3</c:v>
                </c:pt>
                <c:pt idx="6894">
                  <c:v>1.007080078125E-3</c:v>
                </c:pt>
                <c:pt idx="6895">
                  <c:v>1.007080078125E-3</c:v>
                </c:pt>
                <c:pt idx="6896">
                  <c:v>1.0068416595458984E-3</c:v>
                </c:pt>
                <c:pt idx="6897">
                  <c:v>1.007080078125E-3</c:v>
                </c:pt>
                <c:pt idx="6898">
                  <c:v>1.007080078125E-3</c:v>
                </c:pt>
                <c:pt idx="6899">
                  <c:v>1.0068416595458984E-3</c:v>
                </c:pt>
                <c:pt idx="6900">
                  <c:v>1.007080078125E-3</c:v>
                </c:pt>
                <c:pt idx="6901">
                  <c:v>1.007080078125E-3</c:v>
                </c:pt>
                <c:pt idx="6902">
                  <c:v>1.0068416595458984E-3</c:v>
                </c:pt>
                <c:pt idx="6903">
                  <c:v>1.007080078125E-3</c:v>
                </c:pt>
                <c:pt idx="6904">
                  <c:v>1.0080337524414063E-3</c:v>
                </c:pt>
                <c:pt idx="6905">
                  <c:v>1.0068416595458984E-3</c:v>
                </c:pt>
                <c:pt idx="6906">
                  <c:v>1.007080078125E-3</c:v>
                </c:pt>
                <c:pt idx="6907">
                  <c:v>1.007080078125E-3</c:v>
                </c:pt>
                <c:pt idx="6908">
                  <c:v>1.0068416595458984E-3</c:v>
                </c:pt>
                <c:pt idx="6909">
                  <c:v>1.007080078125E-3</c:v>
                </c:pt>
                <c:pt idx="6910">
                  <c:v>1.007080078125E-3</c:v>
                </c:pt>
                <c:pt idx="6911">
                  <c:v>1.0068416595458984E-3</c:v>
                </c:pt>
                <c:pt idx="6912">
                  <c:v>1.007080078125E-3</c:v>
                </c:pt>
                <c:pt idx="6913">
                  <c:v>1.007080078125E-3</c:v>
                </c:pt>
                <c:pt idx="6914">
                  <c:v>1.0068416595458984E-3</c:v>
                </c:pt>
                <c:pt idx="6915">
                  <c:v>1.007080078125E-3</c:v>
                </c:pt>
                <c:pt idx="6916">
                  <c:v>1.0080337524414063E-3</c:v>
                </c:pt>
                <c:pt idx="6917">
                  <c:v>1.007080078125E-3</c:v>
                </c:pt>
                <c:pt idx="6918">
                  <c:v>1.0068416595458984E-3</c:v>
                </c:pt>
                <c:pt idx="6919">
                  <c:v>1.007080078125E-3</c:v>
                </c:pt>
                <c:pt idx="6920">
                  <c:v>1.007080078125E-3</c:v>
                </c:pt>
                <c:pt idx="6921">
                  <c:v>1.0068416595458984E-3</c:v>
                </c:pt>
                <c:pt idx="6922">
                  <c:v>1.007080078125E-3</c:v>
                </c:pt>
                <c:pt idx="6923">
                  <c:v>1.007080078125E-3</c:v>
                </c:pt>
                <c:pt idx="6924">
                  <c:v>1.0068416595458984E-3</c:v>
                </c:pt>
                <c:pt idx="6925">
                  <c:v>1.007080078125E-3</c:v>
                </c:pt>
                <c:pt idx="6926">
                  <c:v>1.007080078125E-3</c:v>
                </c:pt>
                <c:pt idx="6927">
                  <c:v>1.0068416595458984E-3</c:v>
                </c:pt>
                <c:pt idx="6928">
                  <c:v>1.007080078125E-3</c:v>
                </c:pt>
                <c:pt idx="6929">
                  <c:v>1.0080337524414063E-3</c:v>
                </c:pt>
                <c:pt idx="6930">
                  <c:v>1.0068416595458984E-3</c:v>
                </c:pt>
                <c:pt idx="6931">
                  <c:v>1.007080078125E-3</c:v>
                </c:pt>
                <c:pt idx="6932">
                  <c:v>1.007080078125E-3</c:v>
                </c:pt>
                <c:pt idx="6933">
                  <c:v>1.0068416595458984E-3</c:v>
                </c:pt>
                <c:pt idx="6934">
                  <c:v>1.007080078125E-3</c:v>
                </c:pt>
                <c:pt idx="6935">
                  <c:v>1.007080078125E-3</c:v>
                </c:pt>
                <c:pt idx="6936">
                  <c:v>1.0068416595458984E-3</c:v>
                </c:pt>
                <c:pt idx="6937">
                  <c:v>1.007080078125E-3</c:v>
                </c:pt>
                <c:pt idx="6938">
                  <c:v>1.007080078125E-3</c:v>
                </c:pt>
                <c:pt idx="6939">
                  <c:v>1.0068416595458984E-3</c:v>
                </c:pt>
                <c:pt idx="6940">
                  <c:v>1.007080078125E-3</c:v>
                </c:pt>
                <c:pt idx="6941">
                  <c:v>1.0080337524414063E-3</c:v>
                </c:pt>
                <c:pt idx="6942">
                  <c:v>1.007080078125E-3</c:v>
                </c:pt>
                <c:pt idx="6943">
                  <c:v>1.0068416595458984E-3</c:v>
                </c:pt>
                <c:pt idx="6944">
                  <c:v>1.007080078125E-3</c:v>
                </c:pt>
                <c:pt idx="6945">
                  <c:v>1.007080078125E-3</c:v>
                </c:pt>
                <c:pt idx="6946">
                  <c:v>1.0068416595458984E-3</c:v>
                </c:pt>
                <c:pt idx="6947">
                  <c:v>1.007080078125E-3</c:v>
                </c:pt>
                <c:pt idx="6948">
                  <c:v>1.007080078125E-3</c:v>
                </c:pt>
                <c:pt idx="6949">
                  <c:v>1.0068416595458984E-3</c:v>
                </c:pt>
                <c:pt idx="6950">
                  <c:v>1.007080078125E-3</c:v>
                </c:pt>
                <c:pt idx="6951">
                  <c:v>1.007080078125E-3</c:v>
                </c:pt>
                <c:pt idx="6952">
                  <c:v>1.0068416595458984E-3</c:v>
                </c:pt>
                <c:pt idx="6953">
                  <c:v>1.007080078125E-3</c:v>
                </c:pt>
                <c:pt idx="6954">
                  <c:v>1.0080337524414063E-3</c:v>
                </c:pt>
                <c:pt idx="6955">
                  <c:v>1.0068416595458984E-3</c:v>
                </c:pt>
                <c:pt idx="6956">
                  <c:v>1.007080078125E-3</c:v>
                </c:pt>
                <c:pt idx="6957">
                  <c:v>1.007080078125E-3</c:v>
                </c:pt>
                <c:pt idx="6958">
                  <c:v>1.0068416595458984E-3</c:v>
                </c:pt>
                <c:pt idx="6959">
                  <c:v>1.007080078125E-3</c:v>
                </c:pt>
                <c:pt idx="6960">
                  <c:v>1.007080078125E-3</c:v>
                </c:pt>
                <c:pt idx="6961">
                  <c:v>1.0068416595458984E-3</c:v>
                </c:pt>
                <c:pt idx="6962">
                  <c:v>1.007080078125E-3</c:v>
                </c:pt>
                <c:pt idx="6963">
                  <c:v>1.007080078125E-3</c:v>
                </c:pt>
                <c:pt idx="6964">
                  <c:v>1.0068416595458984E-3</c:v>
                </c:pt>
                <c:pt idx="6965">
                  <c:v>1.007080078125E-3</c:v>
                </c:pt>
                <c:pt idx="6966">
                  <c:v>1.0080337524414063E-3</c:v>
                </c:pt>
                <c:pt idx="6967">
                  <c:v>1.007080078125E-3</c:v>
                </c:pt>
                <c:pt idx="6968">
                  <c:v>1.0068416595458984E-3</c:v>
                </c:pt>
                <c:pt idx="6969">
                  <c:v>1.007080078125E-3</c:v>
                </c:pt>
                <c:pt idx="6970">
                  <c:v>1.007080078125E-3</c:v>
                </c:pt>
                <c:pt idx="6971">
                  <c:v>1.0068416595458984E-3</c:v>
                </c:pt>
                <c:pt idx="6972">
                  <c:v>1.007080078125E-3</c:v>
                </c:pt>
                <c:pt idx="6973">
                  <c:v>1.007080078125E-3</c:v>
                </c:pt>
                <c:pt idx="6974">
                  <c:v>1.0068416595458984E-3</c:v>
                </c:pt>
                <c:pt idx="6975">
                  <c:v>1.007080078125E-3</c:v>
                </c:pt>
                <c:pt idx="6976">
                  <c:v>1.007080078125E-3</c:v>
                </c:pt>
                <c:pt idx="6977">
                  <c:v>1.0068416595458984E-3</c:v>
                </c:pt>
                <c:pt idx="6978">
                  <c:v>1.007080078125E-3</c:v>
                </c:pt>
                <c:pt idx="6979">
                  <c:v>1.0080337524414063E-3</c:v>
                </c:pt>
                <c:pt idx="6980">
                  <c:v>1.0068416595458984E-3</c:v>
                </c:pt>
                <c:pt idx="6981">
                  <c:v>1.007080078125E-3</c:v>
                </c:pt>
                <c:pt idx="6982">
                  <c:v>1.007080078125E-3</c:v>
                </c:pt>
                <c:pt idx="6983">
                  <c:v>1.0068416595458984E-3</c:v>
                </c:pt>
                <c:pt idx="6984">
                  <c:v>1.007080078125E-3</c:v>
                </c:pt>
                <c:pt idx="6985">
                  <c:v>1.007080078125E-3</c:v>
                </c:pt>
                <c:pt idx="6986">
                  <c:v>1.0068416595458984E-3</c:v>
                </c:pt>
                <c:pt idx="6987">
                  <c:v>1.007080078125E-3</c:v>
                </c:pt>
                <c:pt idx="6988">
                  <c:v>1.007080078125E-3</c:v>
                </c:pt>
                <c:pt idx="6989">
                  <c:v>1.0068416595458984E-3</c:v>
                </c:pt>
                <c:pt idx="6990">
                  <c:v>1.007080078125E-3</c:v>
                </c:pt>
                <c:pt idx="6991">
                  <c:v>1.0080337524414063E-3</c:v>
                </c:pt>
                <c:pt idx="6992">
                  <c:v>1.007080078125E-3</c:v>
                </c:pt>
                <c:pt idx="6993">
                  <c:v>1.0068416595458984E-3</c:v>
                </c:pt>
                <c:pt idx="6994">
                  <c:v>1.007080078125E-3</c:v>
                </c:pt>
                <c:pt idx="6995">
                  <c:v>1.007080078125E-3</c:v>
                </c:pt>
                <c:pt idx="6996">
                  <c:v>1.0068416595458984E-3</c:v>
                </c:pt>
                <c:pt idx="6997">
                  <c:v>1.007080078125E-3</c:v>
                </c:pt>
                <c:pt idx="6998">
                  <c:v>1.007080078125E-3</c:v>
                </c:pt>
                <c:pt idx="6999">
                  <c:v>1.0068416595458984E-3</c:v>
                </c:pt>
                <c:pt idx="7000">
                  <c:v>1.007080078125E-3</c:v>
                </c:pt>
                <c:pt idx="7001">
                  <c:v>1.007080078125E-3</c:v>
                </c:pt>
                <c:pt idx="7002">
                  <c:v>1.0068416595458984E-3</c:v>
                </c:pt>
                <c:pt idx="7003">
                  <c:v>1.007080078125E-3</c:v>
                </c:pt>
                <c:pt idx="7004">
                  <c:v>1.0080337524414063E-3</c:v>
                </c:pt>
                <c:pt idx="7005">
                  <c:v>1.0068416595458984E-3</c:v>
                </c:pt>
                <c:pt idx="7006">
                  <c:v>1.007080078125E-3</c:v>
                </c:pt>
                <c:pt idx="7007">
                  <c:v>1.007080078125E-3</c:v>
                </c:pt>
                <c:pt idx="7008">
                  <c:v>1.0068416595458984E-3</c:v>
                </c:pt>
                <c:pt idx="7009">
                  <c:v>1.007080078125E-3</c:v>
                </c:pt>
                <c:pt idx="7010">
                  <c:v>1.007080078125E-3</c:v>
                </c:pt>
                <c:pt idx="7011">
                  <c:v>1.0068416595458984E-3</c:v>
                </c:pt>
                <c:pt idx="7012">
                  <c:v>1.007080078125E-3</c:v>
                </c:pt>
                <c:pt idx="7013">
                  <c:v>1.007080078125E-3</c:v>
                </c:pt>
                <c:pt idx="7014">
                  <c:v>1.0068416595458984E-3</c:v>
                </c:pt>
                <c:pt idx="7015">
                  <c:v>1.007080078125E-3</c:v>
                </c:pt>
                <c:pt idx="7016">
                  <c:v>1.0080337524414063E-3</c:v>
                </c:pt>
                <c:pt idx="7017">
                  <c:v>1.007080078125E-3</c:v>
                </c:pt>
                <c:pt idx="7018">
                  <c:v>1.0068416595458984E-3</c:v>
                </c:pt>
                <c:pt idx="7019">
                  <c:v>1.007080078125E-3</c:v>
                </c:pt>
                <c:pt idx="7020">
                  <c:v>1.007080078125E-3</c:v>
                </c:pt>
                <c:pt idx="7021">
                  <c:v>1.0068416595458984E-3</c:v>
                </c:pt>
                <c:pt idx="7022">
                  <c:v>1.007080078125E-3</c:v>
                </c:pt>
                <c:pt idx="7023">
                  <c:v>1.007080078125E-3</c:v>
                </c:pt>
                <c:pt idx="7024">
                  <c:v>1.0068416595458984E-3</c:v>
                </c:pt>
                <c:pt idx="7025">
                  <c:v>1.007080078125E-3</c:v>
                </c:pt>
                <c:pt idx="7026">
                  <c:v>1.007080078125E-3</c:v>
                </c:pt>
                <c:pt idx="7027">
                  <c:v>1.0068416595458984E-3</c:v>
                </c:pt>
                <c:pt idx="7028">
                  <c:v>1.007080078125E-3</c:v>
                </c:pt>
                <c:pt idx="7029">
                  <c:v>7.0500373840332031E-3</c:v>
                </c:pt>
                <c:pt idx="7030">
                  <c:v>1.0068416595458984E-3</c:v>
                </c:pt>
                <c:pt idx="7031">
                  <c:v>1.007080078125E-3</c:v>
                </c:pt>
                <c:pt idx="7032">
                  <c:v>1.007080078125E-3</c:v>
                </c:pt>
                <c:pt idx="7033">
                  <c:v>1.0068416595458984E-3</c:v>
                </c:pt>
                <c:pt idx="7034">
                  <c:v>1.007080078125E-3</c:v>
                </c:pt>
                <c:pt idx="7035">
                  <c:v>1.0080337524414063E-3</c:v>
                </c:pt>
                <c:pt idx="7036">
                  <c:v>1.007080078125E-3</c:v>
                </c:pt>
                <c:pt idx="7037">
                  <c:v>1.0068416595458984E-3</c:v>
                </c:pt>
                <c:pt idx="7038">
                  <c:v>1.007080078125E-3</c:v>
                </c:pt>
                <c:pt idx="7039">
                  <c:v>1.007080078125E-3</c:v>
                </c:pt>
                <c:pt idx="7040">
                  <c:v>1.0068416595458984E-3</c:v>
                </c:pt>
                <c:pt idx="7041">
                  <c:v>1.007080078125E-3</c:v>
                </c:pt>
                <c:pt idx="7042">
                  <c:v>1.007080078125E-3</c:v>
                </c:pt>
                <c:pt idx="7043">
                  <c:v>1.0068416595458984E-3</c:v>
                </c:pt>
                <c:pt idx="7044">
                  <c:v>1.007080078125E-3</c:v>
                </c:pt>
                <c:pt idx="7045">
                  <c:v>1.007080078125E-3</c:v>
                </c:pt>
                <c:pt idx="7046">
                  <c:v>1.0068416595458984E-3</c:v>
                </c:pt>
                <c:pt idx="7047">
                  <c:v>1.0080337524414063E-3</c:v>
                </c:pt>
                <c:pt idx="7048">
                  <c:v>1.007080078125E-3</c:v>
                </c:pt>
                <c:pt idx="7049">
                  <c:v>1.0068416595458984E-3</c:v>
                </c:pt>
                <c:pt idx="7050">
                  <c:v>1.007080078125E-3</c:v>
                </c:pt>
                <c:pt idx="7051">
                  <c:v>1.007080078125E-3</c:v>
                </c:pt>
                <c:pt idx="7052">
                  <c:v>1.0068416595458984E-3</c:v>
                </c:pt>
                <c:pt idx="7053">
                  <c:v>1.007080078125E-3</c:v>
                </c:pt>
                <c:pt idx="7054">
                  <c:v>1.007080078125E-3</c:v>
                </c:pt>
                <c:pt idx="7055">
                  <c:v>1.0068416595458984E-3</c:v>
                </c:pt>
                <c:pt idx="7056">
                  <c:v>1.007080078125E-3</c:v>
                </c:pt>
                <c:pt idx="7057">
                  <c:v>1.007080078125E-3</c:v>
                </c:pt>
                <c:pt idx="7058">
                  <c:v>1.0068416595458984E-3</c:v>
                </c:pt>
                <c:pt idx="7059">
                  <c:v>1.007080078125E-3</c:v>
                </c:pt>
                <c:pt idx="7060">
                  <c:v>1.0080337524414063E-3</c:v>
                </c:pt>
                <c:pt idx="7061">
                  <c:v>1.007080078125E-3</c:v>
                </c:pt>
                <c:pt idx="7062">
                  <c:v>1.0068416595458984E-3</c:v>
                </c:pt>
                <c:pt idx="7063">
                  <c:v>1.007080078125E-3</c:v>
                </c:pt>
                <c:pt idx="7064">
                  <c:v>1.007080078125E-3</c:v>
                </c:pt>
                <c:pt idx="7065">
                  <c:v>1.0068416595458984E-3</c:v>
                </c:pt>
                <c:pt idx="7066">
                  <c:v>1.007080078125E-3</c:v>
                </c:pt>
                <c:pt idx="7067">
                  <c:v>3.0211925506591797E-2</c:v>
                </c:pt>
                <c:pt idx="7068">
                  <c:v>1.0080337524414063E-3</c:v>
                </c:pt>
                <c:pt idx="7069">
                  <c:v>1.007080078125E-3</c:v>
                </c:pt>
                <c:pt idx="7070">
                  <c:v>1.0068416595458984E-3</c:v>
                </c:pt>
                <c:pt idx="7071">
                  <c:v>1.007080078125E-3</c:v>
                </c:pt>
                <c:pt idx="7072">
                  <c:v>1.007080078125E-3</c:v>
                </c:pt>
                <c:pt idx="7073">
                  <c:v>1.0068416595458984E-3</c:v>
                </c:pt>
                <c:pt idx="7074">
                  <c:v>1.007080078125E-3</c:v>
                </c:pt>
                <c:pt idx="7075">
                  <c:v>1.007080078125E-3</c:v>
                </c:pt>
                <c:pt idx="7076">
                  <c:v>1.0068416595458984E-3</c:v>
                </c:pt>
                <c:pt idx="7077">
                  <c:v>1.007080078125E-3</c:v>
                </c:pt>
                <c:pt idx="7078">
                  <c:v>1.007080078125E-3</c:v>
                </c:pt>
                <c:pt idx="7079">
                  <c:v>1.0068416595458984E-3</c:v>
                </c:pt>
                <c:pt idx="7080">
                  <c:v>1.007080078125E-3</c:v>
                </c:pt>
                <c:pt idx="7081">
                  <c:v>1.0080337524414063E-3</c:v>
                </c:pt>
                <c:pt idx="7082">
                  <c:v>1.007080078125E-3</c:v>
                </c:pt>
                <c:pt idx="7083">
                  <c:v>1.0068416595458984E-3</c:v>
                </c:pt>
                <c:pt idx="7084">
                  <c:v>1.007080078125E-3</c:v>
                </c:pt>
                <c:pt idx="7085">
                  <c:v>1.007080078125E-3</c:v>
                </c:pt>
                <c:pt idx="7086">
                  <c:v>1.0068416595458984E-3</c:v>
                </c:pt>
                <c:pt idx="7087">
                  <c:v>1.007080078125E-3</c:v>
                </c:pt>
                <c:pt idx="7088">
                  <c:v>1.007080078125E-3</c:v>
                </c:pt>
                <c:pt idx="7089">
                  <c:v>1.0068416595458984E-3</c:v>
                </c:pt>
                <c:pt idx="7090">
                  <c:v>1.007080078125E-3</c:v>
                </c:pt>
                <c:pt idx="7091">
                  <c:v>1.007080078125E-3</c:v>
                </c:pt>
                <c:pt idx="7092">
                  <c:v>1.0068416595458984E-3</c:v>
                </c:pt>
                <c:pt idx="7093">
                  <c:v>1.0080337524414063E-3</c:v>
                </c:pt>
                <c:pt idx="7094">
                  <c:v>1.007080078125E-3</c:v>
                </c:pt>
                <c:pt idx="7095">
                  <c:v>1.0068416595458984E-3</c:v>
                </c:pt>
                <c:pt idx="7096">
                  <c:v>1.007080078125E-3</c:v>
                </c:pt>
                <c:pt idx="7097">
                  <c:v>1.007080078125E-3</c:v>
                </c:pt>
                <c:pt idx="7098">
                  <c:v>1.0068416595458984E-3</c:v>
                </c:pt>
                <c:pt idx="7099">
                  <c:v>1.007080078125E-3</c:v>
                </c:pt>
                <c:pt idx="7100">
                  <c:v>1.007080078125E-3</c:v>
                </c:pt>
                <c:pt idx="7101">
                  <c:v>1.0068416595458984E-3</c:v>
                </c:pt>
                <c:pt idx="7102">
                  <c:v>1.007080078125E-3</c:v>
                </c:pt>
                <c:pt idx="7103">
                  <c:v>1.007080078125E-3</c:v>
                </c:pt>
                <c:pt idx="7104">
                  <c:v>1.0068416595458984E-3</c:v>
                </c:pt>
                <c:pt idx="7105">
                  <c:v>1.007080078125E-3</c:v>
                </c:pt>
                <c:pt idx="7106">
                  <c:v>1.0080337524414063E-3</c:v>
                </c:pt>
                <c:pt idx="7107">
                  <c:v>1.007080078125E-3</c:v>
                </c:pt>
                <c:pt idx="7108">
                  <c:v>1.0068416595458984E-3</c:v>
                </c:pt>
                <c:pt idx="7109">
                  <c:v>1.007080078125E-3</c:v>
                </c:pt>
                <c:pt idx="7110">
                  <c:v>1.007080078125E-3</c:v>
                </c:pt>
                <c:pt idx="7111">
                  <c:v>1.0068416595458984E-3</c:v>
                </c:pt>
                <c:pt idx="7112">
                  <c:v>1.007080078125E-3</c:v>
                </c:pt>
                <c:pt idx="7113">
                  <c:v>1.007080078125E-3</c:v>
                </c:pt>
                <c:pt idx="7114">
                  <c:v>1.0068416595458984E-3</c:v>
                </c:pt>
                <c:pt idx="7115">
                  <c:v>1.007080078125E-3</c:v>
                </c:pt>
                <c:pt idx="7116">
                  <c:v>1.007080078125E-3</c:v>
                </c:pt>
                <c:pt idx="7117">
                  <c:v>1.0068416595458984E-3</c:v>
                </c:pt>
                <c:pt idx="7118">
                  <c:v>1.0080337524414063E-3</c:v>
                </c:pt>
                <c:pt idx="7119">
                  <c:v>1.007080078125E-3</c:v>
                </c:pt>
                <c:pt idx="7120">
                  <c:v>1.0068416595458984E-3</c:v>
                </c:pt>
                <c:pt idx="7121">
                  <c:v>1.007080078125E-3</c:v>
                </c:pt>
                <c:pt idx="7122">
                  <c:v>1.007080078125E-3</c:v>
                </c:pt>
                <c:pt idx="7123">
                  <c:v>1.0068416595458984E-3</c:v>
                </c:pt>
                <c:pt idx="7124">
                  <c:v>1.007080078125E-3</c:v>
                </c:pt>
                <c:pt idx="7125">
                  <c:v>1.007080078125E-3</c:v>
                </c:pt>
                <c:pt idx="7126">
                  <c:v>1.0068416595458984E-3</c:v>
                </c:pt>
                <c:pt idx="7127">
                  <c:v>1.007080078125E-3</c:v>
                </c:pt>
                <c:pt idx="7128">
                  <c:v>1.007080078125E-3</c:v>
                </c:pt>
                <c:pt idx="7129">
                  <c:v>1.0068416595458984E-3</c:v>
                </c:pt>
                <c:pt idx="7130">
                  <c:v>1.007080078125E-3</c:v>
                </c:pt>
                <c:pt idx="7131">
                  <c:v>1.0080337524414063E-3</c:v>
                </c:pt>
                <c:pt idx="7132">
                  <c:v>1.007080078125E-3</c:v>
                </c:pt>
                <c:pt idx="7133">
                  <c:v>1.0068416595458984E-3</c:v>
                </c:pt>
                <c:pt idx="7134">
                  <c:v>1.007080078125E-3</c:v>
                </c:pt>
                <c:pt idx="7135">
                  <c:v>1.007080078125E-3</c:v>
                </c:pt>
                <c:pt idx="7136">
                  <c:v>1.0068416595458984E-3</c:v>
                </c:pt>
                <c:pt idx="7137">
                  <c:v>1.007080078125E-3</c:v>
                </c:pt>
                <c:pt idx="7138">
                  <c:v>1.007080078125E-3</c:v>
                </c:pt>
                <c:pt idx="7139">
                  <c:v>1.0068416595458984E-3</c:v>
                </c:pt>
                <c:pt idx="7140">
                  <c:v>1.007080078125E-3</c:v>
                </c:pt>
                <c:pt idx="7141">
                  <c:v>1.007080078125E-3</c:v>
                </c:pt>
                <c:pt idx="7142">
                  <c:v>1.0068416595458984E-3</c:v>
                </c:pt>
                <c:pt idx="7143">
                  <c:v>1.0080337524414063E-3</c:v>
                </c:pt>
                <c:pt idx="7144">
                  <c:v>1.007080078125E-3</c:v>
                </c:pt>
                <c:pt idx="7145">
                  <c:v>1.0068416595458984E-3</c:v>
                </c:pt>
                <c:pt idx="7146">
                  <c:v>1.007080078125E-3</c:v>
                </c:pt>
                <c:pt idx="7147">
                  <c:v>1.007080078125E-3</c:v>
                </c:pt>
                <c:pt idx="7148">
                  <c:v>1.0068416595458984E-3</c:v>
                </c:pt>
                <c:pt idx="7149">
                  <c:v>1.007080078125E-3</c:v>
                </c:pt>
                <c:pt idx="7150">
                  <c:v>1.007080078125E-3</c:v>
                </c:pt>
                <c:pt idx="7151">
                  <c:v>1.0068416595458984E-3</c:v>
                </c:pt>
                <c:pt idx="7152">
                  <c:v>1.007080078125E-3</c:v>
                </c:pt>
                <c:pt idx="7153">
                  <c:v>1.007080078125E-3</c:v>
                </c:pt>
                <c:pt idx="7154">
                  <c:v>1.0068416595458984E-3</c:v>
                </c:pt>
                <c:pt idx="7155">
                  <c:v>1.007080078125E-3</c:v>
                </c:pt>
                <c:pt idx="7156">
                  <c:v>1.0080337524414063E-3</c:v>
                </c:pt>
                <c:pt idx="7157">
                  <c:v>1.007080078125E-3</c:v>
                </c:pt>
                <c:pt idx="7158">
                  <c:v>1.0068416595458984E-3</c:v>
                </c:pt>
                <c:pt idx="7159">
                  <c:v>1.007080078125E-3</c:v>
                </c:pt>
                <c:pt idx="7160">
                  <c:v>1.007080078125E-3</c:v>
                </c:pt>
                <c:pt idx="7161">
                  <c:v>1.0068416595458984E-3</c:v>
                </c:pt>
                <c:pt idx="7162">
                  <c:v>1.007080078125E-3</c:v>
                </c:pt>
                <c:pt idx="7163">
                  <c:v>1.007080078125E-3</c:v>
                </c:pt>
                <c:pt idx="7164">
                  <c:v>1.0068416595458984E-3</c:v>
                </c:pt>
                <c:pt idx="7165">
                  <c:v>1.007080078125E-3</c:v>
                </c:pt>
                <c:pt idx="7166">
                  <c:v>1.007080078125E-3</c:v>
                </c:pt>
                <c:pt idx="7167">
                  <c:v>1.0068416595458984E-3</c:v>
                </c:pt>
                <c:pt idx="7168">
                  <c:v>1.0080337524414063E-3</c:v>
                </c:pt>
                <c:pt idx="7169">
                  <c:v>1.007080078125E-3</c:v>
                </c:pt>
                <c:pt idx="7170">
                  <c:v>1.0068416595458984E-3</c:v>
                </c:pt>
                <c:pt idx="7171">
                  <c:v>1.007080078125E-3</c:v>
                </c:pt>
                <c:pt idx="7172">
                  <c:v>1.007080078125E-3</c:v>
                </c:pt>
                <c:pt idx="7173">
                  <c:v>1.0068416595458984E-3</c:v>
                </c:pt>
                <c:pt idx="7174">
                  <c:v>1.007080078125E-3</c:v>
                </c:pt>
                <c:pt idx="7175">
                  <c:v>1.007080078125E-3</c:v>
                </c:pt>
                <c:pt idx="7176">
                  <c:v>1.0068416595458984E-3</c:v>
                </c:pt>
                <c:pt idx="7177">
                  <c:v>1.007080078125E-3</c:v>
                </c:pt>
                <c:pt idx="7178">
                  <c:v>1.007080078125E-3</c:v>
                </c:pt>
                <c:pt idx="7179">
                  <c:v>1.0068416595458984E-3</c:v>
                </c:pt>
                <c:pt idx="7180">
                  <c:v>1.007080078125E-3</c:v>
                </c:pt>
                <c:pt idx="7181">
                  <c:v>1.0080337524414063E-3</c:v>
                </c:pt>
                <c:pt idx="7182">
                  <c:v>1.007080078125E-3</c:v>
                </c:pt>
                <c:pt idx="7183">
                  <c:v>1.0068416595458984E-3</c:v>
                </c:pt>
                <c:pt idx="7184">
                  <c:v>1.007080078125E-3</c:v>
                </c:pt>
                <c:pt idx="7185">
                  <c:v>1.007080078125E-3</c:v>
                </c:pt>
                <c:pt idx="7186">
                  <c:v>1.0068416595458984E-3</c:v>
                </c:pt>
                <c:pt idx="7187">
                  <c:v>1.007080078125E-3</c:v>
                </c:pt>
                <c:pt idx="7188">
                  <c:v>1.007080078125E-3</c:v>
                </c:pt>
                <c:pt idx="7189">
                  <c:v>1.0068416595458984E-3</c:v>
                </c:pt>
                <c:pt idx="7190">
                  <c:v>1.007080078125E-3</c:v>
                </c:pt>
                <c:pt idx="7191">
                  <c:v>1.007080078125E-3</c:v>
                </c:pt>
                <c:pt idx="7192">
                  <c:v>1.0068416595458984E-3</c:v>
                </c:pt>
                <c:pt idx="7193">
                  <c:v>1.0080337524414063E-3</c:v>
                </c:pt>
                <c:pt idx="7194">
                  <c:v>1.007080078125E-3</c:v>
                </c:pt>
                <c:pt idx="7195">
                  <c:v>1.0068416595458984E-3</c:v>
                </c:pt>
                <c:pt idx="7196">
                  <c:v>1.007080078125E-3</c:v>
                </c:pt>
                <c:pt idx="7197">
                  <c:v>1.007080078125E-3</c:v>
                </c:pt>
                <c:pt idx="7198">
                  <c:v>1.0068416595458984E-3</c:v>
                </c:pt>
                <c:pt idx="7199">
                  <c:v>1.007080078125E-3</c:v>
                </c:pt>
                <c:pt idx="7200">
                  <c:v>1.007080078125E-3</c:v>
                </c:pt>
                <c:pt idx="7201">
                  <c:v>1.0068416595458984E-3</c:v>
                </c:pt>
                <c:pt idx="7202">
                  <c:v>1.007080078125E-3</c:v>
                </c:pt>
                <c:pt idx="7203">
                  <c:v>1.007080078125E-3</c:v>
                </c:pt>
                <c:pt idx="7204">
                  <c:v>1.0068416595458984E-3</c:v>
                </c:pt>
                <c:pt idx="7205">
                  <c:v>1.007080078125E-3</c:v>
                </c:pt>
                <c:pt idx="7206">
                  <c:v>1.0080337524414063E-3</c:v>
                </c:pt>
                <c:pt idx="7207">
                  <c:v>1.007080078125E-3</c:v>
                </c:pt>
                <c:pt idx="7208">
                  <c:v>1.0068416595458984E-3</c:v>
                </c:pt>
                <c:pt idx="7209">
                  <c:v>1.007080078125E-3</c:v>
                </c:pt>
                <c:pt idx="7210">
                  <c:v>1.007080078125E-3</c:v>
                </c:pt>
                <c:pt idx="7211">
                  <c:v>1.0068416595458984E-3</c:v>
                </c:pt>
                <c:pt idx="7212">
                  <c:v>1.007080078125E-3</c:v>
                </c:pt>
                <c:pt idx="7213">
                  <c:v>1.007080078125E-3</c:v>
                </c:pt>
                <c:pt idx="7214">
                  <c:v>1.0068416595458984E-3</c:v>
                </c:pt>
                <c:pt idx="7215">
                  <c:v>1.007080078125E-3</c:v>
                </c:pt>
                <c:pt idx="7216">
                  <c:v>1.007080078125E-3</c:v>
                </c:pt>
                <c:pt idx="7217">
                  <c:v>1.0068416595458984E-3</c:v>
                </c:pt>
                <c:pt idx="7218">
                  <c:v>1.0080337524414063E-3</c:v>
                </c:pt>
                <c:pt idx="7219">
                  <c:v>1.007080078125E-3</c:v>
                </c:pt>
                <c:pt idx="7220">
                  <c:v>1.0068416595458984E-3</c:v>
                </c:pt>
                <c:pt idx="7221">
                  <c:v>1.007080078125E-3</c:v>
                </c:pt>
                <c:pt idx="7222">
                  <c:v>1.007080078125E-3</c:v>
                </c:pt>
                <c:pt idx="7223">
                  <c:v>1.0068416595458984E-3</c:v>
                </c:pt>
                <c:pt idx="7224">
                  <c:v>1.007080078125E-3</c:v>
                </c:pt>
                <c:pt idx="7225">
                  <c:v>1.007080078125E-3</c:v>
                </c:pt>
                <c:pt idx="7226">
                  <c:v>1.0068416595458984E-3</c:v>
                </c:pt>
                <c:pt idx="7227">
                  <c:v>1.007080078125E-3</c:v>
                </c:pt>
                <c:pt idx="7228">
                  <c:v>1.007080078125E-3</c:v>
                </c:pt>
                <c:pt idx="7229">
                  <c:v>1.0068416595458984E-3</c:v>
                </c:pt>
                <c:pt idx="7230">
                  <c:v>1.007080078125E-3</c:v>
                </c:pt>
                <c:pt idx="7231">
                  <c:v>1.0080337524414063E-3</c:v>
                </c:pt>
                <c:pt idx="7232">
                  <c:v>1.007080078125E-3</c:v>
                </c:pt>
                <c:pt idx="7233">
                  <c:v>1.0068416595458984E-3</c:v>
                </c:pt>
                <c:pt idx="7234">
                  <c:v>1.007080078125E-3</c:v>
                </c:pt>
                <c:pt idx="7235">
                  <c:v>1.007080078125E-3</c:v>
                </c:pt>
                <c:pt idx="7236">
                  <c:v>1.0068416595458984E-3</c:v>
                </c:pt>
                <c:pt idx="7237">
                  <c:v>1.007080078125E-3</c:v>
                </c:pt>
                <c:pt idx="7238">
                  <c:v>1.007080078125E-3</c:v>
                </c:pt>
                <c:pt idx="7239">
                  <c:v>1.0068416595458984E-3</c:v>
                </c:pt>
                <c:pt idx="7240">
                  <c:v>1.007080078125E-3</c:v>
                </c:pt>
                <c:pt idx="7241">
                  <c:v>1.0068416595458984E-3</c:v>
                </c:pt>
                <c:pt idx="7242">
                  <c:v>1.007080078125E-3</c:v>
                </c:pt>
                <c:pt idx="7243">
                  <c:v>1.0080337524414063E-3</c:v>
                </c:pt>
                <c:pt idx="7244">
                  <c:v>1.007080078125E-3</c:v>
                </c:pt>
                <c:pt idx="7245">
                  <c:v>1.0068416595458984E-3</c:v>
                </c:pt>
                <c:pt idx="7246">
                  <c:v>1.007080078125E-3</c:v>
                </c:pt>
                <c:pt idx="7247">
                  <c:v>1.007080078125E-3</c:v>
                </c:pt>
                <c:pt idx="7248">
                  <c:v>1.0068416595458984E-3</c:v>
                </c:pt>
                <c:pt idx="7249">
                  <c:v>1.007080078125E-3</c:v>
                </c:pt>
                <c:pt idx="7250">
                  <c:v>1.007080078125E-3</c:v>
                </c:pt>
                <c:pt idx="7251">
                  <c:v>1.0068416595458984E-3</c:v>
                </c:pt>
                <c:pt idx="7252">
                  <c:v>1.007080078125E-3</c:v>
                </c:pt>
                <c:pt idx="7253">
                  <c:v>1.007080078125E-3</c:v>
                </c:pt>
                <c:pt idx="7254">
                  <c:v>1.0068416595458984E-3</c:v>
                </c:pt>
                <c:pt idx="7255">
                  <c:v>1.007080078125E-3</c:v>
                </c:pt>
                <c:pt idx="7256">
                  <c:v>1.0080337524414063E-3</c:v>
                </c:pt>
                <c:pt idx="7257">
                  <c:v>1.007080078125E-3</c:v>
                </c:pt>
                <c:pt idx="7258">
                  <c:v>1.0068416595458984E-3</c:v>
                </c:pt>
                <c:pt idx="7259">
                  <c:v>1.007080078125E-3</c:v>
                </c:pt>
                <c:pt idx="7260">
                  <c:v>1.007080078125E-3</c:v>
                </c:pt>
                <c:pt idx="7261">
                  <c:v>1.0068416595458984E-3</c:v>
                </c:pt>
                <c:pt idx="7262">
                  <c:v>1.007080078125E-3</c:v>
                </c:pt>
                <c:pt idx="7263">
                  <c:v>1.0068416595458984E-3</c:v>
                </c:pt>
                <c:pt idx="7264">
                  <c:v>1.007080078125E-3</c:v>
                </c:pt>
                <c:pt idx="7265">
                  <c:v>1.007080078125E-3</c:v>
                </c:pt>
                <c:pt idx="7266">
                  <c:v>1.0068416595458984E-3</c:v>
                </c:pt>
                <c:pt idx="7267">
                  <c:v>1.007080078125E-3</c:v>
                </c:pt>
                <c:pt idx="7268">
                  <c:v>1.0080337524414063E-3</c:v>
                </c:pt>
                <c:pt idx="7269">
                  <c:v>1.007080078125E-3</c:v>
                </c:pt>
                <c:pt idx="7270">
                  <c:v>1.0068416595458984E-3</c:v>
                </c:pt>
                <c:pt idx="7271">
                  <c:v>1.007080078125E-3</c:v>
                </c:pt>
                <c:pt idx="7272">
                  <c:v>1.007080078125E-3</c:v>
                </c:pt>
                <c:pt idx="7273">
                  <c:v>1.0068416595458984E-3</c:v>
                </c:pt>
                <c:pt idx="7274">
                  <c:v>1.007080078125E-3</c:v>
                </c:pt>
                <c:pt idx="7275">
                  <c:v>1.007080078125E-3</c:v>
                </c:pt>
                <c:pt idx="7276">
                  <c:v>1.0068416595458984E-3</c:v>
                </c:pt>
                <c:pt idx="7277">
                  <c:v>1.007080078125E-3</c:v>
                </c:pt>
                <c:pt idx="7278">
                  <c:v>1.007080078125E-3</c:v>
                </c:pt>
                <c:pt idx="7279">
                  <c:v>1.0068416595458984E-3</c:v>
                </c:pt>
                <c:pt idx="7280">
                  <c:v>1.007080078125E-3</c:v>
                </c:pt>
                <c:pt idx="7281">
                  <c:v>2.0151138305664063E-3</c:v>
                </c:pt>
                <c:pt idx="7282">
                  <c:v>1.0068416595458984E-3</c:v>
                </c:pt>
                <c:pt idx="7283">
                  <c:v>1.007080078125E-3</c:v>
                </c:pt>
                <c:pt idx="7284">
                  <c:v>1.0068416595458984E-3</c:v>
                </c:pt>
                <c:pt idx="7285">
                  <c:v>1.007080078125E-3</c:v>
                </c:pt>
                <c:pt idx="7286">
                  <c:v>1.007080078125E-3</c:v>
                </c:pt>
                <c:pt idx="7287">
                  <c:v>1.0068416595458984E-3</c:v>
                </c:pt>
                <c:pt idx="7288">
                  <c:v>1.007080078125E-3</c:v>
                </c:pt>
                <c:pt idx="7289">
                  <c:v>1.007080078125E-3</c:v>
                </c:pt>
                <c:pt idx="7290">
                  <c:v>1.0068416595458984E-3</c:v>
                </c:pt>
                <c:pt idx="7291">
                  <c:v>1.007080078125E-3</c:v>
                </c:pt>
                <c:pt idx="7292">
                  <c:v>1.0080337524414063E-3</c:v>
                </c:pt>
                <c:pt idx="7293">
                  <c:v>1.007080078125E-3</c:v>
                </c:pt>
                <c:pt idx="7294">
                  <c:v>1.0068416595458984E-3</c:v>
                </c:pt>
                <c:pt idx="7295">
                  <c:v>1.007080078125E-3</c:v>
                </c:pt>
                <c:pt idx="7296">
                  <c:v>1.007080078125E-3</c:v>
                </c:pt>
                <c:pt idx="7297">
                  <c:v>1.0068416595458984E-3</c:v>
                </c:pt>
                <c:pt idx="7298">
                  <c:v>1.007080078125E-3</c:v>
                </c:pt>
                <c:pt idx="7299">
                  <c:v>1.007080078125E-3</c:v>
                </c:pt>
                <c:pt idx="7300">
                  <c:v>1.0068416595458984E-3</c:v>
                </c:pt>
                <c:pt idx="7301">
                  <c:v>1.007080078125E-3</c:v>
                </c:pt>
                <c:pt idx="7302">
                  <c:v>1.007080078125E-3</c:v>
                </c:pt>
                <c:pt idx="7303">
                  <c:v>1.0068416595458984E-3</c:v>
                </c:pt>
                <c:pt idx="7304">
                  <c:v>1.007080078125E-3</c:v>
                </c:pt>
                <c:pt idx="7305">
                  <c:v>1.0080337524414063E-3</c:v>
                </c:pt>
                <c:pt idx="7306">
                  <c:v>1.0068416595458984E-3</c:v>
                </c:pt>
                <c:pt idx="7307">
                  <c:v>1.007080078125E-3</c:v>
                </c:pt>
                <c:pt idx="7308">
                  <c:v>1.007080078125E-3</c:v>
                </c:pt>
                <c:pt idx="7309">
                  <c:v>1.0068416595458984E-3</c:v>
                </c:pt>
                <c:pt idx="7310">
                  <c:v>1.007080078125E-3</c:v>
                </c:pt>
                <c:pt idx="7311">
                  <c:v>1.007080078125E-3</c:v>
                </c:pt>
                <c:pt idx="7312">
                  <c:v>1.0068416595458984E-3</c:v>
                </c:pt>
                <c:pt idx="7313">
                  <c:v>1.007080078125E-3</c:v>
                </c:pt>
                <c:pt idx="7314">
                  <c:v>1.007080078125E-3</c:v>
                </c:pt>
                <c:pt idx="7315">
                  <c:v>1.0068416595458984E-3</c:v>
                </c:pt>
                <c:pt idx="7316">
                  <c:v>1.007080078125E-3</c:v>
                </c:pt>
                <c:pt idx="7317">
                  <c:v>1.0080337524414063E-3</c:v>
                </c:pt>
                <c:pt idx="7318">
                  <c:v>1.007080078125E-3</c:v>
                </c:pt>
                <c:pt idx="7319">
                  <c:v>1.0068416595458984E-3</c:v>
                </c:pt>
                <c:pt idx="7320">
                  <c:v>1.007080078125E-3</c:v>
                </c:pt>
                <c:pt idx="7321">
                  <c:v>1.007080078125E-3</c:v>
                </c:pt>
                <c:pt idx="7322">
                  <c:v>1.0068416595458984E-3</c:v>
                </c:pt>
                <c:pt idx="7323">
                  <c:v>1.007080078125E-3</c:v>
                </c:pt>
                <c:pt idx="7324">
                  <c:v>1.007080078125E-3</c:v>
                </c:pt>
                <c:pt idx="7325">
                  <c:v>1.0068416595458984E-3</c:v>
                </c:pt>
                <c:pt idx="7326">
                  <c:v>1.007080078125E-3</c:v>
                </c:pt>
                <c:pt idx="7327">
                  <c:v>1.007080078125E-3</c:v>
                </c:pt>
                <c:pt idx="7328">
                  <c:v>1.0068416595458984E-3</c:v>
                </c:pt>
                <c:pt idx="7329">
                  <c:v>1.007080078125E-3</c:v>
                </c:pt>
                <c:pt idx="7330">
                  <c:v>1.0080337524414063E-3</c:v>
                </c:pt>
                <c:pt idx="7331">
                  <c:v>1.0068416595458984E-3</c:v>
                </c:pt>
                <c:pt idx="7332">
                  <c:v>1.007080078125E-3</c:v>
                </c:pt>
                <c:pt idx="7333">
                  <c:v>1.007080078125E-3</c:v>
                </c:pt>
                <c:pt idx="7334">
                  <c:v>1.0068416595458984E-3</c:v>
                </c:pt>
                <c:pt idx="7335">
                  <c:v>1.007080078125E-3</c:v>
                </c:pt>
                <c:pt idx="7336">
                  <c:v>1.007080078125E-3</c:v>
                </c:pt>
                <c:pt idx="7337">
                  <c:v>1.0068416595458984E-3</c:v>
                </c:pt>
                <c:pt idx="7338">
                  <c:v>1.007080078125E-3</c:v>
                </c:pt>
                <c:pt idx="7339">
                  <c:v>1.007080078125E-3</c:v>
                </c:pt>
                <c:pt idx="7340">
                  <c:v>1.0068416595458984E-3</c:v>
                </c:pt>
                <c:pt idx="7341">
                  <c:v>1.007080078125E-3</c:v>
                </c:pt>
                <c:pt idx="7342">
                  <c:v>1.0080337524414063E-3</c:v>
                </c:pt>
                <c:pt idx="7343">
                  <c:v>1.007080078125E-3</c:v>
                </c:pt>
                <c:pt idx="7344">
                  <c:v>1.0068416595458984E-3</c:v>
                </c:pt>
                <c:pt idx="7345">
                  <c:v>1.007080078125E-3</c:v>
                </c:pt>
                <c:pt idx="7346">
                  <c:v>1.007080078125E-3</c:v>
                </c:pt>
                <c:pt idx="7347">
                  <c:v>1.0068416595458984E-3</c:v>
                </c:pt>
                <c:pt idx="7348">
                  <c:v>1.007080078125E-3</c:v>
                </c:pt>
                <c:pt idx="7349">
                  <c:v>1.007080078125E-3</c:v>
                </c:pt>
                <c:pt idx="7350">
                  <c:v>1.0068416595458984E-3</c:v>
                </c:pt>
                <c:pt idx="7351">
                  <c:v>1.007080078125E-3</c:v>
                </c:pt>
                <c:pt idx="7352">
                  <c:v>1.007080078125E-3</c:v>
                </c:pt>
                <c:pt idx="7353">
                  <c:v>1.0068416595458984E-3</c:v>
                </c:pt>
                <c:pt idx="7354">
                  <c:v>1.007080078125E-3</c:v>
                </c:pt>
                <c:pt idx="7355">
                  <c:v>1.0080337524414063E-3</c:v>
                </c:pt>
                <c:pt idx="7356">
                  <c:v>1.0068416595458984E-3</c:v>
                </c:pt>
                <c:pt idx="7357">
                  <c:v>1.007080078125E-3</c:v>
                </c:pt>
                <c:pt idx="7358">
                  <c:v>1.007080078125E-3</c:v>
                </c:pt>
                <c:pt idx="7359">
                  <c:v>1.0068416595458984E-3</c:v>
                </c:pt>
                <c:pt idx="7360">
                  <c:v>1.007080078125E-3</c:v>
                </c:pt>
                <c:pt idx="7361">
                  <c:v>1.007080078125E-3</c:v>
                </c:pt>
                <c:pt idx="7362">
                  <c:v>1.0068416595458984E-3</c:v>
                </c:pt>
                <c:pt idx="7363">
                  <c:v>1.007080078125E-3</c:v>
                </c:pt>
                <c:pt idx="7364">
                  <c:v>1.007080078125E-3</c:v>
                </c:pt>
                <c:pt idx="7365">
                  <c:v>1.0068416595458984E-3</c:v>
                </c:pt>
                <c:pt idx="7366">
                  <c:v>1.007080078125E-3</c:v>
                </c:pt>
                <c:pt idx="7367">
                  <c:v>1.0080337524414063E-3</c:v>
                </c:pt>
                <c:pt idx="7368">
                  <c:v>1.007080078125E-3</c:v>
                </c:pt>
                <c:pt idx="7369">
                  <c:v>1.0068416595458984E-3</c:v>
                </c:pt>
                <c:pt idx="7370">
                  <c:v>1.007080078125E-3</c:v>
                </c:pt>
                <c:pt idx="7371">
                  <c:v>1.007080078125E-3</c:v>
                </c:pt>
                <c:pt idx="7372">
                  <c:v>1.0068416595458984E-3</c:v>
                </c:pt>
                <c:pt idx="7373">
                  <c:v>1.007080078125E-3</c:v>
                </c:pt>
                <c:pt idx="7374">
                  <c:v>1.007080078125E-3</c:v>
                </c:pt>
                <c:pt idx="7375">
                  <c:v>1.0068416595458984E-3</c:v>
                </c:pt>
                <c:pt idx="7376">
                  <c:v>1.007080078125E-3</c:v>
                </c:pt>
                <c:pt idx="7377">
                  <c:v>1.007080078125E-3</c:v>
                </c:pt>
                <c:pt idx="7378">
                  <c:v>1.0068416595458984E-3</c:v>
                </c:pt>
                <c:pt idx="7379">
                  <c:v>1.007080078125E-3</c:v>
                </c:pt>
                <c:pt idx="7380">
                  <c:v>1.0080337524414063E-3</c:v>
                </c:pt>
                <c:pt idx="7381">
                  <c:v>1.0068416595458984E-3</c:v>
                </c:pt>
                <c:pt idx="7382">
                  <c:v>1.007080078125E-3</c:v>
                </c:pt>
                <c:pt idx="7383">
                  <c:v>1.007080078125E-3</c:v>
                </c:pt>
                <c:pt idx="7384">
                  <c:v>1.0068416595458984E-3</c:v>
                </c:pt>
                <c:pt idx="7385">
                  <c:v>1.007080078125E-3</c:v>
                </c:pt>
                <c:pt idx="7386">
                  <c:v>1.007080078125E-3</c:v>
                </c:pt>
                <c:pt idx="7387">
                  <c:v>1.0068416595458984E-3</c:v>
                </c:pt>
                <c:pt idx="7388">
                  <c:v>1.007080078125E-3</c:v>
                </c:pt>
                <c:pt idx="7389">
                  <c:v>1.007080078125E-3</c:v>
                </c:pt>
                <c:pt idx="7390">
                  <c:v>1.0068416595458984E-3</c:v>
                </c:pt>
                <c:pt idx="7391">
                  <c:v>1.007080078125E-3</c:v>
                </c:pt>
                <c:pt idx="7392">
                  <c:v>1.0080337524414063E-3</c:v>
                </c:pt>
                <c:pt idx="7393">
                  <c:v>1.007080078125E-3</c:v>
                </c:pt>
                <c:pt idx="7394">
                  <c:v>1.0068416595458984E-3</c:v>
                </c:pt>
                <c:pt idx="7395">
                  <c:v>1.007080078125E-3</c:v>
                </c:pt>
                <c:pt idx="7396">
                  <c:v>1.007080078125E-3</c:v>
                </c:pt>
                <c:pt idx="7397">
                  <c:v>1.0068416595458984E-3</c:v>
                </c:pt>
                <c:pt idx="7398">
                  <c:v>1.007080078125E-3</c:v>
                </c:pt>
                <c:pt idx="7399">
                  <c:v>1.007080078125E-3</c:v>
                </c:pt>
                <c:pt idx="7400">
                  <c:v>1.0068416595458984E-3</c:v>
                </c:pt>
                <c:pt idx="7401">
                  <c:v>1.007080078125E-3</c:v>
                </c:pt>
                <c:pt idx="7402">
                  <c:v>1.007080078125E-3</c:v>
                </c:pt>
                <c:pt idx="7403">
                  <c:v>1.0068416595458984E-3</c:v>
                </c:pt>
                <c:pt idx="7404">
                  <c:v>1.007080078125E-3</c:v>
                </c:pt>
                <c:pt idx="7405">
                  <c:v>1.0080337524414063E-3</c:v>
                </c:pt>
                <c:pt idx="7406">
                  <c:v>1.0068416595458984E-3</c:v>
                </c:pt>
                <c:pt idx="7407">
                  <c:v>1.007080078125E-3</c:v>
                </c:pt>
                <c:pt idx="7408">
                  <c:v>1.007080078125E-3</c:v>
                </c:pt>
                <c:pt idx="7409">
                  <c:v>1.0068416595458984E-3</c:v>
                </c:pt>
                <c:pt idx="7410">
                  <c:v>1.007080078125E-3</c:v>
                </c:pt>
                <c:pt idx="7411">
                  <c:v>1.007080078125E-3</c:v>
                </c:pt>
                <c:pt idx="7412">
                  <c:v>1.0068416595458984E-3</c:v>
                </c:pt>
                <c:pt idx="7413">
                  <c:v>1.007080078125E-3</c:v>
                </c:pt>
                <c:pt idx="7414">
                  <c:v>1.007080078125E-3</c:v>
                </c:pt>
                <c:pt idx="7415">
                  <c:v>1.0068416595458984E-3</c:v>
                </c:pt>
                <c:pt idx="7416">
                  <c:v>1.007080078125E-3</c:v>
                </c:pt>
                <c:pt idx="7417">
                  <c:v>1.0080337524414063E-3</c:v>
                </c:pt>
                <c:pt idx="7418">
                  <c:v>1.007080078125E-3</c:v>
                </c:pt>
                <c:pt idx="7419">
                  <c:v>1.0068416595458984E-3</c:v>
                </c:pt>
                <c:pt idx="7420">
                  <c:v>1.007080078125E-3</c:v>
                </c:pt>
                <c:pt idx="7421">
                  <c:v>1.007080078125E-3</c:v>
                </c:pt>
                <c:pt idx="7422">
                  <c:v>1.0068416595458984E-3</c:v>
                </c:pt>
                <c:pt idx="7423">
                  <c:v>1.007080078125E-3</c:v>
                </c:pt>
                <c:pt idx="7424">
                  <c:v>1.007080078125E-3</c:v>
                </c:pt>
                <c:pt idx="7425">
                  <c:v>1.0068416595458984E-3</c:v>
                </c:pt>
                <c:pt idx="7426">
                  <c:v>1.007080078125E-3</c:v>
                </c:pt>
                <c:pt idx="7427">
                  <c:v>1.007080078125E-3</c:v>
                </c:pt>
                <c:pt idx="7428">
                  <c:v>1.0068416595458984E-3</c:v>
                </c:pt>
                <c:pt idx="7429">
                  <c:v>1.007080078125E-3</c:v>
                </c:pt>
                <c:pt idx="7430">
                  <c:v>1.0080337524414063E-3</c:v>
                </c:pt>
                <c:pt idx="7431">
                  <c:v>1.0068416595458984E-3</c:v>
                </c:pt>
                <c:pt idx="7432">
                  <c:v>1.007080078125E-3</c:v>
                </c:pt>
                <c:pt idx="7433">
                  <c:v>1.007080078125E-3</c:v>
                </c:pt>
                <c:pt idx="7434">
                  <c:v>1.0068416595458984E-3</c:v>
                </c:pt>
                <c:pt idx="7435">
                  <c:v>1.007080078125E-3</c:v>
                </c:pt>
                <c:pt idx="7436">
                  <c:v>1.007080078125E-3</c:v>
                </c:pt>
                <c:pt idx="7437">
                  <c:v>1.0068416595458984E-3</c:v>
                </c:pt>
                <c:pt idx="7438">
                  <c:v>1.007080078125E-3</c:v>
                </c:pt>
                <c:pt idx="7439">
                  <c:v>1.007080078125E-3</c:v>
                </c:pt>
                <c:pt idx="7440">
                  <c:v>1.0068416595458984E-3</c:v>
                </c:pt>
                <c:pt idx="7441">
                  <c:v>1.007080078125E-3</c:v>
                </c:pt>
                <c:pt idx="7442">
                  <c:v>1.0080337524414063E-3</c:v>
                </c:pt>
                <c:pt idx="7443">
                  <c:v>1.007080078125E-3</c:v>
                </c:pt>
                <c:pt idx="7444">
                  <c:v>1.0068416595458984E-3</c:v>
                </c:pt>
                <c:pt idx="7445">
                  <c:v>1.007080078125E-3</c:v>
                </c:pt>
                <c:pt idx="7446">
                  <c:v>1.007080078125E-3</c:v>
                </c:pt>
                <c:pt idx="7447">
                  <c:v>1.0068416595458984E-3</c:v>
                </c:pt>
                <c:pt idx="7448">
                  <c:v>1.007080078125E-3</c:v>
                </c:pt>
                <c:pt idx="7449">
                  <c:v>1.007080078125E-3</c:v>
                </c:pt>
                <c:pt idx="7450">
                  <c:v>1.0068416595458984E-3</c:v>
                </c:pt>
                <c:pt idx="7451">
                  <c:v>1.007080078125E-3</c:v>
                </c:pt>
                <c:pt idx="7452">
                  <c:v>1.007080078125E-3</c:v>
                </c:pt>
                <c:pt idx="7453">
                  <c:v>1.0068416595458984E-3</c:v>
                </c:pt>
                <c:pt idx="7454">
                  <c:v>1.007080078125E-3</c:v>
                </c:pt>
                <c:pt idx="7455">
                  <c:v>1.0080337524414063E-3</c:v>
                </c:pt>
                <c:pt idx="7456">
                  <c:v>1.0068416595458984E-3</c:v>
                </c:pt>
                <c:pt idx="7457">
                  <c:v>1.007080078125E-3</c:v>
                </c:pt>
                <c:pt idx="7458">
                  <c:v>1.007080078125E-3</c:v>
                </c:pt>
                <c:pt idx="7459">
                  <c:v>1.0068416595458984E-3</c:v>
                </c:pt>
                <c:pt idx="7460">
                  <c:v>1.007080078125E-3</c:v>
                </c:pt>
                <c:pt idx="7461">
                  <c:v>1.007080078125E-3</c:v>
                </c:pt>
                <c:pt idx="7462">
                  <c:v>1.0068416595458984E-3</c:v>
                </c:pt>
                <c:pt idx="7463">
                  <c:v>1.007080078125E-3</c:v>
                </c:pt>
                <c:pt idx="7464">
                  <c:v>1.007080078125E-3</c:v>
                </c:pt>
                <c:pt idx="7465">
                  <c:v>1.0068416595458984E-3</c:v>
                </c:pt>
                <c:pt idx="7466">
                  <c:v>1.007080078125E-3</c:v>
                </c:pt>
                <c:pt idx="7467">
                  <c:v>1.0080337524414063E-3</c:v>
                </c:pt>
                <c:pt idx="7468">
                  <c:v>1.007080078125E-3</c:v>
                </c:pt>
                <c:pt idx="7469">
                  <c:v>1.0068416595458984E-3</c:v>
                </c:pt>
                <c:pt idx="7470">
                  <c:v>1.007080078125E-3</c:v>
                </c:pt>
                <c:pt idx="7471">
                  <c:v>1.007080078125E-3</c:v>
                </c:pt>
                <c:pt idx="7472">
                  <c:v>1.0068416595458984E-3</c:v>
                </c:pt>
                <c:pt idx="7473">
                  <c:v>1.007080078125E-3</c:v>
                </c:pt>
                <c:pt idx="7474">
                  <c:v>1.007080078125E-3</c:v>
                </c:pt>
                <c:pt idx="7475">
                  <c:v>1.0068416595458984E-3</c:v>
                </c:pt>
                <c:pt idx="7476">
                  <c:v>1.007080078125E-3</c:v>
                </c:pt>
                <c:pt idx="7477">
                  <c:v>1.007080078125E-3</c:v>
                </c:pt>
                <c:pt idx="7478">
                  <c:v>1.0068416595458984E-3</c:v>
                </c:pt>
                <c:pt idx="7479">
                  <c:v>1.007080078125E-3</c:v>
                </c:pt>
                <c:pt idx="7480">
                  <c:v>1.0080337524414063E-3</c:v>
                </c:pt>
                <c:pt idx="7481">
                  <c:v>1.0068416595458984E-3</c:v>
                </c:pt>
                <c:pt idx="7482">
                  <c:v>1.007080078125E-3</c:v>
                </c:pt>
                <c:pt idx="7483">
                  <c:v>1.007080078125E-3</c:v>
                </c:pt>
                <c:pt idx="7484">
                  <c:v>1.0068416595458984E-3</c:v>
                </c:pt>
                <c:pt idx="7485">
                  <c:v>1.007080078125E-3</c:v>
                </c:pt>
                <c:pt idx="7486">
                  <c:v>1.007080078125E-3</c:v>
                </c:pt>
                <c:pt idx="7487">
                  <c:v>1.0068416595458984E-3</c:v>
                </c:pt>
                <c:pt idx="7488">
                  <c:v>1.007080078125E-3</c:v>
                </c:pt>
                <c:pt idx="7489">
                  <c:v>1.007080078125E-3</c:v>
                </c:pt>
                <c:pt idx="7490">
                  <c:v>1.0068416595458984E-3</c:v>
                </c:pt>
                <c:pt idx="7491">
                  <c:v>1.007080078125E-3</c:v>
                </c:pt>
                <c:pt idx="7492">
                  <c:v>1.0080337524414063E-3</c:v>
                </c:pt>
                <c:pt idx="7493">
                  <c:v>1.007080078125E-3</c:v>
                </c:pt>
                <c:pt idx="7494">
                  <c:v>1.0068416595458984E-3</c:v>
                </c:pt>
                <c:pt idx="7495">
                  <c:v>1.007080078125E-3</c:v>
                </c:pt>
                <c:pt idx="7496">
                  <c:v>1.007080078125E-3</c:v>
                </c:pt>
                <c:pt idx="7497">
                  <c:v>1.0068416595458984E-3</c:v>
                </c:pt>
                <c:pt idx="7498">
                  <c:v>1.007080078125E-3</c:v>
                </c:pt>
                <c:pt idx="7499">
                  <c:v>1.007080078125E-3</c:v>
                </c:pt>
                <c:pt idx="7500">
                  <c:v>1.0068416595458984E-3</c:v>
                </c:pt>
                <c:pt idx="7501">
                  <c:v>1.007080078125E-3</c:v>
                </c:pt>
                <c:pt idx="7502">
                  <c:v>1.007080078125E-3</c:v>
                </c:pt>
                <c:pt idx="7503">
                  <c:v>1.0068416595458984E-3</c:v>
                </c:pt>
                <c:pt idx="7504">
                  <c:v>1.007080078125E-3</c:v>
                </c:pt>
                <c:pt idx="7505">
                  <c:v>1.0080337524414063E-3</c:v>
                </c:pt>
                <c:pt idx="7506">
                  <c:v>1.0068416595458984E-3</c:v>
                </c:pt>
                <c:pt idx="7507">
                  <c:v>1.007080078125E-3</c:v>
                </c:pt>
                <c:pt idx="7508">
                  <c:v>1.007080078125E-3</c:v>
                </c:pt>
                <c:pt idx="7509">
                  <c:v>1.0068416595458984E-3</c:v>
                </c:pt>
                <c:pt idx="7510">
                  <c:v>1.007080078125E-3</c:v>
                </c:pt>
                <c:pt idx="7511">
                  <c:v>1.007080078125E-3</c:v>
                </c:pt>
                <c:pt idx="7512">
                  <c:v>1.0068416595458984E-3</c:v>
                </c:pt>
                <c:pt idx="7513">
                  <c:v>1.007080078125E-3</c:v>
                </c:pt>
                <c:pt idx="7514">
                  <c:v>1.007080078125E-3</c:v>
                </c:pt>
                <c:pt idx="7515">
                  <c:v>1.0068416595458984E-3</c:v>
                </c:pt>
                <c:pt idx="7516">
                  <c:v>1.007080078125E-3</c:v>
                </c:pt>
                <c:pt idx="7517">
                  <c:v>1.0080337524414063E-3</c:v>
                </c:pt>
                <c:pt idx="7518">
                  <c:v>1.1076927185058594E-2</c:v>
                </c:pt>
                <c:pt idx="7519">
                  <c:v>1.0080337524414063E-3</c:v>
                </c:pt>
                <c:pt idx="7520">
                  <c:v>1.007080078125E-3</c:v>
                </c:pt>
                <c:pt idx="7521">
                  <c:v>1.0068416595458984E-3</c:v>
                </c:pt>
                <c:pt idx="7522">
                  <c:v>1.007080078125E-3</c:v>
                </c:pt>
                <c:pt idx="7523">
                  <c:v>1.007080078125E-3</c:v>
                </c:pt>
                <c:pt idx="7524">
                  <c:v>1.0068416595458984E-3</c:v>
                </c:pt>
                <c:pt idx="7525">
                  <c:v>1.007080078125E-3</c:v>
                </c:pt>
                <c:pt idx="7526">
                  <c:v>1.007080078125E-3</c:v>
                </c:pt>
                <c:pt idx="7527">
                  <c:v>1.0068416595458984E-3</c:v>
                </c:pt>
                <c:pt idx="7528">
                  <c:v>1.007080078125E-3</c:v>
                </c:pt>
                <c:pt idx="7529">
                  <c:v>1.007080078125E-3</c:v>
                </c:pt>
                <c:pt idx="7530">
                  <c:v>1.0068416595458984E-3</c:v>
                </c:pt>
                <c:pt idx="7531">
                  <c:v>1.007080078125E-3</c:v>
                </c:pt>
                <c:pt idx="7532">
                  <c:v>1.0080337524414063E-3</c:v>
                </c:pt>
                <c:pt idx="7533">
                  <c:v>1.007080078125E-3</c:v>
                </c:pt>
                <c:pt idx="7534">
                  <c:v>1.0068416595458984E-3</c:v>
                </c:pt>
                <c:pt idx="7535">
                  <c:v>1.007080078125E-3</c:v>
                </c:pt>
                <c:pt idx="7536">
                  <c:v>1.007080078125E-3</c:v>
                </c:pt>
                <c:pt idx="7537">
                  <c:v>1.0068416595458984E-3</c:v>
                </c:pt>
                <c:pt idx="7538">
                  <c:v>1.007080078125E-3</c:v>
                </c:pt>
                <c:pt idx="7539">
                  <c:v>1.007080078125E-3</c:v>
                </c:pt>
                <c:pt idx="7540">
                  <c:v>1.0068416595458984E-3</c:v>
                </c:pt>
                <c:pt idx="7541">
                  <c:v>1.007080078125E-3</c:v>
                </c:pt>
                <c:pt idx="7542">
                  <c:v>1.007080078125E-3</c:v>
                </c:pt>
                <c:pt idx="7543">
                  <c:v>1.0068416595458984E-3</c:v>
                </c:pt>
                <c:pt idx="7544">
                  <c:v>1.0080337524414063E-3</c:v>
                </c:pt>
                <c:pt idx="7545">
                  <c:v>1.007080078125E-3</c:v>
                </c:pt>
                <c:pt idx="7546">
                  <c:v>1.0068416595458984E-3</c:v>
                </c:pt>
                <c:pt idx="7547">
                  <c:v>1.007080078125E-3</c:v>
                </c:pt>
                <c:pt idx="7548">
                  <c:v>1.007080078125E-3</c:v>
                </c:pt>
                <c:pt idx="7549">
                  <c:v>1.0068416595458984E-3</c:v>
                </c:pt>
                <c:pt idx="7550">
                  <c:v>1.007080078125E-3</c:v>
                </c:pt>
                <c:pt idx="7551">
                  <c:v>1.007080078125E-3</c:v>
                </c:pt>
                <c:pt idx="7552">
                  <c:v>1.0068416595458984E-3</c:v>
                </c:pt>
                <c:pt idx="7553">
                  <c:v>1.007080078125E-3</c:v>
                </c:pt>
                <c:pt idx="7554">
                  <c:v>1.007080078125E-3</c:v>
                </c:pt>
                <c:pt idx="7555">
                  <c:v>1.0068416595458984E-3</c:v>
                </c:pt>
                <c:pt idx="7556">
                  <c:v>1.007080078125E-3</c:v>
                </c:pt>
                <c:pt idx="7557">
                  <c:v>1.0080337524414063E-3</c:v>
                </c:pt>
                <c:pt idx="7558">
                  <c:v>1.007080078125E-3</c:v>
                </c:pt>
                <c:pt idx="7559">
                  <c:v>1.0068416595458984E-3</c:v>
                </c:pt>
                <c:pt idx="7560">
                  <c:v>1.007080078125E-3</c:v>
                </c:pt>
                <c:pt idx="7561">
                  <c:v>1.007080078125E-3</c:v>
                </c:pt>
                <c:pt idx="7562">
                  <c:v>1.0068416595458984E-3</c:v>
                </c:pt>
                <c:pt idx="7563">
                  <c:v>1.007080078125E-3</c:v>
                </c:pt>
                <c:pt idx="7564">
                  <c:v>1.007080078125E-3</c:v>
                </c:pt>
                <c:pt idx="7565">
                  <c:v>1.0068416595458984E-3</c:v>
                </c:pt>
                <c:pt idx="7566">
                  <c:v>1.007080078125E-3</c:v>
                </c:pt>
                <c:pt idx="7567">
                  <c:v>1.007080078125E-3</c:v>
                </c:pt>
                <c:pt idx="7568">
                  <c:v>1.0068416595458984E-3</c:v>
                </c:pt>
                <c:pt idx="7569">
                  <c:v>1.0080337524414063E-3</c:v>
                </c:pt>
                <c:pt idx="7570">
                  <c:v>1.007080078125E-3</c:v>
                </c:pt>
                <c:pt idx="7571">
                  <c:v>1.0068416595458984E-3</c:v>
                </c:pt>
                <c:pt idx="7572">
                  <c:v>1.007080078125E-3</c:v>
                </c:pt>
                <c:pt idx="7573">
                  <c:v>1.007080078125E-3</c:v>
                </c:pt>
                <c:pt idx="7574">
                  <c:v>1.0068416595458984E-3</c:v>
                </c:pt>
                <c:pt idx="7575">
                  <c:v>1.007080078125E-3</c:v>
                </c:pt>
                <c:pt idx="7576">
                  <c:v>1.007080078125E-3</c:v>
                </c:pt>
                <c:pt idx="7577">
                  <c:v>1.0068416595458984E-3</c:v>
                </c:pt>
                <c:pt idx="7578">
                  <c:v>1.007080078125E-3</c:v>
                </c:pt>
                <c:pt idx="7579">
                  <c:v>1.007080078125E-3</c:v>
                </c:pt>
                <c:pt idx="7580">
                  <c:v>1.0068416595458984E-3</c:v>
                </c:pt>
                <c:pt idx="7581">
                  <c:v>1.007080078125E-3</c:v>
                </c:pt>
                <c:pt idx="7582">
                  <c:v>1.0080337524414063E-3</c:v>
                </c:pt>
                <c:pt idx="7583">
                  <c:v>1.007080078125E-3</c:v>
                </c:pt>
                <c:pt idx="7584">
                  <c:v>1.0068416595458984E-3</c:v>
                </c:pt>
                <c:pt idx="7585">
                  <c:v>1.007080078125E-3</c:v>
                </c:pt>
                <c:pt idx="7586">
                  <c:v>1.007080078125E-3</c:v>
                </c:pt>
                <c:pt idx="7587">
                  <c:v>1.0068416595458984E-3</c:v>
                </c:pt>
                <c:pt idx="7588">
                  <c:v>1.007080078125E-3</c:v>
                </c:pt>
                <c:pt idx="7589">
                  <c:v>1.007080078125E-3</c:v>
                </c:pt>
                <c:pt idx="7590">
                  <c:v>1.0068416595458984E-3</c:v>
                </c:pt>
                <c:pt idx="7591">
                  <c:v>1.007080078125E-3</c:v>
                </c:pt>
                <c:pt idx="7592">
                  <c:v>1.007080078125E-3</c:v>
                </c:pt>
                <c:pt idx="7593">
                  <c:v>1.0068416595458984E-3</c:v>
                </c:pt>
                <c:pt idx="7594">
                  <c:v>1.0080337524414063E-3</c:v>
                </c:pt>
                <c:pt idx="7595">
                  <c:v>1.007080078125E-3</c:v>
                </c:pt>
                <c:pt idx="7596">
                  <c:v>1.0068416595458984E-3</c:v>
                </c:pt>
                <c:pt idx="7597">
                  <c:v>1.007080078125E-3</c:v>
                </c:pt>
                <c:pt idx="7598">
                  <c:v>1.007080078125E-3</c:v>
                </c:pt>
                <c:pt idx="7599">
                  <c:v>1.0068416595458984E-3</c:v>
                </c:pt>
                <c:pt idx="7600">
                  <c:v>1.007080078125E-3</c:v>
                </c:pt>
                <c:pt idx="7601">
                  <c:v>1.007080078125E-3</c:v>
                </c:pt>
                <c:pt idx="7602">
                  <c:v>1.0068416595458984E-3</c:v>
                </c:pt>
                <c:pt idx="7603">
                  <c:v>1.007080078125E-3</c:v>
                </c:pt>
                <c:pt idx="7604">
                  <c:v>1.007080078125E-3</c:v>
                </c:pt>
                <c:pt idx="7605">
                  <c:v>1.0068416595458984E-3</c:v>
                </c:pt>
                <c:pt idx="7606">
                  <c:v>1.007080078125E-3</c:v>
                </c:pt>
                <c:pt idx="7607">
                  <c:v>1.0080337524414063E-3</c:v>
                </c:pt>
                <c:pt idx="7608">
                  <c:v>1.007080078125E-3</c:v>
                </c:pt>
                <c:pt idx="7609">
                  <c:v>1.0068416595458984E-3</c:v>
                </c:pt>
                <c:pt idx="7610">
                  <c:v>1.007080078125E-3</c:v>
                </c:pt>
                <c:pt idx="7611">
                  <c:v>1.007080078125E-3</c:v>
                </c:pt>
                <c:pt idx="7612">
                  <c:v>1.0068416595458984E-3</c:v>
                </c:pt>
                <c:pt idx="7613">
                  <c:v>1.007080078125E-3</c:v>
                </c:pt>
                <c:pt idx="7614">
                  <c:v>1.007080078125E-3</c:v>
                </c:pt>
                <c:pt idx="7615">
                  <c:v>1.0068416595458984E-3</c:v>
                </c:pt>
                <c:pt idx="7616">
                  <c:v>1.007080078125E-3</c:v>
                </c:pt>
                <c:pt idx="7617">
                  <c:v>1.007080078125E-3</c:v>
                </c:pt>
                <c:pt idx="7618">
                  <c:v>1.0068416595458984E-3</c:v>
                </c:pt>
                <c:pt idx="7619">
                  <c:v>1.0080337524414063E-3</c:v>
                </c:pt>
                <c:pt idx="7620">
                  <c:v>1.007080078125E-3</c:v>
                </c:pt>
                <c:pt idx="7621">
                  <c:v>1.0068416595458984E-3</c:v>
                </c:pt>
                <c:pt idx="7622">
                  <c:v>1.007080078125E-3</c:v>
                </c:pt>
                <c:pt idx="7623">
                  <c:v>1.007080078125E-3</c:v>
                </c:pt>
                <c:pt idx="7624">
                  <c:v>1.0068416595458984E-3</c:v>
                </c:pt>
                <c:pt idx="7625">
                  <c:v>1.007080078125E-3</c:v>
                </c:pt>
                <c:pt idx="7626">
                  <c:v>1.007080078125E-3</c:v>
                </c:pt>
                <c:pt idx="7627">
                  <c:v>1.0068416595458984E-3</c:v>
                </c:pt>
                <c:pt idx="7628">
                  <c:v>1.007080078125E-3</c:v>
                </c:pt>
                <c:pt idx="7629">
                  <c:v>1.007080078125E-3</c:v>
                </c:pt>
                <c:pt idx="7630">
                  <c:v>1.0068416595458984E-3</c:v>
                </c:pt>
                <c:pt idx="7631">
                  <c:v>1.007080078125E-3</c:v>
                </c:pt>
                <c:pt idx="7632">
                  <c:v>1.0080337524414063E-3</c:v>
                </c:pt>
                <c:pt idx="7633">
                  <c:v>1.007080078125E-3</c:v>
                </c:pt>
                <c:pt idx="7634">
                  <c:v>1.0068416595458984E-3</c:v>
                </c:pt>
                <c:pt idx="7635">
                  <c:v>1.007080078125E-3</c:v>
                </c:pt>
                <c:pt idx="7636">
                  <c:v>1.007080078125E-3</c:v>
                </c:pt>
                <c:pt idx="7637">
                  <c:v>1.0068416595458984E-3</c:v>
                </c:pt>
                <c:pt idx="7638">
                  <c:v>1.007080078125E-3</c:v>
                </c:pt>
                <c:pt idx="7639">
                  <c:v>1.007080078125E-3</c:v>
                </c:pt>
                <c:pt idx="7640">
                  <c:v>1.0068416595458984E-3</c:v>
                </c:pt>
                <c:pt idx="7641">
                  <c:v>1.007080078125E-3</c:v>
                </c:pt>
                <c:pt idx="7642">
                  <c:v>1.007080078125E-3</c:v>
                </c:pt>
                <c:pt idx="7643">
                  <c:v>1.0068416595458984E-3</c:v>
                </c:pt>
                <c:pt idx="7644">
                  <c:v>1.0080337524414063E-3</c:v>
                </c:pt>
                <c:pt idx="7645">
                  <c:v>1.007080078125E-3</c:v>
                </c:pt>
                <c:pt idx="7646">
                  <c:v>1.0068416595458984E-3</c:v>
                </c:pt>
                <c:pt idx="7647">
                  <c:v>1.007080078125E-3</c:v>
                </c:pt>
                <c:pt idx="7648">
                  <c:v>1.007080078125E-3</c:v>
                </c:pt>
                <c:pt idx="7649">
                  <c:v>1.0068416595458984E-3</c:v>
                </c:pt>
                <c:pt idx="7650">
                  <c:v>1.007080078125E-3</c:v>
                </c:pt>
                <c:pt idx="7651">
                  <c:v>1.007080078125E-3</c:v>
                </c:pt>
                <c:pt idx="7652">
                  <c:v>1.0068416595458984E-3</c:v>
                </c:pt>
                <c:pt idx="7653">
                  <c:v>1.007080078125E-3</c:v>
                </c:pt>
                <c:pt idx="7654">
                  <c:v>1.007080078125E-3</c:v>
                </c:pt>
                <c:pt idx="7655">
                  <c:v>1.0068416595458984E-3</c:v>
                </c:pt>
                <c:pt idx="7656">
                  <c:v>1.007080078125E-3</c:v>
                </c:pt>
                <c:pt idx="7657">
                  <c:v>1.0080337524414063E-3</c:v>
                </c:pt>
                <c:pt idx="7658">
                  <c:v>1.007080078125E-3</c:v>
                </c:pt>
                <c:pt idx="7659">
                  <c:v>1.0068416595458984E-3</c:v>
                </c:pt>
                <c:pt idx="7660">
                  <c:v>6.0420036315917969E-3</c:v>
                </c:pt>
                <c:pt idx="7661">
                  <c:v>1.007080078125E-3</c:v>
                </c:pt>
                <c:pt idx="7662">
                  <c:v>1.007080078125E-3</c:v>
                </c:pt>
                <c:pt idx="7663">
                  <c:v>1.0068416595458984E-3</c:v>
                </c:pt>
                <c:pt idx="7664">
                  <c:v>1.0080337524414063E-3</c:v>
                </c:pt>
                <c:pt idx="7665">
                  <c:v>1.007080078125E-3</c:v>
                </c:pt>
                <c:pt idx="7666">
                  <c:v>1.0068416595458984E-3</c:v>
                </c:pt>
                <c:pt idx="7667">
                  <c:v>1.007080078125E-3</c:v>
                </c:pt>
                <c:pt idx="7668">
                  <c:v>1.007080078125E-3</c:v>
                </c:pt>
                <c:pt idx="7669">
                  <c:v>1.0068416595458984E-3</c:v>
                </c:pt>
                <c:pt idx="7670">
                  <c:v>1.007080078125E-3</c:v>
                </c:pt>
                <c:pt idx="7671">
                  <c:v>1.007080078125E-3</c:v>
                </c:pt>
                <c:pt idx="7672">
                  <c:v>1.0068416595458984E-3</c:v>
                </c:pt>
                <c:pt idx="7673">
                  <c:v>1.007080078125E-3</c:v>
                </c:pt>
                <c:pt idx="7674">
                  <c:v>1.007080078125E-3</c:v>
                </c:pt>
                <c:pt idx="7675">
                  <c:v>1.0068416595458984E-3</c:v>
                </c:pt>
                <c:pt idx="7676">
                  <c:v>1.007080078125E-3</c:v>
                </c:pt>
                <c:pt idx="7677">
                  <c:v>1.0080337524414063E-3</c:v>
                </c:pt>
                <c:pt idx="7678">
                  <c:v>1.007080078125E-3</c:v>
                </c:pt>
                <c:pt idx="7679">
                  <c:v>1.0068416595458984E-3</c:v>
                </c:pt>
                <c:pt idx="7680">
                  <c:v>1.007080078125E-3</c:v>
                </c:pt>
                <c:pt idx="7681">
                  <c:v>1.007080078125E-3</c:v>
                </c:pt>
                <c:pt idx="7682">
                  <c:v>1.0068416595458984E-3</c:v>
                </c:pt>
                <c:pt idx="7683">
                  <c:v>1.007080078125E-3</c:v>
                </c:pt>
                <c:pt idx="7684">
                  <c:v>1.007080078125E-3</c:v>
                </c:pt>
                <c:pt idx="7685">
                  <c:v>1.0068416595458984E-3</c:v>
                </c:pt>
                <c:pt idx="7686">
                  <c:v>1.007080078125E-3</c:v>
                </c:pt>
                <c:pt idx="7687">
                  <c:v>1.007080078125E-3</c:v>
                </c:pt>
                <c:pt idx="7688">
                  <c:v>1.0068416595458984E-3</c:v>
                </c:pt>
                <c:pt idx="7689">
                  <c:v>1.0080337524414063E-3</c:v>
                </c:pt>
                <c:pt idx="7690">
                  <c:v>1.007080078125E-3</c:v>
                </c:pt>
                <c:pt idx="7691">
                  <c:v>1.0068416595458984E-3</c:v>
                </c:pt>
                <c:pt idx="7692">
                  <c:v>1.007080078125E-3</c:v>
                </c:pt>
                <c:pt idx="7693">
                  <c:v>1.007080078125E-3</c:v>
                </c:pt>
                <c:pt idx="7694">
                  <c:v>1.0068416595458984E-3</c:v>
                </c:pt>
                <c:pt idx="7695">
                  <c:v>1.007080078125E-3</c:v>
                </c:pt>
                <c:pt idx="7696">
                  <c:v>1.007080078125E-3</c:v>
                </c:pt>
                <c:pt idx="7697">
                  <c:v>1.0068416595458984E-3</c:v>
                </c:pt>
                <c:pt idx="7698">
                  <c:v>1.007080078125E-3</c:v>
                </c:pt>
                <c:pt idx="7699">
                  <c:v>1.007080078125E-3</c:v>
                </c:pt>
                <c:pt idx="7700">
                  <c:v>1.0068416595458984E-3</c:v>
                </c:pt>
                <c:pt idx="7701">
                  <c:v>1.007080078125E-3</c:v>
                </c:pt>
                <c:pt idx="7702">
                  <c:v>1.0080337524414063E-3</c:v>
                </c:pt>
                <c:pt idx="7703">
                  <c:v>1.007080078125E-3</c:v>
                </c:pt>
                <c:pt idx="7704">
                  <c:v>1.0068416595458984E-3</c:v>
                </c:pt>
                <c:pt idx="7705">
                  <c:v>1.007080078125E-3</c:v>
                </c:pt>
                <c:pt idx="7706">
                  <c:v>1.007080078125E-3</c:v>
                </c:pt>
                <c:pt idx="7707">
                  <c:v>1.0068416595458984E-3</c:v>
                </c:pt>
                <c:pt idx="7708">
                  <c:v>1.007080078125E-3</c:v>
                </c:pt>
                <c:pt idx="7709">
                  <c:v>1.007080078125E-3</c:v>
                </c:pt>
                <c:pt idx="7710">
                  <c:v>1.0068416595458984E-3</c:v>
                </c:pt>
                <c:pt idx="7711">
                  <c:v>1.007080078125E-3</c:v>
                </c:pt>
                <c:pt idx="7712">
                  <c:v>1.007080078125E-3</c:v>
                </c:pt>
                <c:pt idx="7713">
                  <c:v>1.0068416595458984E-3</c:v>
                </c:pt>
                <c:pt idx="7714">
                  <c:v>1.0080337524414063E-3</c:v>
                </c:pt>
                <c:pt idx="7715">
                  <c:v>1.007080078125E-3</c:v>
                </c:pt>
                <c:pt idx="7716">
                  <c:v>1.0068416595458984E-3</c:v>
                </c:pt>
                <c:pt idx="7717">
                  <c:v>1.007080078125E-3</c:v>
                </c:pt>
                <c:pt idx="7718">
                  <c:v>1.007080078125E-3</c:v>
                </c:pt>
                <c:pt idx="7719">
                  <c:v>1.0068416595458984E-3</c:v>
                </c:pt>
                <c:pt idx="7720">
                  <c:v>1.007080078125E-3</c:v>
                </c:pt>
                <c:pt idx="7721">
                  <c:v>1.007080078125E-3</c:v>
                </c:pt>
                <c:pt idx="7722">
                  <c:v>1.0068416595458984E-3</c:v>
                </c:pt>
                <c:pt idx="7723">
                  <c:v>1.007080078125E-3</c:v>
                </c:pt>
                <c:pt idx="7724">
                  <c:v>1.007080078125E-3</c:v>
                </c:pt>
                <c:pt idx="7725">
                  <c:v>1.0068416595458984E-3</c:v>
                </c:pt>
                <c:pt idx="7726">
                  <c:v>1.007080078125E-3</c:v>
                </c:pt>
                <c:pt idx="7727">
                  <c:v>1.0080337524414063E-3</c:v>
                </c:pt>
                <c:pt idx="7728">
                  <c:v>1.007080078125E-3</c:v>
                </c:pt>
                <c:pt idx="7729">
                  <c:v>1.0068416595458984E-3</c:v>
                </c:pt>
                <c:pt idx="7730">
                  <c:v>1.007080078125E-3</c:v>
                </c:pt>
                <c:pt idx="7731">
                  <c:v>1.007080078125E-3</c:v>
                </c:pt>
                <c:pt idx="7732">
                  <c:v>1.0068416595458984E-3</c:v>
                </c:pt>
                <c:pt idx="7733">
                  <c:v>1.007080078125E-3</c:v>
                </c:pt>
                <c:pt idx="7734">
                  <c:v>1.007080078125E-3</c:v>
                </c:pt>
                <c:pt idx="7735">
                  <c:v>1.0068416595458984E-3</c:v>
                </c:pt>
                <c:pt idx="7736">
                  <c:v>1.007080078125E-3</c:v>
                </c:pt>
                <c:pt idx="7737">
                  <c:v>1.0068416595458984E-3</c:v>
                </c:pt>
                <c:pt idx="7738">
                  <c:v>1.007080078125E-3</c:v>
                </c:pt>
                <c:pt idx="7739">
                  <c:v>1.0080337524414063E-3</c:v>
                </c:pt>
                <c:pt idx="7740">
                  <c:v>1.007080078125E-3</c:v>
                </c:pt>
                <c:pt idx="7741">
                  <c:v>1.0068416595458984E-3</c:v>
                </c:pt>
                <c:pt idx="7742">
                  <c:v>1.007080078125E-3</c:v>
                </c:pt>
                <c:pt idx="7743">
                  <c:v>1.007080078125E-3</c:v>
                </c:pt>
                <c:pt idx="7744">
                  <c:v>1.0068416595458984E-3</c:v>
                </c:pt>
                <c:pt idx="7745">
                  <c:v>1.007080078125E-3</c:v>
                </c:pt>
                <c:pt idx="7746">
                  <c:v>1.007080078125E-3</c:v>
                </c:pt>
                <c:pt idx="7747">
                  <c:v>1.0068416595458984E-3</c:v>
                </c:pt>
                <c:pt idx="7748">
                  <c:v>1.007080078125E-3</c:v>
                </c:pt>
                <c:pt idx="7749">
                  <c:v>1.007080078125E-3</c:v>
                </c:pt>
                <c:pt idx="7750">
                  <c:v>2.0139217376708984E-3</c:v>
                </c:pt>
                <c:pt idx="7751">
                  <c:v>1.0080337524414063E-3</c:v>
                </c:pt>
                <c:pt idx="7752">
                  <c:v>1.007080078125E-3</c:v>
                </c:pt>
                <c:pt idx="7753">
                  <c:v>1.0068416595458984E-3</c:v>
                </c:pt>
                <c:pt idx="7754">
                  <c:v>1.007080078125E-3</c:v>
                </c:pt>
                <c:pt idx="7755">
                  <c:v>1.007080078125E-3</c:v>
                </c:pt>
                <c:pt idx="7756">
                  <c:v>1.0068416595458984E-3</c:v>
                </c:pt>
                <c:pt idx="7757">
                  <c:v>1.007080078125E-3</c:v>
                </c:pt>
                <c:pt idx="7758">
                  <c:v>1.0068416595458984E-3</c:v>
                </c:pt>
                <c:pt idx="7759">
                  <c:v>1.007080078125E-3</c:v>
                </c:pt>
                <c:pt idx="7760">
                  <c:v>1.007080078125E-3</c:v>
                </c:pt>
                <c:pt idx="7761">
                  <c:v>1.0068416595458984E-3</c:v>
                </c:pt>
                <c:pt idx="7762">
                  <c:v>1.007080078125E-3</c:v>
                </c:pt>
                <c:pt idx="7763">
                  <c:v>1.0080337524414063E-3</c:v>
                </c:pt>
                <c:pt idx="7764">
                  <c:v>1.007080078125E-3</c:v>
                </c:pt>
                <c:pt idx="7765">
                  <c:v>1.0068416595458984E-3</c:v>
                </c:pt>
                <c:pt idx="7766">
                  <c:v>1.007080078125E-3</c:v>
                </c:pt>
                <c:pt idx="7767">
                  <c:v>1.007080078125E-3</c:v>
                </c:pt>
                <c:pt idx="7768">
                  <c:v>1.0068416595458984E-3</c:v>
                </c:pt>
                <c:pt idx="7769">
                  <c:v>1.007080078125E-3</c:v>
                </c:pt>
                <c:pt idx="7770">
                  <c:v>1.007080078125E-3</c:v>
                </c:pt>
                <c:pt idx="7771">
                  <c:v>1.0068416595458984E-3</c:v>
                </c:pt>
                <c:pt idx="7772">
                  <c:v>1.007080078125E-3</c:v>
                </c:pt>
                <c:pt idx="7773">
                  <c:v>1.007080078125E-3</c:v>
                </c:pt>
                <c:pt idx="7774">
                  <c:v>1.0068416595458984E-3</c:v>
                </c:pt>
                <c:pt idx="7775">
                  <c:v>1.007080078125E-3</c:v>
                </c:pt>
                <c:pt idx="7776">
                  <c:v>1.0080337524414063E-3</c:v>
                </c:pt>
                <c:pt idx="7777">
                  <c:v>1.007080078125E-3</c:v>
                </c:pt>
                <c:pt idx="7778">
                  <c:v>1.0068416595458984E-3</c:v>
                </c:pt>
                <c:pt idx="7779">
                  <c:v>1.007080078125E-3</c:v>
                </c:pt>
                <c:pt idx="7780">
                  <c:v>1.0068416595458984E-3</c:v>
                </c:pt>
                <c:pt idx="7781">
                  <c:v>1.007080078125E-3</c:v>
                </c:pt>
                <c:pt idx="7782">
                  <c:v>1.007080078125E-3</c:v>
                </c:pt>
                <c:pt idx="7783">
                  <c:v>1.0068416595458984E-3</c:v>
                </c:pt>
                <c:pt idx="7784">
                  <c:v>1.007080078125E-3</c:v>
                </c:pt>
                <c:pt idx="7785">
                  <c:v>1.007080078125E-3</c:v>
                </c:pt>
                <c:pt idx="7786">
                  <c:v>1.0068416595458984E-3</c:v>
                </c:pt>
                <c:pt idx="7787">
                  <c:v>1.007080078125E-3</c:v>
                </c:pt>
                <c:pt idx="7788">
                  <c:v>1.0080337524414063E-3</c:v>
                </c:pt>
                <c:pt idx="7789">
                  <c:v>1.007080078125E-3</c:v>
                </c:pt>
                <c:pt idx="7790">
                  <c:v>1.0068416595458984E-3</c:v>
                </c:pt>
                <c:pt idx="7791">
                  <c:v>1.007080078125E-3</c:v>
                </c:pt>
                <c:pt idx="7792">
                  <c:v>1.007080078125E-3</c:v>
                </c:pt>
                <c:pt idx="7793">
                  <c:v>1.0068416595458984E-3</c:v>
                </c:pt>
                <c:pt idx="7794">
                  <c:v>1.007080078125E-3</c:v>
                </c:pt>
                <c:pt idx="7795">
                  <c:v>1.007080078125E-3</c:v>
                </c:pt>
                <c:pt idx="7796">
                  <c:v>2.0139217376708984E-3</c:v>
                </c:pt>
                <c:pt idx="7797">
                  <c:v>1.007080078125E-3</c:v>
                </c:pt>
                <c:pt idx="7798">
                  <c:v>1.0068416595458984E-3</c:v>
                </c:pt>
                <c:pt idx="7799">
                  <c:v>1.007080078125E-3</c:v>
                </c:pt>
                <c:pt idx="7800">
                  <c:v>1.0080337524414063E-3</c:v>
                </c:pt>
                <c:pt idx="7801">
                  <c:v>1.0068416595458984E-3</c:v>
                </c:pt>
                <c:pt idx="7802">
                  <c:v>1.007080078125E-3</c:v>
                </c:pt>
                <c:pt idx="7803">
                  <c:v>1.007080078125E-3</c:v>
                </c:pt>
                <c:pt idx="7804">
                  <c:v>1.0068416595458984E-3</c:v>
                </c:pt>
                <c:pt idx="7805">
                  <c:v>1.007080078125E-3</c:v>
                </c:pt>
                <c:pt idx="7806">
                  <c:v>1.007080078125E-3</c:v>
                </c:pt>
                <c:pt idx="7807">
                  <c:v>1.0068416595458984E-3</c:v>
                </c:pt>
                <c:pt idx="7808">
                  <c:v>1.007080078125E-3</c:v>
                </c:pt>
                <c:pt idx="7809">
                  <c:v>1.007080078125E-3</c:v>
                </c:pt>
                <c:pt idx="7810">
                  <c:v>1.0068416595458984E-3</c:v>
                </c:pt>
                <c:pt idx="7811">
                  <c:v>1.007080078125E-3</c:v>
                </c:pt>
                <c:pt idx="7812">
                  <c:v>1.0080337524414063E-3</c:v>
                </c:pt>
                <c:pt idx="7813">
                  <c:v>1.007080078125E-3</c:v>
                </c:pt>
                <c:pt idx="7814">
                  <c:v>1.0068416595458984E-3</c:v>
                </c:pt>
                <c:pt idx="7815">
                  <c:v>1.007080078125E-3</c:v>
                </c:pt>
                <c:pt idx="7816">
                  <c:v>1.007080078125E-3</c:v>
                </c:pt>
                <c:pt idx="7817">
                  <c:v>1.0068416595458984E-3</c:v>
                </c:pt>
                <c:pt idx="7818">
                  <c:v>1.007080078125E-3</c:v>
                </c:pt>
                <c:pt idx="7819">
                  <c:v>1.007080078125E-3</c:v>
                </c:pt>
                <c:pt idx="7820">
                  <c:v>1.0068416595458984E-3</c:v>
                </c:pt>
                <c:pt idx="7821">
                  <c:v>1.007080078125E-3</c:v>
                </c:pt>
                <c:pt idx="7822">
                  <c:v>1.007080078125E-3</c:v>
                </c:pt>
                <c:pt idx="7823">
                  <c:v>1.0068416595458984E-3</c:v>
                </c:pt>
                <c:pt idx="7824">
                  <c:v>1.007080078125E-3</c:v>
                </c:pt>
                <c:pt idx="7825">
                  <c:v>1.0080337524414063E-3</c:v>
                </c:pt>
                <c:pt idx="7826">
                  <c:v>1.0068416595458984E-3</c:v>
                </c:pt>
                <c:pt idx="7827">
                  <c:v>1.007080078125E-3</c:v>
                </c:pt>
                <c:pt idx="7828">
                  <c:v>1.007080078125E-3</c:v>
                </c:pt>
                <c:pt idx="7829">
                  <c:v>1.0068416595458984E-3</c:v>
                </c:pt>
                <c:pt idx="7830">
                  <c:v>1.007080078125E-3</c:v>
                </c:pt>
                <c:pt idx="7831">
                  <c:v>1.007080078125E-3</c:v>
                </c:pt>
                <c:pt idx="7832">
                  <c:v>1.0068416595458984E-3</c:v>
                </c:pt>
                <c:pt idx="7833">
                  <c:v>1.007080078125E-3</c:v>
                </c:pt>
                <c:pt idx="7834">
                  <c:v>1.007080078125E-3</c:v>
                </c:pt>
                <c:pt idx="7835">
                  <c:v>1.0068416595458984E-3</c:v>
                </c:pt>
                <c:pt idx="7836">
                  <c:v>1.007080078125E-3</c:v>
                </c:pt>
                <c:pt idx="7837">
                  <c:v>1.0080337524414063E-3</c:v>
                </c:pt>
                <c:pt idx="7838">
                  <c:v>1.007080078125E-3</c:v>
                </c:pt>
                <c:pt idx="7839">
                  <c:v>1.0068416595458984E-3</c:v>
                </c:pt>
                <c:pt idx="7840">
                  <c:v>1.007080078125E-3</c:v>
                </c:pt>
                <c:pt idx="7841">
                  <c:v>1.007080078125E-3</c:v>
                </c:pt>
                <c:pt idx="7842">
                  <c:v>1.0068416595458984E-3</c:v>
                </c:pt>
                <c:pt idx="7843">
                  <c:v>1.007080078125E-3</c:v>
                </c:pt>
                <c:pt idx="7844">
                  <c:v>1.007080078125E-3</c:v>
                </c:pt>
                <c:pt idx="7845">
                  <c:v>1.0068416595458984E-3</c:v>
                </c:pt>
                <c:pt idx="7846">
                  <c:v>1.007080078125E-3</c:v>
                </c:pt>
                <c:pt idx="7847">
                  <c:v>1.007080078125E-3</c:v>
                </c:pt>
                <c:pt idx="7848">
                  <c:v>1.0068416595458984E-3</c:v>
                </c:pt>
                <c:pt idx="7849">
                  <c:v>1.007080078125E-3</c:v>
                </c:pt>
                <c:pt idx="7850">
                  <c:v>1.0080337524414063E-3</c:v>
                </c:pt>
                <c:pt idx="7851">
                  <c:v>2.0139217376708984E-3</c:v>
                </c:pt>
                <c:pt idx="7852">
                  <c:v>1.007080078125E-3</c:v>
                </c:pt>
                <c:pt idx="7853">
                  <c:v>1.0068416595458984E-3</c:v>
                </c:pt>
                <c:pt idx="7854">
                  <c:v>1.007080078125E-3</c:v>
                </c:pt>
                <c:pt idx="7855">
                  <c:v>1.007080078125E-3</c:v>
                </c:pt>
                <c:pt idx="7856">
                  <c:v>1.0068416595458984E-3</c:v>
                </c:pt>
                <c:pt idx="7857">
                  <c:v>1.007080078125E-3</c:v>
                </c:pt>
                <c:pt idx="7858">
                  <c:v>1.007080078125E-3</c:v>
                </c:pt>
                <c:pt idx="7859">
                  <c:v>1.0068416595458984E-3</c:v>
                </c:pt>
                <c:pt idx="7860">
                  <c:v>1.007080078125E-3</c:v>
                </c:pt>
                <c:pt idx="7861">
                  <c:v>1.0080337524414063E-3</c:v>
                </c:pt>
                <c:pt idx="7862">
                  <c:v>1.007080078125E-3</c:v>
                </c:pt>
                <c:pt idx="7863">
                  <c:v>1.0068416595458984E-3</c:v>
                </c:pt>
                <c:pt idx="7864">
                  <c:v>1.007080078125E-3</c:v>
                </c:pt>
                <c:pt idx="7865">
                  <c:v>1.007080078125E-3</c:v>
                </c:pt>
                <c:pt idx="7866">
                  <c:v>1.0068416595458984E-3</c:v>
                </c:pt>
                <c:pt idx="7867">
                  <c:v>1.007080078125E-3</c:v>
                </c:pt>
                <c:pt idx="7868">
                  <c:v>1.007080078125E-3</c:v>
                </c:pt>
                <c:pt idx="7869">
                  <c:v>1.0068416595458984E-3</c:v>
                </c:pt>
                <c:pt idx="7870">
                  <c:v>1.007080078125E-3</c:v>
                </c:pt>
                <c:pt idx="7871">
                  <c:v>1.007080078125E-3</c:v>
                </c:pt>
                <c:pt idx="7872">
                  <c:v>1.0068416595458984E-3</c:v>
                </c:pt>
                <c:pt idx="7873">
                  <c:v>1.007080078125E-3</c:v>
                </c:pt>
                <c:pt idx="7874">
                  <c:v>1.0080337524414063E-3</c:v>
                </c:pt>
                <c:pt idx="7875">
                  <c:v>1.0068416595458984E-3</c:v>
                </c:pt>
                <c:pt idx="7876">
                  <c:v>1.007080078125E-3</c:v>
                </c:pt>
                <c:pt idx="7877">
                  <c:v>1.007080078125E-3</c:v>
                </c:pt>
                <c:pt idx="7878">
                  <c:v>1.0068416595458984E-3</c:v>
                </c:pt>
                <c:pt idx="7879">
                  <c:v>1.007080078125E-3</c:v>
                </c:pt>
                <c:pt idx="7880">
                  <c:v>1.007080078125E-3</c:v>
                </c:pt>
                <c:pt idx="7881">
                  <c:v>1.0068416595458984E-3</c:v>
                </c:pt>
                <c:pt idx="7882">
                  <c:v>1.007080078125E-3</c:v>
                </c:pt>
                <c:pt idx="7883">
                  <c:v>1.007080078125E-3</c:v>
                </c:pt>
                <c:pt idx="7884">
                  <c:v>1.0068416595458984E-3</c:v>
                </c:pt>
                <c:pt idx="7885">
                  <c:v>1.007080078125E-3</c:v>
                </c:pt>
                <c:pt idx="7886">
                  <c:v>1.0080337524414063E-3</c:v>
                </c:pt>
                <c:pt idx="7887">
                  <c:v>1.007080078125E-3</c:v>
                </c:pt>
                <c:pt idx="7888">
                  <c:v>1.0068416595458984E-3</c:v>
                </c:pt>
                <c:pt idx="7889">
                  <c:v>1.007080078125E-3</c:v>
                </c:pt>
                <c:pt idx="7890">
                  <c:v>1.007080078125E-3</c:v>
                </c:pt>
                <c:pt idx="7891">
                  <c:v>1.0068416595458984E-3</c:v>
                </c:pt>
                <c:pt idx="7892">
                  <c:v>1.007080078125E-3</c:v>
                </c:pt>
                <c:pt idx="7893">
                  <c:v>1.007080078125E-3</c:v>
                </c:pt>
                <c:pt idx="7894">
                  <c:v>1.0068416595458984E-3</c:v>
                </c:pt>
                <c:pt idx="7895">
                  <c:v>1.007080078125E-3</c:v>
                </c:pt>
                <c:pt idx="7896">
                  <c:v>1.007080078125E-3</c:v>
                </c:pt>
                <c:pt idx="7897">
                  <c:v>1.0068416595458984E-3</c:v>
                </c:pt>
                <c:pt idx="7898">
                  <c:v>1.007080078125E-3</c:v>
                </c:pt>
                <c:pt idx="7899">
                  <c:v>1.0080337524414063E-3</c:v>
                </c:pt>
                <c:pt idx="7900">
                  <c:v>1.0068416595458984E-3</c:v>
                </c:pt>
                <c:pt idx="7901">
                  <c:v>1.007080078125E-3</c:v>
                </c:pt>
                <c:pt idx="7902">
                  <c:v>1.007080078125E-3</c:v>
                </c:pt>
                <c:pt idx="7903">
                  <c:v>1.0068416595458984E-3</c:v>
                </c:pt>
                <c:pt idx="7904">
                  <c:v>1.007080078125E-3</c:v>
                </c:pt>
                <c:pt idx="7905">
                  <c:v>1.007080078125E-3</c:v>
                </c:pt>
                <c:pt idx="7906">
                  <c:v>1.0068416595458984E-3</c:v>
                </c:pt>
                <c:pt idx="7907">
                  <c:v>1.007080078125E-3</c:v>
                </c:pt>
                <c:pt idx="7908">
                  <c:v>1.007080078125E-3</c:v>
                </c:pt>
                <c:pt idx="7909">
                  <c:v>1.0068416595458984E-3</c:v>
                </c:pt>
                <c:pt idx="7910">
                  <c:v>1.007080078125E-3</c:v>
                </c:pt>
                <c:pt idx="7911">
                  <c:v>1.0080337524414063E-3</c:v>
                </c:pt>
                <c:pt idx="7912">
                  <c:v>1.007080078125E-3</c:v>
                </c:pt>
                <c:pt idx="7913">
                  <c:v>1.0068416595458984E-3</c:v>
                </c:pt>
                <c:pt idx="7914">
                  <c:v>1.007080078125E-3</c:v>
                </c:pt>
                <c:pt idx="7915">
                  <c:v>1.007080078125E-3</c:v>
                </c:pt>
                <c:pt idx="7916">
                  <c:v>1.0068416595458984E-3</c:v>
                </c:pt>
                <c:pt idx="7917">
                  <c:v>1.007080078125E-3</c:v>
                </c:pt>
                <c:pt idx="7918">
                  <c:v>1.007080078125E-3</c:v>
                </c:pt>
                <c:pt idx="7919">
                  <c:v>1.0068416595458984E-3</c:v>
                </c:pt>
                <c:pt idx="7920">
                  <c:v>1.007080078125E-3</c:v>
                </c:pt>
                <c:pt idx="7921">
                  <c:v>1.007080078125E-3</c:v>
                </c:pt>
                <c:pt idx="7922">
                  <c:v>1.0068416595458984E-3</c:v>
                </c:pt>
                <c:pt idx="7923">
                  <c:v>1.007080078125E-3</c:v>
                </c:pt>
                <c:pt idx="7924">
                  <c:v>1.0080337524414063E-3</c:v>
                </c:pt>
                <c:pt idx="7925">
                  <c:v>1.0068416595458984E-3</c:v>
                </c:pt>
                <c:pt idx="7926">
                  <c:v>1.007080078125E-3</c:v>
                </c:pt>
                <c:pt idx="7927">
                  <c:v>1.007080078125E-3</c:v>
                </c:pt>
                <c:pt idx="7928">
                  <c:v>1.0068416595458984E-3</c:v>
                </c:pt>
                <c:pt idx="7929">
                  <c:v>7.0490837097167969E-3</c:v>
                </c:pt>
                <c:pt idx="7930">
                  <c:v>1.0080337524414063E-3</c:v>
                </c:pt>
                <c:pt idx="7931">
                  <c:v>1.007080078125E-3</c:v>
                </c:pt>
                <c:pt idx="7932">
                  <c:v>1.0068416595458984E-3</c:v>
                </c:pt>
                <c:pt idx="7933">
                  <c:v>1.007080078125E-3</c:v>
                </c:pt>
                <c:pt idx="7934">
                  <c:v>1.007080078125E-3</c:v>
                </c:pt>
                <c:pt idx="7935">
                  <c:v>1.0068416595458984E-3</c:v>
                </c:pt>
                <c:pt idx="7936">
                  <c:v>1.007080078125E-3</c:v>
                </c:pt>
                <c:pt idx="7937">
                  <c:v>1.007080078125E-3</c:v>
                </c:pt>
                <c:pt idx="7938">
                  <c:v>1.0068416595458984E-3</c:v>
                </c:pt>
                <c:pt idx="7939">
                  <c:v>1.007080078125E-3</c:v>
                </c:pt>
                <c:pt idx="7940">
                  <c:v>1.007080078125E-3</c:v>
                </c:pt>
                <c:pt idx="7941">
                  <c:v>1.0068416595458984E-3</c:v>
                </c:pt>
                <c:pt idx="7942">
                  <c:v>1.007080078125E-3</c:v>
                </c:pt>
                <c:pt idx="7943">
                  <c:v>1.0080337524414063E-3</c:v>
                </c:pt>
                <c:pt idx="7944">
                  <c:v>1.0068416595458984E-3</c:v>
                </c:pt>
                <c:pt idx="7945">
                  <c:v>1.007080078125E-3</c:v>
                </c:pt>
                <c:pt idx="7946">
                  <c:v>1.007080078125E-3</c:v>
                </c:pt>
                <c:pt idx="7947">
                  <c:v>1.0068416595458984E-3</c:v>
                </c:pt>
                <c:pt idx="7948">
                  <c:v>1.007080078125E-3</c:v>
                </c:pt>
                <c:pt idx="7949">
                  <c:v>1.007080078125E-3</c:v>
                </c:pt>
                <c:pt idx="7950">
                  <c:v>1.0068416595458984E-3</c:v>
                </c:pt>
                <c:pt idx="7951">
                  <c:v>1.007080078125E-3</c:v>
                </c:pt>
                <c:pt idx="7952">
                  <c:v>1.007080078125E-3</c:v>
                </c:pt>
                <c:pt idx="7953">
                  <c:v>1.0068416595458984E-3</c:v>
                </c:pt>
                <c:pt idx="7954">
                  <c:v>1.007080078125E-3</c:v>
                </c:pt>
                <c:pt idx="7955">
                  <c:v>1.0080337524414063E-3</c:v>
                </c:pt>
                <c:pt idx="7956">
                  <c:v>1.007080078125E-3</c:v>
                </c:pt>
                <c:pt idx="7957">
                  <c:v>1.0068416595458984E-3</c:v>
                </c:pt>
                <c:pt idx="7958">
                  <c:v>1.007080078125E-3</c:v>
                </c:pt>
                <c:pt idx="7959">
                  <c:v>1.007080078125E-3</c:v>
                </c:pt>
                <c:pt idx="7960">
                  <c:v>1.0068416595458984E-3</c:v>
                </c:pt>
                <c:pt idx="7961">
                  <c:v>1.007080078125E-3</c:v>
                </c:pt>
                <c:pt idx="7962">
                  <c:v>4.0280818939208984E-3</c:v>
                </c:pt>
                <c:pt idx="7963">
                  <c:v>1.0068416595458984E-3</c:v>
                </c:pt>
                <c:pt idx="7964">
                  <c:v>1.007080078125E-3</c:v>
                </c:pt>
                <c:pt idx="7965">
                  <c:v>1.0080337524414063E-3</c:v>
                </c:pt>
                <c:pt idx="7966">
                  <c:v>1.0068416595458984E-3</c:v>
                </c:pt>
                <c:pt idx="7967">
                  <c:v>1.007080078125E-3</c:v>
                </c:pt>
                <c:pt idx="7968">
                  <c:v>1.007080078125E-3</c:v>
                </c:pt>
                <c:pt idx="7969">
                  <c:v>1.0068416595458984E-3</c:v>
                </c:pt>
                <c:pt idx="7970">
                  <c:v>1.007080078125E-3</c:v>
                </c:pt>
                <c:pt idx="7971">
                  <c:v>1.007080078125E-3</c:v>
                </c:pt>
                <c:pt idx="7972">
                  <c:v>1.0068416595458984E-3</c:v>
                </c:pt>
                <c:pt idx="7973">
                  <c:v>1.007080078125E-3</c:v>
                </c:pt>
                <c:pt idx="7974">
                  <c:v>1.007080078125E-3</c:v>
                </c:pt>
                <c:pt idx="7975">
                  <c:v>1.0068416595458984E-3</c:v>
                </c:pt>
                <c:pt idx="7976">
                  <c:v>1.007080078125E-3</c:v>
                </c:pt>
                <c:pt idx="7977">
                  <c:v>1.0080337524414063E-3</c:v>
                </c:pt>
                <c:pt idx="7978">
                  <c:v>1.007080078125E-3</c:v>
                </c:pt>
                <c:pt idx="7979">
                  <c:v>1.0068416595458984E-3</c:v>
                </c:pt>
                <c:pt idx="7980">
                  <c:v>1.0070085525512695E-2</c:v>
                </c:pt>
                <c:pt idx="7981">
                  <c:v>1.0080337524414063E-3</c:v>
                </c:pt>
                <c:pt idx="7982">
                  <c:v>1.0068416595458984E-3</c:v>
                </c:pt>
                <c:pt idx="7983">
                  <c:v>1.007080078125E-3</c:v>
                </c:pt>
                <c:pt idx="7984">
                  <c:v>1.007080078125E-3</c:v>
                </c:pt>
                <c:pt idx="7985">
                  <c:v>1.0068416595458984E-3</c:v>
                </c:pt>
                <c:pt idx="7986">
                  <c:v>1.007080078125E-3</c:v>
                </c:pt>
                <c:pt idx="7987">
                  <c:v>1.007080078125E-3</c:v>
                </c:pt>
                <c:pt idx="7988">
                  <c:v>1.0068416595458984E-3</c:v>
                </c:pt>
                <c:pt idx="7989">
                  <c:v>1.007080078125E-3</c:v>
                </c:pt>
                <c:pt idx="7990">
                  <c:v>1.007080078125E-3</c:v>
                </c:pt>
                <c:pt idx="7991">
                  <c:v>1.0068416595458984E-3</c:v>
                </c:pt>
                <c:pt idx="7992">
                  <c:v>1.007080078125E-3</c:v>
                </c:pt>
                <c:pt idx="7993">
                  <c:v>1.0080337524414063E-3</c:v>
                </c:pt>
                <c:pt idx="7994">
                  <c:v>1.007080078125E-3</c:v>
                </c:pt>
                <c:pt idx="7995">
                  <c:v>1.0068416595458984E-3</c:v>
                </c:pt>
                <c:pt idx="7996">
                  <c:v>1.007080078125E-3</c:v>
                </c:pt>
                <c:pt idx="7997">
                  <c:v>1.007080078125E-3</c:v>
                </c:pt>
                <c:pt idx="7998">
                  <c:v>1.0068416595458984E-3</c:v>
                </c:pt>
                <c:pt idx="7999">
                  <c:v>1.007080078125E-3</c:v>
                </c:pt>
                <c:pt idx="8000">
                  <c:v>1.007080078125E-3</c:v>
                </c:pt>
                <c:pt idx="8001">
                  <c:v>1.0068416595458984E-3</c:v>
                </c:pt>
                <c:pt idx="8002">
                  <c:v>1.007080078125E-3</c:v>
                </c:pt>
                <c:pt idx="8003">
                  <c:v>1.007080078125E-3</c:v>
                </c:pt>
                <c:pt idx="8004">
                  <c:v>1.0068416595458984E-3</c:v>
                </c:pt>
                <c:pt idx="8005">
                  <c:v>1.0080337524414063E-3</c:v>
                </c:pt>
                <c:pt idx="8006">
                  <c:v>1.007080078125E-3</c:v>
                </c:pt>
                <c:pt idx="8007">
                  <c:v>1.0068416595458984E-3</c:v>
                </c:pt>
                <c:pt idx="8008">
                  <c:v>1.007080078125E-3</c:v>
                </c:pt>
                <c:pt idx="8009">
                  <c:v>1.007080078125E-3</c:v>
                </c:pt>
                <c:pt idx="8010">
                  <c:v>1.0068416595458984E-3</c:v>
                </c:pt>
                <c:pt idx="8011">
                  <c:v>1.007080078125E-3</c:v>
                </c:pt>
                <c:pt idx="8012">
                  <c:v>1.007080078125E-3</c:v>
                </c:pt>
                <c:pt idx="8013">
                  <c:v>1.0068416595458984E-3</c:v>
                </c:pt>
                <c:pt idx="8014">
                  <c:v>1.007080078125E-3</c:v>
                </c:pt>
                <c:pt idx="8015">
                  <c:v>1.007080078125E-3</c:v>
                </c:pt>
                <c:pt idx="8016">
                  <c:v>1.0068416595458984E-3</c:v>
                </c:pt>
                <c:pt idx="8017">
                  <c:v>1.007080078125E-3</c:v>
                </c:pt>
                <c:pt idx="8018">
                  <c:v>1.0080337524414063E-3</c:v>
                </c:pt>
                <c:pt idx="8019">
                  <c:v>1.007080078125E-3</c:v>
                </c:pt>
                <c:pt idx="8020">
                  <c:v>1.0068416595458984E-3</c:v>
                </c:pt>
                <c:pt idx="8021">
                  <c:v>1.007080078125E-3</c:v>
                </c:pt>
                <c:pt idx="8022">
                  <c:v>1.007080078125E-3</c:v>
                </c:pt>
                <c:pt idx="8023">
                  <c:v>1.0068416595458984E-3</c:v>
                </c:pt>
                <c:pt idx="8024">
                  <c:v>1.007080078125E-3</c:v>
                </c:pt>
                <c:pt idx="8025">
                  <c:v>1.007080078125E-3</c:v>
                </c:pt>
                <c:pt idx="8026">
                  <c:v>1.0068416595458984E-3</c:v>
                </c:pt>
                <c:pt idx="8027">
                  <c:v>1.007080078125E-3</c:v>
                </c:pt>
                <c:pt idx="8028">
                  <c:v>1.007080078125E-3</c:v>
                </c:pt>
                <c:pt idx="8029">
                  <c:v>1.0068416595458984E-3</c:v>
                </c:pt>
                <c:pt idx="8030">
                  <c:v>1.0080337524414063E-3</c:v>
                </c:pt>
                <c:pt idx="8031">
                  <c:v>1.007080078125E-3</c:v>
                </c:pt>
                <c:pt idx="8032">
                  <c:v>1.0068416595458984E-3</c:v>
                </c:pt>
                <c:pt idx="8033">
                  <c:v>1.007080078125E-3</c:v>
                </c:pt>
                <c:pt idx="8034">
                  <c:v>1.007080078125E-3</c:v>
                </c:pt>
                <c:pt idx="8035">
                  <c:v>1.0068416595458984E-3</c:v>
                </c:pt>
                <c:pt idx="8036">
                  <c:v>1.007080078125E-3</c:v>
                </c:pt>
                <c:pt idx="8037">
                  <c:v>1.007080078125E-3</c:v>
                </c:pt>
                <c:pt idx="8038">
                  <c:v>1.0068416595458984E-3</c:v>
                </c:pt>
                <c:pt idx="8039">
                  <c:v>1.007080078125E-3</c:v>
                </c:pt>
                <c:pt idx="8040">
                  <c:v>1.007080078125E-3</c:v>
                </c:pt>
                <c:pt idx="8041">
                  <c:v>1.0068416595458984E-3</c:v>
                </c:pt>
                <c:pt idx="8042">
                  <c:v>1.007080078125E-3</c:v>
                </c:pt>
                <c:pt idx="8043">
                  <c:v>1.0080337524414063E-3</c:v>
                </c:pt>
                <c:pt idx="8044">
                  <c:v>1.007080078125E-3</c:v>
                </c:pt>
                <c:pt idx="8045">
                  <c:v>1.0068416595458984E-3</c:v>
                </c:pt>
                <c:pt idx="8046">
                  <c:v>1.007080078125E-3</c:v>
                </c:pt>
                <c:pt idx="8047">
                  <c:v>1.007080078125E-3</c:v>
                </c:pt>
                <c:pt idx="8048">
                  <c:v>1.0068416595458984E-3</c:v>
                </c:pt>
                <c:pt idx="8049">
                  <c:v>1.007080078125E-3</c:v>
                </c:pt>
                <c:pt idx="8050">
                  <c:v>1.007080078125E-3</c:v>
                </c:pt>
                <c:pt idx="8051">
                  <c:v>1.0068416595458984E-3</c:v>
                </c:pt>
                <c:pt idx="8052">
                  <c:v>1.007080078125E-3</c:v>
                </c:pt>
                <c:pt idx="8053">
                  <c:v>1.007080078125E-3</c:v>
                </c:pt>
                <c:pt idx="8054">
                  <c:v>1.0068416595458984E-3</c:v>
                </c:pt>
                <c:pt idx="8055">
                  <c:v>1.0080337524414063E-3</c:v>
                </c:pt>
                <c:pt idx="8056">
                  <c:v>1.007080078125E-3</c:v>
                </c:pt>
                <c:pt idx="8057">
                  <c:v>1.0068416595458984E-3</c:v>
                </c:pt>
                <c:pt idx="8058">
                  <c:v>1.007080078125E-3</c:v>
                </c:pt>
                <c:pt idx="8059">
                  <c:v>1.007080078125E-3</c:v>
                </c:pt>
                <c:pt idx="8060">
                  <c:v>1.0068416595458984E-3</c:v>
                </c:pt>
                <c:pt idx="8061">
                  <c:v>1.007080078125E-3</c:v>
                </c:pt>
                <c:pt idx="8062">
                  <c:v>1.007080078125E-3</c:v>
                </c:pt>
                <c:pt idx="8063">
                  <c:v>1.0068416595458984E-3</c:v>
                </c:pt>
                <c:pt idx="8064">
                  <c:v>1.007080078125E-3</c:v>
                </c:pt>
                <c:pt idx="8065">
                  <c:v>1.007080078125E-3</c:v>
                </c:pt>
                <c:pt idx="8066">
                  <c:v>1.0068416595458984E-3</c:v>
                </c:pt>
                <c:pt idx="8067">
                  <c:v>1.007080078125E-3</c:v>
                </c:pt>
                <c:pt idx="8068">
                  <c:v>1.0080337524414063E-3</c:v>
                </c:pt>
                <c:pt idx="8069">
                  <c:v>1.007080078125E-3</c:v>
                </c:pt>
                <c:pt idx="8070">
                  <c:v>1.0068416595458984E-3</c:v>
                </c:pt>
                <c:pt idx="8071">
                  <c:v>1.007080078125E-3</c:v>
                </c:pt>
                <c:pt idx="8072">
                  <c:v>1.007080078125E-3</c:v>
                </c:pt>
                <c:pt idx="8073">
                  <c:v>1.0068416595458984E-3</c:v>
                </c:pt>
                <c:pt idx="8074">
                  <c:v>1.007080078125E-3</c:v>
                </c:pt>
                <c:pt idx="8075">
                  <c:v>1.007080078125E-3</c:v>
                </c:pt>
                <c:pt idx="8076">
                  <c:v>1.0068416595458984E-3</c:v>
                </c:pt>
                <c:pt idx="8077">
                  <c:v>1.007080078125E-3</c:v>
                </c:pt>
                <c:pt idx="8078">
                  <c:v>1.007080078125E-3</c:v>
                </c:pt>
                <c:pt idx="8079">
                  <c:v>1.0068416595458984E-3</c:v>
                </c:pt>
                <c:pt idx="8080">
                  <c:v>1.0080337524414063E-3</c:v>
                </c:pt>
                <c:pt idx="8081">
                  <c:v>1.007080078125E-3</c:v>
                </c:pt>
                <c:pt idx="8082">
                  <c:v>1.0068416595458984E-3</c:v>
                </c:pt>
                <c:pt idx="8083">
                  <c:v>1.007080078125E-3</c:v>
                </c:pt>
                <c:pt idx="8084">
                  <c:v>1.007080078125E-3</c:v>
                </c:pt>
                <c:pt idx="8085">
                  <c:v>1.0068416595458984E-3</c:v>
                </c:pt>
                <c:pt idx="8086">
                  <c:v>1.007080078125E-3</c:v>
                </c:pt>
                <c:pt idx="8087">
                  <c:v>1.007080078125E-3</c:v>
                </c:pt>
                <c:pt idx="8088">
                  <c:v>1.0068416595458984E-3</c:v>
                </c:pt>
                <c:pt idx="8089">
                  <c:v>1.007080078125E-3</c:v>
                </c:pt>
                <c:pt idx="8090">
                  <c:v>1.007080078125E-3</c:v>
                </c:pt>
                <c:pt idx="8091">
                  <c:v>1.0068416595458984E-3</c:v>
                </c:pt>
                <c:pt idx="8092">
                  <c:v>1.007080078125E-3</c:v>
                </c:pt>
                <c:pt idx="8093">
                  <c:v>1.0080337524414063E-3</c:v>
                </c:pt>
                <c:pt idx="8094">
                  <c:v>1.007080078125E-3</c:v>
                </c:pt>
                <c:pt idx="8095">
                  <c:v>1.0068416595458984E-3</c:v>
                </c:pt>
                <c:pt idx="8096">
                  <c:v>1.007080078125E-3</c:v>
                </c:pt>
                <c:pt idx="8097">
                  <c:v>1.007080078125E-3</c:v>
                </c:pt>
                <c:pt idx="8098">
                  <c:v>1.0068416595458984E-3</c:v>
                </c:pt>
                <c:pt idx="8099">
                  <c:v>1.007080078125E-3</c:v>
                </c:pt>
                <c:pt idx="8100">
                  <c:v>1.007080078125E-3</c:v>
                </c:pt>
                <c:pt idx="8101">
                  <c:v>1.0068416595458984E-3</c:v>
                </c:pt>
                <c:pt idx="8102">
                  <c:v>1.007080078125E-3</c:v>
                </c:pt>
                <c:pt idx="8103">
                  <c:v>1.007080078125E-3</c:v>
                </c:pt>
                <c:pt idx="8104">
                  <c:v>1.0068416595458984E-3</c:v>
                </c:pt>
                <c:pt idx="8105">
                  <c:v>1.0080337524414063E-3</c:v>
                </c:pt>
                <c:pt idx="8106">
                  <c:v>1.007080078125E-3</c:v>
                </c:pt>
                <c:pt idx="8107">
                  <c:v>1.0068416595458984E-3</c:v>
                </c:pt>
                <c:pt idx="8108">
                  <c:v>1.007080078125E-3</c:v>
                </c:pt>
                <c:pt idx="8109">
                  <c:v>1.007080078125E-3</c:v>
                </c:pt>
                <c:pt idx="8110">
                  <c:v>1.0068416595458984E-3</c:v>
                </c:pt>
                <c:pt idx="8111">
                  <c:v>1.007080078125E-3</c:v>
                </c:pt>
                <c:pt idx="8112">
                  <c:v>1.007080078125E-3</c:v>
                </c:pt>
                <c:pt idx="8113">
                  <c:v>1.0068416595458984E-3</c:v>
                </c:pt>
                <c:pt idx="8114">
                  <c:v>1.007080078125E-3</c:v>
                </c:pt>
                <c:pt idx="8115">
                  <c:v>1.007080078125E-3</c:v>
                </c:pt>
                <c:pt idx="8116">
                  <c:v>1.0068416595458984E-3</c:v>
                </c:pt>
                <c:pt idx="8117">
                  <c:v>1.007080078125E-3</c:v>
                </c:pt>
                <c:pt idx="8118">
                  <c:v>1.0080337524414063E-3</c:v>
                </c:pt>
                <c:pt idx="8119">
                  <c:v>1.007080078125E-3</c:v>
                </c:pt>
                <c:pt idx="8120">
                  <c:v>1.0068416595458984E-3</c:v>
                </c:pt>
                <c:pt idx="8121">
                  <c:v>1.007080078125E-3</c:v>
                </c:pt>
                <c:pt idx="8122">
                  <c:v>1.007080078125E-3</c:v>
                </c:pt>
                <c:pt idx="8123">
                  <c:v>1.0068416595458984E-3</c:v>
                </c:pt>
                <c:pt idx="8124">
                  <c:v>1.007080078125E-3</c:v>
                </c:pt>
                <c:pt idx="8125">
                  <c:v>1.007080078125E-3</c:v>
                </c:pt>
                <c:pt idx="8126">
                  <c:v>1.0068416595458984E-3</c:v>
                </c:pt>
                <c:pt idx="8127">
                  <c:v>1.007080078125E-3</c:v>
                </c:pt>
                <c:pt idx="8128">
                  <c:v>1.007080078125E-3</c:v>
                </c:pt>
                <c:pt idx="8129">
                  <c:v>1.0068416595458984E-3</c:v>
                </c:pt>
                <c:pt idx="8130">
                  <c:v>1.0080337524414063E-3</c:v>
                </c:pt>
                <c:pt idx="8131">
                  <c:v>1.007080078125E-3</c:v>
                </c:pt>
                <c:pt idx="8132">
                  <c:v>1.0068416595458984E-3</c:v>
                </c:pt>
                <c:pt idx="8133">
                  <c:v>1.007080078125E-3</c:v>
                </c:pt>
                <c:pt idx="8134">
                  <c:v>1.007080078125E-3</c:v>
                </c:pt>
                <c:pt idx="8135">
                  <c:v>1.0068416595458984E-3</c:v>
                </c:pt>
                <c:pt idx="8136">
                  <c:v>1.007080078125E-3</c:v>
                </c:pt>
                <c:pt idx="8137">
                  <c:v>1.007080078125E-3</c:v>
                </c:pt>
                <c:pt idx="8138">
                  <c:v>1.0068416595458984E-3</c:v>
                </c:pt>
                <c:pt idx="8139">
                  <c:v>1.007080078125E-3</c:v>
                </c:pt>
                <c:pt idx="8140">
                  <c:v>1.007080078125E-3</c:v>
                </c:pt>
                <c:pt idx="8141">
                  <c:v>1.0068416595458984E-3</c:v>
                </c:pt>
                <c:pt idx="8142">
                  <c:v>1.007080078125E-3</c:v>
                </c:pt>
                <c:pt idx="8143">
                  <c:v>1.0080337524414063E-3</c:v>
                </c:pt>
                <c:pt idx="8144">
                  <c:v>1.007080078125E-3</c:v>
                </c:pt>
                <c:pt idx="8145">
                  <c:v>1.0068416595458984E-3</c:v>
                </c:pt>
                <c:pt idx="8146">
                  <c:v>1.007080078125E-3</c:v>
                </c:pt>
                <c:pt idx="8147">
                  <c:v>1.007080078125E-3</c:v>
                </c:pt>
                <c:pt idx="8148">
                  <c:v>1.0068416595458984E-3</c:v>
                </c:pt>
                <c:pt idx="8149">
                  <c:v>1.007080078125E-3</c:v>
                </c:pt>
                <c:pt idx="8150">
                  <c:v>1.007080078125E-3</c:v>
                </c:pt>
                <c:pt idx="8151">
                  <c:v>1.0068416595458984E-3</c:v>
                </c:pt>
                <c:pt idx="8152">
                  <c:v>1.007080078125E-3</c:v>
                </c:pt>
                <c:pt idx="8153">
                  <c:v>1.007080078125E-3</c:v>
                </c:pt>
                <c:pt idx="8154">
                  <c:v>1.0068416595458984E-3</c:v>
                </c:pt>
                <c:pt idx="8155">
                  <c:v>1.0080337524414063E-3</c:v>
                </c:pt>
                <c:pt idx="8156">
                  <c:v>1.007080078125E-3</c:v>
                </c:pt>
                <c:pt idx="8157">
                  <c:v>1.0068416595458984E-3</c:v>
                </c:pt>
                <c:pt idx="8158">
                  <c:v>1.007080078125E-3</c:v>
                </c:pt>
                <c:pt idx="8159">
                  <c:v>1.007080078125E-3</c:v>
                </c:pt>
                <c:pt idx="8160">
                  <c:v>1.0068416595458984E-3</c:v>
                </c:pt>
                <c:pt idx="8161">
                  <c:v>1.007080078125E-3</c:v>
                </c:pt>
                <c:pt idx="8162">
                  <c:v>1.007080078125E-3</c:v>
                </c:pt>
                <c:pt idx="8163">
                  <c:v>1.0068416595458984E-3</c:v>
                </c:pt>
                <c:pt idx="8164">
                  <c:v>1.007080078125E-3</c:v>
                </c:pt>
                <c:pt idx="8165">
                  <c:v>1.007080078125E-3</c:v>
                </c:pt>
                <c:pt idx="8166">
                  <c:v>1.0068416595458984E-3</c:v>
                </c:pt>
                <c:pt idx="8167">
                  <c:v>1.007080078125E-3</c:v>
                </c:pt>
                <c:pt idx="8168">
                  <c:v>1.0080337524414063E-3</c:v>
                </c:pt>
                <c:pt idx="8169">
                  <c:v>1.007080078125E-3</c:v>
                </c:pt>
                <c:pt idx="8170">
                  <c:v>1.0068416595458984E-3</c:v>
                </c:pt>
                <c:pt idx="8171">
                  <c:v>1.007080078125E-3</c:v>
                </c:pt>
                <c:pt idx="8172">
                  <c:v>1.007080078125E-3</c:v>
                </c:pt>
                <c:pt idx="8173">
                  <c:v>1.0068416595458984E-3</c:v>
                </c:pt>
                <c:pt idx="8174">
                  <c:v>1.007080078125E-3</c:v>
                </c:pt>
                <c:pt idx="8175">
                  <c:v>1.007080078125E-3</c:v>
                </c:pt>
                <c:pt idx="8176">
                  <c:v>1.0068416595458984E-3</c:v>
                </c:pt>
                <c:pt idx="8177">
                  <c:v>1.007080078125E-3</c:v>
                </c:pt>
                <c:pt idx="8178">
                  <c:v>1.007080078125E-3</c:v>
                </c:pt>
                <c:pt idx="8179">
                  <c:v>5.0358772277832031E-3</c:v>
                </c:pt>
                <c:pt idx="8180">
                  <c:v>1.007080078125E-3</c:v>
                </c:pt>
                <c:pt idx="8181">
                  <c:v>1.0068416595458984E-3</c:v>
                </c:pt>
                <c:pt idx="8182">
                  <c:v>1.007080078125E-3</c:v>
                </c:pt>
                <c:pt idx="8183">
                  <c:v>1.007080078125E-3</c:v>
                </c:pt>
                <c:pt idx="8184">
                  <c:v>1.0068416595458984E-3</c:v>
                </c:pt>
                <c:pt idx="8185">
                  <c:v>1.007080078125E-3</c:v>
                </c:pt>
                <c:pt idx="8186">
                  <c:v>1.007080078125E-3</c:v>
                </c:pt>
                <c:pt idx="8187">
                  <c:v>1.0068416595458984E-3</c:v>
                </c:pt>
                <c:pt idx="8188">
                  <c:v>1.007080078125E-3</c:v>
                </c:pt>
                <c:pt idx="8189">
                  <c:v>1.0080337524414063E-3</c:v>
                </c:pt>
                <c:pt idx="8190">
                  <c:v>1.007080078125E-3</c:v>
                </c:pt>
                <c:pt idx="8191">
                  <c:v>1.0068416595458984E-3</c:v>
                </c:pt>
                <c:pt idx="8192">
                  <c:v>1.007080078125E-3</c:v>
                </c:pt>
                <c:pt idx="8193">
                  <c:v>1.007080078125E-3</c:v>
                </c:pt>
                <c:pt idx="8194">
                  <c:v>1.0068416595458984E-3</c:v>
                </c:pt>
                <c:pt idx="8195">
                  <c:v>1.007080078125E-3</c:v>
                </c:pt>
                <c:pt idx="8196">
                  <c:v>1.007080078125E-3</c:v>
                </c:pt>
                <c:pt idx="8197">
                  <c:v>1.0068416595458984E-3</c:v>
                </c:pt>
                <c:pt idx="8198">
                  <c:v>1.007080078125E-3</c:v>
                </c:pt>
                <c:pt idx="8199">
                  <c:v>1.007080078125E-3</c:v>
                </c:pt>
                <c:pt idx="8200">
                  <c:v>1.0068416595458984E-3</c:v>
                </c:pt>
                <c:pt idx="8201">
                  <c:v>1.0080337524414063E-3</c:v>
                </c:pt>
                <c:pt idx="8202">
                  <c:v>1.007080078125E-3</c:v>
                </c:pt>
                <c:pt idx="8203">
                  <c:v>1.0068416595458984E-3</c:v>
                </c:pt>
                <c:pt idx="8204">
                  <c:v>1.007080078125E-3</c:v>
                </c:pt>
                <c:pt idx="8205">
                  <c:v>1.007080078125E-3</c:v>
                </c:pt>
                <c:pt idx="8206">
                  <c:v>1.0068416595458984E-3</c:v>
                </c:pt>
                <c:pt idx="8207">
                  <c:v>1.007080078125E-3</c:v>
                </c:pt>
                <c:pt idx="8208">
                  <c:v>1.007080078125E-3</c:v>
                </c:pt>
                <c:pt idx="8209">
                  <c:v>1.0068416595458984E-3</c:v>
                </c:pt>
                <c:pt idx="8210">
                  <c:v>1.007080078125E-3</c:v>
                </c:pt>
                <c:pt idx="8211">
                  <c:v>1.007080078125E-3</c:v>
                </c:pt>
                <c:pt idx="8212">
                  <c:v>1.0068416595458984E-3</c:v>
                </c:pt>
                <c:pt idx="8213">
                  <c:v>1.007080078125E-3</c:v>
                </c:pt>
                <c:pt idx="8214">
                  <c:v>1.0080337524414063E-3</c:v>
                </c:pt>
                <c:pt idx="8215">
                  <c:v>1.007080078125E-3</c:v>
                </c:pt>
                <c:pt idx="8216">
                  <c:v>1.0068416595458984E-3</c:v>
                </c:pt>
                <c:pt idx="8217">
                  <c:v>1.007080078125E-3</c:v>
                </c:pt>
                <c:pt idx="8218">
                  <c:v>1.007080078125E-3</c:v>
                </c:pt>
                <c:pt idx="8219">
                  <c:v>1.0068416595458984E-3</c:v>
                </c:pt>
                <c:pt idx="8220">
                  <c:v>1.007080078125E-3</c:v>
                </c:pt>
                <c:pt idx="8221">
                  <c:v>1.007080078125E-3</c:v>
                </c:pt>
                <c:pt idx="8222">
                  <c:v>1.0068416595458984E-3</c:v>
                </c:pt>
                <c:pt idx="8223">
                  <c:v>1.007080078125E-3</c:v>
                </c:pt>
                <c:pt idx="8224">
                  <c:v>1.0068416595458984E-3</c:v>
                </c:pt>
                <c:pt idx="8225">
                  <c:v>1.007080078125E-3</c:v>
                </c:pt>
                <c:pt idx="8226">
                  <c:v>1.0080337524414063E-3</c:v>
                </c:pt>
                <c:pt idx="8227">
                  <c:v>1.007080078125E-3</c:v>
                </c:pt>
                <c:pt idx="8228">
                  <c:v>1.0068416595458984E-3</c:v>
                </c:pt>
                <c:pt idx="8229">
                  <c:v>1.007080078125E-3</c:v>
                </c:pt>
                <c:pt idx="8230">
                  <c:v>1.007080078125E-3</c:v>
                </c:pt>
                <c:pt idx="8231">
                  <c:v>1.0068416595458984E-3</c:v>
                </c:pt>
                <c:pt idx="8232">
                  <c:v>1.007080078125E-3</c:v>
                </c:pt>
                <c:pt idx="8233">
                  <c:v>1.007080078125E-3</c:v>
                </c:pt>
                <c:pt idx="8234">
                  <c:v>1.0068416595458984E-3</c:v>
                </c:pt>
                <c:pt idx="8235">
                  <c:v>1.007080078125E-3</c:v>
                </c:pt>
                <c:pt idx="8236">
                  <c:v>1.007080078125E-3</c:v>
                </c:pt>
                <c:pt idx="8237">
                  <c:v>1.0068416595458984E-3</c:v>
                </c:pt>
                <c:pt idx="8238">
                  <c:v>1.007080078125E-3</c:v>
                </c:pt>
                <c:pt idx="8239">
                  <c:v>1.0080337524414063E-3</c:v>
                </c:pt>
                <c:pt idx="8240">
                  <c:v>1.007080078125E-3</c:v>
                </c:pt>
                <c:pt idx="8241">
                  <c:v>1.0068416595458984E-3</c:v>
                </c:pt>
                <c:pt idx="8242">
                  <c:v>1.007080078125E-3</c:v>
                </c:pt>
                <c:pt idx="8243">
                  <c:v>1.007080078125E-3</c:v>
                </c:pt>
                <c:pt idx="8244">
                  <c:v>1.0068416595458984E-3</c:v>
                </c:pt>
                <c:pt idx="8245">
                  <c:v>1.007080078125E-3</c:v>
                </c:pt>
                <c:pt idx="8246">
                  <c:v>1.0068416595458984E-3</c:v>
                </c:pt>
                <c:pt idx="8247">
                  <c:v>1.007080078125E-3</c:v>
                </c:pt>
                <c:pt idx="8248">
                  <c:v>1.007080078125E-3</c:v>
                </c:pt>
                <c:pt idx="8249">
                  <c:v>1.0068416595458984E-3</c:v>
                </c:pt>
                <c:pt idx="8250">
                  <c:v>1.007080078125E-3</c:v>
                </c:pt>
                <c:pt idx="8251">
                  <c:v>1.0080337524414063E-3</c:v>
                </c:pt>
                <c:pt idx="8252">
                  <c:v>1.007080078125E-3</c:v>
                </c:pt>
                <c:pt idx="8253">
                  <c:v>1.0068416595458984E-3</c:v>
                </c:pt>
                <c:pt idx="8254">
                  <c:v>1.007080078125E-3</c:v>
                </c:pt>
                <c:pt idx="8255">
                  <c:v>1.007080078125E-3</c:v>
                </c:pt>
                <c:pt idx="8256">
                  <c:v>1.0068416595458984E-3</c:v>
                </c:pt>
                <c:pt idx="8257">
                  <c:v>1.007080078125E-3</c:v>
                </c:pt>
                <c:pt idx="8258">
                  <c:v>1.007080078125E-3</c:v>
                </c:pt>
                <c:pt idx="8259">
                  <c:v>1.0068416595458984E-3</c:v>
                </c:pt>
                <c:pt idx="8260">
                  <c:v>1.007080078125E-3</c:v>
                </c:pt>
                <c:pt idx="8261">
                  <c:v>1.007080078125E-3</c:v>
                </c:pt>
                <c:pt idx="8262">
                  <c:v>1.0068416595458984E-3</c:v>
                </c:pt>
                <c:pt idx="8263">
                  <c:v>1.007080078125E-3</c:v>
                </c:pt>
                <c:pt idx="8264">
                  <c:v>1.0080337524414063E-3</c:v>
                </c:pt>
                <c:pt idx="8265">
                  <c:v>1.007080078125E-3</c:v>
                </c:pt>
                <c:pt idx="8266">
                  <c:v>1.0068416595458984E-3</c:v>
                </c:pt>
                <c:pt idx="8267">
                  <c:v>1.007080078125E-3</c:v>
                </c:pt>
                <c:pt idx="8268">
                  <c:v>1.0068416595458984E-3</c:v>
                </c:pt>
                <c:pt idx="8269">
                  <c:v>1.007080078125E-3</c:v>
                </c:pt>
                <c:pt idx="8270">
                  <c:v>1.007080078125E-3</c:v>
                </c:pt>
                <c:pt idx="8271">
                  <c:v>1.0068416595458984E-3</c:v>
                </c:pt>
                <c:pt idx="8272">
                  <c:v>1.007080078125E-3</c:v>
                </c:pt>
                <c:pt idx="8273">
                  <c:v>1.007080078125E-3</c:v>
                </c:pt>
                <c:pt idx="8274">
                  <c:v>1.0068416595458984E-3</c:v>
                </c:pt>
                <c:pt idx="8275">
                  <c:v>1.007080078125E-3</c:v>
                </c:pt>
                <c:pt idx="8276">
                  <c:v>1.0080337524414063E-3</c:v>
                </c:pt>
                <c:pt idx="8277">
                  <c:v>1.007080078125E-3</c:v>
                </c:pt>
                <c:pt idx="8278">
                  <c:v>1.0068416595458984E-3</c:v>
                </c:pt>
                <c:pt idx="8279">
                  <c:v>1.007080078125E-3</c:v>
                </c:pt>
                <c:pt idx="8280">
                  <c:v>1.007080078125E-3</c:v>
                </c:pt>
                <c:pt idx="8281">
                  <c:v>1.0068416595458984E-3</c:v>
                </c:pt>
                <c:pt idx="8282">
                  <c:v>1.007080078125E-3</c:v>
                </c:pt>
                <c:pt idx="8283">
                  <c:v>1.007080078125E-3</c:v>
                </c:pt>
                <c:pt idx="8284">
                  <c:v>1.0068416595458984E-3</c:v>
                </c:pt>
                <c:pt idx="8285">
                  <c:v>1.007080078125E-3</c:v>
                </c:pt>
                <c:pt idx="8286">
                  <c:v>1.007080078125E-3</c:v>
                </c:pt>
                <c:pt idx="8287">
                  <c:v>1.0068416595458984E-3</c:v>
                </c:pt>
                <c:pt idx="8288">
                  <c:v>1.007080078125E-3</c:v>
                </c:pt>
                <c:pt idx="8289">
                  <c:v>1.0080337524414063E-3</c:v>
                </c:pt>
                <c:pt idx="8290">
                  <c:v>1.0068416595458984E-3</c:v>
                </c:pt>
                <c:pt idx="8291">
                  <c:v>1.007080078125E-3</c:v>
                </c:pt>
                <c:pt idx="8292">
                  <c:v>1.007080078125E-3</c:v>
                </c:pt>
                <c:pt idx="8293">
                  <c:v>1.0068416595458984E-3</c:v>
                </c:pt>
                <c:pt idx="8294">
                  <c:v>1.007080078125E-3</c:v>
                </c:pt>
                <c:pt idx="8295">
                  <c:v>1.007080078125E-3</c:v>
                </c:pt>
                <c:pt idx="8296">
                  <c:v>1.0068416595458984E-3</c:v>
                </c:pt>
                <c:pt idx="8297">
                  <c:v>1.007080078125E-3</c:v>
                </c:pt>
                <c:pt idx="8298">
                  <c:v>1.007080078125E-3</c:v>
                </c:pt>
                <c:pt idx="8299">
                  <c:v>1.0068416595458984E-3</c:v>
                </c:pt>
                <c:pt idx="8300">
                  <c:v>1.007080078125E-3</c:v>
                </c:pt>
                <c:pt idx="8301">
                  <c:v>1.0080337524414063E-3</c:v>
                </c:pt>
                <c:pt idx="8302">
                  <c:v>1.007080078125E-3</c:v>
                </c:pt>
                <c:pt idx="8303">
                  <c:v>1.0068416595458984E-3</c:v>
                </c:pt>
                <c:pt idx="8304">
                  <c:v>1.007080078125E-3</c:v>
                </c:pt>
                <c:pt idx="8305">
                  <c:v>1.007080078125E-3</c:v>
                </c:pt>
                <c:pt idx="8306">
                  <c:v>1.0068416595458984E-3</c:v>
                </c:pt>
                <c:pt idx="8307">
                  <c:v>1.007080078125E-3</c:v>
                </c:pt>
                <c:pt idx="8308">
                  <c:v>1.007080078125E-3</c:v>
                </c:pt>
                <c:pt idx="8309">
                  <c:v>1.0068416595458984E-3</c:v>
                </c:pt>
                <c:pt idx="8310">
                  <c:v>1.007080078125E-3</c:v>
                </c:pt>
                <c:pt idx="8311">
                  <c:v>1.007080078125E-3</c:v>
                </c:pt>
                <c:pt idx="8312">
                  <c:v>1.0068416595458984E-3</c:v>
                </c:pt>
                <c:pt idx="8313">
                  <c:v>1.007080078125E-3</c:v>
                </c:pt>
                <c:pt idx="8314">
                  <c:v>1.0080337524414063E-3</c:v>
                </c:pt>
                <c:pt idx="8315">
                  <c:v>1.0068416595458984E-3</c:v>
                </c:pt>
                <c:pt idx="8316">
                  <c:v>1.007080078125E-3</c:v>
                </c:pt>
                <c:pt idx="8317">
                  <c:v>1.007080078125E-3</c:v>
                </c:pt>
                <c:pt idx="8318">
                  <c:v>1.0068416595458984E-3</c:v>
                </c:pt>
                <c:pt idx="8319">
                  <c:v>1.007080078125E-3</c:v>
                </c:pt>
                <c:pt idx="8320">
                  <c:v>1.007080078125E-3</c:v>
                </c:pt>
                <c:pt idx="8321">
                  <c:v>1.0068416595458984E-3</c:v>
                </c:pt>
                <c:pt idx="8322">
                  <c:v>1.007080078125E-3</c:v>
                </c:pt>
                <c:pt idx="8323">
                  <c:v>1.007080078125E-3</c:v>
                </c:pt>
                <c:pt idx="8324">
                  <c:v>1.0068416595458984E-3</c:v>
                </c:pt>
                <c:pt idx="8325">
                  <c:v>1.007080078125E-3</c:v>
                </c:pt>
                <c:pt idx="8326">
                  <c:v>1.0080337524414063E-3</c:v>
                </c:pt>
                <c:pt idx="8327">
                  <c:v>1.007080078125E-3</c:v>
                </c:pt>
                <c:pt idx="8328">
                  <c:v>1.0068416595458984E-3</c:v>
                </c:pt>
                <c:pt idx="8329">
                  <c:v>1.007080078125E-3</c:v>
                </c:pt>
                <c:pt idx="8330">
                  <c:v>1.007080078125E-3</c:v>
                </c:pt>
                <c:pt idx="8331">
                  <c:v>1.0068416595458984E-3</c:v>
                </c:pt>
                <c:pt idx="8332">
                  <c:v>1.007080078125E-3</c:v>
                </c:pt>
                <c:pt idx="8333">
                  <c:v>1.007080078125E-3</c:v>
                </c:pt>
                <c:pt idx="8334">
                  <c:v>1.0068416595458984E-3</c:v>
                </c:pt>
                <c:pt idx="8335">
                  <c:v>1.007080078125E-3</c:v>
                </c:pt>
                <c:pt idx="8336">
                  <c:v>1.007080078125E-3</c:v>
                </c:pt>
                <c:pt idx="8337">
                  <c:v>1.0068416595458984E-3</c:v>
                </c:pt>
                <c:pt idx="8338">
                  <c:v>1.007080078125E-3</c:v>
                </c:pt>
                <c:pt idx="8339">
                  <c:v>1.0080337524414063E-3</c:v>
                </c:pt>
                <c:pt idx="8340">
                  <c:v>1.0068416595458984E-3</c:v>
                </c:pt>
                <c:pt idx="8341">
                  <c:v>1.007080078125E-3</c:v>
                </c:pt>
                <c:pt idx="8342">
                  <c:v>1.007080078125E-3</c:v>
                </c:pt>
                <c:pt idx="8343">
                  <c:v>1.0068416595458984E-3</c:v>
                </c:pt>
                <c:pt idx="8344">
                  <c:v>1.007080078125E-3</c:v>
                </c:pt>
                <c:pt idx="8345">
                  <c:v>1.007080078125E-3</c:v>
                </c:pt>
                <c:pt idx="8346">
                  <c:v>1.0068416595458984E-3</c:v>
                </c:pt>
                <c:pt idx="8347">
                  <c:v>1.007080078125E-3</c:v>
                </c:pt>
                <c:pt idx="8348">
                  <c:v>1.007080078125E-3</c:v>
                </c:pt>
                <c:pt idx="8349">
                  <c:v>1.0068416595458984E-3</c:v>
                </c:pt>
                <c:pt idx="8350">
                  <c:v>1.007080078125E-3</c:v>
                </c:pt>
                <c:pt idx="8351">
                  <c:v>1.0080337524414063E-3</c:v>
                </c:pt>
                <c:pt idx="8352">
                  <c:v>1.007080078125E-3</c:v>
                </c:pt>
                <c:pt idx="8353">
                  <c:v>1.0068416595458984E-3</c:v>
                </c:pt>
                <c:pt idx="8354">
                  <c:v>1.007080078125E-3</c:v>
                </c:pt>
                <c:pt idx="8355">
                  <c:v>1.007080078125E-3</c:v>
                </c:pt>
                <c:pt idx="8356">
                  <c:v>1.0068416595458984E-3</c:v>
                </c:pt>
                <c:pt idx="8357">
                  <c:v>1.007080078125E-3</c:v>
                </c:pt>
                <c:pt idx="8358">
                  <c:v>1.007080078125E-3</c:v>
                </c:pt>
                <c:pt idx="8359">
                  <c:v>1.0068416595458984E-3</c:v>
                </c:pt>
                <c:pt idx="8360">
                  <c:v>1.007080078125E-3</c:v>
                </c:pt>
                <c:pt idx="8361">
                  <c:v>1.007080078125E-3</c:v>
                </c:pt>
                <c:pt idx="8362">
                  <c:v>1.0068416595458984E-3</c:v>
                </c:pt>
                <c:pt idx="8363">
                  <c:v>1.007080078125E-3</c:v>
                </c:pt>
                <c:pt idx="8364">
                  <c:v>1.0080337524414063E-3</c:v>
                </c:pt>
                <c:pt idx="8365">
                  <c:v>1.0068416595458984E-3</c:v>
                </c:pt>
                <c:pt idx="8366">
                  <c:v>1.007080078125E-3</c:v>
                </c:pt>
                <c:pt idx="8367">
                  <c:v>1.007080078125E-3</c:v>
                </c:pt>
                <c:pt idx="8368">
                  <c:v>1.0068416595458984E-3</c:v>
                </c:pt>
                <c:pt idx="8369">
                  <c:v>1.007080078125E-3</c:v>
                </c:pt>
                <c:pt idx="8370">
                  <c:v>1.007080078125E-3</c:v>
                </c:pt>
                <c:pt idx="8371">
                  <c:v>1.0068416595458984E-3</c:v>
                </c:pt>
                <c:pt idx="8372">
                  <c:v>1.007080078125E-3</c:v>
                </c:pt>
                <c:pt idx="8373">
                  <c:v>1.007080078125E-3</c:v>
                </c:pt>
                <c:pt idx="8374">
                  <c:v>1.0068416595458984E-3</c:v>
                </c:pt>
                <c:pt idx="8375">
                  <c:v>1.007080078125E-3</c:v>
                </c:pt>
                <c:pt idx="8376">
                  <c:v>1.0080337524414063E-3</c:v>
                </c:pt>
                <c:pt idx="8377">
                  <c:v>1.007080078125E-3</c:v>
                </c:pt>
                <c:pt idx="8378">
                  <c:v>1.0068416595458984E-3</c:v>
                </c:pt>
                <c:pt idx="8379">
                  <c:v>1.007080078125E-3</c:v>
                </c:pt>
                <c:pt idx="8380">
                  <c:v>1.007080078125E-3</c:v>
                </c:pt>
                <c:pt idx="8381">
                  <c:v>1.0068416595458984E-3</c:v>
                </c:pt>
                <c:pt idx="8382">
                  <c:v>1.007080078125E-3</c:v>
                </c:pt>
                <c:pt idx="8383">
                  <c:v>1.007080078125E-3</c:v>
                </c:pt>
                <c:pt idx="8384">
                  <c:v>1.0068416595458984E-3</c:v>
                </c:pt>
                <c:pt idx="8385">
                  <c:v>1.007080078125E-3</c:v>
                </c:pt>
                <c:pt idx="8386">
                  <c:v>1.007080078125E-3</c:v>
                </c:pt>
                <c:pt idx="8387">
                  <c:v>1.0068416595458984E-3</c:v>
                </c:pt>
                <c:pt idx="8388">
                  <c:v>1.007080078125E-3</c:v>
                </c:pt>
                <c:pt idx="8389">
                  <c:v>1.0080337524414063E-3</c:v>
                </c:pt>
                <c:pt idx="8390">
                  <c:v>1.0068416595458984E-3</c:v>
                </c:pt>
                <c:pt idx="8391">
                  <c:v>1.7120122909545898E-2</c:v>
                </c:pt>
                <c:pt idx="8392">
                  <c:v>1.007080078125E-3</c:v>
                </c:pt>
                <c:pt idx="8393">
                  <c:v>1.0068416595458984E-3</c:v>
                </c:pt>
                <c:pt idx="8394">
                  <c:v>1.007080078125E-3</c:v>
                </c:pt>
                <c:pt idx="8395">
                  <c:v>1.007080078125E-3</c:v>
                </c:pt>
                <c:pt idx="8396">
                  <c:v>1.0068416595458984E-3</c:v>
                </c:pt>
                <c:pt idx="8397">
                  <c:v>1.007080078125E-3</c:v>
                </c:pt>
                <c:pt idx="8398">
                  <c:v>1.0080337524414063E-3</c:v>
                </c:pt>
                <c:pt idx="8399">
                  <c:v>1.0068416595458984E-3</c:v>
                </c:pt>
                <c:pt idx="8400">
                  <c:v>1.007080078125E-3</c:v>
                </c:pt>
                <c:pt idx="8401">
                  <c:v>1.007080078125E-3</c:v>
                </c:pt>
                <c:pt idx="8402">
                  <c:v>1.0068416595458984E-3</c:v>
                </c:pt>
                <c:pt idx="8403">
                  <c:v>1.007080078125E-3</c:v>
                </c:pt>
                <c:pt idx="8404">
                  <c:v>1.007080078125E-3</c:v>
                </c:pt>
                <c:pt idx="8405">
                  <c:v>1.0068416595458984E-3</c:v>
                </c:pt>
                <c:pt idx="8406">
                  <c:v>1.007080078125E-3</c:v>
                </c:pt>
                <c:pt idx="8407">
                  <c:v>1.007080078125E-3</c:v>
                </c:pt>
                <c:pt idx="8408">
                  <c:v>1.0068416595458984E-3</c:v>
                </c:pt>
                <c:pt idx="8409">
                  <c:v>1.007080078125E-3</c:v>
                </c:pt>
                <c:pt idx="8410">
                  <c:v>1.0080337524414063E-3</c:v>
                </c:pt>
                <c:pt idx="8411">
                  <c:v>1.007080078125E-3</c:v>
                </c:pt>
                <c:pt idx="8412">
                  <c:v>1.0068416595458984E-3</c:v>
                </c:pt>
                <c:pt idx="8413">
                  <c:v>1.007080078125E-3</c:v>
                </c:pt>
                <c:pt idx="8414">
                  <c:v>1.007080078125E-3</c:v>
                </c:pt>
                <c:pt idx="8415">
                  <c:v>1.0068416595458984E-3</c:v>
                </c:pt>
                <c:pt idx="8416">
                  <c:v>1.007080078125E-3</c:v>
                </c:pt>
                <c:pt idx="8417">
                  <c:v>1.007080078125E-3</c:v>
                </c:pt>
                <c:pt idx="8418">
                  <c:v>1.0068416595458984E-3</c:v>
                </c:pt>
                <c:pt idx="8419">
                  <c:v>1.007080078125E-3</c:v>
                </c:pt>
                <c:pt idx="8420">
                  <c:v>2.0139217376708984E-3</c:v>
                </c:pt>
                <c:pt idx="8421">
                  <c:v>1.007080078125E-3</c:v>
                </c:pt>
                <c:pt idx="8422">
                  <c:v>1.0080337524414063E-3</c:v>
                </c:pt>
                <c:pt idx="8423">
                  <c:v>1.0068416595458984E-3</c:v>
                </c:pt>
                <c:pt idx="8424">
                  <c:v>1.007080078125E-3</c:v>
                </c:pt>
                <c:pt idx="8425">
                  <c:v>1.007080078125E-3</c:v>
                </c:pt>
                <c:pt idx="8426">
                  <c:v>1.0068416595458984E-3</c:v>
                </c:pt>
                <c:pt idx="8427">
                  <c:v>1.007080078125E-3</c:v>
                </c:pt>
                <c:pt idx="8428">
                  <c:v>1.007080078125E-3</c:v>
                </c:pt>
                <c:pt idx="8429">
                  <c:v>1.0068416595458984E-3</c:v>
                </c:pt>
                <c:pt idx="8430">
                  <c:v>1.007080078125E-3</c:v>
                </c:pt>
                <c:pt idx="8431">
                  <c:v>1.007080078125E-3</c:v>
                </c:pt>
                <c:pt idx="8432">
                  <c:v>1.0068416595458984E-3</c:v>
                </c:pt>
                <c:pt idx="8433">
                  <c:v>1.007080078125E-3</c:v>
                </c:pt>
                <c:pt idx="8434">
                  <c:v>1.0080337524414063E-3</c:v>
                </c:pt>
                <c:pt idx="8435">
                  <c:v>1.007080078125E-3</c:v>
                </c:pt>
                <c:pt idx="8436">
                  <c:v>1.0068416595458984E-3</c:v>
                </c:pt>
                <c:pt idx="8437">
                  <c:v>1.007080078125E-3</c:v>
                </c:pt>
                <c:pt idx="8438">
                  <c:v>1.007080078125E-3</c:v>
                </c:pt>
                <c:pt idx="8439">
                  <c:v>1.0068416595458984E-3</c:v>
                </c:pt>
                <c:pt idx="8440">
                  <c:v>1.007080078125E-3</c:v>
                </c:pt>
                <c:pt idx="8441">
                  <c:v>1.007080078125E-3</c:v>
                </c:pt>
                <c:pt idx="8442">
                  <c:v>1.0068416595458984E-3</c:v>
                </c:pt>
                <c:pt idx="8443">
                  <c:v>1.007080078125E-3</c:v>
                </c:pt>
                <c:pt idx="8444">
                  <c:v>1.007080078125E-3</c:v>
                </c:pt>
                <c:pt idx="8445">
                  <c:v>1.0068416595458984E-3</c:v>
                </c:pt>
                <c:pt idx="8446">
                  <c:v>1.007080078125E-3</c:v>
                </c:pt>
                <c:pt idx="8447">
                  <c:v>1.0080337524414063E-3</c:v>
                </c:pt>
                <c:pt idx="8448">
                  <c:v>1.0068416595458984E-3</c:v>
                </c:pt>
                <c:pt idx="8449">
                  <c:v>1.007080078125E-3</c:v>
                </c:pt>
                <c:pt idx="8450">
                  <c:v>1.007080078125E-3</c:v>
                </c:pt>
                <c:pt idx="8451">
                  <c:v>1.0068416595458984E-3</c:v>
                </c:pt>
                <c:pt idx="8452">
                  <c:v>1.007080078125E-3</c:v>
                </c:pt>
                <c:pt idx="8453">
                  <c:v>1.007080078125E-3</c:v>
                </c:pt>
                <c:pt idx="8454">
                  <c:v>1.0068416595458984E-3</c:v>
                </c:pt>
                <c:pt idx="8455">
                  <c:v>1.007080078125E-3</c:v>
                </c:pt>
                <c:pt idx="8456">
                  <c:v>1.007080078125E-3</c:v>
                </c:pt>
                <c:pt idx="8457">
                  <c:v>1.0068416595458984E-3</c:v>
                </c:pt>
                <c:pt idx="8458">
                  <c:v>1.007080078125E-3</c:v>
                </c:pt>
                <c:pt idx="8459">
                  <c:v>1.0080337524414063E-3</c:v>
                </c:pt>
                <c:pt idx="8460">
                  <c:v>1.007080078125E-3</c:v>
                </c:pt>
                <c:pt idx="8461">
                  <c:v>1.0068416595458984E-3</c:v>
                </c:pt>
                <c:pt idx="8462">
                  <c:v>1.007080078125E-3</c:v>
                </c:pt>
                <c:pt idx="8463">
                  <c:v>1.007080078125E-3</c:v>
                </c:pt>
                <c:pt idx="8464">
                  <c:v>1.0068416595458984E-3</c:v>
                </c:pt>
                <c:pt idx="8465">
                  <c:v>1.007080078125E-3</c:v>
                </c:pt>
                <c:pt idx="8466">
                  <c:v>1.007080078125E-3</c:v>
                </c:pt>
                <c:pt idx="8467">
                  <c:v>1.0068416595458984E-3</c:v>
                </c:pt>
                <c:pt idx="8468">
                  <c:v>1.007080078125E-3</c:v>
                </c:pt>
                <c:pt idx="8469">
                  <c:v>1.007080078125E-3</c:v>
                </c:pt>
                <c:pt idx="8470">
                  <c:v>1.0068416595458984E-3</c:v>
                </c:pt>
                <c:pt idx="8471">
                  <c:v>1.007080078125E-3</c:v>
                </c:pt>
                <c:pt idx="8472">
                  <c:v>1.0080337524414063E-3</c:v>
                </c:pt>
                <c:pt idx="8473">
                  <c:v>1.0068416595458984E-3</c:v>
                </c:pt>
                <c:pt idx="8474">
                  <c:v>1.007080078125E-3</c:v>
                </c:pt>
                <c:pt idx="8475">
                  <c:v>1.007080078125E-3</c:v>
                </c:pt>
                <c:pt idx="8476">
                  <c:v>1.0068416595458984E-3</c:v>
                </c:pt>
                <c:pt idx="8477">
                  <c:v>1.007080078125E-3</c:v>
                </c:pt>
                <c:pt idx="8478">
                  <c:v>1.007080078125E-3</c:v>
                </c:pt>
                <c:pt idx="8479">
                  <c:v>1.0068416595458984E-3</c:v>
                </c:pt>
                <c:pt idx="8480">
                  <c:v>1.007080078125E-3</c:v>
                </c:pt>
                <c:pt idx="8481">
                  <c:v>1.007080078125E-3</c:v>
                </c:pt>
                <c:pt idx="8482">
                  <c:v>3.0219554901123047E-3</c:v>
                </c:pt>
                <c:pt idx="8483">
                  <c:v>1.007080078125E-3</c:v>
                </c:pt>
                <c:pt idx="8484">
                  <c:v>1.0068416595458984E-3</c:v>
                </c:pt>
                <c:pt idx="8485">
                  <c:v>1.007080078125E-3</c:v>
                </c:pt>
                <c:pt idx="8486">
                  <c:v>1.007080078125E-3</c:v>
                </c:pt>
                <c:pt idx="8487">
                  <c:v>1.0068416595458984E-3</c:v>
                </c:pt>
                <c:pt idx="8488">
                  <c:v>1.007080078125E-3</c:v>
                </c:pt>
                <c:pt idx="8489">
                  <c:v>1.007080078125E-3</c:v>
                </c:pt>
                <c:pt idx="8490">
                  <c:v>1.0068416595458984E-3</c:v>
                </c:pt>
                <c:pt idx="8491">
                  <c:v>1.007080078125E-3</c:v>
                </c:pt>
                <c:pt idx="8492">
                  <c:v>4.0290355682373047E-3</c:v>
                </c:pt>
                <c:pt idx="8493">
                  <c:v>1.0068416595458984E-3</c:v>
                </c:pt>
                <c:pt idx="8494">
                  <c:v>1.007080078125E-3</c:v>
                </c:pt>
                <c:pt idx="8495">
                  <c:v>1.007080078125E-3</c:v>
                </c:pt>
                <c:pt idx="8496">
                  <c:v>1.0068416595458984E-3</c:v>
                </c:pt>
                <c:pt idx="8497">
                  <c:v>1.007080078125E-3</c:v>
                </c:pt>
                <c:pt idx="8498">
                  <c:v>1.007080078125E-3</c:v>
                </c:pt>
                <c:pt idx="8499">
                  <c:v>1.0068416595458984E-3</c:v>
                </c:pt>
                <c:pt idx="8500">
                  <c:v>1.007080078125E-3</c:v>
                </c:pt>
                <c:pt idx="8501">
                  <c:v>1.007080078125E-3</c:v>
                </c:pt>
                <c:pt idx="8502">
                  <c:v>1.0068416595458984E-3</c:v>
                </c:pt>
                <c:pt idx="8503">
                  <c:v>1.007080078125E-3</c:v>
                </c:pt>
                <c:pt idx="8504">
                  <c:v>1.0080337524414063E-3</c:v>
                </c:pt>
                <c:pt idx="8505">
                  <c:v>1.007080078125E-3</c:v>
                </c:pt>
                <c:pt idx="8506">
                  <c:v>1.0068416595458984E-3</c:v>
                </c:pt>
                <c:pt idx="8507">
                  <c:v>1.007080078125E-3</c:v>
                </c:pt>
                <c:pt idx="8508">
                  <c:v>1.007080078125E-3</c:v>
                </c:pt>
                <c:pt idx="8509">
                  <c:v>1.0068416595458984E-3</c:v>
                </c:pt>
                <c:pt idx="8510">
                  <c:v>1.007080078125E-3</c:v>
                </c:pt>
                <c:pt idx="8511">
                  <c:v>1.007080078125E-3</c:v>
                </c:pt>
                <c:pt idx="8512">
                  <c:v>1.0068416595458984E-3</c:v>
                </c:pt>
                <c:pt idx="8513">
                  <c:v>1.007080078125E-3</c:v>
                </c:pt>
                <c:pt idx="8514">
                  <c:v>1.007080078125E-3</c:v>
                </c:pt>
                <c:pt idx="8515">
                  <c:v>1.0068416595458984E-3</c:v>
                </c:pt>
                <c:pt idx="8516">
                  <c:v>1.0080337524414063E-3</c:v>
                </c:pt>
                <c:pt idx="8517">
                  <c:v>1.007080078125E-3</c:v>
                </c:pt>
                <c:pt idx="8518">
                  <c:v>1.0068416595458984E-3</c:v>
                </c:pt>
                <c:pt idx="8519">
                  <c:v>1.007080078125E-3</c:v>
                </c:pt>
                <c:pt idx="8520">
                  <c:v>1.007080078125E-3</c:v>
                </c:pt>
                <c:pt idx="8521">
                  <c:v>1.0068416595458984E-3</c:v>
                </c:pt>
                <c:pt idx="8522">
                  <c:v>1.007080078125E-3</c:v>
                </c:pt>
                <c:pt idx="8523">
                  <c:v>1.007080078125E-3</c:v>
                </c:pt>
                <c:pt idx="8524">
                  <c:v>1.0068416595458984E-3</c:v>
                </c:pt>
                <c:pt idx="8525">
                  <c:v>1.007080078125E-3</c:v>
                </c:pt>
                <c:pt idx="8526">
                  <c:v>1.007080078125E-3</c:v>
                </c:pt>
                <c:pt idx="8527">
                  <c:v>1.0068416595458984E-3</c:v>
                </c:pt>
                <c:pt idx="8528">
                  <c:v>1.007080078125E-3</c:v>
                </c:pt>
                <c:pt idx="8529">
                  <c:v>1.0080337524414063E-3</c:v>
                </c:pt>
                <c:pt idx="8530">
                  <c:v>1.007080078125E-3</c:v>
                </c:pt>
                <c:pt idx="8531">
                  <c:v>1.0068416595458984E-3</c:v>
                </c:pt>
                <c:pt idx="8532">
                  <c:v>1.007080078125E-3</c:v>
                </c:pt>
                <c:pt idx="8533">
                  <c:v>1.007080078125E-3</c:v>
                </c:pt>
                <c:pt idx="8534">
                  <c:v>1.0068416595458984E-3</c:v>
                </c:pt>
                <c:pt idx="8535">
                  <c:v>1.007080078125E-3</c:v>
                </c:pt>
                <c:pt idx="8536">
                  <c:v>1.007080078125E-3</c:v>
                </c:pt>
                <c:pt idx="8537">
                  <c:v>1.0068416595458984E-3</c:v>
                </c:pt>
                <c:pt idx="8538">
                  <c:v>1.007080078125E-3</c:v>
                </c:pt>
                <c:pt idx="8539">
                  <c:v>1.007080078125E-3</c:v>
                </c:pt>
                <c:pt idx="8540">
                  <c:v>1.0068416595458984E-3</c:v>
                </c:pt>
                <c:pt idx="8541">
                  <c:v>6.0429573059082031E-3</c:v>
                </c:pt>
                <c:pt idx="8542">
                  <c:v>1.007080078125E-3</c:v>
                </c:pt>
                <c:pt idx="8543">
                  <c:v>1.007080078125E-3</c:v>
                </c:pt>
                <c:pt idx="8544">
                  <c:v>1.0068416595458984E-3</c:v>
                </c:pt>
                <c:pt idx="8545">
                  <c:v>1.007080078125E-3</c:v>
                </c:pt>
                <c:pt idx="8546">
                  <c:v>1.007080078125E-3</c:v>
                </c:pt>
                <c:pt idx="8547">
                  <c:v>1.0068416595458984E-3</c:v>
                </c:pt>
                <c:pt idx="8548">
                  <c:v>1.007080078125E-3</c:v>
                </c:pt>
                <c:pt idx="8549">
                  <c:v>1.0080337524414063E-3</c:v>
                </c:pt>
                <c:pt idx="8550">
                  <c:v>1.007080078125E-3</c:v>
                </c:pt>
                <c:pt idx="8551">
                  <c:v>1.0068416595458984E-3</c:v>
                </c:pt>
                <c:pt idx="8552">
                  <c:v>1.007080078125E-3</c:v>
                </c:pt>
                <c:pt idx="8553">
                  <c:v>1.007080078125E-3</c:v>
                </c:pt>
                <c:pt idx="8554">
                  <c:v>1.0068416595458984E-3</c:v>
                </c:pt>
                <c:pt idx="8555">
                  <c:v>1.007080078125E-3</c:v>
                </c:pt>
                <c:pt idx="8556">
                  <c:v>1.007080078125E-3</c:v>
                </c:pt>
                <c:pt idx="8557">
                  <c:v>1.0068416595458984E-3</c:v>
                </c:pt>
                <c:pt idx="8558">
                  <c:v>1.007080078125E-3</c:v>
                </c:pt>
                <c:pt idx="8559">
                  <c:v>1.007080078125E-3</c:v>
                </c:pt>
                <c:pt idx="8560">
                  <c:v>1.0068416595458984E-3</c:v>
                </c:pt>
                <c:pt idx="8561">
                  <c:v>1.0080337524414063E-3</c:v>
                </c:pt>
                <c:pt idx="8562">
                  <c:v>1.007080078125E-3</c:v>
                </c:pt>
                <c:pt idx="8563">
                  <c:v>1.0068416595458984E-3</c:v>
                </c:pt>
                <c:pt idx="8564">
                  <c:v>1.007080078125E-3</c:v>
                </c:pt>
                <c:pt idx="8565">
                  <c:v>1.007080078125E-3</c:v>
                </c:pt>
                <c:pt idx="8566">
                  <c:v>1.0068416595458984E-3</c:v>
                </c:pt>
                <c:pt idx="8567">
                  <c:v>1.007080078125E-3</c:v>
                </c:pt>
                <c:pt idx="8568">
                  <c:v>1.007080078125E-3</c:v>
                </c:pt>
                <c:pt idx="8569">
                  <c:v>1.0068416595458984E-3</c:v>
                </c:pt>
                <c:pt idx="8570">
                  <c:v>1.007080078125E-3</c:v>
                </c:pt>
                <c:pt idx="8571">
                  <c:v>1.007080078125E-3</c:v>
                </c:pt>
                <c:pt idx="8572">
                  <c:v>1.0068416595458984E-3</c:v>
                </c:pt>
                <c:pt idx="8573">
                  <c:v>1.007080078125E-3</c:v>
                </c:pt>
                <c:pt idx="8574">
                  <c:v>1.0080337524414063E-3</c:v>
                </c:pt>
                <c:pt idx="8575">
                  <c:v>1.007080078125E-3</c:v>
                </c:pt>
                <c:pt idx="8576">
                  <c:v>1.0068416595458984E-3</c:v>
                </c:pt>
                <c:pt idx="8577">
                  <c:v>1.007080078125E-3</c:v>
                </c:pt>
                <c:pt idx="8578">
                  <c:v>1.007080078125E-3</c:v>
                </c:pt>
                <c:pt idx="8579">
                  <c:v>1.0068416595458984E-3</c:v>
                </c:pt>
                <c:pt idx="8580">
                  <c:v>1.007080078125E-3</c:v>
                </c:pt>
                <c:pt idx="8581">
                  <c:v>1.007080078125E-3</c:v>
                </c:pt>
                <c:pt idx="8582">
                  <c:v>1.0068416595458984E-3</c:v>
                </c:pt>
                <c:pt idx="8583">
                  <c:v>1.007080078125E-3</c:v>
                </c:pt>
                <c:pt idx="8584">
                  <c:v>1.007080078125E-3</c:v>
                </c:pt>
                <c:pt idx="8585">
                  <c:v>1.0068416595458984E-3</c:v>
                </c:pt>
                <c:pt idx="8586">
                  <c:v>1.0080337524414063E-3</c:v>
                </c:pt>
                <c:pt idx="8587">
                  <c:v>1.007080078125E-3</c:v>
                </c:pt>
                <c:pt idx="8588">
                  <c:v>1.0068416595458984E-3</c:v>
                </c:pt>
                <c:pt idx="8589">
                  <c:v>1.007080078125E-3</c:v>
                </c:pt>
                <c:pt idx="8590">
                  <c:v>1.007080078125E-3</c:v>
                </c:pt>
                <c:pt idx="8591">
                  <c:v>1.0068416595458984E-3</c:v>
                </c:pt>
                <c:pt idx="8592">
                  <c:v>1.007080078125E-3</c:v>
                </c:pt>
                <c:pt idx="8593">
                  <c:v>1.007080078125E-3</c:v>
                </c:pt>
                <c:pt idx="8594">
                  <c:v>1.0068416595458984E-3</c:v>
                </c:pt>
                <c:pt idx="8595">
                  <c:v>1.007080078125E-3</c:v>
                </c:pt>
                <c:pt idx="8596">
                  <c:v>1.007080078125E-3</c:v>
                </c:pt>
                <c:pt idx="8597">
                  <c:v>1.0068416595458984E-3</c:v>
                </c:pt>
                <c:pt idx="8598">
                  <c:v>1.007080078125E-3</c:v>
                </c:pt>
                <c:pt idx="8599">
                  <c:v>1.0080337524414063E-3</c:v>
                </c:pt>
                <c:pt idx="8600">
                  <c:v>1.007080078125E-3</c:v>
                </c:pt>
                <c:pt idx="8601">
                  <c:v>1.0068416595458984E-3</c:v>
                </c:pt>
                <c:pt idx="8602">
                  <c:v>1.007080078125E-3</c:v>
                </c:pt>
                <c:pt idx="8603">
                  <c:v>1.007080078125E-3</c:v>
                </c:pt>
                <c:pt idx="8604">
                  <c:v>1.0068416595458984E-3</c:v>
                </c:pt>
                <c:pt idx="8605">
                  <c:v>1.007080078125E-3</c:v>
                </c:pt>
                <c:pt idx="8606">
                  <c:v>1.007080078125E-3</c:v>
                </c:pt>
                <c:pt idx="8607">
                  <c:v>1.0068416595458984E-3</c:v>
                </c:pt>
                <c:pt idx="8608">
                  <c:v>1.007080078125E-3</c:v>
                </c:pt>
                <c:pt idx="8609">
                  <c:v>1.007080078125E-3</c:v>
                </c:pt>
                <c:pt idx="8610">
                  <c:v>1.0068416595458984E-3</c:v>
                </c:pt>
                <c:pt idx="8611">
                  <c:v>1.0080337524414063E-3</c:v>
                </c:pt>
                <c:pt idx="8612">
                  <c:v>8.0559253692626953E-3</c:v>
                </c:pt>
                <c:pt idx="8613">
                  <c:v>1.007080078125E-3</c:v>
                </c:pt>
                <c:pt idx="8614">
                  <c:v>1.007080078125E-3</c:v>
                </c:pt>
                <c:pt idx="8615">
                  <c:v>1.0068416595458984E-3</c:v>
                </c:pt>
                <c:pt idx="8616">
                  <c:v>1.007080078125E-3</c:v>
                </c:pt>
                <c:pt idx="8617">
                  <c:v>1.0080337524414063E-3</c:v>
                </c:pt>
                <c:pt idx="8618">
                  <c:v>1.007080078125E-3</c:v>
                </c:pt>
                <c:pt idx="8619">
                  <c:v>1.0068416595458984E-3</c:v>
                </c:pt>
                <c:pt idx="8620">
                  <c:v>1.007080078125E-3</c:v>
                </c:pt>
                <c:pt idx="8621">
                  <c:v>1.007080078125E-3</c:v>
                </c:pt>
                <c:pt idx="8622">
                  <c:v>1.0068416595458984E-3</c:v>
                </c:pt>
                <c:pt idx="8623">
                  <c:v>1.007080078125E-3</c:v>
                </c:pt>
                <c:pt idx="8624">
                  <c:v>1.007080078125E-3</c:v>
                </c:pt>
                <c:pt idx="8625">
                  <c:v>1.0068416595458984E-3</c:v>
                </c:pt>
                <c:pt idx="8626">
                  <c:v>1.007080078125E-3</c:v>
                </c:pt>
                <c:pt idx="8627">
                  <c:v>1.007080078125E-3</c:v>
                </c:pt>
                <c:pt idx="8628">
                  <c:v>1.0068416595458984E-3</c:v>
                </c:pt>
                <c:pt idx="8629">
                  <c:v>1.0080337524414063E-3</c:v>
                </c:pt>
                <c:pt idx="8630">
                  <c:v>1.007080078125E-3</c:v>
                </c:pt>
                <c:pt idx="8631">
                  <c:v>1.0068416595458984E-3</c:v>
                </c:pt>
                <c:pt idx="8632">
                  <c:v>1.007080078125E-3</c:v>
                </c:pt>
                <c:pt idx="8633">
                  <c:v>1.007080078125E-3</c:v>
                </c:pt>
                <c:pt idx="8634">
                  <c:v>1.0068416595458984E-3</c:v>
                </c:pt>
                <c:pt idx="8635">
                  <c:v>1.007080078125E-3</c:v>
                </c:pt>
                <c:pt idx="8636">
                  <c:v>1.007080078125E-3</c:v>
                </c:pt>
                <c:pt idx="8637">
                  <c:v>1.0068416595458984E-3</c:v>
                </c:pt>
                <c:pt idx="8638">
                  <c:v>1.007080078125E-3</c:v>
                </c:pt>
                <c:pt idx="8639">
                  <c:v>1.007080078125E-3</c:v>
                </c:pt>
                <c:pt idx="8640">
                  <c:v>1.0068416595458984E-3</c:v>
                </c:pt>
                <c:pt idx="8641">
                  <c:v>1.007080078125E-3</c:v>
                </c:pt>
                <c:pt idx="8642">
                  <c:v>1.0080337524414063E-3</c:v>
                </c:pt>
                <c:pt idx="8643">
                  <c:v>1.007080078125E-3</c:v>
                </c:pt>
                <c:pt idx="8644">
                  <c:v>1.0068416595458984E-3</c:v>
                </c:pt>
                <c:pt idx="8645">
                  <c:v>1.007080078125E-3</c:v>
                </c:pt>
                <c:pt idx="8646">
                  <c:v>1.007080078125E-3</c:v>
                </c:pt>
                <c:pt idx="8647">
                  <c:v>1.0068416595458984E-3</c:v>
                </c:pt>
                <c:pt idx="8648">
                  <c:v>1.007080078125E-3</c:v>
                </c:pt>
                <c:pt idx="8649">
                  <c:v>1.007080078125E-3</c:v>
                </c:pt>
                <c:pt idx="8650">
                  <c:v>1.0068416595458984E-3</c:v>
                </c:pt>
                <c:pt idx="8651">
                  <c:v>1.007080078125E-3</c:v>
                </c:pt>
                <c:pt idx="8652">
                  <c:v>1.007080078125E-3</c:v>
                </c:pt>
                <c:pt idx="8653">
                  <c:v>1.0068416595458984E-3</c:v>
                </c:pt>
                <c:pt idx="8654">
                  <c:v>1.0080337524414063E-3</c:v>
                </c:pt>
                <c:pt idx="8655">
                  <c:v>1.007080078125E-3</c:v>
                </c:pt>
                <c:pt idx="8656">
                  <c:v>1.0068416595458984E-3</c:v>
                </c:pt>
                <c:pt idx="8657">
                  <c:v>1.007080078125E-3</c:v>
                </c:pt>
                <c:pt idx="8658">
                  <c:v>1.007080078125E-3</c:v>
                </c:pt>
                <c:pt idx="8659">
                  <c:v>1.0068416595458984E-3</c:v>
                </c:pt>
                <c:pt idx="8660">
                  <c:v>1.007080078125E-3</c:v>
                </c:pt>
                <c:pt idx="8661">
                  <c:v>2.0139217376708984E-3</c:v>
                </c:pt>
                <c:pt idx="8662">
                  <c:v>1.007080078125E-3</c:v>
                </c:pt>
                <c:pt idx="8663">
                  <c:v>1.007080078125E-3</c:v>
                </c:pt>
                <c:pt idx="8664">
                  <c:v>1.0068416595458984E-3</c:v>
                </c:pt>
                <c:pt idx="8665">
                  <c:v>1.007080078125E-3</c:v>
                </c:pt>
                <c:pt idx="8666">
                  <c:v>1.0080337524414063E-3</c:v>
                </c:pt>
                <c:pt idx="8667">
                  <c:v>1.007080078125E-3</c:v>
                </c:pt>
                <c:pt idx="8668">
                  <c:v>1.0068416595458984E-3</c:v>
                </c:pt>
                <c:pt idx="8669">
                  <c:v>1.007080078125E-3</c:v>
                </c:pt>
                <c:pt idx="8670">
                  <c:v>1.007080078125E-3</c:v>
                </c:pt>
                <c:pt idx="8671">
                  <c:v>1.0068416595458984E-3</c:v>
                </c:pt>
                <c:pt idx="8672">
                  <c:v>1.007080078125E-3</c:v>
                </c:pt>
                <c:pt idx="8673">
                  <c:v>1.007080078125E-3</c:v>
                </c:pt>
                <c:pt idx="8674">
                  <c:v>1.0068416595458984E-3</c:v>
                </c:pt>
                <c:pt idx="8675">
                  <c:v>1.007080078125E-3</c:v>
                </c:pt>
                <c:pt idx="8676">
                  <c:v>1.007080078125E-3</c:v>
                </c:pt>
                <c:pt idx="8677">
                  <c:v>1.0068416595458984E-3</c:v>
                </c:pt>
                <c:pt idx="8678">
                  <c:v>1.0080337524414063E-3</c:v>
                </c:pt>
                <c:pt idx="8679">
                  <c:v>1.007080078125E-3</c:v>
                </c:pt>
                <c:pt idx="8680">
                  <c:v>1.0068416595458984E-3</c:v>
                </c:pt>
                <c:pt idx="8681">
                  <c:v>1.007080078125E-3</c:v>
                </c:pt>
                <c:pt idx="8682">
                  <c:v>1.007080078125E-3</c:v>
                </c:pt>
                <c:pt idx="8683">
                  <c:v>1.0068416595458984E-3</c:v>
                </c:pt>
                <c:pt idx="8684">
                  <c:v>1.007080078125E-3</c:v>
                </c:pt>
                <c:pt idx="8685">
                  <c:v>1.007080078125E-3</c:v>
                </c:pt>
                <c:pt idx="8686">
                  <c:v>1.0068416595458984E-3</c:v>
                </c:pt>
                <c:pt idx="8687">
                  <c:v>1.007080078125E-3</c:v>
                </c:pt>
                <c:pt idx="8688">
                  <c:v>1.007080078125E-3</c:v>
                </c:pt>
                <c:pt idx="8689">
                  <c:v>1.0068416595458984E-3</c:v>
                </c:pt>
                <c:pt idx="8690">
                  <c:v>1.007080078125E-3</c:v>
                </c:pt>
                <c:pt idx="8691">
                  <c:v>1.0080337524414063E-3</c:v>
                </c:pt>
                <c:pt idx="8692">
                  <c:v>1.007080078125E-3</c:v>
                </c:pt>
                <c:pt idx="8693">
                  <c:v>1.0068416595458984E-3</c:v>
                </c:pt>
                <c:pt idx="8694">
                  <c:v>1.007080078125E-3</c:v>
                </c:pt>
                <c:pt idx="8695">
                  <c:v>1.007080078125E-3</c:v>
                </c:pt>
                <c:pt idx="8696">
                  <c:v>1.0068416595458984E-3</c:v>
                </c:pt>
                <c:pt idx="8697">
                  <c:v>1.007080078125E-3</c:v>
                </c:pt>
                <c:pt idx="8698">
                  <c:v>1.007080078125E-3</c:v>
                </c:pt>
                <c:pt idx="8699">
                  <c:v>1.0068416595458984E-3</c:v>
                </c:pt>
                <c:pt idx="8700">
                  <c:v>1.007080078125E-3</c:v>
                </c:pt>
                <c:pt idx="8701">
                  <c:v>1.0068416595458984E-3</c:v>
                </c:pt>
                <c:pt idx="8702">
                  <c:v>1.007080078125E-3</c:v>
                </c:pt>
                <c:pt idx="8703">
                  <c:v>1.0080337524414063E-3</c:v>
                </c:pt>
                <c:pt idx="8704">
                  <c:v>1.007080078125E-3</c:v>
                </c:pt>
                <c:pt idx="8705">
                  <c:v>1.0068416595458984E-3</c:v>
                </c:pt>
                <c:pt idx="8706">
                  <c:v>1.007080078125E-3</c:v>
                </c:pt>
                <c:pt idx="8707">
                  <c:v>1.007080078125E-3</c:v>
                </c:pt>
                <c:pt idx="8708">
                  <c:v>1.0068416595458984E-3</c:v>
                </c:pt>
                <c:pt idx="8709">
                  <c:v>1.007080078125E-3</c:v>
                </c:pt>
                <c:pt idx="8710">
                  <c:v>1.007080078125E-3</c:v>
                </c:pt>
                <c:pt idx="8711">
                  <c:v>1.0068416595458984E-3</c:v>
                </c:pt>
                <c:pt idx="8712">
                  <c:v>1.007080078125E-3</c:v>
                </c:pt>
                <c:pt idx="8713">
                  <c:v>1.007080078125E-3</c:v>
                </c:pt>
                <c:pt idx="8714">
                  <c:v>1.0068416595458984E-3</c:v>
                </c:pt>
                <c:pt idx="8715">
                  <c:v>1.007080078125E-3</c:v>
                </c:pt>
                <c:pt idx="8716">
                  <c:v>1.0080337524414063E-3</c:v>
                </c:pt>
                <c:pt idx="8717">
                  <c:v>1.007080078125E-3</c:v>
                </c:pt>
                <c:pt idx="8718">
                  <c:v>1.0068416595458984E-3</c:v>
                </c:pt>
                <c:pt idx="8719">
                  <c:v>1.007080078125E-3</c:v>
                </c:pt>
                <c:pt idx="8720">
                  <c:v>1.007080078125E-3</c:v>
                </c:pt>
                <c:pt idx="8721">
                  <c:v>1.0068416595458984E-3</c:v>
                </c:pt>
                <c:pt idx="8722">
                  <c:v>1.007080078125E-3</c:v>
                </c:pt>
                <c:pt idx="8723">
                  <c:v>1.0068416595458984E-3</c:v>
                </c:pt>
                <c:pt idx="8724">
                  <c:v>1.007080078125E-3</c:v>
                </c:pt>
                <c:pt idx="8725">
                  <c:v>1.007080078125E-3</c:v>
                </c:pt>
                <c:pt idx="8726">
                  <c:v>1.0068416595458984E-3</c:v>
                </c:pt>
                <c:pt idx="8727">
                  <c:v>1.007080078125E-3</c:v>
                </c:pt>
                <c:pt idx="8728">
                  <c:v>1.0080337524414063E-3</c:v>
                </c:pt>
                <c:pt idx="8729">
                  <c:v>1.007080078125E-3</c:v>
                </c:pt>
                <c:pt idx="8730">
                  <c:v>1.0068416595458984E-3</c:v>
                </c:pt>
                <c:pt idx="8731">
                  <c:v>1.007080078125E-3</c:v>
                </c:pt>
                <c:pt idx="8732">
                  <c:v>1.007080078125E-3</c:v>
                </c:pt>
                <c:pt idx="8733">
                  <c:v>1.0068416595458984E-3</c:v>
                </c:pt>
                <c:pt idx="8734">
                  <c:v>1.007080078125E-3</c:v>
                </c:pt>
                <c:pt idx="8735">
                  <c:v>1.007080078125E-3</c:v>
                </c:pt>
                <c:pt idx="8736">
                  <c:v>1.0068416595458984E-3</c:v>
                </c:pt>
                <c:pt idx="8737">
                  <c:v>1.007080078125E-3</c:v>
                </c:pt>
                <c:pt idx="8738">
                  <c:v>1.007080078125E-3</c:v>
                </c:pt>
                <c:pt idx="8739">
                  <c:v>1.0068416595458984E-3</c:v>
                </c:pt>
                <c:pt idx="8740">
                  <c:v>1.007080078125E-3</c:v>
                </c:pt>
                <c:pt idx="8741">
                  <c:v>1.0080337524414063E-3</c:v>
                </c:pt>
                <c:pt idx="8742">
                  <c:v>1.007080078125E-3</c:v>
                </c:pt>
                <c:pt idx="8743">
                  <c:v>1.0068416595458984E-3</c:v>
                </c:pt>
                <c:pt idx="8744">
                  <c:v>1.007080078125E-3</c:v>
                </c:pt>
                <c:pt idx="8745">
                  <c:v>1.0068416595458984E-3</c:v>
                </c:pt>
                <c:pt idx="8746">
                  <c:v>1.007080078125E-3</c:v>
                </c:pt>
                <c:pt idx="8747">
                  <c:v>1.007080078125E-3</c:v>
                </c:pt>
                <c:pt idx="8748">
                  <c:v>1.0068416595458984E-3</c:v>
                </c:pt>
                <c:pt idx="8749">
                  <c:v>1.007080078125E-3</c:v>
                </c:pt>
                <c:pt idx="8750">
                  <c:v>1.007080078125E-3</c:v>
                </c:pt>
                <c:pt idx="8751">
                  <c:v>1.0068416595458984E-3</c:v>
                </c:pt>
                <c:pt idx="8752">
                  <c:v>1.007080078125E-3</c:v>
                </c:pt>
                <c:pt idx="8753">
                  <c:v>1.0080337524414063E-3</c:v>
                </c:pt>
                <c:pt idx="8754">
                  <c:v>1.007080078125E-3</c:v>
                </c:pt>
                <c:pt idx="8755">
                  <c:v>1.0068416595458984E-3</c:v>
                </c:pt>
                <c:pt idx="8756">
                  <c:v>1.007080078125E-3</c:v>
                </c:pt>
                <c:pt idx="8757">
                  <c:v>1.007080078125E-3</c:v>
                </c:pt>
                <c:pt idx="8758">
                  <c:v>1.0068416595458984E-3</c:v>
                </c:pt>
                <c:pt idx="8759">
                  <c:v>1.007080078125E-3</c:v>
                </c:pt>
                <c:pt idx="8760">
                  <c:v>1.007080078125E-3</c:v>
                </c:pt>
                <c:pt idx="8761">
                  <c:v>1.0068416595458984E-3</c:v>
                </c:pt>
                <c:pt idx="8762">
                  <c:v>1.007080078125E-3</c:v>
                </c:pt>
                <c:pt idx="8763">
                  <c:v>1.007080078125E-3</c:v>
                </c:pt>
                <c:pt idx="8764">
                  <c:v>1.0068416595458984E-3</c:v>
                </c:pt>
                <c:pt idx="8765">
                  <c:v>1.007080078125E-3</c:v>
                </c:pt>
                <c:pt idx="8766">
                  <c:v>1.0080337524414063E-3</c:v>
                </c:pt>
                <c:pt idx="8767">
                  <c:v>1.0068416595458984E-3</c:v>
                </c:pt>
                <c:pt idx="8768">
                  <c:v>1.007080078125E-3</c:v>
                </c:pt>
                <c:pt idx="8769">
                  <c:v>1.007080078125E-3</c:v>
                </c:pt>
                <c:pt idx="8770">
                  <c:v>1.0068416595458984E-3</c:v>
                </c:pt>
                <c:pt idx="8771">
                  <c:v>1.007080078125E-3</c:v>
                </c:pt>
                <c:pt idx="8772">
                  <c:v>1.007080078125E-3</c:v>
                </c:pt>
                <c:pt idx="8773">
                  <c:v>1.0068416595458984E-3</c:v>
                </c:pt>
                <c:pt idx="8774">
                  <c:v>1.007080078125E-3</c:v>
                </c:pt>
                <c:pt idx="8775">
                  <c:v>1.007080078125E-3</c:v>
                </c:pt>
                <c:pt idx="8776">
                  <c:v>1.0068416595458984E-3</c:v>
                </c:pt>
                <c:pt idx="8777">
                  <c:v>1.007080078125E-3</c:v>
                </c:pt>
                <c:pt idx="8778">
                  <c:v>1.0080337524414063E-3</c:v>
                </c:pt>
                <c:pt idx="8779">
                  <c:v>1.007080078125E-3</c:v>
                </c:pt>
                <c:pt idx="8780">
                  <c:v>1.0068416595458984E-3</c:v>
                </c:pt>
                <c:pt idx="8781">
                  <c:v>1.007080078125E-3</c:v>
                </c:pt>
                <c:pt idx="8782">
                  <c:v>1.007080078125E-3</c:v>
                </c:pt>
                <c:pt idx="8783">
                  <c:v>3.3232927322387695E-2</c:v>
                </c:pt>
                <c:pt idx="8784">
                  <c:v>1.0080337524414063E-3</c:v>
                </c:pt>
                <c:pt idx="8785">
                  <c:v>1.0068416595458984E-3</c:v>
                </c:pt>
                <c:pt idx="8786">
                  <c:v>1.007080078125E-3</c:v>
                </c:pt>
                <c:pt idx="8787">
                  <c:v>1.007080078125E-3</c:v>
                </c:pt>
                <c:pt idx="8788">
                  <c:v>1.0068416595458984E-3</c:v>
                </c:pt>
                <c:pt idx="8789">
                  <c:v>1.007080078125E-3</c:v>
                </c:pt>
                <c:pt idx="8790">
                  <c:v>1.007080078125E-3</c:v>
                </c:pt>
                <c:pt idx="8791">
                  <c:v>1.0068416595458984E-3</c:v>
                </c:pt>
                <c:pt idx="8792">
                  <c:v>1.007080078125E-3</c:v>
                </c:pt>
                <c:pt idx="8793">
                  <c:v>1.007080078125E-3</c:v>
                </c:pt>
                <c:pt idx="8794">
                  <c:v>1.0068416595458984E-3</c:v>
                </c:pt>
                <c:pt idx="8795">
                  <c:v>1.007080078125E-3</c:v>
                </c:pt>
                <c:pt idx="8796">
                  <c:v>1.0080337524414063E-3</c:v>
                </c:pt>
                <c:pt idx="8797">
                  <c:v>1.007080078125E-3</c:v>
                </c:pt>
                <c:pt idx="8798">
                  <c:v>1.0068416595458984E-3</c:v>
                </c:pt>
                <c:pt idx="8799">
                  <c:v>1.007080078125E-3</c:v>
                </c:pt>
                <c:pt idx="8800">
                  <c:v>1.007080078125E-3</c:v>
                </c:pt>
                <c:pt idx="8801">
                  <c:v>1.0068416595458984E-3</c:v>
                </c:pt>
                <c:pt idx="8802">
                  <c:v>1.007080078125E-3</c:v>
                </c:pt>
                <c:pt idx="8803">
                  <c:v>1.007080078125E-3</c:v>
                </c:pt>
                <c:pt idx="8804">
                  <c:v>1.0068416595458984E-3</c:v>
                </c:pt>
                <c:pt idx="8805">
                  <c:v>1.007080078125E-3</c:v>
                </c:pt>
                <c:pt idx="8806">
                  <c:v>1.007080078125E-3</c:v>
                </c:pt>
                <c:pt idx="8807">
                  <c:v>1.0068416595458984E-3</c:v>
                </c:pt>
                <c:pt idx="8808">
                  <c:v>1.007080078125E-3</c:v>
                </c:pt>
                <c:pt idx="8809">
                  <c:v>1.0080337524414063E-3</c:v>
                </c:pt>
                <c:pt idx="8810">
                  <c:v>1.0068416595458984E-3</c:v>
                </c:pt>
                <c:pt idx="8811">
                  <c:v>1.007080078125E-3</c:v>
                </c:pt>
                <c:pt idx="8812">
                  <c:v>1.007080078125E-3</c:v>
                </c:pt>
                <c:pt idx="8813">
                  <c:v>1.0068416595458984E-3</c:v>
                </c:pt>
                <c:pt idx="8814">
                  <c:v>1.007080078125E-3</c:v>
                </c:pt>
                <c:pt idx="8815">
                  <c:v>1.007080078125E-3</c:v>
                </c:pt>
                <c:pt idx="8816">
                  <c:v>1.0068416595458984E-3</c:v>
                </c:pt>
                <c:pt idx="8817">
                  <c:v>1.007080078125E-3</c:v>
                </c:pt>
                <c:pt idx="8818">
                  <c:v>1.007080078125E-3</c:v>
                </c:pt>
                <c:pt idx="8819">
                  <c:v>1.0068416595458984E-3</c:v>
                </c:pt>
                <c:pt idx="8820">
                  <c:v>1.007080078125E-3</c:v>
                </c:pt>
                <c:pt idx="8821">
                  <c:v>1.0080337524414063E-3</c:v>
                </c:pt>
                <c:pt idx="8822">
                  <c:v>1.007080078125E-3</c:v>
                </c:pt>
                <c:pt idx="8823">
                  <c:v>1.0068416595458984E-3</c:v>
                </c:pt>
                <c:pt idx="8824">
                  <c:v>1.007080078125E-3</c:v>
                </c:pt>
                <c:pt idx="8825">
                  <c:v>1.007080078125E-3</c:v>
                </c:pt>
                <c:pt idx="8826">
                  <c:v>1.0068416595458984E-3</c:v>
                </c:pt>
                <c:pt idx="8827">
                  <c:v>1.007080078125E-3</c:v>
                </c:pt>
                <c:pt idx="8828">
                  <c:v>1.007080078125E-3</c:v>
                </c:pt>
                <c:pt idx="8829">
                  <c:v>1.0068416595458984E-3</c:v>
                </c:pt>
                <c:pt idx="8830">
                  <c:v>1.007080078125E-3</c:v>
                </c:pt>
                <c:pt idx="8831">
                  <c:v>1.007080078125E-3</c:v>
                </c:pt>
                <c:pt idx="8832">
                  <c:v>1.0068416595458984E-3</c:v>
                </c:pt>
                <c:pt idx="8833">
                  <c:v>1.007080078125E-3</c:v>
                </c:pt>
                <c:pt idx="8834">
                  <c:v>1.0080337524414063E-3</c:v>
                </c:pt>
                <c:pt idx="8835">
                  <c:v>1.0068416595458984E-3</c:v>
                </c:pt>
                <c:pt idx="8836">
                  <c:v>1.007080078125E-3</c:v>
                </c:pt>
                <c:pt idx="8837">
                  <c:v>1.007080078125E-3</c:v>
                </c:pt>
                <c:pt idx="8838">
                  <c:v>1.0068416595458984E-3</c:v>
                </c:pt>
                <c:pt idx="8839">
                  <c:v>1.007080078125E-3</c:v>
                </c:pt>
                <c:pt idx="8840">
                  <c:v>1.007080078125E-3</c:v>
                </c:pt>
                <c:pt idx="8841">
                  <c:v>1.0068416595458984E-3</c:v>
                </c:pt>
                <c:pt idx="8842">
                  <c:v>1.007080078125E-3</c:v>
                </c:pt>
                <c:pt idx="8843">
                  <c:v>1.007080078125E-3</c:v>
                </c:pt>
                <c:pt idx="8844">
                  <c:v>1.0068416595458984E-3</c:v>
                </c:pt>
                <c:pt idx="8845">
                  <c:v>1.007080078125E-3</c:v>
                </c:pt>
                <c:pt idx="8846">
                  <c:v>1.0080337524414063E-3</c:v>
                </c:pt>
                <c:pt idx="8847">
                  <c:v>1.007080078125E-3</c:v>
                </c:pt>
                <c:pt idx="8848">
                  <c:v>1.0068416595458984E-3</c:v>
                </c:pt>
                <c:pt idx="8849">
                  <c:v>1.007080078125E-3</c:v>
                </c:pt>
                <c:pt idx="8850">
                  <c:v>1.007080078125E-3</c:v>
                </c:pt>
                <c:pt idx="8851">
                  <c:v>1.0068416595458984E-3</c:v>
                </c:pt>
                <c:pt idx="8852">
                  <c:v>1.007080078125E-3</c:v>
                </c:pt>
                <c:pt idx="8853">
                  <c:v>1.007080078125E-3</c:v>
                </c:pt>
                <c:pt idx="8854">
                  <c:v>1.0068416595458984E-3</c:v>
                </c:pt>
                <c:pt idx="8855">
                  <c:v>1.007080078125E-3</c:v>
                </c:pt>
                <c:pt idx="8856">
                  <c:v>1.007080078125E-3</c:v>
                </c:pt>
                <c:pt idx="8857">
                  <c:v>1.0068416595458984E-3</c:v>
                </c:pt>
                <c:pt idx="8858">
                  <c:v>1.007080078125E-3</c:v>
                </c:pt>
                <c:pt idx="8859">
                  <c:v>1.0080337524414063E-3</c:v>
                </c:pt>
                <c:pt idx="8860">
                  <c:v>1.0068416595458984E-3</c:v>
                </c:pt>
                <c:pt idx="8861">
                  <c:v>1.007080078125E-3</c:v>
                </c:pt>
                <c:pt idx="8862">
                  <c:v>1.007080078125E-3</c:v>
                </c:pt>
                <c:pt idx="8863">
                  <c:v>1.0068416595458984E-3</c:v>
                </c:pt>
                <c:pt idx="8864">
                  <c:v>1.007080078125E-3</c:v>
                </c:pt>
                <c:pt idx="8865">
                  <c:v>1.007080078125E-3</c:v>
                </c:pt>
                <c:pt idx="8866">
                  <c:v>1.0068416595458984E-3</c:v>
                </c:pt>
                <c:pt idx="8867">
                  <c:v>1.007080078125E-3</c:v>
                </c:pt>
                <c:pt idx="8868">
                  <c:v>1.007080078125E-3</c:v>
                </c:pt>
                <c:pt idx="8869">
                  <c:v>1.0068416595458984E-3</c:v>
                </c:pt>
                <c:pt idx="8870">
                  <c:v>1.007080078125E-3</c:v>
                </c:pt>
                <c:pt idx="8871">
                  <c:v>1.0080337524414063E-3</c:v>
                </c:pt>
                <c:pt idx="8872">
                  <c:v>1.007080078125E-3</c:v>
                </c:pt>
                <c:pt idx="8873">
                  <c:v>1.0068416595458984E-3</c:v>
                </c:pt>
                <c:pt idx="8874">
                  <c:v>1.007080078125E-3</c:v>
                </c:pt>
                <c:pt idx="8875">
                  <c:v>1.007080078125E-3</c:v>
                </c:pt>
                <c:pt idx="8876">
                  <c:v>1.0068416595458984E-3</c:v>
                </c:pt>
                <c:pt idx="8877">
                  <c:v>1.007080078125E-3</c:v>
                </c:pt>
                <c:pt idx="8878">
                  <c:v>1.007080078125E-3</c:v>
                </c:pt>
                <c:pt idx="8879">
                  <c:v>1.0068416595458984E-3</c:v>
                </c:pt>
                <c:pt idx="8880">
                  <c:v>1.007080078125E-3</c:v>
                </c:pt>
                <c:pt idx="8881">
                  <c:v>1.007080078125E-3</c:v>
                </c:pt>
                <c:pt idx="8882">
                  <c:v>1.0068416595458984E-3</c:v>
                </c:pt>
                <c:pt idx="8883">
                  <c:v>1.007080078125E-3</c:v>
                </c:pt>
                <c:pt idx="8884">
                  <c:v>1.0080337524414063E-3</c:v>
                </c:pt>
                <c:pt idx="8885">
                  <c:v>1.0069847106933594E-2</c:v>
                </c:pt>
                <c:pt idx="8886">
                  <c:v>1.007080078125E-3</c:v>
                </c:pt>
                <c:pt idx="8887">
                  <c:v>1.0080337524414063E-3</c:v>
                </c:pt>
                <c:pt idx="8888">
                  <c:v>1.007080078125E-3</c:v>
                </c:pt>
                <c:pt idx="8889">
                  <c:v>1.0068416595458984E-3</c:v>
                </c:pt>
                <c:pt idx="8890">
                  <c:v>1.007080078125E-3</c:v>
                </c:pt>
                <c:pt idx="8891">
                  <c:v>1.007080078125E-3</c:v>
                </c:pt>
                <c:pt idx="8892">
                  <c:v>1.0068416595458984E-3</c:v>
                </c:pt>
                <c:pt idx="8893">
                  <c:v>1.007080078125E-3</c:v>
                </c:pt>
                <c:pt idx="8894">
                  <c:v>1.007080078125E-3</c:v>
                </c:pt>
                <c:pt idx="8895">
                  <c:v>1.0068416595458984E-3</c:v>
                </c:pt>
                <c:pt idx="8896">
                  <c:v>1.007080078125E-3</c:v>
                </c:pt>
                <c:pt idx="8897">
                  <c:v>1.007080078125E-3</c:v>
                </c:pt>
                <c:pt idx="8898">
                  <c:v>1.0068416595458984E-3</c:v>
                </c:pt>
                <c:pt idx="8899">
                  <c:v>1.007080078125E-3</c:v>
                </c:pt>
                <c:pt idx="8900">
                  <c:v>1.0080337524414063E-3</c:v>
                </c:pt>
                <c:pt idx="8901">
                  <c:v>1.0068416595458984E-3</c:v>
                </c:pt>
                <c:pt idx="8902">
                  <c:v>1.007080078125E-3</c:v>
                </c:pt>
                <c:pt idx="8903">
                  <c:v>1.007080078125E-3</c:v>
                </c:pt>
                <c:pt idx="8904">
                  <c:v>1.0068416595458984E-3</c:v>
                </c:pt>
                <c:pt idx="8905">
                  <c:v>1.007080078125E-3</c:v>
                </c:pt>
                <c:pt idx="8906">
                  <c:v>1.007080078125E-3</c:v>
                </c:pt>
                <c:pt idx="8907">
                  <c:v>1.0068416595458984E-3</c:v>
                </c:pt>
                <c:pt idx="8908">
                  <c:v>1.007080078125E-3</c:v>
                </c:pt>
                <c:pt idx="8909">
                  <c:v>1.007080078125E-3</c:v>
                </c:pt>
                <c:pt idx="8910">
                  <c:v>1.0068416595458984E-3</c:v>
                </c:pt>
                <c:pt idx="8911">
                  <c:v>1.007080078125E-3</c:v>
                </c:pt>
                <c:pt idx="8912">
                  <c:v>1.0080337524414063E-3</c:v>
                </c:pt>
                <c:pt idx="8913">
                  <c:v>1.007080078125E-3</c:v>
                </c:pt>
                <c:pt idx="8914">
                  <c:v>1.0068416595458984E-3</c:v>
                </c:pt>
                <c:pt idx="8915">
                  <c:v>1.007080078125E-3</c:v>
                </c:pt>
                <c:pt idx="8916">
                  <c:v>1.007080078125E-3</c:v>
                </c:pt>
                <c:pt idx="8917">
                  <c:v>1.0068416595458984E-3</c:v>
                </c:pt>
                <c:pt idx="8918">
                  <c:v>1.007080078125E-3</c:v>
                </c:pt>
                <c:pt idx="8919">
                  <c:v>1.007080078125E-3</c:v>
                </c:pt>
                <c:pt idx="8920">
                  <c:v>1.0068416595458984E-3</c:v>
                </c:pt>
                <c:pt idx="8921">
                  <c:v>1.007080078125E-3</c:v>
                </c:pt>
                <c:pt idx="8922">
                  <c:v>1.007080078125E-3</c:v>
                </c:pt>
                <c:pt idx="8923">
                  <c:v>1.0068416595458984E-3</c:v>
                </c:pt>
                <c:pt idx="8924">
                  <c:v>1.007080078125E-3</c:v>
                </c:pt>
                <c:pt idx="8925">
                  <c:v>1.0080337524414063E-3</c:v>
                </c:pt>
                <c:pt idx="8926">
                  <c:v>1.0068416595458984E-3</c:v>
                </c:pt>
                <c:pt idx="8927">
                  <c:v>1.007080078125E-3</c:v>
                </c:pt>
                <c:pt idx="8928">
                  <c:v>1.007080078125E-3</c:v>
                </c:pt>
                <c:pt idx="8929">
                  <c:v>1.0068416595458984E-3</c:v>
                </c:pt>
                <c:pt idx="8930">
                  <c:v>1.007080078125E-3</c:v>
                </c:pt>
                <c:pt idx="8931">
                  <c:v>1.007080078125E-3</c:v>
                </c:pt>
                <c:pt idx="8932">
                  <c:v>1.0068416595458984E-3</c:v>
                </c:pt>
                <c:pt idx="8933">
                  <c:v>1.007080078125E-3</c:v>
                </c:pt>
                <c:pt idx="8934">
                  <c:v>1.007080078125E-3</c:v>
                </c:pt>
                <c:pt idx="8935">
                  <c:v>1.0068416595458984E-3</c:v>
                </c:pt>
                <c:pt idx="8936">
                  <c:v>1.007080078125E-3</c:v>
                </c:pt>
                <c:pt idx="8937">
                  <c:v>1.0080337524414063E-3</c:v>
                </c:pt>
                <c:pt idx="8938">
                  <c:v>1.007080078125E-3</c:v>
                </c:pt>
                <c:pt idx="8939">
                  <c:v>1.0068416595458984E-3</c:v>
                </c:pt>
                <c:pt idx="8940">
                  <c:v>1.007080078125E-3</c:v>
                </c:pt>
                <c:pt idx="8941">
                  <c:v>1.007080078125E-3</c:v>
                </c:pt>
                <c:pt idx="8942">
                  <c:v>1.0068416595458984E-3</c:v>
                </c:pt>
                <c:pt idx="8943">
                  <c:v>1.007080078125E-3</c:v>
                </c:pt>
                <c:pt idx="8944">
                  <c:v>1.007080078125E-3</c:v>
                </c:pt>
                <c:pt idx="8945">
                  <c:v>1.0068416595458984E-3</c:v>
                </c:pt>
                <c:pt idx="8946">
                  <c:v>1.007080078125E-3</c:v>
                </c:pt>
                <c:pt idx="8947">
                  <c:v>1.007080078125E-3</c:v>
                </c:pt>
                <c:pt idx="8948">
                  <c:v>1.0068416595458984E-3</c:v>
                </c:pt>
                <c:pt idx="8949">
                  <c:v>1.0080337524414063E-3</c:v>
                </c:pt>
                <c:pt idx="8950">
                  <c:v>1.007080078125E-3</c:v>
                </c:pt>
                <c:pt idx="8951">
                  <c:v>1.0068416595458984E-3</c:v>
                </c:pt>
                <c:pt idx="8952">
                  <c:v>1.007080078125E-3</c:v>
                </c:pt>
                <c:pt idx="8953">
                  <c:v>1.007080078125E-3</c:v>
                </c:pt>
                <c:pt idx="8954">
                  <c:v>1.0068416595458984E-3</c:v>
                </c:pt>
                <c:pt idx="8955">
                  <c:v>1.007080078125E-3</c:v>
                </c:pt>
                <c:pt idx="8956">
                  <c:v>1.007080078125E-3</c:v>
                </c:pt>
                <c:pt idx="8957">
                  <c:v>1.0068416595458984E-3</c:v>
                </c:pt>
                <c:pt idx="8958">
                  <c:v>1.007080078125E-3</c:v>
                </c:pt>
                <c:pt idx="8959">
                  <c:v>1.007080078125E-3</c:v>
                </c:pt>
                <c:pt idx="8960">
                  <c:v>1.0068416595458984E-3</c:v>
                </c:pt>
                <c:pt idx="8961">
                  <c:v>1.007080078125E-3</c:v>
                </c:pt>
                <c:pt idx="8962">
                  <c:v>1.0080337524414063E-3</c:v>
                </c:pt>
                <c:pt idx="8963">
                  <c:v>1.007080078125E-3</c:v>
                </c:pt>
                <c:pt idx="8964">
                  <c:v>1.0068416595458984E-3</c:v>
                </c:pt>
                <c:pt idx="8965">
                  <c:v>1.007080078125E-3</c:v>
                </c:pt>
                <c:pt idx="8966">
                  <c:v>1.007080078125E-3</c:v>
                </c:pt>
                <c:pt idx="8967">
                  <c:v>1.0068416595458984E-3</c:v>
                </c:pt>
                <c:pt idx="8968">
                  <c:v>1.007080078125E-3</c:v>
                </c:pt>
                <c:pt idx="8969">
                  <c:v>1.007080078125E-3</c:v>
                </c:pt>
                <c:pt idx="8970">
                  <c:v>1.0068416595458984E-3</c:v>
                </c:pt>
                <c:pt idx="8971">
                  <c:v>1.007080078125E-3</c:v>
                </c:pt>
                <c:pt idx="8972">
                  <c:v>1.007080078125E-3</c:v>
                </c:pt>
                <c:pt idx="8973">
                  <c:v>1.0068416595458984E-3</c:v>
                </c:pt>
                <c:pt idx="8974">
                  <c:v>1.0080337524414063E-3</c:v>
                </c:pt>
                <c:pt idx="8975">
                  <c:v>1.007080078125E-3</c:v>
                </c:pt>
                <c:pt idx="8976">
                  <c:v>1.0068416595458984E-3</c:v>
                </c:pt>
                <c:pt idx="8977">
                  <c:v>1.007080078125E-3</c:v>
                </c:pt>
                <c:pt idx="8978">
                  <c:v>1.007080078125E-3</c:v>
                </c:pt>
                <c:pt idx="8979">
                  <c:v>1.0068416595458984E-3</c:v>
                </c:pt>
                <c:pt idx="8980">
                  <c:v>1.6113042831420898E-2</c:v>
                </c:pt>
                <c:pt idx="8981">
                  <c:v>1.007080078125E-3</c:v>
                </c:pt>
                <c:pt idx="8982">
                  <c:v>1.007080078125E-3</c:v>
                </c:pt>
                <c:pt idx="8983">
                  <c:v>1.0068416595458984E-3</c:v>
                </c:pt>
                <c:pt idx="8984">
                  <c:v>1.0080337524414063E-3</c:v>
                </c:pt>
                <c:pt idx="8985">
                  <c:v>1.007080078125E-3</c:v>
                </c:pt>
                <c:pt idx="8986">
                  <c:v>1.0068416595458984E-3</c:v>
                </c:pt>
                <c:pt idx="8987">
                  <c:v>1.007080078125E-3</c:v>
                </c:pt>
                <c:pt idx="8988">
                  <c:v>1.007080078125E-3</c:v>
                </c:pt>
                <c:pt idx="8989">
                  <c:v>1.0068416595458984E-3</c:v>
                </c:pt>
                <c:pt idx="8990">
                  <c:v>1.007080078125E-3</c:v>
                </c:pt>
                <c:pt idx="8991">
                  <c:v>1.007080078125E-3</c:v>
                </c:pt>
                <c:pt idx="8992">
                  <c:v>1.0068416595458984E-3</c:v>
                </c:pt>
                <c:pt idx="8993">
                  <c:v>1.007080078125E-3</c:v>
                </c:pt>
                <c:pt idx="8994">
                  <c:v>1.007080078125E-3</c:v>
                </c:pt>
                <c:pt idx="8995">
                  <c:v>1.0068416595458984E-3</c:v>
                </c:pt>
                <c:pt idx="8996">
                  <c:v>1.007080078125E-3</c:v>
                </c:pt>
                <c:pt idx="8997">
                  <c:v>1.0080337524414063E-3</c:v>
                </c:pt>
                <c:pt idx="8998">
                  <c:v>1.007080078125E-3</c:v>
                </c:pt>
                <c:pt idx="8999">
                  <c:v>1.0068416595458984E-3</c:v>
                </c:pt>
                <c:pt idx="9000">
                  <c:v>1.007080078125E-3</c:v>
                </c:pt>
                <c:pt idx="9001">
                  <c:v>1.007080078125E-3</c:v>
                </c:pt>
                <c:pt idx="9002">
                  <c:v>1.0068416595458984E-3</c:v>
                </c:pt>
                <c:pt idx="9003">
                  <c:v>1.007080078125E-3</c:v>
                </c:pt>
                <c:pt idx="9004">
                  <c:v>1.007080078125E-3</c:v>
                </c:pt>
                <c:pt idx="9005">
                  <c:v>1.0068416595458984E-3</c:v>
                </c:pt>
                <c:pt idx="9006">
                  <c:v>1.007080078125E-3</c:v>
                </c:pt>
                <c:pt idx="9007">
                  <c:v>1.007080078125E-3</c:v>
                </c:pt>
                <c:pt idx="9008">
                  <c:v>1.0068416595458984E-3</c:v>
                </c:pt>
                <c:pt idx="9009">
                  <c:v>1.0080337524414063E-3</c:v>
                </c:pt>
                <c:pt idx="9010">
                  <c:v>1.007080078125E-3</c:v>
                </c:pt>
                <c:pt idx="9011">
                  <c:v>1.0068416595458984E-3</c:v>
                </c:pt>
                <c:pt idx="9012">
                  <c:v>1.007080078125E-3</c:v>
                </c:pt>
                <c:pt idx="9013">
                  <c:v>1.007080078125E-3</c:v>
                </c:pt>
                <c:pt idx="9014">
                  <c:v>1.0068416595458984E-3</c:v>
                </c:pt>
                <c:pt idx="9015">
                  <c:v>1.007080078125E-3</c:v>
                </c:pt>
                <c:pt idx="9016">
                  <c:v>1.007080078125E-3</c:v>
                </c:pt>
                <c:pt idx="9017">
                  <c:v>1.0068416595458984E-3</c:v>
                </c:pt>
                <c:pt idx="9018">
                  <c:v>1.007080078125E-3</c:v>
                </c:pt>
                <c:pt idx="9019">
                  <c:v>1.007080078125E-3</c:v>
                </c:pt>
                <c:pt idx="9020">
                  <c:v>1.0068416595458984E-3</c:v>
                </c:pt>
                <c:pt idx="9021">
                  <c:v>1.007080078125E-3</c:v>
                </c:pt>
                <c:pt idx="9022">
                  <c:v>1.0080337524414063E-3</c:v>
                </c:pt>
                <c:pt idx="9023">
                  <c:v>1.007080078125E-3</c:v>
                </c:pt>
                <c:pt idx="9024">
                  <c:v>1.0068416595458984E-3</c:v>
                </c:pt>
                <c:pt idx="9025">
                  <c:v>1.007080078125E-3</c:v>
                </c:pt>
                <c:pt idx="9026">
                  <c:v>1.007080078125E-3</c:v>
                </c:pt>
                <c:pt idx="9027">
                  <c:v>1.0068416595458984E-3</c:v>
                </c:pt>
                <c:pt idx="9028">
                  <c:v>1.007080078125E-3</c:v>
                </c:pt>
                <c:pt idx="9029">
                  <c:v>1.007080078125E-3</c:v>
                </c:pt>
                <c:pt idx="9030">
                  <c:v>1.0068416595458984E-3</c:v>
                </c:pt>
                <c:pt idx="9031">
                  <c:v>1.007080078125E-3</c:v>
                </c:pt>
                <c:pt idx="9032">
                  <c:v>1.20849609375E-2</c:v>
                </c:pt>
                <c:pt idx="9033">
                  <c:v>1.007080078125E-3</c:v>
                </c:pt>
                <c:pt idx="9034">
                  <c:v>1.0068416595458984E-3</c:v>
                </c:pt>
                <c:pt idx="9035">
                  <c:v>1.007080078125E-3</c:v>
                </c:pt>
                <c:pt idx="9036">
                  <c:v>1.0080337524414063E-3</c:v>
                </c:pt>
                <c:pt idx="9037">
                  <c:v>1.007080078125E-3</c:v>
                </c:pt>
                <c:pt idx="9038">
                  <c:v>1.0068416595458984E-3</c:v>
                </c:pt>
                <c:pt idx="9039">
                  <c:v>1.007080078125E-3</c:v>
                </c:pt>
                <c:pt idx="9040">
                  <c:v>1.007080078125E-3</c:v>
                </c:pt>
                <c:pt idx="9041">
                  <c:v>1.0068416595458984E-3</c:v>
                </c:pt>
                <c:pt idx="9042">
                  <c:v>1.007080078125E-3</c:v>
                </c:pt>
                <c:pt idx="9043">
                  <c:v>1.007080078125E-3</c:v>
                </c:pt>
                <c:pt idx="9044">
                  <c:v>1.0068416595458984E-3</c:v>
                </c:pt>
                <c:pt idx="9045">
                  <c:v>1.007080078125E-3</c:v>
                </c:pt>
                <c:pt idx="9046">
                  <c:v>1.007080078125E-3</c:v>
                </c:pt>
                <c:pt idx="9047">
                  <c:v>1.0068416595458984E-3</c:v>
                </c:pt>
                <c:pt idx="9048">
                  <c:v>5.0361156463623047E-3</c:v>
                </c:pt>
                <c:pt idx="9049">
                  <c:v>1.0068416595458984E-3</c:v>
                </c:pt>
                <c:pt idx="9050">
                  <c:v>1.007080078125E-3</c:v>
                </c:pt>
                <c:pt idx="9051">
                  <c:v>1.007080078125E-3</c:v>
                </c:pt>
                <c:pt idx="9052">
                  <c:v>1.0068416595458984E-3</c:v>
                </c:pt>
                <c:pt idx="9053">
                  <c:v>1.007080078125E-3</c:v>
                </c:pt>
                <c:pt idx="9054">
                  <c:v>1.007080078125E-3</c:v>
                </c:pt>
                <c:pt idx="9055">
                  <c:v>1.0068416595458984E-3</c:v>
                </c:pt>
                <c:pt idx="9056">
                  <c:v>1.007080078125E-3</c:v>
                </c:pt>
                <c:pt idx="9057">
                  <c:v>1.0080337524414063E-3</c:v>
                </c:pt>
                <c:pt idx="9058">
                  <c:v>1.007080078125E-3</c:v>
                </c:pt>
                <c:pt idx="9059">
                  <c:v>1.0068416595458984E-3</c:v>
                </c:pt>
                <c:pt idx="9060">
                  <c:v>1.007080078125E-3</c:v>
                </c:pt>
                <c:pt idx="9061">
                  <c:v>1.007080078125E-3</c:v>
                </c:pt>
                <c:pt idx="9062">
                  <c:v>1.0068416595458984E-3</c:v>
                </c:pt>
                <c:pt idx="9063">
                  <c:v>1.007080078125E-3</c:v>
                </c:pt>
                <c:pt idx="9064">
                  <c:v>1.007080078125E-3</c:v>
                </c:pt>
                <c:pt idx="9065">
                  <c:v>1.0068416595458984E-3</c:v>
                </c:pt>
                <c:pt idx="9066">
                  <c:v>1.007080078125E-3</c:v>
                </c:pt>
                <c:pt idx="9067">
                  <c:v>1.007080078125E-3</c:v>
                </c:pt>
                <c:pt idx="9068">
                  <c:v>1.0068416595458984E-3</c:v>
                </c:pt>
                <c:pt idx="9069">
                  <c:v>1.0080337524414063E-3</c:v>
                </c:pt>
                <c:pt idx="9070">
                  <c:v>1.007080078125E-3</c:v>
                </c:pt>
                <c:pt idx="9071">
                  <c:v>1.0068416595458984E-3</c:v>
                </c:pt>
                <c:pt idx="9072">
                  <c:v>1.007080078125E-3</c:v>
                </c:pt>
                <c:pt idx="9073">
                  <c:v>1.007080078125E-3</c:v>
                </c:pt>
                <c:pt idx="9074">
                  <c:v>1.0068416595458984E-3</c:v>
                </c:pt>
                <c:pt idx="9075">
                  <c:v>1.007080078125E-3</c:v>
                </c:pt>
                <c:pt idx="9076">
                  <c:v>1.007080078125E-3</c:v>
                </c:pt>
                <c:pt idx="9077">
                  <c:v>1.0068416595458984E-3</c:v>
                </c:pt>
                <c:pt idx="9078">
                  <c:v>1.007080078125E-3</c:v>
                </c:pt>
                <c:pt idx="9079">
                  <c:v>1.007080078125E-3</c:v>
                </c:pt>
                <c:pt idx="9080">
                  <c:v>1.0068416595458984E-3</c:v>
                </c:pt>
                <c:pt idx="9081">
                  <c:v>1.007080078125E-3</c:v>
                </c:pt>
                <c:pt idx="9082">
                  <c:v>1.0080337524414063E-3</c:v>
                </c:pt>
                <c:pt idx="9083">
                  <c:v>1.007080078125E-3</c:v>
                </c:pt>
                <c:pt idx="9084">
                  <c:v>1.0068416595458984E-3</c:v>
                </c:pt>
                <c:pt idx="9085">
                  <c:v>9.0630054473876953E-3</c:v>
                </c:pt>
                <c:pt idx="9086">
                  <c:v>1.0080337524414063E-3</c:v>
                </c:pt>
                <c:pt idx="9087">
                  <c:v>1.007080078125E-3</c:v>
                </c:pt>
                <c:pt idx="9088">
                  <c:v>1.0068416595458984E-3</c:v>
                </c:pt>
                <c:pt idx="9089">
                  <c:v>1.007080078125E-3</c:v>
                </c:pt>
                <c:pt idx="9090">
                  <c:v>1.007080078125E-3</c:v>
                </c:pt>
                <c:pt idx="9091">
                  <c:v>1.0068416595458984E-3</c:v>
                </c:pt>
                <c:pt idx="9092">
                  <c:v>1.007080078125E-3</c:v>
                </c:pt>
                <c:pt idx="9093">
                  <c:v>1.007080078125E-3</c:v>
                </c:pt>
                <c:pt idx="9094">
                  <c:v>1.0068416595458984E-3</c:v>
                </c:pt>
                <c:pt idx="9095">
                  <c:v>1.007080078125E-3</c:v>
                </c:pt>
                <c:pt idx="9096">
                  <c:v>1.007080078125E-3</c:v>
                </c:pt>
                <c:pt idx="9097">
                  <c:v>1.0068416595458984E-3</c:v>
                </c:pt>
                <c:pt idx="9098">
                  <c:v>1.007080078125E-3</c:v>
                </c:pt>
                <c:pt idx="9099">
                  <c:v>1.0080337524414063E-3</c:v>
                </c:pt>
                <c:pt idx="9100">
                  <c:v>1.007080078125E-3</c:v>
                </c:pt>
                <c:pt idx="9101">
                  <c:v>1.0068416595458984E-3</c:v>
                </c:pt>
                <c:pt idx="9102">
                  <c:v>1.007080078125E-3</c:v>
                </c:pt>
                <c:pt idx="9103">
                  <c:v>1.007080078125E-3</c:v>
                </c:pt>
                <c:pt idx="9104">
                  <c:v>1.0068416595458984E-3</c:v>
                </c:pt>
                <c:pt idx="9105">
                  <c:v>1.007080078125E-3</c:v>
                </c:pt>
                <c:pt idx="9106">
                  <c:v>1.007080078125E-3</c:v>
                </c:pt>
                <c:pt idx="9107">
                  <c:v>1.0068416595458984E-3</c:v>
                </c:pt>
                <c:pt idx="9108">
                  <c:v>1.007080078125E-3</c:v>
                </c:pt>
                <c:pt idx="9109">
                  <c:v>1.007080078125E-3</c:v>
                </c:pt>
                <c:pt idx="9110">
                  <c:v>1.0068416595458984E-3</c:v>
                </c:pt>
                <c:pt idx="9111">
                  <c:v>1.0080337524414063E-3</c:v>
                </c:pt>
                <c:pt idx="9112">
                  <c:v>1.007080078125E-3</c:v>
                </c:pt>
                <c:pt idx="9113">
                  <c:v>1.0068416595458984E-3</c:v>
                </c:pt>
                <c:pt idx="9114">
                  <c:v>1.007080078125E-3</c:v>
                </c:pt>
                <c:pt idx="9115">
                  <c:v>1.007080078125E-3</c:v>
                </c:pt>
                <c:pt idx="9116">
                  <c:v>1.0068416595458984E-3</c:v>
                </c:pt>
                <c:pt idx="9117">
                  <c:v>1.007080078125E-3</c:v>
                </c:pt>
                <c:pt idx="9118">
                  <c:v>1.007080078125E-3</c:v>
                </c:pt>
                <c:pt idx="9119">
                  <c:v>1.0068416595458984E-3</c:v>
                </c:pt>
                <c:pt idx="9120">
                  <c:v>1.007080078125E-3</c:v>
                </c:pt>
                <c:pt idx="9121">
                  <c:v>1.007080078125E-3</c:v>
                </c:pt>
                <c:pt idx="9122">
                  <c:v>1.0068416595458984E-3</c:v>
                </c:pt>
                <c:pt idx="9123">
                  <c:v>1.007080078125E-3</c:v>
                </c:pt>
                <c:pt idx="9124">
                  <c:v>1.0080337524414063E-3</c:v>
                </c:pt>
                <c:pt idx="9125">
                  <c:v>1.007080078125E-3</c:v>
                </c:pt>
                <c:pt idx="9126">
                  <c:v>1.0068416595458984E-3</c:v>
                </c:pt>
                <c:pt idx="9127">
                  <c:v>1.007080078125E-3</c:v>
                </c:pt>
                <c:pt idx="9128">
                  <c:v>1.007080078125E-3</c:v>
                </c:pt>
                <c:pt idx="9129">
                  <c:v>1.0068416595458984E-3</c:v>
                </c:pt>
                <c:pt idx="9130">
                  <c:v>1.007080078125E-3</c:v>
                </c:pt>
                <c:pt idx="9131">
                  <c:v>1.007080078125E-3</c:v>
                </c:pt>
                <c:pt idx="9132">
                  <c:v>2.6183843612670898E-2</c:v>
                </c:pt>
                <c:pt idx="9133">
                  <c:v>1.007080078125E-3</c:v>
                </c:pt>
                <c:pt idx="9134">
                  <c:v>1.0068416595458984E-3</c:v>
                </c:pt>
                <c:pt idx="9135">
                  <c:v>1.007080078125E-3</c:v>
                </c:pt>
                <c:pt idx="9136">
                  <c:v>1.0080337524414063E-3</c:v>
                </c:pt>
                <c:pt idx="9137">
                  <c:v>1.007080078125E-3</c:v>
                </c:pt>
                <c:pt idx="9138">
                  <c:v>1.0068416595458984E-3</c:v>
                </c:pt>
                <c:pt idx="9139">
                  <c:v>1.007080078125E-3</c:v>
                </c:pt>
                <c:pt idx="9140">
                  <c:v>1.007080078125E-3</c:v>
                </c:pt>
                <c:pt idx="9141">
                  <c:v>1.0068416595458984E-3</c:v>
                </c:pt>
                <c:pt idx="9142">
                  <c:v>1.007080078125E-3</c:v>
                </c:pt>
                <c:pt idx="9143">
                  <c:v>1.007080078125E-3</c:v>
                </c:pt>
                <c:pt idx="9144">
                  <c:v>1.0068416595458984E-3</c:v>
                </c:pt>
                <c:pt idx="9145">
                  <c:v>1.007080078125E-3</c:v>
                </c:pt>
                <c:pt idx="9146">
                  <c:v>1.6113996505737305E-2</c:v>
                </c:pt>
                <c:pt idx="9147">
                  <c:v>1.007080078125E-3</c:v>
                </c:pt>
                <c:pt idx="9148">
                  <c:v>1.0068416595458984E-3</c:v>
                </c:pt>
                <c:pt idx="9149">
                  <c:v>1.007080078125E-3</c:v>
                </c:pt>
                <c:pt idx="9150">
                  <c:v>1.007080078125E-3</c:v>
                </c:pt>
                <c:pt idx="9151">
                  <c:v>1.0068416595458984E-3</c:v>
                </c:pt>
                <c:pt idx="9152">
                  <c:v>1.007080078125E-3</c:v>
                </c:pt>
                <c:pt idx="9153">
                  <c:v>1.007080078125E-3</c:v>
                </c:pt>
                <c:pt idx="9154">
                  <c:v>1.0068416595458984E-3</c:v>
                </c:pt>
                <c:pt idx="9155">
                  <c:v>1.007080078125E-3</c:v>
                </c:pt>
                <c:pt idx="9156">
                  <c:v>1.007080078125E-3</c:v>
                </c:pt>
                <c:pt idx="9157">
                  <c:v>1.0068416595458984E-3</c:v>
                </c:pt>
                <c:pt idx="9158">
                  <c:v>1.007080078125E-3</c:v>
                </c:pt>
                <c:pt idx="9159">
                  <c:v>1.0080337524414063E-3</c:v>
                </c:pt>
                <c:pt idx="9160">
                  <c:v>1.0068416595458984E-3</c:v>
                </c:pt>
                <c:pt idx="9161">
                  <c:v>1.007080078125E-3</c:v>
                </c:pt>
                <c:pt idx="9162">
                  <c:v>1.007080078125E-3</c:v>
                </c:pt>
                <c:pt idx="9163">
                  <c:v>1.0068416595458984E-3</c:v>
                </c:pt>
                <c:pt idx="9164">
                  <c:v>1.007080078125E-3</c:v>
                </c:pt>
                <c:pt idx="9165">
                  <c:v>1.007080078125E-3</c:v>
                </c:pt>
                <c:pt idx="9166">
                  <c:v>1.0068416595458984E-3</c:v>
                </c:pt>
                <c:pt idx="9167">
                  <c:v>1.007080078125E-3</c:v>
                </c:pt>
                <c:pt idx="9168">
                  <c:v>1.007080078125E-3</c:v>
                </c:pt>
                <c:pt idx="9169">
                  <c:v>1.0068416595458984E-3</c:v>
                </c:pt>
                <c:pt idx="9170">
                  <c:v>1.007080078125E-3</c:v>
                </c:pt>
                <c:pt idx="9171">
                  <c:v>1.0080337524414063E-3</c:v>
                </c:pt>
                <c:pt idx="9172">
                  <c:v>1.007080078125E-3</c:v>
                </c:pt>
                <c:pt idx="9173">
                  <c:v>1.0068416595458984E-3</c:v>
                </c:pt>
                <c:pt idx="9174">
                  <c:v>1.007080078125E-3</c:v>
                </c:pt>
                <c:pt idx="9175">
                  <c:v>1.007080078125E-3</c:v>
                </c:pt>
                <c:pt idx="9176">
                  <c:v>1.0068416595458984E-3</c:v>
                </c:pt>
                <c:pt idx="9177">
                  <c:v>1.007080078125E-3</c:v>
                </c:pt>
                <c:pt idx="9178">
                  <c:v>1.007080078125E-3</c:v>
                </c:pt>
                <c:pt idx="9179">
                  <c:v>1.0068416595458984E-3</c:v>
                </c:pt>
                <c:pt idx="9180">
                  <c:v>1.007080078125E-3</c:v>
                </c:pt>
                <c:pt idx="9181">
                  <c:v>1.007080078125E-3</c:v>
                </c:pt>
                <c:pt idx="9182">
                  <c:v>1.0068416595458984E-3</c:v>
                </c:pt>
                <c:pt idx="9183">
                  <c:v>1.007080078125E-3</c:v>
                </c:pt>
                <c:pt idx="9184">
                  <c:v>1.0080337524414063E-3</c:v>
                </c:pt>
                <c:pt idx="9185">
                  <c:v>1.0068416595458984E-3</c:v>
                </c:pt>
                <c:pt idx="9186">
                  <c:v>1.007080078125E-3</c:v>
                </c:pt>
                <c:pt idx="9187">
                  <c:v>1.007080078125E-3</c:v>
                </c:pt>
                <c:pt idx="9188">
                  <c:v>1.0068416595458984E-3</c:v>
                </c:pt>
                <c:pt idx="9189">
                  <c:v>1.007080078125E-3</c:v>
                </c:pt>
                <c:pt idx="9190">
                  <c:v>1.007080078125E-3</c:v>
                </c:pt>
                <c:pt idx="9191">
                  <c:v>1.0068416595458984E-3</c:v>
                </c:pt>
                <c:pt idx="9192">
                  <c:v>1.007080078125E-3</c:v>
                </c:pt>
                <c:pt idx="9193">
                  <c:v>1.007080078125E-3</c:v>
                </c:pt>
                <c:pt idx="9194">
                  <c:v>1.0068416595458984E-3</c:v>
                </c:pt>
                <c:pt idx="9195">
                  <c:v>1.007080078125E-3</c:v>
                </c:pt>
                <c:pt idx="9196">
                  <c:v>1.0080337524414063E-3</c:v>
                </c:pt>
                <c:pt idx="9197">
                  <c:v>1.007080078125E-3</c:v>
                </c:pt>
                <c:pt idx="9198">
                  <c:v>1.0068416595458984E-3</c:v>
                </c:pt>
                <c:pt idx="9199">
                  <c:v>1.007080078125E-3</c:v>
                </c:pt>
                <c:pt idx="9200">
                  <c:v>1.007080078125E-3</c:v>
                </c:pt>
                <c:pt idx="9201">
                  <c:v>1.0068416595458984E-3</c:v>
                </c:pt>
                <c:pt idx="9202">
                  <c:v>1.007080078125E-3</c:v>
                </c:pt>
                <c:pt idx="9203">
                  <c:v>1.007080078125E-3</c:v>
                </c:pt>
                <c:pt idx="9204">
                  <c:v>1.0068416595458984E-3</c:v>
                </c:pt>
                <c:pt idx="9205">
                  <c:v>1.007080078125E-3</c:v>
                </c:pt>
                <c:pt idx="9206">
                  <c:v>1.007080078125E-3</c:v>
                </c:pt>
                <c:pt idx="9207">
                  <c:v>1.0068416595458984E-3</c:v>
                </c:pt>
                <c:pt idx="9208">
                  <c:v>1.007080078125E-3</c:v>
                </c:pt>
                <c:pt idx="9209">
                  <c:v>1.0080337524414063E-3</c:v>
                </c:pt>
                <c:pt idx="9210">
                  <c:v>1.0068416595458984E-3</c:v>
                </c:pt>
                <c:pt idx="9211">
                  <c:v>1.007080078125E-3</c:v>
                </c:pt>
                <c:pt idx="9212">
                  <c:v>1.007080078125E-3</c:v>
                </c:pt>
                <c:pt idx="9213">
                  <c:v>1.0068416595458984E-3</c:v>
                </c:pt>
                <c:pt idx="9214">
                  <c:v>1.007080078125E-3</c:v>
                </c:pt>
                <c:pt idx="9215">
                  <c:v>1.007080078125E-3</c:v>
                </c:pt>
                <c:pt idx="9216">
                  <c:v>1.0068416595458984E-3</c:v>
                </c:pt>
                <c:pt idx="9217">
                  <c:v>1.007080078125E-3</c:v>
                </c:pt>
                <c:pt idx="9218">
                  <c:v>1.007080078125E-3</c:v>
                </c:pt>
                <c:pt idx="9219">
                  <c:v>1.0068416595458984E-3</c:v>
                </c:pt>
                <c:pt idx="9220">
                  <c:v>1.007080078125E-3</c:v>
                </c:pt>
                <c:pt idx="9221">
                  <c:v>1.0080337524414063E-3</c:v>
                </c:pt>
                <c:pt idx="9222">
                  <c:v>1.007080078125E-3</c:v>
                </c:pt>
                <c:pt idx="9223">
                  <c:v>1.0068416595458984E-3</c:v>
                </c:pt>
                <c:pt idx="9224">
                  <c:v>1.007080078125E-3</c:v>
                </c:pt>
                <c:pt idx="9225">
                  <c:v>1.007080078125E-3</c:v>
                </c:pt>
                <c:pt idx="9226">
                  <c:v>1.0068416595458984E-3</c:v>
                </c:pt>
                <c:pt idx="9227">
                  <c:v>1.007080078125E-3</c:v>
                </c:pt>
                <c:pt idx="9228">
                  <c:v>1.007080078125E-3</c:v>
                </c:pt>
                <c:pt idx="9229">
                  <c:v>1.0068416595458984E-3</c:v>
                </c:pt>
                <c:pt idx="9230">
                  <c:v>1.007080078125E-3</c:v>
                </c:pt>
                <c:pt idx="9231">
                  <c:v>1.007080078125E-3</c:v>
                </c:pt>
                <c:pt idx="9232">
                  <c:v>1.0068416595458984E-3</c:v>
                </c:pt>
                <c:pt idx="9233">
                  <c:v>1.007080078125E-3</c:v>
                </c:pt>
                <c:pt idx="9234">
                  <c:v>1.0080337524414063E-3</c:v>
                </c:pt>
                <c:pt idx="9235">
                  <c:v>1.0068416595458984E-3</c:v>
                </c:pt>
                <c:pt idx="9236">
                  <c:v>1.007080078125E-3</c:v>
                </c:pt>
                <c:pt idx="9237">
                  <c:v>1.007080078125E-3</c:v>
                </c:pt>
                <c:pt idx="9238">
                  <c:v>1.0068416595458984E-3</c:v>
                </c:pt>
                <c:pt idx="9239">
                  <c:v>1.007080078125E-3</c:v>
                </c:pt>
                <c:pt idx="9240">
                  <c:v>1.007080078125E-3</c:v>
                </c:pt>
                <c:pt idx="9241">
                  <c:v>1.0068416595458984E-3</c:v>
                </c:pt>
                <c:pt idx="9242">
                  <c:v>1.007080078125E-3</c:v>
                </c:pt>
                <c:pt idx="9243">
                  <c:v>1.007080078125E-3</c:v>
                </c:pt>
                <c:pt idx="9244">
                  <c:v>1.0068416595458984E-3</c:v>
                </c:pt>
                <c:pt idx="9245">
                  <c:v>1.007080078125E-3</c:v>
                </c:pt>
                <c:pt idx="9246">
                  <c:v>1.0080337524414063E-3</c:v>
                </c:pt>
                <c:pt idx="9247">
                  <c:v>1.007080078125E-3</c:v>
                </c:pt>
                <c:pt idx="9248">
                  <c:v>1.0068416595458984E-3</c:v>
                </c:pt>
                <c:pt idx="9249">
                  <c:v>1.007080078125E-3</c:v>
                </c:pt>
                <c:pt idx="9250">
                  <c:v>1.007080078125E-3</c:v>
                </c:pt>
                <c:pt idx="9251">
                  <c:v>1.0068416595458984E-3</c:v>
                </c:pt>
                <c:pt idx="9252">
                  <c:v>1.007080078125E-3</c:v>
                </c:pt>
                <c:pt idx="9253">
                  <c:v>1.007080078125E-3</c:v>
                </c:pt>
                <c:pt idx="9254">
                  <c:v>1.0068416595458984E-3</c:v>
                </c:pt>
                <c:pt idx="9255">
                  <c:v>1.007080078125E-3</c:v>
                </c:pt>
                <c:pt idx="9256">
                  <c:v>1.007080078125E-3</c:v>
                </c:pt>
                <c:pt idx="9257">
                  <c:v>1.0068416595458984E-3</c:v>
                </c:pt>
                <c:pt idx="9258">
                  <c:v>1.007080078125E-3</c:v>
                </c:pt>
                <c:pt idx="9259">
                  <c:v>1.0080337524414063E-3</c:v>
                </c:pt>
                <c:pt idx="9260">
                  <c:v>1.0068416595458984E-3</c:v>
                </c:pt>
                <c:pt idx="9261">
                  <c:v>5.0351619720458984E-3</c:v>
                </c:pt>
                <c:pt idx="9262">
                  <c:v>1.0068416595458984E-3</c:v>
                </c:pt>
                <c:pt idx="9263">
                  <c:v>1.007080078125E-3</c:v>
                </c:pt>
                <c:pt idx="9264">
                  <c:v>1.007080078125E-3</c:v>
                </c:pt>
                <c:pt idx="9265">
                  <c:v>1.0068416595458984E-3</c:v>
                </c:pt>
                <c:pt idx="9266">
                  <c:v>1.007080078125E-3</c:v>
                </c:pt>
                <c:pt idx="9267">
                  <c:v>1.0080337524414063E-3</c:v>
                </c:pt>
                <c:pt idx="9268">
                  <c:v>1.007080078125E-3</c:v>
                </c:pt>
                <c:pt idx="9269">
                  <c:v>1.0068416595458984E-3</c:v>
                </c:pt>
                <c:pt idx="9270">
                  <c:v>1.007080078125E-3</c:v>
                </c:pt>
                <c:pt idx="9271">
                  <c:v>1.007080078125E-3</c:v>
                </c:pt>
                <c:pt idx="9272">
                  <c:v>1.0068416595458984E-3</c:v>
                </c:pt>
                <c:pt idx="9273">
                  <c:v>1.007080078125E-3</c:v>
                </c:pt>
                <c:pt idx="9274">
                  <c:v>1.007080078125E-3</c:v>
                </c:pt>
                <c:pt idx="9275">
                  <c:v>1.0068416595458984E-3</c:v>
                </c:pt>
                <c:pt idx="9276">
                  <c:v>1.007080078125E-3</c:v>
                </c:pt>
                <c:pt idx="9277">
                  <c:v>1.007080078125E-3</c:v>
                </c:pt>
                <c:pt idx="9278">
                  <c:v>1.0068416595458984E-3</c:v>
                </c:pt>
                <c:pt idx="9279">
                  <c:v>1.007080078125E-3</c:v>
                </c:pt>
                <c:pt idx="9280">
                  <c:v>1.0080337524414063E-3</c:v>
                </c:pt>
                <c:pt idx="9281">
                  <c:v>1.0068416595458984E-3</c:v>
                </c:pt>
                <c:pt idx="9282">
                  <c:v>1.007080078125E-3</c:v>
                </c:pt>
                <c:pt idx="9283">
                  <c:v>1.007080078125E-3</c:v>
                </c:pt>
                <c:pt idx="9284">
                  <c:v>1.0068416595458984E-3</c:v>
                </c:pt>
                <c:pt idx="9285">
                  <c:v>1.007080078125E-3</c:v>
                </c:pt>
                <c:pt idx="9286">
                  <c:v>1.007080078125E-3</c:v>
                </c:pt>
                <c:pt idx="9287">
                  <c:v>1.0068416595458984E-3</c:v>
                </c:pt>
                <c:pt idx="9288">
                  <c:v>1.007080078125E-3</c:v>
                </c:pt>
                <c:pt idx="9289">
                  <c:v>1.007080078125E-3</c:v>
                </c:pt>
                <c:pt idx="9290">
                  <c:v>1.0068416595458984E-3</c:v>
                </c:pt>
                <c:pt idx="9291">
                  <c:v>1.007080078125E-3</c:v>
                </c:pt>
                <c:pt idx="9292">
                  <c:v>1.0080337524414063E-3</c:v>
                </c:pt>
                <c:pt idx="9293">
                  <c:v>1.007080078125E-3</c:v>
                </c:pt>
                <c:pt idx="9294">
                  <c:v>1.0068416595458984E-3</c:v>
                </c:pt>
                <c:pt idx="9295">
                  <c:v>1.007080078125E-3</c:v>
                </c:pt>
                <c:pt idx="9296">
                  <c:v>1.007080078125E-3</c:v>
                </c:pt>
                <c:pt idx="9297">
                  <c:v>1.0068416595458984E-3</c:v>
                </c:pt>
                <c:pt idx="9298">
                  <c:v>1.007080078125E-3</c:v>
                </c:pt>
                <c:pt idx="9299">
                  <c:v>1.007080078125E-3</c:v>
                </c:pt>
                <c:pt idx="9300">
                  <c:v>1.0068416595458984E-3</c:v>
                </c:pt>
                <c:pt idx="9301">
                  <c:v>1.007080078125E-3</c:v>
                </c:pt>
                <c:pt idx="9302">
                  <c:v>1.007080078125E-3</c:v>
                </c:pt>
                <c:pt idx="9303">
                  <c:v>1.0068416595458984E-3</c:v>
                </c:pt>
                <c:pt idx="9304">
                  <c:v>1.007080078125E-3</c:v>
                </c:pt>
                <c:pt idx="9305">
                  <c:v>1.0080337524414063E-3</c:v>
                </c:pt>
                <c:pt idx="9306">
                  <c:v>1.0068416595458984E-3</c:v>
                </c:pt>
                <c:pt idx="9307">
                  <c:v>1.007080078125E-3</c:v>
                </c:pt>
                <c:pt idx="9308">
                  <c:v>1.007080078125E-3</c:v>
                </c:pt>
                <c:pt idx="9309">
                  <c:v>1.0068416595458984E-3</c:v>
                </c:pt>
                <c:pt idx="9310">
                  <c:v>3.0210018157958984E-3</c:v>
                </c:pt>
                <c:pt idx="9311">
                  <c:v>1.007080078125E-3</c:v>
                </c:pt>
                <c:pt idx="9312">
                  <c:v>1.007080078125E-3</c:v>
                </c:pt>
                <c:pt idx="9313">
                  <c:v>1.0068416595458984E-3</c:v>
                </c:pt>
                <c:pt idx="9314">
                  <c:v>1.007080078125E-3</c:v>
                </c:pt>
                <c:pt idx="9315">
                  <c:v>1.0080337524414063E-3</c:v>
                </c:pt>
                <c:pt idx="9316">
                  <c:v>1.007080078125E-3</c:v>
                </c:pt>
                <c:pt idx="9317">
                  <c:v>1.0068416595458984E-3</c:v>
                </c:pt>
                <c:pt idx="9318">
                  <c:v>1.007080078125E-3</c:v>
                </c:pt>
                <c:pt idx="9319">
                  <c:v>1.007080078125E-3</c:v>
                </c:pt>
                <c:pt idx="9320">
                  <c:v>1.0068416595458984E-3</c:v>
                </c:pt>
                <c:pt idx="9321">
                  <c:v>1.007080078125E-3</c:v>
                </c:pt>
                <c:pt idx="9322">
                  <c:v>1.007080078125E-3</c:v>
                </c:pt>
                <c:pt idx="9323">
                  <c:v>1.0068416595458984E-3</c:v>
                </c:pt>
                <c:pt idx="9324">
                  <c:v>1.007080078125E-3</c:v>
                </c:pt>
                <c:pt idx="9325">
                  <c:v>1.007080078125E-3</c:v>
                </c:pt>
                <c:pt idx="9326">
                  <c:v>1.0068416595458984E-3</c:v>
                </c:pt>
                <c:pt idx="9327">
                  <c:v>1.007080078125E-3</c:v>
                </c:pt>
                <c:pt idx="9328">
                  <c:v>1.0080337524414063E-3</c:v>
                </c:pt>
                <c:pt idx="9329">
                  <c:v>1.0068416595458984E-3</c:v>
                </c:pt>
                <c:pt idx="9330">
                  <c:v>1.007080078125E-3</c:v>
                </c:pt>
                <c:pt idx="9331">
                  <c:v>1.007080078125E-3</c:v>
                </c:pt>
                <c:pt idx="9332">
                  <c:v>1.0068416595458984E-3</c:v>
                </c:pt>
                <c:pt idx="9333">
                  <c:v>1.007080078125E-3</c:v>
                </c:pt>
                <c:pt idx="9334">
                  <c:v>1.007080078125E-3</c:v>
                </c:pt>
                <c:pt idx="9335">
                  <c:v>1.0068416595458984E-3</c:v>
                </c:pt>
                <c:pt idx="9336">
                  <c:v>1.007080078125E-3</c:v>
                </c:pt>
                <c:pt idx="9337">
                  <c:v>1.007080078125E-3</c:v>
                </c:pt>
                <c:pt idx="9338">
                  <c:v>1.0068416595458984E-3</c:v>
                </c:pt>
                <c:pt idx="9339">
                  <c:v>1.007080078125E-3</c:v>
                </c:pt>
                <c:pt idx="9340">
                  <c:v>1.0080337524414063E-3</c:v>
                </c:pt>
                <c:pt idx="9341">
                  <c:v>1.007080078125E-3</c:v>
                </c:pt>
                <c:pt idx="9342">
                  <c:v>1.0068416595458984E-3</c:v>
                </c:pt>
                <c:pt idx="9343">
                  <c:v>1.007080078125E-3</c:v>
                </c:pt>
                <c:pt idx="9344">
                  <c:v>1.007080078125E-3</c:v>
                </c:pt>
                <c:pt idx="9345">
                  <c:v>1.0068416595458984E-3</c:v>
                </c:pt>
                <c:pt idx="9346">
                  <c:v>1.007080078125E-3</c:v>
                </c:pt>
                <c:pt idx="9347">
                  <c:v>1.007080078125E-3</c:v>
                </c:pt>
                <c:pt idx="9348">
                  <c:v>1.0068416595458984E-3</c:v>
                </c:pt>
                <c:pt idx="9349">
                  <c:v>1.007080078125E-3</c:v>
                </c:pt>
                <c:pt idx="9350">
                  <c:v>1.007080078125E-3</c:v>
                </c:pt>
                <c:pt idx="9351">
                  <c:v>1.0068416595458984E-3</c:v>
                </c:pt>
                <c:pt idx="9352">
                  <c:v>1.007080078125E-3</c:v>
                </c:pt>
                <c:pt idx="9353">
                  <c:v>1.0080337524414063E-3</c:v>
                </c:pt>
                <c:pt idx="9354">
                  <c:v>1.0068416595458984E-3</c:v>
                </c:pt>
                <c:pt idx="9355">
                  <c:v>1.007080078125E-3</c:v>
                </c:pt>
                <c:pt idx="9356">
                  <c:v>1.007080078125E-3</c:v>
                </c:pt>
                <c:pt idx="9357">
                  <c:v>1.0068416595458984E-3</c:v>
                </c:pt>
                <c:pt idx="9358">
                  <c:v>1.007080078125E-3</c:v>
                </c:pt>
                <c:pt idx="9359">
                  <c:v>1.7120122909545898E-2</c:v>
                </c:pt>
                <c:pt idx="9360">
                  <c:v>1.0068416595458984E-3</c:v>
                </c:pt>
                <c:pt idx="9361">
                  <c:v>1.0080337524414063E-3</c:v>
                </c:pt>
                <c:pt idx="9362">
                  <c:v>1.007080078125E-3</c:v>
                </c:pt>
                <c:pt idx="9363">
                  <c:v>1.0068416595458984E-3</c:v>
                </c:pt>
                <c:pt idx="9364">
                  <c:v>1.007080078125E-3</c:v>
                </c:pt>
                <c:pt idx="9365">
                  <c:v>1.007080078125E-3</c:v>
                </c:pt>
                <c:pt idx="9366">
                  <c:v>1.0068416595458984E-3</c:v>
                </c:pt>
                <c:pt idx="9367">
                  <c:v>1.007080078125E-3</c:v>
                </c:pt>
                <c:pt idx="9368">
                  <c:v>1.007080078125E-3</c:v>
                </c:pt>
                <c:pt idx="9369">
                  <c:v>4.1290044784545898E-2</c:v>
                </c:pt>
                <c:pt idx="9370">
                  <c:v>1.0068416595458984E-3</c:v>
                </c:pt>
                <c:pt idx="9371">
                  <c:v>1.0080337524414063E-3</c:v>
                </c:pt>
                <c:pt idx="9372">
                  <c:v>1.007080078125E-3</c:v>
                </c:pt>
                <c:pt idx="9373">
                  <c:v>1.0068416595458984E-3</c:v>
                </c:pt>
                <c:pt idx="9374">
                  <c:v>1.007080078125E-3</c:v>
                </c:pt>
                <c:pt idx="9375">
                  <c:v>1.007080078125E-3</c:v>
                </c:pt>
                <c:pt idx="9376">
                  <c:v>1.0068416595458984E-3</c:v>
                </c:pt>
                <c:pt idx="9377">
                  <c:v>1.007080078125E-3</c:v>
                </c:pt>
                <c:pt idx="9378">
                  <c:v>1.007080078125E-3</c:v>
                </c:pt>
                <c:pt idx="9379">
                  <c:v>1.0068416595458984E-3</c:v>
                </c:pt>
                <c:pt idx="9380">
                  <c:v>1.007080078125E-3</c:v>
                </c:pt>
                <c:pt idx="9381">
                  <c:v>1.007080078125E-3</c:v>
                </c:pt>
                <c:pt idx="9382">
                  <c:v>1.0068416595458984E-3</c:v>
                </c:pt>
                <c:pt idx="9383">
                  <c:v>1.007080078125E-3</c:v>
                </c:pt>
                <c:pt idx="9384">
                  <c:v>1.0080337524414063E-3</c:v>
                </c:pt>
                <c:pt idx="9385">
                  <c:v>1.007080078125E-3</c:v>
                </c:pt>
                <c:pt idx="9386">
                  <c:v>1.0068416595458984E-3</c:v>
                </c:pt>
                <c:pt idx="9387">
                  <c:v>1.007080078125E-3</c:v>
                </c:pt>
                <c:pt idx="9388">
                  <c:v>1.007080078125E-3</c:v>
                </c:pt>
                <c:pt idx="9389">
                  <c:v>1.0068416595458984E-3</c:v>
                </c:pt>
                <c:pt idx="9390">
                  <c:v>1.007080078125E-3</c:v>
                </c:pt>
                <c:pt idx="9391">
                  <c:v>1.007080078125E-3</c:v>
                </c:pt>
                <c:pt idx="9392">
                  <c:v>1.0068416595458984E-3</c:v>
                </c:pt>
                <c:pt idx="9393">
                  <c:v>1.007080078125E-3</c:v>
                </c:pt>
                <c:pt idx="9394">
                  <c:v>1.007080078125E-3</c:v>
                </c:pt>
                <c:pt idx="9395">
                  <c:v>1.0068416595458984E-3</c:v>
                </c:pt>
                <c:pt idx="9396">
                  <c:v>1.0080337524414063E-3</c:v>
                </c:pt>
                <c:pt idx="9397">
                  <c:v>1.007080078125E-3</c:v>
                </c:pt>
                <c:pt idx="9398">
                  <c:v>1.0068416595458984E-3</c:v>
                </c:pt>
                <c:pt idx="9399">
                  <c:v>1.007080078125E-3</c:v>
                </c:pt>
                <c:pt idx="9400">
                  <c:v>1.007080078125E-3</c:v>
                </c:pt>
                <c:pt idx="9401">
                  <c:v>1.0068416595458984E-3</c:v>
                </c:pt>
                <c:pt idx="9402">
                  <c:v>1.007080078125E-3</c:v>
                </c:pt>
                <c:pt idx="9403">
                  <c:v>1.007080078125E-3</c:v>
                </c:pt>
                <c:pt idx="9404">
                  <c:v>1.0068416595458984E-3</c:v>
                </c:pt>
                <c:pt idx="9405">
                  <c:v>1.007080078125E-3</c:v>
                </c:pt>
                <c:pt idx="9406">
                  <c:v>1.007080078125E-3</c:v>
                </c:pt>
                <c:pt idx="9407">
                  <c:v>1.0068416595458984E-3</c:v>
                </c:pt>
                <c:pt idx="9408">
                  <c:v>1.007080078125E-3</c:v>
                </c:pt>
                <c:pt idx="9409">
                  <c:v>1.0080337524414063E-3</c:v>
                </c:pt>
                <c:pt idx="9410">
                  <c:v>1.007080078125E-3</c:v>
                </c:pt>
                <c:pt idx="9411">
                  <c:v>1.0068416595458984E-3</c:v>
                </c:pt>
                <c:pt idx="9412">
                  <c:v>1.007080078125E-3</c:v>
                </c:pt>
                <c:pt idx="9413">
                  <c:v>1.007080078125E-3</c:v>
                </c:pt>
                <c:pt idx="9414">
                  <c:v>1.0068416595458984E-3</c:v>
                </c:pt>
                <c:pt idx="9415">
                  <c:v>1.007080078125E-3</c:v>
                </c:pt>
                <c:pt idx="9416">
                  <c:v>1.007080078125E-3</c:v>
                </c:pt>
                <c:pt idx="9417">
                  <c:v>1.0068416595458984E-3</c:v>
                </c:pt>
                <c:pt idx="9418">
                  <c:v>1.007080078125E-3</c:v>
                </c:pt>
                <c:pt idx="9419">
                  <c:v>1.007080078125E-3</c:v>
                </c:pt>
                <c:pt idx="9420">
                  <c:v>1.0068416595458984E-3</c:v>
                </c:pt>
                <c:pt idx="9421">
                  <c:v>1.0080337524414063E-3</c:v>
                </c:pt>
                <c:pt idx="9422">
                  <c:v>1.007080078125E-3</c:v>
                </c:pt>
                <c:pt idx="9423">
                  <c:v>1.0068416595458984E-3</c:v>
                </c:pt>
                <c:pt idx="9424">
                  <c:v>1.007080078125E-3</c:v>
                </c:pt>
                <c:pt idx="9425">
                  <c:v>1.007080078125E-3</c:v>
                </c:pt>
                <c:pt idx="9426">
                  <c:v>1.0068416595458984E-3</c:v>
                </c:pt>
                <c:pt idx="9427">
                  <c:v>1.007080078125E-3</c:v>
                </c:pt>
                <c:pt idx="9428">
                  <c:v>1.007080078125E-3</c:v>
                </c:pt>
                <c:pt idx="9429">
                  <c:v>1.0068416595458984E-3</c:v>
                </c:pt>
                <c:pt idx="9430">
                  <c:v>1.007080078125E-3</c:v>
                </c:pt>
                <c:pt idx="9431">
                  <c:v>1.007080078125E-3</c:v>
                </c:pt>
                <c:pt idx="9432">
                  <c:v>1.0068416595458984E-3</c:v>
                </c:pt>
                <c:pt idx="9433">
                  <c:v>1.007080078125E-3</c:v>
                </c:pt>
                <c:pt idx="9434">
                  <c:v>1.0080337524414063E-3</c:v>
                </c:pt>
                <c:pt idx="9435">
                  <c:v>1.007080078125E-3</c:v>
                </c:pt>
                <c:pt idx="9436">
                  <c:v>1.0068416595458984E-3</c:v>
                </c:pt>
                <c:pt idx="9437">
                  <c:v>1.007080078125E-3</c:v>
                </c:pt>
                <c:pt idx="9438">
                  <c:v>1.007080078125E-3</c:v>
                </c:pt>
                <c:pt idx="9439">
                  <c:v>1.0068416595458984E-3</c:v>
                </c:pt>
                <c:pt idx="9440">
                  <c:v>1.007080078125E-3</c:v>
                </c:pt>
                <c:pt idx="9441">
                  <c:v>1.007080078125E-3</c:v>
                </c:pt>
                <c:pt idx="9442">
                  <c:v>1.0068416595458984E-3</c:v>
                </c:pt>
                <c:pt idx="9443">
                  <c:v>1.007080078125E-3</c:v>
                </c:pt>
                <c:pt idx="9444">
                  <c:v>1.007080078125E-3</c:v>
                </c:pt>
                <c:pt idx="9445">
                  <c:v>1.0068416595458984E-3</c:v>
                </c:pt>
                <c:pt idx="9446">
                  <c:v>1.0080337524414063E-3</c:v>
                </c:pt>
                <c:pt idx="9447">
                  <c:v>1.007080078125E-3</c:v>
                </c:pt>
                <c:pt idx="9448">
                  <c:v>1.0068416595458984E-3</c:v>
                </c:pt>
                <c:pt idx="9449">
                  <c:v>1.007080078125E-3</c:v>
                </c:pt>
                <c:pt idx="9450">
                  <c:v>1.007080078125E-3</c:v>
                </c:pt>
                <c:pt idx="9451">
                  <c:v>1.0068416595458984E-3</c:v>
                </c:pt>
                <c:pt idx="9452">
                  <c:v>1.007080078125E-3</c:v>
                </c:pt>
                <c:pt idx="9453">
                  <c:v>1.007080078125E-3</c:v>
                </c:pt>
                <c:pt idx="9454">
                  <c:v>1.0068416595458984E-3</c:v>
                </c:pt>
                <c:pt idx="9455">
                  <c:v>1.007080078125E-3</c:v>
                </c:pt>
                <c:pt idx="9456">
                  <c:v>1.007080078125E-3</c:v>
                </c:pt>
                <c:pt idx="9457">
                  <c:v>1.0068416595458984E-3</c:v>
                </c:pt>
                <c:pt idx="9458">
                  <c:v>1.007080078125E-3</c:v>
                </c:pt>
                <c:pt idx="9459">
                  <c:v>1.0080337524414063E-3</c:v>
                </c:pt>
                <c:pt idx="9460">
                  <c:v>1.007080078125E-3</c:v>
                </c:pt>
                <c:pt idx="9461">
                  <c:v>1.0068416595458984E-3</c:v>
                </c:pt>
                <c:pt idx="9462">
                  <c:v>1.007080078125E-3</c:v>
                </c:pt>
                <c:pt idx="9463">
                  <c:v>1.007080078125E-3</c:v>
                </c:pt>
                <c:pt idx="9464">
                  <c:v>1.0068416595458984E-3</c:v>
                </c:pt>
                <c:pt idx="9465">
                  <c:v>1.007080078125E-3</c:v>
                </c:pt>
                <c:pt idx="9466">
                  <c:v>1.007080078125E-3</c:v>
                </c:pt>
                <c:pt idx="9467">
                  <c:v>1.0068416595458984E-3</c:v>
                </c:pt>
                <c:pt idx="9468">
                  <c:v>1.007080078125E-3</c:v>
                </c:pt>
                <c:pt idx="9469">
                  <c:v>1.007080078125E-3</c:v>
                </c:pt>
                <c:pt idx="9470">
                  <c:v>1.0068416595458984E-3</c:v>
                </c:pt>
                <c:pt idx="9471">
                  <c:v>1.0080337524414063E-3</c:v>
                </c:pt>
                <c:pt idx="9472">
                  <c:v>1.007080078125E-3</c:v>
                </c:pt>
                <c:pt idx="9473">
                  <c:v>1.0068416595458984E-3</c:v>
                </c:pt>
                <c:pt idx="9474">
                  <c:v>1.007080078125E-3</c:v>
                </c:pt>
                <c:pt idx="9475">
                  <c:v>1.007080078125E-3</c:v>
                </c:pt>
                <c:pt idx="9476">
                  <c:v>1.0068416595458984E-3</c:v>
                </c:pt>
                <c:pt idx="9477">
                  <c:v>1.007080078125E-3</c:v>
                </c:pt>
                <c:pt idx="9478">
                  <c:v>1.007080078125E-3</c:v>
                </c:pt>
                <c:pt idx="9479">
                  <c:v>1.0068416595458984E-3</c:v>
                </c:pt>
                <c:pt idx="9480">
                  <c:v>1.007080078125E-3</c:v>
                </c:pt>
                <c:pt idx="9481">
                  <c:v>1.007080078125E-3</c:v>
                </c:pt>
                <c:pt idx="9482">
                  <c:v>1.0068416595458984E-3</c:v>
                </c:pt>
                <c:pt idx="9483">
                  <c:v>1.007080078125E-3</c:v>
                </c:pt>
                <c:pt idx="9484">
                  <c:v>1.0080337524414063E-3</c:v>
                </c:pt>
                <c:pt idx="9485">
                  <c:v>1.007080078125E-3</c:v>
                </c:pt>
                <c:pt idx="9486">
                  <c:v>1.0068416595458984E-3</c:v>
                </c:pt>
                <c:pt idx="9487">
                  <c:v>1.007080078125E-3</c:v>
                </c:pt>
                <c:pt idx="9488">
                  <c:v>1.007080078125E-3</c:v>
                </c:pt>
                <c:pt idx="9489">
                  <c:v>1.0068416595458984E-3</c:v>
                </c:pt>
                <c:pt idx="9490">
                  <c:v>1.007080078125E-3</c:v>
                </c:pt>
                <c:pt idx="9491">
                  <c:v>1.007080078125E-3</c:v>
                </c:pt>
                <c:pt idx="9492">
                  <c:v>1.0068416595458984E-3</c:v>
                </c:pt>
                <c:pt idx="9493">
                  <c:v>1.007080078125E-3</c:v>
                </c:pt>
                <c:pt idx="9494">
                  <c:v>1.007080078125E-3</c:v>
                </c:pt>
                <c:pt idx="9495">
                  <c:v>1.0068416595458984E-3</c:v>
                </c:pt>
                <c:pt idx="9496">
                  <c:v>1.0080337524414063E-3</c:v>
                </c:pt>
                <c:pt idx="9497">
                  <c:v>1.007080078125E-3</c:v>
                </c:pt>
                <c:pt idx="9498">
                  <c:v>1.0068416595458984E-3</c:v>
                </c:pt>
                <c:pt idx="9499">
                  <c:v>1.007080078125E-3</c:v>
                </c:pt>
                <c:pt idx="9500">
                  <c:v>1.007080078125E-3</c:v>
                </c:pt>
                <c:pt idx="9501">
                  <c:v>1.0068416595458984E-3</c:v>
                </c:pt>
                <c:pt idx="9502">
                  <c:v>1.007080078125E-3</c:v>
                </c:pt>
                <c:pt idx="9503">
                  <c:v>1.007080078125E-3</c:v>
                </c:pt>
                <c:pt idx="9504">
                  <c:v>1.0068416595458984E-3</c:v>
                </c:pt>
                <c:pt idx="9505">
                  <c:v>1.007080078125E-3</c:v>
                </c:pt>
                <c:pt idx="9506">
                  <c:v>1.007080078125E-3</c:v>
                </c:pt>
                <c:pt idx="9507">
                  <c:v>1.0068416595458984E-3</c:v>
                </c:pt>
                <c:pt idx="9508">
                  <c:v>1.007080078125E-3</c:v>
                </c:pt>
                <c:pt idx="9509">
                  <c:v>1.0080337524414063E-3</c:v>
                </c:pt>
                <c:pt idx="9510">
                  <c:v>1.007080078125E-3</c:v>
                </c:pt>
                <c:pt idx="9511">
                  <c:v>1.0068416595458984E-3</c:v>
                </c:pt>
                <c:pt idx="9512">
                  <c:v>1.007080078125E-3</c:v>
                </c:pt>
                <c:pt idx="9513">
                  <c:v>1.007080078125E-3</c:v>
                </c:pt>
                <c:pt idx="9514">
                  <c:v>1.0068416595458984E-3</c:v>
                </c:pt>
                <c:pt idx="9515">
                  <c:v>1.007080078125E-3</c:v>
                </c:pt>
                <c:pt idx="9516">
                  <c:v>1.007080078125E-3</c:v>
                </c:pt>
                <c:pt idx="9517">
                  <c:v>1.0068416595458984E-3</c:v>
                </c:pt>
                <c:pt idx="9518">
                  <c:v>1.007080078125E-3</c:v>
                </c:pt>
                <c:pt idx="9519">
                  <c:v>1.007080078125E-3</c:v>
                </c:pt>
                <c:pt idx="9520">
                  <c:v>1.0068416595458984E-3</c:v>
                </c:pt>
                <c:pt idx="9521">
                  <c:v>1.0080337524414063E-3</c:v>
                </c:pt>
                <c:pt idx="9522">
                  <c:v>1.007080078125E-3</c:v>
                </c:pt>
                <c:pt idx="9523">
                  <c:v>1.0068416595458984E-3</c:v>
                </c:pt>
                <c:pt idx="9524">
                  <c:v>1.007080078125E-3</c:v>
                </c:pt>
                <c:pt idx="9525">
                  <c:v>1.007080078125E-3</c:v>
                </c:pt>
                <c:pt idx="9526">
                  <c:v>1.0068416595458984E-3</c:v>
                </c:pt>
                <c:pt idx="9527">
                  <c:v>1.007080078125E-3</c:v>
                </c:pt>
                <c:pt idx="9528">
                  <c:v>1.007080078125E-3</c:v>
                </c:pt>
                <c:pt idx="9529">
                  <c:v>1.0068416595458984E-3</c:v>
                </c:pt>
                <c:pt idx="9530">
                  <c:v>1.007080078125E-3</c:v>
                </c:pt>
                <c:pt idx="9531">
                  <c:v>1.007080078125E-3</c:v>
                </c:pt>
                <c:pt idx="9532">
                  <c:v>1.0068416595458984E-3</c:v>
                </c:pt>
                <c:pt idx="9533">
                  <c:v>1.007080078125E-3</c:v>
                </c:pt>
                <c:pt idx="9534">
                  <c:v>1.0080337524414063E-3</c:v>
                </c:pt>
                <c:pt idx="9535">
                  <c:v>1.007080078125E-3</c:v>
                </c:pt>
                <c:pt idx="9536">
                  <c:v>1.0068416595458984E-3</c:v>
                </c:pt>
                <c:pt idx="9537">
                  <c:v>1.007080078125E-3</c:v>
                </c:pt>
                <c:pt idx="9538">
                  <c:v>1.007080078125E-3</c:v>
                </c:pt>
                <c:pt idx="9539">
                  <c:v>1.0068416595458984E-3</c:v>
                </c:pt>
                <c:pt idx="9540">
                  <c:v>1.007080078125E-3</c:v>
                </c:pt>
                <c:pt idx="9541">
                  <c:v>1.007080078125E-3</c:v>
                </c:pt>
                <c:pt idx="9542">
                  <c:v>1.0068416595458984E-3</c:v>
                </c:pt>
                <c:pt idx="9543">
                  <c:v>1.007080078125E-3</c:v>
                </c:pt>
                <c:pt idx="9544">
                  <c:v>1.0068416595458984E-3</c:v>
                </c:pt>
                <c:pt idx="9545">
                  <c:v>1.007080078125E-3</c:v>
                </c:pt>
                <c:pt idx="9546">
                  <c:v>1.0080337524414063E-3</c:v>
                </c:pt>
                <c:pt idx="9547">
                  <c:v>1.007080078125E-3</c:v>
                </c:pt>
                <c:pt idx="9548">
                  <c:v>1.0068416595458984E-3</c:v>
                </c:pt>
                <c:pt idx="9549">
                  <c:v>1.007080078125E-3</c:v>
                </c:pt>
                <c:pt idx="9550">
                  <c:v>1.007080078125E-3</c:v>
                </c:pt>
                <c:pt idx="9551">
                  <c:v>1.0068416595458984E-3</c:v>
                </c:pt>
                <c:pt idx="9552">
                  <c:v>1.007080078125E-3</c:v>
                </c:pt>
                <c:pt idx="9553">
                  <c:v>1.007080078125E-3</c:v>
                </c:pt>
                <c:pt idx="9554">
                  <c:v>1.0068416595458984E-3</c:v>
                </c:pt>
                <c:pt idx="9555">
                  <c:v>1.007080078125E-3</c:v>
                </c:pt>
                <c:pt idx="9556">
                  <c:v>1.007080078125E-3</c:v>
                </c:pt>
                <c:pt idx="9557">
                  <c:v>1.0068416595458984E-3</c:v>
                </c:pt>
                <c:pt idx="9558">
                  <c:v>1.007080078125E-3</c:v>
                </c:pt>
                <c:pt idx="9559">
                  <c:v>1.0080337524414063E-3</c:v>
                </c:pt>
                <c:pt idx="9560">
                  <c:v>1.007080078125E-3</c:v>
                </c:pt>
                <c:pt idx="9561">
                  <c:v>1.0068416595458984E-3</c:v>
                </c:pt>
                <c:pt idx="9562">
                  <c:v>1.007080078125E-3</c:v>
                </c:pt>
                <c:pt idx="9563">
                  <c:v>1.007080078125E-3</c:v>
                </c:pt>
                <c:pt idx="9564">
                  <c:v>1.0068416595458984E-3</c:v>
                </c:pt>
                <c:pt idx="9565">
                  <c:v>1.007080078125E-3</c:v>
                </c:pt>
                <c:pt idx="9566">
                  <c:v>1.0068416595458984E-3</c:v>
                </c:pt>
                <c:pt idx="9567">
                  <c:v>1.007080078125E-3</c:v>
                </c:pt>
                <c:pt idx="9568">
                  <c:v>1.007080078125E-3</c:v>
                </c:pt>
                <c:pt idx="9569">
                  <c:v>1.0068416595458984E-3</c:v>
                </c:pt>
                <c:pt idx="9570">
                  <c:v>1.007080078125E-3</c:v>
                </c:pt>
                <c:pt idx="9571">
                  <c:v>1.0080337524414063E-3</c:v>
                </c:pt>
                <c:pt idx="9572">
                  <c:v>1.007080078125E-3</c:v>
                </c:pt>
                <c:pt idx="9573">
                  <c:v>1.0068416595458984E-3</c:v>
                </c:pt>
                <c:pt idx="9574">
                  <c:v>1.007080078125E-3</c:v>
                </c:pt>
                <c:pt idx="9575">
                  <c:v>1.007080078125E-3</c:v>
                </c:pt>
                <c:pt idx="9576">
                  <c:v>1.0068416595458984E-3</c:v>
                </c:pt>
                <c:pt idx="9577">
                  <c:v>1.007080078125E-3</c:v>
                </c:pt>
                <c:pt idx="9578">
                  <c:v>1.007080078125E-3</c:v>
                </c:pt>
                <c:pt idx="9579">
                  <c:v>1.0068416595458984E-3</c:v>
                </c:pt>
                <c:pt idx="9580">
                  <c:v>1.007080078125E-3</c:v>
                </c:pt>
                <c:pt idx="9581">
                  <c:v>1.007080078125E-3</c:v>
                </c:pt>
                <c:pt idx="9582">
                  <c:v>1.0068416595458984E-3</c:v>
                </c:pt>
                <c:pt idx="9583">
                  <c:v>1.007080078125E-3</c:v>
                </c:pt>
                <c:pt idx="9584">
                  <c:v>1.0080337524414063E-3</c:v>
                </c:pt>
                <c:pt idx="9585">
                  <c:v>1.007080078125E-3</c:v>
                </c:pt>
                <c:pt idx="9586">
                  <c:v>1.0068416595458984E-3</c:v>
                </c:pt>
                <c:pt idx="9587">
                  <c:v>1.007080078125E-3</c:v>
                </c:pt>
                <c:pt idx="9588">
                  <c:v>1.0068416595458984E-3</c:v>
                </c:pt>
                <c:pt idx="9589">
                  <c:v>1.007080078125E-3</c:v>
                </c:pt>
                <c:pt idx="9590">
                  <c:v>1.007080078125E-3</c:v>
                </c:pt>
                <c:pt idx="9591">
                  <c:v>1.0068416595458984E-3</c:v>
                </c:pt>
                <c:pt idx="9592">
                  <c:v>1.007080078125E-3</c:v>
                </c:pt>
                <c:pt idx="9593">
                  <c:v>1.007080078125E-3</c:v>
                </c:pt>
                <c:pt idx="9594">
                  <c:v>1.0068416595458984E-3</c:v>
                </c:pt>
                <c:pt idx="9595">
                  <c:v>1.007080078125E-3</c:v>
                </c:pt>
                <c:pt idx="9596">
                  <c:v>1.0080337524414063E-3</c:v>
                </c:pt>
                <c:pt idx="9597">
                  <c:v>1.007080078125E-3</c:v>
                </c:pt>
                <c:pt idx="9598">
                  <c:v>1.0068416595458984E-3</c:v>
                </c:pt>
                <c:pt idx="9599">
                  <c:v>1.007080078125E-3</c:v>
                </c:pt>
                <c:pt idx="9600">
                  <c:v>1.007080078125E-3</c:v>
                </c:pt>
                <c:pt idx="9601">
                  <c:v>1.0068416595458984E-3</c:v>
                </c:pt>
                <c:pt idx="9602">
                  <c:v>1.007080078125E-3</c:v>
                </c:pt>
                <c:pt idx="9603">
                  <c:v>1.007080078125E-3</c:v>
                </c:pt>
                <c:pt idx="9604">
                  <c:v>1.0068416595458984E-3</c:v>
                </c:pt>
                <c:pt idx="9605">
                  <c:v>1.007080078125E-3</c:v>
                </c:pt>
                <c:pt idx="9606">
                  <c:v>1.007080078125E-3</c:v>
                </c:pt>
                <c:pt idx="9607">
                  <c:v>1.0068416595458984E-3</c:v>
                </c:pt>
                <c:pt idx="9608">
                  <c:v>1.007080078125E-3</c:v>
                </c:pt>
                <c:pt idx="9609">
                  <c:v>1.0080337524414063E-3</c:v>
                </c:pt>
                <c:pt idx="9610">
                  <c:v>1.0068416595458984E-3</c:v>
                </c:pt>
                <c:pt idx="9611">
                  <c:v>1.007080078125E-3</c:v>
                </c:pt>
                <c:pt idx="9612">
                  <c:v>1.007080078125E-3</c:v>
                </c:pt>
                <c:pt idx="9613">
                  <c:v>1.0068416595458984E-3</c:v>
                </c:pt>
                <c:pt idx="9614">
                  <c:v>1.007080078125E-3</c:v>
                </c:pt>
                <c:pt idx="9615">
                  <c:v>1.007080078125E-3</c:v>
                </c:pt>
                <c:pt idx="9616">
                  <c:v>1.0068416595458984E-3</c:v>
                </c:pt>
                <c:pt idx="9617">
                  <c:v>1.007080078125E-3</c:v>
                </c:pt>
                <c:pt idx="9618">
                  <c:v>1.007080078125E-3</c:v>
                </c:pt>
                <c:pt idx="9619">
                  <c:v>1.0068416595458984E-3</c:v>
                </c:pt>
                <c:pt idx="9620">
                  <c:v>1.007080078125E-3</c:v>
                </c:pt>
                <c:pt idx="9621">
                  <c:v>1.0080337524414063E-3</c:v>
                </c:pt>
                <c:pt idx="9622">
                  <c:v>1.007080078125E-3</c:v>
                </c:pt>
                <c:pt idx="9623">
                  <c:v>1.0068416595458984E-3</c:v>
                </c:pt>
                <c:pt idx="9624">
                  <c:v>1.007080078125E-3</c:v>
                </c:pt>
                <c:pt idx="9625">
                  <c:v>1.007080078125E-3</c:v>
                </c:pt>
                <c:pt idx="9626">
                  <c:v>1.0068416595458984E-3</c:v>
                </c:pt>
                <c:pt idx="9627">
                  <c:v>1.007080078125E-3</c:v>
                </c:pt>
                <c:pt idx="9628">
                  <c:v>1.007080078125E-3</c:v>
                </c:pt>
                <c:pt idx="9629">
                  <c:v>1.0068416595458984E-3</c:v>
                </c:pt>
                <c:pt idx="9630">
                  <c:v>1.007080078125E-3</c:v>
                </c:pt>
                <c:pt idx="9631">
                  <c:v>1.007080078125E-3</c:v>
                </c:pt>
                <c:pt idx="9632">
                  <c:v>1.0068416595458984E-3</c:v>
                </c:pt>
                <c:pt idx="9633">
                  <c:v>1.007080078125E-3</c:v>
                </c:pt>
                <c:pt idx="9634">
                  <c:v>1.0080337524414063E-3</c:v>
                </c:pt>
                <c:pt idx="9635">
                  <c:v>1.0068416595458984E-3</c:v>
                </c:pt>
                <c:pt idx="9636">
                  <c:v>1.007080078125E-3</c:v>
                </c:pt>
                <c:pt idx="9637">
                  <c:v>1.007080078125E-3</c:v>
                </c:pt>
                <c:pt idx="9638">
                  <c:v>1.0068416595458984E-3</c:v>
                </c:pt>
                <c:pt idx="9639">
                  <c:v>1.007080078125E-3</c:v>
                </c:pt>
                <c:pt idx="9640">
                  <c:v>1.007080078125E-3</c:v>
                </c:pt>
                <c:pt idx="9641">
                  <c:v>1.0068416595458984E-3</c:v>
                </c:pt>
                <c:pt idx="9642">
                  <c:v>1.007080078125E-3</c:v>
                </c:pt>
                <c:pt idx="9643">
                  <c:v>1.007080078125E-3</c:v>
                </c:pt>
                <c:pt idx="9644">
                  <c:v>1.0068416595458984E-3</c:v>
                </c:pt>
                <c:pt idx="9645">
                  <c:v>1.007080078125E-3</c:v>
                </c:pt>
                <c:pt idx="9646">
                  <c:v>1.0080337524414063E-3</c:v>
                </c:pt>
                <c:pt idx="9647">
                  <c:v>1.007080078125E-3</c:v>
                </c:pt>
                <c:pt idx="9648">
                  <c:v>1.0068416595458984E-3</c:v>
                </c:pt>
                <c:pt idx="9649">
                  <c:v>1.007080078125E-3</c:v>
                </c:pt>
                <c:pt idx="9650">
                  <c:v>1.007080078125E-3</c:v>
                </c:pt>
                <c:pt idx="9651">
                  <c:v>1.0068416595458984E-3</c:v>
                </c:pt>
                <c:pt idx="9652">
                  <c:v>1.007080078125E-3</c:v>
                </c:pt>
                <c:pt idx="9653">
                  <c:v>1.007080078125E-3</c:v>
                </c:pt>
                <c:pt idx="9654">
                  <c:v>1.0068416595458984E-3</c:v>
                </c:pt>
                <c:pt idx="9655">
                  <c:v>1.007080078125E-3</c:v>
                </c:pt>
                <c:pt idx="9656">
                  <c:v>1.007080078125E-3</c:v>
                </c:pt>
                <c:pt idx="9657">
                  <c:v>1.0068416595458984E-3</c:v>
                </c:pt>
                <c:pt idx="9658">
                  <c:v>1.007080078125E-3</c:v>
                </c:pt>
                <c:pt idx="9659">
                  <c:v>1.0080337524414063E-3</c:v>
                </c:pt>
                <c:pt idx="9660">
                  <c:v>1.0068416595458984E-3</c:v>
                </c:pt>
                <c:pt idx="9661">
                  <c:v>1.007080078125E-3</c:v>
                </c:pt>
                <c:pt idx="9662">
                  <c:v>1.007080078125E-3</c:v>
                </c:pt>
                <c:pt idx="9663">
                  <c:v>1.0068416595458984E-3</c:v>
                </c:pt>
                <c:pt idx="9664">
                  <c:v>1.007080078125E-3</c:v>
                </c:pt>
                <c:pt idx="9665">
                  <c:v>1.007080078125E-3</c:v>
                </c:pt>
                <c:pt idx="9666">
                  <c:v>1.0068416595458984E-3</c:v>
                </c:pt>
                <c:pt idx="9667">
                  <c:v>1.007080078125E-3</c:v>
                </c:pt>
                <c:pt idx="9668">
                  <c:v>1.007080078125E-3</c:v>
                </c:pt>
                <c:pt idx="9669">
                  <c:v>1.0068416595458984E-3</c:v>
                </c:pt>
                <c:pt idx="9670">
                  <c:v>1.007080078125E-3</c:v>
                </c:pt>
                <c:pt idx="9671">
                  <c:v>1.0080337524414063E-3</c:v>
                </c:pt>
                <c:pt idx="9672">
                  <c:v>1.007080078125E-3</c:v>
                </c:pt>
                <c:pt idx="9673">
                  <c:v>1.0068416595458984E-3</c:v>
                </c:pt>
                <c:pt idx="9674">
                  <c:v>1.007080078125E-3</c:v>
                </c:pt>
                <c:pt idx="9675">
                  <c:v>1.007080078125E-3</c:v>
                </c:pt>
                <c:pt idx="9676">
                  <c:v>1.0068416595458984E-3</c:v>
                </c:pt>
                <c:pt idx="9677">
                  <c:v>1.007080078125E-3</c:v>
                </c:pt>
                <c:pt idx="9678">
                  <c:v>1.007080078125E-3</c:v>
                </c:pt>
                <c:pt idx="9679">
                  <c:v>1.0068416595458984E-3</c:v>
                </c:pt>
                <c:pt idx="9680">
                  <c:v>1.007080078125E-3</c:v>
                </c:pt>
                <c:pt idx="9681">
                  <c:v>1.007080078125E-3</c:v>
                </c:pt>
                <c:pt idx="9682">
                  <c:v>1.0068416595458984E-3</c:v>
                </c:pt>
                <c:pt idx="9683">
                  <c:v>1.007080078125E-3</c:v>
                </c:pt>
                <c:pt idx="9684">
                  <c:v>1.0080337524414063E-3</c:v>
                </c:pt>
                <c:pt idx="9685">
                  <c:v>1.0068416595458984E-3</c:v>
                </c:pt>
                <c:pt idx="9686">
                  <c:v>1.007080078125E-3</c:v>
                </c:pt>
                <c:pt idx="9687">
                  <c:v>1.007080078125E-3</c:v>
                </c:pt>
                <c:pt idx="9688">
                  <c:v>1.0068416595458984E-3</c:v>
                </c:pt>
                <c:pt idx="9689">
                  <c:v>1.007080078125E-3</c:v>
                </c:pt>
                <c:pt idx="9690">
                  <c:v>1.007080078125E-3</c:v>
                </c:pt>
                <c:pt idx="9691">
                  <c:v>1.0068416595458984E-3</c:v>
                </c:pt>
                <c:pt idx="9692">
                  <c:v>1.007080078125E-3</c:v>
                </c:pt>
                <c:pt idx="9693">
                  <c:v>1.007080078125E-3</c:v>
                </c:pt>
                <c:pt idx="9694">
                  <c:v>1.0068416595458984E-3</c:v>
                </c:pt>
                <c:pt idx="9695">
                  <c:v>1.007080078125E-3</c:v>
                </c:pt>
                <c:pt idx="9696">
                  <c:v>1.0080337524414063E-3</c:v>
                </c:pt>
                <c:pt idx="9697">
                  <c:v>1.007080078125E-3</c:v>
                </c:pt>
                <c:pt idx="9698">
                  <c:v>1.0068416595458984E-3</c:v>
                </c:pt>
                <c:pt idx="9699">
                  <c:v>1.007080078125E-3</c:v>
                </c:pt>
                <c:pt idx="9700">
                  <c:v>1.007080078125E-3</c:v>
                </c:pt>
                <c:pt idx="9701">
                  <c:v>1.0068416595458984E-3</c:v>
                </c:pt>
                <c:pt idx="9702">
                  <c:v>1.007080078125E-3</c:v>
                </c:pt>
                <c:pt idx="9703">
                  <c:v>1.007080078125E-3</c:v>
                </c:pt>
                <c:pt idx="9704">
                  <c:v>1.0068416595458984E-3</c:v>
                </c:pt>
                <c:pt idx="9705">
                  <c:v>1.007080078125E-3</c:v>
                </c:pt>
                <c:pt idx="9706">
                  <c:v>1.007080078125E-3</c:v>
                </c:pt>
                <c:pt idx="9707">
                  <c:v>1.0068416595458984E-3</c:v>
                </c:pt>
                <c:pt idx="9708">
                  <c:v>1.007080078125E-3</c:v>
                </c:pt>
                <c:pt idx="9709">
                  <c:v>1.0080337524414063E-3</c:v>
                </c:pt>
                <c:pt idx="9710">
                  <c:v>1.0068416595458984E-3</c:v>
                </c:pt>
                <c:pt idx="9711">
                  <c:v>1.007080078125E-3</c:v>
                </c:pt>
                <c:pt idx="9712">
                  <c:v>1.007080078125E-3</c:v>
                </c:pt>
                <c:pt idx="9713">
                  <c:v>1.0068416595458984E-3</c:v>
                </c:pt>
                <c:pt idx="9714">
                  <c:v>1.007080078125E-3</c:v>
                </c:pt>
                <c:pt idx="9715">
                  <c:v>1.007080078125E-3</c:v>
                </c:pt>
                <c:pt idx="9716">
                  <c:v>1.0068416595458984E-3</c:v>
                </c:pt>
                <c:pt idx="9717">
                  <c:v>1.007080078125E-3</c:v>
                </c:pt>
                <c:pt idx="9718">
                  <c:v>1.007080078125E-3</c:v>
                </c:pt>
                <c:pt idx="9719">
                  <c:v>1.0068416595458984E-3</c:v>
                </c:pt>
                <c:pt idx="9720">
                  <c:v>1.007080078125E-3</c:v>
                </c:pt>
                <c:pt idx="9721">
                  <c:v>1.0080337524414063E-3</c:v>
                </c:pt>
                <c:pt idx="9722">
                  <c:v>1.007080078125E-3</c:v>
                </c:pt>
                <c:pt idx="9723">
                  <c:v>1.0068416595458984E-3</c:v>
                </c:pt>
                <c:pt idx="9724">
                  <c:v>1.007080078125E-3</c:v>
                </c:pt>
                <c:pt idx="9725">
                  <c:v>1.007080078125E-3</c:v>
                </c:pt>
                <c:pt idx="9726">
                  <c:v>1.0068416595458984E-3</c:v>
                </c:pt>
                <c:pt idx="9727">
                  <c:v>1.007080078125E-3</c:v>
                </c:pt>
                <c:pt idx="9728">
                  <c:v>1.007080078125E-3</c:v>
                </c:pt>
                <c:pt idx="9729">
                  <c:v>1.0068416595458984E-3</c:v>
                </c:pt>
                <c:pt idx="9730">
                  <c:v>1.007080078125E-3</c:v>
                </c:pt>
                <c:pt idx="9731">
                  <c:v>1.007080078125E-3</c:v>
                </c:pt>
                <c:pt idx="9732">
                  <c:v>1.0068416595458984E-3</c:v>
                </c:pt>
                <c:pt idx="9733">
                  <c:v>1.007080078125E-3</c:v>
                </c:pt>
                <c:pt idx="9734">
                  <c:v>1.0080337524414063E-3</c:v>
                </c:pt>
                <c:pt idx="9735">
                  <c:v>8.0559253692626953E-3</c:v>
                </c:pt>
                <c:pt idx="9736">
                  <c:v>1.007080078125E-3</c:v>
                </c:pt>
                <c:pt idx="9737">
                  <c:v>1.0068416595458984E-3</c:v>
                </c:pt>
                <c:pt idx="9738">
                  <c:v>1.007080078125E-3</c:v>
                </c:pt>
                <c:pt idx="9739">
                  <c:v>1.0080337524414063E-3</c:v>
                </c:pt>
                <c:pt idx="9740">
                  <c:v>1.007080078125E-3</c:v>
                </c:pt>
                <c:pt idx="9741">
                  <c:v>1.0068416595458984E-3</c:v>
                </c:pt>
                <c:pt idx="9742">
                  <c:v>1.007080078125E-3</c:v>
                </c:pt>
                <c:pt idx="9743">
                  <c:v>1.007080078125E-3</c:v>
                </c:pt>
                <c:pt idx="9744">
                  <c:v>1.0068416595458984E-3</c:v>
                </c:pt>
                <c:pt idx="9745">
                  <c:v>1.007080078125E-3</c:v>
                </c:pt>
                <c:pt idx="9746">
                  <c:v>1.007080078125E-3</c:v>
                </c:pt>
                <c:pt idx="9747">
                  <c:v>1.0068416595458984E-3</c:v>
                </c:pt>
                <c:pt idx="9748">
                  <c:v>1.007080078125E-3</c:v>
                </c:pt>
                <c:pt idx="9749">
                  <c:v>1.007080078125E-3</c:v>
                </c:pt>
                <c:pt idx="9750">
                  <c:v>1.0068416595458984E-3</c:v>
                </c:pt>
                <c:pt idx="9751">
                  <c:v>1.007080078125E-3</c:v>
                </c:pt>
                <c:pt idx="9752">
                  <c:v>1.0080337524414063E-3</c:v>
                </c:pt>
                <c:pt idx="9753">
                  <c:v>1.0068416595458984E-3</c:v>
                </c:pt>
                <c:pt idx="9754">
                  <c:v>1.007080078125E-3</c:v>
                </c:pt>
                <c:pt idx="9755">
                  <c:v>1.007080078125E-3</c:v>
                </c:pt>
                <c:pt idx="9756">
                  <c:v>1.0068416595458984E-3</c:v>
                </c:pt>
                <c:pt idx="9757">
                  <c:v>1.007080078125E-3</c:v>
                </c:pt>
                <c:pt idx="9758">
                  <c:v>1.007080078125E-3</c:v>
                </c:pt>
                <c:pt idx="9759">
                  <c:v>1.0068416595458984E-3</c:v>
                </c:pt>
                <c:pt idx="9760">
                  <c:v>1.007080078125E-3</c:v>
                </c:pt>
                <c:pt idx="9761">
                  <c:v>5.0361156463623047E-3</c:v>
                </c:pt>
                <c:pt idx="9762">
                  <c:v>1.0068416595458984E-3</c:v>
                </c:pt>
                <c:pt idx="9763">
                  <c:v>1.007080078125E-3</c:v>
                </c:pt>
                <c:pt idx="9764">
                  <c:v>1.007080078125E-3</c:v>
                </c:pt>
                <c:pt idx="9765">
                  <c:v>1.0068416595458984E-3</c:v>
                </c:pt>
                <c:pt idx="9766">
                  <c:v>1.007080078125E-3</c:v>
                </c:pt>
                <c:pt idx="9767">
                  <c:v>1.007080078125E-3</c:v>
                </c:pt>
                <c:pt idx="9768">
                  <c:v>1.0068416595458984E-3</c:v>
                </c:pt>
                <c:pt idx="9769">
                  <c:v>1.007080078125E-3</c:v>
                </c:pt>
                <c:pt idx="9770">
                  <c:v>1.007080078125E-3</c:v>
                </c:pt>
                <c:pt idx="9771">
                  <c:v>1.0068416595458984E-3</c:v>
                </c:pt>
                <c:pt idx="9772">
                  <c:v>1.007080078125E-3</c:v>
                </c:pt>
                <c:pt idx="9773">
                  <c:v>1.0080337524414063E-3</c:v>
                </c:pt>
                <c:pt idx="9774">
                  <c:v>1.0068416595458984E-3</c:v>
                </c:pt>
                <c:pt idx="9775">
                  <c:v>1.007080078125E-3</c:v>
                </c:pt>
                <c:pt idx="9776">
                  <c:v>1.007080078125E-3</c:v>
                </c:pt>
                <c:pt idx="9777">
                  <c:v>1.0068416595458984E-3</c:v>
                </c:pt>
                <c:pt idx="9778">
                  <c:v>1.007080078125E-3</c:v>
                </c:pt>
                <c:pt idx="9779">
                  <c:v>1.007080078125E-3</c:v>
                </c:pt>
                <c:pt idx="9780">
                  <c:v>1.0068416595458984E-3</c:v>
                </c:pt>
                <c:pt idx="9781">
                  <c:v>1.007080078125E-3</c:v>
                </c:pt>
                <c:pt idx="9782">
                  <c:v>1.007080078125E-3</c:v>
                </c:pt>
                <c:pt idx="9783">
                  <c:v>1.0068416595458984E-3</c:v>
                </c:pt>
                <c:pt idx="9784">
                  <c:v>1.007080078125E-3</c:v>
                </c:pt>
                <c:pt idx="9785">
                  <c:v>1.0080337524414063E-3</c:v>
                </c:pt>
                <c:pt idx="9786">
                  <c:v>1.007080078125E-3</c:v>
                </c:pt>
                <c:pt idx="9787">
                  <c:v>1.0068416595458984E-3</c:v>
                </c:pt>
                <c:pt idx="9788">
                  <c:v>1.007080078125E-3</c:v>
                </c:pt>
                <c:pt idx="9789">
                  <c:v>1.007080078125E-3</c:v>
                </c:pt>
                <c:pt idx="9790">
                  <c:v>1.0068416595458984E-3</c:v>
                </c:pt>
                <c:pt idx="9791">
                  <c:v>1.007080078125E-3</c:v>
                </c:pt>
                <c:pt idx="9792">
                  <c:v>1.007080078125E-3</c:v>
                </c:pt>
                <c:pt idx="9793">
                  <c:v>1.0068416595458984E-3</c:v>
                </c:pt>
                <c:pt idx="9794">
                  <c:v>1.007080078125E-3</c:v>
                </c:pt>
                <c:pt idx="9795">
                  <c:v>1.007080078125E-3</c:v>
                </c:pt>
                <c:pt idx="9796">
                  <c:v>1.0068416595458984E-3</c:v>
                </c:pt>
                <c:pt idx="9797">
                  <c:v>1.007080078125E-3</c:v>
                </c:pt>
                <c:pt idx="9798">
                  <c:v>1.0080337524414063E-3</c:v>
                </c:pt>
                <c:pt idx="9799">
                  <c:v>1.0068416595458984E-3</c:v>
                </c:pt>
                <c:pt idx="9800">
                  <c:v>1.007080078125E-3</c:v>
                </c:pt>
                <c:pt idx="9801">
                  <c:v>1.007080078125E-3</c:v>
                </c:pt>
                <c:pt idx="9802">
                  <c:v>1.0068416595458984E-3</c:v>
                </c:pt>
                <c:pt idx="9803">
                  <c:v>1.007080078125E-3</c:v>
                </c:pt>
                <c:pt idx="9804">
                  <c:v>1.007080078125E-3</c:v>
                </c:pt>
                <c:pt idx="9805">
                  <c:v>1.0068416595458984E-3</c:v>
                </c:pt>
                <c:pt idx="9806">
                  <c:v>1.007080078125E-3</c:v>
                </c:pt>
                <c:pt idx="9807">
                  <c:v>1.007080078125E-3</c:v>
                </c:pt>
                <c:pt idx="9808">
                  <c:v>1.0068416595458984E-3</c:v>
                </c:pt>
                <c:pt idx="9809">
                  <c:v>1.007080078125E-3</c:v>
                </c:pt>
                <c:pt idx="9810">
                  <c:v>1.0080337524414063E-3</c:v>
                </c:pt>
                <c:pt idx="9811">
                  <c:v>1.007080078125E-3</c:v>
                </c:pt>
                <c:pt idx="9812">
                  <c:v>1.0068416595458984E-3</c:v>
                </c:pt>
                <c:pt idx="9813">
                  <c:v>1.007080078125E-3</c:v>
                </c:pt>
                <c:pt idx="9814">
                  <c:v>1.007080078125E-3</c:v>
                </c:pt>
                <c:pt idx="9815">
                  <c:v>1.0068416595458984E-3</c:v>
                </c:pt>
                <c:pt idx="9816">
                  <c:v>1.007080078125E-3</c:v>
                </c:pt>
                <c:pt idx="9817">
                  <c:v>1.007080078125E-3</c:v>
                </c:pt>
                <c:pt idx="9818">
                  <c:v>1.0068416595458984E-3</c:v>
                </c:pt>
                <c:pt idx="9819">
                  <c:v>1.007080078125E-3</c:v>
                </c:pt>
                <c:pt idx="9820">
                  <c:v>1.007080078125E-3</c:v>
                </c:pt>
                <c:pt idx="9821">
                  <c:v>1.0068416595458984E-3</c:v>
                </c:pt>
                <c:pt idx="9822">
                  <c:v>1.0080337524414063E-3</c:v>
                </c:pt>
                <c:pt idx="9823">
                  <c:v>1.007080078125E-3</c:v>
                </c:pt>
                <c:pt idx="9824">
                  <c:v>1.0068416595458984E-3</c:v>
                </c:pt>
                <c:pt idx="9825">
                  <c:v>1.007080078125E-3</c:v>
                </c:pt>
                <c:pt idx="9826">
                  <c:v>1.007080078125E-3</c:v>
                </c:pt>
                <c:pt idx="9827">
                  <c:v>1.0068416595458984E-3</c:v>
                </c:pt>
                <c:pt idx="9828">
                  <c:v>1.007080078125E-3</c:v>
                </c:pt>
                <c:pt idx="9829">
                  <c:v>1.007080078125E-3</c:v>
                </c:pt>
                <c:pt idx="9830">
                  <c:v>1.0068416595458984E-3</c:v>
                </c:pt>
                <c:pt idx="9831">
                  <c:v>1.007080078125E-3</c:v>
                </c:pt>
                <c:pt idx="9832">
                  <c:v>1.007080078125E-3</c:v>
                </c:pt>
                <c:pt idx="9833">
                  <c:v>1.0068416595458984E-3</c:v>
                </c:pt>
                <c:pt idx="9834">
                  <c:v>1.007080078125E-3</c:v>
                </c:pt>
                <c:pt idx="9835">
                  <c:v>1.0080337524414063E-3</c:v>
                </c:pt>
                <c:pt idx="9836">
                  <c:v>1.007080078125E-3</c:v>
                </c:pt>
                <c:pt idx="9837">
                  <c:v>1.0068416595458984E-3</c:v>
                </c:pt>
                <c:pt idx="9838">
                  <c:v>1.007080078125E-3</c:v>
                </c:pt>
                <c:pt idx="9839">
                  <c:v>1.007080078125E-3</c:v>
                </c:pt>
                <c:pt idx="9840">
                  <c:v>1.0068416595458984E-3</c:v>
                </c:pt>
                <c:pt idx="9841">
                  <c:v>1.007080078125E-3</c:v>
                </c:pt>
                <c:pt idx="9842">
                  <c:v>1.007080078125E-3</c:v>
                </c:pt>
                <c:pt idx="9843">
                  <c:v>1.0068416595458984E-3</c:v>
                </c:pt>
                <c:pt idx="9844">
                  <c:v>1.007080078125E-3</c:v>
                </c:pt>
                <c:pt idx="9845">
                  <c:v>1.007080078125E-3</c:v>
                </c:pt>
                <c:pt idx="9846">
                  <c:v>1.0068416595458984E-3</c:v>
                </c:pt>
                <c:pt idx="9847">
                  <c:v>1.0080337524414063E-3</c:v>
                </c:pt>
                <c:pt idx="9848">
                  <c:v>1.007080078125E-3</c:v>
                </c:pt>
                <c:pt idx="9849">
                  <c:v>1.0068416595458984E-3</c:v>
                </c:pt>
                <c:pt idx="9850">
                  <c:v>1.007080078125E-3</c:v>
                </c:pt>
                <c:pt idx="9851">
                  <c:v>1.007080078125E-3</c:v>
                </c:pt>
                <c:pt idx="9852">
                  <c:v>1.0068416595458984E-3</c:v>
                </c:pt>
                <c:pt idx="9853">
                  <c:v>1.007080078125E-3</c:v>
                </c:pt>
                <c:pt idx="9854">
                  <c:v>1.007080078125E-3</c:v>
                </c:pt>
                <c:pt idx="9855">
                  <c:v>1.0068416595458984E-3</c:v>
                </c:pt>
                <c:pt idx="9856">
                  <c:v>1.007080078125E-3</c:v>
                </c:pt>
                <c:pt idx="9857">
                  <c:v>1.007080078125E-3</c:v>
                </c:pt>
                <c:pt idx="9858">
                  <c:v>1.0068416595458984E-3</c:v>
                </c:pt>
                <c:pt idx="9859">
                  <c:v>1.007080078125E-3</c:v>
                </c:pt>
                <c:pt idx="9860">
                  <c:v>1.0080337524414063E-3</c:v>
                </c:pt>
                <c:pt idx="9861">
                  <c:v>1.007080078125E-3</c:v>
                </c:pt>
                <c:pt idx="9862">
                  <c:v>1.0068416595458984E-3</c:v>
                </c:pt>
                <c:pt idx="9863">
                  <c:v>1.007080078125E-3</c:v>
                </c:pt>
                <c:pt idx="9864">
                  <c:v>1.007080078125E-3</c:v>
                </c:pt>
                <c:pt idx="9865">
                  <c:v>1.0068416595458984E-3</c:v>
                </c:pt>
                <c:pt idx="9866">
                  <c:v>1.007080078125E-3</c:v>
                </c:pt>
                <c:pt idx="9867">
                  <c:v>1.007080078125E-3</c:v>
                </c:pt>
                <c:pt idx="9868">
                  <c:v>1.0068416595458984E-3</c:v>
                </c:pt>
                <c:pt idx="9869">
                  <c:v>1.007080078125E-3</c:v>
                </c:pt>
                <c:pt idx="9870">
                  <c:v>1.007080078125E-3</c:v>
                </c:pt>
                <c:pt idx="9871">
                  <c:v>1.0068416595458984E-3</c:v>
                </c:pt>
                <c:pt idx="9872">
                  <c:v>1.0080337524414063E-3</c:v>
                </c:pt>
                <c:pt idx="9873">
                  <c:v>1.007080078125E-3</c:v>
                </c:pt>
                <c:pt idx="9874">
                  <c:v>1.0068416595458984E-3</c:v>
                </c:pt>
                <c:pt idx="9875">
                  <c:v>1.007080078125E-3</c:v>
                </c:pt>
                <c:pt idx="9876">
                  <c:v>1.007080078125E-3</c:v>
                </c:pt>
                <c:pt idx="9877">
                  <c:v>1.0068416595458984E-3</c:v>
                </c:pt>
                <c:pt idx="9878">
                  <c:v>1.007080078125E-3</c:v>
                </c:pt>
                <c:pt idx="9879">
                  <c:v>1.007080078125E-3</c:v>
                </c:pt>
                <c:pt idx="9880">
                  <c:v>1.0068416595458984E-3</c:v>
                </c:pt>
                <c:pt idx="9881">
                  <c:v>1.007080078125E-3</c:v>
                </c:pt>
                <c:pt idx="9882">
                  <c:v>1.007080078125E-3</c:v>
                </c:pt>
                <c:pt idx="9883">
                  <c:v>1.0068416595458984E-3</c:v>
                </c:pt>
                <c:pt idx="9884">
                  <c:v>1.007080078125E-3</c:v>
                </c:pt>
                <c:pt idx="9885">
                  <c:v>1.0080337524414063E-3</c:v>
                </c:pt>
                <c:pt idx="9886">
                  <c:v>1.007080078125E-3</c:v>
                </c:pt>
                <c:pt idx="9887">
                  <c:v>1.0068416595458984E-3</c:v>
                </c:pt>
                <c:pt idx="9888">
                  <c:v>1.007080078125E-3</c:v>
                </c:pt>
                <c:pt idx="9889">
                  <c:v>1.007080078125E-3</c:v>
                </c:pt>
                <c:pt idx="9890">
                  <c:v>1.0068416595458984E-3</c:v>
                </c:pt>
                <c:pt idx="9891">
                  <c:v>1.007080078125E-3</c:v>
                </c:pt>
                <c:pt idx="9892">
                  <c:v>1.007080078125E-3</c:v>
                </c:pt>
                <c:pt idx="9893">
                  <c:v>1.0068416595458984E-3</c:v>
                </c:pt>
                <c:pt idx="9894">
                  <c:v>1.007080078125E-3</c:v>
                </c:pt>
                <c:pt idx="9895">
                  <c:v>1.007080078125E-3</c:v>
                </c:pt>
                <c:pt idx="9896">
                  <c:v>1.0068416595458984E-3</c:v>
                </c:pt>
                <c:pt idx="9897">
                  <c:v>1.0080337524414063E-3</c:v>
                </c:pt>
                <c:pt idx="9898">
                  <c:v>1.007080078125E-3</c:v>
                </c:pt>
                <c:pt idx="9899">
                  <c:v>1.0068416595458984E-3</c:v>
                </c:pt>
                <c:pt idx="9900">
                  <c:v>1.007080078125E-3</c:v>
                </c:pt>
                <c:pt idx="9901">
                  <c:v>1.007080078125E-3</c:v>
                </c:pt>
                <c:pt idx="9902">
                  <c:v>1.0068416595458984E-3</c:v>
                </c:pt>
                <c:pt idx="9903">
                  <c:v>1.007080078125E-3</c:v>
                </c:pt>
                <c:pt idx="9904">
                  <c:v>1.007080078125E-3</c:v>
                </c:pt>
                <c:pt idx="9905">
                  <c:v>1.0068416595458984E-3</c:v>
                </c:pt>
                <c:pt idx="9906">
                  <c:v>1.007080078125E-3</c:v>
                </c:pt>
                <c:pt idx="9907">
                  <c:v>1.007080078125E-3</c:v>
                </c:pt>
                <c:pt idx="9908">
                  <c:v>1.0068416595458984E-3</c:v>
                </c:pt>
                <c:pt idx="9909">
                  <c:v>1.007080078125E-3</c:v>
                </c:pt>
                <c:pt idx="9910">
                  <c:v>1.0080337524414063E-3</c:v>
                </c:pt>
                <c:pt idx="9911">
                  <c:v>1.007080078125E-3</c:v>
                </c:pt>
                <c:pt idx="9912">
                  <c:v>1.0068416595458984E-3</c:v>
                </c:pt>
                <c:pt idx="9913">
                  <c:v>1.007080078125E-3</c:v>
                </c:pt>
                <c:pt idx="9914">
                  <c:v>1.007080078125E-3</c:v>
                </c:pt>
                <c:pt idx="9915">
                  <c:v>1.0068416595458984E-3</c:v>
                </c:pt>
                <c:pt idx="9916">
                  <c:v>1.007080078125E-3</c:v>
                </c:pt>
                <c:pt idx="9917">
                  <c:v>1.007080078125E-3</c:v>
                </c:pt>
                <c:pt idx="9918">
                  <c:v>1.0068416595458984E-3</c:v>
                </c:pt>
                <c:pt idx="9919">
                  <c:v>1.007080078125E-3</c:v>
                </c:pt>
                <c:pt idx="9920">
                  <c:v>1.007080078125E-3</c:v>
                </c:pt>
                <c:pt idx="9921">
                  <c:v>1.0068416595458984E-3</c:v>
                </c:pt>
                <c:pt idx="9922">
                  <c:v>1.0080337524414063E-3</c:v>
                </c:pt>
                <c:pt idx="9923">
                  <c:v>1.007080078125E-3</c:v>
                </c:pt>
                <c:pt idx="9924">
                  <c:v>1.0068416595458984E-3</c:v>
                </c:pt>
                <c:pt idx="9925">
                  <c:v>1.007080078125E-3</c:v>
                </c:pt>
                <c:pt idx="9926">
                  <c:v>1.007080078125E-3</c:v>
                </c:pt>
                <c:pt idx="9927">
                  <c:v>1.0068416595458984E-3</c:v>
                </c:pt>
                <c:pt idx="9928">
                  <c:v>1.007080078125E-3</c:v>
                </c:pt>
                <c:pt idx="9929">
                  <c:v>1.007080078125E-3</c:v>
                </c:pt>
                <c:pt idx="9930">
                  <c:v>1.0068416595458984E-3</c:v>
                </c:pt>
                <c:pt idx="9931">
                  <c:v>1.007080078125E-3</c:v>
                </c:pt>
                <c:pt idx="9932">
                  <c:v>1.007080078125E-3</c:v>
                </c:pt>
                <c:pt idx="9933">
                  <c:v>1.0068416595458984E-3</c:v>
                </c:pt>
                <c:pt idx="9934">
                  <c:v>1.0071039199829102E-2</c:v>
                </c:pt>
                <c:pt idx="9935">
                  <c:v>1.007080078125E-3</c:v>
                </c:pt>
                <c:pt idx="9936">
                  <c:v>1.007080078125E-3</c:v>
                </c:pt>
                <c:pt idx="9937">
                  <c:v>1.0068416595458984E-3</c:v>
                </c:pt>
                <c:pt idx="9938">
                  <c:v>1.0080337524414063E-3</c:v>
                </c:pt>
                <c:pt idx="9939">
                  <c:v>1.007080078125E-3</c:v>
                </c:pt>
                <c:pt idx="9940">
                  <c:v>1.0068416595458984E-3</c:v>
                </c:pt>
                <c:pt idx="9941">
                  <c:v>1.007080078125E-3</c:v>
                </c:pt>
                <c:pt idx="9942">
                  <c:v>1.007080078125E-3</c:v>
                </c:pt>
                <c:pt idx="9943">
                  <c:v>1.0068416595458984E-3</c:v>
                </c:pt>
                <c:pt idx="9944">
                  <c:v>1.007080078125E-3</c:v>
                </c:pt>
                <c:pt idx="9945">
                  <c:v>1.007080078125E-3</c:v>
                </c:pt>
                <c:pt idx="9946">
                  <c:v>1.0068416595458984E-3</c:v>
                </c:pt>
                <c:pt idx="9947">
                  <c:v>1.007080078125E-3</c:v>
                </c:pt>
                <c:pt idx="9948">
                  <c:v>1.007080078125E-3</c:v>
                </c:pt>
                <c:pt idx="9949">
                  <c:v>1.0068416595458984E-3</c:v>
                </c:pt>
                <c:pt idx="9950">
                  <c:v>1.007080078125E-3</c:v>
                </c:pt>
                <c:pt idx="9951">
                  <c:v>1.0080337524414063E-3</c:v>
                </c:pt>
                <c:pt idx="9952">
                  <c:v>1.007080078125E-3</c:v>
                </c:pt>
                <c:pt idx="9953">
                  <c:v>1.0068416595458984E-3</c:v>
                </c:pt>
                <c:pt idx="9954">
                  <c:v>1.007080078125E-3</c:v>
                </c:pt>
                <c:pt idx="9955">
                  <c:v>1.007080078125E-3</c:v>
                </c:pt>
                <c:pt idx="9956">
                  <c:v>1.0068416595458984E-3</c:v>
                </c:pt>
                <c:pt idx="9957">
                  <c:v>1.007080078125E-3</c:v>
                </c:pt>
                <c:pt idx="9958">
                  <c:v>1.007080078125E-3</c:v>
                </c:pt>
                <c:pt idx="9959">
                  <c:v>1.0068416595458984E-3</c:v>
                </c:pt>
                <c:pt idx="9960">
                  <c:v>1.007080078125E-3</c:v>
                </c:pt>
                <c:pt idx="9961">
                  <c:v>1.007080078125E-3</c:v>
                </c:pt>
                <c:pt idx="9962">
                  <c:v>1.0068416595458984E-3</c:v>
                </c:pt>
                <c:pt idx="9963">
                  <c:v>1.0080337524414063E-3</c:v>
                </c:pt>
                <c:pt idx="9964">
                  <c:v>1.007080078125E-3</c:v>
                </c:pt>
                <c:pt idx="9965">
                  <c:v>1.0068416595458984E-3</c:v>
                </c:pt>
                <c:pt idx="9966">
                  <c:v>1.007080078125E-3</c:v>
                </c:pt>
                <c:pt idx="9967">
                  <c:v>1.007080078125E-3</c:v>
                </c:pt>
                <c:pt idx="9968">
                  <c:v>1.0068416595458984E-3</c:v>
                </c:pt>
                <c:pt idx="9969">
                  <c:v>1.007080078125E-3</c:v>
                </c:pt>
                <c:pt idx="9970">
                  <c:v>1.007080078125E-3</c:v>
                </c:pt>
                <c:pt idx="9971">
                  <c:v>1.0068416595458984E-3</c:v>
                </c:pt>
                <c:pt idx="9972">
                  <c:v>1.007080078125E-3</c:v>
                </c:pt>
                <c:pt idx="9973">
                  <c:v>1.007080078125E-3</c:v>
                </c:pt>
                <c:pt idx="9974">
                  <c:v>1.0068416595458984E-3</c:v>
                </c:pt>
                <c:pt idx="9975">
                  <c:v>1.007080078125E-3</c:v>
                </c:pt>
                <c:pt idx="9976">
                  <c:v>1.0080337524414063E-3</c:v>
                </c:pt>
                <c:pt idx="9977">
                  <c:v>1.007080078125E-3</c:v>
                </c:pt>
                <c:pt idx="9978">
                  <c:v>1.0068416595458984E-3</c:v>
                </c:pt>
                <c:pt idx="9979">
                  <c:v>1.007080078125E-3</c:v>
                </c:pt>
                <c:pt idx="9980">
                  <c:v>1.007080078125E-3</c:v>
                </c:pt>
                <c:pt idx="9981">
                  <c:v>1.0068416595458984E-3</c:v>
                </c:pt>
                <c:pt idx="9982">
                  <c:v>1.007080078125E-3</c:v>
                </c:pt>
                <c:pt idx="9983">
                  <c:v>1.007080078125E-3</c:v>
                </c:pt>
                <c:pt idx="9984">
                  <c:v>1.0068416595458984E-3</c:v>
                </c:pt>
                <c:pt idx="9985">
                  <c:v>1.007080078125E-3</c:v>
                </c:pt>
                <c:pt idx="9986">
                  <c:v>1.007080078125E-3</c:v>
                </c:pt>
                <c:pt idx="9987">
                  <c:v>1.0068416595458984E-3</c:v>
                </c:pt>
                <c:pt idx="9988">
                  <c:v>1.0080337524414063E-3</c:v>
                </c:pt>
                <c:pt idx="9989">
                  <c:v>1.007080078125E-3</c:v>
                </c:pt>
                <c:pt idx="9990">
                  <c:v>1.0068416595458984E-3</c:v>
                </c:pt>
                <c:pt idx="9991">
                  <c:v>1.007080078125E-3</c:v>
                </c:pt>
                <c:pt idx="9992">
                  <c:v>1.007080078125E-3</c:v>
                </c:pt>
                <c:pt idx="9993">
                  <c:v>1.0068416595458984E-3</c:v>
                </c:pt>
                <c:pt idx="9994">
                  <c:v>1.007080078125E-3</c:v>
                </c:pt>
                <c:pt idx="9995">
                  <c:v>1.007080078125E-3</c:v>
                </c:pt>
                <c:pt idx="9996">
                  <c:v>1.0068416595458984E-3</c:v>
                </c:pt>
                <c:pt idx="9997">
                  <c:v>1.007080078125E-3</c:v>
                </c:pt>
                <c:pt idx="9998">
                  <c:v>1.007080078125E-3</c:v>
                </c:pt>
                <c:pt idx="9999">
                  <c:v>1.0068416595458984E-3</c:v>
                </c:pt>
                <c:pt idx="10000">
                  <c:v>1.007080078125E-3</c:v>
                </c:pt>
                <c:pt idx="10001">
                  <c:v>1.0080337524414063E-3</c:v>
                </c:pt>
                <c:pt idx="10002">
                  <c:v>1.007080078125E-3</c:v>
                </c:pt>
                <c:pt idx="10003">
                  <c:v>1.0068416595458984E-3</c:v>
                </c:pt>
                <c:pt idx="10004">
                  <c:v>1.007080078125E-3</c:v>
                </c:pt>
                <c:pt idx="10005">
                  <c:v>1.007080078125E-3</c:v>
                </c:pt>
                <c:pt idx="10006">
                  <c:v>1.0068416595458984E-3</c:v>
                </c:pt>
                <c:pt idx="10007">
                  <c:v>1.007080078125E-3</c:v>
                </c:pt>
                <c:pt idx="10008">
                  <c:v>1.007080078125E-3</c:v>
                </c:pt>
                <c:pt idx="10009">
                  <c:v>1.0068416595458984E-3</c:v>
                </c:pt>
                <c:pt idx="10010">
                  <c:v>1.007080078125E-3</c:v>
                </c:pt>
                <c:pt idx="10011">
                  <c:v>1.007080078125E-3</c:v>
                </c:pt>
                <c:pt idx="10012">
                  <c:v>1.0068416595458984E-3</c:v>
                </c:pt>
                <c:pt idx="10013">
                  <c:v>1.0080337524414063E-3</c:v>
                </c:pt>
                <c:pt idx="10014">
                  <c:v>1.007080078125E-3</c:v>
                </c:pt>
                <c:pt idx="10015">
                  <c:v>1.0068416595458984E-3</c:v>
                </c:pt>
                <c:pt idx="10016">
                  <c:v>1.007080078125E-3</c:v>
                </c:pt>
                <c:pt idx="10017">
                  <c:v>1.007080078125E-3</c:v>
                </c:pt>
                <c:pt idx="10018">
                  <c:v>1.0068416595458984E-3</c:v>
                </c:pt>
                <c:pt idx="10019">
                  <c:v>1.007080078125E-3</c:v>
                </c:pt>
                <c:pt idx="10020">
                  <c:v>1.007080078125E-3</c:v>
                </c:pt>
                <c:pt idx="10021">
                  <c:v>1.0068416595458984E-3</c:v>
                </c:pt>
                <c:pt idx="10022">
                  <c:v>1.007080078125E-3</c:v>
                </c:pt>
                <c:pt idx="10023">
                  <c:v>1.007080078125E-3</c:v>
                </c:pt>
                <c:pt idx="10024">
                  <c:v>1.0068416595458984E-3</c:v>
                </c:pt>
                <c:pt idx="10025">
                  <c:v>1.007080078125E-3</c:v>
                </c:pt>
                <c:pt idx="10026">
                  <c:v>1.0080337524414063E-3</c:v>
                </c:pt>
                <c:pt idx="10027">
                  <c:v>1.007080078125E-3</c:v>
                </c:pt>
                <c:pt idx="10028">
                  <c:v>1.0068416595458984E-3</c:v>
                </c:pt>
                <c:pt idx="10029">
                  <c:v>1.007080078125E-3</c:v>
                </c:pt>
                <c:pt idx="10030">
                  <c:v>1.007080078125E-3</c:v>
                </c:pt>
                <c:pt idx="10031">
                  <c:v>1.0068416595458984E-3</c:v>
                </c:pt>
                <c:pt idx="10032">
                  <c:v>1.007080078125E-3</c:v>
                </c:pt>
                <c:pt idx="10033">
                  <c:v>1.007080078125E-3</c:v>
                </c:pt>
                <c:pt idx="10034">
                  <c:v>1.0068416595458984E-3</c:v>
                </c:pt>
                <c:pt idx="10035">
                  <c:v>1.007080078125E-3</c:v>
                </c:pt>
                <c:pt idx="10036">
                  <c:v>1.0068416595458984E-3</c:v>
                </c:pt>
                <c:pt idx="10037">
                  <c:v>1.007080078125E-3</c:v>
                </c:pt>
                <c:pt idx="10038">
                  <c:v>1.0080337524414063E-3</c:v>
                </c:pt>
                <c:pt idx="10039">
                  <c:v>1.007080078125E-3</c:v>
                </c:pt>
                <c:pt idx="10040">
                  <c:v>1.0068416595458984E-3</c:v>
                </c:pt>
                <c:pt idx="10041">
                  <c:v>1.007080078125E-3</c:v>
                </c:pt>
                <c:pt idx="10042">
                  <c:v>1.007080078125E-3</c:v>
                </c:pt>
                <c:pt idx="10043">
                  <c:v>1.0068416595458984E-3</c:v>
                </c:pt>
                <c:pt idx="10044">
                  <c:v>1.007080078125E-3</c:v>
                </c:pt>
                <c:pt idx="10045">
                  <c:v>1.007080078125E-3</c:v>
                </c:pt>
                <c:pt idx="10046">
                  <c:v>1.0068416595458984E-3</c:v>
                </c:pt>
                <c:pt idx="10047">
                  <c:v>1.007080078125E-3</c:v>
                </c:pt>
                <c:pt idx="10048">
                  <c:v>1.007080078125E-3</c:v>
                </c:pt>
                <c:pt idx="10049">
                  <c:v>1.0068416595458984E-3</c:v>
                </c:pt>
                <c:pt idx="10050">
                  <c:v>1.007080078125E-3</c:v>
                </c:pt>
                <c:pt idx="10051">
                  <c:v>1.0080337524414063E-3</c:v>
                </c:pt>
                <c:pt idx="10052">
                  <c:v>1.007080078125E-3</c:v>
                </c:pt>
                <c:pt idx="10053">
                  <c:v>1.0068416595458984E-3</c:v>
                </c:pt>
                <c:pt idx="10054">
                  <c:v>1.007080078125E-3</c:v>
                </c:pt>
                <c:pt idx="10055">
                  <c:v>1.007080078125E-3</c:v>
                </c:pt>
                <c:pt idx="10056">
                  <c:v>1.0068416595458984E-3</c:v>
                </c:pt>
                <c:pt idx="10057">
                  <c:v>1.1078119277954102E-2</c:v>
                </c:pt>
                <c:pt idx="10058">
                  <c:v>1.0068416595458984E-3</c:v>
                </c:pt>
                <c:pt idx="10059">
                  <c:v>1.007080078125E-3</c:v>
                </c:pt>
                <c:pt idx="10060">
                  <c:v>1.007080078125E-3</c:v>
                </c:pt>
                <c:pt idx="10061">
                  <c:v>1.0068416595458984E-3</c:v>
                </c:pt>
                <c:pt idx="10062">
                  <c:v>1.007080078125E-3</c:v>
                </c:pt>
                <c:pt idx="10063">
                  <c:v>1.007080078125E-3</c:v>
                </c:pt>
                <c:pt idx="10064">
                  <c:v>1.0068416595458984E-3</c:v>
                </c:pt>
                <c:pt idx="10065">
                  <c:v>1.007080078125E-3</c:v>
                </c:pt>
                <c:pt idx="10066">
                  <c:v>1.0080337524414063E-3</c:v>
                </c:pt>
                <c:pt idx="10067">
                  <c:v>1.007080078125E-3</c:v>
                </c:pt>
                <c:pt idx="10068">
                  <c:v>1.0068416595458984E-3</c:v>
                </c:pt>
                <c:pt idx="10069">
                  <c:v>1.007080078125E-3</c:v>
                </c:pt>
                <c:pt idx="10070">
                  <c:v>1.0068416595458984E-3</c:v>
                </c:pt>
                <c:pt idx="10071">
                  <c:v>1.007080078125E-3</c:v>
                </c:pt>
                <c:pt idx="10072">
                  <c:v>1.007080078125E-3</c:v>
                </c:pt>
                <c:pt idx="10073">
                  <c:v>1.0068416595458984E-3</c:v>
                </c:pt>
                <c:pt idx="10074">
                  <c:v>1.007080078125E-3</c:v>
                </c:pt>
                <c:pt idx="10075">
                  <c:v>1.007080078125E-3</c:v>
                </c:pt>
                <c:pt idx="10076">
                  <c:v>1.0068416595458984E-3</c:v>
                </c:pt>
                <c:pt idx="10077">
                  <c:v>1.007080078125E-3</c:v>
                </c:pt>
                <c:pt idx="10078">
                  <c:v>1.0080337524414063E-3</c:v>
                </c:pt>
                <c:pt idx="10079">
                  <c:v>1.007080078125E-3</c:v>
                </c:pt>
                <c:pt idx="10080">
                  <c:v>1.0068416595458984E-3</c:v>
                </c:pt>
                <c:pt idx="10081">
                  <c:v>1.007080078125E-3</c:v>
                </c:pt>
                <c:pt idx="10082">
                  <c:v>1.007080078125E-3</c:v>
                </c:pt>
                <c:pt idx="10083">
                  <c:v>1.0068416595458984E-3</c:v>
                </c:pt>
                <c:pt idx="10084">
                  <c:v>1.007080078125E-3</c:v>
                </c:pt>
                <c:pt idx="10085">
                  <c:v>1.007080078125E-3</c:v>
                </c:pt>
                <c:pt idx="10086">
                  <c:v>1.0068416595458984E-3</c:v>
                </c:pt>
                <c:pt idx="10087">
                  <c:v>1.007080078125E-3</c:v>
                </c:pt>
                <c:pt idx="10088">
                  <c:v>1.007080078125E-3</c:v>
                </c:pt>
                <c:pt idx="10089">
                  <c:v>1.0068416595458984E-3</c:v>
                </c:pt>
                <c:pt idx="10090">
                  <c:v>1.007080078125E-3</c:v>
                </c:pt>
                <c:pt idx="10091">
                  <c:v>1.0080337524414063E-3</c:v>
                </c:pt>
                <c:pt idx="10092">
                  <c:v>1.0068416595458984E-3</c:v>
                </c:pt>
                <c:pt idx="10093">
                  <c:v>1.007080078125E-3</c:v>
                </c:pt>
                <c:pt idx="10094">
                  <c:v>1.007080078125E-3</c:v>
                </c:pt>
                <c:pt idx="10095">
                  <c:v>1.0068416595458984E-3</c:v>
                </c:pt>
                <c:pt idx="10096">
                  <c:v>1.007080078125E-3</c:v>
                </c:pt>
                <c:pt idx="10097">
                  <c:v>1.007080078125E-3</c:v>
                </c:pt>
                <c:pt idx="10098">
                  <c:v>1.0068416595458984E-3</c:v>
                </c:pt>
                <c:pt idx="10099">
                  <c:v>1.007080078125E-3</c:v>
                </c:pt>
                <c:pt idx="10100">
                  <c:v>1.007080078125E-3</c:v>
                </c:pt>
                <c:pt idx="10101">
                  <c:v>1.0068416595458984E-3</c:v>
                </c:pt>
                <c:pt idx="10102">
                  <c:v>1.007080078125E-3</c:v>
                </c:pt>
                <c:pt idx="10103">
                  <c:v>1.0080337524414063E-3</c:v>
                </c:pt>
                <c:pt idx="10104">
                  <c:v>1.007080078125E-3</c:v>
                </c:pt>
                <c:pt idx="10105">
                  <c:v>1.0068416595458984E-3</c:v>
                </c:pt>
                <c:pt idx="10106">
                  <c:v>1.007080078125E-3</c:v>
                </c:pt>
                <c:pt idx="10107">
                  <c:v>1.007080078125E-3</c:v>
                </c:pt>
                <c:pt idx="10108">
                  <c:v>1.0068416595458984E-3</c:v>
                </c:pt>
                <c:pt idx="10109">
                  <c:v>1.007080078125E-3</c:v>
                </c:pt>
                <c:pt idx="10110">
                  <c:v>1.007080078125E-3</c:v>
                </c:pt>
                <c:pt idx="10111">
                  <c:v>1.0068416595458984E-3</c:v>
                </c:pt>
                <c:pt idx="10112">
                  <c:v>1.007080078125E-3</c:v>
                </c:pt>
                <c:pt idx="10113">
                  <c:v>1.007080078125E-3</c:v>
                </c:pt>
                <c:pt idx="10114">
                  <c:v>1.0068416595458984E-3</c:v>
                </c:pt>
                <c:pt idx="10115">
                  <c:v>1.007080078125E-3</c:v>
                </c:pt>
                <c:pt idx="10116">
                  <c:v>1.0080337524414063E-3</c:v>
                </c:pt>
                <c:pt idx="10117">
                  <c:v>1.0068416595458984E-3</c:v>
                </c:pt>
                <c:pt idx="10118">
                  <c:v>1.007080078125E-3</c:v>
                </c:pt>
                <c:pt idx="10119">
                  <c:v>1.007080078125E-3</c:v>
                </c:pt>
                <c:pt idx="10120">
                  <c:v>1.0068416595458984E-3</c:v>
                </c:pt>
                <c:pt idx="10121">
                  <c:v>1.007080078125E-3</c:v>
                </c:pt>
                <c:pt idx="10122">
                  <c:v>1.007080078125E-3</c:v>
                </c:pt>
                <c:pt idx="10123">
                  <c:v>1.0068416595458984E-3</c:v>
                </c:pt>
                <c:pt idx="10124">
                  <c:v>1.007080078125E-3</c:v>
                </c:pt>
                <c:pt idx="10125">
                  <c:v>1.007080078125E-3</c:v>
                </c:pt>
                <c:pt idx="10126">
                  <c:v>1.0068416595458984E-3</c:v>
                </c:pt>
                <c:pt idx="10127">
                  <c:v>1.007080078125E-3</c:v>
                </c:pt>
                <c:pt idx="10128">
                  <c:v>1.0080337524414063E-3</c:v>
                </c:pt>
                <c:pt idx="10129">
                  <c:v>1.007080078125E-3</c:v>
                </c:pt>
                <c:pt idx="10130">
                  <c:v>1.0068416595458984E-3</c:v>
                </c:pt>
                <c:pt idx="10131">
                  <c:v>1.007080078125E-3</c:v>
                </c:pt>
                <c:pt idx="10132">
                  <c:v>1.007080078125E-3</c:v>
                </c:pt>
                <c:pt idx="10133">
                  <c:v>1.0068416595458984E-3</c:v>
                </c:pt>
                <c:pt idx="10134">
                  <c:v>1.007080078125E-3</c:v>
                </c:pt>
                <c:pt idx="10135">
                  <c:v>2.1148920059204102E-2</c:v>
                </c:pt>
                <c:pt idx="10136">
                  <c:v>1.007080078125E-3</c:v>
                </c:pt>
                <c:pt idx="10137">
                  <c:v>1.007080078125E-3</c:v>
                </c:pt>
                <c:pt idx="10138">
                  <c:v>1.0068416595458984E-3</c:v>
                </c:pt>
                <c:pt idx="10139">
                  <c:v>1.007080078125E-3</c:v>
                </c:pt>
                <c:pt idx="10140">
                  <c:v>1.007080078125E-3</c:v>
                </c:pt>
                <c:pt idx="10141">
                  <c:v>1.0068416595458984E-3</c:v>
                </c:pt>
                <c:pt idx="10142">
                  <c:v>1.007080078125E-3</c:v>
                </c:pt>
                <c:pt idx="10143">
                  <c:v>1.007080078125E-3</c:v>
                </c:pt>
                <c:pt idx="10144">
                  <c:v>1.0068416595458984E-3</c:v>
                </c:pt>
                <c:pt idx="10145">
                  <c:v>1.007080078125E-3</c:v>
                </c:pt>
                <c:pt idx="10146">
                  <c:v>1.0080337524414063E-3</c:v>
                </c:pt>
                <c:pt idx="10147">
                  <c:v>1.0068416595458984E-3</c:v>
                </c:pt>
                <c:pt idx="10148">
                  <c:v>1.007080078125E-3</c:v>
                </c:pt>
                <c:pt idx="10149">
                  <c:v>1.007080078125E-3</c:v>
                </c:pt>
                <c:pt idx="10150">
                  <c:v>1.0068416595458984E-3</c:v>
                </c:pt>
                <c:pt idx="10151">
                  <c:v>1.007080078125E-3</c:v>
                </c:pt>
                <c:pt idx="10152">
                  <c:v>1.007080078125E-3</c:v>
                </c:pt>
                <c:pt idx="10153">
                  <c:v>1.0068416595458984E-3</c:v>
                </c:pt>
                <c:pt idx="10154">
                  <c:v>1.007080078125E-3</c:v>
                </c:pt>
                <c:pt idx="10155">
                  <c:v>1.007080078125E-3</c:v>
                </c:pt>
                <c:pt idx="10156">
                  <c:v>1.0068416595458984E-3</c:v>
                </c:pt>
                <c:pt idx="10157">
                  <c:v>1.007080078125E-3</c:v>
                </c:pt>
                <c:pt idx="10158">
                  <c:v>1.0080337524414063E-3</c:v>
                </c:pt>
                <c:pt idx="10159">
                  <c:v>1.007080078125E-3</c:v>
                </c:pt>
                <c:pt idx="10160">
                  <c:v>1.0068416595458984E-3</c:v>
                </c:pt>
                <c:pt idx="10161">
                  <c:v>1.007080078125E-3</c:v>
                </c:pt>
                <c:pt idx="10162">
                  <c:v>1.007080078125E-3</c:v>
                </c:pt>
                <c:pt idx="10163">
                  <c:v>1.0068416595458984E-3</c:v>
                </c:pt>
                <c:pt idx="10164">
                  <c:v>1.007080078125E-3</c:v>
                </c:pt>
                <c:pt idx="10165">
                  <c:v>1.007080078125E-3</c:v>
                </c:pt>
                <c:pt idx="10166">
                  <c:v>1.0068416595458984E-3</c:v>
                </c:pt>
                <c:pt idx="10167">
                  <c:v>1.007080078125E-3</c:v>
                </c:pt>
                <c:pt idx="10168">
                  <c:v>1.007080078125E-3</c:v>
                </c:pt>
                <c:pt idx="10169">
                  <c:v>1.0068416595458984E-3</c:v>
                </c:pt>
                <c:pt idx="10170">
                  <c:v>1.007080078125E-3</c:v>
                </c:pt>
                <c:pt idx="10171">
                  <c:v>1.0080337524414063E-3</c:v>
                </c:pt>
                <c:pt idx="10172">
                  <c:v>1.0068416595458984E-3</c:v>
                </c:pt>
                <c:pt idx="10173">
                  <c:v>1.007080078125E-3</c:v>
                </c:pt>
                <c:pt idx="10174">
                  <c:v>1.007080078125E-3</c:v>
                </c:pt>
                <c:pt idx="10175">
                  <c:v>1.0068416595458984E-3</c:v>
                </c:pt>
                <c:pt idx="10176">
                  <c:v>1.007080078125E-3</c:v>
                </c:pt>
                <c:pt idx="10177">
                  <c:v>1.007080078125E-3</c:v>
                </c:pt>
                <c:pt idx="10178">
                  <c:v>1.0068416595458984E-3</c:v>
                </c:pt>
                <c:pt idx="10179">
                  <c:v>1.007080078125E-3</c:v>
                </c:pt>
                <c:pt idx="10180">
                  <c:v>1.007080078125E-3</c:v>
                </c:pt>
                <c:pt idx="10181">
                  <c:v>1.0068416595458984E-3</c:v>
                </c:pt>
                <c:pt idx="10182">
                  <c:v>1.007080078125E-3</c:v>
                </c:pt>
                <c:pt idx="10183">
                  <c:v>1.0080337524414063E-3</c:v>
                </c:pt>
                <c:pt idx="10184">
                  <c:v>1.007080078125E-3</c:v>
                </c:pt>
                <c:pt idx="10185">
                  <c:v>1.0068416595458984E-3</c:v>
                </c:pt>
                <c:pt idx="10186">
                  <c:v>1.007080078125E-3</c:v>
                </c:pt>
                <c:pt idx="10187">
                  <c:v>1.007080078125E-3</c:v>
                </c:pt>
                <c:pt idx="10188">
                  <c:v>1.0068416595458984E-3</c:v>
                </c:pt>
                <c:pt idx="10189">
                  <c:v>1.007080078125E-3</c:v>
                </c:pt>
                <c:pt idx="10190">
                  <c:v>1.007080078125E-3</c:v>
                </c:pt>
                <c:pt idx="10191">
                  <c:v>1.0068416595458984E-3</c:v>
                </c:pt>
                <c:pt idx="10192">
                  <c:v>1.007080078125E-3</c:v>
                </c:pt>
                <c:pt idx="10193">
                  <c:v>1.007080078125E-3</c:v>
                </c:pt>
                <c:pt idx="10194">
                  <c:v>1.0068416595458984E-3</c:v>
                </c:pt>
                <c:pt idx="10195">
                  <c:v>1.007080078125E-3</c:v>
                </c:pt>
                <c:pt idx="10196">
                  <c:v>1.0080337524414063E-3</c:v>
                </c:pt>
                <c:pt idx="10197">
                  <c:v>1.0068416595458984E-3</c:v>
                </c:pt>
                <c:pt idx="10198">
                  <c:v>1.007080078125E-3</c:v>
                </c:pt>
                <c:pt idx="10199">
                  <c:v>1.007080078125E-3</c:v>
                </c:pt>
                <c:pt idx="10200">
                  <c:v>1.0068416595458984E-3</c:v>
                </c:pt>
                <c:pt idx="10201">
                  <c:v>1.007080078125E-3</c:v>
                </c:pt>
                <c:pt idx="10202">
                  <c:v>1.007080078125E-3</c:v>
                </c:pt>
                <c:pt idx="10203">
                  <c:v>1.0068416595458984E-3</c:v>
                </c:pt>
                <c:pt idx="10204">
                  <c:v>1.007080078125E-3</c:v>
                </c:pt>
                <c:pt idx="10205">
                  <c:v>1.007080078125E-3</c:v>
                </c:pt>
                <c:pt idx="10206">
                  <c:v>1.0068416595458984E-3</c:v>
                </c:pt>
                <c:pt idx="10207">
                  <c:v>1.007080078125E-3</c:v>
                </c:pt>
                <c:pt idx="10208">
                  <c:v>1.0080337524414063E-3</c:v>
                </c:pt>
                <c:pt idx="10209">
                  <c:v>1.007080078125E-3</c:v>
                </c:pt>
                <c:pt idx="10210">
                  <c:v>1.0068416595458984E-3</c:v>
                </c:pt>
                <c:pt idx="10211">
                  <c:v>1.007080078125E-3</c:v>
                </c:pt>
                <c:pt idx="10212">
                  <c:v>1.007080078125E-3</c:v>
                </c:pt>
                <c:pt idx="10213">
                  <c:v>1.0068416595458984E-3</c:v>
                </c:pt>
                <c:pt idx="10214">
                  <c:v>1.007080078125E-3</c:v>
                </c:pt>
                <c:pt idx="10215">
                  <c:v>1.007080078125E-3</c:v>
                </c:pt>
                <c:pt idx="10216">
                  <c:v>1.0068416595458984E-3</c:v>
                </c:pt>
                <c:pt idx="10217">
                  <c:v>1.007080078125E-3</c:v>
                </c:pt>
                <c:pt idx="10218">
                  <c:v>1.007080078125E-3</c:v>
                </c:pt>
                <c:pt idx="10219">
                  <c:v>1.0068416595458984E-3</c:v>
                </c:pt>
                <c:pt idx="10220">
                  <c:v>1.007080078125E-3</c:v>
                </c:pt>
                <c:pt idx="10221">
                  <c:v>1.0080337524414063E-3</c:v>
                </c:pt>
                <c:pt idx="10222">
                  <c:v>1.0068416595458984E-3</c:v>
                </c:pt>
                <c:pt idx="10223">
                  <c:v>1.007080078125E-3</c:v>
                </c:pt>
                <c:pt idx="10224">
                  <c:v>1.007080078125E-3</c:v>
                </c:pt>
                <c:pt idx="10225">
                  <c:v>1.0068416595458984E-3</c:v>
                </c:pt>
                <c:pt idx="10226">
                  <c:v>1.007080078125E-3</c:v>
                </c:pt>
                <c:pt idx="10227">
                  <c:v>1.007080078125E-3</c:v>
                </c:pt>
                <c:pt idx="10228">
                  <c:v>1.0068416595458984E-3</c:v>
                </c:pt>
                <c:pt idx="10229">
                  <c:v>1.007080078125E-3</c:v>
                </c:pt>
                <c:pt idx="10230">
                  <c:v>1.007080078125E-3</c:v>
                </c:pt>
                <c:pt idx="10231">
                  <c:v>1.0068416595458984E-3</c:v>
                </c:pt>
                <c:pt idx="10232">
                  <c:v>1.007080078125E-3</c:v>
                </c:pt>
                <c:pt idx="10233">
                  <c:v>1.0080337524414063E-3</c:v>
                </c:pt>
                <c:pt idx="10234">
                  <c:v>1.007080078125E-3</c:v>
                </c:pt>
                <c:pt idx="10235">
                  <c:v>1.0068416595458984E-3</c:v>
                </c:pt>
                <c:pt idx="10236">
                  <c:v>1.007080078125E-3</c:v>
                </c:pt>
                <c:pt idx="10237">
                  <c:v>1.007080078125E-3</c:v>
                </c:pt>
                <c:pt idx="10238">
                  <c:v>1.0068416595458984E-3</c:v>
                </c:pt>
                <c:pt idx="10239">
                  <c:v>1.007080078125E-3</c:v>
                </c:pt>
                <c:pt idx="10240">
                  <c:v>1.007080078125E-3</c:v>
                </c:pt>
                <c:pt idx="10241">
                  <c:v>1.0068416595458984E-3</c:v>
                </c:pt>
                <c:pt idx="10242">
                  <c:v>1.007080078125E-3</c:v>
                </c:pt>
                <c:pt idx="10243">
                  <c:v>1.007080078125E-3</c:v>
                </c:pt>
                <c:pt idx="10244">
                  <c:v>1.0068416595458984E-3</c:v>
                </c:pt>
                <c:pt idx="10245">
                  <c:v>1.007080078125E-3</c:v>
                </c:pt>
                <c:pt idx="10246">
                  <c:v>1.0080337524414063E-3</c:v>
                </c:pt>
                <c:pt idx="10247">
                  <c:v>1.0068416595458984E-3</c:v>
                </c:pt>
                <c:pt idx="10248">
                  <c:v>1.007080078125E-3</c:v>
                </c:pt>
                <c:pt idx="10249">
                  <c:v>1.007080078125E-3</c:v>
                </c:pt>
                <c:pt idx="10250">
                  <c:v>1.0068416595458984E-3</c:v>
                </c:pt>
                <c:pt idx="10251">
                  <c:v>1.007080078125E-3</c:v>
                </c:pt>
                <c:pt idx="10252">
                  <c:v>1.007080078125E-3</c:v>
                </c:pt>
                <c:pt idx="10253">
                  <c:v>1.0068416595458984E-3</c:v>
                </c:pt>
                <c:pt idx="10254">
                  <c:v>1.007080078125E-3</c:v>
                </c:pt>
                <c:pt idx="10255">
                  <c:v>1.007080078125E-3</c:v>
                </c:pt>
                <c:pt idx="10256">
                  <c:v>1.0068416595458984E-3</c:v>
                </c:pt>
                <c:pt idx="10257">
                  <c:v>1.007080078125E-3</c:v>
                </c:pt>
                <c:pt idx="10258">
                  <c:v>1.0080337524414063E-3</c:v>
                </c:pt>
                <c:pt idx="10259">
                  <c:v>1.007080078125E-3</c:v>
                </c:pt>
                <c:pt idx="10260">
                  <c:v>1.0068416595458984E-3</c:v>
                </c:pt>
                <c:pt idx="10261">
                  <c:v>1.007080078125E-3</c:v>
                </c:pt>
                <c:pt idx="10262">
                  <c:v>1.007080078125E-3</c:v>
                </c:pt>
                <c:pt idx="10263">
                  <c:v>1.0068416595458984E-3</c:v>
                </c:pt>
                <c:pt idx="10264">
                  <c:v>1.007080078125E-3</c:v>
                </c:pt>
                <c:pt idx="10265">
                  <c:v>1.007080078125E-3</c:v>
                </c:pt>
                <c:pt idx="10266">
                  <c:v>1.0068416595458984E-3</c:v>
                </c:pt>
                <c:pt idx="10267">
                  <c:v>1.007080078125E-3</c:v>
                </c:pt>
                <c:pt idx="10268">
                  <c:v>1.007080078125E-3</c:v>
                </c:pt>
                <c:pt idx="10269">
                  <c:v>1.0068416595458984E-3</c:v>
                </c:pt>
                <c:pt idx="10270">
                  <c:v>1.007080078125E-3</c:v>
                </c:pt>
                <c:pt idx="10271">
                  <c:v>1.0080337524414063E-3</c:v>
                </c:pt>
                <c:pt idx="10272">
                  <c:v>1.0068416595458984E-3</c:v>
                </c:pt>
                <c:pt idx="10273">
                  <c:v>1.007080078125E-3</c:v>
                </c:pt>
                <c:pt idx="10274">
                  <c:v>1.007080078125E-3</c:v>
                </c:pt>
                <c:pt idx="10275">
                  <c:v>1.0068416595458984E-3</c:v>
                </c:pt>
                <c:pt idx="10276">
                  <c:v>1.007080078125E-3</c:v>
                </c:pt>
                <c:pt idx="10277">
                  <c:v>1.007080078125E-3</c:v>
                </c:pt>
                <c:pt idx="10278">
                  <c:v>1.0068416595458984E-3</c:v>
                </c:pt>
                <c:pt idx="10279">
                  <c:v>1.007080078125E-3</c:v>
                </c:pt>
                <c:pt idx="10280">
                  <c:v>1.007080078125E-3</c:v>
                </c:pt>
                <c:pt idx="10281">
                  <c:v>1.0068416595458984E-3</c:v>
                </c:pt>
                <c:pt idx="10282">
                  <c:v>1.007080078125E-3</c:v>
                </c:pt>
                <c:pt idx="10283">
                  <c:v>1.0080337524414063E-3</c:v>
                </c:pt>
                <c:pt idx="10284">
                  <c:v>3.0210018157958984E-3</c:v>
                </c:pt>
                <c:pt idx="10285">
                  <c:v>1.007080078125E-3</c:v>
                </c:pt>
                <c:pt idx="10286">
                  <c:v>1.0068416595458984E-3</c:v>
                </c:pt>
                <c:pt idx="10287">
                  <c:v>1.007080078125E-3</c:v>
                </c:pt>
                <c:pt idx="10288">
                  <c:v>1.007080078125E-3</c:v>
                </c:pt>
                <c:pt idx="10289">
                  <c:v>1.0068416595458984E-3</c:v>
                </c:pt>
                <c:pt idx="10290">
                  <c:v>1.007080078125E-3</c:v>
                </c:pt>
                <c:pt idx="10291">
                  <c:v>1.007080078125E-3</c:v>
                </c:pt>
                <c:pt idx="10292">
                  <c:v>1.0068416595458984E-3</c:v>
                </c:pt>
                <c:pt idx="10293">
                  <c:v>1.0080337524414063E-3</c:v>
                </c:pt>
                <c:pt idx="10294">
                  <c:v>1.2084007263183594E-2</c:v>
                </c:pt>
                <c:pt idx="10295">
                  <c:v>1.0080337524414063E-3</c:v>
                </c:pt>
                <c:pt idx="10296">
                  <c:v>1.007080078125E-3</c:v>
                </c:pt>
                <c:pt idx="10297">
                  <c:v>1.0068416595458984E-3</c:v>
                </c:pt>
                <c:pt idx="10298">
                  <c:v>1.007080078125E-3</c:v>
                </c:pt>
                <c:pt idx="10299">
                  <c:v>1.007080078125E-3</c:v>
                </c:pt>
                <c:pt idx="10300">
                  <c:v>1.0068416595458984E-3</c:v>
                </c:pt>
                <c:pt idx="10301">
                  <c:v>1.007080078125E-3</c:v>
                </c:pt>
                <c:pt idx="10302">
                  <c:v>1.007080078125E-3</c:v>
                </c:pt>
                <c:pt idx="10303">
                  <c:v>1.0068416595458984E-3</c:v>
                </c:pt>
                <c:pt idx="10304">
                  <c:v>1.007080078125E-3</c:v>
                </c:pt>
                <c:pt idx="10305">
                  <c:v>1.007080078125E-3</c:v>
                </c:pt>
                <c:pt idx="10306">
                  <c:v>1.0068416595458984E-3</c:v>
                </c:pt>
                <c:pt idx="10307">
                  <c:v>1.0080337524414063E-3</c:v>
                </c:pt>
                <c:pt idx="10308">
                  <c:v>1.007080078125E-3</c:v>
                </c:pt>
                <c:pt idx="10309">
                  <c:v>1.0068416595458984E-3</c:v>
                </c:pt>
                <c:pt idx="10310">
                  <c:v>1.007080078125E-3</c:v>
                </c:pt>
                <c:pt idx="10311">
                  <c:v>1.007080078125E-3</c:v>
                </c:pt>
                <c:pt idx="10312">
                  <c:v>1.0068416595458984E-3</c:v>
                </c:pt>
                <c:pt idx="10313">
                  <c:v>1.007080078125E-3</c:v>
                </c:pt>
                <c:pt idx="10314">
                  <c:v>1.007080078125E-3</c:v>
                </c:pt>
                <c:pt idx="10315">
                  <c:v>1.0068416595458984E-3</c:v>
                </c:pt>
                <c:pt idx="10316">
                  <c:v>1.007080078125E-3</c:v>
                </c:pt>
                <c:pt idx="10317">
                  <c:v>1.007080078125E-3</c:v>
                </c:pt>
                <c:pt idx="10318">
                  <c:v>1.0068416595458984E-3</c:v>
                </c:pt>
                <c:pt idx="10319">
                  <c:v>1.007080078125E-3</c:v>
                </c:pt>
                <c:pt idx="10320">
                  <c:v>1.0080337524414063E-3</c:v>
                </c:pt>
                <c:pt idx="10321">
                  <c:v>1.007080078125E-3</c:v>
                </c:pt>
                <c:pt idx="10322">
                  <c:v>1.0068416595458984E-3</c:v>
                </c:pt>
                <c:pt idx="10323">
                  <c:v>1.007080078125E-3</c:v>
                </c:pt>
                <c:pt idx="10324">
                  <c:v>1.007080078125E-3</c:v>
                </c:pt>
                <c:pt idx="10325">
                  <c:v>1.0068416595458984E-3</c:v>
                </c:pt>
                <c:pt idx="10326">
                  <c:v>1.007080078125E-3</c:v>
                </c:pt>
                <c:pt idx="10327">
                  <c:v>1.007080078125E-3</c:v>
                </c:pt>
                <c:pt idx="10328">
                  <c:v>1.0068416595458984E-3</c:v>
                </c:pt>
                <c:pt idx="10329">
                  <c:v>1.007080078125E-3</c:v>
                </c:pt>
                <c:pt idx="10330">
                  <c:v>1.007080078125E-3</c:v>
                </c:pt>
                <c:pt idx="10331">
                  <c:v>1.0068416595458984E-3</c:v>
                </c:pt>
                <c:pt idx="10332">
                  <c:v>1.0080337524414063E-3</c:v>
                </c:pt>
                <c:pt idx="10333">
                  <c:v>1.007080078125E-3</c:v>
                </c:pt>
                <c:pt idx="10334">
                  <c:v>1.0068416595458984E-3</c:v>
                </c:pt>
                <c:pt idx="10335">
                  <c:v>1.007080078125E-3</c:v>
                </c:pt>
                <c:pt idx="10336">
                  <c:v>1.007080078125E-3</c:v>
                </c:pt>
                <c:pt idx="10337">
                  <c:v>1.0068416595458984E-3</c:v>
                </c:pt>
                <c:pt idx="10338">
                  <c:v>1.007080078125E-3</c:v>
                </c:pt>
                <c:pt idx="10339">
                  <c:v>1.007080078125E-3</c:v>
                </c:pt>
                <c:pt idx="10340">
                  <c:v>1.0068416595458984E-3</c:v>
                </c:pt>
                <c:pt idx="10341">
                  <c:v>1.007080078125E-3</c:v>
                </c:pt>
                <c:pt idx="10342">
                  <c:v>1.007080078125E-3</c:v>
                </c:pt>
                <c:pt idx="10343">
                  <c:v>1.0068416595458984E-3</c:v>
                </c:pt>
                <c:pt idx="10344">
                  <c:v>1.007080078125E-3</c:v>
                </c:pt>
                <c:pt idx="10345">
                  <c:v>1.0080337524414063E-3</c:v>
                </c:pt>
                <c:pt idx="10346">
                  <c:v>1.007080078125E-3</c:v>
                </c:pt>
                <c:pt idx="10347">
                  <c:v>1.0068416595458984E-3</c:v>
                </c:pt>
                <c:pt idx="10348">
                  <c:v>1.007080078125E-3</c:v>
                </c:pt>
                <c:pt idx="10349">
                  <c:v>1.007080078125E-3</c:v>
                </c:pt>
                <c:pt idx="10350">
                  <c:v>1.0068416595458984E-3</c:v>
                </c:pt>
                <c:pt idx="10351">
                  <c:v>4.0280818939208984E-3</c:v>
                </c:pt>
                <c:pt idx="10352">
                  <c:v>1.007080078125E-3</c:v>
                </c:pt>
                <c:pt idx="10353">
                  <c:v>1.0068416595458984E-3</c:v>
                </c:pt>
                <c:pt idx="10354">
                  <c:v>1.0080337524414063E-3</c:v>
                </c:pt>
                <c:pt idx="10355">
                  <c:v>1.007080078125E-3</c:v>
                </c:pt>
                <c:pt idx="10356">
                  <c:v>1.0068416595458984E-3</c:v>
                </c:pt>
                <c:pt idx="10357">
                  <c:v>1.007080078125E-3</c:v>
                </c:pt>
                <c:pt idx="10358">
                  <c:v>1.007080078125E-3</c:v>
                </c:pt>
                <c:pt idx="10359">
                  <c:v>1.0068416595458984E-3</c:v>
                </c:pt>
                <c:pt idx="10360">
                  <c:v>1.007080078125E-3</c:v>
                </c:pt>
                <c:pt idx="10361">
                  <c:v>1.007080078125E-3</c:v>
                </c:pt>
                <c:pt idx="10362">
                  <c:v>1.0068416595458984E-3</c:v>
                </c:pt>
                <c:pt idx="10363">
                  <c:v>1.007080078125E-3</c:v>
                </c:pt>
                <c:pt idx="10364">
                  <c:v>1.007080078125E-3</c:v>
                </c:pt>
                <c:pt idx="10365">
                  <c:v>1.0068416595458984E-3</c:v>
                </c:pt>
                <c:pt idx="10366">
                  <c:v>1.007080078125E-3</c:v>
                </c:pt>
                <c:pt idx="10367">
                  <c:v>1.0080337524414063E-3</c:v>
                </c:pt>
                <c:pt idx="10368">
                  <c:v>1.007080078125E-3</c:v>
                </c:pt>
                <c:pt idx="10369">
                  <c:v>1.0068416595458984E-3</c:v>
                </c:pt>
                <c:pt idx="10370">
                  <c:v>1.007080078125E-3</c:v>
                </c:pt>
                <c:pt idx="10371">
                  <c:v>1.007080078125E-3</c:v>
                </c:pt>
                <c:pt idx="10372">
                  <c:v>1.0068416595458984E-3</c:v>
                </c:pt>
                <c:pt idx="10373">
                  <c:v>1.007080078125E-3</c:v>
                </c:pt>
                <c:pt idx="10374">
                  <c:v>1.007080078125E-3</c:v>
                </c:pt>
                <c:pt idx="10375">
                  <c:v>1.0068416595458984E-3</c:v>
                </c:pt>
                <c:pt idx="10376">
                  <c:v>1.007080078125E-3</c:v>
                </c:pt>
                <c:pt idx="10377">
                  <c:v>1.007080078125E-3</c:v>
                </c:pt>
                <c:pt idx="10378">
                  <c:v>1.0068416595458984E-3</c:v>
                </c:pt>
                <c:pt idx="10379">
                  <c:v>1.0080337524414063E-3</c:v>
                </c:pt>
                <c:pt idx="10380">
                  <c:v>1.007080078125E-3</c:v>
                </c:pt>
                <c:pt idx="10381">
                  <c:v>1.0068416595458984E-3</c:v>
                </c:pt>
                <c:pt idx="10382">
                  <c:v>1.007080078125E-3</c:v>
                </c:pt>
                <c:pt idx="10383">
                  <c:v>1.007080078125E-3</c:v>
                </c:pt>
                <c:pt idx="10384">
                  <c:v>1.0068416595458984E-3</c:v>
                </c:pt>
                <c:pt idx="10385">
                  <c:v>1.007080078125E-3</c:v>
                </c:pt>
                <c:pt idx="10386">
                  <c:v>1.007080078125E-3</c:v>
                </c:pt>
                <c:pt idx="10387">
                  <c:v>1.0068416595458984E-3</c:v>
                </c:pt>
                <c:pt idx="10388">
                  <c:v>1.007080078125E-3</c:v>
                </c:pt>
                <c:pt idx="10389">
                  <c:v>1.007080078125E-3</c:v>
                </c:pt>
                <c:pt idx="10390">
                  <c:v>1.0068416595458984E-3</c:v>
                </c:pt>
                <c:pt idx="10391">
                  <c:v>1.007080078125E-3</c:v>
                </c:pt>
                <c:pt idx="10392">
                  <c:v>1.0080337524414063E-3</c:v>
                </c:pt>
                <c:pt idx="10393">
                  <c:v>1.007080078125E-3</c:v>
                </c:pt>
                <c:pt idx="10394">
                  <c:v>1.0068416595458984E-3</c:v>
                </c:pt>
                <c:pt idx="10395">
                  <c:v>1.007080078125E-3</c:v>
                </c:pt>
                <c:pt idx="10396">
                  <c:v>1.007080078125E-3</c:v>
                </c:pt>
                <c:pt idx="10397">
                  <c:v>1.0068416595458984E-3</c:v>
                </c:pt>
                <c:pt idx="10398">
                  <c:v>1.007080078125E-3</c:v>
                </c:pt>
                <c:pt idx="10399">
                  <c:v>1.007080078125E-3</c:v>
                </c:pt>
                <c:pt idx="10400">
                  <c:v>1.0068416595458984E-3</c:v>
                </c:pt>
                <c:pt idx="10401">
                  <c:v>1.007080078125E-3</c:v>
                </c:pt>
                <c:pt idx="10402">
                  <c:v>1.007080078125E-3</c:v>
                </c:pt>
                <c:pt idx="10403">
                  <c:v>1.0068416595458984E-3</c:v>
                </c:pt>
                <c:pt idx="10404">
                  <c:v>1.0080337524414063E-3</c:v>
                </c:pt>
                <c:pt idx="10405">
                  <c:v>1.007080078125E-3</c:v>
                </c:pt>
                <c:pt idx="10406">
                  <c:v>1.0068416595458984E-3</c:v>
                </c:pt>
                <c:pt idx="10407">
                  <c:v>1.007080078125E-3</c:v>
                </c:pt>
                <c:pt idx="10408">
                  <c:v>1.007080078125E-3</c:v>
                </c:pt>
                <c:pt idx="10409">
                  <c:v>1.0068416595458984E-3</c:v>
                </c:pt>
                <c:pt idx="10410">
                  <c:v>1.007080078125E-3</c:v>
                </c:pt>
                <c:pt idx="10411">
                  <c:v>1.007080078125E-3</c:v>
                </c:pt>
                <c:pt idx="10412">
                  <c:v>1.0068416595458984E-3</c:v>
                </c:pt>
                <c:pt idx="10413">
                  <c:v>1.007080078125E-3</c:v>
                </c:pt>
                <c:pt idx="10414">
                  <c:v>1.007080078125E-3</c:v>
                </c:pt>
                <c:pt idx="10415">
                  <c:v>1.0068416595458984E-3</c:v>
                </c:pt>
                <c:pt idx="10416">
                  <c:v>1.007080078125E-3</c:v>
                </c:pt>
                <c:pt idx="10417">
                  <c:v>1.0080337524414063E-3</c:v>
                </c:pt>
                <c:pt idx="10418">
                  <c:v>1.007080078125E-3</c:v>
                </c:pt>
                <c:pt idx="10419">
                  <c:v>1.0068416595458984E-3</c:v>
                </c:pt>
                <c:pt idx="10420">
                  <c:v>1.007080078125E-3</c:v>
                </c:pt>
                <c:pt idx="10421">
                  <c:v>1.007080078125E-3</c:v>
                </c:pt>
                <c:pt idx="10422">
                  <c:v>1.0068416595458984E-3</c:v>
                </c:pt>
                <c:pt idx="10423">
                  <c:v>1.007080078125E-3</c:v>
                </c:pt>
                <c:pt idx="10424">
                  <c:v>1.007080078125E-3</c:v>
                </c:pt>
                <c:pt idx="10425">
                  <c:v>1.0068416595458984E-3</c:v>
                </c:pt>
                <c:pt idx="10426">
                  <c:v>1.007080078125E-3</c:v>
                </c:pt>
                <c:pt idx="10427">
                  <c:v>1.007080078125E-3</c:v>
                </c:pt>
                <c:pt idx="10428">
                  <c:v>1.0068416595458984E-3</c:v>
                </c:pt>
                <c:pt idx="10429">
                  <c:v>1.0080337524414063E-3</c:v>
                </c:pt>
                <c:pt idx="10430">
                  <c:v>1.007080078125E-3</c:v>
                </c:pt>
                <c:pt idx="10431">
                  <c:v>1.0068416595458984E-3</c:v>
                </c:pt>
                <c:pt idx="10432">
                  <c:v>1.007080078125E-3</c:v>
                </c:pt>
                <c:pt idx="10433">
                  <c:v>1.007080078125E-3</c:v>
                </c:pt>
                <c:pt idx="10434">
                  <c:v>1.0068416595458984E-3</c:v>
                </c:pt>
                <c:pt idx="10435">
                  <c:v>1.007080078125E-3</c:v>
                </c:pt>
                <c:pt idx="10436">
                  <c:v>1.007080078125E-3</c:v>
                </c:pt>
                <c:pt idx="10437">
                  <c:v>1.0068416595458984E-3</c:v>
                </c:pt>
                <c:pt idx="10438">
                  <c:v>1.007080078125E-3</c:v>
                </c:pt>
                <c:pt idx="10439">
                  <c:v>1.007080078125E-3</c:v>
                </c:pt>
                <c:pt idx="10440">
                  <c:v>1.0068416595458984E-3</c:v>
                </c:pt>
                <c:pt idx="10441">
                  <c:v>1.007080078125E-3</c:v>
                </c:pt>
                <c:pt idx="10442">
                  <c:v>1.0080337524414063E-3</c:v>
                </c:pt>
                <c:pt idx="10443">
                  <c:v>1.007080078125E-3</c:v>
                </c:pt>
                <c:pt idx="10444">
                  <c:v>1.0068416595458984E-3</c:v>
                </c:pt>
                <c:pt idx="10445">
                  <c:v>1.007080078125E-3</c:v>
                </c:pt>
                <c:pt idx="10446">
                  <c:v>1.007080078125E-3</c:v>
                </c:pt>
                <c:pt idx="10447">
                  <c:v>1.0068416595458984E-3</c:v>
                </c:pt>
                <c:pt idx="10448">
                  <c:v>1.007080078125E-3</c:v>
                </c:pt>
                <c:pt idx="10449">
                  <c:v>1.007080078125E-3</c:v>
                </c:pt>
                <c:pt idx="10450">
                  <c:v>3.0210018157958984E-3</c:v>
                </c:pt>
                <c:pt idx="10451">
                  <c:v>1.0068416595458984E-3</c:v>
                </c:pt>
                <c:pt idx="10452">
                  <c:v>1.0080337524414063E-3</c:v>
                </c:pt>
                <c:pt idx="10453">
                  <c:v>1.007080078125E-3</c:v>
                </c:pt>
                <c:pt idx="10454">
                  <c:v>1.0068416595458984E-3</c:v>
                </c:pt>
                <c:pt idx="10455">
                  <c:v>1.007080078125E-3</c:v>
                </c:pt>
                <c:pt idx="10456">
                  <c:v>1.007080078125E-3</c:v>
                </c:pt>
                <c:pt idx="10457">
                  <c:v>1.0068416595458984E-3</c:v>
                </c:pt>
                <c:pt idx="10458">
                  <c:v>1.007080078125E-3</c:v>
                </c:pt>
                <c:pt idx="10459">
                  <c:v>1.007080078125E-3</c:v>
                </c:pt>
                <c:pt idx="10460">
                  <c:v>1.0068416595458984E-3</c:v>
                </c:pt>
                <c:pt idx="10461">
                  <c:v>1.007080078125E-3</c:v>
                </c:pt>
                <c:pt idx="10462">
                  <c:v>1.007080078125E-3</c:v>
                </c:pt>
                <c:pt idx="10463">
                  <c:v>1.0068416595458984E-3</c:v>
                </c:pt>
                <c:pt idx="10464">
                  <c:v>1.007080078125E-3</c:v>
                </c:pt>
                <c:pt idx="10465">
                  <c:v>1.0080337524414063E-3</c:v>
                </c:pt>
                <c:pt idx="10466">
                  <c:v>1.007080078125E-3</c:v>
                </c:pt>
                <c:pt idx="10467">
                  <c:v>1.0068416595458984E-3</c:v>
                </c:pt>
                <c:pt idx="10468">
                  <c:v>1.007080078125E-3</c:v>
                </c:pt>
                <c:pt idx="10469">
                  <c:v>1.007080078125E-3</c:v>
                </c:pt>
                <c:pt idx="10470">
                  <c:v>1.0068416595458984E-3</c:v>
                </c:pt>
                <c:pt idx="10471">
                  <c:v>1.007080078125E-3</c:v>
                </c:pt>
                <c:pt idx="10472">
                  <c:v>1.007080078125E-3</c:v>
                </c:pt>
                <c:pt idx="10473">
                  <c:v>1.0068416595458984E-3</c:v>
                </c:pt>
                <c:pt idx="10474">
                  <c:v>1.007080078125E-3</c:v>
                </c:pt>
                <c:pt idx="10475">
                  <c:v>1.007080078125E-3</c:v>
                </c:pt>
                <c:pt idx="10476">
                  <c:v>1.0068416595458984E-3</c:v>
                </c:pt>
                <c:pt idx="10477">
                  <c:v>1.0080337524414063E-3</c:v>
                </c:pt>
                <c:pt idx="10478">
                  <c:v>1.007080078125E-3</c:v>
                </c:pt>
                <c:pt idx="10479">
                  <c:v>1.0068416595458984E-3</c:v>
                </c:pt>
                <c:pt idx="10480">
                  <c:v>1.007080078125E-3</c:v>
                </c:pt>
                <c:pt idx="10481">
                  <c:v>1.007080078125E-3</c:v>
                </c:pt>
                <c:pt idx="10482">
                  <c:v>1.0068416595458984E-3</c:v>
                </c:pt>
                <c:pt idx="10483">
                  <c:v>1.007080078125E-3</c:v>
                </c:pt>
                <c:pt idx="10484">
                  <c:v>1.007080078125E-3</c:v>
                </c:pt>
                <c:pt idx="10485">
                  <c:v>1.0068416595458984E-3</c:v>
                </c:pt>
                <c:pt idx="10486">
                  <c:v>1.007080078125E-3</c:v>
                </c:pt>
                <c:pt idx="10487">
                  <c:v>1.007080078125E-3</c:v>
                </c:pt>
                <c:pt idx="10488">
                  <c:v>1.0068416595458984E-3</c:v>
                </c:pt>
                <c:pt idx="10489">
                  <c:v>1.007080078125E-3</c:v>
                </c:pt>
                <c:pt idx="10490">
                  <c:v>1.0080337524414063E-3</c:v>
                </c:pt>
                <c:pt idx="10491">
                  <c:v>1.007080078125E-3</c:v>
                </c:pt>
                <c:pt idx="10492">
                  <c:v>1.0068416595458984E-3</c:v>
                </c:pt>
                <c:pt idx="10493">
                  <c:v>1.007080078125E-3</c:v>
                </c:pt>
                <c:pt idx="10494">
                  <c:v>1.007080078125E-3</c:v>
                </c:pt>
                <c:pt idx="10495">
                  <c:v>1.0068416595458984E-3</c:v>
                </c:pt>
                <c:pt idx="10496">
                  <c:v>1.007080078125E-3</c:v>
                </c:pt>
                <c:pt idx="10497">
                  <c:v>1.007080078125E-3</c:v>
                </c:pt>
                <c:pt idx="10498">
                  <c:v>1.0068416595458984E-3</c:v>
                </c:pt>
                <c:pt idx="10499">
                  <c:v>1.007080078125E-3</c:v>
                </c:pt>
                <c:pt idx="10500">
                  <c:v>1.0068416595458984E-3</c:v>
                </c:pt>
                <c:pt idx="10501">
                  <c:v>1.007080078125E-3</c:v>
                </c:pt>
                <c:pt idx="10502">
                  <c:v>1.0080337524414063E-3</c:v>
                </c:pt>
                <c:pt idx="10503">
                  <c:v>1.007080078125E-3</c:v>
                </c:pt>
                <c:pt idx="10504">
                  <c:v>1.0068416595458984E-3</c:v>
                </c:pt>
                <c:pt idx="10505">
                  <c:v>1.007080078125E-3</c:v>
                </c:pt>
                <c:pt idx="10506">
                  <c:v>1.007080078125E-3</c:v>
                </c:pt>
                <c:pt idx="10507">
                  <c:v>1.0068416595458984E-3</c:v>
                </c:pt>
                <c:pt idx="10508">
                  <c:v>1.007080078125E-3</c:v>
                </c:pt>
                <c:pt idx="10509">
                  <c:v>1.007080078125E-3</c:v>
                </c:pt>
                <c:pt idx="10510">
                  <c:v>1.0068416595458984E-3</c:v>
                </c:pt>
                <c:pt idx="10511">
                  <c:v>1.007080078125E-3</c:v>
                </c:pt>
                <c:pt idx="10512">
                  <c:v>1.007080078125E-3</c:v>
                </c:pt>
                <c:pt idx="10513">
                  <c:v>1.0068416595458984E-3</c:v>
                </c:pt>
                <c:pt idx="10514">
                  <c:v>1.007080078125E-3</c:v>
                </c:pt>
                <c:pt idx="10515">
                  <c:v>1.0080337524414063E-3</c:v>
                </c:pt>
                <c:pt idx="10516">
                  <c:v>1.007080078125E-3</c:v>
                </c:pt>
                <c:pt idx="10517">
                  <c:v>1.0068416595458984E-3</c:v>
                </c:pt>
                <c:pt idx="10518">
                  <c:v>1.007080078125E-3</c:v>
                </c:pt>
                <c:pt idx="10519">
                  <c:v>1.007080078125E-3</c:v>
                </c:pt>
                <c:pt idx="10520">
                  <c:v>1.0068416595458984E-3</c:v>
                </c:pt>
                <c:pt idx="10521">
                  <c:v>1.007080078125E-3</c:v>
                </c:pt>
                <c:pt idx="10522">
                  <c:v>1.0068416595458984E-3</c:v>
                </c:pt>
                <c:pt idx="10523">
                  <c:v>1.007080078125E-3</c:v>
                </c:pt>
                <c:pt idx="10524">
                  <c:v>1.007080078125E-3</c:v>
                </c:pt>
                <c:pt idx="10525">
                  <c:v>1.0068416595458984E-3</c:v>
                </c:pt>
                <c:pt idx="10526">
                  <c:v>1.007080078125E-3</c:v>
                </c:pt>
                <c:pt idx="10527">
                  <c:v>1.0080337524414063E-3</c:v>
                </c:pt>
                <c:pt idx="10528">
                  <c:v>1.007080078125E-3</c:v>
                </c:pt>
                <c:pt idx="10529">
                  <c:v>1.0068416595458984E-3</c:v>
                </c:pt>
                <c:pt idx="10530">
                  <c:v>1.007080078125E-3</c:v>
                </c:pt>
                <c:pt idx="10531">
                  <c:v>1.007080078125E-3</c:v>
                </c:pt>
                <c:pt idx="10532">
                  <c:v>1.0068416595458984E-3</c:v>
                </c:pt>
                <c:pt idx="10533">
                  <c:v>1.007080078125E-3</c:v>
                </c:pt>
                <c:pt idx="10534">
                  <c:v>1.007080078125E-3</c:v>
                </c:pt>
                <c:pt idx="10535">
                  <c:v>1.0068416595458984E-3</c:v>
                </c:pt>
                <c:pt idx="10536">
                  <c:v>1.007080078125E-3</c:v>
                </c:pt>
                <c:pt idx="10537">
                  <c:v>1.007080078125E-3</c:v>
                </c:pt>
                <c:pt idx="10538">
                  <c:v>1.0068416595458984E-3</c:v>
                </c:pt>
                <c:pt idx="10539">
                  <c:v>1.007080078125E-3</c:v>
                </c:pt>
                <c:pt idx="10540">
                  <c:v>1.0080337524414063E-3</c:v>
                </c:pt>
                <c:pt idx="10541">
                  <c:v>1.007080078125E-3</c:v>
                </c:pt>
                <c:pt idx="10542">
                  <c:v>1.0068416595458984E-3</c:v>
                </c:pt>
                <c:pt idx="10543">
                  <c:v>1.007080078125E-3</c:v>
                </c:pt>
                <c:pt idx="10544">
                  <c:v>1.0068416595458984E-3</c:v>
                </c:pt>
                <c:pt idx="10545">
                  <c:v>1.007080078125E-3</c:v>
                </c:pt>
                <c:pt idx="10546">
                  <c:v>1.007080078125E-3</c:v>
                </c:pt>
                <c:pt idx="10547">
                  <c:v>1.0068416595458984E-3</c:v>
                </c:pt>
                <c:pt idx="10548">
                  <c:v>1.007080078125E-3</c:v>
                </c:pt>
                <c:pt idx="10549">
                  <c:v>1.007080078125E-3</c:v>
                </c:pt>
                <c:pt idx="10550">
                  <c:v>1.0068416595458984E-3</c:v>
                </c:pt>
                <c:pt idx="10551">
                  <c:v>1.007080078125E-3</c:v>
                </c:pt>
                <c:pt idx="10552">
                  <c:v>1.0080337524414063E-3</c:v>
                </c:pt>
                <c:pt idx="10553">
                  <c:v>1.007080078125E-3</c:v>
                </c:pt>
                <c:pt idx="10554">
                  <c:v>1.0068416595458984E-3</c:v>
                </c:pt>
                <c:pt idx="10555">
                  <c:v>1.007080078125E-3</c:v>
                </c:pt>
                <c:pt idx="10556">
                  <c:v>1.007080078125E-3</c:v>
                </c:pt>
                <c:pt idx="10557">
                  <c:v>1.0068416595458984E-3</c:v>
                </c:pt>
                <c:pt idx="10558">
                  <c:v>1.007080078125E-3</c:v>
                </c:pt>
                <c:pt idx="10559">
                  <c:v>1.007080078125E-3</c:v>
                </c:pt>
                <c:pt idx="10560">
                  <c:v>1.0068416595458984E-3</c:v>
                </c:pt>
                <c:pt idx="10561">
                  <c:v>1.007080078125E-3</c:v>
                </c:pt>
                <c:pt idx="10562">
                  <c:v>1.007080078125E-3</c:v>
                </c:pt>
                <c:pt idx="10563">
                  <c:v>1.0068416595458984E-3</c:v>
                </c:pt>
                <c:pt idx="10564">
                  <c:v>1.007080078125E-3</c:v>
                </c:pt>
                <c:pt idx="10565">
                  <c:v>1.0080337524414063E-3</c:v>
                </c:pt>
                <c:pt idx="10566">
                  <c:v>1.0068416595458984E-3</c:v>
                </c:pt>
                <c:pt idx="10567">
                  <c:v>1.007080078125E-3</c:v>
                </c:pt>
                <c:pt idx="10568">
                  <c:v>1.007080078125E-3</c:v>
                </c:pt>
                <c:pt idx="10569">
                  <c:v>1.0068416595458984E-3</c:v>
                </c:pt>
                <c:pt idx="10570">
                  <c:v>1.007080078125E-3</c:v>
                </c:pt>
                <c:pt idx="10571">
                  <c:v>1.007080078125E-3</c:v>
                </c:pt>
                <c:pt idx="10572">
                  <c:v>1.0068416595458984E-3</c:v>
                </c:pt>
                <c:pt idx="10573">
                  <c:v>1.007080078125E-3</c:v>
                </c:pt>
                <c:pt idx="10574">
                  <c:v>1.007080078125E-3</c:v>
                </c:pt>
                <c:pt idx="10575">
                  <c:v>1.0068416595458984E-3</c:v>
                </c:pt>
                <c:pt idx="10576">
                  <c:v>1.007080078125E-3</c:v>
                </c:pt>
                <c:pt idx="10577">
                  <c:v>1.0080337524414063E-3</c:v>
                </c:pt>
                <c:pt idx="10578">
                  <c:v>1.007080078125E-3</c:v>
                </c:pt>
                <c:pt idx="10579">
                  <c:v>1.0068416595458984E-3</c:v>
                </c:pt>
                <c:pt idx="10580">
                  <c:v>1.007080078125E-3</c:v>
                </c:pt>
                <c:pt idx="10581">
                  <c:v>1.007080078125E-3</c:v>
                </c:pt>
                <c:pt idx="10582">
                  <c:v>1.0068416595458984E-3</c:v>
                </c:pt>
                <c:pt idx="10583">
                  <c:v>1.007080078125E-3</c:v>
                </c:pt>
                <c:pt idx="10584">
                  <c:v>1.007080078125E-3</c:v>
                </c:pt>
                <c:pt idx="10585">
                  <c:v>1.0068416595458984E-3</c:v>
                </c:pt>
                <c:pt idx="10586">
                  <c:v>1.007080078125E-3</c:v>
                </c:pt>
                <c:pt idx="10587">
                  <c:v>1.007080078125E-3</c:v>
                </c:pt>
                <c:pt idx="10588">
                  <c:v>1.0068416595458984E-3</c:v>
                </c:pt>
                <c:pt idx="10589">
                  <c:v>1.007080078125E-3</c:v>
                </c:pt>
                <c:pt idx="10590">
                  <c:v>1.0080337524414063E-3</c:v>
                </c:pt>
                <c:pt idx="10591">
                  <c:v>1.0068416595458984E-3</c:v>
                </c:pt>
                <c:pt idx="10592">
                  <c:v>1.007080078125E-3</c:v>
                </c:pt>
                <c:pt idx="10593">
                  <c:v>1.007080078125E-3</c:v>
                </c:pt>
                <c:pt idx="10594">
                  <c:v>1.0068416595458984E-3</c:v>
                </c:pt>
                <c:pt idx="10595">
                  <c:v>1.007080078125E-3</c:v>
                </c:pt>
                <c:pt idx="10596">
                  <c:v>1.007080078125E-3</c:v>
                </c:pt>
                <c:pt idx="10597">
                  <c:v>1.0068416595458984E-3</c:v>
                </c:pt>
                <c:pt idx="10598">
                  <c:v>1.007080078125E-3</c:v>
                </c:pt>
                <c:pt idx="10599">
                  <c:v>1.007080078125E-3</c:v>
                </c:pt>
                <c:pt idx="10600">
                  <c:v>1.0068416595458984E-3</c:v>
                </c:pt>
                <c:pt idx="10601">
                  <c:v>1.007080078125E-3</c:v>
                </c:pt>
                <c:pt idx="10602">
                  <c:v>1.8127918243408203E-2</c:v>
                </c:pt>
                <c:pt idx="10603">
                  <c:v>1.007080078125E-3</c:v>
                </c:pt>
                <c:pt idx="10604">
                  <c:v>1.007080078125E-3</c:v>
                </c:pt>
                <c:pt idx="10605">
                  <c:v>1.0068416595458984E-3</c:v>
                </c:pt>
                <c:pt idx="10606">
                  <c:v>1.007080078125E-3</c:v>
                </c:pt>
                <c:pt idx="10607">
                  <c:v>1.007080078125E-3</c:v>
                </c:pt>
                <c:pt idx="10608">
                  <c:v>1.0068416595458984E-3</c:v>
                </c:pt>
                <c:pt idx="10609">
                  <c:v>1.007080078125E-3</c:v>
                </c:pt>
                <c:pt idx="10610">
                  <c:v>1.0080337524414063E-3</c:v>
                </c:pt>
                <c:pt idx="10611">
                  <c:v>1.007080078125E-3</c:v>
                </c:pt>
                <c:pt idx="10612">
                  <c:v>1.0068416595458984E-3</c:v>
                </c:pt>
                <c:pt idx="10613">
                  <c:v>1.007080078125E-3</c:v>
                </c:pt>
                <c:pt idx="10614">
                  <c:v>1.007080078125E-3</c:v>
                </c:pt>
                <c:pt idx="10615">
                  <c:v>1.0068416595458984E-3</c:v>
                </c:pt>
                <c:pt idx="10616">
                  <c:v>1.007080078125E-3</c:v>
                </c:pt>
                <c:pt idx="10617">
                  <c:v>1.007080078125E-3</c:v>
                </c:pt>
                <c:pt idx="10618">
                  <c:v>1.0068416595458984E-3</c:v>
                </c:pt>
                <c:pt idx="10619">
                  <c:v>1.007080078125E-3</c:v>
                </c:pt>
                <c:pt idx="10620">
                  <c:v>1.007080078125E-3</c:v>
                </c:pt>
                <c:pt idx="10621">
                  <c:v>1.0068416595458984E-3</c:v>
                </c:pt>
                <c:pt idx="10622">
                  <c:v>1.007080078125E-3</c:v>
                </c:pt>
                <c:pt idx="10623">
                  <c:v>1.0080337524414063E-3</c:v>
                </c:pt>
                <c:pt idx="10624">
                  <c:v>1.0068416595458984E-3</c:v>
                </c:pt>
                <c:pt idx="10625">
                  <c:v>1.007080078125E-3</c:v>
                </c:pt>
                <c:pt idx="10626">
                  <c:v>1.007080078125E-3</c:v>
                </c:pt>
                <c:pt idx="10627">
                  <c:v>1.0068416595458984E-3</c:v>
                </c:pt>
                <c:pt idx="10628">
                  <c:v>1.007080078125E-3</c:v>
                </c:pt>
                <c:pt idx="10629">
                  <c:v>1.007080078125E-3</c:v>
                </c:pt>
                <c:pt idx="10630">
                  <c:v>1.0068416595458984E-3</c:v>
                </c:pt>
                <c:pt idx="10631">
                  <c:v>1.007080078125E-3</c:v>
                </c:pt>
                <c:pt idx="10632">
                  <c:v>1.007080078125E-3</c:v>
                </c:pt>
                <c:pt idx="10633">
                  <c:v>1.0068416595458984E-3</c:v>
                </c:pt>
                <c:pt idx="10634">
                  <c:v>1.007080078125E-3</c:v>
                </c:pt>
                <c:pt idx="10635">
                  <c:v>1.0080337524414063E-3</c:v>
                </c:pt>
                <c:pt idx="10636">
                  <c:v>1.007080078125E-3</c:v>
                </c:pt>
                <c:pt idx="10637">
                  <c:v>1.0068416595458984E-3</c:v>
                </c:pt>
                <c:pt idx="10638">
                  <c:v>1.007080078125E-3</c:v>
                </c:pt>
                <c:pt idx="10639">
                  <c:v>1.007080078125E-3</c:v>
                </c:pt>
                <c:pt idx="10640">
                  <c:v>1.0068416595458984E-3</c:v>
                </c:pt>
                <c:pt idx="10641">
                  <c:v>1.007080078125E-3</c:v>
                </c:pt>
                <c:pt idx="10642">
                  <c:v>1.007080078125E-3</c:v>
                </c:pt>
                <c:pt idx="10643">
                  <c:v>1.0068416595458984E-3</c:v>
                </c:pt>
                <c:pt idx="10644">
                  <c:v>1.007080078125E-3</c:v>
                </c:pt>
                <c:pt idx="10645">
                  <c:v>1.007080078125E-3</c:v>
                </c:pt>
                <c:pt idx="10646">
                  <c:v>1.0068416595458984E-3</c:v>
                </c:pt>
                <c:pt idx="10647">
                  <c:v>1.007080078125E-3</c:v>
                </c:pt>
                <c:pt idx="10648">
                  <c:v>1.0080337524414063E-3</c:v>
                </c:pt>
                <c:pt idx="10649">
                  <c:v>1.0068416595458984E-3</c:v>
                </c:pt>
                <c:pt idx="10650">
                  <c:v>1.007080078125E-3</c:v>
                </c:pt>
                <c:pt idx="10651">
                  <c:v>1.007080078125E-3</c:v>
                </c:pt>
                <c:pt idx="10652">
                  <c:v>1.0068416595458984E-3</c:v>
                </c:pt>
                <c:pt idx="10653">
                  <c:v>1.007080078125E-3</c:v>
                </c:pt>
                <c:pt idx="10654">
                  <c:v>1.007080078125E-3</c:v>
                </c:pt>
                <c:pt idx="10655">
                  <c:v>1.0068416595458984E-3</c:v>
                </c:pt>
                <c:pt idx="10656">
                  <c:v>1.007080078125E-3</c:v>
                </c:pt>
                <c:pt idx="10657">
                  <c:v>1.007080078125E-3</c:v>
                </c:pt>
                <c:pt idx="10658">
                  <c:v>1.0068416595458984E-3</c:v>
                </c:pt>
                <c:pt idx="10659">
                  <c:v>1.007080078125E-3</c:v>
                </c:pt>
                <c:pt idx="10660">
                  <c:v>1.0080337524414063E-3</c:v>
                </c:pt>
                <c:pt idx="10661">
                  <c:v>1.007080078125E-3</c:v>
                </c:pt>
                <c:pt idx="10662">
                  <c:v>1.0068416595458984E-3</c:v>
                </c:pt>
                <c:pt idx="10663">
                  <c:v>1.007080078125E-3</c:v>
                </c:pt>
                <c:pt idx="10664">
                  <c:v>1.007080078125E-3</c:v>
                </c:pt>
                <c:pt idx="10665">
                  <c:v>1.0068416595458984E-3</c:v>
                </c:pt>
                <c:pt idx="10666">
                  <c:v>1.007080078125E-3</c:v>
                </c:pt>
                <c:pt idx="10667">
                  <c:v>1.007080078125E-3</c:v>
                </c:pt>
                <c:pt idx="10668">
                  <c:v>1.0068416595458984E-3</c:v>
                </c:pt>
                <c:pt idx="10669">
                  <c:v>1.007080078125E-3</c:v>
                </c:pt>
                <c:pt idx="10670">
                  <c:v>1.007080078125E-3</c:v>
                </c:pt>
                <c:pt idx="10671">
                  <c:v>1.0068416595458984E-3</c:v>
                </c:pt>
                <c:pt idx="10672">
                  <c:v>1.007080078125E-3</c:v>
                </c:pt>
                <c:pt idx="10673">
                  <c:v>1.0080337524414063E-3</c:v>
                </c:pt>
                <c:pt idx="10674">
                  <c:v>1.0068416595458984E-3</c:v>
                </c:pt>
                <c:pt idx="10675">
                  <c:v>1.007080078125E-3</c:v>
                </c:pt>
                <c:pt idx="10676">
                  <c:v>1.007080078125E-3</c:v>
                </c:pt>
                <c:pt idx="10677">
                  <c:v>1.0068416595458984E-3</c:v>
                </c:pt>
                <c:pt idx="10678">
                  <c:v>1.007080078125E-3</c:v>
                </c:pt>
                <c:pt idx="10679">
                  <c:v>1.007080078125E-3</c:v>
                </c:pt>
                <c:pt idx="10680">
                  <c:v>1.0068416595458984E-3</c:v>
                </c:pt>
                <c:pt idx="10681">
                  <c:v>1.007080078125E-3</c:v>
                </c:pt>
                <c:pt idx="10682">
                  <c:v>1.007080078125E-3</c:v>
                </c:pt>
                <c:pt idx="10683">
                  <c:v>1.0068416595458984E-3</c:v>
                </c:pt>
                <c:pt idx="10684">
                  <c:v>1.007080078125E-3</c:v>
                </c:pt>
                <c:pt idx="10685">
                  <c:v>1.0080337524414063E-3</c:v>
                </c:pt>
                <c:pt idx="10686">
                  <c:v>1.007080078125E-3</c:v>
                </c:pt>
                <c:pt idx="10687">
                  <c:v>8.0559253692626953E-3</c:v>
                </c:pt>
                <c:pt idx="10688">
                  <c:v>1.007080078125E-3</c:v>
                </c:pt>
                <c:pt idx="10689">
                  <c:v>1.0068416595458984E-3</c:v>
                </c:pt>
                <c:pt idx="10690">
                  <c:v>1.007080078125E-3</c:v>
                </c:pt>
                <c:pt idx="10691">
                  <c:v>1.0080337524414063E-3</c:v>
                </c:pt>
                <c:pt idx="10692">
                  <c:v>1.0068416595458984E-3</c:v>
                </c:pt>
                <c:pt idx="10693">
                  <c:v>1.007080078125E-3</c:v>
                </c:pt>
                <c:pt idx="10694">
                  <c:v>1.007080078125E-3</c:v>
                </c:pt>
                <c:pt idx="10695">
                  <c:v>1.0068416595458984E-3</c:v>
                </c:pt>
                <c:pt idx="10696">
                  <c:v>1.007080078125E-3</c:v>
                </c:pt>
                <c:pt idx="10697">
                  <c:v>1.007080078125E-3</c:v>
                </c:pt>
                <c:pt idx="10698">
                  <c:v>1.0068416595458984E-3</c:v>
                </c:pt>
                <c:pt idx="10699">
                  <c:v>1.007080078125E-3</c:v>
                </c:pt>
                <c:pt idx="10700">
                  <c:v>1.007080078125E-3</c:v>
                </c:pt>
                <c:pt idx="10701">
                  <c:v>1.0068416595458984E-3</c:v>
                </c:pt>
                <c:pt idx="10702">
                  <c:v>1.007080078125E-3</c:v>
                </c:pt>
                <c:pt idx="10703">
                  <c:v>1.0080337524414063E-3</c:v>
                </c:pt>
                <c:pt idx="10704">
                  <c:v>1.007080078125E-3</c:v>
                </c:pt>
                <c:pt idx="10705">
                  <c:v>1.0068416595458984E-3</c:v>
                </c:pt>
                <c:pt idx="10706">
                  <c:v>1.007080078125E-3</c:v>
                </c:pt>
                <c:pt idx="10707">
                  <c:v>1.007080078125E-3</c:v>
                </c:pt>
                <c:pt idx="10708">
                  <c:v>1.0068416595458984E-3</c:v>
                </c:pt>
                <c:pt idx="10709">
                  <c:v>1.007080078125E-3</c:v>
                </c:pt>
                <c:pt idx="10710">
                  <c:v>1.007080078125E-3</c:v>
                </c:pt>
                <c:pt idx="10711">
                  <c:v>1.0068416595458984E-3</c:v>
                </c:pt>
                <c:pt idx="10712">
                  <c:v>1.007080078125E-3</c:v>
                </c:pt>
                <c:pt idx="10713">
                  <c:v>1.007080078125E-3</c:v>
                </c:pt>
                <c:pt idx="10714">
                  <c:v>1.0068416595458984E-3</c:v>
                </c:pt>
                <c:pt idx="10715">
                  <c:v>1.007080078125E-3</c:v>
                </c:pt>
                <c:pt idx="10716">
                  <c:v>1.0080337524414063E-3</c:v>
                </c:pt>
                <c:pt idx="10717">
                  <c:v>1.0068416595458984E-3</c:v>
                </c:pt>
                <c:pt idx="10718">
                  <c:v>1.007080078125E-3</c:v>
                </c:pt>
                <c:pt idx="10719">
                  <c:v>1.007080078125E-3</c:v>
                </c:pt>
                <c:pt idx="10720">
                  <c:v>1.0068416595458984E-3</c:v>
                </c:pt>
                <c:pt idx="10721">
                  <c:v>1.007080078125E-3</c:v>
                </c:pt>
                <c:pt idx="10722">
                  <c:v>1.007080078125E-3</c:v>
                </c:pt>
                <c:pt idx="10723">
                  <c:v>1.0068416595458984E-3</c:v>
                </c:pt>
                <c:pt idx="10724">
                  <c:v>1.007080078125E-3</c:v>
                </c:pt>
                <c:pt idx="10725">
                  <c:v>1.007080078125E-3</c:v>
                </c:pt>
                <c:pt idx="10726">
                  <c:v>1.0068416595458984E-3</c:v>
                </c:pt>
                <c:pt idx="10727">
                  <c:v>1.007080078125E-3</c:v>
                </c:pt>
                <c:pt idx="10728">
                  <c:v>1.0080337524414063E-3</c:v>
                </c:pt>
                <c:pt idx="10729">
                  <c:v>1.007080078125E-3</c:v>
                </c:pt>
                <c:pt idx="10730">
                  <c:v>1.0068416595458984E-3</c:v>
                </c:pt>
                <c:pt idx="10731">
                  <c:v>1.007080078125E-3</c:v>
                </c:pt>
                <c:pt idx="10732">
                  <c:v>1.007080078125E-3</c:v>
                </c:pt>
                <c:pt idx="10733">
                  <c:v>1.0068416595458984E-3</c:v>
                </c:pt>
                <c:pt idx="10734">
                  <c:v>1.007080078125E-3</c:v>
                </c:pt>
                <c:pt idx="10735">
                  <c:v>1.007080078125E-3</c:v>
                </c:pt>
                <c:pt idx="10736">
                  <c:v>1.0068416595458984E-3</c:v>
                </c:pt>
                <c:pt idx="10737">
                  <c:v>1.007080078125E-3</c:v>
                </c:pt>
                <c:pt idx="10738">
                  <c:v>1.007080078125E-3</c:v>
                </c:pt>
                <c:pt idx="10739">
                  <c:v>1.0068416595458984E-3</c:v>
                </c:pt>
                <c:pt idx="10740">
                  <c:v>1.007080078125E-3</c:v>
                </c:pt>
                <c:pt idx="10741">
                  <c:v>1.0080337524414063E-3</c:v>
                </c:pt>
                <c:pt idx="10742">
                  <c:v>1.0068416595458984E-3</c:v>
                </c:pt>
                <c:pt idx="10743">
                  <c:v>1.007080078125E-3</c:v>
                </c:pt>
                <c:pt idx="10744">
                  <c:v>1.007080078125E-3</c:v>
                </c:pt>
                <c:pt idx="10745">
                  <c:v>1.0068416595458984E-3</c:v>
                </c:pt>
                <c:pt idx="10746">
                  <c:v>1.007080078125E-3</c:v>
                </c:pt>
                <c:pt idx="10747">
                  <c:v>1.007080078125E-3</c:v>
                </c:pt>
                <c:pt idx="10748">
                  <c:v>1.0068416595458984E-3</c:v>
                </c:pt>
                <c:pt idx="10749">
                  <c:v>1.007080078125E-3</c:v>
                </c:pt>
                <c:pt idx="10750">
                  <c:v>1.007080078125E-3</c:v>
                </c:pt>
                <c:pt idx="10751">
                  <c:v>1.0068416595458984E-3</c:v>
                </c:pt>
                <c:pt idx="10752">
                  <c:v>1.007080078125E-3</c:v>
                </c:pt>
                <c:pt idx="10753">
                  <c:v>1.0080337524414063E-3</c:v>
                </c:pt>
                <c:pt idx="10754">
                  <c:v>1.007080078125E-3</c:v>
                </c:pt>
                <c:pt idx="10755">
                  <c:v>1.0068416595458984E-3</c:v>
                </c:pt>
                <c:pt idx="10756">
                  <c:v>1.007080078125E-3</c:v>
                </c:pt>
                <c:pt idx="10757">
                  <c:v>1.007080078125E-3</c:v>
                </c:pt>
                <c:pt idx="10758">
                  <c:v>1.0068416595458984E-3</c:v>
                </c:pt>
                <c:pt idx="10759">
                  <c:v>1.007080078125E-3</c:v>
                </c:pt>
                <c:pt idx="10760">
                  <c:v>1.007080078125E-3</c:v>
                </c:pt>
                <c:pt idx="10761">
                  <c:v>1.0068416595458984E-3</c:v>
                </c:pt>
                <c:pt idx="10762">
                  <c:v>1.007080078125E-3</c:v>
                </c:pt>
                <c:pt idx="10763">
                  <c:v>1.007080078125E-3</c:v>
                </c:pt>
                <c:pt idx="10764">
                  <c:v>1.0068416595458984E-3</c:v>
                </c:pt>
                <c:pt idx="10765">
                  <c:v>1.0080337524414063E-3</c:v>
                </c:pt>
                <c:pt idx="10766">
                  <c:v>1.007080078125E-3</c:v>
                </c:pt>
                <c:pt idx="10767">
                  <c:v>1.0068416595458984E-3</c:v>
                </c:pt>
                <c:pt idx="10768">
                  <c:v>1.007080078125E-3</c:v>
                </c:pt>
                <c:pt idx="10769">
                  <c:v>1.007080078125E-3</c:v>
                </c:pt>
                <c:pt idx="10770">
                  <c:v>1.0068416595458984E-3</c:v>
                </c:pt>
                <c:pt idx="10771">
                  <c:v>1.007080078125E-3</c:v>
                </c:pt>
                <c:pt idx="10772">
                  <c:v>1.007080078125E-3</c:v>
                </c:pt>
                <c:pt idx="10773">
                  <c:v>1.0068416595458984E-3</c:v>
                </c:pt>
                <c:pt idx="10774">
                  <c:v>1.007080078125E-3</c:v>
                </c:pt>
                <c:pt idx="10775">
                  <c:v>1.007080078125E-3</c:v>
                </c:pt>
                <c:pt idx="10776">
                  <c:v>1.0068416595458984E-3</c:v>
                </c:pt>
                <c:pt idx="10777">
                  <c:v>1.007080078125E-3</c:v>
                </c:pt>
                <c:pt idx="10778">
                  <c:v>1.0080337524414063E-3</c:v>
                </c:pt>
                <c:pt idx="10779">
                  <c:v>1.007080078125E-3</c:v>
                </c:pt>
                <c:pt idx="10780">
                  <c:v>7.0488452911376953E-3</c:v>
                </c:pt>
                <c:pt idx="10781">
                  <c:v>1.007080078125E-3</c:v>
                </c:pt>
                <c:pt idx="10782">
                  <c:v>1.007080078125E-3</c:v>
                </c:pt>
                <c:pt idx="10783">
                  <c:v>1.0068416595458984E-3</c:v>
                </c:pt>
                <c:pt idx="10784">
                  <c:v>1.0080337524414063E-3</c:v>
                </c:pt>
                <c:pt idx="10785">
                  <c:v>1.007080078125E-3</c:v>
                </c:pt>
                <c:pt idx="10786">
                  <c:v>1.0068416595458984E-3</c:v>
                </c:pt>
                <c:pt idx="10787">
                  <c:v>1.007080078125E-3</c:v>
                </c:pt>
                <c:pt idx="10788">
                  <c:v>1.007080078125E-3</c:v>
                </c:pt>
                <c:pt idx="10789">
                  <c:v>1.0068416595458984E-3</c:v>
                </c:pt>
                <c:pt idx="10790">
                  <c:v>1.007080078125E-3</c:v>
                </c:pt>
                <c:pt idx="10791">
                  <c:v>1.007080078125E-3</c:v>
                </c:pt>
                <c:pt idx="10792">
                  <c:v>1.0068416595458984E-3</c:v>
                </c:pt>
                <c:pt idx="10793">
                  <c:v>1.007080078125E-3</c:v>
                </c:pt>
                <c:pt idx="10794">
                  <c:v>1.007080078125E-3</c:v>
                </c:pt>
                <c:pt idx="10795">
                  <c:v>1.0068416595458984E-3</c:v>
                </c:pt>
                <c:pt idx="10796">
                  <c:v>1.007080078125E-3</c:v>
                </c:pt>
                <c:pt idx="10797">
                  <c:v>1.0080337524414063E-3</c:v>
                </c:pt>
                <c:pt idx="10798">
                  <c:v>1.007080078125E-3</c:v>
                </c:pt>
                <c:pt idx="10799">
                  <c:v>1.0068416595458984E-3</c:v>
                </c:pt>
                <c:pt idx="10800">
                  <c:v>1.007080078125E-3</c:v>
                </c:pt>
                <c:pt idx="10801">
                  <c:v>1.007080078125E-3</c:v>
                </c:pt>
                <c:pt idx="10802">
                  <c:v>1.0068416595458984E-3</c:v>
                </c:pt>
                <c:pt idx="10803">
                  <c:v>1.007080078125E-3</c:v>
                </c:pt>
                <c:pt idx="10804">
                  <c:v>1.007080078125E-3</c:v>
                </c:pt>
                <c:pt idx="10805">
                  <c:v>1.0068416595458984E-3</c:v>
                </c:pt>
                <c:pt idx="10806">
                  <c:v>1.007080078125E-3</c:v>
                </c:pt>
                <c:pt idx="10807">
                  <c:v>1.007080078125E-3</c:v>
                </c:pt>
                <c:pt idx="10808">
                  <c:v>1.0068416595458984E-3</c:v>
                </c:pt>
                <c:pt idx="10809">
                  <c:v>1.0080337524414063E-3</c:v>
                </c:pt>
                <c:pt idx="10810">
                  <c:v>1.007080078125E-3</c:v>
                </c:pt>
                <c:pt idx="10811">
                  <c:v>1.0068416595458984E-3</c:v>
                </c:pt>
                <c:pt idx="10812">
                  <c:v>4.0280818939208984E-3</c:v>
                </c:pt>
                <c:pt idx="10813">
                  <c:v>1.007080078125E-3</c:v>
                </c:pt>
                <c:pt idx="10814">
                  <c:v>1.0068416595458984E-3</c:v>
                </c:pt>
                <c:pt idx="10815">
                  <c:v>1.007080078125E-3</c:v>
                </c:pt>
                <c:pt idx="10816">
                  <c:v>1.007080078125E-3</c:v>
                </c:pt>
                <c:pt idx="10817">
                  <c:v>1.0068416595458984E-3</c:v>
                </c:pt>
                <c:pt idx="10818">
                  <c:v>1.007080078125E-3</c:v>
                </c:pt>
                <c:pt idx="10819">
                  <c:v>1.0080337524414063E-3</c:v>
                </c:pt>
                <c:pt idx="10820">
                  <c:v>1.007080078125E-3</c:v>
                </c:pt>
                <c:pt idx="10821">
                  <c:v>1.0068416595458984E-3</c:v>
                </c:pt>
                <c:pt idx="10822">
                  <c:v>1.007080078125E-3</c:v>
                </c:pt>
                <c:pt idx="10823">
                  <c:v>1.007080078125E-3</c:v>
                </c:pt>
                <c:pt idx="10824">
                  <c:v>1.0068416595458984E-3</c:v>
                </c:pt>
                <c:pt idx="10825">
                  <c:v>1.007080078125E-3</c:v>
                </c:pt>
                <c:pt idx="10826">
                  <c:v>1.007080078125E-3</c:v>
                </c:pt>
                <c:pt idx="10827">
                  <c:v>1.0068416595458984E-3</c:v>
                </c:pt>
                <c:pt idx="10828">
                  <c:v>1.007080078125E-3</c:v>
                </c:pt>
                <c:pt idx="10829">
                  <c:v>1.007080078125E-3</c:v>
                </c:pt>
                <c:pt idx="10830">
                  <c:v>1.0068416595458984E-3</c:v>
                </c:pt>
                <c:pt idx="10831">
                  <c:v>1.0080337524414063E-3</c:v>
                </c:pt>
                <c:pt idx="10832">
                  <c:v>1.007080078125E-3</c:v>
                </c:pt>
                <c:pt idx="10833">
                  <c:v>1.0068416595458984E-3</c:v>
                </c:pt>
                <c:pt idx="10834">
                  <c:v>1.007080078125E-3</c:v>
                </c:pt>
                <c:pt idx="10835">
                  <c:v>1.007080078125E-3</c:v>
                </c:pt>
                <c:pt idx="10836">
                  <c:v>1.0068416595458984E-3</c:v>
                </c:pt>
                <c:pt idx="10837">
                  <c:v>1.007080078125E-3</c:v>
                </c:pt>
                <c:pt idx="10838">
                  <c:v>1.007080078125E-3</c:v>
                </c:pt>
                <c:pt idx="10839">
                  <c:v>1.0068416595458984E-3</c:v>
                </c:pt>
                <c:pt idx="10840">
                  <c:v>1.007080078125E-3</c:v>
                </c:pt>
                <c:pt idx="10841">
                  <c:v>1.007080078125E-3</c:v>
                </c:pt>
                <c:pt idx="10842">
                  <c:v>1.0068416595458984E-3</c:v>
                </c:pt>
                <c:pt idx="10843">
                  <c:v>1.007080078125E-3</c:v>
                </c:pt>
                <c:pt idx="10844">
                  <c:v>1.0080337524414063E-3</c:v>
                </c:pt>
                <c:pt idx="10845">
                  <c:v>1.007080078125E-3</c:v>
                </c:pt>
                <c:pt idx="10846">
                  <c:v>1.0068416595458984E-3</c:v>
                </c:pt>
                <c:pt idx="10847">
                  <c:v>1.007080078125E-3</c:v>
                </c:pt>
                <c:pt idx="10848">
                  <c:v>1.007080078125E-3</c:v>
                </c:pt>
                <c:pt idx="10849">
                  <c:v>1.0068416595458984E-3</c:v>
                </c:pt>
                <c:pt idx="10850">
                  <c:v>1.007080078125E-3</c:v>
                </c:pt>
                <c:pt idx="10851">
                  <c:v>1.007080078125E-3</c:v>
                </c:pt>
                <c:pt idx="10852">
                  <c:v>1.0068416595458984E-3</c:v>
                </c:pt>
                <c:pt idx="10853">
                  <c:v>1.007080078125E-3</c:v>
                </c:pt>
                <c:pt idx="10854">
                  <c:v>1.007080078125E-3</c:v>
                </c:pt>
                <c:pt idx="10855">
                  <c:v>1.0068416595458984E-3</c:v>
                </c:pt>
                <c:pt idx="10856">
                  <c:v>1.0080337524414063E-3</c:v>
                </c:pt>
                <c:pt idx="10857">
                  <c:v>1.007080078125E-3</c:v>
                </c:pt>
                <c:pt idx="10858">
                  <c:v>1.0068416595458984E-3</c:v>
                </c:pt>
                <c:pt idx="10859">
                  <c:v>1.007080078125E-3</c:v>
                </c:pt>
                <c:pt idx="10860">
                  <c:v>1.007080078125E-3</c:v>
                </c:pt>
                <c:pt idx="10861">
                  <c:v>1.0068416595458984E-3</c:v>
                </c:pt>
                <c:pt idx="10862">
                  <c:v>1.007080078125E-3</c:v>
                </c:pt>
                <c:pt idx="10863">
                  <c:v>1.007080078125E-3</c:v>
                </c:pt>
                <c:pt idx="10864">
                  <c:v>1.0068416595458984E-3</c:v>
                </c:pt>
                <c:pt idx="10865">
                  <c:v>1.007080078125E-3</c:v>
                </c:pt>
                <c:pt idx="10866">
                  <c:v>1.007080078125E-3</c:v>
                </c:pt>
                <c:pt idx="10867">
                  <c:v>1.0068416595458984E-3</c:v>
                </c:pt>
                <c:pt idx="10868">
                  <c:v>1.007080078125E-3</c:v>
                </c:pt>
                <c:pt idx="10869">
                  <c:v>1.0080337524414063E-3</c:v>
                </c:pt>
                <c:pt idx="10870">
                  <c:v>1.007080078125E-3</c:v>
                </c:pt>
                <c:pt idx="10871">
                  <c:v>1.0068416595458984E-3</c:v>
                </c:pt>
                <c:pt idx="10872">
                  <c:v>1.007080078125E-3</c:v>
                </c:pt>
                <c:pt idx="10873">
                  <c:v>1.007080078125E-3</c:v>
                </c:pt>
                <c:pt idx="10874">
                  <c:v>1.0068416595458984E-3</c:v>
                </c:pt>
                <c:pt idx="10875">
                  <c:v>1.007080078125E-3</c:v>
                </c:pt>
                <c:pt idx="10876">
                  <c:v>1.007080078125E-3</c:v>
                </c:pt>
                <c:pt idx="10877">
                  <c:v>1.0068416595458984E-3</c:v>
                </c:pt>
                <c:pt idx="10878">
                  <c:v>1.007080078125E-3</c:v>
                </c:pt>
                <c:pt idx="10879">
                  <c:v>1.007080078125E-3</c:v>
                </c:pt>
                <c:pt idx="10880">
                  <c:v>1.0068416595458984E-3</c:v>
                </c:pt>
                <c:pt idx="10881">
                  <c:v>1.0080337524414063E-3</c:v>
                </c:pt>
                <c:pt idx="10882">
                  <c:v>1.007080078125E-3</c:v>
                </c:pt>
                <c:pt idx="10883">
                  <c:v>1.0068416595458984E-3</c:v>
                </c:pt>
                <c:pt idx="10884">
                  <c:v>1.007080078125E-3</c:v>
                </c:pt>
                <c:pt idx="10885">
                  <c:v>1.007080078125E-3</c:v>
                </c:pt>
                <c:pt idx="10886">
                  <c:v>1.0068416595458984E-3</c:v>
                </c:pt>
                <c:pt idx="10887">
                  <c:v>1.007080078125E-3</c:v>
                </c:pt>
                <c:pt idx="10888">
                  <c:v>1.007080078125E-3</c:v>
                </c:pt>
                <c:pt idx="10889">
                  <c:v>1.0068416595458984E-3</c:v>
                </c:pt>
                <c:pt idx="10890">
                  <c:v>1.007080078125E-3</c:v>
                </c:pt>
                <c:pt idx="10891">
                  <c:v>1.007080078125E-3</c:v>
                </c:pt>
                <c:pt idx="10892">
                  <c:v>1.0068416595458984E-3</c:v>
                </c:pt>
                <c:pt idx="10893">
                  <c:v>1.007080078125E-3</c:v>
                </c:pt>
                <c:pt idx="10894">
                  <c:v>1.0080337524414063E-3</c:v>
                </c:pt>
                <c:pt idx="10895">
                  <c:v>1.007080078125E-3</c:v>
                </c:pt>
                <c:pt idx="10896">
                  <c:v>1.0068416595458984E-3</c:v>
                </c:pt>
                <c:pt idx="10897">
                  <c:v>1.007080078125E-3</c:v>
                </c:pt>
                <c:pt idx="10898">
                  <c:v>1.007080078125E-3</c:v>
                </c:pt>
                <c:pt idx="10899">
                  <c:v>1.0068416595458984E-3</c:v>
                </c:pt>
                <c:pt idx="10900">
                  <c:v>1.007080078125E-3</c:v>
                </c:pt>
                <c:pt idx="10901">
                  <c:v>1.007080078125E-3</c:v>
                </c:pt>
                <c:pt idx="10902">
                  <c:v>1.0068416595458984E-3</c:v>
                </c:pt>
                <c:pt idx="10903">
                  <c:v>1.007080078125E-3</c:v>
                </c:pt>
                <c:pt idx="10904">
                  <c:v>1.007080078125E-3</c:v>
                </c:pt>
                <c:pt idx="10905">
                  <c:v>1.0068416595458984E-3</c:v>
                </c:pt>
                <c:pt idx="10906">
                  <c:v>1.0080337524414063E-3</c:v>
                </c:pt>
                <c:pt idx="10907">
                  <c:v>1.007080078125E-3</c:v>
                </c:pt>
                <c:pt idx="10908">
                  <c:v>1.0068416595458984E-3</c:v>
                </c:pt>
                <c:pt idx="10909">
                  <c:v>1.007080078125E-3</c:v>
                </c:pt>
                <c:pt idx="10910">
                  <c:v>1.007080078125E-3</c:v>
                </c:pt>
                <c:pt idx="10911">
                  <c:v>1.0071039199829102E-2</c:v>
                </c:pt>
                <c:pt idx="10912">
                  <c:v>1.0068416595458984E-3</c:v>
                </c:pt>
                <c:pt idx="10913">
                  <c:v>1.007080078125E-3</c:v>
                </c:pt>
                <c:pt idx="10914">
                  <c:v>1.007080078125E-3</c:v>
                </c:pt>
                <c:pt idx="10915">
                  <c:v>1.0068416595458984E-3</c:v>
                </c:pt>
                <c:pt idx="10916">
                  <c:v>1.007080078125E-3</c:v>
                </c:pt>
                <c:pt idx="10917">
                  <c:v>1.007080078125E-3</c:v>
                </c:pt>
                <c:pt idx="10918">
                  <c:v>1.0068416595458984E-3</c:v>
                </c:pt>
                <c:pt idx="10919">
                  <c:v>1.007080078125E-3</c:v>
                </c:pt>
                <c:pt idx="10920">
                  <c:v>1.007080078125E-3</c:v>
                </c:pt>
                <c:pt idx="10921">
                  <c:v>1.0068416595458984E-3</c:v>
                </c:pt>
                <c:pt idx="10922">
                  <c:v>1.0080337524414063E-3</c:v>
                </c:pt>
                <c:pt idx="10923">
                  <c:v>1.007080078125E-3</c:v>
                </c:pt>
                <c:pt idx="10924">
                  <c:v>1.0068416595458984E-3</c:v>
                </c:pt>
                <c:pt idx="10925">
                  <c:v>1.007080078125E-3</c:v>
                </c:pt>
                <c:pt idx="10926">
                  <c:v>1.007080078125E-3</c:v>
                </c:pt>
                <c:pt idx="10927">
                  <c:v>1.0068416595458984E-3</c:v>
                </c:pt>
                <c:pt idx="10928">
                  <c:v>1.007080078125E-3</c:v>
                </c:pt>
                <c:pt idx="10929">
                  <c:v>1.007080078125E-3</c:v>
                </c:pt>
                <c:pt idx="10930">
                  <c:v>1.0068416595458984E-3</c:v>
                </c:pt>
                <c:pt idx="10931">
                  <c:v>1.007080078125E-3</c:v>
                </c:pt>
                <c:pt idx="10932">
                  <c:v>1.007080078125E-3</c:v>
                </c:pt>
                <c:pt idx="10933">
                  <c:v>1.0068416595458984E-3</c:v>
                </c:pt>
                <c:pt idx="10934">
                  <c:v>1.007080078125E-3</c:v>
                </c:pt>
                <c:pt idx="10935">
                  <c:v>1.0080337524414063E-3</c:v>
                </c:pt>
                <c:pt idx="10936">
                  <c:v>1.007080078125E-3</c:v>
                </c:pt>
                <c:pt idx="10937">
                  <c:v>1.0068416595458984E-3</c:v>
                </c:pt>
                <c:pt idx="10938">
                  <c:v>1.007080078125E-3</c:v>
                </c:pt>
                <c:pt idx="10939">
                  <c:v>1.007080078125E-3</c:v>
                </c:pt>
                <c:pt idx="10940">
                  <c:v>1.0068416595458984E-3</c:v>
                </c:pt>
                <c:pt idx="10941">
                  <c:v>1.007080078125E-3</c:v>
                </c:pt>
                <c:pt idx="10942">
                  <c:v>1.007080078125E-3</c:v>
                </c:pt>
                <c:pt idx="10943">
                  <c:v>1.0068416595458984E-3</c:v>
                </c:pt>
                <c:pt idx="10944">
                  <c:v>1.007080078125E-3</c:v>
                </c:pt>
                <c:pt idx="10945">
                  <c:v>1.007080078125E-3</c:v>
                </c:pt>
                <c:pt idx="10946">
                  <c:v>1.0068416595458984E-3</c:v>
                </c:pt>
                <c:pt idx="10947">
                  <c:v>1.0080337524414063E-3</c:v>
                </c:pt>
                <c:pt idx="10948">
                  <c:v>1.007080078125E-3</c:v>
                </c:pt>
                <c:pt idx="10949">
                  <c:v>1.0068416595458984E-3</c:v>
                </c:pt>
                <c:pt idx="10950">
                  <c:v>1.007080078125E-3</c:v>
                </c:pt>
                <c:pt idx="10951">
                  <c:v>1.007080078125E-3</c:v>
                </c:pt>
                <c:pt idx="10952">
                  <c:v>1.0068416595458984E-3</c:v>
                </c:pt>
                <c:pt idx="10953">
                  <c:v>1.007080078125E-3</c:v>
                </c:pt>
                <c:pt idx="10954">
                  <c:v>1.007080078125E-3</c:v>
                </c:pt>
                <c:pt idx="10955">
                  <c:v>1.0068416595458984E-3</c:v>
                </c:pt>
                <c:pt idx="10956">
                  <c:v>1.007080078125E-3</c:v>
                </c:pt>
                <c:pt idx="10957">
                  <c:v>1.007080078125E-3</c:v>
                </c:pt>
                <c:pt idx="10958">
                  <c:v>1.0068416595458984E-3</c:v>
                </c:pt>
                <c:pt idx="10959">
                  <c:v>1.007080078125E-3</c:v>
                </c:pt>
                <c:pt idx="10960">
                  <c:v>1.0080337524414063E-3</c:v>
                </c:pt>
                <c:pt idx="10961">
                  <c:v>1.007080078125E-3</c:v>
                </c:pt>
                <c:pt idx="10962">
                  <c:v>1.0068416595458984E-3</c:v>
                </c:pt>
                <c:pt idx="10963">
                  <c:v>1.007080078125E-3</c:v>
                </c:pt>
                <c:pt idx="10964">
                  <c:v>1.007080078125E-3</c:v>
                </c:pt>
                <c:pt idx="10965">
                  <c:v>1.0068416595458984E-3</c:v>
                </c:pt>
                <c:pt idx="10966">
                  <c:v>1.007080078125E-3</c:v>
                </c:pt>
                <c:pt idx="10967">
                  <c:v>1.007080078125E-3</c:v>
                </c:pt>
                <c:pt idx="10968">
                  <c:v>1.0068416595458984E-3</c:v>
                </c:pt>
                <c:pt idx="10969">
                  <c:v>1.007080078125E-3</c:v>
                </c:pt>
                <c:pt idx="10970">
                  <c:v>1.0068416595458984E-3</c:v>
                </c:pt>
                <c:pt idx="10971">
                  <c:v>1.007080078125E-3</c:v>
                </c:pt>
                <c:pt idx="10972">
                  <c:v>1.0080337524414063E-3</c:v>
                </c:pt>
                <c:pt idx="10973">
                  <c:v>1.007080078125E-3</c:v>
                </c:pt>
                <c:pt idx="10974">
                  <c:v>1.0068416595458984E-3</c:v>
                </c:pt>
                <c:pt idx="10975">
                  <c:v>1.007080078125E-3</c:v>
                </c:pt>
                <c:pt idx="10976">
                  <c:v>1.007080078125E-3</c:v>
                </c:pt>
                <c:pt idx="10977">
                  <c:v>1.0068416595458984E-3</c:v>
                </c:pt>
                <c:pt idx="10978">
                  <c:v>1.007080078125E-3</c:v>
                </c:pt>
                <c:pt idx="10979">
                  <c:v>1.007080078125E-3</c:v>
                </c:pt>
                <c:pt idx="10980">
                  <c:v>1.0068416595458984E-3</c:v>
                </c:pt>
                <c:pt idx="10981">
                  <c:v>1.007080078125E-3</c:v>
                </c:pt>
                <c:pt idx="10982">
                  <c:v>1.007080078125E-3</c:v>
                </c:pt>
                <c:pt idx="10983">
                  <c:v>1.0068416595458984E-3</c:v>
                </c:pt>
                <c:pt idx="10984">
                  <c:v>1.007080078125E-3</c:v>
                </c:pt>
                <c:pt idx="10985">
                  <c:v>1.0080337524414063E-3</c:v>
                </c:pt>
                <c:pt idx="10986">
                  <c:v>1.007080078125E-3</c:v>
                </c:pt>
                <c:pt idx="10987">
                  <c:v>1.0068416595458984E-3</c:v>
                </c:pt>
                <c:pt idx="10988">
                  <c:v>1.007080078125E-3</c:v>
                </c:pt>
                <c:pt idx="10989">
                  <c:v>1.007080078125E-3</c:v>
                </c:pt>
                <c:pt idx="10990">
                  <c:v>1.0068416595458984E-3</c:v>
                </c:pt>
                <c:pt idx="10991">
                  <c:v>1.007080078125E-3</c:v>
                </c:pt>
                <c:pt idx="10992">
                  <c:v>1.0068416595458984E-3</c:v>
                </c:pt>
                <c:pt idx="10993">
                  <c:v>1.007080078125E-3</c:v>
                </c:pt>
                <c:pt idx="10994">
                  <c:v>1.007080078125E-3</c:v>
                </c:pt>
                <c:pt idx="10995">
                  <c:v>1.0068416595458984E-3</c:v>
                </c:pt>
                <c:pt idx="10996">
                  <c:v>1.007080078125E-3</c:v>
                </c:pt>
                <c:pt idx="10997">
                  <c:v>1.0080337524414063E-3</c:v>
                </c:pt>
                <c:pt idx="10998">
                  <c:v>1.007080078125E-3</c:v>
                </c:pt>
                <c:pt idx="10999">
                  <c:v>1.0068416595458984E-3</c:v>
                </c:pt>
                <c:pt idx="11000">
                  <c:v>1.007080078125E-3</c:v>
                </c:pt>
                <c:pt idx="11001">
                  <c:v>1.007080078125E-3</c:v>
                </c:pt>
                <c:pt idx="11002">
                  <c:v>1.0068416595458984E-3</c:v>
                </c:pt>
                <c:pt idx="11003">
                  <c:v>1.007080078125E-3</c:v>
                </c:pt>
                <c:pt idx="11004">
                  <c:v>1.007080078125E-3</c:v>
                </c:pt>
                <c:pt idx="11005">
                  <c:v>1.0068416595458984E-3</c:v>
                </c:pt>
                <c:pt idx="11006">
                  <c:v>1.007080078125E-3</c:v>
                </c:pt>
                <c:pt idx="11007">
                  <c:v>1.007080078125E-3</c:v>
                </c:pt>
                <c:pt idx="11008">
                  <c:v>1.0068416595458984E-3</c:v>
                </c:pt>
                <c:pt idx="11009">
                  <c:v>1.007080078125E-3</c:v>
                </c:pt>
                <c:pt idx="11010">
                  <c:v>1.0080337524414063E-3</c:v>
                </c:pt>
                <c:pt idx="11011">
                  <c:v>1.007080078125E-3</c:v>
                </c:pt>
                <c:pt idx="11012">
                  <c:v>1.0068416595458984E-3</c:v>
                </c:pt>
                <c:pt idx="11013">
                  <c:v>1.007080078125E-3</c:v>
                </c:pt>
                <c:pt idx="11014">
                  <c:v>1.0068416595458984E-3</c:v>
                </c:pt>
                <c:pt idx="11015">
                  <c:v>1.007080078125E-3</c:v>
                </c:pt>
                <c:pt idx="11016">
                  <c:v>1.007080078125E-3</c:v>
                </c:pt>
                <c:pt idx="11017">
                  <c:v>1.0068416595458984E-3</c:v>
                </c:pt>
                <c:pt idx="11018">
                  <c:v>1.007080078125E-3</c:v>
                </c:pt>
                <c:pt idx="11019">
                  <c:v>1.007080078125E-3</c:v>
                </c:pt>
                <c:pt idx="11020">
                  <c:v>1.0068416595458984E-3</c:v>
                </c:pt>
                <c:pt idx="11021">
                  <c:v>1.007080078125E-3</c:v>
                </c:pt>
                <c:pt idx="11022">
                  <c:v>1.0080337524414063E-3</c:v>
                </c:pt>
                <c:pt idx="11023">
                  <c:v>1.007080078125E-3</c:v>
                </c:pt>
                <c:pt idx="11024">
                  <c:v>1.0068416595458984E-3</c:v>
                </c:pt>
                <c:pt idx="11025">
                  <c:v>1.007080078125E-3</c:v>
                </c:pt>
                <c:pt idx="11026">
                  <c:v>1.007080078125E-3</c:v>
                </c:pt>
                <c:pt idx="11027">
                  <c:v>1.0068416595458984E-3</c:v>
                </c:pt>
                <c:pt idx="11028">
                  <c:v>1.007080078125E-3</c:v>
                </c:pt>
                <c:pt idx="11029">
                  <c:v>1.007080078125E-3</c:v>
                </c:pt>
                <c:pt idx="11030">
                  <c:v>1.0068416595458984E-3</c:v>
                </c:pt>
                <c:pt idx="11031">
                  <c:v>1.007080078125E-3</c:v>
                </c:pt>
                <c:pt idx="11032">
                  <c:v>1.007080078125E-3</c:v>
                </c:pt>
                <c:pt idx="11033">
                  <c:v>1.0068416595458984E-3</c:v>
                </c:pt>
                <c:pt idx="11034">
                  <c:v>1.007080078125E-3</c:v>
                </c:pt>
                <c:pt idx="11035">
                  <c:v>1.0080337524414063E-3</c:v>
                </c:pt>
                <c:pt idx="11036">
                  <c:v>1.0068416595458984E-3</c:v>
                </c:pt>
                <c:pt idx="11037">
                  <c:v>1.007080078125E-3</c:v>
                </c:pt>
                <c:pt idx="11038">
                  <c:v>1.007080078125E-3</c:v>
                </c:pt>
                <c:pt idx="11039">
                  <c:v>1.0068416595458984E-3</c:v>
                </c:pt>
                <c:pt idx="11040">
                  <c:v>1.007080078125E-3</c:v>
                </c:pt>
                <c:pt idx="11041">
                  <c:v>1.007080078125E-3</c:v>
                </c:pt>
                <c:pt idx="11042">
                  <c:v>1.0068416595458984E-3</c:v>
                </c:pt>
                <c:pt idx="11043">
                  <c:v>1.007080078125E-3</c:v>
                </c:pt>
                <c:pt idx="11044">
                  <c:v>1.007080078125E-3</c:v>
                </c:pt>
                <c:pt idx="11045">
                  <c:v>1.0068416595458984E-3</c:v>
                </c:pt>
                <c:pt idx="11046">
                  <c:v>1.007080078125E-3</c:v>
                </c:pt>
                <c:pt idx="11047">
                  <c:v>1.0080337524414063E-3</c:v>
                </c:pt>
                <c:pt idx="11048">
                  <c:v>1.007080078125E-3</c:v>
                </c:pt>
                <c:pt idx="11049">
                  <c:v>1.0068416595458984E-3</c:v>
                </c:pt>
                <c:pt idx="11050">
                  <c:v>1.007080078125E-3</c:v>
                </c:pt>
                <c:pt idx="11051">
                  <c:v>1.007080078125E-3</c:v>
                </c:pt>
                <c:pt idx="11052">
                  <c:v>1.0068416595458984E-3</c:v>
                </c:pt>
                <c:pt idx="11053">
                  <c:v>1.007080078125E-3</c:v>
                </c:pt>
                <c:pt idx="11054">
                  <c:v>1.007080078125E-3</c:v>
                </c:pt>
                <c:pt idx="11055">
                  <c:v>1.0068416595458984E-3</c:v>
                </c:pt>
                <c:pt idx="11056">
                  <c:v>1.007080078125E-3</c:v>
                </c:pt>
                <c:pt idx="11057">
                  <c:v>1.007080078125E-3</c:v>
                </c:pt>
                <c:pt idx="11058">
                  <c:v>1.0068416595458984E-3</c:v>
                </c:pt>
                <c:pt idx="11059">
                  <c:v>1.007080078125E-3</c:v>
                </c:pt>
                <c:pt idx="11060">
                  <c:v>1.0080337524414063E-3</c:v>
                </c:pt>
                <c:pt idx="11061">
                  <c:v>1.0068416595458984E-3</c:v>
                </c:pt>
                <c:pt idx="11062">
                  <c:v>1.007080078125E-3</c:v>
                </c:pt>
                <c:pt idx="11063">
                  <c:v>1.007080078125E-3</c:v>
                </c:pt>
                <c:pt idx="11064">
                  <c:v>1.0068416595458984E-3</c:v>
                </c:pt>
                <c:pt idx="11065">
                  <c:v>1.007080078125E-3</c:v>
                </c:pt>
                <c:pt idx="11066">
                  <c:v>1.007080078125E-3</c:v>
                </c:pt>
                <c:pt idx="11067">
                  <c:v>1.0068416595458984E-3</c:v>
                </c:pt>
                <c:pt idx="11068">
                  <c:v>1.007080078125E-3</c:v>
                </c:pt>
                <c:pt idx="11069">
                  <c:v>1.007080078125E-3</c:v>
                </c:pt>
                <c:pt idx="11070">
                  <c:v>1.0068416595458984E-3</c:v>
                </c:pt>
                <c:pt idx="11071">
                  <c:v>1.007080078125E-3</c:v>
                </c:pt>
                <c:pt idx="11072">
                  <c:v>1.0080337524414063E-3</c:v>
                </c:pt>
                <c:pt idx="11073">
                  <c:v>1.007080078125E-3</c:v>
                </c:pt>
                <c:pt idx="11074">
                  <c:v>1.0068416595458984E-3</c:v>
                </c:pt>
                <c:pt idx="11075">
                  <c:v>1.007080078125E-3</c:v>
                </c:pt>
                <c:pt idx="11076">
                  <c:v>1.007080078125E-3</c:v>
                </c:pt>
                <c:pt idx="11077">
                  <c:v>1.0068416595458984E-3</c:v>
                </c:pt>
                <c:pt idx="11078">
                  <c:v>1.007080078125E-3</c:v>
                </c:pt>
                <c:pt idx="11079">
                  <c:v>1.007080078125E-3</c:v>
                </c:pt>
                <c:pt idx="11080">
                  <c:v>1.0068416595458984E-3</c:v>
                </c:pt>
                <c:pt idx="11081">
                  <c:v>1.007080078125E-3</c:v>
                </c:pt>
                <c:pt idx="11082">
                  <c:v>1.007080078125E-3</c:v>
                </c:pt>
                <c:pt idx="11083">
                  <c:v>1.0068416595458984E-3</c:v>
                </c:pt>
                <c:pt idx="11084">
                  <c:v>1.007080078125E-3</c:v>
                </c:pt>
                <c:pt idx="11085">
                  <c:v>1.0080337524414063E-3</c:v>
                </c:pt>
                <c:pt idx="11086">
                  <c:v>1.0068416595458984E-3</c:v>
                </c:pt>
                <c:pt idx="11087">
                  <c:v>1.007080078125E-3</c:v>
                </c:pt>
                <c:pt idx="11088">
                  <c:v>1.007080078125E-3</c:v>
                </c:pt>
                <c:pt idx="11089">
                  <c:v>1.0068416595458984E-3</c:v>
                </c:pt>
                <c:pt idx="11090">
                  <c:v>1.007080078125E-3</c:v>
                </c:pt>
                <c:pt idx="11091">
                  <c:v>1.007080078125E-3</c:v>
                </c:pt>
                <c:pt idx="11092">
                  <c:v>1.0068416595458984E-3</c:v>
                </c:pt>
                <c:pt idx="11093">
                  <c:v>1.007080078125E-3</c:v>
                </c:pt>
                <c:pt idx="11094">
                  <c:v>1.007080078125E-3</c:v>
                </c:pt>
                <c:pt idx="11095">
                  <c:v>1.0068416595458984E-3</c:v>
                </c:pt>
                <c:pt idx="11096">
                  <c:v>1.007080078125E-3</c:v>
                </c:pt>
                <c:pt idx="11097">
                  <c:v>1.0080337524414063E-3</c:v>
                </c:pt>
                <c:pt idx="11098">
                  <c:v>1.007080078125E-3</c:v>
                </c:pt>
                <c:pt idx="11099">
                  <c:v>1.0068416595458984E-3</c:v>
                </c:pt>
                <c:pt idx="11100">
                  <c:v>1.007080078125E-3</c:v>
                </c:pt>
                <c:pt idx="11101">
                  <c:v>1.007080078125E-3</c:v>
                </c:pt>
                <c:pt idx="11102">
                  <c:v>1.0068416595458984E-3</c:v>
                </c:pt>
                <c:pt idx="11103">
                  <c:v>1.007080078125E-3</c:v>
                </c:pt>
                <c:pt idx="11104">
                  <c:v>1.007080078125E-3</c:v>
                </c:pt>
                <c:pt idx="11105">
                  <c:v>1.0068416595458984E-3</c:v>
                </c:pt>
                <c:pt idx="11106">
                  <c:v>1.007080078125E-3</c:v>
                </c:pt>
                <c:pt idx="11107">
                  <c:v>1.007080078125E-3</c:v>
                </c:pt>
                <c:pt idx="11108">
                  <c:v>1.0068416595458984E-3</c:v>
                </c:pt>
                <c:pt idx="11109">
                  <c:v>1.007080078125E-3</c:v>
                </c:pt>
                <c:pt idx="11110">
                  <c:v>1.0080337524414063E-3</c:v>
                </c:pt>
                <c:pt idx="11111">
                  <c:v>1.0068416595458984E-3</c:v>
                </c:pt>
                <c:pt idx="11112">
                  <c:v>1.007080078125E-3</c:v>
                </c:pt>
                <c:pt idx="11113">
                  <c:v>1.007080078125E-3</c:v>
                </c:pt>
                <c:pt idx="11114">
                  <c:v>1.0068416595458984E-3</c:v>
                </c:pt>
                <c:pt idx="11115">
                  <c:v>1.007080078125E-3</c:v>
                </c:pt>
                <c:pt idx="11116">
                  <c:v>1.007080078125E-3</c:v>
                </c:pt>
                <c:pt idx="11117">
                  <c:v>1.0068416595458984E-3</c:v>
                </c:pt>
                <c:pt idx="11118">
                  <c:v>1.007080078125E-3</c:v>
                </c:pt>
                <c:pt idx="11119">
                  <c:v>1.007080078125E-3</c:v>
                </c:pt>
                <c:pt idx="11120">
                  <c:v>1.0068416595458984E-3</c:v>
                </c:pt>
                <c:pt idx="11121">
                  <c:v>1.007080078125E-3</c:v>
                </c:pt>
                <c:pt idx="11122">
                  <c:v>1.0080337524414063E-3</c:v>
                </c:pt>
                <c:pt idx="11123">
                  <c:v>1.007080078125E-3</c:v>
                </c:pt>
                <c:pt idx="11124">
                  <c:v>1.0068416595458984E-3</c:v>
                </c:pt>
                <c:pt idx="11125">
                  <c:v>1.007080078125E-3</c:v>
                </c:pt>
                <c:pt idx="11126">
                  <c:v>1.007080078125E-3</c:v>
                </c:pt>
                <c:pt idx="11127">
                  <c:v>1.0068416595458984E-3</c:v>
                </c:pt>
                <c:pt idx="11128">
                  <c:v>1.007080078125E-3</c:v>
                </c:pt>
                <c:pt idx="11129">
                  <c:v>1.007080078125E-3</c:v>
                </c:pt>
                <c:pt idx="11130">
                  <c:v>1.0068416595458984E-3</c:v>
                </c:pt>
                <c:pt idx="11131">
                  <c:v>1.007080078125E-3</c:v>
                </c:pt>
                <c:pt idx="11132">
                  <c:v>1.007080078125E-3</c:v>
                </c:pt>
                <c:pt idx="11133">
                  <c:v>1.0068416595458984E-3</c:v>
                </c:pt>
                <c:pt idx="11134">
                  <c:v>1.007080078125E-3</c:v>
                </c:pt>
                <c:pt idx="11135">
                  <c:v>1.0080337524414063E-3</c:v>
                </c:pt>
                <c:pt idx="11136">
                  <c:v>1.0068416595458984E-3</c:v>
                </c:pt>
                <c:pt idx="11137">
                  <c:v>1.007080078125E-3</c:v>
                </c:pt>
                <c:pt idx="11138">
                  <c:v>1.007080078125E-3</c:v>
                </c:pt>
                <c:pt idx="11139">
                  <c:v>1.0068416595458984E-3</c:v>
                </c:pt>
                <c:pt idx="11140">
                  <c:v>1.007080078125E-3</c:v>
                </c:pt>
                <c:pt idx="11141">
                  <c:v>1.007080078125E-3</c:v>
                </c:pt>
                <c:pt idx="11142">
                  <c:v>1.0068416595458984E-3</c:v>
                </c:pt>
                <c:pt idx="11143">
                  <c:v>3.0210018157958984E-3</c:v>
                </c:pt>
                <c:pt idx="11144">
                  <c:v>1.007080078125E-3</c:v>
                </c:pt>
                <c:pt idx="11145">
                  <c:v>1.0080337524414063E-3</c:v>
                </c:pt>
                <c:pt idx="11146">
                  <c:v>1.007080078125E-3</c:v>
                </c:pt>
                <c:pt idx="11147">
                  <c:v>1.0068416595458984E-3</c:v>
                </c:pt>
                <c:pt idx="11148">
                  <c:v>1.007080078125E-3</c:v>
                </c:pt>
                <c:pt idx="11149">
                  <c:v>1.007080078125E-3</c:v>
                </c:pt>
                <c:pt idx="11150">
                  <c:v>1.0068416595458984E-3</c:v>
                </c:pt>
                <c:pt idx="11151">
                  <c:v>1.007080078125E-3</c:v>
                </c:pt>
                <c:pt idx="11152">
                  <c:v>1.007080078125E-3</c:v>
                </c:pt>
                <c:pt idx="11153">
                  <c:v>1.0068416595458984E-3</c:v>
                </c:pt>
                <c:pt idx="11154">
                  <c:v>1.007080078125E-3</c:v>
                </c:pt>
                <c:pt idx="11155">
                  <c:v>1.007080078125E-3</c:v>
                </c:pt>
                <c:pt idx="11156">
                  <c:v>1.0068416595458984E-3</c:v>
                </c:pt>
                <c:pt idx="11157">
                  <c:v>1.007080078125E-3</c:v>
                </c:pt>
                <c:pt idx="11158">
                  <c:v>1.0080337524414063E-3</c:v>
                </c:pt>
                <c:pt idx="11159">
                  <c:v>1.0068416595458984E-3</c:v>
                </c:pt>
                <c:pt idx="11160">
                  <c:v>1.007080078125E-3</c:v>
                </c:pt>
                <c:pt idx="11161">
                  <c:v>1.007080078125E-3</c:v>
                </c:pt>
                <c:pt idx="11162">
                  <c:v>1.0068416595458984E-3</c:v>
                </c:pt>
                <c:pt idx="11163">
                  <c:v>1.007080078125E-3</c:v>
                </c:pt>
                <c:pt idx="11164">
                  <c:v>1.007080078125E-3</c:v>
                </c:pt>
                <c:pt idx="11165">
                  <c:v>1.0068416595458984E-3</c:v>
                </c:pt>
                <c:pt idx="11166">
                  <c:v>1.007080078125E-3</c:v>
                </c:pt>
                <c:pt idx="11167">
                  <c:v>1.007080078125E-3</c:v>
                </c:pt>
                <c:pt idx="11168">
                  <c:v>1.0068416595458984E-3</c:v>
                </c:pt>
                <c:pt idx="11169">
                  <c:v>1.007080078125E-3</c:v>
                </c:pt>
                <c:pt idx="11170">
                  <c:v>1.0080337524414063E-3</c:v>
                </c:pt>
                <c:pt idx="11171">
                  <c:v>1.007080078125E-3</c:v>
                </c:pt>
                <c:pt idx="11172">
                  <c:v>1.0068416595458984E-3</c:v>
                </c:pt>
                <c:pt idx="11173">
                  <c:v>1.007080078125E-3</c:v>
                </c:pt>
                <c:pt idx="11174">
                  <c:v>1.007080078125E-3</c:v>
                </c:pt>
                <c:pt idx="11175">
                  <c:v>1.0068416595458984E-3</c:v>
                </c:pt>
                <c:pt idx="11176">
                  <c:v>1.007080078125E-3</c:v>
                </c:pt>
                <c:pt idx="11177">
                  <c:v>1.007080078125E-3</c:v>
                </c:pt>
                <c:pt idx="11178">
                  <c:v>1.0068416595458984E-3</c:v>
                </c:pt>
                <c:pt idx="11179">
                  <c:v>1.007080078125E-3</c:v>
                </c:pt>
                <c:pt idx="11180">
                  <c:v>1.007080078125E-3</c:v>
                </c:pt>
                <c:pt idx="11181">
                  <c:v>1.0068416595458984E-3</c:v>
                </c:pt>
                <c:pt idx="11182">
                  <c:v>1.007080078125E-3</c:v>
                </c:pt>
                <c:pt idx="11183">
                  <c:v>1.0080337524414063E-3</c:v>
                </c:pt>
                <c:pt idx="11184">
                  <c:v>1.0068416595458984E-3</c:v>
                </c:pt>
                <c:pt idx="11185">
                  <c:v>1.007080078125E-3</c:v>
                </c:pt>
                <c:pt idx="11186">
                  <c:v>1.007080078125E-3</c:v>
                </c:pt>
                <c:pt idx="11187">
                  <c:v>1.0068416595458984E-3</c:v>
                </c:pt>
                <c:pt idx="11188">
                  <c:v>1.007080078125E-3</c:v>
                </c:pt>
                <c:pt idx="11189">
                  <c:v>1.007080078125E-3</c:v>
                </c:pt>
                <c:pt idx="11190">
                  <c:v>1.0068416595458984E-3</c:v>
                </c:pt>
                <c:pt idx="11191">
                  <c:v>1.007080078125E-3</c:v>
                </c:pt>
                <c:pt idx="11192">
                  <c:v>1.007080078125E-3</c:v>
                </c:pt>
                <c:pt idx="11193">
                  <c:v>1.0068416595458984E-3</c:v>
                </c:pt>
                <c:pt idx="11194">
                  <c:v>1.007080078125E-3</c:v>
                </c:pt>
                <c:pt idx="11195">
                  <c:v>1.0080337524414063E-3</c:v>
                </c:pt>
                <c:pt idx="11196">
                  <c:v>1.007080078125E-3</c:v>
                </c:pt>
                <c:pt idx="11197">
                  <c:v>1.0068416595458984E-3</c:v>
                </c:pt>
                <c:pt idx="11198">
                  <c:v>1.007080078125E-3</c:v>
                </c:pt>
                <c:pt idx="11199">
                  <c:v>1.007080078125E-3</c:v>
                </c:pt>
                <c:pt idx="11200">
                  <c:v>1.0068416595458984E-3</c:v>
                </c:pt>
                <c:pt idx="11201">
                  <c:v>1.007080078125E-3</c:v>
                </c:pt>
                <c:pt idx="11202">
                  <c:v>1.007080078125E-3</c:v>
                </c:pt>
                <c:pt idx="11203">
                  <c:v>1.0068416595458984E-3</c:v>
                </c:pt>
                <c:pt idx="11204">
                  <c:v>1.007080078125E-3</c:v>
                </c:pt>
                <c:pt idx="11205">
                  <c:v>1.007080078125E-3</c:v>
                </c:pt>
                <c:pt idx="11206">
                  <c:v>1.0068416595458984E-3</c:v>
                </c:pt>
                <c:pt idx="11207">
                  <c:v>1.007080078125E-3</c:v>
                </c:pt>
                <c:pt idx="11208">
                  <c:v>3.0219554901123047E-3</c:v>
                </c:pt>
                <c:pt idx="11209">
                  <c:v>1.007080078125E-3</c:v>
                </c:pt>
                <c:pt idx="11210">
                  <c:v>1.0068416595458984E-3</c:v>
                </c:pt>
                <c:pt idx="11211">
                  <c:v>1.007080078125E-3</c:v>
                </c:pt>
                <c:pt idx="11212">
                  <c:v>1.007080078125E-3</c:v>
                </c:pt>
                <c:pt idx="11213">
                  <c:v>1.0068416595458984E-3</c:v>
                </c:pt>
                <c:pt idx="11214">
                  <c:v>1.007080078125E-3</c:v>
                </c:pt>
                <c:pt idx="11215">
                  <c:v>1.007080078125E-3</c:v>
                </c:pt>
                <c:pt idx="11216">
                  <c:v>1.0068416595458984E-3</c:v>
                </c:pt>
                <c:pt idx="11217">
                  <c:v>1.007080078125E-3</c:v>
                </c:pt>
                <c:pt idx="11218">
                  <c:v>1.0080337524414063E-3</c:v>
                </c:pt>
                <c:pt idx="11219">
                  <c:v>1.007080078125E-3</c:v>
                </c:pt>
                <c:pt idx="11220">
                  <c:v>1.0068416595458984E-3</c:v>
                </c:pt>
                <c:pt idx="11221">
                  <c:v>1.007080078125E-3</c:v>
                </c:pt>
                <c:pt idx="11222">
                  <c:v>1.007080078125E-3</c:v>
                </c:pt>
                <c:pt idx="11223">
                  <c:v>1.0068416595458984E-3</c:v>
                </c:pt>
                <c:pt idx="11224">
                  <c:v>1.007080078125E-3</c:v>
                </c:pt>
                <c:pt idx="11225">
                  <c:v>1.007080078125E-3</c:v>
                </c:pt>
                <c:pt idx="11226">
                  <c:v>1.0068416595458984E-3</c:v>
                </c:pt>
                <c:pt idx="11227">
                  <c:v>1.007080078125E-3</c:v>
                </c:pt>
                <c:pt idx="11228">
                  <c:v>1.007080078125E-3</c:v>
                </c:pt>
                <c:pt idx="11229">
                  <c:v>1.0068416595458984E-3</c:v>
                </c:pt>
                <c:pt idx="11230">
                  <c:v>1.007080078125E-3</c:v>
                </c:pt>
                <c:pt idx="11231">
                  <c:v>1.0080337524414063E-3</c:v>
                </c:pt>
                <c:pt idx="11232">
                  <c:v>1.0068416595458984E-3</c:v>
                </c:pt>
                <c:pt idx="11233">
                  <c:v>1.007080078125E-3</c:v>
                </c:pt>
                <c:pt idx="11234">
                  <c:v>1.007080078125E-3</c:v>
                </c:pt>
                <c:pt idx="11235">
                  <c:v>1.0068416595458984E-3</c:v>
                </c:pt>
                <c:pt idx="11236">
                  <c:v>1.007080078125E-3</c:v>
                </c:pt>
                <c:pt idx="11237">
                  <c:v>1.007080078125E-3</c:v>
                </c:pt>
                <c:pt idx="11238">
                  <c:v>1.0068416595458984E-3</c:v>
                </c:pt>
                <c:pt idx="11239">
                  <c:v>1.007080078125E-3</c:v>
                </c:pt>
                <c:pt idx="11240">
                  <c:v>1.007080078125E-3</c:v>
                </c:pt>
                <c:pt idx="11241">
                  <c:v>1.0068416595458984E-3</c:v>
                </c:pt>
                <c:pt idx="11242">
                  <c:v>1.007080078125E-3</c:v>
                </c:pt>
                <c:pt idx="11243">
                  <c:v>1.0080337524414063E-3</c:v>
                </c:pt>
                <c:pt idx="11244">
                  <c:v>1.007080078125E-3</c:v>
                </c:pt>
                <c:pt idx="11245">
                  <c:v>1.0068416595458984E-3</c:v>
                </c:pt>
                <c:pt idx="11246">
                  <c:v>1.007080078125E-3</c:v>
                </c:pt>
                <c:pt idx="11247">
                  <c:v>1.007080078125E-3</c:v>
                </c:pt>
                <c:pt idx="11248">
                  <c:v>1.0068416595458984E-3</c:v>
                </c:pt>
                <c:pt idx="11249">
                  <c:v>1.007080078125E-3</c:v>
                </c:pt>
                <c:pt idx="11250">
                  <c:v>1.007080078125E-3</c:v>
                </c:pt>
                <c:pt idx="11251">
                  <c:v>1.0068416595458984E-3</c:v>
                </c:pt>
                <c:pt idx="11252">
                  <c:v>1.007080078125E-3</c:v>
                </c:pt>
                <c:pt idx="11253">
                  <c:v>1.007080078125E-3</c:v>
                </c:pt>
                <c:pt idx="11254">
                  <c:v>1.0068416595458984E-3</c:v>
                </c:pt>
                <c:pt idx="11255">
                  <c:v>1.0080337524414063E-3</c:v>
                </c:pt>
                <c:pt idx="11256">
                  <c:v>1.007080078125E-3</c:v>
                </c:pt>
                <c:pt idx="11257">
                  <c:v>1.0068416595458984E-3</c:v>
                </c:pt>
                <c:pt idx="11258">
                  <c:v>1.007080078125E-3</c:v>
                </c:pt>
                <c:pt idx="11259">
                  <c:v>1.007080078125E-3</c:v>
                </c:pt>
                <c:pt idx="11260">
                  <c:v>1.0068416595458984E-3</c:v>
                </c:pt>
                <c:pt idx="11261">
                  <c:v>1.007080078125E-3</c:v>
                </c:pt>
                <c:pt idx="11262">
                  <c:v>1.007080078125E-3</c:v>
                </c:pt>
                <c:pt idx="11263">
                  <c:v>1.0068416595458984E-3</c:v>
                </c:pt>
                <c:pt idx="11264">
                  <c:v>1.007080078125E-3</c:v>
                </c:pt>
                <c:pt idx="11265">
                  <c:v>1.007080078125E-3</c:v>
                </c:pt>
                <c:pt idx="11266">
                  <c:v>1.0068416595458984E-3</c:v>
                </c:pt>
                <c:pt idx="11267">
                  <c:v>1.007080078125E-3</c:v>
                </c:pt>
                <c:pt idx="11268">
                  <c:v>1.0080337524414063E-3</c:v>
                </c:pt>
                <c:pt idx="11269">
                  <c:v>1.007080078125E-3</c:v>
                </c:pt>
                <c:pt idx="11270">
                  <c:v>1.0068416595458984E-3</c:v>
                </c:pt>
                <c:pt idx="11271">
                  <c:v>1.007080078125E-3</c:v>
                </c:pt>
                <c:pt idx="11272">
                  <c:v>1.007080078125E-3</c:v>
                </c:pt>
                <c:pt idx="11273">
                  <c:v>1.0068416595458984E-3</c:v>
                </c:pt>
                <c:pt idx="11274">
                  <c:v>1.007080078125E-3</c:v>
                </c:pt>
                <c:pt idx="11275">
                  <c:v>1.007080078125E-3</c:v>
                </c:pt>
                <c:pt idx="11276">
                  <c:v>1.0068416595458984E-3</c:v>
                </c:pt>
                <c:pt idx="11277">
                  <c:v>1.007080078125E-3</c:v>
                </c:pt>
                <c:pt idx="11278">
                  <c:v>1.007080078125E-3</c:v>
                </c:pt>
                <c:pt idx="11279">
                  <c:v>1.0068416595458984E-3</c:v>
                </c:pt>
                <c:pt idx="11280">
                  <c:v>1.0080337524414063E-3</c:v>
                </c:pt>
                <c:pt idx="11281">
                  <c:v>1.007080078125E-3</c:v>
                </c:pt>
                <c:pt idx="11282">
                  <c:v>1.0068416595458984E-3</c:v>
                </c:pt>
                <c:pt idx="11283">
                  <c:v>1.007080078125E-3</c:v>
                </c:pt>
                <c:pt idx="11284">
                  <c:v>1.007080078125E-3</c:v>
                </c:pt>
                <c:pt idx="11285">
                  <c:v>1.0068416595458984E-3</c:v>
                </c:pt>
                <c:pt idx="11286">
                  <c:v>1.007080078125E-3</c:v>
                </c:pt>
                <c:pt idx="11287">
                  <c:v>1.007080078125E-3</c:v>
                </c:pt>
                <c:pt idx="11288">
                  <c:v>1.0068416595458984E-3</c:v>
                </c:pt>
                <c:pt idx="11289">
                  <c:v>1.007080078125E-3</c:v>
                </c:pt>
                <c:pt idx="11290">
                  <c:v>1.007080078125E-3</c:v>
                </c:pt>
                <c:pt idx="11291">
                  <c:v>1.0068416595458984E-3</c:v>
                </c:pt>
                <c:pt idx="11292">
                  <c:v>1.007080078125E-3</c:v>
                </c:pt>
                <c:pt idx="11293">
                  <c:v>1.0080337524414063E-3</c:v>
                </c:pt>
                <c:pt idx="11294">
                  <c:v>1.007080078125E-3</c:v>
                </c:pt>
                <c:pt idx="11295">
                  <c:v>1.0068416595458984E-3</c:v>
                </c:pt>
                <c:pt idx="11296">
                  <c:v>1.007080078125E-3</c:v>
                </c:pt>
                <c:pt idx="11297">
                  <c:v>1.007080078125E-3</c:v>
                </c:pt>
                <c:pt idx="11298">
                  <c:v>1.0068416595458984E-3</c:v>
                </c:pt>
                <c:pt idx="11299">
                  <c:v>1.007080078125E-3</c:v>
                </c:pt>
                <c:pt idx="11300">
                  <c:v>1.007080078125E-3</c:v>
                </c:pt>
                <c:pt idx="11301">
                  <c:v>1.0068416595458984E-3</c:v>
                </c:pt>
                <c:pt idx="11302">
                  <c:v>1.007080078125E-3</c:v>
                </c:pt>
                <c:pt idx="11303">
                  <c:v>1.007080078125E-3</c:v>
                </c:pt>
                <c:pt idx="11304">
                  <c:v>1.0068416595458984E-3</c:v>
                </c:pt>
                <c:pt idx="11305">
                  <c:v>1.0080337524414063E-3</c:v>
                </c:pt>
                <c:pt idx="11306">
                  <c:v>1.007080078125E-3</c:v>
                </c:pt>
                <c:pt idx="11307">
                  <c:v>1.0068416595458984E-3</c:v>
                </c:pt>
                <c:pt idx="11308">
                  <c:v>1.007080078125E-3</c:v>
                </c:pt>
                <c:pt idx="11309">
                  <c:v>1.007080078125E-3</c:v>
                </c:pt>
                <c:pt idx="11310">
                  <c:v>1.0068416595458984E-3</c:v>
                </c:pt>
                <c:pt idx="11311">
                  <c:v>1.007080078125E-3</c:v>
                </c:pt>
                <c:pt idx="11312">
                  <c:v>1.007080078125E-3</c:v>
                </c:pt>
                <c:pt idx="11313">
                  <c:v>1.0068416595458984E-3</c:v>
                </c:pt>
                <c:pt idx="11314">
                  <c:v>1.007080078125E-3</c:v>
                </c:pt>
                <c:pt idx="11315">
                  <c:v>1.007080078125E-3</c:v>
                </c:pt>
                <c:pt idx="11316">
                  <c:v>1.0068416595458984E-3</c:v>
                </c:pt>
                <c:pt idx="11317">
                  <c:v>1.007080078125E-3</c:v>
                </c:pt>
                <c:pt idx="11318">
                  <c:v>1.0080337524414063E-3</c:v>
                </c:pt>
                <c:pt idx="11319">
                  <c:v>1.007080078125E-3</c:v>
                </c:pt>
                <c:pt idx="11320">
                  <c:v>1.0068416595458984E-3</c:v>
                </c:pt>
                <c:pt idx="11321">
                  <c:v>1.007080078125E-3</c:v>
                </c:pt>
                <c:pt idx="11322">
                  <c:v>1.007080078125E-3</c:v>
                </c:pt>
                <c:pt idx="11323">
                  <c:v>1.0068416595458984E-3</c:v>
                </c:pt>
                <c:pt idx="11324">
                  <c:v>1.007080078125E-3</c:v>
                </c:pt>
                <c:pt idx="11325">
                  <c:v>1.007080078125E-3</c:v>
                </c:pt>
                <c:pt idx="11326">
                  <c:v>1.0068416595458984E-3</c:v>
                </c:pt>
                <c:pt idx="11327">
                  <c:v>1.007080078125E-3</c:v>
                </c:pt>
                <c:pt idx="11328">
                  <c:v>1.007080078125E-3</c:v>
                </c:pt>
                <c:pt idx="11329">
                  <c:v>1.0068416595458984E-3</c:v>
                </c:pt>
                <c:pt idx="11330">
                  <c:v>1.0080337524414063E-3</c:v>
                </c:pt>
                <c:pt idx="11331">
                  <c:v>1.007080078125E-3</c:v>
                </c:pt>
                <c:pt idx="11332">
                  <c:v>1.0068416595458984E-3</c:v>
                </c:pt>
                <c:pt idx="11333">
                  <c:v>1.007080078125E-3</c:v>
                </c:pt>
                <c:pt idx="11334">
                  <c:v>1.007080078125E-3</c:v>
                </c:pt>
                <c:pt idx="11335">
                  <c:v>1.0068416595458984E-3</c:v>
                </c:pt>
                <c:pt idx="11336">
                  <c:v>1.007080078125E-3</c:v>
                </c:pt>
                <c:pt idx="11337">
                  <c:v>1.007080078125E-3</c:v>
                </c:pt>
                <c:pt idx="11338">
                  <c:v>1.0068416595458984E-3</c:v>
                </c:pt>
                <c:pt idx="11339">
                  <c:v>1.007080078125E-3</c:v>
                </c:pt>
                <c:pt idx="11340">
                  <c:v>1.007080078125E-3</c:v>
                </c:pt>
                <c:pt idx="11341">
                  <c:v>1.0068416595458984E-3</c:v>
                </c:pt>
                <c:pt idx="11342">
                  <c:v>1.007080078125E-3</c:v>
                </c:pt>
                <c:pt idx="11343">
                  <c:v>1.0080337524414063E-3</c:v>
                </c:pt>
                <c:pt idx="11344">
                  <c:v>1.007080078125E-3</c:v>
                </c:pt>
                <c:pt idx="11345">
                  <c:v>1.0068416595458984E-3</c:v>
                </c:pt>
                <c:pt idx="11346">
                  <c:v>1.007080078125E-3</c:v>
                </c:pt>
                <c:pt idx="11347">
                  <c:v>1.007080078125E-3</c:v>
                </c:pt>
                <c:pt idx="11348">
                  <c:v>1.0068416595458984E-3</c:v>
                </c:pt>
                <c:pt idx="11349">
                  <c:v>1.007080078125E-3</c:v>
                </c:pt>
                <c:pt idx="11350">
                  <c:v>1.007080078125E-3</c:v>
                </c:pt>
                <c:pt idx="11351">
                  <c:v>1.0068416595458984E-3</c:v>
                </c:pt>
                <c:pt idx="11352">
                  <c:v>1.007080078125E-3</c:v>
                </c:pt>
                <c:pt idx="11353">
                  <c:v>1.007080078125E-3</c:v>
                </c:pt>
                <c:pt idx="11354">
                  <c:v>1.0068416595458984E-3</c:v>
                </c:pt>
                <c:pt idx="11355">
                  <c:v>1.0080337524414063E-3</c:v>
                </c:pt>
                <c:pt idx="11356">
                  <c:v>1.007080078125E-3</c:v>
                </c:pt>
                <c:pt idx="11357">
                  <c:v>1.0068416595458984E-3</c:v>
                </c:pt>
                <c:pt idx="11358">
                  <c:v>1.007080078125E-3</c:v>
                </c:pt>
                <c:pt idx="11359">
                  <c:v>1.007080078125E-3</c:v>
                </c:pt>
                <c:pt idx="11360">
                  <c:v>1.0068416595458984E-3</c:v>
                </c:pt>
                <c:pt idx="11361">
                  <c:v>1.007080078125E-3</c:v>
                </c:pt>
                <c:pt idx="11362">
                  <c:v>1.007080078125E-3</c:v>
                </c:pt>
                <c:pt idx="11363">
                  <c:v>1.0068416595458984E-3</c:v>
                </c:pt>
                <c:pt idx="11364">
                  <c:v>1.007080078125E-3</c:v>
                </c:pt>
                <c:pt idx="11365">
                  <c:v>1.007080078125E-3</c:v>
                </c:pt>
                <c:pt idx="11366">
                  <c:v>1.0068416595458984E-3</c:v>
                </c:pt>
                <c:pt idx="11367">
                  <c:v>1.007080078125E-3</c:v>
                </c:pt>
                <c:pt idx="11368">
                  <c:v>1.0080337524414063E-3</c:v>
                </c:pt>
                <c:pt idx="11369">
                  <c:v>1.007080078125E-3</c:v>
                </c:pt>
                <c:pt idx="11370">
                  <c:v>1.0068416595458984E-3</c:v>
                </c:pt>
                <c:pt idx="11371">
                  <c:v>1.007080078125E-3</c:v>
                </c:pt>
                <c:pt idx="11372">
                  <c:v>1.007080078125E-3</c:v>
                </c:pt>
                <c:pt idx="11373">
                  <c:v>1.0068416595458984E-3</c:v>
                </c:pt>
                <c:pt idx="11374">
                  <c:v>1.007080078125E-3</c:v>
                </c:pt>
                <c:pt idx="11375">
                  <c:v>1.007080078125E-3</c:v>
                </c:pt>
                <c:pt idx="11376">
                  <c:v>1.0068416595458984E-3</c:v>
                </c:pt>
                <c:pt idx="11377">
                  <c:v>1.007080078125E-3</c:v>
                </c:pt>
                <c:pt idx="11378">
                  <c:v>1.007080078125E-3</c:v>
                </c:pt>
                <c:pt idx="11379">
                  <c:v>1.0068416595458984E-3</c:v>
                </c:pt>
                <c:pt idx="11380">
                  <c:v>1.0080337524414063E-3</c:v>
                </c:pt>
                <c:pt idx="11381">
                  <c:v>1.007080078125E-3</c:v>
                </c:pt>
                <c:pt idx="11382">
                  <c:v>1.0068416595458984E-3</c:v>
                </c:pt>
                <c:pt idx="11383">
                  <c:v>1.007080078125E-3</c:v>
                </c:pt>
                <c:pt idx="11384">
                  <c:v>1.007080078125E-3</c:v>
                </c:pt>
                <c:pt idx="11385">
                  <c:v>1.0068416595458984E-3</c:v>
                </c:pt>
                <c:pt idx="11386">
                  <c:v>1.007080078125E-3</c:v>
                </c:pt>
                <c:pt idx="11387">
                  <c:v>1.007080078125E-3</c:v>
                </c:pt>
                <c:pt idx="11388">
                  <c:v>1.0068416595458984E-3</c:v>
                </c:pt>
                <c:pt idx="11389">
                  <c:v>1.007080078125E-3</c:v>
                </c:pt>
                <c:pt idx="11390">
                  <c:v>1.007080078125E-3</c:v>
                </c:pt>
                <c:pt idx="11391">
                  <c:v>1.0068416595458984E-3</c:v>
                </c:pt>
                <c:pt idx="11392">
                  <c:v>1.007080078125E-3</c:v>
                </c:pt>
                <c:pt idx="11393">
                  <c:v>1.0080337524414063E-3</c:v>
                </c:pt>
                <c:pt idx="11394">
                  <c:v>1.007080078125E-3</c:v>
                </c:pt>
                <c:pt idx="11395">
                  <c:v>1.0068416595458984E-3</c:v>
                </c:pt>
                <c:pt idx="11396">
                  <c:v>1.007080078125E-3</c:v>
                </c:pt>
                <c:pt idx="11397">
                  <c:v>1.007080078125E-3</c:v>
                </c:pt>
                <c:pt idx="11398">
                  <c:v>1.0068416595458984E-3</c:v>
                </c:pt>
                <c:pt idx="11399">
                  <c:v>1.007080078125E-3</c:v>
                </c:pt>
                <c:pt idx="11400">
                  <c:v>1.007080078125E-3</c:v>
                </c:pt>
                <c:pt idx="11401">
                  <c:v>1.0068416595458984E-3</c:v>
                </c:pt>
                <c:pt idx="11402">
                  <c:v>1.007080078125E-3</c:v>
                </c:pt>
                <c:pt idx="11403">
                  <c:v>1.007080078125E-3</c:v>
                </c:pt>
                <c:pt idx="11404">
                  <c:v>1.0068416595458984E-3</c:v>
                </c:pt>
                <c:pt idx="11405">
                  <c:v>1.0080337524414063E-3</c:v>
                </c:pt>
                <c:pt idx="11406">
                  <c:v>1.007080078125E-3</c:v>
                </c:pt>
                <c:pt idx="11407">
                  <c:v>1.0068416595458984E-3</c:v>
                </c:pt>
                <c:pt idx="11408">
                  <c:v>1.007080078125E-3</c:v>
                </c:pt>
                <c:pt idx="11409">
                  <c:v>1.007080078125E-3</c:v>
                </c:pt>
                <c:pt idx="11410">
                  <c:v>1.0068416595458984E-3</c:v>
                </c:pt>
                <c:pt idx="11411">
                  <c:v>1.007080078125E-3</c:v>
                </c:pt>
                <c:pt idx="11412">
                  <c:v>1.007080078125E-3</c:v>
                </c:pt>
                <c:pt idx="11413">
                  <c:v>1.0068416595458984E-3</c:v>
                </c:pt>
                <c:pt idx="11414">
                  <c:v>1.007080078125E-3</c:v>
                </c:pt>
                <c:pt idx="11415">
                  <c:v>1.007080078125E-3</c:v>
                </c:pt>
                <c:pt idx="11416">
                  <c:v>1.0068416595458984E-3</c:v>
                </c:pt>
                <c:pt idx="11417">
                  <c:v>1.007080078125E-3</c:v>
                </c:pt>
                <c:pt idx="11418">
                  <c:v>1.0080337524414063E-3</c:v>
                </c:pt>
                <c:pt idx="11419">
                  <c:v>1.007080078125E-3</c:v>
                </c:pt>
                <c:pt idx="11420">
                  <c:v>3.0210018157958984E-3</c:v>
                </c:pt>
                <c:pt idx="11421">
                  <c:v>1.0068416595458984E-3</c:v>
                </c:pt>
                <c:pt idx="11422">
                  <c:v>1.007080078125E-3</c:v>
                </c:pt>
                <c:pt idx="11423">
                  <c:v>1.007080078125E-3</c:v>
                </c:pt>
                <c:pt idx="11424">
                  <c:v>1.0068416595458984E-3</c:v>
                </c:pt>
                <c:pt idx="11425">
                  <c:v>1.007080078125E-3</c:v>
                </c:pt>
                <c:pt idx="11426">
                  <c:v>1.007080078125E-3</c:v>
                </c:pt>
                <c:pt idx="11427">
                  <c:v>1.0068416595458984E-3</c:v>
                </c:pt>
                <c:pt idx="11428">
                  <c:v>1.0080337524414063E-3</c:v>
                </c:pt>
                <c:pt idx="11429">
                  <c:v>1.007080078125E-3</c:v>
                </c:pt>
                <c:pt idx="11430">
                  <c:v>1.0068416595458984E-3</c:v>
                </c:pt>
                <c:pt idx="11431">
                  <c:v>1.007080078125E-3</c:v>
                </c:pt>
                <c:pt idx="11432">
                  <c:v>1.007080078125E-3</c:v>
                </c:pt>
                <c:pt idx="11433">
                  <c:v>1.0068416595458984E-3</c:v>
                </c:pt>
                <c:pt idx="11434">
                  <c:v>1.007080078125E-3</c:v>
                </c:pt>
                <c:pt idx="11435">
                  <c:v>1.007080078125E-3</c:v>
                </c:pt>
                <c:pt idx="11436">
                  <c:v>1.0068416595458984E-3</c:v>
                </c:pt>
                <c:pt idx="11437">
                  <c:v>1.007080078125E-3</c:v>
                </c:pt>
                <c:pt idx="11438">
                  <c:v>1.007080078125E-3</c:v>
                </c:pt>
                <c:pt idx="11439">
                  <c:v>1.0068416595458984E-3</c:v>
                </c:pt>
                <c:pt idx="11440">
                  <c:v>1.007080078125E-3</c:v>
                </c:pt>
                <c:pt idx="11441">
                  <c:v>1.0080337524414063E-3</c:v>
                </c:pt>
                <c:pt idx="11442">
                  <c:v>1.007080078125E-3</c:v>
                </c:pt>
                <c:pt idx="11443">
                  <c:v>1.0068416595458984E-3</c:v>
                </c:pt>
                <c:pt idx="11444">
                  <c:v>1.007080078125E-3</c:v>
                </c:pt>
                <c:pt idx="11445">
                  <c:v>1.007080078125E-3</c:v>
                </c:pt>
                <c:pt idx="11446">
                  <c:v>1.0068416595458984E-3</c:v>
                </c:pt>
                <c:pt idx="11447">
                  <c:v>1.007080078125E-3</c:v>
                </c:pt>
                <c:pt idx="11448">
                  <c:v>1.007080078125E-3</c:v>
                </c:pt>
                <c:pt idx="11449">
                  <c:v>1.0068416595458984E-3</c:v>
                </c:pt>
                <c:pt idx="11450">
                  <c:v>1.007080078125E-3</c:v>
                </c:pt>
                <c:pt idx="11451">
                  <c:v>1.007080078125E-3</c:v>
                </c:pt>
                <c:pt idx="11452">
                  <c:v>1.0068416595458984E-3</c:v>
                </c:pt>
                <c:pt idx="11453">
                  <c:v>1.0080337524414063E-3</c:v>
                </c:pt>
                <c:pt idx="11454">
                  <c:v>1.007080078125E-3</c:v>
                </c:pt>
                <c:pt idx="11455">
                  <c:v>1.0068416595458984E-3</c:v>
                </c:pt>
                <c:pt idx="11456">
                  <c:v>1.007080078125E-3</c:v>
                </c:pt>
                <c:pt idx="11457">
                  <c:v>1.007080078125E-3</c:v>
                </c:pt>
                <c:pt idx="11458">
                  <c:v>1.0068416595458984E-3</c:v>
                </c:pt>
                <c:pt idx="11459">
                  <c:v>1.007080078125E-3</c:v>
                </c:pt>
                <c:pt idx="11460">
                  <c:v>1.007080078125E-3</c:v>
                </c:pt>
                <c:pt idx="11461">
                  <c:v>1.0068416595458984E-3</c:v>
                </c:pt>
                <c:pt idx="11462">
                  <c:v>1.007080078125E-3</c:v>
                </c:pt>
                <c:pt idx="11463">
                  <c:v>1.007080078125E-3</c:v>
                </c:pt>
                <c:pt idx="11464">
                  <c:v>1.0068416595458984E-3</c:v>
                </c:pt>
                <c:pt idx="11465">
                  <c:v>1.007080078125E-3</c:v>
                </c:pt>
                <c:pt idx="11466">
                  <c:v>1.0080337524414063E-3</c:v>
                </c:pt>
                <c:pt idx="11467">
                  <c:v>1.007080078125E-3</c:v>
                </c:pt>
                <c:pt idx="11468">
                  <c:v>1.0068416595458984E-3</c:v>
                </c:pt>
                <c:pt idx="11469">
                  <c:v>1.007080078125E-3</c:v>
                </c:pt>
                <c:pt idx="11470">
                  <c:v>1.007080078125E-3</c:v>
                </c:pt>
                <c:pt idx="11471">
                  <c:v>1.0068416595458984E-3</c:v>
                </c:pt>
                <c:pt idx="11472">
                  <c:v>1.007080078125E-3</c:v>
                </c:pt>
                <c:pt idx="11473">
                  <c:v>1.007080078125E-3</c:v>
                </c:pt>
                <c:pt idx="11474">
                  <c:v>1.0068416595458984E-3</c:v>
                </c:pt>
                <c:pt idx="11475">
                  <c:v>1.007080078125E-3</c:v>
                </c:pt>
                <c:pt idx="11476">
                  <c:v>1.0068416595458984E-3</c:v>
                </c:pt>
                <c:pt idx="11477">
                  <c:v>1.007080078125E-3</c:v>
                </c:pt>
                <c:pt idx="11478">
                  <c:v>1.0080337524414063E-3</c:v>
                </c:pt>
                <c:pt idx="11479">
                  <c:v>1.007080078125E-3</c:v>
                </c:pt>
                <c:pt idx="11480">
                  <c:v>1.0068416595458984E-3</c:v>
                </c:pt>
                <c:pt idx="11481">
                  <c:v>1.007080078125E-3</c:v>
                </c:pt>
                <c:pt idx="11482">
                  <c:v>1.007080078125E-3</c:v>
                </c:pt>
                <c:pt idx="11483">
                  <c:v>1.0068416595458984E-3</c:v>
                </c:pt>
                <c:pt idx="11484">
                  <c:v>1.007080078125E-3</c:v>
                </c:pt>
                <c:pt idx="11485">
                  <c:v>1.007080078125E-3</c:v>
                </c:pt>
                <c:pt idx="11486">
                  <c:v>1.0068416595458984E-3</c:v>
                </c:pt>
                <c:pt idx="11487">
                  <c:v>1.007080078125E-3</c:v>
                </c:pt>
                <c:pt idx="11488">
                  <c:v>1.007080078125E-3</c:v>
                </c:pt>
                <c:pt idx="11489">
                  <c:v>1.0068416595458984E-3</c:v>
                </c:pt>
                <c:pt idx="11490">
                  <c:v>1.007080078125E-3</c:v>
                </c:pt>
                <c:pt idx="11491">
                  <c:v>1.0080337524414063E-3</c:v>
                </c:pt>
                <c:pt idx="11492">
                  <c:v>1.007080078125E-3</c:v>
                </c:pt>
                <c:pt idx="11493">
                  <c:v>1.0068416595458984E-3</c:v>
                </c:pt>
                <c:pt idx="11494">
                  <c:v>1.007080078125E-3</c:v>
                </c:pt>
                <c:pt idx="11495">
                  <c:v>1.007080078125E-3</c:v>
                </c:pt>
                <c:pt idx="11496">
                  <c:v>1.0068416595458984E-3</c:v>
                </c:pt>
                <c:pt idx="11497">
                  <c:v>1.007080078125E-3</c:v>
                </c:pt>
                <c:pt idx="11498">
                  <c:v>1.0068416595458984E-3</c:v>
                </c:pt>
                <c:pt idx="11499">
                  <c:v>1.007080078125E-3</c:v>
                </c:pt>
                <c:pt idx="11500">
                  <c:v>1.007080078125E-3</c:v>
                </c:pt>
                <c:pt idx="11501">
                  <c:v>1.0068416595458984E-3</c:v>
                </c:pt>
                <c:pt idx="11502">
                  <c:v>1.007080078125E-3</c:v>
                </c:pt>
                <c:pt idx="11503">
                  <c:v>1.0080337524414063E-3</c:v>
                </c:pt>
                <c:pt idx="11504">
                  <c:v>1.007080078125E-3</c:v>
                </c:pt>
                <c:pt idx="11505">
                  <c:v>1.0068416595458984E-3</c:v>
                </c:pt>
                <c:pt idx="11506">
                  <c:v>1.007080078125E-3</c:v>
                </c:pt>
                <c:pt idx="11507">
                  <c:v>1.007080078125E-3</c:v>
                </c:pt>
                <c:pt idx="11508">
                  <c:v>1.0068416595458984E-3</c:v>
                </c:pt>
                <c:pt idx="11509">
                  <c:v>1.007080078125E-3</c:v>
                </c:pt>
                <c:pt idx="11510">
                  <c:v>1.007080078125E-3</c:v>
                </c:pt>
                <c:pt idx="11511">
                  <c:v>1.0068416595458984E-3</c:v>
                </c:pt>
                <c:pt idx="11512">
                  <c:v>1.007080078125E-3</c:v>
                </c:pt>
                <c:pt idx="11513">
                  <c:v>1.007080078125E-3</c:v>
                </c:pt>
                <c:pt idx="11514">
                  <c:v>1.0068416595458984E-3</c:v>
                </c:pt>
                <c:pt idx="11515">
                  <c:v>1.007080078125E-3</c:v>
                </c:pt>
                <c:pt idx="11516">
                  <c:v>1.0080337524414063E-3</c:v>
                </c:pt>
                <c:pt idx="11517">
                  <c:v>1.007080078125E-3</c:v>
                </c:pt>
                <c:pt idx="11518">
                  <c:v>1.0068416595458984E-3</c:v>
                </c:pt>
                <c:pt idx="11519">
                  <c:v>1.007080078125E-3</c:v>
                </c:pt>
                <c:pt idx="11520">
                  <c:v>1.0068416595458984E-3</c:v>
                </c:pt>
                <c:pt idx="11521">
                  <c:v>1.007080078125E-3</c:v>
                </c:pt>
                <c:pt idx="11522">
                  <c:v>1.007080078125E-3</c:v>
                </c:pt>
                <c:pt idx="11523">
                  <c:v>1.0068416595458984E-3</c:v>
                </c:pt>
                <c:pt idx="11524">
                  <c:v>1.007080078125E-3</c:v>
                </c:pt>
                <c:pt idx="11525">
                  <c:v>1.007080078125E-3</c:v>
                </c:pt>
                <c:pt idx="11526">
                  <c:v>1.0068416595458984E-3</c:v>
                </c:pt>
                <c:pt idx="11527">
                  <c:v>1.007080078125E-3</c:v>
                </c:pt>
                <c:pt idx="11528">
                  <c:v>1.0080337524414063E-3</c:v>
                </c:pt>
                <c:pt idx="11529">
                  <c:v>1.007080078125E-3</c:v>
                </c:pt>
                <c:pt idx="11530">
                  <c:v>1.0068416595458984E-3</c:v>
                </c:pt>
                <c:pt idx="11531">
                  <c:v>1.007080078125E-3</c:v>
                </c:pt>
                <c:pt idx="11532">
                  <c:v>1.007080078125E-3</c:v>
                </c:pt>
                <c:pt idx="11533">
                  <c:v>1.0068416595458984E-3</c:v>
                </c:pt>
                <c:pt idx="11534">
                  <c:v>1.007080078125E-3</c:v>
                </c:pt>
                <c:pt idx="11535">
                  <c:v>1.007080078125E-3</c:v>
                </c:pt>
                <c:pt idx="11536">
                  <c:v>1.0068416595458984E-3</c:v>
                </c:pt>
                <c:pt idx="11537">
                  <c:v>1.007080078125E-3</c:v>
                </c:pt>
                <c:pt idx="11538">
                  <c:v>1.007080078125E-3</c:v>
                </c:pt>
                <c:pt idx="11539">
                  <c:v>1.0068416595458984E-3</c:v>
                </c:pt>
                <c:pt idx="11540">
                  <c:v>1.007080078125E-3</c:v>
                </c:pt>
                <c:pt idx="11541">
                  <c:v>1.0080337524414063E-3</c:v>
                </c:pt>
                <c:pt idx="11542">
                  <c:v>1.0068416595458984E-3</c:v>
                </c:pt>
                <c:pt idx="11543">
                  <c:v>1.007080078125E-3</c:v>
                </c:pt>
                <c:pt idx="11544">
                  <c:v>1.007080078125E-3</c:v>
                </c:pt>
                <c:pt idx="11545">
                  <c:v>1.0068416595458984E-3</c:v>
                </c:pt>
                <c:pt idx="11546">
                  <c:v>1.007080078125E-3</c:v>
                </c:pt>
                <c:pt idx="11547">
                  <c:v>1.007080078125E-3</c:v>
                </c:pt>
                <c:pt idx="11548">
                  <c:v>1.0068416595458984E-3</c:v>
                </c:pt>
                <c:pt idx="11549">
                  <c:v>1.007080078125E-3</c:v>
                </c:pt>
                <c:pt idx="11550">
                  <c:v>4.9346923828125E-2</c:v>
                </c:pt>
                <c:pt idx="11551">
                  <c:v>1.007080078125E-3</c:v>
                </c:pt>
                <c:pt idx="11552">
                  <c:v>1.007080078125E-3</c:v>
                </c:pt>
                <c:pt idx="11553">
                  <c:v>1.0068416595458984E-3</c:v>
                </c:pt>
                <c:pt idx="11554">
                  <c:v>1.007080078125E-3</c:v>
                </c:pt>
                <c:pt idx="11555">
                  <c:v>1.0080337524414063E-3</c:v>
                </c:pt>
                <c:pt idx="11556">
                  <c:v>1.007080078125E-3</c:v>
                </c:pt>
                <c:pt idx="11557">
                  <c:v>1.0068416595458984E-3</c:v>
                </c:pt>
                <c:pt idx="11558">
                  <c:v>1.007080078125E-3</c:v>
                </c:pt>
                <c:pt idx="11559">
                  <c:v>1.007080078125E-3</c:v>
                </c:pt>
                <c:pt idx="11560">
                  <c:v>1.0068416595458984E-3</c:v>
                </c:pt>
                <c:pt idx="11561">
                  <c:v>1.007080078125E-3</c:v>
                </c:pt>
                <c:pt idx="11562">
                  <c:v>1.007080078125E-3</c:v>
                </c:pt>
                <c:pt idx="11563">
                  <c:v>1.0068416595458984E-3</c:v>
                </c:pt>
                <c:pt idx="11564">
                  <c:v>1.007080078125E-3</c:v>
                </c:pt>
                <c:pt idx="11565">
                  <c:v>1.007080078125E-3</c:v>
                </c:pt>
                <c:pt idx="11566">
                  <c:v>1.0068416595458984E-3</c:v>
                </c:pt>
                <c:pt idx="11567">
                  <c:v>1.007080078125E-3</c:v>
                </c:pt>
                <c:pt idx="11568">
                  <c:v>1.0080337524414063E-3</c:v>
                </c:pt>
                <c:pt idx="11569">
                  <c:v>1.0068416595458984E-3</c:v>
                </c:pt>
                <c:pt idx="11570">
                  <c:v>1.007080078125E-3</c:v>
                </c:pt>
                <c:pt idx="11571">
                  <c:v>1.007080078125E-3</c:v>
                </c:pt>
                <c:pt idx="11572">
                  <c:v>1.0068416595458984E-3</c:v>
                </c:pt>
                <c:pt idx="11573">
                  <c:v>1.007080078125E-3</c:v>
                </c:pt>
                <c:pt idx="11574">
                  <c:v>1.007080078125E-3</c:v>
                </c:pt>
                <c:pt idx="11575">
                  <c:v>1.0068416595458984E-3</c:v>
                </c:pt>
                <c:pt idx="11576">
                  <c:v>1.007080078125E-3</c:v>
                </c:pt>
                <c:pt idx="11577">
                  <c:v>1.007080078125E-3</c:v>
                </c:pt>
                <c:pt idx="11578">
                  <c:v>1.0068416595458984E-3</c:v>
                </c:pt>
                <c:pt idx="11579">
                  <c:v>1.007080078125E-3</c:v>
                </c:pt>
                <c:pt idx="11580">
                  <c:v>1.0080337524414063E-3</c:v>
                </c:pt>
                <c:pt idx="11581">
                  <c:v>1.007080078125E-3</c:v>
                </c:pt>
                <c:pt idx="11582">
                  <c:v>1.0068416595458984E-3</c:v>
                </c:pt>
                <c:pt idx="11583">
                  <c:v>1.007080078125E-3</c:v>
                </c:pt>
                <c:pt idx="11584">
                  <c:v>1.007080078125E-3</c:v>
                </c:pt>
                <c:pt idx="11585">
                  <c:v>1.0068416595458984E-3</c:v>
                </c:pt>
                <c:pt idx="11586">
                  <c:v>1.007080078125E-3</c:v>
                </c:pt>
                <c:pt idx="11587">
                  <c:v>1.007080078125E-3</c:v>
                </c:pt>
                <c:pt idx="11588">
                  <c:v>1.0068416595458984E-3</c:v>
                </c:pt>
                <c:pt idx="11589">
                  <c:v>1.007080078125E-3</c:v>
                </c:pt>
                <c:pt idx="11590">
                  <c:v>1.007080078125E-3</c:v>
                </c:pt>
                <c:pt idx="11591">
                  <c:v>1.0068416595458984E-3</c:v>
                </c:pt>
                <c:pt idx="11592">
                  <c:v>1.007080078125E-3</c:v>
                </c:pt>
                <c:pt idx="11593">
                  <c:v>1.0080337524414063E-3</c:v>
                </c:pt>
                <c:pt idx="11594">
                  <c:v>1.0068416595458984E-3</c:v>
                </c:pt>
                <c:pt idx="11595">
                  <c:v>1.007080078125E-3</c:v>
                </c:pt>
                <c:pt idx="11596">
                  <c:v>1.007080078125E-3</c:v>
                </c:pt>
                <c:pt idx="11597">
                  <c:v>1.0068416595458984E-3</c:v>
                </c:pt>
                <c:pt idx="11598">
                  <c:v>1.007080078125E-3</c:v>
                </c:pt>
                <c:pt idx="11599">
                  <c:v>1.007080078125E-3</c:v>
                </c:pt>
                <c:pt idx="11600">
                  <c:v>1.0068416595458984E-3</c:v>
                </c:pt>
                <c:pt idx="11601">
                  <c:v>1.007080078125E-3</c:v>
                </c:pt>
                <c:pt idx="11602">
                  <c:v>1.007080078125E-3</c:v>
                </c:pt>
                <c:pt idx="11603">
                  <c:v>1.0068416595458984E-3</c:v>
                </c:pt>
                <c:pt idx="11604">
                  <c:v>1.007080078125E-3</c:v>
                </c:pt>
                <c:pt idx="11605">
                  <c:v>1.0080337524414063E-3</c:v>
                </c:pt>
                <c:pt idx="11606">
                  <c:v>1.007080078125E-3</c:v>
                </c:pt>
                <c:pt idx="11607">
                  <c:v>1.0068416595458984E-3</c:v>
                </c:pt>
                <c:pt idx="11608">
                  <c:v>1.007080078125E-3</c:v>
                </c:pt>
                <c:pt idx="11609">
                  <c:v>1.007080078125E-3</c:v>
                </c:pt>
                <c:pt idx="11610">
                  <c:v>1.0068416595458984E-3</c:v>
                </c:pt>
                <c:pt idx="11611">
                  <c:v>1.007080078125E-3</c:v>
                </c:pt>
                <c:pt idx="11612">
                  <c:v>1.007080078125E-3</c:v>
                </c:pt>
                <c:pt idx="11613">
                  <c:v>1.0068416595458984E-3</c:v>
                </c:pt>
                <c:pt idx="11614">
                  <c:v>1.007080078125E-3</c:v>
                </c:pt>
                <c:pt idx="11615">
                  <c:v>1.007080078125E-3</c:v>
                </c:pt>
                <c:pt idx="11616">
                  <c:v>1.0068416595458984E-3</c:v>
                </c:pt>
                <c:pt idx="11617">
                  <c:v>1.007080078125E-3</c:v>
                </c:pt>
                <c:pt idx="11618">
                  <c:v>1.0080337524414063E-3</c:v>
                </c:pt>
                <c:pt idx="11619">
                  <c:v>1.0068416595458984E-3</c:v>
                </c:pt>
                <c:pt idx="11620">
                  <c:v>1.007080078125E-3</c:v>
                </c:pt>
                <c:pt idx="11621">
                  <c:v>1.007080078125E-3</c:v>
                </c:pt>
                <c:pt idx="11622">
                  <c:v>1.0068416595458984E-3</c:v>
                </c:pt>
                <c:pt idx="11623">
                  <c:v>1.007080078125E-3</c:v>
                </c:pt>
                <c:pt idx="11624">
                  <c:v>1.007080078125E-3</c:v>
                </c:pt>
                <c:pt idx="11625">
                  <c:v>1.0068416595458984E-3</c:v>
                </c:pt>
                <c:pt idx="11626">
                  <c:v>1.007080078125E-3</c:v>
                </c:pt>
                <c:pt idx="11627">
                  <c:v>1.007080078125E-3</c:v>
                </c:pt>
                <c:pt idx="11628">
                  <c:v>1.0068416595458984E-3</c:v>
                </c:pt>
                <c:pt idx="11629">
                  <c:v>1.007080078125E-3</c:v>
                </c:pt>
                <c:pt idx="11630">
                  <c:v>1.0080337524414063E-3</c:v>
                </c:pt>
                <c:pt idx="11631">
                  <c:v>1.007080078125E-3</c:v>
                </c:pt>
                <c:pt idx="11632">
                  <c:v>1.0068416595458984E-3</c:v>
                </c:pt>
                <c:pt idx="11633">
                  <c:v>1.007080078125E-3</c:v>
                </c:pt>
                <c:pt idx="11634">
                  <c:v>1.007080078125E-3</c:v>
                </c:pt>
                <c:pt idx="11635">
                  <c:v>1.0068416595458984E-3</c:v>
                </c:pt>
                <c:pt idx="11636">
                  <c:v>1.007080078125E-3</c:v>
                </c:pt>
                <c:pt idx="11637">
                  <c:v>1.007080078125E-3</c:v>
                </c:pt>
                <c:pt idx="11638">
                  <c:v>1.0068416595458984E-3</c:v>
                </c:pt>
                <c:pt idx="11639">
                  <c:v>1.007080078125E-3</c:v>
                </c:pt>
                <c:pt idx="11640">
                  <c:v>1.007080078125E-3</c:v>
                </c:pt>
                <c:pt idx="11641">
                  <c:v>1.0068416595458984E-3</c:v>
                </c:pt>
                <c:pt idx="11642">
                  <c:v>1.007080078125E-3</c:v>
                </c:pt>
                <c:pt idx="11643">
                  <c:v>1.0080337524414063E-3</c:v>
                </c:pt>
                <c:pt idx="11644">
                  <c:v>1.0068416595458984E-3</c:v>
                </c:pt>
                <c:pt idx="11645">
                  <c:v>1.007080078125E-3</c:v>
                </c:pt>
                <c:pt idx="11646">
                  <c:v>1.007080078125E-3</c:v>
                </c:pt>
                <c:pt idx="11647">
                  <c:v>1.0068416595458984E-3</c:v>
                </c:pt>
                <c:pt idx="11648">
                  <c:v>1.007080078125E-3</c:v>
                </c:pt>
                <c:pt idx="11649">
                  <c:v>1.007080078125E-3</c:v>
                </c:pt>
                <c:pt idx="11650">
                  <c:v>1.0068416595458984E-3</c:v>
                </c:pt>
                <c:pt idx="11651">
                  <c:v>1.007080078125E-3</c:v>
                </c:pt>
                <c:pt idx="11652">
                  <c:v>1.007080078125E-3</c:v>
                </c:pt>
                <c:pt idx="11653">
                  <c:v>1.0068416595458984E-3</c:v>
                </c:pt>
                <c:pt idx="11654">
                  <c:v>1.007080078125E-3</c:v>
                </c:pt>
                <c:pt idx="11655">
                  <c:v>1.0080337524414063E-3</c:v>
                </c:pt>
                <c:pt idx="11656">
                  <c:v>1.007080078125E-3</c:v>
                </c:pt>
                <c:pt idx="11657">
                  <c:v>1.0068416595458984E-3</c:v>
                </c:pt>
                <c:pt idx="11658">
                  <c:v>1.007080078125E-3</c:v>
                </c:pt>
                <c:pt idx="11659">
                  <c:v>1.007080078125E-3</c:v>
                </c:pt>
                <c:pt idx="11660">
                  <c:v>1.0068416595458984E-3</c:v>
                </c:pt>
                <c:pt idx="11661">
                  <c:v>1.007080078125E-3</c:v>
                </c:pt>
                <c:pt idx="11662">
                  <c:v>1.007080078125E-3</c:v>
                </c:pt>
                <c:pt idx="11663">
                  <c:v>1.0068416595458984E-3</c:v>
                </c:pt>
                <c:pt idx="11664">
                  <c:v>1.007080078125E-3</c:v>
                </c:pt>
                <c:pt idx="11665">
                  <c:v>1.007080078125E-3</c:v>
                </c:pt>
                <c:pt idx="11666">
                  <c:v>1.0068416595458984E-3</c:v>
                </c:pt>
                <c:pt idx="11667">
                  <c:v>1.007080078125E-3</c:v>
                </c:pt>
                <c:pt idx="11668">
                  <c:v>1.0080337524414063E-3</c:v>
                </c:pt>
                <c:pt idx="11669">
                  <c:v>1.0068416595458984E-3</c:v>
                </c:pt>
                <c:pt idx="11670">
                  <c:v>1.007080078125E-3</c:v>
                </c:pt>
                <c:pt idx="11671">
                  <c:v>1.007080078125E-3</c:v>
                </c:pt>
                <c:pt idx="11672">
                  <c:v>1.0068416595458984E-3</c:v>
                </c:pt>
                <c:pt idx="11673">
                  <c:v>1.007080078125E-3</c:v>
                </c:pt>
                <c:pt idx="11674">
                  <c:v>1.007080078125E-3</c:v>
                </c:pt>
                <c:pt idx="11675">
                  <c:v>1.0068416595458984E-3</c:v>
                </c:pt>
                <c:pt idx="11676">
                  <c:v>1.007080078125E-3</c:v>
                </c:pt>
                <c:pt idx="11677">
                  <c:v>1.007080078125E-3</c:v>
                </c:pt>
                <c:pt idx="11678">
                  <c:v>1.0068416595458984E-3</c:v>
                </c:pt>
                <c:pt idx="11679">
                  <c:v>1.007080078125E-3</c:v>
                </c:pt>
                <c:pt idx="11680">
                  <c:v>1.0080337524414063E-3</c:v>
                </c:pt>
                <c:pt idx="11681">
                  <c:v>1.007080078125E-3</c:v>
                </c:pt>
                <c:pt idx="11682">
                  <c:v>1.0068416595458984E-3</c:v>
                </c:pt>
                <c:pt idx="11683">
                  <c:v>1.007080078125E-3</c:v>
                </c:pt>
                <c:pt idx="11684">
                  <c:v>1.007080078125E-3</c:v>
                </c:pt>
                <c:pt idx="11685">
                  <c:v>1.0068416595458984E-3</c:v>
                </c:pt>
                <c:pt idx="11686">
                  <c:v>1.007080078125E-3</c:v>
                </c:pt>
                <c:pt idx="11687">
                  <c:v>1.007080078125E-3</c:v>
                </c:pt>
                <c:pt idx="11688">
                  <c:v>1.0068416595458984E-3</c:v>
                </c:pt>
                <c:pt idx="11689">
                  <c:v>1.007080078125E-3</c:v>
                </c:pt>
                <c:pt idx="11690">
                  <c:v>1.007080078125E-3</c:v>
                </c:pt>
                <c:pt idx="11691">
                  <c:v>1.0068416595458984E-3</c:v>
                </c:pt>
                <c:pt idx="11692">
                  <c:v>1.007080078125E-3</c:v>
                </c:pt>
                <c:pt idx="11693">
                  <c:v>1.0080337524414063E-3</c:v>
                </c:pt>
                <c:pt idx="11694">
                  <c:v>1.0068416595458984E-3</c:v>
                </c:pt>
                <c:pt idx="11695">
                  <c:v>1.007080078125E-3</c:v>
                </c:pt>
                <c:pt idx="11696">
                  <c:v>1.007080078125E-3</c:v>
                </c:pt>
                <c:pt idx="11697">
                  <c:v>1.0068416595458984E-3</c:v>
                </c:pt>
                <c:pt idx="11698">
                  <c:v>1.007080078125E-3</c:v>
                </c:pt>
                <c:pt idx="11699">
                  <c:v>1.007080078125E-3</c:v>
                </c:pt>
                <c:pt idx="11700">
                  <c:v>1.0068416595458984E-3</c:v>
                </c:pt>
                <c:pt idx="11701">
                  <c:v>1.007080078125E-3</c:v>
                </c:pt>
                <c:pt idx="11702">
                  <c:v>1.007080078125E-3</c:v>
                </c:pt>
                <c:pt idx="11703">
                  <c:v>1.0068416595458984E-3</c:v>
                </c:pt>
                <c:pt idx="11704">
                  <c:v>4.3305158615112305E-2</c:v>
                </c:pt>
                <c:pt idx="11705">
                  <c:v>1.0068416595458984E-3</c:v>
                </c:pt>
                <c:pt idx="11706">
                  <c:v>1.007080078125E-3</c:v>
                </c:pt>
                <c:pt idx="11707">
                  <c:v>1.007080078125E-3</c:v>
                </c:pt>
                <c:pt idx="11708">
                  <c:v>1.0068416595458984E-3</c:v>
                </c:pt>
                <c:pt idx="11709">
                  <c:v>1.007080078125E-3</c:v>
                </c:pt>
                <c:pt idx="11710">
                  <c:v>1.007080078125E-3</c:v>
                </c:pt>
                <c:pt idx="11711">
                  <c:v>1.0068416595458984E-3</c:v>
                </c:pt>
                <c:pt idx="11712">
                  <c:v>1.007080078125E-3</c:v>
                </c:pt>
                <c:pt idx="11713">
                  <c:v>1.0080337524414063E-3</c:v>
                </c:pt>
                <c:pt idx="11714">
                  <c:v>1.007080078125E-3</c:v>
                </c:pt>
                <c:pt idx="11715">
                  <c:v>1.0068416595458984E-3</c:v>
                </c:pt>
                <c:pt idx="11716">
                  <c:v>1.007080078125E-3</c:v>
                </c:pt>
                <c:pt idx="11717">
                  <c:v>1.007080078125E-3</c:v>
                </c:pt>
                <c:pt idx="11718">
                  <c:v>1.0068416595458984E-3</c:v>
                </c:pt>
                <c:pt idx="11719">
                  <c:v>1.007080078125E-3</c:v>
                </c:pt>
                <c:pt idx="11720">
                  <c:v>1.007080078125E-3</c:v>
                </c:pt>
                <c:pt idx="11721">
                  <c:v>1.0068416595458984E-3</c:v>
                </c:pt>
                <c:pt idx="11722">
                  <c:v>1.007080078125E-3</c:v>
                </c:pt>
                <c:pt idx="11723">
                  <c:v>1.007080078125E-3</c:v>
                </c:pt>
                <c:pt idx="11724">
                  <c:v>1.0068416595458984E-3</c:v>
                </c:pt>
                <c:pt idx="11725">
                  <c:v>1.0080337524414063E-3</c:v>
                </c:pt>
                <c:pt idx="11726">
                  <c:v>1.007080078125E-3</c:v>
                </c:pt>
                <c:pt idx="11727">
                  <c:v>1.0068416595458984E-3</c:v>
                </c:pt>
                <c:pt idx="11728">
                  <c:v>1.007080078125E-3</c:v>
                </c:pt>
                <c:pt idx="11729">
                  <c:v>1.007080078125E-3</c:v>
                </c:pt>
                <c:pt idx="11730">
                  <c:v>1.0068416595458984E-3</c:v>
                </c:pt>
                <c:pt idx="11731">
                  <c:v>1.007080078125E-3</c:v>
                </c:pt>
                <c:pt idx="11732">
                  <c:v>1.007080078125E-3</c:v>
                </c:pt>
                <c:pt idx="11733">
                  <c:v>1.0068416595458984E-3</c:v>
                </c:pt>
                <c:pt idx="11734">
                  <c:v>1.007080078125E-3</c:v>
                </c:pt>
                <c:pt idx="11735">
                  <c:v>1.007080078125E-3</c:v>
                </c:pt>
                <c:pt idx="11736">
                  <c:v>1.0068416595458984E-3</c:v>
                </c:pt>
                <c:pt idx="11737">
                  <c:v>1.007080078125E-3</c:v>
                </c:pt>
                <c:pt idx="11738">
                  <c:v>1.0080337524414063E-3</c:v>
                </c:pt>
                <c:pt idx="11739">
                  <c:v>1.007080078125E-3</c:v>
                </c:pt>
                <c:pt idx="11740">
                  <c:v>1.0068416595458984E-3</c:v>
                </c:pt>
                <c:pt idx="11741">
                  <c:v>1.007080078125E-3</c:v>
                </c:pt>
                <c:pt idx="11742">
                  <c:v>1.007080078125E-3</c:v>
                </c:pt>
                <c:pt idx="11743">
                  <c:v>1.0068416595458984E-3</c:v>
                </c:pt>
                <c:pt idx="11744">
                  <c:v>1.007080078125E-3</c:v>
                </c:pt>
                <c:pt idx="11745">
                  <c:v>1.007080078125E-3</c:v>
                </c:pt>
                <c:pt idx="11746">
                  <c:v>1.0068416595458984E-3</c:v>
                </c:pt>
                <c:pt idx="11747">
                  <c:v>1.007080078125E-3</c:v>
                </c:pt>
                <c:pt idx="11748">
                  <c:v>1.007080078125E-3</c:v>
                </c:pt>
                <c:pt idx="11749">
                  <c:v>1.0068416595458984E-3</c:v>
                </c:pt>
                <c:pt idx="11750">
                  <c:v>1.0080337524414063E-3</c:v>
                </c:pt>
                <c:pt idx="11751">
                  <c:v>1.007080078125E-3</c:v>
                </c:pt>
                <c:pt idx="11752">
                  <c:v>1.0068416595458984E-3</c:v>
                </c:pt>
                <c:pt idx="11753">
                  <c:v>1.007080078125E-3</c:v>
                </c:pt>
                <c:pt idx="11754">
                  <c:v>1.007080078125E-3</c:v>
                </c:pt>
                <c:pt idx="11755">
                  <c:v>1.0068416595458984E-3</c:v>
                </c:pt>
                <c:pt idx="11756">
                  <c:v>1.007080078125E-3</c:v>
                </c:pt>
                <c:pt idx="11757">
                  <c:v>1.007080078125E-3</c:v>
                </c:pt>
                <c:pt idx="11758">
                  <c:v>1.0068416595458984E-3</c:v>
                </c:pt>
                <c:pt idx="11759">
                  <c:v>1.007080078125E-3</c:v>
                </c:pt>
                <c:pt idx="11760">
                  <c:v>1.007080078125E-3</c:v>
                </c:pt>
                <c:pt idx="11761">
                  <c:v>1.0068416595458984E-3</c:v>
                </c:pt>
                <c:pt idx="11762">
                  <c:v>1.007080078125E-3</c:v>
                </c:pt>
                <c:pt idx="11763">
                  <c:v>1.0080337524414063E-3</c:v>
                </c:pt>
                <c:pt idx="11764">
                  <c:v>1.007080078125E-3</c:v>
                </c:pt>
                <c:pt idx="11765">
                  <c:v>1.0068416595458984E-3</c:v>
                </c:pt>
                <c:pt idx="11766">
                  <c:v>1.007080078125E-3</c:v>
                </c:pt>
                <c:pt idx="11767">
                  <c:v>1.007080078125E-3</c:v>
                </c:pt>
                <c:pt idx="11768">
                  <c:v>1.0068416595458984E-3</c:v>
                </c:pt>
                <c:pt idx="11769">
                  <c:v>1.007080078125E-3</c:v>
                </c:pt>
                <c:pt idx="11770">
                  <c:v>1.007080078125E-3</c:v>
                </c:pt>
                <c:pt idx="11771">
                  <c:v>1.0068416595458984E-3</c:v>
                </c:pt>
                <c:pt idx="11772">
                  <c:v>1.007080078125E-3</c:v>
                </c:pt>
                <c:pt idx="11773">
                  <c:v>1.007080078125E-3</c:v>
                </c:pt>
                <c:pt idx="11774">
                  <c:v>1.0068416595458984E-3</c:v>
                </c:pt>
                <c:pt idx="11775">
                  <c:v>1.0080337524414063E-3</c:v>
                </c:pt>
                <c:pt idx="11776">
                  <c:v>1.007080078125E-3</c:v>
                </c:pt>
                <c:pt idx="11777">
                  <c:v>1.0068416595458984E-3</c:v>
                </c:pt>
                <c:pt idx="11778">
                  <c:v>1.007080078125E-3</c:v>
                </c:pt>
                <c:pt idx="11779">
                  <c:v>1.007080078125E-3</c:v>
                </c:pt>
                <c:pt idx="11780">
                  <c:v>1.0068416595458984E-3</c:v>
                </c:pt>
                <c:pt idx="11781">
                  <c:v>1.007080078125E-3</c:v>
                </c:pt>
                <c:pt idx="11782">
                  <c:v>1.007080078125E-3</c:v>
                </c:pt>
                <c:pt idx="11783">
                  <c:v>1.0068416595458984E-3</c:v>
                </c:pt>
                <c:pt idx="11784">
                  <c:v>1.007080078125E-3</c:v>
                </c:pt>
                <c:pt idx="11785">
                  <c:v>1.007080078125E-3</c:v>
                </c:pt>
                <c:pt idx="11786">
                  <c:v>1.0068416595458984E-3</c:v>
                </c:pt>
                <c:pt idx="11787">
                  <c:v>1.007080078125E-3</c:v>
                </c:pt>
                <c:pt idx="11788">
                  <c:v>1.0080337524414063E-3</c:v>
                </c:pt>
                <c:pt idx="11789">
                  <c:v>1.007080078125E-3</c:v>
                </c:pt>
                <c:pt idx="11790">
                  <c:v>1.0068416595458984E-3</c:v>
                </c:pt>
                <c:pt idx="11791">
                  <c:v>1.007080078125E-3</c:v>
                </c:pt>
                <c:pt idx="11792">
                  <c:v>1.007080078125E-3</c:v>
                </c:pt>
                <c:pt idx="11793">
                  <c:v>1.0068416595458984E-3</c:v>
                </c:pt>
                <c:pt idx="11794">
                  <c:v>1.007080078125E-3</c:v>
                </c:pt>
                <c:pt idx="11795">
                  <c:v>1.007080078125E-3</c:v>
                </c:pt>
                <c:pt idx="11796">
                  <c:v>1.0068416595458984E-3</c:v>
                </c:pt>
                <c:pt idx="11797">
                  <c:v>1.007080078125E-3</c:v>
                </c:pt>
                <c:pt idx="11798">
                  <c:v>1.007080078125E-3</c:v>
                </c:pt>
                <c:pt idx="11799">
                  <c:v>1.0068416595458984E-3</c:v>
                </c:pt>
                <c:pt idx="11800">
                  <c:v>1.0080337524414063E-3</c:v>
                </c:pt>
                <c:pt idx="11801">
                  <c:v>1.007080078125E-3</c:v>
                </c:pt>
                <c:pt idx="11802">
                  <c:v>1.0068416595458984E-3</c:v>
                </c:pt>
                <c:pt idx="11803">
                  <c:v>1.007080078125E-3</c:v>
                </c:pt>
                <c:pt idx="11804">
                  <c:v>1.007080078125E-3</c:v>
                </c:pt>
                <c:pt idx="11805">
                  <c:v>1.0068416595458984E-3</c:v>
                </c:pt>
                <c:pt idx="11806">
                  <c:v>1.007080078125E-3</c:v>
                </c:pt>
                <c:pt idx="11807">
                  <c:v>1.007080078125E-3</c:v>
                </c:pt>
                <c:pt idx="11808">
                  <c:v>1.0068416595458984E-3</c:v>
                </c:pt>
                <c:pt idx="11809">
                  <c:v>1.007080078125E-3</c:v>
                </c:pt>
                <c:pt idx="11810">
                  <c:v>1.007080078125E-3</c:v>
                </c:pt>
                <c:pt idx="11811">
                  <c:v>1.0068416595458984E-3</c:v>
                </c:pt>
                <c:pt idx="11812">
                  <c:v>1.007080078125E-3</c:v>
                </c:pt>
                <c:pt idx="11813">
                  <c:v>1.0080337524414063E-3</c:v>
                </c:pt>
                <c:pt idx="11814">
                  <c:v>1.007080078125E-3</c:v>
                </c:pt>
                <c:pt idx="11815">
                  <c:v>1.0068416595458984E-3</c:v>
                </c:pt>
                <c:pt idx="11816">
                  <c:v>1.007080078125E-3</c:v>
                </c:pt>
                <c:pt idx="11817">
                  <c:v>1.007080078125E-3</c:v>
                </c:pt>
                <c:pt idx="11818">
                  <c:v>1.0068416595458984E-3</c:v>
                </c:pt>
                <c:pt idx="11819">
                  <c:v>1.007080078125E-3</c:v>
                </c:pt>
                <c:pt idx="11820">
                  <c:v>1.007080078125E-3</c:v>
                </c:pt>
                <c:pt idx="11821">
                  <c:v>1.0068416595458984E-3</c:v>
                </c:pt>
                <c:pt idx="11822">
                  <c:v>1.007080078125E-3</c:v>
                </c:pt>
                <c:pt idx="11823">
                  <c:v>1.007080078125E-3</c:v>
                </c:pt>
                <c:pt idx="11824">
                  <c:v>1.0068416595458984E-3</c:v>
                </c:pt>
                <c:pt idx="11825">
                  <c:v>1.0080337524414063E-3</c:v>
                </c:pt>
                <c:pt idx="11826">
                  <c:v>1.007080078125E-3</c:v>
                </c:pt>
                <c:pt idx="11827">
                  <c:v>1.0068416595458984E-3</c:v>
                </c:pt>
                <c:pt idx="11828">
                  <c:v>1.007080078125E-3</c:v>
                </c:pt>
                <c:pt idx="11829">
                  <c:v>1.007080078125E-3</c:v>
                </c:pt>
                <c:pt idx="11830">
                  <c:v>1.0068416595458984E-3</c:v>
                </c:pt>
                <c:pt idx="11831">
                  <c:v>1.007080078125E-3</c:v>
                </c:pt>
                <c:pt idx="11832">
                  <c:v>1.007080078125E-3</c:v>
                </c:pt>
                <c:pt idx="11833">
                  <c:v>1.0068416595458984E-3</c:v>
                </c:pt>
                <c:pt idx="11834">
                  <c:v>1.007080078125E-3</c:v>
                </c:pt>
                <c:pt idx="11835">
                  <c:v>1.007080078125E-3</c:v>
                </c:pt>
                <c:pt idx="11836">
                  <c:v>1.0068416595458984E-3</c:v>
                </c:pt>
                <c:pt idx="11837">
                  <c:v>1.007080078125E-3</c:v>
                </c:pt>
                <c:pt idx="11838">
                  <c:v>1.0080337524414063E-3</c:v>
                </c:pt>
                <c:pt idx="11839">
                  <c:v>1.007080078125E-3</c:v>
                </c:pt>
                <c:pt idx="11840">
                  <c:v>1.0068416595458984E-3</c:v>
                </c:pt>
                <c:pt idx="11841">
                  <c:v>1.007080078125E-3</c:v>
                </c:pt>
                <c:pt idx="11842">
                  <c:v>1.007080078125E-3</c:v>
                </c:pt>
                <c:pt idx="11843">
                  <c:v>1.0068416595458984E-3</c:v>
                </c:pt>
                <c:pt idx="11844">
                  <c:v>1.007080078125E-3</c:v>
                </c:pt>
                <c:pt idx="11845">
                  <c:v>1.007080078125E-3</c:v>
                </c:pt>
                <c:pt idx="11846">
                  <c:v>1.0068416595458984E-3</c:v>
                </c:pt>
                <c:pt idx="11847">
                  <c:v>1.007080078125E-3</c:v>
                </c:pt>
                <c:pt idx="11848">
                  <c:v>1.007080078125E-3</c:v>
                </c:pt>
                <c:pt idx="11849">
                  <c:v>1.0068416595458984E-3</c:v>
                </c:pt>
                <c:pt idx="11850">
                  <c:v>1.0080337524414063E-3</c:v>
                </c:pt>
                <c:pt idx="11851">
                  <c:v>1.007080078125E-3</c:v>
                </c:pt>
                <c:pt idx="11852">
                  <c:v>1.0068416595458984E-3</c:v>
                </c:pt>
                <c:pt idx="11853">
                  <c:v>1.007080078125E-3</c:v>
                </c:pt>
                <c:pt idx="11854">
                  <c:v>1.007080078125E-3</c:v>
                </c:pt>
                <c:pt idx="11855">
                  <c:v>1.0068416595458984E-3</c:v>
                </c:pt>
                <c:pt idx="11856">
                  <c:v>1.007080078125E-3</c:v>
                </c:pt>
                <c:pt idx="11857">
                  <c:v>1.007080078125E-3</c:v>
                </c:pt>
                <c:pt idx="11858">
                  <c:v>1.0068416595458984E-3</c:v>
                </c:pt>
                <c:pt idx="11859">
                  <c:v>1.007080078125E-3</c:v>
                </c:pt>
                <c:pt idx="11860">
                  <c:v>1.007080078125E-3</c:v>
                </c:pt>
                <c:pt idx="11861">
                  <c:v>1.0068416595458984E-3</c:v>
                </c:pt>
                <c:pt idx="11862">
                  <c:v>1.007080078125E-3</c:v>
                </c:pt>
                <c:pt idx="11863">
                  <c:v>1.0080337524414063E-3</c:v>
                </c:pt>
                <c:pt idx="11864">
                  <c:v>1.007080078125E-3</c:v>
                </c:pt>
                <c:pt idx="11865">
                  <c:v>1.0068416595458984E-3</c:v>
                </c:pt>
                <c:pt idx="11866">
                  <c:v>1.007080078125E-3</c:v>
                </c:pt>
                <c:pt idx="11867">
                  <c:v>1.007080078125E-3</c:v>
                </c:pt>
                <c:pt idx="11868">
                  <c:v>1.0068416595458984E-3</c:v>
                </c:pt>
                <c:pt idx="11869">
                  <c:v>1.007080078125E-3</c:v>
                </c:pt>
                <c:pt idx="11870">
                  <c:v>1.007080078125E-3</c:v>
                </c:pt>
                <c:pt idx="11871">
                  <c:v>1.0068416595458984E-3</c:v>
                </c:pt>
                <c:pt idx="11872">
                  <c:v>1.007080078125E-3</c:v>
                </c:pt>
                <c:pt idx="11873">
                  <c:v>1.007080078125E-3</c:v>
                </c:pt>
                <c:pt idx="11874">
                  <c:v>1.0068416595458984E-3</c:v>
                </c:pt>
                <c:pt idx="11875">
                  <c:v>1.0080337524414063E-3</c:v>
                </c:pt>
                <c:pt idx="11876">
                  <c:v>1.007080078125E-3</c:v>
                </c:pt>
                <c:pt idx="11877">
                  <c:v>1.0068416595458984E-3</c:v>
                </c:pt>
                <c:pt idx="11878">
                  <c:v>1.007080078125E-3</c:v>
                </c:pt>
                <c:pt idx="11879">
                  <c:v>1.007080078125E-3</c:v>
                </c:pt>
                <c:pt idx="11880">
                  <c:v>1.0068416595458984E-3</c:v>
                </c:pt>
                <c:pt idx="11881">
                  <c:v>1.007080078125E-3</c:v>
                </c:pt>
                <c:pt idx="11882">
                  <c:v>1.007080078125E-3</c:v>
                </c:pt>
                <c:pt idx="11883">
                  <c:v>1.0068416595458984E-3</c:v>
                </c:pt>
                <c:pt idx="11884">
                  <c:v>1.007080078125E-3</c:v>
                </c:pt>
                <c:pt idx="11885">
                  <c:v>1.007080078125E-3</c:v>
                </c:pt>
                <c:pt idx="11886">
                  <c:v>1.0068416595458984E-3</c:v>
                </c:pt>
                <c:pt idx="11887">
                  <c:v>1.007080078125E-3</c:v>
                </c:pt>
                <c:pt idx="11888">
                  <c:v>1.0080337524414063E-3</c:v>
                </c:pt>
                <c:pt idx="11889">
                  <c:v>1.007080078125E-3</c:v>
                </c:pt>
                <c:pt idx="11890">
                  <c:v>1.0068416595458984E-3</c:v>
                </c:pt>
                <c:pt idx="11891">
                  <c:v>1.007080078125E-3</c:v>
                </c:pt>
                <c:pt idx="11892">
                  <c:v>1.007080078125E-3</c:v>
                </c:pt>
                <c:pt idx="11893">
                  <c:v>1.0068416595458984E-3</c:v>
                </c:pt>
                <c:pt idx="11894">
                  <c:v>1.007080078125E-3</c:v>
                </c:pt>
                <c:pt idx="11895">
                  <c:v>1.007080078125E-3</c:v>
                </c:pt>
                <c:pt idx="11896">
                  <c:v>1.0068416595458984E-3</c:v>
                </c:pt>
                <c:pt idx="11897">
                  <c:v>1.007080078125E-3</c:v>
                </c:pt>
                <c:pt idx="11898">
                  <c:v>1.0068416595458984E-3</c:v>
                </c:pt>
                <c:pt idx="11899">
                  <c:v>1.007080078125E-3</c:v>
                </c:pt>
                <c:pt idx="11900">
                  <c:v>1.0080337524414063E-3</c:v>
                </c:pt>
                <c:pt idx="11901">
                  <c:v>1.007080078125E-3</c:v>
                </c:pt>
                <c:pt idx="11902">
                  <c:v>1.0068416595458984E-3</c:v>
                </c:pt>
                <c:pt idx="11903">
                  <c:v>1.007080078125E-3</c:v>
                </c:pt>
                <c:pt idx="11904">
                  <c:v>1.007080078125E-3</c:v>
                </c:pt>
                <c:pt idx="11905">
                  <c:v>1.0068416595458984E-3</c:v>
                </c:pt>
                <c:pt idx="11906">
                  <c:v>1.007080078125E-3</c:v>
                </c:pt>
                <c:pt idx="11907">
                  <c:v>1.007080078125E-3</c:v>
                </c:pt>
                <c:pt idx="11908">
                  <c:v>1.0068416595458984E-3</c:v>
                </c:pt>
                <c:pt idx="11909">
                  <c:v>1.007080078125E-3</c:v>
                </c:pt>
                <c:pt idx="11910">
                  <c:v>1.007080078125E-3</c:v>
                </c:pt>
                <c:pt idx="11911">
                  <c:v>1.0068416595458984E-3</c:v>
                </c:pt>
                <c:pt idx="11912">
                  <c:v>1.007080078125E-3</c:v>
                </c:pt>
                <c:pt idx="11913">
                  <c:v>1.0080337524414063E-3</c:v>
                </c:pt>
                <c:pt idx="11914">
                  <c:v>1.007080078125E-3</c:v>
                </c:pt>
                <c:pt idx="11915">
                  <c:v>1.0068416595458984E-3</c:v>
                </c:pt>
                <c:pt idx="11916">
                  <c:v>1.007080078125E-3</c:v>
                </c:pt>
                <c:pt idx="11917">
                  <c:v>1.007080078125E-3</c:v>
                </c:pt>
                <c:pt idx="11918">
                  <c:v>1.0068416595458984E-3</c:v>
                </c:pt>
                <c:pt idx="11919">
                  <c:v>1.007080078125E-3</c:v>
                </c:pt>
                <c:pt idx="11920">
                  <c:v>1.0068416595458984E-3</c:v>
                </c:pt>
                <c:pt idx="11921">
                  <c:v>1.007080078125E-3</c:v>
                </c:pt>
                <c:pt idx="11922">
                  <c:v>1.007080078125E-3</c:v>
                </c:pt>
                <c:pt idx="11923">
                  <c:v>1.0068416595458984E-3</c:v>
                </c:pt>
                <c:pt idx="11924">
                  <c:v>1.007080078125E-3</c:v>
                </c:pt>
                <c:pt idx="11925">
                  <c:v>1.0080337524414063E-3</c:v>
                </c:pt>
                <c:pt idx="11926">
                  <c:v>1.007080078125E-3</c:v>
                </c:pt>
                <c:pt idx="11927">
                  <c:v>1.0068416595458984E-3</c:v>
                </c:pt>
                <c:pt idx="11928">
                  <c:v>1.007080078125E-3</c:v>
                </c:pt>
                <c:pt idx="11929">
                  <c:v>1.007080078125E-3</c:v>
                </c:pt>
                <c:pt idx="11930">
                  <c:v>1.0068416595458984E-3</c:v>
                </c:pt>
                <c:pt idx="11931">
                  <c:v>1.007080078125E-3</c:v>
                </c:pt>
                <c:pt idx="11932">
                  <c:v>1.007080078125E-3</c:v>
                </c:pt>
                <c:pt idx="11933">
                  <c:v>1.0068416595458984E-3</c:v>
                </c:pt>
                <c:pt idx="11934">
                  <c:v>1.007080078125E-3</c:v>
                </c:pt>
                <c:pt idx="11935">
                  <c:v>1.007080078125E-3</c:v>
                </c:pt>
                <c:pt idx="11936">
                  <c:v>1.0068416595458984E-3</c:v>
                </c:pt>
                <c:pt idx="11937">
                  <c:v>1.007080078125E-3</c:v>
                </c:pt>
                <c:pt idx="11938">
                  <c:v>1.0080337524414063E-3</c:v>
                </c:pt>
                <c:pt idx="11939">
                  <c:v>1.007080078125E-3</c:v>
                </c:pt>
                <c:pt idx="11940">
                  <c:v>1.0068416595458984E-3</c:v>
                </c:pt>
                <c:pt idx="11941">
                  <c:v>1.007080078125E-3</c:v>
                </c:pt>
                <c:pt idx="11942">
                  <c:v>1.0068416595458984E-3</c:v>
                </c:pt>
                <c:pt idx="11943">
                  <c:v>1.007080078125E-3</c:v>
                </c:pt>
                <c:pt idx="11944">
                  <c:v>1.007080078125E-3</c:v>
                </c:pt>
                <c:pt idx="11945">
                  <c:v>1.0068416595458984E-3</c:v>
                </c:pt>
                <c:pt idx="11946">
                  <c:v>1.007080078125E-3</c:v>
                </c:pt>
                <c:pt idx="11947">
                  <c:v>1.007080078125E-3</c:v>
                </c:pt>
                <c:pt idx="11948">
                  <c:v>1.0068416595458984E-3</c:v>
                </c:pt>
                <c:pt idx="11949">
                  <c:v>1.007080078125E-3</c:v>
                </c:pt>
                <c:pt idx="11950">
                  <c:v>1.0080337524414063E-3</c:v>
                </c:pt>
                <c:pt idx="11951">
                  <c:v>1.007080078125E-3</c:v>
                </c:pt>
                <c:pt idx="11952">
                  <c:v>1.0068416595458984E-3</c:v>
                </c:pt>
                <c:pt idx="11953">
                  <c:v>1.007080078125E-3</c:v>
                </c:pt>
                <c:pt idx="11954">
                  <c:v>1.007080078125E-3</c:v>
                </c:pt>
                <c:pt idx="11955">
                  <c:v>1.0068416595458984E-3</c:v>
                </c:pt>
                <c:pt idx="11956">
                  <c:v>1.007080078125E-3</c:v>
                </c:pt>
                <c:pt idx="11957">
                  <c:v>1.007080078125E-3</c:v>
                </c:pt>
                <c:pt idx="11958">
                  <c:v>1.0068416595458984E-3</c:v>
                </c:pt>
                <c:pt idx="11959">
                  <c:v>1.007080078125E-3</c:v>
                </c:pt>
                <c:pt idx="11960">
                  <c:v>1.007080078125E-3</c:v>
                </c:pt>
                <c:pt idx="11961">
                  <c:v>1.0068416595458984E-3</c:v>
                </c:pt>
                <c:pt idx="11962">
                  <c:v>1.007080078125E-3</c:v>
                </c:pt>
                <c:pt idx="11963">
                  <c:v>1.0080337524414063E-3</c:v>
                </c:pt>
                <c:pt idx="11964">
                  <c:v>1.0068416595458984E-3</c:v>
                </c:pt>
                <c:pt idx="11965">
                  <c:v>1.007080078125E-3</c:v>
                </c:pt>
                <c:pt idx="11966">
                  <c:v>1.007080078125E-3</c:v>
                </c:pt>
                <c:pt idx="11967">
                  <c:v>1.0068416595458984E-3</c:v>
                </c:pt>
                <c:pt idx="11968">
                  <c:v>1.007080078125E-3</c:v>
                </c:pt>
                <c:pt idx="11969">
                  <c:v>1.007080078125E-3</c:v>
                </c:pt>
                <c:pt idx="11970">
                  <c:v>1.0068416595458984E-3</c:v>
                </c:pt>
                <c:pt idx="11971">
                  <c:v>1.007080078125E-3</c:v>
                </c:pt>
                <c:pt idx="11972">
                  <c:v>1.007080078125E-3</c:v>
                </c:pt>
                <c:pt idx="11973">
                  <c:v>1.0068416595458984E-3</c:v>
                </c:pt>
                <c:pt idx="11974">
                  <c:v>1.007080078125E-3</c:v>
                </c:pt>
                <c:pt idx="11975">
                  <c:v>1.0080337524414063E-3</c:v>
                </c:pt>
                <c:pt idx="11976">
                  <c:v>1.007080078125E-3</c:v>
                </c:pt>
                <c:pt idx="11977">
                  <c:v>1.0068416595458984E-3</c:v>
                </c:pt>
                <c:pt idx="11978">
                  <c:v>1.007080078125E-3</c:v>
                </c:pt>
                <c:pt idx="11979">
                  <c:v>1.007080078125E-3</c:v>
                </c:pt>
                <c:pt idx="11980">
                  <c:v>1.0068416595458984E-3</c:v>
                </c:pt>
                <c:pt idx="11981">
                  <c:v>1.007080078125E-3</c:v>
                </c:pt>
                <c:pt idx="11982">
                  <c:v>1.007080078125E-3</c:v>
                </c:pt>
                <c:pt idx="11983">
                  <c:v>1.0068416595458984E-3</c:v>
                </c:pt>
                <c:pt idx="11984">
                  <c:v>1.007080078125E-3</c:v>
                </c:pt>
                <c:pt idx="11985">
                  <c:v>1.007080078125E-3</c:v>
                </c:pt>
                <c:pt idx="11986">
                  <c:v>1.0068416595458984E-3</c:v>
                </c:pt>
                <c:pt idx="11987">
                  <c:v>1.007080078125E-3</c:v>
                </c:pt>
                <c:pt idx="11988">
                  <c:v>1.0080337524414063E-3</c:v>
                </c:pt>
                <c:pt idx="11989">
                  <c:v>1.0068416595458984E-3</c:v>
                </c:pt>
                <c:pt idx="11990">
                  <c:v>1.007080078125E-3</c:v>
                </c:pt>
                <c:pt idx="11991">
                  <c:v>1.007080078125E-3</c:v>
                </c:pt>
                <c:pt idx="11992">
                  <c:v>1.0068416595458984E-3</c:v>
                </c:pt>
                <c:pt idx="11993">
                  <c:v>1.007080078125E-3</c:v>
                </c:pt>
                <c:pt idx="11994">
                  <c:v>1.007080078125E-3</c:v>
                </c:pt>
                <c:pt idx="11995">
                  <c:v>1.0068416595458984E-3</c:v>
                </c:pt>
                <c:pt idx="11996">
                  <c:v>1.007080078125E-3</c:v>
                </c:pt>
                <c:pt idx="11997">
                  <c:v>1.007080078125E-3</c:v>
                </c:pt>
                <c:pt idx="11998">
                  <c:v>1.0068416595458984E-3</c:v>
                </c:pt>
                <c:pt idx="11999">
                  <c:v>1.007080078125E-3</c:v>
                </c:pt>
                <c:pt idx="12000">
                  <c:v>1.0080337524414063E-3</c:v>
                </c:pt>
                <c:pt idx="12001">
                  <c:v>1.007080078125E-3</c:v>
                </c:pt>
                <c:pt idx="12002">
                  <c:v>1.0068416595458984E-3</c:v>
                </c:pt>
                <c:pt idx="12003">
                  <c:v>1.007080078125E-3</c:v>
                </c:pt>
                <c:pt idx="12004">
                  <c:v>1.007080078125E-3</c:v>
                </c:pt>
                <c:pt idx="12005">
                  <c:v>1.0068416595458984E-3</c:v>
                </c:pt>
                <c:pt idx="12006">
                  <c:v>1.007080078125E-3</c:v>
                </c:pt>
                <c:pt idx="12007">
                  <c:v>1.007080078125E-3</c:v>
                </c:pt>
                <c:pt idx="12008">
                  <c:v>1.0068416595458984E-3</c:v>
                </c:pt>
                <c:pt idx="12009">
                  <c:v>1.007080078125E-3</c:v>
                </c:pt>
                <c:pt idx="12010">
                  <c:v>1.007080078125E-3</c:v>
                </c:pt>
                <c:pt idx="12011">
                  <c:v>1.0068416595458984E-3</c:v>
                </c:pt>
                <c:pt idx="12012">
                  <c:v>1.007080078125E-3</c:v>
                </c:pt>
                <c:pt idx="12013">
                  <c:v>1.0080337524414063E-3</c:v>
                </c:pt>
                <c:pt idx="12014">
                  <c:v>8.0559253692626953E-3</c:v>
                </c:pt>
                <c:pt idx="12015">
                  <c:v>1.007080078125E-3</c:v>
                </c:pt>
                <c:pt idx="12016">
                  <c:v>1.0068416595458984E-3</c:v>
                </c:pt>
                <c:pt idx="12017">
                  <c:v>1.007080078125E-3</c:v>
                </c:pt>
                <c:pt idx="12018">
                  <c:v>1.0080337524414063E-3</c:v>
                </c:pt>
                <c:pt idx="12019">
                  <c:v>1.007080078125E-3</c:v>
                </c:pt>
                <c:pt idx="12020">
                  <c:v>1.0068416595458984E-3</c:v>
                </c:pt>
                <c:pt idx="12021">
                  <c:v>1.007080078125E-3</c:v>
                </c:pt>
                <c:pt idx="12022">
                  <c:v>1.007080078125E-3</c:v>
                </c:pt>
                <c:pt idx="12023">
                  <c:v>1.0068416595458984E-3</c:v>
                </c:pt>
                <c:pt idx="12024">
                  <c:v>1.007080078125E-3</c:v>
                </c:pt>
                <c:pt idx="12025">
                  <c:v>1.007080078125E-3</c:v>
                </c:pt>
                <c:pt idx="12026">
                  <c:v>1.0068416595458984E-3</c:v>
                </c:pt>
                <c:pt idx="12027">
                  <c:v>1.007080078125E-3</c:v>
                </c:pt>
                <c:pt idx="12028">
                  <c:v>1.007080078125E-3</c:v>
                </c:pt>
                <c:pt idx="12029">
                  <c:v>1.0068416595458984E-3</c:v>
                </c:pt>
                <c:pt idx="12030">
                  <c:v>1.007080078125E-3</c:v>
                </c:pt>
                <c:pt idx="12031">
                  <c:v>1.0080337524414063E-3</c:v>
                </c:pt>
                <c:pt idx="12032">
                  <c:v>1.0068416595458984E-3</c:v>
                </c:pt>
                <c:pt idx="12033">
                  <c:v>1.007080078125E-3</c:v>
                </c:pt>
                <c:pt idx="12034">
                  <c:v>1.007080078125E-3</c:v>
                </c:pt>
                <c:pt idx="12035">
                  <c:v>1.0068416595458984E-3</c:v>
                </c:pt>
                <c:pt idx="12036">
                  <c:v>1.007080078125E-3</c:v>
                </c:pt>
                <c:pt idx="12037">
                  <c:v>1.007080078125E-3</c:v>
                </c:pt>
                <c:pt idx="12038">
                  <c:v>1.0068416595458984E-3</c:v>
                </c:pt>
                <c:pt idx="12039">
                  <c:v>1.007080078125E-3</c:v>
                </c:pt>
                <c:pt idx="12040">
                  <c:v>1.007080078125E-3</c:v>
                </c:pt>
                <c:pt idx="12041">
                  <c:v>5.0358772277832031E-3</c:v>
                </c:pt>
                <c:pt idx="12042">
                  <c:v>1.007080078125E-3</c:v>
                </c:pt>
                <c:pt idx="12043">
                  <c:v>1.007080078125E-3</c:v>
                </c:pt>
                <c:pt idx="12044">
                  <c:v>1.0068416595458984E-3</c:v>
                </c:pt>
                <c:pt idx="12045">
                  <c:v>1.007080078125E-3</c:v>
                </c:pt>
                <c:pt idx="12046">
                  <c:v>1.007080078125E-3</c:v>
                </c:pt>
                <c:pt idx="12047">
                  <c:v>1.0068416595458984E-3</c:v>
                </c:pt>
                <c:pt idx="12048">
                  <c:v>1.007080078125E-3</c:v>
                </c:pt>
                <c:pt idx="12049">
                  <c:v>1.007080078125E-3</c:v>
                </c:pt>
                <c:pt idx="12050">
                  <c:v>1.0068416595458984E-3</c:v>
                </c:pt>
                <c:pt idx="12051">
                  <c:v>1.007080078125E-3</c:v>
                </c:pt>
                <c:pt idx="12052">
                  <c:v>1.0080337524414063E-3</c:v>
                </c:pt>
                <c:pt idx="12053">
                  <c:v>1.0068416595458984E-3</c:v>
                </c:pt>
                <c:pt idx="12054">
                  <c:v>1.007080078125E-3</c:v>
                </c:pt>
                <c:pt idx="12055">
                  <c:v>1.007080078125E-3</c:v>
                </c:pt>
                <c:pt idx="12056">
                  <c:v>1.0068416595458984E-3</c:v>
                </c:pt>
                <c:pt idx="12057">
                  <c:v>1.007080078125E-3</c:v>
                </c:pt>
                <c:pt idx="12058">
                  <c:v>1.007080078125E-3</c:v>
                </c:pt>
                <c:pt idx="12059">
                  <c:v>1.0068416595458984E-3</c:v>
                </c:pt>
                <c:pt idx="12060">
                  <c:v>1.007080078125E-3</c:v>
                </c:pt>
                <c:pt idx="12061">
                  <c:v>1.007080078125E-3</c:v>
                </c:pt>
                <c:pt idx="12062">
                  <c:v>1.0068416595458984E-3</c:v>
                </c:pt>
                <c:pt idx="12063">
                  <c:v>1.007080078125E-3</c:v>
                </c:pt>
                <c:pt idx="12064">
                  <c:v>1.0080337524414063E-3</c:v>
                </c:pt>
                <c:pt idx="12065">
                  <c:v>1.007080078125E-3</c:v>
                </c:pt>
                <c:pt idx="12066">
                  <c:v>1.0068416595458984E-3</c:v>
                </c:pt>
                <c:pt idx="12067">
                  <c:v>1.007080078125E-3</c:v>
                </c:pt>
                <c:pt idx="12068">
                  <c:v>1.007080078125E-3</c:v>
                </c:pt>
                <c:pt idx="12069">
                  <c:v>1.0068416595458984E-3</c:v>
                </c:pt>
                <c:pt idx="12070">
                  <c:v>1.007080078125E-3</c:v>
                </c:pt>
                <c:pt idx="12071">
                  <c:v>1.007080078125E-3</c:v>
                </c:pt>
                <c:pt idx="12072">
                  <c:v>1.0068416595458984E-3</c:v>
                </c:pt>
                <c:pt idx="12073">
                  <c:v>1.007080078125E-3</c:v>
                </c:pt>
                <c:pt idx="12074">
                  <c:v>1.007080078125E-3</c:v>
                </c:pt>
                <c:pt idx="12075">
                  <c:v>1.0068416595458984E-3</c:v>
                </c:pt>
                <c:pt idx="12076">
                  <c:v>1.007080078125E-3</c:v>
                </c:pt>
                <c:pt idx="12077">
                  <c:v>1.0080337524414063E-3</c:v>
                </c:pt>
                <c:pt idx="12078">
                  <c:v>1.0068416595458984E-3</c:v>
                </c:pt>
                <c:pt idx="12079">
                  <c:v>1.007080078125E-3</c:v>
                </c:pt>
                <c:pt idx="12080">
                  <c:v>1.007080078125E-3</c:v>
                </c:pt>
                <c:pt idx="12081">
                  <c:v>1.0068416595458984E-3</c:v>
                </c:pt>
                <c:pt idx="12082">
                  <c:v>1.007080078125E-3</c:v>
                </c:pt>
                <c:pt idx="12083">
                  <c:v>1.007080078125E-3</c:v>
                </c:pt>
                <c:pt idx="12084">
                  <c:v>1.0068416595458984E-3</c:v>
                </c:pt>
                <c:pt idx="12085">
                  <c:v>1.007080078125E-3</c:v>
                </c:pt>
                <c:pt idx="12086">
                  <c:v>1.007080078125E-3</c:v>
                </c:pt>
                <c:pt idx="12087">
                  <c:v>1.0068416595458984E-3</c:v>
                </c:pt>
                <c:pt idx="12088">
                  <c:v>1.007080078125E-3</c:v>
                </c:pt>
                <c:pt idx="12089">
                  <c:v>1.0080337524414063E-3</c:v>
                </c:pt>
                <c:pt idx="12090">
                  <c:v>1.007080078125E-3</c:v>
                </c:pt>
                <c:pt idx="12091">
                  <c:v>1.0068416595458984E-3</c:v>
                </c:pt>
                <c:pt idx="12092">
                  <c:v>1.007080078125E-3</c:v>
                </c:pt>
                <c:pt idx="12093">
                  <c:v>1.007080078125E-3</c:v>
                </c:pt>
                <c:pt idx="12094">
                  <c:v>1.0068416595458984E-3</c:v>
                </c:pt>
                <c:pt idx="12095">
                  <c:v>1.007080078125E-3</c:v>
                </c:pt>
                <c:pt idx="12096">
                  <c:v>1.007080078125E-3</c:v>
                </c:pt>
                <c:pt idx="12097">
                  <c:v>1.0068416595458984E-3</c:v>
                </c:pt>
                <c:pt idx="12098">
                  <c:v>1.007080078125E-3</c:v>
                </c:pt>
                <c:pt idx="12099">
                  <c:v>1.007080078125E-3</c:v>
                </c:pt>
                <c:pt idx="12100">
                  <c:v>7.0497989654541016E-3</c:v>
                </c:pt>
                <c:pt idx="12101">
                  <c:v>1.007080078125E-3</c:v>
                </c:pt>
                <c:pt idx="12102">
                  <c:v>1.007080078125E-3</c:v>
                </c:pt>
                <c:pt idx="12103">
                  <c:v>1.0068416595458984E-3</c:v>
                </c:pt>
                <c:pt idx="12104">
                  <c:v>1.007080078125E-3</c:v>
                </c:pt>
                <c:pt idx="12105">
                  <c:v>1.007080078125E-3</c:v>
                </c:pt>
                <c:pt idx="12106">
                  <c:v>1.0068416595458984E-3</c:v>
                </c:pt>
                <c:pt idx="12107">
                  <c:v>1.007080078125E-3</c:v>
                </c:pt>
                <c:pt idx="12108">
                  <c:v>1.0080337524414063E-3</c:v>
                </c:pt>
                <c:pt idx="12109">
                  <c:v>1.007080078125E-3</c:v>
                </c:pt>
                <c:pt idx="12110">
                  <c:v>1.0068416595458984E-3</c:v>
                </c:pt>
                <c:pt idx="12111">
                  <c:v>1.007080078125E-3</c:v>
                </c:pt>
                <c:pt idx="12112">
                  <c:v>1.007080078125E-3</c:v>
                </c:pt>
                <c:pt idx="12113">
                  <c:v>1.0068416595458984E-3</c:v>
                </c:pt>
                <c:pt idx="12114">
                  <c:v>1.007080078125E-3</c:v>
                </c:pt>
                <c:pt idx="12115">
                  <c:v>1.007080078125E-3</c:v>
                </c:pt>
                <c:pt idx="12116">
                  <c:v>1.0068416595458984E-3</c:v>
                </c:pt>
                <c:pt idx="12117">
                  <c:v>1.007080078125E-3</c:v>
                </c:pt>
                <c:pt idx="12118">
                  <c:v>1.007080078125E-3</c:v>
                </c:pt>
                <c:pt idx="12119">
                  <c:v>1.0068416595458984E-3</c:v>
                </c:pt>
                <c:pt idx="12120">
                  <c:v>1.007080078125E-3</c:v>
                </c:pt>
                <c:pt idx="12121">
                  <c:v>1.0080337524414063E-3</c:v>
                </c:pt>
                <c:pt idx="12122">
                  <c:v>1.0068416595458984E-3</c:v>
                </c:pt>
                <c:pt idx="12123">
                  <c:v>1.007080078125E-3</c:v>
                </c:pt>
                <c:pt idx="12124">
                  <c:v>1.007080078125E-3</c:v>
                </c:pt>
                <c:pt idx="12125">
                  <c:v>1.0068416595458984E-3</c:v>
                </c:pt>
                <c:pt idx="12126">
                  <c:v>1.007080078125E-3</c:v>
                </c:pt>
                <c:pt idx="12127">
                  <c:v>1.007080078125E-3</c:v>
                </c:pt>
                <c:pt idx="12128">
                  <c:v>1.0068416595458984E-3</c:v>
                </c:pt>
                <c:pt idx="12129">
                  <c:v>1.007080078125E-3</c:v>
                </c:pt>
                <c:pt idx="12130">
                  <c:v>1.007080078125E-3</c:v>
                </c:pt>
                <c:pt idx="12131">
                  <c:v>1.0068416595458984E-3</c:v>
                </c:pt>
                <c:pt idx="12132">
                  <c:v>1.007080078125E-3</c:v>
                </c:pt>
                <c:pt idx="12133">
                  <c:v>1.0080337524414063E-3</c:v>
                </c:pt>
                <c:pt idx="12134">
                  <c:v>1.007080078125E-3</c:v>
                </c:pt>
                <c:pt idx="12135">
                  <c:v>1.0068416595458984E-3</c:v>
                </c:pt>
                <c:pt idx="12136">
                  <c:v>1.007080078125E-3</c:v>
                </c:pt>
                <c:pt idx="12137">
                  <c:v>1.007080078125E-3</c:v>
                </c:pt>
                <c:pt idx="12138">
                  <c:v>1.0068416595458984E-3</c:v>
                </c:pt>
                <c:pt idx="12139">
                  <c:v>1.007080078125E-3</c:v>
                </c:pt>
                <c:pt idx="12140">
                  <c:v>1.007080078125E-3</c:v>
                </c:pt>
                <c:pt idx="12141">
                  <c:v>1.0068416595458984E-3</c:v>
                </c:pt>
                <c:pt idx="12142">
                  <c:v>1.007080078125E-3</c:v>
                </c:pt>
                <c:pt idx="12143">
                  <c:v>1.007080078125E-3</c:v>
                </c:pt>
                <c:pt idx="12144">
                  <c:v>1.0068416595458984E-3</c:v>
                </c:pt>
                <c:pt idx="12145">
                  <c:v>1.007080078125E-3</c:v>
                </c:pt>
                <c:pt idx="12146">
                  <c:v>1.0080337524414063E-3</c:v>
                </c:pt>
                <c:pt idx="12147">
                  <c:v>1.0068416595458984E-3</c:v>
                </c:pt>
                <c:pt idx="12148">
                  <c:v>1.007080078125E-3</c:v>
                </c:pt>
                <c:pt idx="12149">
                  <c:v>1.007080078125E-3</c:v>
                </c:pt>
                <c:pt idx="12150">
                  <c:v>1.0068416595458984E-3</c:v>
                </c:pt>
                <c:pt idx="12151">
                  <c:v>1.007080078125E-3</c:v>
                </c:pt>
                <c:pt idx="12152">
                  <c:v>1.007080078125E-3</c:v>
                </c:pt>
                <c:pt idx="12153">
                  <c:v>1.0068416595458984E-3</c:v>
                </c:pt>
                <c:pt idx="12154">
                  <c:v>1.007080078125E-3</c:v>
                </c:pt>
                <c:pt idx="12155">
                  <c:v>1.007080078125E-3</c:v>
                </c:pt>
                <c:pt idx="12156">
                  <c:v>1.0068416595458984E-3</c:v>
                </c:pt>
                <c:pt idx="12157">
                  <c:v>1.007080078125E-3</c:v>
                </c:pt>
                <c:pt idx="12158">
                  <c:v>1.0080337524414063E-3</c:v>
                </c:pt>
                <c:pt idx="12159">
                  <c:v>1.007080078125E-3</c:v>
                </c:pt>
                <c:pt idx="12160">
                  <c:v>1.0068416595458984E-3</c:v>
                </c:pt>
                <c:pt idx="12161">
                  <c:v>1.007080078125E-3</c:v>
                </c:pt>
                <c:pt idx="12162">
                  <c:v>1.007080078125E-3</c:v>
                </c:pt>
                <c:pt idx="12163">
                  <c:v>1.0068416595458984E-3</c:v>
                </c:pt>
                <c:pt idx="12164">
                  <c:v>1.007080078125E-3</c:v>
                </c:pt>
                <c:pt idx="12165">
                  <c:v>1.007080078125E-3</c:v>
                </c:pt>
                <c:pt idx="12166">
                  <c:v>1.0068416595458984E-3</c:v>
                </c:pt>
                <c:pt idx="12167">
                  <c:v>1.007080078125E-3</c:v>
                </c:pt>
                <c:pt idx="12168">
                  <c:v>1.007080078125E-3</c:v>
                </c:pt>
                <c:pt idx="12169">
                  <c:v>1.0068416595458984E-3</c:v>
                </c:pt>
                <c:pt idx="12170">
                  <c:v>1.0080337524414063E-3</c:v>
                </c:pt>
                <c:pt idx="12171">
                  <c:v>1.007080078125E-3</c:v>
                </c:pt>
                <c:pt idx="12172">
                  <c:v>1.0068416595458984E-3</c:v>
                </c:pt>
                <c:pt idx="12173">
                  <c:v>1.007080078125E-3</c:v>
                </c:pt>
                <c:pt idx="12174">
                  <c:v>1.007080078125E-3</c:v>
                </c:pt>
                <c:pt idx="12175">
                  <c:v>1.0068416595458984E-3</c:v>
                </c:pt>
                <c:pt idx="12176">
                  <c:v>1.007080078125E-3</c:v>
                </c:pt>
                <c:pt idx="12177">
                  <c:v>1.007080078125E-3</c:v>
                </c:pt>
                <c:pt idx="12178">
                  <c:v>1.0068416595458984E-3</c:v>
                </c:pt>
                <c:pt idx="12179">
                  <c:v>1.007080078125E-3</c:v>
                </c:pt>
                <c:pt idx="12180">
                  <c:v>1.007080078125E-3</c:v>
                </c:pt>
                <c:pt idx="12181">
                  <c:v>1.0068416595458984E-3</c:v>
                </c:pt>
                <c:pt idx="12182">
                  <c:v>1.007080078125E-3</c:v>
                </c:pt>
                <c:pt idx="12183">
                  <c:v>1.0080337524414063E-3</c:v>
                </c:pt>
                <c:pt idx="12184">
                  <c:v>1.007080078125E-3</c:v>
                </c:pt>
                <c:pt idx="12185">
                  <c:v>1.0068416595458984E-3</c:v>
                </c:pt>
                <c:pt idx="12186">
                  <c:v>1.007080078125E-3</c:v>
                </c:pt>
                <c:pt idx="12187">
                  <c:v>1.007080078125E-3</c:v>
                </c:pt>
                <c:pt idx="12188">
                  <c:v>1.0068416595458984E-3</c:v>
                </c:pt>
                <c:pt idx="12189">
                  <c:v>1.007080078125E-3</c:v>
                </c:pt>
                <c:pt idx="12190">
                  <c:v>1.007080078125E-3</c:v>
                </c:pt>
                <c:pt idx="12191">
                  <c:v>1.0068416595458984E-3</c:v>
                </c:pt>
                <c:pt idx="12192">
                  <c:v>1.007080078125E-3</c:v>
                </c:pt>
                <c:pt idx="12193">
                  <c:v>1.007080078125E-3</c:v>
                </c:pt>
                <c:pt idx="12194">
                  <c:v>1.0068416595458984E-3</c:v>
                </c:pt>
                <c:pt idx="12195">
                  <c:v>1.0080337524414063E-3</c:v>
                </c:pt>
                <c:pt idx="12196">
                  <c:v>1.007080078125E-3</c:v>
                </c:pt>
                <c:pt idx="12197">
                  <c:v>1.0068416595458984E-3</c:v>
                </c:pt>
                <c:pt idx="12198">
                  <c:v>1.007080078125E-3</c:v>
                </c:pt>
                <c:pt idx="12199">
                  <c:v>3.826904296875E-2</c:v>
                </c:pt>
                <c:pt idx="12200">
                  <c:v>1.007080078125E-3</c:v>
                </c:pt>
                <c:pt idx="12201">
                  <c:v>1.0068416595458984E-3</c:v>
                </c:pt>
                <c:pt idx="12202">
                  <c:v>1.007080078125E-3</c:v>
                </c:pt>
                <c:pt idx="12203">
                  <c:v>1.007080078125E-3</c:v>
                </c:pt>
                <c:pt idx="12204">
                  <c:v>1.0068416595458984E-3</c:v>
                </c:pt>
                <c:pt idx="12205">
                  <c:v>1.007080078125E-3</c:v>
                </c:pt>
                <c:pt idx="12206">
                  <c:v>1.007080078125E-3</c:v>
                </c:pt>
                <c:pt idx="12207">
                  <c:v>1.0068416595458984E-3</c:v>
                </c:pt>
                <c:pt idx="12208">
                  <c:v>1.0080337524414063E-3</c:v>
                </c:pt>
                <c:pt idx="12209">
                  <c:v>1.007080078125E-3</c:v>
                </c:pt>
                <c:pt idx="12210">
                  <c:v>1.0068416595458984E-3</c:v>
                </c:pt>
                <c:pt idx="12211">
                  <c:v>1.007080078125E-3</c:v>
                </c:pt>
                <c:pt idx="12212">
                  <c:v>1.007080078125E-3</c:v>
                </c:pt>
                <c:pt idx="12213">
                  <c:v>1.0068416595458984E-3</c:v>
                </c:pt>
                <c:pt idx="12214">
                  <c:v>1.007080078125E-3</c:v>
                </c:pt>
                <c:pt idx="12215">
                  <c:v>1.007080078125E-3</c:v>
                </c:pt>
                <c:pt idx="12216">
                  <c:v>1.0068416595458984E-3</c:v>
                </c:pt>
                <c:pt idx="12217">
                  <c:v>1.007080078125E-3</c:v>
                </c:pt>
                <c:pt idx="12218">
                  <c:v>1.007080078125E-3</c:v>
                </c:pt>
                <c:pt idx="12219">
                  <c:v>1.0068416595458984E-3</c:v>
                </c:pt>
                <c:pt idx="12220">
                  <c:v>1.007080078125E-3</c:v>
                </c:pt>
                <c:pt idx="12221">
                  <c:v>1.0080337524414063E-3</c:v>
                </c:pt>
                <c:pt idx="12222">
                  <c:v>1.007080078125E-3</c:v>
                </c:pt>
                <c:pt idx="12223">
                  <c:v>1.0068416595458984E-3</c:v>
                </c:pt>
                <c:pt idx="12224">
                  <c:v>1.007080078125E-3</c:v>
                </c:pt>
                <c:pt idx="12225">
                  <c:v>1.007080078125E-3</c:v>
                </c:pt>
                <c:pt idx="12226">
                  <c:v>1.0068416595458984E-3</c:v>
                </c:pt>
                <c:pt idx="12227">
                  <c:v>1.007080078125E-3</c:v>
                </c:pt>
                <c:pt idx="12228">
                  <c:v>1.007080078125E-3</c:v>
                </c:pt>
                <c:pt idx="12229">
                  <c:v>1.0068416595458984E-3</c:v>
                </c:pt>
                <c:pt idx="12230">
                  <c:v>1.007080078125E-3</c:v>
                </c:pt>
                <c:pt idx="12231">
                  <c:v>1.007080078125E-3</c:v>
                </c:pt>
                <c:pt idx="12232">
                  <c:v>1.0068416595458984E-3</c:v>
                </c:pt>
                <c:pt idx="12233">
                  <c:v>1.0080337524414063E-3</c:v>
                </c:pt>
                <c:pt idx="12234">
                  <c:v>1.007080078125E-3</c:v>
                </c:pt>
                <c:pt idx="12235">
                  <c:v>1.0068416595458984E-3</c:v>
                </c:pt>
                <c:pt idx="12236">
                  <c:v>1.007080078125E-3</c:v>
                </c:pt>
                <c:pt idx="12237">
                  <c:v>1.007080078125E-3</c:v>
                </c:pt>
                <c:pt idx="12238">
                  <c:v>1.0068416595458984E-3</c:v>
                </c:pt>
                <c:pt idx="12239">
                  <c:v>1.007080078125E-3</c:v>
                </c:pt>
                <c:pt idx="12240">
                  <c:v>1.007080078125E-3</c:v>
                </c:pt>
                <c:pt idx="12241">
                  <c:v>1.0068416595458984E-3</c:v>
                </c:pt>
                <c:pt idx="12242">
                  <c:v>1.007080078125E-3</c:v>
                </c:pt>
                <c:pt idx="12243">
                  <c:v>1.007080078125E-3</c:v>
                </c:pt>
                <c:pt idx="12244">
                  <c:v>1.0068416595458984E-3</c:v>
                </c:pt>
                <c:pt idx="12245">
                  <c:v>1.007080078125E-3</c:v>
                </c:pt>
                <c:pt idx="12246">
                  <c:v>1.0080337524414063E-3</c:v>
                </c:pt>
                <c:pt idx="12247">
                  <c:v>1.007080078125E-3</c:v>
                </c:pt>
                <c:pt idx="12248">
                  <c:v>1.0068416595458984E-3</c:v>
                </c:pt>
                <c:pt idx="12249">
                  <c:v>1.007080078125E-3</c:v>
                </c:pt>
                <c:pt idx="12250">
                  <c:v>1.007080078125E-3</c:v>
                </c:pt>
                <c:pt idx="12251">
                  <c:v>1.0068416595458984E-3</c:v>
                </c:pt>
                <c:pt idx="12252">
                  <c:v>1.007080078125E-3</c:v>
                </c:pt>
                <c:pt idx="12253">
                  <c:v>1.007080078125E-3</c:v>
                </c:pt>
                <c:pt idx="12254">
                  <c:v>1.0068416595458984E-3</c:v>
                </c:pt>
                <c:pt idx="12255">
                  <c:v>1.007080078125E-3</c:v>
                </c:pt>
                <c:pt idx="12256">
                  <c:v>1.007080078125E-3</c:v>
                </c:pt>
                <c:pt idx="12257">
                  <c:v>1.0068416595458984E-3</c:v>
                </c:pt>
                <c:pt idx="12258">
                  <c:v>1.0080337524414063E-3</c:v>
                </c:pt>
                <c:pt idx="12259">
                  <c:v>1.007080078125E-3</c:v>
                </c:pt>
                <c:pt idx="12260">
                  <c:v>1.0068416595458984E-3</c:v>
                </c:pt>
                <c:pt idx="12261">
                  <c:v>1.007080078125E-3</c:v>
                </c:pt>
                <c:pt idx="12262">
                  <c:v>1.007080078125E-3</c:v>
                </c:pt>
                <c:pt idx="12263">
                  <c:v>1.0068416595458984E-3</c:v>
                </c:pt>
                <c:pt idx="12264">
                  <c:v>1.007080078125E-3</c:v>
                </c:pt>
                <c:pt idx="12265">
                  <c:v>1.007080078125E-3</c:v>
                </c:pt>
                <c:pt idx="12266">
                  <c:v>1.0068416595458984E-3</c:v>
                </c:pt>
                <c:pt idx="12267">
                  <c:v>1.007080078125E-3</c:v>
                </c:pt>
                <c:pt idx="12268">
                  <c:v>1.007080078125E-3</c:v>
                </c:pt>
                <c:pt idx="12269">
                  <c:v>1.0068416595458984E-3</c:v>
                </c:pt>
                <c:pt idx="12270">
                  <c:v>1.007080078125E-3</c:v>
                </c:pt>
                <c:pt idx="12271">
                  <c:v>1.0080337524414063E-3</c:v>
                </c:pt>
                <c:pt idx="12272">
                  <c:v>1.007080078125E-3</c:v>
                </c:pt>
                <c:pt idx="12273">
                  <c:v>1.0068416595458984E-3</c:v>
                </c:pt>
                <c:pt idx="12274">
                  <c:v>1.007080078125E-3</c:v>
                </c:pt>
                <c:pt idx="12275">
                  <c:v>1.007080078125E-3</c:v>
                </c:pt>
                <c:pt idx="12276">
                  <c:v>1.0068416595458984E-3</c:v>
                </c:pt>
                <c:pt idx="12277">
                  <c:v>1.007080078125E-3</c:v>
                </c:pt>
                <c:pt idx="12278">
                  <c:v>1.007080078125E-3</c:v>
                </c:pt>
                <c:pt idx="12279">
                  <c:v>1.0068416595458984E-3</c:v>
                </c:pt>
                <c:pt idx="12280">
                  <c:v>1.007080078125E-3</c:v>
                </c:pt>
                <c:pt idx="12281">
                  <c:v>1.007080078125E-3</c:v>
                </c:pt>
                <c:pt idx="12282">
                  <c:v>1.0068416595458984E-3</c:v>
                </c:pt>
                <c:pt idx="12283">
                  <c:v>1.0080337524414063E-3</c:v>
                </c:pt>
                <c:pt idx="12284">
                  <c:v>1.007080078125E-3</c:v>
                </c:pt>
                <c:pt idx="12285">
                  <c:v>1.0068416595458984E-3</c:v>
                </c:pt>
                <c:pt idx="12286">
                  <c:v>1.007080078125E-3</c:v>
                </c:pt>
                <c:pt idx="12287">
                  <c:v>1.007080078125E-3</c:v>
                </c:pt>
                <c:pt idx="12288">
                  <c:v>1.0068416595458984E-3</c:v>
                </c:pt>
                <c:pt idx="12289">
                  <c:v>1.007080078125E-3</c:v>
                </c:pt>
                <c:pt idx="12290">
                  <c:v>1.007080078125E-3</c:v>
                </c:pt>
                <c:pt idx="12291">
                  <c:v>1.0068416595458984E-3</c:v>
                </c:pt>
                <c:pt idx="12292">
                  <c:v>1.007080078125E-3</c:v>
                </c:pt>
                <c:pt idx="12293">
                  <c:v>1.007080078125E-3</c:v>
                </c:pt>
                <c:pt idx="12294">
                  <c:v>1.0068416595458984E-3</c:v>
                </c:pt>
                <c:pt idx="12295">
                  <c:v>1.007080078125E-3</c:v>
                </c:pt>
                <c:pt idx="12296">
                  <c:v>1.0080337524414063E-3</c:v>
                </c:pt>
                <c:pt idx="12297">
                  <c:v>1.007080078125E-3</c:v>
                </c:pt>
                <c:pt idx="12298">
                  <c:v>1.0068416595458984E-3</c:v>
                </c:pt>
                <c:pt idx="12299">
                  <c:v>1.007080078125E-3</c:v>
                </c:pt>
                <c:pt idx="12300">
                  <c:v>1.007080078125E-3</c:v>
                </c:pt>
                <c:pt idx="12301">
                  <c:v>1.0068416595458984E-3</c:v>
                </c:pt>
                <c:pt idx="12302">
                  <c:v>1.007080078125E-3</c:v>
                </c:pt>
                <c:pt idx="12303">
                  <c:v>1.007080078125E-3</c:v>
                </c:pt>
                <c:pt idx="12304">
                  <c:v>1.0068416595458984E-3</c:v>
                </c:pt>
                <c:pt idx="12305">
                  <c:v>1.007080078125E-3</c:v>
                </c:pt>
                <c:pt idx="12306">
                  <c:v>1.007080078125E-3</c:v>
                </c:pt>
                <c:pt idx="12307">
                  <c:v>1.0068416595458984E-3</c:v>
                </c:pt>
                <c:pt idx="12308">
                  <c:v>1.0080337524414063E-3</c:v>
                </c:pt>
                <c:pt idx="12309">
                  <c:v>2.3162126541137695E-2</c:v>
                </c:pt>
                <c:pt idx="12310">
                  <c:v>1.0068416595458984E-3</c:v>
                </c:pt>
                <c:pt idx="12311">
                  <c:v>1.0080337524414063E-3</c:v>
                </c:pt>
                <c:pt idx="12312">
                  <c:v>1.007080078125E-3</c:v>
                </c:pt>
                <c:pt idx="12313">
                  <c:v>1.0068416595458984E-3</c:v>
                </c:pt>
                <c:pt idx="12314">
                  <c:v>1.007080078125E-3</c:v>
                </c:pt>
                <c:pt idx="12315">
                  <c:v>1.007080078125E-3</c:v>
                </c:pt>
                <c:pt idx="12316">
                  <c:v>1.0068416595458984E-3</c:v>
                </c:pt>
                <c:pt idx="12317">
                  <c:v>1.007080078125E-3</c:v>
                </c:pt>
                <c:pt idx="12318">
                  <c:v>1.007080078125E-3</c:v>
                </c:pt>
                <c:pt idx="12319">
                  <c:v>1.0068416595458984E-3</c:v>
                </c:pt>
                <c:pt idx="12320">
                  <c:v>1.007080078125E-3</c:v>
                </c:pt>
                <c:pt idx="12321">
                  <c:v>1.007080078125E-3</c:v>
                </c:pt>
                <c:pt idx="12322">
                  <c:v>1.0068416595458984E-3</c:v>
                </c:pt>
                <c:pt idx="12323">
                  <c:v>1.007080078125E-3</c:v>
                </c:pt>
                <c:pt idx="12324">
                  <c:v>1.0080337524414063E-3</c:v>
                </c:pt>
                <c:pt idx="12325">
                  <c:v>1.007080078125E-3</c:v>
                </c:pt>
                <c:pt idx="12326">
                  <c:v>1.0068416595458984E-3</c:v>
                </c:pt>
                <c:pt idx="12327">
                  <c:v>1.007080078125E-3</c:v>
                </c:pt>
                <c:pt idx="12328">
                  <c:v>1.007080078125E-3</c:v>
                </c:pt>
                <c:pt idx="12329">
                  <c:v>1.0068416595458984E-3</c:v>
                </c:pt>
                <c:pt idx="12330">
                  <c:v>1.007080078125E-3</c:v>
                </c:pt>
                <c:pt idx="12331">
                  <c:v>1.007080078125E-3</c:v>
                </c:pt>
                <c:pt idx="12332">
                  <c:v>1.0068416595458984E-3</c:v>
                </c:pt>
                <c:pt idx="12333">
                  <c:v>1.007080078125E-3</c:v>
                </c:pt>
                <c:pt idx="12334">
                  <c:v>1.0068416595458984E-3</c:v>
                </c:pt>
                <c:pt idx="12335">
                  <c:v>1.007080078125E-3</c:v>
                </c:pt>
                <c:pt idx="12336">
                  <c:v>1.0080337524414063E-3</c:v>
                </c:pt>
                <c:pt idx="12337">
                  <c:v>1.007080078125E-3</c:v>
                </c:pt>
                <c:pt idx="12338">
                  <c:v>1.0068416595458984E-3</c:v>
                </c:pt>
                <c:pt idx="12339">
                  <c:v>1.007080078125E-3</c:v>
                </c:pt>
                <c:pt idx="12340">
                  <c:v>1.007080078125E-3</c:v>
                </c:pt>
                <c:pt idx="12341">
                  <c:v>1.0068416595458984E-3</c:v>
                </c:pt>
                <c:pt idx="12342">
                  <c:v>1.007080078125E-3</c:v>
                </c:pt>
                <c:pt idx="12343">
                  <c:v>1.007080078125E-3</c:v>
                </c:pt>
                <c:pt idx="12344">
                  <c:v>1.0068416595458984E-3</c:v>
                </c:pt>
                <c:pt idx="12345">
                  <c:v>1.007080078125E-3</c:v>
                </c:pt>
                <c:pt idx="12346">
                  <c:v>1.007080078125E-3</c:v>
                </c:pt>
                <c:pt idx="12347">
                  <c:v>1.0068416595458984E-3</c:v>
                </c:pt>
                <c:pt idx="12348">
                  <c:v>1.007080078125E-3</c:v>
                </c:pt>
                <c:pt idx="12349">
                  <c:v>1.0080337524414063E-3</c:v>
                </c:pt>
                <c:pt idx="12350">
                  <c:v>1.007080078125E-3</c:v>
                </c:pt>
                <c:pt idx="12351">
                  <c:v>1.0068416595458984E-3</c:v>
                </c:pt>
                <c:pt idx="12352">
                  <c:v>1.007080078125E-3</c:v>
                </c:pt>
                <c:pt idx="12353">
                  <c:v>1.007080078125E-3</c:v>
                </c:pt>
                <c:pt idx="12354">
                  <c:v>1.0068416595458984E-3</c:v>
                </c:pt>
                <c:pt idx="12355">
                  <c:v>1.007080078125E-3</c:v>
                </c:pt>
                <c:pt idx="12356">
                  <c:v>1.0068416595458984E-3</c:v>
                </c:pt>
                <c:pt idx="12357">
                  <c:v>1.007080078125E-3</c:v>
                </c:pt>
                <c:pt idx="12358">
                  <c:v>1.007080078125E-3</c:v>
                </c:pt>
                <c:pt idx="12359">
                  <c:v>1.0068416595458984E-3</c:v>
                </c:pt>
                <c:pt idx="12360">
                  <c:v>1.007080078125E-3</c:v>
                </c:pt>
                <c:pt idx="12361">
                  <c:v>1.0080337524414063E-3</c:v>
                </c:pt>
                <c:pt idx="12362">
                  <c:v>1.007080078125E-3</c:v>
                </c:pt>
                <c:pt idx="12363">
                  <c:v>1.0068416595458984E-3</c:v>
                </c:pt>
                <c:pt idx="12364">
                  <c:v>1.007080078125E-3</c:v>
                </c:pt>
                <c:pt idx="12365">
                  <c:v>1.007080078125E-3</c:v>
                </c:pt>
                <c:pt idx="12366">
                  <c:v>1.0068416595458984E-3</c:v>
                </c:pt>
                <c:pt idx="12367">
                  <c:v>1.007080078125E-3</c:v>
                </c:pt>
                <c:pt idx="12368">
                  <c:v>1.007080078125E-3</c:v>
                </c:pt>
                <c:pt idx="12369">
                  <c:v>1.0068416595458984E-3</c:v>
                </c:pt>
                <c:pt idx="12370">
                  <c:v>1.007080078125E-3</c:v>
                </c:pt>
                <c:pt idx="12371">
                  <c:v>1.007080078125E-3</c:v>
                </c:pt>
                <c:pt idx="12372">
                  <c:v>1.0068416595458984E-3</c:v>
                </c:pt>
                <c:pt idx="12373">
                  <c:v>1.007080078125E-3</c:v>
                </c:pt>
                <c:pt idx="12374">
                  <c:v>1.0080337524414063E-3</c:v>
                </c:pt>
                <c:pt idx="12375">
                  <c:v>1.007080078125E-3</c:v>
                </c:pt>
                <c:pt idx="12376">
                  <c:v>1.0068416595458984E-3</c:v>
                </c:pt>
                <c:pt idx="12377">
                  <c:v>1.007080078125E-3</c:v>
                </c:pt>
                <c:pt idx="12378">
                  <c:v>1.0068416595458984E-3</c:v>
                </c:pt>
                <c:pt idx="12379">
                  <c:v>1.007080078125E-3</c:v>
                </c:pt>
                <c:pt idx="12380">
                  <c:v>1.007080078125E-3</c:v>
                </c:pt>
                <c:pt idx="12381">
                  <c:v>1.0068416595458984E-3</c:v>
                </c:pt>
                <c:pt idx="12382">
                  <c:v>1.007080078125E-3</c:v>
                </c:pt>
                <c:pt idx="12383">
                  <c:v>1.007080078125E-3</c:v>
                </c:pt>
                <c:pt idx="12384">
                  <c:v>1.0068416595458984E-3</c:v>
                </c:pt>
                <c:pt idx="12385">
                  <c:v>1.007080078125E-3</c:v>
                </c:pt>
                <c:pt idx="12386">
                  <c:v>1.0080337524414063E-3</c:v>
                </c:pt>
                <c:pt idx="12387">
                  <c:v>1.007080078125E-3</c:v>
                </c:pt>
                <c:pt idx="12388">
                  <c:v>1.0068416595458984E-3</c:v>
                </c:pt>
                <c:pt idx="12389">
                  <c:v>1.007080078125E-3</c:v>
                </c:pt>
                <c:pt idx="12390">
                  <c:v>1.007080078125E-3</c:v>
                </c:pt>
                <c:pt idx="12391">
                  <c:v>1.0068416595458984E-3</c:v>
                </c:pt>
                <c:pt idx="12392">
                  <c:v>1.007080078125E-3</c:v>
                </c:pt>
                <c:pt idx="12393">
                  <c:v>1.007080078125E-3</c:v>
                </c:pt>
                <c:pt idx="12394">
                  <c:v>1.0068416595458984E-3</c:v>
                </c:pt>
                <c:pt idx="12395">
                  <c:v>1.007080078125E-3</c:v>
                </c:pt>
                <c:pt idx="12396">
                  <c:v>1.007080078125E-3</c:v>
                </c:pt>
                <c:pt idx="12397">
                  <c:v>1.0068416595458984E-3</c:v>
                </c:pt>
                <c:pt idx="12398">
                  <c:v>1.007080078125E-3</c:v>
                </c:pt>
                <c:pt idx="12399">
                  <c:v>1.7121076583862305E-2</c:v>
                </c:pt>
                <c:pt idx="12400">
                  <c:v>1.0068416595458984E-3</c:v>
                </c:pt>
                <c:pt idx="12401">
                  <c:v>1.007080078125E-3</c:v>
                </c:pt>
                <c:pt idx="12402">
                  <c:v>1.007080078125E-3</c:v>
                </c:pt>
                <c:pt idx="12403">
                  <c:v>1.0068416595458984E-3</c:v>
                </c:pt>
                <c:pt idx="12404">
                  <c:v>1.007080078125E-3</c:v>
                </c:pt>
                <c:pt idx="12405">
                  <c:v>1.007080078125E-3</c:v>
                </c:pt>
                <c:pt idx="12406">
                  <c:v>1.0068416595458984E-3</c:v>
                </c:pt>
                <c:pt idx="12407">
                  <c:v>1.007080078125E-3</c:v>
                </c:pt>
                <c:pt idx="12408">
                  <c:v>1.0080337524414063E-3</c:v>
                </c:pt>
                <c:pt idx="12409">
                  <c:v>1.0068416595458984E-3</c:v>
                </c:pt>
                <c:pt idx="12410">
                  <c:v>1.007080078125E-3</c:v>
                </c:pt>
                <c:pt idx="12411">
                  <c:v>1.007080078125E-3</c:v>
                </c:pt>
                <c:pt idx="12412">
                  <c:v>1.0068416595458984E-3</c:v>
                </c:pt>
                <c:pt idx="12413">
                  <c:v>1.007080078125E-3</c:v>
                </c:pt>
                <c:pt idx="12414">
                  <c:v>1.007080078125E-3</c:v>
                </c:pt>
                <c:pt idx="12415">
                  <c:v>1.0068416595458984E-3</c:v>
                </c:pt>
                <c:pt idx="12416">
                  <c:v>1.007080078125E-3</c:v>
                </c:pt>
                <c:pt idx="12417">
                  <c:v>1.007080078125E-3</c:v>
                </c:pt>
                <c:pt idx="12418">
                  <c:v>1.0068416595458984E-3</c:v>
                </c:pt>
                <c:pt idx="12419">
                  <c:v>1.007080078125E-3</c:v>
                </c:pt>
                <c:pt idx="12420">
                  <c:v>1.0080337524414063E-3</c:v>
                </c:pt>
                <c:pt idx="12421">
                  <c:v>1.007080078125E-3</c:v>
                </c:pt>
                <c:pt idx="12422">
                  <c:v>1.0068416595458984E-3</c:v>
                </c:pt>
                <c:pt idx="12423">
                  <c:v>1.007080078125E-3</c:v>
                </c:pt>
                <c:pt idx="12424">
                  <c:v>1.007080078125E-3</c:v>
                </c:pt>
                <c:pt idx="12425">
                  <c:v>1.0068416595458984E-3</c:v>
                </c:pt>
                <c:pt idx="12426">
                  <c:v>1.007080078125E-3</c:v>
                </c:pt>
                <c:pt idx="12427">
                  <c:v>1.007080078125E-3</c:v>
                </c:pt>
                <c:pt idx="12428">
                  <c:v>1.0068416595458984E-3</c:v>
                </c:pt>
                <c:pt idx="12429">
                  <c:v>1.007080078125E-3</c:v>
                </c:pt>
                <c:pt idx="12430">
                  <c:v>1.007080078125E-3</c:v>
                </c:pt>
                <c:pt idx="12431">
                  <c:v>1.0068416595458984E-3</c:v>
                </c:pt>
                <c:pt idx="12432">
                  <c:v>1.007080078125E-3</c:v>
                </c:pt>
                <c:pt idx="12433">
                  <c:v>1.0080337524414063E-3</c:v>
                </c:pt>
                <c:pt idx="12434">
                  <c:v>1.0068416595458984E-3</c:v>
                </c:pt>
                <c:pt idx="12435">
                  <c:v>1.007080078125E-3</c:v>
                </c:pt>
                <c:pt idx="12436">
                  <c:v>1.007080078125E-3</c:v>
                </c:pt>
                <c:pt idx="12437">
                  <c:v>1.0068416595458984E-3</c:v>
                </c:pt>
                <c:pt idx="12438">
                  <c:v>1.007080078125E-3</c:v>
                </c:pt>
                <c:pt idx="12439">
                  <c:v>1.007080078125E-3</c:v>
                </c:pt>
                <c:pt idx="12440">
                  <c:v>1.0068416595458984E-3</c:v>
                </c:pt>
                <c:pt idx="12441">
                  <c:v>1.007080078125E-3</c:v>
                </c:pt>
                <c:pt idx="12442">
                  <c:v>1.007080078125E-3</c:v>
                </c:pt>
                <c:pt idx="12443">
                  <c:v>1.0068416595458984E-3</c:v>
                </c:pt>
                <c:pt idx="12444">
                  <c:v>1.007080078125E-3</c:v>
                </c:pt>
                <c:pt idx="12445">
                  <c:v>1.0080337524414063E-3</c:v>
                </c:pt>
                <c:pt idx="12446">
                  <c:v>1.007080078125E-3</c:v>
                </c:pt>
                <c:pt idx="12447">
                  <c:v>1.0068416595458984E-3</c:v>
                </c:pt>
                <c:pt idx="12448">
                  <c:v>1.007080078125E-3</c:v>
                </c:pt>
                <c:pt idx="12449">
                  <c:v>1.007080078125E-3</c:v>
                </c:pt>
                <c:pt idx="12450">
                  <c:v>1.0068416595458984E-3</c:v>
                </c:pt>
                <c:pt idx="12451">
                  <c:v>1.007080078125E-3</c:v>
                </c:pt>
                <c:pt idx="12452">
                  <c:v>1.007080078125E-3</c:v>
                </c:pt>
                <c:pt idx="12453">
                  <c:v>1.0068416595458984E-3</c:v>
                </c:pt>
                <c:pt idx="12454">
                  <c:v>1.007080078125E-3</c:v>
                </c:pt>
                <c:pt idx="12455">
                  <c:v>1.007080078125E-3</c:v>
                </c:pt>
                <c:pt idx="12456">
                  <c:v>1.0068416595458984E-3</c:v>
                </c:pt>
                <c:pt idx="12457">
                  <c:v>1.007080078125E-3</c:v>
                </c:pt>
                <c:pt idx="12458">
                  <c:v>1.0080337524414063E-3</c:v>
                </c:pt>
                <c:pt idx="12459">
                  <c:v>1.0068416595458984E-3</c:v>
                </c:pt>
                <c:pt idx="12460">
                  <c:v>1.007080078125E-3</c:v>
                </c:pt>
                <c:pt idx="12461">
                  <c:v>1.007080078125E-3</c:v>
                </c:pt>
                <c:pt idx="12462">
                  <c:v>1.0068416595458984E-3</c:v>
                </c:pt>
                <c:pt idx="12463">
                  <c:v>1.007080078125E-3</c:v>
                </c:pt>
                <c:pt idx="12464">
                  <c:v>1.007080078125E-3</c:v>
                </c:pt>
                <c:pt idx="12465">
                  <c:v>1.0068416595458984E-3</c:v>
                </c:pt>
                <c:pt idx="12466">
                  <c:v>1.007080078125E-3</c:v>
                </c:pt>
                <c:pt idx="12467">
                  <c:v>1.007080078125E-3</c:v>
                </c:pt>
                <c:pt idx="12468">
                  <c:v>1.0068416595458984E-3</c:v>
                </c:pt>
                <c:pt idx="12469">
                  <c:v>1.007080078125E-3</c:v>
                </c:pt>
                <c:pt idx="12470">
                  <c:v>1.0080337524414063E-3</c:v>
                </c:pt>
                <c:pt idx="12471">
                  <c:v>1.007080078125E-3</c:v>
                </c:pt>
                <c:pt idx="12472">
                  <c:v>1.0068416595458984E-3</c:v>
                </c:pt>
                <c:pt idx="12473">
                  <c:v>1.007080078125E-3</c:v>
                </c:pt>
                <c:pt idx="12474">
                  <c:v>1.007080078125E-3</c:v>
                </c:pt>
                <c:pt idx="12475">
                  <c:v>1.0068416595458984E-3</c:v>
                </c:pt>
                <c:pt idx="12476">
                  <c:v>1.007080078125E-3</c:v>
                </c:pt>
                <c:pt idx="12477">
                  <c:v>1.007080078125E-3</c:v>
                </c:pt>
                <c:pt idx="12478">
                  <c:v>1.0068416595458984E-3</c:v>
                </c:pt>
                <c:pt idx="12479">
                  <c:v>1.007080078125E-3</c:v>
                </c:pt>
                <c:pt idx="12480">
                  <c:v>1.007080078125E-3</c:v>
                </c:pt>
                <c:pt idx="12481">
                  <c:v>1.0068416595458984E-3</c:v>
                </c:pt>
                <c:pt idx="12482">
                  <c:v>1.007080078125E-3</c:v>
                </c:pt>
                <c:pt idx="12483">
                  <c:v>1.0080337524414063E-3</c:v>
                </c:pt>
                <c:pt idx="12484">
                  <c:v>1.0068416595458984E-3</c:v>
                </c:pt>
                <c:pt idx="12485">
                  <c:v>1.007080078125E-3</c:v>
                </c:pt>
                <c:pt idx="12486">
                  <c:v>1.007080078125E-3</c:v>
                </c:pt>
                <c:pt idx="12487">
                  <c:v>1.0068416595458984E-3</c:v>
                </c:pt>
                <c:pt idx="12488">
                  <c:v>1.007080078125E-3</c:v>
                </c:pt>
                <c:pt idx="12489">
                  <c:v>1.007080078125E-3</c:v>
                </c:pt>
                <c:pt idx="12490">
                  <c:v>1.0068416595458984E-3</c:v>
                </c:pt>
                <c:pt idx="12491">
                  <c:v>1.007080078125E-3</c:v>
                </c:pt>
                <c:pt idx="12492">
                  <c:v>1.007080078125E-3</c:v>
                </c:pt>
                <c:pt idx="12493">
                  <c:v>1.0068416595458984E-3</c:v>
                </c:pt>
                <c:pt idx="12494">
                  <c:v>1.007080078125E-3</c:v>
                </c:pt>
                <c:pt idx="12495">
                  <c:v>1.0080337524414063E-3</c:v>
                </c:pt>
                <c:pt idx="12496">
                  <c:v>1.007080078125E-3</c:v>
                </c:pt>
                <c:pt idx="12497">
                  <c:v>1.0068416595458984E-3</c:v>
                </c:pt>
                <c:pt idx="12498">
                  <c:v>1.007080078125E-3</c:v>
                </c:pt>
                <c:pt idx="12499">
                  <c:v>1.007080078125E-3</c:v>
                </c:pt>
                <c:pt idx="12500">
                  <c:v>1.0068416595458984E-3</c:v>
                </c:pt>
                <c:pt idx="12501">
                  <c:v>1.007080078125E-3</c:v>
                </c:pt>
                <c:pt idx="12502">
                  <c:v>1.007080078125E-3</c:v>
                </c:pt>
                <c:pt idx="12503">
                  <c:v>1.0068416595458984E-3</c:v>
                </c:pt>
                <c:pt idx="12504">
                  <c:v>1.007080078125E-3</c:v>
                </c:pt>
                <c:pt idx="12505">
                  <c:v>1.007080078125E-3</c:v>
                </c:pt>
                <c:pt idx="12506">
                  <c:v>1.0068416595458984E-3</c:v>
                </c:pt>
                <c:pt idx="12507">
                  <c:v>1.007080078125E-3</c:v>
                </c:pt>
                <c:pt idx="12508">
                  <c:v>1.0080337524414063E-3</c:v>
                </c:pt>
                <c:pt idx="12509">
                  <c:v>1.0068416595458984E-3</c:v>
                </c:pt>
                <c:pt idx="12510">
                  <c:v>1.007080078125E-3</c:v>
                </c:pt>
                <c:pt idx="12511">
                  <c:v>1.007080078125E-3</c:v>
                </c:pt>
                <c:pt idx="12512">
                  <c:v>1.0068416595458984E-3</c:v>
                </c:pt>
                <c:pt idx="12513">
                  <c:v>1.007080078125E-3</c:v>
                </c:pt>
                <c:pt idx="12514">
                  <c:v>1.007080078125E-3</c:v>
                </c:pt>
                <c:pt idx="12515">
                  <c:v>1.0068416595458984E-3</c:v>
                </c:pt>
                <c:pt idx="12516">
                  <c:v>1.007080078125E-3</c:v>
                </c:pt>
                <c:pt idx="12517">
                  <c:v>1.007080078125E-3</c:v>
                </c:pt>
                <c:pt idx="12518">
                  <c:v>1.0068416595458984E-3</c:v>
                </c:pt>
                <c:pt idx="12519">
                  <c:v>1.007080078125E-3</c:v>
                </c:pt>
                <c:pt idx="12520">
                  <c:v>1.0080337524414063E-3</c:v>
                </c:pt>
                <c:pt idx="12521">
                  <c:v>1.007080078125E-3</c:v>
                </c:pt>
                <c:pt idx="12522">
                  <c:v>1.0068416595458984E-3</c:v>
                </c:pt>
                <c:pt idx="12523">
                  <c:v>1.007080078125E-3</c:v>
                </c:pt>
                <c:pt idx="12524">
                  <c:v>1.007080078125E-3</c:v>
                </c:pt>
                <c:pt idx="12525">
                  <c:v>1.0068416595458984E-3</c:v>
                </c:pt>
                <c:pt idx="12526">
                  <c:v>1.007080078125E-3</c:v>
                </c:pt>
                <c:pt idx="12527">
                  <c:v>1.007080078125E-3</c:v>
                </c:pt>
                <c:pt idx="12528">
                  <c:v>1.0068416595458984E-3</c:v>
                </c:pt>
                <c:pt idx="12529">
                  <c:v>1.007080078125E-3</c:v>
                </c:pt>
                <c:pt idx="12530">
                  <c:v>1.007080078125E-3</c:v>
                </c:pt>
                <c:pt idx="12531">
                  <c:v>1.0068416595458984E-3</c:v>
                </c:pt>
                <c:pt idx="12532">
                  <c:v>1.007080078125E-3</c:v>
                </c:pt>
                <c:pt idx="12533">
                  <c:v>1.0080337524414063E-3</c:v>
                </c:pt>
                <c:pt idx="12534">
                  <c:v>1.0068416595458984E-3</c:v>
                </c:pt>
                <c:pt idx="12535">
                  <c:v>1.007080078125E-3</c:v>
                </c:pt>
                <c:pt idx="12536">
                  <c:v>1.007080078125E-3</c:v>
                </c:pt>
                <c:pt idx="12537">
                  <c:v>1.0068416595458984E-3</c:v>
                </c:pt>
                <c:pt idx="12538">
                  <c:v>1.007080078125E-3</c:v>
                </c:pt>
                <c:pt idx="12539">
                  <c:v>1.007080078125E-3</c:v>
                </c:pt>
                <c:pt idx="12540">
                  <c:v>1.0068416595458984E-3</c:v>
                </c:pt>
                <c:pt idx="12541">
                  <c:v>1.007080078125E-3</c:v>
                </c:pt>
                <c:pt idx="12542">
                  <c:v>1.007080078125E-3</c:v>
                </c:pt>
                <c:pt idx="12543">
                  <c:v>1.0068416595458984E-3</c:v>
                </c:pt>
                <c:pt idx="12544">
                  <c:v>1.007080078125E-3</c:v>
                </c:pt>
                <c:pt idx="12545">
                  <c:v>1.0080337524414063E-3</c:v>
                </c:pt>
                <c:pt idx="12546">
                  <c:v>1.007080078125E-3</c:v>
                </c:pt>
                <c:pt idx="12547">
                  <c:v>1.0068416595458984E-3</c:v>
                </c:pt>
                <c:pt idx="12548">
                  <c:v>1.007080078125E-3</c:v>
                </c:pt>
                <c:pt idx="12549">
                  <c:v>1.007080078125E-3</c:v>
                </c:pt>
                <c:pt idx="12550">
                  <c:v>1.0068416595458984E-3</c:v>
                </c:pt>
                <c:pt idx="12551">
                  <c:v>1.007080078125E-3</c:v>
                </c:pt>
                <c:pt idx="12552">
                  <c:v>1.007080078125E-3</c:v>
                </c:pt>
                <c:pt idx="12553">
                  <c:v>1.0068416595458984E-3</c:v>
                </c:pt>
                <c:pt idx="12554">
                  <c:v>1.007080078125E-3</c:v>
                </c:pt>
                <c:pt idx="12555">
                  <c:v>1.007080078125E-3</c:v>
                </c:pt>
                <c:pt idx="12556">
                  <c:v>1.0068416595458984E-3</c:v>
                </c:pt>
                <c:pt idx="12557">
                  <c:v>1.007080078125E-3</c:v>
                </c:pt>
                <c:pt idx="12558">
                  <c:v>1.0080337524414063E-3</c:v>
                </c:pt>
                <c:pt idx="12559">
                  <c:v>1.0068416595458984E-3</c:v>
                </c:pt>
                <c:pt idx="12560">
                  <c:v>1.007080078125E-3</c:v>
                </c:pt>
                <c:pt idx="12561">
                  <c:v>1.007080078125E-3</c:v>
                </c:pt>
                <c:pt idx="12562">
                  <c:v>1.0068416595458984E-3</c:v>
                </c:pt>
                <c:pt idx="12563">
                  <c:v>1.007080078125E-3</c:v>
                </c:pt>
                <c:pt idx="12564">
                  <c:v>1.007080078125E-3</c:v>
                </c:pt>
                <c:pt idx="12565">
                  <c:v>1.0068416595458984E-3</c:v>
                </c:pt>
                <c:pt idx="12566">
                  <c:v>1.007080078125E-3</c:v>
                </c:pt>
                <c:pt idx="12567">
                  <c:v>1.007080078125E-3</c:v>
                </c:pt>
                <c:pt idx="12568">
                  <c:v>1.0068416595458984E-3</c:v>
                </c:pt>
                <c:pt idx="12569">
                  <c:v>1.007080078125E-3</c:v>
                </c:pt>
                <c:pt idx="12570">
                  <c:v>1.0080337524414063E-3</c:v>
                </c:pt>
                <c:pt idx="12571">
                  <c:v>1.007080078125E-3</c:v>
                </c:pt>
                <c:pt idx="12572">
                  <c:v>1.0068416595458984E-3</c:v>
                </c:pt>
                <c:pt idx="12573">
                  <c:v>1.007080078125E-3</c:v>
                </c:pt>
                <c:pt idx="12574">
                  <c:v>1.007080078125E-3</c:v>
                </c:pt>
                <c:pt idx="12575">
                  <c:v>1.0068416595458984E-3</c:v>
                </c:pt>
                <c:pt idx="12576">
                  <c:v>1.007080078125E-3</c:v>
                </c:pt>
                <c:pt idx="12577">
                  <c:v>1.007080078125E-3</c:v>
                </c:pt>
                <c:pt idx="12578">
                  <c:v>1.0068416595458984E-3</c:v>
                </c:pt>
                <c:pt idx="12579">
                  <c:v>1.007080078125E-3</c:v>
                </c:pt>
                <c:pt idx="12580">
                  <c:v>1.007080078125E-3</c:v>
                </c:pt>
                <c:pt idx="12581">
                  <c:v>1.0068416595458984E-3</c:v>
                </c:pt>
                <c:pt idx="12582">
                  <c:v>1.007080078125E-3</c:v>
                </c:pt>
                <c:pt idx="12583">
                  <c:v>1.0080337524414063E-3</c:v>
                </c:pt>
                <c:pt idx="12584">
                  <c:v>1.0068416595458984E-3</c:v>
                </c:pt>
                <c:pt idx="12585">
                  <c:v>1.007080078125E-3</c:v>
                </c:pt>
                <c:pt idx="12586">
                  <c:v>1.007080078125E-3</c:v>
                </c:pt>
                <c:pt idx="12587">
                  <c:v>1.0068416595458984E-3</c:v>
                </c:pt>
                <c:pt idx="12588">
                  <c:v>1.007080078125E-3</c:v>
                </c:pt>
                <c:pt idx="12589">
                  <c:v>1.007080078125E-3</c:v>
                </c:pt>
                <c:pt idx="12590">
                  <c:v>1.0068416595458984E-3</c:v>
                </c:pt>
                <c:pt idx="12591">
                  <c:v>1.007080078125E-3</c:v>
                </c:pt>
                <c:pt idx="12592">
                  <c:v>1.007080078125E-3</c:v>
                </c:pt>
                <c:pt idx="12593">
                  <c:v>1.0068416595458984E-3</c:v>
                </c:pt>
                <c:pt idx="12594">
                  <c:v>1.007080078125E-3</c:v>
                </c:pt>
                <c:pt idx="12595">
                  <c:v>1.0080337524414063E-3</c:v>
                </c:pt>
                <c:pt idx="12596">
                  <c:v>1.007080078125E-3</c:v>
                </c:pt>
                <c:pt idx="12597">
                  <c:v>1.0068416595458984E-3</c:v>
                </c:pt>
                <c:pt idx="12598">
                  <c:v>1.007080078125E-3</c:v>
                </c:pt>
                <c:pt idx="12599">
                  <c:v>1.007080078125E-3</c:v>
                </c:pt>
                <c:pt idx="12600">
                  <c:v>1.0068416595458984E-3</c:v>
                </c:pt>
                <c:pt idx="12601">
                  <c:v>1.007080078125E-3</c:v>
                </c:pt>
                <c:pt idx="12602">
                  <c:v>1.007080078125E-3</c:v>
                </c:pt>
                <c:pt idx="12603">
                  <c:v>1.0068416595458984E-3</c:v>
                </c:pt>
                <c:pt idx="12604">
                  <c:v>1.007080078125E-3</c:v>
                </c:pt>
                <c:pt idx="12605">
                  <c:v>2.0142078399658203E-2</c:v>
                </c:pt>
                <c:pt idx="12606">
                  <c:v>1.0068416595458984E-3</c:v>
                </c:pt>
                <c:pt idx="12607">
                  <c:v>1.007080078125E-3</c:v>
                </c:pt>
                <c:pt idx="12608">
                  <c:v>1.007080078125E-3</c:v>
                </c:pt>
                <c:pt idx="12609">
                  <c:v>1.0068416595458984E-3</c:v>
                </c:pt>
                <c:pt idx="12610">
                  <c:v>1.007080078125E-3</c:v>
                </c:pt>
                <c:pt idx="12611">
                  <c:v>1.007080078125E-3</c:v>
                </c:pt>
                <c:pt idx="12612">
                  <c:v>1.0068416595458984E-3</c:v>
                </c:pt>
                <c:pt idx="12613">
                  <c:v>1.0080337524414063E-3</c:v>
                </c:pt>
                <c:pt idx="12614">
                  <c:v>1.007080078125E-3</c:v>
                </c:pt>
                <c:pt idx="12615">
                  <c:v>1.0068416595458984E-3</c:v>
                </c:pt>
                <c:pt idx="12616">
                  <c:v>1.007080078125E-3</c:v>
                </c:pt>
                <c:pt idx="12617">
                  <c:v>1.007080078125E-3</c:v>
                </c:pt>
                <c:pt idx="12618">
                  <c:v>1.0068416595458984E-3</c:v>
                </c:pt>
                <c:pt idx="12619">
                  <c:v>1.007080078125E-3</c:v>
                </c:pt>
                <c:pt idx="12620">
                  <c:v>1.007080078125E-3</c:v>
                </c:pt>
                <c:pt idx="12621">
                  <c:v>1.0068416595458984E-3</c:v>
                </c:pt>
                <c:pt idx="12622">
                  <c:v>1.007080078125E-3</c:v>
                </c:pt>
                <c:pt idx="12623">
                  <c:v>1.007080078125E-3</c:v>
                </c:pt>
                <c:pt idx="12624">
                  <c:v>1.0068416595458984E-3</c:v>
                </c:pt>
                <c:pt idx="12625">
                  <c:v>1.007080078125E-3</c:v>
                </c:pt>
                <c:pt idx="12626">
                  <c:v>1.0080337524414063E-3</c:v>
                </c:pt>
                <c:pt idx="12627">
                  <c:v>1.007080078125E-3</c:v>
                </c:pt>
                <c:pt idx="12628">
                  <c:v>1.0068416595458984E-3</c:v>
                </c:pt>
                <c:pt idx="12629">
                  <c:v>1.007080078125E-3</c:v>
                </c:pt>
                <c:pt idx="12630">
                  <c:v>1.007080078125E-3</c:v>
                </c:pt>
                <c:pt idx="12631">
                  <c:v>1.0068416595458984E-3</c:v>
                </c:pt>
                <c:pt idx="12632">
                  <c:v>1.007080078125E-3</c:v>
                </c:pt>
                <c:pt idx="12633">
                  <c:v>1.007080078125E-3</c:v>
                </c:pt>
                <c:pt idx="12634">
                  <c:v>1.0068416595458984E-3</c:v>
                </c:pt>
                <c:pt idx="12635">
                  <c:v>1.007080078125E-3</c:v>
                </c:pt>
                <c:pt idx="12636">
                  <c:v>1.007080078125E-3</c:v>
                </c:pt>
                <c:pt idx="12637">
                  <c:v>1.0068416595458984E-3</c:v>
                </c:pt>
                <c:pt idx="12638">
                  <c:v>1.0080337524414063E-3</c:v>
                </c:pt>
                <c:pt idx="12639">
                  <c:v>1.007080078125E-3</c:v>
                </c:pt>
                <c:pt idx="12640">
                  <c:v>1.0068416595458984E-3</c:v>
                </c:pt>
                <c:pt idx="12641">
                  <c:v>1.007080078125E-3</c:v>
                </c:pt>
                <c:pt idx="12642">
                  <c:v>1.007080078125E-3</c:v>
                </c:pt>
                <c:pt idx="12643">
                  <c:v>1.0068416595458984E-3</c:v>
                </c:pt>
                <c:pt idx="12644">
                  <c:v>1.007080078125E-3</c:v>
                </c:pt>
                <c:pt idx="12645">
                  <c:v>1.007080078125E-3</c:v>
                </c:pt>
                <c:pt idx="12646">
                  <c:v>1.0068416595458984E-3</c:v>
                </c:pt>
                <c:pt idx="12647">
                  <c:v>1.007080078125E-3</c:v>
                </c:pt>
                <c:pt idx="12648">
                  <c:v>1.007080078125E-3</c:v>
                </c:pt>
                <c:pt idx="12649">
                  <c:v>1.0068416595458984E-3</c:v>
                </c:pt>
                <c:pt idx="12650">
                  <c:v>1.007080078125E-3</c:v>
                </c:pt>
                <c:pt idx="12651">
                  <c:v>1.0080337524414063E-3</c:v>
                </c:pt>
                <c:pt idx="12652">
                  <c:v>1.007080078125E-3</c:v>
                </c:pt>
                <c:pt idx="12653">
                  <c:v>1.0068416595458984E-3</c:v>
                </c:pt>
                <c:pt idx="12654">
                  <c:v>1.007080078125E-3</c:v>
                </c:pt>
                <c:pt idx="12655">
                  <c:v>1.007080078125E-3</c:v>
                </c:pt>
                <c:pt idx="12656">
                  <c:v>1.3091802597045898E-2</c:v>
                </c:pt>
                <c:pt idx="12657">
                  <c:v>1.007080078125E-3</c:v>
                </c:pt>
                <c:pt idx="12658">
                  <c:v>1.007080078125E-3</c:v>
                </c:pt>
                <c:pt idx="12659">
                  <c:v>1.0068416595458984E-3</c:v>
                </c:pt>
                <c:pt idx="12660">
                  <c:v>1.007080078125E-3</c:v>
                </c:pt>
                <c:pt idx="12661">
                  <c:v>1.007080078125E-3</c:v>
                </c:pt>
                <c:pt idx="12662">
                  <c:v>1.0068416595458984E-3</c:v>
                </c:pt>
                <c:pt idx="12663">
                  <c:v>1.007080078125E-3</c:v>
                </c:pt>
                <c:pt idx="12664">
                  <c:v>1.0080337524414063E-3</c:v>
                </c:pt>
                <c:pt idx="12665">
                  <c:v>1.007080078125E-3</c:v>
                </c:pt>
                <c:pt idx="12666">
                  <c:v>1.0068416595458984E-3</c:v>
                </c:pt>
                <c:pt idx="12667">
                  <c:v>1.007080078125E-3</c:v>
                </c:pt>
                <c:pt idx="12668">
                  <c:v>1.007080078125E-3</c:v>
                </c:pt>
                <c:pt idx="12669">
                  <c:v>1.0068416595458984E-3</c:v>
                </c:pt>
                <c:pt idx="12670">
                  <c:v>1.007080078125E-3</c:v>
                </c:pt>
                <c:pt idx="12671">
                  <c:v>1.007080078125E-3</c:v>
                </c:pt>
                <c:pt idx="12672">
                  <c:v>1.0068416595458984E-3</c:v>
                </c:pt>
                <c:pt idx="12673">
                  <c:v>1.007080078125E-3</c:v>
                </c:pt>
                <c:pt idx="12674">
                  <c:v>1.007080078125E-3</c:v>
                </c:pt>
                <c:pt idx="12675">
                  <c:v>1.0068416595458984E-3</c:v>
                </c:pt>
                <c:pt idx="12676">
                  <c:v>1.0080337524414063E-3</c:v>
                </c:pt>
                <c:pt idx="12677">
                  <c:v>1.007080078125E-3</c:v>
                </c:pt>
                <c:pt idx="12678">
                  <c:v>1.0068416595458984E-3</c:v>
                </c:pt>
                <c:pt idx="12679">
                  <c:v>1.007080078125E-3</c:v>
                </c:pt>
                <c:pt idx="12680">
                  <c:v>1.007080078125E-3</c:v>
                </c:pt>
                <c:pt idx="12681">
                  <c:v>1.0068416595458984E-3</c:v>
                </c:pt>
                <c:pt idx="12682">
                  <c:v>1.007080078125E-3</c:v>
                </c:pt>
                <c:pt idx="12683">
                  <c:v>1.007080078125E-3</c:v>
                </c:pt>
                <c:pt idx="12684">
                  <c:v>1.0068416595458984E-3</c:v>
                </c:pt>
                <c:pt idx="12685">
                  <c:v>1.007080078125E-3</c:v>
                </c:pt>
                <c:pt idx="12686">
                  <c:v>1.007080078125E-3</c:v>
                </c:pt>
                <c:pt idx="12687">
                  <c:v>1.0068416595458984E-3</c:v>
                </c:pt>
                <c:pt idx="12688">
                  <c:v>1.007080078125E-3</c:v>
                </c:pt>
                <c:pt idx="12689">
                  <c:v>1.0080337524414063E-3</c:v>
                </c:pt>
                <c:pt idx="12690">
                  <c:v>1.007080078125E-3</c:v>
                </c:pt>
                <c:pt idx="12691">
                  <c:v>1.0068416595458984E-3</c:v>
                </c:pt>
                <c:pt idx="12692">
                  <c:v>1.007080078125E-3</c:v>
                </c:pt>
                <c:pt idx="12693">
                  <c:v>1.007080078125E-3</c:v>
                </c:pt>
                <c:pt idx="12694">
                  <c:v>1.0068416595458984E-3</c:v>
                </c:pt>
                <c:pt idx="12695">
                  <c:v>1.007080078125E-3</c:v>
                </c:pt>
                <c:pt idx="12696">
                  <c:v>1.007080078125E-3</c:v>
                </c:pt>
                <c:pt idx="12697">
                  <c:v>1.0068416595458984E-3</c:v>
                </c:pt>
                <c:pt idx="12698">
                  <c:v>1.007080078125E-3</c:v>
                </c:pt>
                <c:pt idx="12699">
                  <c:v>1.007080078125E-3</c:v>
                </c:pt>
                <c:pt idx="12700">
                  <c:v>1.0068416595458984E-3</c:v>
                </c:pt>
                <c:pt idx="12701">
                  <c:v>1.0080337524414063E-3</c:v>
                </c:pt>
                <c:pt idx="12702">
                  <c:v>1.007080078125E-3</c:v>
                </c:pt>
                <c:pt idx="12703">
                  <c:v>1.0068416595458984E-3</c:v>
                </c:pt>
                <c:pt idx="12704">
                  <c:v>1.007080078125E-3</c:v>
                </c:pt>
                <c:pt idx="12705">
                  <c:v>1.007080078125E-3</c:v>
                </c:pt>
                <c:pt idx="12706">
                  <c:v>1.0068416595458984E-3</c:v>
                </c:pt>
                <c:pt idx="12707">
                  <c:v>1.007080078125E-3</c:v>
                </c:pt>
                <c:pt idx="12708">
                  <c:v>1.007080078125E-3</c:v>
                </c:pt>
                <c:pt idx="12709">
                  <c:v>1.0068416595458984E-3</c:v>
                </c:pt>
                <c:pt idx="12710">
                  <c:v>1.1078119277954102E-2</c:v>
                </c:pt>
                <c:pt idx="12711">
                  <c:v>1.007080078125E-3</c:v>
                </c:pt>
                <c:pt idx="12712">
                  <c:v>1.0068416595458984E-3</c:v>
                </c:pt>
                <c:pt idx="12713">
                  <c:v>1.007080078125E-3</c:v>
                </c:pt>
                <c:pt idx="12714">
                  <c:v>1.007080078125E-3</c:v>
                </c:pt>
                <c:pt idx="12715">
                  <c:v>1.0068416595458984E-3</c:v>
                </c:pt>
                <c:pt idx="12716">
                  <c:v>1.0080337524414063E-3</c:v>
                </c:pt>
                <c:pt idx="12717">
                  <c:v>1.007080078125E-3</c:v>
                </c:pt>
                <c:pt idx="12718">
                  <c:v>1.0068416595458984E-3</c:v>
                </c:pt>
                <c:pt idx="12719">
                  <c:v>1.007080078125E-3</c:v>
                </c:pt>
                <c:pt idx="12720">
                  <c:v>1.007080078125E-3</c:v>
                </c:pt>
                <c:pt idx="12721">
                  <c:v>1.0068416595458984E-3</c:v>
                </c:pt>
                <c:pt idx="12722">
                  <c:v>1.007080078125E-3</c:v>
                </c:pt>
                <c:pt idx="12723">
                  <c:v>1.007080078125E-3</c:v>
                </c:pt>
                <c:pt idx="12724">
                  <c:v>1.0068416595458984E-3</c:v>
                </c:pt>
                <c:pt idx="12725">
                  <c:v>1.007080078125E-3</c:v>
                </c:pt>
                <c:pt idx="12726">
                  <c:v>1.007080078125E-3</c:v>
                </c:pt>
                <c:pt idx="12727">
                  <c:v>1.0068416595458984E-3</c:v>
                </c:pt>
                <c:pt idx="12728">
                  <c:v>1.007080078125E-3</c:v>
                </c:pt>
                <c:pt idx="12729">
                  <c:v>1.0080337524414063E-3</c:v>
                </c:pt>
                <c:pt idx="12730">
                  <c:v>1.007080078125E-3</c:v>
                </c:pt>
                <c:pt idx="12731">
                  <c:v>1.0068416595458984E-3</c:v>
                </c:pt>
                <c:pt idx="12732">
                  <c:v>1.007080078125E-3</c:v>
                </c:pt>
                <c:pt idx="12733">
                  <c:v>1.007080078125E-3</c:v>
                </c:pt>
                <c:pt idx="12734">
                  <c:v>1.0068416595458984E-3</c:v>
                </c:pt>
                <c:pt idx="12735">
                  <c:v>1.007080078125E-3</c:v>
                </c:pt>
                <c:pt idx="12736">
                  <c:v>1.007080078125E-3</c:v>
                </c:pt>
                <c:pt idx="12737">
                  <c:v>1.0068416595458984E-3</c:v>
                </c:pt>
                <c:pt idx="12738">
                  <c:v>1.007080078125E-3</c:v>
                </c:pt>
                <c:pt idx="12739">
                  <c:v>1.007080078125E-3</c:v>
                </c:pt>
                <c:pt idx="12740">
                  <c:v>1.0068416595458984E-3</c:v>
                </c:pt>
                <c:pt idx="12741">
                  <c:v>1.0080337524414063E-3</c:v>
                </c:pt>
                <c:pt idx="12742">
                  <c:v>1.007080078125E-3</c:v>
                </c:pt>
                <c:pt idx="12743">
                  <c:v>1.0068416595458984E-3</c:v>
                </c:pt>
                <c:pt idx="12744">
                  <c:v>1.007080078125E-3</c:v>
                </c:pt>
                <c:pt idx="12745">
                  <c:v>1.007080078125E-3</c:v>
                </c:pt>
                <c:pt idx="12746">
                  <c:v>1.0068416595458984E-3</c:v>
                </c:pt>
                <c:pt idx="12747">
                  <c:v>1.007080078125E-3</c:v>
                </c:pt>
                <c:pt idx="12748">
                  <c:v>1.007080078125E-3</c:v>
                </c:pt>
                <c:pt idx="12749">
                  <c:v>1.0068416595458984E-3</c:v>
                </c:pt>
                <c:pt idx="12750">
                  <c:v>1.007080078125E-3</c:v>
                </c:pt>
                <c:pt idx="12751">
                  <c:v>1.007080078125E-3</c:v>
                </c:pt>
                <c:pt idx="12752">
                  <c:v>1.0068416595458984E-3</c:v>
                </c:pt>
                <c:pt idx="12753">
                  <c:v>1.007080078125E-3</c:v>
                </c:pt>
                <c:pt idx="12754">
                  <c:v>1.0080337524414063E-3</c:v>
                </c:pt>
                <c:pt idx="12755">
                  <c:v>1.007080078125E-3</c:v>
                </c:pt>
                <c:pt idx="12756">
                  <c:v>1.0068416595458984E-3</c:v>
                </c:pt>
                <c:pt idx="12757">
                  <c:v>1.007080078125E-3</c:v>
                </c:pt>
                <c:pt idx="12758">
                  <c:v>1.007080078125E-3</c:v>
                </c:pt>
                <c:pt idx="12759">
                  <c:v>1.0068416595458984E-3</c:v>
                </c:pt>
                <c:pt idx="12760">
                  <c:v>1.007080078125E-3</c:v>
                </c:pt>
                <c:pt idx="12761">
                  <c:v>1.007080078125E-3</c:v>
                </c:pt>
                <c:pt idx="12762">
                  <c:v>1.0068416595458984E-3</c:v>
                </c:pt>
                <c:pt idx="12763">
                  <c:v>1.007080078125E-3</c:v>
                </c:pt>
                <c:pt idx="12764">
                  <c:v>1.007080078125E-3</c:v>
                </c:pt>
                <c:pt idx="12765">
                  <c:v>1.0068416595458984E-3</c:v>
                </c:pt>
                <c:pt idx="12766">
                  <c:v>1.0080337524414063E-3</c:v>
                </c:pt>
                <c:pt idx="12767">
                  <c:v>1.007080078125E-3</c:v>
                </c:pt>
                <c:pt idx="12768">
                  <c:v>1.0068416595458984E-3</c:v>
                </c:pt>
                <c:pt idx="12769">
                  <c:v>1.007080078125E-3</c:v>
                </c:pt>
                <c:pt idx="12770">
                  <c:v>1.007080078125E-3</c:v>
                </c:pt>
                <c:pt idx="12771">
                  <c:v>1.0068416595458984E-3</c:v>
                </c:pt>
                <c:pt idx="12772">
                  <c:v>1.007080078125E-3</c:v>
                </c:pt>
                <c:pt idx="12773">
                  <c:v>1.007080078125E-3</c:v>
                </c:pt>
                <c:pt idx="12774">
                  <c:v>1.0068416595458984E-3</c:v>
                </c:pt>
                <c:pt idx="12775">
                  <c:v>1.007080078125E-3</c:v>
                </c:pt>
                <c:pt idx="12776">
                  <c:v>1.007080078125E-3</c:v>
                </c:pt>
                <c:pt idx="12777">
                  <c:v>1.0068416595458984E-3</c:v>
                </c:pt>
                <c:pt idx="12778">
                  <c:v>1.007080078125E-3</c:v>
                </c:pt>
                <c:pt idx="12779">
                  <c:v>1.0080337524414063E-3</c:v>
                </c:pt>
                <c:pt idx="12780">
                  <c:v>1.007080078125E-3</c:v>
                </c:pt>
                <c:pt idx="12781">
                  <c:v>1.0068416595458984E-3</c:v>
                </c:pt>
                <c:pt idx="12782">
                  <c:v>1.007080078125E-3</c:v>
                </c:pt>
                <c:pt idx="12783">
                  <c:v>1.007080078125E-3</c:v>
                </c:pt>
                <c:pt idx="12784">
                  <c:v>1.0068416595458984E-3</c:v>
                </c:pt>
                <c:pt idx="12785">
                  <c:v>1.007080078125E-3</c:v>
                </c:pt>
                <c:pt idx="12786">
                  <c:v>1.007080078125E-3</c:v>
                </c:pt>
                <c:pt idx="12787">
                  <c:v>1.0068416595458984E-3</c:v>
                </c:pt>
                <c:pt idx="12788">
                  <c:v>1.007080078125E-3</c:v>
                </c:pt>
                <c:pt idx="12789">
                  <c:v>1.0068416595458984E-3</c:v>
                </c:pt>
                <c:pt idx="12790">
                  <c:v>1.007080078125E-3</c:v>
                </c:pt>
                <c:pt idx="12791">
                  <c:v>1.0080337524414063E-3</c:v>
                </c:pt>
                <c:pt idx="12792">
                  <c:v>1.007080078125E-3</c:v>
                </c:pt>
                <c:pt idx="12793">
                  <c:v>1.0068416595458984E-3</c:v>
                </c:pt>
                <c:pt idx="12794">
                  <c:v>1.007080078125E-3</c:v>
                </c:pt>
                <c:pt idx="12795">
                  <c:v>1.007080078125E-3</c:v>
                </c:pt>
                <c:pt idx="12796">
                  <c:v>1.0068416595458984E-3</c:v>
                </c:pt>
                <c:pt idx="12797">
                  <c:v>1.007080078125E-3</c:v>
                </c:pt>
                <c:pt idx="12798">
                  <c:v>1.007080078125E-3</c:v>
                </c:pt>
                <c:pt idx="12799">
                  <c:v>1.0068416595458984E-3</c:v>
                </c:pt>
                <c:pt idx="12800">
                  <c:v>1.007080078125E-3</c:v>
                </c:pt>
                <c:pt idx="12801">
                  <c:v>1.007080078125E-3</c:v>
                </c:pt>
                <c:pt idx="12802">
                  <c:v>1.0068416595458984E-3</c:v>
                </c:pt>
                <c:pt idx="12803">
                  <c:v>1.007080078125E-3</c:v>
                </c:pt>
                <c:pt idx="12804">
                  <c:v>1.0080337524414063E-3</c:v>
                </c:pt>
                <c:pt idx="12805">
                  <c:v>1.007080078125E-3</c:v>
                </c:pt>
                <c:pt idx="12806">
                  <c:v>1.0068416595458984E-3</c:v>
                </c:pt>
                <c:pt idx="12807">
                  <c:v>1.007080078125E-3</c:v>
                </c:pt>
                <c:pt idx="12808">
                  <c:v>1.007080078125E-3</c:v>
                </c:pt>
                <c:pt idx="12809">
                  <c:v>1.0068416595458984E-3</c:v>
                </c:pt>
                <c:pt idx="12810">
                  <c:v>1.007080078125E-3</c:v>
                </c:pt>
                <c:pt idx="12811">
                  <c:v>1.0068416595458984E-3</c:v>
                </c:pt>
                <c:pt idx="12812">
                  <c:v>1.007080078125E-3</c:v>
                </c:pt>
                <c:pt idx="12813">
                  <c:v>1.007080078125E-3</c:v>
                </c:pt>
                <c:pt idx="12814">
                  <c:v>1.0068416595458984E-3</c:v>
                </c:pt>
                <c:pt idx="12815">
                  <c:v>1.007080078125E-3</c:v>
                </c:pt>
                <c:pt idx="12816">
                  <c:v>1.0080337524414063E-3</c:v>
                </c:pt>
                <c:pt idx="12817">
                  <c:v>1.007080078125E-3</c:v>
                </c:pt>
                <c:pt idx="12818">
                  <c:v>1.0068416595458984E-3</c:v>
                </c:pt>
                <c:pt idx="12819">
                  <c:v>1.007080078125E-3</c:v>
                </c:pt>
                <c:pt idx="12820">
                  <c:v>1.007080078125E-3</c:v>
                </c:pt>
                <c:pt idx="12821">
                  <c:v>1.0068416595458984E-3</c:v>
                </c:pt>
                <c:pt idx="12822">
                  <c:v>1.007080078125E-3</c:v>
                </c:pt>
                <c:pt idx="12823">
                  <c:v>1.007080078125E-3</c:v>
                </c:pt>
                <c:pt idx="12824">
                  <c:v>1.0068416595458984E-3</c:v>
                </c:pt>
                <c:pt idx="12825">
                  <c:v>1.007080078125E-3</c:v>
                </c:pt>
                <c:pt idx="12826">
                  <c:v>1.007080078125E-3</c:v>
                </c:pt>
                <c:pt idx="12827">
                  <c:v>1.0068416595458984E-3</c:v>
                </c:pt>
                <c:pt idx="12828">
                  <c:v>1.007080078125E-3</c:v>
                </c:pt>
                <c:pt idx="12829">
                  <c:v>1.0080337524414063E-3</c:v>
                </c:pt>
                <c:pt idx="12830">
                  <c:v>1.007080078125E-3</c:v>
                </c:pt>
                <c:pt idx="12831">
                  <c:v>1.0068416595458984E-3</c:v>
                </c:pt>
                <c:pt idx="12832">
                  <c:v>1.007080078125E-3</c:v>
                </c:pt>
                <c:pt idx="12833">
                  <c:v>1.0068416595458984E-3</c:v>
                </c:pt>
                <c:pt idx="12834">
                  <c:v>1.007080078125E-3</c:v>
                </c:pt>
                <c:pt idx="12835">
                  <c:v>1.007080078125E-3</c:v>
                </c:pt>
                <c:pt idx="12836">
                  <c:v>1.0068416595458984E-3</c:v>
                </c:pt>
                <c:pt idx="12837">
                  <c:v>1.007080078125E-3</c:v>
                </c:pt>
                <c:pt idx="12838">
                  <c:v>1.007080078125E-3</c:v>
                </c:pt>
                <c:pt idx="12839">
                  <c:v>1.0068416595458984E-3</c:v>
                </c:pt>
                <c:pt idx="12840">
                  <c:v>1.007080078125E-3</c:v>
                </c:pt>
                <c:pt idx="12841">
                  <c:v>1.0080337524414063E-3</c:v>
                </c:pt>
                <c:pt idx="12842">
                  <c:v>1.007080078125E-3</c:v>
                </c:pt>
                <c:pt idx="12843">
                  <c:v>1.0068416595458984E-3</c:v>
                </c:pt>
                <c:pt idx="12844">
                  <c:v>1.007080078125E-3</c:v>
                </c:pt>
                <c:pt idx="12845">
                  <c:v>1.007080078125E-3</c:v>
                </c:pt>
                <c:pt idx="12846">
                  <c:v>1.0068416595458984E-3</c:v>
                </c:pt>
                <c:pt idx="12847">
                  <c:v>1.007080078125E-3</c:v>
                </c:pt>
                <c:pt idx="12848">
                  <c:v>1.007080078125E-3</c:v>
                </c:pt>
                <c:pt idx="12849">
                  <c:v>1.0068416595458984E-3</c:v>
                </c:pt>
                <c:pt idx="12850">
                  <c:v>1.007080078125E-3</c:v>
                </c:pt>
                <c:pt idx="12851">
                  <c:v>1.007080078125E-3</c:v>
                </c:pt>
                <c:pt idx="12852">
                  <c:v>1.0068416595458984E-3</c:v>
                </c:pt>
                <c:pt idx="12853">
                  <c:v>1.007080078125E-3</c:v>
                </c:pt>
                <c:pt idx="12854">
                  <c:v>1.0080337524414063E-3</c:v>
                </c:pt>
                <c:pt idx="12855">
                  <c:v>1.0068416595458984E-3</c:v>
                </c:pt>
                <c:pt idx="12856">
                  <c:v>1.007080078125E-3</c:v>
                </c:pt>
                <c:pt idx="12857">
                  <c:v>1.007080078125E-3</c:v>
                </c:pt>
                <c:pt idx="12858">
                  <c:v>1.0068416595458984E-3</c:v>
                </c:pt>
                <c:pt idx="12859">
                  <c:v>1.007080078125E-3</c:v>
                </c:pt>
                <c:pt idx="12860">
                  <c:v>1.007080078125E-3</c:v>
                </c:pt>
                <c:pt idx="12861">
                  <c:v>1.0068416595458984E-3</c:v>
                </c:pt>
                <c:pt idx="12862">
                  <c:v>1.007080078125E-3</c:v>
                </c:pt>
                <c:pt idx="12863">
                  <c:v>1.007080078125E-3</c:v>
                </c:pt>
                <c:pt idx="12864">
                  <c:v>1.0068416595458984E-3</c:v>
                </c:pt>
                <c:pt idx="12865">
                  <c:v>1.007080078125E-3</c:v>
                </c:pt>
                <c:pt idx="12866">
                  <c:v>1.0080337524414063E-3</c:v>
                </c:pt>
                <c:pt idx="12867">
                  <c:v>1.007080078125E-3</c:v>
                </c:pt>
                <c:pt idx="12868">
                  <c:v>1.0068416595458984E-3</c:v>
                </c:pt>
                <c:pt idx="12869">
                  <c:v>1.007080078125E-3</c:v>
                </c:pt>
                <c:pt idx="12870">
                  <c:v>1.007080078125E-3</c:v>
                </c:pt>
                <c:pt idx="12871">
                  <c:v>1.0068416595458984E-3</c:v>
                </c:pt>
                <c:pt idx="12872">
                  <c:v>1.007080078125E-3</c:v>
                </c:pt>
                <c:pt idx="12873">
                  <c:v>1.007080078125E-3</c:v>
                </c:pt>
                <c:pt idx="12874">
                  <c:v>1.0068416595458984E-3</c:v>
                </c:pt>
                <c:pt idx="12875">
                  <c:v>1.007080078125E-3</c:v>
                </c:pt>
                <c:pt idx="12876">
                  <c:v>1.007080078125E-3</c:v>
                </c:pt>
                <c:pt idx="12877">
                  <c:v>1.0068416595458984E-3</c:v>
                </c:pt>
                <c:pt idx="12878">
                  <c:v>1.007080078125E-3</c:v>
                </c:pt>
                <c:pt idx="12879">
                  <c:v>1.0080337524414063E-3</c:v>
                </c:pt>
                <c:pt idx="12880">
                  <c:v>1.0068416595458984E-3</c:v>
                </c:pt>
                <c:pt idx="12881">
                  <c:v>1.007080078125E-3</c:v>
                </c:pt>
                <c:pt idx="12882">
                  <c:v>1.007080078125E-3</c:v>
                </c:pt>
                <c:pt idx="12883">
                  <c:v>1.0068416595458984E-3</c:v>
                </c:pt>
                <c:pt idx="12884">
                  <c:v>1.007080078125E-3</c:v>
                </c:pt>
                <c:pt idx="12885">
                  <c:v>1.007080078125E-3</c:v>
                </c:pt>
                <c:pt idx="12886">
                  <c:v>1.0068416595458984E-3</c:v>
                </c:pt>
                <c:pt idx="12887">
                  <c:v>1.007080078125E-3</c:v>
                </c:pt>
                <c:pt idx="12888">
                  <c:v>1.007080078125E-3</c:v>
                </c:pt>
                <c:pt idx="12889">
                  <c:v>1.0068416595458984E-3</c:v>
                </c:pt>
                <c:pt idx="12890">
                  <c:v>1.007080078125E-3</c:v>
                </c:pt>
                <c:pt idx="12891">
                  <c:v>1.0080337524414063E-3</c:v>
                </c:pt>
                <c:pt idx="12892">
                  <c:v>1.007080078125E-3</c:v>
                </c:pt>
                <c:pt idx="12893">
                  <c:v>1.0068416595458984E-3</c:v>
                </c:pt>
                <c:pt idx="12894">
                  <c:v>1.007080078125E-3</c:v>
                </c:pt>
                <c:pt idx="12895">
                  <c:v>1.007080078125E-3</c:v>
                </c:pt>
                <c:pt idx="12896">
                  <c:v>1.0068416595458984E-3</c:v>
                </c:pt>
                <c:pt idx="12897">
                  <c:v>1.007080078125E-3</c:v>
                </c:pt>
                <c:pt idx="12898">
                  <c:v>1.007080078125E-3</c:v>
                </c:pt>
                <c:pt idx="12899">
                  <c:v>1.0068416595458984E-3</c:v>
                </c:pt>
                <c:pt idx="12900">
                  <c:v>1.007080078125E-3</c:v>
                </c:pt>
                <c:pt idx="12901">
                  <c:v>1.007080078125E-3</c:v>
                </c:pt>
                <c:pt idx="12902">
                  <c:v>1.0068416595458984E-3</c:v>
                </c:pt>
                <c:pt idx="12903">
                  <c:v>1.007080078125E-3</c:v>
                </c:pt>
                <c:pt idx="12904">
                  <c:v>1.0080337524414063E-3</c:v>
                </c:pt>
                <c:pt idx="12905">
                  <c:v>1.0068416595458984E-3</c:v>
                </c:pt>
                <c:pt idx="12906">
                  <c:v>1.007080078125E-3</c:v>
                </c:pt>
                <c:pt idx="12907">
                  <c:v>1.007080078125E-3</c:v>
                </c:pt>
                <c:pt idx="12908">
                  <c:v>1.0068416595458984E-3</c:v>
                </c:pt>
                <c:pt idx="12909">
                  <c:v>1.007080078125E-3</c:v>
                </c:pt>
                <c:pt idx="12910">
                  <c:v>1.007080078125E-3</c:v>
                </c:pt>
                <c:pt idx="12911">
                  <c:v>1.0068416595458984E-3</c:v>
                </c:pt>
                <c:pt idx="12912">
                  <c:v>1.007080078125E-3</c:v>
                </c:pt>
                <c:pt idx="12913">
                  <c:v>1.007080078125E-3</c:v>
                </c:pt>
                <c:pt idx="12914">
                  <c:v>1.0068416595458984E-3</c:v>
                </c:pt>
                <c:pt idx="12915">
                  <c:v>1.007080078125E-3</c:v>
                </c:pt>
                <c:pt idx="12916">
                  <c:v>1.0080337524414063E-3</c:v>
                </c:pt>
                <c:pt idx="12917">
                  <c:v>1.007080078125E-3</c:v>
                </c:pt>
                <c:pt idx="12918">
                  <c:v>1.0068416595458984E-3</c:v>
                </c:pt>
                <c:pt idx="12919">
                  <c:v>1.007080078125E-3</c:v>
                </c:pt>
                <c:pt idx="12920">
                  <c:v>1.007080078125E-3</c:v>
                </c:pt>
                <c:pt idx="12921">
                  <c:v>1.0068416595458984E-3</c:v>
                </c:pt>
                <c:pt idx="12922">
                  <c:v>1.007080078125E-3</c:v>
                </c:pt>
                <c:pt idx="12923">
                  <c:v>1.007080078125E-3</c:v>
                </c:pt>
                <c:pt idx="12924">
                  <c:v>1.0068416595458984E-3</c:v>
                </c:pt>
                <c:pt idx="12925">
                  <c:v>1.007080078125E-3</c:v>
                </c:pt>
                <c:pt idx="12926">
                  <c:v>1.007080078125E-3</c:v>
                </c:pt>
                <c:pt idx="12927">
                  <c:v>1.0068416595458984E-3</c:v>
                </c:pt>
                <c:pt idx="12928">
                  <c:v>1.007080078125E-3</c:v>
                </c:pt>
                <c:pt idx="12929">
                  <c:v>1.0080337524414063E-3</c:v>
                </c:pt>
                <c:pt idx="12930">
                  <c:v>1.0068416595458984E-3</c:v>
                </c:pt>
                <c:pt idx="12931">
                  <c:v>1.007080078125E-3</c:v>
                </c:pt>
                <c:pt idx="12932">
                  <c:v>1.007080078125E-3</c:v>
                </c:pt>
                <c:pt idx="12933">
                  <c:v>1.0068416595458984E-3</c:v>
                </c:pt>
                <c:pt idx="12934">
                  <c:v>1.007080078125E-3</c:v>
                </c:pt>
                <c:pt idx="12935">
                  <c:v>1.007080078125E-3</c:v>
                </c:pt>
                <c:pt idx="12936">
                  <c:v>1.0068416595458984E-3</c:v>
                </c:pt>
                <c:pt idx="12937">
                  <c:v>1.007080078125E-3</c:v>
                </c:pt>
                <c:pt idx="12938">
                  <c:v>1.007080078125E-3</c:v>
                </c:pt>
                <c:pt idx="12939">
                  <c:v>1.0068416595458984E-3</c:v>
                </c:pt>
                <c:pt idx="12940">
                  <c:v>1.007080078125E-3</c:v>
                </c:pt>
                <c:pt idx="12941">
                  <c:v>1.0080337524414063E-3</c:v>
                </c:pt>
                <c:pt idx="12942">
                  <c:v>1.007080078125E-3</c:v>
                </c:pt>
                <c:pt idx="12943">
                  <c:v>1.0068416595458984E-3</c:v>
                </c:pt>
                <c:pt idx="12944">
                  <c:v>1.007080078125E-3</c:v>
                </c:pt>
                <c:pt idx="12945">
                  <c:v>1.007080078125E-3</c:v>
                </c:pt>
                <c:pt idx="12946">
                  <c:v>1.0068416595458984E-3</c:v>
                </c:pt>
                <c:pt idx="12947">
                  <c:v>1.007080078125E-3</c:v>
                </c:pt>
                <c:pt idx="12948">
                  <c:v>1.007080078125E-3</c:v>
                </c:pt>
                <c:pt idx="12949">
                  <c:v>1.0068416595458984E-3</c:v>
                </c:pt>
                <c:pt idx="12950">
                  <c:v>1.007080078125E-3</c:v>
                </c:pt>
                <c:pt idx="12951">
                  <c:v>1.007080078125E-3</c:v>
                </c:pt>
                <c:pt idx="12952">
                  <c:v>1.0068416595458984E-3</c:v>
                </c:pt>
                <c:pt idx="12953">
                  <c:v>1.007080078125E-3</c:v>
                </c:pt>
                <c:pt idx="12954">
                  <c:v>1.0080337524414063E-3</c:v>
                </c:pt>
                <c:pt idx="12955">
                  <c:v>1.0068416595458984E-3</c:v>
                </c:pt>
                <c:pt idx="12956">
                  <c:v>1.007080078125E-3</c:v>
                </c:pt>
                <c:pt idx="12957">
                  <c:v>1.007080078125E-3</c:v>
                </c:pt>
                <c:pt idx="12958">
                  <c:v>1.0068416595458984E-3</c:v>
                </c:pt>
                <c:pt idx="12959">
                  <c:v>1.007080078125E-3</c:v>
                </c:pt>
                <c:pt idx="12960">
                  <c:v>1.007080078125E-3</c:v>
                </c:pt>
                <c:pt idx="12961">
                  <c:v>1.0068416595458984E-3</c:v>
                </c:pt>
                <c:pt idx="12962">
                  <c:v>1.007080078125E-3</c:v>
                </c:pt>
                <c:pt idx="12963">
                  <c:v>1.007080078125E-3</c:v>
                </c:pt>
                <c:pt idx="12964">
                  <c:v>1.0068416595458984E-3</c:v>
                </c:pt>
                <c:pt idx="12965">
                  <c:v>1.007080078125E-3</c:v>
                </c:pt>
                <c:pt idx="12966">
                  <c:v>1.0080337524414063E-3</c:v>
                </c:pt>
                <c:pt idx="12967">
                  <c:v>1.007080078125E-3</c:v>
                </c:pt>
                <c:pt idx="12968">
                  <c:v>1.0068416595458984E-3</c:v>
                </c:pt>
                <c:pt idx="12969">
                  <c:v>1.007080078125E-3</c:v>
                </c:pt>
                <c:pt idx="12970">
                  <c:v>1.007080078125E-3</c:v>
                </c:pt>
                <c:pt idx="12971">
                  <c:v>1.0068416595458984E-3</c:v>
                </c:pt>
                <c:pt idx="12972">
                  <c:v>1.007080078125E-3</c:v>
                </c:pt>
                <c:pt idx="12973">
                  <c:v>1.007080078125E-3</c:v>
                </c:pt>
                <c:pt idx="12974">
                  <c:v>1.0068416595458984E-3</c:v>
                </c:pt>
                <c:pt idx="12975">
                  <c:v>1.007080078125E-3</c:v>
                </c:pt>
                <c:pt idx="12976">
                  <c:v>1.007080078125E-3</c:v>
                </c:pt>
                <c:pt idx="12977">
                  <c:v>1.0068416595458984E-3</c:v>
                </c:pt>
                <c:pt idx="12978">
                  <c:v>1.007080078125E-3</c:v>
                </c:pt>
                <c:pt idx="12979">
                  <c:v>1.0080337524414063E-3</c:v>
                </c:pt>
                <c:pt idx="12980">
                  <c:v>1.0068416595458984E-3</c:v>
                </c:pt>
                <c:pt idx="12981">
                  <c:v>1.007080078125E-3</c:v>
                </c:pt>
                <c:pt idx="12982">
                  <c:v>1.007080078125E-3</c:v>
                </c:pt>
                <c:pt idx="12983">
                  <c:v>1.0068416595458984E-3</c:v>
                </c:pt>
                <c:pt idx="12984">
                  <c:v>1.007080078125E-3</c:v>
                </c:pt>
                <c:pt idx="12985">
                  <c:v>1.007080078125E-3</c:v>
                </c:pt>
                <c:pt idx="12986">
                  <c:v>1.0068416595458984E-3</c:v>
                </c:pt>
                <c:pt idx="12987">
                  <c:v>1.007080078125E-3</c:v>
                </c:pt>
                <c:pt idx="12988">
                  <c:v>1.007080078125E-3</c:v>
                </c:pt>
                <c:pt idx="12989">
                  <c:v>1.0068416595458984E-3</c:v>
                </c:pt>
                <c:pt idx="12990">
                  <c:v>1.007080078125E-3</c:v>
                </c:pt>
                <c:pt idx="12991">
                  <c:v>4.0290355682373047E-3</c:v>
                </c:pt>
                <c:pt idx="12992">
                  <c:v>1.007080078125E-3</c:v>
                </c:pt>
                <c:pt idx="12993">
                  <c:v>1.0068416595458984E-3</c:v>
                </c:pt>
                <c:pt idx="12994">
                  <c:v>1.007080078125E-3</c:v>
                </c:pt>
                <c:pt idx="12995">
                  <c:v>1.007080078125E-3</c:v>
                </c:pt>
                <c:pt idx="12996">
                  <c:v>1.0068416595458984E-3</c:v>
                </c:pt>
                <c:pt idx="12997">
                  <c:v>1.007080078125E-3</c:v>
                </c:pt>
                <c:pt idx="12998">
                  <c:v>1.007080078125E-3</c:v>
                </c:pt>
                <c:pt idx="12999">
                  <c:v>1.0068416595458984E-3</c:v>
                </c:pt>
                <c:pt idx="13000">
                  <c:v>1.007080078125E-3</c:v>
                </c:pt>
                <c:pt idx="13001">
                  <c:v>1.0080337524414063E-3</c:v>
                </c:pt>
                <c:pt idx="13002">
                  <c:v>1.0068416595458984E-3</c:v>
                </c:pt>
                <c:pt idx="13003">
                  <c:v>1.007080078125E-3</c:v>
                </c:pt>
                <c:pt idx="13004">
                  <c:v>1.007080078125E-3</c:v>
                </c:pt>
                <c:pt idx="13005">
                  <c:v>1.0068416595458984E-3</c:v>
                </c:pt>
                <c:pt idx="13006">
                  <c:v>1.007080078125E-3</c:v>
                </c:pt>
                <c:pt idx="13007">
                  <c:v>1.007080078125E-3</c:v>
                </c:pt>
                <c:pt idx="13008">
                  <c:v>1.0068416595458984E-3</c:v>
                </c:pt>
                <c:pt idx="13009">
                  <c:v>1.007080078125E-3</c:v>
                </c:pt>
                <c:pt idx="13010">
                  <c:v>1.007080078125E-3</c:v>
                </c:pt>
                <c:pt idx="13011">
                  <c:v>1.0068416595458984E-3</c:v>
                </c:pt>
                <c:pt idx="13012">
                  <c:v>1.007080078125E-3</c:v>
                </c:pt>
                <c:pt idx="13013">
                  <c:v>1.0080337524414063E-3</c:v>
                </c:pt>
                <c:pt idx="13014">
                  <c:v>1.007080078125E-3</c:v>
                </c:pt>
                <c:pt idx="13015">
                  <c:v>1.0068416595458984E-3</c:v>
                </c:pt>
                <c:pt idx="13016">
                  <c:v>1.007080078125E-3</c:v>
                </c:pt>
                <c:pt idx="13017">
                  <c:v>1.007080078125E-3</c:v>
                </c:pt>
                <c:pt idx="13018">
                  <c:v>1.0068416595458984E-3</c:v>
                </c:pt>
                <c:pt idx="13019">
                  <c:v>1.007080078125E-3</c:v>
                </c:pt>
                <c:pt idx="13020">
                  <c:v>1.007080078125E-3</c:v>
                </c:pt>
                <c:pt idx="13021">
                  <c:v>1.0068416595458984E-3</c:v>
                </c:pt>
                <c:pt idx="13022">
                  <c:v>1.007080078125E-3</c:v>
                </c:pt>
                <c:pt idx="13023">
                  <c:v>1.007080078125E-3</c:v>
                </c:pt>
                <c:pt idx="13024">
                  <c:v>1.0068416595458984E-3</c:v>
                </c:pt>
                <c:pt idx="13025">
                  <c:v>1.007080078125E-3</c:v>
                </c:pt>
                <c:pt idx="13026">
                  <c:v>1.0080337524414063E-3</c:v>
                </c:pt>
                <c:pt idx="13027">
                  <c:v>1.0068416595458984E-3</c:v>
                </c:pt>
                <c:pt idx="13028">
                  <c:v>1.007080078125E-3</c:v>
                </c:pt>
                <c:pt idx="13029">
                  <c:v>1.007080078125E-3</c:v>
                </c:pt>
                <c:pt idx="13030">
                  <c:v>1.0068416595458984E-3</c:v>
                </c:pt>
                <c:pt idx="13031">
                  <c:v>1.007080078125E-3</c:v>
                </c:pt>
                <c:pt idx="13032">
                  <c:v>1.007080078125E-3</c:v>
                </c:pt>
                <c:pt idx="13033">
                  <c:v>1.0068416595458984E-3</c:v>
                </c:pt>
                <c:pt idx="13034">
                  <c:v>1.007080078125E-3</c:v>
                </c:pt>
                <c:pt idx="13035">
                  <c:v>1.007080078125E-3</c:v>
                </c:pt>
                <c:pt idx="13036">
                  <c:v>1.0068416595458984E-3</c:v>
                </c:pt>
                <c:pt idx="13037">
                  <c:v>1.007080078125E-3</c:v>
                </c:pt>
                <c:pt idx="13038">
                  <c:v>1.0080337524414063E-3</c:v>
                </c:pt>
                <c:pt idx="13039">
                  <c:v>1.007080078125E-3</c:v>
                </c:pt>
                <c:pt idx="13040">
                  <c:v>1.0068416595458984E-3</c:v>
                </c:pt>
                <c:pt idx="13041">
                  <c:v>1.007080078125E-3</c:v>
                </c:pt>
                <c:pt idx="13042">
                  <c:v>1.007080078125E-3</c:v>
                </c:pt>
                <c:pt idx="13043">
                  <c:v>1.0068416595458984E-3</c:v>
                </c:pt>
                <c:pt idx="13044">
                  <c:v>1.007080078125E-3</c:v>
                </c:pt>
                <c:pt idx="13045">
                  <c:v>1.007080078125E-3</c:v>
                </c:pt>
                <c:pt idx="13046">
                  <c:v>1.0068416595458984E-3</c:v>
                </c:pt>
                <c:pt idx="13047">
                  <c:v>1.007080078125E-3</c:v>
                </c:pt>
                <c:pt idx="13048">
                  <c:v>1.007080078125E-3</c:v>
                </c:pt>
                <c:pt idx="13049">
                  <c:v>1.0068416595458984E-3</c:v>
                </c:pt>
                <c:pt idx="13050">
                  <c:v>1.007080078125E-3</c:v>
                </c:pt>
                <c:pt idx="13051">
                  <c:v>1.0080337524414063E-3</c:v>
                </c:pt>
                <c:pt idx="13052">
                  <c:v>1.0068416595458984E-3</c:v>
                </c:pt>
                <c:pt idx="13053">
                  <c:v>1.007080078125E-3</c:v>
                </c:pt>
                <c:pt idx="13054">
                  <c:v>1.007080078125E-3</c:v>
                </c:pt>
                <c:pt idx="13055">
                  <c:v>1.0068416595458984E-3</c:v>
                </c:pt>
                <c:pt idx="13056">
                  <c:v>1.007080078125E-3</c:v>
                </c:pt>
                <c:pt idx="13057">
                  <c:v>1.007080078125E-3</c:v>
                </c:pt>
                <c:pt idx="13058">
                  <c:v>1.0068416595458984E-3</c:v>
                </c:pt>
                <c:pt idx="13059">
                  <c:v>1.007080078125E-3</c:v>
                </c:pt>
                <c:pt idx="13060">
                  <c:v>1.007080078125E-3</c:v>
                </c:pt>
                <c:pt idx="13061">
                  <c:v>1.0068416595458984E-3</c:v>
                </c:pt>
                <c:pt idx="13062">
                  <c:v>1.007080078125E-3</c:v>
                </c:pt>
                <c:pt idx="13063">
                  <c:v>1.0080337524414063E-3</c:v>
                </c:pt>
                <c:pt idx="13064">
                  <c:v>1.007080078125E-3</c:v>
                </c:pt>
                <c:pt idx="13065">
                  <c:v>1.0068416595458984E-3</c:v>
                </c:pt>
                <c:pt idx="13066">
                  <c:v>1.007080078125E-3</c:v>
                </c:pt>
                <c:pt idx="13067">
                  <c:v>1.007080078125E-3</c:v>
                </c:pt>
                <c:pt idx="13068">
                  <c:v>1.0068416595458984E-3</c:v>
                </c:pt>
                <c:pt idx="13069">
                  <c:v>1.007080078125E-3</c:v>
                </c:pt>
                <c:pt idx="13070">
                  <c:v>1.007080078125E-3</c:v>
                </c:pt>
                <c:pt idx="13071">
                  <c:v>1.0068416595458984E-3</c:v>
                </c:pt>
                <c:pt idx="13072">
                  <c:v>1.007080078125E-3</c:v>
                </c:pt>
                <c:pt idx="13073">
                  <c:v>1.007080078125E-3</c:v>
                </c:pt>
                <c:pt idx="13074">
                  <c:v>1.0068416595458984E-3</c:v>
                </c:pt>
                <c:pt idx="13075">
                  <c:v>1.0080337524414063E-3</c:v>
                </c:pt>
                <c:pt idx="13076">
                  <c:v>1.007080078125E-3</c:v>
                </c:pt>
                <c:pt idx="13077">
                  <c:v>1.0068416595458984E-3</c:v>
                </c:pt>
                <c:pt idx="13078">
                  <c:v>1.007080078125E-3</c:v>
                </c:pt>
                <c:pt idx="13079">
                  <c:v>1.007080078125E-3</c:v>
                </c:pt>
                <c:pt idx="13080">
                  <c:v>1.0068416595458984E-3</c:v>
                </c:pt>
                <c:pt idx="13081">
                  <c:v>1.007080078125E-3</c:v>
                </c:pt>
                <c:pt idx="13082">
                  <c:v>1.007080078125E-3</c:v>
                </c:pt>
                <c:pt idx="13083">
                  <c:v>1.0068416595458984E-3</c:v>
                </c:pt>
                <c:pt idx="13084">
                  <c:v>1.007080078125E-3</c:v>
                </c:pt>
                <c:pt idx="13085">
                  <c:v>1.007080078125E-3</c:v>
                </c:pt>
                <c:pt idx="13086">
                  <c:v>1.0068416595458984E-3</c:v>
                </c:pt>
                <c:pt idx="13087">
                  <c:v>1.007080078125E-3</c:v>
                </c:pt>
                <c:pt idx="13088">
                  <c:v>1.0080337524414063E-3</c:v>
                </c:pt>
                <c:pt idx="13089">
                  <c:v>1.007080078125E-3</c:v>
                </c:pt>
                <c:pt idx="13090">
                  <c:v>1.0068416595458984E-3</c:v>
                </c:pt>
                <c:pt idx="13091">
                  <c:v>1.007080078125E-3</c:v>
                </c:pt>
                <c:pt idx="13092">
                  <c:v>1.007080078125E-3</c:v>
                </c:pt>
                <c:pt idx="13093">
                  <c:v>1.0068416595458984E-3</c:v>
                </c:pt>
                <c:pt idx="13094">
                  <c:v>1.007080078125E-3</c:v>
                </c:pt>
                <c:pt idx="13095">
                  <c:v>1.007080078125E-3</c:v>
                </c:pt>
                <c:pt idx="13096">
                  <c:v>1.0068416595458984E-3</c:v>
                </c:pt>
                <c:pt idx="13097">
                  <c:v>1.007080078125E-3</c:v>
                </c:pt>
                <c:pt idx="13098">
                  <c:v>1.007080078125E-3</c:v>
                </c:pt>
                <c:pt idx="13099">
                  <c:v>1.0068416595458984E-3</c:v>
                </c:pt>
                <c:pt idx="13100">
                  <c:v>1.0080337524414063E-3</c:v>
                </c:pt>
                <c:pt idx="13101">
                  <c:v>1.007080078125E-3</c:v>
                </c:pt>
                <c:pt idx="13102">
                  <c:v>1.0068416595458984E-3</c:v>
                </c:pt>
                <c:pt idx="13103">
                  <c:v>1.007080078125E-3</c:v>
                </c:pt>
                <c:pt idx="13104">
                  <c:v>1.007080078125E-3</c:v>
                </c:pt>
                <c:pt idx="13105">
                  <c:v>1.0068416595458984E-3</c:v>
                </c:pt>
                <c:pt idx="13106">
                  <c:v>1.007080078125E-3</c:v>
                </c:pt>
                <c:pt idx="13107">
                  <c:v>1.007080078125E-3</c:v>
                </c:pt>
                <c:pt idx="13108">
                  <c:v>1.0068416595458984E-3</c:v>
                </c:pt>
                <c:pt idx="13109">
                  <c:v>1.007080078125E-3</c:v>
                </c:pt>
                <c:pt idx="13110">
                  <c:v>1.007080078125E-3</c:v>
                </c:pt>
                <c:pt idx="13111">
                  <c:v>1.20849609375E-2</c:v>
                </c:pt>
                <c:pt idx="13112">
                  <c:v>1.007080078125E-3</c:v>
                </c:pt>
                <c:pt idx="13113">
                  <c:v>1.0068416595458984E-3</c:v>
                </c:pt>
                <c:pt idx="13114">
                  <c:v>1.0080337524414063E-3</c:v>
                </c:pt>
                <c:pt idx="13115">
                  <c:v>1.007080078125E-3</c:v>
                </c:pt>
                <c:pt idx="13116">
                  <c:v>1.0068416595458984E-3</c:v>
                </c:pt>
                <c:pt idx="13117">
                  <c:v>1.007080078125E-3</c:v>
                </c:pt>
                <c:pt idx="13118">
                  <c:v>1.007080078125E-3</c:v>
                </c:pt>
                <c:pt idx="13119">
                  <c:v>1.0068416595458984E-3</c:v>
                </c:pt>
                <c:pt idx="13120">
                  <c:v>1.007080078125E-3</c:v>
                </c:pt>
                <c:pt idx="13121">
                  <c:v>1.007080078125E-3</c:v>
                </c:pt>
                <c:pt idx="13122">
                  <c:v>1.0068416595458984E-3</c:v>
                </c:pt>
                <c:pt idx="13123">
                  <c:v>1.007080078125E-3</c:v>
                </c:pt>
                <c:pt idx="13124">
                  <c:v>1.007080078125E-3</c:v>
                </c:pt>
                <c:pt idx="13125">
                  <c:v>1.0068416595458984E-3</c:v>
                </c:pt>
                <c:pt idx="13126">
                  <c:v>1.007080078125E-3</c:v>
                </c:pt>
                <c:pt idx="13127">
                  <c:v>1.0080337524414063E-3</c:v>
                </c:pt>
                <c:pt idx="13128">
                  <c:v>1.007080078125E-3</c:v>
                </c:pt>
                <c:pt idx="13129">
                  <c:v>1.0068416595458984E-3</c:v>
                </c:pt>
                <c:pt idx="13130">
                  <c:v>1.007080078125E-3</c:v>
                </c:pt>
                <c:pt idx="13131">
                  <c:v>1.007080078125E-3</c:v>
                </c:pt>
                <c:pt idx="13132">
                  <c:v>1.0068416595458984E-3</c:v>
                </c:pt>
                <c:pt idx="13133">
                  <c:v>1.007080078125E-3</c:v>
                </c:pt>
                <c:pt idx="13134">
                  <c:v>1.007080078125E-3</c:v>
                </c:pt>
                <c:pt idx="13135">
                  <c:v>1.0068416595458984E-3</c:v>
                </c:pt>
                <c:pt idx="13136">
                  <c:v>1.007080078125E-3</c:v>
                </c:pt>
                <c:pt idx="13137">
                  <c:v>1.007080078125E-3</c:v>
                </c:pt>
                <c:pt idx="13138">
                  <c:v>1.0068416595458984E-3</c:v>
                </c:pt>
                <c:pt idx="13139">
                  <c:v>1.0080337524414063E-3</c:v>
                </c:pt>
                <c:pt idx="13140">
                  <c:v>1.007080078125E-3</c:v>
                </c:pt>
                <c:pt idx="13141">
                  <c:v>1.0068416595458984E-3</c:v>
                </c:pt>
                <c:pt idx="13142">
                  <c:v>1.007080078125E-3</c:v>
                </c:pt>
                <c:pt idx="13143">
                  <c:v>1.007080078125E-3</c:v>
                </c:pt>
                <c:pt idx="13144">
                  <c:v>1.0068416595458984E-3</c:v>
                </c:pt>
                <c:pt idx="13145">
                  <c:v>1.007080078125E-3</c:v>
                </c:pt>
                <c:pt idx="13146">
                  <c:v>1.007080078125E-3</c:v>
                </c:pt>
                <c:pt idx="13147">
                  <c:v>1.0068416595458984E-3</c:v>
                </c:pt>
                <c:pt idx="13148">
                  <c:v>2.01416015625E-3</c:v>
                </c:pt>
                <c:pt idx="13149">
                  <c:v>1.0068416595458984E-3</c:v>
                </c:pt>
                <c:pt idx="13150">
                  <c:v>1.007080078125E-3</c:v>
                </c:pt>
                <c:pt idx="13151">
                  <c:v>1.0080337524414063E-3</c:v>
                </c:pt>
                <c:pt idx="13152">
                  <c:v>1.007080078125E-3</c:v>
                </c:pt>
                <c:pt idx="13153">
                  <c:v>1.0068416595458984E-3</c:v>
                </c:pt>
                <c:pt idx="13154">
                  <c:v>1.007080078125E-3</c:v>
                </c:pt>
                <c:pt idx="13155">
                  <c:v>1.007080078125E-3</c:v>
                </c:pt>
                <c:pt idx="13156">
                  <c:v>1.0068416595458984E-3</c:v>
                </c:pt>
                <c:pt idx="13157">
                  <c:v>1.007080078125E-3</c:v>
                </c:pt>
                <c:pt idx="13158">
                  <c:v>1.007080078125E-3</c:v>
                </c:pt>
                <c:pt idx="13159">
                  <c:v>1.0068416595458984E-3</c:v>
                </c:pt>
                <c:pt idx="13160">
                  <c:v>1.007080078125E-3</c:v>
                </c:pt>
                <c:pt idx="13161">
                  <c:v>1.007080078125E-3</c:v>
                </c:pt>
                <c:pt idx="13162">
                  <c:v>1.0068416595458984E-3</c:v>
                </c:pt>
                <c:pt idx="13163">
                  <c:v>1.0080337524414063E-3</c:v>
                </c:pt>
                <c:pt idx="13164">
                  <c:v>1.007080078125E-3</c:v>
                </c:pt>
                <c:pt idx="13165">
                  <c:v>1.0068416595458984E-3</c:v>
                </c:pt>
                <c:pt idx="13166">
                  <c:v>1.007080078125E-3</c:v>
                </c:pt>
                <c:pt idx="13167">
                  <c:v>1.007080078125E-3</c:v>
                </c:pt>
                <c:pt idx="13168">
                  <c:v>1.0068416595458984E-3</c:v>
                </c:pt>
                <c:pt idx="13169">
                  <c:v>1.007080078125E-3</c:v>
                </c:pt>
                <c:pt idx="13170">
                  <c:v>1.007080078125E-3</c:v>
                </c:pt>
                <c:pt idx="13171">
                  <c:v>1.0068416595458984E-3</c:v>
                </c:pt>
                <c:pt idx="13172">
                  <c:v>1.007080078125E-3</c:v>
                </c:pt>
                <c:pt idx="13173">
                  <c:v>1.007080078125E-3</c:v>
                </c:pt>
                <c:pt idx="13174">
                  <c:v>1.0068416595458984E-3</c:v>
                </c:pt>
                <c:pt idx="13175">
                  <c:v>1.007080078125E-3</c:v>
                </c:pt>
                <c:pt idx="13176">
                  <c:v>1.0080337524414063E-3</c:v>
                </c:pt>
                <c:pt idx="13177">
                  <c:v>1.007080078125E-3</c:v>
                </c:pt>
                <c:pt idx="13178">
                  <c:v>1.0068416595458984E-3</c:v>
                </c:pt>
                <c:pt idx="13179">
                  <c:v>1.007080078125E-3</c:v>
                </c:pt>
                <c:pt idx="13180">
                  <c:v>1.007080078125E-3</c:v>
                </c:pt>
                <c:pt idx="13181">
                  <c:v>1.0068416595458984E-3</c:v>
                </c:pt>
                <c:pt idx="13182">
                  <c:v>1.007080078125E-3</c:v>
                </c:pt>
                <c:pt idx="13183">
                  <c:v>1.007080078125E-3</c:v>
                </c:pt>
                <c:pt idx="13184">
                  <c:v>1.0068416595458984E-3</c:v>
                </c:pt>
                <c:pt idx="13185">
                  <c:v>1.007080078125E-3</c:v>
                </c:pt>
                <c:pt idx="13186">
                  <c:v>1.007080078125E-3</c:v>
                </c:pt>
                <c:pt idx="13187">
                  <c:v>1.0068416595458984E-3</c:v>
                </c:pt>
                <c:pt idx="13188">
                  <c:v>1.0080337524414063E-3</c:v>
                </c:pt>
                <c:pt idx="13189">
                  <c:v>1.007080078125E-3</c:v>
                </c:pt>
                <c:pt idx="13190">
                  <c:v>1.0068416595458984E-3</c:v>
                </c:pt>
                <c:pt idx="13191">
                  <c:v>1.007080078125E-3</c:v>
                </c:pt>
                <c:pt idx="13192">
                  <c:v>1.007080078125E-3</c:v>
                </c:pt>
                <c:pt idx="13193">
                  <c:v>1.0068416595458984E-3</c:v>
                </c:pt>
                <c:pt idx="13194">
                  <c:v>1.007080078125E-3</c:v>
                </c:pt>
                <c:pt idx="13195">
                  <c:v>1.007080078125E-3</c:v>
                </c:pt>
                <c:pt idx="13196">
                  <c:v>1.0068416595458984E-3</c:v>
                </c:pt>
                <c:pt idx="13197">
                  <c:v>1.007080078125E-3</c:v>
                </c:pt>
                <c:pt idx="13198">
                  <c:v>1.007080078125E-3</c:v>
                </c:pt>
                <c:pt idx="13199">
                  <c:v>1.0068416595458984E-3</c:v>
                </c:pt>
                <c:pt idx="13200">
                  <c:v>1.007080078125E-3</c:v>
                </c:pt>
                <c:pt idx="13201">
                  <c:v>1.0080337524414063E-3</c:v>
                </c:pt>
                <c:pt idx="13202">
                  <c:v>1.007080078125E-3</c:v>
                </c:pt>
                <c:pt idx="13203">
                  <c:v>1.0068416595458984E-3</c:v>
                </c:pt>
                <c:pt idx="13204">
                  <c:v>1.007080078125E-3</c:v>
                </c:pt>
                <c:pt idx="13205">
                  <c:v>1.007080078125E-3</c:v>
                </c:pt>
                <c:pt idx="13206">
                  <c:v>1.0068416595458984E-3</c:v>
                </c:pt>
                <c:pt idx="13207">
                  <c:v>1.007080078125E-3</c:v>
                </c:pt>
                <c:pt idx="13208">
                  <c:v>1.007080078125E-3</c:v>
                </c:pt>
                <c:pt idx="13209">
                  <c:v>1.0068416595458984E-3</c:v>
                </c:pt>
                <c:pt idx="13210">
                  <c:v>1.007080078125E-3</c:v>
                </c:pt>
                <c:pt idx="13211">
                  <c:v>1.007080078125E-3</c:v>
                </c:pt>
                <c:pt idx="13212">
                  <c:v>1.0068416595458984E-3</c:v>
                </c:pt>
                <c:pt idx="13213">
                  <c:v>2.0151138305664063E-3</c:v>
                </c:pt>
                <c:pt idx="13214">
                  <c:v>1.0068416595458984E-3</c:v>
                </c:pt>
                <c:pt idx="13215">
                  <c:v>1.007080078125E-3</c:v>
                </c:pt>
                <c:pt idx="13216">
                  <c:v>1.007080078125E-3</c:v>
                </c:pt>
                <c:pt idx="13217">
                  <c:v>1.0068416595458984E-3</c:v>
                </c:pt>
                <c:pt idx="13218">
                  <c:v>1.007080078125E-3</c:v>
                </c:pt>
                <c:pt idx="13219">
                  <c:v>1.007080078125E-3</c:v>
                </c:pt>
                <c:pt idx="13220">
                  <c:v>1.0068416595458984E-3</c:v>
                </c:pt>
                <c:pt idx="13221">
                  <c:v>1.007080078125E-3</c:v>
                </c:pt>
                <c:pt idx="13222">
                  <c:v>1.007080078125E-3</c:v>
                </c:pt>
                <c:pt idx="13223">
                  <c:v>1.0068416595458984E-3</c:v>
                </c:pt>
                <c:pt idx="13224">
                  <c:v>1.007080078125E-3</c:v>
                </c:pt>
                <c:pt idx="13225">
                  <c:v>1.0080337524414063E-3</c:v>
                </c:pt>
                <c:pt idx="13226">
                  <c:v>1.007080078125E-3</c:v>
                </c:pt>
                <c:pt idx="13227">
                  <c:v>1.0068416595458984E-3</c:v>
                </c:pt>
                <c:pt idx="13228">
                  <c:v>1.007080078125E-3</c:v>
                </c:pt>
                <c:pt idx="13229">
                  <c:v>1.007080078125E-3</c:v>
                </c:pt>
                <c:pt idx="13230">
                  <c:v>1.0068416595458984E-3</c:v>
                </c:pt>
                <c:pt idx="13231">
                  <c:v>1.007080078125E-3</c:v>
                </c:pt>
                <c:pt idx="13232">
                  <c:v>1.007080078125E-3</c:v>
                </c:pt>
                <c:pt idx="13233">
                  <c:v>1.0068416595458984E-3</c:v>
                </c:pt>
                <c:pt idx="13234">
                  <c:v>1.007080078125E-3</c:v>
                </c:pt>
                <c:pt idx="13235">
                  <c:v>1.007080078125E-3</c:v>
                </c:pt>
                <c:pt idx="13236">
                  <c:v>1.0068416595458984E-3</c:v>
                </c:pt>
                <c:pt idx="13237">
                  <c:v>1.0080337524414063E-3</c:v>
                </c:pt>
                <c:pt idx="13238">
                  <c:v>1.007080078125E-3</c:v>
                </c:pt>
                <c:pt idx="13239">
                  <c:v>1.0068416595458984E-3</c:v>
                </c:pt>
                <c:pt idx="13240">
                  <c:v>1.007080078125E-3</c:v>
                </c:pt>
                <c:pt idx="13241">
                  <c:v>1.007080078125E-3</c:v>
                </c:pt>
                <c:pt idx="13242">
                  <c:v>1.0068416595458984E-3</c:v>
                </c:pt>
                <c:pt idx="13243">
                  <c:v>1.007080078125E-3</c:v>
                </c:pt>
                <c:pt idx="13244">
                  <c:v>1.007080078125E-3</c:v>
                </c:pt>
                <c:pt idx="13245">
                  <c:v>1.0068416595458984E-3</c:v>
                </c:pt>
                <c:pt idx="13246">
                  <c:v>1.007080078125E-3</c:v>
                </c:pt>
                <c:pt idx="13247">
                  <c:v>1.007080078125E-3</c:v>
                </c:pt>
                <c:pt idx="13248">
                  <c:v>1.0068416595458984E-3</c:v>
                </c:pt>
                <c:pt idx="13249">
                  <c:v>1.007080078125E-3</c:v>
                </c:pt>
                <c:pt idx="13250">
                  <c:v>1.0080337524414063E-3</c:v>
                </c:pt>
                <c:pt idx="13251">
                  <c:v>1.007080078125E-3</c:v>
                </c:pt>
                <c:pt idx="13252">
                  <c:v>1.0068416595458984E-3</c:v>
                </c:pt>
                <c:pt idx="13253">
                  <c:v>1.007080078125E-3</c:v>
                </c:pt>
                <c:pt idx="13254">
                  <c:v>1.007080078125E-3</c:v>
                </c:pt>
                <c:pt idx="13255">
                  <c:v>1.0068416595458984E-3</c:v>
                </c:pt>
                <c:pt idx="13256">
                  <c:v>1.007080078125E-3</c:v>
                </c:pt>
                <c:pt idx="13257">
                  <c:v>1.007080078125E-3</c:v>
                </c:pt>
                <c:pt idx="13258">
                  <c:v>1.0068416595458984E-3</c:v>
                </c:pt>
                <c:pt idx="13259">
                  <c:v>1.007080078125E-3</c:v>
                </c:pt>
                <c:pt idx="13260">
                  <c:v>1.007080078125E-3</c:v>
                </c:pt>
                <c:pt idx="13261">
                  <c:v>1.0068416595458984E-3</c:v>
                </c:pt>
                <c:pt idx="13262">
                  <c:v>1.0080337524414063E-3</c:v>
                </c:pt>
                <c:pt idx="13263">
                  <c:v>1.007080078125E-3</c:v>
                </c:pt>
                <c:pt idx="13264">
                  <c:v>1.0068416595458984E-3</c:v>
                </c:pt>
                <c:pt idx="13265">
                  <c:v>1.007080078125E-3</c:v>
                </c:pt>
                <c:pt idx="13266">
                  <c:v>1.007080078125E-3</c:v>
                </c:pt>
                <c:pt idx="13267">
                  <c:v>1.0068416595458984E-3</c:v>
                </c:pt>
                <c:pt idx="13268">
                  <c:v>1.007080078125E-3</c:v>
                </c:pt>
                <c:pt idx="13269">
                  <c:v>1.007080078125E-3</c:v>
                </c:pt>
                <c:pt idx="13270">
                  <c:v>1.0068416595458984E-3</c:v>
                </c:pt>
                <c:pt idx="13271">
                  <c:v>1.007080078125E-3</c:v>
                </c:pt>
                <c:pt idx="13272">
                  <c:v>1.007080078125E-3</c:v>
                </c:pt>
                <c:pt idx="13273">
                  <c:v>1.0068416595458984E-3</c:v>
                </c:pt>
                <c:pt idx="13274">
                  <c:v>1.007080078125E-3</c:v>
                </c:pt>
                <c:pt idx="13275">
                  <c:v>1.0080337524414063E-3</c:v>
                </c:pt>
                <c:pt idx="13276">
                  <c:v>1.007080078125E-3</c:v>
                </c:pt>
                <c:pt idx="13277">
                  <c:v>1.0068416595458984E-3</c:v>
                </c:pt>
                <c:pt idx="13278">
                  <c:v>1.007080078125E-3</c:v>
                </c:pt>
                <c:pt idx="13279">
                  <c:v>1.007080078125E-3</c:v>
                </c:pt>
                <c:pt idx="13280">
                  <c:v>1.0068416595458984E-3</c:v>
                </c:pt>
                <c:pt idx="13281">
                  <c:v>1.007080078125E-3</c:v>
                </c:pt>
                <c:pt idx="13282">
                  <c:v>1.007080078125E-3</c:v>
                </c:pt>
                <c:pt idx="13283">
                  <c:v>1.0068416595458984E-3</c:v>
                </c:pt>
                <c:pt idx="13284">
                  <c:v>1.007080078125E-3</c:v>
                </c:pt>
                <c:pt idx="13285">
                  <c:v>1.0068416595458984E-3</c:v>
                </c:pt>
                <c:pt idx="13286">
                  <c:v>1.007080078125E-3</c:v>
                </c:pt>
                <c:pt idx="13287">
                  <c:v>1.0080337524414063E-3</c:v>
                </c:pt>
                <c:pt idx="13288">
                  <c:v>1.007080078125E-3</c:v>
                </c:pt>
                <c:pt idx="13289">
                  <c:v>1.0068416595458984E-3</c:v>
                </c:pt>
                <c:pt idx="13290">
                  <c:v>1.007080078125E-3</c:v>
                </c:pt>
                <c:pt idx="13291">
                  <c:v>1.007080078125E-3</c:v>
                </c:pt>
                <c:pt idx="13292">
                  <c:v>1.0068416595458984E-3</c:v>
                </c:pt>
                <c:pt idx="13293">
                  <c:v>1.007080078125E-3</c:v>
                </c:pt>
                <c:pt idx="13294">
                  <c:v>1.007080078125E-3</c:v>
                </c:pt>
                <c:pt idx="13295">
                  <c:v>1.0068416595458984E-3</c:v>
                </c:pt>
                <c:pt idx="13296">
                  <c:v>1.007080078125E-3</c:v>
                </c:pt>
                <c:pt idx="13297">
                  <c:v>1.007080078125E-3</c:v>
                </c:pt>
                <c:pt idx="13298">
                  <c:v>1.0068416595458984E-3</c:v>
                </c:pt>
                <c:pt idx="13299">
                  <c:v>1.007080078125E-3</c:v>
                </c:pt>
                <c:pt idx="13300">
                  <c:v>1.0080337524414063E-3</c:v>
                </c:pt>
                <c:pt idx="13301">
                  <c:v>1.007080078125E-3</c:v>
                </c:pt>
                <c:pt idx="13302">
                  <c:v>1.0068416595458984E-3</c:v>
                </c:pt>
                <c:pt idx="13303">
                  <c:v>1.007080078125E-3</c:v>
                </c:pt>
                <c:pt idx="13304">
                  <c:v>1.007080078125E-3</c:v>
                </c:pt>
                <c:pt idx="13305">
                  <c:v>1.0068416595458984E-3</c:v>
                </c:pt>
                <c:pt idx="13306">
                  <c:v>1.007080078125E-3</c:v>
                </c:pt>
                <c:pt idx="13307">
                  <c:v>1.0068416595458984E-3</c:v>
                </c:pt>
                <c:pt idx="13308">
                  <c:v>1.007080078125E-3</c:v>
                </c:pt>
                <c:pt idx="13309">
                  <c:v>1.007080078125E-3</c:v>
                </c:pt>
                <c:pt idx="13310">
                  <c:v>1.0068416595458984E-3</c:v>
                </c:pt>
                <c:pt idx="13311">
                  <c:v>1.007080078125E-3</c:v>
                </c:pt>
                <c:pt idx="13312">
                  <c:v>1.0080337524414063E-3</c:v>
                </c:pt>
                <c:pt idx="13313">
                  <c:v>1.007080078125E-3</c:v>
                </c:pt>
                <c:pt idx="13314">
                  <c:v>1.0068416595458984E-3</c:v>
                </c:pt>
                <c:pt idx="13315">
                  <c:v>1.007080078125E-3</c:v>
                </c:pt>
                <c:pt idx="13316">
                  <c:v>1.007080078125E-3</c:v>
                </c:pt>
                <c:pt idx="13317">
                  <c:v>1.0068416595458984E-3</c:v>
                </c:pt>
                <c:pt idx="13318">
                  <c:v>1.007080078125E-3</c:v>
                </c:pt>
                <c:pt idx="13319">
                  <c:v>1.007080078125E-3</c:v>
                </c:pt>
                <c:pt idx="13320">
                  <c:v>1.0068416595458984E-3</c:v>
                </c:pt>
                <c:pt idx="13321">
                  <c:v>1.007080078125E-3</c:v>
                </c:pt>
                <c:pt idx="13322">
                  <c:v>1.007080078125E-3</c:v>
                </c:pt>
                <c:pt idx="13323">
                  <c:v>1.0068416595458984E-3</c:v>
                </c:pt>
                <c:pt idx="13324">
                  <c:v>1.007080078125E-3</c:v>
                </c:pt>
                <c:pt idx="13325">
                  <c:v>1.0080337524414063E-3</c:v>
                </c:pt>
                <c:pt idx="13326">
                  <c:v>1.007080078125E-3</c:v>
                </c:pt>
                <c:pt idx="13327">
                  <c:v>1.0068416595458984E-3</c:v>
                </c:pt>
                <c:pt idx="13328">
                  <c:v>1.007080078125E-3</c:v>
                </c:pt>
                <c:pt idx="13329">
                  <c:v>1.0068416595458984E-3</c:v>
                </c:pt>
                <c:pt idx="13330">
                  <c:v>1.007080078125E-3</c:v>
                </c:pt>
                <c:pt idx="13331">
                  <c:v>1.007080078125E-3</c:v>
                </c:pt>
                <c:pt idx="13332">
                  <c:v>1.0068416595458984E-3</c:v>
                </c:pt>
                <c:pt idx="13333">
                  <c:v>1.007080078125E-3</c:v>
                </c:pt>
                <c:pt idx="13334">
                  <c:v>1.007080078125E-3</c:v>
                </c:pt>
                <c:pt idx="13335">
                  <c:v>1.0068416595458984E-3</c:v>
                </c:pt>
                <c:pt idx="13336">
                  <c:v>1.007080078125E-3</c:v>
                </c:pt>
                <c:pt idx="13337">
                  <c:v>1.0080337524414063E-3</c:v>
                </c:pt>
                <c:pt idx="13338">
                  <c:v>1.007080078125E-3</c:v>
                </c:pt>
                <c:pt idx="13339">
                  <c:v>1.0068416595458984E-3</c:v>
                </c:pt>
                <c:pt idx="13340">
                  <c:v>1.007080078125E-3</c:v>
                </c:pt>
                <c:pt idx="13341">
                  <c:v>1.007080078125E-3</c:v>
                </c:pt>
                <c:pt idx="13342">
                  <c:v>1.0068416595458984E-3</c:v>
                </c:pt>
                <c:pt idx="13343">
                  <c:v>1.007080078125E-3</c:v>
                </c:pt>
                <c:pt idx="13344">
                  <c:v>1.007080078125E-3</c:v>
                </c:pt>
                <c:pt idx="13345">
                  <c:v>1.0068416595458984E-3</c:v>
                </c:pt>
                <c:pt idx="13346">
                  <c:v>1.007080078125E-3</c:v>
                </c:pt>
                <c:pt idx="13347">
                  <c:v>1.007080078125E-3</c:v>
                </c:pt>
                <c:pt idx="13348">
                  <c:v>1.0068416595458984E-3</c:v>
                </c:pt>
                <c:pt idx="13349">
                  <c:v>1.007080078125E-3</c:v>
                </c:pt>
                <c:pt idx="13350">
                  <c:v>1.0080337524414063E-3</c:v>
                </c:pt>
                <c:pt idx="13351">
                  <c:v>1.0068416595458984E-3</c:v>
                </c:pt>
                <c:pt idx="13352">
                  <c:v>1.007080078125E-3</c:v>
                </c:pt>
                <c:pt idx="13353">
                  <c:v>1.007080078125E-3</c:v>
                </c:pt>
                <c:pt idx="13354">
                  <c:v>1.0068416595458984E-3</c:v>
                </c:pt>
                <c:pt idx="13355">
                  <c:v>1.007080078125E-3</c:v>
                </c:pt>
                <c:pt idx="13356">
                  <c:v>1.007080078125E-3</c:v>
                </c:pt>
                <c:pt idx="13357">
                  <c:v>1.0068416595458984E-3</c:v>
                </c:pt>
                <c:pt idx="13358">
                  <c:v>1.007080078125E-3</c:v>
                </c:pt>
                <c:pt idx="13359">
                  <c:v>1.007080078125E-3</c:v>
                </c:pt>
                <c:pt idx="13360">
                  <c:v>1.0068416595458984E-3</c:v>
                </c:pt>
                <c:pt idx="13361">
                  <c:v>1.007080078125E-3</c:v>
                </c:pt>
                <c:pt idx="13362">
                  <c:v>1.0080337524414063E-3</c:v>
                </c:pt>
                <c:pt idx="13363">
                  <c:v>1.007080078125E-3</c:v>
                </c:pt>
                <c:pt idx="13364">
                  <c:v>1.0068416595458984E-3</c:v>
                </c:pt>
                <c:pt idx="13365">
                  <c:v>1.007080078125E-3</c:v>
                </c:pt>
                <c:pt idx="13366">
                  <c:v>1.007080078125E-3</c:v>
                </c:pt>
                <c:pt idx="13367">
                  <c:v>1.0068416595458984E-3</c:v>
                </c:pt>
                <c:pt idx="13368">
                  <c:v>1.007080078125E-3</c:v>
                </c:pt>
                <c:pt idx="13369">
                  <c:v>1.007080078125E-3</c:v>
                </c:pt>
                <c:pt idx="13370">
                  <c:v>1.0068416595458984E-3</c:v>
                </c:pt>
                <c:pt idx="13371">
                  <c:v>1.007080078125E-3</c:v>
                </c:pt>
                <c:pt idx="13372">
                  <c:v>1.007080078125E-3</c:v>
                </c:pt>
                <c:pt idx="13373">
                  <c:v>1.0068416595458984E-3</c:v>
                </c:pt>
                <c:pt idx="13374">
                  <c:v>1.007080078125E-3</c:v>
                </c:pt>
                <c:pt idx="13375">
                  <c:v>1.0080337524414063E-3</c:v>
                </c:pt>
                <c:pt idx="13376">
                  <c:v>1.0068416595458984E-3</c:v>
                </c:pt>
                <c:pt idx="13377">
                  <c:v>1.007080078125E-3</c:v>
                </c:pt>
                <c:pt idx="13378">
                  <c:v>1.007080078125E-3</c:v>
                </c:pt>
                <c:pt idx="13379">
                  <c:v>1.0068416595458984E-3</c:v>
                </c:pt>
                <c:pt idx="13380">
                  <c:v>1.007080078125E-3</c:v>
                </c:pt>
                <c:pt idx="13381">
                  <c:v>1.007080078125E-3</c:v>
                </c:pt>
                <c:pt idx="13382">
                  <c:v>1.0068416595458984E-3</c:v>
                </c:pt>
                <c:pt idx="13383">
                  <c:v>1.007080078125E-3</c:v>
                </c:pt>
                <c:pt idx="13384">
                  <c:v>1.007080078125E-3</c:v>
                </c:pt>
                <c:pt idx="13385">
                  <c:v>1.0068416595458984E-3</c:v>
                </c:pt>
                <c:pt idx="13386">
                  <c:v>1.007080078125E-3</c:v>
                </c:pt>
                <c:pt idx="13387">
                  <c:v>1.0080337524414063E-3</c:v>
                </c:pt>
                <c:pt idx="13388">
                  <c:v>1.007080078125E-3</c:v>
                </c:pt>
                <c:pt idx="13389">
                  <c:v>1.0068416595458984E-3</c:v>
                </c:pt>
                <c:pt idx="13390">
                  <c:v>1.007080078125E-3</c:v>
                </c:pt>
                <c:pt idx="13391">
                  <c:v>1.007080078125E-3</c:v>
                </c:pt>
                <c:pt idx="13392">
                  <c:v>1.0068416595458984E-3</c:v>
                </c:pt>
                <c:pt idx="13393">
                  <c:v>1.007080078125E-3</c:v>
                </c:pt>
                <c:pt idx="13394">
                  <c:v>1.007080078125E-3</c:v>
                </c:pt>
                <c:pt idx="13395">
                  <c:v>1.0068416595458984E-3</c:v>
                </c:pt>
                <c:pt idx="13396">
                  <c:v>1.007080078125E-3</c:v>
                </c:pt>
                <c:pt idx="13397">
                  <c:v>1.007080078125E-3</c:v>
                </c:pt>
                <c:pt idx="13398">
                  <c:v>1.0068416595458984E-3</c:v>
                </c:pt>
                <c:pt idx="13399">
                  <c:v>1.007080078125E-3</c:v>
                </c:pt>
                <c:pt idx="13400">
                  <c:v>1.0080337524414063E-3</c:v>
                </c:pt>
                <c:pt idx="13401">
                  <c:v>1.0068416595458984E-3</c:v>
                </c:pt>
                <c:pt idx="13402">
                  <c:v>1.007080078125E-3</c:v>
                </c:pt>
                <c:pt idx="13403">
                  <c:v>1.007080078125E-3</c:v>
                </c:pt>
                <c:pt idx="13404">
                  <c:v>1.0068416595458984E-3</c:v>
                </c:pt>
                <c:pt idx="13405">
                  <c:v>1.007080078125E-3</c:v>
                </c:pt>
                <c:pt idx="13406">
                  <c:v>1.007080078125E-3</c:v>
                </c:pt>
                <c:pt idx="13407">
                  <c:v>1.0068416595458984E-3</c:v>
                </c:pt>
                <c:pt idx="13408">
                  <c:v>1.007080078125E-3</c:v>
                </c:pt>
                <c:pt idx="13409">
                  <c:v>1.007080078125E-3</c:v>
                </c:pt>
                <c:pt idx="13410">
                  <c:v>1.0068416595458984E-3</c:v>
                </c:pt>
                <c:pt idx="13411">
                  <c:v>1.007080078125E-3</c:v>
                </c:pt>
                <c:pt idx="13412">
                  <c:v>1.0080337524414063E-3</c:v>
                </c:pt>
                <c:pt idx="13413">
                  <c:v>1.007080078125E-3</c:v>
                </c:pt>
                <c:pt idx="13414">
                  <c:v>1.0068416595458984E-3</c:v>
                </c:pt>
                <c:pt idx="13415">
                  <c:v>1.007080078125E-3</c:v>
                </c:pt>
                <c:pt idx="13416">
                  <c:v>1.007080078125E-3</c:v>
                </c:pt>
                <c:pt idx="13417">
                  <c:v>1.0068416595458984E-3</c:v>
                </c:pt>
                <c:pt idx="13418">
                  <c:v>1.007080078125E-3</c:v>
                </c:pt>
                <c:pt idx="13419">
                  <c:v>1.007080078125E-3</c:v>
                </c:pt>
                <c:pt idx="13420">
                  <c:v>1.0068416595458984E-3</c:v>
                </c:pt>
                <c:pt idx="13421">
                  <c:v>1.007080078125E-3</c:v>
                </c:pt>
                <c:pt idx="13422">
                  <c:v>1.007080078125E-3</c:v>
                </c:pt>
                <c:pt idx="13423">
                  <c:v>1.0068416595458984E-3</c:v>
                </c:pt>
                <c:pt idx="13424">
                  <c:v>1.007080078125E-3</c:v>
                </c:pt>
                <c:pt idx="13425">
                  <c:v>1.0080337524414063E-3</c:v>
                </c:pt>
                <c:pt idx="13426">
                  <c:v>1.0068416595458984E-3</c:v>
                </c:pt>
                <c:pt idx="13427">
                  <c:v>1.007080078125E-3</c:v>
                </c:pt>
                <c:pt idx="13428">
                  <c:v>1.007080078125E-3</c:v>
                </c:pt>
                <c:pt idx="13429">
                  <c:v>1.0068416595458984E-3</c:v>
                </c:pt>
                <c:pt idx="13430">
                  <c:v>1.007080078125E-3</c:v>
                </c:pt>
                <c:pt idx="13431">
                  <c:v>1.007080078125E-3</c:v>
                </c:pt>
                <c:pt idx="13432">
                  <c:v>1.0068416595458984E-3</c:v>
                </c:pt>
                <c:pt idx="13433">
                  <c:v>1.007080078125E-3</c:v>
                </c:pt>
                <c:pt idx="13434">
                  <c:v>1.007080078125E-3</c:v>
                </c:pt>
                <c:pt idx="13435">
                  <c:v>1.0068416595458984E-3</c:v>
                </c:pt>
                <c:pt idx="13436">
                  <c:v>1.007080078125E-3</c:v>
                </c:pt>
                <c:pt idx="13437">
                  <c:v>1.0080337524414063E-3</c:v>
                </c:pt>
                <c:pt idx="13438">
                  <c:v>1.007080078125E-3</c:v>
                </c:pt>
                <c:pt idx="13439">
                  <c:v>1.0068416595458984E-3</c:v>
                </c:pt>
                <c:pt idx="13440">
                  <c:v>1.007080078125E-3</c:v>
                </c:pt>
                <c:pt idx="13441">
                  <c:v>1.007080078125E-3</c:v>
                </c:pt>
                <c:pt idx="13442">
                  <c:v>1.0068416595458984E-3</c:v>
                </c:pt>
                <c:pt idx="13443">
                  <c:v>5.0351619720458984E-3</c:v>
                </c:pt>
                <c:pt idx="13444">
                  <c:v>1.0068416595458984E-3</c:v>
                </c:pt>
                <c:pt idx="13445">
                  <c:v>1.007080078125E-3</c:v>
                </c:pt>
                <c:pt idx="13446">
                  <c:v>1.0080337524414063E-3</c:v>
                </c:pt>
                <c:pt idx="13447">
                  <c:v>1.0068416595458984E-3</c:v>
                </c:pt>
                <c:pt idx="13448">
                  <c:v>1.007080078125E-3</c:v>
                </c:pt>
                <c:pt idx="13449">
                  <c:v>1.007080078125E-3</c:v>
                </c:pt>
                <c:pt idx="13450">
                  <c:v>1.0068416595458984E-3</c:v>
                </c:pt>
                <c:pt idx="13451">
                  <c:v>1.007080078125E-3</c:v>
                </c:pt>
                <c:pt idx="13452">
                  <c:v>1.007080078125E-3</c:v>
                </c:pt>
                <c:pt idx="13453">
                  <c:v>1.0068416595458984E-3</c:v>
                </c:pt>
                <c:pt idx="13454">
                  <c:v>1.007080078125E-3</c:v>
                </c:pt>
                <c:pt idx="13455">
                  <c:v>1.007080078125E-3</c:v>
                </c:pt>
                <c:pt idx="13456">
                  <c:v>1.0068416595458984E-3</c:v>
                </c:pt>
                <c:pt idx="13457">
                  <c:v>1.007080078125E-3</c:v>
                </c:pt>
                <c:pt idx="13458">
                  <c:v>1.0080337524414063E-3</c:v>
                </c:pt>
                <c:pt idx="13459">
                  <c:v>1.007080078125E-3</c:v>
                </c:pt>
                <c:pt idx="13460">
                  <c:v>1.0068416595458984E-3</c:v>
                </c:pt>
                <c:pt idx="13461">
                  <c:v>1.007080078125E-3</c:v>
                </c:pt>
                <c:pt idx="13462">
                  <c:v>1.007080078125E-3</c:v>
                </c:pt>
                <c:pt idx="13463">
                  <c:v>1.0068416595458984E-3</c:v>
                </c:pt>
                <c:pt idx="13464">
                  <c:v>1.007080078125E-3</c:v>
                </c:pt>
                <c:pt idx="13465">
                  <c:v>1.007080078125E-3</c:v>
                </c:pt>
                <c:pt idx="13466">
                  <c:v>1.0068416595458984E-3</c:v>
                </c:pt>
                <c:pt idx="13467">
                  <c:v>1.007080078125E-3</c:v>
                </c:pt>
                <c:pt idx="13468">
                  <c:v>1.007080078125E-3</c:v>
                </c:pt>
                <c:pt idx="13469">
                  <c:v>1.0068416595458984E-3</c:v>
                </c:pt>
                <c:pt idx="13470">
                  <c:v>1.007080078125E-3</c:v>
                </c:pt>
                <c:pt idx="13471">
                  <c:v>1.0080337524414063E-3</c:v>
                </c:pt>
                <c:pt idx="13472">
                  <c:v>1.0068416595458984E-3</c:v>
                </c:pt>
                <c:pt idx="13473">
                  <c:v>1.007080078125E-3</c:v>
                </c:pt>
                <c:pt idx="13474">
                  <c:v>1.007080078125E-3</c:v>
                </c:pt>
                <c:pt idx="13475">
                  <c:v>1.0068416595458984E-3</c:v>
                </c:pt>
                <c:pt idx="13476">
                  <c:v>1.007080078125E-3</c:v>
                </c:pt>
                <c:pt idx="13477">
                  <c:v>1.007080078125E-3</c:v>
                </c:pt>
                <c:pt idx="13478">
                  <c:v>1.0068416595458984E-3</c:v>
                </c:pt>
                <c:pt idx="13479">
                  <c:v>1.007080078125E-3</c:v>
                </c:pt>
                <c:pt idx="13480">
                  <c:v>1.007080078125E-3</c:v>
                </c:pt>
                <c:pt idx="13481">
                  <c:v>1.0068416595458984E-3</c:v>
                </c:pt>
                <c:pt idx="13482">
                  <c:v>1.007080078125E-3</c:v>
                </c:pt>
                <c:pt idx="13483">
                  <c:v>1.0080337524414063E-3</c:v>
                </c:pt>
                <c:pt idx="13484">
                  <c:v>1.007080078125E-3</c:v>
                </c:pt>
                <c:pt idx="13485">
                  <c:v>1.0068416595458984E-3</c:v>
                </c:pt>
                <c:pt idx="13486">
                  <c:v>1.007080078125E-3</c:v>
                </c:pt>
                <c:pt idx="13487">
                  <c:v>1.007080078125E-3</c:v>
                </c:pt>
                <c:pt idx="13488">
                  <c:v>1.0068416595458984E-3</c:v>
                </c:pt>
                <c:pt idx="13489">
                  <c:v>1.007080078125E-3</c:v>
                </c:pt>
                <c:pt idx="13490">
                  <c:v>1.007080078125E-3</c:v>
                </c:pt>
                <c:pt idx="13491">
                  <c:v>1.0068416595458984E-3</c:v>
                </c:pt>
                <c:pt idx="13492">
                  <c:v>1.007080078125E-3</c:v>
                </c:pt>
                <c:pt idx="13493">
                  <c:v>1.007080078125E-3</c:v>
                </c:pt>
                <c:pt idx="13494">
                  <c:v>1.0068416595458984E-3</c:v>
                </c:pt>
                <c:pt idx="13495">
                  <c:v>1.007080078125E-3</c:v>
                </c:pt>
                <c:pt idx="13496">
                  <c:v>1.0080337524414063E-3</c:v>
                </c:pt>
                <c:pt idx="13497">
                  <c:v>1.0068416595458984E-3</c:v>
                </c:pt>
                <c:pt idx="13498">
                  <c:v>1.007080078125E-3</c:v>
                </c:pt>
                <c:pt idx="13499">
                  <c:v>1.007080078125E-3</c:v>
                </c:pt>
                <c:pt idx="13500">
                  <c:v>1.0068416595458984E-3</c:v>
                </c:pt>
                <c:pt idx="13501">
                  <c:v>1.007080078125E-3</c:v>
                </c:pt>
                <c:pt idx="13502">
                  <c:v>1.007080078125E-3</c:v>
                </c:pt>
                <c:pt idx="13503">
                  <c:v>1.0068416595458984E-3</c:v>
                </c:pt>
                <c:pt idx="13504">
                  <c:v>1.007080078125E-3</c:v>
                </c:pt>
                <c:pt idx="13505">
                  <c:v>1.007080078125E-3</c:v>
                </c:pt>
                <c:pt idx="13506">
                  <c:v>1.0068416595458984E-3</c:v>
                </c:pt>
                <c:pt idx="13507">
                  <c:v>1.007080078125E-3</c:v>
                </c:pt>
                <c:pt idx="13508">
                  <c:v>1.0080337524414063E-3</c:v>
                </c:pt>
                <c:pt idx="13509">
                  <c:v>1.007080078125E-3</c:v>
                </c:pt>
                <c:pt idx="13510">
                  <c:v>1.0068416595458984E-3</c:v>
                </c:pt>
                <c:pt idx="13511">
                  <c:v>1.007080078125E-3</c:v>
                </c:pt>
                <c:pt idx="13512">
                  <c:v>1.007080078125E-3</c:v>
                </c:pt>
                <c:pt idx="13513">
                  <c:v>1.0068416595458984E-3</c:v>
                </c:pt>
                <c:pt idx="13514">
                  <c:v>1.007080078125E-3</c:v>
                </c:pt>
                <c:pt idx="13515">
                  <c:v>1.007080078125E-3</c:v>
                </c:pt>
                <c:pt idx="13516">
                  <c:v>1.0068416595458984E-3</c:v>
                </c:pt>
                <c:pt idx="13517">
                  <c:v>1.007080078125E-3</c:v>
                </c:pt>
                <c:pt idx="13518">
                  <c:v>1.007080078125E-3</c:v>
                </c:pt>
                <c:pt idx="13519">
                  <c:v>1.0068416595458984E-3</c:v>
                </c:pt>
                <c:pt idx="13520">
                  <c:v>1.007080078125E-3</c:v>
                </c:pt>
                <c:pt idx="13521">
                  <c:v>3.0219554901123047E-3</c:v>
                </c:pt>
                <c:pt idx="13522">
                  <c:v>1.007080078125E-3</c:v>
                </c:pt>
                <c:pt idx="13523">
                  <c:v>1.0068416595458984E-3</c:v>
                </c:pt>
                <c:pt idx="13524">
                  <c:v>1.007080078125E-3</c:v>
                </c:pt>
                <c:pt idx="13525">
                  <c:v>1.007080078125E-3</c:v>
                </c:pt>
                <c:pt idx="13526">
                  <c:v>1.0068416595458984E-3</c:v>
                </c:pt>
                <c:pt idx="13527">
                  <c:v>1.007080078125E-3</c:v>
                </c:pt>
                <c:pt idx="13528">
                  <c:v>1.007080078125E-3</c:v>
                </c:pt>
                <c:pt idx="13529">
                  <c:v>1.0068416595458984E-3</c:v>
                </c:pt>
                <c:pt idx="13530">
                  <c:v>1.007080078125E-3</c:v>
                </c:pt>
                <c:pt idx="13531">
                  <c:v>1.0080337524414063E-3</c:v>
                </c:pt>
                <c:pt idx="13532">
                  <c:v>1.007080078125E-3</c:v>
                </c:pt>
                <c:pt idx="13533">
                  <c:v>1.0068416595458984E-3</c:v>
                </c:pt>
                <c:pt idx="13534">
                  <c:v>1.007080078125E-3</c:v>
                </c:pt>
                <c:pt idx="13535">
                  <c:v>1.007080078125E-3</c:v>
                </c:pt>
                <c:pt idx="13536">
                  <c:v>3.0210018157958984E-3</c:v>
                </c:pt>
                <c:pt idx="13537">
                  <c:v>1.0068416595458984E-3</c:v>
                </c:pt>
                <c:pt idx="13538">
                  <c:v>1.007080078125E-3</c:v>
                </c:pt>
                <c:pt idx="13539">
                  <c:v>1.007080078125E-3</c:v>
                </c:pt>
                <c:pt idx="13540">
                  <c:v>1.0068416595458984E-3</c:v>
                </c:pt>
                <c:pt idx="13541">
                  <c:v>1.007080078125E-3</c:v>
                </c:pt>
                <c:pt idx="13542">
                  <c:v>1.0080337524414063E-3</c:v>
                </c:pt>
                <c:pt idx="13543">
                  <c:v>1.0068416595458984E-3</c:v>
                </c:pt>
                <c:pt idx="13544">
                  <c:v>1.007080078125E-3</c:v>
                </c:pt>
                <c:pt idx="13545">
                  <c:v>1.007080078125E-3</c:v>
                </c:pt>
                <c:pt idx="13546">
                  <c:v>1.0068416595458984E-3</c:v>
                </c:pt>
                <c:pt idx="13547">
                  <c:v>1.007080078125E-3</c:v>
                </c:pt>
                <c:pt idx="13548">
                  <c:v>1.007080078125E-3</c:v>
                </c:pt>
                <c:pt idx="13549">
                  <c:v>1.0068416595458984E-3</c:v>
                </c:pt>
                <c:pt idx="13550">
                  <c:v>1.007080078125E-3</c:v>
                </c:pt>
                <c:pt idx="13551">
                  <c:v>1.007080078125E-3</c:v>
                </c:pt>
                <c:pt idx="13552">
                  <c:v>2.0139217376708984E-3</c:v>
                </c:pt>
                <c:pt idx="13553">
                  <c:v>1.0080337524414063E-3</c:v>
                </c:pt>
                <c:pt idx="13554">
                  <c:v>1.007080078125E-3</c:v>
                </c:pt>
                <c:pt idx="13555">
                  <c:v>1.0068416595458984E-3</c:v>
                </c:pt>
                <c:pt idx="13556">
                  <c:v>1.007080078125E-3</c:v>
                </c:pt>
                <c:pt idx="13557">
                  <c:v>1.007080078125E-3</c:v>
                </c:pt>
                <c:pt idx="13558">
                  <c:v>1.0068416595458984E-3</c:v>
                </c:pt>
                <c:pt idx="13559">
                  <c:v>1.007080078125E-3</c:v>
                </c:pt>
                <c:pt idx="13560">
                  <c:v>1.007080078125E-3</c:v>
                </c:pt>
                <c:pt idx="13561">
                  <c:v>1.0068416595458984E-3</c:v>
                </c:pt>
                <c:pt idx="13562">
                  <c:v>1.007080078125E-3</c:v>
                </c:pt>
                <c:pt idx="13563">
                  <c:v>1.007080078125E-3</c:v>
                </c:pt>
                <c:pt idx="13564">
                  <c:v>1.0068416595458984E-3</c:v>
                </c:pt>
                <c:pt idx="13565">
                  <c:v>1.0080337524414063E-3</c:v>
                </c:pt>
                <c:pt idx="13566">
                  <c:v>1.007080078125E-3</c:v>
                </c:pt>
                <c:pt idx="13567">
                  <c:v>1.0068416595458984E-3</c:v>
                </c:pt>
                <c:pt idx="13568">
                  <c:v>1.007080078125E-3</c:v>
                </c:pt>
                <c:pt idx="13569">
                  <c:v>1.007080078125E-3</c:v>
                </c:pt>
                <c:pt idx="13570">
                  <c:v>1.0068416595458984E-3</c:v>
                </c:pt>
                <c:pt idx="13571">
                  <c:v>1.007080078125E-3</c:v>
                </c:pt>
                <c:pt idx="13572">
                  <c:v>1.007080078125E-3</c:v>
                </c:pt>
                <c:pt idx="13573">
                  <c:v>1.0068416595458984E-3</c:v>
                </c:pt>
                <c:pt idx="13574">
                  <c:v>1.007080078125E-3</c:v>
                </c:pt>
                <c:pt idx="13575">
                  <c:v>1.007080078125E-3</c:v>
                </c:pt>
                <c:pt idx="13576">
                  <c:v>1.0068416595458984E-3</c:v>
                </c:pt>
                <c:pt idx="13577">
                  <c:v>1.007080078125E-3</c:v>
                </c:pt>
                <c:pt idx="13578">
                  <c:v>1.0080337524414063E-3</c:v>
                </c:pt>
                <c:pt idx="13579">
                  <c:v>1.007080078125E-3</c:v>
                </c:pt>
                <c:pt idx="13580">
                  <c:v>1.0068416595458984E-3</c:v>
                </c:pt>
                <c:pt idx="13581">
                  <c:v>1.007080078125E-3</c:v>
                </c:pt>
                <c:pt idx="13582">
                  <c:v>1.007080078125E-3</c:v>
                </c:pt>
                <c:pt idx="13583">
                  <c:v>1.0068416595458984E-3</c:v>
                </c:pt>
                <c:pt idx="13584">
                  <c:v>1.007080078125E-3</c:v>
                </c:pt>
                <c:pt idx="13585">
                  <c:v>1.007080078125E-3</c:v>
                </c:pt>
                <c:pt idx="13586">
                  <c:v>1.0068416595458984E-3</c:v>
                </c:pt>
                <c:pt idx="13587">
                  <c:v>1.007080078125E-3</c:v>
                </c:pt>
                <c:pt idx="13588">
                  <c:v>1.007080078125E-3</c:v>
                </c:pt>
                <c:pt idx="13589">
                  <c:v>1.0068416595458984E-3</c:v>
                </c:pt>
                <c:pt idx="13590">
                  <c:v>1.0080337524414063E-3</c:v>
                </c:pt>
                <c:pt idx="13591">
                  <c:v>1.007080078125E-3</c:v>
                </c:pt>
                <c:pt idx="13592">
                  <c:v>1.0068416595458984E-3</c:v>
                </c:pt>
                <c:pt idx="13593">
                  <c:v>1.007080078125E-3</c:v>
                </c:pt>
                <c:pt idx="13594">
                  <c:v>1.007080078125E-3</c:v>
                </c:pt>
                <c:pt idx="13595">
                  <c:v>1.0068416595458984E-3</c:v>
                </c:pt>
                <c:pt idx="13596">
                  <c:v>1.007080078125E-3</c:v>
                </c:pt>
                <c:pt idx="13597">
                  <c:v>1.007080078125E-3</c:v>
                </c:pt>
                <c:pt idx="13598">
                  <c:v>1.0068416595458984E-3</c:v>
                </c:pt>
                <c:pt idx="13599">
                  <c:v>1.007080078125E-3</c:v>
                </c:pt>
                <c:pt idx="13600">
                  <c:v>1.007080078125E-3</c:v>
                </c:pt>
                <c:pt idx="13601">
                  <c:v>1.0068416595458984E-3</c:v>
                </c:pt>
                <c:pt idx="13602">
                  <c:v>1.007080078125E-3</c:v>
                </c:pt>
                <c:pt idx="13603">
                  <c:v>1.0080337524414063E-3</c:v>
                </c:pt>
                <c:pt idx="13604">
                  <c:v>1.007080078125E-3</c:v>
                </c:pt>
                <c:pt idx="13605">
                  <c:v>1.0068416595458984E-3</c:v>
                </c:pt>
                <c:pt idx="13606">
                  <c:v>1.007080078125E-3</c:v>
                </c:pt>
                <c:pt idx="13607">
                  <c:v>1.007080078125E-3</c:v>
                </c:pt>
                <c:pt idx="13608">
                  <c:v>1.0068416595458984E-3</c:v>
                </c:pt>
                <c:pt idx="13609">
                  <c:v>1.007080078125E-3</c:v>
                </c:pt>
                <c:pt idx="13610">
                  <c:v>1.007080078125E-3</c:v>
                </c:pt>
                <c:pt idx="13611">
                  <c:v>1.0068416595458984E-3</c:v>
                </c:pt>
                <c:pt idx="13612">
                  <c:v>1.007080078125E-3</c:v>
                </c:pt>
                <c:pt idx="13613">
                  <c:v>1.007080078125E-3</c:v>
                </c:pt>
                <c:pt idx="13614">
                  <c:v>1.0068416595458984E-3</c:v>
                </c:pt>
                <c:pt idx="13615">
                  <c:v>1.0080337524414063E-3</c:v>
                </c:pt>
                <c:pt idx="13616">
                  <c:v>1.007080078125E-3</c:v>
                </c:pt>
                <c:pt idx="13617">
                  <c:v>1.0068416595458984E-3</c:v>
                </c:pt>
                <c:pt idx="13618">
                  <c:v>1.007080078125E-3</c:v>
                </c:pt>
                <c:pt idx="13619">
                  <c:v>1.007080078125E-3</c:v>
                </c:pt>
                <c:pt idx="13620">
                  <c:v>1.0068416595458984E-3</c:v>
                </c:pt>
                <c:pt idx="13621">
                  <c:v>1.007080078125E-3</c:v>
                </c:pt>
                <c:pt idx="13622">
                  <c:v>1.007080078125E-3</c:v>
                </c:pt>
                <c:pt idx="13623">
                  <c:v>1.0068416595458984E-3</c:v>
                </c:pt>
                <c:pt idx="13624">
                  <c:v>1.007080078125E-3</c:v>
                </c:pt>
                <c:pt idx="13625">
                  <c:v>1.007080078125E-3</c:v>
                </c:pt>
                <c:pt idx="13626">
                  <c:v>1.0068416595458984E-3</c:v>
                </c:pt>
                <c:pt idx="13627">
                  <c:v>1.007080078125E-3</c:v>
                </c:pt>
                <c:pt idx="13628">
                  <c:v>1.0080337524414063E-3</c:v>
                </c:pt>
                <c:pt idx="13629">
                  <c:v>1.007080078125E-3</c:v>
                </c:pt>
                <c:pt idx="13630">
                  <c:v>1.0068416595458984E-3</c:v>
                </c:pt>
                <c:pt idx="13631">
                  <c:v>1.007080078125E-3</c:v>
                </c:pt>
                <c:pt idx="13632">
                  <c:v>1.007080078125E-3</c:v>
                </c:pt>
                <c:pt idx="13633">
                  <c:v>1.0068416595458984E-3</c:v>
                </c:pt>
                <c:pt idx="13634">
                  <c:v>1.007080078125E-3</c:v>
                </c:pt>
                <c:pt idx="13635">
                  <c:v>1.007080078125E-3</c:v>
                </c:pt>
                <c:pt idx="13636">
                  <c:v>1.0068416595458984E-3</c:v>
                </c:pt>
                <c:pt idx="13637">
                  <c:v>1.007080078125E-3</c:v>
                </c:pt>
                <c:pt idx="13638">
                  <c:v>1.007080078125E-3</c:v>
                </c:pt>
                <c:pt idx="13639">
                  <c:v>1.0068416595458984E-3</c:v>
                </c:pt>
                <c:pt idx="13640">
                  <c:v>1.0080337524414063E-3</c:v>
                </c:pt>
                <c:pt idx="13641">
                  <c:v>1.007080078125E-3</c:v>
                </c:pt>
                <c:pt idx="13642">
                  <c:v>1.0068416595458984E-3</c:v>
                </c:pt>
                <c:pt idx="13643">
                  <c:v>1.007080078125E-3</c:v>
                </c:pt>
                <c:pt idx="13644">
                  <c:v>1.007080078125E-3</c:v>
                </c:pt>
                <c:pt idx="13645">
                  <c:v>1.0068416595458984E-3</c:v>
                </c:pt>
                <c:pt idx="13646">
                  <c:v>1.007080078125E-3</c:v>
                </c:pt>
                <c:pt idx="13647">
                  <c:v>1.007080078125E-3</c:v>
                </c:pt>
                <c:pt idx="13648">
                  <c:v>1.0068416595458984E-3</c:v>
                </c:pt>
                <c:pt idx="13649">
                  <c:v>1.007080078125E-3</c:v>
                </c:pt>
                <c:pt idx="13650">
                  <c:v>1.007080078125E-3</c:v>
                </c:pt>
                <c:pt idx="13651">
                  <c:v>1.0068416595458984E-3</c:v>
                </c:pt>
                <c:pt idx="13652">
                  <c:v>1.007080078125E-3</c:v>
                </c:pt>
                <c:pt idx="13653">
                  <c:v>1.0080337524414063E-3</c:v>
                </c:pt>
                <c:pt idx="13654">
                  <c:v>1.007080078125E-3</c:v>
                </c:pt>
                <c:pt idx="13655">
                  <c:v>1.0068416595458984E-3</c:v>
                </c:pt>
                <c:pt idx="13656">
                  <c:v>1.007080078125E-3</c:v>
                </c:pt>
                <c:pt idx="13657">
                  <c:v>1.007080078125E-3</c:v>
                </c:pt>
                <c:pt idx="13658">
                  <c:v>1.0068416595458984E-3</c:v>
                </c:pt>
                <c:pt idx="13659">
                  <c:v>1.007080078125E-3</c:v>
                </c:pt>
                <c:pt idx="13660">
                  <c:v>1.007080078125E-3</c:v>
                </c:pt>
                <c:pt idx="13661">
                  <c:v>1.0068416595458984E-3</c:v>
                </c:pt>
                <c:pt idx="13662">
                  <c:v>1.007080078125E-3</c:v>
                </c:pt>
                <c:pt idx="13663">
                  <c:v>1.007080078125E-3</c:v>
                </c:pt>
                <c:pt idx="13664">
                  <c:v>1.0068416595458984E-3</c:v>
                </c:pt>
                <c:pt idx="13665">
                  <c:v>1.0080337524414063E-3</c:v>
                </c:pt>
                <c:pt idx="13666">
                  <c:v>1.007080078125E-3</c:v>
                </c:pt>
                <c:pt idx="13667">
                  <c:v>1.0068416595458984E-3</c:v>
                </c:pt>
                <c:pt idx="13668">
                  <c:v>1.007080078125E-3</c:v>
                </c:pt>
                <c:pt idx="13669">
                  <c:v>1.007080078125E-3</c:v>
                </c:pt>
                <c:pt idx="13670">
                  <c:v>1.0068416595458984E-3</c:v>
                </c:pt>
                <c:pt idx="13671">
                  <c:v>1.007080078125E-3</c:v>
                </c:pt>
                <c:pt idx="13672">
                  <c:v>1.007080078125E-3</c:v>
                </c:pt>
                <c:pt idx="13673">
                  <c:v>1.0068416595458984E-3</c:v>
                </c:pt>
                <c:pt idx="13674">
                  <c:v>1.007080078125E-3</c:v>
                </c:pt>
                <c:pt idx="13675">
                  <c:v>1.007080078125E-3</c:v>
                </c:pt>
                <c:pt idx="13676">
                  <c:v>1.0068416595458984E-3</c:v>
                </c:pt>
                <c:pt idx="13677">
                  <c:v>1.007080078125E-3</c:v>
                </c:pt>
                <c:pt idx="13678">
                  <c:v>1.0080337524414063E-3</c:v>
                </c:pt>
                <c:pt idx="13679">
                  <c:v>1.007080078125E-3</c:v>
                </c:pt>
                <c:pt idx="13680">
                  <c:v>1.0068416595458984E-3</c:v>
                </c:pt>
                <c:pt idx="13681">
                  <c:v>1.007080078125E-3</c:v>
                </c:pt>
                <c:pt idx="13682">
                  <c:v>1.007080078125E-3</c:v>
                </c:pt>
                <c:pt idx="13683">
                  <c:v>1.0068416595458984E-3</c:v>
                </c:pt>
                <c:pt idx="13684">
                  <c:v>1.007080078125E-3</c:v>
                </c:pt>
                <c:pt idx="13685">
                  <c:v>1.007080078125E-3</c:v>
                </c:pt>
                <c:pt idx="13686">
                  <c:v>1.0068416595458984E-3</c:v>
                </c:pt>
                <c:pt idx="13687">
                  <c:v>1.007080078125E-3</c:v>
                </c:pt>
                <c:pt idx="13688">
                  <c:v>1.007080078125E-3</c:v>
                </c:pt>
                <c:pt idx="13689">
                  <c:v>1.0068416595458984E-3</c:v>
                </c:pt>
                <c:pt idx="13690">
                  <c:v>1.0080337524414063E-3</c:v>
                </c:pt>
                <c:pt idx="13691">
                  <c:v>1.007080078125E-3</c:v>
                </c:pt>
                <c:pt idx="13692">
                  <c:v>1.0068416595458984E-3</c:v>
                </c:pt>
                <c:pt idx="13693">
                  <c:v>1.007080078125E-3</c:v>
                </c:pt>
                <c:pt idx="13694">
                  <c:v>1.007080078125E-3</c:v>
                </c:pt>
                <c:pt idx="13695">
                  <c:v>1.0068416595458984E-3</c:v>
                </c:pt>
                <c:pt idx="13696">
                  <c:v>1.007080078125E-3</c:v>
                </c:pt>
                <c:pt idx="13697">
                  <c:v>1.007080078125E-3</c:v>
                </c:pt>
                <c:pt idx="13698">
                  <c:v>1.0068416595458984E-3</c:v>
                </c:pt>
                <c:pt idx="13699">
                  <c:v>1.007080078125E-3</c:v>
                </c:pt>
                <c:pt idx="13700">
                  <c:v>1.007080078125E-3</c:v>
                </c:pt>
                <c:pt idx="13701">
                  <c:v>1.0068416595458984E-3</c:v>
                </c:pt>
                <c:pt idx="13702">
                  <c:v>1.007080078125E-3</c:v>
                </c:pt>
                <c:pt idx="13703">
                  <c:v>1.0080337524414063E-3</c:v>
                </c:pt>
                <c:pt idx="13704">
                  <c:v>1.007080078125E-3</c:v>
                </c:pt>
                <c:pt idx="13705">
                  <c:v>1.0068416595458984E-3</c:v>
                </c:pt>
                <c:pt idx="13706">
                  <c:v>1.007080078125E-3</c:v>
                </c:pt>
                <c:pt idx="13707">
                  <c:v>1.007080078125E-3</c:v>
                </c:pt>
                <c:pt idx="13708">
                  <c:v>1.0068416595458984E-3</c:v>
                </c:pt>
                <c:pt idx="13709">
                  <c:v>1.007080078125E-3</c:v>
                </c:pt>
                <c:pt idx="13710">
                  <c:v>1.007080078125E-3</c:v>
                </c:pt>
                <c:pt idx="13711">
                  <c:v>1.0068416595458984E-3</c:v>
                </c:pt>
                <c:pt idx="13712">
                  <c:v>1.007080078125E-3</c:v>
                </c:pt>
                <c:pt idx="13713">
                  <c:v>1.007080078125E-3</c:v>
                </c:pt>
                <c:pt idx="13714">
                  <c:v>1.0068416595458984E-3</c:v>
                </c:pt>
                <c:pt idx="13715">
                  <c:v>1.0080337524414063E-3</c:v>
                </c:pt>
                <c:pt idx="13716">
                  <c:v>1.007080078125E-3</c:v>
                </c:pt>
                <c:pt idx="13717">
                  <c:v>1.0068416595458984E-3</c:v>
                </c:pt>
                <c:pt idx="13718">
                  <c:v>1.007080078125E-3</c:v>
                </c:pt>
                <c:pt idx="13719">
                  <c:v>1.007080078125E-3</c:v>
                </c:pt>
                <c:pt idx="13720">
                  <c:v>1.0068416595458984E-3</c:v>
                </c:pt>
                <c:pt idx="13721">
                  <c:v>1.007080078125E-3</c:v>
                </c:pt>
                <c:pt idx="13722">
                  <c:v>1.007080078125E-3</c:v>
                </c:pt>
                <c:pt idx="13723">
                  <c:v>1.0068416595458984E-3</c:v>
                </c:pt>
                <c:pt idx="13724">
                  <c:v>1.007080078125E-3</c:v>
                </c:pt>
                <c:pt idx="13725">
                  <c:v>1.007080078125E-3</c:v>
                </c:pt>
                <c:pt idx="13726">
                  <c:v>1.0068416595458984E-3</c:v>
                </c:pt>
                <c:pt idx="13727">
                  <c:v>1.007080078125E-3</c:v>
                </c:pt>
                <c:pt idx="13728">
                  <c:v>1.0080337524414063E-3</c:v>
                </c:pt>
                <c:pt idx="13729">
                  <c:v>1.007080078125E-3</c:v>
                </c:pt>
                <c:pt idx="13730">
                  <c:v>1.0068416595458984E-3</c:v>
                </c:pt>
                <c:pt idx="13731">
                  <c:v>1.007080078125E-3</c:v>
                </c:pt>
                <c:pt idx="13732">
                  <c:v>1.007080078125E-3</c:v>
                </c:pt>
                <c:pt idx="13733">
                  <c:v>1.0068416595458984E-3</c:v>
                </c:pt>
                <c:pt idx="13734">
                  <c:v>1.007080078125E-3</c:v>
                </c:pt>
                <c:pt idx="13735">
                  <c:v>1.007080078125E-3</c:v>
                </c:pt>
                <c:pt idx="13736">
                  <c:v>1.0068416595458984E-3</c:v>
                </c:pt>
                <c:pt idx="13737">
                  <c:v>1.007080078125E-3</c:v>
                </c:pt>
                <c:pt idx="13738">
                  <c:v>1.007080078125E-3</c:v>
                </c:pt>
                <c:pt idx="13739">
                  <c:v>1.0068416595458984E-3</c:v>
                </c:pt>
                <c:pt idx="13740">
                  <c:v>1.0080337524414063E-3</c:v>
                </c:pt>
                <c:pt idx="13741">
                  <c:v>1.007080078125E-3</c:v>
                </c:pt>
                <c:pt idx="13742">
                  <c:v>1.0068416595458984E-3</c:v>
                </c:pt>
                <c:pt idx="13743">
                  <c:v>1.007080078125E-3</c:v>
                </c:pt>
                <c:pt idx="13744">
                  <c:v>1.007080078125E-3</c:v>
                </c:pt>
                <c:pt idx="13745">
                  <c:v>1.0068416595458984E-3</c:v>
                </c:pt>
                <c:pt idx="13746">
                  <c:v>1.007080078125E-3</c:v>
                </c:pt>
                <c:pt idx="13747">
                  <c:v>1.007080078125E-3</c:v>
                </c:pt>
                <c:pt idx="13748">
                  <c:v>1.0068416595458984E-3</c:v>
                </c:pt>
                <c:pt idx="13749">
                  <c:v>1.007080078125E-3</c:v>
                </c:pt>
                <c:pt idx="13750">
                  <c:v>1.007080078125E-3</c:v>
                </c:pt>
                <c:pt idx="13751">
                  <c:v>1.0068416595458984E-3</c:v>
                </c:pt>
                <c:pt idx="13752">
                  <c:v>1.007080078125E-3</c:v>
                </c:pt>
                <c:pt idx="13753">
                  <c:v>1.0080337524414063E-3</c:v>
                </c:pt>
                <c:pt idx="13754">
                  <c:v>1.007080078125E-3</c:v>
                </c:pt>
                <c:pt idx="13755">
                  <c:v>1.0068416595458984E-3</c:v>
                </c:pt>
                <c:pt idx="13756">
                  <c:v>1.007080078125E-3</c:v>
                </c:pt>
                <c:pt idx="13757">
                  <c:v>1.007080078125E-3</c:v>
                </c:pt>
                <c:pt idx="13758">
                  <c:v>1.0068416595458984E-3</c:v>
                </c:pt>
                <c:pt idx="13759">
                  <c:v>1.007080078125E-3</c:v>
                </c:pt>
                <c:pt idx="13760">
                  <c:v>1.007080078125E-3</c:v>
                </c:pt>
                <c:pt idx="13761">
                  <c:v>1.0068416595458984E-3</c:v>
                </c:pt>
                <c:pt idx="13762">
                  <c:v>1.007080078125E-3</c:v>
                </c:pt>
                <c:pt idx="13763">
                  <c:v>1.007080078125E-3</c:v>
                </c:pt>
                <c:pt idx="13764">
                  <c:v>1.0068416595458984E-3</c:v>
                </c:pt>
                <c:pt idx="13765">
                  <c:v>1.0080337524414063E-3</c:v>
                </c:pt>
                <c:pt idx="13766">
                  <c:v>1.007080078125E-3</c:v>
                </c:pt>
                <c:pt idx="13767">
                  <c:v>1.0068416595458984E-3</c:v>
                </c:pt>
                <c:pt idx="13768">
                  <c:v>1.007080078125E-3</c:v>
                </c:pt>
                <c:pt idx="13769">
                  <c:v>1.007080078125E-3</c:v>
                </c:pt>
                <c:pt idx="13770">
                  <c:v>1.0068416595458984E-3</c:v>
                </c:pt>
                <c:pt idx="13771">
                  <c:v>1.007080078125E-3</c:v>
                </c:pt>
                <c:pt idx="13772">
                  <c:v>1.007080078125E-3</c:v>
                </c:pt>
                <c:pt idx="13773">
                  <c:v>1.0068416595458984E-3</c:v>
                </c:pt>
                <c:pt idx="13774">
                  <c:v>1.007080078125E-3</c:v>
                </c:pt>
                <c:pt idx="13775">
                  <c:v>1.007080078125E-3</c:v>
                </c:pt>
                <c:pt idx="13776">
                  <c:v>1.0068416595458984E-3</c:v>
                </c:pt>
                <c:pt idx="13777">
                  <c:v>1.007080078125E-3</c:v>
                </c:pt>
                <c:pt idx="13778">
                  <c:v>1.0080337524414063E-3</c:v>
                </c:pt>
                <c:pt idx="13779">
                  <c:v>1.007080078125E-3</c:v>
                </c:pt>
                <c:pt idx="13780">
                  <c:v>1.0068416595458984E-3</c:v>
                </c:pt>
                <c:pt idx="13781">
                  <c:v>1.007080078125E-3</c:v>
                </c:pt>
                <c:pt idx="13782">
                  <c:v>1.007080078125E-3</c:v>
                </c:pt>
                <c:pt idx="13783">
                  <c:v>1.0068416595458984E-3</c:v>
                </c:pt>
                <c:pt idx="13784">
                  <c:v>1.007080078125E-3</c:v>
                </c:pt>
                <c:pt idx="13785">
                  <c:v>1.007080078125E-3</c:v>
                </c:pt>
                <c:pt idx="13786">
                  <c:v>1.0068416595458984E-3</c:v>
                </c:pt>
                <c:pt idx="13787">
                  <c:v>1.007080078125E-3</c:v>
                </c:pt>
                <c:pt idx="13788">
                  <c:v>1.0068416595458984E-3</c:v>
                </c:pt>
                <c:pt idx="13789">
                  <c:v>1.007080078125E-3</c:v>
                </c:pt>
                <c:pt idx="13790">
                  <c:v>1.0080337524414063E-3</c:v>
                </c:pt>
                <c:pt idx="13791">
                  <c:v>1.007080078125E-3</c:v>
                </c:pt>
                <c:pt idx="13792">
                  <c:v>1.0068416595458984E-3</c:v>
                </c:pt>
                <c:pt idx="13793">
                  <c:v>1.007080078125E-3</c:v>
                </c:pt>
                <c:pt idx="13794">
                  <c:v>1.007080078125E-3</c:v>
                </c:pt>
                <c:pt idx="13795">
                  <c:v>1.0068416595458984E-3</c:v>
                </c:pt>
                <c:pt idx="13796">
                  <c:v>1.007080078125E-3</c:v>
                </c:pt>
                <c:pt idx="13797">
                  <c:v>1.007080078125E-3</c:v>
                </c:pt>
                <c:pt idx="13798">
                  <c:v>8.0568790435791016E-3</c:v>
                </c:pt>
                <c:pt idx="13799">
                  <c:v>1.007080078125E-3</c:v>
                </c:pt>
                <c:pt idx="13800">
                  <c:v>1.007080078125E-3</c:v>
                </c:pt>
                <c:pt idx="13801">
                  <c:v>1.0068416595458984E-3</c:v>
                </c:pt>
                <c:pt idx="13802">
                  <c:v>1.007080078125E-3</c:v>
                </c:pt>
                <c:pt idx="13803">
                  <c:v>1.0068416595458984E-3</c:v>
                </c:pt>
                <c:pt idx="13804">
                  <c:v>1.007080078125E-3</c:v>
                </c:pt>
                <c:pt idx="13805">
                  <c:v>1.007080078125E-3</c:v>
                </c:pt>
                <c:pt idx="13806">
                  <c:v>1.0068416595458984E-3</c:v>
                </c:pt>
                <c:pt idx="13807">
                  <c:v>1.007080078125E-3</c:v>
                </c:pt>
                <c:pt idx="13808">
                  <c:v>1.0080337524414063E-3</c:v>
                </c:pt>
                <c:pt idx="13809">
                  <c:v>1.007080078125E-3</c:v>
                </c:pt>
                <c:pt idx="13810">
                  <c:v>1.0068416595458984E-3</c:v>
                </c:pt>
                <c:pt idx="13811">
                  <c:v>1.007080078125E-3</c:v>
                </c:pt>
                <c:pt idx="13812">
                  <c:v>1.007080078125E-3</c:v>
                </c:pt>
                <c:pt idx="13813">
                  <c:v>1.0068416595458984E-3</c:v>
                </c:pt>
                <c:pt idx="13814">
                  <c:v>1.007080078125E-3</c:v>
                </c:pt>
                <c:pt idx="13815">
                  <c:v>1.007080078125E-3</c:v>
                </c:pt>
                <c:pt idx="13816">
                  <c:v>1.0068416595458984E-3</c:v>
                </c:pt>
                <c:pt idx="13817">
                  <c:v>1.007080078125E-3</c:v>
                </c:pt>
                <c:pt idx="13818">
                  <c:v>1.007080078125E-3</c:v>
                </c:pt>
                <c:pt idx="13819">
                  <c:v>1.0068416595458984E-3</c:v>
                </c:pt>
                <c:pt idx="13820">
                  <c:v>1.007080078125E-3</c:v>
                </c:pt>
                <c:pt idx="13821">
                  <c:v>1.0080337524414063E-3</c:v>
                </c:pt>
                <c:pt idx="13822">
                  <c:v>1.007080078125E-3</c:v>
                </c:pt>
                <c:pt idx="13823">
                  <c:v>1.0068416595458984E-3</c:v>
                </c:pt>
                <c:pt idx="13824">
                  <c:v>1.007080078125E-3</c:v>
                </c:pt>
                <c:pt idx="13825">
                  <c:v>1.0068416595458984E-3</c:v>
                </c:pt>
                <c:pt idx="13826">
                  <c:v>1.007080078125E-3</c:v>
                </c:pt>
                <c:pt idx="13827">
                  <c:v>1.007080078125E-3</c:v>
                </c:pt>
                <c:pt idx="13828">
                  <c:v>1.0068416595458984E-3</c:v>
                </c:pt>
                <c:pt idx="13829">
                  <c:v>1.007080078125E-3</c:v>
                </c:pt>
                <c:pt idx="13830">
                  <c:v>1.007080078125E-3</c:v>
                </c:pt>
                <c:pt idx="13831">
                  <c:v>1.0068416595458984E-3</c:v>
                </c:pt>
                <c:pt idx="13832">
                  <c:v>1.007080078125E-3</c:v>
                </c:pt>
                <c:pt idx="13833">
                  <c:v>1.0080337524414063E-3</c:v>
                </c:pt>
                <c:pt idx="13834">
                  <c:v>1.007080078125E-3</c:v>
                </c:pt>
                <c:pt idx="13835">
                  <c:v>1.0068416595458984E-3</c:v>
                </c:pt>
                <c:pt idx="13836">
                  <c:v>1.007080078125E-3</c:v>
                </c:pt>
                <c:pt idx="13837">
                  <c:v>1.007080078125E-3</c:v>
                </c:pt>
                <c:pt idx="13838">
                  <c:v>1.0068416595458984E-3</c:v>
                </c:pt>
                <c:pt idx="13839">
                  <c:v>1.007080078125E-3</c:v>
                </c:pt>
                <c:pt idx="13840">
                  <c:v>1.007080078125E-3</c:v>
                </c:pt>
                <c:pt idx="13841">
                  <c:v>1.0068416595458984E-3</c:v>
                </c:pt>
                <c:pt idx="13842">
                  <c:v>1.007080078125E-3</c:v>
                </c:pt>
                <c:pt idx="13843">
                  <c:v>1.007080078125E-3</c:v>
                </c:pt>
                <c:pt idx="13844">
                  <c:v>1.0068416595458984E-3</c:v>
                </c:pt>
                <c:pt idx="13845">
                  <c:v>1.007080078125E-3</c:v>
                </c:pt>
                <c:pt idx="13846">
                  <c:v>1.0080337524414063E-3</c:v>
                </c:pt>
                <c:pt idx="13847">
                  <c:v>1.0068416595458984E-3</c:v>
                </c:pt>
                <c:pt idx="13848">
                  <c:v>1.007080078125E-3</c:v>
                </c:pt>
                <c:pt idx="13849">
                  <c:v>1.007080078125E-3</c:v>
                </c:pt>
                <c:pt idx="13850">
                  <c:v>1.0068416595458984E-3</c:v>
                </c:pt>
                <c:pt idx="13851">
                  <c:v>1.007080078125E-3</c:v>
                </c:pt>
                <c:pt idx="13852">
                  <c:v>1.007080078125E-3</c:v>
                </c:pt>
                <c:pt idx="13853">
                  <c:v>1.0068416595458984E-3</c:v>
                </c:pt>
                <c:pt idx="13854">
                  <c:v>1.007080078125E-3</c:v>
                </c:pt>
                <c:pt idx="13855">
                  <c:v>1.007080078125E-3</c:v>
                </c:pt>
                <c:pt idx="13856">
                  <c:v>1.0068416595458984E-3</c:v>
                </c:pt>
                <c:pt idx="13857">
                  <c:v>1.007080078125E-3</c:v>
                </c:pt>
                <c:pt idx="13858">
                  <c:v>1.0080337524414063E-3</c:v>
                </c:pt>
                <c:pt idx="13859">
                  <c:v>1.007080078125E-3</c:v>
                </c:pt>
                <c:pt idx="13860">
                  <c:v>1.0068416595458984E-3</c:v>
                </c:pt>
                <c:pt idx="13861">
                  <c:v>1.007080078125E-3</c:v>
                </c:pt>
                <c:pt idx="13862">
                  <c:v>1.007080078125E-3</c:v>
                </c:pt>
                <c:pt idx="13863">
                  <c:v>1.0068416595458984E-3</c:v>
                </c:pt>
                <c:pt idx="13864">
                  <c:v>1.007080078125E-3</c:v>
                </c:pt>
                <c:pt idx="13865">
                  <c:v>1.007080078125E-3</c:v>
                </c:pt>
                <c:pt idx="13866">
                  <c:v>1.0068416595458984E-3</c:v>
                </c:pt>
                <c:pt idx="13867">
                  <c:v>1.007080078125E-3</c:v>
                </c:pt>
                <c:pt idx="13868">
                  <c:v>1.007080078125E-3</c:v>
                </c:pt>
                <c:pt idx="13869">
                  <c:v>1.0068416595458984E-3</c:v>
                </c:pt>
                <c:pt idx="13870">
                  <c:v>1.007080078125E-3</c:v>
                </c:pt>
                <c:pt idx="13871">
                  <c:v>1.0080337524414063E-3</c:v>
                </c:pt>
                <c:pt idx="13872">
                  <c:v>1.0068416595458984E-3</c:v>
                </c:pt>
                <c:pt idx="13873">
                  <c:v>1.007080078125E-3</c:v>
                </c:pt>
                <c:pt idx="13874">
                  <c:v>1.007080078125E-3</c:v>
                </c:pt>
                <c:pt idx="13875">
                  <c:v>1.0068416595458984E-3</c:v>
                </c:pt>
                <c:pt idx="13876">
                  <c:v>1.007080078125E-3</c:v>
                </c:pt>
                <c:pt idx="13877">
                  <c:v>1.007080078125E-3</c:v>
                </c:pt>
                <c:pt idx="13878">
                  <c:v>1.0068416595458984E-3</c:v>
                </c:pt>
                <c:pt idx="13879">
                  <c:v>1.007080078125E-3</c:v>
                </c:pt>
                <c:pt idx="13880">
                  <c:v>1.007080078125E-3</c:v>
                </c:pt>
                <c:pt idx="13881">
                  <c:v>1.0068416595458984E-3</c:v>
                </c:pt>
                <c:pt idx="13882">
                  <c:v>1.007080078125E-3</c:v>
                </c:pt>
                <c:pt idx="13883">
                  <c:v>1.0080337524414063E-3</c:v>
                </c:pt>
                <c:pt idx="13884">
                  <c:v>1.007080078125E-3</c:v>
                </c:pt>
                <c:pt idx="13885">
                  <c:v>1.0068416595458984E-3</c:v>
                </c:pt>
                <c:pt idx="13886">
                  <c:v>1.007080078125E-3</c:v>
                </c:pt>
                <c:pt idx="13887">
                  <c:v>1.007080078125E-3</c:v>
                </c:pt>
                <c:pt idx="13888">
                  <c:v>1.0068416595458984E-3</c:v>
                </c:pt>
                <c:pt idx="13889">
                  <c:v>1.007080078125E-3</c:v>
                </c:pt>
                <c:pt idx="13890">
                  <c:v>1.007080078125E-3</c:v>
                </c:pt>
                <c:pt idx="13891">
                  <c:v>1.0068416595458984E-3</c:v>
                </c:pt>
                <c:pt idx="13892">
                  <c:v>1.007080078125E-3</c:v>
                </c:pt>
                <c:pt idx="13893">
                  <c:v>1.007080078125E-3</c:v>
                </c:pt>
                <c:pt idx="13894">
                  <c:v>1.0068416595458984E-3</c:v>
                </c:pt>
                <c:pt idx="13895">
                  <c:v>1.007080078125E-3</c:v>
                </c:pt>
                <c:pt idx="13896">
                  <c:v>1.0080337524414063E-3</c:v>
                </c:pt>
                <c:pt idx="13897">
                  <c:v>1.0068416595458984E-3</c:v>
                </c:pt>
                <c:pt idx="13898">
                  <c:v>1.007080078125E-3</c:v>
                </c:pt>
                <c:pt idx="13899">
                  <c:v>1.007080078125E-3</c:v>
                </c:pt>
                <c:pt idx="13900">
                  <c:v>1.0068416595458984E-3</c:v>
                </c:pt>
                <c:pt idx="13901">
                  <c:v>1.007080078125E-3</c:v>
                </c:pt>
                <c:pt idx="13902">
                  <c:v>1.007080078125E-3</c:v>
                </c:pt>
                <c:pt idx="13903">
                  <c:v>1.0068416595458984E-3</c:v>
                </c:pt>
                <c:pt idx="13904">
                  <c:v>1.007080078125E-3</c:v>
                </c:pt>
                <c:pt idx="13905">
                  <c:v>1.007080078125E-3</c:v>
                </c:pt>
                <c:pt idx="13906">
                  <c:v>1.0068416595458984E-3</c:v>
                </c:pt>
                <c:pt idx="13907">
                  <c:v>1.007080078125E-3</c:v>
                </c:pt>
                <c:pt idx="13908">
                  <c:v>1.0080337524414063E-3</c:v>
                </c:pt>
                <c:pt idx="13909">
                  <c:v>1.007080078125E-3</c:v>
                </c:pt>
                <c:pt idx="13910">
                  <c:v>1.0068416595458984E-3</c:v>
                </c:pt>
                <c:pt idx="13911">
                  <c:v>1.007080078125E-3</c:v>
                </c:pt>
                <c:pt idx="13912">
                  <c:v>1.007080078125E-3</c:v>
                </c:pt>
                <c:pt idx="13913">
                  <c:v>1.0068416595458984E-3</c:v>
                </c:pt>
                <c:pt idx="13914">
                  <c:v>1.007080078125E-3</c:v>
                </c:pt>
                <c:pt idx="13915">
                  <c:v>1.007080078125E-3</c:v>
                </c:pt>
                <c:pt idx="13916">
                  <c:v>1.0068416595458984E-3</c:v>
                </c:pt>
                <c:pt idx="13917">
                  <c:v>1.007080078125E-3</c:v>
                </c:pt>
                <c:pt idx="13918">
                  <c:v>1.007080078125E-3</c:v>
                </c:pt>
                <c:pt idx="13919">
                  <c:v>1.0068416595458984E-3</c:v>
                </c:pt>
                <c:pt idx="13920">
                  <c:v>1.007080078125E-3</c:v>
                </c:pt>
                <c:pt idx="13921">
                  <c:v>1.0080337524414063E-3</c:v>
                </c:pt>
                <c:pt idx="13922">
                  <c:v>1.0068416595458984E-3</c:v>
                </c:pt>
                <c:pt idx="13923">
                  <c:v>1.007080078125E-3</c:v>
                </c:pt>
                <c:pt idx="13924">
                  <c:v>1.007080078125E-3</c:v>
                </c:pt>
                <c:pt idx="13925">
                  <c:v>1.0068416595458984E-3</c:v>
                </c:pt>
                <c:pt idx="13926">
                  <c:v>1.007080078125E-3</c:v>
                </c:pt>
                <c:pt idx="13927">
                  <c:v>1.007080078125E-3</c:v>
                </c:pt>
                <c:pt idx="13928">
                  <c:v>1.0068416595458984E-3</c:v>
                </c:pt>
                <c:pt idx="13929">
                  <c:v>1.007080078125E-3</c:v>
                </c:pt>
                <c:pt idx="13930">
                  <c:v>1.007080078125E-3</c:v>
                </c:pt>
                <c:pt idx="13931">
                  <c:v>1.0068416595458984E-3</c:v>
                </c:pt>
                <c:pt idx="13932">
                  <c:v>1.007080078125E-3</c:v>
                </c:pt>
                <c:pt idx="13933">
                  <c:v>1.0080337524414063E-3</c:v>
                </c:pt>
                <c:pt idx="13934">
                  <c:v>1.007080078125E-3</c:v>
                </c:pt>
                <c:pt idx="13935">
                  <c:v>1.0068416595458984E-3</c:v>
                </c:pt>
                <c:pt idx="13936">
                  <c:v>1.007080078125E-3</c:v>
                </c:pt>
                <c:pt idx="13937">
                  <c:v>1.007080078125E-3</c:v>
                </c:pt>
                <c:pt idx="13938">
                  <c:v>1.0068416595458984E-3</c:v>
                </c:pt>
                <c:pt idx="13939">
                  <c:v>1.007080078125E-3</c:v>
                </c:pt>
                <c:pt idx="13940">
                  <c:v>1.007080078125E-3</c:v>
                </c:pt>
                <c:pt idx="13941">
                  <c:v>1.0068416595458984E-3</c:v>
                </c:pt>
                <c:pt idx="13942">
                  <c:v>1.007080078125E-3</c:v>
                </c:pt>
                <c:pt idx="13943">
                  <c:v>1.007080078125E-3</c:v>
                </c:pt>
                <c:pt idx="13944">
                  <c:v>1.0068416595458984E-3</c:v>
                </c:pt>
                <c:pt idx="13945">
                  <c:v>1.007080078125E-3</c:v>
                </c:pt>
                <c:pt idx="13946">
                  <c:v>1.0080337524414063E-3</c:v>
                </c:pt>
                <c:pt idx="13947">
                  <c:v>1.0068416595458984E-3</c:v>
                </c:pt>
                <c:pt idx="13948">
                  <c:v>1.007080078125E-3</c:v>
                </c:pt>
                <c:pt idx="13949">
                  <c:v>1.007080078125E-3</c:v>
                </c:pt>
                <c:pt idx="13950">
                  <c:v>1.0068416595458984E-3</c:v>
                </c:pt>
                <c:pt idx="13951">
                  <c:v>1.007080078125E-3</c:v>
                </c:pt>
                <c:pt idx="13952">
                  <c:v>1.007080078125E-3</c:v>
                </c:pt>
                <c:pt idx="13953">
                  <c:v>1.0068416595458984E-3</c:v>
                </c:pt>
                <c:pt idx="13954">
                  <c:v>1.007080078125E-3</c:v>
                </c:pt>
                <c:pt idx="13955">
                  <c:v>1.007080078125E-3</c:v>
                </c:pt>
                <c:pt idx="13956">
                  <c:v>1.0068416595458984E-3</c:v>
                </c:pt>
                <c:pt idx="13957">
                  <c:v>1.007080078125E-3</c:v>
                </c:pt>
                <c:pt idx="13958">
                  <c:v>1.0080337524414063E-3</c:v>
                </c:pt>
                <c:pt idx="13959">
                  <c:v>1.007080078125E-3</c:v>
                </c:pt>
                <c:pt idx="13960">
                  <c:v>1.0068416595458984E-3</c:v>
                </c:pt>
                <c:pt idx="13961">
                  <c:v>1.007080078125E-3</c:v>
                </c:pt>
                <c:pt idx="13962">
                  <c:v>1.007080078125E-3</c:v>
                </c:pt>
                <c:pt idx="13963">
                  <c:v>1.0068416595458984E-3</c:v>
                </c:pt>
                <c:pt idx="13964">
                  <c:v>1.007080078125E-3</c:v>
                </c:pt>
                <c:pt idx="13965">
                  <c:v>1.007080078125E-3</c:v>
                </c:pt>
                <c:pt idx="13966">
                  <c:v>1.0068416595458984E-3</c:v>
                </c:pt>
                <c:pt idx="13967">
                  <c:v>1.007080078125E-3</c:v>
                </c:pt>
                <c:pt idx="13968">
                  <c:v>1.007080078125E-3</c:v>
                </c:pt>
                <c:pt idx="13969">
                  <c:v>1.0068416595458984E-3</c:v>
                </c:pt>
                <c:pt idx="13970">
                  <c:v>1.007080078125E-3</c:v>
                </c:pt>
                <c:pt idx="13971">
                  <c:v>1.0080337524414063E-3</c:v>
                </c:pt>
                <c:pt idx="13972">
                  <c:v>1.0068416595458984E-3</c:v>
                </c:pt>
                <c:pt idx="13973">
                  <c:v>1.409912109375E-2</c:v>
                </c:pt>
                <c:pt idx="13974">
                  <c:v>1.007080078125E-3</c:v>
                </c:pt>
                <c:pt idx="13975">
                  <c:v>1.0068416595458984E-3</c:v>
                </c:pt>
                <c:pt idx="13976">
                  <c:v>1.007080078125E-3</c:v>
                </c:pt>
                <c:pt idx="13977">
                  <c:v>1.007080078125E-3</c:v>
                </c:pt>
                <c:pt idx="13978">
                  <c:v>1.0068416595458984E-3</c:v>
                </c:pt>
                <c:pt idx="13979">
                  <c:v>1.007080078125E-3</c:v>
                </c:pt>
                <c:pt idx="13980">
                  <c:v>1.007080078125E-3</c:v>
                </c:pt>
                <c:pt idx="13981">
                  <c:v>1.0068416595458984E-3</c:v>
                </c:pt>
                <c:pt idx="13982">
                  <c:v>1.007080078125E-3</c:v>
                </c:pt>
                <c:pt idx="13983">
                  <c:v>2.0148754119873047E-3</c:v>
                </c:pt>
                <c:pt idx="13984">
                  <c:v>1.007080078125E-3</c:v>
                </c:pt>
                <c:pt idx="13985">
                  <c:v>1.007080078125E-3</c:v>
                </c:pt>
                <c:pt idx="13986">
                  <c:v>1.0068416595458984E-3</c:v>
                </c:pt>
                <c:pt idx="13987">
                  <c:v>1.007080078125E-3</c:v>
                </c:pt>
                <c:pt idx="13988">
                  <c:v>1.007080078125E-3</c:v>
                </c:pt>
                <c:pt idx="13989">
                  <c:v>1.0068416595458984E-3</c:v>
                </c:pt>
                <c:pt idx="13990">
                  <c:v>1.007080078125E-3</c:v>
                </c:pt>
                <c:pt idx="13991">
                  <c:v>1.007080078125E-3</c:v>
                </c:pt>
                <c:pt idx="13992">
                  <c:v>1.0068416595458984E-3</c:v>
                </c:pt>
                <c:pt idx="13993">
                  <c:v>1.007080078125E-3</c:v>
                </c:pt>
                <c:pt idx="13994">
                  <c:v>1.0080337524414063E-3</c:v>
                </c:pt>
                <c:pt idx="13995">
                  <c:v>1.007080078125E-3</c:v>
                </c:pt>
                <c:pt idx="13996">
                  <c:v>1.0068416595458984E-3</c:v>
                </c:pt>
                <c:pt idx="13997">
                  <c:v>1.007080078125E-3</c:v>
                </c:pt>
                <c:pt idx="13998">
                  <c:v>1.007080078125E-3</c:v>
                </c:pt>
                <c:pt idx="13999">
                  <c:v>1.0068416595458984E-3</c:v>
                </c:pt>
                <c:pt idx="14000">
                  <c:v>1.007080078125E-3</c:v>
                </c:pt>
                <c:pt idx="14001">
                  <c:v>1.007080078125E-3</c:v>
                </c:pt>
                <c:pt idx="14002">
                  <c:v>1.0068416595458984E-3</c:v>
                </c:pt>
                <c:pt idx="14003">
                  <c:v>1.007080078125E-3</c:v>
                </c:pt>
                <c:pt idx="14004">
                  <c:v>1.007080078125E-3</c:v>
                </c:pt>
                <c:pt idx="14005">
                  <c:v>1.0068416595458984E-3</c:v>
                </c:pt>
                <c:pt idx="14006">
                  <c:v>1.007080078125E-3</c:v>
                </c:pt>
                <c:pt idx="14007">
                  <c:v>1.0080337524414063E-3</c:v>
                </c:pt>
                <c:pt idx="14008">
                  <c:v>1.0068416595458984E-3</c:v>
                </c:pt>
                <c:pt idx="14009">
                  <c:v>1.007080078125E-3</c:v>
                </c:pt>
                <c:pt idx="14010">
                  <c:v>1.007080078125E-3</c:v>
                </c:pt>
                <c:pt idx="14011">
                  <c:v>1.0068416595458984E-3</c:v>
                </c:pt>
                <c:pt idx="14012">
                  <c:v>1.007080078125E-3</c:v>
                </c:pt>
                <c:pt idx="14013">
                  <c:v>1.007080078125E-3</c:v>
                </c:pt>
                <c:pt idx="14014">
                  <c:v>3.0210018157958984E-3</c:v>
                </c:pt>
                <c:pt idx="14015">
                  <c:v>1.0068416595458984E-3</c:v>
                </c:pt>
                <c:pt idx="14016">
                  <c:v>1.007080078125E-3</c:v>
                </c:pt>
                <c:pt idx="14017">
                  <c:v>1.0080337524414063E-3</c:v>
                </c:pt>
                <c:pt idx="14018">
                  <c:v>1.007080078125E-3</c:v>
                </c:pt>
                <c:pt idx="14019">
                  <c:v>1.0068416595458984E-3</c:v>
                </c:pt>
                <c:pt idx="14020">
                  <c:v>1.007080078125E-3</c:v>
                </c:pt>
                <c:pt idx="14021">
                  <c:v>1.007080078125E-3</c:v>
                </c:pt>
                <c:pt idx="14022">
                  <c:v>1.0068416595458984E-3</c:v>
                </c:pt>
                <c:pt idx="14023">
                  <c:v>1.007080078125E-3</c:v>
                </c:pt>
                <c:pt idx="14024">
                  <c:v>1.007080078125E-3</c:v>
                </c:pt>
                <c:pt idx="14025">
                  <c:v>1.0068416595458984E-3</c:v>
                </c:pt>
                <c:pt idx="14026">
                  <c:v>1.007080078125E-3</c:v>
                </c:pt>
                <c:pt idx="14027">
                  <c:v>1.007080078125E-3</c:v>
                </c:pt>
                <c:pt idx="14028">
                  <c:v>1.0068416595458984E-3</c:v>
                </c:pt>
                <c:pt idx="14029">
                  <c:v>1.007080078125E-3</c:v>
                </c:pt>
                <c:pt idx="14030">
                  <c:v>1.0080337524414063E-3</c:v>
                </c:pt>
                <c:pt idx="14031">
                  <c:v>1.0068416595458984E-3</c:v>
                </c:pt>
                <c:pt idx="14032">
                  <c:v>1.007080078125E-3</c:v>
                </c:pt>
                <c:pt idx="14033">
                  <c:v>1.007080078125E-3</c:v>
                </c:pt>
                <c:pt idx="14034">
                  <c:v>1.0068416595458984E-3</c:v>
                </c:pt>
                <c:pt idx="14035">
                  <c:v>1.007080078125E-3</c:v>
                </c:pt>
                <c:pt idx="14036">
                  <c:v>1.007080078125E-3</c:v>
                </c:pt>
                <c:pt idx="14037">
                  <c:v>1.0068416595458984E-3</c:v>
                </c:pt>
                <c:pt idx="14038">
                  <c:v>1.007080078125E-3</c:v>
                </c:pt>
                <c:pt idx="14039">
                  <c:v>1.007080078125E-3</c:v>
                </c:pt>
                <c:pt idx="14040">
                  <c:v>1.0068416595458984E-3</c:v>
                </c:pt>
                <c:pt idx="14041">
                  <c:v>1.007080078125E-3</c:v>
                </c:pt>
                <c:pt idx="14042">
                  <c:v>1.0080337524414063E-3</c:v>
                </c:pt>
                <c:pt idx="14043">
                  <c:v>1.007080078125E-3</c:v>
                </c:pt>
                <c:pt idx="14044">
                  <c:v>1.0068416595458984E-3</c:v>
                </c:pt>
                <c:pt idx="14045">
                  <c:v>1.007080078125E-3</c:v>
                </c:pt>
                <c:pt idx="14046">
                  <c:v>1.007080078125E-3</c:v>
                </c:pt>
                <c:pt idx="14047">
                  <c:v>1.0068416595458984E-3</c:v>
                </c:pt>
                <c:pt idx="14048">
                  <c:v>1.007080078125E-3</c:v>
                </c:pt>
                <c:pt idx="14049">
                  <c:v>1.007080078125E-3</c:v>
                </c:pt>
                <c:pt idx="14050">
                  <c:v>1.0068416595458984E-3</c:v>
                </c:pt>
                <c:pt idx="14051">
                  <c:v>1.007080078125E-3</c:v>
                </c:pt>
                <c:pt idx="14052">
                  <c:v>1.007080078125E-3</c:v>
                </c:pt>
                <c:pt idx="14053">
                  <c:v>1.0068416595458984E-3</c:v>
                </c:pt>
                <c:pt idx="14054">
                  <c:v>1.0080337524414063E-3</c:v>
                </c:pt>
                <c:pt idx="14055">
                  <c:v>1.007080078125E-3</c:v>
                </c:pt>
                <c:pt idx="14056">
                  <c:v>1.0068416595458984E-3</c:v>
                </c:pt>
                <c:pt idx="14057">
                  <c:v>1.007080078125E-3</c:v>
                </c:pt>
                <c:pt idx="14058">
                  <c:v>1.007080078125E-3</c:v>
                </c:pt>
                <c:pt idx="14059">
                  <c:v>1.0068416595458984E-3</c:v>
                </c:pt>
                <c:pt idx="14060">
                  <c:v>1.007080078125E-3</c:v>
                </c:pt>
                <c:pt idx="14061">
                  <c:v>1.007080078125E-3</c:v>
                </c:pt>
                <c:pt idx="14062">
                  <c:v>1.0068416595458984E-3</c:v>
                </c:pt>
                <c:pt idx="14063">
                  <c:v>1.007080078125E-3</c:v>
                </c:pt>
                <c:pt idx="14064">
                  <c:v>1.007080078125E-3</c:v>
                </c:pt>
                <c:pt idx="14065">
                  <c:v>1.0068416595458984E-3</c:v>
                </c:pt>
                <c:pt idx="14066">
                  <c:v>1.007080078125E-3</c:v>
                </c:pt>
                <c:pt idx="14067">
                  <c:v>1.0080337524414063E-3</c:v>
                </c:pt>
                <c:pt idx="14068">
                  <c:v>1.007080078125E-3</c:v>
                </c:pt>
                <c:pt idx="14069">
                  <c:v>1.0068416595458984E-3</c:v>
                </c:pt>
                <c:pt idx="14070">
                  <c:v>1.007080078125E-3</c:v>
                </c:pt>
                <c:pt idx="14071">
                  <c:v>1.007080078125E-3</c:v>
                </c:pt>
                <c:pt idx="14072">
                  <c:v>1.0068416595458984E-3</c:v>
                </c:pt>
                <c:pt idx="14073">
                  <c:v>1.007080078125E-3</c:v>
                </c:pt>
                <c:pt idx="14074">
                  <c:v>1.007080078125E-3</c:v>
                </c:pt>
                <c:pt idx="14075">
                  <c:v>1.0068416595458984E-3</c:v>
                </c:pt>
                <c:pt idx="14076">
                  <c:v>1.007080078125E-3</c:v>
                </c:pt>
                <c:pt idx="14077">
                  <c:v>1.007080078125E-3</c:v>
                </c:pt>
                <c:pt idx="14078">
                  <c:v>1.0068416595458984E-3</c:v>
                </c:pt>
                <c:pt idx="14079">
                  <c:v>1.0080337524414063E-3</c:v>
                </c:pt>
                <c:pt idx="14080">
                  <c:v>1.007080078125E-3</c:v>
                </c:pt>
                <c:pt idx="14081">
                  <c:v>1.0068416595458984E-3</c:v>
                </c:pt>
                <c:pt idx="14082">
                  <c:v>1.007080078125E-3</c:v>
                </c:pt>
                <c:pt idx="14083">
                  <c:v>1.007080078125E-3</c:v>
                </c:pt>
                <c:pt idx="14084">
                  <c:v>1.0068416595458984E-3</c:v>
                </c:pt>
                <c:pt idx="14085">
                  <c:v>1.007080078125E-3</c:v>
                </c:pt>
                <c:pt idx="14086">
                  <c:v>1.007080078125E-3</c:v>
                </c:pt>
                <c:pt idx="14087">
                  <c:v>1.0068416595458984E-3</c:v>
                </c:pt>
                <c:pt idx="14088">
                  <c:v>1.007080078125E-3</c:v>
                </c:pt>
                <c:pt idx="14089">
                  <c:v>1.007080078125E-3</c:v>
                </c:pt>
                <c:pt idx="14090">
                  <c:v>1.0068416595458984E-3</c:v>
                </c:pt>
                <c:pt idx="14091">
                  <c:v>1.007080078125E-3</c:v>
                </c:pt>
                <c:pt idx="14092">
                  <c:v>1.0080337524414063E-3</c:v>
                </c:pt>
                <c:pt idx="14093">
                  <c:v>1.007080078125E-3</c:v>
                </c:pt>
                <c:pt idx="14094">
                  <c:v>1.0068416595458984E-3</c:v>
                </c:pt>
                <c:pt idx="14095">
                  <c:v>1.007080078125E-3</c:v>
                </c:pt>
                <c:pt idx="14096">
                  <c:v>1.007080078125E-3</c:v>
                </c:pt>
                <c:pt idx="14097">
                  <c:v>1.0068416595458984E-3</c:v>
                </c:pt>
                <c:pt idx="14098">
                  <c:v>1.007080078125E-3</c:v>
                </c:pt>
                <c:pt idx="14099">
                  <c:v>1.007080078125E-3</c:v>
                </c:pt>
                <c:pt idx="14100">
                  <c:v>1.0068416595458984E-3</c:v>
                </c:pt>
                <c:pt idx="14101">
                  <c:v>1.007080078125E-3</c:v>
                </c:pt>
                <c:pt idx="14102">
                  <c:v>1.007080078125E-3</c:v>
                </c:pt>
                <c:pt idx="14103">
                  <c:v>1.0068416595458984E-3</c:v>
                </c:pt>
                <c:pt idx="14104">
                  <c:v>1.0080337524414063E-3</c:v>
                </c:pt>
                <c:pt idx="14105">
                  <c:v>1.007080078125E-3</c:v>
                </c:pt>
                <c:pt idx="14106">
                  <c:v>1.0068416595458984E-3</c:v>
                </c:pt>
                <c:pt idx="14107">
                  <c:v>1.007080078125E-3</c:v>
                </c:pt>
                <c:pt idx="14108">
                  <c:v>1.007080078125E-3</c:v>
                </c:pt>
                <c:pt idx="14109">
                  <c:v>1.0068416595458984E-3</c:v>
                </c:pt>
                <c:pt idx="14110">
                  <c:v>1.007080078125E-3</c:v>
                </c:pt>
                <c:pt idx="14111">
                  <c:v>1.007080078125E-3</c:v>
                </c:pt>
                <c:pt idx="14112">
                  <c:v>1.0068416595458984E-3</c:v>
                </c:pt>
                <c:pt idx="14113">
                  <c:v>1.007080078125E-3</c:v>
                </c:pt>
                <c:pt idx="14114">
                  <c:v>1.007080078125E-3</c:v>
                </c:pt>
                <c:pt idx="14115">
                  <c:v>1.0068416595458984E-3</c:v>
                </c:pt>
                <c:pt idx="14116">
                  <c:v>1.007080078125E-3</c:v>
                </c:pt>
                <c:pt idx="14117">
                  <c:v>1.0080337524414063E-3</c:v>
                </c:pt>
                <c:pt idx="14118">
                  <c:v>1.007080078125E-3</c:v>
                </c:pt>
                <c:pt idx="14119">
                  <c:v>1.0068416595458984E-3</c:v>
                </c:pt>
                <c:pt idx="14120">
                  <c:v>1.007080078125E-3</c:v>
                </c:pt>
                <c:pt idx="14121">
                  <c:v>1.007080078125E-3</c:v>
                </c:pt>
                <c:pt idx="14122">
                  <c:v>1.0068416595458984E-3</c:v>
                </c:pt>
                <c:pt idx="14123">
                  <c:v>1.007080078125E-3</c:v>
                </c:pt>
                <c:pt idx="14124">
                  <c:v>1.007080078125E-3</c:v>
                </c:pt>
                <c:pt idx="14125">
                  <c:v>1.0068416595458984E-3</c:v>
                </c:pt>
                <c:pt idx="14126">
                  <c:v>1.007080078125E-3</c:v>
                </c:pt>
                <c:pt idx="14127">
                  <c:v>1.007080078125E-3</c:v>
                </c:pt>
                <c:pt idx="14128">
                  <c:v>1.0068416595458984E-3</c:v>
                </c:pt>
                <c:pt idx="14129">
                  <c:v>1.0080337524414063E-3</c:v>
                </c:pt>
                <c:pt idx="14130">
                  <c:v>1.007080078125E-3</c:v>
                </c:pt>
                <c:pt idx="14131">
                  <c:v>1.0068416595458984E-3</c:v>
                </c:pt>
                <c:pt idx="14132">
                  <c:v>1.007080078125E-3</c:v>
                </c:pt>
                <c:pt idx="14133">
                  <c:v>1.007080078125E-3</c:v>
                </c:pt>
                <c:pt idx="14134">
                  <c:v>1.0068416595458984E-3</c:v>
                </c:pt>
                <c:pt idx="14135">
                  <c:v>1.007080078125E-3</c:v>
                </c:pt>
                <c:pt idx="14136">
                  <c:v>1.007080078125E-3</c:v>
                </c:pt>
                <c:pt idx="14137">
                  <c:v>1.0068416595458984E-3</c:v>
                </c:pt>
                <c:pt idx="14138">
                  <c:v>1.007080078125E-3</c:v>
                </c:pt>
                <c:pt idx="14139">
                  <c:v>1.007080078125E-3</c:v>
                </c:pt>
                <c:pt idx="14140">
                  <c:v>1.0068416595458984E-3</c:v>
                </c:pt>
                <c:pt idx="14141">
                  <c:v>1.007080078125E-3</c:v>
                </c:pt>
                <c:pt idx="14142">
                  <c:v>1.0080337524414063E-3</c:v>
                </c:pt>
                <c:pt idx="14143">
                  <c:v>1.007080078125E-3</c:v>
                </c:pt>
                <c:pt idx="14144">
                  <c:v>1.0068416595458984E-3</c:v>
                </c:pt>
                <c:pt idx="14145">
                  <c:v>1.007080078125E-3</c:v>
                </c:pt>
                <c:pt idx="14146">
                  <c:v>1.007080078125E-3</c:v>
                </c:pt>
                <c:pt idx="14147">
                  <c:v>1.0068416595458984E-3</c:v>
                </c:pt>
                <c:pt idx="14148">
                  <c:v>1.007080078125E-3</c:v>
                </c:pt>
                <c:pt idx="14149">
                  <c:v>1.007080078125E-3</c:v>
                </c:pt>
                <c:pt idx="14150">
                  <c:v>1.0068416595458984E-3</c:v>
                </c:pt>
                <c:pt idx="14151">
                  <c:v>1.007080078125E-3</c:v>
                </c:pt>
                <c:pt idx="14152">
                  <c:v>1.007080078125E-3</c:v>
                </c:pt>
                <c:pt idx="14153">
                  <c:v>1.0068416595458984E-3</c:v>
                </c:pt>
                <c:pt idx="14154">
                  <c:v>1.0080337524414063E-3</c:v>
                </c:pt>
                <c:pt idx="14155">
                  <c:v>1.007080078125E-3</c:v>
                </c:pt>
                <c:pt idx="14156">
                  <c:v>1.0068416595458984E-3</c:v>
                </c:pt>
                <c:pt idx="14157">
                  <c:v>1.007080078125E-3</c:v>
                </c:pt>
                <c:pt idx="14158">
                  <c:v>1.007080078125E-3</c:v>
                </c:pt>
                <c:pt idx="14159">
                  <c:v>1.0068416595458984E-3</c:v>
                </c:pt>
                <c:pt idx="14160">
                  <c:v>1.007080078125E-3</c:v>
                </c:pt>
                <c:pt idx="14161">
                  <c:v>1.007080078125E-3</c:v>
                </c:pt>
                <c:pt idx="14162">
                  <c:v>1.0068416595458984E-3</c:v>
                </c:pt>
                <c:pt idx="14163">
                  <c:v>1.007080078125E-3</c:v>
                </c:pt>
                <c:pt idx="14164">
                  <c:v>1.007080078125E-3</c:v>
                </c:pt>
                <c:pt idx="14165">
                  <c:v>1.0068416595458984E-3</c:v>
                </c:pt>
                <c:pt idx="14166">
                  <c:v>1.007080078125E-3</c:v>
                </c:pt>
                <c:pt idx="14167">
                  <c:v>1.0080337524414063E-3</c:v>
                </c:pt>
                <c:pt idx="14168">
                  <c:v>1.007080078125E-3</c:v>
                </c:pt>
                <c:pt idx="14169">
                  <c:v>1.0068416595458984E-3</c:v>
                </c:pt>
                <c:pt idx="14170">
                  <c:v>1.007080078125E-3</c:v>
                </c:pt>
                <c:pt idx="14171">
                  <c:v>1.007080078125E-3</c:v>
                </c:pt>
                <c:pt idx="14172">
                  <c:v>1.0068416595458984E-3</c:v>
                </c:pt>
                <c:pt idx="14173">
                  <c:v>1.007080078125E-3</c:v>
                </c:pt>
                <c:pt idx="14174">
                  <c:v>1.007080078125E-3</c:v>
                </c:pt>
                <c:pt idx="14175">
                  <c:v>1.0068416595458984E-3</c:v>
                </c:pt>
                <c:pt idx="14176">
                  <c:v>1.007080078125E-3</c:v>
                </c:pt>
                <c:pt idx="14177">
                  <c:v>1.007080078125E-3</c:v>
                </c:pt>
                <c:pt idx="14178">
                  <c:v>1.0068416595458984E-3</c:v>
                </c:pt>
                <c:pt idx="14179">
                  <c:v>1.0080337524414063E-3</c:v>
                </c:pt>
                <c:pt idx="14180">
                  <c:v>1.007080078125E-3</c:v>
                </c:pt>
                <c:pt idx="14181">
                  <c:v>1.0068416595458984E-3</c:v>
                </c:pt>
                <c:pt idx="14182">
                  <c:v>1.007080078125E-3</c:v>
                </c:pt>
                <c:pt idx="14183">
                  <c:v>1.007080078125E-3</c:v>
                </c:pt>
                <c:pt idx="14184">
                  <c:v>1.0068416595458984E-3</c:v>
                </c:pt>
                <c:pt idx="14185">
                  <c:v>1.007080078125E-3</c:v>
                </c:pt>
                <c:pt idx="14186">
                  <c:v>1.007080078125E-3</c:v>
                </c:pt>
                <c:pt idx="14187">
                  <c:v>1.0068416595458984E-3</c:v>
                </c:pt>
                <c:pt idx="14188">
                  <c:v>1.007080078125E-3</c:v>
                </c:pt>
                <c:pt idx="14189">
                  <c:v>1.007080078125E-3</c:v>
                </c:pt>
                <c:pt idx="14190">
                  <c:v>1.0068416595458984E-3</c:v>
                </c:pt>
                <c:pt idx="14191">
                  <c:v>1.007080078125E-3</c:v>
                </c:pt>
                <c:pt idx="14192">
                  <c:v>1.0080337524414063E-3</c:v>
                </c:pt>
                <c:pt idx="14193">
                  <c:v>1.007080078125E-3</c:v>
                </c:pt>
                <c:pt idx="14194">
                  <c:v>1.0068416595458984E-3</c:v>
                </c:pt>
                <c:pt idx="14195">
                  <c:v>1.007080078125E-3</c:v>
                </c:pt>
                <c:pt idx="14196">
                  <c:v>1.007080078125E-3</c:v>
                </c:pt>
                <c:pt idx="14197">
                  <c:v>1.0068416595458984E-3</c:v>
                </c:pt>
                <c:pt idx="14198">
                  <c:v>1.007080078125E-3</c:v>
                </c:pt>
                <c:pt idx="14199">
                  <c:v>1.007080078125E-3</c:v>
                </c:pt>
                <c:pt idx="14200">
                  <c:v>1.0068416595458984E-3</c:v>
                </c:pt>
                <c:pt idx="14201">
                  <c:v>1.007080078125E-3</c:v>
                </c:pt>
                <c:pt idx="14202">
                  <c:v>1.007080078125E-3</c:v>
                </c:pt>
                <c:pt idx="14203">
                  <c:v>1.0068416595458984E-3</c:v>
                </c:pt>
                <c:pt idx="14204">
                  <c:v>1.0080337524414063E-3</c:v>
                </c:pt>
                <c:pt idx="14205">
                  <c:v>1.007080078125E-3</c:v>
                </c:pt>
                <c:pt idx="14206">
                  <c:v>1.0068416595458984E-3</c:v>
                </c:pt>
                <c:pt idx="14207">
                  <c:v>1.007080078125E-3</c:v>
                </c:pt>
                <c:pt idx="14208">
                  <c:v>1.007080078125E-3</c:v>
                </c:pt>
                <c:pt idx="14209">
                  <c:v>1.0068416595458984E-3</c:v>
                </c:pt>
                <c:pt idx="14210">
                  <c:v>1.007080078125E-3</c:v>
                </c:pt>
                <c:pt idx="14211">
                  <c:v>1.007080078125E-3</c:v>
                </c:pt>
                <c:pt idx="14212">
                  <c:v>1.0068416595458984E-3</c:v>
                </c:pt>
                <c:pt idx="14213">
                  <c:v>1.007080078125E-3</c:v>
                </c:pt>
                <c:pt idx="14214">
                  <c:v>1.007080078125E-3</c:v>
                </c:pt>
                <c:pt idx="14215">
                  <c:v>1.0068416595458984E-3</c:v>
                </c:pt>
                <c:pt idx="14216">
                  <c:v>1.007080078125E-3</c:v>
                </c:pt>
                <c:pt idx="14217">
                  <c:v>1.0080337524414063E-3</c:v>
                </c:pt>
                <c:pt idx="14218">
                  <c:v>1.007080078125E-3</c:v>
                </c:pt>
                <c:pt idx="14219">
                  <c:v>1.0068416595458984E-3</c:v>
                </c:pt>
                <c:pt idx="14220">
                  <c:v>1.007080078125E-3</c:v>
                </c:pt>
                <c:pt idx="14221">
                  <c:v>1.007080078125E-3</c:v>
                </c:pt>
                <c:pt idx="14222">
                  <c:v>1.0068416595458984E-3</c:v>
                </c:pt>
                <c:pt idx="14223">
                  <c:v>1.007080078125E-3</c:v>
                </c:pt>
                <c:pt idx="14224">
                  <c:v>1.007080078125E-3</c:v>
                </c:pt>
                <c:pt idx="14225">
                  <c:v>2.0139217376708984E-3</c:v>
                </c:pt>
                <c:pt idx="14226">
                  <c:v>1.007080078125E-3</c:v>
                </c:pt>
                <c:pt idx="14227">
                  <c:v>1.0068416595458984E-3</c:v>
                </c:pt>
                <c:pt idx="14228">
                  <c:v>1.0080337524414063E-3</c:v>
                </c:pt>
                <c:pt idx="14229">
                  <c:v>1.007080078125E-3</c:v>
                </c:pt>
                <c:pt idx="14230">
                  <c:v>1.0068416595458984E-3</c:v>
                </c:pt>
                <c:pt idx="14231">
                  <c:v>1.007080078125E-3</c:v>
                </c:pt>
                <c:pt idx="14232">
                  <c:v>1.007080078125E-3</c:v>
                </c:pt>
                <c:pt idx="14233">
                  <c:v>1.0068416595458984E-3</c:v>
                </c:pt>
                <c:pt idx="14234">
                  <c:v>1.007080078125E-3</c:v>
                </c:pt>
                <c:pt idx="14235">
                  <c:v>1.007080078125E-3</c:v>
                </c:pt>
                <c:pt idx="14236">
                  <c:v>1.0068416595458984E-3</c:v>
                </c:pt>
                <c:pt idx="14237">
                  <c:v>1.007080078125E-3</c:v>
                </c:pt>
                <c:pt idx="14238">
                  <c:v>1.007080078125E-3</c:v>
                </c:pt>
                <c:pt idx="14239">
                  <c:v>1.0068416595458984E-3</c:v>
                </c:pt>
                <c:pt idx="14240">
                  <c:v>1.007080078125E-3</c:v>
                </c:pt>
                <c:pt idx="14241">
                  <c:v>1.0080337524414063E-3</c:v>
                </c:pt>
                <c:pt idx="14242">
                  <c:v>1.007080078125E-3</c:v>
                </c:pt>
                <c:pt idx="14243">
                  <c:v>1.0068416595458984E-3</c:v>
                </c:pt>
                <c:pt idx="14244">
                  <c:v>1.007080078125E-3</c:v>
                </c:pt>
                <c:pt idx="14245">
                  <c:v>1.007080078125E-3</c:v>
                </c:pt>
                <c:pt idx="14246">
                  <c:v>1.0068416595458984E-3</c:v>
                </c:pt>
                <c:pt idx="14247">
                  <c:v>1.007080078125E-3</c:v>
                </c:pt>
                <c:pt idx="14248">
                  <c:v>1.007080078125E-3</c:v>
                </c:pt>
                <c:pt idx="14249">
                  <c:v>1.0068416595458984E-3</c:v>
                </c:pt>
                <c:pt idx="14250">
                  <c:v>1.007080078125E-3</c:v>
                </c:pt>
                <c:pt idx="14251">
                  <c:v>1.007080078125E-3</c:v>
                </c:pt>
                <c:pt idx="14252">
                  <c:v>1.0068416595458984E-3</c:v>
                </c:pt>
                <c:pt idx="14253">
                  <c:v>1.0080337524414063E-3</c:v>
                </c:pt>
                <c:pt idx="14254">
                  <c:v>1.007080078125E-3</c:v>
                </c:pt>
                <c:pt idx="14255">
                  <c:v>1.0068416595458984E-3</c:v>
                </c:pt>
                <c:pt idx="14256">
                  <c:v>1.007080078125E-3</c:v>
                </c:pt>
                <c:pt idx="14257">
                  <c:v>1.007080078125E-3</c:v>
                </c:pt>
                <c:pt idx="14258">
                  <c:v>1.0068416595458984E-3</c:v>
                </c:pt>
                <c:pt idx="14259">
                  <c:v>1.007080078125E-3</c:v>
                </c:pt>
                <c:pt idx="14260">
                  <c:v>1.007080078125E-3</c:v>
                </c:pt>
                <c:pt idx="14261">
                  <c:v>1.0068416595458984E-3</c:v>
                </c:pt>
                <c:pt idx="14262">
                  <c:v>1.007080078125E-3</c:v>
                </c:pt>
                <c:pt idx="14263">
                  <c:v>1.007080078125E-3</c:v>
                </c:pt>
                <c:pt idx="14264">
                  <c:v>1.0068416595458984E-3</c:v>
                </c:pt>
                <c:pt idx="14265">
                  <c:v>1.007080078125E-3</c:v>
                </c:pt>
                <c:pt idx="14266">
                  <c:v>1.0080337524414063E-3</c:v>
                </c:pt>
                <c:pt idx="14267">
                  <c:v>1.007080078125E-3</c:v>
                </c:pt>
                <c:pt idx="14268">
                  <c:v>1.0068416595458984E-3</c:v>
                </c:pt>
                <c:pt idx="14269">
                  <c:v>1.007080078125E-3</c:v>
                </c:pt>
                <c:pt idx="14270">
                  <c:v>1.007080078125E-3</c:v>
                </c:pt>
                <c:pt idx="14271">
                  <c:v>1.0068416595458984E-3</c:v>
                </c:pt>
                <c:pt idx="14272">
                  <c:v>1.007080078125E-3</c:v>
                </c:pt>
                <c:pt idx="14273">
                  <c:v>1.007080078125E-3</c:v>
                </c:pt>
                <c:pt idx="14274">
                  <c:v>1.0068416595458984E-3</c:v>
                </c:pt>
                <c:pt idx="14275">
                  <c:v>1.007080078125E-3</c:v>
                </c:pt>
                <c:pt idx="14276">
                  <c:v>1.0068416595458984E-3</c:v>
                </c:pt>
                <c:pt idx="14277">
                  <c:v>1.007080078125E-3</c:v>
                </c:pt>
                <c:pt idx="14278">
                  <c:v>1.0080337524414063E-3</c:v>
                </c:pt>
                <c:pt idx="14279">
                  <c:v>1.007080078125E-3</c:v>
                </c:pt>
                <c:pt idx="14280">
                  <c:v>1.0068416595458984E-3</c:v>
                </c:pt>
                <c:pt idx="14281">
                  <c:v>1.007080078125E-3</c:v>
                </c:pt>
                <c:pt idx="14282">
                  <c:v>1.007080078125E-3</c:v>
                </c:pt>
                <c:pt idx="14283">
                  <c:v>1.0068416595458984E-3</c:v>
                </c:pt>
                <c:pt idx="14284">
                  <c:v>1.007080078125E-3</c:v>
                </c:pt>
                <c:pt idx="14285">
                  <c:v>1.007080078125E-3</c:v>
                </c:pt>
                <c:pt idx="14286">
                  <c:v>1.0068416595458984E-3</c:v>
                </c:pt>
                <c:pt idx="14287">
                  <c:v>1.007080078125E-3</c:v>
                </c:pt>
                <c:pt idx="14288">
                  <c:v>1.007080078125E-3</c:v>
                </c:pt>
                <c:pt idx="14289">
                  <c:v>1.0068416595458984E-3</c:v>
                </c:pt>
                <c:pt idx="14290">
                  <c:v>1.007080078125E-3</c:v>
                </c:pt>
                <c:pt idx="14291">
                  <c:v>1.0080337524414063E-3</c:v>
                </c:pt>
                <c:pt idx="14292">
                  <c:v>1.007080078125E-3</c:v>
                </c:pt>
                <c:pt idx="14293">
                  <c:v>1.0068416595458984E-3</c:v>
                </c:pt>
                <c:pt idx="14294">
                  <c:v>1.007080078125E-3</c:v>
                </c:pt>
                <c:pt idx="14295">
                  <c:v>1.007080078125E-3</c:v>
                </c:pt>
                <c:pt idx="14296">
                  <c:v>1.0068416595458984E-3</c:v>
                </c:pt>
                <c:pt idx="14297">
                  <c:v>1.007080078125E-3</c:v>
                </c:pt>
                <c:pt idx="14298">
                  <c:v>1.0068416595458984E-3</c:v>
                </c:pt>
                <c:pt idx="14299">
                  <c:v>1.007080078125E-3</c:v>
                </c:pt>
                <c:pt idx="14300">
                  <c:v>1.007080078125E-3</c:v>
                </c:pt>
                <c:pt idx="14301">
                  <c:v>1.0068416595458984E-3</c:v>
                </c:pt>
                <c:pt idx="14302">
                  <c:v>1.007080078125E-3</c:v>
                </c:pt>
                <c:pt idx="14303">
                  <c:v>1.0080337524414063E-3</c:v>
                </c:pt>
                <c:pt idx="14304">
                  <c:v>1.007080078125E-3</c:v>
                </c:pt>
                <c:pt idx="14305">
                  <c:v>1.0068416595458984E-3</c:v>
                </c:pt>
                <c:pt idx="14306">
                  <c:v>1.007080078125E-3</c:v>
                </c:pt>
                <c:pt idx="14307">
                  <c:v>1.007080078125E-3</c:v>
                </c:pt>
                <c:pt idx="14308">
                  <c:v>1.0068416595458984E-3</c:v>
                </c:pt>
                <c:pt idx="14309">
                  <c:v>1.007080078125E-3</c:v>
                </c:pt>
                <c:pt idx="14310">
                  <c:v>1.007080078125E-3</c:v>
                </c:pt>
                <c:pt idx="14311">
                  <c:v>1.0068416595458984E-3</c:v>
                </c:pt>
                <c:pt idx="14312">
                  <c:v>1.007080078125E-3</c:v>
                </c:pt>
                <c:pt idx="14313">
                  <c:v>1.007080078125E-3</c:v>
                </c:pt>
                <c:pt idx="14314">
                  <c:v>1.0068416595458984E-3</c:v>
                </c:pt>
                <c:pt idx="14315">
                  <c:v>1.007080078125E-3</c:v>
                </c:pt>
                <c:pt idx="14316">
                  <c:v>1.0080337524414063E-3</c:v>
                </c:pt>
                <c:pt idx="14317">
                  <c:v>1.007080078125E-3</c:v>
                </c:pt>
                <c:pt idx="14318">
                  <c:v>1.0068416595458984E-3</c:v>
                </c:pt>
                <c:pt idx="14319">
                  <c:v>4.0280818939208984E-3</c:v>
                </c:pt>
                <c:pt idx="14320">
                  <c:v>1.0068416595458984E-3</c:v>
                </c:pt>
                <c:pt idx="14321">
                  <c:v>1.007080078125E-3</c:v>
                </c:pt>
                <c:pt idx="14322">
                  <c:v>1.007080078125E-3</c:v>
                </c:pt>
                <c:pt idx="14323">
                  <c:v>1.0068416595458984E-3</c:v>
                </c:pt>
                <c:pt idx="14324">
                  <c:v>1.007080078125E-3</c:v>
                </c:pt>
                <c:pt idx="14325">
                  <c:v>1.0080337524414063E-3</c:v>
                </c:pt>
                <c:pt idx="14326">
                  <c:v>1.007080078125E-3</c:v>
                </c:pt>
                <c:pt idx="14327">
                  <c:v>1.0068416595458984E-3</c:v>
                </c:pt>
                <c:pt idx="14328">
                  <c:v>1.007080078125E-3</c:v>
                </c:pt>
                <c:pt idx="14329">
                  <c:v>1.007080078125E-3</c:v>
                </c:pt>
                <c:pt idx="14330">
                  <c:v>1.0068416595458984E-3</c:v>
                </c:pt>
                <c:pt idx="14331">
                  <c:v>1.007080078125E-3</c:v>
                </c:pt>
                <c:pt idx="14332">
                  <c:v>1.007080078125E-3</c:v>
                </c:pt>
                <c:pt idx="14333">
                  <c:v>1.0068416595458984E-3</c:v>
                </c:pt>
                <c:pt idx="14334">
                  <c:v>1.007080078125E-3</c:v>
                </c:pt>
                <c:pt idx="14335">
                  <c:v>1.007080078125E-3</c:v>
                </c:pt>
                <c:pt idx="14336">
                  <c:v>1.0068416595458984E-3</c:v>
                </c:pt>
                <c:pt idx="14337">
                  <c:v>1.007080078125E-3</c:v>
                </c:pt>
                <c:pt idx="14338">
                  <c:v>1.0080337524414063E-3</c:v>
                </c:pt>
                <c:pt idx="14339">
                  <c:v>1.0068416595458984E-3</c:v>
                </c:pt>
                <c:pt idx="14340">
                  <c:v>1.007080078125E-3</c:v>
                </c:pt>
                <c:pt idx="14341">
                  <c:v>1.007080078125E-3</c:v>
                </c:pt>
                <c:pt idx="14342">
                  <c:v>1.0068416595458984E-3</c:v>
                </c:pt>
                <c:pt idx="14343">
                  <c:v>1.007080078125E-3</c:v>
                </c:pt>
                <c:pt idx="14344">
                  <c:v>1.007080078125E-3</c:v>
                </c:pt>
                <c:pt idx="14345">
                  <c:v>1.0068416595458984E-3</c:v>
                </c:pt>
                <c:pt idx="14346">
                  <c:v>1.007080078125E-3</c:v>
                </c:pt>
                <c:pt idx="14347">
                  <c:v>1.007080078125E-3</c:v>
                </c:pt>
                <c:pt idx="14348">
                  <c:v>1.0068416595458984E-3</c:v>
                </c:pt>
                <c:pt idx="14349">
                  <c:v>1.007080078125E-3</c:v>
                </c:pt>
                <c:pt idx="14350">
                  <c:v>1.0080337524414063E-3</c:v>
                </c:pt>
                <c:pt idx="14351">
                  <c:v>1.007080078125E-3</c:v>
                </c:pt>
                <c:pt idx="14352">
                  <c:v>1.0068416595458984E-3</c:v>
                </c:pt>
                <c:pt idx="14353">
                  <c:v>1.007080078125E-3</c:v>
                </c:pt>
                <c:pt idx="14354">
                  <c:v>1.007080078125E-3</c:v>
                </c:pt>
                <c:pt idx="14355">
                  <c:v>1.0068416595458984E-3</c:v>
                </c:pt>
                <c:pt idx="14356">
                  <c:v>1.007080078125E-3</c:v>
                </c:pt>
                <c:pt idx="14357">
                  <c:v>1.007080078125E-3</c:v>
                </c:pt>
                <c:pt idx="14358">
                  <c:v>1.0068416595458984E-3</c:v>
                </c:pt>
                <c:pt idx="14359">
                  <c:v>1.007080078125E-3</c:v>
                </c:pt>
                <c:pt idx="14360">
                  <c:v>1.007080078125E-3</c:v>
                </c:pt>
                <c:pt idx="14361">
                  <c:v>1.0068416595458984E-3</c:v>
                </c:pt>
                <c:pt idx="14362">
                  <c:v>1.007080078125E-3</c:v>
                </c:pt>
                <c:pt idx="14363">
                  <c:v>1.0080337524414063E-3</c:v>
                </c:pt>
                <c:pt idx="14364">
                  <c:v>1.0068416595458984E-3</c:v>
                </c:pt>
                <c:pt idx="14365">
                  <c:v>1.007080078125E-3</c:v>
                </c:pt>
                <c:pt idx="14366">
                  <c:v>1.007080078125E-3</c:v>
                </c:pt>
                <c:pt idx="14367">
                  <c:v>1.0068416595458984E-3</c:v>
                </c:pt>
                <c:pt idx="14368">
                  <c:v>1.007080078125E-3</c:v>
                </c:pt>
                <c:pt idx="14369">
                  <c:v>1.007080078125E-3</c:v>
                </c:pt>
                <c:pt idx="14370">
                  <c:v>1.0068416595458984E-3</c:v>
                </c:pt>
                <c:pt idx="14371">
                  <c:v>1.007080078125E-3</c:v>
                </c:pt>
                <c:pt idx="14372">
                  <c:v>1.007080078125E-3</c:v>
                </c:pt>
                <c:pt idx="14373">
                  <c:v>1.0068416595458984E-3</c:v>
                </c:pt>
                <c:pt idx="14374">
                  <c:v>1.007080078125E-3</c:v>
                </c:pt>
                <c:pt idx="14375">
                  <c:v>1.0080337524414063E-3</c:v>
                </c:pt>
                <c:pt idx="14376">
                  <c:v>1.007080078125E-3</c:v>
                </c:pt>
                <c:pt idx="14377">
                  <c:v>1.0068416595458984E-3</c:v>
                </c:pt>
                <c:pt idx="14378">
                  <c:v>1.007080078125E-3</c:v>
                </c:pt>
                <c:pt idx="14379">
                  <c:v>1.007080078125E-3</c:v>
                </c:pt>
                <c:pt idx="14380">
                  <c:v>1.0068416595458984E-3</c:v>
                </c:pt>
                <c:pt idx="14381">
                  <c:v>1.007080078125E-3</c:v>
                </c:pt>
                <c:pt idx="14382">
                  <c:v>1.007080078125E-3</c:v>
                </c:pt>
                <c:pt idx="14383">
                  <c:v>1.0068416595458984E-3</c:v>
                </c:pt>
                <c:pt idx="14384">
                  <c:v>1.007080078125E-3</c:v>
                </c:pt>
                <c:pt idx="14385">
                  <c:v>1.007080078125E-3</c:v>
                </c:pt>
                <c:pt idx="14386">
                  <c:v>1.0068416595458984E-3</c:v>
                </c:pt>
                <c:pt idx="14387">
                  <c:v>1.007080078125E-3</c:v>
                </c:pt>
                <c:pt idx="14388">
                  <c:v>1.0080337524414063E-3</c:v>
                </c:pt>
                <c:pt idx="14389">
                  <c:v>1.0068416595458984E-3</c:v>
                </c:pt>
                <c:pt idx="14390">
                  <c:v>1.007080078125E-3</c:v>
                </c:pt>
                <c:pt idx="14391">
                  <c:v>1.007080078125E-3</c:v>
                </c:pt>
                <c:pt idx="14392">
                  <c:v>1.0068416595458984E-3</c:v>
                </c:pt>
                <c:pt idx="14393">
                  <c:v>1.007080078125E-3</c:v>
                </c:pt>
                <c:pt idx="14394">
                  <c:v>1.007080078125E-3</c:v>
                </c:pt>
                <c:pt idx="14395">
                  <c:v>1.0068416595458984E-3</c:v>
                </c:pt>
                <c:pt idx="14396">
                  <c:v>1.007080078125E-3</c:v>
                </c:pt>
                <c:pt idx="14397">
                  <c:v>1.007080078125E-3</c:v>
                </c:pt>
                <c:pt idx="14398">
                  <c:v>1.0068416595458984E-3</c:v>
                </c:pt>
                <c:pt idx="14399">
                  <c:v>1.007080078125E-3</c:v>
                </c:pt>
                <c:pt idx="14400">
                  <c:v>1.0080337524414063E-3</c:v>
                </c:pt>
                <c:pt idx="14401">
                  <c:v>1.007080078125E-3</c:v>
                </c:pt>
                <c:pt idx="14402">
                  <c:v>1.0068416595458984E-3</c:v>
                </c:pt>
                <c:pt idx="14403">
                  <c:v>1.007080078125E-3</c:v>
                </c:pt>
                <c:pt idx="14404">
                  <c:v>1.007080078125E-3</c:v>
                </c:pt>
                <c:pt idx="14405">
                  <c:v>1.0068416595458984E-3</c:v>
                </c:pt>
                <c:pt idx="14406">
                  <c:v>1.007080078125E-3</c:v>
                </c:pt>
                <c:pt idx="14407">
                  <c:v>1.007080078125E-3</c:v>
                </c:pt>
                <c:pt idx="14408">
                  <c:v>1.0068416595458984E-3</c:v>
                </c:pt>
                <c:pt idx="14409">
                  <c:v>1.007080078125E-3</c:v>
                </c:pt>
                <c:pt idx="14410">
                  <c:v>1.007080078125E-3</c:v>
                </c:pt>
                <c:pt idx="14411">
                  <c:v>1.0068416595458984E-3</c:v>
                </c:pt>
                <c:pt idx="14412">
                  <c:v>1.007080078125E-3</c:v>
                </c:pt>
                <c:pt idx="14413">
                  <c:v>1.0080337524414063E-3</c:v>
                </c:pt>
                <c:pt idx="14414">
                  <c:v>1.0068416595458984E-3</c:v>
                </c:pt>
                <c:pt idx="14415">
                  <c:v>1.007080078125E-3</c:v>
                </c:pt>
                <c:pt idx="14416">
                  <c:v>1.007080078125E-3</c:v>
                </c:pt>
                <c:pt idx="14417">
                  <c:v>1.0068416595458984E-3</c:v>
                </c:pt>
                <c:pt idx="14418">
                  <c:v>1.007080078125E-3</c:v>
                </c:pt>
                <c:pt idx="14419">
                  <c:v>1.007080078125E-3</c:v>
                </c:pt>
                <c:pt idx="14420">
                  <c:v>1.0068416595458984E-3</c:v>
                </c:pt>
                <c:pt idx="14421">
                  <c:v>1.007080078125E-3</c:v>
                </c:pt>
                <c:pt idx="14422">
                  <c:v>1.007080078125E-3</c:v>
                </c:pt>
                <c:pt idx="14423">
                  <c:v>1.0068416595458984E-3</c:v>
                </c:pt>
                <c:pt idx="14424">
                  <c:v>1.007080078125E-3</c:v>
                </c:pt>
                <c:pt idx="14425">
                  <c:v>1.0080337524414063E-3</c:v>
                </c:pt>
                <c:pt idx="14426">
                  <c:v>2.0139217376708984E-3</c:v>
                </c:pt>
                <c:pt idx="14427">
                  <c:v>1.007080078125E-3</c:v>
                </c:pt>
                <c:pt idx="14428">
                  <c:v>1.007080078125E-3</c:v>
                </c:pt>
                <c:pt idx="14429">
                  <c:v>1.0068416595458984E-3</c:v>
                </c:pt>
                <c:pt idx="14430">
                  <c:v>1.007080078125E-3</c:v>
                </c:pt>
                <c:pt idx="14431">
                  <c:v>1.007080078125E-3</c:v>
                </c:pt>
                <c:pt idx="14432">
                  <c:v>1.0068416595458984E-3</c:v>
                </c:pt>
                <c:pt idx="14433">
                  <c:v>1.007080078125E-3</c:v>
                </c:pt>
                <c:pt idx="14434">
                  <c:v>1.007080078125E-3</c:v>
                </c:pt>
                <c:pt idx="14435">
                  <c:v>1.0068416595458984E-3</c:v>
                </c:pt>
                <c:pt idx="14436">
                  <c:v>1.007080078125E-3</c:v>
                </c:pt>
                <c:pt idx="14437">
                  <c:v>1.0080337524414063E-3</c:v>
                </c:pt>
                <c:pt idx="14438">
                  <c:v>1.0068416595458984E-3</c:v>
                </c:pt>
                <c:pt idx="14439">
                  <c:v>1.007080078125E-3</c:v>
                </c:pt>
                <c:pt idx="14440">
                  <c:v>1.007080078125E-3</c:v>
                </c:pt>
                <c:pt idx="14441">
                  <c:v>1.0068416595458984E-3</c:v>
                </c:pt>
                <c:pt idx="14442">
                  <c:v>1.007080078125E-3</c:v>
                </c:pt>
                <c:pt idx="14443">
                  <c:v>1.007080078125E-3</c:v>
                </c:pt>
                <c:pt idx="14444">
                  <c:v>1.0068416595458984E-3</c:v>
                </c:pt>
                <c:pt idx="14445">
                  <c:v>1.007080078125E-3</c:v>
                </c:pt>
                <c:pt idx="14446">
                  <c:v>1.1078119277954102E-2</c:v>
                </c:pt>
                <c:pt idx="14447">
                  <c:v>1.0068416595458984E-3</c:v>
                </c:pt>
                <c:pt idx="14448">
                  <c:v>1.007080078125E-3</c:v>
                </c:pt>
                <c:pt idx="14449">
                  <c:v>1.007080078125E-3</c:v>
                </c:pt>
                <c:pt idx="14450">
                  <c:v>1.0068416595458984E-3</c:v>
                </c:pt>
                <c:pt idx="14451">
                  <c:v>1.007080078125E-3</c:v>
                </c:pt>
                <c:pt idx="14452">
                  <c:v>1.0080337524414063E-3</c:v>
                </c:pt>
                <c:pt idx="14453">
                  <c:v>1.0068416595458984E-3</c:v>
                </c:pt>
                <c:pt idx="14454">
                  <c:v>1.007080078125E-3</c:v>
                </c:pt>
                <c:pt idx="14455">
                  <c:v>1.007080078125E-3</c:v>
                </c:pt>
                <c:pt idx="14456">
                  <c:v>1.0068416595458984E-3</c:v>
                </c:pt>
                <c:pt idx="14457">
                  <c:v>1.007080078125E-3</c:v>
                </c:pt>
                <c:pt idx="14458">
                  <c:v>1.007080078125E-3</c:v>
                </c:pt>
                <c:pt idx="14459">
                  <c:v>1.0068416595458984E-3</c:v>
                </c:pt>
                <c:pt idx="14460">
                  <c:v>1.007080078125E-3</c:v>
                </c:pt>
                <c:pt idx="14461">
                  <c:v>1.007080078125E-3</c:v>
                </c:pt>
                <c:pt idx="14462">
                  <c:v>1.0068416595458984E-3</c:v>
                </c:pt>
                <c:pt idx="14463">
                  <c:v>1.007080078125E-3</c:v>
                </c:pt>
                <c:pt idx="14464">
                  <c:v>1.0080337524414063E-3</c:v>
                </c:pt>
                <c:pt idx="14465">
                  <c:v>1.007080078125E-3</c:v>
                </c:pt>
                <c:pt idx="14466">
                  <c:v>1.0068416595458984E-3</c:v>
                </c:pt>
                <c:pt idx="14467">
                  <c:v>1.007080078125E-3</c:v>
                </c:pt>
                <c:pt idx="14468">
                  <c:v>1.007080078125E-3</c:v>
                </c:pt>
                <c:pt idx="14469">
                  <c:v>1.0068416595458984E-3</c:v>
                </c:pt>
                <c:pt idx="14470">
                  <c:v>1.007080078125E-3</c:v>
                </c:pt>
                <c:pt idx="14471">
                  <c:v>1.007080078125E-3</c:v>
                </c:pt>
                <c:pt idx="14472">
                  <c:v>1.0068416595458984E-3</c:v>
                </c:pt>
                <c:pt idx="14473">
                  <c:v>1.007080078125E-3</c:v>
                </c:pt>
                <c:pt idx="14474">
                  <c:v>1.007080078125E-3</c:v>
                </c:pt>
                <c:pt idx="14475">
                  <c:v>1.0068416595458984E-3</c:v>
                </c:pt>
                <c:pt idx="14476">
                  <c:v>1.007080078125E-3</c:v>
                </c:pt>
                <c:pt idx="14477">
                  <c:v>1.0080337524414063E-3</c:v>
                </c:pt>
                <c:pt idx="14478">
                  <c:v>1.0068416595458984E-3</c:v>
                </c:pt>
                <c:pt idx="14479">
                  <c:v>1.007080078125E-3</c:v>
                </c:pt>
                <c:pt idx="14480">
                  <c:v>1.007080078125E-3</c:v>
                </c:pt>
                <c:pt idx="14481">
                  <c:v>1.0068416595458984E-3</c:v>
                </c:pt>
                <c:pt idx="14482">
                  <c:v>1.007080078125E-3</c:v>
                </c:pt>
                <c:pt idx="14483">
                  <c:v>1.007080078125E-3</c:v>
                </c:pt>
                <c:pt idx="14484">
                  <c:v>1.0068416595458984E-3</c:v>
                </c:pt>
                <c:pt idx="14485">
                  <c:v>1.007080078125E-3</c:v>
                </c:pt>
                <c:pt idx="14486">
                  <c:v>1.007080078125E-3</c:v>
                </c:pt>
                <c:pt idx="14487">
                  <c:v>1.0068416595458984E-3</c:v>
                </c:pt>
                <c:pt idx="14488">
                  <c:v>1.007080078125E-3</c:v>
                </c:pt>
                <c:pt idx="14489">
                  <c:v>1.0080337524414063E-3</c:v>
                </c:pt>
                <c:pt idx="14490">
                  <c:v>1.007080078125E-3</c:v>
                </c:pt>
                <c:pt idx="14491">
                  <c:v>1.0068416595458984E-3</c:v>
                </c:pt>
                <c:pt idx="14492">
                  <c:v>1.007080078125E-3</c:v>
                </c:pt>
                <c:pt idx="14493">
                  <c:v>1.007080078125E-3</c:v>
                </c:pt>
                <c:pt idx="14494">
                  <c:v>1.0068416595458984E-3</c:v>
                </c:pt>
                <c:pt idx="14495">
                  <c:v>1.007080078125E-3</c:v>
                </c:pt>
                <c:pt idx="14496">
                  <c:v>1.007080078125E-3</c:v>
                </c:pt>
                <c:pt idx="14497">
                  <c:v>1.0068416595458984E-3</c:v>
                </c:pt>
                <c:pt idx="14498">
                  <c:v>1.007080078125E-3</c:v>
                </c:pt>
                <c:pt idx="14499">
                  <c:v>1.007080078125E-3</c:v>
                </c:pt>
                <c:pt idx="14500">
                  <c:v>1.0068416595458984E-3</c:v>
                </c:pt>
                <c:pt idx="14501">
                  <c:v>1.007080078125E-3</c:v>
                </c:pt>
                <c:pt idx="14502">
                  <c:v>1.0080337524414063E-3</c:v>
                </c:pt>
                <c:pt idx="14503">
                  <c:v>1.0068416595458984E-3</c:v>
                </c:pt>
                <c:pt idx="14504">
                  <c:v>1.007080078125E-3</c:v>
                </c:pt>
                <c:pt idx="14505">
                  <c:v>1.007080078125E-3</c:v>
                </c:pt>
                <c:pt idx="14506">
                  <c:v>1.0068416595458984E-3</c:v>
                </c:pt>
                <c:pt idx="14507">
                  <c:v>1.007080078125E-3</c:v>
                </c:pt>
                <c:pt idx="14508">
                  <c:v>1.007080078125E-3</c:v>
                </c:pt>
                <c:pt idx="14509">
                  <c:v>1.0068416595458984E-3</c:v>
                </c:pt>
                <c:pt idx="14510">
                  <c:v>1.007080078125E-3</c:v>
                </c:pt>
                <c:pt idx="14511">
                  <c:v>1.007080078125E-3</c:v>
                </c:pt>
                <c:pt idx="14512">
                  <c:v>1.0068416595458984E-3</c:v>
                </c:pt>
                <c:pt idx="14513">
                  <c:v>1.007080078125E-3</c:v>
                </c:pt>
                <c:pt idx="14514">
                  <c:v>1.0080337524414063E-3</c:v>
                </c:pt>
                <c:pt idx="14515">
                  <c:v>1.007080078125E-3</c:v>
                </c:pt>
                <c:pt idx="14516">
                  <c:v>1.0068416595458984E-3</c:v>
                </c:pt>
                <c:pt idx="14517">
                  <c:v>1.007080078125E-3</c:v>
                </c:pt>
                <c:pt idx="14518">
                  <c:v>1.007080078125E-3</c:v>
                </c:pt>
                <c:pt idx="14519">
                  <c:v>1.0068416595458984E-3</c:v>
                </c:pt>
                <c:pt idx="14520">
                  <c:v>1.007080078125E-3</c:v>
                </c:pt>
                <c:pt idx="14521">
                  <c:v>1.007080078125E-3</c:v>
                </c:pt>
                <c:pt idx="14522">
                  <c:v>1.0068416595458984E-3</c:v>
                </c:pt>
                <c:pt idx="14523">
                  <c:v>1.007080078125E-3</c:v>
                </c:pt>
                <c:pt idx="14524">
                  <c:v>1.007080078125E-3</c:v>
                </c:pt>
                <c:pt idx="14525">
                  <c:v>1.0068416595458984E-3</c:v>
                </c:pt>
                <c:pt idx="14526">
                  <c:v>1.007080078125E-3</c:v>
                </c:pt>
                <c:pt idx="14527">
                  <c:v>1.0080337524414063E-3</c:v>
                </c:pt>
                <c:pt idx="14528">
                  <c:v>1.0068416595458984E-3</c:v>
                </c:pt>
                <c:pt idx="14529">
                  <c:v>1.007080078125E-3</c:v>
                </c:pt>
                <c:pt idx="14530">
                  <c:v>1.007080078125E-3</c:v>
                </c:pt>
                <c:pt idx="14531">
                  <c:v>1.0068416595458984E-3</c:v>
                </c:pt>
                <c:pt idx="14532">
                  <c:v>1.007080078125E-3</c:v>
                </c:pt>
                <c:pt idx="14533">
                  <c:v>1.007080078125E-3</c:v>
                </c:pt>
                <c:pt idx="14534">
                  <c:v>1.0068416595458984E-3</c:v>
                </c:pt>
                <c:pt idx="14535">
                  <c:v>1.007080078125E-3</c:v>
                </c:pt>
                <c:pt idx="14536">
                  <c:v>1.007080078125E-3</c:v>
                </c:pt>
                <c:pt idx="14537">
                  <c:v>1.0068416595458984E-3</c:v>
                </c:pt>
                <c:pt idx="14538">
                  <c:v>1.007080078125E-3</c:v>
                </c:pt>
                <c:pt idx="14539">
                  <c:v>1.0080337524414063E-3</c:v>
                </c:pt>
                <c:pt idx="14540">
                  <c:v>1.007080078125E-3</c:v>
                </c:pt>
                <c:pt idx="14541">
                  <c:v>1.0068416595458984E-3</c:v>
                </c:pt>
                <c:pt idx="14542">
                  <c:v>1.007080078125E-3</c:v>
                </c:pt>
                <c:pt idx="14543">
                  <c:v>1.007080078125E-3</c:v>
                </c:pt>
                <c:pt idx="14544">
                  <c:v>1.0068416595458984E-3</c:v>
                </c:pt>
                <c:pt idx="14545">
                  <c:v>1.007080078125E-3</c:v>
                </c:pt>
                <c:pt idx="14546">
                  <c:v>1.007080078125E-3</c:v>
                </c:pt>
                <c:pt idx="14547">
                  <c:v>1.0068416595458984E-3</c:v>
                </c:pt>
                <c:pt idx="14548">
                  <c:v>1.007080078125E-3</c:v>
                </c:pt>
                <c:pt idx="14549">
                  <c:v>1.007080078125E-3</c:v>
                </c:pt>
                <c:pt idx="14550">
                  <c:v>1.0068416595458984E-3</c:v>
                </c:pt>
                <c:pt idx="14551">
                  <c:v>1.0080337524414063E-3</c:v>
                </c:pt>
                <c:pt idx="14552">
                  <c:v>1.007080078125E-3</c:v>
                </c:pt>
                <c:pt idx="14553">
                  <c:v>1.0068416595458984E-3</c:v>
                </c:pt>
                <c:pt idx="14554">
                  <c:v>1.007080078125E-3</c:v>
                </c:pt>
                <c:pt idx="14555">
                  <c:v>1.007080078125E-3</c:v>
                </c:pt>
                <c:pt idx="14556">
                  <c:v>1.0068416595458984E-3</c:v>
                </c:pt>
                <c:pt idx="14557">
                  <c:v>1.007080078125E-3</c:v>
                </c:pt>
                <c:pt idx="14558">
                  <c:v>1.007080078125E-3</c:v>
                </c:pt>
                <c:pt idx="14559">
                  <c:v>1.0068416595458984E-3</c:v>
                </c:pt>
                <c:pt idx="14560">
                  <c:v>1.007080078125E-3</c:v>
                </c:pt>
                <c:pt idx="14561">
                  <c:v>1.007080078125E-3</c:v>
                </c:pt>
                <c:pt idx="14562">
                  <c:v>1.0068416595458984E-3</c:v>
                </c:pt>
                <c:pt idx="14563">
                  <c:v>1.007080078125E-3</c:v>
                </c:pt>
                <c:pt idx="14564">
                  <c:v>1.0080337524414063E-3</c:v>
                </c:pt>
                <c:pt idx="14565">
                  <c:v>1.007080078125E-3</c:v>
                </c:pt>
                <c:pt idx="14566">
                  <c:v>1.0068416595458984E-3</c:v>
                </c:pt>
                <c:pt idx="14567">
                  <c:v>1.007080078125E-3</c:v>
                </c:pt>
                <c:pt idx="14568">
                  <c:v>1.007080078125E-3</c:v>
                </c:pt>
                <c:pt idx="14569">
                  <c:v>1.0068416595458984E-3</c:v>
                </c:pt>
                <c:pt idx="14570">
                  <c:v>1.007080078125E-3</c:v>
                </c:pt>
                <c:pt idx="14571">
                  <c:v>1.007080078125E-3</c:v>
                </c:pt>
                <c:pt idx="14572">
                  <c:v>1.0068416595458984E-3</c:v>
                </c:pt>
                <c:pt idx="14573">
                  <c:v>1.007080078125E-3</c:v>
                </c:pt>
                <c:pt idx="14574">
                  <c:v>1.007080078125E-3</c:v>
                </c:pt>
                <c:pt idx="14575">
                  <c:v>1.0068416595458984E-3</c:v>
                </c:pt>
                <c:pt idx="14576">
                  <c:v>1.0080337524414063E-3</c:v>
                </c:pt>
                <c:pt idx="14577">
                  <c:v>1.007080078125E-3</c:v>
                </c:pt>
                <c:pt idx="14578">
                  <c:v>1.0068416595458984E-3</c:v>
                </c:pt>
                <c:pt idx="14579">
                  <c:v>1.007080078125E-3</c:v>
                </c:pt>
                <c:pt idx="14580">
                  <c:v>1.007080078125E-3</c:v>
                </c:pt>
                <c:pt idx="14581">
                  <c:v>1.0068416595458984E-3</c:v>
                </c:pt>
                <c:pt idx="14582">
                  <c:v>1.007080078125E-3</c:v>
                </c:pt>
                <c:pt idx="14583">
                  <c:v>1.007080078125E-3</c:v>
                </c:pt>
                <c:pt idx="14584">
                  <c:v>1.0068416595458984E-3</c:v>
                </c:pt>
                <c:pt idx="14585">
                  <c:v>1.007080078125E-3</c:v>
                </c:pt>
                <c:pt idx="14586">
                  <c:v>1.007080078125E-3</c:v>
                </c:pt>
                <c:pt idx="14587">
                  <c:v>1.0068416595458984E-3</c:v>
                </c:pt>
                <c:pt idx="14588">
                  <c:v>1.007080078125E-3</c:v>
                </c:pt>
                <c:pt idx="14589">
                  <c:v>1.0080337524414063E-3</c:v>
                </c:pt>
                <c:pt idx="14590">
                  <c:v>1.007080078125E-3</c:v>
                </c:pt>
                <c:pt idx="14591">
                  <c:v>1.0068416595458984E-3</c:v>
                </c:pt>
                <c:pt idx="14592">
                  <c:v>1.007080078125E-3</c:v>
                </c:pt>
                <c:pt idx="14593">
                  <c:v>1.007080078125E-3</c:v>
                </c:pt>
                <c:pt idx="14594">
                  <c:v>1.0068416595458984E-3</c:v>
                </c:pt>
                <c:pt idx="14595">
                  <c:v>1.007080078125E-3</c:v>
                </c:pt>
                <c:pt idx="14596">
                  <c:v>1.007080078125E-3</c:v>
                </c:pt>
                <c:pt idx="14597">
                  <c:v>1.0068416595458984E-3</c:v>
                </c:pt>
                <c:pt idx="14598">
                  <c:v>1.007080078125E-3</c:v>
                </c:pt>
                <c:pt idx="14599">
                  <c:v>1.007080078125E-3</c:v>
                </c:pt>
                <c:pt idx="14600">
                  <c:v>1.0068416595458984E-3</c:v>
                </c:pt>
                <c:pt idx="14601">
                  <c:v>1.0080337524414063E-3</c:v>
                </c:pt>
                <c:pt idx="14602">
                  <c:v>1.007080078125E-3</c:v>
                </c:pt>
                <c:pt idx="14603">
                  <c:v>1.0068416595458984E-3</c:v>
                </c:pt>
                <c:pt idx="14604">
                  <c:v>1.007080078125E-3</c:v>
                </c:pt>
                <c:pt idx="14605">
                  <c:v>1.007080078125E-3</c:v>
                </c:pt>
                <c:pt idx="14606">
                  <c:v>1.0068416595458984E-3</c:v>
                </c:pt>
                <c:pt idx="14607">
                  <c:v>1.007080078125E-3</c:v>
                </c:pt>
                <c:pt idx="14608">
                  <c:v>1.1078119277954102E-2</c:v>
                </c:pt>
                <c:pt idx="14609">
                  <c:v>1.0068416595458984E-3</c:v>
                </c:pt>
                <c:pt idx="14610">
                  <c:v>1.007080078125E-3</c:v>
                </c:pt>
                <c:pt idx="14611">
                  <c:v>1.007080078125E-3</c:v>
                </c:pt>
                <c:pt idx="14612">
                  <c:v>1.0068416595458984E-3</c:v>
                </c:pt>
                <c:pt idx="14613">
                  <c:v>1.007080078125E-3</c:v>
                </c:pt>
                <c:pt idx="14614">
                  <c:v>1.007080078125E-3</c:v>
                </c:pt>
                <c:pt idx="14615">
                  <c:v>1.0068416595458984E-3</c:v>
                </c:pt>
                <c:pt idx="14616">
                  <c:v>1.0080337524414063E-3</c:v>
                </c:pt>
                <c:pt idx="14617">
                  <c:v>1.007080078125E-3</c:v>
                </c:pt>
                <c:pt idx="14618">
                  <c:v>1.0068416595458984E-3</c:v>
                </c:pt>
                <c:pt idx="14619">
                  <c:v>1.007080078125E-3</c:v>
                </c:pt>
                <c:pt idx="14620">
                  <c:v>1.007080078125E-3</c:v>
                </c:pt>
                <c:pt idx="14621">
                  <c:v>1.0068416595458984E-3</c:v>
                </c:pt>
                <c:pt idx="14622">
                  <c:v>1.007080078125E-3</c:v>
                </c:pt>
                <c:pt idx="14623">
                  <c:v>1.007080078125E-3</c:v>
                </c:pt>
                <c:pt idx="14624">
                  <c:v>1.0068416595458984E-3</c:v>
                </c:pt>
                <c:pt idx="14625">
                  <c:v>1.007080078125E-3</c:v>
                </c:pt>
                <c:pt idx="14626">
                  <c:v>1.007080078125E-3</c:v>
                </c:pt>
                <c:pt idx="14627">
                  <c:v>1.0068416595458984E-3</c:v>
                </c:pt>
                <c:pt idx="14628">
                  <c:v>1.007080078125E-3</c:v>
                </c:pt>
                <c:pt idx="14629">
                  <c:v>1.0080337524414063E-3</c:v>
                </c:pt>
                <c:pt idx="14630">
                  <c:v>1.007080078125E-3</c:v>
                </c:pt>
                <c:pt idx="14631">
                  <c:v>1.0068416595458984E-3</c:v>
                </c:pt>
                <c:pt idx="14632">
                  <c:v>1.007080078125E-3</c:v>
                </c:pt>
                <c:pt idx="14633">
                  <c:v>1.007080078125E-3</c:v>
                </c:pt>
                <c:pt idx="14634">
                  <c:v>1.0068416595458984E-3</c:v>
                </c:pt>
                <c:pt idx="14635">
                  <c:v>1.007080078125E-3</c:v>
                </c:pt>
                <c:pt idx="14636">
                  <c:v>1.007080078125E-3</c:v>
                </c:pt>
                <c:pt idx="14637">
                  <c:v>1.0068416595458984E-3</c:v>
                </c:pt>
                <c:pt idx="14638">
                  <c:v>1.007080078125E-3</c:v>
                </c:pt>
                <c:pt idx="14639">
                  <c:v>1.007080078125E-3</c:v>
                </c:pt>
                <c:pt idx="14640">
                  <c:v>1.0068416595458984E-3</c:v>
                </c:pt>
                <c:pt idx="14641">
                  <c:v>1.0080337524414063E-3</c:v>
                </c:pt>
                <c:pt idx="14642">
                  <c:v>1.007080078125E-3</c:v>
                </c:pt>
                <c:pt idx="14643">
                  <c:v>1.0068416595458984E-3</c:v>
                </c:pt>
                <c:pt idx="14644">
                  <c:v>1.007080078125E-3</c:v>
                </c:pt>
                <c:pt idx="14645">
                  <c:v>1.007080078125E-3</c:v>
                </c:pt>
                <c:pt idx="14646">
                  <c:v>1.0068416595458984E-3</c:v>
                </c:pt>
                <c:pt idx="14647">
                  <c:v>1.007080078125E-3</c:v>
                </c:pt>
                <c:pt idx="14648">
                  <c:v>1.007080078125E-3</c:v>
                </c:pt>
                <c:pt idx="14649">
                  <c:v>1.0068416595458984E-3</c:v>
                </c:pt>
                <c:pt idx="14650">
                  <c:v>1.007080078125E-3</c:v>
                </c:pt>
                <c:pt idx="14651">
                  <c:v>1.007080078125E-3</c:v>
                </c:pt>
                <c:pt idx="14652">
                  <c:v>1.0068416595458984E-3</c:v>
                </c:pt>
                <c:pt idx="14653">
                  <c:v>9.0641975402832031E-3</c:v>
                </c:pt>
                <c:pt idx="14654">
                  <c:v>1.0068416595458984E-3</c:v>
                </c:pt>
                <c:pt idx="14655">
                  <c:v>1.007080078125E-3</c:v>
                </c:pt>
                <c:pt idx="14656">
                  <c:v>1.007080078125E-3</c:v>
                </c:pt>
                <c:pt idx="14657">
                  <c:v>1.0068416595458984E-3</c:v>
                </c:pt>
                <c:pt idx="14658">
                  <c:v>1.0080337524414063E-3</c:v>
                </c:pt>
                <c:pt idx="14659">
                  <c:v>1.007080078125E-3</c:v>
                </c:pt>
                <c:pt idx="14660">
                  <c:v>1.0068416595458984E-3</c:v>
                </c:pt>
                <c:pt idx="14661">
                  <c:v>1.007080078125E-3</c:v>
                </c:pt>
                <c:pt idx="14662">
                  <c:v>1.007080078125E-3</c:v>
                </c:pt>
                <c:pt idx="14663">
                  <c:v>1.0068416595458984E-3</c:v>
                </c:pt>
                <c:pt idx="14664">
                  <c:v>1.007080078125E-3</c:v>
                </c:pt>
                <c:pt idx="14665">
                  <c:v>1.007080078125E-3</c:v>
                </c:pt>
                <c:pt idx="14666">
                  <c:v>1.0068416595458984E-3</c:v>
                </c:pt>
                <c:pt idx="14667">
                  <c:v>1.007080078125E-3</c:v>
                </c:pt>
                <c:pt idx="14668">
                  <c:v>1.007080078125E-3</c:v>
                </c:pt>
                <c:pt idx="14669">
                  <c:v>1.0068416595458984E-3</c:v>
                </c:pt>
                <c:pt idx="14670">
                  <c:v>1.007080078125E-3</c:v>
                </c:pt>
                <c:pt idx="14671">
                  <c:v>1.0080337524414063E-3</c:v>
                </c:pt>
                <c:pt idx="14672">
                  <c:v>1.007080078125E-3</c:v>
                </c:pt>
                <c:pt idx="14673">
                  <c:v>1.0068416595458984E-3</c:v>
                </c:pt>
                <c:pt idx="14674">
                  <c:v>1.007080078125E-3</c:v>
                </c:pt>
                <c:pt idx="14675">
                  <c:v>1.007080078125E-3</c:v>
                </c:pt>
                <c:pt idx="14676">
                  <c:v>1.0068416595458984E-3</c:v>
                </c:pt>
                <c:pt idx="14677">
                  <c:v>1.007080078125E-3</c:v>
                </c:pt>
                <c:pt idx="14678">
                  <c:v>1.007080078125E-3</c:v>
                </c:pt>
                <c:pt idx="14679">
                  <c:v>1.0068416595458984E-3</c:v>
                </c:pt>
                <c:pt idx="14680">
                  <c:v>1.007080078125E-3</c:v>
                </c:pt>
                <c:pt idx="14681">
                  <c:v>1.007080078125E-3</c:v>
                </c:pt>
                <c:pt idx="14682">
                  <c:v>1.0068416595458984E-3</c:v>
                </c:pt>
                <c:pt idx="14683">
                  <c:v>1.0080337524414063E-3</c:v>
                </c:pt>
                <c:pt idx="14684">
                  <c:v>1.007080078125E-3</c:v>
                </c:pt>
                <c:pt idx="14685">
                  <c:v>1.0068416595458984E-3</c:v>
                </c:pt>
                <c:pt idx="14686">
                  <c:v>1.007080078125E-3</c:v>
                </c:pt>
                <c:pt idx="14687">
                  <c:v>1.007080078125E-3</c:v>
                </c:pt>
                <c:pt idx="14688">
                  <c:v>1.0068416595458984E-3</c:v>
                </c:pt>
                <c:pt idx="14689">
                  <c:v>1.007080078125E-3</c:v>
                </c:pt>
                <c:pt idx="14690">
                  <c:v>1.007080078125E-3</c:v>
                </c:pt>
                <c:pt idx="14691">
                  <c:v>1.0068416595458984E-3</c:v>
                </c:pt>
                <c:pt idx="14692">
                  <c:v>1.007080078125E-3</c:v>
                </c:pt>
                <c:pt idx="14693">
                  <c:v>1.007080078125E-3</c:v>
                </c:pt>
                <c:pt idx="14694">
                  <c:v>1.0068416595458984E-3</c:v>
                </c:pt>
                <c:pt idx="14695">
                  <c:v>1.007080078125E-3</c:v>
                </c:pt>
                <c:pt idx="14696">
                  <c:v>1.0080337524414063E-3</c:v>
                </c:pt>
                <c:pt idx="14697">
                  <c:v>1.007080078125E-3</c:v>
                </c:pt>
                <c:pt idx="14698">
                  <c:v>1.0068416595458984E-3</c:v>
                </c:pt>
                <c:pt idx="14699">
                  <c:v>1.007080078125E-3</c:v>
                </c:pt>
                <c:pt idx="14700">
                  <c:v>1.007080078125E-3</c:v>
                </c:pt>
                <c:pt idx="14701">
                  <c:v>1.0068416595458984E-3</c:v>
                </c:pt>
                <c:pt idx="14702">
                  <c:v>1.007080078125E-3</c:v>
                </c:pt>
                <c:pt idx="14703">
                  <c:v>1.007080078125E-3</c:v>
                </c:pt>
                <c:pt idx="14704">
                  <c:v>1.0068416595458984E-3</c:v>
                </c:pt>
                <c:pt idx="14705">
                  <c:v>1.007080078125E-3</c:v>
                </c:pt>
                <c:pt idx="14706">
                  <c:v>1.007080078125E-3</c:v>
                </c:pt>
                <c:pt idx="14707">
                  <c:v>1.0068416595458984E-3</c:v>
                </c:pt>
                <c:pt idx="14708">
                  <c:v>1.0080337524414063E-3</c:v>
                </c:pt>
                <c:pt idx="14709">
                  <c:v>1.007080078125E-3</c:v>
                </c:pt>
                <c:pt idx="14710">
                  <c:v>1.0068416595458984E-3</c:v>
                </c:pt>
                <c:pt idx="14711">
                  <c:v>1.007080078125E-3</c:v>
                </c:pt>
                <c:pt idx="14712">
                  <c:v>1.007080078125E-3</c:v>
                </c:pt>
                <c:pt idx="14713">
                  <c:v>1.0068416595458984E-3</c:v>
                </c:pt>
                <c:pt idx="14714">
                  <c:v>1.007080078125E-3</c:v>
                </c:pt>
                <c:pt idx="14715">
                  <c:v>1.007080078125E-3</c:v>
                </c:pt>
                <c:pt idx="14716">
                  <c:v>1.0068416595458984E-3</c:v>
                </c:pt>
                <c:pt idx="14717">
                  <c:v>1.007080078125E-3</c:v>
                </c:pt>
                <c:pt idx="14718">
                  <c:v>1.007080078125E-3</c:v>
                </c:pt>
                <c:pt idx="14719">
                  <c:v>1.0068416595458984E-3</c:v>
                </c:pt>
                <c:pt idx="14720">
                  <c:v>1.007080078125E-3</c:v>
                </c:pt>
                <c:pt idx="14721">
                  <c:v>1.0080337524414063E-3</c:v>
                </c:pt>
                <c:pt idx="14722">
                  <c:v>1.007080078125E-3</c:v>
                </c:pt>
                <c:pt idx="14723">
                  <c:v>1.0068416595458984E-3</c:v>
                </c:pt>
                <c:pt idx="14724">
                  <c:v>1.007080078125E-3</c:v>
                </c:pt>
                <c:pt idx="14725">
                  <c:v>1.007080078125E-3</c:v>
                </c:pt>
                <c:pt idx="14726">
                  <c:v>1.0068416595458984E-3</c:v>
                </c:pt>
                <c:pt idx="14727">
                  <c:v>1.007080078125E-3</c:v>
                </c:pt>
                <c:pt idx="14728">
                  <c:v>1.007080078125E-3</c:v>
                </c:pt>
                <c:pt idx="14729">
                  <c:v>1.0068416595458984E-3</c:v>
                </c:pt>
                <c:pt idx="14730">
                  <c:v>1.007080078125E-3</c:v>
                </c:pt>
                <c:pt idx="14731">
                  <c:v>1.007080078125E-3</c:v>
                </c:pt>
                <c:pt idx="14732">
                  <c:v>1.0068416595458984E-3</c:v>
                </c:pt>
                <c:pt idx="14733">
                  <c:v>1.0080337524414063E-3</c:v>
                </c:pt>
                <c:pt idx="14734">
                  <c:v>1.007080078125E-3</c:v>
                </c:pt>
                <c:pt idx="14735">
                  <c:v>1.0068416595458984E-3</c:v>
                </c:pt>
                <c:pt idx="14736">
                  <c:v>1.007080078125E-3</c:v>
                </c:pt>
                <c:pt idx="14737">
                  <c:v>1.007080078125E-3</c:v>
                </c:pt>
                <c:pt idx="14738">
                  <c:v>1.0068416595458984E-3</c:v>
                </c:pt>
                <c:pt idx="14739">
                  <c:v>1.007080078125E-3</c:v>
                </c:pt>
                <c:pt idx="14740">
                  <c:v>1.007080078125E-3</c:v>
                </c:pt>
                <c:pt idx="14741">
                  <c:v>1.0068416595458984E-3</c:v>
                </c:pt>
                <c:pt idx="14742">
                  <c:v>1.007080078125E-3</c:v>
                </c:pt>
                <c:pt idx="14743">
                  <c:v>1.007080078125E-3</c:v>
                </c:pt>
                <c:pt idx="14744">
                  <c:v>1.0068416595458984E-3</c:v>
                </c:pt>
                <c:pt idx="14745">
                  <c:v>1.007080078125E-3</c:v>
                </c:pt>
                <c:pt idx="14746">
                  <c:v>1.0080337524414063E-3</c:v>
                </c:pt>
                <c:pt idx="14747">
                  <c:v>1.007080078125E-3</c:v>
                </c:pt>
                <c:pt idx="14748">
                  <c:v>1.0068416595458984E-3</c:v>
                </c:pt>
                <c:pt idx="14749">
                  <c:v>1.007080078125E-3</c:v>
                </c:pt>
                <c:pt idx="14750">
                  <c:v>1.007080078125E-3</c:v>
                </c:pt>
                <c:pt idx="14751">
                  <c:v>1.0068416595458984E-3</c:v>
                </c:pt>
                <c:pt idx="14752">
                  <c:v>1.007080078125E-3</c:v>
                </c:pt>
                <c:pt idx="14753">
                  <c:v>1.007080078125E-3</c:v>
                </c:pt>
                <c:pt idx="14754">
                  <c:v>1.0068416595458984E-3</c:v>
                </c:pt>
                <c:pt idx="14755">
                  <c:v>1.007080078125E-3</c:v>
                </c:pt>
                <c:pt idx="14756">
                  <c:v>1.0068416595458984E-3</c:v>
                </c:pt>
                <c:pt idx="14757">
                  <c:v>1.007080078125E-3</c:v>
                </c:pt>
                <c:pt idx="14758">
                  <c:v>1.0080337524414063E-3</c:v>
                </c:pt>
                <c:pt idx="14759">
                  <c:v>1.007080078125E-3</c:v>
                </c:pt>
                <c:pt idx="14760">
                  <c:v>1.0068416595458984E-3</c:v>
                </c:pt>
                <c:pt idx="14761">
                  <c:v>1.007080078125E-3</c:v>
                </c:pt>
                <c:pt idx="14762">
                  <c:v>1.007080078125E-3</c:v>
                </c:pt>
                <c:pt idx="14763">
                  <c:v>1.0068416595458984E-3</c:v>
                </c:pt>
                <c:pt idx="14764">
                  <c:v>1.007080078125E-3</c:v>
                </c:pt>
                <c:pt idx="14765">
                  <c:v>1.007080078125E-3</c:v>
                </c:pt>
                <c:pt idx="14766">
                  <c:v>1.0068416595458984E-3</c:v>
                </c:pt>
                <c:pt idx="14767">
                  <c:v>1.007080078125E-3</c:v>
                </c:pt>
                <c:pt idx="14768">
                  <c:v>1.007080078125E-3</c:v>
                </c:pt>
                <c:pt idx="14769">
                  <c:v>1.0068416595458984E-3</c:v>
                </c:pt>
                <c:pt idx="14770">
                  <c:v>1.007080078125E-3</c:v>
                </c:pt>
                <c:pt idx="14771">
                  <c:v>1.0080337524414063E-3</c:v>
                </c:pt>
                <c:pt idx="14772">
                  <c:v>1.007080078125E-3</c:v>
                </c:pt>
                <c:pt idx="14773">
                  <c:v>1.0068416595458984E-3</c:v>
                </c:pt>
                <c:pt idx="14774">
                  <c:v>1.007080078125E-3</c:v>
                </c:pt>
                <c:pt idx="14775">
                  <c:v>1.007080078125E-3</c:v>
                </c:pt>
                <c:pt idx="14776">
                  <c:v>1.0068416595458984E-3</c:v>
                </c:pt>
                <c:pt idx="14777">
                  <c:v>1.007080078125E-3</c:v>
                </c:pt>
                <c:pt idx="14778">
                  <c:v>1.0068416595458984E-3</c:v>
                </c:pt>
                <c:pt idx="14779">
                  <c:v>1.007080078125E-3</c:v>
                </c:pt>
                <c:pt idx="14780">
                  <c:v>1.007080078125E-3</c:v>
                </c:pt>
                <c:pt idx="14781">
                  <c:v>1.0068416595458984E-3</c:v>
                </c:pt>
                <c:pt idx="14782">
                  <c:v>1.007080078125E-3</c:v>
                </c:pt>
                <c:pt idx="14783">
                  <c:v>1.0080337524414063E-3</c:v>
                </c:pt>
                <c:pt idx="14784">
                  <c:v>1.007080078125E-3</c:v>
                </c:pt>
                <c:pt idx="14785">
                  <c:v>1.0068416595458984E-3</c:v>
                </c:pt>
                <c:pt idx="14786">
                  <c:v>1.007080078125E-3</c:v>
                </c:pt>
                <c:pt idx="14787">
                  <c:v>1.007080078125E-3</c:v>
                </c:pt>
                <c:pt idx="14788">
                  <c:v>1.0068416595458984E-3</c:v>
                </c:pt>
                <c:pt idx="14789">
                  <c:v>1.007080078125E-3</c:v>
                </c:pt>
                <c:pt idx="14790">
                  <c:v>1.007080078125E-3</c:v>
                </c:pt>
                <c:pt idx="14791">
                  <c:v>1.0068416595458984E-3</c:v>
                </c:pt>
                <c:pt idx="14792">
                  <c:v>1.007080078125E-3</c:v>
                </c:pt>
                <c:pt idx="14793">
                  <c:v>1.007080078125E-3</c:v>
                </c:pt>
                <c:pt idx="14794">
                  <c:v>1.0068416595458984E-3</c:v>
                </c:pt>
                <c:pt idx="14795">
                  <c:v>1.007080078125E-3</c:v>
                </c:pt>
                <c:pt idx="14796">
                  <c:v>1.0080337524414063E-3</c:v>
                </c:pt>
                <c:pt idx="14797">
                  <c:v>1.007080078125E-3</c:v>
                </c:pt>
                <c:pt idx="14798">
                  <c:v>1.0068416595458984E-3</c:v>
                </c:pt>
                <c:pt idx="14799">
                  <c:v>1.007080078125E-3</c:v>
                </c:pt>
                <c:pt idx="14800">
                  <c:v>1.0068416595458984E-3</c:v>
                </c:pt>
                <c:pt idx="14801">
                  <c:v>1.007080078125E-3</c:v>
                </c:pt>
                <c:pt idx="14802">
                  <c:v>1.007080078125E-3</c:v>
                </c:pt>
                <c:pt idx="14803">
                  <c:v>1.0068416595458984E-3</c:v>
                </c:pt>
                <c:pt idx="14804">
                  <c:v>1.007080078125E-3</c:v>
                </c:pt>
                <c:pt idx="14805">
                  <c:v>1.007080078125E-3</c:v>
                </c:pt>
                <c:pt idx="14806">
                  <c:v>1.0068416595458984E-3</c:v>
                </c:pt>
                <c:pt idx="14807">
                  <c:v>1.007080078125E-3</c:v>
                </c:pt>
                <c:pt idx="14808">
                  <c:v>1.0080337524414063E-3</c:v>
                </c:pt>
                <c:pt idx="14809">
                  <c:v>1.007080078125E-3</c:v>
                </c:pt>
                <c:pt idx="14810">
                  <c:v>1.0068416595458984E-3</c:v>
                </c:pt>
                <c:pt idx="14811">
                  <c:v>1.007080078125E-3</c:v>
                </c:pt>
                <c:pt idx="14812">
                  <c:v>1.007080078125E-3</c:v>
                </c:pt>
                <c:pt idx="14813">
                  <c:v>1.0068416595458984E-3</c:v>
                </c:pt>
                <c:pt idx="14814">
                  <c:v>1.007080078125E-3</c:v>
                </c:pt>
                <c:pt idx="14815">
                  <c:v>1.007080078125E-3</c:v>
                </c:pt>
                <c:pt idx="14816">
                  <c:v>1.0068416595458984E-3</c:v>
                </c:pt>
                <c:pt idx="14817">
                  <c:v>1.007080078125E-3</c:v>
                </c:pt>
                <c:pt idx="14818">
                  <c:v>1.007080078125E-3</c:v>
                </c:pt>
                <c:pt idx="14819">
                  <c:v>1.0068416595458984E-3</c:v>
                </c:pt>
                <c:pt idx="14820">
                  <c:v>1.007080078125E-3</c:v>
                </c:pt>
                <c:pt idx="14821">
                  <c:v>1.0080337524414063E-3</c:v>
                </c:pt>
                <c:pt idx="14822">
                  <c:v>1.0068416595458984E-3</c:v>
                </c:pt>
                <c:pt idx="14823">
                  <c:v>1.007080078125E-3</c:v>
                </c:pt>
                <c:pt idx="14824">
                  <c:v>1.007080078125E-3</c:v>
                </c:pt>
                <c:pt idx="14825">
                  <c:v>1.0068416595458984E-3</c:v>
                </c:pt>
                <c:pt idx="14826">
                  <c:v>1.007080078125E-3</c:v>
                </c:pt>
                <c:pt idx="14827">
                  <c:v>1.007080078125E-3</c:v>
                </c:pt>
                <c:pt idx="14828">
                  <c:v>1.0068416595458984E-3</c:v>
                </c:pt>
                <c:pt idx="14829">
                  <c:v>1.007080078125E-3</c:v>
                </c:pt>
                <c:pt idx="14830">
                  <c:v>1.007080078125E-3</c:v>
                </c:pt>
                <c:pt idx="14831">
                  <c:v>1.0068416595458984E-3</c:v>
                </c:pt>
                <c:pt idx="14832">
                  <c:v>1.007080078125E-3</c:v>
                </c:pt>
                <c:pt idx="14833">
                  <c:v>1.0080337524414063E-3</c:v>
                </c:pt>
                <c:pt idx="14834">
                  <c:v>1.007080078125E-3</c:v>
                </c:pt>
                <c:pt idx="14835">
                  <c:v>1.0068416595458984E-3</c:v>
                </c:pt>
                <c:pt idx="14836">
                  <c:v>1.007080078125E-3</c:v>
                </c:pt>
                <c:pt idx="14837">
                  <c:v>1.007080078125E-3</c:v>
                </c:pt>
                <c:pt idx="14838">
                  <c:v>1.0068416595458984E-3</c:v>
                </c:pt>
                <c:pt idx="14839">
                  <c:v>1.007080078125E-3</c:v>
                </c:pt>
                <c:pt idx="14840">
                  <c:v>1.007080078125E-3</c:v>
                </c:pt>
                <c:pt idx="14841">
                  <c:v>1.0068416595458984E-3</c:v>
                </c:pt>
                <c:pt idx="14842">
                  <c:v>1.007080078125E-3</c:v>
                </c:pt>
                <c:pt idx="14843">
                  <c:v>1.007080078125E-3</c:v>
                </c:pt>
                <c:pt idx="14844">
                  <c:v>1.0068416595458984E-3</c:v>
                </c:pt>
                <c:pt idx="14845">
                  <c:v>1.007080078125E-3</c:v>
                </c:pt>
                <c:pt idx="14846">
                  <c:v>1.0080337524414063E-3</c:v>
                </c:pt>
                <c:pt idx="14847">
                  <c:v>1.0068416595458984E-3</c:v>
                </c:pt>
                <c:pt idx="14848">
                  <c:v>1.007080078125E-3</c:v>
                </c:pt>
                <c:pt idx="14849">
                  <c:v>1.007080078125E-3</c:v>
                </c:pt>
                <c:pt idx="14850">
                  <c:v>1.0068416595458984E-3</c:v>
                </c:pt>
                <c:pt idx="14851">
                  <c:v>1.007080078125E-3</c:v>
                </c:pt>
                <c:pt idx="14852">
                  <c:v>1.007080078125E-3</c:v>
                </c:pt>
                <c:pt idx="14853">
                  <c:v>1.0068416595458984E-3</c:v>
                </c:pt>
                <c:pt idx="14854">
                  <c:v>1.007080078125E-3</c:v>
                </c:pt>
                <c:pt idx="14855">
                  <c:v>1.007080078125E-3</c:v>
                </c:pt>
                <c:pt idx="14856">
                  <c:v>1.0068416595458984E-3</c:v>
                </c:pt>
                <c:pt idx="14857">
                  <c:v>1.007080078125E-3</c:v>
                </c:pt>
                <c:pt idx="14858">
                  <c:v>1.0080337524414063E-3</c:v>
                </c:pt>
                <c:pt idx="14859">
                  <c:v>1.007080078125E-3</c:v>
                </c:pt>
                <c:pt idx="14860">
                  <c:v>1.0068416595458984E-3</c:v>
                </c:pt>
                <c:pt idx="14861">
                  <c:v>1.007080078125E-3</c:v>
                </c:pt>
                <c:pt idx="14862">
                  <c:v>1.007080078125E-3</c:v>
                </c:pt>
                <c:pt idx="14863">
                  <c:v>1.0068416595458984E-3</c:v>
                </c:pt>
                <c:pt idx="14864">
                  <c:v>1.007080078125E-3</c:v>
                </c:pt>
                <c:pt idx="14865">
                  <c:v>1.007080078125E-3</c:v>
                </c:pt>
                <c:pt idx="14866">
                  <c:v>1.0068416595458984E-3</c:v>
                </c:pt>
                <c:pt idx="14867">
                  <c:v>1.007080078125E-3</c:v>
                </c:pt>
                <c:pt idx="14868">
                  <c:v>1.007080078125E-3</c:v>
                </c:pt>
                <c:pt idx="14869">
                  <c:v>1.0068416595458984E-3</c:v>
                </c:pt>
                <c:pt idx="14870">
                  <c:v>1.007080078125E-3</c:v>
                </c:pt>
                <c:pt idx="14871">
                  <c:v>1.0080337524414063E-3</c:v>
                </c:pt>
                <c:pt idx="14872">
                  <c:v>1.0068416595458984E-3</c:v>
                </c:pt>
                <c:pt idx="14873">
                  <c:v>1.007080078125E-3</c:v>
                </c:pt>
                <c:pt idx="14874">
                  <c:v>1.007080078125E-3</c:v>
                </c:pt>
                <c:pt idx="14875">
                  <c:v>1.0068416595458984E-3</c:v>
                </c:pt>
                <c:pt idx="14876">
                  <c:v>1.007080078125E-3</c:v>
                </c:pt>
                <c:pt idx="14877">
                  <c:v>1.007080078125E-3</c:v>
                </c:pt>
                <c:pt idx="14878">
                  <c:v>1.0068416595458984E-3</c:v>
                </c:pt>
                <c:pt idx="14879">
                  <c:v>1.007080078125E-3</c:v>
                </c:pt>
                <c:pt idx="14880">
                  <c:v>1.007080078125E-3</c:v>
                </c:pt>
                <c:pt idx="14881">
                  <c:v>1.0068416595458984E-3</c:v>
                </c:pt>
                <c:pt idx="14882">
                  <c:v>1.007080078125E-3</c:v>
                </c:pt>
                <c:pt idx="14883">
                  <c:v>1.0080337524414063E-3</c:v>
                </c:pt>
                <c:pt idx="14884">
                  <c:v>1.007080078125E-3</c:v>
                </c:pt>
                <c:pt idx="14885">
                  <c:v>1.0068416595458984E-3</c:v>
                </c:pt>
                <c:pt idx="14886">
                  <c:v>1.007080078125E-3</c:v>
                </c:pt>
                <c:pt idx="14887">
                  <c:v>1.007080078125E-3</c:v>
                </c:pt>
                <c:pt idx="14888">
                  <c:v>1.0068416595458984E-3</c:v>
                </c:pt>
                <c:pt idx="14889">
                  <c:v>1.007080078125E-3</c:v>
                </c:pt>
                <c:pt idx="14890">
                  <c:v>1.007080078125E-3</c:v>
                </c:pt>
                <c:pt idx="14891">
                  <c:v>1.0068416595458984E-3</c:v>
                </c:pt>
                <c:pt idx="14892">
                  <c:v>1.007080078125E-3</c:v>
                </c:pt>
                <c:pt idx="14893">
                  <c:v>1.007080078125E-3</c:v>
                </c:pt>
                <c:pt idx="14894">
                  <c:v>1.0068416595458984E-3</c:v>
                </c:pt>
                <c:pt idx="14895">
                  <c:v>1.007080078125E-3</c:v>
                </c:pt>
                <c:pt idx="14896">
                  <c:v>1.0080337524414063E-3</c:v>
                </c:pt>
                <c:pt idx="14897">
                  <c:v>1.0068416595458984E-3</c:v>
                </c:pt>
                <c:pt idx="14898">
                  <c:v>1.007080078125E-3</c:v>
                </c:pt>
                <c:pt idx="14899">
                  <c:v>1.007080078125E-3</c:v>
                </c:pt>
                <c:pt idx="14900">
                  <c:v>1.0068416595458984E-3</c:v>
                </c:pt>
                <c:pt idx="14901">
                  <c:v>1.007080078125E-3</c:v>
                </c:pt>
                <c:pt idx="14902">
                  <c:v>6.0420036315917969E-3</c:v>
                </c:pt>
                <c:pt idx="14903">
                  <c:v>1.0080337524414063E-3</c:v>
                </c:pt>
                <c:pt idx="14904">
                  <c:v>1.007080078125E-3</c:v>
                </c:pt>
                <c:pt idx="14905">
                  <c:v>1.0068416595458984E-3</c:v>
                </c:pt>
                <c:pt idx="14906">
                  <c:v>1.007080078125E-3</c:v>
                </c:pt>
                <c:pt idx="14907">
                  <c:v>1.007080078125E-3</c:v>
                </c:pt>
                <c:pt idx="14908">
                  <c:v>1.0068416595458984E-3</c:v>
                </c:pt>
                <c:pt idx="14909">
                  <c:v>1.007080078125E-3</c:v>
                </c:pt>
                <c:pt idx="14910">
                  <c:v>1.007080078125E-3</c:v>
                </c:pt>
                <c:pt idx="14911">
                  <c:v>1.0068416595458984E-3</c:v>
                </c:pt>
                <c:pt idx="14912">
                  <c:v>1.007080078125E-3</c:v>
                </c:pt>
                <c:pt idx="14913">
                  <c:v>1.007080078125E-3</c:v>
                </c:pt>
                <c:pt idx="14914">
                  <c:v>1.0068416595458984E-3</c:v>
                </c:pt>
                <c:pt idx="14915">
                  <c:v>1.007080078125E-3</c:v>
                </c:pt>
                <c:pt idx="14916">
                  <c:v>1.0080337524414063E-3</c:v>
                </c:pt>
                <c:pt idx="14917">
                  <c:v>1.0068416595458984E-3</c:v>
                </c:pt>
                <c:pt idx="14918">
                  <c:v>1.007080078125E-3</c:v>
                </c:pt>
                <c:pt idx="14919">
                  <c:v>1.007080078125E-3</c:v>
                </c:pt>
                <c:pt idx="14920">
                  <c:v>1.0068416595458984E-3</c:v>
                </c:pt>
                <c:pt idx="14921">
                  <c:v>1.007080078125E-3</c:v>
                </c:pt>
                <c:pt idx="14922">
                  <c:v>1.007080078125E-3</c:v>
                </c:pt>
                <c:pt idx="14923">
                  <c:v>1.0068416595458984E-3</c:v>
                </c:pt>
                <c:pt idx="14924">
                  <c:v>1.007080078125E-3</c:v>
                </c:pt>
                <c:pt idx="14925">
                  <c:v>1.007080078125E-3</c:v>
                </c:pt>
                <c:pt idx="14926">
                  <c:v>1.0068416595458984E-3</c:v>
                </c:pt>
                <c:pt idx="14927">
                  <c:v>1.007080078125E-3</c:v>
                </c:pt>
                <c:pt idx="14928">
                  <c:v>1.0080337524414063E-3</c:v>
                </c:pt>
                <c:pt idx="14929">
                  <c:v>1.007080078125E-3</c:v>
                </c:pt>
                <c:pt idx="14930">
                  <c:v>1.0068416595458984E-3</c:v>
                </c:pt>
                <c:pt idx="14931">
                  <c:v>1.007080078125E-3</c:v>
                </c:pt>
                <c:pt idx="14932">
                  <c:v>1.007080078125E-3</c:v>
                </c:pt>
                <c:pt idx="14933">
                  <c:v>1.0068416595458984E-3</c:v>
                </c:pt>
                <c:pt idx="14934">
                  <c:v>1.007080078125E-3</c:v>
                </c:pt>
                <c:pt idx="14935">
                  <c:v>1.007080078125E-3</c:v>
                </c:pt>
                <c:pt idx="14936">
                  <c:v>1.0068416595458984E-3</c:v>
                </c:pt>
                <c:pt idx="14937">
                  <c:v>1.007080078125E-3</c:v>
                </c:pt>
                <c:pt idx="14938">
                  <c:v>1.007080078125E-3</c:v>
                </c:pt>
                <c:pt idx="14939">
                  <c:v>1.0068416595458984E-3</c:v>
                </c:pt>
                <c:pt idx="14940">
                  <c:v>1.007080078125E-3</c:v>
                </c:pt>
                <c:pt idx="14941">
                  <c:v>1.0080337524414063E-3</c:v>
                </c:pt>
                <c:pt idx="14942">
                  <c:v>1.0068416595458984E-3</c:v>
                </c:pt>
                <c:pt idx="14943">
                  <c:v>1.007080078125E-3</c:v>
                </c:pt>
                <c:pt idx="14944">
                  <c:v>1.007080078125E-3</c:v>
                </c:pt>
                <c:pt idx="14945">
                  <c:v>1.0068416595458984E-3</c:v>
                </c:pt>
                <c:pt idx="14946">
                  <c:v>1.007080078125E-3</c:v>
                </c:pt>
                <c:pt idx="14947">
                  <c:v>1.007080078125E-3</c:v>
                </c:pt>
                <c:pt idx="14948">
                  <c:v>1.0068416595458984E-3</c:v>
                </c:pt>
                <c:pt idx="14949">
                  <c:v>1.007080078125E-3</c:v>
                </c:pt>
                <c:pt idx="14950">
                  <c:v>1.007080078125E-3</c:v>
                </c:pt>
                <c:pt idx="14951">
                  <c:v>1.0068416595458984E-3</c:v>
                </c:pt>
                <c:pt idx="14952">
                  <c:v>1.007080078125E-3</c:v>
                </c:pt>
                <c:pt idx="14953">
                  <c:v>1.0080337524414063E-3</c:v>
                </c:pt>
                <c:pt idx="14954">
                  <c:v>1.007080078125E-3</c:v>
                </c:pt>
                <c:pt idx="14955">
                  <c:v>1.0068416595458984E-3</c:v>
                </c:pt>
                <c:pt idx="14956">
                  <c:v>1.007080078125E-3</c:v>
                </c:pt>
                <c:pt idx="14957">
                  <c:v>1.007080078125E-3</c:v>
                </c:pt>
                <c:pt idx="14958">
                  <c:v>1.0068416595458984E-3</c:v>
                </c:pt>
                <c:pt idx="14959">
                  <c:v>1.007080078125E-3</c:v>
                </c:pt>
                <c:pt idx="14960">
                  <c:v>1.007080078125E-3</c:v>
                </c:pt>
                <c:pt idx="14961">
                  <c:v>1.0068416595458984E-3</c:v>
                </c:pt>
                <c:pt idx="14962">
                  <c:v>1.007080078125E-3</c:v>
                </c:pt>
                <c:pt idx="14963">
                  <c:v>1.007080078125E-3</c:v>
                </c:pt>
                <c:pt idx="14964">
                  <c:v>1.0068416595458984E-3</c:v>
                </c:pt>
                <c:pt idx="14965">
                  <c:v>1.007080078125E-3</c:v>
                </c:pt>
                <c:pt idx="14966">
                  <c:v>1.0080337524414063E-3</c:v>
                </c:pt>
                <c:pt idx="14967">
                  <c:v>1.0068416595458984E-3</c:v>
                </c:pt>
                <c:pt idx="14968">
                  <c:v>1.007080078125E-3</c:v>
                </c:pt>
                <c:pt idx="14969">
                  <c:v>1.007080078125E-3</c:v>
                </c:pt>
                <c:pt idx="14970">
                  <c:v>1.0068416595458984E-3</c:v>
                </c:pt>
                <c:pt idx="14971">
                  <c:v>1.007080078125E-3</c:v>
                </c:pt>
                <c:pt idx="14972">
                  <c:v>1.007080078125E-3</c:v>
                </c:pt>
                <c:pt idx="14973">
                  <c:v>1.0068416595458984E-3</c:v>
                </c:pt>
                <c:pt idx="14974">
                  <c:v>1.007080078125E-3</c:v>
                </c:pt>
                <c:pt idx="14975">
                  <c:v>1.007080078125E-3</c:v>
                </c:pt>
                <c:pt idx="14976">
                  <c:v>1.0068416595458984E-3</c:v>
                </c:pt>
                <c:pt idx="14977">
                  <c:v>1.007080078125E-3</c:v>
                </c:pt>
                <c:pt idx="14978">
                  <c:v>1.0080337524414063E-3</c:v>
                </c:pt>
                <c:pt idx="14979">
                  <c:v>1.007080078125E-3</c:v>
                </c:pt>
                <c:pt idx="14980">
                  <c:v>1.0068416595458984E-3</c:v>
                </c:pt>
                <c:pt idx="14981">
                  <c:v>1.007080078125E-3</c:v>
                </c:pt>
                <c:pt idx="14982">
                  <c:v>1.007080078125E-3</c:v>
                </c:pt>
                <c:pt idx="14983">
                  <c:v>1.0068416595458984E-3</c:v>
                </c:pt>
                <c:pt idx="14984">
                  <c:v>1.007080078125E-3</c:v>
                </c:pt>
                <c:pt idx="14985">
                  <c:v>1.007080078125E-3</c:v>
                </c:pt>
                <c:pt idx="14986">
                  <c:v>1.0068416595458984E-3</c:v>
                </c:pt>
                <c:pt idx="14987">
                  <c:v>1.007080078125E-3</c:v>
                </c:pt>
                <c:pt idx="14988">
                  <c:v>1.007080078125E-3</c:v>
                </c:pt>
                <c:pt idx="14989">
                  <c:v>1.0068416595458984E-3</c:v>
                </c:pt>
                <c:pt idx="14990">
                  <c:v>1.007080078125E-3</c:v>
                </c:pt>
                <c:pt idx="14991">
                  <c:v>1.0080337524414063E-3</c:v>
                </c:pt>
                <c:pt idx="14992">
                  <c:v>1.0068416595458984E-3</c:v>
                </c:pt>
                <c:pt idx="14993">
                  <c:v>1.007080078125E-3</c:v>
                </c:pt>
                <c:pt idx="14994">
                  <c:v>1.007080078125E-3</c:v>
                </c:pt>
                <c:pt idx="14995">
                  <c:v>1.0068416595458984E-3</c:v>
                </c:pt>
                <c:pt idx="14996">
                  <c:v>1.007080078125E-3</c:v>
                </c:pt>
                <c:pt idx="14997">
                  <c:v>1.007080078125E-3</c:v>
                </c:pt>
                <c:pt idx="14998">
                  <c:v>1.0068416595458984E-3</c:v>
                </c:pt>
                <c:pt idx="14999">
                  <c:v>1.007080078125E-3</c:v>
                </c:pt>
                <c:pt idx="15000">
                  <c:v>1.007080078125E-3</c:v>
                </c:pt>
                <c:pt idx="15001">
                  <c:v>1.0068416595458984E-3</c:v>
                </c:pt>
                <c:pt idx="15002">
                  <c:v>1.007080078125E-3</c:v>
                </c:pt>
                <c:pt idx="15003">
                  <c:v>1.0080337524414063E-3</c:v>
                </c:pt>
                <c:pt idx="15004">
                  <c:v>1.007080078125E-3</c:v>
                </c:pt>
                <c:pt idx="15005">
                  <c:v>1.0068416595458984E-3</c:v>
                </c:pt>
                <c:pt idx="15006">
                  <c:v>1.007080078125E-3</c:v>
                </c:pt>
                <c:pt idx="15007">
                  <c:v>1.007080078125E-3</c:v>
                </c:pt>
                <c:pt idx="15008">
                  <c:v>1.0068416595458984E-3</c:v>
                </c:pt>
                <c:pt idx="15009">
                  <c:v>1.007080078125E-3</c:v>
                </c:pt>
                <c:pt idx="15010">
                  <c:v>1.007080078125E-3</c:v>
                </c:pt>
                <c:pt idx="15011">
                  <c:v>1.0068416595458984E-3</c:v>
                </c:pt>
                <c:pt idx="15012">
                  <c:v>1.007080078125E-3</c:v>
                </c:pt>
                <c:pt idx="15013">
                  <c:v>1.007080078125E-3</c:v>
                </c:pt>
                <c:pt idx="15014">
                  <c:v>1.0068416595458984E-3</c:v>
                </c:pt>
                <c:pt idx="15015">
                  <c:v>1.007080078125E-3</c:v>
                </c:pt>
                <c:pt idx="15016">
                  <c:v>1.0080337524414063E-3</c:v>
                </c:pt>
                <c:pt idx="15017">
                  <c:v>1.0068416595458984E-3</c:v>
                </c:pt>
                <c:pt idx="15018">
                  <c:v>1.007080078125E-3</c:v>
                </c:pt>
                <c:pt idx="15019">
                  <c:v>1.007080078125E-3</c:v>
                </c:pt>
                <c:pt idx="15020">
                  <c:v>1.0068416595458984E-3</c:v>
                </c:pt>
                <c:pt idx="15021">
                  <c:v>1.007080078125E-3</c:v>
                </c:pt>
                <c:pt idx="15022">
                  <c:v>1.007080078125E-3</c:v>
                </c:pt>
                <c:pt idx="15023">
                  <c:v>1.0068416595458984E-3</c:v>
                </c:pt>
                <c:pt idx="15024">
                  <c:v>1.007080078125E-3</c:v>
                </c:pt>
                <c:pt idx="15025">
                  <c:v>1.007080078125E-3</c:v>
                </c:pt>
                <c:pt idx="15026">
                  <c:v>1.0068416595458984E-3</c:v>
                </c:pt>
                <c:pt idx="15027">
                  <c:v>1.007080078125E-3</c:v>
                </c:pt>
                <c:pt idx="15028">
                  <c:v>1.0080337524414063E-3</c:v>
                </c:pt>
                <c:pt idx="15029">
                  <c:v>1.007080078125E-3</c:v>
                </c:pt>
                <c:pt idx="15030">
                  <c:v>1.0068416595458984E-3</c:v>
                </c:pt>
                <c:pt idx="15031">
                  <c:v>1.007080078125E-3</c:v>
                </c:pt>
                <c:pt idx="15032">
                  <c:v>1.007080078125E-3</c:v>
                </c:pt>
                <c:pt idx="15033">
                  <c:v>1.0068416595458984E-3</c:v>
                </c:pt>
                <c:pt idx="15034">
                  <c:v>1.007080078125E-3</c:v>
                </c:pt>
                <c:pt idx="15035">
                  <c:v>1.007080078125E-3</c:v>
                </c:pt>
                <c:pt idx="15036">
                  <c:v>1.0068416595458984E-3</c:v>
                </c:pt>
                <c:pt idx="15037">
                  <c:v>1.007080078125E-3</c:v>
                </c:pt>
                <c:pt idx="15038">
                  <c:v>1.007080078125E-3</c:v>
                </c:pt>
                <c:pt idx="15039">
                  <c:v>1.0068416595458984E-3</c:v>
                </c:pt>
                <c:pt idx="15040">
                  <c:v>1.0080337524414063E-3</c:v>
                </c:pt>
                <c:pt idx="15041">
                  <c:v>1.007080078125E-3</c:v>
                </c:pt>
                <c:pt idx="15042">
                  <c:v>1.0068416595458984E-3</c:v>
                </c:pt>
                <c:pt idx="15043">
                  <c:v>1.007080078125E-3</c:v>
                </c:pt>
                <c:pt idx="15044">
                  <c:v>1.007080078125E-3</c:v>
                </c:pt>
                <c:pt idx="15045">
                  <c:v>1.0068416595458984E-3</c:v>
                </c:pt>
                <c:pt idx="15046">
                  <c:v>1.007080078125E-3</c:v>
                </c:pt>
                <c:pt idx="15047">
                  <c:v>1.007080078125E-3</c:v>
                </c:pt>
                <c:pt idx="15048">
                  <c:v>1.0068416595458984E-3</c:v>
                </c:pt>
                <c:pt idx="15049">
                  <c:v>1.007080078125E-3</c:v>
                </c:pt>
                <c:pt idx="15050">
                  <c:v>1.007080078125E-3</c:v>
                </c:pt>
                <c:pt idx="15051">
                  <c:v>1.0068416595458984E-3</c:v>
                </c:pt>
                <c:pt idx="15052">
                  <c:v>1.007080078125E-3</c:v>
                </c:pt>
                <c:pt idx="15053">
                  <c:v>1.0080337524414063E-3</c:v>
                </c:pt>
                <c:pt idx="15054">
                  <c:v>1.007080078125E-3</c:v>
                </c:pt>
                <c:pt idx="15055">
                  <c:v>1.0068416595458984E-3</c:v>
                </c:pt>
                <c:pt idx="15056">
                  <c:v>1.007080078125E-3</c:v>
                </c:pt>
                <c:pt idx="15057">
                  <c:v>1.007080078125E-3</c:v>
                </c:pt>
                <c:pt idx="15058">
                  <c:v>1.0068416595458984E-3</c:v>
                </c:pt>
                <c:pt idx="15059">
                  <c:v>1.007080078125E-3</c:v>
                </c:pt>
                <c:pt idx="15060">
                  <c:v>1.007080078125E-3</c:v>
                </c:pt>
                <c:pt idx="15061">
                  <c:v>1.0068416595458984E-3</c:v>
                </c:pt>
                <c:pt idx="15062">
                  <c:v>1.007080078125E-3</c:v>
                </c:pt>
                <c:pt idx="15063">
                  <c:v>1.007080078125E-3</c:v>
                </c:pt>
                <c:pt idx="15064">
                  <c:v>1.0068416595458984E-3</c:v>
                </c:pt>
                <c:pt idx="15065">
                  <c:v>1.0080337524414063E-3</c:v>
                </c:pt>
                <c:pt idx="15066">
                  <c:v>1.007080078125E-3</c:v>
                </c:pt>
                <c:pt idx="15067">
                  <c:v>1.0068416595458984E-3</c:v>
                </c:pt>
                <c:pt idx="15068">
                  <c:v>1.007080078125E-3</c:v>
                </c:pt>
                <c:pt idx="15069">
                  <c:v>1.007080078125E-3</c:v>
                </c:pt>
                <c:pt idx="15070">
                  <c:v>1.0068416595458984E-3</c:v>
                </c:pt>
                <c:pt idx="15071">
                  <c:v>1.007080078125E-3</c:v>
                </c:pt>
                <c:pt idx="15072">
                  <c:v>1.007080078125E-3</c:v>
                </c:pt>
                <c:pt idx="15073">
                  <c:v>1.0068416595458984E-3</c:v>
                </c:pt>
                <c:pt idx="15074">
                  <c:v>1.007080078125E-3</c:v>
                </c:pt>
                <c:pt idx="15075">
                  <c:v>1.007080078125E-3</c:v>
                </c:pt>
                <c:pt idx="15076">
                  <c:v>1.0068416595458984E-3</c:v>
                </c:pt>
                <c:pt idx="15077">
                  <c:v>1.007080078125E-3</c:v>
                </c:pt>
                <c:pt idx="15078">
                  <c:v>1.0080337524414063E-3</c:v>
                </c:pt>
                <c:pt idx="15079">
                  <c:v>1.007080078125E-3</c:v>
                </c:pt>
                <c:pt idx="15080">
                  <c:v>1.0068416595458984E-3</c:v>
                </c:pt>
                <c:pt idx="15081">
                  <c:v>1.007080078125E-3</c:v>
                </c:pt>
                <c:pt idx="15082">
                  <c:v>1.007080078125E-3</c:v>
                </c:pt>
                <c:pt idx="15083">
                  <c:v>1.0068416595458984E-3</c:v>
                </c:pt>
                <c:pt idx="15084">
                  <c:v>1.007080078125E-3</c:v>
                </c:pt>
                <c:pt idx="15085">
                  <c:v>1.007080078125E-3</c:v>
                </c:pt>
                <c:pt idx="15086">
                  <c:v>1.0068416595458984E-3</c:v>
                </c:pt>
                <c:pt idx="15087">
                  <c:v>1.007080078125E-3</c:v>
                </c:pt>
                <c:pt idx="15088">
                  <c:v>1.007080078125E-3</c:v>
                </c:pt>
                <c:pt idx="15089">
                  <c:v>1.0068416595458984E-3</c:v>
                </c:pt>
                <c:pt idx="15090">
                  <c:v>1.0080337524414063E-3</c:v>
                </c:pt>
                <c:pt idx="15091">
                  <c:v>1.007080078125E-3</c:v>
                </c:pt>
                <c:pt idx="15092">
                  <c:v>1.0068416595458984E-3</c:v>
                </c:pt>
                <c:pt idx="15093">
                  <c:v>1.007080078125E-3</c:v>
                </c:pt>
                <c:pt idx="15094">
                  <c:v>1.007080078125E-3</c:v>
                </c:pt>
                <c:pt idx="15095">
                  <c:v>1.0068416595458984E-3</c:v>
                </c:pt>
                <c:pt idx="15096">
                  <c:v>1.007080078125E-3</c:v>
                </c:pt>
                <c:pt idx="15097">
                  <c:v>1.007080078125E-3</c:v>
                </c:pt>
                <c:pt idx="15098">
                  <c:v>1.0068416595458984E-3</c:v>
                </c:pt>
                <c:pt idx="15099">
                  <c:v>1.007080078125E-3</c:v>
                </c:pt>
                <c:pt idx="15100">
                  <c:v>1.007080078125E-3</c:v>
                </c:pt>
                <c:pt idx="15101">
                  <c:v>1.0068416595458984E-3</c:v>
                </c:pt>
                <c:pt idx="15102">
                  <c:v>1.007080078125E-3</c:v>
                </c:pt>
                <c:pt idx="15103">
                  <c:v>1.0080337524414063E-3</c:v>
                </c:pt>
                <c:pt idx="15104">
                  <c:v>1.007080078125E-3</c:v>
                </c:pt>
                <c:pt idx="15105">
                  <c:v>1.0068416595458984E-3</c:v>
                </c:pt>
                <c:pt idx="15106">
                  <c:v>1.007080078125E-3</c:v>
                </c:pt>
                <c:pt idx="15107">
                  <c:v>1.007080078125E-3</c:v>
                </c:pt>
                <c:pt idx="15108">
                  <c:v>1.0068416595458984E-3</c:v>
                </c:pt>
                <c:pt idx="15109">
                  <c:v>1.007080078125E-3</c:v>
                </c:pt>
                <c:pt idx="15110">
                  <c:v>1.007080078125E-3</c:v>
                </c:pt>
                <c:pt idx="15111">
                  <c:v>1.0068416595458984E-3</c:v>
                </c:pt>
                <c:pt idx="15112">
                  <c:v>1.007080078125E-3</c:v>
                </c:pt>
                <c:pt idx="15113">
                  <c:v>1.007080078125E-3</c:v>
                </c:pt>
                <c:pt idx="15114">
                  <c:v>1.0068416595458984E-3</c:v>
                </c:pt>
                <c:pt idx="15115">
                  <c:v>6.0429573059082031E-3</c:v>
                </c:pt>
                <c:pt idx="15116">
                  <c:v>1.007080078125E-3</c:v>
                </c:pt>
                <c:pt idx="15117">
                  <c:v>1.007080078125E-3</c:v>
                </c:pt>
                <c:pt idx="15118">
                  <c:v>1.0068416595458984E-3</c:v>
                </c:pt>
                <c:pt idx="15119">
                  <c:v>1.007080078125E-3</c:v>
                </c:pt>
                <c:pt idx="15120">
                  <c:v>1.007080078125E-3</c:v>
                </c:pt>
                <c:pt idx="15121">
                  <c:v>1.0068416595458984E-3</c:v>
                </c:pt>
                <c:pt idx="15122">
                  <c:v>1.007080078125E-3</c:v>
                </c:pt>
                <c:pt idx="15123">
                  <c:v>1.0080337524414063E-3</c:v>
                </c:pt>
                <c:pt idx="15124">
                  <c:v>1.007080078125E-3</c:v>
                </c:pt>
                <c:pt idx="15125">
                  <c:v>6.0420036315917969E-3</c:v>
                </c:pt>
                <c:pt idx="15126">
                  <c:v>1.0068416595458984E-3</c:v>
                </c:pt>
                <c:pt idx="15127">
                  <c:v>1.007080078125E-3</c:v>
                </c:pt>
                <c:pt idx="15128">
                  <c:v>1.007080078125E-3</c:v>
                </c:pt>
                <c:pt idx="15129">
                  <c:v>1.0068416595458984E-3</c:v>
                </c:pt>
                <c:pt idx="15130">
                  <c:v>1.0080337524414063E-3</c:v>
                </c:pt>
                <c:pt idx="15131">
                  <c:v>1.007080078125E-3</c:v>
                </c:pt>
                <c:pt idx="15132">
                  <c:v>1.0068416595458984E-3</c:v>
                </c:pt>
                <c:pt idx="15133">
                  <c:v>1.007080078125E-3</c:v>
                </c:pt>
                <c:pt idx="15134">
                  <c:v>1.007080078125E-3</c:v>
                </c:pt>
                <c:pt idx="15135">
                  <c:v>1.0068416595458984E-3</c:v>
                </c:pt>
                <c:pt idx="15136">
                  <c:v>1.007080078125E-3</c:v>
                </c:pt>
                <c:pt idx="15137">
                  <c:v>1.007080078125E-3</c:v>
                </c:pt>
                <c:pt idx="15138">
                  <c:v>1.0068416595458984E-3</c:v>
                </c:pt>
                <c:pt idx="15139">
                  <c:v>1.007080078125E-3</c:v>
                </c:pt>
                <c:pt idx="15140">
                  <c:v>1.007080078125E-3</c:v>
                </c:pt>
                <c:pt idx="15141">
                  <c:v>1.0068416595458984E-3</c:v>
                </c:pt>
                <c:pt idx="15142">
                  <c:v>1.007080078125E-3</c:v>
                </c:pt>
                <c:pt idx="15143">
                  <c:v>1.0080337524414063E-3</c:v>
                </c:pt>
                <c:pt idx="15144">
                  <c:v>1.007080078125E-3</c:v>
                </c:pt>
                <c:pt idx="15145">
                  <c:v>1.0068416595458984E-3</c:v>
                </c:pt>
                <c:pt idx="15146">
                  <c:v>1.007080078125E-3</c:v>
                </c:pt>
                <c:pt idx="15147">
                  <c:v>1.007080078125E-3</c:v>
                </c:pt>
                <c:pt idx="15148">
                  <c:v>1.0068416595458984E-3</c:v>
                </c:pt>
                <c:pt idx="15149">
                  <c:v>1.007080078125E-3</c:v>
                </c:pt>
                <c:pt idx="15150">
                  <c:v>1.007080078125E-3</c:v>
                </c:pt>
                <c:pt idx="15151">
                  <c:v>1.0068416595458984E-3</c:v>
                </c:pt>
                <c:pt idx="15152">
                  <c:v>1.007080078125E-3</c:v>
                </c:pt>
                <c:pt idx="15153">
                  <c:v>1.007080078125E-3</c:v>
                </c:pt>
                <c:pt idx="15154">
                  <c:v>1.0068416595458984E-3</c:v>
                </c:pt>
                <c:pt idx="15155">
                  <c:v>1.0080337524414063E-3</c:v>
                </c:pt>
                <c:pt idx="15156">
                  <c:v>1.007080078125E-3</c:v>
                </c:pt>
                <c:pt idx="15157">
                  <c:v>1.0068416595458984E-3</c:v>
                </c:pt>
                <c:pt idx="15158">
                  <c:v>1.007080078125E-3</c:v>
                </c:pt>
                <c:pt idx="15159">
                  <c:v>1.007080078125E-3</c:v>
                </c:pt>
                <c:pt idx="15160">
                  <c:v>1.0068416595458984E-3</c:v>
                </c:pt>
                <c:pt idx="15161">
                  <c:v>1.007080078125E-3</c:v>
                </c:pt>
                <c:pt idx="15162">
                  <c:v>1.007080078125E-3</c:v>
                </c:pt>
                <c:pt idx="15163">
                  <c:v>1.0068416595458984E-3</c:v>
                </c:pt>
                <c:pt idx="15164">
                  <c:v>1.007080078125E-3</c:v>
                </c:pt>
                <c:pt idx="15165">
                  <c:v>1.007080078125E-3</c:v>
                </c:pt>
                <c:pt idx="15166">
                  <c:v>1.0068416595458984E-3</c:v>
                </c:pt>
                <c:pt idx="15167">
                  <c:v>1.007080078125E-3</c:v>
                </c:pt>
                <c:pt idx="15168">
                  <c:v>1.0080337524414063E-3</c:v>
                </c:pt>
                <c:pt idx="15169">
                  <c:v>1.007080078125E-3</c:v>
                </c:pt>
                <c:pt idx="15170">
                  <c:v>1.0068416595458984E-3</c:v>
                </c:pt>
                <c:pt idx="15171">
                  <c:v>1.007080078125E-3</c:v>
                </c:pt>
                <c:pt idx="15172">
                  <c:v>1.007080078125E-3</c:v>
                </c:pt>
                <c:pt idx="15173">
                  <c:v>1.0068416595458984E-3</c:v>
                </c:pt>
                <c:pt idx="15174">
                  <c:v>1.007080078125E-3</c:v>
                </c:pt>
                <c:pt idx="15175">
                  <c:v>1.007080078125E-3</c:v>
                </c:pt>
                <c:pt idx="15176">
                  <c:v>1.0068416595458984E-3</c:v>
                </c:pt>
                <c:pt idx="15177">
                  <c:v>1.007080078125E-3</c:v>
                </c:pt>
                <c:pt idx="15178">
                  <c:v>1.007080078125E-3</c:v>
                </c:pt>
                <c:pt idx="15179">
                  <c:v>1.0068416595458984E-3</c:v>
                </c:pt>
                <c:pt idx="15180">
                  <c:v>1.0080337524414063E-3</c:v>
                </c:pt>
                <c:pt idx="15181">
                  <c:v>1.007080078125E-3</c:v>
                </c:pt>
                <c:pt idx="15182">
                  <c:v>1.0068416595458984E-3</c:v>
                </c:pt>
                <c:pt idx="15183">
                  <c:v>1.007080078125E-3</c:v>
                </c:pt>
                <c:pt idx="15184">
                  <c:v>1.007080078125E-3</c:v>
                </c:pt>
                <c:pt idx="15185">
                  <c:v>1.0068416595458984E-3</c:v>
                </c:pt>
                <c:pt idx="15186">
                  <c:v>1.007080078125E-3</c:v>
                </c:pt>
                <c:pt idx="15187">
                  <c:v>1.007080078125E-3</c:v>
                </c:pt>
                <c:pt idx="15188">
                  <c:v>1.0068416595458984E-3</c:v>
                </c:pt>
                <c:pt idx="15189">
                  <c:v>1.007080078125E-3</c:v>
                </c:pt>
                <c:pt idx="15190">
                  <c:v>1.007080078125E-3</c:v>
                </c:pt>
                <c:pt idx="15191">
                  <c:v>1.0068416595458984E-3</c:v>
                </c:pt>
                <c:pt idx="15192">
                  <c:v>1.007080078125E-3</c:v>
                </c:pt>
                <c:pt idx="15193">
                  <c:v>1.0080337524414063E-3</c:v>
                </c:pt>
                <c:pt idx="15194">
                  <c:v>1.007080078125E-3</c:v>
                </c:pt>
                <c:pt idx="15195">
                  <c:v>1.0068416595458984E-3</c:v>
                </c:pt>
                <c:pt idx="15196">
                  <c:v>1.007080078125E-3</c:v>
                </c:pt>
                <c:pt idx="15197">
                  <c:v>1.007080078125E-3</c:v>
                </c:pt>
                <c:pt idx="15198">
                  <c:v>1.0068416595458984E-3</c:v>
                </c:pt>
                <c:pt idx="15199">
                  <c:v>1.007080078125E-3</c:v>
                </c:pt>
                <c:pt idx="15200">
                  <c:v>1.007080078125E-3</c:v>
                </c:pt>
                <c:pt idx="15201">
                  <c:v>1.0068416595458984E-3</c:v>
                </c:pt>
                <c:pt idx="15202">
                  <c:v>1.007080078125E-3</c:v>
                </c:pt>
                <c:pt idx="15203">
                  <c:v>1.007080078125E-3</c:v>
                </c:pt>
                <c:pt idx="15204">
                  <c:v>1.0068416595458984E-3</c:v>
                </c:pt>
                <c:pt idx="15205">
                  <c:v>1.0080337524414063E-3</c:v>
                </c:pt>
                <c:pt idx="15206">
                  <c:v>1.007080078125E-3</c:v>
                </c:pt>
                <c:pt idx="15207">
                  <c:v>1.1076927185058594E-2</c:v>
                </c:pt>
                <c:pt idx="15208">
                  <c:v>1.0080337524414063E-3</c:v>
                </c:pt>
                <c:pt idx="15209">
                  <c:v>1.007080078125E-3</c:v>
                </c:pt>
                <c:pt idx="15210">
                  <c:v>1.0068416595458984E-3</c:v>
                </c:pt>
                <c:pt idx="15211">
                  <c:v>1.007080078125E-3</c:v>
                </c:pt>
                <c:pt idx="15212">
                  <c:v>1.007080078125E-3</c:v>
                </c:pt>
                <c:pt idx="15213">
                  <c:v>1.0068416595458984E-3</c:v>
                </c:pt>
                <c:pt idx="15214">
                  <c:v>1.007080078125E-3</c:v>
                </c:pt>
                <c:pt idx="15215">
                  <c:v>1.007080078125E-3</c:v>
                </c:pt>
                <c:pt idx="15216">
                  <c:v>1.0068416595458984E-3</c:v>
                </c:pt>
                <c:pt idx="15217">
                  <c:v>1.007080078125E-3</c:v>
                </c:pt>
                <c:pt idx="15218">
                  <c:v>1.007080078125E-3</c:v>
                </c:pt>
                <c:pt idx="15219">
                  <c:v>1.0068416595458984E-3</c:v>
                </c:pt>
                <c:pt idx="15220">
                  <c:v>1.0080337524414063E-3</c:v>
                </c:pt>
                <c:pt idx="15221">
                  <c:v>1.007080078125E-3</c:v>
                </c:pt>
                <c:pt idx="15222">
                  <c:v>1.0068416595458984E-3</c:v>
                </c:pt>
                <c:pt idx="15223">
                  <c:v>1.007080078125E-3</c:v>
                </c:pt>
                <c:pt idx="15224">
                  <c:v>1.007080078125E-3</c:v>
                </c:pt>
                <c:pt idx="15225">
                  <c:v>1.0068416595458984E-3</c:v>
                </c:pt>
                <c:pt idx="15226">
                  <c:v>1.007080078125E-3</c:v>
                </c:pt>
                <c:pt idx="15227">
                  <c:v>1.007080078125E-3</c:v>
                </c:pt>
                <c:pt idx="15228">
                  <c:v>1.0068416595458984E-3</c:v>
                </c:pt>
                <c:pt idx="15229">
                  <c:v>1.007080078125E-3</c:v>
                </c:pt>
                <c:pt idx="15230">
                  <c:v>1.007080078125E-3</c:v>
                </c:pt>
                <c:pt idx="15231">
                  <c:v>1.0068416595458984E-3</c:v>
                </c:pt>
                <c:pt idx="15232">
                  <c:v>1.007080078125E-3</c:v>
                </c:pt>
                <c:pt idx="15233">
                  <c:v>1.0080337524414063E-3</c:v>
                </c:pt>
                <c:pt idx="15234">
                  <c:v>1.007080078125E-3</c:v>
                </c:pt>
                <c:pt idx="15235">
                  <c:v>1.0068416595458984E-3</c:v>
                </c:pt>
                <c:pt idx="15236">
                  <c:v>1.007080078125E-3</c:v>
                </c:pt>
                <c:pt idx="15237">
                  <c:v>1.007080078125E-3</c:v>
                </c:pt>
                <c:pt idx="15238">
                  <c:v>1.0068416595458984E-3</c:v>
                </c:pt>
                <c:pt idx="15239">
                  <c:v>1.007080078125E-3</c:v>
                </c:pt>
                <c:pt idx="15240">
                  <c:v>1.007080078125E-3</c:v>
                </c:pt>
                <c:pt idx="15241">
                  <c:v>1.0068416595458984E-3</c:v>
                </c:pt>
                <c:pt idx="15242">
                  <c:v>1.007080078125E-3</c:v>
                </c:pt>
                <c:pt idx="15243">
                  <c:v>1.0068416595458984E-3</c:v>
                </c:pt>
                <c:pt idx="15244">
                  <c:v>1.007080078125E-3</c:v>
                </c:pt>
                <c:pt idx="15245">
                  <c:v>1.0080337524414063E-3</c:v>
                </c:pt>
                <c:pt idx="15246">
                  <c:v>1.007080078125E-3</c:v>
                </c:pt>
                <c:pt idx="15247">
                  <c:v>1.0068416595458984E-3</c:v>
                </c:pt>
                <c:pt idx="15248">
                  <c:v>1.007080078125E-3</c:v>
                </c:pt>
                <c:pt idx="15249">
                  <c:v>1.007080078125E-3</c:v>
                </c:pt>
                <c:pt idx="15250">
                  <c:v>1.0068416595458984E-3</c:v>
                </c:pt>
                <c:pt idx="15251">
                  <c:v>1.007080078125E-3</c:v>
                </c:pt>
                <c:pt idx="15252">
                  <c:v>1.007080078125E-3</c:v>
                </c:pt>
                <c:pt idx="15253">
                  <c:v>1.0068416595458984E-3</c:v>
                </c:pt>
                <c:pt idx="15254">
                  <c:v>1.007080078125E-3</c:v>
                </c:pt>
                <c:pt idx="15255">
                  <c:v>1.007080078125E-3</c:v>
                </c:pt>
                <c:pt idx="15256">
                  <c:v>1.0068416595458984E-3</c:v>
                </c:pt>
                <c:pt idx="15257">
                  <c:v>1.007080078125E-3</c:v>
                </c:pt>
                <c:pt idx="15258">
                  <c:v>1.0080337524414063E-3</c:v>
                </c:pt>
                <c:pt idx="15259">
                  <c:v>1.007080078125E-3</c:v>
                </c:pt>
                <c:pt idx="15260">
                  <c:v>1.0068416595458984E-3</c:v>
                </c:pt>
                <c:pt idx="15261">
                  <c:v>1.007080078125E-3</c:v>
                </c:pt>
                <c:pt idx="15262">
                  <c:v>1.007080078125E-3</c:v>
                </c:pt>
                <c:pt idx="15263">
                  <c:v>1.0068416595458984E-3</c:v>
                </c:pt>
                <c:pt idx="15264">
                  <c:v>1.007080078125E-3</c:v>
                </c:pt>
                <c:pt idx="15265">
                  <c:v>1.0068416595458984E-3</c:v>
                </c:pt>
                <c:pt idx="15266">
                  <c:v>1.007080078125E-3</c:v>
                </c:pt>
                <c:pt idx="15267">
                  <c:v>1.007080078125E-3</c:v>
                </c:pt>
                <c:pt idx="15268">
                  <c:v>1.0068416595458984E-3</c:v>
                </c:pt>
                <c:pt idx="15269">
                  <c:v>1.007080078125E-3</c:v>
                </c:pt>
                <c:pt idx="15270">
                  <c:v>1.0080337524414063E-3</c:v>
                </c:pt>
                <c:pt idx="15271">
                  <c:v>1.007080078125E-3</c:v>
                </c:pt>
                <c:pt idx="15272">
                  <c:v>1.0068416595458984E-3</c:v>
                </c:pt>
                <c:pt idx="15273">
                  <c:v>1.007080078125E-3</c:v>
                </c:pt>
                <c:pt idx="15274">
                  <c:v>1.007080078125E-3</c:v>
                </c:pt>
                <c:pt idx="15275">
                  <c:v>1.0068416595458984E-3</c:v>
                </c:pt>
                <c:pt idx="15276">
                  <c:v>1.007080078125E-3</c:v>
                </c:pt>
                <c:pt idx="15277">
                  <c:v>1.007080078125E-3</c:v>
                </c:pt>
                <c:pt idx="15278">
                  <c:v>1.0068416595458984E-3</c:v>
                </c:pt>
                <c:pt idx="15279">
                  <c:v>1.007080078125E-3</c:v>
                </c:pt>
                <c:pt idx="15280">
                  <c:v>1.007080078125E-3</c:v>
                </c:pt>
                <c:pt idx="15281">
                  <c:v>1.0068416595458984E-3</c:v>
                </c:pt>
                <c:pt idx="15282">
                  <c:v>1.007080078125E-3</c:v>
                </c:pt>
                <c:pt idx="15283">
                  <c:v>1.0080337524414063E-3</c:v>
                </c:pt>
                <c:pt idx="15284">
                  <c:v>1.007080078125E-3</c:v>
                </c:pt>
                <c:pt idx="15285">
                  <c:v>1.0068416595458984E-3</c:v>
                </c:pt>
                <c:pt idx="15286">
                  <c:v>1.007080078125E-3</c:v>
                </c:pt>
                <c:pt idx="15287">
                  <c:v>1.0068416595458984E-3</c:v>
                </c:pt>
                <c:pt idx="15288">
                  <c:v>1.007080078125E-3</c:v>
                </c:pt>
                <c:pt idx="15289">
                  <c:v>1.007080078125E-3</c:v>
                </c:pt>
                <c:pt idx="15290">
                  <c:v>1.0068416595458984E-3</c:v>
                </c:pt>
                <c:pt idx="15291">
                  <c:v>1.007080078125E-3</c:v>
                </c:pt>
                <c:pt idx="15292">
                  <c:v>1.007080078125E-3</c:v>
                </c:pt>
                <c:pt idx="15293">
                  <c:v>1.0068416595458984E-3</c:v>
                </c:pt>
                <c:pt idx="15294">
                  <c:v>1.007080078125E-3</c:v>
                </c:pt>
                <c:pt idx="15295">
                  <c:v>1.0080337524414063E-3</c:v>
                </c:pt>
                <c:pt idx="15296">
                  <c:v>1.007080078125E-3</c:v>
                </c:pt>
                <c:pt idx="15297">
                  <c:v>1.0068416595458984E-3</c:v>
                </c:pt>
                <c:pt idx="15298">
                  <c:v>1.007080078125E-3</c:v>
                </c:pt>
                <c:pt idx="15299">
                  <c:v>1.007080078125E-3</c:v>
                </c:pt>
                <c:pt idx="15300">
                  <c:v>1.0068416595458984E-3</c:v>
                </c:pt>
                <c:pt idx="15301">
                  <c:v>1.007080078125E-3</c:v>
                </c:pt>
                <c:pt idx="15302">
                  <c:v>1.007080078125E-3</c:v>
                </c:pt>
                <c:pt idx="15303">
                  <c:v>1.0068416595458984E-3</c:v>
                </c:pt>
                <c:pt idx="15304">
                  <c:v>1.007080078125E-3</c:v>
                </c:pt>
                <c:pt idx="15305">
                  <c:v>1.007080078125E-3</c:v>
                </c:pt>
                <c:pt idx="15306">
                  <c:v>1.0068416595458984E-3</c:v>
                </c:pt>
                <c:pt idx="15307">
                  <c:v>1.007080078125E-3</c:v>
                </c:pt>
                <c:pt idx="15308">
                  <c:v>1.0080337524414063E-3</c:v>
                </c:pt>
                <c:pt idx="15309">
                  <c:v>1.0068416595458984E-3</c:v>
                </c:pt>
                <c:pt idx="15310">
                  <c:v>1.007080078125E-3</c:v>
                </c:pt>
                <c:pt idx="15311">
                  <c:v>1.007080078125E-3</c:v>
                </c:pt>
                <c:pt idx="15312">
                  <c:v>1.0068416595458984E-3</c:v>
                </c:pt>
                <c:pt idx="15313">
                  <c:v>1.007080078125E-3</c:v>
                </c:pt>
                <c:pt idx="15314">
                  <c:v>1.007080078125E-3</c:v>
                </c:pt>
                <c:pt idx="15315">
                  <c:v>1.0068416595458984E-3</c:v>
                </c:pt>
                <c:pt idx="15316">
                  <c:v>1.007080078125E-3</c:v>
                </c:pt>
                <c:pt idx="15317">
                  <c:v>1.007080078125E-3</c:v>
                </c:pt>
                <c:pt idx="15318">
                  <c:v>1.0068416595458984E-3</c:v>
                </c:pt>
                <c:pt idx="15319">
                  <c:v>1.007080078125E-3</c:v>
                </c:pt>
                <c:pt idx="15320">
                  <c:v>1.0080337524414063E-3</c:v>
                </c:pt>
                <c:pt idx="15321">
                  <c:v>1.007080078125E-3</c:v>
                </c:pt>
                <c:pt idx="15322">
                  <c:v>1.7119884490966797E-2</c:v>
                </c:pt>
                <c:pt idx="15323">
                  <c:v>1.007080078125E-3</c:v>
                </c:pt>
                <c:pt idx="15324">
                  <c:v>1.0068416595458984E-3</c:v>
                </c:pt>
                <c:pt idx="15325">
                  <c:v>1.007080078125E-3</c:v>
                </c:pt>
                <c:pt idx="15326">
                  <c:v>1.007080078125E-3</c:v>
                </c:pt>
                <c:pt idx="15327">
                  <c:v>1.0068416595458984E-3</c:v>
                </c:pt>
                <c:pt idx="15328">
                  <c:v>1.007080078125E-3</c:v>
                </c:pt>
                <c:pt idx="15329">
                  <c:v>1.0080337524414063E-3</c:v>
                </c:pt>
                <c:pt idx="15330">
                  <c:v>1.007080078125E-3</c:v>
                </c:pt>
                <c:pt idx="15331">
                  <c:v>1.0068416595458984E-3</c:v>
                </c:pt>
                <c:pt idx="15332">
                  <c:v>1.007080078125E-3</c:v>
                </c:pt>
                <c:pt idx="15333">
                  <c:v>1.007080078125E-3</c:v>
                </c:pt>
                <c:pt idx="15334">
                  <c:v>1.0068416595458984E-3</c:v>
                </c:pt>
                <c:pt idx="15335">
                  <c:v>1.007080078125E-3</c:v>
                </c:pt>
                <c:pt idx="15336">
                  <c:v>1.007080078125E-3</c:v>
                </c:pt>
                <c:pt idx="15337">
                  <c:v>1.0068416595458984E-3</c:v>
                </c:pt>
                <c:pt idx="15338">
                  <c:v>8.0571174621582031E-3</c:v>
                </c:pt>
                <c:pt idx="15339">
                  <c:v>1.0068416595458984E-3</c:v>
                </c:pt>
                <c:pt idx="15340">
                  <c:v>1.007080078125E-3</c:v>
                </c:pt>
                <c:pt idx="15341">
                  <c:v>1.007080078125E-3</c:v>
                </c:pt>
                <c:pt idx="15342">
                  <c:v>1.0068416595458984E-3</c:v>
                </c:pt>
                <c:pt idx="15343">
                  <c:v>1.007080078125E-3</c:v>
                </c:pt>
                <c:pt idx="15344">
                  <c:v>1.007080078125E-3</c:v>
                </c:pt>
                <c:pt idx="15345">
                  <c:v>1.0068416595458984E-3</c:v>
                </c:pt>
                <c:pt idx="15346">
                  <c:v>1.007080078125E-3</c:v>
                </c:pt>
                <c:pt idx="15347">
                  <c:v>1.0080337524414063E-3</c:v>
                </c:pt>
                <c:pt idx="15348">
                  <c:v>1.007080078125E-3</c:v>
                </c:pt>
                <c:pt idx="15349">
                  <c:v>1.0068416595458984E-3</c:v>
                </c:pt>
                <c:pt idx="15350">
                  <c:v>1.007080078125E-3</c:v>
                </c:pt>
                <c:pt idx="15351">
                  <c:v>1.007080078125E-3</c:v>
                </c:pt>
                <c:pt idx="15352">
                  <c:v>1.0068416595458984E-3</c:v>
                </c:pt>
                <c:pt idx="15353">
                  <c:v>1.007080078125E-3</c:v>
                </c:pt>
                <c:pt idx="15354">
                  <c:v>1.007080078125E-3</c:v>
                </c:pt>
                <c:pt idx="15355">
                  <c:v>1.0068416595458984E-3</c:v>
                </c:pt>
                <c:pt idx="15356">
                  <c:v>1.007080078125E-3</c:v>
                </c:pt>
                <c:pt idx="15357">
                  <c:v>1.007080078125E-3</c:v>
                </c:pt>
                <c:pt idx="15358">
                  <c:v>1.0068416595458984E-3</c:v>
                </c:pt>
                <c:pt idx="15359">
                  <c:v>1.007080078125E-3</c:v>
                </c:pt>
                <c:pt idx="15360">
                  <c:v>1.0080337524414063E-3</c:v>
                </c:pt>
                <c:pt idx="15361">
                  <c:v>1.0068416595458984E-3</c:v>
                </c:pt>
                <c:pt idx="15362">
                  <c:v>1.007080078125E-3</c:v>
                </c:pt>
                <c:pt idx="15363">
                  <c:v>1.007080078125E-3</c:v>
                </c:pt>
                <c:pt idx="15364">
                  <c:v>1.0068416595458984E-3</c:v>
                </c:pt>
                <c:pt idx="15365">
                  <c:v>1.007080078125E-3</c:v>
                </c:pt>
                <c:pt idx="15366">
                  <c:v>1.007080078125E-3</c:v>
                </c:pt>
                <c:pt idx="15367">
                  <c:v>1.0068416595458984E-3</c:v>
                </c:pt>
                <c:pt idx="15368">
                  <c:v>1.007080078125E-3</c:v>
                </c:pt>
                <c:pt idx="15369">
                  <c:v>1.007080078125E-3</c:v>
                </c:pt>
                <c:pt idx="15370">
                  <c:v>1.0068416595458984E-3</c:v>
                </c:pt>
                <c:pt idx="15371">
                  <c:v>1.007080078125E-3</c:v>
                </c:pt>
                <c:pt idx="15372">
                  <c:v>1.0080337524414063E-3</c:v>
                </c:pt>
                <c:pt idx="15373">
                  <c:v>1.007080078125E-3</c:v>
                </c:pt>
                <c:pt idx="15374">
                  <c:v>1.0068416595458984E-3</c:v>
                </c:pt>
                <c:pt idx="15375">
                  <c:v>1.007080078125E-3</c:v>
                </c:pt>
                <c:pt idx="15376">
                  <c:v>1.007080078125E-3</c:v>
                </c:pt>
                <c:pt idx="15377">
                  <c:v>1.0068416595458984E-3</c:v>
                </c:pt>
                <c:pt idx="15378">
                  <c:v>1.007080078125E-3</c:v>
                </c:pt>
                <c:pt idx="15379">
                  <c:v>1.007080078125E-3</c:v>
                </c:pt>
                <c:pt idx="15380">
                  <c:v>1.0068416595458984E-3</c:v>
                </c:pt>
                <c:pt idx="15381">
                  <c:v>1.007080078125E-3</c:v>
                </c:pt>
                <c:pt idx="15382">
                  <c:v>1.007080078125E-3</c:v>
                </c:pt>
                <c:pt idx="15383">
                  <c:v>1.0068416595458984E-3</c:v>
                </c:pt>
                <c:pt idx="15384">
                  <c:v>1.007080078125E-3</c:v>
                </c:pt>
                <c:pt idx="15385">
                  <c:v>1.0080337524414063E-3</c:v>
                </c:pt>
                <c:pt idx="15386">
                  <c:v>1.0068416595458984E-3</c:v>
                </c:pt>
                <c:pt idx="15387">
                  <c:v>1.007080078125E-3</c:v>
                </c:pt>
                <c:pt idx="15388">
                  <c:v>1.007080078125E-3</c:v>
                </c:pt>
                <c:pt idx="15389">
                  <c:v>1.0068416595458984E-3</c:v>
                </c:pt>
                <c:pt idx="15390">
                  <c:v>1.007080078125E-3</c:v>
                </c:pt>
                <c:pt idx="15391">
                  <c:v>1.007080078125E-3</c:v>
                </c:pt>
                <c:pt idx="15392">
                  <c:v>1.0068416595458984E-3</c:v>
                </c:pt>
                <c:pt idx="15393">
                  <c:v>1.007080078125E-3</c:v>
                </c:pt>
                <c:pt idx="15394">
                  <c:v>1.007080078125E-3</c:v>
                </c:pt>
                <c:pt idx="15395">
                  <c:v>1.0068416595458984E-3</c:v>
                </c:pt>
                <c:pt idx="15396">
                  <c:v>1.007080078125E-3</c:v>
                </c:pt>
                <c:pt idx="15397">
                  <c:v>1.0080337524414063E-3</c:v>
                </c:pt>
                <c:pt idx="15398">
                  <c:v>1.007080078125E-3</c:v>
                </c:pt>
                <c:pt idx="15399">
                  <c:v>1.0068416595458984E-3</c:v>
                </c:pt>
                <c:pt idx="15400">
                  <c:v>1.007080078125E-3</c:v>
                </c:pt>
                <c:pt idx="15401">
                  <c:v>1.007080078125E-3</c:v>
                </c:pt>
                <c:pt idx="15402">
                  <c:v>1.0068416595458984E-3</c:v>
                </c:pt>
                <c:pt idx="15403">
                  <c:v>1.7120122909545898E-2</c:v>
                </c:pt>
                <c:pt idx="15404">
                  <c:v>1.0068416595458984E-3</c:v>
                </c:pt>
                <c:pt idx="15405">
                  <c:v>1.007080078125E-3</c:v>
                </c:pt>
                <c:pt idx="15406">
                  <c:v>1.0080337524414063E-3</c:v>
                </c:pt>
                <c:pt idx="15407">
                  <c:v>1.007080078125E-3</c:v>
                </c:pt>
                <c:pt idx="15408">
                  <c:v>1.0068416595458984E-3</c:v>
                </c:pt>
                <c:pt idx="15409">
                  <c:v>1.007080078125E-3</c:v>
                </c:pt>
                <c:pt idx="15410">
                  <c:v>1.007080078125E-3</c:v>
                </c:pt>
                <c:pt idx="15411">
                  <c:v>1.0068416595458984E-3</c:v>
                </c:pt>
                <c:pt idx="15412">
                  <c:v>1.007080078125E-3</c:v>
                </c:pt>
                <c:pt idx="15413">
                  <c:v>1.007080078125E-3</c:v>
                </c:pt>
                <c:pt idx="15414">
                  <c:v>1.0068416595458984E-3</c:v>
                </c:pt>
                <c:pt idx="15415">
                  <c:v>1.007080078125E-3</c:v>
                </c:pt>
                <c:pt idx="15416">
                  <c:v>1.007080078125E-3</c:v>
                </c:pt>
                <c:pt idx="15417">
                  <c:v>1.0068416595458984E-3</c:v>
                </c:pt>
                <c:pt idx="15418">
                  <c:v>1.007080078125E-3</c:v>
                </c:pt>
                <c:pt idx="15419">
                  <c:v>1.0080337524414063E-3</c:v>
                </c:pt>
                <c:pt idx="15420">
                  <c:v>1.0068416595458984E-3</c:v>
                </c:pt>
                <c:pt idx="15421">
                  <c:v>1.007080078125E-3</c:v>
                </c:pt>
                <c:pt idx="15422">
                  <c:v>1.007080078125E-3</c:v>
                </c:pt>
                <c:pt idx="15423">
                  <c:v>1.0068416595458984E-3</c:v>
                </c:pt>
                <c:pt idx="15424">
                  <c:v>1.007080078125E-3</c:v>
                </c:pt>
                <c:pt idx="15425">
                  <c:v>1.007080078125E-3</c:v>
                </c:pt>
                <c:pt idx="15426">
                  <c:v>1.0068416595458984E-3</c:v>
                </c:pt>
                <c:pt idx="15427">
                  <c:v>1.007080078125E-3</c:v>
                </c:pt>
                <c:pt idx="15428">
                  <c:v>1.007080078125E-3</c:v>
                </c:pt>
                <c:pt idx="15429">
                  <c:v>1.0068416595458984E-3</c:v>
                </c:pt>
                <c:pt idx="15430">
                  <c:v>1.007080078125E-3</c:v>
                </c:pt>
                <c:pt idx="15431">
                  <c:v>1.0080337524414063E-3</c:v>
                </c:pt>
                <c:pt idx="15432">
                  <c:v>1.007080078125E-3</c:v>
                </c:pt>
                <c:pt idx="15433">
                  <c:v>1.0068416595458984E-3</c:v>
                </c:pt>
                <c:pt idx="15434">
                  <c:v>1.007080078125E-3</c:v>
                </c:pt>
                <c:pt idx="15435">
                  <c:v>1.007080078125E-3</c:v>
                </c:pt>
                <c:pt idx="15436">
                  <c:v>1.0068416595458984E-3</c:v>
                </c:pt>
                <c:pt idx="15437">
                  <c:v>1.007080078125E-3</c:v>
                </c:pt>
                <c:pt idx="15438">
                  <c:v>1.007080078125E-3</c:v>
                </c:pt>
                <c:pt idx="15439">
                  <c:v>1.0068416595458984E-3</c:v>
                </c:pt>
                <c:pt idx="15440">
                  <c:v>1.007080078125E-3</c:v>
                </c:pt>
                <c:pt idx="15441">
                  <c:v>1.007080078125E-3</c:v>
                </c:pt>
                <c:pt idx="15442">
                  <c:v>1.0068416595458984E-3</c:v>
                </c:pt>
                <c:pt idx="15443">
                  <c:v>1.007080078125E-3</c:v>
                </c:pt>
                <c:pt idx="15444">
                  <c:v>1.0080337524414063E-3</c:v>
                </c:pt>
                <c:pt idx="15445">
                  <c:v>1.0068416595458984E-3</c:v>
                </c:pt>
                <c:pt idx="15446">
                  <c:v>1.007080078125E-3</c:v>
                </c:pt>
                <c:pt idx="15447">
                  <c:v>1.007080078125E-3</c:v>
                </c:pt>
                <c:pt idx="15448">
                  <c:v>1.0068416595458984E-3</c:v>
                </c:pt>
                <c:pt idx="15449">
                  <c:v>1.007080078125E-3</c:v>
                </c:pt>
                <c:pt idx="15450">
                  <c:v>1.007080078125E-3</c:v>
                </c:pt>
                <c:pt idx="15451">
                  <c:v>1.0068416595458984E-3</c:v>
                </c:pt>
                <c:pt idx="15452">
                  <c:v>1.007080078125E-3</c:v>
                </c:pt>
                <c:pt idx="15453">
                  <c:v>1.007080078125E-3</c:v>
                </c:pt>
                <c:pt idx="15454">
                  <c:v>1.0068416595458984E-3</c:v>
                </c:pt>
                <c:pt idx="15455">
                  <c:v>1.007080078125E-3</c:v>
                </c:pt>
                <c:pt idx="15456">
                  <c:v>1.0080337524414063E-3</c:v>
                </c:pt>
                <c:pt idx="15457">
                  <c:v>1.007080078125E-3</c:v>
                </c:pt>
                <c:pt idx="15458">
                  <c:v>1.0068416595458984E-3</c:v>
                </c:pt>
                <c:pt idx="15459">
                  <c:v>1.007080078125E-3</c:v>
                </c:pt>
                <c:pt idx="15460">
                  <c:v>1.007080078125E-3</c:v>
                </c:pt>
                <c:pt idx="15461">
                  <c:v>1.0068416595458984E-3</c:v>
                </c:pt>
                <c:pt idx="15462">
                  <c:v>1.007080078125E-3</c:v>
                </c:pt>
                <c:pt idx="15463">
                  <c:v>1.007080078125E-3</c:v>
                </c:pt>
                <c:pt idx="15464">
                  <c:v>1.0068416595458984E-3</c:v>
                </c:pt>
                <c:pt idx="15465">
                  <c:v>1.007080078125E-3</c:v>
                </c:pt>
                <c:pt idx="15466">
                  <c:v>1.007080078125E-3</c:v>
                </c:pt>
                <c:pt idx="15467">
                  <c:v>1.0068416595458984E-3</c:v>
                </c:pt>
                <c:pt idx="15468">
                  <c:v>1.007080078125E-3</c:v>
                </c:pt>
                <c:pt idx="15469">
                  <c:v>1.0080337524414063E-3</c:v>
                </c:pt>
                <c:pt idx="15470">
                  <c:v>1.0068416595458984E-3</c:v>
                </c:pt>
                <c:pt idx="15471">
                  <c:v>1.007080078125E-3</c:v>
                </c:pt>
                <c:pt idx="15472">
                  <c:v>1.007080078125E-3</c:v>
                </c:pt>
                <c:pt idx="15473">
                  <c:v>1.0068416595458984E-3</c:v>
                </c:pt>
                <c:pt idx="15474">
                  <c:v>1.007080078125E-3</c:v>
                </c:pt>
                <c:pt idx="15475">
                  <c:v>1.007080078125E-3</c:v>
                </c:pt>
                <c:pt idx="15476">
                  <c:v>1.0068416595458984E-3</c:v>
                </c:pt>
                <c:pt idx="15477">
                  <c:v>1.007080078125E-3</c:v>
                </c:pt>
                <c:pt idx="15478">
                  <c:v>1.007080078125E-3</c:v>
                </c:pt>
                <c:pt idx="15479">
                  <c:v>1.0068416595458984E-3</c:v>
                </c:pt>
                <c:pt idx="15480">
                  <c:v>1.007080078125E-3</c:v>
                </c:pt>
                <c:pt idx="15481">
                  <c:v>1.0080337524414063E-3</c:v>
                </c:pt>
                <c:pt idx="15482">
                  <c:v>1.007080078125E-3</c:v>
                </c:pt>
                <c:pt idx="15483">
                  <c:v>1.0068416595458984E-3</c:v>
                </c:pt>
                <c:pt idx="15484">
                  <c:v>1.007080078125E-3</c:v>
                </c:pt>
                <c:pt idx="15485">
                  <c:v>1.007080078125E-3</c:v>
                </c:pt>
                <c:pt idx="15486">
                  <c:v>1.0068416595458984E-3</c:v>
                </c:pt>
                <c:pt idx="15487">
                  <c:v>1.007080078125E-3</c:v>
                </c:pt>
                <c:pt idx="15488">
                  <c:v>1.007080078125E-3</c:v>
                </c:pt>
                <c:pt idx="15489">
                  <c:v>1.0068416595458984E-3</c:v>
                </c:pt>
                <c:pt idx="15490">
                  <c:v>1.007080078125E-3</c:v>
                </c:pt>
                <c:pt idx="15491">
                  <c:v>1.007080078125E-3</c:v>
                </c:pt>
                <c:pt idx="15492">
                  <c:v>1.0068416595458984E-3</c:v>
                </c:pt>
                <c:pt idx="15493">
                  <c:v>1.0080337524414063E-3</c:v>
                </c:pt>
                <c:pt idx="15494">
                  <c:v>1.007080078125E-3</c:v>
                </c:pt>
                <c:pt idx="15495">
                  <c:v>1.0068416595458984E-3</c:v>
                </c:pt>
                <c:pt idx="15496">
                  <c:v>1.007080078125E-3</c:v>
                </c:pt>
                <c:pt idx="15497">
                  <c:v>1.007080078125E-3</c:v>
                </c:pt>
                <c:pt idx="15498">
                  <c:v>1.0068416595458984E-3</c:v>
                </c:pt>
                <c:pt idx="15499">
                  <c:v>1.007080078125E-3</c:v>
                </c:pt>
                <c:pt idx="15500">
                  <c:v>1.007080078125E-3</c:v>
                </c:pt>
                <c:pt idx="15501">
                  <c:v>1.0068416595458984E-3</c:v>
                </c:pt>
                <c:pt idx="15502">
                  <c:v>1.007080078125E-3</c:v>
                </c:pt>
                <c:pt idx="15503">
                  <c:v>1.007080078125E-3</c:v>
                </c:pt>
                <c:pt idx="15504">
                  <c:v>1.0068416595458984E-3</c:v>
                </c:pt>
                <c:pt idx="15505">
                  <c:v>1.007080078125E-3</c:v>
                </c:pt>
                <c:pt idx="15506">
                  <c:v>1.0080337524414063E-3</c:v>
                </c:pt>
                <c:pt idx="15507">
                  <c:v>1.007080078125E-3</c:v>
                </c:pt>
                <c:pt idx="15508">
                  <c:v>1.0068416595458984E-3</c:v>
                </c:pt>
                <c:pt idx="15509">
                  <c:v>1.007080078125E-3</c:v>
                </c:pt>
                <c:pt idx="15510">
                  <c:v>1.007080078125E-3</c:v>
                </c:pt>
                <c:pt idx="15511">
                  <c:v>1.0068416595458984E-3</c:v>
                </c:pt>
                <c:pt idx="15512">
                  <c:v>1.007080078125E-3</c:v>
                </c:pt>
                <c:pt idx="15513">
                  <c:v>1.007080078125E-3</c:v>
                </c:pt>
                <c:pt idx="15514">
                  <c:v>1.0068416595458984E-3</c:v>
                </c:pt>
                <c:pt idx="15515">
                  <c:v>1.007080078125E-3</c:v>
                </c:pt>
                <c:pt idx="15516">
                  <c:v>1.007080078125E-3</c:v>
                </c:pt>
                <c:pt idx="15517">
                  <c:v>1.0068416595458984E-3</c:v>
                </c:pt>
                <c:pt idx="15518">
                  <c:v>1.0080337524414063E-3</c:v>
                </c:pt>
                <c:pt idx="15519">
                  <c:v>1.007080078125E-3</c:v>
                </c:pt>
                <c:pt idx="15520">
                  <c:v>1.0068416595458984E-3</c:v>
                </c:pt>
                <c:pt idx="15521">
                  <c:v>1.007080078125E-3</c:v>
                </c:pt>
                <c:pt idx="15522">
                  <c:v>1.007080078125E-3</c:v>
                </c:pt>
                <c:pt idx="15523">
                  <c:v>1.0068416595458984E-3</c:v>
                </c:pt>
                <c:pt idx="15524">
                  <c:v>1.007080078125E-3</c:v>
                </c:pt>
                <c:pt idx="15525">
                  <c:v>1.007080078125E-3</c:v>
                </c:pt>
                <c:pt idx="15526">
                  <c:v>1.0068416595458984E-3</c:v>
                </c:pt>
                <c:pt idx="15527">
                  <c:v>1.007080078125E-3</c:v>
                </c:pt>
                <c:pt idx="15528">
                  <c:v>1.007080078125E-3</c:v>
                </c:pt>
                <c:pt idx="15529">
                  <c:v>1.0068416595458984E-3</c:v>
                </c:pt>
                <c:pt idx="15530">
                  <c:v>1.007080078125E-3</c:v>
                </c:pt>
                <c:pt idx="15531">
                  <c:v>1.0080337524414063E-3</c:v>
                </c:pt>
                <c:pt idx="15532">
                  <c:v>1.007080078125E-3</c:v>
                </c:pt>
                <c:pt idx="15533">
                  <c:v>1.0068416595458984E-3</c:v>
                </c:pt>
                <c:pt idx="15534">
                  <c:v>1.007080078125E-3</c:v>
                </c:pt>
                <c:pt idx="15535">
                  <c:v>1.007080078125E-3</c:v>
                </c:pt>
                <c:pt idx="15536">
                  <c:v>1.0068416595458984E-3</c:v>
                </c:pt>
                <c:pt idx="15537">
                  <c:v>1.007080078125E-3</c:v>
                </c:pt>
                <c:pt idx="15538">
                  <c:v>1.007080078125E-3</c:v>
                </c:pt>
                <c:pt idx="15539">
                  <c:v>1.0068416595458984E-3</c:v>
                </c:pt>
                <c:pt idx="15540">
                  <c:v>1.007080078125E-3</c:v>
                </c:pt>
                <c:pt idx="15541">
                  <c:v>1.007080078125E-3</c:v>
                </c:pt>
                <c:pt idx="15542">
                  <c:v>1.0068416595458984E-3</c:v>
                </c:pt>
                <c:pt idx="15543">
                  <c:v>1.0080337524414063E-3</c:v>
                </c:pt>
                <c:pt idx="15544">
                  <c:v>1.007080078125E-3</c:v>
                </c:pt>
                <c:pt idx="15545">
                  <c:v>1.0068416595458984E-3</c:v>
                </c:pt>
                <c:pt idx="15546">
                  <c:v>1.007080078125E-3</c:v>
                </c:pt>
                <c:pt idx="15547">
                  <c:v>1.007080078125E-3</c:v>
                </c:pt>
                <c:pt idx="15548">
                  <c:v>1.0068416595458984E-3</c:v>
                </c:pt>
                <c:pt idx="15549">
                  <c:v>1.007080078125E-3</c:v>
                </c:pt>
                <c:pt idx="15550">
                  <c:v>1.007080078125E-3</c:v>
                </c:pt>
                <c:pt idx="15551">
                  <c:v>1.0068416595458984E-3</c:v>
                </c:pt>
                <c:pt idx="15552">
                  <c:v>1.007080078125E-3</c:v>
                </c:pt>
                <c:pt idx="15553">
                  <c:v>1.007080078125E-3</c:v>
                </c:pt>
                <c:pt idx="15554">
                  <c:v>1.0068416595458984E-3</c:v>
                </c:pt>
                <c:pt idx="15555">
                  <c:v>1.007080078125E-3</c:v>
                </c:pt>
                <c:pt idx="15556">
                  <c:v>1.0080337524414063E-3</c:v>
                </c:pt>
                <c:pt idx="15557">
                  <c:v>1.007080078125E-3</c:v>
                </c:pt>
                <c:pt idx="15558">
                  <c:v>1.0068416595458984E-3</c:v>
                </c:pt>
                <c:pt idx="15559">
                  <c:v>1.007080078125E-3</c:v>
                </c:pt>
                <c:pt idx="15560">
                  <c:v>1.007080078125E-3</c:v>
                </c:pt>
                <c:pt idx="15561">
                  <c:v>1.0068416595458984E-3</c:v>
                </c:pt>
                <c:pt idx="15562">
                  <c:v>1.007080078125E-3</c:v>
                </c:pt>
                <c:pt idx="15563">
                  <c:v>1.007080078125E-3</c:v>
                </c:pt>
                <c:pt idx="15564">
                  <c:v>1.0068416595458984E-3</c:v>
                </c:pt>
                <c:pt idx="15565">
                  <c:v>1.007080078125E-3</c:v>
                </c:pt>
                <c:pt idx="15566">
                  <c:v>1.007080078125E-3</c:v>
                </c:pt>
                <c:pt idx="15567">
                  <c:v>1.0068416595458984E-3</c:v>
                </c:pt>
                <c:pt idx="15568">
                  <c:v>1.0080337524414063E-3</c:v>
                </c:pt>
                <c:pt idx="15569">
                  <c:v>1.007080078125E-3</c:v>
                </c:pt>
                <c:pt idx="15570">
                  <c:v>1.0068416595458984E-3</c:v>
                </c:pt>
                <c:pt idx="15571">
                  <c:v>1.007080078125E-3</c:v>
                </c:pt>
                <c:pt idx="15572">
                  <c:v>1.007080078125E-3</c:v>
                </c:pt>
                <c:pt idx="15573">
                  <c:v>1.0068416595458984E-3</c:v>
                </c:pt>
                <c:pt idx="15574">
                  <c:v>1.007080078125E-3</c:v>
                </c:pt>
                <c:pt idx="15575">
                  <c:v>1.007080078125E-3</c:v>
                </c:pt>
                <c:pt idx="15576">
                  <c:v>1.0068416595458984E-3</c:v>
                </c:pt>
                <c:pt idx="15577">
                  <c:v>1.007080078125E-3</c:v>
                </c:pt>
                <c:pt idx="15578">
                  <c:v>1.007080078125E-3</c:v>
                </c:pt>
                <c:pt idx="15579">
                  <c:v>1.0068416595458984E-3</c:v>
                </c:pt>
                <c:pt idx="15580">
                  <c:v>1.007080078125E-3</c:v>
                </c:pt>
                <c:pt idx="15581">
                  <c:v>1.0080337524414063E-3</c:v>
                </c:pt>
                <c:pt idx="15582">
                  <c:v>1.007080078125E-3</c:v>
                </c:pt>
                <c:pt idx="15583">
                  <c:v>1.0068416595458984E-3</c:v>
                </c:pt>
                <c:pt idx="15584">
                  <c:v>1.007080078125E-3</c:v>
                </c:pt>
                <c:pt idx="15585">
                  <c:v>1.007080078125E-3</c:v>
                </c:pt>
                <c:pt idx="15586">
                  <c:v>1.0068416595458984E-3</c:v>
                </c:pt>
                <c:pt idx="15587">
                  <c:v>1.007080078125E-3</c:v>
                </c:pt>
                <c:pt idx="15588">
                  <c:v>1.007080078125E-3</c:v>
                </c:pt>
                <c:pt idx="15589">
                  <c:v>1.0068416595458984E-3</c:v>
                </c:pt>
                <c:pt idx="15590">
                  <c:v>1.007080078125E-3</c:v>
                </c:pt>
                <c:pt idx="15591">
                  <c:v>1.007080078125E-3</c:v>
                </c:pt>
                <c:pt idx="15592">
                  <c:v>1.0068416595458984E-3</c:v>
                </c:pt>
                <c:pt idx="15593">
                  <c:v>1.0080337524414063E-3</c:v>
                </c:pt>
                <c:pt idx="15594">
                  <c:v>1.007080078125E-3</c:v>
                </c:pt>
                <c:pt idx="15595">
                  <c:v>1.0068416595458984E-3</c:v>
                </c:pt>
                <c:pt idx="15596">
                  <c:v>1.007080078125E-3</c:v>
                </c:pt>
                <c:pt idx="15597">
                  <c:v>1.007080078125E-3</c:v>
                </c:pt>
                <c:pt idx="15598">
                  <c:v>1.0068416595458984E-3</c:v>
                </c:pt>
                <c:pt idx="15599">
                  <c:v>1.007080078125E-3</c:v>
                </c:pt>
                <c:pt idx="15600">
                  <c:v>1.007080078125E-3</c:v>
                </c:pt>
                <c:pt idx="15601">
                  <c:v>1.0068416595458984E-3</c:v>
                </c:pt>
                <c:pt idx="15602">
                  <c:v>1.007080078125E-3</c:v>
                </c:pt>
                <c:pt idx="15603">
                  <c:v>1.007080078125E-3</c:v>
                </c:pt>
                <c:pt idx="15604">
                  <c:v>1.0068416595458984E-3</c:v>
                </c:pt>
                <c:pt idx="15605">
                  <c:v>1.007080078125E-3</c:v>
                </c:pt>
                <c:pt idx="15606">
                  <c:v>1.0080337524414063E-3</c:v>
                </c:pt>
                <c:pt idx="15607">
                  <c:v>1.007080078125E-3</c:v>
                </c:pt>
                <c:pt idx="15608">
                  <c:v>1.0068416595458984E-3</c:v>
                </c:pt>
                <c:pt idx="15609">
                  <c:v>1.007080078125E-3</c:v>
                </c:pt>
                <c:pt idx="15610">
                  <c:v>1.007080078125E-3</c:v>
                </c:pt>
                <c:pt idx="15611">
                  <c:v>1.0068416595458984E-3</c:v>
                </c:pt>
                <c:pt idx="15612">
                  <c:v>1.007080078125E-3</c:v>
                </c:pt>
                <c:pt idx="15613">
                  <c:v>1.007080078125E-3</c:v>
                </c:pt>
                <c:pt idx="15614">
                  <c:v>1.0068416595458984E-3</c:v>
                </c:pt>
                <c:pt idx="15615">
                  <c:v>1.007080078125E-3</c:v>
                </c:pt>
                <c:pt idx="15616">
                  <c:v>1.007080078125E-3</c:v>
                </c:pt>
                <c:pt idx="15617">
                  <c:v>1.0068416595458984E-3</c:v>
                </c:pt>
                <c:pt idx="15618">
                  <c:v>1.0080337524414063E-3</c:v>
                </c:pt>
                <c:pt idx="15619">
                  <c:v>1.007080078125E-3</c:v>
                </c:pt>
                <c:pt idx="15620">
                  <c:v>1.0068416595458984E-3</c:v>
                </c:pt>
                <c:pt idx="15621">
                  <c:v>1.007080078125E-3</c:v>
                </c:pt>
                <c:pt idx="15622">
                  <c:v>1.007080078125E-3</c:v>
                </c:pt>
                <c:pt idx="15623">
                  <c:v>1.0068416595458984E-3</c:v>
                </c:pt>
                <c:pt idx="15624">
                  <c:v>1.007080078125E-3</c:v>
                </c:pt>
                <c:pt idx="15625">
                  <c:v>1.007080078125E-3</c:v>
                </c:pt>
                <c:pt idx="15626">
                  <c:v>1.0068416595458984E-3</c:v>
                </c:pt>
                <c:pt idx="15627">
                  <c:v>1.007080078125E-3</c:v>
                </c:pt>
                <c:pt idx="15628">
                  <c:v>1.007080078125E-3</c:v>
                </c:pt>
                <c:pt idx="15629">
                  <c:v>1.0068416595458984E-3</c:v>
                </c:pt>
                <c:pt idx="15630">
                  <c:v>1.007080078125E-3</c:v>
                </c:pt>
                <c:pt idx="15631">
                  <c:v>1.0080337524414063E-3</c:v>
                </c:pt>
                <c:pt idx="15632">
                  <c:v>1.007080078125E-3</c:v>
                </c:pt>
                <c:pt idx="15633">
                  <c:v>1.0068416595458984E-3</c:v>
                </c:pt>
                <c:pt idx="15634">
                  <c:v>1.007080078125E-3</c:v>
                </c:pt>
                <c:pt idx="15635">
                  <c:v>1.007080078125E-3</c:v>
                </c:pt>
                <c:pt idx="15636">
                  <c:v>1.0068416595458984E-3</c:v>
                </c:pt>
                <c:pt idx="15637">
                  <c:v>1.007080078125E-3</c:v>
                </c:pt>
                <c:pt idx="15638">
                  <c:v>1.007080078125E-3</c:v>
                </c:pt>
                <c:pt idx="15639">
                  <c:v>1.0068416595458984E-3</c:v>
                </c:pt>
                <c:pt idx="15640">
                  <c:v>1.007080078125E-3</c:v>
                </c:pt>
                <c:pt idx="15641">
                  <c:v>1.007080078125E-3</c:v>
                </c:pt>
                <c:pt idx="15642">
                  <c:v>1.0068416595458984E-3</c:v>
                </c:pt>
                <c:pt idx="15643">
                  <c:v>1.0080337524414063E-3</c:v>
                </c:pt>
                <c:pt idx="15644">
                  <c:v>1.007080078125E-3</c:v>
                </c:pt>
                <c:pt idx="15645">
                  <c:v>1.0068416595458984E-3</c:v>
                </c:pt>
                <c:pt idx="15646">
                  <c:v>1.007080078125E-3</c:v>
                </c:pt>
                <c:pt idx="15647">
                  <c:v>1.007080078125E-3</c:v>
                </c:pt>
                <c:pt idx="15648">
                  <c:v>1.1077880859375E-2</c:v>
                </c:pt>
                <c:pt idx="15649">
                  <c:v>1.007080078125E-3</c:v>
                </c:pt>
                <c:pt idx="15650">
                  <c:v>1.007080078125E-3</c:v>
                </c:pt>
                <c:pt idx="15651">
                  <c:v>1.0068416595458984E-3</c:v>
                </c:pt>
                <c:pt idx="15652">
                  <c:v>1.007080078125E-3</c:v>
                </c:pt>
                <c:pt idx="15653">
                  <c:v>1.007080078125E-3</c:v>
                </c:pt>
                <c:pt idx="15654">
                  <c:v>1.0068416595458984E-3</c:v>
                </c:pt>
                <c:pt idx="15655">
                  <c:v>1.007080078125E-3</c:v>
                </c:pt>
                <c:pt idx="15656">
                  <c:v>1.007080078125E-3</c:v>
                </c:pt>
                <c:pt idx="15657">
                  <c:v>1.0068416595458984E-3</c:v>
                </c:pt>
                <c:pt idx="15658">
                  <c:v>1.0080337524414063E-3</c:v>
                </c:pt>
                <c:pt idx="15659">
                  <c:v>1.007080078125E-3</c:v>
                </c:pt>
                <c:pt idx="15660">
                  <c:v>1.0068416595458984E-3</c:v>
                </c:pt>
                <c:pt idx="15661">
                  <c:v>1.007080078125E-3</c:v>
                </c:pt>
                <c:pt idx="15662">
                  <c:v>1.007080078125E-3</c:v>
                </c:pt>
                <c:pt idx="15663">
                  <c:v>1.0068416595458984E-3</c:v>
                </c:pt>
                <c:pt idx="15664">
                  <c:v>1.007080078125E-3</c:v>
                </c:pt>
                <c:pt idx="15665">
                  <c:v>1.007080078125E-3</c:v>
                </c:pt>
                <c:pt idx="15666">
                  <c:v>1.0068416595458984E-3</c:v>
                </c:pt>
                <c:pt idx="15667">
                  <c:v>1.007080078125E-3</c:v>
                </c:pt>
                <c:pt idx="15668">
                  <c:v>1.007080078125E-3</c:v>
                </c:pt>
                <c:pt idx="15669">
                  <c:v>1.0068416595458984E-3</c:v>
                </c:pt>
                <c:pt idx="15670">
                  <c:v>2.0151138305664063E-3</c:v>
                </c:pt>
                <c:pt idx="15671">
                  <c:v>1.007080078125E-3</c:v>
                </c:pt>
                <c:pt idx="15672">
                  <c:v>1.0068416595458984E-3</c:v>
                </c:pt>
                <c:pt idx="15673">
                  <c:v>1.007080078125E-3</c:v>
                </c:pt>
                <c:pt idx="15674">
                  <c:v>1.007080078125E-3</c:v>
                </c:pt>
                <c:pt idx="15675">
                  <c:v>1.0068416595458984E-3</c:v>
                </c:pt>
                <c:pt idx="15676">
                  <c:v>1.007080078125E-3</c:v>
                </c:pt>
                <c:pt idx="15677">
                  <c:v>1.007080078125E-3</c:v>
                </c:pt>
                <c:pt idx="15678">
                  <c:v>1.0068416595458984E-3</c:v>
                </c:pt>
                <c:pt idx="15679">
                  <c:v>1.007080078125E-3</c:v>
                </c:pt>
                <c:pt idx="15680">
                  <c:v>1.007080078125E-3</c:v>
                </c:pt>
                <c:pt idx="15681">
                  <c:v>1.0068416595458984E-3</c:v>
                </c:pt>
                <c:pt idx="15682">
                  <c:v>1.0080337524414063E-3</c:v>
                </c:pt>
                <c:pt idx="15683">
                  <c:v>1.007080078125E-3</c:v>
                </c:pt>
                <c:pt idx="15684">
                  <c:v>1.0068416595458984E-3</c:v>
                </c:pt>
                <c:pt idx="15685">
                  <c:v>1.007080078125E-3</c:v>
                </c:pt>
                <c:pt idx="15686">
                  <c:v>1.007080078125E-3</c:v>
                </c:pt>
                <c:pt idx="15687">
                  <c:v>1.0068416595458984E-3</c:v>
                </c:pt>
                <c:pt idx="15688">
                  <c:v>1.007080078125E-3</c:v>
                </c:pt>
                <c:pt idx="15689">
                  <c:v>1.007080078125E-3</c:v>
                </c:pt>
                <c:pt idx="15690">
                  <c:v>1.0068416595458984E-3</c:v>
                </c:pt>
                <c:pt idx="15691">
                  <c:v>1.007080078125E-3</c:v>
                </c:pt>
                <c:pt idx="15692">
                  <c:v>1.007080078125E-3</c:v>
                </c:pt>
                <c:pt idx="15693">
                  <c:v>1.0068416595458984E-3</c:v>
                </c:pt>
                <c:pt idx="15694">
                  <c:v>1.007080078125E-3</c:v>
                </c:pt>
                <c:pt idx="15695">
                  <c:v>1.0080337524414063E-3</c:v>
                </c:pt>
                <c:pt idx="15696">
                  <c:v>1.007080078125E-3</c:v>
                </c:pt>
                <c:pt idx="15697">
                  <c:v>1.0068416595458984E-3</c:v>
                </c:pt>
                <c:pt idx="15698">
                  <c:v>1.007080078125E-3</c:v>
                </c:pt>
                <c:pt idx="15699">
                  <c:v>1.007080078125E-3</c:v>
                </c:pt>
                <c:pt idx="15700">
                  <c:v>1.0068416595458984E-3</c:v>
                </c:pt>
                <c:pt idx="15701">
                  <c:v>1.007080078125E-3</c:v>
                </c:pt>
                <c:pt idx="15702">
                  <c:v>1.007080078125E-3</c:v>
                </c:pt>
                <c:pt idx="15703">
                  <c:v>1.0068416595458984E-3</c:v>
                </c:pt>
                <c:pt idx="15704">
                  <c:v>1.007080078125E-3</c:v>
                </c:pt>
                <c:pt idx="15705">
                  <c:v>1.0068416595458984E-3</c:v>
                </c:pt>
                <c:pt idx="15706">
                  <c:v>1.007080078125E-3</c:v>
                </c:pt>
                <c:pt idx="15707">
                  <c:v>1.0080337524414063E-3</c:v>
                </c:pt>
                <c:pt idx="15708">
                  <c:v>1.007080078125E-3</c:v>
                </c:pt>
                <c:pt idx="15709">
                  <c:v>1.0068416595458984E-3</c:v>
                </c:pt>
                <c:pt idx="15710">
                  <c:v>1.007080078125E-3</c:v>
                </c:pt>
                <c:pt idx="15711">
                  <c:v>1.007080078125E-3</c:v>
                </c:pt>
                <c:pt idx="15712">
                  <c:v>1.0068416595458984E-3</c:v>
                </c:pt>
                <c:pt idx="15713">
                  <c:v>1.007080078125E-3</c:v>
                </c:pt>
                <c:pt idx="15714">
                  <c:v>1.007080078125E-3</c:v>
                </c:pt>
                <c:pt idx="15715">
                  <c:v>1.0068416595458984E-3</c:v>
                </c:pt>
                <c:pt idx="15716">
                  <c:v>1.007080078125E-3</c:v>
                </c:pt>
                <c:pt idx="15717">
                  <c:v>1.007080078125E-3</c:v>
                </c:pt>
                <c:pt idx="15718">
                  <c:v>1.0068416595458984E-3</c:v>
                </c:pt>
                <c:pt idx="15719">
                  <c:v>1.007080078125E-3</c:v>
                </c:pt>
                <c:pt idx="15720">
                  <c:v>1.0080337524414063E-3</c:v>
                </c:pt>
                <c:pt idx="15721">
                  <c:v>1.007080078125E-3</c:v>
                </c:pt>
                <c:pt idx="15722">
                  <c:v>1.0068416595458984E-3</c:v>
                </c:pt>
                <c:pt idx="15723">
                  <c:v>1.007080078125E-3</c:v>
                </c:pt>
                <c:pt idx="15724">
                  <c:v>1.007080078125E-3</c:v>
                </c:pt>
                <c:pt idx="15725">
                  <c:v>1.0068416595458984E-3</c:v>
                </c:pt>
                <c:pt idx="15726">
                  <c:v>1.007080078125E-3</c:v>
                </c:pt>
                <c:pt idx="15727">
                  <c:v>1.0068416595458984E-3</c:v>
                </c:pt>
                <c:pt idx="15728">
                  <c:v>1.007080078125E-3</c:v>
                </c:pt>
                <c:pt idx="15729">
                  <c:v>1.007080078125E-3</c:v>
                </c:pt>
                <c:pt idx="15730">
                  <c:v>1.0068416595458984E-3</c:v>
                </c:pt>
                <c:pt idx="15731">
                  <c:v>1.007080078125E-3</c:v>
                </c:pt>
                <c:pt idx="15732">
                  <c:v>1.0080337524414063E-3</c:v>
                </c:pt>
                <c:pt idx="15733">
                  <c:v>1.007080078125E-3</c:v>
                </c:pt>
                <c:pt idx="15734">
                  <c:v>1.0068416595458984E-3</c:v>
                </c:pt>
                <c:pt idx="15735">
                  <c:v>1.007080078125E-3</c:v>
                </c:pt>
                <c:pt idx="15736">
                  <c:v>1.007080078125E-3</c:v>
                </c:pt>
                <c:pt idx="15737">
                  <c:v>1.0068416595458984E-3</c:v>
                </c:pt>
                <c:pt idx="15738">
                  <c:v>1.007080078125E-3</c:v>
                </c:pt>
                <c:pt idx="15739">
                  <c:v>1.007080078125E-3</c:v>
                </c:pt>
                <c:pt idx="15740">
                  <c:v>1.0068416595458984E-3</c:v>
                </c:pt>
                <c:pt idx="15741">
                  <c:v>1.007080078125E-3</c:v>
                </c:pt>
                <c:pt idx="15742">
                  <c:v>1.007080078125E-3</c:v>
                </c:pt>
                <c:pt idx="15743">
                  <c:v>1.0068416595458984E-3</c:v>
                </c:pt>
                <c:pt idx="15744">
                  <c:v>1.007080078125E-3</c:v>
                </c:pt>
                <c:pt idx="15745">
                  <c:v>1.0080337524414063E-3</c:v>
                </c:pt>
                <c:pt idx="15746">
                  <c:v>1.007080078125E-3</c:v>
                </c:pt>
                <c:pt idx="15747">
                  <c:v>1.0068416595458984E-3</c:v>
                </c:pt>
                <c:pt idx="15748">
                  <c:v>1.007080078125E-3</c:v>
                </c:pt>
                <c:pt idx="15749">
                  <c:v>1.0068416595458984E-3</c:v>
                </c:pt>
                <c:pt idx="15750">
                  <c:v>1.007080078125E-3</c:v>
                </c:pt>
                <c:pt idx="15751">
                  <c:v>1.007080078125E-3</c:v>
                </c:pt>
                <c:pt idx="15752">
                  <c:v>1.0068416595458984E-3</c:v>
                </c:pt>
                <c:pt idx="15753">
                  <c:v>1.007080078125E-3</c:v>
                </c:pt>
                <c:pt idx="15754">
                  <c:v>1.007080078125E-3</c:v>
                </c:pt>
                <c:pt idx="15755">
                  <c:v>1.0068416595458984E-3</c:v>
                </c:pt>
                <c:pt idx="15756">
                  <c:v>1.007080078125E-3</c:v>
                </c:pt>
                <c:pt idx="15757">
                  <c:v>1.0080337524414063E-3</c:v>
                </c:pt>
                <c:pt idx="15758">
                  <c:v>1.007080078125E-3</c:v>
                </c:pt>
                <c:pt idx="15759">
                  <c:v>1.0068416595458984E-3</c:v>
                </c:pt>
                <c:pt idx="15760">
                  <c:v>1.007080078125E-3</c:v>
                </c:pt>
                <c:pt idx="15761">
                  <c:v>1.007080078125E-3</c:v>
                </c:pt>
                <c:pt idx="15762">
                  <c:v>1.0068416595458984E-3</c:v>
                </c:pt>
                <c:pt idx="15763">
                  <c:v>1.007080078125E-3</c:v>
                </c:pt>
                <c:pt idx="15764">
                  <c:v>1.007080078125E-3</c:v>
                </c:pt>
                <c:pt idx="15765">
                  <c:v>1.0068416595458984E-3</c:v>
                </c:pt>
                <c:pt idx="15766">
                  <c:v>1.007080078125E-3</c:v>
                </c:pt>
                <c:pt idx="15767">
                  <c:v>1.007080078125E-3</c:v>
                </c:pt>
                <c:pt idx="15768">
                  <c:v>1.0068416595458984E-3</c:v>
                </c:pt>
                <c:pt idx="15769">
                  <c:v>1.007080078125E-3</c:v>
                </c:pt>
                <c:pt idx="15770">
                  <c:v>1.0080337524414063E-3</c:v>
                </c:pt>
                <c:pt idx="15771">
                  <c:v>1.0068416595458984E-3</c:v>
                </c:pt>
                <c:pt idx="15772">
                  <c:v>1.007080078125E-3</c:v>
                </c:pt>
                <c:pt idx="15773">
                  <c:v>1.007080078125E-3</c:v>
                </c:pt>
                <c:pt idx="15774">
                  <c:v>1.0068416595458984E-3</c:v>
                </c:pt>
                <c:pt idx="15775">
                  <c:v>1.007080078125E-3</c:v>
                </c:pt>
                <c:pt idx="15776">
                  <c:v>1.007080078125E-3</c:v>
                </c:pt>
                <c:pt idx="15777">
                  <c:v>1.0068416595458984E-3</c:v>
                </c:pt>
                <c:pt idx="15778">
                  <c:v>1.007080078125E-3</c:v>
                </c:pt>
                <c:pt idx="15779">
                  <c:v>1.007080078125E-3</c:v>
                </c:pt>
                <c:pt idx="15780">
                  <c:v>1.0068416595458984E-3</c:v>
                </c:pt>
                <c:pt idx="15781">
                  <c:v>1.007080078125E-3</c:v>
                </c:pt>
                <c:pt idx="15782">
                  <c:v>1.0080337524414063E-3</c:v>
                </c:pt>
                <c:pt idx="15783">
                  <c:v>1.007080078125E-3</c:v>
                </c:pt>
                <c:pt idx="15784">
                  <c:v>1.0068416595458984E-3</c:v>
                </c:pt>
                <c:pt idx="15785">
                  <c:v>1.007080078125E-3</c:v>
                </c:pt>
                <c:pt idx="15786">
                  <c:v>1.007080078125E-3</c:v>
                </c:pt>
                <c:pt idx="15787">
                  <c:v>1.0068416595458984E-3</c:v>
                </c:pt>
                <c:pt idx="15788">
                  <c:v>1.007080078125E-3</c:v>
                </c:pt>
                <c:pt idx="15789">
                  <c:v>1.007080078125E-3</c:v>
                </c:pt>
                <c:pt idx="15790">
                  <c:v>1.0068416595458984E-3</c:v>
                </c:pt>
                <c:pt idx="15791">
                  <c:v>1.007080078125E-3</c:v>
                </c:pt>
                <c:pt idx="15792">
                  <c:v>1.007080078125E-3</c:v>
                </c:pt>
                <c:pt idx="15793">
                  <c:v>1.0068416595458984E-3</c:v>
                </c:pt>
                <c:pt idx="15794">
                  <c:v>1.007080078125E-3</c:v>
                </c:pt>
                <c:pt idx="15795">
                  <c:v>1.0080337524414063E-3</c:v>
                </c:pt>
                <c:pt idx="15796">
                  <c:v>1.0068416595458984E-3</c:v>
                </c:pt>
                <c:pt idx="15797">
                  <c:v>1.007080078125E-3</c:v>
                </c:pt>
                <c:pt idx="15798">
                  <c:v>1.007080078125E-3</c:v>
                </c:pt>
                <c:pt idx="15799">
                  <c:v>1.0068416595458984E-3</c:v>
                </c:pt>
                <c:pt idx="15800">
                  <c:v>1.007080078125E-3</c:v>
                </c:pt>
                <c:pt idx="15801">
                  <c:v>1.007080078125E-3</c:v>
                </c:pt>
                <c:pt idx="15802">
                  <c:v>1.0068416595458984E-3</c:v>
                </c:pt>
                <c:pt idx="15803">
                  <c:v>1.007080078125E-3</c:v>
                </c:pt>
                <c:pt idx="15804">
                  <c:v>1.007080078125E-3</c:v>
                </c:pt>
                <c:pt idx="15805">
                  <c:v>1.0068416595458984E-3</c:v>
                </c:pt>
                <c:pt idx="15806">
                  <c:v>1.007080078125E-3</c:v>
                </c:pt>
                <c:pt idx="15807">
                  <c:v>1.0080337524414063E-3</c:v>
                </c:pt>
                <c:pt idx="15808">
                  <c:v>1.007080078125E-3</c:v>
                </c:pt>
                <c:pt idx="15809">
                  <c:v>1.0068416595458984E-3</c:v>
                </c:pt>
                <c:pt idx="15810">
                  <c:v>1.007080078125E-3</c:v>
                </c:pt>
                <c:pt idx="15811">
                  <c:v>1.007080078125E-3</c:v>
                </c:pt>
                <c:pt idx="15812">
                  <c:v>1.0068416595458984E-3</c:v>
                </c:pt>
                <c:pt idx="15813">
                  <c:v>1.007080078125E-3</c:v>
                </c:pt>
                <c:pt idx="15814">
                  <c:v>1.007080078125E-3</c:v>
                </c:pt>
                <c:pt idx="15815">
                  <c:v>1.0068416595458984E-3</c:v>
                </c:pt>
                <c:pt idx="15816">
                  <c:v>1.007080078125E-3</c:v>
                </c:pt>
                <c:pt idx="15817">
                  <c:v>1.007080078125E-3</c:v>
                </c:pt>
                <c:pt idx="15818">
                  <c:v>1.0068416595458984E-3</c:v>
                </c:pt>
                <c:pt idx="15819">
                  <c:v>1.007080078125E-3</c:v>
                </c:pt>
                <c:pt idx="15820">
                  <c:v>1.0080337524414063E-3</c:v>
                </c:pt>
                <c:pt idx="15821">
                  <c:v>1.0068416595458984E-3</c:v>
                </c:pt>
                <c:pt idx="15822">
                  <c:v>1.007080078125E-3</c:v>
                </c:pt>
                <c:pt idx="15823">
                  <c:v>1.007080078125E-3</c:v>
                </c:pt>
                <c:pt idx="15824">
                  <c:v>1.0068416595458984E-3</c:v>
                </c:pt>
                <c:pt idx="15825">
                  <c:v>1.007080078125E-3</c:v>
                </c:pt>
                <c:pt idx="15826">
                  <c:v>1.007080078125E-3</c:v>
                </c:pt>
                <c:pt idx="15827">
                  <c:v>1.0068416595458984E-3</c:v>
                </c:pt>
                <c:pt idx="15828">
                  <c:v>1.007080078125E-3</c:v>
                </c:pt>
                <c:pt idx="15829">
                  <c:v>1.007080078125E-3</c:v>
                </c:pt>
                <c:pt idx="15830">
                  <c:v>1.0068416595458984E-3</c:v>
                </c:pt>
                <c:pt idx="15831">
                  <c:v>1.007080078125E-3</c:v>
                </c:pt>
                <c:pt idx="15832">
                  <c:v>1.0080337524414063E-3</c:v>
                </c:pt>
                <c:pt idx="15833">
                  <c:v>1.007080078125E-3</c:v>
                </c:pt>
                <c:pt idx="15834">
                  <c:v>1.0068416595458984E-3</c:v>
                </c:pt>
                <c:pt idx="15835">
                  <c:v>1.007080078125E-3</c:v>
                </c:pt>
                <c:pt idx="15836">
                  <c:v>1.007080078125E-3</c:v>
                </c:pt>
                <c:pt idx="15837">
                  <c:v>1.0068416595458984E-3</c:v>
                </c:pt>
                <c:pt idx="15838">
                  <c:v>1.007080078125E-3</c:v>
                </c:pt>
                <c:pt idx="15839">
                  <c:v>1.007080078125E-3</c:v>
                </c:pt>
                <c:pt idx="15840">
                  <c:v>1.0068416595458984E-3</c:v>
                </c:pt>
                <c:pt idx="15841">
                  <c:v>1.007080078125E-3</c:v>
                </c:pt>
                <c:pt idx="15842">
                  <c:v>1.007080078125E-3</c:v>
                </c:pt>
                <c:pt idx="15843">
                  <c:v>1.0068416595458984E-3</c:v>
                </c:pt>
                <c:pt idx="15844">
                  <c:v>1.007080078125E-3</c:v>
                </c:pt>
                <c:pt idx="15845">
                  <c:v>1.0080337524414063E-3</c:v>
                </c:pt>
                <c:pt idx="15846">
                  <c:v>1.0068416595458984E-3</c:v>
                </c:pt>
                <c:pt idx="15847">
                  <c:v>1.007080078125E-3</c:v>
                </c:pt>
                <c:pt idx="15848">
                  <c:v>1.007080078125E-3</c:v>
                </c:pt>
                <c:pt idx="15849">
                  <c:v>1.0068416595458984E-3</c:v>
                </c:pt>
                <c:pt idx="15850">
                  <c:v>1.007080078125E-3</c:v>
                </c:pt>
                <c:pt idx="15851">
                  <c:v>1.007080078125E-3</c:v>
                </c:pt>
                <c:pt idx="15852">
                  <c:v>1.0068416595458984E-3</c:v>
                </c:pt>
                <c:pt idx="15853">
                  <c:v>1.007080078125E-3</c:v>
                </c:pt>
                <c:pt idx="15854">
                  <c:v>1.007080078125E-3</c:v>
                </c:pt>
                <c:pt idx="15855">
                  <c:v>1.0068416595458984E-3</c:v>
                </c:pt>
                <c:pt idx="15856">
                  <c:v>1.007080078125E-3</c:v>
                </c:pt>
                <c:pt idx="15857">
                  <c:v>1.0080337524414063E-3</c:v>
                </c:pt>
                <c:pt idx="15858">
                  <c:v>1.007080078125E-3</c:v>
                </c:pt>
                <c:pt idx="15859">
                  <c:v>1.0068416595458984E-3</c:v>
                </c:pt>
                <c:pt idx="15860">
                  <c:v>1.007080078125E-3</c:v>
                </c:pt>
                <c:pt idx="15861">
                  <c:v>1.007080078125E-3</c:v>
                </c:pt>
                <c:pt idx="15862">
                  <c:v>1.0068416595458984E-3</c:v>
                </c:pt>
                <c:pt idx="15863">
                  <c:v>1.007080078125E-3</c:v>
                </c:pt>
                <c:pt idx="15864">
                  <c:v>1.007080078125E-3</c:v>
                </c:pt>
                <c:pt idx="15865">
                  <c:v>1.0068416595458984E-3</c:v>
                </c:pt>
                <c:pt idx="15866">
                  <c:v>1.007080078125E-3</c:v>
                </c:pt>
                <c:pt idx="15867">
                  <c:v>1.007080078125E-3</c:v>
                </c:pt>
                <c:pt idx="15868">
                  <c:v>1.0068416595458984E-3</c:v>
                </c:pt>
                <c:pt idx="15869">
                  <c:v>1.007080078125E-3</c:v>
                </c:pt>
                <c:pt idx="15870">
                  <c:v>1.0080337524414063E-3</c:v>
                </c:pt>
                <c:pt idx="15871">
                  <c:v>1.0068416595458984E-3</c:v>
                </c:pt>
                <c:pt idx="15872">
                  <c:v>1.007080078125E-3</c:v>
                </c:pt>
                <c:pt idx="15873">
                  <c:v>1.007080078125E-3</c:v>
                </c:pt>
                <c:pt idx="15874">
                  <c:v>1.0068416595458984E-3</c:v>
                </c:pt>
                <c:pt idx="15875">
                  <c:v>1.007080078125E-3</c:v>
                </c:pt>
                <c:pt idx="15876">
                  <c:v>1.007080078125E-3</c:v>
                </c:pt>
                <c:pt idx="15877">
                  <c:v>1.0068416595458984E-3</c:v>
                </c:pt>
                <c:pt idx="15878">
                  <c:v>1.007080078125E-3</c:v>
                </c:pt>
                <c:pt idx="15879">
                  <c:v>1.007080078125E-3</c:v>
                </c:pt>
                <c:pt idx="15880">
                  <c:v>1.0068416595458984E-3</c:v>
                </c:pt>
                <c:pt idx="15881">
                  <c:v>1.007080078125E-3</c:v>
                </c:pt>
                <c:pt idx="15882">
                  <c:v>1.0080337524414063E-3</c:v>
                </c:pt>
                <c:pt idx="15883">
                  <c:v>1.007080078125E-3</c:v>
                </c:pt>
                <c:pt idx="15884">
                  <c:v>1.0068416595458984E-3</c:v>
                </c:pt>
                <c:pt idx="15885">
                  <c:v>1.007080078125E-3</c:v>
                </c:pt>
                <c:pt idx="15886">
                  <c:v>1.007080078125E-3</c:v>
                </c:pt>
                <c:pt idx="15887">
                  <c:v>1.0068416595458984E-3</c:v>
                </c:pt>
                <c:pt idx="15888">
                  <c:v>1.007080078125E-3</c:v>
                </c:pt>
                <c:pt idx="15889">
                  <c:v>1.007080078125E-3</c:v>
                </c:pt>
                <c:pt idx="15890">
                  <c:v>1.0068416595458984E-3</c:v>
                </c:pt>
                <c:pt idx="15891">
                  <c:v>1.007080078125E-3</c:v>
                </c:pt>
                <c:pt idx="15892">
                  <c:v>1.007080078125E-3</c:v>
                </c:pt>
                <c:pt idx="15893">
                  <c:v>1.0068416595458984E-3</c:v>
                </c:pt>
                <c:pt idx="15894">
                  <c:v>1.007080078125E-3</c:v>
                </c:pt>
                <c:pt idx="15895">
                  <c:v>1.0080337524414063E-3</c:v>
                </c:pt>
                <c:pt idx="15896">
                  <c:v>1.0068416595458984E-3</c:v>
                </c:pt>
                <c:pt idx="15897">
                  <c:v>1.007080078125E-3</c:v>
                </c:pt>
                <c:pt idx="15898">
                  <c:v>1.007080078125E-3</c:v>
                </c:pt>
                <c:pt idx="15899">
                  <c:v>1.0068416595458984E-3</c:v>
                </c:pt>
                <c:pt idx="15900">
                  <c:v>1.007080078125E-3</c:v>
                </c:pt>
                <c:pt idx="15901">
                  <c:v>1.007080078125E-3</c:v>
                </c:pt>
                <c:pt idx="15902">
                  <c:v>1.0068416595458984E-3</c:v>
                </c:pt>
                <c:pt idx="15903">
                  <c:v>1.007080078125E-3</c:v>
                </c:pt>
                <c:pt idx="15904">
                  <c:v>1.007080078125E-3</c:v>
                </c:pt>
                <c:pt idx="15905">
                  <c:v>1.0068416595458984E-3</c:v>
                </c:pt>
                <c:pt idx="15906">
                  <c:v>1.007080078125E-3</c:v>
                </c:pt>
                <c:pt idx="15907">
                  <c:v>1.0080337524414063E-3</c:v>
                </c:pt>
                <c:pt idx="15908">
                  <c:v>1.007080078125E-3</c:v>
                </c:pt>
                <c:pt idx="15909">
                  <c:v>1.0068416595458984E-3</c:v>
                </c:pt>
                <c:pt idx="15910">
                  <c:v>1.007080078125E-3</c:v>
                </c:pt>
                <c:pt idx="15911">
                  <c:v>1.007080078125E-3</c:v>
                </c:pt>
                <c:pt idx="15912">
                  <c:v>1.0068416595458984E-3</c:v>
                </c:pt>
                <c:pt idx="15913">
                  <c:v>1.007080078125E-3</c:v>
                </c:pt>
                <c:pt idx="15914">
                  <c:v>1.007080078125E-3</c:v>
                </c:pt>
                <c:pt idx="15915">
                  <c:v>1.0068416595458984E-3</c:v>
                </c:pt>
                <c:pt idx="15916">
                  <c:v>1.007080078125E-3</c:v>
                </c:pt>
                <c:pt idx="15917">
                  <c:v>1.007080078125E-3</c:v>
                </c:pt>
                <c:pt idx="15918">
                  <c:v>1.0068416595458984E-3</c:v>
                </c:pt>
                <c:pt idx="15919">
                  <c:v>1.007080078125E-3</c:v>
                </c:pt>
                <c:pt idx="15920">
                  <c:v>1.0080337524414063E-3</c:v>
                </c:pt>
                <c:pt idx="15921">
                  <c:v>1.0068416595458984E-3</c:v>
                </c:pt>
                <c:pt idx="15922">
                  <c:v>1.007080078125E-3</c:v>
                </c:pt>
                <c:pt idx="15923">
                  <c:v>1.007080078125E-3</c:v>
                </c:pt>
                <c:pt idx="15924">
                  <c:v>1.0068416595458984E-3</c:v>
                </c:pt>
                <c:pt idx="15925">
                  <c:v>1.007080078125E-3</c:v>
                </c:pt>
                <c:pt idx="15926">
                  <c:v>1.007080078125E-3</c:v>
                </c:pt>
                <c:pt idx="15927">
                  <c:v>1.0068416595458984E-3</c:v>
                </c:pt>
                <c:pt idx="15928">
                  <c:v>1.007080078125E-3</c:v>
                </c:pt>
                <c:pt idx="15929">
                  <c:v>1.007080078125E-3</c:v>
                </c:pt>
                <c:pt idx="15930">
                  <c:v>1.0068416595458984E-3</c:v>
                </c:pt>
                <c:pt idx="15931">
                  <c:v>1.007080078125E-3</c:v>
                </c:pt>
                <c:pt idx="15932">
                  <c:v>1.0080337524414063E-3</c:v>
                </c:pt>
                <c:pt idx="15933">
                  <c:v>1.007080078125E-3</c:v>
                </c:pt>
                <c:pt idx="15934">
                  <c:v>1.0068416595458984E-3</c:v>
                </c:pt>
                <c:pt idx="15935">
                  <c:v>1.007080078125E-3</c:v>
                </c:pt>
                <c:pt idx="15936">
                  <c:v>1.007080078125E-3</c:v>
                </c:pt>
                <c:pt idx="15937">
                  <c:v>1.0068416595458984E-3</c:v>
                </c:pt>
                <c:pt idx="15938">
                  <c:v>1.007080078125E-3</c:v>
                </c:pt>
                <c:pt idx="15939">
                  <c:v>1.007080078125E-3</c:v>
                </c:pt>
                <c:pt idx="15940">
                  <c:v>1.0068416595458984E-3</c:v>
                </c:pt>
                <c:pt idx="15941">
                  <c:v>1.007080078125E-3</c:v>
                </c:pt>
                <c:pt idx="15942">
                  <c:v>1.007080078125E-3</c:v>
                </c:pt>
                <c:pt idx="15943">
                  <c:v>1.0068416595458984E-3</c:v>
                </c:pt>
                <c:pt idx="15944">
                  <c:v>1.007080078125E-3</c:v>
                </c:pt>
                <c:pt idx="15945">
                  <c:v>1.0080337524414063E-3</c:v>
                </c:pt>
                <c:pt idx="15946">
                  <c:v>1.0068416595458984E-3</c:v>
                </c:pt>
                <c:pt idx="15947">
                  <c:v>1.007080078125E-3</c:v>
                </c:pt>
                <c:pt idx="15948">
                  <c:v>1.007080078125E-3</c:v>
                </c:pt>
                <c:pt idx="15949">
                  <c:v>1.0068416595458984E-3</c:v>
                </c:pt>
                <c:pt idx="15950">
                  <c:v>1.007080078125E-3</c:v>
                </c:pt>
                <c:pt idx="15951">
                  <c:v>1.007080078125E-3</c:v>
                </c:pt>
                <c:pt idx="15952">
                  <c:v>1.0068416595458984E-3</c:v>
                </c:pt>
                <c:pt idx="15953">
                  <c:v>1.007080078125E-3</c:v>
                </c:pt>
                <c:pt idx="15954">
                  <c:v>1.007080078125E-3</c:v>
                </c:pt>
                <c:pt idx="15955">
                  <c:v>1.0068416595458984E-3</c:v>
                </c:pt>
                <c:pt idx="15956">
                  <c:v>1.007080078125E-3</c:v>
                </c:pt>
                <c:pt idx="15957">
                  <c:v>1.0080337524414063E-3</c:v>
                </c:pt>
                <c:pt idx="15958">
                  <c:v>1.007080078125E-3</c:v>
                </c:pt>
                <c:pt idx="15959">
                  <c:v>1.0068416595458984E-3</c:v>
                </c:pt>
                <c:pt idx="15960">
                  <c:v>1.007080078125E-3</c:v>
                </c:pt>
                <c:pt idx="15961">
                  <c:v>1.007080078125E-3</c:v>
                </c:pt>
                <c:pt idx="15962">
                  <c:v>1.0068416595458984E-3</c:v>
                </c:pt>
                <c:pt idx="15963">
                  <c:v>1.007080078125E-3</c:v>
                </c:pt>
                <c:pt idx="15964">
                  <c:v>1.007080078125E-3</c:v>
                </c:pt>
                <c:pt idx="15965">
                  <c:v>1.0068416595458984E-3</c:v>
                </c:pt>
                <c:pt idx="15966">
                  <c:v>1.007080078125E-3</c:v>
                </c:pt>
                <c:pt idx="15967">
                  <c:v>1.007080078125E-3</c:v>
                </c:pt>
                <c:pt idx="15968">
                  <c:v>1.0068416595458984E-3</c:v>
                </c:pt>
                <c:pt idx="15969">
                  <c:v>1.007080078125E-3</c:v>
                </c:pt>
                <c:pt idx="15970">
                  <c:v>1.0080337524414063E-3</c:v>
                </c:pt>
                <c:pt idx="15971">
                  <c:v>1.0068416595458984E-3</c:v>
                </c:pt>
                <c:pt idx="15972">
                  <c:v>1.007080078125E-3</c:v>
                </c:pt>
                <c:pt idx="15973">
                  <c:v>1.007080078125E-3</c:v>
                </c:pt>
                <c:pt idx="15974">
                  <c:v>1.0068416595458984E-3</c:v>
                </c:pt>
                <c:pt idx="15975">
                  <c:v>1.007080078125E-3</c:v>
                </c:pt>
                <c:pt idx="15976">
                  <c:v>1.007080078125E-3</c:v>
                </c:pt>
                <c:pt idx="15977">
                  <c:v>1.0068416595458984E-3</c:v>
                </c:pt>
                <c:pt idx="15978">
                  <c:v>1.007080078125E-3</c:v>
                </c:pt>
                <c:pt idx="15979">
                  <c:v>1.007080078125E-3</c:v>
                </c:pt>
                <c:pt idx="15980">
                  <c:v>1.0068416595458984E-3</c:v>
                </c:pt>
                <c:pt idx="15981">
                  <c:v>1.007080078125E-3</c:v>
                </c:pt>
                <c:pt idx="15982">
                  <c:v>1.0080337524414063E-3</c:v>
                </c:pt>
                <c:pt idx="15983">
                  <c:v>1.007080078125E-3</c:v>
                </c:pt>
                <c:pt idx="15984">
                  <c:v>1.0068416595458984E-3</c:v>
                </c:pt>
                <c:pt idx="15985">
                  <c:v>1.007080078125E-3</c:v>
                </c:pt>
                <c:pt idx="15986">
                  <c:v>1.007080078125E-3</c:v>
                </c:pt>
                <c:pt idx="15987">
                  <c:v>1.0068416595458984E-3</c:v>
                </c:pt>
                <c:pt idx="15988">
                  <c:v>1.007080078125E-3</c:v>
                </c:pt>
                <c:pt idx="15989">
                  <c:v>1.007080078125E-3</c:v>
                </c:pt>
                <c:pt idx="15990">
                  <c:v>1.0068416595458984E-3</c:v>
                </c:pt>
                <c:pt idx="15991">
                  <c:v>1.007080078125E-3</c:v>
                </c:pt>
                <c:pt idx="15992">
                  <c:v>1.007080078125E-3</c:v>
                </c:pt>
                <c:pt idx="15993">
                  <c:v>1.0068416595458984E-3</c:v>
                </c:pt>
                <c:pt idx="15994">
                  <c:v>1.0080337524414063E-3</c:v>
                </c:pt>
                <c:pt idx="15995">
                  <c:v>1.007080078125E-3</c:v>
                </c:pt>
                <c:pt idx="15996">
                  <c:v>1.0068416595458984E-3</c:v>
                </c:pt>
                <c:pt idx="15997">
                  <c:v>1.007080078125E-3</c:v>
                </c:pt>
                <c:pt idx="15998">
                  <c:v>1.007080078125E-3</c:v>
                </c:pt>
                <c:pt idx="15999">
                  <c:v>1.0068416595458984E-3</c:v>
                </c:pt>
                <c:pt idx="16000">
                  <c:v>1.007080078125E-3</c:v>
                </c:pt>
                <c:pt idx="16001">
                  <c:v>1.007080078125E-3</c:v>
                </c:pt>
                <c:pt idx="16002">
                  <c:v>1.0068416595458984E-3</c:v>
                </c:pt>
                <c:pt idx="16003">
                  <c:v>1.007080078125E-3</c:v>
                </c:pt>
                <c:pt idx="16004">
                  <c:v>1.007080078125E-3</c:v>
                </c:pt>
                <c:pt idx="16005">
                  <c:v>1.0068416595458984E-3</c:v>
                </c:pt>
                <c:pt idx="16006">
                  <c:v>1.007080078125E-3</c:v>
                </c:pt>
                <c:pt idx="16007">
                  <c:v>1.0080337524414063E-3</c:v>
                </c:pt>
                <c:pt idx="16008">
                  <c:v>1.007080078125E-3</c:v>
                </c:pt>
                <c:pt idx="16009">
                  <c:v>1.0068416595458984E-3</c:v>
                </c:pt>
                <c:pt idx="16010">
                  <c:v>1.007080078125E-3</c:v>
                </c:pt>
                <c:pt idx="16011">
                  <c:v>1.007080078125E-3</c:v>
                </c:pt>
                <c:pt idx="16012">
                  <c:v>1.0068416595458984E-3</c:v>
                </c:pt>
                <c:pt idx="16013">
                  <c:v>1.007080078125E-3</c:v>
                </c:pt>
                <c:pt idx="16014">
                  <c:v>1.007080078125E-3</c:v>
                </c:pt>
                <c:pt idx="16015">
                  <c:v>1.0068416595458984E-3</c:v>
                </c:pt>
                <c:pt idx="16016">
                  <c:v>1.007080078125E-3</c:v>
                </c:pt>
                <c:pt idx="16017">
                  <c:v>1.007080078125E-3</c:v>
                </c:pt>
                <c:pt idx="16018">
                  <c:v>1.0068416595458984E-3</c:v>
                </c:pt>
                <c:pt idx="16019">
                  <c:v>1.0080337524414063E-3</c:v>
                </c:pt>
                <c:pt idx="16020">
                  <c:v>1.007080078125E-3</c:v>
                </c:pt>
                <c:pt idx="16021">
                  <c:v>1.0068416595458984E-3</c:v>
                </c:pt>
                <c:pt idx="16022">
                  <c:v>1.007080078125E-3</c:v>
                </c:pt>
                <c:pt idx="16023">
                  <c:v>1.007080078125E-3</c:v>
                </c:pt>
                <c:pt idx="16024">
                  <c:v>1.0068416595458984E-3</c:v>
                </c:pt>
                <c:pt idx="16025">
                  <c:v>1.007080078125E-3</c:v>
                </c:pt>
                <c:pt idx="16026">
                  <c:v>1.007080078125E-3</c:v>
                </c:pt>
                <c:pt idx="16027">
                  <c:v>1.0068416595458984E-3</c:v>
                </c:pt>
                <c:pt idx="16028">
                  <c:v>1.007080078125E-3</c:v>
                </c:pt>
                <c:pt idx="16029">
                  <c:v>1.007080078125E-3</c:v>
                </c:pt>
                <c:pt idx="16030">
                  <c:v>1.0068416595458984E-3</c:v>
                </c:pt>
                <c:pt idx="16031">
                  <c:v>1.007080078125E-3</c:v>
                </c:pt>
                <c:pt idx="16032">
                  <c:v>1.0080337524414063E-3</c:v>
                </c:pt>
                <c:pt idx="16033">
                  <c:v>1.007080078125E-3</c:v>
                </c:pt>
                <c:pt idx="16034">
                  <c:v>1.0068416595458984E-3</c:v>
                </c:pt>
                <c:pt idx="16035">
                  <c:v>1.007080078125E-3</c:v>
                </c:pt>
                <c:pt idx="16036">
                  <c:v>1.007080078125E-3</c:v>
                </c:pt>
                <c:pt idx="16037">
                  <c:v>1.0068416595458984E-3</c:v>
                </c:pt>
                <c:pt idx="16038">
                  <c:v>1.007080078125E-3</c:v>
                </c:pt>
                <c:pt idx="16039">
                  <c:v>1.007080078125E-3</c:v>
                </c:pt>
                <c:pt idx="16040">
                  <c:v>1.0068416595458984E-3</c:v>
                </c:pt>
                <c:pt idx="16041">
                  <c:v>1.007080078125E-3</c:v>
                </c:pt>
                <c:pt idx="16042">
                  <c:v>1.007080078125E-3</c:v>
                </c:pt>
                <c:pt idx="16043">
                  <c:v>1.0068416595458984E-3</c:v>
                </c:pt>
                <c:pt idx="16044">
                  <c:v>1.0080337524414063E-3</c:v>
                </c:pt>
                <c:pt idx="16045">
                  <c:v>1.007080078125E-3</c:v>
                </c:pt>
                <c:pt idx="16046">
                  <c:v>1.0068416595458984E-3</c:v>
                </c:pt>
                <c:pt idx="16047">
                  <c:v>1.007080078125E-3</c:v>
                </c:pt>
                <c:pt idx="16048">
                  <c:v>1.007080078125E-3</c:v>
                </c:pt>
                <c:pt idx="16049">
                  <c:v>1.0068416595458984E-3</c:v>
                </c:pt>
                <c:pt idx="16050">
                  <c:v>1.007080078125E-3</c:v>
                </c:pt>
                <c:pt idx="16051">
                  <c:v>1.007080078125E-3</c:v>
                </c:pt>
                <c:pt idx="16052">
                  <c:v>1.0068416595458984E-3</c:v>
                </c:pt>
                <c:pt idx="16053">
                  <c:v>7.0500373840332031E-3</c:v>
                </c:pt>
                <c:pt idx="16054">
                  <c:v>1.007080078125E-3</c:v>
                </c:pt>
                <c:pt idx="16055">
                  <c:v>1.007080078125E-3</c:v>
                </c:pt>
                <c:pt idx="16056">
                  <c:v>1.0068416595458984E-3</c:v>
                </c:pt>
                <c:pt idx="16057">
                  <c:v>1.007080078125E-3</c:v>
                </c:pt>
                <c:pt idx="16058">
                  <c:v>1.007080078125E-3</c:v>
                </c:pt>
                <c:pt idx="16059">
                  <c:v>1.0068416595458984E-3</c:v>
                </c:pt>
                <c:pt idx="16060">
                  <c:v>1.007080078125E-3</c:v>
                </c:pt>
                <c:pt idx="16061">
                  <c:v>1.007080078125E-3</c:v>
                </c:pt>
                <c:pt idx="16062">
                  <c:v>1.0068416595458984E-3</c:v>
                </c:pt>
                <c:pt idx="16063">
                  <c:v>1.0080337524414063E-3</c:v>
                </c:pt>
                <c:pt idx="16064">
                  <c:v>1.007080078125E-3</c:v>
                </c:pt>
                <c:pt idx="16065">
                  <c:v>1.0068416595458984E-3</c:v>
                </c:pt>
                <c:pt idx="16066">
                  <c:v>1.007080078125E-3</c:v>
                </c:pt>
                <c:pt idx="16067">
                  <c:v>1.007080078125E-3</c:v>
                </c:pt>
                <c:pt idx="16068">
                  <c:v>1.0068416595458984E-3</c:v>
                </c:pt>
                <c:pt idx="16069">
                  <c:v>1.007080078125E-3</c:v>
                </c:pt>
                <c:pt idx="16070">
                  <c:v>1.007080078125E-3</c:v>
                </c:pt>
                <c:pt idx="16071">
                  <c:v>1.0068416595458984E-3</c:v>
                </c:pt>
                <c:pt idx="16072">
                  <c:v>1.007080078125E-3</c:v>
                </c:pt>
                <c:pt idx="16073">
                  <c:v>1.007080078125E-3</c:v>
                </c:pt>
                <c:pt idx="16074">
                  <c:v>1.0068416595458984E-3</c:v>
                </c:pt>
                <c:pt idx="16075">
                  <c:v>1.007080078125E-3</c:v>
                </c:pt>
                <c:pt idx="16076">
                  <c:v>1.0080337524414063E-3</c:v>
                </c:pt>
                <c:pt idx="16077">
                  <c:v>1.007080078125E-3</c:v>
                </c:pt>
                <c:pt idx="16078">
                  <c:v>1.0068416595458984E-3</c:v>
                </c:pt>
                <c:pt idx="16079">
                  <c:v>1.007080078125E-3</c:v>
                </c:pt>
                <c:pt idx="16080">
                  <c:v>1.007080078125E-3</c:v>
                </c:pt>
                <c:pt idx="16081">
                  <c:v>1.0068416595458984E-3</c:v>
                </c:pt>
                <c:pt idx="16082">
                  <c:v>1.007080078125E-3</c:v>
                </c:pt>
                <c:pt idx="16083">
                  <c:v>1.007080078125E-3</c:v>
                </c:pt>
                <c:pt idx="16084">
                  <c:v>1.0068416595458984E-3</c:v>
                </c:pt>
                <c:pt idx="16085">
                  <c:v>1.007080078125E-3</c:v>
                </c:pt>
                <c:pt idx="16086">
                  <c:v>1.007080078125E-3</c:v>
                </c:pt>
                <c:pt idx="16087">
                  <c:v>1.0068416595458984E-3</c:v>
                </c:pt>
                <c:pt idx="16088">
                  <c:v>1.0080337524414063E-3</c:v>
                </c:pt>
                <c:pt idx="16089">
                  <c:v>1.007080078125E-3</c:v>
                </c:pt>
                <c:pt idx="16090">
                  <c:v>1.0068416595458984E-3</c:v>
                </c:pt>
                <c:pt idx="16091">
                  <c:v>1.007080078125E-3</c:v>
                </c:pt>
                <c:pt idx="16092">
                  <c:v>1.007080078125E-3</c:v>
                </c:pt>
                <c:pt idx="16093">
                  <c:v>1.0068416595458984E-3</c:v>
                </c:pt>
                <c:pt idx="16094">
                  <c:v>1.007080078125E-3</c:v>
                </c:pt>
                <c:pt idx="16095">
                  <c:v>3.0210018157958984E-3</c:v>
                </c:pt>
                <c:pt idx="16096">
                  <c:v>1.007080078125E-3</c:v>
                </c:pt>
                <c:pt idx="16097">
                  <c:v>1.0068416595458984E-3</c:v>
                </c:pt>
                <c:pt idx="16098">
                  <c:v>1.007080078125E-3</c:v>
                </c:pt>
                <c:pt idx="16099">
                  <c:v>1.0080337524414063E-3</c:v>
                </c:pt>
                <c:pt idx="16100">
                  <c:v>1.007080078125E-3</c:v>
                </c:pt>
                <c:pt idx="16101">
                  <c:v>1.0068416595458984E-3</c:v>
                </c:pt>
                <c:pt idx="16102">
                  <c:v>1.007080078125E-3</c:v>
                </c:pt>
                <c:pt idx="16103">
                  <c:v>1.007080078125E-3</c:v>
                </c:pt>
                <c:pt idx="16104">
                  <c:v>1.0068416595458984E-3</c:v>
                </c:pt>
                <c:pt idx="16105">
                  <c:v>1.007080078125E-3</c:v>
                </c:pt>
                <c:pt idx="16106">
                  <c:v>1.007080078125E-3</c:v>
                </c:pt>
                <c:pt idx="16107">
                  <c:v>1.0068416595458984E-3</c:v>
                </c:pt>
                <c:pt idx="16108">
                  <c:v>1.007080078125E-3</c:v>
                </c:pt>
                <c:pt idx="16109">
                  <c:v>1.007080078125E-3</c:v>
                </c:pt>
                <c:pt idx="16110">
                  <c:v>1.0068416595458984E-3</c:v>
                </c:pt>
                <c:pt idx="16111">
                  <c:v>1.0080337524414063E-3</c:v>
                </c:pt>
                <c:pt idx="16112">
                  <c:v>1.007080078125E-3</c:v>
                </c:pt>
                <c:pt idx="16113">
                  <c:v>1.0068416595458984E-3</c:v>
                </c:pt>
                <c:pt idx="16114">
                  <c:v>1.007080078125E-3</c:v>
                </c:pt>
                <c:pt idx="16115">
                  <c:v>1.007080078125E-3</c:v>
                </c:pt>
                <c:pt idx="16116">
                  <c:v>1.0068416595458984E-3</c:v>
                </c:pt>
                <c:pt idx="16117">
                  <c:v>1.007080078125E-3</c:v>
                </c:pt>
                <c:pt idx="16118">
                  <c:v>1.007080078125E-3</c:v>
                </c:pt>
                <c:pt idx="16119">
                  <c:v>1.0068416595458984E-3</c:v>
                </c:pt>
                <c:pt idx="16120">
                  <c:v>1.007080078125E-3</c:v>
                </c:pt>
                <c:pt idx="16121">
                  <c:v>1.007080078125E-3</c:v>
                </c:pt>
                <c:pt idx="16122">
                  <c:v>1.0068416595458984E-3</c:v>
                </c:pt>
                <c:pt idx="16123">
                  <c:v>1.007080078125E-3</c:v>
                </c:pt>
                <c:pt idx="16124">
                  <c:v>1.0080337524414063E-3</c:v>
                </c:pt>
                <c:pt idx="16125">
                  <c:v>1.007080078125E-3</c:v>
                </c:pt>
                <c:pt idx="16126">
                  <c:v>1.0068416595458984E-3</c:v>
                </c:pt>
                <c:pt idx="16127">
                  <c:v>1.007080078125E-3</c:v>
                </c:pt>
                <c:pt idx="16128">
                  <c:v>1.007080078125E-3</c:v>
                </c:pt>
                <c:pt idx="16129">
                  <c:v>1.0068416595458984E-3</c:v>
                </c:pt>
                <c:pt idx="16130">
                  <c:v>1.007080078125E-3</c:v>
                </c:pt>
                <c:pt idx="16131">
                  <c:v>1.007080078125E-3</c:v>
                </c:pt>
                <c:pt idx="16132">
                  <c:v>1.0068416595458984E-3</c:v>
                </c:pt>
                <c:pt idx="16133">
                  <c:v>1.007080078125E-3</c:v>
                </c:pt>
                <c:pt idx="16134">
                  <c:v>1.007080078125E-3</c:v>
                </c:pt>
                <c:pt idx="16135">
                  <c:v>1.0068416595458984E-3</c:v>
                </c:pt>
                <c:pt idx="16136">
                  <c:v>1.0080337524414063E-3</c:v>
                </c:pt>
                <c:pt idx="16137">
                  <c:v>1.007080078125E-3</c:v>
                </c:pt>
                <c:pt idx="16138">
                  <c:v>1.0068416595458984E-3</c:v>
                </c:pt>
                <c:pt idx="16139">
                  <c:v>1.007080078125E-3</c:v>
                </c:pt>
                <c:pt idx="16140">
                  <c:v>1.007080078125E-3</c:v>
                </c:pt>
                <c:pt idx="16141">
                  <c:v>1.0068416595458984E-3</c:v>
                </c:pt>
                <c:pt idx="16142">
                  <c:v>1.007080078125E-3</c:v>
                </c:pt>
                <c:pt idx="16143">
                  <c:v>1.007080078125E-3</c:v>
                </c:pt>
                <c:pt idx="16144">
                  <c:v>1.0068416595458984E-3</c:v>
                </c:pt>
                <c:pt idx="16145">
                  <c:v>1.007080078125E-3</c:v>
                </c:pt>
                <c:pt idx="16146">
                  <c:v>1.007080078125E-3</c:v>
                </c:pt>
                <c:pt idx="16147">
                  <c:v>1.0068416595458984E-3</c:v>
                </c:pt>
                <c:pt idx="16148">
                  <c:v>1.007080078125E-3</c:v>
                </c:pt>
                <c:pt idx="16149">
                  <c:v>1.0080337524414063E-3</c:v>
                </c:pt>
                <c:pt idx="16150">
                  <c:v>1.007080078125E-3</c:v>
                </c:pt>
                <c:pt idx="16151">
                  <c:v>1.0068416595458984E-3</c:v>
                </c:pt>
                <c:pt idx="16152">
                  <c:v>1.007080078125E-3</c:v>
                </c:pt>
                <c:pt idx="16153">
                  <c:v>1.007080078125E-3</c:v>
                </c:pt>
                <c:pt idx="16154">
                  <c:v>1.0068416595458984E-3</c:v>
                </c:pt>
                <c:pt idx="16155">
                  <c:v>1.007080078125E-3</c:v>
                </c:pt>
                <c:pt idx="16156">
                  <c:v>1.007080078125E-3</c:v>
                </c:pt>
                <c:pt idx="16157">
                  <c:v>1.0068416595458984E-3</c:v>
                </c:pt>
                <c:pt idx="16158">
                  <c:v>1.007080078125E-3</c:v>
                </c:pt>
                <c:pt idx="16159">
                  <c:v>1.007080078125E-3</c:v>
                </c:pt>
                <c:pt idx="16160">
                  <c:v>1.0068416595458984E-3</c:v>
                </c:pt>
                <c:pt idx="16161">
                  <c:v>1.0080337524414063E-3</c:v>
                </c:pt>
                <c:pt idx="16162">
                  <c:v>1.007080078125E-3</c:v>
                </c:pt>
                <c:pt idx="16163">
                  <c:v>1.0068416595458984E-3</c:v>
                </c:pt>
                <c:pt idx="16164">
                  <c:v>1.007080078125E-3</c:v>
                </c:pt>
                <c:pt idx="16165">
                  <c:v>1.007080078125E-3</c:v>
                </c:pt>
                <c:pt idx="16166">
                  <c:v>1.0068416595458984E-3</c:v>
                </c:pt>
                <c:pt idx="16167">
                  <c:v>1.007080078125E-3</c:v>
                </c:pt>
                <c:pt idx="16168">
                  <c:v>1.007080078125E-3</c:v>
                </c:pt>
                <c:pt idx="16169">
                  <c:v>1.0068416595458984E-3</c:v>
                </c:pt>
                <c:pt idx="16170">
                  <c:v>1.007080078125E-3</c:v>
                </c:pt>
                <c:pt idx="16171">
                  <c:v>1.007080078125E-3</c:v>
                </c:pt>
                <c:pt idx="16172">
                  <c:v>1.0068416595458984E-3</c:v>
                </c:pt>
                <c:pt idx="16173">
                  <c:v>1.007080078125E-3</c:v>
                </c:pt>
                <c:pt idx="16174">
                  <c:v>1.0080337524414063E-3</c:v>
                </c:pt>
                <c:pt idx="16175">
                  <c:v>1.007080078125E-3</c:v>
                </c:pt>
                <c:pt idx="16176">
                  <c:v>1.0068416595458984E-3</c:v>
                </c:pt>
                <c:pt idx="16177">
                  <c:v>1.007080078125E-3</c:v>
                </c:pt>
                <c:pt idx="16178">
                  <c:v>1.007080078125E-3</c:v>
                </c:pt>
                <c:pt idx="16179">
                  <c:v>1.0068416595458984E-3</c:v>
                </c:pt>
                <c:pt idx="16180">
                  <c:v>1.007080078125E-3</c:v>
                </c:pt>
                <c:pt idx="16181">
                  <c:v>1.007080078125E-3</c:v>
                </c:pt>
                <c:pt idx="16182">
                  <c:v>1.0068416595458984E-3</c:v>
                </c:pt>
                <c:pt idx="16183">
                  <c:v>1.007080078125E-3</c:v>
                </c:pt>
                <c:pt idx="16184">
                  <c:v>1.007080078125E-3</c:v>
                </c:pt>
                <c:pt idx="16185">
                  <c:v>1.0068416595458984E-3</c:v>
                </c:pt>
                <c:pt idx="16186">
                  <c:v>1.0080337524414063E-3</c:v>
                </c:pt>
                <c:pt idx="16187">
                  <c:v>1.007080078125E-3</c:v>
                </c:pt>
                <c:pt idx="16188">
                  <c:v>1.0068416595458984E-3</c:v>
                </c:pt>
                <c:pt idx="16189">
                  <c:v>1.007080078125E-3</c:v>
                </c:pt>
                <c:pt idx="16190">
                  <c:v>1.007080078125E-3</c:v>
                </c:pt>
                <c:pt idx="16191">
                  <c:v>1.0068416595458984E-3</c:v>
                </c:pt>
                <c:pt idx="16192">
                  <c:v>1.007080078125E-3</c:v>
                </c:pt>
                <c:pt idx="16193">
                  <c:v>1.007080078125E-3</c:v>
                </c:pt>
                <c:pt idx="16194">
                  <c:v>1.0068416595458984E-3</c:v>
                </c:pt>
                <c:pt idx="16195">
                  <c:v>1.007080078125E-3</c:v>
                </c:pt>
                <c:pt idx="16196">
                  <c:v>1.007080078125E-3</c:v>
                </c:pt>
                <c:pt idx="16197">
                  <c:v>1.0068416595458984E-3</c:v>
                </c:pt>
                <c:pt idx="16198">
                  <c:v>1.007080078125E-3</c:v>
                </c:pt>
                <c:pt idx="16199">
                  <c:v>1.0080337524414063E-3</c:v>
                </c:pt>
                <c:pt idx="16200">
                  <c:v>1.007080078125E-3</c:v>
                </c:pt>
                <c:pt idx="16201">
                  <c:v>1.0068416595458984E-3</c:v>
                </c:pt>
                <c:pt idx="16202">
                  <c:v>1.007080078125E-3</c:v>
                </c:pt>
                <c:pt idx="16203">
                  <c:v>1.007080078125E-3</c:v>
                </c:pt>
                <c:pt idx="16204">
                  <c:v>1.0068416595458984E-3</c:v>
                </c:pt>
                <c:pt idx="16205">
                  <c:v>1.007080078125E-3</c:v>
                </c:pt>
                <c:pt idx="16206">
                  <c:v>1.007080078125E-3</c:v>
                </c:pt>
                <c:pt idx="16207">
                  <c:v>1.0068416595458984E-3</c:v>
                </c:pt>
                <c:pt idx="16208">
                  <c:v>1.007080078125E-3</c:v>
                </c:pt>
                <c:pt idx="16209">
                  <c:v>1.0068416595458984E-3</c:v>
                </c:pt>
                <c:pt idx="16210">
                  <c:v>1.007080078125E-3</c:v>
                </c:pt>
                <c:pt idx="16211">
                  <c:v>1.0080337524414063E-3</c:v>
                </c:pt>
                <c:pt idx="16212">
                  <c:v>1.007080078125E-3</c:v>
                </c:pt>
                <c:pt idx="16213">
                  <c:v>1.0068416595458984E-3</c:v>
                </c:pt>
                <c:pt idx="16214">
                  <c:v>1.007080078125E-3</c:v>
                </c:pt>
                <c:pt idx="16215">
                  <c:v>1.007080078125E-3</c:v>
                </c:pt>
                <c:pt idx="16216">
                  <c:v>1.0068416595458984E-3</c:v>
                </c:pt>
                <c:pt idx="16217">
                  <c:v>1.007080078125E-3</c:v>
                </c:pt>
                <c:pt idx="16218">
                  <c:v>1.007080078125E-3</c:v>
                </c:pt>
                <c:pt idx="16219">
                  <c:v>1.0068416595458984E-3</c:v>
                </c:pt>
                <c:pt idx="16220">
                  <c:v>1.3092041015625E-2</c:v>
                </c:pt>
                <c:pt idx="16221">
                  <c:v>1.007080078125E-3</c:v>
                </c:pt>
                <c:pt idx="16222">
                  <c:v>1.0068416595458984E-3</c:v>
                </c:pt>
                <c:pt idx="16223">
                  <c:v>1.007080078125E-3</c:v>
                </c:pt>
                <c:pt idx="16224">
                  <c:v>1.0080337524414063E-3</c:v>
                </c:pt>
                <c:pt idx="16225">
                  <c:v>1.007080078125E-3</c:v>
                </c:pt>
                <c:pt idx="16226">
                  <c:v>1.0068416595458984E-3</c:v>
                </c:pt>
                <c:pt idx="16227">
                  <c:v>1.007080078125E-3</c:v>
                </c:pt>
                <c:pt idx="16228">
                  <c:v>1.007080078125E-3</c:v>
                </c:pt>
                <c:pt idx="16229">
                  <c:v>1.0068416595458984E-3</c:v>
                </c:pt>
                <c:pt idx="16230">
                  <c:v>1.007080078125E-3</c:v>
                </c:pt>
                <c:pt idx="16231">
                  <c:v>1.007080078125E-3</c:v>
                </c:pt>
                <c:pt idx="16232">
                  <c:v>1.0068416595458984E-3</c:v>
                </c:pt>
                <c:pt idx="16233">
                  <c:v>1.007080078125E-3</c:v>
                </c:pt>
                <c:pt idx="16234">
                  <c:v>1.007080078125E-3</c:v>
                </c:pt>
                <c:pt idx="16235">
                  <c:v>1.0068416595458984E-3</c:v>
                </c:pt>
                <c:pt idx="16236">
                  <c:v>1.007080078125E-3</c:v>
                </c:pt>
                <c:pt idx="16237">
                  <c:v>1.0080337524414063E-3</c:v>
                </c:pt>
                <c:pt idx="16238">
                  <c:v>1.007080078125E-3</c:v>
                </c:pt>
                <c:pt idx="16239">
                  <c:v>1.0068416595458984E-3</c:v>
                </c:pt>
                <c:pt idx="16240">
                  <c:v>1.007080078125E-3</c:v>
                </c:pt>
                <c:pt idx="16241">
                  <c:v>1.0068416595458984E-3</c:v>
                </c:pt>
                <c:pt idx="16242">
                  <c:v>1.007080078125E-3</c:v>
                </c:pt>
                <c:pt idx="16243">
                  <c:v>1.007080078125E-3</c:v>
                </c:pt>
                <c:pt idx="16244">
                  <c:v>1.0068416595458984E-3</c:v>
                </c:pt>
                <c:pt idx="16245">
                  <c:v>1.007080078125E-3</c:v>
                </c:pt>
                <c:pt idx="16246">
                  <c:v>1.007080078125E-3</c:v>
                </c:pt>
                <c:pt idx="16247">
                  <c:v>1.0068416595458984E-3</c:v>
                </c:pt>
                <c:pt idx="16248">
                  <c:v>1.007080078125E-3</c:v>
                </c:pt>
                <c:pt idx="16249">
                  <c:v>1.0080337524414063E-3</c:v>
                </c:pt>
                <c:pt idx="16250">
                  <c:v>1.007080078125E-3</c:v>
                </c:pt>
                <c:pt idx="16251">
                  <c:v>1.0068416595458984E-3</c:v>
                </c:pt>
                <c:pt idx="16252">
                  <c:v>1.007080078125E-3</c:v>
                </c:pt>
                <c:pt idx="16253">
                  <c:v>1.007080078125E-3</c:v>
                </c:pt>
                <c:pt idx="16254">
                  <c:v>1.0068416595458984E-3</c:v>
                </c:pt>
                <c:pt idx="16255">
                  <c:v>1.007080078125E-3</c:v>
                </c:pt>
                <c:pt idx="16256">
                  <c:v>1.007080078125E-3</c:v>
                </c:pt>
                <c:pt idx="16257">
                  <c:v>1.0068416595458984E-3</c:v>
                </c:pt>
                <c:pt idx="16258">
                  <c:v>1.007080078125E-3</c:v>
                </c:pt>
                <c:pt idx="16259">
                  <c:v>1.007080078125E-3</c:v>
                </c:pt>
                <c:pt idx="16260">
                  <c:v>1.0068416595458984E-3</c:v>
                </c:pt>
                <c:pt idx="16261">
                  <c:v>1.007080078125E-3</c:v>
                </c:pt>
                <c:pt idx="16262">
                  <c:v>1.0080337524414063E-3</c:v>
                </c:pt>
                <c:pt idx="16263">
                  <c:v>1.0068416595458984E-3</c:v>
                </c:pt>
                <c:pt idx="16264">
                  <c:v>1.007080078125E-3</c:v>
                </c:pt>
                <c:pt idx="16265">
                  <c:v>1.007080078125E-3</c:v>
                </c:pt>
                <c:pt idx="16266">
                  <c:v>1.0068416595458984E-3</c:v>
                </c:pt>
                <c:pt idx="16267">
                  <c:v>1.007080078125E-3</c:v>
                </c:pt>
                <c:pt idx="16268">
                  <c:v>1.007080078125E-3</c:v>
                </c:pt>
                <c:pt idx="16269">
                  <c:v>1.0068416595458984E-3</c:v>
                </c:pt>
                <c:pt idx="16270">
                  <c:v>1.007080078125E-3</c:v>
                </c:pt>
                <c:pt idx="16271">
                  <c:v>1.007080078125E-3</c:v>
                </c:pt>
                <c:pt idx="16272">
                  <c:v>1.0068416595458984E-3</c:v>
                </c:pt>
                <c:pt idx="16273">
                  <c:v>1.007080078125E-3</c:v>
                </c:pt>
                <c:pt idx="16274">
                  <c:v>1.0080337524414063E-3</c:v>
                </c:pt>
                <c:pt idx="16275">
                  <c:v>1.007080078125E-3</c:v>
                </c:pt>
                <c:pt idx="16276">
                  <c:v>1.0068416595458984E-3</c:v>
                </c:pt>
                <c:pt idx="16277">
                  <c:v>1.007080078125E-3</c:v>
                </c:pt>
                <c:pt idx="16278">
                  <c:v>1.007080078125E-3</c:v>
                </c:pt>
                <c:pt idx="16279">
                  <c:v>1.0068416595458984E-3</c:v>
                </c:pt>
                <c:pt idx="16280">
                  <c:v>1.007080078125E-3</c:v>
                </c:pt>
                <c:pt idx="16281">
                  <c:v>1.007080078125E-3</c:v>
                </c:pt>
                <c:pt idx="16282">
                  <c:v>1.0068416595458984E-3</c:v>
                </c:pt>
                <c:pt idx="16283">
                  <c:v>1.007080078125E-3</c:v>
                </c:pt>
                <c:pt idx="16284">
                  <c:v>1.007080078125E-3</c:v>
                </c:pt>
                <c:pt idx="16285">
                  <c:v>1.0068416595458984E-3</c:v>
                </c:pt>
                <c:pt idx="16286">
                  <c:v>1.007080078125E-3</c:v>
                </c:pt>
                <c:pt idx="16287">
                  <c:v>1.0080337524414063E-3</c:v>
                </c:pt>
                <c:pt idx="16288">
                  <c:v>1.0068416595458984E-3</c:v>
                </c:pt>
                <c:pt idx="16289">
                  <c:v>1.007080078125E-3</c:v>
                </c:pt>
                <c:pt idx="16290">
                  <c:v>1.007080078125E-3</c:v>
                </c:pt>
                <c:pt idx="16291">
                  <c:v>1.0068416595458984E-3</c:v>
                </c:pt>
                <c:pt idx="16292">
                  <c:v>1.007080078125E-3</c:v>
                </c:pt>
                <c:pt idx="16293">
                  <c:v>1.007080078125E-3</c:v>
                </c:pt>
                <c:pt idx="16294">
                  <c:v>1.0068416595458984E-3</c:v>
                </c:pt>
                <c:pt idx="16295">
                  <c:v>1.007080078125E-3</c:v>
                </c:pt>
                <c:pt idx="16296">
                  <c:v>1.007080078125E-3</c:v>
                </c:pt>
                <c:pt idx="16297">
                  <c:v>1.0068416595458984E-3</c:v>
                </c:pt>
                <c:pt idx="16298">
                  <c:v>1.007080078125E-3</c:v>
                </c:pt>
                <c:pt idx="16299">
                  <c:v>1.0080337524414063E-3</c:v>
                </c:pt>
                <c:pt idx="16300">
                  <c:v>1.007080078125E-3</c:v>
                </c:pt>
                <c:pt idx="16301">
                  <c:v>1.0068416595458984E-3</c:v>
                </c:pt>
                <c:pt idx="16302">
                  <c:v>1.007080078125E-3</c:v>
                </c:pt>
                <c:pt idx="16303">
                  <c:v>1.007080078125E-3</c:v>
                </c:pt>
                <c:pt idx="16304">
                  <c:v>1.0068416595458984E-3</c:v>
                </c:pt>
                <c:pt idx="16305">
                  <c:v>1.007080078125E-3</c:v>
                </c:pt>
                <c:pt idx="16306">
                  <c:v>1.007080078125E-3</c:v>
                </c:pt>
                <c:pt idx="16307">
                  <c:v>1.0068416595458984E-3</c:v>
                </c:pt>
                <c:pt idx="16308">
                  <c:v>1.007080078125E-3</c:v>
                </c:pt>
                <c:pt idx="16309">
                  <c:v>1.007080078125E-3</c:v>
                </c:pt>
                <c:pt idx="16310">
                  <c:v>1.0068416595458984E-3</c:v>
                </c:pt>
                <c:pt idx="16311">
                  <c:v>1.007080078125E-3</c:v>
                </c:pt>
                <c:pt idx="16312">
                  <c:v>1.0080337524414063E-3</c:v>
                </c:pt>
                <c:pt idx="16313">
                  <c:v>1.0068416595458984E-3</c:v>
                </c:pt>
                <c:pt idx="16314">
                  <c:v>8.0561637878417969E-3</c:v>
                </c:pt>
                <c:pt idx="16315">
                  <c:v>1.0068416595458984E-3</c:v>
                </c:pt>
                <c:pt idx="16316">
                  <c:v>1.007080078125E-3</c:v>
                </c:pt>
                <c:pt idx="16317">
                  <c:v>1.0080337524414063E-3</c:v>
                </c:pt>
                <c:pt idx="16318">
                  <c:v>1.007080078125E-3</c:v>
                </c:pt>
                <c:pt idx="16319">
                  <c:v>1.0068416595458984E-3</c:v>
                </c:pt>
                <c:pt idx="16320">
                  <c:v>1.007080078125E-3</c:v>
                </c:pt>
                <c:pt idx="16321">
                  <c:v>1.007080078125E-3</c:v>
                </c:pt>
                <c:pt idx="16322">
                  <c:v>1.0068416595458984E-3</c:v>
                </c:pt>
                <c:pt idx="16323">
                  <c:v>1.007080078125E-3</c:v>
                </c:pt>
                <c:pt idx="16324">
                  <c:v>1.007080078125E-3</c:v>
                </c:pt>
                <c:pt idx="16325">
                  <c:v>1.0068416595458984E-3</c:v>
                </c:pt>
                <c:pt idx="16326">
                  <c:v>1.007080078125E-3</c:v>
                </c:pt>
                <c:pt idx="16327">
                  <c:v>1.007080078125E-3</c:v>
                </c:pt>
                <c:pt idx="16328">
                  <c:v>1.0068416595458984E-3</c:v>
                </c:pt>
                <c:pt idx="16329">
                  <c:v>1.007080078125E-3</c:v>
                </c:pt>
                <c:pt idx="16330">
                  <c:v>1.0080337524414063E-3</c:v>
                </c:pt>
                <c:pt idx="16331">
                  <c:v>1.0068416595458984E-3</c:v>
                </c:pt>
                <c:pt idx="16332">
                  <c:v>1.007080078125E-3</c:v>
                </c:pt>
                <c:pt idx="16333">
                  <c:v>1.007080078125E-3</c:v>
                </c:pt>
                <c:pt idx="16334">
                  <c:v>1.0068416595458984E-3</c:v>
                </c:pt>
                <c:pt idx="16335">
                  <c:v>1.007080078125E-3</c:v>
                </c:pt>
                <c:pt idx="16336">
                  <c:v>1.007080078125E-3</c:v>
                </c:pt>
                <c:pt idx="16337">
                  <c:v>1.0068416595458984E-3</c:v>
                </c:pt>
                <c:pt idx="16338">
                  <c:v>1.007080078125E-3</c:v>
                </c:pt>
                <c:pt idx="16339">
                  <c:v>1.007080078125E-3</c:v>
                </c:pt>
                <c:pt idx="16340">
                  <c:v>1.0068416595458984E-3</c:v>
                </c:pt>
                <c:pt idx="16341">
                  <c:v>1.007080078125E-3</c:v>
                </c:pt>
                <c:pt idx="16342">
                  <c:v>1.0080337524414063E-3</c:v>
                </c:pt>
                <c:pt idx="16343">
                  <c:v>1.007080078125E-3</c:v>
                </c:pt>
                <c:pt idx="16344">
                  <c:v>1.0068416595458984E-3</c:v>
                </c:pt>
                <c:pt idx="16345">
                  <c:v>1.007080078125E-3</c:v>
                </c:pt>
                <c:pt idx="16346">
                  <c:v>1.007080078125E-3</c:v>
                </c:pt>
                <c:pt idx="16347">
                  <c:v>1.0068416595458984E-3</c:v>
                </c:pt>
                <c:pt idx="16348">
                  <c:v>1.007080078125E-3</c:v>
                </c:pt>
                <c:pt idx="16349">
                  <c:v>1.007080078125E-3</c:v>
                </c:pt>
                <c:pt idx="16350">
                  <c:v>1.0068416595458984E-3</c:v>
                </c:pt>
                <c:pt idx="16351">
                  <c:v>1.007080078125E-3</c:v>
                </c:pt>
                <c:pt idx="16352">
                  <c:v>1.007080078125E-3</c:v>
                </c:pt>
                <c:pt idx="16353">
                  <c:v>1.0068416595458984E-3</c:v>
                </c:pt>
                <c:pt idx="16354">
                  <c:v>1.007080078125E-3</c:v>
                </c:pt>
                <c:pt idx="16355">
                  <c:v>1.0080337524414063E-3</c:v>
                </c:pt>
                <c:pt idx="16356">
                  <c:v>1.0068416595458984E-3</c:v>
                </c:pt>
                <c:pt idx="16357">
                  <c:v>1.007080078125E-3</c:v>
                </c:pt>
                <c:pt idx="16358">
                  <c:v>1.007080078125E-3</c:v>
                </c:pt>
                <c:pt idx="16359">
                  <c:v>1.0068416595458984E-3</c:v>
                </c:pt>
                <c:pt idx="16360">
                  <c:v>1.007080078125E-3</c:v>
                </c:pt>
                <c:pt idx="16361">
                  <c:v>1.007080078125E-3</c:v>
                </c:pt>
                <c:pt idx="16362">
                  <c:v>1.0068416595458984E-3</c:v>
                </c:pt>
                <c:pt idx="16363">
                  <c:v>1.007080078125E-3</c:v>
                </c:pt>
                <c:pt idx="16364">
                  <c:v>1.007080078125E-3</c:v>
                </c:pt>
                <c:pt idx="16365">
                  <c:v>1.0068416595458984E-3</c:v>
                </c:pt>
                <c:pt idx="16366">
                  <c:v>1.007080078125E-3</c:v>
                </c:pt>
                <c:pt idx="16367">
                  <c:v>1.0080337524414063E-3</c:v>
                </c:pt>
                <c:pt idx="16368">
                  <c:v>1.007080078125E-3</c:v>
                </c:pt>
                <c:pt idx="16369">
                  <c:v>1.0068416595458984E-3</c:v>
                </c:pt>
                <c:pt idx="16370">
                  <c:v>5.0351619720458984E-3</c:v>
                </c:pt>
                <c:pt idx="16371">
                  <c:v>1.0068416595458984E-3</c:v>
                </c:pt>
                <c:pt idx="16372">
                  <c:v>1.007080078125E-3</c:v>
                </c:pt>
                <c:pt idx="16373">
                  <c:v>1.007080078125E-3</c:v>
                </c:pt>
                <c:pt idx="16374">
                  <c:v>1.0068416595458984E-3</c:v>
                </c:pt>
                <c:pt idx="16375">
                  <c:v>1.007080078125E-3</c:v>
                </c:pt>
                <c:pt idx="16376">
                  <c:v>1.0080337524414063E-3</c:v>
                </c:pt>
                <c:pt idx="16377">
                  <c:v>1.0068416595458984E-3</c:v>
                </c:pt>
                <c:pt idx="16378">
                  <c:v>1.007080078125E-3</c:v>
                </c:pt>
                <c:pt idx="16379">
                  <c:v>1.007080078125E-3</c:v>
                </c:pt>
                <c:pt idx="16380">
                  <c:v>1.0068416595458984E-3</c:v>
                </c:pt>
                <c:pt idx="16381">
                  <c:v>1.007080078125E-3</c:v>
                </c:pt>
                <c:pt idx="16382">
                  <c:v>1.007080078125E-3</c:v>
                </c:pt>
                <c:pt idx="16383">
                  <c:v>1.0068416595458984E-3</c:v>
                </c:pt>
                <c:pt idx="16384">
                  <c:v>1.007080078125E-3</c:v>
                </c:pt>
                <c:pt idx="16385">
                  <c:v>1.007080078125E-3</c:v>
                </c:pt>
                <c:pt idx="16386">
                  <c:v>1.0068416595458984E-3</c:v>
                </c:pt>
                <c:pt idx="16387">
                  <c:v>1.007080078125E-3</c:v>
                </c:pt>
                <c:pt idx="16388">
                  <c:v>1.0080337524414063E-3</c:v>
                </c:pt>
                <c:pt idx="16389">
                  <c:v>1.007080078125E-3</c:v>
                </c:pt>
                <c:pt idx="16390">
                  <c:v>1.0068416595458984E-3</c:v>
                </c:pt>
                <c:pt idx="16391">
                  <c:v>1.007080078125E-3</c:v>
                </c:pt>
                <c:pt idx="16392">
                  <c:v>1.007080078125E-3</c:v>
                </c:pt>
                <c:pt idx="16393">
                  <c:v>1.0068416595458984E-3</c:v>
                </c:pt>
                <c:pt idx="16394">
                  <c:v>1.007080078125E-3</c:v>
                </c:pt>
                <c:pt idx="16395">
                  <c:v>1.007080078125E-3</c:v>
                </c:pt>
                <c:pt idx="16396">
                  <c:v>1.0068416595458984E-3</c:v>
                </c:pt>
                <c:pt idx="16397">
                  <c:v>1.007080078125E-3</c:v>
                </c:pt>
                <c:pt idx="16398">
                  <c:v>1.007080078125E-3</c:v>
                </c:pt>
                <c:pt idx="16399">
                  <c:v>1.0068416595458984E-3</c:v>
                </c:pt>
                <c:pt idx="16400">
                  <c:v>1.007080078125E-3</c:v>
                </c:pt>
                <c:pt idx="16401">
                  <c:v>1.0080337524414063E-3</c:v>
                </c:pt>
                <c:pt idx="16402">
                  <c:v>1.0068416595458984E-3</c:v>
                </c:pt>
                <c:pt idx="16403">
                  <c:v>1.007080078125E-3</c:v>
                </c:pt>
                <c:pt idx="16404">
                  <c:v>1.007080078125E-3</c:v>
                </c:pt>
                <c:pt idx="16405">
                  <c:v>1.0068416595458984E-3</c:v>
                </c:pt>
                <c:pt idx="16406">
                  <c:v>1.007080078125E-3</c:v>
                </c:pt>
                <c:pt idx="16407">
                  <c:v>1.007080078125E-3</c:v>
                </c:pt>
                <c:pt idx="16408">
                  <c:v>1.0068416595458984E-3</c:v>
                </c:pt>
                <c:pt idx="16409">
                  <c:v>1.007080078125E-3</c:v>
                </c:pt>
                <c:pt idx="16410">
                  <c:v>1.007080078125E-3</c:v>
                </c:pt>
                <c:pt idx="16411">
                  <c:v>1.0068416595458984E-3</c:v>
                </c:pt>
                <c:pt idx="16412">
                  <c:v>1.007080078125E-3</c:v>
                </c:pt>
                <c:pt idx="16413">
                  <c:v>1.0080337524414063E-3</c:v>
                </c:pt>
                <c:pt idx="16414">
                  <c:v>1.007080078125E-3</c:v>
                </c:pt>
                <c:pt idx="16415">
                  <c:v>1.0068416595458984E-3</c:v>
                </c:pt>
                <c:pt idx="16416">
                  <c:v>1.007080078125E-3</c:v>
                </c:pt>
                <c:pt idx="16417">
                  <c:v>1.007080078125E-3</c:v>
                </c:pt>
                <c:pt idx="16418">
                  <c:v>1.0068416595458984E-3</c:v>
                </c:pt>
                <c:pt idx="16419">
                  <c:v>1.007080078125E-3</c:v>
                </c:pt>
                <c:pt idx="16420">
                  <c:v>1.007080078125E-3</c:v>
                </c:pt>
                <c:pt idx="16421">
                  <c:v>1.0068416595458984E-3</c:v>
                </c:pt>
                <c:pt idx="16422">
                  <c:v>1.007080078125E-3</c:v>
                </c:pt>
                <c:pt idx="16423">
                  <c:v>1.007080078125E-3</c:v>
                </c:pt>
                <c:pt idx="16424">
                  <c:v>1.0068416595458984E-3</c:v>
                </c:pt>
                <c:pt idx="16425">
                  <c:v>1.007080078125E-3</c:v>
                </c:pt>
                <c:pt idx="16426">
                  <c:v>1.0080337524414063E-3</c:v>
                </c:pt>
                <c:pt idx="16427">
                  <c:v>1.0068416595458984E-3</c:v>
                </c:pt>
                <c:pt idx="16428">
                  <c:v>1.007080078125E-3</c:v>
                </c:pt>
                <c:pt idx="16429">
                  <c:v>1.007080078125E-3</c:v>
                </c:pt>
                <c:pt idx="16430">
                  <c:v>1.0068416595458984E-3</c:v>
                </c:pt>
                <c:pt idx="16431">
                  <c:v>1.007080078125E-3</c:v>
                </c:pt>
                <c:pt idx="16432">
                  <c:v>1.007080078125E-3</c:v>
                </c:pt>
                <c:pt idx="16433">
                  <c:v>1.0068416595458984E-3</c:v>
                </c:pt>
                <c:pt idx="16434">
                  <c:v>1.007080078125E-3</c:v>
                </c:pt>
                <c:pt idx="16435">
                  <c:v>1.007080078125E-3</c:v>
                </c:pt>
                <c:pt idx="16436">
                  <c:v>1.0068416595458984E-3</c:v>
                </c:pt>
                <c:pt idx="16437">
                  <c:v>1.007080078125E-3</c:v>
                </c:pt>
                <c:pt idx="16438">
                  <c:v>1.0080337524414063E-3</c:v>
                </c:pt>
                <c:pt idx="16439">
                  <c:v>1.007080078125E-3</c:v>
                </c:pt>
                <c:pt idx="16440">
                  <c:v>1.0068416595458984E-3</c:v>
                </c:pt>
                <c:pt idx="16441">
                  <c:v>1.007080078125E-3</c:v>
                </c:pt>
                <c:pt idx="16442">
                  <c:v>1.007080078125E-3</c:v>
                </c:pt>
                <c:pt idx="16443">
                  <c:v>1.0068416595458984E-3</c:v>
                </c:pt>
                <c:pt idx="16444">
                  <c:v>1.007080078125E-3</c:v>
                </c:pt>
                <c:pt idx="16445">
                  <c:v>1.007080078125E-3</c:v>
                </c:pt>
                <c:pt idx="16446">
                  <c:v>1.0068416595458984E-3</c:v>
                </c:pt>
                <c:pt idx="16447">
                  <c:v>1.007080078125E-3</c:v>
                </c:pt>
                <c:pt idx="16448">
                  <c:v>1.007080078125E-3</c:v>
                </c:pt>
                <c:pt idx="16449">
                  <c:v>1.0068416595458984E-3</c:v>
                </c:pt>
                <c:pt idx="16450">
                  <c:v>1.007080078125E-3</c:v>
                </c:pt>
                <c:pt idx="16451">
                  <c:v>1.0080337524414063E-3</c:v>
                </c:pt>
                <c:pt idx="16452">
                  <c:v>1.0068416595458984E-3</c:v>
                </c:pt>
                <c:pt idx="16453">
                  <c:v>1.007080078125E-3</c:v>
                </c:pt>
                <c:pt idx="16454">
                  <c:v>1.007080078125E-3</c:v>
                </c:pt>
                <c:pt idx="16455">
                  <c:v>1.0068416595458984E-3</c:v>
                </c:pt>
                <c:pt idx="16456">
                  <c:v>1.007080078125E-3</c:v>
                </c:pt>
                <c:pt idx="16457">
                  <c:v>1.007080078125E-3</c:v>
                </c:pt>
                <c:pt idx="16458">
                  <c:v>1.0068416595458984E-3</c:v>
                </c:pt>
                <c:pt idx="16459">
                  <c:v>1.007080078125E-3</c:v>
                </c:pt>
                <c:pt idx="16460">
                  <c:v>1.007080078125E-3</c:v>
                </c:pt>
                <c:pt idx="16461">
                  <c:v>1.0068416595458984E-3</c:v>
                </c:pt>
                <c:pt idx="16462">
                  <c:v>1.007080078125E-3</c:v>
                </c:pt>
                <c:pt idx="16463">
                  <c:v>1.0080337524414063E-3</c:v>
                </c:pt>
                <c:pt idx="16464">
                  <c:v>1.007080078125E-3</c:v>
                </c:pt>
                <c:pt idx="16465">
                  <c:v>1.0068416595458984E-3</c:v>
                </c:pt>
                <c:pt idx="16466">
                  <c:v>1.007080078125E-3</c:v>
                </c:pt>
                <c:pt idx="16467">
                  <c:v>1.007080078125E-3</c:v>
                </c:pt>
                <c:pt idx="16468">
                  <c:v>1.0068416595458984E-3</c:v>
                </c:pt>
                <c:pt idx="16469">
                  <c:v>1.007080078125E-3</c:v>
                </c:pt>
                <c:pt idx="16470">
                  <c:v>1.007080078125E-3</c:v>
                </c:pt>
                <c:pt idx="16471">
                  <c:v>1.0068416595458984E-3</c:v>
                </c:pt>
                <c:pt idx="16472">
                  <c:v>1.007080078125E-3</c:v>
                </c:pt>
                <c:pt idx="16473">
                  <c:v>1.007080078125E-3</c:v>
                </c:pt>
                <c:pt idx="16474">
                  <c:v>1.0068416595458984E-3</c:v>
                </c:pt>
                <c:pt idx="16475">
                  <c:v>1.0080337524414063E-3</c:v>
                </c:pt>
                <c:pt idx="16476">
                  <c:v>1.007080078125E-3</c:v>
                </c:pt>
                <c:pt idx="16477">
                  <c:v>3.0210018157958984E-3</c:v>
                </c:pt>
                <c:pt idx="16478">
                  <c:v>1.0068416595458984E-3</c:v>
                </c:pt>
                <c:pt idx="16479">
                  <c:v>1.007080078125E-3</c:v>
                </c:pt>
                <c:pt idx="16480">
                  <c:v>1.007080078125E-3</c:v>
                </c:pt>
                <c:pt idx="16481">
                  <c:v>1.0068416595458984E-3</c:v>
                </c:pt>
                <c:pt idx="16482">
                  <c:v>1.007080078125E-3</c:v>
                </c:pt>
                <c:pt idx="16483">
                  <c:v>1.007080078125E-3</c:v>
                </c:pt>
                <c:pt idx="16484">
                  <c:v>1.0068416595458984E-3</c:v>
                </c:pt>
                <c:pt idx="16485">
                  <c:v>1.007080078125E-3</c:v>
                </c:pt>
                <c:pt idx="16486">
                  <c:v>1.0080337524414063E-3</c:v>
                </c:pt>
                <c:pt idx="16487">
                  <c:v>1.007080078125E-3</c:v>
                </c:pt>
                <c:pt idx="16488">
                  <c:v>1.0068416595458984E-3</c:v>
                </c:pt>
                <c:pt idx="16489">
                  <c:v>1.007080078125E-3</c:v>
                </c:pt>
                <c:pt idx="16490">
                  <c:v>1.007080078125E-3</c:v>
                </c:pt>
                <c:pt idx="16491">
                  <c:v>1.0068416595458984E-3</c:v>
                </c:pt>
                <c:pt idx="16492">
                  <c:v>1.007080078125E-3</c:v>
                </c:pt>
                <c:pt idx="16493">
                  <c:v>1.007080078125E-3</c:v>
                </c:pt>
                <c:pt idx="16494">
                  <c:v>1.0068416595458984E-3</c:v>
                </c:pt>
                <c:pt idx="16495">
                  <c:v>1.007080078125E-3</c:v>
                </c:pt>
                <c:pt idx="16496">
                  <c:v>1.007080078125E-3</c:v>
                </c:pt>
                <c:pt idx="16497">
                  <c:v>1.0068416595458984E-3</c:v>
                </c:pt>
                <c:pt idx="16498">
                  <c:v>1.0080337524414063E-3</c:v>
                </c:pt>
                <c:pt idx="16499">
                  <c:v>1.007080078125E-3</c:v>
                </c:pt>
                <c:pt idx="16500">
                  <c:v>1.0068416595458984E-3</c:v>
                </c:pt>
                <c:pt idx="16501">
                  <c:v>1.007080078125E-3</c:v>
                </c:pt>
                <c:pt idx="16502">
                  <c:v>1.007080078125E-3</c:v>
                </c:pt>
                <c:pt idx="16503">
                  <c:v>1.0068416595458984E-3</c:v>
                </c:pt>
                <c:pt idx="16504">
                  <c:v>1.007080078125E-3</c:v>
                </c:pt>
                <c:pt idx="16505">
                  <c:v>1.007080078125E-3</c:v>
                </c:pt>
                <c:pt idx="16506">
                  <c:v>1.0068416595458984E-3</c:v>
                </c:pt>
                <c:pt idx="16507">
                  <c:v>1.007080078125E-3</c:v>
                </c:pt>
                <c:pt idx="16508">
                  <c:v>1.007080078125E-3</c:v>
                </c:pt>
                <c:pt idx="16509">
                  <c:v>1.0068416595458984E-3</c:v>
                </c:pt>
                <c:pt idx="16510">
                  <c:v>1.007080078125E-3</c:v>
                </c:pt>
                <c:pt idx="16511">
                  <c:v>1.0080337524414063E-3</c:v>
                </c:pt>
                <c:pt idx="16512">
                  <c:v>1.007080078125E-3</c:v>
                </c:pt>
                <c:pt idx="16513">
                  <c:v>1.0068416595458984E-3</c:v>
                </c:pt>
                <c:pt idx="16514">
                  <c:v>1.007080078125E-3</c:v>
                </c:pt>
                <c:pt idx="16515">
                  <c:v>1.007080078125E-3</c:v>
                </c:pt>
                <c:pt idx="16516">
                  <c:v>1.0068416595458984E-3</c:v>
                </c:pt>
                <c:pt idx="16517">
                  <c:v>1.007080078125E-3</c:v>
                </c:pt>
                <c:pt idx="16518">
                  <c:v>1.007080078125E-3</c:v>
                </c:pt>
                <c:pt idx="16519">
                  <c:v>1.0068416595458984E-3</c:v>
                </c:pt>
                <c:pt idx="16520">
                  <c:v>1.007080078125E-3</c:v>
                </c:pt>
                <c:pt idx="16521">
                  <c:v>1.007080078125E-3</c:v>
                </c:pt>
                <c:pt idx="16522">
                  <c:v>1.0068416595458984E-3</c:v>
                </c:pt>
                <c:pt idx="16523">
                  <c:v>1.0080337524414063E-3</c:v>
                </c:pt>
                <c:pt idx="16524">
                  <c:v>1.007080078125E-3</c:v>
                </c:pt>
                <c:pt idx="16525">
                  <c:v>1.0068416595458984E-3</c:v>
                </c:pt>
                <c:pt idx="16526">
                  <c:v>1.007080078125E-3</c:v>
                </c:pt>
                <c:pt idx="16527">
                  <c:v>1.007080078125E-3</c:v>
                </c:pt>
                <c:pt idx="16528">
                  <c:v>1.0068416595458984E-3</c:v>
                </c:pt>
                <c:pt idx="16529">
                  <c:v>1.007080078125E-3</c:v>
                </c:pt>
                <c:pt idx="16530">
                  <c:v>1.007080078125E-3</c:v>
                </c:pt>
                <c:pt idx="16531">
                  <c:v>1.0068416595458984E-3</c:v>
                </c:pt>
                <c:pt idx="16532">
                  <c:v>1.007080078125E-3</c:v>
                </c:pt>
                <c:pt idx="16533">
                  <c:v>1.007080078125E-3</c:v>
                </c:pt>
                <c:pt idx="16534">
                  <c:v>1.0068416595458984E-3</c:v>
                </c:pt>
                <c:pt idx="16535">
                  <c:v>1.007080078125E-3</c:v>
                </c:pt>
                <c:pt idx="16536">
                  <c:v>1.0080337524414063E-3</c:v>
                </c:pt>
                <c:pt idx="16537">
                  <c:v>1.007080078125E-3</c:v>
                </c:pt>
                <c:pt idx="16538">
                  <c:v>1.0068416595458984E-3</c:v>
                </c:pt>
                <c:pt idx="16539">
                  <c:v>1.007080078125E-3</c:v>
                </c:pt>
                <c:pt idx="16540">
                  <c:v>1.007080078125E-3</c:v>
                </c:pt>
                <c:pt idx="16541">
                  <c:v>1.0068416595458984E-3</c:v>
                </c:pt>
                <c:pt idx="16542">
                  <c:v>1.007080078125E-3</c:v>
                </c:pt>
                <c:pt idx="16543">
                  <c:v>1.007080078125E-3</c:v>
                </c:pt>
                <c:pt idx="16544">
                  <c:v>1.0068416595458984E-3</c:v>
                </c:pt>
                <c:pt idx="16545">
                  <c:v>1.007080078125E-3</c:v>
                </c:pt>
                <c:pt idx="16546">
                  <c:v>1.007080078125E-3</c:v>
                </c:pt>
                <c:pt idx="16547">
                  <c:v>1.0068416595458984E-3</c:v>
                </c:pt>
                <c:pt idx="16548">
                  <c:v>1.0080337524414063E-3</c:v>
                </c:pt>
                <c:pt idx="16549">
                  <c:v>1.007080078125E-3</c:v>
                </c:pt>
                <c:pt idx="16550">
                  <c:v>1.0068416595458984E-3</c:v>
                </c:pt>
                <c:pt idx="16551">
                  <c:v>1.007080078125E-3</c:v>
                </c:pt>
                <c:pt idx="16552">
                  <c:v>1.007080078125E-3</c:v>
                </c:pt>
                <c:pt idx="16553">
                  <c:v>1.0068416595458984E-3</c:v>
                </c:pt>
                <c:pt idx="16554">
                  <c:v>1.5106201171875E-2</c:v>
                </c:pt>
                <c:pt idx="16555">
                  <c:v>1.0068416595458984E-3</c:v>
                </c:pt>
                <c:pt idx="16556">
                  <c:v>1.007080078125E-3</c:v>
                </c:pt>
                <c:pt idx="16557">
                  <c:v>1.007080078125E-3</c:v>
                </c:pt>
                <c:pt idx="16558">
                  <c:v>1.0068416595458984E-3</c:v>
                </c:pt>
                <c:pt idx="16559">
                  <c:v>1.0080337524414063E-3</c:v>
                </c:pt>
                <c:pt idx="16560">
                  <c:v>1.007080078125E-3</c:v>
                </c:pt>
                <c:pt idx="16561">
                  <c:v>1.0068416595458984E-3</c:v>
                </c:pt>
                <c:pt idx="16562">
                  <c:v>1.007080078125E-3</c:v>
                </c:pt>
                <c:pt idx="16563">
                  <c:v>1.007080078125E-3</c:v>
                </c:pt>
                <c:pt idx="16564">
                  <c:v>1.0068416595458984E-3</c:v>
                </c:pt>
                <c:pt idx="16565">
                  <c:v>1.007080078125E-3</c:v>
                </c:pt>
                <c:pt idx="16566">
                  <c:v>1.007080078125E-3</c:v>
                </c:pt>
                <c:pt idx="16567">
                  <c:v>1.0068416595458984E-3</c:v>
                </c:pt>
                <c:pt idx="16568">
                  <c:v>1.007080078125E-3</c:v>
                </c:pt>
                <c:pt idx="16569">
                  <c:v>1.007080078125E-3</c:v>
                </c:pt>
                <c:pt idx="16570">
                  <c:v>1.0068416595458984E-3</c:v>
                </c:pt>
                <c:pt idx="16571">
                  <c:v>1.007080078125E-3</c:v>
                </c:pt>
                <c:pt idx="16572">
                  <c:v>1.0080337524414063E-3</c:v>
                </c:pt>
                <c:pt idx="16573">
                  <c:v>1.007080078125E-3</c:v>
                </c:pt>
                <c:pt idx="16574">
                  <c:v>1.0068416595458984E-3</c:v>
                </c:pt>
                <c:pt idx="16575">
                  <c:v>1.007080078125E-3</c:v>
                </c:pt>
                <c:pt idx="16576">
                  <c:v>1.007080078125E-3</c:v>
                </c:pt>
                <c:pt idx="16577">
                  <c:v>1.0068416595458984E-3</c:v>
                </c:pt>
                <c:pt idx="16578">
                  <c:v>1.007080078125E-3</c:v>
                </c:pt>
                <c:pt idx="16579">
                  <c:v>1.007080078125E-3</c:v>
                </c:pt>
                <c:pt idx="16580">
                  <c:v>1.0068416595458984E-3</c:v>
                </c:pt>
                <c:pt idx="16581">
                  <c:v>1.007080078125E-3</c:v>
                </c:pt>
                <c:pt idx="16582">
                  <c:v>1.007080078125E-3</c:v>
                </c:pt>
                <c:pt idx="16583">
                  <c:v>1.0068416595458984E-3</c:v>
                </c:pt>
                <c:pt idx="16584">
                  <c:v>1.0080337524414063E-3</c:v>
                </c:pt>
                <c:pt idx="16585">
                  <c:v>1.007080078125E-3</c:v>
                </c:pt>
                <c:pt idx="16586">
                  <c:v>1.0068416595458984E-3</c:v>
                </c:pt>
                <c:pt idx="16587">
                  <c:v>1.007080078125E-3</c:v>
                </c:pt>
                <c:pt idx="16588">
                  <c:v>1.007080078125E-3</c:v>
                </c:pt>
                <c:pt idx="16589">
                  <c:v>1.0068416595458984E-3</c:v>
                </c:pt>
                <c:pt idx="16590">
                  <c:v>1.007080078125E-3</c:v>
                </c:pt>
                <c:pt idx="16591">
                  <c:v>1.007080078125E-3</c:v>
                </c:pt>
                <c:pt idx="16592">
                  <c:v>1.0068416595458984E-3</c:v>
                </c:pt>
                <c:pt idx="16593">
                  <c:v>1.007080078125E-3</c:v>
                </c:pt>
                <c:pt idx="16594">
                  <c:v>1.007080078125E-3</c:v>
                </c:pt>
                <c:pt idx="16595">
                  <c:v>1.0068416595458984E-3</c:v>
                </c:pt>
                <c:pt idx="16596">
                  <c:v>1.007080078125E-3</c:v>
                </c:pt>
                <c:pt idx="16597">
                  <c:v>1.0080337524414063E-3</c:v>
                </c:pt>
                <c:pt idx="16598">
                  <c:v>1.007080078125E-3</c:v>
                </c:pt>
                <c:pt idx="16599">
                  <c:v>1.0068416595458984E-3</c:v>
                </c:pt>
                <c:pt idx="16600">
                  <c:v>1.007080078125E-3</c:v>
                </c:pt>
                <c:pt idx="16601">
                  <c:v>1.007080078125E-3</c:v>
                </c:pt>
                <c:pt idx="16602">
                  <c:v>1.0068416595458984E-3</c:v>
                </c:pt>
                <c:pt idx="16603">
                  <c:v>1.007080078125E-3</c:v>
                </c:pt>
                <c:pt idx="16604">
                  <c:v>1.007080078125E-3</c:v>
                </c:pt>
                <c:pt idx="16605">
                  <c:v>1.0068416595458984E-3</c:v>
                </c:pt>
                <c:pt idx="16606">
                  <c:v>1.007080078125E-3</c:v>
                </c:pt>
                <c:pt idx="16607">
                  <c:v>1.007080078125E-3</c:v>
                </c:pt>
                <c:pt idx="16608">
                  <c:v>1.0068416595458984E-3</c:v>
                </c:pt>
                <c:pt idx="16609">
                  <c:v>1.0080337524414063E-3</c:v>
                </c:pt>
                <c:pt idx="16610">
                  <c:v>1.007080078125E-3</c:v>
                </c:pt>
                <c:pt idx="16611">
                  <c:v>1.0068416595458984E-3</c:v>
                </c:pt>
                <c:pt idx="16612">
                  <c:v>1.007080078125E-3</c:v>
                </c:pt>
                <c:pt idx="16613">
                  <c:v>1.007080078125E-3</c:v>
                </c:pt>
                <c:pt idx="16614">
                  <c:v>1.0068416595458984E-3</c:v>
                </c:pt>
                <c:pt idx="16615">
                  <c:v>1.007080078125E-3</c:v>
                </c:pt>
                <c:pt idx="16616">
                  <c:v>1.007080078125E-3</c:v>
                </c:pt>
                <c:pt idx="16617">
                  <c:v>1.0068416595458984E-3</c:v>
                </c:pt>
                <c:pt idx="16618">
                  <c:v>1.007080078125E-3</c:v>
                </c:pt>
                <c:pt idx="16619">
                  <c:v>1.007080078125E-3</c:v>
                </c:pt>
                <c:pt idx="16620">
                  <c:v>1.0068416595458984E-3</c:v>
                </c:pt>
                <c:pt idx="16621">
                  <c:v>1.007080078125E-3</c:v>
                </c:pt>
                <c:pt idx="16622">
                  <c:v>1.0080337524414063E-3</c:v>
                </c:pt>
                <c:pt idx="16623">
                  <c:v>1.007080078125E-3</c:v>
                </c:pt>
                <c:pt idx="16624">
                  <c:v>1.0068416595458984E-3</c:v>
                </c:pt>
                <c:pt idx="16625">
                  <c:v>1.007080078125E-3</c:v>
                </c:pt>
                <c:pt idx="16626">
                  <c:v>1.007080078125E-3</c:v>
                </c:pt>
                <c:pt idx="16627">
                  <c:v>1.0068416595458984E-3</c:v>
                </c:pt>
                <c:pt idx="16628">
                  <c:v>1.007080078125E-3</c:v>
                </c:pt>
                <c:pt idx="16629">
                  <c:v>1.007080078125E-3</c:v>
                </c:pt>
                <c:pt idx="16630">
                  <c:v>1.0068416595458984E-3</c:v>
                </c:pt>
                <c:pt idx="16631">
                  <c:v>1.007080078125E-3</c:v>
                </c:pt>
                <c:pt idx="16632">
                  <c:v>1.007080078125E-3</c:v>
                </c:pt>
                <c:pt idx="16633">
                  <c:v>1.0068416595458984E-3</c:v>
                </c:pt>
                <c:pt idx="16634">
                  <c:v>1.0080337524414063E-3</c:v>
                </c:pt>
                <c:pt idx="16635">
                  <c:v>1.007080078125E-3</c:v>
                </c:pt>
                <c:pt idx="16636">
                  <c:v>1.0068416595458984E-3</c:v>
                </c:pt>
                <c:pt idx="16637">
                  <c:v>1.007080078125E-3</c:v>
                </c:pt>
                <c:pt idx="16638">
                  <c:v>1.007080078125E-3</c:v>
                </c:pt>
                <c:pt idx="16639">
                  <c:v>1.0068416595458984E-3</c:v>
                </c:pt>
                <c:pt idx="16640">
                  <c:v>1.007080078125E-3</c:v>
                </c:pt>
                <c:pt idx="16641">
                  <c:v>1.007080078125E-3</c:v>
                </c:pt>
                <c:pt idx="16642">
                  <c:v>1.0068416595458984E-3</c:v>
                </c:pt>
                <c:pt idx="16643">
                  <c:v>1.007080078125E-3</c:v>
                </c:pt>
                <c:pt idx="16644">
                  <c:v>1.007080078125E-3</c:v>
                </c:pt>
                <c:pt idx="16645">
                  <c:v>1.0068416595458984E-3</c:v>
                </c:pt>
                <c:pt idx="16646">
                  <c:v>1.007080078125E-3</c:v>
                </c:pt>
                <c:pt idx="16647">
                  <c:v>1.0080337524414063E-3</c:v>
                </c:pt>
                <c:pt idx="16648">
                  <c:v>1.007080078125E-3</c:v>
                </c:pt>
                <c:pt idx="16649">
                  <c:v>1.0068416595458984E-3</c:v>
                </c:pt>
                <c:pt idx="16650">
                  <c:v>1.007080078125E-3</c:v>
                </c:pt>
                <c:pt idx="16651">
                  <c:v>1.007080078125E-3</c:v>
                </c:pt>
                <c:pt idx="16652">
                  <c:v>1.0068416595458984E-3</c:v>
                </c:pt>
                <c:pt idx="16653">
                  <c:v>1.007080078125E-3</c:v>
                </c:pt>
                <c:pt idx="16654">
                  <c:v>1.007080078125E-3</c:v>
                </c:pt>
                <c:pt idx="16655">
                  <c:v>1.0068416595458984E-3</c:v>
                </c:pt>
                <c:pt idx="16656">
                  <c:v>1.007080078125E-3</c:v>
                </c:pt>
                <c:pt idx="16657">
                  <c:v>1.007080078125E-3</c:v>
                </c:pt>
                <c:pt idx="16658">
                  <c:v>1.0068416595458984E-3</c:v>
                </c:pt>
                <c:pt idx="16659">
                  <c:v>1.0080337524414063E-3</c:v>
                </c:pt>
                <c:pt idx="16660">
                  <c:v>1.007080078125E-3</c:v>
                </c:pt>
                <c:pt idx="16661">
                  <c:v>1.0068416595458984E-3</c:v>
                </c:pt>
                <c:pt idx="16662">
                  <c:v>1.007080078125E-3</c:v>
                </c:pt>
                <c:pt idx="16663">
                  <c:v>1.007080078125E-3</c:v>
                </c:pt>
                <c:pt idx="16664">
                  <c:v>1.0068416595458984E-3</c:v>
                </c:pt>
                <c:pt idx="16665">
                  <c:v>1.007080078125E-3</c:v>
                </c:pt>
                <c:pt idx="16666">
                  <c:v>1.007080078125E-3</c:v>
                </c:pt>
                <c:pt idx="16667">
                  <c:v>1.0068416595458984E-3</c:v>
                </c:pt>
                <c:pt idx="16668">
                  <c:v>1.007080078125E-3</c:v>
                </c:pt>
                <c:pt idx="16669">
                  <c:v>1.007080078125E-3</c:v>
                </c:pt>
                <c:pt idx="16670">
                  <c:v>1.0068416595458984E-3</c:v>
                </c:pt>
                <c:pt idx="16671">
                  <c:v>1.007080078125E-3</c:v>
                </c:pt>
                <c:pt idx="16672">
                  <c:v>1.0080337524414063E-3</c:v>
                </c:pt>
                <c:pt idx="16673">
                  <c:v>1.007080078125E-3</c:v>
                </c:pt>
                <c:pt idx="16674">
                  <c:v>1.0068416595458984E-3</c:v>
                </c:pt>
                <c:pt idx="16675">
                  <c:v>1.007080078125E-3</c:v>
                </c:pt>
                <c:pt idx="16676">
                  <c:v>1.007080078125E-3</c:v>
                </c:pt>
                <c:pt idx="16677">
                  <c:v>1.0068416595458984E-3</c:v>
                </c:pt>
                <c:pt idx="16678">
                  <c:v>1.007080078125E-3</c:v>
                </c:pt>
                <c:pt idx="16679">
                  <c:v>1.007080078125E-3</c:v>
                </c:pt>
                <c:pt idx="16680">
                  <c:v>1.0068416595458984E-3</c:v>
                </c:pt>
                <c:pt idx="16681">
                  <c:v>1.007080078125E-3</c:v>
                </c:pt>
                <c:pt idx="16682">
                  <c:v>1.0068416595458984E-3</c:v>
                </c:pt>
                <c:pt idx="16683">
                  <c:v>1.007080078125E-3</c:v>
                </c:pt>
                <c:pt idx="16684">
                  <c:v>1.0080337524414063E-3</c:v>
                </c:pt>
                <c:pt idx="16685">
                  <c:v>1.007080078125E-3</c:v>
                </c:pt>
                <c:pt idx="16686">
                  <c:v>1.0068416595458984E-3</c:v>
                </c:pt>
                <c:pt idx="16687">
                  <c:v>1.007080078125E-3</c:v>
                </c:pt>
                <c:pt idx="16688">
                  <c:v>1.007080078125E-3</c:v>
                </c:pt>
                <c:pt idx="16689">
                  <c:v>1.0068416595458984E-3</c:v>
                </c:pt>
                <c:pt idx="16690">
                  <c:v>1.007080078125E-3</c:v>
                </c:pt>
                <c:pt idx="16691">
                  <c:v>1.007080078125E-3</c:v>
                </c:pt>
                <c:pt idx="16692">
                  <c:v>1.0068416595458984E-3</c:v>
                </c:pt>
                <c:pt idx="16693">
                  <c:v>1.007080078125E-3</c:v>
                </c:pt>
                <c:pt idx="16694">
                  <c:v>1.007080078125E-3</c:v>
                </c:pt>
                <c:pt idx="16695">
                  <c:v>1.0068416595458984E-3</c:v>
                </c:pt>
                <c:pt idx="16696">
                  <c:v>1.007080078125E-3</c:v>
                </c:pt>
                <c:pt idx="16697">
                  <c:v>1.0080337524414063E-3</c:v>
                </c:pt>
                <c:pt idx="16698">
                  <c:v>1.007080078125E-3</c:v>
                </c:pt>
                <c:pt idx="16699">
                  <c:v>1.0068416595458984E-3</c:v>
                </c:pt>
                <c:pt idx="16700">
                  <c:v>1.007080078125E-3</c:v>
                </c:pt>
                <c:pt idx="16701">
                  <c:v>1.007080078125E-3</c:v>
                </c:pt>
                <c:pt idx="16702">
                  <c:v>1.0068416595458984E-3</c:v>
                </c:pt>
                <c:pt idx="16703">
                  <c:v>1.007080078125E-3</c:v>
                </c:pt>
                <c:pt idx="16704">
                  <c:v>1.0068416595458984E-3</c:v>
                </c:pt>
                <c:pt idx="16705">
                  <c:v>1.007080078125E-3</c:v>
                </c:pt>
                <c:pt idx="16706">
                  <c:v>1.007080078125E-3</c:v>
                </c:pt>
                <c:pt idx="16707">
                  <c:v>1.0068416595458984E-3</c:v>
                </c:pt>
                <c:pt idx="16708">
                  <c:v>1.007080078125E-3</c:v>
                </c:pt>
                <c:pt idx="16709">
                  <c:v>1.0080337524414063E-3</c:v>
                </c:pt>
                <c:pt idx="16710">
                  <c:v>1.007080078125E-3</c:v>
                </c:pt>
                <c:pt idx="16711">
                  <c:v>1.0068416595458984E-3</c:v>
                </c:pt>
                <c:pt idx="16712">
                  <c:v>1.007080078125E-3</c:v>
                </c:pt>
                <c:pt idx="16713">
                  <c:v>1.007080078125E-3</c:v>
                </c:pt>
                <c:pt idx="16714">
                  <c:v>1.0068416595458984E-3</c:v>
                </c:pt>
                <c:pt idx="16715">
                  <c:v>1.007080078125E-3</c:v>
                </c:pt>
                <c:pt idx="16716">
                  <c:v>1.007080078125E-3</c:v>
                </c:pt>
                <c:pt idx="16717">
                  <c:v>1.0068416595458984E-3</c:v>
                </c:pt>
                <c:pt idx="16718">
                  <c:v>1.007080078125E-3</c:v>
                </c:pt>
                <c:pt idx="16719">
                  <c:v>1.007080078125E-3</c:v>
                </c:pt>
                <c:pt idx="16720">
                  <c:v>1.0068416595458984E-3</c:v>
                </c:pt>
                <c:pt idx="16721">
                  <c:v>1.007080078125E-3</c:v>
                </c:pt>
                <c:pt idx="16722">
                  <c:v>1.0080337524414063E-3</c:v>
                </c:pt>
                <c:pt idx="16723">
                  <c:v>1.007080078125E-3</c:v>
                </c:pt>
                <c:pt idx="16724">
                  <c:v>1.0068416595458984E-3</c:v>
                </c:pt>
                <c:pt idx="16725">
                  <c:v>1.007080078125E-3</c:v>
                </c:pt>
                <c:pt idx="16726">
                  <c:v>1.0068416595458984E-3</c:v>
                </c:pt>
                <c:pt idx="16727">
                  <c:v>1.007080078125E-3</c:v>
                </c:pt>
                <c:pt idx="16728">
                  <c:v>1.007080078125E-3</c:v>
                </c:pt>
                <c:pt idx="16729">
                  <c:v>1.0068416595458984E-3</c:v>
                </c:pt>
                <c:pt idx="16730">
                  <c:v>1.007080078125E-3</c:v>
                </c:pt>
                <c:pt idx="16731">
                  <c:v>1.007080078125E-3</c:v>
                </c:pt>
                <c:pt idx="16732">
                  <c:v>1.0068416595458984E-3</c:v>
                </c:pt>
                <c:pt idx="16733">
                  <c:v>1.007080078125E-3</c:v>
                </c:pt>
                <c:pt idx="16734">
                  <c:v>1.0080337524414063E-3</c:v>
                </c:pt>
                <c:pt idx="16735">
                  <c:v>1.007080078125E-3</c:v>
                </c:pt>
                <c:pt idx="16736">
                  <c:v>1.0068416595458984E-3</c:v>
                </c:pt>
                <c:pt idx="16737">
                  <c:v>1.007080078125E-3</c:v>
                </c:pt>
                <c:pt idx="16738">
                  <c:v>1.007080078125E-3</c:v>
                </c:pt>
                <c:pt idx="16739">
                  <c:v>1.0068416595458984E-3</c:v>
                </c:pt>
                <c:pt idx="16740">
                  <c:v>1.007080078125E-3</c:v>
                </c:pt>
                <c:pt idx="16741">
                  <c:v>1.007080078125E-3</c:v>
                </c:pt>
                <c:pt idx="16742">
                  <c:v>1.0068416595458984E-3</c:v>
                </c:pt>
                <c:pt idx="16743">
                  <c:v>1.007080078125E-3</c:v>
                </c:pt>
                <c:pt idx="16744">
                  <c:v>1.007080078125E-3</c:v>
                </c:pt>
                <c:pt idx="16745">
                  <c:v>1.0068416595458984E-3</c:v>
                </c:pt>
                <c:pt idx="16746">
                  <c:v>1.007080078125E-3</c:v>
                </c:pt>
                <c:pt idx="16747">
                  <c:v>1.0080337524414063E-3</c:v>
                </c:pt>
                <c:pt idx="16748">
                  <c:v>1.0068416595458984E-3</c:v>
                </c:pt>
                <c:pt idx="16749">
                  <c:v>1.007080078125E-3</c:v>
                </c:pt>
                <c:pt idx="16750">
                  <c:v>1.007080078125E-3</c:v>
                </c:pt>
                <c:pt idx="16751">
                  <c:v>1.0068416595458984E-3</c:v>
                </c:pt>
                <c:pt idx="16752">
                  <c:v>1.007080078125E-3</c:v>
                </c:pt>
                <c:pt idx="16753">
                  <c:v>1.007080078125E-3</c:v>
                </c:pt>
                <c:pt idx="16754">
                  <c:v>1.0068416595458984E-3</c:v>
                </c:pt>
                <c:pt idx="16755">
                  <c:v>1.007080078125E-3</c:v>
                </c:pt>
                <c:pt idx="16756">
                  <c:v>1.007080078125E-3</c:v>
                </c:pt>
                <c:pt idx="16757">
                  <c:v>1.0068416595458984E-3</c:v>
                </c:pt>
                <c:pt idx="16758">
                  <c:v>1.007080078125E-3</c:v>
                </c:pt>
                <c:pt idx="16759">
                  <c:v>1.0080337524414063E-3</c:v>
                </c:pt>
                <c:pt idx="16760">
                  <c:v>1.007080078125E-3</c:v>
                </c:pt>
                <c:pt idx="16761">
                  <c:v>1.0068416595458984E-3</c:v>
                </c:pt>
                <c:pt idx="16762">
                  <c:v>1.007080078125E-3</c:v>
                </c:pt>
                <c:pt idx="16763">
                  <c:v>1.007080078125E-3</c:v>
                </c:pt>
                <c:pt idx="16764">
                  <c:v>1.0068416595458984E-3</c:v>
                </c:pt>
                <c:pt idx="16765">
                  <c:v>1.007080078125E-3</c:v>
                </c:pt>
                <c:pt idx="16766">
                  <c:v>1.007080078125E-3</c:v>
                </c:pt>
                <c:pt idx="16767">
                  <c:v>1.0068416595458984E-3</c:v>
                </c:pt>
                <c:pt idx="16768">
                  <c:v>1.007080078125E-3</c:v>
                </c:pt>
                <c:pt idx="16769">
                  <c:v>1.007080078125E-3</c:v>
                </c:pt>
                <c:pt idx="16770">
                  <c:v>1.0068416595458984E-3</c:v>
                </c:pt>
                <c:pt idx="16771">
                  <c:v>1.007080078125E-3</c:v>
                </c:pt>
                <c:pt idx="16772">
                  <c:v>1.0080337524414063E-3</c:v>
                </c:pt>
                <c:pt idx="16773">
                  <c:v>1.0068416595458984E-3</c:v>
                </c:pt>
                <c:pt idx="16774">
                  <c:v>1.007080078125E-3</c:v>
                </c:pt>
                <c:pt idx="16775">
                  <c:v>1.007080078125E-3</c:v>
                </c:pt>
                <c:pt idx="16776">
                  <c:v>1.0068416595458984E-3</c:v>
                </c:pt>
                <c:pt idx="16777">
                  <c:v>1.007080078125E-3</c:v>
                </c:pt>
                <c:pt idx="16778">
                  <c:v>1.007080078125E-3</c:v>
                </c:pt>
                <c:pt idx="16779">
                  <c:v>1.0068416595458984E-3</c:v>
                </c:pt>
                <c:pt idx="16780">
                  <c:v>1.007080078125E-3</c:v>
                </c:pt>
                <c:pt idx="16781">
                  <c:v>1.007080078125E-3</c:v>
                </c:pt>
                <c:pt idx="16782">
                  <c:v>1.0068416595458984E-3</c:v>
                </c:pt>
                <c:pt idx="16783">
                  <c:v>1.007080078125E-3</c:v>
                </c:pt>
                <c:pt idx="16784">
                  <c:v>1.0080337524414063E-3</c:v>
                </c:pt>
                <c:pt idx="16785">
                  <c:v>1.007080078125E-3</c:v>
                </c:pt>
                <c:pt idx="16786">
                  <c:v>1.0068416595458984E-3</c:v>
                </c:pt>
                <c:pt idx="16787">
                  <c:v>1.007080078125E-3</c:v>
                </c:pt>
                <c:pt idx="16788">
                  <c:v>1.007080078125E-3</c:v>
                </c:pt>
                <c:pt idx="16789">
                  <c:v>1.0068416595458984E-3</c:v>
                </c:pt>
                <c:pt idx="16790">
                  <c:v>1.007080078125E-3</c:v>
                </c:pt>
                <c:pt idx="16791">
                  <c:v>1.007080078125E-3</c:v>
                </c:pt>
                <c:pt idx="16792">
                  <c:v>1.0068416595458984E-3</c:v>
                </c:pt>
                <c:pt idx="16793">
                  <c:v>1.007080078125E-3</c:v>
                </c:pt>
                <c:pt idx="16794">
                  <c:v>1.007080078125E-3</c:v>
                </c:pt>
                <c:pt idx="16795">
                  <c:v>1.0068416595458984E-3</c:v>
                </c:pt>
                <c:pt idx="16796">
                  <c:v>1.007080078125E-3</c:v>
                </c:pt>
                <c:pt idx="16797">
                  <c:v>1.0080337524414063E-3</c:v>
                </c:pt>
                <c:pt idx="16798">
                  <c:v>1.0068416595458984E-3</c:v>
                </c:pt>
                <c:pt idx="16799">
                  <c:v>1.007080078125E-3</c:v>
                </c:pt>
                <c:pt idx="16800">
                  <c:v>1.007080078125E-3</c:v>
                </c:pt>
                <c:pt idx="16801">
                  <c:v>1.0068416595458984E-3</c:v>
                </c:pt>
                <c:pt idx="16802">
                  <c:v>1.007080078125E-3</c:v>
                </c:pt>
                <c:pt idx="16803">
                  <c:v>1.007080078125E-3</c:v>
                </c:pt>
                <c:pt idx="16804">
                  <c:v>1.0068416595458984E-3</c:v>
                </c:pt>
                <c:pt idx="16805">
                  <c:v>1.007080078125E-3</c:v>
                </c:pt>
                <c:pt idx="16806">
                  <c:v>1.007080078125E-3</c:v>
                </c:pt>
                <c:pt idx="16807">
                  <c:v>1.0068416595458984E-3</c:v>
                </c:pt>
                <c:pt idx="16808">
                  <c:v>1.007080078125E-3</c:v>
                </c:pt>
                <c:pt idx="16809">
                  <c:v>1.0080337524414063E-3</c:v>
                </c:pt>
                <c:pt idx="16810">
                  <c:v>1.007080078125E-3</c:v>
                </c:pt>
                <c:pt idx="16811">
                  <c:v>1.0068416595458984E-3</c:v>
                </c:pt>
                <c:pt idx="16812">
                  <c:v>1.007080078125E-3</c:v>
                </c:pt>
                <c:pt idx="16813">
                  <c:v>1.007080078125E-3</c:v>
                </c:pt>
                <c:pt idx="16814">
                  <c:v>1.0068416595458984E-3</c:v>
                </c:pt>
                <c:pt idx="16815">
                  <c:v>1.007080078125E-3</c:v>
                </c:pt>
                <c:pt idx="16816">
                  <c:v>1.007080078125E-3</c:v>
                </c:pt>
                <c:pt idx="16817">
                  <c:v>1.0068416595458984E-3</c:v>
                </c:pt>
                <c:pt idx="16818">
                  <c:v>1.007080078125E-3</c:v>
                </c:pt>
                <c:pt idx="16819">
                  <c:v>1.007080078125E-3</c:v>
                </c:pt>
                <c:pt idx="16820">
                  <c:v>1.0068416595458984E-3</c:v>
                </c:pt>
                <c:pt idx="16821">
                  <c:v>1.007080078125E-3</c:v>
                </c:pt>
                <c:pt idx="16822">
                  <c:v>1.0080337524414063E-3</c:v>
                </c:pt>
                <c:pt idx="16823">
                  <c:v>1.0068416595458984E-3</c:v>
                </c:pt>
                <c:pt idx="16824">
                  <c:v>1.007080078125E-3</c:v>
                </c:pt>
                <c:pt idx="16825">
                  <c:v>1.007080078125E-3</c:v>
                </c:pt>
                <c:pt idx="16826">
                  <c:v>1.0068416595458984E-3</c:v>
                </c:pt>
                <c:pt idx="16827">
                  <c:v>1.007080078125E-3</c:v>
                </c:pt>
                <c:pt idx="16828">
                  <c:v>1.007080078125E-3</c:v>
                </c:pt>
                <c:pt idx="16829">
                  <c:v>1.0068416595458984E-3</c:v>
                </c:pt>
                <c:pt idx="16830">
                  <c:v>1.007080078125E-3</c:v>
                </c:pt>
                <c:pt idx="16831">
                  <c:v>1.007080078125E-3</c:v>
                </c:pt>
                <c:pt idx="16832">
                  <c:v>1.0068416595458984E-3</c:v>
                </c:pt>
                <c:pt idx="16833">
                  <c:v>1.007080078125E-3</c:v>
                </c:pt>
                <c:pt idx="16834">
                  <c:v>1.0080337524414063E-3</c:v>
                </c:pt>
                <c:pt idx="16835">
                  <c:v>1.007080078125E-3</c:v>
                </c:pt>
                <c:pt idx="16836">
                  <c:v>1.0068416595458984E-3</c:v>
                </c:pt>
                <c:pt idx="16837">
                  <c:v>1.007080078125E-3</c:v>
                </c:pt>
                <c:pt idx="16838">
                  <c:v>1.007080078125E-3</c:v>
                </c:pt>
                <c:pt idx="16839">
                  <c:v>1.0068416595458984E-3</c:v>
                </c:pt>
                <c:pt idx="16840">
                  <c:v>2.01416015625E-3</c:v>
                </c:pt>
                <c:pt idx="16841">
                  <c:v>1.0068416595458984E-3</c:v>
                </c:pt>
                <c:pt idx="16842">
                  <c:v>1.007080078125E-3</c:v>
                </c:pt>
                <c:pt idx="16843">
                  <c:v>1.007080078125E-3</c:v>
                </c:pt>
                <c:pt idx="16844">
                  <c:v>1.0068416595458984E-3</c:v>
                </c:pt>
                <c:pt idx="16845">
                  <c:v>1.007080078125E-3</c:v>
                </c:pt>
                <c:pt idx="16846">
                  <c:v>1.0080337524414063E-3</c:v>
                </c:pt>
                <c:pt idx="16847">
                  <c:v>1.0068416595458984E-3</c:v>
                </c:pt>
                <c:pt idx="16848">
                  <c:v>1.007080078125E-3</c:v>
                </c:pt>
                <c:pt idx="16849">
                  <c:v>1.007080078125E-3</c:v>
                </c:pt>
                <c:pt idx="16850">
                  <c:v>1.6113042831420898E-2</c:v>
                </c:pt>
                <c:pt idx="16851">
                  <c:v>1.0068416595458984E-3</c:v>
                </c:pt>
                <c:pt idx="16852">
                  <c:v>1.007080078125E-3</c:v>
                </c:pt>
                <c:pt idx="16853">
                  <c:v>1.007080078125E-3</c:v>
                </c:pt>
                <c:pt idx="16854">
                  <c:v>1.0068416595458984E-3</c:v>
                </c:pt>
                <c:pt idx="16855">
                  <c:v>1.007080078125E-3</c:v>
                </c:pt>
                <c:pt idx="16856">
                  <c:v>1.0080337524414063E-3</c:v>
                </c:pt>
                <c:pt idx="16857">
                  <c:v>1.0068416595458984E-3</c:v>
                </c:pt>
                <c:pt idx="16858">
                  <c:v>1.007080078125E-3</c:v>
                </c:pt>
                <c:pt idx="16859">
                  <c:v>1.007080078125E-3</c:v>
                </c:pt>
                <c:pt idx="16860">
                  <c:v>1.0068416595458984E-3</c:v>
                </c:pt>
                <c:pt idx="16861">
                  <c:v>1.007080078125E-3</c:v>
                </c:pt>
                <c:pt idx="16862">
                  <c:v>1.007080078125E-3</c:v>
                </c:pt>
                <c:pt idx="16863">
                  <c:v>1.0068416595458984E-3</c:v>
                </c:pt>
                <c:pt idx="16864">
                  <c:v>1.007080078125E-3</c:v>
                </c:pt>
                <c:pt idx="16865">
                  <c:v>1.007080078125E-3</c:v>
                </c:pt>
                <c:pt idx="16866">
                  <c:v>1.0068416595458984E-3</c:v>
                </c:pt>
                <c:pt idx="16867">
                  <c:v>1.007080078125E-3</c:v>
                </c:pt>
                <c:pt idx="16868">
                  <c:v>1.0080337524414063E-3</c:v>
                </c:pt>
                <c:pt idx="16869">
                  <c:v>1.007080078125E-3</c:v>
                </c:pt>
                <c:pt idx="16870">
                  <c:v>1.0068416595458984E-3</c:v>
                </c:pt>
                <c:pt idx="16871">
                  <c:v>1.007080078125E-3</c:v>
                </c:pt>
                <c:pt idx="16872">
                  <c:v>1.007080078125E-3</c:v>
                </c:pt>
                <c:pt idx="16873">
                  <c:v>1.0068416595458984E-3</c:v>
                </c:pt>
                <c:pt idx="16874">
                  <c:v>1.007080078125E-3</c:v>
                </c:pt>
                <c:pt idx="16875">
                  <c:v>1.007080078125E-3</c:v>
                </c:pt>
                <c:pt idx="16876">
                  <c:v>1.0068416595458984E-3</c:v>
                </c:pt>
                <c:pt idx="16877">
                  <c:v>1.007080078125E-3</c:v>
                </c:pt>
                <c:pt idx="16878">
                  <c:v>1.007080078125E-3</c:v>
                </c:pt>
                <c:pt idx="16879">
                  <c:v>1.0068416595458984E-3</c:v>
                </c:pt>
                <c:pt idx="16880">
                  <c:v>1.007080078125E-3</c:v>
                </c:pt>
                <c:pt idx="16881">
                  <c:v>1.0080337524414063E-3</c:v>
                </c:pt>
                <c:pt idx="16882">
                  <c:v>1.0068416595458984E-3</c:v>
                </c:pt>
                <c:pt idx="16883">
                  <c:v>1.007080078125E-3</c:v>
                </c:pt>
                <c:pt idx="16884">
                  <c:v>1.007080078125E-3</c:v>
                </c:pt>
                <c:pt idx="16885">
                  <c:v>1.0068416595458984E-3</c:v>
                </c:pt>
                <c:pt idx="16886">
                  <c:v>1.007080078125E-3</c:v>
                </c:pt>
                <c:pt idx="16887">
                  <c:v>1.007080078125E-3</c:v>
                </c:pt>
                <c:pt idx="16888">
                  <c:v>1.0068416595458984E-3</c:v>
                </c:pt>
                <c:pt idx="16889">
                  <c:v>1.007080078125E-3</c:v>
                </c:pt>
                <c:pt idx="16890">
                  <c:v>1.007080078125E-3</c:v>
                </c:pt>
                <c:pt idx="16891">
                  <c:v>1.0068416595458984E-3</c:v>
                </c:pt>
                <c:pt idx="16892">
                  <c:v>1.007080078125E-3</c:v>
                </c:pt>
                <c:pt idx="16893">
                  <c:v>1.0080337524414063E-3</c:v>
                </c:pt>
                <c:pt idx="16894">
                  <c:v>1.007080078125E-3</c:v>
                </c:pt>
                <c:pt idx="16895">
                  <c:v>1.0068416595458984E-3</c:v>
                </c:pt>
                <c:pt idx="16896">
                  <c:v>1.007080078125E-3</c:v>
                </c:pt>
                <c:pt idx="16897">
                  <c:v>1.007080078125E-3</c:v>
                </c:pt>
                <c:pt idx="16898">
                  <c:v>1.0068416595458984E-3</c:v>
                </c:pt>
                <c:pt idx="16899">
                  <c:v>1.007080078125E-3</c:v>
                </c:pt>
                <c:pt idx="16900">
                  <c:v>1.007080078125E-3</c:v>
                </c:pt>
                <c:pt idx="16901">
                  <c:v>1.0068416595458984E-3</c:v>
                </c:pt>
                <c:pt idx="16902">
                  <c:v>1.007080078125E-3</c:v>
                </c:pt>
                <c:pt idx="16903">
                  <c:v>1.007080078125E-3</c:v>
                </c:pt>
                <c:pt idx="16904">
                  <c:v>1.0068416595458984E-3</c:v>
                </c:pt>
                <c:pt idx="16905">
                  <c:v>1.007080078125E-3</c:v>
                </c:pt>
                <c:pt idx="16906">
                  <c:v>1.0080337524414063E-3</c:v>
                </c:pt>
                <c:pt idx="16907">
                  <c:v>1.0068416595458984E-3</c:v>
                </c:pt>
                <c:pt idx="16908">
                  <c:v>1.007080078125E-3</c:v>
                </c:pt>
                <c:pt idx="16909">
                  <c:v>1.007080078125E-3</c:v>
                </c:pt>
                <c:pt idx="16910">
                  <c:v>1.0068416595458984E-3</c:v>
                </c:pt>
                <c:pt idx="16911">
                  <c:v>1.007080078125E-3</c:v>
                </c:pt>
                <c:pt idx="16912">
                  <c:v>1.007080078125E-3</c:v>
                </c:pt>
                <c:pt idx="16913">
                  <c:v>1.0068416595458984E-3</c:v>
                </c:pt>
                <c:pt idx="16914">
                  <c:v>1.007080078125E-3</c:v>
                </c:pt>
                <c:pt idx="16915">
                  <c:v>1.007080078125E-3</c:v>
                </c:pt>
                <c:pt idx="16916">
                  <c:v>1.0068416595458984E-3</c:v>
                </c:pt>
                <c:pt idx="16917">
                  <c:v>1.007080078125E-3</c:v>
                </c:pt>
                <c:pt idx="16918">
                  <c:v>1.0080337524414063E-3</c:v>
                </c:pt>
                <c:pt idx="16919">
                  <c:v>1.007080078125E-3</c:v>
                </c:pt>
                <c:pt idx="16920">
                  <c:v>1.0068416595458984E-3</c:v>
                </c:pt>
                <c:pt idx="16921">
                  <c:v>1.007080078125E-3</c:v>
                </c:pt>
                <c:pt idx="16922">
                  <c:v>1.007080078125E-3</c:v>
                </c:pt>
                <c:pt idx="16923">
                  <c:v>1.0068416595458984E-3</c:v>
                </c:pt>
                <c:pt idx="16924">
                  <c:v>1.007080078125E-3</c:v>
                </c:pt>
                <c:pt idx="16925">
                  <c:v>1.007080078125E-3</c:v>
                </c:pt>
                <c:pt idx="16926">
                  <c:v>1.0068416595458984E-3</c:v>
                </c:pt>
                <c:pt idx="16927">
                  <c:v>1.007080078125E-3</c:v>
                </c:pt>
                <c:pt idx="16928">
                  <c:v>1.007080078125E-3</c:v>
                </c:pt>
                <c:pt idx="16929">
                  <c:v>1.0068416595458984E-3</c:v>
                </c:pt>
                <c:pt idx="16930">
                  <c:v>1.0071039199829102E-2</c:v>
                </c:pt>
                <c:pt idx="16931">
                  <c:v>1.007080078125E-3</c:v>
                </c:pt>
                <c:pt idx="16932">
                  <c:v>1.0068416595458984E-3</c:v>
                </c:pt>
                <c:pt idx="16933">
                  <c:v>1.007080078125E-3</c:v>
                </c:pt>
                <c:pt idx="16934">
                  <c:v>1.0080337524414063E-3</c:v>
                </c:pt>
                <c:pt idx="16935">
                  <c:v>1.007080078125E-3</c:v>
                </c:pt>
                <c:pt idx="16936">
                  <c:v>1.0068416595458984E-3</c:v>
                </c:pt>
                <c:pt idx="16937">
                  <c:v>1.007080078125E-3</c:v>
                </c:pt>
                <c:pt idx="16938">
                  <c:v>1.007080078125E-3</c:v>
                </c:pt>
                <c:pt idx="16939">
                  <c:v>1.0068416595458984E-3</c:v>
                </c:pt>
                <c:pt idx="16940">
                  <c:v>8.0571174621582031E-3</c:v>
                </c:pt>
                <c:pt idx="16941">
                  <c:v>1.0068416595458984E-3</c:v>
                </c:pt>
                <c:pt idx="16942">
                  <c:v>1.007080078125E-3</c:v>
                </c:pt>
                <c:pt idx="16943">
                  <c:v>1.007080078125E-3</c:v>
                </c:pt>
                <c:pt idx="16944">
                  <c:v>1.0068416595458984E-3</c:v>
                </c:pt>
                <c:pt idx="16945">
                  <c:v>1.007080078125E-3</c:v>
                </c:pt>
                <c:pt idx="16946">
                  <c:v>1.007080078125E-3</c:v>
                </c:pt>
                <c:pt idx="16947">
                  <c:v>1.0068416595458984E-3</c:v>
                </c:pt>
                <c:pt idx="16948">
                  <c:v>1.007080078125E-3</c:v>
                </c:pt>
                <c:pt idx="16949">
                  <c:v>1.007080078125E-3</c:v>
                </c:pt>
                <c:pt idx="16950">
                  <c:v>1.0068416595458984E-3</c:v>
                </c:pt>
                <c:pt idx="16951">
                  <c:v>1.007080078125E-3</c:v>
                </c:pt>
                <c:pt idx="16952">
                  <c:v>1.0080337524414063E-3</c:v>
                </c:pt>
                <c:pt idx="16953">
                  <c:v>1.007080078125E-3</c:v>
                </c:pt>
                <c:pt idx="16954">
                  <c:v>1.0068416595458984E-3</c:v>
                </c:pt>
                <c:pt idx="16955">
                  <c:v>1.007080078125E-3</c:v>
                </c:pt>
                <c:pt idx="16956">
                  <c:v>1.007080078125E-3</c:v>
                </c:pt>
                <c:pt idx="16957">
                  <c:v>1.0068416595458984E-3</c:v>
                </c:pt>
                <c:pt idx="16958">
                  <c:v>1.007080078125E-3</c:v>
                </c:pt>
                <c:pt idx="16959">
                  <c:v>1.007080078125E-3</c:v>
                </c:pt>
                <c:pt idx="16960">
                  <c:v>1.0068416595458984E-3</c:v>
                </c:pt>
                <c:pt idx="16961">
                  <c:v>1.007080078125E-3</c:v>
                </c:pt>
                <c:pt idx="16962">
                  <c:v>1.007080078125E-3</c:v>
                </c:pt>
                <c:pt idx="16963">
                  <c:v>1.0068416595458984E-3</c:v>
                </c:pt>
                <c:pt idx="16964">
                  <c:v>1.0080337524414063E-3</c:v>
                </c:pt>
                <c:pt idx="16965">
                  <c:v>1.007080078125E-3</c:v>
                </c:pt>
                <c:pt idx="16966">
                  <c:v>1.0068416595458984E-3</c:v>
                </c:pt>
                <c:pt idx="16967">
                  <c:v>1.007080078125E-3</c:v>
                </c:pt>
                <c:pt idx="16968">
                  <c:v>1.007080078125E-3</c:v>
                </c:pt>
                <c:pt idx="16969">
                  <c:v>1.0068416595458984E-3</c:v>
                </c:pt>
                <c:pt idx="16970">
                  <c:v>1.007080078125E-3</c:v>
                </c:pt>
                <c:pt idx="16971">
                  <c:v>1.007080078125E-3</c:v>
                </c:pt>
                <c:pt idx="16972">
                  <c:v>1.0068416595458984E-3</c:v>
                </c:pt>
                <c:pt idx="16973">
                  <c:v>1.007080078125E-3</c:v>
                </c:pt>
                <c:pt idx="16974">
                  <c:v>1.007080078125E-3</c:v>
                </c:pt>
                <c:pt idx="16975">
                  <c:v>1.0068416595458984E-3</c:v>
                </c:pt>
                <c:pt idx="16976">
                  <c:v>1.007080078125E-3</c:v>
                </c:pt>
                <c:pt idx="16977">
                  <c:v>1.0080337524414063E-3</c:v>
                </c:pt>
                <c:pt idx="16978">
                  <c:v>1.007080078125E-3</c:v>
                </c:pt>
                <c:pt idx="16979">
                  <c:v>1.0068416595458984E-3</c:v>
                </c:pt>
                <c:pt idx="16980">
                  <c:v>1.007080078125E-3</c:v>
                </c:pt>
                <c:pt idx="16981">
                  <c:v>1.007080078125E-3</c:v>
                </c:pt>
                <c:pt idx="16982">
                  <c:v>1.0068416595458984E-3</c:v>
                </c:pt>
                <c:pt idx="16983">
                  <c:v>1.007080078125E-3</c:v>
                </c:pt>
                <c:pt idx="16984">
                  <c:v>1.007080078125E-3</c:v>
                </c:pt>
                <c:pt idx="16985">
                  <c:v>1.0068416595458984E-3</c:v>
                </c:pt>
                <c:pt idx="16986">
                  <c:v>1.007080078125E-3</c:v>
                </c:pt>
                <c:pt idx="16987">
                  <c:v>1.007080078125E-3</c:v>
                </c:pt>
                <c:pt idx="16988">
                  <c:v>1.0068416595458984E-3</c:v>
                </c:pt>
                <c:pt idx="16989">
                  <c:v>1.0080337524414063E-3</c:v>
                </c:pt>
                <c:pt idx="16990">
                  <c:v>1.007080078125E-3</c:v>
                </c:pt>
                <c:pt idx="16991">
                  <c:v>1.0068416595458984E-3</c:v>
                </c:pt>
                <c:pt idx="16992">
                  <c:v>1.007080078125E-3</c:v>
                </c:pt>
                <c:pt idx="16993">
                  <c:v>1.007080078125E-3</c:v>
                </c:pt>
                <c:pt idx="16994">
                  <c:v>1.0068416595458984E-3</c:v>
                </c:pt>
                <c:pt idx="16995">
                  <c:v>1.007080078125E-3</c:v>
                </c:pt>
                <c:pt idx="16996">
                  <c:v>1.007080078125E-3</c:v>
                </c:pt>
                <c:pt idx="16997">
                  <c:v>1.0068416595458984E-3</c:v>
                </c:pt>
                <c:pt idx="16998">
                  <c:v>1.007080078125E-3</c:v>
                </c:pt>
                <c:pt idx="16999">
                  <c:v>1.007080078125E-3</c:v>
                </c:pt>
                <c:pt idx="17000">
                  <c:v>1.0068416595458984E-3</c:v>
                </c:pt>
                <c:pt idx="17001">
                  <c:v>1.007080078125E-3</c:v>
                </c:pt>
                <c:pt idx="17002">
                  <c:v>1.0080337524414063E-3</c:v>
                </c:pt>
                <c:pt idx="17003">
                  <c:v>1.007080078125E-3</c:v>
                </c:pt>
                <c:pt idx="17004">
                  <c:v>1.0068416595458984E-3</c:v>
                </c:pt>
                <c:pt idx="17005">
                  <c:v>1.007080078125E-3</c:v>
                </c:pt>
                <c:pt idx="17006">
                  <c:v>1.007080078125E-3</c:v>
                </c:pt>
                <c:pt idx="17007">
                  <c:v>1.0068416595458984E-3</c:v>
                </c:pt>
                <c:pt idx="17008">
                  <c:v>1.007080078125E-3</c:v>
                </c:pt>
                <c:pt idx="17009">
                  <c:v>1.007080078125E-3</c:v>
                </c:pt>
                <c:pt idx="17010">
                  <c:v>8.0568790435791016E-3</c:v>
                </c:pt>
                <c:pt idx="17011">
                  <c:v>1.007080078125E-3</c:v>
                </c:pt>
                <c:pt idx="17012">
                  <c:v>1.0068416595458984E-3</c:v>
                </c:pt>
                <c:pt idx="17013">
                  <c:v>1.007080078125E-3</c:v>
                </c:pt>
                <c:pt idx="17014">
                  <c:v>1.007080078125E-3</c:v>
                </c:pt>
                <c:pt idx="17015">
                  <c:v>1.0068416595458984E-3</c:v>
                </c:pt>
                <c:pt idx="17016">
                  <c:v>1.007080078125E-3</c:v>
                </c:pt>
                <c:pt idx="17017">
                  <c:v>1.007080078125E-3</c:v>
                </c:pt>
                <c:pt idx="17018">
                  <c:v>1.0068416595458984E-3</c:v>
                </c:pt>
                <c:pt idx="17019">
                  <c:v>1.007080078125E-3</c:v>
                </c:pt>
                <c:pt idx="17020">
                  <c:v>1.0080337524414063E-3</c:v>
                </c:pt>
                <c:pt idx="17021">
                  <c:v>1.007080078125E-3</c:v>
                </c:pt>
                <c:pt idx="17022">
                  <c:v>1.0068416595458984E-3</c:v>
                </c:pt>
                <c:pt idx="17023">
                  <c:v>1.007080078125E-3</c:v>
                </c:pt>
                <c:pt idx="17024">
                  <c:v>1.007080078125E-3</c:v>
                </c:pt>
                <c:pt idx="17025">
                  <c:v>1.0068416595458984E-3</c:v>
                </c:pt>
                <c:pt idx="17026">
                  <c:v>1.007080078125E-3</c:v>
                </c:pt>
                <c:pt idx="17027">
                  <c:v>1.007080078125E-3</c:v>
                </c:pt>
                <c:pt idx="17028">
                  <c:v>1.0068416595458984E-3</c:v>
                </c:pt>
                <c:pt idx="17029">
                  <c:v>1.007080078125E-3</c:v>
                </c:pt>
                <c:pt idx="17030">
                  <c:v>1.007080078125E-3</c:v>
                </c:pt>
                <c:pt idx="17031">
                  <c:v>1.0068416595458984E-3</c:v>
                </c:pt>
                <c:pt idx="17032">
                  <c:v>1.0080337524414063E-3</c:v>
                </c:pt>
                <c:pt idx="17033">
                  <c:v>1.007080078125E-3</c:v>
                </c:pt>
                <c:pt idx="17034">
                  <c:v>1.0068416595458984E-3</c:v>
                </c:pt>
                <c:pt idx="17035">
                  <c:v>1.007080078125E-3</c:v>
                </c:pt>
                <c:pt idx="17036">
                  <c:v>1.007080078125E-3</c:v>
                </c:pt>
                <c:pt idx="17037">
                  <c:v>1.0068416595458984E-3</c:v>
                </c:pt>
                <c:pt idx="17038">
                  <c:v>1.007080078125E-3</c:v>
                </c:pt>
                <c:pt idx="17039">
                  <c:v>1.007080078125E-3</c:v>
                </c:pt>
                <c:pt idx="17040">
                  <c:v>1.0068416595458984E-3</c:v>
                </c:pt>
                <c:pt idx="17041">
                  <c:v>1.007080078125E-3</c:v>
                </c:pt>
                <c:pt idx="17042">
                  <c:v>1.007080078125E-3</c:v>
                </c:pt>
                <c:pt idx="17043">
                  <c:v>1.0068416595458984E-3</c:v>
                </c:pt>
                <c:pt idx="17044">
                  <c:v>1.007080078125E-3</c:v>
                </c:pt>
                <c:pt idx="17045">
                  <c:v>1.0080337524414063E-3</c:v>
                </c:pt>
                <c:pt idx="17046">
                  <c:v>1.007080078125E-3</c:v>
                </c:pt>
                <c:pt idx="17047">
                  <c:v>1.0068416595458984E-3</c:v>
                </c:pt>
                <c:pt idx="17048">
                  <c:v>1.007080078125E-3</c:v>
                </c:pt>
                <c:pt idx="17049">
                  <c:v>1.007080078125E-3</c:v>
                </c:pt>
                <c:pt idx="17050">
                  <c:v>1.0068416595458984E-3</c:v>
                </c:pt>
                <c:pt idx="17051">
                  <c:v>1.007080078125E-3</c:v>
                </c:pt>
                <c:pt idx="17052">
                  <c:v>1.007080078125E-3</c:v>
                </c:pt>
                <c:pt idx="17053">
                  <c:v>1.0068416595458984E-3</c:v>
                </c:pt>
                <c:pt idx="17054">
                  <c:v>1.007080078125E-3</c:v>
                </c:pt>
                <c:pt idx="17055">
                  <c:v>1.007080078125E-3</c:v>
                </c:pt>
                <c:pt idx="17056">
                  <c:v>1.0068416595458984E-3</c:v>
                </c:pt>
                <c:pt idx="17057">
                  <c:v>1.0080337524414063E-3</c:v>
                </c:pt>
                <c:pt idx="17058">
                  <c:v>1.007080078125E-3</c:v>
                </c:pt>
                <c:pt idx="17059">
                  <c:v>1.0068416595458984E-3</c:v>
                </c:pt>
                <c:pt idx="17060">
                  <c:v>1.007080078125E-3</c:v>
                </c:pt>
                <c:pt idx="17061">
                  <c:v>1.007080078125E-3</c:v>
                </c:pt>
                <c:pt idx="17062">
                  <c:v>1.0068416595458984E-3</c:v>
                </c:pt>
                <c:pt idx="17063">
                  <c:v>1.007080078125E-3</c:v>
                </c:pt>
                <c:pt idx="17064">
                  <c:v>1.007080078125E-3</c:v>
                </c:pt>
                <c:pt idx="17065">
                  <c:v>1.0068416595458984E-3</c:v>
                </c:pt>
                <c:pt idx="17066">
                  <c:v>1.007080078125E-3</c:v>
                </c:pt>
                <c:pt idx="17067">
                  <c:v>1.007080078125E-3</c:v>
                </c:pt>
                <c:pt idx="17068">
                  <c:v>1.0068416595458984E-3</c:v>
                </c:pt>
                <c:pt idx="17069">
                  <c:v>1.007080078125E-3</c:v>
                </c:pt>
                <c:pt idx="17070">
                  <c:v>1.0080337524414063E-3</c:v>
                </c:pt>
                <c:pt idx="17071">
                  <c:v>1.007080078125E-3</c:v>
                </c:pt>
                <c:pt idx="17072">
                  <c:v>1.0068416595458984E-3</c:v>
                </c:pt>
                <c:pt idx="17073">
                  <c:v>1.007080078125E-3</c:v>
                </c:pt>
                <c:pt idx="17074">
                  <c:v>1.007080078125E-3</c:v>
                </c:pt>
                <c:pt idx="17075">
                  <c:v>1.0068416595458984E-3</c:v>
                </c:pt>
                <c:pt idx="17076">
                  <c:v>1.007080078125E-3</c:v>
                </c:pt>
                <c:pt idx="17077">
                  <c:v>1.007080078125E-3</c:v>
                </c:pt>
                <c:pt idx="17078">
                  <c:v>1.0068416595458984E-3</c:v>
                </c:pt>
                <c:pt idx="17079">
                  <c:v>1.007080078125E-3</c:v>
                </c:pt>
                <c:pt idx="17080">
                  <c:v>1.007080078125E-3</c:v>
                </c:pt>
                <c:pt idx="17081">
                  <c:v>1.0068416595458984E-3</c:v>
                </c:pt>
                <c:pt idx="17082">
                  <c:v>1.0080337524414063E-3</c:v>
                </c:pt>
                <c:pt idx="17083">
                  <c:v>1.007080078125E-3</c:v>
                </c:pt>
                <c:pt idx="17084">
                  <c:v>1.0068416595458984E-3</c:v>
                </c:pt>
                <c:pt idx="17085">
                  <c:v>1.007080078125E-3</c:v>
                </c:pt>
                <c:pt idx="17086">
                  <c:v>1.007080078125E-3</c:v>
                </c:pt>
                <c:pt idx="17087">
                  <c:v>1.0068416595458984E-3</c:v>
                </c:pt>
                <c:pt idx="17088">
                  <c:v>1.007080078125E-3</c:v>
                </c:pt>
                <c:pt idx="17089">
                  <c:v>1.007080078125E-3</c:v>
                </c:pt>
                <c:pt idx="17090">
                  <c:v>1.0068416595458984E-3</c:v>
                </c:pt>
                <c:pt idx="17091">
                  <c:v>1.007080078125E-3</c:v>
                </c:pt>
                <c:pt idx="17092">
                  <c:v>1.007080078125E-3</c:v>
                </c:pt>
                <c:pt idx="17093">
                  <c:v>1.0068416595458984E-3</c:v>
                </c:pt>
                <c:pt idx="17094">
                  <c:v>1.007080078125E-3</c:v>
                </c:pt>
                <c:pt idx="17095">
                  <c:v>1.0080337524414063E-3</c:v>
                </c:pt>
                <c:pt idx="17096">
                  <c:v>1.007080078125E-3</c:v>
                </c:pt>
                <c:pt idx="17097">
                  <c:v>1.0068416595458984E-3</c:v>
                </c:pt>
                <c:pt idx="17098">
                  <c:v>1.007080078125E-3</c:v>
                </c:pt>
                <c:pt idx="17099">
                  <c:v>1.007080078125E-3</c:v>
                </c:pt>
                <c:pt idx="17100">
                  <c:v>1.0068416595458984E-3</c:v>
                </c:pt>
                <c:pt idx="17101">
                  <c:v>1.007080078125E-3</c:v>
                </c:pt>
                <c:pt idx="17102">
                  <c:v>1.007080078125E-3</c:v>
                </c:pt>
                <c:pt idx="17103">
                  <c:v>1.0068416595458984E-3</c:v>
                </c:pt>
                <c:pt idx="17104">
                  <c:v>1.007080078125E-3</c:v>
                </c:pt>
                <c:pt idx="17105">
                  <c:v>1.007080078125E-3</c:v>
                </c:pt>
                <c:pt idx="17106">
                  <c:v>1.0068416595458984E-3</c:v>
                </c:pt>
                <c:pt idx="17107">
                  <c:v>1.0080337524414063E-3</c:v>
                </c:pt>
                <c:pt idx="17108">
                  <c:v>1.007080078125E-3</c:v>
                </c:pt>
                <c:pt idx="17109">
                  <c:v>1.0068416595458984E-3</c:v>
                </c:pt>
                <c:pt idx="17110">
                  <c:v>1.007080078125E-3</c:v>
                </c:pt>
                <c:pt idx="17111">
                  <c:v>1.007080078125E-3</c:v>
                </c:pt>
                <c:pt idx="17112">
                  <c:v>1.0068416595458984E-3</c:v>
                </c:pt>
                <c:pt idx="17113">
                  <c:v>1.007080078125E-3</c:v>
                </c:pt>
                <c:pt idx="17114">
                  <c:v>1.007080078125E-3</c:v>
                </c:pt>
                <c:pt idx="17115">
                  <c:v>1.0068416595458984E-3</c:v>
                </c:pt>
                <c:pt idx="17116">
                  <c:v>1.007080078125E-3</c:v>
                </c:pt>
                <c:pt idx="17117">
                  <c:v>1.007080078125E-3</c:v>
                </c:pt>
                <c:pt idx="17118">
                  <c:v>1.0068416595458984E-3</c:v>
                </c:pt>
                <c:pt idx="17119">
                  <c:v>1.007080078125E-3</c:v>
                </c:pt>
                <c:pt idx="17120">
                  <c:v>1.0080337524414063E-3</c:v>
                </c:pt>
                <c:pt idx="17121">
                  <c:v>1.007080078125E-3</c:v>
                </c:pt>
                <c:pt idx="17122">
                  <c:v>1.0068416595458984E-3</c:v>
                </c:pt>
                <c:pt idx="17123">
                  <c:v>1.007080078125E-3</c:v>
                </c:pt>
                <c:pt idx="17124">
                  <c:v>1.007080078125E-3</c:v>
                </c:pt>
                <c:pt idx="17125">
                  <c:v>1.0068416595458984E-3</c:v>
                </c:pt>
                <c:pt idx="17126">
                  <c:v>1.007080078125E-3</c:v>
                </c:pt>
                <c:pt idx="17127">
                  <c:v>1.007080078125E-3</c:v>
                </c:pt>
                <c:pt idx="17128">
                  <c:v>1.0068416595458984E-3</c:v>
                </c:pt>
                <c:pt idx="17129">
                  <c:v>1.007080078125E-3</c:v>
                </c:pt>
                <c:pt idx="17130">
                  <c:v>1.007080078125E-3</c:v>
                </c:pt>
                <c:pt idx="17131">
                  <c:v>1.0068416595458984E-3</c:v>
                </c:pt>
                <c:pt idx="17132">
                  <c:v>1.0080337524414063E-3</c:v>
                </c:pt>
                <c:pt idx="17133">
                  <c:v>1.007080078125E-3</c:v>
                </c:pt>
                <c:pt idx="17134">
                  <c:v>1.0068416595458984E-3</c:v>
                </c:pt>
                <c:pt idx="17135">
                  <c:v>1.007080078125E-3</c:v>
                </c:pt>
                <c:pt idx="17136">
                  <c:v>1.007080078125E-3</c:v>
                </c:pt>
                <c:pt idx="17137">
                  <c:v>1.0068416595458984E-3</c:v>
                </c:pt>
                <c:pt idx="17138">
                  <c:v>1.007080078125E-3</c:v>
                </c:pt>
                <c:pt idx="17139">
                  <c:v>1.007080078125E-3</c:v>
                </c:pt>
                <c:pt idx="17140">
                  <c:v>1.0068416595458984E-3</c:v>
                </c:pt>
                <c:pt idx="17141">
                  <c:v>1.007080078125E-3</c:v>
                </c:pt>
                <c:pt idx="17142">
                  <c:v>1.007080078125E-3</c:v>
                </c:pt>
                <c:pt idx="17143">
                  <c:v>1.0068416595458984E-3</c:v>
                </c:pt>
                <c:pt idx="17144">
                  <c:v>1.007080078125E-3</c:v>
                </c:pt>
                <c:pt idx="17145">
                  <c:v>1.0080337524414063E-3</c:v>
                </c:pt>
                <c:pt idx="17146">
                  <c:v>1.007080078125E-3</c:v>
                </c:pt>
                <c:pt idx="17147">
                  <c:v>1.0068416595458984E-3</c:v>
                </c:pt>
                <c:pt idx="17148">
                  <c:v>1.007080078125E-3</c:v>
                </c:pt>
                <c:pt idx="17149">
                  <c:v>1.007080078125E-3</c:v>
                </c:pt>
                <c:pt idx="17150">
                  <c:v>1.0068416595458984E-3</c:v>
                </c:pt>
                <c:pt idx="17151">
                  <c:v>1.007080078125E-3</c:v>
                </c:pt>
                <c:pt idx="17152">
                  <c:v>1.007080078125E-3</c:v>
                </c:pt>
                <c:pt idx="17153">
                  <c:v>1.0068416595458984E-3</c:v>
                </c:pt>
                <c:pt idx="17154">
                  <c:v>1.007080078125E-3</c:v>
                </c:pt>
                <c:pt idx="17155">
                  <c:v>1.0068416595458984E-3</c:v>
                </c:pt>
                <c:pt idx="17156">
                  <c:v>1.007080078125E-3</c:v>
                </c:pt>
                <c:pt idx="17157">
                  <c:v>1.0080337524414063E-3</c:v>
                </c:pt>
                <c:pt idx="17158">
                  <c:v>1.007080078125E-3</c:v>
                </c:pt>
                <c:pt idx="17159">
                  <c:v>1.0068416595458984E-3</c:v>
                </c:pt>
                <c:pt idx="17160">
                  <c:v>1.007080078125E-3</c:v>
                </c:pt>
                <c:pt idx="17161">
                  <c:v>1.007080078125E-3</c:v>
                </c:pt>
                <c:pt idx="17162">
                  <c:v>1.0068416595458984E-3</c:v>
                </c:pt>
                <c:pt idx="17163">
                  <c:v>1.007080078125E-3</c:v>
                </c:pt>
                <c:pt idx="17164">
                  <c:v>1.007080078125E-3</c:v>
                </c:pt>
                <c:pt idx="17165">
                  <c:v>1.0068416595458984E-3</c:v>
                </c:pt>
                <c:pt idx="17166">
                  <c:v>1.007080078125E-3</c:v>
                </c:pt>
                <c:pt idx="17167">
                  <c:v>1.007080078125E-3</c:v>
                </c:pt>
                <c:pt idx="17168">
                  <c:v>1.0068416595458984E-3</c:v>
                </c:pt>
                <c:pt idx="17169">
                  <c:v>1.007080078125E-3</c:v>
                </c:pt>
                <c:pt idx="17170">
                  <c:v>1.0080337524414063E-3</c:v>
                </c:pt>
                <c:pt idx="17171">
                  <c:v>1.007080078125E-3</c:v>
                </c:pt>
                <c:pt idx="17172">
                  <c:v>1.0068416595458984E-3</c:v>
                </c:pt>
                <c:pt idx="17173">
                  <c:v>1.007080078125E-3</c:v>
                </c:pt>
                <c:pt idx="17174">
                  <c:v>1.007080078125E-3</c:v>
                </c:pt>
                <c:pt idx="17175">
                  <c:v>1.0068416595458984E-3</c:v>
                </c:pt>
                <c:pt idx="17176">
                  <c:v>1.007080078125E-3</c:v>
                </c:pt>
                <c:pt idx="17177">
                  <c:v>1.0068416595458984E-3</c:v>
                </c:pt>
                <c:pt idx="17178">
                  <c:v>1.007080078125E-3</c:v>
                </c:pt>
                <c:pt idx="17179">
                  <c:v>1.007080078125E-3</c:v>
                </c:pt>
                <c:pt idx="17180">
                  <c:v>1.0068416595458984E-3</c:v>
                </c:pt>
                <c:pt idx="17181">
                  <c:v>1.007080078125E-3</c:v>
                </c:pt>
                <c:pt idx="17182">
                  <c:v>1.0080337524414063E-3</c:v>
                </c:pt>
                <c:pt idx="17183">
                  <c:v>1.007080078125E-3</c:v>
                </c:pt>
                <c:pt idx="17184">
                  <c:v>1.0068416595458984E-3</c:v>
                </c:pt>
                <c:pt idx="17185">
                  <c:v>1.007080078125E-3</c:v>
                </c:pt>
                <c:pt idx="17186">
                  <c:v>1.007080078125E-3</c:v>
                </c:pt>
                <c:pt idx="17187">
                  <c:v>1.0068416595458984E-3</c:v>
                </c:pt>
                <c:pt idx="17188">
                  <c:v>1.007080078125E-3</c:v>
                </c:pt>
                <c:pt idx="17189">
                  <c:v>1.007080078125E-3</c:v>
                </c:pt>
                <c:pt idx="17190">
                  <c:v>1.0068416595458984E-3</c:v>
                </c:pt>
                <c:pt idx="17191">
                  <c:v>1.007080078125E-3</c:v>
                </c:pt>
                <c:pt idx="17192">
                  <c:v>1.007080078125E-3</c:v>
                </c:pt>
                <c:pt idx="17193">
                  <c:v>1.0068416595458984E-3</c:v>
                </c:pt>
                <c:pt idx="17194">
                  <c:v>1.007080078125E-3</c:v>
                </c:pt>
                <c:pt idx="17195">
                  <c:v>1.0080337524414063E-3</c:v>
                </c:pt>
                <c:pt idx="17196">
                  <c:v>1.007080078125E-3</c:v>
                </c:pt>
                <c:pt idx="17197">
                  <c:v>1.0068416595458984E-3</c:v>
                </c:pt>
                <c:pt idx="17198">
                  <c:v>1.007080078125E-3</c:v>
                </c:pt>
                <c:pt idx="17199">
                  <c:v>1.0068416595458984E-3</c:v>
                </c:pt>
                <c:pt idx="17200">
                  <c:v>1.007080078125E-3</c:v>
                </c:pt>
                <c:pt idx="17201">
                  <c:v>1.007080078125E-3</c:v>
                </c:pt>
                <c:pt idx="17202">
                  <c:v>1.0068416595458984E-3</c:v>
                </c:pt>
                <c:pt idx="17203">
                  <c:v>1.007080078125E-3</c:v>
                </c:pt>
                <c:pt idx="17204">
                  <c:v>1.007080078125E-3</c:v>
                </c:pt>
                <c:pt idx="17205">
                  <c:v>1.0068416595458984E-3</c:v>
                </c:pt>
                <c:pt idx="17206">
                  <c:v>1.007080078125E-3</c:v>
                </c:pt>
                <c:pt idx="17207">
                  <c:v>1.0080337524414063E-3</c:v>
                </c:pt>
                <c:pt idx="17208">
                  <c:v>1.007080078125E-3</c:v>
                </c:pt>
                <c:pt idx="17209">
                  <c:v>1.0068416595458984E-3</c:v>
                </c:pt>
                <c:pt idx="17210">
                  <c:v>1.007080078125E-3</c:v>
                </c:pt>
                <c:pt idx="17211">
                  <c:v>1.007080078125E-3</c:v>
                </c:pt>
                <c:pt idx="17212">
                  <c:v>1.0068416595458984E-3</c:v>
                </c:pt>
                <c:pt idx="17213">
                  <c:v>1.007080078125E-3</c:v>
                </c:pt>
                <c:pt idx="17214">
                  <c:v>1.007080078125E-3</c:v>
                </c:pt>
                <c:pt idx="17215">
                  <c:v>1.0068416595458984E-3</c:v>
                </c:pt>
                <c:pt idx="17216">
                  <c:v>1.007080078125E-3</c:v>
                </c:pt>
                <c:pt idx="17217">
                  <c:v>1.007080078125E-3</c:v>
                </c:pt>
                <c:pt idx="17218">
                  <c:v>1.0068416595458984E-3</c:v>
                </c:pt>
                <c:pt idx="17219">
                  <c:v>1.007080078125E-3</c:v>
                </c:pt>
                <c:pt idx="17220">
                  <c:v>1.0080337524414063E-3</c:v>
                </c:pt>
                <c:pt idx="17221">
                  <c:v>1.0068416595458984E-3</c:v>
                </c:pt>
                <c:pt idx="17222">
                  <c:v>1.007080078125E-3</c:v>
                </c:pt>
                <c:pt idx="17223">
                  <c:v>1.007080078125E-3</c:v>
                </c:pt>
                <c:pt idx="17224">
                  <c:v>1.0068416595458984E-3</c:v>
                </c:pt>
                <c:pt idx="17225">
                  <c:v>1.007080078125E-3</c:v>
                </c:pt>
                <c:pt idx="17226">
                  <c:v>1.007080078125E-3</c:v>
                </c:pt>
                <c:pt idx="17227">
                  <c:v>1.0068416595458984E-3</c:v>
                </c:pt>
                <c:pt idx="17228">
                  <c:v>1.007080078125E-3</c:v>
                </c:pt>
                <c:pt idx="17229">
                  <c:v>1.007080078125E-3</c:v>
                </c:pt>
                <c:pt idx="17230">
                  <c:v>1.0068416595458984E-3</c:v>
                </c:pt>
                <c:pt idx="17231">
                  <c:v>1.007080078125E-3</c:v>
                </c:pt>
                <c:pt idx="17232">
                  <c:v>1.0080337524414063E-3</c:v>
                </c:pt>
                <c:pt idx="17233">
                  <c:v>1.007080078125E-3</c:v>
                </c:pt>
                <c:pt idx="17234">
                  <c:v>1.0068416595458984E-3</c:v>
                </c:pt>
                <c:pt idx="17235">
                  <c:v>1.007080078125E-3</c:v>
                </c:pt>
                <c:pt idx="17236">
                  <c:v>1.007080078125E-3</c:v>
                </c:pt>
                <c:pt idx="17237">
                  <c:v>1.0068416595458984E-3</c:v>
                </c:pt>
                <c:pt idx="17238">
                  <c:v>1.007080078125E-3</c:v>
                </c:pt>
                <c:pt idx="17239">
                  <c:v>1.007080078125E-3</c:v>
                </c:pt>
                <c:pt idx="17240">
                  <c:v>1.0068416595458984E-3</c:v>
                </c:pt>
                <c:pt idx="17241">
                  <c:v>1.007080078125E-3</c:v>
                </c:pt>
                <c:pt idx="17242">
                  <c:v>1.007080078125E-3</c:v>
                </c:pt>
                <c:pt idx="17243">
                  <c:v>1.0068416595458984E-3</c:v>
                </c:pt>
                <c:pt idx="17244">
                  <c:v>1.007080078125E-3</c:v>
                </c:pt>
                <c:pt idx="17245">
                  <c:v>1.0080337524414063E-3</c:v>
                </c:pt>
                <c:pt idx="17246">
                  <c:v>1.0068416595458984E-3</c:v>
                </c:pt>
                <c:pt idx="17247">
                  <c:v>1.007080078125E-3</c:v>
                </c:pt>
                <c:pt idx="17248">
                  <c:v>1.007080078125E-3</c:v>
                </c:pt>
                <c:pt idx="17249">
                  <c:v>1.0068416595458984E-3</c:v>
                </c:pt>
                <c:pt idx="17250">
                  <c:v>1.007080078125E-3</c:v>
                </c:pt>
                <c:pt idx="17251">
                  <c:v>1.007080078125E-3</c:v>
                </c:pt>
                <c:pt idx="17252">
                  <c:v>1.0068416595458984E-3</c:v>
                </c:pt>
                <c:pt idx="17253">
                  <c:v>1.007080078125E-3</c:v>
                </c:pt>
                <c:pt idx="17254">
                  <c:v>1.007080078125E-3</c:v>
                </c:pt>
                <c:pt idx="17255">
                  <c:v>1.0068416595458984E-3</c:v>
                </c:pt>
                <c:pt idx="17256">
                  <c:v>1.007080078125E-3</c:v>
                </c:pt>
                <c:pt idx="17257">
                  <c:v>1.0080337524414063E-3</c:v>
                </c:pt>
                <c:pt idx="17258">
                  <c:v>1.007080078125E-3</c:v>
                </c:pt>
                <c:pt idx="17259">
                  <c:v>1.0068416595458984E-3</c:v>
                </c:pt>
                <c:pt idx="17260">
                  <c:v>1.007080078125E-3</c:v>
                </c:pt>
                <c:pt idx="17261">
                  <c:v>1.007080078125E-3</c:v>
                </c:pt>
                <c:pt idx="17262">
                  <c:v>1.0068416595458984E-3</c:v>
                </c:pt>
                <c:pt idx="17263">
                  <c:v>1.007080078125E-3</c:v>
                </c:pt>
                <c:pt idx="17264">
                  <c:v>1.007080078125E-3</c:v>
                </c:pt>
                <c:pt idx="17265">
                  <c:v>1.0068416595458984E-3</c:v>
                </c:pt>
                <c:pt idx="17266">
                  <c:v>1.007080078125E-3</c:v>
                </c:pt>
                <c:pt idx="17267">
                  <c:v>1.007080078125E-3</c:v>
                </c:pt>
                <c:pt idx="17268">
                  <c:v>1.0068416595458984E-3</c:v>
                </c:pt>
                <c:pt idx="17269">
                  <c:v>1.007080078125E-3</c:v>
                </c:pt>
                <c:pt idx="17270">
                  <c:v>1.0080337524414063E-3</c:v>
                </c:pt>
                <c:pt idx="17271">
                  <c:v>1.0068416595458984E-3</c:v>
                </c:pt>
                <c:pt idx="17272">
                  <c:v>1.007080078125E-3</c:v>
                </c:pt>
                <c:pt idx="17273">
                  <c:v>1.007080078125E-3</c:v>
                </c:pt>
                <c:pt idx="17274">
                  <c:v>1.0068416595458984E-3</c:v>
                </c:pt>
                <c:pt idx="17275">
                  <c:v>1.007080078125E-3</c:v>
                </c:pt>
                <c:pt idx="17276">
                  <c:v>1.007080078125E-3</c:v>
                </c:pt>
                <c:pt idx="17277">
                  <c:v>1.0068416595458984E-3</c:v>
                </c:pt>
                <c:pt idx="17278">
                  <c:v>1.007080078125E-3</c:v>
                </c:pt>
                <c:pt idx="17279">
                  <c:v>1.007080078125E-3</c:v>
                </c:pt>
                <c:pt idx="17280">
                  <c:v>1.0068416595458984E-3</c:v>
                </c:pt>
                <c:pt idx="17281">
                  <c:v>1.007080078125E-3</c:v>
                </c:pt>
                <c:pt idx="17282">
                  <c:v>1.0080337524414063E-3</c:v>
                </c:pt>
                <c:pt idx="17283">
                  <c:v>1.007080078125E-3</c:v>
                </c:pt>
                <c:pt idx="17284">
                  <c:v>1.0068416595458984E-3</c:v>
                </c:pt>
                <c:pt idx="17285">
                  <c:v>1.007080078125E-3</c:v>
                </c:pt>
                <c:pt idx="17286">
                  <c:v>1.007080078125E-3</c:v>
                </c:pt>
                <c:pt idx="17287">
                  <c:v>1.0068416595458984E-3</c:v>
                </c:pt>
                <c:pt idx="17288">
                  <c:v>1.007080078125E-3</c:v>
                </c:pt>
                <c:pt idx="17289">
                  <c:v>1.007080078125E-3</c:v>
                </c:pt>
                <c:pt idx="17290">
                  <c:v>1.0068416595458984E-3</c:v>
                </c:pt>
                <c:pt idx="17291">
                  <c:v>1.007080078125E-3</c:v>
                </c:pt>
                <c:pt idx="17292">
                  <c:v>1.007080078125E-3</c:v>
                </c:pt>
                <c:pt idx="17293">
                  <c:v>1.0068416595458984E-3</c:v>
                </c:pt>
                <c:pt idx="17294">
                  <c:v>1.007080078125E-3</c:v>
                </c:pt>
                <c:pt idx="17295">
                  <c:v>1.0080337524414063E-3</c:v>
                </c:pt>
                <c:pt idx="17296">
                  <c:v>1.0068416595458984E-3</c:v>
                </c:pt>
                <c:pt idx="17297">
                  <c:v>1.007080078125E-3</c:v>
                </c:pt>
                <c:pt idx="17298">
                  <c:v>1.007080078125E-3</c:v>
                </c:pt>
                <c:pt idx="17299">
                  <c:v>1.0068416595458984E-3</c:v>
                </c:pt>
                <c:pt idx="17300">
                  <c:v>1.007080078125E-3</c:v>
                </c:pt>
                <c:pt idx="17301">
                  <c:v>1.007080078125E-3</c:v>
                </c:pt>
                <c:pt idx="17302">
                  <c:v>1.0068416595458984E-3</c:v>
                </c:pt>
                <c:pt idx="17303">
                  <c:v>1.007080078125E-3</c:v>
                </c:pt>
                <c:pt idx="17304">
                  <c:v>1.007080078125E-3</c:v>
                </c:pt>
                <c:pt idx="17305">
                  <c:v>1.0068416595458984E-3</c:v>
                </c:pt>
                <c:pt idx="17306">
                  <c:v>1.007080078125E-3</c:v>
                </c:pt>
                <c:pt idx="17307">
                  <c:v>1.0080337524414063E-3</c:v>
                </c:pt>
                <c:pt idx="17308">
                  <c:v>1.007080078125E-3</c:v>
                </c:pt>
                <c:pt idx="17309">
                  <c:v>1.0068416595458984E-3</c:v>
                </c:pt>
                <c:pt idx="17310">
                  <c:v>1.007080078125E-3</c:v>
                </c:pt>
                <c:pt idx="17311">
                  <c:v>1.007080078125E-3</c:v>
                </c:pt>
                <c:pt idx="17312">
                  <c:v>1.0068416595458984E-3</c:v>
                </c:pt>
                <c:pt idx="17313">
                  <c:v>1.007080078125E-3</c:v>
                </c:pt>
                <c:pt idx="17314">
                  <c:v>1.007080078125E-3</c:v>
                </c:pt>
                <c:pt idx="17315">
                  <c:v>1.0068416595458984E-3</c:v>
                </c:pt>
                <c:pt idx="17316">
                  <c:v>1.007080078125E-3</c:v>
                </c:pt>
                <c:pt idx="17317">
                  <c:v>1.007080078125E-3</c:v>
                </c:pt>
                <c:pt idx="17318">
                  <c:v>1.0068416595458984E-3</c:v>
                </c:pt>
                <c:pt idx="17319">
                  <c:v>1.007080078125E-3</c:v>
                </c:pt>
                <c:pt idx="17320">
                  <c:v>1.0080337524414063E-3</c:v>
                </c:pt>
                <c:pt idx="17321">
                  <c:v>1.0068416595458984E-3</c:v>
                </c:pt>
                <c:pt idx="17322">
                  <c:v>1.007080078125E-3</c:v>
                </c:pt>
                <c:pt idx="17323">
                  <c:v>1.007080078125E-3</c:v>
                </c:pt>
                <c:pt idx="17324">
                  <c:v>1.0068416595458984E-3</c:v>
                </c:pt>
                <c:pt idx="17325">
                  <c:v>1.007080078125E-3</c:v>
                </c:pt>
                <c:pt idx="17326">
                  <c:v>1.007080078125E-3</c:v>
                </c:pt>
                <c:pt idx="17327">
                  <c:v>1.0068416595458984E-3</c:v>
                </c:pt>
                <c:pt idx="17328">
                  <c:v>1.007080078125E-3</c:v>
                </c:pt>
                <c:pt idx="17329">
                  <c:v>1.007080078125E-3</c:v>
                </c:pt>
                <c:pt idx="17330">
                  <c:v>1.0068416595458984E-3</c:v>
                </c:pt>
                <c:pt idx="17331">
                  <c:v>1.007080078125E-3</c:v>
                </c:pt>
                <c:pt idx="17332">
                  <c:v>1.0080337524414063E-3</c:v>
                </c:pt>
                <c:pt idx="17333">
                  <c:v>1.007080078125E-3</c:v>
                </c:pt>
                <c:pt idx="17334">
                  <c:v>1.0068416595458984E-3</c:v>
                </c:pt>
                <c:pt idx="17335">
                  <c:v>1.007080078125E-3</c:v>
                </c:pt>
                <c:pt idx="17336">
                  <c:v>1.007080078125E-3</c:v>
                </c:pt>
                <c:pt idx="17337">
                  <c:v>1.0068416595458984E-3</c:v>
                </c:pt>
                <c:pt idx="17338">
                  <c:v>1.007080078125E-3</c:v>
                </c:pt>
                <c:pt idx="17339">
                  <c:v>1.007080078125E-3</c:v>
                </c:pt>
                <c:pt idx="17340">
                  <c:v>1.0068416595458984E-3</c:v>
                </c:pt>
                <c:pt idx="17341">
                  <c:v>1.007080078125E-3</c:v>
                </c:pt>
                <c:pt idx="17342">
                  <c:v>1.007080078125E-3</c:v>
                </c:pt>
                <c:pt idx="17343">
                  <c:v>1.0068416595458984E-3</c:v>
                </c:pt>
                <c:pt idx="17344">
                  <c:v>1.007080078125E-3</c:v>
                </c:pt>
                <c:pt idx="17345">
                  <c:v>1.0080337524414063E-3</c:v>
                </c:pt>
                <c:pt idx="17346">
                  <c:v>1.0068416595458984E-3</c:v>
                </c:pt>
                <c:pt idx="17347">
                  <c:v>1.007080078125E-3</c:v>
                </c:pt>
                <c:pt idx="17348">
                  <c:v>1.007080078125E-3</c:v>
                </c:pt>
                <c:pt idx="17349">
                  <c:v>1.0068416595458984E-3</c:v>
                </c:pt>
                <c:pt idx="17350">
                  <c:v>1.007080078125E-3</c:v>
                </c:pt>
                <c:pt idx="17351">
                  <c:v>1.007080078125E-3</c:v>
                </c:pt>
                <c:pt idx="17352">
                  <c:v>1.0068416595458984E-3</c:v>
                </c:pt>
                <c:pt idx="17353">
                  <c:v>1.007080078125E-3</c:v>
                </c:pt>
                <c:pt idx="17354">
                  <c:v>1.007080078125E-3</c:v>
                </c:pt>
                <c:pt idx="17355">
                  <c:v>1.0068416595458984E-3</c:v>
                </c:pt>
                <c:pt idx="17356">
                  <c:v>1.007080078125E-3</c:v>
                </c:pt>
                <c:pt idx="17357">
                  <c:v>1.0080337524414063E-3</c:v>
                </c:pt>
                <c:pt idx="17358">
                  <c:v>1.007080078125E-3</c:v>
                </c:pt>
                <c:pt idx="17359">
                  <c:v>1.0068416595458984E-3</c:v>
                </c:pt>
                <c:pt idx="17360">
                  <c:v>1.007080078125E-3</c:v>
                </c:pt>
                <c:pt idx="17361">
                  <c:v>1.007080078125E-3</c:v>
                </c:pt>
                <c:pt idx="17362">
                  <c:v>1.0068416595458984E-3</c:v>
                </c:pt>
                <c:pt idx="17363">
                  <c:v>1.007080078125E-3</c:v>
                </c:pt>
                <c:pt idx="17364">
                  <c:v>1.007080078125E-3</c:v>
                </c:pt>
                <c:pt idx="17365">
                  <c:v>1.0068416595458984E-3</c:v>
                </c:pt>
                <c:pt idx="17366">
                  <c:v>1.007080078125E-3</c:v>
                </c:pt>
                <c:pt idx="17367">
                  <c:v>1.007080078125E-3</c:v>
                </c:pt>
                <c:pt idx="17368">
                  <c:v>1.0068416595458984E-3</c:v>
                </c:pt>
                <c:pt idx="17369">
                  <c:v>1.007080078125E-3</c:v>
                </c:pt>
                <c:pt idx="17370">
                  <c:v>1.0080337524414063E-3</c:v>
                </c:pt>
                <c:pt idx="17371">
                  <c:v>1.0068416595458984E-3</c:v>
                </c:pt>
                <c:pt idx="17372">
                  <c:v>1.007080078125E-3</c:v>
                </c:pt>
                <c:pt idx="17373">
                  <c:v>1.007080078125E-3</c:v>
                </c:pt>
                <c:pt idx="17374">
                  <c:v>1.0068416595458984E-3</c:v>
                </c:pt>
                <c:pt idx="17375">
                  <c:v>1.007080078125E-3</c:v>
                </c:pt>
                <c:pt idx="17376">
                  <c:v>1.007080078125E-3</c:v>
                </c:pt>
                <c:pt idx="17377">
                  <c:v>1.0068416595458984E-3</c:v>
                </c:pt>
                <c:pt idx="17378">
                  <c:v>1.007080078125E-3</c:v>
                </c:pt>
                <c:pt idx="17379">
                  <c:v>1.007080078125E-3</c:v>
                </c:pt>
                <c:pt idx="17380">
                  <c:v>1.0068416595458984E-3</c:v>
                </c:pt>
                <c:pt idx="17381">
                  <c:v>1.007080078125E-3</c:v>
                </c:pt>
                <c:pt idx="17382">
                  <c:v>1.0080337524414063E-3</c:v>
                </c:pt>
                <c:pt idx="17383">
                  <c:v>1.007080078125E-3</c:v>
                </c:pt>
                <c:pt idx="17384">
                  <c:v>1.0068416595458984E-3</c:v>
                </c:pt>
                <c:pt idx="17385">
                  <c:v>1.007080078125E-3</c:v>
                </c:pt>
                <c:pt idx="17386">
                  <c:v>1.007080078125E-3</c:v>
                </c:pt>
                <c:pt idx="17387">
                  <c:v>1.0068416595458984E-3</c:v>
                </c:pt>
                <c:pt idx="17388">
                  <c:v>2.3163080215454102E-2</c:v>
                </c:pt>
                <c:pt idx="17389">
                  <c:v>1.007080078125E-3</c:v>
                </c:pt>
                <c:pt idx="17390">
                  <c:v>1.0068416595458984E-3</c:v>
                </c:pt>
                <c:pt idx="17391">
                  <c:v>1.007080078125E-3</c:v>
                </c:pt>
                <c:pt idx="17392">
                  <c:v>1.007080078125E-3</c:v>
                </c:pt>
                <c:pt idx="17393">
                  <c:v>1.0068416595458984E-3</c:v>
                </c:pt>
                <c:pt idx="17394">
                  <c:v>1.007080078125E-3</c:v>
                </c:pt>
                <c:pt idx="17395">
                  <c:v>1.007080078125E-3</c:v>
                </c:pt>
                <c:pt idx="17396">
                  <c:v>1.0068416595458984E-3</c:v>
                </c:pt>
                <c:pt idx="17397">
                  <c:v>1.007080078125E-3</c:v>
                </c:pt>
                <c:pt idx="17398">
                  <c:v>1.0080337524414063E-3</c:v>
                </c:pt>
                <c:pt idx="17399">
                  <c:v>1.0068416595458984E-3</c:v>
                </c:pt>
                <c:pt idx="17400">
                  <c:v>1.007080078125E-3</c:v>
                </c:pt>
                <c:pt idx="17401">
                  <c:v>1.007080078125E-3</c:v>
                </c:pt>
                <c:pt idx="17402">
                  <c:v>1.0068416595458984E-3</c:v>
                </c:pt>
                <c:pt idx="17403">
                  <c:v>1.007080078125E-3</c:v>
                </c:pt>
                <c:pt idx="17404">
                  <c:v>1.007080078125E-3</c:v>
                </c:pt>
                <c:pt idx="17405">
                  <c:v>1.0068416595458984E-3</c:v>
                </c:pt>
                <c:pt idx="17406">
                  <c:v>1.007080078125E-3</c:v>
                </c:pt>
                <c:pt idx="17407">
                  <c:v>1.007080078125E-3</c:v>
                </c:pt>
                <c:pt idx="17408">
                  <c:v>6.0429573059082031E-3</c:v>
                </c:pt>
                <c:pt idx="17409">
                  <c:v>1.007080078125E-3</c:v>
                </c:pt>
                <c:pt idx="17410">
                  <c:v>1.0068416595458984E-3</c:v>
                </c:pt>
                <c:pt idx="17411">
                  <c:v>1.007080078125E-3</c:v>
                </c:pt>
                <c:pt idx="17412">
                  <c:v>1.007080078125E-3</c:v>
                </c:pt>
                <c:pt idx="17413">
                  <c:v>1.0068416595458984E-3</c:v>
                </c:pt>
                <c:pt idx="17414">
                  <c:v>1.007080078125E-3</c:v>
                </c:pt>
                <c:pt idx="17415">
                  <c:v>1.007080078125E-3</c:v>
                </c:pt>
                <c:pt idx="17416">
                  <c:v>1.0068416595458984E-3</c:v>
                </c:pt>
                <c:pt idx="17417">
                  <c:v>1.0080337524414063E-3</c:v>
                </c:pt>
                <c:pt idx="17418">
                  <c:v>3.6253929138183594E-2</c:v>
                </c:pt>
                <c:pt idx="17419">
                  <c:v>1.007080078125E-3</c:v>
                </c:pt>
                <c:pt idx="17420">
                  <c:v>1.0080337524414063E-3</c:v>
                </c:pt>
                <c:pt idx="17421">
                  <c:v>1.007080078125E-3</c:v>
                </c:pt>
                <c:pt idx="17422">
                  <c:v>1.0068416595458984E-3</c:v>
                </c:pt>
                <c:pt idx="17423">
                  <c:v>1.007080078125E-3</c:v>
                </c:pt>
                <c:pt idx="17424">
                  <c:v>1.007080078125E-3</c:v>
                </c:pt>
                <c:pt idx="17425">
                  <c:v>1.0068416595458984E-3</c:v>
                </c:pt>
                <c:pt idx="17426">
                  <c:v>1.007080078125E-3</c:v>
                </c:pt>
                <c:pt idx="17427">
                  <c:v>1.007080078125E-3</c:v>
                </c:pt>
                <c:pt idx="17428">
                  <c:v>1.0068416595458984E-3</c:v>
                </c:pt>
                <c:pt idx="17429">
                  <c:v>1.007080078125E-3</c:v>
                </c:pt>
                <c:pt idx="17430">
                  <c:v>1.007080078125E-3</c:v>
                </c:pt>
                <c:pt idx="17431">
                  <c:v>1.0068416595458984E-3</c:v>
                </c:pt>
                <c:pt idx="17432">
                  <c:v>1.0080337524414063E-3</c:v>
                </c:pt>
                <c:pt idx="17433">
                  <c:v>1.007080078125E-3</c:v>
                </c:pt>
                <c:pt idx="17434">
                  <c:v>1.0068416595458984E-3</c:v>
                </c:pt>
                <c:pt idx="17435">
                  <c:v>1.007080078125E-3</c:v>
                </c:pt>
                <c:pt idx="17436">
                  <c:v>1.007080078125E-3</c:v>
                </c:pt>
                <c:pt idx="17437">
                  <c:v>1.0068416595458984E-3</c:v>
                </c:pt>
                <c:pt idx="17438">
                  <c:v>1.007080078125E-3</c:v>
                </c:pt>
                <c:pt idx="17439">
                  <c:v>1.007080078125E-3</c:v>
                </c:pt>
                <c:pt idx="17440">
                  <c:v>1.0068416595458984E-3</c:v>
                </c:pt>
                <c:pt idx="17441">
                  <c:v>1.007080078125E-3</c:v>
                </c:pt>
                <c:pt idx="17442">
                  <c:v>1.007080078125E-3</c:v>
                </c:pt>
                <c:pt idx="17443">
                  <c:v>1.0068416595458984E-3</c:v>
                </c:pt>
                <c:pt idx="17444">
                  <c:v>1.007080078125E-3</c:v>
                </c:pt>
                <c:pt idx="17445">
                  <c:v>1.0080337524414063E-3</c:v>
                </c:pt>
                <c:pt idx="17446">
                  <c:v>1.007080078125E-3</c:v>
                </c:pt>
                <c:pt idx="17447">
                  <c:v>1.0068416595458984E-3</c:v>
                </c:pt>
                <c:pt idx="17448">
                  <c:v>1.007080078125E-3</c:v>
                </c:pt>
                <c:pt idx="17449">
                  <c:v>1.007080078125E-3</c:v>
                </c:pt>
                <c:pt idx="17450">
                  <c:v>1.0068416595458984E-3</c:v>
                </c:pt>
                <c:pt idx="17451">
                  <c:v>1.007080078125E-3</c:v>
                </c:pt>
                <c:pt idx="17452">
                  <c:v>1.007080078125E-3</c:v>
                </c:pt>
                <c:pt idx="17453">
                  <c:v>1.0068416595458984E-3</c:v>
                </c:pt>
                <c:pt idx="17454">
                  <c:v>1.007080078125E-3</c:v>
                </c:pt>
                <c:pt idx="17455">
                  <c:v>1.007080078125E-3</c:v>
                </c:pt>
                <c:pt idx="17456">
                  <c:v>1.0068416595458984E-3</c:v>
                </c:pt>
                <c:pt idx="17457">
                  <c:v>1.0080337524414063E-3</c:v>
                </c:pt>
                <c:pt idx="17458">
                  <c:v>1.007080078125E-3</c:v>
                </c:pt>
                <c:pt idx="17459">
                  <c:v>1.0068416595458984E-3</c:v>
                </c:pt>
                <c:pt idx="17460">
                  <c:v>1.007080078125E-3</c:v>
                </c:pt>
                <c:pt idx="17461">
                  <c:v>1.007080078125E-3</c:v>
                </c:pt>
                <c:pt idx="17462">
                  <c:v>1.0068416595458984E-3</c:v>
                </c:pt>
                <c:pt idx="17463">
                  <c:v>1.007080078125E-3</c:v>
                </c:pt>
                <c:pt idx="17464">
                  <c:v>1.007080078125E-3</c:v>
                </c:pt>
                <c:pt idx="17465">
                  <c:v>1.0068416595458984E-3</c:v>
                </c:pt>
                <c:pt idx="17466">
                  <c:v>1.007080078125E-3</c:v>
                </c:pt>
                <c:pt idx="17467">
                  <c:v>1.007080078125E-3</c:v>
                </c:pt>
                <c:pt idx="17468">
                  <c:v>1.0068416595458984E-3</c:v>
                </c:pt>
                <c:pt idx="17469">
                  <c:v>1.007080078125E-3</c:v>
                </c:pt>
                <c:pt idx="17470">
                  <c:v>1.0080337524414063E-3</c:v>
                </c:pt>
                <c:pt idx="17471">
                  <c:v>1.007080078125E-3</c:v>
                </c:pt>
                <c:pt idx="17472">
                  <c:v>1.0068416595458984E-3</c:v>
                </c:pt>
                <c:pt idx="17473">
                  <c:v>1.007080078125E-3</c:v>
                </c:pt>
                <c:pt idx="17474">
                  <c:v>1.007080078125E-3</c:v>
                </c:pt>
                <c:pt idx="17475">
                  <c:v>1.0068416595458984E-3</c:v>
                </c:pt>
                <c:pt idx="17476">
                  <c:v>1.007080078125E-3</c:v>
                </c:pt>
                <c:pt idx="17477">
                  <c:v>1.007080078125E-3</c:v>
                </c:pt>
                <c:pt idx="17478">
                  <c:v>1.0068416595458984E-3</c:v>
                </c:pt>
                <c:pt idx="17479">
                  <c:v>1.007080078125E-3</c:v>
                </c:pt>
                <c:pt idx="17480">
                  <c:v>1.007080078125E-3</c:v>
                </c:pt>
                <c:pt idx="17481">
                  <c:v>1.0068416595458984E-3</c:v>
                </c:pt>
                <c:pt idx="17482">
                  <c:v>1.0080337524414063E-3</c:v>
                </c:pt>
                <c:pt idx="17483">
                  <c:v>1.007080078125E-3</c:v>
                </c:pt>
                <c:pt idx="17484">
                  <c:v>1.0068416595458984E-3</c:v>
                </c:pt>
                <c:pt idx="17485">
                  <c:v>1.007080078125E-3</c:v>
                </c:pt>
                <c:pt idx="17486">
                  <c:v>1.007080078125E-3</c:v>
                </c:pt>
                <c:pt idx="17487">
                  <c:v>1.0068416595458984E-3</c:v>
                </c:pt>
                <c:pt idx="17488">
                  <c:v>1.007080078125E-3</c:v>
                </c:pt>
                <c:pt idx="17489">
                  <c:v>1.007080078125E-3</c:v>
                </c:pt>
                <c:pt idx="17490">
                  <c:v>1.0068416595458984E-3</c:v>
                </c:pt>
                <c:pt idx="17491">
                  <c:v>1.007080078125E-3</c:v>
                </c:pt>
                <c:pt idx="17492">
                  <c:v>1.007080078125E-3</c:v>
                </c:pt>
                <c:pt idx="17493">
                  <c:v>1.0068416595458984E-3</c:v>
                </c:pt>
                <c:pt idx="17494">
                  <c:v>1.007080078125E-3</c:v>
                </c:pt>
                <c:pt idx="17495">
                  <c:v>1.0080337524414063E-3</c:v>
                </c:pt>
                <c:pt idx="17496">
                  <c:v>1.007080078125E-3</c:v>
                </c:pt>
                <c:pt idx="17497">
                  <c:v>1.0068416595458984E-3</c:v>
                </c:pt>
                <c:pt idx="17498">
                  <c:v>1.007080078125E-3</c:v>
                </c:pt>
                <c:pt idx="17499">
                  <c:v>1.007080078125E-3</c:v>
                </c:pt>
                <c:pt idx="17500">
                  <c:v>1.0068416595458984E-3</c:v>
                </c:pt>
                <c:pt idx="17501">
                  <c:v>1.007080078125E-3</c:v>
                </c:pt>
                <c:pt idx="17502">
                  <c:v>1.007080078125E-3</c:v>
                </c:pt>
                <c:pt idx="17503">
                  <c:v>1.0068416595458984E-3</c:v>
                </c:pt>
                <c:pt idx="17504">
                  <c:v>1.007080078125E-3</c:v>
                </c:pt>
                <c:pt idx="17505">
                  <c:v>1.007080078125E-3</c:v>
                </c:pt>
                <c:pt idx="17506">
                  <c:v>1.0068416595458984E-3</c:v>
                </c:pt>
                <c:pt idx="17507">
                  <c:v>1.0080337524414063E-3</c:v>
                </c:pt>
                <c:pt idx="17508">
                  <c:v>1.007080078125E-3</c:v>
                </c:pt>
                <c:pt idx="17509">
                  <c:v>1.0068416595458984E-3</c:v>
                </c:pt>
                <c:pt idx="17510">
                  <c:v>1.007080078125E-3</c:v>
                </c:pt>
                <c:pt idx="17511">
                  <c:v>1.007080078125E-3</c:v>
                </c:pt>
                <c:pt idx="17512">
                  <c:v>1.0068416595458984E-3</c:v>
                </c:pt>
                <c:pt idx="17513">
                  <c:v>1.007080078125E-3</c:v>
                </c:pt>
                <c:pt idx="17514">
                  <c:v>1.007080078125E-3</c:v>
                </c:pt>
                <c:pt idx="17515">
                  <c:v>1.0068416595458984E-3</c:v>
                </c:pt>
                <c:pt idx="17516">
                  <c:v>1.007080078125E-3</c:v>
                </c:pt>
                <c:pt idx="17517">
                  <c:v>1.007080078125E-3</c:v>
                </c:pt>
                <c:pt idx="17518">
                  <c:v>1.0068416595458984E-3</c:v>
                </c:pt>
                <c:pt idx="17519">
                  <c:v>1.007080078125E-3</c:v>
                </c:pt>
                <c:pt idx="17520">
                  <c:v>1.0080337524414063E-3</c:v>
                </c:pt>
                <c:pt idx="17521">
                  <c:v>1.007080078125E-3</c:v>
                </c:pt>
                <c:pt idx="17522">
                  <c:v>1.0068416595458984E-3</c:v>
                </c:pt>
                <c:pt idx="17523">
                  <c:v>1.007080078125E-3</c:v>
                </c:pt>
                <c:pt idx="17524">
                  <c:v>1.007080078125E-3</c:v>
                </c:pt>
                <c:pt idx="17525">
                  <c:v>1.0068416595458984E-3</c:v>
                </c:pt>
                <c:pt idx="17526">
                  <c:v>1.007080078125E-3</c:v>
                </c:pt>
                <c:pt idx="17527">
                  <c:v>1.007080078125E-3</c:v>
                </c:pt>
                <c:pt idx="17528">
                  <c:v>1.0068416595458984E-3</c:v>
                </c:pt>
                <c:pt idx="17529">
                  <c:v>1.007080078125E-3</c:v>
                </c:pt>
                <c:pt idx="17530">
                  <c:v>1.007080078125E-3</c:v>
                </c:pt>
                <c:pt idx="17531">
                  <c:v>1.0068416595458984E-3</c:v>
                </c:pt>
                <c:pt idx="17532">
                  <c:v>1.0080337524414063E-3</c:v>
                </c:pt>
                <c:pt idx="17533">
                  <c:v>1.007080078125E-3</c:v>
                </c:pt>
                <c:pt idx="17534">
                  <c:v>1.0068416595458984E-3</c:v>
                </c:pt>
                <c:pt idx="17535">
                  <c:v>1.007080078125E-3</c:v>
                </c:pt>
                <c:pt idx="17536">
                  <c:v>1.007080078125E-3</c:v>
                </c:pt>
                <c:pt idx="17537">
                  <c:v>1.0068416595458984E-3</c:v>
                </c:pt>
                <c:pt idx="17538">
                  <c:v>1.007080078125E-3</c:v>
                </c:pt>
                <c:pt idx="17539">
                  <c:v>1.007080078125E-3</c:v>
                </c:pt>
                <c:pt idx="17540">
                  <c:v>1.0068416595458984E-3</c:v>
                </c:pt>
                <c:pt idx="17541">
                  <c:v>1.007080078125E-3</c:v>
                </c:pt>
                <c:pt idx="17542">
                  <c:v>1.007080078125E-3</c:v>
                </c:pt>
                <c:pt idx="17543">
                  <c:v>1.0068416595458984E-3</c:v>
                </c:pt>
                <c:pt idx="17544">
                  <c:v>1.007080078125E-3</c:v>
                </c:pt>
                <c:pt idx="17545">
                  <c:v>1.0080337524414063E-3</c:v>
                </c:pt>
                <c:pt idx="17546">
                  <c:v>1.007080078125E-3</c:v>
                </c:pt>
                <c:pt idx="17547">
                  <c:v>1.0068416595458984E-3</c:v>
                </c:pt>
                <c:pt idx="17548">
                  <c:v>1.007080078125E-3</c:v>
                </c:pt>
                <c:pt idx="17549">
                  <c:v>1.007080078125E-3</c:v>
                </c:pt>
                <c:pt idx="17550">
                  <c:v>1.0068416595458984E-3</c:v>
                </c:pt>
                <c:pt idx="17551">
                  <c:v>1.007080078125E-3</c:v>
                </c:pt>
                <c:pt idx="17552">
                  <c:v>1.007080078125E-3</c:v>
                </c:pt>
                <c:pt idx="17553">
                  <c:v>1.0068416595458984E-3</c:v>
                </c:pt>
                <c:pt idx="17554">
                  <c:v>1.007080078125E-3</c:v>
                </c:pt>
                <c:pt idx="17555">
                  <c:v>1.007080078125E-3</c:v>
                </c:pt>
                <c:pt idx="17556">
                  <c:v>1.0068416595458984E-3</c:v>
                </c:pt>
                <c:pt idx="17557">
                  <c:v>1.0080337524414063E-3</c:v>
                </c:pt>
                <c:pt idx="17558">
                  <c:v>1.007080078125E-3</c:v>
                </c:pt>
                <c:pt idx="17559">
                  <c:v>1.0068416595458984E-3</c:v>
                </c:pt>
                <c:pt idx="17560">
                  <c:v>1.007080078125E-3</c:v>
                </c:pt>
                <c:pt idx="17561">
                  <c:v>1.007080078125E-3</c:v>
                </c:pt>
                <c:pt idx="17562">
                  <c:v>1.0068416595458984E-3</c:v>
                </c:pt>
                <c:pt idx="17563">
                  <c:v>1.007080078125E-3</c:v>
                </c:pt>
                <c:pt idx="17564">
                  <c:v>1.007080078125E-3</c:v>
                </c:pt>
                <c:pt idx="17565">
                  <c:v>1.0068416595458984E-3</c:v>
                </c:pt>
                <c:pt idx="17566">
                  <c:v>1.007080078125E-3</c:v>
                </c:pt>
                <c:pt idx="17567">
                  <c:v>1.007080078125E-3</c:v>
                </c:pt>
                <c:pt idx="17568">
                  <c:v>1.0068416595458984E-3</c:v>
                </c:pt>
                <c:pt idx="17569">
                  <c:v>2.2156000137329102E-2</c:v>
                </c:pt>
                <c:pt idx="17570">
                  <c:v>1.007080078125E-3</c:v>
                </c:pt>
                <c:pt idx="17571">
                  <c:v>1.007080078125E-3</c:v>
                </c:pt>
                <c:pt idx="17572">
                  <c:v>1.0068416595458984E-3</c:v>
                </c:pt>
                <c:pt idx="17573">
                  <c:v>1.007080078125E-3</c:v>
                </c:pt>
                <c:pt idx="17574">
                  <c:v>1.0080337524414063E-3</c:v>
                </c:pt>
                <c:pt idx="17575">
                  <c:v>1.007080078125E-3</c:v>
                </c:pt>
                <c:pt idx="17576">
                  <c:v>1.0068416595458984E-3</c:v>
                </c:pt>
                <c:pt idx="17577">
                  <c:v>1.007080078125E-3</c:v>
                </c:pt>
                <c:pt idx="17578">
                  <c:v>1.007080078125E-3</c:v>
                </c:pt>
                <c:pt idx="17579">
                  <c:v>1.0068416595458984E-3</c:v>
                </c:pt>
                <c:pt idx="17580">
                  <c:v>1.007080078125E-3</c:v>
                </c:pt>
                <c:pt idx="17581">
                  <c:v>1.007080078125E-3</c:v>
                </c:pt>
                <c:pt idx="17582">
                  <c:v>1.0068416595458984E-3</c:v>
                </c:pt>
                <c:pt idx="17583">
                  <c:v>1.007080078125E-3</c:v>
                </c:pt>
                <c:pt idx="17584">
                  <c:v>1.0068416595458984E-3</c:v>
                </c:pt>
                <c:pt idx="17585">
                  <c:v>1.007080078125E-3</c:v>
                </c:pt>
                <c:pt idx="17586">
                  <c:v>1.0080337524414063E-3</c:v>
                </c:pt>
                <c:pt idx="17587">
                  <c:v>1.007080078125E-3</c:v>
                </c:pt>
                <c:pt idx="17588">
                  <c:v>1.0068416595458984E-3</c:v>
                </c:pt>
                <c:pt idx="17589">
                  <c:v>1.007080078125E-3</c:v>
                </c:pt>
                <c:pt idx="17590">
                  <c:v>1.007080078125E-3</c:v>
                </c:pt>
                <c:pt idx="17591">
                  <c:v>1.0068416595458984E-3</c:v>
                </c:pt>
                <c:pt idx="17592">
                  <c:v>1.007080078125E-3</c:v>
                </c:pt>
                <c:pt idx="17593">
                  <c:v>1.007080078125E-3</c:v>
                </c:pt>
                <c:pt idx="17594">
                  <c:v>1.0068416595458984E-3</c:v>
                </c:pt>
                <c:pt idx="17595">
                  <c:v>1.007080078125E-3</c:v>
                </c:pt>
                <c:pt idx="17596">
                  <c:v>1.007080078125E-3</c:v>
                </c:pt>
                <c:pt idx="17597">
                  <c:v>1.0068416595458984E-3</c:v>
                </c:pt>
                <c:pt idx="17598">
                  <c:v>1.007080078125E-3</c:v>
                </c:pt>
                <c:pt idx="17599">
                  <c:v>1.0080337524414063E-3</c:v>
                </c:pt>
                <c:pt idx="17600">
                  <c:v>1.007080078125E-3</c:v>
                </c:pt>
                <c:pt idx="17601">
                  <c:v>1.0068416595458984E-3</c:v>
                </c:pt>
                <c:pt idx="17602">
                  <c:v>1.007080078125E-3</c:v>
                </c:pt>
                <c:pt idx="17603">
                  <c:v>1.007080078125E-3</c:v>
                </c:pt>
                <c:pt idx="17604">
                  <c:v>1.0068416595458984E-3</c:v>
                </c:pt>
                <c:pt idx="17605">
                  <c:v>1.007080078125E-3</c:v>
                </c:pt>
                <c:pt idx="17606">
                  <c:v>1.0068416595458984E-3</c:v>
                </c:pt>
                <c:pt idx="17607">
                  <c:v>1.007080078125E-3</c:v>
                </c:pt>
                <c:pt idx="17608">
                  <c:v>1.007080078125E-3</c:v>
                </c:pt>
                <c:pt idx="17609">
                  <c:v>1.0068416595458984E-3</c:v>
                </c:pt>
                <c:pt idx="17610">
                  <c:v>1.007080078125E-3</c:v>
                </c:pt>
                <c:pt idx="17611">
                  <c:v>1.0080337524414063E-3</c:v>
                </c:pt>
                <c:pt idx="17612">
                  <c:v>1.007080078125E-3</c:v>
                </c:pt>
                <c:pt idx="17613">
                  <c:v>1.0068416595458984E-3</c:v>
                </c:pt>
                <c:pt idx="17614">
                  <c:v>1.007080078125E-3</c:v>
                </c:pt>
                <c:pt idx="17615">
                  <c:v>1.007080078125E-3</c:v>
                </c:pt>
                <c:pt idx="17616">
                  <c:v>1.0068416595458984E-3</c:v>
                </c:pt>
                <c:pt idx="17617">
                  <c:v>1.007080078125E-3</c:v>
                </c:pt>
                <c:pt idx="17618">
                  <c:v>1.007080078125E-3</c:v>
                </c:pt>
                <c:pt idx="17619">
                  <c:v>1.0068416595458984E-3</c:v>
                </c:pt>
                <c:pt idx="17620">
                  <c:v>1.007080078125E-3</c:v>
                </c:pt>
                <c:pt idx="17621">
                  <c:v>1.007080078125E-3</c:v>
                </c:pt>
                <c:pt idx="17622">
                  <c:v>1.0068416595458984E-3</c:v>
                </c:pt>
                <c:pt idx="17623">
                  <c:v>1.007080078125E-3</c:v>
                </c:pt>
                <c:pt idx="17624">
                  <c:v>1.0080337524414063E-3</c:v>
                </c:pt>
                <c:pt idx="17625">
                  <c:v>1.007080078125E-3</c:v>
                </c:pt>
                <c:pt idx="17626">
                  <c:v>1.0068416595458984E-3</c:v>
                </c:pt>
                <c:pt idx="17627">
                  <c:v>1.007080078125E-3</c:v>
                </c:pt>
                <c:pt idx="17628">
                  <c:v>1.0068416595458984E-3</c:v>
                </c:pt>
                <c:pt idx="17629">
                  <c:v>1.007080078125E-3</c:v>
                </c:pt>
                <c:pt idx="17630">
                  <c:v>1.007080078125E-3</c:v>
                </c:pt>
                <c:pt idx="17631">
                  <c:v>1.0068416595458984E-3</c:v>
                </c:pt>
                <c:pt idx="17632">
                  <c:v>1.007080078125E-3</c:v>
                </c:pt>
                <c:pt idx="17633">
                  <c:v>1.007080078125E-3</c:v>
                </c:pt>
                <c:pt idx="17634">
                  <c:v>1.0068416595458984E-3</c:v>
                </c:pt>
                <c:pt idx="17635">
                  <c:v>1.007080078125E-3</c:v>
                </c:pt>
                <c:pt idx="17636">
                  <c:v>1.0080337524414063E-3</c:v>
                </c:pt>
                <c:pt idx="17637">
                  <c:v>1.007080078125E-3</c:v>
                </c:pt>
                <c:pt idx="17638">
                  <c:v>1.0068416595458984E-3</c:v>
                </c:pt>
                <c:pt idx="17639">
                  <c:v>1.007080078125E-3</c:v>
                </c:pt>
                <c:pt idx="17640">
                  <c:v>1.007080078125E-3</c:v>
                </c:pt>
                <c:pt idx="17641">
                  <c:v>1.0068416595458984E-3</c:v>
                </c:pt>
                <c:pt idx="17642">
                  <c:v>1.007080078125E-3</c:v>
                </c:pt>
                <c:pt idx="17643">
                  <c:v>1.007080078125E-3</c:v>
                </c:pt>
                <c:pt idx="17644">
                  <c:v>1.0068416595458984E-3</c:v>
                </c:pt>
                <c:pt idx="17645">
                  <c:v>1.007080078125E-3</c:v>
                </c:pt>
                <c:pt idx="17646">
                  <c:v>1.007080078125E-3</c:v>
                </c:pt>
                <c:pt idx="17647">
                  <c:v>1.0068416595458984E-3</c:v>
                </c:pt>
                <c:pt idx="17648">
                  <c:v>1.007080078125E-3</c:v>
                </c:pt>
                <c:pt idx="17649">
                  <c:v>1.0080337524414063E-3</c:v>
                </c:pt>
                <c:pt idx="17650">
                  <c:v>1.0068416595458984E-3</c:v>
                </c:pt>
                <c:pt idx="17651">
                  <c:v>1.007080078125E-3</c:v>
                </c:pt>
                <c:pt idx="17652">
                  <c:v>1.007080078125E-3</c:v>
                </c:pt>
                <c:pt idx="17653">
                  <c:v>1.0068416595458984E-3</c:v>
                </c:pt>
                <c:pt idx="17654">
                  <c:v>1.007080078125E-3</c:v>
                </c:pt>
                <c:pt idx="17655">
                  <c:v>1.007080078125E-3</c:v>
                </c:pt>
                <c:pt idx="17656">
                  <c:v>1.0068416595458984E-3</c:v>
                </c:pt>
                <c:pt idx="17657">
                  <c:v>1.007080078125E-3</c:v>
                </c:pt>
                <c:pt idx="17658">
                  <c:v>1.007080078125E-3</c:v>
                </c:pt>
                <c:pt idx="17659">
                  <c:v>1.0068416595458984E-3</c:v>
                </c:pt>
                <c:pt idx="17660">
                  <c:v>1.007080078125E-3</c:v>
                </c:pt>
                <c:pt idx="17661">
                  <c:v>1.0080337524414063E-3</c:v>
                </c:pt>
                <c:pt idx="17662">
                  <c:v>1.007080078125E-3</c:v>
                </c:pt>
                <c:pt idx="17663">
                  <c:v>1.0068416595458984E-3</c:v>
                </c:pt>
                <c:pt idx="17664">
                  <c:v>1.007080078125E-3</c:v>
                </c:pt>
                <c:pt idx="17665">
                  <c:v>1.007080078125E-3</c:v>
                </c:pt>
                <c:pt idx="17666">
                  <c:v>1.0068416595458984E-3</c:v>
                </c:pt>
                <c:pt idx="17667">
                  <c:v>1.007080078125E-3</c:v>
                </c:pt>
                <c:pt idx="17668">
                  <c:v>1.007080078125E-3</c:v>
                </c:pt>
                <c:pt idx="17669">
                  <c:v>1.0068416595458984E-3</c:v>
                </c:pt>
                <c:pt idx="17670">
                  <c:v>1.007080078125E-3</c:v>
                </c:pt>
                <c:pt idx="17671">
                  <c:v>1.007080078125E-3</c:v>
                </c:pt>
                <c:pt idx="17672">
                  <c:v>1.0068416595458984E-3</c:v>
                </c:pt>
                <c:pt idx="17673">
                  <c:v>1.007080078125E-3</c:v>
                </c:pt>
                <c:pt idx="17674">
                  <c:v>1.0080337524414063E-3</c:v>
                </c:pt>
                <c:pt idx="17675">
                  <c:v>1.0068416595458984E-3</c:v>
                </c:pt>
                <c:pt idx="17676">
                  <c:v>1.007080078125E-3</c:v>
                </c:pt>
                <c:pt idx="17677">
                  <c:v>1.007080078125E-3</c:v>
                </c:pt>
                <c:pt idx="17678">
                  <c:v>1.0068416595458984E-3</c:v>
                </c:pt>
                <c:pt idx="17679">
                  <c:v>1.007080078125E-3</c:v>
                </c:pt>
                <c:pt idx="17680">
                  <c:v>1.007080078125E-3</c:v>
                </c:pt>
                <c:pt idx="17681">
                  <c:v>1.0068416595458984E-3</c:v>
                </c:pt>
                <c:pt idx="17682">
                  <c:v>1.007080078125E-3</c:v>
                </c:pt>
                <c:pt idx="17683">
                  <c:v>1.007080078125E-3</c:v>
                </c:pt>
                <c:pt idx="17684">
                  <c:v>1.0068416595458984E-3</c:v>
                </c:pt>
                <c:pt idx="17685">
                  <c:v>1.007080078125E-3</c:v>
                </c:pt>
                <c:pt idx="17686">
                  <c:v>1.0080337524414063E-3</c:v>
                </c:pt>
                <c:pt idx="17687">
                  <c:v>1.007080078125E-3</c:v>
                </c:pt>
                <c:pt idx="17688">
                  <c:v>1.0068416595458984E-3</c:v>
                </c:pt>
                <c:pt idx="17689">
                  <c:v>1.007080078125E-3</c:v>
                </c:pt>
                <c:pt idx="17690">
                  <c:v>1.007080078125E-3</c:v>
                </c:pt>
                <c:pt idx="17691">
                  <c:v>1.0068416595458984E-3</c:v>
                </c:pt>
                <c:pt idx="17692">
                  <c:v>1.007080078125E-3</c:v>
                </c:pt>
                <c:pt idx="17693">
                  <c:v>1.007080078125E-3</c:v>
                </c:pt>
                <c:pt idx="17694">
                  <c:v>1.0068416595458984E-3</c:v>
                </c:pt>
                <c:pt idx="17695">
                  <c:v>1.007080078125E-3</c:v>
                </c:pt>
                <c:pt idx="17696">
                  <c:v>1.007080078125E-3</c:v>
                </c:pt>
                <c:pt idx="17697">
                  <c:v>1.0068416595458984E-3</c:v>
                </c:pt>
                <c:pt idx="17698">
                  <c:v>1.007080078125E-3</c:v>
                </c:pt>
                <c:pt idx="17699">
                  <c:v>1.0080337524414063E-3</c:v>
                </c:pt>
                <c:pt idx="17700">
                  <c:v>1.0068416595458984E-3</c:v>
                </c:pt>
                <c:pt idx="17701">
                  <c:v>1.007080078125E-3</c:v>
                </c:pt>
                <c:pt idx="17702">
                  <c:v>1.007080078125E-3</c:v>
                </c:pt>
                <c:pt idx="17703">
                  <c:v>1.0068416595458984E-3</c:v>
                </c:pt>
                <c:pt idx="17704">
                  <c:v>1.007080078125E-3</c:v>
                </c:pt>
                <c:pt idx="17705">
                  <c:v>1.007080078125E-3</c:v>
                </c:pt>
                <c:pt idx="17706">
                  <c:v>1.0068416595458984E-3</c:v>
                </c:pt>
                <c:pt idx="17707">
                  <c:v>1.007080078125E-3</c:v>
                </c:pt>
                <c:pt idx="17708">
                  <c:v>1.007080078125E-3</c:v>
                </c:pt>
                <c:pt idx="17709">
                  <c:v>1.0068416595458984E-3</c:v>
                </c:pt>
                <c:pt idx="17710">
                  <c:v>1.007080078125E-3</c:v>
                </c:pt>
                <c:pt idx="17711">
                  <c:v>1.0080337524414063E-3</c:v>
                </c:pt>
                <c:pt idx="17712">
                  <c:v>1.007080078125E-3</c:v>
                </c:pt>
                <c:pt idx="17713">
                  <c:v>1.0068416595458984E-3</c:v>
                </c:pt>
                <c:pt idx="17714">
                  <c:v>1.007080078125E-3</c:v>
                </c:pt>
                <c:pt idx="17715">
                  <c:v>1.007080078125E-3</c:v>
                </c:pt>
                <c:pt idx="17716">
                  <c:v>1.0068416595458984E-3</c:v>
                </c:pt>
                <c:pt idx="17717">
                  <c:v>1.007080078125E-3</c:v>
                </c:pt>
                <c:pt idx="17718">
                  <c:v>1.007080078125E-3</c:v>
                </c:pt>
                <c:pt idx="17719">
                  <c:v>1.0068416595458984E-3</c:v>
                </c:pt>
                <c:pt idx="17720">
                  <c:v>1.007080078125E-3</c:v>
                </c:pt>
                <c:pt idx="17721">
                  <c:v>1.007080078125E-3</c:v>
                </c:pt>
                <c:pt idx="17722">
                  <c:v>1.0068416595458984E-3</c:v>
                </c:pt>
                <c:pt idx="17723">
                  <c:v>1.007080078125E-3</c:v>
                </c:pt>
                <c:pt idx="17724">
                  <c:v>1.0080337524414063E-3</c:v>
                </c:pt>
                <c:pt idx="17725">
                  <c:v>1.0068416595458984E-3</c:v>
                </c:pt>
                <c:pt idx="17726">
                  <c:v>1.007080078125E-3</c:v>
                </c:pt>
                <c:pt idx="17727">
                  <c:v>1.007080078125E-3</c:v>
                </c:pt>
                <c:pt idx="17728">
                  <c:v>1.0068416595458984E-3</c:v>
                </c:pt>
                <c:pt idx="17729">
                  <c:v>1.007080078125E-3</c:v>
                </c:pt>
                <c:pt idx="17730">
                  <c:v>1.007080078125E-3</c:v>
                </c:pt>
                <c:pt idx="17731">
                  <c:v>1.0068416595458984E-3</c:v>
                </c:pt>
                <c:pt idx="17732">
                  <c:v>1.007080078125E-3</c:v>
                </c:pt>
                <c:pt idx="17733">
                  <c:v>1.007080078125E-3</c:v>
                </c:pt>
                <c:pt idx="17734">
                  <c:v>1.0068416595458984E-3</c:v>
                </c:pt>
                <c:pt idx="17735">
                  <c:v>1.007080078125E-3</c:v>
                </c:pt>
                <c:pt idx="17736">
                  <c:v>1.0080337524414063E-3</c:v>
                </c:pt>
                <c:pt idx="17737">
                  <c:v>1.007080078125E-3</c:v>
                </c:pt>
                <c:pt idx="17738">
                  <c:v>1.0068416595458984E-3</c:v>
                </c:pt>
                <c:pt idx="17739">
                  <c:v>1.007080078125E-3</c:v>
                </c:pt>
                <c:pt idx="17740">
                  <c:v>1.007080078125E-3</c:v>
                </c:pt>
                <c:pt idx="17741">
                  <c:v>1.0068416595458984E-3</c:v>
                </c:pt>
                <c:pt idx="17742">
                  <c:v>1.007080078125E-3</c:v>
                </c:pt>
                <c:pt idx="17743">
                  <c:v>1.007080078125E-3</c:v>
                </c:pt>
                <c:pt idx="17744">
                  <c:v>1.0068416595458984E-3</c:v>
                </c:pt>
                <c:pt idx="17745">
                  <c:v>1.007080078125E-3</c:v>
                </c:pt>
                <c:pt idx="17746">
                  <c:v>1.007080078125E-3</c:v>
                </c:pt>
                <c:pt idx="17747">
                  <c:v>6.0429573059082031E-3</c:v>
                </c:pt>
                <c:pt idx="17748">
                  <c:v>1.0068416595458984E-3</c:v>
                </c:pt>
                <c:pt idx="17749">
                  <c:v>1.007080078125E-3</c:v>
                </c:pt>
                <c:pt idx="17750">
                  <c:v>1.007080078125E-3</c:v>
                </c:pt>
                <c:pt idx="17751">
                  <c:v>1.0068416595458984E-3</c:v>
                </c:pt>
                <c:pt idx="17752">
                  <c:v>1.007080078125E-3</c:v>
                </c:pt>
                <c:pt idx="17753">
                  <c:v>1.007080078125E-3</c:v>
                </c:pt>
                <c:pt idx="17754">
                  <c:v>1.0068416595458984E-3</c:v>
                </c:pt>
                <c:pt idx="17755">
                  <c:v>1.007080078125E-3</c:v>
                </c:pt>
                <c:pt idx="17756">
                  <c:v>1.0080337524414063E-3</c:v>
                </c:pt>
                <c:pt idx="17757">
                  <c:v>1.007080078125E-3</c:v>
                </c:pt>
                <c:pt idx="17758">
                  <c:v>1.0068416595458984E-3</c:v>
                </c:pt>
                <c:pt idx="17759">
                  <c:v>1.007080078125E-3</c:v>
                </c:pt>
                <c:pt idx="17760">
                  <c:v>1.007080078125E-3</c:v>
                </c:pt>
                <c:pt idx="17761">
                  <c:v>1.0068416595458984E-3</c:v>
                </c:pt>
                <c:pt idx="17762">
                  <c:v>1.007080078125E-3</c:v>
                </c:pt>
                <c:pt idx="17763">
                  <c:v>1.007080078125E-3</c:v>
                </c:pt>
                <c:pt idx="17764">
                  <c:v>1.0068416595458984E-3</c:v>
                </c:pt>
                <c:pt idx="17765">
                  <c:v>1.007080078125E-3</c:v>
                </c:pt>
                <c:pt idx="17766">
                  <c:v>1.007080078125E-3</c:v>
                </c:pt>
                <c:pt idx="17767">
                  <c:v>1.0068416595458984E-3</c:v>
                </c:pt>
                <c:pt idx="17768">
                  <c:v>1.007080078125E-3</c:v>
                </c:pt>
                <c:pt idx="17769">
                  <c:v>1.0080337524414063E-3</c:v>
                </c:pt>
                <c:pt idx="17770">
                  <c:v>1.0068416595458984E-3</c:v>
                </c:pt>
                <c:pt idx="17771">
                  <c:v>1.007080078125E-3</c:v>
                </c:pt>
                <c:pt idx="17772">
                  <c:v>1.007080078125E-3</c:v>
                </c:pt>
                <c:pt idx="17773">
                  <c:v>1.0068416595458984E-3</c:v>
                </c:pt>
                <c:pt idx="17774">
                  <c:v>1.007080078125E-3</c:v>
                </c:pt>
                <c:pt idx="17775">
                  <c:v>1.007080078125E-3</c:v>
                </c:pt>
                <c:pt idx="17776">
                  <c:v>1.0068416595458984E-3</c:v>
                </c:pt>
                <c:pt idx="17777">
                  <c:v>1.007080078125E-3</c:v>
                </c:pt>
                <c:pt idx="17778">
                  <c:v>1.007080078125E-3</c:v>
                </c:pt>
                <c:pt idx="17779">
                  <c:v>1.0068416595458984E-3</c:v>
                </c:pt>
                <c:pt idx="17780">
                  <c:v>1.007080078125E-3</c:v>
                </c:pt>
                <c:pt idx="17781">
                  <c:v>1.0080337524414063E-3</c:v>
                </c:pt>
                <c:pt idx="17782">
                  <c:v>1.007080078125E-3</c:v>
                </c:pt>
                <c:pt idx="17783">
                  <c:v>1.0068416595458984E-3</c:v>
                </c:pt>
                <c:pt idx="17784">
                  <c:v>1.007080078125E-3</c:v>
                </c:pt>
                <c:pt idx="17785">
                  <c:v>1.007080078125E-3</c:v>
                </c:pt>
                <c:pt idx="17786">
                  <c:v>1.0068416595458984E-3</c:v>
                </c:pt>
                <c:pt idx="17787">
                  <c:v>1.007080078125E-3</c:v>
                </c:pt>
                <c:pt idx="17788">
                  <c:v>1.007080078125E-3</c:v>
                </c:pt>
                <c:pt idx="17789">
                  <c:v>1.0068416595458984E-3</c:v>
                </c:pt>
                <c:pt idx="17790">
                  <c:v>1.007080078125E-3</c:v>
                </c:pt>
                <c:pt idx="17791">
                  <c:v>1.007080078125E-3</c:v>
                </c:pt>
                <c:pt idx="17792">
                  <c:v>1.0068416595458984E-3</c:v>
                </c:pt>
                <c:pt idx="17793">
                  <c:v>1.007080078125E-3</c:v>
                </c:pt>
                <c:pt idx="17794">
                  <c:v>1.0080337524414063E-3</c:v>
                </c:pt>
                <c:pt idx="17795">
                  <c:v>1.0068416595458984E-3</c:v>
                </c:pt>
                <c:pt idx="17796">
                  <c:v>1.007080078125E-3</c:v>
                </c:pt>
                <c:pt idx="17797">
                  <c:v>1.007080078125E-3</c:v>
                </c:pt>
                <c:pt idx="17798">
                  <c:v>1.0068416595458984E-3</c:v>
                </c:pt>
                <c:pt idx="17799">
                  <c:v>1.007080078125E-3</c:v>
                </c:pt>
                <c:pt idx="17800">
                  <c:v>1.007080078125E-3</c:v>
                </c:pt>
                <c:pt idx="17801">
                  <c:v>1.0068416595458984E-3</c:v>
                </c:pt>
                <c:pt idx="17802">
                  <c:v>1.007080078125E-3</c:v>
                </c:pt>
                <c:pt idx="17803">
                  <c:v>1.007080078125E-3</c:v>
                </c:pt>
                <c:pt idx="17804">
                  <c:v>1.0068416595458984E-3</c:v>
                </c:pt>
                <c:pt idx="17805">
                  <c:v>1.007080078125E-3</c:v>
                </c:pt>
                <c:pt idx="17806">
                  <c:v>1.0080337524414063E-3</c:v>
                </c:pt>
                <c:pt idx="17807">
                  <c:v>1.007080078125E-3</c:v>
                </c:pt>
                <c:pt idx="17808">
                  <c:v>1.0068416595458984E-3</c:v>
                </c:pt>
                <c:pt idx="17809">
                  <c:v>1.007080078125E-3</c:v>
                </c:pt>
                <c:pt idx="17810">
                  <c:v>1.007080078125E-3</c:v>
                </c:pt>
                <c:pt idx="17811">
                  <c:v>1.0068416595458984E-3</c:v>
                </c:pt>
                <c:pt idx="17812">
                  <c:v>1.007080078125E-3</c:v>
                </c:pt>
                <c:pt idx="17813">
                  <c:v>1.007080078125E-3</c:v>
                </c:pt>
                <c:pt idx="17814">
                  <c:v>1.0068416595458984E-3</c:v>
                </c:pt>
                <c:pt idx="17815">
                  <c:v>1.007080078125E-3</c:v>
                </c:pt>
                <c:pt idx="17816">
                  <c:v>1.007080078125E-3</c:v>
                </c:pt>
                <c:pt idx="17817">
                  <c:v>1.0068416595458984E-3</c:v>
                </c:pt>
                <c:pt idx="17818">
                  <c:v>1.007080078125E-3</c:v>
                </c:pt>
                <c:pt idx="17819">
                  <c:v>1.0080337524414063E-3</c:v>
                </c:pt>
                <c:pt idx="17820">
                  <c:v>1.0068416595458984E-3</c:v>
                </c:pt>
                <c:pt idx="17821">
                  <c:v>1.007080078125E-3</c:v>
                </c:pt>
                <c:pt idx="17822">
                  <c:v>1.007080078125E-3</c:v>
                </c:pt>
                <c:pt idx="17823">
                  <c:v>1.0068416595458984E-3</c:v>
                </c:pt>
                <c:pt idx="17824">
                  <c:v>1.007080078125E-3</c:v>
                </c:pt>
                <c:pt idx="17825">
                  <c:v>1.007080078125E-3</c:v>
                </c:pt>
                <c:pt idx="17826">
                  <c:v>1.0068416595458984E-3</c:v>
                </c:pt>
                <c:pt idx="17827">
                  <c:v>1.007080078125E-3</c:v>
                </c:pt>
                <c:pt idx="17828">
                  <c:v>1.007080078125E-3</c:v>
                </c:pt>
                <c:pt idx="17829">
                  <c:v>1.0068416595458984E-3</c:v>
                </c:pt>
                <c:pt idx="17830">
                  <c:v>1.007080078125E-3</c:v>
                </c:pt>
                <c:pt idx="17831">
                  <c:v>1.0080337524414063E-3</c:v>
                </c:pt>
                <c:pt idx="17832">
                  <c:v>1.007080078125E-3</c:v>
                </c:pt>
                <c:pt idx="17833">
                  <c:v>1.0068416595458984E-3</c:v>
                </c:pt>
                <c:pt idx="17834">
                  <c:v>1.007080078125E-3</c:v>
                </c:pt>
                <c:pt idx="17835">
                  <c:v>1.007080078125E-3</c:v>
                </c:pt>
                <c:pt idx="17836">
                  <c:v>1.0068416595458984E-3</c:v>
                </c:pt>
                <c:pt idx="17837">
                  <c:v>1.007080078125E-3</c:v>
                </c:pt>
                <c:pt idx="17838">
                  <c:v>1.007080078125E-3</c:v>
                </c:pt>
                <c:pt idx="17839">
                  <c:v>1.0068416595458984E-3</c:v>
                </c:pt>
                <c:pt idx="17840">
                  <c:v>1.007080078125E-3</c:v>
                </c:pt>
                <c:pt idx="17841">
                  <c:v>1.007080078125E-3</c:v>
                </c:pt>
                <c:pt idx="17842">
                  <c:v>1.0068416595458984E-3</c:v>
                </c:pt>
                <c:pt idx="17843">
                  <c:v>1.007080078125E-3</c:v>
                </c:pt>
                <c:pt idx="17844">
                  <c:v>1.0080337524414063E-3</c:v>
                </c:pt>
                <c:pt idx="17845">
                  <c:v>1.0068416595458984E-3</c:v>
                </c:pt>
                <c:pt idx="17846">
                  <c:v>1.007080078125E-3</c:v>
                </c:pt>
                <c:pt idx="17847">
                  <c:v>1.007080078125E-3</c:v>
                </c:pt>
                <c:pt idx="17848">
                  <c:v>1.0068416595458984E-3</c:v>
                </c:pt>
                <c:pt idx="17849">
                  <c:v>1.007080078125E-3</c:v>
                </c:pt>
                <c:pt idx="17850">
                  <c:v>1.007080078125E-3</c:v>
                </c:pt>
                <c:pt idx="17851">
                  <c:v>1.0068416595458984E-3</c:v>
                </c:pt>
                <c:pt idx="17852">
                  <c:v>1.007080078125E-3</c:v>
                </c:pt>
                <c:pt idx="17853">
                  <c:v>1.007080078125E-3</c:v>
                </c:pt>
                <c:pt idx="17854">
                  <c:v>1.0068416595458984E-3</c:v>
                </c:pt>
                <c:pt idx="17855">
                  <c:v>1.007080078125E-3</c:v>
                </c:pt>
                <c:pt idx="17856">
                  <c:v>1.0080337524414063E-3</c:v>
                </c:pt>
                <c:pt idx="17857">
                  <c:v>1.007080078125E-3</c:v>
                </c:pt>
                <c:pt idx="17858">
                  <c:v>1.0068416595458984E-3</c:v>
                </c:pt>
                <c:pt idx="17859">
                  <c:v>1.007080078125E-3</c:v>
                </c:pt>
                <c:pt idx="17860">
                  <c:v>1.007080078125E-3</c:v>
                </c:pt>
                <c:pt idx="17861">
                  <c:v>1.0068416595458984E-3</c:v>
                </c:pt>
                <c:pt idx="17862">
                  <c:v>1.007080078125E-3</c:v>
                </c:pt>
                <c:pt idx="17863">
                  <c:v>1.007080078125E-3</c:v>
                </c:pt>
                <c:pt idx="17864">
                  <c:v>1.0068416595458984E-3</c:v>
                </c:pt>
                <c:pt idx="17865">
                  <c:v>1.007080078125E-3</c:v>
                </c:pt>
                <c:pt idx="17866">
                  <c:v>1.007080078125E-3</c:v>
                </c:pt>
                <c:pt idx="17867">
                  <c:v>1.0068416595458984E-3</c:v>
                </c:pt>
                <c:pt idx="17868">
                  <c:v>1.0080337524414063E-3</c:v>
                </c:pt>
                <c:pt idx="17869">
                  <c:v>1.007080078125E-3</c:v>
                </c:pt>
                <c:pt idx="17870">
                  <c:v>1.0068416595458984E-3</c:v>
                </c:pt>
                <c:pt idx="17871">
                  <c:v>1.007080078125E-3</c:v>
                </c:pt>
                <c:pt idx="17872">
                  <c:v>1.007080078125E-3</c:v>
                </c:pt>
                <c:pt idx="17873">
                  <c:v>1.0068416595458984E-3</c:v>
                </c:pt>
                <c:pt idx="17874">
                  <c:v>1.007080078125E-3</c:v>
                </c:pt>
                <c:pt idx="17875">
                  <c:v>1.007080078125E-3</c:v>
                </c:pt>
                <c:pt idx="17876">
                  <c:v>1.0068416595458984E-3</c:v>
                </c:pt>
                <c:pt idx="17877">
                  <c:v>1.007080078125E-3</c:v>
                </c:pt>
                <c:pt idx="17878">
                  <c:v>1.007080078125E-3</c:v>
                </c:pt>
                <c:pt idx="17879">
                  <c:v>1.0068416595458984E-3</c:v>
                </c:pt>
                <c:pt idx="17880">
                  <c:v>1.007080078125E-3</c:v>
                </c:pt>
                <c:pt idx="17881">
                  <c:v>1.0080337524414063E-3</c:v>
                </c:pt>
                <c:pt idx="17882">
                  <c:v>1.007080078125E-3</c:v>
                </c:pt>
                <c:pt idx="17883">
                  <c:v>1.0068416595458984E-3</c:v>
                </c:pt>
                <c:pt idx="17884">
                  <c:v>1.007080078125E-3</c:v>
                </c:pt>
                <c:pt idx="17885">
                  <c:v>1.007080078125E-3</c:v>
                </c:pt>
                <c:pt idx="17886">
                  <c:v>1.0068416595458984E-3</c:v>
                </c:pt>
                <c:pt idx="17887">
                  <c:v>1.007080078125E-3</c:v>
                </c:pt>
                <c:pt idx="17888">
                  <c:v>1.007080078125E-3</c:v>
                </c:pt>
                <c:pt idx="17889">
                  <c:v>1.0068416595458984E-3</c:v>
                </c:pt>
                <c:pt idx="17890">
                  <c:v>1.007080078125E-3</c:v>
                </c:pt>
                <c:pt idx="17891">
                  <c:v>1.007080078125E-3</c:v>
                </c:pt>
                <c:pt idx="17892">
                  <c:v>1.0068416595458984E-3</c:v>
                </c:pt>
                <c:pt idx="17893">
                  <c:v>1.0080337524414063E-3</c:v>
                </c:pt>
                <c:pt idx="17894">
                  <c:v>1.007080078125E-3</c:v>
                </c:pt>
                <c:pt idx="17895">
                  <c:v>1.0068416595458984E-3</c:v>
                </c:pt>
                <c:pt idx="17896">
                  <c:v>1.007080078125E-3</c:v>
                </c:pt>
                <c:pt idx="17897">
                  <c:v>1.007080078125E-3</c:v>
                </c:pt>
                <c:pt idx="17898">
                  <c:v>1.0068416595458984E-3</c:v>
                </c:pt>
                <c:pt idx="17899">
                  <c:v>1.007080078125E-3</c:v>
                </c:pt>
                <c:pt idx="17900">
                  <c:v>1.007080078125E-3</c:v>
                </c:pt>
                <c:pt idx="17901">
                  <c:v>1.0068416595458984E-3</c:v>
                </c:pt>
                <c:pt idx="17902">
                  <c:v>1.007080078125E-3</c:v>
                </c:pt>
                <c:pt idx="17903">
                  <c:v>1.007080078125E-3</c:v>
                </c:pt>
                <c:pt idx="17904">
                  <c:v>1.0068416595458984E-3</c:v>
                </c:pt>
                <c:pt idx="17905">
                  <c:v>1.007080078125E-3</c:v>
                </c:pt>
                <c:pt idx="17906">
                  <c:v>1.0080337524414063E-3</c:v>
                </c:pt>
                <c:pt idx="17907">
                  <c:v>1.007080078125E-3</c:v>
                </c:pt>
                <c:pt idx="17908">
                  <c:v>1.0068416595458984E-3</c:v>
                </c:pt>
                <c:pt idx="17909">
                  <c:v>1.007080078125E-3</c:v>
                </c:pt>
                <c:pt idx="17910">
                  <c:v>1.007080078125E-3</c:v>
                </c:pt>
                <c:pt idx="17911">
                  <c:v>1.0068416595458984E-3</c:v>
                </c:pt>
                <c:pt idx="17912">
                  <c:v>1.007080078125E-3</c:v>
                </c:pt>
                <c:pt idx="17913">
                  <c:v>1.007080078125E-3</c:v>
                </c:pt>
                <c:pt idx="17914">
                  <c:v>1.0068416595458984E-3</c:v>
                </c:pt>
                <c:pt idx="17915">
                  <c:v>1.007080078125E-3</c:v>
                </c:pt>
                <c:pt idx="17916">
                  <c:v>1.007080078125E-3</c:v>
                </c:pt>
                <c:pt idx="17917">
                  <c:v>1.0068416595458984E-3</c:v>
                </c:pt>
                <c:pt idx="17918">
                  <c:v>1.0080337524414063E-3</c:v>
                </c:pt>
                <c:pt idx="17919">
                  <c:v>1.007080078125E-3</c:v>
                </c:pt>
                <c:pt idx="17920">
                  <c:v>1.0068416595458984E-3</c:v>
                </c:pt>
                <c:pt idx="17921">
                  <c:v>1.007080078125E-3</c:v>
                </c:pt>
                <c:pt idx="17922">
                  <c:v>1.007080078125E-3</c:v>
                </c:pt>
                <c:pt idx="17923">
                  <c:v>1.0068416595458984E-3</c:v>
                </c:pt>
                <c:pt idx="17924">
                  <c:v>1.007080078125E-3</c:v>
                </c:pt>
                <c:pt idx="17925">
                  <c:v>1.007080078125E-3</c:v>
                </c:pt>
                <c:pt idx="17926">
                  <c:v>1.0068416595458984E-3</c:v>
                </c:pt>
                <c:pt idx="17927">
                  <c:v>1.007080078125E-3</c:v>
                </c:pt>
                <c:pt idx="17928">
                  <c:v>1.007080078125E-3</c:v>
                </c:pt>
                <c:pt idx="17929">
                  <c:v>1.0068416595458984E-3</c:v>
                </c:pt>
                <c:pt idx="17930">
                  <c:v>1.007080078125E-3</c:v>
                </c:pt>
                <c:pt idx="17931">
                  <c:v>1.0080337524414063E-3</c:v>
                </c:pt>
                <c:pt idx="17932">
                  <c:v>1.007080078125E-3</c:v>
                </c:pt>
                <c:pt idx="17933">
                  <c:v>1.0068416595458984E-3</c:v>
                </c:pt>
                <c:pt idx="17934">
                  <c:v>1.007080078125E-3</c:v>
                </c:pt>
                <c:pt idx="17935">
                  <c:v>1.007080078125E-3</c:v>
                </c:pt>
                <c:pt idx="17936">
                  <c:v>1.0068416595458984E-3</c:v>
                </c:pt>
                <c:pt idx="17937">
                  <c:v>1.007080078125E-3</c:v>
                </c:pt>
                <c:pt idx="17938">
                  <c:v>1.007080078125E-3</c:v>
                </c:pt>
                <c:pt idx="17939">
                  <c:v>1.0068416595458984E-3</c:v>
                </c:pt>
                <c:pt idx="17940">
                  <c:v>1.007080078125E-3</c:v>
                </c:pt>
                <c:pt idx="17941">
                  <c:v>1.007080078125E-3</c:v>
                </c:pt>
                <c:pt idx="17942">
                  <c:v>1.0068416595458984E-3</c:v>
                </c:pt>
                <c:pt idx="17943">
                  <c:v>1.0080337524414063E-3</c:v>
                </c:pt>
                <c:pt idx="17944">
                  <c:v>1.007080078125E-3</c:v>
                </c:pt>
                <c:pt idx="17945">
                  <c:v>1.0068416595458984E-3</c:v>
                </c:pt>
                <c:pt idx="17946">
                  <c:v>1.007080078125E-3</c:v>
                </c:pt>
                <c:pt idx="17947">
                  <c:v>1.007080078125E-3</c:v>
                </c:pt>
                <c:pt idx="17948">
                  <c:v>1.0068416595458984E-3</c:v>
                </c:pt>
                <c:pt idx="17949">
                  <c:v>1.007080078125E-3</c:v>
                </c:pt>
                <c:pt idx="17950">
                  <c:v>1.007080078125E-3</c:v>
                </c:pt>
                <c:pt idx="17951">
                  <c:v>1.0068416595458984E-3</c:v>
                </c:pt>
                <c:pt idx="17952">
                  <c:v>1.007080078125E-3</c:v>
                </c:pt>
                <c:pt idx="17953">
                  <c:v>1.007080078125E-3</c:v>
                </c:pt>
                <c:pt idx="17954">
                  <c:v>1.0068416595458984E-3</c:v>
                </c:pt>
                <c:pt idx="17955">
                  <c:v>1.007080078125E-3</c:v>
                </c:pt>
                <c:pt idx="17956">
                  <c:v>1.0080337524414063E-3</c:v>
                </c:pt>
                <c:pt idx="17957">
                  <c:v>1.007080078125E-3</c:v>
                </c:pt>
                <c:pt idx="17958">
                  <c:v>1.0068416595458984E-3</c:v>
                </c:pt>
                <c:pt idx="17959">
                  <c:v>1.007080078125E-3</c:v>
                </c:pt>
                <c:pt idx="17960">
                  <c:v>1.007080078125E-3</c:v>
                </c:pt>
                <c:pt idx="17961">
                  <c:v>1.0068416595458984E-3</c:v>
                </c:pt>
                <c:pt idx="17962">
                  <c:v>1.007080078125E-3</c:v>
                </c:pt>
                <c:pt idx="17963">
                  <c:v>1.007080078125E-3</c:v>
                </c:pt>
                <c:pt idx="17964">
                  <c:v>1.0068416595458984E-3</c:v>
                </c:pt>
                <c:pt idx="17965">
                  <c:v>1.007080078125E-3</c:v>
                </c:pt>
                <c:pt idx="17966">
                  <c:v>1.007080078125E-3</c:v>
                </c:pt>
                <c:pt idx="17967">
                  <c:v>1.0068416595458984E-3</c:v>
                </c:pt>
                <c:pt idx="17968">
                  <c:v>1.0080337524414063E-3</c:v>
                </c:pt>
                <c:pt idx="17969">
                  <c:v>1.007080078125E-3</c:v>
                </c:pt>
                <c:pt idx="17970">
                  <c:v>1.0068416595458984E-3</c:v>
                </c:pt>
                <c:pt idx="17971">
                  <c:v>1.007080078125E-3</c:v>
                </c:pt>
                <c:pt idx="17972">
                  <c:v>1.007080078125E-3</c:v>
                </c:pt>
                <c:pt idx="17973">
                  <c:v>1.0068416595458984E-3</c:v>
                </c:pt>
                <c:pt idx="17974">
                  <c:v>1.007080078125E-3</c:v>
                </c:pt>
                <c:pt idx="17975">
                  <c:v>1.007080078125E-3</c:v>
                </c:pt>
                <c:pt idx="17976">
                  <c:v>1.0068416595458984E-3</c:v>
                </c:pt>
                <c:pt idx="17977">
                  <c:v>1.007080078125E-3</c:v>
                </c:pt>
                <c:pt idx="17978">
                  <c:v>1.007080078125E-3</c:v>
                </c:pt>
                <c:pt idx="17979">
                  <c:v>1.0068416595458984E-3</c:v>
                </c:pt>
                <c:pt idx="17980">
                  <c:v>1.007080078125E-3</c:v>
                </c:pt>
                <c:pt idx="17981">
                  <c:v>1.0080337524414063E-3</c:v>
                </c:pt>
                <c:pt idx="17982">
                  <c:v>1.007080078125E-3</c:v>
                </c:pt>
                <c:pt idx="17983">
                  <c:v>1.0068416595458984E-3</c:v>
                </c:pt>
                <c:pt idx="17984">
                  <c:v>1.007080078125E-3</c:v>
                </c:pt>
                <c:pt idx="17985">
                  <c:v>1.007080078125E-3</c:v>
                </c:pt>
                <c:pt idx="17986">
                  <c:v>1.0068416595458984E-3</c:v>
                </c:pt>
                <c:pt idx="17987">
                  <c:v>1.007080078125E-3</c:v>
                </c:pt>
                <c:pt idx="17988">
                  <c:v>1.007080078125E-3</c:v>
                </c:pt>
                <c:pt idx="17989">
                  <c:v>1.0068416595458984E-3</c:v>
                </c:pt>
                <c:pt idx="17990">
                  <c:v>1.007080078125E-3</c:v>
                </c:pt>
                <c:pt idx="17991">
                  <c:v>1.007080078125E-3</c:v>
                </c:pt>
                <c:pt idx="17992">
                  <c:v>1.0068416595458984E-3</c:v>
                </c:pt>
                <c:pt idx="17993">
                  <c:v>1.0080337524414063E-3</c:v>
                </c:pt>
                <c:pt idx="17994">
                  <c:v>1.007080078125E-3</c:v>
                </c:pt>
                <c:pt idx="17995">
                  <c:v>1.0068416595458984E-3</c:v>
                </c:pt>
                <c:pt idx="17996">
                  <c:v>1.007080078125E-3</c:v>
                </c:pt>
                <c:pt idx="17997">
                  <c:v>1.007080078125E-3</c:v>
                </c:pt>
                <c:pt idx="17998">
                  <c:v>1.0068416595458984E-3</c:v>
                </c:pt>
                <c:pt idx="17999">
                  <c:v>1.007080078125E-3</c:v>
                </c:pt>
                <c:pt idx="18000">
                  <c:v>1.007080078125E-3</c:v>
                </c:pt>
                <c:pt idx="18001">
                  <c:v>1.0068416595458984E-3</c:v>
                </c:pt>
                <c:pt idx="18002">
                  <c:v>1.007080078125E-3</c:v>
                </c:pt>
                <c:pt idx="18003">
                  <c:v>1.007080078125E-3</c:v>
                </c:pt>
                <c:pt idx="18004">
                  <c:v>1.0068416595458984E-3</c:v>
                </c:pt>
                <c:pt idx="18005">
                  <c:v>1.007080078125E-3</c:v>
                </c:pt>
                <c:pt idx="18006">
                  <c:v>1.0080337524414063E-3</c:v>
                </c:pt>
                <c:pt idx="18007">
                  <c:v>1.007080078125E-3</c:v>
                </c:pt>
                <c:pt idx="18008">
                  <c:v>1.0068416595458984E-3</c:v>
                </c:pt>
                <c:pt idx="18009">
                  <c:v>1.007080078125E-3</c:v>
                </c:pt>
                <c:pt idx="18010">
                  <c:v>1.007080078125E-3</c:v>
                </c:pt>
                <c:pt idx="18011">
                  <c:v>1.0068416595458984E-3</c:v>
                </c:pt>
                <c:pt idx="18012">
                  <c:v>1.007080078125E-3</c:v>
                </c:pt>
                <c:pt idx="18013">
                  <c:v>1.007080078125E-3</c:v>
                </c:pt>
                <c:pt idx="18014">
                  <c:v>1.0068416595458984E-3</c:v>
                </c:pt>
                <c:pt idx="18015">
                  <c:v>1.007080078125E-3</c:v>
                </c:pt>
                <c:pt idx="18016">
                  <c:v>1.007080078125E-3</c:v>
                </c:pt>
                <c:pt idx="18017">
                  <c:v>1.0068416595458984E-3</c:v>
                </c:pt>
                <c:pt idx="18018">
                  <c:v>1.0080337524414063E-3</c:v>
                </c:pt>
                <c:pt idx="18019">
                  <c:v>1.007080078125E-3</c:v>
                </c:pt>
                <c:pt idx="18020">
                  <c:v>1.0068416595458984E-3</c:v>
                </c:pt>
                <c:pt idx="18021">
                  <c:v>1.007080078125E-3</c:v>
                </c:pt>
                <c:pt idx="18022">
                  <c:v>1.007080078125E-3</c:v>
                </c:pt>
                <c:pt idx="18023">
                  <c:v>1.0068416595458984E-3</c:v>
                </c:pt>
                <c:pt idx="18024">
                  <c:v>1.007080078125E-3</c:v>
                </c:pt>
                <c:pt idx="18025">
                  <c:v>9.0639591217041016E-3</c:v>
                </c:pt>
                <c:pt idx="18026">
                  <c:v>1.007080078125E-3</c:v>
                </c:pt>
                <c:pt idx="18027">
                  <c:v>1.007080078125E-3</c:v>
                </c:pt>
                <c:pt idx="18028">
                  <c:v>1.0068416595458984E-3</c:v>
                </c:pt>
                <c:pt idx="18029">
                  <c:v>1.007080078125E-3</c:v>
                </c:pt>
                <c:pt idx="18030">
                  <c:v>1.007080078125E-3</c:v>
                </c:pt>
                <c:pt idx="18031">
                  <c:v>1.0068416595458984E-3</c:v>
                </c:pt>
                <c:pt idx="18032">
                  <c:v>1.007080078125E-3</c:v>
                </c:pt>
                <c:pt idx="18033">
                  <c:v>1.007080078125E-3</c:v>
                </c:pt>
                <c:pt idx="18034">
                  <c:v>1.0068416595458984E-3</c:v>
                </c:pt>
                <c:pt idx="18035">
                  <c:v>1.0080337524414063E-3</c:v>
                </c:pt>
                <c:pt idx="18036">
                  <c:v>1.007080078125E-3</c:v>
                </c:pt>
                <c:pt idx="18037">
                  <c:v>1.0068416595458984E-3</c:v>
                </c:pt>
                <c:pt idx="18038">
                  <c:v>1.007080078125E-3</c:v>
                </c:pt>
                <c:pt idx="18039">
                  <c:v>1.007080078125E-3</c:v>
                </c:pt>
                <c:pt idx="18040">
                  <c:v>1.0068416595458984E-3</c:v>
                </c:pt>
                <c:pt idx="18041">
                  <c:v>1.007080078125E-3</c:v>
                </c:pt>
                <c:pt idx="18042">
                  <c:v>1.007080078125E-3</c:v>
                </c:pt>
                <c:pt idx="18043">
                  <c:v>1.0068416595458984E-3</c:v>
                </c:pt>
                <c:pt idx="18044">
                  <c:v>1.007080078125E-3</c:v>
                </c:pt>
                <c:pt idx="18045">
                  <c:v>1.007080078125E-3</c:v>
                </c:pt>
                <c:pt idx="18046">
                  <c:v>1.0068416595458984E-3</c:v>
                </c:pt>
                <c:pt idx="18047">
                  <c:v>1.007080078125E-3</c:v>
                </c:pt>
                <c:pt idx="18048">
                  <c:v>1.0080337524414063E-3</c:v>
                </c:pt>
                <c:pt idx="18049">
                  <c:v>1.007080078125E-3</c:v>
                </c:pt>
                <c:pt idx="18050">
                  <c:v>1.0068416595458984E-3</c:v>
                </c:pt>
                <c:pt idx="18051">
                  <c:v>1.007080078125E-3</c:v>
                </c:pt>
                <c:pt idx="18052">
                  <c:v>1.007080078125E-3</c:v>
                </c:pt>
                <c:pt idx="18053">
                  <c:v>1.0068416595458984E-3</c:v>
                </c:pt>
                <c:pt idx="18054">
                  <c:v>1.007080078125E-3</c:v>
                </c:pt>
                <c:pt idx="18055">
                  <c:v>1.007080078125E-3</c:v>
                </c:pt>
                <c:pt idx="18056">
                  <c:v>1.0068416595458984E-3</c:v>
                </c:pt>
                <c:pt idx="18057">
                  <c:v>1.007080078125E-3</c:v>
                </c:pt>
                <c:pt idx="18058">
                  <c:v>1.007080078125E-3</c:v>
                </c:pt>
                <c:pt idx="18059">
                  <c:v>1.0068416595458984E-3</c:v>
                </c:pt>
                <c:pt idx="18060">
                  <c:v>1.0080337524414063E-3</c:v>
                </c:pt>
                <c:pt idx="18061">
                  <c:v>1.007080078125E-3</c:v>
                </c:pt>
                <c:pt idx="18062">
                  <c:v>1.0068416595458984E-3</c:v>
                </c:pt>
                <c:pt idx="18063">
                  <c:v>1.007080078125E-3</c:v>
                </c:pt>
                <c:pt idx="18064">
                  <c:v>1.007080078125E-3</c:v>
                </c:pt>
                <c:pt idx="18065">
                  <c:v>1.0068416595458984E-3</c:v>
                </c:pt>
                <c:pt idx="18066">
                  <c:v>1.007080078125E-3</c:v>
                </c:pt>
                <c:pt idx="18067">
                  <c:v>1.007080078125E-3</c:v>
                </c:pt>
                <c:pt idx="18068">
                  <c:v>1.0068416595458984E-3</c:v>
                </c:pt>
                <c:pt idx="18069">
                  <c:v>1.007080078125E-3</c:v>
                </c:pt>
                <c:pt idx="18070">
                  <c:v>1.007080078125E-3</c:v>
                </c:pt>
                <c:pt idx="18071">
                  <c:v>1.0068416595458984E-3</c:v>
                </c:pt>
                <c:pt idx="18072">
                  <c:v>1.007080078125E-3</c:v>
                </c:pt>
                <c:pt idx="18073">
                  <c:v>1.0080337524414063E-3</c:v>
                </c:pt>
                <c:pt idx="18074">
                  <c:v>1.007080078125E-3</c:v>
                </c:pt>
                <c:pt idx="18075">
                  <c:v>1.0068416595458984E-3</c:v>
                </c:pt>
                <c:pt idx="18076">
                  <c:v>1.007080078125E-3</c:v>
                </c:pt>
                <c:pt idx="18077">
                  <c:v>1.007080078125E-3</c:v>
                </c:pt>
                <c:pt idx="18078">
                  <c:v>1.0068416595458984E-3</c:v>
                </c:pt>
                <c:pt idx="18079">
                  <c:v>1.007080078125E-3</c:v>
                </c:pt>
                <c:pt idx="18080">
                  <c:v>1.007080078125E-3</c:v>
                </c:pt>
                <c:pt idx="18081">
                  <c:v>1.0068416595458984E-3</c:v>
                </c:pt>
                <c:pt idx="18082">
                  <c:v>1.007080078125E-3</c:v>
                </c:pt>
                <c:pt idx="18083">
                  <c:v>1.0068416595458984E-3</c:v>
                </c:pt>
                <c:pt idx="18084">
                  <c:v>1.007080078125E-3</c:v>
                </c:pt>
                <c:pt idx="18085">
                  <c:v>1.0080337524414063E-3</c:v>
                </c:pt>
                <c:pt idx="18086">
                  <c:v>1.007080078125E-3</c:v>
                </c:pt>
                <c:pt idx="18087">
                  <c:v>1.0068416595458984E-3</c:v>
                </c:pt>
                <c:pt idx="18088">
                  <c:v>1.007080078125E-3</c:v>
                </c:pt>
                <c:pt idx="18089">
                  <c:v>1.007080078125E-3</c:v>
                </c:pt>
                <c:pt idx="18090">
                  <c:v>1.0068416595458984E-3</c:v>
                </c:pt>
                <c:pt idx="18091">
                  <c:v>1.007080078125E-3</c:v>
                </c:pt>
                <c:pt idx="18092">
                  <c:v>1.007080078125E-3</c:v>
                </c:pt>
                <c:pt idx="18093">
                  <c:v>1.0068416595458984E-3</c:v>
                </c:pt>
                <c:pt idx="18094">
                  <c:v>1.007080078125E-3</c:v>
                </c:pt>
                <c:pt idx="18095">
                  <c:v>1.007080078125E-3</c:v>
                </c:pt>
                <c:pt idx="18096">
                  <c:v>1.0068416595458984E-3</c:v>
                </c:pt>
                <c:pt idx="18097">
                  <c:v>1.007080078125E-3</c:v>
                </c:pt>
                <c:pt idx="18098">
                  <c:v>1.0080337524414063E-3</c:v>
                </c:pt>
                <c:pt idx="18099">
                  <c:v>1.007080078125E-3</c:v>
                </c:pt>
                <c:pt idx="18100">
                  <c:v>1.0068416595458984E-3</c:v>
                </c:pt>
                <c:pt idx="18101">
                  <c:v>1.007080078125E-3</c:v>
                </c:pt>
                <c:pt idx="18102">
                  <c:v>1.007080078125E-3</c:v>
                </c:pt>
                <c:pt idx="18103">
                  <c:v>1.0068416595458984E-3</c:v>
                </c:pt>
                <c:pt idx="18104">
                  <c:v>1.007080078125E-3</c:v>
                </c:pt>
                <c:pt idx="18105">
                  <c:v>1.0068416595458984E-3</c:v>
                </c:pt>
                <c:pt idx="18106">
                  <c:v>1.007080078125E-3</c:v>
                </c:pt>
                <c:pt idx="18107">
                  <c:v>1.007080078125E-3</c:v>
                </c:pt>
                <c:pt idx="18108">
                  <c:v>1.0068416595458984E-3</c:v>
                </c:pt>
                <c:pt idx="18109">
                  <c:v>1.007080078125E-3</c:v>
                </c:pt>
                <c:pt idx="18110">
                  <c:v>1.0080337524414063E-3</c:v>
                </c:pt>
                <c:pt idx="18111">
                  <c:v>1.007080078125E-3</c:v>
                </c:pt>
                <c:pt idx="18112">
                  <c:v>1.0068416595458984E-3</c:v>
                </c:pt>
                <c:pt idx="18113">
                  <c:v>1.007080078125E-3</c:v>
                </c:pt>
                <c:pt idx="18114">
                  <c:v>1.007080078125E-3</c:v>
                </c:pt>
                <c:pt idx="18115">
                  <c:v>1.0068416595458984E-3</c:v>
                </c:pt>
                <c:pt idx="18116">
                  <c:v>1.007080078125E-3</c:v>
                </c:pt>
                <c:pt idx="18117">
                  <c:v>1.007080078125E-3</c:v>
                </c:pt>
                <c:pt idx="18118">
                  <c:v>1.0068416595458984E-3</c:v>
                </c:pt>
                <c:pt idx="18119">
                  <c:v>1.007080078125E-3</c:v>
                </c:pt>
                <c:pt idx="18120">
                  <c:v>1.007080078125E-3</c:v>
                </c:pt>
                <c:pt idx="18121">
                  <c:v>1.0068416595458984E-3</c:v>
                </c:pt>
                <c:pt idx="18122">
                  <c:v>1.007080078125E-3</c:v>
                </c:pt>
                <c:pt idx="18123">
                  <c:v>1.0080337524414063E-3</c:v>
                </c:pt>
                <c:pt idx="18124">
                  <c:v>1.007080078125E-3</c:v>
                </c:pt>
                <c:pt idx="18125">
                  <c:v>1.0068416595458984E-3</c:v>
                </c:pt>
                <c:pt idx="18126">
                  <c:v>1.007080078125E-3</c:v>
                </c:pt>
                <c:pt idx="18127">
                  <c:v>1.0068416595458984E-3</c:v>
                </c:pt>
                <c:pt idx="18128">
                  <c:v>1.007080078125E-3</c:v>
                </c:pt>
                <c:pt idx="18129">
                  <c:v>1.007080078125E-3</c:v>
                </c:pt>
                <c:pt idx="18130">
                  <c:v>1.0068416595458984E-3</c:v>
                </c:pt>
                <c:pt idx="18131">
                  <c:v>1.007080078125E-3</c:v>
                </c:pt>
                <c:pt idx="18132">
                  <c:v>1.007080078125E-3</c:v>
                </c:pt>
                <c:pt idx="18133">
                  <c:v>1.0068416595458984E-3</c:v>
                </c:pt>
                <c:pt idx="18134">
                  <c:v>1.007080078125E-3</c:v>
                </c:pt>
                <c:pt idx="18135">
                  <c:v>1.0080337524414063E-3</c:v>
                </c:pt>
                <c:pt idx="18136">
                  <c:v>1.007080078125E-3</c:v>
                </c:pt>
                <c:pt idx="18137">
                  <c:v>1.0068416595458984E-3</c:v>
                </c:pt>
                <c:pt idx="18138">
                  <c:v>1.007080078125E-3</c:v>
                </c:pt>
                <c:pt idx="18139">
                  <c:v>1.007080078125E-3</c:v>
                </c:pt>
                <c:pt idx="18140">
                  <c:v>1.0068416595458984E-3</c:v>
                </c:pt>
                <c:pt idx="18141">
                  <c:v>1.007080078125E-3</c:v>
                </c:pt>
                <c:pt idx="18142">
                  <c:v>1.007080078125E-3</c:v>
                </c:pt>
                <c:pt idx="18143">
                  <c:v>1.0068416595458984E-3</c:v>
                </c:pt>
                <c:pt idx="18144">
                  <c:v>1.007080078125E-3</c:v>
                </c:pt>
                <c:pt idx="18145">
                  <c:v>1.007080078125E-3</c:v>
                </c:pt>
                <c:pt idx="18146">
                  <c:v>1.0068416595458984E-3</c:v>
                </c:pt>
                <c:pt idx="18147">
                  <c:v>1.007080078125E-3</c:v>
                </c:pt>
                <c:pt idx="18148">
                  <c:v>1.0080337524414063E-3</c:v>
                </c:pt>
                <c:pt idx="18149">
                  <c:v>1.0068416595458984E-3</c:v>
                </c:pt>
                <c:pt idx="18150">
                  <c:v>1.007080078125E-3</c:v>
                </c:pt>
                <c:pt idx="18151">
                  <c:v>1.007080078125E-3</c:v>
                </c:pt>
                <c:pt idx="18152">
                  <c:v>1.0068416595458984E-3</c:v>
                </c:pt>
                <c:pt idx="18153">
                  <c:v>1.007080078125E-3</c:v>
                </c:pt>
                <c:pt idx="18154">
                  <c:v>1.007080078125E-3</c:v>
                </c:pt>
                <c:pt idx="18155">
                  <c:v>1.0068416595458984E-3</c:v>
                </c:pt>
                <c:pt idx="18156">
                  <c:v>1.007080078125E-3</c:v>
                </c:pt>
                <c:pt idx="18157">
                  <c:v>1.007080078125E-3</c:v>
                </c:pt>
                <c:pt idx="18158">
                  <c:v>1.0068416595458984E-3</c:v>
                </c:pt>
                <c:pt idx="18159">
                  <c:v>1.007080078125E-3</c:v>
                </c:pt>
                <c:pt idx="18160">
                  <c:v>1.0080337524414063E-3</c:v>
                </c:pt>
                <c:pt idx="18161">
                  <c:v>1.007080078125E-3</c:v>
                </c:pt>
                <c:pt idx="18162">
                  <c:v>1.0068416595458984E-3</c:v>
                </c:pt>
                <c:pt idx="18163">
                  <c:v>1.007080078125E-3</c:v>
                </c:pt>
                <c:pt idx="18164">
                  <c:v>1.007080078125E-3</c:v>
                </c:pt>
                <c:pt idx="18165">
                  <c:v>1.0068416595458984E-3</c:v>
                </c:pt>
                <c:pt idx="18166">
                  <c:v>1.007080078125E-3</c:v>
                </c:pt>
                <c:pt idx="18167">
                  <c:v>1.007080078125E-3</c:v>
                </c:pt>
                <c:pt idx="18168">
                  <c:v>1.0068416595458984E-3</c:v>
                </c:pt>
                <c:pt idx="18169">
                  <c:v>1.007080078125E-3</c:v>
                </c:pt>
                <c:pt idx="18170">
                  <c:v>1.007080078125E-3</c:v>
                </c:pt>
                <c:pt idx="18171">
                  <c:v>1.0068416595458984E-3</c:v>
                </c:pt>
                <c:pt idx="18172">
                  <c:v>1.007080078125E-3</c:v>
                </c:pt>
                <c:pt idx="18173">
                  <c:v>1.0080337524414063E-3</c:v>
                </c:pt>
                <c:pt idx="18174">
                  <c:v>1.0068416595458984E-3</c:v>
                </c:pt>
                <c:pt idx="18175">
                  <c:v>1.007080078125E-3</c:v>
                </c:pt>
                <c:pt idx="18176">
                  <c:v>1.007080078125E-3</c:v>
                </c:pt>
                <c:pt idx="18177">
                  <c:v>1.0068416595458984E-3</c:v>
                </c:pt>
                <c:pt idx="18178">
                  <c:v>1.007080078125E-3</c:v>
                </c:pt>
                <c:pt idx="18179">
                  <c:v>1.007080078125E-3</c:v>
                </c:pt>
                <c:pt idx="18180">
                  <c:v>1.0068416595458984E-3</c:v>
                </c:pt>
                <c:pt idx="18181">
                  <c:v>1.007080078125E-3</c:v>
                </c:pt>
                <c:pt idx="18182">
                  <c:v>1.007080078125E-3</c:v>
                </c:pt>
                <c:pt idx="18183">
                  <c:v>1.0068416595458984E-3</c:v>
                </c:pt>
                <c:pt idx="18184">
                  <c:v>1.007080078125E-3</c:v>
                </c:pt>
                <c:pt idx="18185">
                  <c:v>1.0080337524414063E-3</c:v>
                </c:pt>
                <c:pt idx="18186">
                  <c:v>1.007080078125E-3</c:v>
                </c:pt>
                <c:pt idx="18187">
                  <c:v>1.0068416595458984E-3</c:v>
                </c:pt>
                <c:pt idx="18188">
                  <c:v>1.007080078125E-3</c:v>
                </c:pt>
                <c:pt idx="18189">
                  <c:v>1.007080078125E-3</c:v>
                </c:pt>
                <c:pt idx="18190">
                  <c:v>1.0068416595458984E-3</c:v>
                </c:pt>
                <c:pt idx="18191">
                  <c:v>1.007080078125E-3</c:v>
                </c:pt>
                <c:pt idx="18192">
                  <c:v>1.007080078125E-3</c:v>
                </c:pt>
                <c:pt idx="18193">
                  <c:v>1.0068416595458984E-3</c:v>
                </c:pt>
                <c:pt idx="18194">
                  <c:v>1.007080078125E-3</c:v>
                </c:pt>
                <c:pt idx="18195">
                  <c:v>1.007080078125E-3</c:v>
                </c:pt>
                <c:pt idx="18196">
                  <c:v>1.0068416595458984E-3</c:v>
                </c:pt>
                <c:pt idx="18197">
                  <c:v>1.007080078125E-3</c:v>
                </c:pt>
                <c:pt idx="18198">
                  <c:v>1.0080337524414063E-3</c:v>
                </c:pt>
                <c:pt idx="18199">
                  <c:v>1.0068416595458984E-3</c:v>
                </c:pt>
                <c:pt idx="18200">
                  <c:v>1.007080078125E-3</c:v>
                </c:pt>
                <c:pt idx="18201">
                  <c:v>1.007080078125E-3</c:v>
                </c:pt>
                <c:pt idx="18202">
                  <c:v>1.0068416595458984E-3</c:v>
                </c:pt>
                <c:pt idx="18203">
                  <c:v>1.007080078125E-3</c:v>
                </c:pt>
                <c:pt idx="18204">
                  <c:v>1.007080078125E-3</c:v>
                </c:pt>
                <c:pt idx="18205">
                  <c:v>1.0068416595458984E-3</c:v>
                </c:pt>
                <c:pt idx="18206">
                  <c:v>1.007080078125E-3</c:v>
                </c:pt>
                <c:pt idx="18207">
                  <c:v>1.007080078125E-3</c:v>
                </c:pt>
                <c:pt idx="18208">
                  <c:v>1.0068416595458984E-3</c:v>
                </c:pt>
                <c:pt idx="18209">
                  <c:v>1.007080078125E-3</c:v>
                </c:pt>
                <c:pt idx="18210">
                  <c:v>1.0080337524414063E-3</c:v>
                </c:pt>
                <c:pt idx="18211">
                  <c:v>1.007080078125E-3</c:v>
                </c:pt>
                <c:pt idx="18212">
                  <c:v>1.0068416595458984E-3</c:v>
                </c:pt>
                <c:pt idx="18213">
                  <c:v>1.007080078125E-3</c:v>
                </c:pt>
                <c:pt idx="18214">
                  <c:v>1.007080078125E-3</c:v>
                </c:pt>
                <c:pt idx="18215">
                  <c:v>1.0068416595458984E-3</c:v>
                </c:pt>
                <c:pt idx="18216">
                  <c:v>1.007080078125E-3</c:v>
                </c:pt>
                <c:pt idx="18217">
                  <c:v>1.007080078125E-3</c:v>
                </c:pt>
                <c:pt idx="18218">
                  <c:v>1.0068416595458984E-3</c:v>
                </c:pt>
                <c:pt idx="18219">
                  <c:v>1.007080078125E-3</c:v>
                </c:pt>
                <c:pt idx="18220">
                  <c:v>1.007080078125E-3</c:v>
                </c:pt>
                <c:pt idx="18221">
                  <c:v>1.0068416595458984E-3</c:v>
                </c:pt>
                <c:pt idx="18222">
                  <c:v>1.007080078125E-3</c:v>
                </c:pt>
                <c:pt idx="18223">
                  <c:v>1.0080337524414063E-3</c:v>
                </c:pt>
                <c:pt idx="18224">
                  <c:v>1.0068416595458984E-3</c:v>
                </c:pt>
                <c:pt idx="18225">
                  <c:v>1.007080078125E-3</c:v>
                </c:pt>
                <c:pt idx="18226">
                  <c:v>1.007080078125E-3</c:v>
                </c:pt>
                <c:pt idx="18227">
                  <c:v>1.0068416595458984E-3</c:v>
                </c:pt>
                <c:pt idx="18228">
                  <c:v>1.007080078125E-3</c:v>
                </c:pt>
                <c:pt idx="18229">
                  <c:v>1.007080078125E-3</c:v>
                </c:pt>
                <c:pt idx="18230">
                  <c:v>1.0068416595458984E-3</c:v>
                </c:pt>
                <c:pt idx="18231">
                  <c:v>1.007080078125E-3</c:v>
                </c:pt>
                <c:pt idx="18232">
                  <c:v>1.007080078125E-3</c:v>
                </c:pt>
                <c:pt idx="18233">
                  <c:v>1.0068416595458984E-3</c:v>
                </c:pt>
                <c:pt idx="18234">
                  <c:v>1.007080078125E-3</c:v>
                </c:pt>
                <c:pt idx="18235">
                  <c:v>1.0080337524414063E-3</c:v>
                </c:pt>
                <c:pt idx="18236">
                  <c:v>1.007080078125E-3</c:v>
                </c:pt>
                <c:pt idx="18237">
                  <c:v>1.0068416595458984E-3</c:v>
                </c:pt>
                <c:pt idx="18238">
                  <c:v>1.007080078125E-3</c:v>
                </c:pt>
                <c:pt idx="18239">
                  <c:v>1.007080078125E-3</c:v>
                </c:pt>
                <c:pt idx="18240">
                  <c:v>1.0068416595458984E-3</c:v>
                </c:pt>
                <c:pt idx="18241">
                  <c:v>1.007080078125E-3</c:v>
                </c:pt>
                <c:pt idx="18242">
                  <c:v>1.007080078125E-3</c:v>
                </c:pt>
                <c:pt idx="18243">
                  <c:v>1.0068416595458984E-3</c:v>
                </c:pt>
                <c:pt idx="18244">
                  <c:v>1.007080078125E-3</c:v>
                </c:pt>
                <c:pt idx="18245">
                  <c:v>1.007080078125E-3</c:v>
                </c:pt>
                <c:pt idx="18246">
                  <c:v>1.0068416595458984E-3</c:v>
                </c:pt>
                <c:pt idx="18247">
                  <c:v>1.007080078125E-3</c:v>
                </c:pt>
                <c:pt idx="18248">
                  <c:v>1.0080337524414063E-3</c:v>
                </c:pt>
                <c:pt idx="18249">
                  <c:v>1.0068416595458984E-3</c:v>
                </c:pt>
                <c:pt idx="18250">
                  <c:v>1.007080078125E-3</c:v>
                </c:pt>
                <c:pt idx="18251">
                  <c:v>1.007080078125E-3</c:v>
                </c:pt>
                <c:pt idx="18252">
                  <c:v>1.0068416595458984E-3</c:v>
                </c:pt>
                <c:pt idx="18253">
                  <c:v>1.007080078125E-3</c:v>
                </c:pt>
                <c:pt idx="18254">
                  <c:v>1.007080078125E-3</c:v>
                </c:pt>
                <c:pt idx="18255">
                  <c:v>1.0068416595458984E-3</c:v>
                </c:pt>
                <c:pt idx="18256">
                  <c:v>1.007080078125E-3</c:v>
                </c:pt>
                <c:pt idx="18257">
                  <c:v>1.007080078125E-3</c:v>
                </c:pt>
                <c:pt idx="18258">
                  <c:v>1.0068416595458984E-3</c:v>
                </c:pt>
                <c:pt idx="18259">
                  <c:v>1.007080078125E-3</c:v>
                </c:pt>
                <c:pt idx="18260">
                  <c:v>1.0080337524414063E-3</c:v>
                </c:pt>
                <c:pt idx="18261">
                  <c:v>1.007080078125E-3</c:v>
                </c:pt>
                <c:pt idx="18262">
                  <c:v>1.0068416595458984E-3</c:v>
                </c:pt>
                <c:pt idx="18263">
                  <c:v>1.007080078125E-3</c:v>
                </c:pt>
                <c:pt idx="18264">
                  <c:v>1.007080078125E-3</c:v>
                </c:pt>
                <c:pt idx="18265">
                  <c:v>1.0068416595458984E-3</c:v>
                </c:pt>
                <c:pt idx="18266">
                  <c:v>1.007080078125E-3</c:v>
                </c:pt>
                <c:pt idx="18267">
                  <c:v>1.007080078125E-3</c:v>
                </c:pt>
                <c:pt idx="18268">
                  <c:v>1.0068416595458984E-3</c:v>
                </c:pt>
                <c:pt idx="18269">
                  <c:v>1.007080078125E-3</c:v>
                </c:pt>
                <c:pt idx="18270">
                  <c:v>1.007080078125E-3</c:v>
                </c:pt>
                <c:pt idx="18271">
                  <c:v>1.0068416595458984E-3</c:v>
                </c:pt>
                <c:pt idx="18272">
                  <c:v>1.007080078125E-3</c:v>
                </c:pt>
                <c:pt idx="18273">
                  <c:v>1.0080337524414063E-3</c:v>
                </c:pt>
                <c:pt idx="18274">
                  <c:v>1.0068416595458984E-3</c:v>
                </c:pt>
                <c:pt idx="18275">
                  <c:v>1.007080078125E-3</c:v>
                </c:pt>
                <c:pt idx="18276">
                  <c:v>1.007080078125E-3</c:v>
                </c:pt>
                <c:pt idx="18277">
                  <c:v>1.0068416595458984E-3</c:v>
                </c:pt>
                <c:pt idx="18278">
                  <c:v>1.007080078125E-3</c:v>
                </c:pt>
                <c:pt idx="18279">
                  <c:v>1.007080078125E-3</c:v>
                </c:pt>
                <c:pt idx="18280">
                  <c:v>1.0068416595458984E-3</c:v>
                </c:pt>
                <c:pt idx="18281">
                  <c:v>1.007080078125E-3</c:v>
                </c:pt>
                <c:pt idx="18282">
                  <c:v>1.007080078125E-3</c:v>
                </c:pt>
                <c:pt idx="18283">
                  <c:v>1.0068416595458984E-3</c:v>
                </c:pt>
                <c:pt idx="18284">
                  <c:v>1.007080078125E-3</c:v>
                </c:pt>
                <c:pt idx="18285">
                  <c:v>1.0080337524414063E-3</c:v>
                </c:pt>
                <c:pt idx="18286">
                  <c:v>1.007080078125E-3</c:v>
                </c:pt>
                <c:pt idx="18287">
                  <c:v>1.0068416595458984E-3</c:v>
                </c:pt>
                <c:pt idx="18288">
                  <c:v>1.007080078125E-3</c:v>
                </c:pt>
                <c:pt idx="18289">
                  <c:v>1.007080078125E-3</c:v>
                </c:pt>
                <c:pt idx="18290">
                  <c:v>1.0068416595458984E-3</c:v>
                </c:pt>
                <c:pt idx="18291">
                  <c:v>1.007080078125E-3</c:v>
                </c:pt>
                <c:pt idx="18292">
                  <c:v>1.007080078125E-3</c:v>
                </c:pt>
                <c:pt idx="18293">
                  <c:v>1.0068416595458984E-3</c:v>
                </c:pt>
                <c:pt idx="18294">
                  <c:v>1.007080078125E-3</c:v>
                </c:pt>
                <c:pt idx="18295">
                  <c:v>1.007080078125E-3</c:v>
                </c:pt>
                <c:pt idx="18296">
                  <c:v>1.0068416595458984E-3</c:v>
                </c:pt>
                <c:pt idx="18297">
                  <c:v>1.007080078125E-3</c:v>
                </c:pt>
                <c:pt idx="18298">
                  <c:v>1.0080337524414063E-3</c:v>
                </c:pt>
                <c:pt idx="18299">
                  <c:v>1.0068416595458984E-3</c:v>
                </c:pt>
                <c:pt idx="18300">
                  <c:v>1.007080078125E-3</c:v>
                </c:pt>
                <c:pt idx="18301">
                  <c:v>1.007080078125E-3</c:v>
                </c:pt>
                <c:pt idx="18302">
                  <c:v>1.0068416595458984E-3</c:v>
                </c:pt>
                <c:pt idx="18303">
                  <c:v>1.007080078125E-3</c:v>
                </c:pt>
                <c:pt idx="18304">
                  <c:v>1.007080078125E-3</c:v>
                </c:pt>
                <c:pt idx="18305">
                  <c:v>1.0068416595458984E-3</c:v>
                </c:pt>
                <c:pt idx="18306">
                  <c:v>1.007080078125E-3</c:v>
                </c:pt>
                <c:pt idx="18307">
                  <c:v>1.007080078125E-3</c:v>
                </c:pt>
                <c:pt idx="18308">
                  <c:v>1.0068416595458984E-3</c:v>
                </c:pt>
                <c:pt idx="18309">
                  <c:v>1.007080078125E-3</c:v>
                </c:pt>
                <c:pt idx="18310">
                  <c:v>1.0080337524414063E-3</c:v>
                </c:pt>
                <c:pt idx="18311">
                  <c:v>1.007080078125E-3</c:v>
                </c:pt>
                <c:pt idx="18312">
                  <c:v>1.0068416595458984E-3</c:v>
                </c:pt>
                <c:pt idx="18313">
                  <c:v>1.007080078125E-3</c:v>
                </c:pt>
                <c:pt idx="18314">
                  <c:v>1.007080078125E-3</c:v>
                </c:pt>
                <c:pt idx="18315">
                  <c:v>1.0068416595458984E-3</c:v>
                </c:pt>
                <c:pt idx="18316">
                  <c:v>1.007080078125E-3</c:v>
                </c:pt>
                <c:pt idx="18317">
                  <c:v>1.007080078125E-3</c:v>
                </c:pt>
                <c:pt idx="18318">
                  <c:v>1.0068416595458984E-3</c:v>
                </c:pt>
                <c:pt idx="18319">
                  <c:v>1.007080078125E-3</c:v>
                </c:pt>
                <c:pt idx="18320">
                  <c:v>1.007080078125E-3</c:v>
                </c:pt>
                <c:pt idx="18321">
                  <c:v>1.0068416595458984E-3</c:v>
                </c:pt>
                <c:pt idx="18322">
                  <c:v>1.007080078125E-3</c:v>
                </c:pt>
                <c:pt idx="18323">
                  <c:v>1.0080337524414063E-3</c:v>
                </c:pt>
                <c:pt idx="18324">
                  <c:v>1.0068416595458984E-3</c:v>
                </c:pt>
                <c:pt idx="18325">
                  <c:v>1.007080078125E-3</c:v>
                </c:pt>
                <c:pt idx="18326">
                  <c:v>1.007080078125E-3</c:v>
                </c:pt>
                <c:pt idx="18327">
                  <c:v>1.0068416595458984E-3</c:v>
                </c:pt>
                <c:pt idx="18328">
                  <c:v>1.007080078125E-3</c:v>
                </c:pt>
                <c:pt idx="18329">
                  <c:v>1.007080078125E-3</c:v>
                </c:pt>
                <c:pt idx="18330">
                  <c:v>1.0068416595458984E-3</c:v>
                </c:pt>
                <c:pt idx="18331">
                  <c:v>1.007080078125E-3</c:v>
                </c:pt>
                <c:pt idx="18332">
                  <c:v>1.007080078125E-3</c:v>
                </c:pt>
                <c:pt idx="18333">
                  <c:v>1.0068416595458984E-3</c:v>
                </c:pt>
                <c:pt idx="18334">
                  <c:v>1.007080078125E-3</c:v>
                </c:pt>
                <c:pt idx="18335">
                  <c:v>1.0080337524414063E-3</c:v>
                </c:pt>
                <c:pt idx="18336">
                  <c:v>1.007080078125E-3</c:v>
                </c:pt>
                <c:pt idx="18337">
                  <c:v>1.0068416595458984E-3</c:v>
                </c:pt>
                <c:pt idx="18338">
                  <c:v>1.007080078125E-3</c:v>
                </c:pt>
                <c:pt idx="18339">
                  <c:v>1.007080078125E-3</c:v>
                </c:pt>
                <c:pt idx="18340">
                  <c:v>1.0068416595458984E-3</c:v>
                </c:pt>
                <c:pt idx="18341">
                  <c:v>1.007080078125E-3</c:v>
                </c:pt>
                <c:pt idx="18342">
                  <c:v>1.007080078125E-3</c:v>
                </c:pt>
                <c:pt idx="18343">
                  <c:v>1.0068416595458984E-3</c:v>
                </c:pt>
                <c:pt idx="18344">
                  <c:v>1.007080078125E-3</c:v>
                </c:pt>
                <c:pt idx="18345">
                  <c:v>1.007080078125E-3</c:v>
                </c:pt>
                <c:pt idx="18346">
                  <c:v>1.0068416595458984E-3</c:v>
                </c:pt>
                <c:pt idx="18347">
                  <c:v>1.007080078125E-3</c:v>
                </c:pt>
                <c:pt idx="18348">
                  <c:v>1.0080337524414063E-3</c:v>
                </c:pt>
                <c:pt idx="18349">
                  <c:v>1.0068416595458984E-3</c:v>
                </c:pt>
                <c:pt idx="18350">
                  <c:v>1.007080078125E-3</c:v>
                </c:pt>
                <c:pt idx="18351">
                  <c:v>1.007080078125E-3</c:v>
                </c:pt>
                <c:pt idx="18352">
                  <c:v>1.0068416595458984E-3</c:v>
                </c:pt>
                <c:pt idx="18353">
                  <c:v>1.007080078125E-3</c:v>
                </c:pt>
                <c:pt idx="18354">
                  <c:v>1.007080078125E-3</c:v>
                </c:pt>
                <c:pt idx="18355">
                  <c:v>1.0068416595458984E-3</c:v>
                </c:pt>
                <c:pt idx="18356">
                  <c:v>1.007080078125E-3</c:v>
                </c:pt>
                <c:pt idx="18357">
                  <c:v>1.007080078125E-3</c:v>
                </c:pt>
                <c:pt idx="18358">
                  <c:v>1.0068416595458984E-3</c:v>
                </c:pt>
                <c:pt idx="18359">
                  <c:v>1.007080078125E-3</c:v>
                </c:pt>
                <c:pt idx="18360">
                  <c:v>1.0080337524414063E-3</c:v>
                </c:pt>
                <c:pt idx="18361">
                  <c:v>1.007080078125E-3</c:v>
                </c:pt>
                <c:pt idx="18362">
                  <c:v>1.0068416595458984E-3</c:v>
                </c:pt>
                <c:pt idx="18363">
                  <c:v>1.007080078125E-3</c:v>
                </c:pt>
                <c:pt idx="18364">
                  <c:v>1.007080078125E-3</c:v>
                </c:pt>
                <c:pt idx="18365">
                  <c:v>1.0068416595458984E-3</c:v>
                </c:pt>
                <c:pt idx="18366">
                  <c:v>1.007080078125E-3</c:v>
                </c:pt>
                <c:pt idx="18367">
                  <c:v>1.007080078125E-3</c:v>
                </c:pt>
                <c:pt idx="18368">
                  <c:v>1.0068416595458984E-3</c:v>
                </c:pt>
                <c:pt idx="18369">
                  <c:v>1.007080078125E-3</c:v>
                </c:pt>
                <c:pt idx="18370">
                  <c:v>1.007080078125E-3</c:v>
                </c:pt>
                <c:pt idx="18371">
                  <c:v>1.0068416595458984E-3</c:v>
                </c:pt>
                <c:pt idx="18372">
                  <c:v>1.0080337524414063E-3</c:v>
                </c:pt>
                <c:pt idx="18373">
                  <c:v>1.007080078125E-3</c:v>
                </c:pt>
                <c:pt idx="18374">
                  <c:v>1.0068416595458984E-3</c:v>
                </c:pt>
                <c:pt idx="18375">
                  <c:v>1.007080078125E-3</c:v>
                </c:pt>
                <c:pt idx="18376">
                  <c:v>1.007080078125E-3</c:v>
                </c:pt>
                <c:pt idx="18377">
                  <c:v>1.0068416595458984E-3</c:v>
                </c:pt>
                <c:pt idx="18378">
                  <c:v>1.007080078125E-3</c:v>
                </c:pt>
                <c:pt idx="18379">
                  <c:v>1.007080078125E-3</c:v>
                </c:pt>
                <c:pt idx="18380">
                  <c:v>1.0068416595458984E-3</c:v>
                </c:pt>
                <c:pt idx="18381">
                  <c:v>1.007080078125E-3</c:v>
                </c:pt>
                <c:pt idx="18382">
                  <c:v>1.007080078125E-3</c:v>
                </c:pt>
                <c:pt idx="18383">
                  <c:v>1.0068416595458984E-3</c:v>
                </c:pt>
                <c:pt idx="18384">
                  <c:v>1.007080078125E-3</c:v>
                </c:pt>
                <c:pt idx="18385">
                  <c:v>1.0080337524414063E-3</c:v>
                </c:pt>
                <c:pt idx="18386">
                  <c:v>1.007080078125E-3</c:v>
                </c:pt>
                <c:pt idx="18387">
                  <c:v>1.0068416595458984E-3</c:v>
                </c:pt>
                <c:pt idx="18388">
                  <c:v>1.007080078125E-3</c:v>
                </c:pt>
                <c:pt idx="18389">
                  <c:v>1.007080078125E-3</c:v>
                </c:pt>
                <c:pt idx="18390">
                  <c:v>1.0068416595458984E-3</c:v>
                </c:pt>
                <c:pt idx="18391">
                  <c:v>1.007080078125E-3</c:v>
                </c:pt>
                <c:pt idx="18392">
                  <c:v>1.007080078125E-3</c:v>
                </c:pt>
                <c:pt idx="18393">
                  <c:v>1.0068416595458984E-3</c:v>
                </c:pt>
                <c:pt idx="18394">
                  <c:v>1.007080078125E-3</c:v>
                </c:pt>
                <c:pt idx="18395">
                  <c:v>1.007080078125E-3</c:v>
                </c:pt>
                <c:pt idx="18396">
                  <c:v>1.0068416595458984E-3</c:v>
                </c:pt>
                <c:pt idx="18397">
                  <c:v>1.0080337524414063E-3</c:v>
                </c:pt>
                <c:pt idx="18398">
                  <c:v>1.007080078125E-3</c:v>
                </c:pt>
                <c:pt idx="18399">
                  <c:v>1.0068416595458984E-3</c:v>
                </c:pt>
                <c:pt idx="18400">
                  <c:v>1.007080078125E-3</c:v>
                </c:pt>
                <c:pt idx="18401">
                  <c:v>1.007080078125E-3</c:v>
                </c:pt>
                <c:pt idx="18402">
                  <c:v>1.0068416595458984E-3</c:v>
                </c:pt>
                <c:pt idx="18403">
                  <c:v>1.007080078125E-3</c:v>
                </c:pt>
                <c:pt idx="18404">
                  <c:v>1.007080078125E-3</c:v>
                </c:pt>
                <c:pt idx="18405">
                  <c:v>1.0068416595458984E-3</c:v>
                </c:pt>
                <c:pt idx="18406">
                  <c:v>1.007080078125E-3</c:v>
                </c:pt>
                <c:pt idx="18407">
                  <c:v>1.007080078125E-3</c:v>
                </c:pt>
                <c:pt idx="18408">
                  <c:v>1.0068416595458984E-3</c:v>
                </c:pt>
                <c:pt idx="18409">
                  <c:v>1.007080078125E-3</c:v>
                </c:pt>
                <c:pt idx="18410">
                  <c:v>1.0080337524414063E-3</c:v>
                </c:pt>
                <c:pt idx="18411">
                  <c:v>1.007080078125E-3</c:v>
                </c:pt>
                <c:pt idx="18412">
                  <c:v>1.0068416595458984E-3</c:v>
                </c:pt>
                <c:pt idx="18413">
                  <c:v>1.007080078125E-3</c:v>
                </c:pt>
                <c:pt idx="18414">
                  <c:v>1.007080078125E-3</c:v>
                </c:pt>
                <c:pt idx="18415">
                  <c:v>1.0068416595458984E-3</c:v>
                </c:pt>
                <c:pt idx="18416">
                  <c:v>1.007080078125E-3</c:v>
                </c:pt>
                <c:pt idx="18417">
                  <c:v>1.007080078125E-3</c:v>
                </c:pt>
                <c:pt idx="18418">
                  <c:v>1.0068416595458984E-3</c:v>
                </c:pt>
                <c:pt idx="18419">
                  <c:v>1.007080078125E-3</c:v>
                </c:pt>
                <c:pt idx="18420">
                  <c:v>1.007080078125E-3</c:v>
                </c:pt>
                <c:pt idx="18421">
                  <c:v>1.0068416595458984E-3</c:v>
                </c:pt>
                <c:pt idx="18422">
                  <c:v>1.0080337524414063E-3</c:v>
                </c:pt>
                <c:pt idx="18423">
                  <c:v>1.007080078125E-3</c:v>
                </c:pt>
                <c:pt idx="18424">
                  <c:v>1.0068416595458984E-3</c:v>
                </c:pt>
                <c:pt idx="18425">
                  <c:v>1.007080078125E-3</c:v>
                </c:pt>
                <c:pt idx="18426">
                  <c:v>1.007080078125E-3</c:v>
                </c:pt>
                <c:pt idx="18427">
                  <c:v>1.0068416595458984E-3</c:v>
                </c:pt>
                <c:pt idx="18428">
                  <c:v>1.007080078125E-3</c:v>
                </c:pt>
                <c:pt idx="18429">
                  <c:v>1.007080078125E-3</c:v>
                </c:pt>
                <c:pt idx="18430">
                  <c:v>1.0068416595458984E-3</c:v>
                </c:pt>
                <c:pt idx="18431">
                  <c:v>1.007080078125E-3</c:v>
                </c:pt>
                <c:pt idx="18432">
                  <c:v>1.007080078125E-3</c:v>
                </c:pt>
                <c:pt idx="18433">
                  <c:v>1.0068416595458984E-3</c:v>
                </c:pt>
                <c:pt idx="18434">
                  <c:v>1.007080078125E-3</c:v>
                </c:pt>
                <c:pt idx="18435">
                  <c:v>1.0080337524414063E-3</c:v>
                </c:pt>
                <c:pt idx="18436">
                  <c:v>1.007080078125E-3</c:v>
                </c:pt>
                <c:pt idx="18437">
                  <c:v>1.0068416595458984E-3</c:v>
                </c:pt>
                <c:pt idx="18438">
                  <c:v>1.007080078125E-3</c:v>
                </c:pt>
                <c:pt idx="18439">
                  <c:v>1.007080078125E-3</c:v>
                </c:pt>
                <c:pt idx="18440">
                  <c:v>1.0068416595458984E-3</c:v>
                </c:pt>
                <c:pt idx="18441">
                  <c:v>1.007080078125E-3</c:v>
                </c:pt>
                <c:pt idx="18442">
                  <c:v>1.007080078125E-3</c:v>
                </c:pt>
                <c:pt idx="18443">
                  <c:v>1.0068416595458984E-3</c:v>
                </c:pt>
                <c:pt idx="18444">
                  <c:v>1.007080078125E-3</c:v>
                </c:pt>
                <c:pt idx="18445">
                  <c:v>1.007080078125E-3</c:v>
                </c:pt>
                <c:pt idx="18446">
                  <c:v>1.0068416595458984E-3</c:v>
                </c:pt>
                <c:pt idx="18447">
                  <c:v>1.0080337524414063E-3</c:v>
                </c:pt>
                <c:pt idx="18448">
                  <c:v>1.007080078125E-3</c:v>
                </c:pt>
                <c:pt idx="18449">
                  <c:v>1.0068416595458984E-3</c:v>
                </c:pt>
                <c:pt idx="18450">
                  <c:v>1.007080078125E-3</c:v>
                </c:pt>
                <c:pt idx="18451">
                  <c:v>1.007080078125E-3</c:v>
                </c:pt>
                <c:pt idx="18452">
                  <c:v>1.0068416595458984E-3</c:v>
                </c:pt>
                <c:pt idx="18453">
                  <c:v>1.007080078125E-3</c:v>
                </c:pt>
                <c:pt idx="18454">
                  <c:v>1.007080078125E-3</c:v>
                </c:pt>
                <c:pt idx="18455">
                  <c:v>1.0068416595458984E-3</c:v>
                </c:pt>
                <c:pt idx="18456">
                  <c:v>1.007080078125E-3</c:v>
                </c:pt>
                <c:pt idx="18457">
                  <c:v>1.007080078125E-3</c:v>
                </c:pt>
                <c:pt idx="18458">
                  <c:v>1.0068416595458984E-3</c:v>
                </c:pt>
                <c:pt idx="18459">
                  <c:v>1.007080078125E-3</c:v>
                </c:pt>
                <c:pt idx="18460">
                  <c:v>1.0080337524414063E-3</c:v>
                </c:pt>
                <c:pt idx="18461">
                  <c:v>1.007080078125E-3</c:v>
                </c:pt>
                <c:pt idx="18462">
                  <c:v>1.0068416595458984E-3</c:v>
                </c:pt>
                <c:pt idx="18463">
                  <c:v>1.007080078125E-3</c:v>
                </c:pt>
                <c:pt idx="18464">
                  <c:v>1.007080078125E-3</c:v>
                </c:pt>
                <c:pt idx="18465">
                  <c:v>1.0068416595458984E-3</c:v>
                </c:pt>
                <c:pt idx="18466">
                  <c:v>1.007080078125E-3</c:v>
                </c:pt>
                <c:pt idx="18467">
                  <c:v>1.007080078125E-3</c:v>
                </c:pt>
                <c:pt idx="18468">
                  <c:v>1.0068416595458984E-3</c:v>
                </c:pt>
                <c:pt idx="18469">
                  <c:v>1.007080078125E-3</c:v>
                </c:pt>
                <c:pt idx="18470">
                  <c:v>1.007080078125E-3</c:v>
                </c:pt>
                <c:pt idx="18471">
                  <c:v>1.0068416595458984E-3</c:v>
                </c:pt>
                <c:pt idx="18472">
                  <c:v>1.3092041015625E-2</c:v>
                </c:pt>
                <c:pt idx="18473">
                  <c:v>1.0080337524414063E-3</c:v>
                </c:pt>
                <c:pt idx="18474">
                  <c:v>1.007080078125E-3</c:v>
                </c:pt>
                <c:pt idx="18475">
                  <c:v>1.0068416595458984E-3</c:v>
                </c:pt>
                <c:pt idx="18476">
                  <c:v>1.007080078125E-3</c:v>
                </c:pt>
                <c:pt idx="18477">
                  <c:v>1.007080078125E-3</c:v>
                </c:pt>
                <c:pt idx="18478">
                  <c:v>1.0068416595458984E-3</c:v>
                </c:pt>
                <c:pt idx="18479">
                  <c:v>1.007080078125E-3</c:v>
                </c:pt>
                <c:pt idx="18480">
                  <c:v>1.007080078125E-3</c:v>
                </c:pt>
                <c:pt idx="18481">
                  <c:v>1.0068416595458984E-3</c:v>
                </c:pt>
                <c:pt idx="18482">
                  <c:v>5.0361156463623047E-3</c:v>
                </c:pt>
                <c:pt idx="18483">
                  <c:v>1.0068416595458984E-3</c:v>
                </c:pt>
                <c:pt idx="18484">
                  <c:v>1.007080078125E-3</c:v>
                </c:pt>
                <c:pt idx="18485">
                  <c:v>1.007080078125E-3</c:v>
                </c:pt>
                <c:pt idx="18486">
                  <c:v>1.0068416595458984E-3</c:v>
                </c:pt>
                <c:pt idx="18487">
                  <c:v>1.007080078125E-3</c:v>
                </c:pt>
                <c:pt idx="18488">
                  <c:v>1.007080078125E-3</c:v>
                </c:pt>
                <c:pt idx="18489">
                  <c:v>1.0068416595458984E-3</c:v>
                </c:pt>
                <c:pt idx="18490">
                  <c:v>1.007080078125E-3</c:v>
                </c:pt>
                <c:pt idx="18491">
                  <c:v>1.007080078125E-3</c:v>
                </c:pt>
                <c:pt idx="18492">
                  <c:v>1.0068416595458984E-3</c:v>
                </c:pt>
                <c:pt idx="18493">
                  <c:v>1.007080078125E-3</c:v>
                </c:pt>
                <c:pt idx="18494">
                  <c:v>1.0080337524414063E-3</c:v>
                </c:pt>
                <c:pt idx="18495">
                  <c:v>1.007080078125E-3</c:v>
                </c:pt>
                <c:pt idx="18496">
                  <c:v>1.0068416595458984E-3</c:v>
                </c:pt>
                <c:pt idx="18497">
                  <c:v>1.007080078125E-3</c:v>
                </c:pt>
                <c:pt idx="18498">
                  <c:v>1.007080078125E-3</c:v>
                </c:pt>
                <c:pt idx="18499">
                  <c:v>1.0068416595458984E-3</c:v>
                </c:pt>
                <c:pt idx="18500">
                  <c:v>1.007080078125E-3</c:v>
                </c:pt>
                <c:pt idx="18501">
                  <c:v>1.007080078125E-3</c:v>
                </c:pt>
                <c:pt idx="18502">
                  <c:v>1.0068416595458984E-3</c:v>
                </c:pt>
                <c:pt idx="18503">
                  <c:v>1.007080078125E-3</c:v>
                </c:pt>
                <c:pt idx="18504">
                  <c:v>1.007080078125E-3</c:v>
                </c:pt>
                <c:pt idx="18505">
                  <c:v>1.0068416595458984E-3</c:v>
                </c:pt>
                <c:pt idx="18506">
                  <c:v>1.0080337524414063E-3</c:v>
                </c:pt>
                <c:pt idx="18507">
                  <c:v>1.007080078125E-3</c:v>
                </c:pt>
                <c:pt idx="18508">
                  <c:v>1.0068416595458984E-3</c:v>
                </c:pt>
                <c:pt idx="18509">
                  <c:v>1.007080078125E-3</c:v>
                </c:pt>
                <c:pt idx="18510">
                  <c:v>1.007080078125E-3</c:v>
                </c:pt>
                <c:pt idx="18511">
                  <c:v>1.0068416595458984E-3</c:v>
                </c:pt>
                <c:pt idx="18512">
                  <c:v>1.007080078125E-3</c:v>
                </c:pt>
                <c:pt idx="18513">
                  <c:v>1.007080078125E-3</c:v>
                </c:pt>
                <c:pt idx="18514">
                  <c:v>1.0068416595458984E-3</c:v>
                </c:pt>
                <c:pt idx="18515">
                  <c:v>1.007080078125E-3</c:v>
                </c:pt>
                <c:pt idx="18516">
                  <c:v>1.007080078125E-3</c:v>
                </c:pt>
                <c:pt idx="18517">
                  <c:v>1.0068416595458984E-3</c:v>
                </c:pt>
                <c:pt idx="18518">
                  <c:v>1.007080078125E-3</c:v>
                </c:pt>
                <c:pt idx="18519">
                  <c:v>1.0080337524414063E-3</c:v>
                </c:pt>
                <c:pt idx="18520">
                  <c:v>1.007080078125E-3</c:v>
                </c:pt>
                <c:pt idx="18521">
                  <c:v>1.0068416595458984E-3</c:v>
                </c:pt>
                <c:pt idx="18522">
                  <c:v>1.007080078125E-3</c:v>
                </c:pt>
                <c:pt idx="18523">
                  <c:v>1.007080078125E-3</c:v>
                </c:pt>
                <c:pt idx="18524">
                  <c:v>1.0068416595458984E-3</c:v>
                </c:pt>
                <c:pt idx="18525">
                  <c:v>1.007080078125E-3</c:v>
                </c:pt>
                <c:pt idx="18526">
                  <c:v>1.007080078125E-3</c:v>
                </c:pt>
                <c:pt idx="18527">
                  <c:v>1.0068416595458984E-3</c:v>
                </c:pt>
                <c:pt idx="18528">
                  <c:v>1.007080078125E-3</c:v>
                </c:pt>
                <c:pt idx="18529">
                  <c:v>1.007080078125E-3</c:v>
                </c:pt>
                <c:pt idx="18530">
                  <c:v>1.0068416595458984E-3</c:v>
                </c:pt>
                <c:pt idx="18531">
                  <c:v>1.0080337524414063E-3</c:v>
                </c:pt>
                <c:pt idx="18532">
                  <c:v>1.007080078125E-3</c:v>
                </c:pt>
                <c:pt idx="18533">
                  <c:v>1.0068416595458984E-3</c:v>
                </c:pt>
                <c:pt idx="18534">
                  <c:v>1.007080078125E-3</c:v>
                </c:pt>
                <c:pt idx="18535">
                  <c:v>1.007080078125E-3</c:v>
                </c:pt>
                <c:pt idx="18536">
                  <c:v>1.0068416595458984E-3</c:v>
                </c:pt>
                <c:pt idx="18537">
                  <c:v>1.007080078125E-3</c:v>
                </c:pt>
                <c:pt idx="18538">
                  <c:v>1.007080078125E-3</c:v>
                </c:pt>
                <c:pt idx="18539">
                  <c:v>1.0068416595458984E-3</c:v>
                </c:pt>
                <c:pt idx="18540">
                  <c:v>1.007080078125E-3</c:v>
                </c:pt>
                <c:pt idx="18541">
                  <c:v>1.007080078125E-3</c:v>
                </c:pt>
                <c:pt idx="18542">
                  <c:v>1.0068416595458984E-3</c:v>
                </c:pt>
                <c:pt idx="18543">
                  <c:v>1.007080078125E-3</c:v>
                </c:pt>
                <c:pt idx="18544">
                  <c:v>1.0080337524414063E-3</c:v>
                </c:pt>
                <c:pt idx="18545">
                  <c:v>1.007080078125E-3</c:v>
                </c:pt>
                <c:pt idx="18546">
                  <c:v>1.0068416595458984E-3</c:v>
                </c:pt>
                <c:pt idx="18547">
                  <c:v>1.007080078125E-3</c:v>
                </c:pt>
                <c:pt idx="18548">
                  <c:v>1.007080078125E-3</c:v>
                </c:pt>
                <c:pt idx="18549">
                  <c:v>1.0068416595458984E-3</c:v>
                </c:pt>
                <c:pt idx="18550">
                  <c:v>1.007080078125E-3</c:v>
                </c:pt>
                <c:pt idx="18551">
                  <c:v>1.007080078125E-3</c:v>
                </c:pt>
                <c:pt idx="18552">
                  <c:v>1.0068416595458984E-3</c:v>
                </c:pt>
                <c:pt idx="18553">
                  <c:v>1.007080078125E-3</c:v>
                </c:pt>
                <c:pt idx="18554">
                  <c:v>1.007080078125E-3</c:v>
                </c:pt>
                <c:pt idx="18555">
                  <c:v>1.0068416595458984E-3</c:v>
                </c:pt>
                <c:pt idx="18556">
                  <c:v>1.0080337524414063E-3</c:v>
                </c:pt>
                <c:pt idx="18557">
                  <c:v>1.007080078125E-3</c:v>
                </c:pt>
                <c:pt idx="18558">
                  <c:v>1.0068416595458984E-3</c:v>
                </c:pt>
                <c:pt idx="18559">
                  <c:v>1.007080078125E-3</c:v>
                </c:pt>
                <c:pt idx="18560">
                  <c:v>1.007080078125E-3</c:v>
                </c:pt>
                <c:pt idx="18561">
                  <c:v>1.0068416595458984E-3</c:v>
                </c:pt>
                <c:pt idx="18562">
                  <c:v>1.007080078125E-3</c:v>
                </c:pt>
                <c:pt idx="18563">
                  <c:v>1.007080078125E-3</c:v>
                </c:pt>
                <c:pt idx="18564">
                  <c:v>1.0068416595458984E-3</c:v>
                </c:pt>
                <c:pt idx="18565">
                  <c:v>1.007080078125E-3</c:v>
                </c:pt>
                <c:pt idx="18566">
                  <c:v>1.007080078125E-3</c:v>
                </c:pt>
                <c:pt idx="18567">
                  <c:v>1.0068416595458984E-3</c:v>
                </c:pt>
                <c:pt idx="18568">
                  <c:v>1.007080078125E-3</c:v>
                </c:pt>
                <c:pt idx="18569">
                  <c:v>1.0080337524414063E-3</c:v>
                </c:pt>
                <c:pt idx="18570">
                  <c:v>1.007080078125E-3</c:v>
                </c:pt>
                <c:pt idx="18571">
                  <c:v>1.0068416595458984E-3</c:v>
                </c:pt>
                <c:pt idx="18572">
                  <c:v>1.007080078125E-3</c:v>
                </c:pt>
                <c:pt idx="18573">
                  <c:v>1.007080078125E-3</c:v>
                </c:pt>
                <c:pt idx="18574">
                  <c:v>1.0068416595458984E-3</c:v>
                </c:pt>
                <c:pt idx="18575">
                  <c:v>1.007080078125E-3</c:v>
                </c:pt>
                <c:pt idx="18576">
                  <c:v>1.007080078125E-3</c:v>
                </c:pt>
                <c:pt idx="18577">
                  <c:v>1.0068416595458984E-3</c:v>
                </c:pt>
                <c:pt idx="18578">
                  <c:v>1.007080078125E-3</c:v>
                </c:pt>
                <c:pt idx="18579">
                  <c:v>1.0068416595458984E-3</c:v>
                </c:pt>
                <c:pt idx="18580">
                  <c:v>1.007080078125E-3</c:v>
                </c:pt>
                <c:pt idx="18581">
                  <c:v>1.0080337524414063E-3</c:v>
                </c:pt>
                <c:pt idx="18582">
                  <c:v>1.007080078125E-3</c:v>
                </c:pt>
                <c:pt idx="18583">
                  <c:v>1.0068416595458984E-3</c:v>
                </c:pt>
                <c:pt idx="18584">
                  <c:v>1.007080078125E-3</c:v>
                </c:pt>
                <c:pt idx="18585">
                  <c:v>1.007080078125E-3</c:v>
                </c:pt>
                <c:pt idx="18586">
                  <c:v>1.0068416595458984E-3</c:v>
                </c:pt>
                <c:pt idx="18587">
                  <c:v>1.007080078125E-3</c:v>
                </c:pt>
                <c:pt idx="18588">
                  <c:v>1.007080078125E-3</c:v>
                </c:pt>
                <c:pt idx="18589">
                  <c:v>1.0068416595458984E-3</c:v>
                </c:pt>
                <c:pt idx="18590">
                  <c:v>1.007080078125E-3</c:v>
                </c:pt>
                <c:pt idx="18591">
                  <c:v>1.007080078125E-3</c:v>
                </c:pt>
                <c:pt idx="18592">
                  <c:v>1.0068416595458984E-3</c:v>
                </c:pt>
                <c:pt idx="18593">
                  <c:v>1.007080078125E-3</c:v>
                </c:pt>
                <c:pt idx="18594">
                  <c:v>1.0080337524414063E-3</c:v>
                </c:pt>
                <c:pt idx="18595">
                  <c:v>1.007080078125E-3</c:v>
                </c:pt>
                <c:pt idx="18596">
                  <c:v>1.0068416595458984E-3</c:v>
                </c:pt>
                <c:pt idx="18597">
                  <c:v>1.007080078125E-3</c:v>
                </c:pt>
                <c:pt idx="18598">
                  <c:v>1.007080078125E-3</c:v>
                </c:pt>
                <c:pt idx="18599">
                  <c:v>1.0068416595458984E-3</c:v>
                </c:pt>
                <c:pt idx="18600">
                  <c:v>1.007080078125E-3</c:v>
                </c:pt>
                <c:pt idx="18601">
                  <c:v>1.0068416595458984E-3</c:v>
                </c:pt>
                <c:pt idx="18602">
                  <c:v>1.007080078125E-3</c:v>
                </c:pt>
                <c:pt idx="18603">
                  <c:v>1.007080078125E-3</c:v>
                </c:pt>
                <c:pt idx="18604">
                  <c:v>1.0068416595458984E-3</c:v>
                </c:pt>
                <c:pt idx="18605">
                  <c:v>1.007080078125E-3</c:v>
                </c:pt>
                <c:pt idx="18606">
                  <c:v>1.0080337524414063E-3</c:v>
                </c:pt>
                <c:pt idx="18607">
                  <c:v>1.007080078125E-3</c:v>
                </c:pt>
                <c:pt idx="18608">
                  <c:v>1.0068416595458984E-3</c:v>
                </c:pt>
                <c:pt idx="18609">
                  <c:v>1.007080078125E-3</c:v>
                </c:pt>
                <c:pt idx="18610">
                  <c:v>1.007080078125E-3</c:v>
                </c:pt>
                <c:pt idx="18611">
                  <c:v>1.0068416595458984E-3</c:v>
                </c:pt>
                <c:pt idx="18612">
                  <c:v>1.007080078125E-3</c:v>
                </c:pt>
                <c:pt idx="18613">
                  <c:v>1.007080078125E-3</c:v>
                </c:pt>
                <c:pt idx="18614">
                  <c:v>1.0068416595458984E-3</c:v>
                </c:pt>
                <c:pt idx="18615">
                  <c:v>1.007080078125E-3</c:v>
                </c:pt>
                <c:pt idx="18616">
                  <c:v>1.007080078125E-3</c:v>
                </c:pt>
                <c:pt idx="18617">
                  <c:v>1.0068416595458984E-3</c:v>
                </c:pt>
                <c:pt idx="18618">
                  <c:v>1.007080078125E-3</c:v>
                </c:pt>
                <c:pt idx="18619">
                  <c:v>4.0290355682373047E-3</c:v>
                </c:pt>
                <c:pt idx="18620">
                  <c:v>1.0068416595458984E-3</c:v>
                </c:pt>
                <c:pt idx="18621">
                  <c:v>1.007080078125E-3</c:v>
                </c:pt>
                <c:pt idx="18622">
                  <c:v>1.007080078125E-3</c:v>
                </c:pt>
                <c:pt idx="18623">
                  <c:v>1.0068416595458984E-3</c:v>
                </c:pt>
                <c:pt idx="18624">
                  <c:v>1.007080078125E-3</c:v>
                </c:pt>
                <c:pt idx="18625">
                  <c:v>1.007080078125E-3</c:v>
                </c:pt>
                <c:pt idx="18626">
                  <c:v>1.0068416595458984E-3</c:v>
                </c:pt>
                <c:pt idx="18627">
                  <c:v>1.007080078125E-3</c:v>
                </c:pt>
                <c:pt idx="18628">
                  <c:v>1.0080337524414063E-3</c:v>
                </c:pt>
                <c:pt idx="18629">
                  <c:v>1.007080078125E-3</c:v>
                </c:pt>
                <c:pt idx="18630">
                  <c:v>1.0068416595458984E-3</c:v>
                </c:pt>
                <c:pt idx="18631">
                  <c:v>1.007080078125E-3</c:v>
                </c:pt>
                <c:pt idx="18632">
                  <c:v>1.007080078125E-3</c:v>
                </c:pt>
                <c:pt idx="18633">
                  <c:v>1.0068416595458984E-3</c:v>
                </c:pt>
                <c:pt idx="18634">
                  <c:v>1.007080078125E-3</c:v>
                </c:pt>
                <c:pt idx="18635">
                  <c:v>1.007080078125E-3</c:v>
                </c:pt>
                <c:pt idx="18636">
                  <c:v>1.0068416595458984E-3</c:v>
                </c:pt>
                <c:pt idx="18637">
                  <c:v>1.007080078125E-3</c:v>
                </c:pt>
                <c:pt idx="18638">
                  <c:v>1.007080078125E-3</c:v>
                </c:pt>
                <c:pt idx="18639">
                  <c:v>1.0068416595458984E-3</c:v>
                </c:pt>
                <c:pt idx="18640">
                  <c:v>1.007080078125E-3</c:v>
                </c:pt>
                <c:pt idx="18641">
                  <c:v>1.0080337524414063E-3</c:v>
                </c:pt>
                <c:pt idx="18642">
                  <c:v>1.0068416595458984E-3</c:v>
                </c:pt>
                <c:pt idx="18643">
                  <c:v>1.007080078125E-3</c:v>
                </c:pt>
                <c:pt idx="18644">
                  <c:v>1.007080078125E-3</c:v>
                </c:pt>
                <c:pt idx="18645">
                  <c:v>1.0068416595458984E-3</c:v>
                </c:pt>
                <c:pt idx="18646">
                  <c:v>1.007080078125E-3</c:v>
                </c:pt>
                <c:pt idx="18647">
                  <c:v>1.007080078125E-3</c:v>
                </c:pt>
                <c:pt idx="18648">
                  <c:v>1.0068416595458984E-3</c:v>
                </c:pt>
                <c:pt idx="18649">
                  <c:v>1.007080078125E-3</c:v>
                </c:pt>
                <c:pt idx="18650">
                  <c:v>1.007080078125E-3</c:v>
                </c:pt>
                <c:pt idx="18651">
                  <c:v>1.0068416595458984E-3</c:v>
                </c:pt>
                <c:pt idx="18652">
                  <c:v>1.007080078125E-3</c:v>
                </c:pt>
                <c:pt idx="18653">
                  <c:v>1.0080337524414063E-3</c:v>
                </c:pt>
                <c:pt idx="18654">
                  <c:v>1.007080078125E-3</c:v>
                </c:pt>
                <c:pt idx="18655">
                  <c:v>1.0068416595458984E-3</c:v>
                </c:pt>
                <c:pt idx="18656">
                  <c:v>1.007080078125E-3</c:v>
                </c:pt>
                <c:pt idx="18657">
                  <c:v>1.007080078125E-3</c:v>
                </c:pt>
                <c:pt idx="18658">
                  <c:v>1.0068416595458984E-3</c:v>
                </c:pt>
                <c:pt idx="18659">
                  <c:v>1.007080078125E-3</c:v>
                </c:pt>
                <c:pt idx="18660">
                  <c:v>1.007080078125E-3</c:v>
                </c:pt>
                <c:pt idx="18661">
                  <c:v>1.0068416595458984E-3</c:v>
                </c:pt>
                <c:pt idx="18662">
                  <c:v>1.007080078125E-3</c:v>
                </c:pt>
                <c:pt idx="18663">
                  <c:v>1.007080078125E-3</c:v>
                </c:pt>
                <c:pt idx="18664">
                  <c:v>1.0068416595458984E-3</c:v>
                </c:pt>
                <c:pt idx="18665">
                  <c:v>1.007080078125E-3</c:v>
                </c:pt>
                <c:pt idx="18666">
                  <c:v>1.0080337524414063E-3</c:v>
                </c:pt>
                <c:pt idx="18667">
                  <c:v>1.0068416595458984E-3</c:v>
                </c:pt>
                <c:pt idx="18668">
                  <c:v>1.007080078125E-3</c:v>
                </c:pt>
                <c:pt idx="18669">
                  <c:v>1.007080078125E-3</c:v>
                </c:pt>
                <c:pt idx="18670">
                  <c:v>1.0068416595458984E-3</c:v>
                </c:pt>
                <c:pt idx="18671">
                  <c:v>1.007080078125E-3</c:v>
                </c:pt>
                <c:pt idx="18672">
                  <c:v>1.007080078125E-3</c:v>
                </c:pt>
                <c:pt idx="18673">
                  <c:v>1.0068416595458984E-3</c:v>
                </c:pt>
                <c:pt idx="18674">
                  <c:v>1.007080078125E-3</c:v>
                </c:pt>
                <c:pt idx="18675">
                  <c:v>1.007080078125E-3</c:v>
                </c:pt>
                <c:pt idx="18676">
                  <c:v>1.0068416595458984E-3</c:v>
                </c:pt>
                <c:pt idx="18677">
                  <c:v>1.007080078125E-3</c:v>
                </c:pt>
                <c:pt idx="18678">
                  <c:v>1.0080337524414063E-3</c:v>
                </c:pt>
                <c:pt idx="18679">
                  <c:v>1.007080078125E-3</c:v>
                </c:pt>
                <c:pt idx="18680">
                  <c:v>1.0068416595458984E-3</c:v>
                </c:pt>
                <c:pt idx="18681">
                  <c:v>1.007080078125E-3</c:v>
                </c:pt>
                <c:pt idx="18682">
                  <c:v>1.007080078125E-3</c:v>
                </c:pt>
                <c:pt idx="18683">
                  <c:v>1.0068416595458984E-3</c:v>
                </c:pt>
                <c:pt idx="18684">
                  <c:v>1.007080078125E-3</c:v>
                </c:pt>
                <c:pt idx="18685">
                  <c:v>1.007080078125E-3</c:v>
                </c:pt>
                <c:pt idx="18686">
                  <c:v>1.0068416595458984E-3</c:v>
                </c:pt>
                <c:pt idx="18687">
                  <c:v>1.007080078125E-3</c:v>
                </c:pt>
                <c:pt idx="18688">
                  <c:v>1.007080078125E-3</c:v>
                </c:pt>
                <c:pt idx="18689">
                  <c:v>1.0068416595458984E-3</c:v>
                </c:pt>
                <c:pt idx="18690">
                  <c:v>1.007080078125E-3</c:v>
                </c:pt>
                <c:pt idx="18691">
                  <c:v>1.0080337524414063E-3</c:v>
                </c:pt>
                <c:pt idx="18692">
                  <c:v>1.0068416595458984E-3</c:v>
                </c:pt>
                <c:pt idx="18693">
                  <c:v>1.007080078125E-3</c:v>
                </c:pt>
                <c:pt idx="18694">
                  <c:v>1.007080078125E-3</c:v>
                </c:pt>
                <c:pt idx="18695">
                  <c:v>1.0068416595458984E-3</c:v>
                </c:pt>
                <c:pt idx="18696">
                  <c:v>1.007080078125E-3</c:v>
                </c:pt>
                <c:pt idx="18697">
                  <c:v>1.007080078125E-3</c:v>
                </c:pt>
                <c:pt idx="18698">
                  <c:v>1.0068416595458984E-3</c:v>
                </c:pt>
                <c:pt idx="18699">
                  <c:v>1.007080078125E-3</c:v>
                </c:pt>
                <c:pt idx="18700">
                  <c:v>1.007080078125E-3</c:v>
                </c:pt>
                <c:pt idx="18701">
                  <c:v>1.0068416595458984E-3</c:v>
                </c:pt>
                <c:pt idx="18702">
                  <c:v>1.007080078125E-3</c:v>
                </c:pt>
                <c:pt idx="18703">
                  <c:v>1.0080337524414063E-3</c:v>
                </c:pt>
                <c:pt idx="18704">
                  <c:v>1.007080078125E-3</c:v>
                </c:pt>
                <c:pt idx="18705">
                  <c:v>1.0068416595458984E-3</c:v>
                </c:pt>
                <c:pt idx="18706">
                  <c:v>1.007080078125E-3</c:v>
                </c:pt>
                <c:pt idx="18707">
                  <c:v>1.007080078125E-3</c:v>
                </c:pt>
                <c:pt idx="18708">
                  <c:v>1.0068416595458984E-3</c:v>
                </c:pt>
                <c:pt idx="18709">
                  <c:v>1.007080078125E-3</c:v>
                </c:pt>
                <c:pt idx="18710">
                  <c:v>1.007080078125E-3</c:v>
                </c:pt>
                <c:pt idx="18711">
                  <c:v>1.0068416595458984E-3</c:v>
                </c:pt>
                <c:pt idx="18712">
                  <c:v>1.007080078125E-3</c:v>
                </c:pt>
                <c:pt idx="18713">
                  <c:v>1.007080078125E-3</c:v>
                </c:pt>
                <c:pt idx="18714">
                  <c:v>1.0068416595458984E-3</c:v>
                </c:pt>
                <c:pt idx="18715">
                  <c:v>1.007080078125E-3</c:v>
                </c:pt>
                <c:pt idx="18716">
                  <c:v>1.0080337524414063E-3</c:v>
                </c:pt>
                <c:pt idx="18717">
                  <c:v>1.0068416595458984E-3</c:v>
                </c:pt>
                <c:pt idx="18718">
                  <c:v>1.007080078125E-3</c:v>
                </c:pt>
                <c:pt idx="18719">
                  <c:v>1.007080078125E-3</c:v>
                </c:pt>
                <c:pt idx="18720">
                  <c:v>1.0068416595458984E-3</c:v>
                </c:pt>
                <c:pt idx="18721">
                  <c:v>1.007080078125E-3</c:v>
                </c:pt>
                <c:pt idx="18722">
                  <c:v>1.007080078125E-3</c:v>
                </c:pt>
                <c:pt idx="18723">
                  <c:v>1.0068416595458984E-3</c:v>
                </c:pt>
                <c:pt idx="18724">
                  <c:v>1.007080078125E-3</c:v>
                </c:pt>
                <c:pt idx="18725">
                  <c:v>1.007080078125E-3</c:v>
                </c:pt>
                <c:pt idx="18726">
                  <c:v>1.0068416595458984E-3</c:v>
                </c:pt>
                <c:pt idx="18727">
                  <c:v>1.007080078125E-3</c:v>
                </c:pt>
                <c:pt idx="18728">
                  <c:v>1.0080337524414063E-3</c:v>
                </c:pt>
                <c:pt idx="18729">
                  <c:v>1.007080078125E-3</c:v>
                </c:pt>
                <c:pt idx="18730">
                  <c:v>1.0068416595458984E-3</c:v>
                </c:pt>
                <c:pt idx="18731">
                  <c:v>1.007080078125E-3</c:v>
                </c:pt>
                <c:pt idx="18732">
                  <c:v>1.007080078125E-3</c:v>
                </c:pt>
                <c:pt idx="18733">
                  <c:v>1.0068416595458984E-3</c:v>
                </c:pt>
                <c:pt idx="18734">
                  <c:v>1.007080078125E-3</c:v>
                </c:pt>
                <c:pt idx="18735">
                  <c:v>1.007080078125E-3</c:v>
                </c:pt>
                <c:pt idx="18736">
                  <c:v>1.0068416595458984E-3</c:v>
                </c:pt>
                <c:pt idx="18737">
                  <c:v>1.007080078125E-3</c:v>
                </c:pt>
                <c:pt idx="18738">
                  <c:v>1.007080078125E-3</c:v>
                </c:pt>
                <c:pt idx="18739">
                  <c:v>1.0068416595458984E-3</c:v>
                </c:pt>
                <c:pt idx="18740">
                  <c:v>1.007080078125E-3</c:v>
                </c:pt>
                <c:pt idx="18741">
                  <c:v>1.0080337524414063E-3</c:v>
                </c:pt>
                <c:pt idx="18742">
                  <c:v>1.0068416595458984E-3</c:v>
                </c:pt>
                <c:pt idx="18743">
                  <c:v>1.007080078125E-3</c:v>
                </c:pt>
                <c:pt idx="18744">
                  <c:v>1.007080078125E-3</c:v>
                </c:pt>
                <c:pt idx="18745">
                  <c:v>1.0068416595458984E-3</c:v>
                </c:pt>
                <c:pt idx="18746">
                  <c:v>1.007080078125E-3</c:v>
                </c:pt>
                <c:pt idx="18747">
                  <c:v>1.007080078125E-3</c:v>
                </c:pt>
                <c:pt idx="18748">
                  <c:v>1.0068416595458984E-3</c:v>
                </c:pt>
                <c:pt idx="18749">
                  <c:v>1.007080078125E-3</c:v>
                </c:pt>
                <c:pt idx="18750">
                  <c:v>1.007080078125E-3</c:v>
                </c:pt>
                <c:pt idx="18751">
                  <c:v>1.0068416595458984E-3</c:v>
                </c:pt>
                <c:pt idx="18752">
                  <c:v>1.007080078125E-3</c:v>
                </c:pt>
                <c:pt idx="18753">
                  <c:v>1.0080337524414063E-3</c:v>
                </c:pt>
                <c:pt idx="18754">
                  <c:v>1.007080078125E-3</c:v>
                </c:pt>
                <c:pt idx="18755">
                  <c:v>1.0068416595458984E-3</c:v>
                </c:pt>
                <c:pt idx="18756">
                  <c:v>1.007080078125E-3</c:v>
                </c:pt>
                <c:pt idx="18757">
                  <c:v>1.007080078125E-3</c:v>
                </c:pt>
                <c:pt idx="18758">
                  <c:v>1.0068416595458984E-3</c:v>
                </c:pt>
                <c:pt idx="18759">
                  <c:v>1.007080078125E-3</c:v>
                </c:pt>
                <c:pt idx="18760">
                  <c:v>1.007080078125E-3</c:v>
                </c:pt>
                <c:pt idx="18761">
                  <c:v>1.0068416595458984E-3</c:v>
                </c:pt>
                <c:pt idx="18762">
                  <c:v>1.007080078125E-3</c:v>
                </c:pt>
                <c:pt idx="18763">
                  <c:v>1.007080078125E-3</c:v>
                </c:pt>
                <c:pt idx="18764">
                  <c:v>1.0068416595458984E-3</c:v>
                </c:pt>
                <c:pt idx="18765">
                  <c:v>1.007080078125E-3</c:v>
                </c:pt>
                <c:pt idx="18766">
                  <c:v>1.0080337524414063E-3</c:v>
                </c:pt>
                <c:pt idx="18767">
                  <c:v>1.0068416595458984E-3</c:v>
                </c:pt>
                <c:pt idx="18768">
                  <c:v>1.007080078125E-3</c:v>
                </c:pt>
                <c:pt idx="18769">
                  <c:v>1.007080078125E-3</c:v>
                </c:pt>
                <c:pt idx="18770">
                  <c:v>1.0068416595458984E-3</c:v>
                </c:pt>
                <c:pt idx="18771">
                  <c:v>1.007080078125E-3</c:v>
                </c:pt>
                <c:pt idx="18772">
                  <c:v>1.007080078125E-3</c:v>
                </c:pt>
                <c:pt idx="18773">
                  <c:v>1.0068416595458984E-3</c:v>
                </c:pt>
                <c:pt idx="18774">
                  <c:v>1.007080078125E-3</c:v>
                </c:pt>
                <c:pt idx="18775">
                  <c:v>1.007080078125E-3</c:v>
                </c:pt>
                <c:pt idx="18776">
                  <c:v>1.0068416595458984E-3</c:v>
                </c:pt>
                <c:pt idx="18777">
                  <c:v>1.007080078125E-3</c:v>
                </c:pt>
                <c:pt idx="18778">
                  <c:v>1.0080337524414063E-3</c:v>
                </c:pt>
                <c:pt idx="18779">
                  <c:v>1.007080078125E-3</c:v>
                </c:pt>
                <c:pt idx="18780">
                  <c:v>1.0068416595458984E-3</c:v>
                </c:pt>
                <c:pt idx="18781">
                  <c:v>1.007080078125E-3</c:v>
                </c:pt>
                <c:pt idx="18782">
                  <c:v>1.007080078125E-3</c:v>
                </c:pt>
                <c:pt idx="18783">
                  <c:v>1.0068416595458984E-3</c:v>
                </c:pt>
                <c:pt idx="18784">
                  <c:v>4.0282964706420898E-2</c:v>
                </c:pt>
                <c:pt idx="18785">
                  <c:v>1.007080078125E-3</c:v>
                </c:pt>
                <c:pt idx="18786">
                  <c:v>1.007080078125E-3</c:v>
                </c:pt>
                <c:pt idx="18787">
                  <c:v>1.0068416595458984E-3</c:v>
                </c:pt>
                <c:pt idx="18788">
                  <c:v>1.007080078125E-3</c:v>
                </c:pt>
                <c:pt idx="18789">
                  <c:v>1.0080337524414063E-3</c:v>
                </c:pt>
                <c:pt idx="18790">
                  <c:v>1.007080078125E-3</c:v>
                </c:pt>
                <c:pt idx="18791">
                  <c:v>1.0068416595458984E-3</c:v>
                </c:pt>
                <c:pt idx="18792">
                  <c:v>1.007080078125E-3</c:v>
                </c:pt>
                <c:pt idx="18793">
                  <c:v>1.007080078125E-3</c:v>
                </c:pt>
                <c:pt idx="18794">
                  <c:v>1.0068416595458984E-3</c:v>
                </c:pt>
                <c:pt idx="18795">
                  <c:v>1.007080078125E-3</c:v>
                </c:pt>
                <c:pt idx="18796">
                  <c:v>1.007080078125E-3</c:v>
                </c:pt>
                <c:pt idx="18797">
                  <c:v>1.0068416595458984E-3</c:v>
                </c:pt>
                <c:pt idx="18798">
                  <c:v>1.007080078125E-3</c:v>
                </c:pt>
                <c:pt idx="18799">
                  <c:v>1.007080078125E-3</c:v>
                </c:pt>
                <c:pt idx="18800">
                  <c:v>1.0068416595458984E-3</c:v>
                </c:pt>
                <c:pt idx="18801">
                  <c:v>1.007080078125E-3</c:v>
                </c:pt>
                <c:pt idx="18802">
                  <c:v>1.0080337524414063E-3</c:v>
                </c:pt>
                <c:pt idx="18803">
                  <c:v>1.0068416595458984E-3</c:v>
                </c:pt>
                <c:pt idx="18804">
                  <c:v>1.007080078125E-3</c:v>
                </c:pt>
                <c:pt idx="18805">
                  <c:v>1.007080078125E-3</c:v>
                </c:pt>
                <c:pt idx="18806">
                  <c:v>1.0068416595458984E-3</c:v>
                </c:pt>
                <c:pt idx="18807">
                  <c:v>1.007080078125E-3</c:v>
                </c:pt>
                <c:pt idx="18808">
                  <c:v>1.007080078125E-3</c:v>
                </c:pt>
                <c:pt idx="18809">
                  <c:v>1.0068416595458984E-3</c:v>
                </c:pt>
                <c:pt idx="18810">
                  <c:v>1.007080078125E-3</c:v>
                </c:pt>
                <c:pt idx="18811">
                  <c:v>1.007080078125E-3</c:v>
                </c:pt>
                <c:pt idx="18812">
                  <c:v>1.0068416595458984E-3</c:v>
                </c:pt>
                <c:pt idx="18813">
                  <c:v>1.007080078125E-3</c:v>
                </c:pt>
                <c:pt idx="18814">
                  <c:v>1.0080337524414063E-3</c:v>
                </c:pt>
                <c:pt idx="18815">
                  <c:v>1.007080078125E-3</c:v>
                </c:pt>
                <c:pt idx="18816">
                  <c:v>1.0068416595458984E-3</c:v>
                </c:pt>
                <c:pt idx="18817">
                  <c:v>1.007080078125E-3</c:v>
                </c:pt>
                <c:pt idx="18818">
                  <c:v>1.007080078125E-3</c:v>
                </c:pt>
                <c:pt idx="18819">
                  <c:v>1.0068416595458984E-3</c:v>
                </c:pt>
                <c:pt idx="18820">
                  <c:v>1.007080078125E-3</c:v>
                </c:pt>
                <c:pt idx="18821">
                  <c:v>1.007080078125E-3</c:v>
                </c:pt>
                <c:pt idx="18822">
                  <c:v>1.0068416595458984E-3</c:v>
                </c:pt>
                <c:pt idx="18823">
                  <c:v>1.007080078125E-3</c:v>
                </c:pt>
                <c:pt idx="18824">
                  <c:v>1.007080078125E-3</c:v>
                </c:pt>
                <c:pt idx="18825">
                  <c:v>1.0068416595458984E-3</c:v>
                </c:pt>
                <c:pt idx="18826">
                  <c:v>1.0080337524414063E-3</c:v>
                </c:pt>
                <c:pt idx="18827">
                  <c:v>1.007080078125E-3</c:v>
                </c:pt>
                <c:pt idx="18828">
                  <c:v>1.0068416595458984E-3</c:v>
                </c:pt>
                <c:pt idx="18829">
                  <c:v>1.007080078125E-3</c:v>
                </c:pt>
                <c:pt idx="18830">
                  <c:v>1.007080078125E-3</c:v>
                </c:pt>
                <c:pt idx="18831">
                  <c:v>1.0068416595458984E-3</c:v>
                </c:pt>
                <c:pt idx="18832">
                  <c:v>3.0210018157958984E-3</c:v>
                </c:pt>
                <c:pt idx="18833">
                  <c:v>1.007080078125E-3</c:v>
                </c:pt>
                <c:pt idx="18834">
                  <c:v>1.007080078125E-3</c:v>
                </c:pt>
                <c:pt idx="18835">
                  <c:v>1.0068416595458984E-3</c:v>
                </c:pt>
                <c:pt idx="18836">
                  <c:v>1.007080078125E-3</c:v>
                </c:pt>
                <c:pt idx="18837">
                  <c:v>1.0080337524414063E-3</c:v>
                </c:pt>
                <c:pt idx="18838">
                  <c:v>1.007080078125E-3</c:v>
                </c:pt>
                <c:pt idx="18839">
                  <c:v>1.0068416595458984E-3</c:v>
                </c:pt>
                <c:pt idx="18840">
                  <c:v>1.007080078125E-3</c:v>
                </c:pt>
                <c:pt idx="18841">
                  <c:v>1.007080078125E-3</c:v>
                </c:pt>
                <c:pt idx="18842">
                  <c:v>1.0068416595458984E-3</c:v>
                </c:pt>
                <c:pt idx="18843">
                  <c:v>1.007080078125E-3</c:v>
                </c:pt>
                <c:pt idx="18844">
                  <c:v>1.007080078125E-3</c:v>
                </c:pt>
                <c:pt idx="18845">
                  <c:v>1.0068416595458984E-3</c:v>
                </c:pt>
                <c:pt idx="18846">
                  <c:v>1.007080078125E-3</c:v>
                </c:pt>
                <c:pt idx="18847">
                  <c:v>1.007080078125E-3</c:v>
                </c:pt>
                <c:pt idx="18848">
                  <c:v>1.0068416595458984E-3</c:v>
                </c:pt>
                <c:pt idx="18849">
                  <c:v>1.0080337524414063E-3</c:v>
                </c:pt>
                <c:pt idx="18850">
                  <c:v>1.007080078125E-3</c:v>
                </c:pt>
                <c:pt idx="18851">
                  <c:v>1.0068416595458984E-3</c:v>
                </c:pt>
                <c:pt idx="18852">
                  <c:v>1.007080078125E-3</c:v>
                </c:pt>
                <c:pt idx="18853">
                  <c:v>1.007080078125E-3</c:v>
                </c:pt>
                <c:pt idx="18854">
                  <c:v>1.0068416595458984E-3</c:v>
                </c:pt>
                <c:pt idx="18855">
                  <c:v>1.007080078125E-3</c:v>
                </c:pt>
                <c:pt idx="18856">
                  <c:v>1.007080078125E-3</c:v>
                </c:pt>
                <c:pt idx="18857">
                  <c:v>1.0068416595458984E-3</c:v>
                </c:pt>
                <c:pt idx="18858">
                  <c:v>1.007080078125E-3</c:v>
                </c:pt>
                <c:pt idx="18859">
                  <c:v>1.007080078125E-3</c:v>
                </c:pt>
                <c:pt idx="18860">
                  <c:v>1.0068416595458984E-3</c:v>
                </c:pt>
                <c:pt idx="18861">
                  <c:v>1.007080078125E-3</c:v>
                </c:pt>
                <c:pt idx="18862">
                  <c:v>1.0080337524414063E-3</c:v>
                </c:pt>
                <c:pt idx="18863">
                  <c:v>1.007080078125E-3</c:v>
                </c:pt>
                <c:pt idx="18864">
                  <c:v>1.0068416595458984E-3</c:v>
                </c:pt>
                <c:pt idx="18865">
                  <c:v>1.007080078125E-3</c:v>
                </c:pt>
                <c:pt idx="18866">
                  <c:v>1.007080078125E-3</c:v>
                </c:pt>
                <c:pt idx="18867">
                  <c:v>1.0068416595458984E-3</c:v>
                </c:pt>
                <c:pt idx="18868">
                  <c:v>1.007080078125E-3</c:v>
                </c:pt>
                <c:pt idx="18869">
                  <c:v>1.007080078125E-3</c:v>
                </c:pt>
                <c:pt idx="18870">
                  <c:v>1.0068416595458984E-3</c:v>
                </c:pt>
                <c:pt idx="18871">
                  <c:v>1.007080078125E-3</c:v>
                </c:pt>
                <c:pt idx="18872">
                  <c:v>1.007080078125E-3</c:v>
                </c:pt>
                <c:pt idx="18873">
                  <c:v>1.0068416595458984E-3</c:v>
                </c:pt>
                <c:pt idx="18874">
                  <c:v>1.0080337524414063E-3</c:v>
                </c:pt>
                <c:pt idx="18875">
                  <c:v>1.007080078125E-3</c:v>
                </c:pt>
                <c:pt idx="18876">
                  <c:v>1.0068416595458984E-3</c:v>
                </c:pt>
                <c:pt idx="18877">
                  <c:v>1.007080078125E-3</c:v>
                </c:pt>
                <c:pt idx="18878">
                  <c:v>1.007080078125E-3</c:v>
                </c:pt>
                <c:pt idx="18879">
                  <c:v>1.0068416595458984E-3</c:v>
                </c:pt>
                <c:pt idx="18880">
                  <c:v>1.007080078125E-3</c:v>
                </c:pt>
                <c:pt idx="18881">
                  <c:v>1.007080078125E-3</c:v>
                </c:pt>
                <c:pt idx="18882">
                  <c:v>1.0068416595458984E-3</c:v>
                </c:pt>
                <c:pt idx="18883">
                  <c:v>1.007080078125E-3</c:v>
                </c:pt>
                <c:pt idx="18884">
                  <c:v>1.007080078125E-3</c:v>
                </c:pt>
                <c:pt idx="18885">
                  <c:v>1.0068416595458984E-3</c:v>
                </c:pt>
                <c:pt idx="18886">
                  <c:v>1.007080078125E-3</c:v>
                </c:pt>
                <c:pt idx="18887">
                  <c:v>1.0080337524414063E-3</c:v>
                </c:pt>
                <c:pt idx="18888">
                  <c:v>1.007080078125E-3</c:v>
                </c:pt>
                <c:pt idx="18889">
                  <c:v>1.0068416595458984E-3</c:v>
                </c:pt>
                <c:pt idx="18890">
                  <c:v>1.007080078125E-3</c:v>
                </c:pt>
                <c:pt idx="18891">
                  <c:v>1.007080078125E-3</c:v>
                </c:pt>
                <c:pt idx="18892">
                  <c:v>1.0068416595458984E-3</c:v>
                </c:pt>
                <c:pt idx="18893">
                  <c:v>1.007080078125E-3</c:v>
                </c:pt>
                <c:pt idx="18894">
                  <c:v>1.007080078125E-3</c:v>
                </c:pt>
                <c:pt idx="18895">
                  <c:v>1.0068416595458984E-3</c:v>
                </c:pt>
                <c:pt idx="18896">
                  <c:v>1.007080078125E-3</c:v>
                </c:pt>
                <c:pt idx="18897">
                  <c:v>1.007080078125E-3</c:v>
                </c:pt>
                <c:pt idx="18898">
                  <c:v>1.0068416595458984E-3</c:v>
                </c:pt>
                <c:pt idx="18899">
                  <c:v>1.0080337524414063E-3</c:v>
                </c:pt>
                <c:pt idx="18900">
                  <c:v>1.007080078125E-3</c:v>
                </c:pt>
                <c:pt idx="18901">
                  <c:v>1.0068416595458984E-3</c:v>
                </c:pt>
                <c:pt idx="18902">
                  <c:v>1.007080078125E-3</c:v>
                </c:pt>
                <c:pt idx="18903">
                  <c:v>1.007080078125E-3</c:v>
                </c:pt>
                <c:pt idx="18904">
                  <c:v>1.0068416595458984E-3</c:v>
                </c:pt>
                <c:pt idx="18905">
                  <c:v>1.007080078125E-3</c:v>
                </c:pt>
                <c:pt idx="18906">
                  <c:v>1.007080078125E-3</c:v>
                </c:pt>
                <c:pt idx="18907">
                  <c:v>1.0068416595458984E-3</c:v>
                </c:pt>
                <c:pt idx="18908">
                  <c:v>1.007080078125E-3</c:v>
                </c:pt>
                <c:pt idx="18909">
                  <c:v>1.007080078125E-3</c:v>
                </c:pt>
                <c:pt idx="18910">
                  <c:v>1.0068416595458984E-3</c:v>
                </c:pt>
                <c:pt idx="18911">
                  <c:v>1.007080078125E-3</c:v>
                </c:pt>
                <c:pt idx="18912">
                  <c:v>1.0080337524414063E-3</c:v>
                </c:pt>
                <c:pt idx="18913">
                  <c:v>1.007080078125E-3</c:v>
                </c:pt>
                <c:pt idx="18914">
                  <c:v>1.0068416595458984E-3</c:v>
                </c:pt>
                <c:pt idx="18915">
                  <c:v>1.007080078125E-3</c:v>
                </c:pt>
                <c:pt idx="18916">
                  <c:v>1.007080078125E-3</c:v>
                </c:pt>
                <c:pt idx="18917">
                  <c:v>1.0068416595458984E-3</c:v>
                </c:pt>
                <c:pt idx="18918">
                  <c:v>1.007080078125E-3</c:v>
                </c:pt>
                <c:pt idx="18919">
                  <c:v>1.007080078125E-3</c:v>
                </c:pt>
                <c:pt idx="18920">
                  <c:v>1.0068416595458984E-3</c:v>
                </c:pt>
                <c:pt idx="18921">
                  <c:v>1.007080078125E-3</c:v>
                </c:pt>
                <c:pt idx="18922">
                  <c:v>1.007080078125E-3</c:v>
                </c:pt>
                <c:pt idx="18923">
                  <c:v>1.0068416595458984E-3</c:v>
                </c:pt>
                <c:pt idx="18924">
                  <c:v>1.0080337524414063E-3</c:v>
                </c:pt>
                <c:pt idx="18925">
                  <c:v>1.007080078125E-3</c:v>
                </c:pt>
                <c:pt idx="18926">
                  <c:v>1.0068416595458984E-3</c:v>
                </c:pt>
                <c:pt idx="18927">
                  <c:v>1.007080078125E-3</c:v>
                </c:pt>
                <c:pt idx="18928">
                  <c:v>1.007080078125E-3</c:v>
                </c:pt>
                <c:pt idx="18929">
                  <c:v>1.0068416595458984E-3</c:v>
                </c:pt>
                <c:pt idx="18930">
                  <c:v>1.007080078125E-3</c:v>
                </c:pt>
                <c:pt idx="18931">
                  <c:v>1.007080078125E-3</c:v>
                </c:pt>
                <c:pt idx="18932">
                  <c:v>1.0068416595458984E-3</c:v>
                </c:pt>
                <c:pt idx="18933">
                  <c:v>1.007080078125E-3</c:v>
                </c:pt>
                <c:pt idx="18934">
                  <c:v>1.007080078125E-3</c:v>
                </c:pt>
                <c:pt idx="18935">
                  <c:v>1.0068416595458984E-3</c:v>
                </c:pt>
                <c:pt idx="18936">
                  <c:v>1.007080078125E-3</c:v>
                </c:pt>
                <c:pt idx="18937">
                  <c:v>1.0080337524414063E-3</c:v>
                </c:pt>
                <c:pt idx="18938">
                  <c:v>1.007080078125E-3</c:v>
                </c:pt>
                <c:pt idx="18939">
                  <c:v>1.0068416595458984E-3</c:v>
                </c:pt>
                <c:pt idx="18940">
                  <c:v>1.007080078125E-3</c:v>
                </c:pt>
                <c:pt idx="18941">
                  <c:v>1.007080078125E-3</c:v>
                </c:pt>
                <c:pt idx="18942">
                  <c:v>1.0068416595458984E-3</c:v>
                </c:pt>
                <c:pt idx="18943">
                  <c:v>1.007080078125E-3</c:v>
                </c:pt>
                <c:pt idx="18944">
                  <c:v>1.007080078125E-3</c:v>
                </c:pt>
                <c:pt idx="18945">
                  <c:v>1.0068416595458984E-3</c:v>
                </c:pt>
                <c:pt idx="18946">
                  <c:v>1.007080078125E-3</c:v>
                </c:pt>
                <c:pt idx="18947">
                  <c:v>1.007080078125E-3</c:v>
                </c:pt>
                <c:pt idx="18948">
                  <c:v>1.0068416595458984E-3</c:v>
                </c:pt>
                <c:pt idx="18949">
                  <c:v>1.0080337524414063E-3</c:v>
                </c:pt>
                <c:pt idx="18950">
                  <c:v>1.007080078125E-3</c:v>
                </c:pt>
                <c:pt idx="18951">
                  <c:v>1.0068416595458984E-3</c:v>
                </c:pt>
                <c:pt idx="18952">
                  <c:v>1.007080078125E-3</c:v>
                </c:pt>
                <c:pt idx="18953">
                  <c:v>1.007080078125E-3</c:v>
                </c:pt>
                <c:pt idx="18954">
                  <c:v>1.0068416595458984E-3</c:v>
                </c:pt>
                <c:pt idx="18955">
                  <c:v>1.007080078125E-3</c:v>
                </c:pt>
                <c:pt idx="18956">
                  <c:v>1.007080078125E-3</c:v>
                </c:pt>
                <c:pt idx="18957">
                  <c:v>1.0068416595458984E-3</c:v>
                </c:pt>
                <c:pt idx="18958">
                  <c:v>1.007080078125E-3</c:v>
                </c:pt>
                <c:pt idx="18959">
                  <c:v>1.007080078125E-3</c:v>
                </c:pt>
                <c:pt idx="18960">
                  <c:v>1.0068416595458984E-3</c:v>
                </c:pt>
                <c:pt idx="18961">
                  <c:v>1.007080078125E-3</c:v>
                </c:pt>
                <c:pt idx="18962">
                  <c:v>1.0080337524414063E-3</c:v>
                </c:pt>
                <c:pt idx="18963">
                  <c:v>1.007080078125E-3</c:v>
                </c:pt>
                <c:pt idx="18964">
                  <c:v>1.0068416595458984E-3</c:v>
                </c:pt>
                <c:pt idx="18965">
                  <c:v>1.007080078125E-3</c:v>
                </c:pt>
                <c:pt idx="18966">
                  <c:v>1.007080078125E-3</c:v>
                </c:pt>
                <c:pt idx="18967">
                  <c:v>1.0068416595458984E-3</c:v>
                </c:pt>
                <c:pt idx="18968">
                  <c:v>1.007080078125E-3</c:v>
                </c:pt>
                <c:pt idx="18969">
                  <c:v>1.007080078125E-3</c:v>
                </c:pt>
                <c:pt idx="18970">
                  <c:v>1.0068416595458984E-3</c:v>
                </c:pt>
                <c:pt idx="18971">
                  <c:v>1.007080078125E-3</c:v>
                </c:pt>
                <c:pt idx="18972">
                  <c:v>1.007080078125E-3</c:v>
                </c:pt>
                <c:pt idx="18973">
                  <c:v>1.0068416595458984E-3</c:v>
                </c:pt>
                <c:pt idx="18974">
                  <c:v>1.0080337524414063E-3</c:v>
                </c:pt>
                <c:pt idx="18975">
                  <c:v>1.007080078125E-3</c:v>
                </c:pt>
                <c:pt idx="18976">
                  <c:v>1.0068416595458984E-3</c:v>
                </c:pt>
                <c:pt idx="18977">
                  <c:v>1.007080078125E-3</c:v>
                </c:pt>
                <c:pt idx="18978">
                  <c:v>1.007080078125E-3</c:v>
                </c:pt>
                <c:pt idx="18979">
                  <c:v>1.0068416595458984E-3</c:v>
                </c:pt>
                <c:pt idx="18980">
                  <c:v>1.007080078125E-3</c:v>
                </c:pt>
                <c:pt idx="18981">
                  <c:v>1.007080078125E-3</c:v>
                </c:pt>
                <c:pt idx="18982">
                  <c:v>1.0068416595458984E-3</c:v>
                </c:pt>
                <c:pt idx="18983">
                  <c:v>1.007080078125E-3</c:v>
                </c:pt>
                <c:pt idx="18984">
                  <c:v>1.007080078125E-3</c:v>
                </c:pt>
                <c:pt idx="18985">
                  <c:v>1.0068416595458984E-3</c:v>
                </c:pt>
                <c:pt idx="18986">
                  <c:v>1.007080078125E-3</c:v>
                </c:pt>
                <c:pt idx="18987">
                  <c:v>1.0080337524414063E-3</c:v>
                </c:pt>
                <c:pt idx="18988">
                  <c:v>1.007080078125E-3</c:v>
                </c:pt>
                <c:pt idx="18989">
                  <c:v>1.0068416595458984E-3</c:v>
                </c:pt>
                <c:pt idx="18990">
                  <c:v>1.007080078125E-3</c:v>
                </c:pt>
                <c:pt idx="18991">
                  <c:v>1.007080078125E-3</c:v>
                </c:pt>
                <c:pt idx="18992">
                  <c:v>1.0068416595458984E-3</c:v>
                </c:pt>
                <c:pt idx="18993">
                  <c:v>1.007080078125E-3</c:v>
                </c:pt>
                <c:pt idx="18994">
                  <c:v>1.007080078125E-3</c:v>
                </c:pt>
                <c:pt idx="18995">
                  <c:v>1.0068416595458984E-3</c:v>
                </c:pt>
                <c:pt idx="18996">
                  <c:v>1.007080078125E-3</c:v>
                </c:pt>
                <c:pt idx="18997">
                  <c:v>1.007080078125E-3</c:v>
                </c:pt>
                <c:pt idx="18998">
                  <c:v>1.0068416595458984E-3</c:v>
                </c:pt>
                <c:pt idx="18999">
                  <c:v>1.0080337524414063E-3</c:v>
                </c:pt>
                <c:pt idx="19000">
                  <c:v>1.007080078125E-3</c:v>
                </c:pt>
                <c:pt idx="19001">
                  <c:v>1.0068416595458984E-3</c:v>
                </c:pt>
                <c:pt idx="19002">
                  <c:v>5.0351619720458984E-3</c:v>
                </c:pt>
                <c:pt idx="19003">
                  <c:v>1.0068416595458984E-3</c:v>
                </c:pt>
                <c:pt idx="19004">
                  <c:v>1.007080078125E-3</c:v>
                </c:pt>
                <c:pt idx="19005">
                  <c:v>1.007080078125E-3</c:v>
                </c:pt>
                <c:pt idx="19006">
                  <c:v>1.0068416595458984E-3</c:v>
                </c:pt>
                <c:pt idx="19007">
                  <c:v>1.007080078125E-3</c:v>
                </c:pt>
                <c:pt idx="19008">
                  <c:v>1.0080337524414063E-3</c:v>
                </c:pt>
                <c:pt idx="19009">
                  <c:v>1.007080078125E-3</c:v>
                </c:pt>
                <c:pt idx="19010">
                  <c:v>1.0068416595458984E-3</c:v>
                </c:pt>
                <c:pt idx="19011">
                  <c:v>1.007080078125E-3</c:v>
                </c:pt>
                <c:pt idx="19012">
                  <c:v>1.007080078125E-3</c:v>
                </c:pt>
                <c:pt idx="19013">
                  <c:v>1.0068416595458984E-3</c:v>
                </c:pt>
                <c:pt idx="19014">
                  <c:v>1.007080078125E-3</c:v>
                </c:pt>
                <c:pt idx="19015">
                  <c:v>1.007080078125E-3</c:v>
                </c:pt>
                <c:pt idx="19016">
                  <c:v>1.0068416595458984E-3</c:v>
                </c:pt>
                <c:pt idx="19017">
                  <c:v>1.007080078125E-3</c:v>
                </c:pt>
                <c:pt idx="19018">
                  <c:v>1.007080078125E-3</c:v>
                </c:pt>
                <c:pt idx="19019">
                  <c:v>1.0068416595458984E-3</c:v>
                </c:pt>
                <c:pt idx="19020">
                  <c:v>1.0080337524414063E-3</c:v>
                </c:pt>
                <c:pt idx="19021">
                  <c:v>1.007080078125E-3</c:v>
                </c:pt>
                <c:pt idx="19022">
                  <c:v>1.0068416595458984E-3</c:v>
                </c:pt>
                <c:pt idx="19023">
                  <c:v>1.007080078125E-3</c:v>
                </c:pt>
                <c:pt idx="19024">
                  <c:v>1.007080078125E-3</c:v>
                </c:pt>
                <c:pt idx="19025">
                  <c:v>1.0068416595458984E-3</c:v>
                </c:pt>
                <c:pt idx="19026">
                  <c:v>1.007080078125E-3</c:v>
                </c:pt>
                <c:pt idx="19027">
                  <c:v>1.007080078125E-3</c:v>
                </c:pt>
                <c:pt idx="19028">
                  <c:v>1.0068416595458984E-3</c:v>
                </c:pt>
                <c:pt idx="19029">
                  <c:v>1.007080078125E-3</c:v>
                </c:pt>
                <c:pt idx="19030">
                  <c:v>1.007080078125E-3</c:v>
                </c:pt>
                <c:pt idx="19031">
                  <c:v>1.0068416595458984E-3</c:v>
                </c:pt>
                <c:pt idx="19032">
                  <c:v>1.007080078125E-3</c:v>
                </c:pt>
                <c:pt idx="19033">
                  <c:v>1.0080337524414063E-3</c:v>
                </c:pt>
                <c:pt idx="19034">
                  <c:v>1.007080078125E-3</c:v>
                </c:pt>
                <c:pt idx="19035">
                  <c:v>1.0068416595458984E-3</c:v>
                </c:pt>
                <c:pt idx="19036">
                  <c:v>1.007080078125E-3</c:v>
                </c:pt>
                <c:pt idx="19037">
                  <c:v>1.007080078125E-3</c:v>
                </c:pt>
                <c:pt idx="19038">
                  <c:v>1.0068416595458984E-3</c:v>
                </c:pt>
                <c:pt idx="19039">
                  <c:v>1.007080078125E-3</c:v>
                </c:pt>
                <c:pt idx="19040">
                  <c:v>1.007080078125E-3</c:v>
                </c:pt>
                <c:pt idx="19041">
                  <c:v>9.0639591217041016E-3</c:v>
                </c:pt>
                <c:pt idx="19042">
                  <c:v>1.0068416595458984E-3</c:v>
                </c:pt>
                <c:pt idx="19043">
                  <c:v>1.007080078125E-3</c:v>
                </c:pt>
                <c:pt idx="19044">
                  <c:v>1.007080078125E-3</c:v>
                </c:pt>
                <c:pt idx="19045">
                  <c:v>1.0068416595458984E-3</c:v>
                </c:pt>
                <c:pt idx="19046">
                  <c:v>1.007080078125E-3</c:v>
                </c:pt>
                <c:pt idx="19047">
                  <c:v>1.007080078125E-3</c:v>
                </c:pt>
                <c:pt idx="19048">
                  <c:v>1.0068416595458984E-3</c:v>
                </c:pt>
                <c:pt idx="19049">
                  <c:v>1.007080078125E-3</c:v>
                </c:pt>
                <c:pt idx="19050">
                  <c:v>1.0080337524414063E-3</c:v>
                </c:pt>
                <c:pt idx="19051">
                  <c:v>1.007080078125E-3</c:v>
                </c:pt>
                <c:pt idx="19052">
                  <c:v>1.0068416595458984E-3</c:v>
                </c:pt>
                <c:pt idx="19053">
                  <c:v>1.007080078125E-3</c:v>
                </c:pt>
                <c:pt idx="19054">
                  <c:v>1.007080078125E-3</c:v>
                </c:pt>
                <c:pt idx="19055">
                  <c:v>1.0068416595458984E-3</c:v>
                </c:pt>
                <c:pt idx="19056">
                  <c:v>1.007080078125E-3</c:v>
                </c:pt>
                <c:pt idx="19057">
                  <c:v>1.0068416595458984E-3</c:v>
                </c:pt>
                <c:pt idx="19058">
                  <c:v>1.6113042831420898E-2</c:v>
                </c:pt>
                <c:pt idx="19059">
                  <c:v>1.007080078125E-3</c:v>
                </c:pt>
                <c:pt idx="19060">
                  <c:v>1.0080337524414063E-3</c:v>
                </c:pt>
                <c:pt idx="19061">
                  <c:v>1.007080078125E-3</c:v>
                </c:pt>
                <c:pt idx="19062">
                  <c:v>1.0068416595458984E-3</c:v>
                </c:pt>
                <c:pt idx="19063">
                  <c:v>1.007080078125E-3</c:v>
                </c:pt>
                <c:pt idx="19064">
                  <c:v>1.0068416595458984E-3</c:v>
                </c:pt>
                <c:pt idx="19065">
                  <c:v>1.007080078125E-3</c:v>
                </c:pt>
                <c:pt idx="19066">
                  <c:v>1.007080078125E-3</c:v>
                </c:pt>
                <c:pt idx="19067">
                  <c:v>1.0068416595458984E-3</c:v>
                </c:pt>
                <c:pt idx="19068">
                  <c:v>1.007080078125E-3</c:v>
                </c:pt>
                <c:pt idx="19069">
                  <c:v>1.007080078125E-3</c:v>
                </c:pt>
                <c:pt idx="19070">
                  <c:v>1.0068416595458984E-3</c:v>
                </c:pt>
                <c:pt idx="19071">
                  <c:v>1.007080078125E-3</c:v>
                </c:pt>
                <c:pt idx="19072">
                  <c:v>1.0080337524414063E-3</c:v>
                </c:pt>
                <c:pt idx="19073">
                  <c:v>1.007080078125E-3</c:v>
                </c:pt>
                <c:pt idx="19074">
                  <c:v>1.0068416595458984E-3</c:v>
                </c:pt>
                <c:pt idx="19075">
                  <c:v>1.007080078125E-3</c:v>
                </c:pt>
                <c:pt idx="19076">
                  <c:v>1.007080078125E-3</c:v>
                </c:pt>
                <c:pt idx="19077">
                  <c:v>1.0068416595458984E-3</c:v>
                </c:pt>
                <c:pt idx="19078">
                  <c:v>1.007080078125E-3</c:v>
                </c:pt>
                <c:pt idx="19079">
                  <c:v>1.007080078125E-3</c:v>
                </c:pt>
                <c:pt idx="19080">
                  <c:v>1.0068416595458984E-3</c:v>
                </c:pt>
                <c:pt idx="19081">
                  <c:v>1.007080078125E-3</c:v>
                </c:pt>
                <c:pt idx="19082">
                  <c:v>1.007080078125E-3</c:v>
                </c:pt>
                <c:pt idx="19083">
                  <c:v>1.0068416595458984E-3</c:v>
                </c:pt>
                <c:pt idx="19084">
                  <c:v>1.007080078125E-3</c:v>
                </c:pt>
                <c:pt idx="19085">
                  <c:v>1.0080337524414063E-3</c:v>
                </c:pt>
                <c:pt idx="19086">
                  <c:v>1.0068416595458984E-3</c:v>
                </c:pt>
                <c:pt idx="19087">
                  <c:v>1.007080078125E-3</c:v>
                </c:pt>
                <c:pt idx="19088">
                  <c:v>1.007080078125E-3</c:v>
                </c:pt>
                <c:pt idx="19089">
                  <c:v>1.0068416595458984E-3</c:v>
                </c:pt>
                <c:pt idx="19090">
                  <c:v>1.007080078125E-3</c:v>
                </c:pt>
                <c:pt idx="19091">
                  <c:v>1.007080078125E-3</c:v>
                </c:pt>
                <c:pt idx="19092">
                  <c:v>1.0068416595458984E-3</c:v>
                </c:pt>
                <c:pt idx="19093">
                  <c:v>1.007080078125E-3</c:v>
                </c:pt>
                <c:pt idx="19094">
                  <c:v>1.007080078125E-3</c:v>
                </c:pt>
                <c:pt idx="19095">
                  <c:v>1.0068416595458984E-3</c:v>
                </c:pt>
                <c:pt idx="19096">
                  <c:v>1.007080078125E-3</c:v>
                </c:pt>
                <c:pt idx="19097">
                  <c:v>1.0080337524414063E-3</c:v>
                </c:pt>
                <c:pt idx="19098">
                  <c:v>1.007080078125E-3</c:v>
                </c:pt>
                <c:pt idx="19099">
                  <c:v>1.0068416595458984E-3</c:v>
                </c:pt>
                <c:pt idx="19100">
                  <c:v>1.007080078125E-3</c:v>
                </c:pt>
                <c:pt idx="19101">
                  <c:v>1.007080078125E-3</c:v>
                </c:pt>
                <c:pt idx="19102">
                  <c:v>1.0068416595458984E-3</c:v>
                </c:pt>
                <c:pt idx="19103">
                  <c:v>1.007080078125E-3</c:v>
                </c:pt>
                <c:pt idx="19104">
                  <c:v>1.007080078125E-3</c:v>
                </c:pt>
                <c:pt idx="19105">
                  <c:v>1.0068416595458984E-3</c:v>
                </c:pt>
                <c:pt idx="19106">
                  <c:v>1.007080078125E-3</c:v>
                </c:pt>
                <c:pt idx="19107">
                  <c:v>1.007080078125E-3</c:v>
                </c:pt>
                <c:pt idx="19108">
                  <c:v>1.0068416595458984E-3</c:v>
                </c:pt>
                <c:pt idx="19109">
                  <c:v>1.007080078125E-3</c:v>
                </c:pt>
                <c:pt idx="19110">
                  <c:v>1.0080337524414063E-3</c:v>
                </c:pt>
                <c:pt idx="19111">
                  <c:v>1.0068416595458984E-3</c:v>
                </c:pt>
                <c:pt idx="19112">
                  <c:v>1.007080078125E-3</c:v>
                </c:pt>
                <c:pt idx="19113">
                  <c:v>1.007080078125E-3</c:v>
                </c:pt>
                <c:pt idx="19114">
                  <c:v>1.0068416595458984E-3</c:v>
                </c:pt>
                <c:pt idx="19115">
                  <c:v>1.007080078125E-3</c:v>
                </c:pt>
                <c:pt idx="19116">
                  <c:v>1.007080078125E-3</c:v>
                </c:pt>
                <c:pt idx="19117">
                  <c:v>1.0068416595458984E-3</c:v>
                </c:pt>
                <c:pt idx="19118">
                  <c:v>1.007080078125E-3</c:v>
                </c:pt>
                <c:pt idx="19119">
                  <c:v>1.007080078125E-3</c:v>
                </c:pt>
                <c:pt idx="19120">
                  <c:v>1.0068416595458984E-3</c:v>
                </c:pt>
                <c:pt idx="19121">
                  <c:v>1.007080078125E-3</c:v>
                </c:pt>
                <c:pt idx="19122">
                  <c:v>1.0080337524414063E-3</c:v>
                </c:pt>
                <c:pt idx="19123">
                  <c:v>1.007080078125E-3</c:v>
                </c:pt>
                <c:pt idx="19124">
                  <c:v>1.0068416595458984E-3</c:v>
                </c:pt>
                <c:pt idx="19125">
                  <c:v>1.007080078125E-3</c:v>
                </c:pt>
                <c:pt idx="19126">
                  <c:v>1.007080078125E-3</c:v>
                </c:pt>
                <c:pt idx="19127">
                  <c:v>1.0068416595458984E-3</c:v>
                </c:pt>
                <c:pt idx="19128">
                  <c:v>1.007080078125E-3</c:v>
                </c:pt>
                <c:pt idx="19129">
                  <c:v>1.007080078125E-3</c:v>
                </c:pt>
                <c:pt idx="19130">
                  <c:v>1.0068416595458984E-3</c:v>
                </c:pt>
                <c:pt idx="19131">
                  <c:v>1.007080078125E-3</c:v>
                </c:pt>
                <c:pt idx="19132">
                  <c:v>1.007080078125E-3</c:v>
                </c:pt>
                <c:pt idx="19133">
                  <c:v>1.0068416595458984E-3</c:v>
                </c:pt>
                <c:pt idx="19134">
                  <c:v>1.007080078125E-3</c:v>
                </c:pt>
                <c:pt idx="19135">
                  <c:v>1.0080337524414063E-3</c:v>
                </c:pt>
                <c:pt idx="19136">
                  <c:v>1.0068416595458984E-3</c:v>
                </c:pt>
                <c:pt idx="19137">
                  <c:v>1.007080078125E-3</c:v>
                </c:pt>
                <c:pt idx="19138">
                  <c:v>1.007080078125E-3</c:v>
                </c:pt>
                <c:pt idx="19139">
                  <c:v>1.0068416595458984E-3</c:v>
                </c:pt>
                <c:pt idx="19140">
                  <c:v>1.007080078125E-3</c:v>
                </c:pt>
                <c:pt idx="19141">
                  <c:v>1.007080078125E-3</c:v>
                </c:pt>
                <c:pt idx="19142">
                  <c:v>1.0068416595458984E-3</c:v>
                </c:pt>
                <c:pt idx="19143">
                  <c:v>1.007080078125E-3</c:v>
                </c:pt>
                <c:pt idx="19144">
                  <c:v>1.007080078125E-3</c:v>
                </c:pt>
                <c:pt idx="19145">
                  <c:v>1.0068416595458984E-3</c:v>
                </c:pt>
                <c:pt idx="19146">
                  <c:v>1.007080078125E-3</c:v>
                </c:pt>
                <c:pt idx="19147">
                  <c:v>1.0080337524414063E-3</c:v>
                </c:pt>
                <c:pt idx="19148">
                  <c:v>1.007080078125E-3</c:v>
                </c:pt>
                <c:pt idx="19149">
                  <c:v>1.0068416595458984E-3</c:v>
                </c:pt>
                <c:pt idx="19150">
                  <c:v>1.007080078125E-3</c:v>
                </c:pt>
                <c:pt idx="19151">
                  <c:v>1.007080078125E-3</c:v>
                </c:pt>
                <c:pt idx="19152">
                  <c:v>1.0068416595458984E-3</c:v>
                </c:pt>
                <c:pt idx="19153">
                  <c:v>1.007080078125E-3</c:v>
                </c:pt>
                <c:pt idx="19154">
                  <c:v>1.007080078125E-3</c:v>
                </c:pt>
                <c:pt idx="19155">
                  <c:v>1.0068416595458984E-3</c:v>
                </c:pt>
                <c:pt idx="19156">
                  <c:v>1.007080078125E-3</c:v>
                </c:pt>
                <c:pt idx="19157">
                  <c:v>1.007080078125E-3</c:v>
                </c:pt>
                <c:pt idx="19158">
                  <c:v>1.0068416595458984E-3</c:v>
                </c:pt>
                <c:pt idx="19159">
                  <c:v>1.007080078125E-3</c:v>
                </c:pt>
                <c:pt idx="19160">
                  <c:v>1.0080337524414063E-3</c:v>
                </c:pt>
                <c:pt idx="19161">
                  <c:v>1.0068416595458984E-3</c:v>
                </c:pt>
                <c:pt idx="19162">
                  <c:v>1.007080078125E-3</c:v>
                </c:pt>
                <c:pt idx="19163">
                  <c:v>1.007080078125E-3</c:v>
                </c:pt>
                <c:pt idx="19164">
                  <c:v>1.0068416595458984E-3</c:v>
                </c:pt>
                <c:pt idx="19165">
                  <c:v>1.007080078125E-3</c:v>
                </c:pt>
                <c:pt idx="19166">
                  <c:v>1.007080078125E-3</c:v>
                </c:pt>
                <c:pt idx="19167">
                  <c:v>1.0068416595458984E-3</c:v>
                </c:pt>
                <c:pt idx="19168">
                  <c:v>1.007080078125E-3</c:v>
                </c:pt>
                <c:pt idx="19169">
                  <c:v>1.007080078125E-3</c:v>
                </c:pt>
                <c:pt idx="19170">
                  <c:v>1.0068416595458984E-3</c:v>
                </c:pt>
                <c:pt idx="19171">
                  <c:v>1.007080078125E-3</c:v>
                </c:pt>
                <c:pt idx="19172">
                  <c:v>1.0080337524414063E-3</c:v>
                </c:pt>
                <c:pt idx="19173">
                  <c:v>1.007080078125E-3</c:v>
                </c:pt>
                <c:pt idx="19174">
                  <c:v>1.0068416595458984E-3</c:v>
                </c:pt>
                <c:pt idx="19175">
                  <c:v>1.007080078125E-3</c:v>
                </c:pt>
                <c:pt idx="19176">
                  <c:v>1.007080078125E-3</c:v>
                </c:pt>
                <c:pt idx="19177">
                  <c:v>1.0068416595458984E-3</c:v>
                </c:pt>
                <c:pt idx="19178">
                  <c:v>1.007080078125E-3</c:v>
                </c:pt>
                <c:pt idx="19179">
                  <c:v>1.007080078125E-3</c:v>
                </c:pt>
                <c:pt idx="19180">
                  <c:v>1.0068416595458984E-3</c:v>
                </c:pt>
                <c:pt idx="19181">
                  <c:v>1.007080078125E-3</c:v>
                </c:pt>
                <c:pt idx="19182">
                  <c:v>1.007080078125E-3</c:v>
                </c:pt>
                <c:pt idx="19183">
                  <c:v>1.0068416595458984E-3</c:v>
                </c:pt>
                <c:pt idx="19184">
                  <c:v>1.007080078125E-3</c:v>
                </c:pt>
                <c:pt idx="19185">
                  <c:v>1.0080337524414063E-3</c:v>
                </c:pt>
                <c:pt idx="19186">
                  <c:v>1.0068416595458984E-3</c:v>
                </c:pt>
                <c:pt idx="19187">
                  <c:v>1.007080078125E-3</c:v>
                </c:pt>
                <c:pt idx="19188">
                  <c:v>1.007080078125E-3</c:v>
                </c:pt>
                <c:pt idx="19189">
                  <c:v>1.0068416595458984E-3</c:v>
                </c:pt>
                <c:pt idx="19190">
                  <c:v>1.007080078125E-3</c:v>
                </c:pt>
                <c:pt idx="19191">
                  <c:v>2.0139217376708984E-3</c:v>
                </c:pt>
                <c:pt idx="19192">
                  <c:v>1.007080078125E-3</c:v>
                </c:pt>
                <c:pt idx="19193">
                  <c:v>1.007080078125E-3</c:v>
                </c:pt>
                <c:pt idx="19194">
                  <c:v>1.0068416595458984E-3</c:v>
                </c:pt>
                <c:pt idx="19195">
                  <c:v>1.007080078125E-3</c:v>
                </c:pt>
                <c:pt idx="19196">
                  <c:v>1.0080337524414063E-3</c:v>
                </c:pt>
                <c:pt idx="19197">
                  <c:v>1.007080078125E-3</c:v>
                </c:pt>
                <c:pt idx="19198">
                  <c:v>1.0068416595458984E-3</c:v>
                </c:pt>
                <c:pt idx="19199">
                  <c:v>1.007080078125E-3</c:v>
                </c:pt>
                <c:pt idx="19200">
                  <c:v>1.007080078125E-3</c:v>
                </c:pt>
                <c:pt idx="19201">
                  <c:v>1.0068416595458984E-3</c:v>
                </c:pt>
                <c:pt idx="19202">
                  <c:v>1.007080078125E-3</c:v>
                </c:pt>
                <c:pt idx="19203">
                  <c:v>1.007080078125E-3</c:v>
                </c:pt>
                <c:pt idx="19204">
                  <c:v>1.0068416595458984E-3</c:v>
                </c:pt>
                <c:pt idx="19205">
                  <c:v>1.007080078125E-3</c:v>
                </c:pt>
                <c:pt idx="19206">
                  <c:v>1.007080078125E-3</c:v>
                </c:pt>
                <c:pt idx="19207">
                  <c:v>1.0068416595458984E-3</c:v>
                </c:pt>
                <c:pt idx="19208">
                  <c:v>1.007080078125E-3</c:v>
                </c:pt>
                <c:pt idx="19209">
                  <c:v>1.0080337524414063E-3</c:v>
                </c:pt>
                <c:pt idx="19210">
                  <c:v>1.0068416595458984E-3</c:v>
                </c:pt>
                <c:pt idx="19211">
                  <c:v>1.007080078125E-3</c:v>
                </c:pt>
                <c:pt idx="19212">
                  <c:v>1.007080078125E-3</c:v>
                </c:pt>
                <c:pt idx="19213">
                  <c:v>1.0068416595458984E-3</c:v>
                </c:pt>
                <c:pt idx="19214">
                  <c:v>1.007080078125E-3</c:v>
                </c:pt>
                <c:pt idx="19215">
                  <c:v>1.007080078125E-3</c:v>
                </c:pt>
                <c:pt idx="19216">
                  <c:v>1.0068416595458984E-3</c:v>
                </c:pt>
                <c:pt idx="19217">
                  <c:v>1.007080078125E-3</c:v>
                </c:pt>
                <c:pt idx="19218">
                  <c:v>1.007080078125E-3</c:v>
                </c:pt>
                <c:pt idx="19219">
                  <c:v>1.0068416595458984E-3</c:v>
                </c:pt>
                <c:pt idx="19220">
                  <c:v>1.007080078125E-3</c:v>
                </c:pt>
                <c:pt idx="19221">
                  <c:v>1.0080337524414063E-3</c:v>
                </c:pt>
                <c:pt idx="19222">
                  <c:v>1.007080078125E-3</c:v>
                </c:pt>
                <c:pt idx="19223">
                  <c:v>1.0068416595458984E-3</c:v>
                </c:pt>
                <c:pt idx="19224">
                  <c:v>1.007080078125E-3</c:v>
                </c:pt>
                <c:pt idx="19225">
                  <c:v>1.007080078125E-3</c:v>
                </c:pt>
                <c:pt idx="19226">
                  <c:v>1.0068416595458984E-3</c:v>
                </c:pt>
                <c:pt idx="19227">
                  <c:v>1.007080078125E-3</c:v>
                </c:pt>
                <c:pt idx="19228">
                  <c:v>1.007080078125E-3</c:v>
                </c:pt>
                <c:pt idx="19229">
                  <c:v>1.0068416595458984E-3</c:v>
                </c:pt>
                <c:pt idx="19230">
                  <c:v>1.007080078125E-3</c:v>
                </c:pt>
                <c:pt idx="19231">
                  <c:v>1.007080078125E-3</c:v>
                </c:pt>
                <c:pt idx="19232">
                  <c:v>1.0068416595458984E-3</c:v>
                </c:pt>
                <c:pt idx="19233">
                  <c:v>1.007080078125E-3</c:v>
                </c:pt>
                <c:pt idx="19234">
                  <c:v>1.0080337524414063E-3</c:v>
                </c:pt>
                <c:pt idx="19235">
                  <c:v>1.0068416595458984E-3</c:v>
                </c:pt>
                <c:pt idx="19236">
                  <c:v>1.007080078125E-3</c:v>
                </c:pt>
                <c:pt idx="19237">
                  <c:v>1.007080078125E-3</c:v>
                </c:pt>
                <c:pt idx="19238">
                  <c:v>1.0068416595458984E-3</c:v>
                </c:pt>
                <c:pt idx="19239">
                  <c:v>1.007080078125E-3</c:v>
                </c:pt>
                <c:pt idx="19240">
                  <c:v>1.007080078125E-3</c:v>
                </c:pt>
                <c:pt idx="19241">
                  <c:v>1.0068416595458984E-3</c:v>
                </c:pt>
                <c:pt idx="19242">
                  <c:v>1.007080078125E-3</c:v>
                </c:pt>
                <c:pt idx="19243">
                  <c:v>1.007080078125E-3</c:v>
                </c:pt>
                <c:pt idx="19244">
                  <c:v>1.0068416595458984E-3</c:v>
                </c:pt>
                <c:pt idx="19245">
                  <c:v>1.007080078125E-3</c:v>
                </c:pt>
                <c:pt idx="19246">
                  <c:v>1.0080337524414063E-3</c:v>
                </c:pt>
                <c:pt idx="19247">
                  <c:v>1.007080078125E-3</c:v>
                </c:pt>
                <c:pt idx="19248">
                  <c:v>1.0068416595458984E-3</c:v>
                </c:pt>
                <c:pt idx="19249">
                  <c:v>1.007080078125E-3</c:v>
                </c:pt>
                <c:pt idx="19250">
                  <c:v>1.007080078125E-3</c:v>
                </c:pt>
                <c:pt idx="19251">
                  <c:v>1.0068416595458984E-3</c:v>
                </c:pt>
                <c:pt idx="19252">
                  <c:v>1.007080078125E-3</c:v>
                </c:pt>
                <c:pt idx="19253">
                  <c:v>1.007080078125E-3</c:v>
                </c:pt>
                <c:pt idx="19254">
                  <c:v>1.0068416595458984E-3</c:v>
                </c:pt>
                <c:pt idx="19255">
                  <c:v>1.007080078125E-3</c:v>
                </c:pt>
                <c:pt idx="19256">
                  <c:v>1.007080078125E-3</c:v>
                </c:pt>
                <c:pt idx="19257">
                  <c:v>1.0068416595458984E-3</c:v>
                </c:pt>
                <c:pt idx="19258">
                  <c:v>1.007080078125E-3</c:v>
                </c:pt>
                <c:pt idx="19259">
                  <c:v>1.0080337524414063E-3</c:v>
                </c:pt>
                <c:pt idx="19260">
                  <c:v>1.0068416595458984E-3</c:v>
                </c:pt>
                <c:pt idx="19261">
                  <c:v>1.007080078125E-3</c:v>
                </c:pt>
                <c:pt idx="19262">
                  <c:v>1.007080078125E-3</c:v>
                </c:pt>
                <c:pt idx="19263">
                  <c:v>1.0068416595458984E-3</c:v>
                </c:pt>
                <c:pt idx="19264">
                  <c:v>1.007080078125E-3</c:v>
                </c:pt>
                <c:pt idx="19265">
                  <c:v>1.007080078125E-3</c:v>
                </c:pt>
                <c:pt idx="19266">
                  <c:v>1.0068416595458984E-3</c:v>
                </c:pt>
                <c:pt idx="19267">
                  <c:v>1.007080078125E-3</c:v>
                </c:pt>
                <c:pt idx="19268">
                  <c:v>1.007080078125E-3</c:v>
                </c:pt>
                <c:pt idx="19269">
                  <c:v>1.0068416595458984E-3</c:v>
                </c:pt>
                <c:pt idx="19270">
                  <c:v>1.007080078125E-3</c:v>
                </c:pt>
                <c:pt idx="19271">
                  <c:v>1.0080337524414063E-3</c:v>
                </c:pt>
                <c:pt idx="19272">
                  <c:v>1.007080078125E-3</c:v>
                </c:pt>
                <c:pt idx="19273">
                  <c:v>1.0068416595458984E-3</c:v>
                </c:pt>
                <c:pt idx="19274">
                  <c:v>1.007080078125E-3</c:v>
                </c:pt>
                <c:pt idx="19275">
                  <c:v>1.007080078125E-3</c:v>
                </c:pt>
                <c:pt idx="19276">
                  <c:v>1.0068416595458984E-3</c:v>
                </c:pt>
                <c:pt idx="19277">
                  <c:v>1.007080078125E-3</c:v>
                </c:pt>
                <c:pt idx="19278">
                  <c:v>1.007080078125E-3</c:v>
                </c:pt>
                <c:pt idx="19279">
                  <c:v>1.0068416595458984E-3</c:v>
                </c:pt>
                <c:pt idx="19280">
                  <c:v>1.007080078125E-3</c:v>
                </c:pt>
                <c:pt idx="19281">
                  <c:v>1.007080078125E-3</c:v>
                </c:pt>
                <c:pt idx="19282">
                  <c:v>1.0068416595458984E-3</c:v>
                </c:pt>
                <c:pt idx="19283">
                  <c:v>1.007080078125E-3</c:v>
                </c:pt>
                <c:pt idx="19284">
                  <c:v>1.0080337524414063E-3</c:v>
                </c:pt>
                <c:pt idx="19285">
                  <c:v>1.0068416595458984E-3</c:v>
                </c:pt>
                <c:pt idx="19286">
                  <c:v>1.007080078125E-3</c:v>
                </c:pt>
                <c:pt idx="19287">
                  <c:v>1.007080078125E-3</c:v>
                </c:pt>
                <c:pt idx="19288">
                  <c:v>1.0068416595458984E-3</c:v>
                </c:pt>
                <c:pt idx="19289">
                  <c:v>1.007080078125E-3</c:v>
                </c:pt>
                <c:pt idx="19290">
                  <c:v>1.007080078125E-3</c:v>
                </c:pt>
                <c:pt idx="19291">
                  <c:v>1.0068416595458984E-3</c:v>
                </c:pt>
                <c:pt idx="19292">
                  <c:v>1.007080078125E-3</c:v>
                </c:pt>
                <c:pt idx="19293">
                  <c:v>1.007080078125E-3</c:v>
                </c:pt>
                <c:pt idx="19294">
                  <c:v>1.0068416595458984E-3</c:v>
                </c:pt>
                <c:pt idx="19295">
                  <c:v>1.007080078125E-3</c:v>
                </c:pt>
                <c:pt idx="19296">
                  <c:v>1.0080337524414063E-3</c:v>
                </c:pt>
                <c:pt idx="19297">
                  <c:v>1.007080078125E-3</c:v>
                </c:pt>
                <c:pt idx="19298">
                  <c:v>1.0068416595458984E-3</c:v>
                </c:pt>
                <c:pt idx="19299">
                  <c:v>1.007080078125E-3</c:v>
                </c:pt>
                <c:pt idx="19300">
                  <c:v>1.007080078125E-3</c:v>
                </c:pt>
                <c:pt idx="19301">
                  <c:v>1.0068416595458984E-3</c:v>
                </c:pt>
                <c:pt idx="19302">
                  <c:v>1.007080078125E-3</c:v>
                </c:pt>
                <c:pt idx="19303">
                  <c:v>1.007080078125E-3</c:v>
                </c:pt>
                <c:pt idx="19304">
                  <c:v>1.0068416595458984E-3</c:v>
                </c:pt>
                <c:pt idx="19305">
                  <c:v>1.007080078125E-3</c:v>
                </c:pt>
                <c:pt idx="19306">
                  <c:v>1.007080078125E-3</c:v>
                </c:pt>
                <c:pt idx="19307">
                  <c:v>1.0068416595458984E-3</c:v>
                </c:pt>
                <c:pt idx="19308">
                  <c:v>1.0080337524414063E-3</c:v>
                </c:pt>
                <c:pt idx="19309">
                  <c:v>1.007080078125E-3</c:v>
                </c:pt>
                <c:pt idx="19310">
                  <c:v>1.0068416595458984E-3</c:v>
                </c:pt>
                <c:pt idx="19311">
                  <c:v>1.007080078125E-3</c:v>
                </c:pt>
                <c:pt idx="19312">
                  <c:v>1.007080078125E-3</c:v>
                </c:pt>
                <c:pt idx="19313">
                  <c:v>1.0068416595458984E-3</c:v>
                </c:pt>
                <c:pt idx="19314">
                  <c:v>1.007080078125E-3</c:v>
                </c:pt>
                <c:pt idx="19315">
                  <c:v>1.007080078125E-3</c:v>
                </c:pt>
                <c:pt idx="19316">
                  <c:v>1.0068416595458984E-3</c:v>
                </c:pt>
                <c:pt idx="19317">
                  <c:v>1.007080078125E-3</c:v>
                </c:pt>
                <c:pt idx="19318">
                  <c:v>1.007080078125E-3</c:v>
                </c:pt>
                <c:pt idx="19319">
                  <c:v>1.0068416595458984E-3</c:v>
                </c:pt>
                <c:pt idx="19320">
                  <c:v>1.007080078125E-3</c:v>
                </c:pt>
                <c:pt idx="19321">
                  <c:v>1.0080337524414063E-3</c:v>
                </c:pt>
                <c:pt idx="19322">
                  <c:v>1.007080078125E-3</c:v>
                </c:pt>
                <c:pt idx="19323">
                  <c:v>1.0068416595458984E-3</c:v>
                </c:pt>
                <c:pt idx="19324">
                  <c:v>1.007080078125E-3</c:v>
                </c:pt>
                <c:pt idx="19325">
                  <c:v>1.007080078125E-3</c:v>
                </c:pt>
                <c:pt idx="19326">
                  <c:v>1.0068416595458984E-3</c:v>
                </c:pt>
                <c:pt idx="19327">
                  <c:v>1.007080078125E-3</c:v>
                </c:pt>
                <c:pt idx="19328">
                  <c:v>1.007080078125E-3</c:v>
                </c:pt>
                <c:pt idx="19329">
                  <c:v>1.0068416595458984E-3</c:v>
                </c:pt>
                <c:pt idx="19330">
                  <c:v>1.007080078125E-3</c:v>
                </c:pt>
                <c:pt idx="19331">
                  <c:v>1.007080078125E-3</c:v>
                </c:pt>
                <c:pt idx="19332">
                  <c:v>1.0068416595458984E-3</c:v>
                </c:pt>
                <c:pt idx="19333">
                  <c:v>1.0080337524414063E-3</c:v>
                </c:pt>
                <c:pt idx="19334">
                  <c:v>1.007080078125E-3</c:v>
                </c:pt>
                <c:pt idx="19335">
                  <c:v>1.0068416595458984E-3</c:v>
                </c:pt>
                <c:pt idx="19336">
                  <c:v>1.007080078125E-3</c:v>
                </c:pt>
                <c:pt idx="19337">
                  <c:v>1.007080078125E-3</c:v>
                </c:pt>
                <c:pt idx="19338">
                  <c:v>1.0068416595458984E-3</c:v>
                </c:pt>
                <c:pt idx="19339">
                  <c:v>1.007080078125E-3</c:v>
                </c:pt>
                <c:pt idx="19340">
                  <c:v>1.007080078125E-3</c:v>
                </c:pt>
                <c:pt idx="19341">
                  <c:v>1.0068416595458984E-3</c:v>
                </c:pt>
                <c:pt idx="19342">
                  <c:v>1.007080078125E-3</c:v>
                </c:pt>
                <c:pt idx="19343">
                  <c:v>1.007080078125E-3</c:v>
                </c:pt>
                <c:pt idx="19344">
                  <c:v>1.0068416595458984E-3</c:v>
                </c:pt>
                <c:pt idx="19345">
                  <c:v>1.007080078125E-3</c:v>
                </c:pt>
                <c:pt idx="19346">
                  <c:v>1.0080337524414063E-3</c:v>
                </c:pt>
                <c:pt idx="19347">
                  <c:v>1.007080078125E-3</c:v>
                </c:pt>
                <c:pt idx="19348">
                  <c:v>1.0068416595458984E-3</c:v>
                </c:pt>
                <c:pt idx="19349">
                  <c:v>1.007080078125E-3</c:v>
                </c:pt>
                <c:pt idx="19350">
                  <c:v>1.007080078125E-3</c:v>
                </c:pt>
                <c:pt idx="19351">
                  <c:v>1.0068416595458984E-3</c:v>
                </c:pt>
                <c:pt idx="19352">
                  <c:v>1.007080078125E-3</c:v>
                </c:pt>
                <c:pt idx="19353">
                  <c:v>1.007080078125E-3</c:v>
                </c:pt>
                <c:pt idx="19354">
                  <c:v>1.0068416595458984E-3</c:v>
                </c:pt>
                <c:pt idx="19355">
                  <c:v>1.007080078125E-3</c:v>
                </c:pt>
                <c:pt idx="19356">
                  <c:v>1.007080078125E-3</c:v>
                </c:pt>
                <c:pt idx="19357">
                  <c:v>1.0068416595458984E-3</c:v>
                </c:pt>
                <c:pt idx="19358">
                  <c:v>1.0080337524414063E-3</c:v>
                </c:pt>
                <c:pt idx="19359">
                  <c:v>1.007080078125E-3</c:v>
                </c:pt>
                <c:pt idx="19360">
                  <c:v>1.0068416595458984E-3</c:v>
                </c:pt>
                <c:pt idx="19361">
                  <c:v>1.007080078125E-3</c:v>
                </c:pt>
                <c:pt idx="19362">
                  <c:v>1.007080078125E-3</c:v>
                </c:pt>
                <c:pt idx="19363">
                  <c:v>1.0068416595458984E-3</c:v>
                </c:pt>
                <c:pt idx="19364">
                  <c:v>1.007080078125E-3</c:v>
                </c:pt>
                <c:pt idx="19365">
                  <c:v>1.007080078125E-3</c:v>
                </c:pt>
                <c:pt idx="19366">
                  <c:v>1.0068416595458984E-3</c:v>
                </c:pt>
                <c:pt idx="19367">
                  <c:v>1.007080078125E-3</c:v>
                </c:pt>
                <c:pt idx="19368">
                  <c:v>1.007080078125E-3</c:v>
                </c:pt>
                <c:pt idx="19369">
                  <c:v>1.0068416595458984E-3</c:v>
                </c:pt>
                <c:pt idx="19370">
                  <c:v>1.007080078125E-3</c:v>
                </c:pt>
                <c:pt idx="19371">
                  <c:v>1.0080337524414063E-3</c:v>
                </c:pt>
                <c:pt idx="19372">
                  <c:v>1.007080078125E-3</c:v>
                </c:pt>
                <c:pt idx="19373">
                  <c:v>1.0068416595458984E-3</c:v>
                </c:pt>
                <c:pt idx="19374">
                  <c:v>1.007080078125E-3</c:v>
                </c:pt>
                <c:pt idx="19375">
                  <c:v>1.007080078125E-3</c:v>
                </c:pt>
                <c:pt idx="19376">
                  <c:v>1.0068416595458984E-3</c:v>
                </c:pt>
                <c:pt idx="19377">
                  <c:v>1.007080078125E-3</c:v>
                </c:pt>
                <c:pt idx="19378">
                  <c:v>1.007080078125E-3</c:v>
                </c:pt>
                <c:pt idx="19379">
                  <c:v>1.0068416595458984E-3</c:v>
                </c:pt>
                <c:pt idx="19380">
                  <c:v>1.007080078125E-3</c:v>
                </c:pt>
                <c:pt idx="19381">
                  <c:v>1.007080078125E-3</c:v>
                </c:pt>
                <c:pt idx="19382">
                  <c:v>1.0068416595458984E-3</c:v>
                </c:pt>
                <c:pt idx="19383">
                  <c:v>1.0080337524414063E-3</c:v>
                </c:pt>
                <c:pt idx="19384">
                  <c:v>1.007080078125E-3</c:v>
                </c:pt>
                <c:pt idx="19385">
                  <c:v>1.0068416595458984E-3</c:v>
                </c:pt>
                <c:pt idx="19386">
                  <c:v>1.007080078125E-3</c:v>
                </c:pt>
                <c:pt idx="19387">
                  <c:v>1.007080078125E-3</c:v>
                </c:pt>
                <c:pt idx="19388">
                  <c:v>1.0068416595458984E-3</c:v>
                </c:pt>
                <c:pt idx="19389">
                  <c:v>1.007080078125E-3</c:v>
                </c:pt>
                <c:pt idx="19390">
                  <c:v>1.007080078125E-3</c:v>
                </c:pt>
                <c:pt idx="19391">
                  <c:v>1.0068416595458984E-3</c:v>
                </c:pt>
                <c:pt idx="19392">
                  <c:v>1.007080078125E-3</c:v>
                </c:pt>
                <c:pt idx="19393">
                  <c:v>1.007080078125E-3</c:v>
                </c:pt>
                <c:pt idx="19394">
                  <c:v>1.0068416595458984E-3</c:v>
                </c:pt>
                <c:pt idx="19395">
                  <c:v>1.007080078125E-3</c:v>
                </c:pt>
                <c:pt idx="19396">
                  <c:v>1.0080337524414063E-3</c:v>
                </c:pt>
                <c:pt idx="19397">
                  <c:v>1.007080078125E-3</c:v>
                </c:pt>
                <c:pt idx="19398">
                  <c:v>1.0068416595458984E-3</c:v>
                </c:pt>
                <c:pt idx="19399">
                  <c:v>1.007080078125E-3</c:v>
                </c:pt>
                <c:pt idx="19400">
                  <c:v>1.007080078125E-3</c:v>
                </c:pt>
                <c:pt idx="19401">
                  <c:v>1.0068416595458984E-3</c:v>
                </c:pt>
                <c:pt idx="19402">
                  <c:v>1.007080078125E-3</c:v>
                </c:pt>
                <c:pt idx="19403">
                  <c:v>1.007080078125E-3</c:v>
                </c:pt>
                <c:pt idx="19404">
                  <c:v>1.0068416595458984E-3</c:v>
                </c:pt>
                <c:pt idx="19405">
                  <c:v>1.007080078125E-3</c:v>
                </c:pt>
                <c:pt idx="19406">
                  <c:v>1.007080078125E-3</c:v>
                </c:pt>
                <c:pt idx="19407">
                  <c:v>1.0068416595458984E-3</c:v>
                </c:pt>
                <c:pt idx="19408">
                  <c:v>1.0080337524414063E-3</c:v>
                </c:pt>
                <c:pt idx="19409">
                  <c:v>1.007080078125E-3</c:v>
                </c:pt>
                <c:pt idx="19410">
                  <c:v>1.0068416595458984E-3</c:v>
                </c:pt>
                <c:pt idx="19411">
                  <c:v>1.007080078125E-3</c:v>
                </c:pt>
                <c:pt idx="19412">
                  <c:v>1.007080078125E-3</c:v>
                </c:pt>
                <c:pt idx="19413">
                  <c:v>1.0068416595458984E-3</c:v>
                </c:pt>
                <c:pt idx="19414">
                  <c:v>1.007080078125E-3</c:v>
                </c:pt>
                <c:pt idx="19415">
                  <c:v>1.007080078125E-3</c:v>
                </c:pt>
                <c:pt idx="19416">
                  <c:v>1.0068416595458984E-3</c:v>
                </c:pt>
                <c:pt idx="19417">
                  <c:v>1.007080078125E-3</c:v>
                </c:pt>
                <c:pt idx="19418">
                  <c:v>1.007080078125E-3</c:v>
                </c:pt>
                <c:pt idx="19419">
                  <c:v>1.0068416595458984E-3</c:v>
                </c:pt>
                <c:pt idx="19420">
                  <c:v>1.007080078125E-3</c:v>
                </c:pt>
                <c:pt idx="19421">
                  <c:v>1.0080337524414063E-3</c:v>
                </c:pt>
                <c:pt idx="19422">
                  <c:v>1.007080078125E-3</c:v>
                </c:pt>
                <c:pt idx="19423">
                  <c:v>1.0068416595458984E-3</c:v>
                </c:pt>
                <c:pt idx="19424">
                  <c:v>1.007080078125E-3</c:v>
                </c:pt>
                <c:pt idx="19425">
                  <c:v>1.007080078125E-3</c:v>
                </c:pt>
                <c:pt idx="19426">
                  <c:v>1.0068416595458984E-3</c:v>
                </c:pt>
                <c:pt idx="19427">
                  <c:v>1.007080078125E-3</c:v>
                </c:pt>
                <c:pt idx="19428">
                  <c:v>1.007080078125E-3</c:v>
                </c:pt>
                <c:pt idx="19429">
                  <c:v>1.0068416595458984E-3</c:v>
                </c:pt>
                <c:pt idx="19430">
                  <c:v>1.007080078125E-3</c:v>
                </c:pt>
                <c:pt idx="19431">
                  <c:v>1.007080078125E-3</c:v>
                </c:pt>
                <c:pt idx="19432">
                  <c:v>1.0068416595458984E-3</c:v>
                </c:pt>
                <c:pt idx="19433">
                  <c:v>1.0080337524414063E-3</c:v>
                </c:pt>
                <c:pt idx="19434">
                  <c:v>1.007080078125E-3</c:v>
                </c:pt>
                <c:pt idx="19435">
                  <c:v>1.0068416595458984E-3</c:v>
                </c:pt>
                <c:pt idx="19436">
                  <c:v>1.007080078125E-3</c:v>
                </c:pt>
                <c:pt idx="19437">
                  <c:v>1.007080078125E-3</c:v>
                </c:pt>
                <c:pt idx="19438">
                  <c:v>1.0068416595458984E-3</c:v>
                </c:pt>
                <c:pt idx="19439">
                  <c:v>1.007080078125E-3</c:v>
                </c:pt>
                <c:pt idx="19440">
                  <c:v>1.007080078125E-3</c:v>
                </c:pt>
                <c:pt idx="19441">
                  <c:v>1.0068416595458984E-3</c:v>
                </c:pt>
                <c:pt idx="19442">
                  <c:v>1.007080078125E-3</c:v>
                </c:pt>
                <c:pt idx="19443">
                  <c:v>1.007080078125E-3</c:v>
                </c:pt>
                <c:pt idx="19444">
                  <c:v>1.0068416595458984E-3</c:v>
                </c:pt>
                <c:pt idx="19445">
                  <c:v>1.007080078125E-3</c:v>
                </c:pt>
                <c:pt idx="19446">
                  <c:v>1.0080337524414063E-3</c:v>
                </c:pt>
                <c:pt idx="19447">
                  <c:v>1.007080078125E-3</c:v>
                </c:pt>
                <c:pt idx="19448">
                  <c:v>1.0068416595458984E-3</c:v>
                </c:pt>
                <c:pt idx="19449">
                  <c:v>1.007080078125E-3</c:v>
                </c:pt>
                <c:pt idx="19450">
                  <c:v>1.007080078125E-3</c:v>
                </c:pt>
                <c:pt idx="19451">
                  <c:v>1.0068416595458984E-3</c:v>
                </c:pt>
                <c:pt idx="19452">
                  <c:v>1.007080078125E-3</c:v>
                </c:pt>
                <c:pt idx="19453">
                  <c:v>1.007080078125E-3</c:v>
                </c:pt>
                <c:pt idx="19454">
                  <c:v>1.0068416595458984E-3</c:v>
                </c:pt>
                <c:pt idx="19455">
                  <c:v>1.007080078125E-3</c:v>
                </c:pt>
                <c:pt idx="19456">
                  <c:v>1.007080078125E-3</c:v>
                </c:pt>
                <c:pt idx="19457">
                  <c:v>1.0068416595458984E-3</c:v>
                </c:pt>
                <c:pt idx="19458">
                  <c:v>1.0080337524414063E-3</c:v>
                </c:pt>
                <c:pt idx="19459">
                  <c:v>1.007080078125E-3</c:v>
                </c:pt>
                <c:pt idx="19460">
                  <c:v>1.0068416595458984E-3</c:v>
                </c:pt>
                <c:pt idx="19461">
                  <c:v>1.007080078125E-3</c:v>
                </c:pt>
                <c:pt idx="19462">
                  <c:v>1.007080078125E-3</c:v>
                </c:pt>
                <c:pt idx="19463">
                  <c:v>1.0068416595458984E-3</c:v>
                </c:pt>
                <c:pt idx="19464">
                  <c:v>1.007080078125E-3</c:v>
                </c:pt>
                <c:pt idx="19465">
                  <c:v>1.007080078125E-3</c:v>
                </c:pt>
                <c:pt idx="19466">
                  <c:v>1.0068416595458984E-3</c:v>
                </c:pt>
                <c:pt idx="19467">
                  <c:v>1.007080078125E-3</c:v>
                </c:pt>
                <c:pt idx="19468">
                  <c:v>1.007080078125E-3</c:v>
                </c:pt>
                <c:pt idx="19469">
                  <c:v>1.0068416595458984E-3</c:v>
                </c:pt>
                <c:pt idx="19470">
                  <c:v>1.007080078125E-3</c:v>
                </c:pt>
                <c:pt idx="19471">
                  <c:v>1.0080337524414063E-3</c:v>
                </c:pt>
                <c:pt idx="19472">
                  <c:v>1.007080078125E-3</c:v>
                </c:pt>
                <c:pt idx="19473">
                  <c:v>1.0068416595458984E-3</c:v>
                </c:pt>
                <c:pt idx="19474">
                  <c:v>1.007080078125E-3</c:v>
                </c:pt>
                <c:pt idx="19475">
                  <c:v>1.007080078125E-3</c:v>
                </c:pt>
                <c:pt idx="19476">
                  <c:v>1.0068416595458984E-3</c:v>
                </c:pt>
                <c:pt idx="19477">
                  <c:v>1.007080078125E-3</c:v>
                </c:pt>
                <c:pt idx="19478">
                  <c:v>1.007080078125E-3</c:v>
                </c:pt>
                <c:pt idx="19479">
                  <c:v>1.0068416595458984E-3</c:v>
                </c:pt>
                <c:pt idx="19480">
                  <c:v>1.007080078125E-3</c:v>
                </c:pt>
                <c:pt idx="19481">
                  <c:v>1.007080078125E-3</c:v>
                </c:pt>
                <c:pt idx="19482">
                  <c:v>1.0068416595458984E-3</c:v>
                </c:pt>
                <c:pt idx="19483">
                  <c:v>1.0080337524414063E-3</c:v>
                </c:pt>
                <c:pt idx="19484">
                  <c:v>1.007080078125E-3</c:v>
                </c:pt>
                <c:pt idx="19485">
                  <c:v>1.0068416595458984E-3</c:v>
                </c:pt>
                <c:pt idx="19486">
                  <c:v>1.007080078125E-3</c:v>
                </c:pt>
                <c:pt idx="19487">
                  <c:v>1.007080078125E-3</c:v>
                </c:pt>
                <c:pt idx="19488">
                  <c:v>1.0068416595458984E-3</c:v>
                </c:pt>
                <c:pt idx="19489">
                  <c:v>1.007080078125E-3</c:v>
                </c:pt>
                <c:pt idx="19490">
                  <c:v>1.007080078125E-3</c:v>
                </c:pt>
                <c:pt idx="19491">
                  <c:v>1.0068416595458984E-3</c:v>
                </c:pt>
                <c:pt idx="19492">
                  <c:v>1.007080078125E-3</c:v>
                </c:pt>
                <c:pt idx="19493">
                  <c:v>1.007080078125E-3</c:v>
                </c:pt>
                <c:pt idx="19494">
                  <c:v>1.0068416595458984E-3</c:v>
                </c:pt>
                <c:pt idx="19495">
                  <c:v>1.007080078125E-3</c:v>
                </c:pt>
                <c:pt idx="19496">
                  <c:v>1.0080337524414063E-3</c:v>
                </c:pt>
                <c:pt idx="19497">
                  <c:v>1.007080078125E-3</c:v>
                </c:pt>
                <c:pt idx="19498">
                  <c:v>1.0068416595458984E-3</c:v>
                </c:pt>
                <c:pt idx="19499">
                  <c:v>1.007080078125E-3</c:v>
                </c:pt>
                <c:pt idx="19500">
                  <c:v>1.007080078125E-3</c:v>
                </c:pt>
                <c:pt idx="19501">
                  <c:v>1.0068416595458984E-3</c:v>
                </c:pt>
                <c:pt idx="19502">
                  <c:v>1.007080078125E-3</c:v>
                </c:pt>
                <c:pt idx="19503">
                  <c:v>1.007080078125E-3</c:v>
                </c:pt>
                <c:pt idx="19504">
                  <c:v>1.0068416595458984E-3</c:v>
                </c:pt>
                <c:pt idx="19505">
                  <c:v>1.007080078125E-3</c:v>
                </c:pt>
                <c:pt idx="19506">
                  <c:v>1.007080078125E-3</c:v>
                </c:pt>
                <c:pt idx="19507">
                  <c:v>1.0068416595458984E-3</c:v>
                </c:pt>
                <c:pt idx="19508">
                  <c:v>1.0080337524414063E-3</c:v>
                </c:pt>
                <c:pt idx="19509">
                  <c:v>1.007080078125E-3</c:v>
                </c:pt>
                <c:pt idx="19510">
                  <c:v>1.0068416595458984E-3</c:v>
                </c:pt>
                <c:pt idx="19511">
                  <c:v>1.007080078125E-3</c:v>
                </c:pt>
                <c:pt idx="19512">
                  <c:v>1.007080078125E-3</c:v>
                </c:pt>
                <c:pt idx="19513">
                  <c:v>1.0068416595458984E-3</c:v>
                </c:pt>
                <c:pt idx="19514">
                  <c:v>1.007080078125E-3</c:v>
                </c:pt>
                <c:pt idx="19515">
                  <c:v>1.007080078125E-3</c:v>
                </c:pt>
                <c:pt idx="19516">
                  <c:v>1.0068416595458984E-3</c:v>
                </c:pt>
                <c:pt idx="19517">
                  <c:v>1.007080078125E-3</c:v>
                </c:pt>
                <c:pt idx="19518">
                  <c:v>1.007080078125E-3</c:v>
                </c:pt>
                <c:pt idx="19519">
                  <c:v>1.0068416595458984E-3</c:v>
                </c:pt>
                <c:pt idx="19520">
                  <c:v>1.007080078125E-3</c:v>
                </c:pt>
                <c:pt idx="19521">
                  <c:v>1.0080337524414063E-3</c:v>
                </c:pt>
                <c:pt idx="19522">
                  <c:v>1.007080078125E-3</c:v>
                </c:pt>
                <c:pt idx="19523">
                  <c:v>1.0068416595458984E-3</c:v>
                </c:pt>
                <c:pt idx="19524">
                  <c:v>1.007080078125E-3</c:v>
                </c:pt>
                <c:pt idx="19525">
                  <c:v>1.007080078125E-3</c:v>
                </c:pt>
                <c:pt idx="19526">
                  <c:v>1.0068416595458984E-3</c:v>
                </c:pt>
                <c:pt idx="19527">
                  <c:v>1.007080078125E-3</c:v>
                </c:pt>
                <c:pt idx="19528">
                  <c:v>1.007080078125E-3</c:v>
                </c:pt>
                <c:pt idx="19529">
                  <c:v>1.0068416595458984E-3</c:v>
                </c:pt>
                <c:pt idx="19530">
                  <c:v>1.007080078125E-3</c:v>
                </c:pt>
                <c:pt idx="19531">
                  <c:v>1.0068416595458984E-3</c:v>
                </c:pt>
                <c:pt idx="19532">
                  <c:v>1.007080078125E-3</c:v>
                </c:pt>
                <c:pt idx="19533">
                  <c:v>1.0080337524414063E-3</c:v>
                </c:pt>
                <c:pt idx="19534">
                  <c:v>1.007080078125E-3</c:v>
                </c:pt>
                <c:pt idx="19535">
                  <c:v>1.0068416595458984E-3</c:v>
                </c:pt>
                <c:pt idx="19536">
                  <c:v>1.007080078125E-3</c:v>
                </c:pt>
                <c:pt idx="19537">
                  <c:v>1.007080078125E-3</c:v>
                </c:pt>
                <c:pt idx="19538">
                  <c:v>1.0068416595458984E-3</c:v>
                </c:pt>
                <c:pt idx="19539">
                  <c:v>1.007080078125E-3</c:v>
                </c:pt>
                <c:pt idx="19540">
                  <c:v>1.007080078125E-3</c:v>
                </c:pt>
                <c:pt idx="19541">
                  <c:v>1.0068416595458984E-3</c:v>
                </c:pt>
                <c:pt idx="19542">
                  <c:v>1.007080078125E-3</c:v>
                </c:pt>
                <c:pt idx="19543">
                  <c:v>1.007080078125E-3</c:v>
                </c:pt>
                <c:pt idx="19544">
                  <c:v>1.0068416595458984E-3</c:v>
                </c:pt>
                <c:pt idx="19545">
                  <c:v>1.007080078125E-3</c:v>
                </c:pt>
                <c:pt idx="19546">
                  <c:v>1.0080337524414063E-3</c:v>
                </c:pt>
                <c:pt idx="19547">
                  <c:v>1.007080078125E-3</c:v>
                </c:pt>
                <c:pt idx="19548">
                  <c:v>1.0068416595458984E-3</c:v>
                </c:pt>
                <c:pt idx="19549">
                  <c:v>1.007080078125E-3</c:v>
                </c:pt>
                <c:pt idx="19550">
                  <c:v>1.007080078125E-3</c:v>
                </c:pt>
                <c:pt idx="19551">
                  <c:v>1.0068416595458984E-3</c:v>
                </c:pt>
                <c:pt idx="19552">
                  <c:v>1.007080078125E-3</c:v>
                </c:pt>
                <c:pt idx="19553">
                  <c:v>1.0068416595458984E-3</c:v>
                </c:pt>
                <c:pt idx="19554">
                  <c:v>1.007080078125E-3</c:v>
                </c:pt>
                <c:pt idx="19555">
                  <c:v>1.007080078125E-3</c:v>
                </c:pt>
                <c:pt idx="19556">
                  <c:v>1.0068416595458984E-3</c:v>
                </c:pt>
                <c:pt idx="19557">
                  <c:v>1.007080078125E-3</c:v>
                </c:pt>
                <c:pt idx="19558">
                  <c:v>1.0080337524414063E-3</c:v>
                </c:pt>
                <c:pt idx="19559">
                  <c:v>1.007080078125E-3</c:v>
                </c:pt>
                <c:pt idx="19560">
                  <c:v>1.0068416595458984E-3</c:v>
                </c:pt>
                <c:pt idx="19561">
                  <c:v>1.007080078125E-3</c:v>
                </c:pt>
                <c:pt idx="19562">
                  <c:v>1.007080078125E-3</c:v>
                </c:pt>
                <c:pt idx="19563">
                  <c:v>1.0068416595458984E-3</c:v>
                </c:pt>
                <c:pt idx="19564">
                  <c:v>1.007080078125E-3</c:v>
                </c:pt>
                <c:pt idx="19565">
                  <c:v>1.007080078125E-3</c:v>
                </c:pt>
                <c:pt idx="19566">
                  <c:v>1.0068416595458984E-3</c:v>
                </c:pt>
                <c:pt idx="19567">
                  <c:v>1.007080078125E-3</c:v>
                </c:pt>
                <c:pt idx="19568">
                  <c:v>1.007080078125E-3</c:v>
                </c:pt>
                <c:pt idx="19569">
                  <c:v>1.0068416595458984E-3</c:v>
                </c:pt>
                <c:pt idx="19570">
                  <c:v>1.007080078125E-3</c:v>
                </c:pt>
                <c:pt idx="19571">
                  <c:v>1.0080337524414063E-3</c:v>
                </c:pt>
                <c:pt idx="19572">
                  <c:v>1.007080078125E-3</c:v>
                </c:pt>
                <c:pt idx="19573">
                  <c:v>1.0068416595458984E-3</c:v>
                </c:pt>
                <c:pt idx="19574">
                  <c:v>1.007080078125E-3</c:v>
                </c:pt>
                <c:pt idx="19575">
                  <c:v>1.0068416595458984E-3</c:v>
                </c:pt>
                <c:pt idx="19576">
                  <c:v>1.007080078125E-3</c:v>
                </c:pt>
                <c:pt idx="19577">
                  <c:v>1.007080078125E-3</c:v>
                </c:pt>
                <c:pt idx="19578">
                  <c:v>1.0068416595458984E-3</c:v>
                </c:pt>
                <c:pt idx="19579">
                  <c:v>1.007080078125E-3</c:v>
                </c:pt>
                <c:pt idx="19580">
                  <c:v>1.007080078125E-3</c:v>
                </c:pt>
                <c:pt idx="19581">
                  <c:v>1.0068416595458984E-3</c:v>
                </c:pt>
                <c:pt idx="19582">
                  <c:v>1.007080078125E-3</c:v>
                </c:pt>
                <c:pt idx="19583">
                  <c:v>1.0080337524414063E-3</c:v>
                </c:pt>
                <c:pt idx="19584">
                  <c:v>1.007080078125E-3</c:v>
                </c:pt>
                <c:pt idx="19585">
                  <c:v>1.0068416595458984E-3</c:v>
                </c:pt>
                <c:pt idx="19586">
                  <c:v>1.007080078125E-3</c:v>
                </c:pt>
                <c:pt idx="19587">
                  <c:v>1.007080078125E-3</c:v>
                </c:pt>
                <c:pt idx="19588">
                  <c:v>1.0068416595458984E-3</c:v>
                </c:pt>
                <c:pt idx="19589">
                  <c:v>1.007080078125E-3</c:v>
                </c:pt>
                <c:pt idx="19590">
                  <c:v>1.007080078125E-3</c:v>
                </c:pt>
                <c:pt idx="19591">
                  <c:v>1.0068416595458984E-3</c:v>
                </c:pt>
                <c:pt idx="19592">
                  <c:v>1.007080078125E-3</c:v>
                </c:pt>
                <c:pt idx="19593">
                  <c:v>1.007080078125E-3</c:v>
                </c:pt>
                <c:pt idx="19594">
                  <c:v>1.0068416595458984E-3</c:v>
                </c:pt>
                <c:pt idx="19595">
                  <c:v>1.007080078125E-3</c:v>
                </c:pt>
                <c:pt idx="19596">
                  <c:v>1.0080337524414063E-3</c:v>
                </c:pt>
                <c:pt idx="19597">
                  <c:v>1.0068416595458984E-3</c:v>
                </c:pt>
                <c:pt idx="19598">
                  <c:v>1.007080078125E-3</c:v>
                </c:pt>
                <c:pt idx="19599">
                  <c:v>1.007080078125E-3</c:v>
                </c:pt>
                <c:pt idx="19600">
                  <c:v>1.0068416595458984E-3</c:v>
                </c:pt>
                <c:pt idx="19601">
                  <c:v>1.007080078125E-3</c:v>
                </c:pt>
                <c:pt idx="19602">
                  <c:v>1.007080078125E-3</c:v>
                </c:pt>
                <c:pt idx="19603">
                  <c:v>1.0068416595458984E-3</c:v>
                </c:pt>
                <c:pt idx="19604">
                  <c:v>1.007080078125E-3</c:v>
                </c:pt>
                <c:pt idx="19605">
                  <c:v>1.007080078125E-3</c:v>
                </c:pt>
                <c:pt idx="19606">
                  <c:v>1.0068416595458984E-3</c:v>
                </c:pt>
                <c:pt idx="19607">
                  <c:v>1.007080078125E-3</c:v>
                </c:pt>
                <c:pt idx="19608">
                  <c:v>1.0080337524414063E-3</c:v>
                </c:pt>
                <c:pt idx="19609">
                  <c:v>1.007080078125E-3</c:v>
                </c:pt>
                <c:pt idx="19610">
                  <c:v>1.0068416595458984E-3</c:v>
                </c:pt>
                <c:pt idx="19611">
                  <c:v>1.007080078125E-3</c:v>
                </c:pt>
                <c:pt idx="19612">
                  <c:v>1.007080078125E-3</c:v>
                </c:pt>
                <c:pt idx="19613">
                  <c:v>1.0068416595458984E-3</c:v>
                </c:pt>
                <c:pt idx="19614">
                  <c:v>1.007080078125E-3</c:v>
                </c:pt>
                <c:pt idx="19615">
                  <c:v>1.007080078125E-3</c:v>
                </c:pt>
                <c:pt idx="19616">
                  <c:v>1.0068416595458984E-3</c:v>
                </c:pt>
                <c:pt idx="19617">
                  <c:v>1.007080078125E-3</c:v>
                </c:pt>
                <c:pt idx="19618">
                  <c:v>1.007080078125E-3</c:v>
                </c:pt>
                <c:pt idx="19619">
                  <c:v>1.0068416595458984E-3</c:v>
                </c:pt>
                <c:pt idx="19620">
                  <c:v>1.007080078125E-3</c:v>
                </c:pt>
                <c:pt idx="19621">
                  <c:v>1.0080337524414063E-3</c:v>
                </c:pt>
                <c:pt idx="19622">
                  <c:v>1.0068416595458984E-3</c:v>
                </c:pt>
                <c:pt idx="19623">
                  <c:v>1.007080078125E-3</c:v>
                </c:pt>
                <c:pt idx="19624">
                  <c:v>1.007080078125E-3</c:v>
                </c:pt>
                <c:pt idx="19625">
                  <c:v>1.0068416595458984E-3</c:v>
                </c:pt>
                <c:pt idx="19626">
                  <c:v>1.007080078125E-3</c:v>
                </c:pt>
                <c:pt idx="19627">
                  <c:v>1.007080078125E-3</c:v>
                </c:pt>
                <c:pt idx="19628">
                  <c:v>1.0068416595458984E-3</c:v>
                </c:pt>
                <c:pt idx="19629">
                  <c:v>1.007080078125E-3</c:v>
                </c:pt>
                <c:pt idx="19630">
                  <c:v>1.007080078125E-3</c:v>
                </c:pt>
                <c:pt idx="19631">
                  <c:v>1.0068416595458984E-3</c:v>
                </c:pt>
                <c:pt idx="19632">
                  <c:v>1.007080078125E-3</c:v>
                </c:pt>
                <c:pt idx="19633">
                  <c:v>1.0080337524414063E-3</c:v>
                </c:pt>
                <c:pt idx="19634">
                  <c:v>1.007080078125E-3</c:v>
                </c:pt>
                <c:pt idx="19635">
                  <c:v>1.0068416595458984E-3</c:v>
                </c:pt>
                <c:pt idx="19636">
                  <c:v>1.007080078125E-3</c:v>
                </c:pt>
                <c:pt idx="19637">
                  <c:v>1.007080078125E-3</c:v>
                </c:pt>
                <c:pt idx="19638">
                  <c:v>1.0068416595458984E-3</c:v>
                </c:pt>
                <c:pt idx="19639">
                  <c:v>1.007080078125E-3</c:v>
                </c:pt>
                <c:pt idx="19640">
                  <c:v>1.007080078125E-3</c:v>
                </c:pt>
                <c:pt idx="19641">
                  <c:v>1.0068416595458984E-3</c:v>
                </c:pt>
                <c:pt idx="19642">
                  <c:v>1.007080078125E-3</c:v>
                </c:pt>
                <c:pt idx="19643">
                  <c:v>1.007080078125E-3</c:v>
                </c:pt>
                <c:pt idx="19644">
                  <c:v>1.0068416595458984E-3</c:v>
                </c:pt>
                <c:pt idx="19645">
                  <c:v>1.007080078125E-3</c:v>
                </c:pt>
                <c:pt idx="19646">
                  <c:v>1.0080337524414063E-3</c:v>
                </c:pt>
                <c:pt idx="19647">
                  <c:v>1.0068416595458984E-3</c:v>
                </c:pt>
                <c:pt idx="19648">
                  <c:v>1.007080078125E-3</c:v>
                </c:pt>
                <c:pt idx="19649">
                  <c:v>1.007080078125E-3</c:v>
                </c:pt>
                <c:pt idx="19650">
                  <c:v>1.0068416595458984E-3</c:v>
                </c:pt>
                <c:pt idx="19651">
                  <c:v>1.007080078125E-3</c:v>
                </c:pt>
                <c:pt idx="19652">
                  <c:v>1.007080078125E-3</c:v>
                </c:pt>
                <c:pt idx="19653">
                  <c:v>1.0068416595458984E-3</c:v>
                </c:pt>
                <c:pt idx="19654">
                  <c:v>1.007080078125E-3</c:v>
                </c:pt>
                <c:pt idx="19655">
                  <c:v>1.007080078125E-3</c:v>
                </c:pt>
                <c:pt idx="19656">
                  <c:v>1.0068416595458984E-3</c:v>
                </c:pt>
                <c:pt idx="19657">
                  <c:v>1.007080078125E-3</c:v>
                </c:pt>
                <c:pt idx="19658">
                  <c:v>1.0080337524414063E-3</c:v>
                </c:pt>
                <c:pt idx="19659">
                  <c:v>1.007080078125E-3</c:v>
                </c:pt>
                <c:pt idx="19660">
                  <c:v>1.0068416595458984E-3</c:v>
                </c:pt>
                <c:pt idx="19661">
                  <c:v>1.007080078125E-3</c:v>
                </c:pt>
                <c:pt idx="19662">
                  <c:v>1.007080078125E-3</c:v>
                </c:pt>
                <c:pt idx="19663">
                  <c:v>1.0068416595458984E-3</c:v>
                </c:pt>
                <c:pt idx="19664">
                  <c:v>3.0210018157958984E-3</c:v>
                </c:pt>
                <c:pt idx="19665">
                  <c:v>1.007080078125E-3</c:v>
                </c:pt>
                <c:pt idx="19666">
                  <c:v>1.007080078125E-3</c:v>
                </c:pt>
                <c:pt idx="19667">
                  <c:v>1.0068416595458984E-3</c:v>
                </c:pt>
                <c:pt idx="19668">
                  <c:v>1.007080078125E-3</c:v>
                </c:pt>
                <c:pt idx="19669">
                  <c:v>1.0080337524414063E-3</c:v>
                </c:pt>
                <c:pt idx="19670">
                  <c:v>1.0068416595458984E-3</c:v>
                </c:pt>
                <c:pt idx="19671">
                  <c:v>1.007080078125E-3</c:v>
                </c:pt>
                <c:pt idx="19672">
                  <c:v>1.007080078125E-3</c:v>
                </c:pt>
                <c:pt idx="19673">
                  <c:v>1.0068416595458984E-3</c:v>
                </c:pt>
                <c:pt idx="19674">
                  <c:v>1.007080078125E-3</c:v>
                </c:pt>
                <c:pt idx="19675">
                  <c:v>1.007080078125E-3</c:v>
                </c:pt>
                <c:pt idx="19676">
                  <c:v>1.0068416595458984E-3</c:v>
                </c:pt>
                <c:pt idx="19677">
                  <c:v>1.007080078125E-3</c:v>
                </c:pt>
                <c:pt idx="19678">
                  <c:v>1.007080078125E-3</c:v>
                </c:pt>
                <c:pt idx="19679">
                  <c:v>1.0068416595458984E-3</c:v>
                </c:pt>
                <c:pt idx="19680">
                  <c:v>1.007080078125E-3</c:v>
                </c:pt>
                <c:pt idx="19681">
                  <c:v>1.0080337524414063E-3</c:v>
                </c:pt>
                <c:pt idx="19682">
                  <c:v>1.007080078125E-3</c:v>
                </c:pt>
                <c:pt idx="19683">
                  <c:v>1.0068416595458984E-3</c:v>
                </c:pt>
                <c:pt idx="19684">
                  <c:v>1.007080078125E-3</c:v>
                </c:pt>
                <c:pt idx="19685">
                  <c:v>1.007080078125E-3</c:v>
                </c:pt>
                <c:pt idx="19686">
                  <c:v>1.0068416595458984E-3</c:v>
                </c:pt>
                <c:pt idx="19687">
                  <c:v>1.007080078125E-3</c:v>
                </c:pt>
                <c:pt idx="19688">
                  <c:v>1.007080078125E-3</c:v>
                </c:pt>
                <c:pt idx="19689">
                  <c:v>1.0068416595458984E-3</c:v>
                </c:pt>
                <c:pt idx="19690">
                  <c:v>1.007080078125E-3</c:v>
                </c:pt>
                <c:pt idx="19691">
                  <c:v>1.007080078125E-3</c:v>
                </c:pt>
                <c:pt idx="19692">
                  <c:v>1.0068416595458984E-3</c:v>
                </c:pt>
                <c:pt idx="19693">
                  <c:v>1.007080078125E-3</c:v>
                </c:pt>
                <c:pt idx="19694">
                  <c:v>1.0080337524414063E-3</c:v>
                </c:pt>
                <c:pt idx="19695">
                  <c:v>1.0068416595458984E-3</c:v>
                </c:pt>
                <c:pt idx="19696">
                  <c:v>1.007080078125E-3</c:v>
                </c:pt>
                <c:pt idx="19697">
                  <c:v>1.007080078125E-3</c:v>
                </c:pt>
                <c:pt idx="19698">
                  <c:v>1.0068416595458984E-3</c:v>
                </c:pt>
                <c:pt idx="19699">
                  <c:v>1.007080078125E-3</c:v>
                </c:pt>
                <c:pt idx="19700">
                  <c:v>1.007080078125E-3</c:v>
                </c:pt>
                <c:pt idx="19701">
                  <c:v>1.0068416595458984E-3</c:v>
                </c:pt>
                <c:pt idx="19702">
                  <c:v>1.007080078125E-3</c:v>
                </c:pt>
                <c:pt idx="19703">
                  <c:v>1.007080078125E-3</c:v>
                </c:pt>
                <c:pt idx="19704">
                  <c:v>1.0068416595458984E-3</c:v>
                </c:pt>
                <c:pt idx="19705">
                  <c:v>1.007080078125E-3</c:v>
                </c:pt>
                <c:pt idx="19706">
                  <c:v>1.0080337524414063E-3</c:v>
                </c:pt>
                <c:pt idx="19707">
                  <c:v>1.007080078125E-3</c:v>
                </c:pt>
                <c:pt idx="19708">
                  <c:v>1.0068416595458984E-3</c:v>
                </c:pt>
                <c:pt idx="19709">
                  <c:v>1.007080078125E-3</c:v>
                </c:pt>
                <c:pt idx="19710">
                  <c:v>1.007080078125E-3</c:v>
                </c:pt>
                <c:pt idx="19711">
                  <c:v>1.0068416595458984E-3</c:v>
                </c:pt>
                <c:pt idx="19712">
                  <c:v>1.007080078125E-3</c:v>
                </c:pt>
                <c:pt idx="19713">
                  <c:v>1.007080078125E-3</c:v>
                </c:pt>
                <c:pt idx="19714">
                  <c:v>5.0349235534667969E-3</c:v>
                </c:pt>
                <c:pt idx="19715">
                  <c:v>1.0080337524414063E-3</c:v>
                </c:pt>
                <c:pt idx="19716">
                  <c:v>1.0068416595458984E-3</c:v>
                </c:pt>
                <c:pt idx="19717">
                  <c:v>1.007080078125E-3</c:v>
                </c:pt>
                <c:pt idx="19718">
                  <c:v>1.007080078125E-3</c:v>
                </c:pt>
                <c:pt idx="19719">
                  <c:v>1.0068416595458984E-3</c:v>
                </c:pt>
                <c:pt idx="19720">
                  <c:v>1.007080078125E-3</c:v>
                </c:pt>
                <c:pt idx="19721">
                  <c:v>1.007080078125E-3</c:v>
                </c:pt>
                <c:pt idx="19722">
                  <c:v>1.0068416595458984E-3</c:v>
                </c:pt>
                <c:pt idx="19723">
                  <c:v>1.007080078125E-3</c:v>
                </c:pt>
                <c:pt idx="19724">
                  <c:v>1.007080078125E-3</c:v>
                </c:pt>
                <c:pt idx="19725">
                  <c:v>1.0068416595458984E-3</c:v>
                </c:pt>
                <c:pt idx="19726">
                  <c:v>1.007080078125E-3</c:v>
                </c:pt>
                <c:pt idx="19727">
                  <c:v>1.0080337524414063E-3</c:v>
                </c:pt>
                <c:pt idx="19728">
                  <c:v>1.007080078125E-3</c:v>
                </c:pt>
                <c:pt idx="19729">
                  <c:v>1.0068416595458984E-3</c:v>
                </c:pt>
                <c:pt idx="19730">
                  <c:v>1.007080078125E-3</c:v>
                </c:pt>
                <c:pt idx="19731">
                  <c:v>1.007080078125E-3</c:v>
                </c:pt>
                <c:pt idx="19732">
                  <c:v>1.0068416595458984E-3</c:v>
                </c:pt>
                <c:pt idx="19733">
                  <c:v>1.007080078125E-3</c:v>
                </c:pt>
                <c:pt idx="19734">
                  <c:v>1.007080078125E-3</c:v>
                </c:pt>
                <c:pt idx="19735">
                  <c:v>1.0068416595458984E-3</c:v>
                </c:pt>
                <c:pt idx="19736">
                  <c:v>1.007080078125E-3</c:v>
                </c:pt>
                <c:pt idx="19737">
                  <c:v>1.007080078125E-3</c:v>
                </c:pt>
                <c:pt idx="19738">
                  <c:v>1.0068416595458984E-3</c:v>
                </c:pt>
                <c:pt idx="19739">
                  <c:v>1.007080078125E-3</c:v>
                </c:pt>
                <c:pt idx="19740">
                  <c:v>1.0080337524414063E-3</c:v>
                </c:pt>
                <c:pt idx="19741">
                  <c:v>1.0068416595458984E-3</c:v>
                </c:pt>
                <c:pt idx="19742">
                  <c:v>1.007080078125E-3</c:v>
                </c:pt>
                <c:pt idx="19743">
                  <c:v>1.007080078125E-3</c:v>
                </c:pt>
                <c:pt idx="19744">
                  <c:v>1.0068416595458984E-3</c:v>
                </c:pt>
                <c:pt idx="19745">
                  <c:v>1.007080078125E-3</c:v>
                </c:pt>
                <c:pt idx="19746">
                  <c:v>1.007080078125E-3</c:v>
                </c:pt>
                <c:pt idx="19747">
                  <c:v>1.0068416595458984E-3</c:v>
                </c:pt>
                <c:pt idx="19748">
                  <c:v>1.007080078125E-3</c:v>
                </c:pt>
                <c:pt idx="19749">
                  <c:v>1.007080078125E-3</c:v>
                </c:pt>
                <c:pt idx="19750">
                  <c:v>1.0068416595458984E-3</c:v>
                </c:pt>
                <c:pt idx="19751">
                  <c:v>1.007080078125E-3</c:v>
                </c:pt>
                <c:pt idx="19752">
                  <c:v>1.0080337524414063E-3</c:v>
                </c:pt>
                <c:pt idx="19753">
                  <c:v>1.007080078125E-3</c:v>
                </c:pt>
                <c:pt idx="19754">
                  <c:v>1.0068416595458984E-3</c:v>
                </c:pt>
                <c:pt idx="19755">
                  <c:v>1.007080078125E-3</c:v>
                </c:pt>
                <c:pt idx="19756">
                  <c:v>1.007080078125E-3</c:v>
                </c:pt>
                <c:pt idx="19757">
                  <c:v>1.0068416595458984E-3</c:v>
                </c:pt>
                <c:pt idx="19758">
                  <c:v>1.007080078125E-3</c:v>
                </c:pt>
                <c:pt idx="19759">
                  <c:v>1.007080078125E-3</c:v>
                </c:pt>
                <c:pt idx="19760">
                  <c:v>1.0068416595458984E-3</c:v>
                </c:pt>
                <c:pt idx="19761">
                  <c:v>1.007080078125E-3</c:v>
                </c:pt>
                <c:pt idx="19762">
                  <c:v>1.007080078125E-3</c:v>
                </c:pt>
                <c:pt idx="19763">
                  <c:v>1.0068416595458984E-3</c:v>
                </c:pt>
                <c:pt idx="19764">
                  <c:v>1.007080078125E-3</c:v>
                </c:pt>
                <c:pt idx="19765">
                  <c:v>1.0080337524414063E-3</c:v>
                </c:pt>
                <c:pt idx="19766">
                  <c:v>1.0068416595458984E-3</c:v>
                </c:pt>
                <c:pt idx="19767">
                  <c:v>1.007080078125E-3</c:v>
                </c:pt>
                <c:pt idx="19768">
                  <c:v>1.007080078125E-3</c:v>
                </c:pt>
                <c:pt idx="19769">
                  <c:v>1.0068416595458984E-3</c:v>
                </c:pt>
                <c:pt idx="19770">
                  <c:v>1.007080078125E-3</c:v>
                </c:pt>
                <c:pt idx="19771">
                  <c:v>1.007080078125E-3</c:v>
                </c:pt>
                <c:pt idx="19772">
                  <c:v>1.0068416595458984E-3</c:v>
                </c:pt>
                <c:pt idx="19773">
                  <c:v>1.007080078125E-3</c:v>
                </c:pt>
                <c:pt idx="19774">
                  <c:v>1.007080078125E-3</c:v>
                </c:pt>
                <c:pt idx="19775">
                  <c:v>1.0068416595458984E-3</c:v>
                </c:pt>
                <c:pt idx="19776">
                  <c:v>1.007080078125E-3</c:v>
                </c:pt>
                <c:pt idx="19777">
                  <c:v>1.0080337524414063E-3</c:v>
                </c:pt>
                <c:pt idx="19778">
                  <c:v>1.007080078125E-3</c:v>
                </c:pt>
                <c:pt idx="19779">
                  <c:v>1.0068416595458984E-3</c:v>
                </c:pt>
                <c:pt idx="19780">
                  <c:v>1.007080078125E-3</c:v>
                </c:pt>
                <c:pt idx="19781">
                  <c:v>1.007080078125E-3</c:v>
                </c:pt>
                <c:pt idx="19782">
                  <c:v>1.0068416595458984E-3</c:v>
                </c:pt>
                <c:pt idx="19783">
                  <c:v>1.007080078125E-3</c:v>
                </c:pt>
                <c:pt idx="19784">
                  <c:v>1.007080078125E-3</c:v>
                </c:pt>
                <c:pt idx="19785">
                  <c:v>1.0068416595458984E-3</c:v>
                </c:pt>
                <c:pt idx="19786">
                  <c:v>1.007080078125E-3</c:v>
                </c:pt>
                <c:pt idx="19787">
                  <c:v>1.007080078125E-3</c:v>
                </c:pt>
                <c:pt idx="19788">
                  <c:v>1.0068416595458984E-3</c:v>
                </c:pt>
                <c:pt idx="19789">
                  <c:v>1.007080078125E-3</c:v>
                </c:pt>
                <c:pt idx="19790">
                  <c:v>1.0080337524414063E-3</c:v>
                </c:pt>
                <c:pt idx="19791">
                  <c:v>1.0068416595458984E-3</c:v>
                </c:pt>
                <c:pt idx="19792">
                  <c:v>1.007080078125E-3</c:v>
                </c:pt>
                <c:pt idx="19793">
                  <c:v>1.007080078125E-3</c:v>
                </c:pt>
                <c:pt idx="19794">
                  <c:v>1.0068416595458984E-3</c:v>
                </c:pt>
                <c:pt idx="19795">
                  <c:v>1.007080078125E-3</c:v>
                </c:pt>
                <c:pt idx="19796">
                  <c:v>1.007080078125E-3</c:v>
                </c:pt>
                <c:pt idx="19797">
                  <c:v>1.0068416595458984E-3</c:v>
                </c:pt>
                <c:pt idx="19798">
                  <c:v>1.007080078125E-3</c:v>
                </c:pt>
                <c:pt idx="19799">
                  <c:v>1.007080078125E-3</c:v>
                </c:pt>
                <c:pt idx="19800">
                  <c:v>1.0068416595458984E-3</c:v>
                </c:pt>
                <c:pt idx="19801">
                  <c:v>1.007080078125E-3</c:v>
                </c:pt>
                <c:pt idx="19802">
                  <c:v>1.0080337524414063E-3</c:v>
                </c:pt>
                <c:pt idx="19803">
                  <c:v>1.007080078125E-3</c:v>
                </c:pt>
                <c:pt idx="19804">
                  <c:v>1.0068416595458984E-3</c:v>
                </c:pt>
                <c:pt idx="19805">
                  <c:v>1.007080078125E-3</c:v>
                </c:pt>
                <c:pt idx="19806">
                  <c:v>1.007080078125E-3</c:v>
                </c:pt>
                <c:pt idx="19807">
                  <c:v>1.0068416595458984E-3</c:v>
                </c:pt>
                <c:pt idx="19808">
                  <c:v>1.007080078125E-3</c:v>
                </c:pt>
                <c:pt idx="19809">
                  <c:v>1.007080078125E-3</c:v>
                </c:pt>
                <c:pt idx="19810">
                  <c:v>1.0068416595458984E-3</c:v>
                </c:pt>
                <c:pt idx="19811">
                  <c:v>1.007080078125E-3</c:v>
                </c:pt>
                <c:pt idx="19812">
                  <c:v>1.007080078125E-3</c:v>
                </c:pt>
                <c:pt idx="19813">
                  <c:v>1.0068416595458984E-3</c:v>
                </c:pt>
                <c:pt idx="19814">
                  <c:v>1.0080337524414063E-3</c:v>
                </c:pt>
                <c:pt idx="19815">
                  <c:v>1.007080078125E-3</c:v>
                </c:pt>
                <c:pt idx="19816">
                  <c:v>1.0068416595458984E-3</c:v>
                </c:pt>
                <c:pt idx="19817">
                  <c:v>1.007080078125E-3</c:v>
                </c:pt>
                <c:pt idx="19818">
                  <c:v>1.007080078125E-3</c:v>
                </c:pt>
                <c:pt idx="19819">
                  <c:v>1.0068416595458984E-3</c:v>
                </c:pt>
                <c:pt idx="19820">
                  <c:v>1.007080078125E-3</c:v>
                </c:pt>
                <c:pt idx="19821">
                  <c:v>1.007080078125E-3</c:v>
                </c:pt>
                <c:pt idx="19822">
                  <c:v>1.0068416595458984E-3</c:v>
                </c:pt>
                <c:pt idx="19823">
                  <c:v>1.007080078125E-3</c:v>
                </c:pt>
                <c:pt idx="19824">
                  <c:v>1.007080078125E-3</c:v>
                </c:pt>
                <c:pt idx="19825">
                  <c:v>1.0068416595458984E-3</c:v>
                </c:pt>
                <c:pt idx="19826">
                  <c:v>1.007080078125E-3</c:v>
                </c:pt>
                <c:pt idx="19827">
                  <c:v>1.0080337524414063E-3</c:v>
                </c:pt>
                <c:pt idx="19828">
                  <c:v>1.007080078125E-3</c:v>
                </c:pt>
                <c:pt idx="19829">
                  <c:v>1.0068416595458984E-3</c:v>
                </c:pt>
                <c:pt idx="19830">
                  <c:v>1.007080078125E-3</c:v>
                </c:pt>
                <c:pt idx="19831">
                  <c:v>1.007080078125E-3</c:v>
                </c:pt>
                <c:pt idx="19832">
                  <c:v>1.0068416595458984E-3</c:v>
                </c:pt>
                <c:pt idx="19833">
                  <c:v>1.007080078125E-3</c:v>
                </c:pt>
                <c:pt idx="19834">
                  <c:v>1.007080078125E-3</c:v>
                </c:pt>
                <c:pt idx="19835">
                  <c:v>1.0068416595458984E-3</c:v>
                </c:pt>
                <c:pt idx="19836">
                  <c:v>1.007080078125E-3</c:v>
                </c:pt>
                <c:pt idx="19837">
                  <c:v>1.007080078125E-3</c:v>
                </c:pt>
                <c:pt idx="19838">
                  <c:v>1.0068416595458984E-3</c:v>
                </c:pt>
                <c:pt idx="19839">
                  <c:v>1.0080337524414063E-3</c:v>
                </c:pt>
                <c:pt idx="19840">
                  <c:v>1.007080078125E-3</c:v>
                </c:pt>
                <c:pt idx="19841">
                  <c:v>1.0068416595458984E-3</c:v>
                </c:pt>
                <c:pt idx="19842">
                  <c:v>1.007080078125E-3</c:v>
                </c:pt>
                <c:pt idx="19843">
                  <c:v>1.007080078125E-3</c:v>
                </c:pt>
                <c:pt idx="19844">
                  <c:v>1.0068416595458984E-3</c:v>
                </c:pt>
                <c:pt idx="19845">
                  <c:v>1.007080078125E-3</c:v>
                </c:pt>
                <c:pt idx="19846">
                  <c:v>1.007080078125E-3</c:v>
                </c:pt>
                <c:pt idx="19847">
                  <c:v>1.0068416595458984E-3</c:v>
                </c:pt>
                <c:pt idx="19848">
                  <c:v>1.007080078125E-3</c:v>
                </c:pt>
                <c:pt idx="19849">
                  <c:v>1.007080078125E-3</c:v>
                </c:pt>
                <c:pt idx="19850">
                  <c:v>1.0068416595458984E-3</c:v>
                </c:pt>
                <c:pt idx="19851">
                  <c:v>1.007080078125E-3</c:v>
                </c:pt>
                <c:pt idx="19852">
                  <c:v>1.0080337524414063E-3</c:v>
                </c:pt>
                <c:pt idx="19853">
                  <c:v>1.007080078125E-3</c:v>
                </c:pt>
                <c:pt idx="19854">
                  <c:v>1.0068416595458984E-3</c:v>
                </c:pt>
                <c:pt idx="19855">
                  <c:v>1.007080078125E-3</c:v>
                </c:pt>
                <c:pt idx="19856">
                  <c:v>1.007080078125E-3</c:v>
                </c:pt>
                <c:pt idx="19857">
                  <c:v>1.0068416595458984E-3</c:v>
                </c:pt>
                <c:pt idx="19858">
                  <c:v>1.007080078125E-3</c:v>
                </c:pt>
                <c:pt idx="19859">
                  <c:v>1.007080078125E-3</c:v>
                </c:pt>
                <c:pt idx="19860">
                  <c:v>1.0068416595458984E-3</c:v>
                </c:pt>
                <c:pt idx="19861">
                  <c:v>1.007080078125E-3</c:v>
                </c:pt>
                <c:pt idx="19862">
                  <c:v>1.007080078125E-3</c:v>
                </c:pt>
                <c:pt idx="19863">
                  <c:v>1.0068416595458984E-3</c:v>
                </c:pt>
                <c:pt idx="19864">
                  <c:v>1.0080337524414063E-3</c:v>
                </c:pt>
                <c:pt idx="19865">
                  <c:v>1.007080078125E-3</c:v>
                </c:pt>
                <c:pt idx="19866">
                  <c:v>1.0068416595458984E-3</c:v>
                </c:pt>
                <c:pt idx="19867">
                  <c:v>1.007080078125E-3</c:v>
                </c:pt>
                <c:pt idx="19868">
                  <c:v>1.007080078125E-3</c:v>
                </c:pt>
                <c:pt idx="19869">
                  <c:v>1.0068416595458984E-3</c:v>
                </c:pt>
                <c:pt idx="19870">
                  <c:v>1.007080078125E-3</c:v>
                </c:pt>
                <c:pt idx="19871">
                  <c:v>1.007080078125E-3</c:v>
                </c:pt>
                <c:pt idx="19872">
                  <c:v>1.0068416595458984E-3</c:v>
                </c:pt>
                <c:pt idx="19873">
                  <c:v>1.007080078125E-3</c:v>
                </c:pt>
                <c:pt idx="19874">
                  <c:v>1.007080078125E-3</c:v>
                </c:pt>
                <c:pt idx="19875">
                  <c:v>1.0068416595458984E-3</c:v>
                </c:pt>
                <c:pt idx="19876">
                  <c:v>4.0290355682373047E-3</c:v>
                </c:pt>
                <c:pt idx="19877">
                  <c:v>1.007080078125E-3</c:v>
                </c:pt>
                <c:pt idx="19878">
                  <c:v>1.007080078125E-3</c:v>
                </c:pt>
                <c:pt idx="19879">
                  <c:v>1.0068416595458984E-3</c:v>
                </c:pt>
                <c:pt idx="19880">
                  <c:v>1.007080078125E-3</c:v>
                </c:pt>
                <c:pt idx="19881">
                  <c:v>1.007080078125E-3</c:v>
                </c:pt>
                <c:pt idx="19882">
                  <c:v>1.0068416595458984E-3</c:v>
                </c:pt>
                <c:pt idx="19883">
                  <c:v>1.007080078125E-3</c:v>
                </c:pt>
                <c:pt idx="19884">
                  <c:v>1.007080078125E-3</c:v>
                </c:pt>
                <c:pt idx="19885">
                  <c:v>1.0068416595458984E-3</c:v>
                </c:pt>
                <c:pt idx="19886">
                  <c:v>1.0080337524414063E-3</c:v>
                </c:pt>
                <c:pt idx="19887">
                  <c:v>1.007080078125E-3</c:v>
                </c:pt>
                <c:pt idx="19888">
                  <c:v>1.0068416595458984E-3</c:v>
                </c:pt>
                <c:pt idx="19889">
                  <c:v>1.007080078125E-3</c:v>
                </c:pt>
                <c:pt idx="19890">
                  <c:v>1.007080078125E-3</c:v>
                </c:pt>
                <c:pt idx="19891">
                  <c:v>1.0068416595458984E-3</c:v>
                </c:pt>
                <c:pt idx="19892">
                  <c:v>1.007080078125E-3</c:v>
                </c:pt>
                <c:pt idx="19893">
                  <c:v>1.007080078125E-3</c:v>
                </c:pt>
                <c:pt idx="19894">
                  <c:v>1.0068416595458984E-3</c:v>
                </c:pt>
                <c:pt idx="19895">
                  <c:v>1.007080078125E-3</c:v>
                </c:pt>
                <c:pt idx="19896">
                  <c:v>1.007080078125E-3</c:v>
                </c:pt>
                <c:pt idx="19897">
                  <c:v>1.0068416595458984E-3</c:v>
                </c:pt>
                <c:pt idx="19898">
                  <c:v>1.007080078125E-3</c:v>
                </c:pt>
                <c:pt idx="19899">
                  <c:v>1.0080337524414063E-3</c:v>
                </c:pt>
                <c:pt idx="19900">
                  <c:v>1.007080078125E-3</c:v>
                </c:pt>
                <c:pt idx="19901">
                  <c:v>1.0068416595458984E-3</c:v>
                </c:pt>
                <c:pt idx="19902">
                  <c:v>1.007080078125E-3</c:v>
                </c:pt>
                <c:pt idx="19903">
                  <c:v>1.007080078125E-3</c:v>
                </c:pt>
                <c:pt idx="19904">
                  <c:v>1.0068416595458984E-3</c:v>
                </c:pt>
                <c:pt idx="19905">
                  <c:v>1.007080078125E-3</c:v>
                </c:pt>
                <c:pt idx="19906">
                  <c:v>1.007080078125E-3</c:v>
                </c:pt>
                <c:pt idx="19907">
                  <c:v>1.0068416595458984E-3</c:v>
                </c:pt>
                <c:pt idx="19908">
                  <c:v>1.007080078125E-3</c:v>
                </c:pt>
                <c:pt idx="19909">
                  <c:v>1.007080078125E-3</c:v>
                </c:pt>
                <c:pt idx="19910">
                  <c:v>1.0068416595458984E-3</c:v>
                </c:pt>
                <c:pt idx="19911">
                  <c:v>5.0361156463623047E-3</c:v>
                </c:pt>
                <c:pt idx="19912">
                  <c:v>1.0068416595458984E-3</c:v>
                </c:pt>
                <c:pt idx="19913">
                  <c:v>1.007080078125E-3</c:v>
                </c:pt>
                <c:pt idx="19914">
                  <c:v>1.007080078125E-3</c:v>
                </c:pt>
                <c:pt idx="19915">
                  <c:v>1.0068416595458984E-3</c:v>
                </c:pt>
                <c:pt idx="19916">
                  <c:v>1.007080078125E-3</c:v>
                </c:pt>
                <c:pt idx="19917">
                  <c:v>1.007080078125E-3</c:v>
                </c:pt>
                <c:pt idx="19918">
                  <c:v>1.0068416595458984E-3</c:v>
                </c:pt>
                <c:pt idx="19919">
                  <c:v>1.007080078125E-3</c:v>
                </c:pt>
                <c:pt idx="19920">
                  <c:v>1.0080337524414063E-3</c:v>
                </c:pt>
                <c:pt idx="19921">
                  <c:v>1.007080078125E-3</c:v>
                </c:pt>
                <c:pt idx="19922">
                  <c:v>1.0068416595458984E-3</c:v>
                </c:pt>
                <c:pt idx="19923">
                  <c:v>1.007080078125E-3</c:v>
                </c:pt>
                <c:pt idx="19924">
                  <c:v>1.007080078125E-3</c:v>
                </c:pt>
                <c:pt idx="19925">
                  <c:v>6.0420036315917969E-3</c:v>
                </c:pt>
                <c:pt idx="19926">
                  <c:v>1.0068416595458984E-3</c:v>
                </c:pt>
                <c:pt idx="19927">
                  <c:v>1.0080337524414063E-3</c:v>
                </c:pt>
                <c:pt idx="19928">
                  <c:v>1.007080078125E-3</c:v>
                </c:pt>
                <c:pt idx="19929">
                  <c:v>1.0068416595458984E-3</c:v>
                </c:pt>
                <c:pt idx="19930">
                  <c:v>1.007080078125E-3</c:v>
                </c:pt>
                <c:pt idx="19931">
                  <c:v>1.007080078125E-3</c:v>
                </c:pt>
                <c:pt idx="19932">
                  <c:v>1.0068416595458984E-3</c:v>
                </c:pt>
                <c:pt idx="19933">
                  <c:v>1.007080078125E-3</c:v>
                </c:pt>
                <c:pt idx="19934">
                  <c:v>1.007080078125E-3</c:v>
                </c:pt>
                <c:pt idx="19935">
                  <c:v>1.0068416595458984E-3</c:v>
                </c:pt>
                <c:pt idx="19936">
                  <c:v>1.007080078125E-3</c:v>
                </c:pt>
                <c:pt idx="19937">
                  <c:v>1.007080078125E-3</c:v>
                </c:pt>
                <c:pt idx="19938">
                  <c:v>1.0068416595458984E-3</c:v>
                </c:pt>
                <c:pt idx="19939">
                  <c:v>1.007080078125E-3</c:v>
                </c:pt>
                <c:pt idx="19940">
                  <c:v>1.0080337524414063E-3</c:v>
                </c:pt>
                <c:pt idx="19941">
                  <c:v>1.007080078125E-3</c:v>
                </c:pt>
                <c:pt idx="19942">
                  <c:v>1.0068416595458984E-3</c:v>
                </c:pt>
                <c:pt idx="19943">
                  <c:v>1.007080078125E-3</c:v>
                </c:pt>
                <c:pt idx="19944">
                  <c:v>1.007080078125E-3</c:v>
                </c:pt>
                <c:pt idx="19945">
                  <c:v>1.0068416595458984E-3</c:v>
                </c:pt>
                <c:pt idx="19946">
                  <c:v>1.007080078125E-3</c:v>
                </c:pt>
                <c:pt idx="19947">
                  <c:v>6.0429573059082031E-3</c:v>
                </c:pt>
                <c:pt idx="19948">
                  <c:v>1.007080078125E-3</c:v>
                </c:pt>
                <c:pt idx="19949">
                  <c:v>1.0068416595458984E-3</c:v>
                </c:pt>
                <c:pt idx="19950">
                  <c:v>1.007080078125E-3</c:v>
                </c:pt>
                <c:pt idx="19951">
                  <c:v>1.007080078125E-3</c:v>
                </c:pt>
                <c:pt idx="19952">
                  <c:v>1.0068416595458984E-3</c:v>
                </c:pt>
                <c:pt idx="19953">
                  <c:v>1.007080078125E-3</c:v>
                </c:pt>
                <c:pt idx="19954">
                  <c:v>1.007080078125E-3</c:v>
                </c:pt>
                <c:pt idx="19955">
                  <c:v>1.0068416595458984E-3</c:v>
                </c:pt>
                <c:pt idx="19956">
                  <c:v>1.007080078125E-3</c:v>
                </c:pt>
                <c:pt idx="19957">
                  <c:v>1.007080078125E-3</c:v>
                </c:pt>
                <c:pt idx="19958">
                  <c:v>1.0068416595458984E-3</c:v>
                </c:pt>
                <c:pt idx="19959">
                  <c:v>1.007080078125E-3</c:v>
                </c:pt>
                <c:pt idx="19960">
                  <c:v>1.0080337524414063E-3</c:v>
                </c:pt>
                <c:pt idx="19961">
                  <c:v>1.007080078125E-3</c:v>
                </c:pt>
                <c:pt idx="19962">
                  <c:v>1.0068416595458984E-3</c:v>
                </c:pt>
                <c:pt idx="19963">
                  <c:v>1.007080078125E-3</c:v>
                </c:pt>
                <c:pt idx="19964">
                  <c:v>1.007080078125E-3</c:v>
                </c:pt>
                <c:pt idx="19965">
                  <c:v>1.0068416595458984E-3</c:v>
                </c:pt>
                <c:pt idx="19966">
                  <c:v>1.007080078125E-3</c:v>
                </c:pt>
                <c:pt idx="19967">
                  <c:v>1.007080078125E-3</c:v>
                </c:pt>
                <c:pt idx="19968">
                  <c:v>1.0068416595458984E-3</c:v>
                </c:pt>
                <c:pt idx="19969">
                  <c:v>1.007080078125E-3</c:v>
                </c:pt>
                <c:pt idx="19970">
                  <c:v>1.007080078125E-3</c:v>
                </c:pt>
                <c:pt idx="19971">
                  <c:v>1.0068416595458984E-3</c:v>
                </c:pt>
                <c:pt idx="19972">
                  <c:v>1.0080337524414063E-3</c:v>
                </c:pt>
                <c:pt idx="19973">
                  <c:v>1.007080078125E-3</c:v>
                </c:pt>
                <c:pt idx="19974">
                  <c:v>1.0068416595458984E-3</c:v>
                </c:pt>
                <c:pt idx="19975">
                  <c:v>1.007080078125E-3</c:v>
                </c:pt>
                <c:pt idx="19976">
                  <c:v>1.007080078125E-3</c:v>
                </c:pt>
                <c:pt idx="19977">
                  <c:v>1.0068416595458984E-3</c:v>
                </c:pt>
                <c:pt idx="19978">
                  <c:v>1.007080078125E-3</c:v>
                </c:pt>
                <c:pt idx="19979">
                  <c:v>1.007080078125E-3</c:v>
                </c:pt>
                <c:pt idx="19980">
                  <c:v>1.0068416595458984E-3</c:v>
                </c:pt>
                <c:pt idx="19981">
                  <c:v>1.007080078125E-3</c:v>
                </c:pt>
                <c:pt idx="19982">
                  <c:v>1.007080078125E-3</c:v>
                </c:pt>
                <c:pt idx="19983">
                  <c:v>1.0068416595458984E-3</c:v>
                </c:pt>
                <c:pt idx="19984">
                  <c:v>1.007080078125E-3</c:v>
                </c:pt>
                <c:pt idx="19985">
                  <c:v>1.0080337524414063E-3</c:v>
                </c:pt>
                <c:pt idx="19986">
                  <c:v>1.007080078125E-3</c:v>
                </c:pt>
                <c:pt idx="19987">
                  <c:v>1.0068416595458984E-3</c:v>
                </c:pt>
                <c:pt idx="19988">
                  <c:v>1.007080078125E-3</c:v>
                </c:pt>
                <c:pt idx="19989">
                  <c:v>1.007080078125E-3</c:v>
                </c:pt>
                <c:pt idx="19990">
                  <c:v>1.0068416595458984E-3</c:v>
                </c:pt>
                <c:pt idx="19991">
                  <c:v>1.007080078125E-3</c:v>
                </c:pt>
                <c:pt idx="19992">
                  <c:v>1.007080078125E-3</c:v>
                </c:pt>
                <c:pt idx="19993">
                  <c:v>1.0068416595458984E-3</c:v>
                </c:pt>
                <c:pt idx="19994">
                  <c:v>1.007080078125E-3</c:v>
                </c:pt>
                <c:pt idx="19995">
                  <c:v>1.007080078125E-3</c:v>
                </c:pt>
                <c:pt idx="19996">
                  <c:v>1.0068416595458984E-3</c:v>
                </c:pt>
                <c:pt idx="19997">
                  <c:v>1.0080337524414063E-3</c:v>
                </c:pt>
                <c:pt idx="19998">
                  <c:v>1.007080078125E-3</c:v>
                </c:pt>
                <c:pt idx="19999">
                  <c:v>1.0068416595458984E-3</c:v>
                </c:pt>
                <c:pt idx="20000">
                  <c:v>1.007080078125E-3</c:v>
                </c:pt>
                <c:pt idx="20001">
                  <c:v>1.007080078125E-3</c:v>
                </c:pt>
                <c:pt idx="20002">
                  <c:v>1.0068416595458984E-3</c:v>
                </c:pt>
                <c:pt idx="20003">
                  <c:v>1.007080078125E-3</c:v>
                </c:pt>
                <c:pt idx="20004">
                  <c:v>1.007080078125E-3</c:v>
                </c:pt>
                <c:pt idx="20005">
                  <c:v>1.0068416595458984E-3</c:v>
                </c:pt>
                <c:pt idx="20006">
                  <c:v>1.007080078125E-3</c:v>
                </c:pt>
                <c:pt idx="20007">
                  <c:v>1.007080078125E-3</c:v>
                </c:pt>
                <c:pt idx="20008">
                  <c:v>1.0068416595458984E-3</c:v>
                </c:pt>
                <c:pt idx="20009">
                  <c:v>1.007080078125E-3</c:v>
                </c:pt>
                <c:pt idx="20010">
                  <c:v>1.0080337524414063E-3</c:v>
                </c:pt>
                <c:pt idx="20011">
                  <c:v>1.007080078125E-3</c:v>
                </c:pt>
                <c:pt idx="20012">
                  <c:v>1.0068416595458984E-3</c:v>
                </c:pt>
                <c:pt idx="20013">
                  <c:v>1.007080078125E-3</c:v>
                </c:pt>
                <c:pt idx="20014">
                  <c:v>1.007080078125E-3</c:v>
                </c:pt>
                <c:pt idx="20015">
                  <c:v>1.0068416595458984E-3</c:v>
                </c:pt>
                <c:pt idx="20016">
                  <c:v>1.007080078125E-3</c:v>
                </c:pt>
                <c:pt idx="20017">
                  <c:v>1.007080078125E-3</c:v>
                </c:pt>
                <c:pt idx="20018">
                  <c:v>1.0068416595458984E-3</c:v>
                </c:pt>
                <c:pt idx="20019">
                  <c:v>1.007080078125E-3</c:v>
                </c:pt>
                <c:pt idx="20020">
                  <c:v>1.0068416595458984E-3</c:v>
                </c:pt>
                <c:pt idx="20021">
                  <c:v>1.007080078125E-3</c:v>
                </c:pt>
                <c:pt idx="20022">
                  <c:v>1.0080337524414063E-3</c:v>
                </c:pt>
                <c:pt idx="20023">
                  <c:v>1.007080078125E-3</c:v>
                </c:pt>
                <c:pt idx="20024">
                  <c:v>1.0068416595458984E-3</c:v>
                </c:pt>
                <c:pt idx="20025">
                  <c:v>1.007080078125E-3</c:v>
                </c:pt>
                <c:pt idx="20026">
                  <c:v>1.007080078125E-3</c:v>
                </c:pt>
                <c:pt idx="20027">
                  <c:v>1.0068416595458984E-3</c:v>
                </c:pt>
                <c:pt idx="20028">
                  <c:v>1.007080078125E-3</c:v>
                </c:pt>
                <c:pt idx="20029">
                  <c:v>1.007080078125E-3</c:v>
                </c:pt>
                <c:pt idx="20030">
                  <c:v>1.0068416595458984E-3</c:v>
                </c:pt>
                <c:pt idx="20031">
                  <c:v>1.007080078125E-3</c:v>
                </c:pt>
                <c:pt idx="20032">
                  <c:v>1.007080078125E-3</c:v>
                </c:pt>
                <c:pt idx="20033">
                  <c:v>1.0068416595458984E-3</c:v>
                </c:pt>
                <c:pt idx="20034">
                  <c:v>1.007080078125E-3</c:v>
                </c:pt>
                <c:pt idx="20035">
                  <c:v>1.0080337524414063E-3</c:v>
                </c:pt>
                <c:pt idx="20036">
                  <c:v>1.007080078125E-3</c:v>
                </c:pt>
                <c:pt idx="20037">
                  <c:v>1.0068416595458984E-3</c:v>
                </c:pt>
                <c:pt idx="20038">
                  <c:v>1.007080078125E-3</c:v>
                </c:pt>
                <c:pt idx="20039">
                  <c:v>1.007080078125E-3</c:v>
                </c:pt>
                <c:pt idx="20040">
                  <c:v>1.0068416595458984E-3</c:v>
                </c:pt>
                <c:pt idx="20041">
                  <c:v>1.007080078125E-3</c:v>
                </c:pt>
                <c:pt idx="20042">
                  <c:v>1.0068416595458984E-3</c:v>
                </c:pt>
                <c:pt idx="20043">
                  <c:v>1.007080078125E-3</c:v>
                </c:pt>
                <c:pt idx="20044">
                  <c:v>1.007080078125E-3</c:v>
                </c:pt>
                <c:pt idx="20045">
                  <c:v>1.0068416595458984E-3</c:v>
                </c:pt>
                <c:pt idx="20046">
                  <c:v>1.007080078125E-3</c:v>
                </c:pt>
                <c:pt idx="20047">
                  <c:v>1.0080337524414063E-3</c:v>
                </c:pt>
                <c:pt idx="20048">
                  <c:v>1.007080078125E-3</c:v>
                </c:pt>
                <c:pt idx="20049">
                  <c:v>1.0068416595458984E-3</c:v>
                </c:pt>
                <c:pt idx="20050">
                  <c:v>1.007080078125E-3</c:v>
                </c:pt>
                <c:pt idx="20051">
                  <c:v>1.007080078125E-3</c:v>
                </c:pt>
                <c:pt idx="20052">
                  <c:v>1.0068416595458984E-3</c:v>
                </c:pt>
                <c:pt idx="20053">
                  <c:v>1.007080078125E-3</c:v>
                </c:pt>
                <c:pt idx="20054">
                  <c:v>1.007080078125E-3</c:v>
                </c:pt>
                <c:pt idx="20055">
                  <c:v>1.0068416595458984E-3</c:v>
                </c:pt>
                <c:pt idx="20056">
                  <c:v>1.007080078125E-3</c:v>
                </c:pt>
                <c:pt idx="20057">
                  <c:v>1.007080078125E-3</c:v>
                </c:pt>
                <c:pt idx="20058">
                  <c:v>1.0068416595458984E-3</c:v>
                </c:pt>
                <c:pt idx="20059">
                  <c:v>1.007080078125E-3</c:v>
                </c:pt>
                <c:pt idx="20060">
                  <c:v>1.0080337524414063E-3</c:v>
                </c:pt>
                <c:pt idx="20061">
                  <c:v>1.007080078125E-3</c:v>
                </c:pt>
                <c:pt idx="20062">
                  <c:v>1.0068416595458984E-3</c:v>
                </c:pt>
                <c:pt idx="20063">
                  <c:v>1.007080078125E-3</c:v>
                </c:pt>
                <c:pt idx="20064">
                  <c:v>1.0068416595458984E-3</c:v>
                </c:pt>
                <c:pt idx="20065">
                  <c:v>1.007080078125E-3</c:v>
                </c:pt>
                <c:pt idx="20066">
                  <c:v>1.007080078125E-3</c:v>
                </c:pt>
                <c:pt idx="20067">
                  <c:v>1.0068416595458984E-3</c:v>
                </c:pt>
                <c:pt idx="20068">
                  <c:v>1.007080078125E-3</c:v>
                </c:pt>
                <c:pt idx="20069">
                  <c:v>1.007080078125E-3</c:v>
                </c:pt>
                <c:pt idx="20070">
                  <c:v>1.0068416595458984E-3</c:v>
                </c:pt>
                <c:pt idx="20071">
                  <c:v>1.007080078125E-3</c:v>
                </c:pt>
                <c:pt idx="20072">
                  <c:v>1.0080337524414063E-3</c:v>
                </c:pt>
                <c:pt idx="20073">
                  <c:v>1.007080078125E-3</c:v>
                </c:pt>
                <c:pt idx="20074">
                  <c:v>1.0068416595458984E-3</c:v>
                </c:pt>
                <c:pt idx="20075">
                  <c:v>1.007080078125E-3</c:v>
                </c:pt>
                <c:pt idx="20076">
                  <c:v>1.007080078125E-3</c:v>
                </c:pt>
                <c:pt idx="20077">
                  <c:v>1.0068416595458984E-3</c:v>
                </c:pt>
                <c:pt idx="20078">
                  <c:v>1.007080078125E-3</c:v>
                </c:pt>
                <c:pt idx="20079">
                  <c:v>1.007080078125E-3</c:v>
                </c:pt>
                <c:pt idx="20080">
                  <c:v>1.0068416595458984E-3</c:v>
                </c:pt>
                <c:pt idx="20081">
                  <c:v>1.007080078125E-3</c:v>
                </c:pt>
                <c:pt idx="20082">
                  <c:v>1.007080078125E-3</c:v>
                </c:pt>
                <c:pt idx="20083">
                  <c:v>1.0068416595458984E-3</c:v>
                </c:pt>
                <c:pt idx="20084">
                  <c:v>1.007080078125E-3</c:v>
                </c:pt>
                <c:pt idx="20085">
                  <c:v>1.0080337524414063E-3</c:v>
                </c:pt>
                <c:pt idx="20086">
                  <c:v>1.0068416595458984E-3</c:v>
                </c:pt>
                <c:pt idx="20087">
                  <c:v>1.007080078125E-3</c:v>
                </c:pt>
                <c:pt idx="20088">
                  <c:v>1.007080078125E-3</c:v>
                </c:pt>
                <c:pt idx="20089">
                  <c:v>1.0068416595458984E-3</c:v>
                </c:pt>
                <c:pt idx="20090">
                  <c:v>1.007080078125E-3</c:v>
                </c:pt>
                <c:pt idx="20091">
                  <c:v>1.007080078125E-3</c:v>
                </c:pt>
                <c:pt idx="20092">
                  <c:v>1.0068416595458984E-3</c:v>
                </c:pt>
                <c:pt idx="20093">
                  <c:v>1.007080078125E-3</c:v>
                </c:pt>
                <c:pt idx="20094">
                  <c:v>1.007080078125E-3</c:v>
                </c:pt>
                <c:pt idx="20095">
                  <c:v>1.0068416595458984E-3</c:v>
                </c:pt>
                <c:pt idx="20096">
                  <c:v>1.007080078125E-3</c:v>
                </c:pt>
                <c:pt idx="20097">
                  <c:v>1.0080337524414063E-3</c:v>
                </c:pt>
                <c:pt idx="20098">
                  <c:v>1.007080078125E-3</c:v>
                </c:pt>
                <c:pt idx="20099">
                  <c:v>1.0068416595458984E-3</c:v>
                </c:pt>
                <c:pt idx="20100">
                  <c:v>1.007080078125E-3</c:v>
                </c:pt>
                <c:pt idx="20101">
                  <c:v>1.007080078125E-3</c:v>
                </c:pt>
                <c:pt idx="20102">
                  <c:v>1.0068416595458984E-3</c:v>
                </c:pt>
                <c:pt idx="20103">
                  <c:v>1.007080078125E-3</c:v>
                </c:pt>
                <c:pt idx="20104">
                  <c:v>1.007080078125E-3</c:v>
                </c:pt>
                <c:pt idx="20105">
                  <c:v>1.0068416595458984E-3</c:v>
                </c:pt>
                <c:pt idx="20106">
                  <c:v>1.007080078125E-3</c:v>
                </c:pt>
                <c:pt idx="20107">
                  <c:v>1.007080078125E-3</c:v>
                </c:pt>
                <c:pt idx="20108">
                  <c:v>1.0068416595458984E-3</c:v>
                </c:pt>
                <c:pt idx="20109">
                  <c:v>1.007080078125E-3</c:v>
                </c:pt>
                <c:pt idx="20110">
                  <c:v>1.0080337524414063E-3</c:v>
                </c:pt>
                <c:pt idx="20111">
                  <c:v>1.0068416595458984E-3</c:v>
                </c:pt>
                <c:pt idx="20112">
                  <c:v>1.007080078125E-3</c:v>
                </c:pt>
                <c:pt idx="20113">
                  <c:v>1.007080078125E-3</c:v>
                </c:pt>
                <c:pt idx="20114">
                  <c:v>1.0068416595458984E-3</c:v>
                </c:pt>
                <c:pt idx="20115">
                  <c:v>1.007080078125E-3</c:v>
                </c:pt>
                <c:pt idx="20116">
                  <c:v>1.007080078125E-3</c:v>
                </c:pt>
                <c:pt idx="20117">
                  <c:v>1.0068416595458984E-3</c:v>
                </c:pt>
                <c:pt idx="20118">
                  <c:v>1.007080078125E-3</c:v>
                </c:pt>
                <c:pt idx="20119">
                  <c:v>1.007080078125E-3</c:v>
                </c:pt>
                <c:pt idx="20120">
                  <c:v>1.0068416595458984E-3</c:v>
                </c:pt>
                <c:pt idx="20121">
                  <c:v>1.007080078125E-3</c:v>
                </c:pt>
                <c:pt idx="20122">
                  <c:v>1.0080337524414063E-3</c:v>
                </c:pt>
                <c:pt idx="20123">
                  <c:v>1.007080078125E-3</c:v>
                </c:pt>
                <c:pt idx="20124">
                  <c:v>1.0068416595458984E-3</c:v>
                </c:pt>
                <c:pt idx="20125">
                  <c:v>1.007080078125E-3</c:v>
                </c:pt>
                <c:pt idx="20126">
                  <c:v>1.007080078125E-3</c:v>
                </c:pt>
                <c:pt idx="20127">
                  <c:v>1.0068416595458984E-3</c:v>
                </c:pt>
                <c:pt idx="20128">
                  <c:v>1.007080078125E-3</c:v>
                </c:pt>
                <c:pt idx="20129">
                  <c:v>1.007080078125E-3</c:v>
                </c:pt>
                <c:pt idx="20130">
                  <c:v>1.0068416595458984E-3</c:v>
                </c:pt>
                <c:pt idx="20131">
                  <c:v>1.007080078125E-3</c:v>
                </c:pt>
                <c:pt idx="20132">
                  <c:v>1.007080078125E-3</c:v>
                </c:pt>
                <c:pt idx="20133">
                  <c:v>1.0068416595458984E-3</c:v>
                </c:pt>
                <c:pt idx="20134">
                  <c:v>1.007080078125E-3</c:v>
                </c:pt>
                <c:pt idx="20135">
                  <c:v>1.0080337524414063E-3</c:v>
                </c:pt>
                <c:pt idx="20136">
                  <c:v>1.0068416595458984E-3</c:v>
                </c:pt>
                <c:pt idx="20137">
                  <c:v>1.007080078125E-3</c:v>
                </c:pt>
                <c:pt idx="20138">
                  <c:v>1.007080078125E-3</c:v>
                </c:pt>
                <c:pt idx="20139">
                  <c:v>1.0068416595458984E-3</c:v>
                </c:pt>
                <c:pt idx="20140">
                  <c:v>1.007080078125E-3</c:v>
                </c:pt>
                <c:pt idx="20141">
                  <c:v>1.007080078125E-3</c:v>
                </c:pt>
                <c:pt idx="20142">
                  <c:v>1.0068416595458984E-3</c:v>
                </c:pt>
                <c:pt idx="20143">
                  <c:v>1.007080078125E-3</c:v>
                </c:pt>
                <c:pt idx="20144">
                  <c:v>1.007080078125E-3</c:v>
                </c:pt>
                <c:pt idx="20145">
                  <c:v>1.0068416595458984E-3</c:v>
                </c:pt>
                <c:pt idx="20146">
                  <c:v>1.007080078125E-3</c:v>
                </c:pt>
                <c:pt idx="20147">
                  <c:v>1.0080337524414063E-3</c:v>
                </c:pt>
                <c:pt idx="20148">
                  <c:v>1.007080078125E-3</c:v>
                </c:pt>
                <c:pt idx="20149">
                  <c:v>1.0068416595458984E-3</c:v>
                </c:pt>
                <c:pt idx="20150">
                  <c:v>1.007080078125E-3</c:v>
                </c:pt>
                <c:pt idx="20151">
                  <c:v>1.007080078125E-3</c:v>
                </c:pt>
                <c:pt idx="20152">
                  <c:v>1.0068416595458984E-3</c:v>
                </c:pt>
                <c:pt idx="20153">
                  <c:v>1.007080078125E-3</c:v>
                </c:pt>
                <c:pt idx="20154">
                  <c:v>1.007080078125E-3</c:v>
                </c:pt>
                <c:pt idx="20155">
                  <c:v>1.0068416595458984E-3</c:v>
                </c:pt>
                <c:pt idx="20156">
                  <c:v>1.007080078125E-3</c:v>
                </c:pt>
                <c:pt idx="20157">
                  <c:v>1.007080078125E-3</c:v>
                </c:pt>
                <c:pt idx="20158">
                  <c:v>1.0068416595458984E-3</c:v>
                </c:pt>
                <c:pt idx="20159">
                  <c:v>1.007080078125E-3</c:v>
                </c:pt>
                <c:pt idx="20160">
                  <c:v>1.0080337524414063E-3</c:v>
                </c:pt>
                <c:pt idx="20161">
                  <c:v>1.0068416595458984E-3</c:v>
                </c:pt>
                <c:pt idx="20162">
                  <c:v>1.007080078125E-3</c:v>
                </c:pt>
                <c:pt idx="20163">
                  <c:v>1.007080078125E-3</c:v>
                </c:pt>
                <c:pt idx="20164">
                  <c:v>1.0068416595458984E-3</c:v>
                </c:pt>
                <c:pt idx="20165">
                  <c:v>1.007080078125E-3</c:v>
                </c:pt>
                <c:pt idx="20166">
                  <c:v>1.007080078125E-3</c:v>
                </c:pt>
                <c:pt idx="20167">
                  <c:v>1.0068416595458984E-3</c:v>
                </c:pt>
                <c:pt idx="20168">
                  <c:v>1.007080078125E-3</c:v>
                </c:pt>
                <c:pt idx="20169">
                  <c:v>1.007080078125E-3</c:v>
                </c:pt>
                <c:pt idx="20170">
                  <c:v>1.0068416595458984E-3</c:v>
                </c:pt>
                <c:pt idx="20171">
                  <c:v>3.0221939086914063E-3</c:v>
                </c:pt>
                <c:pt idx="20172">
                  <c:v>1.0068416595458984E-3</c:v>
                </c:pt>
                <c:pt idx="20173">
                  <c:v>1.007080078125E-3</c:v>
                </c:pt>
                <c:pt idx="20174">
                  <c:v>1.007080078125E-3</c:v>
                </c:pt>
                <c:pt idx="20175">
                  <c:v>1.0068416595458984E-3</c:v>
                </c:pt>
                <c:pt idx="20176">
                  <c:v>1.007080078125E-3</c:v>
                </c:pt>
                <c:pt idx="20177">
                  <c:v>1.007080078125E-3</c:v>
                </c:pt>
                <c:pt idx="20178">
                  <c:v>1.0068416595458984E-3</c:v>
                </c:pt>
                <c:pt idx="20179">
                  <c:v>1.007080078125E-3</c:v>
                </c:pt>
                <c:pt idx="20180">
                  <c:v>1.007080078125E-3</c:v>
                </c:pt>
                <c:pt idx="20181">
                  <c:v>1.0068416595458984E-3</c:v>
                </c:pt>
                <c:pt idx="20182">
                  <c:v>1.007080078125E-3</c:v>
                </c:pt>
                <c:pt idx="20183">
                  <c:v>1.0080337524414063E-3</c:v>
                </c:pt>
                <c:pt idx="20184">
                  <c:v>1.0068416595458984E-3</c:v>
                </c:pt>
                <c:pt idx="20185">
                  <c:v>1.007080078125E-3</c:v>
                </c:pt>
                <c:pt idx="20186">
                  <c:v>1.007080078125E-3</c:v>
                </c:pt>
                <c:pt idx="20187">
                  <c:v>1.0068416595458984E-3</c:v>
                </c:pt>
                <c:pt idx="20188">
                  <c:v>1.007080078125E-3</c:v>
                </c:pt>
                <c:pt idx="20189">
                  <c:v>1.007080078125E-3</c:v>
                </c:pt>
                <c:pt idx="20190">
                  <c:v>1.0068416595458984E-3</c:v>
                </c:pt>
                <c:pt idx="20191">
                  <c:v>1.007080078125E-3</c:v>
                </c:pt>
                <c:pt idx="20192">
                  <c:v>1.007080078125E-3</c:v>
                </c:pt>
                <c:pt idx="20193">
                  <c:v>1.0068416595458984E-3</c:v>
                </c:pt>
                <c:pt idx="20194">
                  <c:v>1.007080078125E-3</c:v>
                </c:pt>
                <c:pt idx="20195">
                  <c:v>1.0080337524414063E-3</c:v>
                </c:pt>
                <c:pt idx="20196">
                  <c:v>1.007080078125E-3</c:v>
                </c:pt>
                <c:pt idx="20197">
                  <c:v>1.0068416595458984E-3</c:v>
                </c:pt>
                <c:pt idx="20198">
                  <c:v>1.007080078125E-3</c:v>
                </c:pt>
                <c:pt idx="20199">
                  <c:v>1.007080078125E-3</c:v>
                </c:pt>
                <c:pt idx="20200">
                  <c:v>1.0068416595458984E-3</c:v>
                </c:pt>
                <c:pt idx="20201">
                  <c:v>1.007080078125E-3</c:v>
                </c:pt>
                <c:pt idx="20202">
                  <c:v>1.007080078125E-3</c:v>
                </c:pt>
                <c:pt idx="20203">
                  <c:v>1.0068416595458984E-3</c:v>
                </c:pt>
                <c:pt idx="20204">
                  <c:v>1.007080078125E-3</c:v>
                </c:pt>
                <c:pt idx="20205">
                  <c:v>1.007080078125E-3</c:v>
                </c:pt>
                <c:pt idx="20206">
                  <c:v>1.0068416595458984E-3</c:v>
                </c:pt>
                <c:pt idx="20207">
                  <c:v>1.007080078125E-3</c:v>
                </c:pt>
                <c:pt idx="20208">
                  <c:v>1.0080337524414063E-3</c:v>
                </c:pt>
                <c:pt idx="20209">
                  <c:v>1.0068416595458984E-3</c:v>
                </c:pt>
                <c:pt idx="20210">
                  <c:v>1.007080078125E-3</c:v>
                </c:pt>
                <c:pt idx="20211">
                  <c:v>1.007080078125E-3</c:v>
                </c:pt>
                <c:pt idx="20212">
                  <c:v>1.0068416595458984E-3</c:v>
                </c:pt>
                <c:pt idx="20213">
                  <c:v>1.007080078125E-3</c:v>
                </c:pt>
                <c:pt idx="20214">
                  <c:v>1.007080078125E-3</c:v>
                </c:pt>
                <c:pt idx="20215">
                  <c:v>1.0068416595458984E-3</c:v>
                </c:pt>
                <c:pt idx="20216">
                  <c:v>1.007080078125E-3</c:v>
                </c:pt>
                <c:pt idx="20217">
                  <c:v>1.007080078125E-3</c:v>
                </c:pt>
                <c:pt idx="20218">
                  <c:v>1.0068416595458984E-3</c:v>
                </c:pt>
                <c:pt idx="20219">
                  <c:v>1.007080078125E-3</c:v>
                </c:pt>
                <c:pt idx="20220">
                  <c:v>1.0080337524414063E-3</c:v>
                </c:pt>
                <c:pt idx="20221">
                  <c:v>1.007080078125E-3</c:v>
                </c:pt>
                <c:pt idx="20222">
                  <c:v>1.0068416595458984E-3</c:v>
                </c:pt>
                <c:pt idx="20223">
                  <c:v>1.007080078125E-3</c:v>
                </c:pt>
                <c:pt idx="20224">
                  <c:v>1.007080078125E-3</c:v>
                </c:pt>
                <c:pt idx="20225">
                  <c:v>1.0068416595458984E-3</c:v>
                </c:pt>
                <c:pt idx="20226">
                  <c:v>1.007080078125E-3</c:v>
                </c:pt>
                <c:pt idx="20227">
                  <c:v>1.007080078125E-3</c:v>
                </c:pt>
                <c:pt idx="20228">
                  <c:v>1.0068416595458984E-3</c:v>
                </c:pt>
                <c:pt idx="20229">
                  <c:v>1.007080078125E-3</c:v>
                </c:pt>
                <c:pt idx="20230">
                  <c:v>1.007080078125E-3</c:v>
                </c:pt>
                <c:pt idx="20231">
                  <c:v>1.0068416595458984E-3</c:v>
                </c:pt>
                <c:pt idx="20232">
                  <c:v>1.007080078125E-3</c:v>
                </c:pt>
                <c:pt idx="20233">
                  <c:v>1.0080337524414063E-3</c:v>
                </c:pt>
                <c:pt idx="20234">
                  <c:v>1.0068416595458984E-3</c:v>
                </c:pt>
                <c:pt idx="20235">
                  <c:v>1.007080078125E-3</c:v>
                </c:pt>
                <c:pt idx="20236">
                  <c:v>1.007080078125E-3</c:v>
                </c:pt>
                <c:pt idx="20237">
                  <c:v>1.0068416595458984E-3</c:v>
                </c:pt>
                <c:pt idx="20238">
                  <c:v>1.007080078125E-3</c:v>
                </c:pt>
                <c:pt idx="20239">
                  <c:v>1.007080078125E-3</c:v>
                </c:pt>
                <c:pt idx="20240">
                  <c:v>1.0068416595458984E-3</c:v>
                </c:pt>
                <c:pt idx="20241">
                  <c:v>1.007080078125E-3</c:v>
                </c:pt>
                <c:pt idx="20242">
                  <c:v>1.007080078125E-3</c:v>
                </c:pt>
                <c:pt idx="20243">
                  <c:v>1.0068416595458984E-3</c:v>
                </c:pt>
                <c:pt idx="20244">
                  <c:v>1.007080078125E-3</c:v>
                </c:pt>
                <c:pt idx="20245">
                  <c:v>1.0080337524414063E-3</c:v>
                </c:pt>
                <c:pt idx="20246">
                  <c:v>1.007080078125E-3</c:v>
                </c:pt>
                <c:pt idx="20247">
                  <c:v>1.0068416595458984E-3</c:v>
                </c:pt>
                <c:pt idx="20248">
                  <c:v>1.007080078125E-3</c:v>
                </c:pt>
                <c:pt idx="20249">
                  <c:v>1.007080078125E-3</c:v>
                </c:pt>
                <c:pt idx="20250">
                  <c:v>1.0068416595458984E-3</c:v>
                </c:pt>
                <c:pt idx="20251">
                  <c:v>1.007080078125E-3</c:v>
                </c:pt>
                <c:pt idx="20252">
                  <c:v>1.007080078125E-3</c:v>
                </c:pt>
                <c:pt idx="20253">
                  <c:v>1.0068416595458984E-3</c:v>
                </c:pt>
                <c:pt idx="20254">
                  <c:v>1.007080078125E-3</c:v>
                </c:pt>
                <c:pt idx="20255">
                  <c:v>1.007080078125E-3</c:v>
                </c:pt>
                <c:pt idx="20256">
                  <c:v>1.0068416595458984E-3</c:v>
                </c:pt>
                <c:pt idx="20257">
                  <c:v>1.007080078125E-3</c:v>
                </c:pt>
                <c:pt idx="20258">
                  <c:v>1.0080337524414063E-3</c:v>
                </c:pt>
                <c:pt idx="20259">
                  <c:v>1.0068416595458984E-3</c:v>
                </c:pt>
                <c:pt idx="20260">
                  <c:v>1.007080078125E-3</c:v>
                </c:pt>
                <c:pt idx="20261">
                  <c:v>1.007080078125E-3</c:v>
                </c:pt>
                <c:pt idx="20262">
                  <c:v>1.0068416595458984E-3</c:v>
                </c:pt>
                <c:pt idx="20263">
                  <c:v>1.007080078125E-3</c:v>
                </c:pt>
                <c:pt idx="20264">
                  <c:v>1.007080078125E-3</c:v>
                </c:pt>
                <c:pt idx="20265">
                  <c:v>1.0068416595458984E-3</c:v>
                </c:pt>
                <c:pt idx="20266">
                  <c:v>1.007080078125E-3</c:v>
                </c:pt>
                <c:pt idx="20267">
                  <c:v>1.007080078125E-3</c:v>
                </c:pt>
                <c:pt idx="20268">
                  <c:v>1.0068416595458984E-3</c:v>
                </c:pt>
                <c:pt idx="20269">
                  <c:v>1.007080078125E-3</c:v>
                </c:pt>
                <c:pt idx="20270">
                  <c:v>1.0080337524414063E-3</c:v>
                </c:pt>
                <c:pt idx="20271">
                  <c:v>1.007080078125E-3</c:v>
                </c:pt>
                <c:pt idx="20272">
                  <c:v>1.0068416595458984E-3</c:v>
                </c:pt>
                <c:pt idx="20273">
                  <c:v>1.007080078125E-3</c:v>
                </c:pt>
                <c:pt idx="20274">
                  <c:v>1.007080078125E-3</c:v>
                </c:pt>
                <c:pt idx="20275">
                  <c:v>1.0068416595458984E-3</c:v>
                </c:pt>
                <c:pt idx="20276">
                  <c:v>1.007080078125E-3</c:v>
                </c:pt>
                <c:pt idx="20277">
                  <c:v>1.007080078125E-3</c:v>
                </c:pt>
                <c:pt idx="20278">
                  <c:v>1.0068416595458984E-3</c:v>
                </c:pt>
                <c:pt idx="20279">
                  <c:v>1.007080078125E-3</c:v>
                </c:pt>
                <c:pt idx="20280">
                  <c:v>1.007080078125E-3</c:v>
                </c:pt>
                <c:pt idx="20281">
                  <c:v>1.0068416595458984E-3</c:v>
                </c:pt>
                <c:pt idx="20282">
                  <c:v>1.007080078125E-3</c:v>
                </c:pt>
                <c:pt idx="20283">
                  <c:v>1.0080337524414063E-3</c:v>
                </c:pt>
                <c:pt idx="20284">
                  <c:v>1.0068416595458984E-3</c:v>
                </c:pt>
                <c:pt idx="20285">
                  <c:v>1.007080078125E-3</c:v>
                </c:pt>
                <c:pt idx="20286">
                  <c:v>1.007080078125E-3</c:v>
                </c:pt>
                <c:pt idx="20287">
                  <c:v>1.0068416595458984E-3</c:v>
                </c:pt>
                <c:pt idx="20288">
                  <c:v>1.007080078125E-3</c:v>
                </c:pt>
                <c:pt idx="20289">
                  <c:v>1.007080078125E-3</c:v>
                </c:pt>
                <c:pt idx="20290">
                  <c:v>1.0068416595458984E-3</c:v>
                </c:pt>
                <c:pt idx="20291">
                  <c:v>1.007080078125E-3</c:v>
                </c:pt>
                <c:pt idx="20292">
                  <c:v>1.007080078125E-3</c:v>
                </c:pt>
                <c:pt idx="20293">
                  <c:v>1.0068416595458984E-3</c:v>
                </c:pt>
                <c:pt idx="20294">
                  <c:v>1.007080078125E-3</c:v>
                </c:pt>
                <c:pt idx="20295">
                  <c:v>1.0080337524414063E-3</c:v>
                </c:pt>
                <c:pt idx="20296">
                  <c:v>1.007080078125E-3</c:v>
                </c:pt>
                <c:pt idx="20297">
                  <c:v>1.0068416595458984E-3</c:v>
                </c:pt>
                <c:pt idx="20298">
                  <c:v>1.007080078125E-3</c:v>
                </c:pt>
                <c:pt idx="20299">
                  <c:v>1.007080078125E-3</c:v>
                </c:pt>
                <c:pt idx="20300">
                  <c:v>1.0068416595458984E-3</c:v>
                </c:pt>
                <c:pt idx="20301">
                  <c:v>1.007080078125E-3</c:v>
                </c:pt>
                <c:pt idx="20302">
                  <c:v>1.007080078125E-3</c:v>
                </c:pt>
                <c:pt idx="20303">
                  <c:v>1.0068416595458984E-3</c:v>
                </c:pt>
                <c:pt idx="20304">
                  <c:v>1.007080078125E-3</c:v>
                </c:pt>
                <c:pt idx="20305">
                  <c:v>1.007080078125E-3</c:v>
                </c:pt>
                <c:pt idx="20306">
                  <c:v>1.0068416595458984E-3</c:v>
                </c:pt>
                <c:pt idx="20307">
                  <c:v>1.0080337524414063E-3</c:v>
                </c:pt>
                <c:pt idx="20308">
                  <c:v>1.007080078125E-3</c:v>
                </c:pt>
                <c:pt idx="20309">
                  <c:v>1.0068416595458984E-3</c:v>
                </c:pt>
                <c:pt idx="20310">
                  <c:v>1.007080078125E-3</c:v>
                </c:pt>
                <c:pt idx="20311">
                  <c:v>1.007080078125E-3</c:v>
                </c:pt>
                <c:pt idx="20312">
                  <c:v>1.0068416595458984E-3</c:v>
                </c:pt>
                <c:pt idx="20313">
                  <c:v>1.007080078125E-3</c:v>
                </c:pt>
                <c:pt idx="20314">
                  <c:v>1.007080078125E-3</c:v>
                </c:pt>
                <c:pt idx="20315">
                  <c:v>1.0068416595458984E-3</c:v>
                </c:pt>
                <c:pt idx="20316">
                  <c:v>1.007080078125E-3</c:v>
                </c:pt>
                <c:pt idx="20317">
                  <c:v>1.007080078125E-3</c:v>
                </c:pt>
                <c:pt idx="20318">
                  <c:v>1.0068416595458984E-3</c:v>
                </c:pt>
                <c:pt idx="20319">
                  <c:v>1.007080078125E-3</c:v>
                </c:pt>
                <c:pt idx="20320">
                  <c:v>1.0080337524414063E-3</c:v>
                </c:pt>
                <c:pt idx="20321">
                  <c:v>1.007080078125E-3</c:v>
                </c:pt>
                <c:pt idx="20322">
                  <c:v>1.0068416595458984E-3</c:v>
                </c:pt>
                <c:pt idx="20323">
                  <c:v>1.007080078125E-3</c:v>
                </c:pt>
                <c:pt idx="20324">
                  <c:v>1.007080078125E-3</c:v>
                </c:pt>
                <c:pt idx="20325">
                  <c:v>1.0068416595458984E-3</c:v>
                </c:pt>
                <c:pt idx="20326">
                  <c:v>1.007080078125E-3</c:v>
                </c:pt>
                <c:pt idx="20327">
                  <c:v>1.007080078125E-3</c:v>
                </c:pt>
                <c:pt idx="20328">
                  <c:v>1.0068416595458984E-3</c:v>
                </c:pt>
                <c:pt idx="20329">
                  <c:v>1.007080078125E-3</c:v>
                </c:pt>
                <c:pt idx="20330">
                  <c:v>1.007080078125E-3</c:v>
                </c:pt>
                <c:pt idx="20331">
                  <c:v>1.0068416595458984E-3</c:v>
                </c:pt>
                <c:pt idx="20332">
                  <c:v>1.0080337524414063E-3</c:v>
                </c:pt>
                <c:pt idx="20333">
                  <c:v>1.007080078125E-3</c:v>
                </c:pt>
                <c:pt idx="20334">
                  <c:v>1.0068416595458984E-3</c:v>
                </c:pt>
                <c:pt idx="20335">
                  <c:v>1.007080078125E-3</c:v>
                </c:pt>
                <c:pt idx="20336">
                  <c:v>1.007080078125E-3</c:v>
                </c:pt>
                <c:pt idx="20337">
                  <c:v>1.0068416595458984E-3</c:v>
                </c:pt>
                <c:pt idx="20338">
                  <c:v>1.007080078125E-3</c:v>
                </c:pt>
                <c:pt idx="20339">
                  <c:v>1.007080078125E-3</c:v>
                </c:pt>
                <c:pt idx="20340">
                  <c:v>1.0068416595458984E-3</c:v>
                </c:pt>
                <c:pt idx="20341">
                  <c:v>1.007080078125E-3</c:v>
                </c:pt>
                <c:pt idx="20342">
                  <c:v>1.007080078125E-3</c:v>
                </c:pt>
                <c:pt idx="20343">
                  <c:v>1.0068416595458984E-3</c:v>
                </c:pt>
                <c:pt idx="20344">
                  <c:v>1.007080078125E-3</c:v>
                </c:pt>
                <c:pt idx="20345">
                  <c:v>1.0080337524414063E-3</c:v>
                </c:pt>
                <c:pt idx="20346">
                  <c:v>1.007080078125E-3</c:v>
                </c:pt>
                <c:pt idx="20347">
                  <c:v>1.0068416595458984E-3</c:v>
                </c:pt>
                <c:pt idx="20348">
                  <c:v>1.007080078125E-3</c:v>
                </c:pt>
                <c:pt idx="20349">
                  <c:v>1.007080078125E-3</c:v>
                </c:pt>
                <c:pt idx="20350">
                  <c:v>1.0068416595458984E-3</c:v>
                </c:pt>
                <c:pt idx="20351">
                  <c:v>1.007080078125E-3</c:v>
                </c:pt>
                <c:pt idx="20352">
                  <c:v>1.007080078125E-3</c:v>
                </c:pt>
                <c:pt idx="20353">
                  <c:v>1.0068416595458984E-3</c:v>
                </c:pt>
                <c:pt idx="20354">
                  <c:v>3.0210018157958984E-3</c:v>
                </c:pt>
                <c:pt idx="20355">
                  <c:v>1.0080337524414063E-3</c:v>
                </c:pt>
                <c:pt idx="20356">
                  <c:v>1.007080078125E-3</c:v>
                </c:pt>
                <c:pt idx="20357">
                  <c:v>1.0068416595458984E-3</c:v>
                </c:pt>
                <c:pt idx="20358">
                  <c:v>1.007080078125E-3</c:v>
                </c:pt>
                <c:pt idx="20359">
                  <c:v>1.007080078125E-3</c:v>
                </c:pt>
                <c:pt idx="20360">
                  <c:v>1.0068416595458984E-3</c:v>
                </c:pt>
                <c:pt idx="20361">
                  <c:v>1.007080078125E-3</c:v>
                </c:pt>
                <c:pt idx="20362">
                  <c:v>1.007080078125E-3</c:v>
                </c:pt>
                <c:pt idx="20363">
                  <c:v>1.0068416595458984E-3</c:v>
                </c:pt>
                <c:pt idx="20364">
                  <c:v>1.007080078125E-3</c:v>
                </c:pt>
                <c:pt idx="20365">
                  <c:v>1.007080078125E-3</c:v>
                </c:pt>
                <c:pt idx="20366">
                  <c:v>1.0068416595458984E-3</c:v>
                </c:pt>
                <c:pt idx="20367">
                  <c:v>1.007080078125E-3</c:v>
                </c:pt>
                <c:pt idx="20368">
                  <c:v>1.0080337524414063E-3</c:v>
                </c:pt>
                <c:pt idx="20369">
                  <c:v>1.007080078125E-3</c:v>
                </c:pt>
                <c:pt idx="20370">
                  <c:v>1.0068416595458984E-3</c:v>
                </c:pt>
                <c:pt idx="20371">
                  <c:v>1.007080078125E-3</c:v>
                </c:pt>
                <c:pt idx="20372">
                  <c:v>1.007080078125E-3</c:v>
                </c:pt>
                <c:pt idx="20373">
                  <c:v>1.0068416595458984E-3</c:v>
                </c:pt>
                <c:pt idx="20374">
                  <c:v>1.007080078125E-3</c:v>
                </c:pt>
                <c:pt idx="20375">
                  <c:v>1.007080078125E-3</c:v>
                </c:pt>
                <c:pt idx="20376">
                  <c:v>1.0068416595458984E-3</c:v>
                </c:pt>
                <c:pt idx="20377">
                  <c:v>1.007080078125E-3</c:v>
                </c:pt>
                <c:pt idx="20378">
                  <c:v>1.007080078125E-3</c:v>
                </c:pt>
                <c:pt idx="20379">
                  <c:v>1.0068416595458984E-3</c:v>
                </c:pt>
                <c:pt idx="20380">
                  <c:v>1.0080337524414063E-3</c:v>
                </c:pt>
                <c:pt idx="20381">
                  <c:v>1.007080078125E-3</c:v>
                </c:pt>
                <c:pt idx="20382">
                  <c:v>1.0068416595458984E-3</c:v>
                </c:pt>
                <c:pt idx="20383">
                  <c:v>1.007080078125E-3</c:v>
                </c:pt>
                <c:pt idx="20384">
                  <c:v>1.007080078125E-3</c:v>
                </c:pt>
                <c:pt idx="20385">
                  <c:v>1.0068416595458984E-3</c:v>
                </c:pt>
                <c:pt idx="20386">
                  <c:v>1.007080078125E-3</c:v>
                </c:pt>
                <c:pt idx="20387">
                  <c:v>1.007080078125E-3</c:v>
                </c:pt>
                <c:pt idx="20388">
                  <c:v>1.0068416595458984E-3</c:v>
                </c:pt>
                <c:pt idx="20389">
                  <c:v>1.007080078125E-3</c:v>
                </c:pt>
                <c:pt idx="20390">
                  <c:v>1.007080078125E-3</c:v>
                </c:pt>
                <c:pt idx="20391">
                  <c:v>1.0068416595458984E-3</c:v>
                </c:pt>
                <c:pt idx="20392">
                  <c:v>1.007080078125E-3</c:v>
                </c:pt>
                <c:pt idx="20393">
                  <c:v>1.0080337524414063E-3</c:v>
                </c:pt>
                <c:pt idx="20394">
                  <c:v>1.007080078125E-3</c:v>
                </c:pt>
                <c:pt idx="20395">
                  <c:v>1.0068416595458984E-3</c:v>
                </c:pt>
                <c:pt idx="20396">
                  <c:v>1.007080078125E-3</c:v>
                </c:pt>
                <c:pt idx="20397">
                  <c:v>1.007080078125E-3</c:v>
                </c:pt>
                <c:pt idx="20398">
                  <c:v>1.0068416595458984E-3</c:v>
                </c:pt>
                <c:pt idx="20399">
                  <c:v>1.007080078125E-3</c:v>
                </c:pt>
                <c:pt idx="20400">
                  <c:v>1.007080078125E-3</c:v>
                </c:pt>
                <c:pt idx="20401">
                  <c:v>1.0068416595458984E-3</c:v>
                </c:pt>
                <c:pt idx="20402">
                  <c:v>1.007080078125E-3</c:v>
                </c:pt>
                <c:pt idx="20403">
                  <c:v>1.007080078125E-3</c:v>
                </c:pt>
                <c:pt idx="20404">
                  <c:v>1.0068416595458984E-3</c:v>
                </c:pt>
                <c:pt idx="20405">
                  <c:v>1.0080337524414063E-3</c:v>
                </c:pt>
                <c:pt idx="20406">
                  <c:v>1.007080078125E-3</c:v>
                </c:pt>
                <c:pt idx="20407">
                  <c:v>1.0068416595458984E-3</c:v>
                </c:pt>
                <c:pt idx="20408">
                  <c:v>1.007080078125E-3</c:v>
                </c:pt>
                <c:pt idx="20409">
                  <c:v>1.007080078125E-3</c:v>
                </c:pt>
                <c:pt idx="20410">
                  <c:v>1.0068416595458984E-3</c:v>
                </c:pt>
                <c:pt idx="20411">
                  <c:v>1.007080078125E-3</c:v>
                </c:pt>
                <c:pt idx="20412">
                  <c:v>1.007080078125E-3</c:v>
                </c:pt>
                <c:pt idx="20413">
                  <c:v>1.0068416595458984E-3</c:v>
                </c:pt>
                <c:pt idx="20414">
                  <c:v>1.007080078125E-3</c:v>
                </c:pt>
                <c:pt idx="20415">
                  <c:v>1.007080078125E-3</c:v>
                </c:pt>
                <c:pt idx="20416">
                  <c:v>5.0358772277832031E-3</c:v>
                </c:pt>
                <c:pt idx="20417">
                  <c:v>1.007080078125E-3</c:v>
                </c:pt>
                <c:pt idx="20418">
                  <c:v>1.007080078125E-3</c:v>
                </c:pt>
                <c:pt idx="20419">
                  <c:v>1.0068416595458984E-3</c:v>
                </c:pt>
                <c:pt idx="20420">
                  <c:v>1.007080078125E-3</c:v>
                </c:pt>
                <c:pt idx="20421">
                  <c:v>1.007080078125E-3</c:v>
                </c:pt>
                <c:pt idx="20422">
                  <c:v>1.0068416595458984E-3</c:v>
                </c:pt>
                <c:pt idx="20423">
                  <c:v>1.007080078125E-3</c:v>
                </c:pt>
                <c:pt idx="20424">
                  <c:v>1.007080078125E-3</c:v>
                </c:pt>
                <c:pt idx="20425">
                  <c:v>1.0068416595458984E-3</c:v>
                </c:pt>
                <c:pt idx="20426">
                  <c:v>1.0080337524414063E-3</c:v>
                </c:pt>
                <c:pt idx="20427">
                  <c:v>1.007080078125E-3</c:v>
                </c:pt>
                <c:pt idx="20428">
                  <c:v>1.0068416595458984E-3</c:v>
                </c:pt>
                <c:pt idx="20429">
                  <c:v>1.007080078125E-3</c:v>
                </c:pt>
                <c:pt idx="20430">
                  <c:v>1.007080078125E-3</c:v>
                </c:pt>
                <c:pt idx="20431">
                  <c:v>1.0068416595458984E-3</c:v>
                </c:pt>
                <c:pt idx="20432">
                  <c:v>1.007080078125E-3</c:v>
                </c:pt>
                <c:pt idx="20433">
                  <c:v>1.007080078125E-3</c:v>
                </c:pt>
                <c:pt idx="20434">
                  <c:v>1.0068416595458984E-3</c:v>
                </c:pt>
                <c:pt idx="20435">
                  <c:v>1.007080078125E-3</c:v>
                </c:pt>
                <c:pt idx="20436">
                  <c:v>1.007080078125E-3</c:v>
                </c:pt>
                <c:pt idx="20437">
                  <c:v>1.0068416595458984E-3</c:v>
                </c:pt>
                <c:pt idx="20438">
                  <c:v>1.007080078125E-3</c:v>
                </c:pt>
                <c:pt idx="20439">
                  <c:v>1.0080337524414063E-3</c:v>
                </c:pt>
                <c:pt idx="20440">
                  <c:v>1.007080078125E-3</c:v>
                </c:pt>
                <c:pt idx="20441">
                  <c:v>1.0068416595458984E-3</c:v>
                </c:pt>
                <c:pt idx="20442">
                  <c:v>1.007080078125E-3</c:v>
                </c:pt>
                <c:pt idx="20443">
                  <c:v>1.007080078125E-3</c:v>
                </c:pt>
                <c:pt idx="20444">
                  <c:v>1.0068416595458984E-3</c:v>
                </c:pt>
                <c:pt idx="20445">
                  <c:v>1.007080078125E-3</c:v>
                </c:pt>
                <c:pt idx="20446">
                  <c:v>1.007080078125E-3</c:v>
                </c:pt>
                <c:pt idx="20447">
                  <c:v>1.0068416595458984E-3</c:v>
                </c:pt>
                <c:pt idx="20448">
                  <c:v>1.007080078125E-3</c:v>
                </c:pt>
                <c:pt idx="20449">
                  <c:v>1.007080078125E-3</c:v>
                </c:pt>
                <c:pt idx="20450">
                  <c:v>1.0068416595458984E-3</c:v>
                </c:pt>
                <c:pt idx="20451">
                  <c:v>1.0080337524414063E-3</c:v>
                </c:pt>
                <c:pt idx="20452">
                  <c:v>1.007080078125E-3</c:v>
                </c:pt>
                <c:pt idx="20453">
                  <c:v>1.0068416595458984E-3</c:v>
                </c:pt>
                <c:pt idx="20454">
                  <c:v>1.007080078125E-3</c:v>
                </c:pt>
                <c:pt idx="20455">
                  <c:v>1.007080078125E-3</c:v>
                </c:pt>
                <c:pt idx="20456">
                  <c:v>1.0068416595458984E-3</c:v>
                </c:pt>
                <c:pt idx="20457">
                  <c:v>1.007080078125E-3</c:v>
                </c:pt>
                <c:pt idx="20458">
                  <c:v>1.007080078125E-3</c:v>
                </c:pt>
                <c:pt idx="20459">
                  <c:v>1.0068416595458984E-3</c:v>
                </c:pt>
                <c:pt idx="20460">
                  <c:v>1.007080078125E-3</c:v>
                </c:pt>
                <c:pt idx="20461">
                  <c:v>1.007080078125E-3</c:v>
                </c:pt>
                <c:pt idx="20462">
                  <c:v>1.0068416595458984E-3</c:v>
                </c:pt>
                <c:pt idx="20463">
                  <c:v>1.007080078125E-3</c:v>
                </c:pt>
                <c:pt idx="20464">
                  <c:v>1.0080337524414063E-3</c:v>
                </c:pt>
                <c:pt idx="20465">
                  <c:v>1.007080078125E-3</c:v>
                </c:pt>
                <c:pt idx="20466">
                  <c:v>1.0068416595458984E-3</c:v>
                </c:pt>
                <c:pt idx="20467">
                  <c:v>1.007080078125E-3</c:v>
                </c:pt>
                <c:pt idx="20468">
                  <c:v>1.007080078125E-3</c:v>
                </c:pt>
                <c:pt idx="20469">
                  <c:v>1.0068416595458984E-3</c:v>
                </c:pt>
                <c:pt idx="20470">
                  <c:v>1.007080078125E-3</c:v>
                </c:pt>
                <c:pt idx="20471">
                  <c:v>1.007080078125E-3</c:v>
                </c:pt>
                <c:pt idx="20472">
                  <c:v>1.0068416595458984E-3</c:v>
                </c:pt>
                <c:pt idx="20473">
                  <c:v>1.007080078125E-3</c:v>
                </c:pt>
                <c:pt idx="20474">
                  <c:v>1.007080078125E-3</c:v>
                </c:pt>
                <c:pt idx="20475">
                  <c:v>1.0068416595458984E-3</c:v>
                </c:pt>
                <c:pt idx="20476">
                  <c:v>1.0080337524414063E-3</c:v>
                </c:pt>
                <c:pt idx="20477">
                  <c:v>1.007080078125E-3</c:v>
                </c:pt>
                <c:pt idx="20478">
                  <c:v>1.0068416595458984E-3</c:v>
                </c:pt>
                <c:pt idx="20479">
                  <c:v>1.007080078125E-3</c:v>
                </c:pt>
                <c:pt idx="20480">
                  <c:v>1.007080078125E-3</c:v>
                </c:pt>
                <c:pt idx="20481">
                  <c:v>1.0068416595458984E-3</c:v>
                </c:pt>
                <c:pt idx="20482">
                  <c:v>1.007080078125E-3</c:v>
                </c:pt>
                <c:pt idx="20483">
                  <c:v>1.007080078125E-3</c:v>
                </c:pt>
                <c:pt idx="20484">
                  <c:v>1.0068416595458984E-3</c:v>
                </c:pt>
                <c:pt idx="20485">
                  <c:v>1.007080078125E-3</c:v>
                </c:pt>
                <c:pt idx="20486">
                  <c:v>1.007080078125E-3</c:v>
                </c:pt>
                <c:pt idx="20487">
                  <c:v>1.0068416595458984E-3</c:v>
                </c:pt>
                <c:pt idx="20488">
                  <c:v>1.007080078125E-3</c:v>
                </c:pt>
                <c:pt idx="20489">
                  <c:v>1.0080337524414063E-3</c:v>
                </c:pt>
                <c:pt idx="20490">
                  <c:v>1.007080078125E-3</c:v>
                </c:pt>
                <c:pt idx="20491">
                  <c:v>1.0068416595458984E-3</c:v>
                </c:pt>
                <c:pt idx="20492">
                  <c:v>1.007080078125E-3</c:v>
                </c:pt>
                <c:pt idx="20493">
                  <c:v>1.007080078125E-3</c:v>
                </c:pt>
                <c:pt idx="20494">
                  <c:v>1.0068416595458984E-3</c:v>
                </c:pt>
                <c:pt idx="20495">
                  <c:v>1.007080078125E-3</c:v>
                </c:pt>
                <c:pt idx="20496">
                  <c:v>1.007080078125E-3</c:v>
                </c:pt>
                <c:pt idx="20497">
                  <c:v>1.0068416595458984E-3</c:v>
                </c:pt>
                <c:pt idx="20498">
                  <c:v>1.007080078125E-3</c:v>
                </c:pt>
                <c:pt idx="20499">
                  <c:v>1.007080078125E-3</c:v>
                </c:pt>
                <c:pt idx="20500">
                  <c:v>1.0068416595458984E-3</c:v>
                </c:pt>
                <c:pt idx="20501">
                  <c:v>1.0080337524414063E-3</c:v>
                </c:pt>
                <c:pt idx="20502">
                  <c:v>1.007080078125E-3</c:v>
                </c:pt>
                <c:pt idx="20503">
                  <c:v>1.0068416595458984E-3</c:v>
                </c:pt>
                <c:pt idx="20504">
                  <c:v>1.007080078125E-3</c:v>
                </c:pt>
                <c:pt idx="20505">
                  <c:v>1.007080078125E-3</c:v>
                </c:pt>
                <c:pt idx="20506">
                  <c:v>1.0068416595458984E-3</c:v>
                </c:pt>
                <c:pt idx="20507">
                  <c:v>1.007080078125E-3</c:v>
                </c:pt>
                <c:pt idx="20508">
                  <c:v>1.007080078125E-3</c:v>
                </c:pt>
                <c:pt idx="20509">
                  <c:v>1.0068416595458984E-3</c:v>
                </c:pt>
                <c:pt idx="20510">
                  <c:v>7.0500373840332031E-3</c:v>
                </c:pt>
                <c:pt idx="20511">
                  <c:v>1.007080078125E-3</c:v>
                </c:pt>
                <c:pt idx="20512">
                  <c:v>1.007080078125E-3</c:v>
                </c:pt>
                <c:pt idx="20513">
                  <c:v>1.0068416595458984E-3</c:v>
                </c:pt>
                <c:pt idx="20514">
                  <c:v>1.007080078125E-3</c:v>
                </c:pt>
                <c:pt idx="20515">
                  <c:v>1.007080078125E-3</c:v>
                </c:pt>
                <c:pt idx="20516">
                  <c:v>1.0068416595458984E-3</c:v>
                </c:pt>
                <c:pt idx="20517">
                  <c:v>1.007080078125E-3</c:v>
                </c:pt>
                <c:pt idx="20518">
                  <c:v>1.0068416595458984E-3</c:v>
                </c:pt>
                <c:pt idx="20519">
                  <c:v>1.007080078125E-3</c:v>
                </c:pt>
                <c:pt idx="20520">
                  <c:v>1.0080337524414063E-3</c:v>
                </c:pt>
                <c:pt idx="20521">
                  <c:v>1.007080078125E-3</c:v>
                </c:pt>
                <c:pt idx="20522">
                  <c:v>1.0068416595458984E-3</c:v>
                </c:pt>
                <c:pt idx="20523">
                  <c:v>1.007080078125E-3</c:v>
                </c:pt>
                <c:pt idx="20524">
                  <c:v>1.007080078125E-3</c:v>
                </c:pt>
                <c:pt idx="20525">
                  <c:v>1.0068416595458984E-3</c:v>
                </c:pt>
                <c:pt idx="20526">
                  <c:v>1.007080078125E-3</c:v>
                </c:pt>
                <c:pt idx="20527">
                  <c:v>1.007080078125E-3</c:v>
                </c:pt>
                <c:pt idx="20528">
                  <c:v>1.0068416595458984E-3</c:v>
                </c:pt>
                <c:pt idx="20529">
                  <c:v>1.007080078125E-3</c:v>
                </c:pt>
                <c:pt idx="20530">
                  <c:v>1.007080078125E-3</c:v>
                </c:pt>
                <c:pt idx="20531">
                  <c:v>1.0068416595458984E-3</c:v>
                </c:pt>
                <c:pt idx="20532">
                  <c:v>1.007080078125E-3</c:v>
                </c:pt>
                <c:pt idx="20533">
                  <c:v>1.0080337524414063E-3</c:v>
                </c:pt>
                <c:pt idx="20534">
                  <c:v>1.007080078125E-3</c:v>
                </c:pt>
                <c:pt idx="20535">
                  <c:v>1.0068416595458984E-3</c:v>
                </c:pt>
                <c:pt idx="20536">
                  <c:v>1.007080078125E-3</c:v>
                </c:pt>
                <c:pt idx="20537">
                  <c:v>1.007080078125E-3</c:v>
                </c:pt>
                <c:pt idx="20538">
                  <c:v>1.0068416595458984E-3</c:v>
                </c:pt>
                <c:pt idx="20539">
                  <c:v>1.007080078125E-3</c:v>
                </c:pt>
                <c:pt idx="20540">
                  <c:v>1.0068416595458984E-3</c:v>
                </c:pt>
                <c:pt idx="20541">
                  <c:v>1.007080078125E-3</c:v>
                </c:pt>
                <c:pt idx="20542">
                  <c:v>1.007080078125E-3</c:v>
                </c:pt>
                <c:pt idx="20543">
                  <c:v>1.0068416595458984E-3</c:v>
                </c:pt>
                <c:pt idx="20544">
                  <c:v>1.007080078125E-3</c:v>
                </c:pt>
                <c:pt idx="20545">
                  <c:v>1.0080337524414063E-3</c:v>
                </c:pt>
                <c:pt idx="20546">
                  <c:v>1.007080078125E-3</c:v>
                </c:pt>
                <c:pt idx="20547">
                  <c:v>1.0068416595458984E-3</c:v>
                </c:pt>
                <c:pt idx="20548">
                  <c:v>1.007080078125E-3</c:v>
                </c:pt>
                <c:pt idx="20549">
                  <c:v>1.007080078125E-3</c:v>
                </c:pt>
                <c:pt idx="20550">
                  <c:v>1.0068416595458984E-3</c:v>
                </c:pt>
                <c:pt idx="20551">
                  <c:v>1.007080078125E-3</c:v>
                </c:pt>
                <c:pt idx="20552">
                  <c:v>1.007080078125E-3</c:v>
                </c:pt>
                <c:pt idx="20553">
                  <c:v>1.0068416595458984E-3</c:v>
                </c:pt>
                <c:pt idx="20554">
                  <c:v>1.007080078125E-3</c:v>
                </c:pt>
                <c:pt idx="20555">
                  <c:v>1.007080078125E-3</c:v>
                </c:pt>
                <c:pt idx="20556">
                  <c:v>1.0068416595458984E-3</c:v>
                </c:pt>
                <c:pt idx="20557">
                  <c:v>1.007080078125E-3</c:v>
                </c:pt>
                <c:pt idx="20558">
                  <c:v>1.0080337524414063E-3</c:v>
                </c:pt>
                <c:pt idx="20559">
                  <c:v>1.007080078125E-3</c:v>
                </c:pt>
                <c:pt idx="20560">
                  <c:v>1.0068416595458984E-3</c:v>
                </c:pt>
                <c:pt idx="20561">
                  <c:v>1.007080078125E-3</c:v>
                </c:pt>
                <c:pt idx="20562">
                  <c:v>1.0068416595458984E-3</c:v>
                </c:pt>
                <c:pt idx="20563">
                  <c:v>1.007080078125E-3</c:v>
                </c:pt>
                <c:pt idx="20564">
                  <c:v>1.007080078125E-3</c:v>
                </c:pt>
                <c:pt idx="20565">
                  <c:v>1.0068416595458984E-3</c:v>
                </c:pt>
                <c:pt idx="20566">
                  <c:v>1.007080078125E-3</c:v>
                </c:pt>
                <c:pt idx="20567">
                  <c:v>1.007080078125E-3</c:v>
                </c:pt>
                <c:pt idx="20568">
                  <c:v>1.0068416595458984E-3</c:v>
                </c:pt>
                <c:pt idx="20569">
                  <c:v>1.007080078125E-3</c:v>
                </c:pt>
                <c:pt idx="20570">
                  <c:v>1.0080337524414063E-3</c:v>
                </c:pt>
                <c:pt idx="20571">
                  <c:v>1.007080078125E-3</c:v>
                </c:pt>
                <c:pt idx="20572">
                  <c:v>1.0068416595458984E-3</c:v>
                </c:pt>
                <c:pt idx="20573">
                  <c:v>1.007080078125E-3</c:v>
                </c:pt>
                <c:pt idx="20574">
                  <c:v>1.007080078125E-3</c:v>
                </c:pt>
                <c:pt idx="20575">
                  <c:v>1.0068416595458984E-3</c:v>
                </c:pt>
                <c:pt idx="20576">
                  <c:v>1.007080078125E-3</c:v>
                </c:pt>
                <c:pt idx="20577">
                  <c:v>1.007080078125E-3</c:v>
                </c:pt>
                <c:pt idx="20578">
                  <c:v>1.0068416595458984E-3</c:v>
                </c:pt>
                <c:pt idx="20579">
                  <c:v>1.007080078125E-3</c:v>
                </c:pt>
                <c:pt idx="20580">
                  <c:v>1.007080078125E-3</c:v>
                </c:pt>
                <c:pt idx="20581">
                  <c:v>1.0068416595458984E-3</c:v>
                </c:pt>
                <c:pt idx="20582">
                  <c:v>1.007080078125E-3</c:v>
                </c:pt>
                <c:pt idx="20583">
                  <c:v>1.0080337524414063E-3</c:v>
                </c:pt>
                <c:pt idx="20584">
                  <c:v>1.0068416595458984E-3</c:v>
                </c:pt>
                <c:pt idx="20585">
                  <c:v>1.007080078125E-3</c:v>
                </c:pt>
                <c:pt idx="20586">
                  <c:v>1.007080078125E-3</c:v>
                </c:pt>
                <c:pt idx="20587">
                  <c:v>1.0068416595458984E-3</c:v>
                </c:pt>
                <c:pt idx="20588">
                  <c:v>1.007080078125E-3</c:v>
                </c:pt>
                <c:pt idx="20589">
                  <c:v>1.007080078125E-3</c:v>
                </c:pt>
                <c:pt idx="20590">
                  <c:v>1.0068416595458984E-3</c:v>
                </c:pt>
                <c:pt idx="20591">
                  <c:v>1.007080078125E-3</c:v>
                </c:pt>
                <c:pt idx="20592">
                  <c:v>1.007080078125E-3</c:v>
                </c:pt>
                <c:pt idx="20593">
                  <c:v>1.0068416595458984E-3</c:v>
                </c:pt>
                <c:pt idx="20594">
                  <c:v>1.007080078125E-3</c:v>
                </c:pt>
                <c:pt idx="20595">
                  <c:v>1.0080337524414063E-3</c:v>
                </c:pt>
                <c:pt idx="20596">
                  <c:v>1.007080078125E-3</c:v>
                </c:pt>
                <c:pt idx="20597">
                  <c:v>1.0068416595458984E-3</c:v>
                </c:pt>
                <c:pt idx="20598">
                  <c:v>1.007080078125E-3</c:v>
                </c:pt>
                <c:pt idx="20599">
                  <c:v>1.007080078125E-3</c:v>
                </c:pt>
                <c:pt idx="20600">
                  <c:v>1.0068416595458984E-3</c:v>
                </c:pt>
                <c:pt idx="20601">
                  <c:v>1.007080078125E-3</c:v>
                </c:pt>
                <c:pt idx="20602">
                  <c:v>1.007080078125E-3</c:v>
                </c:pt>
                <c:pt idx="20603">
                  <c:v>1.0068416595458984E-3</c:v>
                </c:pt>
                <c:pt idx="20604">
                  <c:v>1.007080078125E-3</c:v>
                </c:pt>
                <c:pt idx="20605">
                  <c:v>1.007080078125E-3</c:v>
                </c:pt>
                <c:pt idx="20606">
                  <c:v>1.0068416595458984E-3</c:v>
                </c:pt>
                <c:pt idx="20607">
                  <c:v>1.007080078125E-3</c:v>
                </c:pt>
                <c:pt idx="20608">
                  <c:v>1.0080337524414063E-3</c:v>
                </c:pt>
                <c:pt idx="20609">
                  <c:v>1.0068416595458984E-3</c:v>
                </c:pt>
                <c:pt idx="20610">
                  <c:v>1.007080078125E-3</c:v>
                </c:pt>
                <c:pt idx="20611">
                  <c:v>1.007080078125E-3</c:v>
                </c:pt>
                <c:pt idx="20612">
                  <c:v>1.0068416595458984E-3</c:v>
                </c:pt>
                <c:pt idx="20613">
                  <c:v>1.007080078125E-3</c:v>
                </c:pt>
                <c:pt idx="20614">
                  <c:v>1.007080078125E-3</c:v>
                </c:pt>
                <c:pt idx="20615">
                  <c:v>1.0068416595458984E-3</c:v>
                </c:pt>
                <c:pt idx="20616">
                  <c:v>1.007080078125E-3</c:v>
                </c:pt>
                <c:pt idx="20617">
                  <c:v>1.007080078125E-3</c:v>
                </c:pt>
                <c:pt idx="20618">
                  <c:v>1.0068416595458984E-3</c:v>
                </c:pt>
                <c:pt idx="20619">
                  <c:v>1.007080078125E-3</c:v>
                </c:pt>
                <c:pt idx="20620">
                  <c:v>1.0080337524414063E-3</c:v>
                </c:pt>
                <c:pt idx="20621">
                  <c:v>1.007080078125E-3</c:v>
                </c:pt>
                <c:pt idx="20622">
                  <c:v>1.0068416595458984E-3</c:v>
                </c:pt>
                <c:pt idx="20623">
                  <c:v>1.007080078125E-3</c:v>
                </c:pt>
                <c:pt idx="20624">
                  <c:v>1.007080078125E-3</c:v>
                </c:pt>
                <c:pt idx="20625">
                  <c:v>1.0068416595458984E-3</c:v>
                </c:pt>
                <c:pt idx="20626">
                  <c:v>1.007080078125E-3</c:v>
                </c:pt>
                <c:pt idx="20627">
                  <c:v>1.007080078125E-3</c:v>
                </c:pt>
                <c:pt idx="20628">
                  <c:v>1.0068416595458984E-3</c:v>
                </c:pt>
                <c:pt idx="20629">
                  <c:v>1.007080078125E-3</c:v>
                </c:pt>
                <c:pt idx="20630">
                  <c:v>1.007080078125E-3</c:v>
                </c:pt>
                <c:pt idx="20631">
                  <c:v>1.0068416595458984E-3</c:v>
                </c:pt>
                <c:pt idx="20632">
                  <c:v>1.007080078125E-3</c:v>
                </c:pt>
                <c:pt idx="20633">
                  <c:v>1.0080337524414063E-3</c:v>
                </c:pt>
                <c:pt idx="20634">
                  <c:v>1.0068416595458984E-3</c:v>
                </c:pt>
                <c:pt idx="20635">
                  <c:v>1.007080078125E-3</c:v>
                </c:pt>
                <c:pt idx="20636">
                  <c:v>1.007080078125E-3</c:v>
                </c:pt>
                <c:pt idx="20637">
                  <c:v>1.0068416595458984E-3</c:v>
                </c:pt>
                <c:pt idx="20638">
                  <c:v>1.007080078125E-3</c:v>
                </c:pt>
                <c:pt idx="20639">
                  <c:v>1.007080078125E-3</c:v>
                </c:pt>
                <c:pt idx="20640">
                  <c:v>1.0068416595458984E-3</c:v>
                </c:pt>
                <c:pt idx="20641">
                  <c:v>1.007080078125E-3</c:v>
                </c:pt>
                <c:pt idx="20642">
                  <c:v>1.007080078125E-3</c:v>
                </c:pt>
                <c:pt idx="20643">
                  <c:v>1.0068416595458984E-3</c:v>
                </c:pt>
                <c:pt idx="20644">
                  <c:v>1.007080078125E-3</c:v>
                </c:pt>
                <c:pt idx="20645">
                  <c:v>1.0080337524414063E-3</c:v>
                </c:pt>
                <c:pt idx="20646">
                  <c:v>1.007080078125E-3</c:v>
                </c:pt>
                <c:pt idx="20647">
                  <c:v>1.0068416595458984E-3</c:v>
                </c:pt>
                <c:pt idx="20648">
                  <c:v>1.007080078125E-3</c:v>
                </c:pt>
                <c:pt idx="20649">
                  <c:v>1.007080078125E-3</c:v>
                </c:pt>
                <c:pt idx="20650">
                  <c:v>1.0068416595458984E-3</c:v>
                </c:pt>
                <c:pt idx="20651">
                  <c:v>1.007080078125E-3</c:v>
                </c:pt>
                <c:pt idx="20652">
                  <c:v>1.007080078125E-3</c:v>
                </c:pt>
                <c:pt idx="20653">
                  <c:v>1.0068416595458984E-3</c:v>
                </c:pt>
                <c:pt idx="20654">
                  <c:v>1.007080078125E-3</c:v>
                </c:pt>
                <c:pt idx="20655">
                  <c:v>1.007080078125E-3</c:v>
                </c:pt>
                <c:pt idx="20656">
                  <c:v>1.0068416595458984E-3</c:v>
                </c:pt>
                <c:pt idx="20657">
                  <c:v>1.007080078125E-3</c:v>
                </c:pt>
                <c:pt idx="20658">
                  <c:v>1.0080337524414063E-3</c:v>
                </c:pt>
                <c:pt idx="20659">
                  <c:v>1.0068416595458984E-3</c:v>
                </c:pt>
                <c:pt idx="20660">
                  <c:v>1.007080078125E-3</c:v>
                </c:pt>
                <c:pt idx="20661">
                  <c:v>1.007080078125E-3</c:v>
                </c:pt>
                <c:pt idx="20662">
                  <c:v>1.0068416595458984E-3</c:v>
                </c:pt>
                <c:pt idx="20663">
                  <c:v>1.007080078125E-3</c:v>
                </c:pt>
                <c:pt idx="20664">
                  <c:v>1.007080078125E-3</c:v>
                </c:pt>
                <c:pt idx="20665">
                  <c:v>1.0068416595458984E-3</c:v>
                </c:pt>
                <c:pt idx="20666">
                  <c:v>1.007080078125E-3</c:v>
                </c:pt>
                <c:pt idx="20667">
                  <c:v>1.007080078125E-3</c:v>
                </c:pt>
                <c:pt idx="20668">
                  <c:v>1.0068416595458984E-3</c:v>
                </c:pt>
                <c:pt idx="20669">
                  <c:v>1.007080078125E-3</c:v>
                </c:pt>
                <c:pt idx="20670">
                  <c:v>1.0080337524414063E-3</c:v>
                </c:pt>
                <c:pt idx="20671">
                  <c:v>1.007080078125E-3</c:v>
                </c:pt>
                <c:pt idx="20672">
                  <c:v>1.0068416595458984E-3</c:v>
                </c:pt>
                <c:pt idx="20673">
                  <c:v>1.007080078125E-3</c:v>
                </c:pt>
                <c:pt idx="20674">
                  <c:v>1.007080078125E-3</c:v>
                </c:pt>
                <c:pt idx="20675">
                  <c:v>1.0068416595458984E-3</c:v>
                </c:pt>
                <c:pt idx="20676">
                  <c:v>1.007080078125E-3</c:v>
                </c:pt>
                <c:pt idx="20677">
                  <c:v>1.007080078125E-3</c:v>
                </c:pt>
                <c:pt idx="20678">
                  <c:v>1.0068416595458984E-3</c:v>
                </c:pt>
                <c:pt idx="20679">
                  <c:v>1.007080078125E-3</c:v>
                </c:pt>
                <c:pt idx="20680">
                  <c:v>1.007080078125E-3</c:v>
                </c:pt>
                <c:pt idx="20681">
                  <c:v>1.0068416595458984E-3</c:v>
                </c:pt>
                <c:pt idx="20682">
                  <c:v>1.007080078125E-3</c:v>
                </c:pt>
                <c:pt idx="20683">
                  <c:v>1.0080337524414063E-3</c:v>
                </c:pt>
                <c:pt idx="20684">
                  <c:v>1.0068416595458984E-3</c:v>
                </c:pt>
                <c:pt idx="20685">
                  <c:v>1.007080078125E-3</c:v>
                </c:pt>
                <c:pt idx="20686">
                  <c:v>1.007080078125E-3</c:v>
                </c:pt>
                <c:pt idx="20687">
                  <c:v>1.0068416595458984E-3</c:v>
                </c:pt>
                <c:pt idx="20688">
                  <c:v>1.007080078125E-3</c:v>
                </c:pt>
                <c:pt idx="20689">
                  <c:v>1.007080078125E-3</c:v>
                </c:pt>
                <c:pt idx="20690">
                  <c:v>1.0068416595458984E-3</c:v>
                </c:pt>
                <c:pt idx="20691">
                  <c:v>1.007080078125E-3</c:v>
                </c:pt>
                <c:pt idx="20692">
                  <c:v>1.007080078125E-3</c:v>
                </c:pt>
                <c:pt idx="20693">
                  <c:v>1.0068416595458984E-3</c:v>
                </c:pt>
                <c:pt idx="20694">
                  <c:v>1.007080078125E-3</c:v>
                </c:pt>
                <c:pt idx="20695">
                  <c:v>1.0080337524414063E-3</c:v>
                </c:pt>
                <c:pt idx="20696">
                  <c:v>1.007080078125E-3</c:v>
                </c:pt>
                <c:pt idx="20697">
                  <c:v>1.0068416595458984E-3</c:v>
                </c:pt>
                <c:pt idx="20698">
                  <c:v>1.007080078125E-3</c:v>
                </c:pt>
                <c:pt idx="20699">
                  <c:v>1.007080078125E-3</c:v>
                </c:pt>
                <c:pt idx="20700">
                  <c:v>1.0068416595458984E-3</c:v>
                </c:pt>
                <c:pt idx="20701">
                  <c:v>1.007080078125E-3</c:v>
                </c:pt>
                <c:pt idx="20702">
                  <c:v>1.007080078125E-3</c:v>
                </c:pt>
                <c:pt idx="20703">
                  <c:v>1.0068416595458984E-3</c:v>
                </c:pt>
                <c:pt idx="20704">
                  <c:v>1.007080078125E-3</c:v>
                </c:pt>
                <c:pt idx="20705">
                  <c:v>1.007080078125E-3</c:v>
                </c:pt>
                <c:pt idx="20706">
                  <c:v>1.0068416595458984E-3</c:v>
                </c:pt>
                <c:pt idx="20707">
                  <c:v>1.007080078125E-3</c:v>
                </c:pt>
                <c:pt idx="20708">
                  <c:v>1.0080337524414063E-3</c:v>
                </c:pt>
                <c:pt idx="20709">
                  <c:v>1.0068416595458984E-3</c:v>
                </c:pt>
                <c:pt idx="20710">
                  <c:v>1.007080078125E-3</c:v>
                </c:pt>
                <c:pt idx="20711">
                  <c:v>1.007080078125E-3</c:v>
                </c:pt>
                <c:pt idx="20712">
                  <c:v>1.0068416595458984E-3</c:v>
                </c:pt>
                <c:pt idx="20713">
                  <c:v>1.007080078125E-3</c:v>
                </c:pt>
                <c:pt idx="20714">
                  <c:v>1.007080078125E-3</c:v>
                </c:pt>
                <c:pt idx="20715">
                  <c:v>1.0068416595458984E-3</c:v>
                </c:pt>
                <c:pt idx="20716">
                  <c:v>1.007080078125E-3</c:v>
                </c:pt>
                <c:pt idx="20717">
                  <c:v>1.007080078125E-3</c:v>
                </c:pt>
                <c:pt idx="20718">
                  <c:v>1.0068416595458984E-3</c:v>
                </c:pt>
                <c:pt idx="20719">
                  <c:v>1.007080078125E-3</c:v>
                </c:pt>
                <c:pt idx="20720">
                  <c:v>1.0080337524414063E-3</c:v>
                </c:pt>
                <c:pt idx="20721">
                  <c:v>1.007080078125E-3</c:v>
                </c:pt>
                <c:pt idx="20722">
                  <c:v>1.0068416595458984E-3</c:v>
                </c:pt>
                <c:pt idx="20723">
                  <c:v>1.007080078125E-3</c:v>
                </c:pt>
                <c:pt idx="20724">
                  <c:v>1.007080078125E-3</c:v>
                </c:pt>
                <c:pt idx="20725">
                  <c:v>1.0068416595458984E-3</c:v>
                </c:pt>
                <c:pt idx="20726">
                  <c:v>1.007080078125E-3</c:v>
                </c:pt>
                <c:pt idx="20727">
                  <c:v>1.007080078125E-3</c:v>
                </c:pt>
                <c:pt idx="20728">
                  <c:v>1.0068416595458984E-3</c:v>
                </c:pt>
                <c:pt idx="20729">
                  <c:v>1.007080078125E-3</c:v>
                </c:pt>
                <c:pt idx="20730">
                  <c:v>1.007080078125E-3</c:v>
                </c:pt>
                <c:pt idx="20731">
                  <c:v>1.0068416595458984E-3</c:v>
                </c:pt>
                <c:pt idx="20732">
                  <c:v>1.007080078125E-3</c:v>
                </c:pt>
                <c:pt idx="20733">
                  <c:v>1.0080337524414063E-3</c:v>
                </c:pt>
                <c:pt idx="20734">
                  <c:v>1.0068416595458984E-3</c:v>
                </c:pt>
                <c:pt idx="20735">
                  <c:v>1.007080078125E-3</c:v>
                </c:pt>
                <c:pt idx="20736">
                  <c:v>2.0139217376708984E-3</c:v>
                </c:pt>
                <c:pt idx="20737">
                  <c:v>1.007080078125E-3</c:v>
                </c:pt>
                <c:pt idx="20738">
                  <c:v>1.007080078125E-3</c:v>
                </c:pt>
                <c:pt idx="20739">
                  <c:v>1.0068416595458984E-3</c:v>
                </c:pt>
                <c:pt idx="20740">
                  <c:v>1.007080078125E-3</c:v>
                </c:pt>
                <c:pt idx="20741">
                  <c:v>1.007080078125E-3</c:v>
                </c:pt>
                <c:pt idx="20742">
                  <c:v>1.0068416595458984E-3</c:v>
                </c:pt>
                <c:pt idx="20743">
                  <c:v>1.007080078125E-3</c:v>
                </c:pt>
                <c:pt idx="20744">
                  <c:v>1.0080337524414063E-3</c:v>
                </c:pt>
                <c:pt idx="20745">
                  <c:v>1.007080078125E-3</c:v>
                </c:pt>
                <c:pt idx="20746">
                  <c:v>1.0068416595458984E-3</c:v>
                </c:pt>
                <c:pt idx="20747">
                  <c:v>1.007080078125E-3</c:v>
                </c:pt>
                <c:pt idx="20748">
                  <c:v>1.007080078125E-3</c:v>
                </c:pt>
                <c:pt idx="20749">
                  <c:v>1.0068416595458984E-3</c:v>
                </c:pt>
                <c:pt idx="20750">
                  <c:v>1.007080078125E-3</c:v>
                </c:pt>
                <c:pt idx="20751">
                  <c:v>1.007080078125E-3</c:v>
                </c:pt>
                <c:pt idx="20752">
                  <c:v>1.0068416595458984E-3</c:v>
                </c:pt>
                <c:pt idx="20753">
                  <c:v>1.007080078125E-3</c:v>
                </c:pt>
                <c:pt idx="20754">
                  <c:v>1.007080078125E-3</c:v>
                </c:pt>
                <c:pt idx="20755">
                  <c:v>1.0068416595458984E-3</c:v>
                </c:pt>
                <c:pt idx="20756">
                  <c:v>1.007080078125E-3</c:v>
                </c:pt>
                <c:pt idx="20757">
                  <c:v>1.0080337524414063E-3</c:v>
                </c:pt>
                <c:pt idx="20758">
                  <c:v>1.0068416595458984E-3</c:v>
                </c:pt>
                <c:pt idx="20759">
                  <c:v>1.007080078125E-3</c:v>
                </c:pt>
                <c:pt idx="20760">
                  <c:v>2.0139217376708984E-3</c:v>
                </c:pt>
                <c:pt idx="20761">
                  <c:v>1.007080078125E-3</c:v>
                </c:pt>
                <c:pt idx="20762">
                  <c:v>1.007080078125E-3</c:v>
                </c:pt>
                <c:pt idx="20763">
                  <c:v>1.0068416595458984E-3</c:v>
                </c:pt>
                <c:pt idx="20764">
                  <c:v>1.007080078125E-3</c:v>
                </c:pt>
                <c:pt idx="20765">
                  <c:v>1.007080078125E-3</c:v>
                </c:pt>
                <c:pt idx="20766">
                  <c:v>1.0068416595458984E-3</c:v>
                </c:pt>
                <c:pt idx="20767">
                  <c:v>1.007080078125E-3</c:v>
                </c:pt>
                <c:pt idx="20768">
                  <c:v>1.0080337524414063E-3</c:v>
                </c:pt>
                <c:pt idx="20769">
                  <c:v>1.007080078125E-3</c:v>
                </c:pt>
                <c:pt idx="20770">
                  <c:v>1.0068416595458984E-3</c:v>
                </c:pt>
                <c:pt idx="20771">
                  <c:v>1.007080078125E-3</c:v>
                </c:pt>
                <c:pt idx="20772">
                  <c:v>1.007080078125E-3</c:v>
                </c:pt>
                <c:pt idx="20773">
                  <c:v>1.0068416595458984E-3</c:v>
                </c:pt>
                <c:pt idx="20774">
                  <c:v>1.007080078125E-3</c:v>
                </c:pt>
                <c:pt idx="20775">
                  <c:v>1.007080078125E-3</c:v>
                </c:pt>
                <c:pt idx="20776">
                  <c:v>1.0068416595458984E-3</c:v>
                </c:pt>
                <c:pt idx="20777">
                  <c:v>1.007080078125E-3</c:v>
                </c:pt>
                <c:pt idx="20778">
                  <c:v>1.007080078125E-3</c:v>
                </c:pt>
                <c:pt idx="20779">
                  <c:v>1.0068416595458984E-3</c:v>
                </c:pt>
                <c:pt idx="20780">
                  <c:v>1.007080078125E-3</c:v>
                </c:pt>
                <c:pt idx="20781">
                  <c:v>1.0080337524414063E-3</c:v>
                </c:pt>
                <c:pt idx="20782">
                  <c:v>1.0068416595458984E-3</c:v>
                </c:pt>
                <c:pt idx="20783">
                  <c:v>1.007080078125E-3</c:v>
                </c:pt>
                <c:pt idx="20784">
                  <c:v>1.007080078125E-3</c:v>
                </c:pt>
                <c:pt idx="20785">
                  <c:v>1.0068416595458984E-3</c:v>
                </c:pt>
                <c:pt idx="20786">
                  <c:v>1.007080078125E-3</c:v>
                </c:pt>
                <c:pt idx="20787">
                  <c:v>1.007080078125E-3</c:v>
                </c:pt>
                <c:pt idx="20788">
                  <c:v>1.0068416595458984E-3</c:v>
                </c:pt>
                <c:pt idx="20789">
                  <c:v>1.007080078125E-3</c:v>
                </c:pt>
                <c:pt idx="20790">
                  <c:v>1.007080078125E-3</c:v>
                </c:pt>
                <c:pt idx="20791">
                  <c:v>1.0068416595458984E-3</c:v>
                </c:pt>
                <c:pt idx="20792">
                  <c:v>1.007080078125E-3</c:v>
                </c:pt>
                <c:pt idx="20793">
                  <c:v>1.0080337524414063E-3</c:v>
                </c:pt>
                <c:pt idx="20794">
                  <c:v>1.007080078125E-3</c:v>
                </c:pt>
                <c:pt idx="20795">
                  <c:v>1.0068416595458984E-3</c:v>
                </c:pt>
                <c:pt idx="20796">
                  <c:v>1.007080078125E-3</c:v>
                </c:pt>
                <c:pt idx="20797">
                  <c:v>1.007080078125E-3</c:v>
                </c:pt>
                <c:pt idx="20798">
                  <c:v>1.0068416595458984E-3</c:v>
                </c:pt>
                <c:pt idx="20799">
                  <c:v>1.007080078125E-3</c:v>
                </c:pt>
                <c:pt idx="20800">
                  <c:v>1.007080078125E-3</c:v>
                </c:pt>
                <c:pt idx="20801">
                  <c:v>1.0068416595458984E-3</c:v>
                </c:pt>
                <c:pt idx="20802">
                  <c:v>1.007080078125E-3</c:v>
                </c:pt>
                <c:pt idx="20803">
                  <c:v>1.007080078125E-3</c:v>
                </c:pt>
                <c:pt idx="20804">
                  <c:v>1.0068416595458984E-3</c:v>
                </c:pt>
                <c:pt idx="20805">
                  <c:v>1.0080337524414063E-3</c:v>
                </c:pt>
                <c:pt idx="20806">
                  <c:v>1.007080078125E-3</c:v>
                </c:pt>
                <c:pt idx="20807">
                  <c:v>1.0068416595458984E-3</c:v>
                </c:pt>
                <c:pt idx="20808">
                  <c:v>1.007080078125E-3</c:v>
                </c:pt>
                <c:pt idx="20809">
                  <c:v>1.007080078125E-3</c:v>
                </c:pt>
                <c:pt idx="20810">
                  <c:v>1.0068416595458984E-3</c:v>
                </c:pt>
                <c:pt idx="20811">
                  <c:v>1.007080078125E-3</c:v>
                </c:pt>
                <c:pt idx="20812">
                  <c:v>1.007080078125E-3</c:v>
                </c:pt>
                <c:pt idx="20813">
                  <c:v>1.0068416595458984E-3</c:v>
                </c:pt>
                <c:pt idx="20814">
                  <c:v>1.007080078125E-3</c:v>
                </c:pt>
                <c:pt idx="20815">
                  <c:v>1.007080078125E-3</c:v>
                </c:pt>
                <c:pt idx="20816">
                  <c:v>1.0068416595458984E-3</c:v>
                </c:pt>
                <c:pt idx="20817">
                  <c:v>1.007080078125E-3</c:v>
                </c:pt>
                <c:pt idx="20818">
                  <c:v>1.0080337524414063E-3</c:v>
                </c:pt>
                <c:pt idx="20819">
                  <c:v>1.007080078125E-3</c:v>
                </c:pt>
                <c:pt idx="20820">
                  <c:v>1.0068416595458984E-3</c:v>
                </c:pt>
                <c:pt idx="20821">
                  <c:v>1.007080078125E-3</c:v>
                </c:pt>
                <c:pt idx="20822">
                  <c:v>1.007080078125E-3</c:v>
                </c:pt>
                <c:pt idx="20823">
                  <c:v>1.0068416595458984E-3</c:v>
                </c:pt>
                <c:pt idx="20824">
                  <c:v>1.007080078125E-3</c:v>
                </c:pt>
                <c:pt idx="20825">
                  <c:v>1.007080078125E-3</c:v>
                </c:pt>
                <c:pt idx="20826">
                  <c:v>1.0068416595458984E-3</c:v>
                </c:pt>
                <c:pt idx="20827">
                  <c:v>1.007080078125E-3</c:v>
                </c:pt>
                <c:pt idx="20828">
                  <c:v>1.007080078125E-3</c:v>
                </c:pt>
                <c:pt idx="20829">
                  <c:v>1.0068416595458984E-3</c:v>
                </c:pt>
                <c:pt idx="20830">
                  <c:v>1.0080337524414063E-3</c:v>
                </c:pt>
                <c:pt idx="20831">
                  <c:v>1.007080078125E-3</c:v>
                </c:pt>
                <c:pt idx="20832">
                  <c:v>1.0068416595458984E-3</c:v>
                </c:pt>
                <c:pt idx="20833">
                  <c:v>1.007080078125E-3</c:v>
                </c:pt>
                <c:pt idx="20834">
                  <c:v>1.007080078125E-3</c:v>
                </c:pt>
                <c:pt idx="20835">
                  <c:v>1.0068416595458984E-3</c:v>
                </c:pt>
                <c:pt idx="20836">
                  <c:v>1.007080078125E-3</c:v>
                </c:pt>
                <c:pt idx="20837">
                  <c:v>1.007080078125E-3</c:v>
                </c:pt>
                <c:pt idx="20838">
                  <c:v>1.0068416595458984E-3</c:v>
                </c:pt>
                <c:pt idx="20839">
                  <c:v>1.007080078125E-3</c:v>
                </c:pt>
                <c:pt idx="20840">
                  <c:v>1.007080078125E-3</c:v>
                </c:pt>
                <c:pt idx="20841">
                  <c:v>1.0068416595458984E-3</c:v>
                </c:pt>
                <c:pt idx="20842">
                  <c:v>1.007080078125E-3</c:v>
                </c:pt>
                <c:pt idx="20843">
                  <c:v>1.0080337524414063E-3</c:v>
                </c:pt>
                <c:pt idx="20844">
                  <c:v>1.007080078125E-3</c:v>
                </c:pt>
                <c:pt idx="20845">
                  <c:v>1.0068416595458984E-3</c:v>
                </c:pt>
                <c:pt idx="20846">
                  <c:v>1.007080078125E-3</c:v>
                </c:pt>
                <c:pt idx="20847">
                  <c:v>1.007080078125E-3</c:v>
                </c:pt>
                <c:pt idx="20848">
                  <c:v>1.0068416595458984E-3</c:v>
                </c:pt>
                <c:pt idx="20849">
                  <c:v>1.007080078125E-3</c:v>
                </c:pt>
                <c:pt idx="20850">
                  <c:v>1.007080078125E-3</c:v>
                </c:pt>
                <c:pt idx="20851">
                  <c:v>1.0068416595458984E-3</c:v>
                </c:pt>
                <c:pt idx="20852">
                  <c:v>1.007080078125E-3</c:v>
                </c:pt>
                <c:pt idx="20853">
                  <c:v>1.007080078125E-3</c:v>
                </c:pt>
                <c:pt idx="20854">
                  <c:v>1.0068416595458984E-3</c:v>
                </c:pt>
                <c:pt idx="20855">
                  <c:v>1.0080337524414063E-3</c:v>
                </c:pt>
                <c:pt idx="20856">
                  <c:v>1.007080078125E-3</c:v>
                </c:pt>
                <c:pt idx="20857">
                  <c:v>1.0068416595458984E-3</c:v>
                </c:pt>
                <c:pt idx="20858">
                  <c:v>1.007080078125E-3</c:v>
                </c:pt>
                <c:pt idx="20859">
                  <c:v>1.007080078125E-3</c:v>
                </c:pt>
                <c:pt idx="20860">
                  <c:v>1.0068416595458984E-3</c:v>
                </c:pt>
                <c:pt idx="20861">
                  <c:v>1.007080078125E-3</c:v>
                </c:pt>
                <c:pt idx="20862">
                  <c:v>1.007080078125E-3</c:v>
                </c:pt>
                <c:pt idx="20863">
                  <c:v>1.0068416595458984E-3</c:v>
                </c:pt>
                <c:pt idx="20864">
                  <c:v>1.007080078125E-3</c:v>
                </c:pt>
                <c:pt idx="20865">
                  <c:v>1.007080078125E-3</c:v>
                </c:pt>
                <c:pt idx="20866">
                  <c:v>1.0068416595458984E-3</c:v>
                </c:pt>
                <c:pt idx="20867">
                  <c:v>1.007080078125E-3</c:v>
                </c:pt>
                <c:pt idx="20868">
                  <c:v>1.0080337524414063E-3</c:v>
                </c:pt>
                <c:pt idx="20869">
                  <c:v>1.007080078125E-3</c:v>
                </c:pt>
                <c:pt idx="20870">
                  <c:v>1.0068416595458984E-3</c:v>
                </c:pt>
                <c:pt idx="20871">
                  <c:v>1.007080078125E-3</c:v>
                </c:pt>
                <c:pt idx="20872">
                  <c:v>1.007080078125E-3</c:v>
                </c:pt>
                <c:pt idx="20873">
                  <c:v>1.0068416595458984E-3</c:v>
                </c:pt>
                <c:pt idx="20874">
                  <c:v>1.007080078125E-3</c:v>
                </c:pt>
                <c:pt idx="20875">
                  <c:v>1.007080078125E-3</c:v>
                </c:pt>
                <c:pt idx="20876">
                  <c:v>1.0068416595458984E-3</c:v>
                </c:pt>
                <c:pt idx="20877">
                  <c:v>1.007080078125E-3</c:v>
                </c:pt>
                <c:pt idx="20878">
                  <c:v>1.007080078125E-3</c:v>
                </c:pt>
                <c:pt idx="20879">
                  <c:v>1.0068416595458984E-3</c:v>
                </c:pt>
                <c:pt idx="20880">
                  <c:v>1.0080337524414063E-3</c:v>
                </c:pt>
                <c:pt idx="20881">
                  <c:v>1.007080078125E-3</c:v>
                </c:pt>
                <c:pt idx="20882">
                  <c:v>1.0068416595458984E-3</c:v>
                </c:pt>
                <c:pt idx="20883">
                  <c:v>1.007080078125E-3</c:v>
                </c:pt>
                <c:pt idx="20884">
                  <c:v>1.007080078125E-3</c:v>
                </c:pt>
                <c:pt idx="20885">
                  <c:v>1.0068416595458984E-3</c:v>
                </c:pt>
                <c:pt idx="20886">
                  <c:v>1.007080078125E-3</c:v>
                </c:pt>
                <c:pt idx="20887">
                  <c:v>1.007080078125E-3</c:v>
                </c:pt>
                <c:pt idx="20888">
                  <c:v>1.0068416595458984E-3</c:v>
                </c:pt>
                <c:pt idx="20889">
                  <c:v>1.007080078125E-3</c:v>
                </c:pt>
                <c:pt idx="20890">
                  <c:v>1.007080078125E-3</c:v>
                </c:pt>
                <c:pt idx="20891">
                  <c:v>1.0068416595458984E-3</c:v>
                </c:pt>
                <c:pt idx="20892">
                  <c:v>1.007080078125E-3</c:v>
                </c:pt>
                <c:pt idx="20893">
                  <c:v>1.0080337524414063E-3</c:v>
                </c:pt>
                <c:pt idx="20894">
                  <c:v>1.007080078125E-3</c:v>
                </c:pt>
                <c:pt idx="20895">
                  <c:v>1.0068416595458984E-3</c:v>
                </c:pt>
                <c:pt idx="20896">
                  <c:v>1.007080078125E-3</c:v>
                </c:pt>
                <c:pt idx="20897">
                  <c:v>1.007080078125E-3</c:v>
                </c:pt>
                <c:pt idx="20898">
                  <c:v>1.0068416595458984E-3</c:v>
                </c:pt>
                <c:pt idx="20899">
                  <c:v>1.007080078125E-3</c:v>
                </c:pt>
                <c:pt idx="20900">
                  <c:v>1.007080078125E-3</c:v>
                </c:pt>
                <c:pt idx="20901">
                  <c:v>1.0068416595458984E-3</c:v>
                </c:pt>
                <c:pt idx="20902">
                  <c:v>1.007080078125E-3</c:v>
                </c:pt>
                <c:pt idx="20903">
                  <c:v>1.007080078125E-3</c:v>
                </c:pt>
                <c:pt idx="20904">
                  <c:v>1.0068416595458984E-3</c:v>
                </c:pt>
                <c:pt idx="20905">
                  <c:v>1.0080337524414063E-3</c:v>
                </c:pt>
                <c:pt idx="20906">
                  <c:v>1.007080078125E-3</c:v>
                </c:pt>
                <c:pt idx="20907">
                  <c:v>1.0068416595458984E-3</c:v>
                </c:pt>
                <c:pt idx="20908">
                  <c:v>1.007080078125E-3</c:v>
                </c:pt>
                <c:pt idx="20909">
                  <c:v>1.007080078125E-3</c:v>
                </c:pt>
                <c:pt idx="20910">
                  <c:v>1.0068416595458984E-3</c:v>
                </c:pt>
                <c:pt idx="20911">
                  <c:v>1.007080078125E-3</c:v>
                </c:pt>
                <c:pt idx="20912">
                  <c:v>1.007080078125E-3</c:v>
                </c:pt>
                <c:pt idx="20913">
                  <c:v>1.0068416595458984E-3</c:v>
                </c:pt>
                <c:pt idx="20914">
                  <c:v>1.007080078125E-3</c:v>
                </c:pt>
                <c:pt idx="20915">
                  <c:v>1.007080078125E-3</c:v>
                </c:pt>
                <c:pt idx="20916">
                  <c:v>1.0068416595458984E-3</c:v>
                </c:pt>
                <c:pt idx="20917">
                  <c:v>1.007080078125E-3</c:v>
                </c:pt>
                <c:pt idx="20918">
                  <c:v>1.0080337524414063E-3</c:v>
                </c:pt>
                <c:pt idx="20919">
                  <c:v>1.007080078125E-3</c:v>
                </c:pt>
                <c:pt idx="20920">
                  <c:v>1.0068416595458984E-3</c:v>
                </c:pt>
                <c:pt idx="20921">
                  <c:v>1.007080078125E-3</c:v>
                </c:pt>
                <c:pt idx="20922">
                  <c:v>1.007080078125E-3</c:v>
                </c:pt>
                <c:pt idx="20923">
                  <c:v>1.0068416595458984E-3</c:v>
                </c:pt>
                <c:pt idx="20924">
                  <c:v>1.007080078125E-3</c:v>
                </c:pt>
                <c:pt idx="20925">
                  <c:v>1.007080078125E-3</c:v>
                </c:pt>
                <c:pt idx="20926">
                  <c:v>1.0068416595458984E-3</c:v>
                </c:pt>
                <c:pt idx="20927">
                  <c:v>1.007080078125E-3</c:v>
                </c:pt>
                <c:pt idx="20928">
                  <c:v>1.007080078125E-3</c:v>
                </c:pt>
                <c:pt idx="20929">
                  <c:v>1.0068416595458984E-3</c:v>
                </c:pt>
                <c:pt idx="20930">
                  <c:v>1.0080337524414063E-3</c:v>
                </c:pt>
                <c:pt idx="20931">
                  <c:v>1.007080078125E-3</c:v>
                </c:pt>
                <c:pt idx="20932">
                  <c:v>1.0068416595458984E-3</c:v>
                </c:pt>
                <c:pt idx="20933">
                  <c:v>1.007080078125E-3</c:v>
                </c:pt>
                <c:pt idx="20934">
                  <c:v>1.007080078125E-3</c:v>
                </c:pt>
                <c:pt idx="20935">
                  <c:v>1.0068416595458984E-3</c:v>
                </c:pt>
                <c:pt idx="20936">
                  <c:v>1.007080078125E-3</c:v>
                </c:pt>
                <c:pt idx="20937">
                  <c:v>1.007080078125E-3</c:v>
                </c:pt>
                <c:pt idx="20938">
                  <c:v>1.0068416595458984E-3</c:v>
                </c:pt>
                <c:pt idx="20939">
                  <c:v>1.007080078125E-3</c:v>
                </c:pt>
                <c:pt idx="20940">
                  <c:v>1.007080078125E-3</c:v>
                </c:pt>
                <c:pt idx="20941">
                  <c:v>1.0068416595458984E-3</c:v>
                </c:pt>
                <c:pt idx="20942">
                  <c:v>1.007080078125E-3</c:v>
                </c:pt>
                <c:pt idx="20943">
                  <c:v>1.0080337524414063E-3</c:v>
                </c:pt>
                <c:pt idx="20944">
                  <c:v>1.007080078125E-3</c:v>
                </c:pt>
                <c:pt idx="20945">
                  <c:v>1.0068416595458984E-3</c:v>
                </c:pt>
                <c:pt idx="20946">
                  <c:v>1.007080078125E-3</c:v>
                </c:pt>
                <c:pt idx="20947">
                  <c:v>1.007080078125E-3</c:v>
                </c:pt>
                <c:pt idx="20948">
                  <c:v>1.0068416595458984E-3</c:v>
                </c:pt>
                <c:pt idx="20949">
                  <c:v>1.007080078125E-3</c:v>
                </c:pt>
                <c:pt idx="20950">
                  <c:v>1.007080078125E-3</c:v>
                </c:pt>
                <c:pt idx="20951">
                  <c:v>1.0068416595458984E-3</c:v>
                </c:pt>
                <c:pt idx="20952">
                  <c:v>1.007080078125E-3</c:v>
                </c:pt>
                <c:pt idx="20953">
                  <c:v>1.007080078125E-3</c:v>
                </c:pt>
                <c:pt idx="20954">
                  <c:v>1.0068416595458984E-3</c:v>
                </c:pt>
                <c:pt idx="20955">
                  <c:v>1.0080337524414063E-3</c:v>
                </c:pt>
                <c:pt idx="20956">
                  <c:v>1.007080078125E-3</c:v>
                </c:pt>
                <c:pt idx="20957">
                  <c:v>1.0068416595458984E-3</c:v>
                </c:pt>
                <c:pt idx="20958">
                  <c:v>1.007080078125E-3</c:v>
                </c:pt>
                <c:pt idx="20959">
                  <c:v>1.007080078125E-3</c:v>
                </c:pt>
                <c:pt idx="20960">
                  <c:v>1.0068416595458984E-3</c:v>
                </c:pt>
                <c:pt idx="20961">
                  <c:v>1.007080078125E-3</c:v>
                </c:pt>
                <c:pt idx="20962">
                  <c:v>1.007080078125E-3</c:v>
                </c:pt>
                <c:pt idx="20963">
                  <c:v>1.0068416595458984E-3</c:v>
                </c:pt>
                <c:pt idx="20964">
                  <c:v>1.007080078125E-3</c:v>
                </c:pt>
                <c:pt idx="20965">
                  <c:v>1.007080078125E-3</c:v>
                </c:pt>
                <c:pt idx="20966">
                  <c:v>1.0068416595458984E-3</c:v>
                </c:pt>
                <c:pt idx="20967">
                  <c:v>1.007080078125E-3</c:v>
                </c:pt>
                <c:pt idx="20968">
                  <c:v>1.0080337524414063E-3</c:v>
                </c:pt>
                <c:pt idx="20969">
                  <c:v>1.007080078125E-3</c:v>
                </c:pt>
                <c:pt idx="20970">
                  <c:v>1.0068416595458984E-3</c:v>
                </c:pt>
                <c:pt idx="20971">
                  <c:v>1.007080078125E-3</c:v>
                </c:pt>
                <c:pt idx="20972">
                  <c:v>1.007080078125E-3</c:v>
                </c:pt>
                <c:pt idx="20973">
                  <c:v>1.0068416595458984E-3</c:v>
                </c:pt>
                <c:pt idx="20974">
                  <c:v>1.007080078125E-3</c:v>
                </c:pt>
                <c:pt idx="20975">
                  <c:v>1.007080078125E-3</c:v>
                </c:pt>
                <c:pt idx="20976">
                  <c:v>1.0068416595458984E-3</c:v>
                </c:pt>
                <c:pt idx="20977">
                  <c:v>1.007080078125E-3</c:v>
                </c:pt>
                <c:pt idx="20978">
                  <c:v>1.007080078125E-3</c:v>
                </c:pt>
                <c:pt idx="20979">
                  <c:v>1.0068416595458984E-3</c:v>
                </c:pt>
                <c:pt idx="20980">
                  <c:v>1.0080337524414063E-3</c:v>
                </c:pt>
                <c:pt idx="20981">
                  <c:v>1.007080078125E-3</c:v>
                </c:pt>
                <c:pt idx="20982">
                  <c:v>1.0068416595458984E-3</c:v>
                </c:pt>
                <c:pt idx="20983">
                  <c:v>1.007080078125E-3</c:v>
                </c:pt>
                <c:pt idx="20984">
                  <c:v>1.007080078125E-3</c:v>
                </c:pt>
                <c:pt idx="20985">
                  <c:v>1.0068416595458984E-3</c:v>
                </c:pt>
                <c:pt idx="20986">
                  <c:v>1.007080078125E-3</c:v>
                </c:pt>
                <c:pt idx="20987">
                  <c:v>1.007080078125E-3</c:v>
                </c:pt>
                <c:pt idx="20988">
                  <c:v>1.0068416595458984E-3</c:v>
                </c:pt>
                <c:pt idx="20989">
                  <c:v>1.007080078125E-3</c:v>
                </c:pt>
                <c:pt idx="20990">
                  <c:v>1.007080078125E-3</c:v>
                </c:pt>
                <c:pt idx="20991">
                  <c:v>1.0068416595458984E-3</c:v>
                </c:pt>
                <c:pt idx="20992">
                  <c:v>1.007080078125E-3</c:v>
                </c:pt>
                <c:pt idx="20993">
                  <c:v>1.0080337524414063E-3</c:v>
                </c:pt>
                <c:pt idx="20994">
                  <c:v>1.007080078125E-3</c:v>
                </c:pt>
                <c:pt idx="20995">
                  <c:v>1.0068416595458984E-3</c:v>
                </c:pt>
                <c:pt idx="20996">
                  <c:v>1.007080078125E-3</c:v>
                </c:pt>
                <c:pt idx="20997">
                  <c:v>1.007080078125E-3</c:v>
                </c:pt>
                <c:pt idx="20998">
                  <c:v>1.0068416595458984E-3</c:v>
                </c:pt>
                <c:pt idx="20999">
                  <c:v>1.007080078125E-3</c:v>
                </c:pt>
                <c:pt idx="21000">
                  <c:v>1.007080078125E-3</c:v>
                </c:pt>
                <c:pt idx="21001">
                  <c:v>1.0068416595458984E-3</c:v>
                </c:pt>
                <c:pt idx="21002">
                  <c:v>1.007080078125E-3</c:v>
                </c:pt>
                <c:pt idx="21003">
                  <c:v>1.007080078125E-3</c:v>
                </c:pt>
                <c:pt idx="21004">
                  <c:v>1.0068416595458984E-3</c:v>
                </c:pt>
                <c:pt idx="21005">
                  <c:v>1.0080337524414063E-3</c:v>
                </c:pt>
                <c:pt idx="21006">
                  <c:v>1.007080078125E-3</c:v>
                </c:pt>
                <c:pt idx="21007">
                  <c:v>1.0068416595458984E-3</c:v>
                </c:pt>
                <c:pt idx="21008">
                  <c:v>1.007080078125E-3</c:v>
                </c:pt>
                <c:pt idx="21009">
                  <c:v>1.007080078125E-3</c:v>
                </c:pt>
                <c:pt idx="21010">
                  <c:v>1.0068416595458984E-3</c:v>
                </c:pt>
                <c:pt idx="21011">
                  <c:v>1.007080078125E-3</c:v>
                </c:pt>
                <c:pt idx="21012">
                  <c:v>1.007080078125E-3</c:v>
                </c:pt>
                <c:pt idx="21013">
                  <c:v>1.0068416595458984E-3</c:v>
                </c:pt>
                <c:pt idx="21014">
                  <c:v>1.007080078125E-3</c:v>
                </c:pt>
                <c:pt idx="21015">
                  <c:v>1.007080078125E-3</c:v>
                </c:pt>
                <c:pt idx="21016">
                  <c:v>1.0068416595458984E-3</c:v>
                </c:pt>
                <c:pt idx="21017">
                  <c:v>1.007080078125E-3</c:v>
                </c:pt>
                <c:pt idx="21018">
                  <c:v>1.0080337524414063E-3</c:v>
                </c:pt>
                <c:pt idx="21019">
                  <c:v>1.007080078125E-3</c:v>
                </c:pt>
                <c:pt idx="21020">
                  <c:v>1.0068416595458984E-3</c:v>
                </c:pt>
                <c:pt idx="21021">
                  <c:v>1.007080078125E-3</c:v>
                </c:pt>
                <c:pt idx="21022">
                  <c:v>1.007080078125E-3</c:v>
                </c:pt>
                <c:pt idx="21023">
                  <c:v>1.0068416595458984E-3</c:v>
                </c:pt>
                <c:pt idx="21024">
                  <c:v>1.007080078125E-3</c:v>
                </c:pt>
                <c:pt idx="21025">
                  <c:v>1.007080078125E-3</c:v>
                </c:pt>
                <c:pt idx="21026">
                  <c:v>1.0068416595458984E-3</c:v>
                </c:pt>
                <c:pt idx="21027">
                  <c:v>1.007080078125E-3</c:v>
                </c:pt>
                <c:pt idx="21028">
                  <c:v>1.0068416595458984E-3</c:v>
                </c:pt>
                <c:pt idx="21029">
                  <c:v>1.007080078125E-3</c:v>
                </c:pt>
                <c:pt idx="21030">
                  <c:v>1.0080337524414063E-3</c:v>
                </c:pt>
                <c:pt idx="21031">
                  <c:v>1.007080078125E-3</c:v>
                </c:pt>
                <c:pt idx="21032">
                  <c:v>1.0068416595458984E-3</c:v>
                </c:pt>
                <c:pt idx="21033">
                  <c:v>1.007080078125E-3</c:v>
                </c:pt>
                <c:pt idx="21034">
                  <c:v>1.007080078125E-3</c:v>
                </c:pt>
                <c:pt idx="21035">
                  <c:v>1.0068416595458984E-3</c:v>
                </c:pt>
                <c:pt idx="21036">
                  <c:v>1.007080078125E-3</c:v>
                </c:pt>
                <c:pt idx="21037">
                  <c:v>1.007080078125E-3</c:v>
                </c:pt>
                <c:pt idx="21038">
                  <c:v>1.0068416595458984E-3</c:v>
                </c:pt>
                <c:pt idx="21039">
                  <c:v>1.007080078125E-3</c:v>
                </c:pt>
                <c:pt idx="21040">
                  <c:v>1.007080078125E-3</c:v>
                </c:pt>
                <c:pt idx="21041">
                  <c:v>1.0068416595458984E-3</c:v>
                </c:pt>
                <c:pt idx="21042">
                  <c:v>1.007080078125E-3</c:v>
                </c:pt>
                <c:pt idx="21043">
                  <c:v>1.0080337524414063E-3</c:v>
                </c:pt>
                <c:pt idx="21044">
                  <c:v>1.007080078125E-3</c:v>
                </c:pt>
                <c:pt idx="21045">
                  <c:v>1.0068416595458984E-3</c:v>
                </c:pt>
                <c:pt idx="21046">
                  <c:v>1.007080078125E-3</c:v>
                </c:pt>
                <c:pt idx="21047">
                  <c:v>1.007080078125E-3</c:v>
                </c:pt>
                <c:pt idx="21048">
                  <c:v>1.0068416595458984E-3</c:v>
                </c:pt>
                <c:pt idx="21049">
                  <c:v>1.007080078125E-3</c:v>
                </c:pt>
                <c:pt idx="21050">
                  <c:v>1.0068416595458984E-3</c:v>
                </c:pt>
                <c:pt idx="21051">
                  <c:v>1.007080078125E-3</c:v>
                </c:pt>
                <c:pt idx="21052">
                  <c:v>1.007080078125E-3</c:v>
                </c:pt>
                <c:pt idx="21053">
                  <c:v>1.0068416595458984E-3</c:v>
                </c:pt>
                <c:pt idx="21054">
                  <c:v>1.007080078125E-3</c:v>
                </c:pt>
                <c:pt idx="21055">
                  <c:v>1.0080337524414063E-3</c:v>
                </c:pt>
                <c:pt idx="21056">
                  <c:v>1.007080078125E-3</c:v>
                </c:pt>
                <c:pt idx="21057">
                  <c:v>1.0068416595458984E-3</c:v>
                </c:pt>
                <c:pt idx="21058">
                  <c:v>1.007080078125E-3</c:v>
                </c:pt>
                <c:pt idx="21059">
                  <c:v>1.007080078125E-3</c:v>
                </c:pt>
                <c:pt idx="21060">
                  <c:v>1.0068416595458984E-3</c:v>
                </c:pt>
                <c:pt idx="21061">
                  <c:v>1.007080078125E-3</c:v>
                </c:pt>
                <c:pt idx="21062">
                  <c:v>1.007080078125E-3</c:v>
                </c:pt>
                <c:pt idx="21063">
                  <c:v>1.0068416595458984E-3</c:v>
                </c:pt>
                <c:pt idx="21064">
                  <c:v>1.007080078125E-3</c:v>
                </c:pt>
                <c:pt idx="21065">
                  <c:v>1.007080078125E-3</c:v>
                </c:pt>
                <c:pt idx="21066">
                  <c:v>1.0068416595458984E-3</c:v>
                </c:pt>
                <c:pt idx="21067">
                  <c:v>1.007080078125E-3</c:v>
                </c:pt>
                <c:pt idx="21068">
                  <c:v>1.0080337524414063E-3</c:v>
                </c:pt>
                <c:pt idx="21069">
                  <c:v>1.007080078125E-3</c:v>
                </c:pt>
                <c:pt idx="21070">
                  <c:v>1.0068416595458984E-3</c:v>
                </c:pt>
                <c:pt idx="21071">
                  <c:v>1.007080078125E-3</c:v>
                </c:pt>
                <c:pt idx="21072">
                  <c:v>1.0068416595458984E-3</c:v>
                </c:pt>
                <c:pt idx="21073">
                  <c:v>1.007080078125E-3</c:v>
                </c:pt>
                <c:pt idx="21074">
                  <c:v>1.007080078125E-3</c:v>
                </c:pt>
                <c:pt idx="21075">
                  <c:v>1.0068416595458984E-3</c:v>
                </c:pt>
                <c:pt idx="21076">
                  <c:v>1.007080078125E-3</c:v>
                </c:pt>
                <c:pt idx="21077">
                  <c:v>1.007080078125E-3</c:v>
                </c:pt>
                <c:pt idx="21078">
                  <c:v>1.0068416595458984E-3</c:v>
                </c:pt>
                <c:pt idx="21079">
                  <c:v>1.007080078125E-3</c:v>
                </c:pt>
                <c:pt idx="21080">
                  <c:v>1.0080337524414063E-3</c:v>
                </c:pt>
                <c:pt idx="21081">
                  <c:v>1.007080078125E-3</c:v>
                </c:pt>
                <c:pt idx="21082">
                  <c:v>1.0068416595458984E-3</c:v>
                </c:pt>
                <c:pt idx="21083">
                  <c:v>1.007080078125E-3</c:v>
                </c:pt>
                <c:pt idx="21084">
                  <c:v>1.007080078125E-3</c:v>
                </c:pt>
                <c:pt idx="21085">
                  <c:v>1.0068416595458984E-3</c:v>
                </c:pt>
                <c:pt idx="21086">
                  <c:v>1.007080078125E-3</c:v>
                </c:pt>
                <c:pt idx="21087">
                  <c:v>1.007080078125E-3</c:v>
                </c:pt>
                <c:pt idx="21088">
                  <c:v>1.0068416595458984E-3</c:v>
                </c:pt>
                <c:pt idx="21089">
                  <c:v>1.007080078125E-3</c:v>
                </c:pt>
                <c:pt idx="21090">
                  <c:v>1.007080078125E-3</c:v>
                </c:pt>
                <c:pt idx="21091">
                  <c:v>1.0068416595458984E-3</c:v>
                </c:pt>
                <c:pt idx="21092">
                  <c:v>1.007080078125E-3</c:v>
                </c:pt>
                <c:pt idx="21093">
                  <c:v>1.0080337524414063E-3</c:v>
                </c:pt>
                <c:pt idx="21094">
                  <c:v>1.0068416595458984E-3</c:v>
                </c:pt>
                <c:pt idx="21095">
                  <c:v>1.007080078125E-3</c:v>
                </c:pt>
                <c:pt idx="21096">
                  <c:v>1.007080078125E-3</c:v>
                </c:pt>
                <c:pt idx="21097">
                  <c:v>1.0068416595458984E-3</c:v>
                </c:pt>
                <c:pt idx="21098">
                  <c:v>1.007080078125E-3</c:v>
                </c:pt>
                <c:pt idx="21099">
                  <c:v>1.007080078125E-3</c:v>
                </c:pt>
                <c:pt idx="21100">
                  <c:v>1.0068416595458984E-3</c:v>
                </c:pt>
                <c:pt idx="21101">
                  <c:v>1.007080078125E-3</c:v>
                </c:pt>
                <c:pt idx="21102">
                  <c:v>1.007080078125E-3</c:v>
                </c:pt>
                <c:pt idx="21103">
                  <c:v>1.0068416595458984E-3</c:v>
                </c:pt>
                <c:pt idx="21104">
                  <c:v>1.007080078125E-3</c:v>
                </c:pt>
                <c:pt idx="21105">
                  <c:v>1.0080337524414063E-3</c:v>
                </c:pt>
                <c:pt idx="21106">
                  <c:v>1.007080078125E-3</c:v>
                </c:pt>
                <c:pt idx="21107">
                  <c:v>1.0068416595458984E-3</c:v>
                </c:pt>
                <c:pt idx="21108">
                  <c:v>1.007080078125E-3</c:v>
                </c:pt>
                <c:pt idx="21109">
                  <c:v>1.007080078125E-3</c:v>
                </c:pt>
                <c:pt idx="21110">
                  <c:v>1.0068416595458984E-3</c:v>
                </c:pt>
                <c:pt idx="21111">
                  <c:v>1.007080078125E-3</c:v>
                </c:pt>
                <c:pt idx="21112">
                  <c:v>1.007080078125E-3</c:v>
                </c:pt>
                <c:pt idx="21113">
                  <c:v>1.0068416595458984E-3</c:v>
                </c:pt>
                <c:pt idx="21114">
                  <c:v>1.007080078125E-3</c:v>
                </c:pt>
                <c:pt idx="21115">
                  <c:v>1.007080078125E-3</c:v>
                </c:pt>
                <c:pt idx="21116">
                  <c:v>1.0068416595458984E-3</c:v>
                </c:pt>
                <c:pt idx="21117">
                  <c:v>1.007080078125E-3</c:v>
                </c:pt>
                <c:pt idx="21118">
                  <c:v>1.0080337524414063E-3</c:v>
                </c:pt>
                <c:pt idx="21119">
                  <c:v>1.0068416595458984E-3</c:v>
                </c:pt>
                <c:pt idx="21120">
                  <c:v>1.007080078125E-3</c:v>
                </c:pt>
                <c:pt idx="21121">
                  <c:v>1.007080078125E-3</c:v>
                </c:pt>
                <c:pt idx="21122">
                  <c:v>1.0068416595458984E-3</c:v>
                </c:pt>
                <c:pt idx="21123">
                  <c:v>1.007080078125E-3</c:v>
                </c:pt>
                <c:pt idx="21124">
                  <c:v>1.007080078125E-3</c:v>
                </c:pt>
                <c:pt idx="21125">
                  <c:v>1.0068416595458984E-3</c:v>
                </c:pt>
                <c:pt idx="21126">
                  <c:v>1.007080078125E-3</c:v>
                </c:pt>
                <c:pt idx="21127">
                  <c:v>1.007080078125E-3</c:v>
                </c:pt>
                <c:pt idx="21128">
                  <c:v>1.0068416595458984E-3</c:v>
                </c:pt>
                <c:pt idx="21129">
                  <c:v>1.007080078125E-3</c:v>
                </c:pt>
                <c:pt idx="21130">
                  <c:v>1.0080337524414063E-3</c:v>
                </c:pt>
                <c:pt idx="21131">
                  <c:v>1.007080078125E-3</c:v>
                </c:pt>
                <c:pt idx="21132">
                  <c:v>1.0068416595458984E-3</c:v>
                </c:pt>
                <c:pt idx="21133">
                  <c:v>1.007080078125E-3</c:v>
                </c:pt>
                <c:pt idx="21134">
                  <c:v>1.007080078125E-3</c:v>
                </c:pt>
                <c:pt idx="21135">
                  <c:v>1.0068416595458984E-3</c:v>
                </c:pt>
                <c:pt idx="21136">
                  <c:v>1.007080078125E-3</c:v>
                </c:pt>
                <c:pt idx="21137">
                  <c:v>1.007080078125E-3</c:v>
                </c:pt>
                <c:pt idx="21138">
                  <c:v>1.0068416595458984E-3</c:v>
                </c:pt>
                <c:pt idx="21139">
                  <c:v>1.007080078125E-3</c:v>
                </c:pt>
                <c:pt idx="21140">
                  <c:v>1.007080078125E-3</c:v>
                </c:pt>
                <c:pt idx="21141">
                  <c:v>1.0068416595458984E-3</c:v>
                </c:pt>
                <c:pt idx="21142">
                  <c:v>1.007080078125E-3</c:v>
                </c:pt>
                <c:pt idx="21143">
                  <c:v>1.0080337524414063E-3</c:v>
                </c:pt>
                <c:pt idx="21144">
                  <c:v>1.0068416595458984E-3</c:v>
                </c:pt>
                <c:pt idx="21145">
                  <c:v>1.007080078125E-3</c:v>
                </c:pt>
                <c:pt idx="21146">
                  <c:v>1.007080078125E-3</c:v>
                </c:pt>
                <c:pt idx="21147">
                  <c:v>1.0068416595458984E-3</c:v>
                </c:pt>
                <c:pt idx="21148">
                  <c:v>1.007080078125E-3</c:v>
                </c:pt>
                <c:pt idx="21149">
                  <c:v>1.007080078125E-3</c:v>
                </c:pt>
                <c:pt idx="21150">
                  <c:v>1.0068416595458984E-3</c:v>
                </c:pt>
                <c:pt idx="21151">
                  <c:v>1.007080078125E-3</c:v>
                </c:pt>
                <c:pt idx="21152">
                  <c:v>1.007080078125E-3</c:v>
                </c:pt>
                <c:pt idx="21153">
                  <c:v>1.0068416595458984E-3</c:v>
                </c:pt>
                <c:pt idx="21154">
                  <c:v>1.007080078125E-3</c:v>
                </c:pt>
                <c:pt idx="21155">
                  <c:v>1.0080337524414063E-3</c:v>
                </c:pt>
                <c:pt idx="21156">
                  <c:v>1.007080078125E-3</c:v>
                </c:pt>
                <c:pt idx="21157">
                  <c:v>1.0068416595458984E-3</c:v>
                </c:pt>
                <c:pt idx="21158">
                  <c:v>1.007080078125E-3</c:v>
                </c:pt>
                <c:pt idx="21159">
                  <c:v>1.007080078125E-3</c:v>
                </c:pt>
                <c:pt idx="21160">
                  <c:v>1.0068416595458984E-3</c:v>
                </c:pt>
                <c:pt idx="21161">
                  <c:v>1.007080078125E-3</c:v>
                </c:pt>
                <c:pt idx="21162">
                  <c:v>1.007080078125E-3</c:v>
                </c:pt>
                <c:pt idx="21163">
                  <c:v>1.0068416595458984E-3</c:v>
                </c:pt>
                <c:pt idx="21164">
                  <c:v>1.007080078125E-3</c:v>
                </c:pt>
                <c:pt idx="21165">
                  <c:v>1.007080078125E-3</c:v>
                </c:pt>
                <c:pt idx="21166">
                  <c:v>1.0068416595458984E-3</c:v>
                </c:pt>
                <c:pt idx="21167">
                  <c:v>1.007080078125E-3</c:v>
                </c:pt>
                <c:pt idx="21168">
                  <c:v>1.0080337524414063E-3</c:v>
                </c:pt>
                <c:pt idx="21169">
                  <c:v>4.0278434753417969E-3</c:v>
                </c:pt>
                <c:pt idx="21170">
                  <c:v>1.007080078125E-3</c:v>
                </c:pt>
                <c:pt idx="21171">
                  <c:v>1.007080078125E-3</c:v>
                </c:pt>
                <c:pt idx="21172">
                  <c:v>1.0068416595458984E-3</c:v>
                </c:pt>
                <c:pt idx="21173">
                  <c:v>1.007080078125E-3</c:v>
                </c:pt>
                <c:pt idx="21174">
                  <c:v>1.007080078125E-3</c:v>
                </c:pt>
                <c:pt idx="21175">
                  <c:v>1.0068416595458984E-3</c:v>
                </c:pt>
                <c:pt idx="21176">
                  <c:v>1.007080078125E-3</c:v>
                </c:pt>
                <c:pt idx="21177">
                  <c:v>1.0080337524414063E-3</c:v>
                </c:pt>
                <c:pt idx="21178">
                  <c:v>1.007080078125E-3</c:v>
                </c:pt>
                <c:pt idx="21179">
                  <c:v>1.0068416595458984E-3</c:v>
                </c:pt>
                <c:pt idx="21180">
                  <c:v>1.007080078125E-3</c:v>
                </c:pt>
                <c:pt idx="21181">
                  <c:v>1.007080078125E-3</c:v>
                </c:pt>
                <c:pt idx="21182">
                  <c:v>1.0068416595458984E-3</c:v>
                </c:pt>
                <c:pt idx="21183">
                  <c:v>1.007080078125E-3</c:v>
                </c:pt>
                <c:pt idx="21184">
                  <c:v>1.007080078125E-3</c:v>
                </c:pt>
                <c:pt idx="21185">
                  <c:v>6.0429573059082031E-3</c:v>
                </c:pt>
                <c:pt idx="21186">
                  <c:v>1.0068416595458984E-3</c:v>
                </c:pt>
                <c:pt idx="21187">
                  <c:v>1.007080078125E-3</c:v>
                </c:pt>
                <c:pt idx="21188">
                  <c:v>1.007080078125E-3</c:v>
                </c:pt>
                <c:pt idx="21189">
                  <c:v>1.0068416595458984E-3</c:v>
                </c:pt>
                <c:pt idx="21190">
                  <c:v>1.007080078125E-3</c:v>
                </c:pt>
                <c:pt idx="21191">
                  <c:v>1.007080078125E-3</c:v>
                </c:pt>
                <c:pt idx="21192">
                  <c:v>1.0068416595458984E-3</c:v>
                </c:pt>
                <c:pt idx="21193">
                  <c:v>1.007080078125E-3</c:v>
                </c:pt>
                <c:pt idx="21194">
                  <c:v>1.007080078125E-3</c:v>
                </c:pt>
                <c:pt idx="21195">
                  <c:v>1.0068416595458984E-3</c:v>
                </c:pt>
                <c:pt idx="21196">
                  <c:v>1.007080078125E-3</c:v>
                </c:pt>
                <c:pt idx="21197">
                  <c:v>1.0080337524414063E-3</c:v>
                </c:pt>
                <c:pt idx="21198">
                  <c:v>1.007080078125E-3</c:v>
                </c:pt>
                <c:pt idx="21199">
                  <c:v>1.0068416595458984E-3</c:v>
                </c:pt>
                <c:pt idx="21200">
                  <c:v>1.007080078125E-3</c:v>
                </c:pt>
                <c:pt idx="21201">
                  <c:v>1.007080078125E-3</c:v>
                </c:pt>
                <c:pt idx="21202">
                  <c:v>1.0068416595458984E-3</c:v>
                </c:pt>
                <c:pt idx="21203">
                  <c:v>1.007080078125E-3</c:v>
                </c:pt>
                <c:pt idx="21204">
                  <c:v>1.007080078125E-3</c:v>
                </c:pt>
                <c:pt idx="21205">
                  <c:v>1.0068416595458984E-3</c:v>
                </c:pt>
                <c:pt idx="21206">
                  <c:v>1.007080078125E-3</c:v>
                </c:pt>
                <c:pt idx="21207">
                  <c:v>1.007080078125E-3</c:v>
                </c:pt>
                <c:pt idx="21208">
                  <c:v>1.0068416595458984E-3</c:v>
                </c:pt>
                <c:pt idx="21209">
                  <c:v>1.007080078125E-3</c:v>
                </c:pt>
                <c:pt idx="21210">
                  <c:v>1.0080337524414063E-3</c:v>
                </c:pt>
                <c:pt idx="21211">
                  <c:v>1.0068416595458984E-3</c:v>
                </c:pt>
                <c:pt idx="21212">
                  <c:v>1.007080078125E-3</c:v>
                </c:pt>
                <c:pt idx="21213">
                  <c:v>1.007080078125E-3</c:v>
                </c:pt>
                <c:pt idx="21214">
                  <c:v>1.0068416595458984E-3</c:v>
                </c:pt>
                <c:pt idx="21215">
                  <c:v>1.007080078125E-3</c:v>
                </c:pt>
                <c:pt idx="21216">
                  <c:v>1.007080078125E-3</c:v>
                </c:pt>
                <c:pt idx="21217">
                  <c:v>1.0068416595458984E-3</c:v>
                </c:pt>
                <c:pt idx="21218">
                  <c:v>1.007080078125E-3</c:v>
                </c:pt>
                <c:pt idx="21219">
                  <c:v>1.007080078125E-3</c:v>
                </c:pt>
                <c:pt idx="21220">
                  <c:v>1.0068416595458984E-3</c:v>
                </c:pt>
                <c:pt idx="21221">
                  <c:v>1.007080078125E-3</c:v>
                </c:pt>
                <c:pt idx="21222">
                  <c:v>1.0080337524414063E-3</c:v>
                </c:pt>
                <c:pt idx="21223">
                  <c:v>1.007080078125E-3</c:v>
                </c:pt>
                <c:pt idx="21224">
                  <c:v>1.0068416595458984E-3</c:v>
                </c:pt>
                <c:pt idx="21225">
                  <c:v>1.007080078125E-3</c:v>
                </c:pt>
                <c:pt idx="21226">
                  <c:v>1.007080078125E-3</c:v>
                </c:pt>
                <c:pt idx="21227">
                  <c:v>1.0068416595458984E-3</c:v>
                </c:pt>
                <c:pt idx="21228">
                  <c:v>1.007080078125E-3</c:v>
                </c:pt>
                <c:pt idx="21229">
                  <c:v>1.007080078125E-3</c:v>
                </c:pt>
                <c:pt idx="21230">
                  <c:v>1.0068416595458984E-3</c:v>
                </c:pt>
                <c:pt idx="21231">
                  <c:v>1.007080078125E-3</c:v>
                </c:pt>
                <c:pt idx="21232">
                  <c:v>1.007080078125E-3</c:v>
                </c:pt>
                <c:pt idx="21233">
                  <c:v>1.0068416595458984E-3</c:v>
                </c:pt>
                <c:pt idx="21234">
                  <c:v>1.007080078125E-3</c:v>
                </c:pt>
                <c:pt idx="21235">
                  <c:v>1.0080337524414063E-3</c:v>
                </c:pt>
                <c:pt idx="21236">
                  <c:v>1.0068416595458984E-3</c:v>
                </c:pt>
                <c:pt idx="21237">
                  <c:v>1.007080078125E-3</c:v>
                </c:pt>
                <c:pt idx="21238">
                  <c:v>1.007080078125E-3</c:v>
                </c:pt>
                <c:pt idx="21239">
                  <c:v>1.0068416595458984E-3</c:v>
                </c:pt>
                <c:pt idx="21240">
                  <c:v>1.007080078125E-3</c:v>
                </c:pt>
                <c:pt idx="21241">
                  <c:v>1.007080078125E-3</c:v>
                </c:pt>
                <c:pt idx="21242">
                  <c:v>1.0068416595458984E-3</c:v>
                </c:pt>
                <c:pt idx="21243">
                  <c:v>1.007080078125E-3</c:v>
                </c:pt>
                <c:pt idx="21244">
                  <c:v>1.007080078125E-3</c:v>
                </c:pt>
                <c:pt idx="21245">
                  <c:v>1.0068416595458984E-3</c:v>
                </c:pt>
                <c:pt idx="21246">
                  <c:v>1.007080078125E-3</c:v>
                </c:pt>
                <c:pt idx="21247">
                  <c:v>1.0080337524414063E-3</c:v>
                </c:pt>
                <c:pt idx="21248">
                  <c:v>1.007080078125E-3</c:v>
                </c:pt>
                <c:pt idx="21249">
                  <c:v>1.0068416595458984E-3</c:v>
                </c:pt>
                <c:pt idx="21250">
                  <c:v>1.007080078125E-3</c:v>
                </c:pt>
                <c:pt idx="21251">
                  <c:v>1.007080078125E-3</c:v>
                </c:pt>
                <c:pt idx="21252">
                  <c:v>1.0068416595458984E-3</c:v>
                </c:pt>
                <c:pt idx="21253">
                  <c:v>1.007080078125E-3</c:v>
                </c:pt>
                <c:pt idx="21254">
                  <c:v>1.007080078125E-3</c:v>
                </c:pt>
                <c:pt idx="21255">
                  <c:v>1.0068416595458984E-3</c:v>
                </c:pt>
                <c:pt idx="21256">
                  <c:v>1.007080078125E-3</c:v>
                </c:pt>
                <c:pt idx="21257">
                  <c:v>1.007080078125E-3</c:v>
                </c:pt>
                <c:pt idx="21258">
                  <c:v>1.0068416595458984E-3</c:v>
                </c:pt>
                <c:pt idx="21259">
                  <c:v>1.007080078125E-3</c:v>
                </c:pt>
                <c:pt idx="21260">
                  <c:v>1.0080337524414063E-3</c:v>
                </c:pt>
                <c:pt idx="21261">
                  <c:v>1.0068416595458984E-3</c:v>
                </c:pt>
                <c:pt idx="21262">
                  <c:v>1.007080078125E-3</c:v>
                </c:pt>
                <c:pt idx="21263">
                  <c:v>1.007080078125E-3</c:v>
                </c:pt>
                <c:pt idx="21264">
                  <c:v>1.0068416595458984E-3</c:v>
                </c:pt>
                <c:pt idx="21265">
                  <c:v>1.007080078125E-3</c:v>
                </c:pt>
                <c:pt idx="21266">
                  <c:v>1.007080078125E-3</c:v>
                </c:pt>
                <c:pt idx="21267">
                  <c:v>1.0068416595458984E-3</c:v>
                </c:pt>
                <c:pt idx="21268">
                  <c:v>1.007080078125E-3</c:v>
                </c:pt>
                <c:pt idx="21269">
                  <c:v>1.007080078125E-3</c:v>
                </c:pt>
                <c:pt idx="21270">
                  <c:v>1.0068416595458984E-3</c:v>
                </c:pt>
                <c:pt idx="21271">
                  <c:v>1.007080078125E-3</c:v>
                </c:pt>
                <c:pt idx="21272">
                  <c:v>1.0080337524414063E-3</c:v>
                </c:pt>
                <c:pt idx="21273">
                  <c:v>1.007080078125E-3</c:v>
                </c:pt>
                <c:pt idx="21274">
                  <c:v>1.0068416595458984E-3</c:v>
                </c:pt>
                <c:pt idx="21275">
                  <c:v>1.007080078125E-3</c:v>
                </c:pt>
                <c:pt idx="21276">
                  <c:v>1.007080078125E-3</c:v>
                </c:pt>
                <c:pt idx="21277">
                  <c:v>1.0068416595458984E-3</c:v>
                </c:pt>
                <c:pt idx="21278">
                  <c:v>1.007080078125E-3</c:v>
                </c:pt>
                <c:pt idx="21279">
                  <c:v>1.007080078125E-3</c:v>
                </c:pt>
                <c:pt idx="21280">
                  <c:v>1.0068416595458984E-3</c:v>
                </c:pt>
                <c:pt idx="21281">
                  <c:v>1.007080078125E-3</c:v>
                </c:pt>
                <c:pt idx="21282">
                  <c:v>1.007080078125E-3</c:v>
                </c:pt>
                <c:pt idx="21283">
                  <c:v>1.0068416595458984E-3</c:v>
                </c:pt>
                <c:pt idx="21284">
                  <c:v>1.007080078125E-3</c:v>
                </c:pt>
                <c:pt idx="21285">
                  <c:v>1.0080337524414063E-3</c:v>
                </c:pt>
                <c:pt idx="21286">
                  <c:v>1.0068416595458984E-3</c:v>
                </c:pt>
                <c:pt idx="21287">
                  <c:v>1.007080078125E-3</c:v>
                </c:pt>
                <c:pt idx="21288">
                  <c:v>1.007080078125E-3</c:v>
                </c:pt>
                <c:pt idx="21289">
                  <c:v>1.0068416595458984E-3</c:v>
                </c:pt>
                <c:pt idx="21290">
                  <c:v>1.007080078125E-3</c:v>
                </c:pt>
                <c:pt idx="21291">
                  <c:v>1.007080078125E-3</c:v>
                </c:pt>
                <c:pt idx="21292">
                  <c:v>1.0068416595458984E-3</c:v>
                </c:pt>
                <c:pt idx="21293">
                  <c:v>1.007080078125E-3</c:v>
                </c:pt>
                <c:pt idx="21294">
                  <c:v>1.007080078125E-3</c:v>
                </c:pt>
                <c:pt idx="21295">
                  <c:v>1.0068416595458984E-3</c:v>
                </c:pt>
                <c:pt idx="21296">
                  <c:v>1.007080078125E-3</c:v>
                </c:pt>
                <c:pt idx="21297">
                  <c:v>1.0080337524414063E-3</c:v>
                </c:pt>
                <c:pt idx="21298">
                  <c:v>1.007080078125E-3</c:v>
                </c:pt>
                <c:pt idx="21299">
                  <c:v>1.0068416595458984E-3</c:v>
                </c:pt>
                <c:pt idx="21300">
                  <c:v>1.007080078125E-3</c:v>
                </c:pt>
                <c:pt idx="21301">
                  <c:v>1.007080078125E-3</c:v>
                </c:pt>
                <c:pt idx="21302">
                  <c:v>1.0068416595458984E-3</c:v>
                </c:pt>
                <c:pt idx="21303">
                  <c:v>1.007080078125E-3</c:v>
                </c:pt>
                <c:pt idx="21304">
                  <c:v>1.007080078125E-3</c:v>
                </c:pt>
                <c:pt idx="21305">
                  <c:v>1.0068416595458984E-3</c:v>
                </c:pt>
                <c:pt idx="21306">
                  <c:v>1.007080078125E-3</c:v>
                </c:pt>
                <c:pt idx="21307">
                  <c:v>1.007080078125E-3</c:v>
                </c:pt>
                <c:pt idx="21308">
                  <c:v>1.0068416595458984E-3</c:v>
                </c:pt>
                <c:pt idx="21309">
                  <c:v>1.0080337524414063E-3</c:v>
                </c:pt>
                <c:pt idx="21310">
                  <c:v>1.007080078125E-3</c:v>
                </c:pt>
                <c:pt idx="21311">
                  <c:v>1.0068416595458984E-3</c:v>
                </c:pt>
                <c:pt idx="21312">
                  <c:v>1.007080078125E-3</c:v>
                </c:pt>
                <c:pt idx="21313">
                  <c:v>1.007080078125E-3</c:v>
                </c:pt>
                <c:pt idx="21314">
                  <c:v>1.0068416595458984E-3</c:v>
                </c:pt>
                <c:pt idx="21315">
                  <c:v>1.007080078125E-3</c:v>
                </c:pt>
                <c:pt idx="21316">
                  <c:v>1.007080078125E-3</c:v>
                </c:pt>
                <c:pt idx="21317">
                  <c:v>1.0068416595458984E-3</c:v>
                </c:pt>
                <c:pt idx="21318">
                  <c:v>1.007080078125E-3</c:v>
                </c:pt>
                <c:pt idx="21319">
                  <c:v>1.007080078125E-3</c:v>
                </c:pt>
                <c:pt idx="21320">
                  <c:v>1.0068416595458984E-3</c:v>
                </c:pt>
                <c:pt idx="21321">
                  <c:v>1.007080078125E-3</c:v>
                </c:pt>
                <c:pt idx="21322">
                  <c:v>1.0080337524414063E-3</c:v>
                </c:pt>
                <c:pt idx="21323">
                  <c:v>1.007080078125E-3</c:v>
                </c:pt>
                <c:pt idx="21324">
                  <c:v>1.0068416595458984E-3</c:v>
                </c:pt>
                <c:pt idx="21325">
                  <c:v>1.007080078125E-3</c:v>
                </c:pt>
                <c:pt idx="21326">
                  <c:v>1.007080078125E-3</c:v>
                </c:pt>
                <c:pt idx="21327">
                  <c:v>1.0068416595458984E-3</c:v>
                </c:pt>
                <c:pt idx="21328">
                  <c:v>1.007080078125E-3</c:v>
                </c:pt>
                <c:pt idx="21329">
                  <c:v>1.007080078125E-3</c:v>
                </c:pt>
                <c:pt idx="21330">
                  <c:v>1.0068416595458984E-3</c:v>
                </c:pt>
                <c:pt idx="21331">
                  <c:v>1.007080078125E-3</c:v>
                </c:pt>
                <c:pt idx="21332">
                  <c:v>1.007080078125E-3</c:v>
                </c:pt>
                <c:pt idx="21333">
                  <c:v>1.0068416595458984E-3</c:v>
                </c:pt>
                <c:pt idx="21334">
                  <c:v>1.0080337524414063E-3</c:v>
                </c:pt>
                <c:pt idx="21335">
                  <c:v>1.007080078125E-3</c:v>
                </c:pt>
                <c:pt idx="21336">
                  <c:v>1.0068416595458984E-3</c:v>
                </c:pt>
                <c:pt idx="21337">
                  <c:v>1.007080078125E-3</c:v>
                </c:pt>
                <c:pt idx="21338">
                  <c:v>1.007080078125E-3</c:v>
                </c:pt>
                <c:pt idx="21339">
                  <c:v>1.0068416595458984E-3</c:v>
                </c:pt>
                <c:pt idx="21340">
                  <c:v>1.007080078125E-3</c:v>
                </c:pt>
                <c:pt idx="21341">
                  <c:v>1.007080078125E-3</c:v>
                </c:pt>
                <c:pt idx="21342">
                  <c:v>1.0068416595458984E-3</c:v>
                </c:pt>
                <c:pt idx="21343">
                  <c:v>1.007080078125E-3</c:v>
                </c:pt>
                <c:pt idx="21344">
                  <c:v>1.007080078125E-3</c:v>
                </c:pt>
                <c:pt idx="21345">
                  <c:v>1.0068416595458984E-3</c:v>
                </c:pt>
                <c:pt idx="21346">
                  <c:v>1.1078119277954102E-2</c:v>
                </c:pt>
                <c:pt idx="21347">
                  <c:v>1.007080078125E-3</c:v>
                </c:pt>
                <c:pt idx="21348">
                  <c:v>1.0068416595458984E-3</c:v>
                </c:pt>
                <c:pt idx="21349">
                  <c:v>1.0080337524414063E-3</c:v>
                </c:pt>
                <c:pt idx="21350">
                  <c:v>1.007080078125E-3</c:v>
                </c:pt>
                <c:pt idx="21351">
                  <c:v>1.0068416595458984E-3</c:v>
                </c:pt>
                <c:pt idx="21352">
                  <c:v>1.007080078125E-3</c:v>
                </c:pt>
                <c:pt idx="21353">
                  <c:v>1.007080078125E-3</c:v>
                </c:pt>
                <c:pt idx="21354">
                  <c:v>1.0068416595458984E-3</c:v>
                </c:pt>
                <c:pt idx="21355">
                  <c:v>1.007080078125E-3</c:v>
                </c:pt>
                <c:pt idx="21356">
                  <c:v>1.007080078125E-3</c:v>
                </c:pt>
                <c:pt idx="21357">
                  <c:v>1.0068416595458984E-3</c:v>
                </c:pt>
                <c:pt idx="21358">
                  <c:v>1.007080078125E-3</c:v>
                </c:pt>
                <c:pt idx="21359">
                  <c:v>1.007080078125E-3</c:v>
                </c:pt>
                <c:pt idx="21360">
                  <c:v>1.0068416595458984E-3</c:v>
                </c:pt>
                <c:pt idx="21361">
                  <c:v>1.007080078125E-3</c:v>
                </c:pt>
                <c:pt idx="21362">
                  <c:v>1.0080337524414063E-3</c:v>
                </c:pt>
                <c:pt idx="21363">
                  <c:v>1.007080078125E-3</c:v>
                </c:pt>
                <c:pt idx="21364">
                  <c:v>1.0068416595458984E-3</c:v>
                </c:pt>
                <c:pt idx="21365">
                  <c:v>1.007080078125E-3</c:v>
                </c:pt>
                <c:pt idx="21366">
                  <c:v>1.007080078125E-3</c:v>
                </c:pt>
                <c:pt idx="21367">
                  <c:v>1.0068416595458984E-3</c:v>
                </c:pt>
                <c:pt idx="21368">
                  <c:v>1.007080078125E-3</c:v>
                </c:pt>
                <c:pt idx="21369">
                  <c:v>1.007080078125E-3</c:v>
                </c:pt>
                <c:pt idx="21370">
                  <c:v>1.0068416595458984E-3</c:v>
                </c:pt>
                <c:pt idx="21371">
                  <c:v>1.007080078125E-3</c:v>
                </c:pt>
                <c:pt idx="21372">
                  <c:v>1.007080078125E-3</c:v>
                </c:pt>
                <c:pt idx="21373">
                  <c:v>1.0068416595458984E-3</c:v>
                </c:pt>
                <c:pt idx="21374">
                  <c:v>1.0080337524414063E-3</c:v>
                </c:pt>
                <c:pt idx="21375">
                  <c:v>1.007080078125E-3</c:v>
                </c:pt>
                <c:pt idx="21376">
                  <c:v>1.0068416595458984E-3</c:v>
                </c:pt>
                <c:pt idx="21377">
                  <c:v>1.007080078125E-3</c:v>
                </c:pt>
                <c:pt idx="21378">
                  <c:v>1.007080078125E-3</c:v>
                </c:pt>
                <c:pt idx="21379">
                  <c:v>1.0068416595458984E-3</c:v>
                </c:pt>
                <c:pt idx="21380">
                  <c:v>1.007080078125E-3</c:v>
                </c:pt>
                <c:pt idx="21381">
                  <c:v>1.007080078125E-3</c:v>
                </c:pt>
                <c:pt idx="21382">
                  <c:v>1.0068416595458984E-3</c:v>
                </c:pt>
                <c:pt idx="21383">
                  <c:v>1.007080078125E-3</c:v>
                </c:pt>
                <c:pt idx="21384">
                  <c:v>1.007080078125E-3</c:v>
                </c:pt>
                <c:pt idx="21385">
                  <c:v>1.0068416595458984E-3</c:v>
                </c:pt>
                <c:pt idx="21386">
                  <c:v>1.007080078125E-3</c:v>
                </c:pt>
                <c:pt idx="21387">
                  <c:v>1.0080337524414063E-3</c:v>
                </c:pt>
                <c:pt idx="21388">
                  <c:v>1.007080078125E-3</c:v>
                </c:pt>
                <c:pt idx="21389">
                  <c:v>1.0068416595458984E-3</c:v>
                </c:pt>
                <c:pt idx="21390">
                  <c:v>1.007080078125E-3</c:v>
                </c:pt>
                <c:pt idx="21391">
                  <c:v>1.007080078125E-3</c:v>
                </c:pt>
                <c:pt idx="21392">
                  <c:v>1.0068416595458984E-3</c:v>
                </c:pt>
                <c:pt idx="21393">
                  <c:v>1.007080078125E-3</c:v>
                </c:pt>
                <c:pt idx="21394">
                  <c:v>1.007080078125E-3</c:v>
                </c:pt>
                <c:pt idx="21395">
                  <c:v>1.0068416595458984E-3</c:v>
                </c:pt>
                <c:pt idx="21396">
                  <c:v>1.007080078125E-3</c:v>
                </c:pt>
                <c:pt idx="21397">
                  <c:v>1.007080078125E-3</c:v>
                </c:pt>
                <c:pt idx="21398">
                  <c:v>1.0068416595458984E-3</c:v>
                </c:pt>
                <c:pt idx="21399">
                  <c:v>1.0080337524414063E-3</c:v>
                </c:pt>
                <c:pt idx="21400">
                  <c:v>1.007080078125E-3</c:v>
                </c:pt>
                <c:pt idx="21401">
                  <c:v>1.0068416595458984E-3</c:v>
                </c:pt>
                <c:pt idx="21402">
                  <c:v>1.007080078125E-3</c:v>
                </c:pt>
                <c:pt idx="21403">
                  <c:v>1.007080078125E-3</c:v>
                </c:pt>
                <c:pt idx="21404">
                  <c:v>1.0068416595458984E-3</c:v>
                </c:pt>
                <c:pt idx="21405">
                  <c:v>1.007080078125E-3</c:v>
                </c:pt>
                <c:pt idx="21406">
                  <c:v>1.007080078125E-3</c:v>
                </c:pt>
                <c:pt idx="21407">
                  <c:v>1.0068416595458984E-3</c:v>
                </c:pt>
                <c:pt idx="21408">
                  <c:v>1.007080078125E-3</c:v>
                </c:pt>
                <c:pt idx="21409">
                  <c:v>1.007080078125E-3</c:v>
                </c:pt>
                <c:pt idx="21410">
                  <c:v>1.0068416595458984E-3</c:v>
                </c:pt>
                <c:pt idx="21411">
                  <c:v>1.007080078125E-3</c:v>
                </c:pt>
                <c:pt idx="21412">
                  <c:v>1.0080337524414063E-3</c:v>
                </c:pt>
                <c:pt idx="21413">
                  <c:v>1.007080078125E-3</c:v>
                </c:pt>
                <c:pt idx="21414">
                  <c:v>1.0068416595458984E-3</c:v>
                </c:pt>
                <c:pt idx="21415">
                  <c:v>1.007080078125E-3</c:v>
                </c:pt>
                <c:pt idx="21416">
                  <c:v>1.007080078125E-3</c:v>
                </c:pt>
                <c:pt idx="21417">
                  <c:v>1.0068416595458984E-3</c:v>
                </c:pt>
                <c:pt idx="21418">
                  <c:v>1.007080078125E-3</c:v>
                </c:pt>
                <c:pt idx="21419">
                  <c:v>1.007080078125E-3</c:v>
                </c:pt>
                <c:pt idx="21420">
                  <c:v>1.0068416595458984E-3</c:v>
                </c:pt>
                <c:pt idx="21421">
                  <c:v>1.007080078125E-3</c:v>
                </c:pt>
                <c:pt idx="21422">
                  <c:v>1.007080078125E-3</c:v>
                </c:pt>
                <c:pt idx="21423">
                  <c:v>1.0068416595458984E-3</c:v>
                </c:pt>
                <c:pt idx="21424">
                  <c:v>1.0080337524414063E-3</c:v>
                </c:pt>
                <c:pt idx="21425">
                  <c:v>1.007080078125E-3</c:v>
                </c:pt>
                <c:pt idx="21426">
                  <c:v>1.0068416595458984E-3</c:v>
                </c:pt>
                <c:pt idx="21427">
                  <c:v>1.007080078125E-3</c:v>
                </c:pt>
                <c:pt idx="21428">
                  <c:v>1.007080078125E-3</c:v>
                </c:pt>
                <c:pt idx="21429">
                  <c:v>1.0068416595458984E-3</c:v>
                </c:pt>
                <c:pt idx="21430">
                  <c:v>1.007080078125E-3</c:v>
                </c:pt>
                <c:pt idx="21431">
                  <c:v>1.007080078125E-3</c:v>
                </c:pt>
                <c:pt idx="21432">
                  <c:v>1.0068416595458984E-3</c:v>
                </c:pt>
                <c:pt idx="21433">
                  <c:v>1.007080078125E-3</c:v>
                </c:pt>
                <c:pt idx="21434">
                  <c:v>1.007080078125E-3</c:v>
                </c:pt>
                <c:pt idx="21435">
                  <c:v>1.0068416595458984E-3</c:v>
                </c:pt>
                <c:pt idx="21436">
                  <c:v>1.007080078125E-3</c:v>
                </c:pt>
                <c:pt idx="21437">
                  <c:v>1.0080337524414063E-3</c:v>
                </c:pt>
                <c:pt idx="21438">
                  <c:v>1.007080078125E-3</c:v>
                </c:pt>
                <c:pt idx="21439">
                  <c:v>1.0068416595458984E-3</c:v>
                </c:pt>
                <c:pt idx="21440">
                  <c:v>1.007080078125E-3</c:v>
                </c:pt>
                <c:pt idx="21441">
                  <c:v>1.007080078125E-3</c:v>
                </c:pt>
                <c:pt idx="21442">
                  <c:v>1.0068416595458984E-3</c:v>
                </c:pt>
                <c:pt idx="21443">
                  <c:v>1.007080078125E-3</c:v>
                </c:pt>
                <c:pt idx="21444">
                  <c:v>1.007080078125E-3</c:v>
                </c:pt>
                <c:pt idx="21445">
                  <c:v>1.0068416595458984E-3</c:v>
                </c:pt>
                <c:pt idx="21446">
                  <c:v>1.007080078125E-3</c:v>
                </c:pt>
                <c:pt idx="21447">
                  <c:v>1.007080078125E-3</c:v>
                </c:pt>
                <c:pt idx="21448">
                  <c:v>1.0068416595458984E-3</c:v>
                </c:pt>
                <c:pt idx="21449">
                  <c:v>1.0080337524414063E-3</c:v>
                </c:pt>
                <c:pt idx="21450">
                  <c:v>1.007080078125E-3</c:v>
                </c:pt>
                <c:pt idx="21451">
                  <c:v>1.0068416595458984E-3</c:v>
                </c:pt>
                <c:pt idx="21452">
                  <c:v>1.007080078125E-3</c:v>
                </c:pt>
                <c:pt idx="21453">
                  <c:v>1.007080078125E-3</c:v>
                </c:pt>
                <c:pt idx="21454">
                  <c:v>1.0068416595458984E-3</c:v>
                </c:pt>
                <c:pt idx="21455">
                  <c:v>1.007080078125E-3</c:v>
                </c:pt>
                <c:pt idx="21456">
                  <c:v>1.007080078125E-3</c:v>
                </c:pt>
                <c:pt idx="21457">
                  <c:v>1.0068416595458984E-3</c:v>
                </c:pt>
                <c:pt idx="21458">
                  <c:v>1.007080078125E-3</c:v>
                </c:pt>
                <c:pt idx="21459">
                  <c:v>1.007080078125E-3</c:v>
                </c:pt>
                <c:pt idx="21460">
                  <c:v>1.0068416595458984E-3</c:v>
                </c:pt>
                <c:pt idx="21461">
                  <c:v>1.007080078125E-3</c:v>
                </c:pt>
                <c:pt idx="21462">
                  <c:v>1.0080337524414063E-3</c:v>
                </c:pt>
                <c:pt idx="21463">
                  <c:v>1.007080078125E-3</c:v>
                </c:pt>
                <c:pt idx="21464">
                  <c:v>1.0068416595458984E-3</c:v>
                </c:pt>
                <c:pt idx="21465">
                  <c:v>1.007080078125E-3</c:v>
                </c:pt>
                <c:pt idx="21466">
                  <c:v>1.007080078125E-3</c:v>
                </c:pt>
                <c:pt idx="21467">
                  <c:v>1.0068416595458984E-3</c:v>
                </c:pt>
                <c:pt idx="21468">
                  <c:v>7.0500373840332031E-3</c:v>
                </c:pt>
                <c:pt idx="21469">
                  <c:v>1.007080078125E-3</c:v>
                </c:pt>
                <c:pt idx="21470">
                  <c:v>1.0068416595458984E-3</c:v>
                </c:pt>
                <c:pt idx="21471">
                  <c:v>1.007080078125E-3</c:v>
                </c:pt>
                <c:pt idx="21472">
                  <c:v>1.007080078125E-3</c:v>
                </c:pt>
                <c:pt idx="21473">
                  <c:v>1.0068416595458984E-3</c:v>
                </c:pt>
                <c:pt idx="21474">
                  <c:v>1.007080078125E-3</c:v>
                </c:pt>
                <c:pt idx="21475">
                  <c:v>1.007080078125E-3</c:v>
                </c:pt>
                <c:pt idx="21476">
                  <c:v>1.0068416595458984E-3</c:v>
                </c:pt>
                <c:pt idx="21477">
                  <c:v>1.007080078125E-3</c:v>
                </c:pt>
                <c:pt idx="21478">
                  <c:v>1.007080078125E-3</c:v>
                </c:pt>
                <c:pt idx="21479">
                  <c:v>1.0068416595458984E-3</c:v>
                </c:pt>
                <c:pt idx="21480">
                  <c:v>1.007080078125E-3</c:v>
                </c:pt>
                <c:pt idx="21481">
                  <c:v>1.0080337524414063E-3</c:v>
                </c:pt>
                <c:pt idx="21482">
                  <c:v>1.007080078125E-3</c:v>
                </c:pt>
                <c:pt idx="21483">
                  <c:v>1.0068416595458984E-3</c:v>
                </c:pt>
                <c:pt idx="21484">
                  <c:v>1.007080078125E-3</c:v>
                </c:pt>
                <c:pt idx="21485">
                  <c:v>1.007080078125E-3</c:v>
                </c:pt>
                <c:pt idx="21486">
                  <c:v>1.0068416595458984E-3</c:v>
                </c:pt>
                <c:pt idx="21487">
                  <c:v>1.007080078125E-3</c:v>
                </c:pt>
                <c:pt idx="21488">
                  <c:v>1.007080078125E-3</c:v>
                </c:pt>
                <c:pt idx="21489">
                  <c:v>1.0068416595458984E-3</c:v>
                </c:pt>
                <c:pt idx="21490">
                  <c:v>1.007080078125E-3</c:v>
                </c:pt>
                <c:pt idx="21491">
                  <c:v>1.007080078125E-3</c:v>
                </c:pt>
                <c:pt idx="21492">
                  <c:v>1.0068416595458984E-3</c:v>
                </c:pt>
                <c:pt idx="21493">
                  <c:v>1.0080337524414063E-3</c:v>
                </c:pt>
                <c:pt idx="21494">
                  <c:v>1.007080078125E-3</c:v>
                </c:pt>
                <c:pt idx="21495">
                  <c:v>1.0068416595458984E-3</c:v>
                </c:pt>
                <c:pt idx="21496">
                  <c:v>1.007080078125E-3</c:v>
                </c:pt>
                <c:pt idx="21497">
                  <c:v>1.007080078125E-3</c:v>
                </c:pt>
                <c:pt idx="21498">
                  <c:v>1.0068416595458984E-3</c:v>
                </c:pt>
                <c:pt idx="21499">
                  <c:v>1.007080078125E-3</c:v>
                </c:pt>
                <c:pt idx="21500">
                  <c:v>1.007080078125E-3</c:v>
                </c:pt>
                <c:pt idx="21501">
                  <c:v>1.0068416595458984E-3</c:v>
                </c:pt>
                <c:pt idx="21502">
                  <c:v>1.007080078125E-3</c:v>
                </c:pt>
                <c:pt idx="21503">
                  <c:v>1.007080078125E-3</c:v>
                </c:pt>
                <c:pt idx="21504">
                  <c:v>1.0068416595458984E-3</c:v>
                </c:pt>
                <c:pt idx="21505">
                  <c:v>1.007080078125E-3</c:v>
                </c:pt>
                <c:pt idx="21506">
                  <c:v>1.0080337524414063E-3</c:v>
                </c:pt>
                <c:pt idx="21507">
                  <c:v>1.007080078125E-3</c:v>
                </c:pt>
                <c:pt idx="21508">
                  <c:v>1.0068416595458984E-3</c:v>
                </c:pt>
                <c:pt idx="21509">
                  <c:v>1.007080078125E-3</c:v>
                </c:pt>
                <c:pt idx="21510">
                  <c:v>1.007080078125E-3</c:v>
                </c:pt>
                <c:pt idx="21511">
                  <c:v>1.0068416595458984E-3</c:v>
                </c:pt>
                <c:pt idx="21512">
                  <c:v>1.007080078125E-3</c:v>
                </c:pt>
                <c:pt idx="21513">
                  <c:v>1.007080078125E-3</c:v>
                </c:pt>
                <c:pt idx="21514">
                  <c:v>1.0068416595458984E-3</c:v>
                </c:pt>
                <c:pt idx="21515">
                  <c:v>1.007080078125E-3</c:v>
                </c:pt>
                <c:pt idx="21516">
                  <c:v>1.0068416595458984E-3</c:v>
                </c:pt>
                <c:pt idx="21517">
                  <c:v>1.007080078125E-3</c:v>
                </c:pt>
                <c:pt idx="21518">
                  <c:v>1.0080337524414063E-3</c:v>
                </c:pt>
                <c:pt idx="21519">
                  <c:v>1.007080078125E-3</c:v>
                </c:pt>
                <c:pt idx="21520">
                  <c:v>1.0068416595458984E-3</c:v>
                </c:pt>
                <c:pt idx="21521">
                  <c:v>1.007080078125E-3</c:v>
                </c:pt>
                <c:pt idx="21522">
                  <c:v>1.007080078125E-3</c:v>
                </c:pt>
                <c:pt idx="21523">
                  <c:v>1.0068416595458984E-3</c:v>
                </c:pt>
                <c:pt idx="21524">
                  <c:v>1.007080078125E-3</c:v>
                </c:pt>
                <c:pt idx="21525">
                  <c:v>1.007080078125E-3</c:v>
                </c:pt>
                <c:pt idx="21526">
                  <c:v>1.0068416595458984E-3</c:v>
                </c:pt>
                <c:pt idx="21527">
                  <c:v>1.007080078125E-3</c:v>
                </c:pt>
                <c:pt idx="21528">
                  <c:v>1.007080078125E-3</c:v>
                </c:pt>
                <c:pt idx="21529">
                  <c:v>4.0290355682373047E-3</c:v>
                </c:pt>
                <c:pt idx="21530">
                  <c:v>1.0068416595458984E-3</c:v>
                </c:pt>
                <c:pt idx="21531">
                  <c:v>1.007080078125E-3</c:v>
                </c:pt>
                <c:pt idx="21532">
                  <c:v>1.007080078125E-3</c:v>
                </c:pt>
                <c:pt idx="21533">
                  <c:v>1.0068416595458984E-3</c:v>
                </c:pt>
                <c:pt idx="21534">
                  <c:v>1.007080078125E-3</c:v>
                </c:pt>
                <c:pt idx="21535">
                  <c:v>1.0068416595458984E-3</c:v>
                </c:pt>
                <c:pt idx="21536">
                  <c:v>1.007080078125E-3</c:v>
                </c:pt>
                <c:pt idx="21537">
                  <c:v>1.007080078125E-3</c:v>
                </c:pt>
                <c:pt idx="21538">
                  <c:v>1.0068416595458984E-3</c:v>
                </c:pt>
                <c:pt idx="21539">
                  <c:v>1.007080078125E-3</c:v>
                </c:pt>
                <c:pt idx="21540">
                  <c:v>1.0080337524414063E-3</c:v>
                </c:pt>
                <c:pt idx="21541">
                  <c:v>1.007080078125E-3</c:v>
                </c:pt>
                <c:pt idx="21542">
                  <c:v>1.0068416595458984E-3</c:v>
                </c:pt>
                <c:pt idx="21543">
                  <c:v>1.007080078125E-3</c:v>
                </c:pt>
                <c:pt idx="21544">
                  <c:v>1.007080078125E-3</c:v>
                </c:pt>
                <c:pt idx="21545">
                  <c:v>1.0068416595458984E-3</c:v>
                </c:pt>
                <c:pt idx="21546">
                  <c:v>1.007080078125E-3</c:v>
                </c:pt>
                <c:pt idx="21547">
                  <c:v>1.007080078125E-3</c:v>
                </c:pt>
                <c:pt idx="21548">
                  <c:v>1.0068416595458984E-3</c:v>
                </c:pt>
                <c:pt idx="21549">
                  <c:v>1.007080078125E-3</c:v>
                </c:pt>
                <c:pt idx="21550">
                  <c:v>1.007080078125E-3</c:v>
                </c:pt>
                <c:pt idx="21551">
                  <c:v>1.0068416595458984E-3</c:v>
                </c:pt>
                <c:pt idx="21552">
                  <c:v>1.007080078125E-3</c:v>
                </c:pt>
                <c:pt idx="21553">
                  <c:v>1.0080337524414063E-3</c:v>
                </c:pt>
                <c:pt idx="21554">
                  <c:v>1.007080078125E-3</c:v>
                </c:pt>
                <c:pt idx="21555">
                  <c:v>1.0068416595458984E-3</c:v>
                </c:pt>
                <c:pt idx="21556">
                  <c:v>1.7120122909545898E-2</c:v>
                </c:pt>
                <c:pt idx="21557">
                  <c:v>1.0068416595458984E-3</c:v>
                </c:pt>
                <c:pt idx="21558">
                  <c:v>1.007080078125E-3</c:v>
                </c:pt>
                <c:pt idx="21559">
                  <c:v>1.007080078125E-3</c:v>
                </c:pt>
                <c:pt idx="21560">
                  <c:v>1.0068416595458984E-3</c:v>
                </c:pt>
                <c:pt idx="21561">
                  <c:v>1.007080078125E-3</c:v>
                </c:pt>
                <c:pt idx="21562">
                  <c:v>1.0080337524414063E-3</c:v>
                </c:pt>
                <c:pt idx="21563">
                  <c:v>1.0068416595458984E-3</c:v>
                </c:pt>
                <c:pt idx="21564">
                  <c:v>1.007080078125E-3</c:v>
                </c:pt>
                <c:pt idx="21565">
                  <c:v>1.007080078125E-3</c:v>
                </c:pt>
                <c:pt idx="21566">
                  <c:v>1.0068416595458984E-3</c:v>
                </c:pt>
                <c:pt idx="21567">
                  <c:v>1.007080078125E-3</c:v>
                </c:pt>
                <c:pt idx="21568">
                  <c:v>1.007080078125E-3</c:v>
                </c:pt>
                <c:pt idx="21569">
                  <c:v>1.0068416595458984E-3</c:v>
                </c:pt>
                <c:pt idx="21570">
                  <c:v>1.007080078125E-3</c:v>
                </c:pt>
                <c:pt idx="21571">
                  <c:v>1.007080078125E-3</c:v>
                </c:pt>
                <c:pt idx="21572">
                  <c:v>1.0068416595458984E-3</c:v>
                </c:pt>
                <c:pt idx="21573">
                  <c:v>1.007080078125E-3</c:v>
                </c:pt>
                <c:pt idx="21574">
                  <c:v>1.0080337524414063E-3</c:v>
                </c:pt>
                <c:pt idx="21575">
                  <c:v>1.007080078125E-3</c:v>
                </c:pt>
                <c:pt idx="21576">
                  <c:v>1.0068416595458984E-3</c:v>
                </c:pt>
                <c:pt idx="21577">
                  <c:v>1.007080078125E-3</c:v>
                </c:pt>
                <c:pt idx="21578">
                  <c:v>1.007080078125E-3</c:v>
                </c:pt>
                <c:pt idx="21579">
                  <c:v>1.0068416595458984E-3</c:v>
                </c:pt>
                <c:pt idx="21580">
                  <c:v>1.007080078125E-3</c:v>
                </c:pt>
                <c:pt idx="21581">
                  <c:v>1.007080078125E-3</c:v>
                </c:pt>
                <c:pt idx="21582">
                  <c:v>1.0068416595458984E-3</c:v>
                </c:pt>
                <c:pt idx="21583">
                  <c:v>1.007080078125E-3</c:v>
                </c:pt>
                <c:pt idx="21584">
                  <c:v>1.007080078125E-3</c:v>
                </c:pt>
                <c:pt idx="21585">
                  <c:v>1.0068416595458984E-3</c:v>
                </c:pt>
                <c:pt idx="21586">
                  <c:v>1.007080078125E-3</c:v>
                </c:pt>
                <c:pt idx="21587">
                  <c:v>1.0080337524414063E-3</c:v>
                </c:pt>
                <c:pt idx="21588">
                  <c:v>1.0068416595458984E-3</c:v>
                </c:pt>
                <c:pt idx="21589">
                  <c:v>1.007080078125E-3</c:v>
                </c:pt>
                <c:pt idx="21590">
                  <c:v>1.007080078125E-3</c:v>
                </c:pt>
                <c:pt idx="21591">
                  <c:v>1.0068416595458984E-3</c:v>
                </c:pt>
                <c:pt idx="21592">
                  <c:v>1.007080078125E-3</c:v>
                </c:pt>
                <c:pt idx="21593">
                  <c:v>1.007080078125E-3</c:v>
                </c:pt>
                <c:pt idx="21594">
                  <c:v>1.0068416595458984E-3</c:v>
                </c:pt>
                <c:pt idx="21595">
                  <c:v>1.007080078125E-3</c:v>
                </c:pt>
                <c:pt idx="21596">
                  <c:v>1.007080078125E-3</c:v>
                </c:pt>
                <c:pt idx="21597">
                  <c:v>1.0068416595458984E-3</c:v>
                </c:pt>
                <c:pt idx="21598">
                  <c:v>1.007080078125E-3</c:v>
                </c:pt>
                <c:pt idx="21599">
                  <c:v>1.0080337524414063E-3</c:v>
                </c:pt>
                <c:pt idx="21600">
                  <c:v>1.007080078125E-3</c:v>
                </c:pt>
                <c:pt idx="21601">
                  <c:v>1.0068416595458984E-3</c:v>
                </c:pt>
                <c:pt idx="21602">
                  <c:v>1.007080078125E-3</c:v>
                </c:pt>
                <c:pt idx="21603">
                  <c:v>1.007080078125E-3</c:v>
                </c:pt>
                <c:pt idx="21604">
                  <c:v>1.0068416595458984E-3</c:v>
                </c:pt>
                <c:pt idx="21605">
                  <c:v>1.007080078125E-3</c:v>
                </c:pt>
                <c:pt idx="21606">
                  <c:v>1.007080078125E-3</c:v>
                </c:pt>
                <c:pt idx="21607">
                  <c:v>1.0068416595458984E-3</c:v>
                </c:pt>
                <c:pt idx="21608">
                  <c:v>1.007080078125E-3</c:v>
                </c:pt>
                <c:pt idx="21609">
                  <c:v>1.007080078125E-3</c:v>
                </c:pt>
                <c:pt idx="21610">
                  <c:v>1.0068416595458984E-3</c:v>
                </c:pt>
                <c:pt idx="21611">
                  <c:v>1.007080078125E-3</c:v>
                </c:pt>
                <c:pt idx="21612">
                  <c:v>1.0080337524414063E-3</c:v>
                </c:pt>
                <c:pt idx="21613">
                  <c:v>1.0068416595458984E-3</c:v>
                </c:pt>
                <c:pt idx="21614">
                  <c:v>1.007080078125E-3</c:v>
                </c:pt>
                <c:pt idx="21615">
                  <c:v>1.007080078125E-3</c:v>
                </c:pt>
                <c:pt idx="21616">
                  <c:v>1.0068416595458984E-3</c:v>
                </c:pt>
                <c:pt idx="21617">
                  <c:v>1.007080078125E-3</c:v>
                </c:pt>
                <c:pt idx="21618">
                  <c:v>1.007080078125E-3</c:v>
                </c:pt>
                <c:pt idx="21619">
                  <c:v>1.0068416595458984E-3</c:v>
                </c:pt>
                <c:pt idx="21620">
                  <c:v>1.007080078125E-3</c:v>
                </c:pt>
                <c:pt idx="21621">
                  <c:v>1.007080078125E-3</c:v>
                </c:pt>
                <c:pt idx="21622">
                  <c:v>1.0068416595458984E-3</c:v>
                </c:pt>
                <c:pt idx="21623">
                  <c:v>1.007080078125E-3</c:v>
                </c:pt>
                <c:pt idx="21624">
                  <c:v>1.0080337524414063E-3</c:v>
                </c:pt>
                <c:pt idx="21625">
                  <c:v>1.007080078125E-3</c:v>
                </c:pt>
                <c:pt idx="21626">
                  <c:v>1.0068416595458984E-3</c:v>
                </c:pt>
                <c:pt idx="21627">
                  <c:v>1.007080078125E-3</c:v>
                </c:pt>
                <c:pt idx="21628">
                  <c:v>1.007080078125E-3</c:v>
                </c:pt>
                <c:pt idx="21629">
                  <c:v>1.0068416595458984E-3</c:v>
                </c:pt>
                <c:pt idx="21630">
                  <c:v>1.007080078125E-3</c:v>
                </c:pt>
                <c:pt idx="21631">
                  <c:v>1.007080078125E-3</c:v>
                </c:pt>
                <c:pt idx="21632">
                  <c:v>1.0068416595458984E-3</c:v>
                </c:pt>
                <c:pt idx="21633">
                  <c:v>1.007080078125E-3</c:v>
                </c:pt>
                <c:pt idx="21634">
                  <c:v>1.007080078125E-3</c:v>
                </c:pt>
                <c:pt idx="21635">
                  <c:v>1.0068416595458984E-3</c:v>
                </c:pt>
                <c:pt idx="21636">
                  <c:v>1.007080078125E-3</c:v>
                </c:pt>
                <c:pt idx="21637">
                  <c:v>1.0080337524414063E-3</c:v>
                </c:pt>
                <c:pt idx="21638">
                  <c:v>1.0068416595458984E-3</c:v>
                </c:pt>
                <c:pt idx="21639">
                  <c:v>1.007080078125E-3</c:v>
                </c:pt>
                <c:pt idx="21640">
                  <c:v>1.007080078125E-3</c:v>
                </c:pt>
                <c:pt idx="21641">
                  <c:v>1.0068416595458984E-3</c:v>
                </c:pt>
                <c:pt idx="21642">
                  <c:v>1.007080078125E-3</c:v>
                </c:pt>
                <c:pt idx="21643">
                  <c:v>1.007080078125E-3</c:v>
                </c:pt>
                <c:pt idx="21644">
                  <c:v>1.0068416595458984E-3</c:v>
                </c:pt>
                <c:pt idx="21645">
                  <c:v>1.007080078125E-3</c:v>
                </c:pt>
                <c:pt idx="21646">
                  <c:v>1.007080078125E-3</c:v>
                </c:pt>
                <c:pt idx="21647">
                  <c:v>1.0068416595458984E-3</c:v>
                </c:pt>
                <c:pt idx="21648">
                  <c:v>1.007080078125E-3</c:v>
                </c:pt>
                <c:pt idx="21649">
                  <c:v>1.0080337524414063E-3</c:v>
                </c:pt>
                <c:pt idx="21650">
                  <c:v>1.007080078125E-3</c:v>
                </c:pt>
                <c:pt idx="21651">
                  <c:v>1.0068416595458984E-3</c:v>
                </c:pt>
                <c:pt idx="21652">
                  <c:v>1.007080078125E-3</c:v>
                </c:pt>
                <c:pt idx="21653">
                  <c:v>1.007080078125E-3</c:v>
                </c:pt>
                <c:pt idx="21654">
                  <c:v>1.0068416595458984E-3</c:v>
                </c:pt>
                <c:pt idx="21655">
                  <c:v>1.007080078125E-3</c:v>
                </c:pt>
                <c:pt idx="21656">
                  <c:v>1.007080078125E-3</c:v>
                </c:pt>
                <c:pt idx="21657">
                  <c:v>1.0068416595458984E-3</c:v>
                </c:pt>
                <c:pt idx="21658">
                  <c:v>1.007080078125E-3</c:v>
                </c:pt>
                <c:pt idx="21659">
                  <c:v>1.007080078125E-3</c:v>
                </c:pt>
                <c:pt idx="21660">
                  <c:v>1.0068416595458984E-3</c:v>
                </c:pt>
                <c:pt idx="21661">
                  <c:v>1.007080078125E-3</c:v>
                </c:pt>
                <c:pt idx="21662">
                  <c:v>1.0080337524414063E-3</c:v>
                </c:pt>
                <c:pt idx="21663">
                  <c:v>1.0068416595458984E-3</c:v>
                </c:pt>
                <c:pt idx="21664">
                  <c:v>1.007080078125E-3</c:v>
                </c:pt>
                <c:pt idx="21665">
                  <c:v>1.007080078125E-3</c:v>
                </c:pt>
                <c:pt idx="21666">
                  <c:v>1.0068416595458984E-3</c:v>
                </c:pt>
                <c:pt idx="21667">
                  <c:v>1.007080078125E-3</c:v>
                </c:pt>
                <c:pt idx="21668">
                  <c:v>1.007080078125E-3</c:v>
                </c:pt>
                <c:pt idx="21669">
                  <c:v>1.0068416595458984E-3</c:v>
                </c:pt>
                <c:pt idx="21670">
                  <c:v>1.007080078125E-3</c:v>
                </c:pt>
                <c:pt idx="21671">
                  <c:v>1.007080078125E-3</c:v>
                </c:pt>
                <c:pt idx="21672">
                  <c:v>1.0068416595458984E-3</c:v>
                </c:pt>
                <c:pt idx="21673">
                  <c:v>1.007080078125E-3</c:v>
                </c:pt>
                <c:pt idx="21674">
                  <c:v>1.0080337524414063E-3</c:v>
                </c:pt>
                <c:pt idx="21675">
                  <c:v>1.007080078125E-3</c:v>
                </c:pt>
                <c:pt idx="21676">
                  <c:v>1.0068416595458984E-3</c:v>
                </c:pt>
                <c:pt idx="21677">
                  <c:v>1.007080078125E-3</c:v>
                </c:pt>
                <c:pt idx="21678">
                  <c:v>1.007080078125E-3</c:v>
                </c:pt>
                <c:pt idx="21679">
                  <c:v>1.0068416595458984E-3</c:v>
                </c:pt>
                <c:pt idx="21680">
                  <c:v>1.007080078125E-3</c:v>
                </c:pt>
                <c:pt idx="21681">
                  <c:v>1.007080078125E-3</c:v>
                </c:pt>
                <c:pt idx="21682">
                  <c:v>1.0068416595458984E-3</c:v>
                </c:pt>
                <c:pt idx="21683">
                  <c:v>1.007080078125E-3</c:v>
                </c:pt>
                <c:pt idx="21684">
                  <c:v>1.007080078125E-3</c:v>
                </c:pt>
                <c:pt idx="21685">
                  <c:v>1.0068416595458984E-3</c:v>
                </c:pt>
                <c:pt idx="21686">
                  <c:v>1.007080078125E-3</c:v>
                </c:pt>
                <c:pt idx="21687">
                  <c:v>1.0080337524414063E-3</c:v>
                </c:pt>
                <c:pt idx="21688">
                  <c:v>1.0068416595458984E-3</c:v>
                </c:pt>
                <c:pt idx="21689">
                  <c:v>1.007080078125E-3</c:v>
                </c:pt>
                <c:pt idx="21690">
                  <c:v>1.007080078125E-3</c:v>
                </c:pt>
                <c:pt idx="21691">
                  <c:v>1.0068416595458984E-3</c:v>
                </c:pt>
                <c:pt idx="21692">
                  <c:v>1.007080078125E-3</c:v>
                </c:pt>
                <c:pt idx="21693">
                  <c:v>1.007080078125E-3</c:v>
                </c:pt>
                <c:pt idx="21694">
                  <c:v>1.0068416595458984E-3</c:v>
                </c:pt>
                <c:pt idx="21695">
                  <c:v>1.007080078125E-3</c:v>
                </c:pt>
                <c:pt idx="21696">
                  <c:v>1.007080078125E-3</c:v>
                </c:pt>
                <c:pt idx="21697">
                  <c:v>1.0068416595458984E-3</c:v>
                </c:pt>
                <c:pt idx="21698">
                  <c:v>1.007080078125E-3</c:v>
                </c:pt>
                <c:pt idx="21699">
                  <c:v>1.0080337524414063E-3</c:v>
                </c:pt>
                <c:pt idx="21700">
                  <c:v>1.007080078125E-3</c:v>
                </c:pt>
                <c:pt idx="21701">
                  <c:v>1.0068416595458984E-3</c:v>
                </c:pt>
                <c:pt idx="21702">
                  <c:v>1.007080078125E-3</c:v>
                </c:pt>
                <c:pt idx="21703">
                  <c:v>1.007080078125E-3</c:v>
                </c:pt>
                <c:pt idx="21704">
                  <c:v>1.0068416595458984E-3</c:v>
                </c:pt>
                <c:pt idx="21705">
                  <c:v>1.007080078125E-3</c:v>
                </c:pt>
                <c:pt idx="21706">
                  <c:v>1.007080078125E-3</c:v>
                </c:pt>
                <c:pt idx="21707">
                  <c:v>1.0068416595458984E-3</c:v>
                </c:pt>
                <c:pt idx="21708">
                  <c:v>1.007080078125E-3</c:v>
                </c:pt>
                <c:pt idx="21709">
                  <c:v>1.007080078125E-3</c:v>
                </c:pt>
                <c:pt idx="21710">
                  <c:v>1.0068416595458984E-3</c:v>
                </c:pt>
                <c:pt idx="21711">
                  <c:v>1.007080078125E-3</c:v>
                </c:pt>
                <c:pt idx="21712">
                  <c:v>1.0080337524414063E-3</c:v>
                </c:pt>
                <c:pt idx="21713">
                  <c:v>1.0068416595458984E-3</c:v>
                </c:pt>
                <c:pt idx="21714">
                  <c:v>1.007080078125E-3</c:v>
                </c:pt>
                <c:pt idx="21715">
                  <c:v>1.007080078125E-3</c:v>
                </c:pt>
                <c:pt idx="21716">
                  <c:v>1.0068416595458984E-3</c:v>
                </c:pt>
                <c:pt idx="21717">
                  <c:v>1.007080078125E-3</c:v>
                </c:pt>
                <c:pt idx="21718">
                  <c:v>1.007080078125E-3</c:v>
                </c:pt>
                <c:pt idx="21719">
                  <c:v>1.0068416595458984E-3</c:v>
                </c:pt>
                <c:pt idx="21720">
                  <c:v>1.007080078125E-3</c:v>
                </c:pt>
                <c:pt idx="21721">
                  <c:v>1.007080078125E-3</c:v>
                </c:pt>
                <c:pt idx="21722">
                  <c:v>1.0068416595458984E-3</c:v>
                </c:pt>
                <c:pt idx="21723">
                  <c:v>1.007080078125E-3</c:v>
                </c:pt>
                <c:pt idx="21724">
                  <c:v>1.0080337524414063E-3</c:v>
                </c:pt>
                <c:pt idx="21725">
                  <c:v>1.007080078125E-3</c:v>
                </c:pt>
                <c:pt idx="21726">
                  <c:v>1.0068416595458984E-3</c:v>
                </c:pt>
                <c:pt idx="21727">
                  <c:v>1.007080078125E-3</c:v>
                </c:pt>
                <c:pt idx="21728">
                  <c:v>1.007080078125E-3</c:v>
                </c:pt>
                <c:pt idx="21729">
                  <c:v>1.0068416595458984E-3</c:v>
                </c:pt>
                <c:pt idx="21730">
                  <c:v>1.007080078125E-3</c:v>
                </c:pt>
                <c:pt idx="21731">
                  <c:v>1.007080078125E-3</c:v>
                </c:pt>
                <c:pt idx="21732">
                  <c:v>1.0068416595458984E-3</c:v>
                </c:pt>
                <c:pt idx="21733">
                  <c:v>1.007080078125E-3</c:v>
                </c:pt>
                <c:pt idx="21734">
                  <c:v>1.007080078125E-3</c:v>
                </c:pt>
                <c:pt idx="21735">
                  <c:v>1.0068416595458984E-3</c:v>
                </c:pt>
                <c:pt idx="21736">
                  <c:v>1.007080078125E-3</c:v>
                </c:pt>
                <c:pt idx="21737">
                  <c:v>1.0080337524414063E-3</c:v>
                </c:pt>
                <c:pt idx="21738">
                  <c:v>1.0068416595458984E-3</c:v>
                </c:pt>
                <c:pt idx="21739">
                  <c:v>1.007080078125E-3</c:v>
                </c:pt>
                <c:pt idx="21740">
                  <c:v>1.007080078125E-3</c:v>
                </c:pt>
                <c:pt idx="21741">
                  <c:v>1.0068416595458984E-3</c:v>
                </c:pt>
                <c:pt idx="21742">
                  <c:v>1.007080078125E-3</c:v>
                </c:pt>
                <c:pt idx="21743">
                  <c:v>1.007080078125E-3</c:v>
                </c:pt>
                <c:pt idx="21744">
                  <c:v>1.0068416595458984E-3</c:v>
                </c:pt>
                <c:pt idx="21745">
                  <c:v>1.007080078125E-3</c:v>
                </c:pt>
                <c:pt idx="21746">
                  <c:v>1.007080078125E-3</c:v>
                </c:pt>
                <c:pt idx="21747">
                  <c:v>1.0068416595458984E-3</c:v>
                </c:pt>
                <c:pt idx="21748">
                  <c:v>1.007080078125E-3</c:v>
                </c:pt>
                <c:pt idx="21749">
                  <c:v>1.0080337524414063E-3</c:v>
                </c:pt>
                <c:pt idx="21750">
                  <c:v>1.007080078125E-3</c:v>
                </c:pt>
                <c:pt idx="21751">
                  <c:v>1.0068416595458984E-3</c:v>
                </c:pt>
                <c:pt idx="21752">
                  <c:v>1.007080078125E-3</c:v>
                </c:pt>
                <c:pt idx="21753">
                  <c:v>1.007080078125E-3</c:v>
                </c:pt>
                <c:pt idx="21754">
                  <c:v>1.0068416595458984E-3</c:v>
                </c:pt>
                <c:pt idx="21755">
                  <c:v>1.007080078125E-3</c:v>
                </c:pt>
                <c:pt idx="21756">
                  <c:v>1.007080078125E-3</c:v>
                </c:pt>
                <c:pt idx="21757">
                  <c:v>1.0068416595458984E-3</c:v>
                </c:pt>
                <c:pt idx="21758">
                  <c:v>1.007080078125E-3</c:v>
                </c:pt>
                <c:pt idx="21759">
                  <c:v>1.007080078125E-3</c:v>
                </c:pt>
                <c:pt idx="21760">
                  <c:v>1.0068416595458984E-3</c:v>
                </c:pt>
                <c:pt idx="21761">
                  <c:v>1.007080078125E-3</c:v>
                </c:pt>
                <c:pt idx="21762">
                  <c:v>1.0080337524414063E-3</c:v>
                </c:pt>
                <c:pt idx="21763">
                  <c:v>4.0278434753417969E-3</c:v>
                </c:pt>
                <c:pt idx="21764">
                  <c:v>1.007080078125E-3</c:v>
                </c:pt>
                <c:pt idx="21765">
                  <c:v>1.007080078125E-3</c:v>
                </c:pt>
                <c:pt idx="21766">
                  <c:v>1.0068416595458984E-3</c:v>
                </c:pt>
                <c:pt idx="21767">
                  <c:v>1.007080078125E-3</c:v>
                </c:pt>
                <c:pt idx="21768">
                  <c:v>1.007080078125E-3</c:v>
                </c:pt>
                <c:pt idx="21769">
                  <c:v>1.0068416595458984E-3</c:v>
                </c:pt>
                <c:pt idx="21770">
                  <c:v>1.007080078125E-3</c:v>
                </c:pt>
                <c:pt idx="21771">
                  <c:v>1.0080337524414063E-3</c:v>
                </c:pt>
                <c:pt idx="21772">
                  <c:v>1.007080078125E-3</c:v>
                </c:pt>
                <c:pt idx="21773">
                  <c:v>1.0068416595458984E-3</c:v>
                </c:pt>
                <c:pt idx="21774">
                  <c:v>1.007080078125E-3</c:v>
                </c:pt>
                <c:pt idx="21775">
                  <c:v>1.007080078125E-3</c:v>
                </c:pt>
                <c:pt idx="21776">
                  <c:v>1.0068416595458984E-3</c:v>
                </c:pt>
                <c:pt idx="21777">
                  <c:v>1.007080078125E-3</c:v>
                </c:pt>
                <c:pt idx="21778">
                  <c:v>1.007080078125E-3</c:v>
                </c:pt>
                <c:pt idx="21779">
                  <c:v>1.0068416595458984E-3</c:v>
                </c:pt>
                <c:pt idx="21780">
                  <c:v>1.007080078125E-3</c:v>
                </c:pt>
                <c:pt idx="21781">
                  <c:v>1.007080078125E-3</c:v>
                </c:pt>
                <c:pt idx="21782">
                  <c:v>1.0068416595458984E-3</c:v>
                </c:pt>
                <c:pt idx="21783">
                  <c:v>1.0080337524414063E-3</c:v>
                </c:pt>
                <c:pt idx="21784">
                  <c:v>1.007080078125E-3</c:v>
                </c:pt>
                <c:pt idx="21785">
                  <c:v>1.0068416595458984E-3</c:v>
                </c:pt>
                <c:pt idx="21786">
                  <c:v>1.007080078125E-3</c:v>
                </c:pt>
                <c:pt idx="21787">
                  <c:v>1.007080078125E-3</c:v>
                </c:pt>
                <c:pt idx="21788">
                  <c:v>1.0068416595458984E-3</c:v>
                </c:pt>
                <c:pt idx="21789">
                  <c:v>1.007080078125E-3</c:v>
                </c:pt>
                <c:pt idx="21790">
                  <c:v>1.007080078125E-3</c:v>
                </c:pt>
                <c:pt idx="21791">
                  <c:v>1.0068416595458984E-3</c:v>
                </c:pt>
                <c:pt idx="21792">
                  <c:v>1.007080078125E-3</c:v>
                </c:pt>
                <c:pt idx="21793">
                  <c:v>1.007080078125E-3</c:v>
                </c:pt>
                <c:pt idx="21794">
                  <c:v>1.0068416595458984E-3</c:v>
                </c:pt>
                <c:pt idx="21795">
                  <c:v>8.0571174621582031E-3</c:v>
                </c:pt>
                <c:pt idx="21796">
                  <c:v>1.007080078125E-3</c:v>
                </c:pt>
                <c:pt idx="21797">
                  <c:v>1.0068416595458984E-3</c:v>
                </c:pt>
                <c:pt idx="21798">
                  <c:v>1.007080078125E-3</c:v>
                </c:pt>
                <c:pt idx="21799">
                  <c:v>1.007080078125E-3</c:v>
                </c:pt>
                <c:pt idx="21800">
                  <c:v>1.0068416595458984E-3</c:v>
                </c:pt>
                <c:pt idx="21801">
                  <c:v>1.0080337524414063E-3</c:v>
                </c:pt>
                <c:pt idx="21802">
                  <c:v>1.007080078125E-3</c:v>
                </c:pt>
                <c:pt idx="21803">
                  <c:v>1.0068416595458984E-3</c:v>
                </c:pt>
                <c:pt idx="21804">
                  <c:v>1.007080078125E-3</c:v>
                </c:pt>
                <c:pt idx="21805">
                  <c:v>1.007080078125E-3</c:v>
                </c:pt>
                <c:pt idx="21806">
                  <c:v>1.0068416595458984E-3</c:v>
                </c:pt>
                <c:pt idx="21807">
                  <c:v>1.007080078125E-3</c:v>
                </c:pt>
                <c:pt idx="21808">
                  <c:v>1.007080078125E-3</c:v>
                </c:pt>
                <c:pt idx="21809">
                  <c:v>1.0068416595458984E-3</c:v>
                </c:pt>
                <c:pt idx="21810">
                  <c:v>1.007080078125E-3</c:v>
                </c:pt>
                <c:pt idx="21811">
                  <c:v>1.007080078125E-3</c:v>
                </c:pt>
                <c:pt idx="21812">
                  <c:v>1.0068416595458984E-3</c:v>
                </c:pt>
                <c:pt idx="21813">
                  <c:v>1.007080078125E-3</c:v>
                </c:pt>
                <c:pt idx="21814">
                  <c:v>1.0080337524414063E-3</c:v>
                </c:pt>
                <c:pt idx="21815">
                  <c:v>1.007080078125E-3</c:v>
                </c:pt>
                <c:pt idx="21816">
                  <c:v>1.0068416595458984E-3</c:v>
                </c:pt>
                <c:pt idx="21817">
                  <c:v>1.007080078125E-3</c:v>
                </c:pt>
                <c:pt idx="21818">
                  <c:v>1.007080078125E-3</c:v>
                </c:pt>
                <c:pt idx="21819">
                  <c:v>1.0068416595458984E-3</c:v>
                </c:pt>
                <c:pt idx="21820">
                  <c:v>1.007080078125E-3</c:v>
                </c:pt>
                <c:pt idx="21821">
                  <c:v>1.007080078125E-3</c:v>
                </c:pt>
                <c:pt idx="21822">
                  <c:v>1.0068416595458984E-3</c:v>
                </c:pt>
                <c:pt idx="21823">
                  <c:v>1.007080078125E-3</c:v>
                </c:pt>
                <c:pt idx="21824">
                  <c:v>1.007080078125E-3</c:v>
                </c:pt>
                <c:pt idx="21825">
                  <c:v>1.0068416595458984E-3</c:v>
                </c:pt>
                <c:pt idx="21826">
                  <c:v>1.0080337524414063E-3</c:v>
                </c:pt>
                <c:pt idx="21827">
                  <c:v>1.007080078125E-3</c:v>
                </c:pt>
                <c:pt idx="21828">
                  <c:v>1.0068416595458984E-3</c:v>
                </c:pt>
                <c:pt idx="21829">
                  <c:v>1.007080078125E-3</c:v>
                </c:pt>
                <c:pt idx="21830">
                  <c:v>1.007080078125E-3</c:v>
                </c:pt>
                <c:pt idx="21831">
                  <c:v>1.0068416595458984E-3</c:v>
                </c:pt>
                <c:pt idx="21832">
                  <c:v>1.007080078125E-3</c:v>
                </c:pt>
                <c:pt idx="21833">
                  <c:v>1.007080078125E-3</c:v>
                </c:pt>
                <c:pt idx="21834">
                  <c:v>1.0068416595458984E-3</c:v>
                </c:pt>
                <c:pt idx="21835">
                  <c:v>1.007080078125E-3</c:v>
                </c:pt>
                <c:pt idx="21836">
                  <c:v>1.007080078125E-3</c:v>
                </c:pt>
                <c:pt idx="21837">
                  <c:v>1.0068416595458984E-3</c:v>
                </c:pt>
                <c:pt idx="21838">
                  <c:v>1.007080078125E-3</c:v>
                </c:pt>
                <c:pt idx="21839">
                  <c:v>1.0080337524414063E-3</c:v>
                </c:pt>
                <c:pt idx="21840">
                  <c:v>1.007080078125E-3</c:v>
                </c:pt>
                <c:pt idx="21841">
                  <c:v>1.0068416595458984E-3</c:v>
                </c:pt>
                <c:pt idx="21842">
                  <c:v>1.007080078125E-3</c:v>
                </c:pt>
                <c:pt idx="21843">
                  <c:v>1.007080078125E-3</c:v>
                </c:pt>
                <c:pt idx="21844">
                  <c:v>1.0068416595458984E-3</c:v>
                </c:pt>
                <c:pt idx="21845">
                  <c:v>1.007080078125E-3</c:v>
                </c:pt>
                <c:pt idx="21846">
                  <c:v>1.007080078125E-3</c:v>
                </c:pt>
                <c:pt idx="21847">
                  <c:v>1.0068416595458984E-3</c:v>
                </c:pt>
                <c:pt idx="21848">
                  <c:v>1.007080078125E-3</c:v>
                </c:pt>
                <c:pt idx="21849">
                  <c:v>1.007080078125E-3</c:v>
                </c:pt>
                <c:pt idx="21850">
                  <c:v>1.0068416595458984E-3</c:v>
                </c:pt>
                <c:pt idx="21851">
                  <c:v>1.0080337524414063E-3</c:v>
                </c:pt>
                <c:pt idx="21852">
                  <c:v>1.007080078125E-3</c:v>
                </c:pt>
                <c:pt idx="21853">
                  <c:v>1.0068416595458984E-3</c:v>
                </c:pt>
                <c:pt idx="21854">
                  <c:v>1.007080078125E-3</c:v>
                </c:pt>
                <c:pt idx="21855">
                  <c:v>1.007080078125E-3</c:v>
                </c:pt>
                <c:pt idx="21856">
                  <c:v>1.0068416595458984E-3</c:v>
                </c:pt>
                <c:pt idx="21857">
                  <c:v>1.007080078125E-3</c:v>
                </c:pt>
                <c:pt idx="21858">
                  <c:v>1.007080078125E-3</c:v>
                </c:pt>
                <c:pt idx="21859">
                  <c:v>1.0068416595458984E-3</c:v>
                </c:pt>
                <c:pt idx="21860">
                  <c:v>1.007080078125E-3</c:v>
                </c:pt>
                <c:pt idx="21861">
                  <c:v>1.007080078125E-3</c:v>
                </c:pt>
                <c:pt idx="21862">
                  <c:v>1.0068416595458984E-3</c:v>
                </c:pt>
                <c:pt idx="21863">
                  <c:v>1.007080078125E-3</c:v>
                </c:pt>
                <c:pt idx="21864">
                  <c:v>1.0080337524414063E-3</c:v>
                </c:pt>
                <c:pt idx="21865">
                  <c:v>1.007080078125E-3</c:v>
                </c:pt>
                <c:pt idx="21866">
                  <c:v>1.0068416595458984E-3</c:v>
                </c:pt>
                <c:pt idx="21867">
                  <c:v>1.007080078125E-3</c:v>
                </c:pt>
                <c:pt idx="21868">
                  <c:v>1.007080078125E-3</c:v>
                </c:pt>
                <c:pt idx="21869">
                  <c:v>1.0068416595458984E-3</c:v>
                </c:pt>
                <c:pt idx="21870">
                  <c:v>1.007080078125E-3</c:v>
                </c:pt>
                <c:pt idx="21871">
                  <c:v>1.007080078125E-3</c:v>
                </c:pt>
                <c:pt idx="21872">
                  <c:v>1.0068416595458984E-3</c:v>
                </c:pt>
                <c:pt idx="21873">
                  <c:v>1.007080078125E-3</c:v>
                </c:pt>
                <c:pt idx="21874">
                  <c:v>1.007080078125E-3</c:v>
                </c:pt>
                <c:pt idx="21875">
                  <c:v>1.0068416595458984E-3</c:v>
                </c:pt>
                <c:pt idx="21876">
                  <c:v>1.0080337524414063E-3</c:v>
                </c:pt>
                <c:pt idx="21877">
                  <c:v>1.007080078125E-3</c:v>
                </c:pt>
                <c:pt idx="21878">
                  <c:v>1.0068416595458984E-3</c:v>
                </c:pt>
                <c:pt idx="21879">
                  <c:v>1.007080078125E-3</c:v>
                </c:pt>
                <c:pt idx="21880">
                  <c:v>1.007080078125E-3</c:v>
                </c:pt>
                <c:pt idx="21881">
                  <c:v>1.0068416595458984E-3</c:v>
                </c:pt>
                <c:pt idx="21882">
                  <c:v>1.007080078125E-3</c:v>
                </c:pt>
                <c:pt idx="21883">
                  <c:v>1.007080078125E-3</c:v>
                </c:pt>
                <c:pt idx="21884">
                  <c:v>1.0068416595458984E-3</c:v>
                </c:pt>
                <c:pt idx="21885">
                  <c:v>1.007080078125E-3</c:v>
                </c:pt>
                <c:pt idx="21886">
                  <c:v>1.007080078125E-3</c:v>
                </c:pt>
                <c:pt idx="21887">
                  <c:v>1.0068416595458984E-3</c:v>
                </c:pt>
                <c:pt idx="21888">
                  <c:v>1.007080078125E-3</c:v>
                </c:pt>
                <c:pt idx="21889">
                  <c:v>1.0080337524414063E-3</c:v>
                </c:pt>
                <c:pt idx="21890">
                  <c:v>1.007080078125E-3</c:v>
                </c:pt>
                <c:pt idx="21891">
                  <c:v>1.0068416595458984E-3</c:v>
                </c:pt>
                <c:pt idx="21892">
                  <c:v>1.007080078125E-3</c:v>
                </c:pt>
                <c:pt idx="21893">
                  <c:v>1.007080078125E-3</c:v>
                </c:pt>
                <c:pt idx="21894">
                  <c:v>1.0068416595458984E-3</c:v>
                </c:pt>
                <c:pt idx="21895">
                  <c:v>1.007080078125E-3</c:v>
                </c:pt>
                <c:pt idx="21896">
                  <c:v>1.007080078125E-3</c:v>
                </c:pt>
                <c:pt idx="21897">
                  <c:v>1.0068416595458984E-3</c:v>
                </c:pt>
                <c:pt idx="21898">
                  <c:v>1.007080078125E-3</c:v>
                </c:pt>
                <c:pt idx="21899">
                  <c:v>1.007080078125E-3</c:v>
                </c:pt>
                <c:pt idx="21900">
                  <c:v>1.0068416595458984E-3</c:v>
                </c:pt>
                <c:pt idx="21901">
                  <c:v>1.0080337524414063E-3</c:v>
                </c:pt>
                <c:pt idx="21902">
                  <c:v>1.007080078125E-3</c:v>
                </c:pt>
                <c:pt idx="21903">
                  <c:v>1.0068416595458984E-3</c:v>
                </c:pt>
                <c:pt idx="21904">
                  <c:v>1.007080078125E-3</c:v>
                </c:pt>
                <c:pt idx="21905">
                  <c:v>1.007080078125E-3</c:v>
                </c:pt>
                <c:pt idx="21906">
                  <c:v>1.0068416595458984E-3</c:v>
                </c:pt>
                <c:pt idx="21907">
                  <c:v>1.007080078125E-3</c:v>
                </c:pt>
                <c:pt idx="21908">
                  <c:v>1.007080078125E-3</c:v>
                </c:pt>
                <c:pt idx="21909">
                  <c:v>1.0068416595458984E-3</c:v>
                </c:pt>
                <c:pt idx="21910">
                  <c:v>1.007080078125E-3</c:v>
                </c:pt>
                <c:pt idx="21911">
                  <c:v>1.007080078125E-3</c:v>
                </c:pt>
                <c:pt idx="21912">
                  <c:v>1.0068416595458984E-3</c:v>
                </c:pt>
                <c:pt idx="21913">
                  <c:v>1.007080078125E-3</c:v>
                </c:pt>
                <c:pt idx="21914">
                  <c:v>1.0080337524414063E-3</c:v>
                </c:pt>
                <c:pt idx="21915">
                  <c:v>1.007080078125E-3</c:v>
                </c:pt>
                <c:pt idx="21916">
                  <c:v>1.0068416595458984E-3</c:v>
                </c:pt>
                <c:pt idx="21917">
                  <c:v>1.007080078125E-3</c:v>
                </c:pt>
                <c:pt idx="21918">
                  <c:v>1.007080078125E-3</c:v>
                </c:pt>
                <c:pt idx="21919">
                  <c:v>1.0068416595458984E-3</c:v>
                </c:pt>
                <c:pt idx="21920">
                  <c:v>1.007080078125E-3</c:v>
                </c:pt>
                <c:pt idx="21921">
                  <c:v>1.007080078125E-3</c:v>
                </c:pt>
                <c:pt idx="21922">
                  <c:v>1.0068416595458984E-3</c:v>
                </c:pt>
                <c:pt idx="21923">
                  <c:v>1.007080078125E-3</c:v>
                </c:pt>
                <c:pt idx="21924">
                  <c:v>1.007080078125E-3</c:v>
                </c:pt>
                <c:pt idx="21925">
                  <c:v>1.0068416595458984E-3</c:v>
                </c:pt>
                <c:pt idx="21926">
                  <c:v>1.0080337524414063E-3</c:v>
                </c:pt>
                <c:pt idx="21927">
                  <c:v>1.007080078125E-3</c:v>
                </c:pt>
                <c:pt idx="21928">
                  <c:v>1.0068416595458984E-3</c:v>
                </c:pt>
                <c:pt idx="21929">
                  <c:v>1.007080078125E-3</c:v>
                </c:pt>
                <c:pt idx="21930">
                  <c:v>1.007080078125E-3</c:v>
                </c:pt>
                <c:pt idx="21931">
                  <c:v>1.0068416595458984E-3</c:v>
                </c:pt>
                <c:pt idx="21932">
                  <c:v>1.007080078125E-3</c:v>
                </c:pt>
                <c:pt idx="21933">
                  <c:v>1.007080078125E-3</c:v>
                </c:pt>
                <c:pt idx="21934">
                  <c:v>1.0068416595458984E-3</c:v>
                </c:pt>
                <c:pt idx="21935">
                  <c:v>1.007080078125E-3</c:v>
                </c:pt>
                <c:pt idx="21936">
                  <c:v>1.007080078125E-3</c:v>
                </c:pt>
                <c:pt idx="21937">
                  <c:v>1.0068416595458984E-3</c:v>
                </c:pt>
                <c:pt idx="21938">
                  <c:v>1.007080078125E-3</c:v>
                </c:pt>
                <c:pt idx="21939">
                  <c:v>1.0080337524414063E-3</c:v>
                </c:pt>
                <c:pt idx="21940">
                  <c:v>1.007080078125E-3</c:v>
                </c:pt>
                <c:pt idx="21941">
                  <c:v>1.0068416595458984E-3</c:v>
                </c:pt>
                <c:pt idx="21942">
                  <c:v>1.007080078125E-3</c:v>
                </c:pt>
                <c:pt idx="21943">
                  <c:v>1.007080078125E-3</c:v>
                </c:pt>
                <c:pt idx="21944">
                  <c:v>1.0068416595458984E-3</c:v>
                </c:pt>
                <c:pt idx="21945">
                  <c:v>1.007080078125E-3</c:v>
                </c:pt>
                <c:pt idx="21946">
                  <c:v>1.007080078125E-3</c:v>
                </c:pt>
                <c:pt idx="21947">
                  <c:v>1.0068416595458984E-3</c:v>
                </c:pt>
                <c:pt idx="21948">
                  <c:v>1.007080078125E-3</c:v>
                </c:pt>
                <c:pt idx="21949">
                  <c:v>1.007080078125E-3</c:v>
                </c:pt>
                <c:pt idx="21950">
                  <c:v>1.0068416595458984E-3</c:v>
                </c:pt>
                <c:pt idx="21951">
                  <c:v>1.0080337524414063E-3</c:v>
                </c:pt>
                <c:pt idx="21952">
                  <c:v>1.007080078125E-3</c:v>
                </c:pt>
                <c:pt idx="21953">
                  <c:v>1.0068416595458984E-3</c:v>
                </c:pt>
                <c:pt idx="21954">
                  <c:v>1.007080078125E-3</c:v>
                </c:pt>
                <c:pt idx="21955">
                  <c:v>1.007080078125E-3</c:v>
                </c:pt>
                <c:pt idx="21956">
                  <c:v>1.0068416595458984E-3</c:v>
                </c:pt>
                <c:pt idx="21957">
                  <c:v>1.007080078125E-3</c:v>
                </c:pt>
                <c:pt idx="21958">
                  <c:v>1.007080078125E-3</c:v>
                </c:pt>
                <c:pt idx="21959">
                  <c:v>1.0068416595458984E-3</c:v>
                </c:pt>
                <c:pt idx="21960">
                  <c:v>1.007080078125E-3</c:v>
                </c:pt>
                <c:pt idx="21961">
                  <c:v>1.007080078125E-3</c:v>
                </c:pt>
                <c:pt idx="21962">
                  <c:v>1.0068416595458984E-3</c:v>
                </c:pt>
                <c:pt idx="21963">
                  <c:v>1.007080078125E-3</c:v>
                </c:pt>
                <c:pt idx="21964">
                  <c:v>1.0080337524414063E-3</c:v>
                </c:pt>
                <c:pt idx="21965">
                  <c:v>1.007080078125E-3</c:v>
                </c:pt>
                <c:pt idx="21966">
                  <c:v>1.0068416595458984E-3</c:v>
                </c:pt>
                <c:pt idx="21967">
                  <c:v>1.007080078125E-3</c:v>
                </c:pt>
                <c:pt idx="21968">
                  <c:v>1.007080078125E-3</c:v>
                </c:pt>
                <c:pt idx="21969">
                  <c:v>1.0068416595458984E-3</c:v>
                </c:pt>
                <c:pt idx="21970">
                  <c:v>1.007080078125E-3</c:v>
                </c:pt>
                <c:pt idx="21971">
                  <c:v>1.007080078125E-3</c:v>
                </c:pt>
                <c:pt idx="21972">
                  <c:v>1.0068416595458984E-3</c:v>
                </c:pt>
                <c:pt idx="21973">
                  <c:v>1.007080078125E-3</c:v>
                </c:pt>
                <c:pt idx="21974">
                  <c:v>1.007080078125E-3</c:v>
                </c:pt>
                <c:pt idx="21975">
                  <c:v>1.0068416595458984E-3</c:v>
                </c:pt>
                <c:pt idx="21976">
                  <c:v>1.0080337524414063E-3</c:v>
                </c:pt>
                <c:pt idx="21977">
                  <c:v>1.007080078125E-3</c:v>
                </c:pt>
                <c:pt idx="21978">
                  <c:v>1.0068416595458984E-3</c:v>
                </c:pt>
                <c:pt idx="21979">
                  <c:v>1.007080078125E-3</c:v>
                </c:pt>
                <c:pt idx="21980">
                  <c:v>1.007080078125E-3</c:v>
                </c:pt>
                <c:pt idx="21981">
                  <c:v>1.0068416595458984E-3</c:v>
                </c:pt>
                <c:pt idx="21982">
                  <c:v>1.007080078125E-3</c:v>
                </c:pt>
                <c:pt idx="21983">
                  <c:v>1.007080078125E-3</c:v>
                </c:pt>
                <c:pt idx="21984">
                  <c:v>1.0068416595458984E-3</c:v>
                </c:pt>
                <c:pt idx="21985">
                  <c:v>1.007080078125E-3</c:v>
                </c:pt>
                <c:pt idx="21986">
                  <c:v>1.007080078125E-3</c:v>
                </c:pt>
                <c:pt idx="21987">
                  <c:v>1.0068416595458984E-3</c:v>
                </c:pt>
                <c:pt idx="21988">
                  <c:v>1.007080078125E-3</c:v>
                </c:pt>
                <c:pt idx="21989">
                  <c:v>1.0080337524414063E-3</c:v>
                </c:pt>
                <c:pt idx="21990">
                  <c:v>1.007080078125E-3</c:v>
                </c:pt>
                <c:pt idx="21991">
                  <c:v>1.0068416595458984E-3</c:v>
                </c:pt>
                <c:pt idx="21992">
                  <c:v>1.007080078125E-3</c:v>
                </c:pt>
                <c:pt idx="21993">
                  <c:v>1.007080078125E-3</c:v>
                </c:pt>
                <c:pt idx="21994">
                  <c:v>1.0068416595458984E-3</c:v>
                </c:pt>
                <c:pt idx="21995">
                  <c:v>1.007080078125E-3</c:v>
                </c:pt>
                <c:pt idx="21996">
                  <c:v>1.007080078125E-3</c:v>
                </c:pt>
                <c:pt idx="21997">
                  <c:v>1.0068416595458984E-3</c:v>
                </c:pt>
                <c:pt idx="21998">
                  <c:v>1.007080078125E-3</c:v>
                </c:pt>
                <c:pt idx="21999">
                  <c:v>1.0068416595458984E-3</c:v>
                </c:pt>
                <c:pt idx="22000">
                  <c:v>1.007080078125E-3</c:v>
                </c:pt>
                <c:pt idx="22001">
                  <c:v>1.0080337524414063E-3</c:v>
                </c:pt>
                <c:pt idx="22002">
                  <c:v>1.007080078125E-3</c:v>
                </c:pt>
                <c:pt idx="22003">
                  <c:v>1.0068416595458984E-3</c:v>
                </c:pt>
                <c:pt idx="22004">
                  <c:v>1.007080078125E-3</c:v>
                </c:pt>
                <c:pt idx="22005">
                  <c:v>1.007080078125E-3</c:v>
                </c:pt>
                <c:pt idx="22006">
                  <c:v>1.0068416595458984E-3</c:v>
                </c:pt>
                <c:pt idx="22007">
                  <c:v>1.007080078125E-3</c:v>
                </c:pt>
                <c:pt idx="22008">
                  <c:v>1.007080078125E-3</c:v>
                </c:pt>
                <c:pt idx="22009">
                  <c:v>1.0068416595458984E-3</c:v>
                </c:pt>
                <c:pt idx="22010">
                  <c:v>1.007080078125E-3</c:v>
                </c:pt>
                <c:pt idx="22011">
                  <c:v>1.007080078125E-3</c:v>
                </c:pt>
                <c:pt idx="22012">
                  <c:v>1.0068416595458984E-3</c:v>
                </c:pt>
                <c:pt idx="22013">
                  <c:v>1.007080078125E-3</c:v>
                </c:pt>
                <c:pt idx="22014">
                  <c:v>1.0080337524414063E-3</c:v>
                </c:pt>
                <c:pt idx="22015">
                  <c:v>1.007080078125E-3</c:v>
                </c:pt>
                <c:pt idx="22016">
                  <c:v>1.0068416595458984E-3</c:v>
                </c:pt>
                <c:pt idx="22017">
                  <c:v>1.007080078125E-3</c:v>
                </c:pt>
                <c:pt idx="22018">
                  <c:v>1.007080078125E-3</c:v>
                </c:pt>
                <c:pt idx="22019">
                  <c:v>1.0068416595458984E-3</c:v>
                </c:pt>
                <c:pt idx="22020">
                  <c:v>1.007080078125E-3</c:v>
                </c:pt>
                <c:pt idx="22021">
                  <c:v>1.0068416595458984E-3</c:v>
                </c:pt>
                <c:pt idx="22022">
                  <c:v>1.007080078125E-3</c:v>
                </c:pt>
                <c:pt idx="22023">
                  <c:v>1.007080078125E-3</c:v>
                </c:pt>
                <c:pt idx="22024">
                  <c:v>1.0068416595458984E-3</c:v>
                </c:pt>
                <c:pt idx="22025">
                  <c:v>1.007080078125E-3</c:v>
                </c:pt>
                <c:pt idx="22026">
                  <c:v>1.0080337524414063E-3</c:v>
                </c:pt>
                <c:pt idx="22027">
                  <c:v>1.007080078125E-3</c:v>
                </c:pt>
                <c:pt idx="22028">
                  <c:v>1.0068416595458984E-3</c:v>
                </c:pt>
                <c:pt idx="22029">
                  <c:v>1.007080078125E-3</c:v>
                </c:pt>
                <c:pt idx="22030">
                  <c:v>1.007080078125E-3</c:v>
                </c:pt>
                <c:pt idx="22031">
                  <c:v>1.0068416595458984E-3</c:v>
                </c:pt>
                <c:pt idx="22032">
                  <c:v>1.007080078125E-3</c:v>
                </c:pt>
                <c:pt idx="22033">
                  <c:v>1.007080078125E-3</c:v>
                </c:pt>
                <c:pt idx="22034">
                  <c:v>1.0068416595458984E-3</c:v>
                </c:pt>
                <c:pt idx="22035">
                  <c:v>1.007080078125E-3</c:v>
                </c:pt>
                <c:pt idx="22036">
                  <c:v>1.007080078125E-3</c:v>
                </c:pt>
                <c:pt idx="22037">
                  <c:v>1.0068416595458984E-3</c:v>
                </c:pt>
                <c:pt idx="22038">
                  <c:v>1.007080078125E-3</c:v>
                </c:pt>
                <c:pt idx="22039">
                  <c:v>1.0080337524414063E-3</c:v>
                </c:pt>
                <c:pt idx="22040">
                  <c:v>1.007080078125E-3</c:v>
                </c:pt>
                <c:pt idx="22041">
                  <c:v>1.0068416595458984E-3</c:v>
                </c:pt>
                <c:pt idx="22042">
                  <c:v>1.007080078125E-3</c:v>
                </c:pt>
                <c:pt idx="22043">
                  <c:v>1.0068416595458984E-3</c:v>
                </c:pt>
                <c:pt idx="22044">
                  <c:v>1.007080078125E-3</c:v>
                </c:pt>
                <c:pt idx="22045">
                  <c:v>1.007080078125E-3</c:v>
                </c:pt>
                <c:pt idx="22046">
                  <c:v>1.0068416595458984E-3</c:v>
                </c:pt>
                <c:pt idx="22047">
                  <c:v>1.007080078125E-3</c:v>
                </c:pt>
                <c:pt idx="22048">
                  <c:v>1.007080078125E-3</c:v>
                </c:pt>
                <c:pt idx="22049">
                  <c:v>1.0068416595458984E-3</c:v>
                </c:pt>
                <c:pt idx="22050">
                  <c:v>1.007080078125E-3</c:v>
                </c:pt>
                <c:pt idx="22051">
                  <c:v>1.0080337524414063E-3</c:v>
                </c:pt>
                <c:pt idx="22052">
                  <c:v>1.007080078125E-3</c:v>
                </c:pt>
                <c:pt idx="22053">
                  <c:v>1.0068416595458984E-3</c:v>
                </c:pt>
                <c:pt idx="22054">
                  <c:v>7.0490837097167969E-3</c:v>
                </c:pt>
                <c:pt idx="22055">
                  <c:v>1.007080078125E-3</c:v>
                </c:pt>
                <c:pt idx="22056">
                  <c:v>1.0068416595458984E-3</c:v>
                </c:pt>
                <c:pt idx="22057">
                  <c:v>1.007080078125E-3</c:v>
                </c:pt>
                <c:pt idx="22058">
                  <c:v>1.0080337524414063E-3</c:v>
                </c:pt>
                <c:pt idx="22059">
                  <c:v>1.0068416595458984E-3</c:v>
                </c:pt>
                <c:pt idx="22060">
                  <c:v>1.007080078125E-3</c:v>
                </c:pt>
                <c:pt idx="22061">
                  <c:v>1.007080078125E-3</c:v>
                </c:pt>
                <c:pt idx="22062">
                  <c:v>1.0068416595458984E-3</c:v>
                </c:pt>
                <c:pt idx="22063">
                  <c:v>1.007080078125E-3</c:v>
                </c:pt>
                <c:pt idx="22064">
                  <c:v>1.007080078125E-3</c:v>
                </c:pt>
                <c:pt idx="22065">
                  <c:v>1.0068416595458984E-3</c:v>
                </c:pt>
                <c:pt idx="22066">
                  <c:v>1.007080078125E-3</c:v>
                </c:pt>
                <c:pt idx="22067">
                  <c:v>1.007080078125E-3</c:v>
                </c:pt>
                <c:pt idx="22068">
                  <c:v>1.0068416595458984E-3</c:v>
                </c:pt>
                <c:pt idx="22069">
                  <c:v>1.007080078125E-3</c:v>
                </c:pt>
                <c:pt idx="22070">
                  <c:v>1.0080337524414063E-3</c:v>
                </c:pt>
                <c:pt idx="22071">
                  <c:v>1.007080078125E-3</c:v>
                </c:pt>
                <c:pt idx="22072">
                  <c:v>1.0068416595458984E-3</c:v>
                </c:pt>
                <c:pt idx="22073">
                  <c:v>1.007080078125E-3</c:v>
                </c:pt>
                <c:pt idx="22074">
                  <c:v>1.007080078125E-3</c:v>
                </c:pt>
                <c:pt idx="22075">
                  <c:v>1.0068416595458984E-3</c:v>
                </c:pt>
                <c:pt idx="22076">
                  <c:v>1.007080078125E-3</c:v>
                </c:pt>
                <c:pt idx="22077">
                  <c:v>1.007080078125E-3</c:v>
                </c:pt>
                <c:pt idx="22078">
                  <c:v>1.0068416595458984E-3</c:v>
                </c:pt>
                <c:pt idx="22079">
                  <c:v>1.007080078125E-3</c:v>
                </c:pt>
                <c:pt idx="22080">
                  <c:v>1.007080078125E-3</c:v>
                </c:pt>
                <c:pt idx="22081">
                  <c:v>1.0068416595458984E-3</c:v>
                </c:pt>
                <c:pt idx="22082">
                  <c:v>1.007080078125E-3</c:v>
                </c:pt>
                <c:pt idx="22083">
                  <c:v>1.0080337524414063E-3</c:v>
                </c:pt>
                <c:pt idx="22084">
                  <c:v>1.0068416595458984E-3</c:v>
                </c:pt>
                <c:pt idx="22085">
                  <c:v>1.007080078125E-3</c:v>
                </c:pt>
                <c:pt idx="22086">
                  <c:v>1.007080078125E-3</c:v>
                </c:pt>
                <c:pt idx="22087">
                  <c:v>1.0068416595458984E-3</c:v>
                </c:pt>
                <c:pt idx="22088">
                  <c:v>1.007080078125E-3</c:v>
                </c:pt>
                <c:pt idx="22089">
                  <c:v>1.007080078125E-3</c:v>
                </c:pt>
                <c:pt idx="22090">
                  <c:v>1.0068416595458984E-3</c:v>
                </c:pt>
                <c:pt idx="22091">
                  <c:v>1.007080078125E-3</c:v>
                </c:pt>
                <c:pt idx="22092">
                  <c:v>1.007080078125E-3</c:v>
                </c:pt>
                <c:pt idx="22093">
                  <c:v>1.0068416595458984E-3</c:v>
                </c:pt>
                <c:pt idx="22094">
                  <c:v>1.007080078125E-3</c:v>
                </c:pt>
                <c:pt idx="22095">
                  <c:v>1.0080337524414063E-3</c:v>
                </c:pt>
                <c:pt idx="22096">
                  <c:v>1.007080078125E-3</c:v>
                </c:pt>
                <c:pt idx="22097">
                  <c:v>1.0068416595458984E-3</c:v>
                </c:pt>
                <c:pt idx="22098">
                  <c:v>1.007080078125E-3</c:v>
                </c:pt>
                <c:pt idx="22099">
                  <c:v>1.007080078125E-3</c:v>
                </c:pt>
                <c:pt idx="22100">
                  <c:v>1.0068416595458984E-3</c:v>
                </c:pt>
                <c:pt idx="22101">
                  <c:v>1.007080078125E-3</c:v>
                </c:pt>
                <c:pt idx="22102">
                  <c:v>1.007080078125E-3</c:v>
                </c:pt>
                <c:pt idx="22103">
                  <c:v>1.0068416595458984E-3</c:v>
                </c:pt>
                <c:pt idx="22104">
                  <c:v>1.007080078125E-3</c:v>
                </c:pt>
                <c:pt idx="22105">
                  <c:v>1.007080078125E-3</c:v>
                </c:pt>
                <c:pt idx="22106">
                  <c:v>1.0068416595458984E-3</c:v>
                </c:pt>
                <c:pt idx="22107">
                  <c:v>1.007080078125E-3</c:v>
                </c:pt>
                <c:pt idx="22108">
                  <c:v>1.0080337524414063E-3</c:v>
                </c:pt>
                <c:pt idx="22109">
                  <c:v>1.0068416595458984E-3</c:v>
                </c:pt>
                <c:pt idx="22110">
                  <c:v>1.007080078125E-3</c:v>
                </c:pt>
                <c:pt idx="22111">
                  <c:v>1.007080078125E-3</c:v>
                </c:pt>
                <c:pt idx="22112">
                  <c:v>1.0068416595458984E-3</c:v>
                </c:pt>
                <c:pt idx="22113">
                  <c:v>1.007080078125E-3</c:v>
                </c:pt>
                <c:pt idx="22114">
                  <c:v>1.007080078125E-3</c:v>
                </c:pt>
                <c:pt idx="22115">
                  <c:v>1.0068416595458984E-3</c:v>
                </c:pt>
                <c:pt idx="22116">
                  <c:v>1.007080078125E-3</c:v>
                </c:pt>
                <c:pt idx="22117">
                  <c:v>1.007080078125E-3</c:v>
                </c:pt>
                <c:pt idx="22118">
                  <c:v>1.0068416595458984E-3</c:v>
                </c:pt>
                <c:pt idx="22119">
                  <c:v>1.007080078125E-3</c:v>
                </c:pt>
                <c:pt idx="22120">
                  <c:v>1.0080337524414063E-3</c:v>
                </c:pt>
                <c:pt idx="22121">
                  <c:v>1.007080078125E-3</c:v>
                </c:pt>
                <c:pt idx="22122">
                  <c:v>1.0068416595458984E-3</c:v>
                </c:pt>
                <c:pt idx="22123">
                  <c:v>1.007080078125E-3</c:v>
                </c:pt>
                <c:pt idx="22124">
                  <c:v>1.007080078125E-3</c:v>
                </c:pt>
                <c:pt idx="22125">
                  <c:v>1.0068416595458984E-3</c:v>
                </c:pt>
                <c:pt idx="22126">
                  <c:v>1.007080078125E-3</c:v>
                </c:pt>
                <c:pt idx="22127">
                  <c:v>1.007080078125E-3</c:v>
                </c:pt>
                <c:pt idx="22128">
                  <c:v>1.0068416595458984E-3</c:v>
                </c:pt>
                <c:pt idx="22129">
                  <c:v>1.007080078125E-3</c:v>
                </c:pt>
                <c:pt idx="22130">
                  <c:v>1.007080078125E-3</c:v>
                </c:pt>
                <c:pt idx="22131">
                  <c:v>1.0068416595458984E-3</c:v>
                </c:pt>
                <c:pt idx="22132">
                  <c:v>1.007080078125E-3</c:v>
                </c:pt>
                <c:pt idx="22133">
                  <c:v>1.0080337524414063E-3</c:v>
                </c:pt>
                <c:pt idx="22134">
                  <c:v>1.0068416595458984E-3</c:v>
                </c:pt>
                <c:pt idx="22135">
                  <c:v>1.007080078125E-3</c:v>
                </c:pt>
                <c:pt idx="22136">
                  <c:v>1.007080078125E-3</c:v>
                </c:pt>
                <c:pt idx="22137">
                  <c:v>1.0068416595458984E-3</c:v>
                </c:pt>
                <c:pt idx="22138">
                  <c:v>1.007080078125E-3</c:v>
                </c:pt>
                <c:pt idx="22139">
                  <c:v>1.007080078125E-3</c:v>
                </c:pt>
                <c:pt idx="22140">
                  <c:v>1.0068416595458984E-3</c:v>
                </c:pt>
                <c:pt idx="22141">
                  <c:v>1.007080078125E-3</c:v>
                </c:pt>
                <c:pt idx="22142">
                  <c:v>1.007080078125E-3</c:v>
                </c:pt>
                <c:pt idx="22143">
                  <c:v>1.0068416595458984E-3</c:v>
                </c:pt>
                <c:pt idx="22144">
                  <c:v>1.007080078125E-3</c:v>
                </c:pt>
                <c:pt idx="22145">
                  <c:v>1.0080337524414063E-3</c:v>
                </c:pt>
                <c:pt idx="22146">
                  <c:v>1.007080078125E-3</c:v>
                </c:pt>
                <c:pt idx="22147">
                  <c:v>1.0068416595458984E-3</c:v>
                </c:pt>
                <c:pt idx="22148">
                  <c:v>1.007080078125E-3</c:v>
                </c:pt>
                <c:pt idx="22149">
                  <c:v>1.007080078125E-3</c:v>
                </c:pt>
                <c:pt idx="22150">
                  <c:v>1.0068416595458984E-3</c:v>
                </c:pt>
                <c:pt idx="22151">
                  <c:v>1.007080078125E-3</c:v>
                </c:pt>
                <c:pt idx="22152">
                  <c:v>1.007080078125E-3</c:v>
                </c:pt>
                <c:pt idx="22153">
                  <c:v>1.0068416595458984E-3</c:v>
                </c:pt>
                <c:pt idx="22154">
                  <c:v>1.007080078125E-3</c:v>
                </c:pt>
                <c:pt idx="22155">
                  <c:v>1.007080078125E-3</c:v>
                </c:pt>
                <c:pt idx="22156">
                  <c:v>1.0068416595458984E-3</c:v>
                </c:pt>
                <c:pt idx="22157">
                  <c:v>1.007080078125E-3</c:v>
                </c:pt>
                <c:pt idx="22158">
                  <c:v>1.0080337524414063E-3</c:v>
                </c:pt>
                <c:pt idx="22159">
                  <c:v>1.0068416595458984E-3</c:v>
                </c:pt>
                <c:pt idx="22160">
                  <c:v>1.007080078125E-3</c:v>
                </c:pt>
                <c:pt idx="22161">
                  <c:v>1.007080078125E-3</c:v>
                </c:pt>
                <c:pt idx="22162">
                  <c:v>1.0068416595458984E-3</c:v>
                </c:pt>
                <c:pt idx="22163">
                  <c:v>1.007080078125E-3</c:v>
                </c:pt>
                <c:pt idx="22164">
                  <c:v>1.007080078125E-3</c:v>
                </c:pt>
                <c:pt idx="22165">
                  <c:v>1.0068416595458984E-3</c:v>
                </c:pt>
                <c:pt idx="22166">
                  <c:v>1.007080078125E-3</c:v>
                </c:pt>
                <c:pt idx="22167">
                  <c:v>1.007080078125E-3</c:v>
                </c:pt>
                <c:pt idx="22168">
                  <c:v>1.0068416595458984E-3</c:v>
                </c:pt>
                <c:pt idx="22169">
                  <c:v>1.007080078125E-3</c:v>
                </c:pt>
                <c:pt idx="22170">
                  <c:v>1.0080337524414063E-3</c:v>
                </c:pt>
                <c:pt idx="22171">
                  <c:v>1.007080078125E-3</c:v>
                </c:pt>
                <c:pt idx="22172">
                  <c:v>1.0068416595458984E-3</c:v>
                </c:pt>
                <c:pt idx="22173">
                  <c:v>1.007080078125E-3</c:v>
                </c:pt>
                <c:pt idx="22174">
                  <c:v>1.007080078125E-3</c:v>
                </c:pt>
                <c:pt idx="22175">
                  <c:v>1.0068416595458984E-3</c:v>
                </c:pt>
                <c:pt idx="22176">
                  <c:v>1.007080078125E-3</c:v>
                </c:pt>
                <c:pt idx="22177">
                  <c:v>1.007080078125E-3</c:v>
                </c:pt>
                <c:pt idx="22178">
                  <c:v>1.0068416595458984E-3</c:v>
                </c:pt>
                <c:pt idx="22179">
                  <c:v>1.007080078125E-3</c:v>
                </c:pt>
                <c:pt idx="22180">
                  <c:v>1.007080078125E-3</c:v>
                </c:pt>
                <c:pt idx="22181">
                  <c:v>1.0068416595458984E-3</c:v>
                </c:pt>
                <c:pt idx="22182">
                  <c:v>1.007080078125E-3</c:v>
                </c:pt>
                <c:pt idx="22183">
                  <c:v>1.0080337524414063E-3</c:v>
                </c:pt>
                <c:pt idx="22184">
                  <c:v>1.0068416595458984E-3</c:v>
                </c:pt>
                <c:pt idx="22185">
                  <c:v>1.007080078125E-3</c:v>
                </c:pt>
                <c:pt idx="22186">
                  <c:v>1.007080078125E-3</c:v>
                </c:pt>
                <c:pt idx="22187">
                  <c:v>1.0068416595458984E-3</c:v>
                </c:pt>
                <c:pt idx="22188">
                  <c:v>1.007080078125E-3</c:v>
                </c:pt>
                <c:pt idx="22189">
                  <c:v>1.007080078125E-3</c:v>
                </c:pt>
                <c:pt idx="22190">
                  <c:v>1.0068416595458984E-3</c:v>
                </c:pt>
                <c:pt idx="22191">
                  <c:v>1.007080078125E-3</c:v>
                </c:pt>
                <c:pt idx="22192">
                  <c:v>1.007080078125E-3</c:v>
                </c:pt>
                <c:pt idx="22193">
                  <c:v>1.0068416595458984E-3</c:v>
                </c:pt>
                <c:pt idx="22194">
                  <c:v>1.007080078125E-3</c:v>
                </c:pt>
                <c:pt idx="22195">
                  <c:v>1.0080337524414063E-3</c:v>
                </c:pt>
                <c:pt idx="22196">
                  <c:v>1.007080078125E-3</c:v>
                </c:pt>
                <c:pt idx="22197">
                  <c:v>1.0068416595458984E-3</c:v>
                </c:pt>
                <c:pt idx="22198">
                  <c:v>5.0351619720458984E-3</c:v>
                </c:pt>
                <c:pt idx="22199">
                  <c:v>1.0068416595458984E-3</c:v>
                </c:pt>
                <c:pt idx="22200">
                  <c:v>1.007080078125E-3</c:v>
                </c:pt>
                <c:pt idx="22201">
                  <c:v>1.007080078125E-3</c:v>
                </c:pt>
                <c:pt idx="22202">
                  <c:v>1.0068416595458984E-3</c:v>
                </c:pt>
                <c:pt idx="22203">
                  <c:v>1.007080078125E-3</c:v>
                </c:pt>
                <c:pt idx="22204">
                  <c:v>1.0080337524414063E-3</c:v>
                </c:pt>
                <c:pt idx="22205">
                  <c:v>1.0068416595458984E-3</c:v>
                </c:pt>
                <c:pt idx="22206">
                  <c:v>1.007080078125E-3</c:v>
                </c:pt>
                <c:pt idx="22207">
                  <c:v>1.007080078125E-3</c:v>
                </c:pt>
                <c:pt idx="22208">
                  <c:v>1.0068416595458984E-3</c:v>
                </c:pt>
                <c:pt idx="22209">
                  <c:v>1.007080078125E-3</c:v>
                </c:pt>
                <c:pt idx="22210">
                  <c:v>1.007080078125E-3</c:v>
                </c:pt>
                <c:pt idx="22211">
                  <c:v>1.0068416595458984E-3</c:v>
                </c:pt>
                <c:pt idx="22212">
                  <c:v>1.007080078125E-3</c:v>
                </c:pt>
                <c:pt idx="22213">
                  <c:v>1.007080078125E-3</c:v>
                </c:pt>
                <c:pt idx="22214">
                  <c:v>1.0068416595458984E-3</c:v>
                </c:pt>
                <c:pt idx="22215">
                  <c:v>1.007080078125E-3</c:v>
                </c:pt>
                <c:pt idx="22216">
                  <c:v>1.0080337524414063E-3</c:v>
                </c:pt>
                <c:pt idx="22217">
                  <c:v>1.007080078125E-3</c:v>
                </c:pt>
                <c:pt idx="22218">
                  <c:v>1.0068416595458984E-3</c:v>
                </c:pt>
                <c:pt idx="22219">
                  <c:v>1.007080078125E-3</c:v>
                </c:pt>
                <c:pt idx="22220">
                  <c:v>1.007080078125E-3</c:v>
                </c:pt>
                <c:pt idx="22221">
                  <c:v>1.0068416595458984E-3</c:v>
                </c:pt>
                <c:pt idx="22222">
                  <c:v>1.007080078125E-3</c:v>
                </c:pt>
                <c:pt idx="22223">
                  <c:v>1.007080078125E-3</c:v>
                </c:pt>
                <c:pt idx="22224">
                  <c:v>1.0068416595458984E-3</c:v>
                </c:pt>
                <c:pt idx="22225">
                  <c:v>1.007080078125E-3</c:v>
                </c:pt>
                <c:pt idx="22226">
                  <c:v>1.007080078125E-3</c:v>
                </c:pt>
                <c:pt idx="22227">
                  <c:v>1.0068416595458984E-3</c:v>
                </c:pt>
                <c:pt idx="22228">
                  <c:v>1.007080078125E-3</c:v>
                </c:pt>
                <c:pt idx="22229">
                  <c:v>1.0080337524414063E-3</c:v>
                </c:pt>
                <c:pt idx="22230">
                  <c:v>1.0068416595458984E-3</c:v>
                </c:pt>
                <c:pt idx="22231">
                  <c:v>1.007080078125E-3</c:v>
                </c:pt>
                <c:pt idx="22232">
                  <c:v>1.007080078125E-3</c:v>
                </c:pt>
                <c:pt idx="22233">
                  <c:v>1.0068416595458984E-3</c:v>
                </c:pt>
                <c:pt idx="22234">
                  <c:v>1.007080078125E-3</c:v>
                </c:pt>
                <c:pt idx="22235">
                  <c:v>1.007080078125E-3</c:v>
                </c:pt>
                <c:pt idx="22236">
                  <c:v>1.0068416595458984E-3</c:v>
                </c:pt>
                <c:pt idx="22237">
                  <c:v>1.007080078125E-3</c:v>
                </c:pt>
                <c:pt idx="22238">
                  <c:v>1.007080078125E-3</c:v>
                </c:pt>
                <c:pt idx="22239">
                  <c:v>1.0068416595458984E-3</c:v>
                </c:pt>
                <c:pt idx="22240">
                  <c:v>1.007080078125E-3</c:v>
                </c:pt>
                <c:pt idx="22241">
                  <c:v>1.0080337524414063E-3</c:v>
                </c:pt>
                <c:pt idx="22242">
                  <c:v>1.007080078125E-3</c:v>
                </c:pt>
                <c:pt idx="22243">
                  <c:v>1.0068416595458984E-3</c:v>
                </c:pt>
                <c:pt idx="22244">
                  <c:v>1.007080078125E-3</c:v>
                </c:pt>
                <c:pt idx="22245">
                  <c:v>1.007080078125E-3</c:v>
                </c:pt>
                <c:pt idx="22246">
                  <c:v>1.0068416595458984E-3</c:v>
                </c:pt>
                <c:pt idx="22247">
                  <c:v>1.007080078125E-3</c:v>
                </c:pt>
                <c:pt idx="22248">
                  <c:v>1.007080078125E-3</c:v>
                </c:pt>
                <c:pt idx="22249">
                  <c:v>1.0068416595458984E-3</c:v>
                </c:pt>
                <c:pt idx="22250">
                  <c:v>1.007080078125E-3</c:v>
                </c:pt>
                <c:pt idx="22251">
                  <c:v>1.007080078125E-3</c:v>
                </c:pt>
                <c:pt idx="22252">
                  <c:v>1.0068416595458984E-3</c:v>
                </c:pt>
                <c:pt idx="22253">
                  <c:v>1.007080078125E-3</c:v>
                </c:pt>
                <c:pt idx="22254">
                  <c:v>1.0080337524414063E-3</c:v>
                </c:pt>
                <c:pt idx="22255">
                  <c:v>1.0068416595458984E-3</c:v>
                </c:pt>
                <c:pt idx="22256">
                  <c:v>1.007080078125E-3</c:v>
                </c:pt>
                <c:pt idx="22257">
                  <c:v>1.007080078125E-3</c:v>
                </c:pt>
                <c:pt idx="22258">
                  <c:v>1.0068416595458984E-3</c:v>
                </c:pt>
                <c:pt idx="22259">
                  <c:v>1.007080078125E-3</c:v>
                </c:pt>
                <c:pt idx="22260">
                  <c:v>1.007080078125E-3</c:v>
                </c:pt>
                <c:pt idx="22261">
                  <c:v>1.0068416595458984E-3</c:v>
                </c:pt>
                <c:pt idx="22262">
                  <c:v>1.007080078125E-3</c:v>
                </c:pt>
                <c:pt idx="22263">
                  <c:v>1.007080078125E-3</c:v>
                </c:pt>
                <c:pt idx="22264">
                  <c:v>1.0068416595458984E-3</c:v>
                </c:pt>
                <c:pt idx="22265">
                  <c:v>1.007080078125E-3</c:v>
                </c:pt>
                <c:pt idx="22266">
                  <c:v>1.0080337524414063E-3</c:v>
                </c:pt>
                <c:pt idx="22267">
                  <c:v>1.007080078125E-3</c:v>
                </c:pt>
                <c:pt idx="22268">
                  <c:v>1.0068416595458984E-3</c:v>
                </c:pt>
                <c:pt idx="22269">
                  <c:v>1.007080078125E-3</c:v>
                </c:pt>
                <c:pt idx="22270">
                  <c:v>1.007080078125E-3</c:v>
                </c:pt>
                <c:pt idx="22271">
                  <c:v>1.0068416595458984E-3</c:v>
                </c:pt>
                <c:pt idx="22272">
                  <c:v>1.007080078125E-3</c:v>
                </c:pt>
                <c:pt idx="22273">
                  <c:v>1.007080078125E-3</c:v>
                </c:pt>
                <c:pt idx="22274">
                  <c:v>1.0068416595458984E-3</c:v>
                </c:pt>
                <c:pt idx="22275">
                  <c:v>1.007080078125E-3</c:v>
                </c:pt>
                <c:pt idx="22276">
                  <c:v>1.007080078125E-3</c:v>
                </c:pt>
                <c:pt idx="22277">
                  <c:v>1.0068416595458984E-3</c:v>
                </c:pt>
                <c:pt idx="22278">
                  <c:v>1.0080337524414063E-3</c:v>
                </c:pt>
                <c:pt idx="22279">
                  <c:v>1.007080078125E-3</c:v>
                </c:pt>
                <c:pt idx="22280">
                  <c:v>1.0068416595458984E-3</c:v>
                </c:pt>
                <c:pt idx="22281">
                  <c:v>1.007080078125E-3</c:v>
                </c:pt>
                <c:pt idx="22282">
                  <c:v>1.007080078125E-3</c:v>
                </c:pt>
                <c:pt idx="22283">
                  <c:v>1.0068416595458984E-3</c:v>
                </c:pt>
                <c:pt idx="22284">
                  <c:v>1.007080078125E-3</c:v>
                </c:pt>
                <c:pt idx="22285">
                  <c:v>1.007080078125E-3</c:v>
                </c:pt>
                <c:pt idx="22286">
                  <c:v>1.0068416595458984E-3</c:v>
                </c:pt>
                <c:pt idx="22287">
                  <c:v>1.007080078125E-3</c:v>
                </c:pt>
                <c:pt idx="22288">
                  <c:v>1.007080078125E-3</c:v>
                </c:pt>
                <c:pt idx="22289">
                  <c:v>1.0068416595458984E-3</c:v>
                </c:pt>
                <c:pt idx="22290">
                  <c:v>1.007080078125E-3</c:v>
                </c:pt>
                <c:pt idx="22291">
                  <c:v>1.0080337524414063E-3</c:v>
                </c:pt>
                <c:pt idx="22292">
                  <c:v>1.007080078125E-3</c:v>
                </c:pt>
                <c:pt idx="22293">
                  <c:v>1.0068416595458984E-3</c:v>
                </c:pt>
                <c:pt idx="22294">
                  <c:v>1.007080078125E-3</c:v>
                </c:pt>
                <c:pt idx="22295">
                  <c:v>1.007080078125E-3</c:v>
                </c:pt>
                <c:pt idx="22296">
                  <c:v>1.0068416595458984E-3</c:v>
                </c:pt>
                <c:pt idx="22297">
                  <c:v>1.007080078125E-3</c:v>
                </c:pt>
                <c:pt idx="22298">
                  <c:v>1.007080078125E-3</c:v>
                </c:pt>
                <c:pt idx="22299">
                  <c:v>1.0068416595458984E-3</c:v>
                </c:pt>
                <c:pt idx="22300">
                  <c:v>1.007080078125E-3</c:v>
                </c:pt>
                <c:pt idx="22301">
                  <c:v>1.007080078125E-3</c:v>
                </c:pt>
                <c:pt idx="22302">
                  <c:v>1.0068416595458984E-3</c:v>
                </c:pt>
                <c:pt idx="22303">
                  <c:v>1.0080337524414063E-3</c:v>
                </c:pt>
                <c:pt idx="22304">
                  <c:v>1.007080078125E-3</c:v>
                </c:pt>
                <c:pt idx="22305">
                  <c:v>1.0068416595458984E-3</c:v>
                </c:pt>
                <c:pt idx="22306">
                  <c:v>1.007080078125E-3</c:v>
                </c:pt>
                <c:pt idx="22307">
                  <c:v>1.007080078125E-3</c:v>
                </c:pt>
                <c:pt idx="22308">
                  <c:v>1.0068416595458984E-3</c:v>
                </c:pt>
                <c:pt idx="22309">
                  <c:v>1.007080078125E-3</c:v>
                </c:pt>
                <c:pt idx="22310">
                  <c:v>1.007080078125E-3</c:v>
                </c:pt>
                <c:pt idx="22311">
                  <c:v>1.0068416595458984E-3</c:v>
                </c:pt>
                <c:pt idx="22312">
                  <c:v>1.007080078125E-3</c:v>
                </c:pt>
                <c:pt idx="22313">
                  <c:v>1.007080078125E-3</c:v>
                </c:pt>
                <c:pt idx="22314">
                  <c:v>1.0068416595458984E-3</c:v>
                </c:pt>
                <c:pt idx="22315">
                  <c:v>1.007080078125E-3</c:v>
                </c:pt>
                <c:pt idx="22316">
                  <c:v>1.0080337524414063E-3</c:v>
                </c:pt>
                <c:pt idx="22317">
                  <c:v>1.007080078125E-3</c:v>
                </c:pt>
                <c:pt idx="22318">
                  <c:v>1.0068416595458984E-3</c:v>
                </c:pt>
                <c:pt idx="22319">
                  <c:v>1.007080078125E-3</c:v>
                </c:pt>
                <c:pt idx="22320">
                  <c:v>1.007080078125E-3</c:v>
                </c:pt>
                <c:pt idx="22321">
                  <c:v>1.0068416595458984E-3</c:v>
                </c:pt>
                <c:pt idx="22322">
                  <c:v>1.007080078125E-3</c:v>
                </c:pt>
                <c:pt idx="22323">
                  <c:v>1.007080078125E-3</c:v>
                </c:pt>
                <c:pt idx="22324">
                  <c:v>1.0068416595458984E-3</c:v>
                </c:pt>
                <c:pt idx="22325">
                  <c:v>1.007080078125E-3</c:v>
                </c:pt>
                <c:pt idx="22326">
                  <c:v>1.007080078125E-3</c:v>
                </c:pt>
                <c:pt idx="22327">
                  <c:v>1.0068416595458984E-3</c:v>
                </c:pt>
                <c:pt idx="22328">
                  <c:v>1.0080337524414063E-3</c:v>
                </c:pt>
                <c:pt idx="22329">
                  <c:v>1.007080078125E-3</c:v>
                </c:pt>
                <c:pt idx="22330">
                  <c:v>1.0068416595458984E-3</c:v>
                </c:pt>
                <c:pt idx="22331">
                  <c:v>1.007080078125E-3</c:v>
                </c:pt>
                <c:pt idx="22332">
                  <c:v>1.007080078125E-3</c:v>
                </c:pt>
                <c:pt idx="22333">
                  <c:v>1.0068416595458984E-3</c:v>
                </c:pt>
                <c:pt idx="22334">
                  <c:v>1.007080078125E-3</c:v>
                </c:pt>
                <c:pt idx="22335">
                  <c:v>1.007080078125E-3</c:v>
                </c:pt>
                <c:pt idx="22336">
                  <c:v>1.0068416595458984E-3</c:v>
                </c:pt>
                <c:pt idx="22337">
                  <c:v>1.007080078125E-3</c:v>
                </c:pt>
                <c:pt idx="22338">
                  <c:v>1.007080078125E-3</c:v>
                </c:pt>
                <c:pt idx="22339">
                  <c:v>1.0068416595458984E-3</c:v>
                </c:pt>
                <c:pt idx="22340">
                  <c:v>1.007080078125E-3</c:v>
                </c:pt>
                <c:pt idx="22341">
                  <c:v>1.0080337524414063E-3</c:v>
                </c:pt>
                <c:pt idx="22342">
                  <c:v>1.007080078125E-3</c:v>
                </c:pt>
                <c:pt idx="22343">
                  <c:v>1.0068416595458984E-3</c:v>
                </c:pt>
                <c:pt idx="22344">
                  <c:v>1.007080078125E-3</c:v>
                </c:pt>
                <c:pt idx="22345">
                  <c:v>1.007080078125E-3</c:v>
                </c:pt>
                <c:pt idx="22346">
                  <c:v>1.0068416595458984E-3</c:v>
                </c:pt>
                <c:pt idx="22347">
                  <c:v>1.007080078125E-3</c:v>
                </c:pt>
                <c:pt idx="22348">
                  <c:v>1.007080078125E-3</c:v>
                </c:pt>
                <c:pt idx="22349">
                  <c:v>1.0068416595458984E-3</c:v>
                </c:pt>
                <c:pt idx="22350">
                  <c:v>1.007080078125E-3</c:v>
                </c:pt>
                <c:pt idx="22351">
                  <c:v>1.007080078125E-3</c:v>
                </c:pt>
                <c:pt idx="22352">
                  <c:v>1.0068416595458984E-3</c:v>
                </c:pt>
                <c:pt idx="22353">
                  <c:v>1.0080337524414063E-3</c:v>
                </c:pt>
                <c:pt idx="22354">
                  <c:v>1.007080078125E-3</c:v>
                </c:pt>
                <c:pt idx="22355">
                  <c:v>1.0068416595458984E-3</c:v>
                </c:pt>
                <c:pt idx="22356">
                  <c:v>1.007080078125E-3</c:v>
                </c:pt>
                <c:pt idx="22357">
                  <c:v>1.007080078125E-3</c:v>
                </c:pt>
                <c:pt idx="22358">
                  <c:v>1.0068416595458984E-3</c:v>
                </c:pt>
                <c:pt idx="22359">
                  <c:v>1.007080078125E-3</c:v>
                </c:pt>
                <c:pt idx="22360">
                  <c:v>1.007080078125E-3</c:v>
                </c:pt>
                <c:pt idx="22361">
                  <c:v>1.0068416595458984E-3</c:v>
                </c:pt>
                <c:pt idx="22362">
                  <c:v>1.007080078125E-3</c:v>
                </c:pt>
                <c:pt idx="22363">
                  <c:v>1.007080078125E-3</c:v>
                </c:pt>
                <c:pt idx="22364">
                  <c:v>1.0068416595458984E-3</c:v>
                </c:pt>
                <c:pt idx="22365">
                  <c:v>1.007080078125E-3</c:v>
                </c:pt>
                <c:pt idx="22366">
                  <c:v>1.0080337524414063E-3</c:v>
                </c:pt>
                <c:pt idx="22367">
                  <c:v>1.007080078125E-3</c:v>
                </c:pt>
                <c:pt idx="22368">
                  <c:v>1.0068416595458984E-3</c:v>
                </c:pt>
                <c:pt idx="22369">
                  <c:v>1.007080078125E-3</c:v>
                </c:pt>
                <c:pt idx="22370">
                  <c:v>1.007080078125E-3</c:v>
                </c:pt>
                <c:pt idx="22371">
                  <c:v>1.0068416595458984E-3</c:v>
                </c:pt>
                <c:pt idx="22372">
                  <c:v>1.007080078125E-3</c:v>
                </c:pt>
                <c:pt idx="22373">
                  <c:v>1.007080078125E-3</c:v>
                </c:pt>
                <c:pt idx="22374">
                  <c:v>1.0068416595458984E-3</c:v>
                </c:pt>
                <c:pt idx="22375">
                  <c:v>1.007080078125E-3</c:v>
                </c:pt>
                <c:pt idx="22376">
                  <c:v>1.007080078125E-3</c:v>
                </c:pt>
                <c:pt idx="22377">
                  <c:v>1.0068416595458984E-3</c:v>
                </c:pt>
                <c:pt idx="22378">
                  <c:v>1.0080337524414063E-3</c:v>
                </c:pt>
                <c:pt idx="22379">
                  <c:v>1.007080078125E-3</c:v>
                </c:pt>
                <c:pt idx="22380">
                  <c:v>1.0068416595458984E-3</c:v>
                </c:pt>
                <c:pt idx="22381">
                  <c:v>1.007080078125E-3</c:v>
                </c:pt>
                <c:pt idx="22382">
                  <c:v>1.007080078125E-3</c:v>
                </c:pt>
                <c:pt idx="22383">
                  <c:v>1.0068416595458984E-3</c:v>
                </c:pt>
                <c:pt idx="22384">
                  <c:v>1.007080078125E-3</c:v>
                </c:pt>
                <c:pt idx="22385">
                  <c:v>1.007080078125E-3</c:v>
                </c:pt>
                <c:pt idx="22386">
                  <c:v>1.0068416595458984E-3</c:v>
                </c:pt>
                <c:pt idx="22387">
                  <c:v>1.007080078125E-3</c:v>
                </c:pt>
                <c:pt idx="22388">
                  <c:v>1.007080078125E-3</c:v>
                </c:pt>
                <c:pt idx="22389">
                  <c:v>1.0068416595458984E-3</c:v>
                </c:pt>
                <c:pt idx="22390">
                  <c:v>1.007080078125E-3</c:v>
                </c:pt>
                <c:pt idx="22391">
                  <c:v>1.0080337524414063E-3</c:v>
                </c:pt>
                <c:pt idx="22392">
                  <c:v>1.007080078125E-3</c:v>
                </c:pt>
                <c:pt idx="22393">
                  <c:v>1.0068416595458984E-3</c:v>
                </c:pt>
                <c:pt idx="22394">
                  <c:v>1.007080078125E-3</c:v>
                </c:pt>
                <c:pt idx="22395">
                  <c:v>1.007080078125E-3</c:v>
                </c:pt>
                <c:pt idx="22396">
                  <c:v>1.0068416595458984E-3</c:v>
                </c:pt>
                <c:pt idx="22397">
                  <c:v>1.007080078125E-3</c:v>
                </c:pt>
                <c:pt idx="22398">
                  <c:v>1.007080078125E-3</c:v>
                </c:pt>
                <c:pt idx="22399">
                  <c:v>1.0068416595458984E-3</c:v>
                </c:pt>
                <c:pt idx="22400">
                  <c:v>1.007080078125E-3</c:v>
                </c:pt>
                <c:pt idx="22401">
                  <c:v>1.007080078125E-3</c:v>
                </c:pt>
                <c:pt idx="22402">
                  <c:v>1.0068416595458984E-3</c:v>
                </c:pt>
                <c:pt idx="22403">
                  <c:v>1.0080337524414063E-3</c:v>
                </c:pt>
                <c:pt idx="22404">
                  <c:v>1.007080078125E-3</c:v>
                </c:pt>
                <c:pt idx="22405">
                  <c:v>1.0068416595458984E-3</c:v>
                </c:pt>
                <c:pt idx="22406">
                  <c:v>1.007080078125E-3</c:v>
                </c:pt>
                <c:pt idx="22407">
                  <c:v>1.007080078125E-3</c:v>
                </c:pt>
                <c:pt idx="22408">
                  <c:v>1.0068416595458984E-3</c:v>
                </c:pt>
                <c:pt idx="22409">
                  <c:v>1.007080078125E-3</c:v>
                </c:pt>
                <c:pt idx="22410">
                  <c:v>1.007080078125E-3</c:v>
                </c:pt>
                <c:pt idx="22411">
                  <c:v>1.0068416595458984E-3</c:v>
                </c:pt>
                <c:pt idx="22412">
                  <c:v>1.007080078125E-3</c:v>
                </c:pt>
                <c:pt idx="22413">
                  <c:v>1.007080078125E-3</c:v>
                </c:pt>
                <c:pt idx="22414">
                  <c:v>1.0068416595458984E-3</c:v>
                </c:pt>
                <c:pt idx="22415">
                  <c:v>1.007080078125E-3</c:v>
                </c:pt>
                <c:pt idx="22416">
                  <c:v>1.0080337524414063E-3</c:v>
                </c:pt>
                <c:pt idx="22417">
                  <c:v>1.007080078125E-3</c:v>
                </c:pt>
                <c:pt idx="22418">
                  <c:v>1.0068416595458984E-3</c:v>
                </c:pt>
                <c:pt idx="22419">
                  <c:v>1.007080078125E-3</c:v>
                </c:pt>
                <c:pt idx="22420">
                  <c:v>1.007080078125E-3</c:v>
                </c:pt>
                <c:pt idx="22421">
                  <c:v>1.0068416595458984E-3</c:v>
                </c:pt>
                <c:pt idx="22422">
                  <c:v>1.007080078125E-3</c:v>
                </c:pt>
                <c:pt idx="22423">
                  <c:v>1.007080078125E-3</c:v>
                </c:pt>
                <c:pt idx="22424">
                  <c:v>1.0068416595458984E-3</c:v>
                </c:pt>
                <c:pt idx="22425">
                  <c:v>1.007080078125E-3</c:v>
                </c:pt>
                <c:pt idx="22426">
                  <c:v>1.007080078125E-3</c:v>
                </c:pt>
                <c:pt idx="22427">
                  <c:v>1.0068416595458984E-3</c:v>
                </c:pt>
                <c:pt idx="22428">
                  <c:v>1.0080337524414063E-3</c:v>
                </c:pt>
                <c:pt idx="22429">
                  <c:v>1.007080078125E-3</c:v>
                </c:pt>
                <c:pt idx="22430">
                  <c:v>1.0068416595458984E-3</c:v>
                </c:pt>
                <c:pt idx="22431">
                  <c:v>1.007080078125E-3</c:v>
                </c:pt>
                <c:pt idx="22432">
                  <c:v>1.007080078125E-3</c:v>
                </c:pt>
                <c:pt idx="22433">
                  <c:v>1.0068416595458984E-3</c:v>
                </c:pt>
                <c:pt idx="22434">
                  <c:v>1.007080078125E-3</c:v>
                </c:pt>
                <c:pt idx="22435">
                  <c:v>1.007080078125E-3</c:v>
                </c:pt>
                <c:pt idx="22436">
                  <c:v>1.0068416595458984E-3</c:v>
                </c:pt>
                <c:pt idx="22437">
                  <c:v>1.007080078125E-3</c:v>
                </c:pt>
                <c:pt idx="22438">
                  <c:v>1.007080078125E-3</c:v>
                </c:pt>
                <c:pt idx="22439">
                  <c:v>1.0068416595458984E-3</c:v>
                </c:pt>
                <c:pt idx="22440">
                  <c:v>1.007080078125E-3</c:v>
                </c:pt>
                <c:pt idx="22441">
                  <c:v>5.0361156463623047E-3</c:v>
                </c:pt>
                <c:pt idx="22442">
                  <c:v>1.0068416595458984E-3</c:v>
                </c:pt>
                <c:pt idx="22443">
                  <c:v>1.007080078125E-3</c:v>
                </c:pt>
                <c:pt idx="22444">
                  <c:v>1.007080078125E-3</c:v>
                </c:pt>
                <c:pt idx="22445">
                  <c:v>1.0068416595458984E-3</c:v>
                </c:pt>
                <c:pt idx="22446">
                  <c:v>1.007080078125E-3</c:v>
                </c:pt>
                <c:pt idx="22447">
                  <c:v>1.007080078125E-3</c:v>
                </c:pt>
                <c:pt idx="22448">
                  <c:v>1.0068416595458984E-3</c:v>
                </c:pt>
                <c:pt idx="22449">
                  <c:v>1.0080337524414063E-3</c:v>
                </c:pt>
                <c:pt idx="22450">
                  <c:v>1.007080078125E-3</c:v>
                </c:pt>
                <c:pt idx="22451">
                  <c:v>1.0068416595458984E-3</c:v>
                </c:pt>
                <c:pt idx="22452">
                  <c:v>1.007080078125E-3</c:v>
                </c:pt>
                <c:pt idx="22453">
                  <c:v>1.007080078125E-3</c:v>
                </c:pt>
                <c:pt idx="22454">
                  <c:v>1.0068416595458984E-3</c:v>
                </c:pt>
                <c:pt idx="22455">
                  <c:v>1.007080078125E-3</c:v>
                </c:pt>
                <c:pt idx="22456">
                  <c:v>1.007080078125E-3</c:v>
                </c:pt>
                <c:pt idx="22457">
                  <c:v>1.0068416595458984E-3</c:v>
                </c:pt>
                <c:pt idx="22458">
                  <c:v>1.007080078125E-3</c:v>
                </c:pt>
                <c:pt idx="22459">
                  <c:v>1.007080078125E-3</c:v>
                </c:pt>
                <c:pt idx="22460">
                  <c:v>1.0068416595458984E-3</c:v>
                </c:pt>
                <c:pt idx="22461">
                  <c:v>1.007080078125E-3</c:v>
                </c:pt>
                <c:pt idx="22462">
                  <c:v>1.0080337524414063E-3</c:v>
                </c:pt>
                <c:pt idx="22463">
                  <c:v>1.007080078125E-3</c:v>
                </c:pt>
                <c:pt idx="22464">
                  <c:v>1.0068416595458984E-3</c:v>
                </c:pt>
                <c:pt idx="22465">
                  <c:v>1.007080078125E-3</c:v>
                </c:pt>
                <c:pt idx="22466">
                  <c:v>1.007080078125E-3</c:v>
                </c:pt>
                <c:pt idx="22467">
                  <c:v>1.0068416595458984E-3</c:v>
                </c:pt>
                <c:pt idx="22468">
                  <c:v>1.007080078125E-3</c:v>
                </c:pt>
                <c:pt idx="22469">
                  <c:v>1.007080078125E-3</c:v>
                </c:pt>
                <c:pt idx="22470">
                  <c:v>1.0068416595458984E-3</c:v>
                </c:pt>
                <c:pt idx="22471">
                  <c:v>1.007080078125E-3</c:v>
                </c:pt>
                <c:pt idx="22472">
                  <c:v>1.007080078125E-3</c:v>
                </c:pt>
                <c:pt idx="22473">
                  <c:v>1.0068416595458984E-3</c:v>
                </c:pt>
                <c:pt idx="22474">
                  <c:v>1.0080337524414063E-3</c:v>
                </c:pt>
                <c:pt idx="22475">
                  <c:v>1.007080078125E-3</c:v>
                </c:pt>
                <c:pt idx="22476">
                  <c:v>1.0068416595458984E-3</c:v>
                </c:pt>
                <c:pt idx="22477">
                  <c:v>1.007080078125E-3</c:v>
                </c:pt>
                <c:pt idx="22478">
                  <c:v>1.007080078125E-3</c:v>
                </c:pt>
                <c:pt idx="22479">
                  <c:v>1.0068416595458984E-3</c:v>
                </c:pt>
                <c:pt idx="22480">
                  <c:v>1.007080078125E-3</c:v>
                </c:pt>
                <c:pt idx="22481">
                  <c:v>1.007080078125E-3</c:v>
                </c:pt>
                <c:pt idx="22482">
                  <c:v>1.0068416595458984E-3</c:v>
                </c:pt>
                <c:pt idx="22483">
                  <c:v>1.007080078125E-3</c:v>
                </c:pt>
                <c:pt idx="22484">
                  <c:v>1.007080078125E-3</c:v>
                </c:pt>
                <c:pt idx="22485">
                  <c:v>1.0068416595458984E-3</c:v>
                </c:pt>
                <c:pt idx="22486">
                  <c:v>1.007080078125E-3</c:v>
                </c:pt>
                <c:pt idx="22487">
                  <c:v>1.0080337524414063E-3</c:v>
                </c:pt>
                <c:pt idx="22488">
                  <c:v>1.007080078125E-3</c:v>
                </c:pt>
                <c:pt idx="22489">
                  <c:v>1.0068416595458984E-3</c:v>
                </c:pt>
                <c:pt idx="22490">
                  <c:v>1.007080078125E-3</c:v>
                </c:pt>
                <c:pt idx="22491">
                  <c:v>1.007080078125E-3</c:v>
                </c:pt>
                <c:pt idx="22492">
                  <c:v>1.0068416595458984E-3</c:v>
                </c:pt>
                <c:pt idx="22493">
                  <c:v>1.007080078125E-3</c:v>
                </c:pt>
                <c:pt idx="22494">
                  <c:v>1.007080078125E-3</c:v>
                </c:pt>
                <c:pt idx="22495">
                  <c:v>1.0068416595458984E-3</c:v>
                </c:pt>
                <c:pt idx="22496">
                  <c:v>1.007080078125E-3</c:v>
                </c:pt>
                <c:pt idx="22497">
                  <c:v>1.0068416595458984E-3</c:v>
                </c:pt>
                <c:pt idx="22498">
                  <c:v>1.007080078125E-3</c:v>
                </c:pt>
                <c:pt idx="22499">
                  <c:v>1.0080337524414063E-3</c:v>
                </c:pt>
                <c:pt idx="22500">
                  <c:v>1.007080078125E-3</c:v>
                </c:pt>
                <c:pt idx="22501">
                  <c:v>1.0068416595458984E-3</c:v>
                </c:pt>
                <c:pt idx="22502">
                  <c:v>1.007080078125E-3</c:v>
                </c:pt>
                <c:pt idx="22503">
                  <c:v>1.007080078125E-3</c:v>
                </c:pt>
                <c:pt idx="22504">
                  <c:v>1.0068416595458984E-3</c:v>
                </c:pt>
                <c:pt idx="22505">
                  <c:v>1.007080078125E-3</c:v>
                </c:pt>
                <c:pt idx="22506">
                  <c:v>1.007080078125E-3</c:v>
                </c:pt>
                <c:pt idx="22507">
                  <c:v>1.0068416595458984E-3</c:v>
                </c:pt>
                <c:pt idx="22508">
                  <c:v>1.007080078125E-3</c:v>
                </c:pt>
                <c:pt idx="22509">
                  <c:v>1.007080078125E-3</c:v>
                </c:pt>
                <c:pt idx="22510">
                  <c:v>1.0068416595458984E-3</c:v>
                </c:pt>
                <c:pt idx="22511">
                  <c:v>1.007080078125E-3</c:v>
                </c:pt>
                <c:pt idx="22512">
                  <c:v>1.0080337524414063E-3</c:v>
                </c:pt>
                <c:pt idx="22513">
                  <c:v>1.007080078125E-3</c:v>
                </c:pt>
                <c:pt idx="22514">
                  <c:v>1.0068416595458984E-3</c:v>
                </c:pt>
                <c:pt idx="22515">
                  <c:v>1.007080078125E-3</c:v>
                </c:pt>
                <c:pt idx="22516">
                  <c:v>1.007080078125E-3</c:v>
                </c:pt>
                <c:pt idx="22517">
                  <c:v>1.0068416595458984E-3</c:v>
                </c:pt>
                <c:pt idx="22518">
                  <c:v>1.007080078125E-3</c:v>
                </c:pt>
                <c:pt idx="22519">
                  <c:v>1.0068416595458984E-3</c:v>
                </c:pt>
                <c:pt idx="22520">
                  <c:v>1.007080078125E-3</c:v>
                </c:pt>
                <c:pt idx="22521">
                  <c:v>1.007080078125E-3</c:v>
                </c:pt>
                <c:pt idx="22522">
                  <c:v>1.0068416595458984E-3</c:v>
                </c:pt>
                <c:pt idx="22523">
                  <c:v>1.007080078125E-3</c:v>
                </c:pt>
                <c:pt idx="22524">
                  <c:v>1.0080337524414063E-3</c:v>
                </c:pt>
                <c:pt idx="22525">
                  <c:v>1.007080078125E-3</c:v>
                </c:pt>
                <c:pt idx="22526">
                  <c:v>1.0068416595458984E-3</c:v>
                </c:pt>
                <c:pt idx="22527">
                  <c:v>1.007080078125E-3</c:v>
                </c:pt>
                <c:pt idx="22528">
                  <c:v>1.007080078125E-3</c:v>
                </c:pt>
                <c:pt idx="22529">
                  <c:v>1.0068416595458984E-3</c:v>
                </c:pt>
                <c:pt idx="22530">
                  <c:v>1.007080078125E-3</c:v>
                </c:pt>
                <c:pt idx="22531">
                  <c:v>1.007080078125E-3</c:v>
                </c:pt>
                <c:pt idx="22532">
                  <c:v>1.0068416595458984E-3</c:v>
                </c:pt>
                <c:pt idx="22533">
                  <c:v>1.007080078125E-3</c:v>
                </c:pt>
                <c:pt idx="22534">
                  <c:v>1.007080078125E-3</c:v>
                </c:pt>
                <c:pt idx="22535">
                  <c:v>1.0068416595458984E-3</c:v>
                </c:pt>
                <c:pt idx="22536">
                  <c:v>1.007080078125E-3</c:v>
                </c:pt>
                <c:pt idx="22537">
                  <c:v>1.0080337524414063E-3</c:v>
                </c:pt>
                <c:pt idx="22538">
                  <c:v>1.007080078125E-3</c:v>
                </c:pt>
                <c:pt idx="22539">
                  <c:v>1.0068416595458984E-3</c:v>
                </c:pt>
                <c:pt idx="22540">
                  <c:v>1.007080078125E-3</c:v>
                </c:pt>
                <c:pt idx="22541">
                  <c:v>1.0068416595458984E-3</c:v>
                </c:pt>
                <c:pt idx="22542">
                  <c:v>1.007080078125E-3</c:v>
                </c:pt>
                <c:pt idx="22543">
                  <c:v>1.007080078125E-3</c:v>
                </c:pt>
                <c:pt idx="22544">
                  <c:v>1.0068416595458984E-3</c:v>
                </c:pt>
                <c:pt idx="22545">
                  <c:v>1.007080078125E-3</c:v>
                </c:pt>
                <c:pt idx="22546">
                  <c:v>1.007080078125E-3</c:v>
                </c:pt>
                <c:pt idx="22547">
                  <c:v>1.0068416595458984E-3</c:v>
                </c:pt>
                <c:pt idx="22548">
                  <c:v>1.007080078125E-3</c:v>
                </c:pt>
                <c:pt idx="22549">
                  <c:v>1.0080337524414063E-3</c:v>
                </c:pt>
                <c:pt idx="22550">
                  <c:v>1.007080078125E-3</c:v>
                </c:pt>
                <c:pt idx="22551">
                  <c:v>1.0068416595458984E-3</c:v>
                </c:pt>
                <c:pt idx="22552">
                  <c:v>1.007080078125E-3</c:v>
                </c:pt>
                <c:pt idx="22553">
                  <c:v>1.007080078125E-3</c:v>
                </c:pt>
                <c:pt idx="22554">
                  <c:v>1.0068416595458984E-3</c:v>
                </c:pt>
                <c:pt idx="22555">
                  <c:v>1.007080078125E-3</c:v>
                </c:pt>
                <c:pt idx="22556">
                  <c:v>1.007080078125E-3</c:v>
                </c:pt>
                <c:pt idx="22557">
                  <c:v>1.0068416595458984E-3</c:v>
                </c:pt>
                <c:pt idx="22558">
                  <c:v>1.007080078125E-3</c:v>
                </c:pt>
                <c:pt idx="22559">
                  <c:v>1.007080078125E-3</c:v>
                </c:pt>
                <c:pt idx="22560">
                  <c:v>1.0068416595458984E-3</c:v>
                </c:pt>
                <c:pt idx="22561">
                  <c:v>1.007080078125E-3</c:v>
                </c:pt>
                <c:pt idx="22562">
                  <c:v>1.0080337524414063E-3</c:v>
                </c:pt>
                <c:pt idx="22563">
                  <c:v>1.0068416595458984E-3</c:v>
                </c:pt>
                <c:pt idx="22564">
                  <c:v>1.007080078125E-3</c:v>
                </c:pt>
                <c:pt idx="22565">
                  <c:v>1.007080078125E-3</c:v>
                </c:pt>
                <c:pt idx="22566">
                  <c:v>1.0068416595458984E-3</c:v>
                </c:pt>
                <c:pt idx="22567">
                  <c:v>1.007080078125E-3</c:v>
                </c:pt>
                <c:pt idx="22568">
                  <c:v>1.007080078125E-3</c:v>
                </c:pt>
                <c:pt idx="22569">
                  <c:v>1.0068416595458984E-3</c:v>
                </c:pt>
                <c:pt idx="22570">
                  <c:v>1.007080078125E-3</c:v>
                </c:pt>
                <c:pt idx="22571">
                  <c:v>1.007080078125E-3</c:v>
                </c:pt>
                <c:pt idx="22572">
                  <c:v>1.0068416595458984E-3</c:v>
                </c:pt>
                <c:pt idx="22573">
                  <c:v>1.007080078125E-3</c:v>
                </c:pt>
                <c:pt idx="22574">
                  <c:v>1.0080337524414063E-3</c:v>
                </c:pt>
                <c:pt idx="22575">
                  <c:v>1.007080078125E-3</c:v>
                </c:pt>
                <c:pt idx="22576">
                  <c:v>1.0068416595458984E-3</c:v>
                </c:pt>
                <c:pt idx="22577">
                  <c:v>1.007080078125E-3</c:v>
                </c:pt>
                <c:pt idx="22578">
                  <c:v>1.007080078125E-3</c:v>
                </c:pt>
                <c:pt idx="22579">
                  <c:v>1.0068416595458984E-3</c:v>
                </c:pt>
                <c:pt idx="22580">
                  <c:v>1.007080078125E-3</c:v>
                </c:pt>
                <c:pt idx="22581">
                  <c:v>1.007080078125E-3</c:v>
                </c:pt>
                <c:pt idx="22582">
                  <c:v>1.0068416595458984E-3</c:v>
                </c:pt>
                <c:pt idx="22583">
                  <c:v>1.007080078125E-3</c:v>
                </c:pt>
                <c:pt idx="22584">
                  <c:v>1.007080078125E-3</c:v>
                </c:pt>
                <c:pt idx="22585">
                  <c:v>1.0068416595458984E-3</c:v>
                </c:pt>
                <c:pt idx="22586">
                  <c:v>1.007080078125E-3</c:v>
                </c:pt>
                <c:pt idx="22587">
                  <c:v>1.0080337524414063E-3</c:v>
                </c:pt>
                <c:pt idx="22588">
                  <c:v>1.0068416595458984E-3</c:v>
                </c:pt>
                <c:pt idx="22589">
                  <c:v>1.007080078125E-3</c:v>
                </c:pt>
                <c:pt idx="22590">
                  <c:v>1.007080078125E-3</c:v>
                </c:pt>
                <c:pt idx="22591">
                  <c:v>1.0068416595458984E-3</c:v>
                </c:pt>
                <c:pt idx="22592">
                  <c:v>1.007080078125E-3</c:v>
                </c:pt>
                <c:pt idx="22593">
                  <c:v>1.007080078125E-3</c:v>
                </c:pt>
                <c:pt idx="22594">
                  <c:v>1.0068416595458984E-3</c:v>
                </c:pt>
                <c:pt idx="22595">
                  <c:v>1.007080078125E-3</c:v>
                </c:pt>
                <c:pt idx="22596">
                  <c:v>1.007080078125E-3</c:v>
                </c:pt>
                <c:pt idx="22597">
                  <c:v>1.0068416595458984E-3</c:v>
                </c:pt>
                <c:pt idx="22598">
                  <c:v>1.007080078125E-3</c:v>
                </c:pt>
                <c:pt idx="22599">
                  <c:v>1.0080337524414063E-3</c:v>
                </c:pt>
                <c:pt idx="22600">
                  <c:v>1.007080078125E-3</c:v>
                </c:pt>
                <c:pt idx="22601">
                  <c:v>1.0068416595458984E-3</c:v>
                </c:pt>
                <c:pt idx="22602">
                  <c:v>1.007080078125E-3</c:v>
                </c:pt>
                <c:pt idx="22603">
                  <c:v>1.007080078125E-3</c:v>
                </c:pt>
                <c:pt idx="22604">
                  <c:v>1.0068416595458984E-3</c:v>
                </c:pt>
                <c:pt idx="22605">
                  <c:v>1.007080078125E-3</c:v>
                </c:pt>
                <c:pt idx="22606">
                  <c:v>1.007080078125E-3</c:v>
                </c:pt>
                <c:pt idx="22607">
                  <c:v>1.0068416595458984E-3</c:v>
                </c:pt>
                <c:pt idx="22608">
                  <c:v>1.007080078125E-3</c:v>
                </c:pt>
                <c:pt idx="22609">
                  <c:v>1.007080078125E-3</c:v>
                </c:pt>
                <c:pt idx="22610">
                  <c:v>1.0068416595458984E-3</c:v>
                </c:pt>
                <c:pt idx="22611">
                  <c:v>1.007080078125E-3</c:v>
                </c:pt>
                <c:pt idx="22612">
                  <c:v>1.0080337524414063E-3</c:v>
                </c:pt>
                <c:pt idx="22613">
                  <c:v>1.0068416595458984E-3</c:v>
                </c:pt>
                <c:pt idx="22614">
                  <c:v>1.007080078125E-3</c:v>
                </c:pt>
                <c:pt idx="22615">
                  <c:v>1.007080078125E-3</c:v>
                </c:pt>
                <c:pt idx="22616">
                  <c:v>1.0068416595458984E-3</c:v>
                </c:pt>
                <c:pt idx="22617">
                  <c:v>1.007080078125E-3</c:v>
                </c:pt>
                <c:pt idx="22618">
                  <c:v>1.007080078125E-3</c:v>
                </c:pt>
                <c:pt idx="22619">
                  <c:v>1.0068416595458984E-3</c:v>
                </c:pt>
                <c:pt idx="22620">
                  <c:v>1.007080078125E-3</c:v>
                </c:pt>
                <c:pt idx="22621">
                  <c:v>1.007080078125E-3</c:v>
                </c:pt>
                <c:pt idx="22622">
                  <c:v>1.0068416595458984E-3</c:v>
                </c:pt>
                <c:pt idx="22623">
                  <c:v>1.007080078125E-3</c:v>
                </c:pt>
                <c:pt idx="22624">
                  <c:v>1.0080337524414063E-3</c:v>
                </c:pt>
                <c:pt idx="22625">
                  <c:v>1.007080078125E-3</c:v>
                </c:pt>
                <c:pt idx="22626">
                  <c:v>1.0068416595458984E-3</c:v>
                </c:pt>
                <c:pt idx="22627">
                  <c:v>1.007080078125E-3</c:v>
                </c:pt>
                <c:pt idx="22628">
                  <c:v>1.007080078125E-3</c:v>
                </c:pt>
                <c:pt idx="22629">
                  <c:v>1.0068416595458984E-3</c:v>
                </c:pt>
                <c:pt idx="22630">
                  <c:v>1.007080078125E-3</c:v>
                </c:pt>
                <c:pt idx="22631">
                  <c:v>1.007080078125E-3</c:v>
                </c:pt>
                <c:pt idx="22632">
                  <c:v>1.0068416595458984E-3</c:v>
                </c:pt>
                <c:pt idx="22633">
                  <c:v>1.007080078125E-3</c:v>
                </c:pt>
                <c:pt idx="22634">
                  <c:v>1.007080078125E-3</c:v>
                </c:pt>
                <c:pt idx="22635">
                  <c:v>1.0068416595458984E-3</c:v>
                </c:pt>
                <c:pt idx="22636">
                  <c:v>1.007080078125E-3</c:v>
                </c:pt>
                <c:pt idx="22637">
                  <c:v>1.0080337524414063E-3</c:v>
                </c:pt>
                <c:pt idx="22638">
                  <c:v>1.0068416595458984E-3</c:v>
                </c:pt>
                <c:pt idx="22639">
                  <c:v>1.007080078125E-3</c:v>
                </c:pt>
                <c:pt idx="22640">
                  <c:v>1.007080078125E-3</c:v>
                </c:pt>
                <c:pt idx="22641">
                  <c:v>1.0068416595458984E-3</c:v>
                </c:pt>
                <c:pt idx="22642">
                  <c:v>1.007080078125E-3</c:v>
                </c:pt>
                <c:pt idx="22643">
                  <c:v>1.007080078125E-3</c:v>
                </c:pt>
                <c:pt idx="22644">
                  <c:v>1.0068416595458984E-3</c:v>
                </c:pt>
                <c:pt idx="22645">
                  <c:v>1.007080078125E-3</c:v>
                </c:pt>
                <c:pt idx="22646">
                  <c:v>1.007080078125E-3</c:v>
                </c:pt>
                <c:pt idx="22647">
                  <c:v>1.0068416595458984E-3</c:v>
                </c:pt>
                <c:pt idx="22648">
                  <c:v>1.007080078125E-3</c:v>
                </c:pt>
                <c:pt idx="22649">
                  <c:v>1.0080337524414063E-3</c:v>
                </c:pt>
                <c:pt idx="22650">
                  <c:v>1.007080078125E-3</c:v>
                </c:pt>
                <c:pt idx="22651">
                  <c:v>1.0068416595458984E-3</c:v>
                </c:pt>
                <c:pt idx="22652">
                  <c:v>1.007080078125E-3</c:v>
                </c:pt>
                <c:pt idx="22653">
                  <c:v>1.007080078125E-3</c:v>
                </c:pt>
                <c:pt idx="22654">
                  <c:v>1.0068416595458984E-3</c:v>
                </c:pt>
                <c:pt idx="22655">
                  <c:v>1.007080078125E-3</c:v>
                </c:pt>
                <c:pt idx="22656">
                  <c:v>1.007080078125E-3</c:v>
                </c:pt>
                <c:pt idx="22657">
                  <c:v>1.0068416595458984E-3</c:v>
                </c:pt>
                <c:pt idx="22658">
                  <c:v>1.007080078125E-3</c:v>
                </c:pt>
                <c:pt idx="22659">
                  <c:v>1.007080078125E-3</c:v>
                </c:pt>
                <c:pt idx="22660">
                  <c:v>1.0068416595458984E-3</c:v>
                </c:pt>
                <c:pt idx="22661">
                  <c:v>1.007080078125E-3</c:v>
                </c:pt>
                <c:pt idx="22662">
                  <c:v>1.0080337524414063E-3</c:v>
                </c:pt>
                <c:pt idx="22663">
                  <c:v>1.0068416595458984E-3</c:v>
                </c:pt>
                <c:pt idx="22664">
                  <c:v>1.007080078125E-3</c:v>
                </c:pt>
                <c:pt idx="22665">
                  <c:v>1.007080078125E-3</c:v>
                </c:pt>
                <c:pt idx="22666">
                  <c:v>1.0068416595458984E-3</c:v>
                </c:pt>
                <c:pt idx="22667">
                  <c:v>1.007080078125E-3</c:v>
                </c:pt>
                <c:pt idx="22668">
                  <c:v>1.007080078125E-3</c:v>
                </c:pt>
                <c:pt idx="22669">
                  <c:v>1.0068416595458984E-3</c:v>
                </c:pt>
                <c:pt idx="22670">
                  <c:v>1.007080078125E-3</c:v>
                </c:pt>
                <c:pt idx="22671">
                  <c:v>1.007080078125E-3</c:v>
                </c:pt>
                <c:pt idx="22672">
                  <c:v>1.0068416595458984E-3</c:v>
                </c:pt>
                <c:pt idx="22673">
                  <c:v>1.007080078125E-3</c:v>
                </c:pt>
                <c:pt idx="22674">
                  <c:v>1.0080337524414063E-3</c:v>
                </c:pt>
                <c:pt idx="22675">
                  <c:v>1.007080078125E-3</c:v>
                </c:pt>
                <c:pt idx="22676">
                  <c:v>1.0068416595458984E-3</c:v>
                </c:pt>
                <c:pt idx="22677">
                  <c:v>1.007080078125E-3</c:v>
                </c:pt>
                <c:pt idx="22678">
                  <c:v>1.007080078125E-3</c:v>
                </c:pt>
                <c:pt idx="22679">
                  <c:v>1.0068416595458984E-3</c:v>
                </c:pt>
                <c:pt idx="22680">
                  <c:v>1.007080078125E-3</c:v>
                </c:pt>
                <c:pt idx="22681">
                  <c:v>1.007080078125E-3</c:v>
                </c:pt>
                <c:pt idx="22682">
                  <c:v>1.0068416595458984E-3</c:v>
                </c:pt>
                <c:pt idx="22683">
                  <c:v>1.007080078125E-3</c:v>
                </c:pt>
                <c:pt idx="22684">
                  <c:v>1.007080078125E-3</c:v>
                </c:pt>
                <c:pt idx="22685">
                  <c:v>1.0068416595458984E-3</c:v>
                </c:pt>
                <c:pt idx="22686">
                  <c:v>1.007080078125E-3</c:v>
                </c:pt>
                <c:pt idx="22687">
                  <c:v>1.0080337524414063E-3</c:v>
                </c:pt>
                <c:pt idx="22688">
                  <c:v>1.0068416595458984E-3</c:v>
                </c:pt>
                <c:pt idx="22689">
                  <c:v>1.007080078125E-3</c:v>
                </c:pt>
                <c:pt idx="22690">
                  <c:v>1.007080078125E-3</c:v>
                </c:pt>
                <c:pt idx="22691">
                  <c:v>1.0068416595458984E-3</c:v>
                </c:pt>
                <c:pt idx="22692">
                  <c:v>1.007080078125E-3</c:v>
                </c:pt>
                <c:pt idx="22693">
                  <c:v>1.007080078125E-3</c:v>
                </c:pt>
                <c:pt idx="22694">
                  <c:v>1.0068416595458984E-3</c:v>
                </c:pt>
                <c:pt idx="22695">
                  <c:v>1.007080078125E-3</c:v>
                </c:pt>
                <c:pt idx="22696">
                  <c:v>1.007080078125E-3</c:v>
                </c:pt>
                <c:pt idx="22697">
                  <c:v>1.0068416595458984E-3</c:v>
                </c:pt>
                <c:pt idx="22698">
                  <c:v>1.007080078125E-3</c:v>
                </c:pt>
                <c:pt idx="22699">
                  <c:v>1.0080337524414063E-3</c:v>
                </c:pt>
                <c:pt idx="22700">
                  <c:v>1.007080078125E-3</c:v>
                </c:pt>
                <c:pt idx="22701">
                  <c:v>1.0068416595458984E-3</c:v>
                </c:pt>
                <c:pt idx="22702">
                  <c:v>1.007080078125E-3</c:v>
                </c:pt>
                <c:pt idx="22703">
                  <c:v>1.007080078125E-3</c:v>
                </c:pt>
                <c:pt idx="22704">
                  <c:v>1.0068416595458984E-3</c:v>
                </c:pt>
                <c:pt idx="22705">
                  <c:v>1.007080078125E-3</c:v>
                </c:pt>
                <c:pt idx="22706">
                  <c:v>1.007080078125E-3</c:v>
                </c:pt>
                <c:pt idx="22707">
                  <c:v>1.0068416595458984E-3</c:v>
                </c:pt>
                <c:pt idx="22708">
                  <c:v>1.007080078125E-3</c:v>
                </c:pt>
                <c:pt idx="22709">
                  <c:v>1.007080078125E-3</c:v>
                </c:pt>
                <c:pt idx="22710">
                  <c:v>1.0068416595458984E-3</c:v>
                </c:pt>
                <c:pt idx="22711">
                  <c:v>1.007080078125E-3</c:v>
                </c:pt>
                <c:pt idx="22712">
                  <c:v>1.0080337524414063E-3</c:v>
                </c:pt>
                <c:pt idx="22713">
                  <c:v>1.0068416595458984E-3</c:v>
                </c:pt>
                <c:pt idx="22714">
                  <c:v>1.007080078125E-3</c:v>
                </c:pt>
                <c:pt idx="22715">
                  <c:v>1.007080078125E-3</c:v>
                </c:pt>
                <c:pt idx="22716">
                  <c:v>1.0068416595458984E-3</c:v>
                </c:pt>
                <c:pt idx="22717">
                  <c:v>1.007080078125E-3</c:v>
                </c:pt>
                <c:pt idx="22718">
                  <c:v>1.007080078125E-3</c:v>
                </c:pt>
                <c:pt idx="22719">
                  <c:v>1.0068416595458984E-3</c:v>
                </c:pt>
                <c:pt idx="22720">
                  <c:v>1.007080078125E-3</c:v>
                </c:pt>
                <c:pt idx="22721">
                  <c:v>1.007080078125E-3</c:v>
                </c:pt>
                <c:pt idx="22722">
                  <c:v>1.0068416595458984E-3</c:v>
                </c:pt>
                <c:pt idx="22723">
                  <c:v>1.007080078125E-3</c:v>
                </c:pt>
                <c:pt idx="22724">
                  <c:v>1.0080337524414063E-3</c:v>
                </c:pt>
                <c:pt idx="22725">
                  <c:v>1.007080078125E-3</c:v>
                </c:pt>
                <c:pt idx="22726">
                  <c:v>1.0068416595458984E-3</c:v>
                </c:pt>
                <c:pt idx="22727">
                  <c:v>1.007080078125E-3</c:v>
                </c:pt>
                <c:pt idx="22728">
                  <c:v>1.007080078125E-3</c:v>
                </c:pt>
                <c:pt idx="22729">
                  <c:v>1.0068416595458984E-3</c:v>
                </c:pt>
                <c:pt idx="22730">
                  <c:v>1.007080078125E-3</c:v>
                </c:pt>
                <c:pt idx="22731">
                  <c:v>1.007080078125E-3</c:v>
                </c:pt>
                <c:pt idx="22732">
                  <c:v>1.0068416595458984E-3</c:v>
                </c:pt>
                <c:pt idx="22733">
                  <c:v>1.007080078125E-3</c:v>
                </c:pt>
                <c:pt idx="22734">
                  <c:v>1.007080078125E-3</c:v>
                </c:pt>
                <c:pt idx="22735">
                  <c:v>1.0068416595458984E-3</c:v>
                </c:pt>
                <c:pt idx="22736">
                  <c:v>1.007080078125E-3</c:v>
                </c:pt>
                <c:pt idx="22737">
                  <c:v>2.0148754119873047E-3</c:v>
                </c:pt>
                <c:pt idx="22738">
                  <c:v>1.007080078125E-3</c:v>
                </c:pt>
                <c:pt idx="22739">
                  <c:v>1.007080078125E-3</c:v>
                </c:pt>
                <c:pt idx="22740">
                  <c:v>1.0068416595458984E-3</c:v>
                </c:pt>
                <c:pt idx="22741">
                  <c:v>1.007080078125E-3</c:v>
                </c:pt>
                <c:pt idx="22742">
                  <c:v>1.007080078125E-3</c:v>
                </c:pt>
                <c:pt idx="22743">
                  <c:v>1.0068416595458984E-3</c:v>
                </c:pt>
                <c:pt idx="22744">
                  <c:v>1.007080078125E-3</c:v>
                </c:pt>
                <c:pt idx="22745">
                  <c:v>1.007080078125E-3</c:v>
                </c:pt>
                <c:pt idx="22746">
                  <c:v>1.0068416595458984E-3</c:v>
                </c:pt>
                <c:pt idx="22747">
                  <c:v>1.007080078125E-3</c:v>
                </c:pt>
                <c:pt idx="22748">
                  <c:v>1.0080337524414063E-3</c:v>
                </c:pt>
                <c:pt idx="22749">
                  <c:v>1.007080078125E-3</c:v>
                </c:pt>
                <c:pt idx="22750">
                  <c:v>1.0068416595458984E-3</c:v>
                </c:pt>
                <c:pt idx="22751">
                  <c:v>1.007080078125E-3</c:v>
                </c:pt>
                <c:pt idx="22752">
                  <c:v>1.007080078125E-3</c:v>
                </c:pt>
                <c:pt idx="22753">
                  <c:v>1.0068416595458984E-3</c:v>
                </c:pt>
                <c:pt idx="22754">
                  <c:v>1.007080078125E-3</c:v>
                </c:pt>
                <c:pt idx="22755">
                  <c:v>1.007080078125E-3</c:v>
                </c:pt>
                <c:pt idx="22756">
                  <c:v>1.0068416595458984E-3</c:v>
                </c:pt>
                <c:pt idx="22757">
                  <c:v>1.007080078125E-3</c:v>
                </c:pt>
                <c:pt idx="22758">
                  <c:v>1.007080078125E-3</c:v>
                </c:pt>
                <c:pt idx="22759">
                  <c:v>1.0068416595458984E-3</c:v>
                </c:pt>
                <c:pt idx="22760">
                  <c:v>1.007080078125E-3</c:v>
                </c:pt>
                <c:pt idx="22761">
                  <c:v>1.0080337524414063E-3</c:v>
                </c:pt>
                <c:pt idx="22762">
                  <c:v>1.0068416595458984E-3</c:v>
                </c:pt>
                <c:pt idx="22763">
                  <c:v>1.007080078125E-3</c:v>
                </c:pt>
                <c:pt idx="22764">
                  <c:v>1.007080078125E-3</c:v>
                </c:pt>
                <c:pt idx="22765">
                  <c:v>1.0068416595458984E-3</c:v>
                </c:pt>
                <c:pt idx="22766">
                  <c:v>1.007080078125E-3</c:v>
                </c:pt>
                <c:pt idx="22767">
                  <c:v>1.007080078125E-3</c:v>
                </c:pt>
                <c:pt idx="22768">
                  <c:v>1.0068416595458984E-3</c:v>
                </c:pt>
                <c:pt idx="22769">
                  <c:v>1.007080078125E-3</c:v>
                </c:pt>
                <c:pt idx="22770">
                  <c:v>1.007080078125E-3</c:v>
                </c:pt>
                <c:pt idx="22771">
                  <c:v>1.0068416595458984E-3</c:v>
                </c:pt>
                <c:pt idx="22772">
                  <c:v>1.007080078125E-3</c:v>
                </c:pt>
                <c:pt idx="22773">
                  <c:v>1.0080337524414063E-3</c:v>
                </c:pt>
                <c:pt idx="22774">
                  <c:v>1.007080078125E-3</c:v>
                </c:pt>
                <c:pt idx="22775">
                  <c:v>1.0068416595458984E-3</c:v>
                </c:pt>
                <c:pt idx="22776">
                  <c:v>1.007080078125E-3</c:v>
                </c:pt>
                <c:pt idx="22777">
                  <c:v>1.007080078125E-3</c:v>
                </c:pt>
                <c:pt idx="22778">
                  <c:v>1.0068416595458984E-3</c:v>
                </c:pt>
                <c:pt idx="22779">
                  <c:v>1.007080078125E-3</c:v>
                </c:pt>
                <c:pt idx="22780">
                  <c:v>1.007080078125E-3</c:v>
                </c:pt>
                <c:pt idx="22781">
                  <c:v>1.0068416595458984E-3</c:v>
                </c:pt>
                <c:pt idx="22782">
                  <c:v>1.007080078125E-3</c:v>
                </c:pt>
                <c:pt idx="22783">
                  <c:v>1.007080078125E-3</c:v>
                </c:pt>
                <c:pt idx="22784">
                  <c:v>1.0068416595458984E-3</c:v>
                </c:pt>
                <c:pt idx="22785">
                  <c:v>1.0080337524414063E-3</c:v>
                </c:pt>
                <c:pt idx="22786">
                  <c:v>1.007080078125E-3</c:v>
                </c:pt>
                <c:pt idx="22787">
                  <c:v>1.0068416595458984E-3</c:v>
                </c:pt>
                <c:pt idx="22788">
                  <c:v>1.007080078125E-3</c:v>
                </c:pt>
                <c:pt idx="22789">
                  <c:v>1.007080078125E-3</c:v>
                </c:pt>
                <c:pt idx="22790">
                  <c:v>1.0068416595458984E-3</c:v>
                </c:pt>
                <c:pt idx="22791">
                  <c:v>1.007080078125E-3</c:v>
                </c:pt>
                <c:pt idx="22792">
                  <c:v>1.007080078125E-3</c:v>
                </c:pt>
                <c:pt idx="22793">
                  <c:v>1.0068416595458984E-3</c:v>
                </c:pt>
                <c:pt idx="22794">
                  <c:v>1.007080078125E-3</c:v>
                </c:pt>
                <c:pt idx="22795">
                  <c:v>1.007080078125E-3</c:v>
                </c:pt>
                <c:pt idx="22796">
                  <c:v>1.0068416595458984E-3</c:v>
                </c:pt>
                <c:pt idx="22797">
                  <c:v>1.007080078125E-3</c:v>
                </c:pt>
                <c:pt idx="22798">
                  <c:v>1.0080337524414063E-3</c:v>
                </c:pt>
                <c:pt idx="22799">
                  <c:v>1.007080078125E-3</c:v>
                </c:pt>
                <c:pt idx="22800">
                  <c:v>1.0068416595458984E-3</c:v>
                </c:pt>
                <c:pt idx="22801">
                  <c:v>1.007080078125E-3</c:v>
                </c:pt>
                <c:pt idx="22802">
                  <c:v>1.007080078125E-3</c:v>
                </c:pt>
                <c:pt idx="22803">
                  <c:v>1.0068416595458984E-3</c:v>
                </c:pt>
                <c:pt idx="22804">
                  <c:v>1.007080078125E-3</c:v>
                </c:pt>
                <c:pt idx="22805">
                  <c:v>1.007080078125E-3</c:v>
                </c:pt>
                <c:pt idx="22806">
                  <c:v>1.0068416595458984E-3</c:v>
                </c:pt>
                <c:pt idx="22807">
                  <c:v>1.007080078125E-3</c:v>
                </c:pt>
                <c:pt idx="22808">
                  <c:v>1.007080078125E-3</c:v>
                </c:pt>
                <c:pt idx="22809">
                  <c:v>1.0068416595458984E-3</c:v>
                </c:pt>
                <c:pt idx="22810">
                  <c:v>1.0080337524414063E-3</c:v>
                </c:pt>
                <c:pt idx="22811">
                  <c:v>8.0559253692626953E-3</c:v>
                </c:pt>
                <c:pt idx="22812">
                  <c:v>1.007080078125E-3</c:v>
                </c:pt>
                <c:pt idx="22813">
                  <c:v>1.007080078125E-3</c:v>
                </c:pt>
                <c:pt idx="22814">
                  <c:v>1.0068416595458984E-3</c:v>
                </c:pt>
                <c:pt idx="22815">
                  <c:v>1.007080078125E-3</c:v>
                </c:pt>
                <c:pt idx="22816">
                  <c:v>1.0080337524414063E-3</c:v>
                </c:pt>
                <c:pt idx="22817">
                  <c:v>1.007080078125E-3</c:v>
                </c:pt>
                <c:pt idx="22818">
                  <c:v>1.0068416595458984E-3</c:v>
                </c:pt>
                <c:pt idx="22819">
                  <c:v>1.007080078125E-3</c:v>
                </c:pt>
                <c:pt idx="22820">
                  <c:v>1.007080078125E-3</c:v>
                </c:pt>
                <c:pt idx="22821">
                  <c:v>1.0068416595458984E-3</c:v>
                </c:pt>
                <c:pt idx="22822">
                  <c:v>1.007080078125E-3</c:v>
                </c:pt>
                <c:pt idx="22823">
                  <c:v>1.007080078125E-3</c:v>
                </c:pt>
                <c:pt idx="22824">
                  <c:v>1.0068416595458984E-3</c:v>
                </c:pt>
                <c:pt idx="22825">
                  <c:v>1.007080078125E-3</c:v>
                </c:pt>
                <c:pt idx="22826">
                  <c:v>1.007080078125E-3</c:v>
                </c:pt>
                <c:pt idx="22827">
                  <c:v>1.0068416595458984E-3</c:v>
                </c:pt>
                <c:pt idx="22828">
                  <c:v>1.0080337524414063E-3</c:v>
                </c:pt>
                <c:pt idx="22829">
                  <c:v>8.0559253692626953E-3</c:v>
                </c:pt>
                <c:pt idx="22830">
                  <c:v>1.007080078125E-3</c:v>
                </c:pt>
                <c:pt idx="22831">
                  <c:v>1.007080078125E-3</c:v>
                </c:pt>
                <c:pt idx="22832">
                  <c:v>1.0068416595458984E-3</c:v>
                </c:pt>
                <c:pt idx="22833">
                  <c:v>1.007080078125E-3</c:v>
                </c:pt>
                <c:pt idx="22834">
                  <c:v>1.0080337524414063E-3</c:v>
                </c:pt>
                <c:pt idx="22835">
                  <c:v>1.007080078125E-3</c:v>
                </c:pt>
                <c:pt idx="22836">
                  <c:v>3.9275884628295898E-2</c:v>
                </c:pt>
                <c:pt idx="22837">
                  <c:v>1.007080078125E-3</c:v>
                </c:pt>
                <c:pt idx="22838">
                  <c:v>1.0068416595458984E-3</c:v>
                </c:pt>
                <c:pt idx="22839">
                  <c:v>1.007080078125E-3</c:v>
                </c:pt>
                <c:pt idx="22840">
                  <c:v>1.007080078125E-3</c:v>
                </c:pt>
                <c:pt idx="22841">
                  <c:v>1.0068416595458984E-3</c:v>
                </c:pt>
                <c:pt idx="22842">
                  <c:v>1.007080078125E-3</c:v>
                </c:pt>
                <c:pt idx="22843">
                  <c:v>1.007080078125E-3</c:v>
                </c:pt>
                <c:pt idx="22844">
                  <c:v>1.0068416595458984E-3</c:v>
                </c:pt>
                <c:pt idx="22845">
                  <c:v>1.007080078125E-3</c:v>
                </c:pt>
                <c:pt idx="22846">
                  <c:v>1.0080337524414063E-3</c:v>
                </c:pt>
                <c:pt idx="22847">
                  <c:v>1.007080078125E-3</c:v>
                </c:pt>
                <c:pt idx="22848">
                  <c:v>1.0068416595458984E-3</c:v>
                </c:pt>
                <c:pt idx="22849">
                  <c:v>1.007080078125E-3</c:v>
                </c:pt>
                <c:pt idx="22850">
                  <c:v>1.007080078125E-3</c:v>
                </c:pt>
                <c:pt idx="22851">
                  <c:v>1.0068416595458984E-3</c:v>
                </c:pt>
                <c:pt idx="22852">
                  <c:v>1.007080078125E-3</c:v>
                </c:pt>
                <c:pt idx="22853">
                  <c:v>1.007080078125E-3</c:v>
                </c:pt>
                <c:pt idx="22854">
                  <c:v>1.0068416595458984E-3</c:v>
                </c:pt>
                <c:pt idx="22855">
                  <c:v>1.007080078125E-3</c:v>
                </c:pt>
                <c:pt idx="22856">
                  <c:v>1.007080078125E-3</c:v>
                </c:pt>
                <c:pt idx="22857">
                  <c:v>1.0068416595458984E-3</c:v>
                </c:pt>
                <c:pt idx="22858">
                  <c:v>1.0080337524414063E-3</c:v>
                </c:pt>
                <c:pt idx="22859">
                  <c:v>1.007080078125E-3</c:v>
                </c:pt>
                <c:pt idx="22860">
                  <c:v>1.0068416595458984E-3</c:v>
                </c:pt>
                <c:pt idx="22861">
                  <c:v>1.007080078125E-3</c:v>
                </c:pt>
                <c:pt idx="22862">
                  <c:v>1.007080078125E-3</c:v>
                </c:pt>
                <c:pt idx="22863">
                  <c:v>1.0068416595458984E-3</c:v>
                </c:pt>
                <c:pt idx="22864">
                  <c:v>1.007080078125E-3</c:v>
                </c:pt>
                <c:pt idx="22865">
                  <c:v>1.007080078125E-3</c:v>
                </c:pt>
                <c:pt idx="22866">
                  <c:v>1.0068416595458984E-3</c:v>
                </c:pt>
                <c:pt idx="22867">
                  <c:v>1.007080078125E-3</c:v>
                </c:pt>
                <c:pt idx="22868">
                  <c:v>1.007080078125E-3</c:v>
                </c:pt>
                <c:pt idx="22869">
                  <c:v>1.0068416595458984E-3</c:v>
                </c:pt>
                <c:pt idx="22870">
                  <c:v>1.007080078125E-3</c:v>
                </c:pt>
                <c:pt idx="22871">
                  <c:v>1.0080337524414063E-3</c:v>
                </c:pt>
                <c:pt idx="22872">
                  <c:v>1.007080078125E-3</c:v>
                </c:pt>
                <c:pt idx="22873">
                  <c:v>1.0068416595458984E-3</c:v>
                </c:pt>
                <c:pt idx="22874">
                  <c:v>1.007080078125E-3</c:v>
                </c:pt>
                <c:pt idx="22875">
                  <c:v>1.007080078125E-3</c:v>
                </c:pt>
                <c:pt idx="22876">
                  <c:v>7.0488452911376953E-3</c:v>
                </c:pt>
                <c:pt idx="22877">
                  <c:v>1.0080337524414063E-3</c:v>
                </c:pt>
                <c:pt idx="22878">
                  <c:v>1.007080078125E-3</c:v>
                </c:pt>
                <c:pt idx="22879">
                  <c:v>1.0068416595458984E-3</c:v>
                </c:pt>
                <c:pt idx="22880">
                  <c:v>1.007080078125E-3</c:v>
                </c:pt>
                <c:pt idx="22881">
                  <c:v>1.007080078125E-3</c:v>
                </c:pt>
                <c:pt idx="22882">
                  <c:v>1.0068416595458984E-3</c:v>
                </c:pt>
                <c:pt idx="22883">
                  <c:v>1.007080078125E-3</c:v>
                </c:pt>
                <c:pt idx="22884">
                  <c:v>1.007080078125E-3</c:v>
                </c:pt>
                <c:pt idx="22885">
                  <c:v>1.0068416595458984E-3</c:v>
                </c:pt>
                <c:pt idx="22886">
                  <c:v>1.007080078125E-3</c:v>
                </c:pt>
                <c:pt idx="22887">
                  <c:v>1.007080078125E-3</c:v>
                </c:pt>
                <c:pt idx="22888">
                  <c:v>1.0068416595458984E-3</c:v>
                </c:pt>
                <c:pt idx="22889">
                  <c:v>1.007080078125E-3</c:v>
                </c:pt>
                <c:pt idx="22890">
                  <c:v>1.0080337524414063E-3</c:v>
                </c:pt>
                <c:pt idx="22891">
                  <c:v>1.007080078125E-3</c:v>
                </c:pt>
                <c:pt idx="22892">
                  <c:v>1.0068416595458984E-3</c:v>
                </c:pt>
                <c:pt idx="22893">
                  <c:v>1.007080078125E-3</c:v>
                </c:pt>
                <c:pt idx="22894">
                  <c:v>1.007080078125E-3</c:v>
                </c:pt>
                <c:pt idx="22895">
                  <c:v>1.0068416595458984E-3</c:v>
                </c:pt>
                <c:pt idx="22896">
                  <c:v>1.007080078125E-3</c:v>
                </c:pt>
                <c:pt idx="22897">
                  <c:v>1.007080078125E-3</c:v>
                </c:pt>
                <c:pt idx="22898">
                  <c:v>1.0068416595458984E-3</c:v>
                </c:pt>
                <c:pt idx="22899">
                  <c:v>1.007080078125E-3</c:v>
                </c:pt>
                <c:pt idx="22900">
                  <c:v>1.007080078125E-3</c:v>
                </c:pt>
                <c:pt idx="22901">
                  <c:v>1.0068416595458984E-3</c:v>
                </c:pt>
                <c:pt idx="22902">
                  <c:v>1.0080337524414063E-3</c:v>
                </c:pt>
                <c:pt idx="22903">
                  <c:v>1.007080078125E-3</c:v>
                </c:pt>
                <c:pt idx="22904">
                  <c:v>1.0068416595458984E-3</c:v>
                </c:pt>
                <c:pt idx="22905">
                  <c:v>1.007080078125E-3</c:v>
                </c:pt>
                <c:pt idx="22906">
                  <c:v>1.007080078125E-3</c:v>
                </c:pt>
                <c:pt idx="22907">
                  <c:v>1.0068416595458984E-3</c:v>
                </c:pt>
                <c:pt idx="22908">
                  <c:v>1.007080078125E-3</c:v>
                </c:pt>
                <c:pt idx="22909">
                  <c:v>1.007080078125E-3</c:v>
                </c:pt>
                <c:pt idx="22910">
                  <c:v>1.0068416595458984E-3</c:v>
                </c:pt>
                <c:pt idx="22911">
                  <c:v>1.007080078125E-3</c:v>
                </c:pt>
                <c:pt idx="22912">
                  <c:v>1.007080078125E-3</c:v>
                </c:pt>
                <c:pt idx="22913">
                  <c:v>1.0068416595458984E-3</c:v>
                </c:pt>
                <c:pt idx="22914">
                  <c:v>1.007080078125E-3</c:v>
                </c:pt>
                <c:pt idx="22915">
                  <c:v>1.0080337524414063E-3</c:v>
                </c:pt>
                <c:pt idx="22916">
                  <c:v>1.007080078125E-3</c:v>
                </c:pt>
                <c:pt idx="22917">
                  <c:v>1.0068416595458984E-3</c:v>
                </c:pt>
                <c:pt idx="22918">
                  <c:v>1.007080078125E-3</c:v>
                </c:pt>
                <c:pt idx="22919">
                  <c:v>1.007080078125E-3</c:v>
                </c:pt>
                <c:pt idx="22920">
                  <c:v>1.0068416595458984E-3</c:v>
                </c:pt>
                <c:pt idx="22921">
                  <c:v>1.007080078125E-3</c:v>
                </c:pt>
                <c:pt idx="22922">
                  <c:v>1.007080078125E-3</c:v>
                </c:pt>
                <c:pt idx="22923">
                  <c:v>1.0068416595458984E-3</c:v>
                </c:pt>
                <c:pt idx="22924">
                  <c:v>1.007080078125E-3</c:v>
                </c:pt>
                <c:pt idx="22925">
                  <c:v>1.007080078125E-3</c:v>
                </c:pt>
                <c:pt idx="22926">
                  <c:v>1.0068416595458984E-3</c:v>
                </c:pt>
                <c:pt idx="22927">
                  <c:v>1.0080337524414063E-3</c:v>
                </c:pt>
                <c:pt idx="22928">
                  <c:v>1.007080078125E-3</c:v>
                </c:pt>
                <c:pt idx="22929">
                  <c:v>1.0068416595458984E-3</c:v>
                </c:pt>
                <c:pt idx="22930">
                  <c:v>1.007080078125E-3</c:v>
                </c:pt>
                <c:pt idx="22931">
                  <c:v>1.007080078125E-3</c:v>
                </c:pt>
                <c:pt idx="22932">
                  <c:v>1.0068416595458984E-3</c:v>
                </c:pt>
                <c:pt idx="22933">
                  <c:v>1.007080078125E-3</c:v>
                </c:pt>
                <c:pt idx="22934">
                  <c:v>1.007080078125E-3</c:v>
                </c:pt>
                <c:pt idx="22935">
                  <c:v>1.0068416595458984E-3</c:v>
                </c:pt>
                <c:pt idx="22936">
                  <c:v>1.007080078125E-3</c:v>
                </c:pt>
                <c:pt idx="22937">
                  <c:v>1.007080078125E-3</c:v>
                </c:pt>
                <c:pt idx="22938">
                  <c:v>1.0068416595458984E-3</c:v>
                </c:pt>
                <c:pt idx="22939">
                  <c:v>1.007080078125E-3</c:v>
                </c:pt>
                <c:pt idx="22940">
                  <c:v>1.0080337524414063E-3</c:v>
                </c:pt>
                <c:pt idx="22941">
                  <c:v>1.007080078125E-3</c:v>
                </c:pt>
                <c:pt idx="22942">
                  <c:v>1.0068416595458984E-3</c:v>
                </c:pt>
                <c:pt idx="22943">
                  <c:v>1.007080078125E-3</c:v>
                </c:pt>
                <c:pt idx="22944">
                  <c:v>1.007080078125E-3</c:v>
                </c:pt>
                <c:pt idx="22945">
                  <c:v>1.0068416595458984E-3</c:v>
                </c:pt>
                <c:pt idx="22946">
                  <c:v>1.007080078125E-3</c:v>
                </c:pt>
                <c:pt idx="22947">
                  <c:v>1.007080078125E-3</c:v>
                </c:pt>
                <c:pt idx="22948">
                  <c:v>1.0068416595458984E-3</c:v>
                </c:pt>
                <c:pt idx="22949">
                  <c:v>1.007080078125E-3</c:v>
                </c:pt>
                <c:pt idx="22950">
                  <c:v>1.0068416595458984E-3</c:v>
                </c:pt>
                <c:pt idx="22951">
                  <c:v>1.007080078125E-3</c:v>
                </c:pt>
                <c:pt idx="22952">
                  <c:v>1.0080337524414063E-3</c:v>
                </c:pt>
                <c:pt idx="22953">
                  <c:v>1.007080078125E-3</c:v>
                </c:pt>
                <c:pt idx="22954">
                  <c:v>1.0068416595458984E-3</c:v>
                </c:pt>
                <c:pt idx="22955">
                  <c:v>1.007080078125E-3</c:v>
                </c:pt>
                <c:pt idx="22956">
                  <c:v>1.007080078125E-3</c:v>
                </c:pt>
                <c:pt idx="22957">
                  <c:v>1.0068416595458984E-3</c:v>
                </c:pt>
                <c:pt idx="22958">
                  <c:v>1.007080078125E-3</c:v>
                </c:pt>
                <c:pt idx="22959">
                  <c:v>1.007080078125E-3</c:v>
                </c:pt>
                <c:pt idx="22960">
                  <c:v>1.0068416595458984E-3</c:v>
                </c:pt>
                <c:pt idx="22961">
                  <c:v>1.007080078125E-3</c:v>
                </c:pt>
                <c:pt idx="22962">
                  <c:v>1.007080078125E-3</c:v>
                </c:pt>
                <c:pt idx="22963">
                  <c:v>1.0068416595458984E-3</c:v>
                </c:pt>
                <c:pt idx="22964">
                  <c:v>1.007080078125E-3</c:v>
                </c:pt>
                <c:pt idx="22965">
                  <c:v>1.0080337524414063E-3</c:v>
                </c:pt>
                <c:pt idx="22966">
                  <c:v>1.007080078125E-3</c:v>
                </c:pt>
                <c:pt idx="22967">
                  <c:v>1.0068416595458984E-3</c:v>
                </c:pt>
                <c:pt idx="22968">
                  <c:v>1.007080078125E-3</c:v>
                </c:pt>
                <c:pt idx="22969">
                  <c:v>1.007080078125E-3</c:v>
                </c:pt>
                <c:pt idx="22970">
                  <c:v>1.0068416595458984E-3</c:v>
                </c:pt>
                <c:pt idx="22971">
                  <c:v>1.007080078125E-3</c:v>
                </c:pt>
                <c:pt idx="22972">
                  <c:v>1.0068416595458984E-3</c:v>
                </c:pt>
                <c:pt idx="22973">
                  <c:v>1.007080078125E-3</c:v>
                </c:pt>
                <c:pt idx="22974">
                  <c:v>1.007080078125E-3</c:v>
                </c:pt>
                <c:pt idx="22975">
                  <c:v>1.0068416595458984E-3</c:v>
                </c:pt>
                <c:pt idx="22976">
                  <c:v>1.007080078125E-3</c:v>
                </c:pt>
                <c:pt idx="22977">
                  <c:v>1.0080337524414063E-3</c:v>
                </c:pt>
                <c:pt idx="22978">
                  <c:v>1.007080078125E-3</c:v>
                </c:pt>
                <c:pt idx="22979">
                  <c:v>1.0068416595458984E-3</c:v>
                </c:pt>
                <c:pt idx="22980">
                  <c:v>1.007080078125E-3</c:v>
                </c:pt>
                <c:pt idx="22981">
                  <c:v>1.007080078125E-3</c:v>
                </c:pt>
                <c:pt idx="22982">
                  <c:v>1.0068416595458984E-3</c:v>
                </c:pt>
                <c:pt idx="22983">
                  <c:v>1.007080078125E-3</c:v>
                </c:pt>
                <c:pt idx="22984">
                  <c:v>1.007080078125E-3</c:v>
                </c:pt>
                <c:pt idx="22985">
                  <c:v>1.0068416595458984E-3</c:v>
                </c:pt>
                <c:pt idx="22986">
                  <c:v>1.007080078125E-3</c:v>
                </c:pt>
                <c:pt idx="22987">
                  <c:v>1.007080078125E-3</c:v>
                </c:pt>
                <c:pt idx="22988">
                  <c:v>1.0068416595458984E-3</c:v>
                </c:pt>
                <c:pt idx="22989">
                  <c:v>1.007080078125E-3</c:v>
                </c:pt>
                <c:pt idx="22990">
                  <c:v>1.0080337524414063E-3</c:v>
                </c:pt>
                <c:pt idx="22991">
                  <c:v>1.007080078125E-3</c:v>
                </c:pt>
                <c:pt idx="22992">
                  <c:v>1.0068416595458984E-3</c:v>
                </c:pt>
                <c:pt idx="22993">
                  <c:v>1.007080078125E-3</c:v>
                </c:pt>
                <c:pt idx="22994">
                  <c:v>1.0068416595458984E-3</c:v>
                </c:pt>
                <c:pt idx="22995">
                  <c:v>1.007080078125E-3</c:v>
                </c:pt>
                <c:pt idx="22996">
                  <c:v>1.007080078125E-3</c:v>
                </c:pt>
                <c:pt idx="22997">
                  <c:v>1.0068416595458984E-3</c:v>
                </c:pt>
                <c:pt idx="22998">
                  <c:v>1.007080078125E-3</c:v>
                </c:pt>
                <c:pt idx="22999">
                  <c:v>1.007080078125E-3</c:v>
                </c:pt>
                <c:pt idx="23000">
                  <c:v>1.0068416595458984E-3</c:v>
                </c:pt>
                <c:pt idx="23001">
                  <c:v>1.007080078125E-3</c:v>
                </c:pt>
                <c:pt idx="23002">
                  <c:v>1.0080337524414063E-3</c:v>
                </c:pt>
                <c:pt idx="23003">
                  <c:v>1.007080078125E-3</c:v>
                </c:pt>
                <c:pt idx="23004">
                  <c:v>1.0068416595458984E-3</c:v>
                </c:pt>
                <c:pt idx="23005">
                  <c:v>1.007080078125E-3</c:v>
                </c:pt>
                <c:pt idx="23006">
                  <c:v>1.007080078125E-3</c:v>
                </c:pt>
                <c:pt idx="23007">
                  <c:v>1.0068416595458984E-3</c:v>
                </c:pt>
                <c:pt idx="23008">
                  <c:v>1.007080078125E-3</c:v>
                </c:pt>
                <c:pt idx="23009">
                  <c:v>1.007080078125E-3</c:v>
                </c:pt>
                <c:pt idx="23010">
                  <c:v>1.0068416595458984E-3</c:v>
                </c:pt>
                <c:pt idx="23011">
                  <c:v>1.007080078125E-3</c:v>
                </c:pt>
                <c:pt idx="23012">
                  <c:v>1.007080078125E-3</c:v>
                </c:pt>
                <c:pt idx="23013">
                  <c:v>1.0068416595458984E-3</c:v>
                </c:pt>
                <c:pt idx="23014">
                  <c:v>1.007080078125E-3</c:v>
                </c:pt>
                <c:pt idx="23015">
                  <c:v>1.0080337524414063E-3</c:v>
                </c:pt>
                <c:pt idx="23016">
                  <c:v>1.0068416595458984E-3</c:v>
                </c:pt>
                <c:pt idx="23017">
                  <c:v>1.007080078125E-3</c:v>
                </c:pt>
                <c:pt idx="23018">
                  <c:v>1.007080078125E-3</c:v>
                </c:pt>
                <c:pt idx="23019">
                  <c:v>1.0068416595458984E-3</c:v>
                </c:pt>
                <c:pt idx="23020">
                  <c:v>1.007080078125E-3</c:v>
                </c:pt>
                <c:pt idx="23021">
                  <c:v>1.007080078125E-3</c:v>
                </c:pt>
                <c:pt idx="23022">
                  <c:v>1.0068416595458984E-3</c:v>
                </c:pt>
                <c:pt idx="23023">
                  <c:v>1.007080078125E-3</c:v>
                </c:pt>
                <c:pt idx="23024">
                  <c:v>1.007080078125E-3</c:v>
                </c:pt>
                <c:pt idx="23025">
                  <c:v>1.0068416595458984E-3</c:v>
                </c:pt>
                <c:pt idx="23026">
                  <c:v>1.007080078125E-3</c:v>
                </c:pt>
                <c:pt idx="23027">
                  <c:v>1.0080337524414063E-3</c:v>
                </c:pt>
                <c:pt idx="23028">
                  <c:v>1.007080078125E-3</c:v>
                </c:pt>
                <c:pt idx="23029">
                  <c:v>1.0068416595458984E-3</c:v>
                </c:pt>
                <c:pt idx="23030">
                  <c:v>1.007080078125E-3</c:v>
                </c:pt>
                <c:pt idx="23031">
                  <c:v>1.007080078125E-3</c:v>
                </c:pt>
                <c:pt idx="23032">
                  <c:v>1.0068416595458984E-3</c:v>
                </c:pt>
                <c:pt idx="23033">
                  <c:v>1.007080078125E-3</c:v>
                </c:pt>
                <c:pt idx="23034">
                  <c:v>1.007080078125E-3</c:v>
                </c:pt>
                <c:pt idx="23035">
                  <c:v>1.0068416595458984E-3</c:v>
                </c:pt>
                <c:pt idx="23036">
                  <c:v>1.007080078125E-3</c:v>
                </c:pt>
                <c:pt idx="23037">
                  <c:v>1.007080078125E-3</c:v>
                </c:pt>
                <c:pt idx="23038">
                  <c:v>1.0068416595458984E-3</c:v>
                </c:pt>
                <c:pt idx="23039">
                  <c:v>1.007080078125E-3</c:v>
                </c:pt>
                <c:pt idx="23040">
                  <c:v>1.0080337524414063E-3</c:v>
                </c:pt>
                <c:pt idx="23041">
                  <c:v>1.0068416595458984E-3</c:v>
                </c:pt>
                <c:pt idx="23042">
                  <c:v>1.007080078125E-3</c:v>
                </c:pt>
                <c:pt idx="23043">
                  <c:v>1.007080078125E-3</c:v>
                </c:pt>
                <c:pt idx="23044">
                  <c:v>1.0068416595458984E-3</c:v>
                </c:pt>
                <c:pt idx="23045">
                  <c:v>1.007080078125E-3</c:v>
                </c:pt>
                <c:pt idx="23046">
                  <c:v>1.007080078125E-3</c:v>
                </c:pt>
                <c:pt idx="23047">
                  <c:v>1.0068416595458984E-3</c:v>
                </c:pt>
                <c:pt idx="23048">
                  <c:v>1.007080078125E-3</c:v>
                </c:pt>
                <c:pt idx="23049">
                  <c:v>1.007080078125E-3</c:v>
                </c:pt>
                <c:pt idx="23050">
                  <c:v>1.0068416595458984E-3</c:v>
                </c:pt>
                <c:pt idx="23051">
                  <c:v>1.007080078125E-3</c:v>
                </c:pt>
                <c:pt idx="23052">
                  <c:v>1.0080337524414063E-3</c:v>
                </c:pt>
                <c:pt idx="23053">
                  <c:v>1.007080078125E-3</c:v>
                </c:pt>
                <c:pt idx="23054">
                  <c:v>1.0068416595458984E-3</c:v>
                </c:pt>
                <c:pt idx="23055">
                  <c:v>1.007080078125E-3</c:v>
                </c:pt>
                <c:pt idx="23056">
                  <c:v>1.007080078125E-3</c:v>
                </c:pt>
                <c:pt idx="23057">
                  <c:v>1.0068416595458984E-3</c:v>
                </c:pt>
                <c:pt idx="23058">
                  <c:v>1.007080078125E-3</c:v>
                </c:pt>
                <c:pt idx="23059">
                  <c:v>1.007080078125E-3</c:v>
                </c:pt>
                <c:pt idx="23060">
                  <c:v>1.0068416595458984E-3</c:v>
                </c:pt>
                <c:pt idx="23061">
                  <c:v>1.007080078125E-3</c:v>
                </c:pt>
                <c:pt idx="23062">
                  <c:v>1.007080078125E-3</c:v>
                </c:pt>
                <c:pt idx="23063">
                  <c:v>1.0068416595458984E-3</c:v>
                </c:pt>
                <c:pt idx="23064">
                  <c:v>1.007080078125E-3</c:v>
                </c:pt>
                <c:pt idx="23065">
                  <c:v>1.0080337524414063E-3</c:v>
                </c:pt>
                <c:pt idx="23066">
                  <c:v>1.0068416595458984E-3</c:v>
                </c:pt>
                <c:pt idx="23067">
                  <c:v>1.007080078125E-3</c:v>
                </c:pt>
                <c:pt idx="23068">
                  <c:v>1.007080078125E-3</c:v>
                </c:pt>
                <c:pt idx="23069">
                  <c:v>1.0068416595458984E-3</c:v>
                </c:pt>
                <c:pt idx="23070">
                  <c:v>1.007080078125E-3</c:v>
                </c:pt>
                <c:pt idx="23071">
                  <c:v>1.007080078125E-3</c:v>
                </c:pt>
                <c:pt idx="23072">
                  <c:v>1.0068416595458984E-3</c:v>
                </c:pt>
                <c:pt idx="23073">
                  <c:v>1.007080078125E-3</c:v>
                </c:pt>
                <c:pt idx="23074">
                  <c:v>1.007080078125E-3</c:v>
                </c:pt>
                <c:pt idx="23075">
                  <c:v>1.0068416595458984E-3</c:v>
                </c:pt>
                <c:pt idx="23076">
                  <c:v>1.007080078125E-3</c:v>
                </c:pt>
                <c:pt idx="23077">
                  <c:v>1.0080337524414063E-3</c:v>
                </c:pt>
                <c:pt idx="23078">
                  <c:v>1.007080078125E-3</c:v>
                </c:pt>
                <c:pt idx="23079">
                  <c:v>1.0068416595458984E-3</c:v>
                </c:pt>
                <c:pt idx="23080">
                  <c:v>1.007080078125E-3</c:v>
                </c:pt>
                <c:pt idx="23081">
                  <c:v>1.007080078125E-3</c:v>
                </c:pt>
                <c:pt idx="23082">
                  <c:v>1.0068416595458984E-3</c:v>
                </c:pt>
                <c:pt idx="23083">
                  <c:v>1.007080078125E-3</c:v>
                </c:pt>
                <c:pt idx="23084">
                  <c:v>9.0639591217041016E-3</c:v>
                </c:pt>
                <c:pt idx="23085">
                  <c:v>1.007080078125E-3</c:v>
                </c:pt>
                <c:pt idx="23086">
                  <c:v>1.0068416595458984E-3</c:v>
                </c:pt>
                <c:pt idx="23087">
                  <c:v>1.007080078125E-3</c:v>
                </c:pt>
                <c:pt idx="23088">
                  <c:v>1.007080078125E-3</c:v>
                </c:pt>
                <c:pt idx="23089">
                  <c:v>1.0068416595458984E-3</c:v>
                </c:pt>
                <c:pt idx="23090">
                  <c:v>1.007080078125E-3</c:v>
                </c:pt>
                <c:pt idx="23091">
                  <c:v>1.007080078125E-3</c:v>
                </c:pt>
                <c:pt idx="23092">
                  <c:v>1.0068416595458984E-3</c:v>
                </c:pt>
                <c:pt idx="23093">
                  <c:v>1.007080078125E-3</c:v>
                </c:pt>
                <c:pt idx="23094">
                  <c:v>1.0080337524414063E-3</c:v>
                </c:pt>
                <c:pt idx="23095">
                  <c:v>1.007080078125E-3</c:v>
                </c:pt>
                <c:pt idx="23096">
                  <c:v>1.0068416595458984E-3</c:v>
                </c:pt>
                <c:pt idx="23097">
                  <c:v>1.007080078125E-3</c:v>
                </c:pt>
                <c:pt idx="23098">
                  <c:v>1.007080078125E-3</c:v>
                </c:pt>
                <c:pt idx="23099">
                  <c:v>1.0068416595458984E-3</c:v>
                </c:pt>
                <c:pt idx="23100">
                  <c:v>1.007080078125E-3</c:v>
                </c:pt>
                <c:pt idx="23101">
                  <c:v>1.007080078125E-3</c:v>
                </c:pt>
                <c:pt idx="23102">
                  <c:v>1.0068416595458984E-3</c:v>
                </c:pt>
                <c:pt idx="23103">
                  <c:v>1.007080078125E-3</c:v>
                </c:pt>
                <c:pt idx="23104">
                  <c:v>1.007080078125E-3</c:v>
                </c:pt>
                <c:pt idx="23105">
                  <c:v>1.0068416595458984E-3</c:v>
                </c:pt>
                <c:pt idx="23106">
                  <c:v>1.007080078125E-3</c:v>
                </c:pt>
                <c:pt idx="23107">
                  <c:v>1.0080337524414063E-3</c:v>
                </c:pt>
                <c:pt idx="23108">
                  <c:v>1.0068416595458984E-3</c:v>
                </c:pt>
                <c:pt idx="23109">
                  <c:v>1.007080078125E-3</c:v>
                </c:pt>
                <c:pt idx="23110">
                  <c:v>1.007080078125E-3</c:v>
                </c:pt>
                <c:pt idx="23111">
                  <c:v>1.0068416595458984E-3</c:v>
                </c:pt>
                <c:pt idx="23112">
                  <c:v>1.007080078125E-3</c:v>
                </c:pt>
                <c:pt idx="23113">
                  <c:v>1.007080078125E-3</c:v>
                </c:pt>
                <c:pt idx="23114">
                  <c:v>1.0068416595458984E-3</c:v>
                </c:pt>
                <c:pt idx="23115">
                  <c:v>1.007080078125E-3</c:v>
                </c:pt>
                <c:pt idx="23116">
                  <c:v>1.007080078125E-3</c:v>
                </c:pt>
                <c:pt idx="23117">
                  <c:v>1.0068416595458984E-3</c:v>
                </c:pt>
                <c:pt idx="23118">
                  <c:v>1.007080078125E-3</c:v>
                </c:pt>
                <c:pt idx="23119">
                  <c:v>1.0080337524414063E-3</c:v>
                </c:pt>
                <c:pt idx="23120">
                  <c:v>1.007080078125E-3</c:v>
                </c:pt>
                <c:pt idx="23121">
                  <c:v>1.0068416595458984E-3</c:v>
                </c:pt>
                <c:pt idx="23122">
                  <c:v>1.007080078125E-3</c:v>
                </c:pt>
                <c:pt idx="23123">
                  <c:v>1.007080078125E-3</c:v>
                </c:pt>
                <c:pt idx="23124">
                  <c:v>1.0068416595458984E-3</c:v>
                </c:pt>
                <c:pt idx="23125">
                  <c:v>1.007080078125E-3</c:v>
                </c:pt>
                <c:pt idx="23126">
                  <c:v>1.007080078125E-3</c:v>
                </c:pt>
                <c:pt idx="23127">
                  <c:v>1.0068416595458984E-3</c:v>
                </c:pt>
                <c:pt idx="23128">
                  <c:v>1.007080078125E-3</c:v>
                </c:pt>
                <c:pt idx="23129">
                  <c:v>1.007080078125E-3</c:v>
                </c:pt>
                <c:pt idx="23130">
                  <c:v>1.0068416595458984E-3</c:v>
                </c:pt>
                <c:pt idx="23131">
                  <c:v>1.007080078125E-3</c:v>
                </c:pt>
                <c:pt idx="23132">
                  <c:v>1.0080337524414063E-3</c:v>
                </c:pt>
                <c:pt idx="23133">
                  <c:v>1.0068416595458984E-3</c:v>
                </c:pt>
                <c:pt idx="23134">
                  <c:v>1.007080078125E-3</c:v>
                </c:pt>
                <c:pt idx="23135">
                  <c:v>1.007080078125E-3</c:v>
                </c:pt>
                <c:pt idx="23136">
                  <c:v>1.0068416595458984E-3</c:v>
                </c:pt>
                <c:pt idx="23137">
                  <c:v>1.007080078125E-3</c:v>
                </c:pt>
                <c:pt idx="23138">
                  <c:v>1.007080078125E-3</c:v>
                </c:pt>
                <c:pt idx="23139">
                  <c:v>1.0068416595458984E-3</c:v>
                </c:pt>
                <c:pt idx="23140">
                  <c:v>1.007080078125E-3</c:v>
                </c:pt>
                <c:pt idx="23141">
                  <c:v>1.007080078125E-3</c:v>
                </c:pt>
                <c:pt idx="23142">
                  <c:v>1.0068416595458984E-3</c:v>
                </c:pt>
                <c:pt idx="23143">
                  <c:v>1.007080078125E-3</c:v>
                </c:pt>
                <c:pt idx="23144">
                  <c:v>1.0080337524414063E-3</c:v>
                </c:pt>
                <c:pt idx="23145">
                  <c:v>1.007080078125E-3</c:v>
                </c:pt>
                <c:pt idx="23146">
                  <c:v>1.0068416595458984E-3</c:v>
                </c:pt>
                <c:pt idx="23147">
                  <c:v>1.007080078125E-3</c:v>
                </c:pt>
                <c:pt idx="23148">
                  <c:v>1.007080078125E-3</c:v>
                </c:pt>
                <c:pt idx="23149">
                  <c:v>1.0068416595458984E-3</c:v>
                </c:pt>
                <c:pt idx="23150">
                  <c:v>1.007080078125E-3</c:v>
                </c:pt>
                <c:pt idx="23151">
                  <c:v>1.007080078125E-3</c:v>
                </c:pt>
                <c:pt idx="23152">
                  <c:v>1.0068416595458984E-3</c:v>
                </c:pt>
                <c:pt idx="23153">
                  <c:v>1.007080078125E-3</c:v>
                </c:pt>
                <c:pt idx="23154">
                  <c:v>1.007080078125E-3</c:v>
                </c:pt>
                <c:pt idx="23155">
                  <c:v>1.0068416595458984E-3</c:v>
                </c:pt>
                <c:pt idx="23156">
                  <c:v>1.007080078125E-3</c:v>
                </c:pt>
                <c:pt idx="23157">
                  <c:v>1.0080337524414063E-3</c:v>
                </c:pt>
                <c:pt idx="23158">
                  <c:v>1.0068416595458984E-3</c:v>
                </c:pt>
                <c:pt idx="23159">
                  <c:v>1.007080078125E-3</c:v>
                </c:pt>
                <c:pt idx="23160">
                  <c:v>1.007080078125E-3</c:v>
                </c:pt>
                <c:pt idx="23161">
                  <c:v>1.0068416595458984E-3</c:v>
                </c:pt>
                <c:pt idx="23162">
                  <c:v>1.007080078125E-3</c:v>
                </c:pt>
                <c:pt idx="23163">
                  <c:v>1.007080078125E-3</c:v>
                </c:pt>
                <c:pt idx="23164">
                  <c:v>1.0068416595458984E-3</c:v>
                </c:pt>
                <c:pt idx="23165">
                  <c:v>1.007080078125E-3</c:v>
                </c:pt>
                <c:pt idx="23166">
                  <c:v>1.007080078125E-3</c:v>
                </c:pt>
                <c:pt idx="23167">
                  <c:v>1.0068416595458984E-3</c:v>
                </c:pt>
                <c:pt idx="23168">
                  <c:v>1.007080078125E-3</c:v>
                </c:pt>
                <c:pt idx="23169">
                  <c:v>1.0080337524414063E-3</c:v>
                </c:pt>
                <c:pt idx="23170">
                  <c:v>1.007080078125E-3</c:v>
                </c:pt>
                <c:pt idx="23171">
                  <c:v>1.0068416595458984E-3</c:v>
                </c:pt>
                <c:pt idx="23172">
                  <c:v>1.007080078125E-3</c:v>
                </c:pt>
                <c:pt idx="23173">
                  <c:v>1.007080078125E-3</c:v>
                </c:pt>
                <c:pt idx="23174">
                  <c:v>1.0068416595458984E-3</c:v>
                </c:pt>
                <c:pt idx="23175">
                  <c:v>1.007080078125E-3</c:v>
                </c:pt>
                <c:pt idx="23176">
                  <c:v>1.007080078125E-3</c:v>
                </c:pt>
                <c:pt idx="23177">
                  <c:v>1.0068416595458984E-3</c:v>
                </c:pt>
                <c:pt idx="23178">
                  <c:v>1.007080078125E-3</c:v>
                </c:pt>
                <c:pt idx="23179">
                  <c:v>1.007080078125E-3</c:v>
                </c:pt>
                <c:pt idx="23180">
                  <c:v>1.0068416595458984E-3</c:v>
                </c:pt>
                <c:pt idx="23181">
                  <c:v>1.007080078125E-3</c:v>
                </c:pt>
                <c:pt idx="23182">
                  <c:v>1.0080337524414063E-3</c:v>
                </c:pt>
                <c:pt idx="23183">
                  <c:v>1.0068416595458984E-3</c:v>
                </c:pt>
                <c:pt idx="23184">
                  <c:v>1.007080078125E-3</c:v>
                </c:pt>
                <c:pt idx="23185">
                  <c:v>1.007080078125E-3</c:v>
                </c:pt>
                <c:pt idx="23186">
                  <c:v>1.0068416595458984E-3</c:v>
                </c:pt>
                <c:pt idx="23187">
                  <c:v>1.007080078125E-3</c:v>
                </c:pt>
                <c:pt idx="23188">
                  <c:v>1.007080078125E-3</c:v>
                </c:pt>
                <c:pt idx="23189">
                  <c:v>1.0068416595458984E-3</c:v>
                </c:pt>
                <c:pt idx="23190">
                  <c:v>1.007080078125E-3</c:v>
                </c:pt>
                <c:pt idx="23191">
                  <c:v>1.007080078125E-3</c:v>
                </c:pt>
                <c:pt idx="23192">
                  <c:v>1.0068416595458984E-3</c:v>
                </c:pt>
                <c:pt idx="23193">
                  <c:v>1.007080078125E-3</c:v>
                </c:pt>
                <c:pt idx="23194">
                  <c:v>1.0080337524414063E-3</c:v>
                </c:pt>
                <c:pt idx="23195">
                  <c:v>1.007080078125E-3</c:v>
                </c:pt>
                <c:pt idx="23196">
                  <c:v>1.0068416595458984E-3</c:v>
                </c:pt>
                <c:pt idx="23197">
                  <c:v>1.007080078125E-3</c:v>
                </c:pt>
                <c:pt idx="23198">
                  <c:v>1.007080078125E-3</c:v>
                </c:pt>
                <c:pt idx="23199">
                  <c:v>1.0068416595458984E-3</c:v>
                </c:pt>
                <c:pt idx="23200">
                  <c:v>1.007080078125E-3</c:v>
                </c:pt>
                <c:pt idx="23201">
                  <c:v>1.007080078125E-3</c:v>
                </c:pt>
                <c:pt idx="23202">
                  <c:v>1.0068416595458984E-3</c:v>
                </c:pt>
                <c:pt idx="23203">
                  <c:v>1.007080078125E-3</c:v>
                </c:pt>
                <c:pt idx="23204">
                  <c:v>1.007080078125E-3</c:v>
                </c:pt>
                <c:pt idx="23205">
                  <c:v>1.0068416595458984E-3</c:v>
                </c:pt>
                <c:pt idx="23206">
                  <c:v>1.007080078125E-3</c:v>
                </c:pt>
                <c:pt idx="23207">
                  <c:v>1.0080337524414063E-3</c:v>
                </c:pt>
                <c:pt idx="23208">
                  <c:v>1.0068416595458984E-3</c:v>
                </c:pt>
                <c:pt idx="23209">
                  <c:v>1.007080078125E-3</c:v>
                </c:pt>
                <c:pt idx="23210">
                  <c:v>1.007080078125E-3</c:v>
                </c:pt>
                <c:pt idx="23211">
                  <c:v>1.0068416595458984E-3</c:v>
                </c:pt>
                <c:pt idx="23212">
                  <c:v>1.007080078125E-3</c:v>
                </c:pt>
                <c:pt idx="23213">
                  <c:v>1.007080078125E-3</c:v>
                </c:pt>
                <c:pt idx="23214">
                  <c:v>1.0068416595458984E-3</c:v>
                </c:pt>
                <c:pt idx="23215">
                  <c:v>1.007080078125E-3</c:v>
                </c:pt>
                <c:pt idx="23216">
                  <c:v>1.007080078125E-3</c:v>
                </c:pt>
                <c:pt idx="23217">
                  <c:v>1.0068416595458984E-3</c:v>
                </c:pt>
                <c:pt idx="23218">
                  <c:v>1.007080078125E-3</c:v>
                </c:pt>
                <c:pt idx="23219">
                  <c:v>1.0080337524414063E-3</c:v>
                </c:pt>
                <c:pt idx="23220">
                  <c:v>1.007080078125E-3</c:v>
                </c:pt>
                <c:pt idx="23221">
                  <c:v>1.0068416595458984E-3</c:v>
                </c:pt>
                <c:pt idx="23222">
                  <c:v>1.007080078125E-3</c:v>
                </c:pt>
                <c:pt idx="23223">
                  <c:v>1.007080078125E-3</c:v>
                </c:pt>
                <c:pt idx="23224">
                  <c:v>1.0068416595458984E-3</c:v>
                </c:pt>
                <c:pt idx="23225">
                  <c:v>1.007080078125E-3</c:v>
                </c:pt>
                <c:pt idx="23226">
                  <c:v>1.007080078125E-3</c:v>
                </c:pt>
                <c:pt idx="23227">
                  <c:v>1.0068416595458984E-3</c:v>
                </c:pt>
                <c:pt idx="23228">
                  <c:v>1.007080078125E-3</c:v>
                </c:pt>
                <c:pt idx="23229">
                  <c:v>1.007080078125E-3</c:v>
                </c:pt>
                <c:pt idx="23230">
                  <c:v>1.0068416595458984E-3</c:v>
                </c:pt>
                <c:pt idx="23231">
                  <c:v>1.0080337524414063E-3</c:v>
                </c:pt>
                <c:pt idx="23232">
                  <c:v>1.007080078125E-3</c:v>
                </c:pt>
                <c:pt idx="23233">
                  <c:v>1.0068416595458984E-3</c:v>
                </c:pt>
                <c:pt idx="23234">
                  <c:v>1.007080078125E-3</c:v>
                </c:pt>
                <c:pt idx="23235">
                  <c:v>1.007080078125E-3</c:v>
                </c:pt>
                <c:pt idx="23236">
                  <c:v>1.0068416595458984E-3</c:v>
                </c:pt>
                <c:pt idx="23237">
                  <c:v>1.007080078125E-3</c:v>
                </c:pt>
                <c:pt idx="23238">
                  <c:v>1.007080078125E-3</c:v>
                </c:pt>
                <c:pt idx="23239">
                  <c:v>1.0068416595458984E-3</c:v>
                </c:pt>
                <c:pt idx="23240">
                  <c:v>1.007080078125E-3</c:v>
                </c:pt>
                <c:pt idx="23241">
                  <c:v>1.007080078125E-3</c:v>
                </c:pt>
                <c:pt idx="23242">
                  <c:v>1.0068416595458984E-3</c:v>
                </c:pt>
                <c:pt idx="23243">
                  <c:v>1.007080078125E-3</c:v>
                </c:pt>
                <c:pt idx="23244">
                  <c:v>1.0080337524414063E-3</c:v>
                </c:pt>
                <c:pt idx="23245">
                  <c:v>1.007080078125E-3</c:v>
                </c:pt>
                <c:pt idx="23246">
                  <c:v>1.0068416595458984E-3</c:v>
                </c:pt>
                <c:pt idx="23247">
                  <c:v>1.007080078125E-3</c:v>
                </c:pt>
                <c:pt idx="23248">
                  <c:v>1.007080078125E-3</c:v>
                </c:pt>
                <c:pt idx="23249">
                  <c:v>1.0068416595458984E-3</c:v>
                </c:pt>
                <c:pt idx="23250">
                  <c:v>1.007080078125E-3</c:v>
                </c:pt>
                <c:pt idx="23251">
                  <c:v>1.007080078125E-3</c:v>
                </c:pt>
                <c:pt idx="23252">
                  <c:v>1.0068416595458984E-3</c:v>
                </c:pt>
                <c:pt idx="23253">
                  <c:v>1.007080078125E-3</c:v>
                </c:pt>
                <c:pt idx="23254">
                  <c:v>1.007080078125E-3</c:v>
                </c:pt>
                <c:pt idx="23255">
                  <c:v>1.0068416595458984E-3</c:v>
                </c:pt>
                <c:pt idx="23256">
                  <c:v>1.0080337524414063E-3</c:v>
                </c:pt>
                <c:pt idx="23257">
                  <c:v>1.007080078125E-3</c:v>
                </c:pt>
                <c:pt idx="23258">
                  <c:v>1.0068416595458984E-3</c:v>
                </c:pt>
                <c:pt idx="23259">
                  <c:v>1.007080078125E-3</c:v>
                </c:pt>
                <c:pt idx="23260">
                  <c:v>1.007080078125E-3</c:v>
                </c:pt>
                <c:pt idx="23261">
                  <c:v>1.0068416595458984E-3</c:v>
                </c:pt>
                <c:pt idx="23262">
                  <c:v>1.007080078125E-3</c:v>
                </c:pt>
                <c:pt idx="23263">
                  <c:v>1.007080078125E-3</c:v>
                </c:pt>
                <c:pt idx="23264">
                  <c:v>1.0068416595458984E-3</c:v>
                </c:pt>
                <c:pt idx="23265">
                  <c:v>1.007080078125E-3</c:v>
                </c:pt>
                <c:pt idx="23266">
                  <c:v>1.007080078125E-3</c:v>
                </c:pt>
                <c:pt idx="23267">
                  <c:v>1.0068416595458984E-3</c:v>
                </c:pt>
                <c:pt idx="23268">
                  <c:v>1.007080078125E-3</c:v>
                </c:pt>
                <c:pt idx="23269">
                  <c:v>1.0080337524414063E-3</c:v>
                </c:pt>
                <c:pt idx="23270">
                  <c:v>1.007080078125E-3</c:v>
                </c:pt>
                <c:pt idx="23271">
                  <c:v>1.0068416595458984E-3</c:v>
                </c:pt>
                <c:pt idx="23272">
                  <c:v>1.007080078125E-3</c:v>
                </c:pt>
                <c:pt idx="23273">
                  <c:v>1.007080078125E-3</c:v>
                </c:pt>
                <c:pt idx="23274">
                  <c:v>1.0068416595458984E-3</c:v>
                </c:pt>
                <c:pt idx="23275">
                  <c:v>1.007080078125E-3</c:v>
                </c:pt>
                <c:pt idx="23276">
                  <c:v>1.007080078125E-3</c:v>
                </c:pt>
                <c:pt idx="23277">
                  <c:v>1.0068416595458984E-3</c:v>
                </c:pt>
                <c:pt idx="23278">
                  <c:v>1.007080078125E-3</c:v>
                </c:pt>
                <c:pt idx="23279">
                  <c:v>1.007080078125E-3</c:v>
                </c:pt>
                <c:pt idx="23280">
                  <c:v>1.0068416595458984E-3</c:v>
                </c:pt>
                <c:pt idx="23281">
                  <c:v>1.0080337524414063E-3</c:v>
                </c:pt>
                <c:pt idx="23282">
                  <c:v>1.007080078125E-3</c:v>
                </c:pt>
                <c:pt idx="23283">
                  <c:v>1.0068416595458984E-3</c:v>
                </c:pt>
                <c:pt idx="23284">
                  <c:v>1.007080078125E-3</c:v>
                </c:pt>
                <c:pt idx="23285">
                  <c:v>1.007080078125E-3</c:v>
                </c:pt>
                <c:pt idx="23286">
                  <c:v>1.0068416595458984E-3</c:v>
                </c:pt>
                <c:pt idx="23287">
                  <c:v>1.007080078125E-3</c:v>
                </c:pt>
                <c:pt idx="23288">
                  <c:v>1.007080078125E-3</c:v>
                </c:pt>
                <c:pt idx="23289">
                  <c:v>1.0068416595458984E-3</c:v>
                </c:pt>
                <c:pt idx="23290">
                  <c:v>1.007080078125E-3</c:v>
                </c:pt>
                <c:pt idx="23291">
                  <c:v>1.007080078125E-3</c:v>
                </c:pt>
                <c:pt idx="23292">
                  <c:v>1.0068416595458984E-3</c:v>
                </c:pt>
                <c:pt idx="23293">
                  <c:v>1.007080078125E-3</c:v>
                </c:pt>
                <c:pt idx="23294">
                  <c:v>1.0080337524414063E-3</c:v>
                </c:pt>
                <c:pt idx="23295">
                  <c:v>1.007080078125E-3</c:v>
                </c:pt>
                <c:pt idx="23296">
                  <c:v>1.0068416595458984E-3</c:v>
                </c:pt>
                <c:pt idx="23297">
                  <c:v>1.007080078125E-3</c:v>
                </c:pt>
                <c:pt idx="23298">
                  <c:v>1.007080078125E-3</c:v>
                </c:pt>
                <c:pt idx="23299">
                  <c:v>1.0068416595458984E-3</c:v>
                </c:pt>
                <c:pt idx="23300">
                  <c:v>1.007080078125E-3</c:v>
                </c:pt>
                <c:pt idx="23301">
                  <c:v>1.007080078125E-3</c:v>
                </c:pt>
                <c:pt idx="23302">
                  <c:v>1.0068416595458984E-3</c:v>
                </c:pt>
                <c:pt idx="23303">
                  <c:v>1.007080078125E-3</c:v>
                </c:pt>
                <c:pt idx="23304">
                  <c:v>1.007080078125E-3</c:v>
                </c:pt>
                <c:pt idx="23305">
                  <c:v>1.0068416595458984E-3</c:v>
                </c:pt>
                <c:pt idx="23306">
                  <c:v>1.0080337524414063E-3</c:v>
                </c:pt>
                <c:pt idx="23307">
                  <c:v>1.007080078125E-3</c:v>
                </c:pt>
                <c:pt idx="23308">
                  <c:v>1.0068416595458984E-3</c:v>
                </c:pt>
                <c:pt idx="23309">
                  <c:v>1.007080078125E-3</c:v>
                </c:pt>
                <c:pt idx="23310">
                  <c:v>1.007080078125E-3</c:v>
                </c:pt>
                <c:pt idx="23311">
                  <c:v>1.0068416595458984E-3</c:v>
                </c:pt>
                <c:pt idx="23312">
                  <c:v>1.007080078125E-3</c:v>
                </c:pt>
                <c:pt idx="23313">
                  <c:v>1.007080078125E-3</c:v>
                </c:pt>
                <c:pt idx="23314">
                  <c:v>1.0068416595458984E-3</c:v>
                </c:pt>
                <c:pt idx="23315">
                  <c:v>1.007080078125E-3</c:v>
                </c:pt>
                <c:pt idx="23316">
                  <c:v>1.007080078125E-3</c:v>
                </c:pt>
                <c:pt idx="23317">
                  <c:v>1.0068416595458984E-3</c:v>
                </c:pt>
                <c:pt idx="23318">
                  <c:v>1.007080078125E-3</c:v>
                </c:pt>
                <c:pt idx="23319">
                  <c:v>1.0080337524414063E-3</c:v>
                </c:pt>
                <c:pt idx="23320">
                  <c:v>1.007080078125E-3</c:v>
                </c:pt>
                <c:pt idx="23321">
                  <c:v>1.0068416595458984E-3</c:v>
                </c:pt>
                <c:pt idx="23322">
                  <c:v>1.007080078125E-3</c:v>
                </c:pt>
                <c:pt idx="23323">
                  <c:v>6.0420036315917969E-3</c:v>
                </c:pt>
                <c:pt idx="23324">
                  <c:v>1.007080078125E-3</c:v>
                </c:pt>
                <c:pt idx="23325">
                  <c:v>1.0068416595458984E-3</c:v>
                </c:pt>
                <c:pt idx="23326">
                  <c:v>1.0080337524414063E-3</c:v>
                </c:pt>
                <c:pt idx="23327">
                  <c:v>1.007080078125E-3</c:v>
                </c:pt>
                <c:pt idx="23328">
                  <c:v>1.0068416595458984E-3</c:v>
                </c:pt>
                <c:pt idx="23329">
                  <c:v>1.007080078125E-3</c:v>
                </c:pt>
                <c:pt idx="23330">
                  <c:v>1.007080078125E-3</c:v>
                </c:pt>
                <c:pt idx="23331">
                  <c:v>1.0068416595458984E-3</c:v>
                </c:pt>
                <c:pt idx="23332">
                  <c:v>1.007080078125E-3</c:v>
                </c:pt>
                <c:pt idx="23333">
                  <c:v>1.007080078125E-3</c:v>
                </c:pt>
                <c:pt idx="23334">
                  <c:v>1.0068416595458984E-3</c:v>
                </c:pt>
                <c:pt idx="23335">
                  <c:v>1.007080078125E-3</c:v>
                </c:pt>
                <c:pt idx="23336">
                  <c:v>1.007080078125E-3</c:v>
                </c:pt>
                <c:pt idx="23337">
                  <c:v>1.0068416595458984E-3</c:v>
                </c:pt>
                <c:pt idx="23338">
                  <c:v>1.007080078125E-3</c:v>
                </c:pt>
                <c:pt idx="23339">
                  <c:v>1.0080337524414063E-3</c:v>
                </c:pt>
                <c:pt idx="23340">
                  <c:v>1.007080078125E-3</c:v>
                </c:pt>
                <c:pt idx="23341">
                  <c:v>1.0068416595458984E-3</c:v>
                </c:pt>
                <c:pt idx="23342">
                  <c:v>1.007080078125E-3</c:v>
                </c:pt>
                <c:pt idx="23343">
                  <c:v>1.007080078125E-3</c:v>
                </c:pt>
                <c:pt idx="23344">
                  <c:v>1.0068416595458984E-3</c:v>
                </c:pt>
                <c:pt idx="23345">
                  <c:v>1.007080078125E-3</c:v>
                </c:pt>
                <c:pt idx="23346">
                  <c:v>1.007080078125E-3</c:v>
                </c:pt>
                <c:pt idx="23347">
                  <c:v>1.0068416595458984E-3</c:v>
                </c:pt>
                <c:pt idx="23348">
                  <c:v>1.007080078125E-3</c:v>
                </c:pt>
                <c:pt idx="23349">
                  <c:v>1.007080078125E-3</c:v>
                </c:pt>
                <c:pt idx="23350">
                  <c:v>1.0068416595458984E-3</c:v>
                </c:pt>
                <c:pt idx="23351">
                  <c:v>1.0080337524414063E-3</c:v>
                </c:pt>
                <c:pt idx="23352">
                  <c:v>1.007080078125E-3</c:v>
                </c:pt>
                <c:pt idx="23353">
                  <c:v>1.0068416595458984E-3</c:v>
                </c:pt>
                <c:pt idx="23354">
                  <c:v>1.007080078125E-3</c:v>
                </c:pt>
                <c:pt idx="23355">
                  <c:v>1.007080078125E-3</c:v>
                </c:pt>
                <c:pt idx="23356">
                  <c:v>1.0068416595458984E-3</c:v>
                </c:pt>
                <c:pt idx="23357">
                  <c:v>1.007080078125E-3</c:v>
                </c:pt>
                <c:pt idx="23358">
                  <c:v>1.007080078125E-3</c:v>
                </c:pt>
                <c:pt idx="23359">
                  <c:v>1.0068416595458984E-3</c:v>
                </c:pt>
                <c:pt idx="23360">
                  <c:v>1.007080078125E-3</c:v>
                </c:pt>
                <c:pt idx="23361">
                  <c:v>1.007080078125E-3</c:v>
                </c:pt>
                <c:pt idx="23362">
                  <c:v>1.0068416595458984E-3</c:v>
                </c:pt>
                <c:pt idx="23363">
                  <c:v>1.007080078125E-3</c:v>
                </c:pt>
                <c:pt idx="23364">
                  <c:v>1.0080337524414063E-3</c:v>
                </c:pt>
                <c:pt idx="23365">
                  <c:v>1.007080078125E-3</c:v>
                </c:pt>
                <c:pt idx="23366">
                  <c:v>1.0068416595458984E-3</c:v>
                </c:pt>
                <c:pt idx="23367">
                  <c:v>1.007080078125E-3</c:v>
                </c:pt>
                <c:pt idx="23368">
                  <c:v>1.007080078125E-3</c:v>
                </c:pt>
                <c:pt idx="23369">
                  <c:v>1.0068416595458984E-3</c:v>
                </c:pt>
                <c:pt idx="23370">
                  <c:v>1.007080078125E-3</c:v>
                </c:pt>
                <c:pt idx="23371">
                  <c:v>1.007080078125E-3</c:v>
                </c:pt>
                <c:pt idx="23372">
                  <c:v>1.0068416595458984E-3</c:v>
                </c:pt>
                <c:pt idx="23373">
                  <c:v>1.007080078125E-3</c:v>
                </c:pt>
                <c:pt idx="23374">
                  <c:v>1.007080078125E-3</c:v>
                </c:pt>
                <c:pt idx="23375">
                  <c:v>1.0068416595458984E-3</c:v>
                </c:pt>
                <c:pt idx="23376">
                  <c:v>1.0080337524414063E-3</c:v>
                </c:pt>
                <c:pt idx="23377">
                  <c:v>1.007080078125E-3</c:v>
                </c:pt>
                <c:pt idx="23378">
                  <c:v>1.0068416595458984E-3</c:v>
                </c:pt>
                <c:pt idx="23379">
                  <c:v>1.007080078125E-3</c:v>
                </c:pt>
                <c:pt idx="23380">
                  <c:v>1.007080078125E-3</c:v>
                </c:pt>
                <c:pt idx="23381">
                  <c:v>1.0068416595458984E-3</c:v>
                </c:pt>
                <c:pt idx="23382">
                  <c:v>1.007080078125E-3</c:v>
                </c:pt>
                <c:pt idx="23383">
                  <c:v>1.007080078125E-3</c:v>
                </c:pt>
                <c:pt idx="23384">
                  <c:v>1.0068416595458984E-3</c:v>
                </c:pt>
                <c:pt idx="23385">
                  <c:v>1.007080078125E-3</c:v>
                </c:pt>
                <c:pt idx="23386">
                  <c:v>1.007080078125E-3</c:v>
                </c:pt>
                <c:pt idx="23387">
                  <c:v>1.0068416595458984E-3</c:v>
                </c:pt>
                <c:pt idx="23388">
                  <c:v>1.007080078125E-3</c:v>
                </c:pt>
                <c:pt idx="23389">
                  <c:v>1.0080337524414063E-3</c:v>
                </c:pt>
                <c:pt idx="23390">
                  <c:v>1.007080078125E-3</c:v>
                </c:pt>
                <c:pt idx="23391">
                  <c:v>1.0068416595458984E-3</c:v>
                </c:pt>
                <c:pt idx="23392">
                  <c:v>1.007080078125E-3</c:v>
                </c:pt>
                <c:pt idx="23393">
                  <c:v>1.007080078125E-3</c:v>
                </c:pt>
                <c:pt idx="23394">
                  <c:v>1.0068416595458984E-3</c:v>
                </c:pt>
                <c:pt idx="23395">
                  <c:v>1.007080078125E-3</c:v>
                </c:pt>
                <c:pt idx="23396">
                  <c:v>1.007080078125E-3</c:v>
                </c:pt>
                <c:pt idx="23397">
                  <c:v>1.0068416595458984E-3</c:v>
                </c:pt>
                <c:pt idx="23398">
                  <c:v>1.007080078125E-3</c:v>
                </c:pt>
                <c:pt idx="23399">
                  <c:v>1.007080078125E-3</c:v>
                </c:pt>
                <c:pt idx="23400">
                  <c:v>1.0068416595458984E-3</c:v>
                </c:pt>
                <c:pt idx="23401">
                  <c:v>1.0080337524414063E-3</c:v>
                </c:pt>
                <c:pt idx="23402">
                  <c:v>1.007080078125E-3</c:v>
                </c:pt>
                <c:pt idx="23403">
                  <c:v>1.0068416595458984E-3</c:v>
                </c:pt>
                <c:pt idx="23404">
                  <c:v>1.007080078125E-3</c:v>
                </c:pt>
                <c:pt idx="23405">
                  <c:v>1.007080078125E-3</c:v>
                </c:pt>
                <c:pt idx="23406">
                  <c:v>1.0068416595458984E-3</c:v>
                </c:pt>
                <c:pt idx="23407">
                  <c:v>1.007080078125E-3</c:v>
                </c:pt>
                <c:pt idx="23408">
                  <c:v>1.007080078125E-3</c:v>
                </c:pt>
                <c:pt idx="23409">
                  <c:v>1.0068416595458984E-3</c:v>
                </c:pt>
                <c:pt idx="23410">
                  <c:v>1.007080078125E-3</c:v>
                </c:pt>
                <c:pt idx="23411">
                  <c:v>1.007080078125E-3</c:v>
                </c:pt>
                <c:pt idx="23412">
                  <c:v>1.0068416595458984E-3</c:v>
                </c:pt>
                <c:pt idx="23413">
                  <c:v>1.007080078125E-3</c:v>
                </c:pt>
                <c:pt idx="23414">
                  <c:v>1.0080337524414063E-3</c:v>
                </c:pt>
                <c:pt idx="23415">
                  <c:v>1.007080078125E-3</c:v>
                </c:pt>
                <c:pt idx="23416">
                  <c:v>1.0068416595458984E-3</c:v>
                </c:pt>
                <c:pt idx="23417">
                  <c:v>1.007080078125E-3</c:v>
                </c:pt>
                <c:pt idx="23418">
                  <c:v>1.007080078125E-3</c:v>
                </c:pt>
                <c:pt idx="23419">
                  <c:v>1.0068416595458984E-3</c:v>
                </c:pt>
                <c:pt idx="23420">
                  <c:v>1.007080078125E-3</c:v>
                </c:pt>
                <c:pt idx="23421">
                  <c:v>1.007080078125E-3</c:v>
                </c:pt>
                <c:pt idx="23422">
                  <c:v>1.0068416595458984E-3</c:v>
                </c:pt>
                <c:pt idx="23423">
                  <c:v>1.007080078125E-3</c:v>
                </c:pt>
                <c:pt idx="23424">
                  <c:v>1.007080078125E-3</c:v>
                </c:pt>
                <c:pt idx="23425">
                  <c:v>1.0068416595458984E-3</c:v>
                </c:pt>
                <c:pt idx="23426">
                  <c:v>1.0080337524414063E-3</c:v>
                </c:pt>
                <c:pt idx="23427">
                  <c:v>1.007080078125E-3</c:v>
                </c:pt>
                <c:pt idx="23428">
                  <c:v>1.0068416595458984E-3</c:v>
                </c:pt>
                <c:pt idx="23429">
                  <c:v>1.007080078125E-3</c:v>
                </c:pt>
                <c:pt idx="23430">
                  <c:v>1.007080078125E-3</c:v>
                </c:pt>
                <c:pt idx="23431">
                  <c:v>1.0068416595458984E-3</c:v>
                </c:pt>
                <c:pt idx="23432">
                  <c:v>1.007080078125E-3</c:v>
                </c:pt>
                <c:pt idx="23433">
                  <c:v>1.007080078125E-3</c:v>
                </c:pt>
                <c:pt idx="23434">
                  <c:v>1.0068416595458984E-3</c:v>
                </c:pt>
                <c:pt idx="23435">
                  <c:v>1.007080078125E-3</c:v>
                </c:pt>
                <c:pt idx="23436">
                  <c:v>1.007080078125E-3</c:v>
                </c:pt>
                <c:pt idx="23437">
                  <c:v>1.0068416595458984E-3</c:v>
                </c:pt>
                <c:pt idx="23438">
                  <c:v>1.007080078125E-3</c:v>
                </c:pt>
                <c:pt idx="23439">
                  <c:v>1.0080337524414063E-3</c:v>
                </c:pt>
                <c:pt idx="23440">
                  <c:v>1.007080078125E-3</c:v>
                </c:pt>
                <c:pt idx="23441">
                  <c:v>1.0068416595458984E-3</c:v>
                </c:pt>
                <c:pt idx="23442">
                  <c:v>1.007080078125E-3</c:v>
                </c:pt>
                <c:pt idx="23443">
                  <c:v>1.007080078125E-3</c:v>
                </c:pt>
                <c:pt idx="23444">
                  <c:v>1.0068416595458984E-3</c:v>
                </c:pt>
                <c:pt idx="23445">
                  <c:v>1.007080078125E-3</c:v>
                </c:pt>
                <c:pt idx="23446">
                  <c:v>1.007080078125E-3</c:v>
                </c:pt>
                <c:pt idx="23447">
                  <c:v>1.0068416595458984E-3</c:v>
                </c:pt>
                <c:pt idx="23448">
                  <c:v>1.007080078125E-3</c:v>
                </c:pt>
                <c:pt idx="23449">
                  <c:v>1.0068416595458984E-3</c:v>
                </c:pt>
                <c:pt idx="23450">
                  <c:v>1.007080078125E-3</c:v>
                </c:pt>
                <c:pt idx="23451">
                  <c:v>1.0080337524414063E-3</c:v>
                </c:pt>
                <c:pt idx="23452">
                  <c:v>1.007080078125E-3</c:v>
                </c:pt>
                <c:pt idx="23453">
                  <c:v>1.0068416595458984E-3</c:v>
                </c:pt>
                <c:pt idx="23454">
                  <c:v>1.007080078125E-3</c:v>
                </c:pt>
                <c:pt idx="23455">
                  <c:v>1.007080078125E-3</c:v>
                </c:pt>
                <c:pt idx="23456">
                  <c:v>1.0068416595458984E-3</c:v>
                </c:pt>
                <c:pt idx="23457">
                  <c:v>1.007080078125E-3</c:v>
                </c:pt>
                <c:pt idx="23458">
                  <c:v>1.007080078125E-3</c:v>
                </c:pt>
                <c:pt idx="23459">
                  <c:v>1.0068416595458984E-3</c:v>
                </c:pt>
                <c:pt idx="23460">
                  <c:v>1.007080078125E-3</c:v>
                </c:pt>
                <c:pt idx="23461">
                  <c:v>1.007080078125E-3</c:v>
                </c:pt>
                <c:pt idx="23462">
                  <c:v>1.0068416595458984E-3</c:v>
                </c:pt>
                <c:pt idx="23463">
                  <c:v>1.007080078125E-3</c:v>
                </c:pt>
                <c:pt idx="23464">
                  <c:v>1.0080337524414063E-3</c:v>
                </c:pt>
                <c:pt idx="23465">
                  <c:v>1.007080078125E-3</c:v>
                </c:pt>
                <c:pt idx="23466">
                  <c:v>1.0068416595458984E-3</c:v>
                </c:pt>
                <c:pt idx="23467">
                  <c:v>1.007080078125E-3</c:v>
                </c:pt>
                <c:pt idx="23468">
                  <c:v>1.007080078125E-3</c:v>
                </c:pt>
                <c:pt idx="23469">
                  <c:v>1.0068416595458984E-3</c:v>
                </c:pt>
                <c:pt idx="23470">
                  <c:v>1.007080078125E-3</c:v>
                </c:pt>
                <c:pt idx="23471">
                  <c:v>1.0068416595458984E-3</c:v>
                </c:pt>
                <c:pt idx="23472">
                  <c:v>1.007080078125E-3</c:v>
                </c:pt>
                <c:pt idx="23473">
                  <c:v>1.007080078125E-3</c:v>
                </c:pt>
                <c:pt idx="23474">
                  <c:v>1.0068416595458984E-3</c:v>
                </c:pt>
                <c:pt idx="23475">
                  <c:v>1.007080078125E-3</c:v>
                </c:pt>
                <c:pt idx="23476">
                  <c:v>1.0080337524414063E-3</c:v>
                </c:pt>
                <c:pt idx="23477">
                  <c:v>1.007080078125E-3</c:v>
                </c:pt>
                <c:pt idx="23478">
                  <c:v>1.0068416595458984E-3</c:v>
                </c:pt>
                <c:pt idx="23479">
                  <c:v>1.007080078125E-3</c:v>
                </c:pt>
                <c:pt idx="23480">
                  <c:v>1.007080078125E-3</c:v>
                </c:pt>
                <c:pt idx="23481">
                  <c:v>1.0068416595458984E-3</c:v>
                </c:pt>
                <c:pt idx="23482">
                  <c:v>1.007080078125E-3</c:v>
                </c:pt>
                <c:pt idx="23483">
                  <c:v>1.007080078125E-3</c:v>
                </c:pt>
                <c:pt idx="23484">
                  <c:v>1.0068416595458984E-3</c:v>
                </c:pt>
                <c:pt idx="23485">
                  <c:v>1.007080078125E-3</c:v>
                </c:pt>
                <c:pt idx="23486">
                  <c:v>1.007080078125E-3</c:v>
                </c:pt>
                <c:pt idx="23487">
                  <c:v>1.0068416595458984E-3</c:v>
                </c:pt>
                <c:pt idx="23488">
                  <c:v>1.007080078125E-3</c:v>
                </c:pt>
                <c:pt idx="23489">
                  <c:v>1.0080337524414063E-3</c:v>
                </c:pt>
                <c:pt idx="23490">
                  <c:v>1.007080078125E-3</c:v>
                </c:pt>
                <c:pt idx="23491">
                  <c:v>1.0068416595458984E-3</c:v>
                </c:pt>
                <c:pt idx="23492">
                  <c:v>1.007080078125E-3</c:v>
                </c:pt>
                <c:pt idx="23493">
                  <c:v>1.0068416595458984E-3</c:v>
                </c:pt>
                <c:pt idx="23494">
                  <c:v>1.007080078125E-3</c:v>
                </c:pt>
                <c:pt idx="23495">
                  <c:v>1.007080078125E-3</c:v>
                </c:pt>
                <c:pt idx="23496">
                  <c:v>1.0068416595458984E-3</c:v>
                </c:pt>
                <c:pt idx="23497">
                  <c:v>1.007080078125E-3</c:v>
                </c:pt>
                <c:pt idx="23498">
                  <c:v>1.007080078125E-3</c:v>
                </c:pt>
                <c:pt idx="23499">
                  <c:v>1.0068416595458984E-3</c:v>
                </c:pt>
                <c:pt idx="23500">
                  <c:v>1.007080078125E-3</c:v>
                </c:pt>
                <c:pt idx="23501">
                  <c:v>1.0080337524414063E-3</c:v>
                </c:pt>
                <c:pt idx="23502">
                  <c:v>1.007080078125E-3</c:v>
                </c:pt>
                <c:pt idx="23503">
                  <c:v>1.0068416595458984E-3</c:v>
                </c:pt>
                <c:pt idx="23504">
                  <c:v>1.007080078125E-3</c:v>
                </c:pt>
                <c:pt idx="23505">
                  <c:v>1.007080078125E-3</c:v>
                </c:pt>
                <c:pt idx="23506">
                  <c:v>1.0068416595458984E-3</c:v>
                </c:pt>
                <c:pt idx="23507">
                  <c:v>1.007080078125E-3</c:v>
                </c:pt>
                <c:pt idx="23508">
                  <c:v>1.007080078125E-3</c:v>
                </c:pt>
                <c:pt idx="23509">
                  <c:v>1.0068416595458984E-3</c:v>
                </c:pt>
                <c:pt idx="23510">
                  <c:v>1.007080078125E-3</c:v>
                </c:pt>
                <c:pt idx="23511">
                  <c:v>1.007080078125E-3</c:v>
                </c:pt>
                <c:pt idx="23512">
                  <c:v>1.0068416595458984E-3</c:v>
                </c:pt>
                <c:pt idx="23513">
                  <c:v>1.007080078125E-3</c:v>
                </c:pt>
                <c:pt idx="23514">
                  <c:v>1.0080337524414063E-3</c:v>
                </c:pt>
                <c:pt idx="23515">
                  <c:v>1.0068416595458984E-3</c:v>
                </c:pt>
                <c:pt idx="23516">
                  <c:v>1.007080078125E-3</c:v>
                </c:pt>
                <c:pt idx="23517">
                  <c:v>1.007080078125E-3</c:v>
                </c:pt>
                <c:pt idx="23518">
                  <c:v>1.0068416595458984E-3</c:v>
                </c:pt>
                <c:pt idx="23519">
                  <c:v>1.007080078125E-3</c:v>
                </c:pt>
                <c:pt idx="23520">
                  <c:v>1.007080078125E-3</c:v>
                </c:pt>
                <c:pt idx="23521">
                  <c:v>1.0068416595458984E-3</c:v>
                </c:pt>
                <c:pt idx="23522">
                  <c:v>1.007080078125E-3</c:v>
                </c:pt>
                <c:pt idx="23523">
                  <c:v>1.007080078125E-3</c:v>
                </c:pt>
                <c:pt idx="23524">
                  <c:v>1.0068416595458984E-3</c:v>
                </c:pt>
                <c:pt idx="23525">
                  <c:v>1.007080078125E-3</c:v>
                </c:pt>
                <c:pt idx="23526">
                  <c:v>1.0080337524414063E-3</c:v>
                </c:pt>
                <c:pt idx="23527">
                  <c:v>1.007080078125E-3</c:v>
                </c:pt>
                <c:pt idx="23528">
                  <c:v>1.0068416595458984E-3</c:v>
                </c:pt>
                <c:pt idx="23529">
                  <c:v>1.007080078125E-3</c:v>
                </c:pt>
                <c:pt idx="23530">
                  <c:v>1.007080078125E-3</c:v>
                </c:pt>
                <c:pt idx="23531">
                  <c:v>1.0068416595458984E-3</c:v>
                </c:pt>
                <c:pt idx="23532">
                  <c:v>1.007080078125E-3</c:v>
                </c:pt>
                <c:pt idx="23533">
                  <c:v>1.007080078125E-3</c:v>
                </c:pt>
                <c:pt idx="23534">
                  <c:v>1.0068416595458984E-3</c:v>
                </c:pt>
                <c:pt idx="23535">
                  <c:v>1.007080078125E-3</c:v>
                </c:pt>
                <c:pt idx="23536">
                  <c:v>1.20849609375E-2</c:v>
                </c:pt>
                <c:pt idx="23537">
                  <c:v>1.007080078125E-3</c:v>
                </c:pt>
                <c:pt idx="23538">
                  <c:v>1.0068416595458984E-3</c:v>
                </c:pt>
                <c:pt idx="23539">
                  <c:v>1.007080078125E-3</c:v>
                </c:pt>
                <c:pt idx="23540">
                  <c:v>1.0080337524414063E-3</c:v>
                </c:pt>
                <c:pt idx="23541">
                  <c:v>1.007080078125E-3</c:v>
                </c:pt>
                <c:pt idx="23542">
                  <c:v>1.0068416595458984E-3</c:v>
                </c:pt>
                <c:pt idx="23543">
                  <c:v>1.007080078125E-3</c:v>
                </c:pt>
                <c:pt idx="23544">
                  <c:v>1.007080078125E-3</c:v>
                </c:pt>
                <c:pt idx="23545">
                  <c:v>1.0068416595458984E-3</c:v>
                </c:pt>
                <c:pt idx="23546">
                  <c:v>1.007080078125E-3</c:v>
                </c:pt>
                <c:pt idx="23547">
                  <c:v>1.007080078125E-3</c:v>
                </c:pt>
                <c:pt idx="23548">
                  <c:v>1.0068416595458984E-3</c:v>
                </c:pt>
                <c:pt idx="23549">
                  <c:v>1.007080078125E-3</c:v>
                </c:pt>
                <c:pt idx="23550">
                  <c:v>1.007080078125E-3</c:v>
                </c:pt>
                <c:pt idx="23551">
                  <c:v>1.0068416595458984E-3</c:v>
                </c:pt>
                <c:pt idx="23552">
                  <c:v>1.007080078125E-3</c:v>
                </c:pt>
                <c:pt idx="23553">
                  <c:v>1.0080337524414063E-3</c:v>
                </c:pt>
                <c:pt idx="23554">
                  <c:v>1.0068416595458984E-3</c:v>
                </c:pt>
                <c:pt idx="23555">
                  <c:v>1.007080078125E-3</c:v>
                </c:pt>
                <c:pt idx="23556">
                  <c:v>1.007080078125E-3</c:v>
                </c:pt>
                <c:pt idx="23557">
                  <c:v>1.0068416595458984E-3</c:v>
                </c:pt>
                <c:pt idx="23558">
                  <c:v>1.007080078125E-3</c:v>
                </c:pt>
                <c:pt idx="23559">
                  <c:v>2.0139217376708984E-3</c:v>
                </c:pt>
                <c:pt idx="23560">
                  <c:v>1.007080078125E-3</c:v>
                </c:pt>
                <c:pt idx="23561">
                  <c:v>1.007080078125E-3</c:v>
                </c:pt>
                <c:pt idx="23562">
                  <c:v>1.0068416595458984E-3</c:v>
                </c:pt>
                <c:pt idx="23563">
                  <c:v>1.007080078125E-3</c:v>
                </c:pt>
                <c:pt idx="23564">
                  <c:v>1.0080337524414063E-3</c:v>
                </c:pt>
                <c:pt idx="23565">
                  <c:v>1.007080078125E-3</c:v>
                </c:pt>
                <c:pt idx="23566">
                  <c:v>1.0068416595458984E-3</c:v>
                </c:pt>
                <c:pt idx="23567">
                  <c:v>1.007080078125E-3</c:v>
                </c:pt>
                <c:pt idx="23568">
                  <c:v>1.007080078125E-3</c:v>
                </c:pt>
                <c:pt idx="23569">
                  <c:v>1.0068416595458984E-3</c:v>
                </c:pt>
                <c:pt idx="23570">
                  <c:v>1.007080078125E-3</c:v>
                </c:pt>
                <c:pt idx="23571">
                  <c:v>1.007080078125E-3</c:v>
                </c:pt>
                <c:pt idx="23572">
                  <c:v>1.0068416595458984E-3</c:v>
                </c:pt>
                <c:pt idx="23573">
                  <c:v>1.007080078125E-3</c:v>
                </c:pt>
                <c:pt idx="23574">
                  <c:v>1.007080078125E-3</c:v>
                </c:pt>
                <c:pt idx="23575">
                  <c:v>1.0068416595458984E-3</c:v>
                </c:pt>
                <c:pt idx="23576">
                  <c:v>1.007080078125E-3</c:v>
                </c:pt>
                <c:pt idx="23577">
                  <c:v>1.0080337524414063E-3</c:v>
                </c:pt>
                <c:pt idx="23578">
                  <c:v>1.0068416595458984E-3</c:v>
                </c:pt>
                <c:pt idx="23579">
                  <c:v>1.007080078125E-3</c:v>
                </c:pt>
                <c:pt idx="23580">
                  <c:v>1.007080078125E-3</c:v>
                </c:pt>
                <c:pt idx="23581">
                  <c:v>1.0068416595458984E-3</c:v>
                </c:pt>
                <c:pt idx="23582">
                  <c:v>1.007080078125E-3</c:v>
                </c:pt>
                <c:pt idx="23583">
                  <c:v>1.007080078125E-3</c:v>
                </c:pt>
                <c:pt idx="23584">
                  <c:v>1.0068416595458984E-3</c:v>
                </c:pt>
                <c:pt idx="23585">
                  <c:v>1.007080078125E-3</c:v>
                </c:pt>
                <c:pt idx="23586">
                  <c:v>1.007080078125E-3</c:v>
                </c:pt>
                <c:pt idx="23587">
                  <c:v>1.0068416595458984E-3</c:v>
                </c:pt>
                <c:pt idx="23588">
                  <c:v>1.007080078125E-3</c:v>
                </c:pt>
                <c:pt idx="23589">
                  <c:v>1.0080337524414063E-3</c:v>
                </c:pt>
                <c:pt idx="23590">
                  <c:v>1.007080078125E-3</c:v>
                </c:pt>
                <c:pt idx="23591">
                  <c:v>1.0068416595458984E-3</c:v>
                </c:pt>
                <c:pt idx="23592">
                  <c:v>1.007080078125E-3</c:v>
                </c:pt>
                <c:pt idx="23593">
                  <c:v>1.007080078125E-3</c:v>
                </c:pt>
                <c:pt idx="23594">
                  <c:v>1.0068416595458984E-3</c:v>
                </c:pt>
                <c:pt idx="23595">
                  <c:v>1.007080078125E-3</c:v>
                </c:pt>
                <c:pt idx="23596">
                  <c:v>1.007080078125E-3</c:v>
                </c:pt>
                <c:pt idx="23597">
                  <c:v>1.0068416595458984E-3</c:v>
                </c:pt>
                <c:pt idx="23598">
                  <c:v>1.007080078125E-3</c:v>
                </c:pt>
                <c:pt idx="23599">
                  <c:v>1.007080078125E-3</c:v>
                </c:pt>
                <c:pt idx="23600">
                  <c:v>1.0068416595458984E-3</c:v>
                </c:pt>
                <c:pt idx="23601">
                  <c:v>1.007080078125E-3</c:v>
                </c:pt>
                <c:pt idx="23602">
                  <c:v>1.0080337524414063E-3</c:v>
                </c:pt>
                <c:pt idx="23603">
                  <c:v>1.0068416595458984E-3</c:v>
                </c:pt>
                <c:pt idx="23604">
                  <c:v>1.007080078125E-3</c:v>
                </c:pt>
                <c:pt idx="23605">
                  <c:v>1.007080078125E-3</c:v>
                </c:pt>
                <c:pt idx="23606">
                  <c:v>1.0068416595458984E-3</c:v>
                </c:pt>
                <c:pt idx="23607">
                  <c:v>1.007080078125E-3</c:v>
                </c:pt>
                <c:pt idx="23608">
                  <c:v>1.007080078125E-3</c:v>
                </c:pt>
                <c:pt idx="23609">
                  <c:v>1.0068416595458984E-3</c:v>
                </c:pt>
                <c:pt idx="23610">
                  <c:v>1.007080078125E-3</c:v>
                </c:pt>
                <c:pt idx="23611">
                  <c:v>1.007080078125E-3</c:v>
                </c:pt>
                <c:pt idx="23612">
                  <c:v>1.0068416595458984E-3</c:v>
                </c:pt>
                <c:pt idx="23613">
                  <c:v>1.007080078125E-3</c:v>
                </c:pt>
                <c:pt idx="23614">
                  <c:v>1.0080337524414063E-3</c:v>
                </c:pt>
                <c:pt idx="23615">
                  <c:v>1.007080078125E-3</c:v>
                </c:pt>
                <c:pt idx="23616">
                  <c:v>1.0068416595458984E-3</c:v>
                </c:pt>
                <c:pt idx="23617">
                  <c:v>1.007080078125E-3</c:v>
                </c:pt>
                <c:pt idx="23618">
                  <c:v>1.007080078125E-3</c:v>
                </c:pt>
                <c:pt idx="23619">
                  <c:v>1.0068416595458984E-3</c:v>
                </c:pt>
                <c:pt idx="23620">
                  <c:v>1.007080078125E-3</c:v>
                </c:pt>
                <c:pt idx="23621">
                  <c:v>1.007080078125E-3</c:v>
                </c:pt>
                <c:pt idx="23622">
                  <c:v>1.0068416595458984E-3</c:v>
                </c:pt>
                <c:pt idx="23623">
                  <c:v>1.007080078125E-3</c:v>
                </c:pt>
                <c:pt idx="23624">
                  <c:v>1.007080078125E-3</c:v>
                </c:pt>
                <c:pt idx="23625">
                  <c:v>1.0068416595458984E-3</c:v>
                </c:pt>
                <c:pt idx="23626">
                  <c:v>1.007080078125E-3</c:v>
                </c:pt>
                <c:pt idx="23627">
                  <c:v>1.0080337524414063E-3</c:v>
                </c:pt>
                <c:pt idx="23628">
                  <c:v>1.0068416595458984E-3</c:v>
                </c:pt>
                <c:pt idx="23629">
                  <c:v>1.007080078125E-3</c:v>
                </c:pt>
                <c:pt idx="23630">
                  <c:v>1.007080078125E-3</c:v>
                </c:pt>
                <c:pt idx="23631">
                  <c:v>1.0068416595458984E-3</c:v>
                </c:pt>
                <c:pt idx="23632">
                  <c:v>1.007080078125E-3</c:v>
                </c:pt>
                <c:pt idx="23633">
                  <c:v>1.007080078125E-3</c:v>
                </c:pt>
                <c:pt idx="23634">
                  <c:v>1.0068416595458984E-3</c:v>
                </c:pt>
                <c:pt idx="23635">
                  <c:v>1.007080078125E-3</c:v>
                </c:pt>
                <c:pt idx="23636">
                  <c:v>1.007080078125E-3</c:v>
                </c:pt>
                <c:pt idx="23637">
                  <c:v>1.0068416595458984E-3</c:v>
                </c:pt>
                <c:pt idx="23638">
                  <c:v>1.007080078125E-3</c:v>
                </c:pt>
                <c:pt idx="23639">
                  <c:v>1.0080337524414063E-3</c:v>
                </c:pt>
                <c:pt idx="23640">
                  <c:v>1.007080078125E-3</c:v>
                </c:pt>
                <c:pt idx="23641">
                  <c:v>1.0068416595458984E-3</c:v>
                </c:pt>
                <c:pt idx="23642">
                  <c:v>1.007080078125E-3</c:v>
                </c:pt>
                <c:pt idx="23643">
                  <c:v>1.007080078125E-3</c:v>
                </c:pt>
                <c:pt idx="23644">
                  <c:v>1.0068416595458984E-3</c:v>
                </c:pt>
                <c:pt idx="23645">
                  <c:v>4.0280818939208984E-3</c:v>
                </c:pt>
                <c:pt idx="23646">
                  <c:v>1.007080078125E-3</c:v>
                </c:pt>
                <c:pt idx="23647">
                  <c:v>1.0068416595458984E-3</c:v>
                </c:pt>
                <c:pt idx="23648">
                  <c:v>1.007080078125E-3</c:v>
                </c:pt>
                <c:pt idx="23649">
                  <c:v>1.0080337524414063E-3</c:v>
                </c:pt>
                <c:pt idx="23650">
                  <c:v>1.0068416595458984E-3</c:v>
                </c:pt>
                <c:pt idx="23651">
                  <c:v>1.007080078125E-3</c:v>
                </c:pt>
                <c:pt idx="23652">
                  <c:v>1.007080078125E-3</c:v>
                </c:pt>
                <c:pt idx="23653">
                  <c:v>1.0068416595458984E-3</c:v>
                </c:pt>
                <c:pt idx="23654">
                  <c:v>1.007080078125E-3</c:v>
                </c:pt>
                <c:pt idx="23655">
                  <c:v>1.007080078125E-3</c:v>
                </c:pt>
                <c:pt idx="23656">
                  <c:v>1.0068416595458984E-3</c:v>
                </c:pt>
                <c:pt idx="23657">
                  <c:v>1.007080078125E-3</c:v>
                </c:pt>
                <c:pt idx="23658">
                  <c:v>1.007080078125E-3</c:v>
                </c:pt>
                <c:pt idx="23659">
                  <c:v>1.0068416595458984E-3</c:v>
                </c:pt>
                <c:pt idx="23660">
                  <c:v>1.007080078125E-3</c:v>
                </c:pt>
                <c:pt idx="23661">
                  <c:v>1.0080337524414063E-3</c:v>
                </c:pt>
                <c:pt idx="23662">
                  <c:v>1.007080078125E-3</c:v>
                </c:pt>
                <c:pt idx="23663">
                  <c:v>1.0068416595458984E-3</c:v>
                </c:pt>
                <c:pt idx="23664">
                  <c:v>1.007080078125E-3</c:v>
                </c:pt>
                <c:pt idx="23665">
                  <c:v>1.007080078125E-3</c:v>
                </c:pt>
                <c:pt idx="23666">
                  <c:v>1.0068416595458984E-3</c:v>
                </c:pt>
                <c:pt idx="23667">
                  <c:v>1.007080078125E-3</c:v>
                </c:pt>
                <c:pt idx="23668">
                  <c:v>1.007080078125E-3</c:v>
                </c:pt>
                <c:pt idx="23669">
                  <c:v>1.0068416595458984E-3</c:v>
                </c:pt>
                <c:pt idx="23670">
                  <c:v>1.007080078125E-3</c:v>
                </c:pt>
                <c:pt idx="23671">
                  <c:v>1.007080078125E-3</c:v>
                </c:pt>
                <c:pt idx="23672">
                  <c:v>1.0068416595458984E-3</c:v>
                </c:pt>
                <c:pt idx="23673">
                  <c:v>1.007080078125E-3</c:v>
                </c:pt>
                <c:pt idx="23674">
                  <c:v>1.0080337524414063E-3</c:v>
                </c:pt>
                <c:pt idx="23675">
                  <c:v>1.0068416595458984E-3</c:v>
                </c:pt>
                <c:pt idx="23676">
                  <c:v>1.007080078125E-3</c:v>
                </c:pt>
                <c:pt idx="23677">
                  <c:v>1.007080078125E-3</c:v>
                </c:pt>
                <c:pt idx="23678">
                  <c:v>1.0068416595458984E-3</c:v>
                </c:pt>
                <c:pt idx="23679">
                  <c:v>1.007080078125E-3</c:v>
                </c:pt>
                <c:pt idx="23680">
                  <c:v>1.007080078125E-3</c:v>
                </c:pt>
                <c:pt idx="23681">
                  <c:v>1.0068416595458984E-3</c:v>
                </c:pt>
                <c:pt idx="23682">
                  <c:v>1.007080078125E-3</c:v>
                </c:pt>
                <c:pt idx="23683">
                  <c:v>1.007080078125E-3</c:v>
                </c:pt>
                <c:pt idx="23684">
                  <c:v>1.0068416595458984E-3</c:v>
                </c:pt>
                <c:pt idx="23685">
                  <c:v>1.007080078125E-3</c:v>
                </c:pt>
                <c:pt idx="23686">
                  <c:v>1.0080337524414063E-3</c:v>
                </c:pt>
                <c:pt idx="23687">
                  <c:v>1.007080078125E-3</c:v>
                </c:pt>
                <c:pt idx="23688">
                  <c:v>1.0068416595458984E-3</c:v>
                </c:pt>
                <c:pt idx="23689">
                  <c:v>1.007080078125E-3</c:v>
                </c:pt>
                <c:pt idx="23690">
                  <c:v>1.007080078125E-3</c:v>
                </c:pt>
                <c:pt idx="23691">
                  <c:v>1.0068416595458984E-3</c:v>
                </c:pt>
                <c:pt idx="23692">
                  <c:v>1.007080078125E-3</c:v>
                </c:pt>
                <c:pt idx="23693">
                  <c:v>1.007080078125E-3</c:v>
                </c:pt>
                <c:pt idx="23694">
                  <c:v>1.0068416595458984E-3</c:v>
                </c:pt>
                <c:pt idx="23695">
                  <c:v>1.007080078125E-3</c:v>
                </c:pt>
                <c:pt idx="23696">
                  <c:v>1.007080078125E-3</c:v>
                </c:pt>
                <c:pt idx="23697">
                  <c:v>1.0068416595458984E-3</c:v>
                </c:pt>
                <c:pt idx="23698">
                  <c:v>1.007080078125E-3</c:v>
                </c:pt>
                <c:pt idx="23699">
                  <c:v>1.0080337524414063E-3</c:v>
                </c:pt>
                <c:pt idx="23700">
                  <c:v>1.0068416595458984E-3</c:v>
                </c:pt>
                <c:pt idx="23701">
                  <c:v>1.007080078125E-3</c:v>
                </c:pt>
                <c:pt idx="23702">
                  <c:v>1.007080078125E-3</c:v>
                </c:pt>
                <c:pt idx="23703">
                  <c:v>1.0068416595458984E-3</c:v>
                </c:pt>
                <c:pt idx="23704">
                  <c:v>1.007080078125E-3</c:v>
                </c:pt>
                <c:pt idx="23705">
                  <c:v>1.007080078125E-3</c:v>
                </c:pt>
                <c:pt idx="23706">
                  <c:v>1.0068416595458984E-3</c:v>
                </c:pt>
                <c:pt idx="23707">
                  <c:v>1.007080078125E-3</c:v>
                </c:pt>
                <c:pt idx="23708">
                  <c:v>1.007080078125E-3</c:v>
                </c:pt>
                <c:pt idx="23709">
                  <c:v>1.0068416595458984E-3</c:v>
                </c:pt>
                <c:pt idx="23710">
                  <c:v>1.007080078125E-3</c:v>
                </c:pt>
                <c:pt idx="23711">
                  <c:v>1.0080337524414063E-3</c:v>
                </c:pt>
                <c:pt idx="23712">
                  <c:v>1.007080078125E-3</c:v>
                </c:pt>
                <c:pt idx="23713">
                  <c:v>1.0068416595458984E-3</c:v>
                </c:pt>
                <c:pt idx="23714">
                  <c:v>1.007080078125E-3</c:v>
                </c:pt>
                <c:pt idx="23715">
                  <c:v>1.007080078125E-3</c:v>
                </c:pt>
                <c:pt idx="23716">
                  <c:v>1.0068416595458984E-3</c:v>
                </c:pt>
                <c:pt idx="23717">
                  <c:v>1.007080078125E-3</c:v>
                </c:pt>
                <c:pt idx="23718">
                  <c:v>1.007080078125E-3</c:v>
                </c:pt>
                <c:pt idx="23719">
                  <c:v>1.0068416595458984E-3</c:v>
                </c:pt>
                <c:pt idx="23720">
                  <c:v>1.007080078125E-3</c:v>
                </c:pt>
                <c:pt idx="23721">
                  <c:v>1.007080078125E-3</c:v>
                </c:pt>
                <c:pt idx="23722">
                  <c:v>1.0068416595458984E-3</c:v>
                </c:pt>
                <c:pt idx="23723">
                  <c:v>1.0080337524414063E-3</c:v>
                </c:pt>
                <c:pt idx="23724">
                  <c:v>1.007080078125E-3</c:v>
                </c:pt>
                <c:pt idx="23725">
                  <c:v>1.0068416595458984E-3</c:v>
                </c:pt>
                <c:pt idx="23726">
                  <c:v>1.007080078125E-3</c:v>
                </c:pt>
                <c:pt idx="23727">
                  <c:v>1.007080078125E-3</c:v>
                </c:pt>
                <c:pt idx="23728">
                  <c:v>1.0068416595458984E-3</c:v>
                </c:pt>
                <c:pt idx="23729">
                  <c:v>1.007080078125E-3</c:v>
                </c:pt>
                <c:pt idx="23730">
                  <c:v>1.007080078125E-3</c:v>
                </c:pt>
                <c:pt idx="23731">
                  <c:v>1.0068416595458984E-3</c:v>
                </c:pt>
                <c:pt idx="23732">
                  <c:v>1.007080078125E-3</c:v>
                </c:pt>
                <c:pt idx="23733">
                  <c:v>1.007080078125E-3</c:v>
                </c:pt>
                <c:pt idx="23734">
                  <c:v>1.0068416595458984E-3</c:v>
                </c:pt>
                <c:pt idx="23735">
                  <c:v>1.007080078125E-3</c:v>
                </c:pt>
                <c:pt idx="23736">
                  <c:v>1.0080337524414063E-3</c:v>
                </c:pt>
                <c:pt idx="23737">
                  <c:v>1.007080078125E-3</c:v>
                </c:pt>
                <c:pt idx="23738">
                  <c:v>1.0068416595458984E-3</c:v>
                </c:pt>
                <c:pt idx="23739">
                  <c:v>1.007080078125E-3</c:v>
                </c:pt>
                <c:pt idx="23740">
                  <c:v>1.007080078125E-3</c:v>
                </c:pt>
                <c:pt idx="23741">
                  <c:v>1.0068416595458984E-3</c:v>
                </c:pt>
                <c:pt idx="23742">
                  <c:v>1.007080078125E-3</c:v>
                </c:pt>
                <c:pt idx="23743">
                  <c:v>1.20849609375E-2</c:v>
                </c:pt>
                <c:pt idx="23744">
                  <c:v>1.007080078125E-3</c:v>
                </c:pt>
                <c:pt idx="23745">
                  <c:v>1.0068416595458984E-3</c:v>
                </c:pt>
                <c:pt idx="23746">
                  <c:v>1.007080078125E-3</c:v>
                </c:pt>
                <c:pt idx="23747">
                  <c:v>1.007080078125E-3</c:v>
                </c:pt>
                <c:pt idx="23748">
                  <c:v>1.0068416595458984E-3</c:v>
                </c:pt>
                <c:pt idx="23749">
                  <c:v>1.007080078125E-3</c:v>
                </c:pt>
                <c:pt idx="23750">
                  <c:v>1.0080337524414063E-3</c:v>
                </c:pt>
                <c:pt idx="23751">
                  <c:v>1.007080078125E-3</c:v>
                </c:pt>
                <c:pt idx="23752">
                  <c:v>1.0068416595458984E-3</c:v>
                </c:pt>
                <c:pt idx="23753">
                  <c:v>1.007080078125E-3</c:v>
                </c:pt>
                <c:pt idx="23754">
                  <c:v>1.007080078125E-3</c:v>
                </c:pt>
                <c:pt idx="23755">
                  <c:v>1.0068416595458984E-3</c:v>
                </c:pt>
                <c:pt idx="23756">
                  <c:v>1.007080078125E-3</c:v>
                </c:pt>
                <c:pt idx="23757">
                  <c:v>1.007080078125E-3</c:v>
                </c:pt>
                <c:pt idx="23758">
                  <c:v>1.0068416595458984E-3</c:v>
                </c:pt>
                <c:pt idx="23759">
                  <c:v>1.007080078125E-3</c:v>
                </c:pt>
                <c:pt idx="23760">
                  <c:v>1.007080078125E-3</c:v>
                </c:pt>
                <c:pt idx="23761">
                  <c:v>1.0068416595458984E-3</c:v>
                </c:pt>
                <c:pt idx="23762">
                  <c:v>1.0080337524414063E-3</c:v>
                </c:pt>
                <c:pt idx="23763">
                  <c:v>1.007080078125E-3</c:v>
                </c:pt>
                <c:pt idx="23764">
                  <c:v>1.0068416595458984E-3</c:v>
                </c:pt>
                <c:pt idx="23765">
                  <c:v>1.007080078125E-3</c:v>
                </c:pt>
                <c:pt idx="23766">
                  <c:v>1.007080078125E-3</c:v>
                </c:pt>
                <c:pt idx="23767">
                  <c:v>1.0068416595458984E-3</c:v>
                </c:pt>
                <c:pt idx="23768">
                  <c:v>1.007080078125E-3</c:v>
                </c:pt>
                <c:pt idx="23769">
                  <c:v>1.007080078125E-3</c:v>
                </c:pt>
                <c:pt idx="23770">
                  <c:v>1.0068416595458984E-3</c:v>
                </c:pt>
                <c:pt idx="23771">
                  <c:v>1.007080078125E-3</c:v>
                </c:pt>
                <c:pt idx="23772">
                  <c:v>1.007080078125E-3</c:v>
                </c:pt>
                <c:pt idx="23773">
                  <c:v>1.0068416595458984E-3</c:v>
                </c:pt>
                <c:pt idx="23774">
                  <c:v>1.007080078125E-3</c:v>
                </c:pt>
                <c:pt idx="23775">
                  <c:v>1.0080337524414063E-3</c:v>
                </c:pt>
                <c:pt idx="23776">
                  <c:v>1.007080078125E-3</c:v>
                </c:pt>
                <c:pt idx="23777">
                  <c:v>1.0068416595458984E-3</c:v>
                </c:pt>
                <c:pt idx="23778">
                  <c:v>1.007080078125E-3</c:v>
                </c:pt>
                <c:pt idx="23779">
                  <c:v>1.007080078125E-3</c:v>
                </c:pt>
                <c:pt idx="23780">
                  <c:v>1.0068416595458984E-3</c:v>
                </c:pt>
                <c:pt idx="23781">
                  <c:v>1.007080078125E-3</c:v>
                </c:pt>
                <c:pt idx="23782">
                  <c:v>1.007080078125E-3</c:v>
                </c:pt>
                <c:pt idx="23783">
                  <c:v>1.0068416595458984E-3</c:v>
                </c:pt>
                <c:pt idx="23784">
                  <c:v>1.007080078125E-3</c:v>
                </c:pt>
                <c:pt idx="23785">
                  <c:v>1.007080078125E-3</c:v>
                </c:pt>
                <c:pt idx="23786">
                  <c:v>1.0068416595458984E-3</c:v>
                </c:pt>
                <c:pt idx="23787">
                  <c:v>1.0080337524414063E-3</c:v>
                </c:pt>
                <c:pt idx="23788">
                  <c:v>1.007080078125E-3</c:v>
                </c:pt>
                <c:pt idx="23789">
                  <c:v>1.0068416595458984E-3</c:v>
                </c:pt>
                <c:pt idx="23790">
                  <c:v>1.007080078125E-3</c:v>
                </c:pt>
                <c:pt idx="23791">
                  <c:v>1.007080078125E-3</c:v>
                </c:pt>
                <c:pt idx="23792">
                  <c:v>1.0068416595458984E-3</c:v>
                </c:pt>
                <c:pt idx="23793">
                  <c:v>1.007080078125E-3</c:v>
                </c:pt>
                <c:pt idx="23794">
                  <c:v>1.007080078125E-3</c:v>
                </c:pt>
                <c:pt idx="23795">
                  <c:v>1.0068416595458984E-3</c:v>
                </c:pt>
                <c:pt idx="23796">
                  <c:v>1.007080078125E-3</c:v>
                </c:pt>
                <c:pt idx="23797">
                  <c:v>1.007080078125E-3</c:v>
                </c:pt>
                <c:pt idx="23798">
                  <c:v>1.0068416595458984E-3</c:v>
                </c:pt>
                <c:pt idx="23799">
                  <c:v>1.007080078125E-3</c:v>
                </c:pt>
                <c:pt idx="23800">
                  <c:v>1.0080337524414063E-3</c:v>
                </c:pt>
                <c:pt idx="23801">
                  <c:v>1.007080078125E-3</c:v>
                </c:pt>
                <c:pt idx="23802">
                  <c:v>1.0068416595458984E-3</c:v>
                </c:pt>
                <c:pt idx="23803">
                  <c:v>1.007080078125E-3</c:v>
                </c:pt>
                <c:pt idx="23804">
                  <c:v>1.007080078125E-3</c:v>
                </c:pt>
                <c:pt idx="23805">
                  <c:v>1.0068416595458984E-3</c:v>
                </c:pt>
                <c:pt idx="23806">
                  <c:v>1.007080078125E-3</c:v>
                </c:pt>
                <c:pt idx="23807">
                  <c:v>1.007080078125E-3</c:v>
                </c:pt>
                <c:pt idx="23808">
                  <c:v>1.0068416595458984E-3</c:v>
                </c:pt>
                <c:pt idx="23809">
                  <c:v>1.007080078125E-3</c:v>
                </c:pt>
                <c:pt idx="23810">
                  <c:v>1.007080078125E-3</c:v>
                </c:pt>
                <c:pt idx="23811">
                  <c:v>1.0068416595458984E-3</c:v>
                </c:pt>
                <c:pt idx="23812">
                  <c:v>1.0080337524414063E-3</c:v>
                </c:pt>
                <c:pt idx="23813">
                  <c:v>1.007080078125E-3</c:v>
                </c:pt>
                <c:pt idx="23814">
                  <c:v>1.0068416595458984E-3</c:v>
                </c:pt>
                <c:pt idx="23815">
                  <c:v>1.007080078125E-3</c:v>
                </c:pt>
                <c:pt idx="23816">
                  <c:v>1.007080078125E-3</c:v>
                </c:pt>
                <c:pt idx="23817">
                  <c:v>1.0068416595458984E-3</c:v>
                </c:pt>
                <c:pt idx="23818">
                  <c:v>1.007080078125E-3</c:v>
                </c:pt>
                <c:pt idx="23819">
                  <c:v>1.007080078125E-3</c:v>
                </c:pt>
                <c:pt idx="23820">
                  <c:v>1.0068416595458984E-3</c:v>
                </c:pt>
                <c:pt idx="23821">
                  <c:v>1.007080078125E-3</c:v>
                </c:pt>
                <c:pt idx="23822">
                  <c:v>1.007080078125E-3</c:v>
                </c:pt>
                <c:pt idx="23823">
                  <c:v>1.0068416595458984E-3</c:v>
                </c:pt>
                <c:pt idx="23824">
                  <c:v>1.007080078125E-3</c:v>
                </c:pt>
                <c:pt idx="23825">
                  <c:v>1.0080337524414063E-3</c:v>
                </c:pt>
                <c:pt idx="23826">
                  <c:v>1.007080078125E-3</c:v>
                </c:pt>
                <c:pt idx="23827">
                  <c:v>1.0068416595458984E-3</c:v>
                </c:pt>
                <c:pt idx="23828">
                  <c:v>1.007080078125E-3</c:v>
                </c:pt>
                <c:pt idx="23829">
                  <c:v>1.007080078125E-3</c:v>
                </c:pt>
                <c:pt idx="23830">
                  <c:v>1.7119884490966797E-2</c:v>
                </c:pt>
                <c:pt idx="23831">
                  <c:v>1.007080078125E-3</c:v>
                </c:pt>
                <c:pt idx="23832">
                  <c:v>1.0068416595458984E-3</c:v>
                </c:pt>
                <c:pt idx="23833">
                  <c:v>1.007080078125E-3</c:v>
                </c:pt>
                <c:pt idx="23834">
                  <c:v>1.0080337524414063E-3</c:v>
                </c:pt>
                <c:pt idx="23835">
                  <c:v>1.007080078125E-3</c:v>
                </c:pt>
                <c:pt idx="23836">
                  <c:v>1.0068416595458984E-3</c:v>
                </c:pt>
                <c:pt idx="23837">
                  <c:v>1.007080078125E-3</c:v>
                </c:pt>
                <c:pt idx="23838">
                  <c:v>1.007080078125E-3</c:v>
                </c:pt>
                <c:pt idx="23839">
                  <c:v>1.0068416595458984E-3</c:v>
                </c:pt>
                <c:pt idx="23840">
                  <c:v>1.007080078125E-3</c:v>
                </c:pt>
                <c:pt idx="23841">
                  <c:v>1.007080078125E-3</c:v>
                </c:pt>
                <c:pt idx="23842">
                  <c:v>1.0068416595458984E-3</c:v>
                </c:pt>
                <c:pt idx="23843">
                  <c:v>1.007080078125E-3</c:v>
                </c:pt>
                <c:pt idx="23844">
                  <c:v>1.007080078125E-3</c:v>
                </c:pt>
                <c:pt idx="23845">
                  <c:v>1.0068416595458984E-3</c:v>
                </c:pt>
                <c:pt idx="23846">
                  <c:v>1.0080337524414063E-3</c:v>
                </c:pt>
                <c:pt idx="23847">
                  <c:v>1.007080078125E-3</c:v>
                </c:pt>
                <c:pt idx="23848">
                  <c:v>1.0068416595458984E-3</c:v>
                </c:pt>
                <c:pt idx="23849">
                  <c:v>1.007080078125E-3</c:v>
                </c:pt>
                <c:pt idx="23850">
                  <c:v>1.007080078125E-3</c:v>
                </c:pt>
                <c:pt idx="23851">
                  <c:v>1.0068416595458984E-3</c:v>
                </c:pt>
                <c:pt idx="23852">
                  <c:v>1.007080078125E-3</c:v>
                </c:pt>
                <c:pt idx="23853">
                  <c:v>1.007080078125E-3</c:v>
                </c:pt>
                <c:pt idx="23854">
                  <c:v>1.0068416595458984E-3</c:v>
                </c:pt>
                <c:pt idx="23855">
                  <c:v>1.007080078125E-3</c:v>
                </c:pt>
                <c:pt idx="23856">
                  <c:v>1.007080078125E-3</c:v>
                </c:pt>
                <c:pt idx="23857">
                  <c:v>1.0068416595458984E-3</c:v>
                </c:pt>
                <c:pt idx="23858">
                  <c:v>1.007080078125E-3</c:v>
                </c:pt>
                <c:pt idx="23859">
                  <c:v>1.0080337524414063E-3</c:v>
                </c:pt>
                <c:pt idx="23860">
                  <c:v>1.007080078125E-3</c:v>
                </c:pt>
                <c:pt idx="23861">
                  <c:v>1.0068416595458984E-3</c:v>
                </c:pt>
                <c:pt idx="23862">
                  <c:v>1.007080078125E-3</c:v>
                </c:pt>
                <c:pt idx="23863">
                  <c:v>1.007080078125E-3</c:v>
                </c:pt>
                <c:pt idx="23864">
                  <c:v>1.0068416595458984E-3</c:v>
                </c:pt>
                <c:pt idx="23865">
                  <c:v>1.007080078125E-3</c:v>
                </c:pt>
                <c:pt idx="23866">
                  <c:v>1.007080078125E-3</c:v>
                </c:pt>
                <c:pt idx="23867">
                  <c:v>1.0068416595458984E-3</c:v>
                </c:pt>
                <c:pt idx="23868">
                  <c:v>1.007080078125E-3</c:v>
                </c:pt>
                <c:pt idx="23869">
                  <c:v>1.007080078125E-3</c:v>
                </c:pt>
                <c:pt idx="23870">
                  <c:v>1.0068416595458984E-3</c:v>
                </c:pt>
                <c:pt idx="23871">
                  <c:v>1.0080337524414063E-3</c:v>
                </c:pt>
                <c:pt idx="23872">
                  <c:v>1.007080078125E-3</c:v>
                </c:pt>
                <c:pt idx="23873">
                  <c:v>1.0068416595458984E-3</c:v>
                </c:pt>
                <c:pt idx="23874">
                  <c:v>1.007080078125E-3</c:v>
                </c:pt>
                <c:pt idx="23875">
                  <c:v>1.007080078125E-3</c:v>
                </c:pt>
                <c:pt idx="23876">
                  <c:v>1.0068416595458984E-3</c:v>
                </c:pt>
                <c:pt idx="23877">
                  <c:v>1.007080078125E-3</c:v>
                </c:pt>
                <c:pt idx="23878">
                  <c:v>1.007080078125E-3</c:v>
                </c:pt>
                <c:pt idx="23879">
                  <c:v>1.0068416595458984E-3</c:v>
                </c:pt>
                <c:pt idx="23880">
                  <c:v>1.007080078125E-3</c:v>
                </c:pt>
                <c:pt idx="23881">
                  <c:v>1.007080078125E-3</c:v>
                </c:pt>
                <c:pt idx="23882">
                  <c:v>1.0068416595458984E-3</c:v>
                </c:pt>
                <c:pt idx="23883">
                  <c:v>1.007080078125E-3</c:v>
                </c:pt>
                <c:pt idx="23884">
                  <c:v>1.0080337524414063E-3</c:v>
                </c:pt>
                <c:pt idx="23885">
                  <c:v>1.007080078125E-3</c:v>
                </c:pt>
                <c:pt idx="23886">
                  <c:v>1.0068416595458984E-3</c:v>
                </c:pt>
                <c:pt idx="23887">
                  <c:v>1.007080078125E-3</c:v>
                </c:pt>
                <c:pt idx="23888">
                  <c:v>1.007080078125E-3</c:v>
                </c:pt>
                <c:pt idx="23889">
                  <c:v>1.0068416595458984E-3</c:v>
                </c:pt>
                <c:pt idx="23890">
                  <c:v>1.007080078125E-3</c:v>
                </c:pt>
                <c:pt idx="23891">
                  <c:v>1.007080078125E-3</c:v>
                </c:pt>
                <c:pt idx="23892">
                  <c:v>1.0068416595458984E-3</c:v>
                </c:pt>
                <c:pt idx="23893">
                  <c:v>1.007080078125E-3</c:v>
                </c:pt>
                <c:pt idx="23894">
                  <c:v>1.007080078125E-3</c:v>
                </c:pt>
                <c:pt idx="23895">
                  <c:v>1.0068416595458984E-3</c:v>
                </c:pt>
                <c:pt idx="23896">
                  <c:v>1.0080337524414063E-3</c:v>
                </c:pt>
                <c:pt idx="23897">
                  <c:v>1.007080078125E-3</c:v>
                </c:pt>
                <c:pt idx="23898">
                  <c:v>1.0068416595458984E-3</c:v>
                </c:pt>
                <c:pt idx="23899">
                  <c:v>1.007080078125E-3</c:v>
                </c:pt>
                <c:pt idx="23900">
                  <c:v>1.007080078125E-3</c:v>
                </c:pt>
                <c:pt idx="23901">
                  <c:v>1.0068416595458984E-3</c:v>
                </c:pt>
                <c:pt idx="23902">
                  <c:v>1.007080078125E-3</c:v>
                </c:pt>
                <c:pt idx="23903">
                  <c:v>1.007080078125E-3</c:v>
                </c:pt>
                <c:pt idx="23904">
                  <c:v>1.0068416595458984E-3</c:v>
                </c:pt>
                <c:pt idx="23905">
                  <c:v>1.007080078125E-3</c:v>
                </c:pt>
                <c:pt idx="23906">
                  <c:v>1.007080078125E-3</c:v>
                </c:pt>
                <c:pt idx="23907">
                  <c:v>1.0068416595458984E-3</c:v>
                </c:pt>
                <c:pt idx="23908">
                  <c:v>1.007080078125E-3</c:v>
                </c:pt>
                <c:pt idx="23909">
                  <c:v>1.0080337524414063E-3</c:v>
                </c:pt>
                <c:pt idx="23910">
                  <c:v>1.007080078125E-3</c:v>
                </c:pt>
                <c:pt idx="23911">
                  <c:v>1.0068416595458984E-3</c:v>
                </c:pt>
                <c:pt idx="23912">
                  <c:v>1.007080078125E-3</c:v>
                </c:pt>
                <c:pt idx="23913">
                  <c:v>1.007080078125E-3</c:v>
                </c:pt>
                <c:pt idx="23914">
                  <c:v>1.0068416595458984E-3</c:v>
                </c:pt>
                <c:pt idx="23915">
                  <c:v>1.007080078125E-3</c:v>
                </c:pt>
                <c:pt idx="23916">
                  <c:v>1.007080078125E-3</c:v>
                </c:pt>
                <c:pt idx="23917">
                  <c:v>1.0068416595458984E-3</c:v>
                </c:pt>
                <c:pt idx="23918">
                  <c:v>1.007080078125E-3</c:v>
                </c:pt>
                <c:pt idx="23919">
                  <c:v>1.0068416595458984E-3</c:v>
                </c:pt>
                <c:pt idx="23920">
                  <c:v>1.007080078125E-3</c:v>
                </c:pt>
                <c:pt idx="23921">
                  <c:v>1.0080337524414063E-3</c:v>
                </c:pt>
                <c:pt idx="23922">
                  <c:v>1.007080078125E-3</c:v>
                </c:pt>
                <c:pt idx="23923">
                  <c:v>1.0068416595458984E-3</c:v>
                </c:pt>
                <c:pt idx="23924">
                  <c:v>1.007080078125E-3</c:v>
                </c:pt>
                <c:pt idx="23925">
                  <c:v>1.007080078125E-3</c:v>
                </c:pt>
                <c:pt idx="23926">
                  <c:v>1.0068416595458984E-3</c:v>
                </c:pt>
                <c:pt idx="23927">
                  <c:v>1.007080078125E-3</c:v>
                </c:pt>
                <c:pt idx="23928">
                  <c:v>1.007080078125E-3</c:v>
                </c:pt>
                <c:pt idx="23929">
                  <c:v>1.0068416595458984E-3</c:v>
                </c:pt>
                <c:pt idx="23930">
                  <c:v>1.007080078125E-3</c:v>
                </c:pt>
                <c:pt idx="23931">
                  <c:v>1.007080078125E-3</c:v>
                </c:pt>
                <c:pt idx="23932">
                  <c:v>1.0068416595458984E-3</c:v>
                </c:pt>
                <c:pt idx="23933">
                  <c:v>1.007080078125E-3</c:v>
                </c:pt>
                <c:pt idx="23934">
                  <c:v>1.0080337524414063E-3</c:v>
                </c:pt>
                <c:pt idx="23935">
                  <c:v>1.007080078125E-3</c:v>
                </c:pt>
                <c:pt idx="23936">
                  <c:v>1.0068416595458984E-3</c:v>
                </c:pt>
                <c:pt idx="23937">
                  <c:v>1.007080078125E-3</c:v>
                </c:pt>
                <c:pt idx="23938">
                  <c:v>1.007080078125E-3</c:v>
                </c:pt>
                <c:pt idx="23939">
                  <c:v>1.0068416595458984E-3</c:v>
                </c:pt>
                <c:pt idx="23940">
                  <c:v>1.007080078125E-3</c:v>
                </c:pt>
                <c:pt idx="23941">
                  <c:v>1.0068416595458984E-3</c:v>
                </c:pt>
                <c:pt idx="23942">
                  <c:v>1.007080078125E-3</c:v>
                </c:pt>
                <c:pt idx="23943">
                  <c:v>1.007080078125E-3</c:v>
                </c:pt>
                <c:pt idx="23944">
                  <c:v>1.0068416595458984E-3</c:v>
                </c:pt>
                <c:pt idx="23945">
                  <c:v>1.007080078125E-3</c:v>
                </c:pt>
                <c:pt idx="23946">
                  <c:v>1.0080337524414063E-3</c:v>
                </c:pt>
                <c:pt idx="23947">
                  <c:v>1.007080078125E-3</c:v>
                </c:pt>
                <c:pt idx="23948">
                  <c:v>1.0068416595458984E-3</c:v>
                </c:pt>
                <c:pt idx="23949">
                  <c:v>1.007080078125E-3</c:v>
                </c:pt>
                <c:pt idx="23950">
                  <c:v>1.007080078125E-3</c:v>
                </c:pt>
                <c:pt idx="23951">
                  <c:v>1.0068416595458984E-3</c:v>
                </c:pt>
                <c:pt idx="23952">
                  <c:v>1.007080078125E-3</c:v>
                </c:pt>
                <c:pt idx="23953">
                  <c:v>1.007080078125E-3</c:v>
                </c:pt>
                <c:pt idx="23954">
                  <c:v>1.0068416595458984E-3</c:v>
                </c:pt>
                <c:pt idx="23955">
                  <c:v>1.007080078125E-3</c:v>
                </c:pt>
                <c:pt idx="23956">
                  <c:v>1.007080078125E-3</c:v>
                </c:pt>
                <c:pt idx="23957">
                  <c:v>1.0068416595458984E-3</c:v>
                </c:pt>
                <c:pt idx="23958">
                  <c:v>1.007080078125E-3</c:v>
                </c:pt>
                <c:pt idx="23959">
                  <c:v>1.0080337524414063E-3</c:v>
                </c:pt>
                <c:pt idx="23960">
                  <c:v>1.007080078125E-3</c:v>
                </c:pt>
                <c:pt idx="23961">
                  <c:v>1.0068416595458984E-3</c:v>
                </c:pt>
                <c:pt idx="23962">
                  <c:v>1.007080078125E-3</c:v>
                </c:pt>
                <c:pt idx="23963">
                  <c:v>1.0068416595458984E-3</c:v>
                </c:pt>
                <c:pt idx="23964">
                  <c:v>1.007080078125E-3</c:v>
                </c:pt>
                <c:pt idx="23965">
                  <c:v>1.007080078125E-3</c:v>
                </c:pt>
                <c:pt idx="23966">
                  <c:v>1.0068416595458984E-3</c:v>
                </c:pt>
                <c:pt idx="23967">
                  <c:v>1.007080078125E-3</c:v>
                </c:pt>
                <c:pt idx="23968">
                  <c:v>1.007080078125E-3</c:v>
                </c:pt>
                <c:pt idx="23969">
                  <c:v>1.0068416595458984E-3</c:v>
                </c:pt>
                <c:pt idx="23970">
                  <c:v>1.007080078125E-3</c:v>
                </c:pt>
                <c:pt idx="23971">
                  <c:v>1.0080337524414063E-3</c:v>
                </c:pt>
                <c:pt idx="23972">
                  <c:v>1.007080078125E-3</c:v>
                </c:pt>
                <c:pt idx="23973">
                  <c:v>1.0068416595458984E-3</c:v>
                </c:pt>
                <c:pt idx="23974">
                  <c:v>1.007080078125E-3</c:v>
                </c:pt>
                <c:pt idx="23975">
                  <c:v>1.007080078125E-3</c:v>
                </c:pt>
                <c:pt idx="23976">
                  <c:v>1.0068416595458984E-3</c:v>
                </c:pt>
                <c:pt idx="23977">
                  <c:v>1.007080078125E-3</c:v>
                </c:pt>
                <c:pt idx="23978">
                  <c:v>1.007080078125E-3</c:v>
                </c:pt>
                <c:pt idx="23979">
                  <c:v>1.0068416595458984E-3</c:v>
                </c:pt>
                <c:pt idx="23980">
                  <c:v>1.007080078125E-3</c:v>
                </c:pt>
                <c:pt idx="23981">
                  <c:v>1.007080078125E-3</c:v>
                </c:pt>
                <c:pt idx="23982">
                  <c:v>1.0068416595458984E-3</c:v>
                </c:pt>
                <c:pt idx="23983">
                  <c:v>1.007080078125E-3</c:v>
                </c:pt>
                <c:pt idx="23984">
                  <c:v>1.0080337524414063E-3</c:v>
                </c:pt>
                <c:pt idx="23985">
                  <c:v>1.0068416595458984E-3</c:v>
                </c:pt>
                <c:pt idx="23986">
                  <c:v>1.007080078125E-3</c:v>
                </c:pt>
                <c:pt idx="23987">
                  <c:v>1.007080078125E-3</c:v>
                </c:pt>
                <c:pt idx="23988">
                  <c:v>1.0068416595458984E-3</c:v>
                </c:pt>
                <c:pt idx="23989">
                  <c:v>1.007080078125E-3</c:v>
                </c:pt>
                <c:pt idx="23990">
                  <c:v>1.007080078125E-3</c:v>
                </c:pt>
                <c:pt idx="23991">
                  <c:v>1.0068416595458984E-3</c:v>
                </c:pt>
                <c:pt idx="23992">
                  <c:v>1.007080078125E-3</c:v>
                </c:pt>
                <c:pt idx="23993">
                  <c:v>1.007080078125E-3</c:v>
                </c:pt>
                <c:pt idx="23994">
                  <c:v>1.0068416595458984E-3</c:v>
                </c:pt>
                <c:pt idx="23995">
                  <c:v>1.007080078125E-3</c:v>
                </c:pt>
                <c:pt idx="23996">
                  <c:v>1.0080337524414063E-3</c:v>
                </c:pt>
                <c:pt idx="23997">
                  <c:v>1.007080078125E-3</c:v>
                </c:pt>
                <c:pt idx="23998">
                  <c:v>1.0068416595458984E-3</c:v>
                </c:pt>
                <c:pt idx="23999">
                  <c:v>1.007080078125E-3</c:v>
                </c:pt>
                <c:pt idx="24000">
                  <c:v>1.007080078125E-3</c:v>
                </c:pt>
                <c:pt idx="24001">
                  <c:v>1.0068416595458984E-3</c:v>
                </c:pt>
                <c:pt idx="24002">
                  <c:v>1.007080078125E-3</c:v>
                </c:pt>
                <c:pt idx="24003">
                  <c:v>1.007080078125E-3</c:v>
                </c:pt>
                <c:pt idx="24004">
                  <c:v>1.0068416595458984E-3</c:v>
                </c:pt>
                <c:pt idx="24005">
                  <c:v>1.007080078125E-3</c:v>
                </c:pt>
                <c:pt idx="24006">
                  <c:v>1.007080078125E-3</c:v>
                </c:pt>
                <c:pt idx="24007">
                  <c:v>2.0139217376708984E-3</c:v>
                </c:pt>
                <c:pt idx="24008">
                  <c:v>1.0080337524414063E-3</c:v>
                </c:pt>
                <c:pt idx="24009">
                  <c:v>1.0068416595458984E-3</c:v>
                </c:pt>
                <c:pt idx="24010">
                  <c:v>1.007080078125E-3</c:v>
                </c:pt>
                <c:pt idx="24011">
                  <c:v>1.007080078125E-3</c:v>
                </c:pt>
                <c:pt idx="24012">
                  <c:v>1.0068416595458984E-3</c:v>
                </c:pt>
                <c:pt idx="24013">
                  <c:v>1.007080078125E-3</c:v>
                </c:pt>
                <c:pt idx="24014">
                  <c:v>1.007080078125E-3</c:v>
                </c:pt>
                <c:pt idx="24015">
                  <c:v>1.0068416595458984E-3</c:v>
                </c:pt>
                <c:pt idx="24016">
                  <c:v>1.007080078125E-3</c:v>
                </c:pt>
                <c:pt idx="24017">
                  <c:v>1.007080078125E-3</c:v>
                </c:pt>
                <c:pt idx="24018">
                  <c:v>1.0068416595458984E-3</c:v>
                </c:pt>
                <c:pt idx="24019">
                  <c:v>1.007080078125E-3</c:v>
                </c:pt>
                <c:pt idx="24020">
                  <c:v>1.0080337524414063E-3</c:v>
                </c:pt>
                <c:pt idx="24021">
                  <c:v>1.007080078125E-3</c:v>
                </c:pt>
                <c:pt idx="24022">
                  <c:v>1.0068416595458984E-3</c:v>
                </c:pt>
                <c:pt idx="24023">
                  <c:v>1.007080078125E-3</c:v>
                </c:pt>
                <c:pt idx="24024">
                  <c:v>1.007080078125E-3</c:v>
                </c:pt>
                <c:pt idx="24025">
                  <c:v>1.0068416595458984E-3</c:v>
                </c:pt>
                <c:pt idx="24026">
                  <c:v>1.007080078125E-3</c:v>
                </c:pt>
                <c:pt idx="24027">
                  <c:v>1.007080078125E-3</c:v>
                </c:pt>
                <c:pt idx="24028">
                  <c:v>1.0068416595458984E-3</c:v>
                </c:pt>
                <c:pt idx="24029">
                  <c:v>1.007080078125E-3</c:v>
                </c:pt>
                <c:pt idx="24030">
                  <c:v>1.007080078125E-3</c:v>
                </c:pt>
                <c:pt idx="24031">
                  <c:v>1.0068416595458984E-3</c:v>
                </c:pt>
                <c:pt idx="24032">
                  <c:v>1.007080078125E-3</c:v>
                </c:pt>
                <c:pt idx="24033">
                  <c:v>1.0080337524414063E-3</c:v>
                </c:pt>
                <c:pt idx="24034">
                  <c:v>1.0068416595458984E-3</c:v>
                </c:pt>
                <c:pt idx="24035">
                  <c:v>1.007080078125E-3</c:v>
                </c:pt>
                <c:pt idx="24036">
                  <c:v>1.007080078125E-3</c:v>
                </c:pt>
                <c:pt idx="24037">
                  <c:v>1.0068416595458984E-3</c:v>
                </c:pt>
                <c:pt idx="24038">
                  <c:v>1.007080078125E-3</c:v>
                </c:pt>
                <c:pt idx="24039">
                  <c:v>1.007080078125E-3</c:v>
                </c:pt>
                <c:pt idx="24040">
                  <c:v>1.0068416595458984E-3</c:v>
                </c:pt>
                <c:pt idx="24041">
                  <c:v>1.007080078125E-3</c:v>
                </c:pt>
                <c:pt idx="24042">
                  <c:v>1.007080078125E-3</c:v>
                </c:pt>
                <c:pt idx="24043">
                  <c:v>1.0068416595458984E-3</c:v>
                </c:pt>
                <c:pt idx="24044">
                  <c:v>1.007080078125E-3</c:v>
                </c:pt>
                <c:pt idx="24045">
                  <c:v>1.0080337524414063E-3</c:v>
                </c:pt>
                <c:pt idx="24046">
                  <c:v>1.007080078125E-3</c:v>
                </c:pt>
                <c:pt idx="24047">
                  <c:v>1.0068416595458984E-3</c:v>
                </c:pt>
                <c:pt idx="24048">
                  <c:v>1.007080078125E-3</c:v>
                </c:pt>
                <c:pt idx="24049">
                  <c:v>1.007080078125E-3</c:v>
                </c:pt>
                <c:pt idx="24050">
                  <c:v>1.0068416595458984E-3</c:v>
                </c:pt>
                <c:pt idx="24051">
                  <c:v>1.007080078125E-3</c:v>
                </c:pt>
                <c:pt idx="24052">
                  <c:v>1.007080078125E-3</c:v>
                </c:pt>
                <c:pt idx="24053">
                  <c:v>1.0068416595458984E-3</c:v>
                </c:pt>
                <c:pt idx="24054">
                  <c:v>1.007080078125E-3</c:v>
                </c:pt>
                <c:pt idx="24055">
                  <c:v>1.007080078125E-3</c:v>
                </c:pt>
                <c:pt idx="24056">
                  <c:v>1.0068416595458984E-3</c:v>
                </c:pt>
                <c:pt idx="24057">
                  <c:v>1.007080078125E-3</c:v>
                </c:pt>
                <c:pt idx="24058">
                  <c:v>1.0080337524414063E-3</c:v>
                </c:pt>
                <c:pt idx="24059">
                  <c:v>1.0068416595458984E-3</c:v>
                </c:pt>
                <c:pt idx="24060">
                  <c:v>1.007080078125E-3</c:v>
                </c:pt>
                <c:pt idx="24061">
                  <c:v>1.007080078125E-3</c:v>
                </c:pt>
                <c:pt idx="24062">
                  <c:v>1.0068416595458984E-3</c:v>
                </c:pt>
                <c:pt idx="24063">
                  <c:v>1.007080078125E-3</c:v>
                </c:pt>
                <c:pt idx="24064">
                  <c:v>1.007080078125E-3</c:v>
                </c:pt>
                <c:pt idx="24065">
                  <c:v>1.0068416595458984E-3</c:v>
                </c:pt>
                <c:pt idx="24066">
                  <c:v>1.007080078125E-3</c:v>
                </c:pt>
                <c:pt idx="24067">
                  <c:v>1.007080078125E-3</c:v>
                </c:pt>
                <c:pt idx="24068">
                  <c:v>1.0068416595458984E-3</c:v>
                </c:pt>
                <c:pt idx="24069">
                  <c:v>1.007080078125E-3</c:v>
                </c:pt>
                <c:pt idx="24070">
                  <c:v>1.0080337524414063E-3</c:v>
                </c:pt>
                <c:pt idx="24071">
                  <c:v>1.007080078125E-3</c:v>
                </c:pt>
                <c:pt idx="24072">
                  <c:v>1.0068416595458984E-3</c:v>
                </c:pt>
                <c:pt idx="24073">
                  <c:v>1.007080078125E-3</c:v>
                </c:pt>
                <c:pt idx="24074">
                  <c:v>1.007080078125E-3</c:v>
                </c:pt>
                <c:pt idx="24075">
                  <c:v>1.0068416595458984E-3</c:v>
                </c:pt>
                <c:pt idx="24076">
                  <c:v>1.007080078125E-3</c:v>
                </c:pt>
                <c:pt idx="24077">
                  <c:v>1.007080078125E-3</c:v>
                </c:pt>
                <c:pt idx="24078">
                  <c:v>1.0068416595458984E-3</c:v>
                </c:pt>
                <c:pt idx="24079">
                  <c:v>1.007080078125E-3</c:v>
                </c:pt>
                <c:pt idx="24080">
                  <c:v>1.007080078125E-3</c:v>
                </c:pt>
                <c:pt idx="24081">
                  <c:v>1.0068416595458984E-3</c:v>
                </c:pt>
                <c:pt idx="24082">
                  <c:v>1.007080078125E-3</c:v>
                </c:pt>
                <c:pt idx="24083">
                  <c:v>1.0080337524414063E-3</c:v>
                </c:pt>
                <c:pt idx="24084">
                  <c:v>1.0068416595458984E-3</c:v>
                </c:pt>
                <c:pt idx="24085">
                  <c:v>8.0561637878417969E-3</c:v>
                </c:pt>
                <c:pt idx="24086">
                  <c:v>1.0068416595458984E-3</c:v>
                </c:pt>
                <c:pt idx="24087">
                  <c:v>1.007080078125E-3</c:v>
                </c:pt>
                <c:pt idx="24088">
                  <c:v>1.0080337524414063E-3</c:v>
                </c:pt>
                <c:pt idx="24089">
                  <c:v>1.007080078125E-3</c:v>
                </c:pt>
                <c:pt idx="24090">
                  <c:v>1.0068416595458984E-3</c:v>
                </c:pt>
                <c:pt idx="24091">
                  <c:v>1.007080078125E-3</c:v>
                </c:pt>
                <c:pt idx="24092">
                  <c:v>1.007080078125E-3</c:v>
                </c:pt>
                <c:pt idx="24093">
                  <c:v>7.0488452911376953E-3</c:v>
                </c:pt>
                <c:pt idx="24094">
                  <c:v>1.007080078125E-3</c:v>
                </c:pt>
                <c:pt idx="24095">
                  <c:v>1.0080337524414063E-3</c:v>
                </c:pt>
                <c:pt idx="24096">
                  <c:v>1.0068416595458984E-3</c:v>
                </c:pt>
                <c:pt idx="24097">
                  <c:v>1.007080078125E-3</c:v>
                </c:pt>
                <c:pt idx="24098">
                  <c:v>1.007080078125E-3</c:v>
                </c:pt>
                <c:pt idx="24099">
                  <c:v>1.0068416595458984E-3</c:v>
                </c:pt>
                <c:pt idx="24100">
                  <c:v>1.007080078125E-3</c:v>
                </c:pt>
                <c:pt idx="24101">
                  <c:v>1.007080078125E-3</c:v>
                </c:pt>
                <c:pt idx="24102">
                  <c:v>1.0068416595458984E-3</c:v>
                </c:pt>
                <c:pt idx="24103">
                  <c:v>1.007080078125E-3</c:v>
                </c:pt>
                <c:pt idx="24104">
                  <c:v>1.007080078125E-3</c:v>
                </c:pt>
                <c:pt idx="24105">
                  <c:v>1.0068416595458984E-3</c:v>
                </c:pt>
                <c:pt idx="24106">
                  <c:v>1.007080078125E-3</c:v>
                </c:pt>
                <c:pt idx="24107">
                  <c:v>1.0080337524414063E-3</c:v>
                </c:pt>
                <c:pt idx="24108">
                  <c:v>1.007080078125E-3</c:v>
                </c:pt>
                <c:pt idx="24109">
                  <c:v>1.0068416595458984E-3</c:v>
                </c:pt>
                <c:pt idx="24110">
                  <c:v>1.007080078125E-3</c:v>
                </c:pt>
                <c:pt idx="24111">
                  <c:v>1.007080078125E-3</c:v>
                </c:pt>
                <c:pt idx="24112">
                  <c:v>1.0068416595458984E-3</c:v>
                </c:pt>
                <c:pt idx="24113">
                  <c:v>1.007080078125E-3</c:v>
                </c:pt>
                <c:pt idx="24114">
                  <c:v>1.007080078125E-3</c:v>
                </c:pt>
                <c:pt idx="24115">
                  <c:v>1.0068416595458984E-3</c:v>
                </c:pt>
                <c:pt idx="24116">
                  <c:v>1.007080078125E-3</c:v>
                </c:pt>
                <c:pt idx="24117">
                  <c:v>1.007080078125E-3</c:v>
                </c:pt>
                <c:pt idx="24118">
                  <c:v>1.0068416595458984E-3</c:v>
                </c:pt>
                <c:pt idx="24119">
                  <c:v>1.007080078125E-3</c:v>
                </c:pt>
                <c:pt idx="24120">
                  <c:v>1.0080337524414063E-3</c:v>
                </c:pt>
                <c:pt idx="24121">
                  <c:v>1.0068416595458984E-3</c:v>
                </c:pt>
                <c:pt idx="24122">
                  <c:v>1.007080078125E-3</c:v>
                </c:pt>
                <c:pt idx="24123">
                  <c:v>1.007080078125E-3</c:v>
                </c:pt>
                <c:pt idx="24124">
                  <c:v>1.0068416595458984E-3</c:v>
                </c:pt>
                <c:pt idx="24125">
                  <c:v>1.007080078125E-3</c:v>
                </c:pt>
                <c:pt idx="24126">
                  <c:v>1.007080078125E-3</c:v>
                </c:pt>
                <c:pt idx="24127">
                  <c:v>1.0068416595458984E-3</c:v>
                </c:pt>
                <c:pt idx="24128">
                  <c:v>1.007080078125E-3</c:v>
                </c:pt>
                <c:pt idx="24129">
                  <c:v>1.007080078125E-3</c:v>
                </c:pt>
                <c:pt idx="24130">
                  <c:v>1.0068416595458984E-3</c:v>
                </c:pt>
                <c:pt idx="24131">
                  <c:v>1.007080078125E-3</c:v>
                </c:pt>
                <c:pt idx="24132">
                  <c:v>1.0080337524414063E-3</c:v>
                </c:pt>
                <c:pt idx="24133">
                  <c:v>1.007080078125E-3</c:v>
                </c:pt>
                <c:pt idx="24134">
                  <c:v>1.0068416595458984E-3</c:v>
                </c:pt>
                <c:pt idx="24135">
                  <c:v>1.007080078125E-3</c:v>
                </c:pt>
                <c:pt idx="24136">
                  <c:v>1.007080078125E-3</c:v>
                </c:pt>
                <c:pt idx="24137">
                  <c:v>1.0068416595458984E-3</c:v>
                </c:pt>
                <c:pt idx="24138">
                  <c:v>1.007080078125E-3</c:v>
                </c:pt>
                <c:pt idx="24139">
                  <c:v>1.007080078125E-3</c:v>
                </c:pt>
                <c:pt idx="24140">
                  <c:v>1.0068416595458984E-3</c:v>
                </c:pt>
                <c:pt idx="24141">
                  <c:v>1.007080078125E-3</c:v>
                </c:pt>
                <c:pt idx="24142">
                  <c:v>1.007080078125E-3</c:v>
                </c:pt>
                <c:pt idx="24143">
                  <c:v>1.0068416595458984E-3</c:v>
                </c:pt>
                <c:pt idx="24144">
                  <c:v>1.007080078125E-3</c:v>
                </c:pt>
                <c:pt idx="24145">
                  <c:v>1.0080337524414063E-3</c:v>
                </c:pt>
                <c:pt idx="24146">
                  <c:v>1.0068416595458984E-3</c:v>
                </c:pt>
                <c:pt idx="24147">
                  <c:v>7.0490837097167969E-3</c:v>
                </c:pt>
                <c:pt idx="24148">
                  <c:v>1.007080078125E-3</c:v>
                </c:pt>
                <c:pt idx="24149">
                  <c:v>1.0068416595458984E-3</c:v>
                </c:pt>
                <c:pt idx="24150">
                  <c:v>1.007080078125E-3</c:v>
                </c:pt>
                <c:pt idx="24151">
                  <c:v>1.0080337524414063E-3</c:v>
                </c:pt>
                <c:pt idx="24152">
                  <c:v>1.007080078125E-3</c:v>
                </c:pt>
                <c:pt idx="24153">
                  <c:v>1.0068416595458984E-3</c:v>
                </c:pt>
                <c:pt idx="24154">
                  <c:v>1.007080078125E-3</c:v>
                </c:pt>
                <c:pt idx="24155">
                  <c:v>1.007080078125E-3</c:v>
                </c:pt>
                <c:pt idx="24156">
                  <c:v>1.0068416595458984E-3</c:v>
                </c:pt>
                <c:pt idx="24157">
                  <c:v>1.007080078125E-3</c:v>
                </c:pt>
                <c:pt idx="24158">
                  <c:v>1.007080078125E-3</c:v>
                </c:pt>
                <c:pt idx="24159">
                  <c:v>1.0068416595458984E-3</c:v>
                </c:pt>
                <c:pt idx="24160">
                  <c:v>1.007080078125E-3</c:v>
                </c:pt>
                <c:pt idx="24161">
                  <c:v>1.007080078125E-3</c:v>
                </c:pt>
                <c:pt idx="24162">
                  <c:v>1.0068416595458984E-3</c:v>
                </c:pt>
                <c:pt idx="24163">
                  <c:v>1.007080078125E-3</c:v>
                </c:pt>
                <c:pt idx="24164">
                  <c:v>1.0080337524414063E-3</c:v>
                </c:pt>
                <c:pt idx="24165">
                  <c:v>1.0068416595458984E-3</c:v>
                </c:pt>
                <c:pt idx="24166">
                  <c:v>1.007080078125E-3</c:v>
                </c:pt>
                <c:pt idx="24167">
                  <c:v>1.007080078125E-3</c:v>
                </c:pt>
                <c:pt idx="24168">
                  <c:v>1.0068416595458984E-3</c:v>
                </c:pt>
                <c:pt idx="24169">
                  <c:v>1.007080078125E-3</c:v>
                </c:pt>
                <c:pt idx="24170">
                  <c:v>1.007080078125E-3</c:v>
                </c:pt>
                <c:pt idx="24171">
                  <c:v>1.0068416595458984E-3</c:v>
                </c:pt>
                <c:pt idx="24172">
                  <c:v>1.007080078125E-3</c:v>
                </c:pt>
                <c:pt idx="24173">
                  <c:v>1.007080078125E-3</c:v>
                </c:pt>
                <c:pt idx="24174">
                  <c:v>1.0068416595458984E-3</c:v>
                </c:pt>
                <c:pt idx="24175">
                  <c:v>1.007080078125E-3</c:v>
                </c:pt>
                <c:pt idx="24176">
                  <c:v>1.0080337524414063E-3</c:v>
                </c:pt>
                <c:pt idx="24177">
                  <c:v>1.007080078125E-3</c:v>
                </c:pt>
                <c:pt idx="24178">
                  <c:v>1.0068416595458984E-3</c:v>
                </c:pt>
                <c:pt idx="24179">
                  <c:v>1.007080078125E-3</c:v>
                </c:pt>
                <c:pt idx="24180">
                  <c:v>1.007080078125E-3</c:v>
                </c:pt>
                <c:pt idx="24181">
                  <c:v>1.0068416595458984E-3</c:v>
                </c:pt>
                <c:pt idx="24182">
                  <c:v>1.007080078125E-3</c:v>
                </c:pt>
                <c:pt idx="24183">
                  <c:v>1.007080078125E-3</c:v>
                </c:pt>
                <c:pt idx="24184">
                  <c:v>1.0068416595458984E-3</c:v>
                </c:pt>
                <c:pt idx="24185">
                  <c:v>1.007080078125E-3</c:v>
                </c:pt>
                <c:pt idx="24186">
                  <c:v>1.007080078125E-3</c:v>
                </c:pt>
                <c:pt idx="24187">
                  <c:v>1.0068416595458984E-3</c:v>
                </c:pt>
                <c:pt idx="24188">
                  <c:v>1.0080337524414063E-3</c:v>
                </c:pt>
                <c:pt idx="24189">
                  <c:v>1.007080078125E-3</c:v>
                </c:pt>
                <c:pt idx="24190">
                  <c:v>1.0068416595458984E-3</c:v>
                </c:pt>
                <c:pt idx="24191">
                  <c:v>1.007080078125E-3</c:v>
                </c:pt>
                <c:pt idx="24192">
                  <c:v>1.007080078125E-3</c:v>
                </c:pt>
                <c:pt idx="24193">
                  <c:v>1.0068416595458984E-3</c:v>
                </c:pt>
                <c:pt idx="24194">
                  <c:v>1.007080078125E-3</c:v>
                </c:pt>
                <c:pt idx="24195">
                  <c:v>1.007080078125E-3</c:v>
                </c:pt>
                <c:pt idx="24196">
                  <c:v>1.0068416595458984E-3</c:v>
                </c:pt>
                <c:pt idx="24197">
                  <c:v>1.007080078125E-3</c:v>
                </c:pt>
                <c:pt idx="24198">
                  <c:v>1.007080078125E-3</c:v>
                </c:pt>
                <c:pt idx="24199">
                  <c:v>1.0068416595458984E-3</c:v>
                </c:pt>
                <c:pt idx="24200">
                  <c:v>1.007080078125E-3</c:v>
                </c:pt>
                <c:pt idx="24201">
                  <c:v>1.0080337524414063E-3</c:v>
                </c:pt>
                <c:pt idx="24202">
                  <c:v>1.007080078125E-3</c:v>
                </c:pt>
                <c:pt idx="24203">
                  <c:v>1.0068416595458984E-3</c:v>
                </c:pt>
                <c:pt idx="24204">
                  <c:v>1.007080078125E-3</c:v>
                </c:pt>
                <c:pt idx="24205">
                  <c:v>1.007080078125E-3</c:v>
                </c:pt>
                <c:pt idx="24206">
                  <c:v>1.0068416595458984E-3</c:v>
                </c:pt>
                <c:pt idx="24207">
                  <c:v>1.007080078125E-3</c:v>
                </c:pt>
                <c:pt idx="24208">
                  <c:v>1.007080078125E-3</c:v>
                </c:pt>
                <c:pt idx="24209">
                  <c:v>1.0068416595458984E-3</c:v>
                </c:pt>
                <c:pt idx="24210">
                  <c:v>1.007080078125E-3</c:v>
                </c:pt>
                <c:pt idx="24211">
                  <c:v>1.007080078125E-3</c:v>
                </c:pt>
                <c:pt idx="24212">
                  <c:v>1.0068416595458984E-3</c:v>
                </c:pt>
                <c:pt idx="24213">
                  <c:v>1.0080337524414063E-3</c:v>
                </c:pt>
                <c:pt idx="24214">
                  <c:v>6.0420036315917969E-3</c:v>
                </c:pt>
                <c:pt idx="24215">
                  <c:v>1.007080078125E-3</c:v>
                </c:pt>
                <c:pt idx="24216">
                  <c:v>1.0068416595458984E-3</c:v>
                </c:pt>
                <c:pt idx="24217">
                  <c:v>1.007080078125E-3</c:v>
                </c:pt>
                <c:pt idx="24218">
                  <c:v>1.007080078125E-3</c:v>
                </c:pt>
                <c:pt idx="24219">
                  <c:v>1.0068416595458984E-3</c:v>
                </c:pt>
                <c:pt idx="24220">
                  <c:v>1.007080078125E-3</c:v>
                </c:pt>
                <c:pt idx="24221">
                  <c:v>1.0080337524414063E-3</c:v>
                </c:pt>
                <c:pt idx="24222">
                  <c:v>1.007080078125E-3</c:v>
                </c:pt>
                <c:pt idx="24223">
                  <c:v>1.0068416595458984E-3</c:v>
                </c:pt>
                <c:pt idx="24224">
                  <c:v>1.007080078125E-3</c:v>
                </c:pt>
                <c:pt idx="24225">
                  <c:v>1.007080078125E-3</c:v>
                </c:pt>
                <c:pt idx="24226">
                  <c:v>1.0068416595458984E-3</c:v>
                </c:pt>
                <c:pt idx="24227">
                  <c:v>1.007080078125E-3</c:v>
                </c:pt>
                <c:pt idx="24228">
                  <c:v>1.007080078125E-3</c:v>
                </c:pt>
                <c:pt idx="24229">
                  <c:v>1.0068416595458984E-3</c:v>
                </c:pt>
                <c:pt idx="24230">
                  <c:v>1.007080078125E-3</c:v>
                </c:pt>
                <c:pt idx="24231">
                  <c:v>1.007080078125E-3</c:v>
                </c:pt>
                <c:pt idx="24232">
                  <c:v>1.0068416595458984E-3</c:v>
                </c:pt>
                <c:pt idx="24233">
                  <c:v>1.0080337524414063E-3</c:v>
                </c:pt>
                <c:pt idx="24234">
                  <c:v>1.007080078125E-3</c:v>
                </c:pt>
                <c:pt idx="24235">
                  <c:v>1.0068416595458984E-3</c:v>
                </c:pt>
                <c:pt idx="24236">
                  <c:v>1.007080078125E-3</c:v>
                </c:pt>
                <c:pt idx="24237">
                  <c:v>1.007080078125E-3</c:v>
                </c:pt>
                <c:pt idx="24238">
                  <c:v>1.0068416595458984E-3</c:v>
                </c:pt>
                <c:pt idx="24239">
                  <c:v>1.007080078125E-3</c:v>
                </c:pt>
                <c:pt idx="24240">
                  <c:v>1.007080078125E-3</c:v>
                </c:pt>
                <c:pt idx="24241">
                  <c:v>1.0068416595458984E-3</c:v>
                </c:pt>
                <c:pt idx="24242">
                  <c:v>1.007080078125E-3</c:v>
                </c:pt>
                <c:pt idx="24243">
                  <c:v>1.007080078125E-3</c:v>
                </c:pt>
                <c:pt idx="24244">
                  <c:v>1.0068416595458984E-3</c:v>
                </c:pt>
                <c:pt idx="24245">
                  <c:v>1.007080078125E-3</c:v>
                </c:pt>
                <c:pt idx="24246">
                  <c:v>1.0080337524414063E-3</c:v>
                </c:pt>
                <c:pt idx="24247">
                  <c:v>1.007080078125E-3</c:v>
                </c:pt>
                <c:pt idx="24248">
                  <c:v>1.0068416595458984E-3</c:v>
                </c:pt>
                <c:pt idx="24249">
                  <c:v>1.007080078125E-3</c:v>
                </c:pt>
                <c:pt idx="24250">
                  <c:v>1.007080078125E-3</c:v>
                </c:pt>
                <c:pt idx="24251">
                  <c:v>1.0068416595458984E-3</c:v>
                </c:pt>
                <c:pt idx="24252">
                  <c:v>1.007080078125E-3</c:v>
                </c:pt>
                <c:pt idx="24253">
                  <c:v>1.007080078125E-3</c:v>
                </c:pt>
                <c:pt idx="24254">
                  <c:v>1.0068416595458984E-3</c:v>
                </c:pt>
                <c:pt idx="24255">
                  <c:v>1.007080078125E-3</c:v>
                </c:pt>
                <c:pt idx="24256">
                  <c:v>1.007080078125E-3</c:v>
                </c:pt>
                <c:pt idx="24257">
                  <c:v>1.0068416595458984E-3</c:v>
                </c:pt>
                <c:pt idx="24258">
                  <c:v>1.0080337524414063E-3</c:v>
                </c:pt>
                <c:pt idx="24259">
                  <c:v>1.007080078125E-3</c:v>
                </c:pt>
                <c:pt idx="24260">
                  <c:v>1.0068416595458984E-3</c:v>
                </c:pt>
                <c:pt idx="24261">
                  <c:v>1.007080078125E-3</c:v>
                </c:pt>
                <c:pt idx="24262">
                  <c:v>1.007080078125E-3</c:v>
                </c:pt>
                <c:pt idx="24263">
                  <c:v>1.0068416595458984E-3</c:v>
                </c:pt>
                <c:pt idx="24264">
                  <c:v>1.007080078125E-3</c:v>
                </c:pt>
                <c:pt idx="24265">
                  <c:v>1.007080078125E-3</c:v>
                </c:pt>
                <c:pt idx="24266">
                  <c:v>1.0068416595458984E-3</c:v>
                </c:pt>
                <c:pt idx="24267">
                  <c:v>1.007080078125E-3</c:v>
                </c:pt>
                <c:pt idx="24268">
                  <c:v>1.007080078125E-3</c:v>
                </c:pt>
                <c:pt idx="24269">
                  <c:v>1.0068416595458984E-3</c:v>
                </c:pt>
                <c:pt idx="24270">
                  <c:v>1.007080078125E-3</c:v>
                </c:pt>
                <c:pt idx="24271">
                  <c:v>1.0080337524414063E-3</c:v>
                </c:pt>
                <c:pt idx="24272">
                  <c:v>1.007080078125E-3</c:v>
                </c:pt>
                <c:pt idx="24273">
                  <c:v>1.0068416595458984E-3</c:v>
                </c:pt>
                <c:pt idx="24274">
                  <c:v>1.007080078125E-3</c:v>
                </c:pt>
                <c:pt idx="24275">
                  <c:v>1.007080078125E-3</c:v>
                </c:pt>
                <c:pt idx="24276">
                  <c:v>1.0068416595458984E-3</c:v>
                </c:pt>
                <c:pt idx="24277">
                  <c:v>1.007080078125E-3</c:v>
                </c:pt>
                <c:pt idx="24278">
                  <c:v>1.007080078125E-3</c:v>
                </c:pt>
                <c:pt idx="24279">
                  <c:v>1.0068416595458984E-3</c:v>
                </c:pt>
                <c:pt idx="24280">
                  <c:v>1.007080078125E-3</c:v>
                </c:pt>
                <c:pt idx="24281">
                  <c:v>1.007080078125E-3</c:v>
                </c:pt>
                <c:pt idx="24282">
                  <c:v>1.0068416595458984E-3</c:v>
                </c:pt>
                <c:pt idx="24283">
                  <c:v>1.0080337524414063E-3</c:v>
                </c:pt>
                <c:pt idx="24284">
                  <c:v>1.007080078125E-3</c:v>
                </c:pt>
                <c:pt idx="24285">
                  <c:v>1.0068416595458984E-3</c:v>
                </c:pt>
                <c:pt idx="24286">
                  <c:v>1.007080078125E-3</c:v>
                </c:pt>
                <c:pt idx="24287">
                  <c:v>1.007080078125E-3</c:v>
                </c:pt>
                <c:pt idx="24288">
                  <c:v>1.0068416595458984E-3</c:v>
                </c:pt>
                <c:pt idx="24289">
                  <c:v>1.007080078125E-3</c:v>
                </c:pt>
                <c:pt idx="24290">
                  <c:v>1.007080078125E-3</c:v>
                </c:pt>
                <c:pt idx="24291">
                  <c:v>1.0068416595458984E-3</c:v>
                </c:pt>
                <c:pt idx="24292">
                  <c:v>1.007080078125E-3</c:v>
                </c:pt>
                <c:pt idx="24293">
                  <c:v>1.007080078125E-3</c:v>
                </c:pt>
                <c:pt idx="24294">
                  <c:v>1.0068416595458984E-3</c:v>
                </c:pt>
                <c:pt idx="24295">
                  <c:v>1.007080078125E-3</c:v>
                </c:pt>
                <c:pt idx="24296">
                  <c:v>1.0080337524414063E-3</c:v>
                </c:pt>
                <c:pt idx="24297">
                  <c:v>1.007080078125E-3</c:v>
                </c:pt>
                <c:pt idx="24298">
                  <c:v>1.0068416595458984E-3</c:v>
                </c:pt>
                <c:pt idx="24299">
                  <c:v>3.9276123046875E-2</c:v>
                </c:pt>
                <c:pt idx="24300">
                  <c:v>1.0068416595458984E-3</c:v>
                </c:pt>
                <c:pt idx="24301">
                  <c:v>1.007080078125E-3</c:v>
                </c:pt>
                <c:pt idx="24302">
                  <c:v>1.007080078125E-3</c:v>
                </c:pt>
                <c:pt idx="24303">
                  <c:v>1.0068416595458984E-3</c:v>
                </c:pt>
                <c:pt idx="24304">
                  <c:v>1.007080078125E-3</c:v>
                </c:pt>
                <c:pt idx="24305">
                  <c:v>1.007080078125E-3</c:v>
                </c:pt>
                <c:pt idx="24306">
                  <c:v>1.0068416595458984E-3</c:v>
                </c:pt>
                <c:pt idx="24307">
                  <c:v>3.0221939086914063E-3</c:v>
                </c:pt>
                <c:pt idx="24308">
                  <c:v>1.0068416595458984E-3</c:v>
                </c:pt>
                <c:pt idx="24309">
                  <c:v>1.007080078125E-3</c:v>
                </c:pt>
                <c:pt idx="24310">
                  <c:v>1.007080078125E-3</c:v>
                </c:pt>
                <c:pt idx="24311">
                  <c:v>1.0068416595458984E-3</c:v>
                </c:pt>
                <c:pt idx="24312">
                  <c:v>1.007080078125E-3</c:v>
                </c:pt>
                <c:pt idx="24313">
                  <c:v>1.007080078125E-3</c:v>
                </c:pt>
                <c:pt idx="24314">
                  <c:v>1.0068416595458984E-3</c:v>
                </c:pt>
                <c:pt idx="24315">
                  <c:v>1.007080078125E-3</c:v>
                </c:pt>
                <c:pt idx="24316">
                  <c:v>1.007080078125E-3</c:v>
                </c:pt>
                <c:pt idx="24317">
                  <c:v>1.0068416595458984E-3</c:v>
                </c:pt>
                <c:pt idx="24318">
                  <c:v>1.0080337524414063E-3</c:v>
                </c:pt>
                <c:pt idx="24319">
                  <c:v>1.007080078125E-3</c:v>
                </c:pt>
                <c:pt idx="24320">
                  <c:v>1.0068416595458984E-3</c:v>
                </c:pt>
                <c:pt idx="24321">
                  <c:v>1.007080078125E-3</c:v>
                </c:pt>
                <c:pt idx="24322">
                  <c:v>1.007080078125E-3</c:v>
                </c:pt>
                <c:pt idx="24323">
                  <c:v>1.0068416595458984E-3</c:v>
                </c:pt>
                <c:pt idx="24324">
                  <c:v>1.007080078125E-3</c:v>
                </c:pt>
                <c:pt idx="24325">
                  <c:v>1.007080078125E-3</c:v>
                </c:pt>
                <c:pt idx="24326">
                  <c:v>1.0068416595458984E-3</c:v>
                </c:pt>
                <c:pt idx="24327">
                  <c:v>1.007080078125E-3</c:v>
                </c:pt>
                <c:pt idx="24328">
                  <c:v>1.007080078125E-3</c:v>
                </c:pt>
                <c:pt idx="24329">
                  <c:v>1.0068416595458984E-3</c:v>
                </c:pt>
                <c:pt idx="24330">
                  <c:v>1.007080078125E-3</c:v>
                </c:pt>
                <c:pt idx="24331">
                  <c:v>1.0080337524414063E-3</c:v>
                </c:pt>
                <c:pt idx="24332">
                  <c:v>1.007080078125E-3</c:v>
                </c:pt>
                <c:pt idx="24333">
                  <c:v>1.0068416595458984E-3</c:v>
                </c:pt>
                <c:pt idx="24334">
                  <c:v>1.007080078125E-3</c:v>
                </c:pt>
                <c:pt idx="24335">
                  <c:v>1.007080078125E-3</c:v>
                </c:pt>
                <c:pt idx="24336">
                  <c:v>1.0068416595458984E-3</c:v>
                </c:pt>
                <c:pt idx="24337">
                  <c:v>1.007080078125E-3</c:v>
                </c:pt>
                <c:pt idx="24338">
                  <c:v>1.007080078125E-3</c:v>
                </c:pt>
                <c:pt idx="24339">
                  <c:v>1.0068416595458984E-3</c:v>
                </c:pt>
                <c:pt idx="24340">
                  <c:v>1.007080078125E-3</c:v>
                </c:pt>
                <c:pt idx="24341">
                  <c:v>1.007080078125E-3</c:v>
                </c:pt>
                <c:pt idx="24342">
                  <c:v>1.0068416595458984E-3</c:v>
                </c:pt>
                <c:pt idx="24343">
                  <c:v>1.0080337524414063E-3</c:v>
                </c:pt>
                <c:pt idx="24344">
                  <c:v>1.007080078125E-3</c:v>
                </c:pt>
                <c:pt idx="24345">
                  <c:v>1.0068416595458984E-3</c:v>
                </c:pt>
                <c:pt idx="24346">
                  <c:v>1.007080078125E-3</c:v>
                </c:pt>
                <c:pt idx="24347">
                  <c:v>1.007080078125E-3</c:v>
                </c:pt>
                <c:pt idx="24348">
                  <c:v>1.0068416595458984E-3</c:v>
                </c:pt>
                <c:pt idx="24349">
                  <c:v>1.007080078125E-3</c:v>
                </c:pt>
                <c:pt idx="24350">
                  <c:v>1.007080078125E-3</c:v>
                </c:pt>
                <c:pt idx="24351">
                  <c:v>1.0068416595458984E-3</c:v>
                </c:pt>
                <c:pt idx="24352">
                  <c:v>1.007080078125E-3</c:v>
                </c:pt>
                <c:pt idx="24353">
                  <c:v>1.007080078125E-3</c:v>
                </c:pt>
                <c:pt idx="24354">
                  <c:v>1.0068416595458984E-3</c:v>
                </c:pt>
                <c:pt idx="24355">
                  <c:v>1.007080078125E-3</c:v>
                </c:pt>
                <c:pt idx="24356">
                  <c:v>1.0080337524414063E-3</c:v>
                </c:pt>
                <c:pt idx="24357">
                  <c:v>1.007080078125E-3</c:v>
                </c:pt>
                <c:pt idx="24358">
                  <c:v>1.0068416595458984E-3</c:v>
                </c:pt>
                <c:pt idx="24359">
                  <c:v>1.007080078125E-3</c:v>
                </c:pt>
                <c:pt idx="24360">
                  <c:v>1.007080078125E-3</c:v>
                </c:pt>
                <c:pt idx="24361">
                  <c:v>1.0068416595458984E-3</c:v>
                </c:pt>
                <c:pt idx="24362">
                  <c:v>1.007080078125E-3</c:v>
                </c:pt>
                <c:pt idx="24363">
                  <c:v>1.007080078125E-3</c:v>
                </c:pt>
                <c:pt idx="24364">
                  <c:v>1.0068416595458984E-3</c:v>
                </c:pt>
                <c:pt idx="24365">
                  <c:v>1.007080078125E-3</c:v>
                </c:pt>
                <c:pt idx="24366">
                  <c:v>1.0068416595458984E-3</c:v>
                </c:pt>
                <c:pt idx="24367">
                  <c:v>1.007080078125E-3</c:v>
                </c:pt>
                <c:pt idx="24368">
                  <c:v>1.0080337524414063E-3</c:v>
                </c:pt>
                <c:pt idx="24369">
                  <c:v>1.007080078125E-3</c:v>
                </c:pt>
                <c:pt idx="24370">
                  <c:v>1.0068416595458984E-3</c:v>
                </c:pt>
                <c:pt idx="24371">
                  <c:v>1.007080078125E-3</c:v>
                </c:pt>
                <c:pt idx="24372">
                  <c:v>1.007080078125E-3</c:v>
                </c:pt>
                <c:pt idx="24373">
                  <c:v>1.0068416595458984E-3</c:v>
                </c:pt>
                <c:pt idx="24374">
                  <c:v>1.007080078125E-3</c:v>
                </c:pt>
                <c:pt idx="24375">
                  <c:v>1.007080078125E-3</c:v>
                </c:pt>
                <c:pt idx="24376">
                  <c:v>1.0068416595458984E-3</c:v>
                </c:pt>
                <c:pt idx="24377">
                  <c:v>1.007080078125E-3</c:v>
                </c:pt>
                <c:pt idx="24378">
                  <c:v>1.007080078125E-3</c:v>
                </c:pt>
                <c:pt idx="24379">
                  <c:v>1.0068416595458984E-3</c:v>
                </c:pt>
                <c:pt idx="24380">
                  <c:v>1.007080078125E-3</c:v>
                </c:pt>
                <c:pt idx="24381">
                  <c:v>1.0080337524414063E-3</c:v>
                </c:pt>
                <c:pt idx="24382">
                  <c:v>1.007080078125E-3</c:v>
                </c:pt>
                <c:pt idx="24383">
                  <c:v>1.0068416595458984E-3</c:v>
                </c:pt>
                <c:pt idx="24384">
                  <c:v>1.007080078125E-3</c:v>
                </c:pt>
                <c:pt idx="24385">
                  <c:v>1.007080078125E-3</c:v>
                </c:pt>
                <c:pt idx="24386">
                  <c:v>1.0068416595458984E-3</c:v>
                </c:pt>
                <c:pt idx="24387">
                  <c:v>1.007080078125E-3</c:v>
                </c:pt>
                <c:pt idx="24388">
                  <c:v>1.0068416595458984E-3</c:v>
                </c:pt>
                <c:pt idx="24389">
                  <c:v>1.007080078125E-3</c:v>
                </c:pt>
                <c:pt idx="24390">
                  <c:v>1.007080078125E-3</c:v>
                </c:pt>
                <c:pt idx="24391">
                  <c:v>1.0068416595458984E-3</c:v>
                </c:pt>
                <c:pt idx="24392">
                  <c:v>1.007080078125E-3</c:v>
                </c:pt>
                <c:pt idx="24393">
                  <c:v>1.0080337524414063E-3</c:v>
                </c:pt>
                <c:pt idx="24394">
                  <c:v>1.007080078125E-3</c:v>
                </c:pt>
                <c:pt idx="24395">
                  <c:v>1.0068416595458984E-3</c:v>
                </c:pt>
                <c:pt idx="24396">
                  <c:v>1.007080078125E-3</c:v>
                </c:pt>
                <c:pt idx="24397">
                  <c:v>1.007080078125E-3</c:v>
                </c:pt>
                <c:pt idx="24398">
                  <c:v>1.0068416595458984E-3</c:v>
                </c:pt>
                <c:pt idx="24399">
                  <c:v>2.01416015625E-3</c:v>
                </c:pt>
                <c:pt idx="24400">
                  <c:v>1.0068416595458984E-3</c:v>
                </c:pt>
                <c:pt idx="24401">
                  <c:v>1.007080078125E-3</c:v>
                </c:pt>
                <c:pt idx="24402">
                  <c:v>1.007080078125E-3</c:v>
                </c:pt>
                <c:pt idx="24403">
                  <c:v>1.0068416595458984E-3</c:v>
                </c:pt>
                <c:pt idx="24404">
                  <c:v>1.007080078125E-3</c:v>
                </c:pt>
                <c:pt idx="24405">
                  <c:v>1.0080337524414063E-3</c:v>
                </c:pt>
                <c:pt idx="24406">
                  <c:v>1.007080078125E-3</c:v>
                </c:pt>
                <c:pt idx="24407">
                  <c:v>1.0068416595458984E-3</c:v>
                </c:pt>
                <c:pt idx="24408">
                  <c:v>1.007080078125E-3</c:v>
                </c:pt>
                <c:pt idx="24409">
                  <c:v>1.0068416595458984E-3</c:v>
                </c:pt>
                <c:pt idx="24410">
                  <c:v>1.007080078125E-3</c:v>
                </c:pt>
                <c:pt idx="24411">
                  <c:v>1.007080078125E-3</c:v>
                </c:pt>
                <c:pt idx="24412">
                  <c:v>1.0068416595458984E-3</c:v>
                </c:pt>
                <c:pt idx="24413">
                  <c:v>1.007080078125E-3</c:v>
                </c:pt>
                <c:pt idx="24414">
                  <c:v>1.007080078125E-3</c:v>
                </c:pt>
                <c:pt idx="24415">
                  <c:v>1.0068416595458984E-3</c:v>
                </c:pt>
                <c:pt idx="24416">
                  <c:v>1.007080078125E-3</c:v>
                </c:pt>
                <c:pt idx="24417">
                  <c:v>1.0080337524414063E-3</c:v>
                </c:pt>
                <c:pt idx="24418">
                  <c:v>1.007080078125E-3</c:v>
                </c:pt>
                <c:pt idx="24419">
                  <c:v>1.0068416595458984E-3</c:v>
                </c:pt>
                <c:pt idx="24420">
                  <c:v>1.007080078125E-3</c:v>
                </c:pt>
                <c:pt idx="24421">
                  <c:v>1.007080078125E-3</c:v>
                </c:pt>
                <c:pt idx="24422">
                  <c:v>1.0068416595458984E-3</c:v>
                </c:pt>
                <c:pt idx="24423">
                  <c:v>1.007080078125E-3</c:v>
                </c:pt>
                <c:pt idx="24424">
                  <c:v>1.007080078125E-3</c:v>
                </c:pt>
                <c:pt idx="24425">
                  <c:v>1.0068416595458984E-3</c:v>
                </c:pt>
                <c:pt idx="24426">
                  <c:v>1.007080078125E-3</c:v>
                </c:pt>
                <c:pt idx="24427">
                  <c:v>1.007080078125E-3</c:v>
                </c:pt>
                <c:pt idx="24428">
                  <c:v>1.0068416595458984E-3</c:v>
                </c:pt>
                <c:pt idx="24429">
                  <c:v>1.007080078125E-3</c:v>
                </c:pt>
                <c:pt idx="24430">
                  <c:v>1.0080337524414063E-3</c:v>
                </c:pt>
                <c:pt idx="24431">
                  <c:v>1.0068416595458984E-3</c:v>
                </c:pt>
                <c:pt idx="24432">
                  <c:v>1.007080078125E-3</c:v>
                </c:pt>
                <c:pt idx="24433">
                  <c:v>1.007080078125E-3</c:v>
                </c:pt>
                <c:pt idx="24434">
                  <c:v>1.0068416595458984E-3</c:v>
                </c:pt>
                <c:pt idx="24435">
                  <c:v>1.007080078125E-3</c:v>
                </c:pt>
                <c:pt idx="24436">
                  <c:v>1.007080078125E-3</c:v>
                </c:pt>
                <c:pt idx="24437">
                  <c:v>1.0068416595458984E-3</c:v>
                </c:pt>
                <c:pt idx="24438">
                  <c:v>1.007080078125E-3</c:v>
                </c:pt>
                <c:pt idx="24439">
                  <c:v>1.007080078125E-3</c:v>
                </c:pt>
                <c:pt idx="24440">
                  <c:v>1.0068416595458984E-3</c:v>
                </c:pt>
                <c:pt idx="24441">
                  <c:v>1.007080078125E-3</c:v>
                </c:pt>
                <c:pt idx="24442">
                  <c:v>1.0080337524414063E-3</c:v>
                </c:pt>
                <c:pt idx="24443">
                  <c:v>1.007080078125E-3</c:v>
                </c:pt>
                <c:pt idx="24444">
                  <c:v>1.0068416595458984E-3</c:v>
                </c:pt>
                <c:pt idx="24445">
                  <c:v>1.007080078125E-3</c:v>
                </c:pt>
                <c:pt idx="24446">
                  <c:v>1.007080078125E-3</c:v>
                </c:pt>
                <c:pt idx="24447">
                  <c:v>1.0068416595458984E-3</c:v>
                </c:pt>
                <c:pt idx="24448">
                  <c:v>1.007080078125E-3</c:v>
                </c:pt>
                <c:pt idx="24449">
                  <c:v>1.007080078125E-3</c:v>
                </c:pt>
                <c:pt idx="24450">
                  <c:v>1.0068416595458984E-3</c:v>
                </c:pt>
                <c:pt idx="24451">
                  <c:v>1.007080078125E-3</c:v>
                </c:pt>
                <c:pt idx="24452">
                  <c:v>1.007080078125E-3</c:v>
                </c:pt>
                <c:pt idx="24453">
                  <c:v>1.0068416595458984E-3</c:v>
                </c:pt>
                <c:pt idx="24454">
                  <c:v>1.007080078125E-3</c:v>
                </c:pt>
                <c:pt idx="24455">
                  <c:v>1.0080337524414063E-3</c:v>
                </c:pt>
                <c:pt idx="24456">
                  <c:v>1.0068416595458984E-3</c:v>
                </c:pt>
                <c:pt idx="24457">
                  <c:v>1.007080078125E-3</c:v>
                </c:pt>
                <c:pt idx="24458">
                  <c:v>1.007080078125E-3</c:v>
                </c:pt>
                <c:pt idx="24459">
                  <c:v>1.0068416595458984E-3</c:v>
                </c:pt>
                <c:pt idx="24460">
                  <c:v>1.007080078125E-3</c:v>
                </c:pt>
                <c:pt idx="24461">
                  <c:v>1.007080078125E-3</c:v>
                </c:pt>
                <c:pt idx="24462">
                  <c:v>1.0068416595458984E-3</c:v>
                </c:pt>
                <c:pt idx="24463">
                  <c:v>1.007080078125E-3</c:v>
                </c:pt>
                <c:pt idx="24464">
                  <c:v>1.007080078125E-3</c:v>
                </c:pt>
                <c:pt idx="24465">
                  <c:v>1.0068416595458984E-3</c:v>
                </c:pt>
                <c:pt idx="24466">
                  <c:v>1.007080078125E-3</c:v>
                </c:pt>
                <c:pt idx="24467">
                  <c:v>1.0080337524414063E-3</c:v>
                </c:pt>
                <c:pt idx="24468">
                  <c:v>1.007080078125E-3</c:v>
                </c:pt>
                <c:pt idx="24469">
                  <c:v>1.0068416595458984E-3</c:v>
                </c:pt>
                <c:pt idx="24470">
                  <c:v>1.007080078125E-3</c:v>
                </c:pt>
                <c:pt idx="24471">
                  <c:v>1.007080078125E-3</c:v>
                </c:pt>
                <c:pt idx="24472">
                  <c:v>1.0068416595458984E-3</c:v>
                </c:pt>
                <c:pt idx="24473">
                  <c:v>1.007080078125E-3</c:v>
                </c:pt>
                <c:pt idx="24474">
                  <c:v>1.007080078125E-3</c:v>
                </c:pt>
                <c:pt idx="24475">
                  <c:v>1.0068416595458984E-3</c:v>
                </c:pt>
                <c:pt idx="24476">
                  <c:v>1.007080078125E-3</c:v>
                </c:pt>
                <c:pt idx="24477">
                  <c:v>1.007080078125E-3</c:v>
                </c:pt>
                <c:pt idx="24478">
                  <c:v>1.0068416595458984E-3</c:v>
                </c:pt>
                <c:pt idx="24479">
                  <c:v>1.007080078125E-3</c:v>
                </c:pt>
                <c:pt idx="24480">
                  <c:v>1.0080337524414063E-3</c:v>
                </c:pt>
                <c:pt idx="24481">
                  <c:v>1.0068416595458984E-3</c:v>
                </c:pt>
                <c:pt idx="24482">
                  <c:v>1.007080078125E-3</c:v>
                </c:pt>
                <c:pt idx="24483">
                  <c:v>1.0071039199829102E-2</c:v>
                </c:pt>
                <c:pt idx="24484">
                  <c:v>1.007080078125E-3</c:v>
                </c:pt>
                <c:pt idx="24485">
                  <c:v>1.0068416595458984E-3</c:v>
                </c:pt>
                <c:pt idx="24486">
                  <c:v>1.007080078125E-3</c:v>
                </c:pt>
                <c:pt idx="24487">
                  <c:v>1.007080078125E-3</c:v>
                </c:pt>
                <c:pt idx="24488">
                  <c:v>1.0068416595458984E-3</c:v>
                </c:pt>
                <c:pt idx="24489">
                  <c:v>1.007080078125E-3</c:v>
                </c:pt>
                <c:pt idx="24490">
                  <c:v>1.007080078125E-3</c:v>
                </c:pt>
                <c:pt idx="24491">
                  <c:v>1.0068416595458984E-3</c:v>
                </c:pt>
                <c:pt idx="24492">
                  <c:v>1.007080078125E-3</c:v>
                </c:pt>
                <c:pt idx="24493">
                  <c:v>1.007080078125E-3</c:v>
                </c:pt>
                <c:pt idx="24494">
                  <c:v>1.0068416595458984E-3</c:v>
                </c:pt>
                <c:pt idx="24495">
                  <c:v>1.007080078125E-3</c:v>
                </c:pt>
                <c:pt idx="24496">
                  <c:v>1.0080337524414063E-3</c:v>
                </c:pt>
                <c:pt idx="24497">
                  <c:v>1.0068416595458984E-3</c:v>
                </c:pt>
                <c:pt idx="24498">
                  <c:v>1.007080078125E-3</c:v>
                </c:pt>
                <c:pt idx="24499">
                  <c:v>1.007080078125E-3</c:v>
                </c:pt>
                <c:pt idx="24500">
                  <c:v>1.0068416595458984E-3</c:v>
                </c:pt>
                <c:pt idx="24501">
                  <c:v>1.007080078125E-3</c:v>
                </c:pt>
                <c:pt idx="24502">
                  <c:v>1.007080078125E-3</c:v>
                </c:pt>
                <c:pt idx="24503">
                  <c:v>1.0068416595458984E-3</c:v>
                </c:pt>
                <c:pt idx="24504">
                  <c:v>1.007080078125E-3</c:v>
                </c:pt>
                <c:pt idx="24505">
                  <c:v>1.007080078125E-3</c:v>
                </c:pt>
                <c:pt idx="24506">
                  <c:v>1.0068416595458984E-3</c:v>
                </c:pt>
                <c:pt idx="24507">
                  <c:v>1.007080078125E-3</c:v>
                </c:pt>
                <c:pt idx="24508">
                  <c:v>1.0080337524414063E-3</c:v>
                </c:pt>
                <c:pt idx="24509">
                  <c:v>1.007080078125E-3</c:v>
                </c:pt>
                <c:pt idx="24510">
                  <c:v>1.0068416595458984E-3</c:v>
                </c:pt>
                <c:pt idx="24511">
                  <c:v>1.007080078125E-3</c:v>
                </c:pt>
                <c:pt idx="24512">
                  <c:v>1.007080078125E-3</c:v>
                </c:pt>
                <c:pt idx="24513">
                  <c:v>1.0068416595458984E-3</c:v>
                </c:pt>
                <c:pt idx="24514">
                  <c:v>1.007080078125E-3</c:v>
                </c:pt>
                <c:pt idx="24515">
                  <c:v>1.007080078125E-3</c:v>
                </c:pt>
                <c:pt idx="24516">
                  <c:v>1.0068416595458984E-3</c:v>
                </c:pt>
                <c:pt idx="24517">
                  <c:v>1.007080078125E-3</c:v>
                </c:pt>
                <c:pt idx="24518">
                  <c:v>1.007080078125E-3</c:v>
                </c:pt>
                <c:pt idx="24519">
                  <c:v>1.0068416595458984E-3</c:v>
                </c:pt>
                <c:pt idx="24520">
                  <c:v>1.007080078125E-3</c:v>
                </c:pt>
                <c:pt idx="24521">
                  <c:v>1.0080337524414063E-3</c:v>
                </c:pt>
                <c:pt idx="24522">
                  <c:v>1.0068416595458984E-3</c:v>
                </c:pt>
                <c:pt idx="24523">
                  <c:v>1.007080078125E-3</c:v>
                </c:pt>
                <c:pt idx="24524">
                  <c:v>1.007080078125E-3</c:v>
                </c:pt>
                <c:pt idx="24525">
                  <c:v>1.0068416595458984E-3</c:v>
                </c:pt>
                <c:pt idx="24526">
                  <c:v>1.007080078125E-3</c:v>
                </c:pt>
                <c:pt idx="24527">
                  <c:v>1.007080078125E-3</c:v>
                </c:pt>
                <c:pt idx="24528">
                  <c:v>1.0068416595458984E-3</c:v>
                </c:pt>
                <c:pt idx="24529">
                  <c:v>1.007080078125E-3</c:v>
                </c:pt>
                <c:pt idx="24530">
                  <c:v>1.007080078125E-3</c:v>
                </c:pt>
                <c:pt idx="24531">
                  <c:v>1.0068416595458984E-3</c:v>
                </c:pt>
                <c:pt idx="24532">
                  <c:v>1.007080078125E-3</c:v>
                </c:pt>
                <c:pt idx="24533">
                  <c:v>1.0080337524414063E-3</c:v>
                </c:pt>
                <c:pt idx="24534">
                  <c:v>1.007080078125E-3</c:v>
                </c:pt>
                <c:pt idx="24535">
                  <c:v>1.0068416595458984E-3</c:v>
                </c:pt>
                <c:pt idx="24536">
                  <c:v>1.007080078125E-3</c:v>
                </c:pt>
                <c:pt idx="24537">
                  <c:v>1.007080078125E-3</c:v>
                </c:pt>
                <c:pt idx="24538">
                  <c:v>1.0068416595458984E-3</c:v>
                </c:pt>
                <c:pt idx="24539">
                  <c:v>1.007080078125E-3</c:v>
                </c:pt>
                <c:pt idx="24540">
                  <c:v>1.007080078125E-3</c:v>
                </c:pt>
                <c:pt idx="24541">
                  <c:v>1.0068416595458984E-3</c:v>
                </c:pt>
                <c:pt idx="24542">
                  <c:v>1.007080078125E-3</c:v>
                </c:pt>
                <c:pt idx="24543">
                  <c:v>1.007080078125E-3</c:v>
                </c:pt>
                <c:pt idx="24544">
                  <c:v>1.0068416595458984E-3</c:v>
                </c:pt>
                <c:pt idx="24545">
                  <c:v>1.007080078125E-3</c:v>
                </c:pt>
                <c:pt idx="24546">
                  <c:v>1.0080337524414063E-3</c:v>
                </c:pt>
                <c:pt idx="24547">
                  <c:v>1.0068416595458984E-3</c:v>
                </c:pt>
                <c:pt idx="24548">
                  <c:v>1.007080078125E-3</c:v>
                </c:pt>
                <c:pt idx="24549">
                  <c:v>1.007080078125E-3</c:v>
                </c:pt>
                <c:pt idx="24550">
                  <c:v>1.0068416595458984E-3</c:v>
                </c:pt>
                <c:pt idx="24551">
                  <c:v>1.007080078125E-3</c:v>
                </c:pt>
                <c:pt idx="24552">
                  <c:v>1.007080078125E-3</c:v>
                </c:pt>
                <c:pt idx="24553">
                  <c:v>1.0068416595458984E-3</c:v>
                </c:pt>
                <c:pt idx="24554">
                  <c:v>1.007080078125E-3</c:v>
                </c:pt>
                <c:pt idx="24555">
                  <c:v>1.007080078125E-3</c:v>
                </c:pt>
                <c:pt idx="24556">
                  <c:v>1.0068416595458984E-3</c:v>
                </c:pt>
                <c:pt idx="24557">
                  <c:v>1.007080078125E-3</c:v>
                </c:pt>
                <c:pt idx="24558">
                  <c:v>1.0080337524414063E-3</c:v>
                </c:pt>
                <c:pt idx="24559">
                  <c:v>1.007080078125E-3</c:v>
                </c:pt>
                <c:pt idx="24560">
                  <c:v>1.0068416595458984E-3</c:v>
                </c:pt>
                <c:pt idx="24561">
                  <c:v>1.007080078125E-3</c:v>
                </c:pt>
                <c:pt idx="24562">
                  <c:v>1.007080078125E-3</c:v>
                </c:pt>
                <c:pt idx="24563">
                  <c:v>1.0068416595458984E-3</c:v>
                </c:pt>
                <c:pt idx="24564">
                  <c:v>1.007080078125E-3</c:v>
                </c:pt>
                <c:pt idx="24565">
                  <c:v>1.007080078125E-3</c:v>
                </c:pt>
                <c:pt idx="24566">
                  <c:v>1.0068416595458984E-3</c:v>
                </c:pt>
                <c:pt idx="24567">
                  <c:v>1.007080078125E-3</c:v>
                </c:pt>
                <c:pt idx="24568">
                  <c:v>1.007080078125E-3</c:v>
                </c:pt>
                <c:pt idx="24569">
                  <c:v>1.0068416595458984E-3</c:v>
                </c:pt>
                <c:pt idx="24570">
                  <c:v>1.007080078125E-3</c:v>
                </c:pt>
                <c:pt idx="24571">
                  <c:v>1.0080337524414063E-3</c:v>
                </c:pt>
                <c:pt idx="24572">
                  <c:v>1.0068416595458984E-3</c:v>
                </c:pt>
                <c:pt idx="24573">
                  <c:v>1.007080078125E-3</c:v>
                </c:pt>
                <c:pt idx="24574">
                  <c:v>1.007080078125E-3</c:v>
                </c:pt>
                <c:pt idx="24575">
                  <c:v>1.0068416595458984E-3</c:v>
                </c:pt>
                <c:pt idx="24576">
                  <c:v>1.007080078125E-3</c:v>
                </c:pt>
                <c:pt idx="24577">
                  <c:v>1.007080078125E-3</c:v>
                </c:pt>
                <c:pt idx="24578">
                  <c:v>1.0068416595458984E-3</c:v>
                </c:pt>
                <c:pt idx="24579">
                  <c:v>1.007080078125E-3</c:v>
                </c:pt>
                <c:pt idx="24580">
                  <c:v>1.007080078125E-3</c:v>
                </c:pt>
                <c:pt idx="24581">
                  <c:v>1.0068416595458984E-3</c:v>
                </c:pt>
                <c:pt idx="24582">
                  <c:v>1.007080078125E-3</c:v>
                </c:pt>
                <c:pt idx="24583">
                  <c:v>1.0080337524414063E-3</c:v>
                </c:pt>
                <c:pt idx="24584">
                  <c:v>1.007080078125E-3</c:v>
                </c:pt>
                <c:pt idx="24585">
                  <c:v>1.0068416595458984E-3</c:v>
                </c:pt>
                <c:pt idx="24586">
                  <c:v>1.007080078125E-3</c:v>
                </c:pt>
                <c:pt idx="24587">
                  <c:v>1.007080078125E-3</c:v>
                </c:pt>
                <c:pt idx="24588">
                  <c:v>1.0068416595458984E-3</c:v>
                </c:pt>
                <c:pt idx="24589">
                  <c:v>1.007080078125E-3</c:v>
                </c:pt>
                <c:pt idx="24590">
                  <c:v>1.007080078125E-3</c:v>
                </c:pt>
                <c:pt idx="24591">
                  <c:v>1.0068416595458984E-3</c:v>
                </c:pt>
                <c:pt idx="24592">
                  <c:v>1.007080078125E-3</c:v>
                </c:pt>
                <c:pt idx="24593">
                  <c:v>1.007080078125E-3</c:v>
                </c:pt>
                <c:pt idx="24594">
                  <c:v>1.0068416595458984E-3</c:v>
                </c:pt>
                <c:pt idx="24595">
                  <c:v>1.007080078125E-3</c:v>
                </c:pt>
                <c:pt idx="24596">
                  <c:v>1.0080337524414063E-3</c:v>
                </c:pt>
                <c:pt idx="24597">
                  <c:v>1.0068416595458984E-3</c:v>
                </c:pt>
                <c:pt idx="24598">
                  <c:v>1.007080078125E-3</c:v>
                </c:pt>
                <c:pt idx="24599">
                  <c:v>1.007080078125E-3</c:v>
                </c:pt>
                <c:pt idx="24600">
                  <c:v>1.0068416595458984E-3</c:v>
                </c:pt>
                <c:pt idx="24601">
                  <c:v>1.007080078125E-3</c:v>
                </c:pt>
                <c:pt idx="24602">
                  <c:v>1.007080078125E-3</c:v>
                </c:pt>
                <c:pt idx="24603">
                  <c:v>1.0068416595458984E-3</c:v>
                </c:pt>
                <c:pt idx="24604">
                  <c:v>1.007080078125E-3</c:v>
                </c:pt>
                <c:pt idx="24605">
                  <c:v>1.007080078125E-3</c:v>
                </c:pt>
                <c:pt idx="24606">
                  <c:v>1.0068416595458984E-3</c:v>
                </c:pt>
                <c:pt idx="24607">
                  <c:v>1.007080078125E-3</c:v>
                </c:pt>
                <c:pt idx="24608">
                  <c:v>1.0080337524414063E-3</c:v>
                </c:pt>
                <c:pt idx="24609">
                  <c:v>1.007080078125E-3</c:v>
                </c:pt>
                <c:pt idx="24610">
                  <c:v>1.0068416595458984E-3</c:v>
                </c:pt>
                <c:pt idx="24611">
                  <c:v>1.007080078125E-3</c:v>
                </c:pt>
                <c:pt idx="24612">
                  <c:v>1.007080078125E-3</c:v>
                </c:pt>
                <c:pt idx="24613">
                  <c:v>1.0068416595458984E-3</c:v>
                </c:pt>
                <c:pt idx="24614">
                  <c:v>1.007080078125E-3</c:v>
                </c:pt>
                <c:pt idx="24615">
                  <c:v>1.007080078125E-3</c:v>
                </c:pt>
                <c:pt idx="24616">
                  <c:v>1.0068416595458984E-3</c:v>
                </c:pt>
                <c:pt idx="24617">
                  <c:v>1.007080078125E-3</c:v>
                </c:pt>
                <c:pt idx="24618">
                  <c:v>1.007080078125E-3</c:v>
                </c:pt>
                <c:pt idx="24619">
                  <c:v>1.0068416595458984E-3</c:v>
                </c:pt>
                <c:pt idx="24620">
                  <c:v>1.007080078125E-3</c:v>
                </c:pt>
                <c:pt idx="24621">
                  <c:v>1.0080337524414063E-3</c:v>
                </c:pt>
                <c:pt idx="24622">
                  <c:v>1.0068416595458984E-3</c:v>
                </c:pt>
                <c:pt idx="24623">
                  <c:v>1.007080078125E-3</c:v>
                </c:pt>
                <c:pt idx="24624">
                  <c:v>1.007080078125E-3</c:v>
                </c:pt>
                <c:pt idx="24625">
                  <c:v>1.0068416595458984E-3</c:v>
                </c:pt>
                <c:pt idx="24626">
                  <c:v>1.007080078125E-3</c:v>
                </c:pt>
                <c:pt idx="24627">
                  <c:v>1.007080078125E-3</c:v>
                </c:pt>
                <c:pt idx="24628">
                  <c:v>1.0068416595458984E-3</c:v>
                </c:pt>
                <c:pt idx="24629">
                  <c:v>1.007080078125E-3</c:v>
                </c:pt>
                <c:pt idx="24630">
                  <c:v>1.007080078125E-3</c:v>
                </c:pt>
                <c:pt idx="24631">
                  <c:v>1.0068416595458984E-3</c:v>
                </c:pt>
                <c:pt idx="24632">
                  <c:v>1.007080078125E-3</c:v>
                </c:pt>
                <c:pt idx="24633">
                  <c:v>1.0080337524414063E-3</c:v>
                </c:pt>
                <c:pt idx="24634">
                  <c:v>1.007080078125E-3</c:v>
                </c:pt>
                <c:pt idx="24635">
                  <c:v>1.0068416595458984E-3</c:v>
                </c:pt>
                <c:pt idx="24636">
                  <c:v>1.007080078125E-3</c:v>
                </c:pt>
                <c:pt idx="24637">
                  <c:v>1.007080078125E-3</c:v>
                </c:pt>
                <c:pt idx="24638">
                  <c:v>1.0068416595458984E-3</c:v>
                </c:pt>
                <c:pt idx="24639">
                  <c:v>1.007080078125E-3</c:v>
                </c:pt>
                <c:pt idx="24640">
                  <c:v>1.007080078125E-3</c:v>
                </c:pt>
                <c:pt idx="24641">
                  <c:v>1.0068416595458984E-3</c:v>
                </c:pt>
                <c:pt idx="24642">
                  <c:v>1.007080078125E-3</c:v>
                </c:pt>
                <c:pt idx="24643">
                  <c:v>1.007080078125E-3</c:v>
                </c:pt>
                <c:pt idx="24644">
                  <c:v>1.0068416595458984E-3</c:v>
                </c:pt>
                <c:pt idx="24645">
                  <c:v>1.0080337524414063E-3</c:v>
                </c:pt>
                <c:pt idx="24646">
                  <c:v>1.007080078125E-3</c:v>
                </c:pt>
                <c:pt idx="24647">
                  <c:v>1.0068416595458984E-3</c:v>
                </c:pt>
                <c:pt idx="24648">
                  <c:v>1.007080078125E-3</c:v>
                </c:pt>
                <c:pt idx="24649">
                  <c:v>1.007080078125E-3</c:v>
                </c:pt>
                <c:pt idx="24650">
                  <c:v>1.0068416595458984E-3</c:v>
                </c:pt>
                <c:pt idx="24651">
                  <c:v>1.007080078125E-3</c:v>
                </c:pt>
                <c:pt idx="24652">
                  <c:v>1.007080078125E-3</c:v>
                </c:pt>
                <c:pt idx="24653">
                  <c:v>1.0068416595458984E-3</c:v>
                </c:pt>
                <c:pt idx="24654">
                  <c:v>1.007080078125E-3</c:v>
                </c:pt>
                <c:pt idx="24655">
                  <c:v>1.007080078125E-3</c:v>
                </c:pt>
                <c:pt idx="24656">
                  <c:v>1.0068416595458984E-3</c:v>
                </c:pt>
                <c:pt idx="24657">
                  <c:v>1.007080078125E-3</c:v>
                </c:pt>
                <c:pt idx="24658">
                  <c:v>1.0080337524414063E-3</c:v>
                </c:pt>
                <c:pt idx="24659">
                  <c:v>1.007080078125E-3</c:v>
                </c:pt>
                <c:pt idx="24660">
                  <c:v>1.0068416595458984E-3</c:v>
                </c:pt>
                <c:pt idx="24661">
                  <c:v>1.007080078125E-3</c:v>
                </c:pt>
                <c:pt idx="24662">
                  <c:v>1.007080078125E-3</c:v>
                </c:pt>
                <c:pt idx="24663">
                  <c:v>1.0068416595458984E-3</c:v>
                </c:pt>
                <c:pt idx="24664">
                  <c:v>1.007080078125E-3</c:v>
                </c:pt>
                <c:pt idx="24665">
                  <c:v>1.007080078125E-3</c:v>
                </c:pt>
                <c:pt idx="24666">
                  <c:v>1.0068416595458984E-3</c:v>
                </c:pt>
                <c:pt idx="24667">
                  <c:v>1.007080078125E-3</c:v>
                </c:pt>
                <c:pt idx="24668">
                  <c:v>1.007080078125E-3</c:v>
                </c:pt>
                <c:pt idx="24669">
                  <c:v>1.0068416595458984E-3</c:v>
                </c:pt>
                <c:pt idx="24670">
                  <c:v>1.0080337524414063E-3</c:v>
                </c:pt>
                <c:pt idx="24671">
                  <c:v>1.007080078125E-3</c:v>
                </c:pt>
                <c:pt idx="24672">
                  <c:v>1.1076927185058594E-2</c:v>
                </c:pt>
                <c:pt idx="24673">
                  <c:v>1.0080337524414063E-3</c:v>
                </c:pt>
                <c:pt idx="24674">
                  <c:v>1.007080078125E-3</c:v>
                </c:pt>
                <c:pt idx="24675">
                  <c:v>1.0068416595458984E-3</c:v>
                </c:pt>
                <c:pt idx="24676">
                  <c:v>1.007080078125E-3</c:v>
                </c:pt>
                <c:pt idx="24677">
                  <c:v>1.007080078125E-3</c:v>
                </c:pt>
                <c:pt idx="24678">
                  <c:v>1.0068416595458984E-3</c:v>
                </c:pt>
                <c:pt idx="24679">
                  <c:v>1.007080078125E-3</c:v>
                </c:pt>
                <c:pt idx="24680">
                  <c:v>1.007080078125E-3</c:v>
                </c:pt>
                <c:pt idx="24681">
                  <c:v>1.0068416595458984E-3</c:v>
                </c:pt>
                <c:pt idx="24682">
                  <c:v>1.007080078125E-3</c:v>
                </c:pt>
                <c:pt idx="24683">
                  <c:v>1.007080078125E-3</c:v>
                </c:pt>
                <c:pt idx="24684">
                  <c:v>1.0068416595458984E-3</c:v>
                </c:pt>
                <c:pt idx="24685">
                  <c:v>1.0080337524414063E-3</c:v>
                </c:pt>
                <c:pt idx="24686">
                  <c:v>1.007080078125E-3</c:v>
                </c:pt>
                <c:pt idx="24687">
                  <c:v>1.0068416595458984E-3</c:v>
                </c:pt>
                <c:pt idx="24688">
                  <c:v>1.007080078125E-3</c:v>
                </c:pt>
                <c:pt idx="24689">
                  <c:v>1.007080078125E-3</c:v>
                </c:pt>
                <c:pt idx="24690">
                  <c:v>1.0068416595458984E-3</c:v>
                </c:pt>
                <c:pt idx="24691">
                  <c:v>1.007080078125E-3</c:v>
                </c:pt>
                <c:pt idx="24692">
                  <c:v>1.007080078125E-3</c:v>
                </c:pt>
                <c:pt idx="24693">
                  <c:v>1.0068416595458984E-3</c:v>
                </c:pt>
                <c:pt idx="24694">
                  <c:v>1.007080078125E-3</c:v>
                </c:pt>
                <c:pt idx="24695">
                  <c:v>1.007080078125E-3</c:v>
                </c:pt>
                <c:pt idx="24696">
                  <c:v>1.0068416595458984E-3</c:v>
                </c:pt>
                <c:pt idx="24697">
                  <c:v>1.007080078125E-3</c:v>
                </c:pt>
                <c:pt idx="24698">
                  <c:v>1.0080337524414063E-3</c:v>
                </c:pt>
                <c:pt idx="24699">
                  <c:v>1.007080078125E-3</c:v>
                </c:pt>
                <c:pt idx="24700">
                  <c:v>1.0068416595458984E-3</c:v>
                </c:pt>
                <c:pt idx="24701">
                  <c:v>1.007080078125E-3</c:v>
                </c:pt>
                <c:pt idx="24702">
                  <c:v>1.007080078125E-3</c:v>
                </c:pt>
                <c:pt idx="24703">
                  <c:v>1.0068416595458984E-3</c:v>
                </c:pt>
                <c:pt idx="24704">
                  <c:v>1.007080078125E-3</c:v>
                </c:pt>
                <c:pt idx="24705">
                  <c:v>1.007080078125E-3</c:v>
                </c:pt>
                <c:pt idx="24706">
                  <c:v>1.0068416595458984E-3</c:v>
                </c:pt>
                <c:pt idx="24707">
                  <c:v>1.007080078125E-3</c:v>
                </c:pt>
                <c:pt idx="24708">
                  <c:v>1.007080078125E-3</c:v>
                </c:pt>
                <c:pt idx="24709">
                  <c:v>1.0068416595458984E-3</c:v>
                </c:pt>
                <c:pt idx="24710">
                  <c:v>1.0080337524414063E-3</c:v>
                </c:pt>
                <c:pt idx="24711">
                  <c:v>1.007080078125E-3</c:v>
                </c:pt>
                <c:pt idx="24712">
                  <c:v>1.0068416595458984E-3</c:v>
                </c:pt>
                <c:pt idx="24713">
                  <c:v>1.007080078125E-3</c:v>
                </c:pt>
                <c:pt idx="24714">
                  <c:v>1.007080078125E-3</c:v>
                </c:pt>
                <c:pt idx="24715">
                  <c:v>1.0068416595458984E-3</c:v>
                </c:pt>
                <c:pt idx="24716">
                  <c:v>1.007080078125E-3</c:v>
                </c:pt>
                <c:pt idx="24717">
                  <c:v>1.007080078125E-3</c:v>
                </c:pt>
                <c:pt idx="24718">
                  <c:v>1.0068416595458984E-3</c:v>
                </c:pt>
                <c:pt idx="24719">
                  <c:v>1.007080078125E-3</c:v>
                </c:pt>
                <c:pt idx="24720">
                  <c:v>1.007080078125E-3</c:v>
                </c:pt>
                <c:pt idx="24721">
                  <c:v>1.0068416595458984E-3</c:v>
                </c:pt>
                <c:pt idx="24722">
                  <c:v>1.007080078125E-3</c:v>
                </c:pt>
                <c:pt idx="24723">
                  <c:v>1.0080337524414063E-3</c:v>
                </c:pt>
                <c:pt idx="24724">
                  <c:v>1.007080078125E-3</c:v>
                </c:pt>
                <c:pt idx="24725">
                  <c:v>1.0068416595458984E-3</c:v>
                </c:pt>
                <c:pt idx="24726">
                  <c:v>1.007080078125E-3</c:v>
                </c:pt>
                <c:pt idx="24727">
                  <c:v>1.007080078125E-3</c:v>
                </c:pt>
                <c:pt idx="24728">
                  <c:v>1.0068416595458984E-3</c:v>
                </c:pt>
                <c:pt idx="24729">
                  <c:v>1.007080078125E-3</c:v>
                </c:pt>
                <c:pt idx="24730">
                  <c:v>1.007080078125E-3</c:v>
                </c:pt>
                <c:pt idx="24731">
                  <c:v>1.0068416595458984E-3</c:v>
                </c:pt>
                <c:pt idx="24732">
                  <c:v>1.007080078125E-3</c:v>
                </c:pt>
                <c:pt idx="24733">
                  <c:v>1.007080078125E-3</c:v>
                </c:pt>
                <c:pt idx="24734">
                  <c:v>1.0068416595458984E-3</c:v>
                </c:pt>
                <c:pt idx="24735">
                  <c:v>1.0080337524414063E-3</c:v>
                </c:pt>
                <c:pt idx="24736">
                  <c:v>1.007080078125E-3</c:v>
                </c:pt>
                <c:pt idx="24737">
                  <c:v>1.0068416595458984E-3</c:v>
                </c:pt>
                <c:pt idx="24738">
                  <c:v>1.007080078125E-3</c:v>
                </c:pt>
                <c:pt idx="24739">
                  <c:v>1.007080078125E-3</c:v>
                </c:pt>
                <c:pt idx="24740">
                  <c:v>1.0068416595458984E-3</c:v>
                </c:pt>
                <c:pt idx="24741">
                  <c:v>1.007080078125E-3</c:v>
                </c:pt>
                <c:pt idx="24742">
                  <c:v>1.007080078125E-3</c:v>
                </c:pt>
                <c:pt idx="24743">
                  <c:v>1.0068416595458984E-3</c:v>
                </c:pt>
                <c:pt idx="24744">
                  <c:v>1.007080078125E-3</c:v>
                </c:pt>
                <c:pt idx="24745">
                  <c:v>1.007080078125E-3</c:v>
                </c:pt>
                <c:pt idx="24746">
                  <c:v>1.0068416595458984E-3</c:v>
                </c:pt>
                <c:pt idx="24747">
                  <c:v>1.007080078125E-3</c:v>
                </c:pt>
                <c:pt idx="24748">
                  <c:v>1.0080337524414063E-3</c:v>
                </c:pt>
                <c:pt idx="24749">
                  <c:v>1.007080078125E-3</c:v>
                </c:pt>
                <c:pt idx="24750">
                  <c:v>1.0068416595458984E-3</c:v>
                </c:pt>
                <c:pt idx="24751">
                  <c:v>1.007080078125E-3</c:v>
                </c:pt>
                <c:pt idx="24752">
                  <c:v>1.007080078125E-3</c:v>
                </c:pt>
                <c:pt idx="24753">
                  <c:v>1.0068416595458984E-3</c:v>
                </c:pt>
                <c:pt idx="24754">
                  <c:v>1.007080078125E-3</c:v>
                </c:pt>
                <c:pt idx="24755">
                  <c:v>1.007080078125E-3</c:v>
                </c:pt>
                <c:pt idx="24756">
                  <c:v>1.0068416595458984E-3</c:v>
                </c:pt>
                <c:pt idx="24757">
                  <c:v>1.007080078125E-3</c:v>
                </c:pt>
                <c:pt idx="24758">
                  <c:v>1.007080078125E-3</c:v>
                </c:pt>
                <c:pt idx="24759">
                  <c:v>1.0068416595458984E-3</c:v>
                </c:pt>
                <c:pt idx="24760">
                  <c:v>1.0080337524414063E-3</c:v>
                </c:pt>
                <c:pt idx="24761">
                  <c:v>1.007080078125E-3</c:v>
                </c:pt>
                <c:pt idx="24762">
                  <c:v>1.0068416595458984E-3</c:v>
                </c:pt>
                <c:pt idx="24763">
                  <c:v>1.007080078125E-3</c:v>
                </c:pt>
                <c:pt idx="24764">
                  <c:v>1.007080078125E-3</c:v>
                </c:pt>
                <c:pt idx="24765">
                  <c:v>1.0068416595458984E-3</c:v>
                </c:pt>
                <c:pt idx="24766">
                  <c:v>1.007080078125E-3</c:v>
                </c:pt>
                <c:pt idx="24767">
                  <c:v>1.007080078125E-3</c:v>
                </c:pt>
                <c:pt idx="24768">
                  <c:v>1.0068416595458984E-3</c:v>
                </c:pt>
                <c:pt idx="24769">
                  <c:v>1.007080078125E-3</c:v>
                </c:pt>
                <c:pt idx="24770">
                  <c:v>1.007080078125E-3</c:v>
                </c:pt>
                <c:pt idx="24771">
                  <c:v>1.0068416595458984E-3</c:v>
                </c:pt>
                <c:pt idx="24772">
                  <c:v>1.007080078125E-3</c:v>
                </c:pt>
                <c:pt idx="24773">
                  <c:v>1.0080337524414063E-3</c:v>
                </c:pt>
                <c:pt idx="24774">
                  <c:v>1.007080078125E-3</c:v>
                </c:pt>
                <c:pt idx="24775">
                  <c:v>1.0068416595458984E-3</c:v>
                </c:pt>
                <c:pt idx="24776">
                  <c:v>1.007080078125E-3</c:v>
                </c:pt>
                <c:pt idx="24777">
                  <c:v>1.007080078125E-3</c:v>
                </c:pt>
                <c:pt idx="24778">
                  <c:v>1.0068416595458984E-3</c:v>
                </c:pt>
                <c:pt idx="24779">
                  <c:v>1.007080078125E-3</c:v>
                </c:pt>
                <c:pt idx="24780">
                  <c:v>1.007080078125E-3</c:v>
                </c:pt>
                <c:pt idx="24781">
                  <c:v>1.0068416595458984E-3</c:v>
                </c:pt>
                <c:pt idx="24782">
                  <c:v>1.007080078125E-3</c:v>
                </c:pt>
                <c:pt idx="24783">
                  <c:v>1.007080078125E-3</c:v>
                </c:pt>
                <c:pt idx="24784">
                  <c:v>1.0068416595458984E-3</c:v>
                </c:pt>
                <c:pt idx="24785">
                  <c:v>1.0080337524414063E-3</c:v>
                </c:pt>
                <c:pt idx="24786">
                  <c:v>1.007080078125E-3</c:v>
                </c:pt>
                <c:pt idx="24787">
                  <c:v>1.0068416595458984E-3</c:v>
                </c:pt>
                <c:pt idx="24788">
                  <c:v>1.007080078125E-3</c:v>
                </c:pt>
                <c:pt idx="24789">
                  <c:v>1.007080078125E-3</c:v>
                </c:pt>
                <c:pt idx="24790">
                  <c:v>1.0068416595458984E-3</c:v>
                </c:pt>
                <c:pt idx="24791">
                  <c:v>3.0210018157958984E-3</c:v>
                </c:pt>
                <c:pt idx="24792">
                  <c:v>1.007080078125E-3</c:v>
                </c:pt>
                <c:pt idx="24793">
                  <c:v>1.007080078125E-3</c:v>
                </c:pt>
                <c:pt idx="24794">
                  <c:v>1.0068416595458984E-3</c:v>
                </c:pt>
                <c:pt idx="24795">
                  <c:v>1.007080078125E-3</c:v>
                </c:pt>
                <c:pt idx="24796">
                  <c:v>1.0080337524414063E-3</c:v>
                </c:pt>
                <c:pt idx="24797">
                  <c:v>1.007080078125E-3</c:v>
                </c:pt>
                <c:pt idx="24798">
                  <c:v>1.0068416595458984E-3</c:v>
                </c:pt>
                <c:pt idx="24799">
                  <c:v>1.007080078125E-3</c:v>
                </c:pt>
                <c:pt idx="24800">
                  <c:v>1.007080078125E-3</c:v>
                </c:pt>
                <c:pt idx="24801">
                  <c:v>1.0068416595458984E-3</c:v>
                </c:pt>
                <c:pt idx="24802">
                  <c:v>1.007080078125E-3</c:v>
                </c:pt>
                <c:pt idx="24803">
                  <c:v>1.007080078125E-3</c:v>
                </c:pt>
                <c:pt idx="24804">
                  <c:v>1.0068416595458984E-3</c:v>
                </c:pt>
                <c:pt idx="24805">
                  <c:v>1.007080078125E-3</c:v>
                </c:pt>
                <c:pt idx="24806">
                  <c:v>1.007080078125E-3</c:v>
                </c:pt>
                <c:pt idx="24807">
                  <c:v>1.0068416595458984E-3</c:v>
                </c:pt>
                <c:pt idx="24808">
                  <c:v>1.0080337524414063E-3</c:v>
                </c:pt>
                <c:pt idx="24809">
                  <c:v>1.007080078125E-3</c:v>
                </c:pt>
                <c:pt idx="24810">
                  <c:v>1.0068416595458984E-3</c:v>
                </c:pt>
                <c:pt idx="24811">
                  <c:v>1.007080078125E-3</c:v>
                </c:pt>
                <c:pt idx="24812">
                  <c:v>1.007080078125E-3</c:v>
                </c:pt>
                <c:pt idx="24813">
                  <c:v>1.0068416595458984E-3</c:v>
                </c:pt>
                <c:pt idx="24814">
                  <c:v>1.007080078125E-3</c:v>
                </c:pt>
                <c:pt idx="24815">
                  <c:v>1.007080078125E-3</c:v>
                </c:pt>
                <c:pt idx="24816">
                  <c:v>1.0068416595458984E-3</c:v>
                </c:pt>
                <c:pt idx="24817">
                  <c:v>1.007080078125E-3</c:v>
                </c:pt>
                <c:pt idx="24818">
                  <c:v>1.007080078125E-3</c:v>
                </c:pt>
                <c:pt idx="24819">
                  <c:v>1.0068416595458984E-3</c:v>
                </c:pt>
                <c:pt idx="24820">
                  <c:v>1.007080078125E-3</c:v>
                </c:pt>
                <c:pt idx="24821">
                  <c:v>1.0080337524414063E-3</c:v>
                </c:pt>
                <c:pt idx="24822">
                  <c:v>1.007080078125E-3</c:v>
                </c:pt>
                <c:pt idx="24823">
                  <c:v>1.0068416595458984E-3</c:v>
                </c:pt>
                <c:pt idx="24824">
                  <c:v>1.007080078125E-3</c:v>
                </c:pt>
                <c:pt idx="24825">
                  <c:v>1.007080078125E-3</c:v>
                </c:pt>
                <c:pt idx="24826">
                  <c:v>1.0068416595458984E-3</c:v>
                </c:pt>
                <c:pt idx="24827">
                  <c:v>1.007080078125E-3</c:v>
                </c:pt>
                <c:pt idx="24828">
                  <c:v>1.007080078125E-3</c:v>
                </c:pt>
                <c:pt idx="24829">
                  <c:v>1.0068416595458984E-3</c:v>
                </c:pt>
                <c:pt idx="24830">
                  <c:v>1.007080078125E-3</c:v>
                </c:pt>
                <c:pt idx="24831">
                  <c:v>1.007080078125E-3</c:v>
                </c:pt>
                <c:pt idx="24832">
                  <c:v>1.0068416595458984E-3</c:v>
                </c:pt>
                <c:pt idx="24833">
                  <c:v>1.0080337524414063E-3</c:v>
                </c:pt>
                <c:pt idx="24834">
                  <c:v>1.007080078125E-3</c:v>
                </c:pt>
                <c:pt idx="24835">
                  <c:v>1.0068416595458984E-3</c:v>
                </c:pt>
                <c:pt idx="24836">
                  <c:v>1.007080078125E-3</c:v>
                </c:pt>
                <c:pt idx="24837">
                  <c:v>1.007080078125E-3</c:v>
                </c:pt>
                <c:pt idx="24838">
                  <c:v>1.0068416595458984E-3</c:v>
                </c:pt>
                <c:pt idx="24839">
                  <c:v>1.007080078125E-3</c:v>
                </c:pt>
                <c:pt idx="24840">
                  <c:v>1.007080078125E-3</c:v>
                </c:pt>
                <c:pt idx="24841">
                  <c:v>1.0068416595458984E-3</c:v>
                </c:pt>
                <c:pt idx="24842">
                  <c:v>1.007080078125E-3</c:v>
                </c:pt>
                <c:pt idx="24843">
                  <c:v>1.007080078125E-3</c:v>
                </c:pt>
                <c:pt idx="24844">
                  <c:v>1.0068416595458984E-3</c:v>
                </c:pt>
                <c:pt idx="24845">
                  <c:v>1.007080078125E-3</c:v>
                </c:pt>
                <c:pt idx="24846">
                  <c:v>1.0080337524414063E-3</c:v>
                </c:pt>
                <c:pt idx="24847">
                  <c:v>1.007080078125E-3</c:v>
                </c:pt>
                <c:pt idx="24848">
                  <c:v>1.0068416595458984E-3</c:v>
                </c:pt>
                <c:pt idx="24849">
                  <c:v>1.007080078125E-3</c:v>
                </c:pt>
                <c:pt idx="24850">
                  <c:v>1.007080078125E-3</c:v>
                </c:pt>
                <c:pt idx="24851">
                  <c:v>1.0068416595458984E-3</c:v>
                </c:pt>
                <c:pt idx="24852">
                  <c:v>1.007080078125E-3</c:v>
                </c:pt>
                <c:pt idx="24853">
                  <c:v>1.007080078125E-3</c:v>
                </c:pt>
                <c:pt idx="24854">
                  <c:v>1.0068416595458984E-3</c:v>
                </c:pt>
                <c:pt idx="24855">
                  <c:v>1.007080078125E-3</c:v>
                </c:pt>
                <c:pt idx="24856">
                  <c:v>1.0068416595458984E-3</c:v>
                </c:pt>
                <c:pt idx="24857">
                  <c:v>1.007080078125E-3</c:v>
                </c:pt>
                <c:pt idx="24858">
                  <c:v>1.0080337524414063E-3</c:v>
                </c:pt>
                <c:pt idx="24859">
                  <c:v>1.007080078125E-3</c:v>
                </c:pt>
                <c:pt idx="24860">
                  <c:v>1.0068416595458984E-3</c:v>
                </c:pt>
                <c:pt idx="24861">
                  <c:v>1.007080078125E-3</c:v>
                </c:pt>
                <c:pt idx="24862">
                  <c:v>1.007080078125E-3</c:v>
                </c:pt>
                <c:pt idx="24863">
                  <c:v>1.0068416595458984E-3</c:v>
                </c:pt>
                <c:pt idx="24864">
                  <c:v>1.007080078125E-3</c:v>
                </c:pt>
                <c:pt idx="24865">
                  <c:v>1.007080078125E-3</c:v>
                </c:pt>
                <c:pt idx="24866">
                  <c:v>1.0068416595458984E-3</c:v>
                </c:pt>
                <c:pt idx="24867">
                  <c:v>1.007080078125E-3</c:v>
                </c:pt>
                <c:pt idx="24868">
                  <c:v>1.007080078125E-3</c:v>
                </c:pt>
                <c:pt idx="24869">
                  <c:v>1.0068416595458984E-3</c:v>
                </c:pt>
                <c:pt idx="24870">
                  <c:v>1.007080078125E-3</c:v>
                </c:pt>
                <c:pt idx="24871">
                  <c:v>1.0080337524414063E-3</c:v>
                </c:pt>
                <c:pt idx="24872">
                  <c:v>1.007080078125E-3</c:v>
                </c:pt>
                <c:pt idx="24873">
                  <c:v>1.0068416595458984E-3</c:v>
                </c:pt>
                <c:pt idx="24874">
                  <c:v>1.007080078125E-3</c:v>
                </c:pt>
                <c:pt idx="24875">
                  <c:v>1.007080078125E-3</c:v>
                </c:pt>
                <c:pt idx="24876">
                  <c:v>1.0068416595458984E-3</c:v>
                </c:pt>
                <c:pt idx="24877">
                  <c:v>1.007080078125E-3</c:v>
                </c:pt>
                <c:pt idx="24878">
                  <c:v>1.0068416595458984E-3</c:v>
                </c:pt>
                <c:pt idx="24879">
                  <c:v>1.007080078125E-3</c:v>
                </c:pt>
                <c:pt idx="24880">
                  <c:v>1.007080078125E-3</c:v>
                </c:pt>
                <c:pt idx="24881">
                  <c:v>1.0068416595458984E-3</c:v>
                </c:pt>
                <c:pt idx="24882">
                  <c:v>1.007080078125E-3</c:v>
                </c:pt>
                <c:pt idx="24883">
                  <c:v>1.0080337524414063E-3</c:v>
                </c:pt>
                <c:pt idx="24884">
                  <c:v>1.007080078125E-3</c:v>
                </c:pt>
                <c:pt idx="24885">
                  <c:v>1.0068416595458984E-3</c:v>
                </c:pt>
                <c:pt idx="24886">
                  <c:v>1.007080078125E-3</c:v>
                </c:pt>
                <c:pt idx="24887">
                  <c:v>1.007080078125E-3</c:v>
                </c:pt>
                <c:pt idx="24888">
                  <c:v>1.0068416595458984E-3</c:v>
                </c:pt>
                <c:pt idx="24889">
                  <c:v>1.007080078125E-3</c:v>
                </c:pt>
                <c:pt idx="24890">
                  <c:v>1.007080078125E-3</c:v>
                </c:pt>
                <c:pt idx="24891">
                  <c:v>1.0068416595458984E-3</c:v>
                </c:pt>
                <c:pt idx="24892">
                  <c:v>1.007080078125E-3</c:v>
                </c:pt>
                <c:pt idx="24893">
                  <c:v>1.007080078125E-3</c:v>
                </c:pt>
                <c:pt idx="24894">
                  <c:v>1.0068416595458984E-3</c:v>
                </c:pt>
                <c:pt idx="24895">
                  <c:v>1.007080078125E-3</c:v>
                </c:pt>
                <c:pt idx="24896">
                  <c:v>1.0080337524414063E-3</c:v>
                </c:pt>
                <c:pt idx="24897">
                  <c:v>1.007080078125E-3</c:v>
                </c:pt>
                <c:pt idx="24898">
                  <c:v>1.0068416595458984E-3</c:v>
                </c:pt>
                <c:pt idx="24899">
                  <c:v>1.007080078125E-3</c:v>
                </c:pt>
                <c:pt idx="24900">
                  <c:v>1.0068416595458984E-3</c:v>
                </c:pt>
                <c:pt idx="24901">
                  <c:v>1.007080078125E-3</c:v>
                </c:pt>
                <c:pt idx="24902">
                  <c:v>1.007080078125E-3</c:v>
                </c:pt>
                <c:pt idx="24903">
                  <c:v>1.0068416595458984E-3</c:v>
                </c:pt>
                <c:pt idx="24904">
                  <c:v>1.007080078125E-3</c:v>
                </c:pt>
                <c:pt idx="24905">
                  <c:v>1.007080078125E-3</c:v>
                </c:pt>
                <c:pt idx="24906">
                  <c:v>1.0068416595458984E-3</c:v>
                </c:pt>
                <c:pt idx="24907">
                  <c:v>1.007080078125E-3</c:v>
                </c:pt>
                <c:pt idx="24908">
                  <c:v>1.0080337524414063E-3</c:v>
                </c:pt>
                <c:pt idx="24909">
                  <c:v>1.007080078125E-3</c:v>
                </c:pt>
                <c:pt idx="24910">
                  <c:v>1.0068416595458984E-3</c:v>
                </c:pt>
                <c:pt idx="24911">
                  <c:v>1.007080078125E-3</c:v>
                </c:pt>
                <c:pt idx="24912">
                  <c:v>1.007080078125E-3</c:v>
                </c:pt>
                <c:pt idx="24913">
                  <c:v>1.0068416595458984E-3</c:v>
                </c:pt>
                <c:pt idx="24914">
                  <c:v>1.007080078125E-3</c:v>
                </c:pt>
                <c:pt idx="24915">
                  <c:v>1.007080078125E-3</c:v>
                </c:pt>
                <c:pt idx="24916">
                  <c:v>1.0068416595458984E-3</c:v>
                </c:pt>
                <c:pt idx="24917">
                  <c:v>1.007080078125E-3</c:v>
                </c:pt>
                <c:pt idx="24918">
                  <c:v>1.007080078125E-3</c:v>
                </c:pt>
                <c:pt idx="24919">
                  <c:v>1.0068416595458984E-3</c:v>
                </c:pt>
                <c:pt idx="24920">
                  <c:v>1.007080078125E-3</c:v>
                </c:pt>
                <c:pt idx="24921">
                  <c:v>1.0080337524414063E-3</c:v>
                </c:pt>
                <c:pt idx="24922">
                  <c:v>1.0068416595458984E-3</c:v>
                </c:pt>
                <c:pt idx="24923">
                  <c:v>1.007080078125E-3</c:v>
                </c:pt>
                <c:pt idx="24924">
                  <c:v>1.007080078125E-3</c:v>
                </c:pt>
                <c:pt idx="24925">
                  <c:v>1.0068416595458984E-3</c:v>
                </c:pt>
                <c:pt idx="24926">
                  <c:v>1.007080078125E-3</c:v>
                </c:pt>
                <c:pt idx="24927">
                  <c:v>1.007080078125E-3</c:v>
                </c:pt>
                <c:pt idx="24928">
                  <c:v>1.0068416595458984E-3</c:v>
                </c:pt>
                <c:pt idx="24929">
                  <c:v>1.007080078125E-3</c:v>
                </c:pt>
                <c:pt idx="24930">
                  <c:v>1.007080078125E-3</c:v>
                </c:pt>
                <c:pt idx="24931">
                  <c:v>1.0068416595458984E-3</c:v>
                </c:pt>
                <c:pt idx="24932">
                  <c:v>1.007080078125E-3</c:v>
                </c:pt>
                <c:pt idx="24933">
                  <c:v>1.0080337524414063E-3</c:v>
                </c:pt>
                <c:pt idx="24934">
                  <c:v>1.007080078125E-3</c:v>
                </c:pt>
                <c:pt idx="24935">
                  <c:v>1.0068416595458984E-3</c:v>
                </c:pt>
                <c:pt idx="24936">
                  <c:v>1.007080078125E-3</c:v>
                </c:pt>
                <c:pt idx="24937">
                  <c:v>1.007080078125E-3</c:v>
                </c:pt>
                <c:pt idx="24938">
                  <c:v>1.0068416595458984E-3</c:v>
                </c:pt>
                <c:pt idx="24939">
                  <c:v>1.007080078125E-3</c:v>
                </c:pt>
                <c:pt idx="24940">
                  <c:v>1.007080078125E-3</c:v>
                </c:pt>
                <c:pt idx="24941">
                  <c:v>1.0068416595458984E-3</c:v>
                </c:pt>
                <c:pt idx="24942">
                  <c:v>1.007080078125E-3</c:v>
                </c:pt>
                <c:pt idx="24943">
                  <c:v>1.007080078125E-3</c:v>
                </c:pt>
                <c:pt idx="24944">
                  <c:v>1.0068416595458984E-3</c:v>
                </c:pt>
                <c:pt idx="24945">
                  <c:v>1.007080078125E-3</c:v>
                </c:pt>
                <c:pt idx="24946">
                  <c:v>1.0080337524414063E-3</c:v>
                </c:pt>
                <c:pt idx="24947">
                  <c:v>1.0068416595458984E-3</c:v>
                </c:pt>
                <c:pt idx="24948">
                  <c:v>1.007080078125E-3</c:v>
                </c:pt>
                <c:pt idx="24949">
                  <c:v>1.007080078125E-3</c:v>
                </c:pt>
                <c:pt idx="24950">
                  <c:v>1.0068416595458984E-3</c:v>
                </c:pt>
                <c:pt idx="24951">
                  <c:v>1.007080078125E-3</c:v>
                </c:pt>
                <c:pt idx="24952">
                  <c:v>1.007080078125E-3</c:v>
                </c:pt>
                <c:pt idx="24953">
                  <c:v>1.0068416595458984E-3</c:v>
                </c:pt>
                <c:pt idx="24954">
                  <c:v>1.007080078125E-3</c:v>
                </c:pt>
                <c:pt idx="24955">
                  <c:v>1.007080078125E-3</c:v>
                </c:pt>
                <c:pt idx="24956">
                  <c:v>1.0068416595458984E-3</c:v>
                </c:pt>
                <c:pt idx="24957">
                  <c:v>1.007080078125E-3</c:v>
                </c:pt>
                <c:pt idx="24958">
                  <c:v>1.0080337524414063E-3</c:v>
                </c:pt>
                <c:pt idx="24959">
                  <c:v>1.007080078125E-3</c:v>
                </c:pt>
                <c:pt idx="24960">
                  <c:v>1.0068416595458984E-3</c:v>
                </c:pt>
                <c:pt idx="24961">
                  <c:v>1.007080078125E-3</c:v>
                </c:pt>
                <c:pt idx="24962">
                  <c:v>1.007080078125E-3</c:v>
                </c:pt>
                <c:pt idx="24963">
                  <c:v>1.0068416595458984E-3</c:v>
                </c:pt>
                <c:pt idx="24964">
                  <c:v>1.007080078125E-3</c:v>
                </c:pt>
                <c:pt idx="24965">
                  <c:v>1.007080078125E-3</c:v>
                </c:pt>
                <c:pt idx="24966">
                  <c:v>1.0068416595458984E-3</c:v>
                </c:pt>
                <c:pt idx="24967">
                  <c:v>1.007080078125E-3</c:v>
                </c:pt>
                <c:pt idx="24968">
                  <c:v>1.007080078125E-3</c:v>
                </c:pt>
                <c:pt idx="24969">
                  <c:v>1.0068416595458984E-3</c:v>
                </c:pt>
                <c:pt idx="24970">
                  <c:v>1.007080078125E-3</c:v>
                </c:pt>
                <c:pt idx="24971">
                  <c:v>1.0080337524414063E-3</c:v>
                </c:pt>
                <c:pt idx="24972">
                  <c:v>1.0068416595458984E-3</c:v>
                </c:pt>
                <c:pt idx="24973">
                  <c:v>1.007080078125E-3</c:v>
                </c:pt>
                <c:pt idx="24974">
                  <c:v>1.007080078125E-3</c:v>
                </c:pt>
                <c:pt idx="24975">
                  <c:v>1.0068416595458984E-3</c:v>
                </c:pt>
                <c:pt idx="24976">
                  <c:v>1.007080078125E-3</c:v>
                </c:pt>
                <c:pt idx="24977">
                  <c:v>1.007080078125E-3</c:v>
                </c:pt>
                <c:pt idx="24978">
                  <c:v>1.0068416595458984E-3</c:v>
                </c:pt>
                <c:pt idx="24979">
                  <c:v>1.007080078125E-3</c:v>
                </c:pt>
                <c:pt idx="24980">
                  <c:v>1.007080078125E-3</c:v>
                </c:pt>
                <c:pt idx="24981">
                  <c:v>1.0068416595458984E-3</c:v>
                </c:pt>
                <c:pt idx="24982">
                  <c:v>1.007080078125E-3</c:v>
                </c:pt>
                <c:pt idx="24983">
                  <c:v>1.0080337524414063E-3</c:v>
                </c:pt>
                <c:pt idx="24984">
                  <c:v>1.007080078125E-3</c:v>
                </c:pt>
                <c:pt idx="24985">
                  <c:v>1.0068416595458984E-3</c:v>
                </c:pt>
                <c:pt idx="24986">
                  <c:v>1.007080078125E-3</c:v>
                </c:pt>
                <c:pt idx="24987">
                  <c:v>1.007080078125E-3</c:v>
                </c:pt>
                <c:pt idx="24988">
                  <c:v>1.0068416595458984E-3</c:v>
                </c:pt>
                <c:pt idx="24989">
                  <c:v>1.007080078125E-3</c:v>
                </c:pt>
                <c:pt idx="24990">
                  <c:v>1.007080078125E-3</c:v>
                </c:pt>
                <c:pt idx="24991">
                  <c:v>1.0068416595458984E-3</c:v>
                </c:pt>
                <c:pt idx="24992">
                  <c:v>1.007080078125E-3</c:v>
                </c:pt>
                <c:pt idx="24993">
                  <c:v>1.007080078125E-3</c:v>
                </c:pt>
                <c:pt idx="24994">
                  <c:v>1.0068416595458984E-3</c:v>
                </c:pt>
                <c:pt idx="24995">
                  <c:v>1.007080078125E-3</c:v>
                </c:pt>
                <c:pt idx="24996">
                  <c:v>9.0639591217041016E-3</c:v>
                </c:pt>
                <c:pt idx="24997">
                  <c:v>1.007080078125E-3</c:v>
                </c:pt>
                <c:pt idx="24998">
                  <c:v>1.0068416595458984E-3</c:v>
                </c:pt>
                <c:pt idx="24999">
                  <c:v>1.007080078125E-3</c:v>
                </c:pt>
                <c:pt idx="25000">
                  <c:v>1.0080337524414063E-3</c:v>
                </c:pt>
                <c:pt idx="25001">
                  <c:v>1.007080078125E-3</c:v>
                </c:pt>
                <c:pt idx="25002">
                  <c:v>1.0068416595458984E-3</c:v>
                </c:pt>
                <c:pt idx="25003">
                  <c:v>1.007080078125E-3</c:v>
                </c:pt>
                <c:pt idx="25004">
                  <c:v>1.007080078125E-3</c:v>
                </c:pt>
                <c:pt idx="25005">
                  <c:v>1.0068416595458984E-3</c:v>
                </c:pt>
                <c:pt idx="25006">
                  <c:v>5.0351619720458984E-3</c:v>
                </c:pt>
                <c:pt idx="25007">
                  <c:v>1.0068416595458984E-3</c:v>
                </c:pt>
                <c:pt idx="25008">
                  <c:v>1.007080078125E-3</c:v>
                </c:pt>
                <c:pt idx="25009">
                  <c:v>1.0080337524414063E-3</c:v>
                </c:pt>
                <c:pt idx="25010">
                  <c:v>1.0068416595458984E-3</c:v>
                </c:pt>
                <c:pt idx="25011">
                  <c:v>1.007080078125E-3</c:v>
                </c:pt>
                <c:pt idx="25012">
                  <c:v>1.007080078125E-3</c:v>
                </c:pt>
                <c:pt idx="25013">
                  <c:v>1.0068416595458984E-3</c:v>
                </c:pt>
                <c:pt idx="25014">
                  <c:v>1.007080078125E-3</c:v>
                </c:pt>
                <c:pt idx="25015">
                  <c:v>1.007080078125E-3</c:v>
                </c:pt>
                <c:pt idx="25016">
                  <c:v>1.0068416595458984E-3</c:v>
                </c:pt>
                <c:pt idx="25017">
                  <c:v>1.007080078125E-3</c:v>
                </c:pt>
                <c:pt idx="25018">
                  <c:v>1.007080078125E-3</c:v>
                </c:pt>
                <c:pt idx="25019">
                  <c:v>1.0068416595458984E-3</c:v>
                </c:pt>
                <c:pt idx="25020">
                  <c:v>1.007080078125E-3</c:v>
                </c:pt>
                <c:pt idx="25021">
                  <c:v>1.0080337524414063E-3</c:v>
                </c:pt>
                <c:pt idx="25022">
                  <c:v>1.007080078125E-3</c:v>
                </c:pt>
                <c:pt idx="25023">
                  <c:v>1.0068416595458984E-3</c:v>
                </c:pt>
                <c:pt idx="25024">
                  <c:v>1.007080078125E-3</c:v>
                </c:pt>
                <c:pt idx="25025">
                  <c:v>1.007080078125E-3</c:v>
                </c:pt>
                <c:pt idx="25026">
                  <c:v>1.0068416595458984E-3</c:v>
                </c:pt>
                <c:pt idx="25027">
                  <c:v>1.007080078125E-3</c:v>
                </c:pt>
                <c:pt idx="25028">
                  <c:v>1.007080078125E-3</c:v>
                </c:pt>
                <c:pt idx="25029">
                  <c:v>1.0068416595458984E-3</c:v>
                </c:pt>
                <c:pt idx="25030">
                  <c:v>1.007080078125E-3</c:v>
                </c:pt>
                <c:pt idx="25031">
                  <c:v>1.007080078125E-3</c:v>
                </c:pt>
                <c:pt idx="25032">
                  <c:v>1.0068416595458984E-3</c:v>
                </c:pt>
                <c:pt idx="25033">
                  <c:v>1.007080078125E-3</c:v>
                </c:pt>
                <c:pt idx="25034">
                  <c:v>1.0080337524414063E-3</c:v>
                </c:pt>
                <c:pt idx="25035">
                  <c:v>1.0068416595458984E-3</c:v>
                </c:pt>
                <c:pt idx="25036">
                  <c:v>1.007080078125E-3</c:v>
                </c:pt>
                <c:pt idx="25037">
                  <c:v>1.007080078125E-3</c:v>
                </c:pt>
                <c:pt idx="25038">
                  <c:v>1.0068416595458984E-3</c:v>
                </c:pt>
                <c:pt idx="25039">
                  <c:v>1.007080078125E-3</c:v>
                </c:pt>
                <c:pt idx="25040">
                  <c:v>1.007080078125E-3</c:v>
                </c:pt>
                <c:pt idx="25041">
                  <c:v>1.0068416595458984E-3</c:v>
                </c:pt>
                <c:pt idx="25042">
                  <c:v>1.007080078125E-3</c:v>
                </c:pt>
                <c:pt idx="25043">
                  <c:v>1.007080078125E-3</c:v>
                </c:pt>
                <c:pt idx="25044">
                  <c:v>1.0068416595458984E-3</c:v>
                </c:pt>
                <c:pt idx="25045">
                  <c:v>1.007080078125E-3</c:v>
                </c:pt>
                <c:pt idx="25046">
                  <c:v>1.0080337524414063E-3</c:v>
                </c:pt>
                <c:pt idx="25047">
                  <c:v>1.007080078125E-3</c:v>
                </c:pt>
                <c:pt idx="25048">
                  <c:v>1.0068416595458984E-3</c:v>
                </c:pt>
                <c:pt idx="25049">
                  <c:v>1.007080078125E-3</c:v>
                </c:pt>
                <c:pt idx="25050">
                  <c:v>1.007080078125E-3</c:v>
                </c:pt>
                <c:pt idx="25051">
                  <c:v>1.0068416595458984E-3</c:v>
                </c:pt>
                <c:pt idx="25052">
                  <c:v>1.007080078125E-3</c:v>
                </c:pt>
                <c:pt idx="25053">
                  <c:v>1.007080078125E-3</c:v>
                </c:pt>
                <c:pt idx="25054">
                  <c:v>1.0068416595458984E-3</c:v>
                </c:pt>
                <c:pt idx="25055">
                  <c:v>1.007080078125E-3</c:v>
                </c:pt>
                <c:pt idx="25056">
                  <c:v>1.007080078125E-3</c:v>
                </c:pt>
                <c:pt idx="25057">
                  <c:v>1.0068416595458984E-3</c:v>
                </c:pt>
                <c:pt idx="25058">
                  <c:v>1.007080078125E-3</c:v>
                </c:pt>
                <c:pt idx="25059">
                  <c:v>1.0080337524414063E-3</c:v>
                </c:pt>
                <c:pt idx="25060">
                  <c:v>1.0068416595458984E-3</c:v>
                </c:pt>
                <c:pt idx="25061">
                  <c:v>1.007080078125E-3</c:v>
                </c:pt>
                <c:pt idx="25062">
                  <c:v>1.007080078125E-3</c:v>
                </c:pt>
                <c:pt idx="25063">
                  <c:v>1.0068416595458984E-3</c:v>
                </c:pt>
                <c:pt idx="25064">
                  <c:v>1.007080078125E-3</c:v>
                </c:pt>
                <c:pt idx="25065">
                  <c:v>1.007080078125E-3</c:v>
                </c:pt>
                <c:pt idx="25066">
                  <c:v>1.0068416595458984E-3</c:v>
                </c:pt>
                <c:pt idx="25067">
                  <c:v>1.007080078125E-3</c:v>
                </c:pt>
                <c:pt idx="25068">
                  <c:v>1.007080078125E-3</c:v>
                </c:pt>
                <c:pt idx="25069">
                  <c:v>1.0068416595458984E-3</c:v>
                </c:pt>
                <c:pt idx="25070">
                  <c:v>1.007080078125E-3</c:v>
                </c:pt>
                <c:pt idx="25071">
                  <c:v>1.0080337524414063E-3</c:v>
                </c:pt>
                <c:pt idx="25072">
                  <c:v>1.007080078125E-3</c:v>
                </c:pt>
                <c:pt idx="25073">
                  <c:v>1.0068416595458984E-3</c:v>
                </c:pt>
                <c:pt idx="25074">
                  <c:v>1.007080078125E-3</c:v>
                </c:pt>
                <c:pt idx="25075">
                  <c:v>1.007080078125E-3</c:v>
                </c:pt>
                <c:pt idx="25076">
                  <c:v>1.0068416595458984E-3</c:v>
                </c:pt>
                <c:pt idx="25077">
                  <c:v>1.007080078125E-3</c:v>
                </c:pt>
                <c:pt idx="25078">
                  <c:v>1.007080078125E-3</c:v>
                </c:pt>
                <c:pt idx="25079">
                  <c:v>1.0068416595458984E-3</c:v>
                </c:pt>
                <c:pt idx="25080">
                  <c:v>1.007080078125E-3</c:v>
                </c:pt>
                <c:pt idx="25081">
                  <c:v>1.007080078125E-3</c:v>
                </c:pt>
                <c:pt idx="25082">
                  <c:v>1.0068416595458984E-3</c:v>
                </c:pt>
                <c:pt idx="25083">
                  <c:v>1.007080078125E-3</c:v>
                </c:pt>
                <c:pt idx="25084">
                  <c:v>1.0080337524414063E-3</c:v>
                </c:pt>
                <c:pt idx="25085">
                  <c:v>1.0068416595458984E-3</c:v>
                </c:pt>
                <c:pt idx="25086">
                  <c:v>1.007080078125E-3</c:v>
                </c:pt>
                <c:pt idx="25087">
                  <c:v>1.007080078125E-3</c:v>
                </c:pt>
                <c:pt idx="25088">
                  <c:v>1.0068416595458984E-3</c:v>
                </c:pt>
                <c:pt idx="25089">
                  <c:v>1.007080078125E-3</c:v>
                </c:pt>
                <c:pt idx="25090">
                  <c:v>1.007080078125E-3</c:v>
                </c:pt>
                <c:pt idx="25091">
                  <c:v>1.0068416595458984E-3</c:v>
                </c:pt>
                <c:pt idx="25092">
                  <c:v>1.007080078125E-3</c:v>
                </c:pt>
                <c:pt idx="25093">
                  <c:v>1.007080078125E-3</c:v>
                </c:pt>
                <c:pt idx="25094">
                  <c:v>1.0068416595458984E-3</c:v>
                </c:pt>
                <c:pt idx="25095">
                  <c:v>1.007080078125E-3</c:v>
                </c:pt>
                <c:pt idx="25096">
                  <c:v>1.0080337524414063E-3</c:v>
                </c:pt>
                <c:pt idx="25097">
                  <c:v>1.007080078125E-3</c:v>
                </c:pt>
                <c:pt idx="25098">
                  <c:v>1.0068416595458984E-3</c:v>
                </c:pt>
                <c:pt idx="25099">
                  <c:v>1.007080078125E-3</c:v>
                </c:pt>
                <c:pt idx="25100">
                  <c:v>1.007080078125E-3</c:v>
                </c:pt>
                <c:pt idx="25101">
                  <c:v>1.0068416595458984E-3</c:v>
                </c:pt>
                <c:pt idx="25102">
                  <c:v>1.007080078125E-3</c:v>
                </c:pt>
                <c:pt idx="25103">
                  <c:v>1.007080078125E-3</c:v>
                </c:pt>
                <c:pt idx="25104">
                  <c:v>1.0068416595458984E-3</c:v>
                </c:pt>
                <c:pt idx="25105">
                  <c:v>1.007080078125E-3</c:v>
                </c:pt>
                <c:pt idx="25106">
                  <c:v>1.007080078125E-3</c:v>
                </c:pt>
                <c:pt idx="25107">
                  <c:v>1.0068416595458984E-3</c:v>
                </c:pt>
                <c:pt idx="25108">
                  <c:v>1.007080078125E-3</c:v>
                </c:pt>
                <c:pt idx="25109">
                  <c:v>1.0080337524414063E-3</c:v>
                </c:pt>
                <c:pt idx="25110">
                  <c:v>1.0068416595458984E-3</c:v>
                </c:pt>
                <c:pt idx="25111">
                  <c:v>1.007080078125E-3</c:v>
                </c:pt>
                <c:pt idx="25112">
                  <c:v>1.007080078125E-3</c:v>
                </c:pt>
                <c:pt idx="25113">
                  <c:v>1.0068416595458984E-3</c:v>
                </c:pt>
                <c:pt idx="25114">
                  <c:v>1.007080078125E-3</c:v>
                </c:pt>
                <c:pt idx="25115">
                  <c:v>1.007080078125E-3</c:v>
                </c:pt>
                <c:pt idx="25116">
                  <c:v>1.0068416595458984E-3</c:v>
                </c:pt>
                <c:pt idx="25117">
                  <c:v>1.007080078125E-3</c:v>
                </c:pt>
                <c:pt idx="25118">
                  <c:v>1.007080078125E-3</c:v>
                </c:pt>
                <c:pt idx="25119">
                  <c:v>1.0068416595458984E-3</c:v>
                </c:pt>
                <c:pt idx="25120">
                  <c:v>1.007080078125E-3</c:v>
                </c:pt>
                <c:pt idx="25121">
                  <c:v>1.0080337524414063E-3</c:v>
                </c:pt>
                <c:pt idx="25122">
                  <c:v>1.007080078125E-3</c:v>
                </c:pt>
                <c:pt idx="25123">
                  <c:v>1.0068416595458984E-3</c:v>
                </c:pt>
                <c:pt idx="25124">
                  <c:v>1.007080078125E-3</c:v>
                </c:pt>
                <c:pt idx="25125">
                  <c:v>1.007080078125E-3</c:v>
                </c:pt>
                <c:pt idx="25126">
                  <c:v>1.0068416595458984E-3</c:v>
                </c:pt>
                <c:pt idx="25127">
                  <c:v>1.007080078125E-3</c:v>
                </c:pt>
                <c:pt idx="25128">
                  <c:v>1.007080078125E-3</c:v>
                </c:pt>
                <c:pt idx="25129">
                  <c:v>1.0068416595458984E-3</c:v>
                </c:pt>
                <c:pt idx="25130">
                  <c:v>1.007080078125E-3</c:v>
                </c:pt>
                <c:pt idx="25131">
                  <c:v>1.007080078125E-3</c:v>
                </c:pt>
                <c:pt idx="25132">
                  <c:v>1.0068416595458984E-3</c:v>
                </c:pt>
                <c:pt idx="25133">
                  <c:v>1.0080337524414063E-3</c:v>
                </c:pt>
                <c:pt idx="25134">
                  <c:v>1.007080078125E-3</c:v>
                </c:pt>
                <c:pt idx="25135">
                  <c:v>1.0068416595458984E-3</c:v>
                </c:pt>
                <c:pt idx="25136">
                  <c:v>1.007080078125E-3</c:v>
                </c:pt>
                <c:pt idx="25137">
                  <c:v>1.007080078125E-3</c:v>
                </c:pt>
                <c:pt idx="25138">
                  <c:v>1.0068416595458984E-3</c:v>
                </c:pt>
                <c:pt idx="25139">
                  <c:v>1.007080078125E-3</c:v>
                </c:pt>
                <c:pt idx="25140">
                  <c:v>1.007080078125E-3</c:v>
                </c:pt>
                <c:pt idx="25141">
                  <c:v>1.0068416595458984E-3</c:v>
                </c:pt>
                <c:pt idx="25142">
                  <c:v>1.007080078125E-3</c:v>
                </c:pt>
                <c:pt idx="25143">
                  <c:v>1.007080078125E-3</c:v>
                </c:pt>
                <c:pt idx="25144">
                  <c:v>1.0068416595458984E-3</c:v>
                </c:pt>
                <c:pt idx="25145">
                  <c:v>1.007080078125E-3</c:v>
                </c:pt>
                <c:pt idx="25146">
                  <c:v>1.0080337524414063E-3</c:v>
                </c:pt>
                <c:pt idx="25147">
                  <c:v>1.007080078125E-3</c:v>
                </c:pt>
                <c:pt idx="25148">
                  <c:v>1.0068416595458984E-3</c:v>
                </c:pt>
                <c:pt idx="25149">
                  <c:v>1.007080078125E-3</c:v>
                </c:pt>
                <c:pt idx="25150">
                  <c:v>1.007080078125E-3</c:v>
                </c:pt>
                <c:pt idx="25151">
                  <c:v>1.0068416595458984E-3</c:v>
                </c:pt>
                <c:pt idx="25152">
                  <c:v>1.007080078125E-3</c:v>
                </c:pt>
                <c:pt idx="25153">
                  <c:v>1.007080078125E-3</c:v>
                </c:pt>
                <c:pt idx="25154">
                  <c:v>1.0068416595458984E-3</c:v>
                </c:pt>
                <c:pt idx="25155">
                  <c:v>1.007080078125E-3</c:v>
                </c:pt>
                <c:pt idx="25156">
                  <c:v>1.007080078125E-3</c:v>
                </c:pt>
                <c:pt idx="25157">
                  <c:v>1.0068416595458984E-3</c:v>
                </c:pt>
                <c:pt idx="25158">
                  <c:v>1.0080337524414063E-3</c:v>
                </c:pt>
                <c:pt idx="25159">
                  <c:v>1.007080078125E-3</c:v>
                </c:pt>
                <c:pt idx="25160">
                  <c:v>1.0068416595458984E-3</c:v>
                </c:pt>
                <c:pt idx="25161">
                  <c:v>1.007080078125E-3</c:v>
                </c:pt>
                <c:pt idx="25162">
                  <c:v>1.007080078125E-3</c:v>
                </c:pt>
                <c:pt idx="25163">
                  <c:v>1.0068416595458984E-3</c:v>
                </c:pt>
                <c:pt idx="25164">
                  <c:v>1.007080078125E-3</c:v>
                </c:pt>
                <c:pt idx="25165">
                  <c:v>1.007080078125E-3</c:v>
                </c:pt>
                <c:pt idx="25166">
                  <c:v>1.0068416595458984E-3</c:v>
                </c:pt>
                <c:pt idx="25167">
                  <c:v>1.007080078125E-3</c:v>
                </c:pt>
                <c:pt idx="25168">
                  <c:v>1.007080078125E-3</c:v>
                </c:pt>
                <c:pt idx="25169">
                  <c:v>1.0068416595458984E-3</c:v>
                </c:pt>
                <c:pt idx="25170">
                  <c:v>1.007080078125E-3</c:v>
                </c:pt>
                <c:pt idx="25171">
                  <c:v>1.0080337524414063E-3</c:v>
                </c:pt>
                <c:pt idx="25172">
                  <c:v>1.007080078125E-3</c:v>
                </c:pt>
                <c:pt idx="25173">
                  <c:v>1.0068416595458984E-3</c:v>
                </c:pt>
                <c:pt idx="25174">
                  <c:v>1.007080078125E-3</c:v>
                </c:pt>
                <c:pt idx="25175">
                  <c:v>1.007080078125E-3</c:v>
                </c:pt>
                <c:pt idx="25176">
                  <c:v>1.0068416595458984E-3</c:v>
                </c:pt>
                <c:pt idx="25177">
                  <c:v>1.007080078125E-3</c:v>
                </c:pt>
                <c:pt idx="25178">
                  <c:v>1.007080078125E-3</c:v>
                </c:pt>
                <c:pt idx="25179">
                  <c:v>1.0068416595458984E-3</c:v>
                </c:pt>
                <c:pt idx="25180">
                  <c:v>1.007080078125E-3</c:v>
                </c:pt>
                <c:pt idx="25181">
                  <c:v>1.007080078125E-3</c:v>
                </c:pt>
                <c:pt idx="25182">
                  <c:v>1.0068416595458984E-3</c:v>
                </c:pt>
                <c:pt idx="25183">
                  <c:v>1.0080337524414063E-3</c:v>
                </c:pt>
                <c:pt idx="25184">
                  <c:v>1.007080078125E-3</c:v>
                </c:pt>
                <c:pt idx="25185">
                  <c:v>1.0068416595458984E-3</c:v>
                </c:pt>
                <c:pt idx="25186">
                  <c:v>1.007080078125E-3</c:v>
                </c:pt>
                <c:pt idx="25187">
                  <c:v>1.007080078125E-3</c:v>
                </c:pt>
                <c:pt idx="25188">
                  <c:v>1.0068416595458984E-3</c:v>
                </c:pt>
                <c:pt idx="25189">
                  <c:v>1.007080078125E-3</c:v>
                </c:pt>
                <c:pt idx="25190">
                  <c:v>1.007080078125E-3</c:v>
                </c:pt>
                <c:pt idx="25191">
                  <c:v>1.0068416595458984E-3</c:v>
                </c:pt>
                <c:pt idx="25192">
                  <c:v>1.007080078125E-3</c:v>
                </c:pt>
                <c:pt idx="25193">
                  <c:v>1.007080078125E-3</c:v>
                </c:pt>
                <c:pt idx="25194">
                  <c:v>1.0068416595458984E-3</c:v>
                </c:pt>
                <c:pt idx="25195">
                  <c:v>1.007080078125E-3</c:v>
                </c:pt>
                <c:pt idx="25196">
                  <c:v>1.0080337524414063E-3</c:v>
                </c:pt>
                <c:pt idx="25197">
                  <c:v>1.007080078125E-3</c:v>
                </c:pt>
                <c:pt idx="25198">
                  <c:v>1.0068416595458984E-3</c:v>
                </c:pt>
                <c:pt idx="25199">
                  <c:v>1.007080078125E-3</c:v>
                </c:pt>
                <c:pt idx="25200">
                  <c:v>1.007080078125E-3</c:v>
                </c:pt>
                <c:pt idx="25201">
                  <c:v>1.0068416595458984E-3</c:v>
                </c:pt>
                <c:pt idx="25202">
                  <c:v>1.007080078125E-3</c:v>
                </c:pt>
                <c:pt idx="25203">
                  <c:v>1.007080078125E-3</c:v>
                </c:pt>
                <c:pt idx="25204">
                  <c:v>1.0068416595458984E-3</c:v>
                </c:pt>
                <c:pt idx="25205">
                  <c:v>1.007080078125E-3</c:v>
                </c:pt>
                <c:pt idx="25206">
                  <c:v>1.007080078125E-3</c:v>
                </c:pt>
                <c:pt idx="25207">
                  <c:v>1.0068416595458984E-3</c:v>
                </c:pt>
                <c:pt idx="25208">
                  <c:v>1.0080337524414063E-3</c:v>
                </c:pt>
                <c:pt idx="25209">
                  <c:v>1.007080078125E-3</c:v>
                </c:pt>
                <c:pt idx="25210">
                  <c:v>1.0068416595458984E-3</c:v>
                </c:pt>
                <c:pt idx="25211">
                  <c:v>1.007080078125E-3</c:v>
                </c:pt>
                <c:pt idx="25212">
                  <c:v>1.007080078125E-3</c:v>
                </c:pt>
                <c:pt idx="25213">
                  <c:v>1.0068416595458984E-3</c:v>
                </c:pt>
                <c:pt idx="25214">
                  <c:v>1.007080078125E-3</c:v>
                </c:pt>
                <c:pt idx="25215">
                  <c:v>1.007080078125E-3</c:v>
                </c:pt>
                <c:pt idx="25216">
                  <c:v>1.0068416595458984E-3</c:v>
                </c:pt>
                <c:pt idx="25217">
                  <c:v>1.007080078125E-3</c:v>
                </c:pt>
                <c:pt idx="25218">
                  <c:v>1.007080078125E-3</c:v>
                </c:pt>
                <c:pt idx="25219">
                  <c:v>1.0068416595458984E-3</c:v>
                </c:pt>
                <c:pt idx="25220">
                  <c:v>1.007080078125E-3</c:v>
                </c:pt>
                <c:pt idx="25221">
                  <c:v>1.0080337524414063E-3</c:v>
                </c:pt>
                <c:pt idx="25222">
                  <c:v>1.007080078125E-3</c:v>
                </c:pt>
                <c:pt idx="25223">
                  <c:v>1.0068416595458984E-3</c:v>
                </c:pt>
                <c:pt idx="25224">
                  <c:v>1.007080078125E-3</c:v>
                </c:pt>
                <c:pt idx="25225">
                  <c:v>1.007080078125E-3</c:v>
                </c:pt>
                <c:pt idx="25226">
                  <c:v>1.0068416595458984E-3</c:v>
                </c:pt>
                <c:pt idx="25227">
                  <c:v>1.007080078125E-3</c:v>
                </c:pt>
                <c:pt idx="25228">
                  <c:v>1.007080078125E-3</c:v>
                </c:pt>
                <c:pt idx="25229">
                  <c:v>1.0068416595458984E-3</c:v>
                </c:pt>
                <c:pt idx="25230">
                  <c:v>1.007080078125E-3</c:v>
                </c:pt>
                <c:pt idx="25231">
                  <c:v>1.007080078125E-3</c:v>
                </c:pt>
                <c:pt idx="25232">
                  <c:v>1.0068416595458984E-3</c:v>
                </c:pt>
                <c:pt idx="25233">
                  <c:v>1.0080337524414063E-3</c:v>
                </c:pt>
                <c:pt idx="25234">
                  <c:v>1.007080078125E-3</c:v>
                </c:pt>
                <c:pt idx="25235">
                  <c:v>1.0068416595458984E-3</c:v>
                </c:pt>
                <c:pt idx="25236">
                  <c:v>1.007080078125E-3</c:v>
                </c:pt>
                <c:pt idx="25237">
                  <c:v>1.007080078125E-3</c:v>
                </c:pt>
                <c:pt idx="25238">
                  <c:v>1.0068416595458984E-3</c:v>
                </c:pt>
                <c:pt idx="25239">
                  <c:v>1.007080078125E-3</c:v>
                </c:pt>
                <c:pt idx="25240">
                  <c:v>1.007080078125E-3</c:v>
                </c:pt>
                <c:pt idx="25241">
                  <c:v>1.0068416595458984E-3</c:v>
                </c:pt>
                <c:pt idx="25242">
                  <c:v>1.007080078125E-3</c:v>
                </c:pt>
                <c:pt idx="25243">
                  <c:v>1.007080078125E-3</c:v>
                </c:pt>
                <c:pt idx="25244">
                  <c:v>1.0068416595458984E-3</c:v>
                </c:pt>
                <c:pt idx="25245">
                  <c:v>1.007080078125E-3</c:v>
                </c:pt>
                <c:pt idx="25246">
                  <c:v>1.0080337524414063E-3</c:v>
                </c:pt>
                <c:pt idx="25247">
                  <c:v>1.007080078125E-3</c:v>
                </c:pt>
                <c:pt idx="25248">
                  <c:v>1.0068416595458984E-3</c:v>
                </c:pt>
                <c:pt idx="25249">
                  <c:v>1.007080078125E-3</c:v>
                </c:pt>
                <c:pt idx="25250">
                  <c:v>1.007080078125E-3</c:v>
                </c:pt>
                <c:pt idx="25251">
                  <c:v>5.0349235534667969E-3</c:v>
                </c:pt>
                <c:pt idx="25252">
                  <c:v>1.007080078125E-3</c:v>
                </c:pt>
                <c:pt idx="25253">
                  <c:v>1.0068416595458984E-3</c:v>
                </c:pt>
                <c:pt idx="25254">
                  <c:v>1.0080337524414063E-3</c:v>
                </c:pt>
                <c:pt idx="25255">
                  <c:v>1.007080078125E-3</c:v>
                </c:pt>
                <c:pt idx="25256">
                  <c:v>1.0068416595458984E-3</c:v>
                </c:pt>
                <c:pt idx="25257">
                  <c:v>1.007080078125E-3</c:v>
                </c:pt>
                <c:pt idx="25258">
                  <c:v>1.007080078125E-3</c:v>
                </c:pt>
                <c:pt idx="25259">
                  <c:v>1.0068416595458984E-3</c:v>
                </c:pt>
                <c:pt idx="25260">
                  <c:v>1.007080078125E-3</c:v>
                </c:pt>
                <c:pt idx="25261">
                  <c:v>1.007080078125E-3</c:v>
                </c:pt>
                <c:pt idx="25262">
                  <c:v>1.0068416595458984E-3</c:v>
                </c:pt>
                <c:pt idx="25263">
                  <c:v>1.007080078125E-3</c:v>
                </c:pt>
                <c:pt idx="25264">
                  <c:v>1.007080078125E-3</c:v>
                </c:pt>
                <c:pt idx="25265">
                  <c:v>1.0068416595458984E-3</c:v>
                </c:pt>
                <c:pt idx="25266">
                  <c:v>1.007080078125E-3</c:v>
                </c:pt>
                <c:pt idx="25267">
                  <c:v>1.0080337524414063E-3</c:v>
                </c:pt>
                <c:pt idx="25268">
                  <c:v>1.007080078125E-3</c:v>
                </c:pt>
                <c:pt idx="25269">
                  <c:v>1.0068416595458984E-3</c:v>
                </c:pt>
                <c:pt idx="25270">
                  <c:v>6.0420036315917969E-3</c:v>
                </c:pt>
                <c:pt idx="25271">
                  <c:v>1.007080078125E-3</c:v>
                </c:pt>
                <c:pt idx="25272">
                  <c:v>1.007080078125E-3</c:v>
                </c:pt>
                <c:pt idx="25273">
                  <c:v>1.0068416595458984E-3</c:v>
                </c:pt>
                <c:pt idx="25274">
                  <c:v>1.0080337524414063E-3</c:v>
                </c:pt>
                <c:pt idx="25275">
                  <c:v>1.007080078125E-3</c:v>
                </c:pt>
                <c:pt idx="25276">
                  <c:v>1.0068416595458984E-3</c:v>
                </c:pt>
                <c:pt idx="25277">
                  <c:v>1.007080078125E-3</c:v>
                </c:pt>
                <c:pt idx="25278">
                  <c:v>1.007080078125E-3</c:v>
                </c:pt>
                <c:pt idx="25279">
                  <c:v>1.0068416595458984E-3</c:v>
                </c:pt>
                <c:pt idx="25280">
                  <c:v>3.0210018157958984E-3</c:v>
                </c:pt>
                <c:pt idx="25281">
                  <c:v>1.007080078125E-3</c:v>
                </c:pt>
                <c:pt idx="25282">
                  <c:v>1.007080078125E-3</c:v>
                </c:pt>
                <c:pt idx="25283">
                  <c:v>1.0068416595458984E-3</c:v>
                </c:pt>
                <c:pt idx="25284">
                  <c:v>1.007080078125E-3</c:v>
                </c:pt>
                <c:pt idx="25285">
                  <c:v>1.0080337524414063E-3</c:v>
                </c:pt>
                <c:pt idx="25286">
                  <c:v>1.007080078125E-3</c:v>
                </c:pt>
                <c:pt idx="25287">
                  <c:v>1.0068416595458984E-3</c:v>
                </c:pt>
                <c:pt idx="25288">
                  <c:v>1.007080078125E-3</c:v>
                </c:pt>
                <c:pt idx="25289">
                  <c:v>1.007080078125E-3</c:v>
                </c:pt>
                <c:pt idx="25290">
                  <c:v>1.0068416595458984E-3</c:v>
                </c:pt>
                <c:pt idx="25291">
                  <c:v>1.007080078125E-3</c:v>
                </c:pt>
                <c:pt idx="25292">
                  <c:v>1.007080078125E-3</c:v>
                </c:pt>
                <c:pt idx="25293">
                  <c:v>1.0068416595458984E-3</c:v>
                </c:pt>
                <c:pt idx="25294">
                  <c:v>1.007080078125E-3</c:v>
                </c:pt>
                <c:pt idx="25295">
                  <c:v>1.007080078125E-3</c:v>
                </c:pt>
                <c:pt idx="25296">
                  <c:v>1.0068416595458984E-3</c:v>
                </c:pt>
                <c:pt idx="25297">
                  <c:v>1.0080337524414063E-3</c:v>
                </c:pt>
                <c:pt idx="25298">
                  <c:v>1.007080078125E-3</c:v>
                </c:pt>
                <c:pt idx="25299">
                  <c:v>1.0068416595458984E-3</c:v>
                </c:pt>
                <c:pt idx="25300">
                  <c:v>1.007080078125E-3</c:v>
                </c:pt>
                <c:pt idx="25301">
                  <c:v>1.007080078125E-3</c:v>
                </c:pt>
                <c:pt idx="25302">
                  <c:v>1.0068416595458984E-3</c:v>
                </c:pt>
                <c:pt idx="25303">
                  <c:v>1.007080078125E-3</c:v>
                </c:pt>
                <c:pt idx="25304">
                  <c:v>1.007080078125E-3</c:v>
                </c:pt>
                <c:pt idx="25305">
                  <c:v>1.0068416595458984E-3</c:v>
                </c:pt>
                <c:pt idx="25306">
                  <c:v>1.007080078125E-3</c:v>
                </c:pt>
                <c:pt idx="25307">
                  <c:v>1.007080078125E-3</c:v>
                </c:pt>
                <c:pt idx="25308">
                  <c:v>1.0068416595458984E-3</c:v>
                </c:pt>
                <c:pt idx="25309">
                  <c:v>1.007080078125E-3</c:v>
                </c:pt>
                <c:pt idx="25310">
                  <c:v>1.0080337524414063E-3</c:v>
                </c:pt>
                <c:pt idx="25311">
                  <c:v>1.007080078125E-3</c:v>
                </c:pt>
                <c:pt idx="25312">
                  <c:v>4.1289806365966797E-2</c:v>
                </c:pt>
                <c:pt idx="25313">
                  <c:v>1.007080078125E-3</c:v>
                </c:pt>
                <c:pt idx="25314">
                  <c:v>1.007080078125E-3</c:v>
                </c:pt>
                <c:pt idx="25315">
                  <c:v>1.0068416595458984E-3</c:v>
                </c:pt>
                <c:pt idx="25316">
                  <c:v>1.007080078125E-3</c:v>
                </c:pt>
                <c:pt idx="25317">
                  <c:v>1.007080078125E-3</c:v>
                </c:pt>
                <c:pt idx="25318">
                  <c:v>1.0068416595458984E-3</c:v>
                </c:pt>
                <c:pt idx="25319">
                  <c:v>1.007080078125E-3</c:v>
                </c:pt>
                <c:pt idx="25320">
                  <c:v>1.0080337524414063E-3</c:v>
                </c:pt>
                <c:pt idx="25321">
                  <c:v>1.007080078125E-3</c:v>
                </c:pt>
                <c:pt idx="25322">
                  <c:v>1.0068416595458984E-3</c:v>
                </c:pt>
                <c:pt idx="25323">
                  <c:v>1.007080078125E-3</c:v>
                </c:pt>
                <c:pt idx="25324">
                  <c:v>1.007080078125E-3</c:v>
                </c:pt>
                <c:pt idx="25325">
                  <c:v>1.0068416595458984E-3</c:v>
                </c:pt>
                <c:pt idx="25326">
                  <c:v>1.007080078125E-3</c:v>
                </c:pt>
                <c:pt idx="25327">
                  <c:v>1.0068416595458984E-3</c:v>
                </c:pt>
                <c:pt idx="25328">
                  <c:v>1.007080078125E-3</c:v>
                </c:pt>
                <c:pt idx="25329">
                  <c:v>1.007080078125E-3</c:v>
                </c:pt>
                <c:pt idx="25330">
                  <c:v>1.0068416595458984E-3</c:v>
                </c:pt>
                <c:pt idx="25331">
                  <c:v>1.007080078125E-3</c:v>
                </c:pt>
                <c:pt idx="25332">
                  <c:v>1.0080337524414063E-3</c:v>
                </c:pt>
                <c:pt idx="25333">
                  <c:v>1.007080078125E-3</c:v>
                </c:pt>
                <c:pt idx="25334">
                  <c:v>1.0068416595458984E-3</c:v>
                </c:pt>
                <c:pt idx="25335">
                  <c:v>1.007080078125E-3</c:v>
                </c:pt>
                <c:pt idx="25336">
                  <c:v>1.007080078125E-3</c:v>
                </c:pt>
                <c:pt idx="25337">
                  <c:v>1.0068416595458984E-3</c:v>
                </c:pt>
                <c:pt idx="25338">
                  <c:v>1.007080078125E-3</c:v>
                </c:pt>
                <c:pt idx="25339">
                  <c:v>1.007080078125E-3</c:v>
                </c:pt>
                <c:pt idx="25340">
                  <c:v>1.0068416595458984E-3</c:v>
                </c:pt>
                <c:pt idx="25341">
                  <c:v>1.007080078125E-3</c:v>
                </c:pt>
                <c:pt idx="25342">
                  <c:v>1.007080078125E-3</c:v>
                </c:pt>
                <c:pt idx="25343">
                  <c:v>1.0068416595458984E-3</c:v>
                </c:pt>
                <c:pt idx="25344">
                  <c:v>1.007080078125E-3</c:v>
                </c:pt>
                <c:pt idx="25345">
                  <c:v>1.0080337524414063E-3</c:v>
                </c:pt>
                <c:pt idx="25346">
                  <c:v>1.007080078125E-3</c:v>
                </c:pt>
                <c:pt idx="25347">
                  <c:v>1.0068416595458984E-3</c:v>
                </c:pt>
                <c:pt idx="25348">
                  <c:v>1.007080078125E-3</c:v>
                </c:pt>
                <c:pt idx="25349">
                  <c:v>1.0068416595458984E-3</c:v>
                </c:pt>
                <c:pt idx="25350">
                  <c:v>1.007080078125E-3</c:v>
                </c:pt>
                <c:pt idx="25351">
                  <c:v>1.007080078125E-3</c:v>
                </c:pt>
                <c:pt idx="25352">
                  <c:v>1.0068416595458984E-3</c:v>
                </c:pt>
                <c:pt idx="25353">
                  <c:v>1.007080078125E-3</c:v>
                </c:pt>
                <c:pt idx="25354">
                  <c:v>1.007080078125E-3</c:v>
                </c:pt>
                <c:pt idx="25355">
                  <c:v>1.0068416595458984E-3</c:v>
                </c:pt>
                <c:pt idx="25356">
                  <c:v>1.007080078125E-3</c:v>
                </c:pt>
                <c:pt idx="25357">
                  <c:v>1.0080337524414063E-3</c:v>
                </c:pt>
                <c:pt idx="25358">
                  <c:v>9.0630054473876953E-3</c:v>
                </c:pt>
                <c:pt idx="25359">
                  <c:v>1.007080078125E-3</c:v>
                </c:pt>
                <c:pt idx="25360">
                  <c:v>1.0068416595458984E-3</c:v>
                </c:pt>
                <c:pt idx="25361">
                  <c:v>1.007080078125E-3</c:v>
                </c:pt>
                <c:pt idx="25362">
                  <c:v>1.0080337524414063E-3</c:v>
                </c:pt>
                <c:pt idx="25363">
                  <c:v>1.0068416595458984E-3</c:v>
                </c:pt>
                <c:pt idx="25364">
                  <c:v>1.007080078125E-3</c:v>
                </c:pt>
                <c:pt idx="25365">
                  <c:v>1.007080078125E-3</c:v>
                </c:pt>
                <c:pt idx="25366">
                  <c:v>1.0068416595458984E-3</c:v>
                </c:pt>
                <c:pt idx="25367">
                  <c:v>1.007080078125E-3</c:v>
                </c:pt>
                <c:pt idx="25368">
                  <c:v>1.007080078125E-3</c:v>
                </c:pt>
                <c:pt idx="25369">
                  <c:v>1.0068416595458984E-3</c:v>
                </c:pt>
                <c:pt idx="25370">
                  <c:v>1.007080078125E-3</c:v>
                </c:pt>
                <c:pt idx="25371">
                  <c:v>1.007080078125E-3</c:v>
                </c:pt>
                <c:pt idx="25372">
                  <c:v>1.0068416595458984E-3</c:v>
                </c:pt>
                <c:pt idx="25373">
                  <c:v>1.007080078125E-3</c:v>
                </c:pt>
                <c:pt idx="25374">
                  <c:v>1.0080337524414063E-3</c:v>
                </c:pt>
                <c:pt idx="25375">
                  <c:v>1.007080078125E-3</c:v>
                </c:pt>
                <c:pt idx="25376">
                  <c:v>1.0068416595458984E-3</c:v>
                </c:pt>
                <c:pt idx="25377">
                  <c:v>1.007080078125E-3</c:v>
                </c:pt>
                <c:pt idx="25378">
                  <c:v>1.007080078125E-3</c:v>
                </c:pt>
                <c:pt idx="25379">
                  <c:v>1.0068416595458984E-3</c:v>
                </c:pt>
                <c:pt idx="25380">
                  <c:v>1.007080078125E-3</c:v>
                </c:pt>
                <c:pt idx="25381">
                  <c:v>1.007080078125E-3</c:v>
                </c:pt>
                <c:pt idx="25382">
                  <c:v>1.0068416595458984E-3</c:v>
                </c:pt>
                <c:pt idx="25383">
                  <c:v>1.007080078125E-3</c:v>
                </c:pt>
                <c:pt idx="25384">
                  <c:v>1.007080078125E-3</c:v>
                </c:pt>
                <c:pt idx="25385">
                  <c:v>1.0068416595458984E-3</c:v>
                </c:pt>
                <c:pt idx="25386">
                  <c:v>1.007080078125E-3</c:v>
                </c:pt>
                <c:pt idx="25387">
                  <c:v>1.0080337524414063E-3</c:v>
                </c:pt>
                <c:pt idx="25388">
                  <c:v>1.0068416595458984E-3</c:v>
                </c:pt>
                <c:pt idx="25389">
                  <c:v>1.007080078125E-3</c:v>
                </c:pt>
                <c:pt idx="25390">
                  <c:v>1.007080078125E-3</c:v>
                </c:pt>
                <c:pt idx="25391">
                  <c:v>1.0068416595458984E-3</c:v>
                </c:pt>
                <c:pt idx="25392">
                  <c:v>1.007080078125E-3</c:v>
                </c:pt>
                <c:pt idx="25393">
                  <c:v>1.007080078125E-3</c:v>
                </c:pt>
                <c:pt idx="25394">
                  <c:v>1.0068416595458984E-3</c:v>
                </c:pt>
                <c:pt idx="25395">
                  <c:v>1.007080078125E-3</c:v>
                </c:pt>
                <c:pt idx="25396">
                  <c:v>1.007080078125E-3</c:v>
                </c:pt>
                <c:pt idx="25397">
                  <c:v>1.0068416595458984E-3</c:v>
                </c:pt>
                <c:pt idx="25398">
                  <c:v>1.007080078125E-3</c:v>
                </c:pt>
                <c:pt idx="25399">
                  <c:v>1.0080337524414063E-3</c:v>
                </c:pt>
                <c:pt idx="25400">
                  <c:v>1.007080078125E-3</c:v>
                </c:pt>
                <c:pt idx="25401">
                  <c:v>1.0068416595458984E-3</c:v>
                </c:pt>
                <c:pt idx="25402">
                  <c:v>1.007080078125E-3</c:v>
                </c:pt>
                <c:pt idx="25403">
                  <c:v>1.007080078125E-3</c:v>
                </c:pt>
                <c:pt idx="25404">
                  <c:v>1.0068416595458984E-3</c:v>
                </c:pt>
                <c:pt idx="25405">
                  <c:v>1.007080078125E-3</c:v>
                </c:pt>
                <c:pt idx="25406">
                  <c:v>1.007080078125E-3</c:v>
                </c:pt>
                <c:pt idx="25407">
                  <c:v>1.0068416595458984E-3</c:v>
                </c:pt>
                <c:pt idx="25408">
                  <c:v>1.007080078125E-3</c:v>
                </c:pt>
                <c:pt idx="25409">
                  <c:v>1.007080078125E-3</c:v>
                </c:pt>
                <c:pt idx="25410">
                  <c:v>1.0068416595458984E-3</c:v>
                </c:pt>
                <c:pt idx="25411">
                  <c:v>1.007080078125E-3</c:v>
                </c:pt>
                <c:pt idx="25412">
                  <c:v>1.0080337524414063E-3</c:v>
                </c:pt>
                <c:pt idx="25413">
                  <c:v>1.0068416595458984E-3</c:v>
                </c:pt>
                <c:pt idx="25414">
                  <c:v>1.007080078125E-3</c:v>
                </c:pt>
                <c:pt idx="25415">
                  <c:v>1.007080078125E-3</c:v>
                </c:pt>
                <c:pt idx="25416">
                  <c:v>1.0068416595458984E-3</c:v>
                </c:pt>
                <c:pt idx="25417">
                  <c:v>1.007080078125E-3</c:v>
                </c:pt>
                <c:pt idx="25418">
                  <c:v>1.007080078125E-3</c:v>
                </c:pt>
                <c:pt idx="25419">
                  <c:v>1.0068416595458984E-3</c:v>
                </c:pt>
                <c:pt idx="25420">
                  <c:v>1.007080078125E-3</c:v>
                </c:pt>
                <c:pt idx="25421">
                  <c:v>1.007080078125E-3</c:v>
                </c:pt>
                <c:pt idx="25422">
                  <c:v>1.0068416595458984E-3</c:v>
                </c:pt>
                <c:pt idx="25423">
                  <c:v>1.007080078125E-3</c:v>
                </c:pt>
                <c:pt idx="25424">
                  <c:v>1.0080337524414063E-3</c:v>
                </c:pt>
                <c:pt idx="25425">
                  <c:v>1.007080078125E-3</c:v>
                </c:pt>
                <c:pt idx="25426">
                  <c:v>1.0068416595458984E-3</c:v>
                </c:pt>
                <c:pt idx="25427">
                  <c:v>1.007080078125E-3</c:v>
                </c:pt>
                <c:pt idx="25428">
                  <c:v>1.007080078125E-3</c:v>
                </c:pt>
                <c:pt idx="25429">
                  <c:v>1.0068416595458984E-3</c:v>
                </c:pt>
                <c:pt idx="25430">
                  <c:v>1.007080078125E-3</c:v>
                </c:pt>
                <c:pt idx="25431">
                  <c:v>1.007080078125E-3</c:v>
                </c:pt>
                <c:pt idx="25432">
                  <c:v>1.0068416595458984E-3</c:v>
                </c:pt>
                <c:pt idx="25433">
                  <c:v>1.007080078125E-3</c:v>
                </c:pt>
                <c:pt idx="25434">
                  <c:v>1.007080078125E-3</c:v>
                </c:pt>
                <c:pt idx="25435">
                  <c:v>1.0068416595458984E-3</c:v>
                </c:pt>
                <c:pt idx="25436">
                  <c:v>1.007080078125E-3</c:v>
                </c:pt>
                <c:pt idx="25437">
                  <c:v>1.0080337524414063E-3</c:v>
                </c:pt>
                <c:pt idx="25438">
                  <c:v>1.0068416595458984E-3</c:v>
                </c:pt>
                <c:pt idx="25439">
                  <c:v>1.007080078125E-3</c:v>
                </c:pt>
                <c:pt idx="25440">
                  <c:v>1.007080078125E-3</c:v>
                </c:pt>
                <c:pt idx="25441">
                  <c:v>1.0068416595458984E-3</c:v>
                </c:pt>
                <c:pt idx="25442">
                  <c:v>1.007080078125E-3</c:v>
                </c:pt>
                <c:pt idx="25443">
                  <c:v>1.007080078125E-3</c:v>
                </c:pt>
                <c:pt idx="25444">
                  <c:v>1.0068416595458984E-3</c:v>
                </c:pt>
                <c:pt idx="25445">
                  <c:v>1.007080078125E-3</c:v>
                </c:pt>
                <c:pt idx="25446">
                  <c:v>1.007080078125E-3</c:v>
                </c:pt>
                <c:pt idx="25447">
                  <c:v>1.0068416595458984E-3</c:v>
                </c:pt>
                <c:pt idx="25448">
                  <c:v>1.007080078125E-3</c:v>
                </c:pt>
                <c:pt idx="25449">
                  <c:v>1.0080337524414063E-3</c:v>
                </c:pt>
                <c:pt idx="25450">
                  <c:v>1.007080078125E-3</c:v>
                </c:pt>
                <c:pt idx="25451">
                  <c:v>1.0068416595458984E-3</c:v>
                </c:pt>
                <c:pt idx="25452">
                  <c:v>1.007080078125E-3</c:v>
                </c:pt>
                <c:pt idx="25453">
                  <c:v>1.007080078125E-3</c:v>
                </c:pt>
                <c:pt idx="25454">
                  <c:v>1.0068416595458984E-3</c:v>
                </c:pt>
                <c:pt idx="25455">
                  <c:v>1.007080078125E-3</c:v>
                </c:pt>
                <c:pt idx="25456">
                  <c:v>1.007080078125E-3</c:v>
                </c:pt>
                <c:pt idx="25457">
                  <c:v>1.0068416595458984E-3</c:v>
                </c:pt>
                <c:pt idx="25458">
                  <c:v>1.007080078125E-3</c:v>
                </c:pt>
                <c:pt idx="25459">
                  <c:v>1.007080078125E-3</c:v>
                </c:pt>
                <c:pt idx="25460">
                  <c:v>1.0068416595458984E-3</c:v>
                </c:pt>
                <c:pt idx="25461">
                  <c:v>1.007080078125E-3</c:v>
                </c:pt>
                <c:pt idx="25462">
                  <c:v>1.0080337524414063E-3</c:v>
                </c:pt>
                <c:pt idx="25463">
                  <c:v>1.0068416595458984E-3</c:v>
                </c:pt>
                <c:pt idx="25464">
                  <c:v>1.007080078125E-3</c:v>
                </c:pt>
                <c:pt idx="25465">
                  <c:v>1.007080078125E-3</c:v>
                </c:pt>
                <c:pt idx="25466">
                  <c:v>1.0068416595458984E-3</c:v>
                </c:pt>
                <c:pt idx="25467">
                  <c:v>1.007080078125E-3</c:v>
                </c:pt>
                <c:pt idx="25468">
                  <c:v>1.007080078125E-3</c:v>
                </c:pt>
                <c:pt idx="25469">
                  <c:v>1.0068416595458984E-3</c:v>
                </c:pt>
                <c:pt idx="25470">
                  <c:v>1.007080078125E-3</c:v>
                </c:pt>
                <c:pt idx="25471">
                  <c:v>1.007080078125E-3</c:v>
                </c:pt>
                <c:pt idx="25472">
                  <c:v>1.0068416595458984E-3</c:v>
                </c:pt>
                <c:pt idx="25473">
                  <c:v>1.007080078125E-3</c:v>
                </c:pt>
                <c:pt idx="25474">
                  <c:v>1.0080337524414063E-3</c:v>
                </c:pt>
                <c:pt idx="25475">
                  <c:v>1.007080078125E-3</c:v>
                </c:pt>
                <c:pt idx="25476">
                  <c:v>1.0068416595458984E-3</c:v>
                </c:pt>
                <c:pt idx="25477">
                  <c:v>1.007080078125E-3</c:v>
                </c:pt>
                <c:pt idx="25478">
                  <c:v>1.007080078125E-3</c:v>
                </c:pt>
                <c:pt idx="25479">
                  <c:v>1.0068416595458984E-3</c:v>
                </c:pt>
                <c:pt idx="25480">
                  <c:v>1.007080078125E-3</c:v>
                </c:pt>
                <c:pt idx="25481">
                  <c:v>1.007080078125E-3</c:v>
                </c:pt>
                <c:pt idx="25482">
                  <c:v>1.0068416595458984E-3</c:v>
                </c:pt>
                <c:pt idx="25483">
                  <c:v>1.007080078125E-3</c:v>
                </c:pt>
                <c:pt idx="25484">
                  <c:v>1.007080078125E-3</c:v>
                </c:pt>
                <c:pt idx="25485">
                  <c:v>1.0068416595458984E-3</c:v>
                </c:pt>
                <c:pt idx="25486">
                  <c:v>1.007080078125E-3</c:v>
                </c:pt>
                <c:pt idx="25487">
                  <c:v>1.0080337524414063E-3</c:v>
                </c:pt>
                <c:pt idx="25488">
                  <c:v>1.0068416595458984E-3</c:v>
                </c:pt>
                <c:pt idx="25489">
                  <c:v>1.007080078125E-3</c:v>
                </c:pt>
                <c:pt idx="25490">
                  <c:v>1.007080078125E-3</c:v>
                </c:pt>
                <c:pt idx="25491">
                  <c:v>1.0068416595458984E-3</c:v>
                </c:pt>
                <c:pt idx="25492">
                  <c:v>1.007080078125E-3</c:v>
                </c:pt>
                <c:pt idx="25493">
                  <c:v>1.007080078125E-3</c:v>
                </c:pt>
                <c:pt idx="25494">
                  <c:v>1.0068416595458984E-3</c:v>
                </c:pt>
                <c:pt idx="25495">
                  <c:v>1.007080078125E-3</c:v>
                </c:pt>
                <c:pt idx="25496">
                  <c:v>1.007080078125E-3</c:v>
                </c:pt>
                <c:pt idx="25497">
                  <c:v>1.0068416595458984E-3</c:v>
                </c:pt>
                <c:pt idx="25498">
                  <c:v>1.007080078125E-3</c:v>
                </c:pt>
                <c:pt idx="25499">
                  <c:v>1.0080337524414063E-3</c:v>
                </c:pt>
                <c:pt idx="25500">
                  <c:v>1.007080078125E-3</c:v>
                </c:pt>
                <c:pt idx="25501">
                  <c:v>1.0068416595458984E-3</c:v>
                </c:pt>
                <c:pt idx="25502">
                  <c:v>1.007080078125E-3</c:v>
                </c:pt>
                <c:pt idx="25503">
                  <c:v>6.0420036315917969E-3</c:v>
                </c:pt>
                <c:pt idx="25504">
                  <c:v>1.007080078125E-3</c:v>
                </c:pt>
                <c:pt idx="25505">
                  <c:v>1.0068416595458984E-3</c:v>
                </c:pt>
                <c:pt idx="25506">
                  <c:v>1.007080078125E-3</c:v>
                </c:pt>
                <c:pt idx="25507">
                  <c:v>1.0080337524414063E-3</c:v>
                </c:pt>
                <c:pt idx="25508">
                  <c:v>1.0068416595458984E-3</c:v>
                </c:pt>
                <c:pt idx="25509">
                  <c:v>1.007080078125E-3</c:v>
                </c:pt>
                <c:pt idx="25510">
                  <c:v>1.007080078125E-3</c:v>
                </c:pt>
                <c:pt idx="25511">
                  <c:v>1.0068416595458984E-3</c:v>
                </c:pt>
                <c:pt idx="25512">
                  <c:v>1.007080078125E-3</c:v>
                </c:pt>
                <c:pt idx="25513">
                  <c:v>1.007080078125E-3</c:v>
                </c:pt>
                <c:pt idx="25514">
                  <c:v>1.0068416595458984E-3</c:v>
                </c:pt>
                <c:pt idx="25515">
                  <c:v>1.007080078125E-3</c:v>
                </c:pt>
                <c:pt idx="25516">
                  <c:v>1.007080078125E-3</c:v>
                </c:pt>
                <c:pt idx="25517">
                  <c:v>1.0068416595458984E-3</c:v>
                </c:pt>
                <c:pt idx="25518">
                  <c:v>1.007080078125E-3</c:v>
                </c:pt>
                <c:pt idx="25519">
                  <c:v>1.0080337524414063E-3</c:v>
                </c:pt>
                <c:pt idx="25520">
                  <c:v>1.007080078125E-3</c:v>
                </c:pt>
                <c:pt idx="25521">
                  <c:v>1.0068416595458984E-3</c:v>
                </c:pt>
                <c:pt idx="25522">
                  <c:v>1.007080078125E-3</c:v>
                </c:pt>
                <c:pt idx="25523">
                  <c:v>1.007080078125E-3</c:v>
                </c:pt>
                <c:pt idx="25524">
                  <c:v>1.0068416595458984E-3</c:v>
                </c:pt>
                <c:pt idx="25525">
                  <c:v>1.007080078125E-3</c:v>
                </c:pt>
                <c:pt idx="25526">
                  <c:v>1.007080078125E-3</c:v>
                </c:pt>
                <c:pt idx="25527">
                  <c:v>1.0068416595458984E-3</c:v>
                </c:pt>
                <c:pt idx="25528">
                  <c:v>1.007080078125E-3</c:v>
                </c:pt>
                <c:pt idx="25529">
                  <c:v>1.007080078125E-3</c:v>
                </c:pt>
                <c:pt idx="25530">
                  <c:v>1.0068416595458984E-3</c:v>
                </c:pt>
                <c:pt idx="25531">
                  <c:v>1.007080078125E-3</c:v>
                </c:pt>
                <c:pt idx="25532">
                  <c:v>1.0080337524414063E-3</c:v>
                </c:pt>
                <c:pt idx="25533">
                  <c:v>1.0068416595458984E-3</c:v>
                </c:pt>
                <c:pt idx="25534">
                  <c:v>1.007080078125E-3</c:v>
                </c:pt>
                <c:pt idx="25535">
                  <c:v>1.007080078125E-3</c:v>
                </c:pt>
                <c:pt idx="25536">
                  <c:v>1.0068416595458984E-3</c:v>
                </c:pt>
                <c:pt idx="25537">
                  <c:v>1.007080078125E-3</c:v>
                </c:pt>
                <c:pt idx="25538">
                  <c:v>1.007080078125E-3</c:v>
                </c:pt>
                <c:pt idx="25539">
                  <c:v>1.0068416595458984E-3</c:v>
                </c:pt>
                <c:pt idx="25540">
                  <c:v>1.007080078125E-3</c:v>
                </c:pt>
                <c:pt idx="25541">
                  <c:v>1.007080078125E-3</c:v>
                </c:pt>
                <c:pt idx="25542">
                  <c:v>1.0068416595458984E-3</c:v>
                </c:pt>
                <c:pt idx="25543">
                  <c:v>1.007080078125E-3</c:v>
                </c:pt>
                <c:pt idx="25544">
                  <c:v>1.0080337524414063E-3</c:v>
                </c:pt>
                <c:pt idx="25545">
                  <c:v>1.007080078125E-3</c:v>
                </c:pt>
                <c:pt idx="25546">
                  <c:v>1.0068416595458984E-3</c:v>
                </c:pt>
                <c:pt idx="25547">
                  <c:v>1.007080078125E-3</c:v>
                </c:pt>
                <c:pt idx="25548">
                  <c:v>1.007080078125E-3</c:v>
                </c:pt>
                <c:pt idx="25549">
                  <c:v>1.0068416595458984E-3</c:v>
                </c:pt>
                <c:pt idx="25550">
                  <c:v>1.007080078125E-3</c:v>
                </c:pt>
                <c:pt idx="25551">
                  <c:v>1.007080078125E-3</c:v>
                </c:pt>
                <c:pt idx="25552">
                  <c:v>1.0068416595458984E-3</c:v>
                </c:pt>
                <c:pt idx="25553">
                  <c:v>1.007080078125E-3</c:v>
                </c:pt>
                <c:pt idx="25554">
                  <c:v>1.007080078125E-3</c:v>
                </c:pt>
                <c:pt idx="25555">
                  <c:v>1.0068416595458984E-3</c:v>
                </c:pt>
                <c:pt idx="25556">
                  <c:v>1.007080078125E-3</c:v>
                </c:pt>
                <c:pt idx="25557">
                  <c:v>1.0080337524414063E-3</c:v>
                </c:pt>
                <c:pt idx="25558">
                  <c:v>1.0068416595458984E-3</c:v>
                </c:pt>
                <c:pt idx="25559">
                  <c:v>1.007080078125E-3</c:v>
                </c:pt>
                <c:pt idx="25560">
                  <c:v>1.007080078125E-3</c:v>
                </c:pt>
                <c:pt idx="25561">
                  <c:v>1.0068416595458984E-3</c:v>
                </c:pt>
                <c:pt idx="25562">
                  <c:v>1.007080078125E-3</c:v>
                </c:pt>
                <c:pt idx="25563">
                  <c:v>1.007080078125E-3</c:v>
                </c:pt>
                <c:pt idx="25564">
                  <c:v>1.0068416595458984E-3</c:v>
                </c:pt>
                <c:pt idx="25565">
                  <c:v>1.007080078125E-3</c:v>
                </c:pt>
                <c:pt idx="25566">
                  <c:v>1.007080078125E-3</c:v>
                </c:pt>
                <c:pt idx="25567">
                  <c:v>1.0068416595458984E-3</c:v>
                </c:pt>
                <c:pt idx="25568">
                  <c:v>1.007080078125E-3</c:v>
                </c:pt>
                <c:pt idx="25569">
                  <c:v>1.0080337524414063E-3</c:v>
                </c:pt>
                <c:pt idx="25570">
                  <c:v>1.007080078125E-3</c:v>
                </c:pt>
                <c:pt idx="25571">
                  <c:v>1.0068416595458984E-3</c:v>
                </c:pt>
                <c:pt idx="25572">
                  <c:v>1.007080078125E-3</c:v>
                </c:pt>
                <c:pt idx="25573">
                  <c:v>1.007080078125E-3</c:v>
                </c:pt>
                <c:pt idx="25574">
                  <c:v>1.0068416595458984E-3</c:v>
                </c:pt>
                <c:pt idx="25575">
                  <c:v>1.007080078125E-3</c:v>
                </c:pt>
                <c:pt idx="25576">
                  <c:v>1.007080078125E-3</c:v>
                </c:pt>
                <c:pt idx="25577">
                  <c:v>1.0068416595458984E-3</c:v>
                </c:pt>
                <c:pt idx="25578">
                  <c:v>1.007080078125E-3</c:v>
                </c:pt>
                <c:pt idx="25579">
                  <c:v>1.007080078125E-3</c:v>
                </c:pt>
                <c:pt idx="25580">
                  <c:v>1.0068416595458984E-3</c:v>
                </c:pt>
                <c:pt idx="25581">
                  <c:v>1.0080337524414063E-3</c:v>
                </c:pt>
                <c:pt idx="25582">
                  <c:v>1.007080078125E-3</c:v>
                </c:pt>
                <c:pt idx="25583">
                  <c:v>1.0068416595458984E-3</c:v>
                </c:pt>
                <c:pt idx="25584">
                  <c:v>1.007080078125E-3</c:v>
                </c:pt>
                <c:pt idx="25585">
                  <c:v>1.007080078125E-3</c:v>
                </c:pt>
                <c:pt idx="25586">
                  <c:v>1.0068416595458984E-3</c:v>
                </c:pt>
                <c:pt idx="25587">
                  <c:v>1.007080078125E-3</c:v>
                </c:pt>
                <c:pt idx="25588">
                  <c:v>1.007080078125E-3</c:v>
                </c:pt>
                <c:pt idx="25589">
                  <c:v>1.0068416595458984E-3</c:v>
                </c:pt>
                <c:pt idx="25590">
                  <c:v>1.007080078125E-3</c:v>
                </c:pt>
                <c:pt idx="25591">
                  <c:v>1.007080078125E-3</c:v>
                </c:pt>
                <c:pt idx="25592">
                  <c:v>1.0068416595458984E-3</c:v>
                </c:pt>
                <c:pt idx="25593">
                  <c:v>1.007080078125E-3</c:v>
                </c:pt>
                <c:pt idx="25594">
                  <c:v>1.0080337524414063E-3</c:v>
                </c:pt>
                <c:pt idx="25595">
                  <c:v>1.007080078125E-3</c:v>
                </c:pt>
                <c:pt idx="25596">
                  <c:v>1.0068416595458984E-3</c:v>
                </c:pt>
                <c:pt idx="25597">
                  <c:v>1.007080078125E-3</c:v>
                </c:pt>
                <c:pt idx="25598">
                  <c:v>1.007080078125E-3</c:v>
                </c:pt>
                <c:pt idx="25599">
                  <c:v>1.0068416595458984E-3</c:v>
                </c:pt>
                <c:pt idx="25600">
                  <c:v>1.007080078125E-3</c:v>
                </c:pt>
                <c:pt idx="25601">
                  <c:v>1.007080078125E-3</c:v>
                </c:pt>
                <c:pt idx="25602">
                  <c:v>1.0068416595458984E-3</c:v>
                </c:pt>
                <c:pt idx="25603">
                  <c:v>1.007080078125E-3</c:v>
                </c:pt>
                <c:pt idx="25604">
                  <c:v>1.007080078125E-3</c:v>
                </c:pt>
                <c:pt idx="25605">
                  <c:v>8.0568790435791016E-3</c:v>
                </c:pt>
                <c:pt idx="25606">
                  <c:v>1.007080078125E-3</c:v>
                </c:pt>
                <c:pt idx="25607">
                  <c:v>1.0068416595458984E-3</c:v>
                </c:pt>
                <c:pt idx="25608">
                  <c:v>1.007080078125E-3</c:v>
                </c:pt>
                <c:pt idx="25609">
                  <c:v>1.007080078125E-3</c:v>
                </c:pt>
                <c:pt idx="25610">
                  <c:v>1.0068416595458984E-3</c:v>
                </c:pt>
                <c:pt idx="25611">
                  <c:v>1.007080078125E-3</c:v>
                </c:pt>
                <c:pt idx="25612">
                  <c:v>1.0080337524414063E-3</c:v>
                </c:pt>
                <c:pt idx="25613">
                  <c:v>1.007080078125E-3</c:v>
                </c:pt>
                <c:pt idx="25614">
                  <c:v>1.0068416595458984E-3</c:v>
                </c:pt>
                <c:pt idx="25615">
                  <c:v>1.007080078125E-3</c:v>
                </c:pt>
                <c:pt idx="25616">
                  <c:v>1.007080078125E-3</c:v>
                </c:pt>
                <c:pt idx="25617">
                  <c:v>1.0068416595458984E-3</c:v>
                </c:pt>
                <c:pt idx="25618">
                  <c:v>1.007080078125E-3</c:v>
                </c:pt>
                <c:pt idx="25619">
                  <c:v>1.007080078125E-3</c:v>
                </c:pt>
                <c:pt idx="25620">
                  <c:v>1.0068416595458984E-3</c:v>
                </c:pt>
                <c:pt idx="25621">
                  <c:v>1.007080078125E-3</c:v>
                </c:pt>
                <c:pt idx="25622">
                  <c:v>1.007080078125E-3</c:v>
                </c:pt>
                <c:pt idx="25623">
                  <c:v>1.0068416595458984E-3</c:v>
                </c:pt>
                <c:pt idx="25624">
                  <c:v>1.0080337524414063E-3</c:v>
                </c:pt>
                <c:pt idx="25625">
                  <c:v>1.007080078125E-3</c:v>
                </c:pt>
                <c:pt idx="25626">
                  <c:v>1.0068416595458984E-3</c:v>
                </c:pt>
                <c:pt idx="25627">
                  <c:v>1.007080078125E-3</c:v>
                </c:pt>
                <c:pt idx="25628">
                  <c:v>1.007080078125E-3</c:v>
                </c:pt>
                <c:pt idx="25629">
                  <c:v>1.0068416595458984E-3</c:v>
                </c:pt>
                <c:pt idx="25630">
                  <c:v>1.007080078125E-3</c:v>
                </c:pt>
                <c:pt idx="25631">
                  <c:v>1.007080078125E-3</c:v>
                </c:pt>
                <c:pt idx="25632">
                  <c:v>1.0068416595458984E-3</c:v>
                </c:pt>
                <c:pt idx="25633">
                  <c:v>1.007080078125E-3</c:v>
                </c:pt>
                <c:pt idx="25634">
                  <c:v>1.007080078125E-3</c:v>
                </c:pt>
                <c:pt idx="25635">
                  <c:v>1.0068416595458984E-3</c:v>
                </c:pt>
                <c:pt idx="25636">
                  <c:v>1.007080078125E-3</c:v>
                </c:pt>
                <c:pt idx="25637">
                  <c:v>1.0080337524414063E-3</c:v>
                </c:pt>
                <c:pt idx="25638">
                  <c:v>1.007080078125E-3</c:v>
                </c:pt>
                <c:pt idx="25639">
                  <c:v>1.0068416595458984E-3</c:v>
                </c:pt>
                <c:pt idx="25640">
                  <c:v>1.007080078125E-3</c:v>
                </c:pt>
                <c:pt idx="25641">
                  <c:v>1.007080078125E-3</c:v>
                </c:pt>
                <c:pt idx="25642">
                  <c:v>1.0068416595458984E-3</c:v>
                </c:pt>
                <c:pt idx="25643">
                  <c:v>1.007080078125E-3</c:v>
                </c:pt>
                <c:pt idx="25644">
                  <c:v>1.007080078125E-3</c:v>
                </c:pt>
                <c:pt idx="25645">
                  <c:v>1.0068416595458984E-3</c:v>
                </c:pt>
                <c:pt idx="25646">
                  <c:v>1.007080078125E-3</c:v>
                </c:pt>
                <c:pt idx="25647">
                  <c:v>1.007080078125E-3</c:v>
                </c:pt>
                <c:pt idx="25648">
                  <c:v>1.0068416595458984E-3</c:v>
                </c:pt>
                <c:pt idx="25649">
                  <c:v>1.0080337524414063E-3</c:v>
                </c:pt>
                <c:pt idx="25650">
                  <c:v>1.007080078125E-3</c:v>
                </c:pt>
                <c:pt idx="25651">
                  <c:v>1.0068416595458984E-3</c:v>
                </c:pt>
                <c:pt idx="25652">
                  <c:v>1.007080078125E-3</c:v>
                </c:pt>
                <c:pt idx="25653">
                  <c:v>1.007080078125E-3</c:v>
                </c:pt>
                <c:pt idx="25654">
                  <c:v>1.0068416595458984E-3</c:v>
                </c:pt>
                <c:pt idx="25655">
                  <c:v>1.007080078125E-3</c:v>
                </c:pt>
                <c:pt idx="25656">
                  <c:v>1.007080078125E-3</c:v>
                </c:pt>
                <c:pt idx="25657">
                  <c:v>1.0068416595458984E-3</c:v>
                </c:pt>
                <c:pt idx="25658">
                  <c:v>1.007080078125E-3</c:v>
                </c:pt>
                <c:pt idx="25659">
                  <c:v>1.007080078125E-3</c:v>
                </c:pt>
                <c:pt idx="25660">
                  <c:v>1.0068416595458984E-3</c:v>
                </c:pt>
                <c:pt idx="25661">
                  <c:v>1.007080078125E-3</c:v>
                </c:pt>
                <c:pt idx="25662">
                  <c:v>1.0080337524414063E-3</c:v>
                </c:pt>
                <c:pt idx="25663">
                  <c:v>1.007080078125E-3</c:v>
                </c:pt>
                <c:pt idx="25664">
                  <c:v>1.0068416595458984E-3</c:v>
                </c:pt>
                <c:pt idx="25665">
                  <c:v>1.007080078125E-3</c:v>
                </c:pt>
                <c:pt idx="25666">
                  <c:v>1.007080078125E-3</c:v>
                </c:pt>
                <c:pt idx="25667">
                  <c:v>1.0068416595458984E-3</c:v>
                </c:pt>
                <c:pt idx="25668">
                  <c:v>1.007080078125E-3</c:v>
                </c:pt>
                <c:pt idx="25669">
                  <c:v>1.007080078125E-3</c:v>
                </c:pt>
                <c:pt idx="25670">
                  <c:v>1.0068416595458984E-3</c:v>
                </c:pt>
                <c:pt idx="25671">
                  <c:v>1.007080078125E-3</c:v>
                </c:pt>
                <c:pt idx="25672">
                  <c:v>1.007080078125E-3</c:v>
                </c:pt>
                <c:pt idx="25673">
                  <c:v>1.0068416595458984E-3</c:v>
                </c:pt>
                <c:pt idx="25674">
                  <c:v>1.0080337524414063E-3</c:v>
                </c:pt>
                <c:pt idx="25675">
                  <c:v>1.007080078125E-3</c:v>
                </c:pt>
                <c:pt idx="25676">
                  <c:v>1.0068416595458984E-3</c:v>
                </c:pt>
                <c:pt idx="25677">
                  <c:v>1.007080078125E-3</c:v>
                </c:pt>
                <c:pt idx="25678">
                  <c:v>1.007080078125E-3</c:v>
                </c:pt>
                <c:pt idx="25679">
                  <c:v>1.0068416595458984E-3</c:v>
                </c:pt>
                <c:pt idx="25680">
                  <c:v>1.007080078125E-3</c:v>
                </c:pt>
                <c:pt idx="25681">
                  <c:v>1.007080078125E-3</c:v>
                </c:pt>
                <c:pt idx="25682">
                  <c:v>1.0068416595458984E-3</c:v>
                </c:pt>
                <c:pt idx="25683">
                  <c:v>1.007080078125E-3</c:v>
                </c:pt>
                <c:pt idx="25684">
                  <c:v>1.007080078125E-3</c:v>
                </c:pt>
                <c:pt idx="25685">
                  <c:v>1.0068416595458984E-3</c:v>
                </c:pt>
                <c:pt idx="25686">
                  <c:v>1.007080078125E-3</c:v>
                </c:pt>
                <c:pt idx="25687">
                  <c:v>1.0080337524414063E-3</c:v>
                </c:pt>
                <c:pt idx="25688">
                  <c:v>1.007080078125E-3</c:v>
                </c:pt>
                <c:pt idx="25689">
                  <c:v>1.0068416595458984E-3</c:v>
                </c:pt>
                <c:pt idx="25690">
                  <c:v>1.007080078125E-3</c:v>
                </c:pt>
                <c:pt idx="25691">
                  <c:v>7.0490837097167969E-3</c:v>
                </c:pt>
                <c:pt idx="25692">
                  <c:v>1.0068416595458984E-3</c:v>
                </c:pt>
                <c:pt idx="25693">
                  <c:v>1.0080337524414063E-3</c:v>
                </c:pt>
                <c:pt idx="25694">
                  <c:v>1.007080078125E-3</c:v>
                </c:pt>
                <c:pt idx="25695">
                  <c:v>1.0068416595458984E-3</c:v>
                </c:pt>
                <c:pt idx="25696">
                  <c:v>1.007080078125E-3</c:v>
                </c:pt>
                <c:pt idx="25697">
                  <c:v>1.007080078125E-3</c:v>
                </c:pt>
                <c:pt idx="25698">
                  <c:v>1.0068416595458984E-3</c:v>
                </c:pt>
                <c:pt idx="25699">
                  <c:v>1.007080078125E-3</c:v>
                </c:pt>
                <c:pt idx="25700">
                  <c:v>1.007080078125E-3</c:v>
                </c:pt>
                <c:pt idx="25701">
                  <c:v>1.0068416595458984E-3</c:v>
                </c:pt>
                <c:pt idx="25702">
                  <c:v>1.007080078125E-3</c:v>
                </c:pt>
                <c:pt idx="25703">
                  <c:v>1.007080078125E-3</c:v>
                </c:pt>
                <c:pt idx="25704">
                  <c:v>1.0068416595458984E-3</c:v>
                </c:pt>
                <c:pt idx="25705">
                  <c:v>1.007080078125E-3</c:v>
                </c:pt>
                <c:pt idx="25706">
                  <c:v>1.0080337524414063E-3</c:v>
                </c:pt>
                <c:pt idx="25707">
                  <c:v>1.007080078125E-3</c:v>
                </c:pt>
                <c:pt idx="25708">
                  <c:v>1.0068416595458984E-3</c:v>
                </c:pt>
                <c:pt idx="25709">
                  <c:v>1.007080078125E-3</c:v>
                </c:pt>
                <c:pt idx="25710">
                  <c:v>1.007080078125E-3</c:v>
                </c:pt>
                <c:pt idx="25711">
                  <c:v>1.0068416595458984E-3</c:v>
                </c:pt>
                <c:pt idx="25712">
                  <c:v>1.007080078125E-3</c:v>
                </c:pt>
                <c:pt idx="25713">
                  <c:v>1.007080078125E-3</c:v>
                </c:pt>
                <c:pt idx="25714">
                  <c:v>1.0068416595458984E-3</c:v>
                </c:pt>
                <c:pt idx="25715">
                  <c:v>1.007080078125E-3</c:v>
                </c:pt>
                <c:pt idx="25716">
                  <c:v>1.007080078125E-3</c:v>
                </c:pt>
                <c:pt idx="25717">
                  <c:v>1.0068416595458984E-3</c:v>
                </c:pt>
                <c:pt idx="25718">
                  <c:v>1.0080337524414063E-3</c:v>
                </c:pt>
                <c:pt idx="25719">
                  <c:v>1.007080078125E-3</c:v>
                </c:pt>
                <c:pt idx="25720">
                  <c:v>1.0068416595458984E-3</c:v>
                </c:pt>
                <c:pt idx="25721">
                  <c:v>1.007080078125E-3</c:v>
                </c:pt>
                <c:pt idx="25722">
                  <c:v>1.007080078125E-3</c:v>
                </c:pt>
                <c:pt idx="25723">
                  <c:v>1.0068416595458984E-3</c:v>
                </c:pt>
                <c:pt idx="25724">
                  <c:v>1.007080078125E-3</c:v>
                </c:pt>
                <c:pt idx="25725">
                  <c:v>1.007080078125E-3</c:v>
                </c:pt>
                <c:pt idx="25726">
                  <c:v>1.0068416595458984E-3</c:v>
                </c:pt>
                <c:pt idx="25727">
                  <c:v>1.007080078125E-3</c:v>
                </c:pt>
                <c:pt idx="25728">
                  <c:v>1.007080078125E-3</c:v>
                </c:pt>
                <c:pt idx="25729">
                  <c:v>1.0068416595458984E-3</c:v>
                </c:pt>
                <c:pt idx="25730">
                  <c:v>1.007080078125E-3</c:v>
                </c:pt>
                <c:pt idx="25731">
                  <c:v>1.0080337524414063E-3</c:v>
                </c:pt>
                <c:pt idx="25732">
                  <c:v>1.007080078125E-3</c:v>
                </c:pt>
                <c:pt idx="25733">
                  <c:v>1.0068416595458984E-3</c:v>
                </c:pt>
                <c:pt idx="25734">
                  <c:v>1.007080078125E-3</c:v>
                </c:pt>
                <c:pt idx="25735">
                  <c:v>1.007080078125E-3</c:v>
                </c:pt>
                <c:pt idx="25736">
                  <c:v>1.0068416595458984E-3</c:v>
                </c:pt>
                <c:pt idx="25737">
                  <c:v>1.007080078125E-3</c:v>
                </c:pt>
                <c:pt idx="25738">
                  <c:v>1.007080078125E-3</c:v>
                </c:pt>
                <c:pt idx="25739">
                  <c:v>1.0068416595458984E-3</c:v>
                </c:pt>
                <c:pt idx="25740">
                  <c:v>1.007080078125E-3</c:v>
                </c:pt>
                <c:pt idx="25741">
                  <c:v>1.007080078125E-3</c:v>
                </c:pt>
                <c:pt idx="25742">
                  <c:v>1.0068416595458984E-3</c:v>
                </c:pt>
                <c:pt idx="25743">
                  <c:v>1.0080337524414063E-3</c:v>
                </c:pt>
                <c:pt idx="25744">
                  <c:v>1.007080078125E-3</c:v>
                </c:pt>
                <c:pt idx="25745">
                  <c:v>1.0068416595458984E-3</c:v>
                </c:pt>
                <c:pt idx="25746">
                  <c:v>1.007080078125E-3</c:v>
                </c:pt>
                <c:pt idx="25747">
                  <c:v>1.007080078125E-3</c:v>
                </c:pt>
                <c:pt idx="25748">
                  <c:v>1.0068416595458984E-3</c:v>
                </c:pt>
                <c:pt idx="25749">
                  <c:v>1.007080078125E-3</c:v>
                </c:pt>
                <c:pt idx="25750">
                  <c:v>1.007080078125E-3</c:v>
                </c:pt>
                <c:pt idx="25751">
                  <c:v>1.0068416595458984E-3</c:v>
                </c:pt>
                <c:pt idx="25752">
                  <c:v>1.007080078125E-3</c:v>
                </c:pt>
                <c:pt idx="25753">
                  <c:v>1.007080078125E-3</c:v>
                </c:pt>
                <c:pt idx="25754">
                  <c:v>1.0068416595458984E-3</c:v>
                </c:pt>
                <c:pt idx="25755">
                  <c:v>1.007080078125E-3</c:v>
                </c:pt>
                <c:pt idx="25756">
                  <c:v>1.0080337524414063E-3</c:v>
                </c:pt>
                <c:pt idx="25757">
                  <c:v>1.007080078125E-3</c:v>
                </c:pt>
                <c:pt idx="25758">
                  <c:v>1.0068416595458984E-3</c:v>
                </c:pt>
                <c:pt idx="25759">
                  <c:v>1.007080078125E-3</c:v>
                </c:pt>
                <c:pt idx="25760">
                  <c:v>1.007080078125E-3</c:v>
                </c:pt>
                <c:pt idx="25761">
                  <c:v>1.0068416595458984E-3</c:v>
                </c:pt>
                <c:pt idx="25762">
                  <c:v>1.007080078125E-3</c:v>
                </c:pt>
                <c:pt idx="25763">
                  <c:v>1.007080078125E-3</c:v>
                </c:pt>
                <c:pt idx="25764">
                  <c:v>1.0068416595458984E-3</c:v>
                </c:pt>
                <c:pt idx="25765">
                  <c:v>1.007080078125E-3</c:v>
                </c:pt>
                <c:pt idx="25766">
                  <c:v>1.007080078125E-3</c:v>
                </c:pt>
                <c:pt idx="25767">
                  <c:v>1.0068416595458984E-3</c:v>
                </c:pt>
                <c:pt idx="25768">
                  <c:v>1.0080337524414063E-3</c:v>
                </c:pt>
                <c:pt idx="25769">
                  <c:v>1.007080078125E-3</c:v>
                </c:pt>
                <c:pt idx="25770">
                  <c:v>1.0068416595458984E-3</c:v>
                </c:pt>
                <c:pt idx="25771">
                  <c:v>1.007080078125E-3</c:v>
                </c:pt>
                <c:pt idx="25772">
                  <c:v>1.007080078125E-3</c:v>
                </c:pt>
                <c:pt idx="25773">
                  <c:v>1.0068416595458984E-3</c:v>
                </c:pt>
                <c:pt idx="25774">
                  <c:v>1.007080078125E-3</c:v>
                </c:pt>
                <c:pt idx="25775">
                  <c:v>1.007080078125E-3</c:v>
                </c:pt>
                <c:pt idx="25776">
                  <c:v>1.0068416595458984E-3</c:v>
                </c:pt>
                <c:pt idx="25777">
                  <c:v>1.007080078125E-3</c:v>
                </c:pt>
                <c:pt idx="25778">
                  <c:v>1.007080078125E-3</c:v>
                </c:pt>
                <c:pt idx="25779">
                  <c:v>1.0068416595458984E-3</c:v>
                </c:pt>
                <c:pt idx="25780">
                  <c:v>1.007080078125E-3</c:v>
                </c:pt>
                <c:pt idx="25781">
                  <c:v>1.0080337524414063E-3</c:v>
                </c:pt>
                <c:pt idx="25782">
                  <c:v>1.007080078125E-3</c:v>
                </c:pt>
                <c:pt idx="25783">
                  <c:v>1.0068416595458984E-3</c:v>
                </c:pt>
                <c:pt idx="25784">
                  <c:v>1.007080078125E-3</c:v>
                </c:pt>
                <c:pt idx="25785">
                  <c:v>1.007080078125E-3</c:v>
                </c:pt>
                <c:pt idx="25786">
                  <c:v>1.0068416595458984E-3</c:v>
                </c:pt>
                <c:pt idx="25787">
                  <c:v>1.007080078125E-3</c:v>
                </c:pt>
                <c:pt idx="25788">
                  <c:v>1.007080078125E-3</c:v>
                </c:pt>
                <c:pt idx="25789">
                  <c:v>3.0207633972167969E-3</c:v>
                </c:pt>
                <c:pt idx="25790">
                  <c:v>1.007080078125E-3</c:v>
                </c:pt>
                <c:pt idx="25791">
                  <c:v>1.0080337524414063E-3</c:v>
                </c:pt>
                <c:pt idx="25792">
                  <c:v>1.007080078125E-3</c:v>
                </c:pt>
                <c:pt idx="25793">
                  <c:v>1.0068416595458984E-3</c:v>
                </c:pt>
                <c:pt idx="25794">
                  <c:v>1.007080078125E-3</c:v>
                </c:pt>
                <c:pt idx="25795">
                  <c:v>1.007080078125E-3</c:v>
                </c:pt>
                <c:pt idx="25796">
                  <c:v>1.0068416595458984E-3</c:v>
                </c:pt>
                <c:pt idx="25797">
                  <c:v>1.007080078125E-3</c:v>
                </c:pt>
                <c:pt idx="25798">
                  <c:v>1.007080078125E-3</c:v>
                </c:pt>
                <c:pt idx="25799">
                  <c:v>1.0068416595458984E-3</c:v>
                </c:pt>
                <c:pt idx="25800">
                  <c:v>1.007080078125E-3</c:v>
                </c:pt>
                <c:pt idx="25801">
                  <c:v>1.007080078125E-3</c:v>
                </c:pt>
                <c:pt idx="25802">
                  <c:v>1.0068416595458984E-3</c:v>
                </c:pt>
                <c:pt idx="25803">
                  <c:v>1.007080078125E-3</c:v>
                </c:pt>
                <c:pt idx="25804">
                  <c:v>1.0080337524414063E-3</c:v>
                </c:pt>
                <c:pt idx="25805">
                  <c:v>1.007080078125E-3</c:v>
                </c:pt>
                <c:pt idx="25806">
                  <c:v>1.0068416595458984E-3</c:v>
                </c:pt>
                <c:pt idx="25807">
                  <c:v>1.007080078125E-3</c:v>
                </c:pt>
                <c:pt idx="25808">
                  <c:v>1.007080078125E-3</c:v>
                </c:pt>
                <c:pt idx="25809">
                  <c:v>1.0068416595458984E-3</c:v>
                </c:pt>
                <c:pt idx="25810">
                  <c:v>1.007080078125E-3</c:v>
                </c:pt>
                <c:pt idx="25811">
                  <c:v>1.0068416595458984E-3</c:v>
                </c:pt>
                <c:pt idx="25812">
                  <c:v>1.007080078125E-3</c:v>
                </c:pt>
                <c:pt idx="25813">
                  <c:v>1.007080078125E-3</c:v>
                </c:pt>
                <c:pt idx="25814">
                  <c:v>1.0068416595458984E-3</c:v>
                </c:pt>
                <c:pt idx="25815">
                  <c:v>1.007080078125E-3</c:v>
                </c:pt>
                <c:pt idx="25816">
                  <c:v>1.0080337524414063E-3</c:v>
                </c:pt>
                <c:pt idx="25817">
                  <c:v>1.007080078125E-3</c:v>
                </c:pt>
                <c:pt idx="25818">
                  <c:v>1.0068416595458984E-3</c:v>
                </c:pt>
                <c:pt idx="25819">
                  <c:v>1.007080078125E-3</c:v>
                </c:pt>
                <c:pt idx="25820">
                  <c:v>1.007080078125E-3</c:v>
                </c:pt>
                <c:pt idx="25821">
                  <c:v>1.0068416595458984E-3</c:v>
                </c:pt>
                <c:pt idx="25822">
                  <c:v>1.007080078125E-3</c:v>
                </c:pt>
                <c:pt idx="25823">
                  <c:v>1.007080078125E-3</c:v>
                </c:pt>
                <c:pt idx="25824">
                  <c:v>1.0068416595458984E-3</c:v>
                </c:pt>
                <c:pt idx="25825">
                  <c:v>1.007080078125E-3</c:v>
                </c:pt>
                <c:pt idx="25826">
                  <c:v>1.007080078125E-3</c:v>
                </c:pt>
                <c:pt idx="25827">
                  <c:v>1.0068416595458984E-3</c:v>
                </c:pt>
                <c:pt idx="25828">
                  <c:v>1.007080078125E-3</c:v>
                </c:pt>
                <c:pt idx="25829">
                  <c:v>1.0080337524414063E-3</c:v>
                </c:pt>
                <c:pt idx="25830">
                  <c:v>1.007080078125E-3</c:v>
                </c:pt>
                <c:pt idx="25831">
                  <c:v>1.0068416595458984E-3</c:v>
                </c:pt>
                <c:pt idx="25832">
                  <c:v>1.007080078125E-3</c:v>
                </c:pt>
                <c:pt idx="25833">
                  <c:v>1.0068416595458984E-3</c:v>
                </c:pt>
                <c:pt idx="25834">
                  <c:v>1.007080078125E-3</c:v>
                </c:pt>
                <c:pt idx="25835">
                  <c:v>1.007080078125E-3</c:v>
                </c:pt>
                <c:pt idx="25836">
                  <c:v>1.0068416595458984E-3</c:v>
                </c:pt>
                <c:pt idx="25837">
                  <c:v>1.007080078125E-3</c:v>
                </c:pt>
                <c:pt idx="25838">
                  <c:v>1.007080078125E-3</c:v>
                </c:pt>
                <c:pt idx="25839">
                  <c:v>1.0068416595458984E-3</c:v>
                </c:pt>
                <c:pt idx="25840">
                  <c:v>1.007080078125E-3</c:v>
                </c:pt>
                <c:pt idx="25841">
                  <c:v>1.0080337524414063E-3</c:v>
                </c:pt>
                <c:pt idx="25842">
                  <c:v>1.007080078125E-3</c:v>
                </c:pt>
                <c:pt idx="25843">
                  <c:v>1.0068416595458984E-3</c:v>
                </c:pt>
                <c:pt idx="25844">
                  <c:v>1.007080078125E-3</c:v>
                </c:pt>
                <c:pt idx="25845">
                  <c:v>1.007080078125E-3</c:v>
                </c:pt>
                <c:pt idx="25846">
                  <c:v>1.0068416595458984E-3</c:v>
                </c:pt>
                <c:pt idx="25847">
                  <c:v>1.007080078125E-3</c:v>
                </c:pt>
                <c:pt idx="25848">
                  <c:v>1.007080078125E-3</c:v>
                </c:pt>
                <c:pt idx="25849">
                  <c:v>1.0068416595458984E-3</c:v>
                </c:pt>
                <c:pt idx="25850">
                  <c:v>1.007080078125E-3</c:v>
                </c:pt>
                <c:pt idx="25851">
                  <c:v>1.007080078125E-3</c:v>
                </c:pt>
                <c:pt idx="25852">
                  <c:v>1.0068416595458984E-3</c:v>
                </c:pt>
                <c:pt idx="25853">
                  <c:v>1.007080078125E-3</c:v>
                </c:pt>
                <c:pt idx="25854">
                  <c:v>1.0080337524414063E-3</c:v>
                </c:pt>
                <c:pt idx="25855">
                  <c:v>1.0068416595458984E-3</c:v>
                </c:pt>
                <c:pt idx="25856">
                  <c:v>1.007080078125E-3</c:v>
                </c:pt>
                <c:pt idx="25857">
                  <c:v>1.007080078125E-3</c:v>
                </c:pt>
                <c:pt idx="25858">
                  <c:v>1.0068416595458984E-3</c:v>
                </c:pt>
                <c:pt idx="25859">
                  <c:v>1.007080078125E-3</c:v>
                </c:pt>
                <c:pt idx="25860">
                  <c:v>1.007080078125E-3</c:v>
                </c:pt>
                <c:pt idx="25861">
                  <c:v>1.0068416595458984E-3</c:v>
                </c:pt>
                <c:pt idx="25862">
                  <c:v>1.007080078125E-3</c:v>
                </c:pt>
                <c:pt idx="25863">
                  <c:v>1.007080078125E-3</c:v>
                </c:pt>
                <c:pt idx="25864">
                  <c:v>1.0068416595458984E-3</c:v>
                </c:pt>
                <c:pt idx="25865">
                  <c:v>1.007080078125E-3</c:v>
                </c:pt>
                <c:pt idx="25866">
                  <c:v>1.0080337524414063E-3</c:v>
                </c:pt>
                <c:pt idx="25867">
                  <c:v>1.007080078125E-3</c:v>
                </c:pt>
                <c:pt idx="25868">
                  <c:v>1.0068416595458984E-3</c:v>
                </c:pt>
                <c:pt idx="25869">
                  <c:v>1.007080078125E-3</c:v>
                </c:pt>
                <c:pt idx="25870">
                  <c:v>1.007080078125E-3</c:v>
                </c:pt>
                <c:pt idx="25871">
                  <c:v>1.0068416595458984E-3</c:v>
                </c:pt>
                <c:pt idx="25872">
                  <c:v>1.007080078125E-3</c:v>
                </c:pt>
                <c:pt idx="25873">
                  <c:v>1.007080078125E-3</c:v>
                </c:pt>
                <c:pt idx="25874">
                  <c:v>1.0068416595458984E-3</c:v>
                </c:pt>
                <c:pt idx="25875">
                  <c:v>1.007080078125E-3</c:v>
                </c:pt>
                <c:pt idx="25876">
                  <c:v>1.007080078125E-3</c:v>
                </c:pt>
                <c:pt idx="25877">
                  <c:v>1.0068416595458984E-3</c:v>
                </c:pt>
                <c:pt idx="25878">
                  <c:v>1.007080078125E-3</c:v>
                </c:pt>
                <c:pt idx="25879">
                  <c:v>1.0080337524414063E-3</c:v>
                </c:pt>
                <c:pt idx="25880">
                  <c:v>1.0068416595458984E-3</c:v>
                </c:pt>
                <c:pt idx="25881">
                  <c:v>1.007080078125E-3</c:v>
                </c:pt>
                <c:pt idx="25882">
                  <c:v>1.007080078125E-3</c:v>
                </c:pt>
                <c:pt idx="25883">
                  <c:v>1.0068416595458984E-3</c:v>
                </c:pt>
                <c:pt idx="25884">
                  <c:v>1.007080078125E-3</c:v>
                </c:pt>
                <c:pt idx="25885">
                  <c:v>1.007080078125E-3</c:v>
                </c:pt>
                <c:pt idx="25886">
                  <c:v>1.0068416595458984E-3</c:v>
                </c:pt>
                <c:pt idx="25887">
                  <c:v>1.007080078125E-3</c:v>
                </c:pt>
                <c:pt idx="25888">
                  <c:v>1.007080078125E-3</c:v>
                </c:pt>
                <c:pt idx="25889">
                  <c:v>1.0068416595458984E-3</c:v>
                </c:pt>
                <c:pt idx="25890">
                  <c:v>1.007080078125E-3</c:v>
                </c:pt>
                <c:pt idx="25891">
                  <c:v>1.0080337524414063E-3</c:v>
                </c:pt>
                <c:pt idx="25892">
                  <c:v>1.007080078125E-3</c:v>
                </c:pt>
                <c:pt idx="25893">
                  <c:v>1.0068416595458984E-3</c:v>
                </c:pt>
                <c:pt idx="25894">
                  <c:v>1.007080078125E-3</c:v>
                </c:pt>
                <c:pt idx="25895">
                  <c:v>1.007080078125E-3</c:v>
                </c:pt>
                <c:pt idx="25896">
                  <c:v>1.0068416595458984E-3</c:v>
                </c:pt>
                <c:pt idx="25897">
                  <c:v>1.007080078125E-3</c:v>
                </c:pt>
                <c:pt idx="25898">
                  <c:v>1.007080078125E-3</c:v>
                </c:pt>
                <c:pt idx="25899">
                  <c:v>1.0068416595458984E-3</c:v>
                </c:pt>
                <c:pt idx="25900">
                  <c:v>1.007080078125E-3</c:v>
                </c:pt>
                <c:pt idx="25901">
                  <c:v>1.007080078125E-3</c:v>
                </c:pt>
                <c:pt idx="25902">
                  <c:v>1.0068416595458984E-3</c:v>
                </c:pt>
                <c:pt idx="25903">
                  <c:v>1.007080078125E-3</c:v>
                </c:pt>
                <c:pt idx="25904">
                  <c:v>1.0080337524414063E-3</c:v>
                </c:pt>
                <c:pt idx="25905">
                  <c:v>1.0068416595458984E-3</c:v>
                </c:pt>
                <c:pt idx="25906">
                  <c:v>1.007080078125E-3</c:v>
                </c:pt>
                <c:pt idx="25907">
                  <c:v>1.007080078125E-3</c:v>
                </c:pt>
                <c:pt idx="25908">
                  <c:v>1.0068416595458984E-3</c:v>
                </c:pt>
                <c:pt idx="25909">
                  <c:v>1.007080078125E-3</c:v>
                </c:pt>
                <c:pt idx="25910">
                  <c:v>1.007080078125E-3</c:v>
                </c:pt>
                <c:pt idx="25911">
                  <c:v>1.0068416595458984E-3</c:v>
                </c:pt>
                <c:pt idx="25912">
                  <c:v>1.007080078125E-3</c:v>
                </c:pt>
                <c:pt idx="25913">
                  <c:v>1.007080078125E-3</c:v>
                </c:pt>
                <c:pt idx="25914">
                  <c:v>1.0068416595458984E-3</c:v>
                </c:pt>
                <c:pt idx="25915">
                  <c:v>1.007080078125E-3</c:v>
                </c:pt>
                <c:pt idx="25916">
                  <c:v>1.0080337524414063E-3</c:v>
                </c:pt>
                <c:pt idx="25917">
                  <c:v>1.007080078125E-3</c:v>
                </c:pt>
                <c:pt idx="25918">
                  <c:v>1.0068416595458984E-3</c:v>
                </c:pt>
                <c:pt idx="25919">
                  <c:v>1.007080078125E-3</c:v>
                </c:pt>
                <c:pt idx="25920">
                  <c:v>1.007080078125E-3</c:v>
                </c:pt>
                <c:pt idx="25921">
                  <c:v>1.0068416595458984E-3</c:v>
                </c:pt>
                <c:pt idx="25922">
                  <c:v>1.007080078125E-3</c:v>
                </c:pt>
                <c:pt idx="25923">
                  <c:v>1.007080078125E-3</c:v>
                </c:pt>
                <c:pt idx="25924">
                  <c:v>1.0068416595458984E-3</c:v>
                </c:pt>
                <c:pt idx="25925">
                  <c:v>1.007080078125E-3</c:v>
                </c:pt>
                <c:pt idx="25926">
                  <c:v>1.007080078125E-3</c:v>
                </c:pt>
                <c:pt idx="25927">
                  <c:v>1.0068416595458984E-3</c:v>
                </c:pt>
                <c:pt idx="25928">
                  <c:v>1.007080078125E-3</c:v>
                </c:pt>
                <c:pt idx="25929">
                  <c:v>1.0080337524414063E-3</c:v>
                </c:pt>
                <c:pt idx="25930">
                  <c:v>1.0068416595458984E-3</c:v>
                </c:pt>
                <c:pt idx="25931">
                  <c:v>1.007080078125E-3</c:v>
                </c:pt>
                <c:pt idx="25932">
                  <c:v>1.007080078125E-3</c:v>
                </c:pt>
                <c:pt idx="25933">
                  <c:v>1.0068416595458984E-3</c:v>
                </c:pt>
                <c:pt idx="25934">
                  <c:v>1.007080078125E-3</c:v>
                </c:pt>
                <c:pt idx="25935">
                  <c:v>1.007080078125E-3</c:v>
                </c:pt>
                <c:pt idx="25936">
                  <c:v>1.0068416595458984E-3</c:v>
                </c:pt>
                <c:pt idx="25937">
                  <c:v>1.007080078125E-3</c:v>
                </c:pt>
                <c:pt idx="25938">
                  <c:v>1.007080078125E-3</c:v>
                </c:pt>
                <c:pt idx="25939">
                  <c:v>1.0068416595458984E-3</c:v>
                </c:pt>
                <c:pt idx="25940">
                  <c:v>1.007080078125E-3</c:v>
                </c:pt>
                <c:pt idx="25941">
                  <c:v>1.0080337524414063E-3</c:v>
                </c:pt>
                <c:pt idx="25942">
                  <c:v>1.007080078125E-3</c:v>
                </c:pt>
                <c:pt idx="25943">
                  <c:v>1.0068416595458984E-3</c:v>
                </c:pt>
                <c:pt idx="25944">
                  <c:v>1.007080078125E-3</c:v>
                </c:pt>
                <c:pt idx="25945">
                  <c:v>1.007080078125E-3</c:v>
                </c:pt>
                <c:pt idx="25946">
                  <c:v>1.0068416595458984E-3</c:v>
                </c:pt>
                <c:pt idx="25947">
                  <c:v>1.007080078125E-3</c:v>
                </c:pt>
                <c:pt idx="25948">
                  <c:v>1.007080078125E-3</c:v>
                </c:pt>
                <c:pt idx="25949">
                  <c:v>1.0068416595458984E-3</c:v>
                </c:pt>
                <c:pt idx="25950">
                  <c:v>1.007080078125E-3</c:v>
                </c:pt>
                <c:pt idx="25951">
                  <c:v>1.007080078125E-3</c:v>
                </c:pt>
                <c:pt idx="25952">
                  <c:v>1.0068416595458984E-3</c:v>
                </c:pt>
                <c:pt idx="25953">
                  <c:v>1.007080078125E-3</c:v>
                </c:pt>
                <c:pt idx="25954">
                  <c:v>1.0080337524414063E-3</c:v>
                </c:pt>
                <c:pt idx="25955">
                  <c:v>1.0068416595458984E-3</c:v>
                </c:pt>
                <c:pt idx="25956">
                  <c:v>1.007080078125E-3</c:v>
                </c:pt>
                <c:pt idx="25957">
                  <c:v>1.007080078125E-3</c:v>
                </c:pt>
                <c:pt idx="25958">
                  <c:v>1.0068416595458984E-3</c:v>
                </c:pt>
                <c:pt idx="25959">
                  <c:v>1.007080078125E-3</c:v>
                </c:pt>
                <c:pt idx="25960">
                  <c:v>1.007080078125E-3</c:v>
                </c:pt>
                <c:pt idx="25961">
                  <c:v>1.0068416595458984E-3</c:v>
                </c:pt>
                <c:pt idx="25962">
                  <c:v>1.007080078125E-3</c:v>
                </c:pt>
                <c:pt idx="25963">
                  <c:v>1.007080078125E-3</c:v>
                </c:pt>
                <c:pt idx="25964">
                  <c:v>1.0068416595458984E-3</c:v>
                </c:pt>
                <c:pt idx="25965">
                  <c:v>1.007080078125E-3</c:v>
                </c:pt>
                <c:pt idx="25966">
                  <c:v>1.0080337524414063E-3</c:v>
                </c:pt>
                <c:pt idx="25967">
                  <c:v>1.007080078125E-3</c:v>
                </c:pt>
                <c:pt idx="25968">
                  <c:v>1.0068416595458984E-3</c:v>
                </c:pt>
                <c:pt idx="25969">
                  <c:v>1.007080078125E-3</c:v>
                </c:pt>
                <c:pt idx="25970">
                  <c:v>1.007080078125E-3</c:v>
                </c:pt>
                <c:pt idx="25971">
                  <c:v>1.0068416595458984E-3</c:v>
                </c:pt>
                <c:pt idx="25972">
                  <c:v>1.007080078125E-3</c:v>
                </c:pt>
                <c:pt idx="25973">
                  <c:v>1.007080078125E-3</c:v>
                </c:pt>
                <c:pt idx="25974">
                  <c:v>1.0068416595458984E-3</c:v>
                </c:pt>
                <c:pt idx="25975">
                  <c:v>1.007080078125E-3</c:v>
                </c:pt>
                <c:pt idx="25976">
                  <c:v>1.007080078125E-3</c:v>
                </c:pt>
                <c:pt idx="25977">
                  <c:v>1.0068416595458984E-3</c:v>
                </c:pt>
                <c:pt idx="25978">
                  <c:v>1.007080078125E-3</c:v>
                </c:pt>
                <c:pt idx="25979">
                  <c:v>1.0080337524414063E-3</c:v>
                </c:pt>
                <c:pt idx="25980">
                  <c:v>1.0068416595458984E-3</c:v>
                </c:pt>
                <c:pt idx="25981">
                  <c:v>1.007080078125E-3</c:v>
                </c:pt>
                <c:pt idx="25982">
                  <c:v>1.007080078125E-3</c:v>
                </c:pt>
                <c:pt idx="25983">
                  <c:v>1.0068416595458984E-3</c:v>
                </c:pt>
                <c:pt idx="25984">
                  <c:v>1.007080078125E-3</c:v>
                </c:pt>
                <c:pt idx="25985">
                  <c:v>1.007080078125E-3</c:v>
                </c:pt>
                <c:pt idx="25986">
                  <c:v>1.0068416595458984E-3</c:v>
                </c:pt>
                <c:pt idx="25987">
                  <c:v>1.007080078125E-3</c:v>
                </c:pt>
                <c:pt idx="25988">
                  <c:v>1.007080078125E-3</c:v>
                </c:pt>
                <c:pt idx="25989">
                  <c:v>1.0068416595458984E-3</c:v>
                </c:pt>
                <c:pt idx="25990">
                  <c:v>1.007080078125E-3</c:v>
                </c:pt>
                <c:pt idx="25991">
                  <c:v>1.0080337524414063E-3</c:v>
                </c:pt>
                <c:pt idx="25992">
                  <c:v>1.007080078125E-3</c:v>
                </c:pt>
                <c:pt idx="25993">
                  <c:v>1.0068416595458984E-3</c:v>
                </c:pt>
                <c:pt idx="25994">
                  <c:v>1.007080078125E-3</c:v>
                </c:pt>
                <c:pt idx="25995">
                  <c:v>1.007080078125E-3</c:v>
                </c:pt>
                <c:pt idx="25996">
                  <c:v>1.0068416595458984E-3</c:v>
                </c:pt>
                <c:pt idx="25997">
                  <c:v>1.007080078125E-3</c:v>
                </c:pt>
                <c:pt idx="25998">
                  <c:v>1.007080078125E-3</c:v>
                </c:pt>
                <c:pt idx="25999">
                  <c:v>1.0068416595458984E-3</c:v>
                </c:pt>
                <c:pt idx="26000">
                  <c:v>1.007080078125E-3</c:v>
                </c:pt>
                <c:pt idx="26001">
                  <c:v>1.007080078125E-3</c:v>
                </c:pt>
                <c:pt idx="26002">
                  <c:v>1.0068416595458984E-3</c:v>
                </c:pt>
                <c:pt idx="26003">
                  <c:v>1.007080078125E-3</c:v>
                </c:pt>
                <c:pt idx="26004">
                  <c:v>1.0080337524414063E-3</c:v>
                </c:pt>
                <c:pt idx="26005">
                  <c:v>1.0068416595458984E-3</c:v>
                </c:pt>
                <c:pt idx="26006">
                  <c:v>1.007080078125E-3</c:v>
                </c:pt>
                <c:pt idx="26007">
                  <c:v>1.007080078125E-3</c:v>
                </c:pt>
                <c:pt idx="26008">
                  <c:v>1.0068416595458984E-3</c:v>
                </c:pt>
                <c:pt idx="26009">
                  <c:v>1.007080078125E-3</c:v>
                </c:pt>
                <c:pt idx="26010">
                  <c:v>1.007080078125E-3</c:v>
                </c:pt>
                <c:pt idx="26011">
                  <c:v>1.0068416595458984E-3</c:v>
                </c:pt>
                <c:pt idx="26012">
                  <c:v>1.007080078125E-3</c:v>
                </c:pt>
                <c:pt idx="26013">
                  <c:v>1.007080078125E-3</c:v>
                </c:pt>
                <c:pt idx="26014">
                  <c:v>1.0068416595458984E-3</c:v>
                </c:pt>
                <c:pt idx="26015">
                  <c:v>1.007080078125E-3</c:v>
                </c:pt>
                <c:pt idx="26016">
                  <c:v>1.0080337524414063E-3</c:v>
                </c:pt>
                <c:pt idx="26017">
                  <c:v>1.007080078125E-3</c:v>
                </c:pt>
                <c:pt idx="26018">
                  <c:v>1.0068416595458984E-3</c:v>
                </c:pt>
                <c:pt idx="26019">
                  <c:v>1.007080078125E-3</c:v>
                </c:pt>
                <c:pt idx="26020">
                  <c:v>1.007080078125E-3</c:v>
                </c:pt>
                <c:pt idx="26021">
                  <c:v>1.0068416595458984E-3</c:v>
                </c:pt>
                <c:pt idx="26022">
                  <c:v>1.007080078125E-3</c:v>
                </c:pt>
                <c:pt idx="26023">
                  <c:v>1.007080078125E-3</c:v>
                </c:pt>
                <c:pt idx="26024">
                  <c:v>1.0068416595458984E-3</c:v>
                </c:pt>
                <c:pt idx="26025">
                  <c:v>1.007080078125E-3</c:v>
                </c:pt>
                <c:pt idx="26026">
                  <c:v>1.007080078125E-3</c:v>
                </c:pt>
                <c:pt idx="26027">
                  <c:v>1.0068416595458984E-3</c:v>
                </c:pt>
                <c:pt idx="26028">
                  <c:v>1.007080078125E-3</c:v>
                </c:pt>
                <c:pt idx="26029">
                  <c:v>1.0080337524414063E-3</c:v>
                </c:pt>
                <c:pt idx="26030">
                  <c:v>1.0068416595458984E-3</c:v>
                </c:pt>
                <c:pt idx="26031">
                  <c:v>1.007080078125E-3</c:v>
                </c:pt>
                <c:pt idx="26032">
                  <c:v>1.007080078125E-3</c:v>
                </c:pt>
                <c:pt idx="26033">
                  <c:v>1.0068416595458984E-3</c:v>
                </c:pt>
                <c:pt idx="26034">
                  <c:v>1.007080078125E-3</c:v>
                </c:pt>
                <c:pt idx="26035">
                  <c:v>1.007080078125E-3</c:v>
                </c:pt>
                <c:pt idx="26036">
                  <c:v>1.0068416595458984E-3</c:v>
                </c:pt>
                <c:pt idx="26037">
                  <c:v>1.007080078125E-3</c:v>
                </c:pt>
                <c:pt idx="26038">
                  <c:v>1.007080078125E-3</c:v>
                </c:pt>
                <c:pt idx="26039">
                  <c:v>1.0068416595458984E-3</c:v>
                </c:pt>
                <c:pt idx="26040">
                  <c:v>1.007080078125E-3</c:v>
                </c:pt>
                <c:pt idx="26041">
                  <c:v>1.0080337524414063E-3</c:v>
                </c:pt>
                <c:pt idx="26042">
                  <c:v>1.0070085525512695E-2</c:v>
                </c:pt>
                <c:pt idx="26043">
                  <c:v>1.0068416595458984E-3</c:v>
                </c:pt>
                <c:pt idx="26044">
                  <c:v>1.007080078125E-3</c:v>
                </c:pt>
                <c:pt idx="26045">
                  <c:v>1.0080337524414063E-3</c:v>
                </c:pt>
                <c:pt idx="26046">
                  <c:v>1.0068416595458984E-3</c:v>
                </c:pt>
                <c:pt idx="26047">
                  <c:v>1.007080078125E-3</c:v>
                </c:pt>
                <c:pt idx="26048">
                  <c:v>1.007080078125E-3</c:v>
                </c:pt>
                <c:pt idx="26049">
                  <c:v>1.0068416595458984E-3</c:v>
                </c:pt>
                <c:pt idx="26050">
                  <c:v>1.007080078125E-3</c:v>
                </c:pt>
                <c:pt idx="26051">
                  <c:v>1.007080078125E-3</c:v>
                </c:pt>
                <c:pt idx="26052">
                  <c:v>1.0068416595458984E-3</c:v>
                </c:pt>
                <c:pt idx="26053">
                  <c:v>1.007080078125E-3</c:v>
                </c:pt>
                <c:pt idx="26054">
                  <c:v>1.007080078125E-3</c:v>
                </c:pt>
                <c:pt idx="26055">
                  <c:v>1.0068416595458984E-3</c:v>
                </c:pt>
                <c:pt idx="26056">
                  <c:v>1.007080078125E-3</c:v>
                </c:pt>
                <c:pt idx="26057">
                  <c:v>1.0080337524414063E-3</c:v>
                </c:pt>
                <c:pt idx="26058">
                  <c:v>1.007080078125E-3</c:v>
                </c:pt>
                <c:pt idx="26059">
                  <c:v>1.0068416595458984E-3</c:v>
                </c:pt>
                <c:pt idx="26060">
                  <c:v>1.007080078125E-3</c:v>
                </c:pt>
                <c:pt idx="26061">
                  <c:v>1.007080078125E-3</c:v>
                </c:pt>
                <c:pt idx="26062">
                  <c:v>1.0068416595458984E-3</c:v>
                </c:pt>
                <c:pt idx="26063">
                  <c:v>1.007080078125E-3</c:v>
                </c:pt>
                <c:pt idx="26064">
                  <c:v>1.007080078125E-3</c:v>
                </c:pt>
                <c:pt idx="26065">
                  <c:v>1.0068416595458984E-3</c:v>
                </c:pt>
                <c:pt idx="26066">
                  <c:v>1.007080078125E-3</c:v>
                </c:pt>
                <c:pt idx="26067">
                  <c:v>1.007080078125E-3</c:v>
                </c:pt>
                <c:pt idx="26068">
                  <c:v>1.0068416595458984E-3</c:v>
                </c:pt>
                <c:pt idx="26069">
                  <c:v>1.0080337524414063E-3</c:v>
                </c:pt>
                <c:pt idx="26070">
                  <c:v>1.007080078125E-3</c:v>
                </c:pt>
                <c:pt idx="26071">
                  <c:v>1.0068416595458984E-3</c:v>
                </c:pt>
                <c:pt idx="26072">
                  <c:v>1.007080078125E-3</c:v>
                </c:pt>
                <c:pt idx="26073">
                  <c:v>1.007080078125E-3</c:v>
                </c:pt>
                <c:pt idx="26074">
                  <c:v>1.0068416595458984E-3</c:v>
                </c:pt>
                <c:pt idx="26075">
                  <c:v>1.007080078125E-3</c:v>
                </c:pt>
                <c:pt idx="26076">
                  <c:v>1.007080078125E-3</c:v>
                </c:pt>
                <c:pt idx="26077">
                  <c:v>1.0068416595458984E-3</c:v>
                </c:pt>
                <c:pt idx="26078">
                  <c:v>1.007080078125E-3</c:v>
                </c:pt>
                <c:pt idx="26079">
                  <c:v>1.007080078125E-3</c:v>
                </c:pt>
                <c:pt idx="26080">
                  <c:v>1.0068416595458984E-3</c:v>
                </c:pt>
                <c:pt idx="26081">
                  <c:v>1.007080078125E-3</c:v>
                </c:pt>
                <c:pt idx="26082">
                  <c:v>1.0080337524414063E-3</c:v>
                </c:pt>
                <c:pt idx="26083">
                  <c:v>1.007080078125E-3</c:v>
                </c:pt>
                <c:pt idx="26084">
                  <c:v>1.0068416595458984E-3</c:v>
                </c:pt>
                <c:pt idx="26085">
                  <c:v>1.007080078125E-3</c:v>
                </c:pt>
                <c:pt idx="26086">
                  <c:v>1.007080078125E-3</c:v>
                </c:pt>
                <c:pt idx="26087">
                  <c:v>1.0068416595458984E-3</c:v>
                </c:pt>
                <c:pt idx="26088">
                  <c:v>1.007080078125E-3</c:v>
                </c:pt>
                <c:pt idx="26089">
                  <c:v>1.007080078125E-3</c:v>
                </c:pt>
                <c:pt idx="26090">
                  <c:v>1.0068416595458984E-3</c:v>
                </c:pt>
                <c:pt idx="26091">
                  <c:v>1.007080078125E-3</c:v>
                </c:pt>
                <c:pt idx="26092">
                  <c:v>1.007080078125E-3</c:v>
                </c:pt>
                <c:pt idx="26093">
                  <c:v>1.0068416595458984E-3</c:v>
                </c:pt>
                <c:pt idx="26094">
                  <c:v>1.0080337524414063E-3</c:v>
                </c:pt>
                <c:pt idx="26095">
                  <c:v>1.007080078125E-3</c:v>
                </c:pt>
                <c:pt idx="26096">
                  <c:v>1.0068416595458984E-3</c:v>
                </c:pt>
                <c:pt idx="26097">
                  <c:v>1.007080078125E-3</c:v>
                </c:pt>
                <c:pt idx="26098">
                  <c:v>1.007080078125E-3</c:v>
                </c:pt>
                <c:pt idx="26099">
                  <c:v>1.0068416595458984E-3</c:v>
                </c:pt>
                <c:pt idx="26100">
                  <c:v>1.007080078125E-3</c:v>
                </c:pt>
                <c:pt idx="26101">
                  <c:v>1.007080078125E-3</c:v>
                </c:pt>
                <c:pt idx="26102">
                  <c:v>1.0068416595458984E-3</c:v>
                </c:pt>
                <c:pt idx="26103">
                  <c:v>1.007080078125E-3</c:v>
                </c:pt>
                <c:pt idx="26104">
                  <c:v>1.007080078125E-3</c:v>
                </c:pt>
                <c:pt idx="26105">
                  <c:v>1.0068416595458984E-3</c:v>
                </c:pt>
                <c:pt idx="26106">
                  <c:v>1.007080078125E-3</c:v>
                </c:pt>
                <c:pt idx="26107">
                  <c:v>1.0080337524414063E-3</c:v>
                </c:pt>
                <c:pt idx="26108">
                  <c:v>1.007080078125E-3</c:v>
                </c:pt>
                <c:pt idx="26109">
                  <c:v>1.0068416595458984E-3</c:v>
                </c:pt>
                <c:pt idx="26110">
                  <c:v>1.007080078125E-3</c:v>
                </c:pt>
                <c:pt idx="26111">
                  <c:v>1.007080078125E-3</c:v>
                </c:pt>
                <c:pt idx="26112">
                  <c:v>1.0068416595458984E-3</c:v>
                </c:pt>
                <c:pt idx="26113">
                  <c:v>1.007080078125E-3</c:v>
                </c:pt>
                <c:pt idx="26114">
                  <c:v>1.007080078125E-3</c:v>
                </c:pt>
                <c:pt idx="26115">
                  <c:v>1.0068416595458984E-3</c:v>
                </c:pt>
                <c:pt idx="26116">
                  <c:v>1.007080078125E-3</c:v>
                </c:pt>
                <c:pt idx="26117">
                  <c:v>1.007080078125E-3</c:v>
                </c:pt>
                <c:pt idx="26118">
                  <c:v>1.0068416595458984E-3</c:v>
                </c:pt>
                <c:pt idx="26119">
                  <c:v>1.0080337524414063E-3</c:v>
                </c:pt>
                <c:pt idx="26120">
                  <c:v>1.007080078125E-3</c:v>
                </c:pt>
                <c:pt idx="26121">
                  <c:v>1.0068416595458984E-3</c:v>
                </c:pt>
                <c:pt idx="26122">
                  <c:v>1.007080078125E-3</c:v>
                </c:pt>
                <c:pt idx="26123">
                  <c:v>1.007080078125E-3</c:v>
                </c:pt>
                <c:pt idx="26124">
                  <c:v>1.0068416595458984E-3</c:v>
                </c:pt>
                <c:pt idx="26125">
                  <c:v>1.007080078125E-3</c:v>
                </c:pt>
                <c:pt idx="26126">
                  <c:v>1.007080078125E-3</c:v>
                </c:pt>
                <c:pt idx="26127">
                  <c:v>1.0068416595458984E-3</c:v>
                </c:pt>
                <c:pt idx="26128">
                  <c:v>1.007080078125E-3</c:v>
                </c:pt>
                <c:pt idx="26129">
                  <c:v>1.007080078125E-3</c:v>
                </c:pt>
                <c:pt idx="26130">
                  <c:v>1.0068416595458984E-3</c:v>
                </c:pt>
                <c:pt idx="26131">
                  <c:v>1.007080078125E-3</c:v>
                </c:pt>
                <c:pt idx="26132">
                  <c:v>1.0080337524414063E-3</c:v>
                </c:pt>
                <c:pt idx="26133">
                  <c:v>1.007080078125E-3</c:v>
                </c:pt>
                <c:pt idx="26134">
                  <c:v>1.0068416595458984E-3</c:v>
                </c:pt>
                <c:pt idx="26135">
                  <c:v>1.007080078125E-3</c:v>
                </c:pt>
                <c:pt idx="26136">
                  <c:v>1.007080078125E-3</c:v>
                </c:pt>
                <c:pt idx="26137">
                  <c:v>1.0068416595458984E-3</c:v>
                </c:pt>
                <c:pt idx="26138">
                  <c:v>1.007080078125E-3</c:v>
                </c:pt>
                <c:pt idx="26139">
                  <c:v>1.007080078125E-3</c:v>
                </c:pt>
                <c:pt idx="26140">
                  <c:v>1.0068416595458984E-3</c:v>
                </c:pt>
                <c:pt idx="26141">
                  <c:v>1.007080078125E-3</c:v>
                </c:pt>
                <c:pt idx="26142">
                  <c:v>6.0429573059082031E-3</c:v>
                </c:pt>
                <c:pt idx="26143">
                  <c:v>1.007080078125E-3</c:v>
                </c:pt>
                <c:pt idx="26144">
                  <c:v>1.0068416595458984E-3</c:v>
                </c:pt>
                <c:pt idx="26145">
                  <c:v>1.007080078125E-3</c:v>
                </c:pt>
                <c:pt idx="26146">
                  <c:v>1.007080078125E-3</c:v>
                </c:pt>
                <c:pt idx="26147">
                  <c:v>1.0068416595458984E-3</c:v>
                </c:pt>
                <c:pt idx="26148">
                  <c:v>1.007080078125E-3</c:v>
                </c:pt>
                <c:pt idx="26149">
                  <c:v>1.007080078125E-3</c:v>
                </c:pt>
                <c:pt idx="26150">
                  <c:v>1.0068416595458984E-3</c:v>
                </c:pt>
                <c:pt idx="26151">
                  <c:v>1.007080078125E-3</c:v>
                </c:pt>
                <c:pt idx="26152">
                  <c:v>1.0080337524414063E-3</c:v>
                </c:pt>
                <c:pt idx="26153">
                  <c:v>1.007080078125E-3</c:v>
                </c:pt>
                <c:pt idx="26154">
                  <c:v>1.0068416595458984E-3</c:v>
                </c:pt>
                <c:pt idx="26155">
                  <c:v>1.007080078125E-3</c:v>
                </c:pt>
                <c:pt idx="26156">
                  <c:v>1.007080078125E-3</c:v>
                </c:pt>
                <c:pt idx="26157">
                  <c:v>1.0068416595458984E-3</c:v>
                </c:pt>
                <c:pt idx="26158">
                  <c:v>1.007080078125E-3</c:v>
                </c:pt>
                <c:pt idx="26159">
                  <c:v>1.007080078125E-3</c:v>
                </c:pt>
                <c:pt idx="26160">
                  <c:v>1.0068416595458984E-3</c:v>
                </c:pt>
                <c:pt idx="26161">
                  <c:v>1.007080078125E-3</c:v>
                </c:pt>
                <c:pt idx="26162">
                  <c:v>1.007080078125E-3</c:v>
                </c:pt>
                <c:pt idx="26163">
                  <c:v>1.0068416595458984E-3</c:v>
                </c:pt>
                <c:pt idx="26164">
                  <c:v>1.0080337524414063E-3</c:v>
                </c:pt>
                <c:pt idx="26165">
                  <c:v>1.007080078125E-3</c:v>
                </c:pt>
                <c:pt idx="26166">
                  <c:v>1.0068416595458984E-3</c:v>
                </c:pt>
                <c:pt idx="26167">
                  <c:v>1.007080078125E-3</c:v>
                </c:pt>
                <c:pt idx="26168">
                  <c:v>1.007080078125E-3</c:v>
                </c:pt>
                <c:pt idx="26169">
                  <c:v>1.0068416595458984E-3</c:v>
                </c:pt>
                <c:pt idx="26170">
                  <c:v>1.007080078125E-3</c:v>
                </c:pt>
                <c:pt idx="26171">
                  <c:v>1.007080078125E-3</c:v>
                </c:pt>
                <c:pt idx="26172">
                  <c:v>1.0068416595458984E-3</c:v>
                </c:pt>
                <c:pt idx="26173">
                  <c:v>1.007080078125E-3</c:v>
                </c:pt>
                <c:pt idx="26174">
                  <c:v>1.007080078125E-3</c:v>
                </c:pt>
                <c:pt idx="26175">
                  <c:v>1.0068416595458984E-3</c:v>
                </c:pt>
                <c:pt idx="26176">
                  <c:v>1.007080078125E-3</c:v>
                </c:pt>
                <c:pt idx="26177">
                  <c:v>1.0080337524414063E-3</c:v>
                </c:pt>
                <c:pt idx="26178">
                  <c:v>1.007080078125E-3</c:v>
                </c:pt>
                <c:pt idx="26179">
                  <c:v>1.0068416595458984E-3</c:v>
                </c:pt>
                <c:pt idx="26180">
                  <c:v>1.007080078125E-3</c:v>
                </c:pt>
                <c:pt idx="26181">
                  <c:v>1.007080078125E-3</c:v>
                </c:pt>
                <c:pt idx="26182">
                  <c:v>1.0068416595458984E-3</c:v>
                </c:pt>
                <c:pt idx="26183">
                  <c:v>9.0639591217041016E-3</c:v>
                </c:pt>
                <c:pt idx="26184">
                  <c:v>1.007080078125E-3</c:v>
                </c:pt>
                <c:pt idx="26185">
                  <c:v>1.007080078125E-3</c:v>
                </c:pt>
                <c:pt idx="26186">
                  <c:v>1.0068416595458984E-3</c:v>
                </c:pt>
                <c:pt idx="26187">
                  <c:v>1.007080078125E-3</c:v>
                </c:pt>
                <c:pt idx="26188">
                  <c:v>1.007080078125E-3</c:v>
                </c:pt>
                <c:pt idx="26189">
                  <c:v>1.0068416595458984E-3</c:v>
                </c:pt>
                <c:pt idx="26190">
                  <c:v>1.007080078125E-3</c:v>
                </c:pt>
                <c:pt idx="26191">
                  <c:v>1.007080078125E-3</c:v>
                </c:pt>
                <c:pt idx="26192">
                  <c:v>1.0068416595458984E-3</c:v>
                </c:pt>
                <c:pt idx="26193">
                  <c:v>1.007080078125E-3</c:v>
                </c:pt>
                <c:pt idx="26194">
                  <c:v>1.0080337524414063E-3</c:v>
                </c:pt>
                <c:pt idx="26195">
                  <c:v>1.007080078125E-3</c:v>
                </c:pt>
                <c:pt idx="26196">
                  <c:v>1.0068416595458984E-3</c:v>
                </c:pt>
                <c:pt idx="26197">
                  <c:v>4.0280818939208984E-3</c:v>
                </c:pt>
                <c:pt idx="26198">
                  <c:v>1.007080078125E-3</c:v>
                </c:pt>
                <c:pt idx="26199">
                  <c:v>1.0068416595458984E-3</c:v>
                </c:pt>
                <c:pt idx="26200">
                  <c:v>1.007080078125E-3</c:v>
                </c:pt>
                <c:pt idx="26201">
                  <c:v>1.007080078125E-3</c:v>
                </c:pt>
                <c:pt idx="26202">
                  <c:v>1.0068416595458984E-3</c:v>
                </c:pt>
                <c:pt idx="26203">
                  <c:v>1.0080337524414063E-3</c:v>
                </c:pt>
                <c:pt idx="26204">
                  <c:v>1.007080078125E-3</c:v>
                </c:pt>
                <c:pt idx="26205">
                  <c:v>1.0068416595458984E-3</c:v>
                </c:pt>
                <c:pt idx="26206">
                  <c:v>1.007080078125E-3</c:v>
                </c:pt>
                <c:pt idx="26207">
                  <c:v>1.007080078125E-3</c:v>
                </c:pt>
                <c:pt idx="26208">
                  <c:v>1.0068416595458984E-3</c:v>
                </c:pt>
                <c:pt idx="26209">
                  <c:v>1.007080078125E-3</c:v>
                </c:pt>
                <c:pt idx="26210">
                  <c:v>1.007080078125E-3</c:v>
                </c:pt>
                <c:pt idx="26211">
                  <c:v>1.0068416595458984E-3</c:v>
                </c:pt>
                <c:pt idx="26212">
                  <c:v>1.007080078125E-3</c:v>
                </c:pt>
                <c:pt idx="26213">
                  <c:v>1.007080078125E-3</c:v>
                </c:pt>
                <c:pt idx="26214">
                  <c:v>1.0068416595458984E-3</c:v>
                </c:pt>
                <c:pt idx="26215">
                  <c:v>1.007080078125E-3</c:v>
                </c:pt>
                <c:pt idx="26216">
                  <c:v>1.0080337524414063E-3</c:v>
                </c:pt>
                <c:pt idx="26217">
                  <c:v>1.007080078125E-3</c:v>
                </c:pt>
                <c:pt idx="26218">
                  <c:v>1.0068416595458984E-3</c:v>
                </c:pt>
                <c:pt idx="26219">
                  <c:v>1.007080078125E-3</c:v>
                </c:pt>
                <c:pt idx="26220">
                  <c:v>1.007080078125E-3</c:v>
                </c:pt>
                <c:pt idx="26221">
                  <c:v>1.0068416595458984E-3</c:v>
                </c:pt>
                <c:pt idx="26222">
                  <c:v>1.007080078125E-3</c:v>
                </c:pt>
                <c:pt idx="26223">
                  <c:v>1.007080078125E-3</c:v>
                </c:pt>
                <c:pt idx="26224">
                  <c:v>1.0068416595458984E-3</c:v>
                </c:pt>
                <c:pt idx="26225">
                  <c:v>1.007080078125E-3</c:v>
                </c:pt>
                <c:pt idx="26226">
                  <c:v>1.007080078125E-3</c:v>
                </c:pt>
                <c:pt idx="26227">
                  <c:v>1.0068416595458984E-3</c:v>
                </c:pt>
                <c:pt idx="26228">
                  <c:v>1.0080337524414063E-3</c:v>
                </c:pt>
                <c:pt idx="26229">
                  <c:v>1.007080078125E-3</c:v>
                </c:pt>
                <c:pt idx="26230">
                  <c:v>1.0068416595458984E-3</c:v>
                </c:pt>
                <c:pt idx="26231">
                  <c:v>1.007080078125E-3</c:v>
                </c:pt>
                <c:pt idx="26232">
                  <c:v>1.007080078125E-3</c:v>
                </c:pt>
                <c:pt idx="26233">
                  <c:v>1.0068416595458984E-3</c:v>
                </c:pt>
                <c:pt idx="26234">
                  <c:v>1.007080078125E-3</c:v>
                </c:pt>
                <c:pt idx="26235">
                  <c:v>1.007080078125E-3</c:v>
                </c:pt>
                <c:pt idx="26236">
                  <c:v>1.0068416595458984E-3</c:v>
                </c:pt>
                <c:pt idx="26237">
                  <c:v>1.007080078125E-3</c:v>
                </c:pt>
                <c:pt idx="26238">
                  <c:v>1.007080078125E-3</c:v>
                </c:pt>
                <c:pt idx="26239">
                  <c:v>1.0068416595458984E-3</c:v>
                </c:pt>
                <c:pt idx="26240">
                  <c:v>1.007080078125E-3</c:v>
                </c:pt>
                <c:pt idx="26241">
                  <c:v>1.0080337524414063E-3</c:v>
                </c:pt>
                <c:pt idx="26242">
                  <c:v>1.007080078125E-3</c:v>
                </c:pt>
                <c:pt idx="26243">
                  <c:v>1.0068416595458984E-3</c:v>
                </c:pt>
                <c:pt idx="26244">
                  <c:v>1.007080078125E-3</c:v>
                </c:pt>
                <c:pt idx="26245">
                  <c:v>1.007080078125E-3</c:v>
                </c:pt>
                <c:pt idx="26246">
                  <c:v>1.0068416595458984E-3</c:v>
                </c:pt>
                <c:pt idx="26247">
                  <c:v>1.007080078125E-3</c:v>
                </c:pt>
                <c:pt idx="26248">
                  <c:v>1.007080078125E-3</c:v>
                </c:pt>
                <c:pt idx="26249">
                  <c:v>1.0068416595458984E-3</c:v>
                </c:pt>
                <c:pt idx="26250">
                  <c:v>1.007080078125E-3</c:v>
                </c:pt>
                <c:pt idx="26251">
                  <c:v>1.007080078125E-3</c:v>
                </c:pt>
                <c:pt idx="26252">
                  <c:v>1.0068416595458984E-3</c:v>
                </c:pt>
                <c:pt idx="26253">
                  <c:v>1.0080337524414063E-3</c:v>
                </c:pt>
                <c:pt idx="26254">
                  <c:v>1.007080078125E-3</c:v>
                </c:pt>
                <c:pt idx="26255">
                  <c:v>1.0068416595458984E-3</c:v>
                </c:pt>
                <c:pt idx="26256">
                  <c:v>1.007080078125E-3</c:v>
                </c:pt>
                <c:pt idx="26257">
                  <c:v>1.007080078125E-3</c:v>
                </c:pt>
                <c:pt idx="26258">
                  <c:v>1.0068416595458984E-3</c:v>
                </c:pt>
                <c:pt idx="26259">
                  <c:v>1.007080078125E-3</c:v>
                </c:pt>
                <c:pt idx="26260">
                  <c:v>1.007080078125E-3</c:v>
                </c:pt>
                <c:pt idx="26261">
                  <c:v>1.0068416595458984E-3</c:v>
                </c:pt>
                <c:pt idx="26262">
                  <c:v>1.007080078125E-3</c:v>
                </c:pt>
                <c:pt idx="26263">
                  <c:v>1.007080078125E-3</c:v>
                </c:pt>
                <c:pt idx="26264">
                  <c:v>1.0068416595458984E-3</c:v>
                </c:pt>
                <c:pt idx="26265">
                  <c:v>1.007080078125E-3</c:v>
                </c:pt>
                <c:pt idx="26266">
                  <c:v>1.0080337524414063E-3</c:v>
                </c:pt>
                <c:pt idx="26267">
                  <c:v>1.007080078125E-3</c:v>
                </c:pt>
                <c:pt idx="26268">
                  <c:v>1.0068416595458984E-3</c:v>
                </c:pt>
                <c:pt idx="26269">
                  <c:v>1.007080078125E-3</c:v>
                </c:pt>
                <c:pt idx="26270">
                  <c:v>1.007080078125E-3</c:v>
                </c:pt>
                <c:pt idx="26271">
                  <c:v>1.0068416595458984E-3</c:v>
                </c:pt>
                <c:pt idx="26272">
                  <c:v>1.007080078125E-3</c:v>
                </c:pt>
                <c:pt idx="26273">
                  <c:v>1.007080078125E-3</c:v>
                </c:pt>
                <c:pt idx="26274">
                  <c:v>1.0068416595458984E-3</c:v>
                </c:pt>
                <c:pt idx="26275">
                  <c:v>1.007080078125E-3</c:v>
                </c:pt>
                <c:pt idx="26276">
                  <c:v>1.0068416595458984E-3</c:v>
                </c:pt>
                <c:pt idx="26277">
                  <c:v>1.007080078125E-3</c:v>
                </c:pt>
                <c:pt idx="26278">
                  <c:v>1.0080337524414063E-3</c:v>
                </c:pt>
                <c:pt idx="26279">
                  <c:v>1.007080078125E-3</c:v>
                </c:pt>
                <c:pt idx="26280">
                  <c:v>1.0068416595458984E-3</c:v>
                </c:pt>
                <c:pt idx="26281">
                  <c:v>1.007080078125E-3</c:v>
                </c:pt>
                <c:pt idx="26282">
                  <c:v>1.007080078125E-3</c:v>
                </c:pt>
                <c:pt idx="26283">
                  <c:v>1.0068416595458984E-3</c:v>
                </c:pt>
                <c:pt idx="26284">
                  <c:v>1.007080078125E-3</c:v>
                </c:pt>
                <c:pt idx="26285">
                  <c:v>1.007080078125E-3</c:v>
                </c:pt>
                <c:pt idx="26286">
                  <c:v>1.0068416595458984E-3</c:v>
                </c:pt>
                <c:pt idx="26287">
                  <c:v>1.007080078125E-3</c:v>
                </c:pt>
                <c:pt idx="26288">
                  <c:v>1.007080078125E-3</c:v>
                </c:pt>
                <c:pt idx="26289">
                  <c:v>1.0068416595458984E-3</c:v>
                </c:pt>
                <c:pt idx="26290">
                  <c:v>1.007080078125E-3</c:v>
                </c:pt>
                <c:pt idx="26291">
                  <c:v>1.0080337524414063E-3</c:v>
                </c:pt>
                <c:pt idx="26292">
                  <c:v>1.007080078125E-3</c:v>
                </c:pt>
                <c:pt idx="26293">
                  <c:v>1.0068416595458984E-3</c:v>
                </c:pt>
                <c:pt idx="26294">
                  <c:v>1.007080078125E-3</c:v>
                </c:pt>
                <c:pt idx="26295">
                  <c:v>1.007080078125E-3</c:v>
                </c:pt>
                <c:pt idx="26296">
                  <c:v>1.0068416595458984E-3</c:v>
                </c:pt>
                <c:pt idx="26297">
                  <c:v>1.007080078125E-3</c:v>
                </c:pt>
                <c:pt idx="26298">
                  <c:v>1.0068416595458984E-3</c:v>
                </c:pt>
                <c:pt idx="26299">
                  <c:v>1.007080078125E-3</c:v>
                </c:pt>
                <c:pt idx="26300">
                  <c:v>1.007080078125E-3</c:v>
                </c:pt>
                <c:pt idx="26301">
                  <c:v>1.0068416595458984E-3</c:v>
                </c:pt>
                <c:pt idx="26302">
                  <c:v>1.007080078125E-3</c:v>
                </c:pt>
                <c:pt idx="26303">
                  <c:v>1.0080337524414063E-3</c:v>
                </c:pt>
                <c:pt idx="26304">
                  <c:v>1.007080078125E-3</c:v>
                </c:pt>
                <c:pt idx="26305">
                  <c:v>1.0068416595458984E-3</c:v>
                </c:pt>
                <c:pt idx="26306">
                  <c:v>1.007080078125E-3</c:v>
                </c:pt>
                <c:pt idx="26307">
                  <c:v>1.007080078125E-3</c:v>
                </c:pt>
                <c:pt idx="26308">
                  <c:v>1.0068416595458984E-3</c:v>
                </c:pt>
                <c:pt idx="26309">
                  <c:v>1.007080078125E-3</c:v>
                </c:pt>
                <c:pt idx="26310">
                  <c:v>1.007080078125E-3</c:v>
                </c:pt>
                <c:pt idx="26311">
                  <c:v>1.0068416595458984E-3</c:v>
                </c:pt>
                <c:pt idx="26312">
                  <c:v>1.007080078125E-3</c:v>
                </c:pt>
                <c:pt idx="26313">
                  <c:v>1.007080078125E-3</c:v>
                </c:pt>
                <c:pt idx="26314">
                  <c:v>1.0068416595458984E-3</c:v>
                </c:pt>
                <c:pt idx="26315">
                  <c:v>1.007080078125E-3</c:v>
                </c:pt>
                <c:pt idx="26316">
                  <c:v>1.0080337524414063E-3</c:v>
                </c:pt>
                <c:pt idx="26317">
                  <c:v>1.007080078125E-3</c:v>
                </c:pt>
                <c:pt idx="26318">
                  <c:v>1.0068416595458984E-3</c:v>
                </c:pt>
                <c:pt idx="26319">
                  <c:v>1.007080078125E-3</c:v>
                </c:pt>
                <c:pt idx="26320">
                  <c:v>1.0068416595458984E-3</c:v>
                </c:pt>
                <c:pt idx="26321">
                  <c:v>1.007080078125E-3</c:v>
                </c:pt>
                <c:pt idx="26322">
                  <c:v>1.007080078125E-3</c:v>
                </c:pt>
                <c:pt idx="26323">
                  <c:v>1.0068416595458984E-3</c:v>
                </c:pt>
                <c:pt idx="26324">
                  <c:v>1.007080078125E-3</c:v>
                </c:pt>
                <c:pt idx="26325">
                  <c:v>1.007080078125E-3</c:v>
                </c:pt>
                <c:pt idx="26326">
                  <c:v>1.0068416595458984E-3</c:v>
                </c:pt>
                <c:pt idx="26327">
                  <c:v>1.007080078125E-3</c:v>
                </c:pt>
                <c:pt idx="26328">
                  <c:v>1.0080337524414063E-3</c:v>
                </c:pt>
                <c:pt idx="26329">
                  <c:v>1.007080078125E-3</c:v>
                </c:pt>
                <c:pt idx="26330">
                  <c:v>1.0068416595458984E-3</c:v>
                </c:pt>
                <c:pt idx="26331">
                  <c:v>1.007080078125E-3</c:v>
                </c:pt>
                <c:pt idx="26332">
                  <c:v>1.007080078125E-3</c:v>
                </c:pt>
                <c:pt idx="26333">
                  <c:v>1.0068416595458984E-3</c:v>
                </c:pt>
                <c:pt idx="26334">
                  <c:v>1.007080078125E-3</c:v>
                </c:pt>
                <c:pt idx="26335">
                  <c:v>1.007080078125E-3</c:v>
                </c:pt>
                <c:pt idx="26336">
                  <c:v>1.0068416595458984E-3</c:v>
                </c:pt>
                <c:pt idx="26337">
                  <c:v>1.007080078125E-3</c:v>
                </c:pt>
                <c:pt idx="26338">
                  <c:v>1.007080078125E-3</c:v>
                </c:pt>
                <c:pt idx="26339">
                  <c:v>1.0068416595458984E-3</c:v>
                </c:pt>
                <c:pt idx="26340">
                  <c:v>1.007080078125E-3</c:v>
                </c:pt>
                <c:pt idx="26341">
                  <c:v>1.0080337524414063E-3</c:v>
                </c:pt>
                <c:pt idx="26342">
                  <c:v>1.0068416595458984E-3</c:v>
                </c:pt>
                <c:pt idx="26343">
                  <c:v>1.007080078125E-3</c:v>
                </c:pt>
                <c:pt idx="26344">
                  <c:v>1.007080078125E-3</c:v>
                </c:pt>
                <c:pt idx="26345">
                  <c:v>1.0068416595458984E-3</c:v>
                </c:pt>
                <c:pt idx="26346">
                  <c:v>1.007080078125E-3</c:v>
                </c:pt>
                <c:pt idx="26347">
                  <c:v>1.007080078125E-3</c:v>
                </c:pt>
                <c:pt idx="26348">
                  <c:v>1.0068416595458984E-3</c:v>
                </c:pt>
                <c:pt idx="26349">
                  <c:v>1.007080078125E-3</c:v>
                </c:pt>
                <c:pt idx="26350">
                  <c:v>1.007080078125E-3</c:v>
                </c:pt>
                <c:pt idx="26351">
                  <c:v>1.0068416595458984E-3</c:v>
                </c:pt>
                <c:pt idx="26352">
                  <c:v>1.007080078125E-3</c:v>
                </c:pt>
                <c:pt idx="26353">
                  <c:v>1.0080337524414063E-3</c:v>
                </c:pt>
                <c:pt idx="26354">
                  <c:v>1.007080078125E-3</c:v>
                </c:pt>
                <c:pt idx="26355">
                  <c:v>1.0068416595458984E-3</c:v>
                </c:pt>
                <c:pt idx="26356">
                  <c:v>1.007080078125E-3</c:v>
                </c:pt>
                <c:pt idx="26357">
                  <c:v>1.007080078125E-3</c:v>
                </c:pt>
                <c:pt idx="26358">
                  <c:v>1.0068416595458984E-3</c:v>
                </c:pt>
                <c:pt idx="26359">
                  <c:v>1.007080078125E-3</c:v>
                </c:pt>
                <c:pt idx="26360">
                  <c:v>1.007080078125E-3</c:v>
                </c:pt>
                <c:pt idx="26361">
                  <c:v>1.0068416595458984E-3</c:v>
                </c:pt>
                <c:pt idx="26362">
                  <c:v>1.007080078125E-3</c:v>
                </c:pt>
                <c:pt idx="26363">
                  <c:v>1.007080078125E-3</c:v>
                </c:pt>
                <c:pt idx="26364">
                  <c:v>1.0068416595458984E-3</c:v>
                </c:pt>
                <c:pt idx="26365">
                  <c:v>1.007080078125E-3</c:v>
                </c:pt>
                <c:pt idx="26366">
                  <c:v>1.0080337524414063E-3</c:v>
                </c:pt>
                <c:pt idx="26367">
                  <c:v>1.0068416595458984E-3</c:v>
                </c:pt>
                <c:pt idx="26368">
                  <c:v>1.007080078125E-3</c:v>
                </c:pt>
                <c:pt idx="26369">
                  <c:v>1.007080078125E-3</c:v>
                </c:pt>
                <c:pt idx="26370">
                  <c:v>1.0068416595458984E-3</c:v>
                </c:pt>
                <c:pt idx="26371">
                  <c:v>1.007080078125E-3</c:v>
                </c:pt>
                <c:pt idx="26372">
                  <c:v>1.007080078125E-3</c:v>
                </c:pt>
                <c:pt idx="26373">
                  <c:v>1.0068416595458984E-3</c:v>
                </c:pt>
                <c:pt idx="26374">
                  <c:v>1.007080078125E-3</c:v>
                </c:pt>
                <c:pt idx="26375">
                  <c:v>1.007080078125E-3</c:v>
                </c:pt>
                <c:pt idx="26376">
                  <c:v>1.0068416595458984E-3</c:v>
                </c:pt>
                <c:pt idx="26377">
                  <c:v>1.007080078125E-3</c:v>
                </c:pt>
                <c:pt idx="26378">
                  <c:v>1.0080337524414063E-3</c:v>
                </c:pt>
                <c:pt idx="26379">
                  <c:v>1.007080078125E-3</c:v>
                </c:pt>
                <c:pt idx="26380">
                  <c:v>1.0068416595458984E-3</c:v>
                </c:pt>
                <c:pt idx="26381">
                  <c:v>1.007080078125E-3</c:v>
                </c:pt>
                <c:pt idx="26382">
                  <c:v>1.007080078125E-3</c:v>
                </c:pt>
                <c:pt idx="26383">
                  <c:v>1.0068416595458984E-3</c:v>
                </c:pt>
                <c:pt idx="26384">
                  <c:v>1.007080078125E-3</c:v>
                </c:pt>
                <c:pt idx="26385">
                  <c:v>1.007080078125E-3</c:v>
                </c:pt>
                <c:pt idx="26386">
                  <c:v>1.0068416595458984E-3</c:v>
                </c:pt>
                <c:pt idx="26387">
                  <c:v>9.0639591217041016E-3</c:v>
                </c:pt>
                <c:pt idx="26388">
                  <c:v>1.007080078125E-3</c:v>
                </c:pt>
                <c:pt idx="26389">
                  <c:v>1.007080078125E-3</c:v>
                </c:pt>
                <c:pt idx="26390">
                  <c:v>1.0068416595458984E-3</c:v>
                </c:pt>
                <c:pt idx="26391">
                  <c:v>1.007080078125E-3</c:v>
                </c:pt>
                <c:pt idx="26392">
                  <c:v>1.007080078125E-3</c:v>
                </c:pt>
                <c:pt idx="26393">
                  <c:v>1.0068416595458984E-3</c:v>
                </c:pt>
                <c:pt idx="26394">
                  <c:v>1.007080078125E-3</c:v>
                </c:pt>
                <c:pt idx="26395">
                  <c:v>1.0080337524414063E-3</c:v>
                </c:pt>
                <c:pt idx="26396">
                  <c:v>1.007080078125E-3</c:v>
                </c:pt>
                <c:pt idx="26397">
                  <c:v>1.0068416595458984E-3</c:v>
                </c:pt>
                <c:pt idx="26398">
                  <c:v>1.007080078125E-3</c:v>
                </c:pt>
                <c:pt idx="26399">
                  <c:v>1.007080078125E-3</c:v>
                </c:pt>
                <c:pt idx="26400">
                  <c:v>1.0068416595458984E-3</c:v>
                </c:pt>
                <c:pt idx="26401">
                  <c:v>1.007080078125E-3</c:v>
                </c:pt>
                <c:pt idx="26402">
                  <c:v>1.007080078125E-3</c:v>
                </c:pt>
                <c:pt idx="26403">
                  <c:v>1.0068416595458984E-3</c:v>
                </c:pt>
                <c:pt idx="26404">
                  <c:v>1.007080078125E-3</c:v>
                </c:pt>
                <c:pt idx="26405">
                  <c:v>1.007080078125E-3</c:v>
                </c:pt>
                <c:pt idx="26406">
                  <c:v>1.0068416595458984E-3</c:v>
                </c:pt>
                <c:pt idx="26407">
                  <c:v>1.007080078125E-3</c:v>
                </c:pt>
                <c:pt idx="26408">
                  <c:v>1.0080337524414063E-3</c:v>
                </c:pt>
                <c:pt idx="26409">
                  <c:v>1.0068416595458984E-3</c:v>
                </c:pt>
                <c:pt idx="26410">
                  <c:v>1.007080078125E-3</c:v>
                </c:pt>
                <c:pt idx="26411">
                  <c:v>1.007080078125E-3</c:v>
                </c:pt>
                <c:pt idx="26412">
                  <c:v>1.0068416595458984E-3</c:v>
                </c:pt>
                <c:pt idx="26413">
                  <c:v>1.007080078125E-3</c:v>
                </c:pt>
                <c:pt idx="26414">
                  <c:v>1.007080078125E-3</c:v>
                </c:pt>
                <c:pt idx="26415">
                  <c:v>1.0068416595458984E-3</c:v>
                </c:pt>
                <c:pt idx="26416">
                  <c:v>1.007080078125E-3</c:v>
                </c:pt>
                <c:pt idx="26417">
                  <c:v>1.007080078125E-3</c:v>
                </c:pt>
                <c:pt idx="26418">
                  <c:v>1.0068416595458984E-3</c:v>
                </c:pt>
                <c:pt idx="26419">
                  <c:v>1.007080078125E-3</c:v>
                </c:pt>
                <c:pt idx="26420">
                  <c:v>1.0080337524414063E-3</c:v>
                </c:pt>
                <c:pt idx="26421">
                  <c:v>1.007080078125E-3</c:v>
                </c:pt>
                <c:pt idx="26422">
                  <c:v>1.0068416595458984E-3</c:v>
                </c:pt>
                <c:pt idx="26423">
                  <c:v>1.007080078125E-3</c:v>
                </c:pt>
                <c:pt idx="26424">
                  <c:v>1.007080078125E-3</c:v>
                </c:pt>
                <c:pt idx="26425">
                  <c:v>1.0068416595458984E-3</c:v>
                </c:pt>
                <c:pt idx="26426">
                  <c:v>1.007080078125E-3</c:v>
                </c:pt>
                <c:pt idx="26427">
                  <c:v>1.007080078125E-3</c:v>
                </c:pt>
                <c:pt idx="26428">
                  <c:v>1.0068416595458984E-3</c:v>
                </c:pt>
                <c:pt idx="26429">
                  <c:v>1.007080078125E-3</c:v>
                </c:pt>
                <c:pt idx="26430">
                  <c:v>1.007080078125E-3</c:v>
                </c:pt>
                <c:pt idx="26431">
                  <c:v>1.0068416595458984E-3</c:v>
                </c:pt>
                <c:pt idx="26432">
                  <c:v>1.007080078125E-3</c:v>
                </c:pt>
                <c:pt idx="26433">
                  <c:v>1.0080337524414063E-3</c:v>
                </c:pt>
                <c:pt idx="26434">
                  <c:v>1.0068416595458984E-3</c:v>
                </c:pt>
                <c:pt idx="26435">
                  <c:v>1.007080078125E-3</c:v>
                </c:pt>
                <c:pt idx="26436">
                  <c:v>1.007080078125E-3</c:v>
                </c:pt>
                <c:pt idx="26437">
                  <c:v>1.0068416595458984E-3</c:v>
                </c:pt>
                <c:pt idx="26438">
                  <c:v>1.007080078125E-3</c:v>
                </c:pt>
                <c:pt idx="26439">
                  <c:v>1.007080078125E-3</c:v>
                </c:pt>
                <c:pt idx="26440">
                  <c:v>1.0068416595458984E-3</c:v>
                </c:pt>
                <c:pt idx="26441">
                  <c:v>1.007080078125E-3</c:v>
                </c:pt>
                <c:pt idx="26442">
                  <c:v>1.007080078125E-3</c:v>
                </c:pt>
                <c:pt idx="26443">
                  <c:v>1.0068416595458984E-3</c:v>
                </c:pt>
                <c:pt idx="26444">
                  <c:v>1.007080078125E-3</c:v>
                </c:pt>
                <c:pt idx="26445">
                  <c:v>1.0080337524414063E-3</c:v>
                </c:pt>
                <c:pt idx="26446">
                  <c:v>1.007080078125E-3</c:v>
                </c:pt>
                <c:pt idx="26447">
                  <c:v>1.0068416595458984E-3</c:v>
                </c:pt>
                <c:pt idx="26448">
                  <c:v>1.007080078125E-3</c:v>
                </c:pt>
                <c:pt idx="26449">
                  <c:v>1.007080078125E-3</c:v>
                </c:pt>
                <c:pt idx="26450">
                  <c:v>1.0068416595458984E-3</c:v>
                </c:pt>
                <c:pt idx="26451">
                  <c:v>1.007080078125E-3</c:v>
                </c:pt>
                <c:pt idx="26452">
                  <c:v>1.007080078125E-3</c:v>
                </c:pt>
                <c:pt idx="26453">
                  <c:v>1.0068416595458984E-3</c:v>
                </c:pt>
                <c:pt idx="26454">
                  <c:v>1.007080078125E-3</c:v>
                </c:pt>
                <c:pt idx="26455">
                  <c:v>1.007080078125E-3</c:v>
                </c:pt>
                <c:pt idx="26456">
                  <c:v>1.0068416595458984E-3</c:v>
                </c:pt>
                <c:pt idx="26457">
                  <c:v>1.007080078125E-3</c:v>
                </c:pt>
                <c:pt idx="26458">
                  <c:v>1.0080337524414063E-3</c:v>
                </c:pt>
                <c:pt idx="26459">
                  <c:v>1.0068416595458984E-3</c:v>
                </c:pt>
                <c:pt idx="26460">
                  <c:v>1.007080078125E-3</c:v>
                </c:pt>
                <c:pt idx="26461">
                  <c:v>1.007080078125E-3</c:v>
                </c:pt>
                <c:pt idx="26462">
                  <c:v>1.0068416595458984E-3</c:v>
                </c:pt>
                <c:pt idx="26463">
                  <c:v>1.007080078125E-3</c:v>
                </c:pt>
                <c:pt idx="26464">
                  <c:v>1.007080078125E-3</c:v>
                </c:pt>
                <c:pt idx="26465">
                  <c:v>1.0068416595458984E-3</c:v>
                </c:pt>
                <c:pt idx="26466">
                  <c:v>1.007080078125E-3</c:v>
                </c:pt>
                <c:pt idx="26467">
                  <c:v>1.007080078125E-3</c:v>
                </c:pt>
                <c:pt idx="26468">
                  <c:v>1.0068416595458984E-3</c:v>
                </c:pt>
                <c:pt idx="26469">
                  <c:v>1.007080078125E-3</c:v>
                </c:pt>
                <c:pt idx="26470">
                  <c:v>1.0080337524414063E-3</c:v>
                </c:pt>
                <c:pt idx="26471">
                  <c:v>1.007080078125E-3</c:v>
                </c:pt>
                <c:pt idx="26472">
                  <c:v>1.0068416595458984E-3</c:v>
                </c:pt>
                <c:pt idx="26473">
                  <c:v>1.007080078125E-3</c:v>
                </c:pt>
                <c:pt idx="26474">
                  <c:v>1.007080078125E-3</c:v>
                </c:pt>
                <c:pt idx="26475">
                  <c:v>1.0068416595458984E-3</c:v>
                </c:pt>
                <c:pt idx="26476">
                  <c:v>1.007080078125E-3</c:v>
                </c:pt>
                <c:pt idx="26477">
                  <c:v>1.007080078125E-3</c:v>
                </c:pt>
                <c:pt idx="26478">
                  <c:v>1.0068416595458984E-3</c:v>
                </c:pt>
                <c:pt idx="26479">
                  <c:v>1.007080078125E-3</c:v>
                </c:pt>
                <c:pt idx="26480">
                  <c:v>1.007080078125E-3</c:v>
                </c:pt>
                <c:pt idx="26481">
                  <c:v>1.0068416595458984E-3</c:v>
                </c:pt>
                <c:pt idx="26482">
                  <c:v>1.007080078125E-3</c:v>
                </c:pt>
                <c:pt idx="26483">
                  <c:v>1.0080337524414063E-3</c:v>
                </c:pt>
                <c:pt idx="26484">
                  <c:v>1.0068416595458984E-3</c:v>
                </c:pt>
                <c:pt idx="26485">
                  <c:v>1.007080078125E-3</c:v>
                </c:pt>
                <c:pt idx="26486">
                  <c:v>1.007080078125E-3</c:v>
                </c:pt>
                <c:pt idx="26487">
                  <c:v>1.0068416595458984E-3</c:v>
                </c:pt>
                <c:pt idx="26488">
                  <c:v>1.007080078125E-3</c:v>
                </c:pt>
                <c:pt idx="26489">
                  <c:v>1.007080078125E-3</c:v>
                </c:pt>
                <c:pt idx="26490">
                  <c:v>1.0068416595458984E-3</c:v>
                </c:pt>
                <c:pt idx="26491">
                  <c:v>1.007080078125E-3</c:v>
                </c:pt>
                <c:pt idx="26492">
                  <c:v>1.007080078125E-3</c:v>
                </c:pt>
                <c:pt idx="26493">
                  <c:v>1.0068416595458984E-3</c:v>
                </c:pt>
                <c:pt idx="26494">
                  <c:v>1.007080078125E-3</c:v>
                </c:pt>
                <c:pt idx="26495">
                  <c:v>1.0080337524414063E-3</c:v>
                </c:pt>
                <c:pt idx="26496">
                  <c:v>1.007080078125E-3</c:v>
                </c:pt>
                <c:pt idx="26497">
                  <c:v>1.0068416595458984E-3</c:v>
                </c:pt>
                <c:pt idx="26498">
                  <c:v>1.007080078125E-3</c:v>
                </c:pt>
                <c:pt idx="26499">
                  <c:v>1.007080078125E-3</c:v>
                </c:pt>
                <c:pt idx="26500">
                  <c:v>1.0068416595458984E-3</c:v>
                </c:pt>
                <c:pt idx="26501">
                  <c:v>1.007080078125E-3</c:v>
                </c:pt>
                <c:pt idx="26502">
                  <c:v>1.007080078125E-3</c:v>
                </c:pt>
                <c:pt idx="26503">
                  <c:v>1.0068416595458984E-3</c:v>
                </c:pt>
                <c:pt idx="26504">
                  <c:v>1.007080078125E-3</c:v>
                </c:pt>
                <c:pt idx="26505">
                  <c:v>1.007080078125E-3</c:v>
                </c:pt>
                <c:pt idx="26506">
                  <c:v>1.0068416595458984E-3</c:v>
                </c:pt>
                <c:pt idx="26507">
                  <c:v>1.007080078125E-3</c:v>
                </c:pt>
                <c:pt idx="26508">
                  <c:v>1.0080337524414063E-3</c:v>
                </c:pt>
                <c:pt idx="26509">
                  <c:v>1.0068416595458984E-3</c:v>
                </c:pt>
                <c:pt idx="26510">
                  <c:v>1.007080078125E-3</c:v>
                </c:pt>
                <c:pt idx="26511">
                  <c:v>1.007080078125E-3</c:v>
                </c:pt>
                <c:pt idx="26512">
                  <c:v>1.0068416595458984E-3</c:v>
                </c:pt>
                <c:pt idx="26513">
                  <c:v>1.007080078125E-3</c:v>
                </c:pt>
                <c:pt idx="26514">
                  <c:v>1.007080078125E-3</c:v>
                </c:pt>
                <c:pt idx="26515">
                  <c:v>1.0068416595458984E-3</c:v>
                </c:pt>
                <c:pt idx="26516">
                  <c:v>1.007080078125E-3</c:v>
                </c:pt>
                <c:pt idx="26517">
                  <c:v>1.007080078125E-3</c:v>
                </c:pt>
                <c:pt idx="26518">
                  <c:v>1.0068416595458984E-3</c:v>
                </c:pt>
                <c:pt idx="26519">
                  <c:v>1.007080078125E-3</c:v>
                </c:pt>
                <c:pt idx="26520">
                  <c:v>1.0080337524414063E-3</c:v>
                </c:pt>
                <c:pt idx="26521">
                  <c:v>1.007080078125E-3</c:v>
                </c:pt>
                <c:pt idx="26522">
                  <c:v>1.0068416595458984E-3</c:v>
                </c:pt>
                <c:pt idx="26523">
                  <c:v>1.007080078125E-3</c:v>
                </c:pt>
                <c:pt idx="26524">
                  <c:v>1.007080078125E-3</c:v>
                </c:pt>
                <c:pt idx="26525">
                  <c:v>1.0068416595458984E-3</c:v>
                </c:pt>
                <c:pt idx="26526">
                  <c:v>1.007080078125E-3</c:v>
                </c:pt>
                <c:pt idx="26527">
                  <c:v>1.007080078125E-3</c:v>
                </c:pt>
                <c:pt idx="26528">
                  <c:v>1.0068416595458984E-3</c:v>
                </c:pt>
                <c:pt idx="26529">
                  <c:v>1.007080078125E-3</c:v>
                </c:pt>
                <c:pt idx="26530">
                  <c:v>1.007080078125E-3</c:v>
                </c:pt>
                <c:pt idx="26531">
                  <c:v>1.0068416595458984E-3</c:v>
                </c:pt>
                <c:pt idx="26532">
                  <c:v>1.007080078125E-3</c:v>
                </c:pt>
                <c:pt idx="26533">
                  <c:v>1.0080337524414063E-3</c:v>
                </c:pt>
                <c:pt idx="26534">
                  <c:v>1.0068416595458984E-3</c:v>
                </c:pt>
                <c:pt idx="26535">
                  <c:v>1.007080078125E-3</c:v>
                </c:pt>
                <c:pt idx="26536">
                  <c:v>1.007080078125E-3</c:v>
                </c:pt>
                <c:pt idx="26537">
                  <c:v>1.0068416595458984E-3</c:v>
                </c:pt>
                <c:pt idx="26538">
                  <c:v>1.007080078125E-3</c:v>
                </c:pt>
                <c:pt idx="26539">
                  <c:v>1.007080078125E-3</c:v>
                </c:pt>
                <c:pt idx="26540">
                  <c:v>1.0068416595458984E-3</c:v>
                </c:pt>
                <c:pt idx="26541">
                  <c:v>1.007080078125E-3</c:v>
                </c:pt>
                <c:pt idx="26542">
                  <c:v>1.007080078125E-3</c:v>
                </c:pt>
                <c:pt idx="26543">
                  <c:v>1.0068416595458984E-3</c:v>
                </c:pt>
                <c:pt idx="26544">
                  <c:v>1.007080078125E-3</c:v>
                </c:pt>
                <c:pt idx="26545">
                  <c:v>1.0080337524414063E-3</c:v>
                </c:pt>
                <c:pt idx="26546">
                  <c:v>1.007080078125E-3</c:v>
                </c:pt>
                <c:pt idx="26547">
                  <c:v>1.0068416595458984E-3</c:v>
                </c:pt>
                <c:pt idx="26548">
                  <c:v>1.007080078125E-3</c:v>
                </c:pt>
                <c:pt idx="26549">
                  <c:v>1.007080078125E-3</c:v>
                </c:pt>
                <c:pt idx="26550">
                  <c:v>1.0068416595458984E-3</c:v>
                </c:pt>
                <c:pt idx="26551">
                  <c:v>1.007080078125E-3</c:v>
                </c:pt>
                <c:pt idx="26552">
                  <c:v>1.007080078125E-3</c:v>
                </c:pt>
                <c:pt idx="26553">
                  <c:v>1.0068416595458984E-3</c:v>
                </c:pt>
                <c:pt idx="26554">
                  <c:v>1.007080078125E-3</c:v>
                </c:pt>
                <c:pt idx="26555">
                  <c:v>1.007080078125E-3</c:v>
                </c:pt>
                <c:pt idx="26556">
                  <c:v>1.0068416595458984E-3</c:v>
                </c:pt>
                <c:pt idx="26557">
                  <c:v>1.0080337524414063E-3</c:v>
                </c:pt>
                <c:pt idx="26558">
                  <c:v>1.007080078125E-3</c:v>
                </c:pt>
                <c:pt idx="26559">
                  <c:v>1.0068416595458984E-3</c:v>
                </c:pt>
                <c:pt idx="26560">
                  <c:v>1.007080078125E-3</c:v>
                </c:pt>
                <c:pt idx="26561">
                  <c:v>1.007080078125E-3</c:v>
                </c:pt>
                <c:pt idx="26562">
                  <c:v>1.0068416595458984E-3</c:v>
                </c:pt>
                <c:pt idx="26563">
                  <c:v>1.007080078125E-3</c:v>
                </c:pt>
                <c:pt idx="26564">
                  <c:v>1.007080078125E-3</c:v>
                </c:pt>
                <c:pt idx="26565">
                  <c:v>1.0068416595458984E-3</c:v>
                </c:pt>
                <c:pt idx="26566">
                  <c:v>1.007080078125E-3</c:v>
                </c:pt>
                <c:pt idx="26567">
                  <c:v>1.007080078125E-3</c:v>
                </c:pt>
                <c:pt idx="26568">
                  <c:v>1.0068416595458984E-3</c:v>
                </c:pt>
                <c:pt idx="26569">
                  <c:v>1.007080078125E-3</c:v>
                </c:pt>
                <c:pt idx="26570">
                  <c:v>1.0080337524414063E-3</c:v>
                </c:pt>
                <c:pt idx="26571">
                  <c:v>1.007080078125E-3</c:v>
                </c:pt>
                <c:pt idx="26572">
                  <c:v>1.0068416595458984E-3</c:v>
                </c:pt>
                <c:pt idx="26573">
                  <c:v>1.007080078125E-3</c:v>
                </c:pt>
                <c:pt idx="26574">
                  <c:v>1.007080078125E-3</c:v>
                </c:pt>
                <c:pt idx="26575">
                  <c:v>1.0068416595458984E-3</c:v>
                </c:pt>
                <c:pt idx="26576">
                  <c:v>1.007080078125E-3</c:v>
                </c:pt>
                <c:pt idx="26577">
                  <c:v>1.007080078125E-3</c:v>
                </c:pt>
                <c:pt idx="26578">
                  <c:v>1.0068416595458984E-3</c:v>
                </c:pt>
                <c:pt idx="26579">
                  <c:v>1.007080078125E-3</c:v>
                </c:pt>
                <c:pt idx="26580">
                  <c:v>1.007080078125E-3</c:v>
                </c:pt>
                <c:pt idx="26581">
                  <c:v>1.0068416595458984E-3</c:v>
                </c:pt>
                <c:pt idx="26582">
                  <c:v>1.0080337524414063E-3</c:v>
                </c:pt>
                <c:pt idx="26583">
                  <c:v>1.007080078125E-3</c:v>
                </c:pt>
                <c:pt idx="26584">
                  <c:v>1.0068416595458984E-3</c:v>
                </c:pt>
                <c:pt idx="26585">
                  <c:v>1.007080078125E-3</c:v>
                </c:pt>
                <c:pt idx="26586">
                  <c:v>1.007080078125E-3</c:v>
                </c:pt>
                <c:pt idx="26587">
                  <c:v>1.0068416595458984E-3</c:v>
                </c:pt>
                <c:pt idx="26588">
                  <c:v>1.007080078125E-3</c:v>
                </c:pt>
                <c:pt idx="26589">
                  <c:v>1.007080078125E-3</c:v>
                </c:pt>
                <c:pt idx="26590">
                  <c:v>1.0068416595458984E-3</c:v>
                </c:pt>
                <c:pt idx="26591">
                  <c:v>1.007080078125E-3</c:v>
                </c:pt>
                <c:pt idx="26592">
                  <c:v>1.007080078125E-3</c:v>
                </c:pt>
                <c:pt idx="26593">
                  <c:v>1.0068416595458984E-3</c:v>
                </c:pt>
                <c:pt idx="26594">
                  <c:v>1.007080078125E-3</c:v>
                </c:pt>
                <c:pt idx="26595">
                  <c:v>1.0080337524414063E-3</c:v>
                </c:pt>
                <c:pt idx="26596">
                  <c:v>1.007080078125E-3</c:v>
                </c:pt>
                <c:pt idx="26597">
                  <c:v>1.0068416595458984E-3</c:v>
                </c:pt>
                <c:pt idx="26598">
                  <c:v>1.007080078125E-3</c:v>
                </c:pt>
                <c:pt idx="26599">
                  <c:v>1.007080078125E-3</c:v>
                </c:pt>
                <c:pt idx="26600">
                  <c:v>1.0068416595458984E-3</c:v>
                </c:pt>
                <c:pt idx="26601">
                  <c:v>1.007080078125E-3</c:v>
                </c:pt>
                <c:pt idx="26602">
                  <c:v>1.007080078125E-3</c:v>
                </c:pt>
                <c:pt idx="26603">
                  <c:v>1.0068416595458984E-3</c:v>
                </c:pt>
                <c:pt idx="26604">
                  <c:v>1.007080078125E-3</c:v>
                </c:pt>
                <c:pt idx="26605">
                  <c:v>1.007080078125E-3</c:v>
                </c:pt>
                <c:pt idx="26606">
                  <c:v>1.0068416595458984E-3</c:v>
                </c:pt>
                <c:pt idx="26607">
                  <c:v>1.0080337524414063E-3</c:v>
                </c:pt>
                <c:pt idx="26608">
                  <c:v>1.007080078125E-3</c:v>
                </c:pt>
                <c:pt idx="26609">
                  <c:v>1.0068416595458984E-3</c:v>
                </c:pt>
                <c:pt idx="26610">
                  <c:v>1.007080078125E-3</c:v>
                </c:pt>
                <c:pt idx="26611">
                  <c:v>1.007080078125E-3</c:v>
                </c:pt>
                <c:pt idx="26612">
                  <c:v>1.0068416595458984E-3</c:v>
                </c:pt>
                <c:pt idx="26613">
                  <c:v>1.007080078125E-3</c:v>
                </c:pt>
                <c:pt idx="26614">
                  <c:v>1.007080078125E-3</c:v>
                </c:pt>
                <c:pt idx="26615">
                  <c:v>1.0068416595458984E-3</c:v>
                </c:pt>
                <c:pt idx="26616">
                  <c:v>4.0280818939208984E-3</c:v>
                </c:pt>
                <c:pt idx="26617">
                  <c:v>1.0080337524414063E-3</c:v>
                </c:pt>
                <c:pt idx="26618">
                  <c:v>1.007080078125E-3</c:v>
                </c:pt>
                <c:pt idx="26619">
                  <c:v>1.0068416595458984E-3</c:v>
                </c:pt>
                <c:pt idx="26620">
                  <c:v>1.007080078125E-3</c:v>
                </c:pt>
                <c:pt idx="26621">
                  <c:v>1.007080078125E-3</c:v>
                </c:pt>
                <c:pt idx="26622">
                  <c:v>1.0068416595458984E-3</c:v>
                </c:pt>
                <c:pt idx="26623">
                  <c:v>1.007080078125E-3</c:v>
                </c:pt>
                <c:pt idx="26624">
                  <c:v>1.007080078125E-3</c:v>
                </c:pt>
                <c:pt idx="26625">
                  <c:v>1.0068416595458984E-3</c:v>
                </c:pt>
                <c:pt idx="26626">
                  <c:v>1.007080078125E-3</c:v>
                </c:pt>
                <c:pt idx="26627">
                  <c:v>1.007080078125E-3</c:v>
                </c:pt>
                <c:pt idx="26628">
                  <c:v>1.0068416595458984E-3</c:v>
                </c:pt>
                <c:pt idx="26629">
                  <c:v>1.0080337524414063E-3</c:v>
                </c:pt>
                <c:pt idx="26630">
                  <c:v>1.007080078125E-3</c:v>
                </c:pt>
                <c:pt idx="26631">
                  <c:v>1.0068416595458984E-3</c:v>
                </c:pt>
                <c:pt idx="26632">
                  <c:v>1.007080078125E-3</c:v>
                </c:pt>
                <c:pt idx="26633">
                  <c:v>1.007080078125E-3</c:v>
                </c:pt>
                <c:pt idx="26634">
                  <c:v>1.0068416595458984E-3</c:v>
                </c:pt>
                <c:pt idx="26635">
                  <c:v>1.007080078125E-3</c:v>
                </c:pt>
                <c:pt idx="26636">
                  <c:v>1.007080078125E-3</c:v>
                </c:pt>
                <c:pt idx="26637">
                  <c:v>1.0068416595458984E-3</c:v>
                </c:pt>
                <c:pt idx="26638">
                  <c:v>1.007080078125E-3</c:v>
                </c:pt>
                <c:pt idx="26639">
                  <c:v>1.007080078125E-3</c:v>
                </c:pt>
                <c:pt idx="26640">
                  <c:v>1.0068416595458984E-3</c:v>
                </c:pt>
                <c:pt idx="26641">
                  <c:v>1.007080078125E-3</c:v>
                </c:pt>
                <c:pt idx="26642">
                  <c:v>1.0080337524414063E-3</c:v>
                </c:pt>
                <c:pt idx="26643">
                  <c:v>1.007080078125E-3</c:v>
                </c:pt>
                <c:pt idx="26644">
                  <c:v>1.0068416595458984E-3</c:v>
                </c:pt>
                <c:pt idx="26645">
                  <c:v>1.007080078125E-3</c:v>
                </c:pt>
                <c:pt idx="26646">
                  <c:v>1.007080078125E-3</c:v>
                </c:pt>
                <c:pt idx="26647">
                  <c:v>1.0068416595458984E-3</c:v>
                </c:pt>
                <c:pt idx="26648">
                  <c:v>1.007080078125E-3</c:v>
                </c:pt>
                <c:pt idx="26649">
                  <c:v>1.007080078125E-3</c:v>
                </c:pt>
                <c:pt idx="26650">
                  <c:v>1.0068416595458984E-3</c:v>
                </c:pt>
                <c:pt idx="26651">
                  <c:v>1.007080078125E-3</c:v>
                </c:pt>
                <c:pt idx="26652">
                  <c:v>1.007080078125E-3</c:v>
                </c:pt>
                <c:pt idx="26653">
                  <c:v>1.0068416595458984E-3</c:v>
                </c:pt>
                <c:pt idx="26654">
                  <c:v>1.0080337524414063E-3</c:v>
                </c:pt>
                <c:pt idx="26655">
                  <c:v>1.007080078125E-3</c:v>
                </c:pt>
                <c:pt idx="26656">
                  <c:v>1.0068416595458984E-3</c:v>
                </c:pt>
                <c:pt idx="26657">
                  <c:v>3.0210018157958984E-3</c:v>
                </c:pt>
                <c:pt idx="26658">
                  <c:v>1.007080078125E-3</c:v>
                </c:pt>
                <c:pt idx="26659">
                  <c:v>1.007080078125E-3</c:v>
                </c:pt>
                <c:pt idx="26660">
                  <c:v>1.0068416595458984E-3</c:v>
                </c:pt>
                <c:pt idx="26661">
                  <c:v>1.007080078125E-3</c:v>
                </c:pt>
                <c:pt idx="26662">
                  <c:v>1.007080078125E-3</c:v>
                </c:pt>
                <c:pt idx="26663">
                  <c:v>1.0068416595458984E-3</c:v>
                </c:pt>
                <c:pt idx="26664">
                  <c:v>1.007080078125E-3</c:v>
                </c:pt>
                <c:pt idx="26665">
                  <c:v>1.0080337524414063E-3</c:v>
                </c:pt>
                <c:pt idx="26666">
                  <c:v>1.007080078125E-3</c:v>
                </c:pt>
                <c:pt idx="26667">
                  <c:v>1.0068416595458984E-3</c:v>
                </c:pt>
                <c:pt idx="26668">
                  <c:v>1.007080078125E-3</c:v>
                </c:pt>
                <c:pt idx="26669">
                  <c:v>1.007080078125E-3</c:v>
                </c:pt>
                <c:pt idx="26670">
                  <c:v>1.0068416595458984E-3</c:v>
                </c:pt>
                <c:pt idx="26671">
                  <c:v>1.007080078125E-3</c:v>
                </c:pt>
                <c:pt idx="26672">
                  <c:v>1.007080078125E-3</c:v>
                </c:pt>
                <c:pt idx="26673">
                  <c:v>1.0068416595458984E-3</c:v>
                </c:pt>
                <c:pt idx="26674">
                  <c:v>1.007080078125E-3</c:v>
                </c:pt>
                <c:pt idx="26675">
                  <c:v>1.007080078125E-3</c:v>
                </c:pt>
                <c:pt idx="26676">
                  <c:v>1.0068416595458984E-3</c:v>
                </c:pt>
                <c:pt idx="26677">
                  <c:v>1.0080337524414063E-3</c:v>
                </c:pt>
                <c:pt idx="26678">
                  <c:v>1.007080078125E-3</c:v>
                </c:pt>
                <c:pt idx="26679">
                  <c:v>1.0068416595458984E-3</c:v>
                </c:pt>
                <c:pt idx="26680">
                  <c:v>1.007080078125E-3</c:v>
                </c:pt>
                <c:pt idx="26681">
                  <c:v>1.007080078125E-3</c:v>
                </c:pt>
                <c:pt idx="26682">
                  <c:v>1.0068416595458984E-3</c:v>
                </c:pt>
                <c:pt idx="26683">
                  <c:v>1.1078119277954102E-2</c:v>
                </c:pt>
                <c:pt idx="26684">
                  <c:v>1.007080078125E-3</c:v>
                </c:pt>
                <c:pt idx="26685">
                  <c:v>1.0068416595458984E-3</c:v>
                </c:pt>
                <c:pt idx="26686">
                  <c:v>1.007080078125E-3</c:v>
                </c:pt>
                <c:pt idx="26687">
                  <c:v>1.007080078125E-3</c:v>
                </c:pt>
                <c:pt idx="26688">
                  <c:v>1.0068416595458984E-3</c:v>
                </c:pt>
                <c:pt idx="26689">
                  <c:v>1.007080078125E-3</c:v>
                </c:pt>
                <c:pt idx="26690">
                  <c:v>1.007080078125E-3</c:v>
                </c:pt>
                <c:pt idx="26691">
                  <c:v>1.0068416595458984E-3</c:v>
                </c:pt>
                <c:pt idx="26692">
                  <c:v>1.0080337524414063E-3</c:v>
                </c:pt>
                <c:pt idx="26693">
                  <c:v>1.007080078125E-3</c:v>
                </c:pt>
                <c:pt idx="26694">
                  <c:v>1.0068416595458984E-3</c:v>
                </c:pt>
                <c:pt idx="26695">
                  <c:v>1.007080078125E-3</c:v>
                </c:pt>
                <c:pt idx="26696">
                  <c:v>1.007080078125E-3</c:v>
                </c:pt>
                <c:pt idx="26697">
                  <c:v>1.0068416595458984E-3</c:v>
                </c:pt>
                <c:pt idx="26698">
                  <c:v>1.007080078125E-3</c:v>
                </c:pt>
                <c:pt idx="26699">
                  <c:v>1.007080078125E-3</c:v>
                </c:pt>
                <c:pt idx="26700">
                  <c:v>1.0068416595458984E-3</c:v>
                </c:pt>
                <c:pt idx="26701">
                  <c:v>1.007080078125E-3</c:v>
                </c:pt>
                <c:pt idx="26702">
                  <c:v>1.007080078125E-3</c:v>
                </c:pt>
                <c:pt idx="26703">
                  <c:v>1.0068416595458984E-3</c:v>
                </c:pt>
                <c:pt idx="26704">
                  <c:v>1.007080078125E-3</c:v>
                </c:pt>
                <c:pt idx="26705">
                  <c:v>1.0080337524414063E-3</c:v>
                </c:pt>
                <c:pt idx="26706">
                  <c:v>1.007080078125E-3</c:v>
                </c:pt>
                <c:pt idx="26707">
                  <c:v>1.0068416595458984E-3</c:v>
                </c:pt>
                <c:pt idx="26708">
                  <c:v>1.007080078125E-3</c:v>
                </c:pt>
                <c:pt idx="26709">
                  <c:v>1.007080078125E-3</c:v>
                </c:pt>
                <c:pt idx="26710">
                  <c:v>1.0068416595458984E-3</c:v>
                </c:pt>
                <c:pt idx="26711">
                  <c:v>1.007080078125E-3</c:v>
                </c:pt>
                <c:pt idx="26712">
                  <c:v>1.007080078125E-3</c:v>
                </c:pt>
                <c:pt idx="26713">
                  <c:v>1.0068416595458984E-3</c:v>
                </c:pt>
                <c:pt idx="26714">
                  <c:v>1.007080078125E-3</c:v>
                </c:pt>
                <c:pt idx="26715">
                  <c:v>1.007080078125E-3</c:v>
                </c:pt>
                <c:pt idx="26716">
                  <c:v>1.0068416595458984E-3</c:v>
                </c:pt>
                <c:pt idx="26717">
                  <c:v>1.0080337524414063E-3</c:v>
                </c:pt>
                <c:pt idx="26718">
                  <c:v>1.007080078125E-3</c:v>
                </c:pt>
                <c:pt idx="26719">
                  <c:v>1.0068416595458984E-3</c:v>
                </c:pt>
                <c:pt idx="26720">
                  <c:v>1.007080078125E-3</c:v>
                </c:pt>
                <c:pt idx="26721">
                  <c:v>1.007080078125E-3</c:v>
                </c:pt>
                <c:pt idx="26722">
                  <c:v>1.0068416595458984E-3</c:v>
                </c:pt>
                <c:pt idx="26723">
                  <c:v>1.007080078125E-3</c:v>
                </c:pt>
                <c:pt idx="26724">
                  <c:v>1.007080078125E-3</c:v>
                </c:pt>
                <c:pt idx="26725">
                  <c:v>1.0068416595458984E-3</c:v>
                </c:pt>
                <c:pt idx="26726">
                  <c:v>1.007080078125E-3</c:v>
                </c:pt>
                <c:pt idx="26727">
                  <c:v>1.007080078125E-3</c:v>
                </c:pt>
                <c:pt idx="26728">
                  <c:v>1.0068416595458984E-3</c:v>
                </c:pt>
                <c:pt idx="26729">
                  <c:v>1.007080078125E-3</c:v>
                </c:pt>
                <c:pt idx="26730">
                  <c:v>1.0080337524414063E-3</c:v>
                </c:pt>
                <c:pt idx="26731">
                  <c:v>1.007080078125E-3</c:v>
                </c:pt>
                <c:pt idx="26732">
                  <c:v>1.0068416595458984E-3</c:v>
                </c:pt>
                <c:pt idx="26733">
                  <c:v>1.007080078125E-3</c:v>
                </c:pt>
                <c:pt idx="26734">
                  <c:v>1.007080078125E-3</c:v>
                </c:pt>
                <c:pt idx="26735">
                  <c:v>1.0068416595458984E-3</c:v>
                </c:pt>
                <c:pt idx="26736">
                  <c:v>1.007080078125E-3</c:v>
                </c:pt>
                <c:pt idx="26737">
                  <c:v>1.007080078125E-3</c:v>
                </c:pt>
                <c:pt idx="26738">
                  <c:v>1.0068416595458984E-3</c:v>
                </c:pt>
                <c:pt idx="26739">
                  <c:v>1.007080078125E-3</c:v>
                </c:pt>
                <c:pt idx="26740">
                  <c:v>1.007080078125E-3</c:v>
                </c:pt>
                <c:pt idx="26741">
                  <c:v>1.0068416595458984E-3</c:v>
                </c:pt>
                <c:pt idx="26742">
                  <c:v>1.0080337524414063E-3</c:v>
                </c:pt>
                <c:pt idx="26743">
                  <c:v>1.007080078125E-3</c:v>
                </c:pt>
                <c:pt idx="26744">
                  <c:v>1.20849609375E-2</c:v>
                </c:pt>
                <c:pt idx="26745">
                  <c:v>1.007080078125E-3</c:v>
                </c:pt>
                <c:pt idx="26746">
                  <c:v>1.0068416595458984E-3</c:v>
                </c:pt>
                <c:pt idx="26747">
                  <c:v>1.007080078125E-3</c:v>
                </c:pt>
                <c:pt idx="26748">
                  <c:v>1.007080078125E-3</c:v>
                </c:pt>
                <c:pt idx="26749">
                  <c:v>1.0068416595458984E-3</c:v>
                </c:pt>
                <c:pt idx="26750">
                  <c:v>1.007080078125E-3</c:v>
                </c:pt>
                <c:pt idx="26751">
                  <c:v>1.007080078125E-3</c:v>
                </c:pt>
                <c:pt idx="26752">
                  <c:v>1.0068416595458984E-3</c:v>
                </c:pt>
                <c:pt idx="26753">
                  <c:v>1.007080078125E-3</c:v>
                </c:pt>
                <c:pt idx="26754">
                  <c:v>1.0068416595458984E-3</c:v>
                </c:pt>
                <c:pt idx="26755">
                  <c:v>1.007080078125E-3</c:v>
                </c:pt>
                <c:pt idx="26756">
                  <c:v>1.0080337524414063E-3</c:v>
                </c:pt>
                <c:pt idx="26757">
                  <c:v>1.007080078125E-3</c:v>
                </c:pt>
                <c:pt idx="26758">
                  <c:v>1.0068416595458984E-3</c:v>
                </c:pt>
                <c:pt idx="26759">
                  <c:v>1.007080078125E-3</c:v>
                </c:pt>
                <c:pt idx="26760">
                  <c:v>1.007080078125E-3</c:v>
                </c:pt>
                <c:pt idx="26761">
                  <c:v>1.0068416595458984E-3</c:v>
                </c:pt>
                <c:pt idx="26762">
                  <c:v>1.007080078125E-3</c:v>
                </c:pt>
                <c:pt idx="26763">
                  <c:v>1.007080078125E-3</c:v>
                </c:pt>
                <c:pt idx="26764">
                  <c:v>1.0068416595458984E-3</c:v>
                </c:pt>
                <c:pt idx="26765">
                  <c:v>1.007080078125E-3</c:v>
                </c:pt>
                <c:pt idx="26766">
                  <c:v>1.007080078125E-3</c:v>
                </c:pt>
                <c:pt idx="26767">
                  <c:v>1.0068416595458984E-3</c:v>
                </c:pt>
                <c:pt idx="26768">
                  <c:v>1.007080078125E-3</c:v>
                </c:pt>
                <c:pt idx="26769">
                  <c:v>1.0080337524414063E-3</c:v>
                </c:pt>
                <c:pt idx="26770">
                  <c:v>1.007080078125E-3</c:v>
                </c:pt>
                <c:pt idx="26771">
                  <c:v>1.0068416595458984E-3</c:v>
                </c:pt>
                <c:pt idx="26772">
                  <c:v>3.0210018157958984E-3</c:v>
                </c:pt>
                <c:pt idx="26773">
                  <c:v>1.007080078125E-3</c:v>
                </c:pt>
                <c:pt idx="26774">
                  <c:v>1.0068416595458984E-3</c:v>
                </c:pt>
                <c:pt idx="26775">
                  <c:v>1.007080078125E-3</c:v>
                </c:pt>
                <c:pt idx="26776">
                  <c:v>1.007080078125E-3</c:v>
                </c:pt>
                <c:pt idx="26777">
                  <c:v>1.0068416595458984E-3</c:v>
                </c:pt>
                <c:pt idx="26778">
                  <c:v>1.007080078125E-3</c:v>
                </c:pt>
                <c:pt idx="26779">
                  <c:v>1.0080337524414063E-3</c:v>
                </c:pt>
                <c:pt idx="26780">
                  <c:v>1.007080078125E-3</c:v>
                </c:pt>
                <c:pt idx="26781">
                  <c:v>1.0068416595458984E-3</c:v>
                </c:pt>
                <c:pt idx="26782">
                  <c:v>1.007080078125E-3</c:v>
                </c:pt>
                <c:pt idx="26783">
                  <c:v>1.007080078125E-3</c:v>
                </c:pt>
                <c:pt idx="26784">
                  <c:v>1.0068416595458984E-3</c:v>
                </c:pt>
                <c:pt idx="26785">
                  <c:v>1.007080078125E-3</c:v>
                </c:pt>
                <c:pt idx="26786">
                  <c:v>1.007080078125E-3</c:v>
                </c:pt>
                <c:pt idx="26787">
                  <c:v>1.0068416595458984E-3</c:v>
                </c:pt>
                <c:pt idx="26788">
                  <c:v>1.007080078125E-3</c:v>
                </c:pt>
                <c:pt idx="26789">
                  <c:v>1.007080078125E-3</c:v>
                </c:pt>
                <c:pt idx="26790">
                  <c:v>1.0068416595458984E-3</c:v>
                </c:pt>
                <c:pt idx="26791">
                  <c:v>1.007080078125E-3</c:v>
                </c:pt>
                <c:pt idx="26792">
                  <c:v>1.0080337524414063E-3</c:v>
                </c:pt>
                <c:pt idx="26793">
                  <c:v>1.007080078125E-3</c:v>
                </c:pt>
                <c:pt idx="26794">
                  <c:v>1.0068416595458984E-3</c:v>
                </c:pt>
                <c:pt idx="26795">
                  <c:v>1.007080078125E-3</c:v>
                </c:pt>
                <c:pt idx="26796">
                  <c:v>1.0068416595458984E-3</c:v>
                </c:pt>
                <c:pt idx="26797">
                  <c:v>1.007080078125E-3</c:v>
                </c:pt>
                <c:pt idx="26798">
                  <c:v>1.007080078125E-3</c:v>
                </c:pt>
                <c:pt idx="26799">
                  <c:v>1.0068416595458984E-3</c:v>
                </c:pt>
                <c:pt idx="26800">
                  <c:v>1.007080078125E-3</c:v>
                </c:pt>
                <c:pt idx="26801">
                  <c:v>1.007080078125E-3</c:v>
                </c:pt>
                <c:pt idx="26802">
                  <c:v>1.0068416595458984E-3</c:v>
                </c:pt>
                <c:pt idx="26803">
                  <c:v>1.007080078125E-3</c:v>
                </c:pt>
                <c:pt idx="26804">
                  <c:v>1.0080337524414063E-3</c:v>
                </c:pt>
                <c:pt idx="26805">
                  <c:v>1.007080078125E-3</c:v>
                </c:pt>
                <c:pt idx="26806">
                  <c:v>1.0068416595458984E-3</c:v>
                </c:pt>
                <c:pt idx="26807">
                  <c:v>1.007080078125E-3</c:v>
                </c:pt>
                <c:pt idx="26808">
                  <c:v>1.007080078125E-3</c:v>
                </c:pt>
                <c:pt idx="26809">
                  <c:v>1.0068416595458984E-3</c:v>
                </c:pt>
                <c:pt idx="26810">
                  <c:v>1.007080078125E-3</c:v>
                </c:pt>
                <c:pt idx="26811">
                  <c:v>1.007080078125E-3</c:v>
                </c:pt>
                <c:pt idx="26812">
                  <c:v>1.0068416595458984E-3</c:v>
                </c:pt>
                <c:pt idx="26813">
                  <c:v>1.007080078125E-3</c:v>
                </c:pt>
                <c:pt idx="26814">
                  <c:v>1.007080078125E-3</c:v>
                </c:pt>
                <c:pt idx="26815">
                  <c:v>1.0068416595458984E-3</c:v>
                </c:pt>
                <c:pt idx="26816">
                  <c:v>1.007080078125E-3</c:v>
                </c:pt>
                <c:pt idx="26817">
                  <c:v>1.0080337524414063E-3</c:v>
                </c:pt>
                <c:pt idx="26818">
                  <c:v>1.0068416595458984E-3</c:v>
                </c:pt>
                <c:pt idx="26819">
                  <c:v>1.007080078125E-3</c:v>
                </c:pt>
                <c:pt idx="26820">
                  <c:v>1.007080078125E-3</c:v>
                </c:pt>
                <c:pt idx="26821">
                  <c:v>1.0068416595458984E-3</c:v>
                </c:pt>
                <c:pt idx="26822">
                  <c:v>1.007080078125E-3</c:v>
                </c:pt>
                <c:pt idx="26823">
                  <c:v>1.007080078125E-3</c:v>
                </c:pt>
                <c:pt idx="26824">
                  <c:v>1.0068416595458984E-3</c:v>
                </c:pt>
                <c:pt idx="26825">
                  <c:v>1.007080078125E-3</c:v>
                </c:pt>
                <c:pt idx="26826">
                  <c:v>1.007080078125E-3</c:v>
                </c:pt>
                <c:pt idx="26827">
                  <c:v>1.5105962753295898E-2</c:v>
                </c:pt>
                <c:pt idx="26828">
                  <c:v>1.0080337524414063E-3</c:v>
                </c:pt>
                <c:pt idx="26829">
                  <c:v>1.0068416595458984E-3</c:v>
                </c:pt>
                <c:pt idx="26830">
                  <c:v>1.007080078125E-3</c:v>
                </c:pt>
                <c:pt idx="26831">
                  <c:v>1.007080078125E-3</c:v>
                </c:pt>
                <c:pt idx="26832">
                  <c:v>1.0068416595458984E-3</c:v>
                </c:pt>
                <c:pt idx="26833">
                  <c:v>1.007080078125E-3</c:v>
                </c:pt>
                <c:pt idx="26834">
                  <c:v>1.007080078125E-3</c:v>
                </c:pt>
                <c:pt idx="26835">
                  <c:v>1.0068416595458984E-3</c:v>
                </c:pt>
                <c:pt idx="26836">
                  <c:v>1.007080078125E-3</c:v>
                </c:pt>
                <c:pt idx="26837">
                  <c:v>1.007080078125E-3</c:v>
                </c:pt>
                <c:pt idx="26838">
                  <c:v>1.0068416595458984E-3</c:v>
                </c:pt>
                <c:pt idx="26839">
                  <c:v>1.007080078125E-3</c:v>
                </c:pt>
                <c:pt idx="26840">
                  <c:v>1.0080337524414063E-3</c:v>
                </c:pt>
                <c:pt idx="26841">
                  <c:v>1.007080078125E-3</c:v>
                </c:pt>
                <c:pt idx="26842">
                  <c:v>1.0068416595458984E-3</c:v>
                </c:pt>
                <c:pt idx="26843">
                  <c:v>1.007080078125E-3</c:v>
                </c:pt>
                <c:pt idx="26844">
                  <c:v>1.007080078125E-3</c:v>
                </c:pt>
                <c:pt idx="26845">
                  <c:v>1.0068416595458984E-3</c:v>
                </c:pt>
                <c:pt idx="26846">
                  <c:v>1.007080078125E-3</c:v>
                </c:pt>
                <c:pt idx="26847">
                  <c:v>1.007080078125E-3</c:v>
                </c:pt>
                <c:pt idx="26848">
                  <c:v>1.0068416595458984E-3</c:v>
                </c:pt>
                <c:pt idx="26849">
                  <c:v>1.007080078125E-3</c:v>
                </c:pt>
                <c:pt idx="26850">
                  <c:v>1.007080078125E-3</c:v>
                </c:pt>
                <c:pt idx="26851">
                  <c:v>1.0068416595458984E-3</c:v>
                </c:pt>
                <c:pt idx="26852">
                  <c:v>1.007080078125E-3</c:v>
                </c:pt>
                <c:pt idx="26853">
                  <c:v>1.0080337524414063E-3</c:v>
                </c:pt>
                <c:pt idx="26854">
                  <c:v>1.0068416595458984E-3</c:v>
                </c:pt>
                <c:pt idx="26855">
                  <c:v>1.007080078125E-3</c:v>
                </c:pt>
                <c:pt idx="26856">
                  <c:v>1.007080078125E-3</c:v>
                </c:pt>
                <c:pt idx="26857">
                  <c:v>1.0068416595458984E-3</c:v>
                </c:pt>
                <c:pt idx="26858">
                  <c:v>1.007080078125E-3</c:v>
                </c:pt>
                <c:pt idx="26859">
                  <c:v>4.0280818939208984E-3</c:v>
                </c:pt>
                <c:pt idx="26860">
                  <c:v>1.0068416595458984E-3</c:v>
                </c:pt>
                <c:pt idx="26861">
                  <c:v>1.007080078125E-3</c:v>
                </c:pt>
                <c:pt idx="26862">
                  <c:v>1.0080337524414063E-3</c:v>
                </c:pt>
                <c:pt idx="26863">
                  <c:v>1.007080078125E-3</c:v>
                </c:pt>
                <c:pt idx="26864">
                  <c:v>1.0068416595458984E-3</c:v>
                </c:pt>
                <c:pt idx="26865">
                  <c:v>1.007080078125E-3</c:v>
                </c:pt>
                <c:pt idx="26866">
                  <c:v>1.007080078125E-3</c:v>
                </c:pt>
                <c:pt idx="26867">
                  <c:v>1.0068416595458984E-3</c:v>
                </c:pt>
                <c:pt idx="26868">
                  <c:v>1.007080078125E-3</c:v>
                </c:pt>
                <c:pt idx="26869">
                  <c:v>1.007080078125E-3</c:v>
                </c:pt>
                <c:pt idx="26870">
                  <c:v>1.0068416595458984E-3</c:v>
                </c:pt>
                <c:pt idx="26871">
                  <c:v>1.007080078125E-3</c:v>
                </c:pt>
                <c:pt idx="26872">
                  <c:v>1.007080078125E-3</c:v>
                </c:pt>
                <c:pt idx="26873">
                  <c:v>1.0068416595458984E-3</c:v>
                </c:pt>
                <c:pt idx="26874">
                  <c:v>1.007080078125E-3</c:v>
                </c:pt>
                <c:pt idx="26875">
                  <c:v>1.0080337524414063E-3</c:v>
                </c:pt>
                <c:pt idx="26876">
                  <c:v>1.0068416595458984E-3</c:v>
                </c:pt>
                <c:pt idx="26877">
                  <c:v>1.007080078125E-3</c:v>
                </c:pt>
                <c:pt idx="26878">
                  <c:v>1.007080078125E-3</c:v>
                </c:pt>
                <c:pt idx="26879">
                  <c:v>1.0068416595458984E-3</c:v>
                </c:pt>
                <c:pt idx="26880">
                  <c:v>1.007080078125E-3</c:v>
                </c:pt>
                <c:pt idx="26881">
                  <c:v>1.007080078125E-3</c:v>
                </c:pt>
                <c:pt idx="26882">
                  <c:v>1.0068416595458984E-3</c:v>
                </c:pt>
                <c:pt idx="26883">
                  <c:v>5.0361156463623047E-3</c:v>
                </c:pt>
                <c:pt idx="26884">
                  <c:v>1.007080078125E-3</c:v>
                </c:pt>
                <c:pt idx="26885">
                  <c:v>1.0068416595458984E-3</c:v>
                </c:pt>
                <c:pt idx="26886">
                  <c:v>1.007080078125E-3</c:v>
                </c:pt>
                <c:pt idx="26887">
                  <c:v>1.007080078125E-3</c:v>
                </c:pt>
                <c:pt idx="26888">
                  <c:v>1.0068416595458984E-3</c:v>
                </c:pt>
                <c:pt idx="26889">
                  <c:v>1.007080078125E-3</c:v>
                </c:pt>
                <c:pt idx="26890">
                  <c:v>1.007080078125E-3</c:v>
                </c:pt>
                <c:pt idx="26891">
                  <c:v>1.0068416595458984E-3</c:v>
                </c:pt>
                <c:pt idx="26892">
                  <c:v>1.007080078125E-3</c:v>
                </c:pt>
                <c:pt idx="26893">
                  <c:v>1.007080078125E-3</c:v>
                </c:pt>
                <c:pt idx="26894">
                  <c:v>1.0068416595458984E-3</c:v>
                </c:pt>
                <c:pt idx="26895">
                  <c:v>1.007080078125E-3</c:v>
                </c:pt>
                <c:pt idx="26896">
                  <c:v>1.0080337524414063E-3</c:v>
                </c:pt>
                <c:pt idx="26897">
                  <c:v>1.0068416595458984E-3</c:v>
                </c:pt>
                <c:pt idx="26898">
                  <c:v>1.007080078125E-3</c:v>
                </c:pt>
                <c:pt idx="26899">
                  <c:v>1.007080078125E-3</c:v>
                </c:pt>
                <c:pt idx="26900">
                  <c:v>1.0068416595458984E-3</c:v>
                </c:pt>
                <c:pt idx="26901">
                  <c:v>1.007080078125E-3</c:v>
                </c:pt>
                <c:pt idx="26902">
                  <c:v>1.007080078125E-3</c:v>
                </c:pt>
                <c:pt idx="26903">
                  <c:v>1.0068416595458984E-3</c:v>
                </c:pt>
                <c:pt idx="26904">
                  <c:v>1.007080078125E-3</c:v>
                </c:pt>
                <c:pt idx="26905">
                  <c:v>1.007080078125E-3</c:v>
                </c:pt>
                <c:pt idx="26906">
                  <c:v>1.0068416595458984E-3</c:v>
                </c:pt>
                <c:pt idx="26907">
                  <c:v>1.007080078125E-3</c:v>
                </c:pt>
                <c:pt idx="26908">
                  <c:v>1.0080337524414063E-3</c:v>
                </c:pt>
                <c:pt idx="26909">
                  <c:v>1.007080078125E-3</c:v>
                </c:pt>
                <c:pt idx="26910">
                  <c:v>1.0068416595458984E-3</c:v>
                </c:pt>
                <c:pt idx="26911">
                  <c:v>1.007080078125E-3</c:v>
                </c:pt>
                <c:pt idx="26912">
                  <c:v>1.007080078125E-3</c:v>
                </c:pt>
                <c:pt idx="26913">
                  <c:v>1.0068416595458984E-3</c:v>
                </c:pt>
                <c:pt idx="26914">
                  <c:v>1.007080078125E-3</c:v>
                </c:pt>
                <c:pt idx="26915">
                  <c:v>1.007080078125E-3</c:v>
                </c:pt>
                <c:pt idx="26916">
                  <c:v>1.0068416595458984E-3</c:v>
                </c:pt>
                <c:pt idx="26917">
                  <c:v>1.007080078125E-3</c:v>
                </c:pt>
                <c:pt idx="26918">
                  <c:v>1.007080078125E-3</c:v>
                </c:pt>
                <c:pt idx="26919">
                  <c:v>1.0068416595458984E-3</c:v>
                </c:pt>
                <c:pt idx="26920">
                  <c:v>1.007080078125E-3</c:v>
                </c:pt>
                <c:pt idx="26921">
                  <c:v>1.0080337524414063E-3</c:v>
                </c:pt>
                <c:pt idx="26922">
                  <c:v>1.0068416595458984E-3</c:v>
                </c:pt>
                <c:pt idx="26923">
                  <c:v>1.007080078125E-3</c:v>
                </c:pt>
                <c:pt idx="26924">
                  <c:v>1.007080078125E-3</c:v>
                </c:pt>
                <c:pt idx="26925">
                  <c:v>1.0068416595458984E-3</c:v>
                </c:pt>
                <c:pt idx="26926">
                  <c:v>1.007080078125E-3</c:v>
                </c:pt>
                <c:pt idx="26927">
                  <c:v>1.007080078125E-3</c:v>
                </c:pt>
                <c:pt idx="26928">
                  <c:v>1.0068416595458984E-3</c:v>
                </c:pt>
                <c:pt idx="26929">
                  <c:v>1.007080078125E-3</c:v>
                </c:pt>
                <c:pt idx="26930">
                  <c:v>1.007080078125E-3</c:v>
                </c:pt>
                <c:pt idx="26931">
                  <c:v>1.0068416595458984E-3</c:v>
                </c:pt>
                <c:pt idx="26932">
                  <c:v>1.007080078125E-3</c:v>
                </c:pt>
                <c:pt idx="26933">
                  <c:v>1.0080337524414063E-3</c:v>
                </c:pt>
                <c:pt idx="26934">
                  <c:v>1.007080078125E-3</c:v>
                </c:pt>
                <c:pt idx="26935">
                  <c:v>1.0068416595458984E-3</c:v>
                </c:pt>
                <c:pt idx="26936">
                  <c:v>1.007080078125E-3</c:v>
                </c:pt>
                <c:pt idx="26937">
                  <c:v>1.007080078125E-3</c:v>
                </c:pt>
                <c:pt idx="26938">
                  <c:v>1.0068416595458984E-3</c:v>
                </c:pt>
                <c:pt idx="26939">
                  <c:v>1.007080078125E-3</c:v>
                </c:pt>
                <c:pt idx="26940">
                  <c:v>1.007080078125E-3</c:v>
                </c:pt>
                <c:pt idx="26941">
                  <c:v>1.0068416595458984E-3</c:v>
                </c:pt>
                <c:pt idx="26942">
                  <c:v>1.007080078125E-3</c:v>
                </c:pt>
                <c:pt idx="26943">
                  <c:v>1.007080078125E-3</c:v>
                </c:pt>
                <c:pt idx="26944">
                  <c:v>1.0068416595458984E-3</c:v>
                </c:pt>
                <c:pt idx="26945">
                  <c:v>1.007080078125E-3</c:v>
                </c:pt>
                <c:pt idx="26946">
                  <c:v>1.0080337524414063E-3</c:v>
                </c:pt>
                <c:pt idx="26947">
                  <c:v>1.0068416595458984E-3</c:v>
                </c:pt>
                <c:pt idx="26948">
                  <c:v>1.007080078125E-3</c:v>
                </c:pt>
                <c:pt idx="26949">
                  <c:v>1.007080078125E-3</c:v>
                </c:pt>
                <c:pt idx="26950">
                  <c:v>1.0068416595458984E-3</c:v>
                </c:pt>
                <c:pt idx="26951">
                  <c:v>1.007080078125E-3</c:v>
                </c:pt>
                <c:pt idx="26952">
                  <c:v>1.007080078125E-3</c:v>
                </c:pt>
                <c:pt idx="26953">
                  <c:v>1.0068416595458984E-3</c:v>
                </c:pt>
                <c:pt idx="26954">
                  <c:v>1.007080078125E-3</c:v>
                </c:pt>
                <c:pt idx="26955">
                  <c:v>1.007080078125E-3</c:v>
                </c:pt>
                <c:pt idx="26956">
                  <c:v>1.0068416595458984E-3</c:v>
                </c:pt>
                <c:pt idx="26957">
                  <c:v>1.007080078125E-3</c:v>
                </c:pt>
                <c:pt idx="26958">
                  <c:v>1.0080337524414063E-3</c:v>
                </c:pt>
                <c:pt idx="26959">
                  <c:v>1.007080078125E-3</c:v>
                </c:pt>
                <c:pt idx="26960">
                  <c:v>1.0068416595458984E-3</c:v>
                </c:pt>
                <c:pt idx="26961">
                  <c:v>1.007080078125E-3</c:v>
                </c:pt>
                <c:pt idx="26962">
                  <c:v>1.007080078125E-3</c:v>
                </c:pt>
                <c:pt idx="26963">
                  <c:v>1.0068416595458984E-3</c:v>
                </c:pt>
                <c:pt idx="26964">
                  <c:v>1.007080078125E-3</c:v>
                </c:pt>
                <c:pt idx="26965">
                  <c:v>1.007080078125E-3</c:v>
                </c:pt>
                <c:pt idx="26966">
                  <c:v>1.0068416595458984E-3</c:v>
                </c:pt>
                <c:pt idx="26967">
                  <c:v>1.007080078125E-3</c:v>
                </c:pt>
                <c:pt idx="26968">
                  <c:v>1.007080078125E-3</c:v>
                </c:pt>
                <c:pt idx="26969">
                  <c:v>1.0068416595458984E-3</c:v>
                </c:pt>
                <c:pt idx="26970">
                  <c:v>1.007080078125E-3</c:v>
                </c:pt>
                <c:pt idx="26971">
                  <c:v>1.0080337524414063E-3</c:v>
                </c:pt>
                <c:pt idx="26972">
                  <c:v>1.0068416595458984E-3</c:v>
                </c:pt>
                <c:pt idx="26973">
                  <c:v>1.007080078125E-3</c:v>
                </c:pt>
                <c:pt idx="26974">
                  <c:v>1.007080078125E-3</c:v>
                </c:pt>
                <c:pt idx="26975">
                  <c:v>1.0068416595458984E-3</c:v>
                </c:pt>
                <c:pt idx="26976">
                  <c:v>1.007080078125E-3</c:v>
                </c:pt>
                <c:pt idx="26977">
                  <c:v>1.007080078125E-3</c:v>
                </c:pt>
                <c:pt idx="26978">
                  <c:v>1.0068416595458984E-3</c:v>
                </c:pt>
                <c:pt idx="26979">
                  <c:v>1.007080078125E-3</c:v>
                </c:pt>
                <c:pt idx="26980">
                  <c:v>1.007080078125E-3</c:v>
                </c:pt>
                <c:pt idx="26981">
                  <c:v>1.0068416595458984E-3</c:v>
                </c:pt>
                <c:pt idx="26982">
                  <c:v>1.007080078125E-3</c:v>
                </c:pt>
                <c:pt idx="26983">
                  <c:v>1.0080337524414063E-3</c:v>
                </c:pt>
                <c:pt idx="26984">
                  <c:v>1.007080078125E-3</c:v>
                </c:pt>
                <c:pt idx="26985">
                  <c:v>1.0068416595458984E-3</c:v>
                </c:pt>
                <c:pt idx="26986">
                  <c:v>1.007080078125E-3</c:v>
                </c:pt>
                <c:pt idx="26987">
                  <c:v>1.007080078125E-3</c:v>
                </c:pt>
                <c:pt idx="26988">
                  <c:v>1.0068416595458984E-3</c:v>
                </c:pt>
                <c:pt idx="26989">
                  <c:v>1.007080078125E-3</c:v>
                </c:pt>
                <c:pt idx="26990">
                  <c:v>1.007080078125E-3</c:v>
                </c:pt>
                <c:pt idx="26991">
                  <c:v>1.0068416595458984E-3</c:v>
                </c:pt>
                <c:pt idx="26992">
                  <c:v>1.007080078125E-3</c:v>
                </c:pt>
                <c:pt idx="26993">
                  <c:v>1.007080078125E-3</c:v>
                </c:pt>
                <c:pt idx="26994">
                  <c:v>1.0068416595458984E-3</c:v>
                </c:pt>
                <c:pt idx="26995">
                  <c:v>1.007080078125E-3</c:v>
                </c:pt>
                <c:pt idx="26996">
                  <c:v>1.0080337524414063E-3</c:v>
                </c:pt>
                <c:pt idx="26997">
                  <c:v>1.0068416595458984E-3</c:v>
                </c:pt>
                <c:pt idx="26998">
                  <c:v>1.007080078125E-3</c:v>
                </c:pt>
                <c:pt idx="26999">
                  <c:v>1.007080078125E-3</c:v>
                </c:pt>
                <c:pt idx="27000">
                  <c:v>1.0068416595458984E-3</c:v>
                </c:pt>
                <c:pt idx="27001">
                  <c:v>1.007080078125E-3</c:v>
                </c:pt>
                <c:pt idx="27002">
                  <c:v>1.007080078125E-3</c:v>
                </c:pt>
                <c:pt idx="27003">
                  <c:v>1.0068416595458984E-3</c:v>
                </c:pt>
                <c:pt idx="27004">
                  <c:v>1.007080078125E-3</c:v>
                </c:pt>
                <c:pt idx="27005">
                  <c:v>1.007080078125E-3</c:v>
                </c:pt>
                <c:pt idx="27006">
                  <c:v>1.0068416595458984E-3</c:v>
                </c:pt>
                <c:pt idx="27007">
                  <c:v>1.007080078125E-3</c:v>
                </c:pt>
                <c:pt idx="27008">
                  <c:v>1.0080337524414063E-3</c:v>
                </c:pt>
                <c:pt idx="27009">
                  <c:v>1.007080078125E-3</c:v>
                </c:pt>
                <c:pt idx="27010">
                  <c:v>1.0068416595458984E-3</c:v>
                </c:pt>
                <c:pt idx="27011">
                  <c:v>1.007080078125E-3</c:v>
                </c:pt>
                <c:pt idx="27012">
                  <c:v>1.007080078125E-3</c:v>
                </c:pt>
                <c:pt idx="27013">
                  <c:v>1.0068416595458984E-3</c:v>
                </c:pt>
                <c:pt idx="27014">
                  <c:v>1.007080078125E-3</c:v>
                </c:pt>
                <c:pt idx="27015">
                  <c:v>1.007080078125E-3</c:v>
                </c:pt>
                <c:pt idx="27016">
                  <c:v>1.0068416595458984E-3</c:v>
                </c:pt>
                <c:pt idx="27017">
                  <c:v>1.007080078125E-3</c:v>
                </c:pt>
                <c:pt idx="27018">
                  <c:v>1.007080078125E-3</c:v>
                </c:pt>
                <c:pt idx="27019">
                  <c:v>1.0068416595458984E-3</c:v>
                </c:pt>
                <c:pt idx="27020">
                  <c:v>1.0080337524414063E-3</c:v>
                </c:pt>
                <c:pt idx="27021">
                  <c:v>1.007080078125E-3</c:v>
                </c:pt>
                <c:pt idx="27022">
                  <c:v>1.0068416595458984E-3</c:v>
                </c:pt>
                <c:pt idx="27023">
                  <c:v>1.007080078125E-3</c:v>
                </c:pt>
                <c:pt idx="27024">
                  <c:v>1.007080078125E-3</c:v>
                </c:pt>
                <c:pt idx="27025">
                  <c:v>1.0068416595458984E-3</c:v>
                </c:pt>
                <c:pt idx="27026">
                  <c:v>1.007080078125E-3</c:v>
                </c:pt>
                <c:pt idx="27027">
                  <c:v>1.007080078125E-3</c:v>
                </c:pt>
                <c:pt idx="27028">
                  <c:v>1.0068416595458984E-3</c:v>
                </c:pt>
                <c:pt idx="27029">
                  <c:v>1.007080078125E-3</c:v>
                </c:pt>
                <c:pt idx="27030">
                  <c:v>1.007080078125E-3</c:v>
                </c:pt>
                <c:pt idx="27031">
                  <c:v>1.0068416595458984E-3</c:v>
                </c:pt>
                <c:pt idx="27032">
                  <c:v>1.007080078125E-3</c:v>
                </c:pt>
                <c:pt idx="27033">
                  <c:v>1.0080337524414063E-3</c:v>
                </c:pt>
                <c:pt idx="27034">
                  <c:v>1.007080078125E-3</c:v>
                </c:pt>
                <c:pt idx="27035">
                  <c:v>1.0068416595458984E-3</c:v>
                </c:pt>
                <c:pt idx="27036">
                  <c:v>1.007080078125E-3</c:v>
                </c:pt>
                <c:pt idx="27037">
                  <c:v>1.007080078125E-3</c:v>
                </c:pt>
                <c:pt idx="27038">
                  <c:v>2.0139217376708984E-3</c:v>
                </c:pt>
                <c:pt idx="27039">
                  <c:v>1.007080078125E-3</c:v>
                </c:pt>
                <c:pt idx="27040">
                  <c:v>1.0068416595458984E-3</c:v>
                </c:pt>
                <c:pt idx="27041">
                  <c:v>1.007080078125E-3</c:v>
                </c:pt>
                <c:pt idx="27042">
                  <c:v>1.007080078125E-3</c:v>
                </c:pt>
                <c:pt idx="27043">
                  <c:v>1.0068416595458984E-3</c:v>
                </c:pt>
                <c:pt idx="27044">
                  <c:v>1.0080337524414063E-3</c:v>
                </c:pt>
                <c:pt idx="27045">
                  <c:v>1.007080078125E-3</c:v>
                </c:pt>
                <c:pt idx="27046">
                  <c:v>1.0068416595458984E-3</c:v>
                </c:pt>
                <c:pt idx="27047">
                  <c:v>1.007080078125E-3</c:v>
                </c:pt>
                <c:pt idx="27048">
                  <c:v>1.007080078125E-3</c:v>
                </c:pt>
                <c:pt idx="27049">
                  <c:v>1.0068416595458984E-3</c:v>
                </c:pt>
                <c:pt idx="27050">
                  <c:v>1.007080078125E-3</c:v>
                </c:pt>
                <c:pt idx="27051">
                  <c:v>1.007080078125E-3</c:v>
                </c:pt>
                <c:pt idx="27052">
                  <c:v>1.0068416595458984E-3</c:v>
                </c:pt>
                <c:pt idx="27053">
                  <c:v>1.007080078125E-3</c:v>
                </c:pt>
                <c:pt idx="27054">
                  <c:v>1.007080078125E-3</c:v>
                </c:pt>
                <c:pt idx="27055">
                  <c:v>1.0068416595458984E-3</c:v>
                </c:pt>
                <c:pt idx="27056">
                  <c:v>1.007080078125E-3</c:v>
                </c:pt>
                <c:pt idx="27057">
                  <c:v>1.0080337524414063E-3</c:v>
                </c:pt>
                <c:pt idx="27058">
                  <c:v>1.007080078125E-3</c:v>
                </c:pt>
                <c:pt idx="27059">
                  <c:v>1.0068416595458984E-3</c:v>
                </c:pt>
                <c:pt idx="27060">
                  <c:v>1.007080078125E-3</c:v>
                </c:pt>
                <c:pt idx="27061">
                  <c:v>1.007080078125E-3</c:v>
                </c:pt>
                <c:pt idx="27062">
                  <c:v>1.0068416595458984E-3</c:v>
                </c:pt>
                <c:pt idx="27063">
                  <c:v>1.007080078125E-3</c:v>
                </c:pt>
                <c:pt idx="27064">
                  <c:v>1.007080078125E-3</c:v>
                </c:pt>
                <c:pt idx="27065">
                  <c:v>1.0068416595458984E-3</c:v>
                </c:pt>
                <c:pt idx="27066">
                  <c:v>1.007080078125E-3</c:v>
                </c:pt>
                <c:pt idx="27067">
                  <c:v>1.007080078125E-3</c:v>
                </c:pt>
                <c:pt idx="27068">
                  <c:v>1.0068416595458984E-3</c:v>
                </c:pt>
                <c:pt idx="27069">
                  <c:v>1.0080337524414063E-3</c:v>
                </c:pt>
                <c:pt idx="27070">
                  <c:v>1.007080078125E-3</c:v>
                </c:pt>
                <c:pt idx="27071">
                  <c:v>1.0068416595458984E-3</c:v>
                </c:pt>
                <c:pt idx="27072">
                  <c:v>1.007080078125E-3</c:v>
                </c:pt>
                <c:pt idx="27073">
                  <c:v>1.007080078125E-3</c:v>
                </c:pt>
                <c:pt idx="27074">
                  <c:v>1.0068416595458984E-3</c:v>
                </c:pt>
                <c:pt idx="27075">
                  <c:v>1.007080078125E-3</c:v>
                </c:pt>
                <c:pt idx="27076">
                  <c:v>1.007080078125E-3</c:v>
                </c:pt>
                <c:pt idx="27077">
                  <c:v>1.0068416595458984E-3</c:v>
                </c:pt>
                <c:pt idx="27078">
                  <c:v>1.007080078125E-3</c:v>
                </c:pt>
                <c:pt idx="27079">
                  <c:v>1.007080078125E-3</c:v>
                </c:pt>
                <c:pt idx="27080">
                  <c:v>1.0068416595458984E-3</c:v>
                </c:pt>
                <c:pt idx="27081">
                  <c:v>1.007080078125E-3</c:v>
                </c:pt>
                <c:pt idx="27082">
                  <c:v>1.0080337524414063E-3</c:v>
                </c:pt>
                <c:pt idx="27083">
                  <c:v>1.007080078125E-3</c:v>
                </c:pt>
                <c:pt idx="27084">
                  <c:v>1.0068416595458984E-3</c:v>
                </c:pt>
                <c:pt idx="27085">
                  <c:v>1.007080078125E-3</c:v>
                </c:pt>
                <c:pt idx="27086">
                  <c:v>1.007080078125E-3</c:v>
                </c:pt>
                <c:pt idx="27087">
                  <c:v>1.0068416595458984E-3</c:v>
                </c:pt>
                <c:pt idx="27088">
                  <c:v>1.007080078125E-3</c:v>
                </c:pt>
                <c:pt idx="27089">
                  <c:v>1.007080078125E-3</c:v>
                </c:pt>
                <c:pt idx="27090">
                  <c:v>1.0068416595458984E-3</c:v>
                </c:pt>
                <c:pt idx="27091">
                  <c:v>1.007080078125E-3</c:v>
                </c:pt>
                <c:pt idx="27092">
                  <c:v>1.007080078125E-3</c:v>
                </c:pt>
                <c:pt idx="27093">
                  <c:v>1.0068416595458984E-3</c:v>
                </c:pt>
                <c:pt idx="27094">
                  <c:v>1.0080337524414063E-3</c:v>
                </c:pt>
                <c:pt idx="27095">
                  <c:v>1.007080078125E-3</c:v>
                </c:pt>
                <c:pt idx="27096">
                  <c:v>1.0068416595458984E-3</c:v>
                </c:pt>
                <c:pt idx="27097">
                  <c:v>1.007080078125E-3</c:v>
                </c:pt>
                <c:pt idx="27098">
                  <c:v>1.007080078125E-3</c:v>
                </c:pt>
                <c:pt idx="27099">
                  <c:v>1.0068416595458984E-3</c:v>
                </c:pt>
                <c:pt idx="27100">
                  <c:v>1.007080078125E-3</c:v>
                </c:pt>
                <c:pt idx="27101">
                  <c:v>1.007080078125E-3</c:v>
                </c:pt>
                <c:pt idx="27102">
                  <c:v>1.0068416595458984E-3</c:v>
                </c:pt>
                <c:pt idx="27103">
                  <c:v>1.007080078125E-3</c:v>
                </c:pt>
                <c:pt idx="27104">
                  <c:v>1.007080078125E-3</c:v>
                </c:pt>
                <c:pt idx="27105">
                  <c:v>1.0068416595458984E-3</c:v>
                </c:pt>
                <c:pt idx="27106">
                  <c:v>1.007080078125E-3</c:v>
                </c:pt>
                <c:pt idx="27107">
                  <c:v>1.0080337524414063E-3</c:v>
                </c:pt>
                <c:pt idx="27108">
                  <c:v>1.007080078125E-3</c:v>
                </c:pt>
                <c:pt idx="27109">
                  <c:v>1.0068416595458984E-3</c:v>
                </c:pt>
                <c:pt idx="27110">
                  <c:v>1.007080078125E-3</c:v>
                </c:pt>
                <c:pt idx="27111">
                  <c:v>1.007080078125E-3</c:v>
                </c:pt>
                <c:pt idx="27112">
                  <c:v>1.0068416595458984E-3</c:v>
                </c:pt>
                <c:pt idx="27113">
                  <c:v>1.007080078125E-3</c:v>
                </c:pt>
                <c:pt idx="27114">
                  <c:v>1.007080078125E-3</c:v>
                </c:pt>
                <c:pt idx="27115">
                  <c:v>1.0068416595458984E-3</c:v>
                </c:pt>
                <c:pt idx="27116">
                  <c:v>1.007080078125E-3</c:v>
                </c:pt>
                <c:pt idx="27117">
                  <c:v>1.007080078125E-3</c:v>
                </c:pt>
                <c:pt idx="27118">
                  <c:v>1.0068416595458984E-3</c:v>
                </c:pt>
                <c:pt idx="27119">
                  <c:v>1.0080337524414063E-3</c:v>
                </c:pt>
                <c:pt idx="27120">
                  <c:v>1.007080078125E-3</c:v>
                </c:pt>
                <c:pt idx="27121">
                  <c:v>1.0068416595458984E-3</c:v>
                </c:pt>
                <c:pt idx="27122">
                  <c:v>1.007080078125E-3</c:v>
                </c:pt>
                <c:pt idx="27123">
                  <c:v>1.007080078125E-3</c:v>
                </c:pt>
                <c:pt idx="27124">
                  <c:v>1.0068416595458984E-3</c:v>
                </c:pt>
                <c:pt idx="27125">
                  <c:v>1.007080078125E-3</c:v>
                </c:pt>
                <c:pt idx="27126">
                  <c:v>1.007080078125E-3</c:v>
                </c:pt>
                <c:pt idx="27127">
                  <c:v>1.0068416595458984E-3</c:v>
                </c:pt>
                <c:pt idx="27128">
                  <c:v>1.007080078125E-3</c:v>
                </c:pt>
                <c:pt idx="27129">
                  <c:v>1.007080078125E-3</c:v>
                </c:pt>
                <c:pt idx="27130">
                  <c:v>1.0068416595458984E-3</c:v>
                </c:pt>
                <c:pt idx="27131">
                  <c:v>1.007080078125E-3</c:v>
                </c:pt>
                <c:pt idx="27132">
                  <c:v>1.0080337524414063E-3</c:v>
                </c:pt>
                <c:pt idx="27133">
                  <c:v>1.007080078125E-3</c:v>
                </c:pt>
                <c:pt idx="27134">
                  <c:v>1.0068416595458984E-3</c:v>
                </c:pt>
                <c:pt idx="27135">
                  <c:v>1.007080078125E-3</c:v>
                </c:pt>
                <c:pt idx="27136">
                  <c:v>1.007080078125E-3</c:v>
                </c:pt>
                <c:pt idx="27137">
                  <c:v>1.0068416595458984E-3</c:v>
                </c:pt>
                <c:pt idx="27138">
                  <c:v>1.007080078125E-3</c:v>
                </c:pt>
                <c:pt idx="27139">
                  <c:v>1.007080078125E-3</c:v>
                </c:pt>
                <c:pt idx="27140">
                  <c:v>1.0068416595458984E-3</c:v>
                </c:pt>
                <c:pt idx="27141">
                  <c:v>1.007080078125E-3</c:v>
                </c:pt>
                <c:pt idx="27142">
                  <c:v>1.007080078125E-3</c:v>
                </c:pt>
                <c:pt idx="27143">
                  <c:v>1.0068416595458984E-3</c:v>
                </c:pt>
                <c:pt idx="27144">
                  <c:v>1.0080337524414063E-3</c:v>
                </c:pt>
                <c:pt idx="27145">
                  <c:v>1.007080078125E-3</c:v>
                </c:pt>
                <c:pt idx="27146">
                  <c:v>1.0068416595458984E-3</c:v>
                </c:pt>
                <c:pt idx="27147">
                  <c:v>4.0280818939208984E-3</c:v>
                </c:pt>
                <c:pt idx="27148">
                  <c:v>1.007080078125E-3</c:v>
                </c:pt>
                <c:pt idx="27149">
                  <c:v>1.0068416595458984E-3</c:v>
                </c:pt>
                <c:pt idx="27150">
                  <c:v>1.007080078125E-3</c:v>
                </c:pt>
                <c:pt idx="27151">
                  <c:v>1.007080078125E-3</c:v>
                </c:pt>
                <c:pt idx="27152">
                  <c:v>1.0068416595458984E-3</c:v>
                </c:pt>
                <c:pt idx="27153">
                  <c:v>1.007080078125E-3</c:v>
                </c:pt>
                <c:pt idx="27154">
                  <c:v>1.0080337524414063E-3</c:v>
                </c:pt>
                <c:pt idx="27155">
                  <c:v>1.007080078125E-3</c:v>
                </c:pt>
                <c:pt idx="27156">
                  <c:v>1.0068416595458984E-3</c:v>
                </c:pt>
                <c:pt idx="27157">
                  <c:v>1.007080078125E-3</c:v>
                </c:pt>
                <c:pt idx="27158">
                  <c:v>1.007080078125E-3</c:v>
                </c:pt>
                <c:pt idx="27159">
                  <c:v>1.0068416595458984E-3</c:v>
                </c:pt>
                <c:pt idx="27160">
                  <c:v>1.007080078125E-3</c:v>
                </c:pt>
                <c:pt idx="27161">
                  <c:v>1.007080078125E-3</c:v>
                </c:pt>
                <c:pt idx="27162">
                  <c:v>1.0068416595458984E-3</c:v>
                </c:pt>
                <c:pt idx="27163">
                  <c:v>1.007080078125E-3</c:v>
                </c:pt>
                <c:pt idx="27164">
                  <c:v>1.007080078125E-3</c:v>
                </c:pt>
                <c:pt idx="27165">
                  <c:v>1.0068416595458984E-3</c:v>
                </c:pt>
                <c:pt idx="27166">
                  <c:v>1.0080337524414063E-3</c:v>
                </c:pt>
                <c:pt idx="27167">
                  <c:v>1.007080078125E-3</c:v>
                </c:pt>
                <c:pt idx="27168">
                  <c:v>1.0068416595458984E-3</c:v>
                </c:pt>
                <c:pt idx="27169">
                  <c:v>1.007080078125E-3</c:v>
                </c:pt>
                <c:pt idx="27170">
                  <c:v>1.9134044647216797E-2</c:v>
                </c:pt>
                <c:pt idx="27171">
                  <c:v>1.007080078125E-3</c:v>
                </c:pt>
                <c:pt idx="27172">
                  <c:v>1.0068416595458984E-3</c:v>
                </c:pt>
                <c:pt idx="27173">
                  <c:v>1.0080337524414063E-3</c:v>
                </c:pt>
                <c:pt idx="27174">
                  <c:v>1.007080078125E-3</c:v>
                </c:pt>
                <c:pt idx="27175">
                  <c:v>1.0068416595458984E-3</c:v>
                </c:pt>
                <c:pt idx="27176">
                  <c:v>1.007080078125E-3</c:v>
                </c:pt>
                <c:pt idx="27177">
                  <c:v>1.007080078125E-3</c:v>
                </c:pt>
                <c:pt idx="27178">
                  <c:v>1.0068416595458984E-3</c:v>
                </c:pt>
                <c:pt idx="27179">
                  <c:v>1.007080078125E-3</c:v>
                </c:pt>
                <c:pt idx="27180">
                  <c:v>1.007080078125E-3</c:v>
                </c:pt>
                <c:pt idx="27181">
                  <c:v>1.0068416595458984E-3</c:v>
                </c:pt>
                <c:pt idx="27182">
                  <c:v>1.007080078125E-3</c:v>
                </c:pt>
                <c:pt idx="27183">
                  <c:v>1.007080078125E-3</c:v>
                </c:pt>
                <c:pt idx="27184">
                  <c:v>1.0068416595458984E-3</c:v>
                </c:pt>
                <c:pt idx="27185">
                  <c:v>1.007080078125E-3</c:v>
                </c:pt>
                <c:pt idx="27186">
                  <c:v>1.0080337524414063E-3</c:v>
                </c:pt>
                <c:pt idx="27187">
                  <c:v>1.007080078125E-3</c:v>
                </c:pt>
                <c:pt idx="27188">
                  <c:v>1.0068416595458984E-3</c:v>
                </c:pt>
                <c:pt idx="27189">
                  <c:v>1.007080078125E-3</c:v>
                </c:pt>
                <c:pt idx="27190">
                  <c:v>1.007080078125E-3</c:v>
                </c:pt>
                <c:pt idx="27191">
                  <c:v>1.0068416595458984E-3</c:v>
                </c:pt>
                <c:pt idx="27192">
                  <c:v>1.007080078125E-3</c:v>
                </c:pt>
                <c:pt idx="27193">
                  <c:v>1.007080078125E-3</c:v>
                </c:pt>
                <c:pt idx="27194">
                  <c:v>1.0068416595458984E-3</c:v>
                </c:pt>
                <c:pt idx="27195">
                  <c:v>1.007080078125E-3</c:v>
                </c:pt>
                <c:pt idx="27196">
                  <c:v>1.007080078125E-3</c:v>
                </c:pt>
                <c:pt idx="27197">
                  <c:v>1.0068416595458984E-3</c:v>
                </c:pt>
                <c:pt idx="27198">
                  <c:v>1.0080337524414063E-3</c:v>
                </c:pt>
                <c:pt idx="27199">
                  <c:v>1.007080078125E-3</c:v>
                </c:pt>
                <c:pt idx="27200">
                  <c:v>1.0068416595458984E-3</c:v>
                </c:pt>
                <c:pt idx="27201">
                  <c:v>1.007080078125E-3</c:v>
                </c:pt>
                <c:pt idx="27202">
                  <c:v>1.007080078125E-3</c:v>
                </c:pt>
                <c:pt idx="27203">
                  <c:v>1.0068416595458984E-3</c:v>
                </c:pt>
                <c:pt idx="27204">
                  <c:v>1.007080078125E-3</c:v>
                </c:pt>
                <c:pt idx="27205">
                  <c:v>1.007080078125E-3</c:v>
                </c:pt>
                <c:pt idx="27206">
                  <c:v>1.0068416595458984E-3</c:v>
                </c:pt>
                <c:pt idx="27207">
                  <c:v>1.007080078125E-3</c:v>
                </c:pt>
                <c:pt idx="27208">
                  <c:v>1.007080078125E-3</c:v>
                </c:pt>
                <c:pt idx="27209">
                  <c:v>1.0068416595458984E-3</c:v>
                </c:pt>
                <c:pt idx="27210">
                  <c:v>1.007080078125E-3</c:v>
                </c:pt>
                <c:pt idx="27211">
                  <c:v>1.0080337524414063E-3</c:v>
                </c:pt>
                <c:pt idx="27212">
                  <c:v>1.007080078125E-3</c:v>
                </c:pt>
                <c:pt idx="27213">
                  <c:v>1.0068416595458984E-3</c:v>
                </c:pt>
                <c:pt idx="27214">
                  <c:v>1.007080078125E-3</c:v>
                </c:pt>
                <c:pt idx="27215">
                  <c:v>1.007080078125E-3</c:v>
                </c:pt>
                <c:pt idx="27216">
                  <c:v>1.0068416595458984E-3</c:v>
                </c:pt>
                <c:pt idx="27217">
                  <c:v>1.007080078125E-3</c:v>
                </c:pt>
                <c:pt idx="27218">
                  <c:v>1.007080078125E-3</c:v>
                </c:pt>
                <c:pt idx="27219">
                  <c:v>1.0068416595458984E-3</c:v>
                </c:pt>
                <c:pt idx="27220">
                  <c:v>1.007080078125E-3</c:v>
                </c:pt>
                <c:pt idx="27221">
                  <c:v>1.0068416595458984E-3</c:v>
                </c:pt>
                <c:pt idx="27222">
                  <c:v>1.007080078125E-3</c:v>
                </c:pt>
                <c:pt idx="27223">
                  <c:v>1.0080337524414063E-3</c:v>
                </c:pt>
                <c:pt idx="27224">
                  <c:v>1.007080078125E-3</c:v>
                </c:pt>
                <c:pt idx="27225">
                  <c:v>1.0068416595458984E-3</c:v>
                </c:pt>
                <c:pt idx="27226">
                  <c:v>1.007080078125E-3</c:v>
                </c:pt>
                <c:pt idx="27227">
                  <c:v>1.007080078125E-3</c:v>
                </c:pt>
                <c:pt idx="27228">
                  <c:v>1.0068416595458984E-3</c:v>
                </c:pt>
                <c:pt idx="27229">
                  <c:v>1.007080078125E-3</c:v>
                </c:pt>
                <c:pt idx="27230">
                  <c:v>1.007080078125E-3</c:v>
                </c:pt>
                <c:pt idx="27231">
                  <c:v>1.0068416595458984E-3</c:v>
                </c:pt>
                <c:pt idx="27232">
                  <c:v>1.007080078125E-3</c:v>
                </c:pt>
                <c:pt idx="27233">
                  <c:v>1.007080078125E-3</c:v>
                </c:pt>
                <c:pt idx="27234">
                  <c:v>1.0068416595458984E-3</c:v>
                </c:pt>
                <c:pt idx="27235">
                  <c:v>1.007080078125E-3</c:v>
                </c:pt>
                <c:pt idx="27236">
                  <c:v>1.0080337524414063E-3</c:v>
                </c:pt>
                <c:pt idx="27237">
                  <c:v>1.007080078125E-3</c:v>
                </c:pt>
                <c:pt idx="27238">
                  <c:v>1.0068416595458984E-3</c:v>
                </c:pt>
                <c:pt idx="27239">
                  <c:v>1.007080078125E-3</c:v>
                </c:pt>
                <c:pt idx="27240">
                  <c:v>1.007080078125E-3</c:v>
                </c:pt>
                <c:pt idx="27241">
                  <c:v>1.0068416595458984E-3</c:v>
                </c:pt>
                <c:pt idx="27242">
                  <c:v>1.007080078125E-3</c:v>
                </c:pt>
                <c:pt idx="27243">
                  <c:v>1.0068416595458984E-3</c:v>
                </c:pt>
                <c:pt idx="27244">
                  <c:v>1.007080078125E-3</c:v>
                </c:pt>
                <c:pt idx="27245">
                  <c:v>1.007080078125E-3</c:v>
                </c:pt>
                <c:pt idx="27246">
                  <c:v>1.0068416595458984E-3</c:v>
                </c:pt>
                <c:pt idx="27247">
                  <c:v>1.007080078125E-3</c:v>
                </c:pt>
                <c:pt idx="27248">
                  <c:v>1.0080337524414063E-3</c:v>
                </c:pt>
                <c:pt idx="27249">
                  <c:v>1.007080078125E-3</c:v>
                </c:pt>
                <c:pt idx="27250">
                  <c:v>1.0068416595458984E-3</c:v>
                </c:pt>
                <c:pt idx="27251">
                  <c:v>1.007080078125E-3</c:v>
                </c:pt>
                <c:pt idx="27252">
                  <c:v>1.007080078125E-3</c:v>
                </c:pt>
                <c:pt idx="27253">
                  <c:v>1.0068416595458984E-3</c:v>
                </c:pt>
                <c:pt idx="27254">
                  <c:v>1.007080078125E-3</c:v>
                </c:pt>
                <c:pt idx="27255">
                  <c:v>1.007080078125E-3</c:v>
                </c:pt>
                <c:pt idx="27256">
                  <c:v>1.0068416595458984E-3</c:v>
                </c:pt>
                <c:pt idx="27257">
                  <c:v>1.007080078125E-3</c:v>
                </c:pt>
                <c:pt idx="27258">
                  <c:v>1.007080078125E-3</c:v>
                </c:pt>
                <c:pt idx="27259">
                  <c:v>1.0068416595458984E-3</c:v>
                </c:pt>
                <c:pt idx="27260">
                  <c:v>1.007080078125E-3</c:v>
                </c:pt>
                <c:pt idx="27261">
                  <c:v>1.0080337524414063E-3</c:v>
                </c:pt>
                <c:pt idx="27262">
                  <c:v>1.007080078125E-3</c:v>
                </c:pt>
                <c:pt idx="27263">
                  <c:v>1.0068416595458984E-3</c:v>
                </c:pt>
                <c:pt idx="27264">
                  <c:v>1.007080078125E-3</c:v>
                </c:pt>
                <c:pt idx="27265">
                  <c:v>1.0068416595458984E-3</c:v>
                </c:pt>
                <c:pt idx="27266">
                  <c:v>1.007080078125E-3</c:v>
                </c:pt>
                <c:pt idx="27267">
                  <c:v>1.007080078125E-3</c:v>
                </c:pt>
                <c:pt idx="27268">
                  <c:v>1.0068416595458984E-3</c:v>
                </c:pt>
                <c:pt idx="27269">
                  <c:v>1.007080078125E-3</c:v>
                </c:pt>
                <c:pt idx="27270">
                  <c:v>1.007080078125E-3</c:v>
                </c:pt>
                <c:pt idx="27271">
                  <c:v>1.0068416595458984E-3</c:v>
                </c:pt>
                <c:pt idx="27272">
                  <c:v>1.007080078125E-3</c:v>
                </c:pt>
                <c:pt idx="27273">
                  <c:v>1.0080337524414063E-3</c:v>
                </c:pt>
                <c:pt idx="27274">
                  <c:v>1.007080078125E-3</c:v>
                </c:pt>
                <c:pt idx="27275">
                  <c:v>1.0068416595458984E-3</c:v>
                </c:pt>
                <c:pt idx="27276">
                  <c:v>1.007080078125E-3</c:v>
                </c:pt>
                <c:pt idx="27277">
                  <c:v>1.007080078125E-3</c:v>
                </c:pt>
                <c:pt idx="27278">
                  <c:v>1.0068416595458984E-3</c:v>
                </c:pt>
                <c:pt idx="27279">
                  <c:v>1.007080078125E-3</c:v>
                </c:pt>
                <c:pt idx="27280">
                  <c:v>1.007080078125E-3</c:v>
                </c:pt>
                <c:pt idx="27281">
                  <c:v>1.0068416595458984E-3</c:v>
                </c:pt>
                <c:pt idx="27282">
                  <c:v>1.007080078125E-3</c:v>
                </c:pt>
                <c:pt idx="27283">
                  <c:v>1.007080078125E-3</c:v>
                </c:pt>
                <c:pt idx="27284">
                  <c:v>1.0068416595458984E-3</c:v>
                </c:pt>
                <c:pt idx="27285">
                  <c:v>1.007080078125E-3</c:v>
                </c:pt>
                <c:pt idx="27286">
                  <c:v>1.0080337524414063E-3</c:v>
                </c:pt>
                <c:pt idx="27287">
                  <c:v>1.0068416595458984E-3</c:v>
                </c:pt>
                <c:pt idx="27288">
                  <c:v>1.007080078125E-3</c:v>
                </c:pt>
                <c:pt idx="27289">
                  <c:v>1.007080078125E-3</c:v>
                </c:pt>
                <c:pt idx="27290">
                  <c:v>1.0068416595458984E-3</c:v>
                </c:pt>
                <c:pt idx="27291">
                  <c:v>1.007080078125E-3</c:v>
                </c:pt>
                <c:pt idx="27292">
                  <c:v>1.007080078125E-3</c:v>
                </c:pt>
                <c:pt idx="27293">
                  <c:v>1.0068416595458984E-3</c:v>
                </c:pt>
                <c:pt idx="27294">
                  <c:v>1.007080078125E-3</c:v>
                </c:pt>
                <c:pt idx="27295">
                  <c:v>1.007080078125E-3</c:v>
                </c:pt>
                <c:pt idx="27296">
                  <c:v>1.0068416595458984E-3</c:v>
                </c:pt>
                <c:pt idx="27297">
                  <c:v>1.007080078125E-3</c:v>
                </c:pt>
                <c:pt idx="27298">
                  <c:v>1.0080337524414063E-3</c:v>
                </c:pt>
                <c:pt idx="27299">
                  <c:v>1.007080078125E-3</c:v>
                </c:pt>
                <c:pt idx="27300">
                  <c:v>1.0068416595458984E-3</c:v>
                </c:pt>
                <c:pt idx="27301">
                  <c:v>1.007080078125E-3</c:v>
                </c:pt>
                <c:pt idx="27302">
                  <c:v>1.007080078125E-3</c:v>
                </c:pt>
                <c:pt idx="27303">
                  <c:v>1.0068416595458984E-3</c:v>
                </c:pt>
                <c:pt idx="27304">
                  <c:v>1.007080078125E-3</c:v>
                </c:pt>
                <c:pt idx="27305">
                  <c:v>1.007080078125E-3</c:v>
                </c:pt>
                <c:pt idx="27306">
                  <c:v>1.0068416595458984E-3</c:v>
                </c:pt>
                <c:pt idx="27307">
                  <c:v>1.007080078125E-3</c:v>
                </c:pt>
                <c:pt idx="27308">
                  <c:v>1.007080078125E-3</c:v>
                </c:pt>
                <c:pt idx="27309">
                  <c:v>1.0068416595458984E-3</c:v>
                </c:pt>
                <c:pt idx="27310">
                  <c:v>1.007080078125E-3</c:v>
                </c:pt>
                <c:pt idx="27311">
                  <c:v>1.0080337524414063E-3</c:v>
                </c:pt>
                <c:pt idx="27312">
                  <c:v>1.0068416595458984E-3</c:v>
                </c:pt>
                <c:pt idx="27313">
                  <c:v>1.007080078125E-3</c:v>
                </c:pt>
                <c:pt idx="27314">
                  <c:v>1.007080078125E-3</c:v>
                </c:pt>
                <c:pt idx="27315">
                  <c:v>1.0068416595458984E-3</c:v>
                </c:pt>
                <c:pt idx="27316">
                  <c:v>1.007080078125E-3</c:v>
                </c:pt>
                <c:pt idx="27317">
                  <c:v>1.007080078125E-3</c:v>
                </c:pt>
                <c:pt idx="27318">
                  <c:v>1.0068416595458984E-3</c:v>
                </c:pt>
                <c:pt idx="27319">
                  <c:v>1.007080078125E-3</c:v>
                </c:pt>
                <c:pt idx="27320">
                  <c:v>1.007080078125E-3</c:v>
                </c:pt>
                <c:pt idx="27321">
                  <c:v>1.0068416595458984E-3</c:v>
                </c:pt>
                <c:pt idx="27322">
                  <c:v>1.007080078125E-3</c:v>
                </c:pt>
                <c:pt idx="27323">
                  <c:v>1.0080337524414063E-3</c:v>
                </c:pt>
                <c:pt idx="27324">
                  <c:v>1.007080078125E-3</c:v>
                </c:pt>
                <c:pt idx="27325">
                  <c:v>1.0068416595458984E-3</c:v>
                </c:pt>
                <c:pt idx="27326">
                  <c:v>1.007080078125E-3</c:v>
                </c:pt>
                <c:pt idx="27327">
                  <c:v>1.007080078125E-3</c:v>
                </c:pt>
                <c:pt idx="27328">
                  <c:v>1.0068416595458984E-3</c:v>
                </c:pt>
                <c:pt idx="27329">
                  <c:v>1.007080078125E-3</c:v>
                </c:pt>
                <c:pt idx="27330">
                  <c:v>1.007080078125E-3</c:v>
                </c:pt>
                <c:pt idx="27331">
                  <c:v>1.0068416595458984E-3</c:v>
                </c:pt>
                <c:pt idx="27332">
                  <c:v>1.007080078125E-3</c:v>
                </c:pt>
                <c:pt idx="27333">
                  <c:v>1.007080078125E-3</c:v>
                </c:pt>
                <c:pt idx="27334">
                  <c:v>1.0068416595458984E-3</c:v>
                </c:pt>
                <c:pt idx="27335">
                  <c:v>1.007080078125E-3</c:v>
                </c:pt>
                <c:pt idx="27336">
                  <c:v>1.0080337524414063E-3</c:v>
                </c:pt>
                <c:pt idx="27337">
                  <c:v>1.0068416595458984E-3</c:v>
                </c:pt>
                <c:pt idx="27338">
                  <c:v>1.007080078125E-3</c:v>
                </c:pt>
                <c:pt idx="27339">
                  <c:v>1.007080078125E-3</c:v>
                </c:pt>
                <c:pt idx="27340">
                  <c:v>1.0068416595458984E-3</c:v>
                </c:pt>
                <c:pt idx="27341">
                  <c:v>1.007080078125E-3</c:v>
                </c:pt>
                <c:pt idx="27342">
                  <c:v>1.8126964569091797E-2</c:v>
                </c:pt>
                <c:pt idx="27343">
                  <c:v>1.007080078125E-3</c:v>
                </c:pt>
                <c:pt idx="27344">
                  <c:v>1.0080337524414063E-3</c:v>
                </c:pt>
                <c:pt idx="27345">
                  <c:v>1.0068416595458984E-3</c:v>
                </c:pt>
                <c:pt idx="27346">
                  <c:v>1.007080078125E-3</c:v>
                </c:pt>
                <c:pt idx="27347">
                  <c:v>1.007080078125E-3</c:v>
                </c:pt>
                <c:pt idx="27348">
                  <c:v>1.0068416595458984E-3</c:v>
                </c:pt>
                <c:pt idx="27349">
                  <c:v>1.007080078125E-3</c:v>
                </c:pt>
                <c:pt idx="27350">
                  <c:v>1.007080078125E-3</c:v>
                </c:pt>
                <c:pt idx="27351">
                  <c:v>1.0068416595458984E-3</c:v>
                </c:pt>
                <c:pt idx="27352">
                  <c:v>1.007080078125E-3</c:v>
                </c:pt>
                <c:pt idx="27353">
                  <c:v>1.007080078125E-3</c:v>
                </c:pt>
                <c:pt idx="27354">
                  <c:v>1.0068416595458984E-3</c:v>
                </c:pt>
                <c:pt idx="27355">
                  <c:v>1.007080078125E-3</c:v>
                </c:pt>
                <c:pt idx="27356">
                  <c:v>1.0080337524414063E-3</c:v>
                </c:pt>
                <c:pt idx="27357">
                  <c:v>1.007080078125E-3</c:v>
                </c:pt>
                <c:pt idx="27358">
                  <c:v>1.0068416595458984E-3</c:v>
                </c:pt>
                <c:pt idx="27359">
                  <c:v>1.007080078125E-3</c:v>
                </c:pt>
                <c:pt idx="27360">
                  <c:v>1.007080078125E-3</c:v>
                </c:pt>
                <c:pt idx="27361">
                  <c:v>1.0068416595458984E-3</c:v>
                </c:pt>
                <c:pt idx="27362">
                  <c:v>1.007080078125E-3</c:v>
                </c:pt>
                <c:pt idx="27363">
                  <c:v>8.0568790435791016E-3</c:v>
                </c:pt>
                <c:pt idx="27364">
                  <c:v>1.007080078125E-3</c:v>
                </c:pt>
                <c:pt idx="27365">
                  <c:v>1.007080078125E-3</c:v>
                </c:pt>
                <c:pt idx="27366">
                  <c:v>1.0068416595458984E-3</c:v>
                </c:pt>
                <c:pt idx="27367">
                  <c:v>1.007080078125E-3</c:v>
                </c:pt>
                <c:pt idx="27368">
                  <c:v>1.007080078125E-3</c:v>
                </c:pt>
                <c:pt idx="27369">
                  <c:v>1.0068416595458984E-3</c:v>
                </c:pt>
                <c:pt idx="27370">
                  <c:v>1.007080078125E-3</c:v>
                </c:pt>
                <c:pt idx="27371">
                  <c:v>1.007080078125E-3</c:v>
                </c:pt>
                <c:pt idx="27372">
                  <c:v>1.0068416595458984E-3</c:v>
                </c:pt>
                <c:pt idx="27373">
                  <c:v>1.007080078125E-3</c:v>
                </c:pt>
                <c:pt idx="27374">
                  <c:v>1.0080337524414063E-3</c:v>
                </c:pt>
                <c:pt idx="27375">
                  <c:v>1.007080078125E-3</c:v>
                </c:pt>
                <c:pt idx="27376">
                  <c:v>1.0068416595458984E-3</c:v>
                </c:pt>
                <c:pt idx="27377">
                  <c:v>1.007080078125E-3</c:v>
                </c:pt>
                <c:pt idx="27378">
                  <c:v>1.007080078125E-3</c:v>
                </c:pt>
                <c:pt idx="27379">
                  <c:v>1.0068416595458984E-3</c:v>
                </c:pt>
                <c:pt idx="27380">
                  <c:v>1.007080078125E-3</c:v>
                </c:pt>
                <c:pt idx="27381">
                  <c:v>1.007080078125E-3</c:v>
                </c:pt>
                <c:pt idx="27382">
                  <c:v>1.0068416595458984E-3</c:v>
                </c:pt>
                <c:pt idx="27383">
                  <c:v>1.007080078125E-3</c:v>
                </c:pt>
                <c:pt idx="27384">
                  <c:v>1.007080078125E-3</c:v>
                </c:pt>
                <c:pt idx="27385">
                  <c:v>1.0068416595458984E-3</c:v>
                </c:pt>
                <c:pt idx="27386">
                  <c:v>7.0500373840332031E-3</c:v>
                </c:pt>
                <c:pt idx="27387">
                  <c:v>1.007080078125E-3</c:v>
                </c:pt>
                <c:pt idx="27388">
                  <c:v>1.0068416595458984E-3</c:v>
                </c:pt>
                <c:pt idx="27389">
                  <c:v>1.007080078125E-3</c:v>
                </c:pt>
                <c:pt idx="27390">
                  <c:v>1.007080078125E-3</c:v>
                </c:pt>
                <c:pt idx="27391">
                  <c:v>1.0068416595458984E-3</c:v>
                </c:pt>
                <c:pt idx="27392">
                  <c:v>1.007080078125E-3</c:v>
                </c:pt>
                <c:pt idx="27393">
                  <c:v>1.0080337524414063E-3</c:v>
                </c:pt>
                <c:pt idx="27394">
                  <c:v>1.007080078125E-3</c:v>
                </c:pt>
                <c:pt idx="27395">
                  <c:v>1.0068416595458984E-3</c:v>
                </c:pt>
                <c:pt idx="27396">
                  <c:v>5.0351619720458984E-3</c:v>
                </c:pt>
                <c:pt idx="27397">
                  <c:v>1.0068416595458984E-3</c:v>
                </c:pt>
                <c:pt idx="27398">
                  <c:v>1.007080078125E-3</c:v>
                </c:pt>
                <c:pt idx="27399">
                  <c:v>1.007080078125E-3</c:v>
                </c:pt>
                <c:pt idx="27400">
                  <c:v>1.0068416595458984E-3</c:v>
                </c:pt>
                <c:pt idx="27401">
                  <c:v>1.007080078125E-3</c:v>
                </c:pt>
                <c:pt idx="27402">
                  <c:v>1.0080337524414063E-3</c:v>
                </c:pt>
                <c:pt idx="27403">
                  <c:v>1.0068416595458984E-3</c:v>
                </c:pt>
                <c:pt idx="27404">
                  <c:v>1.007080078125E-3</c:v>
                </c:pt>
                <c:pt idx="27405">
                  <c:v>1.007080078125E-3</c:v>
                </c:pt>
                <c:pt idx="27406">
                  <c:v>1.0068416595458984E-3</c:v>
                </c:pt>
                <c:pt idx="27407">
                  <c:v>1.007080078125E-3</c:v>
                </c:pt>
                <c:pt idx="27408">
                  <c:v>1.007080078125E-3</c:v>
                </c:pt>
                <c:pt idx="27409">
                  <c:v>1.0068416595458984E-3</c:v>
                </c:pt>
                <c:pt idx="27410">
                  <c:v>1.007080078125E-3</c:v>
                </c:pt>
                <c:pt idx="27411">
                  <c:v>1.007080078125E-3</c:v>
                </c:pt>
                <c:pt idx="27412">
                  <c:v>1.0068416595458984E-3</c:v>
                </c:pt>
                <c:pt idx="27413">
                  <c:v>1.007080078125E-3</c:v>
                </c:pt>
                <c:pt idx="27414">
                  <c:v>1.0080337524414063E-3</c:v>
                </c:pt>
                <c:pt idx="27415">
                  <c:v>1.007080078125E-3</c:v>
                </c:pt>
                <c:pt idx="27416">
                  <c:v>1.0068416595458984E-3</c:v>
                </c:pt>
                <c:pt idx="27417">
                  <c:v>1.007080078125E-3</c:v>
                </c:pt>
                <c:pt idx="27418">
                  <c:v>1.007080078125E-3</c:v>
                </c:pt>
                <c:pt idx="27419">
                  <c:v>1.0068416595458984E-3</c:v>
                </c:pt>
                <c:pt idx="27420">
                  <c:v>1.007080078125E-3</c:v>
                </c:pt>
                <c:pt idx="27421">
                  <c:v>1.007080078125E-3</c:v>
                </c:pt>
                <c:pt idx="27422">
                  <c:v>1.0068416595458984E-3</c:v>
                </c:pt>
                <c:pt idx="27423">
                  <c:v>1.007080078125E-3</c:v>
                </c:pt>
                <c:pt idx="27424">
                  <c:v>1.007080078125E-3</c:v>
                </c:pt>
                <c:pt idx="27425">
                  <c:v>1.0068416595458984E-3</c:v>
                </c:pt>
                <c:pt idx="27426">
                  <c:v>1.007080078125E-3</c:v>
                </c:pt>
                <c:pt idx="27427">
                  <c:v>1.0080337524414063E-3</c:v>
                </c:pt>
                <c:pt idx="27428">
                  <c:v>1.0068416595458984E-3</c:v>
                </c:pt>
                <c:pt idx="27429">
                  <c:v>1.007080078125E-3</c:v>
                </c:pt>
                <c:pt idx="27430">
                  <c:v>1.007080078125E-3</c:v>
                </c:pt>
                <c:pt idx="27431">
                  <c:v>1.0068416595458984E-3</c:v>
                </c:pt>
                <c:pt idx="27432">
                  <c:v>1.007080078125E-3</c:v>
                </c:pt>
                <c:pt idx="27433">
                  <c:v>1.007080078125E-3</c:v>
                </c:pt>
                <c:pt idx="27434">
                  <c:v>1.0068416595458984E-3</c:v>
                </c:pt>
                <c:pt idx="27435">
                  <c:v>1.007080078125E-3</c:v>
                </c:pt>
                <c:pt idx="27436">
                  <c:v>1.007080078125E-3</c:v>
                </c:pt>
                <c:pt idx="27437">
                  <c:v>1.0068416595458984E-3</c:v>
                </c:pt>
                <c:pt idx="27438">
                  <c:v>1.007080078125E-3</c:v>
                </c:pt>
                <c:pt idx="27439">
                  <c:v>1.0080337524414063E-3</c:v>
                </c:pt>
                <c:pt idx="27440">
                  <c:v>1.007080078125E-3</c:v>
                </c:pt>
                <c:pt idx="27441">
                  <c:v>1.0068416595458984E-3</c:v>
                </c:pt>
                <c:pt idx="27442">
                  <c:v>1.007080078125E-3</c:v>
                </c:pt>
                <c:pt idx="27443">
                  <c:v>1.007080078125E-3</c:v>
                </c:pt>
                <c:pt idx="27444">
                  <c:v>1.0068416595458984E-3</c:v>
                </c:pt>
                <c:pt idx="27445">
                  <c:v>1.007080078125E-3</c:v>
                </c:pt>
                <c:pt idx="27446">
                  <c:v>1.007080078125E-3</c:v>
                </c:pt>
                <c:pt idx="27447">
                  <c:v>1.0068416595458984E-3</c:v>
                </c:pt>
                <c:pt idx="27448">
                  <c:v>1.007080078125E-3</c:v>
                </c:pt>
                <c:pt idx="27449">
                  <c:v>1.007080078125E-3</c:v>
                </c:pt>
                <c:pt idx="27450">
                  <c:v>1.0068416595458984E-3</c:v>
                </c:pt>
                <c:pt idx="27451">
                  <c:v>1.007080078125E-3</c:v>
                </c:pt>
                <c:pt idx="27452">
                  <c:v>1.0080337524414063E-3</c:v>
                </c:pt>
                <c:pt idx="27453">
                  <c:v>1.0068416595458984E-3</c:v>
                </c:pt>
                <c:pt idx="27454">
                  <c:v>1.007080078125E-3</c:v>
                </c:pt>
                <c:pt idx="27455">
                  <c:v>1.007080078125E-3</c:v>
                </c:pt>
                <c:pt idx="27456">
                  <c:v>1.0068416595458984E-3</c:v>
                </c:pt>
                <c:pt idx="27457">
                  <c:v>1.007080078125E-3</c:v>
                </c:pt>
                <c:pt idx="27458">
                  <c:v>1.007080078125E-3</c:v>
                </c:pt>
                <c:pt idx="27459">
                  <c:v>1.0068416595458984E-3</c:v>
                </c:pt>
                <c:pt idx="27460">
                  <c:v>1.007080078125E-3</c:v>
                </c:pt>
                <c:pt idx="27461">
                  <c:v>1.007080078125E-3</c:v>
                </c:pt>
                <c:pt idx="27462">
                  <c:v>1.0068416595458984E-3</c:v>
                </c:pt>
                <c:pt idx="27463">
                  <c:v>1.007080078125E-3</c:v>
                </c:pt>
                <c:pt idx="27464">
                  <c:v>1.0080337524414063E-3</c:v>
                </c:pt>
                <c:pt idx="27465">
                  <c:v>1.007080078125E-3</c:v>
                </c:pt>
                <c:pt idx="27466">
                  <c:v>1.0068416595458984E-3</c:v>
                </c:pt>
                <c:pt idx="27467">
                  <c:v>1.007080078125E-3</c:v>
                </c:pt>
                <c:pt idx="27468">
                  <c:v>1.007080078125E-3</c:v>
                </c:pt>
                <c:pt idx="27469">
                  <c:v>1.0068416595458984E-3</c:v>
                </c:pt>
                <c:pt idx="27470">
                  <c:v>1.007080078125E-3</c:v>
                </c:pt>
                <c:pt idx="27471">
                  <c:v>1.007080078125E-3</c:v>
                </c:pt>
                <c:pt idx="27472">
                  <c:v>1.0068416595458984E-3</c:v>
                </c:pt>
                <c:pt idx="27473">
                  <c:v>9.0639591217041016E-3</c:v>
                </c:pt>
                <c:pt idx="27474">
                  <c:v>1.007080078125E-3</c:v>
                </c:pt>
                <c:pt idx="27475">
                  <c:v>1.007080078125E-3</c:v>
                </c:pt>
                <c:pt idx="27476">
                  <c:v>1.0068416595458984E-3</c:v>
                </c:pt>
                <c:pt idx="27477">
                  <c:v>1.007080078125E-3</c:v>
                </c:pt>
                <c:pt idx="27478">
                  <c:v>1.007080078125E-3</c:v>
                </c:pt>
                <c:pt idx="27479">
                  <c:v>1.0068416595458984E-3</c:v>
                </c:pt>
                <c:pt idx="27480">
                  <c:v>1.007080078125E-3</c:v>
                </c:pt>
                <c:pt idx="27481">
                  <c:v>1.0080337524414063E-3</c:v>
                </c:pt>
                <c:pt idx="27482">
                  <c:v>1.007080078125E-3</c:v>
                </c:pt>
                <c:pt idx="27483">
                  <c:v>1.0068416595458984E-3</c:v>
                </c:pt>
                <c:pt idx="27484">
                  <c:v>1.007080078125E-3</c:v>
                </c:pt>
                <c:pt idx="27485">
                  <c:v>1.007080078125E-3</c:v>
                </c:pt>
                <c:pt idx="27486">
                  <c:v>1.0068416595458984E-3</c:v>
                </c:pt>
                <c:pt idx="27487">
                  <c:v>1.007080078125E-3</c:v>
                </c:pt>
                <c:pt idx="27488">
                  <c:v>1.007080078125E-3</c:v>
                </c:pt>
                <c:pt idx="27489">
                  <c:v>1.0068416595458984E-3</c:v>
                </c:pt>
                <c:pt idx="27490">
                  <c:v>1.007080078125E-3</c:v>
                </c:pt>
                <c:pt idx="27491">
                  <c:v>1.007080078125E-3</c:v>
                </c:pt>
                <c:pt idx="27492">
                  <c:v>1.0068416595458984E-3</c:v>
                </c:pt>
                <c:pt idx="27493">
                  <c:v>1.0080337524414063E-3</c:v>
                </c:pt>
                <c:pt idx="27494">
                  <c:v>1.007080078125E-3</c:v>
                </c:pt>
                <c:pt idx="27495">
                  <c:v>1.0068416595458984E-3</c:v>
                </c:pt>
                <c:pt idx="27496">
                  <c:v>1.007080078125E-3</c:v>
                </c:pt>
                <c:pt idx="27497">
                  <c:v>1.007080078125E-3</c:v>
                </c:pt>
                <c:pt idx="27498">
                  <c:v>1.0068416595458984E-3</c:v>
                </c:pt>
                <c:pt idx="27499">
                  <c:v>1.007080078125E-3</c:v>
                </c:pt>
                <c:pt idx="27500">
                  <c:v>1.007080078125E-3</c:v>
                </c:pt>
                <c:pt idx="27501">
                  <c:v>1.0068416595458984E-3</c:v>
                </c:pt>
                <c:pt idx="27502">
                  <c:v>1.007080078125E-3</c:v>
                </c:pt>
                <c:pt idx="27503">
                  <c:v>1.007080078125E-3</c:v>
                </c:pt>
                <c:pt idx="27504">
                  <c:v>1.0068416595458984E-3</c:v>
                </c:pt>
                <c:pt idx="27505">
                  <c:v>1.007080078125E-3</c:v>
                </c:pt>
                <c:pt idx="27506">
                  <c:v>1.0080337524414063E-3</c:v>
                </c:pt>
                <c:pt idx="27507">
                  <c:v>1.007080078125E-3</c:v>
                </c:pt>
                <c:pt idx="27508">
                  <c:v>1.0068416595458984E-3</c:v>
                </c:pt>
                <c:pt idx="27509">
                  <c:v>1.007080078125E-3</c:v>
                </c:pt>
                <c:pt idx="27510">
                  <c:v>1.007080078125E-3</c:v>
                </c:pt>
                <c:pt idx="27511">
                  <c:v>1.0068416595458984E-3</c:v>
                </c:pt>
                <c:pt idx="27512">
                  <c:v>1.007080078125E-3</c:v>
                </c:pt>
                <c:pt idx="27513">
                  <c:v>1.007080078125E-3</c:v>
                </c:pt>
                <c:pt idx="27514">
                  <c:v>1.0068416595458984E-3</c:v>
                </c:pt>
                <c:pt idx="27515">
                  <c:v>1.007080078125E-3</c:v>
                </c:pt>
                <c:pt idx="27516">
                  <c:v>1.007080078125E-3</c:v>
                </c:pt>
                <c:pt idx="27517">
                  <c:v>1.0068416595458984E-3</c:v>
                </c:pt>
                <c:pt idx="27518">
                  <c:v>1.0080337524414063E-3</c:v>
                </c:pt>
                <c:pt idx="27519">
                  <c:v>1.007080078125E-3</c:v>
                </c:pt>
                <c:pt idx="27520">
                  <c:v>1.0068416595458984E-3</c:v>
                </c:pt>
                <c:pt idx="27521">
                  <c:v>1.007080078125E-3</c:v>
                </c:pt>
                <c:pt idx="27522">
                  <c:v>1.007080078125E-3</c:v>
                </c:pt>
                <c:pt idx="27523">
                  <c:v>1.0068416595458984E-3</c:v>
                </c:pt>
                <c:pt idx="27524">
                  <c:v>1.007080078125E-3</c:v>
                </c:pt>
                <c:pt idx="27525">
                  <c:v>1.007080078125E-3</c:v>
                </c:pt>
                <c:pt idx="27526">
                  <c:v>1.0068416595458984E-3</c:v>
                </c:pt>
                <c:pt idx="27527">
                  <c:v>1.007080078125E-3</c:v>
                </c:pt>
                <c:pt idx="27528">
                  <c:v>1.007080078125E-3</c:v>
                </c:pt>
                <c:pt idx="27529">
                  <c:v>1.0068416595458984E-3</c:v>
                </c:pt>
                <c:pt idx="27530">
                  <c:v>1.007080078125E-3</c:v>
                </c:pt>
                <c:pt idx="27531">
                  <c:v>1.0080337524414063E-3</c:v>
                </c:pt>
                <c:pt idx="27532">
                  <c:v>1.007080078125E-3</c:v>
                </c:pt>
                <c:pt idx="27533">
                  <c:v>1.0068416595458984E-3</c:v>
                </c:pt>
                <c:pt idx="27534">
                  <c:v>1.007080078125E-3</c:v>
                </c:pt>
                <c:pt idx="27535">
                  <c:v>1.007080078125E-3</c:v>
                </c:pt>
                <c:pt idx="27536">
                  <c:v>1.0068416595458984E-3</c:v>
                </c:pt>
                <c:pt idx="27537">
                  <c:v>1.007080078125E-3</c:v>
                </c:pt>
                <c:pt idx="27538">
                  <c:v>1.007080078125E-3</c:v>
                </c:pt>
                <c:pt idx="27539">
                  <c:v>1.0068416595458984E-3</c:v>
                </c:pt>
                <c:pt idx="27540">
                  <c:v>1.007080078125E-3</c:v>
                </c:pt>
                <c:pt idx="27541">
                  <c:v>1.007080078125E-3</c:v>
                </c:pt>
                <c:pt idx="27542">
                  <c:v>1.0068416595458984E-3</c:v>
                </c:pt>
                <c:pt idx="27543">
                  <c:v>1.0080337524414063E-3</c:v>
                </c:pt>
                <c:pt idx="27544">
                  <c:v>1.007080078125E-3</c:v>
                </c:pt>
                <c:pt idx="27545">
                  <c:v>1.0068416595458984E-3</c:v>
                </c:pt>
                <c:pt idx="27546">
                  <c:v>1.007080078125E-3</c:v>
                </c:pt>
                <c:pt idx="27547">
                  <c:v>1.007080078125E-3</c:v>
                </c:pt>
                <c:pt idx="27548">
                  <c:v>1.0068416595458984E-3</c:v>
                </c:pt>
                <c:pt idx="27549">
                  <c:v>1.007080078125E-3</c:v>
                </c:pt>
                <c:pt idx="27550">
                  <c:v>1.007080078125E-3</c:v>
                </c:pt>
                <c:pt idx="27551">
                  <c:v>1.0068416595458984E-3</c:v>
                </c:pt>
                <c:pt idx="27552">
                  <c:v>1.007080078125E-3</c:v>
                </c:pt>
                <c:pt idx="27553">
                  <c:v>1.007080078125E-3</c:v>
                </c:pt>
                <c:pt idx="27554">
                  <c:v>1.0068416595458984E-3</c:v>
                </c:pt>
                <c:pt idx="27555">
                  <c:v>1.007080078125E-3</c:v>
                </c:pt>
                <c:pt idx="27556">
                  <c:v>1.0080337524414063E-3</c:v>
                </c:pt>
                <c:pt idx="27557">
                  <c:v>1.007080078125E-3</c:v>
                </c:pt>
                <c:pt idx="27558">
                  <c:v>1.0068416595458984E-3</c:v>
                </c:pt>
                <c:pt idx="27559">
                  <c:v>1.007080078125E-3</c:v>
                </c:pt>
                <c:pt idx="27560">
                  <c:v>1.007080078125E-3</c:v>
                </c:pt>
                <c:pt idx="27561">
                  <c:v>1.0068416595458984E-3</c:v>
                </c:pt>
                <c:pt idx="27562">
                  <c:v>1.007080078125E-3</c:v>
                </c:pt>
                <c:pt idx="27563">
                  <c:v>1.007080078125E-3</c:v>
                </c:pt>
                <c:pt idx="27564">
                  <c:v>1.0068416595458984E-3</c:v>
                </c:pt>
                <c:pt idx="27565">
                  <c:v>1.007080078125E-3</c:v>
                </c:pt>
                <c:pt idx="27566">
                  <c:v>1.007080078125E-3</c:v>
                </c:pt>
                <c:pt idx="27567">
                  <c:v>1.0068416595458984E-3</c:v>
                </c:pt>
                <c:pt idx="27568">
                  <c:v>1.0080337524414063E-3</c:v>
                </c:pt>
                <c:pt idx="27569">
                  <c:v>1.007080078125E-3</c:v>
                </c:pt>
                <c:pt idx="27570">
                  <c:v>1.0068416595458984E-3</c:v>
                </c:pt>
                <c:pt idx="27571">
                  <c:v>1.007080078125E-3</c:v>
                </c:pt>
                <c:pt idx="27572">
                  <c:v>1.007080078125E-3</c:v>
                </c:pt>
                <c:pt idx="27573">
                  <c:v>1.0068416595458984E-3</c:v>
                </c:pt>
                <c:pt idx="27574">
                  <c:v>1.007080078125E-3</c:v>
                </c:pt>
                <c:pt idx="27575">
                  <c:v>1.007080078125E-3</c:v>
                </c:pt>
                <c:pt idx="27576">
                  <c:v>1.0068416595458984E-3</c:v>
                </c:pt>
                <c:pt idx="27577">
                  <c:v>1.007080078125E-3</c:v>
                </c:pt>
                <c:pt idx="27578">
                  <c:v>1.007080078125E-3</c:v>
                </c:pt>
                <c:pt idx="27579">
                  <c:v>1.0068416595458984E-3</c:v>
                </c:pt>
                <c:pt idx="27580">
                  <c:v>1.007080078125E-3</c:v>
                </c:pt>
                <c:pt idx="27581">
                  <c:v>1.0080337524414063E-3</c:v>
                </c:pt>
                <c:pt idx="27582">
                  <c:v>1.007080078125E-3</c:v>
                </c:pt>
                <c:pt idx="27583">
                  <c:v>1.0068416595458984E-3</c:v>
                </c:pt>
                <c:pt idx="27584">
                  <c:v>1.007080078125E-3</c:v>
                </c:pt>
                <c:pt idx="27585">
                  <c:v>1.007080078125E-3</c:v>
                </c:pt>
                <c:pt idx="27586">
                  <c:v>1.0068416595458984E-3</c:v>
                </c:pt>
                <c:pt idx="27587">
                  <c:v>1.007080078125E-3</c:v>
                </c:pt>
                <c:pt idx="27588">
                  <c:v>1.007080078125E-3</c:v>
                </c:pt>
                <c:pt idx="27589">
                  <c:v>1.0068416595458984E-3</c:v>
                </c:pt>
                <c:pt idx="27590">
                  <c:v>1.007080078125E-3</c:v>
                </c:pt>
                <c:pt idx="27591">
                  <c:v>1.007080078125E-3</c:v>
                </c:pt>
                <c:pt idx="27592">
                  <c:v>1.0068416595458984E-3</c:v>
                </c:pt>
                <c:pt idx="27593">
                  <c:v>1.0080337524414063E-3</c:v>
                </c:pt>
                <c:pt idx="27594">
                  <c:v>1.007080078125E-3</c:v>
                </c:pt>
                <c:pt idx="27595">
                  <c:v>1.0068416595458984E-3</c:v>
                </c:pt>
                <c:pt idx="27596">
                  <c:v>1.007080078125E-3</c:v>
                </c:pt>
                <c:pt idx="27597">
                  <c:v>1.007080078125E-3</c:v>
                </c:pt>
                <c:pt idx="27598">
                  <c:v>1.0068416595458984E-3</c:v>
                </c:pt>
                <c:pt idx="27599">
                  <c:v>1.007080078125E-3</c:v>
                </c:pt>
                <c:pt idx="27600">
                  <c:v>1.007080078125E-3</c:v>
                </c:pt>
                <c:pt idx="27601">
                  <c:v>1.0068416595458984E-3</c:v>
                </c:pt>
                <c:pt idx="27602">
                  <c:v>1.007080078125E-3</c:v>
                </c:pt>
                <c:pt idx="27603">
                  <c:v>1.007080078125E-3</c:v>
                </c:pt>
                <c:pt idx="27604">
                  <c:v>1.0068416595458984E-3</c:v>
                </c:pt>
                <c:pt idx="27605">
                  <c:v>1.007080078125E-3</c:v>
                </c:pt>
                <c:pt idx="27606">
                  <c:v>1.0080337524414063E-3</c:v>
                </c:pt>
                <c:pt idx="27607">
                  <c:v>1.007080078125E-3</c:v>
                </c:pt>
                <c:pt idx="27608">
                  <c:v>1.0068416595458984E-3</c:v>
                </c:pt>
                <c:pt idx="27609">
                  <c:v>1.007080078125E-3</c:v>
                </c:pt>
                <c:pt idx="27610">
                  <c:v>1.007080078125E-3</c:v>
                </c:pt>
                <c:pt idx="27611">
                  <c:v>1.0068416595458984E-3</c:v>
                </c:pt>
                <c:pt idx="27612">
                  <c:v>1.007080078125E-3</c:v>
                </c:pt>
                <c:pt idx="27613">
                  <c:v>1.007080078125E-3</c:v>
                </c:pt>
                <c:pt idx="27614">
                  <c:v>1.0068416595458984E-3</c:v>
                </c:pt>
                <c:pt idx="27615">
                  <c:v>1.007080078125E-3</c:v>
                </c:pt>
                <c:pt idx="27616">
                  <c:v>1.007080078125E-3</c:v>
                </c:pt>
                <c:pt idx="27617">
                  <c:v>1.0068416595458984E-3</c:v>
                </c:pt>
                <c:pt idx="27618">
                  <c:v>1.0080337524414063E-3</c:v>
                </c:pt>
                <c:pt idx="27619">
                  <c:v>1.007080078125E-3</c:v>
                </c:pt>
                <c:pt idx="27620">
                  <c:v>1.0068416595458984E-3</c:v>
                </c:pt>
                <c:pt idx="27621">
                  <c:v>1.007080078125E-3</c:v>
                </c:pt>
                <c:pt idx="27622">
                  <c:v>1.007080078125E-3</c:v>
                </c:pt>
                <c:pt idx="27623">
                  <c:v>1.0068416595458984E-3</c:v>
                </c:pt>
                <c:pt idx="27624">
                  <c:v>1.007080078125E-3</c:v>
                </c:pt>
                <c:pt idx="27625">
                  <c:v>1.007080078125E-3</c:v>
                </c:pt>
                <c:pt idx="27626">
                  <c:v>1.0068416595458984E-3</c:v>
                </c:pt>
                <c:pt idx="27627">
                  <c:v>1.007080078125E-3</c:v>
                </c:pt>
                <c:pt idx="27628">
                  <c:v>1.007080078125E-3</c:v>
                </c:pt>
                <c:pt idx="27629">
                  <c:v>1.0068416595458984E-3</c:v>
                </c:pt>
                <c:pt idx="27630">
                  <c:v>1.007080078125E-3</c:v>
                </c:pt>
                <c:pt idx="27631">
                  <c:v>1.0080337524414063E-3</c:v>
                </c:pt>
                <c:pt idx="27632">
                  <c:v>1.007080078125E-3</c:v>
                </c:pt>
                <c:pt idx="27633">
                  <c:v>1.0068416595458984E-3</c:v>
                </c:pt>
                <c:pt idx="27634">
                  <c:v>1.007080078125E-3</c:v>
                </c:pt>
                <c:pt idx="27635">
                  <c:v>1.007080078125E-3</c:v>
                </c:pt>
                <c:pt idx="27636">
                  <c:v>1.0068416595458984E-3</c:v>
                </c:pt>
                <c:pt idx="27637">
                  <c:v>1.007080078125E-3</c:v>
                </c:pt>
                <c:pt idx="27638">
                  <c:v>1.007080078125E-3</c:v>
                </c:pt>
                <c:pt idx="27639">
                  <c:v>1.0068416595458984E-3</c:v>
                </c:pt>
                <c:pt idx="27640">
                  <c:v>1.007080078125E-3</c:v>
                </c:pt>
                <c:pt idx="27641">
                  <c:v>1.007080078125E-3</c:v>
                </c:pt>
                <c:pt idx="27642">
                  <c:v>1.0068416595458984E-3</c:v>
                </c:pt>
                <c:pt idx="27643">
                  <c:v>1.0080337524414063E-3</c:v>
                </c:pt>
                <c:pt idx="27644">
                  <c:v>1.007080078125E-3</c:v>
                </c:pt>
                <c:pt idx="27645">
                  <c:v>1.0068416595458984E-3</c:v>
                </c:pt>
                <c:pt idx="27646">
                  <c:v>1.007080078125E-3</c:v>
                </c:pt>
                <c:pt idx="27647">
                  <c:v>1.007080078125E-3</c:v>
                </c:pt>
                <c:pt idx="27648">
                  <c:v>1.0068416595458984E-3</c:v>
                </c:pt>
                <c:pt idx="27649">
                  <c:v>1.007080078125E-3</c:v>
                </c:pt>
                <c:pt idx="27650">
                  <c:v>1.007080078125E-3</c:v>
                </c:pt>
                <c:pt idx="27651">
                  <c:v>1.0068416595458984E-3</c:v>
                </c:pt>
                <c:pt idx="27652">
                  <c:v>1.007080078125E-3</c:v>
                </c:pt>
                <c:pt idx="27653">
                  <c:v>1.007080078125E-3</c:v>
                </c:pt>
                <c:pt idx="27654">
                  <c:v>1.0068416595458984E-3</c:v>
                </c:pt>
                <c:pt idx="27655">
                  <c:v>1.007080078125E-3</c:v>
                </c:pt>
                <c:pt idx="27656">
                  <c:v>1.0080337524414063E-3</c:v>
                </c:pt>
                <c:pt idx="27657">
                  <c:v>1.007080078125E-3</c:v>
                </c:pt>
                <c:pt idx="27658">
                  <c:v>1.0068416595458984E-3</c:v>
                </c:pt>
                <c:pt idx="27659">
                  <c:v>1.007080078125E-3</c:v>
                </c:pt>
                <c:pt idx="27660">
                  <c:v>1.007080078125E-3</c:v>
                </c:pt>
                <c:pt idx="27661">
                  <c:v>1.0068416595458984E-3</c:v>
                </c:pt>
                <c:pt idx="27662">
                  <c:v>1.007080078125E-3</c:v>
                </c:pt>
                <c:pt idx="27663">
                  <c:v>1.007080078125E-3</c:v>
                </c:pt>
                <c:pt idx="27664">
                  <c:v>1.0068416595458984E-3</c:v>
                </c:pt>
                <c:pt idx="27665">
                  <c:v>1.007080078125E-3</c:v>
                </c:pt>
                <c:pt idx="27666">
                  <c:v>1.007080078125E-3</c:v>
                </c:pt>
                <c:pt idx="27667">
                  <c:v>1.0068416595458984E-3</c:v>
                </c:pt>
                <c:pt idx="27668">
                  <c:v>1.0080337524414063E-3</c:v>
                </c:pt>
                <c:pt idx="27669">
                  <c:v>1.007080078125E-3</c:v>
                </c:pt>
                <c:pt idx="27670">
                  <c:v>1.0068416595458984E-3</c:v>
                </c:pt>
                <c:pt idx="27671">
                  <c:v>1.007080078125E-3</c:v>
                </c:pt>
                <c:pt idx="27672">
                  <c:v>1.007080078125E-3</c:v>
                </c:pt>
                <c:pt idx="27673">
                  <c:v>1.0068416595458984E-3</c:v>
                </c:pt>
                <c:pt idx="27674">
                  <c:v>1.007080078125E-3</c:v>
                </c:pt>
                <c:pt idx="27675">
                  <c:v>1.007080078125E-3</c:v>
                </c:pt>
                <c:pt idx="27676">
                  <c:v>1.0068416595458984E-3</c:v>
                </c:pt>
                <c:pt idx="27677">
                  <c:v>1.007080078125E-3</c:v>
                </c:pt>
                <c:pt idx="27678">
                  <c:v>1.007080078125E-3</c:v>
                </c:pt>
                <c:pt idx="27679">
                  <c:v>1.0068416595458984E-3</c:v>
                </c:pt>
                <c:pt idx="27680">
                  <c:v>1.007080078125E-3</c:v>
                </c:pt>
                <c:pt idx="27681">
                  <c:v>1.0080337524414063E-3</c:v>
                </c:pt>
                <c:pt idx="27682">
                  <c:v>1.007080078125E-3</c:v>
                </c:pt>
                <c:pt idx="27683">
                  <c:v>1.0068416595458984E-3</c:v>
                </c:pt>
                <c:pt idx="27684">
                  <c:v>1.007080078125E-3</c:v>
                </c:pt>
                <c:pt idx="27685">
                  <c:v>1.007080078125E-3</c:v>
                </c:pt>
                <c:pt idx="27686">
                  <c:v>1.0068416595458984E-3</c:v>
                </c:pt>
                <c:pt idx="27687">
                  <c:v>1.007080078125E-3</c:v>
                </c:pt>
                <c:pt idx="27688">
                  <c:v>1.007080078125E-3</c:v>
                </c:pt>
                <c:pt idx="27689">
                  <c:v>1.0068416595458984E-3</c:v>
                </c:pt>
                <c:pt idx="27690">
                  <c:v>1.007080078125E-3</c:v>
                </c:pt>
                <c:pt idx="27691">
                  <c:v>1.0068416595458984E-3</c:v>
                </c:pt>
                <c:pt idx="27692">
                  <c:v>1.007080078125E-3</c:v>
                </c:pt>
                <c:pt idx="27693">
                  <c:v>1.0080337524414063E-3</c:v>
                </c:pt>
                <c:pt idx="27694">
                  <c:v>1.007080078125E-3</c:v>
                </c:pt>
                <c:pt idx="27695">
                  <c:v>1.0068416595458984E-3</c:v>
                </c:pt>
                <c:pt idx="27696">
                  <c:v>1.007080078125E-3</c:v>
                </c:pt>
                <c:pt idx="27697">
                  <c:v>1.007080078125E-3</c:v>
                </c:pt>
                <c:pt idx="27698">
                  <c:v>1.0068416595458984E-3</c:v>
                </c:pt>
                <c:pt idx="27699">
                  <c:v>1.007080078125E-3</c:v>
                </c:pt>
                <c:pt idx="27700">
                  <c:v>1.007080078125E-3</c:v>
                </c:pt>
                <c:pt idx="27701">
                  <c:v>1.0068416595458984E-3</c:v>
                </c:pt>
                <c:pt idx="27702">
                  <c:v>1.007080078125E-3</c:v>
                </c:pt>
                <c:pt idx="27703">
                  <c:v>1.007080078125E-3</c:v>
                </c:pt>
                <c:pt idx="27704">
                  <c:v>1.0068416595458984E-3</c:v>
                </c:pt>
                <c:pt idx="27705">
                  <c:v>1.007080078125E-3</c:v>
                </c:pt>
                <c:pt idx="27706">
                  <c:v>1.0080337524414063E-3</c:v>
                </c:pt>
                <c:pt idx="27707">
                  <c:v>1.007080078125E-3</c:v>
                </c:pt>
                <c:pt idx="27708">
                  <c:v>1.0068416595458984E-3</c:v>
                </c:pt>
                <c:pt idx="27709">
                  <c:v>1.007080078125E-3</c:v>
                </c:pt>
                <c:pt idx="27710">
                  <c:v>1.007080078125E-3</c:v>
                </c:pt>
                <c:pt idx="27711">
                  <c:v>1.0068416595458984E-3</c:v>
                </c:pt>
                <c:pt idx="27712">
                  <c:v>1.007080078125E-3</c:v>
                </c:pt>
                <c:pt idx="27713">
                  <c:v>1.0068416595458984E-3</c:v>
                </c:pt>
                <c:pt idx="27714">
                  <c:v>1.007080078125E-3</c:v>
                </c:pt>
                <c:pt idx="27715">
                  <c:v>1.007080078125E-3</c:v>
                </c:pt>
                <c:pt idx="27716">
                  <c:v>1.0068416595458984E-3</c:v>
                </c:pt>
                <c:pt idx="27717">
                  <c:v>1.007080078125E-3</c:v>
                </c:pt>
                <c:pt idx="27718">
                  <c:v>1.0080337524414063E-3</c:v>
                </c:pt>
                <c:pt idx="27719">
                  <c:v>1.007080078125E-3</c:v>
                </c:pt>
                <c:pt idx="27720">
                  <c:v>1.0068416595458984E-3</c:v>
                </c:pt>
                <c:pt idx="27721">
                  <c:v>1.007080078125E-3</c:v>
                </c:pt>
                <c:pt idx="27722">
                  <c:v>1.007080078125E-3</c:v>
                </c:pt>
                <c:pt idx="27723">
                  <c:v>1.0068416595458984E-3</c:v>
                </c:pt>
                <c:pt idx="27724">
                  <c:v>1.007080078125E-3</c:v>
                </c:pt>
                <c:pt idx="27725">
                  <c:v>1.007080078125E-3</c:v>
                </c:pt>
                <c:pt idx="27726">
                  <c:v>1.0068416595458984E-3</c:v>
                </c:pt>
                <c:pt idx="27727">
                  <c:v>1.007080078125E-3</c:v>
                </c:pt>
                <c:pt idx="27728">
                  <c:v>1.007080078125E-3</c:v>
                </c:pt>
                <c:pt idx="27729">
                  <c:v>1.0068416595458984E-3</c:v>
                </c:pt>
                <c:pt idx="27730">
                  <c:v>1.007080078125E-3</c:v>
                </c:pt>
                <c:pt idx="27731">
                  <c:v>1.0080337524414063E-3</c:v>
                </c:pt>
                <c:pt idx="27732">
                  <c:v>1.007080078125E-3</c:v>
                </c:pt>
                <c:pt idx="27733">
                  <c:v>1.0068416595458984E-3</c:v>
                </c:pt>
                <c:pt idx="27734">
                  <c:v>1.007080078125E-3</c:v>
                </c:pt>
                <c:pt idx="27735">
                  <c:v>1.0068416595458984E-3</c:v>
                </c:pt>
                <c:pt idx="27736">
                  <c:v>1.007080078125E-3</c:v>
                </c:pt>
                <c:pt idx="27737">
                  <c:v>1.007080078125E-3</c:v>
                </c:pt>
                <c:pt idx="27738">
                  <c:v>1.0068416595458984E-3</c:v>
                </c:pt>
                <c:pt idx="27739">
                  <c:v>1.007080078125E-3</c:v>
                </c:pt>
                <c:pt idx="27740">
                  <c:v>1.007080078125E-3</c:v>
                </c:pt>
                <c:pt idx="27741">
                  <c:v>1.0068416595458984E-3</c:v>
                </c:pt>
                <c:pt idx="27742">
                  <c:v>1.007080078125E-3</c:v>
                </c:pt>
                <c:pt idx="27743">
                  <c:v>1.0080337524414063E-3</c:v>
                </c:pt>
                <c:pt idx="27744">
                  <c:v>1.007080078125E-3</c:v>
                </c:pt>
                <c:pt idx="27745">
                  <c:v>1.0068416595458984E-3</c:v>
                </c:pt>
                <c:pt idx="27746">
                  <c:v>1.20849609375E-2</c:v>
                </c:pt>
                <c:pt idx="27747">
                  <c:v>1.007080078125E-3</c:v>
                </c:pt>
                <c:pt idx="27748">
                  <c:v>1.007080078125E-3</c:v>
                </c:pt>
                <c:pt idx="27749">
                  <c:v>1.0068416595458984E-3</c:v>
                </c:pt>
                <c:pt idx="27750">
                  <c:v>1.007080078125E-3</c:v>
                </c:pt>
                <c:pt idx="27751">
                  <c:v>1.007080078125E-3</c:v>
                </c:pt>
                <c:pt idx="27752">
                  <c:v>1.0068416595458984E-3</c:v>
                </c:pt>
                <c:pt idx="27753">
                  <c:v>1.007080078125E-3</c:v>
                </c:pt>
                <c:pt idx="27754">
                  <c:v>1.007080078125E-3</c:v>
                </c:pt>
                <c:pt idx="27755">
                  <c:v>1.0068416595458984E-3</c:v>
                </c:pt>
                <c:pt idx="27756">
                  <c:v>1.007080078125E-3</c:v>
                </c:pt>
                <c:pt idx="27757">
                  <c:v>1.0080337524414063E-3</c:v>
                </c:pt>
                <c:pt idx="27758">
                  <c:v>1.007080078125E-3</c:v>
                </c:pt>
                <c:pt idx="27759">
                  <c:v>1.0068416595458984E-3</c:v>
                </c:pt>
                <c:pt idx="27760">
                  <c:v>1.007080078125E-3</c:v>
                </c:pt>
                <c:pt idx="27761">
                  <c:v>1.007080078125E-3</c:v>
                </c:pt>
                <c:pt idx="27762">
                  <c:v>1.0068416595458984E-3</c:v>
                </c:pt>
                <c:pt idx="27763">
                  <c:v>2.01416015625E-3</c:v>
                </c:pt>
                <c:pt idx="27764">
                  <c:v>1.0068416595458984E-3</c:v>
                </c:pt>
                <c:pt idx="27765">
                  <c:v>1.007080078125E-3</c:v>
                </c:pt>
                <c:pt idx="27766">
                  <c:v>1.007080078125E-3</c:v>
                </c:pt>
                <c:pt idx="27767">
                  <c:v>1.0068416595458984E-3</c:v>
                </c:pt>
                <c:pt idx="27768">
                  <c:v>1.007080078125E-3</c:v>
                </c:pt>
                <c:pt idx="27769">
                  <c:v>1.0080337524414063E-3</c:v>
                </c:pt>
                <c:pt idx="27770">
                  <c:v>1.0068416595458984E-3</c:v>
                </c:pt>
                <c:pt idx="27771">
                  <c:v>1.007080078125E-3</c:v>
                </c:pt>
                <c:pt idx="27772">
                  <c:v>1.007080078125E-3</c:v>
                </c:pt>
                <c:pt idx="27773">
                  <c:v>1.0068416595458984E-3</c:v>
                </c:pt>
                <c:pt idx="27774">
                  <c:v>1.007080078125E-3</c:v>
                </c:pt>
                <c:pt idx="27775">
                  <c:v>1.007080078125E-3</c:v>
                </c:pt>
                <c:pt idx="27776">
                  <c:v>1.0068416595458984E-3</c:v>
                </c:pt>
                <c:pt idx="27777">
                  <c:v>1.007080078125E-3</c:v>
                </c:pt>
                <c:pt idx="27778">
                  <c:v>1.007080078125E-3</c:v>
                </c:pt>
                <c:pt idx="27779">
                  <c:v>1.0068416595458984E-3</c:v>
                </c:pt>
                <c:pt idx="27780">
                  <c:v>1.007080078125E-3</c:v>
                </c:pt>
                <c:pt idx="27781">
                  <c:v>1.0080337524414063E-3</c:v>
                </c:pt>
                <c:pt idx="27782">
                  <c:v>1.007080078125E-3</c:v>
                </c:pt>
                <c:pt idx="27783">
                  <c:v>1.0068416595458984E-3</c:v>
                </c:pt>
                <c:pt idx="27784">
                  <c:v>1.007080078125E-3</c:v>
                </c:pt>
                <c:pt idx="27785">
                  <c:v>1.007080078125E-3</c:v>
                </c:pt>
                <c:pt idx="27786">
                  <c:v>1.0068416595458984E-3</c:v>
                </c:pt>
                <c:pt idx="27787">
                  <c:v>1.007080078125E-3</c:v>
                </c:pt>
                <c:pt idx="27788">
                  <c:v>1.007080078125E-3</c:v>
                </c:pt>
                <c:pt idx="27789">
                  <c:v>1.0068416595458984E-3</c:v>
                </c:pt>
                <c:pt idx="27790">
                  <c:v>1.007080078125E-3</c:v>
                </c:pt>
                <c:pt idx="27791">
                  <c:v>1.007080078125E-3</c:v>
                </c:pt>
                <c:pt idx="27792">
                  <c:v>1.0068416595458984E-3</c:v>
                </c:pt>
                <c:pt idx="27793">
                  <c:v>1.007080078125E-3</c:v>
                </c:pt>
                <c:pt idx="27794">
                  <c:v>1.0080337524414063E-3</c:v>
                </c:pt>
                <c:pt idx="27795">
                  <c:v>1.0068416595458984E-3</c:v>
                </c:pt>
                <c:pt idx="27796">
                  <c:v>1.007080078125E-3</c:v>
                </c:pt>
                <c:pt idx="27797">
                  <c:v>1.007080078125E-3</c:v>
                </c:pt>
                <c:pt idx="27798">
                  <c:v>1.0068416595458984E-3</c:v>
                </c:pt>
                <c:pt idx="27799">
                  <c:v>1.007080078125E-3</c:v>
                </c:pt>
                <c:pt idx="27800">
                  <c:v>1.007080078125E-3</c:v>
                </c:pt>
                <c:pt idx="27801">
                  <c:v>1.0068416595458984E-3</c:v>
                </c:pt>
                <c:pt idx="27802">
                  <c:v>1.007080078125E-3</c:v>
                </c:pt>
                <c:pt idx="27803">
                  <c:v>1.007080078125E-3</c:v>
                </c:pt>
                <c:pt idx="27804">
                  <c:v>1.0068416595458984E-3</c:v>
                </c:pt>
                <c:pt idx="27805">
                  <c:v>1.007080078125E-3</c:v>
                </c:pt>
                <c:pt idx="27806">
                  <c:v>1.0080337524414063E-3</c:v>
                </c:pt>
                <c:pt idx="27807">
                  <c:v>1.007080078125E-3</c:v>
                </c:pt>
                <c:pt idx="27808">
                  <c:v>1.0068416595458984E-3</c:v>
                </c:pt>
                <c:pt idx="27809">
                  <c:v>1.007080078125E-3</c:v>
                </c:pt>
                <c:pt idx="27810">
                  <c:v>1.007080078125E-3</c:v>
                </c:pt>
                <c:pt idx="27811">
                  <c:v>1.0068416595458984E-3</c:v>
                </c:pt>
                <c:pt idx="27812">
                  <c:v>1.007080078125E-3</c:v>
                </c:pt>
                <c:pt idx="27813">
                  <c:v>1.007080078125E-3</c:v>
                </c:pt>
                <c:pt idx="27814">
                  <c:v>1.0068416595458984E-3</c:v>
                </c:pt>
                <c:pt idx="27815">
                  <c:v>1.007080078125E-3</c:v>
                </c:pt>
                <c:pt idx="27816">
                  <c:v>1.007080078125E-3</c:v>
                </c:pt>
                <c:pt idx="27817">
                  <c:v>1.0068416595458984E-3</c:v>
                </c:pt>
                <c:pt idx="27818">
                  <c:v>1.007080078125E-3</c:v>
                </c:pt>
                <c:pt idx="27819">
                  <c:v>1.0080337524414063E-3</c:v>
                </c:pt>
                <c:pt idx="27820">
                  <c:v>1.0068416595458984E-3</c:v>
                </c:pt>
                <c:pt idx="27821">
                  <c:v>1.007080078125E-3</c:v>
                </c:pt>
                <c:pt idx="27822">
                  <c:v>1.007080078125E-3</c:v>
                </c:pt>
                <c:pt idx="27823">
                  <c:v>1.0068416595458984E-3</c:v>
                </c:pt>
                <c:pt idx="27824">
                  <c:v>1.007080078125E-3</c:v>
                </c:pt>
                <c:pt idx="27825">
                  <c:v>1.007080078125E-3</c:v>
                </c:pt>
                <c:pt idx="27826">
                  <c:v>1.0068416595458984E-3</c:v>
                </c:pt>
                <c:pt idx="27827">
                  <c:v>1.007080078125E-3</c:v>
                </c:pt>
                <c:pt idx="27828">
                  <c:v>1.007080078125E-3</c:v>
                </c:pt>
                <c:pt idx="27829">
                  <c:v>1.0068416595458984E-3</c:v>
                </c:pt>
                <c:pt idx="27830">
                  <c:v>1.007080078125E-3</c:v>
                </c:pt>
                <c:pt idx="27831">
                  <c:v>1.0080337524414063E-3</c:v>
                </c:pt>
                <c:pt idx="27832">
                  <c:v>1.007080078125E-3</c:v>
                </c:pt>
                <c:pt idx="27833">
                  <c:v>1.0068416595458984E-3</c:v>
                </c:pt>
                <c:pt idx="27834">
                  <c:v>1.007080078125E-3</c:v>
                </c:pt>
                <c:pt idx="27835">
                  <c:v>1.007080078125E-3</c:v>
                </c:pt>
                <c:pt idx="27836">
                  <c:v>1.0068416595458984E-3</c:v>
                </c:pt>
                <c:pt idx="27837">
                  <c:v>1.007080078125E-3</c:v>
                </c:pt>
                <c:pt idx="27838">
                  <c:v>1.007080078125E-3</c:v>
                </c:pt>
                <c:pt idx="27839">
                  <c:v>1.0068416595458984E-3</c:v>
                </c:pt>
                <c:pt idx="27840">
                  <c:v>1.007080078125E-3</c:v>
                </c:pt>
                <c:pt idx="27841">
                  <c:v>1.007080078125E-3</c:v>
                </c:pt>
                <c:pt idx="27842">
                  <c:v>1.0068416595458984E-3</c:v>
                </c:pt>
                <c:pt idx="27843">
                  <c:v>1.007080078125E-3</c:v>
                </c:pt>
                <c:pt idx="27844">
                  <c:v>1.0080337524414063E-3</c:v>
                </c:pt>
                <c:pt idx="27845">
                  <c:v>1.0068416595458984E-3</c:v>
                </c:pt>
                <c:pt idx="27846">
                  <c:v>1.007080078125E-3</c:v>
                </c:pt>
                <c:pt idx="27847">
                  <c:v>1.007080078125E-3</c:v>
                </c:pt>
                <c:pt idx="27848">
                  <c:v>1.0068416595458984E-3</c:v>
                </c:pt>
                <c:pt idx="27849">
                  <c:v>1.007080078125E-3</c:v>
                </c:pt>
                <c:pt idx="27850">
                  <c:v>1.007080078125E-3</c:v>
                </c:pt>
                <c:pt idx="27851">
                  <c:v>1.0068416595458984E-3</c:v>
                </c:pt>
                <c:pt idx="27852">
                  <c:v>1.007080078125E-3</c:v>
                </c:pt>
                <c:pt idx="27853">
                  <c:v>1.007080078125E-3</c:v>
                </c:pt>
                <c:pt idx="27854">
                  <c:v>1.0068416595458984E-3</c:v>
                </c:pt>
                <c:pt idx="27855">
                  <c:v>1.007080078125E-3</c:v>
                </c:pt>
                <c:pt idx="27856">
                  <c:v>1.0080337524414063E-3</c:v>
                </c:pt>
                <c:pt idx="27857">
                  <c:v>1.007080078125E-3</c:v>
                </c:pt>
                <c:pt idx="27858">
                  <c:v>1.0068416595458984E-3</c:v>
                </c:pt>
                <c:pt idx="27859">
                  <c:v>1.007080078125E-3</c:v>
                </c:pt>
                <c:pt idx="27860">
                  <c:v>1.007080078125E-3</c:v>
                </c:pt>
                <c:pt idx="27861">
                  <c:v>1.0068416595458984E-3</c:v>
                </c:pt>
                <c:pt idx="27862">
                  <c:v>1.007080078125E-3</c:v>
                </c:pt>
                <c:pt idx="27863">
                  <c:v>1.007080078125E-3</c:v>
                </c:pt>
                <c:pt idx="27864">
                  <c:v>1.0068416595458984E-3</c:v>
                </c:pt>
                <c:pt idx="27865">
                  <c:v>1.007080078125E-3</c:v>
                </c:pt>
                <c:pt idx="27866">
                  <c:v>1.007080078125E-3</c:v>
                </c:pt>
                <c:pt idx="27867">
                  <c:v>1.0068416595458984E-3</c:v>
                </c:pt>
                <c:pt idx="27868">
                  <c:v>1.007080078125E-3</c:v>
                </c:pt>
                <c:pt idx="27869">
                  <c:v>1.0080337524414063E-3</c:v>
                </c:pt>
                <c:pt idx="27870">
                  <c:v>1.0068416595458984E-3</c:v>
                </c:pt>
                <c:pt idx="27871">
                  <c:v>1.007080078125E-3</c:v>
                </c:pt>
                <c:pt idx="27872">
                  <c:v>1.007080078125E-3</c:v>
                </c:pt>
                <c:pt idx="27873">
                  <c:v>1.0068416595458984E-3</c:v>
                </c:pt>
                <c:pt idx="27874">
                  <c:v>1.007080078125E-3</c:v>
                </c:pt>
                <c:pt idx="27875">
                  <c:v>1.007080078125E-3</c:v>
                </c:pt>
                <c:pt idx="27876">
                  <c:v>1.0068416595458984E-3</c:v>
                </c:pt>
                <c:pt idx="27877">
                  <c:v>1.007080078125E-3</c:v>
                </c:pt>
                <c:pt idx="27878">
                  <c:v>1.007080078125E-3</c:v>
                </c:pt>
                <c:pt idx="27879">
                  <c:v>1.0068416595458984E-3</c:v>
                </c:pt>
                <c:pt idx="27880">
                  <c:v>1.007080078125E-3</c:v>
                </c:pt>
                <c:pt idx="27881">
                  <c:v>1.0080337524414063E-3</c:v>
                </c:pt>
                <c:pt idx="27882">
                  <c:v>1.007080078125E-3</c:v>
                </c:pt>
                <c:pt idx="27883">
                  <c:v>1.0068416595458984E-3</c:v>
                </c:pt>
                <c:pt idx="27884">
                  <c:v>1.007080078125E-3</c:v>
                </c:pt>
                <c:pt idx="27885">
                  <c:v>1.007080078125E-3</c:v>
                </c:pt>
                <c:pt idx="27886">
                  <c:v>1.0068416595458984E-3</c:v>
                </c:pt>
                <c:pt idx="27887">
                  <c:v>1.6113042831420898E-2</c:v>
                </c:pt>
                <c:pt idx="27888">
                  <c:v>1.007080078125E-3</c:v>
                </c:pt>
                <c:pt idx="27889">
                  <c:v>1.0068416595458984E-3</c:v>
                </c:pt>
                <c:pt idx="27890">
                  <c:v>1.409912109375E-2</c:v>
                </c:pt>
                <c:pt idx="27891">
                  <c:v>1.0080337524414063E-3</c:v>
                </c:pt>
                <c:pt idx="27892">
                  <c:v>1.0068416595458984E-3</c:v>
                </c:pt>
                <c:pt idx="27893">
                  <c:v>1.007080078125E-3</c:v>
                </c:pt>
                <c:pt idx="27894">
                  <c:v>1.007080078125E-3</c:v>
                </c:pt>
                <c:pt idx="27895">
                  <c:v>1.0068416595458984E-3</c:v>
                </c:pt>
                <c:pt idx="27896">
                  <c:v>1.007080078125E-3</c:v>
                </c:pt>
                <c:pt idx="27897">
                  <c:v>1.007080078125E-3</c:v>
                </c:pt>
                <c:pt idx="27898">
                  <c:v>1.0068416595458984E-3</c:v>
                </c:pt>
                <c:pt idx="27899">
                  <c:v>1.007080078125E-3</c:v>
                </c:pt>
                <c:pt idx="27900">
                  <c:v>1.007080078125E-3</c:v>
                </c:pt>
                <c:pt idx="27901">
                  <c:v>1.0068416595458984E-3</c:v>
                </c:pt>
                <c:pt idx="27902">
                  <c:v>1.007080078125E-3</c:v>
                </c:pt>
                <c:pt idx="27903">
                  <c:v>1.0080337524414063E-3</c:v>
                </c:pt>
                <c:pt idx="27904">
                  <c:v>1.007080078125E-3</c:v>
                </c:pt>
                <c:pt idx="27905">
                  <c:v>1.0068416595458984E-3</c:v>
                </c:pt>
                <c:pt idx="27906">
                  <c:v>1.007080078125E-3</c:v>
                </c:pt>
                <c:pt idx="27907">
                  <c:v>1.007080078125E-3</c:v>
                </c:pt>
                <c:pt idx="27908">
                  <c:v>1.0068416595458984E-3</c:v>
                </c:pt>
                <c:pt idx="27909">
                  <c:v>1.007080078125E-3</c:v>
                </c:pt>
                <c:pt idx="27910">
                  <c:v>1.007080078125E-3</c:v>
                </c:pt>
                <c:pt idx="27911">
                  <c:v>1.0068416595458984E-3</c:v>
                </c:pt>
                <c:pt idx="27912">
                  <c:v>1.007080078125E-3</c:v>
                </c:pt>
                <c:pt idx="27913">
                  <c:v>1.007080078125E-3</c:v>
                </c:pt>
                <c:pt idx="27914">
                  <c:v>1.0068416595458984E-3</c:v>
                </c:pt>
                <c:pt idx="27915">
                  <c:v>1.007080078125E-3</c:v>
                </c:pt>
                <c:pt idx="27916">
                  <c:v>1.0080337524414063E-3</c:v>
                </c:pt>
                <c:pt idx="27917">
                  <c:v>1.0068416595458984E-3</c:v>
                </c:pt>
                <c:pt idx="27918">
                  <c:v>1.007080078125E-3</c:v>
                </c:pt>
                <c:pt idx="27919">
                  <c:v>1.007080078125E-3</c:v>
                </c:pt>
                <c:pt idx="27920">
                  <c:v>1.0068416595458984E-3</c:v>
                </c:pt>
                <c:pt idx="27921">
                  <c:v>1.007080078125E-3</c:v>
                </c:pt>
                <c:pt idx="27922">
                  <c:v>1.007080078125E-3</c:v>
                </c:pt>
                <c:pt idx="27923">
                  <c:v>1.0068416595458984E-3</c:v>
                </c:pt>
                <c:pt idx="27924">
                  <c:v>2.3163080215454102E-2</c:v>
                </c:pt>
                <c:pt idx="27925">
                  <c:v>1.007080078125E-3</c:v>
                </c:pt>
                <c:pt idx="27926">
                  <c:v>1.0068416595458984E-3</c:v>
                </c:pt>
                <c:pt idx="27927">
                  <c:v>1.007080078125E-3</c:v>
                </c:pt>
                <c:pt idx="27928">
                  <c:v>1.007080078125E-3</c:v>
                </c:pt>
                <c:pt idx="27929">
                  <c:v>1.0068416595458984E-3</c:v>
                </c:pt>
                <c:pt idx="27930">
                  <c:v>1.007080078125E-3</c:v>
                </c:pt>
                <c:pt idx="27931">
                  <c:v>1.0080337524414063E-3</c:v>
                </c:pt>
                <c:pt idx="27932">
                  <c:v>1.007080078125E-3</c:v>
                </c:pt>
                <c:pt idx="27933">
                  <c:v>1.0068416595458984E-3</c:v>
                </c:pt>
                <c:pt idx="27934">
                  <c:v>1.007080078125E-3</c:v>
                </c:pt>
                <c:pt idx="27935">
                  <c:v>1.007080078125E-3</c:v>
                </c:pt>
                <c:pt idx="27936">
                  <c:v>1.0068416595458984E-3</c:v>
                </c:pt>
                <c:pt idx="27937">
                  <c:v>1.007080078125E-3</c:v>
                </c:pt>
                <c:pt idx="27938">
                  <c:v>1.007080078125E-3</c:v>
                </c:pt>
                <c:pt idx="27939">
                  <c:v>1.0068416595458984E-3</c:v>
                </c:pt>
                <c:pt idx="27940">
                  <c:v>1.007080078125E-3</c:v>
                </c:pt>
                <c:pt idx="27941">
                  <c:v>1.007080078125E-3</c:v>
                </c:pt>
                <c:pt idx="27942">
                  <c:v>1.0068416595458984E-3</c:v>
                </c:pt>
                <c:pt idx="27943">
                  <c:v>1.0080337524414063E-3</c:v>
                </c:pt>
                <c:pt idx="27944">
                  <c:v>1.007080078125E-3</c:v>
                </c:pt>
                <c:pt idx="27945">
                  <c:v>1.0068416595458984E-3</c:v>
                </c:pt>
                <c:pt idx="27946">
                  <c:v>1.007080078125E-3</c:v>
                </c:pt>
                <c:pt idx="27947">
                  <c:v>1.007080078125E-3</c:v>
                </c:pt>
                <c:pt idx="27948">
                  <c:v>1.0068416595458984E-3</c:v>
                </c:pt>
                <c:pt idx="27949">
                  <c:v>1.007080078125E-3</c:v>
                </c:pt>
                <c:pt idx="27950">
                  <c:v>1.007080078125E-3</c:v>
                </c:pt>
                <c:pt idx="27951">
                  <c:v>1.0068416595458984E-3</c:v>
                </c:pt>
                <c:pt idx="27952">
                  <c:v>1.007080078125E-3</c:v>
                </c:pt>
                <c:pt idx="27953">
                  <c:v>1.007080078125E-3</c:v>
                </c:pt>
                <c:pt idx="27954">
                  <c:v>1.0068416595458984E-3</c:v>
                </c:pt>
                <c:pt idx="27955">
                  <c:v>1.007080078125E-3</c:v>
                </c:pt>
                <c:pt idx="27956">
                  <c:v>1.0080337524414063E-3</c:v>
                </c:pt>
                <c:pt idx="27957">
                  <c:v>1.007080078125E-3</c:v>
                </c:pt>
                <c:pt idx="27958">
                  <c:v>1.0068416595458984E-3</c:v>
                </c:pt>
                <c:pt idx="27959">
                  <c:v>1.007080078125E-3</c:v>
                </c:pt>
                <c:pt idx="27960">
                  <c:v>1.007080078125E-3</c:v>
                </c:pt>
                <c:pt idx="27961">
                  <c:v>1.0068416595458984E-3</c:v>
                </c:pt>
                <c:pt idx="27962">
                  <c:v>1.007080078125E-3</c:v>
                </c:pt>
                <c:pt idx="27963">
                  <c:v>1.007080078125E-3</c:v>
                </c:pt>
                <c:pt idx="27964">
                  <c:v>1.0068416595458984E-3</c:v>
                </c:pt>
                <c:pt idx="27965">
                  <c:v>1.007080078125E-3</c:v>
                </c:pt>
                <c:pt idx="27966">
                  <c:v>1.007080078125E-3</c:v>
                </c:pt>
                <c:pt idx="27967">
                  <c:v>1.0068416595458984E-3</c:v>
                </c:pt>
                <c:pt idx="27968">
                  <c:v>1.0080337524414063E-3</c:v>
                </c:pt>
                <c:pt idx="27969">
                  <c:v>1.007080078125E-3</c:v>
                </c:pt>
                <c:pt idx="27970">
                  <c:v>1.0068416595458984E-3</c:v>
                </c:pt>
                <c:pt idx="27971">
                  <c:v>1.007080078125E-3</c:v>
                </c:pt>
                <c:pt idx="27972">
                  <c:v>1.007080078125E-3</c:v>
                </c:pt>
                <c:pt idx="27973">
                  <c:v>1.0068416595458984E-3</c:v>
                </c:pt>
                <c:pt idx="27974">
                  <c:v>1.007080078125E-3</c:v>
                </c:pt>
                <c:pt idx="27975">
                  <c:v>1.007080078125E-3</c:v>
                </c:pt>
                <c:pt idx="27976">
                  <c:v>1.0068416595458984E-3</c:v>
                </c:pt>
                <c:pt idx="27977">
                  <c:v>1.007080078125E-3</c:v>
                </c:pt>
                <c:pt idx="27978">
                  <c:v>1.007080078125E-3</c:v>
                </c:pt>
                <c:pt idx="27979">
                  <c:v>1.0068416595458984E-3</c:v>
                </c:pt>
                <c:pt idx="27980">
                  <c:v>1.007080078125E-3</c:v>
                </c:pt>
                <c:pt idx="27981">
                  <c:v>1.0080337524414063E-3</c:v>
                </c:pt>
                <c:pt idx="27982">
                  <c:v>1.007080078125E-3</c:v>
                </c:pt>
                <c:pt idx="27983">
                  <c:v>1.0068416595458984E-3</c:v>
                </c:pt>
                <c:pt idx="27984">
                  <c:v>1.007080078125E-3</c:v>
                </c:pt>
                <c:pt idx="27985">
                  <c:v>1.007080078125E-3</c:v>
                </c:pt>
                <c:pt idx="27986">
                  <c:v>1.0068416595458984E-3</c:v>
                </c:pt>
                <c:pt idx="27987">
                  <c:v>1.007080078125E-3</c:v>
                </c:pt>
                <c:pt idx="27988">
                  <c:v>1.007080078125E-3</c:v>
                </c:pt>
                <c:pt idx="27989">
                  <c:v>1.0068416595458984E-3</c:v>
                </c:pt>
                <c:pt idx="27990">
                  <c:v>1.007080078125E-3</c:v>
                </c:pt>
                <c:pt idx="27991">
                  <c:v>1.007080078125E-3</c:v>
                </c:pt>
                <c:pt idx="27992">
                  <c:v>1.0068416595458984E-3</c:v>
                </c:pt>
                <c:pt idx="27993">
                  <c:v>1.0080337524414063E-3</c:v>
                </c:pt>
                <c:pt idx="27994">
                  <c:v>1.007080078125E-3</c:v>
                </c:pt>
                <c:pt idx="27995">
                  <c:v>1.0068416595458984E-3</c:v>
                </c:pt>
                <c:pt idx="27996">
                  <c:v>1.007080078125E-3</c:v>
                </c:pt>
                <c:pt idx="27997">
                  <c:v>1.007080078125E-3</c:v>
                </c:pt>
                <c:pt idx="27998">
                  <c:v>1.0068416595458984E-3</c:v>
                </c:pt>
                <c:pt idx="27999">
                  <c:v>1.007080078125E-3</c:v>
                </c:pt>
                <c:pt idx="28000">
                  <c:v>1.007080078125E-3</c:v>
                </c:pt>
                <c:pt idx="28001">
                  <c:v>1.0068416595458984E-3</c:v>
                </c:pt>
                <c:pt idx="28002">
                  <c:v>1.007080078125E-3</c:v>
                </c:pt>
                <c:pt idx="28003">
                  <c:v>1.007080078125E-3</c:v>
                </c:pt>
                <c:pt idx="28004">
                  <c:v>1.0068416595458984E-3</c:v>
                </c:pt>
                <c:pt idx="28005">
                  <c:v>1.007080078125E-3</c:v>
                </c:pt>
                <c:pt idx="28006">
                  <c:v>1.0080337524414063E-3</c:v>
                </c:pt>
                <c:pt idx="28007">
                  <c:v>1.007080078125E-3</c:v>
                </c:pt>
                <c:pt idx="28008">
                  <c:v>1.0068416595458984E-3</c:v>
                </c:pt>
                <c:pt idx="28009">
                  <c:v>1.007080078125E-3</c:v>
                </c:pt>
                <c:pt idx="28010">
                  <c:v>1.007080078125E-3</c:v>
                </c:pt>
                <c:pt idx="28011">
                  <c:v>1.0068416595458984E-3</c:v>
                </c:pt>
                <c:pt idx="28012">
                  <c:v>1.007080078125E-3</c:v>
                </c:pt>
                <c:pt idx="28013">
                  <c:v>1.007080078125E-3</c:v>
                </c:pt>
                <c:pt idx="28014">
                  <c:v>1.0068416595458984E-3</c:v>
                </c:pt>
                <c:pt idx="28015">
                  <c:v>1.007080078125E-3</c:v>
                </c:pt>
                <c:pt idx="28016">
                  <c:v>1.007080078125E-3</c:v>
                </c:pt>
                <c:pt idx="28017">
                  <c:v>1.0068416595458984E-3</c:v>
                </c:pt>
                <c:pt idx="28018">
                  <c:v>1.0080337524414063E-3</c:v>
                </c:pt>
                <c:pt idx="28019">
                  <c:v>1.007080078125E-3</c:v>
                </c:pt>
                <c:pt idx="28020">
                  <c:v>1.0068416595458984E-3</c:v>
                </c:pt>
                <c:pt idx="28021">
                  <c:v>1.007080078125E-3</c:v>
                </c:pt>
                <c:pt idx="28022">
                  <c:v>1.007080078125E-3</c:v>
                </c:pt>
                <c:pt idx="28023">
                  <c:v>1.0068416595458984E-3</c:v>
                </c:pt>
                <c:pt idx="28024">
                  <c:v>1.007080078125E-3</c:v>
                </c:pt>
                <c:pt idx="28025">
                  <c:v>1.007080078125E-3</c:v>
                </c:pt>
                <c:pt idx="28026">
                  <c:v>1.0068416595458984E-3</c:v>
                </c:pt>
                <c:pt idx="28027">
                  <c:v>1.007080078125E-3</c:v>
                </c:pt>
                <c:pt idx="28028">
                  <c:v>1.007080078125E-3</c:v>
                </c:pt>
                <c:pt idx="28029">
                  <c:v>1.0068416595458984E-3</c:v>
                </c:pt>
                <c:pt idx="28030">
                  <c:v>1.007080078125E-3</c:v>
                </c:pt>
                <c:pt idx="28031">
                  <c:v>1.0080337524414063E-3</c:v>
                </c:pt>
                <c:pt idx="28032">
                  <c:v>1.007080078125E-3</c:v>
                </c:pt>
                <c:pt idx="28033">
                  <c:v>1.0068416595458984E-3</c:v>
                </c:pt>
                <c:pt idx="28034">
                  <c:v>1.007080078125E-3</c:v>
                </c:pt>
                <c:pt idx="28035">
                  <c:v>1.007080078125E-3</c:v>
                </c:pt>
                <c:pt idx="28036">
                  <c:v>1.0068416595458984E-3</c:v>
                </c:pt>
                <c:pt idx="28037">
                  <c:v>1.007080078125E-3</c:v>
                </c:pt>
                <c:pt idx="28038">
                  <c:v>1.007080078125E-3</c:v>
                </c:pt>
                <c:pt idx="28039">
                  <c:v>1.0068416595458984E-3</c:v>
                </c:pt>
                <c:pt idx="28040">
                  <c:v>1.007080078125E-3</c:v>
                </c:pt>
                <c:pt idx="28041">
                  <c:v>1.007080078125E-3</c:v>
                </c:pt>
                <c:pt idx="28042">
                  <c:v>1.0068416595458984E-3</c:v>
                </c:pt>
                <c:pt idx="28043">
                  <c:v>1.0080337524414063E-3</c:v>
                </c:pt>
                <c:pt idx="28044">
                  <c:v>1.007080078125E-3</c:v>
                </c:pt>
                <c:pt idx="28045">
                  <c:v>1.0068416595458984E-3</c:v>
                </c:pt>
                <c:pt idx="28046">
                  <c:v>1.007080078125E-3</c:v>
                </c:pt>
                <c:pt idx="28047">
                  <c:v>1.007080078125E-3</c:v>
                </c:pt>
                <c:pt idx="28048">
                  <c:v>1.0068416595458984E-3</c:v>
                </c:pt>
                <c:pt idx="28049">
                  <c:v>1.007080078125E-3</c:v>
                </c:pt>
                <c:pt idx="28050">
                  <c:v>1.007080078125E-3</c:v>
                </c:pt>
                <c:pt idx="28051">
                  <c:v>1.0068416595458984E-3</c:v>
                </c:pt>
                <c:pt idx="28052">
                  <c:v>1.007080078125E-3</c:v>
                </c:pt>
                <c:pt idx="28053">
                  <c:v>1.007080078125E-3</c:v>
                </c:pt>
                <c:pt idx="28054">
                  <c:v>1.0068416595458984E-3</c:v>
                </c:pt>
                <c:pt idx="28055">
                  <c:v>1.007080078125E-3</c:v>
                </c:pt>
                <c:pt idx="28056">
                  <c:v>1.0080337524414063E-3</c:v>
                </c:pt>
                <c:pt idx="28057">
                  <c:v>1.007080078125E-3</c:v>
                </c:pt>
                <c:pt idx="28058">
                  <c:v>1.0068416595458984E-3</c:v>
                </c:pt>
                <c:pt idx="28059">
                  <c:v>1.007080078125E-3</c:v>
                </c:pt>
                <c:pt idx="28060">
                  <c:v>1.007080078125E-3</c:v>
                </c:pt>
                <c:pt idx="28061">
                  <c:v>1.0068416595458984E-3</c:v>
                </c:pt>
                <c:pt idx="28062">
                  <c:v>1.007080078125E-3</c:v>
                </c:pt>
                <c:pt idx="28063">
                  <c:v>1.007080078125E-3</c:v>
                </c:pt>
                <c:pt idx="28064">
                  <c:v>1.0068416595458984E-3</c:v>
                </c:pt>
                <c:pt idx="28065">
                  <c:v>1.007080078125E-3</c:v>
                </c:pt>
                <c:pt idx="28066">
                  <c:v>1.007080078125E-3</c:v>
                </c:pt>
                <c:pt idx="28067">
                  <c:v>1.0068416595458984E-3</c:v>
                </c:pt>
                <c:pt idx="28068">
                  <c:v>1.0080337524414063E-3</c:v>
                </c:pt>
                <c:pt idx="28069">
                  <c:v>1.007080078125E-3</c:v>
                </c:pt>
                <c:pt idx="28070">
                  <c:v>1.0068416595458984E-3</c:v>
                </c:pt>
                <c:pt idx="28071">
                  <c:v>1.007080078125E-3</c:v>
                </c:pt>
                <c:pt idx="28072">
                  <c:v>1.007080078125E-3</c:v>
                </c:pt>
                <c:pt idx="28073">
                  <c:v>1.0068416595458984E-3</c:v>
                </c:pt>
                <c:pt idx="28074">
                  <c:v>1.007080078125E-3</c:v>
                </c:pt>
                <c:pt idx="28075">
                  <c:v>1.007080078125E-3</c:v>
                </c:pt>
                <c:pt idx="28076">
                  <c:v>1.0068416595458984E-3</c:v>
                </c:pt>
                <c:pt idx="28077">
                  <c:v>1.007080078125E-3</c:v>
                </c:pt>
                <c:pt idx="28078">
                  <c:v>1.007080078125E-3</c:v>
                </c:pt>
                <c:pt idx="28079">
                  <c:v>1.0068416595458984E-3</c:v>
                </c:pt>
                <c:pt idx="28080">
                  <c:v>1.007080078125E-3</c:v>
                </c:pt>
                <c:pt idx="28081">
                  <c:v>1.0080337524414063E-3</c:v>
                </c:pt>
                <c:pt idx="28082">
                  <c:v>1.007080078125E-3</c:v>
                </c:pt>
                <c:pt idx="28083">
                  <c:v>1.0068416595458984E-3</c:v>
                </c:pt>
                <c:pt idx="28084">
                  <c:v>1.007080078125E-3</c:v>
                </c:pt>
                <c:pt idx="28085">
                  <c:v>1.007080078125E-3</c:v>
                </c:pt>
                <c:pt idx="28086">
                  <c:v>1.0068416595458984E-3</c:v>
                </c:pt>
                <c:pt idx="28087">
                  <c:v>1.007080078125E-3</c:v>
                </c:pt>
                <c:pt idx="28088">
                  <c:v>1.007080078125E-3</c:v>
                </c:pt>
                <c:pt idx="28089">
                  <c:v>1.0068416595458984E-3</c:v>
                </c:pt>
                <c:pt idx="28090">
                  <c:v>1.007080078125E-3</c:v>
                </c:pt>
                <c:pt idx="28091">
                  <c:v>1.007080078125E-3</c:v>
                </c:pt>
                <c:pt idx="28092">
                  <c:v>1.0068416595458984E-3</c:v>
                </c:pt>
                <c:pt idx="28093">
                  <c:v>1.0080337524414063E-3</c:v>
                </c:pt>
                <c:pt idx="28094">
                  <c:v>1.007080078125E-3</c:v>
                </c:pt>
                <c:pt idx="28095">
                  <c:v>1.0068416595458984E-3</c:v>
                </c:pt>
                <c:pt idx="28096">
                  <c:v>1.007080078125E-3</c:v>
                </c:pt>
                <c:pt idx="28097">
                  <c:v>1.007080078125E-3</c:v>
                </c:pt>
                <c:pt idx="28098">
                  <c:v>1.0068416595458984E-3</c:v>
                </c:pt>
                <c:pt idx="28099">
                  <c:v>1.007080078125E-3</c:v>
                </c:pt>
                <c:pt idx="28100">
                  <c:v>1.007080078125E-3</c:v>
                </c:pt>
                <c:pt idx="28101">
                  <c:v>1.0068416595458984E-3</c:v>
                </c:pt>
                <c:pt idx="28102">
                  <c:v>6.0431957244873047E-3</c:v>
                </c:pt>
                <c:pt idx="28103">
                  <c:v>1.0068416595458984E-3</c:v>
                </c:pt>
                <c:pt idx="28104">
                  <c:v>1.007080078125E-3</c:v>
                </c:pt>
                <c:pt idx="28105">
                  <c:v>1.007080078125E-3</c:v>
                </c:pt>
                <c:pt idx="28106">
                  <c:v>1.0068416595458984E-3</c:v>
                </c:pt>
                <c:pt idx="28107">
                  <c:v>1.007080078125E-3</c:v>
                </c:pt>
                <c:pt idx="28108">
                  <c:v>1.007080078125E-3</c:v>
                </c:pt>
                <c:pt idx="28109">
                  <c:v>1.0068416595458984E-3</c:v>
                </c:pt>
                <c:pt idx="28110">
                  <c:v>1.007080078125E-3</c:v>
                </c:pt>
                <c:pt idx="28111">
                  <c:v>1.007080078125E-3</c:v>
                </c:pt>
                <c:pt idx="28112">
                  <c:v>1.0068416595458984E-3</c:v>
                </c:pt>
                <c:pt idx="28113">
                  <c:v>1.0080337524414063E-3</c:v>
                </c:pt>
                <c:pt idx="28114">
                  <c:v>1.007080078125E-3</c:v>
                </c:pt>
                <c:pt idx="28115">
                  <c:v>1.0068416595458984E-3</c:v>
                </c:pt>
                <c:pt idx="28116">
                  <c:v>1.007080078125E-3</c:v>
                </c:pt>
                <c:pt idx="28117">
                  <c:v>1.007080078125E-3</c:v>
                </c:pt>
                <c:pt idx="28118">
                  <c:v>1.0068416595458984E-3</c:v>
                </c:pt>
                <c:pt idx="28119">
                  <c:v>1.007080078125E-3</c:v>
                </c:pt>
                <c:pt idx="28120">
                  <c:v>1.007080078125E-3</c:v>
                </c:pt>
                <c:pt idx="28121">
                  <c:v>1.0068416595458984E-3</c:v>
                </c:pt>
                <c:pt idx="28122">
                  <c:v>1.007080078125E-3</c:v>
                </c:pt>
                <c:pt idx="28123">
                  <c:v>1.007080078125E-3</c:v>
                </c:pt>
                <c:pt idx="28124">
                  <c:v>1.0068416595458984E-3</c:v>
                </c:pt>
                <c:pt idx="28125">
                  <c:v>1.007080078125E-3</c:v>
                </c:pt>
                <c:pt idx="28126">
                  <c:v>1.0080337524414063E-3</c:v>
                </c:pt>
                <c:pt idx="28127">
                  <c:v>1.007080078125E-3</c:v>
                </c:pt>
                <c:pt idx="28128">
                  <c:v>1.0068416595458984E-3</c:v>
                </c:pt>
                <c:pt idx="28129">
                  <c:v>1.007080078125E-3</c:v>
                </c:pt>
                <c:pt idx="28130">
                  <c:v>1.007080078125E-3</c:v>
                </c:pt>
                <c:pt idx="28131">
                  <c:v>1.0068416595458984E-3</c:v>
                </c:pt>
                <c:pt idx="28132">
                  <c:v>1.007080078125E-3</c:v>
                </c:pt>
                <c:pt idx="28133">
                  <c:v>1.007080078125E-3</c:v>
                </c:pt>
                <c:pt idx="28134">
                  <c:v>1.0068416595458984E-3</c:v>
                </c:pt>
                <c:pt idx="28135">
                  <c:v>1.007080078125E-3</c:v>
                </c:pt>
                <c:pt idx="28136">
                  <c:v>1.0068416595458984E-3</c:v>
                </c:pt>
                <c:pt idx="28137">
                  <c:v>1.007080078125E-3</c:v>
                </c:pt>
                <c:pt idx="28138">
                  <c:v>1.0080337524414063E-3</c:v>
                </c:pt>
                <c:pt idx="28139">
                  <c:v>1.007080078125E-3</c:v>
                </c:pt>
                <c:pt idx="28140">
                  <c:v>1.0068416595458984E-3</c:v>
                </c:pt>
                <c:pt idx="28141">
                  <c:v>1.007080078125E-3</c:v>
                </c:pt>
                <c:pt idx="28142">
                  <c:v>1.007080078125E-3</c:v>
                </c:pt>
                <c:pt idx="28143">
                  <c:v>1.0068416595458984E-3</c:v>
                </c:pt>
                <c:pt idx="28144">
                  <c:v>1.007080078125E-3</c:v>
                </c:pt>
                <c:pt idx="28145">
                  <c:v>1.007080078125E-3</c:v>
                </c:pt>
                <c:pt idx="28146">
                  <c:v>1.0068416595458984E-3</c:v>
                </c:pt>
                <c:pt idx="28147">
                  <c:v>1.007080078125E-3</c:v>
                </c:pt>
                <c:pt idx="28148">
                  <c:v>1.007080078125E-3</c:v>
                </c:pt>
                <c:pt idx="28149">
                  <c:v>1.0068416595458984E-3</c:v>
                </c:pt>
                <c:pt idx="28150">
                  <c:v>1.007080078125E-3</c:v>
                </c:pt>
                <c:pt idx="28151">
                  <c:v>1.0080337524414063E-3</c:v>
                </c:pt>
                <c:pt idx="28152">
                  <c:v>1.007080078125E-3</c:v>
                </c:pt>
                <c:pt idx="28153">
                  <c:v>1.0068416595458984E-3</c:v>
                </c:pt>
                <c:pt idx="28154">
                  <c:v>1.007080078125E-3</c:v>
                </c:pt>
                <c:pt idx="28155">
                  <c:v>1.007080078125E-3</c:v>
                </c:pt>
                <c:pt idx="28156">
                  <c:v>1.0068416595458984E-3</c:v>
                </c:pt>
                <c:pt idx="28157">
                  <c:v>1.007080078125E-3</c:v>
                </c:pt>
                <c:pt idx="28158">
                  <c:v>1.0068416595458984E-3</c:v>
                </c:pt>
                <c:pt idx="28159">
                  <c:v>1.007080078125E-3</c:v>
                </c:pt>
                <c:pt idx="28160">
                  <c:v>1.007080078125E-3</c:v>
                </c:pt>
                <c:pt idx="28161">
                  <c:v>1.0068416595458984E-3</c:v>
                </c:pt>
                <c:pt idx="28162">
                  <c:v>1.007080078125E-3</c:v>
                </c:pt>
                <c:pt idx="28163">
                  <c:v>1.0080337524414063E-3</c:v>
                </c:pt>
                <c:pt idx="28164">
                  <c:v>1.007080078125E-3</c:v>
                </c:pt>
                <c:pt idx="28165">
                  <c:v>1.0068416595458984E-3</c:v>
                </c:pt>
                <c:pt idx="28166">
                  <c:v>1.007080078125E-3</c:v>
                </c:pt>
                <c:pt idx="28167">
                  <c:v>1.007080078125E-3</c:v>
                </c:pt>
                <c:pt idx="28168">
                  <c:v>1.0068416595458984E-3</c:v>
                </c:pt>
                <c:pt idx="28169">
                  <c:v>1.007080078125E-3</c:v>
                </c:pt>
                <c:pt idx="28170">
                  <c:v>1.007080078125E-3</c:v>
                </c:pt>
                <c:pt idx="28171">
                  <c:v>1.0068416595458984E-3</c:v>
                </c:pt>
                <c:pt idx="28172">
                  <c:v>1.007080078125E-3</c:v>
                </c:pt>
                <c:pt idx="28173">
                  <c:v>1.007080078125E-3</c:v>
                </c:pt>
                <c:pt idx="28174">
                  <c:v>1.0068416595458984E-3</c:v>
                </c:pt>
                <c:pt idx="28175">
                  <c:v>1.007080078125E-3</c:v>
                </c:pt>
                <c:pt idx="28176">
                  <c:v>1.0080337524414063E-3</c:v>
                </c:pt>
                <c:pt idx="28177">
                  <c:v>1.007080078125E-3</c:v>
                </c:pt>
                <c:pt idx="28178">
                  <c:v>1.0068416595458984E-3</c:v>
                </c:pt>
                <c:pt idx="28179">
                  <c:v>1.007080078125E-3</c:v>
                </c:pt>
                <c:pt idx="28180">
                  <c:v>1.0068416595458984E-3</c:v>
                </c:pt>
                <c:pt idx="28181">
                  <c:v>1.007080078125E-3</c:v>
                </c:pt>
                <c:pt idx="28182">
                  <c:v>1.007080078125E-3</c:v>
                </c:pt>
                <c:pt idx="28183">
                  <c:v>1.0068416595458984E-3</c:v>
                </c:pt>
                <c:pt idx="28184">
                  <c:v>1.007080078125E-3</c:v>
                </c:pt>
                <c:pt idx="28185">
                  <c:v>1.007080078125E-3</c:v>
                </c:pt>
                <c:pt idx="28186">
                  <c:v>1.0068416595458984E-3</c:v>
                </c:pt>
                <c:pt idx="28187">
                  <c:v>1.007080078125E-3</c:v>
                </c:pt>
                <c:pt idx="28188">
                  <c:v>1.0080337524414063E-3</c:v>
                </c:pt>
                <c:pt idx="28189">
                  <c:v>1.007080078125E-3</c:v>
                </c:pt>
                <c:pt idx="28190">
                  <c:v>1.0068416595458984E-3</c:v>
                </c:pt>
                <c:pt idx="28191">
                  <c:v>2.4170160293579102E-2</c:v>
                </c:pt>
                <c:pt idx="28192">
                  <c:v>1.0068416595458984E-3</c:v>
                </c:pt>
                <c:pt idx="28193">
                  <c:v>1.3092041015625E-2</c:v>
                </c:pt>
                <c:pt idx="28194">
                  <c:v>1.007080078125E-3</c:v>
                </c:pt>
                <c:pt idx="28195">
                  <c:v>1.0068416595458984E-3</c:v>
                </c:pt>
                <c:pt idx="28196">
                  <c:v>1.007080078125E-3</c:v>
                </c:pt>
                <c:pt idx="28197">
                  <c:v>1.007080078125E-3</c:v>
                </c:pt>
                <c:pt idx="28198">
                  <c:v>1.0068416595458984E-3</c:v>
                </c:pt>
                <c:pt idx="28199">
                  <c:v>1.007080078125E-3</c:v>
                </c:pt>
                <c:pt idx="28200">
                  <c:v>1.007080078125E-3</c:v>
                </c:pt>
                <c:pt idx="28201">
                  <c:v>1.0068416595458984E-3</c:v>
                </c:pt>
                <c:pt idx="28202">
                  <c:v>1.007080078125E-3</c:v>
                </c:pt>
                <c:pt idx="28203">
                  <c:v>1.0080337524414063E-3</c:v>
                </c:pt>
                <c:pt idx="28204">
                  <c:v>1.007080078125E-3</c:v>
                </c:pt>
                <c:pt idx="28205">
                  <c:v>1.0068416595458984E-3</c:v>
                </c:pt>
                <c:pt idx="28206">
                  <c:v>1.007080078125E-3</c:v>
                </c:pt>
                <c:pt idx="28207">
                  <c:v>1.007080078125E-3</c:v>
                </c:pt>
                <c:pt idx="28208">
                  <c:v>1.0068416595458984E-3</c:v>
                </c:pt>
                <c:pt idx="28209">
                  <c:v>1.007080078125E-3</c:v>
                </c:pt>
                <c:pt idx="28210">
                  <c:v>1.007080078125E-3</c:v>
                </c:pt>
                <c:pt idx="28211">
                  <c:v>1.0068416595458984E-3</c:v>
                </c:pt>
                <c:pt idx="28212">
                  <c:v>1.007080078125E-3</c:v>
                </c:pt>
                <c:pt idx="28213">
                  <c:v>1.007080078125E-3</c:v>
                </c:pt>
                <c:pt idx="28214">
                  <c:v>1.0068416595458984E-3</c:v>
                </c:pt>
                <c:pt idx="28215">
                  <c:v>1.007080078125E-3</c:v>
                </c:pt>
                <c:pt idx="28216">
                  <c:v>1.0080337524414063E-3</c:v>
                </c:pt>
                <c:pt idx="28217">
                  <c:v>1.0068416595458984E-3</c:v>
                </c:pt>
                <c:pt idx="28218">
                  <c:v>3.3233165740966797E-2</c:v>
                </c:pt>
                <c:pt idx="28219">
                  <c:v>1.0068416595458984E-3</c:v>
                </c:pt>
                <c:pt idx="28220">
                  <c:v>1.007080078125E-3</c:v>
                </c:pt>
                <c:pt idx="28221">
                  <c:v>1.0080337524414063E-3</c:v>
                </c:pt>
                <c:pt idx="28222">
                  <c:v>1.007080078125E-3</c:v>
                </c:pt>
                <c:pt idx="28223">
                  <c:v>1.0068416595458984E-3</c:v>
                </c:pt>
                <c:pt idx="28224">
                  <c:v>1.007080078125E-3</c:v>
                </c:pt>
                <c:pt idx="28225">
                  <c:v>1.007080078125E-3</c:v>
                </c:pt>
                <c:pt idx="28226">
                  <c:v>1.0068416595458984E-3</c:v>
                </c:pt>
                <c:pt idx="28227">
                  <c:v>1.007080078125E-3</c:v>
                </c:pt>
                <c:pt idx="28228">
                  <c:v>1.007080078125E-3</c:v>
                </c:pt>
                <c:pt idx="28229">
                  <c:v>1.0068416595458984E-3</c:v>
                </c:pt>
                <c:pt idx="28230">
                  <c:v>1.007080078125E-3</c:v>
                </c:pt>
                <c:pt idx="28231">
                  <c:v>1.007080078125E-3</c:v>
                </c:pt>
                <c:pt idx="28232">
                  <c:v>1.0068416595458984E-3</c:v>
                </c:pt>
                <c:pt idx="28233">
                  <c:v>1.007080078125E-3</c:v>
                </c:pt>
                <c:pt idx="28234">
                  <c:v>1.0080337524414063E-3</c:v>
                </c:pt>
                <c:pt idx="28235">
                  <c:v>1.0068416595458984E-3</c:v>
                </c:pt>
                <c:pt idx="28236">
                  <c:v>1.007080078125E-3</c:v>
                </c:pt>
                <c:pt idx="28237">
                  <c:v>1.007080078125E-3</c:v>
                </c:pt>
                <c:pt idx="28238">
                  <c:v>1.0068416595458984E-3</c:v>
                </c:pt>
                <c:pt idx="28239">
                  <c:v>1.007080078125E-3</c:v>
                </c:pt>
                <c:pt idx="28240">
                  <c:v>1.007080078125E-3</c:v>
                </c:pt>
                <c:pt idx="28241">
                  <c:v>1.0068416595458984E-3</c:v>
                </c:pt>
                <c:pt idx="28242">
                  <c:v>1.007080078125E-3</c:v>
                </c:pt>
                <c:pt idx="28243">
                  <c:v>1.007080078125E-3</c:v>
                </c:pt>
                <c:pt idx="28244">
                  <c:v>1.0068416595458984E-3</c:v>
                </c:pt>
                <c:pt idx="28245">
                  <c:v>1.007080078125E-3</c:v>
                </c:pt>
                <c:pt idx="28246">
                  <c:v>1.0080337524414063E-3</c:v>
                </c:pt>
                <c:pt idx="28247">
                  <c:v>1.007080078125E-3</c:v>
                </c:pt>
                <c:pt idx="28248">
                  <c:v>1.0068416595458984E-3</c:v>
                </c:pt>
                <c:pt idx="28249">
                  <c:v>1.007080078125E-3</c:v>
                </c:pt>
                <c:pt idx="28250">
                  <c:v>1.007080078125E-3</c:v>
                </c:pt>
                <c:pt idx="28251">
                  <c:v>1.0068416595458984E-3</c:v>
                </c:pt>
                <c:pt idx="28252">
                  <c:v>1.007080078125E-3</c:v>
                </c:pt>
                <c:pt idx="28253">
                  <c:v>1.007080078125E-3</c:v>
                </c:pt>
                <c:pt idx="28254">
                  <c:v>1.0068416595458984E-3</c:v>
                </c:pt>
                <c:pt idx="28255">
                  <c:v>1.007080078125E-3</c:v>
                </c:pt>
                <c:pt idx="28256">
                  <c:v>1.007080078125E-3</c:v>
                </c:pt>
                <c:pt idx="28257">
                  <c:v>1.0068416595458984E-3</c:v>
                </c:pt>
                <c:pt idx="28258">
                  <c:v>1.007080078125E-3</c:v>
                </c:pt>
                <c:pt idx="28259">
                  <c:v>1.0080337524414063E-3</c:v>
                </c:pt>
                <c:pt idx="28260">
                  <c:v>1.0068416595458984E-3</c:v>
                </c:pt>
                <c:pt idx="28261">
                  <c:v>1.007080078125E-3</c:v>
                </c:pt>
                <c:pt idx="28262">
                  <c:v>1.007080078125E-3</c:v>
                </c:pt>
                <c:pt idx="28263">
                  <c:v>1.0068416595458984E-3</c:v>
                </c:pt>
                <c:pt idx="28264">
                  <c:v>1.007080078125E-3</c:v>
                </c:pt>
                <c:pt idx="28265">
                  <c:v>1.007080078125E-3</c:v>
                </c:pt>
                <c:pt idx="28266">
                  <c:v>1.0068416595458984E-3</c:v>
                </c:pt>
                <c:pt idx="28267">
                  <c:v>1.007080078125E-3</c:v>
                </c:pt>
                <c:pt idx="28268">
                  <c:v>1.007080078125E-3</c:v>
                </c:pt>
                <c:pt idx="28269">
                  <c:v>1.0068416595458984E-3</c:v>
                </c:pt>
                <c:pt idx="28270">
                  <c:v>1.007080078125E-3</c:v>
                </c:pt>
                <c:pt idx="28271">
                  <c:v>1.0080337524414063E-3</c:v>
                </c:pt>
                <c:pt idx="28272">
                  <c:v>1.007080078125E-3</c:v>
                </c:pt>
                <c:pt idx="28273">
                  <c:v>1.0068416595458984E-3</c:v>
                </c:pt>
                <c:pt idx="28274">
                  <c:v>1.007080078125E-3</c:v>
                </c:pt>
                <c:pt idx="28275">
                  <c:v>1.007080078125E-3</c:v>
                </c:pt>
                <c:pt idx="28276">
                  <c:v>1.0068416595458984E-3</c:v>
                </c:pt>
                <c:pt idx="28277">
                  <c:v>1.007080078125E-3</c:v>
                </c:pt>
                <c:pt idx="28278">
                  <c:v>1.007080078125E-3</c:v>
                </c:pt>
                <c:pt idx="28279">
                  <c:v>1.0068416595458984E-3</c:v>
                </c:pt>
                <c:pt idx="28280">
                  <c:v>1.007080078125E-3</c:v>
                </c:pt>
                <c:pt idx="28281">
                  <c:v>1.007080078125E-3</c:v>
                </c:pt>
                <c:pt idx="28282">
                  <c:v>1.0068416595458984E-3</c:v>
                </c:pt>
                <c:pt idx="28283">
                  <c:v>1.007080078125E-3</c:v>
                </c:pt>
                <c:pt idx="28284">
                  <c:v>1.0080337524414063E-3</c:v>
                </c:pt>
                <c:pt idx="28285">
                  <c:v>1.0068416595458984E-3</c:v>
                </c:pt>
                <c:pt idx="28286">
                  <c:v>1.007080078125E-3</c:v>
                </c:pt>
                <c:pt idx="28287">
                  <c:v>1.007080078125E-3</c:v>
                </c:pt>
                <c:pt idx="28288">
                  <c:v>2.0139217376708984E-3</c:v>
                </c:pt>
                <c:pt idx="28289">
                  <c:v>1.007080078125E-3</c:v>
                </c:pt>
                <c:pt idx="28290">
                  <c:v>1.0068416595458984E-3</c:v>
                </c:pt>
                <c:pt idx="28291">
                  <c:v>1.007080078125E-3</c:v>
                </c:pt>
                <c:pt idx="28292">
                  <c:v>1.007080078125E-3</c:v>
                </c:pt>
                <c:pt idx="28293">
                  <c:v>1.0068416595458984E-3</c:v>
                </c:pt>
                <c:pt idx="28294">
                  <c:v>1.007080078125E-3</c:v>
                </c:pt>
                <c:pt idx="28295">
                  <c:v>1.0080337524414063E-3</c:v>
                </c:pt>
                <c:pt idx="28296">
                  <c:v>1.007080078125E-3</c:v>
                </c:pt>
                <c:pt idx="28297">
                  <c:v>1.0068416595458984E-3</c:v>
                </c:pt>
                <c:pt idx="28298">
                  <c:v>1.007080078125E-3</c:v>
                </c:pt>
                <c:pt idx="28299">
                  <c:v>1.007080078125E-3</c:v>
                </c:pt>
                <c:pt idx="28300">
                  <c:v>1.0068416595458984E-3</c:v>
                </c:pt>
                <c:pt idx="28301">
                  <c:v>1.007080078125E-3</c:v>
                </c:pt>
                <c:pt idx="28302">
                  <c:v>1.007080078125E-3</c:v>
                </c:pt>
                <c:pt idx="28303">
                  <c:v>1.0068416595458984E-3</c:v>
                </c:pt>
                <c:pt idx="28304">
                  <c:v>1.007080078125E-3</c:v>
                </c:pt>
                <c:pt idx="28305">
                  <c:v>1.007080078125E-3</c:v>
                </c:pt>
                <c:pt idx="28306">
                  <c:v>1.0068416595458984E-3</c:v>
                </c:pt>
                <c:pt idx="28307">
                  <c:v>1.007080078125E-3</c:v>
                </c:pt>
                <c:pt idx="28308">
                  <c:v>1.0080337524414063E-3</c:v>
                </c:pt>
                <c:pt idx="28309">
                  <c:v>1.0068416595458984E-3</c:v>
                </c:pt>
                <c:pt idx="28310">
                  <c:v>1.007080078125E-3</c:v>
                </c:pt>
                <c:pt idx="28311">
                  <c:v>1.007080078125E-3</c:v>
                </c:pt>
                <c:pt idx="28312">
                  <c:v>1.0068416595458984E-3</c:v>
                </c:pt>
                <c:pt idx="28313">
                  <c:v>1.007080078125E-3</c:v>
                </c:pt>
                <c:pt idx="28314">
                  <c:v>1.007080078125E-3</c:v>
                </c:pt>
                <c:pt idx="28315">
                  <c:v>1.0068416595458984E-3</c:v>
                </c:pt>
                <c:pt idx="28316">
                  <c:v>1.007080078125E-3</c:v>
                </c:pt>
                <c:pt idx="28317">
                  <c:v>1.007080078125E-3</c:v>
                </c:pt>
                <c:pt idx="28318">
                  <c:v>1.0068416595458984E-3</c:v>
                </c:pt>
                <c:pt idx="28319">
                  <c:v>1.007080078125E-3</c:v>
                </c:pt>
                <c:pt idx="28320">
                  <c:v>1.0080337524414063E-3</c:v>
                </c:pt>
                <c:pt idx="28321">
                  <c:v>1.007080078125E-3</c:v>
                </c:pt>
                <c:pt idx="28322">
                  <c:v>1.0068416595458984E-3</c:v>
                </c:pt>
                <c:pt idx="28323">
                  <c:v>3.0210018157958984E-3</c:v>
                </c:pt>
                <c:pt idx="28324">
                  <c:v>1.007080078125E-3</c:v>
                </c:pt>
                <c:pt idx="28325">
                  <c:v>1.007080078125E-3</c:v>
                </c:pt>
                <c:pt idx="28326">
                  <c:v>1.0068416595458984E-3</c:v>
                </c:pt>
                <c:pt idx="28327">
                  <c:v>1.007080078125E-3</c:v>
                </c:pt>
                <c:pt idx="28328">
                  <c:v>1.007080078125E-3</c:v>
                </c:pt>
                <c:pt idx="28329">
                  <c:v>1.0068416595458984E-3</c:v>
                </c:pt>
                <c:pt idx="28330">
                  <c:v>1.007080078125E-3</c:v>
                </c:pt>
                <c:pt idx="28331">
                  <c:v>1.0080337524414063E-3</c:v>
                </c:pt>
                <c:pt idx="28332">
                  <c:v>1.0068416595458984E-3</c:v>
                </c:pt>
                <c:pt idx="28333">
                  <c:v>1.007080078125E-3</c:v>
                </c:pt>
                <c:pt idx="28334">
                  <c:v>1.007080078125E-3</c:v>
                </c:pt>
                <c:pt idx="28335">
                  <c:v>1.0068416595458984E-3</c:v>
                </c:pt>
                <c:pt idx="28336">
                  <c:v>1.007080078125E-3</c:v>
                </c:pt>
                <c:pt idx="28337">
                  <c:v>1.007080078125E-3</c:v>
                </c:pt>
                <c:pt idx="28338">
                  <c:v>1.0068416595458984E-3</c:v>
                </c:pt>
                <c:pt idx="28339">
                  <c:v>1.007080078125E-3</c:v>
                </c:pt>
                <c:pt idx="28340">
                  <c:v>1.007080078125E-3</c:v>
                </c:pt>
                <c:pt idx="28341">
                  <c:v>1.0068416595458984E-3</c:v>
                </c:pt>
                <c:pt idx="28342">
                  <c:v>1.007080078125E-3</c:v>
                </c:pt>
                <c:pt idx="28343">
                  <c:v>1.0080337524414063E-3</c:v>
                </c:pt>
                <c:pt idx="28344">
                  <c:v>1.007080078125E-3</c:v>
                </c:pt>
                <c:pt idx="28345">
                  <c:v>1.0068416595458984E-3</c:v>
                </c:pt>
                <c:pt idx="28346">
                  <c:v>1.007080078125E-3</c:v>
                </c:pt>
                <c:pt idx="28347">
                  <c:v>1.007080078125E-3</c:v>
                </c:pt>
                <c:pt idx="28348">
                  <c:v>1.0068416595458984E-3</c:v>
                </c:pt>
                <c:pt idx="28349">
                  <c:v>1.007080078125E-3</c:v>
                </c:pt>
                <c:pt idx="28350">
                  <c:v>1.007080078125E-3</c:v>
                </c:pt>
                <c:pt idx="28351">
                  <c:v>1.0068416595458984E-3</c:v>
                </c:pt>
                <c:pt idx="28352">
                  <c:v>1.007080078125E-3</c:v>
                </c:pt>
                <c:pt idx="28353">
                  <c:v>1.007080078125E-3</c:v>
                </c:pt>
                <c:pt idx="28354">
                  <c:v>1.0068416595458984E-3</c:v>
                </c:pt>
                <c:pt idx="28355">
                  <c:v>1.0080337524414063E-3</c:v>
                </c:pt>
                <c:pt idx="28356">
                  <c:v>1.007080078125E-3</c:v>
                </c:pt>
                <c:pt idx="28357">
                  <c:v>1.0068416595458984E-3</c:v>
                </c:pt>
                <c:pt idx="28358">
                  <c:v>1.007080078125E-3</c:v>
                </c:pt>
                <c:pt idx="28359">
                  <c:v>1.007080078125E-3</c:v>
                </c:pt>
                <c:pt idx="28360">
                  <c:v>1.0068416595458984E-3</c:v>
                </c:pt>
                <c:pt idx="28361">
                  <c:v>4.0280818939208984E-3</c:v>
                </c:pt>
                <c:pt idx="28362">
                  <c:v>1.007080078125E-3</c:v>
                </c:pt>
                <c:pt idx="28363">
                  <c:v>1.0068416595458984E-3</c:v>
                </c:pt>
                <c:pt idx="28364">
                  <c:v>1.007080078125E-3</c:v>
                </c:pt>
                <c:pt idx="28365">
                  <c:v>1.0080337524414063E-3</c:v>
                </c:pt>
                <c:pt idx="28366">
                  <c:v>1.007080078125E-3</c:v>
                </c:pt>
                <c:pt idx="28367">
                  <c:v>1.0068416595458984E-3</c:v>
                </c:pt>
                <c:pt idx="28368">
                  <c:v>1.007080078125E-3</c:v>
                </c:pt>
                <c:pt idx="28369">
                  <c:v>1.007080078125E-3</c:v>
                </c:pt>
                <c:pt idx="28370">
                  <c:v>1.0068416595458984E-3</c:v>
                </c:pt>
                <c:pt idx="28371">
                  <c:v>1.007080078125E-3</c:v>
                </c:pt>
                <c:pt idx="28372">
                  <c:v>1.007080078125E-3</c:v>
                </c:pt>
                <c:pt idx="28373">
                  <c:v>1.0068416595458984E-3</c:v>
                </c:pt>
                <c:pt idx="28374">
                  <c:v>1.007080078125E-3</c:v>
                </c:pt>
                <c:pt idx="28375">
                  <c:v>1.007080078125E-3</c:v>
                </c:pt>
                <c:pt idx="28376">
                  <c:v>1.0068416595458984E-3</c:v>
                </c:pt>
                <c:pt idx="28377">
                  <c:v>1.0080337524414063E-3</c:v>
                </c:pt>
                <c:pt idx="28378">
                  <c:v>1.007080078125E-3</c:v>
                </c:pt>
                <c:pt idx="28379">
                  <c:v>1.0068416595458984E-3</c:v>
                </c:pt>
                <c:pt idx="28380">
                  <c:v>1.007080078125E-3</c:v>
                </c:pt>
                <c:pt idx="28381">
                  <c:v>1.007080078125E-3</c:v>
                </c:pt>
                <c:pt idx="28382">
                  <c:v>1.0068416595458984E-3</c:v>
                </c:pt>
                <c:pt idx="28383">
                  <c:v>1.007080078125E-3</c:v>
                </c:pt>
                <c:pt idx="28384">
                  <c:v>1.007080078125E-3</c:v>
                </c:pt>
                <c:pt idx="28385">
                  <c:v>1.0068416595458984E-3</c:v>
                </c:pt>
                <c:pt idx="28386">
                  <c:v>1.007080078125E-3</c:v>
                </c:pt>
                <c:pt idx="28387">
                  <c:v>1.007080078125E-3</c:v>
                </c:pt>
                <c:pt idx="28388">
                  <c:v>1.0068416595458984E-3</c:v>
                </c:pt>
                <c:pt idx="28389">
                  <c:v>1.007080078125E-3</c:v>
                </c:pt>
                <c:pt idx="28390">
                  <c:v>1.0080337524414063E-3</c:v>
                </c:pt>
                <c:pt idx="28391">
                  <c:v>1.007080078125E-3</c:v>
                </c:pt>
                <c:pt idx="28392">
                  <c:v>1.0068416595458984E-3</c:v>
                </c:pt>
                <c:pt idx="28393">
                  <c:v>1.007080078125E-3</c:v>
                </c:pt>
                <c:pt idx="28394">
                  <c:v>1.007080078125E-3</c:v>
                </c:pt>
                <c:pt idx="28395">
                  <c:v>1.0068416595458984E-3</c:v>
                </c:pt>
                <c:pt idx="28396">
                  <c:v>1.007080078125E-3</c:v>
                </c:pt>
                <c:pt idx="28397">
                  <c:v>1.007080078125E-3</c:v>
                </c:pt>
                <c:pt idx="28398">
                  <c:v>1.0068416595458984E-3</c:v>
                </c:pt>
                <c:pt idx="28399">
                  <c:v>1.007080078125E-3</c:v>
                </c:pt>
                <c:pt idx="28400">
                  <c:v>1.007080078125E-3</c:v>
                </c:pt>
                <c:pt idx="28401">
                  <c:v>1.0068416595458984E-3</c:v>
                </c:pt>
                <c:pt idx="28402">
                  <c:v>1.0080337524414063E-3</c:v>
                </c:pt>
                <c:pt idx="28403">
                  <c:v>1.007080078125E-3</c:v>
                </c:pt>
                <c:pt idx="28404">
                  <c:v>1.0068416595458984E-3</c:v>
                </c:pt>
                <c:pt idx="28405">
                  <c:v>2.01416015625E-3</c:v>
                </c:pt>
                <c:pt idx="28406">
                  <c:v>1.0068416595458984E-3</c:v>
                </c:pt>
                <c:pt idx="28407">
                  <c:v>1.007080078125E-3</c:v>
                </c:pt>
                <c:pt idx="28408">
                  <c:v>1.007080078125E-3</c:v>
                </c:pt>
                <c:pt idx="28409">
                  <c:v>1.0068416595458984E-3</c:v>
                </c:pt>
                <c:pt idx="28410">
                  <c:v>9.0641975402832031E-3</c:v>
                </c:pt>
                <c:pt idx="28411">
                  <c:v>1.0068416595458984E-3</c:v>
                </c:pt>
                <c:pt idx="28412">
                  <c:v>1.007080078125E-3</c:v>
                </c:pt>
                <c:pt idx="28413">
                  <c:v>1.007080078125E-3</c:v>
                </c:pt>
                <c:pt idx="28414">
                  <c:v>1.0068416595458984E-3</c:v>
                </c:pt>
                <c:pt idx="28415">
                  <c:v>1.007080078125E-3</c:v>
                </c:pt>
                <c:pt idx="28416">
                  <c:v>1.007080078125E-3</c:v>
                </c:pt>
                <c:pt idx="28417">
                  <c:v>1.0068416595458984E-3</c:v>
                </c:pt>
                <c:pt idx="28418">
                  <c:v>1.0080337524414063E-3</c:v>
                </c:pt>
                <c:pt idx="28419">
                  <c:v>1.007080078125E-3</c:v>
                </c:pt>
                <c:pt idx="28420">
                  <c:v>1.0068416595458984E-3</c:v>
                </c:pt>
                <c:pt idx="28421">
                  <c:v>1.007080078125E-3</c:v>
                </c:pt>
                <c:pt idx="28422">
                  <c:v>1.007080078125E-3</c:v>
                </c:pt>
                <c:pt idx="28423">
                  <c:v>1.0068416595458984E-3</c:v>
                </c:pt>
                <c:pt idx="28424">
                  <c:v>1.007080078125E-3</c:v>
                </c:pt>
                <c:pt idx="28425">
                  <c:v>1.007080078125E-3</c:v>
                </c:pt>
                <c:pt idx="28426">
                  <c:v>1.0068416595458984E-3</c:v>
                </c:pt>
                <c:pt idx="28427">
                  <c:v>1.007080078125E-3</c:v>
                </c:pt>
                <c:pt idx="28428">
                  <c:v>1.007080078125E-3</c:v>
                </c:pt>
                <c:pt idx="28429">
                  <c:v>1.0068416595458984E-3</c:v>
                </c:pt>
                <c:pt idx="28430">
                  <c:v>1.007080078125E-3</c:v>
                </c:pt>
                <c:pt idx="28431">
                  <c:v>1.0080337524414063E-3</c:v>
                </c:pt>
                <c:pt idx="28432">
                  <c:v>1.007080078125E-3</c:v>
                </c:pt>
                <c:pt idx="28433">
                  <c:v>1.0068416595458984E-3</c:v>
                </c:pt>
                <c:pt idx="28434">
                  <c:v>1.007080078125E-3</c:v>
                </c:pt>
                <c:pt idx="28435">
                  <c:v>1.007080078125E-3</c:v>
                </c:pt>
                <c:pt idx="28436">
                  <c:v>1.0068416595458984E-3</c:v>
                </c:pt>
                <c:pt idx="28437">
                  <c:v>1.007080078125E-3</c:v>
                </c:pt>
                <c:pt idx="28438">
                  <c:v>1.007080078125E-3</c:v>
                </c:pt>
                <c:pt idx="28439">
                  <c:v>1.0068416595458984E-3</c:v>
                </c:pt>
                <c:pt idx="28440">
                  <c:v>1.007080078125E-3</c:v>
                </c:pt>
                <c:pt idx="28441">
                  <c:v>1.007080078125E-3</c:v>
                </c:pt>
                <c:pt idx="28442">
                  <c:v>1.0068416595458984E-3</c:v>
                </c:pt>
                <c:pt idx="28443">
                  <c:v>1.0080337524414063E-3</c:v>
                </c:pt>
                <c:pt idx="28444">
                  <c:v>1.007080078125E-3</c:v>
                </c:pt>
                <c:pt idx="28445">
                  <c:v>1.0068416595458984E-3</c:v>
                </c:pt>
                <c:pt idx="28446">
                  <c:v>1.007080078125E-3</c:v>
                </c:pt>
                <c:pt idx="28447">
                  <c:v>1.007080078125E-3</c:v>
                </c:pt>
                <c:pt idx="28448">
                  <c:v>1.0068416595458984E-3</c:v>
                </c:pt>
                <c:pt idx="28449">
                  <c:v>1.007080078125E-3</c:v>
                </c:pt>
                <c:pt idx="28450">
                  <c:v>1.007080078125E-3</c:v>
                </c:pt>
                <c:pt idx="28451">
                  <c:v>1.0068416595458984E-3</c:v>
                </c:pt>
                <c:pt idx="28452">
                  <c:v>1.007080078125E-3</c:v>
                </c:pt>
                <c:pt idx="28453">
                  <c:v>1.007080078125E-3</c:v>
                </c:pt>
                <c:pt idx="28454">
                  <c:v>1.0068416595458984E-3</c:v>
                </c:pt>
                <c:pt idx="28455">
                  <c:v>1.007080078125E-3</c:v>
                </c:pt>
                <c:pt idx="28456">
                  <c:v>1.0080337524414063E-3</c:v>
                </c:pt>
                <c:pt idx="28457">
                  <c:v>1.007080078125E-3</c:v>
                </c:pt>
                <c:pt idx="28458">
                  <c:v>1.0068416595458984E-3</c:v>
                </c:pt>
                <c:pt idx="28459">
                  <c:v>1.007080078125E-3</c:v>
                </c:pt>
                <c:pt idx="28460">
                  <c:v>1.007080078125E-3</c:v>
                </c:pt>
                <c:pt idx="28461">
                  <c:v>1.0068416595458984E-3</c:v>
                </c:pt>
                <c:pt idx="28462">
                  <c:v>1.007080078125E-3</c:v>
                </c:pt>
                <c:pt idx="28463">
                  <c:v>1.007080078125E-3</c:v>
                </c:pt>
                <c:pt idx="28464">
                  <c:v>1.0068416595458984E-3</c:v>
                </c:pt>
                <c:pt idx="28465">
                  <c:v>1.007080078125E-3</c:v>
                </c:pt>
                <c:pt idx="28466">
                  <c:v>1.007080078125E-3</c:v>
                </c:pt>
                <c:pt idx="28467">
                  <c:v>1.0068416595458984E-3</c:v>
                </c:pt>
                <c:pt idx="28468">
                  <c:v>1.0080337524414063E-3</c:v>
                </c:pt>
                <c:pt idx="28469">
                  <c:v>1.007080078125E-3</c:v>
                </c:pt>
                <c:pt idx="28470">
                  <c:v>1.0068416595458984E-3</c:v>
                </c:pt>
                <c:pt idx="28471">
                  <c:v>1.007080078125E-3</c:v>
                </c:pt>
                <c:pt idx="28472">
                  <c:v>1.007080078125E-3</c:v>
                </c:pt>
                <c:pt idx="28473">
                  <c:v>1.0068416595458984E-3</c:v>
                </c:pt>
                <c:pt idx="28474">
                  <c:v>1.007080078125E-3</c:v>
                </c:pt>
                <c:pt idx="28475">
                  <c:v>1.007080078125E-3</c:v>
                </c:pt>
                <c:pt idx="28476">
                  <c:v>1.0068416595458984E-3</c:v>
                </c:pt>
                <c:pt idx="28477">
                  <c:v>1.007080078125E-3</c:v>
                </c:pt>
                <c:pt idx="28478">
                  <c:v>1.007080078125E-3</c:v>
                </c:pt>
                <c:pt idx="28479">
                  <c:v>1.0068416595458984E-3</c:v>
                </c:pt>
                <c:pt idx="28480">
                  <c:v>1.007080078125E-3</c:v>
                </c:pt>
                <c:pt idx="28481">
                  <c:v>1.0080337524414063E-3</c:v>
                </c:pt>
                <c:pt idx="28482">
                  <c:v>1.007080078125E-3</c:v>
                </c:pt>
                <c:pt idx="28483">
                  <c:v>1.0068416595458984E-3</c:v>
                </c:pt>
                <c:pt idx="28484">
                  <c:v>1.007080078125E-3</c:v>
                </c:pt>
                <c:pt idx="28485">
                  <c:v>1.007080078125E-3</c:v>
                </c:pt>
                <c:pt idx="28486">
                  <c:v>1.0068416595458984E-3</c:v>
                </c:pt>
                <c:pt idx="28487">
                  <c:v>1.007080078125E-3</c:v>
                </c:pt>
                <c:pt idx="28488">
                  <c:v>1.007080078125E-3</c:v>
                </c:pt>
                <c:pt idx="28489">
                  <c:v>1.0068416595458984E-3</c:v>
                </c:pt>
                <c:pt idx="28490">
                  <c:v>1.007080078125E-3</c:v>
                </c:pt>
                <c:pt idx="28491">
                  <c:v>1.007080078125E-3</c:v>
                </c:pt>
                <c:pt idx="28492">
                  <c:v>1.0068416595458984E-3</c:v>
                </c:pt>
                <c:pt idx="28493">
                  <c:v>1.0080337524414063E-3</c:v>
                </c:pt>
                <c:pt idx="28494">
                  <c:v>1.007080078125E-3</c:v>
                </c:pt>
                <c:pt idx="28495">
                  <c:v>1.0068416595458984E-3</c:v>
                </c:pt>
                <c:pt idx="28496">
                  <c:v>1.007080078125E-3</c:v>
                </c:pt>
                <c:pt idx="28497">
                  <c:v>1.007080078125E-3</c:v>
                </c:pt>
                <c:pt idx="28498">
                  <c:v>1.0068416595458984E-3</c:v>
                </c:pt>
                <c:pt idx="28499">
                  <c:v>1.007080078125E-3</c:v>
                </c:pt>
                <c:pt idx="28500">
                  <c:v>1.007080078125E-3</c:v>
                </c:pt>
                <c:pt idx="28501">
                  <c:v>1.0068416595458984E-3</c:v>
                </c:pt>
                <c:pt idx="28502">
                  <c:v>1.007080078125E-3</c:v>
                </c:pt>
                <c:pt idx="28503">
                  <c:v>1.007080078125E-3</c:v>
                </c:pt>
                <c:pt idx="28504">
                  <c:v>1.0068416595458984E-3</c:v>
                </c:pt>
                <c:pt idx="28505">
                  <c:v>1.007080078125E-3</c:v>
                </c:pt>
                <c:pt idx="28506">
                  <c:v>1.0080337524414063E-3</c:v>
                </c:pt>
                <c:pt idx="28507">
                  <c:v>1.007080078125E-3</c:v>
                </c:pt>
                <c:pt idx="28508">
                  <c:v>1.0068416595458984E-3</c:v>
                </c:pt>
                <c:pt idx="28509">
                  <c:v>1.007080078125E-3</c:v>
                </c:pt>
                <c:pt idx="28510">
                  <c:v>1.007080078125E-3</c:v>
                </c:pt>
                <c:pt idx="28511">
                  <c:v>1.0068416595458984E-3</c:v>
                </c:pt>
                <c:pt idx="28512">
                  <c:v>1.007080078125E-3</c:v>
                </c:pt>
                <c:pt idx="28513">
                  <c:v>1.007080078125E-3</c:v>
                </c:pt>
                <c:pt idx="28514">
                  <c:v>1.0068416595458984E-3</c:v>
                </c:pt>
                <c:pt idx="28515">
                  <c:v>1.007080078125E-3</c:v>
                </c:pt>
                <c:pt idx="28516">
                  <c:v>1.007080078125E-3</c:v>
                </c:pt>
                <c:pt idx="28517">
                  <c:v>1.0068416595458984E-3</c:v>
                </c:pt>
                <c:pt idx="28518">
                  <c:v>1.0080337524414063E-3</c:v>
                </c:pt>
                <c:pt idx="28519">
                  <c:v>1.007080078125E-3</c:v>
                </c:pt>
                <c:pt idx="28520">
                  <c:v>1.0068416595458984E-3</c:v>
                </c:pt>
                <c:pt idx="28521">
                  <c:v>1.007080078125E-3</c:v>
                </c:pt>
                <c:pt idx="28522">
                  <c:v>1.007080078125E-3</c:v>
                </c:pt>
                <c:pt idx="28523">
                  <c:v>1.0068416595458984E-3</c:v>
                </c:pt>
                <c:pt idx="28524">
                  <c:v>1.007080078125E-3</c:v>
                </c:pt>
                <c:pt idx="28525">
                  <c:v>1.007080078125E-3</c:v>
                </c:pt>
                <c:pt idx="28526">
                  <c:v>1.0068416595458984E-3</c:v>
                </c:pt>
                <c:pt idx="28527">
                  <c:v>1.007080078125E-3</c:v>
                </c:pt>
                <c:pt idx="28528">
                  <c:v>1.007080078125E-3</c:v>
                </c:pt>
                <c:pt idx="28529">
                  <c:v>1.0068416595458984E-3</c:v>
                </c:pt>
                <c:pt idx="28530">
                  <c:v>1.007080078125E-3</c:v>
                </c:pt>
                <c:pt idx="28531">
                  <c:v>1.0080337524414063E-3</c:v>
                </c:pt>
                <c:pt idx="28532">
                  <c:v>1.007080078125E-3</c:v>
                </c:pt>
                <c:pt idx="28533">
                  <c:v>1.0068416595458984E-3</c:v>
                </c:pt>
                <c:pt idx="28534">
                  <c:v>1.007080078125E-3</c:v>
                </c:pt>
                <c:pt idx="28535">
                  <c:v>1.007080078125E-3</c:v>
                </c:pt>
                <c:pt idx="28536">
                  <c:v>1.0068416595458984E-3</c:v>
                </c:pt>
                <c:pt idx="28537">
                  <c:v>1.007080078125E-3</c:v>
                </c:pt>
                <c:pt idx="28538">
                  <c:v>1.007080078125E-3</c:v>
                </c:pt>
                <c:pt idx="28539">
                  <c:v>1.0068416595458984E-3</c:v>
                </c:pt>
                <c:pt idx="28540">
                  <c:v>1.007080078125E-3</c:v>
                </c:pt>
                <c:pt idx="28541">
                  <c:v>1.007080078125E-3</c:v>
                </c:pt>
                <c:pt idx="28542">
                  <c:v>1.0068416595458984E-3</c:v>
                </c:pt>
                <c:pt idx="28543">
                  <c:v>1.0080337524414063E-3</c:v>
                </c:pt>
                <c:pt idx="28544">
                  <c:v>1.007080078125E-3</c:v>
                </c:pt>
                <c:pt idx="28545">
                  <c:v>1.0068416595458984E-3</c:v>
                </c:pt>
                <c:pt idx="28546">
                  <c:v>1.007080078125E-3</c:v>
                </c:pt>
                <c:pt idx="28547">
                  <c:v>1.007080078125E-3</c:v>
                </c:pt>
                <c:pt idx="28548">
                  <c:v>1.0068416595458984E-3</c:v>
                </c:pt>
                <c:pt idx="28549">
                  <c:v>1.007080078125E-3</c:v>
                </c:pt>
                <c:pt idx="28550">
                  <c:v>1.007080078125E-3</c:v>
                </c:pt>
                <c:pt idx="28551">
                  <c:v>1.0068416595458984E-3</c:v>
                </c:pt>
                <c:pt idx="28552">
                  <c:v>1.007080078125E-3</c:v>
                </c:pt>
                <c:pt idx="28553">
                  <c:v>1.007080078125E-3</c:v>
                </c:pt>
                <c:pt idx="28554">
                  <c:v>1.0068416595458984E-3</c:v>
                </c:pt>
                <c:pt idx="28555">
                  <c:v>1.007080078125E-3</c:v>
                </c:pt>
                <c:pt idx="28556">
                  <c:v>1.0080337524414063E-3</c:v>
                </c:pt>
                <c:pt idx="28557">
                  <c:v>1.007080078125E-3</c:v>
                </c:pt>
                <c:pt idx="28558">
                  <c:v>1.0068416595458984E-3</c:v>
                </c:pt>
                <c:pt idx="28559">
                  <c:v>1.007080078125E-3</c:v>
                </c:pt>
                <c:pt idx="28560">
                  <c:v>1.007080078125E-3</c:v>
                </c:pt>
                <c:pt idx="28561">
                  <c:v>1.0068416595458984E-3</c:v>
                </c:pt>
                <c:pt idx="28562">
                  <c:v>1.007080078125E-3</c:v>
                </c:pt>
                <c:pt idx="28563">
                  <c:v>1.007080078125E-3</c:v>
                </c:pt>
                <c:pt idx="28564">
                  <c:v>1.0068416595458984E-3</c:v>
                </c:pt>
                <c:pt idx="28565">
                  <c:v>1.007080078125E-3</c:v>
                </c:pt>
                <c:pt idx="28566">
                  <c:v>1.0068416595458984E-3</c:v>
                </c:pt>
                <c:pt idx="28567">
                  <c:v>1.007080078125E-3</c:v>
                </c:pt>
                <c:pt idx="28568">
                  <c:v>1.0080337524414063E-3</c:v>
                </c:pt>
                <c:pt idx="28569">
                  <c:v>1.007080078125E-3</c:v>
                </c:pt>
                <c:pt idx="28570">
                  <c:v>1.0068416595458984E-3</c:v>
                </c:pt>
                <c:pt idx="28571">
                  <c:v>1.007080078125E-3</c:v>
                </c:pt>
                <c:pt idx="28572">
                  <c:v>1.007080078125E-3</c:v>
                </c:pt>
                <c:pt idx="28573">
                  <c:v>1.0068416595458984E-3</c:v>
                </c:pt>
                <c:pt idx="28574">
                  <c:v>1.007080078125E-3</c:v>
                </c:pt>
                <c:pt idx="28575">
                  <c:v>1.007080078125E-3</c:v>
                </c:pt>
                <c:pt idx="28576">
                  <c:v>1.0068416595458984E-3</c:v>
                </c:pt>
                <c:pt idx="28577">
                  <c:v>1.007080078125E-3</c:v>
                </c:pt>
                <c:pt idx="28578">
                  <c:v>1.007080078125E-3</c:v>
                </c:pt>
                <c:pt idx="28579">
                  <c:v>1.0068416595458984E-3</c:v>
                </c:pt>
                <c:pt idx="28580">
                  <c:v>1.007080078125E-3</c:v>
                </c:pt>
                <c:pt idx="28581">
                  <c:v>1.0080337524414063E-3</c:v>
                </c:pt>
                <c:pt idx="28582">
                  <c:v>1.007080078125E-3</c:v>
                </c:pt>
                <c:pt idx="28583">
                  <c:v>1.0068416595458984E-3</c:v>
                </c:pt>
                <c:pt idx="28584">
                  <c:v>1.007080078125E-3</c:v>
                </c:pt>
                <c:pt idx="28585">
                  <c:v>1.007080078125E-3</c:v>
                </c:pt>
                <c:pt idx="28586">
                  <c:v>1.0068416595458984E-3</c:v>
                </c:pt>
                <c:pt idx="28587">
                  <c:v>1.007080078125E-3</c:v>
                </c:pt>
                <c:pt idx="28588">
                  <c:v>1.0068416595458984E-3</c:v>
                </c:pt>
                <c:pt idx="28589">
                  <c:v>1.007080078125E-3</c:v>
                </c:pt>
                <c:pt idx="28590">
                  <c:v>1.007080078125E-3</c:v>
                </c:pt>
                <c:pt idx="28591">
                  <c:v>1.0068416595458984E-3</c:v>
                </c:pt>
                <c:pt idx="28592">
                  <c:v>1.007080078125E-3</c:v>
                </c:pt>
                <c:pt idx="28593">
                  <c:v>1.0080337524414063E-3</c:v>
                </c:pt>
                <c:pt idx="28594">
                  <c:v>1.007080078125E-3</c:v>
                </c:pt>
                <c:pt idx="28595">
                  <c:v>1.0068416595458984E-3</c:v>
                </c:pt>
                <c:pt idx="28596">
                  <c:v>1.007080078125E-3</c:v>
                </c:pt>
                <c:pt idx="28597">
                  <c:v>1.007080078125E-3</c:v>
                </c:pt>
                <c:pt idx="28598">
                  <c:v>1.0068416595458984E-3</c:v>
                </c:pt>
                <c:pt idx="28599">
                  <c:v>1.007080078125E-3</c:v>
                </c:pt>
                <c:pt idx="28600">
                  <c:v>1.007080078125E-3</c:v>
                </c:pt>
                <c:pt idx="28601">
                  <c:v>1.0068416595458984E-3</c:v>
                </c:pt>
                <c:pt idx="28602">
                  <c:v>1.007080078125E-3</c:v>
                </c:pt>
                <c:pt idx="28603">
                  <c:v>1.007080078125E-3</c:v>
                </c:pt>
                <c:pt idx="28604">
                  <c:v>1.0068416595458984E-3</c:v>
                </c:pt>
                <c:pt idx="28605">
                  <c:v>1.007080078125E-3</c:v>
                </c:pt>
                <c:pt idx="28606">
                  <c:v>1.0080337524414063E-3</c:v>
                </c:pt>
                <c:pt idx="28607">
                  <c:v>1.007080078125E-3</c:v>
                </c:pt>
                <c:pt idx="28608">
                  <c:v>1.0068416595458984E-3</c:v>
                </c:pt>
                <c:pt idx="28609">
                  <c:v>1.007080078125E-3</c:v>
                </c:pt>
                <c:pt idx="28610">
                  <c:v>1.0068416595458984E-3</c:v>
                </c:pt>
                <c:pt idx="28611">
                  <c:v>1.007080078125E-3</c:v>
                </c:pt>
                <c:pt idx="28612">
                  <c:v>1.007080078125E-3</c:v>
                </c:pt>
                <c:pt idx="28613">
                  <c:v>1.0068416595458984E-3</c:v>
                </c:pt>
                <c:pt idx="28614">
                  <c:v>1.007080078125E-3</c:v>
                </c:pt>
                <c:pt idx="28615">
                  <c:v>1.007080078125E-3</c:v>
                </c:pt>
                <c:pt idx="28616">
                  <c:v>1.0068416595458984E-3</c:v>
                </c:pt>
                <c:pt idx="28617">
                  <c:v>1.007080078125E-3</c:v>
                </c:pt>
                <c:pt idx="28618">
                  <c:v>1.0080337524414063E-3</c:v>
                </c:pt>
                <c:pt idx="28619">
                  <c:v>1.007080078125E-3</c:v>
                </c:pt>
                <c:pt idx="28620">
                  <c:v>1.0068416595458984E-3</c:v>
                </c:pt>
                <c:pt idx="28621">
                  <c:v>1.007080078125E-3</c:v>
                </c:pt>
                <c:pt idx="28622">
                  <c:v>1.007080078125E-3</c:v>
                </c:pt>
                <c:pt idx="28623">
                  <c:v>1.0068416595458984E-3</c:v>
                </c:pt>
                <c:pt idx="28624">
                  <c:v>1.007080078125E-3</c:v>
                </c:pt>
                <c:pt idx="28625">
                  <c:v>1.007080078125E-3</c:v>
                </c:pt>
                <c:pt idx="28626">
                  <c:v>1.0068416595458984E-3</c:v>
                </c:pt>
                <c:pt idx="28627">
                  <c:v>1.007080078125E-3</c:v>
                </c:pt>
                <c:pt idx="28628">
                  <c:v>1.007080078125E-3</c:v>
                </c:pt>
                <c:pt idx="28629">
                  <c:v>1.0068416595458984E-3</c:v>
                </c:pt>
                <c:pt idx="28630">
                  <c:v>1.007080078125E-3</c:v>
                </c:pt>
                <c:pt idx="28631">
                  <c:v>1.0080337524414063E-3</c:v>
                </c:pt>
                <c:pt idx="28632">
                  <c:v>1.0068416595458984E-3</c:v>
                </c:pt>
                <c:pt idx="28633">
                  <c:v>3.0210018157958984E-3</c:v>
                </c:pt>
                <c:pt idx="28634">
                  <c:v>1.007080078125E-3</c:v>
                </c:pt>
                <c:pt idx="28635">
                  <c:v>1.007080078125E-3</c:v>
                </c:pt>
                <c:pt idx="28636">
                  <c:v>1.0068416595458984E-3</c:v>
                </c:pt>
                <c:pt idx="28637">
                  <c:v>1.007080078125E-3</c:v>
                </c:pt>
                <c:pt idx="28638">
                  <c:v>1.007080078125E-3</c:v>
                </c:pt>
                <c:pt idx="28639">
                  <c:v>1.0068416595458984E-3</c:v>
                </c:pt>
                <c:pt idx="28640">
                  <c:v>1.007080078125E-3</c:v>
                </c:pt>
                <c:pt idx="28641">
                  <c:v>1.0080337524414063E-3</c:v>
                </c:pt>
                <c:pt idx="28642">
                  <c:v>1.007080078125E-3</c:v>
                </c:pt>
                <c:pt idx="28643">
                  <c:v>1.0068416595458984E-3</c:v>
                </c:pt>
                <c:pt idx="28644">
                  <c:v>1.007080078125E-3</c:v>
                </c:pt>
                <c:pt idx="28645">
                  <c:v>1.007080078125E-3</c:v>
                </c:pt>
                <c:pt idx="28646">
                  <c:v>1.0068416595458984E-3</c:v>
                </c:pt>
                <c:pt idx="28647">
                  <c:v>1.007080078125E-3</c:v>
                </c:pt>
                <c:pt idx="28648">
                  <c:v>1.007080078125E-3</c:v>
                </c:pt>
                <c:pt idx="28649">
                  <c:v>1.0068416595458984E-3</c:v>
                </c:pt>
                <c:pt idx="28650">
                  <c:v>1.007080078125E-3</c:v>
                </c:pt>
                <c:pt idx="28651">
                  <c:v>1.007080078125E-3</c:v>
                </c:pt>
                <c:pt idx="28652">
                  <c:v>1.0068416595458984E-3</c:v>
                </c:pt>
                <c:pt idx="28653">
                  <c:v>1.007080078125E-3</c:v>
                </c:pt>
                <c:pt idx="28654">
                  <c:v>1.0080337524414063E-3</c:v>
                </c:pt>
                <c:pt idx="28655">
                  <c:v>1.0068416595458984E-3</c:v>
                </c:pt>
                <c:pt idx="28656">
                  <c:v>1.007080078125E-3</c:v>
                </c:pt>
                <c:pt idx="28657">
                  <c:v>1.007080078125E-3</c:v>
                </c:pt>
                <c:pt idx="28658">
                  <c:v>1.0068416595458984E-3</c:v>
                </c:pt>
                <c:pt idx="28659">
                  <c:v>1.007080078125E-3</c:v>
                </c:pt>
                <c:pt idx="28660">
                  <c:v>1.007080078125E-3</c:v>
                </c:pt>
                <c:pt idx="28661">
                  <c:v>1.0068416595458984E-3</c:v>
                </c:pt>
                <c:pt idx="28662">
                  <c:v>1.007080078125E-3</c:v>
                </c:pt>
                <c:pt idx="28663">
                  <c:v>1.007080078125E-3</c:v>
                </c:pt>
                <c:pt idx="28664">
                  <c:v>1.0068416595458984E-3</c:v>
                </c:pt>
                <c:pt idx="28665">
                  <c:v>1.007080078125E-3</c:v>
                </c:pt>
                <c:pt idx="28666">
                  <c:v>1.0080337524414063E-3</c:v>
                </c:pt>
                <c:pt idx="28667">
                  <c:v>1.007080078125E-3</c:v>
                </c:pt>
                <c:pt idx="28668">
                  <c:v>1.0068416595458984E-3</c:v>
                </c:pt>
                <c:pt idx="28669">
                  <c:v>1.007080078125E-3</c:v>
                </c:pt>
                <c:pt idx="28670">
                  <c:v>1.007080078125E-3</c:v>
                </c:pt>
                <c:pt idx="28671">
                  <c:v>1.0068416595458984E-3</c:v>
                </c:pt>
                <c:pt idx="28672">
                  <c:v>1.007080078125E-3</c:v>
                </c:pt>
                <c:pt idx="28673">
                  <c:v>1.007080078125E-3</c:v>
                </c:pt>
                <c:pt idx="28674">
                  <c:v>1.0068416595458984E-3</c:v>
                </c:pt>
                <c:pt idx="28675">
                  <c:v>1.007080078125E-3</c:v>
                </c:pt>
                <c:pt idx="28676">
                  <c:v>1.007080078125E-3</c:v>
                </c:pt>
                <c:pt idx="28677">
                  <c:v>1.0068416595458984E-3</c:v>
                </c:pt>
                <c:pt idx="28678">
                  <c:v>1.007080078125E-3</c:v>
                </c:pt>
                <c:pt idx="28679">
                  <c:v>1.0080337524414063E-3</c:v>
                </c:pt>
                <c:pt idx="28680">
                  <c:v>1.0068416595458984E-3</c:v>
                </c:pt>
                <c:pt idx="28681">
                  <c:v>1.007080078125E-3</c:v>
                </c:pt>
                <c:pt idx="28682">
                  <c:v>1.007080078125E-3</c:v>
                </c:pt>
                <c:pt idx="28683">
                  <c:v>1.0068416595458984E-3</c:v>
                </c:pt>
                <c:pt idx="28684">
                  <c:v>1.007080078125E-3</c:v>
                </c:pt>
                <c:pt idx="28685">
                  <c:v>1.007080078125E-3</c:v>
                </c:pt>
                <c:pt idx="28686">
                  <c:v>1.0068416595458984E-3</c:v>
                </c:pt>
                <c:pt idx="28687">
                  <c:v>1.007080078125E-3</c:v>
                </c:pt>
                <c:pt idx="28688">
                  <c:v>1.007080078125E-3</c:v>
                </c:pt>
                <c:pt idx="28689">
                  <c:v>1.0068416595458984E-3</c:v>
                </c:pt>
                <c:pt idx="28690">
                  <c:v>1.007080078125E-3</c:v>
                </c:pt>
                <c:pt idx="28691">
                  <c:v>1.0080337524414063E-3</c:v>
                </c:pt>
                <c:pt idx="28692">
                  <c:v>1.007080078125E-3</c:v>
                </c:pt>
                <c:pt idx="28693">
                  <c:v>1.0068416595458984E-3</c:v>
                </c:pt>
                <c:pt idx="28694">
                  <c:v>1.007080078125E-3</c:v>
                </c:pt>
                <c:pt idx="28695">
                  <c:v>1.007080078125E-3</c:v>
                </c:pt>
                <c:pt idx="28696">
                  <c:v>1.0068416595458984E-3</c:v>
                </c:pt>
                <c:pt idx="28697">
                  <c:v>1.007080078125E-3</c:v>
                </c:pt>
                <c:pt idx="28698">
                  <c:v>1.007080078125E-3</c:v>
                </c:pt>
                <c:pt idx="28699">
                  <c:v>1.0068416595458984E-3</c:v>
                </c:pt>
                <c:pt idx="28700">
                  <c:v>1.007080078125E-3</c:v>
                </c:pt>
                <c:pt idx="28701">
                  <c:v>1.007080078125E-3</c:v>
                </c:pt>
                <c:pt idx="28702">
                  <c:v>1.0068416595458984E-3</c:v>
                </c:pt>
                <c:pt idx="28703">
                  <c:v>1.007080078125E-3</c:v>
                </c:pt>
                <c:pt idx="28704">
                  <c:v>1.0080337524414063E-3</c:v>
                </c:pt>
                <c:pt idx="28705">
                  <c:v>1.0068416595458984E-3</c:v>
                </c:pt>
                <c:pt idx="28706">
                  <c:v>1.007080078125E-3</c:v>
                </c:pt>
                <c:pt idx="28707">
                  <c:v>1.007080078125E-3</c:v>
                </c:pt>
                <c:pt idx="28708">
                  <c:v>1.0068416595458984E-3</c:v>
                </c:pt>
                <c:pt idx="28709">
                  <c:v>1.007080078125E-3</c:v>
                </c:pt>
                <c:pt idx="28710">
                  <c:v>1.007080078125E-3</c:v>
                </c:pt>
                <c:pt idx="28711">
                  <c:v>1.0068416595458984E-3</c:v>
                </c:pt>
                <c:pt idx="28712">
                  <c:v>1.007080078125E-3</c:v>
                </c:pt>
                <c:pt idx="28713">
                  <c:v>1.007080078125E-3</c:v>
                </c:pt>
                <c:pt idx="28714">
                  <c:v>1.0068416595458984E-3</c:v>
                </c:pt>
                <c:pt idx="28715">
                  <c:v>1.007080078125E-3</c:v>
                </c:pt>
                <c:pt idx="28716">
                  <c:v>1.0080337524414063E-3</c:v>
                </c:pt>
                <c:pt idx="28717">
                  <c:v>1.007080078125E-3</c:v>
                </c:pt>
                <c:pt idx="28718">
                  <c:v>1.0068416595458984E-3</c:v>
                </c:pt>
                <c:pt idx="28719">
                  <c:v>1.007080078125E-3</c:v>
                </c:pt>
                <c:pt idx="28720">
                  <c:v>1.007080078125E-3</c:v>
                </c:pt>
                <c:pt idx="28721">
                  <c:v>1.0068416595458984E-3</c:v>
                </c:pt>
                <c:pt idx="28722">
                  <c:v>1.007080078125E-3</c:v>
                </c:pt>
                <c:pt idx="28723">
                  <c:v>1.007080078125E-3</c:v>
                </c:pt>
                <c:pt idx="28724">
                  <c:v>1.0068416595458984E-3</c:v>
                </c:pt>
                <c:pt idx="28725">
                  <c:v>1.007080078125E-3</c:v>
                </c:pt>
                <c:pt idx="28726">
                  <c:v>1.007080078125E-3</c:v>
                </c:pt>
                <c:pt idx="28727">
                  <c:v>1.0068416595458984E-3</c:v>
                </c:pt>
                <c:pt idx="28728">
                  <c:v>1.007080078125E-3</c:v>
                </c:pt>
                <c:pt idx="28729">
                  <c:v>1.0080337524414063E-3</c:v>
                </c:pt>
                <c:pt idx="28730">
                  <c:v>1.0068416595458984E-3</c:v>
                </c:pt>
                <c:pt idx="28731">
                  <c:v>1.007080078125E-3</c:v>
                </c:pt>
                <c:pt idx="28732">
                  <c:v>1.007080078125E-3</c:v>
                </c:pt>
                <c:pt idx="28733">
                  <c:v>1.0068416595458984E-3</c:v>
                </c:pt>
                <c:pt idx="28734">
                  <c:v>1.007080078125E-3</c:v>
                </c:pt>
                <c:pt idx="28735">
                  <c:v>1.007080078125E-3</c:v>
                </c:pt>
                <c:pt idx="28736">
                  <c:v>1.0068416595458984E-3</c:v>
                </c:pt>
                <c:pt idx="28737">
                  <c:v>1.007080078125E-3</c:v>
                </c:pt>
                <c:pt idx="28738">
                  <c:v>1.007080078125E-3</c:v>
                </c:pt>
                <c:pt idx="28739">
                  <c:v>1.0068416595458984E-3</c:v>
                </c:pt>
                <c:pt idx="28740">
                  <c:v>1.007080078125E-3</c:v>
                </c:pt>
                <c:pt idx="28741">
                  <c:v>1.0080337524414063E-3</c:v>
                </c:pt>
                <c:pt idx="28742">
                  <c:v>1.007080078125E-3</c:v>
                </c:pt>
                <c:pt idx="28743">
                  <c:v>1.0068416595458984E-3</c:v>
                </c:pt>
                <c:pt idx="28744">
                  <c:v>1.007080078125E-3</c:v>
                </c:pt>
                <c:pt idx="28745">
                  <c:v>1.007080078125E-3</c:v>
                </c:pt>
                <c:pt idx="28746">
                  <c:v>1.0068416595458984E-3</c:v>
                </c:pt>
                <c:pt idx="28747">
                  <c:v>1.007080078125E-3</c:v>
                </c:pt>
                <c:pt idx="28748">
                  <c:v>1.007080078125E-3</c:v>
                </c:pt>
                <c:pt idx="28749">
                  <c:v>1.0068416595458984E-3</c:v>
                </c:pt>
                <c:pt idx="28750">
                  <c:v>1.007080078125E-3</c:v>
                </c:pt>
                <c:pt idx="28751">
                  <c:v>1.007080078125E-3</c:v>
                </c:pt>
                <c:pt idx="28752">
                  <c:v>1.0068416595458984E-3</c:v>
                </c:pt>
                <c:pt idx="28753">
                  <c:v>1.007080078125E-3</c:v>
                </c:pt>
                <c:pt idx="28754">
                  <c:v>1.0080337524414063E-3</c:v>
                </c:pt>
                <c:pt idx="28755">
                  <c:v>1.0068416595458984E-3</c:v>
                </c:pt>
                <c:pt idx="28756">
                  <c:v>1.007080078125E-3</c:v>
                </c:pt>
                <c:pt idx="28757">
                  <c:v>1.007080078125E-3</c:v>
                </c:pt>
                <c:pt idx="28758">
                  <c:v>1.0068416595458984E-3</c:v>
                </c:pt>
                <c:pt idx="28759">
                  <c:v>1.007080078125E-3</c:v>
                </c:pt>
                <c:pt idx="28760">
                  <c:v>1.007080078125E-3</c:v>
                </c:pt>
                <c:pt idx="28761">
                  <c:v>1.0068416595458984E-3</c:v>
                </c:pt>
                <c:pt idx="28762">
                  <c:v>1.007080078125E-3</c:v>
                </c:pt>
                <c:pt idx="28763">
                  <c:v>1.007080078125E-3</c:v>
                </c:pt>
                <c:pt idx="28764">
                  <c:v>1.0068416595458984E-3</c:v>
                </c:pt>
                <c:pt idx="28765">
                  <c:v>1.007080078125E-3</c:v>
                </c:pt>
                <c:pt idx="28766">
                  <c:v>1.0080337524414063E-3</c:v>
                </c:pt>
                <c:pt idx="28767">
                  <c:v>1.007080078125E-3</c:v>
                </c:pt>
                <c:pt idx="28768">
                  <c:v>1.0068416595458984E-3</c:v>
                </c:pt>
                <c:pt idx="28769">
                  <c:v>1.007080078125E-3</c:v>
                </c:pt>
                <c:pt idx="28770">
                  <c:v>1.007080078125E-3</c:v>
                </c:pt>
                <c:pt idx="28771">
                  <c:v>1.0068416595458984E-3</c:v>
                </c:pt>
                <c:pt idx="28772">
                  <c:v>1.007080078125E-3</c:v>
                </c:pt>
                <c:pt idx="28773">
                  <c:v>1.007080078125E-3</c:v>
                </c:pt>
                <c:pt idx="28774">
                  <c:v>1.0068416595458984E-3</c:v>
                </c:pt>
                <c:pt idx="28775">
                  <c:v>1.007080078125E-3</c:v>
                </c:pt>
                <c:pt idx="28776">
                  <c:v>1.007080078125E-3</c:v>
                </c:pt>
                <c:pt idx="28777">
                  <c:v>1.0068416595458984E-3</c:v>
                </c:pt>
                <c:pt idx="28778">
                  <c:v>1.007080078125E-3</c:v>
                </c:pt>
                <c:pt idx="28779">
                  <c:v>1.0080337524414063E-3</c:v>
                </c:pt>
                <c:pt idx="28780">
                  <c:v>1.0068416595458984E-3</c:v>
                </c:pt>
                <c:pt idx="28781">
                  <c:v>1.007080078125E-3</c:v>
                </c:pt>
                <c:pt idx="28782">
                  <c:v>1.007080078125E-3</c:v>
                </c:pt>
                <c:pt idx="28783">
                  <c:v>1.0068416595458984E-3</c:v>
                </c:pt>
                <c:pt idx="28784">
                  <c:v>1.007080078125E-3</c:v>
                </c:pt>
                <c:pt idx="28785">
                  <c:v>1.007080078125E-3</c:v>
                </c:pt>
                <c:pt idx="28786">
                  <c:v>1.0068416595458984E-3</c:v>
                </c:pt>
                <c:pt idx="28787">
                  <c:v>1.007080078125E-3</c:v>
                </c:pt>
                <c:pt idx="28788">
                  <c:v>1.007080078125E-3</c:v>
                </c:pt>
                <c:pt idx="28789">
                  <c:v>1.0068416595458984E-3</c:v>
                </c:pt>
                <c:pt idx="28790">
                  <c:v>1.007080078125E-3</c:v>
                </c:pt>
                <c:pt idx="28791">
                  <c:v>1.0080337524414063E-3</c:v>
                </c:pt>
                <c:pt idx="28792">
                  <c:v>1.007080078125E-3</c:v>
                </c:pt>
                <c:pt idx="28793">
                  <c:v>1.0068416595458984E-3</c:v>
                </c:pt>
                <c:pt idx="28794">
                  <c:v>1.007080078125E-3</c:v>
                </c:pt>
                <c:pt idx="28795">
                  <c:v>1.007080078125E-3</c:v>
                </c:pt>
                <c:pt idx="28796">
                  <c:v>1.0068416595458984E-3</c:v>
                </c:pt>
                <c:pt idx="28797">
                  <c:v>1.007080078125E-3</c:v>
                </c:pt>
                <c:pt idx="28798">
                  <c:v>1.007080078125E-3</c:v>
                </c:pt>
                <c:pt idx="28799">
                  <c:v>1.0068416595458984E-3</c:v>
                </c:pt>
                <c:pt idx="28800">
                  <c:v>1.007080078125E-3</c:v>
                </c:pt>
                <c:pt idx="28801">
                  <c:v>1.007080078125E-3</c:v>
                </c:pt>
                <c:pt idx="28802">
                  <c:v>1.0068416595458984E-3</c:v>
                </c:pt>
                <c:pt idx="28803">
                  <c:v>1.007080078125E-3</c:v>
                </c:pt>
                <c:pt idx="28804">
                  <c:v>1.0080337524414063E-3</c:v>
                </c:pt>
                <c:pt idx="28805">
                  <c:v>1.0068416595458984E-3</c:v>
                </c:pt>
                <c:pt idx="28806">
                  <c:v>1.007080078125E-3</c:v>
                </c:pt>
                <c:pt idx="28807">
                  <c:v>1.007080078125E-3</c:v>
                </c:pt>
                <c:pt idx="28808">
                  <c:v>1.0068416595458984E-3</c:v>
                </c:pt>
                <c:pt idx="28809">
                  <c:v>1.007080078125E-3</c:v>
                </c:pt>
                <c:pt idx="28810">
                  <c:v>1.007080078125E-3</c:v>
                </c:pt>
                <c:pt idx="28811">
                  <c:v>1.0068416595458984E-3</c:v>
                </c:pt>
                <c:pt idx="28812">
                  <c:v>1.007080078125E-3</c:v>
                </c:pt>
                <c:pt idx="28813">
                  <c:v>1.007080078125E-3</c:v>
                </c:pt>
                <c:pt idx="28814">
                  <c:v>1.0068416595458984E-3</c:v>
                </c:pt>
                <c:pt idx="28815">
                  <c:v>1.007080078125E-3</c:v>
                </c:pt>
                <c:pt idx="28816">
                  <c:v>1.0080337524414063E-3</c:v>
                </c:pt>
                <c:pt idx="28817">
                  <c:v>1.007080078125E-3</c:v>
                </c:pt>
                <c:pt idx="28818">
                  <c:v>1.0068416595458984E-3</c:v>
                </c:pt>
                <c:pt idx="28819">
                  <c:v>1.007080078125E-3</c:v>
                </c:pt>
                <c:pt idx="28820">
                  <c:v>1.007080078125E-3</c:v>
                </c:pt>
                <c:pt idx="28821">
                  <c:v>1.0068416595458984E-3</c:v>
                </c:pt>
                <c:pt idx="28822">
                  <c:v>1.007080078125E-3</c:v>
                </c:pt>
                <c:pt idx="28823">
                  <c:v>1.007080078125E-3</c:v>
                </c:pt>
                <c:pt idx="28824">
                  <c:v>1.0068416595458984E-3</c:v>
                </c:pt>
                <c:pt idx="28825">
                  <c:v>1.007080078125E-3</c:v>
                </c:pt>
                <c:pt idx="28826">
                  <c:v>1.007080078125E-3</c:v>
                </c:pt>
                <c:pt idx="28827">
                  <c:v>1.0068416595458984E-3</c:v>
                </c:pt>
                <c:pt idx="28828">
                  <c:v>1.007080078125E-3</c:v>
                </c:pt>
                <c:pt idx="28829">
                  <c:v>1.0080337524414063E-3</c:v>
                </c:pt>
                <c:pt idx="28830">
                  <c:v>1.0068416595458984E-3</c:v>
                </c:pt>
                <c:pt idx="28831">
                  <c:v>1.007080078125E-3</c:v>
                </c:pt>
                <c:pt idx="28832">
                  <c:v>1.007080078125E-3</c:v>
                </c:pt>
                <c:pt idx="28833">
                  <c:v>1.0068416595458984E-3</c:v>
                </c:pt>
                <c:pt idx="28834">
                  <c:v>1.007080078125E-3</c:v>
                </c:pt>
                <c:pt idx="28835">
                  <c:v>1.007080078125E-3</c:v>
                </c:pt>
                <c:pt idx="28836">
                  <c:v>1.0068416595458984E-3</c:v>
                </c:pt>
                <c:pt idx="28837">
                  <c:v>1.007080078125E-3</c:v>
                </c:pt>
                <c:pt idx="28838">
                  <c:v>1.007080078125E-3</c:v>
                </c:pt>
                <c:pt idx="28839">
                  <c:v>1.0068416595458984E-3</c:v>
                </c:pt>
                <c:pt idx="28840">
                  <c:v>1.007080078125E-3</c:v>
                </c:pt>
                <c:pt idx="28841">
                  <c:v>1.0080337524414063E-3</c:v>
                </c:pt>
                <c:pt idx="28842">
                  <c:v>1.007080078125E-3</c:v>
                </c:pt>
                <c:pt idx="28843">
                  <c:v>1.0068416595458984E-3</c:v>
                </c:pt>
                <c:pt idx="28844">
                  <c:v>1.007080078125E-3</c:v>
                </c:pt>
                <c:pt idx="28845">
                  <c:v>1.007080078125E-3</c:v>
                </c:pt>
                <c:pt idx="28846">
                  <c:v>1.0068416595458984E-3</c:v>
                </c:pt>
                <c:pt idx="28847">
                  <c:v>1.007080078125E-3</c:v>
                </c:pt>
                <c:pt idx="28848">
                  <c:v>1.007080078125E-3</c:v>
                </c:pt>
                <c:pt idx="28849">
                  <c:v>1.0068416595458984E-3</c:v>
                </c:pt>
                <c:pt idx="28850">
                  <c:v>1.007080078125E-3</c:v>
                </c:pt>
                <c:pt idx="28851">
                  <c:v>1.007080078125E-3</c:v>
                </c:pt>
                <c:pt idx="28852">
                  <c:v>1.0068416595458984E-3</c:v>
                </c:pt>
                <c:pt idx="28853">
                  <c:v>1.0080337524414063E-3</c:v>
                </c:pt>
                <c:pt idx="28854">
                  <c:v>1.007080078125E-3</c:v>
                </c:pt>
                <c:pt idx="28855">
                  <c:v>1.0068416595458984E-3</c:v>
                </c:pt>
                <c:pt idx="28856">
                  <c:v>1.007080078125E-3</c:v>
                </c:pt>
                <c:pt idx="28857">
                  <c:v>1.007080078125E-3</c:v>
                </c:pt>
                <c:pt idx="28858">
                  <c:v>1.0068416595458984E-3</c:v>
                </c:pt>
                <c:pt idx="28859">
                  <c:v>1.007080078125E-3</c:v>
                </c:pt>
                <c:pt idx="28860">
                  <c:v>1.007080078125E-3</c:v>
                </c:pt>
                <c:pt idx="28861">
                  <c:v>1.0068416595458984E-3</c:v>
                </c:pt>
                <c:pt idx="28862">
                  <c:v>1.007080078125E-3</c:v>
                </c:pt>
                <c:pt idx="28863">
                  <c:v>1.007080078125E-3</c:v>
                </c:pt>
                <c:pt idx="28864">
                  <c:v>1.0068416595458984E-3</c:v>
                </c:pt>
                <c:pt idx="28865">
                  <c:v>1.007080078125E-3</c:v>
                </c:pt>
                <c:pt idx="28866">
                  <c:v>1.0080337524414063E-3</c:v>
                </c:pt>
                <c:pt idx="28867">
                  <c:v>1.007080078125E-3</c:v>
                </c:pt>
                <c:pt idx="28868">
                  <c:v>1.0068416595458984E-3</c:v>
                </c:pt>
                <c:pt idx="28869">
                  <c:v>1.007080078125E-3</c:v>
                </c:pt>
                <c:pt idx="28870">
                  <c:v>1.007080078125E-3</c:v>
                </c:pt>
                <c:pt idx="28871">
                  <c:v>1.0068416595458984E-3</c:v>
                </c:pt>
                <c:pt idx="28872">
                  <c:v>1.007080078125E-3</c:v>
                </c:pt>
                <c:pt idx="28873">
                  <c:v>1.007080078125E-3</c:v>
                </c:pt>
                <c:pt idx="28874">
                  <c:v>1.0068416595458984E-3</c:v>
                </c:pt>
                <c:pt idx="28875">
                  <c:v>1.007080078125E-3</c:v>
                </c:pt>
                <c:pt idx="28876">
                  <c:v>1.007080078125E-3</c:v>
                </c:pt>
                <c:pt idx="28877">
                  <c:v>1.0068416595458984E-3</c:v>
                </c:pt>
                <c:pt idx="28878">
                  <c:v>1.0080337524414063E-3</c:v>
                </c:pt>
                <c:pt idx="28879">
                  <c:v>1.007080078125E-3</c:v>
                </c:pt>
                <c:pt idx="28880">
                  <c:v>1.0068416595458984E-3</c:v>
                </c:pt>
                <c:pt idx="28881">
                  <c:v>1.007080078125E-3</c:v>
                </c:pt>
                <c:pt idx="28882">
                  <c:v>1.007080078125E-3</c:v>
                </c:pt>
                <c:pt idx="28883">
                  <c:v>1.0068416595458984E-3</c:v>
                </c:pt>
                <c:pt idx="28884">
                  <c:v>1.007080078125E-3</c:v>
                </c:pt>
                <c:pt idx="28885">
                  <c:v>1.007080078125E-3</c:v>
                </c:pt>
                <c:pt idx="28886">
                  <c:v>1.0068416595458984E-3</c:v>
                </c:pt>
                <c:pt idx="28887">
                  <c:v>1.007080078125E-3</c:v>
                </c:pt>
                <c:pt idx="28888">
                  <c:v>1.007080078125E-3</c:v>
                </c:pt>
                <c:pt idx="28889">
                  <c:v>1.0068416595458984E-3</c:v>
                </c:pt>
                <c:pt idx="28890">
                  <c:v>1.007080078125E-3</c:v>
                </c:pt>
                <c:pt idx="28891">
                  <c:v>1.0080337524414063E-3</c:v>
                </c:pt>
                <c:pt idx="28892">
                  <c:v>1.007080078125E-3</c:v>
                </c:pt>
                <c:pt idx="28893">
                  <c:v>1.0068416595458984E-3</c:v>
                </c:pt>
                <c:pt idx="28894">
                  <c:v>1.007080078125E-3</c:v>
                </c:pt>
                <c:pt idx="28895">
                  <c:v>1.007080078125E-3</c:v>
                </c:pt>
                <c:pt idx="28896">
                  <c:v>1.0068416595458984E-3</c:v>
                </c:pt>
                <c:pt idx="28897">
                  <c:v>1.007080078125E-3</c:v>
                </c:pt>
                <c:pt idx="28898">
                  <c:v>1.007080078125E-3</c:v>
                </c:pt>
                <c:pt idx="28899">
                  <c:v>1.0068416595458984E-3</c:v>
                </c:pt>
                <c:pt idx="28900">
                  <c:v>1.007080078125E-3</c:v>
                </c:pt>
                <c:pt idx="28901">
                  <c:v>1.007080078125E-3</c:v>
                </c:pt>
                <c:pt idx="28902">
                  <c:v>1.0068416595458984E-3</c:v>
                </c:pt>
                <c:pt idx="28903">
                  <c:v>1.0080337524414063E-3</c:v>
                </c:pt>
                <c:pt idx="28904">
                  <c:v>1.007080078125E-3</c:v>
                </c:pt>
                <c:pt idx="28905">
                  <c:v>1.0068416595458984E-3</c:v>
                </c:pt>
                <c:pt idx="28906">
                  <c:v>1.007080078125E-3</c:v>
                </c:pt>
                <c:pt idx="28907">
                  <c:v>1.007080078125E-3</c:v>
                </c:pt>
                <c:pt idx="28908">
                  <c:v>1.0068416595458984E-3</c:v>
                </c:pt>
                <c:pt idx="28909">
                  <c:v>1.007080078125E-3</c:v>
                </c:pt>
                <c:pt idx="28910">
                  <c:v>1.007080078125E-3</c:v>
                </c:pt>
                <c:pt idx="28911">
                  <c:v>1.0068416595458984E-3</c:v>
                </c:pt>
                <c:pt idx="28912">
                  <c:v>1.007080078125E-3</c:v>
                </c:pt>
                <c:pt idx="28913">
                  <c:v>1.007080078125E-3</c:v>
                </c:pt>
                <c:pt idx="28914">
                  <c:v>1.0068416595458984E-3</c:v>
                </c:pt>
                <c:pt idx="28915">
                  <c:v>1.007080078125E-3</c:v>
                </c:pt>
                <c:pt idx="28916">
                  <c:v>1.0080337524414063E-3</c:v>
                </c:pt>
                <c:pt idx="28917">
                  <c:v>1.007080078125E-3</c:v>
                </c:pt>
                <c:pt idx="28918">
                  <c:v>1.0068416595458984E-3</c:v>
                </c:pt>
                <c:pt idx="28919">
                  <c:v>1.007080078125E-3</c:v>
                </c:pt>
                <c:pt idx="28920">
                  <c:v>1.007080078125E-3</c:v>
                </c:pt>
                <c:pt idx="28921">
                  <c:v>1.0068416595458984E-3</c:v>
                </c:pt>
                <c:pt idx="28922">
                  <c:v>1.007080078125E-3</c:v>
                </c:pt>
                <c:pt idx="28923">
                  <c:v>1.007080078125E-3</c:v>
                </c:pt>
                <c:pt idx="28924">
                  <c:v>1.0068416595458984E-3</c:v>
                </c:pt>
                <c:pt idx="28925">
                  <c:v>1.007080078125E-3</c:v>
                </c:pt>
                <c:pt idx="28926">
                  <c:v>1.007080078125E-3</c:v>
                </c:pt>
                <c:pt idx="28927">
                  <c:v>1.0068416595458984E-3</c:v>
                </c:pt>
                <c:pt idx="28928">
                  <c:v>1.0080337524414063E-3</c:v>
                </c:pt>
                <c:pt idx="28929">
                  <c:v>1.007080078125E-3</c:v>
                </c:pt>
                <c:pt idx="28930">
                  <c:v>1.0068416595458984E-3</c:v>
                </c:pt>
                <c:pt idx="28931">
                  <c:v>1.007080078125E-3</c:v>
                </c:pt>
                <c:pt idx="28932">
                  <c:v>1.007080078125E-3</c:v>
                </c:pt>
                <c:pt idx="28933">
                  <c:v>1.0068416595458984E-3</c:v>
                </c:pt>
                <c:pt idx="28934">
                  <c:v>1.007080078125E-3</c:v>
                </c:pt>
                <c:pt idx="28935">
                  <c:v>2.0139217376708984E-3</c:v>
                </c:pt>
                <c:pt idx="28936">
                  <c:v>1.007080078125E-3</c:v>
                </c:pt>
                <c:pt idx="28937">
                  <c:v>1.007080078125E-3</c:v>
                </c:pt>
                <c:pt idx="28938">
                  <c:v>1.0068416595458984E-3</c:v>
                </c:pt>
                <c:pt idx="28939">
                  <c:v>1.007080078125E-3</c:v>
                </c:pt>
                <c:pt idx="28940">
                  <c:v>1.0080337524414063E-3</c:v>
                </c:pt>
                <c:pt idx="28941">
                  <c:v>1.007080078125E-3</c:v>
                </c:pt>
                <c:pt idx="28942">
                  <c:v>1.0068416595458984E-3</c:v>
                </c:pt>
                <c:pt idx="28943">
                  <c:v>1.007080078125E-3</c:v>
                </c:pt>
                <c:pt idx="28944">
                  <c:v>1.007080078125E-3</c:v>
                </c:pt>
                <c:pt idx="28945">
                  <c:v>1.0068416595458984E-3</c:v>
                </c:pt>
                <c:pt idx="28946">
                  <c:v>1.007080078125E-3</c:v>
                </c:pt>
                <c:pt idx="28947">
                  <c:v>5.0349235534667969E-3</c:v>
                </c:pt>
                <c:pt idx="28948">
                  <c:v>1.0080337524414063E-3</c:v>
                </c:pt>
                <c:pt idx="28949">
                  <c:v>1.007080078125E-3</c:v>
                </c:pt>
                <c:pt idx="28950">
                  <c:v>1.0068416595458984E-3</c:v>
                </c:pt>
                <c:pt idx="28951">
                  <c:v>1.007080078125E-3</c:v>
                </c:pt>
                <c:pt idx="28952">
                  <c:v>1.007080078125E-3</c:v>
                </c:pt>
                <c:pt idx="28953">
                  <c:v>1.0068416595458984E-3</c:v>
                </c:pt>
                <c:pt idx="28954">
                  <c:v>1.007080078125E-3</c:v>
                </c:pt>
                <c:pt idx="28955">
                  <c:v>1.007080078125E-3</c:v>
                </c:pt>
                <c:pt idx="28956">
                  <c:v>1.0068416595458984E-3</c:v>
                </c:pt>
                <c:pt idx="28957">
                  <c:v>1.007080078125E-3</c:v>
                </c:pt>
                <c:pt idx="28958">
                  <c:v>1.007080078125E-3</c:v>
                </c:pt>
                <c:pt idx="28959">
                  <c:v>1.0068416595458984E-3</c:v>
                </c:pt>
                <c:pt idx="28960">
                  <c:v>1.007080078125E-3</c:v>
                </c:pt>
                <c:pt idx="28961">
                  <c:v>1.0080337524414063E-3</c:v>
                </c:pt>
                <c:pt idx="28962">
                  <c:v>1.007080078125E-3</c:v>
                </c:pt>
                <c:pt idx="28963">
                  <c:v>1.0068416595458984E-3</c:v>
                </c:pt>
                <c:pt idx="28964">
                  <c:v>1.007080078125E-3</c:v>
                </c:pt>
                <c:pt idx="28965">
                  <c:v>1.007080078125E-3</c:v>
                </c:pt>
                <c:pt idx="28966">
                  <c:v>1.0068416595458984E-3</c:v>
                </c:pt>
                <c:pt idx="28967">
                  <c:v>1.007080078125E-3</c:v>
                </c:pt>
                <c:pt idx="28968">
                  <c:v>1.007080078125E-3</c:v>
                </c:pt>
                <c:pt idx="28969">
                  <c:v>1.0068416595458984E-3</c:v>
                </c:pt>
                <c:pt idx="28970">
                  <c:v>1.007080078125E-3</c:v>
                </c:pt>
                <c:pt idx="28971">
                  <c:v>1.007080078125E-3</c:v>
                </c:pt>
                <c:pt idx="28972">
                  <c:v>1.0068416595458984E-3</c:v>
                </c:pt>
                <c:pt idx="28973">
                  <c:v>1.0080337524414063E-3</c:v>
                </c:pt>
                <c:pt idx="28974">
                  <c:v>1.007080078125E-3</c:v>
                </c:pt>
                <c:pt idx="28975">
                  <c:v>1.0068416595458984E-3</c:v>
                </c:pt>
                <c:pt idx="28976">
                  <c:v>1.007080078125E-3</c:v>
                </c:pt>
                <c:pt idx="28977">
                  <c:v>1.007080078125E-3</c:v>
                </c:pt>
                <c:pt idx="28978">
                  <c:v>1.0068416595458984E-3</c:v>
                </c:pt>
                <c:pt idx="28979">
                  <c:v>1.007080078125E-3</c:v>
                </c:pt>
                <c:pt idx="28980">
                  <c:v>1.007080078125E-3</c:v>
                </c:pt>
                <c:pt idx="28981">
                  <c:v>1.0068416595458984E-3</c:v>
                </c:pt>
                <c:pt idx="28982">
                  <c:v>1.007080078125E-3</c:v>
                </c:pt>
                <c:pt idx="28983">
                  <c:v>1.007080078125E-3</c:v>
                </c:pt>
                <c:pt idx="28984">
                  <c:v>1.0068416595458984E-3</c:v>
                </c:pt>
                <c:pt idx="28985">
                  <c:v>1.007080078125E-3</c:v>
                </c:pt>
                <c:pt idx="28986">
                  <c:v>1.0080337524414063E-3</c:v>
                </c:pt>
                <c:pt idx="28987">
                  <c:v>1.007080078125E-3</c:v>
                </c:pt>
                <c:pt idx="28988">
                  <c:v>1.0068416595458984E-3</c:v>
                </c:pt>
                <c:pt idx="28989">
                  <c:v>1.007080078125E-3</c:v>
                </c:pt>
                <c:pt idx="28990">
                  <c:v>1.007080078125E-3</c:v>
                </c:pt>
                <c:pt idx="28991">
                  <c:v>1.0068416595458984E-3</c:v>
                </c:pt>
                <c:pt idx="28992">
                  <c:v>1.007080078125E-3</c:v>
                </c:pt>
                <c:pt idx="28993">
                  <c:v>1.007080078125E-3</c:v>
                </c:pt>
                <c:pt idx="28994">
                  <c:v>1.0068416595458984E-3</c:v>
                </c:pt>
                <c:pt idx="28995">
                  <c:v>1.007080078125E-3</c:v>
                </c:pt>
                <c:pt idx="28996">
                  <c:v>1.007080078125E-3</c:v>
                </c:pt>
                <c:pt idx="28997">
                  <c:v>1.0068416595458984E-3</c:v>
                </c:pt>
                <c:pt idx="28998">
                  <c:v>1.0080337524414063E-3</c:v>
                </c:pt>
                <c:pt idx="28999">
                  <c:v>1.007080078125E-3</c:v>
                </c:pt>
                <c:pt idx="29000">
                  <c:v>1.0068416595458984E-3</c:v>
                </c:pt>
                <c:pt idx="29001">
                  <c:v>1.007080078125E-3</c:v>
                </c:pt>
                <c:pt idx="29002">
                  <c:v>1.007080078125E-3</c:v>
                </c:pt>
                <c:pt idx="29003">
                  <c:v>1.0068416595458984E-3</c:v>
                </c:pt>
                <c:pt idx="29004">
                  <c:v>1.007080078125E-3</c:v>
                </c:pt>
                <c:pt idx="29005">
                  <c:v>1.007080078125E-3</c:v>
                </c:pt>
                <c:pt idx="29006">
                  <c:v>1.0068416595458984E-3</c:v>
                </c:pt>
                <c:pt idx="29007">
                  <c:v>1.007080078125E-3</c:v>
                </c:pt>
                <c:pt idx="29008">
                  <c:v>1.007080078125E-3</c:v>
                </c:pt>
                <c:pt idx="29009">
                  <c:v>1.0068416595458984E-3</c:v>
                </c:pt>
                <c:pt idx="29010">
                  <c:v>1.007080078125E-3</c:v>
                </c:pt>
                <c:pt idx="29011">
                  <c:v>1.0080337524414063E-3</c:v>
                </c:pt>
                <c:pt idx="29012">
                  <c:v>1.007080078125E-3</c:v>
                </c:pt>
                <c:pt idx="29013">
                  <c:v>1.0068416595458984E-3</c:v>
                </c:pt>
                <c:pt idx="29014">
                  <c:v>1.007080078125E-3</c:v>
                </c:pt>
                <c:pt idx="29015">
                  <c:v>1.007080078125E-3</c:v>
                </c:pt>
                <c:pt idx="29016">
                  <c:v>1.0068416595458984E-3</c:v>
                </c:pt>
                <c:pt idx="29017">
                  <c:v>1.007080078125E-3</c:v>
                </c:pt>
                <c:pt idx="29018">
                  <c:v>1.007080078125E-3</c:v>
                </c:pt>
                <c:pt idx="29019">
                  <c:v>1.0068416595458984E-3</c:v>
                </c:pt>
                <c:pt idx="29020">
                  <c:v>1.007080078125E-3</c:v>
                </c:pt>
                <c:pt idx="29021">
                  <c:v>1.007080078125E-3</c:v>
                </c:pt>
                <c:pt idx="29022">
                  <c:v>1.0068416595458984E-3</c:v>
                </c:pt>
                <c:pt idx="29023">
                  <c:v>1.0080337524414063E-3</c:v>
                </c:pt>
                <c:pt idx="29024">
                  <c:v>1.007080078125E-3</c:v>
                </c:pt>
                <c:pt idx="29025">
                  <c:v>1.0068416595458984E-3</c:v>
                </c:pt>
                <c:pt idx="29026">
                  <c:v>1.007080078125E-3</c:v>
                </c:pt>
                <c:pt idx="29027">
                  <c:v>1.007080078125E-3</c:v>
                </c:pt>
                <c:pt idx="29028">
                  <c:v>1.0068416595458984E-3</c:v>
                </c:pt>
                <c:pt idx="29029">
                  <c:v>1.007080078125E-3</c:v>
                </c:pt>
                <c:pt idx="29030">
                  <c:v>1.007080078125E-3</c:v>
                </c:pt>
                <c:pt idx="29031">
                  <c:v>1.0068416595458984E-3</c:v>
                </c:pt>
                <c:pt idx="29032">
                  <c:v>1.007080078125E-3</c:v>
                </c:pt>
                <c:pt idx="29033">
                  <c:v>1.007080078125E-3</c:v>
                </c:pt>
                <c:pt idx="29034">
                  <c:v>1.0068416595458984E-3</c:v>
                </c:pt>
                <c:pt idx="29035">
                  <c:v>1.007080078125E-3</c:v>
                </c:pt>
                <c:pt idx="29036">
                  <c:v>1.0080337524414063E-3</c:v>
                </c:pt>
                <c:pt idx="29037">
                  <c:v>1.007080078125E-3</c:v>
                </c:pt>
                <c:pt idx="29038">
                  <c:v>1.0068416595458984E-3</c:v>
                </c:pt>
                <c:pt idx="29039">
                  <c:v>1.007080078125E-3</c:v>
                </c:pt>
                <c:pt idx="29040">
                  <c:v>1.007080078125E-3</c:v>
                </c:pt>
                <c:pt idx="29041">
                  <c:v>1.0068416595458984E-3</c:v>
                </c:pt>
                <c:pt idx="29042">
                  <c:v>1.007080078125E-3</c:v>
                </c:pt>
                <c:pt idx="29043">
                  <c:v>1.007080078125E-3</c:v>
                </c:pt>
                <c:pt idx="29044">
                  <c:v>1.0068416595458984E-3</c:v>
                </c:pt>
                <c:pt idx="29045">
                  <c:v>1.007080078125E-3</c:v>
                </c:pt>
                <c:pt idx="29046">
                  <c:v>1.007080078125E-3</c:v>
                </c:pt>
                <c:pt idx="29047">
                  <c:v>1.0068416595458984E-3</c:v>
                </c:pt>
                <c:pt idx="29048">
                  <c:v>1.0080337524414063E-3</c:v>
                </c:pt>
                <c:pt idx="29049">
                  <c:v>1.007080078125E-3</c:v>
                </c:pt>
                <c:pt idx="29050">
                  <c:v>1.0068416595458984E-3</c:v>
                </c:pt>
                <c:pt idx="29051">
                  <c:v>1.007080078125E-3</c:v>
                </c:pt>
                <c:pt idx="29052">
                  <c:v>1.007080078125E-3</c:v>
                </c:pt>
                <c:pt idx="29053">
                  <c:v>1.0068416595458984E-3</c:v>
                </c:pt>
                <c:pt idx="29054">
                  <c:v>1.007080078125E-3</c:v>
                </c:pt>
                <c:pt idx="29055">
                  <c:v>1.007080078125E-3</c:v>
                </c:pt>
                <c:pt idx="29056">
                  <c:v>1.0068416595458984E-3</c:v>
                </c:pt>
                <c:pt idx="29057">
                  <c:v>1.007080078125E-3</c:v>
                </c:pt>
                <c:pt idx="29058">
                  <c:v>1.007080078125E-3</c:v>
                </c:pt>
                <c:pt idx="29059">
                  <c:v>1.0068416595458984E-3</c:v>
                </c:pt>
                <c:pt idx="29060">
                  <c:v>1.007080078125E-3</c:v>
                </c:pt>
                <c:pt idx="29061">
                  <c:v>1.0080337524414063E-3</c:v>
                </c:pt>
                <c:pt idx="29062">
                  <c:v>1.007080078125E-3</c:v>
                </c:pt>
                <c:pt idx="29063">
                  <c:v>1.0068416595458984E-3</c:v>
                </c:pt>
                <c:pt idx="29064">
                  <c:v>1.007080078125E-3</c:v>
                </c:pt>
                <c:pt idx="29065">
                  <c:v>1.007080078125E-3</c:v>
                </c:pt>
                <c:pt idx="29066">
                  <c:v>1.0068416595458984E-3</c:v>
                </c:pt>
                <c:pt idx="29067">
                  <c:v>1.007080078125E-3</c:v>
                </c:pt>
                <c:pt idx="29068">
                  <c:v>1.007080078125E-3</c:v>
                </c:pt>
                <c:pt idx="29069">
                  <c:v>1.0068416595458984E-3</c:v>
                </c:pt>
                <c:pt idx="29070">
                  <c:v>1.007080078125E-3</c:v>
                </c:pt>
                <c:pt idx="29071">
                  <c:v>1.0068416595458984E-3</c:v>
                </c:pt>
                <c:pt idx="29072">
                  <c:v>1.007080078125E-3</c:v>
                </c:pt>
                <c:pt idx="29073">
                  <c:v>1.0080337524414063E-3</c:v>
                </c:pt>
                <c:pt idx="29074">
                  <c:v>1.007080078125E-3</c:v>
                </c:pt>
                <c:pt idx="29075">
                  <c:v>1.0068416595458984E-3</c:v>
                </c:pt>
                <c:pt idx="29076">
                  <c:v>1.007080078125E-3</c:v>
                </c:pt>
                <c:pt idx="29077">
                  <c:v>1.007080078125E-3</c:v>
                </c:pt>
                <c:pt idx="29078">
                  <c:v>1.0068416595458984E-3</c:v>
                </c:pt>
                <c:pt idx="29079">
                  <c:v>1.007080078125E-3</c:v>
                </c:pt>
                <c:pt idx="29080">
                  <c:v>1.007080078125E-3</c:v>
                </c:pt>
                <c:pt idx="29081">
                  <c:v>1.0068416595458984E-3</c:v>
                </c:pt>
                <c:pt idx="29082">
                  <c:v>1.007080078125E-3</c:v>
                </c:pt>
                <c:pt idx="29083">
                  <c:v>1.007080078125E-3</c:v>
                </c:pt>
                <c:pt idx="29084">
                  <c:v>1.0068416595458984E-3</c:v>
                </c:pt>
                <c:pt idx="29085">
                  <c:v>1.007080078125E-3</c:v>
                </c:pt>
                <c:pt idx="29086">
                  <c:v>1.0080337524414063E-3</c:v>
                </c:pt>
                <c:pt idx="29087">
                  <c:v>1.007080078125E-3</c:v>
                </c:pt>
                <c:pt idx="29088">
                  <c:v>1.0068416595458984E-3</c:v>
                </c:pt>
                <c:pt idx="29089">
                  <c:v>1.007080078125E-3</c:v>
                </c:pt>
                <c:pt idx="29090">
                  <c:v>1.007080078125E-3</c:v>
                </c:pt>
                <c:pt idx="29091">
                  <c:v>1.0068416595458984E-3</c:v>
                </c:pt>
                <c:pt idx="29092">
                  <c:v>1.007080078125E-3</c:v>
                </c:pt>
                <c:pt idx="29093">
                  <c:v>1.0068416595458984E-3</c:v>
                </c:pt>
                <c:pt idx="29094">
                  <c:v>1.007080078125E-3</c:v>
                </c:pt>
                <c:pt idx="29095">
                  <c:v>1.007080078125E-3</c:v>
                </c:pt>
                <c:pt idx="29096">
                  <c:v>1.0068416595458984E-3</c:v>
                </c:pt>
                <c:pt idx="29097">
                  <c:v>1.007080078125E-3</c:v>
                </c:pt>
                <c:pt idx="29098">
                  <c:v>1.0080337524414063E-3</c:v>
                </c:pt>
                <c:pt idx="29099">
                  <c:v>1.007080078125E-3</c:v>
                </c:pt>
                <c:pt idx="29100">
                  <c:v>1.0068416595458984E-3</c:v>
                </c:pt>
                <c:pt idx="29101">
                  <c:v>1.007080078125E-3</c:v>
                </c:pt>
                <c:pt idx="29102">
                  <c:v>1.007080078125E-3</c:v>
                </c:pt>
                <c:pt idx="29103">
                  <c:v>1.0068416595458984E-3</c:v>
                </c:pt>
                <c:pt idx="29104">
                  <c:v>1.007080078125E-3</c:v>
                </c:pt>
                <c:pt idx="29105">
                  <c:v>1.007080078125E-3</c:v>
                </c:pt>
                <c:pt idx="29106">
                  <c:v>1.0068416595458984E-3</c:v>
                </c:pt>
                <c:pt idx="29107">
                  <c:v>1.007080078125E-3</c:v>
                </c:pt>
                <c:pt idx="29108">
                  <c:v>1.007080078125E-3</c:v>
                </c:pt>
                <c:pt idx="29109">
                  <c:v>1.0068416595458984E-3</c:v>
                </c:pt>
                <c:pt idx="29110">
                  <c:v>1.007080078125E-3</c:v>
                </c:pt>
                <c:pt idx="29111">
                  <c:v>1.0080337524414063E-3</c:v>
                </c:pt>
                <c:pt idx="29112">
                  <c:v>1.007080078125E-3</c:v>
                </c:pt>
                <c:pt idx="29113">
                  <c:v>1.0068416595458984E-3</c:v>
                </c:pt>
                <c:pt idx="29114">
                  <c:v>1.007080078125E-3</c:v>
                </c:pt>
                <c:pt idx="29115">
                  <c:v>1.0068416595458984E-3</c:v>
                </c:pt>
                <c:pt idx="29116">
                  <c:v>1.007080078125E-3</c:v>
                </c:pt>
                <c:pt idx="29117">
                  <c:v>1.007080078125E-3</c:v>
                </c:pt>
                <c:pt idx="29118">
                  <c:v>1.0068416595458984E-3</c:v>
                </c:pt>
                <c:pt idx="29119">
                  <c:v>1.007080078125E-3</c:v>
                </c:pt>
                <c:pt idx="29120">
                  <c:v>1.007080078125E-3</c:v>
                </c:pt>
                <c:pt idx="29121">
                  <c:v>1.0068416595458984E-3</c:v>
                </c:pt>
                <c:pt idx="29122">
                  <c:v>1.007080078125E-3</c:v>
                </c:pt>
                <c:pt idx="29123">
                  <c:v>1.0080337524414063E-3</c:v>
                </c:pt>
                <c:pt idx="29124">
                  <c:v>1.007080078125E-3</c:v>
                </c:pt>
                <c:pt idx="29125">
                  <c:v>1.0068416595458984E-3</c:v>
                </c:pt>
                <c:pt idx="29126">
                  <c:v>6.0420036315917969E-3</c:v>
                </c:pt>
                <c:pt idx="29127">
                  <c:v>1.007080078125E-3</c:v>
                </c:pt>
                <c:pt idx="29128">
                  <c:v>1.007080078125E-3</c:v>
                </c:pt>
                <c:pt idx="29129">
                  <c:v>1.0068416595458984E-3</c:v>
                </c:pt>
                <c:pt idx="29130">
                  <c:v>1.007080078125E-3</c:v>
                </c:pt>
                <c:pt idx="29131">
                  <c:v>1.0080337524414063E-3</c:v>
                </c:pt>
                <c:pt idx="29132">
                  <c:v>1.0068416595458984E-3</c:v>
                </c:pt>
                <c:pt idx="29133">
                  <c:v>1.007080078125E-3</c:v>
                </c:pt>
                <c:pt idx="29134">
                  <c:v>1.007080078125E-3</c:v>
                </c:pt>
                <c:pt idx="29135">
                  <c:v>1.0068416595458984E-3</c:v>
                </c:pt>
                <c:pt idx="29136">
                  <c:v>1.007080078125E-3</c:v>
                </c:pt>
                <c:pt idx="29137">
                  <c:v>1.007080078125E-3</c:v>
                </c:pt>
                <c:pt idx="29138">
                  <c:v>1.0068416595458984E-3</c:v>
                </c:pt>
                <c:pt idx="29139">
                  <c:v>1.007080078125E-3</c:v>
                </c:pt>
                <c:pt idx="29140">
                  <c:v>1.007080078125E-3</c:v>
                </c:pt>
                <c:pt idx="29141">
                  <c:v>1.0068416595458984E-3</c:v>
                </c:pt>
                <c:pt idx="29142">
                  <c:v>1.007080078125E-3</c:v>
                </c:pt>
                <c:pt idx="29143">
                  <c:v>1.0080337524414063E-3</c:v>
                </c:pt>
                <c:pt idx="29144">
                  <c:v>1.007080078125E-3</c:v>
                </c:pt>
                <c:pt idx="29145">
                  <c:v>1.0068416595458984E-3</c:v>
                </c:pt>
                <c:pt idx="29146">
                  <c:v>1.007080078125E-3</c:v>
                </c:pt>
                <c:pt idx="29147">
                  <c:v>1.007080078125E-3</c:v>
                </c:pt>
                <c:pt idx="29148">
                  <c:v>1.0068416595458984E-3</c:v>
                </c:pt>
                <c:pt idx="29149">
                  <c:v>1.007080078125E-3</c:v>
                </c:pt>
                <c:pt idx="29150">
                  <c:v>1.007080078125E-3</c:v>
                </c:pt>
                <c:pt idx="29151">
                  <c:v>1.0068416595458984E-3</c:v>
                </c:pt>
                <c:pt idx="29152">
                  <c:v>1.007080078125E-3</c:v>
                </c:pt>
                <c:pt idx="29153">
                  <c:v>1.007080078125E-3</c:v>
                </c:pt>
                <c:pt idx="29154">
                  <c:v>1.0068416595458984E-3</c:v>
                </c:pt>
                <c:pt idx="29155">
                  <c:v>1.007080078125E-3</c:v>
                </c:pt>
                <c:pt idx="29156">
                  <c:v>1.0080337524414063E-3</c:v>
                </c:pt>
                <c:pt idx="29157">
                  <c:v>1.0068416595458984E-3</c:v>
                </c:pt>
                <c:pt idx="29158">
                  <c:v>1.007080078125E-3</c:v>
                </c:pt>
                <c:pt idx="29159">
                  <c:v>1.007080078125E-3</c:v>
                </c:pt>
                <c:pt idx="29160">
                  <c:v>1.0068416595458984E-3</c:v>
                </c:pt>
                <c:pt idx="29161">
                  <c:v>1.007080078125E-3</c:v>
                </c:pt>
                <c:pt idx="29162">
                  <c:v>1.007080078125E-3</c:v>
                </c:pt>
                <c:pt idx="29163">
                  <c:v>1.0068416595458984E-3</c:v>
                </c:pt>
                <c:pt idx="29164">
                  <c:v>1.007080078125E-3</c:v>
                </c:pt>
                <c:pt idx="29165">
                  <c:v>1.007080078125E-3</c:v>
                </c:pt>
                <c:pt idx="29166">
                  <c:v>1.0068416595458984E-3</c:v>
                </c:pt>
                <c:pt idx="29167">
                  <c:v>1.007080078125E-3</c:v>
                </c:pt>
                <c:pt idx="29168">
                  <c:v>1.0080337524414063E-3</c:v>
                </c:pt>
                <c:pt idx="29169">
                  <c:v>1.007080078125E-3</c:v>
                </c:pt>
                <c:pt idx="29170">
                  <c:v>1.0068416595458984E-3</c:v>
                </c:pt>
                <c:pt idx="29171">
                  <c:v>1.007080078125E-3</c:v>
                </c:pt>
                <c:pt idx="29172">
                  <c:v>1.007080078125E-3</c:v>
                </c:pt>
                <c:pt idx="29173">
                  <c:v>1.0068416595458984E-3</c:v>
                </c:pt>
                <c:pt idx="29174">
                  <c:v>1.007080078125E-3</c:v>
                </c:pt>
                <c:pt idx="29175">
                  <c:v>1.007080078125E-3</c:v>
                </c:pt>
                <c:pt idx="29176">
                  <c:v>1.0068416595458984E-3</c:v>
                </c:pt>
                <c:pt idx="29177">
                  <c:v>1.007080078125E-3</c:v>
                </c:pt>
                <c:pt idx="29178">
                  <c:v>1.007080078125E-3</c:v>
                </c:pt>
                <c:pt idx="29179">
                  <c:v>1.0068416595458984E-3</c:v>
                </c:pt>
                <c:pt idx="29180">
                  <c:v>1.007080078125E-3</c:v>
                </c:pt>
                <c:pt idx="29181">
                  <c:v>1.0080337524414063E-3</c:v>
                </c:pt>
                <c:pt idx="29182">
                  <c:v>1.0068416595458984E-3</c:v>
                </c:pt>
                <c:pt idx="29183">
                  <c:v>1.007080078125E-3</c:v>
                </c:pt>
                <c:pt idx="29184">
                  <c:v>1.007080078125E-3</c:v>
                </c:pt>
                <c:pt idx="29185">
                  <c:v>1.0068416595458984E-3</c:v>
                </c:pt>
                <c:pt idx="29186">
                  <c:v>1.007080078125E-3</c:v>
                </c:pt>
                <c:pt idx="29187">
                  <c:v>1.007080078125E-3</c:v>
                </c:pt>
                <c:pt idx="29188">
                  <c:v>1.0068416595458984E-3</c:v>
                </c:pt>
                <c:pt idx="29189">
                  <c:v>1.007080078125E-3</c:v>
                </c:pt>
                <c:pt idx="29190">
                  <c:v>1.007080078125E-3</c:v>
                </c:pt>
                <c:pt idx="29191">
                  <c:v>1.0068416595458984E-3</c:v>
                </c:pt>
                <c:pt idx="29192">
                  <c:v>1.007080078125E-3</c:v>
                </c:pt>
                <c:pt idx="29193">
                  <c:v>1.0080337524414063E-3</c:v>
                </c:pt>
                <c:pt idx="29194">
                  <c:v>1.007080078125E-3</c:v>
                </c:pt>
                <c:pt idx="29195">
                  <c:v>1.0068416595458984E-3</c:v>
                </c:pt>
                <c:pt idx="29196">
                  <c:v>1.007080078125E-3</c:v>
                </c:pt>
                <c:pt idx="29197">
                  <c:v>1.007080078125E-3</c:v>
                </c:pt>
                <c:pt idx="29198">
                  <c:v>1.0068416595458984E-3</c:v>
                </c:pt>
                <c:pt idx="29199">
                  <c:v>1.007080078125E-3</c:v>
                </c:pt>
                <c:pt idx="29200">
                  <c:v>1.007080078125E-3</c:v>
                </c:pt>
                <c:pt idx="29201">
                  <c:v>1.0068416595458984E-3</c:v>
                </c:pt>
                <c:pt idx="29202">
                  <c:v>1.007080078125E-3</c:v>
                </c:pt>
                <c:pt idx="29203">
                  <c:v>1.007080078125E-3</c:v>
                </c:pt>
                <c:pt idx="29204">
                  <c:v>1.0068416595458984E-3</c:v>
                </c:pt>
                <c:pt idx="29205">
                  <c:v>1.007080078125E-3</c:v>
                </c:pt>
                <c:pt idx="29206">
                  <c:v>1.0080337524414063E-3</c:v>
                </c:pt>
                <c:pt idx="29207">
                  <c:v>1.0068416595458984E-3</c:v>
                </c:pt>
                <c:pt idx="29208">
                  <c:v>1.007080078125E-3</c:v>
                </c:pt>
                <c:pt idx="29209">
                  <c:v>1.007080078125E-3</c:v>
                </c:pt>
                <c:pt idx="29210">
                  <c:v>1.0068416595458984E-3</c:v>
                </c:pt>
                <c:pt idx="29211">
                  <c:v>1.007080078125E-3</c:v>
                </c:pt>
                <c:pt idx="29212">
                  <c:v>1.007080078125E-3</c:v>
                </c:pt>
                <c:pt idx="29213">
                  <c:v>1.0068416595458984E-3</c:v>
                </c:pt>
                <c:pt idx="29214">
                  <c:v>1.007080078125E-3</c:v>
                </c:pt>
                <c:pt idx="29215">
                  <c:v>1.007080078125E-3</c:v>
                </c:pt>
                <c:pt idx="29216">
                  <c:v>1.0068416595458984E-3</c:v>
                </c:pt>
                <c:pt idx="29217">
                  <c:v>1.007080078125E-3</c:v>
                </c:pt>
                <c:pt idx="29218">
                  <c:v>1.0080337524414063E-3</c:v>
                </c:pt>
                <c:pt idx="29219">
                  <c:v>1.007080078125E-3</c:v>
                </c:pt>
                <c:pt idx="29220">
                  <c:v>1.0068416595458984E-3</c:v>
                </c:pt>
                <c:pt idx="29221">
                  <c:v>1.007080078125E-3</c:v>
                </c:pt>
                <c:pt idx="29222">
                  <c:v>1.007080078125E-3</c:v>
                </c:pt>
                <c:pt idx="29223">
                  <c:v>1.0068416595458984E-3</c:v>
                </c:pt>
                <c:pt idx="29224">
                  <c:v>1.007080078125E-3</c:v>
                </c:pt>
                <c:pt idx="29225">
                  <c:v>1.007080078125E-3</c:v>
                </c:pt>
                <c:pt idx="29226">
                  <c:v>1.0068416595458984E-3</c:v>
                </c:pt>
                <c:pt idx="29227">
                  <c:v>1.007080078125E-3</c:v>
                </c:pt>
                <c:pt idx="29228">
                  <c:v>1.007080078125E-3</c:v>
                </c:pt>
                <c:pt idx="29229">
                  <c:v>1.0068416595458984E-3</c:v>
                </c:pt>
                <c:pt idx="29230">
                  <c:v>1.007080078125E-3</c:v>
                </c:pt>
                <c:pt idx="29231">
                  <c:v>1.0080337524414063E-3</c:v>
                </c:pt>
                <c:pt idx="29232">
                  <c:v>1.0068416595458984E-3</c:v>
                </c:pt>
                <c:pt idx="29233">
                  <c:v>1.007080078125E-3</c:v>
                </c:pt>
                <c:pt idx="29234">
                  <c:v>1.007080078125E-3</c:v>
                </c:pt>
                <c:pt idx="29235">
                  <c:v>1.0068416595458984E-3</c:v>
                </c:pt>
                <c:pt idx="29236">
                  <c:v>1.007080078125E-3</c:v>
                </c:pt>
                <c:pt idx="29237">
                  <c:v>1.007080078125E-3</c:v>
                </c:pt>
                <c:pt idx="29238">
                  <c:v>1.0068416595458984E-3</c:v>
                </c:pt>
                <c:pt idx="29239">
                  <c:v>1.007080078125E-3</c:v>
                </c:pt>
                <c:pt idx="29240">
                  <c:v>1.007080078125E-3</c:v>
                </c:pt>
                <c:pt idx="29241">
                  <c:v>1.0068416595458984E-3</c:v>
                </c:pt>
                <c:pt idx="29242">
                  <c:v>1.007080078125E-3</c:v>
                </c:pt>
                <c:pt idx="29243">
                  <c:v>1.0080337524414063E-3</c:v>
                </c:pt>
                <c:pt idx="29244">
                  <c:v>1.007080078125E-3</c:v>
                </c:pt>
                <c:pt idx="29245">
                  <c:v>1.0068416595458984E-3</c:v>
                </c:pt>
                <c:pt idx="29246">
                  <c:v>1.007080078125E-3</c:v>
                </c:pt>
                <c:pt idx="29247">
                  <c:v>1.007080078125E-3</c:v>
                </c:pt>
                <c:pt idx="29248">
                  <c:v>1.0068416595458984E-3</c:v>
                </c:pt>
                <c:pt idx="29249">
                  <c:v>1.007080078125E-3</c:v>
                </c:pt>
                <c:pt idx="29250">
                  <c:v>1.007080078125E-3</c:v>
                </c:pt>
                <c:pt idx="29251">
                  <c:v>1.0068416595458984E-3</c:v>
                </c:pt>
                <c:pt idx="29252">
                  <c:v>1.007080078125E-3</c:v>
                </c:pt>
                <c:pt idx="29253">
                  <c:v>1.007080078125E-3</c:v>
                </c:pt>
                <c:pt idx="29254">
                  <c:v>1.0068416595458984E-3</c:v>
                </c:pt>
                <c:pt idx="29255">
                  <c:v>1.007080078125E-3</c:v>
                </c:pt>
                <c:pt idx="29256">
                  <c:v>1.0080337524414063E-3</c:v>
                </c:pt>
                <c:pt idx="29257">
                  <c:v>1.0068416595458984E-3</c:v>
                </c:pt>
                <c:pt idx="29258">
                  <c:v>1.007080078125E-3</c:v>
                </c:pt>
                <c:pt idx="29259">
                  <c:v>1.007080078125E-3</c:v>
                </c:pt>
                <c:pt idx="29260">
                  <c:v>1.0068416595458984E-3</c:v>
                </c:pt>
                <c:pt idx="29261">
                  <c:v>1.007080078125E-3</c:v>
                </c:pt>
                <c:pt idx="29262">
                  <c:v>1.007080078125E-3</c:v>
                </c:pt>
                <c:pt idx="29263">
                  <c:v>1.0068416595458984E-3</c:v>
                </c:pt>
                <c:pt idx="29264">
                  <c:v>1.007080078125E-3</c:v>
                </c:pt>
                <c:pt idx="29265">
                  <c:v>1.007080078125E-3</c:v>
                </c:pt>
                <c:pt idx="29266">
                  <c:v>1.0068416595458984E-3</c:v>
                </c:pt>
                <c:pt idx="29267">
                  <c:v>1.007080078125E-3</c:v>
                </c:pt>
                <c:pt idx="29268">
                  <c:v>1.0080337524414063E-3</c:v>
                </c:pt>
                <c:pt idx="29269">
                  <c:v>1.007080078125E-3</c:v>
                </c:pt>
                <c:pt idx="29270">
                  <c:v>1.0068416595458984E-3</c:v>
                </c:pt>
                <c:pt idx="29271">
                  <c:v>1.007080078125E-3</c:v>
                </c:pt>
                <c:pt idx="29272">
                  <c:v>1.007080078125E-3</c:v>
                </c:pt>
                <c:pt idx="29273">
                  <c:v>1.0068416595458984E-3</c:v>
                </c:pt>
                <c:pt idx="29274">
                  <c:v>1.007080078125E-3</c:v>
                </c:pt>
                <c:pt idx="29275">
                  <c:v>1.007080078125E-3</c:v>
                </c:pt>
                <c:pt idx="29276">
                  <c:v>1.0068416595458984E-3</c:v>
                </c:pt>
                <c:pt idx="29277">
                  <c:v>1.007080078125E-3</c:v>
                </c:pt>
                <c:pt idx="29278">
                  <c:v>1.007080078125E-3</c:v>
                </c:pt>
                <c:pt idx="29279">
                  <c:v>1.0068416595458984E-3</c:v>
                </c:pt>
                <c:pt idx="29280">
                  <c:v>1.007080078125E-3</c:v>
                </c:pt>
                <c:pt idx="29281">
                  <c:v>1.0080337524414063E-3</c:v>
                </c:pt>
                <c:pt idx="29282">
                  <c:v>1.0068416595458984E-3</c:v>
                </c:pt>
                <c:pt idx="29283">
                  <c:v>1.007080078125E-3</c:v>
                </c:pt>
                <c:pt idx="29284">
                  <c:v>1.007080078125E-3</c:v>
                </c:pt>
                <c:pt idx="29285">
                  <c:v>1.0068416595458984E-3</c:v>
                </c:pt>
                <c:pt idx="29286">
                  <c:v>1.007080078125E-3</c:v>
                </c:pt>
                <c:pt idx="29287">
                  <c:v>1.007080078125E-3</c:v>
                </c:pt>
                <c:pt idx="29288">
                  <c:v>1.0068416595458984E-3</c:v>
                </c:pt>
                <c:pt idx="29289">
                  <c:v>1.007080078125E-3</c:v>
                </c:pt>
                <c:pt idx="29290">
                  <c:v>1.007080078125E-3</c:v>
                </c:pt>
                <c:pt idx="29291">
                  <c:v>1.0068416595458984E-3</c:v>
                </c:pt>
                <c:pt idx="29292">
                  <c:v>1.007080078125E-3</c:v>
                </c:pt>
                <c:pt idx="29293">
                  <c:v>9.0639591217041016E-3</c:v>
                </c:pt>
                <c:pt idx="29294">
                  <c:v>1.007080078125E-3</c:v>
                </c:pt>
                <c:pt idx="29295">
                  <c:v>1.007080078125E-3</c:v>
                </c:pt>
                <c:pt idx="29296">
                  <c:v>1.0068416595458984E-3</c:v>
                </c:pt>
                <c:pt idx="29297">
                  <c:v>1.007080078125E-3</c:v>
                </c:pt>
                <c:pt idx="29298">
                  <c:v>1.0080337524414063E-3</c:v>
                </c:pt>
                <c:pt idx="29299">
                  <c:v>1.0068416595458984E-3</c:v>
                </c:pt>
                <c:pt idx="29300">
                  <c:v>1.007080078125E-3</c:v>
                </c:pt>
                <c:pt idx="29301">
                  <c:v>1.007080078125E-3</c:v>
                </c:pt>
                <c:pt idx="29302">
                  <c:v>1.0068416595458984E-3</c:v>
                </c:pt>
                <c:pt idx="29303">
                  <c:v>1.007080078125E-3</c:v>
                </c:pt>
                <c:pt idx="29304">
                  <c:v>1.007080078125E-3</c:v>
                </c:pt>
                <c:pt idx="29305">
                  <c:v>1.0068416595458984E-3</c:v>
                </c:pt>
                <c:pt idx="29306">
                  <c:v>1.007080078125E-3</c:v>
                </c:pt>
                <c:pt idx="29307">
                  <c:v>1.007080078125E-3</c:v>
                </c:pt>
                <c:pt idx="29308">
                  <c:v>1.0068416595458984E-3</c:v>
                </c:pt>
                <c:pt idx="29309">
                  <c:v>1.007080078125E-3</c:v>
                </c:pt>
                <c:pt idx="29310">
                  <c:v>1.0080337524414063E-3</c:v>
                </c:pt>
                <c:pt idx="29311">
                  <c:v>1.007080078125E-3</c:v>
                </c:pt>
                <c:pt idx="29312">
                  <c:v>1.0068416595458984E-3</c:v>
                </c:pt>
                <c:pt idx="29313">
                  <c:v>1.007080078125E-3</c:v>
                </c:pt>
                <c:pt idx="29314">
                  <c:v>1.007080078125E-3</c:v>
                </c:pt>
                <c:pt idx="29315">
                  <c:v>1.0068416595458984E-3</c:v>
                </c:pt>
                <c:pt idx="29316">
                  <c:v>1.007080078125E-3</c:v>
                </c:pt>
                <c:pt idx="29317">
                  <c:v>1.007080078125E-3</c:v>
                </c:pt>
                <c:pt idx="29318">
                  <c:v>1.0068416595458984E-3</c:v>
                </c:pt>
                <c:pt idx="29319">
                  <c:v>1.007080078125E-3</c:v>
                </c:pt>
                <c:pt idx="29320">
                  <c:v>1.007080078125E-3</c:v>
                </c:pt>
                <c:pt idx="29321">
                  <c:v>1.0068416595458984E-3</c:v>
                </c:pt>
                <c:pt idx="29322">
                  <c:v>1.007080078125E-3</c:v>
                </c:pt>
                <c:pt idx="29323">
                  <c:v>1.0080337524414063E-3</c:v>
                </c:pt>
                <c:pt idx="29324">
                  <c:v>1.0068416595458984E-3</c:v>
                </c:pt>
                <c:pt idx="29325">
                  <c:v>1.007080078125E-3</c:v>
                </c:pt>
                <c:pt idx="29326">
                  <c:v>1.007080078125E-3</c:v>
                </c:pt>
                <c:pt idx="29327">
                  <c:v>1.0068416595458984E-3</c:v>
                </c:pt>
                <c:pt idx="29328">
                  <c:v>1.007080078125E-3</c:v>
                </c:pt>
                <c:pt idx="29329">
                  <c:v>1.007080078125E-3</c:v>
                </c:pt>
                <c:pt idx="29330">
                  <c:v>1.0068416595458984E-3</c:v>
                </c:pt>
                <c:pt idx="29331">
                  <c:v>1.007080078125E-3</c:v>
                </c:pt>
                <c:pt idx="29332">
                  <c:v>1.007080078125E-3</c:v>
                </c:pt>
                <c:pt idx="29333">
                  <c:v>1.0068416595458984E-3</c:v>
                </c:pt>
                <c:pt idx="29334">
                  <c:v>1.007080078125E-3</c:v>
                </c:pt>
                <c:pt idx="29335">
                  <c:v>1.0080337524414063E-3</c:v>
                </c:pt>
                <c:pt idx="29336">
                  <c:v>1.007080078125E-3</c:v>
                </c:pt>
                <c:pt idx="29337">
                  <c:v>1.0068416595458984E-3</c:v>
                </c:pt>
                <c:pt idx="29338">
                  <c:v>1.007080078125E-3</c:v>
                </c:pt>
                <c:pt idx="29339">
                  <c:v>1.007080078125E-3</c:v>
                </c:pt>
                <c:pt idx="29340">
                  <c:v>1.0068416595458984E-3</c:v>
                </c:pt>
                <c:pt idx="29341">
                  <c:v>1.007080078125E-3</c:v>
                </c:pt>
                <c:pt idx="29342">
                  <c:v>1.007080078125E-3</c:v>
                </c:pt>
                <c:pt idx="29343">
                  <c:v>1.0068416595458984E-3</c:v>
                </c:pt>
                <c:pt idx="29344">
                  <c:v>1.007080078125E-3</c:v>
                </c:pt>
                <c:pt idx="29345">
                  <c:v>1.007080078125E-3</c:v>
                </c:pt>
                <c:pt idx="29346">
                  <c:v>1.0068416595458984E-3</c:v>
                </c:pt>
                <c:pt idx="29347">
                  <c:v>1.0080337524414063E-3</c:v>
                </c:pt>
                <c:pt idx="29348">
                  <c:v>1.007080078125E-3</c:v>
                </c:pt>
                <c:pt idx="29349">
                  <c:v>1.0068416595458984E-3</c:v>
                </c:pt>
                <c:pt idx="29350">
                  <c:v>1.007080078125E-3</c:v>
                </c:pt>
                <c:pt idx="29351">
                  <c:v>1.007080078125E-3</c:v>
                </c:pt>
                <c:pt idx="29352">
                  <c:v>1.0068416595458984E-3</c:v>
                </c:pt>
                <c:pt idx="29353">
                  <c:v>1.007080078125E-3</c:v>
                </c:pt>
                <c:pt idx="29354">
                  <c:v>1.007080078125E-3</c:v>
                </c:pt>
                <c:pt idx="29355">
                  <c:v>1.0068416595458984E-3</c:v>
                </c:pt>
                <c:pt idx="29356">
                  <c:v>1.007080078125E-3</c:v>
                </c:pt>
                <c:pt idx="29357">
                  <c:v>1.007080078125E-3</c:v>
                </c:pt>
                <c:pt idx="29358">
                  <c:v>1.0068416595458984E-3</c:v>
                </c:pt>
                <c:pt idx="29359">
                  <c:v>1.007080078125E-3</c:v>
                </c:pt>
                <c:pt idx="29360">
                  <c:v>1.0080337524414063E-3</c:v>
                </c:pt>
                <c:pt idx="29361">
                  <c:v>1.007080078125E-3</c:v>
                </c:pt>
                <c:pt idx="29362">
                  <c:v>1.0068416595458984E-3</c:v>
                </c:pt>
                <c:pt idx="29363">
                  <c:v>1.007080078125E-3</c:v>
                </c:pt>
                <c:pt idx="29364">
                  <c:v>1.007080078125E-3</c:v>
                </c:pt>
                <c:pt idx="29365">
                  <c:v>1.0068416595458984E-3</c:v>
                </c:pt>
                <c:pt idx="29366">
                  <c:v>1.007080078125E-3</c:v>
                </c:pt>
                <c:pt idx="29367">
                  <c:v>1.007080078125E-3</c:v>
                </c:pt>
                <c:pt idx="29368">
                  <c:v>1.0068416595458984E-3</c:v>
                </c:pt>
                <c:pt idx="29369">
                  <c:v>1.007080078125E-3</c:v>
                </c:pt>
                <c:pt idx="29370">
                  <c:v>1.007080078125E-3</c:v>
                </c:pt>
                <c:pt idx="29371">
                  <c:v>1.0068416595458984E-3</c:v>
                </c:pt>
                <c:pt idx="29372">
                  <c:v>1.0080337524414063E-3</c:v>
                </c:pt>
                <c:pt idx="29373">
                  <c:v>1.007080078125E-3</c:v>
                </c:pt>
                <c:pt idx="29374">
                  <c:v>1.0068416595458984E-3</c:v>
                </c:pt>
                <c:pt idx="29375">
                  <c:v>1.007080078125E-3</c:v>
                </c:pt>
                <c:pt idx="29376">
                  <c:v>1.007080078125E-3</c:v>
                </c:pt>
                <c:pt idx="29377">
                  <c:v>1.0068416595458984E-3</c:v>
                </c:pt>
                <c:pt idx="29378">
                  <c:v>1.007080078125E-3</c:v>
                </c:pt>
                <c:pt idx="29379">
                  <c:v>1.007080078125E-3</c:v>
                </c:pt>
                <c:pt idx="29380">
                  <c:v>1.0068416595458984E-3</c:v>
                </c:pt>
                <c:pt idx="29381">
                  <c:v>1.007080078125E-3</c:v>
                </c:pt>
                <c:pt idx="29382">
                  <c:v>1.007080078125E-3</c:v>
                </c:pt>
                <c:pt idx="29383">
                  <c:v>1.0068416595458984E-3</c:v>
                </c:pt>
                <c:pt idx="29384">
                  <c:v>1.007080078125E-3</c:v>
                </c:pt>
                <c:pt idx="29385">
                  <c:v>1.0080337524414063E-3</c:v>
                </c:pt>
                <c:pt idx="29386">
                  <c:v>1.007080078125E-3</c:v>
                </c:pt>
                <c:pt idx="29387">
                  <c:v>1.0068416595458984E-3</c:v>
                </c:pt>
                <c:pt idx="29388">
                  <c:v>1.007080078125E-3</c:v>
                </c:pt>
                <c:pt idx="29389">
                  <c:v>1.007080078125E-3</c:v>
                </c:pt>
                <c:pt idx="29390">
                  <c:v>1.0068416595458984E-3</c:v>
                </c:pt>
                <c:pt idx="29391">
                  <c:v>1.007080078125E-3</c:v>
                </c:pt>
                <c:pt idx="29392">
                  <c:v>1.007080078125E-3</c:v>
                </c:pt>
                <c:pt idx="29393">
                  <c:v>1.0068416595458984E-3</c:v>
                </c:pt>
                <c:pt idx="29394">
                  <c:v>1.007080078125E-3</c:v>
                </c:pt>
                <c:pt idx="29395">
                  <c:v>1.007080078125E-3</c:v>
                </c:pt>
                <c:pt idx="29396">
                  <c:v>1.0068416595458984E-3</c:v>
                </c:pt>
                <c:pt idx="29397">
                  <c:v>1.0080337524414063E-3</c:v>
                </c:pt>
                <c:pt idx="29398">
                  <c:v>1.007080078125E-3</c:v>
                </c:pt>
                <c:pt idx="29399">
                  <c:v>1.0068416595458984E-3</c:v>
                </c:pt>
                <c:pt idx="29400">
                  <c:v>1.007080078125E-3</c:v>
                </c:pt>
                <c:pt idx="29401">
                  <c:v>1.007080078125E-3</c:v>
                </c:pt>
                <c:pt idx="29402">
                  <c:v>1.0068416595458984E-3</c:v>
                </c:pt>
                <c:pt idx="29403">
                  <c:v>1.007080078125E-3</c:v>
                </c:pt>
                <c:pt idx="29404">
                  <c:v>1.007080078125E-3</c:v>
                </c:pt>
                <c:pt idx="29405">
                  <c:v>1.0068416595458984E-3</c:v>
                </c:pt>
                <c:pt idx="29406">
                  <c:v>1.007080078125E-3</c:v>
                </c:pt>
                <c:pt idx="29407">
                  <c:v>1.007080078125E-3</c:v>
                </c:pt>
                <c:pt idx="29408">
                  <c:v>1.0068416595458984E-3</c:v>
                </c:pt>
                <c:pt idx="29409">
                  <c:v>1.007080078125E-3</c:v>
                </c:pt>
                <c:pt idx="29410">
                  <c:v>1.0080337524414063E-3</c:v>
                </c:pt>
                <c:pt idx="29411">
                  <c:v>1.007080078125E-3</c:v>
                </c:pt>
                <c:pt idx="29412">
                  <c:v>1.0068416595458984E-3</c:v>
                </c:pt>
                <c:pt idx="29413">
                  <c:v>1.007080078125E-3</c:v>
                </c:pt>
                <c:pt idx="29414">
                  <c:v>1.007080078125E-3</c:v>
                </c:pt>
                <c:pt idx="29415">
                  <c:v>1.0068416595458984E-3</c:v>
                </c:pt>
                <c:pt idx="29416">
                  <c:v>1.007080078125E-3</c:v>
                </c:pt>
                <c:pt idx="29417">
                  <c:v>1.007080078125E-3</c:v>
                </c:pt>
                <c:pt idx="29418">
                  <c:v>1.0068416595458984E-3</c:v>
                </c:pt>
                <c:pt idx="29419">
                  <c:v>1.007080078125E-3</c:v>
                </c:pt>
                <c:pt idx="29420">
                  <c:v>1.007080078125E-3</c:v>
                </c:pt>
                <c:pt idx="29421">
                  <c:v>1.0068416595458984E-3</c:v>
                </c:pt>
                <c:pt idx="29422">
                  <c:v>1.0080337524414063E-3</c:v>
                </c:pt>
                <c:pt idx="29423">
                  <c:v>1.007080078125E-3</c:v>
                </c:pt>
                <c:pt idx="29424">
                  <c:v>1.0068416595458984E-3</c:v>
                </c:pt>
                <c:pt idx="29425">
                  <c:v>1.007080078125E-3</c:v>
                </c:pt>
                <c:pt idx="29426">
                  <c:v>1.007080078125E-3</c:v>
                </c:pt>
                <c:pt idx="29427">
                  <c:v>1.0068416595458984E-3</c:v>
                </c:pt>
                <c:pt idx="29428">
                  <c:v>1.007080078125E-3</c:v>
                </c:pt>
                <c:pt idx="29429">
                  <c:v>1.007080078125E-3</c:v>
                </c:pt>
                <c:pt idx="29430">
                  <c:v>1.0068416595458984E-3</c:v>
                </c:pt>
                <c:pt idx="29431">
                  <c:v>1.007080078125E-3</c:v>
                </c:pt>
                <c:pt idx="29432">
                  <c:v>1.007080078125E-3</c:v>
                </c:pt>
                <c:pt idx="29433">
                  <c:v>1.0068416595458984E-3</c:v>
                </c:pt>
                <c:pt idx="29434">
                  <c:v>1.007080078125E-3</c:v>
                </c:pt>
                <c:pt idx="29435">
                  <c:v>1.0080337524414063E-3</c:v>
                </c:pt>
                <c:pt idx="29436">
                  <c:v>1.007080078125E-3</c:v>
                </c:pt>
                <c:pt idx="29437">
                  <c:v>1.0068416595458984E-3</c:v>
                </c:pt>
                <c:pt idx="29438">
                  <c:v>1.007080078125E-3</c:v>
                </c:pt>
                <c:pt idx="29439">
                  <c:v>1.007080078125E-3</c:v>
                </c:pt>
                <c:pt idx="29440">
                  <c:v>1.0068416595458984E-3</c:v>
                </c:pt>
                <c:pt idx="29441">
                  <c:v>1.007080078125E-3</c:v>
                </c:pt>
                <c:pt idx="29442">
                  <c:v>1.007080078125E-3</c:v>
                </c:pt>
                <c:pt idx="29443">
                  <c:v>1.0068416595458984E-3</c:v>
                </c:pt>
                <c:pt idx="29444">
                  <c:v>1.007080078125E-3</c:v>
                </c:pt>
                <c:pt idx="29445">
                  <c:v>1.007080078125E-3</c:v>
                </c:pt>
                <c:pt idx="29446">
                  <c:v>1.0068416595458984E-3</c:v>
                </c:pt>
                <c:pt idx="29447">
                  <c:v>1.0080337524414063E-3</c:v>
                </c:pt>
                <c:pt idx="29448">
                  <c:v>1.007080078125E-3</c:v>
                </c:pt>
                <c:pt idx="29449">
                  <c:v>1.0068416595458984E-3</c:v>
                </c:pt>
                <c:pt idx="29450">
                  <c:v>1.007080078125E-3</c:v>
                </c:pt>
                <c:pt idx="29451">
                  <c:v>1.007080078125E-3</c:v>
                </c:pt>
                <c:pt idx="29452">
                  <c:v>1.0068416595458984E-3</c:v>
                </c:pt>
                <c:pt idx="29453">
                  <c:v>1.007080078125E-3</c:v>
                </c:pt>
                <c:pt idx="29454">
                  <c:v>1.007080078125E-3</c:v>
                </c:pt>
                <c:pt idx="29455">
                  <c:v>1.0068416595458984E-3</c:v>
                </c:pt>
                <c:pt idx="29456">
                  <c:v>1.007080078125E-3</c:v>
                </c:pt>
                <c:pt idx="29457">
                  <c:v>1.007080078125E-3</c:v>
                </c:pt>
                <c:pt idx="29458">
                  <c:v>1.0068416595458984E-3</c:v>
                </c:pt>
                <c:pt idx="29459">
                  <c:v>1.007080078125E-3</c:v>
                </c:pt>
                <c:pt idx="29460">
                  <c:v>1.0080337524414063E-3</c:v>
                </c:pt>
                <c:pt idx="29461">
                  <c:v>1.007080078125E-3</c:v>
                </c:pt>
                <c:pt idx="29462">
                  <c:v>1.0068416595458984E-3</c:v>
                </c:pt>
                <c:pt idx="29463">
                  <c:v>1.007080078125E-3</c:v>
                </c:pt>
                <c:pt idx="29464">
                  <c:v>1.007080078125E-3</c:v>
                </c:pt>
                <c:pt idx="29465">
                  <c:v>1.0068416595458984E-3</c:v>
                </c:pt>
                <c:pt idx="29466">
                  <c:v>1.007080078125E-3</c:v>
                </c:pt>
                <c:pt idx="29467">
                  <c:v>1.007080078125E-3</c:v>
                </c:pt>
                <c:pt idx="29468">
                  <c:v>1.0068416595458984E-3</c:v>
                </c:pt>
                <c:pt idx="29469">
                  <c:v>1.007080078125E-3</c:v>
                </c:pt>
                <c:pt idx="29470">
                  <c:v>1.007080078125E-3</c:v>
                </c:pt>
                <c:pt idx="29471">
                  <c:v>1.0068416595458984E-3</c:v>
                </c:pt>
                <c:pt idx="29472">
                  <c:v>1.0080337524414063E-3</c:v>
                </c:pt>
                <c:pt idx="29473">
                  <c:v>1.007080078125E-3</c:v>
                </c:pt>
                <c:pt idx="29474">
                  <c:v>1.0068416595458984E-3</c:v>
                </c:pt>
                <c:pt idx="29475">
                  <c:v>1.007080078125E-3</c:v>
                </c:pt>
                <c:pt idx="29476">
                  <c:v>1.007080078125E-3</c:v>
                </c:pt>
                <c:pt idx="29477">
                  <c:v>1.0068416595458984E-3</c:v>
                </c:pt>
                <c:pt idx="29478">
                  <c:v>1.007080078125E-3</c:v>
                </c:pt>
                <c:pt idx="29479">
                  <c:v>1.007080078125E-3</c:v>
                </c:pt>
                <c:pt idx="29480">
                  <c:v>1.0068416595458984E-3</c:v>
                </c:pt>
                <c:pt idx="29481">
                  <c:v>1.007080078125E-3</c:v>
                </c:pt>
                <c:pt idx="29482">
                  <c:v>1.007080078125E-3</c:v>
                </c:pt>
                <c:pt idx="29483">
                  <c:v>1.0068416595458984E-3</c:v>
                </c:pt>
                <c:pt idx="29484">
                  <c:v>1.007080078125E-3</c:v>
                </c:pt>
                <c:pt idx="29485">
                  <c:v>1.0080337524414063E-3</c:v>
                </c:pt>
                <c:pt idx="29486">
                  <c:v>1.007080078125E-3</c:v>
                </c:pt>
                <c:pt idx="29487">
                  <c:v>1.0068416595458984E-3</c:v>
                </c:pt>
                <c:pt idx="29488">
                  <c:v>1.007080078125E-3</c:v>
                </c:pt>
                <c:pt idx="29489">
                  <c:v>1.007080078125E-3</c:v>
                </c:pt>
                <c:pt idx="29490">
                  <c:v>1.0068416595458984E-3</c:v>
                </c:pt>
                <c:pt idx="29491">
                  <c:v>1.007080078125E-3</c:v>
                </c:pt>
                <c:pt idx="29492">
                  <c:v>1.007080078125E-3</c:v>
                </c:pt>
                <c:pt idx="29493">
                  <c:v>1.0068416595458984E-3</c:v>
                </c:pt>
                <c:pt idx="29494">
                  <c:v>1.007080078125E-3</c:v>
                </c:pt>
                <c:pt idx="29495">
                  <c:v>1.007080078125E-3</c:v>
                </c:pt>
                <c:pt idx="29496">
                  <c:v>1.0068416595458984E-3</c:v>
                </c:pt>
                <c:pt idx="29497">
                  <c:v>1.0080337524414063E-3</c:v>
                </c:pt>
                <c:pt idx="29498">
                  <c:v>1.007080078125E-3</c:v>
                </c:pt>
                <c:pt idx="29499">
                  <c:v>1.0068416595458984E-3</c:v>
                </c:pt>
                <c:pt idx="29500">
                  <c:v>1.007080078125E-3</c:v>
                </c:pt>
                <c:pt idx="29501">
                  <c:v>1.007080078125E-3</c:v>
                </c:pt>
                <c:pt idx="29502">
                  <c:v>1.0068416595458984E-3</c:v>
                </c:pt>
                <c:pt idx="29503">
                  <c:v>1.007080078125E-3</c:v>
                </c:pt>
                <c:pt idx="29504">
                  <c:v>1.007080078125E-3</c:v>
                </c:pt>
                <c:pt idx="29505">
                  <c:v>1.0068416595458984E-3</c:v>
                </c:pt>
                <c:pt idx="29506">
                  <c:v>1.007080078125E-3</c:v>
                </c:pt>
                <c:pt idx="29507">
                  <c:v>1.007080078125E-3</c:v>
                </c:pt>
                <c:pt idx="29508">
                  <c:v>1.0068416595458984E-3</c:v>
                </c:pt>
                <c:pt idx="29509">
                  <c:v>1.007080078125E-3</c:v>
                </c:pt>
                <c:pt idx="29510">
                  <c:v>1.0080337524414063E-3</c:v>
                </c:pt>
                <c:pt idx="29511">
                  <c:v>1.007080078125E-3</c:v>
                </c:pt>
                <c:pt idx="29512">
                  <c:v>1.0068416595458984E-3</c:v>
                </c:pt>
                <c:pt idx="29513">
                  <c:v>1.007080078125E-3</c:v>
                </c:pt>
                <c:pt idx="29514">
                  <c:v>1.007080078125E-3</c:v>
                </c:pt>
                <c:pt idx="29515">
                  <c:v>1.0068416595458984E-3</c:v>
                </c:pt>
                <c:pt idx="29516">
                  <c:v>1.007080078125E-3</c:v>
                </c:pt>
                <c:pt idx="29517">
                  <c:v>1.007080078125E-3</c:v>
                </c:pt>
                <c:pt idx="29518">
                  <c:v>1.0068416595458984E-3</c:v>
                </c:pt>
                <c:pt idx="29519">
                  <c:v>1.007080078125E-3</c:v>
                </c:pt>
                <c:pt idx="29520">
                  <c:v>1.007080078125E-3</c:v>
                </c:pt>
                <c:pt idx="29521">
                  <c:v>1.0068416595458984E-3</c:v>
                </c:pt>
                <c:pt idx="29522">
                  <c:v>1.0080337524414063E-3</c:v>
                </c:pt>
                <c:pt idx="29523">
                  <c:v>1.007080078125E-3</c:v>
                </c:pt>
                <c:pt idx="29524">
                  <c:v>1.0068416595458984E-3</c:v>
                </c:pt>
                <c:pt idx="29525">
                  <c:v>1.007080078125E-3</c:v>
                </c:pt>
                <c:pt idx="29526">
                  <c:v>1.007080078125E-3</c:v>
                </c:pt>
                <c:pt idx="29527">
                  <c:v>1.0068416595458984E-3</c:v>
                </c:pt>
                <c:pt idx="29528">
                  <c:v>1.007080078125E-3</c:v>
                </c:pt>
                <c:pt idx="29529">
                  <c:v>1.007080078125E-3</c:v>
                </c:pt>
                <c:pt idx="29530">
                  <c:v>1.0068416595458984E-3</c:v>
                </c:pt>
                <c:pt idx="29531">
                  <c:v>1.007080078125E-3</c:v>
                </c:pt>
                <c:pt idx="29532">
                  <c:v>1.007080078125E-3</c:v>
                </c:pt>
                <c:pt idx="29533">
                  <c:v>1.0068416595458984E-3</c:v>
                </c:pt>
                <c:pt idx="29534">
                  <c:v>1.007080078125E-3</c:v>
                </c:pt>
                <c:pt idx="29535">
                  <c:v>1.0080337524414063E-3</c:v>
                </c:pt>
                <c:pt idx="29536">
                  <c:v>1.007080078125E-3</c:v>
                </c:pt>
                <c:pt idx="29537">
                  <c:v>1.0068416595458984E-3</c:v>
                </c:pt>
                <c:pt idx="29538">
                  <c:v>1.007080078125E-3</c:v>
                </c:pt>
                <c:pt idx="29539">
                  <c:v>1.007080078125E-3</c:v>
                </c:pt>
                <c:pt idx="29540">
                  <c:v>1.0068416595458984E-3</c:v>
                </c:pt>
                <c:pt idx="29541">
                  <c:v>1.007080078125E-3</c:v>
                </c:pt>
                <c:pt idx="29542">
                  <c:v>1.007080078125E-3</c:v>
                </c:pt>
                <c:pt idx="29543">
                  <c:v>1.0068416595458984E-3</c:v>
                </c:pt>
                <c:pt idx="29544">
                  <c:v>1.007080078125E-3</c:v>
                </c:pt>
                <c:pt idx="29545">
                  <c:v>1.007080078125E-3</c:v>
                </c:pt>
                <c:pt idx="29546">
                  <c:v>1.0068416595458984E-3</c:v>
                </c:pt>
                <c:pt idx="29547">
                  <c:v>1.0080337524414063E-3</c:v>
                </c:pt>
                <c:pt idx="29548">
                  <c:v>1.007080078125E-3</c:v>
                </c:pt>
                <c:pt idx="29549">
                  <c:v>1.0068416595458984E-3</c:v>
                </c:pt>
                <c:pt idx="29550">
                  <c:v>1.007080078125E-3</c:v>
                </c:pt>
                <c:pt idx="29551">
                  <c:v>1.007080078125E-3</c:v>
                </c:pt>
                <c:pt idx="29552">
                  <c:v>1.0068416595458984E-3</c:v>
                </c:pt>
                <c:pt idx="29553">
                  <c:v>1.007080078125E-3</c:v>
                </c:pt>
                <c:pt idx="29554">
                  <c:v>1.007080078125E-3</c:v>
                </c:pt>
                <c:pt idx="29555">
                  <c:v>1.0068416595458984E-3</c:v>
                </c:pt>
                <c:pt idx="29556">
                  <c:v>1.007080078125E-3</c:v>
                </c:pt>
                <c:pt idx="29557">
                  <c:v>1.007080078125E-3</c:v>
                </c:pt>
                <c:pt idx="29558">
                  <c:v>1.0068416595458984E-3</c:v>
                </c:pt>
                <c:pt idx="29559">
                  <c:v>1.007080078125E-3</c:v>
                </c:pt>
                <c:pt idx="29560">
                  <c:v>1.0080337524414063E-3</c:v>
                </c:pt>
                <c:pt idx="29561">
                  <c:v>1.007080078125E-3</c:v>
                </c:pt>
                <c:pt idx="29562">
                  <c:v>1.0068416595458984E-3</c:v>
                </c:pt>
                <c:pt idx="29563">
                  <c:v>1.007080078125E-3</c:v>
                </c:pt>
                <c:pt idx="29564">
                  <c:v>1.007080078125E-3</c:v>
                </c:pt>
                <c:pt idx="29565">
                  <c:v>1.0068416595458984E-3</c:v>
                </c:pt>
                <c:pt idx="29566">
                  <c:v>1.007080078125E-3</c:v>
                </c:pt>
                <c:pt idx="29567">
                  <c:v>1.007080078125E-3</c:v>
                </c:pt>
                <c:pt idx="29568">
                  <c:v>1.0068416595458984E-3</c:v>
                </c:pt>
                <c:pt idx="29569">
                  <c:v>1.007080078125E-3</c:v>
                </c:pt>
                <c:pt idx="29570">
                  <c:v>1.0068416595458984E-3</c:v>
                </c:pt>
                <c:pt idx="29571">
                  <c:v>1.007080078125E-3</c:v>
                </c:pt>
                <c:pt idx="29572">
                  <c:v>1.0080337524414063E-3</c:v>
                </c:pt>
                <c:pt idx="29573">
                  <c:v>1.007080078125E-3</c:v>
                </c:pt>
                <c:pt idx="29574">
                  <c:v>1.0068416595458984E-3</c:v>
                </c:pt>
                <c:pt idx="29575">
                  <c:v>1.007080078125E-3</c:v>
                </c:pt>
                <c:pt idx="29576">
                  <c:v>1.007080078125E-3</c:v>
                </c:pt>
                <c:pt idx="29577">
                  <c:v>1.0068416595458984E-3</c:v>
                </c:pt>
                <c:pt idx="29578">
                  <c:v>1.007080078125E-3</c:v>
                </c:pt>
                <c:pt idx="29579">
                  <c:v>1.007080078125E-3</c:v>
                </c:pt>
                <c:pt idx="29580">
                  <c:v>1.0068416595458984E-3</c:v>
                </c:pt>
                <c:pt idx="29581">
                  <c:v>1.007080078125E-3</c:v>
                </c:pt>
                <c:pt idx="29582">
                  <c:v>1.007080078125E-3</c:v>
                </c:pt>
                <c:pt idx="29583">
                  <c:v>1.0068416595458984E-3</c:v>
                </c:pt>
                <c:pt idx="29584">
                  <c:v>1.007080078125E-3</c:v>
                </c:pt>
                <c:pt idx="29585">
                  <c:v>1.0080337524414063E-3</c:v>
                </c:pt>
                <c:pt idx="29586">
                  <c:v>1.007080078125E-3</c:v>
                </c:pt>
                <c:pt idx="29587">
                  <c:v>1.0068416595458984E-3</c:v>
                </c:pt>
                <c:pt idx="29588">
                  <c:v>1.007080078125E-3</c:v>
                </c:pt>
                <c:pt idx="29589">
                  <c:v>1.007080078125E-3</c:v>
                </c:pt>
                <c:pt idx="29590">
                  <c:v>1.0068416595458984E-3</c:v>
                </c:pt>
                <c:pt idx="29591">
                  <c:v>1.007080078125E-3</c:v>
                </c:pt>
                <c:pt idx="29592">
                  <c:v>1.0068416595458984E-3</c:v>
                </c:pt>
                <c:pt idx="29593">
                  <c:v>1.007080078125E-3</c:v>
                </c:pt>
                <c:pt idx="29594">
                  <c:v>1.007080078125E-3</c:v>
                </c:pt>
                <c:pt idx="29595">
                  <c:v>1.0068416595458984E-3</c:v>
                </c:pt>
                <c:pt idx="29596">
                  <c:v>1.007080078125E-3</c:v>
                </c:pt>
                <c:pt idx="29597">
                  <c:v>1.0080337524414063E-3</c:v>
                </c:pt>
                <c:pt idx="29598">
                  <c:v>1.007080078125E-3</c:v>
                </c:pt>
                <c:pt idx="29599">
                  <c:v>1.0068416595458984E-3</c:v>
                </c:pt>
                <c:pt idx="29600">
                  <c:v>1.007080078125E-3</c:v>
                </c:pt>
                <c:pt idx="29601">
                  <c:v>1.007080078125E-3</c:v>
                </c:pt>
                <c:pt idx="29602">
                  <c:v>1.0068416595458984E-3</c:v>
                </c:pt>
                <c:pt idx="29603">
                  <c:v>1.007080078125E-3</c:v>
                </c:pt>
                <c:pt idx="29604">
                  <c:v>1.007080078125E-3</c:v>
                </c:pt>
                <c:pt idx="29605">
                  <c:v>1.0068416595458984E-3</c:v>
                </c:pt>
                <c:pt idx="29606">
                  <c:v>1.007080078125E-3</c:v>
                </c:pt>
                <c:pt idx="29607">
                  <c:v>1.007080078125E-3</c:v>
                </c:pt>
                <c:pt idx="29608">
                  <c:v>1.0068416595458984E-3</c:v>
                </c:pt>
                <c:pt idx="29609">
                  <c:v>1.007080078125E-3</c:v>
                </c:pt>
                <c:pt idx="29610">
                  <c:v>1.0080337524414063E-3</c:v>
                </c:pt>
                <c:pt idx="29611">
                  <c:v>1.007080078125E-3</c:v>
                </c:pt>
                <c:pt idx="29612">
                  <c:v>1.0068416595458984E-3</c:v>
                </c:pt>
                <c:pt idx="29613">
                  <c:v>1.007080078125E-3</c:v>
                </c:pt>
                <c:pt idx="29614">
                  <c:v>1.0068416595458984E-3</c:v>
                </c:pt>
                <c:pt idx="29615">
                  <c:v>1.007080078125E-3</c:v>
                </c:pt>
                <c:pt idx="29616">
                  <c:v>1.007080078125E-3</c:v>
                </c:pt>
                <c:pt idx="29617">
                  <c:v>1.0068416595458984E-3</c:v>
                </c:pt>
                <c:pt idx="29618">
                  <c:v>1.007080078125E-3</c:v>
                </c:pt>
                <c:pt idx="29619">
                  <c:v>1.007080078125E-3</c:v>
                </c:pt>
                <c:pt idx="29620">
                  <c:v>1.0068416595458984E-3</c:v>
                </c:pt>
                <c:pt idx="29621">
                  <c:v>1.007080078125E-3</c:v>
                </c:pt>
                <c:pt idx="29622">
                  <c:v>1.0080337524414063E-3</c:v>
                </c:pt>
                <c:pt idx="29623">
                  <c:v>1.007080078125E-3</c:v>
                </c:pt>
                <c:pt idx="29624">
                  <c:v>1.0068416595458984E-3</c:v>
                </c:pt>
                <c:pt idx="29625">
                  <c:v>1.007080078125E-3</c:v>
                </c:pt>
                <c:pt idx="29626">
                  <c:v>1.007080078125E-3</c:v>
                </c:pt>
                <c:pt idx="29627">
                  <c:v>1.0068416595458984E-3</c:v>
                </c:pt>
                <c:pt idx="29628">
                  <c:v>1.007080078125E-3</c:v>
                </c:pt>
                <c:pt idx="29629">
                  <c:v>1.007080078125E-3</c:v>
                </c:pt>
                <c:pt idx="29630">
                  <c:v>1.0068416595458984E-3</c:v>
                </c:pt>
                <c:pt idx="29631">
                  <c:v>1.007080078125E-3</c:v>
                </c:pt>
                <c:pt idx="29632">
                  <c:v>1.007080078125E-3</c:v>
                </c:pt>
                <c:pt idx="29633">
                  <c:v>1.0068416595458984E-3</c:v>
                </c:pt>
                <c:pt idx="29634">
                  <c:v>1.007080078125E-3</c:v>
                </c:pt>
                <c:pt idx="29635">
                  <c:v>1.0080337524414063E-3</c:v>
                </c:pt>
                <c:pt idx="29636">
                  <c:v>1.0068416595458984E-3</c:v>
                </c:pt>
                <c:pt idx="29637">
                  <c:v>1.007080078125E-3</c:v>
                </c:pt>
                <c:pt idx="29638">
                  <c:v>1.007080078125E-3</c:v>
                </c:pt>
                <c:pt idx="29639">
                  <c:v>1.0068416595458984E-3</c:v>
                </c:pt>
                <c:pt idx="29640">
                  <c:v>1.007080078125E-3</c:v>
                </c:pt>
                <c:pt idx="29641">
                  <c:v>1.007080078125E-3</c:v>
                </c:pt>
                <c:pt idx="29642">
                  <c:v>1.0068416595458984E-3</c:v>
                </c:pt>
                <c:pt idx="29643">
                  <c:v>1.007080078125E-3</c:v>
                </c:pt>
                <c:pt idx="29644">
                  <c:v>6.0429573059082031E-3</c:v>
                </c:pt>
                <c:pt idx="29645">
                  <c:v>1.007080078125E-3</c:v>
                </c:pt>
                <c:pt idx="29646">
                  <c:v>1.007080078125E-3</c:v>
                </c:pt>
                <c:pt idx="29647">
                  <c:v>1.0068416595458984E-3</c:v>
                </c:pt>
                <c:pt idx="29648">
                  <c:v>1.007080078125E-3</c:v>
                </c:pt>
                <c:pt idx="29649">
                  <c:v>1.007080078125E-3</c:v>
                </c:pt>
                <c:pt idx="29650">
                  <c:v>1.0068416595458984E-3</c:v>
                </c:pt>
                <c:pt idx="29651">
                  <c:v>1.007080078125E-3</c:v>
                </c:pt>
                <c:pt idx="29652">
                  <c:v>1.007080078125E-3</c:v>
                </c:pt>
                <c:pt idx="29653">
                  <c:v>1.0068416595458984E-3</c:v>
                </c:pt>
                <c:pt idx="29654">
                  <c:v>1.007080078125E-3</c:v>
                </c:pt>
                <c:pt idx="29655">
                  <c:v>1.0080337524414063E-3</c:v>
                </c:pt>
                <c:pt idx="29656">
                  <c:v>1.0068416595458984E-3</c:v>
                </c:pt>
                <c:pt idx="29657">
                  <c:v>1.007080078125E-3</c:v>
                </c:pt>
                <c:pt idx="29658">
                  <c:v>1.007080078125E-3</c:v>
                </c:pt>
                <c:pt idx="29659">
                  <c:v>1.0068416595458984E-3</c:v>
                </c:pt>
                <c:pt idx="29660">
                  <c:v>1.007080078125E-3</c:v>
                </c:pt>
                <c:pt idx="29661">
                  <c:v>1.007080078125E-3</c:v>
                </c:pt>
                <c:pt idx="29662">
                  <c:v>1.0068416595458984E-3</c:v>
                </c:pt>
                <c:pt idx="29663">
                  <c:v>1.007080078125E-3</c:v>
                </c:pt>
                <c:pt idx="29664">
                  <c:v>1.007080078125E-3</c:v>
                </c:pt>
                <c:pt idx="29665">
                  <c:v>1.0068416595458984E-3</c:v>
                </c:pt>
                <c:pt idx="29666">
                  <c:v>1.007080078125E-3</c:v>
                </c:pt>
                <c:pt idx="29667">
                  <c:v>1.0080337524414063E-3</c:v>
                </c:pt>
                <c:pt idx="29668">
                  <c:v>1.007080078125E-3</c:v>
                </c:pt>
                <c:pt idx="29669">
                  <c:v>1.0068416595458984E-3</c:v>
                </c:pt>
                <c:pt idx="29670">
                  <c:v>1.007080078125E-3</c:v>
                </c:pt>
                <c:pt idx="29671">
                  <c:v>1.007080078125E-3</c:v>
                </c:pt>
                <c:pt idx="29672">
                  <c:v>1.0068416595458984E-3</c:v>
                </c:pt>
                <c:pt idx="29673">
                  <c:v>1.007080078125E-3</c:v>
                </c:pt>
                <c:pt idx="29674">
                  <c:v>1.007080078125E-3</c:v>
                </c:pt>
                <c:pt idx="29675">
                  <c:v>1.0068416595458984E-3</c:v>
                </c:pt>
                <c:pt idx="29676">
                  <c:v>1.007080078125E-3</c:v>
                </c:pt>
                <c:pt idx="29677">
                  <c:v>1.007080078125E-3</c:v>
                </c:pt>
                <c:pt idx="29678">
                  <c:v>1.0068416595458984E-3</c:v>
                </c:pt>
                <c:pt idx="29679">
                  <c:v>1.007080078125E-3</c:v>
                </c:pt>
                <c:pt idx="29680">
                  <c:v>1.0080337524414063E-3</c:v>
                </c:pt>
                <c:pt idx="29681">
                  <c:v>1.0068416595458984E-3</c:v>
                </c:pt>
                <c:pt idx="29682">
                  <c:v>1.007080078125E-3</c:v>
                </c:pt>
                <c:pt idx="29683">
                  <c:v>1.007080078125E-3</c:v>
                </c:pt>
                <c:pt idx="29684">
                  <c:v>1.0068416595458984E-3</c:v>
                </c:pt>
                <c:pt idx="29685">
                  <c:v>1.007080078125E-3</c:v>
                </c:pt>
                <c:pt idx="29686">
                  <c:v>1.007080078125E-3</c:v>
                </c:pt>
                <c:pt idx="29687">
                  <c:v>1.0068416595458984E-3</c:v>
                </c:pt>
                <c:pt idx="29688">
                  <c:v>1.007080078125E-3</c:v>
                </c:pt>
                <c:pt idx="29689">
                  <c:v>1.007080078125E-3</c:v>
                </c:pt>
                <c:pt idx="29690">
                  <c:v>1.0068416595458984E-3</c:v>
                </c:pt>
                <c:pt idx="29691">
                  <c:v>1.007080078125E-3</c:v>
                </c:pt>
                <c:pt idx="29692">
                  <c:v>1.0080337524414063E-3</c:v>
                </c:pt>
                <c:pt idx="29693">
                  <c:v>1.007080078125E-3</c:v>
                </c:pt>
                <c:pt idx="29694">
                  <c:v>1.0068416595458984E-3</c:v>
                </c:pt>
                <c:pt idx="29695">
                  <c:v>1.007080078125E-3</c:v>
                </c:pt>
                <c:pt idx="29696">
                  <c:v>1.007080078125E-3</c:v>
                </c:pt>
                <c:pt idx="29697">
                  <c:v>1.0068416595458984E-3</c:v>
                </c:pt>
                <c:pt idx="29698">
                  <c:v>1.007080078125E-3</c:v>
                </c:pt>
                <c:pt idx="29699">
                  <c:v>1.007080078125E-3</c:v>
                </c:pt>
                <c:pt idx="29700">
                  <c:v>1.0068416595458984E-3</c:v>
                </c:pt>
                <c:pt idx="29701">
                  <c:v>1.007080078125E-3</c:v>
                </c:pt>
                <c:pt idx="29702">
                  <c:v>1.007080078125E-3</c:v>
                </c:pt>
                <c:pt idx="29703">
                  <c:v>1.0068416595458984E-3</c:v>
                </c:pt>
                <c:pt idx="29704">
                  <c:v>1.007080078125E-3</c:v>
                </c:pt>
                <c:pt idx="29705">
                  <c:v>1.0080337524414063E-3</c:v>
                </c:pt>
                <c:pt idx="29706">
                  <c:v>1.0068416595458984E-3</c:v>
                </c:pt>
                <c:pt idx="29707">
                  <c:v>1.007080078125E-3</c:v>
                </c:pt>
                <c:pt idx="29708">
                  <c:v>1.007080078125E-3</c:v>
                </c:pt>
                <c:pt idx="29709">
                  <c:v>1.0068416595458984E-3</c:v>
                </c:pt>
                <c:pt idx="29710">
                  <c:v>1.007080078125E-3</c:v>
                </c:pt>
                <c:pt idx="29711">
                  <c:v>1.007080078125E-3</c:v>
                </c:pt>
                <c:pt idx="29712">
                  <c:v>1.0068416595458984E-3</c:v>
                </c:pt>
                <c:pt idx="29713">
                  <c:v>1.007080078125E-3</c:v>
                </c:pt>
                <c:pt idx="29714">
                  <c:v>1.007080078125E-3</c:v>
                </c:pt>
                <c:pt idx="29715">
                  <c:v>1.0068416595458984E-3</c:v>
                </c:pt>
                <c:pt idx="29716">
                  <c:v>1.007080078125E-3</c:v>
                </c:pt>
                <c:pt idx="29717">
                  <c:v>1.0080337524414063E-3</c:v>
                </c:pt>
                <c:pt idx="29718">
                  <c:v>1.007080078125E-3</c:v>
                </c:pt>
                <c:pt idx="29719">
                  <c:v>1.0068416595458984E-3</c:v>
                </c:pt>
                <c:pt idx="29720">
                  <c:v>1.007080078125E-3</c:v>
                </c:pt>
                <c:pt idx="29721">
                  <c:v>1.007080078125E-3</c:v>
                </c:pt>
                <c:pt idx="29722">
                  <c:v>1.0068416595458984E-3</c:v>
                </c:pt>
                <c:pt idx="29723">
                  <c:v>1.007080078125E-3</c:v>
                </c:pt>
                <c:pt idx="29724">
                  <c:v>1.007080078125E-3</c:v>
                </c:pt>
                <c:pt idx="29725">
                  <c:v>1.0068416595458984E-3</c:v>
                </c:pt>
                <c:pt idx="29726">
                  <c:v>1.007080078125E-3</c:v>
                </c:pt>
                <c:pt idx="29727">
                  <c:v>1.007080078125E-3</c:v>
                </c:pt>
                <c:pt idx="29728">
                  <c:v>1.0068416595458984E-3</c:v>
                </c:pt>
                <c:pt idx="29729">
                  <c:v>1.007080078125E-3</c:v>
                </c:pt>
                <c:pt idx="29730">
                  <c:v>1.0080337524414063E-3</c:v>
                </c:pt>
                <c:pt idx="29731">
                  <c:v>1.0068416595458984E-3</c:v>
                </c:pt>
                <c:pt idx="29732">
                  <c:v>1.007080078125E-3</c:v>
                </c:pt>
                <c:pt idx="29733">
                  <c:v>1.007080078125E-3</c:v>
                </c:pt>
                <c:pt idx="29734">
                  <c:v>1.0068416595458984E-3</c:v>
                </c:pt>
                <c:pt idx="29735">
                  <c:v>1.007080078125E-3</c:v>
                </c:pt>
                <c:pt idx="29736">
                  <c:v>1.007080078125E-3</c:v>
                </c:pt>
                <c:pt idx="29737">
                  <c:v>1.0068416595458984E-3</c:v>
                </c:pt>
                <c:pt idx="29738">
                  <c:v>1.007080078125E-3</c:v>
                </c:pt>
                <c:pt idx="29739">
                  <c:v>1.007080078125E-3</c:v>
                </c:pt>
                <c:pt idx="29740">
                  <c:v>2.0141839981079102E-2</c:v>
                </c:pt>
                <c:pt idx="29741">
                  <c:v>1.007080078125E-3</c:v>
                </c:pt>
                <c:pt idx="29742">
                  <c:v>1.007080078125E-3</c:v>
                </c:pt>
                <c:pt idx="29743">
                  <c:v>1.0068416595458984E-3</c:v>
                </c:pt>
                <c:pt idx="29744">
                  <c:v>1.007080078125E-3</c:v>
                </c:pt>
                <c:pt idx="29745">
                  <c:v>1.007080078125E-3</c:v>
                </c:pt>
                <c:pt idx="29746">
                  <c:v>1.0068416595458984E-3</c:v>
                </c:pt>
                <c:pt idx="29747">
                  <c:v>1.007080078125E-3</c:v>
                </c:pt>
                <c:pt idx="29748">
                  <c:v>1.0080337524414063E-3</c:v>
                </c:pt>
                <c:pt idx="29749">
                  <c:v>1.007080078125E-3</c:v>
                </c:pt>
                <c:pt idx="29750">
                  <c:v>1.0068416595458984E-3</c:v>
                </c:pt>
                <c:pt idx="29751">
                  <c:v>1.007080078125E-3</c:v>
                </c:pt>
                <c:pt idx="29752">
                  <c:v>1.007080078125E-3</c:v>
                </c:pt>
                <c:pt idx="29753">
                  <c:v>1.0068416595458984E-3</c:v>
                </c:pt>
                <c:pt idx="29754">
                  <c:v>1.007080078125E-3</c:v>
                </c:pt>
                <c:pt idx="29755">
                  <c:v>1.007080078125E-3</c:v>
                </c:pt>
                <c:pt idx="29756">
                  <c:v>1.0068416595458984E-3</c:v>
                </c:pt>
                <c:pt idx="29757">
                  <c:v>1.007080078125E-3</c:v>
                </c:pt>
                <c:pt idx="29758">
                  <c:v>1.007080078125E-3</c:v>
                </c:pt>
                <c:pt idx="29759">
                  <c:v>1.0068416595458984E-3</c:v>
                </c:pt>
                <c:pt idx="29760">
                  <c:v>1.007080078125E-3</c:v>
                </c:pt>
                <c:pt idx="29761">
                  <c:v>1.0080337524414063E-3</c:v>
                </c:pt>
                <c:pt idx="29762">
                  <c:v>1.0068416595458984E-3</c:v>
                </c:pt>
                <c:pt idx="29763">
                  <c:v>1.007080078125E-3</c:v>
                </c:pt>
                <c:pt idx="29764">
                  <c:v>1.007080078125E-3</c:v>
                </c:pt>
                <c:pt idx="29765">
                  <c:v>1.0068416595458984E-3</c:v>
                </c:pt>
                <c:pt idx="29766">
                  <c:v>1.007080078125E-3</c:v>
                </c:pt>
                <c:pt idx="29767">
                  <c:v>1.007080078125E-3</c:v>
                </c:pt>
                <c:pt idx="29768">
                  <c:v>1.0068416595458984E-3</c:v>
                </c:pt>
                <c:pt idx="29769">
                  <c:v>1.007080078125E-3</c:v>
                </c:pt>
                <c:pt idx="29770">
                  <c:v>1.007080078125E-3</c:v>
                </c:pt>
                <c:pt idx="29771">
                  <c:v>1.0068416595458984E-3</c:v>
                </c:pt>
                <c:pt idx="29772">
                  <c:v>1.007080078125E-3</c:v>
                </c:pt>
                <c:pt idx="29773">
                  <c:v>1.0080337524414063E-3</c:v>
                </c:pt>
                <c:pt idx="29774">
                  <c:v>1.007080078125E-3</c:v>
                </c:pt>
                <c:pt idx="29775">
                  <c:v>1.0068416595458984E-3</c:v>
                </c:pt>
                <c:pt idx="29776">
                  <c:v>1.007080078125E-3</c:v>
                </c:pt>
                <c:pt idx="29777">
                  <c:v>1.007080078125E-3</c:v>
                </c:pt>
                <c:pt idx="29778">
                  <c:v>1.0068416595458984E-3</c:v>
                </c:pt>
                <c:pt idx="29779">
                  <c:v>1.007080078125E-3</c:v>
                </c:pt>
                <c:pt idx="29780">
                  <c:v>1.007080078125E-3</c:v>
                </c:pt>
                <c:pt idx="29781">
                  <c:v>1.0068416595458984E-3</c:v>
                </c:pt>
                <c:pt idx="29782">
                  <c:v>1.007080078125E-3</c:v>
                </c:pt>
                <c:pt idx="29783">
                  <c:v>1.007080078125E-3</c:v>
                </c:pt>
                <c:pt idx="29784">
                  <c:v>1.0068416595458984E-3</c:v>
                </c:pt>
                <c:pt idx="29785">
                  <c:v>1.007080078125E-3</c:v>
                </c:pt>
                <c:pt idx="29786">
                  <c:v>1.0080337524414063E-3</c:v>
                </c:pt>
                <c:pt idx="29787">
                  <c:v>1.0068416595458984E-3</c:v>
                </c:pt>
                <c:pt idx="29788">
                  <c:v>1.007080078125E-3</c:v>
                </c:pt>
                <c:pt idx="29789">
                  <c:v>1.007080078125E-3</c:v>
                </c:pt>
                <c:pt idx="29790">
                  <c:v>1.0068416595458984E-3</c:v>
                </c:pt>
                <c:pt idx="29791">
                  <c:v>1.007080078125E-3</c:v>
                </c:pt>
                <c:pt idx="29792">
                  <c:v>1.007080078125E-3</c:v>
                </c:pt>
                <c:pt idx="29793">
                  <c:v>1.0068416595458984E-3</c:v>
                </c:pt>
                <c:pt idx="29794">
                  <c:v>1.007080078125E-3</c:v>
                </c:pt>
                <c:pt idx="29795">
                  <c:v>1.007080078125E-3</c:v>
                </c:pt>
                <c:pt idx="29796">
                  <c:v>1.0068416595458984E-3</c:v>
                </c:pt>
                <c:pt idx="29797">
                  <c:v>1.007080078125E-3</c:v>
                </c:pt>
                <c:pt idx="29798">
                  <c:v>1.0080337524414063E-3</c:v>
                </c:pt>
                <c:pt idx="29799">
                  <c:v>1.007080078125E-3</c:v>
                </c:pt>
                <c:pt idx="29800">
                  <c:v>1.0068416595458984E-3</c:v>
                </c:pt>
                <c:pt idx="29801">
                  <c:v>1.007080078125E-3</c:v>
                </c:pt>
                <c:pt idx="29802">
                  <c:v>1.007080078125E-3</c:v>
                </c:pt>
                <c:pt idx="29803">
                  <c:v>1.0068416595458984E-3</c:v>
                </c:pt>
                <c:pt idx="29804">
                  <c:v>1.007080078125E-3</c:v>
                </c:pt>
                <c:pt idx="29805">
                  <c:v>1.007080078125E-3</c:v>
                </c:pt>
                <c:pt idx="29806">
                  <c:v>1.0068416595458984E-3</c:v>
                </c:pt>
                <c:pt idx="29807">
                  <c:v>1.007080078125E-3</c:v>
                </c:pt>
                <c:pt idx="29808">
                  <c:v>1.007080078125E-3</c:v>
                </c:pt>
                <c:pt idx="29809">
                  <c:v>1.0068416595458984E-3</c:v>
                </c:pt>
                <c:pt idx="29810">
                  <c:v>1.007080078125E-3</c:v>
                </c:pt>
                <c:pt idx="29811">
                  <c:v>1.0080337524414063E-3</c:v>
                </c:pt>
                <c:pt idx="29812">
                  <c:v>1.0068416595458984E-3</c:v>
                </c:pt>
                <c:pt idx="29813">
                  <c:v>1.007080078125E-3</c:v>
                </c:pt>
                <c:pt idx="29814">
                  <c:v>1.007080078125E-3</c:v>
                </c:pt>
                <c:pt idx="29815">
                  <c:v>1.0068416595458984E-3</c:v>
                </c:pt>
                <c:pt idx="29816">
                  <c:v>1.007080078125E-3</c:v>
                </c:pt>
                <c:pt idx="29817">
                  <c:v>1.007080078125E-3</c:v>
                </c:pt>
                <c:pt idx="29818">
                  <c:v>1.0068416595458984E-3</c:v>
                </c:pt>
                <c:pt idx="29819">
                  <c:v>1.007080078125E-3</c:v>
                </c:pt>
                <c:pt idx="29820">
                  <c:v>1.007080078125E-3</c:v>
                </c:pt>
                <c:pt idx="29821">
                  <c:v>1.0068416595458984E-3</c:v>
                </c:pt>
                <c:pt idx="29822">
                  <c:v>1.007080078125E-3</c:v>
                </c:pt>
                <c:pt idx="29823">
                  <c:v>1.0080337524414063E-3</c:v>
                </c:pt>
                <c:pt idx="29824">
                  <c:v>1.007080078125E-3</c:v>
                </c:pt>
                <c:pt idx="29825">
                  <c:v>1.0068416595458984E-3</c:v>
                </c:pt>
                <c:pt idx="29826">
                  <c:v>1.007080078125E-3</c:v>
                </c:pt>
                <c:pt idx="29827">
                  <c:v>1.007080078125E-3</c:v>
                </c:pt>
                <c:pt idx="29828">
                  <c:v>1.0068416595458984E-3</c:v>
                </c:pt>
                <c:pt idx="29829">
                  <c:v>1.007080078125E-3</c:v>
                </c:pt>
                <c:pt idx="29830">
                  <c:v>1.007080078125E-3</c:v>
                </c:pt>
                <c:pt idx="29831">
                  <c:v>1.0068416595458984E-3</c:v>
                </c:pt>
                <c:pt idx="29832">
                  <c:v>1.007080078125E-3</c:v>
                </c:pt>
                <c:pt idx="29833">
                  <c:v>1.007080078125E-3</c:v>
                </c:pt>
                <c:pt idx="29834">
                  <c:v>1.0068416595458984E-3</c:v>
                </c:pt>
                <c:pt idx="29835">
                  <c:v>1.0080337524414063E-3</c:v>
                </c:pt>
                <c:pt idx="29836">
                  <c:v>1.007080078125E-3</c:v>
                </c:pt>
                <c:pt idx="29837">
                  <c:v>1.0068416595458984E-3</c:v>
                </c:pt>
                <c:pt idx="29838">
                  <c:v>1.007080078125E-3</c:v>
                </c:pt>
                <c:pt idx="29839">
                  <c:v>1.007080078125E-3</c:v>
                </c:pt>
                <c:pt idx="29840">
                  <c:v>1.0068416595458984E-3</c:v>
                </c:pt>
                <c:pt idx="29841">
                  <c:v>1.007080078125E-3</c:v>
                </c:pt>
                <c:pt idx="29842">
                  <c:v>1.007080078125E-3</c:v>
                </c:pt>
                <c:pt idx="29843">
                  <c:v>1.0068416595458984E-3</c:v>
                </c:pt>
                <c:pt idx="29844">
                  <c:v>1.007080078125E-3</c:v>
                </c:pt>
                <c:pt idx="29845">
                  <c:v>1.007080078125E-3</c:v>
                </c:pt>
                <c:pt idx="29846">
                  <c:v>1.0068416595458984E-3</c:v>
                </c:pt>
                <c:pt idx="29847">
                  <c:v>1.007080078125E-3</c:v>
                </c:pt>
                <c:pt idx="29848">
                  <c:v>1.0080337524414063E-3</c:v>
                </c:pt>
                <c:pt idx="29849">
                  <c:v>1.007080078125E-3</c:v>
                </c:pt>
                <c:pt idx="29850">
                  <c:v>1.0068416595458984E-3</c:v>
                </c:pt>
                <c:pt idx="29851">
                  <c:v>1.007080078125E-3</c:v>
                </c:pt>
                <c:pt idx="29852">
                  <c:v>1.007080078125E-3</c:v>
                </c:pt>
                <c:pt idx="29853">
                  <c:v>1.0068416595458984E-3</c:v>
                </c:pt>
                <c:pt idx="29854">
                  <c:v>1.007080078125E-3</c:v>
                </c:pt>
                <c:pt idx="29855">
                  <c:v>1.007080078125E-3</c:v>
                </c:pt>
                <c:pt idx="29856">
                  <c:v>1.0068416595458984E-3</c:v>
                </c:pt>
                <c:pt idx="29857">
                  <c:v>2.1149158477783203E-2</c:v>
                </c:pt>
                <c:pt idx="29858">
                  <c:v>1.0068416595458984E-3</c:v>
                </c:pt>
                <c:pt idx="29859">
                  <c:v>1.007080078125E-3</c:v>
                </c:pt>
                <c:pt idx="29860">
                  <c:v>1.007080078125E-3</c:v>
                </c:pt>
                <c:pt idx="29861">
                  <c:v>1.0068416595458984E-3</c:v>
                </c:pt>
                <c:pt idx="29862">
                  <c:v>1.007080078125E-3</c:v>
                </c:pt>
                <c:pt idx="29863">
                  <c:v>1.007080078125E-3</c:v>
                </c:pt>
                <c:pt idx="29864">
                  <c:v>1.0068416595458984E-3</c:v>
                </c:pt>
                <c:pt idx="29865">
                  <c:v>1.0080337524414063E-3</c:v>
                </c:pt>
                <c:pt idx="29866">
                  <c:v>1.007080078125E-3</c:v>
                </c:pt>
                <c:pt idx="29867">
                  <c:v>1.0068416595458984E-3</c:v>
                </c:pt>
                <c:pt idx="29868">
                  <c:v>1.007080078125E-3</c:v>
                </c:pt>
                <c:pt idx="29869">
                  <c:v>1.007080078125E-3</c:v>
                </c:pt>
                <c:pt idx="29870">
                  <c:v>1.0068416595458984E-3</c:v>
                </c:pt>
                <c:pt idx="29871">
                  <c:v>1.007080078125E-3</c:v>
                </c:pt>
                <c:pt idx="29872">
                  <c:v>1.007080078125E-3</c:v>
                </c:pt>
                <c:pt idx="29873">
                  <c:v>1.0068416595458984E-3</c:v>
                </c:pt>
                <c:pt idx="29874">
                  <c:v>1.007080078125E-3</c:v>
                </c:pt>
                <c:pt idx="29875">
                  <c:v>1.007080078125E-3</c:v>
                </c:pt>
                <c:pt idx="29876">
                  <c:v>1.0068416595458984E-3</c:v>
                </c:pt>
                <c:pt idx="29877">
                  <c:v>1.007080078125E-3</c:v>
                </c:pt>
                <c:pt idx="29878">
                  <c:v>1.0080337524414063E-3</c:v>
                </c:pt>
                <c:pt idx="29879">
                  <c:v>1.007080078125E-3</c:v>
                </c:pt>
                <c:pt idx="29880">
                  <c:v>1.0068416595458984E-3</c:v>
                </c:pt>
                <c:pt idx="29881">
                  <c:v>1.007080078125E-3</c:v>
                </c:pt>
                <c:pt idx="29882">
                  <c:v>1.007080078125E-3</c:v>
                </c:pt>
                <c:pt idx="29883">
                  <c:v>1.0068416595458984E-3</c:v>
                </c:pt>
                <c:pt idx="29884">
                  <c:v>1.007080078125E-3</c:v>
                </c:pt>
                <c:pt idx="29885">
                  <c:v>1.007080078125E-3</c:v>
                </c:pt>
                <c:pt idx="29886">
                  <c:v>1.0068416595458984E-3</c:v>
                </c:pt>
                <c:pt idx="29887">
                  <c:v>1.007080078125E-3</c:v>
                </c:pt>
                <c:pt idx="29888">
                  <c:v>1.007080078125E-3</c:v>
                </c:pt>
                <c:pt idx="29889">
                  <c:v>1.0068416595458984E-3</c:v>
                </c:pt>
                <c:pt idx="29890">
                  <c:v>1.0080337524414063E-3</c:v>
                </c:pt>
                <c:pt idx="29891">
                  <c:v>1.007080078125E-3</c:v>
                </c:pt>
                <c:pt idx="29892">
                  <c:v>1.0068416595458984E-3</c:v>
                </c:pt>
                <c:pt idx="29893">
                  <c:v>1.007080078125E-3</c:v>
                </c:pt>
                <c:pt idx="29894">
                  <c:v>1.007080078125E-3</c:v>
                </c:pt>
                <c:pt idx="29895">
                  <c:v>1.0068416595458984E-3</c:v>
                </c:pt>
                <c:pt idx="29896">
                  <c:v>1.007080078125E-3</c:v>
                </c:pt>
                <c:pt idx="29897">
                  <c:v>1.007080078125E-3</c:v>
                </c:pt>
                <c:pt idx="29898">
                  <c:v>1.0068416595458984E-3</c:v>
                </c:pt>
                <c:pt idx="29899">
                  <c:v>1.007080078125E-3</c:v>
                </c:pt>
                <c:pt idx="29900">
                  <c:v>1.007080078125E-3</c:v>
                </c:pt>
                <c:pt idx="29901">
                  <c:v>1.0068416595458984E-3</c:v>
                </c:pt>
                <c:pt idx="29902">
                  <c:v>1.007080078125E-3</c:v>
                </c:pt>
                <c:pt idx="29903">
                  <c:v>1.0080337524414063E-3</c:v>
                </c:pt>
                <c:pt idx="29904">
                  <c:v>1.007080078125E-3</c:v>
                </c:pt>
                <c:pt idx="29905">
                  <c:v>1.0068416595458984E-3</c:v>
                </c:pt>
                <c:pt idx="29906">
                  <c:v>1.007080078125E-3</c:v>
                </c:pt>
                <c:pt idx="29907">
                  <c:v>1.007080078125E-3</c:v>
                </c:pt>
                <c:pt idx="29908">
                  <c:v>1.0068416595458984E-3</c:v>
                </c:pt>
                <c:pt idx="29909">
                  <c:v>1.007080078125E-3</c:v>
                </c:pt>
                <c:pt idx="29910">
                  <c:v>1.007080078125E-3</c:v>
                </c:pt>
                <c:pt idx="29911">
                  <c:v>1.0068416595458984E-3</c:v>
                </c:pt>
                <c:pt idx="29912">
                  <c:v>1.007080078125E-3</c:v>
                </c:pt>
                <c:pt idx="29913">
                  <c:v>1.007080078125E-3</c:v>
                </c:pt>
                <c:pt idx="29914">
                  <c:v>1.0068416595458984E-3</c:v>
                </c:pt>
                <c:pt idx="29915">
                  <c:v>1.0080337524414063E-3</c:v>
                </c:pt>
                <c:pt idx="29916">
                  <c:v>1.007080078125E-3</c:v>
                </c:pt>
                <c:pt idx="29917">
                  <c:v>1.0068416595458984E-3</c:v>
                </c:pt>
                <c:pt idx="29918">
                  <c:v>1.007080078125E-3</c:v>
                </c:pt>
                <c:pt idx="29919">
                  <c:v>1.007080078125E-3</c:v>
                </c:pt>
                <c:pt idx="29920">
                  <c:v>1.0068416595458984E-3</c:v>
                </c:pt>
                <c:pt idx="29921">
                  <c:v>1.007080078125E-3</c:v>
                </c:pt>
                <c:pt idx="29922">
                  <c:v>1.007080078125E-3</c:v>
                </c:pt>
                <c:pt idx="29923">
                  <c:v>1.0068416595458984E-3</c:v>
                </c:pt>
                <c:pt idx="29924">
                  <c:v>1.007080078125E-3</c:v>
                </c:pt>
                <c:pt idx="29925">
                  <c:v>1.007080078125E-3</c:v>
                </c:pt>
                <c:pt idx="29926">
                  <c:v>1.0068416595458984E-3</c:v>
                </c:pt>
                <c:pt idx="29927">
                  <c:v>1.007080078125E-3</c:v>
                </c:pt>
                <c:pt idx="29928">
                  <c:v>1.0080337524414063E-3</c:v>
                </c:pt>
                <c:pt idx="29929">
                  <c:v>1.007080078125E-3</c:v>
                </c:pt>
                <c:pt idx="29930">
                  <c:v>1.0068416595458984E-3</c:v>
                </c:pt>
                <c:pt idx="29931">
                  <c:v>1.007080078125E-3</c:v>
                </c:pt>
                <c:pt idx="29932">
                  <c:v>1.007080078125E-3</c:v>
                </c:pt>
                <c:pt idx="29933">
                  <c:v>1.0068416595458984E-3</c:v>
                </c:pt>
                <c:pt idx="29934">
                  <c:v>1.007080078125E-3</c:v>
                </c:pt>
                <c:pt idx="29935">
                  <c:v>1.007080078125E-3</c:v>
                </c:pt>
                <c:pt idx="29936">
                  <c:v>1.0068416595458984E-3</c:v>
                </c:pt>
                <c:pt idx="29937">
                  <c:v>1.007080078125E-3</c:v>
                </c:pt>
                <c:pt idx="29938">
                  <c:v>1.007080078125E-3</c:v>
                </c:pt>
                <c:pt idx="29939">
                  <c:v>1.0068416595458984E-3</c:v>
                </c:pt>
                <c:pt idx="29940">
                  <c:v>1.0080337524414063E-3</c:v>
                </c:pt>
                <c:pt idx="29941">
                  <c:v>1.007080078125E-3</c:v>
                </c:pt>
                <c:pt idx="29942">
                  <c:v>1.0068416595458984E-3</c:v>
                </c:pt>
                <c:pt idx="29943">
                  <c:v>1.007080078125E-3</c:v>
                </c:pt>
                <c:pt idx="29944">
                  <c:v>1.007080078125E-3</c:v>
                </c:pt>
                <c:pt idx="29945">
                  <c:v>1.0068416595458984E-3</c:v>
                </c:pt>
                <c:pt idx="29946">
                  <c:v>1.007080078125E-3</c:v>
                </c:pt>
                <c:pt idx="29947">
                  <c:v>1.007080078125E-3</c:v>
                </c:pt>
                <c:pt idx="29948">
                  <c:v>1.0068416595458984E-3</c:v>
                </c:pt>
                <c:pt idx="29949">
                  <c:v>1.007080078125E-3</c:v>
                </c:pt>
                <c:pt idx="29950">
                  <c:v>1.007080078125E-3</c:v>
                </c:pt>
                <c:pt idx="29951">
                  <c:v>1.0068416595458984E-3</c:v>
                </c:pt>
                <c:pt idx="29952">
                  <c:v>1.007080078125E-3</c:v>
                </c:pt>
                <c:pt idx="29953">
                  <c:v>1.0080337524414063E-3</c:v>
                </c:pt>
                <c:pt idx="29954">
                  <c:v>1.007080078125E-3</c:v>
                </c:pt>
                <c:pt idx="29955">
                  <c:v>1.0068416595458984E-3</c:v>
                </c:pt>
                <c:pt idx="29956">
                  <c:v>1.007080078125E-3</c:v>
                </c:pt>
                <c:pt idx="29957">
                  <c:v>1.007080078125E-3</c:v>
                </c:pt>
                <c:pt idx="29958">
                  <c:v>1.0068416595458984E-3</c:v>
                </c:pt>
                <c:pt idx="29959">
                  <c:v>1.007080078125E-3</c:v>
                </c:pt>
                <c:pt idx="29960">
                  <c:v>1.007080078125E-3</c:v>
                </c:pt>
                <c:pt idx="29961">
                  <c:v>1.0068416595458984E-3</c:v>
                </c:pt>
                <c:pt idx="29962">
                  <c:v>1.007080078125E-3</c:v>
                </c:pt>
                <c:pt idx="29963">
                  <c:v>1.007080078125E-3</c:v>
                </c:pt>
                <c:pt idx="29964">
                  <c:v>1.0068416595458984E-3</c:v>
                </c:pt>
                <c:pt idx="29965">
                  <c:v>1.0080337524414063E-3</c:v>
                </c:pt>
                <c:pt idx="29966">
                  <c:v>1.007080078125E-3</c:v>
                </c:pt>
                <c:pt idx="29967">
                  <c:v>1.0068416595458984E-3</c:v>
                </c:pt>
                <c:pt idx="29968">
                  <c:v>1.007080078125E-3</c:v>
                </c:pt>
                <c:pt idx="29969">
                  <c:v>1.007080078125E-3</c:v>
                </c:pt>
                <c:pt idx="29970">
                  <c:v>1.0068416595458984E-3</c:v>
                </c:pt>
                <c:pt idx="29971">
                  <c:v>1.007080078125E-3</c:v>
                </c:pt>
                <c:pt idx="29972">
                  <c:v>1.007080078125E-3</c:v>
                </c:pt>
                <c:pt idx="29973">
                  <c:v>1.0068416595458984E-3</c:v>
                </c:pt>
                <c:pt idx="29974">
                  <c:v>1.007080078125E-3</c:v>
                </c:pt>
                <c:pt idx="29975">
                  <c:v>1.007080078125E-3</c:v>
                </c:pt>
                <c:pt idx="29976">
                  <c:v>1.0068416595458984E-3</c:v>
                </c:pt>
                <c:pt idx="29977">
                  <c:v>1.007080078125E-3</c:v>
                </c:pt>
                <c:pt idx="29978">
                  <c:v>1.0080337524414063E-3</c:v>
                </c:pt>
                <c:pt idx="29979">
                  <c:v>1.007080078125E-3</c:v>
                </c:pt>
                <c:pt idx="29980">
                  <c:v>1.0068416595458984E-3</c:v>
                </c:pt>
                <c:pt idx="29981">
                  <c:v>1.007080078125E-3</c:v>
                </c:pt>
                <c:pt idx="29982">
                  <c:v>1.007080078125E-3</c:v>
                </c:pt>
                <c:pt idx="29983">
                  <c:v>1.0068416595458984E-3</c:v>
                </c:pt>
                <c:pt idx="29984">
                  <c:v>1.007080078125E-3</c:v>
                </c:pt>
                <c:pt idx="29985">
                  <c:v>1.007080078125E-3</c:v>
                </c:pt>
                <c:pt idx="29986">
                  <c:v>1.0068416595458984E-3</c:v>
                </c:pt>
                <c:pt idx="29987">
                  <c:v>1.007080078125E-3</c:v>
                </c:pt>
                <c:pt idx="29988">
                  <c:v>1.007080078125E-3</c:v>
                </c:pt>
                <c:pt idx="29989">
                  <c:v>1.0068416595458984E-3</c:v>
                </c:pt>
                <c:pt idx="29990">
                  <c:v>1.0080337524414063E-3</c:v>
                </c:pt>
                <c:pt idx="29991">
                  <c:v>1.007080078125E-3</c:v>
                </c:pt>
                <c:pt idx="29992">
                  <c:v>1.0068416595458984E-3</c:v>
                </c:pt>
                <c:pt idx="29993">
                  <c:v>1.007080078125E-3</c:v>
                </c:pt>
                <c:pt idx="29994">
                  <c:v>1.007080078125E-3</c:v>
                </c:pt>
                <c:pt idx="29995">
                  <c:v>1.0068416595458984E-3</c:v>
                </c:pt>
                <c:pt idx="29996">
                  <c:v>1.007080078125E-3</c:v>
                </c:pt>
                <c:pt idx="29997">
                  <c:v>1.007080078125E-3</c:v>
                </c:pt>
                <c:pt idx="29998">
                  <c:v>1.0068416595458984E-3</c:v>
                </c:pt>
                <c:pt idx="29999">
                  <c:v>1.007080078125E-3</c:v>
                </c:pt>
                <c:pt idx="30000">
                  <c:v>1.007080078125E-3</c:v>
                </c:pt>
                <c:pt idx="30001">
                  <c:v>1.0068416595458984E-3</c:v>
                </c:pt>
                <c:pt idx="30002">
                  <c:v>1.007080078125E-3</c:v>
                </c:pt>
                <c:pt idx="30003">
                  <c:v>1.0080337524414063E-3</c:v>
                </c:pt>
                <c:pt idx="30004">
                  <c:v>1.007080078125E-3</c:v>
                </c:pt>
                <c:pt idx="30005">
                  <c:v>1.0068416595458984E-3</c:v>
                </c:pt>
                <c:pt idx="30006">
                  <c:v>1.007080078125E-3</c:v>
                </c:pt>
                <c:pt idx="30007">
                  <c:v>1.007080078125E-3</c:v>
                </c:pt>
                <c:pt idx="30008">
                  <c:v>1.0068416595458984E-3</c:v>
                </c:pt>
                <c:pt idx="30009">
                  <c:v>1.007080078125E-3</c:v>
                </c:pt>
                <c:pt idx="30010">
                  <c:v>1.007080078125E-3</c:v>
                </c:pt>
                <c:pt idx="30011">
                  <c:v>1.0068416595458984E-3</c:v>
                </c:pt>
                <c:pt idx="30012">
                  <c:v>1.007080078125E-3</c:v>
                </c:pt>
                <c:pt idx="30013">
                  <c:v>1.007080078125E-3</c:v>
                </c:pt>
                <c:pt idx="30014">
                  <c:v>1.0068416595458984E-3</c:v>
                </c:pt>
                <c:pt idx="30015">
                  <c:v>1.0080337524414063E-3</c:v>
                </c:pt>
                <c:pt idx="30016">
                  <c:v>1.007080078125E-3</c:v>
                </c:pt>
                <c:pt idx="30017">
                  <c:v>1.0068416595458984E-3</c:v>
                </c:pt>
                <c:pt idx="30018">
                  <c:v>1.007080078125E-3</c:v>
                </c:pt>
                <c:pt idx="30019">
                  <c:v>1.007080078125E-3</c:v>
                </c:pt>
                <c:pt idx="30020">
                  <c:v>1.0068416595458984E-3</c:v>
                </c:pt>
                <c:pt idx="30021">
                  <c:v>1.007080078125E-3</c:v>
                </c:pt>
                <c:pt idx="30022">
                  <c:v>1.007080078125E-3</c:v>
                </c:pt>
                <c:pt idx="30023">
                  <c:v>1.0068416595458984E-3</c:v>
                </c:pt>
                <c:pt idx="30024">
                  <c:v>1.007080078125E-3</c:v>
                </c:pt>
                <c:pt idx="30025">
                  <c:v>1.007080078125E-3</c:v>
                </c:pt>
                <c:pt idx="30026">
                  <c:v>1.0068416595458984E-3</c:v>
                </c:pt>
                <c:pt idx="30027">
                  <c:v>1.007080078125E-3</c:v>
                </c:pt>
                <c:pt idx="30028">
                  <c:v>1.0080337524414063E-3</c:v>
                </c:pt>
                <c:pt idx="30029">
                  <c:v>1.007080078125E-3</c:v>
                </c:pt>
                <c:pt idx="30030">
                  <c:v>1.0068416595458984E-3</c:v>
                </c:pt>
                <c:pt idx="30031">
                  <c:v>1.007080078125E-3</c:v>
                </c:pt>
                <c:pt idx="30032">
                  <c:v>1.007080078125E-3</c:v>
                </c:pt>
                <c:pt idx="30033">
                  <c:v>1.0068416595458984E-3</c:v>
                </c:pt>
                <c:pt idx="30034">
                  <c:v>1.007080078125E-3</c:v>
                </c:pt>
                <c:pt idx="30035">
                  <c:v>1.007080078125E-3</c:v>
                </c:pt>
                <c:pt idx="30036">
                  <c:v>1.0068416595458984E-3</c:v>
                </c:pt>
                <c:pt idx="30037">
                  <c:v>1.007080078125E-3</c:v>
                </c:pt>
                <c:pt idx="30038">
                  <c:v>1.0068416595458984E-3</c:v>
                </c:pt>
                <c:pt idx="30039">
                  <c:v>1.007080078125E-3</c:v>
                </c:pt>
                <c:pt idx="30040">
                  <c:v>1.0080337524414063E-3</c:v>
                </c:pt>
                <c:pt idx="30041">
                  <c:v>1.007080078125E-3</c:v>
                </c:pt>
                <c:pt idx="30042">
                  <c:v>1.0068416595458984E-3</c:v>
                </c:pt>
                <c:pt idx="30043">
                  <c:v>1.007080078125E-3</c:v>
                </c:pt>
                <c:pt idx="30044">
                  <c:v>1.007080078125E-3</c:v>
                </c:pt>
                <c:pt idx="30045">
                  <c:v>1.0068416595458984E-3</c:v>
                </c:pt>
                <c:pt idx="30046">
                  <c:v>1.007080078125E-3</c:v>
                </c:pt>
                <c:pt idx="30047">
                  <c:v>1.007080078125E-3</c:v>
                </c:pt>
                <c:pt idx="30048">
                  <c:v>1.0068416595458984E-3</c:v>
                </c:pt>
                <c:pt idx="30049">
                  <c:v>1.007080078125E-3</c:v>
                </c:pt>
                <c:pt idx="30050">
                  <c:v>1.007080078125E-3</c:v>
                </c:pt>
                <c:pt idx="30051">
                  <c:v>1.0068416595458984E-3</c:v>
                </c:pt>
                <c:pt idx="30052">
                  <c:v>6.0431957244873047E-3</c:v>
                </c:pt>
                <c:pt idx="30053">
                  <c:v>1.0068416595458984E-3</c:v>
                </c:pt>
                <c:pt idx="30054">
                  <c:v>1.007080078125E-3</c:v>
                </c:pt>
                <c:pt idx="30055">
                  <c:v>1.0068416595458984E-3</c:v>
                </c:pt>
                <c:pt idx="30056">
                  <c:v>1.007080078125E-3</c:v>
                </c:pt>
                <c:pt idx="30057">
                  <c:v>1.007080078125E-3</c:v>
                </c:pt>
                <c:pt idx="30058">
                  <c:v>1.0068416595458984E-3</c:v>
                </c:pt>
                <c:pt idx="30059">
                  <c:v>1.007080078125E-3</c:v>
                </c:pt>
                <c:pt idx="30060">
                  <c:v>1.0080337524414063E-3</c:v>
                </c:pt>
                <c:pt idx="30061">
                  <c:v>1.007080078125E-3</c:v>
                </c:pt>
                <c:pt idx="30062">
                  <c:v>1.0068416595458984E-3</c:v>
                </c:pt>
                <c:pt idx="30063">
                  <c:v>1.007080078125E-3</c:v>
                </c:pt>
                <c:pt idx="30064">
                  <c:v>1.007080078125E-3</c:v>
                </c:pt>
                <c:pt idx="30065">
                  <c:v>1.0068416595458984E-3</c:v>
                </c:pt>
                <c:pt idx="30066">
                  <c:v>1.007080078125E-3</c:v>
                </c:pt>
                <c:pt idx="30067">
                  <c:v>1.007080078125E-3</c:v>
                </c:pt>
                <c:pt idx="30068">
                  <c:v>1.0068416595458984E-3</c:v>
                </c:pt>
                <c:pt idx="30069">
                  <c:v>1.007080078125E-3</c:v>
                </c:pt>
                <c:pt idx="30070">
                  <c:v>1.007080078125E-3</c:v>
                </c:pt>
                <c:pt idx="30071">
                  <c:v>1.0068416595458984E-3</c:v>
                </c:pt>
                <c:pt idx="30072">
                  <c:v>1.007080078125E-3</c:v>
                </c:pt>
                <c:pt idx="30073">
                  <c:v>1.0080337524414063E-3</c:v>
                </c:pt>
                <c:pt idx="30074">
                  <c:v>1.007080078125E-3</c:v>
                </c:pt>
                <c:pt idx="30075">
                  <c:v>1.0068416595458984E-3</c:v>
                </c:pt>
                <c:pt idx="30076">
                  <c:v>1.007080078125E-3</c:v>
                </c:pt>
                <c:pt idx="30077">
                  <c:v>1.0068416595458984E-3</c:v>
                </c:pt>
                <c:pt idx="30078">
                  <c:v>1.007080078125E-3</c:v>
                </c:pt>
                <c:pt idx="30079">
                  <c:v>1.007080078125E-3</c:v>
                </c:pt>
                <c:pt idx="30080">
                  <c:v>1.0068416595458984E-3</c:v>
                </c:pt>
                <c:pt idx="30081">
                  <c:v>1.007080078125E-3</c:v>
                </c:pt>
                <c:pt idx="30082">
                  <c:v>1.007080078125E-3</c:v>
                </c:pt>
                <c:pt idx="30083">
                  <c:v>1.0068416595458984E-3</c:v>
                </c:pt>
                <c:pt idx="30084">
                  <c:v>1.007080078125E-3</c:v>
                </c:pt>
                <c:pt idx="30085">
                  <c:v>1.0080337524414063E-3</c:v>
                </c:pt>
                <c:pt idx="30086">
                  <c:v>1.007080078125E-3</c:v>
                </c:pt>
                <c:pt idx="30087">
                  <c:v>1.0068416595458984E-3</c:v>
                </c:pt>
                <c:pt idx="30088">
                  <c:v>1.007080078125E-3</c:v>
                </c:pt>
                <c:pt idx="30089">
                  <c:v>1.007080078125E-3</c:v>
                </c:pt>
                <c:pt idx="30090">
                  <c:v>1.0068416595458984E-3</c:v>
                </c:pt>
                <c:pt idx="30091">
                  <c:v>1.007080078125E-3</c:v>
                </c:pt>
                <c:pt idx="30092">
                  <c:v>1.007080078125E-3</c:v>
                </c:pt>
                <c:pt idx="30093">
                  <c:v>1.0068416595458984E-3</c:v>
                </c:pt>
                <c:pt idx="30094">
                  <c:v>1.007080078125E-3</c:v>
                </c:pt>
                <c:pt idx="30095">
                  <c:v>1.007080078125E-3</c:v>
                </c:pt>
                <c:pt idx="30096">
                  <c:v>1.0068416595458984E-3</c:v>
                </c:pt>
                <c:pt idx="30097">
                  <c:v>1.007080078125E-3</c:v>
                </c:pt>
                <c:pt idx="30098">
                  <c:v>1.0080337524414063E-3</c:v>
                </c:pt>
                <c:pt idx="30099">
                  <c:v>1.0068416595458984E-3</c:v>
                </c:pt>
                <c:pt idx="30100">
                  <c:v>1.007080078125E-3</c:v>
                </c:pt>
                <c:pt idx="30101">
                  <c:v>1.007080078125E-3</c:v>
                </c:pt>
                <c:pt idx="30102">
                  <c:v>1.0068416595458984E-3</c:v>
                </c:pt>
                <c:pt idx="30103">
                  <c:v>1.007080078125E-3</c:v>
                </c:pt>
                <c:pt idx="30104">
                  <c:v>1.007080078125E-3</c:v>
                </c:pt>
                <c:pt idx="30105">
                  <c:v>1.0068416595458984E-3</c:v>
                </c:pt>
                <c:pt idx="30106">
                  <c:v>1.007080078125E-3</c:v>
                </c:pt>
                <c:pt idx="30107">
                  <c:v>1.007080078125E-3</c:v>
                </c:pt>
                <c:pt idx="30108">
                  <c:v>1.0068416595458984E-3</c:v>
                </c:pt>
                <c:pt idx="30109">
                  <c:v>1.007080078125E-3</c:v>
                </c:pt>
                <c:pt idx="30110">
                  <c:v>1.0080337524414063E-3</c:v>
                </c:pt>
                <c:pt idx="30111">
                  <c:v>1.007080078125E-3</c:v>
                </c:pt>
                <c:pt idx="30112">
                  <c:v>1.0068416595458984E-3</c:v>
                </c:pt>
                <c:pt idx="30113">
                  <c:v>1.007080078125E-3</c:v>
                </c:pt>
                <c:pt idx="30114">
                  <c:v>1.007080078125E-3</c:v>
                </c:pt>
                <c:pt idx="30115">
                  <c:v>1.0068416595458984E-3</c:v>
                </c:pt>
                <c:pt idx="30116">
                  <c:v>1.007080078125E-3</c:v>
                </c:pt>
                <c:pt idx="30117">
                  <c:v>1.007080078125E-3</c:v>
                </c:pt>
                <c:pt idx="30118">
                  <c:v>1.0068416595458984E-3</c:v>
                </c:pt>
                <c:pt idx="30119">
                  <c:v>1.007080078125E-3</c:v>
                </c:pt>
                <c:pt idx="30120">
                  <c:v>1.007080078125E-3</c:v>
                </c:pt>
                <c:pt idx="30121">
                  <c:v>1.0068416595458984E-3</c:v>
                </c:pt>
                <c:pt idx="30122">
                  <c:v>1.007080078125E-3</c:v>
                </c:pt>
                <c:pt idx="30123">
                  <c:v>1.0080337524414063E-3</c:v>
                </c:pt>
                <c:pt idx="30124">
                  <c:v>1.0068416595458984E-3</c:v>
                </c:pt>
                <c:pt idx="30125">
                  <c:v>1.007080078125E-3</c:v>
                </c:pt>
                <c:pt idx="30126">
                  <c:v>1.007080078125E-3</c:v>
                </c:pt>
                <c:pt idx="30127">
                  <c:v>1.0068416595458984E-3</c:v>
                </c:pt>
                <c:pt idx="30128">
                  <c:v>1.007080078125E-3</c:v>
                </c:pt>
                <c:pt idx="30129">
                  <c:v>1.007080078125E-3</c:v>
                </c:pt>
                <c:pt idx="30130">
                  <c:v>1.0068416595458984E-3</c:v>
                </c:pt>
                <c:pt idx="30131">
                  <c:v>1.007080078125E-3</c:v>
                </c:pt>
                <c:pt idx="30132">
                  <c:v>1.007080078125E-3</c:v>
                </c:pt>
                <c:pt idx="30133">
                  <c:v>1.0068416595458984E-3</c:v>
                </c:pt>
                <c:pt idx="30134">
                  <c:v>1.007080078125E-3</c:v>
                </c:pt>
                <c:pt idx="30135">
                  <c:v>1.0080337524414063E-3</c:v>
                </c:pt>
                <c:pt idx="30136">
                  <c:v>1.007080078125E-3</c:v>
                </c:pt>
                <c:pt idx="30137">
                  <c:v>1.0068416595458984E-3</c:v>
                </c:pt>
                <c:pt idx="30138">
                  <c:v>1.007080078125E-3</c:v>
                </c:pt>
                <c:pt idx="30139">
                  <c:v>1.007080078125E-3</c:v>
                </c:pt>
                <c:pt idx="30140">
                  <c:v>1.0068416595458984E-3</c:v>
                </c:pt>
                <c:pt idx="30141">
                  <c:v>1.007080078125E-3</c:v>
                </c:pt>
                <c:pt idx="30142">
                  <c:v>1.007080078125E-3</c:v>
                </c:pt>
                <c:pt idx="30143">
                  <c:v>1.0068416595458984E-3</c:v>
                </c:pt>
                <c:pt idx="30144">
                  <c:v>1.007080078125E-3</c:v>
                </c:pt>
                <c:pt idx="30145">
                  <c:v>1.007080078125E-3</c:v>
                </c:pt>
                <c:pt idx="30146">
                  <c:v>1.0068416595458984E-3</c:v>
                </c:pt>
                <c:pt idx="30147">
                  <c:v>1.007080078125E-3</c:v>
                </c:pt>
                <c:pt idx="30148">
                  <c:v>1.0080337524414063E-3</c:v>
                </c:pt>
                <c:pt idx="30149">
                  <c:v>1.0068416595458984E-3</c:v>
                </c:pt>
                <c:pt idx="30150">
                  <c:v>1.007080078125E-3</c:v>
                </c:pt>
                <c:pt idx="30151">
                  <c:v>1.007080078125E-3</c:v>
                </c:pt>
                <c:pt idx="30152">
                  <c:v>1.0068416595458984E-3</c:v>
                </c:pt>
                <c:pt idx="30153">
                  <c:v>1.007080078125E-3</c:v>
                </c:pt>
                <c:pt idx="30154">
                  <c:v>1.007080078125E-3</c:v>
                </c:pt>
                <c:pt idx="30155">
                  <c:v>1.0068416595458984E-3</c:v>
                </c:pt>
                <c:pt idx="30156">
                  <c:v>1.007080078125E-3</c:v>
                </c:pt>
                <c:pt idx="30157">
                  <c:v>1.007080078125E-3</c:v>
                </c:pt>
                <c:pt idx="30158">
                  <c:v>1.0068416595458984E-3</c:v>
                </c:pt>
                <c:pt idx="30159">
                  <c:v>1.007080078125E-3</c:v>
                </c:pt>
                <c:pt idx="30160">
                  <c:v>1.0080337524414063E-3</c:v>
                </c:pt>
                <c:pt idx="30161">
                  <c:v>1.007080078125E-3</c:v>
                </c:pt>
                <c:pt idx="30162">
                  <c:v>1.0068416595458984E-3</c:v>
                </c:pt>
                <c:pt idx="30163">
                  <c:v>1.007080078125E-3</c:v>
                </c:pt>
                <c:pt idx="30164">
                  <c:v>1.007080078125E-3</c:v>
                </c:pt>
                <c:pt idx="30165">
                  <c:v>1.0068416595458984E-3</c:v>
                </c:pt>
                <c:pt idx="30166">
                  <c:v>1.007080078125E-3</c:v>
                </c:pt>
                <c:pt idx="30167">
                  <c:v>1.007080078125E-3</c:v>
                </c:pt>
                <c:pt idx="30168">
                  <c:v>1.0068416595458984E-3</c:v>
                </c:pt>
                <c:pt idx="30169">
                  <c:v>1.007080078125E-3</c:v>
                </c:pt>
                <c:pt idx="30170">
                  <c:v>1.007080078125E-3</c:v>
                </c:pt>
                <c:pt idx="30171">
                  <c:v>1.0068416595458984E-3</c:v>
                </c:pt>
                <c:pt idx="30172">
                  <c:v>1.007080078125E-3</c:v>
                </c:pt>
                <c:pt idx="30173">
                  <c:v>1.0080337524414063E-3</c:v>
                </c:pt>
                <c:pt idx="30174">
                  <c:v>1.0068416595458984E-3</c:v>
                </c:pt>
                <c:pt idx="30175">
                  <c:v>1.007080078125E-3</c:v>
                </c:pt>
                <c:pt idx="30176">
                  <c:v>1.007080078125E-3</c:v>
                </c:pt>
                <c:pt idx="30177">
                  <c:v>1.0068416595458984E-3</c:v>
                </c:pt>
                <c:pt idx="30178">
                  <c:v>1.007080078125E-3</c:v>
                </c:pt>
                <c:pt idx="30179">
                  <c:v>1.007080078125E-3</c:v>
                </c:pt>
                <c:pt idx="30180">
                  <c:v>1.0068416595458984E-3</c:v>
                </c:pt>
                <c:pt idx="30181">
                  <c:v>1.007080078125E-3</c:v>
                </c:pt>
                <c:pt idx="30182">
                  <c:v>1.007080078125E-3</c:v>
                </c:pt>
                <c:pt idx="30183">
                  <c:v>1.0068416595458984E-3</c:v>
                </c:pt>
                <c:pt idx="30184">
                  <c:v>1.007080078125E-3</c:v>
                </c:pt>
                <c:pt idx="30185">
                  <c:v>1.0080337524414063E-3</c:v>
                </c:pt>
                <c:pt idx="30186">
                  <c:v>1.007080078125E-3</c:v>
                </c:pt>
                <c:pt idx="30187">
                  <c:v>1.0068416595458984E-3</c:v>
                </c:pt>
                <c:pt idx="30188">
                  <c:v>1.007080078125E-3</c:v>
                </c:pt>
                <c:pt idx="30189">
                  <c:v>1.007080078125E-3</c:v>
                </c:pt>
                <c:pt idx="30190">
                  <c:v>1.0068416595458984E-3</c:v>
                </c:pt>
                <c:pt idx="30191">
                  <c:v>1.007080078125E-3</c:v>
                </c:pt>
                <c:pt idx="30192">
                  <c:v>1.007080078125E-3</c:v>
                </c:pt>
                <c:pt idx="30193">
                  <c:v>1.0068416595458984E-3</c:v>
                </c:pt>
                <c:pt idx="30194">
                  <c:v>1.007080078125E-3</c:v>
                </c:pt>
                <c:pt idx="30195">
                  <c:v>1.007080078125E-3</c:v>
                </c:pt>
                <c:pt idx="30196">
                  <c:v>1.0068416595458984E-3</c:v>
                </c:pt>
                <c:pt idx="30197">
                  <c:v>1.007080078125E-3</c:v>
                </c:pt>
                <c:pt idx="30198">
                  <c:v>1.0080337524414063E-3</c:v>
                </c:pt>
                <c:pt idx="30199">
                  <c:v>1.0068416595458984E-3</c:v>
                </c:pt>
                <c:pt idx="30200">
                  <c:v>1.007080078125E-3</c:v>
                </c:pt>
                <c:pt idx="30201">
                  <c:v>1.007080078125E-3</c:v>
                </c:pt>
                <c:pt idx="30202">
                  <c:v>1.0068416595458984E-3</c:v>
                </c:pt>
                <c:pt idx="30203">
                  <c:v>1.007080078125E-3</c:v>
                </c:pt>
                <c:pt idx="30204">
                  <c:v>1.007080078125E-3</c:v>
                </c:pt>
                <c:pt idx="30205">
                  <c:v>1.0068416595458984E-3</c:v>
                </c:pt>
                <c:pt idx="30206">
                  <c:v>1.007080078125E-3</c:v>
                </c:pt>
                <c:pt idx="30207">
                  <c:v>1.007080078125E-3</c:v>
                </c:pt>
                <c:pt idx="30208">
                  <c:v>1.0068416595458984E-3</c:v>
                </c:pt>
                <c:pt idx="30209">
                  <c:v>1.007080078125E-3</c:v>
                </c:pt>
                <c:pt idx="30210">
                  <c:v>1.0080337524414063E-3</c:v>
                </c:pt>
                <c:pt idx="30211">
                  <c:v>1.007080078125E-3</c:v>
                </c:pt>
                <c:pt idx="30212">
                  <c:v>1.0068416595458984E-3</c:v>
                </c:pt>
                <c:pt idx="30213">
                  <c:v>1.007080078125E-3</c:v>
                </c:pt>
                <c:pt idx="30214">
                  <c:v>1.007080078125E-3</c:v>
                </c:pt>
                <c:pt idx="30215">
                  <c:v>1.0068416595458984E-3</c:v>
                </c:pt>
                <c:pt idx="30216">
                  <c:v>1.007080078125E-3</c:v>
                </c:pt>
                <c:pt idx="30217">
                  <c:v>1.007080078125E-3</c:v>
                </c:pt>
                <c:pt idx="30218">
                  <c:v>1.0068416595458984E-3</c:v>
                </c:pt>
                <c:pt idx="30219">
                  <c:v>1.007080078125E-3</c:v>
                </c:pt>
                <c:pt idx="30220">
                  <c:v>1.007080078125E-3</c:v>
                </c:pt>
                <c:pt idx="30221">
                  <c:v>1.0068416595458984E-3</c:v>
                </c:pt>
                <c:pt idx="30222">
                  <c:v>1.007080078125E-3</c:v>
                </c:pt>
                <c:pt idx="30223">
                  <c:v>1.0080337524414063E-3</c:v>
                </c:pt>
                <c:pt idx="30224">
                  <c:v>1.0068416595458984E-3</c:v>
                </c:pt>
                <c:pt idx="30225">
                  <c:v>1.007080078125E-3</c:v>
                </c:pt>
                <c:pt idx="30226">
                  <c:v>1.007080078125E-3</c:v>
                </c:pt>
                <c:pt idx="30227">
                  <c:v>1.0068416595458984E-3</c:v>
                </c:pt>
                <c:pt idx="30228">
                  <c:v>1.007080078125E-3</c:v>
                </c:pt>
                <c:pt idx="30229">
                  <c:v>1.007080078125E-3</c:v>
                </c:pt>
                <c:pt idx="30230">
                  <c:v>1.0068416595458984E-3</c:v>
                </c:pt>
                <c:pt idx="30231">
                  <c:v>1.007080078125E-3</c:v>
                </c:pt>
                <c:pt idx="30232">
                  <c:v>1.007080078125E-3</c:v>
                </c:pt>
                <c:pt idx="30233">
                  <c:v>1.0068416595458984E-3</c:v>
                </c:pt>
                <c:pt idx="30234">
                  <c:v>1.007080078125E-3</c:v>
                </c:pt>
                <c:pt idx="30235">
                  <c:v>1.0080337524414063E-3</c:v>
                </c:pt>
                <c:pt idx="30236">
                  <c:v>1.007080078125E-3</c:v>
                </c:pt>
                <c:pt idx="30237">
                  <c:v>1.0068416595458984E-3</c:v>
                </c:pt>
                <c:pt idx="30238">
                  <c:v>1.007080078125E-3</c:v>
                </c:pt>
                <c:pt idx="30239">
                  <c:v>1.007080078125E-3</c:v>
                </c:pt>
                <c:pt idx="30240">
                  <c:v>1.0068416595458984E-3</c:v>
                </c:pt>
                <c:pt idx="30241">
                  <c:v>1.007080078125E-3</c:v>
                </c:pt>
                <c:pt idx="30242">
                  <c:v>1.007080078125E-3</c:v>
                </c:pt>
                <c:pt idx="30243">
                  <c:v>1.0068416595458984E-3</c:v>
                </c:pt>
                <c:pt idx="30244">
                  <c:v>1.007080078125E-3</c:v>
                </c:pt>
                <c:pt idx="30245">
                  <c:v>1.007080078125E-3</c:v>
                </c:pt>
                <c:pt idx="30246">
                  <c:v>1.0068416595458984E-3</c:v>
                </c:pt>
                <c:pt idx="30247">
                  <c:v>1.007080078125E-3</c:v>
                </c:pt>
                <c:pt idx="30248">
                  <c:v>1.0080337524414063E-3</c:v>
                </c:pt>
                <c:pt idx="30249">
                  <c:v>1.0068416595458984E-3</c:v>
                </c:pt>
                <c:pt idx="30250">
                  <c:v>1.007080078125E-3</c:v>
                </c:pt>
                <c:pt idx="30251">
                  <c:v>1.007080078125E-3</c:v>
                </c:pt>
                <c:pt idx="30252">
                  <c:v>1.0068416595458984E-3</c:v>
                </c:pt>
                <c:pt idx="30253">
                  <c:v>1.007080078125E-3</c:v>
                </c:pt>
                <c:pt idx="30254">
                  <c:v>1.007080078125E-3</c:v>
                </c:pt>
                <c:pt idx="30255">
                  <c:v>1.0068416595458984E-3</c:v>
                </c:pt>
                <c:pt idx="30256">
                  <c:v>1.007080078125E-3</c:v>
                </c:pt>
                <c:pt idx="30257">
                  <c:v>1.007080078125E-3</c:v>
                </c:pt>
                <c:pt idx="30258">
                  <c:v>1.0068416595458984E-3</c:v>
                </c:pt>
                <c:pt idx="30259">
                  <c:v>1.007080078125E-3</c:v>
                </c:pt>
                <c:pt idx="30260">
                  <c:v>1.0080337524414063E-3</c:v>
                </c:pt>
                <c:pt idx="30261">
                  <c:v>1.007080078125E-3</c:v>
                </c:pt>
                <c:pt idx="30262">
                  <c:v>1.0068416595458984E-3</c:v>
                </c:pt>
                <c:pt idx="30263">
                  <c:v>1.007080078125E-3</c:v>
                </c:pt>
                <c:pt idx="30264">
                  <c:v>1.007080078125E-3</c:v>
                </c:pt>
                <c:pt idx="30265">
                  <c:v>1.0068416595458984E-3</c:v>
                </c:pt>
                <c:pt idx="30266">
                  <c:v>1.007080078125E-3</c:v>
                </c:pt>
                <c:pt idx="30267">
                  <c:v>1.007080078125E-3</c:v>
                </c:pt>
                <c:pt idx="30268">
                  <c:v>1.0068416595458984E-3</c:v>
                </c:pt>
                <c:pt idx="30269">
                  <c:v>1.007080078125E-3</c:v>
                </c:pt>
                <c:pt idx="30270">
                  <c:v>1.007080078125E-3</c:v>
                </c:pt>
                <c:pt idx="30271">
                  <c:v>1.0068416595458984E-3</c:v>
                </c:pt>
                <c:pt idx="30272">
                  <c:v>1.007080078125E-3</c:v>
                </c:pt>
                <c:pt idx="30273">
                  <c:v>1.0080337524414063E-3</c:v>
                </c:pt>
                <c:pt idx="30274">
                  <c:v>1.0068416595458984E-3</c:v>
                </c:pt>
                <c:pt idx="30275">
                  <c:v>1.007080078125E-3</c:v>
                </c:pt>
                <c:pt idx="30276">
                  <c:v>1.007080078125E-3</c:v>
                </c:pt>
                <c:pt idx="30277">
                  <c:v>1.0068416595458984E-3</c:v>
                </c:pt>
                <c:pt idx="30278">
                  <c:v>1.007080078125E-3</c:v>
                </c:pt>
                <c:pt idx="30279">
                  <c:v>1.007080078125E-3</c:v>
                </c:pt>
                <c:pt idx="30280">
                  <c:v>1.0068416595458984E-3</c:v>
                </c:pt>
                <c:pt idx="30281">
                  <c:v>1.007080078125E-3</c:v>
                </c:pt>
                <c:pt idx="30282">
                  <c:v>1.007080078125E-3</c:v>
                </c:pt>
                <c:pt idx="30283">
                  <c:v>1.0068416595458984E-3</c:v>
                </c:pt>
                <c:pt idx="30284">
                  <c:v>1.007080078125E-3</c:v>
                </c:pt>
                <c:pt idx="30285">
                  <c:v>1.0080337524414063E-3</c:v>
                </c:pt>
                <c:pt idx="30286">
                  <c:v>1.007080078125E-3</c:v>
                </c:pt>
                <c:pt idx="30287">
                  <c:v>1.0068416595458984E-3</c:v>
                </c:pt>
                <c:pt idx="30288">
                  <c:v>1.007080078125E-3</c:v>
                </c:pt>
                <c:pt idx="30289">
                  <c:v>1.007080078125E-3</c:v>
                </c:pt>
                <c:pt idx="30290">
                  <c:v>1.0068416595458984E-3</c:v>
                </c:pt>
                <c:pt idx="30291">
                  <c:v>1.007080078125E-3</c:v>
                </c:pt>
                <c:pt idx="30292">
                  <c:v>1.007080078125E-3</c:v>
                </c:pt>
                <c:pt idx="30293">
                  <c:v>1.0068416595458984E-3</c:v>
                </c:pt>
                <c:pt idx="30294">
                  <c:v>1.007080078125E-3</c:v>
                </c:pt>
                <c:pt idx="30295">
                  <c:v>1.007080078125E-3</c:v>
                </c:pt>
                <c:pt idx="30296">
                  <c:v>1.0068416595458984E-3</c:v>
                </c:pt>
                <c:pt idx="30297">
                  <c:v>1.007080078125E-3</c:v>
                </c:pt>
                <c:pt idx="30298">
                  <c:v>1.0080337524414063E-3</c:v>
                </c:pt>
                <c:pt idx="30299">
                  <c:v>1.0068416595458984E-3</c:v>
                </c:pt>
                <c:pt idx="30300">
                  <c:v>1.007080078125E-3</c:v>
                </c:pt>
                <c:pt idx="30301">
                  <c:v>1.007080078125E-3</c:v>
                </c:pt>
                <c:pt idx="30302">
                  <c:v>1.0068416595458984E-3</c:v>
                </c:pt>
                <c:pt idx="30303">
                  <c:v>1.007080078125E-3</c:v>
                </c:pt>
                <c:pt idx="30304">
                  <c:v>1.007080078125E-3</c:v>
                </c:pt>
                <c:pt idx="30305">
                  <c:v>1.0068416595458984E-3</c:v>
                </c:pt>
                <c:pt idx="30306">
                  <c:v>1.007080078125E-3</c:v>
                </c:pt>
                <c:pt idx="30307">
                  <c:v>1.007080078125E-3</c:v>
                </c:pt>
                <c:pt idx="30308">
                  <c:v>1.0068416595458984E-3</c:v>
                </c:pt>
                <c:pt idx="30309">
                  <c:v>1.007080078125E-3</c:v>
                </c:pt>
                <c:pt idx="30310">
                  <c:v>1.0080337524414063E-3</c:v>
                </c:pt>
                <c:pt idx="30311">
                  <c:v>1.007080078125E-3</c:v>
                </c:pt>
                <c:pt idx="30312">
                  <c:v>1.0068416595458984E-3</c:v>
                </c:pt>
                <c:pt idx="30313">
                  <c:v>1.007080078125E-3</c:v>
                </c:pt>
                <c:pt idx="30314">
                  <c:v>1.007080078125E-3</c:v>
                </c:pt>
                <c:pt idx="30315">
                  <c:v>1.0068416595458984E-3</c:v>
                </c:pt>
                <c:pt idx="30316">
                  <c:v>1.007080078125E-3</c:v>
                </c:pt>
                <c:pt idx="30317">
                  <c:v>1.007080078125E-3</c:v>
                </c:pt>
                <c:pt idx="30318">
                  <c:v>1.0068416595458984E-3</c:v>
                </c:pt>
                <c:pt idx="30319">
                  <c:v>1.007080078125E-3</c:v>
                </c:pt>
                <c:pt idx="30320">
                  <c:v>1.007080078125E-3</c:v>
                </c:pt>
                <c:pt idx="30321">
                  <c:v>1.0068416595458984E-3</c:v>
                </c:pt>
                <c:pt idx="30322">
                  <c:v>1.0080337524414063E-3</c:v>
                </c:pt>
                <c:pt idx="30323">
                  <c:v>1.007080078125E-3</c:v>
                </c:pt>
                <c:pt idx="30324">
                  <c:v>1.0068416595458984E-3</c:v>
                </c:pt>
                <c:pt idx="30325">
                  <c:v>1.007080078125E-3</c:v>
                </c:pt>
                <c:pt idx="30326">
                  <c:v>1.007080078125E-3</c:v>
                </c:pt>
                <c:pt idx="30327">
                  <c:v>1.0068416595458984E-3</c:v>
                </c:pt>
                <c:pt idx="30328">
                  <c:v>1.007080078125E-3</c:v>
                </c:pt>
                <c:pt idx="30329">
                  <c:v>1.007080078125E-3</c:v>
                </c:pt>
                <c:pt idx="30330">
                  <c:v>1.0068416595458984E-3</c:v>
                </c:pt>
                <c:pt idx="30331">
                  <c:v>1.007080078125E-3</c:v>
                </c:pt>
                <c:pt idx="30332">
                  <c:v>1.007080078125E-3</c:v>
                </c:pt>
                <c:pt idx="30333">
                  <c:v>1.0068416595458984E-3</c:v>
                </c:pt>
                <c:pt idx="30334">
                  <c:v>1.007080078125E-3</c:v>
                </c:pt>
                <c:pt idx="30335">
                  <c:v>1.0080337524414063E-3</c:v>
                </c:pt>
                <c:pt idx="30336">
                  <c:v>1.007080078125E-3</c:v>
                </c:pt>
                <c:pt idx="30337">
                  <c:v>1.0068416595458984E-3</c:v>
                </c:pt>
                <c:pt idx="30338">
                  <c:v>1.007080078125E-3</c:v>
                </c:pt>
                <c:pt idx="30339">
                  <c:v>1.007080078125E-3</c:v>
                </c:pt>
                <c:pt idx="30340">
                  <c:v>1.0068416595458984E-3</c:v>
                </c:pt>
                <c:pt idx="30341">
                  <c:v>1.007080078125E-3</c:v>
                </c:pt>
                <c:pt idx="30342">
                  <c:v>1.007080078125E-3</c:v>
                </c:pt>
                <c:pt idx="30343">
                  <c:v>1.0068416595458984E-3</c:v>
                </c:pt>
                <c:pt idx="30344">
                  <c:v>1.007080078125E-3</c:v>
                </c:pt>
                <c:pt idx="30345">
                  <c:v>1.007080078125E-3</c:v>
                </c:pt>
                <c:pt idx="30346">
                  <c:v>1.0068416595458984E-3</c:v>
                </c:pt>
                <c:pt idx="30347">
                  <c:v>1.0080337524414063E-3</c:v>
                </c:pt>
                <c:pt idx="30348">
                  <c:v>1.007080078125E-3</c:v>
                </c:pt>
                <c:pt idx="30349">
                  <c:v>1.0068416595458984E-3</c:v>
                </c:pt>
                <c:pt idx="30350">
                  <c:v>1.007080078125E-3</c:v>
                </c:pt>
                <c:pt idx="30351">
                  <c:v>1.007080078125E-3</c:v>
                </c:pt>
                <c:pt idx="30352">
                  <c:v>1.0068416595458984E-3</c:v>
                </c:pt>
                <c:pt idx="30353">
                  <c:v>1.007080078125E-3</c:v>
                </c:pt>
                <c:pt idx="30354">
                  <c:v>1.007080078125E-3</c:v>
                </c:pt>
                <c:pt idx="30355">
                  <c:v>1.0068416595458984E-3</c:v>
                </c:pt>
                <c:pt idx="30356">
                  <c:v>1.007080078125E-3</c:v>
                </c:pt>
                <c:pt idx="30357">
                  <c:v>1.007080078125E-3</c:v>
                </c:pt>
                <c:pt idx="30358">
                  <c:v>1.0068416595458984E-3</c:v>
                </c:pt>
                <c:pt idx="30359">
                  <c:v>1.007080078125E-3</c:v>
                </c:pt>
                <c:pt idx="30360">
                  <c:v>1.0080337524414063E-3</c:v>
                </c:pt>
                <c:pt idx="30361">
                  <c:v>1.007080078125E-3</c:v>
                </c:pt>
                <c:pt idx="30362">
                  <c:v>1.0068416595458984E-3</c:v>
                </c:pt>
                <c:pt idx="30363">
                  <c:v>1.007080078125E-3</c:v>
                </c:pt>
                <c:pt idx="30364">
                  <c:v>1.007080078125E-3</c:v>
                </c:pt>
                <c:pt idx="30365">
                  <c:v>1.0068416595458984E-3</c:v>
                </c:pt>
                <c:pt idx="30366">
                  <c:v>1.007080078125E-3</c:v>
                </c:pt>
                <c:pt idx="30367">
                  <c:v>1.007080078125E-3</c:v>
                </c:pt>
                <c:pt idx="30368">
                  <c:v>1.0068416595458984E-3</c:v>
                </c:pt>
                <c:pt idx="30369">
                  <c:v>1.007080078125E-3</c:v>
                </c:pt>
                <c:pt idx="30370">
                  <c:v>1.007080078125E-3</c:v>
                </c:pt>
                <c:pt idx="30371">
                  <c:v>1.0068416595458984E-3</c:v>
                </c:pt>
                <c:pt idx="30372">
                  <c:v>1.0080337524414063E-3</c:v>
                </c:pt>
                <c:pt idx="30373">
                  <c:v>1.007080078125E-3</c:v>
                </c:pt>
                <c:pt idx="30374">
                  <c:v>1.0068416595458984E-3</c:v>
                </c:pt>
                <c:pt idx="30375">
                  <c:v>1.007080078125E-3</c:v>
                </c:pt>
                <c:pt idx="30376">
                  <c:v>1.007080078125E-3</c:v>
                </c:pt>
                <c:pt idx="30377">
                  <c:v>1.0068416595458984E-3</c:v>
                </c:pt>
                <c:pt idx="30378">
                  <c:v>1.007080078125E-3</c:v>
                </c:pt>
                <c:pt idx="30379">
                  <c:v>1.007080078125E-3</c:v>
                </c:pt>
                <c:pt idx="30380">
                  <c:v>1.0068416595458984E-3</c:v>
                </c:pt>
                <c:pt idx="30381">
                  <c:v>1.007080078125E-3</c:v>
                </c:pt>
                <c:pt idx="30382">
                  <c:v>1.007080078125E-3</c:v>
                </c:pt>
                <c:pt idx="30383">
                  <c:v>1.0068416595458984E-3</c:v>
                </c:pt>
                <c:pt idx="30384">
                  <c:v>1.007080078125E-3</c:v>
                </c:pt>
                <c:pt idx="30385">
                  <c:v>1.0080337524414063E-3</c:v>
                </c:pt>
                <c:pt idx="30386">
                  <c:v>1.007080078125E-3</c:v>
                </c:pt>
                <c:pt idx="30387">
                  <c:v>1.0068416595458984E-3</c:v>
                </c:pt>
                <c:pt idx="30388">
                  <c:v>1.007080078125E-3</c:v>
                </c:pt>
                <c:pt idx="30389">
                  <c:v>1.007080078125E-3</c:v>
                </c:pt>
                <c:pt idx="30390">
                  <c:v>1.0068416595458984E-3</c:v>
                </c:pt>
                <c:pt idx="30391">
                  <c:v>1.007080078125E-3</c:v>
                </c:pt>
                <c:pt idx="30392">
                  <c:v>1.007080078125E-3</c:v>
                </c:pt>
                <c:pt idx="30393">
                  <c:v>1.0068416595458984E-3</c:v>
                </c:pt>
                <c:pt idx="30394">
                  <c:v>1.007080078125E-3</c:v>
                </c:pt>
                <c:pt idx="30395">
                  <c:v>1.007080078125E-3</c:v>
                </c:pt>
                <c:pt idx="30396">
                  <c:v>1.0068416595458984E-3</c:v>
                </c:pt>
                <c:pt idx="30397">
                  <c:v>1.0080337524414063E-3</c:v>
                </c:pt>
                <c:pt idx="30398">
                  <c:v>1.007080078125E-3</c:v>
                </c:pt>
                <c:pt idx="30399">
                  <c:v>1.0068416595458984E-3</c:v>
                </c:pt>
                <c:pt idx="30400">
                  <c:v>1.007080078125E-3</c:v>
                </c:pt>
                <c:pt idx="30401">
                  <c:v>1.007080078125E-3</c:v>
                </c:pt>
                <c:pt idx="30402">
                  <c:v>1.0068416595458984E-3</c:v>
                </c:pt>
                <c:pt idx="30403">
                  <c:v>1.007080078125E-3</c:v>
                </c:pt>
                <c:pt idx="30404">
                  <c:v>1.007080078125E-3</c:v>
                </c:pt>
                <c:pt idx="30405">
                  <c:v>1.0068416595458984E-3</c:v>
                </c:pt>
                <c:pt idx="30406">
                  <c:v>1.007080078125E-3</c:v>
                </c:pt>
                <c:pt idx="30407">
                  <c:v>1.007080078125E-3</c:v>
                </c:pt>
                <c:pt idx="30408">
                  <c:v>1.0068416595458984E-3</c:v>
                </c:pt>
                <c:pt idx="30409">
                  <c:v>1.007080078125E-3</c:v>
                </c:pt>
                <c:pt idx="30410">
                  <c:v>1.0080337524414063E-3</c:v>
                </c:pt>
                <c:pt idx="30411">
                  <c:v>1.007080078125E-3</c:v>
                </c:pt>
                <c:pt idx="30412">
                  <c:v>1.0068416595458984E-3</c:v>
                </c:pt>
                <c:pt idx="30413">
                  <c:v>1.007080078125E-3</c:v>
                </c:pt>
                <c:pt idx="30414">
                  <c:v>1.007080078125E-3</c:v>
                </c:pt>
                <c:pt idx="30415">
                  <c:v>1.0068416595458984E-3</c:v>
                </c:pt>
                <c:pt idx="30416">
                  <c:v>1.007080078125E-3</c:v>
                </c:pt>
                <c:pt idx="30417">
                  <c:v>1.007080078125E-3</c:v>
                </c:pt>
                <c:pt idx="30418">
                  <c:v>1.0068416595458984E-3</c:v>
                </c:pt>
                <c:pt idx="30419">
                  <c:v>1.007080078125E-3</c:v>
                </c:pt>
                <c:pt idx="30420">
                  <c:v>1.007080078125E-3</c:v>
                </c:pt>
                <c:pt idx="30421">
                  <c:v>1.0068416595458984E-3</c:v>
                </c:pt>
                <c:pt idx="30422">
                  <c:v>1.0080337524414063E-3</c:v>
                </c:pt>
                <c:pt idx="30423">
                  <c:v>1.007080078125E-3</c:v>
                </c:pt>
                <c:pt idx="30424">
                  <c:v>1.0068416595458984E-3</c:v>
                </c:pt>
                <c:pt idx="30425">
                  <c:v>1.007080078125E-3</c:v>
                </c:pt>
                <c:pt idx="30426">
                  <c:v>1.007080078125E-3</c:v>
                </c:pt>
                <c:pt idx="30427">
                  <c:v>1.0068416595458984E-3</c:v>
                </c:pt>
                <c:pt idx="30428">
                  <c:v>1.007080078125E-3</c:v>
                </c:pt>
                <c:pt idx="30429">
                  <c:v>1.007080078125E-3</c:v>
                </c:pt>
                <c:pt idx="30430">
                  <c:v>1.0068416595458984E-3</c:v>
                </c:pt>
                <c:pt idx="30431">
                  <c:v>1.007080078125E-3</c:v>
                </c:pt>
                <c:pt idx="30432">
                  <c:v>1.007080078125E-3</c:v>
                </c:pt>
                <c:pt idx="30433">
                  <c:v>1.0068416595458984E-3</c:v>
                </c:pt>
                <c:pt idx="30434">
                  <c:v>1.007080078125E-3</c:v>
                </c:pt>
                <c:pt idx="30435">
                  <c:v>1.0080337524414063E-3</c:v>
                </c:pt>
                <c:pt idx="30436">
                  <c:v>1.007080078125E-3</c:v>
                </c:pt>
                <c:pt idx="30437">
                  <c:v>1.0068416595458984E-3</c:v>
                </c:pt>
                <c:pt idx="30438">
                  <c:v>1.007080078125E-3</c:v>
                </c:pt>
                <c:pt idx="30439">
                  <c:v>1.007080078125E-3</c:v>
                </c:pt>
                <c:pt idx="30440">
                  <c:v>1.0068416595458984E-3</c:v>
                </c:pt>
                <c:pt idx="30441">
                  <c:v>1.007080078125E-3</c:v>
                </c:pt>
                <c:pt idx="30442">
                  <c:v>1.007080078125E-3</c:v>
                </c:pt>
                <c:pt idx="30443">
                  <c:v>1.0068416595458984E-3</c:v>
                </c:pt>
                <c:pt idx="30444">
                  <c:v>1.007080078125E-3</c:v>
                </c:pt>
                <c:pt idx="30445">
                  <c:v>1.007080078125E-3</c:v>
                </c:pt>
                <c:pt idx="30446">
                  <c:v>1.0068416595458984E-3</c:v>
                </c:pt>
                <c:pt idx="30447">
                  <c:v>1.0080337524414063E-3</c:v>
                </c:pt>
                <c:pt idx="30448">
                  <c:v>1.007080078125E-3</c:v>
                </c:pt>
                <c:pt idx="30449">
                  <c:v>1.0068416595458984E-3</c:v>
                </c:pt>
                <c:pt idx="30450">
                  <c:v>1.007080078125E-3</c:v>
                </c:pt>
                <c:pt idx="30451">
                  <c:v>1.007080078125E-3</c:v>
                </c:pt>
                <c:pt idx="30452">
                  <c:v>1.0068416595458984E-3</c:v>
                </c:pt>
                <c:pt idx="30453">
                  <c:v>1.007080078125E-3</c:v>
                </c:pt>
                <c:pt idx="30454">
                  <c:v>1.007080078125E-3</c:v>
                </c:pt>
                <c:pt idx="30455">
                  <c:v>1.0068416595458984E-3</c:v>
                </c:pt>
                <c:pt idx="30456">
                  <c:v>1.007080078125E-3</c:v>
                </c:pt>
                <c:pt idx="30457">
                  <c:v>1.007080078125E-3</c:v>
                </c:pt>
                <c:pt idx="30458">
                  <c:v>1.0068416595458984E-3</c:v>
                </c:pt>
                <c:pt idx="30459">
                  <c:v>1.007080078125E-3</c:v>
                </c:pt>
                <c:pt idx="30460">
                  <c:v>1.0080337524414063E-3</c:v>
                </c:pt>
                <c:pt idx="30461">
                  <c:v>1.007080078125E-3</c:v>
                </c:pt>
                <c:pt idx="30462">
                  <c:v>1.0068416595458984E-3</c:v>
                </c:pt>
                <c:pt idx="30463">
                  <c:v>1.007080078125E-3</c:v>
                </c:pt>
                <c:pt idx="30464">
                  <c:v>1.007080078125E-3</c:v>
                </c:pt>
                <c:pt idx="30465">
                  <c:v>1.0068416595458984E-3</c:v>
                </c:pt>
                <c:pt idx="30466">
                  <c:v>1.007080078125E-3</c:v>
                </c:pt>
                <c:pt idx="30467">
                  <c:v>1.007080078125E-3</c:v>
                </c:pt>
                <c:pt idx="30468">
                  <c:v>1.0068416595458984E-3</c:v>
                </c:pt>
                <c:pt idx="30469">
                  <c:v>1.007080078125E-3</c:v>
                </c:pt>
                <c:pt idx="30470">
                  <c:v>1.007080078125E-3</c:v>
                </c:pt>
                <c:pt idx="30471">
                  <c:v>1.0068416595458984E-3</c:v>
                </c:pt>
                <c:pt idx="30472">
                  <c:v>1.0080337524414063E-3</c:v>
                </c:pt>
                <c:pt idx="30473">
                  <c:v>1.007080078125E-3</c:v>
                </c:pt>
                <c:pt idx="30474">
                  <c:v>1.0068416595458984E-3</c:v>
                </c:pt>
                <c:pt idx="30475">
                  <c:v>1.007080078125E-3</c:v>
                </c:pt>
                <c:pt idx="30476">
                  <c:v>1.007080078125E-3</c:v>
                </c:pt>
                <c:pt idx="30477">
                  <c:v>1.0068416595458984E-3</c:v>
                </c:pt>
                <c:pt idx="30478">
                  <c:v>1.007080078125E-3</c:v>
                </c:pt>
                <c:pt idx="30479">
                  <c:v>1.007080078125E-3</c:v>
                </c:pt>
                <c:pt idx="30480">
                  <c:v>1.0068416595458984E-3</c:v>
                </c:pt>
                <c:pt idx="30481">
                  <c:v>1.007080078125E-3</c:v>
                </c:pt>
                <c:pt idx="30482">
                  <c:v>1.007080078125E-3</c:v>
                </c:pt>
                <c:pt idx="30483">
                  <c:v>1.0068416595458984E-3</c:v>
                </c:pt>
                <c:pt idx="30484">
                  <c:v>1.007080078125E-3</c:v>
                </c:pt>
                <c:pt idx="30485">
                  <c:v>1.0080337524414063E-3</c:v>
                </c:pt>
                <c:pt idx="30486">
                  <c:v>1.007080078125E-3</c:v>
                </c:pt>
                <c:pt idx="30487">
                  <c:v>1.0068416595458984E-3</c:v>
                </c:pt>
                <c:pt idx="30488">
                  <c:v>1.007080078125E-3</c:v>
                </c:pt>
                <c:pt idx="30489">
                  <c:v>1.007080078125E-3</c:v>
                </c:pt>
                <c:pt idx="30490">
                  <c:v>1.0068416595458984E-3</c:v>
                </c:pt>
                <c:pt idx="30491">
                  <c:v>1.007080078125E-3</c:v>
                </c:pt>
                <c:pt idx="30492">
                  <c:v>1.007080078125E-3</c:v>
                </c:pt>
                <c:pt idx="30493">
                  <c:v>1.0068416595458984E-3</c:v>
                </c:pt>
                <c:pt idx="30494">
                  <c:v>1.007080078125E-3</c:v>
                </c:pt>
                <c:pt idx="30495">
                  <c:v>1.007080078125E-3</c:v>
                </c:pt>
                <c:pt idx="30496">
                  <c:v>1.0068416595458984E-3</c:v>
                </c:pt>
                <c:pt idx="30497">
                  <c:v>1.0080337524414063E-3</c:v>
                </c:pt>
                <c:pt idx="30498">
                  <c:v>1.007080078125E-3</c:v>
                </c:pt>
                <c:pt idx="30499">
                  <c:v>1.0068416595458984E-3</c:v>
                </c:pt>
                <c:pt idx="30500">
                  <c:v>1.007080078125E-3</c:v>
                </c:pt>
                <c:pt idx="30501">
                  <c:v>1.007080078125E-3</c:v>
                </c:pt>
                <c:pt idx="30502">
                  <c:v>1.0068416595458984E-3</c:v>
                </c:pt>
                <c:pt idx="30503">
                  <c:v>1.007080078125E-3</c:v>
                </c:pt>
                <c:pt idx="30504">
                  <c:v>1.007080078125E-3</c:v>
                </c:pt>
                <c:pt idx="30505">
                  <c:v>1.0068416595458984E-3</c:v>
                </c:pt>
                <c:pt idx="30506">
                  <c:v>1.007080078125E-3</c:v>
                </c:pt>
                <c:pt idx="30507">
                  <c:v>1.007080078125E-3</c:v>
                </c:pt>
                <c:pt idx="30508">
                  <c:v>1.0068416595458984E-3</c:v>
                </c:pt>
                <c:pt idx="30509">
                  <c:v>1.007080078125E-3</c:v>
                </c:pt>
                <c:pt idx="30510">
                  <c:v>1.0080337524414063E-3</c:v>
                </c:pt>
                <c:pt idx="30511">
                  <c:v>1.007080078125E-3</c:v>
                </c:pt>
                <c:pt idx="30512">
                  <c:v>1.0068416595458984E-3</c:v>
                </c:pt>
                <c:pt idx="30513">
                  <c:v>1.007080078125E-3</c:v>
                </c:pt>
                <c:pt idx="30514">
                  <c:v>1.007080078125E-3</c:v>
                </c:pt>
                <c:pt idx="30515">
                  <c:v>1.0068416595458984E-3</c:v>
                </c:pt>
                <c:pt idx="30516">
                  <c:v>1.007080078125E-3</c:v>
                </c:pt>
                <c:pt idx="30517">
                  <c:v>1.007080078125E-3</c:v>
                </c:pt>
                <c:pt idx="30518">
                  <c:v>1.0068416595458984E-3</c:v>
                </c:pt>
                <c:pt idx="30519">
                  <c:v>1.007080078125E-3</c:v>
                </c:pt>
                <c:pt idx="30520">
                  <c:v>1.007080078125E-3</c:v>
                </c:pt>
                <c:pt idx="30521">
                  <c:v>1.0068416595458984E-3</c:v>
                </c:pt>
                <c:pt idx="30522">
                  <c:v>1.0080337524414063E-3</c:v>
                </c:pt>
                <c:pt idx="30523">
                  <c:v>1.007080078125E-3</c:v>
                </c:pt>
                <c:pt idx="30524">
                  <c:v>1.0068416595458984E-3</c:v>
                </c:pt>
                <c:pt idx="30525">
                  <c:v>1.007080078125E-3</c:v>
                </c:pt>
                <c:pt idx="30526">
                  <c:v>1.007080078125E-3</c:v>
                </c:pt>
                <c:pt idx="30527">
                  <c:v>1.0068416595458984E-3</c:v>
                </c:pt>
                <c:pt idx="30528">
                  <c:v>1.007080078125E-3</c:v>
                </c:pt>
                <c:pt idx="30529">
                  <c:v>1.007080078125E-3</c:v>
                </c:pt>
                <c:pt idx="30530">
                  <c:v>1.0068416595458984E-3</c:v>
                </c:pt>
                <c:pt idx="30531">
                  <c:v>1.007080078125E-3</c:v>
                </c:pt>
                <c:pt idx="30532">
                  <c:v>1.007080078125E-3</c:v>
                </c:pt>
                <c:pt idx="30533">
                  <c:v>1.0068416595458984E-3</c:v>
                </c:pt>
                <c:pt idx="30534">
                  <c:v>1.007080078125E-3</c:v>
                </c:pt>
                <c:pt idx="30535">
                  <c:v>1.0080337524414063E-3</c:v>
                </c:pt>
                <c:pt idx="30536">
                  <c:v>1.007080078125E-3</c:v>
                </c:pt>
                <c:pt idx="30537">
                  <c:v>1.0068416595458984E-3</c:v>
                </c:pt>
                <c:pt idx="30538">
                  <c:v>1.007080078125E-3</c:v>
                </c:pt>
                <c:pt idx="30539">
                  <c:v>1.007080078125E-3</c:v>
                </c:pt>
                <c:pt idx="30540">
                  <c:v>1.0068416595458984E-3</c:v>
                </c:pt>
                <c:pt idx="30541">
                  <c:v>1.007080078125E-3</c:v>
                </c:pt>
                <c:pt idx="30542">
                  <c:v>1.007080078125E-3</c:v>
                </c:pt>
                <c:pt idx="30543">
                  <c:v>1.0068416595458984E-3</c:v>
                </c:pt>
                <c:pt idx="30544">
                  <c:v>1.007080078125E-3</c:v>
                </c:pt>
                <c:pt idx="30545">
                  <c:v>1.0068416595458984E-3</c:v>
                </c:pt>
                <c:pt idx="30546">
                  <c:v>1.007080078125E-3</c:v>
                </c:pt>
                <c:pt idx="30547">
                  <c:v>1.0080337524414063E-3</c:v>
                </c:pt>
                <c:pt idx="30548">
                  <c:v>1.007080078125E-3</c:v>
                </c:pt>
                <c:pt idx="30549">
                  <c:v>1.0068416595458984E-3</c:v>
                </c:pt>
                <c:pt idx="30550">
                  <c:v>1.007080078125E-3</c:v>
                </c:pt>
                <c:pt idx="30551">
                  <c:v>1.007080078125E-3</c:v>
                </c:pt>
                <c:pt idx="30552">
                  <c:v>1.0068416595458984E-3</c:v>
                </c:pt>
                <c:pt idx="30553">
                  <c:v>1.007080078125E-3</c:v>
                </c:pt>
                <c:pt idx="30554">
                  <c:v>1.007080078125E-3</c:v>
                </c:pt>
                <c:pt idx="30555">
                  <c:v>1.0068416595458984E-3</c:v>
                </c:pt>
                <c:pt idx="30556">
                  <c:v>1.007080078125E-3</c:v>
                </c:pt>
                <c:pt idx="30557">
                  <c:v>1.007080078125E-3</c:v>
                </c:pt>
                <c:pt idx="30558">
                  <c:v>1.0068416595458984E-3</c:v>
                </c:pt>
                <c:pt idx="30559">
                  <c:v>1.007080078125E-3</c:v>
                </c:pt>
                <c:pt idx="30560">
                  <c:v>1.0080337524414063E-3</c:v>
                </c:pt>
                <c:pt idx="30561">
                  <c:v>1.007080078125E-3</c:v>
                </c:pt>
                <c:pt idx="30562">
                  <c:v>1.0068416595458984E-3</c:v>
                </c:pt>
                <c:pt idx="30563">
                  <c:v>1.007080078125E-3</c:v>
                </c:pt>
                <c:pt idx="30564">
                  <c:v>1.007080078125E-3</c:v>
                </c:pt>
                <c:pt idx="30565">
                  <c:v>1.0068416595458984E-3</c:v>
                </c:pt>
                <c:pt idx="30566">
                  <c:v>1.007080078125E-3</c:v>
                </c:pt>
                <c:pt idx="30567">
                  <c:v>1.0068416595458984E-3</c:v>
                </c:pt>
                <c:pt idx="30568">
                  <c:v>1.007080078125E-3</c:v>
                </c:pt>
                <c:pt idx="30569">
                  <c:v>1.007080078125E-3</c:v>
                </c:pt>
                <c:pt idx="30570">
                  <c:v>1.0068416595458984E-3</c:v>
                </c:pt>
                <c:pt idx="30571">
                  <c:v>1.007080078125E-3</c:v>
                </c:pt>
                <c:pt idx="30572">
                  <c:v>1.0080337524414063E-3</c:v>
                </c:pt>
                <c:pt idx="30573">
                  <c:v>1.007080078125E-3</c:v>
                </c:pt>
                <c:pt idx="30574">
                  <c:v>1.0068416595458984E-3</c:v>
                </c:pt>
                <c:pt idx="30575">
                  <c:v>1.007080078125E-3</c:v>
                </c:pt>
                <c:pt idx="30576">
                  <c:v>1.007080078125E-3</c:v>
                </c:pt>
                <c:pt idx="30577">
                  <c:v>1.0068416595458984E-3</c:v>
                </c:pt>
                <c:pt idx="30578">
                  <c:v>1.007080078125E-3</c:v>
                </c:pt>
                <c:pt idx="30579">
                  <c:v>1.007080078125E-3</c:v>
                </c:pt>
                <c:pt idx="30580">
                  <c:v>1.0068416595458984E-3</c:v>
                </c:pt>
                <c:pt idx="30581">
                  <c:v>1.007080078125E-3</c:v>
                </c:pt>
                <c:pt idx="30582">
                  <c:v>1.007080078125E-3</c:v>
                </c:pt>
                <c:pt idx="30583">
                  <c:v>1.0068416595458984E-3</c:v>
                </c:pt>
                <c:pt idx="30584">
                  <c:v>1.007080078125E-3</c:v>
                </c:pt>
                <c:pt idx="30585">
                  <c:v>1.0080337524414063E-3</c:v>
                </c:pt>
                <c:pt idx="30586">
                  <c:v>1.007080078125E-3</c:v>
                </c:pt>
                <c:pt idx="30587">
                  <c:v>1.0068416595458984E-3</c:v>
                </c:pt>
                <c:pt idx="30588">
                  <c:v>1.007080078125E-3</c:v>
                </c:pt>
                <c:pt idx="30589">
                  <c:v>1.0068416595458984E-3</c:v>
                </c:pt>
                <c:pt idx="30590">
                  <c:v>1.007080078125E-3</c:v>
                </c:pt>
                <c:pt idx="30591">
                  <c:v>1.007080078125E-3</c:v>
                </c:pt>
                <c:pt idx="30592">
                  <c:v>1.0068416595458984E-3</c:v>
                </c:pt>
                <c:pt idx="30593">
                  <c:v>1.007080078125E-3</c:v>
                </c:pt>
                <c:pt idx="30594">
                  <c:v>1.007080078125E-3</c:v>
                </c:pt>
                <c:pt idx="30595">
                  <c:v>1.0068416595458984E-3</c:v>
                </c:pt>
                <c:pt idx="30596">
                  <c:v>1.007080078125E-3</c:v>
                </c:pt>
                <c:pt idx="30597">
                  <c:v>1.0080337524414063E-3</c:v>
                </c:pt>
                <c:pt idx="30598">
                  <c:v>1.007080078125E-3</c:v>
                </c:pt>
                <c:pt idx="30599">
                  <c:v>1.0068416595458984E-3</c:v>
                </c:pt>
                <c:pt idx="30600">
                  <c:v>1.007080078125E-3</c:v>
                </c:pt>
                <c:pt idx="30601">
                  <c:v>1.007080078125E-3</c:v>
                </c:pt>
                <c:pt idx="30602">
                  <c:v>1.0068416595458984E-3</c:v>
                </c:pt>
                <c:pt idx="30603">
                  <c:v>1.007080078125E-3</c:v>
                </c:pt>
                <c:pt idx="30604">
                  <c:v>1.007080078125E-3</c:v>
                </c:pt>
                <c:pt idx="30605">
                  <c:v>1.0068416595458984E-3</c:v>
                </c:pt>
                <c:pt idx="30606">
                  <c:v>1.007080078125E-3</c:v>
                </c:pt>
                <c:pt idx="30607">
                  <c:v>1.007080078125E-3</c:v>
                </c:pt>
                <c:pt idx="30608">
                  <c:v>1.0068416595458984E-3</c:v>
                </c:pt>
                <c:pt idx="30609">
                  <c:v>1.007080078125E-3</c:v>
                </c:pt>
                <c:pt idx="30610">
                  <c:v>1.0080337524414063E-3</c:v>
                </c:pt>
                <c:pt idx="30611">
                  <c:v>1.0068416595458984E-3</c:v>
                </c:pt>
                <c:pt idx="30612">
                  <c:v>1.007080078125E-3</c:v>
                </c:pt>
                <c:pt idx="30613">
                  <c:v>1.007080078125E-3</c:v>
                </c:pt>
                <c:pt idx="30614">
                  <c:v>1.0068416595458984E-3</c:v>
                </c:pt>
                <c:pt idx="30615">
                  <c:v>1.007080078125E-3</c:v>
                </c:pt>
                <c:pt idx="30616">
                  <c:v>1.007080078125E-3</c:v>
                </c:pt>
                <c:pt idx="30617">
                  <c:v>1.0068416595458984E-3</c:v>
                </c:pt>
                <c:pt idx="30618">
                  <c:v>1.007080078125E-3</c:v>
                </c:pt>
                <c:pt idx="30619">
                  <c:v>1.007080078125E-3</c:v>
                </c:pt>
                <c:pt idx="30620">
                  <c:v>1.0068416595458984E-3</c:v>
                </c:pt>
                <c:pt idx="30621">
                  <c:v>1.007080078125E-3</c:v>
                </c:pt>
                <c:pt idx="30622">
                  <c:v>1.0080337524414063E-3</c:v>
                </c:pt>
                <c:pt idx="30623">
                  <c:v>1.007080078125E-3</c:v>
                </c:pt>
                <c:pt idx="30624">
                  <c:v>1.0068416595458984E-3</c:v>
                </c:pt>
                <c:pt idx="30625">
                  <c:v>1.007080078125E-3</c:v>
                </c:pt>
                <c:pt idx="30626">
                  <c:v>1.007080078125E-3</c:v>
                </c:pt>
                <c:pt idx="30627">
                  <c:v>1.0068416595458984E-3</c:v>
                </c:pt>
                <c:pt idx="30628">
                  <c:v>1.007080078125E-3</c:v>
                </c:pt>
                <c:pt idx="30629">
                  <c:v>1.007080078125E-3</c:v>
                </c:pt>
                <c:pt idx="30630">
                  <c:v>1.0068416595458984E-3</c:v>
                </c:pt>
                <c:pt idx="30631">
                  <c:v>1.007080078125E-3</c:v>
                </c:pt>
                <c:pt idx="30632">
                  <c:v>1.007080078125E-3</c:v>
                </c:pt>
                <c:pt idx="30633">
                  <c:v>1.0068416595458984E-3</c:v>
                </c:pt>
                <c:pt idx="30634">
                  <c:v>1.007080078125E-3</c:v>
                </c:pt>
                <c:pt idx="30635">
                  <c:v>1.0080337524414063E-3</c:v>
                </c:pt>
                <c:pt idx="30636">
                  <c:v>1.0068416595458984E-3</c:v>
                </c:pt>
                <c:pt idx="30637">
                  <c:v>1.007080078125E-3</c:v>
                </c:pt>
                <c:pt idx="30638">
                  <c:v>1.007080078125E-3</c:v>
                </c:pt>
                <c:pt idx="30639">
                  <c:v>1.0068416595458984E-3</c:v>
                </c:pt>
                <c:pt idx="30640">
                  <c:v>1.007080078125E-3</c:v>
                </c:pt>
                <c:pt idx="30641">
                  <c:v>1.007080078125E-3</c:v>
                </c:pt>
                <c:pt idx="30642">
                  <c:v>1.0068416595458984E-3</c:v>
                </c:pt>
                <c:pt idx="30643">
                  <c:v>1.007080078125E-3</c:v>
                </c:pt>
                <c:pt idx="30644">
                  <c:v>1.007080078125E-3</c:v>
                </c:pt>
                <c:pt idx="30645">
                  <c:v>1.0068416595458984E-3</c:v>
                </c:pt>
                <c:pt idx="30646">
                  <c:v>1.007080078125E-3</c:v>
                </c:pt>
                <c:pt idx="30647">
                  <c:v>1.0080337524414063E-3</c:v>
                </c:pt>
                <c:pt idx="30648">
                  <c:v>1.007080078125E-3</c:v>
                </c:pt>
                <c:pt idx="30649">
                  <c:v>1.0068416595458984E-3</c:v>
                </c:pt>
                <c:pt idx="30650">
                  <c:v>1.007080078125E-3</c:v>
                </c:pt>
                <c:pt idx="30651">
                  <c:v>1.007080078125E-3</c:v>
                </c:pt>
                <c:pt idx="30652">
                  <c:v>1.0068416595458984E-3</c:v>
                </c:pt>
                <c:pt idx="30653">
                  <c:v>1.007080078125E-3</c:v>
                </c:pt>
                <c:pt idx="30654">
                  <c:v>1.007080078125E-3</c:v>
                </c:pt>
                <c:pt idx="30655">
                  <c:v>1.0068416595458984E-3</c:v>
                </c:pt>
                <c:pt idx="30656">
                  <c:v>1.007080078125E-3</c:v>
                </c:pt>
                <c:pt idx="30657">
                  <c:v>1.007080078125E-3</c:v>
                </c:pt>
                <c:pt idx="30658">
                  <c:v>1.0068416595458984E-3</c:v>
                </c:pt>
                <c:pt idx="30659">
                  <c:v>1.007080078125E-3</c:v>
                </c:pt>
                <c:pt idx="30660">
                  <c:v>1.0080337524414063E-3</c:v>
                </c:pt>
                <c:pt idx="30661">
                  <c:v>1.0068416595458984E-3</c:v>
                </c:pt>
                <c:pt idx="30662">
                  <c:v>1.007080078125E-3</c:v>
                </c:pt>
                <c:pt idx="30663">
                  <c:v>1.007080078125E-3</c:v>
                </c:pt>
                <c:pt idx="30664">
                  <c:v>1.0068416595458984E-3</c:v>
                </c:pt>
                <c:pt idx="30665">
                  <c:v>1.007080078125E-3</c:v>
                </c:pt>
                <c:pt idx="30666">
                  <c:v>1.007080078125E-3</c:v>
                </c:pt>
                <c:pt idx="30667">
                  <c:v>1.0068416595458984E-3</c:v>
                </c:pt>
                <c:pt idx="30668">
                  <c:v>1.007080078125E-3</c:v>
                </c:pt>
                <c:pt idx="30669">
                  <c:v>1.007080078125E-3</c:v>
                </c:pt>
                <c:pt idx="30670">
                  <c:v>1.0068416595458984E-3</c:v>
                </c:pt>
                <c:pt idx="30671">
                  <c:v>1.007080078125E-3</c:v>
                </c:pt>
                <c:pt idx="30672">
                  <c:v>1.0080337524414063E-3</c:v>
                </c:pt>
                <c:pt idx="30673">
                  <c:v>1.007080078125E-3</c:v>
                </c:pt>
                <c:pt idx="30674">
                  <c:v>1.0068416595458984E-3</c:v>
                </c:pt>
                <c:pt idx="30675">
                  <c:v>1.007080078125E-3</c:v>
                </c:pt>
                <c:pt idx="30676">
                  <c:v>1.007080078125E-3</c:v>
                </c:pt>
                <c:pt idx="30677">
                  <c:v>1.0068416595458984E-3</c:v>
                </c:pt>
                <c:pt idx="30678">
                  <c:v>1.007080078125E-3</c:v>
                </c:pt>
                <c:pt idx="30679">
                  <c:v>1.007080078125E-3</c:v>
                </c:pt>
                <c:pt idx="30680">
                  <c:v>1.0068416595458984E-3</c:v>
                </c:pt>
                <c:pt idx="30681">
                  <c:v>1.007080078125E-3</c:v>
                </c:pt>
                <c:pt idx="30682">
                  <c:v>1.007080078125E-3</c:v>
                </c:pt>
                <c:pt idx="30683">
                  <c:v>1.0068416595458984E-3</c:v>
                </c:pt>
                <c:pt idx="30684">
                  <c:v>1.007080078125E-3</c:v>
                </c:pt>
                <c:pt idx="30685">
                  <c:v>1.0080337524414063E-3</c:v>
                </c:pt>
                <c:pt idx="30686">
                  <c:v>1.0068416595458984E-3</c:v>
                </c:pt>
                <c:pt idx="30687">
                  <c:v>1.007080078125E-3</c:v>
                </c:pt>
                <c:pt idx="30688">
                  <c:v>1.007080078125E-3</c:v>
                </c:pt>
                <c:pt idx="30689">
                  <c:v>1.0068416595458984E-3</c:v>
                </c:pt>
                <c:pt idx="30690">
                  <c:v>1.007080078125E-3</c:v>
                </c:pt>
                <c:pt idx="30691">
                  <c:v>1.007080078125E-3</c:v>
                </c:pt>
                <c:pt idx="30692">
                  <c:v>1.0068416595458984E-3</c:v>
                </c:pt>
                <c:pt idx="30693">
                  <c:v>1.007080078125E-3</c:v>
                </c:pt>
                <c:pt idx="30694">
                  <c:v>1.007080078125E-3</c:v>
                </c:pt>
                <c:pt idx="30695">
                  <c:v>1.0068416595458984E-3</c:v>
                </c:pt>
                <c:pt idx="30696">
                  <c:v>1.007080078125E-3</c:v>
                </c:pt>
                <c:pt idx="30697">
                  <c:v>1.0080337524414063E-3</c:v>
                </c:pt>
                <c:pt idx="30698">
                  <c:v>1.007080078125E-3</c:v>
                </c:pt>
                <c:pt idx="30699">
                  <c:v>1.0068416595458984E-3</c:v>
                </c:pt>
                <c:pt idx="30700">
                  <c:v>1.007080078125E-3</c:v>
                </c:pt>
                <c:pt idx="30701">
                  <c:v>1.007080078125E-3</c:v>
                </c:pt>
                <c:pt idx="30702">
                  <c:v>1.0068416595458984E-3</c:v>
                </c:pt>
                <c:pt idx="30703">
                  <c:v>1.007080078125E-3</c:v>
                </c:pt>
                <c:pt idx="30704">
                  <c:v>1.007080078125E-3</c:v>
                </c:pt>
                <c:pt idx="30705">
                  <c:v>1.0068416595458984E-3</c:v>
                </c:pt>
                <c:pt idx="30706">
                  <c:v>1.007080078125E-3</c:v>
                </c:pt>
                <c:pt idx="30707">
                  <c:v>1.007080078125E-3</c:v>
                </c:pt>
                <c:pt idx="30708">
                  <c:v>1.0068416595458984E-3</c:v>
                </c:pt>
                <c:pt idx="30709">
                  <c:v>1.007080078125E-3</c:v>
                </c:pt>
                <c:pt idx="30710">
                  <c:v>1.0080337524414063E-3</c:v>
                </c:pt>
                <c:pt idx="30711">
                  <c:v>1.0068416595458984E-3</c:v>
                </c:pt>
                <c:pt idx="30712">
                  <c:v>1.007080078125E-3</c:v>
                </c:pt>
                <c:pt idx="30713">
                  <c:v>1.007080078125E-3</c:v>
                </c:pt>
                <c:pt idx="30714">
                  <c:v>1.0068416595458984E-3</c:v>
                </c:pt>
                <c:pt idx="30715">
                  <c:v>1.007080078125E-3</c:v>
                </c:pt>
                <c:pt idx="30716">
                  <c:v>1.007080078125E-3</c:v>
                </c:pt>
                <c:pt idx="30717">
                  <c:v>1.0068416595458984E-3</c:v>
                </c:pt>
                <c:pt idx="30718">
                  <c:v>1.007080078125E-3</c:v>
                </c:pt>
                <c:pt idx="30719">
                  <c:v>1.007080078125E-3</c:v>
                </c:pt>
                <c:pt idx="30720">
                  <c:v>1.0068416595458984E-3</c:v>
                </c:pt>
                <c:pt idx="30721">
                  <c:v>1.007080078125E-3</c:v>
                </c:pt>
                <c:pt idx="30722">
                  <c:v>1.0080337524414063E-3</c:v>
                </c:pt>
                <c:pt idx="30723">
                  <c:v>1.007080078125E-3</c:v>
                </c:pt>
                <c:pt idx="30724">
                  <c:v>1.0068416595458984E-3</c:v>
                </c:pt>
                <c:pt idx="30725">
                  <c:v>1.007080078125E-3</c:v>
                </c:pt>
                <c:pt idx="30726">
                  <c:v>1.007080078125E-3</c:v>
                </c:pt>
                <c:pt idx="30727">
                  <c:v>1.0068416595458984E-3</c:v>
                </c:pt>
                <c:pt idx="30728">
                  <c:v>1.007080078125E-3</c:v>
                </c:pt>
                <c:pt idx="30729">
                  <c:v>1.007080078125E-3</c:v>
                </c:pt>
                <c:pt idx="30730">
                  <c:v>1.0068416595458984E-3</c:v>
                </c:pt>
                <c:pt idx="30731">
                  <c:v>1.007080078125E-3</c:v>
                </c:pt>
                <c:pt idx="30732">
                  <c:v>1.007080078125E-3</c:v>
                </c:pt>
                <c:pt idx="30733">
                  <c:v>1.0068416595458984E-3</c:v>
                </c:pt>
                <c:pt idx="30734">
                  <c:v>1.007080078125E-3</c:v>
                </c:pt>
                <c:pt idx="30735">
                  <c:v>1.0080337524414063E-3</c:v>
                </c:pt>
                <c:pt idx="30736">
                  <c:v>1.0068416595458984E-3</c:v>
                </c:pt>
                <c:pt idx="30737">
                  <c:v>1.007080078125E-3</c:v>
                </c:pt>
                <c:pt idx="30738">
                  <c:v>1.007080078125E-3</c:v>
                </c:pt>
                <c:pt idx="30739">
                  <c:v>1.0068416595458984E-3</c:v>
                </c:pt>
                <c:pt idx="30740">
                  <c:v>1.007080078125E-3</c:v>
                </c:pt>
                <c:pt idx="30741">
                  <c:v>1.007080078125E-3</c:v>
                </c:pt>
                <c:pt idx="30742">
                  <c:v>1.0068416595458984E-3</c:v>
                </c:pt>
                <c:pt idx="30743">
                  <c:v>1.007080078125E-3</c:v>
                </c:pt>
                <c:pt idx="30744">
                  <c:v>1.007080078125E-3</c:v>
                </c:pt>
                <c:pt idx="30745">
                  <c:v>1.0068416595458984E-3</c:v>
                </c:pt>
                <c:pt idx="30746">
                  <c:v>1.007080078125E-3</c:v>
                </c:pt>
                <c:pt idx="30747">
                  <c:v>1.0080337524414063E-3</c:v>
                </c:pt>
                <c:pt idx="30748">
                  <c:v>1.007080078125E-3</c:v>
                </c:pt>
                <c:pt idx="30749">
                  <c:v>1.0068416595458984E-3</c:v>
                </c:pt>
                <c:pt idx="30750">
                  <c:v>1.007080078125E-3</c:v>
                </c:pt>
                <c:pt idx="30751">
                  <c:v>1.007080078125E-3</c:v>
                </c:pt>
                <c:pt idx="30752">
                  <c:v>1.0068416595458984E-3</c:v>
                </c:pt>
                <c:pt idx="30753">
                  <c:v>1.007080078125E-3</c:v>
                </c:pt>
                <c:pt idx="30754">
                  <c:v>1.007080078125E-3</c:v>
                </c:pt>
                <c:pt idx="30755">
                  <c:v>1.0068416595458984E-3</c:v>
                </c:pt>
                <c:pt idx="30756">
                  <c:v>1.007080078125E-3</c:v>
                </c:pt>
                <c:pt idx="30757">
                  <c:v>1.007080078125E-3</c:v>
                </c:pt>
                <c:pt idx="30758">
                  <c:v>1.0068416595458984E-3</c:v>
                </c:pt>
                <c:pt idx="30759">
                  <c:v>1.007080078125E-3</c:v>
                </c:pt>
                <c:pt idx="30760">
                  <c:v>1.0080337524414063E-3</c:v>
                </c:pt>
                <c:pt idx="30761">
                  <c:v>1.0068416595458984E-3</c:v>
                </c:pt>
                <c:pt idx="30762">
                  <c:v>1.007080078125E-3</c:v>
                </c:pt>
                <c:pt idx="30763">
                  <c:v>1.007080078125E-3</c:v>
                </c:pt>
                <c:pt idx="30764">
                  <c:v>1.0068416595458984E-3</c:v>
                </c:pt>
                <c:pt idx="30765">
                  <c:v>1.007080078125E-3</c:v>
                </c:pt>
                <c:pt idx="30766">
                  <c:v>1.007080078125E-3</c:v>
                </c:pt>
                <c:pt idx="30767">
                  <c:v>1.0068416595458984E-3</c:v>
                </c:pt>
                <c:pt idx="30768">
                  <c:v>1.007080078125E-3</c:v>
                </c:pt>
                <c:pt idx="30769">
                  <c:v>1.007080078125E-3</c:v>
                </c:pt>
                <c:pt idx="30770">
                  <c:v>1.0068416595458984E-3</c:v>
                </c:pt>
                <c:pt idx="30771">
                  <c:v>1.007080078125E-3</c:v>
                </c:pt>
                <c:pt idx="30772">
                  <c:v>1.0080337524414063E-3</c:v>
                </c:pt>
                <c:pt idx="30773">
                  <c:v>1.007080078125E-3</c:v>
                </c:pt>
                <c:pt idx="30774">
                  <c:v>1.0068416595458984E-3</c:v>
                </c:pt>
                <c:pt idx="30775">
                  <c:v>1.007080078125E-3</c:v>
                </c:pt>
                <c:pt idx="30776">
                  <c:v>1.007080078125E-3</c:v>
                </c:pt>
                <c:pt idx="30777">
                  <c:v>1.0068416595458984E-3</c:v>
                </c:pt>
                <c:pt idx="30778">
                  <c:v>1.007080078125E-3</c:v>
                </c:pt>
                <c:pt idx="30779">
                  <c:v>1.007080078125E-3</c:v>
                </c:pt>
                <c:pt idx="30780">
                  <c:v>1.0068416595458984E-3</c:v>
                </c:pt>
                <c:pt idx="30781">
                  <c:v>1.007080078125E-3</c:v>
                </c:pt>
                <c:pt idx="30782">
                  <c:v>1.007080078125E-3</c:v>
                </c:pt>
                <c:pt idx="30783">
                  <c:v>1.0068416595458984E-3</c:v>
                </c:pt>
                <c:pt idx="30784">
                  <c:v>1.007080078125E-3</c:v>
                </c:pt>
                <c:pt idx="30785">
                  <c:v>1.0080337524414063E-3</c:v>
                </c:pt>
                <c:pt idx="30786">
                  <c:v>1.0068416595458984E-3</c:v>
                </c:pt>
                <c:pt idx="30787">
                  <c:v>1.007080078125E-3</c:v>
                </c:pt>
                <c:pt idx="30788">
                  <c:v>1.007080078125E-3</c:v>
                </c:pt>
                <c:pt idx="30789">
                  <c:v>1.0068416595458984E-3</c:v>
                </c:pt>
                <c:pt idx="30790">
                  <c:v>1.007080078125E-3</c:v>
                </c:pt>
                <c:pt idx="30791">
                  <c:v>1.007080078125E-3</c:v>
                </c:pt>
                <c:pt idx="30792">
                  <c:v>1.0068416595458984E-3</c:v>
                </c:pt>
                <c:pt idx="30793">
                  <c:v>1.007080078125E-3</c:v>
                </c:pt>
                <c:pt idx="30794">
                  <c:v>1.007080078125E-3</c:v>
                </c:pt>
                <c:pt idx="30795">
                  <c:v>1.0068416595458984E-3</c:v>
                </c:pt>
                <c:pt idx="30796">
                  <c:v>1.007080078125E-3</c:v>
                </c:pt>
                <c:pt idx="30797">
                  <c:v>1.0080337524414063E-3</c:v>
                </c:pt>
                <c:pt idx="30798">
                  <c:v>1.007080078125E-3</c:v>
                </c:pt>
                <c:pt idx="30799">
                  <c:v>1.0068416595458984E-3</c:v>
                </c:pt>
                <c:pt idx="30800">
                  <c:v>1.007080078125E-3</c:v>
                </c:pt>
                <c:pt idx="30801">
                  <c:v>1.007080078125E-3</c:v>
                </c:pt>
                <c:pt idx="30802">
                  <c:v>1.0068416595458984E-3</c:v>
                </c:pt>
                <c:pt idx="30803">
                  <c:v>1.007080078125E-3</c:v>
                </c:pt>
                <c:pt idx="30804">
                  <c:v>1.007080078125E-3</c:v>
                </c:pt>
                <c:pt idx="30805">
                  <c:v>1.0068416595458984E-3</c:v>
                </c:pt>
                <c:pt idx="30806">
                  <c:v>1.007080078125E-3</c:v>
                </c:pt>
                <c:pt idx="30807">
                  <c:v>1.007080078125E-3</c:v>
                </c:pt>
                <c:pt idx="30808">
                  <c:v>1.0068416595458984E-3</c:v>
                </c:pt>
                <c:pt idx="30809">
                  <c:v>1.007080078125E-3</c:v>
                </c:pt>
                <c:pt idx="30810">
                  <c:v>1.0080337524414063E-3</c:v>
                </c:pt>
                <c:pt idx="30811">
                  <c:v>1.0068416595458984E-3</c:v>
                </c:pt>
                <c:pt idx="30812">
                  <c:v>1.007080078125E-3</c:v>
                </c:pt>
                <c:pt idx="30813">
                  <c:v>1.007080078125E-3</c:v>
                </c:pt>
                <c:pt idx="30814">
                  <c:v>1.0068416595458984E-3</c:v>
                </c:pt>
                <c:pt idx="30815">
                  <c:v>1.007080078125E-3</c:v>
                </c:pt>
                <c:pt idx="30816">
                  <c:v>1.007080078125E-3</c:v>
                </c:pt>
                <c:pt idx="30817">
                  <c:v>1.0068416595458984E-3</c:v>
                </c:pt>
                <c:pt idx="30818">
                  <c:v>1.007080078125E-3</c:v>
                </c:pt>
                <c:pt idx="30819">
                  <c:v>1.007080078125E-3</c:v>
                </c:pt>
                <c:pt idx="30820">
                  <c:v>1.0068416595458984E-3</c:v>
                </c:pt>
                <c:pt idx="30821">
                  <c:v>1.007080078125E-3</c:v>
                </c:pt>
                <c:pt idx="30822">
                  <c:v>1.0080337524414063E-3</c:v>
                </c:pt>
                <c:pt idx="30823">
                  <c:v>1.007080078125E-3</c:v>
                </c:pt>
                <c:pt idx="30824">
                  <c:v>1.0068416595458984E-3</c:v>
                </c:pt>
                <c:pt idx="30825">
                  <c:v>1.007080078125E-3</c:v>
                </c:pt>
                <c:pt idx="30826">
                  <c:v>1.007080078125E-3</c:v>
                </c:pt>
                <c:pt idx="30827">
                  <c:v>1.0068416595458984E-3</c:v>
                </c:pt>
                <c:pt idx="30828">
                  <c:v>1.007080078125E-3</c:v>
                </c:pt>
                <c:pt idx="30829">
                  <c:v>1.007080078125E-3</c:v>
                </c:pt>
                <c:pt idx="30830">
                  <c:v>1.0068416595458984E-3</c:v>
                </c:pt>
                <c:pt idx="30831">
                  <c:v>1.007080078125E-3</c:v>
                </c:pt>
                <c:pt idx="30832">
                  <c:v>1.007080078125E-3</c:v>
                </c:pt>
                <c:pt idx="30833">
                  <c:v>1.0068416595458984E-3</c:v>
                </c:pt>
                <c:pt idx="30834">
                  <c:v>1.0080337524414063E-3</c:v>
                </c:pt>
                <c:pt idx="30835">
                  <c:v>1.007080078125E-3</c:v>
                </c:pt>
                <c:pt idx="30836">
                  <c:v>1.0068416595458984E-3</c:v>
                </c:pt>
                <c:pt idx="30837">
                  <c:v>1.007080078125E-3</c:v>
                </c:pt>
                <c:pt idx="30838">
                  <c:v>1.007080078125E-3</c:v>
                </c:pt>
                <c:pt idx="30839">
                  <c:v>1.0068416595458984E-3</c:v>
                </c:pt>
                <c:pt idx="30840">
                  <c:v>1.007080078125E-3</c:v>
                </c:pt>
                <c:pt idx="30841">
                  <c:v>1.007080078125E-3</c:v>
                </c:pt>
                <c:pt idx="30842">
                  <c:v>1.0068416595458984E-3</c:v>
                </c:pt>
                <c:pt idx="30843">
                  <c:v>1.007080078125E-3</c:v>
                </c:pt>
                <c:pt idx="30844">
                  <c:v>1.007080078125E-3</c:v>
                </c:pt>
                <c:pt idx="30845">
                  <c:v>1.0068416595458984E-3</c:v>
                </c:pt>
                <c:pt idx="30846">
                  <c:v>1.007080078125E-3</c:v>
                </c:pt>
                <c:pt idx="30847">
                  <c:v>1.0080337524414063E-3</c:v>
                </c:pt>
                <c:pt idx="30848">
                  <c:v>1.007080078125E-3</c:v>
                </c:pt>
                <c:pt idx="30849">
                  <c:v>1.0068416595458984E-3</c:v>
                </c:pt>
                <c:pt idx="30850">
                  <c:v>1.007080078125E-3</c:v>
                </c:pt>
                <c:pt idx="30851">
                  <c:v>1.007080078125E-3</c:v>
                </c:pt>
                <c:pt idx="30852">
                  <c:v>1.0068416595458984E-3</c:v>
                </c:pt>
                <c:pt idx="30853">
                  <c:v>1.007080078125E-3</c:v>
                </c:pt>
                <c:pt idx="30854">
                  <c:v>1.007080078125E-3</c:v>
                </c:pt>
                <c:pt idx="30855">
                  <c:v>1.0068416595458984E-3</c:v>
                </c:pt>
                <c:pt idx="30856">
                  <c:v>1.007080078125E-3</c:v>
                </c:pt>
                <c:pt idx="30857">
                  <c:v>1.007080078125E-3</c:v>
                </c:pt>
                <c:pt idx="30858">
                  <c:v>1.0068416595458984E-3</c:v>
                </c:pt>
                <c:pt idx="30859">
                  <c:v>1.0080337524414063E-3</c:v>
                </c:pt>
                <c:pt idx="30860">
                  <c:v>1.007080078125E-3</c:v>
                </c:pt>
                <c:pt idx="30861">
                  <c:v>1.0068416595458984E-3</c:v>
                </c:pt>
                <c:pt idx="30862">
                  <c:v>1.007080078125E-3</c:v>
                </c:pt>
                <c:pt idx="30863">
                  <c:v>1.007080078125E-3</c:v>
                </c:pt>
                <c:pt idx="30864">
                  <c:v>1.0068416595458984E-3</c:v>
                </c:pt>
                <c:pt idx="30865">
                  <c:v>1.007080078125E-3</c:v>
                </c:pt>
                <c:pt idx="30866">
                  <c:v>1.007080078125E-3</c:v>
                </c:pt>
                <c:pt idx="30867">
                  <c:v>1.0068416595458984E-3</c:v>
                </c:pt>
                <c:pt idx="30868">
                  <c:v>1.007080078125E-3</c:v>
                </c:pt>
                <c:pt idx="30869">
                  <c:v>1.007080078125E-3</c:v>
                </c:pt>
                <c:pt idx="30870">
                  <c:v>1.0068416595458984E-3</c:v>
                </c:pt>
                <c:pt idx="30871">
                  <c:v>1.007080078125E-3</c:v>
                </c:pt>
                <c:pt idx="30872">
                  <c:v>1.0080337524414063E-3</c:v>
                </c:pt>
                <c:pt idx="30873">
                  <c:v>1.007080078125E-3</c:v>
                </c:pt>
                <c:pt idx="30874">
                  <c:v>1.0068416595458984E-3</c:v>
                </c:pt>
                <c:pt idx="30875">
                  <c:v>1.007080078125E-3</c:v>
                </c:pt>
                <c:pt idx="30876">
                  <c:v>1.007080078125E-3</c:v>
                </c:pt>
                <c:pt idx="30877">
                  <c:v>1.0068416595458984E-3</c:v>
                </c:pt>
                <c:pt idx="30878">
                  <c:v>1.007080078125E-3</c:v>
                </c:pt>
                <c:pt idx="30879">
                  <c:v>1.007080078125E-3</c:v>
                </c:pt>
                <c:pt idx="30880">
                  <c:v>1.0068416595458984E-3</c:v>
                </c:pt>
                <c:pt idx="30881">
                  <c:v>1.007080078125E-3</c:v>
                </c:pt>
                <c:pt idx="30882">
                  <c:v>1.007080078125E-3</c:v>
                </c:pt>
                <c:pt idx="30883">
                  <c:v>1.0068416595458984E-3</c:v>
                </c:pt>
                <c:pt idx="30884">
                  <c:v>1.0080337524414063E-3</c:v>
                </c:pt>
                <c:pt idx="30885">
                  <c:v>1.007080078125E-3</c:v>
                </c:pt>
                <c:pt idx="30886">
                  <c:v>1.0068416595458984E-3</c:v>
                </c:pt>
                <c:pt idx="30887">
                  <c:v>1.007080078125E-3</c:v>
                </c:pt>
                <c:pt idx="30888">
                  <c:v>1.007080078125E-3</c:v>
                </c:pt>
                <c:pt idx="30889">
                  <c:v>1.0068416595458984E-3</c:v>
                </c:pt>
                <c:pt idx="30890">
                  <c:v>1.007080078125E-3</c:v>
                </c:pt>
                <c:pt idx="30891">
                  <c:v>1.007080078125E-3</c:v>
                </c:pt>
                <c:pt idx="30892">
                  <c:v>1.0068416595458984E-3</c:v>
                </c:pt>
                <c:pt idx="30893">
                  <c:v>1.007080078125E-3</c:v>
                </c:pt>
                <c:pt idx="30894">
                  <c:v>1.007080078125E-3</c:v>
                </c:pt>
                <c:pt idx="30895">
                  <c:v>1.0068416595458984E-3</c:v>
                </c:pt>
                <c:pt idx="30896">
                  <c:v>1.007080078125E-3</c:v>
                </c:pt>
                <c:pt idx="30897">
                  <c:v>1.0080337524414063E-3</c:v>
                </c:pt>
                <c:pt idx="30898">
                  <c:v>1.007080078125E-3</c:v>
                </c:pt>
                <c:pt idx="30899">
                  <c:v>1.0068416595458984E-3</c:v>
                </c:pt>
                <c:pt idx="30900">
                  <c:v>1.007080078125E-3</c:v>
                </c:pt>
                <c:pt idx="30901">
                  <c:v>1.007080078125E-3</c:v>
                </c:pt>
                <c:pt idx="30902">
                  <c:v>1.0068416595458984E-3</c:v>
                </c:pt>
                <c:pt idx="30903">
                  <c:v>1.007080078125E-3</c:v>
                </c:pt>
                <c:pt idx="30904">
                  <c:v>1.007080078125E-3</c:v>
                </c:pt>
                <c:pt idx="30905">
                  <c:v>1.0068416595458984E-3</c:v>
                </c:pt>
                <c:pt idx="30906">
                  <c:v>1.007080078125E-3</c:v>
                </c:pt>
                <c:pt idx="30907">
                  <c:v>1.007080078125E-3</c:v>
                </c:pt>
                <c:pt idx="30908">
                  <c:v>1.0068416595458984E-3</c:v>
                </c:pt>
                <c:pt idx="30909">
                  <c:v>1.0080337524414063E-3</c:v>
                </c:pt>
                <c:pt idx="30910">
                  <c:v>1.007080078125E-3</c:v>
                </c:pt>
                <c:pt idx="30911">
                  <c:v>1.0068416595458984E-3</c:v>
                </c:pt>
                <c:pt idx="30912">
                  <c:v>1.007080078125E-3</c:v>
                </c:pt>
                <c:pt idx="30913">
                  <c:v>1.007080078125E-3</c:v>
                </c:pt>
                <c:pt idx="30914">
                  <c:v>1.0068416595458984E-3</c:v>
                </c:pt>
                <c:pt idx="30915">
                  <c:v>1.007080078125E-3</c:v>
                </c:pt>
                <c:pt idx="30916">
                  <c:v>1.007080078125E-3</c:v>
                </c:pt>
                <c:pt idx="30917">
                  <c:v>1.0068416595458984E-3</c:v>
                </c:pt>
                <c:pt idx="30918">
                  <c:v>1.007080078125E-3</c:v>
                </c:pt>
                <c:pt idx="30919">
                  <c:v>1.007080078125E-3</c:v>
                </c:pt>
                <c:pt idx="30920">
                  <c:v>1.0068416595458984E-3</c:v>
                </c:pt>
                <c:pt idx="30921">
                  <c:v>1.007080078125E-3</c:v>
                </c:pt>
                <c:pt idx="30922">
                  <c:v>1.0080337524414063E-3</c:v>
                </c:pt>
                <c:pt idx="30923">
                  <c:v>1.007080078125E-3</c:v>
                </c:pt>
                <c:pt idx="30924">
                  <c:v>1.0068416595458984E-3</c:v>
                </c:pt>
                <c:pt idx="30925">
                  <c:v>1.007080078125E-3</c:v>
                </c:pt>
                <c:pt idx="30926">
                  <c:v>1.007080078125E-3</c:v>
                </c:pt>
                <c:pt idx="30927">
                  <c:v>1.0068416595458984E-3</c:v>
                </c:pt>
                <c:pt idx="30928">
                  <c:v>1.007080078125E-3</c:v>
                </c:pt>
                <c:pt idx="30929">
                  <c:v>1.007080078125E-3</c:v>
                </c:pt>
                <c:pt idx="30930">
                  <c:v>1.0068416595458984E-3</c:v>
                </c:pt>
                <c:pt idx="30931">
                  <c:v>1.007080078125E-3</c:v>
                </c:pt>
                <c:pt idx="30932">
                  <c:v>1.007080078125E-3</c:v>
                </c:pt>
                <c:pt idx="30933">
                  <c:v>1.0068416595458984E-3</c:v>
                </c:pt>
                <c:pt idx="30934">
                  <c:v>1.0080337524414063E-3</c:v>
                </c:pt>
                <c:pt idx="30935">
                  <c:v>1.007080078125E-3</c:v>
                </c:pt>
                <c:pt idx="30936">
                  <c:v>1.0068416595458984E-3</c:v>
                </c:pt>
                <c:pt idx="30937">
                  <c:v>1.007080078125E-3</c:v>
                </c:pt>
                <c:pt idx="30938">
                  <c:v>1.007080078125E-3</c:v>
                </c:pt>
                <c:pt idx="30939">
                  <c:v>1.0068416595458984E-3</c:v>
                </c:pt>
                <c:pt idx="30940">
                  <c:v>1.007080078125E-3</c:v>
                </c:pt>
                <c:pt idx="30941">
                  <c:v>1.007080078125E-3</c:v>
                </c:pt>
                <c:pt idx="30942">
                  <c:v>1.0068416595458984E-3</c:v>
                </c:pt>
                <c:pt idx="30943">
                  <c:v>1.007080078125E-3</c:v>
                </c:pt>
                <c:pt idx="30944">
                  <c:v>1.007080078125E-3</c:v>
                </c:pt>
                <c:pt idx="30945">
                  <c:v>1.0068416595458984E-3</c:v>
                </c:pt>
                <c:pt idx="30946">
                  <c:v>1.007080078125E-3</c:v>
                </c:pt>
                <c:pt idx="30947">
                  <c:v>1.0080337524414063E-3</c:v>
                </c:pt>
                <c:pt idx="30948">
                  <c:v>1.007080078125E-3</c:v>
                </c:pt>
                <c:pt idx="30949">
                  <c:v>1.0068416595458984E-3</c:v>
                </c:pt>
                <c:pt idx="30950">
                  <c:v>1.007080078125E-3</c:v>
                </c:pt>
                <c:pt idx="30951">
                  <c:v>1.007080078125E-3</c:v>
                </c:pt>
                <c:pt idx="30952">
                  <c:v>1.0068416595458984E-3</c:v>
                </c:pt>
                <c:pt idx="30953">
                  <c:v>1.007080078125E-3</c:v>
                </c:pt>
                <c:pt idx="30954">
                  <c:v>1.007080078125E-3</c:v>
                </c:pt>
                <c:pt idx="30955">
                  <c:v>1.0068416595458984E-3</c:v>
                </c:pt>
                <c:pt idx="30956">
                  <c:v>1.007080078125E-3</c:v>
                </c:pt>
                <c:pt idx="30957">
                  <c:v>1.007080078125E-3</c:v>
                </c:pt>
                <c:pt idx="30958">
                  <c:v>1.0068416595458984E-3</c:v>
                </c:pt>
                <c:pt idx="30959">
                  <c:v>1.0080337524414063E-3</c:v>
                </c:pt>
                <c:pt idx="30960">
                  <c:v>1.007080078125E-3</c:v>
                </c:pt>
                <c:pt idx="30961">
                  <c:v>1.0068416595458984E-3</c:v>
                </c:pt>
                <c:pt idx="30962">
                  <c:v>1.007080078125E-3</c:v>
                </c:pt>
                <c:pt idx="30963">
                  <c:v>1.007080078125E-3</c:v>
                </c:pt>
                <c:pt idx="30964">
                  <c:v>1.0068416595458984E-3</c:v>
                </c:pt>
                <c:pt idx="30965">
                  <c:v>1.007080078125E-3</c:v>
                </c:pt>
                <c:pt idx="30966">
                  <c:v>1.007080078125E-3</c:v>
                </c:pt>
                <c:pt idx="30967">
                  <c:v>1.0068416595458984E-3</c:v>
                </c:pt>
                <c:pt idx="30968">
                  <c:v>1.007080078125E-3</c:v>
                </c:pt>
                <c:pt idx="30969">
                  <c:v>1.007080078125E-3</c:v>
                </c:pt>
                <c:pt idx="30970">
                  <c:v>1.0068416595458984E-3</c:v>
                </c:pt>
                <c:pt idx="30971">
                  <c:v>1.007080078125E-3</c:v>
                </c:pt>
                <c:pt idx="30972">
                  <c:v>1.0080337524414063E-3</c:v>
                </c:pt>
                <c:pt idx="30973">
                  <c:v>1.007080078125E-3</c:v>
                </c:pt>
                <c:pt idx="30974">
                  <c:v>1.0068416595458984E-3</c:v>
                </c:pt>
                <c:pt idx="30975">
                  <c:v>1.007080078125E-3</c:v>
                </c:pt>
                <c:pt idx="30976">
                  <c:v>1.007080078125E-3</c:v>
                </c:pt>
                <c:pt idx="30977">
                  <c:v>1.0068416595458984E-3</c:v>
                </c:pt>
                <c:pt idx="30978">
                  <c:v>1.007080078125E-3</c:v>
                </c:pt>
                <c:pt idx="30979">
                  <c:v>1.007080078125E-3</c:v>
                </c:pt>
                <c:pt idx="30980">
                  <c:v>1.0068416595458984E-3</c:v>
                </c:pt>
                <c:pt idx="30981">
                  <c:v>1.007080078125E-3</c:v>
                </c:pt>
                <c:pt idx="30982">
                  <c:v>1.007080078125E-3</c:v>
                </c:pt>
                <c:pt idx="30983">
                  <c:v>1.0068416595458984E-3</c:v>
                </c:pt>
                <c:pt idx="30984">
                  <c:v>1.0080337524414063E-3</c:v>
                </c:pt>
                <c:pt idx="30985">
                  <c:v>1.007080078125E-3</c:v>
                </c:pt>
                <c:pt idx="30986">
                  <c:v>1.0068416595458984E-3</c:v>
                </c:pt>
                <c:pt idx="30987">
                  <c:v>1.007080078125E-3</c:v>
                </c:pt>
                <c:pt idx="30988">
                  <c:v>1.007080078125E-3</c:v>
                </c:pt>
                <c:pt idx="30989">
                  <c:v>1.0068416595458984E-3</c:v>
                </c:pt>
                <c:pt idx="30990">
                  <c:v>1.007080078125E-3</c:v>
                </c:pt>
                <c:pt idx="30991">
                  <c:v>1.007080078125E-3</c:v>
                </c:pt>
                <c:pt idx="30992">
                  <c:v>1.0068416595458984E-3</c:v>
                </c:pt>
                <c:pt idx="30993">
                  <c:v>1.007080078125E-3</c:v>
                </c:pt>
                <c:pt idx="30994">
                  <c:v>1.007080078125E-3</c:v>
                </c:pt>
                <c:pt idx="30995">
                  <c:v>1.0068416595458984E-3</c:v>
                </c:pt>
                <c:pt idx="30996">
                  <c:v>1.007080078125E-3</c:v>
                </c:pt>
                <c:pt idx="30997">
                  <c:v>1.0080337524414063E-3</c:v>
                </c:pt>
                <c:pt idx="30998">
                  <c:v>1.007080078125E-3</c:v>
                </c:pt>
                <c:pt idx="30999">
                  <c:v>1.0068416595458984E-3</c:v>
                </c:pt>
                <c:pt idx="31000">
                  <c:v>1.007080078125E-3</c:v>
                </c:pt>
                <c:pt idx="31001">
                  <c:v>1.007080078125E-3</c:v>
                </c:pt>
                <c:pt idx="31002">
                  <c:v>1.0068416595458984E-3</c:v>
                </c:pt>
                <c:pt idx="31003">
                  <c:v>1.007080078125E-3</c:v>
                </c:pt>
                <c:pt idx="31004">
                  <c:v>1.007080078125E-3</c:v>
                </c:pt>
                <c:pt idx="31005">
                  <c:v>1.0068416595458984E-3</c:v>
                </c:pt>
                <c:pt idx="31006">
                  <c:v>1.007080078125E-3</c:v>
                </c:pt>
                <c:pt idx="31007">
                  <c:v>1.007080078125E-3</c:v>
                </c:pt>
                <c:pt idx="31008">
                  <c:v>1.0068416595458984E-3</c:v>
                </c:pt>
                <c:pt idx="31009">
                  <c:v>1.0080337524414063E-3</c:v>
                </c:pt>
                <c:pt idx="31010">
                  <c:v>1.007080078125E-3</c:v>
                </c:pt>
                <c:pt idx="31011">
                  <c:v>5.0349235534667969E-3</c:v>
                </c:pt>
                <c:pt idx="31012">
                  <c:v>1.007080078125E-3</c:v>
                </c:pt>
                <c:pt idx="31013">
                  <c:v>1.0068416595458984E-3</c:v>
                </c:pt>
                <c:pt idx="31014">
                  <c:v>1.007080078125E-3</c:v>
                </c:pt>
                <c:pt idx="31015">
                  <c:v>1.007080078125E-3</c:v>
                </c:pt>
                <c:pt idx="31016">
                  <c:v>1.0068416595458984E-3</c:v>
                </c:pt>
                <c:pt idx="31017">
                  <c:v>1.007080078125E-3</c:v>
                </c:pt>
                <c:pt idx="31018">
                  <c:v>1.0080337524414063E-3</c:v>
                </c:pt>
                <c:pt idx="31019">
                  <c:v>1.007080078125E-3</c:v>
                </c:pt>
                <c:pt idx="31020">
                  <c:v>1.0068416595458984E-3</c:v>
                </c:pt>
                <c:pt idx="31021">
                  <c:v>1.007080078125E-3</c:v>
                </c:pt>
                <c:pt idx="31022">
                  <c:v>1.007080078125E-3</c:v>
                </c:pt>
                <c:pt idx="31023">
                  <c:v>1.0068416595458984E-3</c:v>
                </c:pt>
                <c:pt idx="31024">
                  <c:v>1.007080078125E-3</c:v>
                </c:pt>
                <c:pt idx="31025">
                  <c:v>1.007080078125E-3</c:v>
                </c:pt>
                <c:pt idx="31026">
                  <c:v>1.0068416595458984E-3</c:v>
                </c:pt>
                <c:pt idx="31027">
                  <c:v>1.007080078125E-3</c:v>
                </c:pt>
                <c:pt idx="31028">
                  <c:v>1.007080078125E-3</c:v>
                </c:pt>
                <c:pt idx="31029">
                  <c:v>1.0068416595458984E-3</c:v>
                </c:pt>
                <c:pt idx="31030">
                  <c:v>1.0080337524414063E-3</c:v>
                </c:pt>
                <c:pt idx="31031">
                  <c:v>1.007080078125E-3</c:v>
                </c:pt>
                <c:pt idx="31032">
                  <c:v>1.0068416595458984E-3</c:v>
                </c:pt>
                <c:pt idx="31033">
                  <c:v>1.007080078125E-3</c:v>
                </c:pt>
                <c:pt idx="31034">
                  <c:v>1.007080078125E-3</c:v>
                </c:pt>
                <c:pt idx="31035">
                  <c:v>1.0068416595458984E-3</c:v>
                </c:pt>
                <c:pt idx="31036">
                  <c:v>1.007080078125E-3</c:v>
                </c:pt>
                <c:pt idx="31037">
                  <c:v>1.007080078125E-3</c:v>
                </c:pt>
                <c:pt idx="31038">
                  <c:v>1.0068416595458984E-3</c:v>
                </c:pt>
                <c:pt idx="31039">
                  <c:v>1.007080078125E-3</c:v>
                </c:pt>
                <c:pt idx="31040">
                  <c:v>1.007080078125E-3</c:v>
                </c:pt>
                <c:pt idx="31041">
                  <c:v>1.0068416595458984E-3</c:v>
                </c:pt>
                <c:pt idx="31042">
                  <c:v>1.007080078125E-3</c:v>
                </c:pt>
                <c:pt idx="31043">
                  <c:v>1.0080337524414063E-3</c:v>
                </c:pt>
                <c:pt idx="31044">
                  <c:v>1.007080078125E-3</c:v>
                </c:pt>
                <c:pt idx="31045">
                  <c:v>1.0068416595458984E-3</c:v>
                </c:pt>
                <c:pt idx="31046">
                  <c:v>1.007080078125E-3</c:v>
                </c:pt>
                <c:pt idx="31047">
                  <c:v>1.007080078125E-3</c:v>
                </c:pt>
                <c:pt idx="31048">
                  <c:v>1.0068416595458984E-3</c:v>
                </c:pt>
                <c:pt idx="31049">
                  <c:v>1.007080078125E-3</c:v>
                </c:pt>
                <c:pt idx="31050">
                  <c:v>1.007080078125E-3</c:v>
                </c:pt>
                <c:pt idx="31051">
                  <c:v>1.0068416595458984E-3</c:v>
                </c:pt>
                <c:pt idx="31052">
                  <c:v>1.007080078125E-3</c:v>
                </c:pt>
                <c:pt idx="31053">
                  <c:v>1.0068416595458984E-3</c:v>
                </c:pt>
                <c:pt idx="31054">
                  <c:v>1.007080078125E-3</c:v>
                </c:pt>
                <c:pt idx="31055">
                  <c:v>1.0080337524414063E-3</c:v>
                </c:pt>
                <c:pt idx="31056">
                  <c:v>1.007080078125E-3</c:v>
                </c:pt>
                <c:pt idx="31057">
                  <c:v>1.0068416595458984E-3</c:v>
                </c:pt>
                <c:pt idx="31058">
                  <c:v>1.007080078125E-3</c:v>
                </c:pt>
                <c:pt idx="31059">
                  <c:v>1.007080078125E-3</c:v>
                </c:pt>
                <c:pt idx="31060">
                  <c:v>1.0068416595458984E-3</c:v>
                </c:pt>
                <c:pt idx="31061">
                  <c:v>1.007080078125E-3</c:v>
                </c:pt>
                <c:pt idx="31062">
                  <c:v>1.007080078125E-3</c:v>
                </c:pt>
                <c:pt idx="31063">
                  <c:v>1.0068416595458984E-3</c:v>
                </c:pt>
                <c:pt idx="31064">
                  <c:v>1.007080078125E-3</c:v>
                </c:pt>
                <c:pt idx="31065">
                  <c:v>1.007080078125E-3</c:v>
                </c:pt>
                <c:pt idx="31066">
                  <c:v>1.0068416595458984E-3</c:v>
                </c:pt>
                <c:pt idx="31067">
                  <c:v>1.007080078125E-3</c:v>
                </c:pt>
                <c:pt idx="31068">
                  <c:v>1.0080337524414063E-3</c:v>
                </c:pt>
                <c:pt idx="31069">
                  <c:v>1.007080078125E-3</c:v>
                </c:pt>
                <c:pt idx="31070">
                  <c:v>1.0068416595458984E-3</c:v>
                </c:pt>
                <c:pt idx="31071">
                  <c:v>1.007080078125E-3</c:v>
                </c:pt>
                <c:pt idx="31072">
                  <c:v>1.007080078125E-3</c:v>
                </c:pt>
                <c:pt idx="31073">
                  <c:v>1.0068416595458984E-3</c:v>
                </c:pt>
                <c:pt idx="31074">
                  <c:v>1.007080078125E-3</c:v>
                </c:pt>
                <c:pt idx="31075">
                  <c:v>1.0068416595458984E-3</c:v>
                </c:pt>
                <c:pt idx="31076">
                  <c:v>1.007080078125E-3</c:v>
                </c:pt>
                <c:pt idx="31077">
                  <c:v>1.007080078125E-3</c:v>
                </c:pt>
                <c:pt idx="31078">
                  <c:v>1.0068416595458984E-3</c:v>
                </c:pt>
                <c:pt idx="31079">
                  <c:v>1.007080078125E-3</c:v>
                </c:pt>
                <c:pt idx="31080">
                  <c:v>1.0080337524414063E-3</c:v>
                </c:pt>
                <c:pt idx="31081">
                  <c:v>1.007080078125E-3</c:v>
                </c:pt>
                <c:pt idx="31082">
                  <c:v>1.0068416595458984E-3</c:v>
                </c:pt>
                <c:pt idx="31083">
                  <c:v>1.007080078125E-3</c:v>
                </c:pt>
                <c:pt idx="31084">
                  <c:v>1.007080078125E-3</c:v>
                </c:pt>
                <c:pt idx="31085">
                  <c:v>1.0068416595458984E-3</c:v>
                </c:pt>
                <c:pt idx="31086">
                  <c:v>1.007080078125E-3</c:v>
                </c:pt>
                <c:pt idx="31087">
                  <c:v>1.007080078125E-3</c:v>
                </c:pt>
                <c:pt idx="31088">
                  <c:v>1.0068416595458984E-3</c:v>
                </c:pt>
                <c:pt idx="31089">
                  <c:v>1.007080078125E-3</c:v>
                </c:pt>
                <c:pt idx="31090">
                  <c:v>1.007080078125E-3</c:v>
                </c:pt>
                <c:pt idx="31091">
                  <c:v>1.0068416595458984E-3</c:v>
                </c:pt>
                <c:pt idx="31092">
                  <c:v>1.007080078125E-3</c:v>
                </c:pt>
                <c:pt idx="31093">
                  <c:v>1.0080337524414063E-3</c:v>
                </c:pt>
                <c:pt idx="31094">
                  <c:v>1.007080078125E-3</c:v>
                </c:pt>
                <c:pt idx="31095">
                  <c:v>1.0068416595458984E-3</c:v>
                </c:pt>
                <c:pt idx="31096">
                  <c:v>1.007080078125E-3</c:v>
                </c:pt>
                <c:pt idx="31097">
                  <c:v>1.0068416595458984E-3</c:v>
                </c:pt>
                <c:pt idx="31098">
                  <c:v>1.007080078125E-3</c:v>
                </c:pt>
                <c:pt idx="31099">
                  <c:v>1.007080078125E-3</c:v>
                </c:pt>
                <c:pt idx="31100">
                  <c:v>1.0068416595458984E-3</c:v>
                </c:pt>
                <c:pt idx="31101">
                  <c:v>1.007080078125E-3</c:v>
                </c:pt>
                <c:pt idx="31102">
                  <c:v>1.007080078125E-3</c:v>
                </c:pt>
                <c:pt idx="31103">
                  <c:v>1.0068416595458984E-3</c:v>
                </c:pt>
                <c:pt idx="31104">
                  <c:v>1.007080078125E-3</c:v>
                </c:pt>
                <c:pt idx="31105">
                  <c:v>1.0080337524414063E-3</c:v>
                </c:pt>
                <c:pt idx="31106">
                  <c:v>1.007080078125E-3</c:v>
                </c:pt>
                <c:pt idx="31107">
                  <c:v>1.0068416595458984E-3</c:v>
                </c:pt>
                <c:pt idx="31108">
                  <c:v>1.007080078125E-3</c:v>
                </c:pt>
                <c:pt idx="31109">
                  <c:v>1.007080078125E-3</c:v>
                </c:pt>
                <c:pt idx="31110">
                  <c:v>1.0068416595458984E-3</c:v>
                </c:pt>
                <c:pt idx="31111">
                  <c:v>1.007080078125E-3</c:v>
                </c:pt>
                <c:pt idx="31112">
                  <c:v>1.007080078125E-3</c:v>
                </c:pt>
                <c:pt idx="31113">
                  <c:v>1.0068416595458984E-3</c:v>
                </c:pt>
                <c:pt idx="31114">
                  <c:v>1.007080078125E-3</c:v>
                </c:pt>
                <c:pt idx="31115">
                  <c:v>1.007080078125E-3</c:v>
                </c:pt>
                <c:pt idx="31116">
                  <c:v>1.0068416595458984E-3</c:v>
                </c:pt>
                <c:pt idx="31117">
                  <c:v>1.007080078125E-3</c:v>
                </c:pt>
                <c:pt idx="31118">
                  <c:v>1.0080337524414063E-3</c:v>
                </c:pt>
                <c:pt idx="31119">
                  <c:v>1.0068416595458984E-3</c:v>
                </c:pt>
                <c:pt idx="31120">
                  <c:v>1.007080078125E-3</c:v>
                </c:pt>
                <c:pt idx="31121">
                  <c:v>1.007080078125E-3</c:v>
                </c:pt>
                <c:pt idx="31122">
                  <c:v>1.0068416595458984E-3</c:v>
                </c:pt>
                <c:pt idx="31123">
                  <c:v>1.007080078125E-3</c:v>
                </c:pt>
                <c:pt idx="31124">
                  <c:v>1.007080078125E-3</c:v>
                </c:pt>
                <c:pt idx="31125">
                  <c:v>1.0068416595458984E-3</c:v>
                </c:pt>
                <c:pt idx="31126">
                  <c:v>1.007080078125E-3</c:v>
                </c:pt>
                <c:pt idx="31127">
                  <c:v>1.007080078125E-3</c:v>
                </c:pt>
                <c:pt idx="31128">
                  <c:v>1.0068416595458984E-3</c:v>
                </c:pt>
                <c:pt idx="31129">
                  <c:v>1.007080078125E-3</c:v>
                </c:pt>
                <c:pt idx="31130">
                  <c:v>1.0080337524414063E-3</c:v>
                </c:pt>
                <c:pt idx="31131">
                  <c:v>1.007080078125E-3</c:v>
                </c:pt>
                <c:pt idx="31132">
                  <c:v>1.0068416595458984E-3</c:v>
                </c:pt>
                <c:pt idx="31133">
                  <c:v>1.007080078125E-3</c:v>
                </c:pt>
                <c:pt idx="31134">
                  <c:v>1.007080078125E-3</c:v>
                </c:pt>
                <c:pt idx="31135">
                  <c:v>1.0068416595458984E-3</c:v>
                </c:pt>
                <c:pt idx="31136">
                  <c:v>1.007080078125E-3</c:v>
                </c:pt>
                <c:pt idx="31137">
                  <c:v>1.007080078125E-3</c:v>
                </c:pt>
                <c:pt idx="31138">
                  <c:v>1.0068416595458984E-3</c:v>
                </c:pt>
                <c:pt idx="31139">
                  <c:v>1.007080078125E-3</c:v>
                </c:pt>
                <c:pt idx="31140">
                  <c:v>1.007080078125E-3</c:v>
                </c:pt>
                <c:pt idx="31141">
                  <c:v>1.0068416595458984E-3</c:v>
                </c:pt>
                <c:pt idx="31142">
                  <c:v>1.007080078125E-3</c:v>
                </c:pt>
                <c:pt idx="31143">
                  <c:v>1.0080337524414063E-3</c:v>
                </c:pt>
                <c:pt idx="31144">
                  <c:v>1.0068416595458984E-3</c:v>
                </c:pt>
                <c:pt idx="31145">
                  <c:v>1.007080078125E-3</c:v>
                </c:pt>
                <c:pt idx="31146">
                  <c:v>1.007080078125E-3</c:v>
                </c:pt>
                <c:pt idx="31147">
                  <c:v>1.0068416595458984E-3</c:v>
                </c:pt>
                <c:pt idx="31148">
                  <c:v>1.007080078125E-3</c:v>
                </c:pt>
                <c:pt idx="31149">
                  <c:v>1.007080078125E-3</c:v>
                </c:pt>
                <c:pt idx="31150">
                  <c:v>1.0068416595458984E-3</c:v>
                </c:pt>
                <c:pt idx="31151">
                  <c:v>1.007080078125E-3</c:v>
                </c:pt>
                <c:pt idx="31152">
                  <c:v>1.007080078125E-3</c:v>
                </c:pt>
                <c:pt idx="31153">
                  <c:v>1.0068416595458984E-3</c:v>
                </c:pt>
                <c:pt idx="31154">
                  <c:v>1.007080078125E-3</c:v>
                </c:pt>
                <c:pt idx="31155">
                  <c:v>1.0080337524414063E-3</c:v>
                </c:pt>
                <c:pt idx="31156">
                  <c:v>1.007080078125E-3</c:v>
                </c:pt>
                <c:pt idx="31157">
                  <c:v>1.0068416595458984E-3</c:v>
                </c:pt>
                <c:pt idx="31158">
                  <c:v>1.007080078125E-3</c:v>
                </c:pt>
                <c:pt idx="31159">
                  <c:v>1.007080078125E-3</c:v>
                </c:pt>
                <c:pt idx="31160">
                  <c:v>1.0068416595458984E-3</c:v>
                </c:pt>
                <c:pt idx="31161">
                  <c:v>1.007080078125E-3</c:v>
                </c:pt>
                <c:pt idx="31162">
                  <c:v>1.007080078125E-3</c:v>
                </c:pt>
                <c:pt idx="31163">
                  <c:v>1.0068416595458984E-3</c:v>
                </c:pt>
                <c:pt idx="31164">
                  <c:v>1.007080078125E-3</c:v>
                </c:pt>
                <c:pt idx="31165">
                  <c:v>1.007080078125E-3</c:v>
                </c:pt>
                <c:pt idx="31166">
                  <c:v>1.0068416595458984E-3</c:v>
                </c:pt>
                <c:pt idx="31167">
                  <c:v>1.007080078125E-3</c:v>
                </c:pt>
                <c:pt idx="31168">
                  <c:v>1.0080337524414063E-3</c:v>
                </c:pt>
                <c:pt idx="31169">
                  <c:v>1.0068416595458984E-3</c:v>
                </c:pt>
                <c:pt idx="31170">
                  <c:v>1.007080078125E-3</c:v>
                </c:pt>
                <c:pt idx="31171">
                  <c:v>1.007080078125E-3</c:v>
                </c:pt>
                <c:pt idx="31172">
                  <c:v>1.0068416595458984E-3</c:v>
                </c:pt>
                <c:pt idx="31173">
                  <c:v>1.007080078125E-3</c:v>
                </c:pt>
                <c:pt idx="31174">
                  <c:v>1.007080078125E-3</c:v>
                </c:pt>
                <c:pt idx="31175">
                  <c:v>1.0068416595458984E-3</c:v>
                </c:pt>
                <c:pt idx="31176">
                  <c:v>1.007080078125E-3</c:v>
                </c:pt>
                <c:pt idx="31177">
                  <c:v>1.007080078125E-3</c:v>
                </c:pt>
                <c:pt idx="31178">
                  <c:v>1.0068416595458984E-3</c:v>
                </c:pt>
                <c:pt idx="31179">
                  <c:v>1.007080078125E-3</c:v>
                </c:pt>
                <c:pt idx="31180">
                  <c:v>1.0080337524414063E-3</c:v>
                </c:pt>
                <c:pt idx="31181">
                  <c:v>1.007080078125E-3</c:v>
                </c:pt>
                <c:pt idx="31182">
                  <c:v>1.0068416595458984E-3</c:v>
                </c:pt>
                <c:pt idx="31183">
                  <c:v>1.007080078125E-3</c:v>
                </c:pt>
                <c:pt idx="31184">
                  <c:v>1.007080078125E-3</c:v>
                </c:pt>
                <c:pt idx="31185">
                  <c:v>1.0068416595458984E-3</c:v>
                </c:pt>
                <c:pt idx="31186">
                  <c:v>1.007080078125E-3</c:v>
                </c:pt>
                <c:pt idx="31187">
                  <c:v>1.007080078125E-3</c:v>
                </c:pt>
                <c:pt idx="31188">
                  <c:v>1.0068416595458984E-3</c:v>
                </c:pt>
                <c:pt idx="31189">
                  <c:v>1.007080078125E-3</c:v>
                </c:pt>
                <c:pt idx="31190">
                  <c:v>1.007080078125E-3</c:v>
                </c:pt>
                <c:pt idx="31191">
                  <c:v>1.0068416595458984E-3</c:v>
                </c:pt>
                <c:pt idx="31192">
                  <c:v>1.007080078125E-3</c:v>
                </c:pt>
                <c:pt idx="31193">
                  <c:v>1.0080337524414063E-3</c:v>
                </c:pt>
                <c:pt idx="31194">
                  <c:v>1.0068416595458984E-3</c:v>
                </c:pt>
                <c:pt idx="31195">
                  <c:v>1.007080078125E-3</c:v>
                </c:pt>
                <c:pt idx="31196">
                  <c:v>1.007080078125E-3</c:v>
                </c:pt>
                <c:pt idx="31197">
                  <c:v>1.0068416595458984E-3</c:v>
                </c:pt>
                <c:pt idx="31198">
                  <c:v>1.007080078125E-3</c:v>
                </c:pt>
                <c:pt idx="31199">
                  <c:v>1.007080078125E-3</c:v>
                </c:pt>
                <c:pt idx="31200">
                  <c:v>1.0068416595458984E-3</c:v>
                </c:pt>
                <c:pt idx="31201">
                  <c:v>1.007080078125E-3</c:v>
                </c:pt>
                <c:pt idx="31202">
                  <c:v>1.007080078125E-3</c:v>
                </c:pt>
                <c:pt idx="31203">
                  <c:v>1.0068416595458984E-3</c:v>
                </c:pt>
                <c:pt idx="31204">
                  <c:v>1.007080078125E-3</c:v>
                </c:pt>
                <c:pt idx="31205">
                  <c:v>1.0080337524414063E-3</c:v>
                </c:pt>
                <c:pt idx="31206">
                  <c:v>1.007080078125E-3</c:v>
                </c:pt>
                <c:pt idx="31207">
                  <c:v>1.0068416595458984E-3</c:v>
                </c:pt>
                <c:pt idx="31208">
                  <c:v>1.007080078125E-3</c:v>
                </c:pt>
                <c:pt idx="31209">
                  <c:v>1.007080078125E-3</c:v>
                </c:pt>
                <c:pt idx="31210">
                  <c:v>1.0068416595458984E-3</c:v>
                </c:pt>
                <c:pt idx="31211">
                  <c:v>1.007080078125E-3</c:v>
                </c:pt>
                <c:pt idx="31212">
                  <c:v>1.007080078125E-3</c:v>
                </c:pt>
                <c:pt idx="31213">
                  <c:v>1.0068416595458984E-3</c:v>
                </c:pt>
                <c:pt idx="31214">
                  <c:v>1.007080078125E-3</c:v>
                </c:pt>
                <c:pt idx="31215">
                  <c:v>1.007080078125E-3</c:v>
                </c:pt>
                <c:pt idx="31216">
                  <c:v>1.0068416595458984E-3</c:v>
                </c:pt>
                <c:pt idx="31217">
                  <c:v>1.007080078125E-3</c:v>
                </c:pt>
                <c:pt idx="31218">
                  <c:v>1.0080337524414063E-3</c:v>
                </c:pt>
                <c:pt idx="31219">
                  <c:v>1.0068416595458984E-3</c:v>
                </c:pt>
                <c:pt idx="31220">
                  <c:v>1.007080078125E-3</c:v>
                </c:pt>
                <c:pt idx="31221">
                  <c:v>1.007080078125E-3</c:v>
                </c:pt>
                <c:pt idx="31222">
                  <c:v>1.0068416595458984E-3</c:v>
                </c:pt>
                <c:pt idx="31223">
                  <c:v>1.007080078125E-3</c:v>
                </c:pt>
                <c:pt idx="31224">
                  <c:v>1.007080078125E-3</c:v>
                </c:pt>
                <c:pt idx="31225">
                  <c:v>1.0068416595458984E-3</c:v>
                </c:pt>
                <c:pt idx="31226">
                  <c:v>1.007080078125E-3</c:v>
                </c:pt>
                <c:pt idx="31227">
                  <c:v>1.007080078125E-3</c:v>
                </c:pt>
                <c:pt idx="31228">
                  <c:v>1.0068416595458984E-3</c:v>
                </c:pt>
                <c:pt idx="31229">
                  <c:v>1.007080078125E-3</c:v>
                </c:pt>
                <c:pt idx="31230">
                  <c:v>1.0080337524414063E-3</c:v>
                </c:pt>
                <c:pt idx="31231">
                  <c:v>1.007080078125E-3</c:v>
                </c:pt>
                <c:pt idx="31232">
                  <c:v>1.0068416595458984E-3</c:v>
                </c:pt>
                <c:pt idx="31233">
                  <c:v>1.007080078125E-3</c:v>
                </c:pt>
                <c:pt idx="31234">
                  <c:v>1.007080078125E-3</c:v>
                </c:pt>
                <c:pt idx="31235">
                  <c:v>1.0068416595458984E-3</c:v>
                </c:pt>
                <c:pt idx="31236">
                  <c:v>1.007080078125E-3</c:v>
                </c:pt>
                <c:pt idx="31237">
                  <c:v>1.007080078125E-3</c:v>
                </c:pt>
                <c:pt idx="31238">
                  <c:v>1.0068416595458984E-3</c:v>
                </c:pt>
                <c:pt idx="31239">
                  <c:v>1.007080078125E-3</c:v>
                </c:pt>
                <c:pt idx="31240">
                  <c:v>1.007080078125E-3</c:v>
                </c:pt>
                <c:pt idx="31241">
                  <c:v>1.0068416595458984E-3</c:v>
                </c:pt>
                <c:pt idx="31242">
                  <c:v>1.007080078125E-3</c:v>
                </c:pt>
                <c:pt idx="31243">
                  <c:v>1.0080337524414063E-3</c:v>
                </c:pt>
                <c:pt idx="31244">
                  <c:v>1.0068416595458984E-3</c:v>
                </c:pt>
                <c:pt idx="31245">
                  <c:v>1.007080078125E-3</c:v>
                </c:pt>
                <c:pt idx="31246">
                  <c:v>1.007080078125E-3</c:v>
                </c:pt>
                <c:pt idx="31247">
                  <c:v>1.0068416595458984E-3</c:v>
                </c:pt>
                <c:pt idx="31248">
                  <c:v>1.007080078125E-3</c:v>
                </c:pt>
                <c:pt idx="31249">
                  <c:v>1.007080078125E-3</c:v>
                </c:pt>
                <c:pt idx="31250">
                  <c:v>1.0068416595458984E-3</c:v>
                </c:pt>
                <c:pt idx="31251">
                  <c:v>1.007080078125E-3</c:v>
                </c:pt>
                <c:pt idx="31252">
                  <c:v>1.007080078125E-3</c:v>
                </c:pt>
                <c:pt idx="31253">
                  <c:v>1.0068416595458984E-3</c:v>
                </c:pt>
                <c:pt idx="31254">
                  <c:v>1.007080078125E-3</c:v>
                </c:pt>
                <c:pt idx="31255">
                  <c:v>1.0080337524414063E-3</c:v>
                </c:pt>
                <c:pt idx="31256">
                  <c:v>1.007080078125E-3</c:v>
                </c:pt>
                <c:pt idx="31257">
                  <c:v>1.0068416595458984E-3</c:v>
                </c:pt>
                <c:pt idx="31258">
                  <c:v>1.007080078125E-3</c:v>
                </c:pt>
                <c:pt idx="31259">
                  <c:v>1.007080078125E-3</c:v>
                </c:pt>
                <c:pt idx="31260">
                  <c:v>1.0068416595458984E-3</c:v>
                </c:pt>
                <c:pt idx="31261">
                  <c:v>1.007080078125E-3</c:v>
                </c:pt>
                <c:pt idx="31262">
                  <c:v>1.007080078125E-3</c:v>
                </c:pt>
                <c:pt idx="31263">
                  <c:v>1.0068416595458984E-3</c:v>
                </c:pt>
                <c:pt idx="31264">
                  <c:v>1.007080078125E-3</c:v>
                </c:pt>
                <c:pt idx="31265">
                  <c:v>1.007080078125E-3</c:v>
                </c:pt>
                <c:pt idx="31266">
                  <c:v>1.0068416595458984E-3</c:v>
                </c:pt>
                <c:pt idx="31267">
                  <c:v>1.007080078125E-3</c:v>
                </c:pt>
                <c:pt idx="31268">
                  <c:v>1.0080337524414063E-3</c:v>
                </c:pt>
                <c:pt idx="31269">
                  <c:v>1.0068416595458984E-3</c:v>
                </c:pt>
                <c:pt idx="31270">
                  <c:v>1.007080078125E-3</c:v>
                </c:pt>
                <c:pt idx="31271">
                  <c:v>1.007080078125E-3</c:v>
                </c:pt>
                <c:pt idx="31272">
                  <c:v>1.0068416595458984E-3</c:v>
                </c:pt>
                <c:pt idx="31273">
                  <c:v>1.007080078125E-3</c:v>
                </c:pt>
                <c:pt idx="31274">
                  <c:v>1.007080078125E-3</c:v>
                </c:pt>
                <c:pt idx="31275">
                  <c:v>1.0068416595458984E-3</c:v>
                </c:pt>
                <c:pt idx="31276">
                  <c:v>1.007080078125E-3</c:v>
                </c:pt>
                <c:pt idx="31277">
                  <c:v>1.007080078125E-3</c:v>
                </c:pt>
                <c:pt idx="31278">
                  <c:v>1.0068416595458984E-3</c:v>
                </c:pt>
                <c:pt idx="31279">
                  <c:v>1.007080078125E-3</c:v>
                </c:pt>
                <c:pt idx="31280">
                  <c:v>1.0080337524414063E-3</c:v>
                </c:pt>
                <c:pt idx="31281">
                  <c:v>1.007080078125E-3</c:v>
                </c:pt>
                <c:pt idx="31282">
                  <c:v>1.0068416595458984E-3</c:v>
                </c:pt>
                <c:pt idx="31283">
                  <c:v>1.007080078125E-3</c:v>
                </c:pt>
                <c:pt idx="31284">
                  <c:v>1.007080078125E-3</c:v>
                </c:pt>
                <c:pt idx="31285">
                  <c:v>1.0068416595458984E-3</c:v>
                </c:pt>
                <c:pt idx="31286">
                  <c:v>1.007080078125E-3</c:v>
                </c:pt>
                <c:pt idx="31287">
                  <c:v>1.007080078125E-3</c:v>
                </c:pt>
                <c:pt idx="31288">
                  <c:v>1.0068416595458984E-3</c:v>
                </c:pt>
                <c:pt idx="31289">
                  <c:v>1.007080078125E-3</c:v>
                </c:pt>
                <c:pt idx="31290">
                  <c:v>1.007080078125E-3</c:v>
                </c:pt>
                <c:pt idx="31291">
                  <c:v>1.0068416595458984E-3</c:v>
                </c:pt>
                <c:pt idx="31292">
                  <c:v>1.007080078125E-3</c:v>
                </c:pt>
                <c:pt idx="31293">
                  <c:v>1.0080337524414063E-3</c:v>
                </c:pt>
                <c:pt idx="31294">
                  <c:v>1.0068416595458984E-3</c:v>
                </c:pt>
                <c:pt idx="31295">
                  <c:v>1.007080078125E-3</c:v>
                </c:pt>
                <c:pt idx="31296">
                  <c:v>1.007080078125E-3</c:v>
                </c:pt>
                <c:pt idx="31297">
                  <c:v>1.0068416595458984E-3</c:v>
                </c:pt>
                <c:pt idx="31298">
                  <c:v>1.007080078125E-3</c:v>
                </c:pt>
                <c:pt idx="31299">
                  <c:v>1.007080078125E-3</c:v>
                </c:pt>
                <c:pt idx="31300">
                  <c:v>1.0068416595458984E-3</c:v>
                </c:pt>
                <c:pt idx="31301">
                  <c:v>1.007080078125E-3</c:v>
                </c:pt>
                <c:pt idx="31302">
                  <c:v>1.007080078125E-3</c:v>
                </c:pt>
                <c:pt idx="31303">
                  <c:v>1.0068416595458984E-3</c:v>
                </c:pt>
                <c:pt idx="31304">
                  <c:v>1.007080078125E-3</c:v>
                </c:pt>
                <c:pt idx="31305">
                  <c:v>1.0080337524414063E-3</c:v>
                </c:pt>
                <c:pt idx="31306">
                  <c:v>1.007080078125E-3</c:v>
                </c:pt>
                <c:pt idx="31307">
                  <c:v>1.0068416595458984E-3</c:v>
                </c:pt>
                <c:pt idx="31308">
                  <c:v>1.007080078125E-3</c:v>
                </c:pt>
                <c:pt idx="31309">
                  <c:v>1.007080078125E-3</c:v>
                </c:pt>
                <c:pt idx="31310">
                  <c:v>1.0068416595458984E-3</c:v>
                </c:pt>
                <c:pt idx="31311">
                  <c:v>1.007080078125E-3</c:v>
                </c:pt>
                <c:pt idx="31312">
                  <c:v>1.007080078125E-3</c:v>
                </c:pt>
                <c:pt idx="31313">
                  <c:v>1.0068416595458984E-3</c:v>
                </c:pt>
                <c:pt idx="31314">
                  <c:v>1.007080078125E-3</c:v>
                </c:pt>
                <c:pt idx="31315">
                  <c:v>1.007080078125E-3</c:v>
                </c:pt>
                <c:pt idx="31316">
                  <c:v>1.0068416595458984E-3</c:v>
                </c:pt>
                <c:pt idx="31317">
                  <c:v>1.007080078125E-3</c:v>
                </c:pt>
                <c:pt idx="31318">
                  <c:v>1.0080337524414063E-3</c:v>
                </c:pt>
                <c:pt idx="31319">
                  <c:v>1.0068416595458984E-3</c:v>
                </c:pt>
                <c:pt idx="31320">
                  <c:v>1.007080078125E-3</c:v>
                </c:pt>
                <c:pt idx="31321">
                  <c:v>1.007080078125E-3</c:v>
                </c:pt>
                <c:pt idx="31322">
                  <c:v>1.0068416595458984E-3</c:v>
                </c:pt>
                <c:pt idx="31323">
                  <c:v>1.007080078125E-3</c:v>
                </c:pt>
                <c:pt idx="31324">
                  <c:v>1.007080078125E-3</c:v>
                </c:pt>
                <c:pt idx="31325">
                  <c:v>1.0068416595458984E-3</c:v>
                </c:pt>
                <c:pt idx="31326">
                  <c:v>1.007080078125E-3</c:v>
                </c:pt>
                <c:pt idx="31327">
                  <c:v>1.007080078125E-3</c:v>
                </c:pt>
                <c:pt idx="31328">
                  <c:v>1.0068416595458984E-3</c:v>
                </c:pt>
                <c:pt idx="31329">
                  <c:v>1.007080078125E-3</c:v>
                </c:pt>
                <c:pt idx="31330">
                  <c:v>1.0080337524414063E-3</c:v>
                </c:pt>
                <c:pt idx="31331">
                  <c:v>1.007080078125E-3</c:v>
                </c:pt>
                <c:pt idx="31332">
                  <c:v>1.0068416595458984E-3</c:v>
                </c:pt>
                <c:pt idx="31333">
                  <c:v>1.007080078125E-3</c:v>
                </c:pt>
                <c:pt idx="31334">
                  <c:v>1.007080078125E-3</c:v>
                </c:pt>
                <c:pt idx="31335">
                  <c:v>1.0068416595458984E-3</c:v>
                </c:pt>
                <c:pt idx="31336">
                  <c:v>1.007080078125E-3</c:v>
                </c:pt>
                <c:pt idx="31337">
                  <c:v>1.007080078125E-3</c:v>
                </c:pt>
                <c:pt idx="31338">
                  <c:v>1.0068416595458984E-3</c:v>
                </c:pt>
                <c:pt idx="31339">
                  <c:v>1.007080078125E-3</c:v>
                </c:pt>
                <c:pt idx="31340">
                  <c:v>1.007080078125E-3</c:v>
                </c:pt>
                <c:pt idx="31341">
                  <c:v>1.0068416595458984E-3</c:v>
                </c:pt>
                <c:pt idx="31342">
                  <c:v>1.0080337524414063E-3</c:v>
                </c:pt>
                <c:pt idx="31343">
                  <c:v>1.007080078125E-3</c:v>
                </c:pt>
                <c:pt idx="31344">
                  <c:v>1.0068416595458984E-3</c:v>
                </c:pt>
                <c:pt idx="31345">
                  <c:v>1.007080078125E-3</c:v>
                </c:pt>
                <c:pt idx="31346">
                  <c:v>1.007080078125E-3</c:v>
                </c:pt>
                <c:pt idx="31347">
                  <c:v>1.0068416595458984E-3</c:v>
                </c:pt>
                <c:pt idx="31348">
                  <c:v>1.007080078125E-3</c:v>
                </c:pt>
                <c:pt idx="31349">
                  <c:v>1.007080078125E-3</c:v>
                </c:pt>
                <c:pt idx="31350">
                  <c:v>1.0068416595458984E-3</c:v>
                </c:pt>
                <c:pt idx="31351">
                  <c:v>1.007080078125E-3</c:v>
                </c:pt>
                <c:pt idx="31352">
                  <c:v>1.007080078125E-3</c:v>
                </c:pt>
                <c:pt idx="31353">
                  <c:v>1.0068416595458984E-3</c:v>
                </c:pt>
                <c:pt idx="31354">
                  <c:v>1.007080078125E-3</c:v>
                </c:pt>
                <c:pt idx="31355">
                  <c:v>1.0080337524414063E-3</c:v>
                </c:pt>
                <c:pt idx="31356">
                  <c:v>1.007080078125E-3</c:v>
                </c:pt>
                <c:pt idx="31357">
                  <c:v>1.0068416595458984E-3</c:v>
                </c:pt>
                <c:pt idx="31358">
                  <c:v>1.007080078125E-3</c:v>
                </c:pt>
                <c:pt idx="31359">
                  <c:v>1.007080078125E-3</c:v>
                </c:pt>
                <c:pt idx="31360">
                  <c:v>1.0068416595458984E-3</c:v>
                </c:pt>
                <c:pt idx="31361">
                  <c:v>1.007080078125E-3</c:v>
                </c:pt>
                <c:pt idx="31362">
                  <c:v>1.007080078125E-3</c:v>
                </c:pt>
                <c:pt idx="31363">
                  <c:v>1.0068416595458984E-3</c:v>
                </c:pt>
                <c:pt idx="31364">
                  <c:v>1.007080078125E-3</c:v>
                </c:pt>
                <c:pt idx="31365">
                  <c:v>1.007080078125E-3</c:v>
                </c:pt>
                <c:pt idx="31366">
                  <c:v>1.0068416595458984E-3</c:v>
                </c:pt>
                <c:pt idx="31367">
                  <c:v>1.0080337524414063E-3</c:v>
                </c:pt>
                <c:pt idx="31368">
                  <c:v>1.007080078125E-3</c:v>
                </c:pt>
                <c:pt idx="31369">
                  <c:v>1.0068416595458984E-3</c:v>
                </c:pt>
                <c:pt idx="31370">
                  <c:v>1.007080078125E-3</c:v>
                </c:pt>
                <c:pt idx="31371">
                  <c:v>1.007080078125E-3</c:v>
                </c:pt>
                <c:pt idx="31372">
                  <c:v>1.0068416595458984E-3</c:v>
                </c:pt>
                <c:pt idx="31373">
                  <c:v>1.007080078125E-3</c:v>
                </c:pt>
                <c:pt idx="31374">
                  <c:v>1.007080078125E-3</c:v>
                </c:pt>
                <c:pt idx="31375">
                  <c:v>1.0068416595458984E-3</c:v>
                </c:pt>
                <c:pt idx="31376">
                  <c:v>1.007080078125E-3</c:v>
                </c:pt>
                <c:pt idx="31377">
                  <c:v>1.007080078125E-3</c:v>
                </c:pt>
                <c:pt idx="31378">
                  <c:v>1.0068416595458984E-3</c:v>
                </c:pt>
                <c:pt idx="31379">
                  <c:v>1.007080078125E-3</c:v>
                </c:pt>
                <c:pt idx="31380">
                  <c:v>1.0080337524414063E-3</c:v>
                </c:pt>
                <c:pt idx="31381">
                  <c:v>1.007080078125E-3</c:v>
                </c:pt>
                <c:pt idx="31382">
                  <c:v>1.0068416595458984E-3</c:v>
                </c:pt>
                <c:pt idx="31383">
                  <c:v>1.007080078125E-3</c:v>
                </c:pt>
                <c:pt idx="31384">
                  <c:v>1.007080078125E-3</c:v>
                </c:pt>
                <c:pt idx="31385">
                  <c:v>1.0068416595458984E-3</c:v>
                </c:pt>
                <c:pt idx="31386">
                  <c:v>1.007080078125E-3</c:v>
                </c:pt>
                <c:pt idx="31387">
                  <c:v>1.007080078125E-3</c:v>
                </c:pt>
                <c:pt idx="31388">
                  <c:v>1.0068416595458984E-3</c:v>
                </c:pt>
                <c:pt idx="31389">
                  <c:v>1.007080078125E-3</c:v>
                </c:pt>
                <c:pt idx="31390">
                  <c:v>1.007080078125E-3</c:v>
                </c:pt>
                <c:pt idx="31391">
                  <c:v>1.0068416595458984E-3</c:v>
                </c:pt>
                <c:pt idx="31392">
                  <c:v>1.0080337524414063E-3</c:v>
                </c:pt>
                <c:pt idx="31393">
                  <c:v>1.007080078125E-3</c:v>
                </c:pt>
                <c:pt idx="31394">
                  <c:v>1.0068416595458984E-3</c:v>
                </c:pt>
                <c:pt idx="31395">
                  <c:v>1.007080078125E-3</c:v>
                </c:pt>
                <c:pt idx="31396">
                  <c:v>1.007080078125E-3</c:v>
                </c:pt>
                <c:pt idx="31397">
                  <c:v>1.0068416595458984E-3</c:v>
                </c:pt>
                <c:pt idx="31398">
                  <c:v>1.007080078125E-3</c:v>
                </c:pt>
                <c:pt idx="31399">
                  <c:v>1.007080078125E-3</c:v>
                </c:pt>
                <c:pt idx="31400">
                  <c:v>1.0068416595458984E-3</c:v>
                </c:pt>
                <c:pt idx="31401">
                  <c:v>1.007080078125E-3</c:v>
                </c:pt>
                <c:pt idx="31402">
                  <c:v>1.007080078125E-3</c:v>
                </c:pt>
                <c:pt idx="31403">
                  <c:v>1.0068416595458984E-3</c:v>
                </c:pt>
                <c:pt idx="31404">
                  <c:v>1.007080078125E-3</c:v>
                </c:pt>
                <c:pt idx="31405">
                  <c:v>1.0080337524414063E-3</c:v>
                </c:pt>
                <c:pt idx="31406">
                  <c:v>1.007080078125E-3</c:v>
                </c:pt>
                <c:pt idx="31407">
                  <c:v>1.0068416595458984E-3</c:v>
                </c:pt>
                <c:pt idx="31408">
                  <c:v>1.007080078125E-3</c:v>
                </c:pt>
                <c:pt idx="31409">
                  <c:v>1.007080078125E-3</c:v>
                </c:pt>
                <c:pt idx="31410">
                  <c:v>1.0068416595458984E-3</c:v>
                </c:pt>
                <c:pt idx="31411">
                  <c:v>1.007080078125E-3</c:v>
                </c:pt>
                <c:pt idx="31412">
                  <c:v>1.007080078125E-3</c:v>
                </c:pt>
                <c:pt idx="31413">
                  <c:v>1.0068416595458984E-3</c:v>
                </c:pt>
                <c:pt idx="31414">
                  <c:v>1.007080078125E-3</c:v>
                </c:pt>
                <c:pt idx="31415">
                  <c:v>1.007080078125E-3</c:v>
                </c:pt>
                <c:pt idx="31416">
                  <c:v>1.0068416595458984E-3</c:v>
                </c:pt>
                <c:pt idx="31417">
                  <c:v>1.0080337524414063E-3</c:v>
                </c:pt>
                <c:pt idx="31418">
                  <c:v>1.007080078125E-3</c:v>
                </c:pt>
                <c:pt idx="31419">
                  <c:v>1.0068416595458984E-3</c:v>
                </c:pt>
                <c:pt idx="31420">
                  <c:v>1.007080078125E-3</c:v>
                </c:pt>
                <c:pt idx="31421">
                  <c:v>1.007080078125E-3</c:v>
                </c:pt>
                <c:pt idx="31422">
                  <c:v>1.0068416595458984E-3</c:v>
                </c:pt>
                <c:pt idx="31423">
                  <c:v>1.007080078125E-3</c:v>
                </c:pt>
                <c:pt idx="31424">
                  <c:v>1.007080078125E-3</c:v>
                </c:pt>
                <c:pt idx="31425">
                  <c:v>1.0068416595458984E-3</c:v>
                </c:pt>
                <c:pt idx="31426">
                  <c:v>1.007080078125E-3</c:v>
                </c:pt>
                <c:pt idx="31427">
                  <c:v>1.007080078125E-3</c:v>
                </c:pt>
                <c:pt idx="31428">
                  <c:v>1.0068416595458984E-3</c:v>
                </c:pt>
                <c:pt idx="31429">
                  <c:v>1.007080078125E-3</c:v>
                </c:pt>
                <c:pt idx="31430">
                  <c:v>1.0080337524414063E-3</c:v>
                </c:pt>
                <c:pt idx="31431">
                  <c:v>1.007080078125E-3</c:v>
                </c:pt>
                <c:pt idx="31432">
                  <c:v>1.0068416595458984E-3</c:v>
                </c:pt>
                <c:pt idx="31433">
                  <c:v>1.007080078125E-3</c:v>
                </c:pt>
                <c:pt idx="31434">
                  <c:v>1.007080078125E-3</c:v>
                </c:pt>
                <c:pt idx="31435">
                  <c:v>1.0068416595458984E-3</c:v>
                </c:pt>
                <c:pt idx="31436">
                  <c:v>1.007080078125E-3</c:v>
                </c:pt>
                <c:pt idx="31437">
                  <c:v>1.007080078125E-3</c:v>
                </c:pt>
                <c:pt idx="31438">
                  <c:v>1.0068416595458984E-3</c:v>
                </c:pt>
                <c:pt idx="31439">
                  <c:v>1.007080078125E-3</c:v>
                </c:pt>
                <c:pt idx="31440">
                  <c:v>1.007080078125E-3</c:v>
                </c:pt>
                <c:pt idx="31441">
                  <c:v>1.0068416595458984E-3</c:v>
                </c:pt>
                <c:pt idx="31442">
                  <c:v>1.0080337524414063E-3</c:v>
                </c:pt>
                <c:pt idx="31443">
                  <c:v>1.007080078125E-3</c:v>
                </c:pt>
                <c:pt idx="31444">
                  <c:v>1.0068416595458984E-3</c:v>
                </c:pt>
                <c:pt idx="31445">
                  <c:v>1.007080078125E-3</c:v>
                </c:pt>
                <c:pt idx="31446">
                  <c:v>1.007080078125E-3</c:v>
                </c:pt>
                <c:pt idx="31447">
                  <c:v>1.0068416595458984E-3</c:v>
                </c:pt>
                <c:pt idx="31448">
                  <c:v>1.007080078125E-3</c:v>
                </c:pt>
                <c:pt idx="31449">
                  <c:v>1.007080078125E-3</c:v>
                </c:pt>
                <c:pt idx="31450">
                  <c:v>1.0068416595458984E-3</c:v>
                </c:pt>
                <c:pt idx="31451">
                  <c:v>1.007080078125E-3</c:v>
                </c:pt>
                <c:pt idx="31452">
                  <c:v>1.007080078125E-3</c:v>
                </c:pt>
                <c:pt idx="31453">
                  <c:v>1.0068416595458984E-3</c:v>
                </c:pt>
                <c:pt idx="31454">
                  <c:v>1.007080078125E-3</c:v>
                </c:pt>
                <c:pt idx="31455">
                  <c:v>1.0080337524414063E-3</c:v>
                </c:pt>
                <c:pt idx="31456">
                  <c:v>1.007080078125E-3</c:v>
                </c:pt>
                <c:pt idx="31457">
                  <c:v>1.0068416595458984E-3</c:v>
                </c:pt>
                <c:pt idx="31458">
                  <c:v>1.007080078125E-3</c:v>
                </c:pt>
                <c:pt idx="31459">
                  <c:v>1.007080078125E-3</c:v>
                </c:pt>
                <c:pt idx="31460">
                  <c:v>1.0068416595458984E-3</c:v>
                </c:pt>
                <c:pt idx="31461">
                  <c:v>1.007080078125E-3</c:v>
                </c:pt>
                <c:pt idx="31462">
                  <c:v>1.007080078125E-3</c:v>
                </c:pt>
                <c:pt idx="31463">
                  <c:v>1.0068416595458984E-3</c:v>
                </c:pt>
                <c:pt idx="31464">
                  <c:v>1.007080078125E-3</c:v>
                </c:pt>
                <c:pt idx="31465">
                  <c:v>1.007080078125E-3</c:v>
                </c:pt>
                <c:pt idx="31466">
                  <c:v>1.0068416595458984E-3</c:v>
                </c:pt>
                <c:pt idx="31467">
                  <c:v>1.0080337524414063E-3</c:v>
                </c:pt>
                <c:pt idx="31468">
                  <c:v>1.007080078125E-3</c:v>
                </c:pt>
                <c:pt idx="31469">
                  <c:v>1.0068416595458984E-3</c:v>
                </c:pt>
                <c:pt idx="31470">
                  <c:v>1.007080078125E-3</c:v>
                </c:pt>
                <c:pt idx="31471">
                  <c:v>1.007080078125E-3</c:v>
                </c:pt>
                <c:pt idx="31472">
                  <c:v>1.0068416595458984E-3</c:v>
                </c:pt>
                <c:pt idx="31473">
                  <c:v>1.007080078125E-3</c:v>
                </c:pt>
                <c:pt idx="31474">
                  <c:v>1.007080078125E-3</c:v>
                </c:pt>
                <c:pt idx="31475">
                  <c:v>1.0068416595458984E-3</c:v>
                </c:pt>
                <c:pt idx="31476">
                  <c:v>1.007080078125E-3</c:v>
                </c:pt>
                <c:pt idx="31477">
                  <c:v>1.007080078125E-3</c:v>
                </c:pt>
                <c:pt idx="31478">
                  <c:v>1.0068416595458984E-3</c:v>
                </c:pt>
                <c:pt idx="31479">
                  <c:v>1.007080078125E-3</c:v>
                </c:pt>
                <c:pt idx="31480">
                  <c:v>1.0080337524414063E-3</c:v>
                </c:pt>
                <c:pt idx="31481">
                  <c:v>1.007080078125E-3</c:v>
                </c:pt>
                <c:pt idx="31482">
                  <c:v>1.0068416595458984E-3</c:v>
                </c:pt>
                <c:pt idx="31483">
                  <c:v>1.007080078125E-3</c:v>
                </c:pt>
                <c:pt idx="31484">
                  <c:v>1.007080078125E-3</c:v>
                </c:pt>
                <c:pt idx="31485">
                  <c:v>1.0068416595458984E-3</c:v>
                </c:pt>
                <c:pt idx="31486">
                  <c:v>1.007080078125E-3</c:v>
                </c:pt>
                <c:pt idx="31487">
                  <c:v>1.007080078125E-3</c:v>
                </c:pt>
                <c:pt idx="31488">
                  <c:v>1.0068416595458984E-3</c:v>
                </c:pt>
                <c:pt idx="31489">
                  <c:v>1.3092041015625E-2</c:v>
                </c:pt>
                <c:pt idx="31490">
                  <c:v>1.007080078125E-3</c:v>
                </c:pt>
                <c:pt idx="31491">
                  <c:v>1.0068416595458984E-3</c:v>
                </c:pt>
                <c:pt idx="31492">
                  <c:v>1.007080078125E-3</c:v>
                </c:pt>
                <c:pt idx="31493">
                  <c:v>1.0080337524414063E-3</c:v>
                </c:pt>
                <c:pt idx="31494">
                  <c:v>1.007080078125E-3</c:v>
                </c:pt>
                <c:pt idx="31495">
                  <c:v>1.0068416595458984E-3</c:v>
                </c:pt>
                <c:pt idx="31496">
                  <c:v>1.007080078125E-3</c:v>
                </c:pt>
                <c:pt idx="31497">
                  <c:v>1.007080078125E-3</c:v>
                </c:pt>
                <c:pt idx="31498">
                  <c:v>1.0068416595458984E-3</c:v>
                </c:pt>
                <c:pt idx="31499">
                  <c:v>1.007080078125E-3</c:v>
                </c:pt>
                <c:pt idx="31500">
                  <c:v>1.007080078125E-3</c:v>
                </c:pt>
                <c:pt idx="31501">
                  <c:v>1.0068416595458984E-3</c:v>
                </c:pt>
                <c:pt idx="31502">
                  <c:v>1.007080078125E-3</c:v>
                </c:pt>
                <c:pt idx="31503">
                  <c:v>1.007080078125E-3</c:v>
                </c:pt>
                <c:pt idx="31504">
                  <c:v>1.0068416595458984E-3</c:v>
                </c:pt>
                <c:pt idx="31505">
                  <c:v>1.0080337524414063E-3</c:v>
                </c:pt>
                <c:pt idx="31506">
                  <c:v>1.007080078125E-3</c:v>
                </c:pt>
                <c:pt idx="31507">
                  <c:v>1.0068416595458984E-3</c:v>
                </c:pt>
                <c:pt idx="31508">
                  <c:v>1.007080078125E-3</c:v>
                </c:pt>
                <c:pt idx="31509">
                  <c:v>1.007080078125E-3</c:v>
                </c:pt>
                <c:pt idx="31510">
                  <c:v>1.0068416595458984E-3</c:v>
                </c:pt>
                <c:pt idx="31511">
                  <c:v>1.007080078125E-3</c:v>
                </c:pt>
                <c:pt idx="31512">
                  <c:v>1.007080078125E-3</c:v>
                </c:pt>
                <c:pt idx="31513">
                  <c:v>1.0068416595458984E-3</c:v>
                </c:pt>
                <c:pt idx="31514">
                  <c:v>1.007080078125E-3</c:v>
                </c:pt>
                <c:pt idx="31515">
                  <c:v>1.007080078125E-3</c:v>
                </c:pt>
                <c:pt idx="31516">
                  <c:v>1.0068416595458984E-3</c:v>
                </c:pt>
                <c:pt idx="31517">
                  <c:v>1.007080078125E-3</c:v>
                </c:pt>
                <c:pt idx="31518">
                  <c:v>1.0080337524414063E-3</c:v>
                </c:pt>
                <c:pt idx="31519">
                  <c:v>1.007080078125E-3</c:v>
                </c:pt>
                <c:pt idx="31520">
                  <c:v>1.0068416595458984E-3</c:v>
                </c:pt>
                <c:pt idx="31521">
                  <c:v>1.007080078125E-3</c:v>
                </c:pt>
                <c:pt idx="31522">
                  <c:v>1.007080078125E-3</c:v>
                </c:pt>
                <c:pt idx="31523">
                  <c:v>1.0068416595458984E-3</c:v>
                </c:pt>
                <c:pt idx="31524">
                  <c:v>1.007080078125E-3</c:v>
                </c:pt>
                <c:pt idx="31525">
                  <c:v>1.007080078125E-3</c:v>
                </c:pt>
                <c:pt idx="31526">
                  <c:v>1.0068416595458984E-3</c:v>
                </c:pt>
                <c:pt idx="31527">
                  <c:v>1.007080078125E-3</c:v>
                </c:pt>
                <c:pt idx="31528">
                  <c:v>1.007080078125E-3</c:v>
                </c:pt>
                <c:pt idx="31529">
                  <c:v>1.0068416595458984E-3</c:v>
                </c:pt>
                <c:pt idx="31530">
                  <c:v>1.0080337524414063E-3</c:v>
                </c:pt>
                <c:pt idx="31531">
                  <c:v>1.007080078125E-3</c:v>
                </c:pt>
                <c:pt idx="31532">
                  <c:v>1.0068416595458984E-3</c:v>
                </c:pt>
                <c:pt idx="31533">
                  <c:v>1.007080078125E-3</c:v>
                </c:pt>
                <c:pt idx="31534">
                  <c:v>1.007080078125E-3</c:v>
                </c:pt>
                <c:pt idx="31535">
                  <c:v>1.0068416595458984E-3</c:v>
                </c:pt>
                <c:pt idx="31536">
                  <c:v>1.007080078125E-3</c:v>
                </c:pt>
                <c:pt idx="31537">
                  <c:v>1.007080078125E-3</c:v>
                </c:pt>
                <c:pt idx="31538">
                  <c:v>1.0068416595458984E-3</c:v>
                </c:pt>
                <c:pt idx="31539">
                  <c:v>1.007080078125E-3</c:v>
                </c:pt>
                <c:pt idx="31540">
                  <c:v>1.007080078125E-3</c:v>
                </c:pt>
                <c:pt idx="31541">
                  <c:v>1.0068416595458984E-3</c:v>
                </c:pt>
                <c:pt idx="31542">
                  <c:v>1.007080078125E-3</c:v>
                </c:pt>
                <c:pt idx="31543">
                  <c:v>1.0080337524414063E-3</c:v>
                </c:pt>
                <c:pt idx="31544">
                  <c:v>1.007080078125E-3</c:v>
                </c:pt>
                <c:pt idx="31545">
                  <c:v>1.0068416595458984E-3</c:v>
                </c:pt>
                <c:pt idx="31546">
                  <c:v>1.007080078125E-3</c:v>
                </c:pt>
                <c:pt idx="31547">
                  <c:v>1.007080078125E-3</c:v>
                </c:pt>
                <c:pt idx="31548">
                  <c:v>1.0068416595458984E-3</c:v>
                </c:pt>
                <c:pt idx="31549">
                  <c:v>1.007080078125E-3</c:v>
                </c:pt>
                <c:pt idx="31550">
                  <c:v>1.007080078125E-3</c:v>
                </c:pt>
                <c:pt idx="31551">
                  <c:v>1.0068416595458984E-3</c:v>
                </c:pt>
                <c:pt idx="31552">
                  <c:v>1.007080078125E-3</c:v>
                </c:pt>
                <c:pt idx="31553">
                  <c:v>1.0068416595458984E-3</c:v>
                </c:pt>
                <c:pt idx="31554">
                  <c:v>1.007080078125E-3</c:v>
                </c:pt>
                <c:pt idx="31555">
                  <c:v>1.0080337524414063E-3</c:v>
                </c:pt>
                <c:pt idx="31556">
                  <c:v>1.007080078125E-3</c:v>
                </c:pt>
                <c:pt idx="31557">
                  <c:v>1.0068416595458984E-3</c:v>
                </c:pt>
                <c:pt idx="31558">
                  <c:v>1.007080078125E-3</c:v>
                </c:pt>
                <c:pt idx="31559">
                  <c:v>1.007080078125E-3</c:v>
                </c:pt>
                <c:pt idx="31560">
                  <c:v>1.0068416595458984E-3</c:v>
                </c:pt>
                <c:pt idx="31561">
                  <c:v>1.007080078125E-3</c:v>
                </c:pt>
                <c:pt idx="31562">
                  <c:v>1.007080078125E-3</c:v>
                </c:pt>
                <c:pt idx="31563">
                  <c:v>1.0068416595458984E-3</c:v>
                </c:pt>
                <c:pt idx="31564">
                  <c:v>1.007080078125E-3</c:v>
                </c:pt>
                <c:pt idx="31565">
                  <c:v>1.007080078125E-3</c:v>
                </c:pt>
                <c:pt idx="31566">
                  <c:v>1.0068416595458984E-3</c:v>
                </c:pt>
                <c:pt idx="31567">
                  <c:v>1.007080078125E-3</c:v>
                </c:pt>
                <c:pt idx="31568">
                  <c:v>1.0080337524414063E-3</c:v>
                </c:pt>
                <c:pt idx="31569">
                  <c:v>1.007080078125E-3</c:v>
                </c:pt>
                <c:pt idx="31570">
                  <c:v>1.0068416595458984E-3</c:v>
                </c:pt>
                <c:pt idx="31571">
                  <c:v>1.007080078125E-3</c:v>
                </c:pt>
                <c:pt idx="31572">
                  <c:v>1.007080078125E-3</c:v>
                </c:pt>
                <c:pt idx="31573">
                  <c:v>6.0417652130126953E-3</c:v>
                </c:pt>
                <c:pt idx="31574">
                  <c:v>1.007080078125E-3</c:v>
                </c:pt>
                <c:pt idx="31575">
                  <c:v>1.0080337524414063E-3</c:v>
                </c:pt>
                <c:pt idx="31576">
                  <c:v>1.007080078125E-3</c:v>
                </c:pt>
                <c:pt idx="31577">
                  <c:v>1.0068416595458984E-3</c:v>
                </c:pt>
                <c:pt idx="31578">
                  <c:v>1.007080078125E-3</c:v>
                </c:pt>
                <c:pt idx="31579">
                  <c:v>1.007080078125E-3</c:v>
                </c:pt>
                <c:pt idx="31580">
                  <c:v>1.0068416595458984E-3</c:v>
                </c:pt>
                <c:pt idx="31581">
                  <c:v>1.007080078125E-3</c:v>
                </c:pt>
                <c:pt idx="31582">
                  <c:v>1.007080078125E-3</c:v>
                </c:pt>
                <c:pt idx="31583">
                  <c:v>1.0068416595458984E-3</c:v>
                </c:pt>
                <c:pt idx="31584">
                  <c:v>1.007080078125E-3</c:v>
                </c:pt>
                <c:pt idx="31585">
                  <c:v>1.007080078125E-3</c:v>
                </c:pt>
                <c:pt idx="31586">
                  <c:v>1.0068416595458984E-3</c:v>
                </c:pt>
                <c:pt idx="31587">
                  <c:v>1.007080078125E-3</c:v>
                </c:pt>
                <c:pt idx="31588">
                  <c:v>1.0080337524414063E-3</c:v>
                </c:pt>
                <c:pt idx="31589">
                  <c:v>1.007080078125E-3</c:v>
                </c:pt>
                <c:pt idx="31590">
                  <c:v>1.0068416595458984E-3</c:v>
                </c:pt>
                <c:pt idx="31591">
                  <c:v>1.007080078125E-3</c:v>
                </c:pt>
                <c:pt idx="31592">
                  <c:v>1.0068416595458984E-3</c:v>
                </c:pt>
                <c:pt idx="31593">
                  <c:v>1.007080078125E-3</c:v>
                </c:pt>
                <c:pt idx="31594">
                  <c:v>1.007080078125E-3</c:v>
                </c:pt>
                <c:pt idx="31595">
                  <c:v>1.0068416595458984E-3</c:v>
                </c:pt>
                <c:pt idx="31596">
                  <c:v>1.007080078125E-3</c:v>
                </c:pt>
                <c:pt idx="31597">
                  <c:v>1.007080078125E-3</c:v>
                </c:pt>
                <c:pt idx="31598">
                  <c:v>1.0068416595458984E-3</c:v>
                </c:pt>
                <c:pt idx="31599">
                  <c:v>1.007080078125E-3</c:v>
                </c:pt>
                <c:pt idx="31600">
                  <c:v>1.0080337524414063E-3</c:v>
                </c:pt>
                <c:pt idx="31601">
                  <c:v>1.007080078125E-3</c:v>
                </c:pt>
                <c:pt idx="31602">
                  <c:v>1.0068416595458984E-3</c:v>
                </c:pt>
                <c:pt idx="31603">
                  <c:v>1.007080078125E-3</c:v>
                </c:pt>
                <c:pt idx="31604">
                  <c:v>1.007080078125E-3</c:v>
                </c:pt>
                <c:pt idx="31605">
                  <c:v>1.0068416595458984E-3</c:v>
                </c:pt>
                <c:pt idx="31606">
                  <c:v>1.007080078125E-3</c:v>
                </c:pt>
                <c:pt idx="31607">
                  <c:v>1.007080078125E-3</c:v>
                </c:pt>
                <c:pt idx="31608">
                  <c:v>1.0068416595458984E-3</c:v>
                </c:pt>
                <c:pt idx="31609">
                  <c:v>1.007080078125E-3</c:v>
                </c:pt>
                <c:pt idx="31610">
                  <c:v>1.007080078125E-3</c:v>
                </c:pt>
                <c:pt idx="31611">
                  <c:v>1.0068416595458984E-3</c:v>
                </c:pt>
                <c:pt idx="31612">
                  <c:v>1.007080078125E-3</c:v>
                </c:pt>
                <c:pt idx="31613">
                  <c:v>1.0080337524414063E-3</c:v>
                </c:pt>
                <c:pt idx="31614">
                  <c:v>1.0068416595458984E-3</c:v>
                </c:pt>
                <c:pt idx="31615">
                  <c:v>1.007080078125E-3</c:v>
                </c:pt>
                <c:pt idx="31616">
                  <c:v>1.007080078125E-3</c:v>
                </c:pt>
                <c:pt idx="31617">
                  <c:v>1.0068416595458984E-3</c:v>
                </c:pt>
                <c:pt idx="31618">
                  <c:v>1.007080078125E-3</c:v>
                </c:pt>
                <c:pt idx="31619">
                  <c:v>1.007080078125E-3</c:v>
                </c:pt>
                <c:pt idx="31620">
                  <c:v>1.0068416595458984E-3</c:v>
                </c:pt>
                <c:pt idx="31621">
                  <c:v>1.007080078125E-3</c:v>
                </c:pt>
                <c:pt idx="31622">
                  <c:v>1.007080078125E-3</c:v>
                </c:pt>
                <c:pt idx="31623">
                  <c:v>1.0068416595458984E-3</c:v>
                </c:pt>
                <c:pt idx="31624">
                  <c:v>1.007080078125E-3</c:v>
                </c:pt>
                <c:pt idx="31625">
                  <c:v>1.0080337524414063E-3</c:v>
                </c:pt>
                <c:pt idx="31626">
                  <c:v>1.007080078125E-3</c:v>
                </c:pt>
                <c:pt idx="31627">
                  <c:v>1.0068416595458984E-3</c:v>
                </c:pt>
                <c:pt idx="31628">
                  <c:v>1.007080078125E-3</c:v>
                </c:pt>
                <c:pt idx="31629">
                  <c:v>1.007080078125E-3</c:v>
                </c:pt>
                <c:pt idx="31630">
                  <c:v>1.0068416595458984E-3</c:v>
                </c:pt>
                <c:pt idx="31631">
                  <c:v>1.007080078125E-3</c:v>
                </c:pt>
                <c:pt idx="31632">
                  <c:v>1.007080078125E-3</c:v>
                </c:pt>
                <c:pt idx="31633">
                  <c:v>1.0068416595458984E-3</c:v>
                </c:pt>
                <c:pt idx="31634">
                  <c:v>1.007080078125E-3</c:v>
                </c:pt>
                <c:pt idx="31635">
                  <c:v>1.007080078125E-3</c:v>
                </c:pt>
                <c:pt idx="31636">
                  <c:v>1.0068416595458984E-3</c:v>
                </c:pt>
                <c:pt idx="31637">
                  <c:v>1.007080078125E-3</c:v>
                </c:pt>
                <c:pt idx="31638">
                  <c:v>1.0080337524414063E-3</c:v>
                </c:pt>
                <c:pt idx="31639">
                  <c:v>1.0068416595458984E-3</c:v>
                </c:pt>
                <c:pt idx="31640">
                  <c:v>1.007080078125E-3</c:v>
                </c:pt>
                <c:pt idx="31641">
                  <c:v>1.007080078125E-3</c:v>
                </c:pt>
                <c:pt idx="31642">
                  <c:v>1.0068416595458984E-3</c:v>
                </c:pt>
                <c:pt idx="31643">
                  <c:v>1.007080078125E-3</c:v>
                </c:pt>
                <c:pt idx="31644">
                  <c:v>1.007080078125E-3</c:v>
                </c:pt>
                <c:pt idx="31645">
                  <c:v>1.0068416595458984E-3</c:v>
                </c:pt>
                <c:pt idx="31646">
                  <c:v>1.007080078125E-3</c:v>
                </c:pt>
                <c:pt idx="31647">
                  <c:v>1.007080078125E-3</c:v>
                </c:pt>
                <c:pt idx="31648">
                  <c:v>1.0068416595458984E-3</c:v>
                </c:pt>
                <c:pt idx="31649">
                  <c:v>1.007080078125E-3</c:v>
                </c:pt>
                <c:pt idx="31650">
                  <c:v>1.0080337524414063E-3</c:v>
                </c:pt>
                <c:pt idx="31651">
                  <c:v>1.007080078125E-3</c:v>
                </c:pt>
                <c:pt idx="31652">
                  <c:v>1.0068416595458984E-3</c:v>
                </c:pt>
                <c:pt idx="31653">
                  <c:v>1.007080078125E-3</c:v>
                </c:pt>
                <c:pt idx="31654">
                  <c:v>1.007080078125E-3</c:v>
                </c:pt>
                <c:pt idx="31655">
                  <c:v>1.0068416595458984E-3</c:v>
                </c:pt>
                <c:pt idx="31656">
                  <c:v>1.007080078125E-3</c:v>
                </c:pt>
                <c:pt idx="31657">
                  <c:v>1.007080078125E-3</c:v>
                </c:pt>
                <c:pt idx="31658">
                  <c:v>1.0068416595458984E-3</c:v>
                </c:pt>
                <c:pt idx="31659">
                  <c:v>1.007080078125E-3</c:v>
                </c:pt>
                <c:pt idx="31660">
                  <c:v>1.007080078125E-3</c:v>
                </c:pt>
                <c:pt idx="31661">
                  <c:v>1.0068416595458984E-3</c:v>
                </c:pt>
                <c:pt idx="31662">
                  <c:v>1.007080078125E-3</c:v>
                </c:pt>
                <c:pt idx="31663">
                  <c:v>1.0080337524414063E-3</c:v>
                </c:pt>
                <c:pt idx="31664">
                  <c:v>1.0068416595458984E-3</c:v>
                </c:pt>
                <c:pt idx="31665">
                  <c:v>1.007080078125E-3</c:v>
                </c:pt>
                <c:pt idx="31666">
                  <c:v>1.007080078125E-3</c:v>
                </c:pt>
                <c:pt idx="31667">
                  <c:v>1.0068416595458984E-3</c:v>
                </c:pt>
                <c:pt idx="31668">
                  <c:v>1.007080078125E-3</c:v>
                </c:pt>
                <c:pt idx="31669">
                  <c:v>1.007080078125E-3</c:v>
                </c:pt>
                <c:pt idx="31670">
                  <c:v>1.0068416595458984E-3</c:v>
                </c:pt>
                <c:pt idx="31671">
                  <c:v>1.007080078125E-3</c:v>
                </c:pt>
                <c:pt idx="31672">
                  <c:v>1.007080078125E-3</c:v>
                </c:pt>
                <c:pt idx="31673">
                  <c:v>1.0068416595458984E-3</c:v>
                </c:pt>
                <c:pt idx="31674">
                  <c:v>1.007080078125E-3</c:v>
                </c:pt>
                <c:pt idx="31675">
                  <c:v>1.0080337524414063E-3</c:v>
                </c:pt>
                <c:pt idx="31676">
                  <c:v>1.007080078125E-3</c:v>
                </c:pt>
                <c:pt idx="31677">
                  <c:v>1.0068416595458984E-3</c:v>
                </c:pt>
                <c:pt idx="31678">
                  <c:v>1.007080078125E-3</c:v>
                </c:pt>
                <c:pt idx="31679">
                  <c:v>1.007080078125E-3</c:v>
                </c:pt>
                <c:pt idx="31680">
                  <c:v>1.0068416595458984E-3</c:v>
                </c:pt>
                <c:pt idx="31681">
                  <c:v>1.007080078125E-3</c:v>
                </c:pt>
                <c:pt idx="31682">
                  <c:v>1.007080078125E-3</c:v>
                </c:pt>
                <c:pt idx="31683">
                  <c:v>1.0068416595458984E-3</c:v>
                </c:pt>
                <c:pt idx="31684">
                  <c:v>1.007080078125E-3</c:v>
                </c:pt>
                <c:pt idx="31685">
                  <c:v>1.007080078125E-3</c:v>
                </c:pt>
                <c:pt idx="31686">
                  <c:v>1.0068416595458984E-3</c:v>
                </c:pt>
                <c:pt idx="31687">
                  <c:v>1.007080078125E-3</c:v>
                </c:pt>
                <c:pt idx="31688">
                  <c:v>1.0080337524414063E-3</c:v>
                </c:pt>
                <c:pt idx="31689">
                  <c:v>1.0068416595458984E-3</c:v>
                </c:pt>
                <c:pt idx="31690">
                  <c:v>1.007080078125E-3</c:v>
                </c:pt>
                <c:pt idx="31691">
                  <c:v>1.007080078125E-3</c:v>
                </c:pt>
                <c:pt idx="31692">
                  <c:v>1.0068416595458984E-3</c:v>
                </c:pt>
                <c:pt idx="31693">
                  <c:v>1.007080078125E-3</c:v>
                </c:pt>
                <c:pt idx="31694">
                  <c:v>1.007080078125E-3</c:v>
                </c:pt>
                <c:pt idx="31695">
                  <c:v>1.0068416595458984E-3</c:v>
                </c:pt>
                <c:pt idx="31696">
                  <c:v>1.007080078125E-3</c:v>
                </c:pt>
                <c:pt idx="31697">
                  <c:v>1.007080078125E-3</c:v>
                </c:pt>
                <c:pt idx="31698">
                  <c:v>1.0068416595458984E-3</c:v>
                </c:pt>
                <c:pt idx="31699">
                  <c:v>1.007080078125E-3</c:v>
                </c:pt>
                <c:pt idx="31700">
                  <c:v>1.0080337524414063E-3</c:v>
                </c:pt>
                <c:pt idx="31701">
                  <c:v>1.007080078125E-3</c:v>
                </c:pt>
                <c:pt idx="31702">
                  <c:v>1.0068416595458984E-3</c:v>
                </c:pt>
                <c:pt idx="31703">
                  <c:v>1.007080078125E-3</c:v>
                </c:pt>
                <c:pt idx="31704">
                  <c:v>1.007080078125E-3</c:v>
                </c:pt>
                <c:pt idx="31705">
                  <c:v>1.0068416595458984E-3</c:v>
                </c:pt>
                <c:pt idx="31706">
                  <c:v>1.007080078125E-3</c:v>
                </c:pt>
                <c:pt idx="31707">
                  <c:v>1.007080078125E-3</c:v>
                </c:pt>
                <c:pt idx="31708">
                  <c:v>1.0068416595458984E-3</c:v>
                </c:pt>
                <c:pt idx="31709">
                  <c:v>1.007080078125E-3</c:v>
                </c:pt>
                <c:pt idx="31710">
                  <c:v>1.007080078125E-3</c:v>
                </c:pt>
                <c:pt idx="31711">
                  <c:v>1.0068416595458984E-3</c:v>
                </c:pt>
                <c:pt idx="31712">
                  <c:v>1.007080078125E-3</c:v>
                </c:pt>
                <c:pt idx="31713">
                  <c:v>1.0080337524414063E-3</c:v>
                </c:pt>
                <c:pt idx="31714">
                  <c:v>1.0068416595458984E-3</c:v>
                </c:pt>
                <c:pt idx="31715">
                  <c:v>1.007080078125E-3</c:v>
                </c:pt>
                <c:pt idx="31716">
                  <c:v>1.007080078125E-3</c:v>
                </c:pt>
                <c:pt idx="31717">
                  <c:v>1.0068416595458984E-3</c:v>
                </c:pt>
                <c:pt idx="31718">
                  <c:v>1.007080078125E-3</c:v>
                </c:pt>
                <c:pt idx="31719">
                  <c:v>1.007080078125E-3</c:v>
                </c:pt>
                <c:pt idx="31720">
                  <c:v>1.0068416595458984E-3</c:v>
                </c:pt>
                <c:pt idx="31721">
                  <c:v>1.007080078125E-3</c:v>
                </c:pt>
                <c:pt idx="31722">
                  <c:v>1.007080078125E-3</c:v>
                </c:pt>
                <c:pt idx="31723">
                  <c:v>1.0068416595458984E-3</c:v>
                </c:pt>
                <c:pt idx="31724">
                  <c:v>1.007080078125E-3</c:v>
                </c:pt>
                <c:pt idx="31725">
                  <c:v>1.0080337524414063E-3</c:v>
                </c:pt>
                <c:pt idx="31726">
                  <c:v>1.007080078125E-3</c:v>
                </c:pt>
                <c:pt idx="31727">
                  <c:v>1.0068416595458984E-3</c:v>
                </c:pt>
                <c:pt idx="31728">
                  <c:v>1.007080078125E-3</c:v>
                </c:pt>
                <c:pt idx="31729">
                  <c:v>1.007080078125E-3</c:v>
                </c:pt>
                <c:pt idx="31730">
                  <c:v>1.0068416595458984E-3</c:v>
                </c:pt>
                <c:pt idx="31731">
                  <c:v>1.007080078125E-3</c:v>
                </c:pt>
                <c:pt idx="31732">
                  <c:v>1.007080078125E-3</c:v>
                </c:pt>
                <c:pt idx="31733">
                  <c:v>1.0068416595458984E-3</c:v>
                </c:pt>
                <c:pt idx="31734">
                  <c:v>1.007080078125E-3</c:v>
                </c:pt>
                <c:pt idx="31735">
                  <c:v>1.007080078125E-3</c:v>
                </c:pt>
                <c:pt idx="31736">
                  <c:v>1.0068416595458984E-3</c:v>
                </c:pt>
                <c:pt idx="31737">
                  <c:v>1.007080078125E-3</c:v>
                </c:pt>
                <c:pt idx="31738">
                  <c:v>1.0080337524414063E-3</c:v>
                </c:pt>
                <c:pt idx="31739">
                  <c:v>1.0068416595458984E-3</c:v>
                </c:pt>
                <c:pt idx="31740">
                  <c:v>1.007080078125E-3</c:v>
                </c:pt>
                <c:pt idx="31741">
                  <c:v>1.007080078125E-3</c:v>
                </c:pt>
                <c:pt idx="31742">
                  <c:v>1.0068416595458984E-3</c:v>
                </c:pt>
                <c:pt idx="31743">
                  <c:v>1.007080078125E-3</c:v>
                </c:pt>
                <c:pt idx="31744">
                  <c:v>1.007080078125E-3</c:v>
                </c:pt>
                <c:pt idx="31745">
                  <c:v>1.0068416595458984E-3</c:v>
                </c:pt>
                <c:pt idx="31746">
                  <c:v>1.007080078125E-3</c:v>
                </c:pt>
                <c:pt idx="31747">
                  <c:v>1.007080078125E-3</c:v>
                </c:pt>
                <c:pt idx="31748">
                  <c:v>1.0068416595458984E-3</c:v>
                </c:pt>
                <c:pt idx="31749">
                  <c:v>1.007080078125E-3</c:v>
                </c:pt>
                <c:pt idx="31750">
                  <c:v>1.0080337524414063E-3</c:v>
                </c:pt>
                <c:pt idx="31751">
                  <c:v>1.007080078125E-3</c:v>
                </c:pt>
                <c:pt idx="31752">
                  <c:v>1.0068416595458984E-3</c:v>
                </c:pt>
                <c:pt idx="31753">
                  <c:v>1.007080078125E-3</c:v>
                </c:pt>
                <c:pt idx="31754">
                  <c:v>1.007080078125E-3</c:v>
                </c:pt>
                <c:pt idx="31755">
                  <c:v>1.0068416595458984E-3</c:v>
                </c:pt>
                <c:pt idx="31756">
                  <c:v>1.007080078125E-3</c:v>
                </c:pt>
                <c:pt idx="31757">
                  <c:v>1.007080078125E-3</c:v>
                </c:pt>
                <c:pt idx="31758">
                  <c:v>1.0068416595458984E-3</c:v>
                </c:pt>
                <c:pt idx="31759">
                  <c:v>1.007080078125E-3</c:v>
                </c:pt>
                <c:pt idx="31760">
                  <c:v>1.007080078125E-3</c:v>
                </c:pt>
                <c:pt idx="31761">
                  <c:v>1.0068416595458984E-3</c:v>
                </c:pt>
                <c:pt idx="31762">
                  <c:v>1.007080078125E-3</c:v>
                </c:pt>
                <c:pt idx="31763">
                  <c:v>1.0080337524414063E-3</c:v>
                </c:pt>
                <c:pt idx="31764">
                  <c:v>1.0068416595458984E-3</c:v>
                </c:pt>
                <c:pt idx="31765">
                  <c:v>1.007080078125E-3</c:v>
                </c:pt>
                <c:pt idx="31766">
                  <c:v>1.007080078125E-3</c:v>
                </c:pt>
                <c:pt idx="31767">
                  <c:v>1.0068416595458984E-3</c:v>
                </c:pt>
                <c:pt idx="31768">
                  <c:v>1.007080078125E-3</c:v>
                </c:pt>
                <c:pt idx="31769">
                  <c:v>1.007080078125E-3</c:v>
                </c:pt>
                <c:pt idx="31770">
                  <c:v>1.0068416595458984E-3</c:v>
                </c:pt>
                <c:pt idx="31771">
                  <c:v>1.007080078125E-3</c:v>
                </c:pt>
                <c:pt idx="31772">
                  <c:v>1.007080078125E-3</c:v>
                </c:pt>
                <c:pt idx="31773">
                  <c:v>1.0068416595458984E-3</c:v>
                </c:pt>
                <c:pt idx="31774">
                  <c:v>1.007080078125E-3</c:v>
                </c:pt>
                <c:pt idx="31775">
                  <c:v>1.0080337524414063E-3</c:v>
                </c:pt>
                <c:pt idx="31776">
                  <c:v>1.007080078125E-3</c:v>
                </c:pt>
                <c:pt idx="31777">
                  <c:v>1.0068416595458984E-3</c:v>
                </c:pt>
                <c:pt idx="31778">
                  <c:v>1.007080078125E-3</c:v>
                </c:pt>
                <c:pt idx="31779">
                  <c:v>1.007080078125E-3</c:v>
                </c:pt>
                <c:pt idx="31780">
                  <c:v>1.0068416595458984E-3</c:v>
                </c:pt>
                <c:pt idx="31781">
                  <c:v>1.007080078125E-3</c:v>
                </c:pt>
                <c:pt idx="31782">
                  <c:v>1.007080078125E-3</c:v>
                </c:pt>
                <c:pt idx="31783">
                  <c:v>1.0068416595458984E-3</c:v>
                </c:pt>
                <c:pt idx="31784">
                  <c:v>1.007080078125E-3</c:v>
                </c:pt>
                <c:pt idx="31785">
                  <c:v>1.007080078125E-3</c:v>
                </c:pt>
                <c:pt idx="31786">
                  <c:v>1.0068416595458984E-3</c:v>
                </c:pt>
                <c:pt idx="31787">
                  <c:v>1.007080078125E-3</c:v>
                </c:pt>
                <c:pt idx="31788">
                  <c:v>1.0080337524414063E-3</c:v>
                </c:pt>
                <c:pt idx="31789">
                  <c:v>1.0068416595458984E-3</c:v>
                </c:pt>
                <c:pt idx="31790">
                  <c:v>1.007080078125E-3</c:v>
                </c:pt>
                <c:pt idx="31791">
                  <c:v>1.007080078125E-3</c:v>
                </c:pt>
                <c:pt idx="31792">
                  <c:v>1.0068416595458984E-3</c:v>
                </c:pt>
                <c:pt idx="31793">
                  <c:v>1.007080078125E-3</c:v>
                </c:pt>
                <c:pt idx="31794">
                  <c:v>1.007080078125E-3</c:v>
                </c:pt>
                <c:pt idx="31795">
                  <c:v>1.0068416595458984E-3</c:v>
                </c:pt>
                <c:pt idx="31796">
                  <c:v>1.007080078125E-3</c:v>
                </c:pt>
                <c:pt idx="31797">
                  <c:v>1.007080078125E-3</c:v>
                </c:pt>
                <c:pt idx="31798">
                  <c:v>1.0068416595458984E-3</c:v>
                </c:pt>
                <c:pt idx="31799">
                  <c:v>4.0290355682373047E-3</c:v>
                </c:pt>
                <c:pt idx="31800">
                  <c:v>1.007080078125E-3</c:v>
                </c:pt>
                <c:pt idx="31801">
                  <c:v>1.007080078125E-3</c:v>
                </c:pt>
                <c:pt idx="31802">
                  <c:v>1.0068416595458984E-3</c:v>
                </c:pt>
                <c:pt idx="31803">
                  <c:v>1.007080078125E-3</c:v>
                </c:pt>
                <c:pt idx="31804">
                  <c:v>1.007080078125E-3</c:v>
                </c:pt>
                <c:pt idx="31805">
                  <c:v>1.0068416595458984E-3</c:v>
                </c:pt>
                <c:pt idx="31806">
                  <c:v>1.007080078125E-3</c:v>
                </c:pt>
                <c:pt idx="31807">
                  <c:v>1.007080078125E-3</c:v>
                </c:pt>
                <c:pt idx="31808">
                  <c:v>1.0068416595458984E-3</c:v>
                </c:pt>
                <c:pt idx="31809">
                  <c:v>1.007080078125E-3</c:v>
                </c:pt>
                <c:pt idx="31810">
                  <c:v>1.0080337524414063E-3</c:v>
                </c:pt>
                <c:pt idx="31811">
                  <c:v>1.0068416595458984E-3</c:v>
                </c:pt>
                <c:pt idx="31812">
                  <c:v>1.007080078125E-3</c:v>
                </c:pt>
                <c:pt idx="31813">
                  <c:v>1.007080078125E-3</c:v>
                </c:pt>
                <c:pt idx="31814">
                  <c:v>1.0068416595458984E-3</c:v>
                </c:pt>
                <c:pt idx="31815">
                  <c:v>1.007080078125E-3</c:v>
                </c:pt>
                <c:pt idx="31816">
                  <c:v>1.007080078125E-3</c:v>
                </c:pt>
                <c:pt idx="31817">
                  <c:v>1.0068416595458984E-3</c:v>
                </c:pt>
                <c:pt idx="31818">
                  <c:v>1.007080078125E-3</c:v>
                </c:pt>
                <c:pt idx="31819">
                  <c:v>1.007080078125E-3</c:v>
                </c:pt>
                <c:pt idx="31820">
                  <c:v>1.0068416595458984E-3</c:v>
                </c:pt>
                <c:pt idx="31821">
                  <c:v>1.007080078125E-3</c:v>
                </c:pt>
                <c:pt idx="31822">
                  <c:v>1.0080337524414063E-3</c:v>
                </c:pt>
                <c:pt idx="31823">
                  <c:v>1.007080078125E-3</c:v>
                </c:pt>
                <c:pt idx="31824">
                  <c:v>1.0068416595458984E-3</c:v>
                </c:pt>
                <c:pt idx="31825">
                  <c:v>1.007080078125E-3</c:v>
                </c:pt>
                <c:pt idx="31826">
                  <c:v>1.007080078125E-3</c:v>
                </c:pt>
                <c:pt idx="31827">
                  <c:v>1.0068416595458984E-3</c:v>
                </c:pt>
                <c:pt idx="31828">
                  <c:v>1.007080078125E-3</c:v>
                </c:pt>
                <c:pt idx="31829">
                  <c:v>1.007080078125E-3</c:v>
                </c:pt>
                <c:pt idx="31830">
                  <c:v>1.0068416595458984E-3</c:v>
                </c:pt>
                <c:pt idx="31831">
                  <c:v>1.007080078125E-3</c:v>
                </c:pt>
                <c:pt idx="31832">
                  <c:v>1.007080078125E-3</c:v>
                </c:pt>
                <c:pt idx="31833">
                  <c:v>1.0068416595458984E-3</c:v>
                </c:pt>
                <c:pt idx="31834">
                  <c:v>1.0080337524414063E-3</c:v>
                </c:pt>
                <c:pt idx="31835">
                  <c:v>1.007080078125E-3</c:v>
                </c:pt>
                <c:pt idx="31836">
                  <c:v>1.0068416595458984E-3</c:v>
                </c:pt>
                <c:pt idx="31837">
                  <c:v>1.007080078125E-3</c:v>
                </c:pt>
                <c:pt idx="31838">
                  <c:v>1.007080078125E-3</c:v>
                </c:pt>
                <c:pt idx="31839">
                  <c:v>1.0068416595458984E-3</c:v>
                </c:pt>
                <c:pt idx="31840">
                  <c:v>1.007080078125E-3</c:v>
                </c:pt>
                <c:pt idx="31841">
                  <c:v>1.007080078125E-3</c:v>
                </c:pt>
                <c:pt idx="31842">
                  <c:v>1.0068416595458984E-3</c:v>
                </c:pt>
                <c:pt idx="31843">
                  <c:v>1.007080078125E-3</c:v>
                </c:pt>
                <c:pt idx="31844">
                  <c:v>1.007080078125E-3</c:v>
                </c:pt>
                <c:pt idx="31845">
                  <c:v>1.0068416595458984E-3</c:v>
                </c:pt>
                <c:pt idx="31846">
                  <c:v>1.007080078125E-3</c:v>
                </c:pt>
                <c:pt idx="31847">
                  <c:v>1.0080337524414063E-3</c:v>
                </c:pt>
                <c:pt idx="31848">
                  <c:v>1.007080078125E-3</c:v>
                </c:pt>
                <c:pt idx="31849">
                  <c:v>1.0068416595458984E-3</c:v>
                </c:pt>
                <c:pt idx="31850">
                  <c:v>1.007080078125E-3</c:v>
                </c:pt>
                <c:pt idx="31851">
                  <c:v>1.007080078125E-3</c:v>
                </c:pt>
                <c:pt idx="31852">
                  <c:v>1.0068416595458984E-3</c:v>
                </c:pt>
                <c:pt idx="31853">
                  <c:v>1.007080078125E-3</c:v>
                </c:pt>
                <c:pt idx="31854">
                  <c:v>1.007080078125E-3</c:v>
                </c:pt>
                <c:pt idx="31855">
                  <c:v>1.0068416595458984E-3</c:v>
                </c:pt>
                <c:pt idx="31856">
                  <c:v>1.007080078125E-3</c:v>
                </c:pt>
                <c:pt idx="31857">
                  <c:v>1.007080078125E-3</c:v>
                </c:pt>
                <c:pt idx="31858">
                  <c:v>1.0068416595458984E-3</c:v>
                </c:pt>
                <c:pt idx="31859">
                  <c:v>1.0080337524414063E-3</c:v>
                </c:pt>
                <c:pt idx="31860">
                  <c:v>1.007080078125E-3</c:v>
                </c:pt>
                <c:pt idx="31861">
                  <c:v>1.0068416595458984E-3</c:v>
                </c:pt>
                <c:pt idx="31862">
                  <c:v>1.007080078125E-3</c:v>
                </c:pt>
                <c:pt idx="31863">
                  <c:v>1.007080078125E-3</c:v>
                </c:pt>
                <c:pt idx="31864">
                  <c:v>1.0068416595458984E-3</c:v>
                </c:pt>
                <c:pt idx="31865">
                  <c:v>1.007080078125E-3</c:v>
                </c:pt>
                <c:pt idx="31866">
                  <c:v>1.007080078125E-3</c:v>
                </c:pt>
                <c:pt idx="31867">
                  <c:v>1.0068416595458984E-3</c:v>
                </c:pt>
                <c:pt idx="31868">
                  <c:v>1.007080078125E-3</c:v>
                </c:pt>
                <c:pt idx="31869">
                  <c:v>1.007080078125E-3</c:v>
                </c:pt>
                <c:pt idx="31870">
                  <c:v>1.0068416595458984E-3</c:v>
                </c:pt>
                <c:pt idx="31871">
                  <c:v>1.007080078125E-3</c:v>
                </c:pt>
                <c:pt idx="31872">
                  <c:v>1.0080337524414063E-3</c:v>
                </c:pt>
                <c:pt idx="31873">
                  <c:v>1.007080078125E-3</c:v>
                </c:pt>
                <c:pt idx="31874">
                  <c:v>1.0068416595458984E-3</c:v>
                </c:pt>
                <c:pt idx="31875">
                  <c:v>1.007080078125E-3</c:v>
                </c:pt>
                <c:pt idx="31876">
                  <c:v>1.007080078125E-3</c:v>
                </c:pt>
                <c:pt idx="31877">
                  <c:v>1.0068416595458984E-3</c:v>
                </c:pt>
                <c:pt idx="31878">
                  <c:v>1.007080078125E-3</c:v>
                </c:pt>
                <c:pt idx="31879">
                  <c:v>1.007080078125E-3</c:v>
                </c:pt>
                <c:pt idx="31880">
                  <c:v>1.0068416595458984E-3</c:v>
                </c:pt>
                <c:pt idx="31881">
                  <c:v>1.007080078125E-3</c:v>
                </c:pt>
                <c:pt idx="31882">
                  <c:v>1.007080078125E-3</c:v>
                </c:pt>
                <c:pt idx="31883">
                  <c:v>1.0068416595458984E-3</c:v>
                </c:pt>
                <c:pt idx="31884">
                  <c:v>1.0080337524414063E-3</c:v>
                </c:pt>
                <c:pt idx="31885">
                  <c:v>1.007080078125E-3</c:v>
                </c:pt>
                <c:pt idx="31886">
                  <c:v>1.0068416595458984E-3</c:v>
                </c:pt>
                <c:pt idx="31887">
                  <c:v>1.007080078125E-3</c:v>
                </c:pt>
                <c:pt idx="31888">
                  <c:v>1.007080078125E-3</c:v>
                </c:pt>
                <c:pt idx="31889">
                  <c:v>1.0068416595458984E-3</c:v>
                </c:pt>
                <c:pt idx="31890">
                  <c:v>1.007080078125E-3</c:v>
                </c:pt>
                <c:pt idx="31891">
                  <c:v>1.007080078125E-3</c:v>
                </c:pt>
                <c:pt idx="31892">
                  <c:v>1.0068416595458984E-3</c:v>
                </c:pt>
                <c:pt idx="31893">
                  <c:v>1.007080078125E-3</c:v>
                </c:pt>
                <c:pt idx="31894">
                  <c:v>6.0429573059082031E-3</c:v>
                </c:pt>
                <c:pt idx="31895">
                  <c:v>1.007080078125E-3</c:v>
                </c:pt>
                <c:pt idx="31896">
                  <c:v>1.007080078125E-3</c:v>
                </c:pt>
                <c:pt idx="31897">
                  <c:v>1.0068416595458984E-3</c:v>
                </c:pt>
                <c:pt idx="31898">
                  <c:v>1.007080078125E-3</c:v>
                </c:pt>
                <c:pt idx="31899">
                  <c:v>1.007080078125E-3</c:v>
                </c:pt>
                <c:pt idx="31900">
                  <c:v>1.0068416595458984E-3</c:v>
                </c:pt>
                <c:pt idx="31901">
                  <c:v>1.007080078125E-3</c:v>
                </c:pt>
                <c:pt idx="31902">
                  <c:v>1.007080078125E-3</c:v>
                </c:pt>
                <c:pt idx="31903">
                  <c:v>1.0068416595458984E-3</c:v>
                </c:pt>
                <c:pt idx="31904">
                  <c:v>1.0080337524414063E-3</c:v>
                </c:pt>
                <c:pt idx="31905">
                  <c:v>1.007080078125E-3</c:v>
                </c:pt>
                <c:pt idx="31906">
                  <c:v>1.0068416595458984E-3</c:v>
                </c:pt>
                <c:pt idx="31907">
                  <c:v>1.007080078125E-3</c:v>
                </c:pt>
                <c:pt idx="31908">
                  <c:v>1.007080078125E-3</c:v>
                </c:pt>
                <c:pt idx="31909">
                  <c:v>1.0068416595458984E-3</c:v>
                </c:pt>
                <c:pt idx="31910">
                  <c:v>1.007080078125E-3</c:v>
                </c:pt>
                <c:pt idx="31911">
                  <c:v>1.007080078125E-3</c:v>
                </c:pt>
                <c:pt idx="31912">
                  <c:v>1.0068416595458984E-3</c:v>
                </c:pt>
                <c:pt idx="31913">
                  <c:v>1.007080078125E-3</c:v>
                </c:pt>
                <c:pt idx="31914">
                  <c:v>1.007080078125E-3</c:v>
                </c:pt>
                <c:pt idx="31915">
                  <c:v>1.0068416595458984E-3</c:v>
                </c:pt>
                <c:pt idx="31916">
                  <c:v>1.007080078125E-3</c:v>
                </c:pt>
                <c:pt idx="31917">
                  <c:v>1.0080337524414063E-3</c:v>
                </c:pt>
                <c:pt idx="31918">
                  <c:v>1.007080078125E-3</c:v>
                </c:pt>
                <c:pt idx="31919">
                  <c:v>1.0068416595458984E-3</c:v>
                </c:pt>
                <c:pt idx="31920">
                  <c:v>1.007080078125E-3</c:v>
                </c:pt>
                <c:pt idx="31921">
                  <c:v>1.007080078125E-3</c:v>
                </c:pt>
                <c:pt idx="31922">
                  <c:v>1.0068416595458984E-3</c:v>
                </c:pt>
                <c:pt idx="31923">
                  <c:v>1.007080078125E-3</c:v>
                </c:pt>
                <c:pt idx="31924">
                  <c:v>1.007080078125E-3</c:v>
                </c:pt>
                <c:pt idx="31925">
                  <c:v>1.0068416595458984E-3</c:v>
                </c:pt>
                <c:pt idx="31926">
                  <c:v>1.007080078125E-3</c:v>
                </c:pt>
                <c:pt idx="31927">
                  <c:v>1.007080078125E-3</c:v>
                </c:pt>
                <c:pt idx="31928">
                  <c:v>1.0068416595458984E-3</c:v>
                </c:pt>
                <c:pt idx="31929">
                  <c:v>1.0080337524414063E-3</c:v>
                </c:pt>
                <c:pt idx="31930">
                  <c:v>1.007080078125E-3</c:v>
                </c:pt>
                <c:pt idx="31931">
                  <c:v>1.0068416595458984E-3</c:v>
                </c:pt>
                <c:pt idx="31932">
                  <c:v>1.007080078125E-3</c:v>
                </c:pt>
                <c:pt idx="31933">
                  <c:v>1.007080078125E-3</c:v>
                </c:pt>
                <c:pt idx="31934">
                  <c:v>1.0068416595458984E-3</c:v>
                </c:pt>
                <c:pt idx="31935">
                  <c:v>1.007080078125E-3</c:v>
                </c:pt>
                <c:pt idx="31936">
                  <c:v>1.007080078125E-3</c:v>
                </c:pt>
                <c:pt idx="31937">
                  <c:v>1.0068416595458984E-3</c:v>
                </c:pt>
                <c:pt idx="31938">
                  <c:v>1.007080078125E-3</c:v>
                </c:pt>
                <c:pt idx="31939">
                  <c:v>1.007080078125E-3</c:v>
                </c:pt>
                <c:pt idx="31940">
                  <c:v>1.0068416595458984E-3</c:v>
                </c:pt>
                <c:pt idx="31941">
                  <c:v>1.007080078125E-3</c:v>
                </c:pt>
                <c:pt idx="31942">
                  <c:v>1.0080337524414063E-3</c:v>
                </c:pt>
                <c:pt idx="31943">
                  <c:v>1.007080078125E-3</c:v>
                </c:pt>
                <c:pt idx="31944">
                  <c:v>1.0068416595458984E-3</c:v>
                </c:pt>
                <c:pt idx="31945">
                  <c:v>1.007080078125E-3</c:v>
                </c:pt>
                <c:pt idx="31946">
                  <c:v>1.007080078125E-3</c:v>
                </c:pt>
                <c:pt idx="31947">
                  <c:v>1.0068416595458984E-3</c:v>
                </c:pt>
                <c:pt idx="31948">
                  <c:v>1.007080078125E-3</c:v>
                </c:pt>
                <c:pt idx="31949">
                  <c:v>1.007080078125E-3</c:v>
                </c:pt>
                <c:pt idx="31950">
                  <c:v>1.0068416595458984E-3</c:v>
                </c:pt>
                <c:pt idx="31951">
                  <c:v>1.007080078125E-3</c:v>
                </c:pt>
                <c:pt idx="31952">
                  <c:v>1.007080078125E-3</c:v>
                </c:pt>
                <c:pt idx="31953">
                  <c:v>1.0068416595458984E-3</c:v>
                </c:pt>
                <c:pt idx="31954">
                  <c:v>1.0080337524414063E-3</c:v>
                </c:pt>
                <c:pt idx="31955">
                  <c:v>1.007080078125E-3</c:v>
                </c:pt>
                <c:pt idx="31956">
                  <c:v>1.0068416595458984E-3</c:v>
                </c:pt>
                <c:pt idx="31957">
                  <c:v>1.007080078125E-3</c:v>
                </c:pt>
                <c:pt idx="31958">
                  <c:v>1.007080078125E-3</c:v>
                </c:pt>
                <c:pt idx="31959">
                  <c:v>1.0068416595458984E-3</c:v>
                </c:pt>
                <c:pt idx="31960">
                  <c:v>1.007080078125E-3</c:v>
                </c:pt>
                <c:pt idx="31961">
                  <c:v>3.0210018157958984E-3</c:v>
                </c:pt>
                <c:pt idx="31962">
                  <c:v>1.007080078125E-3</c:v>
                </c:pt>
                <c:pt idx="31963">
                  <c:v>1.0068416595458984E-3</c:v>
                </c:pt>
                <c:pt idx="31964">
                  <c:v>1.007080078125E-3</c:v>
                </c:pt>
                <c:pt idx="31965">
                  <c:v>1.0080337524414063E-3</c:v>
                </c:pt>
                <c:pt idx="31966">
                  <c:v>1.007080078125E-3</c:v>
                </c:pt>
                <c:pt idx="31967">
                  <c:v>1.0068416595458984E-3</c:v>
                </c:pt>
                <c:pt idx="31968">
                  <c:v>1.007080078125E-3</c:v>
                </c:pt>
                <c:pt idx="31969">
                  <c:v>1.007080078125E-3</c:v>
                </c:pt>
                <c:pt idx="31970">
                  <c:v>1.0068416595458984E-3</c:v>
                </c:pt>
                <c:pt idx="31971">
                  <c:v>1.007080078125E-3</c:v>
                </c:pt>
                <c:pt idx="31972">
                  <c:v>1.007080078125E-3</c:v>
                </c:pt>
                <c:pt idx="31973">
                  <c:v>1.0068416595458984E-3</c:v>
                </c:pt>
                <c:pt idx="31974">
                  <c:v>1.007080078125E-3</c:v>
                </c:pt>
                <c:pt idx="31975">
                  <c:v>1.007080078125E-3</c:v>
                </c:pt>
                <c:pt idx="31976">
                  <c:v>1.0068416595458984E-3</c:v>
                </c:pt>
                <c:pt idx="31977">
                  <c:v>1.0080337524414063E-3</c:v>
                </c:pt>
                <c:pt idx="31978">
                  <c:v>1.007080078125E-3</c:v>
                </c:pt>
                <c:pt idx="31979">
                  <c:v>1.0068416595458984E-3</c:v>
                </c:pt>
                <c:pt idx="31980">
                  <c:v>1.007080078125E-3</c:v>
                </c:pt>
                <c:pt idx="31981">
                  <c:v>1.007080078125E-3</c:v>
                </c:pt>
                <c:pt idx="31982">
                  <c:v>1.0068416595458984E-3</c:v>
                </c:pt>
                <c:pt idx="31983">
                  <c:v>1.007080078125E-3</c:v>
                </c:pt>
                <c:pt idx="31984">
                  <c:v>1.007080078125E-3</c:v>
                </c:pt>
                <c:pt idx="31985">
                  <c:v>1.0068416595458984E-3</c:v>
                </c:pt>
                <c:pt idx="31986">
                  <c:v>1.007080078125E-3</c:v>
                </c:pt>
                <c:pt idx="31987">
                  <c:v>1.007080078125E-3</c:v>
                </c:pt>
                <c:pt idx="31988">
                  <c:v>1.0068416595458984E-3</c:v>
                </c:pt>
                <c:pt idx="31989">
                  <c:v>1.007080078125E-3</c:v>
                </c:pt>
                <c:pt idx="31990">
                  <c:v>1.0080337524414063E-3</c:v>
                </c:pt>
                <c:pt idx="31991">
                  <c:v>1.007080078125E-3</c:v>
                </c:pt>
                <c:pt idx="31992">
                  <c:v>1.0068416595458984E-3</c:v>
                </c:pt>
                <c:pt idx="31993">
                  <c:v>1.007080078125E-3</c:v>
                </c:pt>
                <c:pt idx="31994">
                  <c:v>1.007080078125E-3</c:v>
                </c:pt>
                <c:pt idx="31995">
                  <c:v>1.0068416595458984E-3</c:v>
                </c:pt>
                <c:pt idx="31996">
                  <c:v>1.007080078125E-3</c:v>
                </c:pt>
                <c:pt idx="31997">
                  <c:v>1.007080078125E-3</c:v>
                </c:pt>
                <c:pt idx="31998">
                  <c:v>1.0068416595458984E-3</c:v>
                </c:pt>
                <c:pt idx="31999">
                  <c:v>1.007080078125E-3</c:v>
                </c:pt>
                <c:pt idx="32000">
                  <c:v>1.007080078125E-3</c:v>
                </c:pt>
                <c:pt idx="32001">
                  <c:v>1.0068416595458984E-3</c:v>
                </c:pt>
                <c:pt idx="32002">
                  <c:v>1.0080337524414063E-3</c:v>
                </c:pt>
                <c:pt idx="32003">
                  <c:v>1.007080078125E-3</c:v>
                </c:pt>
                <c:pt idx="32004">
                  <c:v>1.0068416595458984E-3</c:v>
                </c:pt>
                <c:pt idx="32005">
                  <c:v>1.007080078125E-3</c:v>
                </c:pt>
                <c:pt idx="32006">
                  <c:v>1.007080078125E-3</c:v>
                </c:pt>
                <c:pt idx="32007">
                  <c:v>1.0068416595458984E-3</c:v>
                </c:pt>
                <c:pt idx="32008">
                  <c:v>1.007080078125E-3</c:v>
                </c:pt>
                <c:pt idx="32009">
                  <c:v>1.007080078125E-3</c:v>
                </c:pt>
                <c:pt idx="32010">
                  <c:v>1.0068416595458984E-3</c:v>
                </c:pt>
                <c:pt idx="32011">
                  <c:v>1.007080078125E-3</c:v>
                </c:pt>
                <c:pt idx="32012">
                  <c:v>1.007080078125E-3</c:v>
                </c:pt>
                <c:pt idx="32013">
                  <c:v>1.0068416595458984E-3</c:v>
                </c:pt>
                <c:pt idx="32014">
                  <c:v>1.007080078125E-3</c:v>
                </c:pt>
                <c:pt idx="32015">
                  <c:v>1.0080337524414063E-3</c:v>
                </c:pt>
                <c:pt idx="32016">
                  <c:v>1.007080078125E-3</c:v>
                </c:pt>
                <c:pt idx="32017">
                  <c:v>1.0068416595458984E-3</c:v>
                </c:pt>
                <c:pt idx="32018">
                  <c:v>1.007080078125E-3</c:v>
                </c:pt>
                <c:pt idx="32019">
                  <c:v>1.007080078125E-3</c:v>
                </c:pt>
                <c:pt idx="32020">
                  <c:v>1.0068416595458984E-3</c:v>
                </c:pt>
                <c:pt idx="32021">
                  <c:v>1.007080078125E-3</c:v>
                </c:pt>
                <c:pt idx="32022">
                  <c:v>1.007080078125E-3</c:v>
                </c:pt>
                <c:pt idx="32023">
                  <c:v>1.0068416595458984E-3</c:v>
                </c:pt>
                <c:pt idx="32024">
                  <c:v>1.007080078125E-3</c:v>
                </c:pt>
                <c:pt idx="32025">
                  <c:v>1.007080078125E-3</c:v>
                </c:pt>
                <c:pt idx="32026">
                  <c:v>1.0068416595458984E-3</c:v>
                </c:pt>
                <c:pt idx="32027">
                  <c:v>1.0080337524414063E-3</c:v>
                </c:pt>
                <c:pt idx="32028">
                  <c:v>1.007080078125E-3</c:v>
                </c:pt>
                <c:pt idx="32029">
                  <c:v>1.0068416595458984E-3</c:v>
                </c:pt>
                <c:pt idx="32030">
                  <c:v>1.007080078125E-3</c:v>
                </c:pt>
                <c:pt idx="32031">
                  <c:v>1.007080078125E-3</c:v>
                </c:pt>
                <c:pt idx="32032">
                  <c:v>1.0068416595458984E-3</c:v>
                </c:pt>
                <c:pt idx="32033">
                  <c:v>1.007080078125E-3</c:v>
                </c:pt>
                <c:pt idx="32034">
                  <c:v>1.007080078125E-3</c:v>
                </c:pt>
                <c:pt idx="32035">
                  <c:v>1.0068416595458984E-3</c:v>
                </c:pt>
                <c:pt idx="32036">
                  <c:v>1.007080078125E-3</c:v>
                </c:pt>
                <c:pt idx="32037">
                  <c:v>1.007080078125E-3</c:v>
                </c:pt>
                <c:pt idx="32038">
                  <c:v>1.0068416595458984E-3</c:v>
                </c:pt>
                <c:pt idx="32039">
                  <c:v>1.007080078125E-3</c:v>
                </c:pt>
                <c:pt idx="32040">
                  <c:v>1.0080337524414063E-3</c:v>
                </c:pt>
                <c:pt idx="32041">
                  <c:v>1.007080078125E-3</c:v>
                </c:pt>
                <c:pt idx="32042">
                  <c:v>1.0068416595458984E-3</c:v>
                </c:pt>
                <c:pt idx="32043">
                  <c:v>1.007080078125E-3</c:v>
                </c:pt>
                <c:pt idx="32044">
                  <c:v>1.007080078125E-3</c:v>
                </c:pt>
                <c:pt idx="32045">
                  <c:v>1.0068416595458984E-3</c:v>
                </c:pt>
                <c:pt idx="32046">
                  <c:v>1.007080078125E-3</c:v>
                </c:pt>
                <c:pt idx="32047">
                  <c:v>1.007080078125E-3</c:v>
                </c:pt>
                <c:pt idx="32048">
                  <c:v>1.0068416595458984E-3</c:v>
                </c:pt>
                <c:pt idx="32049">
                  <c:v>1.007080078125E-3</c:v>
                </c:pt>
                <c:pt idx="32050">
                  <c:v>1.0068416595458984E-3</c:v>
                </c:pt>
                <c:pt idx="32051">
                  <c:v>1.007080078125E-3</c:v>
                </c:pt>
                <c:pt idx="32052">
                  <c:v>1.0080337524414063E-3</c:v>
                </c:pt>
                <c:pt idx="32053">
                  <c:v>1.007080078125E-3</c:v>
                </c:pt>
                <c:pt idx="32054">
                  <c:v>1.0068416595458984E-3</c:v>
                </c:pt>
                <c:pt idx="32055">
                  <c:v>1.007080078125E-3</c:v>
                </c:pt>
                <c:pt idx="32056">
                  <c:v>1.007080078125E-3</c:v>
                </c:pt>
                <c:pt idx="32057">
                  <c:v>1.0068416595458984E-3</c:v>
                </c:pt>
                <c:pt idx="32058">
                  <c:v>1.007080078125E-3</c:v>
                </c:pt>
                <c:pt idx="32059">
                  <c:v>1.007080078125E-3</c:v>
                </c:pt>
                <c:pt idx="32060">
                  <c:v>1.0068416595458984E-3</c:v>
                </c:pt>
                <c:pt idx="32061">
                  <c:v>1.007080078125E-3</c:v>
                </c:pt>
                <c:pt idx="32062">
                  <c:v>1.007080078125E-3</c:v>
                </c:pt>
                <c:pt idx="32063">
                  <c:v>1.0068416595458984E-3</c:v>
                </c:pt>
                <c:pt idx="32064">
                  <c:v>1.007080078125E-3</c:v>
                </c:pt>
                <c:pt idx="32065">
                  <c:v>1.0080337524414063E-3</c:v>
                </c:pt>
                <c:pt idx="32066">
                  <c:v>1.007080078125E-3</c:v>
                </c:pt>
                <c:pt idx="32067">
                  <c:v>1.0068416595458984E-3</c:v>
                </c:pt>
                <c:pt idx="32068">
                  <c:v>1.007080078125E-3</c:v>
                </c:pt>
                <c:pt idx="32069">
                  <c:v>1.007080078125E-3</c:v>
                </c:pt>
                <c:pt idx="32070">
                  <c:v>1.0068416595458984E-3</c:v>
                </c:pt>
                <c:pt idx="32071">
                  <c:v>1.007080078125E-3</c:v>
                </c:pt>
                <c:pt idx="32072">
                  <c:v>1.0068416595458984E-3</c:v>
                </c:pt>
                <c:pt idx="32073">
                  <c:v>1.007080078125E-3</c:v>
                </c:pt>
                <c:pt idx="32074">
                  <c:v>1.007080078125E-3</c:v>
                </c:pt>
                <c:pt idx="32075">
                  <c:v>1.0068416595458984E-3</c:v>
                </c:pt>
                <c:pt idx="32076">
                  <c:v>1.007080078125E-3</c:v>
                </c:pt>
                <c:pt idx="32077">
                  <c:v>1.0080337524414063E-3</c:v>
                </c:pt>
                <c:pt idx="32078">
                  <c:v>1.007080078125E-3</c:v>
                </c:pt>
                <c:pt idx="32079">
                  <c:v>1.0068416595458984E-3</c:v>
                </c:pt>
                <c:pt idx="32080">
                  <c:v>1.007080078125E-3</c:v>
                </c:pt>
                <c:pt idx="32081">
                  <c:v>1.007080078125E-3</c:v>
                </c:pt>
                <c:pt idx="32082">
                  <c:v>1.0068416595458984E-3</c:v>
                </c:pt>
                <c:pt idx="32083">
                  <c:v>1.007080078125E-3</c:v>
                </c:pt>
                <c:pt idx="32084">
                  <c:v>1.007080078125E-3</c:v>
                </c:pt>
                <c:pt idx="32085">
                  <c:v>1.0068416595458984E-3</c:v>
                </c:pt>
                <c:pt idx="32086">
                  <c:v>1.007080078125E-3</c:v>
                </c:pt>
                <c:pt idx="32087">
                  <c:v>1.007080078125E-3</c:v>
                </c:pt>
                <c:pt idx="32088">
                  <c:v>1.0068416595458984E-3</c:v>
                </c:pt>
                <c:pt idx="32089">
                  <c:v>1.007080078125E-3</c:v>
                </c:pt>
                <c:pt idx="32090">
                  <c:v>1.0080337524414063E-3</c:v>
                </c:pt>
                <c:pt idx="32091">
                  <c:v>1.007080078125E-3</c:v>
                </c:pt>
                <c:pt idx="32092">
                  <c:v>1.0068416595458984E-3</c:v>
                </c:pt>
                <c:pt idx="32093">
                  <c:v>1.007080078125E-3</c:v>
                </c:pt>
                <c:pt idx="32094">
                  <c:v>1.0068416595458984E-3</c:v>
                </c:pt>
                <c:pt idx="32095">
                  <c:v>1.007080078125E-3</c:v>
                </c:pt>
                <c:pt idx="32096">
                  <c:v>1.007080078125E-3</c:v>
                </c:pt>
                <c:pt idx="32097">
                  <c:v>1.0068416595458984E-3</c:v>
                </c:pt>
                <c:pt idx="32098">
                  <c:v>1.007080078125E-3</c:v>
                </c:pt>
                <c:pt idx="32099">
                  <c:v>1.007080078125E-3</c:v>
                </c:pt>
                <c:pt idx="32100">
                  <c:v>1.0068416595458984E-3</c:v>
                </c:pt>
                <c:pt idx="32101">
                  <c:v>1.007080078125E-3</c:v>
                </c:pt>
                <c:pt idx="32102">
                  <c:v>1.0080337524414063E-3</c:v>
                </c:pt>
                <c:pt idx="32103">
                  <c:v>1.007080078125E-3</c:v>
                </c:pt>
                <c:pt idx="32104">
                  <c:v>1.0068416595458984E-3</c:v>
                </c:pt>
                <c:pt idx="32105">
                  <c:v>1.007080078125E-3</c:v>
                </c:pt>
                <c:pt idx="32106">
                  <c:v>1.007080078125E-3</c:v>
                </c:pt>
                <c:pt idx="32107">
                  <c:v>1.0068416595458984E-3</c:v>
                </c:pt>
                <c:pt idx="32108">
                  <c:v>1.007080078125E-3</c:v>
                </c:pt>
                <c:pt idx="32109">
                  <c:v>1.007080078125E-3</c:v>
                </c:pt>
                <c:pt idx="32110">
                  <c:v>1.0068416595458984E-3</c:v>
                </c:pt>
                <c:pt idx="32111">
                  <c:v>1.007080078125E-3</c:v>
                </c:pt>
                <c:pt idx="32112">
                  <c:v>1.007080078125E-3</c:v>
                </c:pt>
                <c:pt idx="32113">
                  <c:v>1.0068416595458984E-3</c:v>
                </c:pt>
                <c:pt idx="32114">
                  <c:v>1.007080078125E-3</c:v>
                </c:pt>
                <c:pt idx="32115">
                  <c:v>1.0080337524414063E-3</c:v>
                </c:pt>
                <c:pt idx="32116">
                  <c:v>1.0068416595458984E-3</c:v>
                </c:pt>
                <c:pt idx="32117">
                  <c:v>1.007080078125E-3</c:v>
                </c:pt>
                <c:pt idx="32118">
                  <c:v>1.007080078125E-3</c:v>
                </c:pt>
                <c:pt idx="32119">
                  <c:v>1.0068416595458984E-3</c:v>
                </c:pt>
                <c:pt idx="32120">
                  <c:v>1.007080078125E-3</c:v>
                </c:pt>
                <c:pt idx="32121">
                  <c:v>1.007080078125E-3</c:v>
                </c:pt>
                <c:pt idx="32122">
                  <c:v>1.0068416595458984E-3</c:v>
                </c:pt>
                <c:pt idx="32123">
                  <c:v>1.007080078125E-3</c:v>
                </c:pt>
                <c:pt idx="32124">
                  <c:v>1.007080078125E-3</c:v>
                </c:pt>
                <c:pt idx="32125">
                  <c:v>1.0068416595458984E-3</c:v>
                </c:pt>
                <c:pt idx="32126">
                  <c:v>1.007080078125E-3</c:v>
                </c:pt>
                <c:pt idx="32127">
                  <c:v>1.0080337524414063E-3</c:v>
                </c:pt>
                <c:pt idx="32128">
                  <c:v>1.007080078125E-3</c:v>
                </c:pt>
                <c:pt idx="32129">
                  <c:v>1.0068416595458984E-3</c:v>
                </c:pt>
                <c:pt idx="32130">
                  <c:v>1.007080078125E-3</c:v>
                </c:pt>
                <c:pt idx="32131">
                  <c:v>1.007080078125E-3</c:v>
                </c:pt>
                <c:pt idx="32132">
                  <c:v>1.0068416595458984E-3</c:v>
                </c:pt>
                <c:pt idx="32133">
                  <c:v>1.007080078125E-3</c:v>
                </c:pt>
                <c:pt idx="32134">
                  <c:v>1.007080078125E-3</c:v>
                </c:pt>
                <c:pt idx="32135">
                  <c:v>1.0068416595458984E-3</c:v>
                </c:pt>
                <c:pt idx="32136">
                  <c:v>1.007080078125E-3</c:v>
                </c:pt>
                <c:pt idx="32137">
                  <c:v>1.007080078125E-3</c:v>
                </c:pt>
                <c:pt idx="32138">
                  <c:v>1.0068416595458984E-3</c:v>
                </c:pt>
                <c:pt idx="32139">
                  <c:v>1.007080078125E-3</c:v>
                </c:pt>
                <c:pt idx="32140">
                  <c:v>1.0080337524414063E-3</c:v>
                </c:pt>
                <c:pt idx="32141">
                  <c:v>1.0068416595458984E-3</c:v>
                </c:pt>
                <c:pt idx="32142">
                  <c:v>1.007080078125E-3</c:v>
                </c:pt>
                <c:pt idx="32143">
                  <c:v>1.007080078125E-3</c:v>
                </c:pt>
                <c:pt idx="32144">
                  <c:v>1.0068416595458984E-3</c:v>
                </c:pt>
                <c:pt idx="32145">
                  <c:v>1.007080078125E-3</c:v>
                </c:pt>
                <c:pt idx="32146">
                  <c:v>1.007080078125E-3</c:v>
                </c:pt>
                <c:pt idx="32147">
                  <c:v>1.0068416595458984E-3</c:v>
                </c:pt>
                <c:pt idx="32148">
                  <c:v>1.007080078125E-3</c:v>
                </c:pt>
                <c:pt idx="32149">
                  <c:v>5.0361156463623047E-3</c:v>
                </c:pt>
                <c:pt idx="32150">
                  <c:v>1.0068416595458984E-3</c:v>
                </c:pt>
                <c:pt idx="32151">
                  <c:v>1.007080078125E-3</c:v>
                </c:pt>
                <c:pt idx="32152">
                  <c:v>1.007080078125E-3</c:v>
                </c:pt>
                <c:pt idx="32153">
                  <c:v>1.0068416595458984E-3</c:v>
                </c:pt>
                <c:pt idx="32154">
                  <c:v>1.007080078125E-3</c:v>
                </c:pt>
                <c:pt idx="32155">
                  <c:v>1.007080078125E-3</c:v>
                </c:pt>
                <c:pt idx="32156">
                  <c:v>1.0068416595458984E-3</c:v>
                </c:pt>
                <c:pt idx="32157">
                  <c:v>1.007080078125E-3</c:v>
                </c:pt>
                <c:pt idx="32158">
                  <c:v>1.007080078125E-3</c:v>
                </c:pt>
                <c:pt idx="32159">
                  <c:v>1.0068416595458984E-3</c:v>
                </c:pt>
                <c:pt idx="32160">
                  <c:v>1.007080078125E-3</c:v>
                </c:pt>
                <c:pt idx="32161">
                  <c:v>1.0080337524414063E-3</c:v>
                </c:pt>
                <c:pt idx="32162">
                  <c:v>1.0068416595458984E-3</c:v>
                </c:pt>
                <c:pt idx="32163">
                  <c:v>1.007080078125E-3</c:v>
                </c:pt>
                <c:pt idx="32164">
                  <c:v>1.007080078125E-3</c:v>
                </c:pt>
                <c:pt idx="32165">
                  <c:v>1.0068416595458984E-3</c:v>
                </c:pt>
                <c:pt idx="32166">
                  <c:v>1.007080078125E-3</c:v>
                </c:pt>
                <c:pt idx="32167">
                  <c:v>1.007080078125E-3</c:v>
                </c:pt>
                <c:pt idx="32168">
                  <c:v>1.0068416595458984E-3</c:v>
                </c:pt>
                <c:pt idx="32169">
                  <c:v>1.007080078125E-3</c:v>
                </c:pt>
                <c:pt idx="32170">
                  <c:v>1.007080078125E-3</c:v>
                </c:pt>
                <c:pt idx="32171">
                  <c:v>1.0068416595458984E-3</c:v>
                </c:pt>
                <c:pt idx="32172">
                  <c:v>3.0221939086914063E-3</c:v>
                </c:pt>
                <c:pt idx="32173">
                  <c:v>1.0068416595458984E-3</c:v>
                </c:pt>
                <c:pt idx="32174">
                  <c:v>1.007080078125E-3</c:v>
                </c:pt>
                <c:pt idx="32175">
                  <c:v>1.007080078125E-3</c:v>
                </c:pt>
                <c:pt idx="32176">
                  <c:v>1.0068416595458984E-3</c:v>
                </c:pt>
                <c:pt idx="32177">
                  <c:v>1.007080078125E-3</c:v>
                </c:pt>
                <c:pt idx="32178">
                  <c:v>1.007080078125E-3</c:v>
                </c:pt>
                <c:pt idx="32179">
                  <c:v>1.0068416595458984E-3</c:v>
                </c:pt>
                <c:pt idx="32180">
                  <c:v>1.007080078125E-3</c:v>
                </c:pt>
                <c:pt idx="32181">
                  <c:v>1.007080078125E-3</c:v>
                </c:pt>
                <c:pt idx="32182">
                  <c:v>1.0068416595458984E-3</c:v>
                </c:pt>
                <c:pt idx="32183">
                  <c:v>1.007080078125E-3</c:v>
                </c:pt>
                <c:pt idx="32184">
                  <c:v>1.0080337524414063E-3</c:v>
                </c:pt>
                <c:pt idx="32185">
                  <c:v>1.0068416595458984E-3</c:v>
                </c:pt>
                <c:pt idx="32186">
                  <c:v>1.007080078125E-3</c:v>
                </c:pt>
                <c:pt idx="32187">
                  <c:v>1.007080078125E-3</c:v>
                </c:pt>
                <c:pt idx="32188">
                  <c:v>1.0068416595458984E-3</c:v>
                </c:pt>
                <c:pt idx="32189">
                  <c:v>1.007080078125E-3</c:v>
                </c:pt>
                <c:pt idx="32190">
                  <c:v>1.007080078125E-3</c:v>
                </c:pt>
                <c:pt idx="32191">
                  <c:v>1.0068416595458984E-3</c:v>
                </c:pt>
                <c:pt idx="32192">
                  <c:v>1.007080078125E-3</c:v>
                </c:pt>
                <c:pt idx="32193">
                  <c:v>1.007080078125E-3</c:v>
                </c:pt>
                <c:pt idx="32194">
                  <c:v>1.0068416595458984E-3</c:v>
                </c:pt>
                <c:pt idx="32195">
                  <c:v>1.007080078125E-3</c:v>
                </c:pt>
                <c:pt idx="32196">
                  <c:v>1.0080337524414063E-3</c:v>
                </c:pt>
                <c:pt idx="32197">
                  <c:v>1.007080078125E-3</c:v>
                </c:pt>
                <c:pt idx="32198">
                  <c:v>1.0068416595458984E-3</c:v>
                </c:pt>
                <c:pt idx="32199">
                  <c:v>1.007080078125E-3</c:v>
                </c:pt>
                <c:pt idx="32200">
                  <c:v>1.007080078125E-3</c:v>
                </c:pt>
                <c:pt idx="32201">
                  <c:v>1.0068416595458984E-3</c:v>
                </c:pt>
                <c:pt idx="32202">
                  <c:v>1.007080078125E-3</c:v>
                </c:pt>
                <c:pt idx="32203">
                  <c:v>1.007080078125E-3</c:v>
                </c:pt>
                <c:pt idx="32204">
                  <c:v>1.0068416595458984E-3</c:v>
                </c:pt>
                <c:pt idx="32205">
                  <c:v>1.007080078125E-3</c:v>
                </c:pt>
                <c:pt idx="32206">
                  <c:v>1.007080078125E-3</c:v>
                </c:pt>
                <c:pt idx="32207">
                  <c:v>1.0068416595458984E-3</c:v>
                </c:pt>
                <c:pt idx="32208">
                  <c:v>1.007080078125E-3</c:v>
                </c:pt>
                <c:pt idx="32209">
                  <c:v>1.0080337524414063E-3</c:v>
                </c:pt>
                <c:pt idx="32210">
                  <c:v>1.0068416595458984E-3</c:v>
                </c:pt>
                <c:pt idx="32211">
                  <c:v>1.007080078125E-3</c:v>
                </c:pt>
                <c:pt idx="32212">
                  <c:v>1.007080078125E-3</c:v>
                </c:pt>
                <c:pt idx="32213">
                  <c:v>1.0068416595458984E-3</c:v>
                </c:pt>
                <c:pt idx="32214">
                  <c:v>1.007080078125E-3</c:v>
                </c:pt>
                <c:pt idx="32215">
                  <c:v>1.007080078125E-3</c:v>
                </c:pt>
                <c:pt idx="32216">
                  <c:v>1.0068416595458984E-3</c:v>
                </c:pt>
                <c:pt idx="32217">
                  <c:v>1.007080078125E-3</c:v>
                </c:pt>
                <c:pt idx="32218">
                  <c:v>1.007080078125E-3</c:v>
                </c:pt>
                <c:pt idx="32219">
                  <c:v>1.0068416595458984E-3</c:v>
                </c:pt>
                <c:pt idx="32220">
                  <c:v>1.007080078125E-3</c:v>
                </c:pt>
                <c:pt idx="32221">
                  <c:v>1.0080337524414063E-3</c:v>
                </c:pt>
                <c:pt idx="32222">
                  <c:v>1.007080078125E-3</c:v>
                </c:pt>
                <c:pt idx="32223">
                  <c:v>1.0068416595458984E-3</c:v>
                </c:pt>
                <c:pt idx="32224">
                  <c:v>1.007080078125E-3</c:v>
                </c:pt>
                <c:pt idx="32225">
                  <c:v>1.007080078125E-3</c:v>
                </c:pt>
                <c:pt idx="32226">
                  <c:v>1.0068416595458984E-3</c:v>
                </c:pt>
                <c:pt idx="32227">
                  <c:v>1.007080078125E-3</c:v>
                </c:pt>
                <c:pt idx="32228">
                  <c:v>1.007080078125E-3</c:v>
                </c:pt>
                <c:pt idx="32229">
                  <c:v>1.0068416595458984E-3</c:v>
                </c:pt>
                <c:pt idx="32230">
                  <c:v>1.007080078125E-3</c:v>
                </c:pt>
                <c:pt idx="32231">
                  <c:v>1.007080078125E-3</c:v>
                </c:pt>
                <c:pt idx="32232">
                  <c:v>1.0068416595458984E-3</c:v>
                </c:pt>
                <c:pt idx="32233">
                  <c:v>1.007080078125E-3</c:v>
                </c:pt>
                <c:pt idx="32234">
                  <c:v>1.0080337524414063E-3</c:v>
                </c:pt>
                <c:pt idx="32235">
                  <c:v>1.0068416595458984E-3</c:v>
                </c:pt>
                <c:pt idx="32236">
                  <c:v>1.007080078125E-3</c:v>
                </c:pt>
                <c:pt idx="32237">
                  <c:v>1.007080078125E-3</c:v>
                </c:pt>
                <c:pt idx="32238">
                  <c:v>1.0068416595458984E-3</c:v>
                </c:pt>
                <c:pt idx="32239">
                  <c:v>1.007080078125E-3</c:v>
                </c:pt>
                <c:pt idx="32240">
                  <c:v>1.007080078125E-3</c:v>
                </c:pt>
                <c:pt idx="32241">
                  <c:v>1.0068416595458984E-3</c:v>
                </c:pt>
                <c:pt idx="32242">
                  <c:v>1.007080078125E-3</c:v>
                </c:pt>
                <c:pt idx="32243">
                  <c:v>1.007080078125E-3</c:v>
                </c:pt>
                <c:pt idx="32244">
                  <c:v>1.0068416595458984E-3</c:v>
                </c:pt>
                <c:pt idx="32245">
                  <c:v>1.007080078125E-3</c:v>
                </c:pt>
                <c:pt idx="32246">
                  <c:v>1.0080337524414063E-3</c:v>
                </c:pt>
                <c:pt idx="32247">
                  <c:v>1.007080078125E-3</c:v>
                </c:pt>
                <c:pt idx="32248">
                  <c:v>1.0068416595458984E-3</c:v>
                </c:pt>
                <c:pt idx="32249">
                  <c:v>1.007080078125E-3</c:v>
                </c:pt>
                <c:pt idx="32250">
                  <c:v>1.007080078125E-3</c:v>
                </c:pt>
                <c:pt idx="32251">
                  <c:v>1.0068416595458984E-3</c:v>
                </c:pt>
                <c:pt idx="32252">
                  <c:v>1.007080078125E-3</c:v>
                </c:pt>
                <c:pt idx="32253">
                  <c:v>1.007080078125E-3</c:v>
                </c:pt>
                <c:pt idx="32254">
                  <c:v>1.0068416595458984E-3</c:v>
                </c:pt>
                <c:pt idx="32255">
                  <c:v>1.007080078125E-3</c:v>
                </c:pt>
                <c:pt idx="32256">
                  <c:v>1.007080078125E-3</c:v>
                </c:pt>
                <c:pt idx="32257">
                  <c:v>1.0068416595458984E-3</c:v>
                </c:pt>
                <c:pt idx="32258">
                  <c:v>1.007080078125E-3</c:v>
                </c:pt>
                <c:pt idx="32259">
                  <c:v>1.0080337524414063E-3</c:v>
                </c:pt>
                <c:pt idx="32260">
                  <c:v>1.0068416595458984E-3</c:v>
                </c:pt>
                <c:pt idx="32261">
                  <c:v>1.007080078125E-3</c:v>
                </c:pt>
                <c:pt idx="32262">
                  <c:v>1.007080078125E-3</c:v>
                </c:pt>
                <c:pt idx="32263">
                  <c:v>1.0068416595458984E-3</c:v>
                </c:pt>
                <c:pt idx="32264">
                  <c:v>1.007080078125E-3</c:v>
                </c:pt>
                <c:pt idx="32265">
                  <c:v>1.007080078125E-3</c:v>
                </c:pt>
                <c:pt idx="32266">
                  <c:v>1.0068416595458984E-3</c:v>
                </c:pt>
                <c:pt idx="32267">
                  <c:v>1.007080078125E-3</c:v>
                </c:pt>
                <c:pt idx="32268">
                  <c:v>1.007080078125E-3</c:v>
                </c:pt>
                <c:pt idx="32269">
                  <c:v>1.0068416595458984E-3</c:v>
                </c:pt>
                <c:pt idx="32270">
                  <c:v>1.007080078125E-3</c:v>
                </c:pt>
                <c:pt idx="32271">
                  <c:v>1.0080337524414063E-3</c:v>
                </c:pt>
                <c:pt idx="32272">
                  <c:v>1.007080078125E-3</c:v>
                </c:pt>
                <c:pt idx="32273">
                  <c:v>1.0068416595458984E-3</c:v>
                </c:pt>
                <c:pt idx="32274">
                  <c:v>1.007080078125E-3</c:v>
                </c:pt>
                <c:pt idx="32275">
                  <c:v>1.007080078125E-3</c:v>
                </c:pt>
                <c:pt idx="32276">
                  <c:v>1.0068416595458984E-3</c:v>
                </c:pt>
                <c:pt idx="32277">
                  <c:v>1.007080078125E-3</c:v>
                </c:pt>
                <c:pt idx="32278">
                  <c:v>1.007080078125E-3</c:v>
                </c:pt>
                <c:pt idx="32279">
                  <c:v>1.0068416595458984E-3</c:v>
                </c:pt>
                <c:pt idx="32280">
                  <c:v>1.007080078125E-3</c:v>
                </c:pt>
                <c:pt idx="32281">
                  <c:v>1.007080078125E-3</c:v>
                </c:pt>
                <c:pt idx="32282">
                  <c:v>1.0068416595458984E-3</c:v>
                </c:pt>
                <c:pt idx="32283">
                  <c:v>1.007080078125E-3</c:v>
                </c:pt>
                <c:pt idx="32284">
                  <c:v>1.0080337524414063E-3</c:v>
                </c:pt>
                <c:pt idx="32285">
                  <c:v>1.0068416595458984E-3</c:v>
                </c:pt>
                <c:pt idx="32286">
                  <c:v>1.007080078125E-3</c:v>
                </c:pt>
                <c:pt idx="32287">
                  <c:v>1.007080078125E-3</c:v>
                </c:pt>
                <c:pt idx="32288">
                  <c:v>1.0068416595458984E-3</c:v>
                </c:pt>
                <c:pt idx="32289">
                  <c:v>1.007080078125E-3</c:v>
                </c:pt>
                <c:pt idx="32290">
                  <c:v>1.007080078125E-3</c:v>
                </c:pt>
                <c:pt idx="32291">
                  <c:v>1.0068416595458984E-3</c:v>
                </c:pt>
                <c:pt idx="32292">
                  <c:v>1.007080078125E-3</c:v>
                </c:pt>
                <c:pt idx="32293">
                  <c:v>1.007080078125E-3</c:v>
                </c:pt>
                <c:pt idx="32294">
                  <c:v>1.0068416595458984E-3</c:v>
                </c:pt>
                <c:pt idx="32295">
                  <c:v>1.007080078125E-3</c:v>
                </c:pt>
                <c:pt idx="32296">
                  <c:v>1.0080337524414063E-3</c:v>
                </c:pt>
                <c:pt idx="32297">
                  <c:v>1.007080078125E-3</c:v>
                </c:pt>
                <c:pt idx="32298">
                  <c:v>1.0068416595458984E-3</c:v>
                </c:pt>
                <c:pt idx="32299">
                  <c:v>1.007080078125E-3</c:v>
                </c:pt>
                <c:pt idx="32300">
                  <c:v>1.007080078125E-3</c:v>
                </c:pt>
                <c:pt idx="32301">
                  <c:v>1.0068416595458984E-3</c:v>
                </c:pt>
                <c:pt idx="32302">
                  <c:v>1.007080078125E-3</c:v>
                </c:pt>
                <c:pt idx="32303">
                  <c:v>1.007080078125E-3</c:v>
                </c:pt>
                <c:pt idx="32304">
                  <c:v>1.0068416595458984E-3</c:v>
                </c:pt>
                <c:pt idx="32305">
                  <c:v>1.007080078125E-3</c:v>
                </c:pt>
                <c:pt idx="32306">
                  <c:v>1.007080078125E-3</c:v>
                </c:pt>
                <c:pt idx="32307">
                  <c:v>1.0068416595458984E-3</c:v>
                </c:pt>
                <c:pt idx="32308">
                  <c:v>1.007080078125E-3</c:v>
                </c:pt>
                <c:pt idx="32309">
                  <c:v>1.0080337524414063E-3</c:v>
                </c:pt>
                <c:pt idx="32310">
                  <c:v>1.0068416595458984E-3</c:v>
                </c:pt>
                <c:pt idx="32311">
                  <c:v>1.007080078125E-3</c:v>
                </c:pt>
                <c:pt idx="32312">
                  <c:v>1.007080078125E-3</c:v>
                </c:pt>
                <c:pt idx="32313">
                  <c:v>1.0068416595458984E-3</c:v>
                </c:pt>
                <c:pt idx="32314">
                  <c:v>1.007080078125E-3</c:v>
                </c:pt>
                <c:pt idx="32315">
                  <c:v>1.007080078125E-3</c:v>
                </c:pt>
                <c:pt idx="32316">
                  <c:v>1.0068416595458984E-3</c:v>
                </c:pt>
                <c:pt idx="32317">
                  <c:v>1.007080078125E-3</c:v>
                </c:pt>
                <c:pt idx="32318">
                  <c:v>1.007080078125E-3</c:v>
                </c:pt>
                <c:pt idx="32319">
                  <c:v>1.0068416595458984E-3</c:v>
                </c:pt>
                <c:pt idx="32320">
                  <c:v>1.007080078125E-3</c:v>
                </c:pt>
                <c:pt idx="32321">
                  <c:v>1.0080337524414063E-3</c:v>
                </c:pt>
                <c:pt idx="32322">
                  <c:v>1.007080078125E-3</c:v>
                </c:pt>
                <c:pt idx="32323">
                  <c:v>1.0068416595458984E-3</c:v>
                </c:pt>
                <c:pt idx="32324">
                  <c:v>1.007080078125E-3</c:v>
                </c:pt>
                <c:pt idx="32325">
                  <c:v>1.007080078125E-3</c:v>
                </c:pt>
                <c:pt idx="32326">
                  <c:v>1.0068416595458984E-3</c:v>
                </c:pt>
                <c:pt idx="32327">
                  <c:v>1.007080078125E-3</c:v>
                </c:pt>
                <c:pt idx="32328">
                  <c:v>1.007080078125E-3</c:v>
                </c:pt>
                <c:pt idx="32329">
                  <c:v>1.0068416595458984E-3</c:v>
                </c:pt>
                <c:pt idx="32330">
                  <c:v>1.007080078125E-3</c:v>
                </c:pt>
                <c:pt idx="32331">
                  <c:v>1.007080078125E-3</c:v>
                </c:pt>
                <c:pt idx="32332">
                  <c:v>1.0068416595458984E-3</c:v>
                </c:pt>
                <c:pt idx="32333">
                  <c:v>1.0080337524414063E-3</c:v>
                </c:pt>
                <c:pt idx="32334">
                  <c:v>1.007080078125E-3</c:v>
                </c:pt>
                <c:pt idx="32335">
                  <c:v>1.0068416595458984E-3</c:v>
                </c:pt>
                <c:pt idx="32336">
                  <c:v>1.007080078125E-3</c:v>
                </c:pt>
                <c:pt idx="32337">
                  <c:v>1.007080078125E-3</c:v>
                </c:pt>
                <c:pt idx="32338">
                  <c:v>1.0068416595458984E-3</c:v>
                </c:pt>
                <c:pt idx="32339">
                  <c:v>1.007080078125E-3</c:v>
                </c:pt>
                <c:pt idx="32340">
                  <c:v>1.007080078125E-3</c:v>
                </c:pt>
                <c:pt idx="32341">
                  <c:v>1.0068416595458984E-3</c:v>
                </c:pt>
                <c:pt idx="32342">
                  <c:v>1.007080078125E-3</c:v>
                </c:pt>
                <c:pt idx="32343">
                  <c:v>1.007080078125E-3</c:v>
                </c:pt>
                <c:pt idx="32344">
                  <c:v>1.0068416595458984E-3</c:v>
                </c:pt>
                <c:pt idx="32345">
                  <c:v>1.007080078125E-3</c:v>
                </c:pt>
                <c:pt idx="32346">
                  <c:v>1.0080337524414063E-3</c:v>
                </c:pt>
                <c:pt idx="32347">
                  <c:v>1.007080078125E-3</c:v>
                </c:pt>
                <c:pt idx="32348">
                  <c:v>1.0068416595458984E-3</c:v>
                </c:pt>
                <c:pt idx="32349">
                  <c:v>1.007080078125E-3</c:v>
                </c:pt>
                <c:pt idx="32350">
                  <c:v>1.007080078125E-3</c:v>
                </c:pt>
                <c:pt idx="32351">
                  <c:v>1.0068416595458984E-3</c:v>
                </c:pt>
                <c:pt idx="32352">
                  <c:v>1.007080078125E-3</c:v>
                </c:pt>
                <c:pt idx="32353">
                  <c:v>1.007080078125E-3</c:v>
                </c:pt>
                <c:pt idx="32354">
                  <c:v>1.0068416595458984E-3</c:v>
                </c:pt>
                <c:pt idx="32355">
                  <c:v>1.007080078125E-3</c:v>
                </c:pt>
                <c:pt idx="32356">
                  <c:v>1.007080078125E-3</c:v>
                </c:pt>
                <c:pt idx="32357">
                  <c:v>1.0068416595458984E-3</c:v>
                </c:pt>
                <c:pt idx="32358">
                  <c:v>1.0080337524414063E-3</c:v>
                </c:pt>
                <c:pt idx="32359">
                  <c:v>1.007080078125E-3</c:v>
                </c:pt>
                <c:pt idx="32360">
                  <c:v>1.0068416595458984E-3</c:v>
                </c:pt>
                <c:pt idx="32361">
                  <c:v>1.007080078125E-3</c:v>
                </c:pt>
                <c:pt idx="32362">
                  <c:v>1.007080078125E-3</c:v>
                </c:pt>
                <c:pt idx="32363">
                  <c:v>1.0068416595458984E-3</c:v>
                </c:pt>
                <c:pt idx="32364">
                  <c:v>1.007080078125E-3</c:v>
                </c:pt>
                <c:pt idx="32365">
                  <c:v>1.007080078125E-3</c:v>
                </c:pt>
                <c:pt idx="32366">
                  <c:v>1.0068416595458984E-3</c:v>
                </c:pt>
                <c:pt idx="32367">
                  <c:v>1.007080078125E-3</c:v>
                </c:pt>
                <c:pt idx="32368">
                  <c:v>1.007080078125E-3</c:v>
                </c:pt>
                <c:pt idx="32369">
                  <c:v>1.0068416595458984E-3</c:v>
                </c:pt>
                <c:pt idx="32370">
                  <c:v>1.007080078125E-3</c:v>
                </c:pt>
                <c:pt idx="32371">
                  <c:v>1.0080337524414063E-3</c:v>
                </c:pt>
                <c:pt idx="32372">
                  <c:v>1.007080078125E-3</c:v>
                </c:pt>
                <c:pt idx="32373">
                  <c:v>1.0068416595458984E-3</c:v>
                </c:pt>
                <c:pt idx="32374">
                  <c:v>1.007080078125E-3</c:v>
                </c:pt>
                <c:pt idx="32375">
                  <c:v>1.007080078125E-3</c:v>
                </c:pt>
                <c:pt idx="32376">
                  <c:v>1.0068416595458984E-3</c:v>
                </c:pt>
                <c:pt idx="32377">
                  <c:v>1.007080078125E-3</c:v>
                </c:pt>
                <c:pt idx="32378">
                  <c:v>1.007080078125E-3</c:v>
                </c:pt>
                <c:pt idx="32379">
                  <c:v>1.0068416595458984E-3</c:v>
                </c:pt>
                <c:pt idx="32380">
                  <c:v>1.007080078125E-3</c:v>
                </c:pt>
                <c:pt idx="32381">
                  <c:v>1.007080078125E-3</c:v>
                </c:pt>
                <c:pt idx="32382">
                  <c:v>1.0068416595458984E-3</c:v>
                </c:pt>
                <c:pt idx="32383">
                  <c:v>1.0080337524414063E-3</c:v>
                </c:pt>
                <c:pt idx="32384">
                  <c:v>1.007080078125E-3</c:v>
                </c:pt>
                <c:pt idx="32385">
                  <c:v>1.0068416595458984E-3</c:v>
                </c:pt>
                <c:pt idx="32386">
                  <c:v>1.007080078125E-3</c:v>
                </c:pt>
                <c:pt idx="32387">
                  <c:v>1.007080078125E-3</c:v>
                </c:pt>
                <c:pt idx="32388">
                  <c:v>1.0068416595458984E-3</c:v>
                </c:pt>
                <c:pt idx="32389">
                  <c:v>1.007080078125E-3</c:v>
                </c:pt>
                <c:pt idx="32390">
                  <c:v>1.007080078125E-3</c:v>
                </c:pt>
                <c:pt idx="32391">
                  <c:v>1.0068416595458984E-3</c:v>
                </c:pt>
                <c:pt idx="32392">
                  <c:v>1.007080078125E-3</c:v>
                </c:pt>
                <c:pt idx="32393">
                  <c:v>1.007080078125E-3</c:v>
                </c:pt>
                <c:pt idx="32394">
                  <c:v>1.0068416595458984E-3</c:v>
                </c:pt>
                <c:pt idx="32395">
                  <c:v>1.007080078125E-3</c:v>
                </c:pt>
                <c:pt idx="32396">
                  <c:v>1.0080337524414063E-3</c:v>
                </c:pt>
                <c:pt idx="32397">
                  <c:v>1.007080078125E-3</c:v>
                </c:pt>
                <c:pt idx="32398">
                  <c:v>1.0068416595458984E-3</c:v>
                </c:pt>
                <c:pt idx="32399">
                  <c:v>1.007080078125E-3</c:v>
                </c:pt>
                <c:pt idx="32400">
                  <c:v>1.007080078125E-3</c:v>
                </c:pt>
                <c:pt idx="32401">
                  <c:v>1.0068416595458984E-3</c:v>
                </c:pt>
                <c:pt idx="32402">
                  <c:v>1.007080078125E-3</c:v>
                </c:pt>
                <c:pt idx="32403">
                  <c:v>1.007080078125E-3</c:v>
                </c:pt>
                <c:pt idx="32404">
                  <c:v>1.0068416595458984E-3</c:v>
                </c:pt>
                <c:pt idx="32405">
                  <c:v>1.007080078125E-3</c:v>
                </c:pt>
                <c:pt idx="32406">
                  <c:v>1.007080078125E-3</c:v>
                </c:pt>
                <c:pt idx="32407">
                  <c:v>1.0068416595458984E-3</c:v>
                </c:pt>
                <c:pt idx="32408">
                  <c:v>1.0080337524414063E-3</c:v>
                </c:pt>
                <c:pt idx="32409">
                  <c:v>1.007080078125E-3</c:v>
                </c:pt>
                <c:pt idx="32410">
                  <c:v>1.0068416595458984E-3</c:v>
                </c:pt>
                <c:pt idx="32411">
                  <c:v>1.007080078125E-3</c:v>
                </c:pt>
                <c:pt idx="32412">
                  <c:v>1.007080078125E-3</c:v>
                </c:pt>
                <c:pt idx="32413">
                  <c:v>1.0068416595458984E-3</c:v>
                </c:pt>
                <c:pt idx="32414">
                  <c:v>6.0420036315917969E-3</c:v>
                </c:pt>
                <c:pt idx="32415">
                  <c:v>1.007080078125E-3</c:v>
                </c:pt>
                <c:pt idx="32416">
                  <c:v>1.0080337524414063E-3</c:v>
                </c:pt>
                <c:pt idx="32417">
                  <c:v>1.007080078125E-3</c:v>
                </c:pt>
                <c:pt idx="32418">
                  <c:v>1.0068416595458984E-3</c:v>
                </c:pt>
                <c:pt idx="32419">
                  <c:v>1.007080078125E-3</c:v>
                </c:pt>
                <c:pt idx="32420">
                  <c:v>1.007080078125E-3</c:v>
                </c:pt>
                <c:pt idx="32421">
                  <c:v>1.0068416595458984E-3</c:v>
                </c:pt>
                <c:pt idx="32422">
                  <c:v>1.007080078125E-3</c:v>
                </c:pt>
                <c:pt idx="32423">
                  <c:v>1.007080078125E-3</c:v>
                </c:pt>
                <c:pt idx="32424">
                  <c:v>1.0068416595458984E-3</c:v>
                </c:pt>
                <c:pt idx="32425">
                  <c:v>1.007080078125E-3</c:v>
                </c:pt>
                <c:pt idx="32426">
                  <c:v>1.007080078125E-3</c:v>
                </c:pt>
                <c:pt idx="32427">
                  <c:v>1.0068416595458984E-3</c:v>
                </c:pt>
                <c:pt idx="32428">
                  <c:v>1.0080337524414063E-3</c:v>
                </c:pt>
                <c:pt idx="32429">
                  <c:v>1.007080078125E-3</c:v>
                </c:pt>
                <c:pt idx="32430">
                  <c:v>1.0068416595458984E-3</c:v>
                </c:pt>
                <c:pt idx="32431">
                  <c:v>1.007080078125E-3</c:v>
                </c:pt>
                <c:pt idx="32432">
                  <c:v>1.007080078125E-3</c:v>
                </c:pt>
                <c:pt idx="32433">
                  <c:v>1.0068416595458984E-3</c:v>
                </c:pt>
                <c:pt idx="32434">
                  <c:v>1.007080078125E-3</c:v>
                </c:pt>
                <c:pt idx="32435">
                  <c:v>1.007080078125E-3</c:v>
                </c:pt>
                <c:pt idx="32436">
                  <c:v>1.0068416595458984E-3</c:v>
                </c:pt>
                <c:pt idx="32437">
                  <c:v>1.007080078125E-3</c:v>
                </c:pt>
                <c:pt idx="32438">
                  <c:v>1.007080078125E-3</c:v>
                </c:pt>
                <c:pt idx="32439">
                  <c:v>1.0068416595458984E-3</c:v>
                </c:pt>
                <c:pt idx="32440">
                  <c:v>1.007080078125E-3</c:v>
                </c:pt>
                <c:pt idx="32441">
                  <c:v>1.0080337524414063E-3</c:v>
                </c:pt>
                <c:pt idx="32442">
                  <c:v>1.007080078125E-3</c:v>
                </c:pt>
                <c:pt idx="32443">
                  <c:v>1.0068416595458984E-3</c:v>
                </c:pt>
                <c:pt idx="32444">
                  <c:v>1.007080078125E-3</c:v>
                </c:pt>
                <c:pt idx="32445">
                  <c:v>1.007080078125E-3</c:v>
                </c:pt>
                <c:pt idx="32446">
                  <c:v>1.0068416595458984E-3</c:v>
                </c:pt>
                <c:pt idx="32447">
                  <c:v>1.007080078125E-3</c:v>
                </c:pt>
                <c:pt idx="32448">
                  <c:v>1.007080078125E-3</c:v>
                </c:pt>
                <c:pt idx="32449">
                  <c:v>1.0068416595458984E-3</c:v>
                </c:pt>
                <c:pt idx="32450">
                  <c:v>1.007080078125E-3</c:v>
                </c:pt>
                <c:pt idx="32451">
                  <c:v>1.007080078125E-3</c:v>
                </c:pt>
                <c:pt idx="32452">
                  <c:v>1.0068416595458984E-3</c:v>
                </c:pt>
                <c:pt idx="32453">
                  <c:v>1.0080337524414063E-3</c:v>
                </c:pt>
                <c:pt idx="32454">
                  <c:v>1.007080078125E-3</c:v>
                </c:pt>
                <c:pt idx="32455">
                  <c:v>1.0068416595458984E-3</c:v>
                </c:pt>
                <c:pt idx="32456">
                  <c:v>1.007080078125E-3</c:v>
                </c:pt>
                <c:pt idx="32457">
                  <c:v>1.007080078125E-3</c:v>
                </c:pt>
                <c:pt idx="32458">
                  <c:v>1.0068416595458984E-3</c:v>
                </c:pt>
                <c:pt idx="32459">
                  <c:v>1.007080078125E-3</c:v>
                </c:pt>
                <c:pt idx="32460">
                  <c:v>1.007080078125E-3</c:v>
                </c:pt>
                <c:pt idx="32461">
                  <c:v>1.0068416595458984E-3</c:v>
                </c:pt>
                <c:pt idx="32462">
                  <c:v>1.007080078125E-3</c:v>
                </c:pt>
                <c:pt idx="32463">
                  <c:v>1.007080078125E-3</c:v>
                </c:pt>
                <c:pt idx="32464">
                  <c:v>1.0068416595458984E-3</c:v>
                </c:pt>
                <c:pt idx="32465">
                  <c:v>1.007080078125E-3</c:v>
                </c:pt>
                <c:pt idx="32466">
                  <c:v>1.0080337524414063E-3</c:v>
                </c:pt>
                <c:pt idx="32467">
                  <c:v>1.007080078125E-3</c:v>
                </c:pt>
                <c:pt idx="32468">
                  <c:v>1.0068416595458984E-3</c:v>
                </c:pt>
                <c:pt idx="32469">
                  <c:v>1.007080078125E-3</c:v>
                </c:pt>
                <c:pt idx="32470">
                  <c:v>1.007080078125E-3</c:v>
                </c:pt>
                <c:pt idx="32471">
                  <c:v>1.0068416595458984E-3</c:v>
                </c:pt>
                <c:pt idx="32472">
                  <c:v>1.007080078125E-3</c:v>
                </c:pt>
                <c:pt idx="32473">
                  <c:v>1.007080078125E-3</c:v>
                </c:pt>
                <c:pt idx="32474">
                  <c:v>1.0068416595458984E-3</c:v>
                </c:pt>
                <c:pt idx="32475">
                  <c:v>1.007080078125E-3</c:v>
                </c:pt>
                <c:pt idx="32476">
                  <c:v>1.007080078125E-3</c:v>
                </c:pt>
                <c:pt idx="32477">
                  <c:v>1.0068416595458984E-3</c:v>
                </c:pt>
                <c:pt idx="32478">
                  <c:v>1.0080337524414063E-3</c:v>
                </c:pt>
                <c:pt idx="32479">
                  <c:v>1.007080078125E-3</c:v>
                </c:pt>
                <c:pt idx="32480">
                  <c:v>1.0068416595458984E-3</c:v>
                </c:pt>
                <c:pt idx="32481">
                  <c:v>1.007080078125E-3</c:v>
                </c:pt>
                <c:pt idx="32482">
                  <c:v>1.007080078125E-3</c:v>
                </c:pt>
                <c:pt idx="32483">
                  <c:v>1.0068416595458984E-3</c:v>
                </c:pt>
                <c:pt idx="32484">
                  <c:v>1.007080078125E-3</c:v>
                </c:pt>
                <c:pt idx="32485">
                  <c:v>1.007080078125E-3</c:v>
                </c:pt>
                <c:pt idx="32486">
                  <c:v>1.0068416595458984E-3</c:v>
                </c:pt>
                <c:pt idx="32487">
                  <c:v>1.007080078125E-3</c:v>
                </c:pt>
                <c:pt idx="32488">
                  <c:v>1.007080078125E-3</c:v>
                </c:pt>
                <c:pt idx="32489">
                  <c:v>1.0068416595458984E-3</c:v>
                </c:pt>
                <c:pt idx="32490">
                  <c:v>1.007080078125E-3</c:v>
                </c:pt>
                <c:pt idx="32491">
                  <c:v>1.0080337524414063E-3</c:v>
                </c:pt>
                <c:pt idx="32492">
                  <c:v>1.007080078125E-3</c:v>
                </c:pt>
                <c:pt idx="32493">
                  <c:v>1.0068416595458984E-3</c:v>
                </c:pt>
                <c:pt idx="32494">
                  <c:v>1.007080078125E-3</c:v>
                </c:pt>
                <c:pt idx="32495">
                  <c:v>1.007080078125E-3</c:v>
                </c:pt>
                <c:pt idx="32496">
                  <c:v>1.0068416595458984E-3</c:v>
                </c:pt>
                <c:pt idx="32497">
                  <c:v>1.007080078125E-3</c:v>
                </c:pt>
                <c:pt idx="32498">
                  <c:v>1.007080078125E-3</c:v>
                </c:pt>
                <c:pt idx="32499">
                  <c:v>1.0068416595458984E-3</c:v>
                </c:pt>
                <c:pt idx="32500">
                  <c:v>1.007080078125E-3</c:v>
                </c:pt>
                <c:pt idx="32501">
                  <c:v>1.007080078125E-3</c:v>
                </c:pt>
                <c:pt idx="32502">
                  <c:v>1.0068416595458984E-3</c:v>
                </c:pt>
                <c:pt idx="32503">
                  <c:v>1.0080337524414063E-3</c:v>
                </c:pt>
                <c:pt idx="32504">
                  <c:v>1.007080078125E-3</c:v>
                </c:pt>
                <c:pt idx="32505">
                  <c:v>1.0068416595458984E-3</c:v>
                </c:pt>
                <c:pt idx="32506">
                  <c:v>1.007080078125E-3</c:v>
                </c:pt>
                <c:pt idx="32507">
                  <c:v>1.007080078125E-3</c:v>
                </c:pt>
                <c:pt idx="32508">
                  <c:v>1.0068416595458984E-3</c:v>
                </c:pt>
                <c:pt idx="32509">
                  <c:v>1.007080078125E-3</c:v>
                </c:pt>
                <c:pt idx="32510">
                  <c:v>1.007080078125E-3</c:v>
                </c:pt>
                <c:pt idx="32511">
                  <c:v>1.0068416595458984E-3</c:v>
                </c:pt>
                <c:pt idx="32512">
                  <c:v>1.007080078125E-3</c:v>
                </c:pt>
                <c:pt idx="32513">
                  <c:v>1.007080078125E-3</c:v>
                </c:pt>
                <c:pt idx="32514">
                  <c:v>1.0068416595458984E-3</c:v>
                </c:pt>
                <c:pt idx="32515">
                  <c:v>1.007080078125E-3</c:v>
                </c:pt>
                <c:pt idx="32516">
                  <c:v>1.0080337524414063E-3</c:v>
                </c:pt>
                <c:pt idx="32517">
                  <c:v>1.007080078125E-3</c:v>
                </c:pt>
                <c:pt idx="32518">
                  <c:v>1.0068416595458984E-3</c:v>
                </c:pt>
                <c:pt idx="32519">
                  <c:v>1.007080078125E-3</c:v>
                </c:pt>
                <c:pt idx="32520">
                  <c:v>1.007080078125E-3</c:v>
                </c:pt>
                <c:pt idx="32521">
                  <c:v>1.0068416595458984E-3</c:v>
                </c:pt>
                <c:pt idx="32522">
                  <c:v>1.007080078125E-3</c:v>
                </c:pt>
                <c:pt idx="32523">
                  <c:v>1.007080078125E-3</c:v>
                </c:pt>
                <c:pt idx="32524">
                  <c:v>1.0068416595458984E-3</c:v>
                </c:pt>
                <c:pt idx="32525">
                  <c:v>1.007080078125E-3</c:v>
                </c:pt>
                <c:pt idx="32526">
                  <c:v>1.007080078125E-3</c:v>
                </c:pt>
                <c:pt idx="32527">
                  <c:v>1.0068416595458984E-3</c:v>
                </c:pt>
                <c:pt idx="32528">
                  <c:v>1.0080337524414063E-3</c:v>
                </c:pt>
                <c:pt idx="32529">
                  <c:v>1.007080078125E-3</c:v>
                </c:pt>
                <c:pt idx="32530">
                  <c:v>1.0068416595458984E-3</c:v>
                </c:pt>
                <c:pt idx="32531">
                  <c:v>1.007080078125E-3</c:v>
                </c:pt>
                <c:pt idx="32532">
                  <c:v>1.007080078125E-3</c:v>
                </c:pt>
                <c:pt idx="32533">
                  <c:v>1.0068416595458984E-3</c:v>
                </c:pt>
                <c:pt idx="32534">
                  <c:v>1.007080078125E-3</c:v>
                </c:pt>
                <c:pt idx="32535">
                  <c:v>1.007080078125E-3</c:v>
                </c:pt>
                <c:pt idx="32536">
                  <c:v>1.0068416595458984E-3</c:v>
                </c:pt>
                <c:pt idx="32537">
                  <c:v>1.007080078125E-3</c:v>
                </c:pt>
                <c:pt idx="32538">
                  <c:v>1.007080078125E-3</c:v>
                </c:pt>
                <c:pt idx="32539">
                  <c:v>1.0068416595458984E-3</c:v>
                </c:pt>
                <c:pt idx="32540">
                  <c:v>1.007080078125E-3</c:v>
                </c:pt>
                <c:pt idx="32541">
                  <c:v>1.0080337524414063E-3</c:v>
                </c:pt>
                <c:pt idx="32542">
                  <c:v>1.007080078125E-3</c:v>
                </c:pt>
                <c:pt idx="32543">
                  <c:v>1.0068416595458984E-3</c:v>
                </c:pt>
                <c:pt idx="32544">
                  <c:v>1.007080078125E-3</c:v>
                </c:pt>
                <c:pt idx="32545">
                  <c:v>1.007080078125E-3</c:v>
                </c:pt>
                <c:pt idx="32546">
                  <c:v>1.0068416595458984E-3</c:v>
                </c:pt>
                <c:pt idx="32547">
                  <c:v>1.007080078125E-3</c:v>
                </c:pt>
                <c:pt idx="32548">
                  <c:v>1.007080078125E-3</c:v>
                </c:pt>
                <c:pt idx="32549">
                  <c:v>1.0068416595458984E-3</c:v>
                </c:pt>
                <c:pt idx="32550">
                  <c:v>1.007080078125E-3</c:v>
                </c:pt>
                <c:pt idx="32551">
                  <c:v>1.0068416595458984E-3</c:v>
                </c:pt>
                <c:pt idx="32552">
                  <c:v>1.007080078125E-3</c:v>
                </c:pt>
                <c:pt idx="32553">
                  <c:v>1.0080337524414063E-3</c:v>
                </c:pt>
                <c:pt idx="32554">
                  <c:v>1.007080078125E-3</c:v>
                </c:pt>
                <c:pt idx="32555">
                  <c:v>1.0068416595458984E-3</c:v>
                </c:pt>
                <c:pt idx="32556">
                  <c:v>1.007080078125E-3</c:v>
                </c:pt>
                <c:pt idx="32557">
                  <c:v>1.007080078125E-3</c:v>
                </c:pt>
                <c:pt idx="32558">
                  <c:v>1.0068416595458984E-3</c:v>
                </c:pt>
                <c:pt idx="32559">
                  <c:v>1.007080078125E-3</c:v>
                </c:pt>
                <c:pt idx="32560">
                  <c:v>1.007080078125E-3</c:v>
                </c:pt>
                <c:pt idx="32561">
                  <c:v>1.0068416595458984E-3</c:v>
                </c:pt>
                <c:pt idx="32562">
                  <c:v>1.007080078125E-3</c:v>
                </c:pt>
                <c:pt idx="32563">
                  <c:v>1.007080078125E-3</c:v>
                </c:pt>
                <c:pt idx="32564">
                  <c:v>1.0068416595458984E-3</c:v>
                </c:pt>
                <c:pt idx="32565">
                  <c:v>1.007080078125E-3</c:v>
                </c:pt>
                <c:pt idx="32566">
                  <c:v>1.0080337524414063E-3</c:v>
                </c:pt>
                <c:pt idx="32567">
                  <c:v>1.007080078125E-3</c:v>
                </c:pt>
                <c:pt idx="32568">
                  <c:v>1.0068416595458984E-3</c:v>
                </c:pt>
                <c:pt idx="32569">
                  <c:v>1.007080078125E-3</c:v>
                </c:pt>
                <c:pt idx="32570">
                  <c:v>1.007080078125E-3</c:v>
                </c:pt>
                <c:pt idx="32571">
                  <c:v>1.0068416595458984E-3</c:v>
                </c:pt>
                <c:pt idx="32572">
                  <c:v>1.007080078125E-3</c:v>
                </c:pt>
                <c:pt idx="32573">
                  <c:v>1.0068416595458984E-3</c:v>
                </c:pt>
                <c:pt idx="32574">
                  <c:v>1.007080078125E-3</c:v>
                </c:pt>
                <c:pt idx="32575">
                  <c:v>1.007080078125E-3</c:v>
                </c:pt>
                <c:pt idx="32576">
                  <c:v>1.0068416595458984E-3</c:v>
                </c:pt>
                <c:pt idx="32577">
                  <c:v>1.007080078125E-3</c:v>
                </c:pt>
                <c:pt idx="32578">
                  <c:v>1.0080337524414063E-3</c:v>
                </c:pt>
                <c:pt idx="32579">
                  <c:v>1.007080078125E-3</c:v>
                </c:pt>
                <c:pt idx="32580">
                  <c:v>1.0068416595458984E-3</c:v>
                </c:pt>
                <c:pt idx="32581">
                  <c:v>1.007080078125E-3</c:v>
                </c:pt>
                <c:pt idx="32582">
                  <c:v>1.007080078125E-3</c:v>
                </c:pt>
                <c:pt idx="32583">
                  <c:v>1.0068416595458984E-3</c:v>
                </c:pt>
                <c:pt idx="32584">
                  <c:v>1.007080078125E-3</c:v>
                </c:pt>
                <c:pt idx="32585">
                  <c:v>1.007080078125E-3</c:v>
                </c:pt>
                <c:pt idx="32586">
                  <c:v>1.0068416595458984E-3</c:v>
                </c:pt>
                <c:pt idx="32587">
                  <c:v>1.007080078125E-3</c:v>
                </c:pt>
                <c:pt idx="32588">
                  <c:v>1.007080078125E-3</c:v>
                </c:pt>
                <c:pt idx="32589">
                  <c:v>1.0068416595458984E-3</c:v>
                </c:pt>
                <c:pt idx="32590">
                  <c:v>1.007080078125E-3</c:v>
                </c:pt>
                <c:pt idx="32591">
                  <c:v>1.0080337524414063E-3</c:v>
                </c:pt>
                <c:pt idx="32592">
                  <c:v>1.007080078125E-3</c:v>
                </c:pt>
                <c:pt idx="32593">
                  <c:v>1.0068416595458984E-3</c:v>
                </c:pt>
                <c:pt idx="32594">
                  <c:v>1.007080078125E-3</c:v>
                </c:pt>
                <c:pt idx="32595">
                  <c:v>1.0068416595458984E-3</c:v>
                </c:pt>
                <c:pt idx="32596">
                  <c:v>1.007080078125E-3</c:v>
                </c:pt>
                <c:pt idx="32597">
                  <c:v>1.007080078125E-3</c:v>
                </c:pt>
                <c:pt idx="32598">
                  <c:v>1.0068416595458984E-3</c:v>
                </c:pt>
                <c:pt idx="32599">
                  <c:v>1.007080078125E-3</c:v>
                </c:pt>
                <c:pt idx="32600">
                  <c:v>1.007080078125E-3</c:v>
                </c:pt>
                <c:pt idx="32601">
                  <c:v>1.0068416595458984E-3</c:v>
                </c:pt>
                <c:pt idx="32602">
                  <c:v>1.007080078125E-3</c:v>
                </c:pt>
                <c:pt idx="32603">
                  <c:v>1.0080337524414063E-3</c:v>
                </c:pt>
                <c:pt idx="32604">
                  <c:v>1.007080078125E-3</c:v>
                </c:pt>
                <c:pt idx="32605">
                  <c:v>1.0068416595458984E-3</c:v>
                </c:pt>
                <c:pt idx="32606">
                  <c:v>1.007080078125E-3</c:v>
                </c:pt>
                <c:pt idx="32607">
                  <c:v>1.007080078125E-3</c:v>
                </c:pt>
                <c:pt idx="32608">
                  <c:v>1.0068416595458984E-3</c:v>
                </c:pt>
                <c:pt idx="32609">
                  <c:v>1.007080078125E-3</c:v>
                </c:pt>
                <c:pt idx="32610">
                  <c:v>1.007080078125E-3</c:v>
                </c:pt>
                <c:pt idx="32611">
                  <c:v>1.0068416595458984E-3</c:v>
                </c:pt>
                <c:pt idx="32612">
                  <c:v>1.007080078125E-3</c:v>
                </c:pt>
                <c:pt idx="32613">
                  <c:v>1.007080078125E-3</c:v>
                </c:pt>
                <c:pt idx="32614">
                  <c:v>1.0068416595458984E-3</c:v>
                </c:pt>
                <c:pt idx="32615">
                  <c:v>1.007080078125E-3</c:v>
                </c:pt>
                <c:pt idx="32616">
                  <c:v>1.0080337524414063E-3</c:v>
                </c:pt>
                <c:pt idx="32617">
                  <c:v>1.0068416595458984E-3</c:v>
                </c:pt>
                <c:pt idx="32618">
                  <c:v>1.007080078125E-3</c:v>
                </c:pt>
                <c:pt idx="32619">
                  <c:v>1.007080078125E-3</c:v>
                </c:pt>
                <c:pt idx="32620">
                  <c:v>1.0068416595458984E-3</c:v>
                </c:pt>
                <c:pt idx="32621">
                  <c:v>1.007080078125E-3</c:v>
                </c:pt>
                <c:pt idx="32622">
                  <c:v>1.007080078125E-3</c:v>
                </c:pt>
                <c:pt idx="32623">
                  <c:v>1.0068416595458984E-3</c:v>
                </c:pt>
                <c:pt idx="32624">
                  <c:v>1.007080078125E-3</c:v>
                </c:pt>
                <c:pt idx="32625">
                  <c:v>1.007080078125E-3</c:v>
                </c:pt>
                <c:pt idx="32626">
                  <c:v>1.0068416595458984E-3</c:v>
                </c:pt>
                <c:pt idx="32627">
                  <c:v>1.007080078125E-3</c:v>
                </c:pt>
                <c:pt idx="32628">
                  <c:v>1.0080337524414063E-3</c:v>
                </c:pt>
                <c:pt idx="32629">
                  <c:v>1.007080078125E-3</c:v>
                </c:pt>
                <c:pt idx="32630">
                  <c:v>1.0068416595458984E-3</c:v>
                </c:pt>
                <c:pt idx="32631">
                  <c:v>1.007080078125E-3</c:v>
                </c:pt>
                <c:pt idx="32632">
                  <c:v>1.007080078125E-3</c:v>
                </c:pt>
                <c:pt idx="32633">
                  <c:v>1.0068416595458984E-3</c:v>
                </c:pt>
                <c:pt idx="32634">
                  <c:v>1.007080078125E-3</c:v>
                </c:pt>
                <c:pt idx="32635">
                  <c:v>1.007080078125E-3</c:v>
                </c:pt>
                <c:pt idx="32636">
                  <c:v>1.0068416595458984E-3</c:v>
                </c:pt>
                <c:pt idx="32637">
                  <c:v>1.007080078125E-3</c:v>
                </c:pt>
                <c:pt idx="32638">
                  <c:v>1.007080078125E-3</c:v>
                </c:pt>
                <c:pt idx="32639">
                  <c:v>1.0068416595458984E-3</c:v>
                </c:pt>
                <c:pt idx="32640">
                  <c:v>1.007080078125E-3</c:v>
                </c:pt>
                <c:pt idx="32641">
                  <c:v>1.0080337524414063E-3</c:v>
                </c:pt>
                <c:pt idx="32642">
                  <c:v>1.0068416595458984E-3</c:v>
                </c:pt>
                <c:pt idx="32643">
                  <c:v>1.007080078125E-3</c:v>
                </c:pt>
                <c:pt idx="32644">
                  <c:v>1.007080078125E-3</c:v>
                </c:pt>
                <c:pt idx="32645">
                  <c:v>1.0068416595458984E-3</c:v>
                </c:pt>
                <c:pt idx="32646">
                  <c:v>1.007080078125E-3</c:v>
                </c:pt>
                <c:pt idx="32647">
                  <c:v>1.007080078125E-3</c:v>
                </c:pt>
                <c:pt idx="32648">
                  <c:v>1.0068416595458984E-3</c:v>
                </c:pt>
                <c:pt idx="32649">
                  <c:v>1.007080078125E-3</c:v>
                </c:pt>
                <c:pt idx="32650">
                  <c:v>1.007080078125E-3</c:v>
                </c:pt>
                <c:pt idx="32651">
                  <c:v>1.0068416595458984E-3</c:v>
                </c:pt>
                <c:pt idx="32652">
                  <c:v>1.007080078125E-3</c:v>
                </c:pt>
                <c:pt idx="32653">
                  <c:v>1.0080337524414063E-3</c:v>
                </c:pt>
                <c:pt idx="32654">
                  <c:v>1.007080078125E-3</c:v>
                </c:pt>
                <c:pt idx="32655">
                  <c:v>1.0068416595458984E-3</c:v>
                </c:pt>
                <c:pt idx="32656">
                  <c:v>1.007080078125E-3</c:v>
                </c:pt>
                <c:pt idx="32657">
                  <c:v>1.007080078125E-3</c:v>
                </c:pt>
                <c:pt idx="32658">
                  <c:v>1.0068416595458984E-3</c:v>
                </c:pt>
                <c:pt idx="32659">
                  <c:v>1.007080078125E-3</c:v>
                </c:pt>
                <c:pt idx="32660">
                  <c:v>1.007080078125E-3</c:v>
                </c:pt>
                <c:pt idx="32661">
                  <c:v>1.0068416595458984E-3</c:v>
                </c:pt>
                <c:pt idx="32662">
                  <c:v>1.007080078125E-3</c:v>
                </c:pt>
                <c:pt idx="32663">
                  <c:v>1.007080078125E-3</c:v>
                </c:pt>
                <c:pt idx="32664">
                  <c:v>1.0068416595458984E-3</c:v>
                </c:pt>
                <c:pt idx="32665">
                  <c:v>1.007080078125E-3</c:v>
                </c:pt>
                <c:pt idx="32666">
                  <c:v>1.0080337524414063E-3</c:v>
                </c:pt>
                <c:pt idx="32667">
                  <c:v>1.0068416595458984E-3</c:v>
                </c:pt>
                <c:pt idx="32668">
                  <c:v>1.007080078125E-3</c:v>
                </c:pt>
                <c:pt idx="32669">
                  <c:v>1.007080078125E-3</c:v>
                </c:pt>
                <c:pt idx="32670">
                  <c:v>1.0068416595458984E-3</c:v>
                </c:pt>
                <c:pt idx="32671">
                  <c:v>1.007080078125E-3</c:v>
                </c:pt>
                <c:pt idx="32672">
                  <c:v>1.007080078125E-3</c:v>
                </c:pt>
                <c:pt idx="32673">
                  <c:v>1.0068416595458984E-3</c:v>
                </c:pt>
                <c:pt idx="32674">
                  <c:v>1.007080078125E-3</c:v>
                </c:pt>
                <c:pt idx="32675">
                  <c:v>1.007080078125E-3</c:v>
                </c:pt>
                <c:pt idx="32676">
                  <c:v>1.0068416595458984E-3</c:v>
                </c:pt>
                <c:pt idx="32677">
                  <c:v>1.007080078125E-3</c:v>
                </c:pt>
                <c:pt idx="32678">
                  <c:v>1.0080337524414063E-3</c:v>
                </c:pt>
                <c:pt idx="32679">
                  <c:v>1.007080078125E-3</c:v>
                </c:pt>
                <c:pt idx="32680">
                  <c:v>1.0068416595458984E-3</c:v>
                </c:pt>
                <c:pt idx="32681">
                  <c:v>1.007080078125E-3</c:v>
                </c:pt>
                <c:pt idx="32682">
                  <c:v>1.007080078125E-3</c:v>
                </c:pt>
                <c:pt idx="32683">
                  <c:v>1.0068416595458984E-3</c:v>
                </c:pt>
                <c:pt idx="32684">
                  <c:v>1.007080078125E-3</c:v>
                </c:pt>
                <c:pt idx="32685">
                  <c:v>1.007080078125E-3</c:v>
                </c:pt>
                <c:pt idx="32686">
                  <c:v>1.0068416595458984E-3</c:v>
                </c:pt>
                <c:pt idx="32687">
                  <c:v>1.007080078125E-3</c:v>
                </c:pt>
                <c:pt idx="32688">
                  <c:v>1.007080078125E-3</c:v>
                </c:pt>
                <c:pt idx="32689">
                  <c:v>1.0068416595458984E-3</c:v>
                </c:pt>
                <c:pt idx="32690">
                  <c:v>1.007080078125E-3</c:v>
                </c:pt>
                <c:pt idx="32691">
                  <c:v>1.0080337524414063E-3</c:v>
                </c:pt>
                <c:pt idx="32692">
                  <c:v>1.0068416595458984E-3</c:v>
                </c:pt>
                <c:pt idx="32693">
                  <c:v>1.007080078125E-3</c:v>
                </c:pt>
                <c:pt idx="32694">
                  <c:v>1.007080078125E-3</c:v>
                </c:pt>
                <c:pt idx="32695">
                  <c:v>1.0068416595458984E-3</c:v>
                </c:pt>
                <c:pt idx="32696">
                  <c:v>1.007080078125E-3</c:v>
                </c:pt>
                <c:pt idx="32697">
                  <c:v>1.007080078125E-3</c:v>
                </c:pt>
                <c:pt idx="32698">
                  <c:v>1.0068416595458984E-3</c:v>
                </c:pt>
                <c:pt idx="32699">
                  <c:v>1.007080078125E-3</c:v>
                </c:pt>
                <c:pt idx="32700">
                  <c:v>1.007080078125E-3</c:v>
                </c:pt>
                <c:pt idx="32701">
                  <c:v>1.0068416595458984E-3</c:v>
                </c:pt>
                <c:pt idx="32702">
                  <c:v>1.007080078125E-3</c:v>
                </c:pt>
                <c:pt idx="32703">
                  <c:v>1.0080337524414063E-3</c:v>
                </c:pt>
                <c:pt idx="32704">
                  <c:v>1.007080078125E-3</c:v>
                </c:pt>
                <c:pt idx="32705">
                  <c:v>1.0068416595458984E-3</c:v>
                </c:pt>
                <c:pt idx="32706">
                  <c:v>1.007080078125E-3</c:v>
                </c:pt>
                <c:pt idx="32707">
                  <c:v>1.007080078125E-3</c:v>
                </c:pt>
                <c:pt idx="32708">
                  <c:v>1.0068416595458984E-3</c:v>
                </c:pt>
                <c:pt idx="32709">
                  <c:v>1.007080078125E-3</c:v>
                </c:pt>
                <c:pt idx="32710">
                  <c:v>1.007080078125E-3</c:v>
                </c:pt>
                <c:pt idx="32711">
                  <c:v>1.0068416595458984E-3</c:v>
                </c:pt>
                <c:pt idx="32712">
                  <c:v>1.007080078125E-3</c:v>
                </c:pt>
                <c:pt idx="32713">
                  <c:v>1.007080078125E-3</c:v>
                </c:pt>
                <c:pt idx="32714">
                  <c:v>1.0068416595458984E-3</c:v>
                </c:pt>
                <c:pt idx="32715">
                  <c:v>1.007080078125E-3</c:v>
                </c:pt>
                <c:pt idx="32716">
                  <c:v>1.0080337524414063E-3</c:v>
                </c:pt>
                <c:pt idx="32717">
                  <c:v>1.0068416595458984E-3</c:v>
                </c:pt>
                <c:pt idx="32718">
                  <c:v>1.007080078125E-3</c:v>
                </c:pt>
                <c:pt idx="32719">
                  <c:v>1.007080078125E-3</c:v>
                </c:pt>
                <c:pt idx="32720">
                  <c:v>1.0068416595458984E-3</c:v>
                </c:pt>
                <c:pt idx="32721">
                  <c:v>1.007080078125E-3</c:v>
                </c:pt>
                <c:pt idx="32722">
                  <c:v>1.007080078125E-3</c:v>
                </c:pt>
                <c:pt idx="32723">
                  <c:v>1.0068416595458984E-3</c:v>
                </c:pt>
                <c:pt idx="32724">
                  <c:v>1.007080078125E-3</c:v>
                </c:pt>
                <c:pt idx="32725">
                  <c:v>1.007080078125E-3</c:v>
                </c:pt>
                <c:pt idx="32726">
                  <c:v>1.0068416595458984E-3</c:v>
                </c:pt>
                <c:pt idx="32727">
                  <c:v>1.007080078125E-3</c:v>
                </c:pt>
                <c:pt idx="32728">
                  <c:v>1.0080337524414063E-3</c:v>
                </c:pt>
                <c:pt idx="32729">
                  <c:v>1.007080078125E-3</c:v>
                </c:pt>
                <c:pt idx="32730">
                  <c:v>1.0068416595458984E-3</c:v>
                </c:pt>
                <c:pt idx="32731">
                  <c:v>1.007080078125E-3</c:v>
                </c:pt>
                <c:pt idx="32732">
                  <c:v>1.007080078125E-3</c:v>
                </c:pt>
                <c:pt idx="32733">
                  <c:v>1.0068416595458984E-3</c:v>
                </c:pt>
                <c:pt idx="32734">
                  <c:v>1.007080078125E-3</c:v>
                </c:pt>
                <c:pt idx="32735">
                  <c:v>1.007080078125E-3</c:v>
                </c:pt>
                <c:pt idx="32736">
                  <c:v>1.0068416595458984E-3</c:v>
                </c:pt>
                <c:pt idx="32737">
                  <c:v>1.007080078125E-3</c:v>
                </c:pt>
                <c:pt idx="32738">
                  <c:v>1.007080078125E-3</c:v>
                </c:pt>
                <c:pt idx="32739">
                  <c:v>1.0068416595458984E-3</c:v>
                </c:pt>
                <c:pt idx="32740">
                  <c:v>1.007080078125E-3</c:v>
                </c:pt>
                <c:pt idx="32741">
                  <c:v>1.0080337524414063E-3</c:v>
                </c:pt>
                <c:pt idx="32742">
                  <c:v>1.0068416595458984E-3</c:v>
                </c:pt>
                <c:pt idx="32743">
                  <c:v>1.007080078125E-3</c:v>
                </c:pt>
                <c:pt idx="32744">
                  <c:v>1.007080078125E-3</c:v>
                </c:pt>
                <c:pt idx="32745">
                  <c:v>1.0068416595458984E-3</c:v>
                </c:pt>
                <c:pt idx="32746">
                  <c:v>1.007080078125E-3</c:v>
                </c:pt>
                <c:pt idx="32747">
                  <c:v>1.007080078125E-3</c:v>
                </c:pt>
                <c:pt idx="32748">
                  <c:v>1.0068416595458984E-3</c:v>
                </c:pt>
                <c:pt idx="32749">
                  <c:v>1.007080078125E-3</c:v>
                </c:pt>
                <c:pt idx="32750">
                  <c:v>1.007080078125E-3</c:v>
                </c:pt>
                <c:pt idx="32751">
                  <c:v>1.0068416595458984E-3</c:v>
                </c:pt>
                <c:pt idx="32752">
                  <c:v>1.007080078125E-3</c:v>
                </c:pt>
                <c:pt idx="32753">
                  <c:v>1.0080337524414063E-3</c:v>
                </c:pt>
                <c:pt idx="32754">
                  <c:v>1.007080078125E-3</c:v>
                </c:pt>
                <c:pt idx="32755">
                  <c:v>1.0068416595458984E-3</c:v>
                </c:pt>
                <c:pt idx="32756">
                  <c:v>1.007080078125E-3</c:v>
                </c:pt>
                <c:pt idx="32757">
                  <c:v>1.007080078125E-3</c:v>
                </c:pt>
                <c:pt idx="32758">
                  <c:v>1.0068416595458984E-3</c:v>
                </c:pt>
                <c:pt idx="32759">
                  <c:v>1.007080078125E-3</c:v>
                </c:pt>
                <c:pt idx="32760">
                  <c:v>1.007080078125E-3</c:v>
                </c:pt>
                <c:pt idx="32761">
                  <c:v>1.0068416595458984E-3</c:v>
                </c:pt>
                <c:pt idx="32762">
                  <c:v>1.007080078125E-3</c:v>
                </c:pt>
                <c:pt idx="32763">
                  <c:v>1.007080078125E-3</c:v>
                </c:pt>
                <c:pt idx="32764">
                  <c:v>1.0068416595458984E-3</c:v>
                </c:pt>
                <c:pt idx="32765">
                  <c:v>1.007080078125E-3</c:v>
                </c:pt>
                <c:pt idx="32766">
                  <c:v>1.0080337524414063E-3</c:v>
                </c:pt>
                <c:pt idx="32767">
                  <c:v>1.0068416595458984E-3</c:v>
                </c:pt>
                <c:pt idx="32768">
                  <c:v>1.007080078125E-3</c:v>
                </c:pt>
                <c:pt idx="32769">
                  <c:v>1.007080078125E-3</c:v>
                </c:pt>
                <c:pt idx="32770">
                  <c:v>1.0068416595458984E-3</c:v>
                </c:pt>
                <c:pt idx="32771">
                  <c:v>1.007080078125E-3</c:v>
                </c:pt>
                <c:pt idx="32772">
                  <c:v>1.007080078125E-3</c:v>
                </c:pt>
                <c:pt idx="32773">
                  <c:v>1.0068416595458984E-3</c:v>
                </c:pt>
                <c:pt idx="32774">
                  <c:v>1.007080078125E-3</c:v>
                </c:pt>
                <c:pt idx="32775">
                  <c:v>1.007080078125E-3</c:v>
                </c:pt>
                <c:pt idx="32776">
                  <c:v>1.0068416595458984E-3</c:v>
                </c:pt>
                <c:pt idx="32777">
                  <c:v>1.007080078125E-3</c:v>
                </c:pt>
                <c:pt idx="32778">
                  <c:v>1.0080337524414063E-3</c:v>
                </c:pt>
                <c:pt idx="32779">
                  <c:v>1.007080078125E-3</c:v>
                </c:pt>
                <c:pt idx="32780">
                  <c:v>1.0068416595458984E-3</c:v>
                </c:pt>
                <c:pt idx="32781">
                  <c:v>1.007080078125E-3</c:v>
                </c:pt>
                <c:pt idx="32782">
                  <c:v>1.007080078125E-3</c:v>
                </c:pt>
                <c:pt idx="32783">
                  <c:v>1.0068416595458984E-3</c:v>
                </c:pt>
                <c:pt idx="32784">
                  <c:v>1.007080078125E-3</c:v>
                </c:pt>
                <c:pt idx="32785">
                  <c:v>1.007080078125E-3</c:v>
                </c:pt>
                <c:pt idx="32786">
                  <c:v>1.0068416595458984E-3</c:v>
                </c:pt>
                <c:pt idx="32787">
                  <c:v>1.007080078125E-3</c:v>
                </c:pt>
                <c:pt idx="32788">
                  <c:v>1.007080078125E-3</c:v>
                </c:pt>
                <c:pt idx="32789">
                  <c:v>1.0068416595458984E-3</c:v>
                </c:pt>
                <c:pt idx="32790">
                  <c:v>1.007080078125E-3</c:v>
                </c:pt>
                <c:pt idx="32791">
                  <c:v>1.0080337524414063E-3</c:v>
                </c:pt>
                <c:pt idx="32792">
                  <c:v>1.0068416595458984E-3</c:v>
                </c:pt>
                <c:pt idx="32793">
                  <c:v>1.007080078125E-3</c:v>
                </c:pt>
                <c:pt idx="32794">
                  <c:v>1.007080078125E-3</c:v>
                </c:pt>
                <c:pt idx="32795">
                  <c:v>1.0068416595458984E-3</c:v>
                </c:pt>
                <c:pt idx="32796">
                  <c:v>1.007080078125E-3</c:v>
                </c:pt>
                <c:pt idx="32797">
                  <c:v>1.007080078125E-3</c:v>
                </c:pt>
                <c:pt idx="32798">
                  <c:v>1.0068416595458984E-3</c:v>
                </c:pt>
                <c:pt idx="32799">
                  <c:v>1.007080078125E-3</c:v>
                </c:pt>
                <c:pt idx="32800">
                  <c:v>1.007080078125E-3</c:v>
                </c:pt>
                <c:pt idx="32801">
                  <c:v>1.0068416595458984E-3</c:v>
                </c:pt>
                <c:pt idx="32802">
                  <c:v>1.007080078125E-3</c:v>
                </c:pt>
                <c:pt idx="32803">
                  <c:v>1.0080337524414063E-3</c:v>
                </c:pt>
                <c:pt idx="32804">
                  <c:v>1.007080078125E-3</c:v>
                </c:pt>
                <c:pt idx="32805">
                  <c:v>1.0068416595458984E-3</c:v>
                </c:pt>
                <c:pt idx="32806">
                  <c:v>1.007080078125E-3</c:v>
                </c:pt>
                <c:pt idx="32807">
                  <c:v>1.007080078125E-3</c:v>
                </c:pt>
                <c:pt idx="32808">
                  <c:v>1.0068416595458984E-3</c:v>
                </c:pt>
                <c:pt idx="32809">
                  <c:v>1.007080078125E-3</c:v>
                </c:pt>
                <c:pt idx="32810">
                  <c:v>1.007080078125E-3</c:v>
                </c:pt>
                <c:pt idx="32811">
                  <c:v>1.0068416595458984E-3</c:v>
                </c:pt>
                <c:pt idx="32812">
                  <c:v>1.007080078125E-3</c:v>
                </c:pt>
                <c:pt idx="32813">
                  <c:v>1.007080078125E-3</c:v>
                </c:pt>
                <c:pt idx="32814">
                  <c:v>1.0068416595458984E-3</c:v>
                </c:pt>
                <c:pt idx="32815">
                  <c:v>1.007080078125E-3</c:v>
                </c:pt>
                <c:pt idx="32816">
                  <c:v>1.0080337524414063E-3</c:v>
                </c:pt>
                <c:pt idx="32817">
                  <c:v>1.0068416595458984E-3</c:v>
                </c:pt>
                <c:pt idx="32818">
                  <c:v>1.007080078125E-3</c:v>
                </c:pt>
                <c:pt idx="32819">
                  <c:v>1.007080078125E-3</c:v>
                </c:pt>
                <c:pt idx="32820">
                  <c:v>1.0068416595458984E-3</c:v>
                </c:pt>
                <c:pt idx="32821">
                  <c:v>1.007080078125E-3</c:v>
                </c:pt>
                <c:pt idx="32822">
                  <c:v>1.007080078125E-3</c:v>
                </c:pt>
                <c:pt idx="32823">
                  <c:v>1.0068416595458984E-3</c:v>
                </c:pt>
                <c:pt idx="32824">
                  <c:v>1.007080078125E-3</c:v>
                </c:pt>
                <c:pt idx="32825">
                  <c:v>1.007080078125E-3</c:v>
                </c:pt>
                <c:pt idx="32826">
                  <c:v>1.0068416595458984E-3</c:v>
                </c:pt>
                <c:pt idx="32827">
                  <c:v>1.007080078125E-3</c:v>
                </c:pt>
                <c:pt idx="32828">
                  <c:v>1.0080337524414063E-3</c:v>
                </c:pt>
                <c:pt idx="32829">
                  <c:v>1.007080078125E-3</c:v>
                </c:pt>
                <c:pt idx="32830">
                  <c:v>1.0068416595458984E-3</c:v>
                </c:pt>
                <c:pt idx="32831">
                  <c:v>1.007080078125E-3</c:v>
                </c:pt>
                <c:pt idx="32832">
                  <c:v>1.007080078125E-3</c:v>
                </c:pt>
                <c:pt idx="32833">
                  <c:v>1.0068416595458984E-3</c:v>
                </c:pt>
                <c:pt idx="32834">
                  <c:v>1.007080078125E-3</c:v>
                </c:pt>
                <c:pt idx="32835">
                  <c:v>1.007080078125E-3</c:v>
                </c:pt>
                <c:pt idx="32836">
                  <c:v>1.0068416595458984E-3</c:v>
                </c:pt>
                <c:pt idx="32837">
                  <c:v>1.007080078125E-3</c:v>
                </c:pt>
                <c:pt idx="32838">
                  <c:v>1.007080078125E-3</c:v>
                </c:pt>
                <c:pt idx="32839">
                  <c:v>1.0068416595458984E-3</c:v>
                </c:pt>
                <c:pt idx="32840">
                  <c:v>1.0080337524414063E-3</c:v>
                </c:pt>
                <c:pt idx="32841">
                  <c:v>1.007080078125E-3</c:v>
                </c:pt>
                <c:pt idx="32842">
                  <c:v>1.0068416595458984E-3</c:v>
                </c:pt>
                <c:pt idx="32843">
                  <c:v>1.007080078125E-3</c:v>
                </c:pt>
                <c:pt idx="32844">
                  <c:v>1.007080078125E-3</c:v>
                </c:pt>
                <c:pt idx="32845">
                  <c:v>1.0068416595458984E-3</c:v>
                </c:pt>
                <c:pt idx="32846">
                  <c:v>1.007080078125E-3</c:v>
                </c:pt>
                <c:pt idx="32847">
                  <c:v>1.007080078125E-3</c:v>
                </c:pt>
                <c:pt idx="32848">
                  <c:v>1.0068416595458984E-3</c:v>
                </c:pt>
                <c:pt idx="32849">
                  <c:v>1.007080078125E-3</c:v>
                </c:pt>
                <c:pt idx="32850">
                  <c:v>1.007080078125E-3</c:v>
                </c:pt>
                <c:pt idx="32851">
                  <c:v>1.0068416595458984E-3</c:v>
                </c:pt>
                <c:pt idx="32852">
                  <c:v>1.007080078125E-3</c:v>
                </c:pt>
                <c:pt idx="32853">
                  <c:v>1.0080337524414063E-3</c:v>
                </c:pt>
                <c:pt idx="32854">
                  <c:v>1.007080078125E-3</c:v>
                </c:pt>
                <c:pt idx="32855">
                  <c:v>1.0068416595458984E-3</c:v>
                </c:pt>
                <c:pt idx="32856">
                  <c:v>1.007080078125E-3</c:v>
                </c:pt>
                <c:pt idx="32857">
                  <c:v>1.007080078125E-3</c:v>
                </c:pt>
                <c:pt idx="32858">
                  <c:v>1.0068416595458984E-3</c:v>
                </c:pt>
                <c:pt idx="32859">
                  <c:v>1.007080078125E-3</c:v>
                </c:pt>
                <c:pt idx="32860">
                  <c:v>1.007080078125E-3</c:v>
                </c:pt>
                <c:pt idx="32861">
                  <c:v>1.0068416595458984E-3</c:v>
                </c:pt>
                <c:pt idx="32862">
                  <c:v>1.007080078125E-3</c:v>
                </c:pt>
                <c:pt idx="32863">
                  <c:v>1.007080078125E-3</c:v>
                </c:pt>
                <c:pt idx="32864">
                  <c:v>1.0068416595458984E-3</c:v>
                </c:pt>
                <c:pt idx="32865">
                  <c:v>1.0080337524414063E-3</c:v>
                </c:pt>
                <c:pt idx="32866">
                  <c:v>1.007080078125E-3</c:v>
                </c:pt>
                <c:pt idx="32867">
                  <c:v>1.0068416595458984E-3</c:v>
                </c:pt>
                <c:pt idx="32868">
                  <c:v>1.007080078125E-3</c:v>
                </c:pt>
                <c:pt idx="32869">
                  <c:v>1.007080078125E-3</c:v>
                </c:pt>
                <c:pt idx="32870">
                  <c:v>1.0068416595458984E-3</c:v>
                </c:pt>
                <c:pt idx="32871">
                  <c:v>1.007080078125E-3</c:v>
                </c:pt>
                <c:pt idx="32872">
                  <c:v>1.007080078125E-3</c:v>
                </c:pt>
                <c:pt idx="32873">
                  <c:v>1.0068416595458984E-3</c:v>
                </c:pt>
                <c:pt idx="32874">
                  <c:v>1.007080078125E-3</c:v>
                </c:pt>
                <c:pt idx="32875">
                  <c:v>1.007080078125E-3</c:v>
                </c:pt>
                <c:pt idx="32876">
                  <c:v>1.0068416595458984E-3</c:v>
                </c:pt>
                <c:pt idx="32877">
                  <c:v>1.007080078125E-3</c:v>
                </c:pt>
                <c:pt idx="32878">
                  <c:v>1.0080337524414063E-3</c:v>
                </c:pt>
                <c:pt idx="32879">
                  <c:v>1.007080078125E-3</c:v>
                </c:pt>
                <c:pt idx="32880">
                  <c:v>1.0068416595458984E-3</c:v>
                </c:pt>
                <c:pt idx="32881">
                  <c:v>1.007080078125E-3</c:v>
                </c:pt>
                <c:pt idx="32882">
                  <c:v>1.007080078125E-3</c:v>
                </c:pt>
                <c:pt idx="32883">
                  <c:v>1.0068416595458984E-3</c:v>
                </c:pt>
                <c:pt idx="32884">
                  <c:v>1.007080078125E-3</c:v>
                </c:pt>
                <c:pt idx="32885">
                  <c:v>1.007080078125E-3</c:v>
                </c:pt>
                <c:pt idx="32886">
                  <c:v>1.0068416595458984E-3</c:v>
                </c:pt>
                <c:pt idx="32887">
                  <c:v>1.007080078125E-3</c:v>
                </c:pt>
                <c:pt idx="32888">
                  <c:v>1.007080078125E-3</c:v>
                </c:pt>
                <c:pt idx="32889">
                  <c:v>1.0068416595458984E-3</c:v>
                </c:pt>
                <c:pt idx="32890">
                  <c:v>1.0080337524414063E-3</c:v>
                </c:pt>
                <c:pt idx="32891">
                  <c:v>1.007080078125E-3</c:v>
                </c:pt>
                <c:pt idx="32892">
                  <c:v>1.0068416595458984E-3</c:v>
                </c:pt>
                <c:pt idx="32893">
                  <c:v>1.007080078125E-3</c:v>
                </c:pt>
                <c:pt idx="32894">
                  <c:v>1.007080078125E-3</c:v>
                </c:pt>
                <c:pt idx="32895">
                  <c:v>1.0068416595458984E-3</c:v>
                </c:pt>
                <c:pt idx="32896">
                  <c:v>1.007080078125E-3</c:v>
                </c:pt>
                <c:pt idx="32897">
                  <c:v>1.007080078125E-3</c:v>
                </c:pt>
                <c:pt idx="32898">
                  <c:v>1.0068416595458984E-3</c:v>
                </c:pt>
                <c:pt idx="32899">
                  <c:v>1.007080078125E-3</c:v>
                </c:pt>
                <c:pt idx="32900">
                  <c:v>1.007080078125E-3</c:v>
                </c:pt>
                <c:pt idx="32901">
                  <c:v>1.0068416595458984E-3</c:v>
                </c:pt>
                <c:pt idx="32902">
                  <c:v>1.007080078125E-3</c:v>
                </c:pt>
                <c:pt idx="32903">
                  <c:v>1.0080337524414063E-3</c:v>
                </c:pt>
                <c:pt idx="32904">
                  <c:v>1.007080078125E-3</c:v>
                </c:pt>
                <c:pt idx="32905">
                  <c:v>1.0068416595458984E-3</c:v>
                </c:pt>
                <c:pt idx="32906">
                  <c:v>1.007080078125E-3</c:v>
                </c:pt>
                <c:pt idx="32907">
                  <c:v>1.007080078125E-3</c:v>
                </c:pt>
                <c:pt idx="32908">
                  <c:v>1.0068416595458984E-3</c:v>
                </c:pt>
                <c:pt idx="32909">
                  <c:v>1.007080078125E-3</c:v>
                </c:pt>
                <c:pt idx="32910">
                  <c:v>1.007080078125E-3</c:v>
                </c:pt>
                <c:pt idx="32911">
                  <c:v>1.0068416595458984E-3</c:v>
                </c:pt>
                <c:pt idx="32912">
                  <c:v>1.007080078125E-3</c:v>
                </c:pt>
                <c:pt idx="32913">
                  <c:v>1.007080078125E-3</c:v>
                </c:pt>
                <c:pt idx="32914">
                  <c:v>1.0068416595458984E-3</c:v>
                </c:pt>
                <c:pt idx="32915">
                  <c:v>1.0080337524414063E-3</c:v>
                </c:pt>
                <c:pt idx="32916">
                  <c:v>1.007080078125E-3</c:v>
                </c:pt>
                <c:pt idx="32917">
                  <c:v>1.0068416595458984E-3</c:v>
                </c:pt>
                <c:pt idx="32918">
                  <c:v>1.007080078125E-3</c:v>
                </c:pt>
                <c:pt idx="32919">
                  <c:v>1.007080078125E-3</c:v>
                </c:pt>
                <c:pt idx="32920">
                  <c:v>1.0068416595458984E-3</c:v>
                </c:pt>
                <c:pt idx="32921">
                  <c:v>1.007080078125E-3</c:v>
                </c:pt>
                <c:pt idx="32922">
                  <c:v>1.007080078125E-3</c:v>
                </c:pt>
                <c:pt idx="32923">
                  <c:v>1.0068416595458984E-3</c:v>
                </c:pt>
                <c:pt idx="32924">
                  <c:v>1.007080078125E-3</c:v>
                </c:pt>
                <c:pt idx="32925">
                  <c:v>1.007080078125E-3</c:v>
                </c:pt>
                <c:pt idx="32926">
                  <c:v>1.0068416595458984E-3</c:v>
                </c:pt>
                <c:pt idx="32927">
                  <c:v>1.007080078125E-3</c:v>
                </c:pt>
                <c:pt idx="32928">
                  <c:v>1.0080337524414063E-3</c:v>
                </c:pt>
                <c:pt idx="32929">
                  <c:v>1.007080078125E-3</c:v>
                </c:pt>
                <c:pt idx="32930">
                  <c:v>1.0068416595458984E-3</c:v>
                </c:pt>
                <c:pt idx="32931">
                  <c:v>1.007080078125E-3</c:v>
                </c:pt>
                <c:pt idx="32932">
                  <c:v>1.007080078125E-3</c:v>
                </c:pt>
                <c:pt idx="32933">
                  <c:v>1.0068416595458984E-3</c:v>
                </c:pt>
                <c:pt idx="32934">
                  <c:v>1.007080078125E-3</c:v>
                </c:pt>
                <c:pt idx="32935">
                  <c:v>1.007080078125E-3</c:v>
                </c:pt>
                <c:pt idx="32936">
                  <c:v>1.0068416595458984E-3</c:v>
                </c:pt>
                <c:pt idx="32937">
                  <c:v>1.007080078125E-3</c:v>
                </c:pt>
                <c:pt idx="32938">
                  <c:v>1.007080078125E-3</c:v>
                </c:pt>
                <c:pt idx="32939">
                  <c:v>1.0068416595458984E-3</c:v>
                </c:pt>
                <c:pt idx="32940">
                  <c:v>1.0080337524414063E-3</c:v>
                </c:pt>
                <c:pt idx="32941">
                  <c:v>1.007080078125E-3</c:v>
                </c:pt>
                <c:pt idx="32942">
                  <c:v>1.0068416595458984E-3</c:v>
                </c:pt>
                <c:pt idx="32943">
                  <c:v>1.007080078125E-3</c:v>
                </c:pt>
                <c:pt idx="32944">
                  <c:v>1.007080078125E-3</c:v>
                </c:pt>
                <c:pt idx="32945">
                  <c:v>1.0068416595458984E-3</c:v>
                </c:pt>
                <c:pt idx="32946">
                  <c:v>1.007080078125E-3</c:v>
                </c:pt>
                <c:pt idx="32947">
                  <c:v>1.007080078125E-3</c:v>
                </c:pt>
                <c:pt idx="32948">
                  <c:v>1.0068416595458984E-3</c:v>
                </c:pt>
                <c:pt idx="32949">
                  <c:v>1.007080078125E-3</c:v>
                </c:pt>
                <c:pt idx="32950">
                  <c:v>1.007080078125E-3</c:v>
                </c:pt>
                <c:pt idx="32951">
                  <c:v>1.0068416595458984E-3</c:v>
                </c:pt>
                <c:pt idx="32952">
                  <c:v>1.007080078125E-3</c:v>
                </c:pt>
                <c:pt idx="32953">
                  <c:v>1.0080337524414063E-3</c:v>
                </c:pt>
                <c:pt idx="32954">
                  <c:v>1.007080078125E-3</c:v>
                </c:pt>
                <c:pt idx="32955">
                  <c:v>1.0068416595458984E-3</c:v>
                </c:pt>
                <c:pt idx="32956">
                  <c:v>1.007080078125E-3</c:v>
                </c:pt>
                <c:pt idx="32957">
                  <c:v>1.007080078125E-3</c:v>
                </c:pt>
                <c:pt idx="32958">
                  <c:v>1.0068416595458984E-3</c:v>
                </c:pt>
                <c:pt idx="32959">
                  <c:v>1.007080078125E-3</c:v>
                </c:pt>
                <c:pt idx="32960">
                  <c:v>1.007080078125E-3</c:v>
                </c:pt>
                <c:pt idx="32961">
                  <c:v>1.0068416595458984E-3</c:v>
                </c:pt>
                <c:pt idx="32962">
                  <c:v>1.007080078125E-3</c:v>
                </c:pt>
                <c:pt idx="32963">
                  <c:v>1.007080078125E-3</c:v>
                </c:pt>
                <c:pt idx="32964">
                  <c:v>1.0068416595458984E-3</c:v>
                </c:pt>
                <c:pt idx="32965">
                  <c:v>1.0080337524414063E-3</c:v>
                </c:pt>
                <c:pt idx="32966">
                  <c:v>1.007080078125E-3</c:v>
                </c:pt>
                <c:pt idx="32967">
                  <c:v>1.0068416595458984E-3</c:v>
                </c:pt>
                <c:pt idx="32968">
                  <c:v>1.007080078125E-3</c:v>
                </c:pt>
                <c:pt idx="32969">
                  <c:v>1.007080078125E-3</c:v>
                </c:pt>
                <c:pt idx="32970">
                  <c:v>1.0068416595458984E-3</c:v>
                </c:pt>
                <c:pt idx="32971">
                  <c:v>1.007080078125E-3</c:v>
                </c:pt>
                <c:pt idx="32972">
                  <c:v>1.007080078125E-3</c:v>
                </c:pt>
                <c:pt idx="32973">
                  <c:v>1.0068416595458984E-3</c:v>
                </c:pt>
                <c:pt idx="32974">
                  <c:v>1.007080078125E-3</c:v>
                </c:pt>
                <c:pt idx="32975">
                  <c:v>1.007080078125E-3</c:v>
                </c:pt>
                <c:pt idx="32976">
                  <c:v>1.0068416595458984E-3</c:v>
                </c:pt>
                <c:pt idx="32977">
                  <c:v>1.007080078125E-3</c:v>
                </c:pt>
                <c:pt idx="32978">
                  <c:v>1.0080337524414063E-3</c:v>
                </c:pt>
                <c:pt idx="32979">
                  <c:v>1.007080078125E-3</c:v>
                </c:pt>
                <c:pt idx="32980">
                  <c:v>1.0068416595458984E-3</c:v>
                </c:pt>
                <c:pt idx="32981">
                  <c:v>1.007080078125E-3</c:v>
                </c:pt>
                <c:pt idx="32982">
                  <c:v>1.007080078125E-3</c:v>
                </c:pt>
                <c:pt idx="32983">
                  <c:v>1.0068416595458984E-3</c:v>
                </c:pt>
                <c:pt idx="32984">
                  <c:v>1.007080078125E-3</c:v>
                </c:pt>
                <c:pt idx="32985">
                  <c:v>1.007080078125E-3</c:v>
                </c:pt>
                <c:pt idx="32986">
                  <c:v>1.0068416595458984E-3</c:v>
                </c:pt>
                <c:pt idx="32987">
                  <c:v>1.007080078125E-3</c:v>
                </c:pt>
                <c:pt idx="32988">
                  <c:v>1.007080078125E-3</c:v>
                </c:pt>
                <c:pt idx="32989">
                  <c:v>1.0068416595458984E-3</c:v>
                </c:pt>
                <c:pt idx="32990">
                  <c:v>1.0080337524414063E-3</c:v>
                </c:pt>
                <c:pt idx="32991">
                  <c:v>1.007080078125E-3</c:v>
                </c:pt>
                <c:pt idx="32992">
                  <c:v>1.0068416595458984E-3</c:v>
                </c:pt>
                <c:pt idx="32993">
                  <c:v>1.007080078125E-3</c:v>
                </c:pt>
                <c:pt idx="32994">
                  <c:v>1.007080078125E-3</c:v>
                </c:pt>
                <c:pt idx="32995">
                  <c:v>1.0068416595458984E-3</c:v>
                </c:pt>
                <c:pt idx="32996">
                  <c:v>1.007080078125E-3</c:v>
                </c:pt>
                <c:pt idx="32997">
                  <c:v>1.007080078125E-3</c:v>
                </c:pt>
                <c:pt idx="32998">
                  <c:v>1.0068416595458984E-3</c:v>
                </c:pt>
                <c:pt idx="32999">
                  <c:v>1.007080078125E-3</c:v>
                </c:pt>
                <c:pt idx="33000">
                  <c:v>1.007080078125E-3</c:v>
                </c:pt>
                <c:pt idx="33001">
                  <c:v>1.0068416595458984E-3</c:v>
                </c:pt>
                <c:pt idx="33002">
                  <c:v>1.007080078125E-3</c:v>
                </c:pt>
                <c:pt idx="33003">
                  <c:v>1.0080337524414063E-3</c:v>
                </c:pt>
                <c:pt idx="33004">
                  <c:v>1.007080078125E-3</c:v>
                </c:pt>
                <c:pt idx="33005">
                  <c:v>1.0068416595458984E-3</c:v>
                </c:pt>
                <c:pt idx="33006">
                  <c:v>1.007080078125E-3</c:v>
                </c:pt>
                <c:pt idx="33007">
                  <c:v>1.007080078125E-3</c:v>
                </c:pt>
                <c:pt idx="33008">
                  <c:v>1.0068416595458984E-3</c:v>
                </c:pt>
                <c:pt idx="33009">
                  <c:v>1.007080078125E-3</c:v>
                </c:pt>
                <c:pt idx="33010">
                  <c:v>1.007080078125E-3</c:v>
                </c:pt>
                <c:pt idx="33011">
                  <c:v>1.0068416595458984E-3</c:v>
                </c:pt>
                <c:pt idx="33012">
                  <c:v>1.007080078125E-3</c:v>
                </c:pt>
                <c:pt idx="33013">
                  <c:v>1.007080078125E-3</c:v>
                </c:pt>
                <c:pt idx="33014">
                  <c:v>1.0068416595458984E-3</c:v>
                </c:pt>
                <c:pt idx="33015">
                  <c:v>1.0080337524414063E-3</c:v>
                </c:pt>
                <c:pt idx="33016">
                  <c:v>1.007080078125E-3</c:v>
                </c:pt>
                <c:pt idx="33017">
                  <c:v>1.0068416595458984E-3</c:v>
                </c:pt>
                <c:pt idx="33018">
                  <c:v>1.007080078125E-3</c:v>
                </c:pt>
                <c:pt idx="33019">
                  <c:v>1.007080078125E-3</c:v>
                </c:pt>
                <c:pt idx="33020">
                  <c:v>1.0068416595458984E-3</c:v>
                </c:pt>
                <c:pt idx="33021">
                  <c:v>1.007080078125E-3</c:v>
                </c:pt>
                <c:pt idx="33022">
                  <c:v>1.007080078125E-3</c:v>
                </c:pt>
                <c:pt idx="33023">
                  <c:v>1.0068416595458984E-3</c:v>
                </c:pt>
                <c:pt idx="33024">
                  <c:v>1.007080078125E-3</c:v>
                </c:pt>
                <c:pt idx="33025">
                  <c:v>1.007080078125E-3</c:v>
                </c:pt>
                <c:pt idx="33026">
                  <c:v>1.0068416595458984E-3</c:v>
                </c:pt>
                <c:pt idx="33027">
                  <c:v>1.007080078125E-3</c:v>
                </c:pt>
                <c:pt idx="33028">
                  <c:v>1.0080337524414063E-3</c:v>
                </c:pt>
                <c:pt idx="33029">
                  <c:v>1.007080078125E-3</c:v>
                </c:pt>
                <c:pt idx="33030">
                  <c:v>1.0068416595458984E-3</c:v>
                </c:pt>
                <c:pt idx="33031">
                  <c:v>1.007080078125E-3</c:v>
                </c:pt>
                <c:pt idx="33032">
                  <c:v>1.007080078125E-3</c:v>
                </c:pt>
                <c:pt idx="33033">
                  <c:v>1.0068416595458984E-3</c:v>
                </c:pt>
                <c:pt idx="33034">
                  <c:v>1.007080078125E-3</c:v>
                </c:pt>
                <c:pt idx="33035">
                  <c:v>1.007080078125E-3</c:v>
                </c:pt>
                <c:pt idx="33036">
                  <c:v>1.0068416595458984E-3</c:v>
                </c:pt>
                <c:pt idx="33037">
                  <c:v>1.007080078125E-3</c:v>
                </c:pt>
                <c:pt idx="33038">
                  <c:v>1.007080078125E-3</c:v>
                </c:pt>
                <c:pt idx="33039">
                  <c:v>1.0068416595458984E-3</c:v>
                </c:pt>
                <c:pt idx="33040">
                  <c:v>1.0080337524414063E-3</c:v>
                </c:pt>
                <c:pt idx="33041">
                  <c:v>1.007080078125E-3</c:v>
                </c:pt>
                <c:pt idx="33042">
                  <c:v>1.0068416595458984E-3</c:v>
                </c:pt>
                <c:pt idx="33043">
                  <c:v>1.007080078125E-3</c:v>
                </c:pt>
                <c:pt idx="33044">
                  <c:v>1.007080078125E-3</c:v>
                </c:pt>
                <c:pt idx="33045">
                  <c:v>1.0068416595458984E-3</c:v>
                </c:pt>
                <c:pt idx="33046">
                  <c:v>1.007080078125E-3</c:v>
                </c:pt>
                <c:pt idx="33047">
                  <c:v>1.007080078125E-3</c:v>
                </c:pt>
                <c:pt idx="33048">
                  <c:v>1.0068416595458984E-3</c:v>
                </c:pt>
                <c:pt idx="33049">
                  <c:v>1.007080078125E-3</c:v>
                </c:pt>
                <c:pt idx="33050">
                  <c:v>1.007080078125E-3</c:v>
                </c:pt>
                <c:pt idx="33051">
                  <c:v>1.0068416595458984E-3</c:v>
                </c:pt>
                <c:pt idx="33052">
                  <c:v>1.007080078125E-3</c:v>
                </c:pt>
                <c:pt idx="33053">
                  <c:v>1.0080337524414063E-3</c:v>
                </c:pt>
                <c:pt idx="33054">
                  <c:v>1.007080078125E-3</c:v>
                </c:pt>
                <c:pt idx="33055">
                  <c:v>1.0068416595458984E-3</c:v>
                </c:pt>
                <c:pt idx="33056">
                  <c:v>1.007080078125E-3</c:v>
                </c:pt>
                <c:pt idx="33057">
                  <c:v>1.007080078125E-3</c:v>
                </c:pt>
                <c:pt idx="33058">
                  <c:v>1.0068416595458984E-3</c:v>
                </c:pt>
                <c:pt idx="33059">
                  <c:v>1.007080078125E-3</c:v>
                </c:pt>
                <c:pt idx="33060">
                  <c:v>1.007080078125E-3</c:v>
                </c:pt>
                <c:pt idx="33061">
                  <c:v>1.0068416595458984E-3</c:v>
                </c:pt>
                <c:pt idx="33062">
                  <c:v>1.007080078125E-3</c:v>
                </c:pt>
                <c:pt idx="33063">
                  <c:v>1.0068416595458984E-3</c:v>
                </c:pt>
                <c:pt idx="33064">
                  <c:v>1.007080078125E-3</c:v>
                </c:pt>
                <c:pt idx="33065">
                  <c:v>1.0080337524414063E-3</c:v>
                </c:pt>
                <c:pt idx="33066">
                  <c:v>1.007080078125E-3</c:v>
                </c:pt>
                <c:pt idx="33067">
                  <c:v>1.0068416595458984E-3</c:v>
                </c:pt>
                <c:pt idx="33068">
                  <c:v>1.007080078125E-3</c:v>
                </c:pt>
                <c:pt idx="33069">
                  <c:v>1.007080078125E-3</c:v>
                </c:pt>
                <c:pt idx="33070">
                  <c:v>1.0068416595458984E-3</c:v>
                </c:pt>
                <c:pt idx="33071">
                  <c:v>1.007080078125E-3</c:v>
                </c:pt>
                <c:pt idx="33072">
                  <c:v>1.007080078125E-3</c:v>
                </c:pt>
                <c:pt idx="33073">
                  <c:v>1.0068416595458984E-3</c:v>
                </c:pt>
                <c:pt idx="33074">
                  <c:v>1.007080078125E-3</c:v>
                </c:pt>
                <c:pt idx="33075">
                  <c:v>1.007080078125E-3</c:v>
                </c:pt>
                <c:pt idx="33076">
                  <c:v>1.0068416595458984E-3</c:v>
                </c:pt>
                <c:pt idx="33077">
                  <c:v>1.007080078125E-3</c:v>
                </c:pt>
                <c:pt idx="33078">
                  <c:v>1.0080337524414063E-3</c:v>
                </c:pt>
                <c:pt idx="33079">
                  <c:v>1.007080078125E-3</c:v>
                </c:pt>
                <c:pt idx="33080">
                  <c:v>1.0068416595458984E-3</c:v>
                </c:pt>
                <c:pt idx="33081">
                  <c:v>1.007080078125E-3</c:v>
                </c:pt>
                <c:pt idx="33082">
                  <c:v>1.007080078125E-3</c:v>
                </c:pt>
                <c:pt idx="33083">
                  <c:v>1.0068416595458984E-3</c:v>
                </c:pt>
                <c:pt idx="33084">
                  <c:v>1.007080078125E-3</c:v>
                </c:pt>
                <c:pt idx="33085">
                  <c:v>1.0068416595458984E-3</c:v>
                </c:pt>
                <c:pt idx="33086">
                  <c:v>1.007080078125E-3</c:v>
                </c:pt>
                <c:pt idx="33087">
                  <c:v>1.007080078125E-3</c:v>
                </c:pt>
                <c:pt idx="33088">
                  <c:v>1.0068416595458984E-3</c:v>
                </c:pt>
                <c:pt idx="33089">
                  <c:v>1.007080078125E-3</c:v>
                </c:pt>
                <c:pt idx="33090">
                  <c:v>1.0080337524414063E-3</c:v>
                </c:pt>
                <c:pt idx="33091">
                  <c:v>1.007080078125E-3</c:v>
                </c:pt>
                <c:pt idx="33092">
                  <c:v>1.0068416595458984E-3</c:v>
                </c:pt>
                <c:pt idx="33093">
                  <c:v>1.007080078125E-3</c:v>
                </c:pt>
                <c:pt idx="33094">
                  <c:v>1.007080078125E-3</c:v>
                </c:pt>
                <c:pt idx="33095">
                  <c:v>1.0068416595458984E-3</c:v>
                </c:pt>
                <c:pt idx="33096">
                  <c:v>1.007080078125E-3</c:v>
                </c:pt>
                <c:pt idx="33097">
                  <c:v>1.007080078125E-3</c:v>
                </c:pt>
                <c:pt idx="33098">
                  <c:v>1.0068416595458984E-3</c:v>
                </c:pt>
                <c:pt idx="33099">
                  <c:v>1.007080078125E-3</c:v>
                </c:pt>
                <c:pt idx="33100">
                  <c:v>1.007080078125E-3</c:v>
                </c:pt>
                <c:pt idx="33101">
                  <c:v>1.0068416595458984E-3</c:v>
                </c:pt>
                <c:pt idx="33102">
                  <c:v>1.007080078125E-3</c:v>
                </c:pt>
                <c:pt idx="33103">
                  <c:v>1.0080337524414063E-3</c:v>
                </c:pt>
                <c:pt idx="33104">
                  <c:v>1.007080078125E-3</c:v>
                </c:pt>
                <c:pt idx="33105">
                  <c:v>1.0068416595458984E-3</c:v>
                </c:pt>
                <c:pt idx="33106">
                  <c:v>1.007080078125E-3</c:v>
                </c:pt>
                <c:pt idx="33107">
                  <c:v>1.0068416595458984E-3</c:v>
                </c:pt>
                <c:pt idx="33108">
                  <c:v>1.007080078125E-3</c:v>
                </c:pt>
                <c:pt idx="33109">
                  <c:v>1.007080078125E-3</c:v>
                </c:pt>
                <c:pt idx="33110">
                  <c:v>1.0068416595458984E-3</c:v>
                </c:pt>
                <c:pt idx="33111">
                  <c:v>1.007080078125E-3</c:v>
                </c:pt>
                <c:pt idx="33112">
                  <c:v>1.007080078125E-3</c:v>
                </c:pt>
                <c:pt idx="33113">
                  <c:v>1.0068416595458984E-3</c:v>
                </c:pt>
                <c:pt idx="33114">
                  <c:v>1.007080078125E-3</c:v>
                </c:pt>
                <c:pt idx="33115">
                  <c:v>1.0080337524414063E-3</c:v>
                </c:pt>
                <c:pt idx="33116">
                  <c:v>1.007080078125E-3</c:v>
                </c:pt>
                <c:pt idx="33117">
                  <c:v>1.0068416595458984E-3</c:v>
                </c:pt>
                <c:pt idx="33118">
                  <c:v>1.007080078125E-3</c:v>
                </c:pt>
                <c:pt idx="33119">
                  <c:v>1.007080078125E-3</c:v>
                </c:pt>
                <c:pt idx="33120">
                  <c:v>1.0068416595458984E-3</c:v>
                </c:pt>
                <c:pt idx="33121">
                  <c:v>1.007080078125E-3</c:v>
                </c:pt>
                <c:pt idx="33122">
                  <c:v>1.007080078125E-3</c:v>
                </c:pt>
                <c:pt idx="33123">
                  <c:v>1.0068416595458984E-3</c:v>
                </c:pt>
                <c:pt idx="33124">
                  <c:v>1.007080078125E-3</c:v>
                </c:pt>
                <c:pt idx="33125">
                  <c:v>1.007080078125E-3</c:v>
                </c:pt>
                <c:pt idx="33126">
                  <c:v>1.0068416595458984E-3</c:v>
                </c:pt>
                <c:pt idx="33127">
                  <c:v>2.0151138305664063E-3</c:v>
                </c:pt>
                <c:pt idx="33128">
                  <c:v>1.0068416595458984E-3</c:v>
                </c:pt>
                <c:pt idx="33129">
                  <c:v>1.007080078125E-3</c:v>
                </c:pt>
                <c:pt idx="33130">
                  <c:v>1.007080078125E-3</c:v>
                </c:pt>
                <c:pt idx="33131">
                  <c:v>1.0068416595458984E-3</c:v>
                </c:pt>
                <c:pt idx="33132">
                  <c:v>1.007080078125E-3</c:v>
                </c:pt>
                <c:pt idx="33133">
                  <c:v>1.007080078125E-3</c:v>
                </c:pt>
                <c:pt idx="33134">
                  <c:v>1.0068416595458984E-3</c:v>
                </c:pt>
                <c:pt idx="33135">
                  <c:v>1.007080078125E-3</c:v>
                </c:pt>
                <c:pt idx="33136">
                  <c:v>1.007080078125E-3</c:v>
                </c:pt>
                <c:pt idx="33137">
                  <c:v>1.0068416595458984E-3</c:v>
                </c:pt>
                <c:pt idx="33138">
                  <c:v>1.007080078125E-3</c:v>
                </c:pt>
                <c:pt idx="33139">
                  <c:v>1.0080337524414063E-3</c:v>
                </c:pt>
                <c:pt idx="33140">
                  <c:v>1.007080078125E-3</c:v>
                </c:pt>
                <c:pt idx="33141">
                  <c:v>1.0068416595458984E-3</c:v>
                </c:pt>
                <c:pt idx="33142">
                  <c:v>1.007080078125E-3</c:v>
                </c:pt>
                <c:pt idx="33143">
                  <c:v>1.007080078125E-3</c:v>
                </c:pt>
                <c:pt idx="33144">
                  <c:v>1.0068416595458984E-3</c:v>
                </c:pt>
                <c:pt idx="33145">
                  <c:v>1.007080078125E-3</c:v>
                </c:pt>
                <c:pt idx="33146">
                  <c:v>1.007080078125E-3</c:v>
                </c:pt>
                <c:pt idx="33147">
                  <c:v>1.0068416595458984E-3</c:v>
                </c:pt>
                <c:pt idx="33148">
                  <c:v>1.007080078125E-3</c:v>
                </c:pt>
                <c:pt idx="33149">
                  <c:v>1.007080078125E-3</c:v>
                </c:pt>
                <c:pt idx="33150">
                  <c:v>1.0068416595458984E-3</c:v>
                </c:pt>
                <c:pt idx="33151">
                  <c:v>1.007080078125E-3</c:v>
                </c:pt>
                <c:pt idx="33152">
                  <c:v>1.0080337524414063E-3</c:v>
                </c:pt>
                <c:pt idx="33153">
                  <c:v>1.0068416595458984E-3</c:v>
                </c:pt>
                <c:pt idx="33154">
                  <c:v>1.007080078125E-3</c:v>
                </c:pt>
                <c:pt idx="33155">
                  <c:v>1.007080078125E-3</c:v>
                </c:pt>
                <c:pt idx="33156">
                  <c:v>1.0068416595458984E-3</c:v>
                </c:pt>
                <c:pt idx="33157">
                  <c:v>1.007080078125E-3</c:v>
                </c:pt>
                <c:pt idx="33158">
                  <c:v>1.007080078125E-3</c:v>
                </c:pt>
                <c:pt idx="33159">
                  <c:v>1.0068416595458984E-3</c:v>
                </c:pt>
                <c:pt idx="33160">
                  <c:v>1.007080078125E-3</c:v>
                </c:pt>
                <c:pt idx="33161">
                  <c:v>1.007080078125E-3</c:v>
                </c:pt>
                <c:pt idx="33162">
                  <c:v>1.0068416595458984E-3</c:v>
                </c:pt>
                <c:pt idx="33163">
                  <c:v>1.007080078125E-3</c:v>
                </c:pt>
                <c:pt idx="33164">
                  <c:v>1.0080337524414063E-3</c:v>
                </c:pt>
                <c:pt idx="33165">
                  <c:v>1.007080078125E-3</c:v>
                </c:pt>
                <c:pt idx="33166">
                  <c:v>1.0068416595458984E-3</c:v>
                </c:pt>
                <c:pt idx="33167">
                  <c:v>1.007080078125E-3</c:v>
                </c:pt>
                <c:pt idx="33168">
                  <c:v>1.007080078125E-3</c:v>
                </c:pt>
                <c:pt idx="33169">
                  <c:v>1.0068416595458984E-3</c:v>
                </c:pt>
                <c:pt idx="33170">
                  <c:v>1.007080078125E-3</c:v>
                </c:pt>
                <c:pt idx="33171">
                  <c:v>1.007080078125E-3</c:v>
                </c:pt>
                <c:pt idx="33172">
                  <c:v>1.0068416595458984E-3</c:v>
                </c:pt>
                <c:pt idx="33173">
                  <c:v>1.007080078125E-3</c:v>
                </c:pt>
                <c:pt idx="33174">
                  <c:v>1.007080078125E-3</c:v>
                </c:pt>
                <c:pt idx="33175">
                  <c:v>1.0068416595458984E-3</c:v>
                </c:pt>
                <c:pt idx="33176">
                  <c:v>1.007080078125E-3</c:v>
                </c:pt>
                <c:pt idx="33177">
                  <c:v>1.0080337524414063E-3</c:v>
                </c:pt>
                <c:pt idx="33178">
                  <c:v>1.0068416595458984E-3</c:v>
                </c:pt>
                <c:pt idx="33179">
                  <c:v>1.007080078125E-3</c:v>
                </c:pt>
                <c:pt idx="33180">
                  <c:v>1.007080078125E-3</c:v>
                </c:pt>
                <c:pt idx="33181">
                  <c:v>1.0068416595458984E-3</c:v>
                </c:pt>
                <c:pt idx="33182">
                  <c:v>1.007080078125E-3</c:v>
                </c:pt>
                <c:pt idx="33183">
                  <c:v>1.007080078125E-3</c:v>
                </c:pt>
                <c:pt idx="33184">
                  <c:v>1.0068416595458984E-3</c:v>
                </c:pt>
                <c:pt idx="33185">
                  <c:v>1.007080078125E-3</c:v>
                </c:pt>
                <c:pt idx="33186">
                  <c:v>1.007080078125E-3</c:v>
                </c:pt>
                <c:pt idx="33187">
                  <c:v>1.0068416595458984E-3</c:v>
                </c:pt>
                <c:pt idx="33188">
                  <c:v>1.007080078125E-3</c:v>
                </c:pt>
                <c:pt idx="33189">
                  <c:v>1.0080337524414063E-3</c:v>
                </c:pt>
                <c:pt idx="33190">
                  <c:v>1.007080078125E-3</c:v>
                </c:pt>
                <c:pt idx="33191">
                  <c:v>1.0068416595458984E-3</c:v>
                </c:pt>
                <c:pt idx="33192">
                  <c:v>1.007080078125E-3</c:v>
                </c:pt>
                <c:pt idx="33193">
                  <c:v>1.007080078125E-3</c:v>
                </c:pt>
                <c:pt idx="33194">
                  <c:v>5.0349235534667969E-3</c:v>
                </c:pt>
                <c:pt idx="33195">
                  <c:v>1.007080078125E-3</c:v>
                </c:pt>
                <c:pt idx="33196">
                  <c:v>1.0068416595458984E-3</c:v>
                </c:pt>
                <c:pt idx="33197">
                  <c:v>1.007080078125E-3</c:v>
                </c:pt>
                <c:pt idx="33198">
                  <c:v>1.0080337524414063E-3</c:v>
                </c:pt>
                <c:pt idx="33199">
                  <c:v>1.0068416595458984E-3</c:v>
                </c:pt>
                <c:pt idx="33200">
                  <c:v>1.007080078125E-3</c:v>
                </c:pt>
                <c:pt idx="33201">
                  <c:v>1.007080078125E-3</c:v>
                </c:pt>
                <c:pt idx="33202">
                  <c:v>1.0068416595458984E-3</c:v>
                </c:pt>
                <c:pt idx="33203">
                  <c:v>1.007080078125E-3</c:v>
                </c:pt>
                <c:pt idx="33204">
                  <c:v>1.007080078125E-3</c:v>
                </c:pt>
                <c:pt idx="33205">
                  <c:v>1.0068416595458984E-3</c:v>
                </c:pt>
                <c:pt idx="33206">
                  <c:v>1.007080078125E-3</c:v>
                </c:pt>
                <c:pt idx="33207">
                  <c:v>1.007080078125E-3</c:v>
                </c:pt>
                <c:pt idx="33208">
                  <c:v>1.0068416595458984E-3</c:v>
                </c:pt>
                <c:pt idx="33209">
                  <c:v>1.007080078125E-3</c:v>
                </c:pt>
                <c:pt idx="33210">
                  <c:v>1.0080337524414063E-3</c:v>
                </c:pt>
                <c:pt idx="33211">
                  <c:v>1.007080078125E-3</c:v>
                </c:pt>
                <c:pt idx="33212">
                  <c:v>1.0068416595458984E-3</c:v>
                </c:pt>
                <c:pt idx="33213">
                  <c:v>1.007080078125E-3</c:v>
                </c:pt>
                <c:pt idx="33214">
                  <c:v>1.007080078125E-3</c:v>
                </c:pt>
                <c:pt idx="33215">
                  <c:v>1.0068416595458984E-3</c:v>
                </c:pt>
                <c:pt idx="33216">
                  <c:v>1.007080078125E-3</c:v>
                </c:pt>
                <c:pt idx="33217">
                  <c:v>1.007080078125E-3</c:v>
                </c:pt>
                <c:pt idx="33218">
                  <c:v>1.0068416595458984E-3</c:v>
                </c:pt>
                <c:pt idx="33219">
                  <c:v>1.007080078125E-3</c:v>
                </c:pt>
                <c:pt idx="33220">
                  <c:v>1.007080078125E-3</c:v>
                </c:pt>
                <c:pt idx="33221">
                  <c:v>1.0068416595458984E-3</c:v>
                </c:pt>
                <c:pt idx="33222">
                  <c:v>1.007080078125E-3</c:v>
                </c:pt>
                <c:pt idx="33223">
                  <c:v>1.0080337524414063E-3</c:v>
                </c:pt>
                <c:pt idx="33224">
                  <c:v>1.0068416595458984E-3</c:v>
                </c:pt>
                <c:pt idx="33225">
                  <c:v>1.007080078125E-3</c:v>
                </c:pt>
                <c:pt idx="33226">
                  <c:v>1.007080078125E-3</c:v>
                </c:pt>
                <c:pt idx="33227">
                  <c:v>1.0068416595458984E-3</c:v>
                </c:pt>
                <c:pt idx="33228">
                  <c:v>1.007080078125E-3</c:v>
                </c:pt>
                <c:pt idx="33229">
                  <c:v>1.007080078125E-3</c:v>
                </c:pt>
                <c:pt idx="33230">
                  <c:v>1.0068416595458984E-3</c:v>
                </c:pt>
                <c:pt idx="33231">
                  <c:v>1.007080078125E-3</c:v>
                </c:pt>
                <c:pt idx="33232">
                  <c:v>1.007080078125E-3</c:v>
                </c:pt>
                <c:pt idx="33233">
                  <c:v>1.0068416595458984E-3</c:v>
                </c:pt>
                <c:pt idx="33234">
                  <c:v>1.007080078125E-3</c:v>
                </c:pt>
                <c:pt idx="33235">
                  <c:v>1.0080337524414063E-3</c:v>
                </c:pt>
                <c:pt idx="33236">
                  <c:v>1.007080078125E-3</c:v>
                </c:pt>
                <c:pt idx="33237">
                  <c:v>1.0068416595458984E-3</c:v>
                </c:pt>
                <c:pt idx="33238">
                  <c:v>1.007080078125E-3</c:v>
                </c:pt>
                <c:pt idx="33239">
                  <c:v>1.007080078125E-3</c:v>
                </c:pt>
                <c:pt idx="33240">
                  <c:v>1.0068416595458984E-3</c:v>
                </c:pt>
                <c:pt idx="33241">
                  <c:v>1.007080078125E-3</c:v>
                </c:pt>
                <c:pt idx="33242">
                  <c:v>1.007080078125E-3</c:v>
                </c:pt>
                <c:pt idx="33243">
                  <c:v>1.0068416595458984E-3</c:v>
                </c:pt>
                <c:pt idx="33244">
                  <c:v>1.007080078125E-3</c:v>
                </c:pt>
                <c:pt idx="33245">
                  <c:v>1.007080078125E-3</c:v>
                </c:pt>
                <c:pt idx="33246">
                  <c:v>1.0068416595458984E-3</c:v>
                </c:pt>
                <c:pt idx="33247">
                  <c:v>1.007080078125E-3</c:v>
                </c:pt>
                <c:pt idx="33248">
                  <c:v>1.0080337524414063E-3</c:v>
                </c:pt>
                <c:pt idx="33249">
                  <c:v>1.0068416595458984E-3</c:v>
                </c:pt>
                <c:pt idx="33250">
                  <c:v>1.007080078125E-3</c:v>
                </c:pt>
                <c:pt idx="33251">
                  <c:v>1.007080078125E-3</c:v>
                </c:pt>
                <c:pt idx="33252">
                  <c:v>1.0068416595458984E-3</c:v>
                </c:pt>
                <c:pt idx="33253">
                  <c:v>1.007080078125E-3</c:v>
                </c:pt>
                <c:pt idx="33254">
                  <c:v>1.007080078125E-3</c:v>
                </c:pt>
                <c:pt idx="33255">
                  <c:v>1.0068416595458984E-3</c:v>
                </c:pt>
                <c:pt idx="33256">
                  <c:v>1.007080078125E-3</c:v>
                </c:pt>
                <c:pt idx="33257">
                  <c:v>1.007080078125E-3</c:v>
                </c:pt>
                <c:pt idx="33258">
                  <c:v>1.0068416595458984E-3</c:v>
                </c:pt>
                <c:pt idx="33259">
                  <c:v>1.007080078125E-3</c:v>
                </c:pt>
                <c:pt idx="33260">
                  <c:v>1.0080337524414063E-3</c:v>
                </c:pt>
                <c:pt idx="33261">
                  <c:v>1.007080078125E-3</c:v>
                </c:pt>
                <c:pt idx="33262">
                  <c:v>1.0068416595458984E-3</c:v>
                </c:pt>
                <c:pt idx="33263">
                  <c:v>1.007080078125E-3</c:v>
                </c:pt>
                <c:pt idx="33264">
                  <c:v>1.007080078125E-3</c:v>
                </c:pt>
                <c:pt idx="33265">
                  <c:v>1.0068416595458984E-3</c:v>
                </c:pt>
                <c:pt idx="33266">
                  <c:v>1.007080078125E-3</c:v>
                </c:pt>
                <c:pt idx="33267">
                  <c:v>1.007080078125E-3</c:v>
                </c:pt>
                <c:pt idx="33268">
                  <c:v>1.0068416595458984E-3</c:v>
                </c:pt>
                <c:pt idx="33269">
                  <c:v>1.007080078125E-3</c:v>
                </c:pt>
                <c:pt idx="33270">
                  <c:v>1.007080078125E-3</c:v>
                </c:pt>
                <c:pt idx="33271">
                  <c:v>1.0068416595458984E-3</c:v>
                </c:pt>
                <c:pt idx="33272">
                  <c:v>1.007080078125E-3</c:v>
                </c:pt>
                <c:pt idx="33273">
                  <c:v>1.0080337524414063E-3</c:v>
                </c:pt>
                <c:pt idx="33274">
                  <c:v>1.0068416595458984E-3</c:v>
                </c:pt>
                <c:pt idx="33275">
                  <c:v>1.007080078125E-3</c:v>
                </c:pt>
                <c:pt idx="33276">
                  <c:v>1.007080078125E-3</c:v>
                </c:pt>
                <c:pt idx="33277">
                  <c:v>1.0068416595458984E-3</c:v>
                </c:pt>
                <c:pt idx="33278">
                  <c:v>1.007080078125E-3</c:v>
                </c:pt>
                <c:pt idx="33279">
                  <c:v>1.007080078125E-3</c:v>
                </c:pt>
                <c:pt idx="33280">
                  <c:v>1.0068416595458984E-3</c:v>
                </c:pt>
                <c:pt idx="33281">
                  <c:v>1.007080078125E-3</c:v>
                </c:pt>
                <c:pt idx="33282">
                  <c:v>1.007080078125E-3</c:v>
                </c:pt>
                <c:pt idx="33283">
                  <c:v>1.0068416595458984E-3</c:v>
                </c:pt>
                <c:pt idx="33284">
                  <c:v>1.007080078125E-3</c:v>
                </c:pt>
                <c:pt idx="33285">
                  <c:v>1.0080337524414063E-3</c:v>
                </c:pt>
                <c:pt idx="33286">
                  <c:v>1.007080078125E-3</c:v>
                </c:pt>
                <c:pt idx="33287">
                  <c:v>1.0068416595458984E-3</c:v>
                </c:pt>
                <c:pt idx="33288">
                  <c:v>1.007080078125E-3</c:v>
                </c:pt>
                <c:pt idx="33289">
                  <c:v>1.007080078125E-3</c:v>
                </c:pt>
                <c:pt idx="33290">
                  <c:v>1.0068416595458984E-3</c:v>
                </c:pt>
                <c:pt idx="33291">
                  <c:v>1.007080078125E-3</c:v>
                </c:pt>
                <c:pt idx="33292">
                  <c:v>1.007080078125E-3</c:v>
                </c:pt>
                <c:pt idx="33293">
                  <c:v>1.0068416595458984E-3</c:v>
                </c:pt>
                <c:pt idx="33294">
                  <c:v>1.007080078125E-3</c:v>
                </c:pt>
                <c:pt idx="33295">
                  <c:v>1.007080078125E-3</c:v>
                </c:pt>
                <c:pt idx="33296">
                  <c:v>1.0068416595458984E-3</c:v>
                </c:pt>
                <c:pt idx="33297">
                  <c:v>1.007080078125E-3</c:v>
                </c:pt>
                <c:pt idx="33298">
                  <c:v>1.0080337524414063E-3</c:v>
                </c:pt>
                <c:pt idx="33299">
                  <c:v>1.0068416595458984E-3</c:v>
                </c:pt>
                <c:pt idx="33300">
                  <c:v>1.007080078125E-3</c:v>
                </c:pt>
                <c:pt idx="33301">
                  <c:v>1.007080078125E-3</c:v>
                </c:pt>
                <c:pt idx="33302">
                  <c:v>1.0068416595458984E-3</c:v>
                </c:pt>
                <c:pt idx="33303">
                  <c:v>1.007080078125E-3</c:v>
                </c:pt>
                <c:pt idx="33304">
                  <c:v>1.007080078125E-3</c:v>
                </c:pt>
                <c:pt idx="33305">
                  <c:v>1.0068416595458984E-3</c:v>
                </c:pt>
                <c:pt idx="33306">
                  <c:v>1.007080078125E-3</c:v>
                </c:pt>
                <c:pt idx="33307">
                  <c:v>1.007080078125E-3</c:v>
                </c:pt>
                <c:pt idx="33308">
                  <c:v>1.0068416595458984E-3</c:v>
                </c:pt>
                <c:pt idx="33309">
                  <c:v>1.007080078125E-3</c:v>
                </c:pt>
                <c:pt idx="33310">
                  <c:v>1.0080337524414063E-3</c:v>
                </c:pt>
                <c:pt idx="33311">
                  <c:v>1.007080078125E-3</c:v>
                </c:pt>
                <c:pt idx="33312">
                  <c:v>1.0068416595458984E-3</c:v>
                </c:pt>
                <c:pt idx="33313">
                  <c:v>1.007080078125E-3</c:v>
                </c:pt>
                <c:pt idx="33314">
                  <c:v>1.007080078125E-3</c:v>
                </c:pt>
                <c:pt idx="33315">
                  <c:v>1.0068416595458984E-3</c:v>
                </c:pt>
                <c:pt idx="33316">
                  <c:v>1.007080078125E-3</c:v>
                </c:pt>
                <c:pt idx="33317">
                  <c:v>1.007080078125E-3</c:v>
                </c:pt>
                <c:pt idx="33318">
                  <c:v>1.0068416595458984E-3</c:v>
                </c:pt>
                <c:pt idx="33319">
                  <c:v>1.007080078125E-3</c:v>
                </c:pt>
                <c:pt idx="33320">
                  <c:v>1.007080078125E-3</c:v>
                </c:pt>
                <c:pt idx="33321">
                  <c:v>1.0068416595458984E-3</c:v>
                </c:pt>
                <c:pt idx="33322">
                  <c:v>1.007080078125E-3</c:v>
                </c:pt>
                <c:pt idx="33323">
                  <c:v>1.0080337524414063E-3</c:v>
                </c:pt>
                <c:pt idx="33324">
                  <c:v>1.0068416595458984E-3</c:v>
                </c:pt>
                <c:pt idx="33325">
                  <c:v>1.007080078125E-3</c:v>
                </c:pt>
                <c:pt idx="33326">
                  <c:v>1.007080078125E-3</c:v>
                </c:pt>
                <c:pt idx="33327">
                  <c:v>1.0068416595458984E-3</c:v>
                </c:pt>
                <c:pt idx="33328">
                  <c:v>1.007080078125E-3</c:v>
                </c:pt>
                <c:pt idx="33329">
                  <c:v>1.007080078125E-3</c:v>
                </c:pt>
                <c:pt idx="33330">
                  <c:v>1.0068416595458984E-3</c:v>
                </c:pt>
                <c:pt idx="33331">
                  <c:v>1.007080078125E-3</c:v>
                </c:pt>
                <c:pt idx="33332">
                  <c:v>1.007080078125E-3</c:v>
                </c:pt>
                <c:pt idx="33333">
                  <c:v>1.0068416595458984E-3</c:v>
                </c:pt>
                <c:pt idx="33334">
                  <c:v>1.007080078125E-3</c:v>
                </c:pt>
                <c:pt idx="33335">
                  <c:v>1.0080337524414063E-3</c:v>
                </c:pt>
                <c:pt idx="33336">
                  <c:v>1.007080078125E-3</c:v>
                </c:pt>
                <c:pt idx="33337">
                  <c:v>1.0068416595458984E-3</c:v>
                </c:pt>
                <c:pt idx="33338">
                  <c:v>1.007080078125E-3</c:v>
                </c:pt>
                <c:pt idx="33339">
                  <c:v>2.0139217376708984E-3</c:v>
                </c:pt>
                <c:pt idx="33340">
                  <c:v>1.007080078125E-3</c:v>
                </c:pt>
                <c:pt idx="33341">
                  <c:v>1.007080078125E-3</c:v>
                </c:pt>
                <c:pt idx="33342">
                  <c:v>1.0068416595458984E-3</c:v>
                </c:pt>
                <c:pt idx="33343">
                  <c:v>1.007080078125E-3</c:v>
                </c:pt>
                <c:pt idx="33344">
                  <c:v>1.007080078125E-3</c:v>
                </c:pt>
                <c:pt idx="33345">
                  <c:v>1.0068416595458984E-3</c:v>
                </c:pt>
                <c:pt idx="33346">
                  <c:v>1.0080337524414063E-3</c:v>
                </c:pt>
                <c:pt idx="33347">
                  <c:v>1.007080078125E-3</c:v>
                </c:pt>
                <c:pt idx="33348">
                  <c:v>1.0068416595458984E-3</c:v>
                </c:pt>
                <c:pt idx="33349">
                  <c:v>1.007080078125E-3</c:v>
                </c:pt>
                <c:pt idx="33350">
                  <c:v>1.007080078125E-3</c:v>
                </c:pt>
                <c:pt idx="33351">
                  <c:v>1.0068416595458984E-3</c:v>
                </c:pt>
                <c:pt idx="33352">
                  <c:v>1.007080078125E-3</c:v>
                </c:pt>
                <c:pt idx="33353">
                  <c:v>1.007080078125E-3</c:v>
                </c:pt>
                <c:pt idx="33354">
                  <c:v>1.0068416595458984E-3</c:v>
                </c:pt>
                <c:pt idx="33355">
                  <c:v>1.007080078125E-3</c:v>
                </c:pt>
                <c:pt idx="33356">
                  <c:v>1.007080078125E-3</c:v>
                </c:pt>
                <c:pt idx="33357">
                  <c:v>1.0068416595458984E-3</c:v>
                </c:pt>
                <c:pt idx="33358">
                  <c:v>1.007080078125E-3</c:v>
                </c:pt>
                <c:pt idx="33359">
                  <c:v>1.0080337524414063E-3</c:v>
                </c:pt>
                <c:pt idx="33360">
                  <c:v>1.007080078125E-3</c:v>
                </c:pt>
                <c:pt idx="33361">
                  <c:v>1.0068416595458984E-3</c:v>
                </c:pt>
                <c:pt idx="33362">
                  <c:v>1.007080078125E-3</c:v>
                </c:pt>
                <c:pt idx="33363">
                  <c:v>1.007080078125E-3</c:v>
                </c:pt>
                <c:pt idx="33364">
                  <c:v>1.0068416595458984E-3</c:v>
                </c:pt>
                <c:pt idx="33365">
                  <c:v>1.007080078125E-3</c:v>
                </c:pt>
                <c:pt idx="33366">
                  <c:v>1.007080078125E-3</c:v>
                </c:pt>
                <c:pt idx="33367">
                  <c:v>1.0068416595458984E-3</c:v>
                </c:pt>
                <c:pt idx="33368">
                  <c:v>1.007080078125E-3</c:v>
                </c:pt>
                <c:pt idx="33369">
                  <c:v>1.007080078125E-3</c:v>
                </c:pt>
                <c:pt idx="33370">
                  <c:v>1.0068416595458984E-3</c:v>
                </c:pt>
                <c:pt idx="33371">
                  <c:v>1.0080337524414063E-3</c:v>
                </c:pt>
                <c:pt idx="33372">
                  <c:v>1.007080078125E-3</c:v>
                </c:pt>
                <c:pt idx="33373">
                  <c:v>1.0068416595458984E-3</c:v>
                </c:pt>
                <c:pt idx="33374">
                  <c:v>1.007080078125E-3</c:v>
                </c:pt>
                <c:pt idx="33375">
                  <c:v>1.007080078125E-3</c:v>
                </c:pt>
                <c:pt idx="33376">
                  <c:v>1.0068416595458984E-3</c:v>
                </c:pt>
                <c:pt idx="33377">
                  <c:v>1.007080078125E-3</c:v>
                </c:pt>
                <c:pt idx="33378">
                  <c:v>1.007080078125E-3</c:v>
                </c:pt>
                <c:pt idx="33379">
                  <c:v>1.0068416595458984E-3</c:v>
                </c:pt>
                <c:pt idx="33380">
                  <c:v>1.007080078125E-3</c:v>
                </c:pt>
                <c:pt idx="33381">
                  <c:v>1.007080078125E-3</c:v>
                </c:pt>
                <c:pt idx="33382">
                  <c:v>1.0068416595458984E-3</c:v>
                </c:pt>
                <c:pt idx="33383">
                  <c:v>1.0071039199829102E-2</c:v>
                </c:pt>
                <c:pt idx="33384">
                  <c:v>1.007080078125E-3</c:v>
                </c:pt>
                <c:pt idx="33385">
                  <c:v>1.007080078125E-3</c:v>
                </c:pt>
                <c:pt idx="33386">
                  <c:v>1.0068416595458984E-3</c:v>
                </c:pt>
                <c:pt idx="33387">
                  <c:v>1.0080337524414063E-3</c:v>
                </c:pt>
                <c:pt idx="33388">
                  <c:v>1.007080078125E-3</c:v>
                </c:pt>
                <c:pt idx="33389">
                  <c:v>1.0068416595458984E-3</c:v>
                </c:pt>
                <c:pt idx="33390">
                  <c:v>7.0490837097167969E-3</c:v>
                </c:pt>
                <c:pt idx="33391">
                  <c:v>1.007080078125E-3</c:v>
                </c:pt>
                <c:pt idx="33392">
                  <c:v>1.0068416595458984E-3</c:v>
                </c:pt>
                <c:pt idx="33393">
                  <c:v>1.007080078125E-3</c:v>
                </c:pt>
                <c:pt idx="33394">
                  <c:v>1.0080337524414063E-3</c:v>
                </c:pt>
                <c:pt idx="33395">
                  <c:v>1.007080078125E-3</c:v>
                </c:pt>
                <c:pt idx="33396">
                  <c:v>1.0068416595458984E-3</c:v>
                </c:pt>
                <c:pt idx="33397">
                  <c:v>1.007080078125E-3</c:v>
                </c:pt>
                <c:pt idx="33398">
                  <c:v>1.007080078125E-3</c:v>
                </c:pt>
                <c:pt idx="33399">
                  <c:v>1.0068416595458984E-3</c:v>
                </c:pt>
                <c:pt idx="33400">
                  <c:v>1.007080078125E-3</c:v>
                </c:pt>
                <c:pt idx="33401">
                  <c:v>1.007080078125E-3</c:v>
                </c:pt>
                <c:pt idx="33402">
                  <c:v>1.0068416595458984E-3</c:v>
                </c:pt>
                <c:pt idx="33403">
                  <c:v>1.007080078125E-3</c:v>
                </c:pt>
                <c:pt idx="33404">
                  <c:v>1.007080078125E-3</c:v>
                </c:pt>
                <c:pt idx="33405">
                  <c:v>1.0068416595458984E-3</c:v>
                </c:pt>
                <c:pt idx="33406">
                  <c:v>1.0080337524414063E-3</c:v>
                </c:pt>
                <c:pt idx="33407">
                  <c:v>1.007080078125E-3</c:v>
                </c:pt>
                <c:pt idx="33408">
                  <c:v>1.0068416595458984E-3</c:v>
                </c:pt>
                <c:pt idx="33409">
                  <c:v>1.007080078125E-3</c:v>
                </c:pt>
                <c:pt idx="33410">
                  <c:v>1.007080078125E-3</c:v>
                </c:pt>
                <c:pt idx="33411">
                  <c:v>1.0068416595458984E-3</c:v>
                </c:pt>
                <c:pt idx="33412">
                  <c:v>1.007080078125E-3</c:v>
                </c:pt>
                <c:pt idx="33413">
                  <c:v>1.007080078125E-3</c:v>
                </c:pt>
                <c:pt idx="33414">
                  <c:v>1.0068416595458984E-3</c:v>
                </c:pt>
                <c:pt idx="33415">
                  <c:v>1.007080078125E-3</c:v>
                </c:pt>
                <c:pt idx="33416">
                  <c:v>1.007080078125E-3</c:v>
                </c:pt>
                <c:pt idx="33417">
                  <c:v>1.0068416595458984E-3</c:v>
                </c:pt>
                <c:pt idx="33418">
                  <c:v>1.007080078125E-3</c:v>
                </c:pt>
                <c:pt idx="33419">
                  <c:v>1.0080337524414063E-3</c:v>
                </c:pt>
                <c:pt idx="33420">
                  <c:v>1.007080078125E-3</c:v>
                </c:pt>
                <c:pt idx="33421">
                  <c:v>1.0068416595458984E-3</c:v>
                </c:pt>
                <c:pt idx="33422">
                  <c:v>1.007080078125E-3</c:v>
                </c:pt>
                <c:pt idx="33423">
                  <c:v>1.007080078125E-3</c:v>
                </c:pt>
                <c:pt idx="33424">
                  <c:v>1.0068416595458984E-3</c:v>
                </c:pt>
                <c:pt idx="33425">
                  <c:v>1.007080078125E-3</c:v>
                </c:pt>
                <c:pt idx="33426">
                  <c:v>1.007080078125E-3</c:v>
                </c:pt>
                <c:pt idx="33427">
                  <c:v>1.0068416595458984E-3</c:v>
                </c:pt>
                <c:pt idx="33428">
                  <c:v>1.007080078125E-3</c:v>
                </c:pt>
                <c:pt idx="33429">
                  <c:v>1.007080078125E-3</c:v>
                </c:pt>
                <c:pt idx="33430">
                  <c:v>1.0068416595458984E-3</c:v>
                </c:pt>
                <c:pt idx="33431">
                  <c:v>1.0080337524414063E-3</c:v>
                </c:pt>
                <c:pt idx="33432">
                  <c:v>1.007080078125E-3</c:v>
                </c:pt>
                <c:pt idx="33433">
                  <c:v>1.0068416595458984E-3</c:v>
                </c:pt>
                <c:pt idx="33434">
                  <c:v>1.007080078125E-3</c:v>
                </c:pt>
                <c:pt idx="33435">
                  <c:v>1.007080078125E-3</c:v>
                </c:pt>
                <c:pt idx="33436">
                  <c:v>1.0068416595458984E-3</c:v>
                </c:pt>
                <c:pt idx="33437">
                  <c:v>1.007080078125E-3</c:v>
                </c:pt>
                <c:pt idx="33438">
                  <c:v>1.007080078125E-3</c:v>
                </c:pt>
                <c:pt idx="33439">
                  <c:v>1.0068416595458984E-3</c:v>
                </c:pt>
                <c:pt idx="33440">
                  <c:v>1.007080078125E-3</c:v>
                </c:pt>
                <c:pt idx="33441">
                  <c:v>1.007080078125E-3</c:v>
                </c:pt>
                <c:pt idx="33442">
                  <c:v>1.0068416595458984E-3</c:v>
                </c:pt>
                <c:pt idx="33443">
                  <c:v>1.007080078125E-3</c:v>
                </c:pt>
                <c:pt idx="33444">
                  <c:v>1.0080337524414063E-3</c:v>
                </c:pt>
                <c:pt idx="33445">
                  <c:v>1.007080078125E-3</c:v>
                </c:pt>
                <c:pt idx="33446">
                  <c:v>1.0068416595458984E-3</c:v>
                </c:pt>
                <c:pt idx="33447">
                  <c:v>1.007080078125E-3</c:v>
                </c:pt>
                <c:pt idx="33448">
                  <c:v>1.007080078125E-3</c:v>
                </c:pt>
                <c:pt idx="33449">
                  <c:v>1.0068416595458984E-3</c:v>
                </c:pt>
                <c:pt idx="33450">
                  <c:v>1.007080078125E-3</c:v>
                </c:pt>
                <c:pt idx="33451">
                  <c:v>1.007080078125E-3</c:v>
                </c:pt>
                <c:pt idx="33452">
                  <c:v>1.0068416595458984E-3</c:v>
                </c:pt>
                <c:pt idx="33453">
                  <c:v>1.007080078125E-3</c:v>
                </c:pt>
                <c:pt idx="33454">
                  <c:v>1.007080078125E-3</c:v>
                </c:pt>
                <c:pt idx="33455">
                  <c:v>1.0068416595458984E-3</c:v>
                </c:pt>
                <c:pt idx="33456">
                  <c:v>1.0080337524414063E-3</c:v>
                </c:pt>
                <c:pt idx="33457">
                  <c:v>1.007080078125E-3</c:v>
                </c:pt>
                <c:pt idx="33458">
                  <c:v>1.0068416595458984E-3</c:v>
                </c:pt>
                <c:pt idx="33459">
                  <c:v>1.007080078125E-3</c:v>
                </c:pt>
                <c:pt idx="33460">
                  <c:v>1.007080078125E-3</c:v>
                </c:pt>
                <c:pt idx="33461">
                  <c:v>1.0068416595458984E-3</c:v>
                </c:pt>
                <c:pt idx="33462">
                  <c:v>4.0280818939208984E-3</c:v>
                </c:pt>
                <c:pt idx="33463">
                  <c:v>1.007080078125E-3</c:v>
                </c:pt>
                <c:pt idx="33464">
                  <c:v>1.0068416595458984E-3</c:v>
                </c:pt>
                <c:pt idx="33465">
                  <c:v>1.007080078125E-3</c:v>
                </c:pt>
                <c:pt idx="33466">
                  <c:v>1.0080337524414063E-3</c:v>
                </c:pt>
                <c:pt idx="33467">
                  <c:v>1.007080078125E-3</c:v>
                </c:pt>
                <c:pt idx="33468">
                  <c:v>1.0068416595458984E-3</c:v>
                </c:pt>
                <c:pt idx="33469">
                  <c:v>1.007080078125E-3</c:v>
                </c:pt>
                <c:pt idx="33470">
                  <c:v>1.007080078125E-3</c:v>
                </c:pt>
                <c:pt idx="33471">
                  <c:v>1.0068416595458984E-3</c:v>
                </c:pt>
                <c:pt idx="33472">
                  <c:v>1.007080078125E-3</c:v>
                </c:pt>
                <c:pt idx="33473">
                  <c:v>1.007080078125E-3</c:v>
                </c:pt>
                <c:pt idx="33474">
                  <c:v>1.0068416595458984E-3</c:v>
                </c:pt>
                <c:pt idx="33475">
                  <c:v>1.007080078125E-3</c:v>
                </c:pt>
                <c:pt idx="33476">
                  <c:v>1.007080078125E-3</c:v>
                </c:pt>
                <c:pt idx="33477">
                  <c:v>1.0068416595458984E-3</c:v>
                </c:pt>
                <c:pt idx="33478">
                  <c:v>1.0080337524414063E-3</c:v>
                </c:pt>
                <c:pt idx="33479">
                  <c:v>1.007080078125E-3</c:v>
                </c:pt>
                <c:pt idx="33480">
                  <c:v>1.0068416595458984E-3</c:v>
                </c:pt>
                <c:pt idx="33481">
                  <c:v>1.007080078125E-3</c:v>
                </c:pt>
                <c:pt idx="33482">
                  <c:v>1.007080078125E-3</c:v>
                </c:pt>
                <c:pt idx="33483">
                  <c:v>1.0068416595458984E-3</c:v>
                </c:pt>
                <c:pt idx="33484">
                  <c:v>1.007080078125E-3</c:v>
                </c:pt>
                <c:pt idx="33485">
                  <c:v>1.007080078125E-3</c:v>
                </c:pt>
                <c:pt idx="33486">
                  <c:v>1.0068416595458984E-3</c:v>
                </c:pt>
                <c:pt idx="33487">
                  <c:v>1.007080078125E-3</c:v>
                </c:pt>
                <c:pt idx="33488">
                  <c:v>1.007080078125E-3</c:v>
                </c:pt>
                <c:pt idx="33489">
                  <c:v>1.0068416595458984E-3</c:v>
                </c:pt>
                <c:pt idx="33490">
                  <c:v>1.007080078125E-3</c:v>
                </c:pt>
                <c:pt idx="33491">
                  <c:v>1.0080337524414063E-3</c:v>
                </c:pt>
                <c:pt idx="33492">
                  <c:v>1.007080078125E-3</c:v>
                </c:pt>
                <c:pt idx="33493">
                  <c:v>1.0068416595458984E-3</c:v>
                </c:pt>
                <c:pt idx="33494">
                  <c:v>1.007080078125E-3</c:v>
                </c:pt>
                <c:pt idx="33495">
                  <c:v>1.007080078125E-3</c:v>
                </c:pt>
                <c:pt idx="33496">
                  <c:v>1.0068416595458984E-3</c:v>
                </c:pt>
                <c:pt idx="33497">
                  <c:v>1.007080078125E-3</c:v>
                </c:pt>
                <c:pt idx="33498">
                  <c:v>1.007080078125E-3</c:v>
                </c:pt>
                <c:pt idx="33499">
                  <c:v>1.0068416595458984E-3</c:v>
                </c:pt>
                <c:pt idx="33500">
                  <c:v>1.007080078125E-3</c:v>
                </c:pt>
                <c:pt idx="33501">
                  <c:v>1.007080078125E-3</c:v>
                </c:pt>
                <c:pt idx="33502">
                  <c:v>1.0068416595458984E-3</c:v>
                </c:pt>
                <c:pt idx="33503">
                  <c:v>1.0080337524414063E-3</c:v>
                </c:pt>
                <c:pt idx="33504">
                  <c:v>1.007080078125E-3</c:v>
                </c:pt>
                <c:pt idx="33505">
                  <c:v>1.0068416595458984E-3</c:v>
                </c:pt>
                <c:pt idx="33506">
                  <c:v>1.007080078125E-3</c:v>
                </c:pt>
                <c:pt idx="33507">
                  <c:v>1.007080078125E-3</c:v>
                </c:pt>
                <c:pt idx="33508">
                  <c:v>1.0068416595458984E-3</c:v>
                </c:pt>
                <c:pt idx="33509">
                  <c:v>1.007080078125E-3</c:v>
                </c:pt>
                <c:pt idx="33510">
                  <c:v>1.007080078125E-3</c:v>
                </c:pt>
                <c:pt idx="33511">
                  <c:v>1.0068416595458984E-3</c:v>
                </c:pt>
                <c:pt idx="33512">
                  <c:v>1.007080078125E-3</c:v>
                </c:pt>
                <c:pt idx="33513">
                  <c:v>1.007080078125E-3</c:v>
                </c:pt>
                <c:pt idx="33514">
                  <c:v>1.0068416595458984E-3</c:v>
                </c:pt>
                <c:pt idx="33515">
                  <c:v>1.007080078125E-3</c:v>
                </c:pt>
                <c:pt idx="33516">
                  <c:v>1.0080337524414063E-3</c:v>
                </c:pt>
                <c:pt idx="33517">
                  <c:v>1.007080078125E-3</c:v>
                </c:pt>
                <c:pt idx="33518">
                  <c:v>1.0068416595458984E-3</c:v>
                </c:pt>
                <c:pt idx="33519">
                  <c:v>1.007080078125E-3</c:v>
                </c:pt>
                <c:pt idx="33520">
                  <c:v>1.007080078125E-3</c:v>
                </c:pt>
                <c:pt idx="33521">
                  <c:v>1.0068416595458984E-3</c:v>
                </c:pt>
                <c:pt idx="33522">
                  <c:v>1.007080078125E-3</c:v>
                </c:pt>
                <c:pt idx="33523">
                  <c:v>1.007080078125E-3</c:v>
                </c:pt>
                <c:pt idx="33524">
                  <c:v>1.0068416595458984E-3</c:v>
                </c:pt>
                <c:pt idx="33525">
                  <c:v>1.007080078125E-3</c:v>
                </c:pt>
                <c:pt idx="33526">
                  <c:v>1.007080078125E-3</c:v>
                </c:pt>
                <c:pt idx="33527">
                  <c:v>1.0068416595458984E-3</c:v>
                </c:pt>
                <c:pt idx="33528">
                  <c:v>1.0080337524414063E-3</c:v>
                </c:pt>
                <c:pt idx="33529">
                  <c:v>1.007080078125E-3</c:v>
                </c:pt>
                <c:pt idx="33530">
                  <c:v>1.0068416595458984E-3</c:v>
                </c:pt>
                <c:pt idx="33531">
                  <c:v>1.007080078125E-3</c:v>
                </c:pt>
                <c:pt idx="33532">
                  <c:v>1.007080078125E-3</c:v>
                </c:pt>
                <c:pt idx="33533">
                  <c:v>1.0068416595458984E-3</c:v>
                </c:pt>
                <c:pt idx="33534">
                  <c:v>1.007080078125E-3</c:v>
                </c:pt>
                <c:pt idx="33535">
                  <c:v>1.007080078125E-3</c:v>
                </c:pt>
                <c:pt idx="33536">
                  <c:v>1.0068416595458984E-3</c:v>
                </c:pt>
                <c:pt idx="33537">
                  <c:v>1.007080078125E-3</c:v>
                </c:pt>
                <c:pt idx="33538">
                  <c:v>1.007080078125E-3</c:v>
                </c:pt>
                <c:pt idx="33539">
                  <c:v>1.0068416595458984E-3</c:v>
                </c:pt>
                <c:pt idx="33540">
                  <c:v>1.007080078125E-3</c:v>
                </c:pt>
                <c:pt idx="33541">
                  <c:v>1.0080337524414063E-3</c:v>
                </c:pt>
                <c:pt idx="33542">
                  <c:v>1.007080078125E-3</c:v>
                </c:pt>
                <c:pt idx="33543">
                  <c:v>1.0068416595458984E-3</c:v>
                </c:pt>
                <c:pt idx="33544">
                  <c:v>1.007080078125E-3</c:v>
                </c:pt>
                <c:pt idx="33545">
                  <c:v>1.007080078125E-3</c:v>
                </c:pt>
                <c:pt idx="33546">
                  <c:v>1.0068416595458984E-3</c:v>
                </c:pt>
                <c:pt idx="33547">
                  <c:v>1.007080078125E-3</c:v>
                </c:pt>
                <c:pt idx="33548">
                  <c:v>1.007080078125E-3</c:v>
                </c:pt>
                <c:pt idx="33549">
                  <c:v>1.0068416595458984E-3</c:v>
                </c:pt>
                <c:pt idx="33550">
                  <c:v>1.007080078125E-3</c:v>
                </c:pt>
                <c:pt idx="33551">
                  <c:v>1.0068416595458984E-3</c:v>
                </c:pt>
                <c:pt idx="33552">
                  <c:v>1.007080078125E-3</c:v>
                </c:pt>
                <c:pt idx="33553">
                  <c:v>1.0080337524414063E-3</c:v>
                </c:pt>
                <c:pt idx="33554">
                  <c:v>1.007080078125E-3</c:v>
                </c:pt>
                <c:pt idx="33555">
                  <c:v>1.0068416595458984E-3</c:v>
                </c:pt>
                <c:pt idx="33556">
                  <c:v>1.007080078125E-3</c:v>
                </c:pt>
                <c:pt idx="33557">
                  <c:v>1.007080078125E-3</c:v>
                </c:pt>
                <c:pt idx="33558">
                  <c:v>1.0068416595458984E-3</c:v>
                </c:pt>
                <c:pt idx="33559">
                  <c:v>1.007080078125E-3</c:v>
                </c:pt>
                <c:pt idx="33560">
                  <c:v>1.007080078125E-3</c:v>
                </c:pt>
                <c:pt idx="33561">
                  <c:v>1.0068416595458984E-3</c:v>
                </c:pt>
                <c:pt idx="33562">
                  <c:v>1.007080078125E-3</c:v>
                </c:pt>
                <c:pt idx="33563">
                  <c:v>1.007080078125E-3</c:v>
                </c:pt>
                <c:pt idx="33564">
                  <c:v>1.0068416595458984E-3</c:v>
                </c:pt>
                <c:pt idx="33565">
                  <c:v>1.007080078125E-3</c:v>
                </c:pt>
                <c:pt idx="33566">
                  <c:v>1.0080337524414063E-3</c:v>
                </c:pt>
                <c:pt idx="33567">
                  <c:v>1.007080078125E-3</c:v>
                </c:pt>
                <c:pt idx="33568">
                  <c:v>1.0068416595458984E-3</c:v>
                </c:pt>
                <c:pt idx="33569">
                  <c:v>1.007080078125E-3</c:v>
                </c:pt>
                <c:pt idx="33570">
                  <c:v>1.007080078125E-3</c:v>
                </c:pt>
                <c:pt idx="33571">
                  <c:v>1.0068416595458984E-3</c:v>
                </c:pt>
                <c:pt idx="33572">
                  <c:v>1.007080078125E-3</c:v>
                </c:pt>
                <c:pt idx="33573">
                  <c:v>1.0068416595458984E-3</c:v>
                </c:pt>
                <c:pt idx="33574">
                  <c:v>1.007080078125E-3</c:v>
                </c:pt>
                <c:pt idx="33575">
                  <c:v>1.007080078125E-3</c:v>
                </c:pt>
                <c:pt idx="33576">
                  <c:v>1.0068416595458984E-3</c:v>
                </c:pt>
                <c:pt idx="33577">
                  <c:v>1.007080078125E-3</c:v>
                </c:pt>
                <c:pt idx="33578">
                  <c:v>1.0080337524414063E-3</c:v>
                </c:pt>
                <c:pt idx="33579">
                  <c:v>1.007080078125E-3</c:v>
                </c:pt>
                <c:pt idx="33580">
                  <c:v>1.0068416595458984E-3</c:v>
                </c:pt>
                <c:pt idx="33581">
                  <c:v>1.007080078125E-3</c:v>
                </c:pt>
                <c:pt idx="33582">
                  <c:v>1.007080078125E-3</c:v>
                </c:pt>
                <c:pt idx="33583">
                  <c:v>1.0068416595458984E-3</c:v>
                </c:pt>
                <c:pt idx="33584">
                  <c:v>1.007080078125E-3</c:v>
                </c:pt>
                <c:pt idx="33585">
                  <c:v>1.007080078125E-3</c:v>
                </c:pt>
                <c:pt idx="33586">
                  <c:v>1.0068416595458984E-3</c:v>
                </c:pt>
                <c:pt idx="33587">
                  <c:v>1.007080078125E-3</c:v>
                </c:pt>
                <c:pt idx="33588">
                  <c:v>1.007080078125E-3</c:v>
                </c:pt>
                <c:pt idx="33589">
                  <c:v>1.0068416595458984E-3</c:v>
                </c:pt>
                <c:pt idx="33590">
                  <c:v>1.007080078125E-3</c:v>
                </c:pt>
                <c:pt idx="33591">
                  <c:v>1.0080337524414063E-3</c:v>
                </c:pt>
                <c:pt idx="33592">
                  <c:v>1.007080078125E-3</c:v>
                </c:pt>
                <c:pt idx="33593">
                  <c:v>1.0068416595458984E-3</c:v>
                </c:pt>
                <c:pt idx="33594">
                  <c:v>1.007080078125E-3</c:v>
                </c:pt>
                <c:pt idx="33595">
                  <c:v>1.0068416595458984E-3</c:v>
                </c:pt>
                <c:pt idx="33596">
                  <c:v>1.007080078125E-3</c:v>
                </c:pt>
                <c:pt idx="33597">
                  <c:v>1.007080078125E-3</c:v>
                </c:pt>
                <c:pt idx="33598">
                  <c:v>1.0068416595458984E-3</c:v>
                </c:pt>
                <c:pt idx="33599">
                  <c:v>1.007080078125E-3</c:v>
                </c:pt>
                <c:pt idx="33600">
                  <c:v>1.007080078125E-3</c:v>
                </c:pt>
                <c:pt idx="33601">
                  <c:v>1.0068416595458984E-3</c:v>
                </c:pt>
                <c:pt idx="33602">
                  <c:v>1.007080078125E-3</c:v>
                </c:pt>
                <c:pt idx="33603">
                  <c:v>1.0080337524414063E-3</c:v>
                </c:pt>
                <c:pt idx="33604">
                  <c:v>1.007080078125E-3</c:v>
                </c:pt>
                <c:pt idx="33605">
                  <c:v>1.0068416595458984E-3</c:v>
                </c:pt>
                <c:pt idx="33606">
                  <c:v>1.007080078125E-3</c:v>
                </c:pt>
                <c:pt idx="33607">
                  <c:v>1.007080078125E-3</c:v>
                </c:pt>
                <c:pt idx="33608">
                  <c:v>1.0068416595458984E-3</c:v>
                </c:pt>
                <c:pt idx="33609">
                  <c:v>6.0420036315917969E-3</c:v>
                </c:pt>
                <c:pt idx="33610">
                  <c:v>1.007080078125E-3</c:v>
                </c:pt>
                <c:pt idx="33611">
                  <c:v>1.0080337524414063E-3</c:v>
                </c:pt>
                <c:pt idx="33612">
                  <c:v>1.0068416595458984E-3</c:v>
                </c:pt>
                <c:pt idx="33613">
                  <c:v>1.007080078125E-3</c:v>
                </c:pt>
                <c:pt idx="33614">
                  <c:v>1.007080078125E-3</c:v>
                </c:pt>
                <c:pt idx="33615">
                  <c:v>1.0068416595458984E-3</c:v>
                </c:pt>
                <c:pt idx="33616">
                  <c:v>1.007080078125E-3</c:v>
                </c:pt>
                <c:pt idx="33617">
                  <c:v>1.007080078125E-3</c:v>
                </c:pt>
                <c:pt idx="33618">
                  <c:v>1.0068416595458984E-3</c:v>
                </c:pt>
                <c:pt idx="33619">
                  <c:v>1.007080078125E-3</c:v>
                </c:pt>
                <c:pt idx="33620">
                  <c:v>1.007080078125E-3</c:v>
                </c:pt>
                <c:pt idx="33621">
                  <c:v>1.0068416595458984E-3</c:v>
                </c:pt>
                <c:pt idx="33622">
                  <c:v>1.007080078125E-3</c:v>
                </c:pt>
                <c:pt idx="33623">
                  <c:v>1.0080337524414063E-3</c:v>
                </c:pt>
                <c:pt idx="33624">
                  <c:v>1.007080078125E-3</c:v>
                </c:pt>
                <c:pt idx="33625">
                  <c:v>1.0068416595458984E-3</c:v>
                </c:pt>
                <c:pt idx="33626">
                  <c:v>1.007080078125E-3</c:v>
                </c:pt>
                <c:pt idx="33627">
                  <c:v>1.007080078125E-3</c:v>
                </c:pt>
                <c:pt idx="33628">
                  <c:v>1.0068416595458984E-3</c:v>
                </c:pt>
                <c:pt idx="33629">
                  <c:v>1.007080078125E-3</c:v>
                </c:pt>
                <c:pt idx="33630">
                  <c:v>1.007080078125E-3</c:v>
                </c:pt>
                <c:pt idx="33631">
                  <c:v>1.0068416595458984E-3</c:v>
                </c:pt>
                <c:pt idx="33632">
                  <c:v>1.007080078125E-3</c:v>
                </c:pt>
                <c:pt idx="33633">
                  <c:v>1.007080078125E-3</c:v>
                </c:pt>
                <c:pt idx="33634">
                  <c:v>1.0068416595458984E-3</c:v>
                </c:pt>
                <c:pt idx="33635">
                  <c:v>1.007080078125E-3</c:v>
                </c:pt>
                <c:pt idx="33636">
                  <c:v>1.0080337524414063E-3</c:v>
                </c:pt>
                <c:pt idx="33637">
                  <c:v>1.0068416595458984E-3</c:v>
                </c:pt>
                <c:pt idx="33638">
                  <c:v>1.007080078125E-3</c:v>
                </c:pt>
                <c:pt idx="33639">
                  <c:v>1.007080078125E-3</c:v>
                </c:pt>
                <c:pt idx="33640">
                  <c:v>1.0068416595458984E-3</c:v>
                </c:pt>
                <c:pt idx="33641">
                  <c:v>1.007080078125E-3</c:v>
                </c:pt>
                <c:pt idx="33642">
                  <c:v>1.007080078125E-3</c:v>
                </c:pt>
                <c:pt idx="33643">
                  <c:v>1.0068416595458984E-3</c:v>
                </c:pt>
                <c:pt idx="33644">
                  <c:v>1.007080078125E-3</c:v>
                </c:pt>
                <c:pt idx="33645">
                  <c:v>1.007080078125E-3</c:v>
                </c:pt>
                <c:pt idx="33646">
                  <c:v>1.0068416595458984E-3</c:v>
                </c:pt>
                <c:pt idx="33647">
                  <c:v>1.007080078125E-3</c:v>
                </c:pt>
                <c:pt idx="33648">
                  <c:v>1.0080337524414063E-3</c:v>
                </c:pt>
                <c:pt idx="33649">
                  <c:v>1.007080078125E-3</c:v>
                </c:pt>
                <c:pt idx="33650">
                  <c:v>1.0068416595458984E-3</c:v>
                </c:pt>
                <c:pt idx="33651">
                  <c:v>1.007080078125E-3</c:v>
                </c:pt>
                <c:pt idx="33652">
                  <c:v>1.007080078125E-3</c:v>
                </c:pt>
                <c:pt idx="33653">
                  <c:v>1.0068416595458984E-3</c:v>
                </c:pt>
                <c:pt idx="33654">
                  <c:v>1.007080078125E-3</c:v>
                </c:pt>
                <c:pt idx="33655">
                  <c:v>1.007080078125E-3</c:v>
                </c:pt>
                <c:pt idx="33656">
                  <c:v>1.0068416595458984E-3</c:v>
                </c:pt>
                <c:pt idx="33657">
                  <c:v>1.007080078125E-3</c:v>
                </c:pt>
                <c:pt idx="33658">
                  <c:v>1.007080078125E-3</c:v>
                </c:pt>
                <c:pt idx="33659">
                  <c:v>1.0068416595458984E-3</c:v>
                </c:pt>
                <c:pt idx="33660">
                  <c:v>1.007080078125E-3</c:v>
                </c:pt>
                <c:pt idx="33661">
                  <c:v>1.0080337524414063E-3</c:v>
                </c:pt>
                <c:pt idx="33662">
                  <c:v>1.0068416595458984E-3</c:v>
                </c:pt>
                <c:pt idx="33663">
                  <c:v>1.007080078125E-3</c:v>
                </c:pt>
                <c:pt idx="33664">
                  <c:v>1.007080078125E-3</c:v>
                </c:pt>
                <c:pt idx="33665">
                  <c:v>1.0068416595458984E-3</c:v>
                </c:pt>
                <c:pt idx="33666">
                  <c:v>1.007080078125E-3</c:v>
                </c:pt>
                <c:pt idx="33667">
                  <c:v>1.007080078125E-3</c:v>
                </c:pt>
                <c:pt idx="33668">
                  <c:v>1.0068416595458984E-3</c:v>
                </c:pt>
                <c:pt idx="33669">
                  <c:v>1.007080078125E-3</c:v>
                </c:pt>
                <c:pt idx="33670">
                  <c:v>1.007080078125E-3</c:v>
                </c:pt>
                <c:pt idx="33671">
                  <c:v>1.0068416595458984E-3</c:v>
                </c:pt>
                <c:pt idx="33672">
                  <c:v>1.007080078125E-3</c:v>
                </c:pt>
                <c:pt idx="33673">
                  <c:v>1.0080337524414063E-3</c:v>
                </c:pt>
                <c:pt idx="33674">
                  <c:v>1.007080078125E-3</c:v>
                </c:pt>
                <c:pt idx="33675">
                  <c:v>1.0068416595458984E-3</c:v>
                </c:pt>
                <c:pt idx="33676">
                  <c:v>1.007080078125E-3</c:v>
                </c:pt>
                <c:pt idx="33677">
                  <c:v>1.007080078125E-3</c:v>
                </c:pt>
                <c:pt idx="33678">
                  <c:v>1.0068416595458984E-3</c:v>
                </c:pt>
                <c:pt idx="33679">
                  <c:v>1.007080078125E-3</c:v>
                </c:pt>
                <c:pt idx="33680">
                  <c:v>1.007080078125E-3</c:v>
                </c:pt>
                <c:pt idx="33681">
                  <c:v>1.0068416595458984E-3</c:v>
                </c:pt>
                <c:pt idx="33682">
                  <c:v>1.007080078125E-3</c:v>
                </c:pt>
                <c:pt idx="33683">
                  <c:v>1.007080078125E-3</c:v>
                </c:pt>
                <c:pt idx="33684">
                  <c:v>1.0068416595458984E-3</c:v>
                </c:pt>
                <c:pt idx="33685">
                  <c:v>1.007080078125E-3</c:v>
                </c:pt>
                <c:pt idx="33686">
                  <c:v>1.0080337524414063E-3</c:v>
                </c:pt>
                <c:pt idx="33687">
                  <c:v>1.0068416595458984E-3</c:v>
                </c:pt>
                <c:pt idx="33688">
                  <c:v>1.007080078125E-3</c:v>
                </c:pt>
                <c:pt idx="33689">
                  <c:v>1.007080078125E-3</c:v>
                </c:pt>
                <c:pt idx="33690">
                  <c:v>1.0068416595458984E-3</c:v>
                </c:pt>
                <c:pt idx="33691">
                  <c:v>1.007080078125E-3</c:v>
                </c:pt>
                <c:pt idx="33692">
                  <c:v>1.007080078125E-3</c:v>
                </c:pt>
                <c:pt idx="33693">
                  <c:v>1.0068416595458984E-3</c:v>
                </c:pt>
                <c:pt idx="33694">
                  <c:v>1.007080078125E-3</c:v>
                </c:pt>
                <c:pt idx="33695">
                  <c:v>1.007080078125E-3</c:v>
                </c:pt>
                <c:pt idx="33696">
                  <c:v>1.0068416595458984E-3</c:v>
                </c:pt>
                <c:pt idx="33697">
                  <c:v>1.007080078125E-3</c:v>
                </c:pt>
                <c:pt idx="33698">
                  <c:v>1.0080337524414063E-3</c:v>
                </c:pt>
                <c:pt idx="33699">
                  <c:v>1.007080078125E-3</c:v>
                </c:pt>
                <c:pt idx="33700">
                  <c:v>1.0068416595458984E-3</c:v>
                </c:pt>
                <c:pt idx="33701">
                  <c:v>1.007080078125E-3</c:v>
                </c:pt>
                <c:pt idx="33702">
                  <c:v>1.007080078125E-3</c:v>
                </c:pt>
                <c:pt idx="33703">
                  <c:v>1.0068416595458984E-3</c:v>
                </c:pt>
                <c:pt idx="33704">
                  <c:v>1.007080078125E-3</c:v>
                </c:pt>
                <c:pt idx="33705">
                  <c:v>1.007080078125E-3</c:v>
                </c:pt>
                <c:pt idx="33706">
                  <c:v>1.0068416595458984E-3</c:v>
                </c:pt>
                <c:pt idx="33707">
                  <c:v>1.007080078125E-3</c:v>
                </c:pt>
                <c:pt idx="33708">
                  <c:v>1.007080078125E-3</c:v>
                </c:pt>
                <c:pt idx="33709">
                  <c:v>1.0068416595458984E-3</c:v>
                </c:pt>
                <c:pt idx="33710">
                  <c:v>1.007080078125E-3</c:v>
                </c:pt>
                <c:pt idx="33711">
                  <c:v>1.0080337524414063E-3</c:v>
                </c:pt>
                <c:pt idx="33712">
                  <c:v>1.0068416595458984E-3</c:v>
                </c:pt>
                <c:pt idx="33713">
                  <c:v>1.007080078125E-3</c:v>
                </c:pt>
                <c:pt idx="33714">
                  <c:v>1.007080078125E-3</c:v>
                </c:pt>
                <c:pt idx="33715">
                  <c:v>1.0068416595458984E-3</c:v>
                </c:pt>
                <c:pt idx="33716">
                  <c:v>1.007080078125E-3</c:v>
                </c:pt>
                <c:pt idx="33717">
                  <c:v>1.007080078125E-3</c:v>
                </c:pt>
                <c:pt idx="33718">
                  <c:v>1.0068416595458984E-3</c:v>
                </c:pt>
                <c:pt idx="33719">
                  <c:v>1.007080078125E-3</c:v>
                </c:pt>
                <c:pt idx="33720">
                  <c:v>1.007080078125E-3</c:v>
                </c:pt>
                <c:pt idx="33721">
                  <c:v>1.0068416595458984E-3</c:v>
                </c:pt>
                <c:pt idx="33722">
                  <c:v>1.007080078125E-3</c:v>
                </c:pt>
                <c:pt idx="33723">
                  <c:v>1.0080337524414063E-3</c:v>
                </c:pt>
                <c:pt idx="33724">
                  <c:v>1.007080078125E-3</c:v>
                </c:pt>
                <c:pt idx="33725">
                  <c:v>1.0068416595458984E-3</c:v>
                </c:pt>
                <c:pt idx="33726">
                  <c:v>1.007080078125E-3</c:v>
                </c:pt>
                <c:pt idx="33727">
                  <c:v>1.007080078125E-3</c:v>
                </c:pt>
                <c:pt idx="33728">
                  <c:v>1.0068416595458984E-3</c:v>
                </c:pt>
                <c:pt idx="33729">
                  <c:v>1.007080078125E-3</c:v>
                </c:pt>
                <c:pt idx="33730">
                  <c:v>1.007080078125E-3</c:v>
                </c:pt>
                <c:pt idx="33731">
                  <c:v>1.0068416595458984E-3</c:v>
                </c:pt>
                <c:pt idx="33732">
                  <c:v>1.007080078125E-3</c:v>
                </c:pt>
                <c:pt idx="33733">
                  <c:v>1.007080078125E-3</c:v>
                </c:pt>
                <c:pt idx="33734">
                  <c:v>1.0068416595458984E-3</c:v>
                </c:pt>
                <c:pt idx="33735">
                  <c:v>1.007080078125E-3</c:v>
                </c:pt>
                <c:pt idx="33736">
                  <c:v>1.0080337524414063E-3</c:v>
                </c:pt>
                <c:pt idx="33737">
                  <c:v>1.0068416595458984E-3</c:v>
                </c:pt>
                <c:pt idx="33738">
                  <c:v>1.007080078125E-3</c:v>
                </c:pt>
                <c:pt idx="33739">
                  <c:v>1.007080078125E-3</c:v>
                </c:pt>
                <c:pt idx="33740">
                  <c:v>1.0068416595458984E-3</c:v>
                </c:pt>
                <c:pt idx="33741">
                  <c:v>1.007080078125E-3</c:v>
                </c:pt>
                <c:pt idx="33742">
                  <c:v>1.007080078125E-3</c:v>
                </c:pt>
                <c:pt idx="33743">
                  <c:v>1.0068416595458984E-3</c:v>
                </c:pt>
                <c:pt idx="33744">
                  <c:v>1.007080078125E-3</c:v>
                </c:pt>
                <c:pt idx="33745">
                  <c:v>1.007080078125E-3</c:v>
                </c:pt>
                <c:pt idx="33746">
                  <c:v>1.0068416595458984E-3</c:v>
                </c:pt>
                <c:pt idx="33747">
                  <c:v>1.007080078125E-3</c:v>
                </c:pt>
                <c:pt idx="33748">
                  <c:v>1.0080337524414063E-3</c:v>
                </c:pt>
                <c:pt idx="33749">
                  <c:v>1.007080078125E-3</c:v>
                </c:pt>
                <c:pt idx="33750">
                  <c:v>1.0068416595458984E-3</c:v>
                </c:pt>
                <c:pt idx="33751">
                  <c:v>1.007080078125E-3</c:v>
                </c:pt>
                <c:pt idx="33752">
                  <c:v>1.007080078125E-3</c:v>
                </c:pt>
                <c:pt idx="33753">
                  <c:v>1.0068416595458984E-3</c:v>
                </c:pt>
                <c:pt idx="33754">
                  <c:v>1.007080078125E-3</c:v>
                </c:pt>
                <c:pt idx="33755">
                  <c:v>1.007080078125E-3</c:v>
                </c:pt>
                <c:pt idx="33756">
                  <c:v>1.0068416595458984E-3</c:v>
                </c:pt>
                <c:pt idx="33757">
                  <c:v>1.007080078125E-3</c:v>
                </c:pt>
                <c:pt idx="33758">
                  <c:v>1.007080078125E-3</c:v>
                </c:pt>
                <c:pt idx="33759">
                  <c:v>1.0068416595458984E-3</c:v>
                </c:pt>
                <c:pt idx="33760">
                  <c:v>1.007080078125E-3</c:v>
                </c:pt>
                <c:pt idx="33761">
                  <c:v>1.0080337524414063E-3</c:v>
                </c:pt>
                <c:pt idx="33762">
                  <c:v>1.0068416595458984E-3</c:v>
                </c:pt>
                <c:pt idx="33763">
                  <c:v>1.007080078125E-3</c:v>
                </c:pt>
                <c:pt idx="33764">
                  <c:v>1.007080078125E-3</c:v>
                </c:pt>
                <c:pt idx="33765">
                  <c:v>1.0068416595458984E-3</c:v>
                </c:pt>
                <c:pt idx="33766">
                  <c:v>1.007080078125E-3</c:v>
                </c:pt>
                <c:pt idx="33767">
                  <c:v>1.007080078125E-3</c:v>
                </c:pt>
                <c:pt idx="33768">
                  <c:v>1.0068416595458984E-3</c:v>
                </c:pt>
                <c:pt idx="33769">
                  <c:v>1.007080078125E-3</c:v>
                </c:pt>
                <c:pt idx="33770">
                  <c:v>1.007080078125E-3</c:v>
                </c:pt>
                <c:pt idx="33771">
                  <c:v>1.0068416595458984E-3</c:v>
                </c:pt>
                <c:pt idx="33772">
                  <c:v>1.007080078125E-3</c:v>
                </c:pt>
                <c:pt idx="33773">
                  <c:v>1.0080337524414063E-3</c:v>
                </c:pt>
                <c:pt idx="33774">
                  <c:v>1.007080078125E-3</c:v>
                </c:pt>
                <c:pt idx="33775">
                  <c:v>1.0068416595458984E-3</c:v>
                </c:pt>
                <c:pt idx="33776">
                  <c:v>1.007080078125E-3</c:v>
                </c:pt>
                <c:pt idx="33777">
                  <c:v>1.007080078125E-3</c:v>
                </c:pt>
                <c:pt idx="33778">
                  <c:v>1.0068416595458984E-3</c:v>
                </c:pt>
                <c:pt idx="33779">
                  <c:v>1.007080078125E-3</c:v>
                </c:pt>
                <c:pt idx="33780">
                  <c:v>1.007080078125E-3</c:v>
                </c:pt>
                <c:pt idx="33781">
                  <c:v>1.0068416595458984E-3</c:v>
                </c:pt>
                <c:pt idx="33782">
                  <c:v>1.007080078125E-3</c:v>
                </c:pt>
                <c:pt idx="33783">
                  <c:v>1.007080078125E-3</c:v>
                </c:pt>
                <c:pt idx="33784">
                  <c:v>1.0068416595458984E-3</c:v>
                </c:pt>
                <c:pt idx="33785">
                  <c:v>1.007080078125E-3</c:v>
                </c:pt>
                <c:pt idx="33786">
                  <c:v>1.0080337524414063E-3</c:v>
                </c:pt>
                <c:pt idx="33787">
                  <c:v>1.0068416595458984E-3</c:v>
                </c:pt>
                <c:pt idx="33788">
                  <c:v>1.007080078125E-3</c:v>
                </c:pt>
                <c:pt idx="33789">
                  <c:v>1.007080078125E-3</c:v>
                </c:pt>
                <c:pt idx="33790">
                  <c:v>6.0420036315917969E-3</c:v>
                </c:pt>
                <c:pt idx="33791">
                  <c:v>1.0068416595458984E-3</c:v>
                </c:pt>
                <c:pt idx="33792">
                  <c:v>1.007080078125E-3</c:v>
                </c:pt>
                <c:pt idx="33793">
                  <c:v>1.0080337524414063E-3</c:v>
                </c:pt>
                <c:pt idx="33794">
                  <c:v>1.007080078125E-3</c:v>
                </c:pt>
                <c:pt idx="33795">
                  <c:v>1.0068416595458984E-3</c:v>
                </c:pt>
                <c:pt idx="33796">
                  <c:v>1.007080078125E-3</c:v>
                </c:pt>
                <c:pt idx="33797">
                  <c:v>1.007080078125E-3</c:v>
                </c:pt>
                <c:pt idx="33798">
                  <c:v>1.0068416595458984E-3</c:v>
                </c:pt>
                <c:pt idx="33799">
                  <c:v>1.007080078125E-3</c:v>
                </c:pt>
                <c:pt idx="33800">
                  <c:v>1.007080078125E-3</c:v>
                </c:pt>
                <c:pt idx="33801">
                  <c:v>1.0068416595458984E-3</c:v>
                </c:pt>
                <c:pt idx="33802">
                  <c:v>1.007080078125E-3</c:v>
                </c:pt>
                <c:pt idx="33803">
                  <c:v>1.007080078125E-3</c:v>
                </c:pt>
                <c:pt idx="33804">
                  <c:v>1.0068416595458984E-3</c:v>
                </c:pt>
                <c:pt idx="33805">
                  <c:v>1.007080078125E-3</c:v>
                </c:pt>
                <c:pt idx="33806">
                  <c:v>1.0080337524414063E-3</c:v>
                </c:pt>
                <c:pt idx="33807">
                  <c:v>1.0068416595458984E-3</c:v>
                </c:pt>
                <c:pt idx="33808">
                  <c:v>1.007080078125E-3</c:v>
                </c:pt>
                <c:pt idx="33809">
                  <c:v>1.007080078125E-3</c:v>
                </c:pt>
                <c:pt idx="33810">
                  <c:v>1.0068416595458984E-3</c:v>
                </c:pt>
                <c:pt idx="33811">
                  <c:v>1.007080078125E-3</c:v>
                </c:pt>
                <c:pt idx="33812">
                  <c:v>1.007080078125E-3</c:v>
                </c:pt>
                <c:pt idx="33813">
                  <c:v>1.0068416595458984E-3</c:v>
                </c:pt>
                <c:pt idx="33814">
                  <c:v>1.007080078125E-3</c:v>
                </c:pt>
                <c:pt idx="33815">
                  <c:v>1.007080078125E-3</c:v>
                </c:pt>
                <c:pt idx="33816">
                  <c:v>1.0068416595458984E-3</c:v>
                </c:pt>
                <c:pt idx="33817">
                  <c:v>1.007080078125E-3</c:v>
                </c:pt>
                <c:pt idx="33818">
                  <c:v>1.0080337524414063E-3</c:v>
                </c:pt>
                <c:pt idx="33819">
                  <c:v>1.007080078125E-3</c:v>
                </c:pt>
                <c:pt idx="33820">
                  <c:v>1.0068416595458984E-3</c:v>
                </c:pt>
                <c:pt idx="33821">
                  <c:v>1.007080078125E-3</c:v>
                </c:pt>
                <c:pt idx="33822">
                  <c:v>1.007080078125E-3</c:v>
                </c:pt>
                <c:pt idx="33823">
                  <c:v>1.0068416595458984E-3</c:v>
                </c:pt>
                <c:pt idx="33824">
                  <c:v>1.007080078125E-3</c:v>
                </c:pt>
                <c:pt idx="33825">
                  <c:v>1.007080078125E-3</c:v>
                </c:pt>
                <c:pt idx="33826">
                  <c:v>1.0068416595458984E-3</c:v>
                </c:pt>
                <c:pt idx="33827">
                  <c:v>1.007080078125E-3</c:v>
                </c:pt>
                <c:pt idx="33828">
                  <c:v>1.007080078125E-3</c:v>
                </c:pt>
                <c:pt idx="33829">
                  <c:v>1.0068416595458984E-3</c:v>
                </c:pt>
                <c:pt idx="33830">
                  <c:v>1.0080337524414063E-3</c:v>
                </c:pt>
                <c:pt idx="33831">
                  <c:v>1.007080078125E-3</c:v>
                </c:pt>
                <c:pt idx="33832">
                  <c:v>1.0068416595458984E-3</c:v>
                </c:pt>
                <c:pt idx="33833">
                  <c:v>1.007080078125E-3</c:v>
                </c:pt>
                <c:pt idx="33834">
                  <c:v>1.007080078125E-3</c:v>
                </c:pt>
                <c:pt idx="33835">
                  <c:v>1.0068416595458984E-3</c:v>
                </c:pt>
                <c:pt idx="33836">
                  <c:v>1.007080078125E-3</c:v>
                </c:pt>
                <c:pt idx="33837">
                  <c:v>1.007080078125E-3</c:v>
                </c:pt>
                <c:pt idx="33838">
                  <c:v>1.0068416595458984E-3</c:v>
                </c:pt>
                <c:pt idx="33839">
                  <c:v>1.007080078125E-3</c:v>
                </c:pt>
                <c:pt idx="33840">
                  <c:v>1.007080078125E-3</c:v>
                </c:pt>
                <c:pt idx="33841">
                  <c:v>1.0068416595458984E-3</c:v>
                </c:pt>
                <c:pt idx="33842">
                  <c:v>1.007080078125E-3</c:v>
                </c:pt>
                <c:pt idx="33843">
                  <c:v>1.0080337524414063E-3</c:v>
                </c:pt>
                <c:pt idx="33844">
                  <c:v>1.007080078125E-3</c:v>
                </c:pt>
                <c:pt idx="33845">
                  <c:v>1.0068416595458984E-3</c:v>
                </c:pt>
                <c:pt idx="33846">
                  <c:v>1.007080078125E-3</c:v>
                </c:pt>
                <c:pt idx="33847">
                  <c:v>1.007080078125E-3</c:v>
                </c:pt>
                <c:pt idx="33848">
                  <c:v>1.0068416595458984E-3</c:v>
                </c:pt>
                <c:pt idx="33849">
                  <c:v>1.007080078125E-3</c:v>
                </c:pt>
                <c:pt idx="33850">
                  <c:v>1.007080078125E-3</c:v>
                </c:pt>
                <c:pt idx="33851">
                  <c:v>1.0068416595458984E-3</c:v>
                </c:pt>
                <c:pt idx="33852">
                  <c:v>1.007080078125E-3</c:v>
                </c:pt>
                <c:pt idx="33853">
                  <c:v>1.007080078125E-3</c:v>
                </c:pt>
                <c:pt idx="33854">
                  <c:v>1.0068416595458984E-3</c:v>
                </c:pt>
                <c:pt idx="33855">
                  <c:v>1.0080337524414063E-3</c:v>
                </c:pt>
                <c:pt idx="33856">
                  <c:v>1.007080078125E-3</c:v>
                </c:pt>
                <c:pt idx="33857">
                  <c:v>1.0068416595458984E-3</c:v>
                </c:pt>
                <c:pt idx="33858">
                  <c:v>1.007080078125E-3</c:v>
                </c:pt>
                <c:pt idx="33859">
                  <c:v>1.007080078125E-3</c:v>
                </c:pt>
                <c:pt idx="33860">
                  <c:v>1.0068416595458984E-3</c:v>
                </c:pt>
                <c:pt idx="33861">
                  <c:v>1.007080078125E-3</c:v>
                </c:pt>
                <c:pt idx="33862">
                  <c:v>1.007080078125E-3</c:v>
                </c:pt>
                <c:pt idx="33863">
                  <c:v>1.0068416595458984E-3</c:v>
                </c:pt>
                <c:pt idx="33864">
                  <c:v>1.007080078125E-3</c:v>
                </c:pt>
                <c:pt idx="33865">
                  <c:v>1.007080078125E-3</c:v>
                </c:pt>
                <c:pt idx="33866">
                  <c:v>1.0068416595458984E-3</c:v>
                </c:pt>
                <c:pt idx="33867">
                  <c:v>1.007080078125E-3</c:v>
                </c:pt>
                <c:pt idx="33868">
                  <c:v>1.0080337524414063E-3</c:v>
                </c:pt>
                <c:pt idx="33869">
                  <c:v>1.007080078125E-3</c:v>
                </c:pt>
                <c:pt idx="33870">
                  <c:v>1.0068416595458984E-3</c:v>
                </c:pt>
                <c:pt idx="33871">
                  <c:v>1.007080078125E-3</c:v>
                </c:pt>
                <c:pt idx="33872">
                  <c:v>1.007080078125E-3</c:v>
                </c:pt>
                <c:pt idx="33873">
                  <c:v>1.0068416595458984E-3</c:v>
                </c:pt>
                <c:pt idx="33874">
                  <c:v>1.007080078125E-3</c:v>
                </c:pt>
                <c:pt idx="33875">
                  <c:v>1.007080078125E-3</c:v>
                </c:pt>
                <c:pt idx="33876">
                  <c:v>1.0068416595458984E-3</c:v>
                </c:pt>
                <c:pt idx="33877">
                  <c:v>1.007080078125E-3</c:v>
                </c:pt>
                <c:pt idx="33878">
                  <c:v>1.007080078125E-3</c:v>
                </c:pt>
                <c:pt idx="33879">
                  <c:v>1.0068416595458984E-3</c:v>
                </c:pt>
                <c:pt idx="33880">
                  <c:v>1.0080337524414063E-3</c:v>
                </c:pt>
                <c:pt idx="33881">
                  <c:v>1.007080078125E-3</c:v>
                </c:pt>
                <c:pt idx="33882">
                  <c:v>1.0068416595458984E-3</c:v>
                </c:pt>
                <c:pt idx="33883">
                  <c:v>1.007080078125E-3</c:v>
                </c:pt>
                <c:pt idx="33884">
                  <c:v>1.007080078125E-3</c:v>
                </c:pt>
                <c:pt idx="33885">
                  <c:v>1.0068416595458984E-3</c:v>
                </c:pt>
                <c:pt idx="33886">
                  <c:v>1.007080078125E-3</c:v>
                </c:pt>
                <c:pt idx="33887">
                  <c:v>1.007080078125E-3</c:v>
                </c:pt>
                <c:pt idx="33888">
                  <c:v>1.0068416595458984E-3</c:v>
                </c:pt>
                <c:pt idx="33889">
                  <c:v>1.007080078125E-3</c:v>
                </c:pt>
                <c:pt idx="33890">
                  <c:v>1.007080078125E-3</c:v>
                </c:pt>
                <c:pt idx="33891">
                  <c:v>1.0068416595458984E-3</c:v>
                </c:pt>
                <c:pt idx="33892">
                  <c:v>1.007080078125E-3</c:v>
                </c:pt>
                <c:pt idx="33893">
                  <c:v>1.0080337524414063E-3</c:v>
                </c:pt>
                <c:pt idx="33894">
                  <c:v>1.007080078125E-3</c:v>
                </c:pt>
                <c:pt idx="33895">
                  <c:v>1.0068416595458984E-3</c:v>
                </c:pt>
                <c:pt idx="33896">
                  <c:v>1.007080078125E-3</c:v>
                </c:pt>
                <c:pt idx="33897">
                  <c:v>1.007080078125E-3</c:v>
                </c:pt>
                <c:pt idx="33898">
                  <c:v>1.0068416595458984E-3</c:v>
                </c:pt>
                <c:pt idx="33899">
                  <c:v>1.007080078125E-3</c:v>
                </c:pt>
                <c:pt idx="33900">
                  <c:v>1.007080078125E-3</c:v>
                </c:pt>
                <c:pt idx="33901">
                  <c:v>1.0068416595458984E-3</c:v>
                </c:pt>
                <c:pt idx="33902">
                  <c:v>1.007080078125E-3</c:v>
                </c:pt>
                <c:pt idx="33903">
                  <c:v>1.007080078125E-3</c:v>
                </c:pt>
                <c:pt idx="33904">
                  <c:v>1.0068416595458984E-3</c:v>
                </c:pt>
                <c:pt idx="33905">
                  <c:v>1.0080337524414063E-3</c:v>
                </c:pt>
                <c:pt idx="33906">
                  <c:v>1.007080078125E-3</c:v>
                </c:pt>
                <c:pt idx="33907">
                  <c:v>1.0068416595458984E-3</c:v>
                </c:pt>
                <c:pt idx="33908">
                  <c:v>1.007080078125E-3</c:v>
                </c:pt>
                <c:pt idx="33909">
                  <c:v>1.007080078125E-3</c:v>
                </c:pt>
                <c:pt idx="33910">
                  <c:v>1.0068416595458984E-3</c:v>
                </c:pt>
                <c:pt idx="33911">
                  <c:v>1.007080078125E-3</c:v>
                </c:pt>
                <c:pt idx="33912">
                  <c:v>1.007080078125E-3</c:v>
                </c:pt>
                <c:pt idx="33913">
                  <c:v>1.0068416595458984E-3</c:v>
                </c:pt>
                <c:pt idx="33914">
                  <c:v>1.007080078125E-3</c:v>
                </c:pt>
                <c:pt idx="33915">
                  <c:v>1.007080078125E-3</c:v>
                </c:pt>
                <c:pt idx="33916">
                  <c:v>1.0068416595458984E-3</c:v>
                </c:pt>
                <c:pt idx="33917">
                  <c:v>2.0151138305664063E-3</c:v>
                </c:pt>
                <c:pt idx="33918">
                  <c:v>1.007080078125E-3</c:v>
                </c:pt>
                <c:pt idx="33919">
                  <c:v>1.0068416595458984E-3</c:v>
                </c:pt>
                <c:pt idx="33920">
                  <c:v>1.007080078125E-3</c:v>
                </c:pt>
                <c:pt idx="33921">
                  <c:v>1.007080078125E-3</c:v>
                </c:pt>
                <c:pt idx="33922">
                  <c:v>1.0068416595458984E-3</c:v>
                </c:pt>
                <c:pt idx="33923">
                  <c:v>1.007080078125E-3</c:v>
                </c:pt>
                <c:pt idx="33924">
                  <c:v>1.007080078125E-3</c:v>
                </c:pt>
                <c:pt idx="33925">
                  <c:v>1.0068416595458984E-3</c:v>
                </c:pt>
                <c:pt idx="33926">
                  <c:v>1.007080078125E-3</c:v>
                </c:pt>
                <c:pt idx="33927">
                  <c:v>1.007080078125E-3</c:v>
                </c:pt>
                <c:pt idx="33928">
                  <c:v>1.0068416595458984E-3</c:v>
                </c:pt>
                <c:pt idx="33929">
                  <c:v>1.0080337524414063E-3</c:v>
                </c:pt>
                <c:pt idx="33930">
                  <c:v>1.007080078125E-3</c:v>
                </c:pt>
                <c:pt idx="33931">
                  <c:v>1.0068416595458984E-3</c:v>
                </c:pt>
                <c:pt idx="33932">
                  <c:v>1.007080078125E-3</c:v>
                </c:pt>
                <c:pt idx="33933">
                  <c:v>1.007080078125E-3</c:v>
                </c:pt>
                <c:pt idx="33934">
                  <c:v>1.0068416595458984E-3</c:v>
                </c:pt>
                <c:pt idx="33935">
                  <c:v>1.007080078125E-3</c:v>
                </c:pt>
                <c:pt idx="33936">
                  <c:v>1.007080078125E-3</c:v>
                </c:pt>
                <c:pt idx="33937">
                  <c:v>1.0068416595458984E-3</c:v>
                </c:pt>
                <c:pt idx="33938">
                  <c:v>1.007080078125E-3</c:v>
                </c:pt>
                <c:pt idx="33939">
                  <c:v>1.007080078125E-3</c:v>
                </c:pt>
                <c:pt idx="33940">
                  <c:v>1.0068416595458984E-3</c:v>
                </c:pt>
                <c:pt idx="33941">
                  <c:v>1.007080078125E-3</c:v>
                </c:pt>
                <c:pt idx="33942">
                  <c:v>1.0080337524414063E-3</c:v>
                </c:pt>
                <c:pt idx="33943">
                  <c:v>1.007080078125E-3</c:v>
                </c:pt>
                <c:pt idx="33944">
                  <c:v>1.0068416595458984E-3</c:v>
                </c:pt>
                <c:pt idx="33945">
                  <c:v>1.007080078125E-3</c:v>
                </c:pt>
                <c:pt idx="33946">
                  <c:v>1.007080078125E-3</c:v>
                </c:pt>
                <c:pt idx="33947">
                  <c:v>1.0068416595458984E-3</c:v>
                </c:pt>
                <c:pt idx="33948">
                  <c:v>1.007080078125E-3</c:v>
                </c:pt>
                <c:pt idx="33949">
                  <c:v>1.007080078125E-3</c:v>
                </c:pt>
                <c:pt idx="33950">
                  <c:v>1.0068416595458984E-3</c:v>
                </c:pt>
                <c:pt idx="33951">
                  <c:v>1.007080078125E-3</c:v>
                </c:pt>
                <c:pt idx="33952">
                  <c:v>1.007080078125E-3</c:v>
                </c:pt>
                <c:pt idx="33953">
                  <c:v>1.0068416595458984E-3</c:v>
                </c:pt>
                <c:pt idx="33954">
                  <c:v>1.0080337524414063E-3</c:v>
                </c:pt>
                <c:pt idx="33955">
                  <c:v>1.007080078125E-3</c:v>
                </c:pt>
                <c:pt idx="33956">
                  <c:v>1.0068416595458984E-3</c:v>
                </c:pt>
                <c:pt idx="33957">
                  <c:v>1.007080078125E-3</c:v>
                </c:pt>
                <c:pt idx="33958">
                  <c:v>1.007080078125E-3</c:v>
                </c:pt>
                <c:pt idx="33959">
                  <c:v>1.0068416595458984E-3</c:v>
                </c:pt>
                <c:pt idx="33960">
                  <c:v>1.007080078125E-3</c:v>
                </c:pt>
                <c:pt idx="33961">
                  <c:v>1.007080078125E-3</c:v>
                </c:pt>
                <c:pt idx="33962">
                  <c:v>1.0068416595458984E-3</c:v>
                </c:pt>
                <c:pt idx="33963">
                  <c:v>1.007080078125E-3</c:v>
                </c:pt>
                <c:pt idx="33964">
                  <c:v>1.007080078125E-3</c:v>
                </c:pt>
                <c:pt idx="33965">
                  <c:v>1.0068416595458984E-3</c:v>
                </c:pt>
                <c:pt idx="33966">
                  <c:v>1.007080078125E-3</c:v>
                </c:pt>
                <c:pt idx="33967">
                  <c:v>1.0080337524414063E-3</c:v>
                </c:pt>
                <c:pt idx="33968">
                  <c:v>1.007080078125E-3</c:v>
                </c:pt>
                <c:pt idx="33969">
                  <c:v>1.0068416595458984E-3</c:v>
                </c:pt>
                <c:pt idx="33970">
                  <c:v>1.007080078125E-3</c:v>
                </c:pt>
                <c:pt idx="33971">
                  <c:v>1.007080078125E-3</c:v>
                </c:pt>
                <c:pt idx="33972">
                  <c:v>1.0068416595458984E-3</c:v>
                </c:pt>
                <c:pt idx="33973">
                  <c:v>1.007080078125E-3</c:v>
                </c:pt>
                <c:pt idx="33974">
                  <c:v>1.007080078125E-3</c:v>
                </c:pt>
                <c:pt idx="33975">
                  <c:v>1.0068416595458984E-3</c:v>
                </c:pt>
                <c:pt idx="33976">
                  <c:v>1.007080078125E-3</c:v>
                </c:pt>
                <c:pt idx="33977">
                  <c:v>1.007080078125E-3</c:v>
                </c:pt>
                <c:pt idx="33978">
                  <c:v>1.0068416595458984E-3</c:v>
                </c:pt>
                <c:pt idx="33979">
                  <c:v>1.0080337524414063E-3</c:v>
                </c:pt>
                <c:pt idx="33980">
                  <c:v>1.007080078125E-3</c:v>
                </c:pt>
                <c:pt idx="33981">
                  <c:v>1.0068416595458984E-3</c:v>
                </c:pt>
                <c:pt idx="33982">
                  <c:v>1.007080078125E-3</c:v>
                </c:pt>
                <c:pt idx="33983">
                  <c:v>1.007080078125E-3</c:v>
                </c:pt>
                <c:pt idx="33984">
                  <c:v>1.0068416595458984E-3</c:v>
                </c:pt>
                <c:pt idx="33985">
                  <c:v>1.007080078125E-3</c:v>
                </c:pt>
                <c:pt idx="33986">
                  <c:v>1.007080078125E-3</c:v>
                </c:pt>
                <c:pt idx="33987">
                  <c:v>1.0068416595458984E-3</c:v>
                </c:pt>
                <c:pt idx="33988">
                  <c:v>1.007080078125E-3</c:v>
                </c:pt>
                <c:pt idx="33989">
                  <c:v>1.007080078125E-3</c:v>
                </c:pt>
                <c:pt idx="33990">
                  <c:v>1.0068416595458984E-3</c:v>
                </c:pt>
                <c:pt idx="33991">
                  <c:v>1.007080078125E-3</c:v>
                </c:pt>
                <c:pt idx="33992">
                  <c:v>1.0080337524414063E-3</c:v>
                </c:pt>
                <c:pt idx="33993">
                  <c:v>1.007080078125E-3</c:v>
                </c:pt>
                <c:pt idx="33994">
                  <c:v>1.0068416595458984E-3</c:v>
                </c:pt>
                <c:pt idx="33995">
                  <c:v>1.007080078125E-3</c:v>
                </c:pt>
                <c:pt idx="33996">
                  <c:v>1.007080078125E-3</c:v>
                </c:pt>
                <c:pt idx="33997">
                  <c:v>1.0068416595458984E-3</c:v>
                </c:pt>
                <c:pt idx="33998">
                  <c:v>1.007080078125E-3</c:v>
                </c:pt>
                <c:pt idx="33999">
                  <c:v>1.007080078125E-3</c:v>
                </c:pt>
                <c:pt idx="34000">
                  <c:v>1.0068416595458984E-3</c:v>
                </c:pt>
                <c:pt idx="34001">
                  <c:v>1.007080078125E-3</c:v>
                </c:pt>
                <c:pt idx="34002">
                  <c:v>1.007080078125E-3</c:v>
                </c:pt>
                <c:pt idx="34003">
                  <c:v>1.0068416595458984E-3</c:v>
                </c:pt>
                <c:pt idx="34004">
                  <c:v>1.0080337524414063E-3</c:v>
                </c:pt>
                <c:pt idx="34005">
                  <c:v>1.007080078125E-3</c:v>
                </c:pt>
                <c:pt idx="34006">
                  <c:v>1.0068416595458984E-3</c:v>
                </c:pt>
                <c:pt idx="34007">
                  <c:v>1.007080078125E-3</c:v>
                </c:pt>
                <c:pt idx="34008">
                  <c:v>1.007080078125E-3</c:v>
                </c:pt>
                <c:pt idx="34009">
                  <c:v>1.0068416595458984E-3</c:v>
                </c:pt>
                <c:pt idx="34010">
                  <c:v>1.007080078125E-3</c:v>
                </c:pt>
                <c:pt idx="34011">
                  <c:v>1.007080078125E-3</c:v>
                </c:pt>
                <c:pt idx="34012">
                  <c:v>1.0068416595458984E-3</c:v>
                </c:pt>
                <c:pt idx="34013">
                  <c:v>1.007080078125E-3</c:v>
                </c:pt>
                <c:pt idx="34014">
                  <c:v>1.007080078125E-3</c:v>
                </c:pt>
                <c:pt idx="34015">
                  <c:v>1.0068416595458984E-3</c:v>
                </c:pt>
                <c:pt idx="34016">
                  <c:v>1.007080078125E-3</c:v>
                </c:pt>
                <c:pt idx="34017">
                  <c:v>1.0080337524414063E-3</c:v>
                </c:pt>
                <c:pt idx="34018">
                  <c:v>1.007080078125E-3</c:v>
                </c:pt>
                <c:pt idx="34019">
                  <c:v>1.0068416595458984E-3</c:v>
                </c:pt>
                <c:pt idx="34020">
                  <c:v>1.007080078125E-3</c:v>
                </c:pt>
                <c:pt idx="34021">
                  <c:v>1.007080078125E-3</c:v>
                </c:pt>
                <c:pt idx="34022">
                  <c:v>1.0068416595458984E-3</c:v>
                </c:pt>
                <c:pt idx="34023">
                  <c:v>1.007080078125E-3</c:v>
                </c:pt>
                <c:pt idx="34024">
                  <c:v>1.007080078125E-3</c:v>
                </c:pt>
                <c:pt idx="34025">
                  <c:v>1.0068416595458984E-3</c:v>
                </c:pt>
                <c:pt idx="34026">
                  <c:v>1.007080078125E-3</c:v>
                </c:pt>
                <c:pt idx="34027">
                  <c:v>1.007080078125E-3</c:v>
                </c:pt>
                <c:pt idx="34028">
                  <c:v>1.0068416595458984E-3</c:v>
                </c:pt>
                <c:pt idx="34029">
                  <c:v>1.0080337524414063E-3</c:v>
                </c:pt>
                <c:pt idx="34030">
                  <c:v>1.007080078125E-3</c:v>
                </c:pt>
                <c:pt idx="34031">
                  <c:v>1.0068416595458984E-3</c:v>
                </c:pt>
                <c:pt idx="34032">
                  <c:v>1.007080078125E-3</c:v>
                </c:pt>
                <c:pt idx="34033">
                  <c:v>1.007080078125E-3</c:v>
                </c:pt>
                <c:pt idx="34034">
                  <c:v>1.0068416595458984E-3</c:v>
                </c:pt>
                <c:pt idx="34035">
                  <c:v>1.007080078125E-3</c:v>
                </c:pt>
                <c:pt idx="34036">
                  <c:v>1.007080078125E-3</c:v>
                </c:pt>
                <c:pt idx="34037">
                  <c:v>1.0068416595458984E-3</c:v>
                </c:pt>
                <c:pt idx="34038">
                  <c:v>1.007080078125E-3</c:v>
                </c:pt>
                <c:pt idx="34039">
                  <c:v>1.007080078125E-3</c:v>
                </c:pt>
                <c:pt idx="34040">
                  <c:v>1.0068416595458984E-3</c:v>
                </c:pt>
                <c:pt idx="34041">
                  <c:v>1.007080078125E-3</c:v>
                </c:pt>
                <c:pt idx="34042">
                  <c:v>1.0080337524414063E-3</c:v>
                </c:pt>
                <c:pt idx="34043">
                  <c:v>1.007080078125E-3</c:v>
                </c:pt>
                <c:pt idx="34044">
                  <c:v>1.0068416595458984E-3</c:v>
                </c:pt>
                <c:pt idx="34045">
                  <c:v>1.007080078125E-3</c:v>
                </c:pt>
                <c:pt idx="34046">
                  <c:v>1.007080078125E-3</c:v>
                </c:pt>
                <c:pt idx="34047">
                  <c:v>1.0068416595458984E-3</c:v>
                </c:pt>
                <c:pt idx="34048">
                  <c:v>1.007080078125E-3</c:v>
                </c:pt>
                <c:pt idx="34049">
                  <c:v>1.007080078125E-3</c:v>
                </c:pt>
                <c:pt idx="34050">
                  <c:v>1.0068416595458984E-3</c:v>
                </c:pt>
                <c:pt idx="34051">
                  <c:v>1.007080078125E-3</c:v>
                </c:pt>
                <c:pt idx="34052">
                  <c:v>1.0068416595458984E-3</c:v>
                </c:pt>
                <c:pt idx="34053">
                  <c:v>1.007080078125E-3</c:v>
                </c:pt>
                <c:pt idx="34054">
                  <c:v>1.0080337524414063E-3</c:v>
                </c:pt>
                <c:pt idx="34055">
                  <c:v>1.007080078125E-3</c:v>
                </c:pt>
                <c:pt idx="34056">
                  <c:v>1.0068416595458984E-3</c:v>
                </c:pt>
                <c:pt idx="34057">
                  <c:v>1.007080078125E-3</c:v>
                </c:pt>
                <c:pt idx="34058">
                  <c:v>1.007080078125E-3</c:v>
                </c:pt>
                <c:pt idx="34059">
                  <c:v>1.0068416595458984E-3</c:v>
                </c:pt>
                <c:pt idx="34060">
                  <c:v>1.007080078125E-3</c:v>
                </c:pt>
                <c:pt idx="34061">
                  <c:v>1.007080078125E-3</c:v>
                </c:pt>
                <c:pt idx="34062">
                  <c:v>1.0068416595458984E-3</c:v>
                </c:pt>
                <c:pt idx="34063">
                  <c:v>1.007080078125E-3</c:v>
                </c:pt>
                <c:pt idx="34064">
                  <c:v>1.007080078125E-3</c:v>
                </c:pt>
                <c:pt idx="34065">
                  <c:v>1.0068416595458984E-3</c:v>
                </c:pt>
                <c:pt idx="34066">
                  <c:v>1.007080078125E-3</c:v>
                </c:pt>
                <c:pt idx="34067">
                  <c:v>1.0080337524414063E-3</c:v>
                </c:pt>
                <c:pt idx="34068">
                  <c:v>5.0349235534667969E-3</c:v>
                </c:pt>
                <c:pt idx="34069">
                  <c:v>1.007080078125E-3</c:v>
                </c:pt>
                <c:pt idx="34070">
                  <c:v>1.0068416595458984E-3</c:v>
                </c:pt>
                <c:pt idx="34071">
                  <c:v>1.007080078125E-3</c:v>
                </c:pt>
                <c:pt idx="34072">
                  <c:v>1.007080078125E-3</c:v>
                </c:pt>
                <c:pt idx="34073">
                  <c:v>1.0068416595458984E-3</c:v>
                </c:pt>
                <c:pt idx="34074">
                  <c:v>1.007080078125E-3</c:v>
                </c:pt>
                <c:pt idx="34075">
                  <c:v>1.0080337524414063E-3</c:v>
                </c:pt>
                <c:pt idx="34076">
                  <c:v>1.007080078125E-3</c:v>
                </c:pt>
                <c:pt idx="34077">
                  <c:v>1.0068416595458984E-3</c:v>
                </c:pt>
                <c:pt idx="34078">
                  <c:v>1.007080078125E-3</c:v>
                </c:pt>
                <c:pt idx="34079">
                  <c:v>1.007080078125E-3</c:v>
                </c:pt>
                <c:pt idx="34080">
                  <c:v>1.0068416595458984E-3</c:v>
                </c:pt>
                <c:pt idx="34081">
                  <c:v>1.007080078125E-3</c:v>
                </c:pt>
                <c:pt idx="34082">
                  <c:v>1.007080078125E-3</c:v>
                </c:pt>
                <c:pt idx="34083">
                  <c:v>1.0068416595458984E-3</c:v>
                </c:pt>
                <c:pt idx="34084">
                  <c:v>1.007080078125E-3</c:v>
                </c:pt>
                <c:pt idx="34085">
                  <c:v>1.007080078125E-3</c:v>
                </c:pt>
                <c:pt idx="34086">
                  <c:v>1.0068416595458984E-3</c:v>
                </c:pt>
                <c:pt idx="34087">
                  <c:v>1.007080078125E-3</c:v>
                </c:pt>
                <c:pt idx="34088">
                  <c:v>1.0080337524414063E-3</c:v>
                </c:pt>
                <c:pt idx="34089">
                  <c:v>1.007080078125E-3</c:v>
                </c:pt>
                <c:pt idx="34090">
                  <c:v>1.0068416595458984E-3</c:v>
                </c:pt>
                <c:pt idx="34091">
                  <c:v>1.007080078125E-3</c:v>
                </c:pt>
                <c:pt idx="34092">
                  <c:v>1.0068416595458984E-3</c:v>
                </c:pt>
                <c:pt idx="34093">
                  <c:v>1.007080078125E-3</c:v>
                </c:pt>
                <c:pt idx="34094">
                  <c:v>1.007080078125E-3</c:v>
                </c:pt>
                <c:pt idx="34095">
                  <c:v>1.0068416595458984E-3</c:v>
                </c:pt>
                <c:pt idx="34096">
                  <c:v>1.007080078125E-3</c:v>
                </c:pt>
                <c:pt idx="34097">
                  <c:v>1.007080078125E-3</c:v>
                </c:pt>
                <c:pt idx="34098">
                  <c:v>1.0068416595458984E-3</c:v>
                </c:pt>
                <c:pt idx="34099">
                  <c:v>1.007080078125E-3</c:v>
                </c:pt>
                <c:pt idx="34100">
                  <c:v>1.0080337524414063E-3</c:v>
                </c:pt>
                <c:pt idx="34101">
                  <c:v>1.007080078125E-3</c:v>
                </c:pt>
                <c:pt idx="34102">
                  <c:v>1.0068416595458984E-3</c:v>
                </c:pt>
                <c:pt idx="34103">
                  <c:v>1.007080078125E-3</c:v>
                </c:pt>
                <c:pt idx="34104">
                  <c:v>1.007080078125E-3</c:v>
                </c:pt>
                <c:pt idx="34105">
                  <c:v>1.0068416595458984E-3</c:v>
                </c:pt>
                <c:pt idx="34106">
                  <c:v>1.007080078125E-3</c:v>
                </c:pt>
                <c:pt idx="34107">
                  <c:v>1.007080078125E-3</c:v>
                </c:pt>
                <c:pt idx="34108">
                  <c:v>1.0068416595458984E-3</c:v>
                </c:pt>
                <c:pt idx="34109">
                  <c:v>1.007080078125E-3</c:v>
                </c:pt>
                <c:pt idx="34110">
                  <c:v>1.007080078125E-3</c:v>
                </c:pt>
                <c:pt idx="34111">
                  <c:v>1.0068416595458984E-3</c:v>
                </c:pt>
                <c:pt idx="34112">
                  <c:v>1.007080078125E-3</c:v>
                </c:pt>
                <c:pt idx="34113">
                  <c:v>1.0080337524414063E-3</c:v>
                </c:pt>
                <c:pt idx="34114">
                  <c:v>1.0068416595458984E-3</c:v>
                </c:pt>
                <c:pt idx="34115">
                  <c:v>1.007080078125E-3</c:v>
                </c:pt>
                <c:pt idx="34116">
                  <c:v>1.007080078125E-3</c:v>
                </c:pt>
                <c:pt idx="34117">
                  <c:v>1.0068416595458984E-3</c:v>
                </c:pt>
                <c:pt idx="34118">
                  <c:v>1.007080078125E-3</c:v>
                </c:pt>
                <c:pt idx="34119">
                  <c:v>1.007080078125E-3</c:v>
                </c:pt>
                <c:pt idx="34120">
                  <c:v>1.0068416595458984E-3</c:v>
                </c:pt>
                <c:pt idx="34121">
                  <c:v>1.007080078125E-3</c:v>
                </c:pt>
                <c:pt idx="34122">
                  <c:v>1.007080078125E-3</c:v>
                </c:pt>
                <c:pt idx="34123">
                  <c:v>1.0068416595458984E-3</c:v>
                </c:pt>
                <c:pt idx="34124">
                  <c:v>1.007080078125E-3</c:v>
                </c:pt>
                <c:pt idx="34125">
                  <c:v>1.0080337524414063E-3</c:v>
                </c:pt>
                <c:pt idx="34126">
                  <c:v>1.007080078125E-3</c:v>
                </c:pt>
                <c:pt idx="34127">
                  <c:v>1.0068416595458984E-3</c:v>
                </c:pt>
                <c:pt idx="34128">
                  <c:v>1.007080078125E-3</c:v>
                </c:pt>
                <c:pt idx="34129">
                  <c:v>1.007080078125E-3</c:v>
                </c:pt>
                <c:pt idx="34130">
                  <c:v>1.0068416595458984E-3</c:v>
                </c:pt>
                <c:pt idx="34131">
                  <c:v>1.007080078125E-3</c:v>
                </c:pt>
                <c:pt idx="34132">
                  <c:v>1.007080078125E-3</c:v>
                </c:pt>
                <c:pt idx="34133">
                  <c:v>1.0068416595458984E-3</c:v>
                </c:pt>
                <c:pt idx="34134">
                  <c:v>1.007080078125E-3</c:v>
                </c:pt>
                <c:pt idx="34135">
                  <c:v>1.007080078125E-3</c:v>
                </c:pt>
                <c:pt idx="34136">
                  <c:v>1.0068416595458984E-3</c:v>
                </c:pt>
                <c:pt idx="34137">
                  <c:v>1.007080078125E-3</c:v>
                </c:pt>
                <c:pt idx="34138">
                  <c:v>1.0080337524414063E-3</c:v>
                </c:pt>
                <c:pt idx="34139">
                  <c:v>1.0068416595458984E-3</c:v>
                </c:pt>
                <c:pt idx="34140">
                  <c:v>1.007080078125E-3</c:v>
                </c:pt>
                <c:pt idx="34141">
                  <c:v>1.007080078125E-3</c:v>
                </c:pt>
                <c:pt idx="34142">
                  <c:v>1.0068416595458984E-3</c:v>
                </c:pt>
                <c:pt idx="34143">
                  <c:v>1.007080078125E-3</c:v>
                </c:pt>
                <c:pt idx="34144">
                  <c:v>1.007080078125E-3</c:v>
                </c:pt>
                <c:pt idx="34145">
                  <c:v>1.0068416595458984E-3</c:v>
                </c:pt>
                <c:pt idx="34146">
                  <c:v>1.007080078125E-3</c:v>
                </c:pt>
                <c:pt idx="34147">
                  <c:v>1.007080078125E-3</c:v>
                </c:pt>
                <c:pt idx="34148">
                  <c:v>1.0068416595458984E-3</c:v>
                </c:pt>
                <c:pt idx="34149">
                  <c:v>1.007080078125E-3</c:v>
                </c:pt>
                <c:pt idx="34150">
                  <c:v>1.0080337524414063E-3</c:v>
                </c:pt>
                <c:pt idx="34151">
                  <c:v>1.007080078125E-3</c:v>
                </c:pt>
                <c:pt idx="34152">
                  <c:v>1.0068416595458984E-3</c:v>
                </c:pt>
                <c:pt idx="34153">
                  <c:v>1.007080078125E-3</c:v>
                </c:pt>
                <c:pt idx="34154">
                  <c:v>1.007080078125E-3</c:v>
                </c:pt>
                <c:pt idx="34155">
                  <c:v>1.0068416595458984E-3</c:v>
                </c:pt>
                <c:pt idx="34156">
                  <c:v>1.007080078125E-3</c:v>
                </c:pt>
                <c:pt idx="34157">
                  <c:v>1.007080078125E-3</c:v>
                </c:pt>
                <c:pt idx="34158">
                  <c:v>7.0497989654541016E-3</c:v>
                </c:pt>
                <c:pt idx="34159">
                  <c:v>1.007080078125E-3</c:v>
                </c:pt>
                <c:pt idx="34160">
                  <c:v>1.007080078125E-3</c:v>
                </c:pt>
                <c:pt idx="34161">
                  <c:v>1.0068416595458984E-3</c:v>
                </c:pt>
                <c:pt idx="34162">
                  <c:v>1.007080078125E-3</c:v>
                </c:pt>
                <c:pt idx="34163">
                  <c:v>1.007080078125E-3</c:v>
                </c:pt>
                <c:pt idx="34164">
                  <c:v>1.0068416595458984E-3</c:v>
                </c:pt>
                <c:pt idx="34165">
                  <c:v>1.007080078125E-3</c:v>
                </c:pt>
                <c:pt idx="34166">
                  <c:v>1.007080078125E-3</c:v>
                </c:pt>
                <c:pt idx="34167">
                  <c:v>1.0071039199829102E-2</c:v>
                </c:pt>
                <c:pt idx="34168">
                  <c:v>1.0068416595458984E-3</c:v>
                </c:pt>
                <c:pt idx="34169">
                  <c:v>1.007080078125E-3</c:v>
                </c:pt>
                <c:pt idx="34170">
                  <c:v>1.007080078125E-3</c:v>
                </c:pt>
                <c:pt idx="34171">
                  <c:v>1.0068416595458984E-3</c:v>
                </c:pt>
                <c:pt idx="34172">
                  <c:v>1.007080078125E-3</c:v>
                </c:pt>
                <c:pt idx="34173">
                  <c:v>1.0080337524414063E-3</c:v>
                </c:pt>
                <c:pt idx="34174">
                  <c:v>1.0068416595458984E-3</c:v>
                </c:pt>
                <c:pt idx="34175">
                  <c:v>1.007080078125E-3</c:v>
                </c:pt>
                <c:pt idx="34176">
                  <c:v>1.007080078125E-3</c:v>
                </c:pt>
                <c:pt idx="34177">
                  <c:v>1.0068416595458984E-3</c:v>
                </c:pt>
                <c:pt idx="34178">
                  <c:v>1.007080078125E-3</c:v>
                </c:pt>
                <c:pt idx="34179">
                  <c:v>1.007080078125E-3</c:v>
                </c:pt>
                <c:pt idx="34180">
                  <c:v>1.0068416595458984E-3</c:v>
                </c:pt>
                <c:pt idx="34181">
                  <c:v>1.007080078125E-3</c:v>
                </c:pt>
                <c:pt idx="34182">
                  <c:v>1.007080078125E-3</c:v>
                </c:pt>
                <c:pt idx="34183">
                  <c:v>1.0068416595458984E-3</c:v>
                </c:pt>
                <c:pt idx="34184">
                  <c:v>1.007080078125E-3</c:v>
                </c:pt>
                <c:pt idx="34185">
                  <c:v>1.0080337524414063E-3</c:v>
                </c:pt>
                <c:pt idx="34186">
                  <c:v>1.007080078125E-3</c:v>
                </c:pt>
                <c:pt idx="34187">
                  <c:v>1.0068416595458984E-3</c:v>
                </c:pt>
                <c:pt idx="34188">
                  <c:v>1.007080078125E-3</c:v>
                </c:pt>
                <c:pt idx="34189">
                  <c:v>1.007080078125E-3</c:v>
                </c:pt>
                <c:pt idx="34190">
                  <c:v>1.0068416595458984E-3</c:v>
                </c:pt>
                <c:pt idx="34191">
                  <c:v>1.007080078125E-3</c:v>
                </c:pt>
                <c:pt idx="34192">
                  <c:v>1.007080078125E-3</c:v>
                </c:pt>
                <c:pt idx="34193">
                  <c:v>1.0068416595458984E-3</c:v>
                </c:pt>
                <c:pt idx="34194">
                  <c:v>1.007080078125E-3</c:v>
                </c:pt>
                <c:pt idx="34195">
                  <c:v>1.007080078125E-3</c:v>
                </c:pt>
                <c:pt idx="34196">
                  <c:v>1.0068416595458984E-3</c:v>
                </c:pt>
                <c:pt idx="34197">
                  <c:v>1.007080078125E-3</c:v>
                </c:pt>
                <c:pt idx="34198">
                  <c:v>1.0080337524414063E-3</c:v>
                </c:pt>
                <c:pt idx="34199">
                  <c:v>1.0068416595458984E-3</c:v>
                </c:pt>
                <c:pt idx="34200">
                  <c:v>1.007080078125E-3</c:v>
                </c:pt>
                <c:pt idx="34201">
                  <c:v>1.007080078125E-3</c:v>
                </c:pt>
                <c:pt idx="34202">
                  <c:v>1.0068416595458984E-3</c:v>
                </c:pt>
                <c:pt idx="34203">
                  <c:v>1.007080078125E-3</c:v>
                </c:pt>
                <c:pt idx="34204">
                  <c:v>1.007080078125E-3</c:v>
                </c:pt>
                <c:pt idx="34205">
                  <c:v>1.0068416595458984E-3</c:v>
                </c:pt>
                <c:pt idx="34206">
                  <c:v>1.007080078125E-3</c:v>
                </c:pt>
                <c:pt idx="34207">
                  <c:v>1.007080078125E-3</c:v>
                </c:pt>
                <c:pt idx="34208">
                  <c:v>1.0068416595458984E-3</c:v>
                </c:pt>
                <c:pt idx="34209">
                  <c:v>1.007080078125E-3</c:v>
                </c:pt>
                <c:pt idx="34210">
                  <c:v>1.0080337524414063E-3</c:v>
                </c:pt>
                <c:pt idx="34211">
                  <c:v>1.007080078125E-3</c:v>
                </c:pt>
                <c:pt idx="34212">
                  <c:v>1.0068416595458984E-3</c:v>
                </c:pt>
                <c:pt idx="34213">
                  <c:v>1.007080078125E-3</c:v>
                </c:pt>
                <c:pt idx="34214">
                  <c:v>1.007080078125E-3</c:v>
                </c:pt>
                <c:pt idx="34215">
                  <c:v>1.0068416595458984E-3</c:v>
                </c:pt>
                <c:pt idx="34216">
                  <c:v>1.007080078125E-3</c:v>
                </c:pt>
                <c:pt idx="34217">
                  <c:v>1.007080078125E-3</c:v>
                </c:pt>
                <c:pt idx="34218">
                  <c:v>1.0068416595458984E-3</c:v>
                </c:pt>
                <c:pt idx="34219">
                  <c:v>1.007080078125E-3</c:v>
                </c:pt>
                <c:pt idx="34220">
                  <c:v>1.007080078125E-3</c:v>
                </c:pt>
                <c:pt idx="34221">
                  <c:v>1.0068416595458984E-3</c:v>
                </c:pt>
                <c:pt idx="34222">
                  <c:v>1.007080078125E-3</c:v>
                </c:pt>
                <c:pt idx="34223">
                  <c:v>1.1077880859375E-2</c:v>
                </c:pt>
                <c:pt idx="34224">
                  <c:v>1.007080078125E-3</c:v>
                </c:pt>
                <c:pt idx="34225">
                  <c:v>1.0080337524414063E-3</c:v>
                </c:pt>
                <c:pt idx="34226">
                  <c:v>1.007080078125E-3</c:v>
                </c:pt>
                <c:pt idx="34227">
                  <c:v>1.0068416595458984E-3</c:v>
                </c:pt>
                <c:pt idx="34228">
                  <c:v>1.007080078125E-3</c:v>
                </c:pt>
                <c:pt idx="34229">
                  <c:v>1.007080078125E-3</c:v>
                </c:pt>
                <c:pt idx="34230">
                  <c:v>1.0068416595458984E-3</c:v>
                </c:pt>
                <c:pt idx="34231">
                  <c:v>1.007080078125E-3</c:v>
                </c:pt>
                <c:pt idx="34232">
                  <c:v>1.007080078125E-3</c:v>
                </c:pt>
                <c:pt idx="34233">
                  <c:v>1.0068416595458984E-3</c:v>
                </c:pt>
                <c:pt idx="34234">
                  <c:v>1.007080078125E-3</c:v>
                </c:pt>
                <c:pt idx="34235">
                  <c:v>1.007080078125E-3</c:v>
                </c:pt>
                <c:pt idx="34236">
                  <c:v>1.0068416595458984E-3</c:v>
                </c:pt>
                <c:pt idx="34237">
                  <c:v>1.007080078125E-3</c:v>
                </c:pt>
                <c:pt idx="34238">
                  <c:v>1.0080337524414063E-3</c:v>
                </c:pt>
                <c:pt idx="34239">
                  <c:v>1.0068416595458984E-3</c:v>
                </c:pt>
                <c:pt idx="34240">
                  <c:v>1.007080078125E-3</c:v>
                </c:pt>
                <c:pt idx="34241">
                  <c:v>1.007080078125E-3</c:v>
                </c:pt>
                <c:pt idx="34242">
                  <c:v>1.0068416595458984E-3</c:v>
                </c:pt>
                <c:pt idx="34243">
                  <c:v>1.007080078125E-3</c:v>
                </c:pt>
                <c:pt idx="34244">
                  <c:v>1.007080078125E-3</c:v>
                </c:pt>
                <c:pt idx="34245">
                  <c:v>1.0068416595458984E-3</c:v>
                </c:pt>
                <c:pt idx="34246">
                  <c:v>1.007080078125E-3</c:v>
                </c:pt>
                <c:pt idx="34247">
                  <c:v>1.007080078125E-3</c:v>
                </c:pt>
                <c:pt idx="34248">
                  <c:v>1.0068416595458984E-3</c:v>
                </c:pt>
                <c:pt idx="34249">
                  <c:v>1.007080078125E-3</c:v>
                </c:pt>
                <c:pt idx="34250">
                  <c:v>1.0080337524414063E-3</c:v>
                </c:pt>
                <c:pt idx="34251">
                  <c:v>1.007080078125E-3</c:v>
                </c:pt>
                <c:pt idx="34252">
                  <c:v>1.0068416595458984E-3</c:v>
                </c:pt>
                <c:pt idx="34253">
                  <c:v>1.007080078125E-3</c:v>
                </c:pt>
                <c:pt idx="34254">
                  <c:v>1.007080078125E-3</c:v>
                </c:pt>
                <c:pt idx="34255">
                  <c:v>1.0068416595458984E-3</c:v>
                </c:pt>
                <c:pt idx="34256">
                  <c:v>1.007080078125E-3</c:v>
                </c:pt>
                <c:pt idx="34257">
                  <c:v>1.007080078125E-3</c:v>
                </c:pt>
                <c:pt idx="34258">
                  <c:v>1.0068416595458984E-3</c:v>
                </c:pt>
                <c:pt idx="34259">
                  <c:v>1.007080078125E-3</c:v>
                </c:pt>
                <c:pt idx="34260">
                  <c:v>1.007080078125E-3</c:v>
                </c:pt>
                <c:pt idx="34261">
                  <c:v>1.0068416595458984E-3</c:v>
                </c:pt>
                <c:pt idx="34262">
                  <c:v>1.007080078125E-3</c:v>
                </c:pt>
                <c:pt idx="34263">
                  <c:v>1.0080337524414063E-3</c:v>
                </c:pt>
                <c:pt idx="34264">
                  <c:v>1.0068416595458984E-3</c:v>
                </c:pt>
                <c:pt idx="34265">
                  <c:v>1.007080078125E-3</c:v>
                </c:pt>
                <c:pt idx="34266">
                  <c:v>1.007080078125E-3</c:v>
                </c:pt>
                <c:pt idx="34267">
                  <c:v>1.0068416595458984E-3</c:v>
                </c:pt>
                <c:pt idx="34268">
                  <c:v>1.007080078125E-3</c:v>
                </c:pt>
                <c:pt idx="34269">
                  <c:v>1.007080078125E-3</c:v>
                </c:pt>
                <c:pt idx="34270">
                  <c:v>1.0068416595458984E-3</c:v>
                </c:pt>
                <c:pt idx="34271">
                  <c:v>1.007080078125E-3</c:v>
                </c:pt>
                <c:pt idx="34272">
                  <c:v>1.007080078125E-3</c:v>
                </c:pt>
                <c:pt idx="34273">
                  <c:v>1.0068416595458984E-3</c:v>
                </c:pt>
                <c:pt idx="34274">
                  <c:v>1.007080078125E-3</c:v>
                </c:pt>
                <c:pt idx="34275">
                  <c:v>1.0080337524414063E-3</c:v>
                </c:pt>
                <c:pt idx="34276">
                  <c:v>1.007080078125E-3</c:v>
                </c:pt>
                <c:pt idx="34277">
                  <c:v>1.0068416595458984E-3</c:v>
                </c:pt>
                <c:pt idx="34278">
                  <c:v>1.007080078125E-3</c:v>
                </c:pt>
                <c:pt idx="34279">
                  <c:v>1.007080078125E-3</c:v>
                </c:pt>
                <c:pt idx="34280">
                  <c:v>1.0068416595458984E-3</c:v>
                </c:pt>
                <c:pt idx="34281">
                  <c:v>1.007080078125E-3</c:v>
                </c:pt>
                <c:pt idx="34282">
                  <c:v>1.007080078125E-3</c:v>
                </c:pt>
                <c:pt idx="34283">
                  <c:v>1.0068416595458984E-3</c:v>
                </c:pt>
                <c:pt idx="34284">
                  <c:v>1.007080078125E-3</c:v>
                </c:pt>
                <c:pt idx="34285">
                  <c:v>1.007080078125E-3</c:v>
                </c:pt>
                <c:pt idx="34286">
                  <c:v>1.0068416595458984E-3</c:v>
                </c:pt>
                <c:pt idx="34287">
                  <c:v>1.007080078125E-3</c:v>
                </c:pt>
                <c:pt idx="34288">
                  <c:v>1.0080337524414063E-3</c:v>
                </c:pt>
                <c:pt idx="34289">
                  <c:v>1.0068416595458984E-3</c:v>
                </c:pt>
                <c:pt idx="34290">
                  <c:v>1.007080078125E-3</c:v>
                </c:pt>
                <c:pt idx="34291">
                  <c:v>1.007080078125E-3</c:v>
                </c:pt>
                <c:pt idx="34292">
                  <c:v>1.0068416595458984E-3</c:v>
                </c:pt>
                <c:pt idx="34293">
                  <c:v>1.007080078125E-3</c:v>
                </c:pt>
                <c:pt idx="34294">
                  <c:v>1.007080078125E-3</c:v>
                </c:pt>
                <c:pt idx="34295">
                  <c:v>1.0068416595458984E-3</c:v>
                </c:pt>
                <c:pt idx="34296">
                  <c:v>1.007080078125E-3</c:v>
                </c:pt>
                <c:pt idx="34297">
                  <c:v>1.007080078125E-3</c:v>
                </c:pt>
                <c:pt idx="34298">
                  <c:v>1.0068416595458984E-3</c:v>
                </c:pt>
                <c:pt idx="34299">
                  <c:v>1.007080078125E-3</c:v>
                </c:pt>
                <c:pt idx="34300">
                  <c:v>1.0080337524414063E-3</c:v>
                </c:pt>
                <c:pt idx="34301">
                  <c:v>1.007080078125E-3</c:v>
                </c:pt>
                <c:pt idx="34302">
                  <c:v>1.0068416595458984E-3</c:v>
                </c:pt>
                <c:pt idx="34303">
                  <c:v>1.007080078125E-3</c:v>
                </c:pt>
                <c:pt idx="34304">
                  <c:v>1.007080078125E-3</c:v>
                </c:pt>
                <c:pt idx="34305">
                  <c:v>1.0068416595458984E-3</c:v>
                </c:pt>
                <c:pt idx="34306">
                  <c:v>1.007080078125E-3</c:v>
                </c:pt>
                <c:pt idx="34307">
                  <c:v>2.0139217376708984E-3</c:v>
                </c:pt>
                <c:pt idx="34308">
                  <c:v>1.007080078125E-3</c:v>
                </c:pt>
                <c:pt idx="34309">
                  <c:v>1.007080078125E-3</c:v>
                </c:pt>
                <c:pt idx="34310">
                  <c:v>1.0068416595458984E-3</c:v>
                </c:pt>
                <c:pt idx="34311">
                  <c:v>1.0080337524414063E-3</c:v>
                </c:pt>
                <c:pt idx="34312">
                  <c:v>1.007080078125E-3</c:v>
                </c:pt>
                <c:pt idx="34313">
                  <c:v>1.0068416595458984E-3</c:v>
                </c:pt>
                <c:pt idx="34314">
                  <c:v>1.007080078125E-3</c:v>
                </c:pt>
                <c:pt idx="34315">
                  <c:v>1.007080078125E-3</c:v>
                </c:pt>
                <c:pt idx="34316">
                  <c:v>1.0068416595458984E-3</c:v>
                </c:pt>
                <c:pt idx="34317">
                  <c:v>1.007080078125E-3</c:v>
                </c:pt>
                <c:pt idx="34318">
                  <c:v>1.007080078125E-3</c:v>
                </c:pt>
                <c:pt idx="34319">
                  <c:v>1.0068416595458984E-3</c:v>
                </c:pt>
                <c:pt idx="34320">
                  <c:v>1.007080078125E-3</c:v>
                </c:pt>
                <c:pt idx="34321">
                  <c:v>1.007080078125E-3</c:v>
                </c:pt>
                <c:pt idx="34322">
                  <c:v>1.0068416595458984E-3</c:v>
                </c:pt>
                <c:pt idx="34323">
                  <c:v>1.007080078125E-3</c:v>
                </c:pt>
                <c:pt idx="34324">
                  <c:v>1.0080337524414063E-3</c:v>
                </c:pt>
                <c:pt idx="34325">
                  <c:v>1.007080078125E-3</c:v>
                </c:pt>
                <c:pt idx="34326">
                  <c:v>1.0068416595458984E-3</c:v>
                </c:pt>
                <c:pt idx="34327">
                  <c:v>1.007080078125E-3</c:v>
                </c:pt>
                <c:pt idx="34328">
                  <c:v>1.007080078125E-3</c:v>
                </c:pt>
                <c:pt idx="34329">
                  <c:v>1.0068416595458984E-3</c:v>
                </c:pt>
                <c:pt idx="34330">
                  <c:v>1.007080078125E-3</c:v>
                </c:pt>
                <c:pt idx="34331">
                  <c:v>1.007080078125E-3</c:v>
                </c:pt>
                <c:pt idx="34332">
                  <c:v>1.0068416595458984E-3</c:v>
                </c:pt>
                <c:pt idx="34333">
                  <c:v>1.007080078125E-3</c:v>
                </c:pt>
                <c:pt idx="34334">
                  <c:v>1.007080078125E-3</c:v>
                </c:pt>
                <c:pt idx="34335">
                  <c:v>1.0068416595458984E-3</c:v>
                </c:pt>
                <c:pt idx="34336">
                  <c:v>1.0080337524414063E-3</c:v>
                </c:pt>
                <c:pt idx="34337">
                  <c:v>1.007080078125E-3</c:v>
                </c:pt>
                <c:pt idx="34338">
                  <c:v>1.0068416595458984E-3</c:v>
                </c:pt>
                <c:pt idx="34339">
                  <c:v>1.007080078125E-3</c:v>
                </c:pt>
                <c:pt idx="34340">
                  <c:v>1.007080078125E-3</c:v>
                </c:pt>
                <c:pt idx="34341">
                  <c:v>1.0068416595458984E-3</c:v>
                </c:pt>
                <c:pt idx="34342">
                  <c:v>1.007080078125E-3</c:v>
                </c:pt>
                <c:pt idx="34343">
                  <c:v>1.007080078125E-3</c:v>
                </c:pt>
                <c:pt idx="34344">
                  <c:v>1.0068416595458984E-3</c:v>
                </c:pt>
                <c:pt idx="34345">
                  <c:v>1.007080078125E-3</c:v>
                </c:pt>
                <c:pt idx="34346">
                  <c:v>1.007080078125E-3</c:v>
                </c:pt>
                <c:pt idx="34347">
                  <c:v>1.0068416595458984E-3</c:v>
                </c:pt>
                <c:pt idx="34348">
                  <c:v>1.007080078125E-3</c:v>
                </c:pt>
                <c:pt idx="34349">
                  <c:v>1.0080337524414063E-3</c:v>
                </c:pt>
                <c:pt idx="34350">
                  <c:v>1.007080078125E-3</c:v>
                </c:pt>
                <c:pt idx="34351">
                  <c:v>1.0068416595458984E-3</c:v>
                </c:pt>
                <c:pt idx="34352">
                  <c:v>1.007080078125E-3</c:v>
                </c:pt>
                <c:pt idx="34353">
                  <c:v>1.007080078125E-3</c:v>
                </c:pt>
                <c:pt idx="34354">
                  <c:v>1.0068416595458984E-3</c:v>
                </c:pt>
                <c:pt idx="34355">
                  <c:v>1.007080078125E-3</c:v>
                </c:pt>
                <c:pt idx="34356">
                  <c:v>1.007080078125E-3</c:v>
                </c:pt>
                <c:pt idx="34357">
                  <c:v>1.0068416595458984E-3</c:v>
                </c:pt>
                <c:pt idx="34358">
                  <c:v>1.007080078125E-3</c:v>
                </c:pt>
                <c:pt idx="34359">
                  <c:v>1.007080078125E-3</c:v>
                </c:pt>
                <c:pt idx="34360">
                  <c:v>1.0068416595458984E-3</c:v>
                </c:pt>
                <c:pt idx="34361">
                  <c:v>1.0080337524414063E-3</c:v>
                </c:pt>
                <c:pt idx="34362">
                  <c:v>1.007080078125E-3</c:v>
                </c:pt>
                <c:pt idx="34363">
                  <c:v>1.0068416595458984E-3</c:v>
                </c:pt>
                <c:pt idx="34364">
                  <c:v>1.007080078125E-3</c:v>
                </c:pt>
                <c:pt idx="34365">
                  <c:v>1.007080078125E-3</c:v>
                </c:pt>
                <c:pt idx="34366">
                  <c:v>1.0068416595458984E-3</c:v>
                </c:pt>
                <c:pt idx="34367">
                  <c:v>1.007080078125E-3</c:v>
                </c:pt>
                <c:pt idx="34368">
                  <c:v>1.007080078125E-3</c:v>
                </c:pt>
                <c:pt idx="34369">
                  <c:v>1.0068416595458984E-3</c:v>
                </c:pt>
                <c:pt idx="34370">
                  <c:v>1.007080078125E-3</c:v>
                </c:pt>
                <c:pt idx="34371">
                  <c:v>1.007080078125E-3</c:v>
                </c:pt>
                <c:pt idx="34372">
                  <c:v>1.0068416595458984E-3</c:v>
                </c:pt>
                <c:pt idx="34373">
                  <c:v>1.007080078125E-3</c:v>
                </c:pt>
                <c:pt idx="34374">
                  <c:v>1.0080337524414063E-3</c:v>
                </c:pt>
                <c:pt idx="34375">
                  <c:v>1.007080078125E-3</c:v>
                </c:pt>
                <c:pt idx="34376">
                  <c:v>1.0068416595458984E-3</c:v>
                </c:pt>
                <c:pt idx="34377">
                  <c:v>1.007080078125E-3</c:v>
                </c:pt>
                <c:pt idx="34378">
                  <c:v>1.007080078125E-3</c:v>
                </c:pt>
                <c:pt idx="34379">
                  <c:v>1.0068416595458984E-3</c:v>
                </c:pt>
                <c:pt idx="34380">
                  <c:v>1.007080078125E-3</c:v>
                </c:pt>
                <c:pt idx="34381">
                  <c:v>1.007080078125E-3</c:v>
                </c:pt>
                <c:pt idx="34382">
                  <c:v>1.0068416595458984E-3</c:v>
                </c:pt>
                <c:pt idx="34383">
                  <c:v>1.007080078125E-3</c:v>
                </c:pt>
                <c:pt idx="34384">
                  <c:v>1.007080078125E-3</c:v>
                </c:pt>
                <c:pt idx="34385">
                  <c:v>1.0068416595458984E-3</c:v>
                </c:pt>
                <c:pt idx="34386">
                  <c:v>1.0080337524414063E-3</c:v>
                </c:pt>
                <c:pt idx="34387">
                  <c:v>1.007080078125E-3</c:v>
                </c:pt>
                <c:pt idx="34388">
                  <c:v>2.0139217376708984E-3</c:v>
                </c:pt>
                <c:pt idx="34389">
                  <c:v>1.007080078125E-3</c:v>
                </c:pt>
                <c:pt idx="34390">
                  <c:v>1.0068416595458984E-3</c:v>
                </c:pt>
                <c:pt idx="34391">
                  <c:v>1.007080078125E-3</c:v>
                </c:pt>
                <c:pt idx="34392">
                  <c:v>1.007080078125E-3</c:v>
                </c:pt>
                <c:pt idx="34393">
                  <c:v>1.0068416595458984E-3</c:v>
                </c:pt>
                <c:pt idx="34394">
                  <c:v>1.007080078125E-3</c:v>
                </c:pt>
                <c:pt idx="34395">
                  <c:v>1.007080078125E-3</c:v>
                </c:pt>
                <c:pt idx="34396">
                  <c:v>1.0068416595458984E-3</c:v>
                </c:pt>
                <c:pt idx="34397">
                  <c:v>1.007080078125E-3</c:v>
                </c:pt>
                <c:pt idx="34398">
                  <c:v>1.0080337524414063E-3</c:v>
                </c:pt>
                <c:pt idx="34399">
                  <c:v>1.007080078125E-3</c:v>
                </c:pt>
                <c:pt idx="34400">
                  <c:v>1.0068416595458984E-3</c:v>
                </c:pt>
                <c:pt idx="34401">
                  <c:v>1.007080078125E-3</c:v>
                </c:pt>
                <c:pt idx="34402">
                  <c:v>1.007080078125E-3</c:v>
                </c:pt>
                <c:pt idx="34403">
                  <c:v>1.0068416595458984E-3</c:v>
                </c:pt>
                <c:pt idx="34404">
                  <c:v>1.007080078125E-3</c:v>
                </c:pt>
                <c:pt idx="34405">
                  <c:v>1.007080078125E-3</c:v>
                </c:pt>
                <c:pt idx="34406">
                  <c:v>1.0068416595458984E-3</c:v>
                </c:pt>
                <c:pt idx="34407">
                  <c:v>1.007080078125E-3</c:v>
                </c:pt>
                <c:pt idx="34408">
                  <c:v>1.007080078125E-3</c:v>
                </c:pt>
                <c:pt idx="34409">
                  <c:v>1.0068416595458984E-3</c:v>
                </c:pt>
                <c:pt idx="34410">
                  <c:v>1.0080337524414063E-3</c:v>
                </c:pt>
                <c:pt idx="34411">
                  <c:v>1.007080078125E-3</c:v>
                </c:pt>
                <c:pt idx="34412">
                  <c:v>1.0068416595458984E-3</c:v>
                </c:pt>
                <c:pt idx="34413">
                  <c:v>1.007080078125E-3</c:v>
                </c:pt>
                <c:pt idx="34414">
                  <c:v>1.007080078125E-3</c:v>
                </c:pt>
                <c:pt idx="34415">
                  <c:v>1.0068416595458984E-3</c:v>
                </c:pt>
                <c:pt idx="34416">
                  <c:v>1.007080078125E-3</c:v>
                </c:pt>
                <c:pt idx="34417">
                  <c:v>1.007080078125E-3</c:v>
                </c:pt>
                <c:pt idx="34418">
                  <c:v>1.0068416595458984E-3</c:v>
                </c:pt>
                <c:pt idx="34419">
                  <c:v>1.007080078125E-3</c:v>
                </c:pt>
                <c:pt idx="34420">
                  <c:v>1.007080078125E-3</c:v>
                </c:pt>
                <c:pt idx="34421">
                  <c:v>1.0068416595458984E-3</c:v>
                </c:pt>
                <c:pt idx="34422">
                  <c:v>1.007080078125E-3</c:v>
                </c:pt>
                <c:pt idx="34423">
                  <c:v>1.0080337524414063E-3</c:v>
                </c:pt>
                <c:pt idx="34424">
                  <c:v>1.007080078125E-3</c:v>
                </c:pt>
                <c:pt idx="34425">
                  <c:v>1.0068416595458984E-3</c:v>
                </c:pt>
                <c:pt idx="34426">
                  <c:v>1.007080078125E-3</c:v>
                </c:pt>
                <c:pt idx="34427">
                  <c:v>1.007080078125E-3</c:v>
                </c:pt>
                <c:pt idx="34428">
                  <c:v>1.0068416595458984E-3</c:v>
                </c:pt>
                <c:pt idx="34429">
                  <c:v>1.007080078125E-3</c:v>
                </c:pt>
                <c:pt idx="34430">
                  <c:v>1.007080078125E-3</c:v>
                </c:pt>
                <c:pt idx="34431">
                  <c:v>1.0068416595458984E-3</c:v>
                </c:pt>
                <c:pt idx="34432">
                  <c:v>1.007080078125E-3</c:v>
                </c:pt>
                <c:pt idx="34433">
                  <c:v>1.007080078125E-3</c:v>
                </c:pt>
                <c:pt idx="34434">
                  <c:v>1.0068416595458984E-3</c:v>
                </c:pt>
                <c:pt idx="34435">
                  <c:v>1.0080337524414063E-3</c:v>
                </c:pt>
                <c:pt idx="34436">
                  <c:v>1.007080078125E-3</c:v>
                </c:pt>
                <c:pt idx="34437">
                  <c:v>1.0068416595458984E-3</c:v>
                </c:pt>
                <c:pt idx="34438">
                  <c:v>1.007080078125E-3</c:v>
                </c:pt>
                <c:pt idx="34439">
                  <c:v>1.007080078125E-3</c:v>
                </c:pt>
                <c:pt idx="34440">
                  <c:v>1.0068416595458984E-3</c:v>
                </c:pt>
                <c:pt idx="34441">
                  <c:v>1.007080078125E-3</c:v>
                </c:pt>
                <c:pt idx="34442">
                  <c:v>1.007080078125E-3</c:v>
                </c:pt>
                <c:pt idx="34443">
                  <c:v>1.0068416595458984E-3</c:v>
                </c:pt>
                <c:pt idx="34444">
                  <c:v>1.007080078125E-3</c:v>
                </c:pt>
                <c:pt idx="34445">
                  <c:v>1.007080078125E-3</c:v>
                </c:pt>
                <c:pt idx="34446">
                  <c:v>1.0068416595458984E-3</c:v>
                </c:pt>
                <c:pt idx="34447">
                  <c:v>1.007080078125E-3</c:v>
                </c:pt>
                <c:pt idx="34448">
                  <c:v>1.0080337524414063E-3</c:v>
                </c:pt>
                <c:pt idx="34449">
                  <c:v>1.007080078125E-3</c:v>
                </c:pt>
                <c:pt idx="34450">
                  <c:v>1.0068416595458984E-3</c:v>
                </c:pt>
                <c:pt idx="34451">
                  <c:v>1.007080078125E-3</c:v>
                </c:pt>
                <c:pt idx="34452">
                  <c:v>1.007080078125E-3</c:v>
                </c:pt>
                <c:pt idx="34453">
                  <c:v>1.0068416595458984E-3</c:v>
                </c:pt>
                <c:pt idx="34454">
                  <c:v>1.007080078125E-3</c:v>
                </c:pt>
                <c:pt idx="34455">
                  <c:v>1.007080078125E-3</c:v>
                </c:pt>
                <c:pt idx="34456">
                  <c:v>1.0068416595458984E-3</c:v>
                </c:pt>
                <c:pt idx="34457">
                  <c:v>1.007080078125E-3</c:v>
                </c:pt>
                <c:pt idx="34458">
                  <c:v>1.007080078125E-3</c:v>
                </c:pt>
                <c:pt idx="34459">
                  <c:v>1.0068416595458984E-3</c:v>
                </c:pt>
                <c:pt idx="34460">
                  <c:v>1.0080337524414063E-3</c:v>
                </c:pt>
                <c:pt idx="34461">
                  <c:v>1.007080078125E-3</c:v>
                </c:pt>
                <c:pt idx="34462">
                  <c:v>1.0068416595458984E-3</c:v>
                </c:pt>
                <c:pt idx="34463">
                  <c:v>1.007080078125E-3</c:v>
                </c:pt>
                <c:pt idx="34464">
                  <c:v>1.007080078125E-3</c:v>
                </c:pt>
                <c:pt idx="34465">
                  <c:v>1.0068416595458984E-3</c:v>
                </c:pt>
                <c:pt idx="34466">
                  <c:v>1.007080078125E-3</c:v>
                </c:pt>
                <c:pt idx="34467">
                  <c:v>1.007080078125E-3</c:v>
                </c:pt>
                <c:pt idx="34468">
                  <c:v>1.0068416595458984E-3</c:v>
                </c:pt>
                <c:pt idx="34469">
                  <c:v>1.007080078125E-3</c:v>
                </c:pt>
                <c:pt idx="34470">
                  <c:v>1.007080078125E-3</c:v>
                </c:pt>
                <c:pt idx="34471">
                  <c:v>1.0068416595458984E-3</c:v>
                </c:pt>
                <c:pt idx="34472">
                  <c:v>1.007080078125E-3</c:v>
                </c:pt>
                <c:pt idx="34473">
                  <c:v>1.0080337524414063E-3</c:v>
                </c:pt>
                <c:pt idx="34474">
                  <c:v>1.007080078125E-3</c:v>
                </c:pt>
                <c:pt idx="34475">
                  <c:v>1.0068416595458984E-3</c:v>
                </c:pt>
                <c:pt idx="34476">
                  <c:v>1.007080078125E-3</c:v>
                </c:pt>
                <c:pt idx="34477">
                  <c:v>1.007080078125E-3</c:v>
                </c:pt>
                <c:pt idx="34478">
                  <c:v>1.0068416595458984E-3</c:v>
                </c:pt>
                <c:pt idx="34479">
                  <c:v>1.007080078125E-3</c:v>
                </c:pt>
                <c:pt idx="34480">
                  <c:v>1.007080078125E-3</c:v>
                </c:pt>
                <c:pt idx="34481">
                  <c:v>1.0068416595458984E-3</c:v>
                </c:pt>
                <c:pt idx="34482">
                  <c:v>1.007080078125E-3</c:v>
                </c:pt>
                <c:pt idx="34483">
                  <c:v>1.007080078125E-3</c:v>
                </c:pt>
                <c:pt idx="34484">
                  <c:v>1.0068416595458984E-3</c:v>
                </c:pt>
                <c:pt idx="34485">
                  <c:v>1.0080337524414063E-3</c:v>
                </c:pt>
                <c:pt idx="34486">
                  <c:v>1.007080078125E-3</c:v>
                </c:pt>
                <c:pt idx="34487">
                  <c:v>1.0068416595458984E-3</c:v>
                </c:pt>
                <c:pt idx="34488">
                  <c:v>1.007080078125E-3</c:v>
                </c:pt>
                <c:pt idx="34489">
                  <c:v>1.007080078125E-3</c:v>
                </c:pt>
                <c:pt idx="34490">
                  <c:v>1.0068416595458984E-3</c:v>
                </c:pt>
                <c:pt idx="34491">
                  <c:v>1.007080078125E-3</c:v>
                </c:pt>
                <c:pt idx="34492">
                  <c:v>1.007080078125E-3</c:v>
                </c:pt>
                <c:pt idx="34493">
                  <c:v>1.0068416595458984E-3</c:v>
                </c:pt>
                <c:pt idx="34494">
                  <c:v>1.007080078125E-3</c:v>
                </c:pt>
                <c:pt idx="34495">
                  <c:v>1.007080078125E-3</c:v>
                </c:pt>
                <c:pt idx="34496">
                  <c:v>1.0068416595458984E-3</c:v>
                </c:pt>
                <c:pt idx="34497">
                  <c:v>1.007080078125E-3</c:v>
                </c:pt>
                <c:pt idx="34498">
                  <c:v>1.0080337524414063E-3</c:v>
                </c:pt>
                <c:pt idx="34499">
                  <c:v>1.007080078125E-3</c:v>
                </c:pt>
                <c:pt idx="34500">
                  <c:v>1.0068416595458984E-3</c:v>
                </c:pt>
                <c:pt idx="34501">
                  <c:v>1.007080078125E-3</c:v>
                </c:pt>
                <c:pt idx="34502">
                  <c:v>1.007080078125E-3</c:v>
                </c:pt>
                <c:pt idx="34503">
                  <c:v>1.0068416595458984E-3</c:v>
                </c:pt>
                <c:pt idx="34504">
                  <c:v>1.007080078125E-3</c:v>
                </c:pt>
                <c:pt idx="34505">
                  <c:v>1.007080078125E-3</c:v>
                </c:pt>
                <c:pt idx="34506">
                  <c:v>1.0068416595458984E-3</c:v>
                </c:pt>
                <c:pt idx="34507">
                  <c:v>1.007080078125E-3</c:v>
                </c:pt>
                <c:pt idx="34508">
                  <c:v>1.007080078125E-3</c:v>
                </c:pt>
                <c:pt idx="34509">
                  <c:v>1.0068416595458984E-3</c:v>
                </c:pt>
                <c:pt idx="34510">
                  <c:v>1.0080337524414063E-3</c:v>
                </c:pt>
                <c:pt idx="34511">
                  <c:v>1.007080078125E-3</c:v>
                </c:pt>
                <c:pt idx="34512">
                  <c:v>1.0068416595458984E-3</c:v>
                </c:pt>
                <c:pt idx="34513">
                  <c:v>1.007080078125E-3</c:v>
                </c:pt>
                <c:pt idx="34514">
                  <c:v>1.007080078125E-3</c:v>
                </c:pt>
                <c:pt idx="34515">
                  <c:v>1.0068416595458984E-3</c:v>
                </c:pt>
                <c:pt idx="34516">
                  <c:v>1.007080078125E-3</c:v>
                </c:pt>
                <c:pt idx="34517">
                  <c:v>1.007080078125E-3</c:v>
                </c:pt>
                <c:pt idx="34518">
                  <c:v>1.0068416595458984E-3</c:v>
                </c:pt>
                <c:pt idx="34519">
                  <c:v>1.007080078125E-3</c:v>
                </c:pt>
                <c:pt idx="34520">
                  <c:v>1.007080078125E-3</c:v>
                </c:pt>
                <c:pt idx="34521">
                  <c:v>1.5106916427612305E-2</c:v>
                </c:pt>
                <c:pt idx="34522">
                  <c:v>1.007080078125E-3</c:v>
                </c:pt>
                <c:pt idx="34523">
                  <c:v>1.0068416595458984E-3</c:v>
                </c:pt>
                <c:pt idx="34524">
                  <c:v>1.007080078125E-3</c:v>
                </c:pt>
                <c:pt idx="34525">
                  <c:v>1.007080078125E-3</c:v>
                </c:pt>
                <c:pt idx="34526">
                  <c:v>1.0068416595458984E-3</c:v>
                </c:pt>
                <c:pt idx="34527">
                  <c:v>1.007080078125E-3</c:v>
                </c:pt>
                <c:pt idx="34528">
                  <c:v>1.007080078125E-3</c:v>
                </c:pt>
                <c:pt idx="34529">
                  <c:v>1.0068416595458984E-3</c:v>
                </c:pt>
                <c:pt idx="34530">
                  <c:v>1.007080078125E-3</c:v>
                </c:pt>
                <c:pt idx="34531">
                  <c:v>1.007080078125E-3</c:v>
                </c:pt>
                <c:pt idx="34532">
                  <c:v>1.0068416595458984E-3</c:v>
                </c:pt>
                <c:pt idx="34533">
                  <c:v>1.007080078125E-3</c:v>
                </c:pt>
                <c:pt idx="34534">
                  <c:v>1.0080337524414063E-3</c:v>
                </c:pt>
                <c:pt idx="34535">
                  <c:v>1.007080078125E-3</c:v>
                </c:pt>
                <c:pt idx="34536">
                  <c:v>1.0068416595458984E-3</c:v>
                </c:pt>
                <c:pt idx="34537">
                  <c:v>1.007080078125E-3</c:v>
                </c:pt>
                <c:pt idx="34538">
                  <c:v>1.007080078125E-3</c:v>
                </c:pt>
                <c:pt idx="34539">
                  <c:v>1.0068416595458984E-3</c:v>
                </c:pt>
                <c:pt idx="34540">
                  <c:v>1.007080078125E-3</c:v>
                </c:pt>
                <c:pt idx="34541">
                  <c:v>1.0068416595458984E-3</c:v>
                </c:pt>
                <c:pt idx="34542">
                  <c:v>1.007080078125E-3</c:v>
                </c:pt>
                <c:pt idx="34543">
                  <c:v>1.007080078125E-3</c:v>
                </c:pt>
                <c:pt idx="34544">
                  <c:v>1.0068416595458984E-3</c:v>
                </c:pt>
                <c:pt idx="34545">
                  <c:v>1.007080078125E-3</c:v>
                </c:pt>
                <c:pt idx="34546">
                  <c:v>1.0080337524414063E-3</c:v>
                </c:pt>
                <c:pt idx="34547">
                  <c:v>1.007080078125E-3</c:v>
                </c:pt>
                <c:pt idx="34548">
                  <c:v>1.0068416595458984E-3</c:v>
                </c:pt>
                <c:pt idx="34549">
                  <c:v>1.007080078125E-3</c:v>
                </c:pt>
                <c:pt idx="34550">
                  <c:v>2.0139217376708984E-3</c:v>
                </c:pt>
                <c:pt idx="34551">
                  <c:v>1.007080078125E-3</c:v>
                </c:pt>
                <c:pt idx="34552">
                  <c:v>1.007080078125E-3</c:v>
                </c:pt>
                <c:pt idx="34553">
                  <c:v>1.0068416595458984E-3</c:v>
                </c:pt>
                <c:pt idx="34554">
                  <c:v>1.007080078125E-3</c:v>
                </c:pt>
                <c:pt idx="34555">
                  <c:v>1.007080078125E-3</c:v>
                </c:pt>
                <c:pt idx="34556">
                  <c:v>1.0068416595458984E-3</c:v>
                </c:pt>
                <c:pt idx="34557">
                  <c:v>1.007080078125E-3</c:v>
                </c:pt>
                <c:pt idx="34558">
                  <c:v>1.0080337524414063E-3</c:v>
                </c:pt>
                <c:pt idx="34559">
                  <c:v>1.007080078125E-3</c:v>
                </c:pt>
                <c:pt idx="34560">
                  <c:v>1.0068416595458984E-3</c:v>
                </c:pt>
                <c:pt idx="34561">
                  <c:v>1.007080078125E-3</c:v>
                </c:pt>
                <c:pt idx="34562">
                  <c:v>1.0068416595458984E-3</c:v>
                </c:pt>
                <c:pt idx="34563">
                  <c:v>1.007080078125E-3</c:v>
                </c:pt>
                <c:pt idx="34564">
                  <c:v>1.007080078125E-3</c:v>
                </c:pt>
                <c:pt idx="34565">
                  <c:v>1.0068416595458984E-3</c:v>
                </c:pt>
                <c:pt idx="34566">
                  <c:v>1.1078119277954102E-2</c:v>
                </c:pt>
                <c:pt idx="34567">
                  <c:v>1.007080078125E-3</c:v>
                </c:pt>
                <c:pt idx="34568">
                  <c:v>1.0068416595458984E-3</c:v>
                </c:pt>
                <c:pt idx="34569">
                  <c:v>1.007080078125E-3</c:v>
                </c:pt>
                <c:pt idx="34570">
                  <c:v>1.007080078125E-3</c:v>
                </c:pt>
                <c:pt idx="34571">
                  <c:v>1.0068416595458984E-3</c:v>
                </c:pt>
                <c:pt idx="34572">
                  <c:v>1.007080078125E-3</c:v>
                </c:pt>
                <c:pt idx="34573">
                  <c:v>1.0080337524414063E-3</c:v>
                </c:pt>
                <c:pt idx="34574">
                  <c:v>1.0068416595458984E-3</c:v>
                </c:pt>
                <c:pt idx="34575">
                  <c:v>1.007080078125E-3</c:v>
                </c:pt>
                <c:pt idx="34576">
                  <c:v>1.007080078125E-3</c:v>
                </c:pt>
                <c:pt idx="34577">
                  <c:v>1.0068416595458984E-3</c:v>
                </c:pt>
                <c:pt idx="34578">
                  <c:v>1.007080078125E-3</c:v>
                </c:pt>
                <c:pt idx="34579">
                  <c:v>1.007080078125E-3</c:v>
                </c:pt>
                <c:pt idx="34580">
                  <c:v>1.0068416595458984E-3</c:v>
                </c:pt>
                <c:pt idx="34581">
                  <c:v>1.007080078125E-3</c:v>
                </c:pt>
                <c:pt idx="34582">
                  <c:v>1.007080078125E-3</c:v>
                </c:pt>
                <c:pt idx="34583">
                  <c:v>1.0068416595458984E-3</c:v>
                </c:pt>
                <c:pt idx="34584">
                  <c:v>1.007080078125E-3</c:v>
                </c:pt>
                <c:pt idx="34585">
                  <c:v>1.0080337524414063E-3</c:v>
                </c:pt>
                <c:pt idx="34586">
                  <c:v>1.007080078125E-3</c:v>
                </c:pt>
                <c:pt idx="34587">
                  <c:v>1.0068416595458984E-3</c:v>
                </c:pt>
                <c:pt idx="34588">
                  <c:v>1.007080078125E-3</c:v>
                </c:pt>
                <c:pt idx="34589">
                  <c:v>1.007080078125E-3</c:v>
                </c:pt>
                <c:pt idx="34590">
                  <c:v>1.0068416595458984E-3</c:v>
                </c:pt>
                <c:pt idx="34591">
                  <c:v>2.01416015625E-3</c:v>
                </c:pt>
                <c:pt idx="34592">
                  <c:v>1.0068416595458984E-3</c:v>
                </c:pt>
                <c:pt idx="34593">
                  <c:v>1.007080078125E-3</c:v>
                </c:pt>
                <c:pt idx="34594">
                  <c:v>1.007080078125E-3</c:v>
                </c:pt>
                <c:pt idx="34595">
                  <c:v>1.0068416595458984E-3</c:v>
                </c:pt>
                <c:pt idx="34596">
                  <c:v>1.007080078125E-3</c:v>
                </c:pt>
                <c:pt idx="34597">
                  <c:v>1.0080337524414063E-3</c:v>
                </c:pt>
                <c:pt idx="34598">
                  <c:v>1.0068416595458984E-3</c:v>
                </c:pt>
                <c:pt idx="34599">
                  <c:v>1.007080078125E-3</c:v>
                </c:pt>
                <c:pt idx="34600">
                  <c:v>1.007080078125E-3</c:v>
                </c:pt>
                <c:pt idx="34601">
                  <c:v>1.0068416595458984E-3</c:v>
                </c:pt>
                <c:pt idx="34602">
                  <c:v>1.007080078125E-3</c:v>
                </c:pt>
                <c:pt idx="34603">
                  <c:v>1.007080078125E-3</c:v>
                </c:pt>
                <c:pt idx="34604">
                  <c:v>1.0068416595458984E-3</c:v>
                </c:pt>
                <c:pt idx="34605">
                  <c:v>1.007080078125E-3</c:v>
                </c:pt>
                <c:pt idx="34606">
                  <c:v>1.007080078125E-3</c:v>
                </c:pt>
                <c:pt idx="34607">
                  <c:v>1.0068416595458984E-3</c:v>
                </c:pt>
                <c:pt idx="34608">
                  <c:v>1.007080078125E-3</c:v>
                </c:pt>
                <c:pt idx="34609">
                  <c:v>1.0080337524414063E-3</c:v>
                </c:pt>
                <c:pt idx="34610">
                  <c:v>1.007080078125E-3</c:v>
                </c:pt>
                <c:pt idx="34611">
                  <c:v>1.0068416595458984E-3</c:v>
                </c:pt>
                <c:pt idx="34612">
                  <c:v>1.007080078125E-3</c:v>
                </c:pt>
                <c:pt idx="34613">
                  <c:v>1.007080078125E-3</c:v>
                </c:pt>
                <c:pt idx="34614">
                  <c:v>1.0068416595458984E-3</c:v>
                </c:pt>
                <c:pt idx="34615">
                  <c:v>1.007080078125E-3</c:v>
                </c:pt>
                <c:pt idx="34616">
                  <c:v>1.007080078125E-3</c:v>
                </c:pt>
                <c:pt idx="34617">
                  <c:v>1.0068416595458984E-3</c:v>
                </c:pt>
                <c:pt idx="34618">
                  <c:v>1.007080078125E-3</c:v>
                </c:pt>
                <c:pt idx="34619">
                  <c:v>1.007080078125E-3</c:v>
                </c:pt>
                <c:pt idx="34620">
                  <c:v>1.0068416595458984E-3</c:v>
                </c:pt>
                <c:pt idx="34621">
                  <c:v>1.007080078125E-3</c:v>
                </c:pt>
                <c:pt idx="34622">
                  <c:v>1.0080337524414063E-3</c:v>
                </c:pt>
                <c:pt idx="34623">
                  <c:v>1.0068416595458984E-3</c:v>
                </c:pt>
                <c:pt idx="34624">
                  <c:v>1.007080078125E-3</c:v>
                </c:pt>
                <c:pt idx="34625">
                  <c:v>1.007080078125E-3</c:v>
                </c:pt>
                <c:pt idx="34626">
                  <c:v>1.0068416595458984E-3</c:v>
                </c:pt>
                <c:pt idx="34627">
                  <c:v>1.007080078125E-3</c:v>
                </c:pt>
                <c:pt idx="34628">
                  <c:v>6.0420036315917969E-3</c:v>
                </c:pt>
                <c:pt idx="34629">
                  <c:v>1.0080337524414063E-3</c:v>
                </c:pt>
                <c:pt idx="34630">
                  <c:v>1.007080078125E-3</c:v>
                </c:pt>
                <c:pt idx="34631">
                  <c:v>1.0068416595458984E-3</c:v>
                </c:pt>
                <c:pt idx="34632">
                  <c:v>1.007080078125E-3</c:v>
                </c:pt>
                <c:pt idx="34633">
                  <c:v>1.007080078125E-3</c:v>
                </c:pt>
                <c:pt idx="34634">
                  <c:v>1.0068416595458984E-3</c:v>
                </c:pt>
                <c:pt idx="34635">
                  <c:v>1.007080078125E-3</c:v>
                </c:pt>
                <c:pt idx="34636">
                  <c:v>1.007080078125E-3</c:v>
                </c:pt>
                <c:pt idx="34637">
                  <c:v>1.0068416595458984E-3</c:v>
                </c:pt>
                <c:pt idx="34638">
                  <c:v>1.007080078125E-3</c:v>
                </c:pt>
                <c:pt idx="34639">
                  <c:v>1.007080078125E-3</c:v>
                </c:pt>
                <c:pt idx="34640">
                  <c:v>1.0068416595458984E-3</c:v>
                </c:pt>
                <c:pt idx="34641">
                  <c:v>1.007080078125E-3</c:v>
                </c:pt>
                <c:pt idx="34642">
                  <c:v>1.0080337524414063E-3</c:v>
                </c:pt>
                <c:pt idx="34643">
                  <c:v>1.0068416595458984E-3</c:v>
                </c:pt>
                <c:pt idx="34644">
                  <c:v>1.007080078125E-3</c:v>
                </c:pt>
                <c:pt idx="34645">
                  <c:v>1.007080078125E-3</c:v>
                </c:pt>
                <c:pt idx="34646">
                  <c:v>1.0068416595458984E-3</c:v>
                </c:pt>
                <c:pt idx="34647">
                  <c:v>1.007080078125E-3</c:v>
                </c:pt>
                <c:pt idx="34648">
                  <c:v>1.007080078125E-3</c:v>
                </c:pt>
                <c:pt idx="34649">
                  <c:v>1.0068416595458984E-3</c:v>
                </c:pt>
                <c:pt idx="34650">
                  <c:v>1.007080078125E-3</c:v>
                </c:pt>
                <c:pt idx="34651">
                  <c:v>1.007080078125E-3</c:v>
                </c:pt>
                <c:pt idx="34652">
                  <c:v>1.0068416595458984E-3</c:v>
                </c:pt>
                <c:pt idx="34653">
                  <c:v>1.007080078125E-3</c:v>
                </c:pt>
                <c:pt idx="34654">
                  <c:v>1.0080337524414063E-3</c:v>
                </c:pt>
                <c:pt idx="34655">
                  <c:v>1.007080078125E-3</c:v>
                </c:pt>
                <c:pt idx="34656">
                  <c:v>1.0068416595458984E-3</c:v>
                </c:pt>
                <c:pt idx="34657">
                  <c:v>1.007080078125E-3</c:v>
                </c:pt>
                <c:pt idx="34658">
                  <c:v>1.007080078125E-3</c:v>
                </c:pt>
                <c:pt idx="34659">
                  <c:v>1.0068416595458984E-3</c:v>
                </c:pt>
                <c:pt idx="34660">
                  <c:v>1.007080078125E-3</c:v>
                </c:pt>
                <c:pt idx="34661">
                  <c:v>1.007080078125E-3</c:v>
                </c:pt>
                <c:pt idx="34662">
                  <c:v>1.0068416595458984E-3</c:v>
                </c:pt>
                <c:pt idx="34663">
                  <c:v>1.007080078125E-3</c:v>
                </c:pt>
                <c:pt idx="34664">
                  <c:v>1.007080078125E-3</c:v>
                </c:pt>
                <c:pt idx="34665">
                  <c:v>1.0068416595458984E-3</c:v>
                </c:pt>
                <c:pt idx="34666">
                  <c:v>1.007080078125E-3</c:v>
                </c:pt>
                <c:pt idx="34667">
                  <c:v>1.0080337524414063E-3</c:v>
                </c:pt>
                <c:pt idx="34668">
                  <c:v>1.0068416595458984E-3</c:v>
                </c:pt>
                <c:pt idx="34669">
                  <c:v>1.007080078125E-3</c:v>
                </c:pt>
                <c:pt idx="34670">
                  <c:v>1.007080078125E-3</c:v>
                </c:pt>
                <c:pt idx="34671">
                  <c:v>1.0068416595458984E-3</c:v>
                </c:pt>
                <c:pt idx="34672">
                  <c:v>1.007080078125E-3</c:v>
                </c:pt>
                <c:pt idx="34673">
                  <c:v>1.007080078125E-3</c:v>
                </c:pt>
                <c:pt idx="34674">
                  <c:v>1.0068416595458984E-3</c:v>
                </c:pt>
                <c:pt idx="34675">
                  <c:v>7.0500373840332031E-3</c:v>
                </c:pt>
                <c:pt idx="34676">
                  <c:v>1.007080078125E-3</c:v>
                </c:pt>
                <c:pt idx="34677">
                  <c:v>1.007080078125E-3</c:v>
                </c:pt>
                <c:pt idx="34678">
                  <c:v>1.0068416595458984E-3</c:v>
                </c:pt>
                <c:pt idx="34679">
                  <c:v>1.007080078125E-3</c:v>
                </c:pt>
                <c:pt idx="34680">
                  <c:v>1.007080078125E-3</c:v>
                </c:pt>
                <c:pt idx="34681">
                  <c:v>1.0068416595458984E-3</c:v>
                </c:pt>
                <c:pt idx="34682">
                  <c:v>1.007080078125E-3</c:v>
                </c:pt>
                <c:pt idx="34683">
                  <c:v>1.007080078125E-3</c:v>
                </c:pt>
                <c:pt idx="34684">
                  <c:v>1.0068416595458984E-3</c:v>
                </c:pt>
                <c:pt idx="34685">
                  <c:v>1.007080078125E-3</c:v>
                </c:pt>
                <c:pt idx="34686">
                  <c:v>1.0080337524414063E-3</c:v>
                </c:pt>
                <c:pt idx="34687">
                  <c:v>1.0068416595458984E-3</c:v>
                </c:pt>
                <c:pt idx="34688">
                  <c:v>1.007080078125E-3</c:v>
                </c:pt>
                <c:pt idx="34689">
                  <c:v>1.007080078125E-3</c:v>
                </c:pt>
                <c:pt idx="34690">
                  <c:v>1.0068416595458984E-3</c:v>
                </c:pt>
                <c:pt idx="34691">
                  <c:v>1.007080078125E-3</c:v>
                </c:pt>
                <c:pt idx="34692">
                  <c:v>1.007080078125E-3</c:v>
                </c:pt>
                <c:pt idx="34693">
                  <c:v>1.0068416595458984E-3</c:v>
                </c:pt>
                <c:pt idx="34694">
                  <c:v>1.007080078125E-3</c:v>
                </c:pt>
                <c:pt idx="34695">
                  <c:v>1.007080078125E-3</c:v>
                </c:pt>
                <c:pt idx="34696">
                  <c:v>1.0068416595458984E-3</c:v>
                </c:pt>
                <c:pt idx="34697">
                  <c:v>1.007080078125E-3</c:v>
                </c:pt>
                <c:pt idx="34698">
                  <c:v>1.0080337524414063E-3</c:v>
                </c:pt>
                <c:pt idx="34699">
                  <c:v>1.007080078125E-3</c:v>
                </c:pt>
                <c:pt idx="34700">
                  <c:v>1.0068416595458984E-3</c:v>
                </c:pt>
                <c:pt idx="34701">
                  <c:v>1.007080078125E-3</c:v>
                </c:pt>
                <c:pt idx="34702">
                  <c:v>1.007080078125E-3</c:v>
                </c:pt>
                <c:pt idx="34703">
                  <c:v>1.0068416595458984E-3</c:v>
                </c:pt>
                <c:pt idx="34704">
                  <c:v>1.007080078125E-3</c:v>
                </c:pt>
                <c:pt idx="34705">
                  <c:v>1.007080078125E-3</c:v>
                </c:pt>
                <c:pt idx="34706">
                  <c:v>1.0068416595458984E-3</c:v>
                </c:pt>
                <c:pt idx="34707">
                  <c:v>1.007080078125E-3</c:v>
                </c:pt>
                <c:pt idx="34708">
                  <c:v>1.007080078125E-3</c:v>
                </c:pt>
                <c:pt idx="34709">
                  <c:v>1.0068416595458984E-3</c:v>
                </c:pt>
                <c:pt idx="34710">
                  <c:v>1.007080078125E-3</c:v>
                </c:pt>
                <c:pt idx="34711">
                  <c:v>1.0080337524414063E-3</c:v>
                </c:pt>
                <c:pt idx="34712">
                  <c:v>1.0068416595458984E-3</c:v>
                </c:pt>
                <c:pt idx="34713">
                  <c:v>1.007080078125E-3</c:v>
                </c:pt>
                <c:pt idx="34714">
                  <c:v>1.007080078125E-3</c:v>
                </c:pt>
                <c:pt idx="34715">
                  <c:v>1.0068416595458984E-3</c:v>
                </c:pt>
                <c:pt idx="34716">
                  <c:v>1.007080078125E-3</c:v>
                </c:pt>
                <c:pt idx="34717">
                  <c:v>1.007080078125E-3</c:v>
                </c:pt>
                <c:pt idx="34718">
                  <c:v>1.0068416595458984E-3</c:v>
                </c:pt>
                <c:pt idx="34719">
                  <c:v>1.007080078125E-3</c:v>
                </c:pt>
                <c:pt idx="34720">
                  <c:v>1.007080078125E-3</c:v>
                </c:pt>
                <c:pt idx="34721">
                  <c:v>1.0068416595458984E-3</c:v>
                </c:pt>
                <c:pt idx="34722">
                  <c:v>1.007080078125E-3</c:v>
                </c:pt>
                <c:pt idx="34723">
                  <c:v>1.0080337524414063E-3</c:v>
                </c:pt>
                <c:pt idx="34724">
                  <c:v>1.007080078125E-3</c:v>
                </c:pt>
                <c:pt idx="34725">
                  <c:v>1.0068416595458984E-3</c:v>
                </c:pt>
                <c:pt idx="34726">
                  <c:v>1.007080078125E-3</c:v>
                </c:pt>
                <c:pt idx="34727">
                  <c:v>1.007080078125E-3</c:v>
                </c:pt>
                <c:pt idx="34728">
                  <c:v>1.0068416595458984E-3</c:v>
                </c:pt>
                <c:pt idx="34729">
                  <c:v>1.007080078125E-3</c:v>
                </c:pt>
                <c:pt idx="34730">
                  <c:v>1.007080078125E-3</c:v>
                </c:pt>
                <c:pt idx="34731">
                  <c:v>1.0068416595458984E-3</c:v>
                </c:pt>
                <c:pt idx="34732">
                  <c:v>1.007080078125E-3</c:v>
                </c:pt>
                <c:pt idx="34733">
                  <c:v>1.007080078125E-3</c:v>
                </c:pt>
                <c:pt idx="34734">
                  <c:v>1.0068416595458984E-3</c:v>
                </c:pt>
                <c:pt idx="34735">
                  <c:v>1.007080078125E-3</c:v>
                </c:pt>
                <c:pt idx="34736">
                  <c:v>1.0080337524414063E-3</c:v>
                </c:pt>
                <c:pt idx="34737">
                  <c:v>1.0068416595458984E-3</c:v>
                </c:pt>
                <c:pt idx="34738">
                  <c:v>1.007080078125E-3</c:v>
                </c:pt>
                <c:pt idx="34739">
                  <c:v>1.007080078125E-3</c:v>
                </c:pt>
                <c:pt idx="34740">
                  <c:v>1.0068416595458984E-3</c:v>
                </c:pt>
                <c:pt idx="34741">
                  <c:v>1.007080078125E-3</c:v>
                </c:pt>
                <c:pt idx="34742">
                  <c:v>1.007080078125E-3</c:v>
                </c:pt>
                <c:pt idx="34743">
                  <c:v>1.0068416595458984E-3</c:v>
                </c:pt>
                <c:pt idx="34744">
                  <c:v>1.007080078125E-3</c:v>
                </c:pt>
                <c:pt idx="34745">
                  <c:v>1.007080078125E-3</c:v>
                </c:pt>
                <c:pt idx="34746">
                  <c:v>1.0068416595458984E-3</c:v>
                </c:pt>
                <c:pt idx="34747">
                  <c:v>1.007080078125E-3</c:v>
                </c:pt>
                <c:pt idx="34748">
                  <c:v>1.0080337524414063E-3</c:v>
                </c:pt>
                <c:pt idx="34749">
                  <c:v>1.007080078125E-3</c:v>
                </c:pt>
                <c:pt idx="34750">
                  <c:v>1.0068416595458984E-3</c:v>
                </c:pt>
                <c:pt idx="34751">
                  <c:v>1.007080078125E-3</c:v>
                </c:pt>
                <c:pt idx="34752">
                  <c:v>1.007080078125E-3</c:v>
                </c:pt>
                <c:pt idx="34753">
                  <c:v>1.0068416595458984E-3</c:v>
                </c:pt>
                <c:pt idx="34754">
                  <c:v>1.007080078125E-3</c:v>
                </c:pt>
                <c:pt idx="34755">
                  <c:v>1.007080078125E-3</c:v>
                </c:pt>
                <c:pt idx="34756">
                  <c:v>1.0068416595458984E-3</c:v>
                </c:pt>
                <c:pt idx="34757">
                  <c:v>1.007080078125E-3</c:v>
                </c:pt>
                <c:pt idx="34758">
                  <c:v>1.007080078125E-3</c:v>
                </c:pt>
                <c:pt idx="34759">
                  <c:v>1.0068416595458984E-3</c:v>
                </c:pt>
                <c:pt idx="34760">
                  <c:v>1.007080078125E-3</c:v>
                </c:pt>
                <c:pt idx="34761">
                  <c:v>1.0080337524414063E-3</c:v>
                </c:pt>
                <c:pt idx="34762">
                  <c:v>1.0068416595458984E-3</c:v>
                </c:pt>
                <c:pt idx="34763">
                  <c:v>1.007080078125E-3</c:v>
                </c:pt>
                <c:pt idx="34764">
                  <c:v>1.007080078125E-3</c:v>
                </c:pt>
                <c:pt idx="34765">
                  <c:v>1.0068416595458984E-3</c:v>
                </c:pt>
                <c:pt idx="34766">
                  <c:v>1.007080078125E-3</c:v>
                </c:pt>
                <c:pt idx="34767">
                  <c:v>1.007080078125E-3</c:v>
                </c:pt>
                <c:pt idx="34768">
                  <c:v>1.0068416595458984E-3</c:v>
                </c:pt>
                <c:pt idx="34769">
                  <c:v>1.007080078125E-3</c:v>
                </c:pt>
                <c:pt idx="34770">
                  <c:v>1.007080078125E-3</c:v>
                </c:pt>
                <c:pt idx="34771">
                  <c:v>1.0068416595458984E-3</c:v>
                </c:pt>
                <c:pt idx="34772">
                  <c:v>1.007080078125E-3</c:v>
                </c:pt>
                <c:pt idx="34773">
                  <c:v>1.0080337524414063E-3</c:v>
                </c:pt>
                <c:pt idx="34774">
                  <c:v>1.007080078125E-3</c:v>
                </c:pt>
                <c:pt idx="34775">
                  <c:v>1.0068416595458984E-3</c:v>
                </c:pt>
                <c:pt idx="34776">
                  <c:v>1.007080078125E-3</c:v>
                </c:pt>
                <c:pt idx="34777">
                  <c:v>1.007080078125E-3</c:v>
                </c:pt>
                <c:pt idx="34778">
                  <c:v>1.0068416595458984E-3</c:v>
                </c:pt>
                <c:pt idx="34779">
                  <c:v>1.007080078125E-3</c:v>
                </c:pt>
                <c:pt idx="34780">
                  <c:v>1.007080078125E-3</c:v>
                </c:pt>
                <c:pt idx="34781">
                  <c:v>1.0068416595458984E-3</c:v>
                </c:pt>
                <c:pt idx="34782">
                  <c:v>1.007080078125E-3</c:v>
                </c:pt>
                <c:pt idx="34783">
                  <c:v>1.007080078125E-3</c:v>
                </c:pt>
                <c:pt idx="34784">
                  <c:v>1.0068416595458984E-3</c:v>
                </c:pt>
                <c:pt idx="34785">
                  <c:v>1.0080337524414063E-3</c:v>
                </c:pt>
                <c:pt idx="34786">
                  <c:v>1.007080078125E-3</c:v>
                </c:pt>
                <c:pt idx="34787">
                  <c:v>1.0068416595458984E-3</c:v>
                </c:pt>
                <c:pt idx="34788">
                  <c:v>1.007080078125E-3</c:v>
                </c:pt>
                <c:pt idx="34789">
                  <c:v>1.007080078125E-3</c:v>
                </c:pt>
                <c:pt idx="34790">
                  <c:v>1.0068416595458984E-3</c:v>
                </c:pt>
                <c:pt idx="34791">
                  <c:v>1.007080078125E-3</c:v>
                </c:pt>
                <c:pt idx="34792">
                  <c:v>1.007080078125E-3</c:v>
                </c:pt>
                <c:pt idx="34793">
                  <c:v>1.0068416595458984E-3</c:v>
                </c:pt>
                <c:pt idx="34794">
                  <c:v>1.007080078125E-3</c:v>
                </c:pt>
                <c:pt idx="34795">
                  <c:v>1.007080078125E-3</c:v>
                </c:pt>
                <c:pt idx="34796">
                  <c:v>1.0068416595458984E-3</c:v>
                </c:pt>
                <c:pt idx="34797">
                  <c:v>1.007080078125E-3</c:v>
                </c:pt>
                <c:pt idx="34798">
                  <c:v>1.0080337524414063E-3</c:v>
                </c:pt>
                <c:pt idx="34799">
                  <c:v>1.007080078125E-3</c:v>
                </c:pt>
                <c:pt idx="34800">
                  <c:v>1.0068416595458984E-3</c:v>
                </c:pt>
                <c:pt idx="34801">
                  <c:v>1.007080078125E-3</c:v>
                </c:pt>
                <c:pt idx="34802">
                  <c:v>1.007080078125E-3</c:v>
                </c:pt>
                <c:pt idx="34803">
                  <c:v>1.0068416595458984E-3</c:v>
                </c:pt>
                <c:pt idx="34804">
                  <c:v>1.007080078125E-3</c:v>
                </c:pt>
                <c:pt idx="34805">
                  <c:v>1.007080078125E-3</c:v>
                </c:pt>
                <c:pt idx="34806">
                  <c:v>1.0068416595458984E-3</c:v>
                </c:pt>
                <c:pt idx="34807">
                  <c:v>1.007080078125E-3</c:v>
                </c:pt>
                <c:pt idx="34808">
                  <c:v>1.007080078125E-3</c:v>
                </c:pt>
                <c:pt idx="34809">
                  <c:v>1.0068416595458984E-3</c:v>
                </c:pt>
                <c:pt idx="34810">
                  <c:v>1.0080337524414063E-3</c:v>
                </c:pt>
                <c:pt idx="34811">
                  <c:v>1.007080078125E-3</c:v>
                </c:pt>
                <c:pt idx="34812">
                  <c:v>1.0068416595458984E-3</c:v>
                </c:pt>
                <c:pt idx="34813">
                  <c:v>1.007080078125E-3</c:v>
                </c:pt>
                <c:pt idx="34814">
                  <c:v>1.007080078125E-3</c:v>
                </c:pt>
                <c:pt idx="34815">
                  <c:v>1.0068416595458984E-3</c:v>
                </c:pt>
                <c:pt idx="34816">
                  <c:v>1.007080078125E-3</c:v>
                </c:pt>
                <c:pt idx="34817">
                  <c:v>1.007080078125E-3</c:v>
                </c:pt>
                <c:pt idx="34818">
                  <c:v>1.0068416595458984E-3</c:v>
                </c:pt>
                <c:pt idx="34819">
                  <c:v>1.007080078125E-3</c:v>
                </c:pt>
                <c:pt idx="34820">
                  <c:v>1.007080078125E-3</c:v>
                </c:pt>
                <c:pt idx="34821">
                  <c:v>1.0068416595458984E-3</c:v>
                </c:pt>
                <c:pt idx="34822">
                  <c:v>1.007080078125E-3</c:v>
                </c:pt>
                <c:pt idx="34823">
                  <c:v>1.0080337524414063E-3</c:v>
                </c:pt>
                <c:pt idx="34824">
                  <c:v>1.007080078125E-3</c:v>
                </c:pt>
                <c:pt idx="34825">
                  <c:v>1.0068416595458984E-3</c:v>
                </c:pt>
                <c:pt idx="34826">
                  <c:v>1.007080078125E-3</c:v>
                </c:pt>
                <c:pt idx="34827">
                  <c:v>1.007080078125E-3</c:v>
                </c:pt>
                <c:pt idx="34828">
                  <c:v>1.0068416595458984E-3</c:v>
                </c:pt>
                <c:pt idx="34829">
                  <c:v>1.007080078125E-3</c:v>
                </c:pt>
                <c:pt idx="34830">
                  <c:v>1.007080078125E-3</c:v>
                </c:pt>
                <c:pt idx="34831">
                  <c:v>1.0068416595458984E-3</c:v>
                </c:pt>
                <c:pt idx="34832">
                  <c:v>1.007080078125E-3</c:v>
                </c:pt>
                <c:pt idx="34833">
                  <c:v>1.007080078125E-3</c:v>
                </c:pt>
                <c:pt idx="34834">
                  <c:v>1.0068416595458984E-3</c:v>
                </c:pt>
                <c:pt idx="34835">
                  <c:v>1.0080337524414063E-3</c:v>
                </c:pt>
                <c:pt idx="34836">
                  <c:v>1.007080078125E-3</c:v>
                </c:pt>
                <c:pt idx="34837">
                  <c:v>1.0068416595458984E-3</c:v>
                </c:pt>
                <c:pt idx="34838">
                  <c:v>1.007080078125E-3</c:v>
                </c:pt>
                <c:pt idx="34839">
                  <c:v>1.007080078125E-3</c:v>
                </c:pt>
                <c:pt idx="34840">
                  <c:v>1.0068416595458984E-3</c:v>
                </c:pt>
                <c:pt idx="34841">
                  <c:v>1.007080078125E-3</c:v>
                </c:pt>
                <c:pt idx="34842">
                  <c:v>1.007080078125E-3</c:v>
                </c:pt>
                <c:pt idx="34843">
                  <c:v>1.0068416595458984E-3</c:v>
                </c:pt>
                <c:pt idx="34844">
                  <c:v>1.007080078125E-3</c:v>
                </c:pt>
                <c:pt idx="34845">
                  <c:v>1.007080078125E-3</c:v>
                </c:pt>
                <c:pt idx="34846">
                  <c:v>1.0068416595458984E-3</c:v>
                </c:pt>
                <c:pt idx="34847">
                  <c:v>1.007080078125E-3</c:v>
                </c:pt>
                <c:pt idx="34848">
                  <c:v>1.0080337524414063E-3</c:v>
                </c:pt>
                <c:pt idx="34849">
                  <c:v>1.007080078125E-3</c:v>
                </c:pt>
                <c:pt idx="34850">
                  <c:v>1.0068416595458984E-3</c:v>
                </c:pt>
                <c:pt idx="34851">
                  <c:v>1.007080078125E-3</c:v>
                </c:pt>
                <c:pt idx="34852">
                  <c:v>1.007080078125E-3</c:v>
                </c:pt>
                <c:pt idx="34853">
                  <c:v>1.0068416595458984E-3</c:v>
                </c:pt>
                <c:pt idx="34854">
                  <c:v>1.007080078125E-3</c:v>
                </c:pt>
                <c:pt idx="34855">
                  <c:v>1.007080078125E-3</c:v>
                </c:pt>
                <c:pt idx="34856">
                  <c:v>1.0068416595458984E-3</c:v>
                </c:pt>
                <c:pt idx="34857">
                  <c:v>1.007080078125E-3</c:v>
                </c:pt>
                <c:pt idx="34858">
                  <c:v>1.007080078125E-3</c:v>
                </c:pt>
                <c:pt idx="34859">
                  <c:v>1.0068416595458984E-3</c:v>
                </c:pt>
                <c:pt idx="34860">
                  <c:v>1.0080337524414063E-3</c:v>
                </c:pt>
                <c:pt idx="34861">
                  <c:v>1.007080078125E-3</c:v>
                </c:pt>
                <c:pt idx="34862">
                  <c:v>1.0068416595458984E-3</c:v>
                </c:pt>
                <c:pt idx="34863">
                  <c:v>1.007080078125E-3</c:v>
                </c:pt>
                <c:pt idx="34864">
                  <c:v>1.007080078125E-3</c:v>
                </c:pt>
                <c:pt idx="34865">
                  <c:v>1.0068416595458984E-3</c:v>
                </c:pt>
                <c:pt idx="34866">
                  <c:v>1.007080078125E-3</c:v>
                </c:pt>
                <c:pt idx="34867">
                  <c:v>1.007080078125E-3</c:v>
                </c:pt>
                <c:pt idx="34868">
                  <c:v>1.0068416595458984E-3</c:v>
                </c:pt>
                <c:pt idx="34869">
                  <c:v>1.007080078125E-3</c:v>
                </c:pt>
                <c:pt idx="34870">
                  <c:v>1.007080078125E-3</c:v>
                </c:pt>
                <c:pt idx="34871">
                  <c:v>1.0068416595458984E-3</c:v>
                </c:pt>
                <c:pt idx="34872">
                  <c:v>1.007080078125E-3</c:v>
                </c:pt>
                <c:pt idx="34873">
                  <c:v>1.0080337524414063E-3</c:v>
                </c:pt>
                <c:pt idx="34874">
                  <c:v>1.007080078125E-3</c:v>
                </c:pt>
                <c:pt idx="34875">
                  <c:v>1.0068416595458984E-3</c:v>
                </c:pt>
                <c:pt idx="34876">
                  <c:v>1.007080078125E-3</c:v>
                </c:pt>
                <c:pt idx="34877">
                  <c:v>1.007080078125E-3</c:v>
                </c:pt>
                <c:pt idx="34878">
                  <c:v>1.0068416595458984E-3</c:v>
                </c:pt>
                <c:pt idx="34879">
                  <c:v>1.007080078125E-3</c:v>
                </c:pt>
                <c:pt idx="34880">
                  <c:v>1.007080078125E-3</c:v>
                </c:pt>
                <c:pt idx="34881">
                  <c:v>1.0068416595458984E-3</c:v>
                </c:pt>
                <c:pt idx="34882">
                  <c:v>1.007080078125E-3</c:v>
                </c:pt>
                <c:pt idx="34883">
                  <c:v>1.007080078125E-3</c:v>
                </c:pt>
                <c:pt idx="34884">
                  <c:v>1.0068416595458984E-3</c:v>
                </c:pt>
                <c:pt idx="34885">
                  <c:v>1.0080337524414063E-3</c:v>
                </c:pt>
                <c:pt idx="34886">
                  <c:v>1.007080078125E-3</c:v>
                </c:pt>
                <c:pt idx="34887">
                  <c:v>1.0068416595458984E-3</c:v>
                </c:pt>
                <c:pt idx="34888">
                  <c:v>1.007080078125E-3</c:v>
                </c:pt>
                <c:pt idx="34889">
                  <c:v>1.007080078125E-3</c:v>
                </c:pt>
                <c:pt idx="34890">
                  <c:v>1.0068416595458984E-3</c:v>
                </c:pt>
                <c:pt idx="34891">
                  <c:v>1.007080078125E-3</c:v>
                </c:pt>
                <c:pt idx="34892">
                  <c:v>1.007080078125E-3</c:v>
                </c:pt>
                <c:pt idx="34893">
                  <c:v>1.0068416595458984E-3</c:v>
                </c:pt>
                <c:pt idx="34894">
                  <c:v>1.007080078125E-3</c:v>
                </c:pt>
                <c:pt idx="34895">
                  <c:v>1.007080078125E-3</c:v>
                </c:pt>
                <c:pt idx="34896">
                  <c:v>1.0068416595458984E-3</c:v>
                </c:pt>
                <c:pt idx="34897">
                  <c:v>1.007080078125E-3</c:v>
                </c:pt>
                <c:pt idx="34898">
                  <c:v>1.0080337524414063E-3</c:v>
                </c:pt>
                <c:pt idx="34899">
                  <c:v>1.007080078125E-3</c:v>
                </c:pt>
                <c:pt idx="34900">
                  <c:v>1.0068416595458984E-3</c:v>
                </c:pt>
                <c:pt idx="34901">
                  <c:v>1.007080078125E-3</c:v>
                </c:pt>
                <c:pt idx="34902">
                  <c:v>1.007080078125E-3</c:v>
                </c:pt>
                <c:pt idx="34903">
                  <c:v>1.0068416595458984E-3</c:v>
                </c:pt>
                <c:pt idx="34904">
                  <c:v>1.007080078125E-3</c:v>
                </c:pt>
                <c:pt idx="34905">
                  <c:v>1.007080078125E-3</c:v>
                </c:pt>
                <c:pt idx="34906">
                  <c:v>1.0068416595458984E-3</c:v>
                </c:pt>
                <c:pt idx="34907">
                  <c:v>1.007080078125E-3</c:v>
                </c:pt>
                <c:pt idx="34908">
                  <c:v>1.007080078125E-3</c:v>
                </c:pt>
                <c:pt idx="34909">
                  <c:v>1.0068416595458984E-3</c:v>
                </c:pt>
                <c:pt idx="34910">
                  <c:v>1.0080337524414063E-3</c:v>
                </c:pt>
                <c:pt idx="34911">
                  <c:v>1.007080078125E-3</c:v>
                </c:pt>
                <c:pt idx="34912">
                  <c:v>1.0068416595458984E-3</c:v>
                </c:pt>
                <c:pt idx="34913">
                  <c:v>1.007080078125E-3</c:v>
                </c:pt>
                <c:pt idx="34914">
                  <c:v>1.007080078125E-3</c:v>
                </c:pt>
                <c:pt idx="34915">
                  <c:v>1.0068416595458984E-3</c:v>
                </c:pt>
                <c:pt idx="34916">
                  <c:v>1.007080078125E-3</c:v>
                </c:pt>
                <c:pt idx="34917">
                  <c:v>1.007080078125E-3</c:v>
                </c:pt>
                <c:pt idx="34918">
                  <c:v>1.0068416595458984E-3</c:v>
                </c:pt>
                <c:pt idx="34919">
                  <c:v>1.007080078125E-3</c:v>
                </c:pt>
                <c:pt idx="34920">
                  <c:v>1.007080078125E-3</c:v>
                </c:pt>
                <c:pt idx="34921">
                  <c:v>1.0068416595458984E-3</c:v>
                </c:pt>
                <c:pt idx="34922">
                  <c:v>1.007080078125E-3</c:v>
                </c:pt>
                <c:pt idx="34923">
                  <c:v>1.0080337524414063E-3</c:v>
                </c:pt>
                <c:pt idx="34924">
                  <c:v>1.007080078125E-3</c:v>
                </c:pt>
                <c:pt idx="34925">
                  <c:v>1.0068416595458984E-3</c:v>
                </c:pt>
                <c:pt idx="34926">
                  <c:v>1.007080078125E-3</c:v>
                </c:pt>
                <c:pt idx="34927">
                  <c:v>1.007080078125E-3</c:v>
                </c:pt>
                <c:pt idx="34928">
                  <c:v>1.0068416595458984E-3</c:v>
                </c:pt>
                <c:pt idx="34929">
                  <c:v>1.007080078125E-3</c:v>
                </c:pt>
                <c:pt idx="34930">
                  <c:v>1.007080078125E-3</c:v>
                </c:pt>
                <c:pt idx="34931">
                  <c:v>1.0068416595458984E-3</c:v>
                </c:pt>
                <c:pt idx="34932">
                  <c:v>1.007080078125E-3</c:v>
                </c:pt>
                <c:pt idx="34933">
                  <c:v>1.007080078125E-3</c:v>
                </c:pt>
                <c:pt idx="34934">
                  <c:v>1.0068416595458984E-3</c:v>
                </c:pt>
                <c:pt idx="34935">
                  <c:v>1.0080337524414063E-3</c:v>
                </c:pt>
                <c:pt idx="34936">
                  <c:v>1.007080078125E-3</c:v>
                </c:pt>
                <c:pt idx="34937">
                  <c:v>1.0068416595458984E-3</c:v>
                </c:pt>
                <c:pt idx="34938">
                  <c:v>1.007080078125E-3</c:v>
                </c:pt>
                <c:pt idx="34939">
                  <c:v>1.007080078125E-3</c:v>
                </c:pt>
                <c:pt idx="34940">
                  <c:v>1.0068416595458984E-3</c:v>
                </c:pt>
                <c:pt idx="34941">
                  <c:v>1.007080078125E-3</c:v>
                </c:pt>
                <c:pt idx="34942">
                  <c:v>1.007080078125E-3</c:v>
                </c:pt>
                <c:pt idx="34943">
                  <c:v>1.0068416595458984E-3</c:v>
                </c:pt>
                <c:pt idx="34944">
                  <c:v>2.01416015625E-3</c:v>
                </c:pt>
                <c:pt idx="34945">
                  <c:v>1.0068416595458984E-3</c:v>
                </c:pt>
                <c:pt idx="34946">
                  <c:v>1.007080078125E-3</c:v>
                </c:pt>
                <c:pt idx="34947">
                  <c:v>1.0080337524414063E-3</c:v>
                </c:pt>
                <c:pt idx="34948">
                  <c:v>1.007080078125E-3</c:v>
                </c:pt>
                <c:pt idx="34949">
                  <c:v>1.0068416595458984E-3</c:v>
                </c:pt>
                <c:pt idx="34950">
                  <c:v>1.007080078125E-3</c:v>
                </c:pt>
                <c:pt idx="34951">
                  <c:v>1.007080078125E-3</c:v>
                </c:pt>
                <c:pt idx="34952">
                  <c:v>1.0068416595458984E-3</c:v>
                </c:pt>
                <c:pt idx="34953">
                  <c:v>1.007080078125E-3</c:v>
                </c:pt>
                <c:pt idx="34954">
                  <c:v>1.007080078125E-3</c:v>
                </c:pt>
                <c:pt idx="34955">
                  <c:v>1.0068416595458984E-3</c:v>
                </c:pt>
                <c:pt idx="34956">
                  <c:v>1.007080078125E-3</c:v>
                </c:pt>
                <c:pt idx="34957">
                  <c:v>1.007080078125E-3</c:v>
                </c:pt>
                <c:pt idx="34958">
                  <c:v>1.0068416595458984E-3</c:v>
                </c:pt>
                <c:pt idx="34959">
                  <c:v>1.0080337524414063E-3</c:v>
                </c:pt>
                <c:pt idx="34960">
                  <c:v>1.007080078125E-3</c:v>
                </c:pt>
                <c:pt idx="34961">
                  <c:v>1.0068416595458984E-3</c:v>
                </c:pt>
                <c:pt idx="34962">
                  <c:v>1.409912109375E-2</c:v>
                </c:pt>
                <c:pt idx="34963">
                  <c:v>1.007080078125E-3</c:v>
                </c:pt>
                <c:pt idx="34964">
                  <c:v>1.0068416595458984E-3</c:v>
                </c:pt>
                <c:pt idx="34965">
                  <c:v>1.007080078125E-3</c:v>
                </c:pt>
                <c:pt idx="34966">
                  <c:v>1.007080078125E-3</c:v>
                </c:pt>
                <c:pt idx="34967">
                  <c:v>1.0068416595458984E-3</c:v>
                </c:pt>
                <c:pt idx="34968">
                  <c:v>1.007080078125E-3</c:v>
                </c:pt>
                <c:pt idx="34969">
                  <c:v>1.007080078125E-3</c:v>
                </c:pt>
                <c:pt idx="34970">
                  <c:v>1.0068416595458984E-3</c:v>
                </c:pt>
                <c:pt idx="34971">
                  <c:v>1.0080337524414063E-3</c:v>
                </c:pt>
                <c:pt idx="34972">
                  <c:v>1.007080078125E-3</c:v>
                </c:pt>
                <c:pt idx="34973">
                  <c:v>1.0068416595458984E-3</c:v>
                </c:pt>
                <c:pt idx="34974">
                  <c:v>1.007080078125E-3</c:v>
                </c:pt>
                <c:pt idx="34975">
                  <c:v>1.007080078125E-3</c:v>
                </c:pt>
                <c:pt idx="34976">
                  <c:v>1.0068416595458984E-3</c:v>
                </c:pt>
                <c:pt idx="34977">
                  <c:v>1.007080078125E-3</c:v>
                </c:pt>
                <c:pt idx="34978">
                  <c:v>1.007080078125E-3</c:v>
                </c:pt>
                <c:pt idx="34979">
                  <c:v>1.0068416595458984E-3</c:v>
                </c:pt>
                <c:pt idx="34980">
                  <c:v>1.007080078125E-3</c:v>
                </c:pt>
                <c:pt idx="34981">
                  <c:v>1.007080078125E-3</c:v>
                </c:pt>
                <c:pt idx="34982">
                  <c:v>1.0068416595458984E-3</c:v>
                </c:pt>
                <c:pt idx="34983">
                  <c:v>1.007080078125E-3</c:v>
                </c:pt>
                <c:pt idx="34984">
                  <c:v>1.0080337524414063E-3</c:v>
                </c:pt>
                <c:pt idx="34985">
                  <c:v>1.007080078125E-3</c:v>
                </c:pt>
                <c:pt idx="34986">
                  <c:v>1.0068416595458984E-3</c:v>
                </c:pt>
                <c:pt idx="34987">
                  <c:v>1.007080078125E-3</c:v>
                </c:pt>
                <c:pt idx="34988">
                  <c:v>1.007080078125E-3</c:v>
                </c:pt>
                <c:pt idx="34989">
                  <c:v>1.0068416595458984E-3</c:v>
                </c:pt>
                <c:pt idx="34990">
                  <c:v>1.007080078125E-3</c:v>
                </c:pt>
                <c:pt idx="34991">
                  <c:v>1.007080078125E-3</c:v>
                </c:pt>
                <c:pt idx="34992">
                  <c:v>1.0068416595458984E-3</c:v>
                </c:pt>
                <c:pt idx="34993">
                  <c:v>1.007080078125E-3</c:v>
                </c:pt>
                <c:pt idx="34994">
                  <c:v>1.0068416595458984E-3</c:v>
                </c:pt>
                <c:pt idx="34995">
                  <c:v>1.007080078125E-3</c:v>
                </c:pt>
                <c:pt idx="34996">
                  <c:v>1.0080337524414063E-3</c:v>
                </c:pt>
                <c:pt idx="34997">
                  <c:v>1.007080078125E-3</c:v>
                </c:pt>
                <c:pt idx="34998">
                  <c:v>1.0068416595458984E-3</c:v>
                </c:pt>
                <c:pt idx="34999">
                  <c:v>1.007080078125E-3</c:v>
                </c:pt>
                <c:pt idx="35000">
                  <c:v>1.007080078125E-3</c:v>
                </c:pt>
                <c:pt idx="35001">
                  <c:v>1.0068416595458984E-3</c:v>
                </c:pt>
                <c:pt idx="35002">
                  <c:v>1.007080078125E-3</c:v>
                </c:pt>
                <c:pt idx="35003">
                  <c:v>1.007080078125E-3</c:v>
                </c:pt>
                <c:pt idx="35004">
                  <c:v>1.0068416595458984E-3</c:v>
                </c:pt>
                <c:pt idx="35005">
                  <c:v>1.007080078125E-3</c:v>
                </c:pt>
                <c:pt idx="35006">
                  <c:v>1.007080078125E-3</c:v>
                </c:pt>
                <c:pt idx="35007">
                  <c:v>1.0068416595458984E-3</c:v>
                </c:pt>
                <c:pt idx="35008">
                  <c:v>1.007080078125E-3</c:v>
                </c:pt>
                <c:pt idx="35009">
                  <c:v>1.0080337524414063E-3</c:v>
                </c:pt>
                <c:pt idx="35010">
                  <c:v>1.007080078125E-3</c:v>
                </c:pt>
                <c:pt idx="35011">
                  <c:v>1.0068416595458984E-3</c:v>
                </c:pt>
                <c:pt idx="35012">
                  <c:v>1.007080078125E-3</c:v>
                </c:pt>
                <c:pt idx="35013">
                  <c:v>1.007080078125E-3</c:v>
                </c:pt>
                <c:pt idx="35014">
                  <c:v>1.0068416595458984E-3</c:v>
                </c:pt>
                <c:pt idx="35015">
                  <c:v>1.007080078125E-3</c:v>
                </c:pt>
                <c:pt idx="35016">
                  <c:v>1.0068416595458984E-3</c:v>
                </c:pt>
                <c:pt idx="35017">
                  <c:v>1.007080078125E-3</c:v>
                </c:pt>
                <c:pt idx="35018">
                  <c:v>1.007080078125E-3</c:v>
                </c:pt>
                <c:pt idx="35019">
                  <c:v>1.0068416595458984E-3</c:v>
                </c:pt>
                <c:pt idx="35020">
                  <c:v>1.007080078125E-3</c:v>
                </c:pt>
                <c:pt idx="35021">
                  <c:v>1.0080337524414063E-3</c:v>
                </c:pt>
                <c:pt idx="35022">
                  <c:v>1.007080078125E-3</c:v>
                </c:pt>
                <c:pt idx="35023">
                  <c:v>1.0068416595458984E-3</c:v>
                </c:pt>
                <c:pt idx="35024">
                  <c:v>1.007080078125E-3</c:v>
                </c:pt>
                <c:pt idx="35025">
                  <c:v>1.007080078125E-3</c:v>
                </c:pt>
                <c:pt idx="35026">
                  <c:v>1.0068416595458984E-3</c:v>
                </c:pt>
                <c:pt idx="35027">
                  <c:v>1.007080078125E-3</c:v>
                </c:pt>
                <c:pt idx="35028">
                  <c:v>1.007080078125E-3</c:v>
                </c:pt>
                <c:pt idx="35029">
                  <c:v>1.0068416595458984E-3</c:v>
                </c:pt>
                <c:pt idx="35030">
                  <c:v>1.007080078125E-3</c:v>
                </c:pt>
                <c:pt idx="35031">
                  <c:v>1.007080078125E-3</c:v>
                </c:pt>
                <c:pt idx="35032">
                  <c:v>1.0068416595458984E-3</c:v>
                </c:pt>
                <c:pt idx="35033">
                  <c:v>1.007080078125E-3</c:v>
                </c:pt>
                <c:pt idx="35034">
                  <c:v>1.0080337524414063E-3</c:v>
                </c:pt>
                <c:pt idx="35035">
                  <c:v>1.007080078125E-3</c:v>
                </c:pt>
                <c:pt idx="35036">
                  <c:v>1.0068416595458984E-3</c:v>
                </c:pt>
                <c:pt idx="35037">
                  <c:v>1.007080078125E-3</c:v>
                </c:pt>
                <c:pt idx="35038">
                  <c:v>1.0068416595458984E-3</c:v>
                </c:pt>
                <c:pt idx="35039">
                  <c:v>1.007080078125E-3</c:v>
                </c:pt>
                <c:pt idx="35040">
                  <c:v>1.007080078125E-3</c:v>
                </c:pt>
                <c:pt idx="35041">
                  <c:v>1.0068416595458984E-3</c:v>
                </c:pt>
                <c:pt idx="35042">
                  <c:v>1.007080078125E-3</c:v>
                </c:pt>
                <c:pt idx="35043">
                  <c:v>1.007080078125E-3</c:v>
                </c:pt>
                <c:pt idx="35044">
                  <c:v>1.0068416595458984E-3</c:v>
                </c:pt>
                <c:pt idx="35045">
                  <c:v>1.007080078125E-3</c:v>
                </c:pt>
                <c:pt idx="35046">
                  <c:v>1.0080337524414063E-3</c:v>
                </c:pt>
                <c:pt idx="35047">
                  <c:v>1.007080078125E-3</c:v>
                </c:pt>
                <c:pt idx="35048">
                  <c:v>1.0068416595458984E-3</c:v>
                </c:pt>
                <c:pt idx="35049">
                  <c:v>1.007080078125E-3</c:v>
                </c:pt>
                <c:pt idx="35050">
                  <c:v>1.007080078125E-3</c:v>
                </c:pt>
                <c:pt idx="35051">
                  <c:v>1.0068416595458984E-3</c:v>
                </c:pt>
                <c:pt idx="35052">
                  <c:v>1.007080078125E-3</c:v>
                </c:pt>
                <c:pt idx="35053">
                  <c:v>1.007080078125E-3</c:v>
                </c:pt>
                <c:pt idx="35054">
                  <c:v>1.0068416595458984E-3</c:v>
                </c:pt>
                <c:pt idx="35055">
                  <c:v>1.007080078125E-3</c:v>
                </c:pt>
                <c:pt idx="35056">
                  <c:v>1.007080078125E-3</c:v>
                </c:pt>
                <c:pt idx="35057">
                  <c:v>1.0068416595458984E-3</c:v>
                </c:pt>
                <c:pt idx="35058">
                  <c:v>1.007080078125E-3</c:v>
                </c:pt>
                <c:pt idx="35059">
                  <c:v>1.0080337524414063E-3</c:v>
                </c:pt>
                <c:pt idx="35060">
                  <c:v>1.0068416595458984E-3</c:v>
                </c:pt>
                <c:pt idx="35061">
                  <c:v>1.007080078125E-3</c:v>
                </c:pt>
                <c:pt idx="35062">
                  <c:v>1.007080078125E-3</c:v>
                </c:pt>
                <c:pt idx="35063">
                  <c:v>1.0068416595458984E-3</c:v>
                </c:pt>
                <c:pt idx="35064">
                  <c:v>1.007080078125E-3</c:v>
                </c:pt>
                <c:pt idx="35065">
                  <c:v>1.007080078125E-3</c:v>
                </c:pt>
                <c:pt idx="35066">
                  <c:v>1.0068416595458984E-3</c:v>
                </c:pt>
                <c:pt idx="35067">
                  <c:v>1.007080078125E-3</c:v>
                </c:pt>
                <c:pt idx="35068">
                  <c:v>1.007080078125E-3</c:v>
                </c:pt>
                <c:pt idx="35069">
                  <c:v>1.0068416595458984E-3</c:v>
                </c:pt>
                <c:pt idx="35070">
                  <c:v>1.007080078125E-3</c:v>
                </c:pt>
                <c:pt idx="35071">
                  <c:v>1.0080337524414063E-3</c:v>
                </c:pt>
                <c:pt idx="35072">
                  <c:v>1.007080078125E-3</c:v>
                </c:pt>
                <c:pt idx="35073">
                  <c:v>1.0068416595458984E-3</c:v>
                </c:pt>
                <c:pt idx="35074">
                  <c:v>1.007080078125E-3</c:v>
                </c:pt>
                <c:pt idx="35075">
                  <c:v>1.007080078125E-3</c:v>
                </c:pt>
                <c:pt idx="35076">
                  <c:v>1.0068416595458984E-3</c:v>
                </c:pt>
                <c:pt idx="35077">
                  <c:v>1.007080078125E-3</c:v>
                </c:pt>
                <c:pt idx="35078">
                  <c:v>1.007080078125E-3</c:v>
                </c:pt>
                <c:pt idx="35079">
                  <c:v>1.0068416595458984E-3</c:v>
                </c:pt>
                <c:pt idx="35080">
                  <c:v>1.007080078125E-3</c:v>
                </c:pt>
                <c:pt idx="35081">
                  <c:v>1.007080078125E-3</c:v>
                </c:pt>
                <c:pt idx="35082">
                  <c:v>1.0068416595458984E-3</c:v>
                </c:pt>
                <c:pt idx="35083">
                  <c:v>1.007080078125E-3</c:v>
                </c:pt>
                <c:pt idx="35084">
                  <c:v>1.0080337524414063E-3</c:v>
                </c:pt>
                <c:pt idx="35085">
                  <c:v>1.0068416595458984E-3</c:v>
                </c:pt>
                <c:pt idx="35086">
                  <c:v>1.007080078125E-3</c:v>
                </c:pt>
                <c:pt idx="35087">
                  <c:v>1.007080078125E-3</c:v>
                </c:pt>
                <c:pt idx="35088">
                  <c:v>1.0068416595458984E-3</c:v>
                </c:pt>
                <c:pt idx="35089">
                  <c:v>1.007080078125E-3</c:v>
                </c:pt>
                <c:pt idx="35090">
                  <c:v>1.007080078125E-3</c:v>
                </c:pt>
                <c:pt idx="35091">
                  <c:v>1.0068416595458984E-3</c:v>
                </c:pt>
                <c:pt idx="35092">
                  <c:v>1.007080078125E-3</c:v>
                </c:pt>
                <c:pt idx="35093">
                  <c:v>1.007080078125E-3</c:v>
                </c:pt>
                <c:pt idx="35094">
                  <c:v>1.0068416595458984E-3</c:v>
                </c:pt>
                <c:pt idx="35095">
                  <c:v>1.007080078125E-3</c:v>
                </c:pt>
                <c:pt idx="35096">
                  <c:v>1.0080337524414063E-3</c:v>
                </c:pt>
                <c:pt idx="35097">
                  <c:v>1.007080078125E-3</c:v>
                </c:pt>
                <c:pt idx="35098">
                  <c:v>1.0068416595458984E-3</c:v>
                </c:pt>
                <c:pt idx="35099">
                  <c:v>1.007080078125E-3</c:v>
                </c:pt>
                <c:pt idx="35100">
                  <c:v>1.007080078125E-3</c:v>
                </c:pt>
                <c:pt idx="35101">
                  <c:v>1.0068416595458984E-3</c:v>
                </c:pt>
                <c:pt idx="35102">
                  <c:v>1.007080078125E-3</c:v>
                </c:pt>
                <c:pt idx="35103">
                  <c:v>1.007080078125E-3</c:v>
                </c:pt>
                <c:pt idx="35104">
                  <c:v>1.0068416595458984E-3</c:v>
                </c:pt>
                <c:pt idx="35105">
                  <c:v>1.007080078125E-3</c:v>
                </c:pt>
                <c:pt idx="35106">
                  <c:v>1.007080078125E-3</c:v>
                </c:pt>
                <c:pt idx="35107">
                  <c:v>1.0068416595458984E-3</c:v>
                </c:pt>
                <c:pt idx="35108">
                  <c:v>1.007080078125E-3</c:v>
                </c:pt>
                <c:pt idx="35109">
                  <c:v>1.0080337524414063E-3</c:v>
                </c:pt>
                <c:pt idx="35110">
                  <c:v>1.0068416595458984E-3</c:v>
                </c:pt>
                <c:pt idx="35111">
                  <c:v>1.007080078125E-3</c:v>
                </c:pt>
                <c:pt idx="35112">
                  <c:v>1.007080078125E-3</c:v>
                </c:pt>
                <c:pt idx="35113">
                  <c:v>1.0068416595458984E-3</c:v>
                </c:pt>
                <c:pt idx="35114">
                  <c:v>1.007080078125E-3</c:v>
                </c:pt>
                <c:pt idx="35115">
                  <c:v>1.007080078125E-3</c:v>
                </c:pt>
                <c:pt idx="35116">
                  <c:v>1.0068416595458984E-3</c:v>
                </c:pt>
                <c:pt idx="35117">
                  <c:v>1.007080078125E-3</c:v>
                </c:pt>
                <c:pt idx="35118">
                  <c:v>1.007080078125E-3</c:v>
                </c:pt>
                <c:pt idx="35119">
                  <c:v>1.0068416595458984E-3</c:v>
                </c:pt>
                <c:pt idx="35120">
                  <c:v>1.007080078125E-3</c:v>
                </c:pt>
                <c:pt idx="35121">
                  <c:v>1.0080337524414063E-3</c:v>
                </c:pt>
                <c:pt idx="35122">
                  <c:v>1.007080078125E-3</c:v>
                </c:pt>
                <c:pt idx="35123">
                  <c:v>1.0068416595458984E-3</c:v>
                </c:pt>
                <c:pt idx="35124">
                  <c:v>1.007080078125E-3</c:v>
                </c:pt>
                <c:pt idx="35125">
                  <c:v>1.007080078125E-3</c:v>
                </c:pt>
                <c:pt idx="35126">
                  <c:v>1.0068416595458984E-3</c:v>
                </c:pt>
                <c:pt idx="35127">
                  <c:v>1.007080078125E-3</c:v>
                </c:pt>
                <c:pt idx="35128">
                  <c:v>1.007080078125E-3</c:v>
                </c:pt>
                <c:pt idx="35129">
                  <c:v>1.0068416595458984E-3</c:v>
                </c:pt>
                <c:pt idx="35130">
                  <c:v>1.007080078125E-3</c:v>
                </c:pt>
                <c:pt idx="35131">
                  <c:v>1.007080078125E-3</c:v>
                </c:pt>
                <c:pt idx="35132">
                  <c:v>1.0068416595458984E-3</c:v>
                </c:pt>
                <c:pt idx="35133">
                  <c:v>1.007080078125E-3</c:v>
                </c:pt>
                <c:pt idx="35134">
                  <c:v>1.0080337524414063E-3</c:v>
                </c:pt>
                <c:pt idx="35135">
                  <c:v>1.0068416595458984E-3</c:v>
                </c:pt>
                <c:pt idx="35136">
                  <c:v>1.007080078125E-3</c:v>
                </c:pt>
                <c:pt idx="35137">
                  <c:v>1.007080078125E-3</c:v>
                </c:pt>
                <c:pt idx="35138">
                  <c:v>1.0068416595458984E-3</c:v>
                </c:pt>
                <c:pt idx="35139">
                  <c:v>1.007080078125E-3</c:v>
                </c:pt>
                <c:pt idx="35140">
                  <c:v>1.007080078125E-3</c:v>
                </c:pt>
                <c:pt idx="35141">
                  <c:v>1.0068416595458984E-3</c:v>
                </c:pt>
                <c:pt idx="35142">
                  <c:v>1.007080078125E-3</c:v>
                </c:pt>
                <c:pt idx="35143">
                  <c:v>1.007080078125E-3</c:v>
                </c:pt>
                <c:pt idx="35144">
                  <c:v>1.0068416595458984E-3</c:v>
                </c:pt>
                <c:pt idx="35145">
                  <c:v>1.007080078125E-3</c:v>
                </c:pt>
                <c:pt idx="35146">
                  <c:v>1.0080337524414063E-3</c:v>
                </c:pt>
                <c:pt idx="35147">
                  <c:v>1.007080078125E-3</c:v>
                </c:pt>
                <c:pt idx="35148">
                  <c:v>1.0068416595458984E-3</c:v>
                </c:pt>
                <c:pt idx="35149">
                  <c:v>1.007080078125E-3</c:v>
                </c:pt>
                <c:pt idx="35150">
                  <c:v>1.007080078125E-3</c:v>
                </c:pt>
                <c:pt idx="35151">
                  <c:v>1.0068416595458984E-3</c:v>
                </c:pt>
                <c:pt idx="35152">
                  <c:v>1.007080078125E-3</c:v>
                </c:pt>
                <c:pt idx="35153">
                  <c:v>1.007080078125E-3</c:v>
                </c:pt>
                <c:pt idx="35154">
                  <c:v>1.0068416595458984E-3</c:v>
                </c:pt>
                <c:pt idx="35155">
                  <c:v>1.007080078125E-3</c:v>
                </c:pt>
                <c:pt idx="35156">
                  <c:v>1.007080078125E-3</c:v>
                </c:pt>
                <c:pt idx="35157">
                  <c:v>1.0068416595458984E-3</c:v>
                </c:pt>
                <c:pt idx="35158">
                  <c:v>1.007080078125E-3</c:v>
                </c:pt>
                <c:pt idx="35159">
                  <c:v>1.0080337524414063E-3</c:v>
                </c:pt>
                <c:pt idx="35160">
                  <c:v>1.0068416595458984E-3</c:v>
                </c:pt>
                <c:pt idx="35161">
                  <c:v>1.007080078125E-3</c:v>
                </c:pt>
                <c:pt idx="35162">
                  <c:v>1.007080078125E-3</c:v>
                </c:pt>
                <c:pt idx="35163">
                  <c:v>1.0068416595458984E-3</c:v>
                </c:pt>
                <c:pt idx="35164">
                  <c:v>1.007080078125E-3</c:v>
                </c:pt>
                <c:pt idx="35165">
                  <c:v>1.007080078125E-3</c:v>
                </c:pt>
                <c:pt idx="35166">
                  <c:v>1.0068416595458984E-3</c:v>
                </c:pt>
                <c:pt idx="35167">
                  <c:v>1.007080078125E-3</c:v>
                </c:pt>
                <c:pt idx="35168">
                  <c:v>1.007080078125E-3</c:v>
                </c:pt>
                <c:pt idx="35169">
                  <c:v>1.0068416595458984E-3</c:v>
                </c:pt>
                <c:pt idx="35170">
                  <c:v>1.007080078125E-3</c:v>
                </c:pt>
                <c:pt idx="35171">
                  <c:v>1.0080337524414063E-3</c:v>
                </c:pt>
                <c:pt idx="35172">
                  <c:v>1.007080078125E-3</c:v>
                </c:pt>
                <c:pt idx="35173">
                  <c:v>1.0068416595458984E-3</c:v>
                </c:pt>
                <c:pt idx="35174">
                  <c:v>1.007080078125E-3</c:v>
                </c:pt>
                <c:pt idx="35175">
                  <c:v>2.0139217376708984E-3</c:v>
                </c:pt>
                <c:pt idx="35176">
                  <c:v>1.007080078125E-3</c:v>
                </c:pt>
                <c:pt idx="35177">
                  <c:v>1.007080078125E-3</c:v>
                </c:pt>
                <c:pt idx="35178">
                  <c:v>1.0068416595458984E-3</c:v>
                </c:pt>
                <c:pt idx="35179">
                  <c:v>1.007080078125E-3</c:v>
                </c:pt>
                <c:pt idx="35180">
                  <c:v>1.007080078125E-3</c:v>
                </c:pt>
                <c:pt idx="35181">
                  <c:v>1.0068416595458984E-3</c:v>
                </c:pt>
                <c:pt idx="35182">
                  <c:v>1.007080078125E-3</c:v>
                </c:pt>
                <c:pt idx="35183">
                  <c:v>1.0080337524414063E-3</c:v>
                </c:pt>
                <c:pt idx="35184">
                  <c:v>1.0068416595458984E-3</c:v>
                </c:pt>
                <c:pt idx="35185">
                  <c:v>6.0420036315917969E-3</c:v>
                </c:pt>
                <c:pt idx="35186">
                  <c:v>1.007080078125E-3</c:v>
                </c:pt>
                <c:pt idx="35187">
                  <c:v>1.007080078125E-3</c:v>
                </c:pt>
                <c:pt idx="35188">
                  <c:v>1.0068416595458984E-3</c:v>
                </c:pt>
                <c:pt idx="35189">
                  <c:v>1.007080078125E-3</c:v>
                </c:pt>
                <c:pt idx="35190">
                  <c:v>1.0080337524414063E-3</c:v>
                </c:pt>
                <c:pt idx="35191">
                  <c:v>1.007080078125E-3</c:v>
                </c:pt>
                <c:pt idx="35192">
                  <c:v>1.0068416595458984E-3</c:v>
                </c:pt>
                <c:pt idx="35193">
                  <c:v>1.007080078125E-3</c:v>
                </c:pt>
                <c:pt idx="35194">
                  <c:v>1.007080078125E-3</c:v>
                </c:pt>
                <c:pt idx="35195">
                  <c:v>1.0068416595458984E-3</c:v>
                </c:pt>
                <c:pt idx="35196">
                  <c:v>1.007080078125E-3</c:v>
                </c:pt>
                <c:pt idx="35197">
                  <c:v>1.007080078125E-3</c:v>
                </c:pt>
                <c:pt idx="35198">
                  <c:v>1.0068416595458984E-3</c:v>
                </c:pt>
                <c:pt idx="35199">
                  <c:v>1.007080078125E-3</c:v>
                </c:pt>
                <c:pt idx="35200">
                  <c:v>1.007080078125E-3</c:v>
                </c:pt>
                <c:pt idx="35201">
                  <c:v>1.0068416595458984E-3</c:v>
                </c:pt>
                <c:pt idx="35202">
                  <c:v>1.007080078125E-3</c:v>
                </c:pt>
                <c:pt idx="35203">
                  <c:v>1.0080337524414063E-3</c:v>
                </c:pt>
                <c:pt idx="35204">
                  <c:v>1.0068416595458984E-3</c:v>
                </c:pt>
                <c:pt idx="35205">
                  <c:v>1.007080078125E-3</c:v>
                </c:pt>
                <c:pt idx="35206">
                  <c:v>1.007080078125E-3</c:v>
                </c:pt>
                <c:pt idx="35207">
                  <c:v>1.0068416595458984E-3</c:v>
                </c:pt>
                <c:pt idx="35208">
                  <c:v>1.007080078125E-3</c:v>
                </c:pt>
                <c:pt idx="35209">
                  <c:v>1.007080078125E-3</c:v>
                </c:pt>
                <c:pt idx="35210">
                  <c:v>1.0068416595458984E-3</c:v>
                </c:pt>
                <c:pt idx="35211">
                  <c:v>1.007080078125E-3</c:v>
                </c:pt>
                <c:pt idx="35212">
                  <c:v>1.007080078125E-3</c:v>
                </c:pt>
                <c:pt idx="35213">
                  <c:v>1.0068416595458984E-3</c:v>
                </c:pt>
                <c:pt idx="35214">
                  <c:v>1.007080078125E-3</c:v>
                </c:pt>
                <c:pt idx="35215">
                  <c:v>1.0080337524414063E-3</c:v>
                </c:pt>
                <c:pt idx="35216">
                  <c:v>1.007080078125E-3</c:v>
                </c:pt>
                <c:pt idx="35217">
                  <c:v>1.0068416595458984E-3</c:v>
                </c:pt>
                <c:pt idx="35218">
                  <c:v>1.007080078125E-3</c:v>
                </c:pt>
                <c:pt idx="35219">
                  <c:v>1.007080078125E-3</c:v>
                </c:pt>
                <c:pt idx="35220">
                  <c:v>1.0068416595458984E-3</c:v>
                </c:pt>
                <c:pt idx="35221">
                  <c:v>1.007080078125E-3</c:v>
                </c:pt>
                <c:pt idx="35222">
                  <c:v>1.007080078125E-3</c:v>
                </c:pt>
                <c:pt idx="35223">
                  <c:v>1.0068416595458984E-3</c:v>
                </c:pt>
                <c:pt idx="35224">
                  <c:v>1.007080078125E-3</c:v>
                </c:pt>
                <c:pt idx="35225">
                  <c:v>1.007080078125E-3</c:v>
                </c:pt>
                <c:pt idx="35226">
                  <c:v>1.0068416595458984E-3</c:v>
                </c:pt>
                <c:pt idx="35227">
                  <c:v>1.007080078125E-3</c:v>
                </c:pt>
                <c:pt idx="35228">
                  <c:v>1.0080337524414063E-3</c:v>
                </c:pt>
                <c:pt idx="35229">
                  <c:v>1.0068416595458984E-3</c:v>
                </c:pt>
                <c:pt idx="35230">
                  <c:v>1.007080078125E-3</c:v>
                </c:pt>
                <c:pt idx="35231">
                  <c:v>1.007080078125E-3</c:v>
                </c:pt>
                <c:pt idx="35232">
                  <c:v>1.0068416595458984E-3</c:v>
                </c:pt>
                <c:pt idx="35233">
                  <c:v>1.007080078125E-3</c:v>
                </c:pt>
                <c:pt idx="35234">
                  <c:v>1.007080078125E-3</c:v>
                </c:pt>
                <c:pt idx="35235">
                  <c:v>1.0068416595458984E-3</c:v>
                </c:pt>
                <c:pt idx="35236">
                  <c:v>1.007080078125E-3</c:v>
                </c:pt>
                <c:pt idx="35237">
                  <c:v>1.007080078125E-3</c:v>
                </c:pt>
                <c:pt idx="35238">
                  <c:v>1.0068416595458984E-3</c:v>
                </c:pt>
                <c:pt idx="35239">
                  <c:v>1.007080078125E-3</c:v>
                </c:pt>
                <c:pt idx="35240">
                  <c:v>1.0080337524414063E-3</c:v>
                </c:pt>
                <c:pt idx="35241">
                  <c:v>1.007080078125E-3</c:v>
                </c:pt>
                <c:pt idx="35242">
                  <c:v>1.0068416595458984E-3</c:v>
                </c:pt>
                <c:pt idx="35243">
                  <c:v>1.007080078125E-3</c:v>
                </c:pt>
                <c:pt idx="35244">
                  <c:v>1.007080078125E-3</c:v>
                </c:pt>
                <c:pt idx="35245">
                  <c:v>1.0068416595458984E-3</c:v>
                </c:pt>
                <c:pt idx="35246">
                  <c:v>1.007080078125E-3</c:v>
                </c:pt>
                <c:pt idx="35247">
                  <c:v>1.007080078125E-3</c:v>
                </c:pt>
                <c:pt idx="35248">
                  <c:v>1.0068416595458984E-3</c:v>
                </c:pt>
                <c:pt idx="35249">
                  <c:v>1.007080078125E-3</c:v>
                </c:pt>
                <c:pt idx="35250">
                  <c:v>1.007080078125E-3</c:v>
                </c:pt>
                <c:pt idx="35251">
                  <c:v>1.0068416595458984E-3</c:v>
                </c:pt>
                <c:pt idx="35252">
                  <c:v>1.007080078125E-3</c:v>
                </c:pt>
                <c:pt idx="35253">
                  <c:v>1.0080337524414063E-3</c:v>
                </c:pt>
                <c:pt idx="35254">
                  <c:v>1.0068416595458984E-3</c:v>
                </c:pt>
                <c:pt idx="35255">
                  <c:v>1.007080078125E-3</c:v>
                </c:pt>
                <c:pt idx="35256">
                  <c:v>1.007080078125E-3</c:v>
                </c:pt>
                <c:pt idx="35257">
                  <c:v>1.0068416595458984E-3</c:v>
                </c:pt>
                <c:pt idx="35258">
                  <c:v>1.007080078125E-3</c:v>
                </c:pt>
                <c:pt idx="35259">
                  <c:v>1.007080078125E-3</c:v>
                </c:pt>
                <c:pt idx="35260">
                  <c:v>1.0068416595458984E-3</c:v>
                </c:pt>
                <c:pt idx="35261">
                  <c:v>1.007080078125E-3</c:v>
                </c:pt>
                <c:pt idx="35262">
                  <c:v>1.007080078125E-3</c:v>
                </c:pt>
                <c:pt idx="35263">
                  <c:v>1.0068416595458984E-3</c:v>
                </c:pt>
                <c:pt idx="35264">
                  <c:v>1.007080078125E-3</c:v>
                </c:pt>
                <c:pt idx="35265">
                  <c:v>1.0080337524414063E-3</c:v>
                </c:pt>
                <c:pt idx="35266">
                  <c:v>1.007080078125E-3</c:v>
                </c:pt>
                <c:pt idx="35267">
                  <c:v>1.0068416595458984E-3</c:v>
                </c:pt>
                <c:pt idx="35268">
                  <c:v>1.007080078125E-3</c:v>
                </c:pt>
                <c:pt idx="35269">
                  <c:v>1.007080078125E-3</c:v>
                </c:pt>
                <c:pt idx="35270">
                  <c:v>1.0068416595458984E-3</c:v>
                </c:pt>
                <c:pt idx="35271">
                  <c:v>1.007080078125E-3</c:v>
                </c:pt>
                <c:pt idx="35272">
                  <c:v>1.007080078125E-3</c:v>
                </c:pt>
                <c:pt idx="35273">
                  <c:v>1.0068416595458984E-3</c:v>
                </c:pt>
                <c:pt idx="35274">
                  <c:v>1.007080078125E-3</c:v>
                </c:pt>
                <c:pt idx="35275">
                  <c:v>1.007080078125E-3</c:v>
                </c:pt>
                <c:pt idx="35276">
                  <c:v>1.0068416595458984E-3</c:v>
                </c:pt>
                <c:pt idx="35277">
                  <c:v>1.0080337524414063E-3</c:v>
                </c:pt>
                <c:pt idx="35278">
                  <c:v>1.007080078125E-3</c:v>
                </c:pt>
                <c:pt idx="35279">
                  <c:v>1.0068416595458984E-3</c:v>
                </c:pt>
                <c:pt idx="35280">
                  <c:v>1.007080078125E-3</c:v>
                </c:pt>
                <c:pt idx="35281">
                  <c:v>1.007080078125E-3</c:v>
                </c:pt>
                <c:pt idx="35282">
                  <c:v>1.0068416595458984E-3</c:v>
                </c:pt>
                <c:pt idx="35283">
                  <c:v>2.01416015625E-3</c:v>
                </c:pt>
                <c:pt idx="35284">
                  <c:v>1.0068416595458984E-3</c:v>
                </c:pt>
                <c:pt idx="35285">
                  <c:v>1.007080078125E-3</c:v>
                </c:pt>
                <c:pt idx="35286">
                  <c:v>1.007080078125E-3</c:v>
                </c:pt>
                <c:pt idx="35287">
                  <c:v>1.0068416595458984E-3</c:v>
                </c:pt>
                <c:pt idx="35288">
                  <c:v>1.007080078125E-3</c:v>
                </c:pt>
                <c:pt idx="35289">
                  <c:v>1.0080337524414063E-3</c:v>
                </c:pt>
                <c:pt idx="35290">
                  <c:v>1.007080078125E-3</c:v>
                </c:pt>
                <c:pt idx="35291">
                  <c:v>1.0068416595458984E-3</c:v>
                </c:pt>
                <c:pt idx="35292">
                  <c:v>1.007080078125E-3</c:v>
                </c:pt>
                <c:pt idx="35293">
                  <c:v>1.007080078125E-3</c:v>
                </c:pt>
                <c:pt idx="35294">
                  <c:v>1.0068416595458984E-3</c:v>
                </c:pt>
                <c:pt idx="35295">
                  <c:v>1.007080078125E-3</c:v>
                </c:pt>
                <c:pt idx="35296">
                  <c:v>1.007080078125E-3</c:v>
                </c:pt>
                <c:pt idx="35297">
                  <c:v>1.0068416595458984E-3</c:v>
                </c:pt>
                <c:pt idx="35298">
                  <c:v>1.007080078125E-3</c:v>
                </c:pt>
                <c:pt idx="35299">
                  <c:v>1.007080078125E-3</c:v>
                </c:pt>
                <c:pt idx="35300">
                  <c:v>1.0068416595458984E-3</c:v>
                </c:pt>
                <c:pt idx="35301">
                  <c:v>1.0080337524414063E-3</c:v>
                </c:pt>
                <c:pt idx="35302">
                  <c:v>1.007080078125E-3</c:v>
                </c:pt>
                <c:pt idx="35303">
                  <c:v>1.0068416595458984E-3</c:v>
                </c:pt>
                <c:pt idx="35304">
                  <c:v>1.007080078125E-3</c:v>
                </c:pt>
                <c:pt idx="35305">
                  <c:v>1.007080078125E-3</c:v>
                </c:pt>
                <c:pt idx="35306">
                  <c:v>1.0068416595458984E-3</c:v>
                </c:pt>
                <c:pt idx="35307">
                  <c:v>1.007080078125E-3</c:v>
                </c:pt>
                <c:pt idx="35308">
                  <c:v>1.007080078125E-3</c:v>
                </c:pt>
                <c:pt idx="35309">
                  <c:v>1.0068416595458984E-3</c:v>
                </c:pt>
                <c:pt idx="35310">
                  <c:v>1.007080078125E-3</c:v>
                </c:pt>
                <c:pt idx="35311">
                  <c:v>1.007080078125E-3</c:v>
                </c:pt>
                <c:pt idx="35312">
                  <c:v>1.0068416595458984E-3</c:v>
                </c:pt>
                <c:pt idx="35313">
                  <c:v>1.007080078125E-3</c:v>
                </c:pt>
                <c:pt idx="35314">
                  <c:v>1.0080337524414063E-3</c:v>
                </c:pt>
                <c:pt idx="35315">
                  <c:v>1.007080078125E-3</c:v>
                </c:pt>
                <c:pt idx="35316">
                  <c:v>1.0068416595458984E-3</c:v>
                </c:pt>
                <c:pt idx="35317">
                  <c:v>1.007080078125E-3</c:v>
                </c:pt>
                <c:pt idx="35318">
                  <c:v>1.007080078125E-3</c:v>
                </c:pt>
                <c:pt idx="35319">
                  <c:v>1.0068416595458984E-3</c:v>
                </c:pt>
                <c:pt idx="35320">
                  <c:v>1.007080078125E-3</c:v>
                </c:pt>
                <c:pt idx="35321">
                  <c:v>1.007080078125E-3</c:v>
                </c:pt>
                <c:pt idx="35322">
                  <c:v>1.0068416595458984E-3</c:v>
                </c:pt>
                <c:pt idx="35323">
                  <c:v>1.007080078125E-3</c:v>
                </c:pt>
                <c:pt idx="35324">
                  <c:v>1.007080078125E-3</c:v>
                </c:pt>
                <c:pt idx="35325">
                  <c:v>1.0068416595458984E-3</c:v>
                </c:pt>
                <c:pt idx="35326">
                  <c:v>1.0080337524414063E-3</c:v>
                </c:pt>
                <c:pt idx="35327">
                  <c:v>1.007080078125E-3</c:v>
                </c:pt>
                <c:pt idx="35328">
                  <c:v>1.0068416595458984E-3</c:v>
                </c:pt>
                <c:pt idx="35329">
                  <c:v>1.007080078125E-3</c:v>
                </c:pt>
                <c:pt idx="35330">
                  <c:v>1.007080078125E-3</c:v>
                </c:pt>
                <c:pt idx="35331">
                  <c:v>1.0068416595458984E-3</c:v>
                </c:pt>
                <c:pt idx="35332">
                  <c:v>1.007080078125E-3</c:v>
                </c:pt>
                <c:pt idx="35333">
                  <c:v>1.007080078125E-3</c:v>
                </c:pt>
                <c:pt idx="35334">
                  <c:v>1.0068416595458984E-3</c:v>
                </c:pt>
                <c:pt idx="35335">
                  <c:v>1.007080078125E-3</c:v>
                </c:pt>
                <c:pt idx="35336">
                  <c:v>1.007080078125E-3</c:v>
                </c:pt>
                <c:pt idx="35337">
                  <c:v>1.0068416595458984E-3</c:v>
                </c:pt>
                <c:pt idx="35338">
                  <c:v>1.007080078125E-3</c:v>
                </c:pt>
                <c:pt idx="35339">
                  <c:v>1.0080337524414063E-3</c:v>
                </c:pt>
                <c:pt idx="35340">
                  <c:v>1.007080078125E-3</c:v>
                </c:pt>
                <c:pt idx="35341">
                  <c:v>1.0068416595458984E-3</c:v>
                </c:pt>
                <c:pt idx="35342">
                  <c:v>1.007080078125E-3</c:v>
                </c:pt>
                <c:pt idx="35343">
                  <c:v>1.007080078125E-3</c:v>
                </c:pt>
                <c:pt idx="35344">
                  <c:v>1.0068416595458984E-3</c:v>
                </c:pt>
                <c:pt idx="35345">
                  <c:v>1.007080078125E-3</c:v>
                </c:pt>
                <c:pt idx="35346">
                  <c:v>1.007080078125E-3</c:v>
                </c:pt>
                <c:pt idx="35347">
                  <c:v>1.0068416595458984E-3</c:v>
                </c:pt>
                <c:pt idx="35348">
                  <c:v>1.007080078125E-3</c:v>
                </c:pt>
                <c:pt idx="35349">
                  <c:v>1.007080078125E-3</c:v>
                </c:pt>
                <c:pt idx="35350">
                  <c:v>1.0068416595458984E-3</c:v>
                </c:pt>
                <c:pt idx="35351">
                  <c:v>1.0080337524414063E-3</c:v>
                </c:pt>
                <c:pt idx="35352">
                  <c:v>1.007080078125E-3</c:v>
                </c:pt>
                <c:pt idx="35353">
                  <c:v>1.0068416595458984E-3</c:v>
                </c:pt>
                <c:pt idx="35354">
                  <c:v>1.007080078125E-3</c:v>
                </c:pt>
                <c:pt idx="35355">
                  <c:v>1.007080078125E-3</c:v>
                </c:pt>
                <c:pt idx="35356">
                  <c:v>1.0068416595458984E-3</c:v>
                </c:pt>
                <c:pt idx="35357">
                  <c:v>1.007080078125E-3</c:v>
                </c:pt>
                <c:pt idx="35358">
                  <c:v>1.007080078125E-3</c:v>
                </c:pt>
                <c:pt idx="35359">
                  <c:v>1.0068416595458984E-3</c:v>
                </c:pt>
                <c:pt idx="35360">
                  <c:v>1.007080078125E-3</c:v>
                </c:pt>
                <c:pt idx="35361">
                  <c:v>1.007080078125E-3</c:v>
                </c:pt>
                <c:pt idx="35362">
                  <c:v>1.0068416595458984E-3</c:v>
                </c:pt>
                <c:pt idx="35363">
                  <c:v>1.007080078125E-3</c:v>
                </c:pt>
                <c:pt idx="35364">
                  <c:v>1.0080337524414063E-3</c:v>
                </c:pt>
                <c:pt idx="35365">
                  <c:v>1.007080078125E-3</c:v>
                </c:pt>
                <c:pt idx="35366">
                  <c:v>1.0068416595458984E-3</c:v>
                </c:pt>
                <c:pt idx="35367">
                  <c:v>1.007080078125E-3</c:v>
                </c:pt>
                <c:pt idx="35368">
                  <c:v>1.007080078125E-3</c:v>
                </c:pt>
                <c:pt idx="35369">
                  <c:v>1.0068416595458984E-3</c:v>
                </c:pt>
                <c:pt idx="35370">
                  <c:v>1.007080078125E-3</c:v>
                </c:pt>
                <c:pt idx="35371">
                  <c:v>1.007080078125E-3</c:v>
                </c:pt>
                <c:pt idx="35372">
                  <c:v>1.0068416595458984E-3</c:v>
                </c:pt>
                <c:pt idx="35373">
                  <c:v>1.007080078125E-3</c:v>
                </c:pt>
                <c:pt idx="35374">
                  <c:v>1.007080078125E-3</c:v>
                </c:pt>
                <c:pt idx="35375">
                  <c:v>1.0068416595458984E-3</c:v>
                </c:pt>
                <c:pt idx="35376">
                  <c:v>1.0080337524414063E-3</c:v>
                </c:pt>
                <c:pt idx="35377">
                  <c:v>1.007080078125E-3</c:v>
                </c:pt>
                <c:pt idx="35378">
                  <c:v>1.0068416595458984E-3</c:v>
                </c:pt>
                <c:pt idx="35379">
                  <c:v>1.007080078125E-3</c:v>
                </c:pt>
                <c:pt idx="35380">
                  <c:v>1.007080078125E-3</c:v>
                </c:pt>
                <c:pt idx="35381">
                  <c:v>1.0068416595458984E-3</c:v>
                </c:pt>
                <c:pt idx="35382">
                  <c:v>1.007080078125E-3</c:v>
                </c:pt>
                <c:pt idx="35383">
                  <c:v>1.007080078125E-3</c:v>
                </c:pt>
                <c:pt idx="35384">
                  <c:v>1.0068416595458984E-3</c:v>
                </c:pt>
                <c:pt idx="35385">
                  <c:v>1.007080078125E-3</c:v>
                </c:pt>
                <c:pt idx="35386">
                  <c:v>1.007080078125E-3</c:v>
                </c:pt>
                <c:pt idx="35387">
                  <c:v>1.0068416595458984E-3</c:v>
                </c:pt>
                <c:pt idx="35388">
                  <c:v>1.007080078125E-3</c:v>
                </c:pt>
                <c:pt idx="35389">
                  <c:v>1.0080337524414063E-3</c:v>
                </c:pt>
                <c:pt idx="35390">
                  <c:v>1.007080078125E-3</c:v>
                </c:pt>
                <c:pt idx="35391">
                  <c:v>1.0068416595458984E-3</c:v>
                </c:pt>
                <c:pt idx="35392">
                  <c:v>1.007080078125E-3</c:v>
                </c:pt>
                <c:pt idx="35393">
                  <c:v>1.007080078125E-3</c:v>
                </c:pt>
                <c:pt idx="35394">
                  <c:v>1.0068416595458984E-3</c:v>
                </c:pt>
                <c:pt idx="35395">
                  <c:v>1.007080078125E-3</c:v>
                </c:pt>
                <c:pt idx="35396">
                  <c:v>1.007080078125E-3</c:v>
                </c:pt>
                <c:pt idx="35397">
                  <c:v>1.0068416595458984E-3</c:v>
                </c:pt>
                <c:pt idx="35398">
                  <c:v>1.007080078125E-3</c:v>
                </c:pt>
                <c:pt idx="35399">
                  <c:v>1.007080078125E-3</c:v>
                </c:pt>
                <c:pt idx="35400">
                  <c:v>1.0068416595458984E-3</c:v>
                </c:pt>
                <c:pt idx="35401">
                  <c:v>1.0080337524414063E-3</c:v>
                </c:pt>
                <c:pt idx="35402">
                  <c:v>1.007080078125E-3</c:v>
                </c:pt>
                <c:pt idx="35403">
                  <c:v>1.0068416595458984E-3</c:v>
                </c:pt>
                <c:pt idx="35404">
                  <c:v>1.007080078125E-3</c:v>
                </c:pt>
                <c:pt idx="35405">
                  <c:v>1.007080078125E-3</c:v>
                </c:pt>
                <c:pt idx="35406">
                  <c:v>1.0068416595458984E-3</c:v>
                </c:pt>
                <c:pt idx="35407">
                  <c:v>1.007080078125E-3</c:v>
                </c:pt>
                <c:pt idx="35408">
                  <c:v>1.007080078125E-3</c:v>
                </c:pt>
                <c:pt idx="35409">
                  <c:v>1.0068416595458984E-3</c:v>
                </c:pt>
                <c:pt idx="35410">
                  <c:v>1.007080078125E-3</c:v>
                </c:pt>
                <c:pt idx="35411">
                  <c:v>1.007080078125E-3</c:v>
                </c:pt>
                <c:pt idx="35412">
                  <c:v>1.0068416595458984E-3</c:v>
                </c:pt>
                <c:pt idx="35413">
                  <c:v>1.007080078125E-3</c:v>
                </c:pt>
                <c:pt idx="35414">
                  <c:v>1.0080337524414063E-3</c:v>
                </c:pt>
                <c:pt idx="35415">
                  <c:v>1.007080078125E-3</c:v>
                </c:pt>
                <c:pt idx="35416">
                  <c:v>1.0068416595458984E-3</c:v>
                </c:pt>
                <c:pt idx="35417">
                  <c:v>1.007080078125E-3</c:v>
                </c:pt>
                <c:pt idx="35418">
                  <c:v>1.007080078125E-3</c:v>
                </c:pt>
                <c:pt idx="35419">
                  <c:v>1.0068416595458984E-3</c:v>
                </c:pt>
                <c:pt idx="35420">
                  <c:v>1.007080078125E-3</c:v>
                </c:pt>
                <c:pt idx="35421">
                  <c:v>1.007080078125E-3</c:v>
                </c:pt>
                <c:pt idx="35422">
                  <c:v>1.0068416595458984E-3</c:v>
                </c:pt>
                <c:pt idx="35423">
                  <c:v>1.007080078125E-3</c:v>
                </c:pt>
                <c:pt idx="35424">
                  <c:v>1.007080078125E-3</c:v>
                </c:pt>
                <c:pt idx="35425">
                  <c:v>1.0068416595458984E-3</c:v>
                </c:pt>
                <c:pt idx="35426">
                  <c:v>1.0080337524414063E-3</c:v>
                </c:pt>
                <c:pt idx="35427">
                  <c:v>1.007080078125E-3</c:v>
                </c:pt>
                <c:pt idx="35428">
                  <c:v>1.0068416595458984E-3</c:v>
                </c:pt>
                <c:pt idx="35429">
                  <c:v>1.007080078125E-3</c:v>
                </c:pt>
                <c:pt idx="35430">
                  <c:v>1.007080078125E-3</c:v>
                </c:pt>
                <c:pt idx="35431">
                  <c:v>1.0068416595458984E-3</c:v>
                </c:pt>
                <c:pt idx="35432">
                  <c:v>1.007080078125E-3</c:v>
                </c:pt>
                <c:pt idx="35433">
                  <c:v>1.007080078125E-3</c:v>
                </c:pt>
                <c:pt idx="35434">
                  <c:v>1.0068416595458984E-3</c:v>
                </c:pt>
                <c:pt idx="35435">
                  <c:v>1.007080078125E-3</c:v>
                </c:pt>
                <c:pt idx="35436">
                  <c:v>1.007080078125E-3</c:v>
                </c:pt>
                <c:pt idx="35437">
                  <c:v>1.0068416595458984E-3</c:v>
                </c:pt>
                <c:pt idx="35438">
                  <c:v>1.007080078125E-3</c:v>
                </c:pt>
                <c:pt idx="35439">
                  <c:v>1.0080337524414063E-3</c:v>
                </c:pt>
                <c:pt idx="35440">
                  <c:v>1.007080078125E-3</c:v>
                </c:pt>
                <c:pt idx="35441">
                  <c:v>1.0068416595458984E-3</c:v>
                </c:pt>
                <c:pt idx="35442">
                  <c:v>1.007080078125E-3</c:v>
                </c:pt>
                <c:pt idx="35443">
                  <c:v>1.007080078125E-3</c:v>
                </c:pt>
                <c:pt idx="35444">
                  <c:v>1.0068416595458984E-3</c:v>
                </c:pt>
                <c:pt idx="35445">
                  <c:v>1.007080078125E-3</c:v>
                </c:pt>
                <c:pt idx="35446">
                  <c:v>1.007080078125E-3</c:v>
                </c:pt>
                <c:pt idx="35447">
                  <c:v>1.0068416595458984E-3</c:v>
                </c:pt>
                <c:pt idx="35448">
                  <c:v>1.007080078125E-3</c:v>
                </c:pt>
                <c:pt idx="35449">
                  <c:v>1.007080078125E-3</c:v>
                </c:pt>
                <c:pt idx="35450">
                  <c:v>1.0068416595458984E-3</c:v>
                </c:pt>
                <c:pt idx="35451">
                  <c:v>1.0080337524414063E-3</c:v>
                </c:pt>
                <c:pt idx="35452">
                  <c:v>1.007080078125E-3</c:v>
                </c:pt>
                <c:pt idx="35453">
                  <c:v>1.0068416595458984E-3</c:v>
                </c:pt>
                <c:pt idx="35454">
                  <c:v>1.007080078125E-3</c:v>
                </c:pt>
                <c:pt idx="35455">
                  <c:v>1.007080078125E-3</c:v>
                </c:pt>
                <c:pt idx="35456">
                  <c:v>1.0068416595458984E-3</c:v>
                </c:pt>
                <c:pt idx="35457">
                  <c:v>1.007080078125E-3</c:v>
                </c:pt>
                <c:pt idx="35458">
                  <c:v>1.007080078125E-3</c:v>
                </c:pt>
                <c:pt idx="35459">
                  <c:v>1.0068416595458984E-3</c:v>
                </c:pt>
                <c:pt idx="35460">
                  <c:v>1.007080078125E-3</c:v>
                </c:pt>
                <c:pt idx="35461">
                  <c:v>1.007080078125E-3</c:v>
                </c:pt>
                <c:pt idx="35462">
                  <c:v>1.0068416595458984E-3</c:v>
                </c:pt>
                <c:pt idx="35463">
                  <c:v>1.007080078125E-3</c:v>
                </c:pt>
                <c:pt idx="35464">
                  <c:v>1.0080337524414063E-3</c:v>
                </c:pt>
                <c:pt idx="35465">
                  <c:v>1.007080078125E-3</c:v>
                </c:pt>
                <c:pt idx="35466">
                  <c:v>1.0068416595458984E-3</c:v>
                </c:pt>
                <c:pt idx="35467">
                  <c:v>1.007080078125E-3</c:v>
                </c:pt>
                <c:pt idx="35468">
                  <c:v>1.007080078125E-3</c:v>
                </c:pt>
                <c:pt idx="35469">
                  <c:v>1.0068416595458984E-3</c:v>
                </c:pt>
                <c:pt idx="35470">
                  <c:v>1.007080078125E-3</c:v>
                </c:pt>
                <c:pt idx="35471">
                  <c:v>1.007080078125E-3</c:v>
                </c:pt>
                <c:pt idx="35472">
                  <c:v>1.0068416595458984E-3</c:v>
                </c:pt>
                <c:pt idx="35473">
                  <c:v>1.007080078125E-3</c:v>
                </c:pt>
                <c:pt idx="35474">
                  <c:v>1.007080078125E-3</c:v>
                </c:pt>
                <c:pt idx="35475">
                  <c:v>1.0068416595458984E-3</c:v>
                </c:pt>
                <c:pt idx="35476">
                  <c:v>1.0080337524414063E-3</c:v>
                </c:pt>
                <c:pt idx="35477">
                  <c:v>1.007080078125E-3</c:v>
                </c:pt>
                <c:pt idx="35478">
                  <c:v>1.0068416595458984E-3</c:v>
                </c:pt>
                <c:pt idx="35479">
                  <c:v>1.007080078125E-3</c:v>
                </c:pt>
                <c:pt idx="35480">
                  <c:v>1.007080078125E-3</c:v>
                </c:pt>
                <c:pt idx="35481">
                  <c:v>1.0068416595458984E-3</c:v>
                </c:pt>
                <c:pt idx="35482">
                  <c:v>1.007080078125E-3</c:v>
                </c:pt>
                <c:pt idx="35483">
                  <c:v>1.007080078125E-3</c:v>
                </c:pt>
                <c:pt idx="35484">
                  <c:v>1.0068416595458984E-3</c:v>
                </c:pt>
                <c:pt idx="35485">
                  <c:v>1.007080078125E-3</c:v>
                </c:pt>
                <c:pt idx="35486">
                  <c:v>1.007080078125E-3</c:v>
                </c:pt>
                <c:pt idx="35487">
                  <c:v>1.0068416595458984E-3</c:v>
                </c:pt>
                <c:pt idx="35488">
                  <c:v>1.007080078125E-3</c:v>
                </c:pt>
                <c:pt idx="35489">
                  <c:v>1.0080337524414063E-3</c:v>
                </c:pt>
                <c:pt idx="35490">
                  <c:v>1.007080078125E-3</c:v>
                </c:pt>
                <c:pt idx="35491">
                  <c:v>1.0068416595458984E-3</c:v>
                </c:pt>
                <c:pt idx="35492">
                  <c:v>1.007080078125E-3</c:v>
                </c:pt>
                <c:pt idx="35493">
                  <c:v>1.007080078125E-3</c:v>
                </c:pt>
                <c:pt idx="35494">
                  <c:v>1.0068416595458984E-3</c:v>
                </c:pt>
                <c:pt idx="35495">
                  <c:v>1.007080078125E-3</c:v>
                </c:pt>
                <c:pt idx="35496">
                  <c:v>1.007080078125E-3</c:v>
                </c:pt>
                <c:pt idx="35497">
                  <c:v>1.0068416595458984E-3</c:v>
                </c:pt>
                <c:pt idx="35498">
                  <c:v>1.007080078125E-3</c:v>
                </c:pt>
                <c:pt idx="35499">
                  <c:v>1.0068416595458984E-3</c:v>
                </c:pt>
                <c:pt idx="35500">
                  <c:v>1.007080078125E-3</c:v>
                </c:pt>
                <c:pt idx="35501">
                  <c:v>1.0080337524414063E-3</c:v>
                </c:pt>
                <c:pt idx="35502">
                  <c:v>1.007080078125E-3</c:v>
                </c:pt>
                <c:pt idx="35503">
                  <c:v>1.0068416595458984E-3</c:v>
                </c:pt>
                <c:pt idx="35504">
                  <c:v>1.007080078125E-3</c:v>
                </c:pt>
                <c:pt idx="35505">
                  <c:v>1.007080078125E-3</c:v>
                </c:pt>
                <c:pt idx="35506">
                  <c:v>1.0068416595458984E-3</c:v>
                </c:pt>
                <c:pt idx="35507">
                  <c:v>1.007080078125E-3</c:v>
                </c:pt>
                <c:pt idx="35508">
                  <c:v>1.007080078125E-3</c:v>
                </c:pt>
                <c:pt idx="35509">
                  <c:v>1.0068416595458984E-3</c:v>
                </c:pt>
                <c:pt idx="35510">
                  <c:v>1.007080078125E-3</c:v>
                </c:pt>
                <c:pt idx="35511">
                  <c:v>1.007080078125E-3</c:v>
                </c:pt>
                <c:pt idx="35512">
                  <c:v>1.0068416595458984E-3</c:v>
                </c:pt>
                <c:pt idx="35513">
                  <c:v>1.007080078125E-3</c:v>
                </c:pt>
                <c:pt idx="35514">
                  <c:v>1.0080337524414063E-3</c:v>
                </c:pt>
                <c:pt idx="35515">
                  <c:v>1.007080078125E-3</c:v>
                </c:pt>
                <c:pt idx="35516">
                  <c:v>1.0068416595458984E-3</c:v>
                </c:pt>
                <c:pt idx="35517">
                  <c:v>1.007080078125E-3</c:v>
                </c:pt>
                <c:pt idx="35518">
                  <c:v>1.007080078125E-3</c:v>
                </c:pt>
                <c:pt idx="35519">
                  <c:v>1.0068416595458984E-3</c:v>
                </c:pt>
                <c:pt idx="35520">
                  <c:v>1.007080078125E-3</c:v>
                </c:pt>
                <c:pt idx="35521">
                  <c:v>1.0068416595458984E-3</c:v>
                </c:pt>
                <c:pt idx="35522">
                  <c:v>1.007080078125E-3</c:v>
                </c:pt>
                <c:pt idx="35523">
                  <c:v>1.007080078125E-3</c:v>
                </c:pt>
                <c:pt idx="35524">
                  <c:v>1.0068416595458984E-3</c:v>
                </c:pt>
                <c:pt idx="35525">
                  <c:v>1.007080078125E-3</c:v>
                </c:pt>
                <c:pt idx="35526">
                  <c:v>1.0080337524414063E-3</c:v>
                </c:pt>
                <c:pt idx="35527">
                  <c:v>1.007080078125E-3</c:v>
                </c:pt>
                <c:pt idx="35528">
                  <c:v>1.0068416595458984E-3</c:v>
                </c:pt>
                <c:pt idx="35529">
                  <c:v>1.007080078125E-3</c:v>
                </c:pt>
                <c:pt idx="35530">
                  <c:v>1.007080078125E-3</c:v>
                </c:pt>
                <c:pt idx="35531">
                  <c:v>1.0068416595458984E-3</c:v>
                </c:pt>
                <c:pt idx="35532">
                  <c:v>1.007080078125E-3</c:v>
                </c:pt>
                <c:pt idx="35533">
                  <c:v>1.007080078125E-3</c:v>
                </c:pt>
                <c:pt idx="35534">
                  <c:v>1.0068416595458984E-3</c:v>
                </c:pt>
                <c:pt idx="35535">
                  <c:v>1.007080078125E-3</c:v>
                </c:pt>
                <c:pt idx="35536">
                  <c:v>1.007080078125E-3</c:v>
                </c:pt>
                <c:pt idx="35537">
                  <c:v>1.0068416595458984E-3</c:v>
                </c:pt>
                <c:pt idx="35538">
                  <c:v>1.007080078125E-3</c:v>
                </c:pt>
                <c:pt idx="35539">
                  <c:v>1.0080337524414063E-3</c:v>
                </c:pt>
                <c:pt idx="35540">
                  <c:v>1.007080078125E-3</c:v>
                </c:pt>
                <c:pt idx="35541">
                  <c:v>1.0068416595458984E-3</c:v>
                </c:pt>
                <c:pt idx="35542">
                  <c:v>1.007080078125E-3</c:v>
                </c:pt>
                <c:pt idx="35543">
                  <c:v>1.0068416595458984E-3</c:v>
                </c:pt>
                <c:pt idx="35544">
                  <c:v>1.007080078125E-3</c:v>
                </c:pt>
                <c:pt idx="35545">
                  <c:v>1.007080078125E-3</c:v>
                </c:pt>
                <c:pt idx="35546">
                  <c:v>1.0068416595458984E-3</c:v>
                </c:pt>
                <c:pt idx="35547">
                  <c:v>1.007080078125E-3</c:v>
                </c:pt>
                <c:pt idx="35548">
                  <c:v>1.007080078125E-3</c:v>
                </c:pt>
                <c:pt idx="35549">
                  <c:v>1.0068416595458984E-3</c:v>
                </c:pt>
                <c:pt idx="35550">
                  <c:v>1.007080078125E-3</c:v>
                </c:pt>
                <c:pt idx="35551">
                  <c:v>1.0080337524414063E-3</c:v>
                </c:pt>
                <c:pt idx="35552">
                  <c:v>1.007080078125E-3</c:v>
                </c:pt>
                <c:pt idx="35553">
                  <c:v>1.0068416595458984E-3</c:v>
                </c:pt>
                <c:pt idx="35554">
                  <c:v>1.007080078125E-3</c:v>
                </c:pt>
                <c:pt idx="35555">
                  <c:v>1.007080078125E-3</c:v>
                </c:pt>
                <c:pt idx="35556">
                  <c:v>1.0068416595458984E-3</c:v>
                </c:pt>
                <c:pt idx="35557">
                  <c:v>1.007080078125E-3</c:v>
                </c:pt>
                <c:pt idx="35558">
                  <c:v>1.007080078125E-3</c:v>
                </c:pt>
                <c:pt idx="35559">
                  <c:v>1.0068416595458984E-3</c:v>
                </c:pt>
                <c:pt idx="35560">
                  <c:v>1.007080078125E-3</c:v>
                </c:pt>
                <c:pt idx="35561">
                  <c:v>1.007080078125E-3</c:v>
                </c:pt>
                <c:pt idx="35562">
                  <c:v>1.0068416595458984E-3</c:v>
                </c:pt>
                <c:pt idx="35563">
                  <c:v>1.007080078125E-3</c:v>
                </c:pt>
                <c:pt idx="35564">
                  <c:v>1.0080337524414063E-3</c:v>
                </c:pt>
                <c:pt idx="35565">
                  <c:v>1.0068416595458984E-3</c:v>
                </c:pt>
                <c:pt idx="35566">
                  <c:v>1.007080078125E-3</c:v>
                </c:pt>
                <c:pt idx="35567">
                  <c:v>1.007080078125E-3</c:v>
                </c:pt>
                <c:pt idx="35568">
                  <c:v>1.0068416595458984E-3</c:v>
                </c:pt>
                <c:pt idx="35569">
                  <c:v>1.007080078125E-3</c:v>
                </c:pt>
                <c:pt idx="35570">
                  <c:v>1.007080078125E-3</c:v>
                </c:pt>
                <c:pt idx="35571">
                  <c:v>1.0068416595458984E-3</c:v>
                </c:pt>
                <c:pt idx="35572">
                  <c:v>1.007080078125E-3</c:v>
                </c:pt>
                <c:pt idx="35573">
                  <c:v>1.007080078125E-3</c:v>
                </c:pt>
                <c:pt idx="35574">
                  <c:v>1.0068416595458984E-3</c:v>
                </c:pt>
                <c:pt idx="35575">
                  <c:v>1.007080078125E-3</c:v>
                </c:pt>
                <c:pt idx="35576">
                  <c:v>1.0080337524414063E-3</c:v>
                </c:pt>
                <c:pt idx="35577">
                  <c:v>1.007080078125E-3</c:v>
                </c:pt>
                <c:pt idx="35578">
                  <c:v>1.0068416595458984E-3</c:v>
                </c:pt>
                <c:pt idx="35579">
                  <c:v>1.007080078125E-3</c:v>
                </c:pt>
                <c:pt idx="35580">
                  <c:v>1.007080078125E-3</c:v>
                </c:pt>
                <c:pt idx="35581">
                  <c:v>1.0068416595458984E-3</c:v>
                </c:pt>
                <c:pt idx="35582">
                  <c:v>1.007080078125E-3</c:v>
                </c:pt>
                <c:pt idx="35583">
                  <c:v>1.007080078125E-3</c:v>
                </c:pt>
                <c:pt idx="35584">
                  <c:v>1.0068416595458984E-3</c:v>
                </c:pt>
                <c:pt idx="35585">
                  <c:v>1.007080078125E-3</c:v>
                </c:pt>
                <c:pt idx="35586">
                  <c:v>1.007080078125E-3</c:v>
                </c:pt>
                <c:pt idx="35587">
                  <c:v>1.0068416595458984E-3</c:v>
                </c:pt>
                <c:pt idx="35588">
                  <c:v>1.007080078125E-3</c:v>
                </c:pt>
                <c:pt idx="35589">
                  <c:v>1.0080337524414063E-3</c:v>
                </c:pt>
                <c:pt idx="35590">
                  <c:v>1.0068416595458984E-3</c:v>
                </c:pt>
                <c:pt idx="35591">
                  <c:v>1.007080078125E-3</c:v>
                </c:pt>
                <c:pt idx="35592">
                  <c:v>1.007080078125E-3</c:v>
                </c:pt>
                <c:pt idx="35593">
                  <c:v>1.0068416595458984E-3</c:v>
                </c:pt>
                <c:pt idx="35594">
                  <c:v>1.007080078125E-3</c:v>
                </c:pt>
                <c:pt idx="35595">
                  <c:v>1.007080078125E-3</c:v>
                </c:pt>
                <c:pt idx="35596">
                  <c:v>1.0068416595458984E-3</c:v>
                </c:pt>
                <c:pt idx="35597">
                  <c:v>1.007080078125E-3</c:v>
                </c:pt>
                <c:pt idx="35598">
                  <c:v>1.007080078125E-3</c:v>
                </c:pt>
                <c:pt idx="35599">
                  <c:v>1.0068416595458984E-3</c:v>
                </c:pt>
                <c:pt idx="35600">
                  <c:v>1.007080078125E-3</c:v>
                </c:pt>
                <c:pt idx="35601">
                  <c:v>1.0080337524414063E-3</c:v>
                </c:pt>
                <c:pt idx="35602">
                  <c:v>1.007080078125E-3</c:v>
                </c:pt>
                <c:pt idx="35603">
                  <c:v>1.0068416595458984E-3</c:v>
                </c:pt>
                <c:pt idx="35604">
                  <c:v>1.007080078125E-3</c:v>
                </c:pt>
                <c:pt idx="35605">
                  <c:v>1.007080078125E-3</c:v>
                </c:pt>
                <c:pt idx="35606">
                  <c:v>1.0068416595458984E-3</c:v>
                </c:pt>
                <c:pt idx="35607">
                  <c:v>1.007080078125E-3</c:v>
                </c:pt>
                <c:pt idx="35608">
                  <c:v>1.007080078125E-3</c:v>
                </c:pt>
                <c:pt idx="35609">
                  <c:v>1.0068416595458984E-3</c:v>
                </c:pt>
                <c:pt idx="35610">
                  <c:v>1.007080078125E-3</c:v>
                </c:pt>
                <c:pt idx="35611">
                  <c:v>1.007080078125E-3</c:v>
                </c:pt>
                <c:pt idx="35612">
                  <c:v>1.0068416595458984E-3</c:v>
                </c:pt>
                <c:pt idx="35613">
                  <c:v>1.007080078125E-3</c:v>
                </c:pt>
                <c:pt idx="35614">
                  <c:v>1.0080337524414063E-3</c:v>
                </c:pt>
                <c:pt idx="35615">
                  <c:v>1.0068416595458984E-3</c:v>
                </c:pt>
                <c:pt idx="35616">
                  <c:v>1.007080078125E-3</c:v>
                </c:pt>
                <c:pt idx="35617">
                  <c:v>1.007080078125E-3</c:v>
                </c:pt>
                <c:pt idx="35618">
                  <c:v>1.0068416595458984E-3</c:v>
                </c:pt>
                <c:pt idx="35619">
                  <c:v>1.007080078125E-3</c:v>
                </c:pt>
                <c:pt idx="35620">
                  <c:v>1.007080078125E-3</c:v>
                </c:pt>
                <c:pt idx="35621">
                  <c:v>1.0068416595458984E-3</c:v>
                </c:pt>
                <c:pt idx="35622">
                  <c:v>1.007080078125E-3</c:v>
                </c:pt>
                <c:pt idx="35623">
                  <c:v>1.007080078125E-3</c:v>
                </c:pt>
                <c:pt idx="35624">
                  <c:v>1.0068416595458984E-3</c:v>
                </c:pt>
                <c:pt idx="35625">
                  <c:v>1.007080078125E-3</c:v>
                </c:pt>
                <c:pt idx="35626">
                  <c:v>1.0080337524414063E-3</c:v>
                </c:pt>
                <c:pt idx="35627">
                  <c:v>1.007080078125E-3</c:v>
                </c:pt>
                <c:pt idx="35628">
                  <c:v>1.0068416595458984E-3</c:v>
                </c:pt>
                <c:pt idx="35629">
                  <c:v>1.007080078125E-3</c:v>
                </c:pt>
                <c:pt idx="35630">
                  <c:v>1.007080078125E-3</c:v>
                </c:pt>
                <c:pt idx="35631">
                  <c:v>1.0068416595458984E-3</c:v>
                </c:pt>
                <c:pt idx="35632">
                  <c:v>1.007080078125E-3</c:v>
                </c:pt>
                <c:pt idx="35633">
                  <c:v>1.007080078125E-3</c:v>
                </c:pt>
                <c:pt idx="35634">
                  <c:v>1.0068416595458984E-3</c:v>
                </c:pt>
                <c:pt idx="35635">
                  <c:v>1.007080078125E-3</c:v>
                </c:pt>
                <c:pt idx="35636">
                  <c:v>1.007080078125E-3</c:v>
                </c:pt>
                <c:pt idx="35637">
                  <c:v>1.0068416595458984E-3</c:v>
                </c:pt>
                <c:pt idx="35638">
                  <c:v>1.007080078125E-3</c:v>
                </c:pt>
                <c:pt idx="35639">
                  <c:v>1.0080337524414063E-3</c:v>
                </c:pt>
                <c:pt idx="35640">
                  <c:v>1.0068416595458984E-3</c:v>
                </c:pt>
                <c:pt idx="35641">
                  <c:v>1.007080078125E-3</c:v>
                </c:pt>
                <c:pt idx="35642">
                  <c:v>1.007080078125E-3</c:v>
                </c:pt>
                <c:pt idx="35643">
                  <c:v>1.0068416595458984E-3</c:v>
                </c:pt>
                <c:pt idx="35644">
                  <c:v>1.007080078125E-3</c:v>
                </c:pt>
                <c:pt idx="35645">
                  <c:v>1.007080078125E-3</c:v>
                </c:pt>
                <c:pt idx="35646">
                  <c:v>1.0068416595458984E-3</c:v>
                </c:pt>
                <c:pt idx="35647">
                  <c:v>1.007080078125E-3</c:v>
                </c:pt>
                <c:pt idx="35648">
                  <c:v>1.007080078125E-3</c:v>
                </c:pt>
                <c:pt idx="35649">
                  <c:v>1.0068416595458984E-3</c:v>
                </c:pt>
                <c:pt idx="35650">
                  <c:v>1.007080078125E-3</c:v>
                </c:pt>
                <c:pt idx="35651">
                  <c:v>1.0080337524414063E-3</c:v>
                </c:pt>
                <c:pt idx="35652">
                  <c:v>1.007080078125E-3</c:v>
                </c:pt>
                <c:pt idx="35653">
                  <c:v>1.0068416595458984E-3</c:v>
                </c:pt>
                <c:pt idx="35654">
                  <c:v>1.007080078125E-3</c:v>
                </c:pt>
                <c:pt idx="35655">
                  <c:v>1.007080078125E-3</c:v>
                </c:pt>
                <c:pt idx="35656">
                  <c:v>1.0068416595458984E-3</c:v>
                </c:pt>
                <c:pt idx="35657">
                  <c:v>1.007080078125E-3</c:v>
                </c:pt>
                <c:pt idx="35658">
                  <c:v>1.007080078125E-3</c:v>
                </c:pt>
                <c:pt idx="35659">
                  <c:v>1.0068416595458984E-3</c:v>
                </c:pt>
                <c:pt idx="35660">
                  <c:v>1.007080078125E-3</c:v>
                </c:pt>
                <c:pt idx="35661">
                  <c:v>1.007080078125E-3</c:v>
                </c:pt>
                <c:pt idx="35662">
                  <c:v>1.0068416595458984E-3</c:v>
                </c:pt>
                <c:pt idx="35663">
                  <c:v>1.007080078125E-3</c:v>
                </c:pt>
                <c:pt idx="35664">
                  <c:v>1.0080337524414063E-3</c:v>
                </c:pt>
                <c:pt idx="35665">
                  <c:v>1.0068416595458984E-3</c:v>
                </c:pt>
                <c:pt idx="35666">
                  <c:v>1.007080078125E-3</c:v>
                </c:pt>
                <c:pt idx="35667">
                  <c:v>1.007080078125E-3</c:v>
                </c:pt>
                <c:pt idx="35668">
                  <c:v>1.0068416595458984E-3</c:v>
                </c:pt>
                <c:pt idx="35669">
                  <c:v>1.007080078125E-3</c:v>
                </c:pt>
                <c:pt idx="35670">
                  <c:v>1.007080078125E-3</c:v>
                </c:pt>
                <c:pt idx="35671">
                  <c:v>1.0068416595458984E-3</c:v>
                </c:pt>
                <c:pt idx="35672">
                  <c:v>1.007080078125E-3</c:v>
                </c:pt>
                <c:pt idx="35673">
                  <c:v>1.007080078125E-3</c:v>
                </c:pt>
                <c:pt idx="35674">
                  <c:v>1.0068416595458984E-3</c:v>
                </c:pt>
                <c:pt idx="35675">
                  <c:v>1.007080078125E-3</c:v>
                </c:pt>
                <c:pt idx="35676">
                  <c:v>1.0080337524414063E-3</c:v>
                </c:pt>
                <c:pt idx="35677">
                  <c:v>1.007080078125E-3</c:v>
                </c:pt>
                <c:pt idx="35678">
                  <c:v>1.0068416595458984E-3</c:v>
                </c:pt>
                <c:pt idx="35679">
                  <c:v>1.007080078125E-3</c:v>
                </c:pt>
                <c:pt idx="35680">
                  <c:v>1.007080078125E-3</c:v>
                </c:pt>
                <c:pt idx="35681">
                  <c:v>1.0068416595458984E-3</c:v>
                </c:pt>
                <c:pt idx="35682">
                  <c:v>1.007080078125E-3</c:v>
                </c:pt>
                <c:pt idx="35683">
                  <c:v>1.007080078125E-3</c:v>
                </c:pt>
                <c:pt idx="35684">
                  <c:v>1.0068416595458984E-3</c:v>
                </c:pt>
                <c:pt idx="35685">
                  <c:v>1.007080078125E-3</c:v>
                </c:pt>
                <c:pt idx="35686">
                  <c:v>1.007080078125E-3</c:v>
                </c:pt>
                <c:pt idx="35687">
                  <c:v>1.0068416595458984E-3</c:v>
                </c:pt>
                <c:pt idx="35688">
                  <c:v>1.007080078125E-3</c:v>
                </c:pt>
                <c:pt idx="35689">
                  <c:v>1.0080337524414063E-3</c:v>
                </c:pt>
                <c:pt idx="35690">
                  <c:v>1.0068416595458984E-3</c:v>
                </c:pt>
                <c:pt idx="35691">
                  <c:v>1.007080078125E-3</c:v>
                </c:pt>
                <c:pt idx="35692">
                  <c:v>1.007080078125E-3</c:v>
                </c:pt>
                <c:pt idx="35693">
                  <c:v>1.0068416595458984E-3</c:v>
                </c:pt>
                <c:pt idx="35694">
                  <c:v>1.007080078125E-3</c:v>
                </c:pt>
                <c:pt idx="35695">
                  <c:v>1.007080078125E-3</c:v>
                </c:pt>
                <c:pt idx="35696">
                  <c:v>1.0068416595458984E-3</c:v>
                </c:pt>
                <c:pt idx="35697">
                  <c:v>1.007080078125E-3</c:v>
                </c:pt>
                <c:pt idx="35698">
                  <c:v>1.007080078125E-3</c:v>
                </c:pt>
                <c:pt idx="35699">
                  <c:v>1.0068416595458984E-3</c:v>
                </c:pt>
                <c:pt idx="35700">
                  <c:v>1.007080078125E-3</c:v>
                </c:pt>
                <c:pt idx="35701">
                  <c:v>1.0080337524414063E-3</c:v>
                </c:pt>
                <c:pt idx="35702">
                  <c:v>1.007080078125E-3</c:v>
                </c:pt>
                <c:pt idx="35703">
                  <c:v>1.0068416595458984E-3</c:v>
                </c:pt>
                <c:pt idx="35704">
                  <c:v>1.007080078125E-3</c:v>
                </c:pt>
                <c:pt idx="35705">
                  <c:v>1.007080078125E-3</c:v>
                </c:pt>
                <c:pt idx="35706">
                  <c:v>1.0068416595458984E-3</c:v>
                </c:pt>
                <c:pt idx="35707">
                  <c:v>1.007080078125E-3</c:v>
                </c:pt>
                <c:pt idx="35708">
                  <c:v>1.007080078125E-3</c:v>
                </c:pt>
                <c:pt idx="35709">
                  <c:v>1.0068416595458984E-3</c:v>
                </c:pt>
                <c:pt idx="35710">
                  <c:v>1.007080078125E-3</c:v>
                </c:pt>
                <c:pt idx="35711">
                  <c:v>1.007080078125E-3</c:v>
                </c:pt>
                <c:pt idx="35712">
                  <c:v>1.0068416595458984E-3</c:v>
                </c:pt>
                <c:pt idx="35713">
                  <c:v>1.007080078125E-3</c:v>
                </c:pt>
                <c:pt idx="35714">
                  <c:v>1.0080337524414063E-3</c:v>
                </c:pt>
                <c:pt idx="35715">
                  <c:v>1.0068416595458984E-3</c:v>
                </c:pt>
                <c:pt idx="35716">
                  <c:v>1.007080078125E-3</c:v>
                </c:pt>
                <c:pt idx="35717">
                  <c:v>1.007080078125E-3</c:v>
                </c:pt>
                <c:pt idx="35718">
                  <c:v>1.0068416595458984E-3</c:v>
                </c:pt>
                <c:pt idx="35719">
                  <c:v>1.007080078125E-3</c:v>
                </c:pt>
                <c:pt idx="35720">
                  <c:v>1.007080078125E-3</c:v>
                </c:pt>
                <c:pt idx="35721">
                  <c:v>1.0068416595458984E-3</c:v>
                </c:pt>
                <c:pt idx="35722">
                  <c:v>1.007080078125E-3</c:v>
                </c:pt>
                <c:pt idx="35723">
                  <c:v>1.007080078125E-3</c:v>
                </c:pt>
                <c:pt idx="35724">
                  <c:v>1.0068416595458984E-3</c:v>
                </c:pt>
                <c:pt idx="35725">
                  <c:v>1.007080078125E-3</c:v>
                </c:pt>
                <c:pt idx="35726">
                  <c:v>1.0080337524414063E-3</c:v>
                </c:pt>
                <c:pt idx="35727">
                  <c:v>1.007080078125E-3</c:v>
                </c:pt>
                <c:pt idx="35728">
                  <c:v>1.0068416595458984E-3</c:v>
                </c:pt>
                <c:pt idx="35729">
                  <c:v>1.007080078125E-3</c:v>
                </c:pt>
                <c:pt idx="35730">
                  <c:v>1.007080078125E-3</c:v>
                </c:pt>
                <c:pt idx="35731">
                  <c:v>1.0068416595458984E-3</c:v>
                </c:pt>
                <c:pt idx="35732">
                  <c:v>1.007080078125E-3</c:v>
                </c:pt>
                <c:pt idx="35733">
                  <c:v>1.007080078125E-3</c:v>
                </c:pt>
                <c:pt idx="35734">
                  <c:v>1.0068416595458984E-3</c:v>
                </c:pt>
                <c:pt idx="35735">
                  <c:v>1.007080078125E-3</c:v>
                </c:pt>
                <c:pt idx="35736">
                  <c:v>1.007080078125E-3</c:v>
                </c:pt>
                <c:pt idx="35737">
                  <c:v>1.0068416595458984E-3</c:v>
                </c:pt>
                <c:pt idx="35738">
                  <c:v>1.007080078125E-3</c:v>
                </c:pt>
                <c:pt idx="35739">
                  <c:v>1.0080337524414063E-3</c:v>
                </c:pt>
                <c:pt idx="35740">
                  <c:v>1.0068416595458984E-3</c:v>
                </c:pt>
                <c:pt idx="35741">
                  <c:v>1.007080078125E-3</c:v>
                </c:pt>
                <c:pt idx="35742">
                  <c:v>1.007080078125E-3</c:v>
                </c:pt>
                <c:pt idx="35743">
                  <c:v>1.0068416595458984E-3</c:v>
                </c:pt>
                <c:pt idx="35744">
                  <c:v>1.007080078125E-3</c:v>
                </c:pt>
                <c:pt idx="35745">
                  <c:v>1.007080078125E-3</c:v>
                </c:pt>
                <c:pt idx="35746">
                  <c:v>1.0068416595458984E-3</c:v>
                </c:pt>
                <c:pt idx="35747">
                  <c:v>1.007080078125E-3</c:v>
                </c:pt>
                <c:pt idx="35748">
                  <c:v>1.007080078125E-3</c:v>
                </c:pt>
                <c:pt idx="35749">
                  <c:v>1.0068416595458984E-3</c:v>
                </c:pt>
                <c:pt idx="35750">
                  <c:v>1.007080078125E-3</c:v>
                </c:pt>
                <c:pt idx="35751">
                  <c:v>1.0080337524414063E-3</c:v>
                </c:pt>
                <c:pt idx="35752">
                  <c:v>1.007080078125E-3</c:v>
                </c:pt>
                <c:pt idx="35753">
                  <c:v>1.0068416595458984E-3</c:v>
                </c:pt>
                <c:pt idx="35754">
                  <c:v>1.007080078125E-3</c:v>
                </c:pt>
                <c:pt idx="35755">
                  <c:v>1.007080078125E-3</c:v>
                </c:pt>
                <c:pt idx="35756">
                  <c:v>1.0068416595458984E-3</c:v>
                </c:pt>
                <c:pt idx="35757">
                  <c:v>1.007080078125E-3</c:v>
                </c:pt>
                <c:pt idx="35758">
                  <c:v>1.007080078125E-3</c:v>
                </c:pt>
                <c:pt idx="35759">
                  <c:v>1.0068416595458984E-3</c:v>
                </c:pt>
                <c:pt idx="35760">
                  <c:v>1.007080078125E-3</c:v>
                </c:pt>
                <c:pt idx="35761">
                  <c:v>1.007080078125E-3</c:v>
                </c:pt>
                <c:pt idx="35762">
                  <c:v>1.0068416595458984E-3</c:v>
                </c:pt>
                <c:pt idx="35763">
                  <c:v>1.007080078125E-3</c:v>
                </c:pt>
                <c:pt idx="35764">
                  <c:v>1.0080337524414063E-3</c:v>
                </c:pt>
                <c:pt idx="35765">
                  <c:v>1.0068416595458984E-3</c:v>
                </c:pt>
                <c:pt idx="35766">
                  <c:v>1.007080078125E-3</c:v>
                </c:pt>
                <c:pt idx="35767">
                  <c:v>1.007080078125E-3</c:v>
                </c:pt>
                <c:pt idx="35768">
                  <c:v>1.0068416595458984E-3</c:v>
                </c:pt>
                <c:pt idx="35769">
                  <c:v>1.007080078125E-3</c:v>
                </c:pt>
                <c:pt idx="35770">
                  <c:v>1.007080078125E-3</c:v>
                </c:pt>
                <c:pt idx="35771">
                  <c:v>1.0068416595458984E-3</c:v>
                </c:pt>
                <c:pt idx="35772">
                  <c:v>1.007080078125E-3</c:v>
                </c:pt>
                <c:pt idx="35773">
                  <c:v>1.007080078125E-3</c:v>
                </c:pt>
                <c:pt idx="35774">
                  <c:v>1.0068416595458984E-3</c:v>
                </c:pt>
                <c:pt idx="35775">
                  <c:v>1.007080078125E-3</c:v>
                </c:pt>
                <c:pt idx="35776">
                  <c:v>1.0080337524414063E-3</c:v>
                </c:pt>
                <c:pt idx="35777">
                  <c:v>1.007080078125E-3</c:v>
                </c:pt>
                <c:pt idx="35778">
                  <c:v>1.0068416595458984E-3</c:v>
                </c:pt>
                <c:pt idx="35779">
                  <c:v>1.007080078125E-3</c:v>
                </c:pt>
                <c:pt idx="35780">
                  <c:v>1.007080078125E-3</c:v>
                </c:pt>
                <c:pt idx="35781">
                  <c:v>1.0068416595458984E-3</c:v>
                </c:pt>
                <c:pt idx="35782">
                  <c:v>1.007080078125E-3</c:v>
                </c:pt>
                <c:pt idx="35783">
                  <c:v>1.007080078125E-3</c:v>
                </c:pt>
                <c:pt idx="35784">
                  <c:v>1.0068416595458984E-3</c:v>
                </c:pt>
                <c:pt idx="35785">
                  <c:v>1.007080078125E-3</c:v>
                </c:pt>
                <c:pt idx="35786">
                  <c:v>1.007080078125E-3</c:v>
                </c:pt>
                <c:pt idx="35787">
                  <c:v>1.0068416595458984E-3</c:v>
                </c:pt>
                <c:pt idx="35788">
                  <c:v>1.0080337524414063E-3</c:v>
                </c:pt>
                <c:pt idx="35789">
                  <c:v>1.007080078125E-3</c:v>
                </c:pt>
                <c:pt idx="35790">
                  <c:v>1.0068416595458984E-3</c:v>
                </c:pt>
                <c:pt idx="35791">
                  <c:v>1.007080078125E-3</c:v>
                </c:pt>
                <c:pt idx="35792">
                  <c:v>1.007080078125E-3</c:v>
                </c:pt>
                <c:pt idx="35793">
                  <c:v>1.0068416595458984E-3</c:v>
                </c:pt>
                <c:pt idx="35794">
                  <c:v>1.007080078125E-3</c:v>
                </c:pt>
                <c:pt idx="35795">
                  <c:v>1.007080078125E-3</c:v>
                </c:pt>
                <c:pt idx="35796">
                  <c:v>1.0068416595458984E-3</c:v>
                </c:pt>
                <c:pt idx="35797">
                  <c:v>1.007080078125E-3</c:v>
                </c:pt>
                <c:pt idx="35798">
                  <c:v>1.007080078125E-3</c:v>
                </c:pt>
                <c:pt idx="35799">
                  <c:v>1.0068416595458984E-3</c:v>
                </c:pt>
                <c:pt idx="35800">
                  <c:v>1.007080078125E-3</c:v>
                </c:pt>
                <c:pt idx="35801">
                  <c:v>1.0080337524414063E-3</c:v>
                </c:pt>
                <c:pt idx="35802">
                  <c:v>1.007080078125E-3</c:v>
                </c:pt>
                <c:pt idx="35803">
                  <c:v>1.0068416595458984E-3</c:v>
                </c:pt>
                <c:pt idx="35804">
                  <c:v>1.007080078125E-3</c:v>
                </c:pt>
                <c:pt idx="35805">
                  <c:v>1.007080078125E-3</c:v>
                </c:pt>
                <c:pt idx="35806">
                  <c:v>1.0068416595458984E-3</c:v>
                </c:pt>
                <c:pt idx="35807">
                  <c:v>1.007080078125E-3</c:v>
                </c:pt>
                <c:pt idx="35808">
                  <c:v>1.007080078125E-3</c:v>
                </c:pt>
                <c:pt idx="35809">
                  <c:v>1.0068416595458984E-3</c:v>
                </c:pt>
                <c:pt idx="35810">
                  <c:v>1.007080078125E-3</c:v>
                </c:pt>
                <c:pt idx="35811">
                  <c:v>1.007080078125E-3</c:v>
                </c:pt>
                <c:pt idx="35812">
                  <c:v>1.0068416595458984E-3</c:v>
                </c:pt>
                <c:pt idx="35813">
                  <c:v>1.0080337524414063E-3</c:v>
                </c:pt>
                <c:pt idx="35814">
                  <c:v>1.007080078125E-3</c:v>
                </c:pt>
                <c:pt idx="35815">
                  <c:v>1.0068416595458984E-3</c:v>
                </c:pt>
                <c:pt idx="35816">
                  <c:v>1.007080078125E-3</c:v>
                </c:pt>
                <c:pt idx="35817">
                  <c:v>1.007080078125E-3</c:v>
                </c:pt>
                <c:pt idx="35818">
                  <c:v>1.0068416595458984E-3</c:v>
                </c:pt>
                <c:pt idx="35819">
                  <c:v>1.007080078125E-3</c:v>
                </c:pt>
                <c:pt idx="35820">
                  <c:v>1.007080078125E-3</c:v>
                </c:pt>
                <c:pt idx="35821">
                  <c:v>7.0500373840332031E-3</c:v>
                </c:pt>
                <c:pt idx="35822">
                  <c:v>1.0068416595458984E-3</c:v>
                </c:pt>
                <c:pt idx="35823">
                  <c:v>1.007080078125E-3</c:v>
                </c:pt>
                <c:pt idx="35824">
                  <c:v>1.007080078125E-3</c:v>
                </c:pt>
                <c:pt idx="35825">
                  <c:v>1.0068416595458984E-3</c:v>
                </c:pt>
                <c:pt idx="35826">
                  <c:v>1.007080078125E-3</c:v>
                </c:pt>
                <c:pt idx="35827">
                  <c:v>1.007080078125E-3</c:v>
                </c:pt>
                <c:pt idx="35828">
                  <c:v>1.0068416595458984E-3</c:v>
                </c:pt>
                <c:pt idx="35829">
                  <c:v>1.007080078125E-3</c:v>
                </c:pt>
                <c:pt idx="35830">
                  <c:v>1.007080078125E-3</c:v>
                </c:pt>
                <c:pt idx="35831">
                  <c:v>1.0068416595458984E-3</c:v>
                </c:pt>
                <c:pt idx="35832">
                  <c:v>1.0080337524414063E-3</c:v>
                </c:pt>
                <c:pt idx="35833">
                  <c:v>1.007080078125E-3</c:v>
                </c:pt>
                <c:pt idx="35834">
                  <c:v>1.0068416595458984E-3</c:v>
                </c:pt>
                <c:pt idx="35835">
                  <c:v>1.007080078125E-3</c:v>
                </c:pt>
                <c:pt idx="35836">
                  <c:v>1.007080078125E-3</c:v>
                </c:pt>
                <c:pt idx="35837">
                  <c:v>1.0068416595458984E-3</c:v>
                </c:pt>
                <c:pt idx="35838">
                  <c:v>1.007080078125E-3</c:v>
                </c:pt>
                <c:pt idx="35839">
                  <c:v>1.007080078125E-3</c:v>
                </c:pt>
                <c:pt idx="35840">
                  <c:v>1.0068416595458984E-3</c:v>
                </c:pt>
                <c:pt idx="35841">
                  <c:v>1.007080078125E-3</c:v>
                </c:pt>
                <c:pt idx="35842">
                  <c:v>1.007080078125E-3</c:v>
                </c:pt>
                <c:pt idx="35843">
                  <c:v>1.0068416595458984E-3</c:v>
                </c:pt>
                <c:pt idx="35844">
                  <c:v>1.007080078125E-3</c:v>
                </c:pt>
                <c:pt idx="35845">
                  <c:v>1.0080337524414063E-3</c:v>
                </c:pt>
                <c:pt idx="35846">
                  <c:v>1.007080078125E-3</c:v>
                </c:pt>
                <c:pt idx="35847">
                  <c:v>1.0068416595458984E-3</c:v>
                </c:pt>
                <c:pt idx="35848">
                  <c:v>1.007080078125E-3</c:v>
                </c:pt>
                <c:pt idx="35849">
                  <c:v>1.007080078125E-3</c:v>
                </c:pt>
                <c:pt idx="35850">
                  <c:v>1.0068416595458984E-3</c:v>
                </c:pt>
                <c:pt idx="35851">
                  <c:v>1.007080078125E-3</c:v>
                </c:pt>
                <c:pt idx="35852">
                  <c:v>1.007080078125E-3</c:v>
                </c:pt>
                <c:pt idx="35853">
                  <c:v>1.0068416595458984E-3</c:v>
                </c:pt>
                <c:pt idx="35854">
                  <c:v>1.007080078125E-3</c:v>
                </c:pt>
                <c:pt idx="35855">
                  <c:v>1.007080078125E-3</c:v>
                </c:pt>
                <c:pt idx="35856">
                  <c:v>1.0068416595458984E-3</c:v>
                </c:pt>
                <c:pt idx="35857">
                  <c:v>1.0080337524414063E-3</c:v>
                </c:pt>
                <c:pt idx="35858">
                  <c:v>1.007080078125E-3</c:v>
                </c:pt>
                <c:pt idx="35859">
                  <c:v>1.0068416595458984E-3</c:v>
                </c:pt>
                <c:pt idx="35860">
                  <c:v>1.007080078125E-3</c:v>
                </c:pt>
                <c:pt idx="35861">
                  <c:v>1.007080078125E-3</c:v>
                </c:pt>
                <c:pt idx="35862">
                  <c:v>1.0068416595458984E-3</c:v>
                </c:pt>
                <c:pt idx="35863">
                  <c:v>1.007080078125E-3</c:v>
                </c:pt>
                <c:pt idx="35864">
                  <c:v>2.1148920059204102E-2</c:v>
                </c:pt>
                <c:pt idx="35865">
                  <c:v>1.007080078125E-3</c:v>
                </c:pt>
                <c:pt idx="35866">
                  <c:v>1.007080078125E-3</c:v>
                </c:pt>
                <c:pt idx="35867">
                  <c:v>1.0068416595458984E-3</c:v>
                </c:pt>
                <c:pt idx="35868">
                  <c:v>1.007080078125E-3</c:v>
                </c:pt>
                <c:pt idx="35869">
                  <c:v>1.007080078125E-3</c:v>
                </c:pt>
                <c:pt idx="35870">
                  <c:v>1.0068416595458984E-3</c:v>
                </c:pt>
                <c:pt idx="35871">
                  <c:v>1.007080078125E-3</c:v>
                </c:pt>
                <c:pt idx="35872">
                  <c:v>1.007080078125E-3</c:v>
                </c:pt>
                <c:pt idx="35873">
                  <c:v>1.0068416595458984E-3</c:v>
                </c:pt>
                <c:pt idx="35874">
                  <c:v>1.007080078125E-3</c:v>
                </c:pt>
                <c:pt idx="35875">
                  <c:v>1.0080337524414063E-3</c:v>
                </c:pt>
                <c:pt idx="35876">
                  <c:v>1.007080078125E-3</c:v>
                </c:pt>
                <c:pt idx="35877">
                  <c:v>1.0068416595458984E-3</c:v>
                </c:pt>
                <c:pt idx="35878">
                  <c:v>1.007080078125E-3</c:v>
                </c:pt>
                <c:pt idx="35879">
                  <c:v>1.007080078125E-3</c:v>
                </c:pt>
                <c:pt idx="35880">
                  <c:v>1.0068416595458984E-3</c:v>
                </c:pt>
                <c:pt idx="35881">
                  <c:v>1.007080078125E-3</c:v>
                </c:pt>
                <c:pt idx="35882">
                  <c:v>1.007080078125E-3</c:v>
                </c:pt>
                <c:pt idx="35883">
                  <c:v>1.8127918243408203E-2</c:v>
                </c:pt>
                <c:pt idx="35884">
                  <c:v>1.007080078125E-3</c:v>
                </c:pt>
                <c:pt idx="35885">
                  <c:v>1.0068416595458984E-3</c:v>
                </c:pt>
                <c:pt idx="35886">
                  <c:v>1.007080078125E-3</c:v>
                </c:pt>
                <c:pt idx="35887">
                  <c:v>1.007080078125E-3</c:v>
                </c:pt>
                <c:pt idx="35888">
                  <c:v>1.0068416595458984E-3</c:v>
                </c:pt>
                <c:pt idx="35889">
                  <c:v>1.007080078125E-3</c:v>
                </c:pt>
                <c:pt idx="35890">
                  <c:v>1.007080078125E-3</c:v>
                </c:pt>
                <c:pt idx="35891">
                  <c:v>1.0068416595458984E-3</c:v>
                </c:pt>
                <c:pt idx="35892">
                  <c:v>1.007080078125E-3</c:v>
                </c:pt>
                <c:pt idx="35893">
                  <c:v>1.007080078125E-3</c:v>
                </c:pt>
                <c:pt idx="35894">
                  <c:v>1.0068416595458984E-3</c:v>
                </c:pt>
                <c:pt idx="35895">
                  <c:v>1.0080337524414063E-3</c:v>
                </c:pt>
                <c:pt idx="35896">
                  <c:v>1.007080078125E-3</c:v>
                </c:pt>
                <c:pt idx="35897">
                  <c:v>1.0068416595458984E-3</c:v>
                </c:pt>
                <c:pt idx="35898">
                  <c:v>1.007080078125E-3</c:v>
                </c:pt>
                <c:pt idx="35899">
                  <c:v>1.007080078125E-3</c:v>
                </c:pt>
                <c:pt idx="35900">
                  <c:v>1.0068416595458984E-3</c:v>
                </c:pt>
                <c:pt idx="35901">
                  <c:v>1.007080078125E-3</c:v>
                </c:pt>
                <c:pt idx="35902">
                  <c:v>1.007080078125E-3</c:v>
                </c:pt>
                <c:pt idx="35903">
                  <c:v>1.0068416595458984E-3</c:v>
                </c:pt>
                <c:pt idx="35904">
                  <c:v>1.007080078125E-3</c:v>
                </c:pt>
                <c:pt idx="35905">
                  <c:v>1.007080078125E-3</c:v>
                </c:pt>
                <c:pt idx="35906">
                  <c:v>1.0068416595458984E-3</c:v>
                </c:pt>
                <c:pt idx="35907">
                  <c:v>1.007080078125E-3</c:v>
                </c:pt>
                <c:pt idx="35908">
                  <c:v>1.0080337524414063E-3</c:v>
                </c:pt>
                <c:pt idx="35909">
                  <c:v>1.007080078125E-3</c:v>
                </c:pt>
                <c:pt idx="35910">
                  <c:v>1.0068416595458984E-3</c:v>
                </c:pt>
                <c:pt idx="35911">
                  <c:v>1.007080078125E-3</c:v>
                </c:pt>
                <c:pt idx="35912">
                  <c:v>1.007080078125E-3</c:v>
                </c:pt>
                <c:pt idx="35913">
                  <c:v>1.0068416595458984E-3</c:v>
                </c:pt>
                <c:pt idx="35914">
                  <c:v>1.007080078125E-3</c:v>
                </c:pt>
                <c:pt idx="35915">
                  <c:v>1.007080078125E-3</c:v>
                </c:pt>
                <c:pt idx="35916">
                  <c:v>1.0068416595458984E-3</c:v>
                </c:pt>
                <c:pt idx="35917">
                  <c:v>1.007080078125E-3</c:v>
                </c:pt>
                <c:pt idx="35918">
                  <c:v>1.007080078125E-3</c:v>
                </c:pt>
                <c:pt idx="35919">
                  <c:v>1.0068416595458984E-3</c:v>
                </c:pt>
                <c:pt idx="35920">
                  <c:v>1.0080337524414063E-3</c:v>
                </c:pt>
                <c:pt idx="35921">
                  <c:v>1.007080078125E-3</c:v>
                </c:pt>
                <c:pt idx="35922">
                  <c:v>1.0068416595458984E-3</c:v>
                </c:pt>
                <c:pt idx="35923">
                  <c:v>1.007080078125E-3</c:v>
                </c:pt>
                <c:pt idx="35924">
                  <c:v>7.0490837097167969E-3</c:v>
                </c:pt>
                <c:pt idx="35925">
                  <c:v>1.0068416595458984E-3</c:v>
                </c:pt>
                <c:pt idx="35926">
                  <c:v>1.007080078125E-3</c:v>
                </c:pt>
                <c:pt idx="35927">
                  <c:v>1.0080337524414063E-3</c:v>
                </c:pt>
                <c:pt idx="35928">
                  <c:v>1.007080078125E-3</c:v>
                </c:pt>
                <c:pt idx="35929">
                  <c:v>1.0068416595458984E-3</c:v>
                </c:pt>
                <c:pt idx="35930">
                  <c:v>1.007080078125E-3</c:v>
                </c:pt>
                <c:pt idx="35931">
                  <c:v>1.007080078125E-3</c:v>
                </c:pt>
                <c:pt idx="35932">
                  <c:v>1.0068416595458984E-3</c:v>
                </c:pt>
                <c:pt idx="35933">
                  <c:v>1.007080078125E-3</c:v>
                </c:pt>
                <c:pt idx="35934">
                  <c:v>1.007080078125E-3</c:v>
                </c:pt>
                <c:pt idx="35935">
                  <c:v>1.0068416595458984E-3</c:v>
                </c:pt>
                <c:pt idx="35936">
                  <c:v>1.007080078125E-3</c:v>
                </c:pt>
                <c:pt idx="35937">
                  <c:v>1.007080078125E-3</c:v>
                </c:pt>
                <c:pt idx="35938">
                  <c:v>1.0068416595458984E-3</c:v>
                </c:pt>
                <c:pt idx="35939">
                  <c:v>1.0080337524414063E-3</c:v>
                </c:pt>
                <c:pt idx="35940">
                  <c:v>1.007080078125E-3</c:v>
                </c:pt>
                <c:pt idx="35941">
                  <c:v>1.0068416595458984E-3</c:v>
                </c:pt>
                <c:pt idx="35942">
                  <c:v>1.007080078125E-3</c:v>
                </c:pt>
                <c:pt idx="35943">
                  <c:v>1.007080078125E-3</c:v>
                </c:pt>
                <c:pt idx="35944">
                  <c:v>1.0068416595458984E-3</c:v>
                </c:pt>
                <c:pt idx="35945">
                  <c:v>1.007080078125E-3</c:v>
                </c:pt>
                <c:pt idx="35946">
                  <c:v>1.007080078125E-3</c:v>
                </c:pt>
                <c:pt idx="35947">
                  <c:v>1.0068416595458984E-3</c:v>
                </c:pt>
                <c:pt idx="35948">
                  <c:v>1.007080078125E-3</c:v>
                </c:pt>
                <c:pt idx="35949">
                  <c:v>1.007080078125E-3</c:v>
                </c:pt>
                <c:pt idx="35950">
                  <c:v>1.0068416595458984E-3</c:v>
                </c:pt>
                <c:pt idx="35951">
                  <c:v>1.007080078125E-3</c:v>
                </c:pt>
                <c:pt idx="35952">
                  <c:v>1.0080337524414063E-3</c:v>
                </c:pt>
                <c:pt idx="35953">
                  <c:v>1.007080078125E-3</c:v>
                </c:pt>
                <c:pt idx="35954">
                  <c:v>1.0068416595458984E-3</c:v>
                </c:pt>
                <c:pt idx="35955">
                  <c:v>1.007080078125E-3</c:v>
                </c:pt>
                <c:pt idx="35956">
                  <c:v>1.007080078125E-3</c:v>
                </c:pt>
                <c:pt idx="35957">
                  <c:v>1.0068416595458984E-3</c:v>
                </c:pt>
                <c:pt idx="35958">
                  <c:v>1.007080078125E-3</c:v>
                </c:pt>
                <c:pt idx="35959">
                  <c:v>1.007080078125E-3</c:v>
                </c:pt>
                <c:pt idx="35960">
                  <c:v>1.0068416595458984E-3</c:v>
                </c:pt>
                <c:pt idx="35961">
                  <c:v>1.007080078125E-3</c:v>
                </c:pt>
                <c:pt idx="35962">
                  <c:v>1.0068416595458984E-3</c:v>
                </c:pt>
                <c:pt idx="35963">
                  <c:v>1.007080078125E-3</c:v>
                </c:pt>
                <c:pt idx="35964">
                  <c:v>1.0080337524414063E-3</c:v>
                </c:pt>
                <c:pt idx="35965">
                  <c:v>1.007080078125E-3</c:v>
                </c:pt>
                <c:pt idx="35966">
                  <c:v>1.0068416595458984E-3</c:v>
                </c:pt>
                <c:pt idx="35967">
                  <c:v>1.007080078125E-3</c:v>
                </c:pt>
                <c:pt idx="35968">
                  <c:v>1.007080078125E-3</c:v>
                </c:pt>
                <c:pt idx="35969">
                  <c:v>1.0068416595458984E-3</c:v>
                </c:pt>
                <c:pt idx="35970">
                  <c:v>1.007080078125E-3</c:v>
                </c:pt>
                <c:pt idx="35971">
                  <c:v>1.007080078125E-3</c:v>
                </c:pt>
                <c:pt idx="35972">
                  <c:v>1.0068416595458984E-3</c:v>
                </c:pt>
                <c:pt idx="35973">
                  <c:v>1.007080078125E-3</c:v>
                </c:pt>
                <c:pt idx="35974">
                  <c:v>1.007080078125E-3</c:v>
                </c:pt>
                <c:pt idx="35975">
                  <c:v>1.0068416595458984E-3</c:v>
                </c:pt>
                <c:pt idx="35976">
                  <c:v>1.007080078125E-3</c:v>
                </c:pt>
                <c:pt idx="35977">
                  <c:v>1.0080337524414063E-3</c:v>
                </c:pt>
                <c:pt idx="35978">
                  <c:v>1.007080078125E-3</c:v>
                </c:pt>
                <c:pt idx="35979">
                  <c:v>1.0068416595458984E-3</c:v>
                </c:pt>
                <c:pt idx="35980">
                  <c:v>1.007080078125E-3</c:v>
                </c:pt>
                <c:pt idx="35981">
                  <c:v>1.007080078125E-3</c:v>
                </c:pt>
                <c:pt idx="35982">
                  <c:v>1.0068416595458984E-3</c:v>
                </c:pt>
                <c:pt idx="35983">
                  <c:v>1.007080078125E-3</c:v>
                </c:pt>
                <c:pt idx="35984">
                  <c:v>1.0068416595458984E-3</c:v>
                </c:pt>
                <c:pt idx="35985">
                  <c:v>1.007080078125E-3</c:v>
                </c:pt>
                <c:pt idx="35986">
                  <c:v>1.007080078125E-3</c:v>
                </c:pt>
                <c:pt idx="35987">
                  <c:v>1.0068416595458984E-3</c:v>
                </c:pt>
                <c:pt idx="35988">
                  <c:v>1.007080078125E-3</c:v>
                </c:pt>
                <c:pt idx="35989">
                  <c:v>1.0080337524414063E-3</c:v>
                </c:pt>
                <c:pt idx="35990">
                  <c:v>1.007080078125E-3</c:v>
                </c:pt>
                <c:pt idx="35991">
                  <c:v>1.0068416595458984E-3</c:v>
                </c:pt>
                <c:pt idx="35992">
                  <c:v>1.007080078125E-3</c:v>
                </c:pt>
                <c:pt idx="35993">
                  <c:v>1.007080078125E-3</c:v>
                </c:pt>
                <c:pt idx="35994">
                  <c:v>1.0068416595458984E-3</c:v>
                </c:pt>
                <c:pt idx="35995">
                  <c:v>1.007080078125E-3</c:v>
                </c:pt>
                <c:pt idx="35996">
                  <c:v>1.007080078125E-3</c:v>
                </c:pt>
                <c:pt idx="35997">
                  <c:v>1.0068416595458984E-3</c:v>
                </c:pt>
                <c:pt idx="35998">
                  <c:v>1.007080078125E-3</c:v>
                </c:pt>
                <c:pt idx="35999">
                  <c:v>1.007080078125E-3</c:v>
                </c:pt>
                <c:pt idx="36000">
                  <c:v>1.0068416595458984E-3</c:v>
                </c:pt>
                <c:pt idx="36001">
                  <c:v>1.007080078125E-3</c:v>
                </c:pt>
                <c:pt idx="36002">
                  <c:v>1.0080337524414063E-3</c:v>
                </c:pt>
                <c:pt idx="36003">
                  <c:v>1.007080078125E-3</c:v>
                </c:pt>
                <c:pt idx="36004">
                  <c:v>1.0068416595458984E-3</c:v>
                </c:pt>
                <c:pt idx="36005">
                  <c:v>1.007080078125E-3</c:v>
                </c:pt>
                <c:pt idx="36006">
                  <c:v>1.0068416595458984E-3</c:v>
                </c:pt>
                <c:pt idx="36007">
                  <c:v>1.007080078125E-3</c:v>
                </c:pt>
                <c:pt idx="36008">
                  <c:v>1.007080078125E-3</c:v>
                </c:pt>
                <c:pt idx="36009">
                  <c:v>1.0068416595458984E-3</c:v>
                </c:pt>
                <c:pt idx="36010">
                  <c:v>1.007080078125E-3</c:v>
                </c:pt>
                <c:pt idx="36011">
                  <c:v>1.007080078125E-3</c:v>
                </c:pt>
                <c:pt idx="36012">
                  <c:v>1.0068416595458984E-3</c:v>
                </c:pt>
                <c:pt idx="36013">
                  <c:v>1.007080078125E-3</c:v>
                </c:pt>
                <c:pt idx="36014">
                  <c:v>1.0080337524414063E-3</c:v>
                </c:pt>
                <c:pt idx="36015">
                  <c:v>1.007080078125E-3</c:v>
                </c:pt>
                <c:pt idx="36016">
                  <c:v>1.0068416595458984E-3</c:v>
                </c:pt>
                <c:pt idx="36017">
                  <c:v>1.007080078125E-3</c:v>
                </c:pt>
                <c:pt idx="36018">
                  <c:v>1.007080078125E-3</c:v>
                </c:pt>
                <c:pt idx="36019">
                  <c:v>1.0068416595458984E-3</c:v>
                </c:pt>
                <c:pt idx="36020">
                  <c:v>1.007080078125E-3</c:v>
                </c:pt>
                <c:pt idx="36021">
                  <c:v>1.007080078125E-3</c:v>
                </c:pt>
                <c:pt idx="36022">
                  <c:v>1.0068416595458984E-3</c:v>
                </c:pt>
                <c:pt idx="36023">
                  <c:v>1.007080078125E-3</c:v>
                </c:pt>
                <c:pt idx="36024">
                  <c:v>1.007080078125E-3</c:v>
                </c:pt>
                <c:pt idx="36025">
                  <c:v>1.0068416595458984E-3</c:v>
                </c:pt>
                <c:pt idx="36026">
                  <c:v>1.007080078125E-3</c:v>
                </c:pt>
                <c:pt idx="36027">
                  <c:v>1.0080337524414063E-3</c:v>
                </c:pt>
                <c:pt idx="36028">
                  <c:v>1.0068416595458984E-3</c:v>
                </c:pt>
                <c:pt idx="36029">
                  <c:v>1.007080078125E-3</c:v>
                </c:pt>
                <c:pt idx="36030">
                  <c:v>1.007080078125E-3</c:v>
                </c:pt>
                <c:pt idx="36031">
                  <c:v>1.0068416595458984E-3</c:v>
                </c:pt>
                <c:pt idx="36032">
                  <c:v>1.007080078125E-3</c:v>
                </c:pt>
                <c:pt idx="36033">
                  <c:v>1.007080078125E-3</c:v>
                </c:pt>
                <c:pt idx="36034">
                  <c:v>1.0068416595458984E-3</c:v>
                </c:pt>
                <c:pt idx="36035">
                  <c:v>1.007080078125E-3</c:v>
                </c:pt>
                <c:pt idx="36036">
                  <c:v>1.007080078125E-3</c:v>
                </c:pt>
                <c:pt idx="36037">
                  <c:v>1.0068416595458984E-3</c:v>
                </c:pt>
                <c:pt idx="36038">
                  <c:v>1.007080078125E-3</c:v>
                </c:pt>
                <c:pt idx="36039">
                  <c:v>1.0080337524414063E-3</c:v>
                </c:pt>
                <c:pt idx="36040">
                  <c:v>1.007080078125E-3</c:v>
                </c:pt>
                <c:pt idx="36041">
                  <c:v>1.0068416595458984E-3</c:v>
                </c:pt>
                <c:pt idx="36042">
                  <c:v>1.007080078125E-3</c:v>
                </c:pt>
                <c:pt idx="36043">
                  <c:v>1.007080078125E-3</c:v>
                </c:pt>
                <c:pt idx="36044">
                  <c:v>1.0068416595458984E-3</c:v>
                </c:pt>
                <c:pt idx="36045">
                  <c:v>1.007080078125E-3</c:v>
                </c:pt>
                <c:pt idx="36046">
                  <c:v>1.007080078125E-3</c:v>
                </c:pt>
                <c:pt idx="36047">
                  <c:v>1.0068416595458984E-3</c:v>
                </c:pt>
                <c:pt idx="36048">
                  <c:v>1.007080078125E-3</c:v>
                </c:pt>
                <c:pt idx="36049">
                  <c:v>1.007080078125E-3</c:v>
                </c:pt>
                <c:pt idx="36050">
                  <c:v>1.0068416595458984E-3</c:v>
                </c:pt>
                <c:pt idx="36051">
                  <c:v>1.007080078125E-3</c:v>
                </c:pt>
                <c:pt idx="36052">
                  <c:v>1.0080337524414063E-3</c:v>
                </c:pt>
                <c:pt idx="36053">
                  <c:v>1.0068416595458984E-3</c:v>
                </c:pt>
                <c:pt idx="36054">
                  <c:v>1.007080078125E-3</c:v>
                </c:pt>
                <c:pt idx="36055">
                  <c:v>1.007080078125E-3</c:v>
                </c:pt>
                <c:pt idx="36056">
                  <c:v>1.0068416595458984E-3</c:v>
                </c:pt>
                <c:pt idx="36057">
                  <c:v>1.007080078125E-3</c:v>
                </c:pt>
                <c:pt idx="36058">
                  <c:v>1.007080078125E-3</c:v>
                </c:pt>
                <c:pt idx="36059">
                  <c:v>1.0068416595458984E-3</c:v>
                </c:pt>
                <c:pt idx="36060">
                  <c:v>1.007080078125E-3</c:v>
                </c:pt>
                <c:pt idx="36061">
                  <c:v>1.007080078125E-3</c:v>
                </c:pt>
                <c:pt idx="36062">
                  <c:v>1.0068416595458984E-3</c:v>
                </c:pt>
                <c:pt idx="36063">
                  <c:v>1.007080078125E-3</c:v>
                </c:pt>
                <c:pt idx="36064">
                  <c:v>1.0080337524414063E-3</c:v>
                </c:pt>
                <c:pt idx="36065">
                  <c:v>1.007080078125E-3</c:v>
                </c:pt>
                <c:pt idx="36066">
                  <c:v>1.0068416595458984E-3</c:v>
                </c:pt>
                <c:pt idx="36067">
                  <c:v>1.007080078125E-3</c:v>
                </c:pt>
                <c:pt idx="36068">
                  <c:v>1.007080078125E-3</c:v>
                </c:pt>
                <c:pt idx="36069">
                  <c:v>1.0068416595458984E-3</c:v>
                </c:pt>
                <c:pt idx="36070">
                  <c:v>1.007080078125E-3</c:v>
                </c:pt>
                <c:pt idx="36071">
                  <c:v>1.007080078125E-3</c:v>
                </c:pt>
                <c:pt idx="36072">
                  <c:v>1.0068416595458984E-3</c:v>
                </c:pt>
                <c:pt idx="36073">
                  <c:v>1.007080078125E-3</c:v>
                </c:pt>
                <c:pt idx="36074">
                  <c:v>1.007080078125E-3</c:v>
                </c:pt>
                <c:pt idx="36075">
                  <c:v>1.0068416595458984E-3</c:v>
                </c:pt>
                <c:pt idx="36076">
                  <c:v>1.007080078125E-3</c:v>
                </c:pt>
                <c:pt idx="36077">
                  <c:v>1.0080337524414063E-3</c:v>
                </c:pt>
                <c:pt idx="36078">
                  <c:v>1.0068416595458984E-3</c:v>
                </c:pt>
                <c:pt idx="36079">
                  <c:v>1.007080078125E-3</c:v>
                </c:pt>
                <c:pt idx="36080">
                  <c:v>1.007080078125E-3</c:v>
                </c:pt>
                <c:pt idx="36081">
                  <c:v>1.0068416595458984E-3</c:v>
                </c:pt>
                <c:pt idx="36082">
                  <c:v>1.007080078125E-3</c:v>
                </c:pt>
                <c:pt idx="36083">
                  <c:v>1.007080078125E-3</c:v>
                </c:pt>
                <c:pt idx="36084">
                  <c:v>1.0068416595458984E-3</c:v>
                </c:pt>
                <c:pt idx="36085">
                  <c:v>1.007080078125E-3</c:v>
                </c:pt>
                <c:pt idx="36086">
                  <c:v>1.007080078125E-3</c:v>
                </c:pt>
                <c:pt idx="36087">
                  <c:v>1.0068416595458984E-3</c:v>
                </c:pt>
                <c:pt idx="36088">
                  <c:v>1.007080078125E-3</c:v>
                </c:pt>
                <c:pt idx="36089">
                  <c:v>1.0080337524414063E-3</c:v>
                </c:pt>
                <c:pt idx="36090">
                  <c:v>1.007080078125E-3</c:v>
                </c:pt>
                <c:pt idx="36091">
                  <c:v>1.0068416595458984E-3</c:v>
                </c:pt>
                <c:pt idx="36092">
                  <c:v>1.007080078125E-3</c:v>
                </c:pt>
                <c:pt idx="36093">
                  <c:v>1.007080078125E-3</c:v>
                </c:pt>
                <c:pt idx="36094">
                  <c:v>1.0068416595458984E-3</c:v>
                </c:pt>
                <c:pt idx="36095">
                  <c:v>1.007080078125E-3</c:v>
                </c:pt>
                <c:pt idx="36096">
                  <c:v>1.007080078125E-3</c:v>
                </c:pt>
                <c:pt idx="36097">
                  <c:v>1.0068416595458984E-3</c:v>
                </c:pt>
                <c:pt idx="36098">
                  <c:v>1.007080078125E-3</c:v>
                </c:pt>
                <c:pt idx="36099">
                  <c:v>1.007080078125E-3</c:v>
                </c:pt>
                <c:pt idx="36100">
                  <c:v>1.0068416595458984E-3</c:v>
                </c:pt>
                <c:pt idx="36101">
                  <c:v>1.007080078125E-3</c:v>
                </c:pt>
                <c:pt idx="36102">
                  <c:v>1.0080337524414063E-3</c:v>
                </c:pt>
                <c:pt idx="36103">
                  <c:v>1.0068416595458984E-3</c:v>
                </c:pt>
                <c:pt idx="36104">
                  <c:v>1.007080078125E-3</c:v>
                </c:pt>
                <c:pt idx="36105">
                  <c:v>1.007080078125E-3</c:v>
                </c:pt>
                <c:pt idx="36106">
                  <c:v>1.0068416595458984E-3</c:v>
                </c:pt>
                <c:pt idx="36107">
                  <c:v>1.007080078125E-3</c:v>
                </c:pt>
                <c:pt idx="36108">
                  <c:v>1.007080078125E-3</c:v>
                </c:pt>
                <c:pt idx="36109">
                  <c:v>1.0068416595458984E-3</c:v>
                </c:pt>
                <c:pt idx="36110">
                  <c:v>1.007080078125E-3</c:v>
                </c:pt>
                <c:pt idx="36111">
                  <c:v>1.007080078125E-3</c:v>
                </c:pt>
                <c:pt idx="36112">
                  <c:v>1.0068416595458984E-3</c:v>
                </c:pt>
                <c:pt idx="36113">
                  <c:v>1.007080078125E-3</c:v>
                </c:pt>
                <c:pt idx="36114">
                  <c:v>1.0080337524414063E-3</c:v>
                </c:pt>
                <c:pt idx="36115">
                  <c:v>1.007080078125E-3</c:v>
                </c:pt>
                <c:pt idx="36116">
                  <c:v>1.0068416595458984E-3</c:v>
                </c:pt>
                <c:pt idx="36117">
                  <c:v>1.007080078125E-3</c:v>
                </c:pt>
                <c:pt idx="36118">
                  <c:v>1.007080078125E-3</c:v>
                </c:pt>
                <c:pt idx="36119">
                  <c:v>1.0068416595458984E-3</c:v>
                </c:pt>
                <c:pt idx="36120">
                  <c:v>1.007080078125E-3</c:v>
                </c:pt>
                <c:pt idx="36121">
                  <c:v>1.007080078125E-3</c:v>
                </c:pt>
                <c:pt idx="36122">
                  <c:v>1.0068416595458984E-3</c:v>
                </c:pt>
                <c:pt idx="36123">
                  <c:v>1.007080078125E-3</c:v>
                </c:pt>
                <c:pt idx="36124">
                  <c:v>1.007080078125E-3</c:v>
                </c:pt>
                <c:pt idx="36125">
                  <c:v>1.0068416595458984E-3</c:v>
                </c:pt>
                <c:pt idx="36126">
                  <c:v>1.007080078125E-3</c:v>
                </c:pt>
                <c:pt idx="36127">
                  <c:v>1.0080337524414063E-3</c:v>
                </c:pt>
                <c:pt idx="36128">
                  <c:v>1.0068416595458984E-3</c:v>
                </c:pt>
                <c:pt idx="36129">
                  <c:v>1.007080078125E-3</c:v>
                </c:pt>
                <c:pt idx="36130">
                  <c:v>3.0210018157958984E-3</c:v>
                </c:pt>
                <c:pt idx="36131">
                  <c:v>1.007080078125E-3</c:v>
                </c:pt>
                <c:pt idx="36132">
                  <c:v>1.0068416595458984E-3</c:v>
                </c:pt>
                <c:pt idx="36133">
                  <c:v>1.007080078125E-3</c:v>
                </c:pt>
                <c:pt idx="36134">
                  <c:v>1.007080078125E-3</c:v>
                </c:pt>
                <c:pt idx="36135">
                  <c:v>1.0068416595458984E-3</c:v>
                </c:pt>
                <c:pt idx="36136">
                  <c:v>1.007080078125E-3</c:v>
                </c:pt>
                <c:pt idx="36137">
                  <c:v>1.0080337524414063E-3</c:v>
                </c:pt>
                <c:pt idx="36138">
                  <c:v>1.007080078125E-3</c:v>
                </c:pt>
                <c:pt idx="36139">
                  <c:v>1.0068416595458984E-3</c:v>
                </c:pt>
                <c:pt idx="36140">
                  <c:v>1.007080078125E-3</c:v>
                </c:pt>
                <c:pt idx="36141">
                  <c:v>1.007080078125E-3</c:v>
                </c:pt>
                <c:pt idx="36142">
                  <c:v>1.0068416595458984E-3</c:v>
                </c:pt>
                <c:pt idx="36143">
                  <c:v>1.007080078125E-3</c:v>
                </c:pt>
                <c:pt idx="36144">
                  <c:v>1.007080078125E-3</c:v>
                </c:pt>
                <c:pt idx="36145">
                  <c:v>1.0068416595458984E-3</c:v>
                </c:pt>
                <c:pt idx="36146">
                  <c:v>1.007080078125E-3</c:v>
                </c:pt>
                <c:pt idx="36147">
                  <c:v>1.007080078125E-3</c:v>
                </c:pt>
                <c:pt idx="36148">
                  <c:v>1.0068416595458984E-3</c:v>
                </c:pt>
                <c:pt idx="36149">
                  <c:v>1.007080078125E-3</c:v>
                </c:pt>
                <c:pt idx="36150">
                  <c:v>1.0080337524414063E-3</c:v>
                </c:pt>
                <c:pt idx="36151">
                  <c:v>1.0068416595458984E-3</c:v>
                </c:pt>
                <c:pt idx="36152">
                  <c:v>1.007080078125E-3</c:v>
                </c:pt>
                <c:pt idx="36153">
                  <c:v>1.007080078125E-3</c:v>
                </c:pt>
                <c:pt idx="36154">
                  <c:v>1.0068416595458984E-3</c:v>
                </c:pt>
                <c:pt idx="36155">
                  <c:v>1.007080078125E-3</c:v>
                </c:pt>
                <c:pt idx="36156">
                  <c:v>1.007080078125E-3</c:v>
                </c:pt>
                <c:pt idx="36157">
                  <c:v>1.0068416595458984E-3</c:v>
                </c:pt>
                <c:pt idx="36158">
                  <c:v>1.007080078125E-3</c:v>
                </c:pt>
                <c:pt idx="36159">
                  <c:v>1.007080078125E-3</c:v>
                </c:pt>
                <c:pt idx="36160">
                  <c:v>1.0068416595458984E-3</c:v>
                </c:pt>
                <c:pt idx="36161">
                  <c:v>1.007080078125E-3</c:v>
                </c:pt>
                <c:pt idx="36162">
                  <c:v>1.0080337524414063E-3</c:v>
                </c:pt>
                <c:pt idx="36163">
                  <c:v>1.007080078125E-3</c:v>
                </c:pt>
                <c:pt idx="36164">
                  <c:v>1.0068416595458984E-3</c:v>
                </c:pt>
                <c:pt idx="36165">
                  <c:v>1.007080078125E-3</c:v>
                </c:pt>
                <c:pt idx="36166">
                  <c:v>1.007080078125E-3</c:v>
                </c:pt>
                <c:pt idx="36167">
                  <c:v>1.0068416595458984E-3</c:v>
                </c:pt>
                <c:pt idx="36168">
                  <c:v>1.007080078125E-3</c:v>
                </c:pt>
                <c:pt idx="36169">
                  <c:v>1.007080078125E-3</c:v>
                </c:pt>
                <c:pt idx="36170">
                  <c:v>1.0068416595458984E-3</c:v>
                </c:pt>
                <c:pt idx="36171">
                  <c:v>1.007080078125E-3</c:v>
                </c:pt>
                <c:pt idx="36172">
                  <c:v>1.007080078125E-3</c:v>
                </c:pt>
                <c:pt idx="36173">
                  <c:v>1.0068416595458984E-3</c:v>
                </c:pt>
                <c:pt idx="36174">
                  <c:v>1.007080078125E-3</c:v>
                </c:pt>
                <c:pt idx="36175">
                  <c:v>1.0080337524414063E-3</c:v>
                </c:pt>
                <c:pt idx="36176">
                  <c:v>1.0068416595458984E-3</c:v>
                </c:pt>
                <c:pt idx="36177">
                  <c:v>1.007080078125E-3</c:v>
                </c:pt>
                <c:pt idx="36178">
                  <c:v>1.007080078125E-3</c:v>
                </c:pt>
                <c:pt idx="36179">
                  <c:v>1.0068416595458984E-3</c:v>
                </c:pt>
                <c:pt idx="36180">
                  <c:v>1.007080078125E-3</c:v>
                </c:pt>
                <c:pt idx="36181">
                  <c:v>1.007080078125E-3</c:v>
                </c:pt>
                <c:pt idx="36182">
                  <c:v>1.0068416595458984E-3</c:v>
                </c:pt>
                <c:pt idx="36183">
                  <c:v>1.007080078125E-3</c:v>
                </c:pt>
                <c:pt idx="36184">
                  <c:v>1.007080078125E-3</c:v>
                </c:pt>
                <c:pt idx="36185">
                  <c:v>1.0068416595458984E-3</c:v>
                </c:pt>
                <c:pt idx="36186">
                  <c:v>1.007080078125E-3</c:v>
                </c:pt>
                <c:pt idx="36187">
                  <c:v>1.0080337524414063E-3</c:v>
                </c:pt>
                <c:pt idx="36188">
                  <c:v>1.007080078125E-3</c:v>
                </c:pt>
                <c:pt idx="36189">
                  <c:v>1.0068416595458984E-3</c:v>
                </c:pt>
                <c:pt idx="36190">
                  <c:v>1.007080078125E-3</c:v>
                </c:pt>
                <c:pt idx="36191">
                  <c:v>1.007080078125E-3</c:v>
                </c:pt>
                <c:pt idx="36192">
                  <c:v>1.0068416595458984E-3</c:v>
                </c:pt>
                <c:pt idx="36193">
                  <c:v>1.007080078125E-3</c:v>
                </c:pt>
                <c:pt idx="36194">
                  <c:v>1.007080078125E-3</c:v>
                </c:pt>
                <c:pt idx="36195">
                  <c:v>1.0068416595458984E-3</c:v>
                </c:pt>
                <c:pt idx="36196">
                  <c:v>1.007080078125E-3</c:v>
                </c:pt>
                <c:pt idx="36197">
                  <c:v>1.007080078125E-3</c:v>
                </c:pt>
                <c:pt idx="36198">
                  <c:v>1.0068416595458984E-3</c:v>
                </c:pt>
                <c:pt idx="36199">
                  <c:v>1.007080078125E-3</c:v>
                </c:pt>
                <c:pt idx="36200">
                  <c:v>1.0080337524414063E-3</c:v>
                </c:pt>
                <c:pt idx="36201">
                  <c:v>1.0068416595458984E-3</c:v>
                </c:pt>
                <c:pt idx="36202">
                  <c:v>1.007080078125E-3</c:v>
                </c:pt>
                <c:pt idx="36203">
                  <c:v>1.007080078125E-3</c:v>
                </c:pt>
                <c:pt idx="36204">
                  <c:v>1.0068416595458984E-3</c:v>
                </c:pt>
                <c:pt idx="36205">
                  <c:v>1.007080078125E-3</c:v>
                </c:pt>
                <c:pt idx="36206">
                  <c:v>1.007080078125E-3</c:v>
                </c:pt>
                <c:pt idx="36207">
                  <c:v>1.0068416595458984E-3</c:v>
                </c:pt>
                <c:pt idx="36208">
                  <c:v>1.007080078125E-3</c:v>
                </c:pt>
                <c:pt idx="36209">
                  <c:v>1.007080078125E-3</c:v>
                </c:pt>
                <c:pt idx="36210">
                  <c:v>1.0068416595458984E-3</c:v>
                </c:pt>
                <c:pt idx="36211">
                  <c:v>1.007080078125E-3</c:v>
                </c:pt>
                <c:pt idx="36212">
                  <c:v>1.0080337524414063E-3</c:v>
                </c:pt>
                <c:pt idx="36213">
                  <c:v>1.007080078125E-3</c:v>
                </c:pt>
                <c:pt idx="36214">
                  <c:v>1.0068416595458984E-3</c:v>
                </c:pt>
                <c:pt idx="36215">
                  <c:v>1.007080078125E-3</c:v>
                </c:pt>
                <c:pt idx="36216">
                  <c:v>1.007080078125E-3</c:v>
                </c:pt>
                <c:pt idx="36217">
                  <c:v>1.0068416595458984E-3</c:v>
                </c:pt>
                <c:pt idx="36218">
                  <c:v>1.007080078125E-3</c:v>
                </c:pt>
                <c:pt idx="36219">
                  <c:v>1.007080078125E-3</c:v>
                </c:pt>
                <c:pt idx="36220">
                  <c:v>1.0068416595458984E-3</c:v>
                </c:pt>
                <c:pt idx="36221">
                  <c:v>1.007080078125E-3</c:v>
                </c:pt>
                <c:pt idx="36222">
                  <c:v>1.007080078125E-3</c:v>
                </c:pt>
                <c:pt idx="36223">
                  <c:v>1.0068416595458984E-3</c:v>
                </c:pt>
                <c:pt idx="36224">
                  <c:v>1.007080078125E-3</c:v>
                </c:pt>
                <c:pt idx="36225">
                  <c:v>1.0080337524414063E-3</c:v>
                </c:pt>
                <c:pt idx="36226">
                  <c:v>1.0068416595458984E-3</c:v>
                </c:pt>
                <c:pt idx="36227">
                  <c:v>1.007080078125E-3</c:v>
                </c:pt>
                <c:pt idx="36228">
                  <c:v>1.007080078125E-3</c:v>
                </c:pt>
                <c:pt idx="36229">
                  <c:v>1.0068416595458984E-3</c:v>
                </c:pt>
                <c:pt idx="36230">
                  <c:v>1.007080078125E-3</c:v>
                </c:pt>
                <c:pt idx="36231">
                  <c:v>1.007080078125E-3</c:v>
                </c:pt>
                <c:pt idx="36232">
                  <c:v>1.0068416595458984E-3</c:v>
                </c:pt>
                <c:pt idx="36233">
                  <c:v>1.007080078125E-3</c:v>
                </c:pt>
                <c:pt idx="36234">
                  <c:v>1.007080078125E-3</c:v>
                </c:pt>
                <c:pt idx="36235">
                  <c:v>1.0068416595458984E-3</c:v>
                </c:pt>
                <c:pt idx="36236">
                  <c:v>1.007080078125E-3</c:v>
                </c:pt>
                <c:pt idx="36237">
                  <c:v>1.0080337524414063E-3</c:v>
                </c:pt>
                <c:pt idx="36238">
                  <c:v>1.007080078125E-3</c:v>
                </c:pt>
                <c:pt idx="36239">
                  <c:v>1.0068416595458984E-3</c:v>
                </c:pt>
                <c:pt idx="36240">
                  <c:v>1.007080078125E-3</c:v>
                </c:pt>
                <c:pt idx="36241">
                  <c:v>1.007080078125E-3</c:v>
                </c:pt>
                <c:pt idx="36242">
                  <c:v>1.0068416595458984E-3</c:v>
                </c:pt>
                <c:pt idx="36243">
                  <c:v>1.007080078125E-3</c:v>
                </c:pt>
                <c:pt idx="36244">
                  <c:v>1.007080078125E-3</c:v>
                </c:pt>
                <c:pt idx="36245">
                  <c:v>1.0068416595458984E-3</c:v>
                </c:pt>
                <c:pt idx="36246">
                  <c:v>1.007080078125E-3</c:v>
                </c:pt>
                <c:pt idx="36247">
                  <c:v>1.007080078125E-3</c:v>
                </c:pt>
                <c:pt idx="36248">
                  <c:v>1.0068416595458984E-3</c:v>
                </c:pt>
                <c:pt idx="36249">
                  <c:v>1.0080337524414063E-3</c:v>
                </c:pt>
                <c:pt idx="36250">
                  <c:v>1.007080078125E-3</c:v>
                </c:pt>
                <c:pt idx="36251">
                  <c:v>1.0068416595458984E-3</c:v>
                </c:pt>
                <c:pt idx="36252">
                  <c:v>1.007080078125E-3</c:v>
                </c:pt>
                <c:pt idx="36253">
                  <c:v>1.007080078125E-3</c:v>
                </c:pt>
                <c:pt idx="36254">
                  <c:v>1.0068416595458984E-3</c:v>
                </c:pt>
                <c:pt idx="36255">
                  <c:v>1.007080078125E-3</c:v>
                </c:pt>
                <c:pt idx="36256">
                  <c:v>1.007080078125E-3</c:v>
                </c:pt>
                <c:pt idx="36257">
                  <c:v>1.0068416595458984E-3</c:v>
                </c:pt>
                <c:pt idx="36258">
                  <c:v>1.007080078125E-3</c:v>
                </c:pt>
                <c:pt idx="36259">
                  <c:v>1.007080078125E-3</c:v>
                </c:pt>
                <c:pt idx="36260">
                  <c:v>1.0068416595458984E-3</c:v>
                </c:pt>
                <c:pt idx="36261">
                  <c:v>1.007080078125E-3</c:v>
                </c:pt>
                <c:pt idx="36262">
                  <c:v>1.0080337524414063E-3</c:v>
                </c:pt>
                <c:pt idx="36263">
                  <c:v>1.007080078125E-3</c:v>
                </c:pt>
                <c:pt idx="36264">
                  <c:v>1.0068416595458984E-3</c:v>
                </c:pt>
                <c:pt idx="36265">
                  <c:v>1.007080078125E-3</c:v>
                </c:pt>
                <c:pt idx="36266">
                  <c:v>1.007080078125E-3</c:v>
                </c:pt>
                <c:pt idx="36267">
                  <c:v>1.0068416595458984E-3</c:v>
                </c:pt>
                <c:pt idx="36268">
                  <c:v>1.007080078125E-3</c:v>
                </c:pt>
                <c:pt idx="36269">
                  <c:v>1.007080078125E-3</c:v>
                </c:pt>
                <c:pt idx="36270">
                  <c:v>1.0068416595458984E-3</c:v>
                </c:pt>
                <c:pt idx="36271">
                  <c:v>1.007080078125E-3</c:v>
                </c:pt>
                <c:pt idx="36272">
                  <c:v>1.007080078125E-3</c:v>
                </c:pt>
                <c:pt idx="36273">
                  <c:v>1.0068416595458984E-3</c:v>
                </c:pt>
                <c:pt idx="36274">
                  <c:v>1.0080337524414063E-3</c:v>
                </c:pt>
                <c:pt idx="36275">
                  <c:v>1.007080078125E-3</c:v>
                </c:pt>
                <c:pt idx="36276">
                  <c:v>8.0559253692626953E-3</c:v>
                </c:pt>
                <c:pt idx="36277">
                  <c:v>1.007080078125E-3</c:v>
                </c:pt>
                <c:pt idx="36278">
                  <c:v>1.0068416595458984E-3</c:v>
                </c:pt>
                <c:pt idx="36279">
                  <c:v>1.007080078125E-3</c:v>
                </c:pt>
                <c:pt idx="36280">
                  <c:v>1.0080337524414063E-3</c:v>
                </c:pt>
                <c:pt idx="36281">
                  <c:v>1.007080078125E-3</c:v>
                </c:pt>
                <c:pt idx="36282">
                  <c:v>1.0068416595458984E-3</c:v>
                </c:pt>
                <c:pt idx="36283">
                  <c:v>1.007080078125E-3</c:v>
                </c:pt>
                <c:pt idx="36284">
                  <c:v>1.007080078125E-3</c:v>
                </c:pt>
                <c:pt idx="36285">
                  <c:v>1.0068416595458984E-3</c:v>
                </c:pt>
                <c:pt idx="36286">
                  <c:v>1.007080078125E-3</c:v>
                </c:pt>
                <c:pt idx="36287">
                  <c:v>1.007080078125E-3</c:v>
                </c:pt>
                <c:pt idx="36288">
                  <c:v>1.0068416595458984E-3</c:v>
                </c:pt>
                <c:pt idx="36289">
                  <c:v>1.007080078125E-3</c:v>
                </c:pt>
                <c:pt idx="36290">
                  <c:v>1.007080078125E-3</c:v>
                </c:pt>
                <c:pt idx="36291">
                  <c:v>1.0068416595458984E-3</c:v>
                </c:pt>
                <c:pt idx="36292">
                  <c:v>1.0080337524414063E-3</c:v>
                </c:pt>
                <c:pt idx="36293">
                  <c:v>1.007080078125E-3</c:v>
                </c:pt>
                <c:pt idx="36294">
                  <c:v>1.0068416595458984E-3</c:v>
                </c:pt>
                <c:pt idx="36295">
                  <c:v>1.007080078125E-3</c:v>
                </c:pt>
                <c:pt idx="36296">
                  <c:v>1.007080078125E-3</c:v>
                </c:pt>
                <c:pt idx="36297">
                  <c:v>1.0068416595458984E-3</c:v>
                </c:pt>
                <c:pt idx="36298">
                  <c:v>1.007080078125E-3</c:v>
                </c:pt>
                <c:pt idx="36299">
                  <c:v>1.007080078125E-3</c:v>
                </c:pt>
                <c:pt idx="36300">
                  <c:v>1.0068416595458984E-3</c:v>
                </c:pt>
                <c:pt idx="36301">
                  <c:v>1.007080078125E-3</c:v>
                </c:pt>
                <c:pt idx="36302">
                  <c:v>1.007080078125E-3</c:v>
                </c:pt>
                <c:pt idx="36303">
                  <c:v>1.0068416595458984E-3</c:v>
                </c:pt>
                <c:pt idx="36304">
                  <c:v>1.007080078125E-3</c:v>
                </c:pt>
                <c:pt idx="36305">
                  <c:v>1.0080337524414063E-3</c:v>
                </c:pt>
                <c:pt idx="36306">
                  <c:v>1.007080078125E-3</c:v>
                </c:pt>
                <c:pt idx="36307">
                  <c:v>1.0068416595458984E-3</c:v>
                </c:pt>
                <c:pt idx="36308">
                  <c:v>1.007080078125E-3</c:v>
                </c:pt>
                <c:pt idx="36309">
                  <c:v>1.007080078125E-3</c:v>
                </c:pt>
                <c:pt idx="36310">
                  <c:v>1.0068416595458984E-3</c:v>
                </c:pt>
                <c:pt idx="36311">
                  <c:v>1.007080078125E-3</c:v>
                </c:pt>
                <c:pt idx="36312">
                  <c:v>1.007080078125E-3</c:v>
                </c:pt>
                <c:pt idx="36313">
                  <c:v>1.0068416595458984E-3</c:v>
                </c:pt>
                <c:pt idx="36314">
                  <c:v>1.007080078125E-3</c:v>
                </c:pt>
                <c:pt idx="36315">
                  <c:v>1.007080078125E-3</c:v>
                </c:pt>
                <c:pt idx="36316">
                  <c:v>1.0068416595458984E-3</c:v>
                </c:pt>
                <c:pt idx="36317">
                  <c:v>1.0080337524414063E-3</c:v>
                </c:pt>
                <c:pt idx="36318">
                  <c:v>1.007080078125E-3</c:v>
                </c:pt>
                <c:pt idx="36319">
                  <c:v>1.0068416595458984E-3</c:v>
                </c:pt>
                <c:pt idx="36320">
                  <c:v>1.007080078125E-3</c:v>
                </c:pt>
                <c:pt idx="36321">
                  <c:v>1.007080078125E-3</c:v>
                </c:pt>
                <c:pt idx="36322">
                  <c:v>1.0068416595458984E-3</c:v>
                </c:pt>
                <c:pt idx="36323">
                  <c:v>1.007080078125E-3</c:v>
                </c:pt>
                <c:pt idx="36324">
                  <c:v>1.007080078125E-3</c:v>
                </c:pt>
                <c:pt idx="36325">
                  <c:v>1.0068416595458984E-3</c:v>
                </c:pt>
                <c:pt idx="36326">
                  <c:v>1.007080078125E-3</c:v>
                </c:pt>
                <c:pt idx="36327">
                  <c:v>1.007080078125E-3</c:v>
                </c:pt>
                <c:pt idx="36328">
                  <c:v>1.0068416595458984E-3</c:v>
                </c:pt>
                <c:pt idx="36329">
                  <c:v>1.007080078125E-3</c:v>
                </c:pt>
                <c:pt idx="36330">
                  <c:v>1.0080337524414063E-3</c:v>
                </c:pt>
                <c:pt idx="36331">
                  <c:v>1.007080078125E-3</c:v>
                </c:pt>
                <c:pt idx="36332">
                  <c:v>1.0068416595458984E-3</c:v>
                </c:pt>
                <c:pt idx="36333">
                  <c:v>1.007080078125E-3</c:v>
                </c:pt>
                <c:pt idx="36334">
                  <c:v>1.007080078125E-3</c:v>
                </c:pt>
                <c:pt idx="36335">
                  <c:v>1.0068416595458984E-3</c:v>
                </c:pt>
                <c:pt idx="36336">
                  <c:v>1.007080078125E-3</c:v>
                </c:pt>
                <c:pt idx="36337">
                  <c:v>1.007080078125E-3</c:v>
                </c:pt>
                <c:pt idx="36338">
                  <c:v>1.0068416595458984E-3</c:v>
                </c:pt>
                <c:pt idx="36339">
                  <c:v>1.007080078125E-3</c:v>
                </c:pt>
                <c:pt idx="36340">
                  <c:v>1.007080078125E-3</c:v>
                </c:pt>
                <c:pt idx="36341">
                  <c:v>1.0068416595458984E-3</c:v>
                </c:pt>
                <c:pt idx="36342">
                  <c:v>1.0080337524414063E-3</c:v>
                </c:pt>
                <c:pt idx="36343">
                  <c:v>1.007080078125E-3</c:v>
                </c:pt>
                <c:pt idx="36344">
                  <c:v>1.0068416595458984E-3</c:v>
                </c:pt>
                <c:pt idx="36345">
                  <c:v>1.007080078125E-3</c:v>
                </c:pt>
                <c:pt idx="36346">
                  <c:v>1.007080078125E-3</c:v>
                </c:pt>
                <c:pt idx="36347">
                  <c:v>1.0068416595458984E-3</c:v>
                </c:pt>
                <c:pt idx="36348">
                  <c:v>1.007080078125E-3</c:v>
                </c:pt>
                <c:pt idx="36349">
                  <c:v>1.007080078125E-3</c:v>
                </c:pt>
                <c:pt idx="36350">
                  <c:v>1.0068416595458984E-3</c:v>
                </c:pt>
                <c:pt idx="36351">
                  <c:v>1.007080078125E-3</c:v>
                </c:pt>
                <c:pt idx="36352">
                  <c:v>1.007080078125E-3</c:v>
                </c:pt>
                <c:pt idx="36353">
                  <c:v>1.0068416595458984E-3</c:v>
                </c:pt>
                <c:pt idx="36354">
                  <c:v>1.007080078125E-3</c:v>
                </c:pt>
                <c:pt idx="36355">
                  <c:v>1.0080337524414063E-3</c:v>
                </c:pt>
                <c:pt idx="36356">
                  <c:v>1.007080078125E-3</c:v>
                </c:pt>
                <c:pt idx="36357">
                  <c:v>1.0068416595458984E-3</c:v>
                </c:pt>
                <c:pt idx="36358">
                  <c:v>1.007080078125E-3</c:v>
                </c:pt>
                <c:pt idx="36359">
                  <c:v>1.007080078125E-3</c:v>
                </c:pt>
                <c:pt idx="36360">
                  <c:v>1.0068416595458984E-3</c:v>
                </c:pt>
                <c:pt idx="36361">
                  <c:v>1.007080078125E-3</c:v>
                </c:pt>
                <c:pt idx="36362">
                  <c:v>1.007080078125E-3</c:v>
                </c:pt>
                <c:pt idx="36363">
                  <c:v>1.0068416595458984E-3</c:v>
                </c:pt>
                <c:pt idx="36364">
                  <c:v>1.007080078125E-3</c:v>
                </c:pt>
                <c:pt idx="36365">
                  <c:v>1.007080078125E-3</c:v>
                </c:pt>
                <c:pt idx="36366">
                  <c:v>1.0068416595458984E-3</c:v>
                </c:pt>
                <c:pt idx="36367">
                  <c:v>1.0080337524414063E-3</c:v>
                </c:pt>
                <c:pt idx="36368">
                  <c:v>1.007080078125E-3</c:v>
                </c:pt>
                <c:pt idx="36369">
                  <c:v>1.0068416595458984E-3</c:v>
                </c:pt>
                <c:pt idx="36370">
                  <c:v>1.007080078125E-3</c:v>
                </c:pt>
                <c:pt idx="36371">
                  <c:v>1.007080078125E-3</c:v>
                </c:pt>
                <c:pt idx="36372">
                  <c:v>1.0068416595458984E-3</c:v>
                </c:pt>
                <c:pt idx="36373">
                  <c:v>1.007080078125E-3</c:v>
                </c:pt>
                <c:pt idx="36374">
                  <c:v>1.007080078125E-3</c:v>
                </c:pt>
                <c:pt idx="36375">
                  <c:v>1.0068416595458984E-3</c:v>
                </c:pt>
                <c:pt idx="36376">
                  <c:v>1.007080078125E-3</c:v>
                </c:pt>
                <c:pt idx="36377">
                  <c:v>1.007080078125E-3</c:v>
                </c:pt>
                <c:pt idx="36378">
                  <c:v>1.0068416595458984E-3</c:v>
                </c:pt>
                <c:pt idx="36379">
                  <c:v>1.007080078125E-3</c:v>
                </c:pt>
                <c:pt idx="36380">
                  <c:v>1.0080337524414063E-3</c:v>
                </c:pt>
                <c:pt idx="36381">
                  <c:v>1.007080078125E-3</c:v>
                </c:pt>
                <c:pt idx="36382">
                  <c:v>1.0068416595458984E-3</c:v>
                </c:pt>
                <c:pt idx="36383">
                  <c:v>1.007080078125E-3</c:v>
                </c:pt>
                <c:pt idx="36384">
                  <c:v>1.007080078125E-3</c:v>
                </c:pt>
                <c:pt idx="36385">
                  <c:v>1.0068416595458984E-3</c:v>
                </c:pt>
                <c:pt idx="36386">
                  <c:v>1.007080078125E-3</c:v>
                </c:pt>
                <c:pt idx="36387">
                  <c:v>1.007080078125E-3</c:v>
                </c:pt>
                <c:pt idx="36388">
                  <c:v>1.0068416595458984E-3</c:v>
                </c:pt>
                <c:pt idx="36389">
                  <c:v>1.007080078125E-3</c:v>
                </c:pt>
                <c:pt idx="36390">
                  <c:v>1.007080078125E-3</c:v>
                </c:pt>
                <c:pt idx="36391">
                  <c:v>1.0068416595458984E-3</c:v>
                </c:pt>
                <c:pt idx="36392">
                  <c:v>1.0080337524414063E-3</c:v>
                </c:pt>
                <c:pt idx="36393">
                  <c:v>1.007080078125E-3</c:v>
                </c:pt>
                <c:pt idx="36394">
                  <c:v>1.0068416595458984E-3</c:v>
                </c:pt>
                <c:pt idx="36395">
                  <c:v>1.007080078125E-3</c:v>
                </c:pt>
                <c:pt idx="36396">
                  <c:v>1.007080078125E-3</c:v>
                </c:pt>
                <c:pt idx="36397">
                  <c:v>1.0068416595458984E-3</c:v>
                </c:pt>
                <c:pt idx="36398">
                  <c:v>1.007080078125E-3</c:v>
                </c:pt>
                <c:pt idx="36399">
                  <c:v>1.007080078125E-3</c:v>
                </c:pt>
                <c:pt idx="36400">
                  <c:v>1.0068416595458984E-3</c:v>
                </c:pt>
                <c:pt idx="36401">
                  <c:v>1.007080078125E-3</c:v>
                </c:pt>
                <c:pt idx="36402">
                  <c:v>1.007080078125E-3</c:v>
                </c:pt>
                <c:pt idx="36403">
                  <c:v>1.0068416595458984E-3</c:v>
                </c:pt>
                <c:pt idx="36404">
                  <c:v>1.007080078125E-3</c:v>
                </c:pt>
                <c:pt idx="36405">
                  <c:v>1.0080337524414063E-3</c:v>
                </c:pt>
                <c:pt idx="36406">
                  <c:v>1.007080078125E-3</c:v>
                </c:pt>
                <c:pt idx="36407">
                  <c:v>1.0068416595458984E-3</c:v>
                </c:pt>
                <c:pt idx="36408">
                  <c:v>1.007080078125E-3</c:v>
                </c:pt>
                <c:pt idx="36409">
                  <c:v>1.007080078125E-3</c:v>
                </c:pt>
                <c:pt idx="36410">
                  <c:v>1.0068416595458984E-3</c:v>
                </c:pt>
                <c:pt idx="36411">
                  <c:v>1.007080078125E-3</c:v>
                </c:pt>
                <c:pt idx="36412">
                  <c:v>1.007080078125E-3</c:v>
                </c:pt>
                <c:pt idx="36413">
                  <c:v>1.0068416595458984E-3</c:v>
                </c:pt>
                <c:pt idx="36414">
                  <c:v>1.007080078125E-3</c:v>
                </c:pt>
                <c:pt idx="36415">
                  <c:v>1.007080078125E-3</c:v>
                </c:pt>
                <c:pt idx="36416">
                  <c:v>5.0358772277832031E-3</c:v>
                </c:pt>
                <c:pt idx="36417">
                  <c:v>1.007080078125E-3</c:v>
                </c:pt>
                <c:pt idx="36418">
                  <c:v>1.0068416595458984E-3</c:v>
                </c:pt>
                <c:pt idx="36419">
                  <c:v>1.007080078125E-3</c:v>
                </c:pt>
                <c:pt idx="36420">
                  <c:v>1.007080078125E-3</c:v>
                </c:pt>
                <c:pt idx="36421">
                  <c:v>1.0068416595458984E-3</c:v>
                </c:pt>
                <c:pt idx="36422">
                  <c:v>1.007080078125E-3</c:v>
                </c:pt>
                <c:pt idx="36423">
                  <c:v>1.007080078125E-3</c:v>
                </c:pt>
                <c:pt idx="36424">
                  <c:v>1.0068416595458984E-3</c:v>
                </c:pt>
                <c:pt idx="36425">
                  <c:v>1.007080078125E-3</c:v>
                </c:pt>
                <c:pt idx="36426">
                  <c:v>1.0080337524414063E-3</c:v>
                </c:pt>
                <c:pt idx="36427">
                  <c:v>1.007080078125E-3</c:v>
                </c:pt>
                <c:pt idx="36428">
                  <c:v>1.0068416595458984E-3</c:v>
                </c:pt>
                <c:pt idx="36429">
                  <c:v>1.007080078125E-3</c:v>
                </c:pt>
                <c:pt idx="36430">
                  <c:v>1.007080078125E-3</c:v>
                </c:pt>
                <c:pt idx="36431">
                  <c:v>1.0068416595458984E-3</c:v>
                </c:pt>
                <c:pt idx="36432">
                  <c:v>1.007080078125E-3</c:v>
                </c:pt>
                <c:pt idx="36433">
                  <c:v>1.007080078125E-3</c:v>
                </c:pt>
                <c:pt idx="36434">
                  <c:v>1.0068416595458984E-3</c:v>
                </c:pt>
                <c:pt idx="36435">
                  <c:v>1.007080078125E-3</c:v>
                </c:pt>
                <c:pt idx="36436">
                  <c:v>1.007080078125E-3</c:v>
                </c:pt>
                <c:pt idx="36437">
                  <c:v>1.0068416595458984E-3</c:v>
                </c:pt>
                <c:pt idx="36438">
                  <c:v>1.0080337524414063E-3</c:v>
                </c:pt>
                <c:pt idx="36439">
                  <c:v>1.007080078125E-3</c:v>
                </c:pt>
                <c:pt idx="36440">
                  <c:v>1.0068416595458984E-3</c:v>
                </c:pt>
                <c:pt idx="36441">
                  <c:v>1.007080078125E-3</c:v>
                </c:pt>
                <c:pt idx="36442">
                  <c:v>1.007080078125E-3</c:v>
                </c:pt>
                <c:pt idx="36443">
                  <c:v>1.0068416595458984E-3</c:v>
                </c:pt>
                <c:pt idx="36444">
                  <c:v>1.007080078125E-3</c:v>
                </c:pt>
                <c:pt idx="36445">
                  <c:v>1.007080078125E-3</c:v>
                </c:pt>
                <c:pt idx="36446">
                  <c:v>1.0068416595458984E-3</c:v>
                </c:pt>
                <c:pt idx="36447">
                  <c:v>1.007080078125E-3</c:v>
                </c:pt>
                <c:pt idx="36448">
                  <c:v>1.007080078125E-3</c:v>
                </c:pt>
                <c:pt idx="36449">
                  <c:v>1.0068416595458984E-3</c:v>
                </c:pt>
                <c:pt idx="36450">
                  <c:v>1.007080078125E-3</c:v>
                </c:pt>
                <c:pt idx="36451">
                  <c:v>1.0080337524414063E-3</c:v>
                </c:pt>
                <c:pt idx="36452">
                  <c:v>1.007080078125E-3</c:v>
                </c:pt>
                <c:pt idx="36453">
                  <c:v>1.0068416595458984E-3</c:v>
                </c:pt>
                <c:pt idx="36454">
                  <c:v>1.007080078125E-3</c:v>
                </c:pt>
                <c:pt idx="36455">
                  <c:v>1.007080078125E-3</c:v>
                </c:pt>
                <c:pt idx="36456">
                  <c:v>1.0068416595458984E-3</c:v>
                </c:pt>
                <c:pt idx="36457">
                  <c:v>1.007080078125E-3</c:v>
                </c:pt>
                <c:pt idx="36458">
                  <c:v>1.007080078125E-3</c:v>
                </c:pt>
                <c:pt idx="36459">
                  <c:v>1.0068416595458984E-3</c:v>
                </c:pt>
                <c:pt idx="36460">
                  <c:v>1.007080078125E-3</c:v>
                </c:pt>
                <c:pt idx="36461">
                  <c:v>1.0068416595458984E-3</c:v>
                </c:pt>
                <c:pt idx="36462">
                  <c:v>1.007080078125E-3</c:v>
                </c:pt>
                <c:pt idx="36463">
                  <c:v>1.0080337524414063E-3</c:v>
                </c:pt>
                <c:pt idx="36464">
                  <c:v>1.007080078125E-3</c:v>
                </c:pt>
                <c:pt idx="36465">
                  <c:v>1.0068416595458984E-3</c:v>
                </c:pt>
                <c:pt idx="36466">
                  <c:v>1.007080078125E-3</c:v>
                </c:pt>
                <c:pt idx="36467">
                  <c:v>1.007080078125E-3</c:v>
                </c:pt>
                <c:pt idx="36468">
                  <c:v>1.0068416595458984E-3</c:v>
                </c:pt>
                <c:pt idx="36469">
                  <c:v>1.007080078125E-3</c:v>
                </c:pt>
                <c:pt idx="36470">
                  <c:v>1.007080078125E-3</c:v>
                </c:pt>
                <c:pt idx="36471">
                  <c:v>1.0068416595458984E-3</c:v>
                </c:pt>
                <c:pt idx="36472">
                  <c:v>1.007080078125E-3</c:v>
                </c:pt>
                <c:pt idx="36473">
                  <c:v>1.007080078125E-3</c:v>
                </c:pt>
                <c:pt idx="36474">
                  <c:v>1.0068416595458984E-3</c:v>
                </c:pt>
                <c:pt idx="36475">
                  <c:v>1.007080078125E-3</c:v>
                </c:pt>
                <c:pt idx="36476">
                  <c:v>1.0080337524414063E-3</c:v>
                </c:pt>
                <c:pt idx="36477">
                  <c:v>1.007080078125E-3</c:v>
                </c:pt>
                <c:pt idx="36478">
                  <c:v>1.0068416595458984E-3</c:v>
                </c:pt>
                <c:pt idx="36479">
                  <c:v>1.007080078125E-3</c:v>
                </c:pt>
                <c:pt idx="36480">
                  <c:v>1.007080078125E-3</c:v>
                </c:pt>
                <c:pt idx="36481">
                  <c:v>1.0068416595458984E-3</c:v>
                </c:pt>
                <c:pt idx="36482">
                  <c:v>1.007080078125E-3</c:v>
                </c:pt>
                <c:pt idx="36483">
                  <c:v>1.0068416595458984E-3</c:v>
                </c:pt>
                <c:pt idx="36484">
                  <c:v>1.007080078125E-3</c:v>
                </c:pt>
                <c:pt idx="36485">
                  <c:v>1.007080078125E-3</c:v>
                </c:pt>
                <c:pt idx="36486">
                  <c:v>1.0068416595458984E-3</c:v>
                </c:pt>
                <c:pt idx="36487">
                  <c:v>1.007080078125E-3</c:v>
                </c:pt>
                <c:pt idx="36488">
                  <c:v>1.0080337524414063E-3</c:v>
                </c:pt>
                <c:pt idx="36489">
                  <c:v>1.007080078125E-3</c:v>
                </c:pt>
                <c:pt idx="36490">
                  <c:v>1.0068416595458984E-3</c:v>
                </c:pt>
                <c:pt idx="36491">
                  <c:v>1.007080078125E-3</c:v>
                </c:pt>
                <c:pt idx="36492">
                  <c:v>1.007080078125E-3</c:v>
                </c:pt>
                <c:pt idx="36493">
                  <c:v>1.0068416595458984E-3</c:v>
                </c:pt>
                <c:pt idx="36494">
                  <c:v>1.007080078125E-3</c:v>
                </c:pt>
                <c:pt idx="36495">
                  <c:v>1.007080078125E-3</c:v>
                </c:pt>
                <c:pt idx="36496">
                  <c:v>1.0068416595458984E-3</c:v>
                </c:pt>
                <c:pt idx="36497">
                  <c:v>1.007080078125E-3</c:v>
                </c:pt>
                <c:pt idx="36498">
                  <c:v>1.007080078125E-3</c:v>
                </c:pt>
                <c:pt idx="36499">
                  <c:v>1.0068416595458984E-3</c:v>
                </c:pt>
                <c:pt idx="36500">
                  <c:v>2.0151138305664063E-3</c:v>
                </c:pt>
                <c:pt idx="36501">
                  <c:v>1.007080078125E-3</c:v>
                </c:pt>
                <c:pt idx="36502">
                  <c:v>1.0068416595458984E-3</c:v>
                </c:pt>
                <c:pt idx="36503">
                  <c:v>1.007080078125E-3</c:v>
                </c:pt>
                <c:pt idx="36504">
                  <c:v>1.0068416595458984E-3</c:v>
                </c:pt>
                <c:pt idx="36505">
                  <c:v>1.007080078125E-3</c:v>
                </c:pt>
                <c:pt idx="36506">
                  <c:v>1.007080078125E-3</c:v>
                </c:pt>
                <c:pt idx="36507">
                  <c:v>1.0068416595458984E-3</c:v>
                </c:pt>
                <c:pt idx="36508">
                  <c:v>1.007080078125E-3</c:v>
                </c:pt>
                <c:pt idx="36509">
                  <c:v>1.007080078125E-3</c:v>
                </c:pt>
                <c:pt idx="36510">
                  <c:v>4.833984375E-2</c:v>
                </c:pt>
                <c:pt idx="36511">
                  <c:v>1.007080078125E-3</c:v>
                </c:pt>
                <c:pt idx="36512">
                  <c:v>1.007080078125E-3</c:v>
                </c:pt>
                <c:pt idx="36513">
                  <c:v>1.0068416595458984E-3</c:v>
                </c:pt>
                <c:pt idx="36514">
                  <c:v>1.007080078125E-3</c:v>
                </c:pt>
                <c:pt idx="36515">
                  <c:v>1.0080337524414063E-3</c:v>
                </c:pt>
                <c:pt idx="36516">
                  <c:v>1.007080078125E-3</c:v>
                </c:pt>
                <c:pt idx="36517">
                  <c:v>1.0068416595458984E-3</c:v>
                </c:pt>
                <c:pt idx="36518">
                  <c:v>1.007080078125E-3</c:v>
                </c:pt>
                <c:pt idx="36519">
                  <c:v>1.007080078125E-3</c:v>
                </c:pt>
                <c:pt idx="36520">
                  <c:v>4.0278434753417969E-3</c:v>
                </c:pt>
                <c:pt idx="36521">
                  <c:v>1.007080078125E-3</c:v>
                </c:pt>
                <c:pt idx="36522">
                  <c:v>1.007080078125E-3</c:v>
                </c:pt>
                <c:pt idx="36523">
                  <c:v>1.0068416595458984E-3</c:v>
                </c:pt>
                <c:pt idx="36524">
                  <c:v>1.007080078125E-3</c:v>
                </c:pt>
                <c:pt idx="36525">
                  <c:v>1.0080337524414063E-3</c:v>
                </c:pt>
                <c:pt idx="36526">
                  <c:v>1.0068416595458984E-3</c:v>
                </c:pt>
                <c:pt idx="36527">
                  <c:v>1.007080078125E-3</c:v>
                </c:pt>
                <c:pt idx="36528">
                  <c:v>1.007080078125E-3</c:v>
                </c:pt>
                <c:pt idx="36529">
                  <c:v>1.0068416595458984E-3</c:v>
                </c:pt>
                <c:pt idx="36530">
                  <c:v>1.007080078125E-3</c:v>
                </c:pt>
                <c:pt idx="36531">
                  <c:v>1.007080078125E-3</c:v>
                </c:pt>
                <c:pt idx="36532">
                  <c:v>1.0068416595458984E-3</c:v>
                </c:pt>
                <c:pt idx="36533">
                  <c:v>1.007080078125E-3</c:v>
                </c:pt>
                <c:pt idx="36534">
                  <c:v>1.007080078125E-3</c:v>
                </c:pt>
                <c:pt idx="36535">
                  <c:v>1.0068416595458984E-3</c:v>
                </c:pt>
                <c:pt idx="36536">
                  <c:v>1.007080078125E-3</c:v>
                </c:pt>
                <c:pt idx="36537">
                  <c:v>1.0080337524414063E-3</c:v>
                </c:pt>
                <c:pt idx="36538">
                  <c:v>1.007080078125E-3</c:v>
                </c:pt>
                <c:pt idx="36539">
                  <c:v>1.0068416595458984E-3</c:v>
                </c:pt>
                <c:pt idx="36540">
                  <c:v>1.007080078125E-3</c:v>
                </c:pt>
                <c:pt idx="36541">
                  <c:v>1.007080078125E-3</c:v>
                </c:pt>
                <c:pt idx="36542">
                  <c:v>1.0068416595458984E-3</c:v>
                </c:pt>
                <c:pt idx="36543">
                  <c:v>1.007080078125E-3</c:v>
                </c:pt>
                <c:pt idx="36544">
                  <c:v>1.007080078125E-3</c:v>
                </c:pt>
                <c:pt idx="36545">
                  <c:v>1.0068416595458984E-3</c:v>
                </c:pt>
                <c:pt idx="36546">
                  <c:v>1.007080078125E-3</c:v>
                </c:pt>
                <c:pt idx="36547">
                  <c:v>1.007080078125E-3</c:v>
                </c:pt>
                <c:pt idx="36548">
                  <c:v>1.0068416595458984E-3</c:v>
                </c:pt>
                <c:pt idx="36549">
                  <c:v>1.007080078125E-3</c:v>
                </c:pt>
                <c:pt idx="36550">
                  <c:v>1.0080337524414063E-3</c:v>
                </c:pt>
                <c:pt idx="36551">
                  <c:v>1.0068416595458984E-3</c:v>
                </c:pt>
                <c:pt idx="36552">
                  <c:v>1.007080078125E-3</c:v>
                </c:pt>
                <c:pt idx="36553">
                  <c:v>1.007080078125E-3</c:v>
                </c:pt>
                <c:pt idx="36554">
                  <c:v>1.0068416595458984E-3</c:v>
                </c:pt>
                <c:pt idx="36555">
                  <c:v>1.007080078125E-3</c:v>
                </c:pt>
                <c:pt idx="36556">
                  <c:v>1.007080078125E-3</c:v>
                </c:pt>
                <c:pt idx="36557">
                  <c:v>1.0068416595458984E-3</c:v>
                </c:pt>
                <c:pt idx="36558">
                  <c:v>1.007080078125E-3</c:v>
                </c:pt>
                <c:pt idx="36559">
                  <c:v>1.007080078125E-3</c:v>
                </c:pt>
                <c:pt idx="36560">
                  <c:v>1.0068416595458984E-3</c:v>
                </c:pt>
                <c:pt idx="36561">
                  <c:v>1.007080078125E-3</c:v>
                </c:pt>
                <c:pt idx="36562">
                  <c:v>1.0080337524414063E-3</c:v>
                </c:pt>
                <c:pt idx="36563">
                  <c:v>1.007080078125E-3</c:v>
                </c:pt>
                <c:pt idx="36564">
                  <c:v>1.0068416595458984E-3</c:v>
                </c:pt>
                <c:pt idx="36565">
                  <c:v>1.007080078125E-3</c:v>
                </c:pt>
                <c:pt idx="36566">
                  <c:v>1.007080078125E-3</c:v>
                </c:pt>
                <c:pt idx="36567">
                  <c:v>1.0068416595458984E-3</c:v>
                </c:pt>
                <c:pt idx="36568">
                  <c:v>1.007080078125E-3</c:v>
                </c:pt>
                <c:pt idx="36569">
                  <c:v>1.007080078125E-3</c:v>
                </c:pt>
                <c:pt idx="36570">
                  <c:v>1.0068416595458984E-3</c:v>
                </c:pt>
                <c:pt idx="36571">
                  <c:v>1.007080078125E-3</c:v>
                </c:pt>
                <c:pt idx="36572">
                  <c:v>1.007080078125E-3</c:v>
                </c:pt>
                <c:pt idx="36573">
                  <c:v>1.0068416595458984E-3</c:v>
                </c:pt>
                <c:pt idx="36574">
                  <c:v>1.007080078125E-3</c:v>
                </c:pt>
                <c:pt idx="36575">
                  <c:v>1.0080337524414063E-3</c:v>
                </c:pt>
                <c:pt idx="36576">
                  <c:v>1.0068416595458984E-3</c:v>
                </c:pt>
                <c:pt idx="36577">
                  <c:v>1.007080078125E-3</c:v>
                </c:pt>
                <c:pt idx="36578">
                  <c:v>1.007080078125E-3</c:v>
                </c:pt>
                <c:pt idx="36579">
                  <c:v>1.0068416595458984E-3</c:v>
                </c:pt>
                <c:pt idx="36580">
                  <c:v>1.007080078125E-3</c:v>
                </c:pt>
                <c:pt idx="36581">
                  <c:v>1.007080078125E-3</c:v>
                </c:pt>
                <c:pt idx="36582">
                  <c:v>1.0068416595458984E-3</c:v>
                </c:pt>
                <c:pt idx="36583">
                  <c:v>1.007080078125E-3</c:v>
                </c:pt>
                <c:pt idx="36584">
                  <c:v>1.007080078125E-3</c:v>
                </c:pt>
                <c:pt idx="36585">
                  <c:v>1.0068416595458984E-3</c:v>
                </c:pt>
                <c:pt idx="36586">
                  <c:v>1.007080078125E-3</c:v>
                </c:pt>
                <c:pt idx="36587">
                  <c:v>1.0080337524414063E-3</c:v>
                </c:pt>
                <c:pt idx="36588">
                  <c:v>1.007080078125E-3</c:v>
                </c:pt>
                <c:pt idx="36589">
                  <c:v>1.0068416595458984E-3</c:v>
                </c:pt>
                <c:pt idx="36590">
                  <c:v>1.007080078125E-3</c:v>
                </c:pt>
                <c:pt idx="36591">
                  <c:v>1.007080078125E-3</c:v>
                </c:pt>
                <c:pt idx="36592">
                  <c:v>1.0068416595458984E-3</c:v>
                </c:pt>
                <c:pt idx="36593">
                  <c:v>1.007080078125E-3</c:v>
                </c:pt>
                <c:pt idx="36594">
                  <c:v>1.007080078125E-3</c:v>
                </c:pt>
                <c:pt idx="36595">
                  <c:v>1.0068416595458984E-3</c:v>
                </c:pt>
                <c:pt idx="36596">
                  <c:v>1.007080078125E-3</c:v>
                </c:pt>
                <c:pt idx="36597">
                  <c:v>1.007080078125E-3</c:v>
                </c:pt>
                <c:pt idx="36598">
                  <c:v>1.0068416595458984E-3</c:v>
                </c:pt>
                <c:pt idx="36599">
                  <c:v>1.007080078125E-3</c:v>
                </c:pt>
                <c:pt idx="36600">
                  <c:v>1.0080337524414063E-3</c:v>
                </c:pt>
                <c:pt idx="36601">
                  <c:v>1.0068416595458984E-3</c:v>
                </c:pt>
                <c:pt idx="36602">
                  <c:v>1.007080078125E-3</c:v>
                </c:pt>
                <c:pt idx="36603">
                  <c:v>1.007080078125E-3</c:v>
                </c:pt>
                <c:pt idx="36604">
                  <c:v>1.0068416595458984E-3</c:v>
                </c:pt>
                <c:pt idx="36605">
                  <c:v>1.007080078125E-3</c:v>
                </c:pt>
                <c:pt idx="36606">
                  <c:v>1.007080078125E-3</c:v>
                </c:pt>
                <c:pt idx="36607">
                  <c:v>1.0068416595458984E-3</c:v>
                </c:pt>
                <c:pt idx="36608">
                  <c:v>1.007080078125E-3</c:v>
                </c:pt>
                <c:pt idx="36609">
                  <c:v>1.007080078125E-3</c:v>
                </c:pt>
                <c:pt idx="36610">
                  <c:v>1.0068416595458984E-3</c:v>
                </c:pt>
                <c:pt idx="36611">
                  <c:v>1.007080078125E-3</c:v>
                </c:pt>
                <c:pt idx="36612">
                  <c:v>1.0080337524414063E-3</c:v>
                </c:pt>
                <c:pt idx="36613">
                  <c:v>1.007080078125E-3</c:v>
                </c:pt>
                <c:pt idx="36614">
                  <c:v>1.0068416595458984E-3</c:v>
                </c:pt>
                <c:pt idx="36615">
                  <c:v>1.007080078125E-3</c:v>
                </c:pt>
                <c:pt idx="36616">
                  <c:v>1.007080078125E-3</c:v>
                </c:pt>
                <c:pt idx="36617">
                  <c:v>1.0068416595458984E-3</c:v>
                </c:pt>
                <c:pt idx="36618">
                  <c:v>1.007080078125E-3</c:v>
                </c:pt>
                <c:pt idx="36619">
                  <c:v>1.007080078125E-3</c:v>
                </c:pt>
                <c:pt idx="36620">
                  <c:v>1.0068416595458984E-3</c:v>
                </c:pt>
                <c:pt idx="36621">
                  <c:v>1.007080078125E-3</c:v>
                </c:pt>
                <c:pt idx="36622">
                  <c:v>1.007080078125E-3</c:v>
                </c:pt>
                <c:pt idx="36623">
                  <c:v>1.0068416595458984E-3</c:v>
                </c:pt>
                <c:pt idx="36624">
                  <c:v>1.007080078125E-3</c:v>
                </c:pt>
                <c:pt idx="36625">
                  <c:v>1.0080337524414063E-3</c:v>
                </c:pt>
                <c:pt idx="36626">
                  <c:v>1.0068416595458984E-3</c:v>
                </c:pt>
                <c:pt idx="36627">
                  <c:v>1.007080078125E-3</c:v>
                </c:pt>
                <c:pt idx="36628">
                  <c:v>1.007080078125E-3</c:v>
                </c:pt>
                <c:pt idx="36629">
                  <c:v>1.0068416595458984E-3</c:v>
                </c:pt>
                <c:pt idx="36630">
                  <c:v>1.007080078125E-3</c:v>
                </c:pt>
                <c:pt idx="36631">
                  <c:v>1.007080078125E-3</c:v>
                </c:pt>
                <c:pt idx="36632">
                  <c:v>1.0068416595458984E-3</c:v>
                </c:pt>
                <c:pt idx="36633">
                  <c:v>1.007080078125E-3</c:v>
                </c:pt>
                <c:pt idx="36634">
                  <c:v>1.007080078125E-3</c:v>
                </c:pt>
                <c:pt idx="36635">
                  <c:v>1.0068416595458984E-3</c:v>
                </c:pt>
                <c:pt idx="36636">
                  <c:v>1.007080078125E-3</c:v>
                </c:pt>
                <c:pt idx="36637">
                  <c:v>1.0080337524414063E-3</c:v>
                </c:pt>
                <c:pt idx="36638">
                  <c:v>1.007080078125E-3</c:v>
                </c:pt>
                <c:pt idx="36639">
                  <c:v>1.0068416595458984E-3</c:v>
                </c:pt>
                <c:pt idx="36640">
                  <c:v>1.007080078125E-3</c:v>
                </c:pt>
                <c:pt idx="36641">
                  <c:v>1.007080078125E-3</c:v>
                </c:pt>
                <c:pt idx="36642">
                  <c:v>1.0068416595458984E-3</c:v>
                </c:pt>
                <c:pt idx="36643">
                  <c:v>1.007080078125E-3</c:v>
                </c:pt>
                <c:pt idx="36644">
                  <c:v>1.007080078125E-3</c:v>
                </c:pt>
                <c:pt idx="36645">
                  <c:v>1.0068416595458984E-3</c:v>
                </c:pt>
                <c:pt idx="36646">
                  <c:v>1.007080078125E-3</c:v>
                </c:pt>
                <c:pt idx="36647">
                  <c:v>1.007080078125E-3</c:v>
                </c:pt>
                <c:pt idx="36648">
                  <c:v>1.0068416595458984E-3</c:v>
                </c:pt>
                <c:pt idx="36649">
                  <c:v>1.007080078125E-3</c:v>
                </c:pt>
                <c:pt idx="36650">
                  <c:v>1.0080337524414063E-3</c:v>
                </c:pt>
                <c:pt idx="36651">
                  <c:v>1.0068416595458984E-3</c:v>
                </c:pt>
                <c:pt idx="36652">
                  <c:v>1.007080078125E-3</c:v>
                </c:pt>
                <c:pt idx="36653">
                  <c:v>1.007080078125E-3</c:v>
                </c:pt>
                <c:pt idx="36654">
                  <c:v>1.0068416595458984E-3</c:v>
                </c:pt>
                <c:pt idx="36655">
                  <c:v>1.007080078125E-3</c:v>
                </c:pt>
                <c:pt idx="36656">
                  <c:v>1.007080078125E-3</c:v>
                </c:pt>
                <c:pt idx="36657">
                  <c:v>1.0068416595458984E-3</c:v>
                </c:pt>
                <c:pt idx="36658">
                  <c:v>1.007080078125E-3</c:v>
                </c:pt>
                <c:pt idx="36659">
                  <c:v>1.007080078125E-3</c:v>
                </c:pt>
                <c:pt idx="36660">
                  <c:v>1.0068416595458984E-3</c:v>
                </c:pt>
                <c:pt idx="36661">
                  <c:v>1.007080078125E-3</c:v>
                </c:pt>
                <c:pt idx="36662">
                  <c:v>1.0080337524414063E-3</c:v>
                </c:pt>
                <c:pt idx="36663">
                  <c:v>1.007080078125E-3</c:v>
                </c:pt>
                <c:pt idx="36664">
                  <c:v>1.0068416595458984E-3</c:v>
                </c:pt>
                <c:pt idx="36665">
                  <c:v>1.007080078125E-3</c:v>
                </c:pt>
                <c:pt idx="36666">
                  <c:v>1.007080078125E-3</c:v>
                </c:pt>
                <c:pt idx="36667">
                  <c:v>1.0068416595458984E-3</c:v>
                </c:pt>
                <c:pt idx="36668">
                  <c:v>1.007080078125E-3</c:v>
                </c:pt>
                <c:pt idx="36669">
                  <c:v>1.007080078125E-3</c:v>
                </c:pt>
                <c:pt idx="36670">
                  <c:v>1.0068416595458984E-3</c:v>
                </c:pt>
                <c:pt idx="36671">
                  <c:v>1.007080078125E-3</c:v>
                </c:pt>
                <c:pt idx="36672">
                  <c:v>1.007080078125E-3</c:v>
                </c:pt>
                <c:pt idx="36673">
                  <c:v>1.0068416595458984E-3</c:v>
                </c:pt>
                <c:pt idx="36674">
                  <c:v>1.007080078125E-3</c:v>
                </c:pt>
                <c:pt idx="36675">
                  <c:v>1.0080337524414063E-3</c:v>
                </c:pt>
                <c:pt idx="36676">
                  <c:v>1.0068416595458984E-3</c:v>
                </c:pt>
                <c:pt idx="36677">
                  <c:v>1.007080078125E-3</c:v>
                </c:pt>
                <c:pt idx="36678">
                  <c:v>1.007080078125E-3</c:v>
                </c:pt>
                <c:pt idx="36679">
                  <c:v>1.0068416595458984E-3</c:v>
                </c:pt>
                <c:pt idx="36680">
                  <c:v>1.007080078125E-3</c:v>
                </c:pt>
                <c:pt idx="36681">
                  <c:v>1.007080078125E-3</c:v>
                </c:pt>
                <c:pt idx="36682">
                  <c:v>1.0068416595458984E-3</c:v>
                </c:pt>
                <c:pt idx="36683">
                  <c:v>1.007080078125E-3</c:v>
                </c:pt>
                <c:pt idx="36684">
                  <c:v>1.007080078125E-3</c:v>
                </c:pt>
                <c:pt idx="36685">
                  <c:v>1.0068416595458984E-3</c:v>
                </c:pt>
                <c:pt idx="36686">
                  <c:v>1.007080078125E-3</c:v>
                </c:pt>
                <c:pt idx="36687">
                  <c:v>1.0080337524414063E-3</c:v>
                </c:pt>
                <c:pt idx="36688">
                  <c:v>1.007080078125E-3</c:v>
                </c:pt>
                <c:pt idx="36689">
                  <c:v>1.0068416595458984E-3</c:v>
                </c:pt>
                <c:pt idx="36690">
                  <c:v>1.007080078125E-3</c:v>
                </c:pt>
                <c:pt idx="36691">
                  <c:v>1.007080078125E-3</c:v>
                </c:pt>
                <c:pt idx="36692">
                  <c:v>1.0068416595458984E-3</c:v>
                </c:pt>
                <c:pt idx="36693">
                  <c:v>1.007080078125E-3</c:v>
                </c:pt>
                <c:pt idx="36694">
                  <c:v>1.007080078125E-3</c:v>
                </c:pt>
                <c:pt idx="36695">
                  <c:v>1.0068416595458984E-3</c:v>
                </c:pt>
                <c:pt idx="36696">
                  <c:v>1.007080078125E-3</c:v>
                </c:pt>
                <c:pt idx="36697">
                  <c:v>1.007080078125E-3</c:v>
                </c:pt>
                <c:pt idx="36698">
                  <c:v>1.0068416595458984E-3</c:v>
                </c:pt>
                <c:pt idx="36699">
                  <c:v>1.0080337524414063E-3</c:v>
                </c:pt>
                <c:pt idx="36700">
                  <c:v>1.007080078125E-3</c:v>
                </c:pt>
                <c:pt idx="36701">
                  <c:v>1.0068416595458984E-3</c:v>
                </c:pt>
                <c:pt idx="36702">
                  <c:v>1.007080078125E-3</c:v>
                </c:pt>
                <c:pt idx="36703">
                  <c:v>1.007080078125E-3</c:v>
                </c:pt>
                <c:pt idx="36704">
                  <c:v>1.0068416595458984E-3</c:v>
                </c:pt>
                <c:pt idx="36705">
                  <c:v>1.007080078125E-3</c:v>
                </c:pt>
                <c:pt idx="36706">
                  <c:v>1.007080078125E-3</c:v>
                </c:pt>
                <c:pt idx="36707">
                  <c:v>1.0068416595458984E-3</c:v>
                </c:pt>
                <c:pt idx="36708">
                  <c:v>1.007080078125E-3</c:v>
                </c:pt>
                <c:pt idx="36709">
                  <c:v>1.007080078125E-3</c:v>
                </c:pt>
                <c:pt idx="36710">
                  <c:v>1.0068416595458984E-3</c:v>
                </c:pt>
                <c:pt idx="36711">
                  <c:v>1.007080078125E-3</c:v>
                </c:pt>
                <c:pt idx="36712">
                  <c:v>1.0080337524414063E-3</c:v>
                </c:pt>
                <c:pt idx="36713">
                  <c:v>1.007080078125E-3</c:v>
                </c:pt>
                <c:pt idx="36714">
                  <c:v>1.0068416595458984E-3</c:v>
                </c:pt>
                <c:pt idx="36715">
                  <c:v>1.007080078125E-3</c:v>
                </c:pt>
                <c:pt idx="36716">
                  <c:v>1.007080078125E-3</c:v>
                </c:pt>
                <c:pt idx="36717">
                  <c:v>1.0068416595458984E-3</c:v>
                </c:pt>
                <c:pt idx="36718">
                  <c:v>1.007080078125E-3</c:v>
                </c:pt>
                <c:pt idx="36719">
                  <c:v>1.007080078125E-3</c:v>
                </c:pt>
                <c:pt idx="36720">
                  <c:v>1.0068416595458984E-3</c:v>
                </c:pt>
                <c:pt idx="36721">
                  <c:v>1.007080078125E-3</c:v>
                </c:pt>
                <c:pt idx="36722">
                  <c:v>1.007080078125E-3</c:v>
                </c:pt>
                <c:pt idx="36723">
                  <c:v>1.0068416595458984E-3</c:v>
                </c:pt>
                <c:pt idx="36724">
                  <c:v>1.0080337524414063E-3</c:v>
                </c:pt>
                <c:pt idx="36725">
                  <c:v>1.007080078125E-3</c:v>
                </c:pt>
                <c:pt idx="36726">
                  <c:v>1.0068416595458984E-3</c:v>
                </c:pt>
                <c:pt idx="36727">
                  <c:v>1.007080078125E-3</c:v>
                </c:pt>
                <c:pt idx="36728">
                  <c:v>1.007080078125E-3</c:v>
                </c:pt>
                <c:pt idx="36729">
                  <c:v>1.0068416595458984E-3</c:v>
                </c:pt>
                <c:pt idx="36730">
                  <c:v>1.007080078125E-3</c:v>
                </c:pt>
                <c:pt idx="36731">
                  <c:v>1.007080078125E-3</c:v>
                </c:pt>
                <c:pt idx="36732">
                  <c:v>1.0068416595458984E-3</c:v>
                </c:pt>
                <c:pt idx="36733">
                  <c:v>1.007080078125E-3</c:v>
                </c:pt>
                <c:pt idx="36734">
                  <c:v>1.007080078125E-3</c:v>
                </c:pt>
                <c:pt idx="36735">
                  <c:v>1.0068416595458984E-3</c:v>
                </c:pt>
                <c:pt idx="36736">
                  <c:v>1.007080078125E-3</c:v>
                </c:pt>
                <c:pt idx="36737">
                  <c:v>1.0080337524414063E-3</c:v>
                </c:pt>
                <c:pt idx="36738">
                  <c:v>1.007080078125E-3</c:v>
                </c:pt>
                <c:pt idx="36739">
                  <c:v>1.0068416595458984E-3</c:v>
                </c:pt>
                <c:pt idx="36740">
                  <c:v>1.007080078125E-3</c:v>
                </c:pt>
                <c:pt idx="36741">
                  <c:v>1.007080078125E-3</c:v>
                </c:pt>
                <c:pt idx="36742">
                  <c:v>1.0068416595458984E-3</c:v>
                </c:pt>
                <c:pt idx="36743">
                  <c:v>1.007080078125E-3</c:v>
                </c:pt>
                <c:pt idx="36744">
                  <c:v>1.007080078125E-3</c:v>
                </c:pt>
                <c:pt idx="36745">
                  <c:v>1.0068416595458984E-3</c:v>
                </c:pt>
                <c:pt idx="36746">
                  <c:v>1.007080078125E-3</c:v>
                </c:pt>
                <c:pt idx="36747">
                  <c:v>1.007080078125E-3</c:v>
                </c:pt>
                <c:pt idx="36748">
                  <c:v>1.0068416595458984E-3</c:v>
                </c:pt>
                <c:pt idx="36749">
                  <c:v>1.0080337524414063E-3</c:v>
                </c:pt>
                <c:pt idx="36750">
                  <c:v>1.007080078125E-3</c:v>
                </c:pt>
                <c:pt idx="36751">
                  <c:v>1.0068416595458984E-3</c:v>
                </c:pt>
                <c:pt idx="36752">
                  <c:v>1.007080078125E-3</c:v>
                </c:pt>
                <c:pt idx="36753">
                  <c:v>1.007080078125E-3</c:v>
                </c:pt>
                <c:pt idx="36754">
                  <c:v>1.0068416595458984E-3</c:v>
                </c:pt>
                <c:pt idx="36755">
                  <c:v>1.007080078125E-3</c:v>
                </c:pt>
                <c:pt idx="36756">
                  <c:v>1.007080078125E-3</c:v>
                </c:pt>
                <c:pt idx="36757">
                  <c:v>1.0068416595458984E-3</c:v>
                </c:pt>
                <c:pt idx="36758">
                  <c:v>1.007080078125E-3</c:v>
                </c:pt>
                <c:pt idx="36759">
                  <c:v>1.007080078125E-3</c:v>
                </c:pt>
                <c:pt idx="36760">
                  <c:v>1.0068416595458984E-3</c:v>
                </c:pt>
                <c:pt idx="36761">
                  <c:v>1.007080078125E-3</c:v>
                </c:pt>
                <c:pt idx="36762">
                  <c:v>1.0080337524414063E-3</c:v>
                </c:pt>
                <c:pt idx="36763">
                  <c:v>1.007080078125E-3</c:v>
                </c:pt>
                <c:pt idx="36764">
                  <c:v>1.0068416595458984E-3</c:v>
                </c:pt>
                <c:pt idx="36765">
                  <c:v>1.007080078125E-3</c:v>
                </c:pt>
                <c:pt idx="36766">
                  <c:v>1.007080078125E-3</c:v>
                </c:pt>
                <c:pt idx="36767">
                  <c:v>1.0068416595458984E-3</c:v>
                </c:pt>
                <c:pt idx="36768">
                  <c:v>1.007080078125E-3</c:v>
                </c:pt>
                <c:pt idx="36769">
                  <c:v>1.007080078125E-3</c:v>
                </c:pt>
                <c:pt idx="36770">
                  <c:v>1.0068416595458984E-3</c:v>
                </c:pt>
                <c:pt idx="36771">
                  <c:v>1.007080078125E-3</c:v>
                </c:pt>
                <c:pt idx="36772">
                  <c:v>1.007080078125E-3</c:v>
                </c:pt>
                <c:pt idx="36773">
                  <c:v>1.0068416595458984E-3</c:v>
                </c:pt>
                <c:pt idx="36774">
                  <c:v>1.0080337524414063E-3</c:v>
                </c:pt>
                <c:pt idx="36775">
                  <c:v>1.007080078125E-3</c:v>
                </c:pt>
                <c:pt idx="36776">
                  <c:v>1.0068416595458984E-3</c:v>
                </c:pt>
                <c:pt idx="36777">
                  <c:v>1.007080078125E-3</c:v>
                </c:pt>
                <c:pt idx="36778">
                  <c:v>1.007080078125E-3</c:v>
                </c:pt>
                <c:pt idx="36779">
                  <c:v>1.0068416595458984E-3</c:v>
                </c:pt>
                <c:pt idx="36780">
                  <c:v>1.007080078125E-3</c:v>
                </c:pt>
                <c:pt idx="36781">
                  <c:v>1.007080078125E-3</c:v>
                </c:pt>
                <c:pt idx="36782">
                  <c:v>1.0068416595458984E-3</c:v>
                </c:pt>
                <c:pt idx="36783">
                  <c:v>1.007080078125E-3</c:v>
                </c:pt>
                <c:pt idx="36784">
                  <c:v>1.007080078125E-3</c:v>
                </c:pt>
                <c:pt idx="36785">
                  <c:v>1.0068416595458984E-3</c:v>
                </c:pt>
                <c:pt idx="36786">
                  <c:v>1.007080078125E-3</c:v>
                </c:pt>
                <c:pt idx="36787">
                  <c:v>1.0080337524414063E-3</c:v>
                </c:pt>
                <c:pt idx="36788">
                  <c:v>1.007080078125E-3</c:v>
                </c:pt>
                <c:pt idx="36789">
                  <c:v>1.0068416595458984E-3</c:v>
                </c:pt>
                <c:pt idx="36790">
                  <c:v>1.007080078125E-3</c:v>
                </c:pt>
                <c:pt idx="36791">
                  <c:v>1.007080078125E-3</c:v>
                </c:pt>
                <c:pt idx="36792">
                  <c:v>1.0068416595458984E-3</c:v>
                </c:pt>
                <c:pt idx="36793">
                  <c:v>1.007080078125E-3</c:v>
                </c:pt>
                <c:pt idx="36794">
                  <c:v>1.007080078125E-3</c:v>
                </c:pt>
                <c:pt idx="36795">
                  <c:v>1.0068416595458984E-3</c:v>
                </c:pt>
                <c:pt idx="36796">
                  <c:v>1.007080078125E-3</c:v>
                </c:pt>
                <c:pt idx="36797">
                  <c:v>1.007080078125E-3</c:v>
                </c:pt>
                <c:pt idx="36798">
                  <c:v>1.0068416595458984E-3</c:v>
                </c:pt>
                <c:pt idx="36799">
                  <c:v>1.0080337524414063E-3</c:v>
                </c:pt>
                <c:pt idx="36800">
                  <c:v>1.007080078125E-3</c:v>
                </c:pt>
                <c:pt idx="36801">
                  <c:v>1.0068416595458984E-3</c:v>
                </c:pt>
                <c:pt idx="36802">
                  <c:v>1.007080078125E-3</c:v>
                </c:pt>
                <c:pt idx="36803">
                  <c:v>1.007080078125E-3</c:v>
                </c:pt>
                <c:pt idx="36804">
                  <c:v>1.0068416595458984E-3</c:v>
                </c:pt>
                <c:pt idx="36805">
                  <c:v>1.007080078125E-3</c:v>
                </c:pt>
                <c:pt idx="36806">
                  <c:v>1.007080078125E-3</c:v>
                </c:pt>
                <c:pt idx="36807">
                  <c:v>1.0068416595458984E-3</c:v>
                </c:pt>
                <c:pt idx="36808">
                  <c:v>1.007080078125E-3</c:v>
                </c:pt>
                <c:pt idx="36809">
                  <c:v>1.007080078125E-3</c:v>
                </c:pt>
                <c:pt idx="36810">
                  <c:v>1.0068416595458984E-3</c:v>
                </c:pt>
                <c:pt idx="36811">
                  <c:v>1.007080078125E-3</c:v>
                </c:pt>
                <c:pt idx="36812">
                  <c:v>1.0080337524414063E-3</c:v>
                </c:pt>
                <c:pt idx="36813">
                  <c:v>1.007080078125E-3</c:v>
                </c:pt>
                <c:pt idx="36814">
                  <c:v>1.0068416595458984E-3</c:v>
                </c:pt>
                <c:pt idx="36815">
                  <c:v>1.007080078125E-3</c:v>
                </c:pt>
                <c:pt idx="36816">
                  <c:v>1.007080078125E-3</c:v>
                </c:pt>
                <c:pt idx="36817">
                  <c:v>1.0068416595458984E-3</c:v>
                </c:pt>
                <c:pt idx="36818">
                  <c:v>1.007080078125E-3</c:v>
                </c:pt>
                <c:pt idx="36819">
                  <c:v>1.007080078125E-3</c:v>
                </c:pt>
                <c:pt idx="36820">
                  <c:v>1.0068416595458984E-3</c:v>
                </c:pt>
                <c:pt idx="36821">
                  <c:v>1.007080078125E-3</c:v>
                </c:pt>
                <c:pt idx="36822">
                  <c:v>1.007080078125E-3</c:v>
                </c:pt>
                <c:pt idx="36823">
                  <c:v>1.0068416595458984E-3</c:v>
                </c:pt>
                <c:pt idx="36824">
                  <c:v>1.0080337524414063E-3</c:v>
                </c:pt>
                <c:pt idx="36825">
                  <c:v>1.007080078125E-3</c:v>
                </c:pt>
                <c:pt idx="36826">
                  <c:v>1.0068416595458984E-3</c:v>
                </c:pt>
                <c:pt idx="36827">
                  <c:v>1.007080078125E-3</c:v>
                </c:pt>
                <c:pt idx="36828">
                  <c:v>1.007080078125E-3</c:v>
                </c:pt>
                <c:pt idx="36829">
                  <c:v>1.0068416595458984E-3</c:v>
                </c:pt>
                <c:pt idx="36830">
                  <c:v>1.007080078125E-3</c:v>
                </c:pt>
                <c:pt idx="36831">
                  <c:v>1.007080078125E-3</c:v>
                </c:pt>
                <c:pt idx="36832">
                  <c:v>1.0068416595458984E-3</c:v>
                </c:pt>
                <c:pt idx="36833">
                  <c:v>1.007080078125E-3</c:v>
                </c:pt>
                <c:pt idx="36834">
                  <c:v>1.007080078125E-3</c:v>
                </c:pt>
                <c:pt idx="36835">
                  <c:v>1.0068416595458984E-3</c:v>
                </c:pt>
                <c:pt idx="36836">
                  <c:v>1.007080078125E-3</c:v>
                </c:pt>
                <c:pt idx="36837">
                  <c:v>1.0080337524414063E-3</c:v>
                </c:pt>
                <c:pt idx="36838">
                  <c:v>1.007080078125E-3</c:v>
                </c:pt>
                <c:pt idx="36839">
                  <c:v>1.0068416595458984E-3</c:v>
                </c:pt>
                <c:pt idx="36840">
                  <c:v>1.007080078125E-3</c:v>
                </c:pt>
                <c:pt idx="36841">
                  <c:v>1.007080078125E-3</c:v>
                </c:pt>
                <c:pt idx="36842">
                  <c:v>1.0068416595458984E-3</c:v>
                </c:pt>
                <c:pt idx="36843">
                  <c:v>1.007080078125E-3</c:v>
                </c:pt>
                <c:pt idx="36844">
                  <c:v>1.007080078125E-3</c:v>
                </c:pt>
                <c:pt idx="36845">
                  <c:v>1.0068416595458984E-3</c:v>
                </c:pt>
                <c:pt idx="36846">
                  <c:v>1.007080078125E-3</c:v>
                </c:pt>
                <c:pt idx="36847">
                  <c:v>1.007080078125E-3</c:v>
                </c:pt>
                <c:pt idx="36848">
                  <c:v>1.0068416595458984E-3</c:v>
                </c:pt>
                <c:pt idx="36849">
                  <c:v>1.0080337524414063E-3</c:v>
                </c:pt>
                <c:pt idx="36850">
                  <c:v>1.007080078125E-3</c:v>
                </c:pt>
                <c:pt idx="36851">
                  <c:v>1.0068416595458984E-3</c:v>
                </c:pt>
                <c:pt idx="36852">
                  <c:v>1.007080078125E-3</c:v>
                </c:pt>
                <c:pt idx="36853">
                  <c:v>1.007080078125E-3</c:v>
                </c:pt>
                <c:pt idx="36854">
                  <c:v>1.0068416595458984E-3</c:v>
                </c:pt>
                <c:pt idx="36855">
                  <c:v>1.007080078125E-3</c:v>
                </c:pt>
                <c:pt idx="36856">
                  <c:v>1.007080078125E-3</c:v>
                </c:pt>
                <c:pt idx="36857">
                  <c:v>1.0068416595458984E-3</c:v>
                </c:pt>
                <c:pt idx="36858">
                  <c:v>1.007080078125E-3</c:v>
                </c:pt>
                <c:pt idx="36859">
                  <c:v>1.007080078125E-3</c:v>
                </c:pt>
                <c:pt idx="36860">
                  <c:v>1.0068416595458984E-3</c:v>
                </c:pt>
                <c:pt idx="36861">
                  <c:v>1.007080078125E-3</c:v>
                </c:pt>
                <c:pt idx="36862">
                  <c:v>1.0080337524414063E-3</c:v>
                </c:pt>
                <c:pt idx="36863">
                  <c:v>1.007080078125E-3</c:v>
                </c:pt>
                <c:pt idx="36864">
                  <c:v>1.0068416595458984E-3</c:v>
                </c:pt>
                <c:pt idx="36865">
                  <c:v>1.007080078125E-3</c:v>
                </c:pt>
                <c:pt idx="36866">
                  <c:v>1.007080078125E-3</c:v>
                </c:pt>
                <c:pt idx="36867">
                  <c:v>1.0068416595458984E-3</c:v>
                </c:pt>
                <c:pt idx="36868">
                  <c:v>1.007080078125E-3</c:v>
                </c:pt>
                <c:pt idx="36869">
                  <c:v>1.007080078125E-3</c:v>
                </c:pt>
                <c:pt idx="36870">
                  <c:v>1.0068416595458984E-3</c:v>
                </c:pt>
                <c:pt idx="36871">
                  <c:v>1.007080078125E-3</c:v>
                </c:pt>
                <c:pt idx="36872">
                  <c:v>1.007080078125E-3</c:v>
                </c:pt>
                <c:pt idx="36873">
                  <c:v>1.0068416595458984E-3</c:v>
                </c:pt>
                <c:pt idx="36874">
                  <c:v>1.0080337524414063E-3</c:v>
                </c:pt>
                <c:pt idx="36875">
                  <c:v>1.007080078125E-3</c:v>
                </c:pt>
                <c:pt idx="36876">
                  <c:v>1.0068416595458984E-3</c:v>
                </c:pt>
                <c:pt idx="36877">
                  <c:v>1.007080078125E-3</c:v>
                </c:pt>
                <c:pt idx="36878">
                  <c:v>1.007080078125E-3</c:v>
                </c:pt>
                <c:pt idx="36879">
                  <c:v>1.0068416595458984E-3</c:v>
                </c:pt>
                <c:pt idx="36880">
                  <c:v>1.007080078125E-3</c:v>
                </c:pt>
                <c:pt idx="36881">
                  <c:v>1.007080078125E-3</c:v>
                </c:pt>
                <c:pt idx="36882">
                  <c:v>1.0068416595458984E-3</c:v>
                </c:pt>
                <c:pt idx="36883">
                  <c:v>1.007080078125E-3</c:v>
                </c:pt>
                <c:pt idx="36884">
                  <c:v>1.007080078125E-3</c:v>
                </c:pt>
                <c:pt idx="36885">
                  <c:v>1.0068416595458984E-3</c:v>
                </c:pt>
                <c:pt idx="36886">
                  <c:v>1.007080078125E-3</c:v>
                </c:pt>
                <c:pt idx="36887">
                  <c:v>1.0080337524414063E-3</c:v>
                </c:pt>
                <c:pt idx="36888">
                  <c:v>1.007080078125E-3</c:v>
                </c:pt>
                <c:pt idx="36889">
                  <c:v>1.0068416595458984E-3</c:v>
                </c:pt>
                <c:pt idx="36890">
                  <c:v>5.0351619720458984E-3</c:v>
                </c:pt>
                <c:pt idx="36891">
                  <c:v>1.0068416595458984E-3</c:v>
                </c:pt>
                <c:pt idx="36892">
                  <c:v>1.007080078125E-3</c:v>
                </c:pt>
                <c:pt idx="36893">
                  <c:v>1.007080078125E-3</c:v>
                </c:pt>
                <c:pt idx="36894">
                  <c:v>1.0068416595458984E-3</c:v>
                </c:pt>
                <c:pt idx="36895">
                  <c:v>1.0080337524414063E-3</c:v>
                </c:pt>
                <c:pt idx="36896">
                  <c:v>1.007080078125E-3</c:v>
                </c:pt>
                <c:pt idx="36897">
                  <c:v>1.0068416595458984E-3</c:v>
                </c:pt>
                <c:pt idx="36898">
                  <c:v>1.007080078125E-3</c:v>
                </c:pt>
                <c:pt idx="36899">
                  <c:v>1.007080078125E-3</c:v>
                </c:pt>
                <c:pt idx="36900">
                  <c:v>1.0068416595458984E-3</c:v>
                </c:pt>
                <c:pt idx="36901">
                  <c:v>1.007080078125E-3</c:v>
                </c:pt>
                <c:pt idx="36902">
                  <c:v>1.007080078125E-3</c:v>
                </c:pt>
                <c:pt idx="36903">
                  <c:v>1.0068416595458984E-3</c:v>
                </c:pt>
                <c:pt idx="36904">
                  <c:v>1.007080078125E-3</c:v>
                </c:pt>
                <c:pt idx="36905">
                  <c:v>1.007080078125E-3</c:v>
                </c:pt>
                <c:pt idx="36906">
                  <c:v>1.0068416595458984E-3</c:v>
                </c:pt>
                <c:pt idx="36907">
                  <c:v>1.007080078125E-3</c:v>
                </c:pt>
                <c:pt idx="36908">
                  <c:v>1.0080337524414063E-3</c:v>
                </c:pt>
                <c:pt idx="36909">
                  <c:v>1.007080078125E-3</c:v>
                </c:pt>
                <c:pt idx="36910">
                  <c:v>1.0068416595458984E-3</c:v>
                </c:pt>
                <c:pt idx="36911">
                  <c:v>1.007080078125E-3</c:v>
                </c:pt>
                <c:pt idx="36912">
                  <c:v>1.007080078125E-3</c:v>
                </c:pt>
                <c:pt idx="36913">
                  <c:v>1.0068416595458984E-3</c:v>
                </c:pt>
                <c:pt idx="36914">
                  <c:v>1.007080078125E-3</c:v>
                </c:pt>
                <c:pt idx="36915">
                  <c:v>1.007080078125E-3</c:v>
                </c:pt>
                <c:pt idx="36916">
                  <c:v>1.0068416595458984E-3</c:v>
                </c:pt>
                <c:pt idx="36917">
                  <c:v>1.007080078125E-3</c:v>
                </c:pt>
                <c:pt idx="36918">
                  <c:v>1.0068416595458984E-3</c:v>
                </c:pt>
                <c:pt idx="36919">
                  <c:v>1.007080078125E-3</c:v>
                </c:pt>
                <c:pt idx="36920">
                  <c:v>1.0080337524414063E-3</c:v>
                </c:pt>
                <c:pt idx="36921">
                  <c:v>1.007080078125E-3</c:v>
                </c:pt>
                <c:pt idx="36922">
                  <c:v>1.0068416595458984E-3</c:v>
                </c:pt>
                <c:pt idx="36923">
                  <c:v>1.007080078125E-3</c:v>
                </c:pt>
                <c:pt idx="36924">
                  <c:v>1.007080078125E-3</c:v>
                </c:pt>
                <c:pt idx="36925">
                  <c:v>1.0068416595458984E-3</c:v>
                </c:pt>
                <c:pt idx="36926">
                  <c:v>1.007080078125E-3</c:v>
                </c:pt>
                <c:pt idx="36927">
                  <c:v>1.007080078125E-3</c:v>
                </c:pt>
                <c:pt idx="36928">
                  <c:v>1.0068416595458984E-3</c:v>
                </c:pt>
                <c:pt idx="36929">
                  <c:v>1.007080078125E-3</c:v>
                </c:pt>
                <c:pt idx="36930">
                  <c:v>1.007080078125E-3</c:v>
                </c:pt>
                <c:pt idx="36931">
                  <c:v>1.0068416595458984E-3</c:v>
                </c:pt>
                <c:pt idx="36932">
                  <c:v>1.007080078125E-3</c:v>
                </c:pt>
                <c:pt idx="36933">
                  <c:v>1.0080337524414063E-3</c:v>
                </c:pt>
                <c:pt idx="36934">
                  <c:v>1.007080078125E-3</c:v>
                </c:pt>
                <c:pt idx="36935">
                  <c:v>1.0068416595458984E-3</c:v>
                </c:pt>
                <c:pt idx="36936">
                  <c:v>1.007080078125E-3</c:v>
                </c:pt>
                <c:pt idx="36937">
                  <c:v>1.007080078125E-3</c:v>
                </c:pt>
                <c:pt idx="36938">
                  <c:v>1.0068416595458984E-3</c:v>
                </c:pt>
                <c:pt idx="36939">
                  <c:v>1.007080078125E-3</c:v>
                </c:pt>
                <c:pt idx="36940">
                  <c:v>1.0068416595458984E-3</c:v>
                </c:pt>
                <c:pt idx="36941">
                  <c:v>1.007080078125E-3</c:v>
                </c:pt>
                <c:pt idx="36942">
                  <c:v>1.007080078125E-3</c:v>
                </c:pt>
                <c:pt idx="36943">
                  <c:v>1.0068416595458984E-3</c:v>
                </c:pt>
                <c:pt idx="36944">
                  <c:v>1.007080078125E-3</c:v>
                </c:pt>
                <c:pt idx="36945">
                  <c:v>1.0080337524414063E-3</c:v>
                </c:pt>
                <c:pt idx="36946">
                  <c:v>1.007080078125E-3</c:v>
                </c:pt>
                <c:pt idx="36947">
                  <c:v>1.0068416595458984E-3</c:v>
                </c:pt>
                <c:pt idx="36948">
                  <c:v>1.007080078125E-3</c:v>
                </c:pt>
                <c:pt idx="36949">
                  <c:v>1.007080078125E-3</c:v>
                </c:pt>
                <c:pt idx="36950">
                  <c:v>1.0068416595458984E-3</c:v>
                </c:pt>
                <c:pt idx="36951">
                  <c:v>1.007080078125E-3</c:v>
                </c:pt>
                <c:pt idx="36952">
                  <c:v>3.0210018157958984E-3</c:v>
                </c:pt>
                <c:pt idx="36953">
                  <c:v>1.007080078125E-3</c:v>
                </c:pt>
                <c:pt idx="36954">
                  <c:v>1.0068416595458984E-3</c:v>
                </c:pt>
                <c:pt idx="36955">
                  <c:v>1.007080078125E-3</c:v>
                </c:pt>
                <c:pt idx="36956">
                  <c:v>1.0080337524414063E-3</c:v>
                </c:pt>
                <c:pt idx="36957">
                  <c:v>1.007080078125E-3</c:v>
                </c:pt>
                <c:pt idx="36958">
                  <c:v>1.0068416595458984E-3</c:v>
                </c:pt>
                <c:pt idx="36959">
                  <c:v>1.007080078125E-3</c:v>
                </c:pt>
                <c:pt idx="36960">
                  <c:v>1.0068416595458984E-3</c:v>
                </c:pt>
                <c:pt idx="36961">
                  <c:v>1.007080078125E-3</c:v>
                </c:pt>
                <c:pt idx="36962">
                  <c:v>2.0139217376708984E-3</c:v>
                </c:pt>
                <c:pt idx="36963">
                  <c:v>1.007080078125E-3</c:v>
                </c:pt>
                <c:pt idx="36964">
                  <c:v>1.007080078125E-3</c:v>
                </c:pt>
                <c:pt idx="36965">
                  <c:v>1.0068416595458984E-3</c:v>
                </c:pt>
                <c:pt idx="36966">
                  <c:v>1.007080078125E-3</c:v>
                </c:pt>
                <c:pt idx="36967">
                  <c:v>1.0080337524414063E-3</c:v>
                </c:pt>
                <c:pt idx="36968">
                  <c:v>1.007080078125E-3</c:v>
                </c:pt>
                <c:pt idx="36969">
                  <c:v>1.0068416595458984E-3</c:v>
                </c:pt>
                <c:pt idx="36970">
                  <c:v>1.007080078125E-3</c:v>
                </c:pt>
                <c:pt idx="36971">
                  <c:v>1.007080078125E-3</c:v>
                </c:pt>
                <c:pt idx="36972">
                  <c:v>1.0068416595458984E-3</c:v>
                </c:pt>
                <c:pt idx="36973">
                  <c:v>1.007080078125E-3</c:v>
                </c:pt>
                <c:pt idx="36974">
                  <c:v>1.007080078125E-3</c:v>
                </c:pt>
                <c:pt idx="36975">
                  <c:v>1.0068416595458984E-3</c:v>
                </c:pt>
                <c:pt idx="36976">
                  <c:v>1.007080078125E-3</c:v>
                </c:pt>
                <c:pt idx="36977">
                  <c:v>1.007080078125E-3</c:v>
                </c:pt>
                <c:pt idx="36978">
                  <c:v>1.0068416595458984E-3</c:v>
                </c:pt>
                <c:pt idx="36979">
                  <c:v>1.007080078125E-3</c:v>
                </c:pt>
                <c:pt idx="36980">
                  <c:v>1.0080337524414063E-3</c:v>
                </c:pt>
                <c:pt idx="36981">
                  <c:v>1.0068416595458984E-3</c:v>
                </c:pt>
                <c:pt idx="36982">
                  <c:v>1.007080078125E-3</c:v>
                </c:pt>
                <c:pt idx="36983">
                  <c:v>1.007080078125E-3</c:v>
                </c:pt>
                <c:pt idx="36984">
                  <c:v>1.0068416595458984E-3</c:v>
                </c:pt>
                <c:pt idx="36985">
                  <c:v>1.007080078125E-3</c:v>
                </c:pt>
                <c:pt idx="36986">
                  <c:v>1.007080078125E-3</c:v>
                </c:pt>
                <c:pt idx="36987">
                  <c:v>1.0068416595458984E-3</c:v>
                </c:pt>
                <c:pt idx="36988">
                  <c:v>1.007080078125E-3</c:v>
                </c:pt>
                <c:pt idx="36989">
                  <c:v>1.007080078125E-3</c:v>
                </c:pt>
                <c:pt idx="36990">
                  <c:v>1.0068416595458984E-3</c:v>
                </c:pt>
                <c:pt idx="36991">
                  <c:v>1.007080078125E-3</c:v>
                </c:pt>
                <c:pt idx="36992">
                  <c:v>1.0080337524414063E-3</c:v>
                </c:pt>
                <c:pt idx="36993">
                  <c:v>1.007080078125E-3</c:v>
                </c:pt>
                <c:pt idx="36994">
                  <c:v>1.0068416595458984E-3</c:v>
                </c:pt>
                <c:pt idx="36995">
                  <c:v>1.007080078125E-3</c:v>
                </c:pt>
                <c:pt idx="36996">
                  <c:v>1.007080078125E-3</c:v>
                </c:pt>
                <c:pt idx="36997">
                  <c:v>1.0068416595458984E-3</c:v>
                </c:pt>
                <c:pt idx="36998">
                  <c:v>1.007080078125E-3</c:v>
                </c:pt>
                <c:pt idx="36999">
                  <c:v>1.007080078125E-3</c:v>
                </c:pt>
                <c:pt idx="37000">
                  <c:v>1.0068416595458984E-3</c:v>
                </c:pt>
                <c:pt idx="37001">
                  <c:v>1.007080078125E-3</c:v>
                </c:pt>
                <c:pt idx="37002">
                  <c:v>1.007080078125E-3</c:v>
                </c:pt>
                <c:pt idx="37003">
                  <c:v>1.0068416595458984E-3</c:v>
                </c:pt>
                <c:pt idx="37004">
                  <c:v>1.007080078125E-3</c:v>
                </c:pt>
                <c:pt idx="37005">
                  <c:v>1.0080337524414063E-3</c:v>
                </c:pt>
                <c:pt idx="37006">
                  <c:v>1.0068416595458984E-3</c:v>
                </c:pt>
                <c:pt idx="37007">
                  <c:v>1.007080078125E-3</c:v>
                </c:pt>
                <c:pt idx="37008">
                  <c:v>1.007080078125E-3</c:v>
                </c:pt>
                <c:pt idx="37009">
                  <c:v>1.0068416595458984E-3</c:v>
                </c:pt>
                <c:pt idx="37010">
                  <c:v>1.007080078125E-3</c:v>
                </c:pt>
                <c:pt idx="37011">
                  <c:v>1.007080078125E-3</c:v>
                </c:pt>
                <c:pt idx="37012">
                  <c:v>1.0068416595458984E-3</c:v>
                </c:pt>
                <c:pt idx="37013">
                  <c:v>1.007080078125E-3</c:v>
                </c:pt>
                <c:pt idx="37014">
                  <c:v>1.007080078125E-3</c:v>
                </c:pt>
                <c:pt idx="37015">
                  <c:v>1.0068416595458984E-3</c:v>
                </c:pt>
                <c:pt idx="37016">
                  <c:v>1.007080078125E-3</c:v>
                </c:pt>
                <c:pt idx="37017">
                  <c:v>1.0080337524414063E-3</c:v>
                </c:pt>
                <c:pt idx="37018">
                  <c:v>1.007080078125E-3</c:v>
                </c:pt>
                <c:pt idx="37019">
                  <c:v>1.0068416595458984E-3</c:v>
                </c:pt>
                <c:pt idx="37020">
                  <c:v>1.007080078125E-3</c:v>
                </c:pt>
                <c:pt idx="37021">
                  <c:v>1.007080078125E-3</c:v>
                </c:pt>
                <c:pt idx="37022">
                  <c:v>1.0068416595458984E-3</c:v>
                </c:pt>
                <c:pt idx="37023">
                  <c:v>1.007080078125E-3</c:v>
                </c:pt>
                <c:pt idx="37024">
                  <c:v>1.007080078125E-3</c:v>
                </c:pt>
                <c:pt idx="37025">
                  <c:v>1.0068416595458984E-3</c:v>
                </c:pt>
                <c:pt idx="37026">
                  <c:v>1.007080078125E-3</c:v>
                </c:pt>
                <c:pt idx="37027">
                  <c:v>1.007080078125E-3</c:v>
                </c:pt>
                <c:pt idx="37028">
                  <c:v>1.0068416595458984E-3</c:v>
                </c:pt>
                <c:pt idx="37029">
                  <c:v>1.007080078125E-3</c:v>
                </c:pt>
                <c:pt idx="37030">
                  <c:v>1.0080337524414063E-3</c:v>
                </c:pt>
                <c:pt idx="37031">
                  <c:v>1.0068416595458984E-3</c:v>
                </c:pt>
                <c:pt idx="37032">
                  <c:v>1.007080078125E-3</c:v>
                </c:pt>
                <c:pt idx="37033">
                  <c:v>1.007080078125E-3</c:v>
                </c:pt>
                <c:pt idx="37034">
                  <c:v>1.0068416595458984E-3</c:v>
                </c:pt>
                <c:pt idx="37035">
                  <c:v>1.007080078125E-3</c:v>
                </c:pt>
                <c:pt idx="37036">
                  <c:v>1.007080078125E-3</c:v>
                </c:pt>
                <c:pt idx="37037">
                  <c:v>1.0068416595458984E-3</c:v>
                </c:pt>
                <c:pt idx="37038">
                  <c:v>1.007080078125E-3</c:v>
                </c:pt>
                <c:pt idx="37039">
                  <c:v>1.007080078125E-3</c:v>
                </c:pt>
                <c:pt idx="37040">
                  <c:v>1.0068416595458984E-3</c:v>
                </c:pt>
                <c:pt idx="37041">
                  <c:v>1.007080078125E-3</c:v>
                </c:pt>
                <c:pt idx="37042">
                  <c:v>1.0080337524414063E-3</c:v>
                </c:pt>
                <c:pt idx="37043">
                  <c:v>1.007080078125E-3</c:v>
                </c:pt>
                <c:pt idx="37044">
                  <c:v>1.0068416595458984E-3</c:v>
                </c:pt>
                <c:pt idx="37045">
                  <c:v>1.007080078125E-3</c:v>
                </c:pt>
                <c:pt idx="37046">
                  <c:v>1.007080078125E-3</c:v>
                </c:pt>
                <c:pt idx="37047">
                  <c:v>1.0068416595458984E-3</c:v>
                </c:pt>
                <c:pt idx="37048">
                  <c:v>1.007080078125E-3</c:v>
                </c:pt>
                <c:pt idx="37049">
                  <c:v>1.007080078125E-3</c:v>
                </c:pt>
                <c:pt idx="37050">
                  <c:v>1.0068416595458984E-3</c:v>
                </c:pt>
                <c:pt idx="37051">
                  <c:v>1.3092041015625E-2</c:v>
                </c:pt>
                <c:pt idx="37052">
                  <c:v>1.007080078125E-3</c:v>
                </c:pt>
                <c:pt idx="37053">
                  <c:v>1.0068416595458984E-3</c:v>
                </c:pt>
                <c:pt idx="37054">
                  <c:v>1.007080078125E-3</c:v>
                </c:pt>
                <c:pt idx="37055">
                  <c:v>1.0080337524414063E-3</c:v>
                </c:pt>
                <c:pt idx="37056">
                  <c:v>1.007080078125E-3</c:v>
                </c:pt>
                <c:pt idx="37057">
                  <c:v>1.0068416595458984E-3</c:v>
                </c:pt>
                <c:pt idx="37058">
                  <c:v>1.007080078125E-3</c:v>
                </c:pt>
                <c:pt idx="37059">
                  <c:v>1.007080078125E-3</c:v>
                </c:pt>
                <c:pt idx="37060">
                  <c:v>1.0068416595458984E-3</c:v>
                </c:pt>
                <c:pt idx="37061">
                  <c:v>1.007080078125E-3</c:v>
                </c:pt>
                <c:pt idx="37062">
                  <c:v>1.007080078125E-3</c:v>
                </c:pt>
                <c:pt idx="37063">
                  <c:v>1.0068416595458984E-3</c:v>
                </c:pt>
                <c:pt idx="37064">
                  <c:v>1.007080078125E-3</c:v>
                </c:pt>
                <c:pt idx="37065">
                  <c:v>1.007080078125E-3</c:v>
                </c:pt>
                <c:pt idx="37066">
                  <c:v>1.0068416595458984E-3</c:v>
                </c:pt>
                <c:pt idx="37067">
                  <c:v>1.007080078125E-3</c:v>
                </c:pt>
                <c:pt idx="37068">
                  <c:v>1.0080337524414063E-3</c:v>
                </c:pt>
                <c:pt idx="37069">
                  <c:v>1.0068416595458984E-3</c:v>
                </c:pt>
                <c:pt idx="37070">
                  <c:v>3.0210018157958984E-3</c:v>
                </c:pt>
                <c:pt idx="37071">
                  <c:v>1.007080078125E-3</c:v>
                </c:pt>
                <c:pt idx="37072">
                  <c:v>1.007080078125E-3</c:v>
                </c:pt>
                <c:pt idx="37073">
                  <c:v>1.0068416595458984E-3</c:v>
                </c:pt>
                <c:pt idx="37074">
                  <c:v>1.007080078125E-3</c:v>
                </c:pt>
                <c:pt idx="37075">
                  <c:v>1.007080078125E-3</c:v>
                </c:pt>
                <c:pt idx="37076">
                  <c:v>1.0068416595458984E-3</c:v>
                </c:pt>
                <c:pt idx="37077">
                  <c:v>1.007080078125E-3</c:v>
                </c:pt>
                <c:pt idx="37078">
                  <c:v>1.0080337524414063E-3</c:v>
                </c:pt>
                <c:pt idx="37079">
                  <c:v>1.007080078125E-3</c:v>
                </c:pt>
                <c:pt idx="37080">
                  <c:v>1.0068416595458984E-3</c:v>
                </c:pt>
                <c:pt idx="37081">
                  <c:v>1.007080078125E-3</c:v>
                </c:pt>
                <c:pt idx="37082">
                  <c:v>1.007080078125E-3</c:v>
                </c:pt>
                <c:pt idx="37083">
                  <c:v>1.0068416595458984E-3</c:v>
                </c:pt>
                <c:pt idx="37084">
                  <c:v>1.007080078125E-3</c:v>
                </c:pt>
                <c:pt idx="37085">
                  <c:v>1.007080078125E-3</c:v>
                </c:pt>
                <c:pt idx="37086">
                  <c:v>1.0068416595458984E-3</c:v>
                </c:pt>
                <c:pt idx="37087">
                  <c:v>1.007080078125E-3</c:v>
                </c:pt>
                <c:pt idx="37088">
                  <c:v>1.007080078125E-3</c:v>
                </c:pt>
                <c:pt idx="37089">
                  <c:v>1.0068416595458984E-3</c:v>
                </c:pt>
                <c:pt idx="37090">
                  <c:v>1.007080078125E-3</c:v>
                </c:pt>
                <c:pt idx="37091">
                  <c:v>1.0080337524414063E-3</c:v>
                </c:pt>
                <c:pt idx="37092">
                  <c:v>1.0068416595458984E-3</c:v>
                </c:pt>
                <c:pt idx="37093">
                  <c:v>1.007080078125E-3</c:v>
                </c:pt>
                <c:pt idx="37094">
                  <c:v>1.007080078125E-3</c:v>
                </c:pt>
                <c:pt idx="37095">
                  <c:v>1.0068416595458984E-3</c:v>
                </c:pt>
                <c:pt idx="37096">
                  <c:v>1.007080078125E-3</c:v>
                </c:pt>
                <c:pt idx="37097">
                  <c:v>1.007080078125E-3</c:v>
                </c:pt>
                <c:pt idx="37098">
                  <c:v>1.0068416595458984E-3</c:v>
                </c:pt>
                <c:pt idx="37099">
                  <c:v>1.007080078125E-3</c:v>
                </c:pt>
                <c:pt idx="37100">
                  <c:v>1.007080078125E-3</c:v>
                </c:pt>
                <c:pt idx="37101">
                  <c:v>1.0068416595458984E-3</c:v>
                </c:pt>
                <c:pt idx="37102">
                  <c:v>1.007080078125E-3</c:v>
                </c:pt>
                <c:pt idx="37103">
                  <c:v>1.0080337524414063E-3</c:v>
                </c:pt>
                <c:pt idx="37104">
                  <c:v>1.007080078125E-3</c:v>
                </c:pt>
                <c:pt idx="37105">
                  <c:v>1.0068416595458984E-3</c:v>
                </c:pt>
                <c:pt idx="37106">
                  <c:v>1.007080078125E-3</c:v>
                </c:pt>
                <c:pt idx="37107">
                  <c:v>1.007080078125E-3</c:v>
                </c:pt>
                <c:pt idx="37108">
                  <c:v>1.0068416595458984E-3</c:v>
                </c:pt>
                <c:pt idx="37109">
                  <c:v>1.007080078125E-3</c:v>
                </c:pt>
                <c:pt idx="37110">
                  <c:v>1.007080078125E-3</c:v>
                </c:pt>
                <c:pt idx="37111">
                  <c:v>1.0068416595458984E-3</c:v>
                </c:pt>
                <c:pt idx="37112">
                  <c:v>1.007080078125E-3</c:v>
                </c:pt>
                <c:pt idx="37113">
                  <c:v>1.007080078125E-3</c:v>
                </c:pt>
                <c:pt idx="37114">
                  <c:v>1.0068416595458984E-3</c:v>
                </c:pt>
                <c:pt idx="37115">
                  <c:v>1.007080078125E-3</c:v>
                </c:pt>
                <c:pt idx="37116">
                  <c:v>1.0080337524414063E-3</c:v>
                </c:pt>
                <c:pt idx="37117">
                  <c:v>1.0068416595458984E-3</c:v>
                </c:pt>
                <c:pt idx="37118">
                  <c:v>1.007080078125E-3</c:v>
                </c:pt>
                <c:pt idx="37119">
                  <c:v>1.007080078125E-3</c:v>
                </c:pt>
                <c:pt idx="37120">
                  <c:v>1.0068416595458984E-3</c:v>
                </c:pt>
                <c:pt idx="37121">
                  <c:v>1.007080078125E-3</c:v>
                </c:pt>
                <c:pt idx="37122">
                  <c:v>1.007080078125E-3</c:v>
                </c:pt>
                <c:pt idx="37123">
                  <c:v>1.0068416595458984E-3</c:v>
                </c:pt>
                <c:pt idx="37124">
                  <c:v>1.007080078125E-3</c:v>
                </c:pt>
                <c:pt idx="37125">
                  <c:v>1.007080078125E-3</c:v>
                </c:pt>
                <c:pt idx="37126">
                  <c:v>1.0068416595458984E-3</c:v>
                </c:pt>
                <c:pt idx="37127">
                  <c:v>1.007080078125E-3</c:v>
                </c:pt>
                <c:pt idx="37128">
                  <c:v>1.0080337524414063E-3</c:v>
                </c:pt>
                <c:pt idx="37129">
                  <c:v>1.007080078125E-3</c:v>
                </c:pt>
                <c:pt idx="37130">
                  <c:v>1.0068416595458984E-3</c:v>
                </c:pt>
                <c:pt idx="37131">
                  <c:v>1.007080078125E-3</c:v>
                </c:pt>
                <c:pt idx="37132">
                  <c:v>1.007080078125E-3</c:v>
                </c:pt>
                <c:pt idx="37133">
                  <c:v>1.0068416595458984E-3</c:v>
                </c:pt>
                <c:pt idx="37134">
                  <c:v>1.007080078125E-3</c:v>
                </c:pt>
                <c:pt idx="37135">
                  <c:v>1.007080078125E-3</c:v>
                </c:pt>
                <c:pt idx="37136">
                  <c:v>1.0068416595458984E-3</c:v>
                </c:pt>
                <c:pt idx="37137">
                  <c:v>1.007080078125E-3</c:v>
                </c:pt>
                <c:pt idx="37138">
                  <c:v>1.007080078125E-3</c:v>
                </c:pt>
                <c:pt idx="37139">
                  <c:v>1.0068416595458984E-3</c:v>
                </c:pt>
                <c:pt idx="37140">
                  <c:v>1.007080078125E-3</c:v>
                </c:pt>
                <c:pt idx="37141">
                  <c:v>1.0080337524414063E-3</c:v>
                </c:pt>
                <c:pt idx="37142">
                  <c:v>1.0068416595458984E-3</c:v>
                </c:pt>
                <c:pt idx="37143">
                  <c:v>1.007080078125E-3</c:v>
                </c:pt>
                <c:pt idx="37144">
                  <c:v>1.007080078125E-3</c:v>
                </c:pt>
                <c:pt idx="37145">
                  <c:v>1.0068416595458984E-3</c:v>
                </c:pt>
                <c:pt idx="37146">
                  <c:v>1.007080078125E-3</c:v>
                </c:pt>
                <c:pt idx="37147">
                  <c:v>1.007080078125E-3</c:v>
                </c:pt>
                <c:pt idx="37148">
                  <c:v>1.0068416595458984E-3</c:v>
                </c:pt>
                <c:pt idx="37149">
                  <c:v>1.007080078125E-3</c:v>
                </c:pt>
                <c:pt idx="37150">
                  <c:v>1.007080078125E-3</c:v>
                </c:pt>
                <c:pt idx="37151">
                  <c:v>1.0068416595458984E-3</c:v>
                </c:pt>
                <c:pt idx="37152">
                  <c:v>1.007080078125E-3</c:v>
                </c:pt>
                <c:pt idx="37153">
                  <c:v>3.0219554901123047E-3</c:v>
                </c:pt>
                <c:pt idx="37154">
                  <c:v>1.007080078125E-3</c:v>
                </c:pt>
                <c:pt idx="37155">
                  <c:v>1.007080078125E-3</c:v>
                </c:pt>
                <c:pt idx="37156">
                  <c:v>1.0068416595458984E-3</c:v>
                </c:pt>
                <c:pt idx="37157">
                  <c:v>1.007080078125E-3</c:v>
                </c:pt>
                <c:pt idx="37158">
                  <c:v>1.007080078125E-3</c:v>
                </c:pt>
                <c:pt idx="37159">
                  <c:v>1.0068416595458984E-3</c:v>
                </c:pt>
                <c:pt idx="37160">
                  <c:v>1.007080078125E-3</c:v>
                </c:pt>
                <c:pt idx="37161">
                  <c:v>1.007080078125E-3</c:v>
                </c:pt>
                <c:pt idx="37162">
                  <c:v>1.0068416595458984E-3</c:v>
                </c:pt>
                <c:pt idx="37163">
                  <c:v>1.007080078125E-3</c:v>
                </c:pt>
                <c:pt idx="37164">
                  <c:v>1.0080337524414063E-3</c:v>
                </c:pt>
                <c:pt idx="37165">
                  <c:v>1.0068416595458984E-3</c:v>
                </c:pt>
                <c:pt idx="37166">
                  <c:v>1.007080078125E-3</c:v>
                </c:pt>
                <c:pt idx="37167">
                  <c:v>4.0280818939208984E-3</c:v>
                </c:pt>
                <c:pt idx="37168">
                  <c:v>1.0068416595458984E-3</c:v>
                </c:pt>
                <c:pt idx="37169">
                  <c:v>1.007080078125E-3</c:v>
                </c:pt>
                <c:pt idx="37170">
                  <c:v>1.007080078125E-3</c:v>
                </c:pt>
                <c:pt idx="37171">
                  <c:v>1.0068416595458984E-3</c:v>
                </c:pt>
                <c:pt idx="37172">
                  <c:v>1.007080078125E-3</c:v>
                </c:pt>
                <c:pt idx="37173">
                  <c:v>1.0080337524414063E-3</c:v>
                </c:pt>
                <c:pt idx="37174">
                  <c:v>1.007080078125E-3</c:v>
                </c:pt>
                <c:pt idx="37175">
                  <c:v>1.0068416595458984E-3</c:v>
                </c:pt>
                <c:pt idx="37176">
                  <c:v>1.007080078125E-3</c:v>
                </c:pt>
                <c:pt idx="37177">
                  <c:v>1.007080078125E-3</c:v>
                </c:pt>
                <c:pt idx="37178">
                  <c:v>1.0068416595458984E-3</c:v>
                </c:pt>
                <c:pt idx="37179">
                  <c:v>1.007080078125E-3</c:v>
                </c:pt>
                <c:pt idx="37180">
                  <c:v>1.007080078125E-3</c:v>
                </c:pt>
                <c:pt idx="37181">
                  <c:v>1.0068416595458984E-3</c:v>
                </c:pt>
                <c:pt idx="37182">
                  <c:v>1.007080078125E-3</c:v>
                </c:pt>
                <c:pt idx="37183">
                  <c:v>1.007080078125E-3</c:v>
                </c:pt>
                <c:pt idx="37184">
                  <c:v>1.0068416595458984E-3</c:v>
                </c:pt>
                <c:pt idx="37185">
                  <c:v>1.0080337524414063E-3</c:v>
                </c:pt>
                <c:pt idx="37186">
                  <c:v>1.007080078125E-3</c:v>
                </c:pt>
                <c:pt idx="37187">
                  <c:v>1.0068416595458984E-3</c:v>
                </c:pt>
                <c:pt idx="37188">
                  <c:v>1.007080078125E-3</c:v>
                </c:pt>
                <c:pt idx="37189">
                  <c:v>1.007080078125E-3</c:v>
                </c:pt>
                <c:pt idx="37190">
                  <c:v>1.0068416595458984E-3</c:v>
                </c:pt>
                <c:pt idx="37191">
                  <c:v>1.007080078125E-3</c:v>
                </c:pt>
                <c:pt idx="37192">
                  <c:v>1.007080078125E-3</c:v>
                </c:pt>
                <c:pt idx="37193">
                  <c:v>1.0068416595458984E-3</c:v>
                </c:pt>
                <c:pt idx="37194">
                  <c:v>1.007080078125E-3</c:v>
                </c:pt>
                <c:pt idx="37195">
                  <c:v>1.007080078125E-3</c:v>
                </c:pt>
                <c:pt idx="37196">
                  <c:v>1.0068416595458984E-3</c:v>
                </c:pt>
                <c:pt idx="37197">
                  <c:v>1.007080078125E-3</c:v>
                </c:pt>
                <c:pt idx="37198">
                  <c:v>1.0080337524414063E-3</c:v>
                </c:pt>
                <c:pt idx="37199">
                  <c:v>1.007080078125E-3</c:v>
                </c:pt>
                <c:pt idx="37200">
                  <c:v>1.0068416595458984E-3</c:v>
                </c:pt>
                <c:pt idx="37201">
                  <c:v>1.007080078125E-3</c:v>
                </c:pt>
                <c:pt idx="37202">
                  <c:v>1.007080078125E-3</c:v>
                </c:pt>
                <c:pt idx="37203">
                  <c:v>1.0068416595458984E-3</c:v>
                </c:pt>
                <c:pt idx="37204">
                  <c:v>1.007080078125E-3</c:v>
                </c:pt>
                <c:pt idx="37205">
                  <c:v>1.007080078125E-3</c:v>
                </c:pt>
                <c:pt idx="37206">
                  <c:v>1.0068416595458984E-3</c:v>
                </c:pt>
                <c:pt idx="37207">
                  <c:v>1.007080078125E-3</c:v>
                </c:pt>
                <c:pt idx="37208">
                  <c:v>1.007080078125E-3</c:v>
                </c:pt>
                <c:pt idx="37209">
                  <c:v>1.0068416595458984E-3</c:v>
                </c:pt>
                <c:pt idx="37210">
                  <c:v>1.0080337524414063E-3</c:v>
                </c:pt>
                <c:pt idx="37211">
                  <c:v>1.007080078125E-3</c:v>
                </c:pt>
                <c:pt idx="37212">
                  <c:v>1.0068416595458984E-3</c:v>
                </c:pt>
                <c:pt idx="37213">
                  <c:v>1.007080078125E-3</c:v>
                </c:pt>
                <c:pt idx="37214">
                  <c:v>1.007080078125E-3</c:v>
                </c:pt>
                <c:pt idx="37215">
                  <c:v>1.0068416595458984E-3</c:v>
                </c:pt>
                <c:pt idx="37216">
                  <c:v>1.007080078125E-3</c:v>
                </c:pt>
                <c:pt idx="37217">
                  <c:v>1.007080078125E-3</c:v>
                </c:pt>
                <c:pt idx="37218">
                  <c:v>1.0068416595458984E-3</c:v>
                </c:pt>
                <c:pt idx="37219">
                  <c:v>1.007080078125E-3</c:v>
                </c:pt>
                <c:pt idx="37220">
                  <c:v>1.007080078125E-3</c:v>
                </c:pt>
                <c:pt idx="37221">
                  <c:v>1.0068416595458984E-3</c:v>
                </c:pt>
                <c:pt idx="37222">
                  <c:v>1.007080078125E-3</c:v>
                </c:pt>
                <c:pt idx="37223">
                  <c:v>1.0080337524414063E-3</c:v>
                </c:pt>
                <c:pt idx="37224">
                  <c:v>1.007080078125E-3</c:v>
                </c:pt>
                <c:pt idx="37225">
                  <c:v>1.0068416595458984E-3</c:v>
                </c:pt>
                <c:pt idx="37226">
                  <c:v>1.007080078125E-3</c:v>
                </c:pt>
                <c:pt idx="37227">
                  <c:v>1.007080078125E-3</c:v>
                </c:pt>
                <c:pt idx="37228">
                  <c:v>1.0068416595458984E-3</c:v>
                </c:pt>
                <c:pt idx="37229">
                  <c:v>1.007080078125E-3</c:v>
                </c:pt>
                <c:pt idx="37230">
                  <c:v>1.007080078125E-3</c:v>
                </c:pt>
                <c:pt idx="37231">
                  <c:v>1.0068416595458984E-3</c:v>
                </c:pt>
                <c:pt idx="37232">
                  <c:v>1.007080078125E-3</c:v>
                </c:pt>
                <c:pt idx="37233">
                  <c:v>1.007080078125E-3</c:v>
                </c:pt>
                <c:pt idx="37234">
                  <c:v>1.0068416595458984E-3</c:v>
                </c:pt>
                <c:pt idx="37235">
                  <c:v>2.0151138305664063E-3</c:v>
                </c:pt>
                <c:pt idx="37236">
                  <c:v>1.0068416595458984E-3</c:v>
                </c:pt>
                <c:pt idx="37237">
                  <c:v>1.007080078125E-3</c:v>
                </c:pt>
                <c:pt idx="37238">
                  <c:v>1.007080078125E-3</c:v>
                </c:pt>
                <c:pt idx="37239">
                  <c:v>1.0068416595458984E-3</c:v>
                </c:pt>
                <c:pt idx="37240">
                  <c:v>1.007080078125E-3</c:v>
                </c:pt>
                <c:pt idx="37241">
                  <c:v>1.007080078125E-3</c:v>
                </c:pt>
                <c:pt idx="37242">
                  <c:v>1.0068416595458984E-3</c:v>
                </c:pt>
                <c:pt idx="37243">
                  <c:v>1.007080078125E-3</c:v>
                </c:pt>
                <c:pt idx="37244">
                  <c:v>1.007080078125E-3</c:v>
                </c:pt>
                <c:pt idx="37245">
                  <c:v>1.0068416595458984E-3</c:v>
                </c:pt>
                <c:pt idx="37246">
                  <c:v>1.007080078125E-3</c:v>
                </c:pt>
                <c:pt idx="37247">
                  <c:v>1.0080337524414063E-3</c:v>
                </c:pt>
                <c:pt idx="37248">
                  <c:v>1.007080078125E-3</c:v>
                </c:pt>
                <c:pt idx="37249">
                  <c:v>1.0068416595458984E-3</c:v>
                </c:pt>
                <c:pt idx="37250">
                  <c:v>1.007080078125E-3</c:v>
                </c:pt>
                <c:pt idx="37251">
                  <c:v>1.007080078125E-3</c:v>
                </c:pt>
                <c:pt idx="37252">
                  <c:v>1.0068416595458984E-3</c:v>
                </c:pt>
                <c:pt idx="37253">
                  <c:v>1.007080078125E-3</c:v>
                </c:pt>
                <c:pt idx="37254">
                  <c:v>1.007080078125E-3</c:v>
                </c:pt>
                <c:pt idx="37255">
                  <c:v>1.0068416595458984E-3</c:v>
                </c:pt>
                <c:pt idx="37256">
                  <c:v>1.007080078125E-3</c:v>
                </c:pt>
                <c:pt idx="37257">
                  <c:v>1.007080078125E-3</c:v>
                </c:pt>
                <c:pt idx="37258">
                  <c:v>1.0068416595458984E-3</c:v>
                </c:pt>
                <c:pt idx="37259">
                  <c:v>1.0080337524414063E-3</c:v>
                </c:pt>
                <c:pt idx="37260">
                  <c:v>1.007080078125E-3</c:v>
                </c:pt>
                <c:pt idx="37261">
                  <c:v>1.0068416595458984E-3</c:v>
                </c:pt>
                <c:pt idx="37262">
                  <c:v>1.007080078125E-3</c:v>
                </c:pt>
                <c:pt idx="37263">
                  <c:v>1.007080078125E-3</c:v>
                </c:pt>
                <c:pt idx="37264">
                  <c:v>1.0068416595458984E-3</c:v>
                </c:pt>
                <c:pt idx="37265">
                  <c:v>1.007080078125E-3</c:v>
                </c:pt>
                <c:pt idx="37266">
                  <c:v>1.007080078125E-3</c:v>
                </c:pt>
                <c:pt idx="37267">
                  <c:v>1.0068416595458984E-3</c:v>
                </c:pt>
                <c:pt idx="37268">
                  <c:v>1.007080078125E-3</c:v>
                </c:pt>
                <c:pt idx="37269">
                  <c:v>1.007080078125E-3</c:v>
                </c:pt>
                <c:pt idx="37270">
                  <c:v>1.0068416595458984E-3</c:v>
                </c:pt>
                <c:pt idx="37271">
                  <c:v>1.007080078125E-3</c:v>
                </c:pt>
                <c:pt idx="37272">
                  <c:v>1.0080337524414063E-3</c:v>
                </c:pt>
                <c:pt idx="37273">
                  <c:v>1.007080078125E-3</c:v>
                </c:pt>
                <c:pt idx="37274">
                  <c:v>1.0068416595458984E-3</c:v>
                </c:pt>
                <c:pt idx="37275">
                  <c:v>1.007080078125E-3</c:v>
                </c:pt>
                <c:pt idx="37276">
                  <c:v>1.007080078125E-3</c:v>
                </c:pt>
                <c:pt idx="37277">
                  <c:v>1.0068416595458984E-3</c:v>
                </c:pt>
                <c:pt idx="37278">
                  <c:v>1.007080078125E-3</c:v>
                </c:pt>
                <c:pt idx="37279">
                  <c:v>1.007080078125E-3</c:v>
                </c:pt>
                <c:pt idx="37280">
                  <c:v>1.0068416595458984E-3</c:v>
                </c:pt>
                <c:pt idx="37281">
                  <c:v>1.007080078125E-3</c:v>
                </c:pt>
                <c:pt idx="37282">
                  <c:v>1.007080078125E-3</c:v>
                </c:pt>
                <c:pt idx="37283">
                  <c:v>1.0068416595458984E-3</c:v>
                </c:pt>
                <c:pt idx="37284">
                  <c:v>1.0080337524414063E-3</c:v>
                </c:pt>
                <c:pt idx="37285">
                  <c:v>1.007080078125E-3</c:v>
                </c:pt>
                <c:pt idx="37286">
                  <c:v>1.0068416595458984E-3</c:v>
                </c:pt>
                <c:pt idx="37287">
                  <c:v>1.007080078125E-3</c:v>
                </c:pt>
                <c:pt idx="37288">
                  <c:v>1.007080078125E-3</c:v>
                </c:pt>
                <c:pt idx="37289">
                  <c:v>1.0068416595458984E-3</c:v>
                </c:pt>
                <c:pt idx="37290">
                  <c:v>1.007080078125E-3</c:v>
                </c:pt>
                <c:pt idx="37291">
                  <c:v>1.007080078125E-3</c:v>
                </c:pt>
                <c:pt idx="37292">
                  <c:v>1.0068416595458984E-3</c:v>
                </c:pt>
                <c:pt idx="37293">
                  <c:v>1.007080078125E-3</c:v>
                </c:pt>
                <c:pt idx="37294">
                  <c:v>1.007080078125E-3</c:v>
                </c:pt>
                <c:pt idx="37295">
                  <c:v>1.0068416595458984E-3</c:v>
                </c:pt>
                <c:pt idx="37296">
                  <c:v>1.007080078125E-3</c:v>
                </c:pt>
                <c:pt idx="37297">
                  <c:v>1.0080337524414063E-3</c:v>
                </c:pt>
                <c:pt idx="37298">
                  <c:v>1.007080078125E-3</c:v>
                </c:pt>
                <c:pt idx="37299">
                  <c:v>1.0068416595458984E-3</c:v>
                </c:pt>
                <c:pt idx="37300">
                  <c:v>1.007080078125E-3</c:v>
                </c:pt>
                <c:pt idx="37301">
                  <c:v>1.007080078125E-3</c:v>
                </c:pt>
                <c:pt idx="37302">
                  <c:v>1.0068416595458984E-3</c:v>
                </c:pt>
                <c:pt idx="37303">
                  <c:v>1.007080078125E-3</c:v>
                </c:pt>
                <c:pt idx="37304">
                  <c:v>1.007080078125E-3</c:v>
                </c:pt>
                <c:pt idx="37305">
                  <c:v>1.0068416595458984E-3</c:v>
                </c:pt>
                <c:pt idx="37306">
                  <c:v>1.007080078125E-3</c:v>
                </c:pt>
                <c:pt idx="37307">
                  <c:v>1.007080078125E-3</c:v>
                </c:pt>
                <c:pt idx="37308">
                  <c:v>1.0068416595458984E-3</c:v>
                </c:pt>
                <c:pt idx="37309">
                  <c:v>1.0080337524414063E-3</c:v>
                </c:pt>
                <c:pt idx="37310">
                  <c:v>1.007080078125E-3</c:v>
                </c:pt>
                <c:pt idx="37311">
                  <c:v>1.0068416595458984E-3</c:v>
                </c:pt>
                <c:pt idx="37312">
                  <c:v>1.007080078125E-3</c:v>
                </c:pt>
                <c:pt idx="37313">
                  <c:v>1.007080078125E-3</c:v>
                </c:pt>
                <c:pt idx="37314">
                  <c:v>1.0068416595458984E-3</c:v>
                </c:pt>
                <c:pt idx="37315">
                  <c:v>1.007080078125E-3</c:v>
                </c:pt>
                <c:pt idx="37316">
                  <c:v>1.007080078125E-3</c:v>
                </c:pt>
                <c:pt idx="37317">
                  <c:v>1.0068416595458984E-3</c:v>
                </c:pt>
                <c:pt idx="37318">
                  <c:v>1.007080078125E-3</c:v>
                </c:pt>
                <c:pt idx="37319">
                  <c:v>1.007080078125E-3</c:v>
                </c:pt>
                <c:pt idx="37320">
                  <c:v>1.0068416595458984E-3</c:v>
                </c:pt>
                <c:pt idx="37321">
                  <c:v>1.007080078125E-3</c:v>
                </c:pt>
                <c:pt idx="37322">
                  <c:v>1.0080337524414063E-3</c:v>
                </c:pt>
                <c:pt idx="37323">
                  <c:v>1.007080078125E-3</c:v>
                </c:pt>
                <c:pt idx="37324">
                  <c:v>1.0068416595458984E-3</c:v>
                </c:pt>
                <c:pt idx="37325">
                  <c:v>1.007080078125E-3</c:v>
                </c:pt>
                <c:pt idx="37326">
                  <c:v>1.007080078125E-3</c:v>
                </c:pt>
                <c:pt idx="37327">
                  <c:v>1.0068416595458984E-3</c:v>
                </c:pt>
                <c:pt idx="37328">
                  <c:v>1.007080078125E-3</c:v>
                </c:pt>
                <c:pt idx="37329">
                  <c:v>1.007080078125E-3</c:v>
                </c:pt>
                <c:pt idx="37330">
                  <c:v>8.0568790435791016E-3</c:v>
                </c:pt>
                <c:pt idx="37331">
                  <c:v>1.007080078125E-3</c:v>
                </c:pt>
                <c:pt idx="37332">
                  <c:v>1.0068416595458984E-3</c:v>
                </c:pt>
                <c:pt idx="37333">
                  <c:v>1.007080078125E-3</c:v>
                </c:pt>
                <c:pt idx="37334">
                  <c:v>1.007080078125E-3</c:v>
                </c:pt>
                <c:pt idx="37335">
                  <c:v>1.0068416595458984E-3</c:v>
                </c:pt>
                <c:pt idx="37336">
                  <c:v>1.007080078125E-3</c:v>
                </c:pt>
                <c:pt idx="37337">
                  <c:v>1.007080078125E-3</c:v>
                </c:pt>
                <c:pt idx="37338">
                  <c:v>1.0068416595458984E-3</c:v>
                </c:pt>
                <c:pt idx="37339">
                  <c:v>1.007080078125E-3</c:v>
                </c:pt>
                <c:pt idx="37340">
                  <c:v>1.0080337524414063E-3</c:v>
                </c:pt>
                <c:pt idx="37341">
                  <c:v>1.007080078125E-3</c:v>
                </c:pt>
                <c:pt idx="37342">
                  <c:v>1.0068416595458984E-3</c:v>
                </c:pt>
                <c:pt idx="37343">
                  <c:v>1.007080078125E-3</c:v>
                </c:pt>
                <c:pt idx="37344">
                  <c:v>1.007080078125E-3</c:v>
                </c:pt>
                <c:pt idx="37345">
                  <c:v>1.0068416595458984E-3</c:v>
                </c:pt>
                <c:pt idx="37346">
                  <c:v>1.007080078125E-3</c:v>
                </c:pt>
                <c:pt idx="37347">
                  <c:v>1.007080078125E-3</c:v>
                </c:pt>
                <c:pt idx="37348">
                  <c:v>1.0068416595458984E-3</c:v>
                </c:pt>
                <c:pt idx="37349">
                  <c:v>1.007080078125E-3</c:v>
                </c:pt>
                <c:pt idx="37350">
                  <c:v>1.007080078125E-3</c:v>
                </c:pt>
                <c:pt idx="37351">
                  <c:v>1.0068416595458984E-3</c:v>
                </c:pt>
                <c:pt idx="37352">
                  <c:v>1.0080337524414063E-3</c:v>
                </c:pt>
                <c:pt idx="37353">
                  <c:v>1.007080078125E-3</c:v>
                </c:pt>
                <c:pt idx="37354">
                  <c:v>1.0068416595458984E-3</c:v>
                </c:pt>
                <c:pt idx="37355">
                  <c:v>1.007080078125E-3</c:v>
                </c:pt>
                <c:pt idx="37356">
                  <c:v>1.007080078125E-3</c:v>
                </c:pt>
                <c:pt idx="37357">
                  <c:v>1.0068416595458984E-3</c:v>
                </c:pt>
                <c:pt idx="37358">
                  <c:v>1.007080078125E-3</c:v>
                </c:pt>
                <c:pt idx="37359">
                  <c:v>1.007080078125E-3</c:v>
                </c:pt>
                <c:pt idx="37360">
                  <c:v>1.0068416595458984E-3</c:v>
                </c:pt>
                <c:pt idx="37361">
                  <c:v>1.007080078125E-3</c:v>
                </c:pt>
                <c:pt idx="37362">
                  <c:v>1.007080078125E-3</c:v>
                </c:pt>
                <c:pt idx="37363">
                  <c:v>1.0068416595458984E-3</c:v>
                </c:pt>
                <c:pt idx="37364">
                  <c:v>1.007080078125E-3</c:v>
                </c:pt>
                <c:pt idx="37365">
                  <c:v>1.0080337524414063E-3</c:v>
                </c:pt>
                <c:pt idx="37366">
                  <c:v>1.007080078125E-3</c:v>
                </c:pt>
                <c:pt idx="37367">
                  <c:v>1.0068416595458984E-3</c:v>
                </c:pt>
                <c:pt idx="37368">
                  <c:v>1.007080078125E-3</c:v>
                </c:pt>
                <c:pt idx="37369">
                  <c:v>1.007080078125E-3</c:v>
                </c:pt>
                <c:pt idx="37370">
                  <c:v>1.0068416595458984E-3</c:v>
                </c:pt>
                <c:pt idx="37371">
                  <c:v>1.007080078125E-3</c:v>
                </c:pt>
                <c:pt idx="37372">
                  <c:v>1.007080078125E-3</c:v>
                </c:pt>
                <c:pt idx="37373">
                  <c:v>1.0068416595458984E-3</c:v>
                </c:pt>
                <c:pt idx="37374">
                  <c:v>1.007080078125E-3</c:v>
                </c:pt>
                <c:pt idx="37375">
                  <c:v>1.007080078125E-3</c:v>
                </c:pt>
                <c:pt idx="37376">
                  <c:v>1.0068416595458984E-3</c:v>
                </c:pt>
                <c:pt idx="37377">
                  <c:v>1.0080337524414063E-3</c:v>
                </c:pt>
                <c:pt idx="37378">
                  <c:v>1.007080078125E-3</c:v>
                </c:pt>
                <c:pt idx="37379">
                  <c:v>1.0068416595458984E-3</c:v>
                </c:pt>
                <c:pt idx="37380">
                  <c:v>1.007080078125E-3</c:v>
                </c:pt>
                <c:pt idx="37381">
                  <c:v>1.007080078125E-3</c:v>
                </c:pt>
                <c:pt idx="37382">
                  <c:v>1.0068416595458984E-3</c:v>
                </c:pt>
                <c:pt idx="37383">
                  <c:v>1.007080078125E-3</c:v>
                </c:pt>
                <c:pt idx="37384">
                  <c:v>1.007080078125E-3</c:v>
                </c:pt>
                <c:pt idx="37385">
                  <c:v>1.0068416595458984E-3</c:v>
                </c:pt>
                <c:pt idx="37386">
                  <c:v>1.007080078125E-3</c:v>
                </c:pt>
                <c:pt idx="37387">
                  <c:v>1.007080078125E-3</c:v>
                </c:pt>
                <c:pt idx="37388">
                  <c:v>1.0068416595458984E-3</c:v>
                </c:pt>
                <c:pt idx="37389">
                  <c:v>1.007080078125E-3</c:v>
                </c:pt>
                <c:pt idx="37390">
                  <c:v>1.0080337524414063E-3</c:v>
                </c:pt>
                <c:pt idx="37391">
                  <c:v>1.007080078125E-3</c:v>
                </c:pt>
                <c:pt idx="37392">
                  <c:v>1.0068416595458984E-3</c:v>
                </c:pt>
                <c:pt idx="37393">
                  <c:v>1.007080078125E-3</c:v>
                </c:pt>
                <c:pt idx="37394">
                  <c:v>1.007080078125E-3</c:v>
                </c:pt>
                <c:pt idx="37395">
                  <c:v>1.0068416595458984E-3</c:v>
                </c:pt>
                <c:pt idx="37396">
                  <c:v>1.007080078125E-3</c:v>
                </c:pt>
                <c:pt idx="37397">
                  <c:v>1.007080078125E-3</c:v>
                </c:pt>
                <c:pt idx="37398">
                  <c:v>1.0068416595458984E-3</c:v>
                </c:pt>
                <c:pt idx="37399">
                  <c:v>1.007080078125E-3</c:v>
                </c:pt>
                <c:pt idx="37400">
                  <c:v>1.0068416595458984E-3</c:v>
                </c:pt>
                <c:pt idx="37401">
                  <c:v>1.007080078125E-3</c:v>
                </c:pt>
                <c:pt idx="37402">
                  <c:v>1.0080337524414063E-3</c:v>
                </c:pt>
                <c:pt idx="37403">
                  <c:v>1.007080078125E-3</c:v>
                </c:pt>
                <c:pt idx="37404">
                  <c:v>1.0068416595458984E-3</c:v>
                </c:pt>
                <c:pt idx="37405">
                  <c:v>1.007080078125E-3</c:v>
                </c:pt>
                <c:pt idx="37406">
                  <c:v>1.007080078125E-3</c:v>
                </c:pt>
                <c:pt idx="37407">
                  <c:v>1.0068416595458984E-3</c:v>
                </c:pt>
                <c:pt idx="37408">
                  <c:v>1.007080078125E-3</c:v>
                </c:pt>
                <c:pt idx="37409">
                  <c:v>1.007080078125E-3</c:v>
                </c:pt>
                <c:pt idx="37410">
                  <c:v>1.0068416595458984E-3</c:v>
                </c:pt>
                <c:pt idx="37411">
                  <c:v>1.007080078125E-3</c:v>
                </c:pt>
                <c:pt idx="37412">
                  <c:v>1.007080078125E-3</c:v>
                </c:pt>
                <c:pt idx="37413">
                  <c:v>1.0068416595458984E-3</c:v>
                </c:pt>
                <c:pt idx="37414">
                  <c:v>1.007080078125E-3</c:v>
                </c:pt>
                <c:pt idx="37415">
                  <c:v>1.0080337524414063E-3</c:v>
                </c:pt>
                <c:pt idx="37416">
                  <c:v>1.007080078125E-3</c:v>
                </c:pt>
                <c:pt idx="37417">
                  <c:v>1.0068416595458984E-3</c:v>
                </c:pt>
                <c:pt idx="37418">
                  <c:v>1.007080078125E-3</c:v>
                </c:pt>
                <c:pt idx="37419">
                  <c:v>1.007080078125E-3</c:v>
                </c:pt>
                <c:pt idx="37420">
                  <c:v>1.0068416595458984E-3</c:v>
                </c:pt>
                <c:pt idx="37421">
                  <c:v>1.007080078125E-3</c:v>
                </c:pt>
                <c:pt idx="37422">
                  <c:v>1.0068416595458984E-3</c:v>
                </c:pt>
                <c:pt idx="37423">
                  <c:v>1.007080078125E-3</c:v>
                </c:pt>
                <c:pt idx="37424">
                  <c:v>1.007080078125E-3</c:v>
                </c:pt>
                <c:pt idx="37425">
                  <c:v>1.0068416595458984E-3</c:v>
                </c:pt>
                <c:pt idx="37426">
                  <c:v>1.007080078125E-3</c:v>
                </c:pt>
                <c:pt idx="37427">
                  <c:v>1.0080337524414063E-3</c:v>
                </c:pt>
                <c:pt idx="37428">
                  <c:v>1.007080078125E-3</c:v>
                </c:pt>
                <c:pt idx="37429">
                  <c:v>1.0068416595458984E-3</c:v>
                </c:pt>
                <c:pt idx="37430">
                  <c:v>1.007080078125E-3</c:v>
                </c:pt>
                <c:pt idx="37431">
                  <c:v>1.007080078125E-3</c:v>
                </c:pt>
                <c:pt idx="37432">
                  <c:v>1.0068416595458984E-3</c:v>
                </c:pt>
                <c:pt idx="37433">
                  <c:v>1.007080078125E-3</c:v>
                </c:pt>
                <c:pt idx="37434">
                  <c:v>1.007080078125E-3</c:v>
                </c:pt>
                <c:pt idx="37435">
                  <c:v>1.0068416595458984E-3</c:v>
                </c:pt>
                <c:pt idx="37436">
                  <c:v>1.007080078125E-3</c:v>
                </c:pt>
                <c:pt idx="37437">
                  <c:v>1.007080078125E-3</c:v>
                </c:pt>
                <c:pt idx="37438">
                  <c:v>1.0068416595458984E-3</c:v>
                </c:pt>
                <c:pt idx="37439">
                  <c:v>1.007080078125E-3</c:v>
                </c:pt>
                <c:pt idx="37440">
                  <c:v>1.0080337524414063E-3</c:v>
                </c:pt>
                <c:pt idx="37441">
                  <c:v>1.007080078125E-3</c:v>
                </c:pt>
                <c:pt idx="37442">
                  <c:v>1.0068416595458984E-3</c:v>
                </c:pt>
                <c:pt idx="37443">
                  <c:v>1.007080078125E-3</c:v>
                </c:pt>
                <c:pt idx="37444">
                  <c:v>1.0068416595458984E-3</c:v>
                </c:pt>
                <c:pt idx="37445">
                  <c:v>1.007080078125E-3</c:v>
                </c:pt>
                <c:pt idx="37446">
                  <c:v>1.007080078125E-3</c:v>
                </c:pt>
                <c:pt idx="37447">
                  <c:v>1.0068416595458984E-3</c:v>
                </c:pt>
                <c:pt idx="37448">
                  <c:v>1.007080078125E-3</c:v>
                </c:pt>
                <c:pt idx="37449">
                  <c:v>1.007080078125E-3</c:v>
                </c:pt>
                <c:pt idx="37450">
                  <c:v>1.0068416595458984E-3</c:v>
                </c:pt>
                <c:pt idx="37451">
                  <c:v>1.007080078125E-3</c:v>
                </c:pt>
                <c:pt idx="37452">
                  <c:v>1.0080337524414063E-3</c:v>
                </c:pt>
                <c:pt idx="37453">
                  <c:v>1.007080078125E-3</c:v>
                </c:pt>
                <c:pt idx="37454">
                  <c:v>1.0068416595458984E-3</c:v>
                </c:pt>
                <c:pt idx="37455">
                  <c:v>1.007080078125E-3</c:v>
                </c:pt>
                <c:pt idx="37456">
                  <c:v>1.007080078125E-3</c:v>
                </c:pt>
                <c:pt idx="37457">
                  <c:v>1.0068416595458984E-3</c:v>
                </c:pt>
                <c:pt idx="37458">
                  <c:v>1.007080078125E-3</c:v>
                </c:pt>
                <c:pt idx="37459">
                  <c:v>1.007080078125E-3</c:v>
                </c:pt>
                <c:pt idx="37460">
                  <c:v>1.0068416595458984E-3</c:v>
                </c:pt>
                <c:pt idx="37461">
                  <c:v>1.007080078125E-3</c:v>
                </c:pt>
                <c:pt idx="37462">
                  <c:v>1.007080078125E-3</c:v>
                </c:pt>
                <c:pt idx="37463">
                  <c:v>1.0068416595458984E-3</c:v>
                </c:pt>
                <c:pt idx="37464">
                  <c:v>1.007080078125E-3</c:v>
                </c:pt>
                <c:pt idx="37465">
                  <c:v>1.0080337524414063E-3</c:v>
                </c:pt>
                <c:pt idx="37466">
                  <c:v>1.0068416595458984E-3</c:v>
                </c:pt>
                <c:pt idx="37467">
                  <c:v>1.007080078125E-3</c:v>
                </c:pt>
                <c:pt idx="37468">
                  <c:v>1.007080078125E-3</c:v>
                </c:pt>
                <c:pt idx="37469">
                  <c:v>1.0068416595458984E-3</c:v>
                </c:pt>
                <c:pt idx="37470">
                  <c:v>1.0071039199829102E-2</c:v>
                </c:pt>
                <c:pt idx="37471">
                  <c:v>1.007080078125E-3</c:v>
                </c:pt>
                <c:pt idx="37472">
                  <c:v>1.007080078125E-3</c:v>
                </c:pt>
                <c:pt idx="37473">
                  <c:v>1.0068416595458984E-3</c:v>
                </c:pt>
                <c:pt idx="37474">
                  <c:v>1.007080078125E-3</c:v>
                </c:pt>
                <c:pt idx="37475">
                  <c:v>1.007080078125E-3</c:v>
                </c:pt>
                <c:pt idx="37476">
                  <c:v>1.0068416595458984E-3</c:v>
                </c:pt>
                <c:pt idx="37477">
                  <c:v>1.007080078125E-3</c:v>
                </c:pt>
                <c:pt idx="37478">
                  <c:v>1.007080078125E-3</c:v>
                </c:pt>
                <c:pt idx="37479">
                  <c:v>1.0068416595458984E-3</c:v>
                </c:pt>
                <c:pt idx="37480">
                  <c:v>1.007080078125E-3</c:v>
                </c:pt>
                <c:pt idx="37481">
                  <c:v>1.0080337524414063E-3</c:v>
                </c:pt>
                <c:pt idx="37482">
                  <c:v>1.0068416595458984E-3</c:v>
                </c:pt>
                <c:pt idx="37483">
                  <c:v>1.007080078125E-3</c:v>
                </c:pt>
                <c:pt idx="37484">
                  <c:v>1.007080078125E-3</c:v>
                </c:pt>
                <c:pt idx="37485">
                  <c:v>1.0068416595458984E-3</c:v>
                </c:pt>
                <c:pt idx="37486">
                  <c:v>1.007080078125E-3</c:v>
                </c:pt>
                <c:pt idx="37487">
                  <c:v>1.007080078125E-3</c:v>
                </c:pt>
                <c:pt idx="37488">
                  <c:v>1.0068416595458984E-3</c:v>
                </c:pt>
                <c:pt idx="37489">
                  <c:v>1.007080078125E-3</c:v>
                </c:pt>
                <c:pt idx="37490">
                  <c:v>1.007080078125E-3</c:v>
                </c:pt>
                <c:pt idx="37491">
                  <c:v>1.0068416595458984E-3</c:v>
                </c:pt>
                <c:pt idx="37492">
                  <c:v>1.007080078125E-3</c:v>
                </c:pt>
                <c:pt idx="37493">
                  <c:v>1.0080337524414063E-3</c:v>
                </c:pt>
                <c:pt idx="37494">
                  <c:v>1.007080078125E-3</c:v>
                </c:pt>
                <c:pt idx="37495">
                  <c:v>1.0068416595458984E-3</c:v>
                </c:pt>
                <c:pt idx="37496">
                  <c:v>1.007080078125E-3</c:v>
                </c:pt>
                <c:pt idx="37497">
                  <c:v>1.007080078125E-3</c:v>
                </c:pt>
                <c:pt idx="37498">
                  <c:v>1.0068416595458984E-3</c:v>
                </c:pt>
                <c:pt idx="37499">
                  <c:v>1.007080078125E-3</c:v>
                </c:pt>
                <c:pt idx="37500">
                  <c:v>1.007080078125E-3</c:v>
                </c:pt>
                <c:pt idx="37501">
                  <c:v>1.0068416595458984E-3</c:v>
                </c:pt>
                <c:pt idx="37502">
                  <c:v>1.007080078125E-3</c:v>
                </c:pt>
                <c:pt idx="37503">
                  <c:v>1.007080078125E-3</c:v>
                </c:pt>
                <c:pt idx="37504">
                  <c:v>1.0068416595458984E-3</c:v>
                </c:pt>
                <c:pt idx="37505">
                  <c:v>1.007080078125E-3</c:v>
                </c:pt>
                <c:pt idx="37506">
                  <c:v>1.0080337524414063E-3</c:v>
                </c:pt>
                <c:pt idx="37507">
                  <c:v>1.0068416595458984E-3</c:v>
                </c:pt>
                <c:pt idx="37508">
                  <c:v>1.007080078125E-3</c:v>
                </c:pt>
                <c:pt idx="37509">
                  <c:v>1.007080078125E-3</c:v>
                </c:pt>
                <c:pt idx="37510">
                  <c:v>1.0068416595458984E-3</c:v>
                </c:pt>
                <c:pt idx="37511">
                  <c:v>1.007080078125E-3</c:v>
                </c:pt>
                <c:pt idx="37512">
                  <c:v>1.007080078125E-3</c:v>
                </c:pt>
                <c:pt idx="37513">
                  <c:v>1.0068416595458984E-3</c:v>
                </c:pt>
                <c:pt idx="37514">
                  <c:v>1.007080078125E-3</c:v>
                </c:pt>
                <c:pt idx="37515">
                  <c:v>1.007080078125E-3</c:v>
                </c:pt>
                <c:pt idx="37516">
                  <c:v>1.0068416595458984E-3</c:v>
                </c:pt>
                <c:pt idx="37517">
                  <c:v>1.007080078125E-3</c:v>
                </c:pt>
                <c:pt idx="37518">
                  <c:v>4.0290355682373047E-3</c:v>
                </c:pt>
                <c:pt idx="37519">
                  <c:v>1.007080078125E-3</c:v>
                </c:pt>
                <c:pt idx="37520">
                  <c:v>1.0068416595458984E-3</c:v>
                </c:pt>
                <c:pt idx="37521">
                  <c:v>1.007080078125E-3</c:v>
                </c:pt>
                <c:pt idx="37522">
                  <c:v>1.007080078125E-3</c:v>
                </c:pt>
                <c:pt idx="37523">
                  <c:v>1.0068416595458984E-3</c:v>
                </c:pt>
                <c:pt idx="37524">
                  <c:v>1.007080078125E-3</c:v>
                </c:pt>
                <c:pt idx="37525">
                  <c:v>1.007080078125E-3</c:v>
                </c:pt>
                <c:pt idx="37526">
                  <c:v>1.0068416595458984E-3</c:v>
                </c:pt>
                <c:pt idx="37527">
                  <c:v>1.007080078125E-3</c:v>
                </c:pt>
                <c:pt idx="37528">
                  <c:v>1.0080337524414063E-3</c:v>
                </c:pt>
                <c:pt idx="37529">
                  <c:v>1.0068416595458984E-3</c:v>
                </c:pt>
                <c:pt idx="37530">
                  <c:v>1.007080078125E-3</c:v>
                </c:pt>
                <c:pt idx="37531">
                  <c:v>1.007080078125E-3</c:v>
                </c:pt>
                <c:pt idx="37532">
                  <c:v>1.0068416595458984E-3</c:v>
                </c:pt>
                <c:pt idx="37533">
                  <c:v>1.007080078125E-3</c:v>
                </c:pt>
                <c:pt idx="37534">
                  <c:v>1.007080078125E-3</c:v>
                </c:pt>
                <c:pt idx="37535">
                  <c:v>1.0068416595458984E-3</c:v>
                </c:pt>
                <c:pt idx="37536">
                  <c:v>1.007080078125E-3</c:v>
                </c:pt>
                <c:pt idx="37537">
                  <c:v>1.007080078125E-3</c:v>
                </c:pt>
                <c:pt idx="37538">
                  <c:v>1.0068416595458984E-3</c:v>
                </c:pt>
                <c:pt idx="37539">
                  <c:v>1.007080078125E-3</c:v>
                </c:pt>
                <c:pt idx="37540">
                  <c:v>1.0080337524414063E-3</c:v>
                </c:pt>
                <c:pt idx="37541">
                  <c:v>1.007080078125E-3</c:v>
                </c:pt>
                <c:pt idx="37542">
                  <c:v>1.0068416595458984E-3</c:v>
                </c:pt>
                <c:pt idx="37543">
                  <c:v>1.007080078125E-3</c:v>
                </c:pt>
                <c:pt idx="37544">
                  <c:v>1.007080078125E-3</c:v>
                </c:pt>
                <c:pt idx="37545">
                  <c:v>1.0068416595458984E-3</c:v>
                </c:pt>
                <c:pt idx="37546">
                  <c:v>1.007080078125E-3</c:v>
                </c:pt>
                <c:pt idx="37547">
                  <c:v>1.007080078125E-3</c:v>
                </c:pt>
                <c:pt idx="37548">
                  <c:v>1.0068416595458984E-3</c:v>
                </c:pt>
                <c:pt idx="37549">
                  <c:v>1.007080078125E-3</c:v>
                </c:pt>
                <c:pt idx="37550">
                  <c:v>1.007080078125E-3</c:v>
                </c:pt>
                <c:pt idx="37551">
                  <c:v>1.0068416595458984E-3</c:v>
                </c:pt>
                <c:pt idx="37552">
                  <c:v>1.007080078125E-3</c:v>
                </c:pt>
                <c:pt idx="37553">
                  <c:v>1.0080337524414063E-3</c:v>
                </c:pt>
                <c:pt idx="37554">
                  <c:v>1.0068416595458984E-3</c:v>
                </c:pt>
                <c:pt idx="37555">
                  <c:v>1.007080078125E-3</c:v>
                </c:pt>
                <c:pt idx="37556">
                  <c:v>1.007080078125E-3</c:v>
                </c:pt>
                <c:pt idx="37557">
                  <c:v>1.0068416595458984E-3</c:v>
                </c:pt>
                <c:pt idx="37558">
                  <c:v>1.007080078125E-3</c:v>
                </c:pt>
                <c:pt idx="37559">
                  <c:v>1.007080078125E-3</c:v>
                </c:pt>
                <c:pt idx="37560">
                  <c:v>1.0068416595458984E-3</c:v>
                </c:pt>
                <c:pt idx="37561">
                  <c:v>1.007080078125E-3</c:v>
                </c:pt>
                <c:pt idx="37562">
                  <c:v>1.007080078125E-3</c:v>
                </c:pt>
                <c:pt idx="37563">
                  <c:v>1.0068416595458984E-3</c:v>
                </c:pt>
                <c:pt idx="37564">
                  <c:v>1.007080078125E-3</c:v>
                </c:pt>
                <c:pt idx="37565">
                  <c:v>1.0080337524414063E-3</c:v>
                </c:pt>
                <c:pt idx="37566">
                  <c:v>1.007080078125E-3</c:v>
                </c:pt>
                <c:pt idx="37567">
                  <c:v>1.0068416595458984E-3</c:v>
                </c:pt>
                <c:pt idx="37568">
                  <c:v>1.007080078125E-3</c:v>
                </c:pt>
                <c:pt idx="37569">
                  <c:v>1.007080078125E-3</c:v>
                </c:pt>
                <c:pt idx="37570">
                  <c:v>1.0068416595458984E-3</c:v>
                </c:pt>
                <c:pt idx="37571">
                  <c:v>1.007080078125E-3</c:v>
                </c:pt>
                <c:pt idx="37572">
                  <c:v>1.007080078125E-3</c:v>
                </c:pt>
                <c:pt idx="37573">
                  <c:v>1.0068416595458984E-3</c:v>
                </c:pt>
                <c:pt idx="37574">
                  <c:v>1.007080078125E-3</c:v>
                </c:pt>
                <c:pt idx="37575">
                  <c:v>1.007080078125E-3</c:v>
                </c:pt>
                <c:pt idx="37576">
                  <c:v>1.0068416595458984E-3</c:v>
                </c:pt>
                <c:pt idx="37577">
                  <c:v>1.007080078125E-3</c:v>
                </c:pt>
                <c:pt idx="37578">
                  <c:v>1.0080337524414063E-3</c:v>
                </c:pt>
                <c:pt idx="37579">
                  <c:v>1.0068416595458984E-3</c:v>
                </c:pt>
                <c:pt idx="37580">
                  <c:v>1.007080078125E-3</c:v>
                </c:pt>
                <c:pt idx="37581">
                  <c:v>1.007080078125E-3</c:v>
                </c:pt>
                <c:pt idx="37582">
                  <c:v>1.0068416595458984E-3</c:v>
                </c:pt>
                <c:pt idx="37583">
                  <c:v>1.007080078125E-3</c:v>
                </c:pt>
                <c:pt idx="37584">
                  <c:v>1.007080078125E-3</c:v>
                </c:pt>
                <c:pt idx="37585">
                  <c:v>1.0068416595458984E-3</c:v>
                </c:pt>
                <c:pt idx="37586">
                  <c:v>1.007080078125E-3</c:v>
                </c:pt>
                <c:pt idx="37587">
                  <c:v>1.007080078125E-3</c:v>
                </c:pt>
                <c:pt idx="37588">
                  <c:v>1.0068416595458984E-3</c:v>
                </c:pt>
                <c:pt idx="37589">
                  <c:v>1.007080078125E-3</c:v>
                </c:pt>
                <c:pt idx="37590">
                  <c:v>1.0080337524414063E-3</c:v>
                </c:pt>
                <c:pt idx="37591">
                  <c:v>1.007080078125E-3</c:v>
                </c:pt>
                <c:pt idx="37592">
                  <c:v>1.0068416595458984E-3</c:v>
                </c:pt>
                <c:pt idx="37593">
                  <c:v>1.007080078125E-3</c:v>
                </c:pt>
                <c:pt idx="37594">
                  <c:v>1.007080078125E-3</c:v>
                </c:pt>
                <c:pt idx="37595">
                  <c:v>1.0068416595458984E-3</c:v>
                </c:pt>
                <c:pt idx="37596">
                  <c:v>1.007080078125E-3</c:v>
                </c:pt>
                <c:pt idx="37597">
                  <c:v>1.007080078125E-3</c:v>
                </c:pt>
                <c:pt idx="37598">
                  <c:v>1.0068416595458984E-3</c:v>
                </c:pt>
                <c:pt idx="37599">
                  <c:v>1.007080078125E-3</c:v>
                </c:pt>
                <c:pt idx="37600">
                  <c:v>1.007080078125E-3</c:v>
                </c:pt>
                <c:pt idx="37601">
                  <c:v>1.0068416595458984E-3</c:v>
                </c:pt>
                <c:pt idx="37602">
                  <c:v>1.007080078125E-3</c:v>
                </c:pt>
                <c:pt idx="37603">
                  <c:v>1.0080337524414063E-3</c:v>
                </c:pt>
                <c:pt idx="37604">
                  <c:v>1.0068416595458984E-3</c:v>
                </c:pt>
                <c:pt idx="37605">
                  <c:v>1.007080078125E-3</c:v>
                </c:pt>
                <c:pt idx="37606">
                  <c:v>1.007080078125E-3</c:v>
                </c:pt>
                <c:pt idx="37607">
                  <c:v>1.0068416595458984E-3</c:v>
                </c:pt>
                <c:pt idx="37608">
                  <c:v>1.007080078125E-3</c:v>
                </c:pt>
                <c:pt idx="37609">
                  <c:v>1.007080078125E-3</c:v>
                </c:pt>
                <c:pt idx="37610">
                  <c:v>1.0068416595458984E-3</c:v>
                </c:pt>
                <c:pt idx="37611">
                  <c:v>1.007080078125E-3</c:v>
                </c:pt>
                <c:pt idx="37612">
                  <c:v>1.007080078125E-3</c:v>
                </c:pt>
                <c:pt idx="37613">
                  <c:v>1.0068416595458984E-3</c:v>
                </c:pt>
                <c:pt idx="37614">
                  <c:v>1.007080078125E-3</c:v>
                </c:pt>
                <c:pt idx="37615">
                  <c:v>1.0080337524414063E-3</c:v>
                </c:pt>
                <c:pt idx="37616">
                  <c:v>1.007080078125E-3</c:v>
                </c:pt>
                <c:pt idx="37617">
                  <c:v>1.0068416595458984E-3</c:v>
                </c:pt>
                <c:pt idx="37618">
                  <c:v>1.007080078125E-3</c:v>
                </c:pt>
                <c:pt idx="37619">
                  <c:v>1.007080078125E-3</c:v>
                </c:pt>
                <c:pt idx="37620">
                  <c:v>1.0068416595458984E-3</c:v>
                </c:pt>
                <c:pt idx="37621">
                  <c:v>1.007080078125E-3</c:v>
                </c:pt>
                <c:pt idx="37622">
                  <c:v>1.007080078125E-3</c:v>
                </c:pt>
                <c:pt idx="37623">
                  <c:v>1.0068416595458984E-3</c:v>
                </c:pt>
                <c:pt idx="37624">
                  <c:v>1.007080078125E-3</c:v>
                </c:pt>
                <c:pt idx="37625">
                  <c:v>1.007080078125E-3</c:v>
                </c:pt>
                <c:pt idx="37626">
                  <c:v>1.0068416595458984E-3</c:v>
                </c:pt>
                <c:pt idx="37627">
                  <c:v>1.007080078125E-3</c:v>
                </c:pt>
                <c:pt idx="37628">
                  <c:v>1.0080337524414063E-3</c:v>
                </c:pt>
                <c:pt idx="37629">
                  <c:v>1.0068416595458984E-3</c:v>
                </c:pt>
                <c:pt idx="37630">
                  <c:v>1.007080078125E-3</c:v>
                </c:pt>
                <c:pt idx="37631">
                  <c:v>1.007080078125E-3</c:v>
                </c:pt>
                <c:pt idx="37632">
                  <c:v>1.0068416595458984E-3</c:v>
                </c:pt>
                <c:pt idx="37633">
                  <c:v>1.007080078125E-3</c:v>
                </c:pt>
                <c:pt idx="37634">
                  <c:v>1.007080078125E-3</c:v>
                </c:pt>
                <c:pt idx="37635">
                  <c:v>1.0068416595458984E-3</c:v>
                </c:pt>
                <c:pt idx="37636">
                  <c:v>1.007080078125E-3</c:v>
                </c:pt>
                <c:pt idx="37637">
                  <c:v>1.007080078125E-3</c:v>
                </c:pt>
                <c:pt idx="37638">
                  <c:v>8.0568790435791016E-3</c:v>
                </c:pt>
                <c:pt idx="37639">
                  <c:v>1.007080078125E-3</c:v>
                </c:pt>
                <c:pt idx="37640">
                  <c:v>1.007080078125E-3</c:v>
                </c:pt>
                <c:pt idx="37641">
                  <c:v>1.0068416595458984E-3</c:v>
                </c:pt>
                <c:pt idx="37642">
                  <c:v>1.007080078125E-3</c:v>
                </c:pt>
                <c:pt idx="37643">
                  <c:v>1.007080078125E-3</c:v>
                </c:pt>
                <c:pt idx="37644">
                  <c:v>1.0068416595458984E-3</c:v>
                </c:pt>
                <c:pt idx="37645">
                  <c:v>1.007080078125E-3</c:v>
                </c:pt>
                <c:pt idx="37646">
                  <c:v>1.0080337524414063E-3</c:v>
                </c:pt>
                <c:pt idx="37647">
                  <c:v>1.0068416595458984E-3</c:v>
                </c:pt>
                <c:pt idx="37648">
                  <c:v>1.007080078125E-3</c:v>
                </c:pt>
                <c:pt idx="37649">
                  <c:v>1.007080078125E-3</c:v>
                </c:pt>
                <c:pt idx="37650">
                  <c:v>1.0068416595458984E-3</c:v>
                </c:pt>
                <c:pt idx="37651">
                  <c:v>1.007080078125E-3</c:v>
                </c:pt>
                <c:pt idx="37652">
                  <c:v>1.007080078125E-3</c:v>
                </c:pt>
                <c:pt idx="37653">
                  <c:v>1.0068416595458984E-3</c:v>
                </c:pt>
                <c:pt idx="37654">
                  <c:v>1.007080078125E-3</c:v>
                </c:pt>
                <c:pt idx="37655">
                  <c:v>1.007080078125E-3</c:v>
                </c:pt>
                <c:pt idx="37656">
                  <c:v>1.0068416595458984E-3</c:v>
                </c:pt>
                <c:pt idx="37657">
                  <c:v>1.007080078125E-3</c:v>
                </c:pt>
                <c:pt idx="37658">
                  <c:v>1.0080337524414063E-3</c:v>
                </c:pt>
                <c:pt idx="37659">
                  <c:v>1.007080078125E-3</c:v>
                </c:pt>
                <c:pt idx="37660">
                  <c:v>1.0068416595458984E-3</c:v>
                </c:pt>
                <c:pt idx="37661">
                  <c:v>1.007080078125E-3</c:v>
                </c:pt>
                <c:pt idx="37662">
                  <c:v>1.007080078125E-3</c:v>
                </c:pt>
                <c:pt idx="37663">
                  <c:v>1.0068416595458984E-3</c:v>
                </c:pt>
                <c:pt idx="37664">
                  <c:v>1.007080078125E-3</c:v>
                </c:pt>
                <c:pt idx="37665">
                  <c:v>1.007080078125E-3</c:v>
                </c:pt>
                <c:pt idx="37666">
                  <c:v>1.0068416595458984E-3</c:v>
                </c:pt>
                <c:pt idx="37667">
                  <c:v>1.007080078125E-3</c:v>
                </c:pt>
                <c:pt idx="37668">
                  <c:v>1.007080078125E-3</c:v>
                </c:pt>
                <c:pt idx="37669">
                  <c:v>1.0068416595458984E-3</c:v>
                </c:pt>
                <c:pt idx="37670">
                  <c:v>1.0080337524414063E-3</c:v>
                </c:pt>
                <c:pt idx="37671">
                  <c:v>1.007080078125E-3</c:v>
                </c:pt>
                <c:pt idx="37672">
                  <c:v>1.0068416595458984E-3</c:v>
                </c:pt>
                <c:pt idx="37673">
                  <c:v>1.007080078125E-3</c:v>
                </c:pt>
                <c:pt idx="37674">
                  <c:v>1.007080078125E-3</c:v>
                </c:pt>
                <c:pt idx="37675">
                  <c:v>1.0068416595458984E-3</c:v>
                </c:pt>
                <c:pt idx="37676">
                  <c:v>1.007080078125E-3</c:v>
                </c:pt>
                <c:pt idx="37677">
                  <c:v>1.007080078125E-3</c:v>
                </c:pt>
                <c:pt idx="37678">
                  <c:v>1.0068416595458984E-3</c:v>
                </c:pt>
                <c:pt idx="37679">
                  <c:v>1.007080078125E-3</c:v>
                </c:pt>
                <c:pt idx="37680">
                  <c:v>1.007080078125E-3</c:v>
                </c:pt>
                <c:pt idx="37681">
                  <c:v>1.0068416595458984E-3</c:v>
                </c:pt>
                <c:pt idx="37682">
                  <c:v>1.007080078125E-3</c:v>
                </c:pt>
                <c:pt idx="37683">
                  <c:v>1.0080337524414063E-3</c:v>
                </c:pt>
                <c:pt idx="37684">
                  <c:v>1.007080078125E-3</c:v>
                </c:pt>
                <c:pt idx="37685">
                  <c:v>1.0068416595458984E-3</c:v>
                </c:pt>
                <c:pt idx="37686">
                  <c:v>1.007080078125E-3</c:v>
                </c:pt>
                <c:pt idx="37687">
                  <c:v>1.007080078125E-3</c:v>
                </c:pt>
                <c:pt idx="37688">
                  <c:v>1.0068416595458984E-3</c:v>
                </c:pt>
                <c:pt idx="37689">
                  <c:v>1.007080078125E-3</c:v>
                </c:pt>
                <c:pt idx="37690">
                  <c:v>1.007080078125E-3</c:v>
                </c:pt>
                <c:pt idx="37691">
                  <c:v>1.0068416595458984E-3</c:v>
                </c:pt>
                <c:pt idx="37692">
                  <c:v>1.007080078125E-3</c:v>
                </c:pt>
                <c:pt idx="37693">
                  <c:v>1.007080078125E-3</c:v>
                </c:pt>
                <c:pt idx="37694">
                  <c:v>1.0068416595458984E-3</c:v>
                </c:pt>
                <c:pt idx="37695">
                  <c:v>1.0080337524414063E-3</c:v>
                </c:pt>
                <c:pt idx="37696">
                  <c:v>1.007080078125E-3</c:v>
                </c:pt>
                <c:pt idx="37697">
                  <c:v>1.0068416595458984E-3</c:v>
                </c:pt>
                <c:pt idx="37698">
                  <c:v>1.007080078125E-3</c:v>
                </c:pt>
                <c:pt idx="37699">
                  <c:v>1.007080078125E-3</c:v>
                </c:pt>
                <c:pt idx="37700">
                  <c:v>1.0068416595458984E-3</c:v>
                </c:pt>
                <c:pt idx="37701">
                  <c:v>1.007080078125E-3</c:v>
                </c:pt>
                <c:pt idx="37702">
                  <c:v>1.007080078125E-3</c:v>
                </c:pt>
                <c:pt idx="37703">
                  <c:v>1.0068416595458984E-3</c:v>
                </c:pt>
                <c:pt idx="37704">
                  <c:v>1.007080078125E-3</c:v>
                </c:pt>
                <c:pt idx="37705">
                  <c:v>1.007080078125E-3</c:v>
                </c:pt>
                <c:pt idx="37706">
                  <c:v>1.0068416595458984E-3</c:v>
                </c:pt>
                <c:pt idx="37707">
                  <c:v>1.007080078125E-3</c:v>
                </c:pt>
                <c:pt idx="37708">
                  <c:v>1.0080337524414063E-3</c:v>
                </c:pt>
                <c:pt idx="37709">
                  <c:v>1.007080078125E-3</c:v>
                </c:pt>
                <c:pt idx="37710">
                  <c:v>1.0068416595458984E-3</c:v>
                </c:pt>
                <c:pt idx="37711">
                  <c:v>1.007080078125E-3</c:v>
                </c:pt>
                <c:pt idx="37712">
                  <c:v>1.007080078125E-3</c:v>
                </c:pt>
                <c:pt idx="37713">
                  <c:v>1.0068416595458984E-3</c:v>
                </c:pt>
                <c:pt idx="37714">
                  <c:v>1.007080078125E-3</c:v>
                </c:pt>
                <c:pt idx="37715">
                  <c:v>1.007080078125E-3</c:v>
                </c:pt>
                <c:pt idx="37716">
                  <c:v>1.0068416595458984E-3</c:v>
                </c:pt>
                <c:pt idx="37717">
                  <c:v>1.007080078125E-3</c:v>
                </c:pt>
                <c:pt idx="37718">
                  <c:v>1.007080078125E-3</c:v>
                </c:pt>
                <c:pt idx="37719">
                  <c:v>1.0068416595458984E-3</c:v>
                </c:pt>
                <c:pt idx="37720">
                  <c:v>1.0080337524414063E-3</c:v>
                </c:pt>
                <c:pt idx="37721">
                  <c:v>1.007080078125E-3</c:v>
                </c:pt>
                <c:pt idx="37722">
                  <c:v>1.0068416595458984E-3</c:v>
                </c:pt>
                <c:pt idx="37723">
                  <c:v>1.007080078125E-3</c:v>
                </c:pt>
                <c:pt idx="37724">
                  <c:v>1.007080078125E-3</c:v>
                </c:pt>
                <c:pt idx="37725">
                  <c:v>1.0068416595458984E-3</c:v>
                </c:pt>
                <c:pt idx="37726">
                  <c:v>1.007080078125E-3</c:v>
                </c:pt>
                <c:pt idx="37727">
                  <c:v>1.007080078125E-3</c:v>
                </c:pt>
                <c:pt idx="37728">
                  <c:v>1.0068416595458984E-3</c:v>
                </c:pt>
                <c:pt idx="37729">
                  <c:v>1.007080078125E-3</c:v>
                </c:pt>
                <c:pt idx="37730">
                  <c:v>1.007080078125E-3</c:v>
                </c:pt>
                <c:pt idx="37731">
                  <c:v>1.0068416595458984E-3</c:v>
                </c:pt>
                <c:pt idx="37732">
                  <c:v>1.007080078125E-3</c:v>
                </c:pt>
                <c:pt idx="37733">
                  <c:v>1.0080337524414063E-3</c:v>
                </c:pt>
                <c:pt idx="37734">
                  <c:v>1.007080078125E-3</c:v>
                </c:pt>
                <c:pt idx="37735">
                  <c:v>1.0068416595458984E-3</c:v>
                </c:pt>
                <c:pt idx="37736">
                  <c:v>1.007080078125E-3</c:v>
                </c:pt>
                <c:pt idx="37737">
                  <c:v>1.007080078125E-3</c:v>
                </c:pt>
                <c:pt idx="37738">
                  <c:v>1.0068416595458984E-3</c:v>
                </c:pt>
                <c:pt idx="37739">
                  <c:v>1.007080078125E-3</c:v>
                </c:pt>
                <c:pt idx="37740">
                  <c:v>1.007080078125E-3</c:v>
                </c:pt>
                <c:pt idx="37741">
                  <c:v>1.0068416595458984E-3</c:v>
                </c:pt>
                <c:pt idx="37742">
                  <c:v>1.007080078125E-3</c:v>
                </c:pt>
                <c:pt idx="37743">
                  <c:v>1.007080078125E-3</c:v>
                </c:pt>
                <c:pt idx="37744">
                  <c:v>1.0068416595458984E-3</c:v>
                </c:pt>
                <c:pt idx="37745">
                  <c:v>1.0080337524414063E-3</c:v>
                </c:pt>
                <c:pt idx="37746">
                  <c:v>1.007080078125E-3</c:v>
                </c:pt>
                <c:pt idx="37747">
                  <c:v>1.0068416595458984E-3</c:v>
                </c:pt>
                <c:pt idx="37748">
                  <c:v>1.007080078125E-3</c:v>
                </c:pt>
                <c:pt idx="37749">
                  <c:v>1.007080078125E-3</c:v>
                </c:pt>
                <c:pt idx="37750">
                  <c:v>1.0068416595458984E-3</c:v>
                </c:pt>
                <c:pt idx="37751">
                  <c:v>1.007080078125E-3</c:v>
                </c:pt>
                <c:pt idx="37752">
                  <c:v>1.007080078125E-3</c:v>
                </c:pt>
                <c:pt idx="37753">
                  <c:v>1.0068416595458984E-3</c:v>
                </c:pt>
                <c:pt idx="37754">
                  <c:v>1.007080078125E-3</c:v>
                </c:pt>
                <c:pt idx="37755">
                  <c:v>1.007080078125E-3</c:v>
                </c:pt>
                <c:pt idx="37756">
                  <c:v>1.0068416595458984E-3</c:v>
                </c:pt>
                <c:pt idx="37757">
                  <c:v>1.007080078125E-3</c:v>
                </c:pt>
                <c:pt idx="37758">
                  <c:v>1.0080337524414063E-3</c:v>
                </c:pt>
                <c:pt idx="37759">
                  <c:v>1.007080078125E-3</c:v>
                </c:pt>
                <c:pt idx="37760">
                  <c:v>1.0068416595458984E-3</c:v>
                </c:pt>
                <c:pt idx="37761">
                  <c:v>1.007080078125E-3</c:v>
                </c:pt>
                <c:pt idx="37762">
                  <c:v>1.007080078125E-3</c:v>
                </c:pt>
                <c:pt idx="37763">
                  <c:v>1.0068416595458984E-3</c:v>
                </c:pt>
                <c:pt idx="37764">
                  <c:v>1.007080078125E-3</c:v>
                </c:pt>
                <c:pt idx="37765">
                  <c:v>1.007080078125E-3</c:v>
                </c:pt>
                <c:pt idx="37766">
                  <c:v>1.0068416595458984E-3</c:v>
                </c:pt>
                <c:pt idx="37767">
                  <c:v>1.007080078125E-3</c:v>
                </c:pt>
                <c:pt idx="37768">
                  <c:v>1.007080078125E-3</c:v>
                </c:pt>
                <c:pt idx="37769">
                  <c:v>1.0068416595458984E-3</c:v>
                </c:pt>
                <c:pt idx="37770">
                  <c:v>1.0080337524414063E-3</c:v>
                </c:pt>
                <c:pt idx="37771">
                  <c:v>1.007080078125E-3</c:v>
                </c:pt>
                <c:pt idx="37772">
                  <c:v>1.0068416595458984E-3</c:v>
                </c:pt>
                <c:pt idx="37773">
                  <c:v>1.007080078125E-3</c:v>
                </c:pt>
                <c:pt idx="37774">
                  <c:v>1.007080078125E-3</c:v>
                </c:pt>
                <c:pt idx="37775">
                  <c:v>1.0068416595458984E-3</c:v>
                </c:pt>
                <c:pt idx="37776">
                  <c:v>1.007080078125E-3</c:v>
                </c:pt>
                <c:pt idx="37777">
                  <c:v>1.007080078125E-3</c:v>
                </c:pt>
                <c:pt idx="37778">
                  <c:v>1.0068416595458984E-3</c:v>
                </c:pt>
                <c:pt idx="37779">
                  <c:v>1.007080078125E-3</c:v>
                </c:pt>
                <c:pt idx="37780">
                  <c:v>1.007080078125E-3</c:v>
                </c:pt>
                <c:pt idx="37781">
                  <c:v>1.0068416595458984E-3</c:v>
                </c:pt>
                <c:pt idx="37782">
                  <c:v>1.007080078125E-3</c:v>
                </c:pt>
                <c:pt idx="37783">
                  <c:v>1.0080337524414063E-3</c:v>
                </c:pt>
                <c:pt idx="37784">
                  <c:v>1.007080078125E-3</c:v>
                </c:pt>
                <c:pt idx="37785">
                  <c:v>1.0068416595458984E-3</c:v>
                </c:pt>
                <c:pt idx="37786">
                  <c:v>1.007080078125E-3</c:v>
                </c:pt>
                <c:pt idx="37787">
                  <c:v>1.007080078125E-3</c:v>
                </c:pt>
                <c:pt idx="37788">
                  <c:v>1.0068416595458984E-3</c:v>
                </c:pt>
                <c:pt idx="37789">
                  <c:v>1.007080078125E-3</c:v>
                </c:pt>
                <c:pt idx="37790">
                  <c:v>1.007080078125E-3</c:v>
                </c:pt>
                <c:pt idx="37791">
                  <c:v>1.0068416595458984E-3</c:v>
                </c:pt>
                <c:pt idx="37792">
                  <c:v>1.007080078125E-3</c:v>
                </c:pt>
                <c:pt idx="37793">
                  <c:v>1.007080078125E-3</c:v>
                </c:pt>
                <c:pt idx="37794">
                  <c:v>1.0068416595458984E-3</c:v>
                </c:pt>
                <c:pt idx="37795">
                  <c:v>1.0080337524414063E-3</c:v>
                </c:pt>
                <c:pt idx="37796">
                  <c:v>1.007080078125E-3</c:v>
                </c:pt>
                <c:pt idx="37797">
                  <c:v>1.0068416595458984E-3</c:v>
                </c:pt>
                <c:pt idx="37798">
                  <c:v>1.007080078125E-3</c:v>
                </c:pt>
                <c:pt idx="37799">
                  <c:v>1.007080078125E-3</c:v>
                </c:pt>
                <c:pt idx="37800">
                  <c:v>1.0068416595458984E-3</c:v>
                </c:pt>
                <c:pt idx="37801">
                  <c:v>1.007080078125E-3</c:v>
                </c:pt>
                <c:pt idx="37802">
                  <c:v>1.007080078125E-3</c:v>
                </c:pt>
                <c:pt idx="37803">
                  <c:v>1.0068416595458984E-3</c:v>
                </c:pt>
                <c:pt idx="37804">
                  <c:v>1.007080078125E-3</c:v>
                </c:pt>
                <c:pt idx="37805">
                  <c:v>1.007080078125E-3</c:v>
                </c:pt>
                <c:pt idx="37806">
                  <c:v>1.0068416595458984E-3</c:v>
                </c:pt>
                <c:pt idx="37807">
                  <c:v>1.007080078125E-3</c:v>
                </c:pt>
                <c:pt idx="37808">
                  <c:v>1.0080337524414063E-3</c:v>
                </c:pt>
                <c:pt idx="37809">
                  <c:v>1.007080078125E-3</c:v>
                </c:pt>
                <c:pt idx="37810">
                  <c:v>1.0068416595458984E-3</c:v>
                </c:pt>
                <c:pt idx="37811">
                  <c:v>1.007080078125E-3</c:v>
                </c:pt>
                <c:pt idx="37812">
                  <c:v>1.007080078125E-3</c:v>
                </c:pt>
                <c:pt idx="37813">
                  <c:v>1.0068416595458984E-3</c:v>
                </c:pt>
                <c:pt idx="37814">
                  <c:v>1.007080078125E-3</c:v>
                </c:pt>
                <c:pt idx="37815">
                  <c:v>1.007080078125E-3</c:v>
                </c:pt>
                <c:pt idx="37816">
                  <c:v>1.0068416595458984E-3</c:v>
                </c:pt>
                <c:pt idx="37817">
                  <c:v>1.007080078125E-3</c:v>
                </c:pt>
                <c:pt idx="37818">
                  <c:v>1.007080078125E-3</c:v>
                </c:pt>
                <c:pt idx="37819">
                  <c:v>1.0068416595458984E-3</c:v>
                </c:pt>
                <c:pt idx="37820">
                  <c:v>1.0080337524414063E-3</c:v>
                </c:pt>
                <c:pt idx="37821">
                  <c:v>1.007080078125E-3</c:v>
                </c:pt>
                <c:pt idx="37822">
                  <c:v>1.0068416595458984E-3</c:v>
                </c:pt>
                <c:pt idx="37823">
                  <c:v>1.007080078125E-3</c:v>
                </c:pt>
                <c:pt idx="37824">
                  <c:v>1.007080078125E-3</c:v>
                </c:pt>
                <c:pt idx="37825">
                  <c:v>1.0068416595458984E-3</c:v>
                </c:pt>
                <c:pt idx="37826">
                  <c:v>2.01416015625E-3</c:v>
                </c:pt>
                <c:pt idx="37827">
                  <c:v>1.0068416595458984E-3</c:v>
                </c:pt>
                <c:pt idx="37828">
                  <c:v>1.007080078125E-3</c:v>
                </c:pt>
                <c:pt idx="37829">
                  <c:v>1.007080078125E-3</c:v>
                </c:pt>
                <c:pt idx="37830">
                  <c:v>1.0068416595458984E-3</c:v>
                </c:pt>
                <c:pt idx="37831">
                  <c:v>1.007080078125E-3</c:v>
                </c:pt>
                <c:pt idx="37832">
                  <c:v>1.0080337524414063E-3</c:v>
                </c:pt>
                <c:pt idx="37833">
                  <c:v>1.007080078125E-3</c:v>
                </c:pt>
                <c:pt idx="37834">
                  <c:v>1.0068416595458984E-3</c:v>
                </c:pt>
                <c:pt idx="37835">
                  <c:v>1.007080078125E-3</c:v>
                </c:pt>
                <c:pt idx="37836">
                  <c:v>2.7190923690795898E-2</c:v>
                </c:pt>
                <c:pt idx="37837">
                  <c:v>1.007080078125E-3</c:v>
                </c:pt>
                <c:pt idx="37838">
                  <c:v>1.007080078125E-3</c:v>
                </c:pt>
                <c:pt idx="37839">
                  <c:v>1.0068416595458984E-3</c:v>
                </c:pt>
                <c:pt idx="37840">
                  <c:v>1.007080078125E-3</c:v>
                </c:pt>
                <c:pt idx="37841">
                  <c:v>1.007080078125E-3</c:v>
                </c:pt>
                <c:pt idx="37842">
                  <c:v>1.0068416595458984E-3</c:v>
                </c:pt>
                <c:pt idx="37843">
                  <c:v>1.0080337524414063E-3</c:v>
                </c:pt>
                <c:pt idx="37844">
                  <c:v>1.007080078125E-3</c:v>
                </c:pt>
                <c:pt idx="37845">
                  <c:v>1.0068416595458984E-3</c:v>
                </c:pt>
                <c:pt idx="37846">
                  <c:v>1.007080078125E-3</c:v>
                </c:pt>
                <c:pt idx="37847">
                  <c:v>1.007080078125E-3</c:v>
                </c:pt>
                <c:pt idx="37848">
                  <c:v>1.0068416595458984E-3</c:v>
                </c:pt>
                <c:pt idx="37849">
                  <c:v>1.007080078125E-3</c:v>
                </c:pt>
                <c:pt idx="37850">
                  <c:v>1.007080078125E-3</c:v>
                </c:pt>
                <c:pt idx="37851">
                  <c:v>1.0068416595458984E-3</c:v>
                </c:pt>
                <c:pt idx="37852">
                  <c:v>1.007080078125E-3</c:v>
                </c:pt>
                <c:pt idx="37853">
                  <c:v>1.007080078125E-3</c:v>
                </c:pt>
                <c:pt idx="37854">
                  <c:v>1.0068416595458984E-3</c:v>
                </c:pt>
                <c:pt idx="37855">
                  <c:v>1.007080078125E-3</c:v>
                </c:pt>
                <c:pt idx="37856">
                  <c:v>1.0080337524414063E-3</c:v>
                </c:pt>
                <c:pt idx="37857">
                  <c:v>1.007080078125E-3</c:v>
                </c:pt>
                <c:pt idx="37858">
                  <c:v>1.0068416595458984E-3</c:v>
                </c:pt>
                <c:pt idx="37859">
                  <c:v>1.007080078125E-3</c:v>
                </c:pt>
                <c:pt idx="37860">
                  <c:v>1.007080078125E-3</c:v>
                </c:pt>
                <c:pt idx="37861">
                  <c:v>1.0068416595458984E-3</c:v>
                </c:pt>
                <c:pt idx="37862">
                  <c:v>1.007080078125E-3</c:v>
                </c:pt>
                <c:pt idx="37863">
                  <c:v>1.007080078125E-3</c:v>
                </c:pt>
                <c:pt idx="37864">
                  <c:v>1.0068416595458984E-3</c:v>
                </c:pt>
                <c:pt idx="37865">
                  <c:v>1.007080078125E-3</c:v>
                </c:pt>
                <c:pt idx="37866">
                  <c:v>1.0068416595458984E-3</c:v>
                </c:pt>
                <c:pt idx="37867">
                  <c:v>1.007080078125E-3</c:v>
                </c:pt>
                <c:pt idx="37868">
                  <c:v>1.0080337524414063E-3</c:v>
                </c:pt>
                <c:pt idx="37869">
                  <c:v>1.007080078125E-3</c:v>
                </c:pt>
                <c:pt idx="37870">
                  <c:v>1.0068416595458984E-3</c:v>
                </c:pt>
                <c:pt idx="37871">
                  <c:v>1.007080078125E-3</c:v>
                </c:pt>
                <c:pt idx="37872">
                  <c:v>1.007080078125E-3</c:v>
                </c:pt>
                <c:pt idx="37873">
                  <c:v>1.0068416595458984E-3</c:v>
                </c:pt>
                <c:pt idx="37874">
                  <c:v>1.007080078125E-3</c:v>
                </c:pt>
                <c:pt idx="37875">
                  <c:v>1.007080078125E-3</c:v>
                </c:pt>
                <c:pt idx="37876">
                  <c:v>1.0068416595458984E-3</c:v>
                </c:pt>
                <c:pt idx="37877">
                  <c:v>1.007080078125E-3</c:v>
                </c:pt>
                <c:pt idx="37878">
                  <c:v>1.007080078125E-3</c:v>
                </c:pt>
                <c:pt idx="37879">
                  <c:v>1.0068416595458984E-3</c:v>
                </c:pt>
                <c:pt idx="37880">
                  <c:v>1.007080078125E-3</c:v>
                </c:pt>
                <c:pt idx="37881">
                  <c:v>1.0080337524414063E-3</c:v>
                </c:pt>
                <c:pt idx="37882">
                  <c:v>1.007080078125E-3</c:v>
                </c:pt>
                <c:pt idx="37883">
                  <c:v>1.0068416595458984E-3</c:v>
                </c:pt>
                <c:pt idx="37884">
                  <c:v>1.007080078125E-3</c:v>
                </c:pt>
                <c:pt idx="37885">
                  <c:v>1.007080078125E-3</c:v>
                </c:pt>
                <c:pt idx="37886">
                  <c:v>1.0068416595458984E-3</c:v>
                </c:pt>
                <c:pt idx="37887">
                  <c:v>1.007080078125E-3</c:v>
                </c:pt>
                <c:pt idx="37888">
                  <c:v>1.0068416595458984E-3</c:v>
                </c:pt>
                <c:pt idx="37889">
                  <c:v>1.007080078125E-3</c:v>
                </c:pt>
                <c:pt idx="37890">
                  <c:v>1.007080078125E-3</c:v>
                </c:pt>
                <c:pt idx="37891">
                  <c:v>1.0068416595458984E-3</c:v>
                </c:pt>
                <c:pt idx="37892">
                  <c:v>1.007080078125E-3</c:v>
                </c:pt>
                <c:pt idx="37893">
                  <c:v>1.0080337524414063E-3</c:v>
                </c:pt>
                <c:pt idx="37894">
                  <c:v>1.007080078125E-3</c:v>
                </c:pt>
                <c:pt idx="37895">
                  <c:v>1.0068416595458984E-3</c:v>
                </c:pt>
                <c:pt idx="37896">
                  <c:v>1.007080078125E-3</c:v>
                </c:pt>
                <c:pt idx="37897">
                  <c:v>1.007080078125E-3</c:v>
                </c:pt>
                <c:pt idx="37898">
                  <c:v>1.0068416595458984E-3</c:v>
                </c:pt>
                <c:pt idx="37899">
                  <c:v>1.007080078125E-3</c:v>
                </c:pt>
                <c:pt idx="37900">
                  <c:v>1.007080078125E-3</c:v>
                </c:pt>
                <c:pt idx="37901">
                  <c:v>1.0068416595458984E-3</c:v>
                </c:pt>
                <c:pt idx="37902">
                  <c:v>1.007080078125E-3</c:v>
                </c:pt>
                <c:pt idx="37903">
                  <c:v>1.007080078125E-3</c:v>
                </c:pt>
                <c:pt idx="37904">
                  <c:v>1.0068416595458984E-3</c:v>
                </c:pt>
                <c:pt idx="37905">
                  <c:v>1.007080078125E-3</c:v>
                </c:pt>
                <c:pt idx="37906">
                  <c:v>1.0080337524414063E-3</c:v>
                </c:pt>
                <c:pt idx="37907">
                  <c:v>1.007080078125E-3</c:v>
                </c:pt>
                <c:pt idx="37908">
                  <c:v>1.0068416595458984E-3</c:v>
                </c:pt>
                <c:pt idx="37909">
                  <c:v>1.007080078125E-3</c:v>
                </c:pt>
                <c:pt idx="37910">
                  <c:v>1.0068416595458984E-3</c:v>
                </c:pt>
                <c:pt idx="37911">
                  <c:v>1.007080078125E-3</c:v>
                </c:pt>
                <c:pt idx="37912">
                  <c:v>1.007080078125E-3</c:v>
                </c:pt>
                <c:pt idx="37913">
                  <c:v>1.0068416595458984E-3</c:v>
                </c:pt>
                <c:pt idx="37914">
                  <c:v>1.007080078125E-3</c:v>
                </c:pt>
                <c:pt idx="37915">
                  <c:v>1.007080078125E-3</c:v>
                </c:pt>
                <c:pt idx="37916">
                  <c:v>1.0068416595458984E-3</c:v>
                </c:pt>
                <c:pt idx="37917">
                  <c:v>1.007080078125E-3</c:v>
                </c:pt>
                <c:pt idx="37918">
                  <c:v>1.0080337524414063E-3</c:v>
                </c:pt>
                <c:pt idx="37919">
                  <c:v>1.007080078125E-3</c:v>
                </c:pt>
                <c:pt idx="37920">
                  <c:v>1.0068416595458984E-3</c:v>
                </c:pt>
                <c:pt idx="37921">
                  <c:v>1.007080078125E-3</c:v>
                </c:pt>
                <c:pt idx="37922">
                  <c:v>1.007080078125E-3</c:v>
                </c:pt>
                <c:pt idx="37923">
                  <c:v>1.0068416595458984E-3</c:v>
                </c:pt>
                <c:pt idx="37924">
                  <c:v>1.007080078125E-3</c:v>
                </c:pt>
                <c:pt idx="37925">
                  <c:v>1.007080078125E-3</c:v>
                </c:pt>
                <c:pt idx="37926">
                  <c:v>1.0068416595458984E-3</c:v>
                </c:pt>
                <c:pt idx="37927">
                  <c:v>1.007080078125E-3</c:v>
                </c:pt>
                <c:pt idx="37928">
                  <c:v>1.007080078125E-3</c:v>
                </c:pt>
                <c:pt idx="37929">
                  <c:v>1.0068416595458984E-3</c:v>
                </c:pt>
                <c:pt idx="37930">
                  <c:v>1.007080078125E-3</c:v>
                </c:pt>
                <c:pt idx="37931">
                  <c:v>1.0080337524414063E-3</c:v>
                </c:pt>
                <c:pt idx="37932">
                  <c:v>1.0068416595458984E-3</c:v>
                </c:pt>
                <c:pt idx="37933">
                  <c:v>1.007080078125E-3</c:v>
                </c:pt>
                <c:pt idx="37934">
                  <c:v>1.007080078125E-3</c:v>
                </c:pt>
                <c:pt idx="37935">
                  <c:v>1.0068416595458984E-3</c:v>
                </c:pt>
                <c:pt idx="37936">
                  <c:v>1.007080078125E-3</c:v>
                </c:pt>
                <c:pt idx="37937">
                  <c:v>1.007080078125E-3</c:v>
                </c:pt>
                <c:pt idx="37938">
                  <c:v>1.0068416595458984E-3</c:v>
                </c:pt>
                <c:pt idx="37939">
                  <c:v>1.007080078125E-3</c:v>
                </c:pt>
                <c:pt idx="37940">
                  <c:v>1.007080078125E-3</c:v>
                </c:pt>
                <c:pt idx="37941">
                  <c:v>1.0068416595458984E-3</c:v>
                </c:pt>
                <c:pt idx="37942">
                  <c:v>1.007080078125E-3</c:v>
                </c:pt>
                <c:pt idx="37943">
                  <c:v>1.0080337524414063E-3</c:v>
                </c:pt>
                <c:pt idx="37944">
                  <c:v>1.007080078125E-3</c:v>
                </c:pt>
                <c:pt idx="37945">
                  <c:v>1.0068416595458984E-3</c:v>
                </c:pt>
                <c:pt idx="37946">
                  <c:v>1.007080078125E-3</c:v>
                </c:pt>
                <c:pt idx="37947">
                  <c:v>1.007080078125E-3</c:v>
                </c:pt>
                <c:pt idx="37948">
                  <c:v>1.0068416595458984E-3</c:v>
                </c:pt>
                <c:pt idx="37949">
                  <c:v>1.007080078125E-3</c:v>
                </c:pt>
                <c:pt idx="37950">
                  <c:v>1.007080078125E-3</c:v>
                </c:pt>
                <c:pt idx="37951">
                  <c:v>1.0068416595458984E-3</c:v>
                </c:pt>
                <c:pt idx="37952">
                  <c:v>1.007080078125E-3</c:v>
                </c:pt>
                <c:pt idx="37953">
                  <c:v>1.007080078125E-3</c:v>
                </c:pt>
                <c:pt idx="37954">
                  <c:v>1.0068416595458984E-3</c:v>
                </c:pt>
                <c:pt idx="37955">
                  <c:v>1.007080078125E-3</c:v>
                </c:pt>
                <c:pt idx="37956">
                  <c:v>1.0080337524414063E-3</c:v>
                </c:pt>
                <c:pt idx="37957">
                  <c:v>1.0068416595458984E-3</c:v>
                </c:pt>
                <c:pt idx="37958">
                  <c:v>1.007080078125E-3</c:v>
                </c:pt>
                <c:pt idx="37959">
                  <c:v>1.007080078125E-3</c:v>
                </c:pt>
                <c:pt idx="37960">
                  <c:v>1.0068416595458984E-3</c:v>
                </c:pt>
                <c:pt idx="37961">
                  <c:v>1.007080078125E-3</c:v>
                </c:pt>
                <c:pt idx="37962">
                  <c:v>1.007080078125E-3</c:v>
                </c:pt>
                <c:pt idx="37963">
                  <c:v>1.0068416595458984E-3</c:v>
                </c:pt>
                <c:pt idx="37964">
                  <c:v>1.007080078125E-3</c:v>
                </c:pt>
                <c:pt idx="37965">
                  <c:v>1.007080078125E-3</c:v>
                </c:pt>
                <c:pt idx="37966">
                  <c:v>1.0068416595458984E-3</c:v>
                </c:pt>
                <c:pt idx="37967">
                  <c:v>1.007080078125E-3</c:v>
                </c:pt>
                <c:pt idx="37968">
                  <c:v>1.0080337524414063E-3</c:v>
                </c:pt>
                <c:pt idx="37969">
                  <c:v>1.007080078125E-3</c:v>
                </c:pt>
                <c:pt idx="37970">
                  <c:v>1.0068416595458984E-3</c:v>
                </c:pt>
                <c:pt idx="37971">
                  <c:v>1.007080078125E-3</c:v>
                </c:pt>
                <c:pt idx="37972">
                  <c:v>1.007080078125E-3</c:v>
                </c:pt>
                <c:pt idx="37973">
                  <c:v>1.0068416595458984E-3</c:v>
                </c:pt>
                <c:pt idx="37974">
                  <c:v>1.007080078125E-3</c:v>
                </c:pt>
                <c:pt idx="37975">
                  <c:v>1.007080078125E-3</c:v>
                </c:pt>
                <c:pt idx="37976">
                  <c:v>1.0068416595458984E-3</c:v>
                </c:pt>
                <c:pt idx="37977">
                  <c:v>1.007080078125E-3</c:v>
                </c:pt>
                <c:pt idx="37978">
                  <c:v>1.007080078125E-3</c:v>
                </c:pt>
                <c:pt idx="37979">
                  <c:v>1.0068416595458984E-3</c:v>
                </c:pt>
                <c:pt idx="37980">
                  <c:v>1.007080078125E-3</c:v>
                </c:pt>
                <c:pt idx="37981">
                  <c:v>1.0080337524414063E-3</c:v>
                </c:pt>
                <c:pt idx="37982">
                  <c:v>1.0068416595458984E-3</c:v>
                </c:pt>
                <c:pt idx="37983">
                  <c:v>1.007080078125E-3</c:v>
                </c:pt>
                <c:pt idx="37984">
                  <c:v>1.007080078125E-3</c:v>
                </c:pt>
                <c:pt idx="37985">
                  <c:v>1.0068416595458984E-3</c:v>
                </c:pt>
                <c:pt idx="37986">
                  <c:v>1.007080078125E-3</c:v>
                </c:pt>
                <c:pt idx="37987">
                  <c:v>1.007080078125E-3</c:v>
                </c:pt>
                <c:pt idx="37988">
                  <c:v>1.0068416595458984E-3</c:v>
                </c:pt>
                <c:pt idx="37989">
                  <c:v>1.007080078125E-3</c:v>
                </c:pt>
                <c:pt idx="37990">
                  <c:v>1.007080078125E-3</c:v>
                </c:pt>
                <c:pt idx="37991">
                  <c:v>1.0068416595458984E-3</c:v>
                </c:pt>
                <c:pt idx="37992">
                  <c:v>1.007080078125E-3</c:v>
                </c:pt>
                <c:pt idx="37993">
                  <c:v>1.0080337524414063E-3</c:v>
                </c:pt>
                <c:pt idx="37994">
                  <c:v>1.007080078125E-3</c:v>
                </c:pt>
                <c:pt idx="37995">
                  <c:v>1.0068416595458984E-3</c:v>
                </c:pt>
                <c:pt idx="37996">
                  <c:v>1.007080078125E-3</c:v>
                </c:pt>
                <c:pt idx="37997">
                  <c:v>1.007080078125E-3</c:v>
                </c:pt>
                <c:pt idx="37998">
                  <c:v>1.0068416595458984E-3</c:v>
                </c:pt>
                <c:pt idx="37999">
                  <c:v>1.007080078125E-3</c:v>
                </c:pt>
                <c:pt idx="38000">
                  <c:v>1.007080078125E-3</c:v>
                </c:pt>
                <c:pt idx="38001">
                  <c:v>1.0068416595458984E-3</c:v>
                </c:pt>
                <c:pt idx="38002">
                  <c:v>1.007080078125E-3</c:v>
                </c:pt>
                <c:pt idx="38003">
                  <c:v>1.007080078125E-3</c:v>
                </c:pt>
                <c:pt idx="38004">
                  <c:v>1.0068416595458984E-3</c:v>
                </c:pt>
                <c:pt idx="38005">
                  <c:v>1.007080078125E-3</c:v>
                </c:pt>
                <c:pt idx="38006">
                  <c:v>1.0080337524414063E-3</c:v>
                </c:pt>
                <c:pt idx="38007">
                  <c:v>1.0068416595458984E-3</c:v>
                </c:pt>
                <c:pt idx="38008">
                  <c:v>1.007080078125E-3</c:v>
                </c:pt>
                <c:pt idx="38009">
                  <c:v>1.007080078125E-3</c:v>
                </c:pt>
                <c:pt idx="38010">
                  <c:v>1.0068416595458984E-3</c:v>
                </c:pt>
                <c:pt idx="38011">
                  <c:v>1.007080078125E-3</c:v>
                </c:pt>
                <c:pt idx="38012">
                  <c:v>1.007080078125E-3</c:v>
                </c:pt>
                <c:pt idx="38013">
                  <c:v>1.0068416595458984E-3</c:v>
                </c:pt>
                <c:pt idx="38014">
                  <c:v>1.007080078125E-3</c:v>
                </c:pt>
                <c:pt idx="38015">
                  <c:v>1.007080078125E-3</c:v>
                </c:pt>
                <c:pt idx="38016">
                  <c:v>1.0068416595458984E-3</c:v>
                </c:pt>
                <c:pt idx="38017">
                  <c:v>1.007080078125E-3</c:v>
                </c:pt>
                <c:pt idx="38018">
                  <c:v>1.0080337524414063E-3</c:v>
                </c:pt>
                <c:pt idx="38019">
                  <c:v>1.007080078125E-3</c:v>
                </c:pt>
                <c:pt idx="38020">
                  <c:v>1.0068416595458984E-3</c:v>
                </c:pt>
                <c:pt idx="38021">
                  <c:v>1.007080078125E-3</c:v>
                </c:pt>
                <c:pt idx="38022">
                  <c:v>1.007080078125E-3</c:v>
                </c:pt>
                <c:pt idx="38023">
                  <c:v>1.0068416595458984E-3</c:v>
                </c:pt>
                <c:pt idx="38024">
                  <c:v>1.007080078125E-3</c:v>
                </c:pt>
                <c:pt idx="38025">
                  <c:v>1.007080078125E-3</c:v>
                </c:pt>
                <c:pt idx="38026">
                  <c:v>1.0068416595458984E-3</c:v>
                </c:pt>
                <c:pt idx="38027">
                  <c:v>1.007080078125E-3</c:v>
                </c:pt>
                <c:pt idx="38028">
                  <c:v>1.007080078125E-3</c:v>
                </c:pt>
                <c:pt idx="38029">
                  <c:v>1.0068416595458984E-3</c:v>
                </c:pt>
                <c:pt idx="38030">
                  <c:v>1.007080078125E-3</c:v>
                </c:pt>
                <c:pt idx="38031">
                  <c:v>1.0080337524414063E-3</c:v>
                </c:pt>
                <c:pt idx="38032">
                  <c:v>1.0068416595458984E-3</c:v>
                </c:pt>
                <c:pt idx="38033">
                  <c:v>1.007080078125E-3</c:v>
                </c:pt>
                <c:pt idx="38034">
                  <c:v>1.007080078125E-3</c:v>
                </c:pt>
                <c:pt idx="38035">
                  <c:v>1.0068416595458984E-3</c:v>
                </c:pt>
                <c:pt idx="38036">
                  <c:v>1.007080078125E-3</c:v>
                </c:pt>
                <c:pt idx="38037">
                  <c:v>1.007080078125E-3</c:v>
                </c:pt>
                <c:pt idx="38038">
                  <c:v>1.0068416595458984E-3</c:v>
                </c:pt>
                <c:pt idx="38039">
                  <c:v>1.007080078125E-3</c:v>
                </c:pt>
                <c:pt idx="38040">
                  <c:v>1.007080078125E-3</c:v>
                </c:pt>
                <c:pt idx="38041">
                  <c:v>1.0068416595458984E-3</c:v>
                </c:pt>
                <c:pt idx="38042">
                  <c:v>1.007080078125E-3</c:v>
                </c:pt>
                <c:pt idx="38043">
                  <c:v>1.0080337524414063E-3</c:v>
                </c:pt>
                <c:pt idx="38044">
                  <c:v>1.007080078125E-3</c:v>
                </c:pt>
                <c:pt idx="38045">
                  <c:v>1.0068416595458984E-3</c:v>
                </c:pt>
                <c:pt idx="38046">
                  <c:v>1.007080078125E-3</c:v>
                </c:pt>
                <c:pt idx="38047">
                  <c:v>1.007080078125E-3</c:v>
                </c:pt>
                <c:pt idx="38048">
                  <c:v>1.0068416595458984E-3</c:v>
                </c:pt>
                <c:pt idx="38049">
                  <c:v>1.007080078125E-3</c:v>
                </c:pt>
                <c:pt idx="38050">
                  <c:v>1.007080078125E-3</c:v>
                </c:pt>
                <c:pt idx="38051">
                  <c:v>1.0068416595458984E-3</c:v>
                </c:pt>
                <c:pt idx="38052">
                  <c:v>1.007080078125E-3</c:v>
                </c:pt>
                <c:pt idx="38053">
                  <c:v>1.007080078125E-3</c:v>
                </c:pt>
                <c:pt idx="38054">
                  <c:v>1.0068416595458984E-3</c:v>
                </c:pt>
                <c:pt idx="38055">
                  <c:v>1.007080078125E-3</c:v>
                </c:pt>
                <c:pt idx="38056">
                  <c:v>1.0080337524414063E-3</c:v>
                </c:pt>
                <c:pt idx="38057">
                  <c:v>1.0068416595458984E-3</c:v>
                </c:pt>
                <c:pt idx="38058">
                  <c:v>1.007080078125E-3</c:v>
                </c:pt>
                <c:pt idx="38059">
                  <c:v>1.007080078125E-3</c:v>
                </c:pt>
                <c:pt idx="38060">
                  <c:v>1.0068416595458984E-3</c:v>
                </c:pt>
                <c:pt idx="38061">
                  <c:v>1.007080078125E-3</c:v>
                </c:pt>
                <c:pt idx="38062">
                  <c:v>1.007080078125E-3</c:v>
                </c:pt>
                <c:pt idx="38063">
                  <c:v>1.0068416595458984E-3</c:v>
                </c:pt>
                <c:pt idx="38064">
                  <c:v>1.007080078125E-3</c:v>
                </c:pt>
                <c:pt idx="38065">
                  <c:v>1.007080078125E-3</c:v>
                </c:pt>
                <c:pt idx="38066">
                  <c:v>1.20849609375E-2</c:v>
                </c:pt>
                <c:pt idx="38067">
                  <c:v>1.007080078125E-3</c:v>
                </c:pt>
                <c:pt idx="38068">
                  <c:v>1.0068416595458984E-3</c:v>
                </c:pt>
                <c:pt idx="38069">
                  <c:v>1.007080078125E-3</c:v>
                </c:pt>
                <c:pt idx="38070">
                  <c:v>1.0080337524414063E-3</c:v>
                </c:pt>
                <c:pt idx="38071">
                  <c:v>1.0068416595458984E-3</c:v>
                </c:pt>
                <c:pt idx="38072">
                  <c:v>1.007080078125E-3</c:v>
                </c:pt>
                <c:pt idx="38073">
                  <c:v>1.007080078125E-3</c:v>
                </c:pt>
                <c:pt idx="38074">
                  <c:v>1.0068416595458984E-3</c:v>
                </c:pt>
                <c:pt idx="38075">
                  <c:v>1.007080078125E-3</c:v>
                </c:pt>
                <c:pt idx="38076">
                  <c:v>1.007080078125E-3</c:v>
                </c:pt>
                <c:pt idx="38077">
                  <c:v>1.0068416595458984E-3</c:v>
                </c:pt>
                <c:pt idx="38078">
                  <c:v>1.007080078125E-3</c:v>
                </c:pt>
                <c:pt idx="38079">
                  <c:v>1.007080078125E-3</c:v>
                </c:pt>
                <c:pt idx="38080">
                  <c:v>1.0068416595458984E-3</c:v>
                </c:pt>
                <c:pt idx="38081">
                  <c:v>1.007080078125E-3</c:v>
                </c:pt>
                <c:pt idx="38082">
                  <c:v>1.0080337524414063E-3</c:v>
                </c:pt>
                <c:pt idx="38083">
                  <c:v>1.007080078125E-3</c:v>
                </c:pt>
                <c:pt idx="38084">
                  <c:v>1.0068416595458984E-3</c:v>
                </c:pt>
                <c:pt idx="38085">
                  <c:v>1.007080078125E-3</c:v>
                </c:pt>
                <c:pt idx="38086">
                  <c:v>1.007080078125E-3</c:v>
                </c:pt>
                <c:pt idx="38087">
                  <c:v>1.0068416595458984E-3</c:v>
                </c:pt>
                <c:pt idx="38088">
                  <c:v>1.007080078125E-3</c:v>
                </c:pt>
                <c:pt idx="38089">
                  <c:v>1.007080078125E-3</c:v>
                </c:pt>
                <c:pt idx="38090">
                  <c:v>1.0068416595458984E-3</c:v>
                </c:pt>
                <c:pt idx="38091">
                  <c:v>1.007080078125E-3</c:v>
                </c:pt>
                <c:pt idx="38092">
                  <c:v>1.007080078125E-3</c:v>
                </c:pt>
                <c:pt idx="38093">
                  <c:v>1.0068416595458984E-3</c:v>
                </c:pt>
                <c:pt idx="38094">
                  <c:v>1.007080078125E-3</c:v>
                </c:pt>
                <c:pt idx="38095">
                  <c:v>1.0080337524414063E-3</c:v>
                </c:pt>
                <c:pt idx="38096">
                  <c:v>1.0068416595458984E-3</c:v>
                </c:pt>
                <c:pt idx="38097">
                  <c:v>1.007080078125E-3</c:v>
                </c:pt>
                <c:pt idx="38098">
                  <c:v>1.007080078125E-3</c:v>
                </c:pt>
                <c:pt idx="38099">
                  <c:v>1.0068416595458984E-3</c:v>
                </c:pt>
                <c:pt idx="38100">
                  <c:v>1.007080078125E-3</c:v>
                </c:pt>
                <c:pt idx="38101">
                  <c:v>1.007080078125E-3</c:v>
                </c:pt>
                <c:pt idx="38102">
                  <c:v>1.0068416595458984E-3</c:v>
                </c:pt>
                <c:pt idx="38103">
                  <c:v>1.007080078125E-3</c:v>
                </c:pt>
                <c:pt idx="38104">
                  <c:v>1.007080078125E-3</c:v>
                </c:pt>
                <c:pt idx="38105">
                  <c:v>1.0068416595458984E-3</c:v>
                </c:pt>
                <c:pt idx="38106">
                  <c:v>1.007080078125E-3</c:v>
                </c:pt>
                <c:pt idx="38107">
                  <c:v>1.0080337524414063E-3</c:v>
                </c:pt>
                <c:pt idx="38108">
                  <c:v>1.007080078125E-3</c:v>
                </c:pt>
                <c:pt idx="38109">
                  <c:v>1.0068416595458984E-3</c:v>
                </c:pt>
                <c:pt idx="38110">
                  <c:v>1.007080078125E-3</c:v>
                </c:pt>
                <c:pt idx="38111">
                  <c:v>1.007080078125E-3</c:v>
                </c:pt>
                <c:pt idx="38112">
                  <c:v>1.0068416595458984E-3</c:v>
                </c:pt>
                <c:pt idx="38113">
                  <c:v>1.007080078125E-3</c:v>
                </c:pt>
                <c:pt idx="38114">
                  <c:v>1.007080078125E-3</c:v>
                </c:pt>
                <c:pt idx="38115">
                  <c:v>1.0068416595458984E-3</c:v>
                </c:pt>
                <c:pt idx="38116">
                  <c:v>1.007080078125E-3</c:v>
                </c:pt>
                <c:pt idx="38117">
                  <c:v>1.007080078125E-3</c:v>
                </c:pt>
                <c:pt idx="38118">
                  <c:v>1.0068416595458984E-3</c:v>
                </c:pt>
                <c:pt idx="38119">
                  <c:v>1.007080078125E-3</c:v>
                </c:pt>
                <c:pt idx="38120">
                  <c:v>1.0080337524414063E-3</c:v>
                </c:pt>
                <c:pt idx="38121">
                  <c:v>1.0068416595458984E-3</c:v>
                </c:pt>
                <c:pt idx="38122">
                  <c:v>1.007080078125E-3</c:v>
                </c:pt>
                <c:pt idx="38123">
                  <c:v>1.007080078125E-3</c:v>
                </c:pt>
                <c:pt idx="38124">
                  <c:v>1.0068416595458984E-3</c:v>
                </c:pt>
                <c:pt idx="38125">
                  <c:v>1.007080078125E-3</c:v>
                </c:pt>
                <c:pt idx="38126">
                  <c:v>1.007080078125E-3</c:v>
                </c:pt>
                <c:pt idx="38127">
                  <c:v>1.0068416595458984E-3</c:v>
                </c:pt>
                <c:pt idx="38128">
                  <c:v>1.007080078125E-3</c:v>
                </c:pt>
                <c:pt idx="38129">
                  <c:v>1.007080078125E-3</c:v>
                </c:pt>
                <c:pt idx="38130">
                  <c:v>1.0068416595458984E-3</c:v>
                </c:pt>
                <c:pt idx="38131">
                  <c:v>1.007080078125E-3</c:v>
                </c:pt>
                <c:pt idx="38132">
                  <c:v>1.0080337524414063E-3</c:v>
                </c:pt>
                <c:pt idx="38133">
                  <c:v>1.007080078125E-3</c:v>
                </c:pt>
                <c:pt idx="38134">
                  <c:v>1.0068416595458984E-3</c:v>
                </c:pt>
                <c:pt idx="38135">
                  <c:v>1.007080078125E-3</c:v>
                </c:pt>
                <c:pt idx="38136">
                  <c:v>1.007080078125E-3</c:v>
                </c:pt>
                <c:pt idx="38137">
                  <c:v>1.0068416595458984E-3</c:v>
                </c:pt>
                <c:pt idx="38138">
                  <c:v>1.007080078125E-3</c:v>
                </c:pt>
                <c:pt idx="38139">
                  <c:v>1.007080078125E-3</c:v>
                </c:pt>
                <c:pt idx="38140">
                  <c:v>1.0068416595458984E-3</c:v>
                </c:pt>
                <c:pt idx="38141">
                  <c:v>1.007080078125E-3</c:v>
                </c:pt>
                <c:pt idx="38142">
                  <c:v>1.007080078125E-3</c:v>
                </c:pt>
                <c:pt idx="38143">
                  <c:v>1.0068416595458984E-3</c:v>
                </c:pt>
                <c:pt idx="38144">
                  <c:v>1.0080337524414063E-3</c:v>
                </c:pt>
                <c:pt idx="38145">
                  <c:v>1.007080078125E-3</c:v>
                </c:pt>
                <c:pt idx="38146">
                  <c:v>3.0210018157958984E-3</c:v>
                </c:pt>
                <c:pt idx="38147">
                  <c:v>1.0068416595458984E-3</c:v>
                </c:pt>
                <c:pt idx="38148">
                  <c:v>1.007080078125E-3</c:v>
                </c:pt>
                <c:pt idx="38149">
                  <c:v>1.007080078125E-3</c:v>
                </c:pt>
                <c:pt idx="38150">
                  <c:v>1.0068416595458984E-3</c:v>
                </c:pt>
                <c:pt idx="38151">
                  <c:v>1.007080078125E-3</c:v>
                </c:pt>
                <c:pt idx="38152">
                  <c:v>1.007080078125E-3</c:v>
                </c:pt>
                <c:pt idx="38153">
                  <c:v>1.0068416595458984E-3</c:v>
                </c:pt>
                <c:pt idx="38154">
                  <c:v>1.007080078125E-3</c:v>
                </c:pt>
                <c:pt idx="38155">
                  <c:v>1.0080337524414063E-3</c:v>
                </c:pt>
                <c:pt idx="38156">
                  <c:v>1.007080078125E-3</c:v>
                </c:pt>
                <c:pt idx="38157">
                  <c:v>1.0068416595458984E-3</c:v>
                </c:pt>
                <c:pt idx="38158">
                  <c:v>1.007080078125E-3</c:v>
                </c:pt>
                <c:pt idx="38159">
                  <c:v>1.007080078125E-3</c:v>
                </c:pt>
                <c:pt idx="38160">
                  <c:v>1.0068416595458984E-3</c:v>
                </c:pt>
                <c:pt idx="38161">
                  <c:v>1.007080078125E-3</c:v>
                </c:pt>
                <c:pt idx="38162">
                  <c:v>1.007080078125E-3</c:v>
                </c:pt>
                <c:pt idx="38163">
                  <c:v>1.0068416595458984E-3</c:v>
                </c:pt>
                <c:pt idx="38164">
                  <c:v>1.007080078125E-3</c:v>
                </c:pt>
                <c:pt idx="38165">
                  <c:v>1.007080078125E-3</c:v>
                </c:pt>
                <c:pt idx="38166">
                  <c:v>1.0068416595458984E-3</c:v>
                </c:pt>
                <c:pt idx="38167">
                  <c:v>1.0080337524414063E-3</c:v>
                </c:pt>
                <c:pt idx="38168">
                  <c:v>1.007080078125E-3</c:v>
                </c:pt>
                <c:pt idx="38169">
                  <c:v>1.0068416595458984E-3</c:v>
                </c:pt>
                <c:pt idx="38170">
                  <c:v>1.007080078125E-3</c:v>
                </c:pt>
                <c:pt idx="38171">
                  <c:v>1.007080078125E-3</c:v>
                </c:pt>
                <c:pt idx="38172">
                  <c:v>1.0068416595458984E-3</c:v>
                </c:pt>
                <c:pt idx="38173">
                  <c:v>1.007080078125E-3</c:v>
                </c:pt>
                <c:pt idx="38174">
                  <c:v>1.007080078125E-3</c:v>
                </c:pt>
                <c:pt idx="38175">
                  <c:v>1.0068416595458984E-3</c:v>
                </c:pt>
                <c:pt idx="38176">
                  <c:v>1.007080078125E-3</c:v>
                </c:pt>
                <c:pt idx="38177">
                  <c:v>1.007080078125E-3</c:v>
                </c:pt>
                <c:pt idx="38178">
                  <c:v>1.0068416595458984E-3</c:v>
                </c:pt>
                <c:pt idx="38179">
                  <c:v>1.007080078125E-3</c:v>
                </c:pt>
                <c:pt idx="38180">
                  <c:v>1.0080337524414063E-3</c:v>
                </c:pt>
                <c:pt idx="38181">
                  <c:v>1.007080078125E-3</c:v>
                </c:pt>
                <c:pt idx="38182">
                  <c:v>1.0068416595458984E-3</c:v>
                </c:pt>
                <c:pt idx="38183">
                  <c:v>1.007080078125E-3</c:v>
                </c:pt>
                <c:pt idx="38184">
                  <c:v>1.007080078125E-3</c:v>
                </c:pt>
                <c:pt idx="38185">
                  <c:v>1.0068416595458984E-3</c:v>
                </c:pt>
                <c:pt idx="38186">
                  <c:v>1.007080078125E-3</c:v>
                </c:pt>
                <c:pt idx="38187">
                  <c:v>1.007080078125E-3</c:v>
                </c:pt>
                <c:pt idx="38188">
                  <c:v>1.0068416595458984E-3</c:v>
                </c:pt>
                <c:pt idx="38189">
                  <c:v>1.007080078125E-3</c:v>
                </c:pt>
                <c:pt idx="38190">
                  <c:v>1.007080078125E-3</c:v>
                </c:pt>
                <c:pt idx="38191">
                  <c:v>1.0068416595458984E-3</c:v>
                </c:pt>
                <c:pt idx="38192">
                  <c:v>1.0080337524414063E-3</c:v>
                </c:pt>
                <c:pt idx="38193">
                  <c:v>1.007080078125E-3</c:v>
                </c:pt>
                <c:pt idx="38194">
                  <c:v>1.0068416595458984E-3</c:v>
                </c:pt>
                <c:pt idx="38195">
                  <c:v>1.007080078125E-3</c:v>
                </c:pt>
                <c:pt idx="38196">
                  <c:v>1.007080078125E-3</c:v>
                </c:pt>
                <c:pt idx="38197">
                  <c:v>1.0068416595458984E-3</c:v>
                </c:pt>
                <c:pt idx="38198">
                  <c:v>1.007080078125E-3</c:v>
                </c:pt>
                <c:pt idx="38199">
                  <c:v>1.007080078125E-3</c:v>
                </c:pt>
                <c:pt idx="38200">
                  <c:v>1.0068416595458984E-3</c:v>
                </c:pt>
                <c:pt idx="38201">
                  <c:v>1.007080078125E-3</c:v>
                </c:pt>
                <c:pt idx="38202">
                  <c:v>1.007080078125E-3</c:v>
                </c:pt>
                <c:pt idx="38203">
                  <c:v>1.0068416595458984E-3</c:v>
                </c:pt>
                <c:pt idx="38204">
                  <c:v>1.007080078125E-3</c:v>
                </c:pt>
                <c:pt idx="38205">
                  <c:v>1.0080337524414063E-3</c:v>
                </c:pt>
                <c:pt idx="38206">
                  <c:v>1.007080078125E-3</c:v>
                </c:pt>
                <c:pt idx="38207">
                  <c:v>1.0068416595458984E-3</c:v>
                </c:pt>
                <c:pt idx="38208">
                  <c:v>1.007080078125E-3</c:v>
                </c:pt>
                <c:pt idx="38209">
                  <c:v>1.007080078125E-3</c:v>
                </c:pt>
                <c:pt idx="38210">
                  <c:v>1.0068416595458984E-3</c:v>
                </c:pt>
                <c:pt idx="38211">
                  <c:v>1.007080078125E-3</c:v>
                </c:pt>
                <c:pt idx="38212">
                  <c:v>1.007080078125E-3</c:v>
                </c:pt>
                <c:pt idx="38213">
                  <c:v>1.0068416595458984E-3</c:v>
                </c:pt>
                <c:pt idx="38214">
                  <c:v>1.007080078125E-3</c:v>
                </c:pt>
                <c:pt idx="38215">
                  <c:v>1.007080078125E-3</c:v>
                </c:pt>
                <c:pt idx="38216">
                  <c:v>1.0068416595458984E-3</c:v>
                </c:pt>
                <c:pt idx="38217">
                  <c:v>1.0080337524414063E-3</c:v>
                </c:pt>
                <c:pt idx="38218">
                  <c:v>1.007080078125E-3</c:v>
                </c:pt>
                <c:pt idx="38219">
                  <c:v>1.0068416595458984E-3</c:v>
                </c:pt>
                <c:pt idx="38220">
                  <c:v>1.007080078125E-3</c:v>
                </c:pt>
                <c:pt idx="38221">
                  <c:v>1.007080078125E-3</c:v>
                </c:pt>
                <c:pt idx="38222">
                  <c:v>1.0068416595458984E-3</c:v>
                </c:pt>
                <c:pt idx="38223">
                  <c:v>1.007080078125E-3</c:v>
                </c:pt>
                <c:pt idx="38224">
                  <c:v>1.007080078125E-3</c:v>
                </c:pt>
                <c:pt idx="38225">
                  <c:v>1.0068416595458984E-3</c:v>
                </c:pt>
                <c:pt idx="38226">
                  <c:v>1.007080078125E-3</c:v>
                </c:pt>
                <c:pt idx="38227">
                  <c:v>1.007080078125E-3</c:v>
                </c:pt>
                <c:pt idx="38228">
                  <c:v>1.0068416595458984E-3</c:v>
                </c:pt>
                <c:pt idx="38229">
                  <c:v>1.007080078125E-3</c:v>
                </c:pt>
                <c:pt idx="38230">
                  <c:v>1.0080337524414063E-3</c:v>
                </c:pt>
                <c:pt idx="38231">
                  <c:v>1.007080078125E-3</c:v>
                </c:pt>
                <c:pt idx="38232">
                  <c:v>1.0068416595458984E-3</c:v>
                </c:pt>
                <c:pt idx="38233">
                  <c:v>1.007080078125E-3</c:v>
                </c:pt>
                <c:pt idx="38234">
                  <c:v>1.007080078125E-3</c:v>
                </c:pt>
                <c:pt idx="38235">
                  <c:v>1.0068416595458984E-3</c:v>
                </c:pt>
                <c:pt idx="38236">
                  <c:v>1.007080078125E-3</c:v>
                </c:pt>
                <c:pt idx="38237">
                  <c:v>1.007080078125E-3</c:v>
                </c:pt>
                <c:pt idx="38238">
                  <c:v>1.0068416595458984E-3</c:v>
                </c:pt>
                <c:pt idx="38239">
                  <c:v>1.007080078125E-3</c:v>
                </c:pt>
                <c:pt idx="38240">
                  <c:v>1.007080078125E-3</c:v>
                </c:pt>
                <c:pt idx="38241">
                  <c:v>1.0068416595458984E-3</c:v>
                </c:pt>
                <c:pt idx="38242">
                  <c:v>1.0080337524414063E-3</c:v>
                </c:pt>
                <c:pt idx="38243">
                  <c:v>1.007080078125E-3</c:v>
                </c:pt>
                <c:pt idx="38244">
                  <c:v>1.0068416595458984E-3</c:v>
                </c:pt>
                <c:pt idx="38245">
                  <c:v>1.007080078125E-3</c:v>
                </c:pt>
                <c:pt idx="38246">
                  <c:v>1.007080078125E-3</c:v>
                </c:pt>
                <c:pt idx="38247">
                  <c:v>1.0068416595458984E-3</c:v>
                </c:pt>
                <c:pt idx="38248">
                  <c:v>1.007080078125E-3</c:v>
                </c:pt>
                <c:pt idx="38249">
                  <c:v>1.007080078125E-3</c:v>
                </c:pt>
                <c:pt idx="38250">
                  <c:v>1.0068416595458984E-3</c:v>
                </c:pt>
                <c:pt idx="38251">
                  <c:v>1.007080078125E-3</c:v>
                </c:pt>
                <c:pt idx="38252">
                  <c:v>1.007080078125E-3</c:v>
                </c:pt>
                <c:pt idx="38253">
                  <c:v>1.0068416595458984E-3</c:v>
                </c:pt>
                <c:pt idx="38254">
                  <c:v>1.007080078125E-3</c:v>
                </c:pt>
                <c:pt idx="38255">
                  <c:v>1.0080337524414063E-3</c:v>
                </c:pt>
                <c:pt idx="38256">
                  <c:v>1.007080078125E-3</c:v>
                </c:pt>
                <c:pt idx="38257">
                  <c:v>1.0068416595458984E-3</c:v>
                </c:pt>
                <c:pt idx="38258">
                  <c:v>1.007080078125E-3</c:v>
                </c:pt>
                <c:pt idx="38259">
                  <c:v>1.007080078125E-3</c:v>
                </c:pt>
                <c:pt idx="38260">
                  <c:v>1.0068416595458984E-3</c:v>
                </c:pt>
                <c:pt idx="38261">
                  <c:v>1.007080078125E-3</c:v>
                </c:pt>
                <c:pt idx="38262">
                  <c:v>1.007080078125E-3</c:v>
                </c:pt>
                <c:pt idx="38263">
                  <c:v>1.0068416595458984E-3</c:v>
                </c:pt>
                <c:pt idx="38264">
                  <c:v>1.007080078125E-3</c:v>
                </c:pt>
                <c:pt idx="38265">
                  <c:v>1.007080078125E-3</c:v>
                </c:pt>
                <c:pt idx="38266">
                  <c:v>1.0068416595458984E-3</c:v>
                </c:pt>
                <c:pt idx="38267">
                  <c:v>1.0080337524414063E-3</c:v>
                </c:pt>
                <c:pt idx="38268">
                  <c:v>1.007080078125E-3</c:v>
                </c:pt>
                <c:pt idx="38269">
                  <c:v>1.0068416595458984E-3</c:v>
                </c:pt>
                <c:pt idx="38270">
                  <c:v>1.007080078125E-3</c:v>
                </c:pt>
                <c:pt idx="38271">
                  <c:v>1.007080078125E-3</c:v>
                </c:pt>
                <c:pt idx="38272">
                  <c:v>1.0068416595458984E-3</c:v>
                </c:pt>
                <c:pt idx="38273">
                  <c:v>1.007080078125E-3</c:v>
                </c:pt>
                <c:pt idx="38274">
                  <c:v>1.007080078125E-3</c:v>
                </c:pt>
                <c:pt idx="38275">
                  <c:v>1.0068416595458984E-3</c:v>
                </c:pt>
                <c:pt idx="38276">
                  <c:v>1.007080078125E-3</c:v>
                </c:pt>
                <c:pt idx="38277">
                  <c:v>1.007080078125E-3</c:v>
                </c:pt>
                <c:pt idx="38278">
                  <c:v>1.0068416595458984E-3</c:v>
                </c:pt>
                <c:pt idx="38279">
                  <c:v>1.007080078125E-3</c:v>
                </c:pt>
                <c:pt idx="38280">
                  <c:v>1.0080337524414063E-3</c:v>
                </c:pt>
                <c:pt idx="38281">
                  <c:v>1.007080078125E-3</c:v>
                </c:pt>
                <c:pt idx="38282">
                  <c:v>1.0068416595458984E-3</c:v>
                </c:pt>
                <c:pt idx="38283">
                  <c:v>1.007080078125E-3</c:v>
                </c:pt>
                <c:pt idx="38284">
                  <c:v>1.007080078125E-3</c:v>
                </c:pt>
                <c:pt idx="38285">
                  <c:v>1.0068416595458984E-3</c:v>
                </c:pt>
                <c:pt idx="38286">
                  <c:v>1.007080078125E-3</c:v>
                </c:pt>
                <c:pt idx="38287">
                  <c:v>1.007080078125E-3</c:v>
                </c:pt>
                <c:pt idx="38288">
                  <c:v>1.0068416595458984E-3</c:v>
                </c:pt>
                <c:pt idx="38289">
                  <c:v>1.007080078125E-3</c:v>
                </c:pt>
                <c:pt idx="38290">
                  <c:v>1.007080078125E-3</c:v>
                </c:pt>
                <c:pt idx="38291">
                  <c:v>1.0068416595458984E-3</c:v>
                </c:pt>
                <c:pt idx="38292">
                  <c:v>1.0080337524414063E-3</c:v>
                </c:pt>
                <c:pt idx="38293">
                  <c:v>1.007080078125E-3</c:v>
                </c:pt>
                <c:pt idx="38294">
                  <c:v>1.0068416595458984E-3</c:v>
                </c:pt>
                <c:pt idx="38295">
                  <c:v>1.007080078125E-3</c:v>
                </c:pt>
                <c:pt idx="38296">
                  <c:v>1.007080078125E-3</c:v>
                </c:pt>
                <c:pt idx="38297">
                  <c:v>1.0068416595458984E-3</c:v>
                </c:pt>
                <c:pt idx="38298">
                  <c:v>1.007080078125E-3</c:v>
                </c:pt>
                <c:pt idx="38299">
                  <c:v>1.007080078125E-3</c:v>
                </c:pt>
                <c:pt idx="38300">
                  <c:v>1.0068416595458984E-3</c:v>
                </c:pt>
                <c:pt idx="38301">
                  <c:v>1.007080078125E-3</c:v>
                </c:pt>
                <c:pt idx="38302">
                  <c:v>1.007080078125E-3</c:v>
                </c:pt>
                <c:pt idx="38303">
                  <c:v>1.0068416595458984E-3</c:v>
                </c:pt>
                <c:pt idx="38304">
                  <c:v>1.007080078125E-3</c:v>
                </c:pt>
                <c:pt idx="38305">
                  <c:v>1.0080337524414063E-3</c:v>
                </c:pt>
                <c:pt idx="38306">
                  <c:v>1.007080078125E-3</c:v>
                </c:pt>
                <c:pt idx="38307">
                  <c:v>1.0068416595458984E-3</c:v>
                </c:pt>
                <c:pt idx="38308">
                  <c:v>1.007080078125E-3</c:v>
                </c:pt>
                <c:pt idx="38309">
                  <c:v>1.007080078125E-3</c:v>
                </c:pt>
                <c:pt idx="38310">
                  <c:v>1.0068416595458984E-3</c:v>
                </c:pt>
                <c:pt idx="38311">
                  <c:v>1.007080078125E-3</c:v>
                </c:pt>
                <c:pt idx="38312">
                  <c:v>1.007080078125E-3</c:v>
                </c:pt>
                <c:pt idx="38313">
                  <c:v>1.0068416595458984E-3</c:v>
                </c:pt>
                <c:pt idx="38314">
                  <c:v>1.007080078125E-3</c:v>
                </c:pt>
                <c:pt idx="38315">
                  <c:v>1.007080078125E-3</c:v>
                </c:pt>
                <c:pt idx="38316">
                  <c:v>1.0068416595458984E-3</c:v>
                </c:pt>
                <c:pt idx="38317">
                  <c:v>1.0080337524414063E-3</c:v>
                </c:pt>
                <c:pt idx="38318">
                  <c:v>1.007080078125E-3</c:v>
                </c:pt>
                <c:pt idx="38319">
                  <c:v>1.0068416595458984E-3</c:v>
                </c:pt>
                <c:pt idx="38320">
                  <c:v>1.007080078125E-3</c:v>
                </c:pt>
                <c:pt idx="38321">
                  <c:v>1.007080078125E-3</c:v>
                </c:pt>
                <c:pt idx="38322">
                  <c:v>1.0068416595458984E-3</c:v>
                </c:pt>
                <c:pt idx="38323">
                  <c:v>1.007080078125E-3</c:v>
                </c:pt>
                <c:pt idx="38324">
                  <c:v>1.007080078125E-3</c:v>
                </c:pt>
                <c:pt idx="38325">
                  <c:v>1.0068416595458984E-3</c:v>
                </c:pt>
                <c:pt idx="38326">
                  <c:v>1.007080078125E-3</c:v>
                </c:pt>
                <c:pt idx="38327">
                  <c:v>1.007080078125E-3</c:v>
                </c:pt>
                <c:pt idx="38328">
                  <c:v>1.0068416595458984E-3</c:v>
                </c:pt>
                <c:pt idx="38329">
                  <c:v>1.007080078125E-3</c:v>
                </c:pt>
                <c:pt idx="38330">
                  <c:v>1.0080337524414063E-3</c:v>
                </c:pt>
                <c:pt idx="38331">
                  <c:v>1.007080078125E-3</c:v>
                </c:pt>
                <c:pt idx="38332">
                  <c:v>1.0068416595458984E-3</c:v>
                </c:pt>
                <c:pt idx="38333">
                  <c:v>1.007080078125E-3</c:v>
                </c:pt>
                <c:pt idx="38334">
                  <c:v>1.007080078125E-3</c:v>
                </c:pt>
                <c:pt idx="38335">
                  <c:v>1.0068416595458984E-3</c:v>
                </c:pt>
                <c:pt idx="38336">
                  <c:v>1.007080078125E-3</c:v>
                </c:pt>
                <c:pt idx="38337">
                  <c:v>1.007080078125E-3</c:v>
                </c:pt>
                <c:pt idx="38338">
                  <c:v>1.0068416595458984E-3</c:v>
                </c:pt>
                <c:pt idx="38339">
                  <c:v>1.007080078125E-3</c:v>
                </c:pt>
                <c:pt idx="38340">
                  <c:v>1.007080078125E-3</c:v>
                </c:pt>
                <c:pt idx="38341">
                  <c:v>1.0068416595458984E-3</c:v>
                </c:pt>
                <c:pt idx="38342">
                  <c:v>1.0080337524414063E-3</c:v>
                </c:pt>
                <c:pt idx="38343">
                  <c:v>1.007080078125E-3</c:v>
                </c:pt>
                <c:pt idx="38344">
                  <c:v>1.0068416595458984E-3</c:v>
                </c:pt>
                <c:pt idx="38345">
                  <c:v>1.007080078125E-3</c:v>
                </c:pt>
                <c:pt idx="38346">
                  <c:v>1.007080078125E-3</c:v>
                </c:pt>
                <c:pt idx="38347">
                  <c:v>1.0068416595458984E-3</c:v>
                </c:pt>
                <c:pt idx="38348">
                  <c:v>1.007080078125E-3</c:v>
                </c:pt>
                <c:pt idx="38349">
                  <c:v>1.007080078125E-3</c:v>
                </c:pt>
                <c:pt idx="38350">
                  <c:v>1.0068416595458984E-3</c:v>
                </c:pt>
                <c:pt idx="38351">
                  <c:v>1.007080078125E-3</c:v>
                </c:pt>
                <c:pt idx="38352">
                  <c:v>1.007080078125E-3</c:v>
                </c:pt>
                <c:pt idx="38353">
                  <c:v>1.0068416595458984E-3</c:v>
                </c:pt>
                <c:pt idx="38354">
                  <c:v>1.007080078125E-3</c:v>
                </c:pt>
                <c:pt idx="38355">
                  <c:v>1.0080337524414063E-3</c:v>
                </c:pt>
                <c:pt idx="38356">
                  <c:v>1.007080078125E-3</c:v>
                </c:pt>
                <c:pt idx="38357">
                  <c:v>1.0068416595458984E-3</c:v>
                </c:pt>
                <c:pt idx="38358">
                  <c:v>1.6113042831420898E-2</c:v>
                </c:pt>
                <c:pt idx="38359">
                  <c:v>1.007080078125E-3</c:v>
                </c:pt>
                <c:pt idx="38360">
                  <c:v>1.0068416595458984E-3</c:v>
                </c:pt>
                <c:pt idx="38361">
                  <c:v>1.007080078125E-3</c:v>
                </c:pt>
                <c:pt idx="38362">
                  <c:v>1.007080078125E-3</c:v>
                </c:pt>
                <c:pt idx="38363">
                  <c:v>1.0068416595458984E-3</c:v>
                </c:pt>
                <c:pt idx="38364">
                  <c:v>1.007080078125E-3</c:v>
                </c:pt>
                <c:pt idx="38365">
                  <c:v>1.0080337524414063E-3</c:v>
                </c:pt>
                <c:pt idx="38366">
                  <c:v>1.007080078125E-3</c:v>
                </c:pt>
                <c:pt idx="38367">
                  <c:v>1.0068416595458984E-3</c:v>
                </c:pt>
                <c:pt idx="38368">
                  <c:v>1.007080078125E-3</c:v>
                </c:pt>
                <c:pt idx="38369">
                  <c:v>1.007080078125E-3</c:v>
                </c:pt>
                <c:pt idx="38370">
                  <c:v>1.0068416595458984E-3</c:v>
                </c:pt>
                <c:pt idx="38371">
                  <c:v>1.007080078125E-3</c:v>
                </c:pt>
                <c:pt idx="38372">
                  <c:v>1.0068416595458984E-3</c:v>
                </c:pt>
                <c:pt idx="38373">
                  <c:v>1.007080078125E-3</c:v>
                </c:pt>
                <c:pt idx="38374">
                  <c:v>1.007080078125E-3</c:v>
                </c:pt>
                <c:pt idx="38375">
                  <c:v>1.0068416595458984E-3</c:v>
                </c:pt>
                <c:pt idx="38376">
                  <c:v>1.007080078125E-3</c:v>
                </c:pt>
                <c:pt idx="38377">
                  <c:v>1.0080337524414063E-3</c:v>
                </c:pt>
                <c:pt idx="38378">
                  <c:v>1.007080078125E-3</c:v>
                </c:pt>
                <c:pt idx="38379">
                  <c:v>1.0068416595458984E-3</c:v>
                </c:pt>
                <c:pt idx="38380">
                  <c:v>1.007080078125E-3</c:v>
                </c:pt>
                <c:pt idx="38381">
                  <c:v>1.007080078125E-3</c:v>
                </c:pt>
                <c:pt idx="38382">
                  <c:v>1.0068416595458984E-3</c:v>
                </c:pt>
                <c:pt idx="38383">
                  <c:v>1.007080078125E-3</c:v>
                </c:pt>
                <c:pt idx="38384">
                  <c:v>1.007080078125E-3</c:v>
                </c:pt>
                <c:pt idx="38385">
                  <c:v>1.0068416595458984E-3</c:v>
                </c:pt>
                <c:pt idx="38386">
                  <c:v>1.007080078125E-3</c:v>
                </c:pt>
                <c:pt idx="38387">
                  <c:v>1.007080078125E-3</c:v>
                </c:pt>
                <c:pt idx="38388">
                  <c:v>1.0068416595458984E-3</c:v>
                </c:pt>
                <c:pt idx="38389">
                  <c:v>1.007080078125E-3</c:v>
                </c:pt>
                <c:pt idx="38390">
                  <c:v>1.0080337524414063E-3</c:v>
                </c:pt>
                <c:pt idx="38391">
                  <c:v>1.007080078125E-3</c:v>
                </c:pt>
                <c:pt idx="38392">
                  <c:v>1.0068416595458984E-3</c:v>
                </c:pt>
                <c:pt idx="38393">
                  <c:v>1.007080078125E-3</c:v>
                </c:pt>
                <c:pt idx="38394">
                  <c:v>1.0068416595458984E-3</c:v>
                </c:pt>
                <c:pt idx="38395">
                  <c:v>1.007080078125E-3</c:v>
                </c:pt>
                <c:pt idx="38396">
                  <c:v>1.007080078125E-3</c:v>
                </c:pt>
                <c:pt idx="38397">
                  <c:v>1.0068416595458984E-3</c:v>
                </c:pt>
                <c:pt idx="38398">
                  <c:v>1.007080078125E-3</c:v>
                </c:pt>
                <c:pt idx="38399">
                  <c:v>1.007080078125E-3</c:v>
                </c:pt>
                <c:pt idx="38400">
                  <c:v>1.0068416595458984E-3</c:v>
                </c:pt>
                <c:pt idx="38401">
                  <c:v>1.007080078125E-3</c:v>
                </c:pt>
                <c:pt idx="38402">
                  <c:v>1.0080337524414063E-3</c:v>
                </c:pt>
                <c:pt idx="38403">
                  <c:v>1.007080078125E-3</c:v>
                </c:pt>
                <c:pt idx="38404">
                  <c:v>1.0068416595458984E-3</c:v>
                </c:pt>
                <c:pt idx="38405">
                  <c:v>1.007080078125E-3</c:v>
                </c:pt>
                <c:pt idx="38406">
                  <c:v>1.007080078125E-3</c:v>
                </c:pt>
                <c:pt idx="38407">
                  <c:v>1.0068416595458984E-3</c:v>
                </c:pt>
                <c:pt idx="38408">
                  <c:v>1.007080078125E-3</c:v>
                </c:pt>
                <c:pt idx="38409">
                  <c:v>1.007080078125E-3</c:v>
                </c:pt>
                <c:pt idx="38410">
                  <c:v>1.0068416595458984E-3</c:v>
                </c:pt>
                <c:pt idx="38411">
                  <c:v>1.007080078125E-3</c:v>
                </c:pt>
                <c:pt idx="38412">
                  <c:v>1.007080078125E-3</c:v>
                </c:pt>
                <c:pt idx="38413">
                  <c:v>1.0068416595458984E-3</c:v>
                </c:pt>
                <c:pt idx="38414">
                  <c:v>1.007080078125E-3</c:v>
                </c:pt>
                <c:pt idx="38415">
                  <c:v>1.0080337524414063E-3</c:v>
                </c:pt>
                <c:pt idx="38416">
                  <c:v>1.0068416595458984E-3</c:v>
                </c:pt>
                <c:pt idx="38417">
                  <c:v>1.007080078125E-3</c:v>
                </c:pt>
                <c:pt idx="38418">
                  <c:v>1.007080078125E-3</c:v>
                </c:pt>
                <c:pt idx="38419">
                  <c:v>1.0068416595458984E-3</c:v>
                </c:pt>
                <c:pt idx="38420">
                  <c:v>1.007080078125E-3</c:v>
                </c:pt>
                <c:pt idx="38421">
                  <c:v>1.007080078125E-3</c:v>
                </c:pt>
                <c:pt idx="38422">
                  <c:v>1.0068416595458984E-3</c:v>
                </c:pt>
                <c:pt idx="38423">
                  <c:v>1.007080078125E-3</c:v>
                </c:pt>
                <c:pt idx="38424">
                  <c:v>1.007080078125E-3</c:v>
                </c:pt>
                <c:pt idx="38425">
                  <c:v>1.0068416595458984E-3</c:v>
                </c:pt>
                <c:pt idx="38426">
                  <c:v>1.007080078125E-3</c:v>
                </c:pt>
                <c:pt idx="38427">
                  <c:v>1.0080337524414063E-3</c:v>
                </c:pt>
                <c:pt idx="38428">
                  <c:v>1.007080078125E-3</c:v>
                </c:pt>
                <c:pt idx="38429">
                  <c:v>1.0068416595458984E-3</c:v>
                </c:pt>
                <c:pt idx="38430">
                  <c:v>1.007080078125E-3</c:v>
                </c:pt>
                <c:pt idx="38431">
                  <c:v>1.007080078125E-3</c:v>
                </c:pt>
                <c:pt idx="38432">
                  <c:v>1.0068416595458984E-3</c:v>
                </c:pt>
                <c:pt idx="38433">
                  <c:v>1.007080078125E-3</c:v>
                </c:pt>
                <c:pt idx="38434">
                  <c:v>1.007080078125E-3</c:v>
                </c:pt>
                <c:pt idx="38435">
                  <c:v>1.0068416595458984E-3</c:v>
                </c:pt>
                <c:pt idx="38436">
                  <c:v>1.007080078125E-3</c:v>
                </c:pt>
                <c:pt idx="38437">
                  <c:v>1.007080078125E-3</c:v>
                </c:pt>
                <c:pt idx="38438">
                  <c:v>1.0068416595458984E-3</c:v>
                </c:pt>
                <c:pt idx="38439">
                  <c:v>1.007080078125E-3</c:v>
                </c:pt>
                <c:pt idx="38440">
                  <c:v>1.0080337524414063E-3</c:v>
                </c:pt>
                <c:pt idx="38441">
                  <c:v>1.0068416595458984E-3</c:v>
                </c:pt>
                <c:pt idx="38442">
                  <c:v>1.007080078125E-3</c:v>
                </c:pt>
                <c:pt idx="38443">
                  <c:v>1.007080078125E-3</c:v>
                </c:pt>
                <c:pt idx="38444">
                  <c:v>1.0068416595458984E-3</c:v>
                </c:pt>
                <c:pt idx="38445">
                  <c:v>1.007080078125E-3</c:v>
                </c:pt>
                <c:pt idx="38446">
                  <c:v>1.007080078125E-3</c:v>
                </c:pt>
                <c:pt idx="38447">
                  <c:v>1.0068416595458984E-3</c:v>
                </c:pt>
                <c:pt idx="38448">
                  <c:v>1.007080078125E-3</c:v>
                </c:pt>
                <c:pt idx="38449">
                  <c:v>1.007080078125E-3</c:v>
                </c:pt>
                <c:pt idx="38450">
                  <c:v>1.0068416595458984E-3</c:v>
                </c:pt>
                <c:pt idx="38451">
                  <c:v>1.007080078125E-3</c:v>
                </c:pt>
                <c:pt idx="38452">
                  <c:v>1.0080337524414063E-3</c:v>
                </c:pt>
                <c:pt idx="38453">
                  <c:v>1.007080078125E-3</c:v>
                </c:pt>
                <c:pt idx="38454">
                  <c:v>1.0068416595458984E-3</c:v>
                </c:pt>
                <c:pt idx="38455">
                  <c:v>1.007080078125E-3</c:v>
                </c:pt>
                <c:pt idx="38456">
                  <c:v>1.007080078125E-3</c:v>
                </c:pt>
                <c:pt idx="38457">
                  <c:v>1.0068416595458984E-3</c:v>
                </c:pt>
                <c:pt idx="38458">
                  <c:v>1.007080078125E-3</c:v>
                </c:pt>
                <c:pt idx="38459">
                  <c:v>1.007080078125E-3</c:v>
                </c:pt>
                <c:pt idx="38460">
                  <c:v>1.0068416595458984E-3</c:v>
                </c:pt>
                <c:pt idx="38461">
                  <c:v>1.007080078125E-3</c:v>
                </c:pt>
                <c:pt idx="38462">
                  <c:v>1.007080078125E-3</c:v>
                </c:pt>
                <c:pt idx="38463">
                  <c:v>1.0068416595458984E-3</c:v>
                </c:pt>
                <c:pt idx="38464">
                  <c:v>1.007080078125E-3</c:v>
                </c:pt>
                <c:pt idx="38465">
                  <c:v>1.0080337524414063E-3</c:v>
                </c:pt>
                <c:pt idx="38466">
                  <c:v>1.20849609375E-2</c:v>
                </c:pt>
                <c:pt idx="38467">
                  <c:v>1.007080078125E-3</c:v>
                </c:pt>
                <c:pt idx="38468">
                  <c:v>1.0068416595458984E-3</c:v>
                </c:pt>
                <c:pt idx="38469">
                  <c:v>1.007080078125E-3</c:v>
                </c:pt>
                <c:pt idx="38470">
                  <c:v>1.007080078125E-3</c:v>
                </c:pt>
                <c:pt idx="38471">
                  <c:v>1.0068416595458984E-3</c:v>
                </c:pt>
                <c:pt idx="38472">
                  <c:v>1.007080078125E-3</c:v>
                </c:pt>
                <c:pt idx="38473">
                  <c:v>1.007080078125E-3</c:v>
                </c:pt>
                <c:pt idx="38474">
                  <c:v>1.0068416595458984E-3</c:v>
                </c:pt>
                <c:pt idx="38475">
                  <c:v>1.007080078125E-3</c:v>
                </c:pt>
                <c:pt idx="38476">
                  <c:v>1.007080078125E-3</c:v>
                </c:pt>
                <c:pt idx="38477">
                  <c:v>1.0068416595458984E-3</c:v>
                </c:pt>
                <c:pt idx="38478">
                  <c:v>1.007080078125E-3</c:v>
                </c:pt>
                <c:pt idx="38479">
                  <c:v>1.0080337524414063E-3</c:v>
                </c:pt>
                <c:pt idx="38480">
                  <c:v>1.0068416595458984E-3</c:v>
                </c:pt>
                <c:pt idx="38481">
                  <c:v>1.007080078125E-3</c:v>
                </c:pt>
                <c:pt idx="38482">
                  <c:v>1.007080078125E-3</c:v>
                </c:pt>
                <c:pt idx="38483">
                  <c:v>1.0068416595458984E-3</c:v>
                </c:pt>
                <c:pt idx="38484">
                  <c:v>1.007080078125E-3</c:v>
                </c:pt>
                <c:pt idx="38485">
                  <c:v>1.007080078125E-3</c:v>
                </c:pt>
                <c:pt idx="38486">
                  <c:v>1.0068416595458984E-3</c:v>
                </c:pt>
                <c:pt idx="38487">
                  <c:v>1.007080078125E-3</c:v>
                </c:pt>
                <c:pt idx="38488">
                  <c:v>1.007080078125E-3</c:v>
                </c:pt>
                <c:pt idx="38489">
                  <c:v>1.0068416595458984E-3</c:v>
                </c:pt>
                <c:pt idx="38490">
                  <c:v>1.007080078125E-3</c:v>
                </c:pt>
                <c:pt idx="38491">
                  <c:v>1.0080337524414063E-3</c:v>
                </c:pt>
                <c:pt idx="38492">
                  <c:v>1.007080078125E-3</c:v>
                </c:pt>
                <c:pt idx="38493">
                  <c:v>1.0068416595458984E-3</c:v>
                </c:pt>
                <c:pt idx="38494">
                  <c:v>1.007080078125E-3</c:v>
                </c:pt>
                <c:pt idx="38495">
                  <c:v>1.007080078125E-3</c:v>
                </c:pt>
                <c:pt idx="38496">
                  <c:v>1.0068416595458984E-3</c:v>
                </c:pt>
                <c:pt idx="38497">
                  <c:v>1.007080078125E-3</c:v>
                </c:pt>
                <c:pt idx="38498">
                  <c:v>1.007080078125E-3</c:v>
                </c:pt>
                <c:pt idx="38499">
                  <c:v>1.0068416595458984E-3</c:v>
                </c:pt>
                <c:pt idx="38500">
                  <c:v>1.007080078125E-3</c:v>
                </c:pt>
                <c:pt idx="38501">
                  <c:v>1.007080078125E-3</c:v>
                </c:pt>
                <c:pt idx="38502">
                  <c:v>1.0068416595458984E-3</c:v>
                </c:pt>
                <c:pt idx="38503">
                  <c:v>1.007080078125E-3</c:v>
                </c:pt>
                <c:pt idx="38504">
                  <c:v>1.0080337524414063E-3</c:v>
                </c:pt>
                <c:pt idx="38505">
                  <c:v>1.0068416595458984E-3</c:v>
                </c:pt>
                <c:pt idx="38506">
                  <c:v>1.007080078125E-3</c:v>
                </c:pt>
                <c:pt idx="38507">
                  <c:v>1.007080078125E-3</c:v>
                </c:pt>
                <c:pt idx="38508">
                  <c:v>1.0068416595458984E-3</c:v>
                </c:pt>
                <c:pt idx="38509">
                  <c:v>1.007080078125E-3</c:v>
                </c:pt>
                <c:pt idx="38510">
                  <c:v>1.007080078125E-3</c:v>
                </c:pt>
                <c:pt idx="38511">
                  <c:v>1.0068416595458984E-3</c:v>
                </c:pt>
                <c:pt idx="38512">
                  <c:v>1.007080078125E-3</c:v>
                </c:pt>
                <c:pt idx="38513">
                  <c:v>1.007080078125E-3</c:v>
                </c:pt>
                <c:pt idx="38514">
                  <c:v>1.0068416595458984E-3</c:v>
                </c:pt>
                <c:pt idx="38515">
                  <c:v>1.007080078125E-3</c:v>
                </c:pt>
                <c:pt idx="38516">
                  <c:v>1.0080337524414063E-3</c:v>
                </c:pt>
                <c:pt idx="38517">
                  <c:v>1.007080078125E-3</c:v>
                </c:pt>
                <c:pt idx="38518">
                  <c:v>1.0068416595458984E-3</c:v>
                </c:pt>
                <c:pt idx="38519">
                  <c:v>1.007080078125E-3</c:v>
                </c:pt>
                <c:pt idx="38520">
                  <c:v>1.007080078125E-3</c:v>
                </c:pt>
                <c:pt idx="38521">
                  <c:v>1.0068416595458984E-3</c:v>
                </c:pt>
                <c:pt idx="38522">
                  <c:v>1.007080078125E-3</c:v>
                </c:pt>
                <c:pt idx="38523">
                  <c:v>1.007080078125E-3</c:v>
                </c:pt>
                <c:pt idx="38524">
                  <c:v>1.0068416595458984E-3</c:v>
                </c:pt>
                <c:pt idx="38525">
                  <c:v>1.007080078125E-3</c:v>
                </c:pt>
                <c:pt idx="38526">
                  <c:v>1.007080078125E-3</c:v>
                </c:pt>
                <c:pt idx="38527">
                  <c:v>1.0068416595458984E-3</c:v>
                </c:pt>
                <c:pt idx="38528">
                  <c:v>1.007080078125E-3</c:v>
                </c:pt>
                <c:pt idx="38529">
                  <c:v>1.0080337524414063E-3</c:v>
                </c:pt>
                <c:pt idx="38530">
                  <c:v>1.0068416595458984E-3</c:v>
                </c:pt>
                <c:pt idx="38531">
                  <c:v>1.007080078125E-3</c:v>
                </c:pt>
                <c:pt idx="38532">
                  <c:v>1.007080078125E-3</c:v>
                </c:pt>
                <c:pt idx="38533">
                  <c:v>1.0068416595458984E-3</c:v>
                </c:pt>
                <c:pt idx="38534">
                  <c:v>1.007080078125E-3</c:v>
                </c:pt>
                <c:pt idx="38535">
                  <c:v>1.007080078125E-3</c:v>
                </c:pt>
                <c:pt idx="38536">
                  <c:v>1.0068416595458984E-3</c:v>
                </c:pt>
                <c:pt idx="38537">
                  <c:v>1.007080078125E-3</c:v>
                </c:pt>
                <c:pt idx="38538">
                  <c:v>1.007080078125E-3</c:v>
                </c:pt>
                <c:pt idx="38539">
                  <c:v>1.0068416595458984E-3</c:v>
                </c:pt>
                <c:pt idx="38540">
                  <c:v>1.007080078125E-3</c:v>
                </c:pt>
                <c:pt idx="38541">
                  <c:v>1.0080337524414063E-3</c:v>
                </c:pt>
                <c:pt idx="38542">
                  <c:v>1.007080078125E-3</c:v>
                </c:pt>
                <c:pt idx="38543">
                  <c:v>1.0068416595458984E-3</c:v>
                </c:pt>
                <c:pt idx="38544">
                  <c:v>1.007080078125E-3</c:v>
                </c:pt>
                <c:pt idx="38545">
                  <c:v>1.007080078125E-3</c:v>
                </c:pt>
                <c:pt idx="38546">
                  <c:v>1.0068416595458984E-3</c:v>
                </c:pt>
                <c:pt idx="38547">
                  <c:v>1.007080078125E-3</c:v>
                </c:pt>
                <c:pt idx="38548">
                  <c:v>1.007080078125E-3</c:v>
                </c:pt>
                <c:pt idx="38549">
                  <c:v>1.0068416595458984E-3</c:v>
                </c:pt>
                <c:pt idx="38550">
                  <c:v>1.007080078125E-3</c:v>
                </c:pt>
                <c:pt idx="38551">
                  <c:v>1.007080078125E-3</c:v>
                </c:pt>
                <c:pt idx="38552">
                  <c:v>1.0068416595458984E-3</c:v>
                </c:pt>
                <c:pt idx="38553">
                  <c:v>1.007080078125E-3</c:v>
                </c:pt>
                <c:pt idx="38554">
                  <c:v>1.0080337524414063E-3</c:v>
                </c:pt>
                <c:pt idx="38555">
                  <c:v>1.0068416595458984E-3</c:v>
                </c:pt>
                <c:pt idx="38556">
                  <c:v>1.007080078125E-3</c:v>
                </c:pt>
                <c:pt idx="38557">
                  <c:v>1.007080078125E-3</c:v>
                </c:pt>
                <c:pt idx="38558">
                  <c:v>1.0068416595458984E-3</c:v>
                </c:pt>
                <c:pt idx="38559">
                  <c:v>1.007080078125E-3</c:v>
                </c:pt>
                <c:pt idx="38560">
                  <c:v>1.007080078125E-3</c:v>
                </c:pt>
                <c:pt idx="38561">
                  <c:v>1.0068416595458984E-3</c:v>
                </c:pt>
                <c:pt idx="38562">
                  <c:v>1.007080078125E-3</c:v>
                </c:pt>
                <c:pt idx="38563">
                  <c:v>1.007080078125E-3</c:v>
                </c:pt>
                <c:pt idx="38564">
                  <c:v>1.0068416595458984E-3</c:v>
                </c:pt>
                <c:pt idx="38565">
                  <c:v>1.007080078125E-3</c:v>
                </c:pt>
                <c:pt idx="38566">
                  <c:v>1.0080337524414063E-3</c:v>
                </c:pt>
                <c:pt idx="38567">
                  <c:v>1.007080078125E-3</c:v>
                </c:pt>
                <c:pt idx="38568">
                  <c:v>1.0068416595458984E-3</c:v>
                </c:pt>
                <c:pt idx="38569">
                  <c:v>1.007080078125E-3</c:v>
                </c:pt>
                <c:pt idx="38570">
                  <c:v>1.007080078125E-3</c:v>
                </c:pt>
                <c:pt idx="38571">
                  <c:v>1.0068416595458984E-3</c:v>
                </c:pt>
                <c:pt idx="38572">
                  <c:v>1.007080078125E-3</c:v>
                </c:pt>
                <c:pt idx="38573">
                  <c:v>1.007080078125E-3</c:v>
                </c:pt>
                <c:pt idx="38574">
                  <c:v>1.0068416595458984E-3</c:v>
                </c:pt>
                <c:pt idx="38575">
                  <c:v>1.007080078125E-3</c:v>
                </c:pt>
                <c:pt idx="38576">
                  <c:v>1.007080078125E-3</c:v>
                </c:pt>
                <c:pt idx="38577">
                  <c:v>1.0068416595458984E-3</c:v>
                </c:pt>
                <c:pt idx="38578">
                  <c:v>1.007080078125E-3</c:v>
                </c:pt>
                <c:pt idx="38579">
                  <c:v>1.0080337524414063E-3</c:v>
                </c:pt>
                <c:pt idx="38580">
                  <c:v>1.0068416595458984E-3</c:v>
                </c:pt>
                <c:pt idx="38581">
                  <c:v>1.007080078125E-3</c:v>
                </c:pt>
                <c:pt idx="38582">
                  <c:v>1.007080078125E-3</c:v>
                </c:pt>
                <c:pt idx="38583">
                  <c:v>1.0068416595458984E-3</c:v>
                </c:pt>
                <c:pt idx="38584">
                  <c:v>1.007080078125E-3</c:v>
                </c:pt>
                <c:pt idx="38585">
                  <c:v>1.007080078125E-3</c:v>
                </c:pt>
                <c:pt idx="38586">
                  <c:v>1.0068416595458984E-3</c:v>
                </c:pt>
                <c:pt idx="38587">
                  <c:v>1.007080078125E-3</c:v>
                </c:pt>
                <c:pt idx="38588">
                  <c:v>1.007080078125E-3</c:v>
                </c:pt>
                <c:pt idx="38589">
                  <c:v>1.0068416595458984E-3</c:v>
                </c:pt>
                <c:pt idx="38590">
                  <c:v>1.007080078125E-3</c:v>
                </c:pt>
                <c:pt idx="38591">
                  <c:v>1.0080337524414063E-3</c:v>
                </c:pt>
                <c:pt idx="38592">
                  <c:v>1.007080078125E-3</c:v>
                </c:pt>
                <c:pt idx="38593">
                  <c:v>1.0068416595458984E-3</c:v>
                </c:pt>
                <c:pt idx="38594">
                  <c:v>1.007080078125E-3</c:v>
                </c:pt>
                <c:pt idx="38595">
                  <c:v>1.007080078125E-3</c:v>
                </c:pt>
                <c:pt idx="38596">
                  <c:v>1.0068416595458984E-3</c:v>
                </c:pt>
                <c:pt idx="38597">
                  <c:v>1.007080078125E-3</c:v>
                </c:pt>
                <c:pt idx="38598">
                  <c:v>1.007080078125E-3</c:v>
                </c:pt>
                <c:pt idx="38599">
                  <c:v>1.0068416595458984E-3</c:v>
                </c:pt>
                <c:pt idx="38600">
                  <c:v>1.007080078125E-3</c:v>
                </c:pt>
                <c:pt idx="38601">
                  <c:v>1.007080078125E-3</c:v>
                </c:pt>
                <c:pt idx="38602">
                  <c:v>1.0068416595458984E-3</c:v>
                </c:pt>
                <c:pt idx="38603">
                  <c:v>1.007080078125E-3</c:v>
                </c:pt>
                <c:pt idx="38604">
                  <c:v>1.0080337524414063E-3</c:v>
                </c:pt>
                <c:pt idx="38605">
                  <c:v>1.0068416595458984E-3</c:v>
                </c:pt>
                <c:pt idx="38606">
                  <c:v>1.007080078125E-3</c:v>
                </c:pt>
                <c:pt idx="38607">
                  <c:v>1.007080078125E-3</c:v>
                </c:pt>
                <c:pt idx="38608">
                  <c:v>1.0068416595458984E-3</c:v>
                </c:pt>
                <c:pt idx="38609">
                  <c:v>1.007080078125E-3</c:v>
                </c:pt>
                <c:pt idx="38610">
                  <c:v>1.007080078125E-3</c:v>
                </c:pt>
                <c:pt idx="38611">
                  <c:v>1.0068416595458984E-3</c:v>
                </c:pt>
                <c:pt idx="38612">
                  <c:v>1.007080078125E-3</c:v>
                </c:pt>
                <c:pt idx="38613">
                  <c:v>1.007080078125E-3</c:v>
                </c:pt>
                <c:pt idx="38614">
                  <c:v>1.0068416595458984E-3</c:v>
                </c:pt>
                <c:pt idx="38615">
                  <c:v>1.007080078125E-3</c:v>
                </c:pt>
                <c:pt idx="38616">
                  <c:v>1.0080337524414063E-3</c:v>
                </c:pt>
                <c:pt idx="38617">
                  <c:v>1.007080078125E-3</c:v>
                </c:pt>
                <c:pt idx="38618">
                  <c:v>4.0278434753417969E-3</c:v>
                </c:pt>
                <c:pt idx="38619">
                  <c:v>1.007080078125E-3</c:v>
                </c:pt>
                <c:pt idx="38620">
                  <c:v>1.007080078125E-3</c:v>
                </c:pt>
                <c:pt idx="38621">
                  <c:v>1.0068416595458984E-3</c:v>
                </c:pt>
                <c:pt idx="38622">
                  <c:v>1.007080078125E-3</c:v>
                </c:pt>
                <c:pt idx="38623">
                  <c:v>1.007080078125E-3</c:v>
                </c:pt>
                <c:pt idx="38624">
                  <c:v>1.0068416595458984E-3</c:v>
                </c:pt>
                <c:pt idx="38625">
                  <c:v>1.0080337524414063E-3</c:v>
                </c:pt>
                <c:pt idx="38626">
                  <c:v>1.007080078125E-3</c:v>
                </c:pt>
                <c:pt idx="38627">
                  <c:v>1.0068416595458984E-3</c:v>
                </c:pt>
                <c:pt idx="38628">
                  <c:v>1.007080078125E-3</c:v>
                </c:pt>
                <c:pt idx="38629">
                  <c:v>1.007080078125E-3</c:v>
                </c:pt>
                <c:pt idx="38630">
                  <c:v>1.0068416595458984E-3</c:v>
                </c:pt>
                <c:pt idx="38631">
                  <c:v>1.007080078125E-3</c:v>
                </c:pt>
                <c:pt idx="38632">
                  <c:v>1.007080078125E-3</c:v>
                </c:pt>
                <c:pt idx="38633">
                  <c:v>1.0068416595458984E-3</c:v>
                </c:pt>
                <c:pt idx="38634">
                  <c:v>1.007080078125E-3</c:v>
                </c:pt>
                <c:pt idx="38635">
                  <c:v>1.007080078125E-3</c:v>
                </c:pt>
                <c:pt idx="38636">
                  <c:v>1.0068416595458984E-3</c:v>
                </c:pt>
                <c:pt idx="38637">
                  <c:v>1.007080078125E-3</c:v>
                </c:pt>
                <c:pt idx="38638">
                  <c:v>1.0080337524414063E-3</c:v>
                </c:pt>
                <c:pt idx="38639">
                  <c:v>1.007080078125E-3</c:v>
                </c:pt>
                <c:pt idx="38640">
                  <c:v>1.0068416595458984E-3</c:v>
                </c:pt>
                <c:pt idx="38641">
                  <c:v>1.007080078125E-3</c:v>
                </c:pt>
                <c:pt idx="38642">
                  <c:v>1.007080078125E-3</c:v>
                </c:pt>
                <c:pt idx="38643">
                  <c:v>1.0068416595458984E-3</c:v>
                </c:pt>
                <c:pt idx="38644">
                  <c:v>1.007080078125E-3</c:v>
                </c:pt>
                <c:pt idx="38645">
                  <c:v>1.007080078125E-3</c:v>
                </c:pt>
                <c:pt idx="38646">
                  <c:v>1.0068416595458984E-3</c:v>
                </c:pt>
                <c:pt idx="38647">
                  <c:v>1.007080078125E-3</c:v>
                </c:pt>
                <c:pt idx="38648">
                  <c:v>1.007080078125E-3</c:v>
                </c:pt>
                <c:pt idx="38649">
                  <c:v>1.0068416595458984E-3</c:v>
                </c:pt>
                <c:pt idx="38650">
                  <c:v>1.0080337524414063E-3</c:v>
                </c:pt>
                <c:pt idx="38651">
                  <c:v>1.007080078125E-3</c:v>
                </c:pt>
                <c:pt idx="38652">
                  <c:v>1.0068416595458984E-3</c:v>
                </c:pt>
                <c:pt idx="38653">
                  <c:v>1.007080078125E-3</c:v>
                </c:pt>
                <c:pt idx="38654">
                  <c:v>1.007080078125E-3</c:v>
                </c:pt>
                <c:pt idx="38655">
                  <c:v>1.0068416595458984E-3</c:v>
                </c:pt>
                <c:pt idx="38656">
                  <c:v>1.007080078125E-3</c:v>
                </c:pt>
                <c:pt idx="38657">
                  <c:v>1.007080078125E-3</c:v>
                </c:pt>
                <c:pt idx="38658">
                  <c:v>1.0068416595458984E-3</c:v>
                </c:pt>
                <c:pt idx="38659">
                  <c:v>1.007080078125E-3</c:v>
                </c:pt>
                <c:pt idx="38660">
                  <c:v>1.007080078125E-3</c:v>
                </c:pt>
                <c:pt idx="38661">
                  <c:v>1.0068416595458984E-3</c:v>
                </c:pt>
                <c:pt idx="38662">
                  <c:v>1.007080078125E-3</c:v>
                </c:pt>
                <c:pt idx="38663">
                  <c:v>1.0080337524414063E-3</c:v>
                </c:pt>
                <c:pt idx="38664">
                  <c:v>1.007080078125E-3</c:v>
                </c:pt>
                <c:pt idx="38665">
                  <c:v>1.0068416595458984E-3</c:v>
                </c:pt>
                <c:pt idx="38666">
                  <c:v>1.007080078125E-3</c:v>
                </c:pt>
                <c:pt idx="38667">
                  <c:v>1.007080078125E-3</c:v>
                </c:pt>
                <c:pt idx="38668">
                  <c:v>1.0068416595458984E-3</c:v>
                </c:pt>
                <c:pt idx="38669">
                  <c:v>1.007080078125E-3</c:v>
                </c:pt>
                <c:pt idx="38670">
                  <c:v>1.007080078125E-3</c:v>
                </c:pt>
                <c:pt idx="38671">
                  <c:v>1.0068416595458984E-3</c:v>
                </c:pt>
                <c:pt idx="38672">
                  <c:v>1.007080078125E-3</c:v>
                </c:pt>
                <c:pt idx="38673">
                  <c:v>1.007080078125E-3</c:v>
                </c:pt>
                <c:pt idx="38674">
                  <c:v>1.0068416595458984E-3</c:v>
                </c:pt>
                <c:pt idx="38675">
                  <c:v>1.0080337524414063E-3</c:v>
                </c:pt>
                <c:pt idx="38676">
                  <c:v>1.007080078125E-3</c:v>
                </c:pt>
                <c:pt idx="38677">
                  <c:v>1.0068416595458984E-3</c:v>
                </c:pt>
                <c:pt idx="38678">
                  <c:v>1.007080078125E-3</c:v>
                </c:pt>
                <c:pt idx="38679">
                  <c:v>1.007080078125E-3</c:v>
                </c:pt>
                <c:pt idx="38680">
                  <c:v>1.0068416595458984E-3</c:v>
                </c:pt>
                <c:pt idx="38681">
                  <c:v>1.007080078125E-3</c:v>
                </c:pt>
                <c:pt idx="38682">
                  <c:v>1.007080078125E-3</c:v>
                </c:pt>
                <c:pt idx="38683">
                  <c:v>1.0068416595458984E-3</c:v>
                </c:pt>
                <c:pt idx="38684">
                  <c:v>1.007080078125E-3</c:v>
                </c:pt>
                <c:pt idx="38685">
                  <c:v>1.007080078125E-3</c:v>
                </c:pt>
                <c:pt idx="38686">
                  <c:v>1.0068416595458984E-3</c:v>
                </c:pt>
                <c:pt idx="38687">
                  <c:v>1.007080078125E-3</c:v>
                </c:pt>
                <c:pt idx="38688">
                  <c:v>1.0080337524414063E-3</c:v>
                </c:pt>
                <c:pt idx="38689">
                  <c:v>1.007080078125E-3</c:v>
                </c:pt>
                <c:pt idx="38690">
                  <c:v>1.0068416595458984E-3</c:v>
                </c:pt>
                <c:pt idx="38691">
                  <c:v>1.007080078125E-3</c:v>
                </c:pt>
                <c:pt idx="38692">
                  <c:v>1.007080078125E-3</c:v>
                </c:pt>
                <c:pt idx="38693">
                  <c:v>1.0068416595458984E-3</c:v>
                </c:pt>
                <c:pt idx="38694">
                  <c:v>1.007080078125E-3</c:v>
                </c:pt>
                <c:pt idx="38695">
                  <c:v>1.007080078125E-3</c:v>
                </c:pt>
                <c:pt idx="38696">
                  <c:v>1.0068416595458984E-3</c:v>
                </c:pt>
                <c:pt idx="38697">
                  <c:v>1.007080078125E-3</c:v>
                </c:pt>
                <c:pt idx="38698">
                  <c:v>1.007080078125E-3</c:v>
                </c:pt>
                <c:pt idx="38699">
                  <c:v>1.0068416595458984E-3</c:v>
                </c:pt>
                <c:pt idx="38700">
                  <c:v>1.0080337524414063E-3</c:v>
                </c:pt>
                <c:pt idx="38701">
                  <c:v>1.007080078125E-3</c:v>
                </c:pt>
                <c:pt idx="38702">
                  <c:v>1.0068416595458984E-3</c:v>
                </c:pt>
                <c:pt idx="38703">
                  <c:v>1.007080078125E-3</c:v>
                </c:pt>
                <c:pt idx="38704">
                  <c:v>1.007080078125E-3</c:v>
                </c:pt>
                <c:pt idx="38705">
                  <c:v>1.0068416595458984E-3</c:v>
                </c:pt>
                <c:pt idx="38706">
                  <c:v>1.007080078125E-3</c:v>
                </c:pt>
                <c:pt idx="38707">
                  <c:v>1.007080078125E-3</c:v>
                </c:pt>
                <c:pt idx="38708">
                  <c:v>1.0068416595458984E-3</c:v>
                </c:pt>
                <c:pt idx="38709">
                  <c:v>1.007080078125E-3</c:v>
                </c:pt>
                <c:pt idx="38710">
                  <c:v>1.007080078125E-3</c:v>
                </c:pt>
                <c:pt idx="38711">
                  <c:v>1.0068416595458984E-3</c:v>
                </c:pt>
                <c:pt idx="38712">
                  <c:v>1.007080078125E-3</c:v>
                </c:pt>
                <c:pt idx="38713">
                  <c:v>1.0080337524414063E-3</c:v>
                </c:pt>
                <c:pt idx="38714">
                  <c:v>1.007080078125E-3</c:v>
                </c:pt>
                <c:pt idx="38715">
                  <c:v>1.0068416595458984E-3</c:v>
                </c:pt>
                <c:pt idx="38716">
                  <c:v>1.007080078125E-3</c:v>
                </c:pt>
                <c:pt idx="38717">
                  <c:v>1.007080078125E-3</c:v>
                </c:pt>
                <c:pt idx="38718">
                  <c:v>1.0068416595458984E-3</c:v>
                </c:pt>
                <c:pt idx="38719">
                  <c:v>1.007080078125E-3</c:v>
                </c:pt>
                <c:pt idx="38720">
                  <c:v>1.007080078125E-3</c:v>
                </c:pt>
                <c:pt idx="38721">
                  <c:v>1.0068416595458984E-3</c:v>
                </c:pt>
                <c:pt idx="38722">
                  <c:v>1.007080078125E-3</c:v>
                </c:pt>
                <c:pt idx="38723">
                  <c:v>1.007080078125E-3</c:v>
                </c:pt>
                <c:pt idx="38724">
                  <c:v>1.0068416595458984E-3</c:v>
                </c:pt>
                <c:pt idx="38725">
                  <c:v>1.0080337524414063E-3</c:v>
                </c:pt>
                <c:pt idx="38726">
                  <c:v>1.007080078125E-3</c:v>
                </c:pt>
                <c:pt idx="38727">
                  <c:v>1.0068416595458984E-3</c:v>
                </c:pt>
                <c:pt idx="38728">
                  <c:v>1.007080078125E-3</c:v>
                </c:pt>
                <c:pt idx="38729">
                  <c:v>1.007080078125E-3</c:v>
                </c:pt>
                <c:pt idx="38730">
                  <c:v>1.0068416595458984E-3</c:v>
                </c:pt>
                <c:pt idx="38731">
                  <c:v>1.007080078125E-3</c:v>
                </c:pt>
                <c:pt idx="38732">
                  <c:v>1.007080078125E-3</c:v>
                </c:pt>
                <c:pt idx="38733">
                  <c:v>1.0068416595458984E-3</c:v>
                </c:pt>
                <c:pt idx="38734">
                  <c:v>1.007080078125E-3</c:v>
                </c:pt>
                <c:pt idx="38735">
                  <c:v>1.007080078125E-3</c:v>
                </c:pt>
                <c:pt idx="38736">
                  <c:v>1.0068416595458984E-3</c:v>
                </c:pt>
                <c:pt idx="38737">
                  <c:v>1.007080078125E-3</c:v>
                </c:pt>
                <c:pt idx="38738">
                  <c:v>1.0080337524414063E-3</c:v>
                </c:pt>
                <c:pt idx="38739">
                  <c:v>1.007080078125E-3</c:v>
                </c:pt>
                <c:pt idx="38740">
                  <c:v>1.0068416595458984E-3</c:v>
                </c:pt>
                <c:pt idx="38741">
                  <c:v>1.007080078125E-3</c:v>
                </c:pt>
                <c:pt idx="38742">
                  <c:v>1.007080078125E-3</c:v>
                </c:pt>
                <c:pt idx="38743">
                  <c:v>1.0068416595458984E-3</c:v>
                </c:pt>
                <c:pt idx="38744">
                  <c:v>1.007080078125E-3</c:v>
                </c:pt>
                <c:pt idx="38745">
                  <c:v>1.007080078125E-3</c:v>
                </c:pt>
                <c:pt idx="38746">
                  <c:v>1.0068416595458984E-3</c:v>
                </c:pt>
                <c:pt idx="38747">
                  <c:v>1.007080078125E-3</c:v>
                </c:pt>
                <c:pt idx="38748">
                  <c:v>1.007080078125E-3</c:v>
                </c:pt>
                <c:pt idx="38749">
                  <c:v>1.0068416595458984E-3</c:v>
                </c:pt>
                <c:pt idx="38750">
                  <c:v>1.0080337524414063E-3</c:v>
                </c:pt>
                <c:pt idx="38751">
                  <c:v>1.007080078125E-3</c:v>
                </c:pt>
                <c:pt idx="38752">
                  <c:v>1.0068416595458984E-3</c:v>
                </c:pt>
                <c:pt idx="38753">
                  <c:v>1.007080078125E-3</c:v>
                </c:pt>
                <c:pt idx="38754">
                  <c:v>1.007080078125E-3</c:v>
                </c:pt>
                <c:pt idx="38755">
                  <c:v>1.0068416595458984E-3</c:v>
                </c:pt>
                <c:pt idx="38756">
                  <c:v>1.007080078125E-3</c:v>
                </c:pt>
                <c:pt idx="38757">
                  <c:v>1.007080078125E-3</c:v>
                </c:pt>
                <c:pt idx="38758">
                  <c:v>1.0068416595458984E-3</c:v>
                </c:pt>
                <c:pt idx="38759">
                  <c:v>1.007080078125E-3</c:v>
                </c:pt>
                <c:pt idx="38760">
                  <c:v>1.007080078125E-3</c:v>
                </c:pt>
                <c:pt idx="38761">
                  <c:v>1.0068416595458984E-3</c:v>
                </c:pt>
                <c:pt idx="38762">
                  <c:v>1.007080078125E-3</c:v>
                </c:pt>
                <c:pt idx="38763">
                  <c:v>1.0080337524414063E-3</c:v>
                </c:pt>
                <c:pt idx="38764">
                  <c:v>1.007080078125E-3</c:v>
                </c:pt>
                <c:pt idx="38765">
                  <c:v>1.0068416595458984E-3</c:v>
                </c:pt>
                <c:pt idx="38766">
                  <c:v>1.007080078125E-3</c:v>
                </c:pt>
                <c:pt idx="38767">
                  <c:v>1.007080078125E-3</c:v>
                </c:pt>
                <c:pt idx="38768">
                  <c:v>1.0068416595458984E-3</c:v>
                </c:pt>
                <c:pt idx="38769">
                  <c:v>1.007080078125E-3</c:v>
                </c:pt>
                <c:pt idx="38770">
                  <c:v>1.007080078125E-3</c:v>
                </c:pt>
                <c:pt idx="38771">
                  <c:v>1.0068416595458984E-3</c:v>
                </c:pt>
                <c:pt idx="38772">
                  <c:v>1.007080078125E-3</c:v>
                </c:pt>
                <c:pt idx="38773">
                  <c:v>1.007080078125E-3</c:v>
                </c:pt>
                <c:pt idx="38774">
                  <c:v>1.0068416595458984E-3</c:v>
                </c:pt>
                <c:pt idx="38775">
                  <c:v>1.0080337524414063E-3</c:v>
                </c:pt>
                <c:pt idx="38776">
                  <c:v>1.007080078125E-3</c:v>
                </c:pt>
                <c:pt idx="38777">
                  <c:v>1.0068416595458984E-3</c:v>
                </c:pt>
                <c:pt idx="38778">
                  <c:v>1.007080078125E-3</c:v>
                </c:pt>
                <c:pt idx="38779">
                  <c:v>1.007080078125E-3</c:v>
                </c:pt>
                <c:pt idx="38780">
                  <c:v>1.0068416595458984E-3</c:v>
                </c:pt>
                <c:pt idx="38781">
                  <c:v>1.007080078125E-3</c:v>
                </c:pt>
                <c:pt idx="38782">
                  <c:v>1.007080078125E-3</c:v>
                </c:pt>
                <c:pt idx="38783">
                  <c:v>1.0068416595458984E-3</c:v>
                </c:pt>
                <c:pt idx="38784">
                  <c:v>1.007080078125E-3</c:v>
                </c:pt>
                <c:pt idx="38785">
                  <c:v>1.007080078125E-3</c:v>
                </c:pt>
                <c:pt idx="38786">
                  <c:v>1.0068416595458984E-3</c:v>
                </c:pt>
                <c:pt idx="38787">
                  <c:v>1.007080078125E-3</c:v>
                </c:pt>
                <c:pt idx="38788">
                  <c:v>1.0080337524414063E-3</c:v>
                </c:pt>
                <c:pt idx="38789">
                  <c:v>1.007080078125E-3</c:v>
                </c:pt>
                <c:pt idx="38790">
                  <c:v>1.0068416595458984E-3</c:v>
                </c:pt>
                <c:pt idx="38791">
                  <c:v>1.007080078125E-3</c:v>
                </c:pt>
                <c:pt idx="38792">
                  <c:v>1.007080078125E-3</c:v>
                </c:pt>
                <c:pt idx="38793">
                  <c:v>1.0068416595458984E-3</c:v>
                </c:pt>
                <c:pt idx="38794">
                  <c:v>1.007080078125E-3</c:v>
                </c:pt>
                <c:pt idx="38795">
                  <c:v>1.007080078125E-3</c:v>
                </c:pt>
                <c:pt idx="38796">
                  <c:v>1.0068416595458984E-3</c:v>
                </c:pt>
                <c:pt idx="38797">
                  <c:v>1.007080078125E-3</c:v>
                </c:pt>
                <c:pt idx="38798">
                  <c:v>1.007080078125E-3</c:v>
                </c:pt>
                <c:pt idx="38799">
                  <c:v>1.0068416595458984E-3</c:v>
                </c:pt>
                <c:pt idx="38800">
                  <c:v>1.0080337524414063E-3</c:v>
                </c:pt>
                <c:pt idx="38801">
                  <c:v>1.007080078125E-3</c:v>
                </c:pt>
                <c:pt idx="38802">
                  <c:v>1.0068416595458984E-3</c:v>
                </c:pt>
                <c:pt idx="38803">
                  <c:v>1.007080078125E-3</c:v>
                </c:pt>
                <c:pt idx="38804">
                  <c:v>1.007080078125E-3</c:v>
                </c:pt>
                <c:pt idx="38805">
                  <c:v>1.0068416595458984E-3</c:v>
                </c:pt>
                <c:pt idx="38806">
                  <c:v>1.007080078125E-3</c:v>
                </c:pt>
                <c:pt idx="38807">
                  <c:v>1.007080078125E-3</c:v>
                </c:pt>
                <c:pt idx="38808">
                  <c:v>1.0068416595458984E-3</c:v>
                </c:pt>
                <c:pt idx="38809">
                  <c:v>1.007080078125E-3</c:v>
                </c:pt>
                <c:pt idx="38810">
                  <c:v>1.007080078125E-3</c:v>
                </c:pt>
                <c:pt idx="38811">
                  <c:v>1.0068416595458984E-3</c:v>
                </c:pt>
                <c:pt idx="38812">
                  <c:v>1.007080078125E-3</c:v>
                </c:pt>
                <c:pt idx="38813">
                  <c:v>1.0080337524414063E-3</c:v>
                </c:pt>
                <c:pt idx="38814">
                  <c:v>1.007080078125E-3</c:v>
                </c:pt>
                <c:pt idx="38815">
                  <c:v>1.0068416595458984E-3</c:v>
                </c:pt>
                <c:pt idx="38816">
                  <c:v>1.007080078125E-3</c:v>
                </c:pt>
                <c:pt idx="38817">
                  <c:v>1.007080078125E-3</c:v>
                </c:pt>
                <c:pt idx="38818">
                  <c:v>1.0068416595458984E-3</c:v>
                </c:pt>
                <c:pt idx="38819">
                  <c:v>1.007080078125E-3</c:v>
                </c:pt>
                <c:pt idx="38820">
                  <c:v>1.007080078125E-3</c:v>
                </c:pt>
                <c:pt idx="38821">
                  <c:v>1.0068416595458984E-3</c:v>
                </c:pt>
                <c:pt idx="38822">
                  <c:v>1.007080078125E-3</c:v>
                </c:pt>
                <c:pt idx="38823">
                  <c:v>1.007080078125E-3</c:v>
                </c:pt>
                <c:pt idx="38824">
                  <c:v>1.0068416595458984E-3</c:v>
                </c:pt>
                <c:pt idx="38825">
                  <c:v>1.0080337524414063E-3</c:v>
                </c:pt>
                <c:pt idx="38826">
                  <c:v>1.007080078125E-3</c:v>
                </c:pt>
                <c:pt idx="38827">
                  <c:v>1.0068416595458984E-3</c:v>
                </c:pt>
                <c:pt idx="38828">
                  <c:v>1.007080078125E-3</c:v>
                </c:pt>
                <c:pt idx="38829">
                  <c:v>1.007080078125E-3</c:v>
                </c:pt>
                <c:pt idx="38830">
                  <c:v>1.0068416595458984E-3</c:v>
                </c:pt>
                <c:pt idx="38831">
                  <c:v>1.007080078125E-3</c:v>
                </c:pt>
                <c:pt idx="38832">
                  <c:v>1.007080078125E-3</c:v>
                </c:pt>
                <c:pt idx="38833">
                  <c:v>1.0068416595458984E-3</c:v>
                </c:pt>
                <c:pt idx="38834">
                  <c:v>1.007080078125E-3</c:v>
                </c:pt>
                <c:pt idx="38835">
                  <c:v>1.007080078125E-3</c:v>
                </c:pt>
                <c:pt idx="38836">
                  <c:v>1.0068416595458984E-3</c:v>
                </c:pt>
                <c:pt idx="38837">
                  <c:v>1.007080078125E-3</c:v>
                </c:pt>
                <c:pt idx="38838">
                  <c:v>1.0080337524414063E-3</c:v>
                </c:pt>
                <c:pt idx="38839">
                  <c:v>1.007080078125E-3</c:v>
                </c:pt>
                <c:pt idx="38840">
                  <c:v>1.0068416595458984E-3</c:v>
                </c:pt>
                <c:pt idx="38841">
                  <c:v>1.007080078125E-3</c:v>
                </c:pt>
                <c:pt idx="38842">
                  <c:v>1.007080078125E-3</c:v>
                </c:pt>
                <c:pt idx="38843">
                  <c:v>1.0068416595458984E-3</c:v>
                </c:pt>
                <c:pt idx="38844">
                  <c:v>1.007080078125E-3</c:v>
                </c:pt>
                <c:pt idx="38845">
                  <c:v>1.007080078125E-3</c:v>
                </c:pt>
                <c:pt idx="38846">
                  <c:v>1.0068416595458984E-3</c:v>
                </c:pt>
                <c:pt idx="38847">
                  <c:v>1.007080078125E-3</c:v>
                </c:pt>
                <c:pt idx="38848">
                  <c:v>1.0068416595458984E-3</c:v>
                </c:pt>
                <c:pt idx="38849">
                  <c:v>1.007080078125E-3</c:v>
                </c:pt>
                <c:pt idx="38850">
                  <c:v>1.0080337524414063E-3</c:v>
                </c:pt>
                <c:pt idx="38851">
                  <c:v>1.007080078125E-3</c:v>
                </c:pt>
                <c:pt idx="38852">
                  <c:v>1.0068416595458984E-3</c:v>
                </c:pt>
                <c:pt idx="38853">
                  <c:v>1.007080078125E-3</c:v>
                </c:pt>
                <c:pt idx="38854">
                  <c:v>1.007080078125E-3</c:v>
                </c:pt>
                <c:pt idx="38855">
                  <c:v>1.0068416595458984E-3</c:v>
                </c:pt>
                <c:pt idx="38856">
                  <c:v>1.007080078125E-3</c:v>
                </c:pt>
                <c:pt idx="38857">
                  <c:v>1.007080078125E-3</c:v>
                </c:pt>
                <c:pt idx="38858">
                  <c:v>1.0068416595458984E-3</c:v>
                </c:pt>
                <c:pt idx="38859">
                  <c:v>1.007080078125E-3</c:v>
                </c:pt>
                <c:pt idx="38860">
                  <c:v>1.007080078125E-3</c:v>
                </c:pt>
                <c:pt idx="38861">
                  <c:v>1.0068416595458984E-3</c:v>
                </c:pt>
                <c:pt idx="38862">
                  <c:v>1.007080078125E-3</c:v>
                </c:pt>
                <c:pt idx="38863">
                  <c:v>1.0080337524414063E-3</c:v>
                </c:pt>
                <c:pt idx="38864">
                  <c:v>1.007080078125E-3</c:v>
                </c:pt>
                <c:pt idx="38865">
                  <c:v>1.0068416595458984E-3</c:v>
                </c:pt>
                <c:pt idx="38866">
                  <c:v>1.007080078125E-3</c:v>
                </c:pt>
                <c:pt idx="38867">
                  <c:v>1.007080078125E-3</c:v>
                </c:pt>
                <c:pt idx="38868">
                  <c:v>1.0068416595458984E-3</c:v>
                </c:pt>
                <c:pt idx="38869">
                  <c:v>1.007080078125E-3</c:v>
                </c:pt>
                <c:pt idx="38870">
                  <c:v>1.0068416595458984E-3</c:v>
                </c:pt>
                <c:pt idx="38871">
                  <c:v>1.007080078125E-3</c:v>
                </c:pt>
                <c:pt idx="38872">
                  <c:v>1.007080078125E-3</c:v>
                </c:pt>
                <c:pt idx="38873">
                  <c:v>1.0068416595458984E-3</c:v>
                </c:pt>
                <c:pt idx="38874">
                  <c:v>1.007080078125E-3</c:v>
                </c:pt>
                <c:pt idx="38875">
                  <c:v>1.0080337524414063E-3</c:v>
                </c:pt>
                <c:pt idx="38876">
                  <c:v>1.007080078125E-3</c:v>
                </c:pt>
                <c:pt idx="38877">
                  <c:v>1.0068416595458984E-3</c:v>
                </c:pt>
                <c:pt idx="38878">
                  <c:v>1.007080078125E-3</c:v>
                </c:pt>
                <c:pt idx="38879">
                  <c:v>1.007080078125E-3</c:v>
                </c:pt>
                <c:pt idx="38880">
                  <c:v>1.0068416595458984E-3</c:v>
                </c:pt>
                <c:pt idx="38881">
                  <c:v>1.007080078125E-3</c:v>
                </c:pt>
                <c:pt idx="38882">
                  <c:v>1.007080078125E-3</c:v>
                </c:pt>
                <c:pt idx="38883">
                  <c:v>1.0068416595458984E-3</c:v>
                </c:pt>
                <c:pt idx="38884">
                  <c:v>1.007080078125E-3</c:v>
                </c:pt>
                <c:pt idx="38885">
                  <c:v>1.007080078125E-3</c:v>
                </c:pt>
                <c:pt idx="38886">
                  <c:v>1.0068416595458984E-3</c:v>
                </c:pt>
                <c:pt idx="38887">
                  <c:v>1.007080078125E-3</c:v>
                </c:pt>
                <c:pt idx="38888">
                  <c:v>1.0080337524414063E-3</c:v>
                </c:pt>
                <c:pt idx="38889">
                  <c:v>1.007080078125E-3</c:v>
                </c:pt>
                <c:pt idx="38890">
                  <c:v>1.0068416595458984E-3</c:v>
                </c:pt>
                <c:pt idx="38891">
                  <c:v>1.007080078125E-3</c:v>
                </c:pt>
                <c:pt idx="38892">
                  <c:v>1.0068416595458984E-3</c:v>
                </c:pt>
                <c:pt idx="38893">
                  <c:v>1.007080078125E-3</c:v>
                </c:pt>
                <c:pt idx="38894">
                  <c:v>1.007080078125E-3</c:v>
                </c:pt>
                <c:pt idx="38895">
                  <c:v>1.0068416595458984E-3</c:v>
                </c:pt>
                <c:pt idx="38896">
                  <c:v>1.007080078125E-3</c:v>
                </c:pt>
                <c:pt idx="38897">
                  <c:v>1.007080078125E-3</c:v>
                </c:pt>
                <c:pt idx="38898">
                  <c:v>1.0068416595458984E-3</c:v>
                </c:pt>
                <c:pt idx="38899">
                  <c:v>1.007080078125E-3</c:v>
                </c:pt>
                <c:pt idx="38900">
                  <c:v>1.0080337524414063E-3</c:v>
                </c:pt>
                <c:pt idx="38901">
                  <c:v>1.007080078125E-3</c:v>
                </c:pt>
                <c:pt idx="38902">
                  <c:v>1.0068416595458984E-3</c:v>
                </c:pt>
                <c:pt idx="38903">
                  <c:v>1.007080078125E-3</c:v>
                </c:pt>
                <c:pt idx="38904">
                  <c:v>1.007080078125E-3</c:v>
                </c:pt>
                <c:pt idx="38905">
                  <c:v>1.0068416595458984E-3</c:v>
                </c:pt>
                <c:pt idx="38906">
                  <c:v>1.007080078125E-3</c:v>
                </c:pt>
                <c:pt idx="38907">
                  <c:v>1.007080078125E-3</c:v>
                </c:pt>
                <c:pt idx="38908">
                  <c:v>1.0068416595458984E-3</c:v>
                </c:pt>
                <c:pt idx="38909">
                  <c:v>1.007080078125E-3</c:v>
                </c:pt>
                <c:pt idx="38910">
                  <c:v>1.007080078125E-3</c:v>
                </c:pt>
                <c:pt idx="38911">
                  <c:v>1.0068416595458984E-3</c:v>
                </c:pt>
                <c:pt idx="38912">
                  <c:v>1.007080078125E-3</c:v>
                </c:pt>
                <c:pt idx="38913">
                  <c:v>1.0080337524414063E-3</c:v>
                </c:pt>
                <c:pt idx="38914">
                  <c:v>1.0068416595458984E-3</c:v>
                </c:pt>
                <c:pt idx="38915">
                  <c:v>1.007080078125E-3</c:v>
                </c:pt>
                <c:pt idx="38916">
                  <c:v>1.007080078125E-3</c:v>
                </c:pt>
                <c:pt idx="38917">
                  <c:v>1.0068416595458984E-3</c:v>
                </c:pt>
                <c:pt idx="38918">
                  <c:v>1.007080078125E-3</c:v>
                </c:pt>
                <c:pt idx="38919">
                  <c:v>1.007080078125E-3</c:v>
                </c:pt>
                <c:pt idx="38920">
                  <c:v>1.0068416595458984E-3</c:v>
                </c:pt>
                <c:pt idx="38921">
                  <c:v>1.007080078125E-3</c:v>
                </c:pt>
                <c:pt idx="38922">
                  <c:v>1.007080078125E-3</c:v>
                </c:pt>
                <c:pt idx="38923">
                  <c:v>1.0068416595458984E-3</c:v>
                </c:pt>
                <c:pt idx="38924">
                  <c:v>1.007080078125E-3</c:v>
                </c:pt>
                <c:pt idx="38925">
                  <c:v>1.0080337524414063E-3</c:v>
                </c:pt>
                <c:pt idx="38926">
                  <c:v>1.007080078125E-3</c:v>
                </c:pt>
                <c:pt idx="38927">
                  <c:v>1.0068416595458984E-3</c:v>
                </c:pt>
                <c:pt idx="38928">
                  <c:v>1.007080078125E-3</c:v>
                </c:pt>
                <c:pt idx="38929">
                  <c:v>1.007080078125E-3</c:v>
                </c:pt>
                <c:pt idx="38930">
                  <c:v>1.0068416595458984E-3</c:v>
                </c:pt>
                <c:pt idx="38931">
                  <c:v>1.007080078125E-3</c:v>
                </c:pt>
                <c:pt idx="38932">
                  <c:v>1.007080078125E-3</c:v>
                </c:pt>
                <c:pt idx="38933">
                  <c:v>1.0068416595458984E-3</c:v>
                </c:pt>
                <c:pt idx="38934">
                  <c:v>1.007080078125E-3</c:v>
                </c:pt>
                <c:pt idx="38935">
                  <c:v>1.007080078125E-3</c:v>
                </c:pt>
                <c:pt idx="38936">
                  <c:v>1.0068416595458984E-3</c:v>
                </c:pt>
                <c:pt idx="38937">
                  <c:v>1.007080078125E-3</c:v>
                </c:pt>
                <c:pt idx="38938">
                  <c:v>1.0080337524414063E-3</c:v>
                </c:pt>
                <c:pt idx="38939">
                  <c:v>1.0068416595458984E-3</c:v>
                </c:pt>
                <c:pt idx="38940">
                  <c:v>1.007080078125E-3</c:v>
                </c:pt>
                <c:pt idx="38941">
                  <c:v>1.007080078125E-3</c:v>
                </c:pt>
                <c:pt idx="38942">
                  <c:v>1.0068416595458984E-3</c:v>
                </c:pt>
                <c:pt idx="38943">
                  <c:v>1.007080078125E-3</c:v>
                </c:pt>
                <c:pt idx="38944">
                  <c:v>1.007080078125E-3</c:v>
                </c:pt>
                <c:pt idx="38945">
                  <c:v>1.0068416595458984E-3</c:v>
                </c:pt>
                <c:pt idx="38946">
                  <c:v>1.007080078125E-3</c:v>
                </c:pt>
                <c:pt idx="38947">
                  <c:v>1.007080078125E-3</c:v>
                </c:pt>
                <c:pt idx="38948">
                  <c:v>1.0068416595458984E-3</c:v>
                </c:pt>
                <c:pt idx="38949">
                  <c:v>1.007080078125E-3</c:v>
                </c:pt>
                <c:pt idx="38950">
                  <c:v>1.0080337524414063E-3</c:v>
                </c:pt>
                <c:pt idx="38951">
                  <c:v>1.007080078125E-3</c:v>
                </c:pt>
                <c:pt idx="38952">
                  <c:v>1.0068416595458984E-3</c:v>
                </c:pt>
                <c:pt idx="38953">
                  <c:v>1.007080078125E-3</c:v>
                </c:pt>
                <c:pt idx="38954">
                  <c:v>1.007080078125E-3</c:v>
                </c:pt>
                <c:pt idx="38955">
                  <c:v>1.0068416595458984E-3</c:v>
                </c:pt>
                <c:pt idx="38956">
                  <c:v>1.007080078125E-3</c:v>
                </c:pt>
                <c:pt idx="38957">
                  <c:v>1.007080078125E-3</c:v>
                </c:pt>
                <c:pt idx="38958">
                  <c:v>1.0068416595458984E-3</c:v>
                </c:pt>
                <c:pt idx="38959">
                  <c:v>1.007080078125E-3</c:v>
                </c:pt>
                <c:pt idx="38960">
                  <c:v>1.007080078125E-3</c:v>
                </c:pt>
                <c:pt idx="38961">
                  <c:v>1.0068416595458984E-3</c:v>
                </c:pt>
                <c:pt idx="38962">
                  <c:v>1.007080078125E-3</c:v>
                </c:pt>
                <c:pt idx="38963">
                  <c:v>1.0080337524414063E-3</c:v>
                </c:pt>
                <c:pt idx="38964">
                  <c:v>1.0068416595458984E-3</c:v>
                </c:pt>
                <c:pt idx="38965">
                  <c:v>1.007080078125E-3</c:v>
                </c:pt>
                <c:pt idx="38966">
                  <c:v>1.007080078125E-3</c:v>
                </c:pt>
                <c:pt idx="38967">
                  <c:v>1.0068416595458984E-3</c:v>
                </c:pt>
                <c:pt idx="38968">
                  <c:v>1.007080078125E-3</c:v>
                </c:pt>
                <c:pt idx="38969">
                  <c:v>1.007080078125E-3</c:v>
                </c:pt>
                <c:pt idx="38970">
                  <c:v>1.0068416595458984E-3</c:v>
                </c:pt>
                <c:pt idx="38971">
                  <c:v>1.007080078125E-3</c:v>
                </c:pt>
                <c:pt idx="38972">
                  <c:v>1.007080078125E-3</c:v>
                </c:pt>
                <c:pt idx="38973">
                  <c:v>1.0068416595458984E-3</c:v>
                </c:pt>
                <c:pt idx="38974">
                  <c:v>1.007080078125E-3</c:v>
                </c:pt>
                <c:pt idx="38975">
                  <c:v>1.0080337524414063E-3</c:v>
                </c:pt>
                <c:pt idx="38976">
                  <c:v>1.007080078125E-3</c:v>
                </c:pt>
                <c:pt idx="38977">
                  <c:v>1.0068416595458984E-3</c:v>
                </c:pt>
                <c:pt idx="38978">
                  <c:v>1.007080078125E-3</c:v>
                </c:pt>
                <c:pt idx="38979">
                  <c:v>1.007080078125E-3</c:v>
                </c:pt>
                <c:pt idx="38980">
                  <c:v>1.0068416595458984E-3</c:v>
                </c:pt>
                <c:pt idx="38981">
                  <c:v>1.007080078125E-3</c:v>
                </c:pt>
                <c:pt idx="38982">
                  <c:v>1.007080078125E-3</c:v>
                </c:pt>
                <c:pt idx="38983">
                  <c:v>1.0068416595458984E-3</c:v>
                </c:pt>
                <c:pt idx="38984">
                  <c:v>1.007080078125E-3</c:v>
                </c:pt>
                <c:pt idx="38985">
                  <c:v>1.007080078125E-3</c:v>
                </c:pt>
                <c:pt idx="38986">
                  <c:v>1.0068416595458984E-3</c:v>
                </c:pt>
                <c:pt idx="38987">
                  <c:v>1.007080078125E-3</c:v>
                </c:pt>
                <c:pt idx="38988">
                  <c:v>1.0080337524414063E-3</c:v>
                </c:pt>
                <c:pt idx="38989">
                  <c:v>1.0068416595458984E-3</c:v>
                </c:pt>
                <c:pt idx="38990">
                  <c:v>1.007080078125E-3</c:v>
                </c:pt>
                <c:pt idx="38991">
                  <c:v>1.007080078125E-3</c:v>
                </c:pt>
                <c:pt idx="38992">
                  <c:v>1.0068416595458984E-3</c:v>
                </c:pt>
                <c:pt idx="38993">
                  <c:v>1.007080078125E-3</c:v>
                </c:pt>
                <c:pt idx="38994">
                  <c:v>1.007080078125E-3</c:v>
                </c:pt>
                <c:pt idx="38995">
                  <c:v>1.0068416595458984E-3</c:v>
                </c:pt>
                <c:pt idx="38996">
                  <c:v>1.007080078125E-3</c:v>
                </c:pt>
                <c:pt idx="38997">
                  <c:v>1.007080078125E-3</c:v>
                </c:pt>
                <c:pt idx="38998">
                  <c:v>1.0068416595458984E-3</c:v>
                </c:pt>
                <c:pt idx="38999">
                  <c:v>1.007080078125E-3</c:v>
                </c:pt>
                <c:pt idx="39000">
                  <c:v>1.0080337524414063E-3</c:v>
                </c:pt>
                <c:pt idx="39001">
                  <c:v>1.007080078125E-3</c:v>
                </c:pt>
                <c:pt idx="39002">
                  <c:v>1.0068416595458984E-3</c:v>
                </c:pt>
                <c:pt idx="39003">
                  <c:v>1.007080078125E-3</c:v>
                </c:pt>
                <c:pt idx="39004">
                  <c:v>1.007080078125E-3</c:v>
                </c:pt>
                <c:pt idx="39005">
                  <c:v>1.0068416595458984E-3</c:v>
                </c:pt>
                <c:pt idx="39006">
                  <c:v>1.007080078125E-3</c:v>
                </c:pt>
                <c:pt idx="39007">
                  <c:v>1.007080078125E-3</c:v>
                </c:pt>
                <c:pt idx="39008">
                  <c:v>1.0068416595458984E-3</c:v>
                </c:pt>
                <c:pt idx="39009">
                  <c:v>1.007080078125E-3</c:v>
                </c:pt>
                <c:pt idx="39010">
                  <c:v>1.007080078125E-3</c:v>
                </c:pt>
                <c:pt idx="39011">
                  <c:v>1.0068416595458984E-3</c:v>
                </c:pt>
                <c:pt idx="39012">
                  <c:v>1.007080078125E-3</c:v>
                </c:pt>
                <c:pt idx="39013">
                  <c:v>1.0080337524414063E-3</c:v>
                </c:pt>
                <c:pt idx="39014">
                  <c:v>1.0068416595458984E-3</c:v>
                </c:pt>
                <c:pt idx="39015">
                  <c:v>1.007080078125E-3</c:v>
                </c:pt>
                <c:pt idx="39016">
                  <c:v>1.007080078125E-3</c:v>
                </c:pt>
                <c:pt idx="39017">
                  <c:v>1.0068416595458984E-3</c:v>
                </c:pt>
                <c:pt idx="39018">
                  <c:v>1.007080078125E-3</c:v>
                </c:pt>
                <c:pt idx="39019">
                  <c:v>1.007080078125E-3</c:v>
                </c:pt>
                <c:pt idx="39020">
                  <c:v>1.0068416595458984E-3</c:v>
                </c:pt>
                <c:pt idx="39021">
                  <c:v>1.007080078125E-3</c:v>
                </c:pt>
                <c:pt idx="39022">
                  <c:v>1.007080078125E-3</c:v>
                </c:pt>
                <c:pt idx="39023">
                  <c:v>1.0068416595458984E-3</c:v>
                </c:pt>
                <c:pt idx="39024">
                  <c:v>1.007080078125E-3</c:v>
                </c:pt>
                <c:pt idx="39025">
                  <c:v>1.0080337524414063E-3</c:v>
                </c:pt>
                <c:pt idx="39026">
                  <c:v>1.007080078125E-3</c:v>
                </c:pt>
                <c:pt idx="39027">
                  <c:v>1.0068416595458984E-3</c:v>
                </c:pt>
                <c:pt idx="39028">
                  <c:v>1.007080078125E-3</c:v>
                </c:pt>
                <c:pt idx="39029">
                  <c:v>1.007080078125E-3</c:v>
                </c:pt>
                <c:pt idx="39030">
                  <c:v>1.0068416595458984E-3</c:v>
                </c:pt>
                <c:pt idx="39031">
                  <c:v>1.007080078125E-3</c:v>
                </c:pt>
                <c:pt idx="39032">
                  <c:v>1.007080078125E-3</c:v>
                </c:pt>
                <c:pt idx="39033">
                  <c:v>1.0068416595458984E-3</c:v>
                </c:pt>
                <c:pt idx="39034">
                  <c:v>1.007080078125E-3</c:v>
                </c:pt>
                <c:pt idx="39035">
                  <c:v>1.007080078125E-3</c:v>
                </c:pt>
                <c:pt idx="39036">
                  <c:v>1.0068416595458984E-3</c:v>
                </c:pt>
                <c:pt idx="39037">
                  <c:v>1.007080078125E-3</c:v>
                </c:pt>
                <c:pt idx="39038">
                  <c:v>1.0080337524414063E-3</c:v>
                </c:pt>
                <c:pt idx="39039">
                  <c:v>1.0068416595458984E-3</c:v>
                </c:pt>
                <c:pt idx="39040">
                  <c:v>1.007080078125E-3</c:v>
                </c:pt>
                <c:pt idx="39041">
                  <c:v>1.007080078125E-3</c:v>
                </c:pt>
                <c:pt idx="39042">
                  <c:v>1.0068416595458984E-3</c:v>
                </c:pt>
                <c:pt idx="39043">
                  <c:v>1.007080078125E-3</c:v>
                </c:pt>
                <c:pt idx="39044">
                  <c:v>1.007080078125E-3</c:v>
                </c:pt>
                <c:pt idx="39045">
                  <c:v>1.0068416595458984E-3</c:v>
                </c:pt>
                <c:pt idx="39046">
                  <c:v>1.007080078125E-3</c:v>
                </c:pt>
                <c:pt idx="39047">
                  <c:v>1.007080078125E-3</c:v>
                </c:pt>
                <c:pt idx="39048">
                  <c:v>1.0068416595458984E-3</c:v>
                </c:pt>
                <c:pt idx="39049">
                  <c:v>1.007080078125E-3</c:v>
                </c:pt>
                <c:pt idx="39050">
                  <c:v>1.0080337524414063E-3</c:v>
                </c:pt>
                <c:pt idx="39051">
                  <c:v>1.007080078125E-3</c:v>
                </c:pt>
                <c:pt idx="39052">
                  <c:v>1.0068416595458984E-3</c:v>
                </c:pt>
                <c:pt idx="39053">
                  <c:v>1.007080078125E-3</c:v>
                </c:pt>
                <c:pt idx="39054">
                  <c:v>1.007080078125E-3</c:v>
                </c:pt>
                <c:pt idx="39055">
                  <c:v>1.0068416595458984E-3</c:v>
                </c:pt>
                <c:pt idx="39056">
                  <c:v>1.007080078125E-3</c:v>
                </c:pt>
                <c:pt idx="39057">
                  <c:v>1.007080078125E-3</c:v>
                </c:pt>
                <c:pt idx="39058">
                  <c:v>1.0068416595458984E-3</c:v>
                </c:pt>
                <c:pt idx="39059">
                  <c:v>1.007080078125E-3</c:v>
                </c:pt>
                <c:pt idx="39060">
                  <c:v>1.007080078125E-3</c:v>
                </c:pt>
                <c:pt idx="39061">
                  <c:v>1.0068416595458984E-3</c:v>
                </c:pt>
                <c:pt idx="39062">
                  <c:v>1.007080078125E-3</c:v>
                </c:pt>
                <c:pt idx="39063">
                  <c:v>1.0080337524414063E-3</c:v>
                </c:pt>
                <c:pt idx="39064">
                  <c:v>1.0068416595458984E-3</c:v>
                </c:pt>
                <c:pt idx="39065">
                  <c:v>1.007080078125E-3</c:v>
                </c:pt>
                <c:pt idx="39066">
                  <c:v>1.007080078125E-3</c:v>
                </c:pt>
                <c:pt idx="39067">
                  <c:v>1.0068416595458984E-3</c:v>
                </c:pt>
                <c:pt idx="39068">
                  <c:v>1.007080078125E-3</c:v>
                </c:pt>
                <c:pt idx="39069">
                  <c:v>1.007080078125E-3</c:v>
                </c:pt>
                <c:pt idx="39070">
                  <c:v>1.0068416595458984E-3</c:v>
                </c:pt>
                <c:pt idx="39071">
                  <c:v>1.007080078125E-3</c:v>
                </c:pt>
                <c:pt idx="39072">
                  <c:v>1.007080078125E-3</c:v>
                </c:pt>
                <c:pt idx="39073">
                  <c:v>1.0068416595458984E-3</c:v>
                </c:pt>
                <c:pt idx="39074">
                  <c:v>1.007080078125E-3</c:v>
                </c:pt>
                <c:pt idx="39075">
                  <c:v>1.0080337524414063E-3</c:v>
                </c:pt>
                <c:pt idx="39076">
                  <c:v>1.007080078125E-3</c:v>
                </c:pt>
                <c:pt idx="39077">
                  <c:v>1.0068416595458984E-3</c:v>
                </c:pt>
                <c:pt idx="39078">
                  <c:v>1.007080078125E-3</c:v>
                </c:pt>
                <c:pt idx="39079">
                  <c:v>1.007080078125E-3</c:v>
                </c:pt>
                <c:pt idx="39080">
                  <c:v>1.0068416595458984E-3</c:v>
                </c:pt>
                <c:pt idx="39081">
                  <c:v>1.007080078125E-3</c:v>
                </c:pt>
                <c:pt idx="39082">
                  <c:v>1.007080078125E-3</c:v>
                </c:pt>
                <c:pt idx="39083">
                  <c:v>1.0068416595458984E-3</c:v>
                </c:pt>
                <c:pt idx="39084">
                  <c:v>1.007080078125E-3</c:v>
                </c:pt>
                <c:pt idx="39085">
                  <c:v>1.007080078125E-3</c:v>
                </c:pt>
                <c:pt idx="39086">
                  <c:v>1.0068416595458984E-3</c:v>
                </c:pt>
                <c:pt idx="39087">
                  <c:v>1.007080078125E-3</c:v>
                </c:pt>
                <c:pt idx="39088">
                  <c:v>1.0080337524414063E-3</c:v>
                </c:pt>
                <c:pt idx="39089">
                  <c:v>1.0068416595458984E-3</c:v>
                </c:pt>
                <c:pt idx="39090">
                  <c:v>1.007080078125E-3</c:v>
                </c:pt>
                <c:pt idx="39091">
                  <c:v>8.0559253692626953E-3</c:v>
                </c:pt>
                <c:pt idx="39092">
                  <c:v>1.007080078125E-3</c:v>
                </c:pt>
                <c:pt idx="39093">
                  <c:v>1.0080337524414063E-3</c:v>
                </c:pt>
                <c:pt idx="39094">
                  <c:v>1.007080078125E-3</c:v>
                </c:pt>
                <c:pt idx="39095">
                  <c:v>1.0068416595458984E-3</c:v>
                </c:pt>
                <c:pt idx="39096">
                  <c:v>1.007080078125E-3</c:v>
                </c:pt>
                <c:pt idx="39097">
                  <c:v>1.007080078125E-3</c:v>
                </c:pt>
                <c:pt idx="39098">
                  <c:v>1.0068416595458984E-3</c:v>
                </c:pt>
                <c:pt idx="39099">
                  <c:v>1.007080078125E-3</c:v>
                </c:pt>
                <c:pt idx="39100">
                  <c:v>1.007080078125E-3</c:v>
                </c:pt>
                <c:pt idx="39101">
                  <c:v>1.0068416595458984E-3</c:v>
                </c:pt>
                <c:pt idx="39102">
                  <c:v>1.007080078125E-3</c:v>
                </c:pt>
                <c:pt idx="39103">
                  <c:v>1.007080078125E-3</c:v>
                </c:pt>
                <c:pt idx="39104">
                  <c:v>1.0068416595458984E-3</c:v>
                </c:pt>
                <c:pt idx="39105">
                  <c:v>1.007080078125E-3</c:v>
                </c:pt>
                <c:pt idx="39106">
                  <c:v>1.0080337524414063E-3</c:v>
                </c:pt>
                <c:pt idx="39107">
                  <c:v>1.0068416595458984E-3</c:v>
                </c:pt>
                <c:pt idx="39108">
                  <c:v>1.007080078125E-3</c:v>
                </c:pt>
                <c:pt idx="39109">
                  <c:v>1.007080078125E-3</c:v>
                </c:pt>
                <c:pt idx="39110">
                  <c:v>1.0068416595458984E-3</c:v>
                </c:pt>
                <c:pt idx="39111">
                  <c:v>1.007080078125E-3</c:v>
                </c:pt>
                <c:pt idx="39112">
                  <c:v>1.007080078125E-3</c:v>
                </c:pt>
                <c:pt idx="39113">
                  <c:v>1.0068416595458984E-3</c:v>
                </c:pt>
                <c:pt idx="39114">
                  <c:v>1.007080078125E-3</c:v>
                </c:pt>
                <c:pt idx="39115">
                  <c:v>1.007080078125E-3</c:v>
                </c:pt>
                <c:pt idx="39116">
                  <c:v>1.0068416595458984E-3</c:v>
                </c:pt>
                <c:pt idx="39117">
                  <c:v>1.007080078125E-3</c:v>
                </c:pt>
                <c:pt idx="39118">
                  <c:v>1.0080337524414063E-3</c:v>
                </c:pt>
                <c:pt idx="39119">
                  <c:v>1.007080078125E-3</c:v>
                </c:pt>
                <c:pt idx="39120">
                  <c:v>1.0068416595458984E-3</c:v>
                </c:pt>
                <c:pt idx="39121">
                  <c:v>1.007080078125E-3</c:v>
                </c:pt>
                <c:pt idx="39122">
                  <c:v>1.007080078125E-3</c:v>
                </c:pt>
                <c:pt idx="39123">
                  <c:v>1.0068416595458984E-3</c:v>
                </c:pt>
                <c:pt idx="39124">
                  <c:v>1.007080078125E-3</c:v>
                </c:pt>
                <c:pt idx="39125">
                  <c:v>1.007080078125E-3</c:v>
                </c:pt>
                <c:pt idx="39126">
                  <c:v>1.0068416595458984E-3</c:v>
                </c:pt>
                <c:pt idx="39127">
                  <c:v>1.007080078125E-3</c:v>
                </c:pt>
                <c:pt idx="39128">
                  <c:v>1.007080078125E-3</c:v>
                </c:pt>
                <c:pt idx="39129">
                  <c:v>1.0068416595458984E-3</c:v>
                </c:pt>
                <c:pt idx="39130">
                  <c:v>1.0080337524414063E-3</c:v>
                </c:pt>
                <c:pt idx="39131">
                  <c:v>1.007080078125E-3</c:v>
                </c:pt>
                <c:pt idx="39132">
                  <c:v>1.0068416595458984E-3</c:v>
                </c:pt>
                <c:pt idx="39133">
                  <c:v>1.007080078125E-3</c:v>
                </c:pt>
                <c:pt idx="39134">
                  <c:v>1.007080078125E-3</c:v>
                </c:pt>
                <c:pt idx="39135">
                  <c:v>1.0068416595458984E-3</c:v>
                </c:pt>
                <c:pt idx="39136">
                  <c:v>1.007080078125E-3</c:v>
                </c:pt>
                <c:pt idx="39137">
                  <c:v>1.007080078125E-3</c:v>
                </c:pt>
                <c:pt idx="39138">
                  <c:v>1.0068416595458984E-3</c:v>
                </c:pt>
                <c:pt idx="39139">
                  <c:v>1.007080078125E-3</c:v>
                </c:pt>
                <c:pt idx="39140">
                  <c:v>1.007080078125E-3</c:v>
                </c:pt>
                <c:pt idx="39141">
                  <c:v>1.0068416595458984E-3</c:v>
                </c:pt>
                <c:pt idx="39142">
                  <c:v>1.007080078125E-3</c:v>
                </c:pt>
                <c:pt idx="39143">
                  <c:v>1.0080337524414063E-3</c:v>
                </c:pt>
                <c:pt idx="39144">
                  <c:v>1.007080078125E-3</c:v>
                </c:pt>
                <c:pt idx="39145">
                  <c:v>1.0068416595458984E-3</c:v>
                </c:pt>
                <c:pt idx="39146">
                  <c:v>1.007080078125E-3</c:v>
                </c:pt>
                <c:pt idx="39147">
                  <c:v>1.007080078125E-3</c:v>
                </c:pt>
                <c:pt idx="39148">
                  <c:v>1.0068416595458984E-3</c:v>
                </c:pt>
                <c:pt idx="39149">
                  <c:v>1.007080078125E-3</c:v>
                </c:pt>
                <c:pt idx="39150">
                  <c:v>1.007080078125E-3</c:v>
                </c:pt>
                <c:pt idx="39151">
                  <c:v>1.0068416595458984E-3</c:v>
                </c:pt>
                <c:pt idx="39152">
                  <c:v>1.007080078125E-3</c:v>
                </c:pt>
                <c:pt idx="39153">
                  <c:v>1.007080078125E-3</c:v>
                </c:pt>
                <c:pt idx="39154">
                  <c:v>1.0068416595458984E-3</c:v>
                </c:pt>
                <c:pt idx="39155">
                  <c:v>1.0080337524414063E-3</c:v>
                </c:pt>
                <c:pt idx="39156">
                  <c:v>1.007080078125E-3</c:v>
                </c:pt>
                <c:pt idx="39157">
                  <c:v>1.0068416595458984E-3</c:v>
                </c:pt>
                <c:pt idx="39158">
                  <c:v>1.007080078125E-3</c:v>
                </c:pt>
                <c:pt idx="39159">
                  <c:v>1.007080078125E-3</c:v>
                </c:pt>
                <c:pt idx="39160">
                  <c:v>1.0068416595458984E-3</c:v>
                </c:pt>
                <c:pt idx="39161">
                  <c:v>1.007080078125E-3</c:v>
                </c:pt>
                <c:pt idx="39162">
                  <c:v>1.007080078125E-3</c:v>
                </c:pt>
                <c:pt idx="39163">
                  <c:v>1.0068416595458984E-3</c:v>
                </c:pt>
                <c:pt idx="39164">
                  <c:v>1.007080078125E-3</c:v>
                </c:pt>
                <c:pt idx="39165">
                  <c:v>1.007080078125E-3</c:v>
                </c:pt>
                <c:pt idx="39166">
                  <c:v>1.0068416595458984E-3</c:v>
                </c:pt>
                <c:pt idx="39167">
                  <c:v>1.007080078125E-3</c:v>
                </c:pt>
                <c:pt idx="39168">
                  <c:v>1.0080337524414063E-3</c:v>
                </c:pt>
                <c:pt idx="39169">
                  <c:v>1.007080078125E-3</c:v>
                </c:pt>
                <c:pt idx="39170">
                  <c:v>1.0068416595458984E-3</c:v>
                </c:pt>
                <c:pt idx="39171">
                  <c:v>1.007080078125E-3</c:v>
                </c:pt>
                <c:pt idx="39172">
                  <c:v>1.007080078125E-3</c:v>
                </c:pt>
                <c:pt idx="39173">
                  <c:v>1.0068416595458984E-3</c:v>
                </c:pt>
                <c:pt idx="39174">
                  <c:v>1.007080078125E-3</c:v>
                </c:pt>
                <c:pt idx="39175">
                  <c:v>1.007080078125E-3</c:v>
                </c:pt>
                <c:pt idx="39176">
                  <c:v>1.0068416595458984E-3</c:v>
                </c:pt>
                <c:pt idx="39177">
                  <c:v>1.007080078125E-3</c:v>
                </c:pt>
                <c:pt idx="39178">
                  <c:v>1.007080078125E-3</c:v>
                </c:pt>
                <c:pt idx="39179">
                  <c:v>1.0068416595458984E-3</c:v>
                </c:pt>
                <c:pt idx="39180">
                  <c:v>1.0080337524414063E-3</c:v>
                </c:pt>
                <c:pt idx="39181">
                  <c:v>1.007080078125E-3</c:v>
                </c:pt>
                <c:pt idx="39182">
                  <c:v>1.0068416595458984E-3</c:v>
                </c:pt>
                <c:pt idx="39183">
                  <c:v>1.007080078125E-3</c:v>
                </c:pt>
                <c:pt idx="39184">
                  <c:v>1.007080078125E-3</c:v>
                </c:pt>
                <c:pt idx="39185">
                  <c:v>1.0068416595458984E-3</c:v>
                </c:pt>
                <c:pt idx="39186">
                  <c:v>1.007080078125E-3</c:v>
                </c:pt>
                <c:pt idx="39187">
                  <c:v>1.007080078125E-3</c:v>
                </c:pt>
                <c:pt idx="39188">
                  <c:v>1.0068416595458984E-3</c:v>
                </c:pt>
                <c:pt idx="39189">
                  <c:v>1.007080078125E-3</c:v>
                </c:pt>
                <c:pt idx="39190">
                  <c:v>1.007080078125E-3</c:v>
                </c:pt>
                <c:pt idx="39191">
                  <c:v>1.0068416595458984E-3</c:v>
                </c:pt>
                <c:pt idx="39192">
                  <c:v>1.007080078125E-3</c:v>
                </c:pt>
                <c:pt idx="39193">
                  <c:v>1.0080337524414063E-3</c:v>
                </c:pt>
                <c:pt idx="39194">
                  <c:v>1.007080078125E-3</c:v>
                </c:pt>
                <c:pt idx="39195">
                  <c:v>1.0068416595458984E-3</c:v>
                </c:pt>
                <c:pt idx="39196">
                  <c:v>1.007080078125E-3</c:v>
                </c:pt>
                <c:pt idx="39197">
                  <c:v>1.007080078125E-3</c:v>
                </c:pt>
                <c:pt idx="39198">
                  <c:v>1.0068416595458984E-3</c:v>
                </c:pt>
                <c:pt idx="39199">
                  <c:v>1.007080078125E-3</c:v>
                </c:pt>
                <c:pt idx="39200">
                  <c:v>1.007080078125E-3</c:v>
                </c:pt>
                <c:pt idx="39201">
                  <c:v>1.0068416595458984E-3</c:v>
                </c:pt>
                <c:pt idx="39202">
                  <c:v>1.007080078125E-3</c:v>
                </c:pt>
                <c:pt idx="39203">
                  <c:v>1.007080078125E-3</c:v>
                </c:pt>
                <c:pt idx="39204">
                  <c:v>1.0068416595458984E-3</c:v>
                </c:pt>
                <c:pt idx="39205">
                  <c:v>1.0080337524414063E-3</c:v>
                </c:pt>
                <c:pt idx="39206">
                  <c:v>1.007080078125E-3</c:v>
                </c:pt>
                <c:pt idx="39207">
                  <c:v>1.0068416595458984E-3</c:v>
                </c:pt>
                <c:pt idx="39208">
                  <c:v>1.007080078125E-3</c:v>
                </c:pt>
                <c:pt idx="39209">
                  <c:v>1.007080078125E-3</c:v>
                </c:pt>
                <c:pt idx="39210">
                  <c:v>1.0068416595458984E-3</c:v>
                </c:pt>
                <c:pt idx="39211">
                  <c:v>1.007080078125E-3</c:v>
                </c:pt>
                <c:pt idx="39212">
                  <c:v>1.007080078125E-3</c:v>
                </c:pt>
                <c:pt idx="39213">
                  <c:v>1.0068416595458984E-3</c:v>
                </c:pt>
                <c:pt idx="39214">
                  <c:v>1.007080078125E-3</c:v>
                </c:pt>
                <c:pt idx="39215">
                  <c:v>1.007080078125E-3</c:v>
                </c:pt>
                <c:pt idx="39216">
                  <c:v>1.0068416595458984E-3</c:v>
                </c:pt>
                <c:pt idx="39217">
                  <c:v>1.007080078125E-3</c:v>
                </c:pt>
                <c:pt idx="39218">
                  <c:v>1.0080337524414063E-3</c:v>
                </c:pt>
                <c:pt idx="39219">
                  <c:v>1.007080078125E-3</c:v>
                </c:pt>
                <c:pt idx="39220">
                  <c:v>1.0068416595458984E-3</c:v>
                </c:pt>
                <c:pt idx="39221">
                  <c:v>1.007080078125E-3</c:v>
                </c:pt>
                <c:pt idx="39222">
                  <c:v>1.007080078125E-3</c:v>
                </c:pt>
                <c:pt idx="39223">
                  <c:v>1.0068416595458984E-3</c:v>
                </c:pt>
                <c:pt idx="39224">
                  <c:v>1.007080078125E-3</c:v>
                </c:pt>
                <c:pt idx="39225">
                  <c:v>1.007080078125E-3</c:v>
                </c:pt>
                <c:pt idx="39226">
                  <c:v>1.0068416595458984E-3</c:v>
                </c:pt>
                <c:pt idx="39227">
                  <c:v>1.007080078125E-3</c:v>
                </c:pt>
                <c:pt idx="39228">
                  <c:v>1.007080078125E-3</c:v>
                </c:pt>
                <c:pt idx="39229">
                  <c:v>1.0068416595458984E-3</c:v>
                </c:pt>
                <c:pt idx="39230">
                  <c:v>1.0080337524414063E-3</c:v>
                </c:pt>
                <c:pt idx="39231">
                  <c:v>1.007080078125E-3</c:v>
                </c:pt>
                <c:pt idx="39232">
                  <c:v>1.0068416595458984E-3</c:v>
                </c:pt>
                <c:pt idx="39233">
                  <c:v>1.007080078125E-3</c:v>
                </c:pt>
                <c:pt idx="39234">
                  <c:v>1.007080078125E-3</c:v>
                </c:pt>
                <c:pt idx="39235">
                  <c:v>1.0068416595458984E-3</c:v>
                </c:pt>
                <c:pt idx="39236">
                  <c:v>1.007080078125E-3</c:v>
                </c:pt>
                <c:pt idx="39237">
                  <c:v>1.007080078125E-3</c:v>
                </c:pt>
                <c:pt idx="39238">
                  <c:v>1.0068416595458984E-3</c:v>
                </c:pt>
                <c:pt idx="39239">
                  <c:v>1.007080078125E-3</c:v>
                </c:pt>
                <c:pt idx="39240">
                  <c:v>1.007080078125E-3</c:v>
                </c:pt>
                <c:pt idx="39241">
                  <c:v>1.0068416595458984E-3</c:v>
                </c:pt>
                <c:pt idx="39242">
                  <c:v>1.007080078125E-3</c:v>
                </c:pt>
                <c:pt idx="39243">
                  <c:v>1.0080337524414063E-3</c:v>
                </c:pt>
                <c:pt idx="39244">
                  <c:v>1.007080078125E-3</c:v>
                </c:pt>
                <c:pt idx="39245">
                  <c:v>1.0068416595458984E-3</c:v>
                </c:pt>
                <c:pt idx="39246">
                  <c:v>1.007080078125E-3</c:v>
                </c:pt>
                <c:pt idx="39247">
                  <c:v>1.007080078125E-3</c:v>
                </c:pt>
                <c:pt idx="39248">
                  <c:v>1.0068416595458984E-3</c:v>
                </c:pt>
                <c:pt idx="39249">
                  <c:v>1.007080078125E-3</c:v>
                </c:pt>
                <c:pt idx="39250">
                  <c:v>1.007080078125E-3</c:v>
                </c:pt>
                <c:pt idx="39251">
                  <c:v>1.0068416595458984E-3</c:v>
                </c:pt>
                <c:pt idx="39252">
                  <c:v>1.007080078125E-3</c:v>
                </c:pt>
                <c:pt idx="39253">
                  <c:v>1.007080078125E-3</c:v>
                </c:pt>
                <c:pt idx="39254">
                  <c:v>1.0068416595458984E-3</c:v>
                </c:pt>
                <c:pt idx="39255">
                  <c:v>1.0080337524414063E-3</c:v>
                </c:pt>
                <c:pt idx="39256">
                  <c:v>1.007080078125E-3</c:v>
                </c:pt>
                <c:pt idx="39257">
                  <c:v>1.0068416595458984E-3</c:v>
                </c:pt>
                <c:pt idx="39258">
                  <c:v>1.007080078125E-3</c:v>
                </c:pt>
                <c:pt idx="39259">
                  <c:v>1.007080078125E-3</c:v>
                </c:pt>
                <c:pt idx="39260">
                  <c:v>1.0068416595458984E-3</c:v>
                </c:pt>
                <c:pt idx="39261">
                  <c:v>1.007080078125E-3</c:v>
                </c:pt>
                <c:pt idx="39262">
                  <c:v>1.007080078125E-3</c:v>
                </c:pt>
                <c:pt idx="39263">
                  <c:v>1.0068416595458984E-3</c:v>
                </c:pt>
                <c:pt idx="39264">
                  <c:v>1.007080078125E-3</c:v>
                </c:pt>
                <c:pt idx="39265">
                  <c:v>1.007080078125E-3</c:v>
                </c:pt>
                <c:pt idx="39266">
                  <c:v>1.0068416595458984E-3</c:v>
                </c:pt>
                <c:pt idx="39267">
                  <c:v>1.007080078125E-3</c:v>
                </c:pt>
                <c:pt idx="39268">
                  <c:v>1.0080337524414063E-3</c:v>
                </c:pt>
                <c:pt idx="39269">
                  <c:v>1.007080078125E-3</c:v>
                </c:pt>
                <c:pt idx="39270">
                  <c:v>1.0068416595458984E-3</c:v>
                </c:pt>
                <c:pt idx="39271">
                  <c:v>1.007080078125E-3</c:v>
                </c:pt>
                <c:pt idx="39272">
                  <c:v>1.007080078125E-3</c:v>
                </c:pt>
                <c:pt idx="39273">
                  <c:v>1.0068416595458984E-3</c:v>
                </c:pt>
                <c:pt idx="39274">
                  <c:v>1.007080078125E-3</c:v>
                </c:pt>
                <c:pt idx="39275">
                  <c:v>1.007080078125E-3</c:v>
                </c:pt>
                <c:pt idx="39276">
                  <c:v>1.0068416595458984E-3</c:v>
                </c:pt>
                <c:pt idx="39277">
                  <c:v>1.007080078125E-3</c:v>
                </c:pt>
                <c:pt idx="39278">
                  <c:v>1.007080078125E-3</c:v>
                </c:pt>
                <c:pt idx="39279">
                  <c:v>1.0068416595458984E-3</c:v>
                </c:pt>
                <c:pt idx="39280">
                  <c:v>1.0080337524414063E-3</c:v>
                </c:pt>
                <c:pt idx="39281">
                  <c:v>1.007080078125E-3</c:v>
                </c:pt>
                <c:pt idx="39282">
                  <c:v>1.0068416595458984E-3</c:v>
                </c:pt>
                <c:pt idx="39283">
                  <c:v>1.007080078125E-3</c:v>
                </c:pt>
                <c:pt idx="39284">
                  <c:v>1.007080078125E-3</c:v>
                </c:pt>
                <c:pt idx="39285">
                  <c:v>1.0068416595458984E-3</c:v>
                </c:pt>
                <c:pt idx="39286">
                  <c:v>1.007080078125E-3</c:v>
                </c:pt>
                <c:pt idx="39287">
                  <c:v>1.007080078125E-3</c:v>
                </c:pt>
                <c:pt idx="39288">
                  <c:v>1.0068416595458984E-3</c:v>
                </c:pt>
                <c:pt idx="39289">
                  <c:v>1.007080078125E-3</c:v>
                </c:pt>
                <c:pt idx="39290">
                  <c:v>1.007080078125E-3</c:v>
                </c:pt>
                <c:pt idx="39291">
                  <c:v>1.0068416595458984E-3</c:v>
                </c:pt>
                <c:pt idx="39292">
                  <c:v>1.007080078125E-3</c:v>
                </c:pt>
                <c:pt idx="39293">
                  <c:v>1.0080337524414063E-3</c:v>
                </c:pt>
                <c:pt idx="39294">
                  <c:v>1.007080078125E-3</c:v>
                </c:pt>
                <c:pt idx="39295">
                  <c:v>1.0068416595458984E-3</c:v>
                </c:pt>
                <c:pt idx="39296">
                  <c:v>1.007080078125E-3</c:v>
                </c:pt>
                <c:pt idx="39297">
                  <c:v>1.007080078125E-3</c:v>
                </c:pt>
                <c:pt idx="39298">
                  <c:v>1.0068416595458984E-3</c:v>
                </c:pt>
                <c:pt idx="39299">
                  <c:v>1.007080078125E-3</c:v>
                </c:pt>
                <c:pt idx="39300">
                  <c:v>1.007080078125E-3</c:v>
                </c:pt>
                <c:pt idx="39301">
                  <c:v>1.0068416595458984E-3</c:v>
                </c:pt>
                <c:pt idx="39302">
                  <c:v>1.007080078125E-3</c:v>
                </c:pt>
                <c:pt idx="39303">
                  <c:v>1.007080078125E-3</c:v>
                </c:pt>
                <c:pt idx="39304">
                  <c:v>1.0068416595458984E-3</c:v>
                </c:pt>
                <c:pt idx="39305">
                  <c:v>1.0080337524414063E-3</c:v>
                </c:pt>
                <c:pt idx="39306">
                  <c:v>1.007080078125E-3</c:v>
                </c:pt>
                <c:pt idx="39307">
                  <c:v>1.0068416595458984E-3</c:v>
                </c:pt>
                <c:pt idx="39308">
                  <c:v>1.007080078125E-3</c:v>
                </c:pt>
                <c:pt idx="39309">
                  <c:v>1.007080078125E-3</c:v>
                </c:pt>
                <c:pt idx="39310">
                  <c:v>1.0068416595458984E-3</c:v>
                </c:pt>
                <c:pt idx="39311">
                  <c:v>1.007080078125E-3</c:v>
                </c:pt>
                <c:pt idx="39312">
                  <c:v>1.007080078125E-3</c:v>
                </c:pt>
                <c:pt idx="39313">
                  <c:v>1.0068416595458984E-3</c:v>
                </c:pt>
                <c:pt idx="39314">
                  <c:v>1.007080078125E-3</c:v>
                </c:pt>
                <c:pt idx="39315">
                  <c:v>1.007080078125E-3</c:v>
                </c:pt>
                <c:pt idx="39316">
                  <c:v>1.0068416595458984E-3</c:v>
                </c:pt>
                <c:pt idx="39317">
                  <c:v>1.007080078125E-3</c:v>
                </c:pt>
                <c:pt idx="39318">
                  <c:v>1.0080337524414063E-3</c:v>
                </c:pt>
                <c:pt idx="39319">
                  <c:v>1.007080078125E-3</c:v>
                </c:pt>
                <c:pt idx="39320">
                  <c:v>1.0068416595458984E-3</c:v>
                </c:pt>
                <c:pt idx="39321">
                  <c:v>1.007080078125E-3</c:v>
                </c:pt>
                <c:pt idx="39322">
                  <c:v>1.007080078125E-3</c:v>
                </c:pt>
                <c:pt idx="39323">
                  <c:v>1.0068416595458984E-3</c:v>
                </c:pt>
                <c:pt idx="39324">
                  <c:v>1.007080078125E-3</c:v>
                </c:pt>
                <c:pt idx="39325">
                  <c:v>1.007080078125E-3</c:v>
                </c:pt>
                <c:pt idx="39326">
                  <c:v>1.0068416595458984E-3</c:v>
                </c:pt>
                <c:pt idx="39327">
                  <c:v>1.007080078125E-3</c:v>
                </c:pt>
                <c:pt idx="39328">
                  <c:v>1.007080078125E-3</c:v>
                </c:pt>
                <c:pt idx="39329">
                  <c:v>1.0068416595458984E-3</c:v>
                </c:pt>
                <c:pt idx="39330">
                  <c:v>1.0080337524414063E-3</c:v>
                </c:pt>
                <c:pt idx="39331">
                  <c:v>1.007080078125E-3</c:v>
                </c:pt>
                <c:pt idx="39332">
                  <c:v>1.0068416595458984E-3</c:v>
                </c:pt>
                <c:pt idx="39333">
                  <c:v>1.007080078125E-3</c:v>
                </c:pt>
                <c:pt idx="39334">
                  <c:v>1.007080078125E-3</c:v>
                </c:pt>
                <c:pt idx="39335">
                  <c:v>1.0068416595458984E-3</c:v>
                </c:pt>
                <c:pt idx="39336">
                  <c:v>1.007080078125E-3</c:v>
                </c:pt>
                <c:pt idx="39337">
                  <c:v>1.007080078125E-3</c:v>
                </c:pt>
                <c:pt idx="39338">
                  <c:v>1.0068416595458984E-3</c:v>
                </c:pt>
                <c:pt idx="39339">
                  <c:v>1.007080078125E-3</c:v>
                </c:pt>
                <c:pt idx="39340">
                  <c:v>1.007080078125E-3</c:v>
                </c:pt>
                <c:pt idx="39341">
                  <c:v>1.0068416595458984E-3</c:v>
                </c:pt>
                <c:pt idx="39342">
                  <c:v>1.007080078125E-3</c:v>
                </c:pt>
                <c:pt idx="39343">
                  <c:v>1.0080337524414063E-3</c:v>
                </c:pt>
                <c:pt idx="39344">
                  <c:v>1.007080078125E-3</c:v>
                </c:pt>
                <c:pt idx="39345">
                  <c:v>1.0068416595458984E-3</c:v>
                </c:pt>
                <c:pt idx="39346">
                  <c:v>1.007080078125E-3</c:v>
                </c:pt>
                <c:pt idx="39347">
                  <c:v>1.007080078125E-3</c:v>
                </c:pt>
                <c:pt idx="39348">
                  <c:v>1.0068416595458984E-3</c:v>
                </c:pt>
                <c:pt idx="39349">
                  <c:v>1.007080078125E-3</c:v>
                </c:pt>
                <c:pt idx="39350">
                  <c:v>1.007080078125E-3</c:v>
                </c:pt>
                <c:pt idx="39351">
                  <c:v>1.0068416595458984E-3</c:v>
                </c:pt>
                <c:pt idx="39352">
                  <c:v>3.0210018157958984E-3</c:v>
                </c:pt>
                <c:pt idx="39353">
                  <c:v>1.0080337524414063E-3</c:v>
                </c:pt>
                <c:pt idx="39354">
                  <c:v>1.007080078125E-3</c:v>
                </c:pt>
                <c:pt idx="39355">
                  <c:v>1.0068416595458984E-3</c:v>
                </c:pt>
                <c:pt idx="39356">
                  <c:v>1.007080078125E-3</c:v>
                </c:pt>
                <c:pt idx="39357">
                  <c:v>1.007080078125E-3</c:v>
                </c:pt>
                <c:pt idx="39358">
                  <c:v>1.0068416595458984E-3</c:v>
                </c:pt>
                <c:pt idx="39359">
                  <c:v>1.007080078125E-3</c:v>
                </c:pt>
                <c:pt idx="39360">
                  <c:v>1.007080078125E-3</c:v>
                </c:pt>
                <c:pt idx="39361">
                  <c:v>1.0068416595458984E-3</c:v>
                </c:pt>
                <c:pt idx="39362">
                  <c:v>1.007080078125E-3</c:v>
                </c:pt>
                <c:pt idx="39363">
                  <c:v>1.007080078125E-3</c:v>
                </c:pt>
                <c:pt idx="39364">
                  <c:v>1.0068416595458984E-3</c:v>
                </c:pt>
                <c:pt idx="39365">
                  <c:v>1.007080078125E-3</c:v>
                </c:pt>
                <c:pt idx="39366">
                  <c:v>1.0080337524414063E-3</c:v>
                </c:pt>
                <c:pt idx="39367">
                  <c:v>1.007080078125E-3</c:v>
                </c:pt>
                <c:pt idx="39368">
                  <c:v>1.0068416595458984E-3</c:v>
                </c:pt>
                <c:pt idx="39369">
                  <c:v>1.007080078125E-3</c:v>
                </c:pt>
                <c:pt idx="39370">
                  <c:v>1.007080078125E-3</c:v>
                </c:pt>
                <c:pt idx="39371">
                  <c:v>1.0068416595458984E-3</c:v>
                </c:pt>
                <c:pt idx="39372">
                  <c:v>1.007080078125E-3</c:v>
                </c:pt>
                <c:pt idx="39373">
                  <c:v>1.0068416595458984E-3</c:v>
                </c:pt>
                <c:pt idx="39374">
                  <c:v>1.007080078125E-3</c:v>
                </c:pt>
                <c:pt idx="39375">
                  <c:v>1.007080078125E-3</c:v>
                </c:pt>
                <c:pt idx="39376">
                  <c:v>1.0068416595458984E-3</c:v>
                </c:pt>
                <c:pt idx="39377">
                  <c:v>1.007080078125E-3</c:v>
                </c:pt>
                <c:pt idx="39378">
                  <c:v>1.0080337524414063E-3</c:v>
                </c:pt>
                <c:pt idx="39379">
                  <c:v>1.007080078125E-3</c:v>
                </c:pt>
                <c:pt idx="39380">
                  <c:v>1.0068416595458984E-3</c:v>
                </c:pt>
                <c:pt idx="39381">
                  <c:v>1.007080078125E-3</c:v>
                </c:pt>
                <c:pt idx="39382">
                  <c:v>1.007080078125E-3</c:v>
                </c:pt>
                <c:pt idx="39383">
                  <c:v>1.0068416595458984E-3</c:v>
                </c:pt>
                <c:pt idx="39384">
                  <c:v>1.007080078125E-3</c:v>
                </c:pt>
                <c:pt idx="39385">
                  <c:v>1.007080078125E-3</c:v>
                </c:pt>
                <c:pt idx="39386">
                  <c:v>1.0068416595458984E-3</c:v>
                </c:pt>
                <c:pt idx="39387">
                  <c:v>1.007080078125E-3</c:v>
                </c:pt>
                <c:pt idx="39388">
                  <c:v>1.007080078125E-3</c:v>
                </c:pt>
                <c:pt idx="39389">
                  <c:v>1.0068416595458984E-3</c:v>
                </c:pt>
                <c:pt idx="39390">
                  <c:v>1.007080078125E-3</c:v>
                </c:pt>
                <c:pt idx="39391">
                  <c:v>1.0080337524414063E-3</c:v>
                </c:pt>
                <c:pt idx="39392">
                  <c:v>1.007080078125E-3</c:v>
                </c:pt>
                <c:pt idx="39393">
                  <c:v>1.0068416595458984E-3</c:v>
                </c:pt>
                <c:pt idx="39394">
                  <c:v>1.007080078125E-3</c:v>
                </c:pt>
                <c:pt idx="39395">
                  <c:v>1.0068416595458984E-3</c:v>
                </c:pt>
                <c:pt idx="39396">
                  <c:v>1.007080078125E-3</c:v>
                </c:pt>
                <c:pt idx="39397">
                  <c:v>1.007080078125E-3</c:v>
                </c:pt>
                <c:pt idx="39398">
                  <c:v>1.0068416595458984E-3</c:v>
                </c:pt>
                <c:pt idx="39399">
                  <c:v>1.007080078125E-3</c:v>
                </c:pt>
                <c:pt idx="39400">
                  <c:v>1.007080078125E-3</c:v>
                </c:pt>
                <c:pt idx="39401">
                  <c:v>1.0068416595458984E-3</c:v>
                </c:pt>
                <c:pt idx="39402">
                  <c:v>1.007080078125E-3</c:v>
                </c:pt>
                <c:pt idx="39403">
                  <c:v>1.0080337524414063E-3</c:v>
                </c:pt>
                <c:pt idx="39404">
                  <c:v>1.007080078125E-3</c:v>
                </c:pt>
                <c:pt idx="39405">
                  <c:v>1.0068416595458984E-3</c:v>
                </c:pt>
                <c:pt idx="39406">
                  <c:v>1.007080078125E-3</c:v>
                </c:pt>
                <c:pt idx="39407">
                  <c:v>1.007080078125E-3</c:v>
                </c:pt>
                <c:pt idx="39408">
                  <c:v>1.0068416595458984E-3</c:v>
                </c:pt>
                <c:pt idx="39409">
                  <c:v>1.007080078125E-3</c:v>
                </c:pt>
                <c:pt idx="39410">
                  <c:v>1.007080078125E-3</c:v>
                </c:pt>
                <c:pt idx="39411">
                  <c:v>1.0068416595458984E-3</c:v>
                </c:pt>
                <c:pt idx="39412">
                  <c:v>1.007080078125E-3</c:v>
                </c:pt>
                <c:pt idx="39413">
                  <c:v>1.007080078125E-3</c:v>
                </c:pt>
                <c:pt idx="39414">
                  <c:v>1.0068416595458984E-3</c:v>
                </c:pt>
                <c:pt idx="39415">
                  <c:v>1.007080078125E-3</c:v>
                </c:pt>
                <c:pt idx="39416">
                  <c:v>1.0080337524414063E-3</c:v>
                </c:pt>
                <c:pt idx="39417">
                  <c:v>1.0068416595458984E-3</c:v>
                </c:pt>
                <c:pt idx="39418">
                  <c:v>1.007080078125E-3</c:v>
                </c:pt>
                <c:pt idx="39419">
                  <c:v>1.007080078125E-3</c:v>
                </c:pt>
                <c:pt idx="39420">
                  <c:v>1.0068416595458984E-3</c:v>
                </c:pt>
                <c:pt idx="39421">
                  <c:v>1.007080078125E-3</c:v>
                </c:pt>
                <c:pt idx="39422">
                  <c:v>1.007080078125E-3</c:v>
                </c:pt>
                <c:pt idx="39423">
                  <c:v>1.0068416595458984E-3</c:v>
                </c:pt>
                <c:pt idx="39424">
                  <c:v>1.007080078125E-3</c:v>
                </c:pt>
                <c:pt idx="39425">
                  <c:v>1.007080078125E-3</c:v>
                </c:pt>
                <c:pt idx="39426">
                  <c:v>1.0068416595458984E-3</c:v>
                </c:pt>
                <c:pt idx="39427">
                  <c:v>1.007080078125E-3</c:v>
                </c:pt>
                <c:pt idx="39428">
                  <c:v>1.0080337524414063E-3</c:v>
                </c:pt>
                <c:pt idx="39429">
                  <c:v>1.007080078125E-3</c:v>
                </c:pt>
                <c:pt idx="39430">
                  <c:v>1.0068416595458984E-3</c:v>
                </c:pt>
                <c:pt idx="39431">
                  <c:v>1.007080078125E-3</c:v>
                </c:pt>
                <c:pt idx="39432">
                  <c:v>1.007080078125E-3</c:v>
                </c:pt>
                <c:pt idx="39433">
                  <c:v>1.0068416595458984E-3</c:v>
                </c:pt>
                <c:pt idx="39434">
                  <c:v>1.007080078125E-3</c:v>
                </c:pt>
                <c:pt idx="39435">
                  <c:v>1.007080078125E-3</c:v>
                </c:pt>
                <c:pt idx="39436">
                  <c:v>1.0068416595458984E-3</c:v>
                </c:pt>
                <c:pt idx="39437">
                  <c:v>1.007080078125E-3</c:v>
                </c:pt>
                <c:pt idx="39438">
                  <c:v>1.007080078125E-3</c:v>
                </c:pt>
                <c:pt idx="39439">
                  <c:v>1.0068416595458984E-3</c:v>
                </c:pt>
                <c:pt idx="39440">
                  <c:v>1.007080078125E-3</c:v>
                </c:pt>
                <c:pt idx="39441">
                  <c:v>1.0080337524414063E-3</c:v>
                </c:pt>
                <c:pt idx="39442">
                  <c:v>1.0068416595458984E-3</c:v>
                </c:pt>
                <c:pt idx="39443">
                  <c:v>1.007080078125E-3</c:v>
                </c:pt>
                <c:pt idx="39444">
                  <c:v>1.007080078125E-3</c:v>
                </c:pt>
                <c:pt idx="39445">
                  <c:v>1.0068416595458984E-3</c:v>
                </c:pt>
                <c:pt idx="39446">
                  <c:v>1.007080078125E-3</c:v>
                </c:pt>
                <c:pt idx="39447">
                  <c:v>3.0210018157958984E-3</c:v>
                </c:pt>
                <c:pt idx="39448">
                  <c:v>1.007080078125E-3</c:v>
                </c:pt>
                <c:pt idx="39449">
                  <c:v>1.0068416595458984E-3</c:v>
                </c:pt>
                <c:pt idx="39450">
                  <c:v>1.007080078125E-3</c:v>
                </c:pt>
                <c:pt idx="39451">
                  <c:v>1.0080337524414063E-3</c:v>
                </c:pt>
                <c:pt idx="39452">
                  <c:v>1.007080078125E-3</c:v>
                </c:pt>
                <c:pt idx="39453">
                  <c:v>1.0068416595458984E-3</c:v>
                </c:pt>
                <c:pt idx="39454">
                  <c:v>1.007080078125E-3</c:v>
                </c:pt>
                <c:pt idx="39455">
                  <c:v>1.007080078125E-3</c:v>
                </c:pt>
                <c:pt idx="39456">
                  <c:v>1.0068416595458984E-3</c:v>
                </c:pt>
                <c:pt idx="39457">
                  <c:v>1.007080078125E-3</c:v>
                </c:pt>
                <c:pt idx="39458">
                  <c:v>1.007080078125E-3</c:v>
                </c:pt>
                <c:pt idx="39459">
                  <c:v>1.0068416595458984E-3</c:v>
                </c:pt>
                <c:pt idx="39460">
                  <c:v>1.007080078125E-3</c:v>
                </c:pt>
                <c:pt idx="39461">
                  <c:v>1.007080078125E-3</c:v>
                </c:pt>
                <c:pt idx="39462">
                  <c:v>1.0068416595458984E-3</c:v>
                </c:pt>
                <c:pt idx="39463">
                  <c:v>1.007080078125E-3</c:v>
                </c:pt>
                <c:pt idx="39464">
                  <c:v>1.0080337524414063E-3</c:v>
                </c:pt>
                <c:pt idx="39465">
                  <c:v>1.0068416595458984E-3</c:v>
                </c:pt>
                <c:pt idx="39466">
                  <c:v>1.007080078125E-3</c:v>
                </c:pt>
                <c:pt idx="39467">
                  <c:v>1.007080078125E-3</c:v>
                </c:pt>
                <c:pt idx="39468">
                  <c:v>1.0068416595458984E-3</c:v>
                </c:pt>
                <c:pt idx="39469">
                  <c:v>1.007080078125E-3</c:v>
                </c:pt>
                <c:pt idx="39470">
                  <c:v>1.007080078125E-3</c:v>
                </c:pt>
                <c:pt idx="39471">
                  <c:v>1.0068416595458984E-3</c:v>
                </c:pt>
                <c:pt idx="39472">
                  <c:v>1.007080078125E-3</c:v>
                </c:pt>
                <c:pt idx="39473">
                  <c:v>1.007080078125E-3</c:v>
                </c:pt>
                <c:pt idx="39474">
                  <c:v>1.0068416595458984E-3</c:v>
                </c:pt>
                <c:pt idx="39475">
                  <c:v>1.007080078125E-3</c:v>
                </c:pt>
                <c:pt idx="39476">
                  <c:v>1.0080337524414063E-3</c:v>
                </c:pt>
                <c:pt idx="39477">
                  <c:v>1.007080078125E-3</c:v>
                </c:pt>
                <c:pt idx="39478">
                  <c:v>1.0068416595458984E-3</c:v>
                </c:pt>
                <c:pt idx="39479">
                  <c:v>1.007080078125E-3</c:v>
                </c:pt>
                <c:pt idx="39480">
                  <c:v>1.007080078125E-3</c:v>
                </c:pt>
                <c:pt idx="39481">
                  <c:v>1.3091802597045898E-2</c:v>
                </c:pt>
                <c:pt idx="39482">
                  <c:v>1.007080078125E-3</c:v>
                </c:pt>
                <c:pt idx="39483">
                  <c:v>1.007080078125E-3</c:v>
                </c:pt>
                <c:pt idx="39484">
                  <c:v>1.0068416595458984E-3</c:v>
                </c:pt>
                <c:pt idx="39485">
                  <c:v>1.007080078125E-3</c:v>
                </c:pt>
                <c:pt idx="39486">
                  <c:v>1.007080078125E-3</c:v>
                </c:pt>
                <c:pt idx="39487">
                  <c:v>1.0068416595458984E-3</c:v>
                </c:pt>
                <c:pt idx="39488">
                  <c:v>1.007080078125E-3</c:v>
                </c:pt>
                <c:pt idx="39489">
                  <c:v>1.0080337524414063E-3</c:v>
                </c:pt>
                <c:pt idx="39490">
                  <c:v>1.007080078125E-3</c:v>
                </c:pt>
                <c:pt idx="39491">
                  <c:v>1.0068416595458984E-3</c:v>
                </c:pt>
                <c:pt idx="39492">
                  <c:v>1.007080078125E-3</c:v>
                </c:pt>
                <c:pt idx="39493">
                  <c:v>1.007080078125E-3</c:v>
                </c:pt>
                <c:pt idx="39494">
                  <c:v>1.0068416595458984E-3</c:v>
                </c:pt>
                <c:pt idx="39495">
                  <c:v>1.007080078125E-3</c:v>
                </c:pt>
                <c:pt idx="39496">
                  <c:v>1.007080078125E-3</c:v>
                </c:pt>
                <c:pt idx="39497">
                  <c:v>1.0068416595458984E-3</c:v>
                </c:pt>
                <c:pt idx="39498">
                  <c:v>1.007080078125E-3</c:v>
                </c:pt>
                <c:pt idx="39499">
                  <c:v>1.007080078125E-3</c:v>
                </c:pt>
                <c:pt idx="39500">
                  <c:v>1.0068416595458984E-3</c:v>
                </c:pt>
                <c:pt idx="39501">
                  <c:v>1.007080078125E-3</c:v>
                </c:pt>
                <c:pt idx="39502">
                  <c:v>1.0080337524414063E-3</c:v>
                </c:pt>
                <c:pt idx="39503">
                  <c:v>1.0068416595458984E-3</c:v>
                </c:pt>
                <c:pt idx="39504">
                  <c:v>1.007080078125E-3</c:v>
                </c:pt>
                <c:pt idx="39505">
                  <c:v>1.007080078125E-3</c:v>
                </c:pt>
                <c:pt idx="39506">
                  <c:v>1.0068416595458984E-3</c:v>
                </c:pt>
                <c:pt idx="39507">
                  <c:v>1.007080078125E-3</c:v>
                </c:pt>
                <c:pt idx="39508">
                  <c:v>1.007080078125E-3</c:v>
                </c:pt>
                <c:pt idx="39509">
                  <c:v>1.0068416595458984E-3</c:v>
                </c:pt>
                <c:pt idx="39510">
                  <c:v>1.007080078125E-3</c:v>
                </c:pt>
                <c:pt idx="39511">
                  <c:v>1.007080078125E-3</c:v>
                </c:pt>
                <c:pt idx="39512">
                  <c:v>1.0068416595458984E-3</c:v>
                </c:pt>
                <c:pt idx="39513">
                  <c:v>1.007080078125E-3</c:v>
                </c:pt>
                <c:pt idx="39514">
                  <c:v>1.0080337524414063E-3</c:v>
                </c:pt>
                <c:pt idx="39515">
                  <c:v>1.007080078125E-3</c:v>
                </c:pt>
                <c:pt idx="39516">
                  <c:v>1.0068416595458984E-3</c:v>
                </c:pt>
                <c:pt idx="39517">
                  <c:v>1.007080078125E-3</c:v>
                </c:pt>
                <c:pt idx="39518">
                  <c:v>1.007080078125E-3</c:v>
                </c:pt>
                <c:pt idx="39519">
                  <c:v>1.0068416595458984E-3</c:v>
                </c:pt>
                <c:pt idx="39520">
                  <c:v>1.007080078125E-3</c:v>
                </c:pt>
                <c:pt idx="39521">
                  <c:v>1.007080078125E-3</c:v>
                </c:pt>
                <c:pt idx="39522">
                  <c:v>1.0068416595458984E-3</c:v>
                </c:pt>
                <c:pt idx="39523">
                  <c:v>1.007080078125E-3</c:v>
                </c:pt>
                <c:pt idx="39524">
                  <c:v>1.007080078125E-3</c:v>
                </c:pt>
                <c:pt idx="39525">
                  <c:v>1.0068416595458984E-3</c:v>
                </c:pt>
                <c:pt idx="39526">
                  <c:v>1.007080078125E-3</c:v>
                </c:pt>
                <c:pt idx="39527">
                  <c:v>1.0080337524414063E-3</c:v>
                </c:pt>
                <c:pt idx="39528">
                  <c:v>1.0068416595458984E-3</c:v>
                </c:pt>
                <c:pt idx="39529">
                  <c:v>1.007080078125E-3</c:v>
                </c:pt>
                <c:pt idx="39530">
                  <c:v>1.007080078125E-3</c:v>
                </c:pt>
                <c:pt idx="39531">
                  <c:v>1.0068416595458984E-3</c:v>
                </c:pt>
                <c:pt idx="39532">
                  <c:v>1.007080078125E-3</c:v>
                </c:pt>
                <c:pt idx="39533">
                  <c:v>1.007080078125E-3</c:v>
                </c:pt>
                <c:pt idx="39534">
                  <c:v>1.0068416595458984E-3</c:v>
                </c:pt>
                <c:pt idx="39535">
                  <c:v>1.007080078125E-3</c:v>
                </c:pt>
                <c:pt idx="39536">
                  <c:v>1.007080078125E-3</c:v>
                </c:pt>
                <c:pt idx="39537">
                  <c:v>1.0068416595458984E-3</c:v>
                </c:pt>
                <c:pt idx="39538">
                  <c:v>1.007080078125E-3</c:v>
                </c:pt>
                <c:pt idx="39539">
                  <c:v>1.0080337524414063E-3</c:v>
                </c:pt>
                <c:pt idx="39540">
                  <c:v>1.007080078125E-3</c:v>
                </c:pt>
                <c:pt idx="39541">
                  <c:v>1.0068416595458984E-3</c:v>
                </c:pt>
                <c:pt idx="39542">
                  <c:v>1.007080078125E-3</c:v>
                </c:pt>
                <c:pt idx="39543">
                  <c:v>1.007080078125E-3</c:v>
                </c:pt>
                <c:pt idx="39544">
                  <c:v>1.0068416595458984E-3</c:v>
                </c:pt>
                <c:pt idx="39545">
                  <c:v>1.007080078125E-3</c:v>
                </c:pt>
                <c:pt idx="39546">
                  <c:v>1.007080078125E-3</c:v>
                </c:pt>
                <c:pt idx="39547">
                  <c:v>1.0068416595458984E-3</c:v>
                </c:pt>
                <c:pt idx="39548">
                  <c:v>1.007080078125E-3</c:v>
                </c:pt>
                <c:pt idx="39549">
                  <c:v>1.007080078125E-3</c:v>
                </c:pt>
                <c:pt idx="39550">
                  <c:v>1.0068416595458984E-3</c:v>
                </c:pt>
                <c:pt idx="39551">
                  <c:v>1.007080078125E-3</c:v>
                </c:pt>
                <c:pt idx="39552">
                  <c:v>1.0080337524414063E-3</c:v>
                </c:pt>
                <c:pt idx="39553">
                  <c:v>1.0068416595458984E-3</c:v>
                </c:pt>
                <c:pt idx="39554">
                  <c:v>1.007080078125E-3</c:v>
                </c:pt>
                <c:pt idx="39555">
                  <c:v>1.007080078125E-3</c:v>
                </c:pt>
                <c:pt idx="39556">
                  <c:v>1.0068416595458984E-3</c:v>
                </c:pt>
                <c:pt idx="39557">
                  <c:v>1.007080078125E-3</c:v>
                </c:pt>
                <c:pt idx="39558">
                  <c:v>1.007080078125E-3</c:v>
                </c:pt>
                <c:pt idx="39559">
                  <c:v>1.0068416595458984E-3</c:v>
                </c:pt>
                <c:pt idx="39560">
                  <c:v>1.007080078125E-3</c:v>
                </c:pt>
                <c:pt idx="39561">
                  <c:v>1.007080078125E-3</c:v>
                </c:pt>
                <c:pt idx="39562">
                  <c:v>1.0068416595458984E-3</c:v>
                </c:pt>
                <c:pt idx="39563">
                  <c:v>1.007080078125E-3</c:v>
                </c:pt>
                <c:pt idx="39564">
                  <c:v>1.0080337524414063E-3</c:v>
                </c:pt>
                <c:pt idx="39565">
                  <c:v>1.007080078125E-3</c:v>
                </c:pt>
                <c:pt idx="39566">
                  <c:v>1.0068416595458984E-3</c:v>
                </c:pt>
                <c:pt idx="39567">
                  <c:v>1.007080078125E-3</c:v>
                </c:pt>
                <c:pt idx="39568">
                  <c:v>1.007080078125E-3</c:v>
                </c:pt>
                <c:pt idx="39569">
                  <c:v>1.0068416595458984E-3</c:v>
                </c:pt>
                <c:pt idx="39570">
                  <c:v>1.007080078125E-3</c:v>
                </c:pt>
                <c:pt idx="39571">
                  <c:v>1.007080078125E-3</c:v>
                </c:pt>
                <c:pt idx="39572">
                  <c:v>1.0068416595458984E-3</c:v>
                </c:pt>
                <c:pt idx="39573">
                  <c:v>1.007080078125E-3</c:v>
                </c:pt>
                <c:pt idx="39574">
                  <c:v>1.007080078125E-3</c:v>
                </c:pt>
                <c:pt idx="39575">
                  <c:v>1.0068416595458984E-3</c:v>
                </c:pt>
                <c:pt idx="39576">
                  <c:v>1.007080078125E-3</c:v>
                </c:pt>
                <c:pt idx="39577">
                  <c:v>1.0080337524414063E-3</c:v>
                </c:pt>
                <c:pt idx="39578">
                  <c:v>1.0068416595458984E-3</c:v>
                </c:pt>
                <c:pt idx="39579">
                  <c:v>1.007080078125E-3</c:v>
                </c:pt>
                <c:pt idx="39580">
                  <c:v>1.007080078125E-3</c:v>
                </c:pt>
                <c:pt idx="39581">
                  <c:v>1.0068416595458984E-3</c:v>
                </c:pt>
                <c:pt idx="39582">
                  <c:v>1.007080078125E-3</c:v>
                </c:pt>
                <c:pt idx="39583">
                  <c:v>1.007080078125E-3</c:v>
                </c:pt>
                <c:pt idx="39584">
                  <c:v>1.0068416595458984E-3</c:v>
                </c:pt>
                <c:pt idx="39585">
                  <c:v>1.007080078125E-3</c:v>
                </c:pt>
                <c:pt idx="39586">
                  <c:v>1.007080078125E-3</c:v>
                </c:pt>
                <c:pt idx="39587">
                  <c:v>1.0068416595458984E-3</c:v>
                </c:pt>
                <c:pt idx="39588">
                  <c:v>1.007080078125E-3</c:v>
                </c:pt>
                <c:pt idx="39589">
                  <c:v>1.0080337524414063E-3</c:v>
                </c:pt>
                <c:pt idx="39590">
                  <c:v>1.007080078125E-3</c:v>
                </c:pt>
                <c:pt idx="39591">
                  <c:v>1.0068416595458984E-3</c:v>
                </c:pt>
                <c:pt idx="39592">
                  <c:v>1.007080078125E-3</c:v>
                </c:pt>
                <c:pt idx="39593">
                  <c:v>1.007080078125E-3</c:v>
                </c:pt>
                <c:pt idx="39594">
                  <c:v>1.0068416595458984E-3</c:v>
                </c:pt>
                <c:pt idx="39595">
                  <c:v>1.007080078125E-3</c:v>
                </c:pt>
                <c:pt idx="39596">
                  <c:v>1.007080078125E-3</c:v>
                </c:pt>
                <c:pt idx="39597">
                  <c:v>1.0068416595458984E-3</c:v>
                </c:pt>
                <c:pt idx="39598">
                  <c:v>1.007080078125E-3</c:v>
                </c:pt>
                <c:pt idx="39599">
                  <c:v>1.007080078125E-3</c:v>
                </c:pt>
                <c:pt idx="39600">
                  <c:v>1.0068416595458984E-3</c:v>
                </c:pt>
                <c:pt idx="39601">
                  <c:v>1.007080078125E-3</c:v>
                </c:pt>
                <c:pt idx="39602">
                  <c:v>1.0080337524414063E-3</c:v>
                </c:pt>
                <c:pt idx="39603">
                  <c:v>1.0068416595458984E-3</c:v>
                </c:pt>
                <c:pt idx="39604">
                  <c:v>1.007080078125E-3</c:v>
                </c:pt>
                <c:pt idx="39605">
                  <c:v>1.007080078125E-3</c:v>
                </c:pt>
                <c:pt idx="39606">
                  <c:v>1.0068416595458984E-3</c:v>
                </c:pt>
                <c:pt idx="39607">
                  <c:v>1.007080078125E-3</c:v>
                </c:pt>
                <c:pt idx="39608">
                  <c:v>1.007080078125E-3</c:v>
                </c:pt>
                <c:pt idx="39609">
                  <c:v>1.0068416595458984E-3</c:v>
                </c:pt>
                <c:pt idx="39610">
                  <c:v>1.007080078125E-3</c:v>
                </c:pt>
                <c:pt idx="39611">
                  <c:v>1.007080078125E-3</c:v>
                </c:pt>
                <c:pt idx="39612">
                  <c:v>1.0068416595458984E-3</c:v>
                </c:pt>
                <c:pt idx="39613">
                  <c:v>1.007080078125E-3</c:v>
                </c:pt>
                <c:pt idx="39614">
                  <c:v>1.0080337524414063E-3</c:v>
                </c:pt>
                <c:pt idx="39615">
                  <c:v>1.007080078125E-3</c:v>
                </c:pt>
                <c:pt idx="39616">
                  <c:v>1.0068416595458984E-3</c:v>
                </c:pt>
                <c:pt idx="39617">
                  <c:v>1.007080078125E-3</c:v>
                </c:pt>
                <c:pt idx="39618">
                  <c:v>1.007080078125E-3</c:v>
                </c:pt>
                <c:pt idx="39619">
                  <c:v>1.0068416595458984E-3</c:v>
                </c:pt>
                <c:pt idx="39620">
                  <c:v>1.007080078125E-3</c:v>
                </c:pt>
                <c:pt idx="39621">
                  <c:v>1.007080078125E-3</c:v>
                </c:pt>
                <c:pt idx="39622">
                  <c:v>1.0068416595458984E-3</c:v>
                </c:pt>
                <c:pt idx="39623">
                  <c:v>1.007080078125E-3</c:v>
                </c:pt>
                <c:pt idx="39624">
                  <c:v>1.007080078125E-3</c:v>
                </c:pt>
                <c:pt idx="39625">
                  <c:v>1.0068416595458984E-3</c:v>
                </c:pt>
                <c:pt idx="39626">
                  <c:v>1.0080337524414063E-3</c:v>
                </c:pt>
                <c:pt idx="39627">
                  <c:v>1.007080078125E-3</c:v>
                </c:pt>
                <c:pt idx="39628">
                  <c:v>1.0068416595458984E-3</c:v>
                </c:pt>
                <c:pt idx="39629">
                  <c:v>1.007080078125E-3</c:v>
                </c:pt>
                <c:pt idx="39630">
                  <c:v>1.007080078125E-3</c:v>
                </c:pt>
                <c:pt idx="39631">
                  <c:v>1.0068416595458984E-3</c:v>
                </c:pt>
                <c:pt idx="39632">
                  <c:v>1.007080078125E-3</c:v>
                </c:pt>
                <c:pt idx="39633">
                  <c:v>1.007080078125E-3</c:v>
                </c:pt>
                <c:pt idx="39634">
                  <c:v>1.0068416595458984E-3</c:v>
                </c:pt>
                <c:pt idx="39635">
                  <c:v>1.007080078125E-3</c:v>
                </c:pt>
                <c:pt idx="39636">
                  <c:v>1.007080078125E-3</c:v>
                </c:pt>
                <c:pt idx="39637">
                  <c:v>1.0068416595458984E-3</c:v>
                </c:pt>
                <c:pt idx="39638">
                  <c:v>1.007080078125E-3</c:v>
                </c:pt>
                <c:pt idx="39639">
                  <c:v>1.0080337524414063E-3</c:v>
                </c:pt>
                <c:pt idx="39640">
                  <c:v>1.007080078125E-3</c:v>
                </c:pt>
                <c:pt idx="39641">
                  <c:v>1.0068416595458984E-3</c:v>
                </c:pt>
                <c:pt idx="39642">
                  <c:v>1.007080078125E-3</c:v>
                </c:pt>
                <c:pt idx="39643">
                  <c:v>1.007080078125E-3</c:v>
                </c:pt>
                <c:pt idx="39644">
                  <c:v>1.0068416595458984E-3</c:v>
                </c:pt>
                <c:pt idx="39645">
                  <c:v>1.007080078125E-3</c:v>
                </c:pt>
                <c:pt idx="39646">
                  <c:v>1.007080078125E-3</c:v>
                </c:pt>
                <c:pt idx="39647">
                  <c:v>1.0068416595458984E-3</c:v>
                </c:pt>
                <c:pt idx="39648">
                  <c:v>1.007080078125E-3</c:v>
                </c:pt>
                <c:pt idx="39649">
                  <c:v>1.007080078125E-3</c:v>
                </c:pt>
                <c:pt idx="39650">
                  <c:v>1.0068416595458984E-3</c:v>
                </c:pt>
                <c:pt idx="39651">
                  <c:v>1.0080337524414063E-3</c:v>
                </c:pt>
                <c:pt idx="39652">
                  <c:v>1.007080078125E-3</c:v>
                </c:pt>
                <c:pt idx="39653">
                  <c:v>1.0068416595458984E-3</c:v>
                </c:pt>
                <c:pt idx="39654">
                  <c:v>1.007080078125E-3</c:v>
                </c:pt>
                <c:pt idx="39655">
                  <c:v>1.007080078125E-3</c:v>
                </c:pt>
                <c:pt idx="39656">
                  <c:v>1.0068416595458984E-3</c:v>
                </c:pt>
                <c:pt idx="39657">
                  <c:v>1.007080078125E-3</c:v>
                </c:pt>
                <c:pt idx="39658">
                  <c:v>1.007080078125E-3</c:v>
                </c:pt>
                <c:pt idx="39659">
                  <c:v>1.0068416595458984E-3</c:v>
                </c:pt>
                <c:pt idx="39660">
                  <c:v>1.007080078125E-3</c:v>
                </c:pt>
                <c:pt idx="39661">
                  <c:v>1.007080078125E-3</c:v>
                </c:pt>
                <c:pt idx="39662">
                  <c:v>1.0068416595458984E-3</c:v>
                </c:pt>
                <c:pt idx="39663">
                  <c:v>1.007080078125E-3</c:v>
                </c:pt>
                <c:pt idx="39664">
                  <c:v>1.0080337524414063E-3</c:v>
                </c:pt>
                <c:pt idx="39665">
                  <c:v>1.007080078125E-3</c:v>
                </c:pt>
                <c:pt idx="39666">
                  <c:v>1.0068416595458984E-3</c:v>
                </c:pt>
                <c:pt idx="39667">
                  <c:v>1.007080078125E-3</c:v>
                </c:pt>
                <c:pt idx="39668">
                  <c:v>1.007080078125E-3</c:v>
                </c:pt>
                <c:pt idx="39669">
                  <c:v>1.0068416595458984E-3</c:v>
                </c:pt>
                <c:pt idx="39670">
                  <c:v>1.007080078125E-3</c:v>
                </c:pt>
                <c:pt idx="39671">
                  <c:v>1.007080078125E-3</c:v>
                </c:pt>
                <c:pt idx="39672">
                  <c:v>1.0068416595458984E-3</c:v>
                </c:pt>
                <c:pt idx="39673">
                  <c:v>1.007080078125E-3</c:v>
                </c:pt>
                <c:pt idx="39674">
                  <c:v>1.007080078125E-3</c:v>
                </c:pt>
                <c:pt idx="39675">
                  <c:v>1.0068416595458984E-3</c:v>
                </c:pt>
                <c:pt idx="39676">
                  <c:v>1.0080337524414063E-3</c:v>
                </c:pt>
                <c:pt idx="39677">
                  <c:v>1.007080078125E-3</c:v>
                </c:pt>
                <c:pt idx="39678">
                  <c:v>1.0068416595458984E-3</c:v>
                </c:pt>
                <c:pt idx="39679">
                  <c:v>1.007080078125E-3</c:v>
                </c:pt>
                <c:pt idx="39680">
                  <c:v>1.007080078125E-3</c:v>
                </c:pt>
                <c:pt idx="39681">
                  <c:v>1.0068416595458984E-3</c:v>
                </c:pt>
                <c:pt idx="39682">
                  <c:v>1.007080078125E-3</c:v>
                </c:pt>
                <c:pt idx="39683">
                  <c:v>1.007080078125E-3</c:v>
                </c:pt>
                <c:pt idx="39684">
                  <c:v>1.0068416595458984E-3</c:v>
                </c:pt>
                <c:pt idx="39685">
                  <c:v>1.007080078125E-3</c:v>
                </c:pt>
                <c:pt idx="39686">
                  <c:v>1.007080078125E-3</c:v>
                </c:pt>
                <c:pt idx="39687">
                  <c:v>1.0068416595458984E-3</c:v>
                </c:pt>
                <c:pt idx="39688">
                  <c:v>1.007080078125E-3</c:v>
                </c:pt>
                <c:pt idx="39689">
                  <c:v>1.0080337524414063E-3</c:v>
                </c:pt>
                <c:pt idx="39690">
                  <c:v>1.007080078125E-3</c:v>
                </c:pt>
                <c:pt idx="39691">
                  <c:v>1.0068416595458984E-3</c:v>
                </c:pt>
                <c:pt idx="39692">
                  <c:v>1.007080078125E-3</c:v>
                </c:pt>
                <c:pt idx="39693">
                  <c:v>1.007080078125E-3</c:v>
                </c:pt>
                <c:pt idx="39694">
                  <c:v>1.0068416595458984E-3</c:v>
                </c:pt>
                <c:pt idx="39695">
                  <c:v>1.007080078125E-3</c:v>
                </c:pt>
                <c:pt idx="39696">
                  <c:v>1.007080078125E-3</c:v>
                </c:pt>
                <c:pt idx="39697">
                  <c:v>1.0068416595458984E-3</c:v>
                </c:pt>
                <c:pt idx="39698">
                  <c:v>1.007080078125E-3</c:v>
                </c:pt>
                <c:pt idx="39699">
                  <c:v>1.007080078125E-3</c:v>
                </c:pt>
                <c:pt idx="39700">
                  <c:v>1.0068416595458984E-3</c:v>
                </c:pt>
                <c:pt idx="39701">
                  <c:v>1.0080337524414063E-3</c:v>
                </c:pt>
                <c:pt idx="39702">
                  <c:v>1.007080078125E-3</c:v>
                </c:pt>
                <c:pt idx="39703">
                  <c:v>1.0068416595458984E-3</c:v>
                </c:pt>
                <c:pt idx="39704">
                  <c:v>1.007080078125E-3</c:v>
                </c:pt>
                <c:pt idx="39705">
                  <c:v>1.007080078125E-3</c:v>
                </c:pt>
                <c:pt idx="39706">
                  <c:v>1.0068416595458984E-3</c:v>
                </c:pt>
                <c:pt idx="39707">
                  <c:v>1.007080078125E-3</c:v>
                </c:pt>
                <c:pt idx="39708">
                  <c:v>1.007080078125E-3</c:v>
                </c:pt>
                <c:pt idx="39709">
                  <c:v>1.0068416595458984E-3</c:v>
                </c:pt>
                <c:pt idx="39710">
                  <c:v>1.007080078125E-3</c:v>
                </c:pt>
                <c:pt idx="39711">
                  <c:v>1.007080078125E-3</c:v>
                </c:pt>
                <c:pt idx="39712">
                  <c:v>1.0068416595458984E-3</c:v>
                </c:pt>
                <c:pt idx="39713">
                  <c:v>1.007080078125E-3</c:v>
                </c:pt>
                <c:pt idx="39714">
                  <c:v>1.0080337524414063E-3</c:v>
                </c:pt>
                <c:pt idx="39715">
                  <c:v>1.007080078125E-3</c:v>
                </c:pt>
                <c:pt idx="39716">
                  <c:v>1.0068416595458984E-3</c:v>
                </c:pt>
                <c:pt idx="39717">
                  <c:v>1.007080078125E-3</c:v>
                </c:pt>
                <c:pt idx="39718">
                  <c:v>1.007080078125E-3</c:v>
                </c:pt>
                <c:pt idx="39719">
                  <c:v>1.0068416595458984E-3</c:v>
                </c:pt>
                <c:pt idx="39720">
                  <c:v>1.007080078125E-3</c:v>
                </c:pt>
                <c:pt idx="39721">
                  <c:v>1.007080078125E-3</c:v>
                </c:pt>
                <c:pt idx="39722">
                  <c:v>1.0068416595458984E-3</c:v>
                </c:pt>
                <c:pt idx="39723">
                  <c:v>1.007080078125E-3</c:v>
                </c:pt>
                <c:pt idx="39724">
                  <c:v>1.007080078125E-3</c:v>
                </c:pt>
                <c:pt idx="39725">
                  <c:v>1.0068416595458984E-3</c:v>
                </c:pt>
                <c:pt idx="39726">
                  <c:v>1.0080337524414063E-3</c:v>
                </c:pt>
                <c:pt idx="39727">
                  <c:v>1.007080078125E-3</c:v>
                </c:pt>
                <c:pt idx="39728">
                  <c:v>1.0068416595458984E-3</c:v>
                </c:pt>
                <c:pt idx="39729">
                  <c:v>1.007080078125E-3</c:v>
                </c:pt>
                <c:pt idx="39730">
                  <c:v>1.007080078125E-3</c:v>
                </c:pt>
                <c:pt idx="39731">
                  <c:v>1.0068416595458984E-3</c:v>
                </c:pt>
                <c:pt idx="39732">
                  <c:v>1.007080078125E-3</c:v>
                </c:pt>
                <c:pt idx="39733">
                  <c:v>1.007080078125E-3</c:v>
                </c:pt>
                <c:pt idx="39734">
                  <c:v>1.0068416595458984E-3</c:v>
                </c:pt>
                <c:pt idx="39735">
                  <c:v>1.007080078125E-3</c:v>
                </c:pt>
                <c:pt idx="39736">
                  <c:v>1.007080078125E-3</c:v>
                </c:pt>
                <c:pt idx="39737">
                  <c:v>1.0068416595458984E-3</c:v>
                </c:pt>
                <c:pt idx="39738">
                  <c:v>1.007080078125E-3</c:v>
                </c:pt>
                <c:pt idx="39739">
                  <c:v>1.0080337524414063E-3</c:v>
                </c:pt>
                <c:pt idx="39740">
                  <c:v>1.007080078125E-3</c:v>
                </c:pt>
                <c:pt idx="39741">
                  <c:v>1.0068416595458984E-3</c:v>
                </c:pt>
                <c:pt idx="39742">
                  <c:v>1.007080078125E-3</c:v>
                </c:pt>
                <c:pt idx="39743">
                  <c:v>1.007080078125E-3</c:v>
                </c:pt>
                <c:pt idx="39744">
                  <c:v>1.0068416595458984E-3</c:v>
                </c:pt>
                <c:pt idx="39745">
                  <c:v>1.007080078125E-3</c:v>
                </c:pt>
                <c:pt idx="39746">
                  <c:v>1.007080078125E-3</c:v>
                </c:pt>
                <c:pt idx="39747">
                  <c:v>1.0068416595458984E-3</c:v>
                </c:pt>
                <c:pt idx="39748">
                  <c:v>1.007080078125E-3</c:v>
                </c:pt>
                <c:pt idx="39749">
                  <c:v>1.007080078125E-3</c:v>
                </c:pt>
                <c:pt idx="39750">
                  <c:v>1.0068416595458984E-3</c:v>
                </c:pt>
                <c:pt idx="39751">
                  <c:v>1.0080337524414063E-3</c:v>
                </c:pt>
                <c:pt idx="39752">
                  <c:v>1.007080078125E-3</c:v>
                </c:pt>
                <c:pt idx="39753">
                  <c:v>1.0068416595458984E-3</c:v>
                </c:pt>
                <c:pt idx="39754">
                  <c:v>1.007080078125E-3</c:v>
                </c:pt>
                <c:pt idx="39755">
                  <c:v>1.007080078125E-3</c:v>
                </c:pt>
                <c:pt idx="39756">
                  <c:v>1.0068416595458984E-3</c:v>
                </c:pt>
                <c:pt idx="39757">
                  <c:v>1.007080078125E-3</c:v>
                </c:pt>
                <c:pt idx="39758">
                  <c:v>1.007080078125E-3</c:v>
                </c:pt>
                <c:pt idx="39759">
                  <c:v>1.0068416595458984E-3</c:v>
                </c:pt>
                <c:pt idx="39760">
                  <c:v>1.007080078125E-3</c:v>
                </c:pt>
                <c:pt idx="39761">
                  <c:v>1.007080078125E-3</c:v>
                </c:pt>
                <c:pt idx="39762">
                  <c:v>1.0068416595458984E-3</c:v>
                </c:pt>
                <c:pt idx="39763">
                  <c:v>1.007080078125E-3</c:v>
                </c:pt>
                <c:pt idx="39764">
                  <c:v>1.0080337524414063E-3</c:v>
                </c:pt>
                <c:pt idx="39765">
                  <c:v>1.007080078125E-3</c:v>
                </c:pt>
                <c:pt idx="39766">
                  <c:v>1.0068416595458984E-3</c:v>
                </c:pt>
                <c:pt idx="39767">
                  <c:v>1.007080078125E-3</c:v>
                </c:pt>
                <c:pt idx="39768">
                  <c:v>1.007080078125E-3</c:v>
                </c:pt>
                <c:pt idx="39769">
                  <c:v>1.0068416595458984E-3</c:v>
                </c:pt>
                <c:pt idx="39770">
                  <c:v>1.007080078125E-3</c:v>
                </c:pt>
                <c:pt idx="39771">
                  <c:v>1.007080078125E-3</c:v>
                </c:pt>
                <c:pt idx="39772">
                  <c:v>1.0068416595458984E-3</c:v>
                </c:pt>
                <c:pt idx="39773">
                  <c:v>1.007080078125E-3</c:v>
                </c:pt>
                <c:pt idx="39774">
                  <c:v>1.007080078125E-3</c:v>
                </c:pt>
                <c:pt idx="39775">
                  <c:v>1.0068416595458984E-3</c:v>
                </c:pt>
                <c:pt idx="39776">
                  <c:v>1.0080337524414063E-3</c:v>
                </c:pt>
                <c:pt idx="39777">
                  <c:v>1.007080078125E-3</c:v>
                </c:pt>
                <c:pt idx="39778">
                  <c:v>1.0068416595458984E-3</c:v>
                </c:pt>
                <c:pt idx="39779">
                  <c:v>1.007080078125E-3</c:v>
                </c:pt>
                <c:pt idx="39780">
                  <c:v>1.007080078125E-3</c:v>
                </c:pt>
                <c:pt idx="39781">
                  <c:v>1.0068416595458984E-3</c:v>
                </c:pt>
                <c:pt idx="39782">
                  <c:v>1.007080078125E-3</c:v>
                </c:pt>
                <c:pt idx="39783">
                  <c:v>1.007080078125E-3</c:v>
                </c:pt>
                <c:pt idx="39784">
                  <c:v>1.0068416595458984E-3</c:v>
                </c:pt>
                <c:pt idx="39785">
                  <c:v>1.007080078125E-3</c:v>
                </c:pt>
                <c:pt idx="39786">
                  <c:v>1.007080078125E-3</c:v>
                </c:pt>
                <c:pt idx="39787">
                  <c:v>1.0068416595458984E-3</c:v>
                </c:pt>
                <c:pt idx="39788">
                  <c:v>1.007080078125E-3</c:v>
                </c:pt>
                <c:pt idx="39789">
                  <c:v>1.0080337524414063E-3</c:v>
                </c:pt>
                <c:pt idx="39790">
                  <c:v>1.007080078125E-3</c:v>
                </c:pt>
                <c:pt idx="39791">
                  <c:v>1.0068416595458984E-3</c:v>
                </c:pt>
                <c:pt idx="39792">
                  <c:v>1.007080078125E-3</c:v>
                </c:pt>
                <c:pt idx="39793">
                  <c:v>1.007080078125E-3</c:v>
                </c:pt>
                <c:pt idx="39794">
                  <c:v>1.0068416595458984E-3</c:v>
                </c:pt>
                <c:pt idx="39795">
                  <c:v>1.007080078125E-3</c:v>
                </c:pt>
                <c:pt idx="39796">
                  <c:v>1.007080078125E-3</c:v>
                </c:pt>
                <c:pt idx="39797">
                  <c:v>1.0068416595458984E-3</c:v>
                </c:pt>
                <c:pt idx="39798">
                  <c:v>1.007080078125E-3</c:v>
                </c:pt>
                <c:pt idx="39799">
                  <c:v>1.007080078125E-3</c:v>
                </c:pt>
                <c:pt idx="39800">
                  <c:v>1.0068416595458984E-3</c:v>
                </c:pt>
                <c:pt idx="39801">
                  <c:v>1.0080337524414063E-3</c:v>
                </c:pt>
                <c:pt idx="39802">
                  <c:v>1.007080078125E-3</c:v>
                </c:pt>
                <c:pt idx="39803">
                  <c:v>1.0068416595458984E-3</c:v>
                </c:pt>
                <c:pt idx="39804">
                  <c:v>1.007080078125E-3</c:v>
                </c:pt>
                <c:pt idx="39805">
                  <c:v>1.007080078125E-3</c:v>
                </c:pt>
                <c:pt idx="39806">
                  <c:v>1.0068416595458984E-3</c:v>
                </c:pt>
                <c:pt idx="39807">
                  <c:v>1.007080078125E-3</c:v>
                </c:pt>
                <c:pt idx="39808">
                  <c:v>1.007080078125E-3</c:v>
                </c:pt>
                <c:pt idx="39809">
                  <c:v>1.0068416595458984E-3</c:v>
                </c:pt>
                <c:pt idx="39810">
                  <c:v>1.007080078125E-3</c:v>
                </c:pt>
                <c:pt idx="39811">
                  <c:v>1.007080078125E-3</c:v>
                </c:pt>
                <c:pt idx="39812">
                  <c:v>1.0068416595458984E-3</c:v>
                </c:pt>
                <c:pt idx="39813">
                  <c:v>1.007080078125E-3</c:v>
                </c:pt>
                <c:pt idx="39814">
                  <c:v>1.0080337524414063E-3</c:v>
                </c:pt>
                <c:pt idx="39815">
                  <c:v>1.007080078125E-3</c:v>
                </c:pt>
                <c:pt idx="39816">
                  <c:v>1.0068416595458984E-3</c:v>
                </c:pt>
                <c:pt idx="39817">
                  <c:v>1.007080078125E-3</c:v>
                </c:pt>
                <c:pt idx="39818">
                  <c:v>1.007080078125E-3</c:v>
                </c:pt>
                <c:pt idx="39819">
                  <c:v>1.0068416595458984E-3</c:v>
                </c:pt>
                <c:pt idx="39820">
                  <c:v>1.007080078125E-3</c:v>
                </c:pt>
                <c:pt idx="39821">
                  <c:v>1.007080078125E-3</c:v>
                </c:pt>
                <c:pt idx="39822">
                  <c:v>1.0068416595458984E-3</c:v>
                </c:pt>
                <c:pt idx="39823">
                  <c:v>1.007080078125E-3</c:v>
                </c:pt>
                <c:pt idx="39824">
                  <c:v>1.007080078125E-3</c:v>
                </c:pt>
                <c:pt idx="39825">
                  <c:v>1.0068416595458984E-3</c:v>
                </c:pt>
                <c:pt idx="39826">
                  <c:v>1.0080337524414063E-3</c:v>
                </c:pt>
                <c:pt idx="39827">
                  <c:v>1.007080078125E-3</c:v>
                </c:pt>
                <c:pt idx="39828">
                  <c:v>1.0068416595458984E-3</c:v>
                </c:pt>
                <c:pt idx="39829">
                  <c:v>1.007080078125E-3</c:v>
                </c:pt>
                <c:pt idx="39830">
                  <c:v>1.007080078125E-3</c:v>
                </c:pt>
                <c:pt idx="39831">
                  <c:v>1.0068416595458984E-3</c:v>
                </c:pt>
                <c:pt idx="39832">
                  <c:v>1.007080078125E-3</c:v>
                </c:pt>
                <c:pt idx="39833">
                  <c:v>1.007080078125E-3</c:v>
                </c:pt>
                <c:pt idx="39834">
                  <c:v>1.0068416595458984E-3</c:v>
                </c:pt>
                <c:pt idx="39835">
                  <c:v>1.007080078125E-3</c:v>
                </c:pt>
                <c:pt idx="39836">
                  <c:v>1.007080078125E-3</c:v>
                </c:pt>
                <c:pt idx="39837">
                  <c:v>1.0068416595458984E-3</c:v>
                </c:pt>
                <c:pt idx="39838">
                  <c:v>1.007080078125E-3</c:v>
                </c:pt>
                <c:pt idx="39839">
                  <c:v>1.0080337524414063E-3</c:v>
                </c:pt>
                <c:pt idx="39840">
                  <c:v>1.007080078125E-3</c:v>
                </c:pt>
                <c:pt idx="39841">
                  <c:v>1.0068416595458984E-3</c:v>
                </c:pt>
                <c:pt idx="39842">
                  <c:v>1.007080078125E-3</c:v>
                </c:pt>
                <c:pt idx="39843">
                  <c:v>1.007080078125E-3</c:v>
                </c:pt>
                <c:pt idx="39844">
                  <c:v>1.0068416595458984E-3</c:v>
                </c:pt>
                <c:pt idx="39845">
                  <c:v>1.007080078125E-3</c:v>
                </c:pt>
                <c:pt idx="39846">
                  <c:v>1.007080078125E-3</c:v>
                </c:pt>
                <c:pt idx="39847">
                  <c:v>1.0068416595458984E-3</c:v>
                </c:pt>
                <c:pt idx="39848">
                  <c:v>1.007080078125E-3</c:v>
                </c:pt>
                <c:pt idx="39849">
                  <c:v>1.0068416595458984E-3</c:v>
                </c:pt>
                <c:pt idx="39850">
                  <c:v>1.007080078125E-3</c:v>
                </c:pt>
                <c:pt idx="39851">
                  <c:v>1.0080337524414063E-3</c:v>
                </c:pt>
                <c:pt idx="39852">
                  <c:v>1.007080078125E-3</c:v>
                </c:pt>
                <c:pt idx="39853">
                  <c:v>1.0068416595458984E-3</c:v>
                </c:pt>
                <c:pt idx="39854">
                  <c:v>1.007080078125E-3</c:v>
                </c:pt>
                <c:pt idx="39855">
                  <c:v>1.007080078125E-3</c:v>
                </c:pt>
                <c:pt idx="39856">
                  <c:v>1.0068416595458984E-3</c:v>
                </c:pt>
                <c:pt idx="39857">
                  <c:v>1.007080078125E-3</c:v>
                </c:pt>
                <c:pt idx="39858">
                  <c:v>1.007080078125E-3</c:v>
                </c:pt>
                <c:pt idx="39859">
                  <c:v>1.0068416595458984E-3</c:v>
                </c:pt>
                <c:pt idx="39860">
                  <c:v>1.007080078125E-3</c:v>
                </c:pt>
                <c:pt idx="39861">
                  <c:v>1.007080078125E-3</c:v>
                </c:pt>
                <c:pt idx="39862">
                  <c:v>1.0068416595458984E-3</c:v>
                </c:pt>
                <c:pt idx="39863">
                  <c:v>1.007080078125E-3</c:v>
                </c:pt>
                <c:pt idx="39864">
                  <c:v>1.0080337524414063E-3</c:v>
                </c:pt>
                <c:pt idx="39865">
                  <c:v>1.007080078125E-3</c:v>
                </c:pt>
                <c:pt idx="39866">
                  <c:v>1.0068416595458984E-3</c:v>
                </c:pt>
                <c:pt idx="39867">
                  <c:v>1.007080078125E-3</c:v>
                </c:pt>
                <c:pt idx="39868">
                  <c:v>5.0349235534667969E-3</c:v>
                </c:pt>
                <c:pt idx="39869">
                  <c:v>1.007080078125E-3</c:v>
                </c:pt>
                <c:pt idx="39870">
                  <c:v>1.0068416595458984E-3</c:v>
                </c:pt>
                <c:pt idx="39871">
                  <c:v>1.007080078125E-3</c:v>
                </c:pt>
                <c:pt idx="39872">
                  <c:v>1.0080337524414063E-3</c:v>
                </c:pt>
                <c:pt idx="39873">
                  <c:v>1.007080078125E-3</c:v>
                </c:pt>
                <c:pt idx="39874">
                  <c:v>1.0068416595458984E-3</c:v>
                </c:pt>
                <c:pt idx="39875">
                  <c:v>1.007080078125E-3</c:v>
                </c:pt>
                <c:pt idx="39876">
                  <c:v>1.007080078125E-3</c:v>
                </c:pt>
                <c:pt idx="39877">
                  <c:v>1.0068416595458984E-3</c:v>
                </c:pt>
                <c:pt idx="39878">
                  <c:v>1.007080078125E-3</c:v>
                </c:pt>
                <c:pt idx="39879">
                  <c:v>1.007080078125E-3</c:v>
                </c:pt>
                <c:pt idx="39880">
                  <c:v>1.0068416595458984E-3</c:v>
                </c:pt>
                <c:pt idx="39881">
                  <c:v>1.007080078125E-3</c:v>
                </c:pt>
                <c:pt idx="39882">
                  <c:v>1.007080078125E-3</c:v>
                </c:pt>
                <c:pt idx="39883">
                  <c:v>1.0068416595458984E-3</c:v>
                </c:pt>
                <c:pt idx="39884">
                  <c:v>1.007080078125E-3</c:v>
                </c:pt>
                <c:pt idx="39885">
                  <c:v>1.0080337524414063E-3</c:v>
                </c:pt>
                <c:pt idx="39886">
                  <c:v>1.007080078125E-3</c:v>
                </c:pt>
                <c:pt idx="39887">
                  <c:v>1.0068416595458984E-3</c:v>
                </c:pt>
                <c:pt idx="39888">
                  <c:v>1.007080078125E-3</c:v>
                </c:pt>
                <c:pt idx="39889">
                  <c:v>1.0068416595458984E-3</c:v>
                </c:pt>
                <c:pt idx="39890">
                  <c:v>1.007080078125E-3</c:v>
                </c:pt>
                <c:pt idx="39891">
                  <c:v>1.007080078125E-3</c:v>
                </c:pt>
                <c:pt idx="39892">
                  <c:v>1.0068416595458984E-3</c:v>
                </c:pt>
                <c:pt idx="39893">
                  <c:v>1.007080078125E-3</c:v>
                </c:pt>
                <c:pt idx="39894">
                  <c:v>1.007080078125E-3</c:v>
                </c:pt>
                <c:pt idx="39895">
                  <c:v>1.0068416595458984E-3</c:v>
                </c:pt>
                <c:pt idx="39896">
                  <c:v>1.007080078125E-3</c:v>
                </c:pt>
                <c:pt idx="39897">
                  <c:v>1.0080337524414063E-3</c:v>
                </c:pt>
                <c:pt idx="39898">
                  <c:v>1.007080078125E-3</c:v>
                </c:pt>
                <c:pt idx="39899">
                  <c:v>1.0068416595458984E-3</c:v>
                </c:pt>
                <c:pt idx="39900">
                  <c:v>1.007080078125E-3</c:v>
                </c:pt>
                <c:pt idx="39901">
                  <c:v>1.007080078125E-3</c:v>
                </c:pt>
                <c:pt idx="39902">
                  <c:v>1.0068416595458984E-3</c:v>
                </c:pt>
                <c:pt idx="39903">
                  <c:v>1.007080078125E-3</c:v>
                </c:pt>
                <c:pt idx="39904">
                  <c:v>1.007080078125E-3</c:v>
                </c:pt>
                <c:pt idx="39905">
                  <c:v>1.0068416595458984E-3</c:v>
                </c:pt>
                <c:pt idx="39906">
                  <c:v>1.007080078125E-3</c:v>
                </c:pt>
                <c:pt idx="39907">
                  <c:v>1.007080078125E-3</c:v>
                </c:pt>
                <c:pt idx="39908">
                  <c:v>1.0068416595458984E-3</c:v>
                </c:pt>
                <c:pt idx="39909">
                  <c:v>1.007080078125E-3</c:v>
                </c:pt>
                <c:pt idx="39910">
                  <c:v>1.0080337524414063E-3</c:v>
                </c:pt>
                <c:pt idx="39911">
                  <c:v>1.0068416595458984E-3</c:v>
                </c:pt>
                <c:pt idx="39912">
                  <c:v>1.007080078125E-3</c:v>
                </c:pt>
                <c:pt idx="39913">
                  <c:v>1.007080078125E-3</c:v>
                </c:pt>
                <c:pt idx="39914">
                  <c:v>4.0278434753417969E-3</c:v>
                </c:pt>
                <c:pt idx="39915">
                  <c:v>1.007080078125E-3</c:v>
                </c:pt>
                <c:pt idx="39916">
                  <c:v>1.007080078125E-3</c:v>
                </c:pt>
                <c:pt idx="39917">
                  <c:v>1.0068416595458984E-3</c:v>
                </c:pt>
                <c:pt idx="39918">
                  <c:v>1.007080078125E-3</c:v>
                </c:pt>
                <c:pt idx="39919">
                  <c:v>1.0080337524414063E-3</c:v>
                </c:pt>
                <c:pt idx="39920">
                  <c:v>1.007080078125E-3</c:v>
                </c:pt>
                <c:pt idx="39921">
                  <c:v>1.0068416595458984E-3</c:v>
                </c:pt>
                <c:pt idx="39922">
                  <c:v>1.007080078125E-3</c:v>
                </c:pt>
                <c:pt idx="39923">
                  <c:v>1.007080078125E-3</c:v>
                </c:pt>
                <c:pt idx="39924">
                  <c:v>1.0068416595458984E-3</c:v>
                </c:pt>
                <c:pt idx="39925">
                  <c:v>1.007080078125E-3</c:v>
                </c:pt>
                <c:pt idx="39926">
                  <c:v>1.007080078125E-3</c:v>
                </c:pt>
                <c:pt idx="39927">
                  <c:v>1.0068416595458984E-3</c:v>
                </c:pt>
                <c:pt idx="39928">
                  <c:v>1.007080078125E-3</c:v>
                </c:pt>
                <c:pt idx="39929">
                  <c:v>1.007080078125E-3</c:v>
                </c:pt>
                <c:pt idx="39930">
                  <c:v>1.0068416595458984E-3</c:v>
                </c:pt>
                <c:pt idx="39931">
                  <c:v>1.007080078125E-3</c:v>
                </c:pt>
                <c:pt idx="39932">
                  <c:v>1.0080337524414063E-3</c:v>
                </c:pt>
                <c:pt idx="39933">
                  <c:v>1.0068416595458984E-3</c:v>
                </c:pt>
                <c:pt idx="39934">
                  <c:v>1.007080078125E-3</c:v>
                </c:pt>
                <c:pt idx="39935">
                  <c:v>1.007080078125E-3</c:v>
                </c:pt>
                <c:pt idx="39936">
                  <c:v>1.0068416595458984E-3</c:v>
                </c:pt>
                <c:pt idx="39937">
                  <c:v>6.0420036315917969E-3</c:v>
                </c:pt>
                <c:pt idx="39938">
                  <c:v>1.007080078125E-3</c:v>
                </c:pt>
                <c:pt idx="39939">
                  <c:v>1.0080337524414063E-3</c:v>
                </c:pt>
                <c:pt idx="39940">
                  <c:v>1.007080078125E-3</c:v>
                </c:pt>
                <c:pt idx="39941">
                  <c:v>1.0068416595458984E-3</c:v>
                </c:pt>
                <c:pt idx="39942">
                  <c:v>1.007080078125E-3</c:v>
                </c:pt>
                <c:pt idx="39943">
                  <c:v>1.007080078125E-3</c:v>
                </c:pt>
                <c:pt idx="39944">
                  <c:v>1.0068416595458984E-3</c:v>
                </c:pt>
                <c:pt idx="39945">
                  <c:v>1.007080078125E-3</c:v>
                </c:pt>
                <c:pt idx="39946">
                  <c:v>1.007080078125E-3</c:v>
                </c:pt>
                <c:pt idx="39947">
                  <c:v>1.0068416595458984E-3</c:v>
                </c:pt>
                <c:pt idx="39948">
                  <c:v>1.007080078125E-3</c:v>
                </c:pt>
                <c:pt idx="39949">
                  <c:v>1.007080078125E-3</c:v>
                </c:pt>
                <c:pt idx="39950">
                  <c:v>1.0068416595458984E-3</c:v>
                </c:pt>
                <c:pt idx="39951">
                  <c:v>1.007080078125E-3</c:v>
                </c:pt>
                <c:pt idx="39952">
                  <c:v>1.0080337524414063E-3</c:v>
                </c:pt>
                <c:pt idx="39953">
                  <c:v>1.0068416595458984E-3</c:v>
                </c:pt>
                <c:pt idx="39954">
                  <c:v>1.007080078125E-3</c:v>
                </c:pt>
                <c:pt idx="39955">
                  <c:v>1.007080078125E-3</c:v>
                </c:pt>
                <c:pt idx="39956">
                  <c:v>1.0068416595458984E-3</c:v>
                </c:pt>
                <c:pt idx="39957">
                  <c:v>1.007080078125E-3</c:v>
                </c:pt>
                <c:pt idx="39958">
                  <c:v>1.007080078125E-3</c:v>
                </c:pt>
                <c:pt idx="39959">
                  <c:v>1.0068416595458984E-3</c:v>
                </c:pt>
                <c:pt idx="39960">
                  <c:v>1.007080078125E-3</c:v>
                </c:pt>
                <c:pt idx="39961">
                  <c:v>1.007080078125E-3</c:v>
                </c:pt>
                <c:pt idx="39962">
                  <c:v>1.0068416595458984E-3</c:v>
                </c:pt>
                <c:pt idx="39963">
                  <c:v>1.007080078125E-3</c:v>
                </c:pt>
                <c:pt idx="39964">
                  <c:v>1.0080337524414063E-3</c:v>
                </c:pt>
                <c:pt idx="39965">
                  <c:v>1.007080078125E-3</c:v>
                </c:pt>
                <c:pt idx="39966">
                  <c:v>1.0068416595458984E-3</c:v>
                </c:pt>
                <c:pt idx="39967">
                  <c:v>1.007080078125E-3</c:v>
                </c:pt>
                <c:pt idx="39968">
                  <c:v>1.007080078125E-3</c:v>
                </c:pt>
                <c:pt idx="39969">
                  <c:v>1.0068416595458984E-3</c:v>
                </c:pt>
                <c:pt idx="39970">
                  <c:v>1.007080078125E-3</c:v>
                </c:pt>
                <c:pt idx="39971">
                  <c:v>1.007080078125E-3</c:v>
                </c:pt>
                <c:pt idx="39972">
                  <c:v>1.0068416595458984E-3</c:v>
                </c:pt>
                <c:pt idx="39973">
                  <c:v>1.007080078125E-3</c:v>
                </c:pt>
                <c:pt idx="39974">
                  <c:v>1.007080078125E-3</c:v>
                </c:pt>
                <c:pt idx="39975">
                  <c:v>1.0068416595458984E-3</c:v>
                </c:pt>
                <c:pt idx="39976">
                  <c:v>1.007080078125E-3</c:v>
                </c:pt>
                <c:pt idx="39977">
                  <c:v>1.0080337524414063E-3</c:v>
                </c:pt>
                <c:pt idx="39978">
                  <c:v>1.0068416595458984E-3</c:v>
                </c:pt>
                <c:pt idx="39979">
                  <c:v>1.007080078125E-3</c:v>
                </c:pt>
                <c:pt idx="39980">
                  <c:v>1.007080078125E-3</c:v>
                </c:pt>
                <c:pt idx="39981">
                  <c:v>1.0068416595458984E-3</c:v>
                </c:pt>
                <c:pt idx="39982">
                  <c:v>1.007080078125E-3</c:v>
                </c:pt>
                <c:pt idx="39983">
                  <c:v>1.007080078125E-3</c:v>
                </c:pt>
                <c:pt idx="39984">
                  <c:v>1.0068416595458984E-3</c:v>
                </c:pt>
                <c:pt idx="39985">
                  <c:v>1.007080078125E-3</c:v>
                </c:pt>
                <c:pt idx="39986">
                  <c:v>1.007080078125E-3</c:v>
                </c:pt>
                <c:pt idx="39987">
                  <c:v>1.0068416595458984E-3</c:v>
                </c:pt>
                <c:pt idx="39988">
                  <c:v>1.007080078125E-3</c:v>
                </c:pt>
                <c:pt idx="39989">
                  <c:v>1.0080337524414063E-3</c:v>
                </c:pt>
                <c:pt idx="39990">
                  <c:v>1.007080078125E-3</c:v>
                </c:pt>
                <c:pt idx="39991">
                  <c:v>1.0068416595458984E-3</c:v>
                </c:pt>
                <c:pt idx="39992">
                  <c:v>1.007080078125E-3</c:v>
                </c:pt>
                <c:pt idx="39993">
                  <c:v>1.007080078125E-3</c:v>
                </c:pt>
                <c:pt idx="39994">
                  <c:v>1.0068416595458984E-3</c:v>
                </c:pt>
                <c:pt idx="39995">
                  <c:v>1.007080078125E-3</c:v>
                </c:pt>
                <c:pt idx="39996">
                  <c:v>1.007080078125E-3</c:v>
                </c:pt>
                <c:pt idx="39997">
                  <c:v>1.0068416595458984E-3</c:v>
                </c:pt>
                <c:pt idx="39998">
                  <c:v>1.007080078125E-3</c:v>
                </c:pt>
                <c:pt idx="39999">
                  <c:v>1.007080078125E-3</c:v>
                </c:pt>
                <c:pt idx="40000">
                  <c:v>1.0068416595458984E-3</c:v>
                </c:pt>
                <c:pt idx="40001">
                  <c:v>1.007080078125E-3</c:v>
                </c:pt>
                <c:pt idx="40002">
                  <c:v>1.0080337524414063E-3</c:v>
                </c:pt>
                <c:pt idx="40003">
                  <c:v>1.0068416595458984E-3</c:v>
                </c:pt>
                <c:pt idx="40004">
                  <c:v>1.007080078125E-3</c:v>
                </c:pt>
                <c:pt idx="40005">
                  <c:v>1.007080078125E-3</c:v>
                </c:pt>
                <c:pt idx="40006">
                  <c:v>1.0068416595458984E-3</c:v>
                </c:pt>
                <c:pt idx="40007">
                  <c:v>1.007080078125E-3</c:v>
                </c:pt>
                <c:pt idx="40008">
                  <c:v>1.007080078125E-3</c:v>
                </c:pt>
                <c:pt idx="40009">
                  <c:v>1.0068416595458984E-3</c:v>
                </c:pt>
                <c:pt idx="40010">
                  <c:v>1.007080078125E-3</c:v>
                </c:pt>
                <c:pt idx="40011">
                  <c:v>1.007080078125E-3</c:v>
                </c:pt>
                <c:pt idx="40012">
                  <c:v>1.0068416595458984E-3</c:v>
                </c:pt>
                <c:pt idx="40013">
                  <c:v>1.007080078125E-3</c:v>
                </c:pt>
                <c:pt idx="40014">
                  <c:v>1.0080337524414063E-3</c:v>
                </c:pt>
                <c:pt idx="40015">
                  <c:v>1.007080078125E-3</c:v>
                </c:pt>
                <c:pt idx="40016">
                  <c:v>1.0068416595458984E-3</c:v>
                </c:pt>
                <c:pt idx="40017">
                  <c:v>1.007080078125E-3</c:v>
                </c:pt>
                <c:pt idx="40018">
                  <c:v>1.007080078125E-3</c:v>
                </c:pt>
                <c:pt idx="40019">
                  <c:v>1.0068416595458984E-3</c:v>
                </c:pt>
                <c:pt idx="40020">
                  <c:v>1.007080078125E-3</c:v>
                </c:pt>
                <c:pt idx="40021">
                  <c:v>1.007080078125E-3</c:v>
                </c:pt>
                <c:pt idx="40022">
                  <c:v>1.0068416595458984E-3</c:v>
                </c:pt>
                <c:pt idx="40023">
                  <c:v>1.007080078125E-3</c:v>
                </c:pt>
                <c:pt idx="40024">
                  <c:v>1.007080078125E-3</c:v>
                </c:pt>
                <c:pt idx="40025">
                  <c:v>1.0068416595458984E-3</c:v>
                </c:pt>
                <c:pt idx="40026">
                  <c:v>1.007080078125E-3</c:v>
                </c:pt>
                <c:pt idx="40027">
                  <c:v>1.0080337524414063E-3</c:v>
                </c:pt>
                <c:pt idx="40028">
                  <c:v>1.0068416595458984E-3</c:v>
                </c:pt>
                <c:pt idx="40029">
                  <c:v>1.007080078125E-3</c:v>
                </c:pt>
                <c:pt idx="40030">
                  <c:v>1.007080078125E-3</c:v>
                </c:pt>
                <c:pt idx="40031">
                  <c:v>1.0068416595458984E-3</c:v>
                </c:pt>
                <c:pt idx="40032">
                  <c:v>1.007080078125E-3</c:v>
                </c:pt>
                <c:pt idx="40033">
                  <c:v>1.007080078125E-3</c:v>
                </c:pt>
                <c:pt idx="40034">
                  <c:v>1.0068416595458984E-3</c:v>
                </c:pt>
                <c:pt idx="40035">
                  <c:v>1.007080078125E-3</c:v>
                </c:pt>
                <c:pt idx="40036">
                  <c:v>1.007080078125E-3</c:v>
                </c:pt>
                <c:pt idx="40037">
                  <c:v>1.0068416595458984E-3</c:v>
                </c:pt>
                <c:pt idx="40038">
                  <c:v>1.007080078125E-3</c:v>
                </c:pt>
                <c:pt idx="40039">
                  <c:v>1.0080337524414063E-3</c:v>
                </c:pt>
                <c:pt idx="40040">
                  <c:v>1.007080078125E-3</c:v>
                </c:pt>
                <c:pt idx="40041">
                  <c:v>1.0068416595458984E-3</c:v>
                </c:pt>
                <c:pt idx="40042">
                  <c:v>1.007080078125E-3</c:v>
                </c:pt>
                <c:pt idx="40043">
                  <c:v>1.007080078125E-3</c:v>
                </c:pt>
                <c:pt idx="40044">
                  <c:v>1.0068416595458984E-3</c:v>
                </c:pt>
                <c:pt idx="40045">
                  <c:v>1.007080078125E-3</c:v>
                </c:pt>
                <c:pt idx="40046">
                  <c:v>1.007080078125E-3</c:v>
                </c:pt>
                <c:pt idx="40047">
                  <c:v>1.0068416595458984E-3</c:v>
                </c:pt>
                <c:pt idx="40048">
                  <c:v>1.007080078125E-3</c:v>
                </c:pt>
                <c:pt idx="40049">
                  <c:v>1.007080078125E-3</c:v>
                </c:pt>
                <c:pt idx="40050">
                  <c:v>1.0068416595458984E-3</c:v>
                </c:pt>
                <c:pt idx="40051">
                  <c:v>1.007080078125E-3</c:v>
                </c:pt>
                <c:pt idx="40052">
                  <c:v>1.0080337524414063E-3</c:v>
                </c:pt>
                <c:pt idx="40053">
                  <c:v>1.0068416595458984E-3</c:v>
                </c:pt>
                <c:pt idx="40054">
                  <c:v>1.007080078125E-3</c:v>
                </c:pt>
                <c:pt idx="40055">
                  <c:v>1.007080078125E-3</c:v>
                </c:pt>
                <c:pt idx="40056">
                  <c:v>1.0068416595458984E-3</c:v>
                </c:pt>
                <c:pt idx="40057">
                  <c:v>1.007080078125E-3</c:v>
                </c:pt>
                <c:pt idx="40058">
                  <c:v>1.007080078125E-3</c:v>
                </c:pt>
                <c:pt idx="40059">
                  <c:v>1.0068416595458984E-3</c:v>
                </c:pt>
                <c:pt idx="40060">
                  <c:v>1.007080078125E-3</c:v>
                </c:pt>
                <c:pt idx="40061">
                  <c:v>1.007080078125E-3</c:v>
                </c:pt>
                <c:pt idx="40062">
                  <c:v>1.0068416595458984E-3</c:v>
                </c:pt>
                <c:pt idx="40063">
                  <c:v>1.007080078125E-3</c:v>
                </c:pt>
                <c:pt idx="40064">
                  <c:v>1.0080337524414063E-3</c:v>
                </c:pt>
                <c:pt idx="40065">
                  <c:v>1.007080078125E-3</c:v>
                </c:pt>
                <c:pt idx="40066">
                  <c:v>1.0068416595458984E-3</c:v>
                </c:pt>
                <c:pt idx="40067">
                  <c:v>1.007080078125E-3</c:v>
                </c:pt>
                <c:pt idx="40068">
                  <c:v>1.007080078125E-3</c:v>
                </c:pt>
                <c:pt idx="40069">
                  <c:v>1.0068416595458984E-3</c:v>
                </c:pt>
                <c:pt idx="40070">
                  <c:v>1.007080078125E-3</c:v>
                </c:pt>
                <c:pt idx="40071">
                  <c:v>1.007080078125E-3</c:v>
                </c:pt>
                <c:pt idx="40072">
                  <c:v>1.0068416595458984E-3</c:v>
                </c:pt>
                <c:pt idx="40073">
                  <c:v>1.007080078125E-3</c:v>
                </c:pt>
                <c:pt idx="40074">
                  <c:v>8.0568790435791016E-3</c:v>
                </c:pt>
                <c:pt idx="40075">
                  <c:v>1.007080078125E-3</c:v>
                </c:pt>
                <c:pt idx="40076">
                  <c:v>1.007080078125E-3</c:v>
                </c:pt>
                <c:pt idx="40077">
                  <c:v>1.0068416595458984E-3</c:v>
                </c:pt>
                <c:pt idx="40078">
                  <c:v>1.007080078125E-3</c:v>
                </c:pt>
                <c:pt idx="40079">
                  <c:v>1.007080078125E-3</c:v>
                </c:pt>
                <c:pt idx="40080">
                  <c:v>1.0068416595458984E-3</c:v>
                </c:pt>
                <c:pt idx="40081">
                  <c:v>1.007080078125E-3</c:v>
                </c:pt>
                <c:pt idx="40082">
                  <c:v>1.0080337524414063E-3</c:v>
                </c:pt>
                <c:pt idx="40083">
                  <c:v>1.007080078125E-3</c:v>
                </c:pt>
                <c:pt idx="40084">
                  <c:v>1.0068416595458984E-3</c:v>
                </c:pt>
                <c:pt idx="40085">
                  <c:v>1.007080078125E-3</c:v>
                </c:pt>
                <c:pt idx="40086">
                  <c:v>1.007080078125E-3</c:v>
                </c:pt>
                <c:pt idx="40087">
                  <c:v>1.0068416595458984E-3</c:v>
                </c:pt>
                <c:pt idx="40088">
                  <c:v>1.007080078125E-3</c:v>
                </c:pt>
                <c:pt idx="40089">
                  <c:v>1.007080078125E-3</c:v>
                </c:pt>
                <c:pt idx="40090">
                  <c:v>1.0068416595458984E-3</c:v>
                </c:pt>
                <c:pt idx="40091">
                  <c:v>1.007080078125E-3</c:v>
                </c:pt>
                <c:pt idx="40092">
                  <c:v>1.007080078125E-3</c:v>
                </c:pt>
                <c:pt idx="40093">
                  <c:v>1.0068416595458984E-3</c:v>
                </c:pt>
                <c:pt idx="40094">
                  <c:v>1.007080078125E-3</c:v>
                </c:pt>
                <c:pt idx="40095">
                  <c:v>1.0080337524414063E-3</c:v>
                </c:pt>
                <c:pt idx="40096">
                  <c:v>1.0068416595458984E-3</c:v>
                </c:pt>
                <c:pt idx="40097">
                  <c:v>1.007080078125E-3</c:v>
                </c:pt>
                <c:pt idx="40098">
                  <c:v>1.007080078125E-3</c:v>
                </c:pt>
                <c:pt idx="40099">
                  <c:v>1.0068416595458984E-3</c:v>
                </c:pt>
                <c:pt idx="40100">
                  <c:v>1.007080078125E-3</c:v>
                </c:pt>
                <c:pt idx="40101">
                  <c:v>1.007080078125E-3</c:v>
                </c:pt>
                <c:pt idx="40102">
                  <c:v>1.0068416595458984E-3</c:v>
                </c:pt>
                <c:pt idx="40103">
                  <c:v>1.007080078125E-3</c:v>
                </c:pt>
                <c:pt idx="40104">
                  <c:v>1.007080078125E-3</c:v>
                </c:pt>
                <c:pt idx="40105">
                  <c:v>1.0068416595458984E-3</c:v>
                </c:pt>
                <c:pt idx="40106">
                  <c:v>1.007080078125E-3</c:v>
                </c:pt>
                <c:pt idx="40107">
                  <c:v>1.0080337524414063E-3</c:v>
                </c:pt>
                <c:pt idx="40108">
                  <c:v>1.007080078125E-3</c:v>
                </c:pt>
                <c:pt idx="40109">
                  <c:v>1.0068416595458984E-3</c:v>
                </c:pt>
                <c:pt idx="40110">
                  <c:v>1.007080078125E-3</c:v>
                </c:pt>
                <c:pt idx="40111">
                  <c:v>1.007080078125E-3</c:v>
                </c:pt>
                <c:pt idx="40112">
                  <c:v>1.0068416595458984E-3</c:v>
                </c:pt>
                <c:pt idx="40113">
                  <c:v>1.007080078125E-3</c:v>
                </c:pt>
                <c:pt idx="40114">
                  <c:v>1.007080078125E-3</c:v>
                </c:pt>
                <c:pt idx="40115">
                  <c:v>1.0068416595458984E-3</c:v>
                </c:pt>
                <c:pt idx="40116">
                  <c:v>1.007080078125E-3</c:v>
                </c:pt>
                <c:pt idx="40117">
                  <c:v>1.007080078125E-3</c:v>
                </c:pt>
                <c:pt idx="40118">
                  <c:v>1.0068416595458984E-3</c:v>
                </c:pt>
                <c:pt idx="40119">
                  <c:v>1.0080337524414063E-3</c:v>
                </c:pt>
                <c:pt idx="40120">
                  <c:v>1.007080078125E-3</c:v>
                </c:pt>
                <c:pt idx="40121">
                  <c:v>1.0068416595458984E-3</c:v>
                </c:pt>
                <c:pt idx="40122">
                  <c:v>1.007080078125E-3</c:v>
                </c:pt>
                <c:pt idx="40123">
                  <c:v>1.007080078125E-3</c:v>
                </c:pt>
                <c:pt idx="40124">
                  <c:v>1.0068416595458984E-3</c:v>
                </c:pt>
                <c:pt idx="40125">
                  <c:v>1.007080078125E-3</c:v>
                </c:pt>
                <c:pt idx="40126">
                  <c:v>1.007080078125E-3</c:v>
                </c:pt>
                <c:pt idx="40127">
                  <c:v>1.0068416595458984E-3</c:v>
                </c:pt>
                <c:pt idx="40128">
                  <c:v>1.007080078125E-3</c:v>
                </c:pt>
                <c:pt idx="40129">
                  <c:v>1.007080078125E-3</c:v>
                </c:pt>
                <c:pt idx="40130">
                  <c:v>1.0068416595458984E-3</c:v>
                </c:pt>
                <c:pt idx="40131">
                  <c:v>1.007080078125E-3</c:v>
                </c:pt>
                <c:pt idx="40132">
                  <c:v>1.0080337524414063E-3</c:v>
                </c:pt>
                <c:pt idx="40133">
                  <c:v>1.007080078125E-3</c:v>
                </c:pt>
                <c:pt idx="40134">
                  <c:v>1.0068416595458984E-3</c:v>
                </c:pt>
                <c:pt idx="40135">
                  <c:v>1.007080078125E-3</c:v>
                </c:pt>
                <c:pt idx="40136">
                  <c:v>1.007080078125E-3</c:v>
                </c:pt>
                <c:pt idx="40137">
                  <c:v>1.0068416595458984E-3</c:v>
                </c:pt>
                <c:pt idx="40138">
                  <c:v>1.007080078125E-3</c:v>
                </c:pt>
                <c:pt idx="40139">
                  <c:v>1.007080078125E-3</c:v>
                </c:pt>
                <c:pt idx="40140">
                  <c:v>1.0068416595458984E-3</c:v>
                </c:pt>
                <c:pt idx="40141">
                  <c:v>1.007080078125E-3</c:v>
                </c:pt>
                <c:pt idx="40142">
                  <c:v>1.007080078125E-3</c:v>
                </c:pt>
                <c:pt idx="40143">
                  <c:v>1.0068416595458984E-3</c:v>
                </c:pt>
                <c:pt idx="40144">
                  <c:v>1.0080337524414063E-3</c:v>
                </c:pt>
                <c:pt idx="40145">
                  <c:v>1.007080078125E-3</c:v>
                </c:pt>
                <c:pt idx="40146">
                  <c:v>1.0068416595458984E-3</c:v>
                </c:pt>
                <c:pt idx="40147">
                  <c:v>1.007080078125E-3</c:v>
                </c:pt>
                <c:pt idx="40148">
                  <c:v>1.007080078125E-3</c:v>
                </c:pt>
                <c:pt idx="40149">
                  <c:v>1.0068416595458984E-3</c:v>
                </c:pt>
                <c:pt idx="40150">
                  <c:v>1.007080078125E-3</c:v>
                </c:pt>
                <c:pt idx="40151">
                  <c:v>1.007080078125E-3</c:v>
                </c:pt>
                <c:pt idx="40152">
                  <c:v>1.0068416595458984E-3</c:v>
                </c:pt>
                <c:pt idx="40153">
                  <c:v>1.007080078125E-3</c:v>
                </c:pt>
                <c:pt idx="40154">
                  <c:v>1.007080078125E-3</c:v>
                </c:pt>
                <c:pt idx="40155">
                  <c:v>1.0068416595458984E-3</c:v>
                </c:pt>
                <c:pt idx="40156">
                  <c:v>1.007080078125E-3</c:v>
                </c:pt>
                <c:pt idx="40157">
                  <c:v>1.0080337524414063E-3</c:v>
                </c:pt>
                <c:pt idx="40158">
                  <c:v>1.007080078125E-3</c:v>
                </c:pt>
                <c:pt idx="40159">
                  <c:v>1.0068416595458984E-3</c:v>
                </c:pt>
                <c:pt idx="40160">
                  <c:v>1.007080078125E-3</c:v>
                </c:pt>
                <c:pt idx="40161">
                  <c:v>1.007080078125E-3</c:v>
                </c:pt>
                <c:pt idx="40162">
                  <c:v>2.0139217376708984E-3</c:v>
                </c:pt>
                <c:pt idx="40163">
                  <c:v>1.007080078125E-3</c:v>
                </c:pt>
                <c:pt idx="40164">
                  <c:v>1.0068416595458984E-3</c:v>
                </c:pt>
                <c:pt idx="40165">
                  <c:v>1.007080078125E-3</c:v>
                </c:pt>
                <c:pt idx="40166">
                  <c:v>1.007080078125E-3</c:v>
                </c:pt>
                <c:pt idx="40167">
                  <c:v>1.0068416595458984E-3</c:v>
                </c:pt>
                <c:pt idx="40168">
                  <c:v>1.0080337524414063E-3</c:v>
                </c:pt>
                <c:pt idx="40169">
                  <c:v>1.007080078125E-3</c:v>
                </c:pt>
                <c:pt idx="40170">
                  <c:v>1.0068416595458984E-3</c:v>
                </c:pt>
                <c:pt idx="40171">
                  <c:v>1.007080078125E-3</c:v>
                </c:pt>
                <c:pt idx="40172">
                  <c:v>1.007080078125E-3</c:v>
                </c:pt>
                <c:pt idx="40173">
                  <c:v>1.0068416595458984E-3</c:v>
                </c:pt>
                <c:pt idx="40174">
                  <c:v>1.007080078125E-3</c:v>
                </c:pt>
                <c:pt idx="40175">
                  <c:v>1.007080078125E-3</c:v>
                </c:pt>
                <c:pt idx="40176">
                  <c:v>1.0068416595458984E-3</c:v>
                </c:pt>
                <c:pt idx="40177">
                  <c:v>1.007080078125E-3</c:v>
                </c:pt>
                <c:pt idx="40178">
                  <c:v>1.007080078125E-3</c:v>
                </c:pt>
                <c:pt idx="40179">
                  <c:v>1.0068416595458984E-3</c:v>
                </c:pt>
                <c:pt idx="40180">
                  <c:v>1.007080078125E-3</c:v>
                </c:pt>
                <c:pt idx="40181">
                  <c:v>1.0080337524414063E-3</c:v>
                </c:pt>
                <c:pt idx="40182">
                  <c:v>1.007080078125E-3</c:v>
                </c:pt>
                <c:pt idx="40183">
                  <c:v>1.0068416595458984E-3</c:v>
                </c:pt>
                <c:pt idx="40184">
                  <c:v>1.007080078125E-3</c:v>
                </c:pt>
                <c:pt idx="40185">
                  <c:v>1.007080078125E-3</c:v>
                </c:pt>
                <c:pt idx="40186">
                  <c:v>1.0068416595458984E-3</c:v>
                </c:pt>
                <c:pt idx="40187">
                  <c:v>1.007080078125E-3</c:v>
                </c:pt>
                <c:pt idx="40188">
                  <c:v>1.007080078125E-3</c:v>
                </c:pt>
                <c:pt idx="40189">
                  <c:v>1.0068416595458984E-3</c:v>
                </c:pt>
                <c:pt idx="40190">
                  <c:v>1.007080078125E-3</c:v>
                </c:pt>
                <c:pt idx="40191">
                  <c:v>1.007080078125E-3</c:v>
                </c:pt>
                <c:pt idx="40192">
                  <c:v>1.0068416595458984E-3</c:v>
                </c:pt>
                <c:pt idx="40193">
                  <c:v>1.0080337524414063E-3</c:v>
                </c:pt>
                <c:pt idx="40194">
                  <c:v>1.007080078125E-3</c:v>
                </c:pt>
                <c:pt idx="40195">
                  <c:v>1.0068416595458984E-3</c:v>
                </c:pt>
                <c:pt idx="40196">
                  <c:v>1.007080078125E-3</c:v>
                </c:pt>
                <c:pt idx="40197">
                  <c:v>1.007080078125E-3</c:v>
                </c:pt>
                <c:pt idx="40198">
                  <c:v>1.0068416595458984E-3</c:v>
                </c:pt>
                <c:pt idx="40199">
                  <c:v>1.007080078125E-3</c:v>
                </c:pt>
                <c:pt idx="40200">
                  <c:v>1.007080078125E-3</c:v>
                </c:pt>
                <c:pt idx="40201">
                  <c:v>1.0068416595458984E-3</c:v>
                </c:pt>
                <c:pt idx="40202">
                  <c:v>1.007080078125E-3</c:v>
                </c:pt>
                <c:pt idx="40203">
                  <c:v>1.007080078125E-3</c:v>
                </c:pt>
                <c:pt idx="40204">
                  <c:v>1.0068416595458984E-3</c:v>
                </c:pt>
                <c:pt idx="40205">
                  <c:v>1.007080078125E-3</c:v>
                </c:pt>
                <c:pt idx="40206">
                  <c:v>1.0080337524414063E-3</c:v>
                </c:pt>
                <c:pt idx="40207">
                  <c:v>1.007080078125E-3</c:v>
                </c:pt>
                <c:pt idx="40208">
                  <c:v>1.0068416595458984E-3</c:v>
                </c:pt>
                <c:pt idx="40209">
                  <c:v>1.007080078125E-3</c:v>
                </c:pt>
                <c:pt idx="40210">
                  <c:v>1.007080078125E-3</c:v>
                </c:pt>
                <c:pt idx="40211">
                  <c:v>1.0068416595458984E-3</c:v>
                </c:pt>
                <c:pt idx="40212">
                  <c:v>1.007080078125E-3</c:v>
                </c:pt>
                <c:pt idx="40213">
                  <c:v>1.007080078125E-3</c:v>
                </c:pt>
                <c:pt idx="40214">
                  <c:v>1.0068416595458984E-3</c:v>
                </c:pt>
                <c:pt idx="40215">
                  <c:v>1.007080078125E-3</c:v>
                </c:pt>
                <c:pt idx="40216">
                  <c:v>1.007080078125E-3</c:v>
                </c:pt>
                <c:pt idx="40217">
                  <c:v>1.0068416595458984E-3</c:v>
                </c:pt>
                <c:pt idx="40218">
                  <c:v>1.0080337524414063E-3</c:v>
                </c:pt>
                <c:pt idx="40219">
                  <c:v>1.007080078125E-3</c:v>
                </c:pt>
                <c:pt idx="40220">
                  <c:v>1.0068416595458984E-3</c:v>
                </c:pt>
                <c:pt idx="40221">
                  <c:v>1.007080078125E-3</c:v>
                </c:pt>
                <c:pt idx="40222">
                  <c:v>1.007080078125E-3</c:v>
                </c:pt>
                <c:pt idx="40223">
                  <c:v>1.0068416595458984E-3</c:v>
                </c:pt>
                <c:pt idx="40224">
                  <c:v>1.007080078125E-3</c:v>
                </c:pt>
                <c:pt idx="40225">
                  <c:v>1.007080078125E-3</c:v>
                </c:pt>
                <c:pt idx="40226">
                  <c:v>1.0068416595458984E-3</c:v>
                </c:pt>
                <c:pt idx="40227">
                  <c:v>1.007080078125E-3</c:v>
                </c:pt>
                <c:pt idx="40228">
                  <c:v>1.007080078125E-3</c:v>
                </c:pt>
                <c:pt idx="40229">
                  <c:v>1.0068416595458984E-3</c:v>
                </c:pt>
                <c:pt idx="40230">
                  <c:v>1.007080078125E-3</c:v>
                </c:pt>
                <c:pt idx="40231">
                  <c:v>1.0080337524414063E-3</c:v>
                </c:pt>
                <c:pt idx="40232">
                  <c:v>1.007080078125E-3</c:v>
                </c:pt>
                <c:pt idx="40233">
                  <c:v>1.0068416595458984E-3</c:v>
                </c:pt>
                <c:pt idx="40234">
                  <c:v>1.007080078125E-3</c:v>
                </c:pt>
                <c:pt idx="40235">
                  <c:v>1.007080078125E-3</c:v>
                </c:pt>
                <c:pt idx="40236">
                  <c:v>1.0068416595458984E-3</c:v>
                </c:pt>
                <c:pt idx="40237">
                  <c:v>1.007080078125E-3</c:v>
                </c:pt>
                <c:pt idx="40238">
                  <c:v>1.007080078125E-3</c:v>
                </c:pt>
                <c:pt idx="40239">
                  <c:v>1.0068416595458984E-3</c:v>
                </c:pt>
                <c:pt idx="40240">
                  <c:v>1.007080078125E-3</c:v>
                </c:pt>
                <c:pt idx="40241">
                  <c:v>1.007080078125E-3</c:v>
                </c:pt>
                <c:pt idx="40242">
                  <c:v>1.0068416595458984E-3</c:v>
                </c:pt>
                <c:pt idx="40243">
                  <c:v>1.0080337524414063E-3</c:v>
                </c:pt>
                <c:pt idx="40244">
                  <c:v>1.007080078125E-3</c:v>
                </c:pt>
                <c:pt idx="40245">
                  <c:v>1.0068416595458984E-3</c:v>
                </c:pt>
                <c:pt idx="40246">
                  <c:v>1.007080078125E-3</c:v>
                </c:pt>
                <c:pt idx="40247">
                  <c:v>1.007080078125E-3</c:v>
                </c:pt>
                <c:pt idx="40248">
                  <c:v>1.0068416595458984E-3</c:v>
                </c:pt>
                <c:pt idx="40249">
                  <c:v>1.007080078125E-3</c:v>
                </c:pt>
                <c:pt idx="40250">
                  <c:v>1.007080078125E-3</c:v>
                </c:pt>
                <c:pt idx="40251">
                  <c:v>1.0068416595458984E-3</c:v>
                </c:pt>
                <c:pt idx="40252">
                  <c:v>1.007080078125E-3</c:v>
                </c:pt>
                <c:pt idx="40253">
                  <c:v>1.007080078125E-3</c:v>
                </c:pt>
                <c:pt idx="40254">
                  <c:v>1.0068416595458984E-3</c:v>
                </c:pt>
                <c:pt idx="40255">
                  <c:v>1.007080078125E-3</c:v>
                </c:pt>
                <c:pt idx="40256">
                  <c:v>1.0080337524414063E-3</c:v>
                </c:pt>
                <c:pt idx="40257">
                  <c:v>1.007080078125E-3</c:v>
                </c:pt>
                <c:pt idx="40258">
                  <c:v>1.0068416595458984E-3</c:v>
                </c:pt>
                <c:pt idx="40259">
                  <c:v>1.007080078125E-3</c:v>
                </c:pt>
                <c:pt idx="40260">
                  <c:v>1.007080078125E-3</c:v>
                </c:pt>
                <c:pt idx="40261">
                  <c:v>1.0068416595458984E-3</c:v>
                </c:pt>
                <c:pt idx="40262">
                  <c:v>1.007080078125E-3</c:v>
                </c:pt>
                <c:pt idx="40263">
                  <c:v>1.007080078125E-3</c:v>
                </c:pt>
                <c:pt idx="40264">
                  <c:v>1.0068416595458984E-3</c:v>
                </c:pt>
                <c:pt idx="40265">
                  <c:v>1.007080078125E-3</c:v>
                </c:pt>
                <c:pt idx="40266">
                  <c:v>1.007080078125E-3</c:v>
                </c:pt>
                <c:pt idx="40267">
                  <c:v>1.0068416595458984E-3</c:v>
                </c:pt>
                <c:pt idx="40268">
                  <c:v>1.0080337524414063E-3</c:v>
                </c:pt>
                <c:pt idx="40269">
                  <c:v>1.007080078125E-3</c:v>
                </c:pt>
                <c:pt idx="40270">
                  <c:v>1.0068416595458984E-3</c:v>
                </c:pt>
                <c:pt idx="40271">
                  <c:v>1.007080078125E-3</c:v>
                </c:pt>
                <c:pt idx="40272">
                  <c:v>1.007080078125E-3</c:v>
                </c:pt>
                <c:pt idx="40273">
                  <c:v>1.0068416595458984E-3</c:v>
                </c:pt>
                <c:pt idx="40274">
                  <c:v>1.007080078125E-3</c:v>
                </c:pt>
                <c:pt idx="40275">
                  <c:v>1.007080078125E-3</c:v>
                </c:pt>
                <c:pt idx="40276">
                  <c:v>1.0068416595458984E-3</c:v>
                </c:pt>
                <c:pt idx="40277">
                  <c:v>1.007080078125E-3</c:v>
                </c:pt>
                <c:pt idx="40278">
                  <c:v>1.007080078125E-3</c:v>
                </c:pt>
                <c:pt idx="40279">
                  <c:v>1.0068416595458984E-3</c:v>
                </c:pt>
                <c:pt idx="40280">
                  <c:v>1.007080078125E-3</c:v>
                </c:pt>
                <c:pt idx="40281">
                  <c:v>1.0080337524414063E-3</c:v>
                </c:pt>
                <c:pt idx="40282">
                  <c:v>1.007080078125E-3</c:v>
                </c:pt>
                <c:pt idx="40283">
                  <c:v>1.0068416595458984E-3</c:v>
                </c:pt>
                <c:pt idx="40284">
                  <c:v>1.007080078125E-3</c:v>
                </c:pt>
                <c:pt idx="40285">
                  <c:v>1.007080078125E-3</c:v>
                </c:pt>
                <c:pt idx="40286">
                  <c:v>1.0068416595458984E-3</c:v>
                </c:pt>
                <c:pt idx="40287">
                  <c:v>1.007080078125E-3</c:v>
                </c:pt>
                <c:pt idx="40288">
                  <c:v>1.007080078125E-3</c:v>
                </c:pt>
                <c:pt idx="40289">
                  <c:v>1.0068416595458984E-3</c:v>
                </c:pt>
                <c:pt idx="40290">
                  <c:v>1.007080078125E-3</c:v>
                </c:pt>
                <c:pt idx="40291">
                  <c:v>1.007080078125E-3</c:v>
                </c:pt>
                <c:pt idx="40292">
                  <c:v>1.0068416595458984E-3</c:v>
                </c:pt>
                <c:pt idx="40293">
                  <c:v>1.0080337524414063E-3</c:v>
                </c:pt>
                <c:pt idx="40294">
                  <c:v>1.007080078125E-3</c:v>
                </c:pt>
                <c:pt idx="40295">
                  <c:v>1.0068416595458984E-3</c:v>
                </c:pt>
                <c:pt idx="40296">
                  <c:v>1.007080078125E-3</c:v>
                </c:pt>
                <c:pt idx="40297">
                  <c:v>1.007080078125E-3</c:v>
                </c:pt>
                <c:pt idx="40298">
                  <c:v>1.0068416595458984E-3</c:v>
                </c:pt>
                <c:pt idx="40299">
                  <c:v>1.007080078125E-3</c:v>
                </c:pt>
                <c:pt idx="40300">
                  <c:v>1.007080078125E-3</c:v>
                </c:pt>
                <c:pt idx="40301">
                  <c:v>1.0068416595458984E-3</c:v>
                </c:pt>
                <c:pt idx="40302">
                  <c:v>1.007080078125E-3</c:v>
                </c:pt>
                <c:pt idx="40303">
                  <c:v>1.007080078125E-3</c:v>
                </c:pt>
                <c:pt idx="40304">
                  <c:v>1.0068416595458984E-3</c:v>
                </c:pt>
                <c:pt idx="40305">
                  <c:v>1.007080078125E-3</c:v>
                </c:pt>
                <c:pt idx="40306">
                  <c:v>1.0080337524414063E-3</c:v>
                </c:pt>
                <c:pt idx="40307">
                  <c:v>1.007080078125E-3</c:v>
                </c:pt>
                <c:pt idx="40308">
                  <c:v>1.0068416595458984E-3</c:v>
                </c:pt>
                <c:pt idx="40309">
                  <c:v>1.007080078125E-3</c:v>
                </c:pt>
                <c:pt idx="40310">
                  <c:v>1.007080078125E-3</c:v>
                </c:pt>
                <c:pt idx="40311">
                  <c:v>1.0068416595458984E-3</c:v>
                </c:pt>
                <c:pt idx="40312">
                  <c:v>1.007080078125E-3</c:v>
                </c:pt>
                <c:pt idx="40313">
                  <c:v>1.007080078125E-3</c:v>
                </c:pt>
                <c:pt idx="40314">
                  <c:v>1.0068416595458984E-3</c:v>
                </c:pt>
                <c:pt idx="40315">
                  <c:v>1.007080078125E-3</c:v>
                </c:pt>
                <c:pt idx="40316">
                  <c:v>1.007080078125E-3</c:v>
                </c:pt>
                <c:pt idx="40317">
                  <c:v>1.0068416595458984E-3</c:v>
                </c:pt>
                <c:pt idx="40318">
                  <c:v>1.0080337524414063E-3</c:v>
                </c:pt>
                <c:pt idx="40319">
                  <c:v>1.007080078125E-3</c:v>
                </c:pt>
                <c:pt idx="40320">
                  <c:v>1.0068416595458984E-3</c:v>
                </c:pt>
                <c:pt idx="40321">
                  <c:v>1.007080078125E-3</c:v>
                </c:pt>
                <c:pt idx="40322">
                  <c:v>1.007080078125E-3</c:v>
                </c:pt>
                <c:pt idx="40323">
                  <c:v>1.0068416595458984E-3</c:v>
                </c:pt>
                <c:pt idx="40324">
                  <c:v>1.007080078125E-3</c:v>
                </c:pt>
                <c:pt idx="40325">
                  <c:v>1.007080078125E-3</c:v>
                </c:pt>
                <c:pt idx="40326">
                  <c:v>1.0068416595458984E-3</c:v>
                </c:pt>
                <c:pt idx="40327">
                  <c:v>1.007080078125E-3</c:v>
                </c:pt>
                <c:pt idx="40328">
                  <c:v>1.007080078125E-3</c:v>
                </c:pt>
                <c:pt idx="40329">
                  <c:v>1.0068416595458984E-3</c:v>
                </c:pt>
                <c:pt idx="40330">
                  <c:v>1.007080078125E-3</c:v>
                </c:pt>
                <c:pt idx="40331">
                  <c:v>1.0080337524414063E-3</c:v>
                </c:pt>
                <c:pt idx="40332">
                  <c:v>1.007080078125E-3</c:v>
                </c:pt>
                <c:pt idx="40333">
                  <c:v>1.0068416595458984E-3</c:v>
                </c:pt>
                <c:pt idx="40334">
                  <c:v>1.007080078125E-3</c:v>
                </c:pt>
                <c:pt idx="40335">
                  <c:v>1.007080078125E-3</c:v>
                </c:pt>
                <c:pt idx="40336">
                  <c:v>1.0068416595458984E-3</c:v>
                </c:pt>
                <c:pt idx="40337">
                  <c:v>1.007080078125E-3</c:v>
                </c:pt>
                <c:pt idx="40338">
                  <c:v>1.007080078125E-3</c:v>
                </c:pt>
                <c:pt idx="40339">
                  <c:v>1.0068416595458984E-3</c:v>
                </c:pt>
                <c:pt idx="40340">
                  <c:v>1.007080078125E-3</c:v>
                </c:pt>
                <c:pt idx="40341">
                  <c:v>1.0068416595458984E-3</c:v>
                </c:pt>
                <c:pt idx="40342">
                  <c:v>1.007080078125E-3</c:v>
                </c:pt>
                <c:pt idx="40343">
                  <c:v>1.0080337524414063E-3</c:v>
                </c:pt>
                <c:pt idx="40344">
                  <c:v>1.007080078125E-3</c:v>
                </c:pt>
                <c:pt idx="40345">
                  <c:v>1.0068416595458984E-3</c:v>
                </c:pt>
                <c:pt idx="40346">
                  <c:v>1.007080078125E-3</c:v>
                </c:pt>
                <c:pt idx="40347">
                  <c:v>1.007080078125E-3</c:v>
                </c:pt>
                <c:pt idx="40348">
                  <c:v>1.0068416595458984E-3</c:v>
                </c:pt>
                <c:pt idx="40349">
                  <c:v>1.007080078125E-3</c:v>
                </c:pt>
                <c:pt idx="40350">
                  <c:v>1.007080078125E-3</c:v>
                </c:pt>
                <c:pt idx="40351">
                  <c:v>1.0068416595458984E-3</c:v>
                </c:pt>
                <c:pt idx="40352">
                  <c:v>1.007080078125E-3</c:v>
                </c:pt>
                <c:pt idx="40353">
                  <c:v>1.007080078125E-3</c:v>
                </c:pt>
                <c:pt idx="40354">
                  <c:v>1.0068416595458984E-3</c:v>
                </c:pt>
                <c:pt idx="40355">
                  <c:v>1.007080078125E-3</c:v>
                </c:pt>
                <c:pt idx="40356">
                  <c:v>1.0080337524414063E-3</c:v>
                </c:pt>
                <c:pt idx="40357">
                  <c:v>1.007080078125E-3</c:v>
                </c:pt>
                <c:pt idx="40358">
                  <c:v>1.0068416595458984E-3</c:v>
                </c:pt>
                <c:pt idx="40359">
                  <c:v>1.007080078125E-3</c:v>
                </c:pt>
                <c:pt idx="40360">
                  <c:v>1.007080078125E-3</c:v>
                </c:pt>
                <c:pt idx="40361">
                  <c:v>1.0068416595458984E-3</c:v>
                </c:pt>
                <c:pt idx="40362">
                  <c:v>1.007080078125E-3</c:v>
                </c:pt>
                <c:pt idx="40363">
                  <c:v>1.0068416595458984E-3</c:v>
                </c:pt>
                <c:pt idx="40364">
                  <c:v>1.007080078125E-3</c:v>
                </c:pt>
                <c:pt idx="40365">
                  <c:v>1.007080078125E-3</c:v>
                </c:pt>
                <c:pt idx="40366">
                  <c:v>1.0068416595458984E-3</c:v>
                </c:pt>
                <c:pt idx="40367">
                  <c:v>1.007080078125E-3</c:v>
                </c:pt>
                <c:pt idx="40368">
                  <c:v>1.0080337524414063E-3</c:v>
                </c:pt>
                <c:pt idx="40369">
                  <c:v>4.0280818939208984E-3</c:v>
                </c:pt>
                <c:pt idx="40370">
                  <c:v>1.0068416595458984E-3</c:v>
                </c:pt>
                <c:pt idx="40371">
                  <c:v>1.007080078125E-3</c:v>
                </c:pt>
                <c:pt idx="40372">
                  <c:v>1.007080078125E-3</c:v>
                </c:pt>
                <c:pt idx="40373">
                  <c:v>1.0068416595458984E-3</c:v>
                </c:pt>
                <c:pt idx="40374">
                  <c:v>1.007080078125E-3</c:v>
                </c:pt>
                <c:pt idx="40375">
                  <c:v>1.007080078125E-3</c:v>
                </c:pt>
                <c:pt idx="40376">
                  <c:v>1.0068416595458984E-3</c:v>
                </c:pt>
                <c:pt idx="40377">
                  <c:v>1.007080078125E-3</c:v>
                </c:pt>
                <c:pt idx="40378">
                  <c:v>1.0080337524414063E-3</c:v>
                </c:pt>
                <c:pt idx="40379">
                  <c:v>1.007080078125E-3</c:v>
                </c:pt>
                <c:pt idx="40380">
                  <c:v>1.0068416595458984E-3</c:v>
                </c:pt>
                <c:pt idx="40381">
                  <c:v>1.007080078125E-3</c:v>
                </c:pt>
                <c:pt idx="40382">
                  <c:v>1.0068416595458984E-3</c:v>
                </c:pt>
                <c:pt idx="40383">
                  <c:v>1.007080078125E-3</c:v>
                </c:pt>
                <c:pt idx="40384">
                  <c:v>1.007080078125E-3</c:v>
                </c:pt>
                <c:pt idx="40385">
                  <c:v>1.0068416595458984E-3</c:v>
                </c:pt>
                <c:pt idx="40386">
                  <c:v>1.007080078125E-3</c:v>
                </c:pt>
                <c:pt idx="40387">
                  <c:v>1.007080078125E-3</c:v>
                </c:pt>
                <c:pt idx="40388">
                  <c:v>1.0068416595458984E-3</c:v>
                </c:pt>
                <c:pt idx="40389">
                  <c:v>1.007080078125E-3</c:v>
                </c:pt>
                <c:pt idx="40390">
                  <c:v>1.0080337524414063E-3</c:v>
                </c:pt>
                <c:pt idx="40391">
                  <c:v>1.007080078125E-3</c:v>
                </c:pt>
                <c:pt idx="40392">
                  <c:v>1.0068416595458984E-3</c:v>
                </c:pt>
                <c:pt idx="40393">
                  <c:v>1.007080078125E-3</c:v>
                </c:pt>
                <c:pt idx="40394">
                  <c:v>1.007080078125E-3</c:v>
                </c:pt>
                <c:pt idx="40395">
                  <c:v>1.0068416595458984E-3</c:v>
                </c:pt>
                <c:pt idx="40396">
                  <c:v>1.007080078125E-3</c:v>
                </c:pt>
                <c:pt idx="40397">
                  <c:v>1.007080078125E-3</c:v>
                </c:pt>
                <c:pt idx="40398">
                  <c:v>1.0068416595458984E-3</c:v>
                </c:pt>
                <c:pt idx="40399">
                  <c:v>1.007080078125E-3</c:v>
                </c:pt>
                <c:pt idx="40400">
                  <c:v>1.007080078125E-3</c:v>
                </c:pt>
                <c:pt idx="40401">
                  <c:v>1.0068416595458984E-3</c:v>
                </c:pt>
                <c:pt idx="40402">
                  <c:v>1.007080078125E-3</c:v>
                </c:pt>
                <c:pt idx="40403">
                  <c:v>1.0080337524414063E-3</c:v>
                </c:pt>
                <c:pt idx="40404">
                  <c:v>1.0068416595458984E-3</c:v>
                </c:pt>
                <c:pt idx="40405">
                  <c:v>1.007080078125E-3</c:v>
                </c:pt>
                <c:pt idx="40406">
                  <c:v>1.007080078125E-3</c:v>
                </c:pt>
                <c:pt idx="40407">
                  <c:v>1.0068416595458984E-3</c:v>
                </c:pt>
                <c:pt idx="40408">
                  <c:v>1.007080078125E-3</c:v>
                </c:pt>
                <c:pt idx="40409">
                  <c:v>1.007080078125E-3</c:v>
                </c:pt>
                <c:pt idx="40410">
                  <c:v>1.0068416595458984E-3</c:v>
                </c:pt>
                <c:pt idx="40411">
                  <c:v>1.007080078125E-3</c:v>
                </c:pt>
                <c:pt idx="40412">
                  <c:v>1.007080078125E-3</c:v>
                </c:pt>
                <c:pt idx="40413">
                  <c:v>1.0068416595458984E-3</c:v>
                </c:pt>
                <c:pt idx="40414">
                  <c:v>1.007080078125E-3</c:v>
                </c:pt>
                <c:pt idx="40415">
                  <c:v>1.0080337524414063E-3</c:v>
                </c:pt>
                <c:pt idx="40416">
                  <c:v>1.007080078125E-3</c:v>
                </c:pt>
                <c:pt idx="40417">
                  <c:v>1.0068416595458984E-3</c:v>
                </c:pt>
                <c:pt idx="40418">
                  <c:v>1.007080078125E-3</c:v>
                </c:pt>
                <c:pt idx="40419">
                  <c:v>1.007080078125E-3</c:v>
                </c:pt>
                <c:pt idx="40420">
                  <c:v>1.0068416595458984E-3</c:v>
                </c:pt>
                <c:pt idx="40421">
                  <c:v>1.007080078125E-3</c:v>
                </c:pt>
                <c:pt idx="40422">
                  <c:v>1.007080078125E-3</c:v>
                </c:pt>
                <c:pt idx="40423">
                  <c:v>1.0068416595458984E-3</c:v>
                </c:pt>
                <c:pt idx="40424">
                  <c:v>1.007080078125E-3</c:v>
                </c:pt>
                <c:pt idx="40425">
                  <c:v>1.007080078125E-3</c:v>
                </c:pt>
                <c:pt idx="40426">
                  <c:v>1.0068416595458984E-3</c:v>
                </c:pt>
                <c:pt idx="40427">
                  <c:v>1.007080078125E-3</c:v>
                </c:pt>
                <c:pt idx="40428">
                  <c:v>1.0080337524414063E-3</c:v>
                </c:pt>
                <c:pt idx="40429">
                  <c:v>1.0068416595458984E-3</c:v>
                </c:pt>
                <c:pt idx="40430">
                  <c:v>1.007080078125E-3</c:v>
                </c:pt>
                <c:pt idx="40431">
                  <c:v>1.007080078125E-3</c:v>
                </c:pt>
                <c:pt idx="40432">
                  <c:v>1.0068416595458984E-3</c:v>
                </c:pt>
                <c:pt idx="40433">
                  <c:v>1.007080078125E-3</c:v>
                </c:pt>
                <c:pt idx="40434">
                  <c:v>1.007080078125E-3</c:v>
                </c:pt>
                <c:pt idx="40435">
                  <c:v>1.0068416595458984E-3</c:v>
                </c:pt>
                <c:pt idx="40436">
                  <c:v>1.007080078125E-3</c:v>
                </c:pt>
                <c:pt idx="40437">
                  <c:v>1.007080078125E-3</c:v>
                </c:pt>
                <c:pt idx="40438">
                  <c:v>1.0068416595458984E-3</c:v>
                </c:pt>
                <c:pt idx="40439">
                  <c:v>1.007080078125E-3</c:v>
                </c:pt>
                <c:pt idx="40440">
                  <c:v>1.0080337524414063E-3</c:v>
                </c:pt>
                <c:pt idx="40441">
                  <c:v>1.007080078125E-3</c:v>
                </c:pt>
                <c:pt idx="40442">
                  <c:v>1.0068416595458984E-3</c:v>
                </c:pt>
                <c:pt idx="40443">
                  <c:v>1.007080078125E-3</c:v>
                </c:pt>
                <c:pt idx="40444">
                  <c:v>1.007080078125E-3</c:v>
                </c:pt>
                <c:pt idx="40445">
                  <c:v>1.0068416595458984E-3</c:v>
                </c:pt>
                <c:pt idx="40446">
                  <c:v>1.007080078125E-3</c:v>
                </c:pt>
                <c:pt idx="40447">
                  <c:v>1.007080078125E-3</c:v>
                </c:pt>
                <c:pt idx="40448">
                  <c:v>1.0068416595458984E-3</c:v>
                </c:pt>
                <c:pt idx="40449">
                  <c:v>1.007080078125E-3</c:v>
                </c:pt>
                <c:pt idx="40450">
                  <c:v>1.007080078125E-3</c:v>
                </c:pt>
                <c:pt idx="40451">
                  <c:v>1.0068416595458984E-3</c:v>
                </c:pt>
                <c:pt idx="40452">
                  <c:v>1.007080078125E-3</c:v>
                </c:pt>
                <c:pt idx="40453">
                  <c:v>1.0080337524414063E-3</c:v>
                </c:pt>
                <c:pt idx="40454">
                  <c:v>1.0068416595458984E-3</c:v>
                </c:pt>
                <c:pt idx="40455">
                  <c:v>1.007080078125E-3</c:v>
                </c:pt>
                <c:pt idx="40456">
                  <c:v>1.007080078125E-3</c:v>
                </c:pt>
                <c:pt idx="40457">
                  <c:v>1.0068416595458984E-3</c:v>
                </c:pt>
                <c:pt idx="40458">
                  <c:v>1.007080078125E-3</c:v>
                </c:pt>
                <c:pt idx="40459">
                  <c:v>1.007080078125E-3</c:v>
                </c:pt>
                <c:pt idx="40460">
                  <c:v>1.0068416595458984E-3</c:v>
                </c:pt>
                <c:pt idx="40461">
                  <c:v>1.007080078125E-3</c:v>
                </c:pt>
                <c:pt idx="40462">
                  <c:v>1.007080078125E-3</c:v>
                </c:pt>
                <c:pt idx="40463">
                  <c:v>1.0068416595458984E-3</c:v>
                </c:pt>
                <c:pt idx="40464">
                  <c:v>1.007080078125E-3</c:v>
                </c:pt>
                <c:pt idx="40465">
                  <c:v>1.0080337524414063E-3</c:v>
                </c:pt>
                <c:pt idx="40466">
                  <c:v>1.007080078125E-3</c:v>
                </c:pt>
                <c:pt idx="40467">
                  <c:v>1.0068416595458984E-3</c:v>
                </c:pt>
                <c:pt idx="40468">
                  <c:v>1.007080078125E-3</c:v>
                </c:pt>
                <c:pt idx="40469">
                  <c:v>1.007080078125E-3</c:v>
                </c:pt>
                <c:pt idx="40470">
                  <c:v>1.0068416595458984E-3</c:v>
                </c:pt>
                <c:pt idx="40471">
                  <c:v>1.007080078125E-3</c:v>
                </c:pt>
                <c:pt idx="40472">
                  <c:v>1.007080078125E-3</c:v>
                </c:pt>
                <c:pt idx="40473">
                  <c:v>1.0068416595458984E-3</c:v>
                </c:pt>
                <c:pt idx="40474">
                  <c:v>1.007080078125E-3</c:v>
                </c:pt>
                <c:pt idx="40475">
                  <c:v>1.007080078125E-3</c:v>
                </c:pt>
                <c:pt idx="40476">
                  <c:v>1.0068416595458984E-3</c:v>
                </c:pt>
                <c:pt idx="40477">
                  <c:v>1.007080078125E-3</c:v>
                </c:pt>
                <c:pt idx="40478">
                  <c:v>1.0080337524414063E-3</c:v>
                </c:pt>
                <c:pt idx="40479">
                  <c:v>1.0068416595458984E-3</c:v>
                </c:pt>
                <c:pt idx="40480">
                  <c:v>1.007080078125E-3</c:v>
                </c:pt>
                <c:pt idx="40481">
                  <c:v>1.007080078125E-3</c:v>
                </c:pt>
                <c:pt idx="40482">
                  <c:v>1.0068416595458984E-3</c:v>
                </c:pt>
                <c:pt idx="40483">
                  <c:v>1.007080078125E-3</c:v>
                </c:pt>
                <c:pt idx="40484">
                  <c:v>1.007080078125E-3</c:v>
                </c:pt>
                <c:pt idx="40485">
                  <c:v>1.0068416595458984E-3</c:v>
                </c:pt>
                <c:pt idx="40486">
                  <c:v>1.007080078125E-3</c:v>
                </c:pt>
                <c:pt idx="40487">
                  <c:v>1.007080078125E-3</c:v>
                </c:pt>
                <c:pt idx="40488">
                  <c:v>1.0068416595458984E-3</c:v>
                </c:pt>
                <c:pt idx="40489">
                  <c:v>1.007080078125E-3</c:v>
                </c:pt>
                <c:pt idx="40490">
                  <c:v>1.0080337524414063E-3</c:v>
                </c:pt>
                <c:pt idx="40491">
                  <c:v>1.007080078125E-3</c:v>
                </c:pt>
                <c:pt idx="40492">
                  <c:v>1.0068416595458984E-3</c:v>
                </c:pt>
                <c:pt idx="40493">
                  <c:v>1.007080078125E-3</c:v>
                </c:pt>
                <c:pt idx="40494">
                  <c:v>1.007080078125E-3</c:v>
                </c:pt>
                <c:pt idx="40495">
                  <c:v>1.0068416595458984E-3</c:v>
                </c:pt>
                <c:pt idx="40496">
                  <c:v>1.007080078125E-3</c:v>
                </c:pt>
                <c:pt idx="40497">
                  <c:v>1.007080078125E-3</c:v>
                </c:pt>
                <c:pt idx="40498">
                  <c:v>1.0068416595458984E-3</c:v>
                </c:pt>
                <c:pt idx="40499">
                  <c:v>1.007080078125E-3</c:v>
                </c:pt>
                <c:pt idx="40500">
                  <c:v>1.007080078125E-3</c:v>
                </c:pt>
                <c:pt idx="40501">
                  <c:v>1.0068416595458984E-3</c:v>
                </c:pt>
                <c:pt idx="40502">
                  <c:v>1.007080078125E-3</c:v>
                </c:pt>
                <c:pt idx="40503">
                  <c:v>1.0080337524414063E-3</c:v>
                </c:pt>
                <c:pt idx="40504">
                  <c:v>1.0068416595458984E-3</c:v>
                </c:pt>
                <c:pt idx="40505">
                  <c:v>1.007080078125E-3</c:v>
                </c:pt>
                <c:pt idx="40506">
                  <c:v>1.007080078125E-3</c:v>
                </c:pt>
                <c:pt idx="40507">
                  <c:v>1.0068416595458984E-3</c:v>
                </c:pt>
                <c:pt idx="40508">
                  <c:v>1.007080078125E-3</c:v>
                </c:pt>
                <c:pt idx="40509">
                  <c:v>1.007080078125E-3</c:v>
                </c:pt>
                <c:pt idx="40510">
                  <c:v>1.0068416595458984E-3</c:v>
                </c:pt>
                <c:pt idx="40511">
                  <c:v>1.007080078125E-3</c:v>
                </c:pt>
                <c:pt idx="40512">
                  <c:v>1.007080078125E-3</c:v>
                </c:pt>
                <c:pt idx="40513">
                  <c:v>1.0068416595458984E-3</c:v>
                </c:pt>
                <c:pt idx="40514">
                  <c:v>1.007080078125E-3</c:v>
                </c:pt>
                <c:pt idx="40515">
                  <c:v>1.0080337524414063E-3</c:v>
                </c:pt>
                <c:pt idx="40516">
                  <c:v>1.007080078125E-3</c:v>
                </c:pt>
                <c:pt idx="40517">
                  <c:v>1.0068416595458984E-3</c:v>
                </c:pt>
                <c:pt idx="40518">
                  <c:v>1.007080078125E-3</c:v>
                </c:pt>
                <c:pt idx="40519">
                  <c:v>1.007080078125E-3</c:v>
                </c:pt>
                <c:pt idx="40520">
                  <c:v>1.0068416595458984E-3</c:v>
                </c:pt>
                <c:pt idx="40521">
                  <c:v>1.007080078125E-3</c:v>
                </c:pt>
                <c:pt idx="40522">
                  <c:v>1.007080078125E-3</c:v>
                </c:pt>
                <c:pt idx="40523">
                  <c:v>1.0068416595458984E-3</c:v>
                </c:pt>
                <c:pt idx="40524">
                  <c:v>1.007080078125E-3</c:v>
                </c:pt>
                <c:pt idx="40525">
                  <c:v>1.007080078125E-3</c:v>
                </c:pt>
                <c:pt idx="40526">
                  <c:v>1.0068416595458984E-3</c:v>
                </c:pt>
                <c:pt idx="40527">
                  <c:v>1.007080078125E-3</c:v>
                </c:pt>
                <c:pt idx="40528">
                  <c:v>1.0080337524414063E-3</c:v>
                </c:pt>
                <c:pt idx="40529">
                  <c:v>1.0068416595458984E-3</c:v>
                </c:pt>
                <c:pt idx="40530">
                  <c:v>1.007080078125E-3</c:v>
                </c:pt>
                <c:pt idx="40531">
                  <c:v>1.007080078125E-3</c:v>
                </c:pt>
                <c:pt idx="40532">
                  <c:v>1.0068416595458984E-3</c:v>
                </c:pt>
                <c:pt idx="40533">
                  <c:v>1.007080078125E-3</c:v>
                </c:pt>
                <c:pt idx="40534">
                  <c:v>1.007080078125E-3</c:v>
                </c:pt>
                <c:pt idx="40535">
                  <c:v>1.0068416595458984E-3</c:v>
                </c:pt>
                <c:pt idx="40536">
                  <c:v>1.007080078125E-3</c:v>
                </c:pt>
                <c:pt idx="40537">
                  <c:v>1.007080078125E-3</c:v>
                </c:pt>
                <c:pt idx="40538">
                  <c:v>1.0068416595458984E-3</c:v>
                </c:pt>
                <c:pt idx="40539">
                  <c:v>1.007080078125E-3</c:v>
                </c:pt>
                <c:pt idx="40540">
                  <c:v>1.0080337524414063E-3</c:v>
                </c:pt>
                <c:pt idx="40541">
                  <c:v>1.007080078125E-3</c:v>
                </c:pt>
                <c:pt idx="40542">
                  <c:v>1.0068416595458984E-3</c:v>
                </c:pt>
                <c:pt idx="40543">
                  <c:v>1.3092041015625E-2</c:v>
                </c:pt>
                <c:pt idx="40544">
                  <c:v>1.007080078125E-3</c:v>
                </c:pt>
                <c:pt idx="40545">
                  <c:v>1.0068416595458984E-3</c:v>
                </c:pt>
                <c:pt idx="40546">
                  <c:v>1.007080078125E-3</c:v>
                </c:pt>
                <c:pt idx="40547">
                  <c:v>1.007080078125E-3</c:v>
                </c:pt>
                <c:pt idx="40548">
                  <c:v>1.0068416595458984E-3</c:v>
                </c:pt>
                <c:pt idx="40549">
                  <c:v>1.007080078125E-3</c:v>
                </c:pt>
                <c:pt idx="40550">
                  <c:v>1.007080078125E-3</c:v>
                </c:pt>
                <c:pt idx="40551">
                  <c:v>1.0068416595458984E-3</c:v>
                </c:pt>
                <c:pt idx="40552">
                  <c:v>1.007080078125E-3</c:v>
                </c:pt>
                <c:pt idx="40553">
                  <c:v>1.0080337524414063E-3</c:v>
                </c:pt>
                <c:pt idx="40554">
                  <c:v>1.007080078125E-3</c:v>
                </c:pt>
                <c:pt idx="40555">
                  <c:v>1.0068416595458984E-3</c:v>
                </c:pt>
                <c:pt idx="40556">
                  <c:v>1.007080078125E-3</c:v>
                </c:pt>
                <c:pt idx="40557">
                  <c:v>1.007080078125E-3</c:v>
                </c:pt>
                <c:pt idx="40558">
                  <c:v>1.0068416595458984E-3</c:v>
                </c:pt>
                <c:pt idx="40559">
                  <c:v>1.007080078125E-3</c:v>
                </c:pt>
                <c:pt idx="40560">
                  <c:v>1.007080078125E-3</c:v>
                </c:pt>
                <c:pt idx="40561">
                  <c:v>1.0068416595458984E-3</c:v>
                </c:pt>
                <c:pt idx="40562">
                  <c:v>1.007080078125E-3</c:v>
                </c:pt>
                <c:pt idx="40563">
                  <c:v>1.007080078125E-3</c:v>
                </c:pt>
                <c:pt idx="40564">
                  <c:v>1.0068416595458984E-3</c:v>
                </c:pt>
                <c:pt idx="40565">
                  <c:v>1.007080078125E-3</c:v>
                </c:pt>
                <c:pt idx="40566">
                  <c:v>1.0080337524414063E-3</c:v>
                </c:pt>
                <c:pt idx="40567">
                  <c:v>1.0068416595458984E-3</c:v>
                </c:pt>
                <c:pt idx="40568">
                  <c:v>1.007080078125E-3</c:v>
                </c:pt>
                <c:pt idx="40569">
                  <c:v>1.007080078125E-3</c:v>
                </c:pt>
                <c:pt idx="40570">
                  <c:v>1.0068416595458984E-3</c:v>
                </c:pt>
                <c:pt idx="40571">
                  <c:v>1.007080078125E-3</c:v>
                </c:pt>
                <c:pt idx="40572">
                  <c:v>1.007080078125E-3</c:v>
                </c:pt>
                <c:pt idx="40573">
                  <c:v>1.0068416595458984E-3</c:v>
                </c:pt>
                <c:pt idx="40574">
                  <c:v>1.007080078125E-3</c:v>
                </c:pt>
                <c:pt idx="40575">
                  <c:v>1.007080078125E-3</c:v>
                </c:pt>
                <c:pt idx="40576">
                  <c:v>1.0068416595458984E-3</c:v>
                </c:pt>
                <c:pt idx="40577">
                  <c:v>1.007080078125E-3</c:v>
                </c:pt>
                <c:pt idx="40578">
                  <c:v>1.0080337524414063E-3</c:v>
                </c:pt>
                <c:pt idx="40579">
                  <c:v>1.007080078125E-3</c:v>
                </c:pt>
                <c:pt idx="40580">
                  <c:v>1.0068416595458984E-3</c:v>
                </c:pt>
                <c:pt idx="40581">
                  <c:v>1.007080078125E-3</c:v>
                </c:pt>
                <c:pt idx="40582">
                  <c:v>1.007080078125E-3</c:v>
                </c:pt>
                <c:pt idx="40583">
                  <c:v>1.0068416595458984E-3</c:v>
                </c:pt>
                <c:pt idx="40584">
                  <c:v>1.007080078125E-3</c:v>
                </c:pt>
                <c:pt idx="40585">
                  <c:v>1.007080078125E-3</c:v>
                </c:pt>
                <c:pt idx="40586">
                  <c:v>1.0068416595458984E-3</c:v>
                </c:pt>
                <c:pt idx="40587">
                  <c:v>1.007080078125E-3</c:v>
                </c:pt>
                <c:pt idx="40588">
                  <c:v>1.007080078125E-3</c:v>
                </c:pt>
                <c:pt idx="40589">
                  <c:v>1.0068416595458984E-3</c:v>
                </c:pt>
                <c:pt idx="40590">
                  <c:v>1.007080078125E-3</c:v>
                </c:pt>
                <c:pt idx="40591">
                  <c:v>1.0080337524414063E-3</c:v>
                </c:pt>
                <c:pt idx="40592">
                  <c:v>1.0068416595458984E-3</c:v>
                </c:pt>
                <c:pt idx="40593">
                  <c:v>1.007080078125E-3</c:v>
                </c:pt>
                <c:pt idx="40594">
                  <c:v>1.007080078125E-3</c:v>
                </c:pt>
                <c:pt idx="40595">
                  <c:v>1.0068416595458984E-3</c:v>
                </c:pt>
                <c:pt idx="40596">
                  <c:v>1.007080078125E-3</c:v>
                </c:pt>
                <c:pt idx="40597">
                  <c:v>1.007080078125E-3</c:v>
                </c:pt>
                <c:pt idx="40598">
                  <c:v>1.0068416595458984E-3</c:v>
                </c:pt>
                <c:pt idx="40599">
                  <c:v>1.007080078125E-3</c:v>
                </c:pt>
                <c:pt idx="40600">
                  <c:v>1.007080078125E-3</c:v>
                </c:pt>
                <c:pt idx="40601">
                  <c:v>1.0068416595458984E-3</c:v>
                </c:pt>
                <c:pt idx="40602">
                  <c:v>1.007080078125E-3</c:v>
                </c:pt>
                <c:pt idx="40603">
                  <c:v>1.0080337524414063E-3</c:v>
                </c:pt>
                <c:pt idx="40604">
                  <c:v>1.007080078125E-3</c:v>
                </c:pt>
                <c:pt idx="40605">
                  <c:v>1.0068416595458984E-3</c:v>
                </c:pt>
                <c:pt idx="40606">
                  <c:v>1.007080078125E-3</c:v>
                </c:pt>
                <c:pt idx="40607">
                  <c:v>1.007080078125E-3</c:v>
                </c:pt>
                <c:pt idx="40608">
                  <c:v>1.0068416595458984E-3</c:v>
                </c:pt>
                <c:pt idx="40609">
                  <c:v>9.0639591217041016E-3</c:v>
                </c:pt>
                <c:pt idx="40610">
                  <c:v>1.007080078125E-3</c:v>
                </c:pt>
                <c:pt idx="40611">
                  <c:v>1.007080078125E-3</c:v>
                </c:pt>
                <c:pt idx="40612">
                  <c:v>1.0068416595458984E-3</c:v>
                </c:pt>
                <c:pt idx="40613">
                  <c:v>1.007080078125E-3</c:v>
                </c:pt>
                <c:pt idx="40614">
                  <c:v>1.007080078125E-3</c:v>
                </c:pt>
                <c:pt idx="40615">
                  <c:v>1.0068416595458984E-3</c:v>
                </c:pt>
                <c:pt idx="40616">
                  <c:v>1.007080078125E-3</c:v>
                </c:pt>
                <c:pt idx="40617">
                  <c:v>1.007080078125E-3</c:v>
                </c:pt>
                <c:pt idx="40618">
                  <c:v>1.0068416595458984E-3</c:v>
                </c:pt>
                <c:pt idx="40619">
                  <c:v>1.007080078125E-3</c:v>
                </c:pt>
                <c:pt idx="40620">
                  <c:v>1.0080337524414063E-3</c:v>
                </c:pt>
                <c:pt idx="40621">
                  <c:v>1.007080078125E-3</c:v>
                </c:pt>
                <c:pt idx="40622">
                  <c:v>1.0068416595458984E-3</c:v>
                </c:pt>
                <c:pt idx="40623">
                  <c:v>1.007080078125E-3</c:v>
                </c:pt>
                <c:pt idx="40624">
                  <c:v>1.007080078125E-3</c:v>
                </c:pt>
                <c:pt idx="40625">
                  <c:v>1.0068416595458984E-3</c:v>
                </c:pt>
                <c:pt idx="40626">
                  <c:v>1.007080078125E-3</c:v>
                </c:pt>
                <c:pt idx="40627">
                  <c:v>1.007080078125E-3</c:v>
                </c:pt>
                <c:pt idx="40628">
                  <c:v>1.0068416595458984E-3</c:v>
                </c:pt>
                <c:pt idx="40629">
                  <c:v>1.007080078125E-3</c:v>
                </c:pt>
                <c:pt idx="40630">
                  <c:v>1.007080078125E-3</c:v>
                </c:pt>
                <c:pt idx="40631">
                  <c:v>1.0068416595458984E-3</c:v>
                </c:pt>
                <c:pt idx="40632">
                  <c:v>1.0080337524414063E-3</c:v>
                </c:pt>
                <c:pt idx="40633">
                  <c:v>1.007080078125E-3</c:v>
                </c:pt>
                <c:pt idx="40634">
                  <c:v>1.0068416595458984E-3</c:v>
                </c:pt>
                <c:pt idx="40635">
                  <c:v>1.007080078125E-3</c:v>
                </c:pt>
                <c:pt idx="40636">
                  <c:v>1.007080078125E-3</c:v>
                </c:pt>
                <c:pt idx="40637">
                  <c:v>1.0068416595458984E-3</c:v>
                </c:pt>
                <c:pt idx="40638">
                  <c:v>1.007080078125E-3</c:v>
                </c:pt>
                <c:pt idx="40639">
                  <c:v>1.007080078125E-3</c:v>
                </c:pt>
                <c:pt idx="40640">
                  <c:v>1.0068416595458984E-3</c:v>
                </c:pt>
                <c:pt idx="40641">
                  <c:v>1.007080078125E-3</c:v>
                </c:pt>
                <c:pt idx="40642">
                  <c:v>1.007080078125E-3</c:v>
                </c:pt>
                <c:pt idx="40643">
                  <c:v>1.0068416595458984E-3</c:v>
                </c:pt>
                <c:pt idx="40644">
                  <c:v>1.007080078125E-3</c:v>
                </c:pt>
                <c:pt idx="40645">
                  <c:v>1.0080337524414063E-3</c:v>
                </c:pt>
                <c:pt idx="40646">
                  <c:v>1.007080078125E-3</c:v>
                </c:pt>
                <c:pt idx="40647">
                  <c:v>1.0068416595458984E-3</c:v>
                </c:pt>
                <c:pt idx="40648">
                  <c:v>1.007080078125E-3</c:v>
                </c:pt>
                <c:pt idx="40649">
                  <c:v>1.007080078125E-3</c:v>
                </c:pt>
                <c:pt idx="40650">
                  <c:v>1.0068416595458984E-3</c:v>
                </c:pt>
                <c:pt idx="40651">
                  <c:v>1.007080078125E-3</c:v>
                </c:pt>
                <c:pt idx="40652">
                  <c:v>1.007080078125E-3</c:v>
                </c:pt>
                <c:pt idx="40653">
                  <c:v>1.0068416595458984E-3</c:v>
                </c:pt>
                <c:pt idx="40654">
                  <c:v>1.007080078125E-3</c:v>
                </c:pt>
                <c:pt idx="40655">
                  <c:v>1.007080078125E-3</c:v>
                </c:pt>
                <c:pt idx="40656">
                  <c:v>1.0068416595458984E-3</c:v>
                </c:pt>
                <c:pt idx="40657">
                  <c:v>1.0080337524414063E-3</c:v>
                </c:pt>
                <c:pt idx="40658">
                  <c:v>1.007080078125E-3</c:v>
                </c:pt>
                <c:pt idx="40659">
                  <c:v>1.0068416595458984E-3</c:v>
                </c:pt>
                <c:pt idx="40660">
                  <c:v>1.007080078125E-3</c:v>
                </c:pt>
                <c:pt idx="40661">
                  <c:v>1.007080078125E-3</c:v>
                </c:pt>
                <c:pt idx="40662">
                  <c:v>1.0068416595458984E-3</c:v>
                </c:pt>
                <c:pt idx="40663">
                  <c:v>1.007080078125E-3</c:v>
                </c:pt>
                <c:pt idx="40664">
                  <c:v>1.007080078125E-3</c:v>
                </c:pt>
                <c:pt idx="40665">
                  <c:v>1.0068416595458984E-3</c:v>
                </c:pt>
                <c:pt idx="40666">
                  <c:v>1.007080078125E-3</c:v>
                </c:pt>
                <c:pt idx="40667">
                  <c:v>1.007080078125E-3</c:v>
                </c:pt>
                <c:pt idx="40668">
                  <c:v>1.0068416595458984E-3</c:v>
                </c:pt>
                <c:pt idx="40669">
                  <c:v>1.007080078125E-3</c:v>
                </c:pt>
                <c:pt idx="40670">
                  <c:v>1.0080337524414063E-3</c:v>
                </c:pt>
                <c:pt idx="40671">
                  <c:v>1.007080078125E-3</c:v>
                </c:pt>
                <c:pt idx="40672">
                  <c:v>1.0068416595458984E-3</c:v>
                </c:pt>
                <c:pt idx="40673">
                  <c:v>1.007080078125E-3</c:v>
                </c:pt>
                <c:pt idx="40674">
                  <c:v>1.007080078125E-3</c:v>
                </c:pt>
                <c:pt idx="40675">
                  <c:v>1.0068416595458984E-3</c:v>
                </c:pt>
                <c:pt idx="40676">
                  <c:v>1.007080078125E-3</c:v>
                </c:pt>
                <c:pt idx="40677">
                  <c:v>1.007080078125E-3</c:v>
                </c:pt>
                <c:pt idx="40678">
                  <c:v>1.0068416595458984E-3</c:v>
                </c:pt>
                <c:pt idx="40679">
                  <c:v>1.007080078125E-3</c:v>
                </c:pt>
                <c:pt idx="40680">
                  <c:v>1.007080078125E-3</c:v>
                </c:pt>
                <c:pt idx="40681">
                  <c:v>1.0068416595458984E-3</c:v>
                </c:pt>
                <c:pt idx="40682">
                  <c:v>1.0080337524414063E-3</c:v>
                </c:pt>
                <c:pt idx="40683">
                  <c:v>1.007080078125E-3</c:v>
                </c:pt>
                <c:pt idx="40684">
                  <c:v>1.0068416595458984E-3</c:v>
                </c:pt>
                <c:pt idx="40685">
                  <c:v>1.007080078125E-3</c:v>
                </c:pt>
                <c:pt idx="40686">
                  <c:v>1.007080078125E-3</c:v>
                </c:pt>
                <c:pt idx="40687">
                  <c:v>1.0068416595458984E-3</c:v>
                </c:pt>
                <c:pt idx="40688">
                  <c:v>1.007080078125E-3</c:v>
                </c:pt>
                <c:pt idx="40689">
                  <c:v>1.007080078125E-3</c:v>
                </c:pt>
                <c:pt idx="40690">
                  <c:v>1.0068416595458984E-3</c:v>
                </c:pt>
                <c:pt idx="40691">
                  <c:v>1.007080078125E-3</c:v>
                </c:pt>
                <c:pt idx="40692">
                  <c:v>1.007080078125E-3</c:v>
                </c:pt>
                <c:pt idx="40693">
                  <c:v>1.0068416595458984E-3</c:v>
                </c:pt>
                <c:pt idx="40694">
                  <c:v>1.007080078125E-3</c:v>
                </c:pt>
                <c:pt idx="40695">
                  <c:v>1.0080337524414063E-3</c:v>
                </c:pt>
                <c:pt idx="40696">
                  <c:v>1.007080078125E-3</c:v>
                </c:pt>
                <c:pt idx="40697">
                  <c:v>1.0068416595458984E-3</c:v>
                </c:pt>
                <c:pt idx="40698">
                  <c:v>1.007080078125E-3</c:v>
                </c:pt>
                <c:pt idx="40699">
                  <c:v>1.007080078125E-3</c:v>
                </c:pt>
                <c:pt idx="40700">
                  <c:v>1.0068416595458984E-3</c:v>
                </c:pt>
                <c:pt idx="40701">
                  <c:v>1.007080078125E-3</c:v>
                </c:pt>
                <c:pt idx="40702">
                  <c:v>1.007080078125E-3</c:v>
                </c:pt>
                <c:pt idx="40703">
                  <c:v>1.0068416595458984E-3</c:v>
                </c:pt>
                <c:pt idx="40704">
                  <c:v>1.007080078125E-3</c:v>
                </c:pt>
                <c:pt idx="40705">
                  <c:v>1.007080078125E-3</c:v>
                </c:pt>
                <c:pt idx="40706">
                  <c:v>1.0068416595458984E-3</c:v>
                </c:pt>
                <c:pt idx="40707">
                  <c:v>1.0080337524414063E-3</c:v>
                </c:pt>
                <c:pt idx="40708">
                  <c:v>1.007080078125E-3</c:v>
                </c:pt>
                <c:pt idx="40709">
                  <c:v>1.0068416595458984E-3</c:v>
                </c:pt>
                <c:pt idx="40710">
                  <c:v>1.007080078125E-3</c:v>
                </c:pt>
                <c:pt idx="40711">
                  <c:v>1.007080078125E-3</c:v>
                </c:pt>
                <c:pt idx="40712">
                  <c:v>1.0068416595458984E-3</c:v>
                </c:pt>
                <c:pt idx="40713">
                  <c:v>1.007080078125E-3</c:v>
                </c:pt>
                <c:pt idx="40714">
                  <c:v>1.007080078125E-3</c:v>
                </c:pt>
                <c:pt idx="40715">
                  <c:v>1.0068416595458984E-3</c:v>
                </c:pt>
                <c:pt idx="40716">
                  <c:v>2.01416015625E-3</c:v>
                </c:pt>
                <c:pt idx="40717">
                  <c:v>1.0068416595458984E-3</c:v>
                </c:pt>
                <c:pt idx="40718">
                  <c:v>1.007080078125E-3</c:v>
                </c:pt>
                <c:pt idx="40719">
                  <c:v>1.0080337524414063E-3</c:v>
                </c:pt>
                <c:pt idx="40720">
                  <c:v>1.007080078125E-3</c:v>
                </c:pt>
                <c:pt idx="40721">
                  <c:v>1.0068416595458984E-3</c:v>
                </c:pt>
                <c:pt idx="40722">
                  <c:v>1.007080078125E-3</c:v>
                </c:pt>
                <c:pt idx="40723">
                  <c:v>1.007080078125E-3</c:v>
                </c:pt>
                <c:pt idx="40724">
                  <c:v>1.0068416595458984E-3</c:v>
                </c:pt>
                <c:pt idx="40725">
                  <c:v>1.007080078125E-3</c:v>
                </c:pt>
                <c:pt idx="40726">
                  <c:v>6.0429573059082031E-3</c:v>
                </c:pt>
                <c:pt idx="40727">
                  <c:v>1.007080078125E-3</c:v>
                </c:pt>
                <c:pt idx="40728">
                  <c:v>1.0068416595458984E-3</c:v>
                </c:pt>
                <c:pt idx="40729">
                  <c:v>1.007080078125E-3</c:v>
                </c:pt>
                <c:pt idx="40730">
                  <c:v>1.007080078125E-3</c:v>
                </c:pt>
                <c:pt idx="40731">
                  <c:v>1.0068416595458984E-3</c:v>
                </c:pt>
                <c:pt idx="40732">
                  <c:v>1.007080078125E-3</c:v>
                </c:pt>
                <c:pt idx="40733">
                  <c:v>1.007080078125E-3</c:v>
                </c:pt>
                <c:pt idx="40734">
                  <c:v>1.0068416595458984E-3</c:v>
                </c:pt>
                <c:pt idx="40735">
                  <c:v>1.007080078125E-3</c:v>
                </c:pt>
                <c:pt idx="40736">
                  <c:v>1.007080078125E-3</c:v>
                </c:pt>
                <c:pt idx="40737">
                  <c:v>1.0068416595458984E-3</c:v>
                </c:pt>
                <c:pt idx="40738">
                  <c:v>1.007080078125E-3</c:v>
                </c:pt>
                <c:pt idx="40739">
                  <c:v>1.0080337524414063E-3</c:v>
                </c:pt>
                <c:pt idx="40740">
                  <c:v>1.007080078125E-3</c:v>
                </c:pt>
                <c:pt idx="40741">
                  <c:v>1.0068416595458984E-3</c:v>
                </c:pt>
                <c:pt idx="40742">
                  <c:v>1.007080078125E-3</c:v>
                </c:pt>
                <c:pt idx="40743">
                  <c:v>1.007080078125E-3</c:v>
                </c:pt>
                <c:pt idx="40744">
                  <c:v>1.0068416595458984E-3</c:v>
                </c:pt>
                <c:pt idx="40745">
                  <c:v>1.007080078125E-3</c:v>
                </c:pt>
                <c:pt idx="40746">
                  <c:v>1.007080078125E-3</c:v>
                </c:pt>
                <c:pt idx="40747">
                  <c:v>1.0068416595458984E-3</c:v>
                </c:pt>
                <c:pt idx="40748">
                  <c:v>1.007080078125E-3</c:v>
                </c:pt>
                <c:pt idx="40749">
                  <c:v>1.007080078125E-3</c:v>
                </c:pt>
                <c:pt idx="40750">
                  <c:v>1.0068416595458984E-3</c:v>
                </c:pt>
                <c:pt idx="40751">
                  <c:v>1.0080337524414063E-3</c:v>
                </c:pt>
                <c:pt idx="40752">
                  <c:v>1.007080078125E-3</c:v>
                </c:pt>
                <c:pt idx="40753">
                  <c:v>1.0068416595458984E-3</c:v>
                </c:pt>
                <c:pt idx="40754">
                  <c:v>1.007080078125E-3</c:v>
                </c:pt>
                <c:pt idx="40755">
                  <c:v>1.007080078125E-3</c:v>
                </c:pt>
                <c:pt idx="40756">
                  <c:v>1.0068416595458984E-3</c:v>
                </c:pt>
                <c:pt idx="40757">
                  <c:v>1.007080078125E-3</c:v>
                </c:pt>
                <c:pt idx="40758">
                  <c:v>1.007080078125E-3</c:v>
                </c:pt>
                <c:pt idx="40759">
                  <c:v>1.0068416595458984E-3</c:v>
                </c:pt>
                <c:pt idx="40760">
                  <c:v>1.007080078125E-3</c:v>
                </c:pt>
                <c:pt idx="40761">
                  <c:v>1.007080078125E-3</c:v>
                </c:pt>
                <c:pt idx="40762">
                  <c:v>1.0068416595458984E-3</c:v>
                </c:pt>
                <c:pt idx="40763">
                  <c:v>1.007080078125E-3</c:v>
                </c:pt>
                <c:pt idx="40764">
                  <c:v>1.0080337524414063E-3</c:v>
                </c:pt>
                <c:pt idx="40765">
                  <c:v>1.007080078125E-3</c:v>
                </c:pt>
                <c:pt idx="40766">
                  <c:v>1.0068416595458984E-3</c:v>
                </c:pt>
                <c:pt idx="40767">
                  <c:v>1.007080078125E-3</c:v>
                </c:pt>
                <c:pt idx="40768">
                  <c:v>1.3092041015625E-2</c:v>
                </c:pt>
                <c:pt idx="40769">
                  <c:v>1.0068416595458984E-3</c:v>
                </c:pt>
                <c:pt idx="40770">
                  <c:v>1.007080078125E-3</c:v>
                </c:pt>
                <c:pt idx="40771">
                  <c:v>1.007080078125E-3</c:v>
                </c:pt>
                <c:pt idx="40772">
                  <c:v>1.0068416595458984E-3</c:v>
                </c:pt>
                <c:pt idx="40773">
                  <c:v>1.007080078125E-3</c:v>
                </c:pt>
                <c:pt idx="40774">
                  <c:v>1.007080078125E-3</c:v>
                </c:pt>
                <c:pt idx="40775">
                  <c:v>1.0068416595458984E-3</c:v>
                </c:pt>
                <c:pt idx="40776">
                  <c:v>1.007080078125E-3</c:v>
                </c:pt>
                <c:pt idx="40777">
                  <c:v>1.0080337524414063E-3</c:v>
                </c:pt>
                <c:pt idx="40778">
                  <c:v>1.007080078125E-3</c:v>
                </c:pt>
                <c:pt idx="40779">
                  <c:v>1.0068416595458984E-3</c:v>
                </c:pt>
                <c:pt idx="40780">
                  <c:v>1.007080078125E-3</c:v>
                </c:pt>
                <c:pt idx="40781">
                  <c:v>1.007080078125E-3</c:v>
                </c:pt>
                <c:pt idx="40782">
                  <c:v>1.0068416595458984E-3</c:v>
                </c:pt>
                <c:pt idx="40783">
                  <c:v>1.007080078125E-3</c:v>
                </c:pt>
                <c:pt idx="40784">
                  <c:v>1.007080078125E-3</c:v>
                </c:pt>
                <c:pt idx="40785">
                  <c:v>1.0068416595458984E-3</c:v>
                </c:pt>
                <c:pt idx="40786">
                  <c:v>1.007080078125E-3</c:v>
                </c:pt>
                <c:pt idx="40787">
                  <c:v>1.007080078125E-3</c:v>
                </c:pt>
                <c:pt idx="40788">
                  <c:v>1.0068416595458984E-3</c:v>
                </c:pt>
                <c:pt idx="40789">
                  <c:v>1.0080337524414063E-3</c:v>
                </c:pt>
                <c:pt idx="40790">
                  <c:v>1.007080078125E-3</c:v>
                </c:pt>
                <c:pt idx="40791">
                  <c:v>1.0068416595458984E-3</c:v>
                </c:pt>
                <c:pt idx="40792">
                  <c:v>1.007080078125E-3</c:v>
                </c:pt>
                <c:pt idx="40793">
                  <c:v>1.007080078125E-3</c:v>
                </c:pt>
                <c:pt idx="40794">
                  <c:v>1.0068416595458984E-3</c:v>
                </c:pt>
                <c:pt idx="40795">
                  <c:v>1.007080078125E-3</c:v>
                </c:pt>
                <c:pt idx="40796">
                  <c:v>1.007080078125E-3</c:v>
                </c:pt>
                <c:pt idx="40797">
                  <c:v>1.0068416595458984E-3</c:v>
                </c:pt>
                <c:pt idx="40798">
                  <c:v>1.007080078125E-3</c:v>
                </c:pt>
                <c:pt idx="40799">
                  <c:v>1.007080078125E-3</c:v>
                </c:pt>
                <c:pt idx="40800">
                  <c:v>1.0068416595458984E-3</c:v>
                </c:pt>
                <c:pt idx="40801">
                  <c:v>1.007080078125E-3</c:v>
                </c:pt>
                <c:pt idx="40802">
                  <c:v>1.0080337524414063E-3</c:v>
                </c:pt>
                <c:pt idx="40803">
                  <c:v>1.007080078125E-3</c:v>
                </c:pt>
                <c:pt idx="40804">
                  <c:v>1.0068416595458984E-3</c:v>
                </c:pt>
                <c:pt idx="40805">
                  <c:v>1.007080078125E-3</c:v>
                </c:pt>
                <c:pt idx="40806">
                  <c:v>1.007080078125E-3</c:v>
                </c:pt>
                <c:pt idx="40807">
                  <c:v>1.0068416595458984E-3</c:v>
                </c:pt>
                <c:pt idx="40808">
                  <c:v>1.007080078125E-3</c:v>
                </c:pt>
                <c:pt idx="40809">
                  <c:v>1.007080078125E-3</c:v>
                </c:pt>
                <c:pt idx="40810">
                  <c:v>1.0068416595458984E-3</c:v>
                </c:pt>
                <c:pt idx="40811">
                  <c:v>1.007080078125E-3</c:v>
                </c:pt>
                <c:pt idx="40812">
                  <c:v>1.0068416595458984E-3</c:v>
                </c:pt>
                <c:pt idx="40813">
                  <c:v>1.007080078125E-3</c:v>
                </c:pt>
                <c:pt idx="40814">
                  <c:v>1.0080337524414063E-3</c:v>
                </c:pt>
                <c:pt idx="40815">
                  <c:v>1.007080078125E-3</c:v>
                </c:pt>
                <c:pt idx="40816">
                  <c:v>1.0068416595458984E-3</c:v>
                </c:pt>
                <c:pt idx="40817">
                  <c:v>1.007080078125E-3</c:v>
                </c:pt>
                <c:pt idx="40818">
                  <c:v>1.007080078125E-3</c:v>
                </c:pt>
                <c:pt idx="40819">
                  <c:v>1.0068416595458984E-3</c:v>
                </c:pt>
                <c:pt idx="40820">
                  <c:v>1.007080078125E-3</c:v>
                </c:pt>
                <c:pt idx="40821">
                  <c:v>1.007080078125E-3</c:v>
                </c:pt>
                <c:pt idx="40822">
                  <c:v>1.0068416595458984E-3</c:v>
                </c:pt>
                <c:pt idx="40823">
                  <c:v>1.007080078125E-3</c:v>
                </c:pt>
                <c:pt idx="40824">
                  <c:v>1.007080078125E-3</c:v>
                </c:pt>
                <c:pt idx="40825">
                  <c:v>1.0068416595458984E-3</c:v>
                </c:pt>
                <c:pt idx="40826">
                  <c:v>1.007080078125E-3</c:v>
                </c:pt>
                <c:pt idx="40827">
                  <c:v>1.0080337524414063E-3</c:v>
                </c:pt>
                <c:pt idx="40828">
                  <c:v>1.007080078125E-3</c:v>
                </c:pt>
                <c:pt idx="40829">
                  <c:v>1.0068416595458984E-3</c:v>
                </c:pt>
                <c:pt idx="40830">
                  <c:v>1.007080078125E-3</c:v>
                </c:pt>
                <c:pt idx="40831">
                  <c:v>1.007080078125E-3</c:v>
                </c:pt>
                <c:pt idx="40832">
                  <c:v>1.0068416595458984E-3</c:v>
                </c:pt>
                <c:pt idx="40833">
                  <c:v>1.007080078125E-3</c:v>
                </c:pt>
                <c:pt idx="40834">
                  <c:v>1.0068416595458984E-3</c:v>
                </c:pt>
                <c:pt idx="40835">
                  <c:v>1.007080078125E-3</c:v>
                </c:pt>
                <c:pt idx="40836">
                  <c:v>1.007080078125E-3</c:v>
                </c:pt>
                <c:pt idx="40837">
                  <c:v>1.0068416595458984E-3</c:v>
                </c:pt>
                <c:pt idx="40838">
                  <c:v>1.007080078125E-3</c:v>
                </c:pt>
                <c:pt idx="40839">
                  <c:v>1.0080337524414063E-3</c:v>
                </c:pt>
                <c:pt idx="40840">
                  <c:v>1.007080078125E-3</c:v>
                </c:pt>
                <c:pt idx="40841">
                  <c:v>1.0068416595458984E-3</c:v>
                </c:pt>
                <c:pt idx="40842">
                  <c:v>1.007080078125E-3</c:v>
                </c:pt>
                <c:pt idx="40843">
                  <c:v>1.007080078125E-3</c:v>
                </c:pt>
                <c:pt idx="40844">
                  <c:v>1.0068416595458984E-3</c:v>
                </c:pt>
                <c:pt idx="40845">
                  <c:v>1.007080078125E-3</c:v>
                </c:pt>
                <c:pt idx="40846">
                  <c:v>1.007080078125E-3</c:v>
                </c:pt>
                <c:pt idx="40847">
                  <c:v>1.0068416595458984E-3</c:v>
                </c:pt>
                <c:pt idx="40848">
                  <c:v>1.007080078125E-3</c:v>
                </c:pt>
                <c:pt idx="40849">
                  <c:v>1.007080078125E-3</c:v>
                </c:pt>
                <c:pt idx="40850">
                  <c:v>1.0068416595458984E-3</c:v>
                </c:pt>
                <c:pt idx="40851">
                  <c:v>1.007080078125E-3</c:v>
                </c:pt>
                <c:pt idx="40852">
                  <c:v>1.0080337524414063E-3</c:v>
                </c:pt>
                <c:pt idx="40853">
                  <c:v>1.007080078125E-3</c:v>
                </c:pt>
                <c:pt idx="40854">
                  <c:v>1.0068416595458984E-3</c:v>
                </c:pt>
                <c:pt idx="40855">
                  <c:v>1.007080078125E-3</c:v>
                </c:pt>
                <c:pt idx="40856">
                  <c:v>1.0068416595458984E-3</c:v>
                </c:pt>
                <c:pt idx="40857">
                  <c:v>1.007080078125E-3</c:v>
                </c:pt>
                <c:pt idx="40858">
                  <c:v>1.007080078125E-3</c:v>
                </c:pt>
                <c:pt idx="40859">
                  <c:v>1.0068416595458984E-3</c:v>
                </c:pt>
                <c:pt idx="40860">
                  <c:v>1.007080078125E-3</c:v>
                </c:pt>
                <c:pt idx="40861">
                  <c:v>1.007080078125E-3</c:v>
                </c:pt>
                <c:pt idx="40862">
                  <c:v>1.0068416595458984E-3</c:v>
                </c:pt>
                <c:pt idx="40863">
                  <c:v>1.007080078125E-3</c:v>
                </c:pt>
                <c:pt idx="40864">
                  <c:v>1.0080337524414063E-3</c:v>
                </c:pt>
                <c:pt idx="40865">
                  <c:v>1.007080078125E-3</c:v>
                </c:pt>
                <c:pt idx="40866">
                  <c:v>1.0068416595458984E-3</c:v>
                </c:pt>
                <c:pt idx="40867">
                  <c:v>1.007080078125E-3</c:v>
                </c:pt>
                <c:pt idx="40868">
                  <c:v>1.007080078125E-3</c:v>
                </c:pt>
                <c:pt idx="40869">
                  <c:v>1.0068416595458984E-3</c:v>
                </c:pt>
                <c:pt idx="40870">
                  <c:v>1.007080078125E-3</c:v>
                </c:pt>
                <c:pt idx="40871">
                  <c:v>1.007080078125E-3</c:v>
                </c:pt>
                <c:pt idx="40872">
                  <c:v>1.0068416595458984E-3</c:v>
                </c:pt>
                <c:pt idx="40873">
                  <c:v>1.007080078125E-3</c:v>
                </c:pt>
                <c:pt idx="40874">
                  <c:v>1.007080078125E-3</c:v>
                </c:pt>
                <c:pt idx="40875">
                  <c:v>1.0068416595458984E-3</c:v>
                </c:pt>
                <c:pt idx="40876">
                  <c:v>1.007080078125E-3</c:v>
                </c:pt>
                <c:pt idx="40877">
                  <c:v>1.0080337524414063E-3</c:v>
                </c:pt>
                <c:pt idx="40878">
                  <c:v>1.0068416595458984E-3</c:v>
                </c:pt>
                <c:pt idx="40879">
                  <c:v>1.007080078125E-3</c:v>
                </c:pt>
                <c:pt idx="40880">
                  <c:v>1.007080078125E-3</c:v>
                </c:pt>
                <c:pt idx="40881">
                  <c:v>1.0068416595458984E-3</c:v>
                </c:pt>
                <c:pt idx="40882">
                  <c:v>1.007080078125E-3</c:v>
                </c:pt>
                <c:pt idx="40883">
                  <c:v>1.007080078125E-3</c:v>
                </c:pt>
                <c:pt idx="40884">
                  <c:v>1.0068416595458984E-3</c:v>
                </c:pt>
                <c:pt idx="40885">
                  <c:v>1.007080078125E-3</c:v>
                </c:pt>
                <c:pt idx="40886">
                  <c:v>1.007080078125E-3</c:v>
                </c:pt>
                <c:pt idx="40887">
                  <c:v>1.0068416595458984E-3</c:v>
                </c:pt>
                <c:pt idx="40888">
                  <c:v>1.6113996505737305E-2</c:v>
                </c:pt>
                <c:pt idx="40889">
                  <c:v>1.007080078125E-3</c:v>
                </c:pt>
                <c:pt idx="40890">
                  <c:v>1.007080078125E-3</c:v>
                </c:pt>
                <c:pt idx="40891">
                  <c:v>1.0068416595458984E-3</c:v>
                </c:pt>
                <c:pt idx="40892">
                  <c:v>1.007080078125E-3</c:v>
                </c:pt>
                <c:pt idx="40893">
                  <c:v>1.007080078125E-3</c:v>
                </c:pt>
                <c:pt idx="40894">
                  <c:v>1.0068416595458984E-3</c:v>
                </c:pt>
                <c:pt idx="40895">
                  <c:v>1.007080078125E-3</c:v>
                </c:pt>
                <c:pt idx="40896">
                  <c:v>1.007080078125E-3</c:v>
                </c:pt>
                <c:pt idx="40897">
                  <c:v>1.0068416595458984E-3</c:v>
                </c:pt>
                <c:pt idx="40898">
                  <c:v>1.007080078125E-3</c:v>
                </c:pt>
                <c:pt idx="40899">
                  <c:v>1.0080337524414063E-3</c:v>
                </c:pt>
                <c:pt idx="40900">
                  <c:v>1.007080078125E-3</c:v>
                </c:pt>
                <c:pt idx="40901">
                  <c:v>1.0068416595458984E-3</c:v>
                </c:pt>
                <c:pt idx="40902">
                  <c:v>1.007080078125E-3</c:v>
                </c:pt>
                <c:pt idx="40903">
                  <c:v>1.007080078125E-3</c:v>
                </c:pt>
                <c:pt idx="40904">
                  <c:v>1.0068416595458984E-3</c:v>
                </c:pt>
                <c:pt idx="40905">
                  <c:v>1.007080078125E-3</c:v>
                </c:pt>
                <c:pt idx="40906">
                  <c:v>1.007080078125E-3</c:v>
                </c:pt>
                <c:pt idx="40907">
                  <c:v>1.0068416595458984E-3</c:v>
                </c:pt>
                <c:pt idx="40908">
                  <c:v>1.007080078125E-3</c:v>
                </c:pt>
                <c:pt idx="40909">
                  <c:v>1.007080078125E-3</c:v>
                </c:pt>
                <c:pt idx="40910">
                  <c:v>1.0068416595458984E-3</c:v>
                </c:pt>
                <c:pt idx="40911">
                  <c:v>1.007080078125E-3</c:v>
                </c:pt>
                <c:pt idx="40912">
                  <c:v>1.0080337524414063E-3</c:v>
                </c:pt>
                <c:pt idx="40913">
                  <c:v>1.0068416595458984E-3</c:v>
                </c:pt>
                <c:pt idx="40914">
                  <c:v>1.007080078125E-3</c:v>
                </c:pt>
                <c:pt idx="40915">
                  <c:v>1.007080078125E-3</c:v>
                </c:pt>
                <c:pt idx="40916">
                  <c:v>1.0068416595458984E-3</c:v>
                </c:pt>
                <c:pt idx="40917">
                  <c:v>1.007080078125E-3</c:v>
                </c:pt>
                <c:pt idx="40918">
                  <c:v>1.007080078125E-3</c:v>
                </c:pt>
                <c:pt idx="40919">
                  <c:v>1.0068416595458984E-3</c:v>
                </c:pt>
                <c:pt idx="40920">
                  <c:v>1.007080078125E-3</c:v>
                </c:pt>
                <c:pt idx="40921">
                  <c:v>1.007080078125E-3</c:v>
                </c:pt>
                <c:pt idx="40922">
                  <c:v>1.0068416595458984E-3</c:v>
                </c:pt>
                <c:pt idx="40923">
                  <c:v>1.007080078125E-3</c:v>
                </c:pt>
                <c:pt idx="40924">
                  <c:v>1.0080337524414063E-3</c:v>
                </c:pt>
                <c:pt idx="40925">
                  <c:v>1.007080078125E-3</c:v>
                </c:pt>
                <c:pt idx="40926">
                  <c:v>1.0068416595458984E-3</c:v>
                </c:pt>
                <c:pt idx="40927">
                  <c:v>1.007080078125E-3</c:v>
                </c:pt>
                <c:pt idx="40928">
                  <c:v>1.007080078125E-3</c:v>
                </c:pt>
                <c:pt idx="40929">
                  <c:v>1.0068416595458984E-3</c:v>
                </c:pt>
                <c:pt idx="40930">
                  <c:v>1.007080078125E-3</c:v>
                </c:pt>
                <c:pt idx="40931">
                  <c:v>1.007080078125E-3</c:v>
                </c:pt>
                <c:pt idx="40932">
                  <c:v>1.0068416595458984E-3</c:v>
                </c:pt>
                <c:pt idx="40933">
                  <c:v>1.007080078125E-3</c:v>
                </c:pt>
                <c:pt idx="40934">
                  <c:v>1.007080078125E-3</c:v>
                </c:pt>
                <c:pt idx="40935">
                  <c:v>1.0068416595458984E-3</c:v>
                </c:pt>
                <c:pt idx="40936">
                  <c:v>1.007080078125E-3</c:v>
                </c:pt>
                <c:pt idx="40937">
                  <c:v>1.0080337524414063E-3</c:v>
                </c:pt>
                <c:pt idx="40938">
                  <c:v>1.0068416595458984E-3</c:v>
                </c:pt>
                <c:pt idx="40939">
                  <c:v>1.007080078125E-3</c:v>
                </c:pt>
                <c:pt idx="40940">
                  <c:v>1.007080078125E-3</c:v>
                </c:pt>
                <c:pt idx="40941">
                  <c:v>1.0068416595458984E-3</c:v>
                </c:pt>
                <c:pt idx="40942">
                  <c:v>1.007080078125E-3</c:v>
                </c:pt>
                <c:pt idx="40943">
                  <c:v>1.007080078125E-3</c:v>
                </c:pt>
                <c:pt idx="40944">
                  <c:v>1.0068416595458984E-3</c:v>
                </c:pt>
                <c:pt idx="40945">
                  <c:v>1.007080078125E-3</c:v>
                </c:pt>
                <c:pt idx="40946">
                  <c:v>1.007080078125E-3</c:v>
                </c:pt>
                <c:pt idx="40947">
                  <c:v>1.0068416595458984E-3</c:v>
                </c:pt>
                <c:pt idx="40948">
                  <c:v>1.007080078125E-3</c:v>
                </c:pt>
                <c:pt idx="40949">
                  <c:v>1.0080337524414063E-3</c:v>
                </c:pt>
                <c:pt idx="40950">
                  <c:v>1.007080078125E-3</c:v>
                </c:pt>
                <c:pt idx="40951">
                  <c:v>1.0068416595458984E-3</c:v>
                </c:pt>
                <c:pt idx="40952">
                  <c:v>1.007080078125E-3</c:v>
                </c:pt>
                <c:pt idx="40953">
                  <c:v>1.007080078125E-3</c:v>
                </c:pt>
                <c:pt idx="40954">
                  <c:v>1.0068416595458984E-3</c:v>
                </c:pt>
                <c:pt idx="40955">
                  <c:v>1.007080078125E-3</c:v>
                </c:pt>
                <c:pt idx="40956">
                  <c:v>1.007080078125E-3</c:v>
                </c:pt>
                <c:pt idx="40957">
                  <c:v>1.0068416595458984E-3</c:v>
                </c:pt>
                <c:pt idx="40958">
                  <c:v>1.007080078125E-3</c:v>
                </c:pt>
                <c:pt idx="40959">
                  <c:v>1.007080078125E-3</c:v>
                </c:pt>
                <c:pt idx="40960">
                  <c:v>1.0068416595458984E-3</c:v>
                </c:pt>
                <c:pt idx="40961">
                  <c:v>1.007080078125E-3</c:v>
                </c:pt>
                <c:pt idx="40962">
                  <c:v>1.0080337524414063E-3</c:v>
                </c:pt>
                <c:pt idx="40963">
                  <c:v>1.0068416595458984E-3</c:v>
                </c:pt>
                <c:pt idx="40964">
                  <c:v>1.007080078125E-3</c:v>
                </c:pt>
                <c:pt idx="40965">
                  <c:v>1.007080078125E-3</c:v>
                </c:pt>
                <c:pt idx="40966">
                  <c:v>1.0068416595458984E-3</c:v>
                </c:pt>
                <c:pt idx="40967">
                  <c:v>1.007080078125E-3</c:v>
                </c:pt>
                <c:pt idx="40968">
                  <c:v>1.007080078125E-3</c:v>
                </c:pt>
                <c:pt idx="40969">
                  <c:v>1.0068416595458984E-3</c:v>
                </c:pt>
                <c:pt idx="40970">
                  <c:v>1.007080078125E-3</c:v>
                </c:pt>
                <c:pt idx="40971">
                  <c:v>1.007080078125E-3</c:v>
                </c:pt>
                <c:pt idx="40972">
                  <c:v>1.0068416595458984E-3</c:v>
                </c:pt>
                <c:pt idx="40973">
                  <c:v>1.007080078125E-3</c:v>
                </c:pt>
                <c:pt idx="40974">
                  <c:v>1.0080337524414063E-3</c:v>
                </c:pt>
                <c:pt idx="40975">
                  <c:v>1.007080078125E-3</c:v>
                </c:pt>
                <c:pt idx="40976">
                  <c:v>1.0068416595458984E-3</c:v>
                </c:pt>
                <c:pt idx="40977">
                  <c:v>1.007080078125E-3</c:v>
                </c:pt>
                <c:pt idx="40978">
                  <c:v>1.007080078125E-3</c:v>
                </c:pt>
                <c:pt idx="40979">
                  <c:v>1.0068416595458984E-3</c:v>
                </c:pt>
                <c:pt idx="40980">
                  <c:v>1.007080078125E-3</c:v>
                </c:pt>
                <c:pt idx="40981">
                  <c:v>1.007080078125E-3</c:v>
                </c:pt>
                <c:pt idx="40982">
                  <c:v>1.0068416595458984E-3</c:v>
                </c:pt>
                <c:pt idx="40983">
                  <c:v>1.007080078125E-3</c:v>
                </c:pt>
                <c:pt idx="40984">
                  <c:v>1.007080078125E-3</c:v>
                </c:pt>
                <c:pt idx="40985">
                  <c:v>1.0068416595458984E-3</c:v>
                </c:pt>
                <c:pt idx="40986">
                  <c:v>1.007080078125E-3</c:v>
                </c:pt>
                <c:pt idx="40987">
                  <c:v>1.0080337524414063E-3</c:v>
                </c:pt>
                <c:pt idx="40988">
                  <c:v>1.0068416595458984E-3</c:v>
                </c:pt>
                <c:pt idx="40989">
                  <c:v>1.007080078125E-3</c:v>
                </c:pt>
                <c:pt idx="40990">
                  <c:v>1.007080078125E-3</c:v>
                </c:pt>
                <c:pt idx="40991">
                  <c:v>1.0068416595458984E-3</c:v>
                </c:pt>
                <c:pt idx="40992">
                  <c:v>1.007080078125E-3</c:v>
                </c:pt>
                <c:pt idx="40993">
                  <c:v>1.007080078125E-3</c:v>
                </c:pt>
                <c:pt idx="40994">
                  <c:v>1.0068416595458984E-3</c:v>
                </c:pt>
                <c:pt idx="40995">
                  <c:v>1.007080078125E-3</c:v>
                </c:pt>
                <c:pt idx="40996">
                  <c:v>1.007080078125E-3</c:v>
                </c:pt>
                <c:pt idx="40997">
                  <c:v>1.0068416595458984E-3</c:v>
                </c:pt>
                <c:pt idx="40998">
                  <c:v>1.007080078125E-3</c:v>
                </c:pt>
                <c:pt idx="40999">
                  <c:v>1.0080337524414063E-3</c:v>
                </c:pt>
                <c:pt idx="41000">
                  <c:v>1.007080078125E-3</c:v>
                </c:pt>
                <c:pt idx="41001">
                  <c:v>1.0068416595458984E-3</c:v>
                </c:pt>
                <c:pt idx="41002">
                  <c:v>1.007080078125E-3</c:v>
                </c:pt>
                <c:pt idx="41003">
                  <c:v>1.007080078125E-3</c:v>
                </c:pt>
                <c:pt idx="41004">
                  <c:v>1.0068416595458984E-3</c:v>
                </c:pt>
                <c:pt idx="41005">
                  <c:v>1.007080078125E-3</c:v>
                </c:pt>
                <c:pt idx="41006">
                  <c:v>1.007080078125E-3</c:v>
                </c:pt>
                <c:pt idx="41007">
                  <c:v>1.0068416595458984E-3</c:v>
                </c:pt>
                <c:pt idx="41008">
                  <c:v>1.007080078125E-3</c:v>
                </c:pt>
                <c:pt idx="41009">
                  <c:v>1.007080078125E-3</c:v>
                </c:pt>
                <c:pt idx="41010">
                  <c:v>1.0068416595458984E-3</c:v>
                </c:pt>
                <c:pt idx="41011">
                  <c:v>1.007080078125E-3</c:v>
                </c:pt>
                <c:pt idx="41012">
                  <c:v>1.0080337524414063E-3</c:v>
                </c:pt>
                <c:pt idx="41013">
                  <c:v>1.0068416595458984E-3</c:v>
                </c:pt>
                <c:pt idx="41014">
                  <c:v>1.007080078125E-3</c:v>
                </c:pt>
                <c:pt idx="41015">
                  <c:v>1.007080078125E-3</c:v>
                </c:pt>
                <c:pt idx="41016">
                  <c:v>1.0068416595458984E-3</c:v>
                </c:pt>
                <c:pt idx="41017">
                  <c:v>1.007080078125E-3</c:v>
                </c:pt>
                <c:pt idx="41018">
                  <c:v>1.007080078125E-3</c:v>
                </c:pt>
                <c:pt idx="41019">
                  <c:v>1.0068416595458984E-3</c:v>
                </c:pt>
                <c:pt idx="41020">
                  <c:v>1.007080078125E-3</c:v>
                </c:pt>
                <c:pt idx="41021">
                  <c:v>1.007080078125E-3</c:v>
                </c:pt>
                <c:pt idx="41022">
                  <c:v>1.0068416595458984E-3</c:v>
                </c:pt>
                <c:pt idx="41023">
                  <c:v>1.007080078125E-3</c:v>
                </c:pt>
                <c:pt idx="41024">
                  <c:v>1.0080337524414063E-3</c:v>
                </c:pt>
                <c:pt idx="41025">
                  <c:v>1.007080078125E-3</c:v>
                </c:pt>
                <c:pt idx="41026">
                  <c:v>1.0068416595458984E-3</c:v>
                </c:pt>
                <c:pt idx="41027">
                  <c:v>1.007080078125E-3</c:v>
                </c:pt>
                <c:pt idx="41028">
                  <c:v>1.007080078125E-3</c:v>
                </c:pt>
                <c:pt idx="41029">
                  <c:v>1.0068416595458984E-3</c:v>
                </c:pt>
                <c:pt idx="41030">
                  <c:v>1.007080078125E-3</c:v>
                </c:pt>
                <c:pt idx="41031">
                  <c:v>1.007080078125E-3</c:v>
                </c:pt>
                <c:pt idx="41032">
                  <c:v>1.0068416595458984E-3</c:v>
                </c:pt>
                <c:pt idx="41033">
                  <c:v>1.007080078125E-3</c:v>
                </c:pt>
                <c:pt idx="41034">
                  <c:v>1.007080078125E-3</c:v>
                </c:pt>
                <c:pt idx="41035">
                  <c:v>1.0068416595458984E-3</c:v>
                </c:pt>
                <c:pt idx="41036">
                  <c:v>1.007080078125E-3</c:v>
                </c:pt>
                <c:pt idx="41037">
                  <c:v>1.0080337524414063E-3</c:v>
                </c:pt>
                <c:pt idx="41038">
                  <c:v>1.0068416595458984E-3</c:v>
                </c:pt>
                <c:pt idx="41039">
                  <c:v>1.007080078125E-3</c:v>
                </c:pt>
                <c:pt idx="41040">
                  <c:v>1.007080078125E-3</c:v>
                </c:pt>
                <c:pt idx="41041">
                  <c:v>1.0068416595458984E-3</c:v>
                </c:pt>
                <c:pt idx="41042">
                  <c:v>1.007080078125E-3</c:v>
                </c:pt>
                <c:pt idx="41043">
                  <c:v>1.007080078125E-3</c:v>
                </c:pt>
                <c:pt idx="41044">
                  <c:v>1.0068416595458984E-3</c:v>
                </c:pt>
                <c:pt idx="41045">
                  <c:v>1.007080078125E-3</c:v>
                </c:pt>
                <c:pt idx="41046">
                  <c:v>1.007080078125E-3</c:v>
                </c:pt>
                <c:pt idx="41047">
                  <c:v>1.0068416595458984E-3</c:v>
                </c:pt>
                <c:pt idx="41048">
                  <c:v>1.007080078125E-3</c:v>
                </c:pt>
                <c:pt idx="41049">
                  <c:v>1.0080337524414063E-3</c:v>
                </c:pt>
                <c:pt idx="41050">
                  <c:v>1.007080078125E-3</c:v>
                </c:pt>
                <c:pt idx="41051">
                  <c:v>1.0068416595458984E-3</c:v>
                </c:pt>
                <c:pt idx="41052">
                  <c:v>1.007080078125E-3</c:v>
                </c:pt>
                <c:pt idx="41053">
                  <c:v>1.007080078125E-3</c:v>
                </c:pt>
                <c:pt idx="41054">
                  <c:v>1.0068416595458984E-3</c:v>
                </c:pt>
                <c:pt idx="41055">
                  <c:v>1.007080078125E-3</c:v>
                </c:pt>
                <c:pt idx="41056">
                  <c:v>1.007080078125E-3</c:v>
                </c:pt>
                <c:pt idx="41057">
                  <c:v>1.0068416595458984E-3</c:v>
                </c:pt>
                <c:pt idx="41058">
                  <c:v>1.007080078125E-3</c:v>
                </c:pt>
                <c:pt idx="41059">
                  <c:v>1.007080078125E-3</c:v>
                </c:pt>
                <c:pt idx="41060">
                  <c:v>1.0068416595458984E-3</c:v>
                </c:pt>
                <c:pt idx="41061">
                  <c:v>1.007080078125E-3</c:v>
                </c:pt>
                <c:pt idx="41062">
                  <c:v>1.0080337524414063E-3</c:v>
                </c:pt>
                <c:pt idx="41063">
                  <c:v>1.0068416595458984E-3</c:v>
                </c:pt>
                <c:pt idx="41064">
                  <c:v>1.007080078125E-3</c:v>
                </c:pt>
                <c:pt idx="41065">
                  <c:v>1.007080078125E-3</c:v>
                </c:pt>
                <c:pt idx="41066">
                  <c:v>1.0068416595458984E-3</c:v>
                </c:pt>
                <c:pt idx="41067">
                  <c:v>1.007080078125E-3</c:v>
                </c:pt>
                <c:pt idx="41068">
                  <c:v>1.007080078125E-3</c:v>
                </c:pt>
                <c:pt idx="41069">
                  <c:v>1.0068416595458984E-3</c:v>
                </c:pt>
                <c:pt idx="41070">
                  <c:v>1.007080078125E-3</c:v>
                </c:pt>
                <c:pt idx="41071">
                  <c:v>1.007080078125E-3</c:v>
                </c:pt>
                <c:pt idx="41072">
                  <c:v>1.0068416595458984E-3</c:v>
                </c:pt>
                <c:pt idx="41073">
                  <c:v>1.007080078125E-3</c:v>
                </c:pt>
                <c:pt idx="41074">
                  <c:v>1.0080337524414063E-3</c:v>
                </c:pt>
                <c:pt idx="41075">
                  <c:v>1.007080078125E-3</c:v>
                </c:pt>
                <c:pt idx="41076">
                  <c:v>1.0068416595458984E-3</c:v>
                </c:pt>
                <c:pt idx="41077">
                  <c:v>1.007080078125E-3</c:v>
                </c:pt>
                <c:pt idx="41078">
                  <c:v>1.007080078125E-3</c:v>
                </c:pt>
                <c:pt idx="41079">
                  <c:v>1.0068416595458984E-3</c:v>
                </c:pt>
                <c:pt idx="41080">
                  <c:v>1.007080078125E-3</c:v>
                </c:pt>
                <c:pt idx="41081">
                  <c:v>1.007080078125E-3</c:v>
                </c:pt>
                <c:pt idx="41082">
                  <c:v>1.0068416595458984E-3</c:v>
                </c:pt>
                <c:pt idx="41083">
                  <c:v>1.007080078125E-3</c:v>
                </c:pt>
                <c:pt idx="41084">
                  <c:v>1.007080078125E-3</c:v>
                </c:pt>
                <c:pt idx="41085">
                  <c:v>1.0068416595458984E-3</c:v>
                </c:pt>
                <c:pt idx="41086">
                  <c:v>1.0080337524414063E-3</c:v>
                </c:pt>
                <c:pt idx="41087">
                  <c:v>1.007080078125E-3</c:v>
                </c:pt>
                <c:pt idx="41088">
                  <c:v>1.0068416595458984E-3</c:v>
                </c:pt>
                <c:pt idx="41089">
                  <c:v>1.007080078125E-3</c:v>
                </c:pt>
                <c:pt idx="41090">
                  <c:v>1.007080078125E-3</c:v>
                </c:pt>
                <c:pt idx="41091">
                  <c:v>1.0068416595458984E-3</c:v>
                </c:pt>
                <c:pt idx="41092">
                  <c:v>1.007080078125E-3</c:v>
                </c:pt>
                <c:pt idx="41093">
                  <c:v>1.007080078125E-3</c:v>
                </c:pt>
                <c:pt idx="41094">
                  <c:v>1.0068416595458984E-3</c:v>
                </c:pt>
                <c:pt idx="41095">
                  <c:v>1.007080078125E-3</c:v>
                </c:pt>
                <c:pt idx="41096">
                  <c:v>1.007080078125E-3</c:v>
                </c:pt>
                <c:pt idx="41097">
                  <c:v>1.0068416595458984E-3</c:v>
                </c:pt>
                <c:pt idx="41098">
                  <c:v>1.007080078125E-3</c:v>
                </c:pt>
                <c:pt idx="41099">
                  <c:v>1.0080337524414063E-3</c:v>
                </c:pt>
                <c:pt idx="41100">
                  <c:v>1.007080078125E-3</c:v>
                </c:pt>
                <c:pt idx="41101">
                  <c:v>1.0068416595458984E-3</c:v>
                </c:pt>
                <c:pt idx="41102">
                  <c:v>1.007080078125E-3</c:v>
                </c:pt>
                <c:pt idx="41103">
                  <c:v>1.007080078125E-3</c:v>
                </c:pt>
                <c:pt idx="41104">
                  <c:v>1.0068416595458984E-3</c:v>
                </c:pt>
                <c:pt idx="41105">
                  <c:v>1.007080078125E-3</c:v>
                </c:pt>
                <c:pt idx="41106">
                  <c:v>1.007080078125E-3</c:v>
                </c:pt>
                <c:pt idx="41107">
                  <c:v>1.0068416595458984E-3</c:v>
                </c:pt>
                <c:pt idx="41108">
                  <c:v>1.007080078125E-3</c:v>
                </c:pt>
                <c:pt idx="41109">
                  <c:v>1.007080078125E-3</c:v>
                </c:pt>
                <c:pt idx="41110">
                  <c:v>1.0068416595458984E-3</c:v>
                </c:pt>
                <c:pt idx="41111">
                  <c:v>1.0080337524414063E-3</c:v>
                </c:pt>
                <c:pt idx="41112">
                  <c:v>1.007080078125E-3</c:v>
                </c:pt>
                <c:pt idx="41113">
                  <c:v>1.0068416595458984E-3</c:v>
                </c:pt>
                <c:pt idx="41114">
                  <c:v>1.007080078125E-3</c:v>
                </c:pt>
                <c:pt idx="41115">
                  <c:v>1.007080078125E-3</c:v>
                </c:pt>
                <c:pt idx="41116">
                  <c:v>1.0068416595458984E-3</c:v>
                </c:pt>
                <c:pt idx="41117">
                  <c:v>1.007080078125E-3</c:v>
                </c:pt>
                <c:pt idx="41118">
                  <c:v>1.007080078125E-3</c:v>
                </c:pt>
                <c:pt idx="41119">
                  <c:v>1.0068416595458984E-3</c:v>
                </c:pt>
                <c:pt idx="41120">
                  <c:v>1.007080078125E-3</c:v>
                </c:pt>
                <c:pt idx="41121">
                  <c:v>1.007080078125E-3</c:v>
                </c:pt>
                <c:pt idx="41122">
                  <c:v>1.0068416595458984E-3</c:v>
                </c:pt>
                <c:pt idx="41123">
                  <c:v>1.007080078125E-3</c:v>
                </c:pt>
                <c:pt idx="41124">
                  <c:v>1.0080337524414063E-3</c:v>
                </c:pt>
                <c:pt idx="41125">
                  <c:v>1.007080078125E-3</c:v>
                </c:pt>
                <c:pt idx="41126">
                  <c:v>1.0068416595458984E-3</c:v>
                </c:pt>
                <c:pt idx="41127">
                  <c:v>1.007080078125E-3</c:v>
                </c:pt>
                <c:pt idx="41128">
                  <c:v>1.007080078125E-3</c:v>
                </c:pt>
                <c:pt idx="41129">
                  <c:v>1.0068416595458984E-3</c:v>
                </c:pt>
                <c:pt idx="41130">
                  <c:v>1.007080078125E-3</c:v>
                </c:pt>
                <c:pt idx="41131">
                  <c:v>1.007080078125E-3</c:v>
                </c:pt>
                <c:pt idx="41132">
                  <c:v>1.0068416595458984E-3</c:v>
                </c:pt>
                <c:pt idx="41133">
                  <c:v>1.007080078125E-3</c:v>
                </c:pt>
                <c:pt idx="41134">
                  <c:v>1.007080078125E-3</c:v>
                </c:pt>
                <c:pt idx="41135">
                  <c:v>1.0068416595458984E-3</c:v>
                </c:pt>
                <c:pt idx="41136">
                  <c:v>1.0080337524414063E-3</c:v>
                </c:pt>
                <c:pt idx="41137">
                  <c:v>1.007080078125E-3</c:v>
                </c:pt>
                <c:pt idx="41138">
                  <c:v>1.0068416595458984E-3</c:v>
                </c:pt>
                <c:pt idx="41139">
                  <c:v>1.007080078125E-3</c:v>
                </c:pt>
                <c:pt idx="41140">
                  <c:v>1.007080078125E-3</c:v>
                </c:pt>
                <c:pt idx="41141">
                  <c:v>1.0068416595458984E-3</c:v>
                </c:pt>
                <c:pt idx="41142">
                  <c:v>1.007080078125E-3</c:v>
                </c:pt>
                <c:pt idx="41143">
                  <c:v>1.007080078125E-3</c:v>
                </c:pt>
                <c:pt idx="41144">
                  <c:v>1.0068416595458984E-3</c:v>
                </c:pt>
                <c:pt idx="41145">
                  <c:v>1.007080078125E-3</c:v>
                </c:pt>
                <c:pt idx="41146">
                  <c:v>1.007080078125E-3</c:v>
                </c:pt>
                <c:pt idx="41147">
                  <c:v>1.0068416595458984E-3</c:v>
                </c:pt>
                <c:pt idx="41148">
                  <c:v>1.007080078125E-3</c:v>
                </c:pt>
                <c:pt idx="41149">
                  <c:v>1.0080337524414063E-3</c:v>
                </c:pt>
                <c:pt idx="41150">
                  <c:v>1.007080078125E-3</c:v>
                </c:pt>
                <c:pt idx="41151">
                  <c:v>1.0068416595458984E-3</c:v>
                </c:pt>
                <c:pt idx="41152">
                  <c:v>1.007080078125E-3</c:v>
                </c:pt>
                <c:pt idx="41153">
                  <c:v>1.007080078125E-3</c:v>
                </c:pt>
                <c:pt idx="41154">
                  <c:v>1.0068416595458984E-3</c:v>
                </c:pt>
                <c:pt idx="41155">
                  <c:v>1.007080078125E-3</c:v>
                </c:pt>
                <c:pt idx="41156">
                  <c:v>1.007080078125E-3</c:v>
                </c:pt>
                <c:pt idx="41157">
                  <c:v>1.0068416595458984E-3</c:v>
                </c:pt>
                <c:pt idx="41158">
                  <c:v>1.007080078125E-3</c:v>
                </c:pt>
                <c:pt idx="41159">
                  <c:v>1.007080078125E-3</c:v>
                </c:pt>
                <c:pt idx="41160">
                  <c:v>1.0068416595458984E-3</c:v>
                </c:pt>
                <c:pt idx="41161">
                  <c:v>1.0080337524414063E-3</c:v>
                </c:pt>
                <c:pt idx="41162">
                  <c:v>1.007080078125E-3</c:v>
                </c:pt>
                <c:pt idx="41163">
                  <c:v>1.0068416595458984E-3</c:v>
                </c:pt>
                <c:pt idx="41164">
                  <c:v>1.007080078125E-3</c:v>
                </c:pt>
                <c:pt idx="41165">
                  <c:v>1.007080078125E-3</c:v>
                </c:pt>
                <c:pt idx="41166">
                  <c:v>1.0068416595458984E-3</c:v>
                </c:pt>
                <c:pt idx="41167">
                  <c:v>1.007080078125E-3</c:v>
                </c:pt>
                <c:pt idx="41168">
                  <c:v>1.007080078125E-3</c:v>
                </c:pt>
                <c:pt idx="41169">
                  <c:v>1.0068416595458984E-3</c:v>
                </c:pt>
                <c:pt idx="41170">
                  <c:v>1.007080078125E-3</c:v>
                </c:pt>
                <c:pt idx="41171">
                  <c:v>1.007080078125E-3</c:v>
                </c:pt>
                <c:pt idx="41172">
                  <c:v>1.0068416595458984E-3</c:v>
                </c:pt>
                <c:pt idx="41173">
                  <c:v>1.007080078125E-3</c:v>
                </c:pt>
                <c:pt idx="41174">
                  <c:v>1.0080337524414063E-3</c:v>
                </c:pt>
                <c:pt idx="41175">
                  <c:v>1.007080078125E-3</c:v>
                </c:pt>
                <c:pt idx="41176">
                  <c:v>1.0068416595458984E-3</c:v>
                </c:pt>
                <c:pt idx="41177">
                  <c:v>1.007080078125E-3</c:v>
                </c:pt>
                <c:pt idx="41178">
                  <c:v>1.007080078125E-3</c:v>
                </c:pt>
                <c:pt idx="41179">
                  <c:v>1.0068416595458984E-3</c:v>
                </c:pt>
                <c:pt idx="41180">
                  <c:v>1.007080078125E-3</c:v>
                </c:pt>
                <c:pt idx="41181">
                  <c:v>1.007080078125E-3</c:v>
                </c:pt>
                <c:pt idx="41182">
                  <c:v>1.0068416595458984E-3</c:v>
                </c:pt>
                <c:pt idx="41183">
                  <c:v>1.007080078125E-3</c:v>
                </c:pt>
                <c:pt idx="41184">
                  <c:v>1.007080078125E-3</c:v>
                </c:pt>
                <c:pt idx="41185">
                  <c:v>1.0068416595458984E-3</c:v>
                </c:pt>
                <c:pt idx="41186">
                  <c:v>1.0080337524414063E-3</c:v>
                </c:pt>
                <c:pt idx="41187">
                  <c:v>1.007080078125E-3</c:v>
                </c:pt>
                <c:pt idx="41188">
                  <c:v>1.0068416595458984E-3</c:v>
                </c:pt>
                <c:pt idx="41189">
                  <c:v>1.007080078125E-3</c:v>
                </c:pt>
                <c:pt idx="41190">
                  <c:v>1.007080078125E-3</c:v>
                </c:pt>
                <c:pt idx="41191">
                  <c:v>1.0068416595458984E-3</c:v>
                </c:pt>
                <c:pt idx="41192">
                  <c:v>1.007080078125E-3</c:v>
                </c:pt>
                <c:pt idx="41193">
                  <c:v>1.007080078125E-3</c:v>
                </c:pt>
                <c:pt idx="41194">
                  <c:v>1.0068416595458984E-3</c:v>
                </c:pt>
                <c:pt idx="41195">
                  <c:v>1.007080078125E-3</c:v>
                </c:pt>
                <c:pt idx="41196">
                  <c:v>1.007080078125E-3</c:v>
                </c:pt>
                <c:pt idx="41197">
                  <c:v>1.0068416595458984E-3</c:v>
                </c:pt>
                <c:pt idx="41198">
                  <c:v>1.007080078125E-3</c:v>
                </c:pt>
                <c:pt idx="41199">
                  <c:v>1.0080337524414063E-3</c:v>
                </c:pt>
                <c:pt idx="41200">
                  <c:v>1.007080078125E-3</c:v>
                </c:pt>
                <c:pt idx="41201">
                  <c:v>1.0068416595458984E-3</c:v>
                </c:pt>
                <c:pt idx="41202">
                  <c:v>1.007080078125E-3</c:v>
                </c:pt>
                <c:pt idx="41203">
                  <c:v>1.007080078125E-3</c:v>
                </c:pt>
                <c:pt idx="41204">
                  <c:v>1.0068416595458984E-3</c:v>
                </c:pt>
                <c:pt idx="41205">
                  <c:v>1.007080078125E-3</c:v>
                </c:pt>
                <c:pt idx="41206">
                  <c:v>1.007080078125E-3</c:v>
                </c:pt>
                <c:pt idx="41207">
                  <c:v>1.0068416595458984E-3</c:v>
                </c:pt>
                <c:pt idx="41208">
                  <c:v>1.007080078125E-3</c:v>
                </c:pt>
                <c:pt idx="41209">
                  <c:v>1.007080078125E-3</c:v>
                </c:pt>
                <c:pt idx="41210">
                  <c:v>1.0068416595458984E-3</c:v>
                </c:pt>
                <c:pt idx="41211">
                  <c:v>1.0080337524414063E-3</c:v>
                </c:pt>
                <c:pt idx="41212">
                  <c:v>1.007080078125E-3</c:v>
                </c:pt>
                <c:pt idx="41213">
                  <c:v>1.0068416595458984E-3</c:v>
                </c:pt>
                <c:pt idx="41214">
                  <c:v>1.007080078125E-3</c:v>
                </c:pt>
                <c:pt idx="41215">
                  <c:v>1.007080078125E-3</c:v>
                </c:pt>
                <c:pt idx="41216">
                  <c:v>1.0068416595458984E-3</c:v>
                </c:pt>
                <c:pt idx="41217">
                  <c:v>1.007080078125E-3</c:v>
                </c:pt>
                <c:pt idx="41218">
                  <c:v>1.007080078125E-3</c:v>
                </c:pt>
                <c:pt idx="41219">
                  <c:v>1.0068416595458984E-3</c:v>
                </c:pt>
                <c:pt idx="41220">
                  <c:v>1.007080078125E-3</c:v>
                </c:pt>
                <c:pt idx="41221">
                  <c:v>1.007080078125E-3</c:v>
                </c:pt>
                <c:pt idx="41222">
                  <c:v>1.0068416595458984E-3</c:v>
                </c:pt>
                <c:pt idx="41223">
                  <c:v>1.007080078125E-3</c:v>
                </c:pt>
                <c:pt idx="41224">
                  <c:v>1.0080337524414063E-3</c:v>
                </c:pt>
                <c:pt idx="41225">
                  <c:v>1.007080078125E-3</c:v>
                </c:pt>
                <c:pt idx="41226">
                  <c:v>1.0068416595458984E-3</c:v>
                </c:pt>
                <c:pt idx="41227">
                  <c:v>1.007080078125E-3</c:v>
                </c:pt>
                <c:pt idx="41228">
                  <c:v>1.007080078125E-3</c:v>
                </c:pt>
                <c:pt idx="41229">
                  <c:v>1.0068416595458984E-3</c:v>
                </c:pt>
                <c:pt idx="41230">
                  <c:v>1.007080078125E-3</c:v>
                </c:pt>
                <c:pt idx="41231">
                  <c:v>1.007080078125E-3</c:v>
                </c:pt>
                <c:pt idx="41232">
                  <c:v>1.0068416595458984E-3</c:v>
                </c:pt>
                <c:pt idx="41233">
                  <c:v>1.007080078125E-3</c:v>
                </c:pt>
                <c:pt idx="41234">
                  <c:v>1.007080078125E-3</c:v>
                </c:pt>
                <c:pt idx="41235">
                  <c:v>1.0068416595458984E-3</c:v>
                </c:pt>
                <c:pt idx="41236">
                  <c:v>1.0080337524414063E-3</c:v>
                </c:pt>
                <c:pt idx="41237">
                  <c:v>1.007080078125E-3</c:v>
                </c:pt>
                <c:pt idx="41238">
                  <c:v>1.0068416595458984E-3</c:v>
                </c:pt>
                <c:pt idx="41239">
                  <c:v>1.007080078125E-3</c:v>
                </c:pt>
                <c:pt idx="41240">
                  <c:v>1.007080078125E-3</c:v>
                </c:pt>
                <c:pt idx="41241">
                  <c:v>1.0068416595458984E-3</c:v>
                </c:pt>
                <c:pt idx="41242">
                  <c:v>2.01416015625E-3</c:v>
                </c:pt>
                <c:pt idx="41243">
                  <c:v>1.0068416595458984E-3</c:v>
                </c:pt>
                <c:pt idx="41244">
                  <c:v>1.007080078125E-3</c:v>
                </c:pt>
                <c:pt idx="41245">
                  <c:v>1.007080078125E-3</c:v>
                </c:pt>
                <c:pt idx="41246">
                  <c:v>1.0068416595458984E-3</c:v>
                </c:pt>
                <c:pt idx="41247">
                  <c:v>1.007080078125E-3</c:v>
                </c:pt>
                <c:pt idx="41248">
                  <c:v>1.0080337524414063E-3</c:v>
                </c:pt>
                <c:pt idx="41249">
                  <c:v>1.007080078125E-3</c:v>
                </c:pt>
                <c:pt idx="41250">
                  <c:v>1.0068416595458984E-3</c:v>
                </c:pt>
                <c:pt idx="41251">
                  <c:v>1.007080078125E-3</c:v>
                </c:pt>
                <c:pt idx="41252">
                  <c:v>1.007080078125E-3</c:v>
                </c:pt>
                <c:pt idx="41253">
                  <c:v>1.0068416595458984E-3</c:v>
                </c:pt>
                <c:pt idx="41254">
                  <c:v>1.007080078125E-3</c:v>
                </c:pt>
                <c:pt idx="41255">
                  <c:v>1.007080078125E-3</c:v>
                </c:pt>
                <c:pt idx="41256">
                  <c:v>1.0068416595458984E-3</c:v>
                </c:pt>
                <c:pt idx="41257">
                  <c:v>1.007080078125E-3</c:v>
                </c:pt>
                <c:pt idx="41258">
                  <c:v>1.007080078125E-3</c:v>
                </c:pt>
                <c:pt idx="41259">
                  <c:v>1.0068416595458984E-3</c:v>
                </c:pt>
                <c:pt idx="41260">
                  <c:v>1.0080337524414063E-3</c:v>
                </c:pt>
                <c:pt idx="41261">
                  <c:v>1.007080078125E-3</c:v>
                </c:pt>
                <c:pt idx="41262">
                  <c:v>1.0068416595458984E-3</c:v>
                </c:pt>
                <c:pt idx="41263">
                  <c:v>1.007080078125E-3</c:v>
                </c:pt>
                <c:pt idx="41264">
                  <c:v>1.007080078125E-3</c:v>
                </c:pt>
                <c:pt idx="41265">
                  <c:v>1.0068416595458984E-3</c:v>
                </c:pt>
                <c:pt idx="41266">
                  <c:v>1.007080078125E-3</c:v>
                </c:pt>
                <c:pt idx="41267">
                  <c:v>1.007080078125E-3</c:v>
                </c:pt>
                <c:pt idx="41268">
                  <c:v>1.0068416595458984E-3</c:v>
                </c:pt>
                <c:pt idx="41269">
                  <c:v>1.007080078125E-3</c:v>
                </c:pt>
                <c:pt idx="41270">
                  <c:v>1.007080078125E-3</c:v>
                </c:pt>
                <c:pt idx="41271">
                  <c:v>1.0068416595458984E-3</c:v>
                </c:pt>
                <c:pt idx="41272">
                  <c:v>1.007080078125E-3</c:v>
                </c:pt>
                <c:pt idx="41273">
                  <c:v>1.0080337524414063E-3</c:v>
                </c:pt>
                <c:pt idx="41274">
                  <c:v>1.007080078125E-3</c:v>
                </c:pt>
                <c:pt idx="41275">
                  <c:v>1.0068416595458984E-3</c:v>
                </c:pt>
                <c:pt idx="41276">
                  <c:v>1.007080078125E-3</c:v>
                </c:pt>
                <c:pt idx="41277">
                  <c:v>1.007080078125E-3</c:v>
                </c:pt>
                <c:pt idx="41278">
                  <c:v>1.0068416595458984E-3</c:v>
                </c:pt>
                <c:pt idx="41279">
                  <c:v>1.007080078125E-3</c:v>
                </c:pt>
                <c:pt idx="41280">
                  <c:v>1.007080078125E-3</c:v>
                </c:pt>
                <c:pt idx="41281">
                  <c:v>1.0068416595458984E-3</c:v>
                </c:pt>
                <c:pt idx="41282">
                  <c:v>1.007080078125E-3</c:v>
                </c:pt>
                <c:pt idx="41283">
                  <c:v>1.007080078125E-3</c:v>
                </c:pt>
                <c:pt idx="41284">
                  <c:v>1.0068416595458984E-3</c:v>
                </c:pt>
                <c:pt idx="41285">
                  <c:v>1.0080337524414063E-3</c:v>
                </c:pt>
                <c:pt idx="41286">
                  <c:v>1.007080078125E-3</c:v>
                </c:pt>
                <c:pt idx="41287">
                  <c:v>1.0068416595458984E-3</c:v>
                </c:pt>
                <c:pt idx="41288">
                  <c:v>1.007080078125E-3</c:v>
                </c:pt>
                <c:pt idx="41289">
                  <c:v>1.007080078125E-3</c:v>
                </c:pt>
                <c:pt idx="41290">
                  <c:v>1.0068416595458984E-3</c:v>
                </c:pt>
                <c:pt idx="41291">
                  <c:v>1.007080078125E-3</c:v>
                </c:pt>
                <c:pt idx="41292">
                  <c:v>1.007080078125E-3</c:v>
                </c:pt>
                <c:pt idx="41293">
                  <c:v>1.0068416595458984E-3</c:v>
                </c:pt>
                <c:pt idx="41294">
                  <c:v>1.007080078125E-3</c:v>
                </c:pt>
                <c:pt idx="41295">
                  <c:v>1.007080078125E-3</c:v>
                </c:pt>
                <c:pt idx="41296">
                  <c:v>1.0068416595458984E-3</c:v>
                </c:pt>
                <c:pt idx="41297">
                  <c:v>1.007080078125E-3</c:v>
                </c:pt>
                <c:pt idx="41298">
                  <c:v>1.0080337524414063E-3</c:v>
                </c:pt>
                <c:pt idx="41299">
                  <c:v>1.007080078125E-3</c:v>
                </c:pt>
                <c:pt idx="41300">
                  <c:v>1.0068416595458984E-3</c:v>
                </c:pt>
                <c:pt idx="41301">
                  <c:v>1.007080078125E-3</c:v>
                </c:pt>
                <c:pt idx="41302">
                  <c:v>1.007080078125E-3</c:v>
                </c:pt>
                <c:pt idx="41303">
                  <c:v>1.0068416595458984E-3</c:v>
                </c:pt>
                <c:pt idx="41304">
                  <c:v>1.007080078125E-3</c:v>
                </c:pt>
                <c:pt idx="41305">
                  <c:v>1.007080078125E-3</c:v>
                </c:pt>
                <c:pt idx="41306">
                  <c:v>1.0068416595458984E-3</c:v>
                </c:pt>
                <c:pt idx="41307">
                  <c:v>1.007080078125E-3</c:v>
                </c:pt>
                <c:pt idx="41308">
                  <c:v>1.0068416595458984E-3</c:v>
                </c:pt>
                <c:pt idx="41309">
                  <c:v>1.007080078125E-3</c:v>
                </c:pt>
                <c:pt idx="41310">
                  <c:v>1.0080337524414063E-3</c:v>
                </c:pt>
                <c:pt idx="41311">
                  <c:v>1.007080078125E-3</c:v>
                </c:pt>
                <c:pt idx="41312">
                  <c:v>1.0068416595458984E-3</c:v>
                </c:pt>
                <c:pt idx="41313">
                  <c:v>1.007080078125E-3</c:v>
                </c:pt>
                <c:pt idx="41314">
                  <c:v>1.007080078125E-3</c:v>
                </c:pt>
                <c:pt idx="41315">
                  <c:v>1.0068416595458984E-3</c:v>
                </c:pt>
                <c:pt idx="41316">
                  <c:v>1.007080078125E-3</c:v>
                </c:pt>
                <c:pt idx="41317">
                  <c:v>1.007080078125E-3</c:v>
                </c:pt>
                <c:pt idx="41318">
                  <c:v>1.0068416595458984E-3</c:v>
                </c:pt>
                <c:pt idx="41319">
                  <c:v>1.007080078125E-3</c:v>
                </c:pt>
                <c:pt idx="41320">
                  <c:v>1.007080078125E-3</c:v>
                </c:pt>
                <c:pt idx="41321">
                  <c:v>1.0068416595458984E-3</c:v>
                </c:pt>
                <c:pt idx="41322">
                  <c:v>1.007080078125E-3</c:v>
                </c:pt>
                <c:pt idx="41323">
                  <c:v>1.0080337524414063E-3</c:v>
                </c:pt>
                <c:pt idx="41324">
                  <c:v>1.007080078125E-3</c:v>
                </c:pt>
                <c:pt idx="41325">
                  <c:v>1.0068416595458984E-3</c:v>
                </c:pt>
                <c:pt idx="41326">
                  <c:v>1.007080078125E-3</c:v>
                </c:pt>
                <c:pt idx="41327">
                  <c:v>1.007080078125E-3</c:v>
                </c:pt>
                <c:pt idx="41328">
                  <c:v>1.0068416595458984E-3</c:v>
                </c:pt>
                <c:pt idx="41329">
                  <c:v>1.007080078125E-3</c:v>
                </c:pt>
                <c:pt idx="41330">
                  <c:v>1.0068416595458984E-3</c:v>
                </c:pt>
                <c:pt idx="41331">
                  <c:v>1.007080078125E-3</c:v>
                </c:pt>
                <c:pt idx="41332">
                  <c:v>1.007080078125E-3</c:v>
                </c:pt>
                <c:pt idx="41333">
                  <c:v>1.0068416595458984E-3</c:v>
                </c:pt>
                <c:pt idx="41334">
                  <c:v>1.007080078125E-3</c:v>
                </c:pt>
                <c:pt idx="41335">
                  <c:v>1.0080337524414063E-3</c:v>
                </c:pt>
                <c:pt idx="41336">
                  <c:v>1.007080078125E-3</c:v>
                </c:pt>
                <c:pt idx="41337">
                  <c:v>1.0068416595458984E-3</c:v>
                </c:pt>
                <c:pt idx="41338">
                  <c:v>1.007080078125E-3</c:v>
                </c:pt>
                <c:pt idx="41339">
                  <c:v>1.007080078125E-3</c:v>
                </c:pt>
                <c:pt idx="41340">
                  <c:v>1.0068416595458984E-3</c:v>
                </c:pt>
                <c:pt idx="41341">
                  <c:v>1.007080078125E-3</c:v>
                </c:pt>
                <c:pt idx="41342">
                  <c:v>1.007080078125E-3</c:v>
                </c:pt>
                <c:pt idx="41343">
                  <c:v>5.0349235534667969E-3</c:v>
                </c:pt>
                <c:pt idx="41344">
                  <c:v>1.0080337524414063E-3</c:v>
                </c:pt>
                <c:pt idx="41345">
                  <c:v>1.007080078125E-3</c:v>
                </c:pt>
                <c:pt idx="41346">
                  <c:v>1.0068416595458984E-3</c:v>
                </c:pt>
                <c:pt idx="41347">
                  <c:v>1.007080078125E-3</c:v>
                </c:pt>
                <c:pt idx="41348">
                  <c:v>1.0068416595458984E-3</c:v>
                </c:pt>
                <c:pt idx="41349">
                  <c:v>1.007080078125E-3</c:v>
                </c:pt>
                <c:pt idx="41350">
                  <c:v>1.007080078125E-3</c:v>
                </c:pt>
                <c:pt idx="41351">
                  <c:v>1.0068416595458984E-3</c:v>
                </c:pt>
                <c:pt idx="41352">
                  <c:v>1.007080078125E-3</c:v>
                </c:pt>
                <c:pt idx="41353">
                  <c:v>1.007080078125E-3</c:v>
                </c:pt>
                <c:pt idx="41354">
                  <c:v>1.0068416595458984E-3</c:v>
                </c:pt>
                <c:pt idx="41355">
                  <c:v>2.0151138305664063E-3</c:v>
                </c:pt>
                <c:pt idx="41356">
                  <c:v>1.007080078125E-3</c:v>
                </c:pt>
                <c:pt idx="41357">
                  <c:v>1.0068416595458984E-3</c:v>
                </c:pt>
                <c:pt idx="41358">
                  <c:v>1.007080078125E-3</c:v>
                </c:pt>
                <c:pt idx="41359">
                  <c:v>1.007080078125E-3</c:v>
                </c:pt>
                <c:pt idx="41360">
                  <c:v>1.0068416595458984E-3</c:v>
                </c:pt>
                <c:pt idx="41361">
                  <c:v>1.007080078125E-3</c:v>
                </c:pt>
                <c:pt idx="41362">
                  <c:v>1.007080078125E-3</c:v>
                </c:pt>
                <c:pt idx="41363">
                  <c:v>1.0068416595458984E-3</c:v>
                </c:pt>
                <c:pt idx="41364">
                  <c:v>1.007080078125E-3</c:v>
                </c:pt>
                <c:pt idx="41365">
                  <c:v>1.007080078125E-3</c:v>
                </c:pt>
                <c:pt idx="41366">
                  <c:v>1.0068416595458984E-3</c:v>
                </c:pt>
                <c:pt idx="41367">
                  <c:v>1.007080078125E-3</c:v>
                </c:pt>
                <c:pt idx="41368">
                  <c:v>1.0080337524414063E-3</c:v>
                </c:pt>
                <c:pt idx="41369">
                  <c:v>1.0068416595458984E-3</c:v>
                </c:pt>
                <c:pt idx="41370">
                  <c:v>1.007080078125E-3</c:v>
                </c:pt>
                <c:pt idx="41371">
                  <c:v>1.007080078125E-3</c:v>
                </c:pt>
                <c:pt idx="41372">
                  <c:v>1.0068416595458984E-3</c:v>
                </c:pt>
                <c:pt idx="41373">
                  <c:v>1.007080078125E-3</c:v>
                </c:pt>
                <c:pt idx="41374">
                  <c:v>1.007080078125E-3</c:v>
                </c:pt>
                <c:pt idx="41375">
                  <c:v>1.0068416595458984E-3</c:v>
                </c:pt>
                <c:pt idx="41376">
                  <c:v>1.007080078125E-3</c:v>
                </c:pt>
                <c:pt idx="41377">
                  <c:v>1.007080078125E-3</c:v>
                </c:pt>
                <c:pt idx="41378">
                  <c:v>1.0068416595458984E-3</c:v>
                </c:pt>
                <c:pt idx="41379">
                  <c:v>1.007080078125E-3</c:v>
                </c:pt>
                <c:pt idx="41380">
                  <c:v>1.0080337524414063E-3</c:v>
                </c:pt>
                <c:pt idx="41381">
                  <c:v>1.007080078125E-3</c:v>
                </c:pt>
                <c:pt idx="41382">
                  <c:v>1.0068416595458984E-3</c:v>
                </c:pt>
                <c:pt idx="41383">
                  <c:v>1.007080078125E-3</c:v>
                </c:pt>
                <c:pt idx="41384">
                  <c:v>1.007080078125E-3</c:v>
                </c:pt>
                <c:pt idx="41385">
                  <c:v>1.0068416595458984E-3</c:v>
                </c:pt>
                <c:pt idx="41386">
                  <c:v>1.007080078125E-3</c:v>
                </c:pt>
                <c:pt idx="41387">
                  <c:v>1.007080078125E-3</c:v>
                </c:pt>
                <c:pt idx="41388">
                  <c:v>1.0068416595458984E-3</c:v>
                </c:pt>
                <c:pt idx="41389">
                  <c:v>1.007080078125E-3</c:v>
                </c:pt>
                <c:pt idx="41390">
                  <c:v>1.007080078125E-3</c:v>
                </c:pt>
                <c:pt idx="41391">
                  <c:v>1.0068416595458984E-3</c:v>
                </c:pt>
                <c:pt idx="41392">
                  <c:v>1.007080078125E-3</c:v>
                </c:pt>
                <c:pt idx="41393">
                  <c:v>1.0080337524414063E-3</c:v>
                </c:pt>
                <c:pt idx="41394">
                  <c:v>1.0068416595458984E-3</c:v>
                </c:pt>
                <c:pt idx="41395">
                  <c:v>1.007080078125E-3</c:v>
                </c:pt>
                <c:pt idx="41396">
                  <c:v>1.007080078125E-3</c:v>
                </c:pt>
                <c:pt idx="41397">
                  <c:v>1.0068416595458984E-3</c:v>
                </c:pt>
                <c:pt idx="41398">
                  <c:v>1.007080078125E-3</c:v>
                </c:pt>
                <c:pt idx="41399">
                  <c:v>1.007080078125E-3</c:v>
                </c:pt>
                <c:pt idx="41400">
                  <c:v>1.0068416595458984E-3</c:v>
                </c:pt>
                <c:pt idx="41401">
                  <c:v>1.007080078125E-3</c:v>
                </c:pt>
                <c:pt idx="41402">
                  <c:v>1.007080078125E-3</c:v>
                </c:pt>
                <c:pt idx="41403">
                  <c:v>1.0068416595458984E-3</c:v>
                </c:pt>
                <c:pt idx="41404">
                  <c:v>1.007080078125E-3</c:v>
                </c:pt>
                <c:pt idx="41405">
                  <c:v>1.0080337524414063E-3</c:v>
                </c:pt>
                <c:pt idx="41406">
                  <c:v>1.007080078125E-3</c:v>
                </c:pt>
                <c:pt idx="41407">
                  <c:v>1.0068416595458984E-3</c:v>
                </c:pt>
                <c:pt idx="41408">
                  <c:v>1.007080078125E-3</c:v>
                </c:pt>
                <c:pt idx="41409">
                  <c:v>1.007080078125E-3</c:v>
                </c:pt>
                <c:pt idx="41410">
                  <c:v>1.0068416595458984E-3</c:v>
                </c:pt>
                <c:pt idx="41411">
                  <c:v>1.007080078125E-3</c:v>
                </c:pt>
                <c:pt idx="41412">
                  <c:v>1.007080078125E-3</c:v>
                </c:pt>
                <c:pt idx="41413">
                  <c:v>1.0068416595458984E-3</c:v>
                </c:pt>
                <c:pt idx="41414">
                  <c:v>1.007080078125E-3</c:v>
                </c:pt>
                <c:pt idx="41415">
                  <c:v>1.007080078125E-3</c:v>
                </c:pt>
                <c:pt idx="41416">
                  <c:v>1.0068416595458984E-3</c:v>
                </c:pt>
                <c:pt idx="41417">
                  <c:v>1.007080078125E-3</c:v>
                </c:pt>
                <c:pt idx="41418">
                  <c:v>1.0080337524414063E-3</c:v>
                </c:pt>
                <c:pt idx="41419">
                  <c:v>1.0068416595458984E-3</c:v>
                </c:pt>
                <c:pt idx="41420">
                  <c:v>1.007080078125E-3</c:v>
                </c:pt>
                <c:pt idx="41421">
                  <c:v>1.007080078125E-3</c:v>
                </c:pt>
                <c:pt idx="41422">
                  <c:v>1.0068416595458984E-3</c:v>
                </c:pt>
                <c:pt idx="41423">
                  <c:v>1.007080078125E-3</c:v>
                </c:pt>
                <c:pt idx="41424">
                  <c:v>1.007080078125E-3</c:v>
                </c:pt>
                <c:pt idx="41425">
                  <c:v>1.0068416595458984E-3</c:v>
                </c:pt>
                <c:pt idx="41426">
                  <c:v>1.007080078125E-3</c:v>
                </c:pt>
                <c:pt idx="41427">
                  <c:v>1.007080078125E-3</c:v>
                </c:pt>
                <c:pt idx="41428">
                  <c:v>1.0068416595458984E-3</c:v>
                </c:pt>
                <c:pt idx="41429">
                  <c:v>1.007080078125E-3</c:v>
                </c:pt>
                <c:pt idx="41430">
                  <c:v>1.0080337524414063E-3</c:v>
                </c:pt>
                <c:pt idx="41431">
                  <c:v>1.007080078125E-3</c:v>
                </c:pt>
                <c:pt idx="41432">
                  <c:v>1.0068416595458984E-3</c:v>
                </c:pt>
                <c:pt idx="41433">
                  <c:v>1.007080078125E-3</c:v>
                </c:pt>
                <c:pt idx="41434">
                  <c:v>1.007080078125E-3</c:v>
                </c:pt>
                <c:pt idx="41435">
                  <c:v>1.0068416595458984E-3</c:v>
                </c:pt>
                <c:pt idx="41436">
                  <c:v>1.007080078125E-3</c:v>
                </c:pt>
                <c:pt idx="41437">
                  <c:v>1.007080078125E-3</c:v>
                </c:pt>
                <c:pt idx="41438">
                  <c:v>1.0068416595458984E-3</c:v>
                </c:pt>
                <c:pt idx="41439">
                  <c:v>1.007080078125E-3</c:v>
                </c:pt>
                <c:pt idx="41440">
                  <c:v>1.007080078125E-3</c:v>
                </c:pt>
                <c:pt idx="41441">
                  <c:v>1.0068416595458984E-3</c:v>
                </c:pt>
                <c:pt idx="41442">
                  <c:v>1.007080078125E-3</c:v>
                </c:pt>
                <c:pt idx="41443">
                  <c:v>1.0080337524414063E-3</c:v>
                </c:pt>
                <c:pt idx="41444">
                  <c:v>1.0068416595458984E-3</c:v>
                </c:pt>
                <c:pt idx="41445">
                  <c:v>1.007080078125E-3</c:v>
                </c:pt>
                <c:pt idx="41446">
                  <c:v>1.007080078125E-3</c:v>
                </c:pt>
                <c:pt idx="41447">
                  <c:v>1.0068416595458984E-3</c:v>
                </c:pt>
                <c:pt idx="41448">
                  <c:v>1.007080078125E-3</c:v>
                </c:pt>
                <c:pt idx="41449">
                  <c:v>1.007080078125E-3</c:v>
                </c:pt>
                <c:pt idx="41450">
                  <c:v>1.0068416595458984E-3</c:v>
                </c:pt>
                <c:pt idx="41451">
                  <c:v>1.007080078125E-3</c:v>
                </c:pt>
                <c:pt idx="41452">
                  <c:v>1.007080078125E-3</c:v>
                </c:pt>
                <c:pt idx="41453">
                  <c:v>1.0068416595458984E-3</c:v>
                </c:pt>
                <c:pt idx="41454">
                  <c:v>1.007080078125E-3</c:v>
                </c:pt>
                <c:pt idx="41455">
                  <c:v>1.0080337524414063E-3</c:v>
                </c:pt>
                <c:pt idx="41456">
                  <c:v>1.007080078125E-3</c:v>
                </c:pt>
                <c:pt idx="41457">
                  <c:v>1.0068416595458984E-3</c:v>
                </c:pt>
                <c:pt idx="41458">
                  <c:v>1.007080078125E-3</c:v>
                </c:pt>
                <c:pt idx="41459">
                  <c:v>1.007080078125E-3</c:v>
                </c:pt>
                <c:pt idx="41460">
                  <c:v>1.0068416595458984E-3</c:v>
                </c:pt>
                <c:pt idx="41461">
                  <c:v>1.007080078125E-3</c:v>
                </c:pt>
                <c:pt idx="41462">
                  <c:v>1.007080078125E-3</c:v>
                </c:pt>
                <c:pt idx="41463">
                  <c:v>1.0068416595458984E-3</c:v>
                </c:pt>
                <c:pt idx="41464">
                  <c:v>1.007080078125E-3</c:v>
                </c:pt>
                <c:pt idx="41465">
                  <c:v>1.007080078125E-3</c:v>
                </c:pt>
                <c:pt idx="41466">
                  <c:v>1.0068416595458984E-3</c:v>
                </c:pt>
                <c:pt idx="41467">
                  <c:v>1.007080078125E-3</c:v>
                </c:pt>
                <c:pt idx="41468">
                  <c:v>1.0080337524414063E-3</c:v>
                </c:pt>
                <c:pt idx="41469">
                  <c:v>1.0068416595458984E-3</c:v>
                </c:pt>
                <c:pt idx="41470">
                  <c:v>1.007080078125E-3</c:v>
                </c:pt>
                <c:pt idx="41471">
                  <c:v>1.007080078125E-3</c:v>
                </c:pt>
                <c:pt idx="41472">
                  <c:v>1.0068416595458984E-3</c:v>
                </c:pt>
                <c:pt idx="41473">
                  <c:v>1.007080078125E-3</c:v>
                </c:pt>
                <c:pt idx="41474">
                  <c:v>1.007080078125E-3</c:v>
                </c:pt>
                <c:pt idx="41475">
                  <c:v>1.0068416595458984E-3</c:v>
                </c:pt>
                <c:pt idx="41476">
                  <c:v>1.007080078125E-3</c:v>
                </c:pt>
                <c:pt idx="41477">
                  <c:v>1.007080078125E-3</c:v>
                </c:pt>
                <c:pt idx="41478">
                  <c:v>1.0068416595458984E-3</c:v>
                </c:pt>
                <c:pt idx="41479">
                  <c:v>1.007080078125E-3</c:v>
                </c:pt>
                <c:pt idx="41480">
                  <c:v>1.0080337524414063E-3</c:v>
                </c:pt>
                <c:pt idx="41481">
                  <c:v>1.007080078125E-3</c:v>
                </c:pt>
                <c:pt idx="41482">
                  <c:v>1.0068416595458984E-3</c:v>
                </c:pt>
                <c:pt idx="41483">
                  <c:v>1.007080078125E-3</c:v>
                </c:pt>
                <c:pt idx="41484">
                  <c:v>1.007080078125E-3</c:v>
                </c:pt>
                <c:pt idx="41485">
                  <c:v>1.0068416595458984E-3</c:v>
                </c:pt>
                <c:pt idx="41486">
                  <c:v>1.007080078125E-3</c:v>
                </c:pt>
                <c:pt idx="41487">
                  <c:v>1.007080078125E-3</c:v>
                </c:pt>
                <c:pt idx="41488">
                  <c:v>1.0068416595458984E-3</c:v>
                </c:pt>
                <c:pt idx="41489">
                  <c:v>1.007080078125E-3</c:v>
                </c:pt>
                <c:pt idx="41490">
                  <c:v>1.007080078125E-3</c:v>
                </c:pt>
                <c:pt idx="41491">
                  <c:v>1.0068416595458984E-3</c:v>
                </c:pt>
                <c:pt idx="41492">
                  <c:v>1.007080078125E-3</c:v>
                </c:pt>
                <c:pt idx="41493">
                  <c:v>1.0080337524414063E-3</c:v>
                </c:pt>
                <c:pt idx="41494">
                  <c:v>1.0068416595458984E-3</c:v>
                </c:pt>
                <c:pt idx="41495">
                  <c:v>1.007080078125E-3</c:v>
                </c:pt>
                <c:pt idx="41496">
                  <c:v>1.007080078125E-3</c:v>
                </c:pt>
                <c:pt idx="41497">
                  <c:v>1.0068416595458984E-3</c:v>
                </c:pt>
                <c:pt idx="41498">
                  <c:v>1.007080078125E-3</c:v>
                </c:pt>
                <c:pt idx="41499">
                  <c:v>1.007080078125E-3</c:v>
                </c:pt>
                <c:pt idx="41500">
                  <c:v>1.0068416595458984E-3</c:v>
                </c:pt>
                <c:pt idx="41501">
                  <c:v>1.007080078125E-3</c:v>
                </c:pt>
                <c:pt idx="41502">
                  <c:v>1.007080078125E-3</c:v>
                </c:pt>
                <c:pt idx="41503">
                  <c:v>1.0068416595458984E-3</c:v>
                </c:pt>
                <c:pt idx="41504">
                  <c:v>1.007080078125E-3</c:v>
                </c:pt>
                <c:pt idx="41505">
                  <c:v>1.0080337524414063E-3</c:v>
                </c:pt>
                <c:pt idx="41506">
                  <c:v>1.007080078125E-3</c:v>
                </c:pt>
                <c:pt idx="41507">
                  <c:v>1.0068416595458984E-3</c:v>
                </c:pt>
                <c:pt idx="41508">
                  <c:v>1.007080078125E-3</c:v>
                </c:pt>
                <c:pt idx="41509">
                  <c:v>1.007080078125E-3</c:v>
                </c:pt>
                <c:pt idx="41510">
                  <c:v>1.0068416595458984E-3</c:v>
                </c:pt>
                <c:pt idx="41511">
                  <c:v>1.007080078125E-3</c:v>
                </c:pt>
                <c:pt idx="41512">
                  <c:v>1.007080078125E-3</c:v>
                </c:pt>
                <c:pt idx="41513">
                  <c:v>1.0068416595458984E-3</c:v>
                </c:pt>
                <c:pt idx="41514">
                  <c:v>1.007080078125E-3</c:v>
                </c:pt>
                <c:pt idx="41515">
                  <c:v>1.007080078125E-3</c:v>
                </c:pt>
                <c:pt idx="41516">
                  <c:v>1.0068416595458984E-3</c:v>
                </c:pt>
                <c:pt idx="41517">
                  <c:v>1.007080078125E-3</c:v>
                </c:pt>
                <c:pt idx="41518">
                  <c:v>1.0080337524414063E-3</c:v>
                </c:pt>
                <c:pt idx="41519">
                  <c:v>1.0068416595458984E-3</c:v>
                </c:pt>
                <c:pt idx="41520">
                  <c:v>1.007080078125E-3</c:v>
                </c:pt>
                <c:pt idx="41521">
                  <c:v>1.007080078125E-3</c:v>
                </c:pt>
                <c:pt idx="41522">
                  <c:v>1.0068416595458984E-3</c:v>
                </c:pt>
                <c:pt idx="41523">
                  <c:v>1.007080078125E-3</c:v>
                </c:pt>
                <c:pt idx="41524">
                  <c:v>1.007080078125E-3</c:v>
                </c:pt>
                <c:pt idx="41525">
                  <c:v>1.0068416595458984E-3</c:v>
                </c:pt>
                <c:pt idx="41526">
                  <c:v>1.007080078125E-3</c:v>
                </c:pt>
                <c:pt idx="41527">
                  <c:v>1.007080078125E-3</c:v>
                </c:pt>
                <c:pt idx="41528">
                  <c:v>1.0068416595458984E-3</c:v>
                </c:pt>
                <c:pt idx="41529">
                  <c:v>1.007080078125E-3</c:v>
                </c:pt>
                <c:pt idx="41530">
                  <c:v>1.0080337524414063E-3</c:v>
                </c:pt>
                <c:pt idx="41531">
                  <c:v>1.007080078125E-3</c:v>
                </c:pt>
                <c:pt idx="41532">
                  <c:v>1.0068416595458984E-3</c:v>
                </c:pt>
                <c:pt idx="41533">
                  <c:v>1.007080078125E-3</c:v>
                </c:pt>
                <c:pt idx="41534">
                  <c:v>1.007080078125E-3</c:v>
                </c:pt>
                <c:pt idx="41535">
                  <c:v>1.0068416595458984E-3</c:v>
                </c:pt>
                <c:pt idx="41536">
                  <c:v>1.007080078125E-3</c:v>
                </c:pt>
                <c:pt idx="41537">
                  <c:v>1.007080078125E-3</c:v>
                </c:pt>
                <c:pt idx="41538">
                  <c:v>1.0068416595458984E-3</c:v>
                </c:pt>
                <c:pt idx="41539">
                  <c:v>1.007080078125E-3</c:v>
                </c:pt>
                <c:pt idx="41540">
                  <c:v>1.007080078125E-3</c:v>
                </c:pt>
                <c:pt idx="41541">
                  <c:v>1.0068416595458984E-3</c:v>
                </c:pt>
                <c:pt idx="41542">
                  <c:v>1.007080078125E-3</c:v>
                </c:pt>
                <c:pt idx="41543">
                  <c:v>1.0080337524414063E-3</c:v>
                </c:pt>
                <c:pt idx="41544">
                  <c:v>1.0068416595458984E-3</c:v>
                </c:pt>
                <c:pt idx="41545">
                  <c:v>1.007080078125E-3</c:v>
                </c:pt>
                <c:pt idx="41546">
                  <c:v>1.007080078125E-3</c:v>
                </c:pt>
                <c:pt idx="41547">
                  <c:v>1.0068416595458984E-3</c:v>
                </c:pt>
                <c:pt idx="41548">
                  <c:v>1.007080078125E-3</c:v>
                </c:pt>
                <c:pt idx="41549">
                  <c:v>1.007080078125E-3</c:v>
                </c:pt>
                <c:pt idx="41550">
                  <c:v>1.0068416595458984E-3</c:v>
                </c:pt>
                <c:pt idx="41551">
                  <c:v>1.007080078125E-3</c:v>
                </c:pt>
                <c:pt idx="41552">
                  <c:v>1.007080078125E-3</c:v>
                </c:pt>
                <c:pt idx="41553">
                  <c:v>1.0068416595458984E-3</c:v>
                </c:pt>
                <c:pt idx="41554">
                  <c:v>1.007080078125E-3</c:v>
                </c:pt>
                <c:pt idx="41555">
                  <c:v>1.0080337524414063E-3</c:v>
                </c:pt>
                <c:pt idx="41556">
                  <c:v>1.007080078125E-3</c:v>
                </c:pt>
                <c:pt idx="41557">
                  <c:v>1.0068416595458984E-3</c:v>
                </c:pt>
                <c:pt idx="41558">
                  <c:v>1.007080078125E-3</c:v>
                </c:pt>
                <c:pt idx="41559">
                  <c:v>1.007080078125E-3</c:v>
                </c:pt>
                <c:pt idx="41560">
                  <c:v>1.0068416595458984E-3</c:v>
                </c:pt>
                <c:pt idx="41561">
                  <c:v>1.007080078125E-3</c:v>
                </c:pt>
                <c:pt idx="41562">
                  <c:v>1.007080078125E-3</c:v>
                </c:pt>
                <c:pt idx="41563">
                  <c:v>1.0068416595458984E-3</c:v>
                </c:pt>
                <c:pt idx="41564">
                  <c:v>1.007080078125E-3</c:v>
                </c:pt>
                <c:pt idx="41565">
                  <c:v>1.007080078125E-3</c:v>
                </c:pt>
                <c:pt idx="41566">
                  <c:v>1.0068416595458984E-3</c:v>
                </c:pt>
                <c:pt idx="41567">
                  <c:v>1.007080078125E-3</c:v>
                </c:pt>
                <c:pt idx="41568">
                  <c:v>1.0080337524414063E-3</c:v>
                </c:pt>
                <c:pt idx="41569">
                  <c:v>1.0068416595458984E-3</c:v>
                </c:pt>
                <c:pt idx="41570">
                  <c:v>1.007080078125E-3</c:v>
                </c:pt>
                <c:pt idx="41571">
                  <c:v>1.007080078125E-3</c:v>
                </c:pt>
                <c:pt idx="41572">
                  <c:v>1.0068416595458984E-3</c:v>
                </c:pt>
                <c:pt idx="41573">
                  <c:v>1.007080078125E-3</c:v>
                </c:pt>
                <c:pt idx="41574">
                  <c:v>1.007080078125E-3</c:v>
                </c:pt>
                <c:pt idx="41575">
                  <c:v>1.0068416595458984E-3</c:v>
                </c:pt>
                <c:pt idx="41576">
                  <c:v>1.007080078125E-3</c:v>
                </c:pt>
                <c:pt idx="41577">
                  <c:v>1.007080078125E-3</c:v>
                </c:pt>
                <c:pt idx="41578">
                  <c:v>1.0068416595458984E-3</c:v>
                </c:pt>
                <c:pt idx="41579">
                  <c:v>1.007080078125E-3</c:v>
                </c:pt>
                <c:pt idx="41580">
                  <c:v>1.0080337524414063E-3</c:v>
                </c:pt>
                <c:pt idx="41581">
                  <c:v>1.007080078125E-3</c:v>
                </c:pt>
                <c:pt idx="41582">
                  <c:v>1.0068416595458984E-3</c:v>
                </c:pt>
                <c:pt idx="41583">
                  <c:v>1.007080078125E-3</c:v>
                </c:pt>
                <c:pt idx="41584">
                  <c:v>1.007080078125E-3</c:v>
                </c:pt>
                <c:pt idx="41585">
                  <c:v>1.0068416595458984E-3</c:v>
                </c:pt>
                <c:pt idx="41586">
                  <c:v>1.007080078125E-3</c:v>
                </c:pt>
                <c:pt idx="41587">
                  <c:v>1.007080078125E-3</c:v>
                </c:pt>
                <c:pt idx="41588">
                  <c:v>1.0068416595458984E-3</c:v>
                </c:pt>
                <c:pt idx="41589">
                  <c:v>1.007080078125E-3</c:v>
                </c:pt>
                <c:pt idx="41590">
                  <c:v>1.007080078125E-3</c:v>
                </c:pt>
                <c:pt idx="41591">
                  <c:v>1.0068416595458984E-3</c:v>
                </c:pt>
                <c:pt idx="41592">
                  <c:v>1.0080337524414063E-3</c:v>
                </c:pt>
                <c:pt idx="41593">
                  <c:v>1.007080078125E-3</c:v>
                </c:pt>
                <c:pt idx="41594">
                  <c:v>1.0068416595458984E-3</c:v>
                </c:pt>
                <c:pt idx="41595">
                  <c:v>1.007080078125E-3</c:v>
                </c:pt>
                <c:pt idx="41596">
                  <c:v>1.007080078125E-3</c:v>
                </c:pt>
                <c:pt idx="41597">
                  <c:v>1.0068416595458984E-3</c:v>
                </c:pt>
                <c:pt idx="41598">
                  <c:v>1.007080078125E-3</c:v>
                </c:pt>
                <c:pt idx="41599">
                  <c:v>1.007080078125E-3</c:v>
                </c:pt>
                <c:pt idx="41600">
                  <c:v>1.0068416595458984E-3</c:v>
                </c:pt>
                <c:pt idx="41601">
                  <c:v>1.007080078125E-3</c:v>
                </c:pt>
                <c:pt idx="41602">
                  <c:v>1.007080078125E-3</c:v>
                </c:pt>
                <c:pt idx="41603">
                  <c:v>1.0068416595458984E-3</c:v>
                </c:pt>
                <c:pt idx="41604">
                  <c:v>1.007080078125E-3</c:v>
                </c:pt>
                <c:pt idx="41605">
                  <c:v>1.0080337524414063E-3</c:v>
                </c:pt>
                <c:pt idx="41606">
                  <c:v>1.007080078125E-3</c:v>
                </c:pt>
                <c:pt idx="41607">
                  <c:v>1.0068416595458984E-3</c:v>
                </c:pt>
                <c:pt idx="41608">
                  <c:v>1.007080078125E-3</c:v>
                </c:pt>
                <c:pt idx="41609">
                  <c:v>1.007080078125E-3</c:v>
                </c:pt>
                <c:pt idx="41610">
                  <c:v>1.0068416595458984E-3</c:v>
                </c:pt>
                <c:pt idx="41611">
                  <c:v>1.007080078125E-3</c:v>
                </c:pt>
                <c:pt idx="41612">
                  <c:v>1.007080078125E-3</c:v>
                </c:pt>
                <c:pt idx="41613">
                  <c:v>1.0068416595458984E-3</c:v>
                </c:pt>
                <c:pt idx="41614">
                  <c:v>1.007080078125E-3</c:v>
                </c:pt>
                <c:pt idx="41615">
                  <c:v>1.007080078125E-3</c:v>
                </c:pt>
                <c:pt idx="41616">
                  <c:v>1.0068416595458984E-3</c:v>
                </c:pt>
                <c:pt idx="41617">
                  <c:v>1.0080337524414063E-3</c:v>
                </c:pt>
                <c:pt idx="41618">
                  <c:v>1.007080078125E-3</c:v>
                </c:pt>
                <c:pt idx="41619">
                  <c:v>1.0068416595458984E-3</c:v>
                </c:pt>
                <c:pt idx="41620">
                  <c:v>1.007080078125E-3</c:v>
                </c:pt>
                <c:pt idx="41621">
                  <c:v>1.007080078125E-3</c:v>
                </c:pt>
                <c:pt idx="41622">
                  <c:v>1.0068416595458984E-3</c:v>
                </c:pt>
                <c:pt idx="41623">
                  <c:v>1.007080078125E-3</c:v>
                </c:pt>
                <c:pt idx="41624">
                  <c:v>1.007080078125E-3</c:v>
                </c:pt>
                <c:pt idx="41625">
                  <c:v>1.0068416595458984E-3</c:v>
                </c:pt>
                <c:pt idx="41626">
                  <c:v>1.007080078125E-3</c:v>
                </c:pt>
                <c:pt idx="41627">
                  <c:v>1.007080078125E-3</c:v>
                </c:pt>
                <c:pt idx="41628">
                  <c:v>1.0068416595458984E-3</c:v>
                </c:pt>
                <c:pt idx="41629">
                  <c:v>1.007080078125E-3</c:v>
                </c:pt>
                <c:pt idx="41630">
                  <c:v>1.0080337524414063E-3</c:v>
                </c:pt>
                <c:pt idx="41631">
                  <c:v>1.007080078125E-3</c:v>
                </c:pt>
                <c:pt idx="41632">
                  <c:v>1.0068416595458984E-3</c:v>
                </c:pt>
                <c:pt idx="41633">
                  <c:v>1.007080078125E-3</c:v>
                </c:pt>
                <c:pt idx="41634">
                  <c:v>1.007080078125E-3</c:v>
                </c:pt>
                <c:pt idx="41635">
                  <c:v>1.0068416595458984E-3</c:v>
                </c:pt>
                <c:pt idx="41636">
                  <c:v>1.007080078125E-3</c:v>
                </c:pt>
                <c:pt idx="41637">
                  <c:v>1.007080078125E-3</c:v>
                </c:pt>
                <c:pt idx="41638">
                  <c:v>1.0068416595458984E-3</c:v>
                </c:pt>
                <c:pt idx="41639">
                  <c:v>1.007080078125E-3</c:v>
                </c:pt>
                <c:pt idx="41640">
                  <c:v>1.007080078125E-3</c:v>
                </c:pt>
                <c:pt idx="41641">
                  <c:v>1.0068416595458984E-3</c:v>
                </c:pt>
                <c:pt idx="41642">
                  <c:v>1.0080337524414063E-3</c:v>
                </c:pt>
                <c:pt idx="41643">
                  <c:v>1.007080078125E-3</c:v>
                </c:pt>
                <c:pt idx="41644">
                  <c:v>1.0068416595458984E-3</c:v>
                </c:pt>
                <c:pt idx="41645">
                  <c:v>1.007080078125E-3</c:v>
                </c:pt>
                <c:pt idx="41646">
                  <c:v>1.007080078125E-3</c:v>
                </c:pt>
                <c:pt idx="41647">
                  <c:v>1.0068416595458984E-3</c:v>
                </c:pt>
                <c:pt idx="41648">
                  <c:v>1.007080078125E-3</c:v>
                </c:pt>
                <c:pt idx="41649">
                  <c:v>1.007080078125E-3</c:v>
                </c:pt>
                <c:pt idx="41650">
                  <c:v>1.0068416595458984E-3</c:v>
                </c:pt>
                <c:pt idx="41651">
                  <c:v>1.007080078125E-3</c:v>
                </c:pt>
                <c:pt idx="41652">
                  <c:v>1.007080078125E-3</c:v>
                </c:pt>
                <c:pt idx="41653">
                  <c:v>1.0068416595458984E-3</c:v>
                </c:pt>
                <c:pt idx="41654">
                  <c:v>1.007080078125E-3</c:v>
                </c:pt>
                <c:pt idx="41655">
                  <c:v>4.0290355682373047E-3</c:v>
                </c:pt>
                <c:pt idx="41656">
                  <c:v>1.007080078125E-3</c:v>
                </c:pt>
                <c:pt idx="41657">
                  <c:v>1.0068416595458984E-3</c:v>
                </c:pt>
                <c:pt idx="41658">
                  <c:v>1.007080078125E-3</c:v>
                </c:pt>
                <c:pt idx="41659">
                  <c:v>1.007080078125E-3</c:v>
                </c:pt>
                <c:pt idx="41660">
                  <c:v>1.0068416595458984E-3</c:v>
                </c:pt>
                <c:pt idx="41661">
                  <c:v>1.007080078125E-3</c:v>
                </c:pt>
                <c:pt idx="41662">
                  <c:v>1.007080078125E-3</c:v>
                </c:pt>
                <c:pt idx="41663">
                  <c:v>1.0068416595458984E-3</c:v>
                </c:pt>
                <c:pt idx="41664">
                  <c:v>1.0080337524414063E-3</c:v>
                </c:pt>
                <c:pt idx="41665">
                  <c:v>1.007080078125E-3</c:v>
                </c:pt>
                <c:pt idx="41666">
                  <c:v>1.0068416595458984E-3</c:v>
                </c:pt>
                <c:pt idx="41667">
                  <c:v>1.007080078125E-3</c:v>
                </c:pt>
                <c:pt idx="41668">
                  <c:v>1.007080078125E-3</c:v>
                </c:pt>
                <c:pt idx="41669">
                  <c:v>1.0068416595458984E-3</c:v>
                </c:pt>
                <c:pt idx="41670">
                  <c:v>1.007080078125E-3</c:v>
                </c:pt>
                <c:pt idx="41671">
                  <c:v>1.007080078125E-3</c:v>
                </c:pt>
                <c:pt idx="41672">
                  <c:v>1.0068416595458984E-3</c:v>
                </c:pt>
                <c:pt idx="41673">
                  <c:v>1.007080078125E-3</c:v>
                </c:pt>
                <c:pt idx="41674">
                  <c:v>1.007080078125E-3</c:v>
                </c:pt>
                <c:pt idx="41675">
                  <c:v>1.0068416595458984E-3</c:v>
                </c:pt>
                <c:pt idx="41676">
                  <c:v>1.007080078125E-3</c:v>
                </c:pt>
                <c:pt idx="41677">
                  <c:v>1.0080337524414063E-3</c:v>
                </c:pt>
                <c:pt idx="41678">
                  <c:v>1.007080078125E-3</c:v>
                </c:pt>
                <c:pt idx="41679">
                  <c:v>1.0068416595458984E-3</c:v>
                </c:pt>
                <c:pt idx="41680">
                  <c:v>1.007080078125E-3</c:v>
                </c:pt>
                <c:pt idx="41681">
                  <c:v>1.007080078125E-3</c:v>
                </c:pt>
                <c:pt idx="41682">
                  <c:v>1.0068416595458984E-3</c:v>
                </c:pt>
                <c:pt idx="41683">
                  <c:v>1.007080078125E-3</c:v>
                </c:pt>
                <c:pt idx="41684">
                  <c:v>1.007080078125E-3</c:v>
                </c:pt>
                <c:pt idx="41685">
                  <c:v>1.0068416595458984E-3</c:v>
                </c:pt>
                <c:pt idx="41686">
                  <c:v>1.007080078125E-3</c:v>
                </c:pt>
                <c:pt idx="41687">
                  <c:v>1.007080078125E-3</c:v>
                </c:pt>
                <c:pt idx="41688">
                  <c:v>1.0068416595458984E-3</c:v>
                </c:pt>
                <c:pt idx="41689">
                  <c:v>1.0080337524414063E-3</c:v>
                </c:pt>
                <c:pt idx="41690">
                  <c:v>1.007080078125E-3</c:v>
                </c:pt>
                <c:pt idx="41691">
                  <c:v>1.0068416595458984E-3</c:v>
                </c:pt>
                <c:pt idx="41692">
                  <c:v>1.007080078125E-3</c:v>
                </c:pt>
                <c:pt idx="41693">
                  <c:v>1.007080078125E-3</c:v>
                </c:pt>
                <c:pt idx="41694">
                  <c:v>1.0068416595458984E-3</c:v>
                </c:pt>
                <c:pt idx="41695">
                  <c:v>1.007080078125E-3</c:v>
                </c:pt>
                <c:pt idx="41696">
                  <c:v>1.007080078125E-3</c:v>
                </c:pt>
                <c:pt idx="41697">
                  <c:v>1.0068416595458984E-3</c:v>
                </c:pt>
                <c:pt idx="41698">
                  <c:v>1.007080078125E-3</c:v>
                </c:pt>
                <c:pt idx="41699">
                  <c:v>1.007080078125E-3</c:v>
                </c:pt>
                <c:pt idx="41700">
                  <c:v>1.0068416595458984E-3</c:v>
                </c:pt>
                <c:pt idx="41701">
                  <c:v>1.007080078125E-3</c:v>
                </c:pt>
                <c:pt idx="41702">
                  <c:v>1.0080337524414063E-3</c:v>
                </c:pt>
                <c:pt idx="41703">
                  <c:v>1.007080078125E-3</c:v>
                </c:pt>
                <c:pt idx="41704">
                  <c:v>1.0068416595458984E-3</c:v>
                </c:pt>
                <c:pt idx="41705">
                  <c:v>1.007080078125E-3</c:v>
                </c:pt>
                <c:pt idx="41706">
                  <c:v>1.007080078125E-3</c:v>
                </c:pt>
                <c:pt idx="41707">
                  <c:v>1.0068416595458984E-3</c:v>
                </c:pt>
                <c:pt idx="41708">
                  <c:v>1.007080078125E-3</c:v>
                </c:pt>
                <c:pt idx="41709">
                  <c:v>1.007080078125E-3</c:v>
                </c:pt>
                <c:pt idx="41710">
                  <c:v>1.0068416595458984E-3</c:v>
                </c:pt>
                <c:pt idx="41711">
                  <c:v>1.007080078125E-3</c:v>
                </c:pt>
                <c:pt idx="41712">
                  <c:v>1.007080078125E-3</c:v>
                </c:pt>
                <c:pt idx="41713">
                  <c:v>1.0068416595458984E-3</c:v>
                </c:pt>
                <c:pt idx="41714">
                  <c:v>1.0080337524414063E-3</c:v>
                </c:pt>
                <c:pt idx="41715">
                  <c:v>1.007080078125E-3</c:v>
                </c:pt>
                <c:pt idx="41716">
                  <c:v>1.0068416595458984E-3</c:v>
                </c:pt>
                <c:pt idx="41717">
                  <c:v>1.007080078125E-3</c:v>
                </c:pt>
                <c:pt idx="41718">
                  <c:v>1.007080078125E-3</c:v>
                </c:pt>
                <c:pt idx="41719">
                  <c:v>1.0068416595458984E-3</c:v>
                </c:pt>
                <c:pt idx="41720">
                  <c:v>1.007080078125E-3</c:v>
                </c:pt>
                <c:pt idx="41721">
                  <c:v>1.007080078125E-3</c:v>
                </c:pt>
                <c:pt idx="41722">
                  <c:v>1.0068416595458984E-3</c:v>
                </c:pt>
                <c:pt idx="41723">
                  <c:v>1.007080078125E-3</c:v>
                </c:pt>
                <c:pt idx="41724">
                  <c:v>1.007080078125E-3</c:v>
                </c:pt>
                <c:pt idx="41725">
                  <c:v>1.0068416595458984E-3</c:v>
                </c:pt>
                <c:pt idx="41726">
                  <c:v>1.007080078125E-3</c:v>
                </c:pt>
                <c:pt idx="41727">
                  <c:v>1.0080337524414063E-3</c:v>
                </c:pt>
                <c:pt idx="41728">
                  <c:v>1.007080078125E-3</c:v>
                </c:pt>
                <c:pt idx="41729">
                  <c:v>1.0068416595458984E-3</c:v>
                </c:pt>
                <c:pt idx="41730">
                  <c:v>1.007080078125E-3</c:v>
                </c:pt>
                <c:pt idx="41731">
                  <c:v>1.007080078125E-3</c:v>
                </c:pt>
                <c:pt idx="41732">
                  <c:v>1.0068416595458984E-3</c:v>
                </c:pt>
                <c:pt idx="41733">
                  <c:v>1.007080078125E-3</c:v>
                </c:pt>
                <c:pt idx="41734">
                  <c:v>1.007080078125E-3</c:v>
                </c:pt>
                <c:pt idx="41735">
                  <c:v>1.0068416595458984E-3</c:v>
                </c:pt>
                <c:pt idx="41736">
                  <c:v>1.007080078125E-3</c:v>
                </c:pt>
                <c:pt idx="41737">
                  <c:v>1.007080078125E-3</c:v>
                </c:pt>
                <c:pt idx="41738">
                  <c:v>1.0068416595458984E-3</c:v>
                </c:pt>
                <c:pt idx="41739">
                  <c:v>1.0080337524414063E-3</c:v>
                </c:pt>
                <c:pt idx="41740">
                  <c:v>1.007080078125E-3</c:v>
                </c:pt>
                <c:pt idx="41741">
                  <c:v>1.0068416595458984E-3</c:v>
                </c:pt>
                <c:pt idx="41742">
                  <c:v>1.007080078125E-3</c:v>
                </c:pt>
                <c:pt idx="41743">
                  <c:v>1.007080078125E-3</c:v>
                </c:pt>
                <c:pt idx="41744">
                  <c:v>1.0068416595458984E-3</c:v>
                </c:pt>
                <c:pt idx="41745">
                  <c:v>1.007080078125E-3</c:v>
                </c:pt>
                <c:pt idx="41746">
                  <c:v>1.007080078125E-3</c:v>
                </c:pt>
                <c:pt idx="41747">
                  <c:v>1.0068416595458984E-3</c:v>
                </c:pt>
                <c:pt idx="41748">
                  <c:v>1.007080078125E-3</c:v>
                </c:pt>
                <c:pt idx="41749">
                  <c:v>1.007080078125E-3</c:v>
                </c:pt>
                <c:pt idx="41750">
                  <c:v>1.0068416595458984E-3</c:v>
                </c:pt>
                <c:pt idx="41751">
                  <c:v>1.007080078125E-3</c:v>
                </c:pt>
                <c:pt idx="41752">
                  <c:v>1.0080337524414063E-3</c:v>
                </c:pt>
                <c:pt idx="41753">
                  <c:v>1.007080078125E-3</c:v>
                </c:pt>
                <c:pt idx="41754">
                  <c:v>1.0068416595458984E-3</c:v>
                </c:pt>
                <c:pt idx="41755">
                  <c:v>1.007080078125E-3</c:v>
                </c:pt>
                <c:pt idx="41756">
                  <c:v>1.007080078125E-3</c:v>
                </c:pt>
                <c:pt idx="41757">
                  <c:v>1.0068416595458984E-3</c:v>
                </c:pt>
                <c:pt idx="41758">
                  <c:v>1.007080078125E-3</c:v>
                </c:pt>
                <c:pt idx="41759">
                  <c:v>1.007080078125E-3</c:v>
                </c:pt>
                <c:pt idx="41760">
                  <c:v>1.0068416595458984E-3</c:v>
                </c:pt>
                <c:pt idx="41761">
                  <c:v>1.007080078125E-3</c:v>
                </c:pt>
                <c:pt idx="41762">
                  <c:v>1.007080078125E-3</c:v>
                </c:pt>
                <c:pt idx="41763">
                  <c:v>1.0068416595458984E-3</c:v>
                </c:pt>
                <c:pt idx="41764">
                  <c:v>1.0080337524414063E-3</c:v>
                </c:pt>
                <c:pt idx="41765">
                  <c:v>1.007080078125E-3</c:v>
                </c:pt>
                <c:pt idx="41766">
                  <c:v>1.0068416595458984E-3</c:v>
                </c:pt>
                <c:pt idx="41767">
                  <c:v>1.007080078125E-3</c:v>
                </c:pt>
                <c:pt idx="41768">
                  <c:v>1.007080078125E-3</c:v>
                </c:pt>
                <c:pt idx="41769">
                  <c:v>1.0068416595458984E-3</c:v>
                </c:pt>
                <c:pt idx="41770">
                  <c:v>1.007080078125E-3</c:v>
                </c:pt>
                <c:pt idx="41771">
                  <c:v>1.007080078125E-3</c:v>
                </c:pt>
                <c:pt idx="41772">
                  <c:v>1.0068416595458984E-3</c:v>
                </c:pt>
                <c:pt idx="41773">
                  <c:v>1.007080078125E-3</c:v>
                </c:pt>
                <c:pt idx="41774">
                  <c:v>1.007080078125E-3</c:v>
                </c:pt>
                <c:pt idx="41775">
                  <c:v>1.0068416595458984E-3</c:v>
                </c:pt>
                <c:pt idx="41776">
                  <c:v>1.007080078125E-3</c:v>
                </c:pt>
                <c:pt idx="41777">
                  <c:v>1.0080337524414063E-3</c:v>
                </c:pt>
                <c:pt idx="41778">
                  <c:v>1.007080078125E-3</c:v>
                </c:pt>
                <c:pt idx="41779">
                  <c:v>1.0068416595458984E-3</c:v>
                </c:pt>
                <c:pt idx="41780">
                  <c:v>1.007080078125E-3</c:v>
                </c:pt>
                <c:pt idx="41781">
                  <c:v>1.007080078125E-3</c:v>
                </c:pt>
                <c:pt idx="41782">
                  <c:v>1.0068416595458984E-3</c:v>
                </c:pt>
                <c:pt idx="41783">
                  <c:v>1.007080078125E-3</c:v>
                </c:pt>
                <c:pt idx="41784">
                  <c:v>1.007080078125E-3</c:v>
                </c:pt>
                <c:pt idx="41785">
                  <c:v>1.0068416595458984E-3</c:v>
                </c:pt>
                <c:pt idx="41786">
                  <c:v>1.007080078125E-3</c:v>
                </c:pt>
                <c:pt idx="41787">
                  <c:v>1.007080078125E-3</c:v>
                </c:pt>
                <c:pt idx="41788">
                  <c:v>1.0068416595458984E-3</c:v>
                </c:pt>
                <c:pt idx="41789">
                  <c:v>1.0080337524414063E-3</c:v>
                </c:pt>
                <c:pt idx="41790">
                  <c:v>1.007080078125E-3</c:v>
                </c:pt>
                <c:pt idx="41791">
                  <c:v>1.0068416595458984E-3</c:v>
                </c:pt>
                <c:pt idx="41792">
                  <c:v>1.007080078125E-3</c:v>
                </c:pt>
                <c:pt idx="41793">
                  <c:v>1.007080078125E-3</c:v>
                </c:pt>
                <c:pt idx="41794">
                  <c:v>1.0068416595458984E-3</c:v>
                </c:pt>
                <c:pt idx="41795">
                  <c:v>1.007080078125E-3</c:v>
                </c:pt>
                <c:pt idx="41796">
                  <c:v>1.007080078125E-3</c:v>
                </c:pt>
                <c:pt idx="41797">
                  <c:v>1.0068416595458984E-3</c:v>
                </c:pt>
                <c:pt idx="41798">
                  <c:v>1.007080078125E-3</c:v>
                </c:pt>
                <c:pt idx="41799">
                  <c:v>1.007080078125E-3</c:v>
                </c:pt>
                <c:pt idx="41800">
                  <c:v>1.0068416595458984E-3</c:v>
                </c:pt>
                <c:pt idx="41801">
                  <c:v>1.007080078125E-3</c:v>
                </c:pt>
                <c:pt idx="41802">
                  <c:v>1.0080337524414063E-3</c:v>
                </c:pt>
                <c:pt idx="41803">
                  <c:v>1.007080078125E-3</c:v>
                </c:pt>
                <c:pt idx="41804">
                  <c:v>1.0068416595458984E-3</c:v>
                </c:pt>
                <c:pt idx="41805">
                  <c:v>1.007080078125E-3</c:v>
                </c:pt>
                <c:pt idx="41806">
                  <c:v>1.007080078125E-3</c:v>
                </c:pt>
                <c:pt idx="41807">
                  <c:v>1.0068416595458984E-3</c:v>
                </c:pt>
                <c:pt idx="41808">
                  <c:v>1.007080078125E-3</c:v>
                </c:pt>
                <c:pt idx="41809">
                  <c:v>1.007080078125E-3</c:v>
                </c:pt>
                <c:pt idx="41810">
                  <c:v>1.0068416595458984E-3</c:v>
                </c:pt>
                <c:pt idx="41811">
                  <c:v>1.007080078125E-3</c:v>
                </c:pt>
                <c:pt idx="41812">
                  <c:v>1.0068416595458984E-3</c:v>
                </c:pt>
                <c:pt idx="41813">
                  <c:v>1.007080078125E-3</c:v>
                </c:pt>
                <c:pt idx="41814">
                  <c:v>1.0080337524414063E-3</c:v>
                </c:pt>
                <c:pt idx="41815">
                  <c:v>1.007080078125E-3</c:v>
                </c:pt>
                <c:pt idx="41816">
                  <c:v>1.0068416595458984E-3</c:v>
                </c:pt>
                <c:pt idx="41817">
                  <c:v>1.007080078125E-3</c:v>
                </c:pt>
                <c:pt idx="41818">
                  <c:v>1.007080078125E-3</c:v>
                </c:pt>
                <c:pt idx="41819">
                  <c:v>1.0068416595458984E-3</c:v>
                </c:pt>
                <c:pt idx="41820">
                  <c:v>1.007080078125E-3</c:v>
                </c:pt>
                <c:pt idx="41821">
                  <c:v>1.007080078125E-3</c:v>
                </c:pt>
                <c:pt idx="41822">
                  <c:v>1.0068416595458984E-3</c:v>
                </c:pt>
                <c:pt idx="41823">
                  <c:v>1.007080078125E-3</c:v>
                </c:pt>
                <c:pt idx="41824">
                  <c:v>1.007080078125E-3</c:v>
                </c:pt>
                <c:pt idx="41825">
                  <c:v>1.0068416595458984E-3</c:v>
                </c:pt>
                <c:pt idx="41826">
                  <c:v>1.007080078125E-3</c:v>
                </c:pt>
                <c:pt idx="41827">
                  <c:v>1.0080337524414063E-3</c:v>
                </c:pt>
                <c:pt idx="41828">
                  <c:v>1.007080078125E-3</c:v>
                </c:pt>
                <c:pt idx="41829">
                  <c:v>1.0068416595458984E-3</c:v>
                </c:pt>
                <c:pt idx="41830">
                  <c:v>1.007080078125E-3</c:v>
                </c:pt>
                <c:pt idx="41831">
                  <c:v>1.007080078125E-3</c:v>
                </c:pt>
                <c:pt idx="41832">
                  <c:v>5.0349235534667969E-3</c:v>
                </c:pt>
                <c:pt idx="41833">
                  <c:v>1.0068416595458984E-3</c:v>
                </c:pt>
                <c:pt idx="41834">
                  <c:v>1.007080078125E-3</c:v>
                </c:pt>
                <c:pt idx="41835">
                  <c:v>1.0080337524414063E-3</c:v>
                </c:pt>
                <c:pt idx="41836">
                  <c:v>1.007080078125E-3</c:v>
                </c:pt>
                <c:pt idx="41837">
                  <c:v>1.0068416595458984E-3</c:v>
                </c:pt>
                <c:pt idx="41838">
                  <c:v>1.007080078125E-3</c:v>
                </c:pt>
                <c:pt idx="41839">
                  <c:v>1.007080078125E-3</c:v>
                </c:pt>
                <c:pt idx="41840">
                  <c:v>1.0068416595458984E-3</c:v>
                </c:pt>
                <c:pt idx="41841">
                  <c:v>1.007080078125E-3</c:v>
                </c:pt>
                <c:pt idx="41842">
                  <c:v>1.007080078125E-3</c:v>
                </c:pt>
                <c:pt idx="41843">
                  <c:v>1.0068416595458984E-3</c:v>
                </c:pt>
                <c:pt idx="41844">
                  <c:v>1.007080078125E-3</c:v>
                </c:pt>
                <c:pt idx="41845">
                  <c:v>1.007080078125E-3</c:v>
                </c:pt>
                <c:pt idx="41846">
                  <c:v>1.0068416595458984E-3</c:v>
                </c:pt>
                <c:pt idx="41847">
                  <c:v>1.007080078125E-3</c:v>
                </c:pt>
                <c:pt idx="41848">
                  <c:v>1.0080337524414063E-3</c:v>
                </c:pt>
                <c:pt idx="41849">
                  <c:v>1.007080078125E-3</c:v>
                </c:pt>
                <c:pt idx="41850">
                  <c:v>1.0068416595458984E-3</c:v>
                </c:pt>
                <c:pt idx="41851">
                  <c:v>1.007080078125E-3</c:v>
                </c:pt>
                <c:pt idx="41852">
                  <c:v>1.0068416595458984E-3</c:v>
                </c:pt>
                <c:pt idx="41853">
                  <c:v>1.007080078125E-3</c:v>
                </c:pt>
                <c:pt idx="41854">
                  <c:v>1.007080078125E-3</c:v>
                </c:pt>
                <c:pt idx="41855">
                  <c:v>1.0068416595458984E-3</c:v>
                </c:pt>
                <c:pt idx="41856">
                  <c:v>1.007080078125E-3</c:v>
                </c:pt>
                <c:pt idx="41857">
                  <c:v>1.007080078125E-3</c:v>
                </c:pt>
                <c:pt idx="41858">
                  <c:v>1.0068416595458984E-3</c:v>
                </c:pt>
                <c:pt idx="41859">
                  <c:v>1.007080078125E-3</c:v>
                </c:pt>
                <c:pt idx="41860">
                  <c:v>1.0080337524414063E-3</c:v>
                </c:pt>
                <c:pt idx="41861">
                  <c:v>1.007080078125E-3</c:v>
                </c:pt>
                <c:pt idx="41862">
                  <c:v>1.0068416595458984E-3</c:v>
                </c:pt>
                <c:pt idx="41863">
                  <c:v>1.007080078125E-3</c:v>
                </c:pt>
                <c:pt idx="41864">
                  <c:v>1.007080078125E-3</c:v>
                </c:pt>
                <c:pt idx="41865">
                  <c:v>1.0068416595458984E-3</c:v>
                </c:pt>
                <c:pt idx="41866">
                  <c:v>1.007080078125E-3</c:v>
                </c:pt>
                <c:pt idx="41867">
                  <c:v>1.007080078125E-3</c:v>
                </c:pt>
                <c:pt idx="41868">
                  <c:v>1.0068416595458984E-3</c:v>
                </c:pt>
                <c:pt idx="41869">
                  <c:v>1.007080078125E-3</c:v>
                </c:pt>
                <c:pt idx="41870">
                  <c:v>1.007080078125E-3</c:v>
                </c:pt>
                <c:pt idx="41871">
                  <c:v>1.0068416595458984E-3</c:v>
                </c:pt>
                <c:pt idx="41872">
                  <c:v>1.007080078125E-3</c:v>
                </c:pt>
                <c:pt idx="41873">
                  <c:v>1.0080337524414063E-3</c:v>
                </c:pt>
                <c:pt idx="41874">
                  <c:v>1.0068416595458984E-3</c:v>
                </c:pt>
                <c:pt idx="41875">
                  <c:v>1.007080078125E-3</c:v>
                </c:pt>
                <c:pt idx="41876">
                  <c:v>1.007080078125E-3</c:v>
                </c:pt>
                <c:pt idx="41877">
                  <c:v>1.0068416595458984E-3</c:v>
                </c:pt>
                <c:pt idx="41878">
                  <c:v>1.007080078125E-3</c:v>
                </c:pt>
                <c:pt idx="41879">
                  <c:v>1.007080078125E-3</c:v>
                </c:pt>
                <c:pt idx="41880">
                  <c:v>1.0068416595458984E-3</c:v>
                </c:pt>
                <c:pt idx="41881">
                  <c:v>1.007080078125E-3</c:v>
                </c:pt>
                <c:pt idx="41882">
                  <c:v>1.007080078125E-3</c:v>
                </c:pt>
                <c:pt idx="41883">
                  <c:v>1.0068416595458984E-3</c:v>
                </c:pt>
                <c:pt idx="41884">
                  <c:v>1.007080078125E-3</c:v>
                </c:pt>
                <c:pt idx="41885">
                  <c:v>1.0080337524414063E-3</c:v>
                </c:pt>
                <c:pt idx="41886">
                  <c:v>1.007080078125E-3</c:v>
                </c:pt>
                <c:pt idx="41887">
                  <c:v>1.0068416595458984E-3</c:v>
                </c:pt>
                <c:pt idx="41888">
                  <c:v>1.007080078125E-3</c:v>
                </c:pt>
                <c:pt idx="41889">
                  <c:v>1.007080078125E-3</c:v>
                </c:pt>
                <c:pt idx="41890">
                  <c:v>1.0068416595458984E-3</c:v>
                </c:pt>
                <c:pt idx="41891">
                  <c:v>1.007080078125E-3</c:v>
                </c:pt>
                <c:pt idx="41892">
                  <c:v>1.007080078125E-3</c:v>
                </c:pt>
                <c:pt idx="41893">
                  <c:v>1.0068416595458984E-3</c:v>
                </c:pt>
                <c:pt idx="41894">
                  <c:v>1.007080078125E-3</c:v>
                </c:pt>
                <c:pt idx="41895">
                  <c:v>1.007080078125E-3</c:v>
                </c:pt>
                <c:pt idx="41896">
                  <c:v>1.0068416595458984E-3</c:v>
                </c:pt>
                <c:pt idx="41897">
                  <c:v>1.007080078125E-3</c:v>
                </c:pt>
                <c:pt idx="41898">
                  <c:v>1.0080337524414063E-3</c:v>
                </c:pt>
                <c:pt idx="41899">
                  <c:v>1.0068416595458984E-3</c:v>
                </c:pt>
                <c:pt idx="41900">
                  <c:v>1.007080078125E-3</c:v>
                </c:pt>
                <c:pt idx="41901">
                  <c:v>7.0490837097167969E-3</c:v>
                </c:pt>
                <c:pt idx="41902">
                  <c:v>1.0068416595458984E-3</c:v>
                </c:pt>
                <c:pt idx="41903">
                  <c:v>1.007080078125E-3</c:v>
                </c:pt>
                <c:pt idx="41904">
                  <c:v>1.0080337524414063E-3</c:v>
                </c:pt>
                <c:pt idx="41905">
                  <c:v>1.007080078125E-3</c:v>
                </c:pt>
                <c:pt idx="41906">
                  <c:v>1.0068416595458984E-3</c:v>
                </c:pt>
                <c:pt idx="41907">
                  <c:v>1.007080078125E-3</c:v>
                </c:pt>
                <c:pt idx="41908">
                  <c:v>1.007080078125E-3</c:v>
                </c:pt>
                <c:pt idx="41909">
                  <c:v>1.0068416595458984E-3</c:v>
                </c:pt>
                <c:pt idx="41910">
                  <c:v>1.007080078125E-3</c:v>
                </c:pt>
                <c:pt idx="41911">
                  <c:v>1.007080078125E-3</c:v>
                </c:pt>
                <c:pt idx="41912">
                  <c:v>1.0068416595458984E-3</c:v>
                </c:pt>
                <c:pt idx="41913">
                  <c:v>1.007080078125E-3</c:v>
                </c:pt>
                <c:pt idx="41914">
                  <c:v>1.007080078125E-3</c:v>
                </c:pt>
                <c:pt idx="41915">
                  <c:v>1.0068416595458984E-3</c:v>
                </c:pt>
                <c:pt idx="41916">
                  <c:v>1.007080078125E-3</c:v>
                </c:pt>
                <c:pt idx="41917">
                  <c:v>1.0080337524414063E-3</c:v>
                </c:pt>
                <c:pt idx="41918">
                  <c:v>1.0068416595458984E-3</c:v>
                </c:pt>
                <c:pt idx="41919">
                  <c:v>1.007080078125E-3</c:v>
                </c:pt>
                <c:pt idx="41920">
                  <c:v>1.007080078125E-3</c:v>
                </c:pt>
                <c:pt idx="41921">
                  <c:v>1.0068416595458984E-3</c:v>
                </c:pt>
                <c:pt idx="41922">
                  <c:v>1.007080078125E-3</c:v>
                </c:pt>
                <c:pt idx="41923">
                  <c:v>1.007080078125E-3</c:v>
                </c:pt>
                <c:pt idx="41924">
                  <c:v>1.0068416595458984E-3</c:v>
                </c:pt>
                <c:pt idx="41925">
                  <c:v>1.007080078125E-3</c:v>
                </c:pt>
                <c:pt idx="41926">
                  <c:v>1.007080078125E-3</c:v>
                </c:pt>
                <c:pt idx="41927">
                  <c:v>1.0068416595458984E-3</c:v>
                </c:pt>
                <c:pt idx="41928">
                  <c:v>1.007080078125E-3</c:v>
                </c:pt>
                <c:pt idx="41929">
                  <c:v>1.0080337524414063E-3</c:v>
                </c:pt>
                <c:pt idx="41930">
                  <c:v>1.007080078125E-3</c:v>
                </c:pt>
                <c:pt idx="41931">
                  <c:v>1.0068416595458984E-3</c:v>
                </c:pt>
                <c:pt idx="41932">
                  <c:v>1.007080078125E-3</c:v>
                </c:pt>
                <c:pt idx="41933">
                  <c:v>1.007080078125E-3</c:v>
                </c:pt>
                <c:pt idx="41934">
                  <c:v>1.0068416595458984E-3</c:v>
                </c:pt>
                <c:pt idx="41935">
                  <c:v>1.007080078125E-3</c:v>
                </c:pt>
                <c:pt idx="41936">
                  <c:v>1.007080078125E-3</c:v>
                </c:pt>
                <c:pt idx="41937">
                  <c:v>1.0068416595458984E-3</c:v>
                </c:pt>
                <c:pt idx="41938">
                  <c:v>1.007080078125E-3</c:v>
                </c:pt>
                <c:pt idx="41939">
                  <c:v>1.007080078125E-3</c:v>
                </c:pt>
                <c:pt idx="41940">
                  <c:v>1.0068416595458984E-3</c:v>
                </c:pt>
                <c:pt idx="41941">
                  <c:v>1.007080078125E-3</c:v>
                </c:pt>
                <c:pt idx="41942">
                  <c:v>1.0080337524414063E-3</c:v>
                </c:pt>
                <c:pt idx="41943">
                  <c:v>1.0068416595458984E-3</c:v>
                </c:pt>
                <c:pt idx="41944">
                  <c:v>1.007080078125E-3</c:v>
                </c:pt>
                <c:pt idx="41945">
                  <c:v>1.007080078125E-3</c:v>
                </c:pt>
                <c:pt idx="41946">
                  <c:v>1.0068416595458984E-3</c:v>
                </c:pt>
                <c:pt idx="41947">
                  <c:v>1.007080078125E-3</c:v>
                </c:pt>
                <c:pt idx="41948">
                  <c:v>1.007080078125E-3</c:v>
                </c:pt>
                <c:pt idx="41949">
                  <c:v>1.0068416595458984E-3</c:v>
                </c:pt>
                <c:pt idx="41950">
                  <c:v>1.007080078125E-3</c:v>
                </c:pt>
                <c:pt idx="41951">
                  <c:v>1.007080078125E-3</c:v>
                </c:pt>
                <c:pt idx="41952">
                  <c:v>1.0068416595458984E-3</c:v>
                </c:pt>
                <c:pt idx="41953">
                  <c:v>1.007080078125E-3</c:v>
                </c:pt>
                <c:pt idx="41954">
                  <c:v>1.0080337524414063E-3</c:v>
                </c:pt>
                <c:pt idx="41955">
                  <c:v>1.007080078125E-3</c:v>
                </c:pt>
                <c:pt idx="41956">
                  <c:v>1.0068416595458984E-3</c:v>
                </c:pt>
                <c:pt idx="41957">
                  <c:v>1.007080078125E-3</c:v>
                </c:pt>
                <c:pt idx="41958">
                  <c:v>1.007080078125E-3</c:v>
                </c:pt>
                <c:pt idx="41959">
                  <c:v>1.0068416595458984E-3</c:v>
                </c:pt>
                <c:pt idx="41960">
                  <c:v>1.007080078125E-3</c:v>
                </c:pt>
                <c:pt idx="41961">
                  <c:v>1.007080078125E-3</c:v>
                </c:pt>
                <c:pt idx="41962">
                  <c:v>1.0068416595458984E-3</c:v>
                </c:pt>
                <c:pt idx="41963">
                  <c:v>1.007080078125E-3</c:v>
                </c:pt>
                <c:pt idx="41964">
                  <c:v>1.007080078125E-3</c:v>
                </c:pt>
                <c:pt idx="41965">
                  <c:v>1.0068416595458984E-3</c:v>
                </c:pt>
                <c:pt idx="41966">
                  <c:v>1.007080078125E-3</c:v>
                </c:pt>
                <c:pt idx="41967">
                  <c:v>1.0080337524414063E-3</c:v>
                </c:pt>
                <c:pt idx="41968">
                  <c:v>1.0068416595458984E-3</c:v>
                </c:pt>
                <c:pt idx="41969">
                  <c:v>1.007080078125E-3</c:v>
                </c:pt>
                <c:pt idx="41970">
                  <c:v>1.007080078125E-3</c:v>
                </c:pt>
                <c:pt idx="41971">
                  <c:v>1.0068416595458984E-3</c:v>
                </c:pt>
                <c:pt idx="41972">
                  <c:v>1.007080078125E-3</c:v>
                </c:pt>
                <c:pt idx="41973">
                  <c:v>1.007080078125E-3</c:v>
                </c:pt>
                <c:pt idx="41974">
                  <c:v>1.0068416595458984E-3</c:v>
                </c:pt>
                <c:pt idx="41975">
                  <c:v>1.007080078125E-3</c:v>
                </c:pt>
                <c:pt idx="41976">
                  <c:v>1.007080078125E-3</c:v>
                </c:pt>
                <c:pt idx="41977">
                  <c:v>1.0068416595458984E-3</c:v>
                </c:pt>
                <c:pt idx="41978">
                  <c:v>1.007080078125E-3</c:v>
                </c:pt>
                <c:pt idx="41979">
                  <c:v>1.0080337524414063E-3</c:v>
                </c:pt>
                <c:pt idx="41980">
                  <c:v>1.007080078125E-3</c:v>
                </c:pt>
                <c:pt idx="41981">
                  <c:v>1.0068416595458984E-3</c:v>
                </c:pt>
                <c:pt idx="41982">
                  <c:v>1.007080078125E-3</c:v>
                </c:pt>
                <c:pt idx="41983">
                  <c:v>1.007080078125E-3</c:v>
                </c:pt>
                <c:pt idx="41984">
                  <c:v>1.0068416595458984E-3</c:v>
                </c:pt>
                <c:pt idx="41985">
                  <c:v>1.007080078125E-3</c:v>
                </c:pt>
                <c:pt idx="41986">
                  <c:v>1.007080078125E-3</c:v>
                </c:pt>
                <c:pt idx="41987">
                  <c:v>1.0068416595458984E-3</c:v>
                </c:pt>
                <c:pt idx="41988">
                  <c:v>1.007080078125E-3</c:v>
                </c:pt>
                <c:pt idx="41989">
                  <c:v>1.007080078125E-3</c:v>
                </c:pt>
                <c:pt idx="41990">
                  <c:v>1.0068416595458984E-3</c:v>
                </c:pt>
                <c:pt idx="41991">
                  <c:v>1.007080078125E-3</c:v>
                </c:pt>
                <c:pt idx="41992">
                  <c:v>1.0080337524414063E-3</c:v>
                </c:pt>
                <c:pt idx="41993">
                  <c:v>1.0068416595458984E-3</c:v>
                </c:pt>
                <c:pt idx="41994">
                  <c:v>1.007080078125E-3</c:v>
                </c:pt>
                <c:pt idx="41995">
                  <c:v>1.007080078125E-3</c:v>
                </c:pt>
                <c:pt idx="41996">
                  <c:v>1.0068416595458984E-3</c:v>
                </c:pt>
                <c:pt idx="41997">
                  <c:v>1.007080078125E-3</c:v>
                </c:pt>
                <c:pt idx="41998">
                  <c:v>1.007080078125E-3</c:v>
                </c:pt>
                <c:pt idx="41999">
                  <c:v>1.0068416595458984E-3</c:v>
                </c:pt>
                <c:pt idx="42000">
                  <c:v>1.007080078125E-3</c:v>
                </c:pt>
                <c:pt idx="42001">
                  <c:v>1.007080078125E-3</c:v>
                </c:pt>
                <c:pt idx="42002">
                  <c:v>1.0068416595458984E-3</c:v>
                </c:pt>
                <c:pt idx="42003">
                  <c:v>1.007080078125E-3</c:v>
                </c:pt>
                <c:pt idx="42004">
                  <c:v>1.0080337524414063E-3</c:v>
                </c:pt>
                <c:pt idx="42005">
                  <c:v>1.007080078125E-3</c:v>
                </c:pt>
                <c:pt idx="42006">
                  <c:v>1.0068416595458984E-3</c:v>
                </c:pt>
                <c:pt idx="42007">
                  <c:v>1.007080078125E-3</c:v>
                </c:pt>
                <c:pt idx="42008">
                  <c:v>1.007080078125E-3</c:v>
                </c:pt>
                <c:pt idx="42009">
                  <c:v>1.0068416595458984E-3</c:v>
                </c:pt>
                <c:pt idx="42010">
                  <c:v>1.007080078125E-3</c:v>
                </c:pt>
                <c:pt idx="42011">
                  <c:v>1.007080078125E-3</c:v>
                </c:pt>
                <c:pt idx="42012">
                  <c:v>1.0068416595458984E-3</c:v>
                </c:pt>
                <c:pt idx="42013">
                  <c:v>1.007080078125E-3</c:v>
                </c:pt>
                <c:pt idx="42014">
                  <c:v>1.007080078125E-3</c:v>
                </c:pt>
                <c:pt idx="42015">
                  <c:v>1.0068416595458984E-3</c:v>
                </c:pt>
                <c:pt idx="42016">
                  <c:v>1.007080078125E-3</c:v>
                </c:pt>
                <c:pt idx="42017">
                  <c:v>1.0080337524414063E-3</c:v>
                </c:pt>
                <c:pt idx="42018">
                  <c:v>1.0068416595458984E-3</c:v>
                </c:pt>
                <c:pt idx="42019">
                  <c:v>1.007080078125E-3</c:v>
                </c:pt>
                <c:pt idx="42020">
                  <c:v>1.007080078125E-3</c:v>
                </c:pt>
                <c:pt idx="42021">
                  <c:v>1.0068416595458984E-3</c:v>
                </c:pt>
                <c:pt idx="42022">
                  <c:v>1.007080078125E-3</c:v>
                </c:pt>
                <c:pt idx="42023">
                  <c:v>1.007080078125E-3</c:v>
                </c:pt>
                <c:pt idx="42024">
                  <c:v>1.0068416595458984E-3</c:v>
                </c:pt>
                <c:pt idx="42025">
                  <c:v>1.007080078125E-3</c:v>
                </c:pt>
                <c:pt idx="42026">
                  <c:v>1.007080078125E-3</c:v>
                </c:pt>
                <c:pt idx="42027">
                  <c:v>1.0068416595458984E-3</c:v>
                </c:pt>
                <c:pt idx="42028">
                  <c:v>1.007080078125E-3</c:v>
                </c:pt>
                <c:pt idx="42029">
                  <c:v>1.0080337524414063E-3</c:v>
                </c:pt>
                <c:pt idx="42030">
                  <c:v>1.007080078125E-3</c:v>
                </c:pt>
                <c:pt idx="42031">
                  <c:v>1.0068416595458984E-3</c:v>
                </c:pt>
                <c:pt idx="42032">
                  <c:v>1.007080078125E-3</c:v>
                </c:pt>
                <c:pt idx="42033">
                  <c:v>1.007080078125E-3</c:v>
                </c:pt>
                <c:pt idx="42034">
                  <c:v>1.0068416595458984E-3</c:v>
                </c:pt>
                <c:pt idx="42035">
                  <c:v>1.007080078125E-3</c:v>
                </c:pt>
                <c:pt idx="42036">
                  <c:v>1.007080078125E-3</c:v>
                </c:pt>
                <c:pt idx="42037">
                  <c:v>1.0068416595458984E-3</c:v>
                </c:pt>
                <c:pt idx="42038">
                  <c:v>1.007080078125E-3</c:v>
                </c:pt>
                <c:pt idx="42039">
                  <c:v>1.007080078125E-3</c:v>
                </c:pt>
                <c:pt idx="42040">
                  <c:v>1.0068416595458984E-3</c:v>
                </c:pt>
                <c:pt idx="42041">
                  <c:v>1.007080078125E-3</c:v>
                </c:pt>
                <c:pt idx="42042">
                  <c:v>1.0080337524414063E-3</c:v>
                </c:pt>
                <c:pt idx="42043">
                  <c:v>1.0068416595458984E-3</c:v>
                </c:pt>
                <c:pt idx="42044">
                  <c:v>1.007080078125E-3</c:v>
                </c:pt>
                <c:pt idx="42045">
                  <c:v>1.007080078125E-3</c:v>
                </c:pt>
                <c:pt idx="42046">
                  <c:v>1.0068416595458984E-3</c:v>
                </c:pt>
                <c:pt idx="42047">
                  <c:v>1.007080078125E-3</c:v>
                </c:pt>
                <c:pt idx="42048">
                  <c:v>1.007080078125E-3</c:v>
                </c:pt>
                <c:pt idx="42049">
                  <c:v>1.0068416595458984E-3</c:v>
                </c:pt>
                <c:pt idx="42050">
                  <c:v>1.007080078125E-3</c:v>
                </c:pt>
                <c:pt idx="42051">
                  <c:v>1.007080078125E-3</c:v>
                </c:pt>
                <c:pt idx="42052">
                  <c:v>1.0068416595458984E-3</c:v>
                </c:pt>
                <c:pt idx="42053">
                  <c:v>1.007080078125E-3</c:v>
                </c:pt>
                <c:pt idx="42054">
                  <c:v>1.0080337524414063E-3</c:v>
                </c:pt>
                <c:pt idx="42055">
                  <c:v>1.007080078125E-3</c:v>
                </c:pt>
                <c:pt idx="42056">
                  <c:v>1.0068416595458984E-3</c:v>
                </c:pt>
                <c:pt idx="42057">
                  <c:v>1.007080078125E-3</c:v>
                </c:pt>
                <c:pt idx="42058">
                  <c:v>1.007080078125E-3</c:v>
                </c:pt>
                <c:pt idx="42059">
                  <c:v>1.0068416595458984E-3</c:v>
                </c:pt>
                <c:pt idx="42060">
                  <c:v>1.007080078125E-3</c:v>
                </c:pt>
                <c:pt idx="42061">
                  <c:v>1.007080078125E-3</c:v>
                </c:pt>
                <c:pt idx="42062">
                  <c:v>1.0068416595458984E-3</c:v>
                </c:pt>
                <c:pt idx="42063">
                  <c:v>1.007080078125E-3</c:v>
                </c:pt>
                <c:pt idx="42064">
                  <c:v>1.007080078125E-3</c:v>
                </c:pt>
                <c:pt idx="42065">
                  <c:v>1.0068416595458984E-3</c:v>
                </c:pt>
                <c:pt idx="42066">
                  <c:v>1.007080078125E-3</c:v>
                </c:pt>
                <c:pt idx="42067">
                  <c:v>1.0080337524414063E-3</c:v>
                </c:pt>
                <c:pt idx="42068">
                  <c:v>1.0068416595458984E-3</c:v>
                </c:pt>
                <c:pt idx="42069">
                  <c:v>1.007080078125E-3</c:v>
                </c:pt>
                <c:pt idx="42070">
                  <c:v>1.007080078125E-3</c:v>
                </c:pt>
                <c:pt idx="42071">
                  <c:v>1.0068416595458984E-3</c:v>
                </c:pt>
                <c:pt idx="42072">
                  <c:v>1.007080078125E-3</c:v>
                </c:pt>
                <c:pt idx="42073">
                  <c:v>1.007080078125E-3</c:v>
                </c:pt>
                <c:pt idx="42074">
                  <c:v>1.0068416595458984E-3</c:v>
                </c:pt>
                <c:pt idx="42075">
                  <c:v>1.007080078125E-3</c:v>
                </c:pt>
                <c:pt idx="42076">
                  <c:v>1.007080078125E-3</c:v>
                </c:pt>
                <c:pt idx="42077">
                  <c:v>1.0068416595458984E-3</c:v>
                </c:pt>
                <c:pt idx="42078">
                  <c:v>1.007080078125E-3</c:v>
                </c:pt>
                <c:pt idx="42079">
                  <c:v>1.0080337524414063E-3</c:v>
                </c:pt>
                <c:pt idx="42080">
                  <c:v>1.007080078125E-3</c:v>
                </c:pt>
                <c:pt idx="42081">
                  <c:v>1.0068416595458984E-3</c:v>
                </c:pt>
                <c:pt idx="42082">
                  <c:v>1.007080078125E-3</c:v>
                </c:pt>
                <c:pt idx="42083">
                  <c:v>1.007080078125E-3</c:v>
                </c:pt>
                <c:pt idx="42084">
                  <c:v>1.0068416595458984E-3</c:v>
                </c:pt>
                <c:pt idx="42085">
                  <c:v>1.007080078125E-3</c:v>
                </c:pt>
                <c:pt idx="42086">
                  <c:v>1.007080078125E-3</c:v>
                </c:pt>
                <c:pt idx="42087">
                  <c:v>1.0068416595458984E-3</c:v>
                </c:pt>
                <c:pt idx="42088">
                  <c:v>1.007080078125E-3</c:v>
                </c:pt>
                <c:pt idx="42089">
                  <c:v>1.007080078125E-3</c:v>
                </c:pt>
                <c:pt idx="42090">
                  <c:v>1.0068416595458984E-3</c:v>
                </c:pt>
                <c:pt idx="42091">
                  <c:v>1.0080337524414063E-3</c:v>
                </c:pt>
                <c:pt idx="42092">
                  <c:v>1.007080078125E-3</c:v>
                </c:pt>
                <c:pt idx="42093">
                  <c:v>1.0068416595458984E-3</c:v>
                </c:pt>
                <c:pt idx="42094">
                  <c:v>1.007080078125E-3</c:v>
                </c:pt>
                <c:pt idx="42095">
                  <c:v>1.007080078125E-3</c:v>
                </c:pt>
                <c:pt idx="42096">
                  <c:v>1.0068416595458984E-3</c:v>
                </c:pt>
                <c:pt idx="42097">
                  <c:v>1.007080078125E-3</c:v>
                </c:pt>
                <c:pt idx="42098">
                  <c:v>1.007080078125E-3</c:v>
                </c:pt>
                <c:pt idx="42099">
                  <c:v>1.0068416595458984E-3</c:v>
                </c:pt>
                <c:pt idx="42100">
                  <c:v>1.007080078125E-3</c:v>
                </c:pt>
                <c:pt idx="42101">
                  <c:v>1.007080078125E-3</c:v>
                </c:pt>
                <c:pt idx="42102">
                  <c:v>1.0068416595458984E-3</c:v>
                </c:pt>
                <c:pt idx="42103">
                  <c:v>1.007080078125E-3</c:v>
                </c:pt>
                <c:pt idx="42104">
                  <c:v>1.0080337524414063E-3</c:v>
                </c:pt>
                <c:pt idx="42105">
                  <c:v>1.007080078125E-3</c:v>
                </c:pt>
                <c:pt idx="42106">
                  <c:v>1.0068416595458984E-3</c:v>
                </c:pt>
                <c:pt idx="42107">
                  <c:v>1.007080078125E-3</c:v>
                </c:pt>
                <c:pt idx="42108">
                  <c:v>1.007080078125E-3</c:v>
                </c:pt>
                <c:pt idx="42109">
                  <c:v>1.0068416595458984E-3</c:v>
                </c:pt>
                <c:pt idx="42110">
                  <c:v>1.007080078125E-3</c:v>
                </c:pt>
                <c:pt idx="42111">
                  <c:v>1.007080078125E-3</c:v>
                </c:pt>
                <c:pt idx="42112">
                  <c:v>1.0068416595458984E-3</c:v>
                </c:pt>
                <c:pt idx="42113">
                  <c:v>1.007080078125E-3</c:v>
                </c:pt>
                <c:pt idx="42114">
                  <c:v>1.007080078125E-3</c:v>
                </c:pt>
                <c:pt idx="42115">
                  <c:v>1.0068416595458984E-3</c:v>
                </c:pt>
                <c:pt idx="42116">
                  <c:v>1.0080337524414063E-3</c:v>
                </c:pt>
                <c:pt idx="42117">
                  <c:v>1.007080078125E-3</c:v>
                </c:pt>
                <c:pt idx="42118">
                  <c:v>1.0068416595458984E-3</c:v>
                </c:pt>
                <c:pt idx="42119">
                  <c:v>1.007080078125E-3</c:v>
                </c:pt>
                <c:pt idx="42120">
                  <c:v>1.007080078125E-3</c:v>
                </c:pt>
                <c:pt idx="42121">
                  <c:v>1.0068416595458984E-3</c:v>
                </c:pt>
                <c:pt idx="42122">
                  <c:v>1.007080078125E-3</c:v>
                </c:pt>
                <c:pt idx="42123">
                  <c:v>1.007080078125E-3</c:v>
                </c:pt>
                <c:pt idx="42124">
                  <c:v>1.0068416595458984E-3</c:v>
                </c:pt>
                <c:pt idx="42125">
                  <c:v>1.007080078125E-3</c:v>
                </c:pt>
                <c:pt idx="42126">
                  <c:v>1.007080078125E-3</c:v>
                </c:pt>
                <c:pt idx="42127">
                  <c:v>1.0068416595458984E-3</c:v>
                </c:pt>
                <c:pt idx="42128">
                  <c:v>1.007080078125E-3</c:v>
                </c:pt>
                <c:pt idx="42129">
                  <c:v>1.0080337524414063E-3</c:v>
                </c:pt>
                <c:pt idx="42130">
                  <c:v>1.007080078125E-3</c:v>
                </c:pt>
                <c:pt idx="42131">
                  <c:v>1.0068416595458984E-3</c:v>
                </c:pt>
                <c:pt idx="42132">
                  <c:v>1.007080078125E-3</c:v>
                </c:pt>
                <c:pt idx="42133">
                  <c:v>1.007080078125E-3</c:v>
                </c:pt>
                <c:pt idx="42134">
                  <c:v>1.0068416595458984E-3</c:v>
                </c:pt>
                <c:pt idx="42135">
                  <c:v>1.007080078125E-3</c:v>
                </c:pt>
                <c:pt idx="42136">
                  <c:v>1.007080078125E-3</c:v>
                </c:pt>
                <c:pt idx="42137">
                  <c:v>1.0068416595458984E-3</c:v>
                </c:pt>
                <c:pt idx="42138">
                  <c:v>1.007080078125E-3</c:v>
                </c:pt>
                <c:pt idx="42139">
                  <c:v>1.007080078125E-3</c:v>
                </c:pt>
                <c:pt idx="42140">
                  <c:v>1.0068416595458984E-3</c:v>
                </c:pt>
                <c:pt idx="42141">
                  <c:v>1.0080337524414063E-3</c:v>
                </c:pt>
                <c:pt idx="42142">
                  <c:v>1.007080078125E-3</c:v>
                </c:pt>
                <c:pt idx="42143">
                  <c:v>1.0068416595458984E-3</c:v>
                </c:pt>
                <c:pt idx="42144">
                  <c:v>1.007080078125E-3</c:v>
                </c:pt>
                <c:pt idx="42145">
                  <c:v>1.007080078125E-3</c:v>
                </c:pt>
                <c:pt idx="42146">
                  <c:v>1.0068416595458984E-3</c:v>
                </c:pt>
                <c:pt idx="42147">
                  <c:v>1.007080078125E-3</c:v>
                </c:pt>
                <c:pt idx="42148">
                  <c:v>1.007080078125E-3</c:v>
                </c:pt>
                <c:pt idx="42149">
                  <c:v>1.0068416595458984E-3</c:v>
                </c:pt>
                <c:pt idx="42150">
                  <c:v>1.007080078125E-3</c:v>
                </c:pt>
                <c:pt idx="42151">
                  <c:v>1.007080078125E-3</c:v>
                </c:pt>
                <c:pt idx="42152">
                  <c:v>1.0068416595458984E-3</c:v>
                </c:pt>
                <c:pt idx="42153">
                  <c:v>1.007080078125E-3</c:v>
                </c:pt>
                <c:pt idx="42154">
                  <c:v>1.0080337524414063E-3</c:v>
                </c:pt>
                <c:pt idx="42155">
                  <c:v>1.007080078125E-3</c:v>
                </c:pt>
                <c:pt idx="42156">
                  <c:v>1.0068416595458984E-3</c:v>
                </c:pt>
                <c:pt idx="42157">
                  <c:v>1.007080078125E-3</c:v>
                </c:pt>
                <c:pt idx="42158">
                  <c:v>1.007080078125E-3</c:v>
                </c:pt>
                <c:pt idx="42159">
                  <c:v>1.0068416595458984E-3</c:v>
                </c:pt>
                <c:pt idx="42160">
                  <c:v>1.007080078125E-3</c:v>
                </c:pt>
                <c:pt idx="42161">
                  <c:v>1.007080078125E-3</c:v>
                </c:pt>
                <c:pt idx="42162">
                  <c:v>1.0068416595458984E-3</c:v>
                </c:pt>
                <c:pt idx="42163">
                  <c:v>1.007080078125E-3</c:v>
                </c:pt>
                <c:pt idx="42164">
                  <c:v>1.007080078125E-3</c:v>
                </c:pt>
                <c:pt idx="42165">
                  <c:v>1.0068416595458984E-3</c:v>
                </c:pt>
                <c:pt idx="42166">
                  <c:v>1.0080337524414063E-3</c:v>
                </c:pt>
                <c:pt idx="42167">
                  <c:v>1.007080078125E-3</c:v>
                </c:pt>
                <c:pt idx="42168">
                  <c:v>1.0068416595458984E-3</c:v>
                </c:pt>
                <c:pt idx="42169">
                  <c:v>1.007080078125E-3</c:v>
                </c:pt>
                <c:pt idx="42170">
                  <c:v>1.007080078125E-3</c:v>
                </c:pt>
                <c:pt idx="42171">
                  <c:v>1.0068416595458984E-3</c:v>
                </c:pt>
                <c:pt idx="42172">
                  <c:v>1.007080078125E-3</c:v>
                </c:pt>
                <c:pt idx="42173">
                  <c:v>1.007080078125E-3</c:v>
                </c:pt>
                <c:pt idx="42174">
                  <c:v>1.0068416595458984E-3</c:v>
                </c:pt>
                <c:pt idx="42175">
                  <c:v>1.007080078125E-3</c:v>
                </c:pt>
                <c:pt idx="42176">
                  <c:v>1.007080078125E-3</c:v>
                </c:pt>
                <c:pt idx="42177">
                  <c:v>1.0068416595458984E-3</c:v>
                </c:pt>
                <c:pt idx="42178">
                  <c:v>1.007080078125E-3</c:v>
                </c:pt>
                <c:pt idx="42179">
                  <c:v>1.0080337524414063E-3</c:v>
                </c:pt>
                <c:pt idx="42180">
                  <c:v>1.007080078125E-3</c:v>
                </c:pt>
                <c:pt idx="42181">
                  <c:v>1.0068416595458984E-3</c:v>
                </c:pt>
                <c:pt idx="42182">
                  <c:v>1.007080078125E-3</c:v>
                </c:pt>
                <c:pt idx="42183">
                  <c:v>1.007080078125E-3</c:v>
                </c:pt>
                <c:pt idx="42184">
                  <c:v>1.0068416595458984E-3</c:v>
                </c:pt>
                <c:pt idx="42185">
                  <c:v>1.007080078125E-3</c:v>
                </c:pt>
                <c:pt idx="42186">
                  <c:v>1.007080078125E-3</c:v>
                </c:pt>
                <c:pt idx="42187">
                  <c:v>1.0068416595458984E-3</c:v>
                </c:pt>
                <c:pt idx="42188">
                  <c:v>1.007080078125E-3</c:v>
                </c:pt>
                <c:pt idx="42189">
                  <c:v>1.007080078125E-3</c:v>
                </c:pt>
                <c:pt idx="42190">
                  <c:v>1.0068416595458984E-3</c:v>
                </c:pt>
                <c:pt idx="42191">
                  <c:v>1.0080337524414063E-3</c:v>
                </c:pt>
                <c:pt idx="42192">
                  <c:v>1.007080078125E-3</c:v>
                </c:pt>
                <c:pt idx="42193">
                  <c:v>1.0068416595458984E-3</c:v>
                </c:pt>
                <c:pt idx="42194">
                  <c:v>1.007080078125E-3</c:v>
                </c:pt>
                <c:pt idx="42195">
                  <c:v>1.007080078125E-3</c:v>
                </c:pt>
                <c:pt idx="42196">
                  <c:v>1.0068416595458984E-3</c:v>
                </c:pt>
                <c:pt idx="42197">
                  <c:v>1.007080078125E-3</c:v>
                </c:pt>
                <c:pt idx="42198">
                  <c:v>1.007080078125E-3</c:v>
                </c:pt>
                <c:pt idx="42199">
                  <c:v>1.0068416595458984E-3</c:v>
                </c:pt>
                <c:pt idx="42200">
                  <c:v>1.007080078125E-3</c:v>
                </c:pt>
                <c:pt idx="42201">
                  <c:v>1.007080078125E-3</c:v>
                </c:pt>
                <c:pt idx="42202">
                  <c:v>1.0068416595458984E-3</c:v>
                </c:pt>
                <c:pt idx="42203">
                  <c:v>1.007080078125E-3</c:v>
                </c:pt>
                <c:pt idx="42204">
                  <c:v>1.0080337524414063E-3</c:v>
                </c:pt>
                <c:pt idx="42205">
                  <c:v>1.007080078125E-3</c:v>
                </c:pt>
                <c:pt idx="42206">
                  <c:v>1.0068416595458984E-3</c:v>
                </c:pt>
                <c:pt idx="42207">
                  <c:v>1.007080078125E-3</c:v>
                </c:pt>
                <c:pt idx="42208">
                  <c:v>1.007080078125E-3</c:v>
                </c:pt>
                <c:pt idx="42209">
                  <c:v>1.0068416595458984E-3</c:v>
                </c:pt>
                <c:pt idx="42210">
                  <c:v>1.007080078125E-3</c:v>
                </c:pt>
                <c:pt idx="42211">
                  <c:v>1.007080078125E-3</c:v>
                </c:pt>
                <c:pt idx="42212">
                  <c:v>1.0068416595458984E-3</c:v>
                </c:pt>
                <c:pt idx="42213">
                  <c:v>1.007080078125E-3</c:v>
                </c:pt>
                <c:pt idx="42214">
                  <c:v>1.007080078125E-3</c:v>
                </c:pt>
                <c:pt idx="42215">
                  <c:v>1.0068416595458984E-3</c:v>
                </c:pt>
                <c:pt idx="42216">
                  <c:v>1.0080337524414063E-3</c:v>
                </c:pt>
                <c:pt idx="42217">
                  <c:v>1.007080078125E-3</c:v>
                </c:pt>
                <c:pt idx="42218">
                  <c:v>1.0068416595458984E-3</c:v>
                </c:pt>
                <c:pt idx="42219">
                  <c:v>1.007080078125E-3</c:v>
                </c:pt>
                <c:pt idx="42220">
                  <c:v>1.007080078125E-3</c:v>
                </c:pt>
                <c:pt idx="42221">
                  <c:v>1.0068416595458984E-3</c:v>
                </c:pt>
                <c:pt idx="42222">
                  <c:v>1.007080078125E-3</c:v>
                </c:pt>
                <c:pt idx="42223">
                  <c:v>1.007080078125E-3</c:v>
                </c:pt>
                <c:pt idx="42224">
                  <c:v>1.0068416595458984E-3</c:v>
                </c:pt>
                <c:pt idx="42225">
                  <c:v>1.007080078125E-3</c:v>
                </c:pt>
                <c:pt idx="42226">
                  <c:v>1.007080078125E-3</c:v>
                </c:pt>
                <c:pt idx="42227">
                  <c:v>1.0068416595458984E-3</c:v>
                </c:pt>
                <c:pt idx="42228">
                  <c:v>1.007080078125E-3</c:v>
                </c:pt>
                <c:pt idx="42229">
                  <c:v>1.0080337524414063E-3</c:v>
                </c:pt>
                <c:pt idx="42230">
                  <c:v>1.007080078125E-3</c:v>
                </c:pt>
                <c:pt idx="42231">
                  <c:v>1.0068416595458984E-3</c:v>
                </c:pt>
                <c:pt idx="42232">
                  <c:v>1.007080078125E-3</c:v>
                </c:pt>
                <c:pt idx="42233">
                  <c:v>1.007080078125E-3</c:v>
                </c:pt>
                <c:pt idx="42234">
                  <c:v>1.0068416595458984E-3</c:v>
                </c:pt>
                <c:pt idx="42235">
                  <c:v>1.007080078125E-3</c:v>
                </c:pt>
                <c:pt idx="42236">
                  <c:v>1.007080078125E-3</c:v>
                </c:pt>
                <c:pt idx="42237">
                  <c:v>1.0068416595458984E-3</c:v>
                </c:pt>
                <c:pt idx="42238">
                  <c:v>1.007080078125E-3</c:v>
                </c:pt>
                <c:pt idx="42239">
                  <c:v>1.007080078125E-3</c:v>
                </c:pt>
                <c:pt idx="42240">
                  <c:v>1.0068416595458984E-3</c:v>
                </c:pt>
                <c:pt idx="42241">
                  <c:v>1.0080337524414063E-3</c:v>
                </c:pt>
                <c:pt idx="42242">
                  <c:v>1.007080078125E-3</c:v>
                </c:pt>
                <c:pt idx="42243">
                  <c:v>1.0068416595458984E-3</c:v>
                </c:pt>
                <c:pt idx="42244">
                  <c:v>1.007080078125E-3</c:v>
                </c:pt>
                <c:pt idx="42245">
                  <c:v>1.007080078125E-3</c:v>
                </c:pt>
                <c:pt idx="42246">
                  <c:v>1.0068416595458984E-3</c:v>
                </c:pt>
                <c:pt idx="42247">
                  <c:v>1.007080078125E-3</c:v>
                </c:pt>
                <c:pt idx="42248">
                  <c:v>1.007080078125E-3</c:v>
                </c:pt>
                <c:pt idx="42249">
                  <c:v>1.0068416595458984E-3</c:v>
                </c:pt>
                <c:pt idx="42250">
                  <c:v>1.007080078125E-3</c:v>
                </c:pt>
                <c:pt idx="42251">
                  <c:v>1.007080078125E-3</c:v>
                </c:pt>
                <c:pt idx="42252">
                  <c:v>1.0068416595458984E-3</c:v>
                </c:pt>
                <c:pt idx="42253">
                  <c:v>1.007080078125E-3</c:v>
                </c:pt>
                <c:pt idx="42254">
                  <c:v>1.0080337524414063E-3</c:v>
                </c:pt>
                <c:pt idx="42255">
                  <c:v>1.007080078125E-3</c:v>
                </c:pt>
                <c:pt idx="42256">
                  <c:v>1.0068416595458984E-3</c:v>
                </c:pt>
                <c:pt idx="42257">
                  <c:v>1.007080078125E-3</c:v>
                </c:pt>
                <c:pt idx="42258">
                  <c:v>1.007080078125E-3</c:v>
                </c:pt>
                <c:pt idx="42259">
                  <c:v>1.0068416595458984E-3</c:v>
                </c:pt>
                <c:pt idx="42260">
                  <c:v>1.007080078125E-3</c:v>
                </c:pt>
                <c:pt idx="42261">
                  <c:v>1.007080078125E-3</c:v>
                </c:pt>
                <c:pt idx="42262">
                  <c:v>1.0068416595458984E-3</c:v>
                </c:pt>
                <c:pt idx="42263">
                  <c:v>1.007080078125E-3</c:v>
                </c:pt>
                <c:pt idx="42264">
                  <c:v>1.007080078125E-3</c:v>
                </c:pt>
                <c:pt idx="42265">
                  <c:v>1.0068416595458984E-3</c:v>
                </c:pt>
                <c:pt idx="42266">
                  <c:v>1.0080337524414063E-3</c:v>
                </c:pt>
                <c:pt idx="42267">
                  <c:v>1.007080078125E-3</c:v>
                </c:pt>
                <c:pt idx="42268">
                  <c:v>1.0068416595458984E-3</c:v>
                </c:pt>
                <c:pt idx="42269">
                  <c:v>1.007080078125E-3</c:v>
                </c:pt>
                <c:pt idx="42270">
                  <c:v>1.007080078125E-3</c:v>
                </c:pt>
                <c:pt idx="42271">
                  <c:v>1.0068416595458984E-3</c:v>
                </c:pt>
                <c:pt idx="42272">
                  <c:v>1.007080078125E-3</c:v>
                </c:pt>
                <c:pt idx="42273">
                  <c:v>1.007080078125E-3</c:v>
                </c:pt>
                <c:pt idx="42274">
                  <c:v>1.0068416595458984E-3</c:v>
                </c:pt>
                <c:pt idx="42275">
                  <c:v>1.007080078125E-3</c:v>
                </c:pt>
                <c:pt idx="42276">
                  <c:v>1.007080078125E-3</c:v>
                </c:pt>
                <c:pt idx="42277">
                  <c:v>1.0068416595458984E-3</c:v>
                </c:pt>
                <c:pt idx="42278">
                  <c:v>1.007080078125E-3</c:v>
                </c:pt>
                <c:pt idx="42279">
                  <c:v>1.0080337524414063E-3</c:v>
                </c:pt>
                <c:pt idx="42280">
                  <c:v>1.007080078125E-3</c:v>
                </c:pt>
                <c:pt idx="42281">
                  <c:v>1.0068416595458984E-3</c:v>
                </c:pt>
                <c:pt idx="42282">
                  <c:v>1.007080078125E-3</c:v>
                </c:pt>
                <c:pt idx="42283">
                  <c:v>1.007080078125E-3</c:v>
                </c:pt>
                <c:pt idx="42284">
                  <c:v>1.0068416595458984E-3</c:v>
                </c:pt>
                <c:pt idx="42285">
                  <c:v>1.007080078125E-3</c:v>
                </c:pt>
                <c:pt idx="42286">
                  <c:v>1.007080078125E-3</c:v>
                </c:pt>
                <c:pt idx="42287">
                  <c:v>1.0068416595458984E-3</c:v>
                </c:pt>
                <c:pt idx="42288">
                  <c:v>1.007080078125E-3</c:v>
                </c:pt>
                <c:pt idx="42289">
                  <c:v>1.007080078125E-3</c:v>
                </c:pt>
                <c:pt idx="42290">
                  <c:v>1.0068416595458984E-3</c:v>
                </c:pt>
                <c:pt idx="42291">
                  <c:v>1.0080337524414063E-3</c:v>
                </c:pt>
                <c:pt idx="42292">
                  <c:v>1.007080078125E-3</c:v>
                </c:pt>
                <c:pt idx="42293">
                  <c:v>1.0068416595458984E-3</c:v>
                </c:pt>
                <c:pt idx="42294">
                  <c:v>1.007080078125E-3</c:v>
                </c:pt>
                <c:pt idx="42295">
                  <c:v>1.007080078125E-3</c:v>
                </c:pt>
                <c:pt idx="42296">
                  <c:v>1.0068416595458984E-3</c:v>
                </c:pt>
                <c:pt idx="42297">
                  <c:v>1.007080078125E-3</c:v>
                </c:pt>
                <c:pt idx="42298">
                  <c:v>1.007080078125E-3</c:v>
                </c:pt>
                <c:pt idx="42299">
                  <c:v>1.0068416595458984E-3</c:v>
                </c:pt>
                <c:pt idx="42300">
                  <c:v>1.007080078125E-3</c:v>
                </c:pt>
                <c:pt idx="42301">
                  <c:v>1.007080078125E-3</c:v>
                </c:pt>
                <c:pt idx="42302">
                  <c:v>1.0068416595458984E-3</c:v>
                </c:pt>
                <c:pt idx="42303">
                  <c:v>1.007080078125E-3</c:v>
                </c:pt>
                <c:pt idx="42304">
                  <c:v>1.0080337524414063E-3</c:v>
                </c:pt>
                <c:pt idx="42305">
                  <c:v>1.007080078125E-3</c:v>
                </c:pt>
                <c:pt idx="42306">
                  <c:v>1.0068416595458984E-3</c:v>
                </c:pt>
                <c:pt idx="42307">
                  <c:v>1.007080078125E-3</c:v>
                </c:pt>
                <c:pt idx="42308">
                  <c:v>1.007080078125E-3</c:v>
                </c:pt>
                <c:pt idx="42309">
                  <c:v>1.0068416595458984E-3</c:v>
                </c:pt>
                <c:pt idx="42310">
                  <c:v>1.007080078125E-3</c:v>
                </c:pt>
                <c:pt idx="42311">
                  <c:v>1.007080078125E-3</c:v>
                </c:pt>
                <c:pt idx="42312">
                  <c:v>1.0068416595458984E-3</c:v>
                </c:pt>
                <c:pt idx="42313">
                  <c:v>1.007080078125E-3</c:v>
                </c:pt>
                <c:pt idx="42314">
                  <c:v>1.0068416595458984E-3</c:v>
                </c:pt>
                <c:pt idx="42315">
                  <c:v>1.007080078125E-3</c:v>
                </c:pt>
                <c:pt idx="42316">
                  <c:v>1.0080337524414063E-3</c:v>
                </c:pt>
                <c:pt idx="42317">
                  <c:v>1.007080078125E-3</c:v>
                </c:pt>
                <c:pt idx="42318">
                  <c:v>1.0068416595458984E-3</c:v>
                </c:pt>
                <c:pt idx="42319">
                  <c:v>1.007080078125E-3</c:v>
                </c:pt>
                <c:pt idx="42320">
                  <c:v>1.007080078125E-3</c:v>
                </c:pt>
                <c:pt idx="42321">
                  <c:v>1.0068416595458984E-3</c:v>
                </c:pt>
                <c:pt idx="42322">
                  <c:v>1.007080078125E-3</c:v>
                </c:pt>
                <c:pt idx="42323">
                  <c:v>1.007080078125E-3</c:v>
                </c:pt>
                <c:pt idx="42324">
                  <c:v>1.0068416595458984E-3</c:v>
                </c:pt>
                <c:pt idx="42325">
                  <c:v>1.007080078125E-3</c:v>
                </c:pt>
                <c:pt idx="42326">
                  <c:v>1.007080078125E-3</c:v>
                </c:pt>
                <c:pt idx="42327">
                  <c:v>1.0068416595458984E-3</c:v>
                </c:pt>
                <c:pt idx="42328">
                  <c:v>1.007080078125E-3</c:v>
                </c:pt>
                <c:pt idx="42329">
                  <c:v>1.0080337524414063E-3</c:v>
                </c:pt>
                <c:pt idx="42330">
                  <c:v>1.1076927185058594E-2</c:v>
                </c:pt>
                <c:pt idx="42331">
                  <c:v>1.0080337524414063E-3</c:v>
                </c:pt>
                <c:pt idx="42332">
                  <c:v>1.007080078125E-3</c:v>
                </c:pt>
                <c:pt idx="42333">
                  <c:v>1.0068416595458984E-3</c:v>
                </c:pt>
                <c:pt idx="42334">
                  <c:v>1.007080078125E-3</c:v>
                </c:pt>
                <c:pt idx="42335">
                  <c:v>1.007080078125E-3</c:v>
                </c:pt>
                <c:pt idx="42336">
                  <c:v>1.0068416595458984E-3</c:v>
                </c:pt>
                <c:pt idx="42337">
                  <c:v>1.007080078125E-3</c:v>
                </c:pt>
                <c:pt idx="42338">
                  <c:v>1.007080078125E-3</c:v>
                </c:pt>
                <c:pt idx="42339">
                  <c:v>1.0068416595458984E-3</c:v>
                </c:pt>
                <c:pt idx="42340">
                  <c:v>1.007080078125E-3</c:v>
                </c:pt>
                <c:pt idx="42341">
                  <c:v>1.007080078125E-3</c:v>
                </c:pt>
                <c:pt idx="42342">
                  <c:v>1.0068416595458984E-3</c:v>
                </c:pt>
                <c:pt idx="42343">
                  <c:v>1.007080078125E-3</c:v>
                </c:pt>
                <c:pt idx="42344">
                  <c:v>1.0080337524414063E-3</c:v>
                </c:pt>
                <c:pt idx="42345">
                  <c:v>1.007080078125E-3</c:v>
                </c:pt>
                <c:pt idx="42346">
                  <c:v>1.0068416595458984E-3</c:v>
                </c:pt>
                <c:pt idx="42347">
                  <c:v>1.007080078125E-3</c:v>
                </c:pt>
                <c:pt idx="42348">
                  <c:v>1.0068416595458984E-3</c:v>
                </c:pt>
                <c:pt idx="42349">
                  <c:v>1.007080078125E-3</c:v>
                </c:pt>
                <c:pt idx="42350">
                  <c:v>1.007080078125E-3</c:v>
                </c:pt>
                <c:pt idx="42351">
                  <c:v>1.0068416595458984E-3</c:v>
                </c:pt>
                <c:pt idx="42352">
                  <c:v>1.007080078125E-3</c:v>
                </c:pt>
                <c:pt idx="42353">
                  <c:v>1.007080078125E-3</c:v>
                </c:pt>
                <c:pt idx="42354">
                  <c:v>1.0068416595458984E-3</c:v>
                </c:pt>
                <c:pt idx="42355">
                  <c:v>1.007080078125E-3</c:v>
                </c:pt>
                <c:pt idx="42356">
                  <c:v>1.0080337524414063E-3</c:v>
                </c:pt>
                <c:pt idx="42357">
                  <c:v>1.007080078125E-3</c:v>
                </c:pt>
                <c:pt idx="42358">
                  <c:v>1.0068416595458984E-3</c:v>
                </c:pt>
                <c:pt idx="42359">
                  <c:v>1.007080078125E-3</c:v>
                </c:pt>
                <c:pt idx="42360">
                  <c:v>1.007080078125E-3</c:v>
                </c:pt>
                <c:pt idx="42361">
                  <c:v>1.0068416595458984E-3</c:v>
                </c:pt>
                <c:pt idx="42362">
                  <c:v>1.007080078125E-3</c:v>
                </c:pt>
                <c:pt idx="42363">
                  <c:v>1.007080078125E-3</c:v>
                </c:pt>
                <c:pt idx="42364">
                  <c:v>1.0068416595458984E-3</c:v>
                </c:pt>
                <c:pt idx="42365">
                  <c:v>1.007080078125E-3</c:v>
                </c:pt>
                <c:pt idx="42366">
                  <c:v>1.007080078125E-3</c:v>
                </c:pt>
                <c:pt idx="42367">
                  <c:v>1.0068416595458984E-3</c:v>
                </c:pt>
                <c:pt idx="42368">
                  <c:v>1.007080078125E-3</c:v>
                </c:pt>
                <c:pt idx="42369">
                  <c:v>1.0080337524414063E-3</c:v>
                </c:pt>
                <c:pt idx="42370">
                  <c:v>1.0068416595458984E-3</c:v>
                </c:pt>
                <c:pt idx="42371">
                  <c:v>1.007080078125E-3</c:v>
                </c:pt>
                <c:pt idx="42372">
                  <c:v>1.007080078125E-3</c:v>
                </c:pt>
                <c:pt idx="42373">
                  <c:v>1.0068416595458984E-3</c:v>
                </c:pt>
                <c:pt idx="42374">
                  <c:v>1.007080078125E-3</c:v>
                </c:pt>
                <c:pt idx="42375">
                  <c:v>1.007080078125E-3</c:v>
                </c:pt>
                <c:pt idx="42376">
                  <c:v>1.0068416595458984E-3</c:v>
                </c:pt>
                <c:pt idx="42377">
                  <c:v>1.007080078125E-3</c:v>
                </c:pt>
                <c:pt idx="42378">
                  <c:v>1.007080078125E-3</c:v>
                </c:pt>
                <c:pt idx="42379">
                  <c:v>1.0068416595458984E-3</c:v>
                </c:pt>
                <c:pt idx="42380">
                  <c:v>1.007080078125E-3</c:v>
                </c:pt>
                <c:pt idx="42381">
                  <c:v>1.0080337524414063E-3</c:v>
                </c:pt>
                <c:pt idx="42382">
                  <c:v>1.007080078125E-3</c:v>
                </c:pt>
                <c:pt idx="42383">
                  <c:v>1.0068416595458984E-3</c:v>
                </c:pt>
                <c:pt idx="42384">
                  <c:v>1.007080078125E-3</c:v>
                </c:pt>
                <c:pt idx="42385">
                  <c:v>1.007080078125E-3</c:v>
                </c:pt>
                <c:pt idx="42386">
                  <c:v>1.0068416595458984E-3</c:v>
                </c:pt>
                <c:pt idx="42387">
                  <c:v>1.007080078125E-3</c:v>
                </c:pt>
                <c:pt idx="42388">
                  <c:v>1.007080078125E-3</c:v>
                </c:pt>
                <c:pt idx="42389">
                  <c:v>1.0068416595458984E-3</c:v>
                </c:pt>
                <c:pt idx="42390">
                  <c:v>1.007080078125E-3</c:v>
                </c:pt>
                <c:pt idx="42391">
                  <c:v>1.007080078125E-3</c:v>
                </c:pt>
                <c:pt idx="42392">
                  <c:v>1.0068416595458984E-3</c:v>
                </c:pt>
                <c:pt idx="42393">
                  <c:v>1.007080078125E-3</c:v>
                </c:pt>
                <c:pt idx="42394">
                  <c:v>1.0080337524414063E-3</c:v>
                </c:pt>
                <c:pt idx="42395">
                  <c:v>1.0068416595458984E-3</c:v>
                </c:pt>
                <c:pt idx="42396">
                  <c:v>1.007080078125E-3</c:v>
                </c:pt>
                <c:pt idx="42397">
                  <c:v>1.007080078125E-3</c:v>
                </c:pt>
                <c:pt idx="42398">
                  <c:v>1.0068416595458984E-3</c:v>
                </c:pt>
                <c:pt idx="42399">
                  <c:v>1.007080078125E-3</c:v>
                </c:pt>
                <c:pt idx="42400">
                  <c:v>1.007080078125E-3</c:v>
                </c:pt>
                <c:pt idx="42401">
                  <c:v>1.0068416595458984E-3</c:v>
                </c:pt>
                <c:pt idx="42402">
                  <c:v>1.007080078125E-3</c:v>
                </c:pt>
                <c:pt idx="42403">
                  <c:v>1.007080078125E-3</c:v>
                </c:pt>
                <c:pt idx="42404">
                  <c:v>1.0068416595458984E-3</c:v>
                </c:pt>
                <c:pt idx="42405">
                  <c:v>1.007080078125E-3</c:v>
                </c:pt>
                <c:pt idx="42406">
                  <c:v>1.0080337524414063E-3</c:v>
                </c:pt>
                <c:pt idx="42407">
                  <c:v>1.007080078125E-3</c:v>
                </c:pt>
                <c:pt idx="42408">
                  <c:v>1.0068416595458984E-3</c:v>
                </c:pt>
                <c:pt idx="42409">
                  <c:v>1.007080078125E-3</c:v>
                </c:pt>
                <c:pt idx="42410">
                  <c:v>1.007080078125E-3</c:v>
                </c:pt>
                <c:pt idx="42411">
                  <c:v>1.0068416595458984E-3</c:v>
                </c:pt>
                <c:pt idx="42412">
                  <c:v>1.007080078125E-3</c:v>
                </c:pt>
                <c:pt idx="42413">
                  <c:v>1.007080078125E-3</c:v>
                </c:pt>
                <c:pt idx="42414">
                  <c:v>1.0068416595458984E-3</c:v>
                </c:pt>
                <c:pt idx="42415">
                  <c:v>1.007080078125E-3</c:v>
                </c:pt>
                <c:pt idx="42416">
                  <c:v>1.007080078125E-3</c:v>
                </c:pt>
                <c:pt idx="42417">
                  <c:v>1.0068416595458984E-3</c:v>
                </c:pt>
                <c:pt idx="42418">
                  <c:v>1.007080078125E-3</c:v>
                </c:pt>
                <c:pt idx="42419">
                  <c:v>1.0080337524414063E-3</c:v>
                </c:pt>
                <c:pt idx="42420">
                  <c:v>1.0068416595458984E-3</c:v>
                </c:pt>
                <c:pt idx="42421">
                  <c:v>1.007080078125E-3</c:v>
                </c:pt>
                <c:pt idx="42422">
                  <c:v>1.007080078125E-3</c:v>
                </c:pt>
                <c:pt idx="42423">
                  <c:v>1.0068416595458984E-3</c:v>
                </c:pt>
                <c:pt idx="42424">
                  <c:v>1.007080078125E-3</c:v>
                </c:pt>
                <c:pt idx="42425">
                  <c:v>1.007080078125E-3</c:v>
                </c:pt>
                <c:pt idx="42426">
                  <c:v>1.0068416595458984E-3</c:v>
                </c:pt>
                <c:pt idx="42427">
                  <c:v>1.007080078125E-3</c:v>
                </c:pt>
                <c:pt idx="42428">
                  <c:v>1.007080078125E-3</c:v>
                </c:pt>
                <c:pt idx="42429">
                  <c:v>1.0068416595458984E-3</c:v>
                </c:pt>
                <c:pt idx="42430">
                  <c:v>1.007080078125E-3</c:v>
                </c:pt>
                <c:pt idx="42431">
                  <c:v>1.0080337524414063E-3</c:v>
                </c:pt>
                <c:pt idx="42432">
                  <c:v>1.007080078125E-3</c:v>
                </c:pt>
                <c:pt idx="42433">
                  <c:v>1.0068416595458984E-3</c:v>
                </c:pt>
                <c:pt idx="42434">
                  <c:v>1.007080078125E-3</c:v>
                </c:pt>
                <c:pt idx="42435">
                  <c:v>1.007080078125E-3</c:v>
                </c:pt>
                <c:pt idx="42436">
                  <c:v>1.0068416595458984E-3</c:v>
                </c:pt>
                <c:pt idx="42437">
                  <c:v>1.007080078125E-3</c:v>
                </c:pt>
                <c:pt idx="42438">
                  <c:v>1.007080078125E-3</c:v>
                </c:pt>
                <c:pt idx="42439">
                  <c:v>1.0068416595458984E-3</c:v>
                </c:pt>
                <c:pt idx="42440">
                  <c:v>1.007080078125E-3</c:v>
                </c:pt>
                <c:pt idx="42441">
                  <c:v>1.007080078125E-3</c:v>
                </c:pt>
                <c:pt idx="42442">
                  <c:v>1.0068416595458984E-3</c:v>
                </c:pt>
                <c:pt idx="42443">
                  <c:v>1.007080078125E-3</c:v>
                </c:pt>
                <c:pt idx="42444">
                  <c:v>1.0080337524414063E-3</c:v>
                </c:pt>
                <c:pt idx="42445">
                  <c:v>1.0068416595458984E-3</c:v>
                </c:pt>
                <c:pt idx="42446">
                  <c:v>1.007080078125E-3</c:v>
                </c:pt>
                <c:pt idx="42447">
                  <c:v>1.007080078125E-3</c:v>
                </c:pt>
                <c:pt idx="42448">
                  <c:v>1.0068416595458984E-3</c:v>
                </c:pt>
                <c:pt idx="42449">
                  <c:v>1.007080078125E-3</c:v>
                </c:pt>
                <c:pt idx="42450">
                  <c:v>1.007080078125E-3</c:v>
                </c:pt>
                <c:pt idx="42451">
                  <c:v>1.0068416595458984E-3</c:v>
                </c:pt>
                <c:pt idx="42452">
                  <c:v>1.007080078125E-3</c:v>
                </c:pt>
                <c:pt idx="42453">
                  <c:v>1.007080078125E-3</c:v>
                </c:pt>
                <c:pt idx="42454">
                  <c:v>1.0068416595458984E-3</c:v>
                </c:pt>
                <c:pt idx="42455">
                  <c:v>1.007080078125E-3</c:v>
                </c:pt>
                <c:pt idx="42456">
                  <c:v>1.0080337524414063E-3</c:v>
                </c:pt>
                <c:pt idx="42457">
                  <c:v>1.007080078125E-3</c:v>
                </c:pt>
                <c:pt idx="42458">
                  <c:v>1.0068416595458984E-3</c:v>
                </c:pt>
                <c:pt idx="42459">
                  <c:v>1.007080078125E-3</c:v>
                </c:pt>
                <c:pt idx="42460">
                  <c:v>1.007080078125E-3</c:v>
                </c:pt>
                <c:pt idx="42461">
                  <c:v>1.0068416595458984E-3</c:v>
                </c:pt>
                <c:pt idx="42462">
                  <c:v>1.007080078125E-3</c:v>
                </c:pt>
                <c:pt idx="42463">
                  <c:v>1.007080078125E-3</c:v>
                </c:pt>
                <c:pt idx="42464">
                  <c:v>1.0068416595458984E-3</c:v>
                </c:pt>
                <c:pt idx="42465">
                  <c:v>1.007080078125E-3</c:v>
                </c:pt>
                <c:pt idx="42466">
                  <c:v>1.007080078125E-3</c:v>
                </c:pt>
                <c:pt idx="42467">
                  <c:v>1.0068416595458984E-3</c:v>
                </c:pt>
                <c:pt idx="42468">
                  <c:v>1.007080078125E-3</c:v>
                </c:pt>
                <c:pt idx="42469">
                  <c:v>1.0080337524414063E-3</c:v>
                </c:pt>
                <c:pt idx="42470">
                  <c:v>1.0068416595458984E-3</c:v>
                </c:pt>
                <c:pt idx="42471">
                  <c:v>1.007080078125E-3</c:v>
                </c:pt>
                <c:pt idx="42472">
                  <c:v>1.007080078125E-3</c:v>
                </c:pt>
                <c:pt idx="42473">
                  <c:v>1.0068416595458984E-3</c:v>
                </c:pt>
                <c:pt idx="42474">
                  <c:v>1.007080078125E-3</c:v>
                </c:pt>
                <c:pt idx="42475">
                  <c:v>1.007080078125E-3</c:v>
                </c:pt>
                <c:pt idx="42476">
                  <c:v>1.0068416595458984E-3</c:v>
                </c:pt>
                <c:pt idx="42477">
                  <c:v>1.007080078125E-3</c:v>
                </c:pt>
                <c:pt idx="42478">
                  <c:v>1.007080078125E-3</c:v>
                </c:pt>
                <c:pt idx="42479">
                  <c:v>1.0068416595458984E-3</c:v>
                </c:pt>
                <c:pt idx="42480">
                  <c:v>1.007080078125E-3</c:v>
                </c:pt>
                <c:pt idx="42481">
                  <c:v>1.0080337524414063E-3</c:v>
                </c:pt>
                <c:pt idx="42482">
                  <c:v>1.007080078125E-3</c:v>
                </c:pt>
                <c:pt idx="42483">
                  <c:v>1.0068416595458984E-3</c:v>
                </c:pt>
                <c:pt idx="42484">
                  <c:v>1.007080078125E-3</c:v>
                </c:pt>
                <c:pt idx="42485">
                  <c:v>1.007080078125E-3</c:v>
                </c:pt>
                <c:pt idx="42486">
                  <c:v>1.0068416595458984E-3</c:v>
                </c:pt>
                <c:pt idx="42487">
                  <c:v>1.007080078125E-3</c:v>
                </c:pt>
                <c:pt idx="42488">
                  <c:v>1.007080078125E-3</c:v>
                </c:pt>
                <c:pt idx="42489">
                  <c:v>1.0068416595458984E-3</c:v>
                </c:pt>
                <c:pt idx="42490">
                  <c:v>1.007080078125E-3</c:v>
                </c:pt>
                <c:pt idx="42491">
                  <c:v>1.007080078125E-3</c:v>
                </c:pt>
                <c:pt idx="42492">
                  <c:v>1.0068416595458984E-3</c:v>
                </c:pt>
                <c:pt idx="42493">
                  <c:v>1.007080078125E-3</c:v>
                </c:pt>
                <c:pt idx="42494">
                  <c:v>1.0080337524414063E-3</c:v>
                </c:pt>
                <c:pt idx="42495">
                  <c:v>1.0068416595458984E-3</c:v>
                </c:pt>
                <c:pt idx="42496">
                  <c:v>1.007080078125E-3</c:v>
                </c:pt>
                <c:pt idx="42497">
                  <c:v>1.007080078125E-3</c:v>
                </c:pt>
                <c:pt idx="42498">
                  <c:v>1.0068416595458984E-3</c:v>
                </c:pt>
                <c:pt idx="42499">
                  <c:v>1.007080078125E-3</c:v>
                </c:pt>
                <c:pt idx="42500">
                  <c:v>1.007080078125E-3</c:v>
                </c:pt>
                <c:pt idx="42501">
                  <c:v>1.0068416595458984E-3</c:v>
                </c:pt>
                <c:pt idx="42502">
                  <c:v>1.007080078125E-3</c:v>
                </c:pt>
                <c:pt idx="42503">
                  <c:v>1.007080078125E-3</c:v>
                </c:pt>
                <c:pt idx="42504">
                  <c:v>1.0068416595458984E-3</c:v>
                </c:pt>
                <c:pt idx="42505">
                  <c:v>1.007080078125E-3</c:v>
                </c:pt>
                <c:pt idx="42506">
                  <c:v>1.0080337524414063E-3</c:v>
                </c:pt>
                <c:pt idx="42507">
                  <c:v>1.007080078125E-3</c:v>
                </c:pt>
                <c:pt idx="42508">
                  <c:v>1.0068416595458984E-3</c:v>
                </c:pt>
                <c:pt idx="42509">
                  <c:v>1.007080078125E-3</c:v>
                </c:pt>
                <c:pt idx="42510">
                  <c:v>1.007080078125E-3</c:v>
                </c:pt>
                <c:pt idx="42511">
                  <c:v>1.0068416595458984E-3</c:v>
                </c:pt>
                <c:pt idx="42512">
                  <c:v>1.007080078125E-3</c:v>
                </c:pt>
                <c:pt idx="42513">
                  <c:v>1.007080078125E-3</c:v>
                </c:pt>
                <c:pt idx="42514">
                  <c:v>1.0068416595458984E-3</c:v>
                </c:pt>
                <c:pt idx="42515">
                  <c:v>1.007080078125E-3</c:v>
                </c:pt>
                <c:pt idx="42516">
                  <c:v>1.007080078125E-3</c:v>
                </c:pt>
                <c:pt idx="42517">
                  <c:v>1.0068416595458984E-3</c:v>
                </c:pt>
                <c:pt idx="42518">
                  <c:v>1.007080078125E-3</c:v>
                </c:pt>
                <c:pt idx="42519">
                  <c:v>1.0080337524414063E-3</c:v>
                </c:pt>
                <c:pt idx="42520">
                  <c:v>1.0068416595458984E-3</c:v>
                </c:pt>
                <c:pt idx="42521">
                  <c:v>1.007080078125E-3</c:v>
                </c:pt>
                <c:pt idx="42522">
                  <c:v>1.007080078125E-3</c:v>
                </c:pt>
                <c:pt idx="42523">
                  <c:v>1.0068416595458984E-3</c:v>
                </c:pt>
                <c:pt idx="42524">
                  <c:v>1.007080078125E-3</c:v>
                </c:pt>
                <c:pt idx="42525">
                  <c:v>1.007080078125E-3</c:v>
                </c:pt>
                <c:pt idx="42526">
                  <c:v>1.0068416595458984E-3</c:v>
                </c:pt>
                <c:pt idx="42527">
                  <c:v>1.007080078125E-3</c:v>
                </c:pt>
                <c:pt idx="42528">
                  <c:v>1.007080078125E-3</c:v>
                </c:pt>
                <c:pt idx="42529">
                  <c:v>1.0068416595458984E-3</c:v>
                </c:pt>
                <c:pt idx="42530">
                  <c:v>1.007080078125E-3</c:v>
                </c:pt>
                <c:pt idx="42531">
                  <c:v>1.0080337524414063E-3</c:v>
                </c:pt>
                <c:pt idx="42532">
                  <c:v>1.007080078125E-3</c:v>
                </c:pt>
                <c:pt idx="42533">
                  <c:v>1.0068416595458984E-3</c:v>
                </c:pt>
                <c:pt idx="42534">
                  <c:v>1.007080078125E-3</c:v>
                </c:pt>
                <c:pt idx="42535">
                  <c:v>1.007080078125E-3</c:v>
                </c:pt>
                <c:pt idx="42536">
                  <c:v>1.0068416595458984E-3</c:v>
                </c:pt>
                <c:pt idx="42537">
                  <c:v>1.007080078125E-3</c:v>
                </c:pt>
                <c:pt idx="42538">
                  <c:v>1.007080078125E-3</c:v>
                </c:pt>
                <c:pt idx="42539">
                  <c:v>1.0068416595458984E-3</c:v>
                </c:pt>
                <c:pt idx="42540">
                  <c:v>1.007080078125E-3</c:v>
                </c:pt>
                <c:pt idx="42541">
                  <c:v>1.007080078125E-3</c:v>
                </c:pt>
                <c:pt idx="42542">
                  <c:v>1.0068416595458984E-3</c:v>
                </c:pt>
                <c:pt idx="42543">
                  <c:v>1.007080078125E-3</c:v>
                </c:pt>
                <c:pt idx="42544">
                  <c:v>1.0080337524414063E-3</c:v>
                </c:pt>
                <c:pt idx="42545">
                  <c:v>1.0068416595458984E-3</c:v>
                </c:pt>
                <c:pt idx="42546">
                  <c:v>1.007080078125E-3</c:v>
                </c:pt>
                <c:pt idx="42547">
                  <c:v>1.007080078125E-3</c:v>
                </c:pt>
                <c:pt idx="42548">
                  <c:v>1.0068416595458984E-3</c:v>
                </c:pt>
                <c:pt idx="42549">
                  <c:v>1.007080078125E-3</c:v>
                </c:pt>
                <c:pt idx="42550">
                  <c:v>1.007080078125E-3</c:v>
                </c:pt>
                <c:pt idx="42551">
                  <c:v>1.0068416595458984E-3</c:v>
                </c:pt>
                <c:pt idx="42552">
                  <c:v>1.007080078125E-3</c:v>
                </c:pt>
                <c:pt idx="42553">
                  <c:v>1.007080078125E-3</c:v>
                </c:pt>
                <c:pt idx="42554">
                  <c:v>1.0068416595458984E-3</c:v>
                </c:pt>
                <c:pt idx="42555">
                  <c:v>1.007080078125E-3</c:v>
                </c:pt>
                <c:pt idx="42556">
                  <c:v>1.0080337524414063E-3</c:v>
                </c:pt>
                <c:pt idx="42557">
                  <c:v>1.007080078125E-3</c:v>
                </c:pt>
                <c:pt idx="42558">
                  <c:v>1.0068416595458984E-3</c:v>
                </c:pt>
                <c:pt idx="42559">
                  <c:v>1.007080078125E-3</c:v>
                </c:pt>
                <c:pt idx="42560">
                  <c:v>1.007080078125E-3</c:v>
                </c:pt>
                <c:pt idx="42561">
                  <c:v>1.0068416595458984E-3</c:v>
                </c:pt>
                <c:pt idx="42562">
                  <c:v>1.007080078125E-3</c:v>
                </c:pt>
                <c:pt idx="42563">
                  <c:v>1.007080078125E-3</c:v>
                </c:pt>
                <c:pt idx="42564">
                  <c:v>1.0068416595458984E-3</c:v>
                </c:pt>
                <c:pt idx="42565">
                  <c:v>1.007080078125E-3</c:v>
                </c:pt>
                <c:pt idx="42566">
                  <c:v>1.007080078125E-3</c:v>
                </c:pt>
                <c:pt idx="42567">
                  <c:v>1.0068416595458984E-3</c:v>
                </c:pt>
                <c:pt idx="42568">
                  <c:v>1.007080078125E-3</c:v>
                </c:pt>
                <c:pt idx="42569">
                  <c:v>1.0080337524414063E-3</c:v>
                </c:pt>
                <c:pt idx="42570">
                  <c:v>1.0068416595458984E-3</c:v>
                </c:pt>
                <c:pt idx="42571">
                  <c:v>1.007080078125E-3</c:v>
                </c:pt>
                <c:pt idx="42572">
                  <c:v>1.007080078125E-3</c:v>
                </c:pt>
                <c:pt idx="42573">
                  <c:v>1.0068416595458984E-3</c:v>
                </c:pt>
                <c:pt idx="42574">
                  <c:v>1.007080078125E-3</c:v>
                </c:pt>
                <c:pt idx="42575">
                  <c:v>1.007080078125E-3</c:v>
                </c:pt>
                <c:pt idx="42576">
                  <c:v>1.0068416595458984E-3</c:v>
                </c:pt>
                <c:pt idx="42577">
                  <c:v>1.0071039199829102E-2</c:v>
                </c:pt>
                <c:pt idx="42578">
                  <c:v>1.007080078125E-3</c:v>
                </c:pt>
                <c:pt idx="42579">
                  <c:v>1.007080078125E-3</c:v>
                </c:pt>
                <c:pt idx="42580">
                  <c:v>1.0068416595458984E-3</c:v>
                </c:pt>
                <c:pt idx="42581">
                  <c:v>1.007080078125E-3</c:v>
                </c:pt>
                <c:pt idx="42582">
                  <c:v>1.007080078125E-3</c:v>
                </c:pt>
                <c:pt idx="42583">
                  <c:v>1.0068416595458984E-3</c:v>
                </c:pt>
                <c:pt idx="42584">
                  <c:v>1.0080337524414063E-3</c:v>
                </c:pt>
                <c:pt idx="42585">
                  <c:v>1.007080078125E-3</c:v>
                </c:pt>
                <c:pt idx="42586">
                  <c:v>1.0068416595458984E-3</c:v>
                </c:pt>
                <c:pt idx="42587">
                  <c:v>1.007080078125E-3</c:v>
                </c:pt>
                <c:pt idx="42588">
                  <c:v>1.007080078125E-3</c:v>
                </c:pt>
                <c:pt idx="42589">
                  <c:v>1.0068416595458984E-3</c:v>
                </c:pt>
                <c:pt idx="42590">
                  <c:v>1.007080078125E-3</c:v>
                </c:pt>
                <c:pt idx="42591">
                  <c:v>1.007080078125E-3</c:v>
                </c:pt>
                <c:pt idx="42592">
                  <c:v>1.0068416595458984E-3</c:v>
                </c:pt>
                <c:pt idx="42593">
                  <c:v>1.007080078125E-3</c:v>
                </c:pt>
                <c:pt idx="42594">
                  <c:v>1.007080078125E-3</c:v>
                </c:pt>
                <c:pt idx="42595">
                  <c:v>1.0068416595458984E-3</c:v>
                </c:pt>
                <c:pt idx="42596">
                  <c:v>1.007080078125E-3</c:v>
                </c:pt>
                <c:pt idx="42597">
                  <c:v>1.0080337524414063E-3</c:v>
                </c:pt>
                <c:pt idx="42598">
                  <c:v>1.007080078125E-3</c:v>
                </c:pt>
                <c:pt idx="42599">
                  <c:v>1.0068416595458984E-3</c:v>
                </c:pt>
                <c:pt idx="42600">
                  <c:v>1.007080078125E-3</c:v>
                </c:pt>
                <c:pt idx="42601">
                  <c:v>1.007080078125E-3</c:v>
                </c:pt>
                <c:pt idx="42602">
                  <c:v>1.0068416595458984E-3</c:v>
                </c:pt>
                <c:pt idx="42603">
                  <c:v>1.007080078125E-3</c:v>
                </c:pt>
                <c:pt idx="42604">
                  <c:v>1.007080078125E-3</c:v>
                </c:pt>
                <c:pt idx="42605">
                  <c:v>1.0068416595458984E-3</c:v>
                </c:pt>
                <c:pt idx="42606">
                  <c:v>1.007080078125E-3</c:v>
                </c:pt>
                <c:pt idx="42607">
                  <c:v>1.007080078125E-3</c:v>
                </c:pt>
                <c:pt idx="42608">
                  <c:v>1.0068416595458984E-3</c:v>
                </c:pt>
                <c:pt idx="42609">
                  <c:v>1.0080337524414063E-3</c:v>
                </c:pt>
                <c:pt idx="42610">
                  <c:v>1.007080078125E-3</c:v>
                </c:pt>
                <c:pt idx="42611">
                  <c:v>1.0068416595458984E-3</c:v>
                </c:pt>
                <c:pt idx="42612">
                  <c:v>1.007080078125E-3</c:v>
                </c:pt>
                <c:pt idx="42613">
                  <c:v>1.007080078125E-3</c:v>
                </c:pt>
                <c:pt idx="42614">
                  <c:v>1.0068416595458984E-3</c:v>
                </c:pt>
                <c:pt idx="42615">
                  <c:v>1.007080078125E-3</c:v>
                </c:pt>
                <c:pt idx="42616">
                  <c:v>1.007080078125E-3</c:v>
                </c:pt>
                <c:pt idx="42617">
                  <c:v>1.0068416595458984E-3</c:v>
                </c:pt>
                <c:pt idx="42618">
                  <c:v>1.007080078125E-3</c:v>
                </c:pt>
                <c:pt idx="42619">
                  <c:v>1.007080078125E-3</c:v>
                </c:pt>
                <c:pt idx="42620">
                  <c:v>1.0068416595458984E-3</c:v>
                </c:pt>
                <c:pt idx="42621">
                  <c:v>1.007080078125E-3</c:v>
                </c:pt>
                <c:pt idx="42622">
                  <c:v>1.0080337524414063E-3</c:v>
                </c:pt>
                <c:pt idx="42623">
                  <c:v>1.007080078125E-3</c:v>
                </c:pt>
                <c:pt idx="42624">
                  <c:v>1.0068416595458984E-3</c:v>
                </c:pt>
                <c:pt idx="42625">
                  <c:v>1.007080078125E-3</c:v>
                </c:pt>
                <c:pt idx="42626">
                  <c:v>1.007080078125E-3</c:v>
                </c:pt>
                <c:pt idx="42627">
                  <c:v>1.0068416595458984E-3</c:v>
                </c:pt>
                <c:pt idx="42628">
                  <c:v>1.007080078125E-3</c:v>
                </c:pt>
                <c:pt idx="42629">
                  <c:v>1.007080078125E-3</c:v>
                </c:pt>
                <c:pt idx="42630">
                  <c:v>1.0068416595458984E-3</c:v>
                </c:pt>
                <c:pt idx="42631">
                  <c:v>1.007080078125E-3</c:v>
                </c:pt>
                <c:pt idx="42632">
                  <c:v>1.007080078125E-3</c:v>
                </c:pt>
                <c:pt idx="42633">
                  <c:v>1.0068416595458984E-3</c:v>
                </c:pt>
                <c:pt idx="42634">
                  <c:v>1.0080337524414063E-3</c:v>
                </c:pt>
                <c:pt idx="42635">
                  <c:v>1.007080078125E-3</c:v>
                </c:pt>
                <c:pt idx="42636">
                  <c:v>1.0068416595458984E-3</c:v>
                </c:pt>
                <c:pt idx="42637">
                  <c:v>1.007080078125E-3</c:v>
                </c:pt>
                <c:pt idx="42638">
                  <c:v>1.007080078125E-3</c:v>
                </c:pt>
                <c:pt idx="42639">
                  <c:v>1.0068416595458984E-3</c:v>
                </c:pt>
                <c:pt idx="42640">
                  <c:v>1.007080078125E-3</c:v>
                </c:pt>
                <c:pt idx="42641">
                  <c:v>1.007080078125E-3</c:v>
                </c:pt>
                <c:pt idx="42642">
                  <c:v>1.0068416595458984E-3</c:v>
                </c:pt>
                <c:pt idx="42643">
                  <c:v>1.007080078125E-3</c:v>
                </c:pt>
                <c:pt idx="42644">
                  <c:v>1.007080078125E-3</c:v>
                </c:pt>
                <c:pt idx="42645">
                  <c:v>1.0068416595458984E-3</c:v>
                </c:pt>
                <c:pt idx="42646">
                  <c:v>1.007080078125E-3</c:v>
                </c:pt>
                <c:pt idx="42647">
                  <c:v>1.0080337524414063E-3</c:v>
                </c:pt>
                <c:pt idx="42648">
                  <c:v>1.007080078125E-3</c:v>
                </c:pt>
                <c:pt idx="42649">
                  <c:v>1.0068416595458984E-3</c:v>
                </c:pt>
                <c:pt idx="42650">
                  <c:v>1.007080078125E-3</c:v>
                </c:pt>
                <c:pt idx="42651">
                  <c:v>1.007080078125E-3</c:v>
                </c:pt>
                <c:pt idx="42652">
                  <c:v>1.0068416595458984E-3</c:v>
                </c:pt>
                <c:pt idx="42653">
                  <c:v>1.007080078125E-3</c:v>
                </c:pt>
                <c:pt idx="42654">
                  <c:v>1.007080078125E-3</c:v>
                </c:pt>
                <c:pt idx="42655">
                  <c:v>1.0068416595458984E-3</c:v>
                </c:pt>
                <c:pt idx="42656">
                  <c:v>1.007080078125E-3</c:v>
                </c:pt>
                <c:pt idx="42657">
                  <c:v>1.007080078125E-3</c:v>
                </c:pt>
                <c:pt idx="42658">
                  <c:v>1.0068416595458984E-3</c:v>
                </c:pt>
                <c:pt idx="42659">
                  <c:v>1.0080337524414063E-3</c:v>
                </c:pt>
                <c:pt idx="42660">
                  <c:v>1.007080078125E-3</c:v>
                </c:pt>
                <c:pt idx="42661">
                  <c:v>1.0068416595458984E-3</c:v>
                </c:pt>
                <c:pt idx="42662">
                  <c:v>1.007080078125E-3</c:v>
                </c:pt>
                <c:pt idx="42663">
                  <c:v>1.007080078125E-3</c:v>
                </c:pt>
                <c:pt idx="42664">
                  <c:v>1.0068416595458984E-3</c:v>
                </c:pt>
                <c:pt idx="42665">
                  <c:v>1.007080078125E-3</c:v>
                </c:pt>
                <c:pt idx="42666">
                  <c:v>1.007080078125E-3</c:v>
                </c:pt>
                <c:pt idx="42667">
                  <c:v>1.0068416595458984E-3</c:v>
                </c:pt>
                <c:pt idx="42668">
                  <c:v>1.007080078125E-3</c:v>
                </c:pt>
                <c:pt idx="42669">
                  <c:v>1.007080078125E-3</c:v>
                </c:pt>
                <c:pt idx="42670">
                  <c:v>1.0068416595458984E-3</c:v>
                </c:pt>
                <c:pt idx="42671">
                  <c:v>1.007080078125E-3</c:v>
                </c:pt>
                <c:pt idx="42672">
                  <c:v>1.0080337524414063E-3</c:v>
                </c:pt>
                <c:pt idx="42673">
                  <c:v>1.007080078125E-3</c:v>
                </c:pt>
                <c:pt idx="42674">
                  <c:v>1.0068416595458984E-3</c:v>
                </c:pt>
                <c:pt idx="42675">
                  <c:v>1.007080078125E-3</c:v>
                </c:pt>
                <c:pt idx="42676">
                  <c:v>1.007080078125E-3</c:v>
                </c:pt>
                <c:pt idx="42677">
                  <c:v>1.0068416595458984E-3</c:v>
                </c:pt>
                <c:pt idx="42678">
                  <c:v>1.007080078125E-3</c:v>
                </c:pt>
                <c:pt idx="42679">
                  <c:v>1.007080078125E-3</c:v>
                </c:pt>
                <c:pt idx="42680">
                  <c:v>1.0068416595458984E-3</c:v>
                </c:pt>
                <c:pt idx="42681">
                  <c:v>1.007080078125E-3</c:v>
                </c:pt>
                <c:pt idx="42682">
                  <c:v>1.007080078125E-3</c:v>
                </c:pt>
                <c:pt idx="42683">
                  <c:v>1.0068416595458984E-3</c:v>
                </c:pt>
                <c:pt idx="42684">
                  <c:v>1.0080337524414063E-3</c:v>
                </c:pt>
                <c:pt idx="42685">
                  <c:v>1.007080078125E-3</c:v>
                </c:pt>
                <c:pt idx="42686">
                  <c:v>1.0068416595458984E-3</c:v>
                </c:pt>
                <c:pt idx="42687">
                  <c:v>1.007080078125E-3</c:v>
                </c:pt>
                <c:pt idx="42688">
                  <c:v>1.007080078125E-3</c:v>
                </c:pt>
                <c:pt idx="42689">
                  <c:v>1.0068416595458984E-3</c:v>
                </c:pt>
                <c:pt idx="42690">
                  <c:v>1.007080078125E-3</c:v>
                </c:pt>
                <c:pt idx="42691">
                  <c:v>1.007080078125E-3</c:v>
                </c:pt>
                <c:pt idx="42692">
                  <c:v>1.0068416595458984E-3</c:v>
                </c:pt>
                <c:pt idx="42693">
                  <c:v>1.007080078125E-3</c:v>
                </c:pt>
                <c:pt idx="42694">
                  <c:v>1.007080078125E-3</c:v>
                </c:pt>
                <c:pt idx="42695">
                  <c:v>1.0068416595458984E-3</c:v>
                </c:pt>
                <c:pt idx="42696">
                  <c:v>1.007080078125E-3</c:v>
                </c:pt>
                <c:pt idx="42697">
                  <c:v>1.0080337524414063E-3</c:v>
                </c:pt>
                <c:pt idx="42698">
                  <c:v>1.007080078125E-3</c:v>
                </c:pt>
                <c:pt idx="42699">
                  <c:v>1.0068416595458984E-3</c:v>
                </c:pt>
                <c:pt idx="42700">
                  <c:v>1.007080078125E-3</c:v>
                </c:pt>
                <c:pt idx="42701">
                  <c:v>1.007080078125E-3</c:v>
                </c:pt>
                <c:pt idx="42702">
                  <c:v>1.0068416595458984E-3</c:v>
                </c:pt>
                <c:pt idx="42703">
                  <c:v>1.007080078125E-3</c:v>
                </c:pt>
                <c:pt idx="42704">
                  <c:v>1.007080078125E-3</c:v>
                </c:pt>
                <c:pt idx="42705">
                  <c:v>1.0068416595458984E-3</c:v>
                </c:pt>
                <c:pt idx="42706">
                  <c:v>1.007080078125E-3</c:v>
                </c:pt>
                <c:pt idx="42707">
                  <c:v>1.007080078125E-3</c:v>
                </c:pt>
                <c:pt idx="42708">
                  <c:v>1.0068416595458984E-3</c:v>
                </c:pt>
                <c:pt idx="42709">
                  <c:v>1.0080337524414063E-3</c:v>
                </c:pt>
                <c:pt idx="42710">
                  <c:v>1.007080078125E-3</c:v>
                </c:pt>
                <c:pt idx="42711">
                  <c:v>1.0068416595458984E-3</c:v>
                </c:pt>
                <c:pt idx="42712">
                  <c:v>1.007080078125E-3</c:v>
                </c:pt>
                <c:pt idx="42713">
                  <c:v>1.007080078125E-3</c:v>
                </c:pt>
                <c:pt idx="42714">
                  <c:v>1.0068416595458984E-3</c:v>
                </c:pt>
                <c:pt idx="42715">
                  <c:v>1.007080078125E-3</c:v>
                </c:pt>
                <c:pt idx="42716">
                  <c:v>1.007080078125E-3</c:v>
                </c:pt>
                <c:pt idx="42717">
                  <c:v>1.0068416595458984E-3</c:v>
                </c:pt>
                <c:pt idx="42718">
                  <c:v>1.007080078125E-3</c:v>
                </c:pt>
                <c:pt idx="42719">
                  <c:v>1.007080078125E-3</c:v>
                </c:pt>
                <c:pt idx="42720">
                  <c:v>1.0068416595458984E-3</c:v>
                </c:pt>
                <c:pt idx="42721">
                  <c:v>1.007080078125E-3</c:v>
                </c:pt>
                <c:pt idx="42722">
                  <c:v>1.0080337524414063E-3</c:v>
                </c:pt>
                <c:pt idx="42723">
                  <c:v>1.007080078125E-3</c:v>
                </c:pt>
                <c:pt idx="42724">
                  <c:v>1.0068416595458984E-3</c:v>
                </c:pt>
                <c:pt idx="42725">
                  <c:v>1.007080078125E-3</c:v>
                </c:pt>
                <c:pt idx="42726">
                  <c:v>1.007080078125E-3</c:v>
                </c:pt>
                <c:pt idx="42727">
                  <c:v>1.0068416595458984E-3</c:v>
                </c:pt>
                <c:pt idx="42728">
                  <c:v>1.007080078125E-3</c:v>
                </c:pt>
                <c:pt idx="42729">
                  <c:v>1.007080078125E-3</c:v>
                </c:pt>
                <c:pt idx="42730">
                  <c:v>1.0068416595458984E-3</c:v>
                </c:pt>
                <c:pt idx="42731">
                  <c:v>1.007080078125E-3</c:v>
                </c:pt>
                <c:pt idx="42732">
                  <c:v>1.007080078125E-3</c:v>
                </c:pt>
                <c:pt idx="42733">
                  <c:v>1.0068416595458984E-3</c:v>
                </c:pt>
                <c:pt idx="42734">
                  <c:v>1.0080337524414063E-3</c:v>
                </c:pt>
                <c:pt idx="42735">
                  <c:v>1.007080078125E-3</c:v>
                </c:pt>
                <c:pt idx="42736">
                  <c:v>1.0068416595458984E-3</c:v>
                </c:pt>
                <c:pt idx="42737">
                  <c:v>1.007080078125E-3</c:v>
                </c:pt>
                <c:pt idx="42738">
                  <c:v>1.007080078125E-3</c:v>
                </c:pt>
                <c:pt idx="42739">
                  <c:v>1.0068416595458984E-3</c:v>
                </c:pt>
                <c:pt idx="42740">
                  <c:v>1.007080078125E-3</c:v>
                </c:pt>
                <c:pt idx="42741">
                  <c:v>1.007080078125E-3</c:v>
                </c:pt>
                <c:pt idx="42742">
                  <c:v>1.0068416595458984E-3</c:v>
                </c:pt>
                <c:pt idx="42743">
                  <c:v>1.007080078125E-3</c:v>
                </c:pt>
                <c:pt idx="42744">
                  <c:v>1.007080078125E-3</c:v>
                </c:pt>
                <c:pt idx="42745">
                  <c:v>1.0068416595458984E-3</c:v>
                </c:pt>
                <c:pt idx="42746">
                  <c:v>1.007080078125E-3</c:v>
                </c:pt>
                <c:pt idx="42747">
                  <c:v>1.0080337524414063E-3</c:v>
                </c:pt>
                <c:pt idx="42748">
                  <c:v>1.007080078125E-3</c:v>
                </c:pt>
                <c:pt idx="42749">
                  <c:v>1.0068416595458984E-3</c:v>
                </c:pt>
                <c:pt idx="42750">
                  <c:v>1.007080078125E-3</c:v>
                </c:pt>
                <c:pt idx="42751">
                  <c:v>1.007080078125E-3</c:v>
                </c:pt>
                <c:pt idx="42752">
                  <c:v>1.0068416595458984E-3</c:v>
                </c:pt>
                <c:pt idx="42753">
                  <c:v>1.007080078125E-3</c:v>
                </c:pt>
                <c:pt idx="42754">
                  <c:v>1.007080078125E-3</c:v>
                </c:pt>
                <c:pt idx="42755">
                  <c:v>1.0068416595458984E-3</c:v>
                </c:pt>
                <c:pt idx="42756">
                  <c:v>1.007080078125E-3</c:v>
                </c:pt>
                <c:pt idx="42757">
                  <c:v>1.007080078125E-3</c:v>
                </c:pt>
                <c:pt idx="42758">
                  <c:v>1.0068416595458984E-3</c:v>
                </c:pt>
                <c:pt idx="42759">
                  <c:v>1.0080337524414063E-3</c:v>
                </c:pt>
                <c:pt idx="42760">
                  <c:v>1.007080078125E-3</c:v>
                </c:pt>
                <c:pt idx="42761">
                  <c:v>1.0068416595458984E-3</c:v>
                </c:pt>
                <c:pt idx="42762">
                  <c:v>1.007080078125E-3</c:v>
                </c:pt>
                <c:pt idx="42763">
                  <c:v>1.007080078125E-3</c:v>
                </c:pt>
                <c:pt idx="42764">
                  <c:v>1.0068416595458984E-3</c:v>
                </c:pt>
                <c:pt idx="42765">
                  <c:v>1.007080078125E-3</c:v>
                </c:pt>
                <c:pt idx="42766">
                  <c:v>1.007080078125E-3</c:v>
                </c:pt>
                <c:pt idx="42767">
                  <c:v>1.0068416595458984E-3</c:v>
                </c:pt>
                <c:pt idx="42768">
                  <c:v>1.007080078125E-3</c:v>
                </c:pt>
                <c:pt idx="42769">
                  <c:v>1.007080078125E-3</c:v>
                </c:pt>
                <c:pt idx="42770">
                  <c:v>1.0068416595458984E-3</c:v>
                </c:pt>
                <c:pt idx="42771">
                  <c:v>1.007080078125E-3</c:v>
                </c:pt>
                <c:pt idx="42772">
                  <c:v>1.0080337524414063E-3</c:v>
                </c:pt>
                <c:pt idx="42773">
                  <c:v>1.007080078125E-3</c:v>
                </c:pt>
                <c:pt idx="42774">
                  <c:v>1.0068416595458984E-3</c:v>
                </c:pt>
                <c:pt idx="42775">
                  <c:v>1.007080078125E-3</c:v>
                </c:pt>
                <c:pt idx="42776">
                  <c:v>1.007080078125E-3</c:v>
                </c:pt>
                <c:pt idx="42777">
                  <c:v>1.0068416595458984E-3</c:v>
                </c:pt>
                <c:pt idx="42778">
                  <c:v>1.007080078125E-3</c:v>
                </c:pt>
                <c:pt idx="42779">
                  <c:v>1.007080078125E-3</c:v>
                </c:pt>
                <c:pt idx="42780">
                  <c:v>1.0068416595458984E-3</c:v>
                </c:pt>
                <c:pt idx="42781">
                  <c:v>1.007080078125E-3</c:v>
                </c:pt>
                <c:pt idx="42782">
                  <c:v>1.007080078125E-3</c:v>
                </c:pt>
                <c:pt idx="42783">
                  <c:v>1.0068416595458984E-3</c:v>
                </c:pt>
                <c:pt idx="42784">
                  <c:v>1.0080337524414063E-3</c:v>
                </c:pt>
                <c:pt idx="42785">
                  <c:v>1.007080078125E-3</c:v>
                </c:pt>
                <c:pt idx="42786">
                  <c:v>1.0068416595458984E-3</c:v>
                </c:pt>
                <c:pt idx="42787">
                  <c:v>1.007080078125E-3</c:v>
                </c:pt>
                <c:pt idx="42788">
                  <c:v>1.007080078125E-3</c:v>
                </c:pt>
                <c:pt idx="42789">
                  <c:v>1.0068416595458984E-3</c:v>
                </c:pt>
                <c:pt idx="42790">
                  <c:v>1.007080078125E-3</c:v>
                </c:pt>
                <c:pt idx="42791">
                  <c:v>1.007080078125E-3</c:v>
                </c:pt>
                <c:pt idx="42792">
                  <c:v>1.0068416595458984E-3</c:v>
                </c:pt>
                <c:pt idx="42793">
                  <c:v>1.007080078125E-3</c:v>
                </c:pt>
                <c:pt idx="42794">
                  <c:v>1.007080078125E-3</c:v>
                </c:pt>
                <c:pt idx="42795">
                  <c:v>1.0068416595458984E-3</c:v>
                </c:pt>
                <c:pt idx="42796">
                  <c:v>1.007080078125E-3</c:v>
                </c:pt>
                <c:pt idx="42797">
                  <c:v>1.0080337524414063E-3</c:v>
                </c:pt>
                <c:pt idx="42798">
                  <c:v>1.007080078125E-3</c:v>
                </c:pt>
                <c:pt idx="42799">
                  <c:v>1.0068416595458984E-3</c:v>
                </c:pt>
                <c:pt idx="42800">
                  <c:v>1.007080078125E-3</c:v>
                </c:pt>
                <c:pt idx="42801">
                  <c:v>1.0071039199829102E-2</c:v>
                </c:pt>
                <c:pt idx="42802">
                  <c:v>1.0068416595458984E-3</c:v>
                </c:pt>
                <c:pt idx="42803">
                  <c:v>1.007080078125E-3</c:v>
                </c:pt>
                <c:pt idx="42804">
                  <c:v>1.007080078125E-3</c:v>
                </c:pt>
                <c:pt idx="42805">
                  <c:v>1.0068416595458984E-3</c:v>
                </c:pt>
                <c:pt idx="42806">
                  <c:v>1.007080078125E-3</c:v>
                </c:pt>
                <c:pt idx="42807">
                  <c:v>1.007080078125E-3</c:v>
                </c:pt>
                <c:pt idx="42808">
                  <c:v>1.0068416595458984E-3</c:v>
                </c:pt>
                <c:pt idx="42809">
                  <c:v>1.007080078125E-3</c:v>
                </c:pt>
                <c:pt idx="42810">
                  <c:v>1.007080078125E-3</c:v>
                </c:pt>
                <c:pt idx="42811">
                  <c:v>1.0068416595458984E-3</c:v>
                </c:pt>
                <c:pt idx="42812">
                  <c:v>1.007080078125E-3</c:v>
                </c:pt>
                <c:pt idx="42813">
                  <c:v>1.0080337524414063E-3</c:v>
                </c:pt>
                <c:pt idx="42814">
                  <c:v>1.007080078125E-3</c:v>
                </c:pt>
                <c:pt idx="42815">
                  <c:v>1.0068416595458984E-3</c:v>
                </c:pt>
                <c:pt idx="42816">
                  <c:v>1.007080078125E-3</c:v>
                </c:pt>
                <c:pt idx="42817">
                  <c:v>1.007080078125E-3</c:v>
                </c:pt>
                <c:pt idx="42818">
                  <c:v>1.0068416595458984E-3</c:v>
                </c:pt>
                <c:pt idx="42819">
                  <c:v>1.007080078125E-3</c:v>
                </c:pt>
                <c:pt idx="42820">
                  <c:v>1.0068416595458984E-3</c:v>
                </c:pt>
                <c:pt idx="42821">
                  <c:v>1.007080078125E-3</c:v>
                </c:pt>
                <c:pt idx="42822">
                  <c:v>1.007080078125E-3</c:v>
                </c:pt>
                <c:pt idx="42823">
                  <c:v>1.0068416595458984E-3</c:v>
                </c:pt>
                <c:pt idx="42824">
                  <c:v>1.007080078125E-3</c:v>
                </c:pt>
                <c:pt idx="42825">
                  <c:v>1.1078119277954102E-2</c:v>
                </c:pt>
                <c:pt idx="42826">
                  <c:v>1.0068416595458984E-3</c:v>
                </c:pt>
                <c:pt idx="42827">
                  <c:v>1.007080078125E-3</c:v>
                </c:pt>
                <c:pt idx="42828">
                  <c:v>1.0080337524414063E-3</c:v>
                </c:pt>
                <c:pt idx="42829">
                  <c:v>1.007080078125E-3</c:v>
                </c:pt>
                <c:pt idx="42830">
                  <c:v>1.0068416595458984E-3</c:v>
                </c:pt>
                <c:pt idx="42831">
                  <c:v>1.007080078125E-3</c:v>
                </c:pt>
                <c:pt idx="42832">
                  <c:v>1.0068416595458984E-3</c:v>
                </c:pt>
                <c:pt idx="42833">
                  <c:v>1.007080078125E-3</c:v>
                </c:pt>
                <c:pt idx="42834">
                  <c:v>1.007080078125E-3</c:v>
                </c:pt>
                <c:pt idx="42835">
                  <c:v>1.0068416595458984E-3</c:v>
                </c:pt>
                <c:pt idx="42836">
                  <c:v>1.007080078125E-3</c:v>
                </c:pt>
                <c:pt idx="42837">
                  <c:v>1.007080078125E-3</c:v>
                </c:pt>
                <c:pt idx="42838">
                  <c:v>1.0068416595458984E-3</c:v>
                </c:pt>
                <c:pt idx="42839">
                  <c:v>1.007080078125E-3</c:v>
                </c:pt>
                <c:pt idx="42840">
                  <c:v>1.0080337524414063E-3</c:v>
                </c:pt>
                <c:pt idx="42841">
                  <c:v>1.007080078125E-3</c:v>
                </c:pt>
                <c:pt idx="42842">
                  <c:v>1.0068416595458984E-3</c:v>
                </c:pt>
                <c:pt idx="42843">
                  <c:v>1.007080078125E-3</c:v>
                </c:pt>
                <c:pt idx="42844">
                  <c:v>1.007080078125E-3</c:v>
                </c:pt>
                <c:pt idx="42845">
                  <c:v>1.0068416595458984E-3</c:v>
                </c:pt>
                <c:pt idx="42846">
                  <c:v>1.007080078125E-3</c:v>
                </c:pt>
                <c:pt idx="42847">
                  <c:v>1.007080078125E-3</c:v>
                </c:pt>
                <c:pt idx="42848">
                  <c:v>1.0068416595458984E-3</c:v>
                </c:pt>
                <c:pt idx="42849">
                  <c:v>1.007080078125E-3</c:v>
                </c:pt>
                <c:pt idx="42850">
                  <c:v>1.007080078125E-3</c:v>
                </c:pt>
                <c:pt idx="42851">
                  <c:v>1.0068416595458984E-3</c:v>
                </c:pt>
                <c:pt idx="42852">
                  <c:v>1.007080078125E-3</c:v>
                </c:pt>
                <c:pt idx="42853">
                  <c:v>1.0080337524414063E-3</c:v>
                </c:pt>
                <c:pt idx="42854">
                  <c:v>1.0068416595458984E-3</c:v>
                </c:pt>
                <c:pt idx="42855">
                  <c:v>1.007080078125E-3</c:v>
                </c:pt>
                <c:pt idx="42856">
                  <c:v>1.007080078125E-3</c:v>
                </c:pt>
                <c:pt idx="42857">
                  <c:v>1.0068416595458984E-3</c:v>
                </c:pt>
                <c:pt idx="42858">
                  <c:v>1.007080078125E-3</c:v>
                </c:pt>
                <c:pt idx="42859">
                  <c:v>1.007080078125E-3</c:v>
                </c:pt>
                <c:pt idx="42860">
                  <c:v>1.0068416595458984E-3</c:v>
                </c:pt>
                <c:pt idx="42861">
                  <c:v>1.007080078125E-3</c:v>
                </c:pt>
                <c:pt idx="42862">
                  <c:v>1.007080078125E-3</c:v>
                </c:pt>
                <c:pt idx="42863">
                  <c:v>1.0068416595458984E-3</c:v>
                </c:pt>
                <c:pt idx="42864">
                  <c:v>1.007080078125E-3</c:v>
                </c:pt>
                <c:pt idx="42865">
                  <c:v>1.0080337524414063E-3</c:v>
                </c:pt>
                <c:pt idx="42866">
                  <c:v>1.007080078125E-3</c:v>
                </c:pt>
                <c:pt idx="42867">
                  <c:v>1.0068416595458984E-3</c:v>
                </c:pt>
                <c:pt idx="42868">
                  <c:v>1.007080078125E-3</c:v>
                </c:pt>
                <c:pt idx="42869">
                  <c:v>1.007080078125E-3</c:v>
                </c:pt>
                <c:pt idx="42870">
                  <c:v>1.0068416595458984E-3</c:v>
                </c:pt>
                <c:pt idx="42871">
                  <c:v>1.007080078125E-3</c:v>
                </c:pt>
                <c:pt idx="42872">
                  <c:v>1.007080078125E-3</c:v>
                </c:pt>
                <c:pt idx="42873">
                  <c:v>1.0068416595458984E-3</c:v>
                </c:pt>
                <c:pt idx="42874">
                  <c:v>1.007080078125E-3</c:v>
                </c:pt>
                <c:pt idx="42875">
                  <c:v>1.007080078125E-3</c:v>
                </c:pt>
                <c:pt idx="42876">
                  <c:v>1.0068416595458984E-3</c:v>
                </c:pt>
                <c:pt idx="42877">
                  <c:v>1.007080078125E-3</c:v>
                </c:pt>
                <c:pt idx="42878">
                  <c:v>1.0080337524414063E-3</c:v>
                </c:pt>
                <c:pt idx="42879">
                  <c:v>1.0068416595458984E-3</c:v>
                </c:pt>
                <c:pt idx="42880">
                  <c:v>1.007080078125E-3</c:v>
                </c:pt>
                <c:pt idx="42881">
                  <c:v>1.007080078125E-3</c:v>
                </c:pt>
                <c:pt idx="42882">
                  <c:v>1.0068416595458984E-3</c:v>
                </c:pt>
                <c:pt idx="42883">
                  <c:v>1.007080078125E-3</c:v>
                </c:pt>
                <c:pt idx="42884">
                  <c:v>1.007080078125E-3</c:v>
                </c:pt>
                <c:pt idx="42885">
                  <c:v>1.0068416595458984E-3</c:v>
                </c:pt>
                <c:pt idx="42886">
                  <c:v>1.007080078125E-3</c:v>
                </c:pt>
                <c:pt idx="42887">
                  <c:v>1.007080078125E-3</c:v>
                </c:pt>
                <c:pt idx="42888">
                  <c:v>1.0068416595458984E-3</c:v>
                </c:pt>
                <c:pt idx="42889">
                  <c:v>1.007080078125E-3</c:v>
                </c:pt>
                <c:pt idx="42890">
                  <c:v>1.0080337524414063E-3</c:v>
                </c:pt>
                <c:pt idx="42891">
                  <c:v>1.007080078125E-3</c:v>
                </c:pt>
                <c:pt idx="42892">
                  <c:v>1.0068416595458984E-3</c:v>
                </c:pt>
                <c:pt idx="42893">
                  <c:v>1.007080078125E-3</c:v>
                </c:pt>
                <c:pt idx="42894">
                  <c:v>1.007080078125E-3</c:v>
                </c:pt>
                <c:pt idx="42895">
                  <c:v>1.0068416595458984E-3</c:v>
                </c:pt>
                <c:pt idx="42896">
                  <c:v>1.007080078125E-3</c:v>
                </c:pt>
                <c:pt idx="42897">
                  <c:v>1.007080078125E-3</c:v>
                </c:pt>
                <c:pt idx="42898">
                  <c:v>1.0068416595458984E-3</c:v>
                </c:pt>
                <c:pt idx="42899">
                  <c:v>1.007080078125E-3</c:v>
                </c:pt>
                <c:pt idx="42900">
                  <c:v>1.007080078125E-3</c:v>
                </c:pt>
                <c:pt idx="42901">
                  <c:v>1.0068416595458984E-3</c:v>
                </c:pt>
                <c:pt idx="42902">
                  <c:v>1.007080078125E-3</c:v>
                </c:pt>
                <c:pt idx="42903">
                  <c:v>1.0080337524414063E-3</c:v>
                </c:pt>
                <c:pt idx="42904">
                  <c:v>1.0068416595458984E-3</c:v>
                </c:pt>
                <c:pt idx="42905">
                  <c:v>1.007080078125E-3</c:v>
                </c:pt>
                <c:pt idx="42906">
                  <c:v>1.007080078125E-3</c:v>
                </c:pt>
                <c:pt idx="42907">
                  <c:v>1.0068416595458984E-3</c:v>
                </c:pt>
                <c:pt idx="42908">
                  <c:v>1.007080078125E-3</c:v>
                </c:pt>
                <c:pt idx="42909">
                  <c:v>1.007080078125E-3</c:v>
                </c:pt>
                <c:pt idx="42910">
                  <c:v>1.0068416595458984E-3</c:v>
                </c:pt>
                <c:pt idx="42911">
                  <c:v>1.007080078125E-3</c:v>
                </c:pt>
                <c:pt idx="42912">
                  <c:v>1.007080078125E-3</c:v>
                </c:pt>
                <c:pt idx="42913">
                  <c:v>1.0068416595458984E-3</c:v>
                </c:pt>
                <c:pt idx="42914">
                  <c:v>1.007080078125E-3</c:v>
                </c:pt>
                <c:pt idx="42915">
                  <c:v>1.0080337524414063E-3</c:v>
                </c:pt>
                <c:pt idx="42916">
                  <c:v>1.007080078125E-3</c:v>
                </c:pt>
                <c:pt idx="42917">
                  <c:v>1.0068416595458984E-3</c:v>
                </c:pt>
                <c:pt idx="42918">
                  <c:v>1.007080078125E-3</c:v>
                </c:pt>
                <c:pt idx="42919">
                  <c:v>1.007080078125E-3</c:v>
                </c:pt>
                <c:pt idx="42920">
                  <c:v>1.0068416595458984E-3</c:v>
                </c:pt>
                <c:pt idx="42921">
                  <c:v>1.007080078125E-3</c:v>
                </c:pt>
                <c:pt idx="42922">
                  <c:v>1.007080078125E-3</c:v>
                </c:pt>
                <c:pt idx="42923">
                  <c:v>1.0068416595458984E-3</c:v>
                </c:pt>
                <c:pt idx="42924">
                  <c:v>1.007080078125E-3</c:v>
                </c:pt>
                <c:pt idx="42925">
                  <c:v>1.007080078125E-3</c:v>
                </c:pt>
                <c:pt idx="42926">
                  <c:v>1.0068416595458984E-3</c:v>
                </c:pt>
                <c:pt idx="42927">
                  <c:v>1.007080078125E-3</c:v>
                </c:pt>
                <c:pt idx="42928">
                  <c:v>1.0080337524414063E-3</c:v>
                </c:pt>
                <c:pt idx="42929">
                  <c:v>1.0068416595458984E-3</c:v>
                </c:pt>
                <c:pt idx="42930">
                  <c:v>1.007080078125E-3</c:v>
                </c:pt>
                <c:pt idx="42931">
                  <c:v>1.007080078125E-3</c:v>
                </c:pt>
                <c:pt idx="42932">
                  <c:v>1.0068416595458984E-3</c:v>
                </c:pt>
                <c:pt idx="42933">
                  <c:v>1.007080078125E-3</c:v>
                </c:pt>
                <c:pt idx="42934">
                  <c:v>1.007080078125E-3</c:v>
                </c:pt>
                <c:pt idx="42935">
                  <c:v>1.0068416595458984E-3</c:v>
                </c:pt>
                <c:pt idx="42936">
                  <c:v>1.007080078125E-3</c:v>
                </c:pt>
                <c:pt idx="42937">
                  <c:v>1.007080078125E-3</c:v>
                </c:pt>
                <c:pt idx="42938">
                  <c:v>1.0068416595458984E-3</c:v>
                </c:pt>
                <c:pt idx="42939">
                  <c:v>1.007080078125E-3</c:v>
                </c:pt>
                <c:pt idx="42940">
                  <c:v>1.0080337524414063E-3</c:v>
                </c:pt>
                <c:pt idx="42941">
                  <c:v>1.007080078125E-3</c:v>
                </c:pt>
                <c:pt idx="42942">
                  <c:v>1.0068416595458984E-3</c:v>
                </c:pt>
                <c:pt idx="42943">
                  <c:v>1.007080078125E-3</c:v>
                </c:pt>
                <c:pt idx="42944">
                  <c:v>1.007080078125E-3</c:v>
                </c:pt>
                <c:pt idx="42945">
                  <c:v>1.0068416595458984E-3</c:v>
                </c:pt>
                <c:pt idx="42946">
                  <c:v>1.007080078125E-3</c:v>
                </c:pt>
                <c:pt idx="42947">
                  <c:v>1.007080078125E-3</c:v>
                </c:pt>
                <c:pt idx="42948">
                  <c:v>1.0068416595458984E-3</c:v>
                </c:pt>
                <c:pt idx="42949">
                  <c:v>1.007080078125E-3</c:v>
                </c:pt>
                <c:pt idx="42950">
                  <c:v>1.007080078125E-3</c:v>
                </c:pt>
                <c:pt idx="42951">
                  <c:v>1.0068416595458984E-3</c:v>
                </c:pt>
                <c:pt idx="42952">
                  <c:v>1.007080078125E-3</c:v>
                </c:pt>
                <c:pt idx="42953">
                  <c:v>1.0080337524414063E-3</c:v>
                </c:pt>
                <c:pt idx="42954">
                  <c:v>1.0068416595458984E-3</c:v>
                </c:pt>
                <c:pt idx="42955">
                  <c:v>1.007080078125E-3</c:v>
                </c:pt>
                <c:pt idx="42956">
                  <c:v>1.007080078125E-3</c:v>
                </c:pt>
                <c:pt idx="42957">
                  <c:v>1.0068416595458984E-3</c:v>
                </c:pt>
                <c:pt idx="42958">
                  <c:v>1.007080078125E-3</c:v>
                </c:pt>
                <c:pt idx="42959">
                  <c:v>1.007080078125E-3</c:v>
                </c:pt>
                <c:pt idx="42960">
                  <c:v>1.0068416595458984E-3</c:v>
                </c:pt>
                <c:pt idx="42961">
                  <c:v>1.007080078125E-3</c:v>
                </c:pt>
                <c:pt idx="42962">
                  <c:v>1.007080078125E-3</c:v>
                </c:pt>
                <c:pt idx="42963">
                  <c:v>1.0068416595458984E-3</c:v>
                </c:pt>
                <c:pt idx="42964">
                  <c:v>1.007080078125E-3</c:v>
                </c:pt>
                <c:pt idx="42965">
                  <c:v>1.0080337524414063E-3</c:v>
                </c:pt>
                <c:pt idx="42966">
                  <c:v>1.007080078125E-3</c:v>
                </c:pt>
                <c:pt idx="42967">
                  <c:v>1.0068416595458984E-3</c:v>
                </c:pt>
                <c:pt idx="42968">
                  <c:v>1.007080078125E-3</c:v>
                </c:pt>
                <c:pt idx="42969">
                  <c:v>1.007080078125E-3</c:v>
                </c:pt>
                <c:pt idx="42970">
                  <c:v>1.0068416595458984E-3</c:v>
                </c:pt>
                <c:pt idx="42971">
                  <c:v>1.007080078125E-3</c:v>
                </c:pt>
                <c:pt idx="42972">
                  <c:v>1.007080078125E-3</c:v>
                </c:pt>
                <c:pt idx="42973">
                  <c:v>1.0068416595458984E-3</c:v>
                </c:pt>
                <c:pt idx="42974">
                  <c:v>1.007080078125E-3</c:v>
                </c:pt>
                <c:pt idx="42975">
                  <c:v>1.007080078125E-3</c:v>
                </c:pt>
                <c:pt idx="42976">
                  <c:v>1.0068416595458984E-3</c:v>
                </c:pt>
                <c:pt idx="42977">
                  <c:v>1.007080078125E-3</c:v>
                </c:pt>
                <c:pt idx="42978">
                  <c:v>1.0080337524414063E-3</c:v>
                </c:pt>
                <c:pt idx="42979">
                  <c:v>1.0068416595458984E-3</c:v>
                </c:pt>
                <c:pt idx="42980">
                  <c:v>1.007080078125E-3</c:v>
                </c:pt>
                <c:pt idx="42981">
                  <c:v>1.007080078125E-3</c:v>
                </c:pt>
                <c:pt idx="42982">
                  <c:v>1.0068416595458984E-3</c:v>
                </c:pt>
                <c:pt idx="42983">
                  <c:v>1.007080078125E-3</c:v>
                </c:pt>
                <c:pt idx="42984">
                  <c:v>1.007080078125E-3</c:v>
                </c:pt>
                <c:pt idx="42985">
                  <c:v>1.0068416595458984E-3</c:v>
                </c:pt>
                <c:pt idx="42986">
                  <c:v>1.007080078125E-3</c:v>
                </c:pt>
                <c:pt idx="42987">
                  <c:v>1.007080078125E-3</c:v>
                </c:pt>
                <c:pt idx="42988">
                  <c:v>1.0068416595458984E-3</c:v>
                </c:pt>
                <c:pt idx="42989">
                  <c:v>1.007080078125E-3</c:v>
                </c:pt>
                <c:pt idx="42990">
                  <c:v>1.0080337524414063E-3</c:v>
                </c:pt>
                <c:pt idx="42991">
                  <c:v>1.007080078125E-3</c:v>
                </c:pt>
                <c:pt idx="42992">
                  <c:v>1.0068416595458984E-3</c:v>
                </c:pt>
                <c:pt idx="42993">
                  <c:v>1.007080078125E-3</c:v>
                </c:pt>
                <c:pt idx="42994">
                  <c:v>1.007080078125E-3</c:v>
                </c:pt>
                <c:pt idx="42995">
                  <c:v>1.0068416595458984E-3</c:v>
                </c:pt>
                <c:pt idx="42996">
                  <c:v>1.007080078125E-3</c:v>
                </c:pt>
                <c:pt idx="42997">
                  <c:v>1.007080078125E-3</c:v>
                </c:pt>
                <c:pt idx="42998">
                  <c:v>1.0068416595458984E-3</c:v>
                </c:pt>
                <c:pt idx="42999">
                  <c:v>1.007080078125E-3</c:v>
                </c:pt>
                <c:pt idx="43000">
                  <c:v>1.007080078125E-3</c:v>
                </c:pt>
                <c:pt idx="43001">
                  <c:v>1.0068416595458984E-3</c:v>
                </c:pt>
                <c:pt idx="43002">
                  <c:v>1.007080078125E-3</c:v>
                </c:pt>
                <c:pt idx="43003">
                  <c:v>1.0080337524414063E-3</c:v>
                </c:pt>
                <c:pt idx="43004">
                  <c:v>1.0068416595458984E-3</c:v>
                </c:pt>
                <c:pt idx="43005">
                  <c:v>1.007080078125E-3</c:v>
                </c:pt>
                <c:pt idx="43006">
                  <c:v>1.007080078125E-3</c:v>
                </c:pt>
                <c:pt idx="43007">
                  <c:v>1.0068416595458984E-3</c:v>
                </c:pt>
                <c:pt idx="43008">
                  <c:v>1.007080078125E-3</c:v>
                </c:pt>
                <c:pt idx="43009">
                  <c:v>1.007080078125E-3</c:v>
                </c:pt>
                <c:pt idx="43010">
                  <c:v>1.0068416595458984E-3</c:v>
                </c:pt>
                <c:pt idx="43011">
                  <c:v>1.007080078125E-3</c:v>
                </c:pt>
                <c:pt idx="43012">
                  <c:v>1.007080078125E-3</c:v>
                </c:pt>
                <c:pt idx="43013">
                  <c:v>1.0068416595458984E-3</c:v>
                </c:pt>
                <c:pt idx="43014">
                  <c:v>1.007080078125E-3</c:v>
                </c:pt>
                <c:pt idx="43015">
                  <c:v>1.0080337524414063E-3</c:v>
                </c:pt>
                <c:pt idx="43016">
                  <c:v>1.007080078125E-3</c:v>
                </c:pt>
                <c:pt idx="43017">
                  <c:v>1.0068416595458984E-3</c:v>
                </c:pt>
                <c:pt idx="43018">
                  <c:v>1.007080078125E-3</c:v>
                </c:pt>
                <c:pt idx="43019">
                  <c:v>1.007080078125E-3</c:v>
                </c:pt>
                <c:pt idx="43020">
                  <c:v>1.0068416595458984E-3</c:v>
                </c:pt>
                <c:pt idx="43021">
                  <c:v>1.007080078125E-3</c:v>
                </c:pt>
                <c:pt idx="43022">
                  <c:v>1.007080078125E-3</c:v>
                </c:pt>
                <c:pt idx="43023">
                  <c:v>1.0068416595458984E-3</c:v>
                </c:pt>
                <c:pt idx="43024">
                  <c:v>1.007080078125E-3</c:v>
                </c:pt>
                <c:pt idx="43025">
                  <c:v>1.007080078125E-3</c:v>
                </c:pt>
                <c:pt idx="43026">
                  <c:v>1.0068416595458984E-3</c:v>
                </c:pt>
                <c:pt idx="43027">
                  <c:v>1.007080078125E-3</c:v>
                </c:pt>
                <c:pt idx="43028">
                  <c:v>1.0080337524414063E-3</c:v>
                </c:pt>
                <c:pt idx="43029">
                  <c:v>1.0068416595458984E-3</c:v>
                </c:pt>
                <c:pt idx="43030">
                  <c:v>1.007080078125E-3</c:v>
                </c:pt>
                <c:pt idx="43031">
                  <c:v>1.007080078125E-3</c:v>
                </c:pt>
                <c:pt idx="43032">
                  <c:v>1.0068416595458984E-3</c:v>
                </c:pt>
                <c:pt idx="43033">
                  <c:v>1.007080078125E-3</c:v>
                </c:pt>
                <c:pt idx="43034">
                  <c:v>1.007080078125E-3</c:v>
                </c:pt>
                <c:pt idx="43035">
                  <c:v>1.0068416595458984E-3</c:v>
                </c:pt>
                <c:pt idx="43036">
                  <c:v>1.007080078125E-3</c:v>
                </c:pt>
                <c:pt idx="43037">
                  <c:v>1.007080078125E-3</c:v>
                </c:pt>
                <c:pt idx="43038">
                  <c:v>1.0068416595458984E-3</c:v>
                </c:pt>
                <c:pt idx="43039">
                  <c:v>1.007080078125E-3</c:v>
                </c:pt>
                <c:pt idx="43040">
                  <c:v>1.0080337524414063E-3</c:v>
                </c:pt>
                <c:pt idx="43041">
                  <c:v>1.007080078125E-3</c:v>
                </c:pt>
                <c:pt idx="43042">
                  <c:v>1.0068416595458984E-3</c:v>
                </c:pt>
                <c:pt idx="43043">
                  <c:v>1.007080078125E-3</c:v>
                </c:pt>
                <c:pt idx="43044">
                  <c:v>1.007080078125E-3</c:v>
                </c:pt>
                <c:pt idx="43045">
                  <c:v>1.0068416595458984E-3</c:v>
                </c:pt>
                <c:pt idx="43046">
                  <c:v>1.007080078125E-3</c:v>
                </c:pt>
                <c:pt idx="43047">
                  <c:v>1.007080078125E-3</c:v>
                </c:pt>
                <c:pt idx="43048">
                  <c:v>1.0068416595458984E-3</c:v>
                </c:pt>
                <c:pt idx="43049">
                  <c:v>1.007080078125E-3</c:v>
                </c:pt>
                <c:pt idx="43050">
                  <c:v>1.007080078125E-3</c:v>
                </c:pt>
                <c:pt idx="43051">
                  <c:v>1.0068416595458984E-3</c:v>
                </c:pt>
                <c:pt idx="43052">
                  <c:v>1.007080078125E-3</c:v>
                </c:pt>
                <c:pt idx="43053">
                  <c:v>1.0080337524414063E-3</c:v>
                </c:pt>
                <c:pt idx="43054">
                  <c:v>1.0068416595458984E-3</c:v>
                </c:pt>
                <c:pt idx="43055">
                  <c:v>1.007080078125E-3</c:v>
                </c:pt>
                <c:pt idx="43056">
                  <c:v>1.007080078125E-3</c:v>
                </c:pt>
                <c:pt idx="43057">
                  <c:v>1.0068416595458984E-3</c:v>
                </c:pt>
                <c:pt idx="43058">
                  <c:v>1.007080078125E-3</c:v>
                </c:pt>
                <c:pt idx="43059">
                  <c:v>1.007080078125E-3</c:v>
                </c:pt>
                <c:pt idx="43060">
                  <c:v>1.0068416595458984E-3</c:v>
                </c:pt>
                <c:pt idx="43061">
                  <c:v>1.007080078125E-3</c:v>
                </c:pt>
                <c:pt idx="43062">
                  <c:v>1.007080078125E-3</c:v>
                </c:pt>
                <c:pt idx="43063">
                  <c:v>1.0068416595458984E-3</c:v>
                </c:pt>
                <c:pt idx="43064">
                  <c:v>1.007080078125E-3</c:v>
                </c:pt>
                <c:pt idx="43065">
                  <c:v>1.0080337524414063E-3</c:v>
                </c:pt>
                <c:pt idx="43066">
                  <c:v>1.007080078125E-3</c:v>
                </c:pt>
                <c:pt idx="43067">
                  <c:v>1.0068416595458984E-3</c:v>
                </c:pt>
                <c:pt idx="43068">
                  <c:v>1.007080078125E-3</c:v>
                </c:pt>
                <c:pt idx="43069">
                  <c:v>1.007080078125E-3</c:v>
                </c:pt>
                <c:pt idx="43070">
                  <c:v>1.0068416595458984E-3</c:v>
                </c:pt>
                <c:pt idx="43071">
                  <c:v>1.007080078125E-3</c:v>
                </c:pt>
                <c:pt idx="43072">
                  <c:v>1.007080078125E-3</c:v>
                </c:pt>
                <c:pt idx="43073">
                  <c:v>1.0068416595458984E-3</c:v>
                </c:pt>
                <c:pt idx="43074">
                  <c:v>1.007080078125E-3</c:v>
                </c:pt>
                <c:pt idx="43075">
                  <c:v>1.007080078125E-3</c:v>
                </c:pt>
                <c:pt idx="43076">
                  <c:v>1.0068416595458984E-3</c:v>
                </c:pt>
                <c:pt idx="43077">
                  <c:v>1.0080337524414063E-3</c:v>
                </c:pt>
                <c:pt idx="43078">
                  <c:v>1.007080078125E-3</c:v>
                </c:pt>
                <c:pt idx="43079">
                  <c:v>1.0068416595458984E-3</c:v>
                </c:pt>
                <c:pt idx="43080">
                  <c:v>1.007080078125E-3</c:v>
                </c:pt>
                <c:pt idx="43081">
                  <c:v>1.007080078125E-3</c:v>
                </c:pt>
                <c:pt idx="43082">
                  <c:v>1.0068416595458984E-3</c:v>
                </c:pt>
                <c:pt idx="43083">
                  <c:v>1.007080078125E-3</c:v>
                </c:pt>
                <c:pt idx="43084">
                  <c:v>1.007080078125E-3</c:v>
                </c:pt>
                <c:pt idx="43085">
                  <c:v>1.0068416595458984E-3</c:v>
                </c:pt>
                <c:pt idx="43086">
                  <c:v>1.007080078125E-3</c:v>
                </c:pt>
                <c:pt idx="43087">
                  <c:v>1.007080078125E-3</c:v>
                </c:pt>
                <c:pt idx="43088">
                  <c:v>1.0068416595458984E-3</c:v>
                </c:pt>
                <c:pt idx="43089">
                  <c:v>1.007080078125E-3</c:v>
                </c:pt>
                <c:pt idx="43090">
                  <c:v>1.0080337524414063E-3</c:v>
                </c:pt>
                <c:pt idx="43091">
                  <c:v>1.007080078125E-3</c:v>
                </c:pt>
                <c:pt idx="43092">
                  <c:v>1.0068416595458984E-3</c:v>
                </c:pt>
                <c:pt idx="43093">
                  <c:v>1.007080078125E-3</c:v>
                </c:pt>
                <c:pt idx="43094">
                  <c:v>1.007080078125E-3</c:v>
                </c:pt>
                <c:pt idx="43095">
                  <c:v>1.0068416595458984E-3</c:v>
                </c:pt>
                <c:pt idx="43096">
                  <c:v>1.007080078125E-3</c:v>
                </c:pt>
                <c:pt idx="43097">
                  <c:v>1.007080078125E-3</c:v>
                </c:pt>
                <c:pt idx="43098">
                  <c:v>1.0068416595458984E-3</c:v>
                </c:pt>
                <c:pt idx="43099">
                  <c:v>1.007080078125E-3</c:v>
                </c:pt>
                <c:pt idx="43100">
                  <c:v>1.007080078125E-3</c:v>
                </c:pt>
                <c:pt idx="43101">
                  <c:v>1.0068416595458984E-3</c:v>
                </c:pt>
                <c:pt idx="43102">
                  <c:v>1.0080337524414063E-3</c:v>
                </c:pt>
                <c:pt idx="43103">
                  <c:v>1.007080078125E-3</c:v>
                </c:pt>
                <c:pt idx="43104">
                  <c:v>1.0068416595458984E-3</c:v>
                </c:pt>
                <c:pt idx="43105">
                  <c:v>1.007080078125E-3</c:v>
                </c:pt>
                <c:pt idx="43106">
                  <c:v>1.007080078125E-3</c:v>
                </c:pt>
                <c:pt idx="43107">
                  <c:v>1.0068416595458984E-3</c:v>
                </c:pt>
                <c:pt idx="43108">
                  <c:v>1.007080078125E-3</c:v>
                </c:pt>
                <c:pt idx="43109">
                  <c:v>1.007080078125E-3</c:v>
                </c:pt>
                <c:pt idx="43110">
                  <c:v>1.0068416595458984E-3</c:v>
                </c:pt>
                <c:pt idx="43111">
                  <c:v>1.007080078125E-3</c:v>
                </c:pt>
                <c:pt idx="43112">
                  <c:v>1.007080078125E-3</c:v>
                </c:pt>
                <c:pt idx="43113">
                  <c:v>1.0068416595458984E-3</c:v>
                </c:pt>
                <c:pt idx="43114">
                  <c:v>1.007080078125E-3</c:v>
                </c:pt>
                <c:pt idx="43115">
                  <c:v>1.0080337524414063E-3</c:v>
                </c:pt>
                <c:pt idx="43116">
                  <c:v>1.007080078125E-3</c:v>
                </c:pt>
                <c:pt idx="43117">
                  <c:v>1.0068416595458984E-3</c:v>
                </c:pt>
                <c:pt idx="43118">
                  <c:v>1.007080078125E-3</c:v>
                </c:pt>
                <c:pt idx="43119">
                  <c:v>1.007080078125E-3</c:v>
                </c:pt>
                <c:pt idx="43120">
                  <c:v>1.0068416595458984E-3</c:v>
                </c:pt>
                <c:pt idx="43121">
                  <c:v>1.007080078125E-3</c:v>
                </c:pt>
                <c:pt idx="43122">
                  <c:v>1.007080078125E-3</c:v>
                </c:pt>
                <c:pt idx="43123">
                  <c:v>1.0068416595458984E-3</c:v>
                </c:pt>
                <c:pt idx="43124">
                  <c:v>1.007080078125E-3</c:v>
                </c:pt>
                <c:pt idx="43125">
                  <c:v>1.007080078125E-3</c:v>
                </c:pt>
                <c:pt idx="43126">
                  <c:v>1.0068416595458984E-3</c:v>
                </c:pt>
                <c:pt idx="43127">
                  <c:v>1.0080337524414063E-3</c:v>
                </c:pt>
                <c:pt idx="43128">
                  <c:v>1.007080078125E-3</c:v>
                </c:pt>
                <c:pt idx="43129">
                  <c:v>1.0068416595458984E-3</c:v>
                </c:pt>
                <c:pt idx="43130">
                  <c:v>1.007080078125E-3</c:v>
                </c:pt>
                <c:pt idx="43131">
                  <c:v>1.007080078125E-3</c:v>
                </c:pt>
                <c:pt idx="43132">
                  <c:v>1.0068416595458984E-3</c:v>
                </c:pt>
                <c:pt idx="43133">
                  <c:v>1.007080078125E-3</c:v>
                </c:pt>
                <c:pt idx="43134">
                  <c:v>1.007080078125E-3</c:v>
                </c:pt>
                <c:pt idx="43135">
                  <c:v>1.0068416595458984E-3</c:v>
                </c:pt>
                <c:pt idx="43136">
                  <c:v>1.007080078125E-3</c:v>
                </c:pt>
                <c:pt idx="43137">
                  <c:v>1.007080078125E-3</c:v>
                </c:pt>
                <c:pt idx="43138">
                  <c:v>1.0068416595458984E-3</c:v>
                </c:pt>
                <c:pt idx="43139">
                  <c:v>1.007080078125E-3</c:v>
                </c:pt>
                <c:pt idx="43140">
                  <c:v>1.0080337524414063E-3</c:v>
                </c:pt>
                <c:pt idx="43141">
                  <c:v>1.007080078125E-3</c:v>
                </c:pt>
                <c:pt idx="43142">
                  <c:v>1.0068416595458984E-3</c:v>
                </c:pt>
                <c:pt idx="43143">
                  <c:v>1.007080078125E-3</c:v>
                </c:pt>
                <c:pt idx="43144">
                  <c:v>1.007080078125E-3</c:v>
                </c:pt>
                <c:pt idx="43145">
                  <c:v>1.0068416595458984E-3</c:v>
                </c:pt>
                <c:pt idx="43146">
                  <c:v>1.007080078125E-3</c:v>
                </c:pt>
                <c:pt idx="43147">
                  <c:v>1.007080078125E-3</c:v>
                </c:pt>
                <c:pt idx="43148">
                  <c:v>1.0068416595458984E-3</c:v>
                </c:pt>
                <c:pt idx="43149">
                  <c:v>1.007080078125E-3</c:v>
                </c:pt>
                <c:pt idx="43150">
                  <c:v>1.007080078125E-3</c:v>
                </c:pt>
                <c:pt idx="43151">
                  <c:v>1.0068416595458984E-3</c:v>
                </c:pt>
                <c:pt idx="43152">
                  <c:v>1.0080337524414063E-3</c:v>
                </c:pt>
                <c:pt idx="43153">
                  <c:v>1.007080078125E-3</c:v>
                </c:pt>
                <c:pt idx="43154">
                  <c:v>1.0068416595458984E-3</c:v>
                </c:pt>
                <c:pt idx="43155">
                  <c:v>4.0280818939208984E-3</c:v>
                </c:pt>
                <c:pt idx="43156">
                  <c:v>1.007080078125E-3</c:v>
                </c:pt>
                <c:pt idx="43157">
                  <c:v>1.0068416595458984E-3</c:v>
                </c:pt>
                <c:pt idx="43158">
                  <c:v>1.007080078125E-3</c:v>
                </c:pt>
                <c:pt idx="43159">
                  <c:v>1.007080078125E-3</c:v>
                </c:pt>
                <c:pt idx="43160">
                  <c:v>1.0068416595458984E-3</c:v>
                </c:pt>
                <c:pt idx="43161">
                  <c:v>1.007080078125E-3</c:v>
                </c:pt>
                <c:pt idx="43162">
                  <c:v>1.0080337524414063E-3</c:v>
                </c:pt>
                <c:pt idx="43163">
                  <c:v>1.007080078125E-3</c:v>
                </c:pt>
                <c:pt idx="43164">
                  <c:v>1.0068416595458984E-3</c:v>
                </c:pt>
                <c:pt idx="43165">
                  <c:v>1.007080078125E-3</c:v>
                </c:pt>
                <c:pt idx="43166">
                  <c:v>1.007080078125E-3</c:v>
                </c:pt>
                <c:pt idx="43167">
                  <c:v>1.0068416595458984E-3</c:v>
                </c:pt>
                <c:pt idx="43168">
                  <c:v>1.007080078125E-3</c:v>
                </c:pt>
                <c:pt idx="43169">
                  <c:v>1.007080078125E-3</c:v>
                </c:pt>
                <c:pt idx="43170">
                  <c:v>1.0068416595458984E-3</c:v>
                </c:pt>
                <c:pt idx="43171">
                  <c:v>1.007080078125E-3</c:v>
                </c:pt>
                <c:pt idx="43172">
                  <c:v>1.007080078125E-3</c:v>
                </c:pt>
                <c:pt idx="43173">
                  <c:v>1.0068416595458984E-3</c:v>
                </c:pt>
                <c:pt idx="43174">
                  <c:v>1.0080337524414063E-3</c:v>
                </c:pt>
                <c:pt idx="43175">
                  <c:v>1.007080078125E-3</c:v>
                </c:pt>
                <c:pt idx="43176">
                  <c:v>1.0068416595458984E-3</c:v>
                </c:pt>
                <c:pt idx="43177">
                  <c:v>1.007080078125E-3</c:v>
                </c:pt>
                <c:pt idx="43178">
                  <c:v>1.007080078125E-3</c:v>
                </c:pt>
                <c:pt idx="43179">
                  <c:v>1.0068416595458984E-3</c:v>
                </c:pt>
                <c:pt idx="43180">
                  <c:v>1.007080078125E-3</c:v>
                </c:pt>
                <c:pt idx="43181">
                  <c:v>1.007080078125E-3</c:v>
                </c:pt>
                <c:pt idx="43182">
                  <c:v>1.0068416595458984E-3</c:v>
                </c:pt>
                <c:pt idx="43183">
                  <c:v>1.007080078125E-3</c:v>
                </c:pt>
                <c:pt idx="43184">
                  <c:v>1.007080078125E-3</c:v>
                </c:pt>
                <c:pt idx="43185">
                  <c:v>1.0068416595458984E-3</c:v>
                </c:pt>
                <c:pt idx="43186">
                  <c:v>1.007080078125E-3</c:v>
                </c:pt>
                <c:pt idx="43187">
                  <c:v>1.0080337524414063E-3</c:v>
                </c:pt>
                <c:pt idx="43188">
                  <c:v>1.007080078125E-3</c:v>
                </c:pt>
                <c:pt idx="43189">
                  <c:v>1.0068416595458984E-3</c:v>
                </c:pt>
                <c:pt idx="43190">
                  <c:v>1.007080078125E-3</c:v>
                </c:pt>
                <c:pt idx="43191">
                  <c:v>1.007080078125E-3</c:v>
                </c:pt>
                <c:pt idx="43192">
                  <c:v>1.0068416595458984E-3</c:v>
                </c:pt>
                <c:pt idx="43193">
                  <c:v>1.007080078125E-3</c:v>
                </c:pt>
                <c:pt idx="43194">
                  <c:v>1.007080078125E-3</c:v>
                </c:pt>
                <c:pt idx="43195">
                  <c:v>1.0068416595458984E-3</c:v>
                </c:pt>
                <c:pt idx="43196">
                  <c:v>1.007080078125E-3</c:v>
                </c:pt>
                <c:pt idx="43197">
                  <c:v>1.007080078125E-3</c:v>
                </c:pt>
                <c:pt idx="43198">
                  <c:v>1.0068416595458984E-3</c:v>
                </c:pt>
                <c:pt idx="43199">
                  <c:v>1.0080337524414063E-3</c:v>
                </c:pt>
                <c:pt idx="43200">
                  <c:v>1.007080078125E-3</c:v>
                </c:pt>
                <c:pt idx="43201">
                  <c:v>1.0068416595458984E-3</c:v>
                </c:pt>
                <c:pt idx="43202">
                  <c:v>1.007080078125E-3</c:v>
                </c:pt>
                <c:pt idx="43203">
                  <c:v>1.007080078125E-3</c:v>
                </c:pt>
                <c:pt idx="43204">
                  <c:v>1.0068416595458984E-3</c:v>
                </c:pt>
                <c:pt idx="43205">
                  <c:v>1.007080078125E-3</c:v>
                </c:pt>
                <c:pt idx="43206">
                  <c:v>1.007080078125E-3</c:v>
                </c:pt>
                <c:pt idx="43207">
                  <c:v>1.0068416595458984E-3</c:v>
                </c:pt>
                <c:pt idx="43208">
                  <c:v>1.007080078125E-3</c:v>
                </c:pt>
                <c:pt idx="43209">
                  <c:v>1.007080078125E-3</c:v>
                </c:pt>
                <c:pt idx="43210">
                  <c:v>1.0068416595458984E-3</c:v>
                </c:pt>
                <c:pt idx="43211">
                  <c:v>1.007080078125E-3</c:v>
                </c:pt>
                <c:pt idx="43212">
                  <c:v>1.0080337524414063E-3</c:v>
                </c:pt>
                <c:pt idx="43213">
                  <c:v>1.007080078125E-3</c:v>
                </c:pt>
                <c:pt idx="43214">
                  <c:v>1.0068416595458984E-3</c:v>
                </c:pt>
                <c:pt idx="43215">
                  <c:v>1.007080078125E-3</c:v>
                </c:pt>
                <c:pt idx="43216">
                  <c:v>1.007080078125E-3</c:v>
                </c:pt>
                <c:pt idx="43217">
                  <c:v>1.0068416595458984E-3</c:v>
                </c:pt>
                <c:pt idx="43218">
                  <c:v>1.007080078125E-3</c:v>
                </c:pt>
                <c:pt idx="43219">
                  <c:v>1.007080078125E-3</c:v>
                </c:pt>
                <c:pt idx="43220">
                  <c:v>1.0068416595458984E-3</c:v>
                </c:pt>
                <c:pt idx="43221">
                  <c:v>1.007080078125E-3</c:v>
                </c:pt>
                <c:pt idx="43222">
                  <c:v>1.007080078125E-3</c:v>
                </c:pt>
                <c:pt idx="43223">
                  <c:v>1.0068416595458984E-3</c:v>
                </c:pt>
                <c:pt idx="43224">
                  <c:v>1.0080337524414063E-3</c:v>
                </c:pt>
                <c:pt idx="43225">
                  <c:v>1.007080078125E-3</c:v>
                </c:pt>
                <c:pt idx="43226">
                  <c:v>1.0068416595458984E-3</c:v>
                </c:pt>
                <c:pt idx="43227">
                  <c:v>1.007080078125E-3</c:v>
                </c:pt>
                <c:pt idx="43228">
                  <c:v>1.007080078125E-3</c:v>
                </c:pt>
                <c:pt idx="43229">
                  <c:v>1.0068416595458984E-3</c:v>
                </c:pt>
                <c:pt idx="43230">
                  <c:v>1.007080078125E-3</c:v>
                </c:pt>
                <c:pt idx="43231">
                  <c:v>1.007080078125E-3</c:v>
                </c:pt>
                <c:pt idx="43232">
                  <c:v>1.0068416595458984E-3</c:v>
                </c:pt>
                <c:pt idx="43233">
                  <c:v>1.007080078125E-3</c:v>
                </c:pt>
                <c:pt idx="43234">
                  <c:v>1.007080078125E-3</c:v>
                </c:pt>
                <c:pt idx="43235">
                  <c:v>1.0068416595458984E-3</c:v>
                </c:pt>
                <c:pt idx="43236">
                  <c:v>1.007080078125E-3</c:v>
                </c:pt>
                <c:pt idx="43237">
                  <c:v>1.0080337524414063E-3</c:v>
                </c:pt>
                <c:pt idx="43238">
                  <c:v>1.007080078125E-3</c:v>
                </c:pt>
                <c:pt idx="43239">
                  <c:v>1.0068416595458984E-3</c:v>
                </c:pt>
                <c:pt idx="43240">
                  <c:v>1.007080078125E-3</c:v>
                </c:pt>
                <c:pt idx="43241">
                  <c:v>1.007080078125E-3</c:v>
                </c:pt>
                <c:pt idx="43242">
                  <c:v>1.0068416595458984E-3</c:v>
                </c:pt>
                <c:pt idx="43243">
                  <c:v>1.007080078125E-3</c:v>
                </c:pt>
                <c:pt idx="43244">
                  <c:v>1.007080078125E-3</c:v>
                </c:pt>
                <c:pt idx="43245">
                  <c:v>1.0068416595458984E-3</c:v>
                </c:pt>
                <c:pt idx="43246">
                  <c:v>1.007080078125E-3</c:v>
                </c:pt>
                <c:pt idx="43247">
                  <c:v>1.007080078125E-3</c:v>
                </c:pt>
                <c:pt idx="43248">
                  <c:v>1.0068416595458984E-3</c:v>
                </c:pt>
                <c:pt idx="43249">
                  <c:v>1.0080337524414063E-3</c:v>
                </c:pt>
                <c:pt idx="43250">
                  <c:v>1.007080078125E-3</c:v>
                </c:pt>
                <c:pt idx="43251">
                  <c:v>1.0068416595458984E-3</c:v>
                </c:pt>
                <c:pt idx="43252">
                  <c:v>1.007080078125E-3</c:v>
                </c:pt>
                <c:pt idx="43253">
                  <c:v>1.007080078125E-3</c:v>
                </c:pt>
                <c:pt idx="43254">
                  <c:v>1.0068416595458984E-3</c:v>
                </c:pt>
                <c:pt idx="43255">
                  <c:v>1.007080078125E-3</c:v>
                </c:pt>
                <c:pt idx="43256">
                  <c:v>1.007080078125E-3</c:v>
                </c:pt>
                <c:pt idx="43257">
                  <c:v>1.0068416595458984E-3</c:v>
                </c:pt>
                <c:pt idx="43258">
                  <c:v>1.007080078125E-3</c:v>
                </c:pt>
                <c:pt idx="43259">
                  <c:v>1.007080078125E-3</c:v>
                </c:pt>
                <c:pt idx="43260">
                  <c:v>1.0068416595458984E-3</c:v>
                </c:pt>
                <c:pt idx="43261">
                  <c:v>1.007080078125E-3</c:v>
                </c:pt>
                <c:pt idx="43262">
                  <c:v>1.0080337524414063E-3</c:v>
                </c:pt>
                <c:pt idx="43263">
                  <c:v>1.007080078125E-3</c:v>
                </c:pt>
                <c:pt idx="43264">
                  <c:v>1.0068416595458984E-3</c:v>
                </c:pt>
                <c:pt idx="43265">
                  <c:v>1.007080078125E-3</c:v>
                </c:pt>
                <c:pt idx="43266">
                  <c:v>1.007080078125E-3</c:v>
                </c:pt>
                <c:pt idx="43267">
                  <c:v>1.0068416595458984E-3</c:v>
                </c:pt>
                <c:pt idx="43268">
                  <c:v>1.007080078125E-3</c:v>
                </c:pt>
                <c:pt idx="43269">
                  <c:v>1.007080078125E-3</c:v>
                </c:pt>
                <c:pt idx="43270">
                  <c:v>1.0068416595458984E-3</c:v>
                </c:pt>
                <c:pt idx="43271">
                  <c:v>1.007080078125E-3</c:v>
                </c:pt>
                <c:pt idx="43272">
                  <c:v>1.007080078125E-3</c:v>
                </c:pt>
                <c:pt idx="43273">
                  <c:v>1.0068416595458984E-3</c:v>
                </c:pt>
                <c:pt idx="43274">
                  <c:v>1.0080337524414063E-3</c:v>
                </c:pt>
                <c:pt idx="43275">
                  <c:v>1.007080078125E-3</c:v>
                </c:pt>
                <c:pt idx="43276">
                  <c:v>1.0068416595458984E-3</c:v>
                </c:pt>
                <c:pt idx="43277">
                  <c:v>1.007080078125E-3</c:v>
                </c:pt>
                <c:pt idx="43278">
                  <c:v>1.007080078125E-3</c:v>
                </c:pt>
                <c:pt idx="43279">
                  <c:v>1.0068416595458984E-3</c:v>
                </c:pt>
                <c:pt idx="43280">
                  <c:v>1.007080078125E-3</c:v>
                </c:pt>
                <c:pt idx="43281">
                  <c:v>1.007080078125E-3</c:v>
                </c:pt>
                <c:pt idx="43282">
                  <c:v>1.0068416595458984E-3</c:v>
                </c:pt>
                <c:pt idx="43283">
                  <c:v>1.007080078125E-3</c:v>
                </c:pt>
                <c:pt idx="43284">
                  <c:v>1.007080078125E-3</c:v>
                </c:pt>
                <c:pt idx="43285">
                  <c:v>1.0068416595458984E-3</c:v>
                </c:pt>
                <c:pt idx="43286">
                  <c:v>1.007080078125E-3</c:v>
                </c:pt>
                <c:pt idx="43287">
                  <c:v>1.0080337524414063E-3</c:v>
                </c:pt>
                <c:pt idx="43288">
                  <c:v>1.007080078125E-3</c:v>
                </c:pt>
                <c:pt idx="43289">
                  <c:v>1.0068416595458984E-3</c:v>
                </c:pt>
                <c:pt idx="43290">
                  <c:v>1.007080078125E-3</c:v>
                </c:pt>
                <c:pt idx="43291">
                  <c:v>1.007080078125E-3</c:v>
                </c:pt>
                <c:pt idx="43292">
                  <c:v>1.0068416595458984E-3</c:v>
                </c:pt>
                <c:pt idx="43293">
                  <c:v>1.007080078125E-3</c:v>
                </c:pt>
                <c:pt idx="43294">
                  <c:v>1.007080078125E-3</c:v>
                </c:pt>
                <c:pt idx="43295">
                  <c:v>1.0068416595458984E-3</c:v>
                </c:pt>
                <c:pt idx="43296">
                  <c:v>1.007080078125E-3</c:v>
                </c:pt>
                <c:pt idx="43297">
                  <c:v>1.0068416595458984E-3</c:v>
                </c:pt>
                <c:pt idx="43298">
                  <c:v>1.007080078125E-3</c:v>
                </c:pt>
                <c:pt idx="43299">
                  <c:v>1.0080337524414063E-3</c:v>
                </c:pt>
                <c:pt idx="43300">
                  <c:v>1.007080078125E-3</c:v>
                </c:pt>
                <c:pt idx="43301">
                  <c:v>1.0068416595458984E-3</c:v>
                </c:pt>
                <c:pt idx="43302">
                  <c:v>1.007080078125E-3</c:v>
                </c:pt>
                <c:pt idx="43303">
                  <c:v>1.007080078125E-3</c:v>
                </c:pt>
                <c:pt idx="43304">
                  <c:v>1.0068416595458984E-3</c:v>
                </c:pt>
                <c:pt idx="43305">
                  <c:v>1.007080078125E-3</c:v>
                </c:pt>
                <c:pt idx="43306">
                  <c:v>1.007080078125E-3</c:v>
                </c:pt>
                <c:pt idx="43307">
                  <c:v>1.0068416595458984E-3</c:v>
                </c:pt>
                <c:pt idx="43308">
                  <c:v>1.007080078125E-3</c:v>
                </c:pt>
                <c:pt idx="43309">
                  <c:v>1.007080078125E-3</c:v>
                </c:pt>
                <c:pt idx="43310">
                  <c:v>1.0068416595458984E-3</c:v>
                </c:pt>
                <c:pt idx="43311">
                  <c:v>1.007080078125E-3</c:v>
                </c:pt>
                <c:pt idx="43312">
                  <c:v>1.0080337524414063E-3</c:v>
                </c:pt>
                <c:pt idx="43313">
                  <c:v>1.007080078125E-3</c:v>
                </c:pt>
                <c:pt idx="43314">
                  <c:v>1.0068416595458984E-3</c:v>
                </c:pt>
                <c:pt idx="43315">
                  <c:v>1.007080078125E-3</c:v>
                </c:pt>
                <c:pt idx="43316">
                  <c:v>1.007080078125E-3</c:v>
                </c:pt>
                <c:pt idx="43317">
                  <c:v>1.0068416595458984E-3</c:v>
                </c:pt>
                <c:pt idx="43318">
                  <c:v>1.007080078125E-3</c:v>
                </c:pt>
                <c:pt idx="43319">
                  <c:v>1.0068416595458984E-3</c:v>
                </c:pt>
                <c:pt idx="43320">
                  <c:v>1.007080078125E-3</c:v>
                </c:pt>
                <c:pt idx="43321">
                  <c:v>1.007080078125E-3</c:v>
                </c:pt>
                <c:pt idx="43322">
                  <c:v>1.0068416595458984E-3</c:v>
                </c:pt>
                <c:pt idx="43323">
                  <c:v>1.007080078125E-3</c:v>
                </c:pt>
                <c:pt idx="43324">
                  <c:v>1.0080337524414063E-3</c:v>
                </c:pt>
                <c:pt idx="43325">
                  <c:v>1.007080078125E-3</c:v>
                </c:pt>
                <c:pt idx="43326">
                  <c:v>1.0068416595458984E-3</c:v>
                </c:pt>
                <c:pt idx="43327">
                  <c:v>1.007080078125E-3</c:v>
                </c:pt>
                <c:pt idx="43328">
                  <c:v>1.007080078125E-3</c:v>
                </c:pt>
                <c:pt idx="43329">
                  <c:v>1.0068416595458984E-3</c:v>
                </c:pt>
                <c:pt idx="43330">
                  <c:v>1.007080078125E-3</c:v>
                </c:pt>
                <c:pt idx="43331">
                  <c:v>1.007080078125E-3</c:v>
                </c:pt>
                <c:pt idx="43332">
                  <c:v>1.0068416595458984E-3</c:v>
                </c:pt>
                <c:pt idx="43333">
                  <c:v>1.007080078125E-3</c:v>
                </c:pt>
                <c:pt idx="43334">
                  <c:v>1.007080078125E-3</c:v>
                </c:pt>
                <c:pt idx="43335">
                  <c:v>1.0068416595458984E-3</c:v>
                </c:pt>
                <c:pt idx="43336">
                  <c:v>1.007080078125E-3</c:v>
                </c:pt>
                <c:pt idx="43337">
                  <c:v>1.0080337524414063E-3</c:v>
                </c:pt>
                <c:pt idx="43338">
                  <c:v>1.007080078125E-3</c:v>
                </c:pt>
                <c:pt idx="43339">
                  <c:v>1.0068416595458984E-3</c:v>
                </c:pt>
                <c:pt idx="43340">
                  <c:v>1.007080078125E-3</c:v>
                </c:pt>
                <c:pt idx="43341">
                  <c:v>1.0068416595458984E-3</c:v>
                </c:pt>
                <c:pt idx="43342">
                  <c:v>1.007080078125E-3</c:v>
                </c:pt>
                <c:pt idx="43343">
                  <c:v>1.007080078125E-3</c:v>
                </c:pt>
                <c:pt idx="43344">
                  <c:v>1.0068416595458984E-3</c:v>
                </c:pt>
                <c:pt idx="43345">
                  <c:v>1.007080078125E-3</c:v>
                </c:pt>
                <c:pt idx="43346">
                  <c:v>1.007080078125E-3</c:v>
                </c:pt>
                <c:pt idx="43347">
                  <c:v>1.0068416595458984E-3</c:v>
                </c:pt>
                <c:pt idx="43348">
                  <c:v>1.007080078125E-3</c:v>
                </c:pt>
                <c:pt idx="43349">
                  <c:v>1.0080337524414063E-3</c:v>
                </c:pt>
                <c:pt idx="43350">
                  <c:v>1.007080078125E-3</c:v>
                </c:pt>
                <c:pt idx="43351">
                  <c:v>1.0068416595458984E-3</c:v>
                </c:pt>
                <c:pt idx="43352">
                  <c:v>1.007080078125E-3</c:v>
                </c:pt>
                <c:pt idx="43353">
                  <c:v>1.007080078125E-3</c:v>
                </c:pt>
                <c:pt idx="43354">
                  <c:v>1.0068416595458984E-3</c:v>
                </c:pt>
                <c:pt idx="43355">
                  <c:v>1.007080078125E-3</c:v>
                </c:pt>
                <c:pt idx="43356">
                  <c:v>1.007080078125E-3</c:v>
                </c:pt>
                <c:pt idx="43357">
                  <c:v>1.0068416595458984E-3</c:v>
                </c:pt>
                <c:pt idx="43358">
                  <c:v>1.007080078125E-3</c:v>
                </c:pt>
                <c:pt idx="43359">
                  <c:v>1.007080078125E-3</c:v>
                </c:pt>
                <c:pt idx="43360">
                  <c:v>1.0068416595458984E-3</c:v>
                </c:pt>
                <c:pt idx="43361">
                  <c:v>1.007080078125E-3</c:v>
                </c:pt>
                <c:pt idx="43362">
                  <c:v>1.0080337524414063E-3</c:v>
                </c:pt>
                <c:pt idx="43363">
                  <c:v>1.0068416595458984E-3</c:v>
                </c:pt>
                <c:pt idx="43364">
                  <c:v>1.007080078125E-3</c:v>
                </c:pt>
                <c:pt idx="43365">
                  <c:v>1.007080078125E-3</c:v>
                </c:pt>
                <c:pt idx="43366">
                  <c:v>1.0068416595458984E-3</c:v>
                </c:pt>
                <c:pt idx="43367">
                  <c:v>1.007080078125E-3</c:v>
                </c:pt>
                <c:pt idx="43368">
                  <c:v>1.007080078125E-3</c:v>
                </c:pt>
                <c:pt idx="43369">
                  <c:v>1.0068416595458984E-3</c:v>
                </c:pt>
                <c:pt idx="43370">
                  <c:v>1.007080078125E-3</c:v>
                </c:pt>
                <c:pt idx="43371">
                  <c:v>1.007080078125E-3</c:v>
                </c:pt>
                <c:pt idx="43372">
                  <c:v>1.0068416595458984E-3</c:v>
                </c:pt>
                <c:pt idx="43373">
                  <c:v>1.007080078125E-3</c:v>
                </c:pt>
                <c:pt idx="43374">
                  <c:v>1.0080337524414063E-3</c:v>
                </c:pt>
                <c:pt idx="43375">
                  <c:v>1.007080078125E-3</c:v>
                </c:pt>
                <c:pt idx="43376">
                  <c:v>1.0068416595458984E-3</c:v>
                </c:pt>
                <c:pt idx="43377">
                  <c:v>1.007080078125E-3</c:v>
                </c:pt>
                <c:pt idx="43378">
                  <c:v>1.007080078125E-3</c:v>
                </c:pt>
                <c:pt idx="43379">
                  <c:v>1.0068416595458984E-3</c:v>
                </c:pt>
                <c:pt idx="43380">
                  <c:v>1.007080078125E-3</c:v>
                </c:pt>
                <c:pt idx="43381">
                  <c:v>1.007080078125E-3</c:v>
                </c:pt>
                <c:pt idx="43382">
                  <c:v>1.0068416595458984E-3</c:v>
                </c:pt>
                <c:pt idx="43383">
                  <c:v>1.007080078125E-3</c:v>
                </c:pt>
                <c:pt idx="43384">
                  <c:v>1.007080078125E-3</c:v>
                </c:pt>
                <c:pt idx="43385">
                  <c:v>1.0068416595458984E-3</c:v>
                </c:pt>
                <c:pt idx="43386">
                  <c:v>1.007080078125E-3</c:v>
                </c:pt>
                <c:pt idx="43387">
                  <c:v>1.0080337524414063E-3</c:v>
                </c:pt>
                <c:pt idx="43388">
                  <c:v>1.0068416595458984E-3</c:v>
                </c:pt>
                <c:pt idx="43389">
                  <c:v>1.007080078125E-3</c:v>
                </c:pt>
                <c:pt idx="43390">
                  <c:v>1.007080078125E-3</c:v>
                </c:pt>
                <c:pt idx="43391">
                  <c:v>1.0068416595458984E-3</c:v>
                </c:pt>
                <c:pt idx="43392">
                  <c:v>1.007080078125E-3</c:v>
                </c:pt>
                <c:pt idx="43393">
                  <c:v>1.007080078125E-3</c:v>
                </c:pt>
                <c:pt idx="43394">
                  <c:v>1.0068416595458984E-3</c:v>
                </c:pt>
                <c:pt idx="43395">
                  <c:v>1.007080078125E-3</c:v>
                </c:pt>
                <c:pt idx="43396">
                  <c:v>1.007080078125E-3</c:v>
                </c:pt>
                <c:pt idx="43397">
                  <c:v>1.0068416595458984E-3</c:v>
                </c:pt>
                <c:pt idx="43398">
                  <c:v>1.007080078125E-3</c:v>
                </c:pt>
                <c:pt idx="43399">
                  <c:v>1.0080337524414063E-3</c:v>
                </c:pt>
                <c:pt idx="43400">
                  <c:v>1.007080078125E-3</c:v>
                </c:pt>
                <c:pt idx="43401">
                  <c:v>1.0068416595458984E-3</c:v>
                </c:pt>
                <c:pt idx="43402">
                  <c:v>1.007080078125E-3</c:v>
                </c:pt>
                <c:pt idx="43403">
                  <c:v>1.007080078125E-3</c:v>
                </c:pt>
                <c:pt idx="43404">
                  <c:v>1.0068416595458984E-3</c:v>
                </c:pt>
                <c:pt idx="43405">
                  <c:v>1.007080078125E-3</c:v>
                </c:pt>
                <c:pt idx="43406">
                  <c:v>1.007080078125E-3</c:v>
                </c:pt>
                <c:pt idx="43407">
                  <c:v>1.0068416595458984E-3</c:v>
                </c:pt>
                <c:pt idx="43408">
                  <c:v>1.007080078125E-3</c:v>
                </c:pt>
                <c:pt idx="43409">
                  <c:v>1.007080078125E-3</c:v>
                </c:pt>
                <c:pt idx="43410">
                  <c:v>1.0068416595458984E-3</c:v>
                </c:pt>
                <c:pt idx="43411">
                  <c:v>1.007080078125E-3</c:v>
                </c:pt>
                <c:pt idx="43412">
                  <c:v>1.0080337524414063E-3</c:v>
                </c:pt>
                <c:pt idx="43413">
                  <c:v>1.0068416595458984E-3</c:v>
                </c:pt>
                <c:pt idx="43414">
                  <c:v>1.007080078125E-3</c:v>
                </c:pt>
                <c:pt idx="43415">
                  <c:v>1.007080078125E-3</c:v>
                </c:pt>
                <c:pt idx="43416">
                  <c:v>1.0068416595458984E-3</c:v>
                </c:pt>
                <c:pt idx="43417">
                  <c:v>1.007080078125E-3</c:v>
                </c:pt>
                <c:pt idx="43418">
                  <c:v>1.007080078125E-3</c:v>
                </c:pt>
                <c:pt idx="43419">
                  <c:v>1.0068416595458984E-3</c:v>
                </c:pt>
                <c:pt idx="43420">
                  <c:v>1.007080078125E-3</c:v>
                </c:pt>
                <c:pt idx="43421">
                  <c:v>1.007080078125E-3</c:v>
                </c:pt>
                <c:pt idx="43422">
                  <c:v>1.0068416595458984E-3</c:v>
                </c:pt>
                <c:pt idx="43423">
                  <c:v>1.007080078125E-3</c:v>
                </c:pt>
                <c:pt idx="43424">
                  <c:v>1.0080337524414063E-3</c:v>
                </c:pt>
                <c:pt idx="43425">
                  <c:v>1.007080078125E-3</c:v>
                </c:pt>
                <c:pt idx="43426">
                  <c:v>1.0068416595458984E-3</c:v>
                </c:pt>
                <c:pt idx="43427">
                  <c:v>1.007080078125E-3</c:v>
                </c:pt>
                <c:pt idx="43428">
                  <c:v>1.007080078125E-3</c:v>
                </c:pt>
                <c:pt idx="43429">
                  <c:v>1.0068416595458984E-3</c:v>
                </c:pt>
                <c:pt idx="43430">
                  <c:v>1.007080078125E-3</c:v>
                </c:pt>
                <c:pt idx="43431">
                  <c:v>1.007080078125E-3</c:v>
                </c:pt>
                <c:pt idx="43432">
                  <c:v>1.0068416595458984E-3</c:v>
                </c:pt>
                <c:pt idx="43433">
                  <c:v>1.007080078125E-3</c:v>
                </c:pt>
                <c:pt idx="43434">
                  <c:v>1.007080078125E-3</c:v>
                </c:pt>
                <c:pt idx="43435">
                  <c:v>1.0068416595458984E-3</c:v>
                </c:pt>
                <c:pt idx="43436">
                  <c:v>1.007080078125E-3</c:v>
                </c:pt>
                <c:pt idx="43437">
                  <c:v>1.0080337524414063E-3</c:v>
                </c:pt>
                <c:pt idx="43438">
                  <c:v>1.0068416595458984E-3</c:v>
                </c:pt>
                <c:pt idx="43439">
                  <c:v>1.007080078125E-3</c:v>
                </c:pt>
                <c:pt idx="43440">
                  <c:v>1.007080078125E-3</c:v>
                </c:pt>
                <c:pt idx="43441">
                  <c:v>1.0068416595458984E-3</c:v>
                </c:pt>
                <c:pt idx="43442">
                  <c:v>1.007080078125E-3</c:v>
                </c:pt>
                <c:pt idx="43443">
                  <c:v>1.007080078125E-3</c:v>
                </c:pt>
                <c:pt idx="43444">
                  <c:v>1.0068416595458984E-3</c:v>
                </c:pt>
                <c:pt idx="43445">
                  <c:v>1.007080078125E-3</c:v>
                </c:pt>
                <c:pt idx="43446">
                  <c:v>1.007080078125E-3</c:v>
                </c:pt>
                <c:pt idx="43447">
                  <c:v>1.0068416595458984E-3</c:v>
                </c:pt>
                <c:pt idx="43448">
                  <c:v>1.007080078125E-3</c:v>
                </c:pt>
                <c:pt idx="43449">
                  <c:v>1.0080337524414063E-3</c:v>
                </c:pt>
                <c:pt idx="43450">
                  <c:v>1.007080078125E-3</c:v>
                </c:pt>
                <c:pt idx="43451">
                  <c:v>1.0068416595458984E-3</c:v>
                </c:pt>
                <c:pt idx="43452">
                  <c:v>1.007080078125E-3</c:v>
                </c:pt>
                <c:pt idx="43453">
                  <c:v>1.007080078125E-3</c:v>
                </c:pt>
                <c:pt idx="43454">
                  <c:v>1.0068416595458984E-3</c:v>
                </c:pt>
                <c:pt idx="43455">
                  <c:v>1.007080078125E-3</c:v>
                </c:pt>
                <c:pt idx="43456">
                  <c:v>1.007080078125E-3</c:v>
                </c:pt>
                <c:pt idx="43457">
                  <c:v>1.0068416595458984E-3</c:v>
                </c:pt>
                <c:pt idx="43458">
                  <c:v>1.007080078125E-3</c:v>
                </c:pt>
                <c:pt idx="43459">
                  <c:v>1.007080078125E-3</c:v>
                </c:pt>
                <c:pt idx="43460">
                  <c:v>1.0068416595458984E-3</c:v>
                </c:pt>
                <c:pt idx="43461">
                  <c:v>1.007080078125E-3</c:v>
                </c:pt>
                <c:pt idx="43462">
                  <c:v>1.0080337524414063E-3</c:v>
                </c:pt>
                <c:pt idx="43463">
                  <c:v>1.0068416595458984E-3</c:v>
                </c:pt>
                <c:pt idx="43464">
                  <c:v>1.007080078125E-3</c:v>
                </c:pt>
                <c:pt idx="43465">
                  <c:v>1.007080078125E-3</c:v>
                </c:pt>
                <c:pt idx="43466">
                  <c:v>1.0068416595458984E-3</c:v>
                </c:pt>
                <c:pt idx="43467">
                  <c:v>1.007080078125E-3</c:v>
                </c:pt>
                <c:pt idx="43468">
                  <c:v>1.007080078125E-3</c:v>
                </c:pt>
                <c:pt idx="43469">
                  <c:v>1.0068416595458984E-3</c:v>
                </c:pt>
                <c:pt idx="43470">
                  <c:v>1.007080078125E-3</c:v>
                </c:pt>
                <c:pt idx="43471">
                  <c:v>1.007080078125E-3</c:v>
                </c:pt>
                <c:pt idx="43472">
                  <c:v>1.0068416595458984E-3</c:v>
                </c:pt>
                <c:pt idx="43473">
                  <c:v>1.007080078125E-3</c:v>
                </c:pt>
                <c:pt idx="43474">
                  <c:v>1.0080337524414063E-3</c:v>
                </c:pt>
                <c:pt idx="43475">
                  <c:v>1.007080078125E-3</c:v>
                </c:pt>
                <c:pt idx="43476">
                  <c:v>1.0068416595458984E-3</c:v>
                </c:pt>
                <c:pt idx="43477">
                  <c:v>1.007080078125E-3</c:v>
                </c:pt>
                <c:pt idx="43478">
                  <c:v>1.007080078125E-3</c:v>
                </c:pt>
                <c:pt idx="43479">
                  <c:v>1.0068416595458984E-3</c:v>
                </c:pt>
                <c:pt idx="43480">
                  <c:v>1.007080078125E-3</c:v>
                </c:pt>
                <c:pt idx="43481">
                  <c:v>1.007080078125E-3</c:v>
                </c:pt>
                <c:pt idx="43482">
                  <c:v>1.0068416595458984E-3</c:v>
                </c:pt>
                <c:pt idx="43483">
                  <c:v>1.007080078125E-3</c:v>
                </c:pt>
                <c:pt idx="43484">
                  <c:v>1.007080078125E-3</c:v>
                </c:pt>
                <c:pt idx="43485">
                  <c:v>1.0068416595458984E-3</c:v>
                </c:pt>
                <c:pt idx="43486">
                  <c:v>1.007080078125E-3</c:v>
                </c:pt>
                <c:pt idx="43487">
                  <c:v>1.0080337524414063E-3</c:v>
                </c:pt>
                <c:pt idx="43488">
                  <c:v>1.0068416595458984E-3</c:v>
                </c:pt>
                <c:pt idx="43489">
                  <c:v>1.007080078125E-3</c:v>
                </c:pt>
                <c:pt idx="43490">
                  <c:v>1.007080078125E-3</c:v>
                </c:pt>
                <c:pt idx="43491">
                  <c:v>1.0068416595458984E-3</c:v>
                </c:pt>
                <c:pt idx="43492">
                  <c:v>1.007080078125E-3</c:v>
                </c:pt>
                <c:pt idx="43493">
                  <c:v>1.007080078125E-3</c:v>
                </c:pt>
                <c:pt idx="43494">
                  <c:v>1.0068416595458984E-3</c:v>
                </c:pt>
                <c:pt idx="43495">
                  <c:v>1.007080078125E-3</c:v>
                </c:pt>
                <c:pt idx="43496">
                  <c:v>1.007080078125E-3</c:v>
                </c:pt>
                <c:pt idx="43497">
                  <c:v>1.0068416595458984E-3</c:v>
                </c:pt>
                <c:pt idx="43498">
                  <c:v>1.007080078125E-3</c:v>
                </c:pt>
                <c:pt idx="43499">
                  <c:v>1.0080337524414063E-3</c:v>
                </c:pt>
                <c:pt idx="43500">
                  <c:v>1.007080078125E-3</c:v>
                </c:pt>
                <c:pt idx="43501">
                  <c:v>1.0068416595458984E-3</c:v>
                </c:pt>
                <c:pt idx="43502">
                  <c:v>1.007080078125E-3</c:v>
                </c:pt>
                <c:pt idx="43503">
                  <c:v>1.007080078125E-3</c:v>
                </c:pt>
                <c:pt idx="43504">
                  <c:v>1.0068416595458984E-3</c:v>
                </c:pt>
                <c:pt idx="43505">
                  <c:v>1.007080078125E-3</c:v>
                </c:pt>
                <c:pt idx="43506">
                  <c:v>1.007080078125E-3</c:v>
                </c:pt>
                <c:pt idx="43507">
                  <c:v>1.0068416595458984E-3</c:v>
                </c:pt>
                <c:pt idx="43508">
                  <c:v>1.007080078125E-3</c:v>
                </c:pt>
                <c:pt idx="43509">
                  <c:v>1.007080078125E-3</c:v>
                </c:pt>
                <c:pt idx="43510">
                  <c:v>1.0068416595458984E-3</c:v>
                </c:pt>
                <c:pt idx="43511">
                  <c:v>1.007080078125E-3</c:v>
                </c:pt>
                <c:pt idx="43512">
                  <c:v>1.0080337524414063E-3</c:v>
                </c:pt>
                <c:pt idx="43513">
                  <c:v>1.0068416595458984E-3</c:v>
                </c:pt>
                <c:pt idx="43514">
                  <c:v>1.007080078125E-3</c:v>
                </c:pt>
                <c:pt idx="43515">
                  <c:v>1.007080078125E-3</c:v>
                </c:pt>
                <c:pt idx="43516">
                  <c:v>1.0068416595458984E-3</c:v>
                </c:pt>
                <c:pt idx="43517">
                  <c:v>1.007080078125E-3</c:v>
                </c:pt>
                <c:pt idx="43518">
                  <c:v>1.007080078125E-3</c:v>
                </c:pt>
                <c:pt idx="43519">
                  <c:v>1.0068416595458984E-3</c:v>
                </c:pt>
                <c:pt idx="43520">
                  <c:v>1.007080078125E-3</c:v>
                </c:pt>
                <c:pt idx="43521">
                  <c:v>1.007080078125E-3</c:v>
                </c:pt>
                <c:pt idx="43522">
                  <c:v>1.0068416595458984E-3</c:v>
                </c:pt>
                <c:pt idx="43523">
                  <c:v>1.007080078125E-3</c:v>
                </c:pt>
                <c:pt idx="43524">
                  <c:v>1.0080337524414063E-3</c:v>
                </c:pt>
                <c:pt idx="43525">
                  <c:v>1.007080078125E-3</c:v>
                </c:pt>
                <c:pt idx="43526">
                  <c:v>1.0068416595458984E-3</c:v>
                </c:pt>
                <c:pt idx="43527">
                  <c:v>1.007080078125E-3</c:v>
                </c:pt>
                <c:pt idx="43528">
                  <c:v>1.007080078125E-3</c:v>
                </c:pt>
                <c:pt idx="43529">
                  <c:v>1.0068416595458984E-3</c:v>
                </c:pt>
                <c:pt idx="43530">
                  <c:v>1.007080078125E-3</c:v>
                </c:pt>
                <c:pt idx="43531">
                  <c:v>1.007080078125E-3</c:v>
                </c:pt>
                <c:pt idx="43532">
                  <c:v>1.0068416595458984E-3</c:v>
                </c:pt>
                <c:pt idx="43533">
                  <c:v>1.007080078125E-3</c:v>
                </c:pt>
                <c:pt idx="43534">
                  <c:v>1.007080078125E-3</c:v>
                </c:pt>
                <c:pt idx="43535">
                  <c:v>1.0068416595458984E-3</c:v>
                </c:pt>
                <c:pt idx="43536">
                  <c:v>1.007080078125E-3</c:v>
                </c:pt>
                <c:pt idx="43537">
                  <c:v>1.0080337524414063E-3</c:v>
                </c:pt>
                <c:pt idx="43538">
                  <c:v>1.0068416595458984E-3</c:v>
                </c:pt>
                <c:pt idx="43539">
                  <c:v>1.007080078125E-3</c:v>
                </c:pt>
                <c:pt idx="43540">
                  <c:v>1.007080078125E-3</c:v>
                </c:pt>
                <c:pt idx="43541">
                  <c:v>1.0068416595458984E-3</c:v>
                </c:pt>
                <c:pt idx="43542">
                  <c:v>1.007080078125E-3</c:v>
                </c:pt>
                <c:pt idx="43543">
                  <c:v>1.007080078125E-3</c:v>
                </c:pt>
                <c:pt idx="43544">
                  <c:v>1.0068416595458984E-3</c:v>
                </c:pt>
                <c:pt idx="43545">
                  <c:v>1.007080078125E-3</c:v>
                </c:pt>
                <c:pt idx="43546">
                  <c:v>1.007080078125E-3</c:v>
                </c:pt>
                <c:pt idx="43547">
                  <c:v>1.0068416595458984E-3</c:v>
                </c:pt>
                <c:pt idx="43548">
                  <c:v>1.007080078125E-3</c:v>
                </c:pt>
                <c:pt idx="43549">
                  <c:v>1.0080337524414063E-3</c:v>
                </c:pt>
                <c:pt idx="43550">
                  <c:v>1.007080078125E-3</c:v>
                </c:pt>
                <c:pt idx="43551">
                  <c:v>1.0068416595458984E-3</c:v>
                </c:pt>
                <c:pt idx="43552">
                  <c:v>1.007080078125E-3</c:v>
                </c:pt>
                <c:pt idx="43553">
                  <c:v>1.007080078125E-3</c:v>
                </c:pt>
                <c:pt idx="43554">
                  <c:v>1.0068416595458984E-3</c:v>
                </c:pt>
                <c:pt idx="43555">
                  <c:v>1.007080078125E-3</c:v>
                </c:pt>
                <c:pt idx="43556">
                  <c:v>1.007080078125E-3</c:v>
                </c:pt>
                <c:pt idx="43557">
                  <c:v>1.0068416595458984E-3</c:v>
                </c:pt>
                <c:pt idx="43558">
                  <c:v>1.007080078125E-3</c:v>
                </c:pt>
                <c:pt idx="43559">
                  <c:v>1.007080078125E-3</c:v>
                </c:pt>
                <c:pt idx="43560">
                  <c:v>1.0068416595458984E-3</c:v>
                </c:pt>
                <c:pt idx="43561">
                  <c:v>1.007080078125E-3</c:v>
                </c:pt>
                <c:pt idx="43562">
                  <c:v>1.0080337524414063E-3</c:v>
                </c:pt>
                <c:pt idx="43563">
                  <c:v>1.0068416595458984E-3</c:v>
                </c:pt>
                <c:pt idx="43564">
                  <c:v>1.007080078125E-3</c:v>
                </c:pt>
                <c:pt idx="43565">
                  <c:v>1.007080078125E-3</c:v>
                </c:pt>
                <c:pt idx="43566">
                  <c:v>1.0068416595458984E-3</c:v>
                </c:pt>
                <c:pt idx="43567">
                  <c:v>1.007080078125E-3</c:v>
                </c:pt>
                <c:pt idx="43568">
                  <c:v>1.007080078125E-3</c:v>
                </c:pt>
                <c:pt idx="43569">
                  <c:v>1.0068416595458984E-3</c:v>
                </c:pt>
                <c:pt idx="43570">
                  <c:v>1.007080078125E-3</c:v>
                </c:pt>
                <c:pt idx="43571">
                  <c:v>1.007080078125E-3</c:v>
                </c:pt>
                <c:pt idx="43572">
                  <c:v>1.0068416595458984E-3</c:v>
                </c:pt>
                <c:pt idx="43573">
                  <c:v>1.007080078125E-3</c:v>
                </c:pt>
                <c:pt idx="43574">
                  <c:v>1.0080337524414063E-3</c:v>
                </c:pt>
                <c:pt idx="43575">
                  <c:v>1.007080078125E-3</c:v>
                </c:pt>
                <c:pt idx="43576">
                  <c:v>1.0068416595458984E-3</c:v>
                </c:pt>
                <c:pt idx="43577">
                  <c:v>1.007080078125E-3</c:v>
                </c:pt>
                <c:pt idx="43578">
                  <c:v>1.007080078125E-3</c:v>
                </c:pt>
                <c:pt idx="43579">
                  <c:v>1.0068416595458984E-3</c:v>
                </c:pt>
                <c:pt idx="43580">
                  <c:v>1.007080078125E-3</c:v>
                </c:pt>
                <c:pt idx="43581">
                  <c:v>1.007080078125E-3</c:v>
                </c:pt>
                <c:pt idx="43582">
                  <c:v>1.0068416595458984E-3</c:v>
                </c:pt>
                <c:pt idx="43583">
                  <c:v>1.007080078125E-3</c:v>
                </c:pt>
                <c:pt idx="43584">
                  <c:v>1.007080078125E-3</c:v>
                </c:pt>
                <c:pt idx="43585">
                  <c:v>1.0068416595458984E-3</c:v>
                </c:pt>
                <c:pt idx="43586">
                  <c:v>1.0080337524414063E-3</c:v>
                </c:pt>
                <c:pt idx="43587">
                  <c:v>1.007080078125E-3</c:v>
                </c:pt>
                <c:pt idx="43588">
                  <c:v>1.0068416595458984E-3</c:v>
                </c:pt>
                <c:pt idx="43589">
                  <c:v>1.007080078125E-3</c:v>
                </c:pt>
                <c:pt idx="43590">
                  <c:v>1.007080078125E-3</c:v>
                </c:pt>
                <c:pt idx="43591">
                  <c:v>1.0068416595458984E-3</c:v>
                </c:pt>
                <c:pt idx="43592">
                  <c:v>1.007080078125E-3</c:v>
                </c:pt>
                <c:pt idx="43593">
                  <c:v>1.007080078125E-3</c:v>
                </c:pt>
                <c:pt idx="43594">
                  <c:v>1.0068416595458984E-3</c:v>
                </c:pt>
                <c:pt idx="43595">
                  <c:v>1.007080078125E-3</c:v>
                </c:pt>
                <c:pt idx="43596">
                  <c:v>1.007080078125E-3</c:v>
                </c:pt>
                <c:pt idx="43597">
                  <c:v>1.0068416595458984E-3</c:v>
                </c:pt>
                <c:pt idx="43598">
                  <c:v>1.007080078125E-3</c:v>
                </c:pt>
                <c:pt idx="43599">
                  <c:v>1.0080337524414063E-3</c:v>
                </c:pt>
                <c:pt idx="43600">
                  <c:v>1.007080078125E-3</c:v>
                </c:pt>
                <c:pt idx="43601">
                  <c:v>1.0068416595458984E-3</c:v>
                </c:pt>
                <c:pt idx="43602">
                  <c:v>1.007080078125E-3</c:v>
                </c:pt>
                <c:pt idx="43603">
                  <c:v>1.007080078125E-3</c:v>
                </c:pt>
                <c:pt idx="43604">
                  <c:v>1.0068416595458984E-3</c:v>
                </c:pt>
                <c:pt idx="43605">
                  <c:v>1.007080078125E-3</c:v>
                </c:pt>
                <c:pt idx="43606">
                  <c:v>1.007080078125E-3</c:v>
                </c:pt>
                <c:pt idx="43607">
                  <c:v>1.0068416595458984E-3</c:v>
                </c:pt>
                <c:pt idx="43608">
                  <c:v>1.007080078125E-3</c:v>
                </c:pt>
                <c:pt idx="43609">
                  <c:v>1.007080078125E-3</c:v>
                </c:pt>
                <c:pt idx="43610">
                  <c:v>1.0068416595458984E-3</c:v>
                </c:pt>
                <c:pt idx="43611">
                  <c:v>1.0080337524414063E-3</c:v>
                </c:pt>
                <c:pt idx="43612">
                  <c:v>1.007080078125E-3</c:v>
                </c:pt>
                <c:pt idx="43613">
                  <c:v>1.0068416595458984E-3</c:v>
                </c:pt>
                <c:pt idx="43614">
                  <c:v>1.007080078125E-3</c:v>
                </c:pt>
                <c:pt idx="43615">
                  <c:v>1.007080078125E-3</c:v>
                </c:pt>
                <c:pt idx="43616">
                  <c:v>1.0068416595458984E-3</c:v>
                </c:pt>
                <c:pt idx="43617">
                  <c:v>1.007080078125E-3</c:v>
                </c:pt>
                <c:pt idx="43618">
                  <c:v>1.007080078125E-3</c:v>
                </c:pt>
                <c:pt idx="43619">
                  <c:v>1.0068416595458984E-3</c:v>
                </c:pt>
                <c:pt idx="43620">
                  <c:v>1.007080078125E-3</c:v>
                </c:pt>
                <c:pt idx="43621">
                  <c:v>1.007080078125E-3</c:v>
                </c:pt>
                <c:pt idx="43622">
                  <c:v>1.0068416595458984E-3</c:v>
                </c:pt>
                <c:pt idx="43623">
                  <c:v>1.007080078125E-3</c:v>
                </c:pt>
                <c:pt idx="43624">
                  <c:v>1.0080337524414063E-3</c:v>
                </c:pt>
                <c:pt idx="43625">
                  <c:v>1.007080078125E-3</c:v>
                </c:pt>
                <c:pt idx="43626">
                  <c:v>1.0068416595458984E-3</c:v>
                </c:pt>
                <c:pt idx="43627">
                  <c:v>1.007080078125E-3</c:v>
                </c:pt>
                <c:pt idx="43628">
                  <c:v>1.007080078125E-3</c:v>
                </c:pt>
                <c:pt idx="43629">
                  <c:v>1.0068416595458984E-3</c:v>
                </c:pt>
                <c:pt idx="43630">
                  <c:v>1.007080078125E-3</c:v>
                </c:pt>
                <c:pt idx="43631">
                  <c:v>1.007080078125E-3</c:v>
                </c:pt>
                <c:pt idx="43632">
                  <c:v>1.0068416595458984E-3</c:v>
                </c:pt>
                <c:pt idx="43633">
                  <c:v>1.007080078125E-3</c:v>
                </c:pt>
                <c:pt idx="43634">
                  <c:v>1.007080078125E-3</c:v>
                </c:pt>
                <c:pt idx="43635">
                  <c:v>1.0068416595458984E-3</c:v>
                </c:pt>
                <c:pt idx="43636">
                  <c:v>1.0080337524414063E-3</c:v>
                </c:pt>
                <c:pt idx="43637">
                  <c:v>1.007080078125E-3</c:v>
                </c:pt>
                <c:pt idx="43638">
                  <c:v>1.0068416595458984E-3</c:v>
                </c:pt>
                <c:pt idx="43639">
                  <c:v>1.007080078125E-3</c:v>
                </c:pt>
                <c:pt idx="43640">
                  <c:v>1.007080078125E-3</c:v>
                </c:pt>
                <c:pt idx="43641">
                  <c:v>1.0068416595458984E-3</c:v>
                </c:pt>
                <c:pt idx="43642">
                  <c:v>1.007080078125E-3</c:v>
                </c:pt>
                <c:pt idx="43643">
                  <c:v>1.007080078125E-3</c:v>
                </c:pt>
                <c:pt idx="43644">
                  <c:v>1.0068416595458984E-3</c:v>
                </c:pt>
                <c:pt idx="43645">
                  <c:v>1.007080078125E-3</c:v>
                </c:pt>
                <c:pt idx="43646">
                  <c:v>1.007080078125E-3</c:v>
                </c:pt>
                <c:pt idx="43647">
                  <c:v>1.0068416595458984E-3</c:v>
                </c:pt>
                <c:pt idx="43648">
                  <c:v>1.007080078125E-3</c:v>
                </c:pt>
                <c:pt idx="43649">
                  <c:v>1.0080337524414063E-3</c:v>
                </c:pt>
                <c:pt idx="43650">
                  <c:v>1.007080078125E-3</c:v>
                </c:pt>
                <c:pt idx="43651">
                  <c:v>1.0068416595458984E-3</c:v>
                </c:pt>
                <c:pt idx="43652">
                  <c:v>1.007080078125E-3</c:v>
                </c:pt>
                <c:pt idx="43653">
                  <c:v>1.007080078125E-3</c:v>
                </c:pt>
                <c:pt idx="43654">
                  <c:v>1.0068416595458984E-3</c:v>
                </c:pt>
                <c:pt idx="43655">
                  <c:v>1.007080078125E-3</c:v>
                </c:pt>
                <c:pt idx="43656">
                  <c:v>1.007080078125E-3</c:v>
                </c:pt>
                <c:pt idx="43657">
                  <c:v>1.0068416595458984E-3</c:v>
                </c:pt>
                <c:pt idx="43658">
                  <c:v>1.007080078125E-3</c:v>
                </c:pt>
                <c:pt idx="43659">
                  <c:v>1.007080078125E-3</c:v>
                </c:pt>
                <c:pt idx="43660">
                  <c:v>1.0068416595458984E-3</c:v>
                </c:pt>
                <c:pt idx="43661">
                  <c:v>1.0080337524414063E-3</c:v>
                </c:pt>
                <c:pt idx="43662">
                  <c:v>1.007080078125E-3</c:v>
                </c:pt>
                <c:pt idx="43663">
                  <c:v>1.0068416595458984E-3</c:v>
                </c:pt>
                <c:pt idx="43664">
                  <c:v>1.007080078125E-3</c:v>
                </c:pt>
                <c:pt idx="43665">
                  <c:v>1.007080078125E-3</c:v>
                </c:pt>
                <c:pt idx="43666">
                  <c:v>1.0068416595458984E-3</c:v>
                </c:pt>
                <c:pt idx="43667">
                  <c:v>1.007080078125E-3</c:v>
                </c:pt>
                <c:pt idx="43668">
                  <c:v>1.007080078125E-3</c:v>
                </c:pt>
                <c:pt idx="43669">
                  <c:v>1.0068416595458984E-3</c:v>
                </c:pt>
                <c:pt idx="43670">
                  <c:v>1.007080078125E-3</c:v>
                </c:pt>
                <c:pt idx="43671">
                  <c:v>1.007080078125E-3</c:v>
                </c:pt>
                <c:pt idx="43672">
                  <c:v>1.0068416595458984E-3</c:v>
                </c:pt>
                <c:pt idx="43673">
                  <c:v>1.007080078125E-3</c:v>
                </c:pt>
                <c:pt idx="43674">
                  <c:v>1.0080337524414063E-3</c:v>
                </c:pt>
                <c:pt idx="43675">
                  <c:v>1.007080078125E-3</c:v>
                </c:pt>
                <c:pt idx="43676">
                  <c:v>1.0068416595458984E-3</c:v>
                </c:pt>
                <c:pt idx="43677">
                  <c:v>1.007080078125E-3</c:v>
                </c:pt>
                <c:pt idx="43678">
                  <c:v>1.007080078125E-3</c:v>
                </c:pt>
                <c:pt idx="43679">
                  <c:v>1.0068416595458984E-3</c:v>
                </c:pt>
                <c:pt idx="43680">
                  <c:v>1.007080078125E-3</c:v>
                </c:pt>
                <c:pt idx="43681">
                  <c:v>1.007080078125E-3</c:v>
                </c:pt>
                <c:pt idx="43682">
                  <c:v>1.0068416595458984E-3</c:v>
                </c:pt>
                <c:pt idx="43683">
                  <c:v>1.007080078125E-3</c:v>
                </c:pt>
                <c:pt idx="43684">
                  <c:v>1.007080078125E-3</c:v>
                </c:pt>
                <c:pt idx="43685">
                  <c:v>1.0068416595458984E-3</c:v>
                </c:pt>
                <c:pt idx="43686">
                  <c:v>1.0080337524414063E-3</c:v>
                </c:pt>
                <c:pt idx="43687">
                  <c:v>1.007080078125E-3</c:v>
                </c:pt>
                <c:pt idx="43688">
                  <c:v>1.0068416595458984E-3</c:v>
                </c:pt>
                <c:pt idx="43689">
                  <c:v>1.007080078125E-3</c:v>
                </c:pt>
                <c:pt idx="43690">
                  <c:v>1.007080078125E-3</c:v>
                </c:pt>
                <c:pt idx="43691">
                  <c:v>1.0068416595458984E-3</c:v>
                </c:pt>
                <c:pt idx="43692">
                  <c:v>1.007080078125E-3</c:v>
                </c:pt>
                <c:pt idx="43693">
                  <c:v>1.007080078125E-3</c:v>
                </c:pt>
                <c:pt idx="43694">
                  <c:v>1.0068416595458984E-3</c:v>
                </c:pt>
                <c:pt idx="43695">
                  <c:v>1.007080078125E-3</c:v>
                </c:pt>
                <c:pt idx="43696">
                  <c:v>1.007080078125E-3</c:v>
                </c:pt>
                <c:pt idx="43697">
                  <c:v>1.0068416595458984E-3</c:v>
                </c:pt>
                <c:pt idx="43698">
                  <c:v>1.007080078125E-3</c:v>
                </c:pt>
                <c:pt idx="43699">
                  <c:v>1.0080337524414063E-3</c:v>
                </c:pt>
                <c:pt idx="43700">
                  <c:v>1.007080078125E-3</c:v>
                </c:pt>
                <c:pt idx="43701">
                  <c:v>1.0068416595458984E-3</c:v>
                </c:pt>
                <c:pt idx="43702">
                  <c:v>1.007080078125E-3</c:v>
                </c:pt>
                <c:pt idx="43703">
                  <c:v>1.007080078125E-3</c:v>
                </c:pt>
                <c:pt idx="43704">
                  <c:v>1.0068416595458984E-3</c:v>
                </c:pt>
                <c:pt idx="43705">
                  <c:v>1.007080078125E-3</c:v>
                </c:pt>
                <c:pt idx="43706">
                  <c:v>1.007080078125E-3</c:v>
                </c:pt>
                <c:pt idx="43707">
                  <c:v>1.0068416595458984E-3</c:v>
                </c:pt>
                <c:pt idx="43708">
                  <c:v>1.007080078125E-3</c:v>
                </c:pt>
                <c:pt idx="43709">
                  <c:v>1.007080078125E-3</c:v>
                </c:pt>
                <c:pt idx="43710">
                  <c:v>1.0068416595458984E-3</c:v>
                </c:pt>
                <c:pt idx="43711">
                  <c:v>1.0080337524414063E-3</c:v>
                </c:pt>
                <c:pt idx="43712">
                  <c:v>1.007080078125E-3</c:v>
                </c:pt>
                <c:pt idx="43713">
                  <c:v>1.0068416595458984E-3</c:v>
                </c:pt>
                <c:pt idx="43714">
                  <c:v>1.007080078125E-3</c:v>
                </c:pt>
                <c:pt idx="43715">
                  <c:v>1.007080078125E-3</c:v>
                </c:pt>
                <c:pt idx="43716">
                  <c:v>1.0068416595458984E-3</c:v>
                </c:pt>
                <c:pt idx="43717">
                  <c:v>1.007080078125E-3</c:v>
                </c:pt>
                <c:pt idx="43718">
                  <c:v>1.007080078125E-3</c:v>
                </c:pt>
                <c:pt idx="43719">
                  <c:v>1.0068416595458984E-3</c:v>
                </c:pt>
                <c:pt idx="43720">
                  <c:v>1.007080078125E-3</c:v>
                </c:pt>
                <c:pt idx="43721">
                  <c:v>1.007080078125E-3</c:v>
                </c:pt>
                <c:pt idx="43722">
                  <c:v>1.0068416595458984E-3</c:v>
                </c:pt>
                <c:pt idx="43723">
                  <c:v>1.007080078125E-3</c:v>
                </c:pt>
                <c:pt idx="43724">
                  <c:v>1.0080337524414063E-3</c:v>
                </c:pt>
                <c:pt idx="43725">
                  <c:v>1.007080078125E-3</c:v>
                </c:pt>
                <c:pt idx="43726">
                  <c:v>1.0068416595458984E-3</c:v>
                </c:pt>
                <c:pt idx="43727">
                  <c:v>1.007080078125E-3</c:v>
                </c:pt>
                <c:pt idx="43728">
                  <c:v>1.007080078125E-3</c:v>
                </c:pt>
                <c:pt idx="43729">
                  <c:v>1.0068416595458984E-3</c:v>
                </c:pt>
                <c:pt idx="43730">
                  <c:v>1.007080078125E-3</c:v>
                </c:pt>
                <c:pt idx="43731">
                  <c:v>1.007080078125E-3</c:v>
                </c:pt>
                <c:pt idx="43732">
                  <c:v>1.0068416595458984E-3</c:v>
                </c:pt>
                <c:pt idx="43733">
                  <c:v>1.007080078125E-3</c:v>
                </c:pt>
                <c:pt idx="43734">
                  <c:v>1.007080078125E-3</c:v>
                </c:pt>
                <c:pt idx="43735">
                  <c:v>1.0068416595458984E-3</c:v>
                </c:pt>
                <c:pt idx="43736">
                  <c:v>1.0080337524414063E-3</c:v>
                </c:pt>
                <c:pt idx="43737">
                  <c:v>1.007080078125E-3</c:v>
                </c:pt>
                <c:pt idx="43738">
                  <c:v>1.0068416595458984E-3</c:v>
                </c:pt>
                <c:pt idx="43739">
                  <c:v>1.007080078125E-3</c:v>
                </c:pt>
                <c:pt idx="43740">
                  <c:v>1.007080078125E-3</c:v>
                </c:pt>
                <c:pt idx="43741">
                  <c:v>1.0068416595458984E-3</c:v>
                </c:pt>
                <c:pt idx="43742">
                  <c:v>1.007080078125E-3</c:v>
                </c:pt>
                <c:pt idx="43743">
                  <c:v>1.007080078125E-3</c:v>
                </c:pt>
                <c:pt idx="43744">
                  <c:v>1.0068416595458984E-3</c:v>
                </c:pt>
                <c:pt idx="43745">
                  <c:v>1.007080078125E-3</c:v>
                </c:pt>
                <c:pt idx="43746">
                  <c:v>1.007080078125E-3</c:v>
                </c:pt>
                <c:pt idx="43747">
                  <c:v>1.0068416595458984E-3</c:v>
                </c:pt>
                <c:pt idx="43748">
                  <c:v>1.007080078125E-3</c:v>
                </c:pt>
                <c:pt idx="43749">
                  <c:v>1.0080337524414063E-3</c:v>
                </c:pt>
                <c:pt idx="43750">
                  <c:v>1.007080078125E-3</c:v>
                </c:pt>
                <c:pt idx="43751">
                  <c:v>1.0068416595458984E-3</c:v>
                </c:pt>
                <c:pt idx="43752">
                  <c:v>1.007080078125E-3</c:v>
                </c:pt>
                <c:pt idx="43753">
                  <c:v>1.007080078125E-3</c:v>
                </c:pt>
                <c:pt idx="43754">
                  <c:v>1.0068416595458984E-3</c:v>
                </c:pt>
                <c:pt idx="43755">
                  <c:v>1.007080078125E-3</c:v>
                </c:pt>
                <c:pt idx="43756">
                  <c:v>1.007080078125E-3</c:v>
                </c:pt>
                <c:pt idx="43757">
                  <c:v>1.0068416595458984E-3</c:v>
                </c:pt>
                <c:pt idx="43758">
                  <c:v>1.007080078125E-3</c:v>
                </c:pt>
                <c:pt idx="43759">
                  <c:v>1.007080078125E-3</c:v>
                </c:pt>
                <c:pt idx="43760">
                  <c:v>1.0068416595458984E-3</c:v>
                </c:pt>
                <c:pt idx="43761">
                  <c:v>1.0080337524414063E-3</c:v>
                </c:pt>
                <c:pt idx="43762">
                  <c:v>1.007080078125E-3</c:v>
                </c:pt>
                <c:pt idx="43763">
                  <c:v>1.0068416595458984E-3</c:v>
                </c:pt>
                <c:pt idx="43764">
                  <c:v>1.007080078125E-3</c:v>
                </c:pt>
                <c:pt idx="43765">
                  <c:v>1.007080078125E-3</c:v>
                </c:pt>
                <c:pt idx="43766">
                  <c:v>1.0068416595458984E-3</c:v>
                </c:pt>
                <c:pt idx="43767">
                  <c:v>1.007080078125E-3</c:v>
                </c:pt>
                <c:pt idx="43768">
                  <c:v>1.007080078125E-3</c:v>
                </c:pt>
                <c:pt idx="43769">
                  <c:v>1.0068416595458984E-3</c:v>
                </c:pt>
                <c:pt idx="43770">
                  <c:v>1.007080078125E-3</c:v>
                </c:pt>
                <c:pt idx="43771">
                  <c:v>1.007080078125E-3</c:v>
                </c:pt>
                <c:pt idx="43772">
                  <c:v>1.0068416595458984E-3</c:v>
                </c:pt>
                <c:pt idx="43773">
                  <c:v>1.007080078125E-3</c:v>
                </c:pt>
                <c:pt idx="43774">
                  <c:v>1.0080337524414063E-3</c:v>
                </c:pt>
                <c:pt idx="43775">
                  <c:v>1.007080078125E-3</c:v>
                </c:pt>
                <c:pt idx="43776">
                  <c:v>1.0068416595458984E-3</c:v>
                </c:pt>
                <c:pt idx="43777">
                  <c:v>1.007080078125E-3</c:v>
                </c:pt>
                <c:pt idx="43778">
                  <c:v>1.007080078125E-3</c:v>
                </c:pt>
                <c:pt idx="43779">
                  <c:v>1.0068416595458984E-3</c:v>
                </c:pt>
                <c:pt idx="43780">
                  <c:v>1.007080078125E-3</c:v>
                </c:pt>
                <c:pt idx="43781">
                  <c:v>2.0139217376708984E-3</c:v>
                </c:pt>
                <c:pt idx="43782">
                  <c:v>1.007080078125E-3</c:v>
                </c:pt>
                <c:pt idx="43783">
                  <c:v>1.007080078125E-3</c:v>
                </c:pt>
                <c:pt idx="43784">
                  <c:v>1.0068416595458984E-3</c:v>
                </c:pt>
                <c:pt idx="43785">
                  <c:v>1.0080337524414063E-3</c:v>
                </c:pt>
                <c:pt idx="43786">
                  <c:v>1.007080078125E-3</c:v>
                </c:pt>
                <c:pt idx="43787">
                  <c:v>1.0068416595458984E-3</c:v>
                </c:pt>
                <c:pt idx="43788">
                  <c:v>1.007080078125E-3</c:v>
                </c:pt>
                <c:pt idx="43789">
                  <c:v>1.007080078125E-3</c:v>
                </c:pt>
                <c:pt idx="43790">
                  <c:v>1.0068416595458984E-3</c:v>
                </c:pt>
                <c:pt idx="43791">
                  <c:v>1.007080078125E-3</c:v>
                </c:pt>
                <c:pt idx="43792">
                  <c:v>1.007080078125E-3</c:v>
                </c:pt>
                <c:pt idx="43793">
                  <c:v>1.0068416595458984E-3</c:v>
                </c:pt>
                <c:pt idx="43794">
                  <c:v>1.007080078125E-3</c:v>
                </c:pt>
                <c:pt idx="43795">
                  <c:v>1.007080078125E-3</c:v>
                </c:pt>
                <c:pt idx="43796">
                  <c:v>1.0068416595458984E-3</c:v>
                </c:pt>
                <c:pt idx="43797">
                  <c:v>1.007080078125E-3</c:v>
                </c:pt>
                <c:pt idx="43798">
                  <c:v>1.0080337524414063E-3</c:v>
                </c:pt>
                <c:pt idx="43799">
                  <c:v>1.007080078125E-3</c:v>
                </c:pt>
                <c:pt idx="43800">
                  <c:v>1.0068416595458984E-3</c:v>
                </c:pt>
                <c:pt idx="43801">
                  <c:v>1.007080078125E-3</c:v>
                </c:pt>
                <c:pt idx="43802">
                  <c:v>1.007080078125E-3</c:v>
                </c:pt>
                <c:pt idx="43803">
                  <c:v>4.0278434753417969E-3</c:v>
                </c:pt>
                <c:pt idx="43804">
                  <c:v>1.007080078125E-3</c:v>
                </c:pt>
                <c:pt idx="43805">
                  <c:v>1.0068416595458984E-3</c:v>
                </c:pt>
                <c:pt idx="43806">
                  <c:v>1.007080078125E-3</c:v>
                </c:pt>
                <c:pt idx="43807">
                  <c:v>1.0080337524414063E-3</c:v>
                </c:pt>
                <c:pt idx="43808">
                  <c:v>1.007080078125E-3</c:v>
                </c:pt>
                <c:pt idx="43809">
                  <c:v>1.0068416595458984E-3</c:v>
                </c:pt>
                <c:pt idx="43810">
                  <c:v>1.007080078125E-3</c:v>
                </c:pt>
                <c:pt idx="43811">
                  <c:v>1.007080078125E-3</c:v>
                </c:pt>
                <c:pt idx="43812">
                  <c:v>1.0068416595458984E-3</c:v>
                </c:pt>
                <c:pt idx="43813">
                  <c:v>1.007080078125E-3</c:v>
                </c:pt>
                <c:pt idx="43814">
                  <c:v>1.007080078125E-3</c:v>
                </c:pt>
                <c:pt idx="43815">
                  <c:v>1.0068416595458984E-3</c:v>
                </c:pt>
                <c:pt idx="43816">
                  <c:v>1.007080078125E-3</c:v>
                </c:pt>
                <c:pt idx="43817">
                  <c:v>1.007080078125E-3</c:v>
                </c:pt>
                <c:pt idx="43818">
                  <c:v>1.0068416595458984E-3</c:v>
                </c:pt>
                <c:pt idx="43819">
                  <c:v>1.007080078125E-3</c:v>
                </c:pt>
                <c:pt idx="43820">
                  <c:v>1.0080337524414063E-3</c:v>
                </c:pt>
                <c:pt idx="43821">
                  <c:v>1.007080078125E-3</c:v>
                </c:pt>
                <c:pt idx="43822">
                  <c:v>1.0068416595458984E-3</c:v>
                </c:pt>
                <c:pt idx="43823">
                  <c:v>1.007080078125E-3</c:v>
                </c:pt>
                <c:pt idx="43824">
                  <c:v>1.007080078125E-3</c:v>
                </c:pt>
                <c:pt idx="43825">
                  <c:v>1.0068416595458984E-3</c:v>
                </c:pt>
                <c:pt idx="43826">
                  <c:v>1.007080078125E-3</c:v>
                </c:pt>
                <c:pt idx="43827">
                  <c:v>1.0068416595458984E-3</c:v>
                </c:pt>
                <c:pt idx="43828">
                  <c:v>1.007080078125E-3</c:v>
                </c:pt>
                <c:pt idx="43829">
                  <c:v>1.007080078125E-3</c:v>
                </c:pt>
                <c:pt idx="43830">
                  <c:v>1.0068416595458984E-3</c:v>
                </c:pt>
                <c:pt idx="43831">
                  <c:v>1.007080078125E-3</c:v>
                </c:pt>
                <c:pt idx="43832">
                  <c:v>1.0080337524414063E-3</c:v>
                </c:pt>
                <c:pt idx="43833">
                  <c:v>1.007080078125E-3</c:v>
                </c:pt>
                <c:pt idx="43834">
                  <c:v>1.0068416595458984E-3</c:v>
                </c:pt>
                <c:pt idx="43835">
                  <c:v>1.007080078125E-3</c:v>
                </c:pt>
                <c:pt idx="43836">
                  <c:v>1.007080078125E-3</c:v>
                </c:pt>
                <c:pt idx="43837">
                  <c:v>1.0068416595458984E-3</c:v>
                </c:pt>
                <c:pt idx="43838">
                  <c:v>1.007080078125E-3</c:v>
                </c:pt>
                <c:pt idx="43839">
                  <c:v>1.007080078125E-3</c:v>
                </c:pt>
                <c:pt idx="43840">
                  <c:v>1.0068416595458984E-3</c:v>
                </c:pt>
                <c:pt idx="43841">
                  <c:v>1.007080078125E-3</c:v>
                </c:pt>
                <c:pt idx="43842">
                  <c:v>1.007080078125E-3</c:v>
                </c:pt>
                <c:pt idx="43843">
                  <c:v>1.0068416595458984E-3</c:v>
                </c:pt>
                <c:pt idx="43844">
                  <c:v>1.007080078125E-3</c:v>
                </c:pt>
                <c:pt idx="43845">
                  <c:v>1.0080337524414063E-3</c:v>
                </c:pt>
                <c:pt idx="43846">
                  <c:v>1.007080078125E-3</c:v>
                </c:pt>
                <c:pt idx="43847">
                  <c:v>1.0068416595458984E-3</c:v>
                </c:pt>
                <c:pt idx="43848">
                  <c:v>1.007080078125E-3</c:v>
                </c:pt>
                <c:pt idx="43849">
                  <c:v>1.0068416595458984E-3</c:v>
                </c:pt>
                <c:pt idx="43850">
                  <c:v>1.007080078125E-3</c:v>
                </c:pt>
                <c:pt idx="43851">
                  <c:v>1.007080078125E-3</c:v>
                </c:pt>
                <c:pt idx="43852">
                  <c:v>1.0068416595458984E-3</c:v>
                </c:pt>
                <c:pt idx="43853">
                  <c:v>1.007080078125E-3</c:v>
                </c:pt>
                <c:pt idx="43854">
                  <c:v>1.007080078125E-3</c:v>
                </c:pt>
                <c:pt idx="43855">
                  <c:v>1.0068416595458984E-3</c:v>
                </c:pt>
                <c:pt idx="43856">
                  <c:v>1.007080078125E-3</c:v>
                </c:pt>
                <c:pt idx="43857">
                  <c:v>1.0080337524414063E-3</c:v>
                </c:pt>
                <c:pt idx="43858">
                  <c:v>1.007080078125E-3</c:v>
                </c:pt>
                <c:pt idx="43859">
                  <c:v>1.0068416595458984E-3</c:v>
                </c:pt>
                <c:pt idx="43860">
                  <c:v>1.007080078125E-3</c:v>
                </c:pt>
                <c:pt idx="43861">
                  <c:v>1.007080078125E-3</c:v>
                </c:pt>
                <c:pt idx="43862">
                  <c:v>1.0068416595458984E-3</c:v>
                </c:pt>
                <c:pt idx="43863">
                  <c:v>1.007080078125E-3</c:v>
                </c:pt>
                <c:pt idx="43864">
                  <c:v>1.007080078125E-3</c:v>
                </c:pt>
                <c:pt idx="43865">
                  <c:v>1.0068416595458984E-3</c:v>
                </c:pt>
                <c:pt idx="43866">
                  <c:v>1.007080078125E-3</c:v>
                </c:pt>
                <c:pt idx="43867">
                  <c:v>1.007080078125E-3</c:v>
                </c:pt>
                <c:pt idx="43868">
                  <c:v>1.0068416595458984E-3</c:v>
                </c:pt>
                <c:pt idx="43869">
                  <c:v>1.007080078125E-3</c:v>
                </c:pt>
                <c:pt idx="43870">
                  <c:v>1.0080337524414063E-3</c:v>
                </c:pt>
                <c:pt idx="43871">
                  <c:v>1.0068416595458984E-3</c:v>
                </c:pt>
                <c:pt idx="43872">
                  <c:v>1.007080078125E-3</c:v>
                </c:pt>
                <c:pt idx="43873">
                  <c:v>1.007080078125E-3</c:v>
                </c:pt>
                <c:pt idx="43874">
                  <c:v>1.0068416595458984E-3</c:v>
                </c:pt>
                <c:pt idx="43875">
                  <c:v>1.007080078125E-3</c:v>
                </c:pt>
                <c:pt idx="43876">
                  <c:v>2.0139217376708984E-3</c:v>
                </c:pt>
                <c:pt idx="43877">
                  <c:v>1.007080078125E-3</c:v>
                </c:pt>
                <c:pt idx="43878">
                  <c:v>1.007080078125E-3</c:v>
                </c:pt>
                <c:pt idx="43879">
                  <c:v>1.0068416595458984E-3</c:v>
                </c:pt>
                <c:pt idx="43880">
                  <c:v>1.007080078125E-3</c:v>
                </c:pt>
                <c:pt idx="43881">
                  <c:v>1.0080337524414063E-3</c:v>
                </c:pt>
                <c:pt idx="43882">
                  <c:v>1.007080078125E-3</c:v>
                </c:pt>
                <c:pt idx="43883">
                  <c:v>1.0068416595458984E-3</c:v>
                </c:pt>
                <c:pt idx="43884">
                  <c:v>1.007080078125E-3</c:v>
                </c:pt>
                <c:pt idx="43885">
                  <c:v>1.007080078125E-3</c:v>
                </c:pt>
                <c:pt idx="43886">
                  <c:v>1.0068416595458984E-3</c:v>
                </c:pt>
                <c:pt idx="43887">
                  <c:v>1.007080078125E-3</c:v>
                </c:pt>
                <c:pt idx="43888">
                  <c:v>1.007080078125E-3</c:v>
                </c:pt>
                <c:pt idx="43889">
                  <c:v>1.0068416595458984E-3</c:v>
                </c:pt>
                <c:pt idx="43890">
                  <c:v>1.007080078125E-3</c:v>
                </c:pt>
                <c:pt idx="43891">
                  <c:v>1.007080078125E-3</c:v>
                </c:pt>
                <c:pt idx="43892">
                  <c:v>1.0068416595458984E-3</c:v>
                </c:pt>
                <c:pt idx="43893">
                  <c:v>1.007080078125E-3</c:v>
                </c:pt>
                <c:pt idx="43894">
                  <c:v>1.0080337524414063E-3</c:v>
                </c:pt>
                <c:pt idx="43895">
                  <c:v>1.0068416595458984E-3</c:v>
                </c:pt>
                <c:pt idx="43896">
                  <c:v>1.007080078125E-3</c:v>
                </c:pt>
                <c:pt idx="43897">
                  <c:v>1.007080078125E-3</c:v>
                </c:pt>
                <c:pt idx="43898">
                  <c:v>1.0068416595458984E-3</c:v>
                </c:pt>
                <c:pt idx="43899">
                  <c:v>1.007080078125E-3</c:v>
                </c:pt>
                <c:pt idx="43900">
                  <c:v>1.007080078125E-3</c:v>
                </c:pt>
                <c:pt idx="43901">
                  <c:v>1.0068416595458984E-3</c:v>
                </c:pt>
                <c:pt idx="43902">
                  <c:v>1.007080078125E-3</c:v>
                </c:pt>
                <c:pt idx="43903">
                  <c:v>1.007080078125E-3</c:v>
                </c:pt>
                <c:pt idx="43904">
                  <c:v>1.0068416595458984E-3</c:v>
                </c:pt>
                <c:pt idx="43905">
                  <c:v>1.007080078125E-3</c:v>
                </c:pt>
                <c:pt idx="43906">
                  <c:v>1.0080337524414063E-3</c:v>
                </c:pt>
                <c:pt idx="43907">
                  <c:v>1.007080078125E-3</c:v>
                </c:pt>
                <c:pt idx="43908">
                  <c:v>1.0068416595458984E-3</c:v>
                </c:pt>
                <c:pt idx="43909">
                  <c:v>1.007080078125E-3</c:v>
                </c:pt>
                <c:pt idx="43910">
                  <c:v>1.007080078125E-3</c:v>
                </c:pt>
                <c:pt idx="43911">
                  <c:v>1.0068416595458984E-3</c:v>
                </c:pt>
                <c:pt idx="43912">
                  <c:v>1.007080078125E-3</c:v>
                </c:pt>
                <c:pt idx="43913">
                  <c:v>1.007080078125E-3</c:v>
                </c:pt>
                <c:pt idx="43914">
                  <c:v>1.0068416595458984E-3</c:v>
                </c:pt>
                <c:pt idx="43915">
                  <c:v>1.007080078125E-3</c:v>
                </c:pt>
                <c:pt idx="43916">
                  <c:v>1.007080078125E-3</c:v>
                </c:pt>
                <c:pt idx="43917">
                  <c:v>1.0068416595458984E-3</c:v>
                </c:pt>
                <c:pt idx="43918">
                  <c:v>1.007080078125E-3</c:v>
                </c:pt>
                <c:pt idx="43919">
                  <c:v>1.0080337524414063E-3</c:v>
                </c:pt>
                <c:pt idx="43920">
                  <c:v>1.0068416595458984E-3</c:v>
                </c:pt>
                <c:pt idx="43921">
                  <c:v>1.007080078125E-3</c:v>
                </c:pt>
                <c:pt idx="43922">
                  <c:v>1.007080078125E-3</c:v>
                </c:pt>
                <c:pt idx="43923">
                  <c:v>1.0068416595458984E-3</c:v>
                </c:pt>
                <c:pt idx="43924">
                  <c:v>1.007080078125E-3</c:v>
                </c:pt>
                <c:pt idx="43925">
                  <c:v>1.007080078125E-3</c:v>
                </c:pt>
                <c:pt idx="43926">
                  <c:v>1.0068416595458984E-3</c:v>
                </c:pt>
                <c:pt idx="43927">
                  <c:v>1.007080078125E-3</c:v>
                </c:pt>
                <c:pt idx="43928">
                  <c:v>1.007080078125E-3</c:v>
                </c:pt>
                <c:pt idx="43929">
                  <c:v>1.0068416595458984E-3</c:v>
                </c:pt>
                <c:pt idx="43930">
                  <c:v>1.007080078125E-3</c:v>
                </c:pt>
                <c:pt idx="43931">
                  <c:v>1.0080337524414063E-3</c:v>
                </c:pt>
                <c:pt idx="43932">
                  <c:v>1.007080078125E-3</c:v>
                </c:pt>
                <c:pt idx="43933">
                  <c:v>1.0068416595458984E-3</c:v>
                </c:pt>
                <c:pt idx="43934">
                  <c:v>1.007080078125E-3</c:v>
                </c:pt>
                <c:pt idx="43935">
                  <c:v>1.007080078125E-3</c:v>
                </c:pt>
                <c:pt idx="43936">
                  <c:v>1.0068416595458984E-3</c:v>
                </c:pt>
                <c:pt idx="43937">
                  <c:v>1.007080078125E-3</c:v>
                </c:pt>
                <c:pt idx="43938">
                  <c:v>1.007080078125E-3</c:v>
                </c:pt>
                <c:pt idx="43939">
                  <c:v>1.0068416595458984E-3</c:v>
                </c:pt>
                <c:pt idx="43940">
                  <c:v>1.007080078125E-3</c:v>
                </c:pt>
                <c:pt idx="43941">
                  <c:v>1.007080078125E-3</c:v>
                </c:pt>
                <c:pt idx="43942">
                  <c:v>1.0068416595458984E-3</c:v>
                </c:pt>
                <c:pt idx="43943">
                  <c:v>1.007080078125E-3</c:v>
                </c:pt>
                <c:pt idx="43944">
                  <c:v>1.0080337524414063E-3</c:v>
                </c:pt>
                <c:pt idx="43945">
                  <c:v>1.0068416595458984E-3</c:v>
                </c:pt>
                <c:pt idx="43946">
                  <c:v>1.007080078125E-3</c:v>
                </c:pt>
                <c:pt idx="43947">
                  <c:v>1.007080078125E-3</c:v>
                </c:pt>
                <c:pt idx="43948">
                  <c:v>1.0068416595458984E-3</c:v>
                </c:pt>
                <c:pt idx="43949">
                  <c:v>1.007080078125E-3</c:v>
                </c:pt>
                <c:pt idx="43950">
                  <c:v>1.007080078125E-3</c:v>
                </c:pt>
                <c:pt idx="43951">
                  <c:v>1.0068416595458984E-3</c:v>
                </c:pt>
                <c:pt idx="43952">
                  <c:v>1.007080078125E-3</c:v>
                </c:pt>
                <c:pt idx="43953">
                  <c:v>1.007080078125E-3</c:v>
                </c:pt>
                <c:pt idx="43954">
                  <c:v>1.0068416595458984E-3</c:v>
                </c:pt>
                <c:pt idx="43955">
                  <c:v>1.007080078125E-3</c:v>
                </c:pt>
                <c:pt idx="43956">
                  <c:v>1.0080337524414063E-3</c:v>
                </c:pt>
                <c:pt idx="43957">
                  <c:v>1.007080078125E-3</c:v>
                </c:pt>
                <c:pt idx="43958">
                  <c:v>1.0068416595458984E-3</c:v>
                </c:pt>
                <c:pt idx="43959">
                  <c:v>1.007080078125E-3</c:v>
                </c:pt>
                <c:pt idx="43960">
                  <c:v>1.007080078125E-3</c:v>
                </c:pt>
                <c:pt idx="43961">
                  <c:v>1.0068416595458984E-3</c:v>
                </c:pt>
                <c:pt idx="43962">
                  <c:v>1.007080078125E-3</c:v>
                </c:pt>
                <c:pt idx="43963">
                  <c:v>1.007080078125E-3</c:v>
                </c:pt>
                <c:pt idx="43964">
                  <c:v>1.0068416595458984E-3</c:v>
                </c:pt>
                <c:pt idx="43965">
                  <c:v>1.007080078125E-3</c:v>
                </c:pt>
                <c:pt idx="43966">
                  <c:v>1.007080078125E-3</c:v>
                </c:pt>
                <c:pt idx="43967">
                  <c:v>1.0068416595458984E-3</c:v>
                </c:pt>
                <c:pt idx="43968">
                  <c:v>1.007080078125E-3</c:v>
                </c:pt>
                <c:pt idx="43969">
                  <c:v>1.0080337524414063E-3</c:v>
                </c:pt>
                <c:pt idx="43970">
                  <c:v>1.0068416595458984E-3</c:v>
                </c:pt>
                <c:pt idx="43971">
                  <c:v>1.007080078125E-3</c:v>
                </c:pt>
                <c:pt idx="43972">
                  <c:v>1.007080078125E-3</c:v>
                </c:pt>
                <c:pt idx="43973">
                  <c:v>1.0068416595458984E-3</c:v>
                </c:pt>
                <c:pt idx="43974">
                  <c:v>1.007080078125E-3</c:v>
                </c:pt>
                <c:pt idx="43975">
                  <c:v>1.007080078125E-3</c:v>
                </c:pt>
                <c:pt idx="43976">
                  <c:v>1.0068416595458984E-3</c:v>
                </c:pt>
                <c:pt idx="43977">
                  <c:v>1.007080078125E-3</c:v>
                </c:pt>
                <c:pt idx="43978">
                  <c:v>1.007080078125E-3</c:v>
                </c:pt>
                <c:pt idx="43979">
                  <c:v>1.0068416595458984E-3</c:v>
                </c:pt>
                <c:pt idx="43980">
                  <c:v>1.007080078125E-3</c:v>
                </c:pt>
                <c:pt idx="43981">
                  <c:v>1.0080337524414063E-3</c:v>
                </c:pt>
                <c:pt idx="43982">
                  <c:v>1.007080078125E-3</c:v>
                </c:pt>
                <c:pt idx="43983">
                  <c:v>1.0068416595458984E-3</c:v>
                </c:pt>
                <c:pt idx="43984">
                  <c:v>1.007080078125E-3</c:v>
                </c:pt>
                <c:pt idx="43985">
                  <c:v>1.007080078125E-3</c:v>
                </c:pt>
                <c:pt idx="43986">
                  <c:v>1.0068416595458984E-3</c:v>
                </c:pt>
                <c:pt idx="43987">
                  <c:v>1.007080078125E-3</c:v>
                </c:pt>
                <c:pt idx="43988">
                  <c:v>1.007080078125E-3</c:v>
                </c:pt>
                <c:pt idx="43989">
                  <c:v>1.0068416595458984E-3</c:v>
                </c:pt>
                <c:pt idx="43990">
                  <c:v>1.007080078125E-3</c:v>
                </c:pt>
                <c:pt idx="43991">
                  <c:v>1.007080078125E-3</c:v>
                </c:pt>
                <c:pt idx="43992">
                  <c:v>1.0068416595458984E-3</c:v>
                </c:pt>
                <c:pt idx="43993">
                  <c:v>1.007080078125E-3</c:v>
                </c:pt>
                <c:pt idx="43994">
                  <c:v>1.0080337524414063E-3</c:v>
                </c:pt>
                <c:pt idx="43995">
                  <c:v>1.0068416595458984E-3</c:v>
                </c:pt>
                <c:pt idx="43996">
                  <c:v>1.007080078125E-3</c:v>
                </c:pt>
                <c:pt idx="43997">
                  <c:v>1.007080078125E-3</c:v>
                </c:pt>
                <c:pt idx="43998">
                  <c:v>1.0068416595458984E-3</c:v>
                </c:pt>
                <c:pt idx="43999">
                  <c:v>1.007080078125E-3</c:v>
                </c:pt>
                <c:pt idx="44000">
                  <c:v>1.007080078125E-3</c:v>
                </c:pt>
                <c:pt idx="44001">
                  <c:v>1.0068416595458984E-3</c:v>
                </c:pt>
                <c:pt idx="44002">
                  <c:v>1.007080078125E-3</c:v>
                </c:pt>
                <c:pt idx="44003">
                  <c:v>1.007080078125E-3</c:v>
                </c:pt>
                <c:pt idx="44004">
                  <c:v>1.0068416595458984E-3</c:v>
                </c:pt>
                <c:pt idx="44005">
                  <c:v>1.007080078125E-3</c:v>
                </c:pt>
                <c:pt idx="44006">
                  <c:v>1.0080337524414063E-3</c:v>
                </c:pt>
                <c:pt idx="44007">
                  <c:v>1.007080078125E-3</c:v>
                </c:pt>
                <c:pt idx="44008">
                  <c:v>1.0068416595458984E-3</c:v>
                </c:pt>
                <c:pt idx="44009">
                  <c:v>1.007080078125E-3</c:v>
                </c:pt>
                <c:pt idx="44010">
                  <c:v>1.007080078125E-3</c:v>
                </c:pt>
                <c:pt idx="44011">
                  <c:v>1.0068416595458984E-3</c:v>
                </c:pt>
                <c:pt idx="44012">
                  <c:v>1.007080078125E-3</c:v>
                </c:pt>
                <c:pt idx="44013">
                  <c:v>1.007080078125E-3</c:v>
                </c:pt>
                <c:pt idx="44014">
                  <c:v>1.0068416595458984E-3</c:v>
                </c:pt>
                <c:pt idx="44015">
                  <c:v>1.007080078125E-3</c:v>
                </c:pt>
                <c:pt idx="44016">
                  <c:v>1.007080078125E-3</c:v>
                </c:pt>
                <c:pt idx="44017">
                  <c:v>1.0068416595458984E-3</c:v>
                </c:pt>
                <c:pt idx="44018">
                  <c:v>1.007080078125E-3</c:v>
                </c:pt>
                <c:pt idx="44019">
                  <c:v>1.0080337524414063E-3</c:v>
                </c:pt>
                <c:pt idx="44020">
                  <c:v>1.0068416595458984E-3</c:v>
                </c:pt>
                <c:pt idx="44021">
                  <c:v>1.007080078125E-3</c:v>
                </c:pt>
                <c:pt idx="44022">
                  <c:v>1.007080078125E-3</c:v>
                </c:pt>
                <c:pt idx="44023">
                  <c:v>1.0068416595458984E-3</c:v>
                </c:pt>
                <c:pt idx="44024">
                  <c:v>1.007080078125E-3</c:v>
                </c:pt>
                <c:pt idx="44025">
                  <c:v>1.007080078125E-3</c:v>
                </c:pt>
                <c:pt idx="44026">
                  <c:v>1.0068416595458984E-3</c:v>
                </c:pt>
                <c:pt idx="44027">
                  <c:v>1.007080078125E-3</c:v>
                </c:pt>
                <c:pt idx="44028">
                  <c:v>1.007080078125E-3</c:v>
                </c:pt>
                <c:pt idx="44029">
                  <c:v>1.0068416595458984E-3</c:v>
                </c:pt>
                <c:pt idx="44030">
                  <c:v>1.007080078125E-3</c:v>
                </c:pt>
                <c:pt idx="44031">
                  <c:v>1.0080337524414063E-3</c:v>
                </c:pt>
                <c:pt idx="44032">
                  <c:v>1.007080078125E-3</c:v>
                </c:pt>
                <c:pt idx="44033">
                  <c:v>1.0068416595458984E-3</c:v>
                </c:pt>
                <c:pt idx="44034">
                  <c:v>1.007080078125E-3</c:v>
                </c:pt>
                <c:pt idx="44035">
                  <c:v>1.007080078125E-3</c:v>
                </c:pt>
                <c:pt idx="44036">
                  <c:v>1.0068416595458984E-3</c:v>
                </c:pt>
                <c:pt idx="44037">
                  <c:v>1.007080078125E-3</c:v>
                </c:pt>
                <c:pt idx="44038">
                  <c:v>1.007080078125E-3</c:v>
                </c:pt>
                <c:pt idx="44039">
                  <c:v>1.0068416595458984E-3</c:v>
                </c:pt>
                <c:pt idx="44040">
                  <c:v>1.007080078125E-3</c:v>
                </c:pt>
                <c:pt idx="44041">
                  <c:v>1.007080078125E-3</c:v>
                </c:pt>
                <c:pt idx="44042">
                  <c:v>1.0068416595458984E-3</c:v>
                </c:pt>
                <c:pt idx="44043">
                  <c:v>1.007080078125E-3</c:v>
                </c:pt>
                <c:pt idx="44044">
                  <c:v>1.0080337524414063E-3</c:v>
                </c:pt>
                <c:pt idx="44045">
                  <c:v>1.0068416595458984E-3</c:v>
                </c:pt>
                <c:pt idx="44046">
                  <c:v>1.007080078125E-3</c:v>
                </c:pt>
                <c:pt idx="44047">
                  <c:v>1.007080078125E-3</c:v>
                </c:pt>
                <c:pt idx="44048">
                  <c:v>1.0068416595458984E-3</c:v>
                </c:pt>
                <c:pt idx="44049">
                  <c:v>1.007080078125E-3</c:v>
                </c:pt>
                <c:pt idx="44050">
                  <c:v>1.007080078125E-3</c:v>
                </c:pt>
                <c:pt idx="44051">
                  <c:v>1.0068416595458984E-3</c:v>
                </c:pt>
                <c:pt idx="44052">
                  <c:v>1.007080078125E-3</c:v>
                </c:pt>
                <c:pt idx="44053">
                  <c:v>1.007080078125E-3</c:v>
                </c:pt>
                <c:pt idx="44054">
                  <c:v>1.0068416595458984E-3</c:v>
                </c:pt>
                <c:pt idx="44055">
                  <c:v>1.007080078125E-3</c:v>
                </c:pt>
                <c:pt idx="44056">
                  <c:v>1.0080337524414063E-3</c:v>
                </c:pt>
                <c:pt idx="44057">
                  <c:v>1.007080078125E-3</c:v>
                </c:pt>
                <c:pt idx="44058">
                  <c:v>1.0068416595458984E-3</c:v>
                </c:pt>
                <c:pt idx="44059">
                  <c:v>1.007080078125E-3</c:v>
                </c:pt>
                <c:pt idx="44060">
                  <c:v>1.007080078125E-3</c:v>
                </c:pt>
                <c:pt idx="44061">
                  <c:v>1.0068416595458984E-3</c:v>
                </c:pt>
                <c:pt idx="44062">
                  <c:v>1.007080078125E-3</c:v>
                </c:pt>
                <c:pt idx="44063">
                  <c:v>1.007080078125E-3</c:v>
                </c:pt>
                <c:pt idx="44064">
                  <c:v>1.0068416595458984E-3</c:v>
                </c:pt>
                <c:pt idx="44065">
                  <c:v>1.007080078125E-3</c:v>
                </c:pt>
                <c:pt idx="44066">
                  <c:v>1.007080078125E-3</c:v>
                </c:pt>
                <c:pt idx="44067">
                  <c:v>1.0068416595458984E-3</c:v>
                </c:pt>
                <c:pt idx="44068">
                  <c:v>1.007080078125E-3</c:v>
                </c:pt>
                <c:pt idx="44069">
                  <c:v>1.0080337524414063E-3</c:v>
                </c:pt>
                <c:pt idx="44070">
                  <c:v>1.0068416595458984E-3</c:v>
                </c:pt>
                <c:pt idx="44071">
                  <c:v>1.007080078125E-3</c:v>
                </c:pt>
                <c:pt idx="44072">
                  <c:v>1.007080078125E-3</c:v>
                </c:pt>
                <c:pt idx="44073">
                  <c:v>1.0068416595458984E-3</c:v>
                </c:pt>
                <c:pt idx="44074">
                  <c:v>1.007080078125E-3</c:v>
                </c:pt>
                <c:pt idx="44075">
                  <c:v>1.007080078125E-3</c:v>
                </c:pt>
                <c:pt idx="44076">
                  <c:v>1.0068416595458984E-3</c:v>
                </c:pt>
                <c:pt idx="44077">
                  <c:v>1.007080078125E-3</c:v>
                </c:pt>
                <c:pt idx="44078">
                  <c:v>1.007080078125E-3</c:v>
                </c:pt>
                <c:pt idx="44079">
                  <c:v>1.0068416595458984E-3</c:v>
                </c:pt>
                <c:pt idx="44080">
                  <c:v>1.007080078125E-3</c:v>
                </c:pt>
                <c:pt idx="44081">
                  <c:v>1.0080337524414063E-3</c:v>
                </c:pt>
                <c:pt idx="44082">
                  <c:v>1.007080078125E-3</c:v>
                </c:pt>
                <c:pt idx="44083">
                  <c:v>1.0068416595458984E-3</c:v>
                </c:pt>
                <c:pt idx="44084">
                  <c:v>1.007080078125E-3</c:v>
                </c:pt>
                <c:pt idx="44085">
                  <c:v>1.007080078125E-3</c:v>
                </c:pt>
                <c:pt idx="44086">
                  <c:v>1.0068416595458984E-3</c:v>
                </c:pt>
                <c:pt idx="44087">
                  <c:v>1.007080078125E-3</c:v>
                </c:pt>
                <c:pt idx="44088">
                  <c:v>1.007080078125E-3</c:v>
                </c:pt>
                <c:pt idx="44089">
                  <c:v>1.0068416595458984E-3</c:v>
                </c:pt>
                <c:pt idx="44090">
                  <c:v>1.007080078125E-3</c:v>
                </c:pt>
                <c:pt idx="44091">
                  <c:v>1.007080078125E-3</c:v>
                </c:pt>
                <c:pt idx="44092">
                  <c:v>1.0068416595458984E-3</c:v>
                </c:pt>
                <c:pt idx="44093">
                  <c:v>1.0080337524414063E-3</c:v>
                </c:pt>
                <c:pt idx="44094">
                  <c:v>1.007080078125E-3</c:v>
                </c:pt>
                <c:pt idx="44095">
                  <c:v>1.0068416595458984E-3</c:v>
                </c:pt>
                <c:pt idx="44096">
                  <c:v>1.007080078125E-3</c:v>
                </c:pt>
                <c:pt idx="44097">
                  <c:v>1.007080078125E-3</c:v>
                </c:pt>
                <c:pt idx="44098">
                  <c:v>1.0068416595458984E-3</c:v>
                </c:pt>
                <c:pt idx="44099">
                  <c:v>1.007080078125E-3</c:v>
                </c:pt>
                <c:pt idx="44100">
                  <c:v>1.007080078125E-3</c:v>
                </c:pt>
                <c:pt idx="44101">
                  <c:v>1.0068416595458984E-3</c:v>
                </c:pt>
                <c:pt idx="44102">
                  <c:v>1.007080078125E-3</c:v>
                </c:pt>
                <c:pt idx="44103">
                  <c:v>1.007080078125E-3</c:v>
                </c:pt>
                <c:pt idx="44104">
                  <c:v>1.0068416595458984E-3</c:v>
                </c:pt>
                <c:pt idx="44105">
                  <c:v>1.007080078125E-3</c:v>
                </c:pt>
                <c:pt idx="44106">
                  <c:v>1.0080337524414063E-3</c:v>
                </c:pt>
                <c:pt idx="44107">
                  <c:v>1.007080078125E-3</c:v>
                </c:pt>
                <c:pt idx="44108">
                  <c:v>1.0068416595458984E-3</c:v>
                </c:pt>
                <c:pt idx="44109">
                  <c:v>1.007080078125E-3</c:v>
                </c:pt>
                <c:pt idx="44110">
                  <c:v>1.007080078125E-3</c:v>
                </c:pt>
                <c:pt idx="44111">
                  <c:v>1.0068416595458984E-3</c:v>
                </c:pt>
                <c:pt idx="44112">
                  <c:v>1.007080078125E-3</c:v>
                </c:pt>
                <c:pt idx="44113">
                  <c:v>1.007080078125E-3</c:v>
                </c:pt>
                <c:pt idx="44114">
                  <c:v>1.0068416595458984E-3</c:v>
                </c:pt>
                <c:pt idx="44115">
                  <c:v>1.007080078125E-3</c:v>
                </c:pt>
                <c:pt idx="44116">
                  <c:v>1.007080078125E-3</c:v>
                </c:pt>
                <c:pt idx="44117">
                  <c:v>1.0068416595458984E-3</c:v>
                </c:pt>
                <c:pt idx="44118">
                  <c:v>1.0080337524414063E-3</c:v>
                </c:pt>
                <c:pt idx="44119">
                  <c:v>1.007080078125E-3</c:v>
                </c:pt>
                <c:pt idx="44120">
                  <c:v>1.0068416595458984E-3</c:v>
                </c:pt>
                <c:pt idx="44121">
                  <c:v>1.007080078125E-3</c:v>
                </c:pt>
                <c:pt idx="44122">
                  <c:v>1.007080078125E-3</c:v>
                </c:pt>
                <c:pt idx="44123">
                  <c:v>1.0068416595458984E-3</c:v>
                </c:pt>
                <c:pt idx="44124">
                  <c:v>1.007080078125E-3</c:v>
                </c:pt>
                <c:pt idx="44125">
                  <c:v>1.007080078125E-3</c:v>
                </c:pt>
                <c:pt idx="44126">
                  <c:v>1.0068416595458984E-3</c:v>
                </c:pt>
                <c:pt idx="44127">
                  <c:v>1.007080078125E-3</c:v>
                </c:pt>
                <c:pt idx="44128">
                  <c:v>1.007080078125E-3</c:v>
                </c:pt>
                <c:pt idx="44129">
                  <c:v>1.0068416595458984E-3</c:v>
                </c:pt>
                <c:pt idx="44130">
                  <c:v>1.007080078125E-3</c:v>
                </c:pt>
                <c:pt idx="44131">
                  <c:v>1.0080337524414063E-3</c:v>
                </c:pt>
                <c:pt idx="44132">
                  <c:v>1.007080078125E-3</c:v>
                </c:pt>
                <c:pt idx="44133">
                  <c:v>1.0068416595458984E-3</c:v>
                </c:pt>
                <c:pt idx="44134">
                  <c:v>1.007080078125E-3</c:v>
                </c:pt>
                <c:pt idx="44135">
                  <c:v>1.007080078125E-3</c:v>
                </c:pt>
                <c:pt idx="44136">
                  <c:v>1.0068416595458984E-3</c:v>
                </c:pt>
                <c:pt idx="44137">
                  <c:v>1.007080078125E-3</c:v>
                </c:pt>
                <c:pt idx="44138">
                  <c:v>1.007080078125E-3</c:v>
                </c:pt>
                <c:pt idx="44139">
                  <c:v>1.0068416595458984E-3</c:v>
                </c:pt>
                <c:pt idx="44140">
                  <c:v>1.007080078125E-3</c:v>
                </c:pt>
                <c:pt idx="44141">
                  <c:v>1.007080078125E-3</c:v>
                </c:pt>
                <c:pt idx="44142">
                  <c:v>1.0068416595458984E-3</c:v>
                </c:pt>
                <c:pt idx="44143">
                  <c:v>1.0080337524414063E-3</c:v>
                </c:pt>
                <c:pt idx="44144">
                  <c:v>1.007080078125E-3</c:v>
                </c:pt>
                <c:pt idx="44145">
                  <c:v>1.0068416595458984E-3</c:v>
                </c:pt>
                <c:pt idx="44146">
                  <c:v>1.007080078125E-3</c:v>
                </c:pt>
                <c:pt idx="44147">
                  <c:v>1.007080078125E-3</c:v>
                </c:pt>
                <c:pt idx="44148">
                  <c:v>1.0068416595458984E-3</c:v>
                </c:pt>
                <c:pt idx="44149">
                  <c:v>1.007080078125E-3</c:v>
                </c:pt>
                <c:pt idx="44150">
                  <c:v>1.007080078125E-3</c:v>
                </c:pt>
                <c:pt idx="44151">
                  <c:v>1.0068416595458984E-3</c:v>
                </c:pt>
                <c:pt idx="44152">
                  <c:v>1.007080078125E-3</c:v>
                </c:pt>
                <c:pt idx="44153">
                  <c:v>1.007080078125E-3</c:v>
                </c:pt>
                <c:pt idx="44154">
                  <c:v>1.0068416595458984E-3</c:v>
                </c:pt>
                <c:pt idx="44155">
                  <c:v>1.007080078125E-3</c:v>
                </c:pt>
                <c:pt idx="44156">
                  <c:v>1.0080337524414063E-3</c:v>
                </c:pt>
                <c:pt idx="44157">
                  <c:v>1.007080078125E-3</c:v>
                </c:pt>
                <c:pt idx="44158">
                  <c:v>1.0068416595458984E-3</c:v>
                </c:pt>
                <c:pt idx="44159">
                  <c:v>1.007080078125E-3</c:v>
                </c:pt>
                <c:pt idx="44160">
                  <c:v>1.007080078125E-3</c:v>
                </c:pt>
                <c:pt idx="44161">
                  <c:v>1.0068416595458984E-3</c:v>
                </c:pt>
                <c:pt idx="44162">
                  <c:v>1.007080078125E-3</c:v>
                </c:pt>
                <c:pt idx="44163">
                  <c:v>1.007080078125E-3</c:v>
                </c:pt>
                <c:pt idx="44164">
                  <c:v>1.0068416595458984E-3</c:v>
                </c:pt>
                <c:pt idx="44165">
                  <c:v>1.007080078125E-3</c:v>
                </c:pt>
                <c:pt idx="44166">
                  <c:v>1.007080078125E-3</c:v>
                </c:pt>
                <c:pt idx="44167">
                  <c:v>1.0068416595458984E-3</c:v>
                </c:pt>
                <c:pt idx="44168">
                  <c:v>1.0080337524414063E-3</c:v>
                </c:pt>
                <c:pt idx="44169">
                  <c:v>1.007080078125E-3</c:v>
                </c:pt>
                <c:pt idx="44170">
                  <c:v>1.0068416595458984E-3</c:v>
                </c:pt>
                <c:pt idx="44171">
                  <c:v>1.007080078125E-3</c:v>
                </c:pt>
                <c:pt idx="44172">
                  <c:v>1.007080078125E-3</c:v>
                </c:pt>
                <c:pt idx="44173">
                  <c:v>1.0068416595458984E-3</c:v>
                </c:pt>
                <c:pt idx="44174">
                  <c:v>1.007080078125E-3</c:v>
                </c:pt>
                <c:pt idx="44175">
                  <c:v>1.007080078125E-3</c:v>
                </c:pt>
                <c:pt idx="44176">
                  <c:v>1.0068416595458984E-3</c:v>
                </c:pt>
                <c:pt idx="44177">
                  <c:v>1.007080078125E-3</c:v>
                </c:pt>
                <c:pt idx="44178">
                  <c:v>1.007080078125E-3</c:v>
                </c:pt>
                <c:pt idx="44179">
                  <c:v>1.0068416595458984E-3</c:v>
                </c:pt>
                <c:pt idx="44180">
                  <c:v>1.007080078125E-3</c:v>
                </c:pt>
                <c:pt idx="44181">
                  <c:v>1.0080337524414063E-3</c:v>
                </c:pt>
                <c:pt idx="44182">
                  <c:v>1.007080078125E-3</c:v>
                </c:pt>
                <c:pt idx="44183">
                  <c:v>1.0068416595458984E-3</c:v>
                </c:pt>
                <c:pt idx="44184">
                  <c:v>1.007080078125E-3</c:v>
                </c:pt>
                <c:pt idx="44185">
                  <c:v>1.007080078125E-3</c:v>
                </c:pt>
                <c:pt idx="44186">
                  <c:v>1.0068416595458984E-3</c:v>
                </c:pt>
                <c:pt idx="44187">
                  <c:v>1.007080078125E-3</c:v>
                </c:pt>
                <c:pt idx="44188">
                  <c:v>1.007080078125E-3</c:v>
                </c:pt>
                <c:pt idx="44189">
                  <c:v>1.0068416595458984E-3</c:v>
                </c:pt>
                <c:pt idx="44190">
                  <c:v>1.007080078125E-3</c:v>
                </c:pt>
                <c:pt idx="44191">
                  <c:v>1.007080078125E-3</c:v>
                </c:pt>
                <c:pt idx="44192">
                  <c:v>1.0068416595458984E-3</c:v>
                </c:pt>
                <c:pt idx="44193">
                  <c:v>1.0080337524414063E-3</c:v>
                </c:pt>
                <c:pt idx="44194">
                  <c:v>1.007080078125E-3</c:v>
                </c:pt>
                <c:pt idx="44195">
                  <c:v>1.0068416595458984E-3</c:v>
                </c:pt>
                <c:pt idx="44196">
                  <c:v>1.007080078125E-3</c:v>
                </c:pt>
                <c:pt idx="44197">
                  <c:v>1.007080078125E-3</c:v>
                </c:pt>
                <c:pt idx="44198">
                  <c:v>1.0068416595458984E-3</c:v>
                </c:pt>
                <c:pt idx="44199">
                  <c:v>1.007080078125E-3</c:v>
                </c:pt>
                <c:pt idx="44200">
                  <c:v>1.007080078125E-3</c:v>
                </c:pt>
                <c:pt idx="44201">
                  <c:v>1.0068416595458984E-3</c:v>
                </c:pt>
                <c:pt idx="44202">
                  <c:v>1.007080078125E-3</c:v>
                </c:pt>
                <c:pt idx="44203">
                  <c:v>1.007080078125E-3</c:v>
                </c:pt>
                <c:pt idx="44204">
                  <c:v>1.0068416595458984E-3</c:v>
                </c:pt>
                <c:pt idx="44205">
                  <c:v>1.007080078125E-3</c:v>
                </c:pt>
                <c:pt idx="44206">
                  <c:v>1.0080337524414063E-3</c:v>
                </c:pt>
                <c:pt idx="44207">
                  <c:v>1.007080078125E-3</c:v>
                </c:pt>
                <c:pt idx="44208">
                  <c:v>1.0068416595458984E-3</c:v>
                </c:pt>
                <c:pt idx="44209">
                  <c:v>1.007080078125E-3</c:v>
                </c:pt>
                <c:pt idx="44210">
                  <c:v>1.007080078125E-3</c:v>
                </c:pt>
                <c:pt idx="44211">
                  <c:v>1.0068416595458984E-3</c:v>
                </c:pt>
                <c:pt idx="44212">
                  <c:v>1.007080078125E-3</c:v>
                </c:pt>
                <c:pt idx="44213">
                  <c:v>1.007080078125E-3</c:v>
                </c:pt>
                <c:pt idx="44214">
                  <c:v>1.0068416595458984E-3</c:v>
                </c:pt>
                <c:pt idx="44215">
                  <c:v>1.007080078125E-3</c:v>
                </c:pt>
                <c:pt idx="44216">
                  <c:v>1.007080078125E-3</c:v>
                </c:pt>
                <c:pt idx="44217">
                  <c:v>1.0068416595458984E-3</c:v>
                </c:pt>
                <c:pt idx="44218">
                  <c:v>1.0080337524414063E-3</c:v>
                </c:pt>
                <c:pt idx="44219">
                  <c:v>1.007080078125E-3</c:v>
                </c:pt>
                <c:pt idx="44220">
                  <c:v>1.0068416595458984E-3</c:v>
                </c:pt>
                <c:pt idx="44221">
                  <c:v>1.007080078125E-3</c:v>
                </c:pt>
                <c:pt idx="44222">
                  <c:v>1.007080078125E-3</c:v>
                </c:pt>
                <c:pt idx="44223">
                  <c:v>1.0068416595458984E-3</c:v>
                </c:pt>
                <c:pt idx="44224">
                  <c:v>1.007080078125E-3</c:v>
                </c:pt>
                <c:pt idx="44225">
                  <c:v>1.007080078125E-3</c:v>
                </c:pt>
                <c:pt idx="44226">
                  <c:v>1.0068416595458984E-3</c:v>
                </c:pt>
                <c:pt idx="44227">
                  <c:v>1.007080078125E-3</c:v>
                </c:pt>
                <c:pt idx="44228">
                  <c:v>1.007080078125E-3</c:v>
                </c:pt>
                <c:pt idx="44229">
                  <c:v>1.0068416595458984E-3</c:v>
                </c:pt>
                <c:pt idx="44230">
                  <c:v>1.007080078125E-3</c:v>
                </c:pt>
                <c:pt idx="44231">
                  <c:v>1.0080337524414063E-3</c:v>
                </c:pt>
                <c:pt idx="44232">
                  <c:v>1.007080078125E-3</c:v>
                </c:pt>
                <c:pt idx="44233">
                  <c:v>1.0068416595458984E-3</c:v>
                </c:pt>
                <c:pt idx="44234">
                  <c:v>1.007080078125E-3</c:v>
                </c:pt>
                <c:pt idx="44235">
                  <c:v>1.007080078125E-3</c:v>
                </c:pt>
                <c:pt idx="44236">
                  <c:v>1.0068416595458984E-3</c:v>
                </c:pt>
                <c:pt idx="44237">
                  <c:v>1.007080078125E-3</c:v>
                </c:pt>
                <c:pt idx="44238">
                  <c:v>1.007080078125E-3</c:v>
                </c:pt>
                <c:pt idx="44239">
                  <c:v>1.0068416595458984E-3</c:v>
                </c:pt>
                <c:pt idx="44240">
                  <c:v>1.007080078125E-3</c:v>
                </c:pt>
                <c:pt idx="44241">
                  <c:v>1.007080078125E-3</c:v>
                </c:pt>
                <c:pt idx="44242">
                  <c:v>1.0068416595458984E-3</c:v>
                </c:pt>
                <c:pt idx="44243">
                  <c:v>1.0080337524414063E-3</c:v>
                </c:pt>
                <c:pt idx="44244">
                  <c:v>1.007080078125E-3</c:v>
                </c:pt>
                <c:pt idx="44245">
                  <c:v>1.0068416595458984E-3</c:v>
                </c:pt>
                <c:pt idx="44246">
                  <c:v>1.007080078125E-3</c:v>
                </c:pt>
                <c:pt idx="44247">
                  <c:v>1.007080078125E-3</c:v>
                </c:pt>
                <c:pt idx="44248">
                  <c:v>1.0068416595458984E-3</c:v>
                </c:pt>
                <c:pt idx="44249">
                  <c:v>1.007080078125E-3</c:v>
                </c:pt>
                <c:pt idx="44250">
                  <c:v>1.007080078125E-3</c:v>
                </c:pt>
                <c:pt idx="44251">
                  <c:v>1.0068416595458984E-3</c:v>
                </c:pt>
                <c:pt idx="44252">
                  <c:v>1.007080078125E-3</c:v>
                </c:pt>
                <c:pt idx="44253">
                  <c:v>1.007080078125E-3</c:v>
                </c:pt>
                <c:pt idx="44254">
                  <c:v>1.0068416595458984E-3</c:v>
                </c:pt>
                <c:pt idx="44255">
                  <c:v>1.007080078125E-3</c:v>
                </c:pt>
                <c:pt idx="44256">
                  <c:v>1.0080337524414063E-3</c:v>
                </c:pt>
                <c:pt idx="44257">
                  <c:v>1.007080078125E-3</c:v>
                </c:pt>
                <c:pt idx="44258">
                  <c:v>1.0068416595458984E-3</c:v>
                </c:pt>
                <c:pt idx="44259">
                  <c:v>1.007080078125E-3</c:v>
                </c:pt>
                <c:pt idx="44260">
                  <c:v>1.007080078125E-3</c:v>
                </c:pt>
                <c:pt idx="44261">
                  <c:v>1.0068416595458984E-3</c:v>
                </c:pt>
                <c:pt idx="44262">
                  <c:v>1.007080078125E-3</c:v>
                </c:pt>
                <c:pt idx="44263">
                  <c:v>1.007080078125E-3</c:v>
                </c:pt>
                <c:pt idx="44264">
                  <c:v>1.0068416595458984E-3</c:v>
                </c:pt>
                <c:pt idx="44265">
                  <c:v>1.007080078125E-3</c:v>
                </c:pt>
                <c:pt idx="44266">
                  <c:v>1.007080078125E-3</c:v>
                </c:pt>
                <c:pt idx="44267">
                  <c:v>1.0068416595458984E-3</c:v>
                </c:pt>
                <c:pt idx="44268">
                  <c:v>1.0080337524414063E-3</c:v>
                </c:pt>
                <c:pt idx="44269">
                  <c:v>1.007080078125E-3</c:v>
                </c:pt>
                <c:pt idx="44270">
                  <c:v>1.0068416595458984E-3</c:v>
                </c:pt>
                <c:pt idx="44271">
                  <c:v>1.007080078125E-3</c:v>
                </c:pt>
                <c:pt idx="44272">
                  <c:v>1.007080078125E-3</c:v>
                </c:pt>
                <c:pt idx="44273">
                  <c:v>1.0068416595458984E-3</c:v>
                </c:pt>
                <c:pt idx="44274">
                  <c:v>1.007080078125E-3</c:v>
                </c:pt>
                <c:pt idx="44275">
                  <c:v>1.007080078125E-3</c:v>
                </c:pt>
                <c:pt idx="44276">
                  <c:v>1.0068416595458984E-3</c:v>
                </c:pt>
                <c:pt idx="44277">
                  <c:v>1.007080078125E-3</c:v>
                </c:pt>
                <c:pt idx="44278">
                  <c:v>1.007080078125E-3</c:v>
                </c:pt>
                <c:pt idx="44279">
                  <c:v>1.0068416595458984E-3</c:v>
                </c:pt>
                <c:pt idx="44280">
                  <c:v>1.007080078125E-3</c:v>
                </c:pt>
                <c:pt idx="44281">
                  <c:v>1.0080337524414063E-3</c:v>
                </c:pt>
                <c:pt idx="44282">
                  <c:v>1.007080078125E-3</c:v>
                </c:pt>
                <c:pt idx="44283">
                  <c:v>1.0068416595458984E-3</c:v>
                </c:pt>
                <c:pt idx="44284">
                  <c:v>1.007080078125E-3</c:v>
                </c:pt>
                <c:pt idx="44285">
                  <c:v>1.007080078125E-3</c:v>
                </c:pt>
                <c:pt idx="44286">
                  <c:v>1.0068416595458984E-3</c:v>
                </c:pt>
                <c:pt idx="44287">
                  <c:v>1.007080078125E-3</c:v>
                </c:pt>
                <c:pt idx="44288">
                  <c:v>1.007080078125E-3</c:v>
                </c:pt>
                <c:pt idx="44289">
                  <c:v>1.0068416595458984E-3</c:v>
                </c:pt>
                <c:pt idx="44290">
                  <c:v>1.007080078125E-3</c:v>
                </c:pt>
                <c:pt idx="44291">
                  <c:v>1.007080078125E-3</c:v>
                </c:pt>
                <c:pt idx="44292">
                  <c:v>1.0068416595458984E-3</c:v>
                </c:pt>
                <c:pt idx="44293">
                  <c:v>1.0080337524414063E-3</c:v>
                </c:pt>
                <c:pt idx="44294">
                  <c:v>1.007080078125E-3</c:v>
                </c:pt>
                <c:pt idx="44295">
                  <c:v>1.0068416595458984E-3</c:v>
                </c:pt>
                <c:pt idx="44296">
                  <c:v>1.007080078125E-3</c:v>
                </c:pt>
                <c:pt idx="44297">
                  <c:v>1.007080078125E-3</c:v>
                </c:pt>
                <c:pt idx="44298">
                  <c:v>1.0068416595458984E-3</c:v>
                </c:pt>
                <c:pt idx="44299">
                  <c:v>1.007080078125E-3</c:v>
                </c:pt>
                <c:pt idx="44300">
                  <c:v>1.007080078125E-3</c:v>
                </c:pt>
                <c:pt idx="44301">
                  <c:v>1.0068416595458984E-3</c:v>
                </c:pt>
                <c:pt idx="44302">
                  <c:v>1.007080078125E-3</c:v>
                </c:pt>
                <c:pt idx="44303">
                  <c:v>1.007080078125E-3</c:v>
                </c:pt>
                <c:pt idx="44304">
                  <c:v>1.0068416595458984E-3</c:v>
                </c:pt>
                <c:pt idx="44305">
                  <c:v>1.007080078125E-3</c:v>
                </c:pt>
                <c:pt idx="44306">
                  <c:v>1.0080337524414063E-3</c:v>
                </c:pt>
                <c:pt idx="44307">
                  <c:v>1.007080078125E-3</c:v>
                </c:pt>
                <c:pt idx="44308">
                  <c:v>1.0068416595458984E-3</c:v>
                </c:pt>
                <c:pt idx="44309">
                  <c:v>1.007080078125E-3</c:v>
                </c:pt>
                <c:pt idx="44310">
                  <c:v>1.007080078125E-3</c:v>
                </c:pt>
                <c:pt idx="44311">
                  <c:v>1.0068416595458984E-3</c:v>
                </c:pt>
                <c:pt idx="44312">
                  <c:v>1.007080078125E-3</c:v>
                </c:pt>
                <c:pt idx="44313">
                  <c:v>1.007080078125E-3</c:v>
                </c:pt>
                <c:pt idx="44314">
                  <c:v>1.0068416595458984E-3</c:v>
                </c:pt>
                <c:pt idx="44315">
                  <c:v>1.007080078125E-3</c:v>
                </c:pt>
                <c:pt idx="44316">
                  <c:v>1.0068416595458984E-3</c:v>
                </c:pt>
                <c:pt idx="44317">
                  <c:v>1.007080078125E-3</c:v>
                </c:pt>
                <c:pt idx="44318">
                  <c:v>1.0080337524414063E-3</c:v>
                </c:pt>
                <c:pt idx="44319">
                  <c:v>1.007080078125E-3</c:v>
                </c:pt>
                <c:pt idx="44320">
                  <c:v>1.0068416595458984E-3</c:v>
                </c:pt>
                <c:pt idx="44321">
                  <c:v>1.007080078125E-3</c:v>
                </c:pt>
                <c:pt idx="44322">
                  <c:v>1.007080078125E-3</c:v>
                </c:pt>
                <c:pt idx="44323">
                  <c:v>1.0068416595458984E-3</c:v>
                </c:pt>
                <c:pt idx="44324">
                  <c:v>1.007080078125E-3</c:v>
                </c:pt>
                <c:pt idx="44325">
                  <c:v>1.007080078125E-3</c:v>
                </c:pt>
                <c:pt idx="44326">
                  <c:v>1.0068416595458984E-3</c:v>
                </c:pt>
                <c:pt idx="44327">
                  <c:v>1.007080078125E-3</c:v>
                </c:pt>
                <c:pt idx="44328">
                  <c:v>1.007080078125E-3</c:v>
                </c:pt>
                <c:pt idx="44329">
                  <c:v>1.0068416595458984E-3</c:v>
                </c:pt>
                <c:pt idx="44330">
                  <c:v>1.007080078125E-3</c:v>
                </c:pt>
                <c:pt idx="44331">
                  <c:v>1.0080337524414063E-3</c:v>
                </c:pt>
                <c:pt idx="44332">
                  <c:v>1.007080078125E-3</c:v>
                </c:pt>
                <c:pt idx="44333">
                  <c:v>1.0068416595458984E-3</c:v>
                </c:pt>
                <c:pt idx="44334">
                  <c:v>1.007080078125E-3</c:v>
                </c:pt>
                <c:pt idx="44335">
                  <c:v>1.007080078125E-3</c:v>
                </c:pt>
                <c:pt idx="44336">
                  <c:v>1.0068416595458984E-3</c:v>
                </c:pt>
                <c:pt idx="44337">
                  <c:v>1.007080078125E-3</c:v>
                </c:pt>
                <c:pt idx="44338">
                  <c:v>1.0068416595458984E-3</c:v>
                </c:pt>
                <c:pt idx="44339">
                  <c:v>1.007080078125E-3</c:v>
                </c:pt>
                <c:pt idx="44340">
                  <c:v>1.007080078125E-3</c:v>
                </c:pt>
                <c:pt idx="44341">
                  <c:v>1.0068416595458984E-3</c:v>
                </c:pt>
                <c:pt idx="44342">
                  <c:v>1.007080078125E-3</c:v>
                </c:pt>
                <c:pt idx="44343">
                  <c:v>1.0080337524414063E-3</c:v>
                </c:pt>
                <c:pt idx="44344">
                  <c:v>1.007080078125E-3</c:v>
                </c:pt>
                <c:pt idx="44345">
                  <c:v>1.0068416595458984E-3</c:v>
                </c:pt>
                <c:pt idx="44346">
                  <c:v>1.007080078125E-3</c:v>
                </c:pt>
                <c:pt idx="44347">
                  <c:v>1.007080078125E-3</c:v>
                </c:pt>
                <c:pt idx="44348">
                  <c:v>1.0068416595458984E-3</c:v>
                </c:pt>
                <c:pt idx="44349">
                  <c:v>1.007080078125E-3</c:v>
                </c:pt>
                <c:pt idx="44350">
                  <c:v>1.007080078125E-3</c:v>
                </c:pt>
                <c:pt idx="44351">
                  <c:v>1.0068416595458984E-3</c:v>
                </c:pt>
                <c:pt idx="44352">
                  <c:v>1.007080078125E-3</c:v>
                </c:pt>
                <c:pt idx="44353">
                  <c:v>1.007080078125E-3</c:v>
                </c:pt>
                <c:pt idx="44354">
                  <c:v>1.0068416595458984E-3</c:v>
                </c:pt>
                <c:pt idx="44355">
                  <c:v>1.007080078125E-3</c:v>
                </c:pt>
                <c:pt idx="44356">
                  <c:v>1.0080337524414063E-3</c:v>
                </c:pt>
                <c:pt idx="44357">
                  <c:v>1.007080078125E-3</c:v>
                </c:pt>
                <c:pt idx="44358">
                  <c:v>1.0068416595458984E-3</c:v>
                </c:pt>
                <c:pt idx="44359">
                  <c:v>1.007080078125E-3</c:v>
                </c:pt>
                <c:pt idx="44360">
                  <c:v>1.0068416595458984E-3</c:v>
                </c:pt>
                <c:pt idx="44361">
                  <c:v>1.007080078125E-3</c:v>
                </c:pt>
                <c:pt idx="44362">
                  <c:v>1.007080078125E-3</c:v>
                </c:pt>
                <c:pt idx="44363">
                  <c:v>1.0068416595458984E-3</c:v>
                </c:pt>
                <c:pt idx="44364">
                  <c:v>1.007080078125E-3</c:v>
                </c:pt>
                <c:pt idx="44365">
                  <c:v>1.007080078125E-3</c:v>
                </c:pt>
                <c:pt idx="44366">
                  <c:v>1.0068416595458984E-3</c:v>
                </c:pt>
                <c:pt idx="44367">
                  <c:v>1.007080078125E-3</c:v>
                </c:pt>
                <c:pt idx="44368">
                  <c:v>1.0080337524414063E-3</c:v>
                </c:pt>
                <c:pt idx="44369">
                  <c:v>1.007080078125E-3</c:v>
                </c:pt>
                <c:pt idx="44370">
                  <c:v>1.0068416595458984E-3</c:v>
                </c:pt>
                <c:pt idx="44371">
                  <c:v>1.007080078125E-3</c:v>
                </c:pt>
                <c:pt idx="44372">
                  <c:v>1.007080078125E-3</c:v>
                </c:pt>
                <c:pt idx="44373">
                  <c:v>1.0068416595458984E-3</c:v>
                </c:pt>
                <c:pt idx="44374">
                  <c:v>1.007080078125E-3</c:v>
                </c:pt>
                <c:pt idx="44375">
                  <c:v>1.007080078125E-3</c:v>
                </c:pt>
                <c:pt idx="44376">
                  <c:v>1.0068416595458984E-3</c:v>
                </c:pt>
                <c:pt idx="44377">
                  <c:v>1.007080078125E-3</c:v>
                </c:pt>
                <c:pt idx="44378">
                  <c:v>1.007080078125E-3</c:v>
                </c:pt>
                <c:pt idx="44379">
                  <c:v>1.0068416595458984E-3</c:v>
                </c:pt>
                <c:pt idx="44380">
                  <c:v>1.007080078125E-3</c:v>
                </c:pt>
                <c:pt idx="44381">
                  <c:v>1.0080337524414063E-3</c:v>
                </c:pt>
                <c:pt idx="44382">
                  <c:v>1.0068416595458984E-3</c:v>
                </c:pt>
                <c:pt idx="44383">
                  <c:v>1.007080078125E-3</c:v>
                </c:pt>
                <c:pt idx="44384">
                  <c:v>1.007080078125E-3</c:v>
                </c:pt>
                <c:pt idx="44385">
                  <c:v>1.0068416595458984E-3</c:v>
                </c:pt>
                <c:pt idx="44386">
                  <c:v>1.007080078125E-3</c:v>
                </c:pt>
                <c:pt idx="44387">
                  <c:v>1.007080078125E-3</c:v>
                </c:pt>
                <c:pt idx="44388">
                  <c:v>1.0068416595458984E-3</c:v>
                </c:pt>
                <c:pt idx="44389">
                  <c:v>1.007080078125E-3</c:v>
                </c:pt>
                <c:pt idx="44390">
                  <c:v>1.007080078125E-3</c:v>
                </c:pt>
                <c:pt idx="44391">
                  <c:v>1.0068416595458984E-3</c:v>
                </c:pt>
                <c:pt idx="44392">
                  <c:v>1.007080078125E-3</c:v>
                </c:pt>
                <c:pt idx="44393">
                  <c:v>1.0080337524414063E-3</c:v>
                </c:pt>
                <c:pt idx="44394">
                  <c:v>1.007080078125E-3</c:v>
                </c:pt>
                <c:pt idx="44395">
                  <c:v>1.0068416595458984E-3</c:v>
                </c:pt>
                <c:pt idx="44396">
                  <c:v>1.007080078125E-3</c:v>
                </c:pt>
                <c:pt idx="44397">
                  <c:v>1.007080078125E-3</c:v>
                </c:pt>
                <c:pt idx="44398">
                  <c:v>1.0068416595458984E-3</c:v>
                </c:pt>
                <c:pt idx="44399">
                  <c:v>1.007080078125E-3</c:v>
                </c:pt>
                <c:pt idx="44400">
                  <c:v>1.007080078125E-3</c:v>
                </c:pt>
                <c:pt idx="44401">
                  <c:v>1.0068416595458984E-3</c:v>
                </c:pt>
                <c:pt idx="44402">
                  <c:v>1.007080078125E-3</c:v>
                </c:pt>
                <c:pt idx="44403">
                  <c:v>1.007080078125E-3</c:v>
                </c:pt>
                <c:pt idx="44404">
                  <c:v>1.0068416595458984E-3</c:v>
                </c:pt>
                <c:pt idx="44405">
                  <c:v>1.007080078125E-3</c:v>
                </c:pt>
                <c:pt idx="44406">
                  <c:v>1.0080337524414063E-3</c:v>
                </c:pt>
                <c:pt idx="44407">
                  <c:v>1.0068416595458984E-3</c:v>
                </c:pt>
                <c:pt idx="44408">
                  <c:v>1.007080078125E-3</c:v>
                </c:pt>
                <c:pt idx="44409">
                  <c:v>1.007080078125E-3</c:v>
                </c:pt>
                <c:pt idx="44410">
                  <c:v>1.0068416595458984E-3</c:v>
                </c:pt>
                <c:pt idx="44411">
                  <c:v>1.007080078125E-3</c:v>
                </c:pt>
                <c:pt idx="44412">
                  <c:v>1.007080078125E-3</c:v>
                </c:pt>
                <c:pt idx="44413">
                  <c:v>1.0068416595458984E-3</c:v>
                </c:pt>
                <c:pt idx="44414">
                  <c:v>1.007080078125E-3</c:v>
                </c:pt>
                <c:pt idx="44415">
                  <c:v>1.5105962753295898E-2</c:v>
                </c:pt>
                <c:pt idx="44416">
                  <c:v>1.007080078125E-3</c:v>
                </c:pt>
                <c:pt idx="44417">
                  <c:v>1.0080337524414063E-3</c:v>
                </c:pt>
                <c:pt idx="44418">
                  <c:v>1.0068416595458984E-3</c:v>
                </c:pt>
                <c:pt idx="44419">
                  <c:v>1.007080078125E-3</c:v>
                </c:pt>
                <c:pt idx="44420">
                  <c:v>1.007080078125E-3</c:v>
                </c:pt>
                <c:pt idx="44421">
                  <c:v>1.0068416595458984E-3</c:v>
                </c:pt>
                <c:pt idx="44422">
                  <c:v>1.007080078125E-3</c:v>
                </c:pt>
                <c:pt idx="44423">
                  <c:v>1.007080078125E-3</c:v>
                </c:pt>
                <c:pt idx="44424">
                  <c:v>1.0068416595458984E-3</c:v>
                </c:pt>
                <c:pt idx="44425">
                  <c:v>1.007080078125E-3</c:v>
                </c:pt>
                <c:pt idx="44426">
                  <c:v>1.007080078125E-3</c:v>
                </c:pt>
                <c:pt idx="44427">
                  <c:v>1.0068416595458984E-3</c:v>
                </c:pt>
                <c:pt idx="44428">
                  <c:v>1.007080078125E-3</c:v>
                </c:pt>
                <c:pt idx="44429">
                  <c:v>1.0080337524414063E-3</c:v>
                </c:pt>
                <c:pt idx="44430">
                  <c:v>1.007080078125E-3</c:v>
                </c:pt>
                <c:pt idx="44431">
                  <c:v>1.0068416595458984E-3</c:v>
                </c:pt>
                <c:pt idx="44432">
                  <c:v>1.007080078125E-3</c:v>
                </c:pt>
                <c:pt idx="44433">
                  <c:v>1.007080078125E-3</c:v>
                </c:pt>
                <c:pt idx="44434">
                  <c:v>1.0068416595458984E-3</c:v>
                </c:pt>
                <c:pt idx="44435">
                  <c:v>1.007080078125E-3</c:v>
                </c:pt>
                <c:pt idx="44436">
                  <c:v>1.007080078125E-3</c:v>
                </c:pt>
                <c:pt idx="44437">
                  <c:v>1.0068416595458984E-3</c:v>
                </c:pt>
                <c:pt idx="44438">
                  <c:v>1.007080078125E-3</c:v>
                </c:pt>
                <c:pt idx="44439">
                  <c:v>1.007080078125E-3</c:v>
                </c:pt>
                <c:pt idx="44440">
                  <c:v>1.0068416595458984E-3</c:v>
                </c:pt>
                <c:pt idx="44441">
                  <c:v>1.007080078125E-3</c:v>
                </c:pt>
                <c:pt idx="44442">
                  <c:v>1.0080337524414063E-3</c:v>
                </c:pt>
                <c:pt idx="44443">
                  <c:v>1.0068416595458984E-3</c:v>
                </c:pt>
                <c:pt idx="44444">
                  <c:v>1.007080078125E-3</c:v>
                </c:pt>
                <c:pt idx="44445">
                  <c:v>1.007080078125E-3</c:v>
                </c:pt>
                <c:pt idx="44446">
                  <c:v>1.0068416595458984E-3</c:v>
                </c:pt>
                <c:pt idx="44447">
                  <c:v>1.007080078125E-3</c:v>
                </c:pt>
                <c:pt idx="44448">
                  <c:v>1.007080078125E-3</c:v>
                </c:pt>
                <c:pt idx="44449">
                  <c:v>1.0068416595458984E-3</c:v>
                </c:pt>
                <c:pt idx="44450">
                  <c:v>1.007080078125E-3</c:v>
                </c:pt>
                <c:pt idx="44451">
                  <c:v>1.007080078125E-3</c:v>
                </c:pt>
                <c:pt idx="44452">
                  <c:v>1.0068416595458984E-3</c:v>
                </c:pt>
                <c:pt idx="44453">
                  <c:v>1.007080078125E-3</c:v>
                </c:pt>
                <c:pt idx="44454">
                  <c:v>1.0080337524414063E-3</c:v>
                </c:pt>
                <c:pt idx="44455">
                  <c:v>1.007080078125E-3</c:v>
                </c:pt>
                <c:pt idx="44456">
                  <c:v>1.0068416595458984E-3</c:v>
                </c:pt>
                <c:pt idx="44457">
                  <c:v>1.007080078125E-3</c:v>
                </c:pt>
                <c:pt idx="44458">
                  <c:v>1.007080078125E-3</c:v>
                </c:pt>
                <c:pt idx="44459">
                  <c:v>1.0068416595458984E-3</c:v>
                </c:pt>
                <c:pt idx="44460">
                  <c:v>1.007080078125E-3</c:v>
                </c:pt>
                <c:pt idx="44461">
                  <c:v>1.007080078125E-3</c:v>
                </c:pt>
                <c:pt idx="44462">
                  <c:v>1.0068416595458984E-3</c:v>
                </c:pt>
                <c:pt idx="44463">
                  <c:v>1.007080078125E-3</c:v>
                </c:pt>
                <c:pt idx="44464">
                  <c:v>1.007080078125E-3</c:v>
                </c:pt>
                <c:pt idx="44465">
                  <c:v>1.0068416595458984E-3</c:v>
                </c:pt>
                <c:pt idx="44466">
                  <c:v>1.007080078125E-3</c:v>
                </c:pt>
                <c:pt idx="44467">
                  <c:v>1.0080337524414063E-3</c:v>
                </c:pt>
                <c:pt idx="44468">
                  <c:v>1.0068416595458984E-3</c:v>
                </c:pt>
                <c:pt idx="44469">
                  <c:v>1.007080078125E-3</c:v>
                </c:pt>
                <c:pt idx="44470">
                  <c:v>1.007080078125E-3</c:v>
                </c:pt>
                <c:pt idx="44471">
                  <c:v>1.0068416595458984E-3</c:v>
                </c:pt>
                <c:pt idx="44472">
                  <c:v>1.007080078125E-3</c:v>
                </c:pt>
                <c:pt idx="44473">
                  <c:v>1.007080078125E-3</c:v>
                </c:pt>
                <c:pt idx="44474">
                  <c:v>1.0068416595458984E-3</c:v>
                </c:pt>
                <c:pt idx="44475">
                  <c:v>1.007080078125E-3</c:v>
                </c:pt>
                <c:pt idx="44476">
                  <c:v>1.007080078125E-3</c:v>
                </c:pt>
                <c:pt idx="44477">
                  <c:v>1.0068416595458984E-3</c:v>
                </c:pt>
                <c:pt idx="44478">
                  <c:v>1.007080078125E-3</c:v>
                </c:pt>
                <c:pt idx="44479">
                  <c:v>1.0080337524414063E-3</c:v>
                </c:pt>
                <c:pt idx="44480">
                  <c:v>1.007080078125E-3</c:v>
                </c:pt>
                <c:pt idx="44481">
                  <c:v>1.0068416595458984E-3</c:v>
                </c:pt>
                <c:pt idx="44482">
                  <c:v>1.007080078125E-3</c:v>
                </c:pt>
                <c:pt idx="44483">
                  <c:v>1.007080078125E-3</c:v>
                </c:pt>
                <c:pt idx="44484">
                  <c:v>1.0068416595458984E-3</c:v>
                </c:pt>
                <c:pt idx="44485">
                  <c:v>1.007080078125E-3</c:v>
                </c:pt>
                <c:pt idx="44486">
                  <c:v>1.007080078125E-3</c:v>
                </c:pt>
                <c:pt idx="44487">
                  <c:v>1.0068416595458984E-3</c:v>
                </c:pt>
                <c:pt idx="44488">
                  <c:v>1.007080078125E-3</c:v>
                </c:pt>
                <c:pt idx="44489">
                  <c:v>1.007080078125E-3</c:v>
                </c:pt>
                <c:pt idx="44490">
                  <c:v>1.0068416595458984E-3</c:v>
                </c:pt>
                <c:pt idx="44491">
                  <c:v>1.007080078125E-3</c:v>
                </c:pt>
                <c:pt idx="44492">
                  <c:v>1.0080337524414063E-3</c:v>
                </c:pt>
                <c:pt idx="44493">
                  <c:v>1.0068416595458984E-3</c:v>
                </c:pt>
                <c:pt idx="44494">
                  <c:v>1.007080078125E-3</c:v>
                </c:pt>
                <c:pt idx="44495">
                  <c:v>1.007080078125E-3</c:v>
                </c:pt>
                <c:pt idx="44496">
                  <c:v>1.0068416595458984E-3</c:v>
                </c:pt>
                <c:pt idx="44497">
                  <c:v>1.007080078125E-3</c:v>
                </c:pt>
                <c:pt idx="44498">
                  <c:v>1.007080078125E-3</c:v>
                </c:pt>
                <c:pt idx="44499">
                  <c:v>1.0068416595458984E-3</c:v>
                </c:pt>
                <c:pt idx="44500">
                  <c:v>1.007080078125E-3</c:v>
                </c:pt>
                <c:pt idx="44501">
                  <c:v>1.007080078125E-3</c:v>
                </c:pt>
                <c:pt idx="44502">
                  <c:v>1.0068416595458984E-3</c:v>
                </c:pt>
                <c:pt idx="44503">
                  <c:v>1.007080078125E-3</c:v>
                </c:pt>
                <c:pt idx="44504">
                  <c:v>1.0080337524414063E-3</c:v>
                </c:pt>
                <c:pt idx="44505">
                  <c:v>1.007080078125E-3</c:v>
                </c:pt>
                <c:pt idx="44506">
                  <c:v>1.0068416595458984E-3</c:v>
                </c:pt>
                <c:pt idx="44507">
                  <c:v>1.007080078125E-3</c:v>
                </c:pt>
                <c:pt idx="44508">
                  <c:v>1.007080078125E-3</c:v>
                </c:pt>
                <c:pt idx="44509">
                  <c:v>1.0068416595458984E-3</c:v>
                </c:pt>
                <c:pt idx="44510">
                  <c:v>1.007080078125E-3</c:v>
                </c:pt>
                <c:pt idx="44511">
                  <c:v>1.007080078125E-3</c:v>
                </c:pt>
                <c:pt idx="44512">
                  <c:v>1.0068416595458984E-3</c:v>
                </c:pt>
                <c:pt idx="44513">
                  <c:v>1.007080078125E-3</c:v>
                </c:pt>
                <c:pt idx="44514">
                  <c:v>1.007080078125E-3</c:v>
                </c:pt>
                <c:pt idx="44515">
                  <c:v>1.0068416595458984E-3</c:v>
                </c:pt>
                <c:pt idx="44516">
                  <c:v>1.007080078125E-3</c:v>
                </c:pt>
                <c:pt idx="44517">
                  <c:v>1.0080337524414063E-3</c:v>
                </c:pt>
                <c:pt idx="44518">
                  <c:v>1.0068416595458984E-3</c:v>
                </c:pt>
                <c:pt idx="44519">
                  <c:v>1.007080078125E-3</c:v>
                </c:pt>
                <c:pt idx="44520">
                  <c:v>1.007080078125E-3</c:v>
                </c:pt>
                <c:pt idx="44521">
                  <c:v>1.0068416595458984E-3</c:v>
                </c:pt>
                <c:pt idx="44522">
                  <c:v>1.007080078125E-3</c:v>
                </c:pt>
                <c:pt idx="44523">
                  <c:v>1.007080078125E-3</c:v>
                </c:pt>
                <c:pt idx="44524">
                  <c:v>1.0068416595458984E-3</c:v>
                </c:pt>
                <c:pt idx="44525">
                  <c:v>1.007080078125E-3</c:v>
                </c:pt>
                <c:pt idx="44526">
                  <c:v>1.007080078125E-3</c:v>
                </c:pt>
                <c:pt idx="44527">
                  <c:v>1.0068416595458984E-3</c:v>
                </c:pt>
                <c:pt idx="44528">
                  <c:v>1.007080078125E-3</c:v>
                </c:pt>
                <c:pt idx="44529">
                  <c:v>1.0080337524414063E-3</c:v>
                </c:pt>
                <c:pt idx="44530">
                  <c:v>1.007080078125E-3</c:v>
                </c:pt>
                <c:pt idx="44531">
                  <c:v>1.0068416595458984E-3</c:v>
                </c:pt>
                <c:pt idx="44532">
                  <c:v>1.007080078125E-3</c:v>
                </c:pt>
                <c:pt idx="44533">
                  <c:v>1.007080078125E-3</c:v>
                </c:pt>
                <c:pt idx="44534">
                  <c:v>1.0068416595458984E-3</c:v>
                </c:pt>
                <c:pt idx="44535">
                  <c:v>1.007080078125E-3</c:v>
                </c:pt>
                <c:pt idx="44536">
                  <c:v>1.007080078125E-3</c:v>
                </c:pt>
                <c:pt idx="44537">
                  <c:v>1.0068416595458984E-3</c:v>
                </c:pt>
                <c:pt idx="44538">
                  <c:v>1.007080078125E-3</c:v>
                </c:pt>
                <c:pt idx="44539">
                  <c:v>1.007080078125E-3</c:v>
                </c:pt>
                <c:pt idx="44540">
                  <c:v>1.0068416595458984E-3</c:v>
                </c:pt>
                <c:pt idx="44541">
                  <c:v>1.007080078125E-3</c:v>
                </c:pt>
                <c:pt idx="44542">
                  <c:v>1.0080337524414063E-3</c:v>
                </c:pt>
                <c:pt idx="44543">
                  <c:v>1.0068416595458984E-3</c:v>
                </c:pt>
                <c:pt idx="44544">
                  <c:v>1.007080078125E-3</c:v>
                </c:pt>
                <c:pt idx="44545">
                  <c:v>1.007080078125E-3</c:v>
                </c:pt>
                <c:pt idx="44546">
                  <c:v>1.0068416595458984E-3</c:v>
                </c:pt>
                <c:pt idx="44547">
                  <c:v>1.007080078125E-3</c:v>
                </c:pt>
                <c:pt idx="44548">
                  <c:v>1.007080078125E-3</c:v>
                </c:pt>
                <c:pt idx="44549">
                  <c:v>1.0068416595458984E-3</c:v>
                </c:pt>
                <c:pt idx="44550">
                  <c:v>1.007080078125E-3</c:v>
                </c:pt>
                <c:pt idx="44551">
                  <c:v>1.007080078125E-3</c:v>
                </c:pt>
                <c:pt idx="44552">
                  <c:v>1.0068416595458984E-3</c:v>
                </c:pt>
                <c:pt idx="44553">
                  <c:v>1.007080078125E-3</c:v>
                </c:pt>
                <c:pt idx="44554">
                  <c:v>1.0080337524414063E-3</c:v>
                </c:pt>
                <c:pt idx="44555">
                  <c:v>1.007080078125E-3</c:v>
                </c:pt>
                <c:pt idx="44556">
                  <c:v>1.0068416595458984E-3</c:v>
                </c:pt>
                <c:pt idx="44557">
                  <c:v>1.007080078125E-3</c:v>
                </c:pt>
                <c:pt idx="44558">
                  <c:v>1.007080078125E-3</c:v>
                </c:pt>
                <c:pt idx="44559">
                  <c:v>1.0068416595458984E-3</c:v>
                </c:pt>
                <c:pt idx="44560">
                  <c:v>7.0490837097167969E-3</c:v>
                </c:pt>
                <c:pt idx="44561">
                  <c:v>1.0080337524414063E-3</c:v>
                </c:pt>
                <c:pt idx="44562">
                  <c:v>1.0068416595458984E-3</c:v>
                </c:pt>
                <c:pt idx="44563">
                  <c:v>1.007080078125E-3</c:v>
                </c:pt>
                <c:pt idx="44564">
                  <c:v>1.007080078125E-3</c:v>
                </c:pt>
                <c:pt idx="44565">
                  <c:v>1.0068416595458984E-3</c:v>
                </c:pt>
                <c:pt idx="44566">
                  <c:v>1.007080078125E-3</c:v>
                </c:pt>
                <c:pt idx="44567">
                  <c:v>1.007080078125E-3</c:v>
                </c:pt>
                <c:pt idx="44568">
                  <c:v>1.0068416595458984E-3</c:v>
                </c:pt>
                <c:pt idx="44569">
                  <c:v>1.007080078125E-3</c:v>
                </c:pt>
                <c:pt idx="44570">
                  <c:v>1.007080078125E-3</c:v>
                </c:pt>
                <c:pt idx="44571">
                  <c:v>1.0068416595458984E-3</c:v>
                </c:pt>
                <c:pt idx="44572">
                  <c:v>1.007080078125E-3</c:v>
                </c:pt>
                <c:pt idx="44573">
                  <c:v>1.0080337524414063E-3</c:v>
                </c:pt>
                <c:pt idx="44574">
                  <c:v>1.007080078125E-3</c:v>
                </c:pt>
                <c:pt idx="44575">
                  <c:v>1.0068416595458984E-3</c:v>
                </c:pt>
                <c:pt idx="44576">
                  <c:v>1.007080078125E-3</c:v>
                </c:pt>
                <c:pt idx="44577">
                  <c:v>1.007080078125E-3</c:v>
                </c:pt>
                <c:pt idx="44578">
                  <c:v>1.0068416595458984E-3</c:v>
                </c:pt>
                <c:pt idx="44579">
                  <c:v>1.007080078125E-3</c:v>
                </c:pt>
                <c:pt idx="44580">
                  <c:v>1.007080078125E-3</c:v>
                </c:pt>
                <c:pt idx="44581">
                  <c:v>1.0068416595458984E-3</c:v>
                </c:pt>
                <c:pt idx="44582">
                  <c:v>1.007080078125E-3</c:v>
                </c:pt>
                <c:pt idx="44583">
                  <c:v>1.007080078125E-3</c:v>
                </c:pt>
                <c:pt idx="44584">
                  <c:v>1.0068416595458984E-3</c:v>
                </c:pt>
                <c:pt idx="44585">
                  <c:v>1.0080337524414063E-3</c:v>
                </c:pt>
                <c:pt idx="44586">
                  <c:v>1.007080078125E-3</c:v>
                </c:pt>
                <c:pt idx="44587">
                  <c:v>1.0068416595458984E-3</c:v>
                </c:pt>
                <c:pt idx="44588">
                  <c:v>1.007080078125E-3</c:v>
                </c:pt>
                <c:pt idx="44589">
                  <c:v>1.007080078125E-3</c:v>
                </c:pt>
                <c:pt idx="44590">
                  <c:v>1.0068416595458984E-3</c:v>
                </c:pt>
                <c:pt idx="44591">
                  <c:v>1.007080078125E-3</c:v>
                </c:pt>
                <c:pt idx="44592">
                  <c:v>1.007080078125E-3</c:v>
                </c:pt>
                <c:pt idx="44593">
                  <c:v>1.0068416595458984E-3</c:v>
                </c:pt>
                <c:pt idx="44594">
                  <c:v>1.007080078125E-3</c:v>
                </c:pt>
                <c:pt idx="44595">
                  <c:v>1.007080078125E-3</c:v>
                </c:pt>
                <c:pt idx="44596">
                  <c:v>1.0068416595458984E-3</c:v>
                </c:pt>
                <c:pt idx="44597">
                  <c:v>1.007080078125E-3</c:v>
                </c:pt>
                <c:pt idx="44598">
                  <c:v>1.0080337524414063E-3</c:v>
                </c:pt>
                <c:pt idx="44599">
                  <c:v>1.007080078125E-3</c:v>
                </c:pt>
                <c:pt idx="44600">
                  <c:v>1.0068416595458984E-3</c:v>
                </c:pt>
                <c:pt idx="44601">
                  <c:v>1.007080078125E-3</c:v>
                </c:pt>
                <c:pt idx="44602">
                  <c:v>1.007080078125E-3</c:v>
                </c:pt>
                <c:pt idx="44603">
                  <c:v>1.0068416595458984E-3</c:v>
                </c:pt>
                <c:pt idx="44604">
                  <c:v>1.007080078125E-3</c:v>
                </c:pt>
                <c:pt idx="44605">
                  <c:v>1.007080078125E-3</c:v>
                </c:pt>
                <c:pt idx="44606">
                  <c:v>1.0068416595458984E-3</c:v>
                </c:pt>
                <c:pt idx="44607">
                  <c:v>1.007080078125E-3</c:v>
                </c:pt>
                <c:pt idx="44608">
                  <c:v>1.007080078125E-3</c:v>
                </c:pt>
                <c:pt idx="44609">
                  <c:v>1.0068416595458984E-3</c:v>
                </c:pt>
                <c:pt idx="44610">
                  <c:v>1.0080337524414063E-3</c:v>
                </c:pt>
                <c:pt idx="44611">
                  <c:v>1.007080078125E-3</c:v>
                </c:pt>
                <c:pt idx="44612">
                  <c:v>1.0068416595458984E-3</c:v>
                </c:pt>
                <c:pt idx="44613">
                  <c:v>1.007080078125E-3</c:v>
                </c:pt>
                <c:pt idx="44614">
                  <c:v>1.007080078125E-3</c:v>
                </c:pt>
                <c:pt idx="44615">
                  <c:v>1.0068416595458984E-3</c:v>
                </c:pt>
                <c:pt idx="44616">
                  <c:v>1.007080078125E-3</c:v>
                </c:pt>
                <c:pt idx="44617">
                  <c:v>1.007080078125E-3</c:v>
                </c:pt>
                <c:pt idx="44618">
                  <c:v>1.0068416595458984E-3</c:v>
                </c:pt>
                <c:pt idx="44619">
                  <c:v>1.007080078125E-3</c:v>
                </c:pt>
                <c:pt idx="44620">
                  <c:v>1.007080078125E-3</c:v>
                </c:pt>
                <c:pt idx="44621">
                  <c:v>1.0068416595458984E-3</c:v>
                </c:pt>
                <c:pt idx="44622">
                  <c:v>1.007080078125E-3</c:v>
                </c:pt>
                <c:pt idx="44623">
                  <c:v>1.0080337524414063E-3</c:v>
                </c:pt>
                <c:pt idx="44624">
                  <c:v>1.007080078125E-3</c:v>
                </c:pt>
                <c:pt idx="44625">
                  <c:v>1.0068416595458984E-3</c:v>
                </c:pt>
                <c:pt idx="44626">
                  <c:v>1.007080078125E-3</c:v>
                </c:pt>
                <c:pt idx="44627">
                  <c:v>1.007080078125E-3</c:v>
                </c:pt>
                <c:pt idx="44628">
                  <c:v>1.0068416595458984E-3</c:v>
                </c:pt>
                <c:pt idx="44629">
                  <c:v>1.007080078125E-3</c:v>
                </c:pt>
                <c:pt idx="44630">
                  <c:v>1.007080078125E-3</c:v>
                </c:pt>
                <c:pt idx="44631">
                  <c:v>1.0068416595458984E-3</c:v>
                </c:pt>
                <c:pt idx="44632">
                  <c:v>1.007080078125E-3</c:v>
                </c:pt>
                <c:pt idx="44633">
                  <c:v>1.007080078125E-3</c:v>
                </c:pt>
                <c:pt idx="44634">
                  <c:v>1.0068416595458984E-3</c:v>
                </c:pt>
                <c:pt idx="44635">
                  <c:v>1.0080337524414063E-3</c:v>
                </c:pt>
                <c:pt idx="44636">
                  <c:v>1.007080078125E-3</c:v>
                </c:pt>
                <c:pt idx="44637">
                  <c:v>1.0068416595458984E-3</c:v>
                </c:pt>
                <c:pt idx="44638">
                  <c:v>1.007080078125E-3</c:v>
                </c:pt>
                <c:pt idx="44639">
                  <c:v>1.007080078125E-3</c:v>
                </c:pt>
                <c:pt idx="44640">
                  <c:v>1.0068416595458984E-3</c:v>
                </c:pt>
                <c:pt idx="44641">
                  <c:v>1.007080078125E-3</c:v>
                </c:pt>
                <c:pt idx="44642">
                  <c:v>1.007080078125E-3</c:v>
                </c:pt>
                <c:pt idx="44643">
                  <c:v>1.0068416595458984E-3</c:v>
                </c:pt>
                <c:pt idx="44644">
                  <c:v>1.007080078125E-3</c:v>
                </c:pt>
                <c:pt idx="44645">
                  <c:v>1.007080078125E-3</c:v>
                </c:pt>
                <c:pt idx="44646">
                  <c:v>1.0068416595458984E-3</c:v>
                </c:pt>
                <c:pt idx="44647">
                  <c:v>1.007080078125E-3</c:v>
                </c:pt>
                <c:pt idx="44648">
                  <c:v>1.0080337524414063E-3</c:v>
                </c:pt>
                <c:pt idx="44649">
                  <c:v>1.007080078125E-3</c:v>
                </c:pt>
                <c:pt idx="44650">
                  <c:v>1.0068416595458984E-3</c:v>
                </c:pt>
                <c:pt idx="44651">
                  <c:v>1.007080078125E-3</c:v>
                </c:pt>
                <c:pt idx="44652">
                  <c:v>1.007080078125E-3</c:v>
                </c:pt>
                <c:pt idx="44653">
                  <c:v>1.0068416595458984E-3</c:v>
                </c:pt>
                <c:pt idx="44654">
                  <c:v>1.007080078125E-3</c:v>
                </c:pt>
                <c:pt idx="44655">
                  <c:v>1.007080078125E-3</c:v>
                </c:pt>
                <c:pt idx="44656">
                  <c:v>1.0068416595458984E-3</c:v>
                </c:pt>
                <c:pt idx="44657">
                  <c:v>1.007080078125E-3</c:v>
                </c:pt>
                <c:pt idx="44658">
                  <c:v>1.007080078125E-3</c:v>
                </c:pt>
                <c:pt idx="44659">
                  <c:v>1.0068416595458984E-3</c:v>
                </c:pt>
                <c:pt idx="44660">
                  <c:v>1.0080337524414063E-3</c:v>
                </c:pt>
                <c:pt idx="44661">
                  <c:v>1.007080078125E-3</c:v>
                </c:pt>
                <c:pt idx="44662">
                  <c:v>1.0068416595458984E-3</c:v>
                </c:pt>
                <c:pt idx="44663">
                  <c:v>1.007080078125E-3</c:v>
                </c:pt>
                <c:pt idx="44664">
                  <c:v>1.007080078125E-3</c:v>
                </c:pt>
                <c:pt idx="44665">
                  <c:v>1.0068416595458984E-3</c:v>
                </c:pt>
                <c:pt idx="44666">
                  <c:v>1.007080078125E-3</c:v>
                </c:pt>
                <c:pt idx="44667">
                  <c:v>1.007080078125E-3</c:v>
                </c:pt>
                <c:pt idx="44668">
                  <c:v>1.0068416595458984E-3</c:v>
                </c:pt>
                <c:pt idx="44669">
                  <c:v>1.007080078125E-3</c:v>
                </c:pt>
                <c:pt idx="44670">
                  <c:v>1.007080078125E-3</c:v>
                </c:pt>
                <c:pt idx="44671">
                  <c:v>1.0068416595458984E-3</c:v>
                </c:pt>
                <c:pt idx="44672">
                  <c:v>1.007080078125E-3</c:v>
                </c:pt>
                <c:pt idx="44673">
                  <c:v>1.0080337524414063E-3</c:v>
                </c:pt>
                <c:pt idx="44674">
                  <c:v>1.007080078125E-3</c:v>
                </c:pt>
                <c:pt idx="44675">
                  <c:v>1.0068416595458984E-3</c:v>
                </c:pt>
                <c:pt idx="44676">
                  <c:v>1.007080078125E-3</c:v>
                </c:pt>
                <c:pt idx="44677">
                  <c:v>1.007080078125E-3</c:v>
                </c:pt>
                <c:pt idx="44678">
                  <c:v>1.0068416595458984E-3</c:v>
                </c:pt>
                <c:pt idx="44679">
                  <c:v>1.007080078125E-3</c:v>
                </c:pt>
                <c:pt idx="44680">
                  <c:v>1.007080078125E-3</c:v>
                </c:pt>
                <c:pt idx="44681">
                  <c:v>1.0068416595458984E-3</c:v>
                </c:pt>
                <c:pt idx="44682">
                  <c:v>1.007080078125E-3</c:v>
                </c:pt>
                <c:pt idx="44683">
                  <c:v>1.007080078125E-3</c:v>
                </c:pt>
                <c:pt idx="44684">
                  <c:v>1.0068416595458984E-3</c:v>
                </c:pt>
                <c:pt idx="44685">
                  <c:v>1.0080337524414063E-3</c:v>
                </c:pt>
                <c:pt idx="44686">
                  <c:v>1.007080078125E-3</c:v>
                </c:pt>
                <c:pt idx="44687">
                  <c:v>1.0068416595458984E-3</c:v>
                </c:pt>
                <c:pt idx="44688">
                  <c:v>1.007080078125E-3</c:v>
                </c:pt>
                <c:pt idx="44689">
                  <c:v>1.007080078125E-3</c:v>
                </c:pt>
                <c:pt idx="44690">
                  <c:v>1.0068416595458984E-3</c:v>
                </c:pt>
                <c:pt idx="44691">
                  <c:v>1.007080078125E-3</c:v>
                </c:pt>
                <c:pt idx="44692">
                  <c:v>1.007080078125E-3</c:v>
                </c:pt>
                <c:pt idx="44693">
                  <c:v>1.0068416595458984E-3</c:v>
                </c:pt>
                <c:pt idx="44694">
                  <c:v>1.007080078125E-3</c:v>
                </c:pt>
                <c:pt idx="44695">
                  <c:v>1.007080078125E-3</c:v>
                </c:pt>
                <c:pt idx="44696">
                  <c:v>1.0068416595458984E-3</c:v>
                </c:pt>
                <c:pt idx="44697">
                  <c:v>1.007080078125E-3</c:v>
                </c:pt>
                <c:pt idx="44698">
                  <c:v>1.0080337524414063E-3</c:v>
                </c:pt>
                <c:pt idx="44699">
                  <c:v>1.007080078125E-3</c:v>
                </c:pt>
                <c:pt idx="44700">
                  <c:v>1.0068416595458984E-3</c:v>
                </c:pt>
                <c:pt idx="44701">
                  <c:v>1.007080078125E-3</c:v>
                </c:pt>
                <c:pt idx="44702">
                  <c:v>1.007080078125E-3</c:v>
                </c:pt>
                <c:pt idx="44703">
                  <c:v>1.0068416595458984E-3</c:v>
                </c:pt>
                <c:pt idx="44704">
                  <c:v>1.007080078125E-3</c:v>
                </c:pt>
                <c:pt idx="44705">
                  <c:v>1.007080078125E-3</c:v>
                </c:pt>
                <c:pt idx="44706">
                  <c:v>1.0068416595458984E-3</c:v>
                </c:pt>
                <c:pt idx="44707">
                  <c:v>1.007080078125E-3</c:v>
                </c:pt>
                <c:pt idx="44708">
                  <c:v>1.007080078125E-3</c:v>
                </c:pt>
                <c:pt idx="44709">
                  <c:v>1.0068416595458984E-3</c:v>
                </c:pt>
                <c:pt idx="44710">
                  <c:v>1.0080337524414063E-3</c:v>
                </c:pt>
                <c:pt idx="44711">
                  <c:v>1.007080078125E-3</c:v>
                </c:pt>
                <c:pt idx="44712">
                  <c:v>1.0068416595458984E-3</c:v>
                </c:pt>
                <c:pt idx="44713">
                  <c:v>1.007080078125E-3</c:v>
                </c:pt>
                <c:pt idx="44714">
                  <c:v>1.007080078125E-3</c:v>
                </c:pt>
                <c:pt idx="44715">
                  <c:v>1.0068416595458984E-3</c:v>
                </c:pt>
                <c:pt idx="44716">
                  <c:v>1.007080078125E-3</c:v>
                </c:pt>
                <c:pt idx="44717">
                  <c:v>1.007080078125E-3</c:v>
                </c:pt>
                <c:pt idx="44718">
                  <c:v>1.0068416595458984E-3</c:v>
                </c:pt>
                <c:pt idx="44719">
                  <c:v>1.007080078125E-3</c:v>
                </c:pt>
                <c:pt idx="44720">
                  <c:v>1.007080078125E-3</c:v>
                </c:pt>
                <c:pt idx="44721">
                  <c:v>1.0068416595458984E-3</c:v>
                </c:pt>
                <c:pt idx="44722">
                  <c:v>1.007080078125E-3</c:v>
                </c:pt>
                <c:pt idx="44723">
                  <c:v>1.0080337524414063E-3</c:v>
                </c:pt>
                <c:pt idx="44724">
                  <c:v>1.007080078125E-3</c:v>
                </c:pt>
                <c:pt idx="44725">
                  <c:v>1.0068416595458984E-3</c:v>
                </c:pt>
                <c:pt idx="44726">
                  <c:v>1.007080078125E-3</c:v>
                </c:pt>
                <c:pt idx="44727">
                  <c:v>1.007080078125E-3</c:v>
                </c:pt>
                <c:pt idx="44728">
                  <c:v>1.0068416595458984E-3</c:v>
                </c:pt>
                <c:pt idx="44729">
                  <c:v>1.007080078125E-3</c:v>
                </c:pt>
                <c:pt idx="44730">
                  <c:v>1.007080078125E-3</c:v>
                </c:pt>
                <c:pt idx="44731">
                  <c:v>1.0068416595458984E-3</c:v>
                </c:pt>
                <c:pt idx="44732">
                  <c:v>1.007080078125E-3</c:v>
                </c:pt>
                <c:pt idx="44733">
                  <c:v>1.007080078125E-3</c:v>
                </c:pt>
                <c:pt idx="44734">
                  <c:v>1.0068416595458984E-3</c:v>
                </c:pt>
                <c:pt idx="44735">
                  <c:v>1.0080337524414063E-3</c:v>
                </c:pt>
                <c:pt idx="44736">
                  <c:v>1.007080078125E-3</c:v>
                </c:pt>
                <c:pt idx="44737">
                  <c:v>1.0068416595458984E-3</c:v>
                </c:pt>
                <c:pt idx="44738">
                  <c:v>1.007080078125E-3</c:v>
                </c:pt>
                <c:pt idx="44739">
                  <c:v>1.007080078125E-3</c:v>
                </c:pt>
                <c:pt idx="44740">
                  <c:v>1.0068416595458984E-3</c:v>
                </c:pt>
                <c:pt idx="44741">
                  <c:v>1.007080078125E-3</c:v>
                </c:pt>
                <c:pt idx="44742">
                  <c:v>1.007080078125E-3</c:v>
                </c:pt>
                <c:pt idx="44743">
                  <c:v>1.0068416595458984E-3</c:v>
                </c:pt>
                <c:pt idx="44744">
                  <c:v>1.007080078125E-3</c:v>
                </c:pt>
                <c:pt idx="44745">
                  <c:v>1.007080078125E-3</c:v>
                </c:pt>
                <c:pt idx="44746">
                  <c:v>1.0068416595458984E-3</c:v>
                </c:pt>
                <c:pt idx="44747">
                  <c:v>1.007080078125E-3</c:v>
                </c:pt>
                <c:pt idx="44748">
                  <c:v>1.0080337524414063E-3</c:v>
                </c:pt>
                <c:pt idx="44749">
                  <c:v>1.007080078125E-3</c:v>
                </c:pt>
                <c:pt idx="44750">
                  <c:v>1.0068416595458984E-3</c:v>
                </c:pt>
                <c:pt idx="44751">
                  <c:v>1.007080078125E-3</c:v>
                </c:pt>
                <c:pt idx="44752">
                  <c:v>1.007080078125E-3</c:v>
                </c:pt>
                <c:pt idx="44753">
                  <c:v>1.0068416595458984E-3</c:v>
                </c:pt>
                <c:pt idx="44754">
                  <c:v>1.007080078125E-3</c:v>
                </c:pt>
                <c:pt idx="44755">
                  <c:v>1.007080078125E-3</c:v>
                </c:pt>
                <c:pt idx="44756">
                  <c:v>1.0068416595458984E-3</c:v>
                </c:pt>
                <c:pt idx="44757">
                  <c:v>1.007080078125E-3</c:v>
                </c:pt>
                <c:pt idx="44758">
                  <c:v>1.007080078125E-3</c:v>
                </c:pt>
                <c:pt idx="44759">
                  <c:v>1.0068416595458984E-3</c:v>
                </c:pt>
                <c:pt idx="44760">
                  <c:v>1.0080337524414063E-3</c:v>
                </c:pt>
                <c:pt idx="44761">
                  <c:v>1.007080078125E-3</c:v>
                </c:pt>
                <c:pt idx="44762">
                  <c:v>1.0068416595458984E-3</c:v>
                </c:pt>
                <c:pt idx="44763">
                  <c:v>1.007080078125E-3</c:v>
                </c:pt>
                <c:pt idx="44764">
                  <c:v>1.007080078125E-3</c:v>
                </c:pt>
                <c:pt idx="44765">
                  <c:v>1.0068416595458984E-3</c:v>
                </c:pt>
                <c:pt idx="44766">
                  <c:v>1.007080078125E-3</c:v>
                </c:pt>
                <c:pt idx="44767">
                  <c:v>1.007080078125E-3</c:v>
                </c:pt>
                <c:pt idx="44768">
                  <c:v>1.0068416595458984E-3</c:v>
                </c:pt>
                <c:pt idx="44769">
                  <c:v>1.007080078125E-3</c:v>
                </c:pt>
                <c:pt idx="44770">
                  <c:v>1.007080078125E-3</c:v>
                </c:pt>
                <c:pt idx="44771">
                  <c:v>1.0068416595458984E-3</c:v>
                </c:pt>
                <c:pt idx="44772">
                  <c:v>1.007080078125E-3</c:v>
                </c:pt>
                <c:pt idx="44773">
                  <c:v>1.0080337524414063E-3</c:v>
                </c:pt>
                <c:pt idx="44774">
                  <c:v>1.007080078125E-3</c:v>
                </c:pt>
                <c:pt idx="44775">
                  <c:v>1.0068416595458984E-3</c:v>
                </c:pt>
                <c:pt idx="44776">
                  <c:v>1.007080078125E-3</c:v>
                </c:pt>
                <c:pt idx="44777">
                  <c:v>1.007080078125E-3</c:v>
                </c:pt>
                <c:pt idx="44778">
                  <c:v>1.0068416595458984E-3</c:v>
                </c:pt>
                <c:pt idx="44779">
                  <c:v>1.007080078125E-3</c:v>
                </c:pt>
                <c:pt idx="44780">
                  <c:v>1.007080078125E-3</c:v>
                </c:pt>
                <c:pt idx="44781">
                  <c:v>1.0068416595458984E-3</c:v>
                </c:pt>
                <c:pt idx="44782">
                  <c:v>1.007080078125E-3</c:v>
                </c:pt>
                <c:pt idx="44783">
                  <c:v>1.007080078125E-3</c:v>
                </c:pt>
                <c:pt idx="44784">
                  <c:v>1.0068416595458984E-3</c:v>
                </c:pt>
                <c:pt idx="44785">
                  <c:v>1.0080337524414063E-3</c:v>
                </c:pt>
                <c:pt idx="44786">
                  <c:v>1.007080078125E-3</c:v>
                </c:pt>
                <c:pt idx="44787">
                  <c:v>1.0068416595458984E-3</c:v>
                </c:pt>
                <c:pt idx="44788">
                  <c:v>1.007080078125E-3</c:v>
                </c:pt>
                <c:pt idx="44789">
                  <c:v>1.007080078125E-3</c:v>
                </c:pt>
                <c:pt idx="44790">
                  <c:v>1.0068416595458984E-3</c:v>
                </c:pt>
                <c:pt idx="44791">
                  <c:v>1.007080078125E-3</c:v>
                </c:pt>
                <c:pt idx="44792">
                  <c:v>1.007080078125E-3</c:v>
                </c:pt>
                <c:pt idx="44793">
                  <c:v>1.0068416595458984E-3</c:v>
                </c:pt>
                <c:pt idx="44794">
                  <c:v>1.007080078125E-3</c:v>
                </c:pt>
                <c:pt idx="44795">
                  <c:v>1.007080078125E-3</c:v>
                </c:pt>
                <c:pt idx="44796">
                  <c:v>1.0068416595458984E-3</c:v>
                </c:pt>
                <c:pt idx="44797">
                  <c:v>1.007080078125E-3</c:v>
                </c:pt>
                <c:pt idx="44798">
                  <c:v>1.0080337524414063E-3</c:v>
                </c:pt>
                <c:pt idx="44799">
                  <c:v>1.007080078125E-3</c:v>
                </c:pt>
                <c:pt idx="44800">
                  <c:v>1.0068416595458984E-3</c:v>
                </c:pt>
                <c:pt idx="44801">
                  <c:v>1.007080078125E-3</c:v>
                </c:pt>
                <c:pt idx="44802">
                  <c:v>1.007080078125E-3</c:v>
                </c:pt>
                <c:pt idx="44803">
                  <c:v>1.0068416595458984E-3</c:v>
                </c:pt>
                <c:pt idx="44804">
                  <c:v>1.007080078125E-3</c:v>
                </c:pt>
                <c:pt idx="44805">
                  <c:v>1.007080078125E-3</c:v>
                </c:pt>
                <c:pt idx="44806">
                  <c:v>1.0068416595458984E-3</c:v>
                </c:pt>
                <c:pt idx="44807">
                  <c:v>1.007080078125E-3</c:v>
                </c:pt>
                <c:pt idx="44808">
                  <c:v>1.0068416595458984E-3</c:v>
                </c:pt>
                <c:pt idx="44809">
                  <c:v>1.007080078125E-3</c:v>
                </c:pt>
                <c:pt idx="44810">
                  <c:v>1.0080337524414063E-3</c:v>
                </c:pt>
                <c:pt idx="44811">
                  <c:v>1.007080078125E-3</c:v>
                </c:pt>
                <c:pt idx="44812">
                  <c:v>1.0068416595458984E-3</c:v>
                </c:pt>
                <c:pt idx="44813">
                  <c:v>1.007080078125E-3</c:v>
                </c:pt>
                <c:pt idx="44814">
                  <c:v>1.007080078125E-3</c:v>
                </c:pt>
                <c:pt idx="44815">
                  <c:v>1.0068416595458984E-3</c:v>
                </c:pt>
                <c:pt idx="44816">
                  <c:v>1.007080078125E-3</c:v>
                </c:pt>
                <c:pt idx="44817">
                  <c:v>1.007080078125E-3</c:v>
                </c:pt>
                <c:pt idx="44818">
                  <c:v>1.0068416595458984E-3</c:v>
                </c:pt>
                <c:pt idx="44819">
                  <c:v>1.007080078125E-3</c:v>
                </c:pt>
                <c:pt idx="44820">
                  <c:v>1.007080078125E-3</c:v>
                </c:pt>
                <c:pt idx="44821">
                  <c:v>1.0068416595458984E-3</c:v>
                </c:pt>
                <c:pt idx="44822">
                  <c:v>1.007080078125E-3</c:v>
                </c:pt>
                <c:pt idx="44823">
                  <c:v>1.0080337524414063E-3</c:v>
                </c:pt>
                <c:pt idx="44824">
                  <c:v>1.007080078125E-3</c:v>
                </c:pt>
                <c:pt idx="44825">
                  <c:v>1.0068416595458984E-3</c:v>
                </c:pt>
                <c:pt idx="44826">
                  <c:v>1.007080078125E-3</c:v>
                </c:pt>
                <c:pt idx="44827">
                  <c:v>1.007080078125E-3</c:v>
                </c:pt>
                <c:pt idx="44828">
                  <c:v>1.0068416595458984E-3</c:v>
                </c:pt>
                <c:pt idx="44829">
                  <c:v>1.007080078125E-3</c:v>
                </c:pt>
                <c:pt idx="44830">
                  <c:v>1.0068416595458984E-3</c:v>
                </c:pt>
                <c:pt idx="44831">
                  <c:v>1.007080078125E-3</c:v>
                </c:pt>
                <c:pt idx="44832">
                  <c:v>1.007080078125E-3</c:v>
                </c:pt>
                <c:pt idx="44833">
                  <c:v>1.0068416595458984E-3</c:v>
                </c:pt>
                <c:pt idx="44834">
                  <c:v>1.007080078125E-3</c:v>
                </c:pt>
                <c:pt idx="44835">
                  <c:v>1.0080337524414063E-3</c:v>
                </c:pt>
                <c:pt idx="44836">
                  <c:v>1.007080078125E-3</c:v>
                </c:pt>
                <c:pt idx="44837">
                  <c:v>1.0068416595458984E-3</c:v>
                </c:pt>
                <c:pt idx="44838">
                  <c:v>1.007080078125E-3</c:v>
                </c:pt>
                <c:pt idx="44839">
                  <c:v>1.007080078125E-3</c:v>
                </c:pt>
                <c:pt idx="44840">
                  <c:v>1.0068416595458984E-3</c:v>
                </c:pt>
                <c:pt idx="44841">
                  <c:v>1.007080078125E-3</c:v>
                </c:pt>
                <c:pt idx="44842">
                  <c:v>1.007080078125E-3</c:v>
                </c:pt>
                <c:pt idx="44843">
                  <c:v>1.0068416595458984E-3</c:v>
                </c:pt>
                <c:pt idx="44844">
                  <c:v>1.007080078125E-3</c:v>
                </c:pt>
                <c:pt idx="44845">
                  <c:v>1.007080078125E-3</c:v>
                </c:pt>
                <c:pt idx="44846">
                  <c:v>1.0068416595458984E-3</c:v>
                </c:pt>
                <c:pt idx="44847">
                  <c:v>1.007080078125E-3</c:v>
                </c:pt>
                <c:pt idx="44848">
                  <c:v>1.0080337524414063E-3</c:v>
                </c:pt>
                <c:pt idx="44849">
                  <c:v>1.007080078125E-3</c:v>
                </c:pt>
                <c:pt idx="44850">
                  <c:v>1.0068416595458984E-3</c:v>
                </c:pt>
                <c:pt idx="44851">
                  <c:v>1.007080078125E-3</c:v>
                </c:pt>
                <c:pt idx="44852">
                  <c:v>1.0068416595458984E-3</c:v>
                </c:pt>
                <c:pt idx="44853">
                  <c:v>1.007080078125E-3</c:v>
                </c:pt>
                <c:pt idx="44854">
                  <c:v>1.007080078125E-3</c:v>
                </c:pt>
                <c:pt idx="44855">
                  <c:v>1.0068416595458984E-3</c:v>
                </c:pt>
                <c:pt idx="44856">
                  <c:v>1.007080078125E-3</c:v>
                </c:pt>
                <c:pt idx="44857">
                  <c:v>1.007080078125E-3</c:v>
                </c:pt>
                <c:pt idx="44858">
                  <c:v>1.0068416595458984E-3</c:v>
                </c:pt>
                <c:pt idx="44859">
                  <c:v>1.007080078125E-3</c:v>
                </c:pt>
                <c:pt idx="44860">
                  <c:v>1.0080337524414063E-3</c:v>
                </c:pt>
                <c:pt idx="44861">
                  <c:v>1.007080078125E-3</c:v>
                </c:pt>
                <c:pt idx="44862">
                  <c:v>1.0068416595458984E-3</c:v>
                </c:pt>
                <c:pt idx="44863">
                  <c:v>1.007080078125E-3</c:v>
                </c:pt>
                <c:pt idx="44864">
                  <c:v>1.007080078125E-3</c:v>
                </c:pt>
                <c:pt idx="44865">
                  <c:v>1.0068416595458984E-3</c:v>
                </c:pt>
                <c:pt idx="44866">
                  <c:v>1.007080078125E-3</c:v>
                </c:pt>
                <c:pt idx="44867">
                  <c:v>1.007080078125E-3</c:v>
                </c:pt>
                <c:pt idx="44868">
                  <c:v>1.0068416595458984E-3</c:v>
                </c:pt>
                <c:pt idx="44869">
                  <c:v>1.007080078125E-3</c:v>
                </c:pt>
                <c:pt idx="44870">
                  <c:v>1.007080078125E-3</c:v>
                </c:pt>
                <c:pt idx="44871">
                  <c:v>1.0068416595458984E-3</c:v>
                </c:pt>
                <c:pt idx="44872">
                  <c:v>1.007080078125E-3</c:v>
                </c:pt>
                <c:pt idx="44873">
                  <c:v>1.0080337524414063E-3</c:v>
                </c:pt>
                <c:pt idx="44874">
                  <c:v>1.0068416595458984E-3</c:v>
                </c:pt>
                <c:pt idx="44875">
                  <c:v>1.007080078125E-3</c:v>
                </c:pt>
                <c:pt idx="44876">
                  <c:v>1.007080078125E-3</c:v>
                </c:pt>
                <c:pt idx="44877">
                  <c:v>1.0068416595458984E-3</c:v>
                </c:pt>
                <c:pt idx="44878">
                  <c:v>1.007080078125E-3</c:v>
                </c:pt>
                <c:pt idx="44879">
                  <c:v>1.007080078125E-3</c:v>
                </c:pt>
                <c:pt idx="44880">
                  <c:v>1.0068416595458984E-3</c:v>
                </c:pt>
                <c:pt idx="44881">
                  <c:v>1.007080078125E-3</c:v>
                </c:pt>
                <c:pt idx="44882">
                  <c:v>1.007080078125E-3</c:v>
                </c:pt>
                <c:pt idx="44883">
                  <c:v>1.0068416595458984E-3</c:v>
                </c:pt>
                <c:pt idx="44884">
                  <c:v>1.007080078125E-3</c:v>
                </c:pt>
                <c:pt idx="44885">
                  <c:v>1.0080337524414063E-3</c:v>
                </c:pt>
                <c:pt idx="44886">
                  <c:v>1.007080078125E-3</c:v>
                </c:pt>
                <c:pt idx="44887">
                  <c:v>1.0068416595458984E-3</c:v>
                </c:pt>
                <c:pt idx="44888">
                  <c:v>1.007080078125E-3</c:v>
                </c:pt>
                <c:pt idx="44889">
                  <c:v>1.007080078125E-3</c:v>
                </c:pt>
                <c:pt idx="44890">
                  <c:v>1.0068416595458984E-3</c:v>
                </c:pt>
                <c:pt idx="44891">
                  <c:v>1.007080078125E-3</c:v>
                </c:pt>
                <c:pt idx="44892">
                  <c:v>1.007080078125E-3</c:v>
                </c:pt>
                <c:pt idx="44893">
                  <c:v>1.0068416595458984E-3</c:v>
                </c:pt>
                <c:pt idx="44894">
                  <c:v>1.007080078125E-3</c:v>
                </c:pt>
                <c:pt idx="44895">
                  <c:v>1.007080078125E-3</c:v>
                </c:pt>
                <c:pt idx="44896">
                  <c:v>1.0068416595458984E-3</c:v>
                </c:pt>
                <c:pt idx="44897">
                  <c:v>1.007080078125E-3</c:v>
                </c:pt>
                <c:pt idx="44898">
                  <c:v>1.0080337524414063E-3</c:v>
                </c:pt>
                <c:pt idx="44899">
                  <c:v>1.0068416595458984E-3</c:v>
                </c:pt>
                <c:pt idx="44900">
                  <c:v>1.007080078125E-3</c:v>
                </c:pt>
                <c:pt idx="44901">
                  <c:v>1.007080078125E-3</c:v>
                </c:pt>
                <c:pt idx="44902">
                  <c:v>1.0068416595458984E-3</c:v>
                </c:pt>
                <c:pt idx="44903">
                  <c:v>1.007080078125E-3</c:v>
                </c:pt>
                <c:pt idx="44904">
                  <c:v>1.007080078125E-3</c:v>
                </c:pt>
                <c:pt idx="44905">
                  <c:v>1.0068416595458984E-3</c:v>
                </c:pt>
                <c:pt idx="44906">
                  <c:v>1.007080078125E-3</c:v>
                </c:pt>
                <c:pt idx="44907">
                  <c:v>1.007080078125E-3</c:v>
                </c:pt>
                <c:pt idx="44908">
                  <c:v>1.0068416595458984E-3</c:v>
                </c:pt>
                <c:pt idx="44909">
                  <c:v>1.007080078125E-3</c:v>
                </c:pt>
                <c:pt idx="44910">
                  <c:v>1.0080337524414063E-3</c:v>
                </c:pt>
                <c:pt idx="44911">
                  <c:v>1.007080078125E-3</c:v>
                </c:pt>
                <c:pt idx="44912">
                  <c:v>1.0068416595458984E-3</c:v>
                </c:pt>
                <c:pt idx="44913">
                  <c:v>1.007080078125E-3</c:v>
                </c:pt>
                <c:pt idx="44914">
                  <c:v>1.007080078125E-3</c:v>
                </c:pt>
                <c:pt idx="44915">
                  <c:v>1.0068416595458984E-3</c:v>
                </c:pt>
                <c:pt idx="44916">
                  <c:v>1.007080078125E-3</c:v>
                </c:pt>
                <c:pt idx="44917">
                  <c:v>1.007080078125E-3</c:v>
                </c:pt>
                <c:pt idx="44918">
                  <c:v>1.0068416595458984E-3</c:v>
                </c:pt>
                <c:pt idx="44919">
                  <c:v>1.007080078125E-3</c:v>
                </c:pt>
                <c:pt idx="44920">
                  <c:v>1.007080078125E-3</c:v>
                </c:pt>
                <c:pt idx="44921">
                  <c:v>1.0068416595458984E-3</c:v>
                </c:pt>
                <c:pt idx="44922">
                  <c:v>1.007080078125E-3</c:v>
                </c:pt>
                <c:pt idx="44923">
                  <c:v>1.0080337524414063E-3</c:v>
                </c:pt>
                <c:pt idx="44924">
                  <c:v>1.0068416595458984E-3</c:v>
                </c:pt>
                <c:pt idx="44925">
                  <c:v>1.007080078125E-3</c:v>
                </c:pt>
                <c:pt idx="44926">
                  <c:v>1.007080078125E-3</c:v>
                </c:pt>
                <c:pt idx="44927">
                  <c:v>1.0068416595458984E-3</c:v>
                </c:pt>
                <c:pt idx="44928">
                  <c:v>1.007080078125E-3</c:v>
                </c:pt>
                <c:pt idx="44929">
                  <c:v>1.007080078125E-3</c:v>
                </c:pt>
                <c:pt idx="44930">
                  <c:v>1.0068416595458984E-3</c:v>
                </c:pt>
                <c:pt idx="44931">
                  <c:v>1.007080078125E-3</c:v>
                </c:pt>
                <c:pt idx="44932">
                  <c:v>1.007080078125E-3</c:v>
                </c:pt>
                <c:pt idx="44933">
                  <c:v>1.0068416595458984E-3</c:v>
                </c:pt>
                <c:pt idx="44934">
                  <c:v>1.007080078125E-3</c:v>
                </c:pt>
                <c:pt idx="44935">
                  <c:v>1.0080337524414063E-3</c:v>
                </c:pt>
                <c:pt idx="44936">
                  <c:v>1.007080078125E-3</c:v>
                </c:pt>
                <c:pt idx="44937">
                  <c:v>1.0068416595458984E-3</c:v>
                </c:pt>
                <c:pt idx="44938">
                  <c:v>1.007080078125E-3</c:v>
                </c:pt>
                <c:pt idx="44939">
                  <c:v>1.007080078125E-3</c:v>
                </c:pt>
                <c:pt idx="44940">
                  <c:v>1.0068416595458984E-3</c:v>
                </c:pt>
                <c:pt idx="44941">
                  <c:v>1.007080078125E-3</c:v>
                </c:pt>
                <c:pt idx="44942">
                  <c:v>1.007080078125E-3</c:v>
                </c:pt>
                <c:pt idx="44943">
                  <c:v>1.0068416595458984E-3</c:v>
                </c:pt>
                <c:pt idx="44944">
                  <c:v>1.007080078125E-3</c:v>
                </c:pt>
                <c:pt idx="44945">
                  <c:v>1.007080078125E-3</c:v>
                </c:pt>
                <c:pt idx="44946">
                  <c:v>1.0068416595458984E-3</c:v>
                </c:pt>
                <c:pt idx="44947">
                  <c:v>1.007080078125E-3</c:v>
                </c:pt>
                <c:pt idx="44948">
                  <c:v>1.0080337524414063E-3</c:v>
                </c:pt>
                <c:pt idx="44949">
                  <c:v>1.0068416595458984E-3</c:v>
                </c:pt>
                <c:pt idx="44950">
                  <c:v>1.007080078125E-3</c:v>
                </c:pt>
                <c:pt idx="44951">
                  <c:v>1.007080078125E-3</c:v>
                </c:pt>
                <c:pt idx="44952">
                  <c:v>1.0068416595458984E-3</c:v>
                </c:pt>
                <c:pt idx="44953">
                  <c:v>1.007080078125E-3</c:v>
                </c:pt>
                <c:pt idx="44954">
                  <c:v>1.007080078125E-3</c:v>
                </c:pt>
                <c:pt idx="44955">
                  <c:v>1.0068416595458984E-3</c:v>
                </c:pt>
                <c:pt idx="44956">
                  <c:v>1.007080078125E-3</c:v>
                </c:pt>
                <c:pt idx="44957">
                  <c:v>1.007080078125E-3</c:v>
                </c:pt>
                <c:pt idx="44958">
                  <c:v>1.0068416595458984E-3</c:v>
                </c:pt>
                <c:pt idx="44959">
                  <c:v>1.007080078125E-3</c:v>
                </c:pt>
                <c:pt idx="44960">
                  <c:v>1.0080337524414063E-3</c:v>
                </c:pt>
                <c:pt idx="44961">
                  <c:v>1.007080078125E-3</c:v>
                </c:pt>
                <c:pt idx="44962">
                  <c:v>1.0068416595458984E-3</c:v>
                </c:pt>
                <c:pt idx="44963">
                  <c:v>1.007080078125E-3</c:v>
                </c:pt>
                <c:pt idx="44964">
                  <c:v>1.007080078125E-3</c:v>
                </c:pt>
                <c:pt idx="44965">
                  <c:v>1.0068416595458984E-3</c:v>
                </c:pt>
                <c:pt idx="44966">
                  <c:v>1.007080078125E-3</c:v>
                </c:pt>
                <c:pt idx="44967">
                  <c:v>1.007080078125E-3</c:v>
                </c:pt>
                <c:pt idx="44968">
                  <c:v>1.0068416595458984E-3</c:v>
                </c:pt>
                <c:pt idx="44969">
                  <c:v>1.007080078125E-3</c:v>
                </c:pt>
                <c:pt idx="44970">
                  <c:v>1.007080078125E-3</c:v>
                </c:pt>
                <c:pt idx="44971">
                  <c:v>1.0068416595458984E-3</c:v>
                </c:pt>
                <c:pt idx="44972">
                  <c:v>1.007080078125E-3</c:v>
                </c:pt>
                <c:pt idx="44973">
                  <c:v>1.0080337524414063E-3</c:v>
                </c:pt>
                <c:pt idx="44974">
                  <c:v>1.0068416595458984E-3</c:v>
                </c:pt>
                <c:pt idx="44975">
                  <c:v>1.007080078125E-3</c:v>
                </c:pt>
                <c:pt idx="44976">
                  <c:v>1.007080078125E-3</c:v>
                </c:pt>
                <c:pt idx="44977">
                  <c:v>1.0068416595458984E-3</c:v>
                </c:pt>
                <c:pt idx="44978">
                  <c:v>1.007080078125E-3</c:v>
                </c:pt>
                <c:pt idx="44979">
                  <c:v>1.007080078125E-3</c:v>
                </c:pt>
                <c:pt idx="44980">
                  <c:v>1.0068416595458984E-3</c:v>
                </c:pt>
                <c:pt idx="44981">
                  <c:v>1.007080078125E-3</c:v>
                </c:pt>
                <c:pt idx="44982">
                  <c:v>1.007080078125E-3</c:v>
                </c:pt>
                <c:pt idx="44983">
                  <c:v>1.0068416595458984E-3</c:v>
                </c:pt>
                <c:pt idx="44984">
                  <c:v>1.007080078125E-3</c:v>
                </c:pt>
                <c:pt idx="44985">
                  <c:v>1.0080337524414063E-3</c:v>
                </c:pt>
                <c:pt idx="44986">
                  <c:v>1.007080078125E-3</c:v>
                </c:pt>
                <c:pt idx="44987">
                  <c:v>1.0068416595458984E-3</c:v>
                </c:pt>
                <c:pt idx="44988">
                  <c:v>1.007080078125E-3</c:v>
                </c:pt>
                <c:pt idx="44989">
                  <c:v>1.007080078125E-3</c:v>
                </c:pt>
                <c:pt idx="44990">
                  <c:v>1.0068416595458984E-3</c:v>
                </c:pt>
                <c:pt idx="44991">
                  <c:v>1.007080078125E-3</c:v>
                </c:pt>
                <c:pt idx="44992">
                  <c:v>1.007080078125E-3</c:v>
                </c:pt>
                <c:pt idx="44993">
                  <c:v>1.0068416595458984E-3</c:v>
                </c:pt>
                <c:pt idx="44994">
                  <c:v>1.007080078125E-3</c:v>
                </c:pt>
                <c:pt idx="44995">
                  <c:v>1.007080078125E-3</c:v>
                </c:pt>
                <c:pt idx="44996">
                  <c:v>1.0068416595458984E-3</c:v>
                </c:pt>
                <c:pt idx="44997">
                  <c:v>1.007080078125E-3</c:v>
                </c:pt>
                <c:pt idx="44998">
                  <c:v>1.0080337524414063E-3</c:v>
                </c:pt>
                <c:pt idx="44999">
                  <c:v>1.0068416595458984E-3</c:v>
                </c:pt>
                <c:pt idx="45000">
                  <c:v>1.007080078125E-3</c:v>
                </c:pt>
                <c:pt idx="45001">
                  <c:v>1.007080078125E-3</c:v>
                </c:pt>
                <c:pt idx="45002">
                  <c:v>1.0068416595458984E-3</c:v>
                </c:pt>
                <c:pt idx="45003">
                  <c:v>1.007080078125E-3</c:v>
                </c:pt>
                <c:pt idx="45004">
                  <c:v>1.007080078125E-3</c:v>
                </c:pt>
                <c:pt idx="45005">
                  <c:v>1.0068416595458984E-3</c:v>
                </c:pt>
                <c:pt idx="45006">
                  <c:v>1.007080078125E-3</c:v>
                </c:pt>
                <c:pt idx="45007">
                  <c:v>1.007080078125E-3</c:v>
                </c:pt>
                <c:pt idx="45008">
                  <c:v>1.0068416595458984E-3</c:v>
                </c:pt>
                <c:pt idx="45009">
                  <c:v>1.007080078125E-3</c:v>
                </c:pt>
                <c:pt idx="45010">
                  <c:v>1.0080337524414063E-3</c:v>
                </c:pt>
                <c:pt idx="45011">
                  <c:v>1.007080078125E-3</c:v>
                </c:pt>
                <c:pt idx="45012">
                  <c:v>1.0068416595458984E-3</c:v>
                </c:pt>
                <c:pt idx="45013">
                  <c:v>1.007080078125E-3</c:v>
                </c:pt>
                <c:pt idx="45014">
                  <c:v>1.007080078125E-3</c:v>
                </c:pt>
                <c:pt idx="45015">
                  <c:v>1.0068416595458984E-3</c:v>
                </c:pt>
                <c:pt idx="45016">
                  <c:v>1.007080078125E-3</c:v>
                </c:pt>
                <c:pt idx="45017">
                  <c:v>1.007080078125E-3</c:v>
                </c:pt>
                <c:pt idx="45018">
                  <c:v>1.0068416595458984E-3</c:v>
                </c:pt>
                <c:pt idx="45019">
                  <c:v>1.007080078125E-3</c:v>
                </c:pt>
                <c:pt idx="45020">
                  <c:v>1.007080078125E-3</c:v>
                </c:pt>
                <c:pt idx="45021">
                  <c:v>1.0068416595458984E-3</c:v>
                </c:pt>
                <c:pt idx="45022">
                  <c:v>1.007080078125E-3</c:v>
                </c:pt>
                <c:pt idx="45023">
                  <c:v>1.0080337524414063E-3</c:v>
                </c:pt>
                <c:pt idx="45024">
                  <c:v>1.0068416595458984E-3</c:v>
                </c:pt>
                <c:pt idx="45025">
                  <c:v>1.007080078125E-3</c:v>
                </c:pt>
                <c:pt idx="45026">
                  <c:v>1.007080078125E-3</c:v>
                </c:pt>
                <c:pt idx="45027">
                  <c:v>1.0068416595458984E-3</c:v>
                </c:pt>
                <c:pt idx="45028">
                  <c:v>1.007080078125E-3</c:v>
                </c:pt>
                <c:pt idx="45029">
                  <c:v>1.007080078125E-3</c:v>
                </c:pt>
                <c:pt idx="45030">
                  <c:v>1.0068416595458984E-3</c:v>
                </c:pt>
                <c:pt idx="45031">
                  <c:v>1.007080078125E-3</c:v>
                </c:pt>
                <c:pt idx="45032">
                  <c:v>1.007080078125E-3</c:v>
                </c:pt>
                <c:pt idx="45033">
                  <c:v>1.0068416595458984E-3</c:v>
                </c:pt>
                <c:pt idx="45034">
                  <c:v>1.007080078125E-3</c:v>
                </c:pt>
                <c:pt idx="45035">
                  <c:v>1.0080337524414063E-3</c:v>
                </c:pt>
                <c:pt idx="45036">
                  <c:v>1.007080078125E-3</c:v>
                </c:pt>
                <c:pt idx="45037">
                  <c:v>1.0068416595458984E-3</c:v>
                </c:pt>
                <c:pt idx="45038">
                  <c:v>1.007080078125E-3</c:v>
                </c:pt>
                <c:pt idx="45039">
                  <c:v>1.007080078125E-3</c:v>
                </c:pt>
                <c:pt idx="45040">
                  <c:v>1.0068416595458984E-3</c:v>
                </c:pt>
                <c:pt idx="45041">
                  <c:v>1.007080078125E-3</c:v>
                </c:pt>
                <c:pt idx="45042">
                  <c:v>1.007080078125E-3</c:v>
                </c:pt>
                <c:pt idx="45043">
                  <c:v>1.0068416595458984E-3</c:v>
                </c:pt>
                <c:pt idx="45044">
                  <c:v>1.007080078125E-3</c:v>
                </c:pt>
                <c:pt idx="45045">
                  <c:v>1.007080078125E-3</c:v>
                </c:pt>
                <c:pt idx="45046">
                  <c:v>1.0068416595458984E-3</c:v>
                </c:pt>
                <c:pt idx="45047">
                  <c:v>1.007080078125E-3</c:v>
                </c:pt>
                <c:pt idx="45048">
                  <c:v>1.0080337524414063E-3</c:v>
                </c:pt>
                <c:pt idx="45049">
                  <c:v>1.0068416595458984E-3</c:v>
                </c:pt>
                <c:pt idx="45050">
                  <c:v>1.007080078125E-3</c:v>
                </c:pt>
                <c:pt idx="45051">
                  <c:v>1.007080078125E-3</c:v>
                </c:pt>
                <c:pt idx="45052">
                  <c:v>1.0068416595458984E-3</c:v>
                </c:pt>
                <c:pt idx="45053">
                  <c:v>1.007080078125E-3</c:v>
                </c:pt>
                <c:pt idx="45054">
                  <c:v>1.007080078125E-3</c:v>
                </c:pt>
                <c:pt idx="45055">
                  <c:v>1.0068416595458984E-3</c:v>
                </c:pt>
                <c:pt idx="45056">
                  <c:v>1.007080078125E-3</c:v>
                </c:pt>
                <c:pt idx="45057">
                  <c:v>1.007080078125E-3</c:v>
                </c:pt>
                <c:pt idx="45058">
                  <c:v>1.0068416595458984E-3</c:v>
                </c:pt>
                <c:pt idx="45059">
                  <c:v>1.007080078125E-3</c:v>
                </c:pt>
                <c:pt idx="45060">
                  <c:v>1.0080337524414063E-3</c:v>
                </c:pt>
                <c:pt idx="45061">
                  <c:v>1.007080078125E-3</c:v>
                </c:pt>
                <c:pt idx="45062">
                  <c:v>1.0068416595458984E-3</c:v>
                </c:pt>
                <c:pt idx="45063">
                  <c:v>1.007080078125E-3</c:v>
                </c:pt>
                <c:pt idx="45064">
                  <c:v>1.007080078125E-3</c:v>
                </c:pt>
                <c:pt idx="45065">
                  <c:v>1.0068416595458984E-3</c:v>
                </c:pt>
                <c:pt idx="45066">
                  <c:v>1.007080078125E-3</c:v>
                </c:pt>
                <c:pt idx="45067">
                  <c:v>1.007080078125E-3</c:v>
                </c:pt>
                <c:pt idx="45068">
                  <c:v>1.0068416595458984E-3</c:v>
                </c:pt>
                <c:pt idx="45069">
                  <c:v>1.007080078125E-3</c:v>
                </c:pt>
                <c:pt idx="45070">
                  <c:v>1.007080078125E-3</c:v>
                </c:pt>
                <c:pt idx="45071">
                  <c:v>1.0068416595458984E-3</c:v>
                </c:pt>
                <c:pt idx="45072">
                  <c:v>1.007080078125E-3</c:v>
                </c:pt>
                <c:pt idx="45073">
                  <c:v>1.0080337524414063E-3</c:v>
                </c:pt>
                <c:pt idx="45074">
                  <c:v>1.0068416595458984E-3</c:v>
                </c:pt>
                <c:pt idx="45075">
                  <c:v>1.007080078125E-3</c:v>
                </c:pt>
                <c:pt idx="45076">
                  <c:v>1.007080078125E-3</c:v>
                </c:pt>
                <c:pt idx="45077">
                  <c:v>1.0068416595458984E-3</c:v>
                </c:pt>
                <c:pt idx="45078">
                  <c:v>1.007080078125E-3</c:v>
                </c:pt>
                <c:pt idx="45079">
                  <c:v>1.007080078125E-3</c:v>
                </c:pt>
                <c:pt idx="45080">
                  <c:v>1.0068416595458984E-3</c:v>
                </c:pt>
                <c:pt idx="45081">
                  <c:v>1.007080078125E-3</c:v>
                </c:pt>
                <c:pt idx="45082">
                  <c:v>1.007080078125E-3</c:v>
                </c:pt>
                <c:pt idx="45083">
                  <c:v>1.0068416595458984E-3</c:v>
                </c:pt>
                <c:pt idx="45084">
                  <c:v>1.007080078125E-3</c:v>
                </c:pt>
                <c:pt idx="45085">
                  <c:v>1.0080337524414063E-3</c:v>
                </c:pt>
                <c:pt idx="45086">
                  <c:v>1.007080078125E-3</c:v>
                </c:pt>
                <c:pt idx="45087">
                  <c:v>1.0068416595458984E-3</c:v>
                </c:pt>
                <c:pt idx="45088">
                  <c:v>1.007080078125E-3</c:v>
                </c:pt>
                <c:pt idx="45089">
                  <c:v>1.007080078125E-3</c:v>
                </c:pt>
                <c:pt idx="45090">
                  <c:v>1.0068416595458984E-3</c:v>
                </c:pt>
                <c:pt idx="45091">
                  <c:v>1.007080078125E-3</c:v>
                </c:pt>
                <c:pt idx="45092">
                  <c:v>1.007080078125E-3</c:v>
                </c:pt>
                <c:pt idx="45093">
                  <c:v>1.0068416595458984E-3</c:v>
                </c:pt>
                <c:pt idx="45094">
                  <c:v>1.007080078125E-3</c:v>
                </c:pt>
                <c:pt idx="45095">
                  <c:v>1.007080078125E-3</c:v>
                </c:pt>
                <c:pt idx="45096">
                  <c:v>1.0068416595458984E-3</c:v>
                </c:pt>
                <c:pt idx="45097">
                  <c:v>1.0080337524414063E-3</c:v>
                </c:pt>
                <c:pt idx="45098">
                  <c:v>1.007080078125E-3</c:v>
                </c:pt>
                <c:pt idx="45099">
                  <c:v>1.0068416595458984E-3</c:v>
                </c:pt>
                <c:pt idx="45100">
                  <c:v>1.007080078125E-3</c:v>
                </c:pt>
                <c:pt idx="45101">
                  <c:v>1.007080078125E-3</c:v>
                </c:pt>
                <c:pt idx="45102">
                  <c:v>1.0068416595458984E-3</c:v>
                </c:pt>
                <c:pt idx="45103">
                  <c:v>1.007080078125E-3</c:v>
                </c:pt>
                <c:pt idx="45104">
                  <c:v>1.007080078125E-3</c:v>
                </c:pt>
                <c:pt idx="45105">
                  <c:v>1.0068416595458984E-3</c:v>
                </c:pt>
                <c:pt idx="45106">
                  <c:v>1.007080078125E-3</c:v>
                </c:pt>
                <c:pt idx="45107">
                  <c:v>1.007080078125E-3</c:v>
                </c:pt>
                <c:pt idx="45108">
                  <c:v>1.0068416595458984E-3</c:v>
                </c:pt>
                <c:pt idx="45109">
                  <c:v>1.007080078125E-3</c:v>
                </c:pt>
                <c:pt idx="45110">
                  <c:v>1.0080337524414063E-3</c:v>
                </c:pt>
                <c:pt idx="45111">
                  <c:v>1.007080078125E-3</c:v>
                </c:pt>
                <c:pt idx="45112">
                  <c:v>1.0068416595458984E-3</c:v>
                </c:pt>
                <c:pt idx="45113">
                  <c:v>1.007080078125E-3</c:v>
                </c:pt>
                <c:pt idx="45114">
                  <c:v>1.007080078125E-3</c:v>
                </c:pt>
                <c:pt idx="45115">
                  <c:v>1.0068416595458984E-3</c:v>
                </c:pt>
                <c:pt idx="45116">
                  <c:v>1.007080078125E-3</c:v>
                </c:pt>
                <c:pt idx="45117">
                  <c:v>1.007080078125E-3</c:v>
                </c:pt>
                <c:pt idx="45118">
                  <c:v>1.0068416595458984E-3</c:v>
                </c:pt>
                <c:pt idx="45119">
                  <c:v>1.007080078125E-3</c:v>
                </c:pt>
                <c:pt idx="45120">
                  <c:v>1.007080078125E-3</c:v>
                </c:pt>
                <c:pt idx="45121">
                  <c:v>1.0068416595458984E-3</c:v>
                </c:pt>
                <c:pt idx="45122">
                  <c:v>1.0080337524414063E-3</c:v>
                </c:pt>
                <c:pt idx="45123">
                  <c:v>1.007080078125E-3</c:v>
                </c:pt>
                <c:pt idx="45124">
                  <c:v>1.0068416595458984E-3</c:v>
                </c:pt>
                <c:pt idx="45125">
                  <c:v>1.007080078125E-3</c:v>
                </c:pt>
                <c:pt idx="45126">
                  <c:v>1.007080078125E-3</c:v>
                </c:pt>
                <c:pt idx="45127">
                  <c:v>1.0068416595458984E-3</c:v>
                </c:pt>
                <c:pt idx="45128">
                  <c:v>1.007080078125E-3</c:v>
                </c:pt>
                <c:pt idx="45129">
                  <c:v>1.007080078125E-3</c:v>
                </c:pt>
                <c:pt idx="45130">
                  <c:v>1.0068416595458984E-3</c:v>
                </c:pt>
                <c:pt idx="45131">
                  <c:v>1.007080078125E-3</c:v>
                </c:pt>
                <c:pt idx="45132">
                  <c:v>1.007080078125E-3</c:v>
                </c:pt>
                <c:pt idx="45133">
                  <c:v>1.0068416595458984E-3</c:v>
                </c:pt>
                <c:pt idx="45134">
                  <c:v>1.007080078125E-3</c:v>
                </c:pt>
                <c:pt idx="45135">
                  <c:v>1.0080337524414063E-3</c:v>
                </c:pt>
                <c:pt idx="45136">
                  <c:v>1.007080078125E-3</c:v>
                </c:pt>
                <c:pt idx="45137">
                  <c:v>1.0068416595458984E-3</c:v>
                </c:pt>
                <c:pt idx="45138">
                  <c:v>1.007080078125E-3</c:v>
                </c:pt>
                <c:pt idx="45139">
                  <c:v>1.007080078125E-3</c:v>
                </c:pt>
                <c:pt idx="45140">
                  <c:v>1.0068416595458984E-3</c:v>
                </c:pt>
                <c:pt idx="45141">
                  <c:v>1.007080078125E-3</c:v>
                </c:pt>
                <c:pt idx="45142">
                  <c:v>1.007080078125E-3</c:v>
                </c:pt>
                <c:pt idx="45143">
                  <c:v>1.0068416595458984E-3</c:v>
                </c:pt>
                <c:pt idx="45144">
                  <c:v>1.007080078125E-3</c:v>
                </c:pt>
                <c:pt idx="45145">
                  <c:v>1.007080078125E-3</c:v>
                </c:pt>
                <c:pt idx="45146">
                  <c:v>1.0068416595458984E-3</c:v>
                </c:pt>
                <c:pt idx="45147">
                  <c:v>1.0080337524414063E-3</c:v>
                </c:pt>
                <c:pt idx="45148">
                  <c:v>1.007080078125E-3</c:v>
                </c:pt>
                <c:pt idx="45149">
                  <c:v>1.0068416595458984E-3</c:v>
                </c:pt>
                <c:pt idx="45150">
                  <c:v>1.007080078125E-3</c:v>
                </c:pt>
                <c:pt idx="45151">
                  <c:v>1.007080078125E-3</c:v>
                </c:pt>
                <c:pt idx="45152">
                  <c:v>1.0068416595458984E-3</c:v>
                </c:pt>
                <c:pt idx="45153">
                  <c:v>1.007080078125E-3</c:v>
                </c:pt>
                <c:pt idx="45154">
                  <c:v>1.007080078125E-3</c:v>
                </c:pt>
                <c:pt idx="45155">
                  <c:v>1.0068416595458984E-3</c:v>
                </c:pt>
                <c:pt idx="45156">
                  <c:v>1.007080078125E-3</c:v>
                </c:pt>
                <c:pt idx="45157">
                  <c:v>1.007080078125E-3</c:v>
                </c:pt>
                <c:pt idx="45158">
                  <c:v>1.0068416595458984E-3</c:v>
                </c:pt>
                <c:pt idx="45159">
                  <c:v>1.007080078125E-3</c:v>
                </c:pt>
                <c:pt idx="45160">
                  <c:v>1.0080337524414063E-3</c:v>
                </c:pt>
                <c:pt idx="45161">
                  <c:v>1.007080078125E-3</c:v>
                </c:pt>
                <c:pt idx="45162">
                  <c:v>1.0068416595458984E-3</c:v>
                </c:pt>
                <c:pt idx="45163">
                  <c:v>1.007080078125E-3</c:v>
                </c:pt>
                <c:pt idx="45164">
                  <c:v>1.007080078125E-3</c:v>
                </c:pt>
                <c:pt idx="45165">
                  <c:v>1.0068416595458984E-3</c:v>
                </c:pt>
                <c:pt idx="45166">
                  <c:v>1.007080078125E-3</c:v>
                </c:pt>
                <c:pt idx="45167">
                  <c:v>1.007080078125E-3</c:v>
                </c:pt>
                <c:pt idx="45168">
                  <c:v>1.0068416595458984E-3</c:v>
                </c:pt>
                <c:pt idx="45169">
                  <c:v>1.007080078125E-3</c:v>
                </c:pt>
                <c:pt idx="45170">
                  <c:v>1.007080078125E-3</c:v>
                </c:pt>
                <c:pt idx="45171">
                  <c:v>1.0068416595458984E-3</c:v>
                </c:pt>
                <c:pt idx="45172">
                  <c:v>1.0080337524414063E-3</c:v>
                </c:pt>
                <c:pt idx="45173">
                  <c:v>1.007080078125E-3</c:v>
                </c:pt>
                <c:pt idx="45174">
                  <c:v>1.0068416595458984E-3</c:v>
                </c:pt>
                <c:pt idx="45175">
                  <c:v>1.007080078125E-3</c:v>
                </c:pt>
                <c:pt idx="45176">
                  <c:v>1.007080078125E-3</c:v>
                </c:pt>
                <c:pt idx="45177">
                  <c:v>1.0068416595458984E-3</c:v>
                </c:pt>
                <c:pt idx="45178">
                  <c:v>1.007080078125E-3</c:v>
                </c:pt>
                <c:pt idx="45179">
                  <c:v>1.007080078125E-3</c:v>
                </c:pt>
                <c:pt idx="45180">
                  <c:v>1.0068416595458984E-3</c:v>
                </c:pt>
                <c:pt idx="45181">
                  <c:v>1.007080078125E-3</c:v>
                </c:pt>
                <c:pt idx="45182">
                  <c:v>1.007080078125E-3</c:v>
                </c:pt>
                <c:pt idx="45183">
                  <c:v>1.0068416595458984E-3</c:v>
                </c:pt>
                <c:pt idx="45184">
                  <c:v>1.007080078125E-3</c:v>
                </c:pt>
                <c:pt idx="45185">
                  <c:v>1.0080337524414063E-3</c:v>
                </c:pt>
                <c:pt idx="45186">
                  <c:v>1.007080078125E-3</c:v>
                </c:pt>
                <c:pt idx="45187">
                  <c:v>1.0068416595458984E-3</c:v>
                </c:pt>
                <c:pt idx="45188">
                  <c:v>1.007080078125E-3</c:v>
                </c:pt>
                <c:pt idx="45189">
                  <c:v>1.007080078125E-3</c:v>
                </c:pt>
                <c:pt idx="45190">
                  <c:v>1.0068416595458984E-3</c:v>
                </c:pt>
                <c:pt idx="45191">
                  <c:v>1.007080078125E-3</c:v>
                </c:pt>
                <c:pt idx="45192">
                  <c:v>1.007080078125E-3</c:v>
                </c:pt>
                <c:pt idx="45193">
                  <c:v>1.0068416595458984E-3</c:v>
                </c:pt>
                <c:pt idx="45194">
                  <c:v>1.007080078125E-3</c:v>
                </c:pt>
                <c:pt idx="45195">
                  <c:v>1.007080078125E-3</c:v>
                </c:pt>
                <c:pt idx="45196">
                  <c:v>1.0068416595458984E-3</c:v>
                </c:pt>
                <c:pt idx="45197">
                  <c:v>1.0080337524414063E-3</c:v>
                </c:pt>
                <c:pt idx="45198">
                  <c:v>1.007080078125E-3</c:v>
                </c:pt>
                <c:pt idx="45199">
                  <c:v>1.0068416595458984E-3</c:v>
                </c:pt>
                <c:pt idx="45200">
                  <c:v>1.007080078125E-3</c:v>
                </c:pt>
                <c:pt idx="45201">
                  <c:v>1.007080078125E-3</c:v>
                </c:pt>
                <c:pt idx="45202">
                  <c:v>1.0068416595458984E-3</c:v>
                </c:pt>
                <c:pt idx="45203">
                  <c:v>1.007080078125E-3</c:v>
                </c:pt>
                <c:pt idx="45204">
                  <c:v>1.007080078125E-3</c:v>
                </c:pt>
                <c:pt idx="45205">
                  <c:v>1.0068416595458984E-3</c:v>
                </c:pt>
                <c:pt idx="45206">
                  <c:v>1.007080078125E-3</c:v>
                </c:pt>
                <c:pt idx="45207">
                  <c:v>1.007080078125E-3</c:v>
                </c:pt>
                <c:pt idx="45208">
                  <c:v>1.0068416595458984E-3</c:v>
                </c:pt>
                <c:pt idx="45209">
                  <c:v>1.007080078125E-3</c:v>
                </c:pt>
                <c:pt idx="45210">
                  <c:v>1.0080337524414063E-3</c:v>
                </c:pt>
                <c:pt idx="45211">
                  <c:v>1.007080078125E-3</c:v>
                </c:pt>
                <c:pt idx="45212">
                  <c:v>1.0068416595458984E-3</c:v>
                </c:pt>
                <c:pt idx="45213">
                  <c:v>1.007080078125E-3</c:v>
                </c:pt>
                <c:pt idx="45214">
                  <c:v>1.007080078125E-3</c:v>
                </c:pt>
                <c:pt idx="45215">
                  <c:v>1.0068416595458984E-3</c:v>
                </c:pt>
                <c:pt idx="45216">
                  <c:v>1.007080078125E-3</c:v>
                </c:pt>
                <c:pt idx="45217">
                  <c:v>1.007080078125E-3</c:v>
                </c:pt>
                <c:pt idx="45218">
                  <c:v>1.0068416595458984E-3</c:v>
                </c:pt>
                <c:pt idx="45219">
                  <c:v>1.007080078125E-3</c:v>
                </c:pt>
                <c:pt idx="45220">
                  <c:v>1.007080078125E-3</c:v>
                </c:pt>
                <c:pt idx="45221">
                  <c:v>1.0068416595458984E-3</c:v>
                </c:pt>
                <c:pt idx="45222">
                  <c:v>1.0080337524414063E-3</c:v>
                </c:pt>
                <c:pt idx="45223">
                  <c:v>1.007080078125E-3</c:v>
                </c:pt>
                <c:pt idx="45224">
                  <c:v>1.0068416595458984E-3</c:v>
                </c:pt>
                <c:pt idx="45225">
                  <c:v>1.007080078125E-3</c:v>
                </c:pt>
                <c:pt idx="45226">
                  <c:v>1.007080078125E-3</c:v>
                </c:pt>
                <c:pt idx="45227">
                  <c:v>1.0068416595458984E-3</c:v>
                </c:pt>
                <c:pt idx="45228">
                  <c:v>1.007080078125E-3</c:v>
                </c:pt>
                <c:pt idx="45229">
                  <c:v>1.007080078125E-3</c:v>
                </c:pt>
                <c:pt idx="45230">
                  <c:v>1.0068416595458984E-3</c:v>
                </c:pt>
                <c:pt idx="45231">
                  <c:v>1.007080078125E-3</c:v>
                </c:pt>
                <c:pt idx="45232">
                  <c:v>1.007080078125E-3</c:v>
                </c:pt>
                <c:pt idx="45233">
                  <c:v>1.0068416595458984E-3</c:v>
                </c:pt>
                <c:pt idx="45234">
                  <c:v>1.007080078125E-3</c:v>
                </c:pt>
                <c:pt idx="45235">
                  <c:v>1.0080337524414063E-3</c:v>
                </c:pt>
                <c:pt idx="45236">
                  <c:v>1.007080078125E-3</c:v>
                </c:pt>
                <c:pt idx="45237">
                  <c:v>1.0068416595458984E-3</c:v>
                </c:pt>
                <c:pt idx="45238">
                  <c:v>1.007080078125E-3</c:v>
                </c:pt>
                <c:pt idx="45239">
                  <c:v>1.007080078125E-3</c:v>
                </c:pt>
                <c:pt idx="45240">
                  <c:v>1.0068416595458984E-3</c:v>
                </c:pt>
                <c:pt idx="45241">
                  <c:v>1.007080078125E-3</c:v>
                </c:pt>
                <c:pt idx="45242">
                  <c:v>1.007080078125E-3</c:v>
                </c:pt>
                <c:pt idx="45243">
                  <c:v>1.0068416595458984E-3</c:v>
                </c:pt>
                <c:pt idx="45244">
                  <c:v>1.007080078125E-3</c:v>
                </c:pt>
                <c:pt idx="45245">
                  <c:v>1.007080078125E-3</c:v>
                </c:pt>
                <c:pt idx="45246">
                  <c:v>1.0068416595458984E-3</c:v>
                </c:pt>
                <c:pt idx="45247">
                  <c:v>1.0080337524414063E-3</c:v>
                </c:pt>
                <c:pt idx="45248">
                  <c:v>1.007080078125E-3</c:v>
                </c:pt>
                <c:pt idx="45249">
                  <c:v>1.0068416595458984E-3</c:v>
                </c:pt>
                <c:pt idx="45250">
                  <c:v>1.007080078125E-3</c:v>
                </c:pt>
                <c:pt idx="45251">
                  <c:v>1.007080078125E-3</c:v>
                </c:pt>
                <c:pt idx="45252">
                  <c:v>1.0068416595458984E-3</c:v>
                </c:pt>
                <c:pt idx="45253">
                  <c:v>1.007080078125E-3</c:v>
                </c:pt>
                <c:pt idx="45254">
                  <c:v>1.007080078125E-3</c:v>
                </c:pt>
                <c:pt idx="45255">
                  <c:v>1.0068416595458984E-3</c:v>
                </c:pt>
                <c:pt idx="45256">
                  <c:v>1.007080078125E-3</c:v>
                </c:pt>
                <c:pt idx="45257">
                  <c:v>1.007080078125E-3</c:v>
                </c:pt>
                <c:pt idx="45258">
                  <c:v>1.0068416595458984E-3</c:v>
                </c:pt>
                <c:pt idx="45259">
                  <c:v>1.007080078125E-3</c:v>
                </c:pt>
                <c:pt idx="45260">
                  <c:v>1.0080337524414063E-3</c:v>
                </c:pt>
                <c:pt idx="45261">
                  <c:v>1.007080078125E-3</c:v>
                </c:pt>
                <c:pt idx="45262">
                  <c:v>1.0068416595458984E-3</c:v>
                </c:pt>
                <c:pt idx="45263">
                  <c:v>1.007080078125E-3</c:v>
                </c:pt>
                <c:pt idx="45264">
                  <c:v>1.007080078125E-3</c:v>
                </c:pt>
                <c:pt idx="45265">
                  <c:v>1.0068416595458984E-3</c:v>
                </c:pt>
                <c:pt idx="45266">
                  <c:v>1.007080078125E-3</c:v>
                </c:pt>
                <c:pt idx="45267">
                  <c:v>1.007080078125E-3</c:v>
                </c:pt>
                <c:pt idx="45268">
                  <c:v>1.0068416595458984E-3</c:v>
                </c:pt>
                <c:pt idx="45269">
                  <c:v>1.007080078125E-3</c:v>
                </c:pt>
                <c:pt idx="45270">
                  <c:v>1.007080078125E-3</c:v>
                </c:pt>
                <c:pt idx="45271">
                  <c:v>1.0068416595458984E-3</c:v>
                </c:pt>
                <c:pt idx="45272">
                  <c:v>1.0080337524414063E-3</c:v>
                </c:pt>
                <c:pt idx="45273">
                  <c:v>1.007080078125E-3</c:v>
                </c:pt>
                <c:pt idx="45274">
                  <c:v>1.0068416595458984E-3</c:v>
                </c:pt>
                <c:pt idx="45275">
                  <c:v>1.007080078125E-3</c:v>
                </c:pt>
                <c:pt idx="45276">
                  <c:v>1.007080078125E-3</c:v>
                </c:pt>
                <c:pt idx="45277">
                  <c:v>1.0068416595458984E-3</c:v>
                </c:pt>
                <c:pt idx="45278">
                  <c:v>1.007080078125E-3</c:v>
                </c:pt>
                <c:pt idx="45279">
                  <c:v>1.007080078125E-3</c:v>
                </c:pt>
                <c:pt idx="45280">
                  <c:v>1.0068416595458984E-3</c:v>
                </c:pt>
                <c:pt idx="45281">
                  <c:v>1.007080078125E-3</c:v>
                </c:pt>
                <c:pt idx="45282">
                  <c:v>1.007080078125E-3</c:v>
                </c:pt>
                <c:pt idx="45283">
                  <c:v>1.0068416595458984E-3</c:v>
                </c:pt>
                <c:pt idx="45284">
                  <c:v>1.007080078125E-3</c:v>
                </c:pt>
                <c:pt idx="45285">
                  <c:v>1.0080337524414063E-3</c:v>
                </c:pt>
                <c:pt idx="45286">
                  <c:v>1.007080078125E-3</c:v>
                </c:pt>
                <c:pt idx="45287">
                  <c:v>1.0068416595458984E-3</c:v>
                </c:pt>
                <c:pt idx="45288">
                  <c:v>1.007080078125E-3</c:v>
                </c:pt>
                <c:pt idx="45289">
                  <c:v>1.007080078125E-3</c:v>
                </c:pt>
                <c:pt idx="45290">
                  <c:v>1.0068416595458984E-3</c:v>
                </c:pt>
                <c:pt idx="45291">
                  <c:v>1.007080078125E-3</c:v>
                </c:pt>
                <c:pt idx="45292">
                  <c:v>1.007080078125E-3</c:v>
                </c:pt>
                <c:pt idx="45293">
                  <c:v>1.0068416595458984E-3</c:v>
                </c:pt>
                <c:pt idx="45294">
                  <c:v>1.007080078125E-3</c:v>
                </c:pt>
                <c:pt idx="45295">
                  <c:v>1.007080078125E-3</c:v>
                </c:pt>
                <c:pt idx="45296">
                  <c:v>1.0068416595458984E-3</c:v>
                </c:pt>
                <c:pt idx="45297">
                  <c:v>1.0080337524414063E-3</c:v>
                </c:pt>
                <c:pt idx="45298">
                  <c:v>1.007080078125E-3</c:v>
                </c:pt>
                <c:pt idx="45299">
                  <c:v>1.0068416595458984E-3</c:v>
                </c:pt>
                <c:pt idx="45300">
                  <c:v>1.007080078125E-3</c:v>
                </c:pt>
                <c:pt idx="45301">
                  <c:v>1.007080078125E-3</c:v>
                </c:pt>
                <c:pt idx="45302">
                  <c:v>1.0068416595458984E-3</c:v>
                </c:pt>
                <c:pt idx="45303">
                  <c:v>1.007080078125E-3</c:v>
                </c:pt>
                <c:pt idx="45304">
                  <c:v>1.007080078125E-3</c:v>
                </c:pt>
                <c:pt idx="45305">
                  <c:v>1.0068416595458984E-3</c:v>
                </c:pt>
                <c:pt idx="45306">
                  <c:v>1.007080078125E-3</c:v>
                </c:pt>
                <c:pt idx="45307">
                  <c:v>1.007080078125E-3</c:v>
                </c:pt>
                <c:pt idx="45308">
                  <c:v>1.0068416595458984E-3</c:v>
                </c:pt>
                <c:pt idx="45309">
                  <c:v>1.007080078125E-3</c:v>
                </c:pt>
                <c:pt idx="45310">
                  <c:v>1.0080337524414063E-3</c:v>
                </c:pt>
                <c:pt idx="45311">
                  <c:v>1.007080078125E-3</c:v>
                </c:pt>
                <c:pt idx="45312">
                  <c:v>1.0068416595458984E-3</c:v>
                </c:pt>
                <c:pt idx="45313">
                  <c:v>1.007080078125E-3</c:v>
                </c:pt>
                <c:pt idx="45314">
                  <c:v>1.007080078125E-3</c:v>
                </c:pt>
                <c:pt idx="45315">
                  <c:v>1.0068416595458984E-3</c:v>
                </c:pt>
                <c:pt idx="45316">
                  <c:v>1.007080078125E-3</c:v>
                </c:pt>
                <c:pt idx="45317">
                  <c:v>1.007080078125E-3</c:v>
                </c:pt>
                <c:pt idx="45318">
                  <c:v>1.0068416595458984E-3</c:v>
                </c:pt>
                <c:pt idx="45319">
                  <c:v>1.007080078125E-3</c:v>
                </c:pt>
                <c:pt idx="45320">
                  <c:v>1.0068416595458984E-3</c:v>
                </c:pt>
                <c:pt idx="45321">
                  <c:v>1.007080078125E-3</c:v>
                </c:pt>
                <c:pt idx="45322">
                  <c:v>1.0080337524414063E-3</c:v>
                </c:pt>
                <c:pt idx="45323">
                  <c:v>1.007080078125E-3</c:v>
                </c:pt>
                <c:pt idx="45324">
                  <c:v>1.0068416595458984E-3</c:v>
                </c:pt>
                <c:pt idx="45325">
                  <c:v>1.007080078125E-3</c:v>
                </c:pt>
                <c:pt idx="45326">
                  <c:v>1.007080078125E-3</c:v>
                </c:pt>
                <c:pt idx="45327">
                  <c:v>1.0068416595458984E-3</c:v>
                </c:pt>
                <c:pt idx="45328">
                  <c:v>1.007080078125E-3</c:v>
                </c:pt>
                <c:pt idx="45329">
                  <c:v>1.007080078125E-3</c:v>
                </c:pt>
                <c:pt idx="45330">
                  <c:v>1.0068416595458984E-3</c:v>
                </c:pt>
                <c:pt idx="45331">
                  <c:v>1.007080078125E-3</c:v>
                </c:pt>
                <c:pt idx="45332">
                  <c:v>1.007080078125E-3</c:v>
                </c:pt>
                <c:pt idx="45333">
                  <c:v>1.0068416595458984E-3</c:v>
                </c:pt>
                <c:pt idx="45334">
                  <c:v>1.007080078125E-3</c:v>
                </c:pt>
                <c:pt idx="45335">
                  <c:v>1.0080337524414063E-3</c:v>
                </c:pt>
                <c:pt idx="45336">
                  <c:v>1.007080078125E-3</c:v>
                </c:pt>
                <c:pt idx="45337">
                  <c:v>1.0068416595458984E-3</c:v>
                </c:pt>
                <c:pt idx="45338">
                  <c:v>1.007080078125E-3</c:v>
                </c:pt>
                <c:pt idx="45339">
                  <c:v>1.007080078125E-3</c:v>
                </c:pt>
                <c:pt idx="45340">
                  <c:v>1.0068416595458984E-3</c:v>
                </c:pt>
                <c:pt idx="45341">
                  <c:v>1.007080078125E-3</c:v>
                </c:pt>
                <c:pt idx="45342">
                  <c:v>1.0068416595458984E-3</c:v>
                </c:pt>
                <c:pt idx="45343">
                  <c:v>1.007080078125E-3</c:v>
                </c:pt>
                <c:pt idx="45344">
                  <c:v>1.007080078125E-3</c:v>
                </c:pt>
                <c:pt idx="45345">
                  <c:v>1.0068416595458984E-3</c:v>
                </c:pt>
                <c:pt idx="45346">
                  <c:v>1.007080078125E-3</c:v>
                </c:pt>
                <c:pt idx="45347">
                  <c:v>1.0080337524414063E-3</c:v>
                </c:pt>
                <c:pt idx="45348">
                  <c:v>1.007080078125E-3</c:v>
                </c:pt>
                <c:pt idx="45349">
                  <c:v>1.0068416595458984E-3</c:v>
                </c:pt>
                <c:pt idx="45350">
                  <c:v>1.007080078125E-3</c:v>
                </c:pt>
                <c:pt idx="45351">
                  <c:v>1.007080078125E-3</c:v>
                </c:pt>
                <c:pt idx="45352">
                  <c:v>1.0068416595458984E-3</c:v>
                </c:pt>
                <c:pt idx="45353">
                  <c:v>1.007080078125E-3</c:v>
                </c:pt>
                <c:pt idx="45354">
                  <c:v>1.007080078125E-3</c:v>
                </c:pt>
                <c:pt idx="45355">
                  <c:v>1.0068416595458984E-3</c:v>
                </c:pt>
                <c:pt idx="45356">
                  <c:v>1.007080078125E-3</c:v>
                </c:pt>
                <c:pt idx="45357">
                  <c:v>1.007080078125E-3</c:v>
                </c:pt>
                <c:pt idx="45358">
                  <c:v>1.0068416595458984E-3</c:v>
                </c:pt>
                <c:pt idx="45359">
                  <c:v>1.007080078125E-3</c:v>
                </c:pt>
                <c:pt idx="45360">
                  <c:v>1.0080337524414063E-3</c:v>
                </c:pt>
                <c:pt idx="45361">
                  <c:v>1.007080078125E-3</c:v>
                </c:pt>
                <c:pt idx="45362">
                  <c:v>1.0068416595458984E-3</c:v>
                </c:pt>
                <c:pt idx="45363">
                  <c:v>1.007080078125E-3</c:v>
                </c:pt>
                <c:pt idx="45364">
                  <c:v>1.0068416595458984E-3</c:v>
                </c:pt>
                <c:pt idx="45365">
                  <c:v>1.007080078125E-3</c:v>
                </c:pt>
                <c:pt idx="45366">
                  <c:v>1.007080078125E-3</c:v>
                </c:pt>
                <c:pt idx="45367">
                  <c:v>1.0068416595458984E-3</c:v>
                </c:pt>
                <c:pt idx="45368">
                  <c:v>1.007080078125E-3</c:v>
                </c:pt>
                <c:pt idx="45369">
                  <c:v>1.007080078125E-3</c:v>
                </c:pt>
                <c:pt idx="45370">
                  <c:v>1.0068416595458984E-3</c:v>
                </c:pt>
                <c:pt idx="45371">
                  <c:v>1.007080078125E-3</c:v>
                </c:pt>
                <c:pt idx="45372">
                  <c:v>1.0080337524414063E-3</c:v>
                </c:pt>
                <c:pt idx="45373">
                  <c:v>1.007080078125E-3</c:v>
                </c:pt>
                <c:pt idx="45374">
                  <c:v>1.0068416595458984E-3</c:v>
                </c:pt>
                <c:pt idx="45375">
                  <c:v>1.007080078125E-3</c:v>
                </c:pt>
                <c:pt idx="45376">
                  <c:v>1.007080078125E-3</c:v>
                </c:pt>
                <c:pt idx="45377">
                  <c:v>1.0068416595458984E-3</c:v>
                </c:pt>
                <c:pt idx="45378">
                  <c:v>1.007080078125E-3</c:v>
                </c:pt>
                <c:pt idx="45379">
                  <c:v>1.007080078125E-3</c:v>
                </c:pt>
                <c:pt idx="45380">
                  <c:v>1.0068416595458984E-3</c:v>
                </c:pt>
                <c:pt idx="45381">
                  <c:v>1.007080078125E-3</c:v>
                </c:pt>
                <c:pt idx="45382">
                  <c:v>1.007080078125E-3</c:v>
                </c:pt>
                <c:pt idx="45383">
                  <c:v>1.0068416595458984E-3</c:v>
                </c:pt>
                <c:pt idx="45384">
                  <c:v>1.007080078125E-3</c:v>
                </c:pt>
                <c:pt idx="45385">
                  <c:v>1.0080337524414063E-3</c:v>
                </c:pt>
                <c:pt idx="45386">
                  <c:v>1.0068416595458984E-3</c:v>
                </c:pt>
                <c:pt idx="45387">
                  <c:v>1.007080078125E-3</c:v>
                </c:pt>
                <c:pt idx="45388">
                  <c:v>1.007080078125E-3</c:v>
                </c:pt>
                <c:pt idx="45389">
                  <c:v>1.0068416595458984E-3</c:v>
                </c:pt>
                <c:pt idx="45390">
                  <c:v>1.007080078125E-3</c:v>
                </c:pt>
                <c:pt idx="45391">
                  <c:v>1.007080078125E-3</c:v>
                </c:pt>
                <c:pt idx="45392">
                  <c:v>1.0068416595458984E-3</c:v>
                </c:pt>
                <c:pt idx="45393">
                  <c:v>1.007080078125E-3</c:v>
                </c:pt>
                <c:pt idx="45394">
                  <c:v>1.007080078125E-3</c:v>
                </c:pt>
                <c:pt idx="45395">
                  <c:v>1.0068416595458984E-3</c:v>
                </c:pt>
                <c:pt idx="45396">
                  <c:v>1.007080078125E-3</c:v>
                </c:pt>
                <c:pt idx="45397">
                  <c:v>1.0080337524414063E-3</c:v>
                </c:pt>
                <c:pt idx="45398">
                  <c:v>1.007080078125E-3</c:v>
                </c:pt>
                <c:pt idx="45399">
                  <c:v>1.0068416595458984E-3</c:v>
                </c:pt>
                <c:pt idx="45400">
                  <c:v>1.007080078125E-3</c:v>
                </c:pt>
                <c:pt idx="45401">
                  <c:v>1.007080078125E-3</c:v>
                </c:pt>
                <c:pt idx="45402">
                  <c:v>1.0068416595458984E-3</c:v>
                </c:pt>
                <c:pt idx="45403">
                  <c:v>1.007080078125E-3</c:v>
                </c:pt>
                <c:pt idx="45404">
                  <c:v>1.007080078125E-3</c:v>
                </c:pt>
                <c:pt idx="45405">
                  <c:v>1.0068416595458984E-3</c:v>
                </c:pt>
                <c:pt idx="45406">
                  <c:v>1.007080078125E-3</c:v>
                </c:pt>
                <c:pt idx="45407">
                  <c:v>1.007080078125E-3</c:v>
                </c:pt>
                <c:pt idx="45408">
                  <c:v>1.0068416595458984E-3</c:v>
                </c:pt>
                <c:pt idx="45409">
                  <c:v>1.007080078125E-3</c:v>
                </c:pt>
                <c:pt idx="45410">
                  <c:v>1.0080337524414063E-3</c:v>
                </c:pt>
                <c:pt idx="45411">
                  <c:v>1.0068416595458984E-3</c:v>
                </c:pt>
                <c:pt idx="45412">
                  <c:v>1.007080078125E-3</c:v>
                </c:pt>
                <c:pt idx="45413">
                  <c:v>1.007080078125E-3</c:v>
                </c:pt>
                <c:pt idx="45414">
                  <c:v>1.0068416595458984E-3</c:v>
                </c:pt>
                <c:pt idx="45415">
                  <c:v>1.007080078125E-3</c:v>
                </c:pt>
                <c:pt idx="45416">
                  <c:v>1.007080078125E-3</c:v>
                </c:pt>
                <c:pt idx="45417">
                  <c:v>1.0068416595458984E-3</c:v>
                </c:pt>
                <c:pt idx="45418">
                  <c:v>1.007080078125E-3</c:v>
                </c:pt>
                <c:pt idx="45419">
                  <c:v>1.007080078125E-3</c:v>
                </c:pt>
                <c:pt idx="45420">
                  <c:v>1.0068416595458984E-3</c:v>
                </c:pt>
                <c:pt idx="45421">
                  <c:v>1.007080078125E-3</c:v>
                </c:pt>
                <c:pt idx="45422">
                  <c:v>1.0080337524414063E-3</c:v>
                </c:pt>
                <c:pt idx="45423">
                  <c:v>1.007080078125E-3</c:v>
                </c:pt>
                <c:pt idx="45424">
                  <c:v>1.0068416595458984E-3</c:v>
                </c:pt>
                <c:pt idx="45425">
                  <c:v>1.007080078125E-3</c:v>
                </c:pt>
                <c:pt idx="45426">
                  <c:v>1.007080078125E-3</c:v>
                </c:pt>
                <c:pt idx="45427">
                  <c:v>1.0068416595458984E-3</c:v>
                </c:pt>
                <c:pt idx="45428">
                  <c:v>1.007080078125E-3</c:v>
                </c:pt>
                <c:pt idx="45429">
                  <c:v>1.007080078125E-3</c:v>
                </c:pt>
                <c:pt idx="45430">
                  <c:v>1.0068416595458984E-3</c:v>
                </c:pt>
                <c:pt idx="45431">
                  <c:v>1.007080078125E-3</c:v>
                </c:pt>
                <c:pt idx="45432">
                  <c:v>1.007080078125E-3</c:v>
                </c:pt>
                <c:pt idx="45433">
                  <c:v>1.0068416595458984E-3</c:v>
                </c:pt>
                <c:pt idx="45434">
                  <c:v>1.007080078125E-3</c:v>
                </c:pt>
                <c:pt idx="45435">
                  <c:v>1.0080337524414063E-3</c:v>
                </c:pt>
                <c:pt idx="45436">
                  <c:v>1.0068416595458984E-3</c:v>
                </c:pt>
                <c:pt idx="45437">
                  <c:v>1.007080078125E-3</c:v>
                </c:pt>
                <c:pt idx="45438">
                  <c:v>1.007080078125E-3</c:v>
                </c:pt>
                <c:pt idx="45439">
                  <c:v>1.0068416595458984E-3</c:v>
                </c:pt>
                <c:pt idx="45440">
                  <c:v>1.007080078125E-3</c:v>
                </c:pt>
                <c:pt idx="45441">
                  <c:v>1.007080078125E-3</c:v>
                </c:pt>
                <c:pt idx="45442">
                  <c:v>1.0068416595458984E-3</c:v>
                </c:pt>
                <c:pt idx="45443">
                  <c:v>1.007080078125E-3</c:v>
                </c:pt>
                <c:pt idx="45444">
                  <c:v>1.007080078125E-3</c:v>
                </c:pt>
                <c:pt idx="45445">
                  <c:v>7.0500373840332031E-3</c:v>
                </c:pt>
                <c:pt idx="45446">
                  <c:v>1.0068416595458984E-3</c:v>
                </c:pt>
                <c:pt idx="45447">
                  <c:v>1.007080078125E-3</c:v>
                </c:pt>
                <c:pt idx="45448">
                  <c:v>1.007080078125E-3</c:v>
                </c:pt>
                <c:pt idx="45449">
                  <c:v>1.0068416595458984E-3</c:v>
                </c:pt>
                <c:pt idx="45450">
                  <c:v>1.007080078125E-3</c:v>
                </c:pt>
                <c:pt idx="45451">
                  <c:v>1.007080078125E-3</c:v>
                </c:pt>
                <c:pt idx="45452">
                  <c:v>1.0068416595458984E-3</c:v>
                </c:pt>
                <c:pt idx="45453">
                  <c:v>1.007080078125E-3</c:v>
                </c:pt>
                <c:pt idx="45454">
                  <c:v>1.0080337524414063E-3</c:v>
                </c:pt>
                <c:pt idx="45455">
                  <c:v>1.0068416595458984E-3</c:v>
                </c:pt>
                <c:pt idx="45456">
                  <c:v>1.007080078125E-3</c:v>
                </c:pt>
                <c:pt idx="45457">
                  <c:v>1.007080078125E-3</c:v>
                </c:pt>
                <c:pt idx="45458">
                  <c:v>1.0068416595458984E-3</c:v>
                </c:pt>
                <c:pt idx="45459">
                  <c:v>1.007080078125E-3</c:v>
                </c:pt>
                <c:pt idx="45460">
                  <c:v>1.007080078125E-3</c:v>
                </c:pt>
                <c:pt idx="45461">
                  <c:v>1.0068416595458984E-3</c:v>
                </c:pt>
                <c:pt idx="45462">
                  <c:v>1.007080078125E-3</c:v>
                </c:pt>
                <c:pt idx="45463">
                  <c:v>1.007080078125E-3</c:v>
                </c:pt>
                <c:pt idx="45464">
                  <c:v>1.0068416595458984E-3</c:v>
                </c:pt>
                <c:pt idx="45465">
                  <c:v>1.007080078125E-3</c:v>
                </c:pt>
                <c:pt idx="45466">
                  <c:v>1.0080337524414063E-3</c:v>
                </c:pt>
                <c:pt idx="45467">
                  <c:v>1.007080078125E-3</c:v>
                </c:pt>
                <c:pt idx="45468">
                  <c:v>1.0068416595458984E-3</c:v>
                </c:pt>
                <c:pt idx="45469">
                  <c:v>1.007080078125E-3</c:v>
                </c:pt>
                <c:pt idx="45470">
                  <c:v>1.007080078125E-3</c:v>
                </c:pt>
                <c:pt idx="45471">
                  <c:v>1.0068416595458984E-3</c:v>
                </c:pt>
                <c:pt idx="45472">
                  <c:v>1.007080078125E-3</c:v>
                </c:pt>
                <c:pt idx="45473">
                  <c:v>1.007080078125E-3</c:v>
                </c:pt>
                <c:pt idx="45474">
                  <c:v>1.0068416595458984E-3</c:v>
                </c:pt>
                <c:pt idx="45475">
                  <c:v>1.007080078125E-3</c:v>
                </c:pt>
                <c:pt idx="45476">
                  <c:v>1.007080078125E-3</c:v>
                </c:pt>
                <c:pt idx="45477">
                  <c:v>1.0068416595458984E-3</c:v>
                </c:pt>
                <c:pt idx="45478">
                  <c:v>1.007080078125E-3</c:v>
                </c:pt>
                <c:pt idx="45479">
                  <c:v>1.0080337524414063E-3</c:v>
                </c:pt>
                <c:pt idx="45480">
                  <c:v>1.0068416595458984E-3</c:v>
                </c:pt>
                <c:pt idx="45481">
                  <c:v>1.007080078125E-3</c:v>
                </c:pt>
                <c:pt idx="45482">
                  <c:v>1.007080078125E-3</c:v>
                </c:pt>
                <c:pt idx="45483">
                  <c:v>1.0068416595458984E-3</c:v>
                </c:pt>
                <c:pt idx="45484">
                  <c:v>1.007080078125E-3</c:v>
                </c:pt>
                <c:pt idx="45485">
                  <c:v>1.007080078125E-3</c:v>
                </c:pt>
                <c:pt idx="45486">
                  <c:v>1.0068416595458984E-3</c:v>
                </c:pt>
                <c:pt idx="45487">
                  <c:v>1.007080078125E-3</c:v>
                </c:pt>
                <c:pt idx="45488">
                  <c:v>1.007080078125E-3</c:v>
                </c:pt>
                <c:pt idx="45489">
                  <c:v>1.0068416595458984E-3</c:v>
                </c:pt>
                <c:pt idx="45490">
                  <c:v>1.007080078125E-3</c:v>
                </c:pt>
                <c:pt idx="45491">
                  <c:v>1.0080337524414063E-3</c:v>
                </c:pt>
                <c:pt idx="45492">
                  <c:v>1.007080078125E-3</c:v>
                </c:pt>
                <c:pt idx="45493">
                  <c:v>1.0068416595458984E-3</c:v>
                </c:pt>
                <c:pt idx="45494">
                  <c:v>1.007080078125E-3</c:v>
                </c:pt>
                <c:pt idx="45495">
                  <c:v>1.007080078125E-3</c:v>
                </c:pt>
                <c:pt idx="45496">
                  <c:v>1.0068416595458984E-3</c:v>
                </c:pt>
                <c:pt idx="45497">
                  <c:v>1.007080078125E-3</c:v>
                </c:pt>
                <c:pt idx="45498">
                  <c:v>1.007080078125E-3</c:v>
                </c:pt>
                <c:pt idx="45499">
                  <c:v>1.0068416595458984E-3</c:v>
                </c:pt>
                <c:pt idx="45500">
                  <c:v>1.007080078125E-3</c:v>
                </c:pt>
                <c:pt idx="45501">
                  <c:v>1.007080078125E-3</c:v>
                </c:pt>
                <c:pt idx="45502">
                  <c:v>1.0068416595458984E-3</c:v>
                </c:pt>
                <c:pt idx="45503">
                  <c:v>1.007080078125E-3</c:v>
                </c:pt>
                <c:pt idx="45504">
                  <c:v>1.0080337524414063E-3</c:v>
                </c:pt>
                <c:pt idx="45505">
                  <c:v>1.0068416595458984E-3</c:v>
                </c:pt>
                <c:pt idx="45506">
                  <c:v>1.007080078125E-3</c:v>
                </c:pt>
                <c:pt idx="45507">
                  <c:v>1.007080078125E-3</c:v>
                </c:pt>
                <c:pt idx="45508">
                  <c:v>1.0068416595458984E-3</c:v>
                </c:pt>
                <c:pt idx="45509">
                  <c:v>1.007080078125E-3</c:v>
                </c:pt>
                <c:pt idx="45510">
                  <c:v>1.007080078125E-3</c:v>
                </c:pt>
                <c:pt idx="45511">
                  <c:v>1.0068416595458984E-3</c:v>
                </c:pt>
                <c:pt idx="45512">
                  <c:v>1.007080078125E-3</c:v>
                </c:pt>
                <c:pt idx="45513">
                  <c:v>1.007080078125E-3</c:v>
                </c:pt>
                <c:pt idx="45514">
                  <c:v>1.0068416595458984E-3</c:v>
                </c:pt>
                <c:pt idx="45515">
                  <c:v>1.007080078125E-3</c:v>
                </c:pt>
                <c:pt idx="45516">
                  <c:v>1.0080337524414063E-3</c:v>
                </c:pt>
                <c:pt idx="45517">
                  <c:v>1.007080078125E-3</c:v>
                </c:pt>
                <c:pt idx="45518">
                  <c:v>1.0068416595458984E-3</c:v>
                </c:pt>
                <c:pt idx="45519">
                  <c:v>1.007080078125E-3</c:v>
                </c:pt>
                <c:pt idx="45520">
                  <c:v>1.007080078125E-3</c:v>
                </c:pt>
                <c:pt idx="45521">
                  <c:v>1.0068416595458984E-3</c:v>
                </c:pt>
                <c:pt idx="45522">
                  <c:v>1.007080078125E-3</c:v>
                </c:pt>
                <c:pt idx="45523">
                  <c:v>1.007080078125E-3</c:v>
                </c:pt>
                <c:pt idx="45524">
                  <c:v>1.0068416595458984E-3</c:v>
                </c:pt>
                <c:pt idx="45525">
                  <c:v>1.007080078125E-3</c:v>
                </c:pt>
                <c:pt idx="45526">
                  <c:v>1.007080078125E-3</c:v>
                </c:pt>
                <c:pt idx="45527">
                  <c:v>1.0068416595458984E-3</c:v>
                </c:pt>
                <c:pt idx="45528">
                  <c:v>1.007080078125E-3</c:v>
                </c:pt>
                <c:pt idx="45529">
                  <c:v>1.0080337524414063E-3</c:v>
                </c:pt>
                <c:pt idx="45530">
                  <c:v>1.0068416595458984E-3</c:v>
                </c:pt>
                <c:pt idx="45531">
                  <c:v>1.007080078125E-3</c:v>
                </c:pt>
                <c:pt idx="45532">
                  <c:v>1.007080078125E-3</c:v>
                </c:pt>
                <c:pt idx="45533">
                  <c:v>1.0068416595458984E-3</c:v>
                </c:pt>
                <c:pt idx="45534">
                  <c:v>1.007080078125E-3</c:v>
                </c:pt>
                <c:pt idx="45535">
                  <c:v>1.007080078125E-3</c:v>
                </c:pt>
                <c:pt idx="45536">
                  <c:v>1.0068416595458984E-3</c:v>
                </c:pt>
                <c:pt idx="45537">
                  <c:v>1.007080078125E-3</c:v>
                </c:pt>
                <c:pt idx="45538">
                  <c:v>1.007080078125E-3</c:v>
                </c:pt>
                <c:pt idx="45539">
                  <c:v>1.0068416595458984E-3</c:v>
                </c:pt>
                <c:pt idx="45540">
                  <c:v>1.007080078125E-3</c:v>
                </c:pt>
                <c:pt idx="45541">
                  <c:v>1.0080337524414063E-3</c:v>
                </c:pt>
                <c:pt idx="45542">
                  <c:v>1.007080078125E-3</c:v>
                </c:pt>
                <c:pt idx="45543">
                  <c:v>1.0068416595458984E-3</c:v>
                </c:pt>
                <c:pt idx="45544">
                  <c:v>1.007080078125E-3</c:v>
                </c:pt>
                <c:pt idx="45545">
                  <c:v>1.007080078125E-3</c:v>
                </c:pt>
                <c:pt idx="45546">
                  <c:v>1.0068416595458984E-3</c:v>
                </c:pt>
                <c:pt idx="45547">
                  <c:v>1.007080078125E-3</c:v>
                </c:pt>
                <c:pt idx="45548">
                  <c:v>1.007080078125E-3</c:v>
                </c:pt>
                <c:pt idx="45549">
                  <c:v>1.0068416595458984E-3</c:v>
                </c:pt>
                <c:pt idx="45550">
                  <c:v>1.007080078125E-3</c:v>
                </c:pt>
                <c:pt idx="45551">
                  <c:v>1.007080078125E-3</c:v>
                </c:pt>
                <c:pt idx="45552">
                  <c:v>1.0068416595458984E-3</c:v>
                </c:pt>
                <c:pt idx="45553">
                  <c:v>1.007080078125E-3</c:v>
                </c:pt>
                <c:pt idx="45554">
                  <c:v>1.0080337524414063E-3</c:v>
                </c:pt>
                <c:pt idx="45555">
                  <c:v>1.0068416595458984E-3</c:v>
                </c:pt>
                <c:pt idx="45556">
                  <c:v>1.007080078125E-3</c:v>
                </c:pt>
                <c:pt idx="45557">
                  <c:v>1.007080078125E-3</c:v>
                </c:pt>
                <c:pt idx="45558">
                  <c:v>1.0068416595458984E-3</c:v>
                </c:pt>
                <c:pt idx="45559">
                  <c:v>1.007080078125E-3</c:v>
                </c:pt>
                <c:pt idx="45560">
                  <c:v>1.007080078125E-3</c:v>
                </c:pt>
                <c:pt idx="45561">
                  <c:v>1.0068416595458984E-3</c:v>
                </c:pt>
                <c:pt idx="45562">
                  <c:v>1.007080078125E-3</c:v>
                </c:pt>
                <c:pt idx="45563">
                  <c:v>1.007080078125E-3</c:v>
                </c:pt>
                <c:pt idx="45564">
                  <c:v>1.0068416595458984E-3</c:v>
                </c:pt>
                <c:pt idx="45565">
                  <c:v>1.007080078125E-3</c:v>
                </c:pt>
                <c:pt idx="45566">
                  <c:v>1.0080337524414063E-3</c:v>
                </c:pt>
                <c:pt idx="45567">
                  <c:v>1.007080078125E-3</c:v>
                </c:pt>
                <c:pt idx="45568">
                  <c:v>1.0068416595458984E-3</c:v>
                </c:pt>
                <c:pt idx="45569">
                  <c:v>1.007080078125E-3</c:v>
                </c:pt>
                <c:pt idx="45570">
                  <c:v>1.007080078125E-3</c:v>
                </c:pt>
                <c:pt idx="45571">
                  <c:v>1.0068416595458984E-3</c:v>
                </c:pt>
                <c:pt idx="45572">
                  <c:v>1.007080078125E-3</c:v>
                </c:pt>
                <c:pt idx="45573">
                  <c:v>1.007080078125E-3</c:v>
                </c:pt>
                <c:pt idx="45574">
                  <c:v>1.0068416595458984E-3</c:v>
                </c:pt>
                <c:pt idx="45575">
                  <c:v>1.007080078125E-3</c:v>
                </c:pt>
                <c:pt idx="45576">
                  <c:v>1.007080078125E-3</c:v>
                </c:pt>
                <c:pt idx="45577">
                  <c:v>1.0068416595458984E-3</c:v>
                </c:pt>
                <c:pt idx="45578">
                  <c:v>1.007080078125E-3</c:v>
                </c:pt>
                <c:pt idx="45579">
                  <c:v>1.0080337524414063E-3</c:v>
                </c:pt>
                <c:pt idx="45580">
                  <c:v>1.0068416595458984E-3</c:v>
                </c:pt>
                <c:pt idx="45581">
                  <c:v>1.007080078125E-3</c:v>
                </c:pt>
                <c:pt idx="45582">
                  <c:v>1.007080078125E-3</c:v>
                </c:pt>
                <c:pt idx="45583">
                  <c:v>1.0068416595458984E-3</c:v>
                </c:pt>
                <c:pt idx="45584">
                  <c:v>1.007080078125E-3</c:v>
                </c:pt>
                <c:pt idx="45585">
                  <c:v>1.007080078125E-3</c:v>
                </c:pt>
                <c:pt idx="45586">
                  <c:v>1.0068416595458984E-3</c:v>
                </c:pt>
                <c:pt idx="45587">
                  <c:v>1.007080078125E-3</c:v>
                </c:pt>
                <c:pt idx="45588">
                  <c:v>1.007080078125E-3</c:v>
                </c:pt>
                <c:pt idx="45589">
                  <c:v>1.0068416595458984E-3</c:v>
                </c:pt>
                <c:pt idx="45590">
                  <c:v>1.007080078125E-3</c:v>
                </c:pt>
                <c:pt idx="45591">
                  <c:v>1.0080337524414063E-3</c:v>
                </c:pt>
                <c:pt idx="45592">
                  <c:v>1.007080078125E-3</c:v>
                </c:pt>
                <c:pt idx="45593">
                  <c:v>1.0068416595458984E-3</c:v>
                </c:pt>
                <c:pt idx="45594">
                  <c:v>1.007080078125E-3</c:v>
                </c:pt>
                <c:pt idx="45595">
                  <c:v>1.007080078125E-3</c:v>
                </c:pt>
                <c:pt idx="45596">
                  <c:v>1.0068416595458984E-3</c:v>
                </c:pt>
                <c:pt idx="45597">
                  <c:v>1.007080078125E-3</c:v>
                </c:pt>
                <c:pt idx="45598">
                  <c:v>1.007080078125E-3</c:v>
                </c:pt>
                <c:pt idx="45599">
                  <c:v>1.0068416595458984E-3</c:v>
                </c:pt>
                <c:pt idx="45600">
                  <c:v>1.007080078125E-3</c:v>
                </c:pt>
                <c:pt idx="45601">
                  <c:v>1.007080078125E-3</c:v>
                </c:pt>
                <c:pt idx="45602">
                  <c:v>1.0068416595458984E-3</c:v>
                </c:pt>
                <c:pt idx="45603">
                  <c:v>1.0080337524414063E-3</c:v>
                </c:pt>
                <c:pt idx="45604">
                  <c:v>1.007080078125E-3</c:v>
                </c:pt>
                <c:pt idx="45605">
                  <c:v>1.0068416595458984E-3</c:v>
                </c:pt>
                <c:pt idx="45606">
                  <c:v>1.007080078125E-3</c:v>
                </c:pt>
                <c:pt idx="45607">
                  <c:v>1.007080078125E-3</c:v>
                </c:pt>
                <c:pt idx="45608">
                  <c:v>1.0068416595458984E-3</c:v>
                </c:pt>
                <c:pt idx="45609">
                  <c:v>1.007080078125E-3</c:v>
                </c:pt>
                <c:pt idx="45610">
                  <c:v>1.007080078125E-3</c:v>
                </c:pt>
                <c:pt idx="45611">
                  <c:v>1.0068416595458984E-3</c:v>
                </c:pt>
                <c:pt idx="45612">
                  <c:v>1.007080078125E-3</c:v>
                </c:pt>
                <c:pt idx="45613">
                  <c:v>1.007080078125E-3</c:v>
                </c:pt>
                <c:pt idx="45614">
                  <c:v>1.0068416595458984E-3</c:v>
                </c:pt>
                <c:pt idx="45615">
                  <c:v>1.007080078125E-3</c:v>
                </c:pt>
                <c:pt idx="45616">
                  <c:v>1.0080337524414063E-3</c:v>
                </c:pt>
                <c:pt idx="45617">
                  <c:v>1.007080078125E-3</c:v>
                </c:pt>
                <c:pt idx="45618">
                  <c:v>1.0068416595458984E-3</c:v>
                </c:pt>
                <c:pt idx="45619">
                  <c:v>1.007080078125E-3</c:v>
                </c:pt>
                <c:pt idx="45620">
                  <c:v>1.007080078125E-3</c:v>
                </c:pt>
                <c:pt idx="45621">
                  <c:v>1.0068416595458984E-3</c:v>
                </c:pt>
                <c:pt idx="45622">
                  <c:v>1.007080078125E-3</c:v>
                </c:pt>
                <c:pt idx="45623">
                  <c:v>1.007080078125E-3</c:v>
                </c:pt>
                <c:pt idx="45624">
                  <c:v>1.0068416595458984E-3</c:v>
                </c:pt>
                <c:pt idx="45625">
                  <c:v>1.007080078125E-3</c:v>
                </c:pt>
                <c:pt idx="45626">
                  <c:v>1.007080078125E-3</c:v>
                </c:pt>
                <c:pt idx="45627">
                  <c:v>1.0068416595458984E-3</c:v>
                </c:pt>
                <c:pt idx="45628">
                  <c:v>1.0080337524414063E-3</c:v>
                </c:pt>
                <c:pt idx="45629">
                  <c:v>1.007080078125E-3</c:v>
                </c:pt>
                <c:pt idx="45630">
                  <c:v>1.0068416595458984E-3</c:v>
                </c:pt>
                <c:pt idx="45631">
                  <c:v>1.007080078125E-3</c:v>
                </c:pt>
                <c:pt idx="45632">
                  <c:v>1.007080078125E-3</c:v>
                </c:pt>
                <c:pt idx="45633">
                  <c:v>1.0068416595458984E-3</c:v>
                </c:pt>
                <c:pt idx="45634">
                  <c:v>1.007080078125E-3</c:v>
                </c:pt>
                <c:pt idx="45635">
                  <c:v>1.007080078125E-3</c:v>
                </c:pt>
                <c:pt idx="45636">
                  <c:v>1.0068416595458984E-3</c:v>
                </c:pt>
                <c:pt idx="45637">
                  <c:v>1.007080078125E-3</c:v>
                </c:pt>
                <c:pt idx="45638">
                  <c:v>1.007080078125E-3</c:v>
                </c:pt>
                <c:pt idx="45639">
                  <c:v>1.0068416595458984E-3</c:v>
                </c:pt>
                <c:pt idx="45640">
                  <c:v>1.007080078125E-3</c:v>
                </c:pt>
                <c:pt idx="45641">
                  <c:v>1.0080337524414063E-3</c:v>
                </c:pt>
                <c:pt idx="45642">
                  <c:v>1.007080078125E-3</c:v>
                </c:pt>
                <c:pt idx="45643">
                  <c:v>1.0068416595458984E-3</c:v>
                </c:pt>
                <c:pt idx="45644">
                  <c:v>1.007080078125E-3</c:v>
                </c:pt>
                <c:pt idx="45645">
                  <c:v>1.007080078125E-3</c:v>
                </c:pt>
                <c:pt idx="45646">
                  <c:v>1.0068416595458984E-3</c:v>
                </c:pt>
                <c:pt idx="45647">
                  <c:v>1.007080078125E-3</c:v>
                </c:pt>
                <c:pt idx="45648">
                  <c:v>1.007080078125E-3</c:v>
                </c:pt>
                <c:pt idx="45649">
                  <c:v>1.0068416595458984E-3</c:v>
                </c:pt>
                <c:pt idx="45650">
                  <c:v>1.007080078125E-3</c:v>
                </c:pt>
                <c:pt idx="45651">
                  <c:v>1.007080078125E-3</c:v>
                </c:pt>
                <c:pt idx="45652">
                  <c:v>1.0068416595458984E-3</c:v>
                </c:pt>
                <c:pt idx="45653">
                  <c:v>1.0080337524414063E-3</c:v>
                </c:pt>
                <c:pt idx="45654">
                  <c:v>1.007080078125E-3</c:v>
                </c:pt>
                <c:pt idx="45655">
                  <c:v>1.0068416595458984E-3</c:v>
                </c:pt>
                <c:pt idx="45656">
                  <c:v>1.007080078125E-3</c:v>
                </c:pt>
                <c:pt idx="45657">
                  <c:v>1.007080078125E-3</c:v>
                </c:pt>
                <c:pt idx="45658">
                  <c:v>1.0068416595458984E-3</c:v>
                </c:pt>
                <c:pt idx="45659">
                  <c:v>1.007080078125E-3</c:v>
                </c:pt>
                <c:pt idx="45660">
                  <c:v>1.007080078125E-3</c:v>
                </c:pt>
                <c:pt idx="45661">
                  <c:v>1.0068416595458984E-3</c:v>
                </c:pt>
                <c:pt idx="45662">
                  <c:v>1.007080078125E-3</c:v>
                </c:pt>
                <c:pt idx="45663">
                  <c:v>1.007080078125E-3</c:v>
                </c:pt>
                <c:pt idx="45664">
                  <c:v>1.0068416595458984E-3</c:v>
                </c:pt>
                <c:pt idx="45665">
                  <c:v>1.007080078125E-3</c:v>
                </c:pt>
                <c:pt idx="45666">
                  <c:v>1.0080337524414063E-3</c:v>
                </c:pt>
                <c:pt idx="45667">
                  <c:v>1.007080078125E-3</c:v>
                </c:pt>
                <c:pt idx="45668">
                  <c:v>1.0068416595458984E-3</c:v>
                </c:pt>
                <c:pt idx="45669">
                  <c:v>1.007080078125E-3</c:v>
                </c:pt>
                <c:pt idx="45670">
                  <c:v>1.007080078125E-3</c:v>
                </c:pt>
                <c:pt idx="45671">
                  <c:v>1.0068416595458984E-3</c:v>
                </c:pt>
                <c:pt idx="45672">
                  <c:v>1.007080078125E-3</c:v>
                </c:pt>
                <c:pt idx="45673">
                  <c:v>1.007080078125E-3</c:v>
                </c:pt>
                <c:pt idx="45674">
                  <c:v>1.0068416595458984E-3</c:v>
                </c:pt>
                <c:pt idx="45675">
                  <c:v>1.007080078125E-3</c:v>
                </c:pt>
                <c:pt idx="45676">
                  <c:v>1.007080078125E-3</c:v>
                </c:pt>
                <c:pt idx="45677">
                  <c:v>1.0068416595458984E-3</c:v>
                </c:pt>
                <c:pt idx="45678">
                  <c:v>1.0080337524414063E-3</c:v>
                </c:pt>
                <c:pt idx="45679">
                  <c:v>1.007080078125E-3</c:v>
                </c:pt>
                <c:pt idx="45680">
                  <c:v>1.0068416595458984E-3</c:v>
                </c:pt>
                <c:pt idx="45681">
                  <c:v>1.007080078125E-3</c:v>
                </c:pt>
                <c:pt idx="45682">
                  <c:v>1.007080078125E-3</c:v>
                </c:pt>
                <c:pt idx="45683">
                  <c:v>1.0068416595458984E-3</c:v>
                </c:pt>
                <c:pt idx="45684">
                  <c:v>1.007080078125E-3</c:v>
                </c:pt>
                <c:pt idx="45685">
                  <c:v>1.007080078125E-3</c:v>
                </c:pt>
                <c:pt idx="45686">
                  <c:v>1.0068416595458984E-3</c:v>
                </c:pt>
                <c:pt idx="45687">
                  <c:v>1.007080078125E-3</c:v>
                </c:pt>
                <c:pt idx="45688">
                  <c:v>1.007080078125E-3</c:v>
                </c:pt>
                <c:pt idx="45689">
                  <c:v>1.0068416595458984E-3</c:v>
                </c:pt>
                <c:pt idx="45690">
                  <c:v>1.007080078125E-3</c:v>
                </c:pt>
                <c:pt idx="45691">
                  <c:v>1.0080337524414063E-3</c:v>
                </c:pt>
                <c:pt idx="45692">
                  <c:v>1.007080078125E-3</c:v>
                </c:pt>
                <c:pt idx="45693">
                  <c:v>1.0068416595458984E-3</c:v>
                </c:pt>
                <c:pt idx="45694">
                  <c:v>1.007080078125E-3</c:v>
                </c:pt>
                <c:pt idx="45695">
                  <c:v>1.007080078125E-3</c:v>
                </c:pt>
                <c:pt idx="45696">
                  <c:v>1.0068416595458984E-3</c:v>
                </c:pt>
                <c:pt idx="45697">
                  <c:v>1.007080078125E-3</c:v>
                </c:pt>
                <c:pt idx="45698">
                  <c:v>1.007080078125E-3</c:v>
                </c:pt>
                <c:pt idx="45699">
                  <c:v>1.0068416595458984E-3</c:v>
                </c:pt>
                <c:pt idx="45700">
                  <c:v>1.007080078125E-3</c:v>
                </c:pt>
                <c:pt idx="45701">
                  <c:v>1.007080078125E-3</c:v>
                </c:pt>
                <c:pt idx="45702">
                  <c:v>1.0068416595458984E-3</c:v>
                </c:pt>
                <c:pt idx="45703">
                  <c:v>1.0080337524414063E-3</c:v>
                </c:pt>
                <c:pt idx="45704">
                  <c:v>1.007080078125E-3</c:v>
                </c:pt>
                <c:pt idx="45705">
                  <c:v>1.0068416595458984E-3</c:v>
                </c:pt>
                <c:pt idx="45706">
                  <c:v>1.007080078125E-3</c:v>
                </c:pt>
                <c:pt idx="45707">
                  <c:v>1.007080078125E-3</c:v>
                </c:pt>
                <c:pt idx="45708">
                  <c:v>1.0068416595458984E-3</c:v>
                </c:pt>
                <c:pt idx="45709">
                  <c:v>1.007080078125E-3</c:v>
                </c:pt>
                <c:pt idx="45710">
                  <c:v>1.007080078125E-3</c:v>
                </c:pt>
                <c:pt idx="45711">
                  <c:v>1.0068416595458984E-3</c:v>
                </c:pt>
                <c:pt idx="45712">
                  <c:v>1.007080078125E-3</c:v>
                </c:pt>
                <c:pt idx="45713">
                  <c:v>1.007080078125E-3</c:v>
                </c:pt>
                <c:pt idx="45714">
                  <c:v>1.0068416595458984E-3</c:v>
                </c:pt>
                <c:pt idx="45715">
                  <c:v>1.007080078125E-3</c:v>
                </c:pt>
                <c:pt idx="45716">
                  <c:v>1.0080337524414063E-3</c:v>
                </c:pt>
                <c:pt idx="45717">
                  <c:v>1.007080078125E-3</c:v>
                </c:pt>
                <c:pt idx="45718">
                  <c:v>1.0068416595458984E-3</c:v>
                </c:pt>
                <c:pt idx="45719">
                  <c:v>1.007080078125E-3</c:v>
                </c:pt>
                <c:pt idx="45720">
                  <c:v>1.007080078125E-3</c:v>
                </c:pt>
                <c:pt idx="45721">
                  <c:v>1.0068416595458984E-3</c:v>
                </c:pt>
                <c:pt idx="45722">
                  <c:v>1.007080078125E-3</c:v>
                </c:pt>
                <c:pt idx="45723">
                  <c:v>1.007080078125E-3</c:v>
                </c:pt>
                <c:pt idx="45724">
                  <c:v>1.0068416595458984E-3</c:v>
                </c:pt>
                <c:pt idx="45725">
                  <c:v>1.007080078125E-3</c:v>
                </c:pt>
                <c:pt idx="45726">
                  <c:v>1.007080078125E-3</c:v>
                </c:pt>
                <c:pt idx="45727">
                  <c:v>1.0068416595458984E-3</c:v>
                </c:pt>
                <c:pt idx="45728">
                  <c:v>1.0080337524414063E-3</c:v>
                </c:pt>
                <c:pt idx="45729">
                  <c:v>1.007080078125E-3</c:v>
                </c:pt>
                <c:pt idx="45730">
                  <c:v>1.0068416595458984E-3</c:v>
                </c:pt>
                <c:pt idx="45731">
                  <c:v>1.007080078125E-3</c:v>
                </c:pt>
                <c:pt idx="45732">
                  <c:v>1.007080078125E-3</c:v>
                </c:pt>
                <c:pt idx="45733">
                  <c:v>1.0068416595458984E-3</c:v>
                </c:pt>
                <c:pt idx="45734">
                  <c:v>1.007080078125E-3</c:v>
                </c:pt>
                <c:pt idx="45735">
                  <c:v>1.007080078125E-3</c:v>
                </c:pt>
                <c:pt idx="45736">
                  <c:v>1.0068416595458984E-3</c:v>
                </c:pt>
                <c:pt idx="45737">
                  <c:v>1.007080078125E-3</c:v>
                </c:pt>
                <c:pt idx="45738">
                  <c:v>1.007080078125E-3</c:v>
                </c:pt>
                <c:pt idx="45739">
                  <c:v>1.0068416595458984E-3</c:v>
                </c:pt>
                <c:pt idx="45740">
                  <c:v>1.007080078125E-3</c:v>
                </c:pt>
                <c:pt idx="45741">
                  <c:v>1.0080337524414063E-3</c:v>
                </c:pt>
                <c:pt idx="45742">
                  <c:v>1.007080078125E-3</c:v>
                </c:pt>
                <c:pt idx="45743">
                  <c:v>1.0068416595458984E-3</c:v>
                </c:pt>
                <c:pt idx="45744">
                  <c:v>1.007080078125E-3</c:v>
                </c:pt>
                <c:pt idx="45745">
                  <c:v>1.007080078125E-3</c:v>
                </c:pt>
                <c:pt idx="45746">
                  <c:v>1.0068416595458984E-3</c:v>
                </c:pt>
                <c:pt idx="45747">
                  <c:v>1.007080078125E-3</c:v>
                </c:pt>
                <c:pt idx="45748">
                  <c:v>1.007080078125E-3</c:v>
                </c:pt>
                <c:pt idx="45749">
                  <c:v>1.0068416595458984E-3</c:v>
                </c:pt>
                <c:pt idx="45750">
                  <c:v>1.007080078125E-3</c:v>
                </c:pt>
                <c:pt idx="45751">
                  <c:v>1.007080078125E-3</c:v>
                </c:pt>
                <c:pt idx="45752">
                  <c:v>1.0068416595458984E-3</c:v>
                </c:pt>
                <c:pt idx="45753">
                  <c:v>1.0080337524414063E-3</c:v>
                </c:pt>
                <c:pt idx="45754">
                  <c:v>1.007080078125E-3</c:v>
                </c:pt>
                <c:pt idx="45755">
                  <c:v>1.0068416595458984E-3</c:v>
                </c:pt>
                <c:pt idx="45756">
                  <c:v>1.007080078125E-3</c:v>
                </c:pt>
                <c:pt idx="45757">
                  <c:v>1.007080078125E-3</c:v>
                </c:pt>
                <c:pt idx="45758">
                  <c:v>1.0068416595458984E-3</c:v>
                </c:pt>
                <c:pt idx="45759">
                  <c:v>1.007080078125E-3</c:v>
                </c:pt>
                <c:pt idx="45760">
                  <c:v>1.007080078125E-3</c:v>
                </c:pt>
                <c:pt idx="45761">
                  <c:v>1.0068416595458984E-3</c:v>
                </c:pt>
                <c:pt idx="45762">
                  <c:v>1.007080078125E-3</c:v>
                </c:pt>
                <c:pt idx="45763">
                  <c:v>1.007080078125E-3</c:v>
                </c:pt>
                <c:pt idx="45764">
                  <c:v>1.0068416595458984E-3</c:v>
                </c:pt>
                <c:pt idx="45765">
                  <c:v>1.007080078125E-3</c:v>
                </c:pt>
                <c:pt idx="45766">
                  <c:v>1.0080337524414063E-3</c:v>
                </c:pt>
                <c:pt idx="45767">
                  <c:v>1.007080078125E-3</c:v>
                </c:pt>
                <c:pt idx="45768">
                  <c:v>1.0068416595458984E-3</c:v>
                </c:pt>
                <c:pt idx="45769">
                  <c:v>1.007080078125E-3</c:v>
                </c:pt>
                <c:pt idx="45770">
                  <c:v>1.007080078125E-3</c:v>
                </c:pt>
                <c:pt idx="45771">
                  <c:v>1.0068416595458984E-3</c:v>
                </c:pt>
                <c:pt idx="45772">
                  <c:v>1.007080078125E-3</c:v>
                </c:pt>
                <c:pt idx="45773">
                  <c:v>1.007080078125E-3</c:v>
                </c:pt>
                <c:pt idx="45774">
                  <c:v>1.0068416595458984E-3</c:v>
                </c:pt>
                <c:pt idx="45775">
                  <c:v>1.007080078125E-3</c:v>
                </c:pt>
                <c:pt idx="45776">
                  <c:v>1.007080078125E-3</c:v>
                </c:pt>
                <c:pt idx="45777">
                  <c:v>1.0068416595458984E-3</c:v>
                </c:pt>
                <c:pt idx="45778">
                  <c:v>1.0080337524414063E-3</c:v>
                </c:pt>
                <c:pt idx="45779">
                  <c:v>1.007080078125E-3</c:v>
                </c:pt>
                <c:pt idx="45780">
                  <c:v>1.0068416595458984E-3</c:v>
                </c:pt>
                <c:pt idx="45781">
                  <c:v>1.007080078125E-3</c:v>
                </c:pt>
                <c:pt idx="45782">
                  <c:v>1.007080078125E-3</c:v>
                </c:pt>
                <c:pt idx="45783">
                  <c:v>1.0068416595458984E-3</c:v>
                </c:pt>
                <c:pt idx="45784">
                  <c:v>1.007080078125E-3</c:v>
                </c:pt>
                <c:pt idx="45785">
                  <c:v>1.007080078125E-3</c:v>
                </c:pt>
                <c:pt idx="45786">
                  <c:v>1.0068416595458984E-3</c:v>
                </c:pt>
                <c:pt idx="45787">
                  <c:v>1.007080078125E-3</c:v>
                </c:pt>
                <c:pt idx="45788">
                  <c:v>1.007080078125E-3</c:v>
                </c:pt>
                <c:pt idx="45789">
                  <c:v>1.0068416595458984E-3</c:v>
                </c:pt>
                <c:pt idx="45790">
                  <c:v>1.007080078125E-3</c:v>
                </c:pt>
                <c:pt idx="45791">
                  <c:v>1.0080337524414063E-3</c:v>
                </c:pt>
                <c:pt idx="45792">
                  <c:v>1.007080078125E-3</c:v>
                </c:pt>
                <c:pt idx="45793">
                  <c:v>1.0068416595458984E-3</c:v>
                </c:pt>
                <c:pt idx="45794">
                  <c:v>1.007080078125E-3</c:v>
                </c:pt>
                <c:pt idx="45795">
                  <c:v>1.007080078125E-3</c:v>
                </c:pt>
                <c:pt idx="45796">
                  <c:v>1.0068416595458984E-3</c:v>
                </c:pt>
                <c:pt idx="45797">
                  <c:v>1.007080078125E-3</c:v>
                </c:pt>
                <c:pt idx="45798">
                  <c:v>1.007080078125E-3</c:v>
                </c:pt>
                <c:pt idx="45799">
                  <c:v>1.0068416595458984E-3</c:v>
                </c:pt>
                <c:pt idx="45800">
                  <c:v>1.007080078125E-3</c:v>
                </c:pt>
                <c:pt idx="45801">
                  <c:v>1.007080078125E-3</c:v>
                </c:pt>
                <c:pt idx="45802">
                  <c:v>1.0068416595458984E-3</c:v>
                </c:pt>
                <c:pt idx="45803">
                  <c:v>1.0080337524414063E-3</c:v>
                </c:pt>
                <c:pt idx="45804">
                  <c:v>1.007080078125E-3</c:v>
                </c:pt>
                <c:pt idx="45805">
                  <c:v>1.0068416595458984E-3</c:v>
                </c:pt>
                <c:pt idx="45806">
                  <c:v>1.007080078125E-3</c:v>
                </c:pt>
                <c:pt idx="45807">
                  <c:v>1.007080078125E-3</c:v>
                </c:pt>
                <c:pt idx="45808">
                  <c:v>1.0068416595458984E-3</c:v>
                </c:pt>
                <c:pt idx="45809">
                  <c:v>1.007080078125E-3</c:v>
                </c:pt>
                <c:pt idx="45810">
                  <c:v>1.007080078125E-3</c:v>
                </c:pt>
                <c:pt idx="45811">
                  <c:v>1.0068416595458984E-3</c:v>
                </c:pt>
                <c:pt idx="45812">
                  <c:v>1.007080078125E-3</c:v>
                </c:pt>
                <c:pt idx="45813">
                  <c:v>1.007080078125E-3</c:v>
                </c:pt>
                <c:pt idx="45814">
                  <c:v>1.0068416595458984E-3</c:v>
                </c:pt>
                <c:pt idx="45815">
                  <c:v>1.007080078125E-3</c:v>
                </c:pt>
                <c:pt idx="45816">
                  <c:v>1.0080337524414063E-3</c:v>
                </c:pt>
                <c:pt idx="45817">
                  <c:v>1.007080078125E-3</c:v>
                </c:pt>
                <c:pt idx="45818">
                  <c:v>1.0068416595458984E-3</c:v>
                </c:pt>
                <c:pt idx="45819">
                  <c:v>1.007080078125E-3</c:v>
                </c:pt>
                <c:pt idx="45820">
                  <c:v>1.007080078125E-3</c:v>
                </c:pt>
                <c:pt idx="45821">
                  <c:v>1.0068416595458984E-3</c:v>
                </c:pt>
                <c:pt idx="45822">
                  <c:v>1.007080078125E-3</c:v>
                </c:pt>
                <c:pt idx="45823">
                  <c:v>1.007080078125E-3</c:v>
                </c:pt>
                <c:pt idx="45824">
                  <c:v>1.0068416595458984E-3</c:v>
                </c:pt>
                <c:pt idx="45825">
                  <c:v>1.007080078125E-3</c:v>
                </c:pt>
                <c:pt idx="45826">
                  <c:v>1.0068416595458984E-3</c:v>
                </c:pt>
                <c:pt idx="45827">
                  <c:v>1.007080078125E-3</c:v>
                </c:pt>
                <c:pt idx="45828">
                  <c:v>1.0080337524414063E-3</c:v>
                </c:pt>
                <c:pt idx="45829">
                  <c:v>1.007080078125E-3</c:v>
                </c:pt>
                <c:pt idx="45830">
                  <c:v>1.0068416595458984E-3</c:v>
                </c:pt>
                <c:pt idx="45831">
                  <c:v>1.007080078125E-3</c:v>
                </c:pt>
                <c:pt idx="45832">
                  <c:v>1.007080078125E-3</c:v>
                </c:pt>
                <c:pt idx="45833">
                  <c:v>1.0068416595458984E-3</c:v>
                </c:pt>
                <c:pt idx="45834">
                  <c:v>1.007080078125E-3</c:v>
                </c:pt>
                <c:pt idx="45835">
                  <c:v>1.007080078125E-3</c:v>
                </c:pt>
                <c:pt idx="45836">
                  <c:v>1.0068416595458984E-3</c:v>
                </c:pt>
                <c:pt idx="45837">
                  <c:v>1.007080078125E-3</c:v>
                </c:pt>
                <c:pt idx="45838">
                  <c:v>1.007080078125E-3</c:v>
                </c:pt>
                <c:pt idx="45839">
                  <c:v>1.0068416595458984E-3</c:v>
                </c:pt>
                <c:pt idx="45840">
                  <c:v>1.007080078125E-3</c:v>
                </c:pt>
                <c:pt idx="45841">
                  <c:v>1.0080337524414063E-3</c:v>
                </c:pt>
                <c:pt idx="45842">
                  <c:v>1.007080078125E-3</c:v>
                </c:pt>
                <c:pt idx="45843">
                  <c:v>1.0068416595458984E-3</c:v>
                </c:pt>
                <c:pt idx="45844">
                  <c:v>1.007080078125E-3</c:v>
                </c:pt>
                <c:pt idx="45845">
                  <c:v>1.007080078125E-3</c:v>
                </c:pt>
                <c:pt idx="45846">
                  <c:v>1.0068416595458984E-3</c:v>
                </c:pt>
                <c:pt idx="45847">
                  <c:v>1.007080078125E-3</c:v>
                </c:pt>
                <c:pt idx="45848">
                  <c:v>1.0068416595458984E-3</c:v>
                </c:pt>
                <c:pt idx="45849">
                  <c:v>1.007080078125E-3</c:v>
                </c:pt>
                <c:pt idx="45850">
                  <c:v>1.007080078125E-3</c:v>
                </c:pt>
                <c:pt idx="45851">
                  <c:v>1.0068416595458984E-3</c:v>
                </c:pt>
                <c:pt idx="45852">
                  <c:v>1.007080078125E-3</c:v>
                </c:pt>
                <c:pt idx="45853">
                  <c:v>1.0080337524414063E-3</c:v>
                </c:pt>
                <c:pt idx="45854">
                  <c:v>1.007080078125E-3</c:v>
                </c:pt>
                <c:pt idx="45855">
                  <c:v>1.0068416595458984E-3</c:v>
                </c:pt>
                <c:pt idx="45856">
                  <c:v>1.007080078125E-3</c:v>
                </c:pt>
                <c:pt idx="45857">
                  <c:v>1.007080078125E-3</c:v>
                </c:pt>
                <c:pt idx="45858">
                  <c:v>1.0068416595458984E-3</c:v>
                </c:pt>
                <c:pt idx="45859">
                  <c:v>1.007080078125E-3</c:v>
                </c:pt>
                <c:pt idx="45860">
                  <c:v>1.007080078125E-3</c:v>
                </c:pt>
                <c:pt idx="45861">
                  <c:v>1.0068416595458984E-3</c:v>
                </c:pt>
                <c:pt idx="45862">
                  <c:v>1.007080078125E-3</c:v>
                </c:pt>
                <c:pt idx="45863">
                  <c:v>1.007080078125E-3</c:v>
                </c:pt>
                <c:pt idx="45864">
                  <c:v>1.0068416595458984E-3</c:v>
                </c:pt>
                <c:pt idx="45865">
                  <c:v>1.007080078125E-3</c:v>
                </c:pt>
                <c:pt idx="45866">
                  <c:v>1.0080337524414063E-3</c:v>
                </c:pt>
                <c:pt idx="45867">
                  <c:v>1.007080078125E-3</c:v>
                </c:pt>
                <c:pt idx="45868">
                  <c:v>1.0068416595458984E-3</c:v>
                </c:pt>
                <c:pt idx="45869">
                  <c:v>1.007080078125E-3</c:v>
                </c:pt>
                <c:pt idx="45870">
                  <c:v>1.0068416595458984E-3</c:v>
                </c:pt>
                <c:pt idx="45871">
                  <c:v>1.007080078125E-3</c:v>
                </c:pt>
                <c:pt idx="45872">
                  <c:v>1.007080078125E-3</c:v>
                </c:pt>
                <c:pt idx="45873">
                  <c:v>1.0068416595458984E-3</c:v>
                </c:pt>
                <c:pt idx="45874">
                  <c:v>1.007080078125E-3</c:v>
                </c:pt>
                <c:pt idx="45875">
                  <c:v>1.007080078125E-3</c:v>
                </c:pt>
                <c:pt idx="45876">
                  <c:v>1.0068416595458984E-3</c:v>
                </c:pt>
                <c:pt idx="45877">
                  <c:v>1.007080078125E-3</c:v>
                </c:pt>
                <c:pt idx="45878">
                  <c:v>1.0080337524414063E-3</c:v>
                </c:pt>
                <c:pt idx="45879">
                  <c:v>1.007080078125E-3</c:v>
                </c:pt>
                <c:pt idx="45880">
                  <c:v>1.0068416595458984E-3</c:v>
                </c:pt>
                <c:pt idx="45881">
                  <c:v>1.007080078125E-3</c:v>
                </c:pt>
                <c:pt idx="45882">
                  <c:v>1.007080078125E-3</c:v>
                </c:pt>
                <c:pt idx="45883">
                  <c:v>1.0068416595458984E-3</c:v>
                </c:pt>
                <c:pt idx="45884">
                  <c:v>1.007080078125E-3</c:v>
                </c:pt>
                <c:pt idx="45885">
                  <c:v>1.007080078125E-3</c:v>
                </c:pt>
                <c:pt idx="45886">
                  <c:v>1.0068416595458984E-3</c:v>
                </c:pt>
                <c:pt idx="45887">
                  <c:v>1.007080078125E-3</c:v>
                </c:pt>
                <c:pt idx="45888">
                  <c:v>1.007080078125E-3</c:v>
                </c:pt>
                <c:pt idx="45889">
                  <c:v>1.0068416595458984E-3</c:v>
                </c:pt>
                <c:pt idx="45890">
                  <c:v>1.007080078125E-3</c:v>
                </c:pt>
                <c:pt idx="45891">
                  <c:v>1.0080337524414063E-3</c:v>
                </c:pt>
                <c:pt idx="45892">
                  <c:v>1.0068416595458984E-3</c:v>
                </c:pt>
                <c:pt idx="45893">
                  <c:v>1.007080078125E-3</c:v>
                </c:pt>
                <c:pt idx="45894">
                  <c:v>1.007080078125E-3</c:v>
                </c:pt>
                <c:pt idx="45895">
                  <c:v>1.0068416595458984E-3</c:v>
                </c:pt>
                <c:pt idx="45896">
                  <c:v>1.007080078125E-3</c:v>
                </c:pt>
                <c:pt idx="45897">
                  <c:v>1.007080078125E-3</c:v>
                </c:pt>
                <c:pt idx="45898">
                  <c:v>1.0068416595458984E-3</c:v>
                </c:pt>
                <c:pt idx="45899">
                  <c:v>1.007080078125E-3</c:v>
                </c:pt>
                <c:pt idx="45900">
                  <c:v>1.007080078125E-3</c:v>
                </c:pt>
                <c:pt idx="45901">
                  <c:v>1.0068416595458984E-3</c:v>
                </c:pt>
                <c:pt idx="45902">
                  <c:v>1.007080078125E-3</c:v>
                </c:pt>
                <c:pt idx="45903">
                  <c:v>1.0080337524414063E-3</c:v>
                </c:pt>
                <c:pt idx="45904">
                  <c:v>1.007080078125E-3</c:v>
                </c:pt>
                <c:pt idx="45905">
                  <c:v>1.0068416595458984E-3</c:v>
                </c:pt>
                <c:pt idx="45906">
                  <c:v>1.007080078125E-3</c:v>
                </c:pt>
                <c:pt idx="45907">
                  <c:v>1.007080078125E-3</c:v>
                </c:pt>
                <c:pt idx="45908">
                  <c:v>1.0068416595458984E-3</c:v>
                </c:pt>
                <c:pt idx="45909">
                  <c:v>1.007080078125E-3</c:v>
                </c:pt>
                <c:pt idx="45910">
                  <c:v>1.007080078125E-3</c:v>
                </c:pt>
                <c:pt idx="45911">
                  <c:v>1.0068416595458984E-3</c:v>
                </c:pt>
                <c:pt idx="45912">
                  <c:v>1.007080078125E-3</c:v>
                </c:pt>
                <c:pt idx="45913">
                  <c:v>1.007080078125E-3</c:v>
                </c:pt>
                <c:pt idx="45914">
                  <c:v>1.0068416595458984E-3</c:v>
                </c:pt>
                <c:pt idx="45915">
                  <c:v>1.007080078125E-3</c:v>
                </c:pt>
                <c:pt idx="45916">
                  <c:v>1.0080337524414063E-3</c:v>
                </c:pt>
                <c:pt idx="45917">
                  <c:v>1.0068416595458984E-3</c:v>
                </c:pt>
                <c:pt idx="45918">
                  <c:v>1.007080078125E-3</c:v>
                </c:pt>
                <c:pt idx="45919">
                  <c:v>1.007080078125E-3</c:v>
                </c:pt>
                <c:pt idx="45920">
                  <c:v>1.0068416595458984E-3</c:v>
                </c:pt>
                <c:pt idx="45921">
                  <c:v>1.007080078125E-3</c:v>
                </c:pt>
                <c:pt idx="45922">
                  <c:v>1.007080078125E-3</c:v>
                </c:pt>
                <c:pt idx="45923">
                  <c:v>1.0068416595458984E-3</c:v>
                </c:pt>
                <c:pt idx="45924">
                  <c:v>1.007080078125E-3</c:v>
                </c:pt>
                <c:pt idx="45925">
                  <c:v>1.007080078125E-3</c:v>
                </c:pt>
                <c:pt idx="45926">
                  <c:v>1.0068416595458984E-3</c:v>
                </c:pt>
                <c:pt idx="45927">
                  <c:v>1.007080078125E-3</c:v>
                </c:pt>
                <c:pt idx="45928">
                  <c:v>1.0080337524414063E-3</c:v>
                </c:pt>
                <c:pt idx="45929">
                  <c:v>1.007080078125E-3</c:v>
                </c:pt>
                <c:pt idx="45930">
                  <c:v>1.0068416595458984E-3</c:v>
                </c:pt>
                <c:pt idx="45931">
                  <c:v>1.007080078125E-3</c:v>
                </c:pt>
                <c:pt idx="45932">
                  <c:v>1.007080078125E-3</c:v>
                </c:pt>
                <c:pt idx="45933">
                  <c:v>1.0068416595458984E-3</c:v>
                </c:pt>
                <c:pt idx="45934">
                  <c:v>1.007080078125E-3</c:v>
                </c:pt>
                <c:pt idx="45935">
                  <c:v>1.007080078125E-3</c:v>
                </c:pt>
                <c:pt idx="45936">
                  <c:v>1.0068416595458984E-3</c:v>
                </c:pt>
                <c:pt idx="45937">
                  <c:v>1.007080078125E-3</c:v>
                </c:pt>
                <c:pt idx="45938">
                  <c:v>1.007080078125E-3</c:v>
                </c:pt>
                <c:pt idx="45939">
                  <c:v>1.0068416595458984E-3</c:v>
                </c:pt>
                <c:pt idx="45940">
                  <c:v>1.007080078125E-3</c:v>
                </c:pt>
                <c:pt idx="45941">
                  <c:v>1.0080337524414063E-3</c:v>
                </c:pt>
                <c:pt idx="45942">
                  <c:v>1.0068416595458984E-3</c:v>
                </c:pt>
                <c:pt idx="45943">
                  <c:v>1.007080078125E-3</c:v>
                </c:pt>
                <c:pt idx="45944">
                  <c:v>1.007080078125E-3</c:v>
                </c:pt>
                <c:pt idx="45945">
                  <c:v>1.0068416595458984E-3</c:v>
                </c:pt>
                <c:pt idx="45946">
                  <c:v>1.007080078125E-3</c:v>
                </c:pt>
                <c:pt idx="45947">
                  <c:v>1.007080078125E-3</c:v>
                </c:pt>
                <c:pt idx="45948">
                  <c:v>1.0068416595458984E-3</c:v>
                </c:pt>
                <c:pt idx="45949">
                  <c:v>1.007080078125E-3</c:v>
                </c:pt>
                <c:pt idx="45950">
                  <c:v>1.007080078125E-3</c:v>
                </c:pt>
                <c:pt idx="45951">
                  <c:v>1.0068416595458984E-3</c:v>
                </c:pt>
                <c:pt idx="45952">
                  <c:v>1.007080078125E-3</c:v>
                </c:pt>
                <c:pt idx="45953">
                  <c:v>1.0080337524414063E-3</c:v>
                </c:pt>
                <c:pt idx="45954">
                  <c:v>1.007080078125E-3</c:v>
                </c:pt>
                <c:pt idx="45955">
                  <c:v>1.0068416595458984E-3</c:v>
                </c:pt>
                <c:pt idx="45956">
                  <c:v>1.007080078125E-3</c:v>
                </c:pt>
                <c:pt idx="45957">
                  <c:v>1.007080078125E-3</c:v>
                </c:pt>
                <c:pt idx="45958">
                  <c:v>1.0068416595458984E-3</c:v>
                </c:pt>
                <c:pt idx="45959">
                  <c:v>1.007080078125E-3</c:v>
                </c:pt>
                <c:pt idx="45960">
                  <c:v>1.007080078125E-3</c:v>
                </c:pt>
                <c:pt idx="45961">
                  <c:v>1.0068416595458984E-3</c:v>
                </c:pt>
                <c:pt idx="45962">
                  <c:v>1.007080078125E-3</c:v>
                </c:pt>
                <c:pt idx="45963">
                  <c:v>1.007080078125E-3</c:v>
                </c:pt>
                <c:pt idx="45964">
                  <c:v>1.0068416595458984E-3</c:v>
                </c:pt>
                <c:pt idx="45965">
                  <c:v>1.007080078125E-3</c:v>
                </c:pt>
                <c:pt idx="45966">
                  <c:v>1.0080337524414063E-3</c:v>
                </c:pt>
                <c:pt idx="45967">
                  <c:v>1.0068416595458984E-3</c:v>
                </c:pt>
                <c:pt idx="45968">
                  <c:v>1.007080078125E-3</c:v>
                </c:pt>
                <c:pt idx="45969">
                  <c:v>1.007080078125E-3</c:v>
                </c:pt>
                <c:pt idx="45970">
                  <c:v>1.0068416595458984E-3</c:v>
                </c:pt>
                <c:pt idx="45971">
                  <c:v>1.007080078125E-3</c:v>
                </c:pt>
                <c:pt idx="45972">
                  <c:v>1.007080078125E-3</c:v>
                </c:pt>
                <c:pt idx="45973">
                  <c:v>1.0068416595458984E-3</c:v>
                </c:pt>
                <c:pt idx="45974">
                  <c:v>1.007080078125E-3</c:v>
                </c:pt>
                <c:pt idx="45975">
                  <c:v>1.007080078125E-3</c:v>
                </c:pt>
                <c:pt idx="45976">
                  <c:v>1.0068416595458984E-3</c:v>
                </c:pt>
                <c:pt idx="45977">
                  <c:v>1.007080078125E-3</c:v>
                </c:pt>
                <c:pt idx="45978">
                  <c:v>1.0080337524414063E-3</c:v>
                </c:pt>
                <c:pt idx="45979">
                  <c:v>1.007080078125E-3</c:v>
                </c:pt>
                <c:pt idx="45980">
                  <c:v>1.0068416595458984E-3</c:v>
                </c:pt>
                <c:pt idx="45981">
                  <c:v>1.007080078125E-3</c:v>
                </c:pt>
                <c:pt idx="45982">
                  <c:v>1.007080078125E-3</c:v>
                </c:pt>
                <c:pt idx="45983">
                  <c:v>1.0068416595458984E-3</c:v>
                </c:pt>
                <c:pt idx="45984">
                  <c:v>1.007080078125E-3</c:v>
                </c:pt>
                <c:pt idx="45985">
                  <c:v>1.007080078125E-3</c:v>
                </c:pt>
                <c:pt idx="45986">
                  <c:v>1.0068416595458984E-3</c:v>
                </c:pt>
                <c:pt idx="45987">
                  <c:v>1.007080078125E-3</c:v>
                </c:pt>
                <c:pt idx="45988">
                  <c:v>1.007080078125E-3</c:v>
                </c:pt>
                <c:pt idx="45989">
                  <c:v>1.0068416595458984E-3</c:v>
                </c:pt>
                <c:pt idx="45990">
                  <c:v>1.007080078125E-3</c:v>
                </c:pt>
                <c:pt idx="45991">
                  <c:v>1.0080337524414063E-3</c:v>
                </c:pt>
                <c:pt idx="45992">
                  <c:v>1.0068416595458984E-3</c:v>
                </c:pt>
                <c:pt idx="45993">
                  <c:v>1.007080078125E-3</c:v>
                </c:pt>
                <c:pt idx="45994">
                  <c:v>1.007080078125E-3</c:v>
                </c:pt>
                <c:pt idx="45995">
                  <c:v>1.0068416595458984E-3</c:v>
                </c:pt>
                <c:pt idx="45996">
                  <c:v>1.007080078125E-3</c:v>
                </c:pt>
                <c:pt idx="45997">
                  <c:v>1.007080078125E-3</c:v>
                </c:pt>
                <c:pt idx="45998">
                  <c:v>1.0068416595458984E-3</c:v>
                </c:pt>
                <c:pt idx="45999">
                  <c:v>1.007080078125E-3</c:v>
                </c:pt>
                <c:pt idx="46000">
                  <c:v>1.007080078125E-3</c:v>
                </c:pt>
                <c:pt idx="46001">
                  <c:v>1.0068416595458984E-3</c:v>
                </c:pt>
                <c:pt idx="46002">
                  <c:v>1.007080078125E-3</c:v>
                </c:pt>
                <c:pt idx="46003">
                  <c:v>1.0080337524414063E-3</c:v>
                </c:pt>
                <c:pt idx="46004">
                  <c:v>1.007080078125E-3</c:v>
                </c:pt>
                <c:pt idx="46005">
                  <c:v>1.0068416595458984E-3</c:v>
                </c:pt>
                <c:pt idx="46006">
                  <c:v>1.007080078125E-3</c:v>
                </c:pt>
                <c:pt idx="46007">
                  <c:v>1.007080078125E-3</c:v>
                </c:pt>
                <c:pt idx="46008">
                  <c:v>1.0068416595458984E-3</c:v>
                </c:pt>
                <c:pt idx="46009">
                  <c:v>1.007080078125E-3</c:v>
                </c:pt>
                <c:pt idx="46010">
                  <c:v>1.007080078125E-3</c:v>
                </c:pt>
                <c:pt idx="46011">
                  <c:v>1.0068416595458984E-3</c:v>
                </c:pt>
                <c:pt idx="46012">
                  <c:v>1.007080078125E-3</c:v>
                </c:pt>
                <c:pt idx="46013">
                  <c:v>1.007080078125E-3</c:v>
                </c:pt>
                <c:pt idx="46014">
                  <c:v>1.0068416595458984E-3</c:v>
                </c:pt>
                <c:pt idx="46015">
                  <c:v>1.007080078125E-3</c:v>
                </c:pt>
                <c:pt idx="46016">
                  <c:v>1.0080337524414063E-3</c:v>
                </c:pt>
                <c:pt idx="46017">
                  <c:v>1.0068416595458984E-3</c:v>
                </c:pt>
                <c:pt idx="46018">
                  <c:v>1.007080078125E-3</c:v>
                </c:pt>
                <c:pt idx="46019">
                  <c:v>1.007080078125E-3</c:v>
                </c:pt>
                <c:pt idx="46020">
                  <c:v>1.0068416595458984E-3</c:v>
                </c:pt>
                <c:pt idx="46021">
                  <c:v>1.007080078125E-3</c:v>
                </c:pt>
                <c:pt idx="46022">
                  <c:v>1.007080078125E-3</c:v>
                </c:pt>
                <c:pt idx="46023">
                  <c:v>1.0068416595458984E-3</c:v>
                </c:pt>
                <c:pt idx="46024">
                  <c:v>1.007080078125E-3</c:v>
                </c:pt>
                <c:pt idx="46025">
                  <c:v>1.007080078125E-3</c:v>
                </c:pt>
                <c:pt idx="46026">
                  <c:v>1.0068416595458984E-3</c:v>
                </c:pt>
                <c:pt idx="46027">
                  <c:v>1.007080078125E-3</c:v>
                </c:pt>
                <c:pt idx="46028">
                  <c:v>1.0080337524414063E-3</c:v>
                </c:pt>
                <c:pt idx="46029">
                  <c:v>1.007080078125E-3</c:v>
                </c:pt>
                <c:pt idx="46030">
                  <c:v>1.0068416595458984E-3</c:v>
                </c:pt>
                <c:pt idx="46031">
                  <c:v>1.007080078125E-3</c:v>
                </c:pt>
                <c:pt idx="46032">
                  <c:v>1.007080078125E-3</c:v>
                </c:pt>
                <c:pt idx="46033">
                  <c:v>1.0068416595458984E-3</c:v>
                </c:pt>
                <c:pt idx="46034">
                  <c:v>1.007080078125E-3</c:v>
                </c:pt>
                <c:pt idx="46035">
                  <c:v>1.007080078125E-3</c:v>
                </c:pt>
                <c:pt idx="46036">
                  <c:v>1.0068416595458984E-3</c:v>
                </c:pt>
                <c:pt idx="46037">
                  <c:v>1.007080078125E-3</c:v>
                </c:pt>
                <c:pt idx="46038">
                  <c:v>1.007080078125E-3</c:v>
                </c:pt>
                <c:pt idx="46039">
                  <c:v>1.0068416595458984E-3</c:v>
                </c:pt>
                <c:pt idx="46040">
                  <c:v>1.007080078125E-3</c:v>
                </c:pt>
                <c:pt idx="46041">
                  <c:v>1.0080337524414063E-3</c:v>
                </c:pt>
                <c:pt idx="46042">
                  <c:v>1.0068416595458984E-3</c:v>
                </c:pt>
                <c:pt idx="46043">
                  <c:v>1.007080078125E-3</c:v>
                </c:pt>
                <c:pt idx="46044">
                  <c:v>1.007080078125E-3</c:v>
                </c:pt>
                <c:pt idx="46045">
                  <c:v>1.0068416595458984E-3</c:v>
                </c:pt>
                <c:pt idx="46046">
                  <c:v>1.007080078125E-3</c:v>
                </c:pt>
                <c:pt idx="46047">
                  <c:v>1.007080078125E-3</c:v>
                </c:pt>
                <c:pt idx="46048">
                  <c:v>1.0068416595458984E-3</c:v>
                </c:pt>
                <c:pt idx="46049">
                  <c:v>1.007080078125E-3</c:v>
                </c:pt>
                <c:pt idx="46050">
                  <c:v>1.007080078125E-3</c:v>
                </c:pt>
                <c:pt idx="46051">
                  <c:v>1.0068416595458984E-3</c:v>
                </c:pt>
                <c:pt idx="46052">
                  <c:v>1.007080078125E-3</c:v>
                </c:pt>
                <c:pt idx="46053">
                  <c:v>1.0080337524414063E-3</c:v>
                </c:pt>
                <c:pt idx="46054">
                  <c:v>1.007080078125E-3</c:v>
                </c:pt>
                <c:pt idx="46055">
                  <c:v>1.0068416595458984E-3</c:v>
                </c:pt>
                <c:pt idx="46056">
                  <c:v>1.007080078125E-3</c:v>
                </c:pt>
                <c:pt idx="46057">
                  <c:v>1.007080078125E-3</c:v>
                </c:pt>
                <c:pt idx="46058">
                  <c:v>1.0068416595458984E-3</c:v>
                </c:pt>
                <c:pt idx="46059">
                  <c:v>1.007080078125E-3</c:v>
                </c:pt>
                <c:pt idx="46060">
                  <c:v>1.007080078125E-3</c:v>
                </c:pt>
                <c:pt idx="46061">
                  <c:v>1.0068416595458984E-3</c:v>
                </c:pt>
                <c:pt idx="46062">
                  <c:v>1.007080078125E-3</c:v>
                </c:pt>
                <c:pt idx="46063">
                  <c:v>1.007080078125E-3</c:v>
                </c:pt>
                <c:pt idx="46064">
                  <c:v>1.0068416595458984E-3</c:v>
                </c:pt>
                <c:pt idx="46065">
                  <c:v>1.007080078125E-3</c:v>
                </c:pt>
                <c:pt idx="46066">
                  <c:v>1.0080337524414063E-3</c:v>
                </c:pt>
                <c:pt idx="46067">
                  <c:v>1.0068416595458984E-3</c:v>
                </c:pt>
                <c:pt idx="46068">
                  <c:v>1.007080078125E-3</c:v>
                </c:pt>
                <c:pt idx="46069">
                  <c:v>1.007080078125E-3</c:v>
                </c:pt>
                <c:pt idx="46070">
                  <c:v>1.0068416595458984E-3</c:v>
                </c:pt>
                <c:pt idx="46071">
                  <c:v>1.007080078125E-3</c:v>
                </c:pt>
                <c:pt idx="46072">
                  <c:v>1.007080078125E-3</c:v>
                </c:pt>
                <c:pt idx="46073">
                  <c:v>1.0068416595458984E-3</c:v>
                </c:pt>
                <c:pt idx="46074">
                  <c:v>1.007080078125E-3</c:v>
                </c:pt>
                <c:pt idx="46075">
                  <c:v>1.007080078125E-3</c:v>
                </c:pt>
                <c:pt idx="46076">
                  <c:v>1.0068416595458984E-3</c:v>
                </c:pt>
                <c:pt idx="46077">
                  <c:v>1.007080078125E-3</c:v>
                </c:pt>
                <c:pt idx="46078">
                  <c:v>1.0080337524414063E-3</c:v>
                </c:pt>
                <c:pt idx="46079">
                  <c:v>1.007080078125E-3</c:v>
                </c:pt>
                <c:pt idx="46080">
                  <c:v>1.0068416595458984E-3</c:v>
                </c:pt>
                <c:pt idx="46081">
                  <c:v>1.007080078125E-3</c:v>
                </c:pt>
                <c:pt idx="46082">
                  <c:v>1.007080078125E-3</c:v>
                </c:pt>
                <c:pt idx="46083">
                  <c:v>1.0068416595458984E-3</c:v>
                </c:pt>
                <c:pt idx="46084">
                  <c:v>1.007080078125E-3</c:v>
                </c:pt>
                <c:pt idx="46085">
                  <c:v>1.007080078125E-3</c:v>
                </c:pt>
                <c:pt idx="46086">
                  <c:v>1.0068416595458984E-3</c:v>
                </c:pt>
                <c:pt idx="46087">
                  <c:v>1.007080078125E-3</c:v>
                </c:pt>
                <c:pt idx="46088">
                  <c:v>1.007080078125E-3</c:v>
                </c:pt>
                <c:pt idx="46089">
                  <c:v>1.0068416595458984E-3</c:v>
                </c:pt>
                <c:pt idx="46090">
                  <c:v>1.007080078125E-3</c:v>
                </c:pt>
                <c:pt idx="46091">
                  <c:v>1.0080337524414063E-3</c:v>
                </c:pt>
                <c:pt idx="46092">
                  <c:v>1.0068416595458984E-3</c:v>
                </c:pt>
                <c:pt idx="46093">
                  <c:v>1.007080078125E-3</c:v>
                </c:pt>
                <c:pt idx="46094">
                  <c:v>1.007080078125E-3</c:v>
                </c:pt>
                <c:pt idx="46095">
                  <c:v>1.0068416595458984E-3</c:v>
                </c:pt>
                <c:pt idx="46096">
                  <c:v>1.007080078125E-3</c:v>
                </c:pt>
                <c:pt idx="46097">
                  <c:v>1.007080078125E-3</c:v>
                </c:pt>
                <c:pt idx="46098">
                  <c:v>1.0068416595458984E-3</c:v>
                </c:pt>
                <c:pt idx="46099">
                  <c:v>1.007080078125E-3</c:v>
                </c:pt>
                <c:pt idx="46100">
                  <c:v>1.007080078125E-3</c:v>
                </c:pt>
                <c:pt idx="46101">
                  <c:v>1.0068416595458984E-3</c:v>
                </c:pt>
                <c:pt idx="46102">
                  <c:v>1.007080078125E-3</c:v>
                </c:pt>
                <c:pt idx="46103">
                  <c:v>1.0080337524414063E-3</c:v>
                </c:pt>
                <c:pt idx="46104">
                  <c:v>1.007080078125E-3</c:v>
                </c:pt>
                <c:pt idx="46105">
                  <c:v>1.0068416595458984E-3</c:v>
                </c:pt>
                <c:pt idx="46106">
                  <c:v>1.007080078125E-3</c:v>
                </c:pt>
                <c:pt idx="46107">
                  <c:v>1.007080078125E-3</c:v>
                </c:pt>
                <c:pt idx="46108">
                  <c:v>1.0068416595458984E-3</c:v>
                </c:pt>
                <c:pt idx="46109">
                  <c:v>1.007080078125E-3</c:v>
                </c:pt>
                <c:pt idx="46110">
                  <c:v>1.007080078125E-3</c:v>
                </c:pt>
                <c:pt idx="46111">
                  <c:v>1.0068416595458984E-3</c:v>
                </c:pt>
                <c:pt idx="46112">
                  <c:v>1.007080078125E-3</c:v>
                </c:pt>
                <c:pt idx="46113">
                  <c:v>1.007080078125E-3</c:v>
                </c:pt>
                <c:pt idx="46114">
                  <c:v>1.0068416595458984E-3</c:v>
                </c:pt>
                <c:pt idx="46115">
                  <c:v>1.0080337524414063E-3</c:v>
                </c:pt>
                <c:pt idx="46116">
                  <c:v>1.007080078125E-3</c:v>
                </c:pt>
                <c:pt idx="46117">
                  <c:v>1.0068416595458984E-3</c:v>
                </c:pt>
                <c:pt idx="46118">
                  <c:v>1.007080078125E-3</c:v>
                </c:pt>
                <c:pt idx="46119">
                  <c:v>1.007080078125E-3</c:v>
                </c:pt>
                <c:pt idx="46120">
                  <c:v>1.0068416595458984E-3</c:v>
                </c:pt>
                <c:pt idx="46121">
                  <c:v>1.007080078125E-3</c:v>
                </c:pt>
                <c:pt idx="46122">
                  <c:v>1.007080078125E-3</c:v>
                </c:pt>
                <c:pt idx="46123">
                  <c:v>1.0068416595458984E-3</c:v>
                </c:pt>
                <c:pt idx="46124">
                  <c:v>1.007080078125E-3</c:v>
                </c:pt>
                <c:pt idx="46125">
                  <c:v>1.007080078125E-3</c:v>
                </c:pt>
                <c:pt idx="46126">
                  <c:v>1.0068416595458984E-3</c:v>
                </c:pt>
                <c:pt idx="46127">
                  <c:v>1.007080078125E-3</c:v>
                </c:pt>
                <c:pt idx="46128">
                  <c:v>1.0080337524414063E-3</c:v>
                </c:pt>
                <c:pt idx="46129">
                  <c:v>1.007080078125E-3</c:v>
                </c:pt>
                <c:pt idx="46130">
                  <c:v>1.0068416595458984E-3</c:v>
                </c:pt>
                <c:pt idx="46131">
                  <c:v>1.007080078125E-3</c:v>
                </c:pt>
                <c:pt idx="46132">
                  <c:v>1.007080078125E-3</c:v>
                </c:pt>
                <c:pt idx="46133">
                  <c:v>1.0068416595458984E-3</c:v>
                </c:pt>
                <c:pt idx="46134">
                  <c:v>1.007080078125E-3</c:v>
                </c:pt>
                <c:pt idx="46135">
                  <c:v>1.007080078125E-3</c:v>
                </c:pt>
                <c:pt idx="46136">
                  <c:v>1.0068416595458984E-3</c:v>
                </c:pt>
                <c:pt idx="46137">
                  <c:v>1.007080078125E-3</c:v>
                </c:pt>
                <c:pt idx="46138">
                  <c:v>1.007080078125E-3</c:v>
                </c:pt>
                <c:pt idx="46139">
                  <c:v>1.0068416595458984E-3</c:v>
                </c:pt>
                <c:pt idx="46140">
                  <c:v>1.0080337524414063E-3</c:v>
                </c:pt>
                <c:pt idx="46141">
                  <c:v>1.007080078125E-3</c:v>
                </c:pt>
                <c:pt idx="46142">
                  <c:v>1.0068416595458984E-3</c:v>
                </c:pt>
                <c:pt idx="46143">
                  <c:v>1.007080078125E-3</c:v>
                </c:pt>
                <c:pt idx="46144">
                  <c:v>1.007080078125E-3</c:v>
                </c:pt>
                <c:pt idx="46145">
                  <c:v>1.0068416595458984E-3</c:v>
                </c:pt>
                <c:pt idx="46146">
                  <c:v>1.007080078125E-3</c:v>
                </c:pt>
                <c:pt idx="46147">
                  <c:v>1.007080078125E-3</c:v>
                </c:pt>
                <c:pt idx="46148">
                  <c:v>1.0068416595458984E-3</c:v>
                </c:pt>
                <c:pt idx="46149">
                  <c:v>1.007080078125E-3</c:v>
                </c:pt>
                <c:pt idx="46150">
                  <c:v>1.007080078125E-3</c:v>
                </c:pt>
                <c:pt idx="46151">
                  <c:v>1.0068416595458984E-3</c:v>
                </c:pt>
                <c:pt idx="46152">
                  <c:v>1.007080078125E-3</c:v>
                </c:pt>
                <c:pt idx="46153">
                  <c:v>1.0080337524414063E-3</c:v>
                </c:pt>
                <c:pt idx="46154">
                  <c:v>1.007080078125E-3</c:v>
                </c:pt>
                <c:pt idx="46155">
                  <c:v>1.0068416595458984E-3</c:v>
                </c:pt>
                <c:pt idx="46156">
                  <c:v>1.007080078125E-3</c:v>
                </c:pt>
                <c:pt idx="46157">
                  <c:v>1.007080078125E-3</c:v>
                </c:pt>
                <c:pt idx="46158">
                  <c:v>1.0068416595458984E-3</c:v>
                </c:pt>
                <c:pt idx="46159">
                  <c:v>1.007080078125E-3</c:v>
                </c:pt>
                <c:pt idx="46160">
                  <c:v>1.007080078125E-3</c:v>
                </c:pt>
                <c:pt idx="46161">
                  <c:v>1.0068416595458984E-3</c:v>
                </c:pt>
                <c:pt idx="46162">
                  <c:v>1.007080078125E-3</c:v>
                </c:pt>
                <c:pt idx="46163">
                  <c:v>1.007080078125E-3</c:v>
                </c:pt>
                <c:pt idx="46164">
                  <c:v>1.0068416595458984E-3</c:v>
                </c:pt>
                <c:pt idx="46165">
                  <c:v>1.0080337524414063E-3</c:v>
                </c:pt>
                <c:pt idx="46166">
                  <c:v>1.007080078125E-3</c:v>
                </c:pt>
                <c:pt idx="46167">
                  <c:v>1.0068416595458984E-3</c:v>
                </c:pt>
                <c:pt idx="46168">
                  <c:v>1.007080078125E-3</c:v>
                </c:pt>
                <c:pt idx="46169">
                  <c:v>1.007080078125E-3</c:v>
                </c:pt>
                <c:pt idx="46170">
                  <c:v>1.0068416595458984E-3</c:v>
                </c:pt>
                <c:pt idx="46171">
                  <c:v>1.007080078125E-3</c:v>
                </c:pt>
                <c:pt idx="46172">
                  <c:v>1.007080078125E-3</c:v>
                </c:pt>
                <c:pt idx="46173">
                  <c:v>1.0068416595458984E-3</c:v>
                </c:pt>
                <c:pt idx="46174">
                  <c:v>1.007080078125E-3</c:v>
                </c:pt>
                <c:pt idx="46175">
                  <c:v>1.007080078125E-3</c:v>
                </c:pt>
                <c:pt idx="46176">
                  <c:v>1.0068416595458984E-3</c:v>
                </c:pt>
                <c:pt idx="46177">
                  <c:v>1.007080078125E-3</c:v>
                </c:pt>
                <c:pt idx="46178">
                  <c:v>1.0080337524414063E-3</c:v>
                </c:pt>
                <c:pt idx="46179">
                  <c:v>1.007080078125E-3</c:v>
                </c:pt>
                <c:pt idx="46180">
                  <c:v>1.0068416595458984E-3</c:v>
                </c:pt>
                <c:pt idx="46181">
                  <c:v>1.007080078125E-3</c:v>
                </c:pt>
                <c:pt idx="46182">
                  <c:v>1.007080078125E-3</c:v>
                </c:pt>
                <c:pt idx="46183">
                  <c:v>1.0068416595458984E-3</c:v>
                </c:pt>
                <c:pt idx="46184">
                  <c:v>1.007080078125E-3</c:v>
                </c:pt>
                <c:pt idx="46185">
                  <c:v>1.007080078125E-3</c:v>
                </c:pt>
                <c:pt idx="46186">
                  <c:v>1.0068416595458984E-3</c:v>
                </c:pt>
                <c:pt idx="46187">
                  <c:v>1.007080078125E-3</c:v>
                </c:pt>
                <c:pt idx="46188">
                  <c:v>1.007080078125E-3</c:v>
                </c:pt>
                <c:pt idx="46189">
                  <c:v>1.0068416595458984E-3</c:v>
                </c:pt>
                <c:pt idx="46190">
                  <c:v>1.0080337524414063E-3</c:v>
                </c:pt>
                <c:pt idx="46191">
                  <c:v>1.007080078125E-3</c:v>
                </c:pt>
                <c:pt idx="46192">
                  <c:v>1.0068416595458984E-3</c:v>
                </c:pt>
                <c:pt idx="46193">
                  <c:v>1.007080078125E-3</c:v>
                </c:pt>
                <c:pt idx="46194">
                  <c:v>1.007080078125E-3</c:v>
                </c:pt>
                <c:pt idx="46195">
                  <c:v>1.0068416595458984E-3</c:v>
                </c:pt>
                <c:pt idx="46196">
                  <c:v>1.007080078125E-3</c:v>
                </c:pt>
                <c:pt idx="46197">
                  <c:v>1.007080078125E-3</c:v>
                </c:pt>
                <c:pt idx="46198">
                  <c:v>1.0068416595458984E-3</c:v>
                </c:pt>
                <c:pt idx="46199">
                  <c:v>1.007080078125E-3</c:v>
                </c:pt>
                <c:pt idx="46200">
                  <c:v>1.007080078125E-3</c:v>
                </c:pt>
                <c:pt idx="46201">
                  <c:v>1.0068416595458984E-3</c:v>
                </c:pt>
                <c:pt idx="46202">
                  <c:v>1.007080078125E-3</c:v>
                </c:pt>
                <c:pt idx="46203">
                  <c:v>1.0080337524414063E-3</c:v>
                </c:pt>
                <c:pt idx="46204">
                  <c:v>1.007080078125E-3</c:v>
                </c:pt>
                <c:pt idx="46205">
                  <c:v>1.0068416595458984E-3</c:v>
                </c:pt>
                <c:pt idx="46206">
                  <c:v>1.007080078125E-3</c:v>
                </c:pt>
                <c:pt idx="46207">
                  <c:v>1.007080078125E-3</c:v>
                </c:pt>
                <c:pt idx="46208">
                  <c:v>1.0068416595458984E-3</c:v>
                </c:pt>
                <c:pt idx="46209">
                  <c:v>1.007080078125E-3</c:v>
                </c:pt>
                <c:pt idx="46210">
                  <c:v>1.007080078125E-3</c:v>
                </c:pt>
                <c:pt idx="46211">
                  <c:v>1.0068416595458984E-3</c:v>
                </c:pt>
                <c:pt idx="46212">
                  <c:v>1.007080078125E-3</c:v>
                </c:pt>
                <c:pt idx="46213">
                  <c:v>1.007080078125E-3</c:v>
                </c:pt>
                <c:pt idx="46214">
                  <c:v>1.0068416595458984E-3</c:v>
                </c:pt>
                <c:pt idx="46215">
                  <c:v>1.0080337524414063E-3</c:v>
                </c:pt>
                <c:pt idx="46216">
                  <c:v>1.007080078125E-3</c:v>
                </c:pt>
                <c:pt idx="46217">
                  <c:v>1.0068416595458984E-3</c:v>
                </c:pt>
                <c:pt idx="46218">
                  <c:v>1.007080078125E-3</c:v>
                </c:pt>
                <c:pt idx="46219">
                  <c:v>1.007080078125E-3</c:v>
                </c:pt>
                <c:pt idx="46220">
                  <c:v>1.0068416595458984E-3</c:v>
                </c:pt>
                <c:pt idx="46221">
                  <c:v>1.007080078125E-3</c:v>
                </c:pt>
                <c:pt idx="46222">
                  <c:v>1.007080078125E-3</c:v>
                </c:pt>
                <c:pt idx="46223">
                  <c:v>1.0068416595458984E-3</c:v>
                </c:pt>
                <c:pt idx="46224">
                  <c:v>1.007080078125E-3</c:v>
                </c:pt>
                <c:pt idx="46225">
                  <c:v>1.007080078125E-3</c:v>
                </c:pt>
                <c:pt idx="46226">
                  <c:v>1.0068416595458984E-3</c:v>
                </c:pt>
                <c:pt idx="46227">
                  <c:v>1.007080078125E-3</c:v>
                </c:pt>
                <c:pt idx="46228">
                  <c:v>1.0080337524414063E-3</c:v>
                </c:pt>
                <c:pt idx="46229">
                  <c:v>1.007080078125E-3</c:v>
                </c:pt>
                <c:pt idx="46230">
                  <c:v>1.0068416595458984E-3</c:v>
                </c:pt>
                <c:pt idx="46231">
                  <c:v>1.007080078125E-3</c:v>
                </c:pt>
                <c:pt idx="46232">
                  <c:v>1.007080078125E-3</c:v>
                </c:pt>
                <c:pt idx="46233">
                  <c:v>1.0068416595458984E-3</c:v>
                </c:pt>
                <c:pt idx="46234">
                  <c:v>1.007080078125E-3</c:v>
                </c:pt>
                <c:pt idx="46235">
                  <c:v>1.007080078125E-3</c:v>
                </c:pt>
                <c:pt idx="46236">
                  <c:v>1.0068416595458984E-3</c:v>
                </c:pt>
                <c:pt idx="46237">
                  <c:v>1.007080078125E-3</c:v>
                </c:pt>
                <c:pt idx="46238">
                  <c:v>1.007080078125E-3</c:v>
                </c:pt>
                <c:pt idx="46239">
                  <c:v>1.0068416595458984E-3</c:v>
                </c:pt>
                <c:pt idx="46240">
                  <c:v>1.0080337524414063E-3</c:v>
                </c:pt>
                <c:pt idx="46241">
                  <c:v>1.007080078125E-3</c:v>
                </c:pt>
                <c:pt idx="46242">
                  <c:v>1.0068416595458984E-3</c:v>
                </c:pt>
                <c:pt idx="46243">
                  <c:v>1.007080078125E-3</c:v>
                </c:pt>
                <c:pt idx="46244">
                  <c:v>1.007080078125E-3</c:v>
                </c:pt>
                <c:pt idx="46245">
                  <c:v>1.0068416595458984E-3</c:v>
                </c:pt>
                <c:pt idx="46246">
                  <c:v>1.007080078125E-3</c:v>
                </c:pt>
                <c:pt idx="46247">
                  <c:v>1.007080078125E-3</c:v>
                </c:pt>
                <c:pt idx="46248">
                  <c:v>1.0068416595458984E-3</c:v>
                </c:pt>
                <c:pt idx="46249">
                  <c:v>1.007080078125E-3</c:v>
                </c:pt>
                <c:pt idx="46250">
                  <c:v>1.007080078125E-3</c:v>
                </c:pt>
                <c:pt idx="46251">
                  <c:v>1.0068416595458984E-3</c:v>
                </c:pt>
                <c:pt idx="46252">
                  <c:v>1.007080078125E-3</c:v>
                </c:pt>
                <c:pt idx="46253">
                  <c:v>1.0080337524414063E-3</c:v>
                </c:pt>
                <c:pt idx="46254">
                  <c:v>1.007080078125E-3</c:v>
                </c:pt>
                <c:pt idx="46255">
                  <c:v>1.0068416595458984E-3</c:v>
                </c:pt>
                <c:pt idx="46256">
                  <c:v>1.007080078125E-3</c:v>
                </c:pt>
                <c:pt idx="46257">
                  <c:v>1.007080078125E-3</c:v>
                </c:pt>
                <c:pt idx="46258">
                  <c:v>1.0068416595458984E-3</c:v>
                </c:pt>
                <c:pt idx="46259">
                  <c:v>1.007080078125E-3</c:v>
                </c:pt>
                <c:pt idx="46260">
                  <c:v>1.007080078125E-3</c:v>
                </c:pt>
                <c:pt idx="46261">
                  <c:v>1.0068416595458984E-3</c:v>
                </c:pt>
                <c:pt idx="46262">
                  <c:v>1.007080078125E-3</c:v>
                </c:pt>
                <c:pt idx="46263">
                  <c:v>1.007080078125E-3</c:v>
                </c:pt>
                <c:pt idx="46264">
                  <c:v>1.0068416595458984E-3</c:v>
                </c:pt>
                <c:pt idx="46265">
                  <c:v>1.0080337524414063E-3</c:v>
                </c:pt>
                <c:pt idx="46266">
                  <c:v>1.007080078125E-3</c:v>
                </c:pt>
                <c:pt idx="46267">
                  <c:v>5.0349235534667969E-3</c:v>
                </c:pt>
                <c:pt idx="46268">
                  <c:v>1.007080078125E-3</c:v>
                </c:pt>
                <c:pt idx="46269">
                  <c:v>1.0068416595458984E-3</c:v>
                </c:pt>
                <c:pt idx="46270">
                  <c:v>1.007080078125E-3</c:v>
                </c:pt>
                <c:pt idx="46271">
                  <c:v>1.007080078125E-3</c:v>
                </c:pt>
                <c:pt idx="46272">
                  <c:v>1.0068416595458984E-3</c:v>
                </c:pt>
                <c:pt idx="46273">
                  <c:v>1.007080078125E-3</c:v>
                </c:pt>
                <c:pt idx="46274">
                  <c:v>1.0080337524414063E-3</c:v>
                </c:pt>
                <c:pt idx="46275">
                  <c:v>1.007080078125E-3</c:v>
                </c:pt>
                <c:pt idx="46276">
                  <c:v>1.0068416595458984E-3</c:v>
                </c:pt>
                <c:pt idx="46277">
                  <c:v>1.007080078125E-3</c:v>
                </c:pt>
                <c:pt idx="46278">
                  <c:v>1.007080078125E-3</c:v>
                </c:pt>
                <c:pt idx="46279">
                  <c:v>1.0068416595458984E-3</c:v>
                </c:pt>
                <c:pt idx="46280">
                  <c:v>1.007080078125E-3</c:v>
                </c:pt>
                <c:pt idx="46281">
                  <c:v>1.007080078125E-3</c:v>
                </c:pt>
                <c:pt idx="46282">
                  <c:v>1.0068416595458984E-3</c:v>
                </c:pt>
                <c:pt idx="46283">
                  <c:v>1.007080078125E-3</c:v>
                </c:pt>
                <c:pt idx="46284">
                  <c:v>1.007080078125E-3</c:v>
                </c:pt>
                <c:pt idx="46285">
                  <c:v>1.0068416595458984E-3</c:v>
                </c:pt>
                <c:pt idx="46286">
                  <c:v>1.0080337524414063E-3</c:v>
                </c:pt>
                <c:pt idx="46287">
                  <c:v>1.007080078125E-3</c:v>
                </c:pt>
                <c:pt idx="46288">
                  <c:v>1.0068416595458984E-3</c:v>
                </c:pt>
                <c:pt idx="46289">
                  <c:v>1.007080078125E-3</c:v>
                </c:pt>
                <c:pt idx="46290">
                  <c:v>1.007080078125E-3</c:v>
                </c:pt>
                <c:pt idx="46291">
                  <c:v>1.0068416595458984E-3</c:v>
                </c:pt>
                <c:pt idx="46292">
                  <c:v>1.007080078125E-3</c:v>
                </c:pt>
                <c:pt idx="46293">
                  <c:v>1.007080078125E-3</c:v>
                </c:pt>
                <c:pt idx="46294">
                  <c:v>1.0068416595458984E-3</c:v>
                </c:pt>
                <c:pt idx="46295">
                  <c:v>1.007080078125E-3</c:v>
                </c:pt>
                <c:pt idx="46296">
                  <c:v>1.007080078125E-3</c:v>
                </c:pt>
                <c:pt idx="46297">
                  <c:v>1.0068416595458984E-3</c:v>
                </c:pt>
                <c:pt idx="46298">
                  <c:v>2.0151138305664063E-3</c:v>
                </c:pt>
                <c:pt idx="46299">
                  <c:v>1.007080078125E-3</c:v>
                </c:pt>
                <c:pt idx="46300">
                  <c:v>1.0068416595458984E-3</c:v>
                </c:pt>
                <c:pt idx="46301">
                  <c:v>1.007080078125E-3</c:v>
                </c:pt>
                <c:pt idx="46302">
                  <c:v>1.007080078125E-3</c:v>
                </c:pt>
                <c:pt idx="46303">
                  <c:v>1.0068416595458984E-3</c:v>
                </c:pt>
                <c:pt idx="46304">
                  <c:v>1.007080078125E-3</c:v>
                </c:pt>
                <c:pt idx="46305">
                  <c:v>1.007080078125E-3</c:v>
                </c:pt>
                <c:pt idx="46306">
                  <c:v>1.0068416595458984E-3</c:v>
                </c:pt>
                <c:pt idx="46307">
                  <c:v>1.007080078125E-3</c:v>
                </c:pt>
                <c:pt idx="46308">
                  <c:v>1.007080078125E-3</c:v>
                </c:pt>
                <c:pt idx="46309">
                  <c:v>1.0068416595458984E-3</c:v>
                </c:pt>
                <c:pt idx="46310">
                  <c:v>1.0080337524414063E-3</c:v>
                </c:pt>
                <c:pt idx="46311">
                  <c:v>1.007080078125E-3</c:v>
                </c:pt>
                <c:pt idx="46312">
                  <c:v>1.0068416595458984E-3</c:v>
                </c:pt>
                <c:pt idx="46313">
                  <c:v>1.007080078125E-3</c:v>
                </c:pt>
                <c:pt idx="46314">
                  <c:v>1.007080078125E-3</c:v>
                </c:pt>
                <c:pt idx="46315">
                  <c:v>1.0068416595458984E-3</c:v>
                </c:pt>
                <c:pt idx="46316">
                  <c:v>1.007080078125E-3</c:v>
                </c:pt>
                <c:pt idx="46317">
                  <c:v>1.007080078125E-3</c:v>
                </c:pt>
                <c:pt idx="46318">
                  <c:v>1.0068416595458984E-3</c:v>
                </c:pt>
                <c:pt idx="46319">
                  <c:v>1.007080078125E-3</c:v>
                </c:pt>
                <c:pt idx="46320">
                  <c:v>1.007080078125E-3</c:v>
                </c:pt>
                <c:pt idx="46321">
                  <c:v>1.0068416595458984E-3</c:v>
                </c:pt>
                <c:pt idx="46322">
                  <c:v>1.007080078125E-3</c:v>
                </c:pt>
                <c:pt idx="46323">
                  <c:v>1.0080337524414063E-3</c:v>
                </c:pt>
                <c:pt idx="46324">
                  <c:v>1.007080078125E-3</c:v>
                </c:pt>
                <c:pt idx="46325">
                  <c:v>1.0068416595458984E-3</c:v>
                </c:pt>
                <c:pt idx="46326">
                  <c:v>1.007080078125E-3</c:v>
                </c:pt>
                <c:pt idx="46327">
                  <c:v>1.007080078125E-3</c:v>
                </c:pt>
                <c:pt idx="46328">
                  <c:v>1.0068416595458984E-3</c:v>
                </c:pt>
                <c:pt idx="46329">
                  <c:v>1.007080078125E-3</c:v>
                </c:pt>
                <c:pt idx="46330">
                  <c:v>1.007080078125E-3</c:v>
                </c:pt>
                <c:pt idx="46331">
                  <c:v>1.0068416595458984E-3</c:v>
                </c:pt>
                <c:pt idx="46332">
                  <c:v>1.007080078125E-3</c:v>
                </c:pt>
                <c:pt idx="46333">
                  <c:v>1.0068416595458984E-3</c:v>
                </c:pt>
                <c:pt idx="46334">
                  <c:v>1.007080078125E-3</c:v>
                </c:pt>
                <c:pt idx="46335">
                  <c:v>1.0080337524414063E-3</c:v>
                </c:pt>
                <c:pt idx="46336">
                  <c:v>1.007080078125E-3</c:v>
                </c:pt>
                <c:pt idx="46337">
                  <c:v>1.0068416595458984E-3</c:v>
                </c:pt>
                <c:pt idx="46338">
                  <c:v>1.007080078125E-3</c:v>
                </c:pt>
                <c:pt idx="46339">
                  <c:v>1.007080078125E-3</c:v>
                </c:pt>
                <c:pt idx="46340">
                  <c:v>1.0068416595458984E-3</c:v>
                </c:pt>
                <c:pt idx="46341">
                  <c:v>1.007080078125E-3</c:v>
                </c:pt>
                <c:pt idx="46342">
                  <c:v>1.007080078125E-3</c:v>
                </c:pt>
                <c:pt idx="46343">
                  <c:v>1.0068416595458984E-3</c:v>
                </c:pt>
                <c:pt idx="46344">
                  <c:v>1.007080078125E-3</c:v>
                </c:pt>
                <c:pt idx="46345">
                  <c:v>1.007080078125E-3</c:v>
                </c:pt>
                <c:pt idx="46346">
                  <c:v>1.0068416595458984E-3</c:v>
                </c:pt>
                <c:pt idx="46347">
                  <c:v>1.007080078125E-3</c:v>
                </c:pt>
                <c:pt idx="46348">
                  <c:v>1.0080337524414063E-3</c:v>
                </c:pt>
                <c:pt idx="46349">
                  <c:v>1.007080078125E-3</c:v>
                </c:pt>
                <c:pt idx="46350">
                  <c:v>1.0068416595458984E-3</c:v>
                </c:pt>
                <c:pt idx="46351">
                  <c:v>1.007080078125E-3</c:v>
                </c:pt>
                <c:pt idx="46352">
                  <c:v>1.007080078125E-3</c:v>
                </c:pt>
                <c:pt idx="46353">
                  <c:v>1.0068416595458984E-3</c:v>
                </c:pt>
                <c:pt idx="46354">
                  <c:v>1.007080078125E-3</c:v>
                </c:pt>
                <c:pt idx="46355">
                  <c:v>1.0068416595458984E-3</c:v>
                </c:pt>
                <c:pt idx="46356">
                  <c:v>1.007080078125E-3</c:v>
                </c:pt>
                <c:pt idx="46357">
                  <c:v>1.007080078125E-3</c:v>
                </c:pt>
                <c:pt idx="46358">
                  <c:v>1.0068416595458984E-3</c:v>
                </c:pt>
                <c:pt idx="46359">
                  <c:v>1.007080078125E-3</c:v>
                </c:pt>
                <c:pt idx="46360">
                  <c:v>1.0080337524414063E-3</c:v>
                </c:pt>
                <c:pt idx="46361">
                  <c:v>1.007080078125E-3</c:v>
                </c:pt>
                <c:pt idx="46362">
                  <c:v>1.0068416595458984E-3</c:v>
                </c:pt>
                <c:pt idx="46363">
                  <c:v>1.007080078125E-3</c:v>
                </c:pt>
                <c:pt idx="46364">
                  <c:v>1.007080078125E-3</c:v>
                </c:pt>
                <c:pt idx="46365">
                  <c:v>1.0068416595458984E-3</c:v>
                </c:pt>
                <c:pt idx="46366">
                  <c:v>1.007080078125E-3</c:v>
                </c:pt>
                <c:pt idx="46367">
                  <c:v>1.007080078125E-3</c:v>
                </c:pt>
                <c:pt idx="46368">
                  <c:v>1.0068416595458984E-3</c:v>
                </c:pt>
                <c:pt idx="46369">
                  <c:v>1.007080078125E-3</c:v>
                </c:pt>
                <c:pt idx="46370">
                  <c:v>1.007080078125E-3</c:v>
                </c:pt>
                <c:pt idx="46371">
                  <c:v>1.0068416595458984E-3</c:v>
                </c:pt>
                <c:pt idx="46372">
                  <c:v>1.007080078125E-3</c:v>
                </c:pt>
                <c:pt idx="46373">
                  <c:v>1.0080337524414063E-3</c:v>
                </c:pt>
                <c:pt idx="46374">
                  <c:v>1.007080078125E-3</c:v>
                </c:pt>
                <c:pt idx="46375">
                  <c:v>1.0068416595458984E-3</c:v>
                </c:pt>
                <c:pt idx="46376">
                  <c:v>1.007080078125E-3</c:v>
                </c:pt>
                <c:pt idx="46377">
                  <c:v>1.0068416595458984E-3</c:v>
                </c:pt>
                <c:pt idx="46378">
                  <c:v>1.007080078125E-3</c:v>
                </c:pt>
                <c:pt idx="46379">
                  <c:v>1.007080078125E-3</c:v>
                </c:pt>
                <c:pt idx="46380">
                  <c:v>1.0068416595458984E-3</c:v>
                </c:pt>
                <c:pt idx="46381">
                  <c:v>1.007080078125E-3</c:v>
                </c:pt>
                <c:pt idx="46382">
                  <c:v>1.007080078125E-3</c:v>
                </c:pt>
                <c:pt idx="46383">
                  <c:v>1.0068416595458984E-3</c:v>
                </c:pt>
                <c:pt idx="46384">
                  <c:v>1.007080078125E-3</c:v>
                </c:pt>
                <c:pt idx="46385">
                  <c:v>1.0080337524414063E-3</c:v>
                </c:pt>
                <c:pt idx="46386">
                  <c:v>1.007080078125E-3</c:v>
                </c:pt>
                <c:pt idx="46387">
                  <c:v>1.0068416595458984E-3</c:v>
                </c:pt>
                <c:pt idx="46388">
                  <c:v>1.007080078125E-3</c:v>
                </c:pt>
                <c:pt idx="46389">
                  <c:v>1.007080078125E-3</c:v>
                </c:pt>
                <c:pt idx="46390">
                  <c:v>1.0068416595458984E-3</c:v>
                </c:pt>
                <c:pt idx="46391">
                  <c:v>1.007080078125E-3</c:v>
                </c:pt>
                <c:pt idx="46392">
                  <c:v>1.007080078125E-3</c:v>
                </c:pt>
                <c:pt idx="46393">
                  <c:v>1.0068416595458984E-3</c:v>
                </c:pt>
                <c:pt idx="46394">
                  <c:v>1.007080078125E-3</c:v>
                </c:pt>
                <c:pt idx="46395">
                  <c:v>1.007080078125E-3</c:v>
                </c:pt>
                <c:pt idx="46396">
                  <c:v>1.0068416595458984E-3</c:v>
                </c:pt>
                <c:pt idx="46397">
                  <c:v>1.007080078125E-3</c:v>
                </c:pt>
                <c:pt idx="46398">
                  <c:v>1.0080337524414063E-3</c:v>
                </c:pt>
                <c:pt idx="46399">
                  <c:v>1.0068416595458984E-3</c:v>
                </c:pt>
                <c:pt idx="46400">
                  <c:v>1.007080078125E-3</c:v>
                </c:pt>
                <c:pt idx="46401">
                  <c:v>1.007080078125E-3</c:v>
                </c:pt>
                <c:pt idx="46402">
                  <c:v>1.0068416595458984E-3</c:v>
                </c:pt>
                <c:pt idx="46403">
                  <c:v>1.007080078125E-3</c:v>
                </c:pt>
                <c:pt idx="46404">
                  <c:v>1.007080078125E-3</c:v>
                </c:pt>
                <c:pt idx="46405">
                  <c:v>1.0068416595458984E-3</c:v>
                </c:pt>
                <c:pt idx="46406">
                  <c:v>1.007080078125E-3</c:v>
                </c:pt>
                <c:pt idx="46407">
                  <c:v>1.007080078125E-3</c:v>
                </c:pt>
                <c:pt idx="46408">
                  <c:v>1.0068416595458984E-3</c:v>
                </c:pt>
                <c:pt idx="46409">
                  <c:v>1.007080078125E-3</c:v>
                </c:pt>
                <c:pt idx="46410">
                  <c:v>1.0080337524414063E-3</c:v>
                </c:pt>
                <c:pt idx="46411">
                  <c:v>1.007080078125E-3</c:v>
                </c:pt>
                <c:pt idx="46412">
                  <c:v>1.0068416595458984E-3</c:v>
                </c:pt>
                <c:pt idx="46413">
                  <c:v>1.007080078125E-3</c:v>
                </c:pt>
                <c:pt idx="46414">
                  <c:v>1.007080078125E-3</c:v>
                </c:pt>
                <c:pt idx="46415">
                  <c:v>1.0068416595458984E-3</c:v>
                </c:pt>
                <c:pt idx="46416">
                  <c:v>1.007080078125E-3</c:v>
                </c:pt>
                <c:pt idx="46417">
                  <c:v>1.007080078125E-3</c:v>
                </c:pt>
                <c:pt idx="46418">
                  <c:v>1.0068416595458984E-3</c:v>
                </c:pt>
                <c:pt idx="46419">
                  <c:v>1.007080078125E-3</c:v>
                </c:pt>
                <c:pt idx="46420">
                  <c:v>1.007080078125E-3</c:v>
                </c:pt>
                <c:pt idx="46421">
                  <c:v>1.0068416595458984E-3</c:v>
                </c:pt>
                <c:pt idx="46422">
                  <c:v>1.007080078125E-3</c:v>
                </c:pt>
                <c:pt idx="46423">
                  <c:v>1.0080337524414063E-3</c:v>
                </c:pt>
                <c:pt idx="46424">
                  <c:v>1.0068416595458984E-3</c:v>
                </c:pt>
                <c:pt idx="46425">
                  <c:v>1.007080078125E-3</c:v>
                </c:pt>
                <c:pt idx="46426">
                  <c:v>1.007080078125E-3</c:v>
                </c:pt>
                <c:pt idx="46427">
                  <c:v>1.0068416595458984E-3</c:v>
                </c:pt>
                <c:pt idx="46428">
                  <c:v>1.007080078125E-3</c:v>
                </c:pt>
                <c:pt idx="46429">
                  <c:v>1.007080078125E-3</c:v>
                </c:pt>
                <c:pt idx="46430">
                  <c:v>1.0068416595458984E-3</c:v>
                </c:pt>
                <c:pt idx="46431">
                  <c:v>1.007080078125E-3</c:v>
                </c:pt>
                <c:pt idx="46432">
                  <c:v>1.007080078125E-3</c:v>
                </c:pt>
                <c:pt idx="46433">
                  <c:v>1.0068416595458984E-3</c:v>
                </c:pt>
                <c:pt idx="46434">
                  <c:v>1.007080078125E-3</c:v>
                </c:pt>
                <c:pt idx="46435">
                  <c:v>1.0080337524414063E-3</c:v>
                </c:pt>
                <c:pt idx="46436">
                  <c:v>1.007080078125E-3</c:v>
                </c:pt>
                <c:pt idx="46437">
                  <c:v>1.0068416595458984E-3</c:v>
                </c:pt>
                <c:pt idx="46438">
                  <c:v>1.007080078125E-3</c:v>
                </c:pt>
                <c:pt idx="46439">
                  <c:v>1.007080078125E-3</c:v>
                </c:pt>
                <c:pt idx="46440">
                  <c:v>1.0068416595458984E-3</c:v>
                </c:pt>
                <c:pt idx="46441">
                  <c:v>1.007080078125E-3</c:v>
                </c:pt>
                <c:pt idx="46442">
                  <c:v>1.007080078125E-3</c:v>
                </c:pt>
                <c:pt idx="46443">
                  <c:v>1.0068416595458984E-3</c:v>
                </c:pt>
                <c:pt idx="46444">
                  <c:v>1.007080078125E-3</c:v>
                </c:pt>
                <c:pt idx="46445">
                  <c:v>1.007080078125E-3</c:v>
                </c:pt>
                <c:pt idx="46446">
                  <c:v>1.0068416595458984E-3</c:v>
                </c:pt>
                <c:pt idx="46447">
                  <c:v>1.007080078125E-3</c:v>
                </c:pt>
                <c:pt idx="46448">
                  <c:v>1.0080337524414063E-3</c:v>
                </c:pt>
                <c:pt idx="46449">
                  <c:v>1.0068416595458984E-3</c:v>
                </c:pt>
                <c:pt idx="46450">
                  <c:v>1.007080078125E-3</c:v>
                </c:pt>
                <c:pt idx="46451">
                  <c:v>1.007080078125E-3</c:v>
                </c:pt>
                <c:pt idx="46452">
                  <c:v>1.0068416595458984E-3</c:v>
                </c:pt>
                <c:pt idx="46453">
                  <c:v>1.007080078125E-3</c:v>
                </c:pt>
                <c:pt idx="46454">
                  <c:v>1.007080078125E-3</c:v>
                </c:pt>
                <c:pt idx="46455">
                  <c:v>1.0068416595458984E-3</c:v>
                </c:pt>
                <c:pt idx="46456">
                  <c:v>1.007080078125E-3</c:v>
                </c:pt>
                <c:pt idx="46457">
                  <c:v>1.007080078125E-3</c:v>
                </c:pt>
                <c:pt idx="46458">
                  <c:v>1.0068416595458984E-3</c:v>
                </c:pt>
                <c:pt idx="46459">
                  <c:v>1.007080078125E-3</c:v>
                </c:pt>
                <c:pt idx="46460">
                  <c:v>1.0080337524414063E-3</c:v>
                </c:pt>
                <c:pt idx="46461">
                  <c:v>1.007080078125E-3</c:v>
                </c:pt>
                <c:pt idx="46462">
                  <c:v>1.0068416595458984E-3</c:v>
                </c:pt>
                <c:pt idx="46463">
                  <c:v>1.007080078125E-3</c:v>
                </c:pt>
                <c:pt idx="46464">
                  <c:v>1.007080078125E-3</c:v>
                </c:pt>
                <c:pt idx="46465">
                  <c:v>1.0068416595458984E-3</c:v>
                </c:pt>
                <c:pt idx="46466">
                  <c:v>1.007080078125E-3</c:v>
                </c:pt>
                <c:pt idx="46467">
                  <c:v>1.007080078125E-3</c:v>
                </c:pt>
                <c:pt idx="46468">
                  <c:v>1.0068416595458984E-3</c:v>
                </c:pt>
                <c:pt idx="46469">
                  <c:v>1.007080078125E-3</c:v>
                </c:pt>
                <c:pt idx="46470">
                  <c:v>1.007080078125E-3</c:v>
                </c:pt>
                <c:pt idx="46471">
                  <c:v>1.0068416595458984E-3</c:v>
                </c:pt>
                <c:pt idx="46472">
                  <c:v>1.007080078125E-3</c:v>
                </c:pt>
                <c:pt idx="46473">
                  <c:v>1.0080337524414063E-3</c:v>
                </c:pt>
                <c:pt idx="46474">
                  <c:v>1.0068416595458984E-3</c:v>
                </c:pt>
                <c:pt idx="46475">
                  <c:v>1.007080078125E-3</c:v>
                </c:pt>
                <c:pt idx="46476">
                  <c:v>1.007080078125E-3</c:v>
                </c:pt>
                <c:pt idx="46477">
                  <c:v>1.0068416595458984E-3</c:v>
                </c:pt>
                <c:pt idx="46478">
                  <c:v>1.007080078125E-3</c:v>
                </c:pt>
                <c:pt idx="46479">
                  <c:v>1.007080078125E-3</c:v>
                </c:pt>
                <c:pt idx="46480">
                  <c:v>1.0068416595458984E-3</c:v>
                </c:pt>
                <c:pt idx="46481">
                  <c:v>1.007080078125E-3</c:v>
                </c:pt>
                <c:pt idx="46482">
                  <c:v>1.007080078125E-3</c:v>
                </c:pt>
                <c:pt idx="46483">
                  <c:v>1.0068416595458984E-3</c:v>
                </c:pt>
                <c:pt idx="46484">
                  <c:v>1.007080078125E-3</c:v>
                </c:pt>
                <c:pt idx="46485">
                  <c:v>1.0080337524414063E-3</c:v>
                </c:pt>
                <c:pt idx="46486">
                  <c:v>1.007080078125E-3</c:v>
                </c:pt>
                <c:pt idx="46487">
                  <c:v>1.0068416595458984E-3</c:v>
                </c:pt>
                <c:pt idx="46488">
                  <c:v>1.007080078125E-3</c:v>
                </c:pt>
                <c:pt idx="46489">
                  <c:v>1.007080078125E-3</c:v>
                </c:pt>
                <c:pt idx="46490">
                  <c:v>1.0068416595458984E-3</c:v>
                </c:pt>
                <c:pt idx="46491">
                  <c:v>1.007080078125E-3</c:v>
                </c:pt>
                <c:pt idx="46492">
                  <c:v>1.007080078125E-3</c:v>
                </c:pt>
                <c:pt idx="46493">
                  <c:v>1.0068416595458984E-3</c:v>
                </c:pt>
                <c:pt idx="46494">
                  <c:v>1.007080078125E-3</c:v>
                </c:pt>
                <c:pt idx="46495">
                  <c:v>1.007080078125E-3</c:v>
                </c:pt>
                <c:pt idx="46496">
                  <c:v>1.0068416595458984E-3</c:v>
                </c:pt>
                <c:pt idx="46497">
                  <c:v>1.007080078125E-3</c:v>
                </c:pt>
                <c:pt idx="46498">
                  <c:v>1.0080337524414063E-3</c:v>
                </c:pt>
                <c:pt idx="46499">
                  <c:v>1.0068416595458984E-3</c:v>
                </c:pt>
                <c:pt idx="46500">
                  <c:v>1.007080078125E-3</c:v>
                </c:pt>
                <c:pt idx="46501">
                  <c:v>1.007080078125E-3</c:v>
                </c:pt>
                <c:pt idx="46502">
                  <c:v>1.0068416595458984E-3</c:v>
                </c:pt>
                <c:pt idx="46503">
                  <c:v>1.007080078125E-3</c:v>
                </c:pt>
                <c:pt idx="46504">
                  <c:v>1.007080078125E-3</c:v>
                </c:pt>
                <c:pt idx="46505">
                  <c:v>1.0068416595458984E-3</c:v>
                </c:pt>
                <c:pt idx="46506">
                  <c:v>1.007080078125E-3</c:v>
                </c:pt>
                <c:pt idx="46507">
                  <c:v>1.007080078125E-3</c:v>
                </c:pt>
                <c:pt idx="46508">
                  <c:v>1.0068416595458984E-3</c:v>
                </c:pt>
                <c:pt idx="46509">
                  <c:v>1.007080078125E-3</c:v>
                </c:pt>
                <c:pt idx="46510">
                  <c:v>1.0080337524414063E-3</c:v>
                </c:pt>
                <c:pt idx="46511">
                  <c:v>1.007080078125E-3</c:v>
                </c:pt>
                <c:pt idx="46512">
                  <c:v>1.0068416595458984E-3</c:v>
                </c:pt>
                <c:pt idx="46513">
                  <c:v>1.007080078125E-3</c:v>
                </c:pt>
                <c:pt idx="46514">
                  <c:v>1.007080078125E-3</c:v>
                </c:pt>
                <c:pt idx="46515">
                  <c:v>1.0068416595458984E-3</c:v>
                </c:pt>
                <c:pt idx="46516">
                  <c:v>1.007080078125E-3</c:v>
                </c:pt>
                <c:pt idx="46517">
                  <c:v>1.007080078125E-3</c:v>
                </c:pt>
                <c:pt idx="46518">
                  <c:v>1.0068416595458984E-3</c:v>
                </c:pt>
                <c:pt idx="46519">
                  <c:v>1.007080078125E-3</c:v>
                </c:pt>
                <c:pt idx="46520">
                  <c:v>1.007080078125E-3</c:v>
                </c:pt>
                <c:pt idx="46521">
                  <c:v>1.0068416595458984E-3</c:v>
                </c:pt>
                <c:pt idx="46522">
                  <c:v>1.007080078125E-3</c:v>
                </c:pt>
                <c:pt idx="46523">
                  <c:v>1.0080337524414063E-3</c:v>
                </c:pt>
                <c:pt idx="46524">
                  <c:v>1.0068416595458984E-3</c:v>
                </c:pt>
                <c:pt idx="46525">
                  <c:v>1.007080078125E-3</c:v>
                </c:pt>
                <c:pt idx="46526">
                  <c:v>1.007080078125E-3</c:v>
                </c:pt>
                <c:pt idx="46527">
                  <c:v>1.0068416595458984E-3</c:v>
                </c:pt>
                <c:pt idx="46528">
                  <c:v>1.007080078125E-3</c:v>
                </c:pt>
                <c:pt idx="46529">
                  <c:v>1.007080078125E-3</c:v>
                </c:pt>
                <c:pt idx="46530">
                  <c:v>1.0068416595458984E-3</c:v>
                </c:pt>
                <c:pt idx="46531">
                  <c:v>1.007080078125E-3</c:v>
                </c:pt>
                <c:pt idx="46532">
                  <c:v>1.007080078125E-3</c:v>
                </c:pt>
                <c:pt idx="46533">
                  <c:v>1.0068416595458984E-3</c:v>
                </c:pt>
                <c:pt idx="46534">
                  <c:v>1.007080078125E-3</c:v>
                </c:pt>
                <c:pt idx="46535">
                  <c:v>1.0080337524414063E-3</c:v>
                </c:pt>
                <c:pt idx="46536">
                  <c:v>1.007080078125E-3</c:v>
                </c:pt>
                <c:pt idx="46537">
                  <c:v>1.0068416595458984E-3</c:v>
                </c:pt>
                <c:pt idx="46538">
                  <c:v>1.007080078125E-3</c:v>
                </c:pt>
                <c:pt idx="46539">
                  <c:v>1.007080078125E-3</c:v>
                </c:pt>
                <c:pt idx="46540">
                  <c:v>1.0068416595458984E-3</c:v>
                </c:pt>
                <c:pt idx="46541">
                  <c:v>1.007080078125E-3</c:v>
                </c:pt>
                <c:pt idx="46542">
                  <c:v>1.007080078125E-3</c:v>
                </c:pt>
                <c:pt idx="46543">
                  <c:v>1.0068416595458984E-3</c:v>
                </c:pt>
                <c:pt idx="46544">
                  <c:v>1.007080078125E-3</c:v>
                </c:pt>
                <c:pt idx="46545">
                  <c:v>1.007080078125E-3</c:v>
                </c:pt>
                <c:pt idx="46546">
                  <c:v>1.0068416595458984E-3</c:v>
                </c:pt>
                <c:pt idx="46547">
                  <c:v>1.007080078125E-3</c:v>
                </c:pt>
                <c:pt idx="46548">
                  <c:v>1.0080337524414063E-3</c:v>
                </c:pt>
                <c:pt idx="46549">
                  <c:v>1.0068416595458984E-3</c:v>
                </c:pt>
                <c:pt idx="46550">
                  <c:v>1.007080078125E-3</c:v>
                </c:pt>
                <c:pt idx="46551">
                  <c:v>1.007080078125E-3</c:v>
                </c:pt>
                <c:pt idx="46552">
                  <c:v>1.0068416595458984E-3</c:v>
                </c:pt>
                <c:pt idx="46553">
                  <c:v>1.007080078125E-3</c:v>
                </c:pt>
                <c:pt idx="46554">
                  <c:v>1.007080078125E-3</c:v>
                </c:pt>
                <c:pt idx="46555">
                  <c:v>1.0068416595458984E-3</c:v>
                </c:pt>
                <c:pt idx="46556">
                  <c:v>1.007080078125E-3</c:v>
                </c:pt>
                <c:pt idx="46557">
                  <c:v>1.007080078125E-3</c:v>
                </c:pt>
                <c:pt idx="46558">
                  <c:v>1.0068416595458984E-3</c:v>
                </c:pt>
                <c:pt idx="46559">
                  <c:v>1.007080078125E-3</c:v>
                </c:pt>
                <c:pt idx="46560">
                  <c:v>1.0080337524414063E-3</c:v>
                </c:pt>
                <c:pt idx="46561">
                  <c:v>1.007080078125E-3</c:v>
                </c:pt>
                <c:pt idx="46562">
                  <c:v>1.0068416595458984E-3</c:v>
                </c:pt>
                <c:pt idx="46563">
                  <c:v>1.007080078125E-3</c:v>
                </c:pt>
                <c:pt idx="46564">
                  <c:v>1.007080078125E-3</c:v>
                </c:pt>
                <c:pt idx="46565">
                  <c:v>1.0068416595458984E-3</c:v>
                </c:pt>
                <c:pt idx="46566">
                  <c:v>1.007080078125E-3</c:v>
                </c:pt>
                <c:pt idx="46567">
                  <c:v>1.007080078125E-3</c:v>
                </c:pt>
                <c:pt idx="46568">
                  <c:v>1.0068416595458984E-3</c:v>
                </c:pt>
                <c:pt idx="46569">
                  <c:v>1.007080078125E-3</c:v>
                </c:pt>
                <c:pt idx="46570">
                  <c:v>1.007080078125E-3</c:v>
                </c:pt>
                <c:pt idx="46571">
                  <c:v>1.0068416595458984E-3</c:v>
                </c:pt>
                <c:pt idx="46572">
                  <c:v>1.007080078125E-3</c:v>
                </c:pt>
                <c:pt idx="46573">
                  <c:v>1.0080337524414063E-3</c:v>
                </c:pt>
                <c:pt idx="46574">
                  <c:v>1.0068416595458984E-3</c:v>
                </c:pt>
                <c:pt idx="46575">
                  <c:v>1.007080078125E-3</c:v>
                </c:pt>
                <c:pt idx="46576">
                  <c:v>1.007080078125E-3</c:v>
                </c:pt>
                <c:pt idx="46577">
                  <c:v>1.0068416595458984E-3</c:v>
                </c:pt>
                <c:pt idx="46578">
                  <c:v>1.007080078125E-3</c:v>
                </c:pt>
                <c:pt idx="46579">
                  <c:v>1.007080078125E-3</c:v>
                </c:pt>
                <c:pt idx="46580">
                  <c:v>1.0068416595458984E-3</c:v>
                </c:pt>
                <c:pt idx="46581">
                  <c:v>1.007080078125E-3</c:v>
                </c:pt>
                <c:pt idx="46582">
                  <c:v>1.007080078125E-3</c:v>
                </c:pt>
                <c:pt idx="46583">
                  <c:v>1.0068416595458984E-3</c:v>
                </c:pt>
                <c:pt idx="46584">
                  <c:v>1.007080078125E-3</c:v>
                </c:pt>
                <c:pt idx="46585">
                  <c:v>1.0080337524414063E-3</c:v>
                </c:pt>
                <c:pt idx="46586">
                  <c:v>1.007080078125E-3</c:v>
                </c:pt>
                <c:pt idx="46587">
                  <c:v>1.0068416595458984E-3</c:v>
                </c:pt>
                <c:pt idx="46588">
                  <c:v>1.007080078125E-3</c:v>
                </c:pt>
                <c:pt idx="46589">
                  <c:v>1.007080078125E-3</c:v>
                </c:pt>
                <c:pt idx="46590">
                  <c:v>1.0068416595458984E-3</c:v>
                </c:pt>
                <c:pt idx="46591">
                  <c:v>1.007080078125E-3</c:v>
                </c:pt>
                <c:pt idx="46592">
                  <c:v>1.007080078125E-3</c:v>
                </c:pt>
                <c:pt idx="46593">
                  <c:v>1.0068416595458984E-3</c:v>
                </c:pt>
                <c:pt idx="46594">
                  <c:v>1.007080078125E-3</c:v>
                </c:pt>
                <c:pt idx="46595">
                  <c:v>1.007080078125E-3</c:v>
                </c:pt>
                <c:pt idx="46596">
                  <c:v>1.0068416595458984E-3</c:v>
                </c:pt>
                <c:pt idx="46597">
                  <c:v>1.007080078125E-3</c:v>
                </c:pt>
                <c:pt idx="46598">
                  <c:v>1.0080337524414063E-3</c:v>
                </c:pt>
                <c:pt idx="46599">
                  <c:v>1.0068416595458984E-3</c:v>
                </c:pt>
                <c:pt idx="46600">
                  <c:v>1.007080078125E-3</c:v>
                </c:pt>
                <c:pt idx="46601">
                  <c:v>1.007080078125E-3</c:v>
                </c:pt>
                <c:pt idx="46602">
                  <c:v>1.0068416595458984E-3</c:v>
                </c:pt>
                <c:pt idx="46603">
                  <c:v>1.007080078125E-3</c:v>
                </c:pt>
                <c:pt idx="46604">
                  <c:v>1.007080078125E-3</c:v>
                </c:pt>
                <c:pt idx="46605">
                  <c:v>1.0068416595458984E-3</c:v>
                </c:pt>
                <c:pt idx="46606">
                  <c:v>1.007080078125E-3</c:v>
                </c:pt>
                <c:pt idx="46607">
                  <c:v>1.20849609375E-2</c:v>
                </c:pt>
                <c:pt idx="46608">
                  <c:v>1.007080078125E-3</c:v>
                </c:pt>
                <c:pt idx="46609">
                  <c:v>1.007080078125E-3</c:v>
                </c:pt>
                <c:pt idx="46610">
                  <c:v>1.0068416595458984E-3</c:v>
                </c:pt>
                <c:pt idx="46611">
                  <c:v>1.0080337524414063E-3</c:v>
                </c:pt>
                <c:pt idx="46612">
                  <c:v>1.007080078125E-3</c:v>
                </c:pt>
                <c:pt idx="46613">
                  <c:v>1.0068416595458984E-3</c:v>
                </c:pt>
                <c:pt idx="46614">
                  <c:v>1.007080078125E-3</c:v>
                </c:pt>
                <c:pt idx="46615">
                  <c:v>1.007080078125E-3</c:v>
                </c:pt>
                <c:pt idx="46616">
                  <c:v>1.0068416595458984E-3</c:v>
                </c:pt>
                <c:pt idx="46617">
                  <c:v>1.007080078125E-3</c:v>
                </c:pt>
                <c:pt idx="46618">
                  <c:v>1.007080078125E-3</c:v>
                </c:pt>
                <c:pt idx="46619">
                  <c:v>1.0068416595458984E-3</c:v>
                </c:pt>
                <c:pt idx="46620">
                  <c:v>1.007080078125E-3</c:v>
                </c:pt>
                <c:pt idx="46621">
                  <c:v>1.007080078125E-3</c:v>
                </c:pt>
                <c:pt idx="46622">
                  <c:v>1.0068416595458984E-3</c:v>
                </c:pt>
                <c:pt idx="46623">
                  <c:v>1.007080078125E-3</c:v>
                </c:pt>
                <c:pt idx="46624">
                  <c:v>1.0080337524414063E-3</c:v>
                </c:pt>
                <c:pt idx="46625">
                  <c:v>1.007080078125E-3</c:v>
                </c:pt>
                <c:pt idx="46626">
                  <c:v>1.0068416595458984E-3</c:v>
                </c:pt>
                <c:pt idx="46627">
                  <c:v>1.007080078125E-3</c:v>
                </c:pt>
                <c:pt idx="46628">
                  <c:v>1.007080078125E-3</c:v>
                </c:pt>
                <c:pt idx="46629">
                  <c:v>1.0068416595458984E-3</c:v>
                </c:pt>
                <c:pt idx="46630">
                  <c:v>1.007080078125E-3</c:v>
                </c:pt>
                <c:pt idx="46631">
                  <c:v>1.007080078125E-3</c:v>
                </c:pt>
                <c:pt idx="46632">
                  <c:v>1.0068416595458984E-3</c:v>
                </c:pt>
                <c:pt idx="46633">
                  <c:v>1.007080078125E-3</c:v>
                </c:pt>
                <c:pt idx="46634">
                  <c:v>1.007080078125E-3</c:v>
                </c:pt>
                <c:pt idx="46635">
                  <c:v>1.0068416595458984E-3</c:v>
                </c:pt>
                <c:pt idx="46636">
                  <c:v>1.0080337524414063E-3</c:v>
                </c:pt>
                <c:pt idx="46637">
                  <c:v>1.007080078125E-3</c:v>
                </c:pt>
                <c:pt idx="46638">
                  <c:v>1.0068416595458984E-3</c:v>
                </c:pt>
                <c:pt idx="46639">
                  <c:v>1.007080078125E-3</c:v>
                </c:pt>
                <c:pt idx="46640">
                  <c:v>1.007080078125E-3</c:v>
                </c:pt>
                <c:pt idx="46641">
                  <c:v>1.0068416595458984E-3</c:v>
                </c:pt>
                <c:pt idx="46642">
                  <c:v>1.007080078125E-3</c:v>
                </c:pt>
                <c:pt idx="46643">
                  <c:v>1.007080078125E-3</c:v>
                </c:pt>
                <c:pt idx="46644">
                  <c:v>1.0068416595458984E-3</c:v>
                </c:pt>
                <c:pt idx="46645">
                  <c:v>1.007080078125E-3</c:v>
                </c:pt>
                <c:pt idx="46646">
                  <c:v>1.007080078125E-3</c:v>
                </c:pt>
                <c:pt idx="46647">
                  <c:v>1.0068416595458984E-3</c:v>
                </c:pt>
                <c:pt idx="46648">
                  <c:v>1.007080078125E-3</c:v>
                </c:pt>
                <c:pt idx="46649">
                  <c:v>1.0080337524414063E-3</c:v>
                </c:pt>
                <c:pt idx="46650">
                  <c:v>1.007080078125E-3</c:v>
                </c:pt>
                <c:pt idx="46651">
                  <c:v>1.0068416595458984E-3</c:v>
                </c:pt>
                <c:pt idx="46652">
                  <c:v>1.007080078125E-3</c:v>
                </c:pt>
                <c:pt idx="46653">
                  <c:v>1.007080078125E-3</c:v>
                </c:pt>
                <c:pt idx="46654">
                  <c:v>1.0068416595458984E-3</c:v>
                </c:pt>
                <c:pt idx="46655">
                  <c:v>1.007080078125E-3</c:v>
                </c:pt>
                <c:pt idx="46656">
                  <c:v>1.007080078125E-3</c:v>
                </c:pt>
                <c:pt idx="46657">
                  <c:v>1.0068416595458984E-3</c:v>
                </c:pt>
                <c:pt idx="46658">
                  <c:v>1.007080078125E-3</c:v>
                </c:pt>
                <c:pt idx="46659">
                  <c:v>1.007080078125E-3</c:v>
                </c:pt>
                <c:pt idx="46660">
                  <c:v>1.0068416595458984E-3</c:v>
                </c:pt>
                <c:pt idx="46661">
                  <c:v>1.0080337524414063E-3</c:v>
                </c:pt>
                <c:pt idx="46662">
                  <c:v>1.007080078125E-3</c:v>
                </c:pt>
                <c:pt idx="46663">
                  <c:v>1.0068416595458984E-3</c:v>
                </c:pt>
                <c:pt idx="46664">
                  <c:v>1.007080078125E-3</c:v>
                </c:pt>
                <c:pt idx="46665">
                  <c:v>1.007080078125E-3</c:v>
                </c:pt>
                <c:pt idx="46666">
                  <c:v>1.0068416595458984E-3</c:v>
                </c:pt>
                <c:pt idx="46667">
                  <c:v>1.007080078125E-3</c:v>
                </c:pt>
                <c:pt idx="46668">
                  <c:v>1.007080078125E-3</c:v>
                </c:pt>
                <c:pt idx="46669">
                  <c:v>1.0068416595458984E-3</c:v>
                </c:pt>
                <c:pt idx="46670">
                  <c:v>1.007080078125E-3</c:v>
                </c:pt>
                <c:pt idx="46671">
                  <c:v>1.007080078125E-3</c:v>
                </c:pt>
                <c:pt idx="46672">
                  <c:v>1.0068416595458984E-3</c:v>
                </c:pt>
                <c:pt idx="46673">
                  <c:v>1.007080078125E-3</c:v>
                </c:pt>
                <c:pt idx="46674">
                  <c:v>1.0080337524414063E-3</c:v>
                </c:pt>
                <c:pt idx="46675">
                  <c:v>1.007080078125E-3</c:v>
                </c:pt>
                <c:pt idx="46676">
                  <c:v>1.0068416595458984E-3</c:v>
                </c:pt>
                <c:pt idx="46677">
                  <c:v>1.007080078125E-3</c:v>
                </c:pt>
                <c:pt idx="46678">
                  <c:v>1.007080078125E-3</c:v>
                </c:pt>
                <c:pt idx="46679">
                  <c:v>1.0068416595458984E-3</c:v>
                </c:pt>
                <c:pt idx="46680">
                  <c:v>1.007080078125E-3</c:v>
                </c:pt>
                <c:pt idx="46681">
                  <c:v>1.007080078125E-3</c:v>
                </c:pt>
                <c:pt idx="46682">
                  <c:v>1.0068416595458984E-3</c:v>
                </c:pt>
                <c:pt idx="46683">
                  <c:v>1.007080078125E-3</c:v>
                </c:pt>
                <c:pt idx="46684">
                  <c:v>1.007080078125E-3</c:v>
                </c:pt>
                <c:pt idx="46685">
                  <c:v>1.0068416595458984E-3</c:v>
                </c:pt>
                <c:pt idx="46686">
                  <c:v>1.0080337524414063E-3</c:v>
                </c:pt>
                <c:pt idx="46687">
                  <c:v>1.007080078125E-3</c:v>
                </c:pt>
                <c:pt idx="46688">
                  <c:v>1.0068416595458984E-3</c:v>
                </c:pt>
                <c:pt idx="46689">
                  <c:v>1.007080078125E-3</c:v>
                </c:pt>
                <c:pt idx="46690">
                  <c:v>1.007080078125E-3</c:v>
                </c:pt>
                <c:pt idx="46691">
                  <c:v>1.0068416595458984E-3</c:v>
                </c:pt>
                <c:pt idx="46692">
                  <c:v>1.007080078125E-3</c:v>
                </c:pt>
                <c:pt idx="46693">
                  <c:v>1.007080078125E-3</c:v>
                </c:pt>
                <c:pt idx="46694">
                  <c:v>1.0068416595458984E-3</c:v>
                </c:pt>
                <c:pt idx="46695">
                  <c:v>1.007080078125E-3</c:v>
                </c:pt>
                <c:pt idx="46696">
                  <c:v>1.007080078125E-3</c:v>
                </c:pt>
                <c:pt idx="46697">
                  <c:v>1.0068416595458984E-3</c:v>
                </c:pt>
                <c:pt idx="46698">
                  <c:v>1.007080078125E-3</c:v>
                </c:pt>
                <c:pt idx="46699">
                  <c:v>1.0080337524414063E-3</c:v>
                </c:pt>
                <c:pt idx="46700">
                  <c:v>1.007080078125E-3</c:v>
                </c:pt>
                <c:pt idx="46701">
                  <c:v>1.0068416595458984E-3</c:v>
                </c:pt>
                <c:pt idx="46702">
                  <c:v>1.007080078125E-3</c:v>
                </c:pt>
                <c:pt idx="46703">
                  <c:v>1.007080078125E-3</c:v>
                </c:pt>
                <c:pt idx="46704">
                  <c:v>1.0068416595458984E-3</c:v>
                </c:pt>
                <c:pt idx="46705">
                  <c:v>1.007080078125E-3</c:v>
                </c:pt>
                <c:pt idx="46706">
                  <c:v>1.007080078125E-3</c:v>
                </c:pt>
                <c:pt idx="46707">
                  <c:v>1.0068416595458984E-3</c:v>
                </c:pt>
                <c:pt idx="46708">
                  <c:v>1.007080078125E-3</c:v>
                </c:pt>
                <c:pt idx="46709">
                  <c:v>1.007080078125E-3</c:v>
                </c:pt>
                <c:pt idx="46710">
                  <c:v>1.0068416595458984E-3</c:v>
                </c:pt>
                <c:pt idx="46711">
                  <c:v>1.0080337524414063E-3</c:v>
                </c:pt>
                <c:pt idx="46712">
                  <c:v>1.007080078125E-3</c:v>
                </c:pt>
                <c:pt idx="46713">
                  <c:v>1.0068416595458984E-3</c:v>
                </c:pt>
                <c:pt idx="46714">
                  <c:v>1.007080078125E-3</c:v>
                </c:pt>
                <c:pt idx="46715">
                  <c:v>1.007080078125E-3</c:v>
                </c:pt>
                <c:pt idx="46716">
                  <c:v>1.0068416595458984E-3</c:v>
                </c:pt>
                <c:pt idx="46717">
                  <c:v>1.007080078125E-3</c:v>
                </c:pt>
                <c:pt idx="46718">
                  <c:v>1.007080078125E-3</c:v>
                </c:pt>
                <c:pt idx="46719">
                  <c:v>1.0068416595458984E-3</c:v>
                </c:pt>
                <c:pt idx="46720">
                  <c:v>1.007080078125E-3</c:v>
                </c:pt>
                <c:pt idx="46721">
                  <c:v>1.007080078125E-3</c:v>
                </c:pt>
                <c:pt idx="46722">
                  <c:v>1.0068416595458984E-3</c:v>
                </c:pt>
                <c:pt idx="46723">
                  <c:v>1.007080078125E-3</c:v>
                </c:pt>
                <c:pt idx="46724">
                  <c:v>1.0080337524414063E-3</c:v>
                </c:pt>
                <c:pt idx="46725">
                  <c:v>1.007080078125E-3</c:v>
                </c:pt>
                <c:pt idx="46726">
                  <c:v>1.0068416595458984E-3</c:v>
                </c:pt>
                <c:pt idx="46727">
                  <c:v>1.007080078125E-3</c:v>
                </c:pt>
                <c:pt idx="46728">
                  <c:v>1.007080078125E-3</c:v>
                </c:pt>
                <c:pt idx="46729">
                  <c:v>1.0068416595458984E-3</c:v>
                </c:pt>
                <c:pt idx="46730">
                  <c:v>1.007080078125E-3</c:v>
                </c:pt>
                <c:pt idx="46731">
                  <c:v>1.007080078125E-3</c:v>
                </c:pt>
                <c:pt idx="46732">
                  <c:v>1.0068416595458984E-3</c:v>
                </c:pt>
                <c:pt idx="46733">
                  <c:v>1.007080078125E-3</c:v>
                </c:pt>
                <c:pt idx="46734">
                  <c:v>1.007080078125E-3</c:v>
                </c:pt>
                <c:pt idx="46735">
                  <c:v>1.0068416595458984E-3</c:v>
                </c:pt>
                <c:pt idx="46736">
                  <c:v>1.0080337524414063E-3</c:v>
                </c:pt>
                <c:pt idx="46737">
                  <c:v>1.007080078125E-3</c:v>
                </c:pt>
                <c:pt idx="46738">
                  <c:v>1.0068416595458984E-3</c:v>
                </c:pt>
                <c:pt idx="46739">
                  <c:v>1.007080078125E-3</c:v>
                </c:pt>
                <c:pt idx="46740">
                  <c:v>1.007080078125E-3</c:v>
                </c:pt>
                <c:pt idx="46741">
                  <c:v>1.0068416595458984E-3</c:v>
                </c:pt>
                <c:pt idx="46742">
                  <c:v>1.007080078125E-3</c:v>
                </c:pt>
                <c:pt idx="46743">
                  <c:v>1.007080078125E-3</c:v>
                </c:pt>
                <c:pt idx="46744">
                  <c:v>1.0068416595458984E-3</c:v>
                </c:pt>
                <c:pt idx="46745">
                  <c:v>1.007080078125E-3</c:v>
                </c:pt>
                <c:pt idx="46746">
                  <c:v>1.007080078125E-3</c:v>
                </c:pt>
                <c:pt idx="46747">
                  <c:v>1.0068416595458984E-3</c:v>
                </c:pt>
                <c:pt idx="46748">
                  <c:v>1.007080078125E-3</c:v>
                </c:pt>
                <c:pt idx="46749">
                  <c:v>1.0080337524414063E-3</c:v>
                </c:pt>
                <c:pt idx="46750">
                  <c:v>1.007080078125E-3</c:v>
                </c:pt>
                <c:pt idx="46751">
                  <c:v>1.0068416595458984E-3</c:v>
                </c:pt>
                <c:pt idx="46752">
                  <c:v>1.007080078125E-3</c:v>
                </c:pt>
                <c:pt idx="46753">
                  <c:v>1.007080078125E-3</c:v>
                </c:pt>
                <c:pt idx="46754">
                  <c:v>1.0068416595458984E-3</c:v>
                </c:pt>
                <c:pt idx="46755">
                  <c:v>1.007080078125E-3</c:v>
                </c:pt>
                <c:pt idx="46756">
                  <c:v>1.007080078125E-3</c:v>
                </c:pt>
                <c:pt idx="46757">
                  <c:v>1.0068416595458984E-3</c:v>
                </c:pt>
                <c:pt idx="46758">
                  <c:v>1.007080078125E-3</c:v>
                </c:pt>
                <c:pt idx="46759">
                  <c:v>1.007080078125E-3</c:v>
                </c:pt>
                <c:pt idx="46760">
                  <c:v>1.0068416595458984E-3</c:v>
                </c:pt>
                <c:pt idx="46761">
                  <c:v>1.0080337524414063E-3</c:v>
                </c:pt>
                <c:pt idx="46762">
                  <c:v>1.007080078125E-3</c:v>
                </c:pt>
                <c:pt idx="46763">
                  <c:v>1.0068416595458984E-3</c:v>
                </c:pt>
                <c:pt idx="46764">
                  <c:v>1.007080078125E-3</c:v>
                </c:pt>
                <c:pt idx="46765">
                  <c:v>1.007080078125E-3</c:v>
                </c:pt>
                <c:pt idx="46766">
                  <c:v>1.0068416595458984E-3</c:v>
                </c:pt>
                <c:pt idx="46767">
                  <c:v>1.007080078125E-3</c:v>
                </c:pt>
                <c:pt idx="46768">
                  <c:v>1.007080078125E-3</c:v>
                </c:pt>
                <c:pt idx="46769">
                  <c:v>1.0068416595458984E-3</c:v>
                </c:pt>
                <c:pt idx="46770">
                  <c:v>1.007080078125E-3</c:v>
                </c:pt>
                <c:pt idx="46771">
                  <c:v>1.007080078125E-3</c:v>
                </c:pt>
                <c:pt idx="46772">
                  <c:v>1.0068416595458984E-3</c:v>
                </c:pt>
                <c:pt idx="46773">
                  <c:v>1.007080078125E-3</c:v>
                </c:pt>
                <c:pt idx="46774">
                  <c:v>1.0080337524414063E-3</c:v>
                </c:pt>
                <c:pt idx="46775">
                  <c:v>1.007080078125E-3</c:v>
                </c:pt>
                <c:pt idx="46776">
                  <c:v>1.0068416595458984E-3</c:v>
                </c:pt>
                <c:pt idx="46777">
                  <c:v>1.007080078125E-3</c:v>
                </c:pt>
                <c:pt idx="46778">
                  <c:v>1.007080078125E-3</c:v>
                </c:pt>
                <c:pt idx="46779">
                  <c:v>1.0068416595458984E-3</c:v>
                </c:pt>
                <c:pt idx="46780">
                  <c:v>1.007080078125E-3</c:v>
                </c:pt>
                <c:pt idx="46781">
                  <c:v>1.007080078125E-3</c:v>
                </c:pt>
                <c:pt idx="46782">
                  <c:v>1.0068416595458984E-3</c:v>
                </c:pt>
                <c:pt idx="46783">
                  <c:v>1.007080078125E-3</c:v>
                </c:pt>
                <c:pt idx="46784">
                  <c:v>1.007080078125E-3</c:v>
                </c:pt>
                <c:pt idx="46785">
                  <c:v>1.0068416595458984E-3</c:v>
                </c:pt>
                <c:pt idx="46786">
                  <c:v>1.0080337524414063E-3</c:v>
                </c:pt>
                <c:pt idx="46787">
                  <c:v>1.007080078125E-3</c:v>
                </c:pt>
                <c:pt idx="46788">
                  <c:v>1.0068416595458984E-3</c:v>
                </c:pt>
                <c:pt idx="46789">
                  <c:v>1.007080078125E-3</c:v>
                </c:pt>
                <c:pt idx="46790">
                  <c:v>1.007080078125E-3</c:v>
                </c:pt>
                <c:pt idx="46791">
                  <c:v>1.0068416595458984E-3</c:v>
                </c:pt>
                <c:pt idx="46792">
                  <c:v>1.007080078125E-3</c:v>
                </c:pt>
                <c:pt idx="46793">
                  <c:v>1.007080078125E-3</c:v>
                </c:pt>
                <c:pt idx="46794">
                  <c:v>1.0068416595458984E-3</c:v>
                </c:pt>
                <c:pt idx="46795">
                  <c:v>1.007080078125E-3</c:v>
                </c:pt>
                <c:pt idx="46796">
                  <c:v>1.007080078125E-3</c:v>
                </c:pt>
                <c:pt idx="46797">
                  <c:v>1.0068416595458984E-3</c:v>
                </c:pt>
                <c:pt idx="46798">
                  <c:v>1.007080078125E-3</c:v>
                </c:pt>
                <c:pt idx="46799">
                  <c:v>1.0080337524414063E-3</c:v>
                </c:pt>
                <c:pt idx="46800">
                  <c:v>1.007080078125E-3</c:v>
                </c:pt>
                <c:pt idx="46801">
                  <c:v>1.0068416595458984E-3</c:v>
                </c:pt>
                <c:pt idx="46802">
                  <c:v>1.007080078125E-3</c:v>
                </c:pt>
                <c:pt idx="46803">
                  <c:v>1.007080078125E-3</c:v>
                </c:pt>
                <c:pt idx="46804">
                  <c:v>1.0068416595458984E-3</c:v>
                </c:pt>
                <c:pt idx="46805">
                  <c:v>1.007080078125E-3</c:v>
                </c:pt>
                <c:pt idx="46806">
                  <c:v>1.007080078125E-3</c:v>
                </c:pt>
                <c:pt idx="46807">
                  <c:v>1.0068416595458984E-3</c:v>
                </c:pt>
                <c:pt idx="46808">
                  <c:v>1.007080078125E-3</c:v>
                </c:pt>
                <c:pt idx="46809">
                  <c:v>1.007080078125E-3</c:v>
                </c:pt>
                <c:pt idx="46810">
                  <c:v>1.0068416595458984E-3</c:v>
                </c:pt>
                <c:pt idx="46811">
                  <c:v>1.0080337524414063E-3</c:v>
                </c:pt>
                <c:pt idx="46812">
                  <c:v>1.007080078125E-3</c:v>
                </c:pt>
                <c:pt idx="46813">
                  <c:v>1.0068416595458984E-3</c:v>
                </c:pt>
                <c:pt idx="46814">
                  <c:v>1.007080078125E-3</c:v>
                </c:pt>
                <c:pt idx="46815">
                  <c:v>1.007080078125E-3</c:v>
                </c:pt>
                <c:pt idx="46816">
                  <c:v>1.0068416595458984E-3</c:v>
                </c:pt>
                <c:pt idx="46817">
                  <c:v>1.007080078125E-3</c:v>
                </c:pt>
                <c:pt idx="46818">
                  <c:v>1.007080078125E-3</c:v>
                </c:pt>
                <c:pt idx="46819">
                  <c:v>1.0068416595458984E-3</c:v>
                </c:pt>
                <c:pt idx="46820">
                  <c:v>1.007080078125E-3</c:v>
                </c:pt>
                <c:pt idx="46821">
                  <c:v>1.007080078125E-3</c:v>
                </c:pt>
                <c:pt idx="46822">
                  <c:v>1.0068416595458984E-3</c:v>
                </c:pt>
                <c:pt idx="46823">
                  <c:v>1.007080078125E-3</c:v>
                </c:pt>
                <c:pt idx="46824">
                  <c:v>1.0080337524414063E-3</c:v>
                </c:pt>
                <c:pt idx="46825">
                  <c:v>1.007080078125E-3</c:v>
                </c:pt>
                <c:pt idx="46826">
                  <c:v>1.0068416595458984E-3</c:v>
                </c:pt>
                <c:pt idx="46827">
                  <c:v>1.007080078125E-3</c:v>
                </c:pt>
                <c:pt idx="46828">
                  <c:v>1.007080078125E-3</c:v>
                </c:pt>
                <c:pt idx="46829">
                  <c:v>1.0068416595458984E-3</c:v>
                </c:pt>
                <c:pt idx="46830">
                  <c:v>1.007080078125E-3</c:v>
                </c:pt>
                <c:pt idx="46831">
                  <c:v>1.007080078125E-3</c:v>
                </c:pt>
                <c:pt idx="46832">
                  <c:v>1.0068416595458984E-3</c:v>
                </c:pt>
                <c:pt idx="46833">
                  <c:v>1.007080078125E-3</c:v>
                </c:pt>
                <c:pt idx="46834">
                  <c:v>1.0068416595458984E-3</c:v>
                </c:pt>
                <c:pt idx="46835">
                  <c:v>1.007080078125E-3</c:v>
                </c:pt>
                <c:pt idx="46836">
                  <c:v>1.0080337524414063E-3</c:v>
                </c:pt>
                <c:pt idx="46837">
                  <c:v>1.007080078125E-3</c:v>
                </c:pt>
                <c:pt idx="46838">
                  <c:v>1.0068416595458984E-3</c:v>
                </c:pt>
                <c:pt idx="46839">
                  <c:v>1.007080078125E-3</c:v>
                </c:pt>
                <c:pt idx="46840">
                  <c:v>1.007080078125E-3</c:v>
                </c:pt>
                <c:pt idx="46841">
                  <c:v>1.0068416595458984E-3</c:v>
                </c:pt>
                <c:pt idx="46842">
                  <c:v>1.007080078125E-3</c:v>
                </c:pt>
                <c:pt idx="46843">
                  <c:v>1.007080078125E-3</c:v>
                </c:pt>
                <c:pt idx="46844">
                  <c:v>1.0068416595458984E-3</c:v>
                </c:pt>
                <c:pt idx="46845">
                  <c:v>1.007080078125E-3</c:v>
                </c:pt>
                <c:pt idx="46846">
                  <c:v>1.007080078125E-3</c:v>
                </c:pt>
                <c:pt idx="46847">
                  <c:v>1.0068416595458984E-3</c:v>
                </c:pt>
                <c:pt idx="46848">
                  <c:v>1.007080078125E-3</c:v>
                </c:pt>
                <c:pt idx="46849">
                  <c:v>1.0080337524414063E-3</c:v>
                </c:pt>
                <c:pt idx="46850">
                  <c:v>1.007080078125E-3</c:v>
                </c:pt>
                <c:pt idx="46851">
                  <c:v>1.0068416595458984E-3</c:v>
                </c:pt>
                <c:pt idx="46852">
                  <c:v>1.007080078125E-3</c:v>
                </c:pt>
                <c:pt idx="46853">
                  <c:v>1.007080078125E-3</c:v>
                </c:pt>
                <c:pt idx="46854">
                  <c:v>1.0068416595458984E-3</c:v>
                </c:pt>
                <c:pt idx="46855">
                  <c:v>1.007080078125E-3</c:v>
                </c:pt>
                <c:pt idx="46856">
                  <c:v>1.0068416595458984E-3</c:v>
                </c:pt>
                <c:pt idx="46857">
                  <c:v>1.007080078125E-3</c:v>
                </c:pt>
                <c:pt idx="46858">
                  <c:v>1.007080078125E-3</c:v>
                </c:pt>
                <c:pt idx="46859">
                  <c:v>1.0068416595458984E-3</c:v>
                </c:pt>
                <c:pt idx="46860">
                  <c:v>1.007080078125E-3</c:v>
                </c:pt>
                <c:pt idx="46861">
                  <c:v>1.0080337524414063E-3</c:v>
                </c:pt>
                <c:pt idx="46862">
                  <c:v>1.007080078125E-3</c:v>
                </c:pt>
                <c:pt idx="46863">
                  <c:v>1.0068416595458984E-3</c:v>
                </c:pt>
                <c:pt idx="46864">
                  <c:v>1.007080078125E-3</c:v>
                </c:pt>
                <c:pt idx="46865">
                  <c:v>1.007080078125E-3</c:v>
                </c:pt>
                <c:pt idx="46866">
                  <c:v>1.0068416595458984E-3</c:v>
                </c:pt>
                <c:pt idx="46867">
                  <c:v>1.007080078125E-3</c:v>
                </c:pt>
                <c:pt idx="46868">
                  <c:v>1.007080078125E-3</c:v>
                </c:pt>
                <c:pt idx="46869">
                  <c:v>1.0068416595458984E-3</c:v>
                </c:pt>
                <c:pt idx="46870">
                  <c:v>1.007080078125E-3</c:v>
                </c:pt>
                <c:pt idx="46871">
                  <c:v>1.007080078125E-3</c:v>
                </c:pt>
                <c:pt idx="46872">
                  <c:v>1.0068416595458984E-3</c:v>
                </c:pt>
                <c:pt idx="46873">
                  <c:v>1.007080078125E-3</c:v>
                </c:pt>
                <c:pt idx="46874">
                  <c:v>1.0080337524414063E-3</c:v>
                </c:pt>
                <c:pt idx="46875">
                  <c:v>1.007080078125E-3</c:v>
                </c:pt>
                <c:pt idx="46876">
                  <c:v>1.0068416595458984E-3</c:v>
                </c:pt>
                <c:pt idx="46877">
                  <c:v>1.007080078125E-3</c:v>
                </c:pt>
                <c:pt idx="46878">
                  <c:v>1.0068416595458984E-3</c:v>
                </c:pt>
                <c:pt idx="46879">
                  <c:v>1.007080078125E-3</c:v>
                </c:pt>
                <c:pt idx="46880">
                  <c:v>1.007080078125E-3</c:v>
                </c:pt>
                <c:pt idx="46881">
                  <c:v>1.0068416595458984E-3</c:v>
                </c:pt>
                <c:pt idx="46882">
                  <c:v>1.007080078125E-3</c:v>
                </c:pt>
                <c:pt idx="46883">
                  <c:v>1.007080078125E-3</c:v>
                </c:pt>
                <c:pt idx="46884">
                  <c:v>1.0068416595458984E-3</c:v>
                </c:pt>
                <c:pt idx="46885">
                  <c:v>1.007080078125E-3</c:v>
                </c:pt>
                <c:pt idx="46886">
                  <c:v>1.0080337524414063E-3</c:v>
                </c:pt>
                <c:pt idx="46887">
                  <c:v>1.007080078125E-3</c:v>
                </c:pt>
                <c:pt idx="46888">
                  <c:v>1.0068416595458984E-3</c:v>
                </c:pt>
                <c:pt idx="46889">
                  <c:v>1.007080078125E-3</c:v>
                </c:pt>
                <c:pt idx="46890">
                  <c:v>1.007080078125E-3</c:v>
                </c:pt>
                <c:pt idx="46891">
                  <c:v>1.0068416595458984E-3</c:v>
                </c:pt>
                <c:pt idx="46892">
                  <c:v>1.007080078125E-3</c:v>
                </c:pt>
                <c:pt idx="46893">
                  <c:v>1.007080078125E-3</c:v>
                </c:pt>
                <c:pt idx="46894">
                  <c:v>1.0068416595458984E-3</c:v>
                </c:pt>
                <c:pt idx="46895">
                  <c:v>1.007080078125E-3</c:v>
                </c:pt>
                <c:pt idx="46896">
                  <c:v>1.007080078125E-3</c:v>
                </c:pt>
                <c:pt idx="46897">
                  <c:v>1.0068416595458984E-3</c:v>
                </c:pt>
                <c:pt idx="46898">
                  <c:v>1.007080078125E-3</c:v>
                </c:pt>
                <c:pt idx="46899">
                  <c:v>1.0080337524414063E-3</c:v>
                </c:pt>
                <c:pt idx="46900">
                  <c:v>1.0068416595458984E-3</c:v>
                </c:pt>
                <c:pt idx="46901">
                  <c:v>1.007080078125E-3</c:v>
                </c:pt>
                <c:pt idx="46902">
                  <c:v>1.007080078125E-3</c:v>
                </c:pt>
                <c:pt idx="46903">
                  <c:v>1.0068416595458984E-3</c:v>
                </c:pt>
                <c:pt idx="46904">
                  <c:v>1.007080078125E-3</c:v>
                </c:pt>
                <c:pt idx="46905">
                  <c:v>1.007080078125E-3</c:v>
                </c:pt>
                <c:pt idx="46906">
                  <c:v>1.0068416595458984E-3</c:v>
                </c:pt>
                <c:pt idx="46907">
                  <c:v>1.007080078125E-3</c:v>
                </c:pt>
                <c:pt idx="46908">
                  <c:v>1.007080078125E-3</c:v>
                </c:pt>
                <c:pt idx="46909">
                  <c:v>1.0068416595458984E-3</c:v>
                </c:pt>
                <c:pt idx="46910">
                  <c:v>1.007080078125E-3</c:v>
                </c:pt>
                <c:pt idx="46911">
                  <c:v>1.0080337524414063E-3</c:v>
                </c:pt>
                <c:pt idx="46912">
                  <c:v>1.007080078125E-3</c:v>
                </c:pt>
                <c:pt idx="46913">
                  <c:v>1.0068416595458984E-3</c:v>
                </c:pt>
                <c:pt idx="46914">
                  <c:v>1.007080078125E-3</c:v>
                </c:pt>
                <c:pt idx="46915">
                  <c:v>1.007080078125E-3</c:v>
                </c:pt>
                <c:pt idx="46916">
                  <c:v>1.0068416595458984E-3</c:v>
                </c:pt>
                <c:pt idx="46917">
                  <c:v>1.007080078125E-3</c:v>
                </c:pt>
                <c:pt idx="46918">
                  <c:v>1.007080078125E-3</c:v>
                </c:pt>
                <c:pt idx="46919">
                  <c:v>1.0068416595458984E-3</c:v>
                </c:pt>
                <c:pt idx="46920">
                  <c:v>1.007080078125E-3</c:v>
                </c:pt>
                <c:pt idx="46921">
                  <c:v>1.007080078125E-3</c:v>
                </c:pt>
                <c:pt idx="46922">
                  <c:v>1.0068416595458984E-3</c:v>
                </c:pt>
                <c:pt idx="46923">
                  <c:v>2.0151138305664063E-3</c:v>
                </c:pt>
                <c:pt idx="46924">
                  <c:v>1.0068416595458984E-3</c:v>
                </c:pt>
                <c:pt idx="46925">
                  <c:v>1.007080078125E-3</c:v>
                </c:pt>
                <c:pt idx="46926">
                  <c:v>1.007080078125E-3</c:v>
                </c:pt>
                <c:pt idx="46927">
                  <c:v>1.0068416595458984E-3</c:v>
                </c:pt>
                <c:pt idx="46928">
                  <c:v>1.007080078125E-3</c:v>
                </c:pt>
                <c:pt idx="46929">
                  <c:v>1.007080078125E-3</c:v>
                </c:pt>
                <c:pt idx="46930">
                  <c:v>1.0068416595458984E-3</c:v>
                </c:pt>
                <c:pt idx="46931">
                  <c:v>1.007080078125E-3</c:v>
                </c:pt>
                <c:pt idx="46932">
                  <c:v>1.007080078125E-3</c:v>
                </c:pt>
                <c:pt idx="46933">
                  <c:v>1.0068416595458984E-3</c:v>
                </c:pt>
                <c:pt idx="46934">
                  <c:v>1.007080078125E-3</c:v>
                </c:pt>
                <c:pt idx="46935">
                  <c:v>1.0080337524414063E-3</c:v>
                </c:pt>
                <c:pt idx="46936">
                  <c:v>1.007080078125E-3</c:v>
                </c:pt>
                <c:pt idx="46937">
                  <c:v>1.0068416595458984E-3</c:v>
                </c:pt>
                <c:pt idx="46938">
                  <c:v>1.007080078125E-3</c:v>
                </c:pt>
                <c:pt idx="46939">
                  <c:v>1.007080078125E-3</c:v>
                </c:pt>
                <c:pt idx="46940">
                  <c:v>1.0068416595458984E-3</c:v>
                </c:pt>
                <c:pt idx="46941">
                  <c:v>1.007080078125E-3</c:v>
                </c:pt>
                <c:pt idx="46942">
                  <c:v>1.007080078125E-3</c:v>
                </c:pt>
                <c:pt idx="46943">
                  <c:v>1.0068416595458984E-3</c:v>
                </c:pt>
                <c:pt idx="46944">
                  <c:v>1.007080078125E-3</c:v>
                </c:pt>
                <c:pt idx="46945">
                  <c:v>1.007080078125E-3</c:v>
                </c:pt>
                <c:pt idx="46946">
                  <c:v>1.0068416595458984E-3</c:v>
                </c:pt>
                <c:pt idx="46947">
                  <c:v>1.007080078125E-3</c:v>
                </c:pt>
                <c:pt idx="46948">
                  <c:v>1.0080337524414063E-3</c:v>
                </c:pt>
                <c:pt idx="46949">
                  <c:v>1.0068416595458984E-3</c:v>
                </c:pt>
                <c:pt idx="46950">
                  <c:v>1.007080078125E-3</c:v>
                </c:pt>
                <c:pt idx="46951">
                  <c:v>1.007080078125E-3</c:v>
                </c:pt>
                <c:pt idx="46952">
                  <c:v>1.0068416595458984E-3</c:v>
                </c:pt>
                <c:pt idx="46953">
                  <c:v>1.007080078125E-3</c:v>
                </c:pt>
                <c:pt idx="46954">
                  <c:v>1.007080078125E-3</c:v>
                </c:pt>
                <c:pt idx="46955">
                  <c:v>1.0068416595458984E-3</c:v>
                </c:pt>
                <c:pt idx="46956">
                  <c:v>1.007080078125E-3</c:v>
                </c:pt>
                <c:pt idx="46957">
                  <c:v>1.007080078125E-3</c:v>
                </c:pt>
                <c:pt idx="46958">
                  <c:v>1.0068416595458984E-3</c:v>
                </c:pt>
                <c:pt idx="46959">
                  <c:v>1.007080078125E-3</c:v>
                </c:pt>
                <c:pt idx="46960">
                  <c:v>1.0080337524414063E-3</c:v>
                </c:pt>
                <c:pt idx="46961">
                  <c:v>1.007080078125E-3</c:v>
                </c:pt>
                <c:pt idx="46962">
                  <c:v>1.0068416595458984E-3</c:v>
                </c:pt>
                <c:pt idx="46963">
                  <c:v>1.007080078125E-3</c:v>
                </c:pt>
                <c:pt idx="46964">
                  <c:v>1.007080078125E-3</c:v>
                </c:pt>
                <c:pt idx="46965">
                  <c:v>1.0068416595458984E-3</c:v>
                </c:pt>
                <c:pt idx="46966">
                  <c:v>1.007080078125E-3</c:v>
                </c:pt>
                <c:pt idx="46967">
                  <c:v>1.007080078125E-3</c:v>
                </c:pt>
                <c:pt idx="46968">
                  <c:v>1.0068416595458984E-3</c:v>
                </c:pt>
                <c:pt idx="46969">
                  <c:v>1.007080078125E-3</c:v>
                </c:pt>
                <c:pt idx="46970">
                  <c:v>1.007080078125E-3</c:v>
                </c:pt>
                <c:pt idx="46971">
                  <c:v>1.0068416595458984E-3</c:v>
                </c:pt>
                <c:pt idx="46972">
                  <c:v>1.007080078125E-3</c:v>
                </c:pt>
                <c:pt idx="46973">
                  <c:v>1.0080337524414063E-3</c:v>
                </c:pt>
                <c:pt idx="46974">
                  <c:v>1.0068416595458984E-3</c:v>
                </c:pt>
                <c:pt idx="46975">
                  <c:v>1.007080078125E-3</c:v>
                </c:pt>
                <c:pt idx="46976">
                  <c:v>1.007080078125E-3</c:v>
                </c:pt>
                <c:pt idx="46977">
                  <c:v>1.0068416595458984E-3</c:v>
                </c:pt>
                <c:pt idx="46978">
                  <c:v>1.007080078125E-3</c:v>
                </c:pt>
                <c:pt idx="46979">
                  <c:v>1.007080078125E-3</c:v>
                </c:pt>
                <c:pt idx="46980">
                  <c:v>1.0068416595458984E-3</c:v>
                </c:pt>
                <c:pt idx="46981">
                  <c:v>1.007080078125E-3</c:v>
                </c:pt>
                <c:pt idx="46982">
                  <c:v>1.007080078125E-3</c:v>
                </c:pt>
                <c:pt idx="46983">
                  <c:v>1.0068416595458984E-3</c:v>
                </c:pt>
                <c:pt idx="46984">
                  <c:v>1.007080078125E-3</c:v>
                </c:pt>
                <c:pt idx="46985">
                  <c:v>1.0080337524414063E-3</c:v>
                </c:pt>
                <c:pt idx="46986">
                  <c:v>1.007080078125E-3</c:v>
                </c:pt>
                <c:pt idx="46987">
                  <c:v>1.0068416595458984E-3</c:v>
                </c:pt>
                <c:pt idx="46988">
                  <c:v>1.007080078125E-3</c:v>
                </c:pt>
                <c:pt idx="46989">
                  <c:v>1.007080078125E-3</c:v>
                </c:pt>
                <c:pt idx="46990">
                  <c:v>1.0068416595458984E-3</c:v>
                </c:pt>
                <c:pt idx="46991">
                  <c:v>1.007080078125E-3</c:v>
                </c:pt>
                <c:pt idx="46992">
                  <c:v>1.007080078125E-3</c:v>
                </c:pt>
                <c:pt idx="46993">
                  <c:v>1.0068416595458984E-3</c:v>
                </c:pt>
                <c:pt idx="46994">
                  <c:v>1.007080078125E-3</c:v>
                </c:pt>
                <c:pt idx="46995">
                  <c:v>1.007080078125E-3</c:v>
                </c:pt>
                <c:pt idx="46996">
                  <c:v>1.0068416595458984E-3</c:v>
                </c:pt>
                <c:pt idx="46997">
                  <c:v>1.007080078125E-3</c:v>
                </c:pt>
                <c:pt idx="46998">
                  <c:v>1.0080337524414063E-3</c:v>
                </c:pt>
                <c:pt idx="46999">
                  <c:v>1.0068416595458984E-3</c:v>
                </c:pt>
                <c:pt idx="47000">
                  <c:v>1.007080078125E-3</c:v>
                </c:pt>
                <c:pt idx="47001">
                  <c:v>1.007080078125E-3</c:v>
                </c:pt>
                <c:pt idx="47002">
                  <c:v>1.0068416595458984E-3</c:v>
                </c:pt>
                <c:pt idx="47003">
                  <c:v>1.007080078125E-3</c:v>
                </c:pt>
                <c:pt idx="47004">
                  <c:v>1.007080078125E-3</c:v>
                </c:pt>
                <c:pt idx="47005">
                  <c:v>1.0068416595458984E-3</c:v>
                </c:pt>
                <c:pt idx="47006">
                  <c:v>1.007080078125E-3</c:v>
                </c:pt>
                <c:pt idx="47007">
                  <c:v>1.007080078125E-3</c:v>
                </c:pt>
                <c:pt idx="47008">
                  <c:v>1.0068416595458984E-3</c:v>
                </c:pt>
                <c:pt idx="47009">
                  <c:v>1.007080078125E-3</c:v>
                </c:pt>
                <c:pt idx="47010">
                  <c:v>1.0080337524414063E-3</c:v>
                </c:pt>
                <c:pt idx="47011">
                  <c:v>1.007080078125E-3</c:v>
                </c:pt>
                <c:pt idx="47012">
                  <c:v>1.0068416595458984E-3</c:v>
                </c:pt>
                <c:pt idx="47013">
                  <c:v>1.007080078125E-3</c:v>
                </c:pt>
                <c:pt idx="47014">
                  <c:v>1.007080078125E-3</c:v>
                </c:pt>
                <c:pt idx="47015">
                  <c:v>1.0068416595458984E-3</c:v>
                </c:pt>
                <c:pt idx="47016">
                  <c:v>1.007080078125E-3</c:v>
                </c:pt>
                <c:pt idx="47017">
                  <c:v>1.007080078125E-3</c:v>
                </c:pt>
                <c:pt idx="47018">
                  <c:v>1.0068416595458984E-3</c:v>
                </c:pt>
                <c:pt idx="47019">
                  <c:v>1.007080078125E-3</c:v>
                </c:pt>
                <c:pt idx="47020">
                  <c:v>1.007080078125E-3</c:v>
                </c:pt>
                <c:pt idx="47021">
                  <c:v>1.0068416595458984E-3</c:v>
                </c:pt>
                <c:pt idx="47022">
                  <c:v>1.007080078125E-3</c:v>
                </c:pt>
                <c:pt idx="47023">
                  <c:v>1.0080337524414063E-3</c:v>
                </c:pt>
                <c:pt idx="47024">
                  <c:v>1.0068416595458984E-3</c:v>
                </c:pt>
                <c:pt idx="47025">
                  <c:v>1.007080078125E-3</c:v>
                </c:pt>
                <c:pt idx="47026">
                  <c:v>1.007080078125E-3</c:v>
                </c:pt>
                <c:pt idx="47027">
                  <c:v>1.0068416595458984E-3</c:v>
                </c:pt>
                <c:pt idx="47028">
                  <c:v>1.007080078125E-3</c:v>
                </c:pt>
                <c:pt idx="47029">
                  <c:v>1.007080078125E-3</c:v>
                </c:pt>
                <c:pt idx="47030">
                  <c:v>1.0068416595458984E-3</c:v>
                </c:pt>
                <c:pt idx="47031">
                  <c:v>1.007080078125E-3</c:v>
                </c:pt>
                <c:pt idx="47032">
                  <c:v>1.007080078125E-3</c:v>
                </c:pt>
                <c:pt idx="47033">
                  <c:v>1.0068416595458984E-3</c:v>
                </c:pt>
                <c:pt idx="47034">
                  <c:v>1.007080078125E-3</c:v>
                </c:pt>
                <c:pt idx="47035">
                  <c:v>1.0080337524414063E-3</c:v>
                </c:pt>
                <c:pt idx="47036">
                  <c:v>1.007080078125E-3</c:v>
                </c:pt>
                <c:pt idx="47037">
                  <c:v>1.0068416595458984E-3</c:v>
                </c:pt>
                <c:pt idx="47038">
                  <c:v>1.007080078125E-3</c:v>
                </c:pt>
                <c:pt idx="47039">
                  <c:v>1.007080078125E-3</c:v>
                </c:pt>
                <c:pt idx="47040">
                  <c:v>1.0068416595458984E-3</c:v>
                </c:pt>
                <c:pt idx="47041">
                  <c:v>1.007080078125E-3</c:v>
                </c:pt>
                <c:pt idx="47042">
                  <c:v>1.007080078125E-3</c:v>
                </c:pt>
                <c:pt idx="47043">
                  <c:v>1.0068416595458984E-3</c:v>
                </c:pt>
                <c:pt idx="47044">
                  <c:v>1.007080078125E-3</c:v>
                </c:pt>
                <c:pt idx="47045">
                  <c:v>1.007080078125E-3</c:v>
                </c:pt>
                <c:pt idx="47046">
                  <c:v>1.0068416595458984E-3</c:v>
                </c:pt>
                <c:pt idx="47047">
                  <c:v>1.007080078125E-3</c:v>
                </c:pt>
                <c:pt idx="47048">
                  <c:v>1.0080337524414063E-3</c:v>
                </c:pt>
                <c:pt idx="47049">
                  <c:v>1.0068416595458984E-3</c:v>
                </c:pt>
                <c:pt idx="47050">
                  <c:v>1.007080078125E-3</c:v>
                </c:pt>
                <c:pt idx="47051">
                  <c:v>1.007080078125E-3</c:v>
                </c:pt>
                <c:pt idx="47052">
                  <c:v>1.0068416595458984E-3</c:v>
                </c:pt>
                <c:pt idx="47053">
                  <c:v>1.007080078125E-3</c:v>
                </c:pt>
                <c:pt idx="47054">
                  <c:v>1.007080078125E-3</c:v>
                </c:pt>
                <c:pt idx="47055">
                  <c:v>1.0068416595458984E-3</c:v>
                </c:pt>
                <c:pt idx="47056">
                  <c:v>1.007080078125E-3</c:v>
                </c:pt>
                <c:pt idx="47057">
                  <c:v>1.007080078125E-3</c:v>
                </c:pt>
                <c:pt idx="47058">
                  <c:v>1.0068416595458984E-3</c:v>
                </c:pt>
                <c:pt idx="47059">
                  <c:v>1.007080078125E-3</c:v>
                </c:pt>
                <c:pt idx="47060">
                  <c:v>1.0080337524414063E-3</c:v>
                </c:pt>
                <c:pt idx="47061">
                  <c:v>1.007080078125E-3</c:v>
                </c:pt>
                <c:pt idx="47062">
                  <c:v>1.0068416595458984E-3</c:v>
                </c:pt>
                <c:pt idx="47063">
                  <c:v>1.007080078125E-3</c:v>
                </c:pt>
                <c:pt idx="47064">
                  <c:v>1.007080078125E-3</c:v>
                </c:pt>
                <c:pt idx="47065">
                  <c:v>1.0068416595458984E-3</c:v>
                </c:pt>
                <c:pt idx="47066">
                  <c:v>1.007080078125E-3</c:v>
                </c:pt>
                <c:pt idx="47067">
                  <c:v>1.007080078125E-3</c:v>
                </c:pt>
                <c:pt idx="47068">
                  <c:v>1.0068416595458984E-3</c:v>
                </c:pt>
                <c:pt idx="47069">
                  <c:v>1.007080078125E-3</c:v>
                </c:pt>
                <c:pt idx="47070">
                  <c:v>1.007080078125E-3</c:v>
                </c:pt>
                <c:pt idx="47071">
                  <c:v>1.0068416595458984E-3</c:v>
                </c:pt>
                <c:pt idx="47072">
                  <c:v>1.007080078125E-3</c:v>
                </c:pt>
                <c:pt idx="47073">
                  <c:v>1.0080337524414063E-3</c:v>
                </c:pt>
                <c:pt idx="47074">
                  <c:v>1.0068416595458984E-3</c:v>
                </c:pt>
                <c:pt idx="47075">
                  <c:v>1.007080078125E-3</c:v>
                </c:pt>
                <c:pt idx="47076">
                  <c:v>1.007080078125E-3</c:v>
                </c:pt>
                <c:pt idx="47077">
                  <c:v>1.0068416595458984E-3</c:v>
                </c:pt>
                <c:pt idx="47078">
                  <c:v>1.007080078125E-3</c:v>
                </c:pt>
                <c:pt idx="47079">
                  <c:v>1.007080078125E-3</c:v>
                </c:pt>
                <c:pt idx="47080">
                  <c:v>1.0068416595458984E-3</c:v>
                </c:pt>
                <c:pt idx="47081">
                  <c:v>1.007080078125E-3</c:v>
                </c:pt>
                <c:pt idx="47082">
                  <c:v>1.007080078125E-3</c:v>
                </c:pt>
                <c:pt idx="47083">
                  <c:v>1.0068416595458984E-3</c:v>
                </c:pt>
                <c:pt idx="47084">
                  <c:v>1.007080078125E-3</c:v>
                </c:pt>
                <c:pt idx="47085">
                  <c:v>1.0080337524414063E-3</c:v>
                </c:pt>
                <c:pt idx="47086">
                  <c:v>1.007080078125E-3</c:v>
                </c:pt>
                <c:pt idx="47087">
                  <c:v>1.0068416595458984E-3</c:v>
                </c:pt>
                <c:pt idx="47088">
                  <c:v>1.007080078125E-3</c:v>
                </c:pt>
                <c:pt idx="47089">
                  <c:v>1.007080078125E-3</c:v>
                </c:pt>
                <c:pt idx="47090">
                  <c:v>1.0068416595458984E-3</c:v>
                </c:pt>
                <c:pt idx="47091">
                  <c:v>1.007080078125E-3</c:v>
                </c:pt>
                <c:pt idx="47092">
                  <c:v>1.007080078125E-3</c:v>
                </c:pt>
                <c:pt idx="47093">
                  <c:v>1.0068416595458984E-3</c:v>
                </c:pt>
                <c:pt idx="47094">
                  <c:v>1.007080078125E-3</c:v>
                </c:pt>
                <c:pt idx="47095">
                  <c:v>1.007080078125E-3</c:v>
                </c:pt>
                <c:pt idx="47096">
                  <c:v>1.0068416595458984E-3</c:v>
                </c:pt>
                <c:pt idx="47097">
                  <c:v>1.007080078125E-3</c:v>
                </c:pt>
                <c:pt idx="47098">
                  <c:v>1.0080337524414063E-3</c:v>
                </c:pt>
                <c:pt idx="47099">
                  <c:v>1.0068416595458984E-3</c:v>
                </c:pt>
                <c:pt idx="47100">
                  <c:v>1.007080078125E-3</c:v>
                </c:pt>
                <c:pt idx="47101">
                  <c:v>1.007080078125E-3</c:v>
                </c:pt>
                <c:pt idx="47102">
                  <c:v>1.0068416595458984E-3</c:v>
                </c:pt>
                <c:pt idx="47103">
                  <c:v>1.007080078125E-3</c:v>
                </c:pt>
                <c:pt idx="47104">
                  <c:v>1.007080078125E-3</c:v>
                </c:pt>
                <c:pt idx="47105">
                  <c:v>1.0068416595458984E-3</c:v>
                </c:pt>
                <c:pt idx="47106">
                  <c:v>1.007080078125E-3</c:v>
                </c:pt>
                <c:pt idx="47107">
                  <c:v>1.007080078125E-3</c:v>
                </c:pt>
                <c:pt idx="47108">
                  <c:v>1.0068416595458984E-3</c:v>
                </c:pt>
                <c:pt idx="47109">
                  <c:v>1.007080078125E-3</c:v>
                </c:pt>
                <c:pt idx="47110">
                  <c:v>1.0080337524414063E-3</c:v>
                </c:pt>
                <c:pt idx="47111">
                  <c:v>1.007080078125E-3</c:v>
                </c:pt>
                <c:pt idx="47112">
                  <c:v>1.0068416595458984E-3</c:v>
                </c:pt>
                <c:pt idx="47113">
                  <c:v>1.007080078125E-3</c:v>
                </c:pt>
                <c:pt idx="47114">
                  <c:v>1.007080078125E-3</c:v>
                </c:pt>
                <c:pt idx="47115">
                  <c:v>1.0068416595458984E-3</c:v>
                </c:pt>
                <c:pt idx="47116">
                  <c:v>1.007080078125E-3</c:v>
                </c:pt>
                <c:pt idx="47117">
                  <c:v>1.007080078125E-3</c:v>
                </c:pt>
                <c:pt idx="47118">
                  <c:v>1.0068416595458984E-3</c:v>
                </c:pt>
                <c:pt idx="47119">
                  <c:v>1.007080078125E-3</c:v>
                </c:pt>
                <c:pt idx="47120">
                  <c:v>1.007080078125E-3</c:v>
                </c:pt>
                <c:pt idx="47121">
                  <c:v>1.0068416595458984E-3</c:v>
                </c:pt>
                <c:pt idx="47122">
                  <c:v>1.0080337524414063E-3</c:v>
                </c:pt>
                <c:pt idx="47123">
                  <c:v>1.007080078125E-3</c:v>
                </c:pt>
                <c:pt idx="47124">
                  <c:v>1.0068416595458984E-3</c:v>
                </c:pt>
                <c:pt idx="47125">
                  <c:v>1.007080078125E-3</c:v>
                </c:pt>
                <c:pt idx="47126">
                  <c:v>1.007080078125E-3</c:v>
                </c:pt>
                <c:pt idx="47127">
                  <c:v>1.0068416595458984E-3</c:v>
                </c:pt>
                <c:pt idx="47128">
                  <c:v>1.007080078125E-3</c:v>
                </c:pt>
                <c:pt idx="47129">
                  <c:v>1.007080078125E-3</c:v>
                </c:pt>
                <c:pt idx="47130">
                  <c:v>1.0068416595458984E-3</c:v>
                </c:pt>
                <c:pt idx="47131">
                  <c:v>1.007080078125E-3</c:v>
                </c:pt>
                <c:pt idx="47132">
                  <c:v>1.007080078125E-3</c:v>
                </c:pt>
                <c:pt idx="47133">
                  <c:v>1.0068416595458984E-3</c:v>
                </c:pt>
                <c:pt idx="47134">
                  <c:v>1.007080078125E-3</c:v>
                </c:pt>
                <c:pt idx="47135">
                  <c:v>1.0080337524414063E-3</c:v>
                </c:pt>
                <c:pt idx="47136">
                  <c:v>1.007080078125E-3</c:v>
                </c:pt>
                <c:pt idx="47137">
                  <c:v>1.0068416595458984E-3</c:v>
                </c:pt>
                <c:pt idx="47138">
                  <c:v>1.007080078125E-3</c:v>
                </c:pt>
                <c:pt idx="47139">
                  <c:v>1.007080078125E-3</c:v>
                </c:pt>
                <c:pt idx="47140">
                  <c:v>1.0068416595458984E-3</c:v>
                </c:pt>
                <c:pt idx="47141">
                  <c:v>1.007080078125E-3</c:v>
                </c:pt>
                <c:pt idx="47142">
                  <c:v>1.007080078125E-3</c:v>
                </c:pt>
                <c:pt idx="47143">
                  <c:v>1.0068416595458984E-3</c:v>
                </c:pt>
                <c:pt idx="47144">
                  <c:v>1.007080078125E-3</c:v>
                </c:pt>
                <c:pt idx="47145">
                  <c:v>1.007080078125E-3</c:v>
                </c:pt>
                <c:pt idx="47146">
                  <c:v>1.0068416595458984E-3</c:v>
                </c:pt>
                <c:pt idx="47147">
                  <c:v>1.0080337524414063E-3</c:v>
                </c:pt>
                <c:pt idx="47148">
                  <c:v>1.007080078125E-3</c:v>
                </c:pt>
                <c:pt idx="47149">
                  <c:v>1.0068416595458984E-3</c:v>
                </c:pt>
                <c:pt idx="47150">
                  <c:v>1.007080078125E-3</c:v>
                </c:pt>
                <c:pt idx="47151">
                  <c:v>1.007080078125E-3</c:v>
                </c:pt>
                <c:pt idx="47152">
                  <c:v>1.0068416595458984E-3</c:v>
                </c:pt>
                <c:pt idx="47153">
                  <c:v>1.007080078125E-3</c:v>
                </c:pt>
                <c:pt idx="47154">
                  <c:v>1.007080078125E-3</c:v>
                </c:pt>
                <c:pt idx="47155">
                  <c:v>1.0068416595458984E-3</c:v>
                </c:pt>
                <c:pt idx="47156">
                  <c:v>1.007080078125E-3</c:v>
                </c:pt>
                <c:pt idx="47157">
                  <c:v>1.007080078125E-3</c:v>
                </c:pt>
                <c:pt idx="47158">
                  <c:v>1.0068416595458984E-3</c:v>
                </c:pt>
                <c:pt idx="47159">
                  <c:v>1.007080078125E-3</c:v>
                </c:pt>
                <c:pt idx="47160">
                  <c:v>1.0080337524414063E-3</c:v>
                </c:pt>
                <c:pt idx="47161">
                  <c:v>1.007080078125E-3</c:v>
                </c:pt>
                <c:pt idx="47162">
                  <c:v>1.0068416595458984E-3</c:v>
                </c:pt>
                <c:pt idx="47163">
                  <c:v>1.007080078125E-3</c:v>
                </c:pt>
                <c:pt idx="47164">
                  <c:v>1.007080078125E-3</c:v>
                </c:pt>
                <c:pt idx="47165">
                  <c:v>1.0068416595458984E-3</c:v>
                </c:pt>
                <c:pt idx="47166">
                  <c:v>1.007080078125E-3</c:v>
                </c:pt>
                <c:pt idx="47167">
                  <c:v>1.007080078125E-3</c:v>
                </c:pt>
                <c:pt idx="47168">
                  <c:v>1.0068416595458984E-3</c:v>
                </c:pt>
                <c:pt idx="47169">
                  <c:v>1.007080078125E-3</c:v>
                </c:pt>
                <c:pt idx="47170">
                  <c:v>1.007080078125E-3</c:v>
                </c:pt>
                <c:pt idx="47171">
                  <c:v>1.0068416595458984E-3</c:v>
                </c:pt>
                <c:pt idx="47172">
                  <c:v>1.0080337524414063E-3</c:v>
                </c:pt>
                <c:pt idx="47173">
                  <c:v>1.007080078125E-3</c:v>
                </c:pt>
                <c:pt idx="47174">
                  <c:v>1.0068416595458984E-3</c:v>
                </c:pt>
                <c:pt idx="47175">
                  <c:v>1.007080078125E-3</c:v>
                </c:pt>
                <c:pt idx="47176">
                  <c:v>1.007080078125E-3</c:v>
                </c:pt>
                <c:pt idx="47177">
                  <c:v>1.0068416595458984E-3</c:v>
                </c:pt>
                <c:pt idx="47178">
                  <c:v>1.007080078125E-3</c:v>
                </c:pt>
                <c:pt idx="47179">
                  <c:v>1.007080078125E-3</c:v>
                </c:pt>
                <c:pt idx="47180">
                  <c:v>1.0068416595458984E-3</c:v>
                </c:pt>
                <c:pt idx="47181">
                  <c:v>1.007080078125E-3</c:v>
                </c:pt>
                <c:pt idx="47182">
                  <c:v>1.007080078125E-3</c:v>
                </c:pt>
                <c:pt idx="47183">
                  <c:v>1.0068416595458984E-3</c:v>
                </c:pt>
                <c:pt idx="47184">
                  <c:v>1.007080078125E-3</c:v>
                </c:pt>
                <c:pt idx="47185">
                  <c:v>1.0080337524414063E-3</c:v>
                </c:pt>
                <c:pt idx="47186">
                  <c:v>1.007080078125E-3</c:v>
                </c:pt>
                <c:pt idx="47187">
                  <c:v>1.0068416595458984E-3</c:v>
                </c:pt>
                <c:pt idx="47188">
                  <c:v>1.007080078125E-3</c:v>
                </c:pt>
                <c:pt idx="47189">
                  <c:v>1.007080078125E-3</c:v>
                </c:pt>
                <c:pt idx="47190">
                  <c:v>1.0068416595458984E-3</c:v>
                </c:pt>
                <c:pt idx="47191">
                  <c:v>1.007080078125E-3</c:v>
                </c:pt>
                <c:pt idx="47192">
                  <c:v>1.007080078125E-3</c:v>
                </c:pt>
                <c:pt idx="47193">
                  <c:v>1.0068416595458984E-3</c:v>
                </c:pt>
                <c:pt idx="47194">
                  <c:v>1.007080078125E-3</c:v>
                </c:pt>
                <c:pt idx="47195">
                  <c:v>1.007080078125E-3</c:v>
                </c:pt>
                <c:pt idx="47196">
                  <c:v>1.0068416595458984E-3</c:v>
                </c:pt>
                <c:pt idx="47197">
                  <c:v>1.0080337524414063E-3</c:v>
                </c:pt>
                <c:pt idx="47198">
                  <c:v>1.007080078125E-3</c:v>
                </c:pt>
                <c:pt idx="47199">
                  <c:v>1.0068416595458984E-3</c:v>
                </c:pt>
                <c:pt idx="47200">
                  <c:v>1.007080078125E-3</c:v>
                </c:pt>
                <c:pt idx="47201">
                  <c:v>1.007080078125E-3</c:v>
                </c:pt>
                <c:pt idx="47202">
                  <c:v>1.0068416595458984E-3</c:v>
                </c:pt>
                <c:pt idx="47203">
                  <c:v>1.007080078125E-3</c:v>
                </c:pt>
                <c:pt idx="47204">
                  <c:v>1.007080078125E-3</c:v>
                </c:pt>
                <c:pt idx="47205">
                  <c:v>1.0068416595458984E-3</c:v>
                </c:pt>
                <c:pt idx="47206">
                  <c:v>1.007080078125E-3</c:v>
                </c:pt>
                <c:pt idx="47207">
                  <c:v>1.007080078125E-3</c:v>
                </c:pt>
                <c:pt idx="47208">
                  <c:v>1.0068416595458984E-3</c:v>
                </c:pt>
                <c:pt idx="47209">
                  <c:v>1.007080078125E-3</c:v>
                </c:pt>
                <c:pt idx="47210">
                  <c:v>1.0080337524414063E-3</c:v>
                </c:pt>
                <c:pt idx="47211">
                  <c:v>1.007080078125E-3</c:v>
                </c:pt>
                <c:pt idx="47212">
                  <c:v>1.0068416595458984E-3</c:v>
                </c:pt>
                <c:pt idx="47213">
                  <c:v>1.007080078125E-3</c:v>
                </c:pt>
                <c:pt idx="47214">
                  <c:v>1.007080078125E-3</c:v>
                </c:pt>
                <c:pt idx="47215">
                  <c:v>1.0068416595458984E-3</c:v>
                </c:pt>
                <c:pt idx="47216">
                  <c:v>1.007080078125E-3</c:v>
                </c:pt>
                <c:pt idx="47217">
                  <c:v>1.007080078125E-3</c:v>
                </c:pt>
                <c:pt idx="47218">
                  <c:v>1.0068416595458984E-3</c:v>
                </c:pt>
                <c:pt idx="47219">
                  <c:v>1.007080078125E-3</c:v>
                </c:pt>
                <c:pt idx="47220">
                  <c:v>1.007080078125E-3</c:v>
                </c:pt>
                <c:pt idx="47221">
                  <c:v>1.0068416595458984E-3</c:v>
                </c:pt>
                <c:pt idx="47222">
                  <c:v>1.0080337524414063E-3</c:v>
                </c:pt>
                <c:pt idx="47223">
                  <c:v>1.007080078125E-3</c:v>
                </c:pt>
                <c:pt idx="47224">
                  <c:v>1.0068416595458984E-3</c:v>
                </c:pt>
                <c:pt idx="47225">
                  <c:v>1.007080078125E-3</c:v>
                </c:pt>
                <c:pt idx="47226">
                  <c:v>1.007080078125E-3</c:v>
                </c:pt>
                <c:pt idx="47227">
                  <c:v>1.0068416595458984E-3</c:v>
                </c:pt>
                <c:pt idx="47228">
                  <c:v>1.007080078125E-3</c:v>
                </c:pt>
                <c:pt idx="47229">
                  <c:v>1.007080078125E-3</c:v>
                </c:pt>
                <c:pt idx="47230">
                  <c:v>1.0068416595458984E-3</c:v>
                </c:pt>
                <c:pt idx="47231">
                  <c:v>1.007080078125E-3</c:v>
                </c:pt>
                <c:pt idx="47232">
                  <c:v>1.007080078125E-3</c:v>
                </c:pt>
                <c:pt idx="47233">
                  <c:v>1.0068416595458984E-3</c:v>
                </c:pt>
                <c:pt idx="47234">
                  <c:v>1.007080078125E-3</c:v>
                </c:pt>
                <c:pt idx="47235">
                  <c:v>1.0080337524414063E-3</c:v>
                </c:pt>
                <c:pt idx="47236">
                  <c:v>1.007080078125E-3</c:v>
                </c:pt>
                <c:pt idx="47237">
                  <c:v>1.0068416595458984E-3</c:v>
                </c:pt>
                <c:pt idx="47238">
                  <c:v>1.007080078125E-3</c:v>
                </c:pt>
                <c:pt idx="47239">
                  <c:v>1.007080078125E-3</c:v>
                </c:pt>
                <c:pt idx="47240">
                  <c:v>1.0068416595458984E-3</c:v>
                </c:pt>
                <c:pt idx="47241">
                  <c:v>1.007080078125E-3</c:v>
                </c:pt>
                <c:pt idx="47242">
                  <c:v>1.007080078125E-3</c:v>
                </c:pt>
                <c:pt idx="47243">
                  <c:v>1.0068416595458984E-3</c:v>
                </c:pt>
                <c:pt idx="47244">
                  <c:v>1.007080078125E-3</c:v>
                </c:pt>
                <c:pt idx="47245">
                  <c:v>1.007080078125E-3</c:v>
                </c:pt>
                <c:pt idx="47246">
                  <c:v>1.0068416595458984E-3</c:v>
                </c:pt>
                <c:pt idx="47247">
                  <c:v>1.0080337524414063E-3</c:v>
                </c:pt>
                <c:pt idx="47248">
                  <c:v>1.007080078125E-3</c:v>
                </c:pt>
                <c:pt idx="47249">
                  <c:v>1.0068416595458984E-3</c:v>
                </c:pt>
                <c:pt idx="47250">
                  <c:v>1.007080078125E-3</c:v>
                </c:pt>
                <c:pt idx="47251">
                  <c:v>1.007080078125E-3</c:v>
                </c:pt>
                <c:pt idx="47252">
                  <c:v>1.0068416595458984E-3</c:v>
                </c:pt>
                <c:pt idx="47253">
                  <c:v>1.007080078125E-3</c:v>
                </c:pt>
                <c:pt idx="47254">
                  <c:v>1.007080078125E-3</c:v>
                </c:pt>
                <c:pt idx="47255">
                  <c:v>1.0068416595458984E-3</c:v>
                </c:pt>
                <c:pt idx="47256">
                  <c:v>1.007080078125E-3</c:v>
                </c:pt>
                <c:pt idx="47257">
                  <c:v>1.007080078125E-3</c:v>
                </c:pt>
                <c:pt idx="47258">
                  <c:v>1.0068416595458984E-3</c:v>
                </c:pt>
                <c:pt idx="47259">
                  <c:v>1.007080078125E-3</c:v>
                </c:pt>
                <c:pt idx="47260">
                  <c:v>1.0080337524414063E-3</c:v>
                </c:pt>
                <c:pt idx="47261">
                  <c:v>1.007080078125E-3</c:v>
                </c:pt>
                <c:pt idx="47262">
                  <c:v>1.0068416595458984E-3</c:v>
                </c:pt>
                <c:pt idx="47263">
                  <c:v>1.007080078125E-3</c:v>
                </c:pt>
                <c:pt idx="47264">
                  <c:v>1.007080078125E-3</c:v>
                </c:pt>
                <c:pt idx="47265">
                  <c:v>1.0068416595458984E-3</c:v>
                </c:pt>
                <c:pt idx="47266">
                  <c:v>1.007080078125E-3</c:v>
                </c:pt>
                <c:pt idx="47267">
                  <c:v>1.007080078125E-3</c:v>
                </c:pt>
                <c:pt idx="47268">
                  <c:v>1.0068416595458984E-3</c:v>
                </c:pt>
                <c:pt idx="47269">
                  <c:v>7.0500373840332031E-3</c:v>
                </c:pt>
                <c:pt idx="47270">
                  <c:v>1.007080078125E-3</c:v>
                </c:pt>
                <c:pt idx="47271">
                  <c:v>1.0068416595458984E-3</c:v>
                </c:pt>
                <c:pt idx="47272">
                  <c:v>1.007080078125E-3</c:v>
                </c:pt>
                <c:pt idx="47273">
                  <c:v>1.007080078125E-3</c:v>
                </c:pt>
                <c:pt idx="47274">
                  <c:v>1.0068416595458984E-3</c:v>
                </c:pt>
                <c:pt idx="47275">
                  <c:v>1.007080078125E-3</c:v>
                </c:pt>
                <c:pt idx="47276">
                  <c:v>1.007080078125E-3</c:v>
                </c:pt>
                <c:pt idx="47277">
                  <c:v>1.0068416595458984E-3</c:v>
                </c:pt>
                <c:pt idx="47278">
                  <c:v>1.007080078125E-3</c:v>
                </c:pt>
                <c:pt idx="47279">
                  <c:v>1.0080337524414063E-3</c:v>
                </c:pt>
                <c:pt idx="47280">
                  <c:v>1.007080078125E-3</c:v>
                </c:pt>
                <c:pt idx="47281">
                  <c:v>1.0068416595458984E-3</c:v>
                </c:pt>
                <c:pt idx="47282">
                  <c:v>1.007080078125E-3</c:v>
                </c:pt>
                <c:pt idx="47283">
                  <c:v>1.007080078125E-3</c:v>
                </c:pt>
                <c:pt idx="47284">
                  <c:v>1.0068416595458984E-3</c:v>
                </c:pt>
                <c:pt idx="47285">
                  <c:v>1.007080078125E-3</c:v>
                </c:pt>
                <c:pt idx="47286">
                  <c:v>1.007080078125E-3</c:v>
                </c:pt>
                <c:pt idx="47287">
                  <c:v>1.0068416595458984E-3</c:v>
                </c:pt>
                <c:pt idx="47288">
                  <c:v>1.007080078125E-3</c:v>
                </c:pt>
                <c:pt idx="47289">
                  <c:v>1.007080078125E-3</c:v>
                </c:pt>
                <c:pt idx="47290">
                  <c:v>1.0068416595458984E-3</c:v>
                </c:pt>
                <c:pt idx="47291">
                  <c:v>1.0080337524414063E-3</c:v>
                </c:pt>
                <c:pt idx="47292">
                  <c:v>1.007080078125E-3</c:v>
                </c:pt>
                <c:pt idx="47293">
                  <c:v>1.0068416595458984E-3</c:v>
                </c:pt>
                <c:pt idx="47294">
                  <c:v>1.007080078125E-3</c:v>
                </c:pt>
                <c:pt idx="47295">
                  <c:v>1.007080078125E-3</c:v>
                </c:pt>
                <c:pt idx="47296">
                  <c:v>1.0068416595458984E-3</c:v>
                </c:pt>
                <c:pt idx="47297">
                  <c:v>1.007080078125E-3</c:v>
                </c:pt>
                <c:pt idx="47298">
                  <c:v>1.007080078125E-3</c:v>
                </c:pt>
                <c:pt idx="47299">
                  <c:v>1.0068416595458984E-3</c:v>
                </c:pt>
                <c:pt idx="47300">
                  <c:v>1.007080078125E-3</c:v>
                </c:pt>
                <c:pt idx="47301">
                  <c:v>1.007080078125E-3</c:v>
                </c:pt>
                <c:pt idx="47302">
                  <c:v>1.0068416595458984E-3</c:v>
                </c:pt>
                <c:pt idx="47303">
                  <c:v>1.007080078125E-3</c:v>
                </c:pt>
                <c:pt idx="47304">
                  <c:v>1.0080337524414063E-3</c:v>
                </c:pt>
                <c:pt idx="47305">
                  <c:v>1.007080078125E-3</c:v>
                </c:pt>
                <c:pt idx="47306">
                  <c:v>1.0068416595458984E-3</c:v>
                </c:pt>
                <c:pt idx="47307">
                  <c:v>1.007080078125E-3</c:v>
                </c:pt>
                <c:pt idx="47308">
                  <c:v>1.007080078125E-3</c:v>
                </c:pt>
                <c:pt idx="47309">
                  <c:v>1.0068416595458984E-3</c:v>
                </c:pt>
                <c:pt idx="47310">
                  <c:v>1.007080078125E-3</c:v>
                </c:pt>
                <c:pt idx="47311">
                  <c:v>1.007080078125E-3</c:v>
                </c:pt>
                <c:pt idx="47312">
                  <c:v>1.0068416595458984E-3</c:v>
                </c:pt>
                <c:pt idx="47313">
                  <c:v>1.007080078125E-3</c:v>
                </c:pt>
                <c:pt idx="47314">
                  <c:v>1.007080078125E-3</c:v>
                </c:pt>
                <c:pt idx="47315">
                  <c:v>1.0068416595458984E-3</c:v>
                </c:pt>
                <c:pt idx="47316">
                  <c:v>1.0080337524414063E-3</c:v>
                </c:pt>
                <c:pt idx="47317">
                  <c:v>1.007080078125E-3</c:v>
                </c:pt>
                <c:pt idx="47318">
                  <c:v>1.0068416595458984E-3</c:v>
                </c:pt>
                <c:pt idx="47319">
                  <c:v>1.007080078125E-3</c:v>
                </c:pt>
                <c:pt idx="47320">
                  <c:v>1.007080078125E-3</c:v>
                </c:pt>
                <c:pt idx="47321">
                  <c:v>1.0068416595458984E-3</c:v>
                </c:pt>
                <c:pt idx="47322">
                  <c:v>1.007080078125E-3</c:v>
                </c:pt>
                <c:pt idx="47323">
                  <c:v>1.007080078125E-3</c:v>
                </c:pt>
                <c:pt idx="47324">
                  <c:v>1.0068416595458984E-3</c:v>
                </c:pt>
                <c:pt idx="47325">
                  <c:v>1.007080078125E-3</c:v>
                </c:pt>
                <c:pt idx="47326">
                  <c:v>1.007080078125E-3</c:v>
                </c:pt>
                <c:pt idx="47327">
                  <c:v>1.0068416595458984E-3</c:v>
                </c:pt>
                <c:pt idx="47328">
                  <c:v>1.007080078125E-3</c:v>
                </c:pt>
                <c:pt idx="47329">
                  <c:v>1.0080337524414063E-3</c:v>
                </c:pt>
                <c:pt idx="47330">
                  <c:v>1.007080078125E-3</c:v>
                </c:pt>
                <c:pt idx="47331">
                  <c:v>1.0068416595458984E-3</c:v>
                </c:pt>
                <c:pt idx="47332">
                  <c:v>1.007080078125E-3</c:v>
                </c:pt>
                <c:pt idx="47333">
                  <c:v>1.007080078125E-3</c:v>
                </c:pt>
                <c:pt idx="47334">
                  <c:v>1.0068416595458984E-3</c:v>
                </c:pt>
                <c:pt idx="47335">
                  <c:v>1.007080078125E-3</c:v>
                </c:pt>
                <c:pt idx="47336">
                  <c:v>1.007080078125E-3</c:v>
                </c:pt>
                <c:pt idx="47337">
                  <c:v>1.0068416595458984E-3</c:v>
                </c:pt>
                <c:pt idx="47338">
                  <c:v>1.007080078125E-3</c:v>
                </c:pt>
                <c:pt idx="47339">
                  <c:v>1.0068416595458984E-3</c:v>
                </c:pt>
                <c:pt idx="47340">
                  <c:v>1.007080078125E-3</c:v>
                </c:pt>
                <c:pt idx="47341">
                  <c:v>1.0080337524414063E-3</c:v>
                </c:pt>
                <c:pt idx="47342">
                  <c:v>1.007080078125E-3</c:v>
                </c:pt>
                <c:pt idx="47343">
                  <c:v>1.0068416595458984E-3</c:v>
                </c:pt>
                <c:pt idx="47344">
                  <c:v>1.007080078125E-3</c:v>
                </c:pt>
                <c:pt idx="47345">
                  <c:v>1.007080078125E-3</c:v>
                </c:pt>
                <c:pt idx="47346">
                  <c:v>1.0068416595458984E-3</c:v>
                </c:pt>
                <c:pt idx="47347">
                  <c:v>1.007080078125E-3</c:v>
                </c:pt>
                <c:pt idx="47348">
                  <c:v>1.007080078125E-3</c:v>
                </c:pt>
                <c:pt idx="47349">
                  <c:v>1.0068416595458984E-3</c:v>
                </c:pt>
                <c:pt idx="47350">
                  <c:v>1.007080078125E-3</c:v>
                </c:pt>
                <c:pt idx="47351">
                  <c:v>1.007080078125E-3</c:v>
                </c:pt>
                <c:pt idx="47352">
                  <c:v>1.0068416595458984E-3</c:v>
                </c:pt>
                <c:pt idx="47353">
                  <c:v>1.007080078125E-3</c:v>
                </c:pt>
                <c:pt idx="47354">
                  <c:v>1.0080337524414063E-3</c:v>
                </c:pt>
                <c:pt idx="47355">
                  <c:v>1.007080078125E-3</c:v>
                </c:pt>
                <c:pt idx="47356">
                  <c:v>1.0068416595458984E-3</c:v>
                </c:pt>
                <c:pt idx="47357">
                  <c:v>1.007080078125E-3</c:v>
                </c:pt>
                <c:pt idx="47358">
                  <c:v>1.007080078125E-3</c:v>
                </c:pt>
                <c:pt idx="47359">
                  <c:v>1.0068416595458984E-3</c:v>
                </c:pt>
                <c:pt idx="47360">
                  <c:v>1.007080078125E-3</c:v>
                </c:pt>
                <c:pt idx="47361">
                  <c:v>1.0068416595458984E-3</c:v>
                </c:pt>
                <c:pt idx="47362">
                  <c:v>1.007080078125E-3</c:v>
                </c:pt>
                <c:pt idx="47363">
                  <c:v>1.007080078125E-3</c:v>
                </c:pt>
                <c:pt idx="47364">
                  <c:v>1.0068416595458984E-3</c:v>
                </c:pt>
                <c:pt idx="47365">
                  <c:v>1.007080078125E-3</c:v>
                </c:pt>
                <c:pt idx="47366">
                  <c:v>1.0080337524414063E-3</c:v>
                </c:pt>
                <c:pt idx="47367">
                  <c:v>1.007080078125E-3</c:v>
                </c:pt>
                <c:pt idx="47368">
                  <c:v>1.0068416595458984E-3</c:v>
                </c:pt>
                <c:pt idx="47369">
                  <c:v>1.007080078125E-3</c:v>
                </c:pt>
                <c:pt idx="47370">
                  <c:v>1.007080078125E-3</c:v>
                </c:pt>
                <c:pt idx="47371">
                  <c:v>1.0068416595458984E-3</c:v>
                </c:pt>
                <c:pt idx="47372">
                  <c:v>1.007080078125E-3</c:v>
                </c:pt>
                <c:pt idx="47373">
                  <c:v>1.007080078125E-3</c:v>
                </c:pt>
                <c:pt idx="47374">
                  <c:v>1.0068416595458984E-3</c:v>
                </c:pt>
                <c:pt idx="47375">
                  <c:v>1.007080078125E-3</c:v>
                </c:pt>
                <c:pt idx="47376">
                  <c:v>1.007080078125E-3</c:v>
                </c:pt>
                <c:pt idx="47377">
                  <c:v>1.0068416595458984E-3</c:v>
                </c:pt>
                <c:pt idx="47378">
                  <c:v>1.007080078125E-3</c:v>
                </c:pt>
                <c:pt idx="47379">
                  <c:v>1.0080337524414063E-3</c:v>
                </c:pt>
                <c:pt idx="47380">
                  <c:v>1.007080078125E-3</c:v>
                </c:pt>
                <c:pt idx="47381">
                  <c:v>1.0068416595458984E-3</c:v>
                </c:pt>
                <c:pt idx="47382">
                  <c:v>1.007080078125E-3</c:v>
                </c:pt>
                <c:pt idx="47383">
                  <c:v>1.0068416595458984E-3</c:v>
                </c:pt>
                <c:pt idx="47384">
                  <c:v>1.007080078125E-3</c:v>
                </c:pt>
                <c:pt idx="47385">
                  <c:v>1.007080078125E-3</c:v>
                </c:pt>
                <c:pt idx="47386">
                  <c:v>1.0068416595458984E-3</c:v>
                </c:pt>
                <c:pt idx="47387">
                  <c:v>1.007080078125E-3</c:v>
                </c:pt>
                <c:pt idx="47388">
                  <c:v>1.007080078125E-3</c:v>
                </c:pt>
                <c:pt idx="47389">
                  <c:v>1.0068416595458984E-3</c:v>
                </c:pt>
                <c:pt idx="47390">
                  <c:v>1.007080078125E-3</c:v>
                </c:pt>
                <c:pt idx="47391">
                  <c:v>1.0080337524414063E-3</c:v>
                </c:pt>
                <c:pt idx="47392">
                  <c:v>1.007080078125E-3</c:v>
                </c:pt>
                <c:pt idx="47393">
                  <c:v>1.0068416595458984E-3</c:v>
                </c:pt>
                <c:pt idx="47394">
                  <c:v>1.007080078125E-3</c:v>
                </c:pt>
                <c:pt idx="47395">
                  <c:v>1.007080078125E-3</c:v>
                </c:pt>
                <c:pt idx="47396">
                  <c:v>1.0068416595458984E-3</c:v>
                </c:pt>
                <c:pt idx="47397">
                  <c:v>1.007080078125E-3</c:v>
                </c:pt>
                <c:pt idx="47398">
                  <c:v>1.007080078125E-3</c:v>
                </c:pt>
                <c:pt idx="47399">
                  <c:v>1.0068416595458984E-3</c:v>
                </c:pt>
                <c:pt idx="47400">
                  <c:v>1.007080078125E-3</c:v>
                </c:pt>
                <c:pt idx="47401">
                  <c:v>1.007080078125E-3</c:v>
                </c:pt>
                <c:pt idx="47402">
                  <c:v>1.0068416595458984E-3</c:v>
                </c:pt>
                <c:pt idx="47403">
                  <c:v>1.007080078125E-3</c:v>
                </c:pt>
                <c:pt idx="47404">
                  <c:v>1.0080337524414063E-3</c:v>
                </c:pt>
                <c:pt idx="47405">
                  <c:v>1.0068416595458984E-3</c:v>
                </c:pt>
                <c:pt idx="47406">
                  <c:v>1.007080078125E-3</c:v>
                </c:pt>
                <c:pt idx="47407">
                  <c:v>1.007080078125E-3</c:v>
                </c:pt>
                <c:pt idx="47408">
                  <c:v>1.0068416595458984E-3</c:v>
                </c:pt>
                <c:pt idx="47409">
                  <c:v>1.007080078125E-3</c:v>
                </c:pt>
                <c:pt idx="47410">
                  <c:v>1.007080078125E-3</c:v>
                </c:pt>
                <c:pt idx="47411">
                  <c:v>1.0068416595458984E-3</c:v>
                </c:pt>
                <c:pt idx="47412">
                  <c:v>1.007080078125E-3</c:v>
                </c:pt>
                <c:pt idx="47413">
                  <c:v>1.007080078125E-3</c:v>
                </c:pt>
                <c:pt idx="47414">
                  <c:v>1.0068416595458984E-3</c:v>
                </c:pt>
                <c:pt idx="47415">
                  <c:v>1.007080078125E-3</c:v>
                </c:pt>
                <c:pt idx="47416">
                  <c:v>1.0080337524414063E-3</c:v>
                </c:pt>
                <c:pt idx="47417">
                  <c:v>1.007080078125E-3</c:v>
                </c:pt>
                <c:pt idx="47418">
                  <c:v>1.0068416595458984E-3</c:v>
                </c:pt>
                <c:pt idx="47419">
                  <c:v>1.007080078125E-3</c:v>
                </c:pt>
                <c:pt idx="47420">
                  <c:v>1.007080078125E-3</c:v>
                </c:pt>
                <c:pt idx="47421">
                  <c:v>1.0068416595458984E-3</c:v>
                </c:pt>
                <c:pt idx="47422">
                  <c:v>1.007080078125E-3</c:v>
                </c:pt>
                <c:pt idx="47423">
                  <c:v>1.007080078125E-3</c:v>
                </c:pt>
                <c:pt idx="47424">
                  <c:v>1.0068416595458984E-3</c:v>
                </c:pt>
                <c:pt idx="47425">
                  <c:v>1.007080078125E-3</c:v>
                </c:pt>
                <c:pt idx="47426">
                  <c:v>1.007080078125E-3</c:v>
                </c:pt>
                <c:pt idx="47427">
                  <c:v>1.0068416595458984E-3</c:v>
                </c:pt>
                <c:pt idx="47428">
                  <c:v>1.007080078125E-3</c:v>
                </c:pt>
                <c:pt idx="47429">
                  <c:v>1.0080337524414063E-3</c:v>
                </c:pt>
                <c:pt idx="47430">
                  <c:v>1.0068416595458984E-3</c:v>
                </c:pt>
                <c:pt idx="47431">
                  <c:v>1.007080078125E-3</c:v>
                </c:pt>
                <c:pt idx="47432">
                  <c:v>1.007080078125E-3</c:v>
                </c:pt>
                <c:pt idx="47433">
                  <c:v>1.0068416595458984E-3</c:v>
                </c:pt>
                <c:pt idx="47434">
                  <c:v>1.007080078125E-3</c:v>
                </c:pt>
                <c:pt idx="47435">
                  <c:v>1.007080078125E-3</c:v>
                </c:pt>
                <c:pt idx="47436">
                  <c:v>1.0068416595458984E-3</c:v>
                </c:pt>
                <c:pt idx="47437">
                  <c:v>1.007080078125E-3</c:v>
                </c:pt>
                <c:pt idx="47438">
                  <c:v>1.007080078125E-3</c:v>
                </c:pt>
                <c:pt idx="47439">
                  <c:v>1.0068416595458984E-3</c:v>
                </c:pt>
                <c:pt idx="47440">
                  <c:v>1.007080078125E-3</c:v>
                </c:pt>
                <c:pt idx="47441">
                  <c:v>1.0080337524414063E-3</c:v>
                </c:pt>
                <c:pt idx="47442">
                  <c:v>1.007080078125E-3</c:v>
                </c:pt>
                <c:pt idx="47443">
                  <c:v>1.0068416595458984E-3</c:v>
                </c:pt>
                <c:pt idx="47444">
                  <c:v>1.007080078125E-3</c:v>
                </c:pt>
                <c:pt idx="47445">
                  <c:v>1.007080078125E-3</c:v>
                </c:pt>
                <c:pt idx="47446">
                  <c:v>1.0068416595458984E-3</c:v>
                </c:pt>
                <c:pt idx="47447">
                  <c:v>1.007080078125E-3</c:v>
                </c:pt>
                <c:pt idx="47448">
                  <c:v>1.007080078125E-3</c:v>
                </c:pt>
                <c:pt idx="47449">
                  <c:v>1.0068416595458984E-3</c:v>
                </c:pt>
                <c:pt idx="47450">
                  <c:v>1.007080078125E-3</c:v>
                </c:pt>
                <c:pt idx="47451">
                  <c:v>1.007080078125E-3</c:v>
                </c:pt>
                <c:pt idx="47452">
                  <c:v>1.0068416595458984E-3</c:v>
                </c:pt>
                <c:pt idx="47453">
                  <c:v>1.007080078125E-3</c:v>
                </c:pt>
                <c:pt idx="47454">
                  <c:v>1.0080337524414063E-3</c:v>
                </c:pt>
                <c:pt idx="47455">
                  <c:v>1.0068416595458984E-3</c:v>
                </c:pt>
                <c:pt idx="47456">
                  <c:v>1.007080078125E-3</c:v>
                </c:pt>
                <c:pt idx="47457">
                  <c:v>1.007080078125E-3</c:v>
                </c:pt>
                <c:pt idx="47458">
                  <c:v>1.0068416595458984E-3</c:v>
                </c:pt>
                <c:pt idx="47459">
                  <c:v>1.007080078125E-3</c:v>
                </c:pt>
                <c:pt idx="47460">
                  <c:v>1.007080078125E-3</c:v>
                </c:pt>
                <c:pt idx="47461">
                  <c:v>1.0068416595458984E-3</c:v>
                </c:pt>
                <c:pt idx="47462">
                  <c:v>1.007080078125E-3</c:v>
                </c:pt>
                <c:pt idx="47463">
                  <c:v>1.007080078125E-3</c:v>
                </c:pt>
                <c:pt idx="47464">
                  <c:v>1.0068416595458984E-3</c:v>
                </c:pt>
                <c:pt idx="47465">
                  <c:v>1.007080078125E-3</c:v>
                </c:pt>
                <c:pt idx="47466">
                  <c:v>1.0080337524414063E-3</c:v>
                </c:pt>
                <c:pt idx="47467">
                  <c:v>1.007080078125E-3</c:v>
                </c:pt>
                <c:pt idx="47468">
                  <c:v>1.0068416595458984E-3</c:v>
                </c:pt>
                <c:pt idx="47469">
                  <c:v>1.007080078125E-3</c:v>
                </c:pt>
                <c:pt idx="47470">
                  <c:v>1.007080078125E-3</c:v>
                </c:pt>
                <c:pt idx="47471">
                  <c:v>1.0068416595458984E-3</c:v>
                </c:pt>
                <c:pt idx="47472">
                  <c:v>1.007080078125E-3</c:v>
                </c:pt>
                <c:pt idx="47473">
                  <c:v>1.007080078125E-3</c:v>
                </c:pt>
                <c:pt idx="47474">
                  <c:v>1.0068416595458984E-3</c:v>
                </c:pt>
                <c:pt idx="47475">
                  <c:v>1.007080078125E-3</c:v>
                </c:pt>
                <c:pt idx="47476">
                  <c:v>1.007080078125E-3</c:v>
                </c:pt>
                <c:pt idx="47477">
                  <c:v>1.0068416595458984E-3</c:v>
                </c:pt>
                <c:pt idx="47478">
                  <c:v>1.007080078125E-3</c:v>
                </c:pt>
                <c:pt idx="47479">
                  <c:v>1.0080337524414063E-3</c:v>
                </c:pt>
                <c:pt idx="47480">
                  <c:v>1.0068416595458984E-3</c:v>
                </c:pt>
                <c:pt idx="47481">
                  <c:v>1.007080078125E-3</c:v>
                </c:pt>
                <c:pt idx="47482">
                  <c:v>1.007080078125E-3</c:v>
                </c:pt>
                <c:pt idx="47483">
                  <c:v>1.0068416595458984E-3</c:v>
                </c:pt>
                <c:pt idx="47484">
                  <c:v>1.007080078125E-3</c:v>
                </c:pt>
                <c:pt idx="47485">
                  <c:v>1.007080078125E-3</c:v>
                </c:pt>
                <c:pt idx="47486">
                  <c:v>1.0068416595458984E-3</c:v>
                </c:pt>
                <c:pt idx="47487">
                  <c:v>1.007080078125E-3</c:v>
                </c:pt>
                <c:pt idx="47488">
                  <c:v>1.007080078125E-3</c:v>
                </c:pt>
                <c:pt idx="47489">
                  <c:v>1.0068416595458984E-3</c:v>
                </c:pt>
                <c:pt idx="47490">
                  <c:v>1.007080078125E-3</c:v>
                </c:pt>
                <c:pt idx="47491">
                  <c:v>1.0080337524414063E-3</c:v>
                </c:pt>
                <c:pt idx="47492">
                  <c:v>1.007080078125E-3</c:v>
                </c:pt>
                <c:pt idx="47493">
                  <c:v>1.0068416595458984E-3</c:v>
                </c:pt>
                <c:pt idx="47494">
                  <c:v>1.007080078125E-3</c:v>
                </c:pt>
                <c:pt idx="47495">
                  <c:v>1.007080078125E-3</c:v>
                </c:pt>
                <c:pt idx="47496">
                  <c:v>1.0068416595458984E-3</c:v>
                </c:pt>
                <c:pt idx="47497">
                  <c:v>1.007080078125E-3</c:v>
                </c:pt>
                <c:pt idx="47498">
                  <c:v>1.007080078125E-3</c:v>
                </c:pt>
                <c:pt idx="47499">
                  <c:v>1.0068416595458984E-3</c:v>
                </c:pt>
                <c:pt idx="47500">
                  <c:v>1.007080078125E-3</c:v>
                </c:pt>
                <c:pt idx="47501">
                  <c:v>1.007080078125E-3</c:v>
                </c:pt>
                <c:pt idx="47502">
                  <c:v>1.0068416595458984E-3</c:v>
                </c:pt>
                <c:pt idx="47503">
                  <c:v>1.007080078125E-3</c:v>
                </c:pt>
                <c:pt idx="47504">
                  <c:v>1.0080337524414063E-3</c:v>
                </c:pt>
                <c:pt idx="47505">
                  <c:v>1.0068416595458984E-3</c:v>
                </c:pt>
                <c:pt idx="47506">
                  <c:v>1.007080078125E-3</c:v>
                </c:pt>
                <c:pt idx="47507">
                  <c:v>1.007080078125E-3</c:v>
                </c:pt>
                <c:pt idx="47508">
                  <c:v>1.0068416595458984E-3</c:v>
                </c:pt>
                <c:pt idx="47509">
                  <c:v>1.007080078125E-3</c:v>
                </c:pt>
                <c:pt idx="47510">
                  <c:v>1.007080078125E-3</c:v>
                </c:pt>
                <c:pt idx="47511">
                  <c:v>1.0068416595458984E-3</c:v>
                </c:pt>
                <c:pt idx="47512">
                  <c:v>1.007080078125E-3</c:v>
                </c:pt>
                <c:pt idx="47513">
                  <c:v>1.007080078125E-3</c:v>
                </c:pt>
                <c:pt idx="47514">
                  <c:v>1.0068416595458984E-3</c:v>
                </c:pt>
                <c:pt idx="47515">
                  <c:v>1.007080078125E-3</c:v>
                </c:pt>
                <c:pt idx="47516">
                  <c:v>1.0080337524414063E-3</c:v>
                </c:pt>
                <c:pt idx="47517">
                  <c:v>1.007080078125E-3</c:v>
                </c:pt>
                <c:pt idx="47518">
                  <c:v>1.0068416595458984E-3</c:v>
                </c:pt>
                <c:pt idx="47519">
                  <c:v>1.007080078125E-3</c:v>
                </c:pt>
                <c:pt idx="47520">
                  <c:v>1.007080078125E-3</c:v>
                </c:pt>
                <c:pt idx="47521">
                  <c:v>1.0068416595458984E-3</c:v>
                </c:pt>
                <c:pt idx="47522">
                  <c:v>1.007080078125E-3</c:v>
                </c:pt>
                <c:pt idx="47523">
                  <c:v>1.007080078125E-3</c:v>
                </c:pt>
                <c:pt idx="47524">
                  <c:v>1.0068416595458984E-3</c:v>
                </c:pt>
                <c:pt idx="47525">
                  <c:v>1.007080078125E-3</c:v>
                </c:pt>
                <c:pt idx="47526">
                  <c:v>1.007080078125E-3</c:v>
                </c:pt>
                <c:pt idx="47527">
                  <c:v>1.0068416595458984E-3</c:v>
                </c:pt>
                <c:pt idx="47528">
                  <c:v>1.007080078125E-3</c:v>
                </c:pt>
                <c:pt idx="47529">
                  <c:v>1.0080337524414063E-3</c:v>
                </c:pt>
                <c:pt idx="47530">
                  <c:v>1.0068416595458984E-3</c:v>
                </c:pt>
                <c:pt idx="47531">
                  <c:v>1.007080078125E-3</c:v>
                </c:pt>
                <c:pt idx="47532">
                  <c:v>1.007080078125E-3</c:v>
                </c:pt>
                <c:pt idx="47533">
                  <c:v>1.0068416595458984E-3</c:v>
                </c:pt>
                <c:pt idx="47534">
                  <c:v>1.007080078125E-3</c:v>
                </c:pt>
                <c:pt idx="47535">
                  <c:v>1.007080078125E-3</c:v>
                </c:pt>
                <c:pt idx="47536">
                  <c:v>1.0068416595458984E-3</c:v>
                </c:pt>
                <c:pt idx="47537">
                  <c:v>1.007080078125E-3</c:v>
                </c:pt>
                <c:pt idx="47538">
                  <c:v>1.007080078125E-3</c:v>
                </c:pt>
                <c:pt idx="47539">
                  <c:v>1.0068416595458984E-3</c:v>
                </c:pt>
                <c:pt idx="47540">
                  <c:v>1.007080078125E-3</c:v>
                </c:pt>
                <c:pt idx="47541">
                  <c:v>1.0080337524414063E-3</c:v>
                </c:pt>
                <c:pt idx="47542">
                  <c:v>1.007080078125E-3</c:v>
                </c:pt>
                <c:pt idx="47543">
                  <c:v>1.0068416595458984E-3</c:v>
                </c:pt>
                <c:pt idx="47544">
                  <c:v>1.007080078125E-3</c:v>
                </c:pt>
                <c:pt idx="47545">
                  <c:v>1.007080078125E-3</c:v>
                </c:pt>
                <c:pt idx="47546">
                  <c:v>1.0068416595458984E-3</c:v>
                </c:pt>
                <c:pt idx="47547">
                  <c:v>1.007080078125E-3</c:v>
                </c:pt>
                <c:pt idx="47548">
                  <c:v>1.007080078125E-3</c:v>
                </c:pt>
                <c:pt idx="47549">
                  <c:v>1.0068416595458984E-3</c:v>
                </c:pt>
                <c:pt idx="47550">
                  <c:v>1.007080078125E-3</c:v>
                </c:pt>
                <c:pt idx="47551">
                  <c:v>1.007080078125E-3</c:v>
                </c:pt>
                <c:pt idx="47552">
                  <c:v>1.0068416595458984E-3</c:v>
                </c:pt>
                <c:pt idx="47553">
                  <c:v>1.007080078125E-3</c:v>
                </c:pt>
                <c:pt idx="47554">
                  <c:v>1.0080337524414063E-3</c:v>
                </c:pt>
                <c:pt idx="47555">
                  <c:v>1.0068416595458984E-3</c:v>
                </c:pt>
                <c:pt idx="47556">
                  <c:v>1.007080078125E-3</c:v>
                </c:pt>
                <c:pt idx="47557">
                  <c:v>1.007080078125E-3</c:v>
                </c:pt>
                <c:pt idx="47558">
                  <c:v>1.0068416595458984E-3</c:v>
                </c:pt>
                <c:pt idx="47559">
                  <c:v>1.007080078125E-3</c:v>
                </c:pt>
                <c:pt idx="47560">
                  <c:v>1.007080078125E-3</c:v>
                </c:pt>
                <c:pt idx="47561">
                  <c:v>1.0068416595458984E-3</c:v>
                </c:pt>
                <c:pt idx="47562">
                  <c:v>1.007080078125E-3</c:v>
                </c:pt>
                <c:pt idx="47563">
                  <c:v>1.007080078125E-3</c:v>
                </c:pt>
                <c:pt idx="47564">
                  <c:v>1.0068416595458984E-3</c:v>
                </c:pt>
                <c:pt idx="47565">
                  <c:v>1.007080078125E-3</c:v>
                </c:pt>
                <c:pt idx="47566">
                  <c:v>1.0080337524414063E-3</c:v>
                </c:pt>
                <c:pt idx="47567">
                  <c:v>1.007080078125E-3</c:v>
                </c:pt>
                <c:pt idx="47568">
                  <c:v>1.0068416595458984E-3</c:v>
                </c:pt>
                <c:pt idx="47569">
                  <c:v>1.007080078125E-3</c:v>
                </c:pt>
                <c:pt idx="47570">
                  <c:v>1.007080078125E-3</c:v>
                </c:pt>
                <c:pt idx="47571">
                  <c:v>1.0068416595458984E-3</c:v>
                </c:pt>
                <c:pt idx="47572">
                  <c:v>1.007080078125E-3</c:v>
                </c:pt>
                <c:pt idx="47573">
                  <c:v>1.007080078125E-3</c:v>
                </c:pt>
                <c:pt idx="47574">
                  <c:v>1.0068416595458984E-3</c:v>
                </c:pt>
                <c:pt idx="47575">
                  <c:v>1.007080078125E-3</c:v>
                </c:pt>
                <c:pt idx="47576">
                  <c:v>1.007080078125E-3</c:v>
                </c:pt>
                <c:pt idx="47577">
                  <c:v>1.0068416595458984E-3</c:v>
                </c:pt>
                <c:pt idx="47578">
                  <c:v>1.007080078125E-3</c:v>
                </c:pt>
                <c:pt idx="47579">
                  <c:v>1.0080337524414063E-3</c:v>
                </c:pt>
                <c:pt idx="47580">
                  <c:v>1.0068416595458984E-3</c:v>
                </c:pt>
                <c:pt idx="47581">
                  <c:v>1.007080078125E-3</c:v>
                </c:pt>
                <c:pt idx="47582">
                  <c:v>1.007080078125E-3</c:v>
                </c:pt>
                <c:pt idx="47583">
                  <c:v>1.0068416595458984E-3</c:v>
                </c:pt>
                <c:pt idx="47584">
                  <c:v>1.007080078125E-3</c:v>
                </c:pt>
                <c:pt idx="47585">
                  <c:v>1.007080078125E-3</c:v>
                </c:pt>
                <c:pt idx="47586">
                  <c:v>1.0068416595458984E-3</c:v>
                </c:pt>
                <c:pt idx="47587">
                  <c:v>1.007080078125E-3</c:v>
                </c:pt>
                <c:pt idx="47588">
                  <c:v>1.007080078125E-3</c:v>
                </c:pt>
                <c:pt idx="47589">
                  <c:v>1.0068416595458984E-3</c:v>
                </c:pt>
                <c:pt idx="47590">
                  <c:v>1.007080078125E-3</c:v>
                </c:pt>
                <c:pt idx="47591">
                  <c:v>1.0080337524414063E-3</c:v>
                </c:pt>
                <c:pt idx="47592">
                  <c:v>1.007080078125E-3</c:v>
                </c:pt>
                <c:pt idx="47593">
                  <c:v>1.0068416595458984E-3</c:v>
                </c:pt>
                <c:pt idx="47594">
                  <c:v>1.007080078125E-3</c:v>
                </c:pt>
                <c:pt idx="47595">
                  <c:v>1.007080078125E-3</c:v>
                </c:pt>
                <c:pt idx="47596">
                  <c:v>1.0068416595458984E-3</c:v>
                </c:pt>
                <c:pt idx="47597">
                  <c:v>1.007080078125E-3</c:v>
                </c:pt>
                <c:pt idx="47598">
                  <c:v>1.007080078125E-3</c:v>
                </c:pt>
                <c:pt idx="47599">
                  <c:v>1.0068416595458984E-3</c:v>
                </c:pt>
                <c:pt idx="47600">
                  <c:v>1.007080078125E-3</c:v>
                </c:pt>
                <c:pt idx="47601">
                  <c:v>1.007080078125E-3</c:v>
                </c:pt>
                <c:pt idx="47602">
                  <c:v>1.0068416595458984E-3</c:v>
                </c:pt>
                <c:pt idx="47603">
                  <c:v>1.007080078125E-3</c:v>
                </c:pt>
                <c:pt idx="47604">
                  <c:v>1.0080337524414063E-3</c:v>
                </c:pt>
                <c:pt idx="47605">
                  <c:v>1.0068416595458984E-3</c:v>
                </c:pt>
                <c:pt idx="47606">
                  <c:v>1.007080078125E-3</c:v>
                </c:pt>
                <c:pt idx="47607">
                  <c:v>1.007080078125E-3</c:v>
                </c:pt>
                <c:pt idx="47608">
                  <c:v>1.0068416595458984E-3</c:v>
                </c:pt>
                <c:pt idx="47609">
                  <c:v>1.007080078125E-3</c:v>
                </c:pt>
                <c:pt idx="47610">
                  <c:v>1.007080078125E-3</c:v>
                </c:pt>
                <c:pt idx="47611">
                  <c:v>1.0068416595458984E-3</c:v>
                </c:pt>
                <c:pt idx="47612">
                  <c:v>1.007080078125E-3</c:v>
                </c:pt>
                <c:pt idx="47613">
                  <c:v>6.0429573059082031E-3</c:v>
                </c:pt>
                <c:pt idx="47614">
                  <c:v>1.007080078125E-3</c:v>
                </c:pt>
                <c:pt idx="47615">
                  <c:v>1.007080078125E-3</c:v>
                </c:pt>
                <c:pt idx="47616">
                  <c:v>1.0068416595458984E-3</c:v>
                </c:pt>
                <c:pt idx="47617">
                  <c:v>1.007080078125E-3</c:v>
                </c:pt>
                <c:pt idx="47618">
                  <c:v>1.007080078125E-3</c:v>
                </c:pt>
                <c:pt idx="47619">
                  <c:v>1.0068416595458984E-3</c:v>
                </c:pt>
                <c:pt idx="47620">
                  <c:v>1.007080078125E-3</c:v>
                </c:pt>
                <c:pt idx="47621">
                  <c:v>1.007080078125E-3</c:v>
                </c:pt>
                <c:pt idx="47622">
                  <c:v>1.0068416595458984E-3</c:v>
                </c:pt>
                <c:pt idx="47623">
                  <c:v>1.0080337524414063E-3</c:v>
                </c:pt>
                <c:pt idx="47624">
                  <c:v>1.007080078125E-3</c:v>
                </c:pt>
                <c:pt idx="47625">
                  <c:v>1.0068416595458984E-3</c:v>
                </c:pt>
                <c:pt idx="47626">
                  <c:v>1.007080078125E-3</c:v>
                </c:pt>
                <c:pt idx="47627">
                  <c:v>1.007080078125E-3</c:v>
                </c:pt>
                <c:pt idx="47628">
                  <c:v>1.0068416595458984E-3</c:v>
                </c:pt>
                <c:pt idx="47629">
                  <c:v>1.007080078125E-3</c:v>
                </c:pt>
                <c:pt idx="47630">
                  <c:v>1.007080078125E-3</c:v>
                </c:pt>
                <c:pt idx="47631">
                  <c:v>1.0068416595458984E-3</c:v>
                </c:pt>
                <c:pt idx="47632">
                  <c:v>1.007080078125E-3</c:v>
                </c:pt>
                <c:pt idx="47633">
                  <c:v>1.007080078125E-3</c:v>
                </c:pt>
                <c:pt idx="47634">
                  <c:v>1.0068416595458984E-3</c:v>
                </c:pt>
                <c:pt idx="47635">
                  <c:v>1.007080078125E-3</c:v>
                </c:pt>
                <c:pt idx="47636">
                  <c:v>1.0080337524414063E-3</c:v>
                </c:pt>
                <c:pt idx="47637">
                  <c:v>1.007080078125E-3</c:v>
                </c:pt>
                <c:pt idx="47638">
                  <c:v>1.0068416595458984E-3</c:v>
                </c:pt>
                <c:pt idx="47639">
                  <c:v>1.007080078125E-3</c:v>
                </c:pt>
                <c:pt idx="47640">
                  <c:v>1.007080078125E-3</c:v>
                </c:pt>
                <c:pt idx="47641">
                  <c:v>1.0068416595458984E-3</c:v>
                </c:pt>
                <c:pt idx="47642">
                  <c:v>1.007080078125E-3</c:v>
                </c:pt>
                <c:pt idx="47643">
                  <c:v>1.007080078125E-3</c:v>
                </c:pt>
                <c:pt idx="47644">
                  <c:v>1.0068416595458984E-3</c:v>
                </c:pt>
                <c:pt idx="47645">
                  <c:v>1.007080078125E-3</c:v>
                </c:pt>
                <c:pt idx="47646">
                  <c:v>1.007080078125E-3</c:v>
                </c:pt>
                <c:pt idx="47647">
                  <c:v>1.0068416595458984E-3</c:v>
                </c:pt>
                <c:pt idx="47648">
                  <c:v>1.0080337524414063E-3</c:v>
                </c:pt>
                <c:pt idx="47649">
                  <c:v>1.007080078125E-3</c:v>
                </c:pt>
                <c:pt idx="47650">
                  <c:v>1.0068416595458984E-3</c:v>
                </c:pt>
                <c:pt idx="47651">
                  <c:v>1.007080078125E-3</c:v>
                </c:pt>
                <c:pt idx="47652">
                  <c:v>1.007080078125E-3</c:v>
                </c:pt>
                <c:pt idx="47653">
                  <c:v>1.0068416595458984E-3</c:v>
                </c:pt>
                <c:pt idx="47654">
                  <c:v>1.007080078125E-3</c:v>
                </c:pt>
                <c:pt idx="47655">
                  <c:v>1.007080078125E-3</c:v>
                </c:pt>
                <c:pt idx="47656">
                  <c:v>1.0068416595458984E-3</c:v>
                </c:pt>
                <c:pt idx="47657">
                  <c:v>1.007080078125E-3</c:v>
                </c:pt>
                <c:pt idx="47658">
                  <c:v>1.007080078125E-3</c:v>
                </c:pt>
                <c:pt idx="47659">
                  <c:v>1.0068416595458984E-3</c:v>
                </c:pt>
                <c:pt idx="47660">
                  <c:v>1.007080078125E-3</c:v>
                </c:pt>
                <c:pt idx="47661">
                  <c:v>1.0080337524414063E-3</c:v>
                </c:pt>
                <c:pt idx="47662">
                  <c:v>1.007080078125E-3</c:v>
                </c:pt>
                <c:pt idx="47663">
                  <c:v>1.0068416595458984E-3</c:v>
                </c:pt>
                <c:pt idx="47664">
                  <c:v>1.007080078125E-3</c:v>
                </c:pt>
                <c:pt idx="47665">
                  <c:v>1.007080078125E-3</c:v>
                </c:pt>
                <c:pt idx="47666">
                  <c:v>1.0068416595458984E-3</c:v>
                </c:pt>
                <c:pt idx="47667">
                  <c:v>1.007080078125E-3</c:v>
                </c:pt>
                <c:pt idx="47668">
                  <c:v>1.007080078125E-3</c:v>
                </c:pt>
                <c:pt idx="47669">
                  <c:v>1.0068416595458984E-3</c:v>
                </c:pt>
                <c:pt idx="47670">
                  <c:v>1.007080078125E-3</c:v>
                </c:pt>
                <c:pt idx="47671">
                  <c:v>1.007080078125E-3</c:v>
                </c:pt>
                <c:pt idx="47672">
                  <c:v>1.0068416595458984E-3</c:v>
                </c:pt>
                <c:pt idx="47673">
                  <c:v>1.0080337524414063E-3</c:v>
                </c:pt>
                <c:pt idx="47674">
                  <c:v>1.007080078125E-3</c:v>
                </c:pt>
                <c:pt idx="47675">
                  <c:v>1.0068416595458984E-3</c:v>
                </c:pt>
                <c:pt idx="47676">
                  <c:v>1.007080078125E-3</c:v>
                </c:pt>
                <c:pt idx="47677">
                  <c:v>1.007080078125E-3</c:v>
                </c:pt>
                <c:pt idx="47678">
                  <c:v>1.0068416595458984E-3</c:v>
                </c:pt>
                <c:pt idx="47679">
                  <c:v>1.007080078125E-3</c:v>
                </c:pt>
                <c:pt idx="47680">
                  <c:v>1.007080078125E-3</c:v>
                </c:pt>
                <c:pt idx="47681">
                  <c:v>1.0068416595458984E-3</c:v>
                </c:pt>
                <c:pt idx="47682">
                  <c:v>1.007080078125E-3</c:v>
                </c:pt>
                <c:pt idx="47683">
                  <c:v>1.007080078125E-3</c:v>
                </c:pt>
                <c:pt idx="47684">
                  <c:v>1.0068416595458984E-3</c:v>
                </c:pt>
                <c:pt idx="47685">
                  <c:v>1.007080078125E-3</c:v>
                </c:pt>
                <c:pt idx="47686">
                  <c:v>1.0080337524414063E-3</c:v>
                </c:pt>
                <c:pt idx="47687">
                  <c:v>1.007080078125E-3</c:v>
                </c:pt>
                <c:pt idx="47688">
                  <c:v>1.0068416595458984E-3</c:v>
                </c:pt>
                <c:pt idx="47689">
                  <c:v>1.007080078125E-3</c:v>
                </c:pt>
                <c:pt idx="47690">
                  <c:v>1.007080078125E-3</c:v>
                </c:pt>
                <c:pt idx="47691">
                  <c:v>1.0068416595458984E-3</c:v>
                </c:pt>
                <c:pt idx="47692">
                  <c:v>1.007080078125E-3</c:v>
                </c:pt>
                <c:pt idx="47693">
                  <c:v>1.007080078125E-3</c:v>
                </c:pt>
                <c:pt idx="47694">
                  <c:v>1.0068416595458984E-3</c:v>
                </c:pt>
                <c:pt idx="47695">
                  <c:v>1.007080078125E-3</c:v>
                </c:pt>
                <c:pt idx="47696">
                  <c:v>1.007080078125E-3</c:v>
                </c:pt>
                <c:pt idx="47697">
                  <c:v>1.0068416595458984E-3</c:v>
                </c:pt>
                <c:pt idx="47698">
                  <c:v>1.0080337524414063E-3</c:v>
                </c:pt>
                <c:pt idx="47699">
                  <c:v>1.007080078125E-3</c:v>
                </c:pt>
                <c:pt idx="47700">
                  <c:v>1.0068416595458984E-3</c:v>
                </c:pt>
                <c:pt idx="47701">
                  <c:v>1.007080078125E-3</c:v>
                </c:pt>
                <c:pt idx="47702">
                  <c:v>1.007080078125E-3</c:v>
                </c:pt>
                <c:pt idx="47703">
                  <c:v>1.0068416595458984E-3</c:v>
                </c:pt>
                <c:pt idx="47704">
                  <c:v>1.007080078125E-3</c:v>
                </c:pt>
                <c:pt idx="47705">
                  <c:v>1.007080078125E-3</c:v>
                </c:pt>
                <c:pt idx="47706">
                  <c:v>1.0068416595458984E-3</c:v>
                </c:pt>
                <c:pt idx="47707">
                  <c:v>1.007080078125E-3</c:v>
                </c:pt>
                <c:pt idx="47708">
                  <c:v>1.007080078125E-3</c:v>
                </c:pt>
                <c:pt idx="47709">
                  <c:v>1.0068416595458984E-3</c:v>
                </c:pt>
                <c:pt idx="47710">
                  <c:v>1.007080078125E-3</c:v>
                </c:pt>
                <c:pt idx="47711">
                  <c:v>1.0080337524414063E-3</c:v>
                </c:pt>
                <c:pt idx="47712">
                  <c:v>2.0139217376708984E-3</c:v>
                </c:pt>
                <c:pt idx="47713">
                  <c:v>1.007080078125E-3</c:v>
                </c:pt>
                <c:pt idx="47714">
                  <c:v>1.007080078125E-3</c:v>
                </c:pt>
                <c:pt idx="47715">
                  <c:v>1.0068416595458984E-3</c:v>
                </c:pt>
                <c:pt idx="47716">
                  <c:v>1.007080078125E-3</c:v>
                </c:pt>
                <c:pt idx="47717">
                  <c:v>1.007080078125E-3</c:v>
                </c:pt>
                <c:pt idx="47718">
                  <c:v>1.0068416595458984E-3</c:v>
                </c:pt>
                <c:pt idx="47719">
                  <c:v>1.007080078125E-3</c:v>
                </c:pt>
                <c:pt idx="47720">
                  <c:v>1.007080078125E-3</c:v>
                </c:pt>
                <c:pt idx="47721">
                  <c:v>1.0068416595458984E-3</c:v>
                </c:pt>
                <c:pt idx="47722">
                  <c:v>1.0080337524414063E-3</c:v>
                </c:pt>
                <c:pt idx="47723">
                  <c:v>1.007080078125E-3</c:v>
                </c:pt>
                <c:pt idx="47724">
                  <c:v>1.0068416595458984E-3</c:v>
                </c:pt>
                <c:pt idx="47725">
                  <c:v>1.007080078125E-3</c:v>
                </c:pt>
                <c:pt idx="47726">
                  <c:v>1.007080078125E-3</c:v>
                </c:pt>
                <c:pt idx="47727">
                  <c:v>1.0068416595458984E-3</c:v>
                </c:pt>
                <c:pt idx="47728">
                  <c:v>1.007080078125E-3</c:v>
                </c:pt>
                <c:pt idx="47729">
                  <c:v>1.007080078125E-3</c:v>
                </c:pt>
                <c:pt idx="47730">
                  <c:v>1.0068416595458984E-3</c:v>
                </c:pt>
                <c:pt idx="47731">
                  <c:v>1.007080078125E-3</c:v>
                </c:pt>
                <c:pt idx="47732">
                  <c:v>1.007080078125E-3</c:v>
                </c:pt>
                <c:pt idx="47733">
                  <c:v>1.0068416595458984E-3</c:v>
                </c:pt>
                <c:pt idx="47734">
                  <c:v>1.007080078125E-3</c:v>
                </c:pt>
                <c:pt idx="47735">
                  <c:v>1.0080337524414063E-3</c:v>
                </c:pt>
                <c:pt idx="47736">
                  <c:v>1.007080078125E-3</c:v>
                </c:pt>
                <c:pt idx="47737">
                  <c:v>1.0068416595458984E-3</c:v>
                </c:pt>
                <c:pt idx="47738">
                  <c:v>1.007080078125E-3</c:v>
                </c:pt>
                <c:pt idx="47739">
                  <c:v>1.007080078125E-3</c:v>
                </c:pt>
                <c:pt idx="47740">
                  <c:v>1.0068416595458984E-3</c:v>
                </c:pt>
                <c:pt idx="47741">
                  <c:v>1.007080078125E-3</c:v>
                </c:pt>
                <c:pt idx="47742">
                  <c:v>1.007080078125E-3</c:v>
                </c:pt>
                <c:pt idx="47743">
                  <c:v>1.0068416595458984E-3</c:v>
                </c:pt>
                <c:pt idx="47744">
                  <c:v>1.007080078125E-3</c:v>
                </c:pt>
                <c:pt idx="47745">
                  <c:v>1.007080078125E-3</c:v>
                </c:pt>
                <c:pt idx="47746">
                  <c:v>1.0068416595458984E-3</c:v>
                </c:pt>
                <c:pt idx="47747">
                  <c:v>1.0080337524414063E-3</c:v>
                </c:pt>
                <c:pt idx="47748">
                  <c:v>1.007080078125E-3</c:v>
                </c:pt>
                <c:pt idx="47749">
                  <c:v>1.0068416595458984E-3</c:v>
                </c:pt>
                <c:pt idx="47750">
                  <c:v>1.007080078125E-3</c:v>
                </c:pt>
                <c:pt idx="47751">
                  <c:v>1.007080078125E-3</c:v>
                </c:pt>
                <c:pt idx="47752">
                  <c:v>1.0068416595458984E-3</c:v>
                </c:pt>
                <c:pt idx="47753">
                  <c:v>1.007080078125E-3</c:v>
                </c:pt>
                <c:pt idx="47754">
                  <c:v>1.007080078125E-3</c:v>
                </c:pt>
                <c:pt idx="47755">
                  <c:v>1.0068416595458984E-3</c:v>
                </c:pt>
                <c:pt idx="47756">
                  <c:v>1.007080078125E-3</c:v>
                </c:pt>
                <c:pt idx="47757">
                  <c:v>1.007080078125E-3</c:v>
                </c:pt>
                <c:pt idx="47758">
                  <c:v>1.0068416595458984E-3</c:v>
                </c:pt>
                <c:pt idx="47759">
                  <c:v>1.007080078125E-3</c:v>
                </c:pt>
                <c:pt idx="47760">
                  <c:v>1.0080337524414063E-3</c:v>
                </c:pt>
                <c:pt idx="47761">
                  <c:v>1.007080078125E-3</c:v>
                </c:pt>
                <c:pt idx="47762">
                  <c:v>1.0068416595458984E-3</c:v>
                </c:pt>
                <c:pt idx="47763">
                  <c:v>1.007080078125E-3</c:v>
                </c:pt>
                <c:pt idx="47764">
                  <c:v>1.007080078125E-3</c:v>
                </c:pt>
                <c:pt idx="47765">
                  <c:v>1.0068416595458984E-3</c:v>
                </c:pt>
                <c:pt idx="47766">
                  <c:v>1.007080078125E-3</c:v>
                </c:pt>
                <c:pt idx="47767">
                  <c:v>1.007080078125E-3</c:v>
                </c:pt>
                <c:pt idx="47768">
                  <c:v>1.0068416595458984E-3</c:v>
                </c:pt>
                <c:pt idx="47769">
                  <c:v>1.007080078125E-3</c:v>
                </c:pt>
                <c:pt idx="47770">
                  <c:v>1.007080078125E-3</c:v>
                </c:pt>
                <c:pt idx="47771">
                  <c:v>1.0068416595458984E-3</c:v>
                </c:pt>
                <c:pt idx="47772">
                  <c:v>1.0080337524414063E-3</c:v>
                </c:pt>
                <c:pt idx="47773">
                  <c:v>1.007080078125E-3</c:v>
                </c:pt>
                <c:pt idx="47774">
                  <c:v>1.0068416595458984E-3</c:v>
                </c:pt>
                <c:pt idx="47775">
                  <c:v>1.007080078125E-3</c:v>
                </c:pt>
                <c:pt idx="47776">
                  <c:v>1.007080078125E-3</c:v>
                </c:pt>
                <c:pt idx="47777">
                  <c:v>1.0068416595458984E-3</c:v>
                </c:pt>
                <c:pt idx="47778">
                  <c:v>1.007080078125E-3</c:v>
                </c:pt>
                <c:pt idx="47779">
                  <c:v>1.007080078125E-3</c:v>
                </c:pt>
                <c:pt idx="47780">
                  <c:v>1.0068416595458984E-3</c:v>
                </c:pt>
                <c:pt idx="47781">
                  <c:v>1.007080078125E-3</c:v>
                </c:pt>
                <c:pt idx="47782">
                  <c:v>1.007080078125E-3</c:v>
                </c:pt>
                <c:pt idx="47783">
                  <c:v>1.0068416595458984E-3</c:v>
                </c:pt>
                <c:pt idx="47784">
                  <c:v>1.007080078125E-3</c:v>
                </c:pt>
                <c:pt idx="47785">
                  <c:v>1.0080337524414063E-3</c:v>
                </c:pt>
                <c:pt idx="47786">
                  <c:v>1.007080078125E-3</c:v>
                </c:pt>
                <c:pt idx="47787">
                  <c:v>1.0068416595458984E-3</c:v>
                </c:pt>
                <c:pt idx="47788">
                  <c:v>1.007080078125E-3</c:v>
                </c:pt>
                <c:pt idx="47789">
                  <c:v>1.007080078125E-3</c:v>
                </c:pt>
                <c:pt idx="47790">
                  <c:v>1.0068416595458984E-3</c:v>
                </c:pt>
                <c:pt idx="47791">
                  <c:v>1.007080078125E-3</c:v>
                </c:pt>
                <c:pt idx="47792">
                  <c:v>1.007080078125E-3</c:v>
                </c:pt>
                <c:pt idx="47793">
                  <c:v>1.0068416595458984E-3</c:v>
                </c:pt>
                <c:pt idx="47794">
                  <c:v>1.007080078125E-3</c:v>
                </c:pt>
                <c:pt idx="47795">
                  <c:v>1.007080078125E-3</c:v>
                </c:pt>
                <c:pt idx="47796">
                  <c:v>1.0068416595458984E-3</c:v>
                </c:pt>
                <c:pt idx="47797">
                  <c:v>1.0080337524414063E-3</c:v>
                </c:pt>
                <c:pt idx="47798">
                  <c:v>1.007080078125E-3</c:v>
                </c:pt>
                <c:pt idx="47799">
                  <c:v>1.0068416595458984E-3</c:v>
                </c:pt>
                <c:pt idx="47800">
                  <c:v>1.007080078125E-3</c:v>
                </c:pt>
                <c:pt idx="47801">
                  <c:v>1.007080078125E-3</c:v>
                </c:pt>
                <c:pt idx="47802">
                  <c:v>1.0068416595458984E-3</c:v>
                </c:pt>
                <c:pt idx="47803">
                  <c:v>1.007080078125E-3</c:v>
                </c:pt>
                <c:pt idx="47804">
                  <c:v>1.007080078125E-3</c:v>
                </c:pt>
                <c:pt idx="47805">
                  <c:v>1.0068416595458984E-3</c:v>
                </c:pt>
                <c:pt idx="47806">
                  <c:v>1.007080078125E-3</c:v>
                </c:pt>
                <c:pt idx="47807">
                  <c:v>1.007080078125E-3</c:v>
                </c:pt>
                <c:pt idx="47808">
                  <c:v>1.0068416595458984E-3</c:v>
                </c:pt>
                <c:pt idx="47809">
                  <c:v>1.007080078125E-3</c:v>
                </c:pt>
                <c:pt idx="47810">
                  <c:v>1.0080337524414063E-3</c:v>
                </c:pt>
                <c:pt idx="47811">
                  <c:v>1.007080078125E-3</c:v>
                </c:pt>
                <c:pt idx="47812">
                  <c:v>1.0068416595458984E-3</c:v>
                </c:pt>
                <c:pt idx="47813">
                  <c:v>1.007080078125E-3</c:v>
                </c:pt>
                <c:pt idx="47814">
                  <c:v>1.007080078125E-3</c:v>
                </c:pt>
                <c:pt idx="47815">
                  <c:v>1.0068416595458984E-3</c:v>
                </c:pt>
                <c:pt idx="47816">
                  <c:v>1.007080078125E-3</c:v>
                </c:pt>
                <c:pt idx="47817">
                  <c:v>1.007080078125E-3</c:v>
                </c:pt>
                <c:pt idx="47818">
                  <c:v>1.0068416595458984E-3</c:v>
                </c:pt>
                <c:pt idx="47819">
                  <c:v>1.007080078125E-3</c:v>
                </c:pt>
                <c:pt idx="47820">
                  <c:v>1.007080078125E-3</c:v>
                </c:pt>
                <c:pt idx="47821">
                  <c:v>1.0068416595458984E-3</c:v>
                </c:pt>
                <c:pt idx="47822">
                  <c:v>1.0080337524414063E-3</c:v>
                </c:pt>
                <c:pt idx="47823">
                  <c:v>1.007080078125E-3</c:v>
                </c:pt>
                <c:pt idx="47824">
                  <c:v>1.0068416595458984E-3</c:v>
                </c:pt>
                <c:pt idx="47825">
                  <c:v>1.007080078125E-3</c:v>
                </c:pt>
                <c:pt idx="47826">
                  <c:v>1.007080078125E-3</c:v>
                </c:pt>
                <c:pt idx="47827">
                  <c:v>1.0068416595458984E-3</c:v>
                </c:pt>
                <c:pt idx="47828">
                  <c:v>1.007080078125E-3</c:v>
                </c:pt>
                <c:pt idx="47829">
                  <c:v>1.007080078125E-3</c:v>
                </c:pt>
                <c:pt idx="47830">
                  <c:v>1.0068416595458984E-3</c:v>
                </c:pt>
                <c:pt idx="47831">
                  <c:v>1.007080078125E-3</c:v>
                </c:pt>
                <c:pt idx="47832">
                  <c:v>1.007080078125E-3</c:v>
                </c:pt>
                <c:pt idx="47833">
                  <c:v>1.0068416595458984E-3</c:v>
                </c:pt>
                <c:pt idx="47834">
                  <c:v>1.007080078125E-3</c:v>
                </c:pt>
                <c:pt idx="47835">
                  <c:v>1.0080337524414063E-3</c:v>
                </c:pt>
                <c:pt idx="47836">
                  <c:v>1.007080078125E-3</c:v>
                </c:pt>
                <c:pt idx="47837">
                  <c:v>1.0068416595458984E-3</c:v>
                </c:pt>
                <c:pt idx="47838">
                  <c:v>1.007080078125E-3</c:v>
                </c:pt>
                <c:pt idx="47839">
                  <c:v>1.007080078125E-3</c:v>
                </c:pt>
                <c:pt idx="47840">
                  <c:v>1.0068416595458984E-3</c:v>
                </c:pt>
                <c:pt idx="47841">
                  <c:v>1.007080078125E-3</c:v>
                </c:pt>
                <c:pt idx="47842">
                  <c:v>1.007080078125E-3</c:v>
                </c:pt>
                <c:pt idx="47843">
                  <c:v>1.0068416595458984E-3</c:v>
                </c:pt>
                <c:pt idx="47844">
                  <c:v>1.007080078125E-3</c:v>
                </c:pt>
                <c:pt idx="47845">
                  <c:v>1.0068416595458984E-3</c:v>
                </c:pt>
                <c:pt idx="47846">
                  <c:v>1.007080078125E-3</c:v>
                </c:pt>
                <c:pt idx="47847">
                  <c:v>1.0080337524414063E-3</c:v>
                </c:pt>
                <c:pt idx="47848">
                  <c:v>1.007080078125E-3</c:v>
                </c:pt>
                <c:pt idx="47849">
                  <c:v>1.0068416595458984E-3</c:v>
                </c:pt>
                <c:pt idx="47850">
                  <c:v>1.007080078125E-3</c:v>
                </c:pt>
                <c:pt idx="47851">
                  <c:v>1.007080078125E-3</c:v>
                </c:pt>
                <c:pt idx="47852">
                  <c:v>1.0068416595458984E-3</c:v>
                </c:pt>
                <c:pt idx="47853">
                  <c:v>1.007080078125E-3</c:v>
                </c:pt>
                <c:pt idx="47854">
                  <c:v>1.007080078125E-3</c:v>
                </c:pt>
                <c:pt idx="47855">
                  <c:v>1.0068416595458984E-3</c:v>
                </c:pt>
                <c:pt idx="47856">
                  <c:v>1.007080078125E-3</c:v>
                </c:pt>
                <c:pt idx="47857">
                  <c:v>1.007080078125E-3</c:v>
                </c:pt>
                <c:pt idx="47858">
                  <c:v>1.0068416595458984E-3</c:v>
                </c:pt>
                <c:pt idx="47859">
                  <c:v>1.007080078125E-3</c:v>
                </c:pt>
                <c:pt idx="47860">
                  <c:v>1.0080337524414063E-3</c:v>
                </c:pt>
                <c:pt idx="47861">
                  <c:v>1.007080078125E-3</c:v>
                </c:pt>
                <c:pt idx="47862">
                  <c:v>1.0068416595458984E-3</c:v>
                </c:pt>
                <c:pt idx="47863">
                  <c:v>1.007080078125E-3</c:v>
                </c:pt>
                <c:pt idx="47864">
                  <c:v>1.007080078125E-3</c:v>
                </c:pt>
                <c:pt idx="47865">
                  <c:v>1.0068416595458984E-3</c:v>
                </c:pt>
                <c:pt idx="47866">
                  <c:v>1.007080078125E-3</c:v>
                </c:pt>
                <c:pt idx="47867">
                  <c:v>1.0068416595458984E-3</c:v>
                </c:pt>
                <c:pt idx="47868">
                  <c:v>1.007080078125E-3</c:v>
                </c:pt>
                <c:pt idx="47869">
                  <c:v>1.007080078125E-3</c:v>
                </c:pt>
                <c:pt idx="47870">
                  <c:v>1.0068416595458984E-3</c:v>
                </c:pt>
                <c:pt idx="47871">
                  <c:v>1.007080078125E-3</c:v>
                </c:pt>
                <c:pt idx="47872">
                  <c:v>1.0080337524414063E-3</c:v>
                </c:pt>
                <c:pt idx="47873">
                  <c:v>1.007080078125E-3</c:v>
                </c:pt>
                <c:pt idx="47874">
                  <c:v>1.0068416595458984E-3</c:v>
                </c:pt>
                <c:pt idx="47875">
                  <c:v>1.007080078125E-3</c:v>
                </c:pt>
                <c:pt idx="47876">
                  <c:v>1.007080078125E-3</c:v>
                </c:pt>
                <c:pt idx="47877">
                  <c:v>1.0068416595458984E-3</c:v>
                </c:pt>
                <c:pt idx="47878">
                  <c:v>1.007080078125E-3</c:v>
                </c:pt>
                <c:pt idx="47879">
                  <c:v>1.007080078125E-3</c:v>
                </c:pt>
                <c:pt idx="47880">
                  <c:v>1.0068416595458984E-3</c:v>
                </c:pt>
                <c:pt idx="47881">
                  <c:v>1.007080078125E-3</c:v>
                </c:pt>
                <c:pt idx="47882">
                  <c:v>1.007080078125E-3</c:v>
                </c:pt>
                <c:pt idx="47883">
                  <c:v>1.0068416595458984E-3</c:v>
                </c:pt>
                <c:pt idx="47884">
                  <c:v>1.007080078125E-3</c:v>
                </c:pt>
                <c:pt idx="47885">
                  <c:v>1.0080337524414063E-3</c:v>
                </c:pt>
                <c:pt idx="47886">
                  <c:v>1.007080078125E-3</c:v>
                </c:pt>
                <c:pt idx="47887">
                  <c:v>1.0068416595458984E-3</c:v>
                </c:pt>
                <c:pt idx="47888">
                  <c:v>1.007080078125E-3</c:v>
                </c:pt>
                <c:pt idx="47889">
                  <c:v>1.0068416595458984E-3</c:v>
                </c:pt>
                <c:pt idx="47890">
                  <c:v>1.007080078125E-3</c:v>
                </c:pt>
                <c:pt idx="47891">
                  <c:v>1.007080078125E-3</c:v>
                </c:pt>
                <c:pt idx="47892">
                  <c:v>1.0068416595458984E-3</c:v>
                </c:pt>
                <c:pt idx="47893">
                  <c:v>1.007080078125E-3</c:v>
                </c:pt>
                <c:pt idx="47894">
                  <c:v>1.007080078125E-3</c:v>
                </c:pt>
                <c:pt idx="47895">
                  <c:v>1.0068416595458984E-3</c:v>
                </c:pt>
                <c:pt idx="47896">
                  <c:v>1.007080078125E-3</c:v>
                </c:pt>
                <c:pt idx="47897">
                  <c:v>1.0080337524414063E-3</c:v>
                </c:pt>
                <c:pt idx="47898">
                  <c:v>1.007080078125E-3</c:v>
                </c:pt>
                <c:pt idx="47899">
                  <c:v>1.0068416595458984E-3</c:v>
                </c:pt>
                <c:pt idx="47900">
                  <c:v>1.007080078125E-3</c:v>
                </c:pt>
                <c:pt idx="47901">
                  <c:v>1.007080078125E-3</c:v>
                </c:pt>
                <c:pt idx="47902">
                  <c:v>1.0068416595458984E-3</c:v>
                </c:pt>
                <c:pt idx="47903">
                  <c:v>1.007080078125E-3</c:v>
                </c:pt>
                <c:pt idx="47904">
                  <c:v>1.007080078125E-3</c:v>
                </c:pt>
                <c:pt idx="47905">
                  <c:v>1.0068416595458984E-3</c:v>
                </c:pt>
                <c:pt idx="47906">
                  <c:v>1.007080078125E-3</c:v>
                </c:pt>
                <c:pt idx="47907">
                  <c:v>1.007080078125E-3</c:v>
                </c:pt>
                <c:pt idx="47908">
                  <c:v>1.0068416595458984E-3</c:v>
                </c:pt>
                <c:pt idx="47909">
                  <c:v>1.007080078125E-3</c:v>
                </c:pt>
                <c:pt idx="47910">
                  <c:v>1.0080337524414063E-3</c:v>
                </c:pt>
                <c:pt idx="47911">
                  <c:v>1.0068416595458984E-3</c:v>
                </c:pt>
                <c:pt idx="47912">
                  <c:v>1.007080078125E-3</c:v>
                </c:pt>
                <c:pt idx="47913">
                  <c:v>1.007080078125E-3</c:v>
                </c:pt>
                <c:pt idx="47914">
                  <c:v>1.0068416595458984E-3</c:v>
                </c:pt>
                <c:pt idx="47915">
                  <c:v>1.007080078125E-3</c:v>
                </c:pt>
                <c:pt idx="47916">
                  <c:v>1.007080078125E-3</c:v>
                </c:pt>
                <c:pt idx="47917">
                  <c:v>1.0068416595458984E-3</c:v>
                </c:pt>
                <c:pt idx="47918">
                  <c:v>1.007080078125E-3</c:v>
                </c:pt>
                <c:pt idx="47919">
                  <c:v>1.007080078125E-3</c:v>
                </c:pt>
                <c:pt idx="47920">
                  <c:v>1.0068416595458984E-3</c:v>
                </c:pt>
                <c:pt idx="47921">
                  <c:v>1.007080078125E-3</c:v>
                </c:pt>
                <c:pt idx="47922">
                  <c:v>1.0080337524414063E-3</c:v>
                </c:pt>
                <c:pt idx="47923">
                  <c:v>1.007080078125E-3</c:v>
                </c:pt>
                <c:pt idx="47924">
                  <c:v>1.0068416595458984E-3</c:v>
                </c:pt>
                <c:pt idx="47925">
                  <c:v>1.007080078125E-3</c:v>
                </c:pt>
                <c:pt idx="47926">
                  <c:v>1.007080078125E-3</c:v>
                </c:pt>
                <c:pt idx="47927">
                  <c:v>1.0068416595458984E-3</c:v>
                </c:pt>
                <c:pt idx="47928">
                  <c:v>1.007080078125E-3</c:v>
                </c:pt>
                <c:pt idx="47929">
                  <c:v>1.007080078125E-3</c:v>
                </c:pt>
                <c:pt idx="47930">
                  <c:v>1.0068416595458984E-3</c:v>
                </c:pt>
                <c:pt idx="47931">
                  <c:v>1.007080078125E-3</c:v>
                </c:pt>
                <c:pt idx="47932">
                  <c:v>1.007080078125E-3</c:v>
                </c:pt>
                <c:pt idx="47933">
                  <c:v>1.0068416595458984E-3</c:v>
                </c:pt>
                <c:pt idx="47934">
                  <c:v>1.007080078125E-3</c:v>
                </c:pt>
                <c:pt idx="47935">
                  <c:v>1.0080337524414063E-3</c:v>
                </c:pt>
                <c:pt idx="47936">
                  <c:v>1.0068416595458984E-3</c:v>
                </c:pt>
                <c:pt idx="47937">
                  <c:v>1.007080078125E-3</c:v>
                </c:pt>
                <c:pt idx="47938">
                  <c:v>1.007080078125E-3</c:v>
                </c:pt>
                <c:pt idx="47939">
                  <c:v>1.0068416595458984E-3</c:v>
                </c:pt>
                <c:pt idx="47940">
                  <c:v>1.007080078125E-3</c:v>
                </c:pt>
                <c:pt idx="47941">
                  <c:v>1.007080078125E-3</c:v>
                </c:pt>
                <c:pt idx="47942">
                  <c:v>1.0068416595458984E-3</c:v>
                </c:pt>
                <c:pt idx="47943">
                  <c:v>1.007080078125E-3</c:v>
                </c:pt>
                <c:pt idx="47944">
                  <c:v>1.007080078125E-3</c:v>
                </c:pt>
                <c:pt idx="47945">
                  <c:v>1.0068416595458984E-3</c:v>
                </c:pt>
                <c:pt idx="47946">
                  <c:v>1.007080078125E-3</c:v>
                </c:pt>
                <c:pt idx="47947">
                  <c:v>1.0080337524414063E-3</c:v>
                </c:pt>
                <c:pt idx="47948">
                  <c:v>1.007080078125E-3</c:v>
                </c:pt>
                <c:pt idx="47949">
                  <c:v>1.0068416595458984E-3</c:v>
                </c:pt>
                <c:pt idx="47950">
                  <c:v>1.007080078125E-3</c:v>
                </c:pt>
                <c:pt idx="47951">
                  <c:v>1.007080078125E-3</c:v>
                </c:pt>
                <c:pt idx="47952">
                  <c:v>1.0068416595458984E-3</c:v>
                </c:pt>
                <c:pt idx="47953">
                  <c:v>1.007080078125E-3</c:v>
                </c:pt>
                <c:pt idx="47954">
                  <c:v>1.007080078125E-3</c:v>
                </c:pt>
                <c:pt idx="47955">
                  <c:v>1.0068416595458984E-3</c:v>
                </c:pt>
                <c:pt idx="47956">
                  <c:v>1.007080078125E-3</c:v>
                </c:pt>
                <c:pt idx="47957">
                  <c:v>1.007080078125E-3</c:v>
                </c:pt>
                <c:pt idx="47958">
                  <c:v>1.0068416595458984E-3</c:v>
                </c:pt>
                <c:pt idx="47959">
                  <c:v>1.007080078125E-3</c:v>
                </c:pt>
                <c:pt idx="47960">
                  <c:v>1.0080337524414063E-3</c:v>
                </c:pt>
                <c:pt idx="47961">
                  <c:v>1.0068416595458984E-3</c:v>
                </c:pt>
                <c:pt idx="47962">
                  <c:v>1.007080078125E-3</c:v>
                </c:pt>
                <c:pt idx="47963">
                  <c:v>1.007080078125E-3</c:v>
                </c:pt>
                <c:pt idx="47964">
                  <c:v>1.0068416595458984E-3</c:v>
                </c:pt>
                <c:pt idx="47965">
                  <c:v>1.007080078125E-3</c:v>
                </c:pt>
                <c:pt idx="47966">
                  <c:v>1.007080078125E-3</c:v>
                </c:pt>
                <c:pt idx="47967">
                  <c:v>1.0068416595458984E-3</c:v>
                </c:pt>
                <c:pt idx="47968">
                  <c:v>1.007080078125E-3</c:v>
                </c:pt>
                <c:pt idx="47969">
                  <c:v>1.007080078125E-3</c:v>
                </c:pt>
                <c:pt idx="47970">
                  <c:v>1.0068416595458984E-3</c:v>
                </c:pt>
                <c:pt idx="47971">
                  <c:v>1.007080078125E-3</c:v>
                </c:pt>
                <c:pt idx="47972">
                  <c:v>1.0080337524414063E-3</c:v>
                </c:pt>
                <c:pt idx="47973">
                  <c:v>1.007080078125E-3</c:v>
                </c:pt>
                <c:pt idx="47974">
                  <c:v>1.0068416595458984E-3</c:v>
                </c:pt>
                <c:pt idx="47975">
                  <c:v>1.007080078125E-3</c:v>
                </c:pt>
                <c:pt idx="47976">
                  <c:v>1.007080078125E-3</c:v>
                </c:pt>
                <c:pt idx="47977">
                  <c:v>1.0068416595458984E-3</c:v>
                </c:pt>
                <c:pt idx="47978">
                  <c:v>1.007080078125E-3</c:v>
                </c:pt>
                <c:pt idx="47979">
                  <c:v>1.007080078125E-3</c:v>
                </c:pt>
                <c:pt idx="47980">
                  <c:v>1.0068416595458984E-3</c:v>
                </c:pt>
                <c:pt idx="47981">
                  <c:v>1.007080078125E-3</c:v>
                </c:pt>
                <c:pt idx="47982">
                  <c:v>1.007080078125E-3</c:v>
                </c:pt>
                <c:pt idx="47983">
                  <c:v>1.0068416595458984E-3</c:v>
                </c:pt>
                <c:pt idx="47984">
                  <c:v>1.007080078125E-3</c:v>
                </c:pt>
                <c:pt idx="47985">
                  <c:v>1.0080337524414063E-3</c:v>
                </c:pt>
                <c:pt idx="47986">
                  <c:v>1.0068416595458984E-3</c:v>
                </c:pt>
                <c:pt idx="47987">
                  <c:v>1.007080078125E-3</c:v>
                </c:pt>
                <c:pt idx="47988">
                  <c:v>1.007080078125E-3</c:v>
                </c:pt>
                <c:pt idx="47989">
                  <c:v>1.0068416595458984E-3</c:v>
                </c:pt>
                <c:pt idx="47990">
                  <c:v>1.007080078125E-3</c:v>
                </c:pt>
                <c:pt idx="47991">
                  <c:v>1.007080078125E-3</c:v>
                </c:pt>
                <c:pt idx="47992">
                  <c:v>1.0068416595458984E-3</c:v>
                </c:pt>
                <c:pt idx="47993">
                  <c:v>1.007080078125E-3</c:v>
                </c:pt>
                <c:pt idx="47994">
                  <c:v>1.007080078125E-3</c:v>
                </c:pt>
                <c:pt idx="47995">
                  <c:v>1.0068416595458984E-3</c:v>
                </c:pt>
                <c:pt idx="47996">
                  <c:v>1.007080078125E-3</c:v>
                </c:pt>
                <c:pt idx="47997">
                  <c:v>5.0361156463623047E-3</c:v>
                </c:pt>
                <c:pt idx="47998">
                  <c:v>1.0068416595458984E-3</c:v>
                </c:pt>
                <c:pt idx="47999">
                  <c:v>1.007080078125E-3</c:v>
                </c:pt>
                <c:pt idx="48000">
                  <c:v>1.007080078125E-3</c:v>
                </c:pt>
                <c:pt idx="48001">
                  <c:v>1.0068416595458984E-3</c:v>
                </c:pt>
                <c:pt idx="48002">
                  <c:v>1.007080078125E-3</c:v>
                </c:pt>
                <c:pt idx="48003">
                  <c:v>1.007080078125E-3</c:v>
                </c:pt>
                <c:pt idx="48004">
                  <c:v>1.0068416595458984E-3</c:v>
                </c:pt>
                <c:pt idx="48005">
                  <c:v>1.007080078125E-3</c:v>
                </c:pt>
                <c:pt idx="48006">
                  <c:v>1.0080337524414063E-3</c:v>
                </c:pt>
                <c:pt idx="48007">
                  <c:v>1.0068416595458984E-3</c:v>
                </c:pt>
                <c:pt idx="48008">
                  <c:v>1.007080078125E-3</c:v>
                </c:pt>
                <c:pt idx="48009">
                  <c:v>1.007080078125E-3</c:v>
                </c:pt>
                <c:pt idx="48010">
                  <c:v>1.0068416595458984E-3</c:v>
                </c:pt>
                <c:pt idx="48011">
                  <c:v>1.007080078125E-3</c:v>
                </c:pt>
                <c:pt idx="48012">
                  <c:v>1.007080078125E-3</c:v>
                </c:pt>
                <c:pt idx="48013">
                  <c:v>1.0068416595458984E-3</c:v>
                </c:pt>
                <c:pt idx="48014">
                  <c:v>1.007080078125E-3</c:v>
                </c:pt>
                <c:pt idx="48015">
                  <c:v>1.007080078125E-3</c:v>
                </c:pt>
                <c:pt idx="48016">
                  <c:v>1.0068416595458984E-3</c:v>
                </c:pt>
                <c:pt idx="48017">
                  <c:v>1.007080078125E-3</c:v>
                </c:pt>
                <c:pt idx="48018">
                  <c:v>1.0080337524414063E-3</c:v>
                </c:pt>
                <c:pt idx="48019">
                  <c:v>1.007080078125E-3</c:v>
                </c:pt>
                <c:pt idx="48020">
                  <c:v>1.0068416595458984E-3</c:v>
                </c:pt>
                <c:pt idx="48021">
                  <c:v>1.007080078125E-3</c:v>
                </c:pt>
                <c:pt idx="48022">
                  <c:v>1.007080078125E-3</c:v>
                </c:pt>
                <c:pt idx="48023">
                  <c:v>1.0068416595458984E-3</c:v>
                </c:pt>
                <c:pt idx="48024">
                  <c:v>1.007080078125E-3</c:v>
                </c:pt>
                <c:pt idx="48025">
                  <c:v>1.007080078125E-3</c:v>
                </c:pt>
                <c:pt idx="48026">
                  <c:v>1.0068416595458984E-3</c:v>
                </c:pt>
                <c:pt idx="48027">
                  <c:v>1.007080078125E-3</c:v>
                </c:pt>
                <c:pt idx="48028">
                  <c:v>1.007080078125E-3</c:v>
                </c:pt>
                <c:pt idx="48029">
                  <c:v>1.0068416595458984E-3</c:v>
                </c:pt>
                <c:pt idx="48030">
                  <c:v>1.007080078125E-3</c:v>
                </c:pt>
                <c:pt idx="48031">
                  <c:v>1.0080337524414063E-3</c:v>
                </c:pt>
                <c:pt idx="48032">
                  <c:v>1.0068416595458984E-3</c:v>
                </c:pt>
                <c:pt idx="48033">
                  <c:v>1.007080078125E-3</c:v>
                </c:pt>
                <c:pt idx="48034">
                  <c:v>1.007080078125E-3</c:v>
                </c:pt>
                <c:pt idx="48035">
                  <c:v>1.0068416595458984E-3</c:v>
                </c:pt>
                <c:pt idx="48036">
                  <c:v>1.007080078125E-3</c:v>
                </c:pt>
                <c:pt idx="48037">
                  <c:v>1.007080078125E-3</c:v>
                </c:pt>
                <c:pt idx="48038">
                  <c:v>1.0068416595458984E-3</c:v>
                </c:pt>
                <c:pt idx="48039">
                  <c:v>1.007080078125E-3</c:v>
                </c:pt>
                <c:pt idx="48040">
                  <c:v>1.007080078125E-3</c:v>
                </c:pt>
                <c:pt idx="48041">
                  <c:v>1.0068416595458984E-3</c:v>
                </c:pt>
                <c:pt idx="48042">
                  <c:v>1.007080078125E-3</c:v>
                </c:pt>
                <c:pt idx="48043">
                  <c:v>1.0080337524414063E-3</c:v>
                </c:pt>
                <c:pt idx="48044">
                  <c:v>1.007080078125E-3</c:v>
                </c:pt>
                <c:pt idx="48045">
                  <c:v>1.0068416595458984E-3</c:v>
                </c:pt>
                <c:pt idx="48046">
                  <c:v>1.007080078125E-3</c:v>
                </c:pt>
                <c:pt idx="48047">
                  <c:v>1.007080078125E-3</c:v>
                </c:pt>
                <c:pt idx="48048">
                  <c:v>1.0068416595458984E-3</c:v>
                </c:pt>
                <c:pt idx="48049">
                  <c:v>1.007080078125E-3</c:v>
                </c:pt>
                <c:pt idx="48050">
                  <c:v>1.007080078125E-3</c:v>
                </c:pt>
                <c:pt idx="48051">
                  <c:v>1.0068416595458984E-3</c:v>
                </c:pt>
                <c:pt idx="48052">
                  <c:v>1.007080078125E-3</c:v>
                </c:pt>
                <c:pt idx="48053">
                  <c:v>1.007080078125E-3</c:v>
                </c:pt>
                <c:pt idx="48054">
                  <c:v>1.0068416595458984E-3</c:v>
                </c:pt>
                <c:pt idx="48055">
                  <c:v>1.007080078125E-3</c:v>
                </c:pt>
                <c:pt idx="48056">
                  <c:v>1.0080337524414063E-3</c:v>
                </c:pt>
                <c:pt idx="48057">
                  <c:v>1.0068416595458984E-3</c:v>
                </c:pt>
                <c:pt idx="48058">
                  <c:v>1.007080078125E-3</c:v>
                </c:pt>
                <c:pt idx="48059">
                  <c:v>1.007080078125E-3</c:v>
                </c:pt>
                <c:pt idx="48060">
                  <c:v>1.0068416595458984E-3</c:v>
                </c:pt>
                <c:pt idx="48061">
                  <c:v>1.007080078125E-3</c:v>
                </c:pt>
                <c:pt idx="48062">
                  <c:v>1.007080078125E-3</c:v>
                </c:pt>
                <c:pt idx="48063">
                  <c:v>1.0068416595458984E-3</c:v>
                </c:pt>
                <c:pt idx="48064">
                  <c:v>1.007080078125E-3</c:v>
                </c:pt>
                <c:pt idx="48065">
                  <c:v>1.007080078125E-3</c:v>
                </c:pt>
                <c:pt idx="48066">
                  <c:v>1.0068416595458984E-3</c:v>
                </c:pt>
                <c:pt idx="48067">
                  <c:v>1.007080078125E-3</c:v>
                </c:pt>
                <c:pt idx="48068">
                  <c:v>1.0080337524414063E-3</c:v>
                </c:pt>
                <c:pt idx="48069">
                  <c:v>1.007080078125E-3</c:v>
                </c:pt>
                <c:pt idx="48070">
                  <c:v>1.0068416595458984E-3</c:v>
                </c:pt>
                <c:pt idx="48071">
                  <c:v>1.007080078125E-3</c:v>
                </c:pt>
                <c:pt idx="48072">
                  <c:v>1.007080078125E-3</c:v>
                </c:pt>
                <c:pt idx="48073">
                  <c:v>1.0068416595458984E-3</c:v>
                </c:pt>
                <c:pt idx="48074">
                  <c:v>1.007080078125E-3</c:v>
                </c:pt>
                <c:pt idx="48075">
                  <c:v>1.007080078125E-3</c:v>
                </c:pt>
                <c:pt idx="48076">
                  <c:v>1.0068416595458984E-3</c:v>
                </c:pt>
                <c:pt idx="48077">
                  <c:v>1.007080078125E-3</c:v>
                </c:pt>
                <c:pt idx="48078">
                  <c:v>1.007080078125E-3</c:v>
                </c:pt>
                <c:pt idx="48079">
                  <c:v>1.0068416595458984E-3</c:v>
                </c:pt>
                <c:pt idx="48080">
                  <c:v>1.007080078125E-3</c:v>
                </c:pt>
                <c:pt idx="48081">
                  <c:v>1.0080337524414063E-3</c:v>
                </c:pt>
                <c:pt idx="48082">
                  <c:v>1.0068416595458984E-3</c:v>
                </c:pt>
                <c:pt idx="48083">
                  <c:v>1.007080078125E-3</c:v>
                </c:pt>
                <c:pt idx="48084">
                  <c:v>1.007080078125E-3</c:v>
                </c:pt>
                <c:pt idx="48085">
                  <c:v>1.0068416595458984E-3</c:v>
                </c:pt>
                <c:pt idx="48086">
                  <c:v>1.007080078125E-3</c:v>
                </c:pt>
                <c:pt idx="48087">
                  <c:v>1.007080078125E-3</c:v>
                </c:pt>
                <c:pt idx="48088">
                  <c:v>1.0068416595458984E-3</c:v>
                </c:pt>
                <c:pt idx="48089">
                  <c:v>1.007080078125E-3</c:v>
                </c:pt>
                <c:pt idx="48090">
                  <c:v>1.007080078125E-3</c:v>
                </c:pt>
                <c:pt idx="48091">
                  <c:v>1.0068416595458984E-3</c:v>
                </c:pt>
                <c:pt idx="48092">
                  <c:v>1.007080078125E-3</c:v>
                </c:pt>
                <c:pt idx="48093">
                  <c:v>1.0080337524414063E-3</c:v>
                </c:pt>
                <c:pt idx="48094">
                  <c:v>1.007080078125E-3</c:v>
                </c:pt>
                <c:pt idx="48095">
                  <c:v>1.0068416595458984E-3</c:v>
                </c:pt>
                <c:pt idx="48096">
                  <c:v>1.007080078125E-3</c:v>
                </c:pt>
                <c:pt idx="48097">
                  <c:v>1.007080078125E-3</c:v>
                </c:pt>
                <c:pt idx="48098">
                  <c:v>1.0068416595458984E-3</c:v>
                </c:pt>
                <c:pt idx="48099">
                  <c:v>1.007080078125E-3</c:v>
                </c:pt>
                <c:pt idx="48100">
                  <c:v>1.007080078125E-3</c:v>
                </c:pt>
                <c:pt idx="48101">
                  <c:v>1.0068416595458984E-3</c:v>
                </c:pt>
                <c:pt idx="48102">
                  <c:v>1.007080078125E-3</c:v>
                </c:pt>
                <c:pt idx="48103">
                  <c:v>1.007080078125E-3</c:v>
                </c:pt>
                <c:pt idx="48104">
                  <c:v>1.0068416595458984E-3</c:v>
                </c:pt>
                <c:pt idx="48105">
                  <c:v>1.007080078125E-3</c:v>
                </c:pt>
                <c:pt idx="48106">
                  <c:v>1.0080337524414063E-3</c:v>
                </c:pt>
                <c:pt idx="48107">
                  <c:v>1.0068416595458984E-3</c:v>
                </c:pt>
                <c:pt idx="48108">
                  <c:v>1.007080078125E-3</c:v>
                </c:pt>
                <c:pt idx="48109">
                  <c:v>1.007080078125E-3</c:v>
                </c:pt>
                <c:pt idx="48110">
                  <c:v>1.0068416595458984E-3</c:v>
                </c:pt>
                <c:pt idx="48111">
                  <c:v>1.007080078125E-3</c:v>
                </c:pt>
                <c:pt idx="48112">
                  <c:v>1.007080078125E-3</c:v>
                </c:pt>
                <c:pt idx="48113">
                  <c:v>1.0068416595458984E-3</c:v>
                </c:pt>
                <c:pt idx="48114">
                  <c:v>1.007080078125E-3</c:v>
                </c:pt>
                <c:pt idx="48115">
                  <c:v>1.007080078125E-3</c:v>
                </c:pt>
                <c:pt idx="48116">
                  <c:v>1.0068416595458984E-3</c:v>
                </c:pt>
                <c:pt idx="48117">
                  <c:v>1.007080078125E-3</c:v>
                </c:pt>
                <c:pt idx="48118">
                  <c:v>1.0080337524414063E-3</c:v>
                </c:pt>
                <c:pt idx="48119">
                  <c:v>1.007080078125E-3</c:v>
                </c:pt>
                <c:pt idx="48120">
                  <c:v>1.0068416595458984E-3</c:v>
                </c:pt>
                <c:pt idx="48121">
                  <c:v>1.007080078125E-3</c:v>
                </c:pt>
                <c:pt idx="48122">
                  <c:v>1.007080078125E-3</c:v>
                </c:pt>
                <c:pt idx="48123">
                  <c:v>1.0068416595458984E-3</c:v>
                </c:pt>
                <c:pt idx="48124">
                  <c:v>1.007080078125E-3</c:v>
                </c:pt>
                <c:pt idx="48125">
                  <c:v>1.007080078125E-3</c:v>
                </c:pt>
                <c:pt idx="48126">
                  <c:v>1.0068416595458984E-3</c:v>
                </c:pt>
                <c:pt idx="48127">
                  <c:v>1.007080078125E-3</c:v>
                </c:pt>
                <c:pt idx="48128">
                  <c:v>1.007080078125E-3</c:v>
                </c:pt>
                <c:pt idx="48129">
                  <c:v>1.0068416595458984E-3</c:v>
                </c:pt>
                <c:pt idx="48130">
                  <c:v>1.0080337524414063E-3</c:v>
                </c:pt>
                <c:pt idx="48131">
                  <c:v>1.007080078125E-3</c:v>
                </c:pt>
                <c:pt idx="48132">
                  <c:v>1.0068416595458984E-3</c:v>
                </c:pt>
                <c:pt idx="48133">
                  <c:v>1.007080078125E-3</c:v>
                </c:pt>
                <c:pt idx="48134">
                  <c:v>1.007080078125E-3</c:v>
                </c:pt>
                <c:pt idx="48135">
                  <c:v>1.0068416595458984E-3</c:v>
                </c:pt>
                <c:pt idx="48136">
                  <c:v>1.007080078125E-3</c:v>
                </c:pt>
                <c:pt idx="48137">
                  <c:v>1.007080078125E-3</c:v>
                </c:pt>
                <c:pt idx="48138">
                  <c:v>1.0068416595458984E-3</c:v>
                </c:pt>
                <c:pt idx="48139">
                  <c:v>1.007080078125E-3</c:v>
                </c:pt>
                <c:pt idx="48140">
                  <c:v>1.007080078125E-3</c:v>
                </c:pt>
                <c:pt idx="48141">
                  <c:v>1.0068416595458984E-3</c:v>
                </c:pt>
                <c:pt idx="48142">
                  <c:v>1.007080078125E-3</c:v>
                </c:pt>
                <c:pt idx="48143">
                  <c:v>1.0080337524414063E-3</c:v>
                </c:pt>
                <c:pt idx="48144">
                  <c:v>1.007080078125E-3</c:v>
                </c:pt>
                <c:pt idx="48145">
                  <c:v>1.0068416595458984E-3</c:v>
                </c:pt>
                <c:pt idx="48146">
                  <c:v>1.007080078125E-3</c:v>
                </c:pt>
                <c:pt idx="48147">
                  <c:v>1.007080078125E-3</c:v>
                </c:pt>
                <c:pt idx="48148">
                  <c:v>1.0068416595458984E-3</c:v>
                </c:pt>
                <c:pt idx="48149">
                  <c:v>1.007080078125E-3</c:v>
                </c:pt>
                <c:pt idx="48150">
                  <c:v>1.007080078125E-3</c:v>
                </c:pt>
                <c:pt idx="48151">
                  <c:v>1.0068416595458984E-3</c:v>
                </c:pt>
                <c:pt idx="48152">
                  <c:v>1.007080078125E-3</c:v>
                </c:pt>
                <c:pt idx="48153">
                  <c:v>1.007080078125E-3</c:v>
                </c:pt>
                <c:pt idx="48154">
                  <c:v>1.0068416595458984E-3</c:v>
                </c:pt>
                <c:pt idx="48155">
                  <c:v>1.0080337524414063E-3</c:v>
                </c:pt>
                <c:pt idx="48156">
                  <c:v>1.007080078125E-3</c:v>
                </c:pt>
                <c:pt idx="48157">
                  <c:v>1.0068416595458984E-3</c:v>
                </c:pt>
                <c:pt idx="48158">
                  <c:v>1.007080078125E-3</c:v>
                </c:pt>
                <c:pt idx="48159">
                  <c:v>1.007080078125E-3</c:v>
                </c:pt>
                <c:pt idx="48160">
                  <c:v>1.0068416595458984E-3</c:v>
                </c:pt>
                <c:pt idx="48161">
                  <c:v>1.007080078125E-3</c:v>
                </c:pt>
                <c:pt idx="48162">
                  <c:v>1.007080078125E-3</c:v>
                </c:pt>
                <c:pt idx="48163">
                  <c:v>1.0068416595458984E-3</c:v>
                </c:pt>
                <c:pt idx="48164">
                  <c:v>1.007080078125E-3</c:v>
                </c:pt>
                <c:pt idx="48165">
                  <c:v>1.007080078125E-3</c:v>
                </c:pt>
                <c:pt idx="48166">
                  <c:v>1.0068416595458984E-3</c:v>
                </c:pt>
                <c:pt idx="48167">
                  <c:v>1.007080078125E-3</c:v>
                </c:pt>
                <c:pt idx="48168">
                  <c:v>1.0080337524414063E-3</c:v>
                </c:pt>
                <c:pt idx="48169">
                  <c:v>1.007080078125E-3</c:v>
                </c:pt>
                <c:pt idx="48170">
                  <c:v>1.0068416595458984E-3</c:v>
                </c:pt>
                <c:pt idx="48171">
                  <c:v>1.007080078125E-3</c:v>
                </c:pt>
                <c:pt idx="48172">
                  <c:v>1.007080078125E-3</c:v>
                </c:pt>
                <c:pt idx="48173">
                  <c:v>1.0068416595458984E-3</c:v>
                </c:pt>
                <c:pt idx="48174">
                  <c:v>1.007080078125E-3</c:v>
                </c:pt>
                <c:pt idx="48175">
                  <c:v>1.007080078125E-3</c:v>
                </c:pt>
                <c:pt idx="48176">
                  <c:v>1.0068416595458984E-3</c:v>
                </c:pt>
                <c:pt idx="48177">
                  <c:v>1.007080078125E-3</c:v>
                </c:pt>
                <c:pt idx="48178">
                  <c:v>1.007080078125E-3</c:v>
                </c:pt>
                <c:pt idx="48179">
                  <c:v>1.0068416595458984E-3</c:v>
                </c:pt>
                <c:pt idx="48180">
                  <c:v>1.0080337524414063E-3</c:v>
                </c:pt>
                <c:pt idx="48181">
                  <c:v>1.007080078125E-3</c:v>
                </c:pt>
                <c:pt idx="48182">
                  <c:v>1.0068416595458984E-3</c:v>
                </c:pt>
                <c:pt idx="48183">
                  <c:v>1.007080078125E-3</c:v>
                </c:pt>
                <c:pt idx="48184">
                  <c:v>1.007080078125E-3</c:v>
                </c:pt>
                <c:pt idx="48185">
                  <c:v>1.0068416595458984E-3</c:v>
                </c:pt>
                <c:pt idx="48186">
                  <c:v>1.007080078125E-3</c:v>
                </c:pt>
                <c:pt idx="48187">
                  <c:v>1.007080078125E-3</c:v>
                </c:pt>
                <c:pt idx="48188">
                  <c:v>1.0068416595458984E-3</c:v>
                </c:pt>
                <c:pt idx="48189">
                  <c:v>1.007080078125E-3</c:v>
                </c:pt>
                <c:pt idx="48190">
                  <c:v>1.007080078125E-3</c:v>
                </c:pt>
                <c:pt idx="48191">
                  <c:v>1.0068416595458984E-3</c:v>
                </c:pt>
                <c:pt idx="48192">
                  <c:v>1.007080078125E-3</c:v>
                </c:pt>
                <c:pt idx="48193">
                  <c:v>1.0080337524414063E-3</c:v>
                </c:pt>
                <c:pt idx="48194">
                  <c:v>1.007080078125E-3</c:v>
                </c:pt>
                <c:pt idx="48195">
                  <c:v>1.0068416595458984E-3</c:v>
                </c:pt>
                <c:pt idx="48196">
                  <c:v>1.007080078125E-3</c:v>
                </c:pt>
                <c:pt idx="48197">
                  <c:v>1.007080078125E-3</c:v>
                </c:pt>
                <c:pt idx="48198">
                  <c:v>1.0068416595458984E-3</c:v>
                </c:pt>
                <c:pt idx="48199">
                  <c:v>1.007080078125E-3</c:v>
                </c:pt>
                <c:pt idx="48200">
                  <c:v>1.007080078125E-3</c:v>
                </c:pt>
                <c:pt idx="48201">
                  <c:v>1.0068416595458984E-3</c:v>
                </c:pt>
                <c:pt idx="48202">
                  <c:v>1.007080078125E-3</c:v>
                </c:pt>
                <c:pt idx="48203">
                  <c:v>1.007080078125E-3</c:v>
                </c:pt>
                <c:pt idx="48204">
                  <c:v>1.0068416595458984E-3</c:v>
                </c:pt>
                <c:pt idx="48205">
                  <c:v>1.0080337524414063E-3</c:v>
                </c:pt>
                <c:pt idx="48206">
                  <c:v>1.007080078125E-3</c:v>
                </c:pt>
                <c:pt idx="48207">
                  <c:v>1.0068416595458984E-3</c:v>
                </c:pt>
                <c:pt idx="48208">
                  <c:v>1.007080078125E-3</c:v>
                </c:pt>
                <c:pt idx="48209">
                  <c:v>1.007080078125E-3</c:v>
                </c:pt>
                <c:pt idx="48210">
                  <c:v>1.0068416595458984E-3</c:v>
                </c:pt>
                <c:pt idx="48211">
                  <c:v>1.007080078125E-3</c:v>
                </c:pt>
                <c:pt idx="48212">
                  <c:v>1.007080078125E-3</c:v>
                </c:pt>
                <c:pt idx="48213">
                  <c:v>1.0068416595458984E-3</c:v>
                </c:pt>
                <c:pt idx="48214">
                  <c:v>1.007080078125E-3</c:v>
                </c:pt>
                <c:pt idx="48215">
                  <c:v>1.007080078125E-3</c:v>
                </c:pt>
                <c:pt idx="48216">
                  <c:v>1.0068416595458984E-3</c:v>
                </c:pt>
                <c:pt idx="48217">
                  <c:v>1.007080078125E-3</c:v>
                </c:pt>
                <c:pt idx="48218">
                  <c:v>1.0080337524414063E-3</c:v>
                </c:pt>
                <c:pt idx="48219">
                  <c:v>1.007080078125E-3</c:v>
                </c:pt>
                <c:pt idx="48220">
                  <c:v>1.0068416595458984E-3</c:v>
                </c:pt>
                <c:pt idx="48221">
                  <c:v>1.007080078125E-3</c:v>
                </c:pt>
                <c:pt idx="48222">
                  <c:v>1.007080078125E-3</c:v>
                </c:pt>
                <c:pt idx="48223">
                  <c:v>1.0068416595458984E-3</c:v>
                </c:pt>
                <c:pt idx="48224">
                  <c:v>1.007080078125E-3</c:v>
                </c:pt>
                <c:pt idx="48225">
                  <c:v>1.007080078125E-3</c:v>
                </c:pt>
                <c:pt idx="48226">
                  <c:v>1.0068416595458984E-3</c:v>
                </c:pt>
                <c:pt idx="48227">
                  <c:v>1.007080078125E-3</c:v>
                </c:pt>
                <c:pt idx="48228">
                  <c:v>1.007080078125E-3</c:v>
                </c:pt>
                <c:pt idx="48229">
                  <c:v>1.0068416595458984E-3</c:v>
                </c:pt>
                <c:pt idx="48230">
                  <c:v>1.0080337524414063E-3</c:v>
                </c:pt>
                <c:pt idx="48231">
                  <c:v>1.007080078125E-3</c:v>
                </c:pt>
                <c:pt idx="48232">
                  <c:v>1.0068416595458984E-3</c:v>
                </c:pt>
                <c:pt idx="48233">
                  <c:v>1.007080078125E-3</c:v>
                </c:pt>
                <c:pt idx="48234">
                  <c:v>1.007080078125E-3</c:v>
                </c:pt>
                <c:pt idx="48235">
                  <c:v>1.0068416595458984E-3</c:v>
                </c:pt>
                <c:pt idx="48236">
                  <c:v>1.007080078125E-3</c:v>
                </c:pt>
                <c:pt idx="48237">
                  <c:v>1.007080078125E-3</c:v>
                </c:pt>
                <c:pt idx="48238">
                  <c:v>1.0068416595458984E-3</c:v>
                </c:pt>
                <c:pt idx="48239">
                  <c:v>1.007080078125E-3</c:v>
                </c:pt>
                <c:pt idx="48240">
                  <c:v>1.007080078125E-3</c:v>
                </c:pt>
                <c:pt idx="48241">
                  <c:v>1.0068416595458984E-3</c:v>
                </c:pt>
                <c:pt idx="48242">
                  <c:v>1.007080078125E-3</c:v>
                </c:pt>
                <c:pt idx="48243">
                  <c:v>1.0080337524414063E-3</c:v>
                </c:pt>
                <c:pt idx="48244">
                  <c:v>1.007080078125E-3</c:v>
                </c:pt>
                <c:pt idx="48245">
                  <c:v>1.0068416595458984E-3</c:v>
                </c:pt>
                <c:pt idx="48246">
                  <c:v>1.007080078125E-3</c:v>
                </c:pt>
                <c:pt idx="48247">
                  <c:v>1.007080078125E-3</c:v>
                </c:pt>
                <c:pt idx="48248">
                  <c:v>1.0068416595458984E-3</c:v>
                </c:pt>
                <c:pt idx="48249">
                  <c:v>1.007080078125E-3</c:v>
                </c:pt>
                <c:pt idx="48250">
                  <c:v>1.007080078125E-3</c:v>
                </c:pt>
                <c:pt idx="48251">
                  <c:v>1.0068416595458984E-3</c:v>
                </c:pt>
                <c:pt idx="48252">
                  <c:v>1.007080078125E-3</c:v>
                </c:pt>
                <c:pt idx="48253">
                  <c:v>1.007080078125E-3</c:v>
                </c:pt>
                <c:pt idx="48254">
                  <c:v>1.0068416595458984E-3</c:v>
                </c:pt>
                <c:pt idx="48255">
                  <c:v>1.0080337524414063E-3</c:v>
                </c:pt>
                <c:pt idx="48256">
                  <c:v>1.007080078125E-3</c:v>
                </c:pt>
                <c:pt idx="48257">
                  <c:v>1.0068416595458984E-3</c:v>
                </c:pt>
                <c:pt idx="48258">
                  <c:v>1.007080078125E-3</c:v>
                </c:pt>
                <c:pt idx="48259">
                  <c:v>1.007080078125E-3</c:v>
                </c:pt>
                <c:pt idx="48260">
                  <c:v>1.0068416595458984E-3</c:v>
                </c:pt>
                <c:pt idx="48261">
                  <c:v>1.007080078125E-3</c:v>
                </c:pt>
                <c:pt idx="48262">
                  <c:v>1.007080078125E-3</c:v>
                </c:pt>
                <c:pt idx="48263">
                  <c:v>1.0068416595458984E-3</c:v>
                </c:pt>
                <c:pt idx="48264">
                  <c:v>1.007080078125E-3</c:v>
                </c:pt>
                <c:pt idx="48265">
                  <c:v>1.007080078125E-3</c:v>
                </c:pt>
                <c:pt idx="48266">
                  <c:v>1.0068416595458984E-3</c:v>
                </c:pt>
                <c:pt idx="48267">
                  <c:v>1.007080078125E-3</c:v>
                </c:pt>
                <c:pt idx="48268">
                  <c:v>1.0080337524414063E-3</c:v>
                </c:pt>
                <c:pt idx="48269">
                  <c:v>1.007080078125E-3</c:v>
                </c:pt>
                <c:pt idx="48270">
                  <c:v>1.0068416595458984E-3</c:v>
                </c:pt>
                <c:pt idx="48271">
                  <c:v>1.007080078125E-3</c:v>
                </c:pt>
                <c:pt idx="48272">
                  <c:v>1.007080078125E-3</c:v>
                </c:pt>
                <c:pt idx="48273">
                  <c:v>1.0068416595458984E-3</c:v>
                </c:pt>
                <c:pt idx="48274">
                  <c:v>1.007080078125E-3</c:v>
                </c:pt>
                <c:pt idx="48275">
                  <c:v>1.007080078125E-3</c:v>
                </c:pt>
                <c:pt idx="48276">
                  <c:v>1.0068416595458984E-3</c:v>
                </c:pt>
                <c:pt idx="48277">
                  <c:v>1.007080078125E-3</c:v>
                </c:pt>
                <c:pt idx="48278">
                  <c:v>1.007080078125E-3</c:v>
                </c:pt>
                <c:pt idx="48279">
                  <c:v>1.0068416595458984E-3</c:v>
                </c:pt>
                <c:pt idx="48280">
                  <c:v>1.0080337524414063E-3</c:v>
                </c:pt>
                <c:pt idx="48281">
                  <c:v>1.007080078125E-3</c:v>
                </c:pt>
                <c:pt idx="48282">
                  <c:v>1.0068416595458984E-3</c:v>
                </c:pt>
                <c:pt idx="48283">
                  <c:v>1.007080078125E-3</c:v>
                </c:pt>
                <c:pt idx="48284">
                  <c:v>1.007080078125E-3</c:v>
                </c:pt>
                <c:pt idx="48285">
                  <c:v>1.0068416595458984E-3</c:v>
                </c:pt>
                <c:pt idx="48286">
                  <c:v>1.007080078125E-3</c:v>
                </c:pt>
                <c:pt idx="48287">
                  <c:v>1.007080078125E-3</c:v>
                </c:pt>
                <c:pt idx="48288">
                  <c:v>1.0068416595458984E-3</c:v>
                </c:pt>
                <c:pt idx="48289">
                  <c:v>1.007080078125E-3</c:v>
                </c:pt>
                <c:pt idx="48290">
                  <c:v>1.007080078125E-3</c:v>
                </c:pt>
                <c:pt idx="48291">
                  <c:v>1.0068416595458984E-3</c:v>
                </c:pt>
                <c:pt idx="48292">
                  <c:v>1.007080078125E-3</c:v>
                </c:pt>
                <c:pt idx="48293">
                  <c:v>1.0080337524414063E-3</c:v>
                </c:pt>
                <c:pt idx="48294">
                  <c:v>1.007080078125E-3</c:v>
                </c:pt>
                <c:pt idx="48295">
                  <c:v>1.0068416595458984E-3</c:v>
                </c:pt>
                <c:pt idx="48296">
                  <c:v>1.007080078125E-3</c:v>
                </c:pt>
                <c:pt idx="48297">
                  <c:v>1.007080078125E-3</c:v>
                </c:pt>
                <c:pt idx="48298">
                  <c:v>1.0068416595458984E-3</c:v>
                </c:pt>
                <c:pt idx="48299">
                  <c:v>1.007080078125E-3</c:v>
                </c:pt>
                <c:pt idx="48300">
                  <c:v>1.007080078125E-3</c:v>
                </c:pt>
                <c:pt idx="48301">
                  <c:v>1.0068416595458984E-3</c:v>
                </c:pt>
                <c:pt idx="48302">
                  <c:v>1.007080078125E-3</c:v>
                </c:pt>
                <c:pt idx="48303">
                  <c:v>1.007080078125E-3</c:v>
                </c:pt>
                <c:pt idx="48304">
                  <c:v>1.0068416595458984E-3</c:v>
                </c:pt>
                <c:pt idx="48305">
                  <c:v>1.0080337524414063E-3</c:v>
                </c:pt>
                <c:pt idx="48306">
                  <c:v>1.007080078125E-3</c:v>
                </c:pt>
                <c:pt idx="48307">
                  <c:v>1.0068416595458984E-3</c:v>
                </c:pt>
                <c:pt idx="48308">
                  <c:v>1.007080078125E-3</c:v>
                </c:pt>
                <c:pt idx="48309">
                  <c:v>1.007080078125E-3</c:v>
                </c:pt>
                <c:pt idx="48310">
                  <c:v>1.0068416595458984E-3</c:v>
                </c:pt>
                <c:pt idx="48311">
                  <c:v>1.6113042831420898E-2</c:v>
                </c:pt>
                <c:pt idx="48312">
                  <c:v>1.007080078125E-3</c:v>
                </c:pt>
                <c:pt idx="48313">
                  <c:v>1.007080078125E-3</c:v>
                </c:pt>
                <c:pt idx="48314">
                  <c:v>1.0068416595458984E-3</c:v>
                </c:pt>
                <c:pt idx="48315">
                  <c:v>1.0080337524414063E-3</c:v>
                </c:pt>
                <c:pt idx="48316">
                  <c:v>1.007080078125E-3</c:v>
                </c:pt>
                <c:pt idx="48317">
                  <c:v>1.0068416595458984E-3</c:v>
                </c:pt>
                <c:pt idx="48318">
                  <c:v>1.007080078125E-3</c:v>
                </c:pt>
                <c:pt idx="48319">
                  <c:v>1.007080078125E-3</c:v>
                </c:pt>
                <c:pt idx="48320">
                  <c:v>1.0068416595458984E-3</c:v>
                </c:pt>
                <c:pt idx="48321">
                  <c:v>1.007080078125E-3</c:v>
                </c:pt>
                <c:pt idx="48322">
                  <c:v>1.007080078125E-3</c:v>
                </c:pt>
                <c:pt idx="48323">
                  <c:v>1.0068416595458984E-3</c:v>
                </c:pt>
                <c:pt idx="48324">
                  <c:v>1.007080078125E-3</c:v>
                </c:pt>
                <c:pt idx="48325">
                  <c:v>1.007080078125E-3</c:v>
                </c:pt>
                <c:pt idx="48326">
                  <c:v>1.0068416595458984E-3</c:v>
                </c:pt>
                <c:pt idx="48327">
                  <c:v>1.007080078125E-3</c:v>
                </c:pt>
                <c:pt idx="48328">
                  <c:v>1.0080337524414063E-3</c:v>
                </c:pt>
                <c:pt idx="48329">
                  <c:v>1.007080078125E-3</c:v>
                </c:pt>
                <c:pt idx="48330">
                  <c:v>1.0068416595458984E-3</c:v>
                </c:pt>
                <c:pt idx="48331">
                  <c:v>1.007080078125E-3</c:v>
                </c:pt>
                <c:pt idx="48332">
                  <c:v>1.007080078125E-3</c:v>
                </c:pt>
                <c:pt idx="48333">
                  <c:v>1.0068416595458984E-3</c:v>
                </c:pt>
                <c:pt idx="48334">
                  <c:v>1.007080078125E-3</c:v>
                </c:pt>
                <c:pt idx="48335">
                  <c:v>1.007080078125E-3</c:v>
                </c:pt>
                <c:pt idx="48336">
                  <c:v>1.0068416595458984E-3</c:v>
                </c:pt>
                <c:pt idx="48337">
                  <c:v>1.007080078125E-3</c:v>
                </c:pt>
                <c:pt idx="48338">
                  <c:v>1.0068416595458984E-3</c:v>
                </c:pt>
                <c:pt idx="48339">
                  <c:v>1.007080078125E-3</c:v>
                </c:pt>
                <c:pt idx="48340">
                  <c:v>1.0080337524414063E-3</c:v>
                </c:pt>
                <c:pt idx="48341">
                  <c:v>1.007080078125E-3</c:v>
                </c:pt>
                <c:pt idx="48342">
                  <c:v>1.0068416595458984E-3</c:v>
                </c:pt>
                <c:pt idx="48343">
                  <c:v>1.007080078125E-3</c:v>
                </c:pt>
                <c:pt idx="48344">
                  <c:v>1.007080078125E-3</c:v>
                </c:pt>
                <c:pt idx="48345">
                  <c:v>1.0068416595458984E-3</c:v>
                </c:pt>
                <c:pt idx="48346">
                  <c:v>1.007080078125E-3</c:v>
                </c:pt>
                <c:pt idx="48347">
                  <c:v>1.007080078125E-3</c:v>
                </c:pt>
                <c:pt idx="48348">
                  <c:v>1.0068416595458984E-3</c:v>
                </c:pt>
                <c:pt idx="48349">
                  <c:v>1.007080078125E-3</c:v>
                </c:pt>
                <c:pt idx="48350">
                  <c:v>1.007080078125E-3</c:v>
                </c:pt>
                <c:pt idx="48351">
                  <c:v>1.0068416595458984E-3</c:v>
                </c:pt>
                <c:pt idx="48352">
                  <c:v>1.007080078125E-3</c:v>
                </c:pt>
                <c:pt idx="48353">
                  <c:v>1.0080337524414063E-3</c:v>
                </c:pt>
                <c:pt idx="48354">
                  <c:v>1.007080078125E-3</c:v>
                </c:pt>
                <c:pt idx="48355">
                  <c:v>1.0068416595458984E-3</c:v>
                </c:pt>
                <c:pt idx="48356">
                  <c:v>1.007080078125E-3</c:v>
                </c:pt>
                <c:pt idx="48357">
                  <c:v>1.007080078125E-3</c:v>
                </c:pt>
                <c:pt idx="48358">
                  <c:v>1.0068416595458984E-3</c:v>
                </c:pt>
                <c:pt idx="48359">
                  <c:v>1.007080078125E-3</c:v>
                </c:pt>
                <c:pt idx="48360">
                  <c:v>1.0068416595458984E-3</c:v>
                </c:pt>
                <c:pt idx="48361">
                  <c:v>1.007080078125E-3</c:v>
                </c:pt>
                <c:pt idx="48362">
                  <c:v>1.007080078125E-3</c:v>
                </c:pt>
                <c:pt idx="48363">
                  <c:v>1.0068416595458984E-3</c:v>
                </c:pt>
                <c:pt idx="48364">
                  <c:v>1.007080078125E-3</c:v>
                </c:pt>
                <c:pt idx="48365">
                  <c:v>1.0080337524414063E-3</c:v>
                </c:pt>
                <c:pt idx="48366">
                  <c:v>1.007080078125E-3</c:v>
                </c:pt>
                <c:pt idx="48367">
                  <c:v>1.0068416595458984E-3</c:v>
                </c:pt>
                <c:pt idx="48368">
                  <c:v>1.007080078125E-3</c:v>
                </c:pt>
                <c:pt idx="48369">
                  <c:v>1.007080078125E-3</c:v>
                </c:pt>
                <c:pt idx="48370">
                  <c:v>1.0068416595458984E-3</c:v>
                </c:pt>
                <c:pt idx="48371">
                  <c:v>1.007080078125E-3</c:v>
                </c:pt>
                <c:pt idx="48372">
                  <c:v>1.007080078125E-3</c:v>
                </c:pt>
                <c:pt idx="48373">
                  <c:v>1.0068416595458984E-3</c:v>
                </c:pt>
                <c:pt idx="48374">
                  <c:v>1.007080078125E-3</c:v>
                </c:pt>
                <c:pt idx="48375">
                  <c:v>1.007080078125E-3</c:v>
                </c:pt>
                <c:pt idx="48376">
                  <c:v>1.0068416595458984E-3</c:v>
                </c:pt>
                <c:pt idx="48377">
                  <c:v>1.007080078125E-3</c:v>
                </c:pt>
                <c:pt idx="48378">
                  <c:v>1.0080337524414063E-3</c:v>
                </c:pt>
                <c:pt idx="48379">
                  <c:v>1.007080078125E-3</c:v>
                </c:pt>
                <c:pt idx="48380">
                  <c:v>1.0068416595458984E-3</c:v>
                </c:pt>
                <c:pt idx="48381">
                  <c:v>1.007080078125E-3</c:v>
                </c:pt>
                <c:pt idx="48382">
                  <c:v>1.0068416595458984E-3</c:v>
                </c:pt>
                <c:pt idx="48383">
                  <c:v>1.007080078125E-3</c:v>
                </c:pt>
                <c:pt idx="48384">
                  <c:v>1.007080078125E-3</c:v>
                </c:pt>
                <c:pt idx="48385">
                  <c:v>1.0068416595458984E-3</c:v>
                </c:pt>
                <c:pt idx="48386">
                  <c:v>1.007080078125E-3</c:v>
                </c:pt>
                <c:pt idx="48387">
                  <c:v>1.007080078125E-3</c:v>
                </c:pt>
                <c:pt idx="48388">
                  <c:v>1.0068416595458984E-3</c:v>
                </c:pt>
                <c:pt idx="48389">
                  <c:v>1.007080078125E-3</c:v>
                </c:pt>
                <c:pt idx="48390">
                  <c:v>1.0080337524414063E-3</c:v>
                </c:pt>
                <c:pt idx="48391">
                  <c:v>1.007080078125E-3</c:v>
                </c:pt>
                <c:pt idx="48392">
                  <c:v>1.0068416595458984E-3</c:v>
                </c:pt>
                <c:pt idx="48393">
                  <c:v>1.007080078125E-3</c:v>
                </c:pt>
                <c:pt idx="48394">
                  <c:v>1.007080078125E-3</c:v>
                </c:pt>
                <c:pt idx="48395">
                  <c:v>1.0068416595458984E-3</c:v>
                </c:pt>
                <c:pt idx="48396">
                  <c:v>1.007080078125E-3</c:v>
                </c:pt>
                <c:pt idx="48397">
                  <c:v>1.007080078125E-3</c:v>
                </c:pt>
                <c:pt idx="48398">
                  <c:v>1.0068416595458984E-3</c:v>
                </c:pt>
                <c:pt idx="48399">
                  <c:v>1.007080078125E-3</c:v>
                </c:pt>
                <c:pt idx="48400">
                  <c:v>1.007080078125E-3</c:v>
                </c:pt>
                <c:pt idx="48401">
                  <c:v>1.0068416595458984E-3</c:v>
                </c:pt>
                <c:pt idx="48402">
                  <c:v>1.007080078125E-3</c:v>
                </c:pt>
                <c:pt idx="48403">
                  <c:v>1.0080337524414063E-3</c:v>
                </c:pt>
                <c:pt idx="48404">
                  <c:v>1.0068416595458984E-3</c:v>
                </c:pt>
                <c:pt idx="48405">
                  <c:v>1.007080078125E-3</c:v>
                </c:pt>
                <c:pt idx="48406">
                  <c:v>1.007080078125E-3</c:v>
                </c:pt>
                <c:pt idx="48407">
                  <c:v>1.0068416595458984E-3</c:v>
                </c:pt>
                <c:pt idx="48408">
                  <c:v>1.007080078125E-3</c:v>
                </c:pt>
                <c:pt idx="48409">
                  <c:v>1.007080078125E-3</c:v>
                </c:pt>
                <c:pt idx="48410">
                  <c:v>1.0068416595458984E-3</c:v>
                </c:pt>
                <c:pt idx="48411">
                  <c:v>1.007080078125E-3</c:v>
                </c:pt>
                <c:pt idx="48412">
                  <c:v>1.007080078125E-3</c:v>
                </c:pt>
                <c:pt idx="48413">
                  <c:v>1.0068416595458984E-3</c:v>
                </c:pt>
                <c:pt idx="48414">
                  <c:v>1.007080078125E-3</c:v>
                </c:pt>
                <c:pt idx="48415">
                  <c:v>1.0080337524414063E-3</c:v>
                </c:pt>
                <c:pt idx="48416">
                  <c:v>1.007080078125E-3</c:v>
                </c:pt>
                <c:pt idx="48417">
                  <c:v>1.0068416595458984E-3</c:v>
                </c:pt>
                <c:pt idx="48418">
                  <c:v>1.007080078125E-3</c:v>
                </c:pt>
                <c:pt idx="48419">
                  <c:v>1.007080078125E-3</c:v>
                </c:pt>
                <c:pt idx="48420">
                  <c:v>1.0068416595458984E-3</c:v>
                </c:pt>
                <c:pt idx="48421">
                  <c:v>1.007080078125E-3</c:v>
                </c:pt>
                <c:pt idx="48422">
                  <c:v>1.007080078125E-3</c:v>
                </c:pt>
                <c:pt idx="48423">
                  <c:v>1.0068416595458984E-3</c:v>
                </c:pt>
                <c:pt idx="48424">
                  <c:v>1.007080078125E-3</c:v>
                </c:pt>
                <c:pt idx="48425">
                  <c:v>1.007080078125E-3</c:v>
                </c:pt>
                <c:pt idx="48426">
                  <c:v>1.0068416595458984E-3</c:v>
                </c:pt>
                <c:pt idx="48427">
                  <c:v>1.007080078125E-3</c:v>
                </c:pt>
                <c:pt idx="48428">
                  <c:v>1.0080337524414063E-3</c:v>
                </c:pt>
                <c:pt idx="48429">
                  <c:v>1.0068416595458984E-3</c:v>
                </c:pt>
                <c:pt idx="48430">
                  <c:v>1.007080078125E-3</c:v>
                </c:pt>
                <c:pt idx="48431">
                  <c:v>1.007080078125E-3</c:v>
                </c:pt>
                <c:pt idx="48432">
                  <c:v>1.0068416595458984E-3</c:v>
                </c:pt>
                <c:pt idx="48433">
                  <c:v>1.007080078125E-3</c:v>
                </c:pt>
                <c:pt idx="48434">
                  <c:v>1.007080078125E-3</c:v>
                </c:pt>
                <c:pt idx="48435">
                  <c:v>1.0068416595458984E-3</c:v>
                </c:pt>
                <c:pt idx="48436">
                  <c:v>1.007080078125E-3</c:v>
                </c:pt>
                <c:pt idx="48437">
                  <c:v>1.007080078125E-3</c:v>
                </c:pt>
                <c:pt idx="48438">
                  <c:v>1.0068416595458984E-3</c:v>
                </c:pt>
                <c:pt idx="48439">
                  <c:v>1.007080078125E-3</c:v>
                </c:pt>
                <c:pt idx="48440">
                  <c:v>1.0080337524414063E-3</c:v>
                </c:pt>
                <c:pt idx="48441">
                  <c:v>1.007080078125E-3</c:v>
                </c:pt>
                <c:pt idx="48442">
                  <c:v>1.0068416595458984E-3</c:v>
                </c:pt>
                <c:pt idx="48443">
                  <c:v>1.007080078125E-3</c:v>
                </c:pt>
                <c:pt idx="48444">
                  <c:v>1.007080078125E-3</c:v>
                </c:pt>
                <c:pt idx="48445">
                  <c:v>1.0068416595458984E-3</c:v>
                </c:pt>
                <c:pt idx="48446">
                  <c:v>1.007080078125E-3</c:v>
                </c:pt>
                <c:pt idx="48447">
                  <c:v>1.007080078125E-3</c:v>
                </c:pt>
                <c:pt idx="48448">
                  <c:v>1.0068416595458984E-3</c:v>
                </c:pt>
                <c:pt idx="48449">
                  <c:v>1.007080078125E-3</c:v>
                </c:pt>
                <c:pt idx="48450">
                  <c:v>1.007080078125E-3</c:v>
                </c:pt>
                <c:pt idx="48451">
                  <c:v>1.0068416595458984E-3</c:v>
                </c:pt>
                <c:pt idx="48452">
                  <c:v>1.007080078125E-3</c:v>
                </c:pt>
                <c:pt idx="48453">
                  <c:v>1.0080337524414063E-3</c:v>
                </c:pt>
                <c:pt idx="48454">
                  <c:v>1.0068416595458984E-3</c:v>
                </c:pt>
                <c:pt idx="48455">
                  <c:v>1.007080078125E-3</c:v>
                </c:pt>
                <c:pt idx="48456">
                  <c:v>1.007080078125E-3</c:v>
                </c:pt>
                <c:pt idx="48457">
                  <c:v>1.0068416595458984E-3</c:v>
                </c:pt>
                <c:pt idx="48458">
                  <c:v>1.007080078125E-3</c:v>
                </c:pt>
                <c:pt idx="48459">
                  <c:v>1.007080078125E-3</c:v>
                </c:pt>
                <c:pt idx="48460">
                  <c:v>1.0068416595458984E-3</c:v>
                </c:pt>
                <c:pt idx="48461">
                  <c:v>1.007080078125E-3</c:v>
                </c:pt>
                <c:pt idx="48462">
                  <c:v>1.007080078125E-3</c:v>
                </c:pt>
                <c:pt idx="48463">
                  <c:v>1.0068416595458984E-3</c:v>
                </c:pt>
                <c:pt idx="48464">
                  <c:v>1.007080078125E-3</c:v>
                </c:pt>
                <c:pt idx="48465">
                  <c:v>1.0080337524414063E-3</c:v>
                </c:pt>
                <c:pt idx="48466">
                  <c:v>1.007080078125E-3</c:v>
                </c:pt>
                <c:pt idx="48467">
                  <c:v>1.0068416595458984E-3</c:v>
                </c:pt>
                <c:pt idx="48468">
                  <c:v>1.007080078125E-3</c:v>
                </c:pt>
                <c:pt idx="48469">
                  <c:v>1.007080078125E-3</c:v>
                </c:pt>
                <c:pt idx="48470">
                  <c:v>1.0068416595458984E-3</c:v>
                </c:pt>
                <c:pt idx="48471">
                  <c:v>1.007080078125E-3</c:v>
                </c:pt>
                <c:pt idx="48472">
                  <c:v>1.007080078125E-3</c:v>
                </c:pt>
                <c:pt idx="48473">
                  <c:v>1.0068416595458984E-3</c:v>
                </c:pt>
                <c:pt idx="48474">
                  <c:v>1.007080078125E-3</c:v>
                </c:pt>
                <c:pt idx="48475">
                  <c:v>1.007080078125E-3</c:v>
                </c:pt>
                <c:pt idx="48476">
                  <c:v>1.0068416595458984E-3</c:v>
                </c:pt>
                <c:pt idx="48477">
                  <c:v>1.007080078125E-3</c:v>
                </c:pt>
                <c:pt idx="48478">
                  <c:v>1.0080337524414063E-3</c:v>
                </c:pt>
                <c:pt idx="48479">
                  <c:v>1.0068416595458984E-3</c:v>
                </c:pt>
                <c:pt idx="48480">
                  <c:v>1.007080078125E-3</c:v>
                </c:pt>
                <c:pt idx="48481">
                  <c:v>1.007080078125E-3</c:v>
                </c:pt>
                <c:pt idx="48482">
                  <c:v>1.0068416595458984E-3</c:v>
                </c:pt>
                <c:pt idx="48483">
                  <c:v>1.007080078125E-3</c:v>
                </c:pt>
                <c:pt idx="48484">
                  <c:v>1.007080078125E-3</c:v>
                </c:pt>
                <c:pt idx="48485">
                  <c:v>1.0068416595458984E-3</c:v>
                </c:pt>
                <c:pt idx="48486">
                  <c:v>1.007080078125E-3</c:v>
                </c:pt>
                <c:pt idx="48487">
                  <c:v>1.007080078125E-3</c:v>
                </c:pt>
                <c:pt idx="48488">
                  <c:v>1.0068416595458984E-3</c:v>
                </c:pt>
                <c:pt idx="48489">
                  <c:v>1.007080078125E-3</c:v>
                </c:pt>
                <c:pt idx="48490">
                  <c:v>1.0080337524414063E-3</c:v>
                </c:pt>
                <c:pt idx="48491">
                  <c:v>1.007080078125E-3</c:v>
                </c:pt>
                <c:pt idx="48492">
                  <c:v>1.0068416595458984E-3</c:v>
                </c:pt>
                <c:pt idx="48493">
                  <c:v>1.007080078125E-3</c:v>
                </c:pt>
                <c:pt idx="48494">
                  <c:v>1.007080078125E-3</c:v>
                </c:pt>
                <c:pt idx="48495">
                  <c:v>1.0068416595458984E-3</c:v>
                </c:pt>
                <c:pt idx="48496">
                  <c:v>1.007080078125E-3</c:v>
                </c:pt>
                <c:pt idx="48497">
                  <c:v>1.007080078125E-3</c:v>
                </c:pt>
                <c:pt idx="48498">
                  <c:v>1.0068416595458984E-3</c:v>
                </c:pt>
                <c:pt idx="48499">
                  <c:v>1.007080078125E-3</c:v>
                </c:pt>
                <c:pt idx="48500">
                  <c:v>1.007080078125E-3</c:v>
                </c:pt>
                <c:pt idx="48501">
                  <c:v>1.0068416595458984E-3</c:v>
                </c:pt>
                <c:pt idx="48502">
                  <c:v>1.007080078125E-3</c:v>
                </c:pt>
                <c:pt idx="48503">
                  <c:v>1.0080337524414063E-3</c:v>
                </c:pt>
                <c:pt idx="48504">
                  <c:v>1.0068416595458984E-3</c:v>
                </c:pt>
                <c:pt idx="48505">
                  <c:v>1.007080078125E-3</c:v>
                </c:pt>
                <c:pt idx="48506">
                  <c:v>1.007080078125E-3</c:v>
                </c:pt>
                <c:pt idx="48507">
                  <c:v>1.0068416595458984E-3</c:v>
                </c:pt>
                <c:pt idx="48508">
                  <c:v>1.007080078125E-3</c:v>
                </c:pt>
                <c:pt idx="48509">
                  <c:v>1.007080078125E-3</c:v>
                </c:pt>
                <c:pt idx="48510">
                  <c:v>1.0068416595458984E-3</c:v>
                </c:pt>
                <c:pt idx="48511">
                  <c:v>1.007080078125E-3</c:v>
                </c:pt>
                <c:pt idx="48512">
                  <c:v>1.007080078125E-3</c:v>
                </c:pt>
                <c:pt idx="48513">
                  <c:v>1.0068416595458984E-3</c:v>
                </c:pt>
                <c:pt idx="48514">
                  <c:v>1.007080078125E-3</c:v>
                </c:pt>
                <c:pt idx="48515">
                  <c:v>1.0080337524414063E-3</c:v>
                </c:pt>
                <c:pt idx="48516">
                  <c:v>1.007080078125E-3</c:v>
                </c:pt>
                <c:pt idx="48517">
                  <c:v>1.0068416595458984E-3</c:v>
                </c:pt>
                <c:pt idx="48518">
                  <c:v>1.007080078125E-3</c:v>
                </c:pt>
                <c:pt idx="48519">
                  <c:v>1.007080078125E-3</c:v>
                </c:pt>
                <c:pt idx="48520">
                  <c:v>1.0068416595458984E-3</c:v>
                </c:pt>
                <c:pt idx="48521">
                  <c:v>1.007080078125E-3</c:v>
                </c:pt>
                <c:pt idx="48522">
                  <c:v>1.007080078125E-3</c:v>
                </c:pt>
                <c:pt idx="48523">
                  <c:v>1.0068416595458984E-3</c:v>
                </c:pt>
                <c:pt idx="48524">
                  <c:v>1.007080078125E-3</c:v>
                </c:pt>
                <c:pt idx="48525">
                  <c:v>1.007080078125E-3</c:v>
                </c:pt>
                <c:pt idx="48526">
                  <c:v>1.0068416595458984E-3</c:v>
                </c:pt>
                <c:pt idx="48527">
                  <c:v>1.007080078125E-3</c:v>
                </c:pt>
                <c:pt idx="48528">
                  <c:v>1.0080337524414063E-3</c:v>
                </c:pt>
                <c:pt idx="48529">
                  <c:v>1.0068416595458984E-3</c:v>
                </c:pt>
                <c:pt idx="48530">
                  <c:v>1.007080078125E-3</c:v>
                </c:pt>
                <c:pt idx="48531">
                  <c:v>1.007080078125E-3</c:v>
                </c:pt>
                <c:pt idx="48532">
                  <c:v>1.0068416595458984E-3</c:v>
                </c:pt>
                <c:pt idx="48533">
                  <c:v>1.007080078125E-3</c:v>
                </c:pt>
                <c:pt idx="48534">
                  <c:v>1.007080078125E-3</c:v>
                </c:pt>
                <c:pt idx="48535">
                  <c:v>1.0068416595458984E-3</c:v>
                </c:pt>
                <c:pt idx="48536">
                  <c:v>1.007080078125E-3</c:v>
                </c:pt>
                <c:pt idx="48537">
                  <c:v>1.007080078125E-3</c:v>
                </c:pt>
                <c:pt idx="48538">
                  <c:v>1.0068416595458984E-3</c:v>
                </c:pt>
                <c:pt idx="48539">
                  <c:v>1.007080078125E-3</c:v>
                </c:pt>
                <c:pt idx="48540">
                  <c:v>1.0080337524414063E-3</c:v>
                </c:pt>
                <c:pt idx="48541">
                  <c:v>1.007080078125E-3</c:v>
                </c:pt>
                <c:pt idx="48542">
                  <c:v>1.0068416595458984E-3</c:v>
                </c:pt>
                <c:pt idx="48543">
                  <c:v>1.007080078125E-3</c:v>
                </c:pt>
                <c:pt idx="48544">
                  <c:v>1.007080078125E-3</c:v>
                </c:pt>
                <c:pt idx="48545">
                  <c:v>1.0068416595458984E-3</c:v>
                </c:pt>
                <c:pt idx="48546">
                  <c:v>1.007080078125E-3</c:v>
                </c:pt>
                <c:pt idx="48547">
                  <c:v>1.007080078125E-3</c:v>
                </c:pt>
                <c:pt idx="48548">
                  <c:v>1.0068416595458984E-3</c:v>
                </c:pt>
                <c:pt idx="48549">
                  <c:v>1.007080078125E-3</c:v>
                </c:pt>
                <c:pt idx="48550">
                  <c:v>1.007080078125E-3</c:v>
                </c:pt>
                <c:pt idx="48551">
                  <c:v>1.0068416595458984E-3</c:v>
                </c:pt>
                <c:pt idx="48552">
                  <c:v>1.007080078125E-3</c:v>
                </c:pt>
                <c:pt idx="48553">
                  <c:v>1.0080337524414063E-3</c:v>
                </c:pt>
                <c:pt idx="48554">
                  <c:v>1.0068416595458984E-3</c:v>
                </c:pt>
                <c:pt idx="48555">
                  <c:v>1.007080078125E-3</c:v>
                </c:pt>
                <c:pt idx="48556">
                  <c:v>1.007080078125E-3</c:v>
                </c:pt>
                <c:pt idx="48557">
                  <c:v>1.0068416595458984E-3</c:v>
                </c:pt>
                <c:pt idx="48558">
                  <c:v>1.007080078125E-3</c:v>
                </c:pt>
                <c:pt idx="48559">
                  <c:v>1.007080078125E-3</c:v>
                </c:pt>
                <c:pt idx="48560">
                  <c:v>1.0068416595458984E-3</c:v>
                </c:pt>
                <c:pt idx="48561">
                  <c:v>1.007080078125E-3</c:v>
                </c:pt>
                <c:pt idx="48562">
                  <c:v>1.007080078125E-3</c:v>
                </c:pt>
                <c:pt idx="48563">
                  <c:v>1.0068416595458984E-3</c:v>
                </c:pt>
                <c:pt idx="48564">
                  <c:v>1.007080078125E-3</c:v>
                </c:pt>
                <c:pt idx="48565">
                  <c:v>1.0080337524414063E-3</c:v>
                </c:pt>
                <c:pt idx="48566">
                  <c:v>1.007080078125E-3</c:v>
                </c:pt>
                <c:pt idx="48567">
                  <c:v>1.0068416595458984E-3</c:v>
                </c:pt>
                <c:pt idx="48568">
                  <c:v>1.007080078125E-3</c:v>
                </c:pt>
                <c:pt idx="48569">
                  <c:v>1.007080078125E-3</c:v>
                </c:pt>
                <c:pt idx="48570">
                  <c:v>1.0068416595458984E-3</c:v>
                </c:pt>
                <c:pt idx="48571">
                  <c:v>1.007080078125E-3</c:v>
                </c:pt>
                <c:pt idx="48572">
                  <c:v>1.007080078125E-3</c:v>
                </c:pt>
                <c:pt idx="48573">
                  <c:v>1.0068416595458984E-3</c:v>
                </c:pt>
                <c:pt idx="48574">
                  <c:v>1.007080078125E-3</c:v>
                </c:pt>
                <c:pt idx="48575">
                  <c:v>1.007080078125E-3</c:v>
                </c:pt>
                <c:pt idx="48576">
                  <c:v>1.0068416595458984E-3</c:v>
                </c:pt>
                <c:pt idx="48577">
                  <c:v>1.007080078125E-3</c:v>
                </c:pt>
                <c:pt idx="48578">
                  <c:v>1.0080337524414063E-3</c:v>
                </c:pt>
                <c:pt idx="48579">
                  <c:v>1.0068416595458984E-3</c:v>
                </c:pt>
                <c:pt idx="48580">
                  <c:v>1.007080078125E-3</c:v>
                </c:pt>
                <c:pt idx="48581">
                  <c:v>1.007080078125E-3</c:v>
                </c:pt>
                <c:pt idx="48582">
                  <c:v>1.0068416595458984E-3</c:v>
                </c:pt>
                <c:pt idx="48583">
                  <c:v>1.007080078125E-3</c:v>
                </c:pt>
                <c:pt idx="48584">
                  <c:v>1.007080078125E-3</c:v>
                </c:pt>
                <c:pt idx="48585">
                  <c:v>1.0068416595458984E-3</c:v>
                </c:pt>
                <c:pt idx="48586">
                  <c:v>1.007080078125E-3</c:v>
                </c:pt>
                <c:pt idx="48587">
                  <c:v>1.007080078125E-3</c:v>
                </c:pt>
                <c:pt idx="48588">
                  <c:v>1.0068416595458984E-3</c:v>
                </c:pt>
                <c:pt idx="48589">
                  <c:v>1.007080078125E-3</c:v>
                </c:pt>
                <c:pt idx="48590">
                  <c:v>1.0080337524414063E-3</c:v>
                </c:pt>
                <c:pt idx="48591">
                  <c:v>1.007080078125E-3</c:v>
                </c:pt>
                <c:pt idx="48592">
                  <c:v>1.0068416595458984E-3</c:v>
                </c:pt>
                <c:pt idx="48593">
                  <c:v>1.007080078125E-3</c:v>
                </c:pt>
                <c:pt idx="48594">
                  <c:v>1.007080078125E-3</c:v>
                </c:pt>
                <c:pt idx="48595">
                  <c:v>1.0068416595458984E-3</c:v>
                </c:pt>
                <c:pt idx="48596">
                  <c:v>1.007080078125E-3</c:v>
                </c:pt>
                <c:pt idx="48597">
                  <c:v>1.007080078125E-3</c:v>
                </c:pt>
                <c:pt idx="48598">
                  <c:v>1.0068416595458984E-3</c:v>
                </c:pt>
                <c:pt idx="48599">
                  <c:v>1.007080078125E-3</c:v>
                </c:pt>
                <c:pt idx="48600">
                  <c:v>1.007080078125E-3</c:v>
                </c:pt>
                <c:pt idx="48601">
                  <c:v>1.0068416595458984E-3</c:v>
                </c:pt>
                <c:pt idx="48602">
                  <c:v>1.007080078125E-3</c:v>
                </c:pt>
                <c:pt idx="48603">
                  <c:v>1.0080337524414063E-3</c:v>
                </c:pt>
                <c:pt idx="48604">
                  <c:v>1.0068416595458984E-3</c:v>
                </c:pt>
                <c:pt idx="48605">
                  <c:v>1.007080078125E-3</c:v>
                </c:pt>
                <c:pt idx="48606">
                  <c:v>1.007080078125E-3</c:v>
                </c:pt>
                <c:pt idx="48607">
                  <c:v>1.0068416595458984E-3</c:v>
                </c:pt>
                <c:pt idx="48608">
                  <c:v>1.007080078125E-3</c:v>
                </c:pt>
                <c:pt idx="48609">
                  <c:v>1.007080078125E-3</c:v>
                </c:pt>
                <c:pt idx="48610">
                  <c:v>1.0068416595458984E-3</c:v>
                </c:pt>
                <c:pt idx="48611">
                  <c:v>1.007080078125E-3</c:v>
                </c:pt>
                <c:pt idx="48612">
                  <c:v>1.007080078125E-3</c:v>
                </c:pt>
                <c:pt idx="48613">
                  <c:v>1.0068416595458984E-3</c:v>
                </c:pt>
                <c:pt idx="48614">
                  <c:v>1.007080078125E-3</c:v>
                </c:pt>
                <c:pt idx="48615">
                  <c:v>1.0080337524414063E-3</c:v>
                </c:pt>
                <c:pt idx="48616">
                  <c:v>1.007080078125E-3</c:v>
                </c:pt>
                <c:pt idx="48617">
                  <c:v>1.0068416595458984E-3</c:v>
                </c:pt>
                <c:pt idx="48618">
                  <c:v>1.007080078125E-3</c:v>
                </c:pt>
                <c:pt idx="48619">
                  <c:v>3.0210018157958984E-3</c:v>
                </c:pt>
                <c:pt idx="48620">
                  <c:v>1.007080078125E-3</c:v>
                </c:pt>
                <c:pt idx="48621">
                  <c:v>1.0068416595458984E-3</c:v>
                </c:pt>
                <c:pt idx="48622">
                  <c:v>1.007080078125E-3</c:v>
                </c:pt>
                <c:pt idx="48623">
                  <c:v>1.007080078125E-3</c:v>
                </c:pt>
                <c:pt idx="48624">
                  <c:v>1.0068416595458984E-3</c:v>
                </c:pt>
                <c:pt idx="48625">
                  <c:v>1.0080337524414063E-3</c:v>
                </c:pt>
                <c:pt idx="48626">
                  <c:v>1.007080078125E-3</c:v>
                </c:pt>
                <c:pt idx="48627">
                  <c:v>1.0068416595458984E-3</c:v>
                </c:pt>
                <c:pt idx="48628">
                  <c:v>1.007080078125E-3</c:v>
                </c:pt>
                <c:pt idx="48629">
                  <c:v>1.007080078125E-3</c:v>
                </c:pt>
                <c:pt idx="48630">
                  <c:v>1.0068416595458984E-3</c:v>
                </c:pt>
                <c:pt idx="48631">
                  <c:v>1.007080078125E-3</c:v>
                </c:pt>
                <c:pt idx="48632">
                  <c:v>1.007080078125E-3</c:v>
                </c:pt>
                <c:pt idx="48633">
                  <c:v>1.0068416595458984E-3</c:v>
                </c:pt>
                <c:pt idx="48634">
                  <c:v>1.007080078125E-3</c:v>
                </c:pt>
                <c:pt idx="48635">
                  <c:v>1.007080078125E-3</c:v>
                </c:pt>
                <c:pt idx="48636">
                  <c:v>1.0068416595458984E-3</c:v>
                </c:pt>
                <c:pt idx="48637">
                  <c:v>1.007080078125E-3</c:v>
                </c:pt>
                <c:pt idx="48638">
                  <c:v>1.0080337524414063E-3</c:v>
                </c:pt>
                <c:pt idx="48639">
                  <c:v>1.007080078125E-3</c:v>
                </c:pt>
                <c:pt idx="48640">
                  <c:v>1.0068416595458984E-3</c:v>
                </c:pt>
                <c:pt idx="48641">
                  <c:v>1.007080078125E-3</c:v>
                </c:pt>
                <c:pt idx="48642">
                  <c:v>1.007080078125E-3</c:v>
                </c:pt>
                <c:pt idx="48643">
                  <c:v>1.0068416595458984E-3</c:v>
                </c:pt>
                <c:pt idx="48644">
                  <c:v>1.007080078125E-3</c:v>
                </c:pt>
                <c:pt idx="48645">
                  <c:v>1.007080078125E-3</c:v>
                </c:pt>
                <c:pt idx="48646">
                  <c:v>1.0068416595458984E-3</c:v>
                </c:pt>
                <c:pt idx="48647">
                  <c:v>1.007080078125E-3</c:v>
                </c:pt>
                <c:pt idx="48648">
                  <c:v>1.007080078125E-3</c:v>
                </c:pt>
                <c:pt idx="48649">
                  <c:v>1.0068416595458984E-3</c:v>
                </c:pt>
                <c:pt idx="48650">
                  <c:v>1.0080337524414063E-3</c:v>
                </c:pt>
                <c:pt idx="48651">
                  <c:v>1.007080078125E-3</c:v>
                </c:pt>
                <c:pt idx="48652">
                  <c:v>1.0068416595458984E-3</c:v>
                </c:pt>
                <c:pt idx="48653">
                  <c:v>1.007080078125E-3</c:v>
                </c:pt>
                <c:pt idx="48654">
                  <c:v>1.007080078125E-3</c:v>
                </c:pt>
                <c:pt idx="48655">
                  <c:v>1.0068416595458984E-3</c:v>
                </c:pt>
                <c:pt idx="48656">
                  <c:v>1.007080078125E-3</c:v>
                </c:pt>
                <c:pt idx="48657">
                  <c:v>1.007080078125E-3</c:v>
                </c:pt>
                <c:pt idx="48658">
                  <c:v>1.0068416595458984E-3</c:v>
                </c:pt>
                <c:pt idx="48659">
                  <c:v>1.007080078125E-3</c:v>
                </c:pt>
                <c:pt idx="48660">
                  <c:v>1.007080078125E-3</c:v>
                </c:pt>
                <c:pt idx="48661">
                  <c:v>1.0068416595458984E-3</c:v>
                </c:pt>
                <c:pt idx="48662">
                  <c:v>1.007080078125E-3</c:v>
                </c:pt>
                <c:pt idx="48663">
                  <c:v>1.0080337524414063E-3</c:v>
                </c:pt>
                <c:pt idx="48664">
                  <c:v>1.007080078125E-3</c:v>
                </c:pt>
                <c:pt idx="48665">
                  <c:v>1.0068416595458984E-3</c:v>
                </c:pt>
                <c:pt idx="48666">
                  <c:v>1.007080078125E-3</c:v>
                </c:pt>
                <c:pt idx="48667">
                  <c:v>1.007080078125E-3</c:v>
                </c:pt>
                <c:pt idx="48668">
                  <c:v>1.0068416595458984E-3</c:v>
                </c:pt>
                <c:pt idx="48669">
                  <c:v>1.007080078125E-3</c:v>
                </c:pt>
                <c:pt idx="48670">
                  <c:v>1.007080078125E-3</c:v>
                </c:pt>
                <c:pt idx="48671">
                  <c:v>1.0068416595458984E-3</c:v>
                </c:pt>
                <c:pt idx="48672">
                  <c:v>1.007080078125E-3</c:v>
                </c:pt>
                <c:pt idx="48673">
                  <c:v>1.007080078125E-3</c:v>
                </c:pt>
                <c:pt idx="48674">
                  <c:v>1.0068416595458984E-3</c:v>
                </c:pt>
                <c:pt idx="48675">
                  <c:v>1.0080337524414063E-3</c:v>
                </c:pt>
                <c:pt idx="48676">
                  <c:v>1.007080078125E-3</c:v>
                </c:pt>
                <c:pt idx="48677">
                  <c:v>1.0068416595458984E-3</c:v>
                </c:pt>
                <c:pt idx="48678">
                  <c:v>1.007080078125E-3</c:v>
                </c:pt>
                <c:pt idx="48679">
                  <c:v>1.007080078125E-3</c:v>
                </c:pt>
                <c:pt idx="48680">
                  <c:v>1.0068416595458984E-3</c:v>
                </c:pt>
                <c:pt idx="48681">
                  <c:v>1.007080078125E-3</c:v>
                </c:pt>
                <c:pt idx="48682">
                  <c:v>1.007080078125E-3</c:v>
                </c:pt>
                <c:pt idx="48683">
                  <c:v>1.0068416595458984E-3</c:v>
                </c:pt>
                <c:pt idx="48684">
                  <c:v>1.007080078125E-3</c:v>
                </c:pt>
                <c:pt idx="48685">
                  <c:v>1.007080078125E-3</c:v>
                </c:pt>
                <c:pt idx="48686">
                  <c:v>1.0068416595458984E-3</c:v>
                </c:pt>
                <c:pt idx="48687">
                  <c:v>1.007080078125E-3</c:v>
                </c:pt>
                <c:pt idx="48688">
                  <c:v>1.0080337524414063E-3</c:v>
                </c:pt>
                <c:pt idx="48689">
                  <c:v>1.007080078125E-3</c:v>
                </c:pt>
                <c:pt idx="48690">
                  <c:v>1.0068416595458984E-3</c:v>
                </c:pt>
                <c:pt idx="48691">
                  <c:v>1.007080078125E-3</c:v>
                </c:pt>
                <c:pt idx="48692">
                  <c:v>1.007080078125E-3</c:v>
                </c:pt>
                <c:pt idx="48693">
                  <c:v>1.0068416595458984E-3</c:v>
                </c:pt>
                <c:pt idx="48694">
                  <c:v>1.007080078125E-3</c:v>
                </c:pt>
                <c:pt idx="48695">
                  <c:v>1.007080078125E-3</c:v>
                </c:pt>
                <c:pt idx="48696">
                  <c:v>1.0068416595458984E-3</c:v>
                </c:pt>
                <c:pt idx="48697">
                  <c:v>1.007080078125E-3</c:v>
                </c:pt>
                <c:pt idx="48698">
                  <c:v>1.007080078125E-3</c:v>
                </c:pt>
                <c:pt idx="48699">
                  <c:v>1.0068416595458984E-3</c:v>
                </c:pt>
                <c:pt idx="48700">
                  <c:v>1.0080337524414063E-3</c:v>
                </c:pt>
                <c:pt idx="48701">
                  <c:v>1.007080078125E-3</c:v>
                </c:pt>
                <c:pt idx="48702">
                  <c:v>1.0068416595458984E-3</c:v>
                </c:pt>
                <c:pt idx="48703">
                  <c:v>1.007080078125E-3</c:v>
                </c:pt>
                <c:pt idx="48704">
                  <c:v>1.007080078125E-3</c:v>
                </c:pt>
                <c:pt idx="48705">
                  <c:v>1.0068416595458984E-3</c:v>
                </c:pt>
                <c:pt idx="48706">
                  <c:v>1.007080078125E-3</c:v>
                </c:pt>
                <c:pt idx="48707">
                  <c:v>1.007080078125E-3</c:v>
                </c:pt>
                <c:pt idx="48708">
                  <c:v>1.0068416595458984E-3</c:v>
                </c:pt>
                <c:pt idx="48709">
                  <c:v>1.007080078125E-3</c:v>
                </c:pt>
                <c:pt idx="48710">
                  <c:v>1.007080078125E-3</c:v>
                </c:pt>
                <c:pt idx="48711">
                  <c:v>1.0068416595458984E-3</c:v>
                </c:pt>
                <c:pt idx="48712">
                  <c:v>1.007080078125E-3</c:v>
                </c:pt>
                <c:pt idx="48713">
                  <c:v>1.0080337524414063E-3</c:v>
                </c:pt>
                <c:pt idx="48714">
                  <c:v>1.007080078125E-3</c:v>
                </c:pt>
                <c:pt idx="48715">
                  <c:v>1.0068416595458984E-3</c:v>
                </c:pt>
                <c:pt idx="48716">
                  <c:v>1.007080078125E-3</c:v>
                </c:pt>
                <c:pt idx="48717">
                  <c:v>1.007080078125E-3</c:v>
                </c:pt>
                <c:pt idx="48718">
                  <c:v>1.0068416595458984E-3</c:v>
                </c:pt>
                <c:pt idx="48719">
                  <c:v>1.007080078125E-3</c:v>
                </c:pt>
                <c:pt idx="48720">
                  <c:v>1.007080078125E-3</c:v>
                </c:pt>
                <c:pt idx="48721">
                  <c:v>1.0068416595458984E-3</c:v>
                </c:pt>
                <c:pt idx="48722">
                  <c:v>1.007080078125E-3</c:v>
                </c:pt>
                <c:pt idx="48723">
                  <c:v>1.007080078125E-3</c:v>
                </c:pt>
                <c:pt idx="48724">
                  <c:v>1.0068416595458984E-3</c:v>
                </c:pt>
                <c:pt idx="48725">
                  <c:v>1.0080337524414063E-3</c:v>
                </c:pt>
                <c:pt idx="48726">
                  <c:v>1.007080078125E-3</c:v>
                </c:pt>
                <c:pt idx="48727">
                  <c:v>1.0068416595458984E-3</c:v>
                </c:pt>
                <c:pt idx="48728">
                  <c:v>1.007080078125E-3</c:v>
                </c:pt>
                <c:pt idx="48729">
                  <c:v>1.007080078125E-3</c:v>
                </c:pt>
                <c:pt idx="48730">
                  <c:v>1.0068416595458984E-3</c:v>
                </c:pt>
                <c:pt idx="48731">
                  <c:v>1.007080078125E-3</c:v>
                </c:pt>
                <c:pt idx="48732">
                  <c:v>1.007080078125E-3</c:v>
                </c:pt>
                <c:pt idx="48733">
                  <c:v>1.0068416595458984E-3</c:v>
                </c:pt>
                <c:pt idx="48734">
                  <c:v>1.007080078125E-3</c:v>
                </c:pt>
                <c:pt idx="48735">
                  <c:v>1.007080078125E-3</c:v>
                </c:pt>
                <c:pt idx="48736">
                  <c:v>1.0068416595458984E-3</c:v>
                </c:pt>
                <c:pt idx="48737">
                  <c:v>1.007080078125E-3</c:v>
                </c:pt>
                <c:pt idx="48738">
                  <c:v>1.0080337524414063E-3</c:v>
                </c:pt>
                <c:pt idx="48739">
                  <c:v>1.007080078125E-3</c:v>
                </c:pt>
                <c:pt idx="48740">
                  <c:v>1.0068416595458984E-3</c:v>
                </c:pt>
                <c:pt idx="48741">
                  <c:v>1.007080078125E-3</c:v>
                </c:pt>
                <c:pt idx="48742">
                  <c:v>1.007080078125E-3</c:v>
                </c:pt>
                <c:pt idx="48743">
                  <c:v>1.0068416595458984E-3</c:v>
                </c:pt>
                <c:pt idx="48744">
                  <c:v>1.007080078125E-3</c:v>
                </c:pt>
                <c:pt idx="48745">
                  <c:v>1.007080078125E-3</c:v>
                </c:pt>
                <c:pt idx="48746">
                  <c:v>1.0068416595458984E-3</c:v>
                </c:pt>
                <c:pt idx="48747">
                  <c:v>1.007080078125E-3</c:v>
                </c:pt>
                <c:pt idx="48748">
                  <c:v>1.007080078125E-3</c:v>
                </c:pt>
                <c:pt idx="48749">
                  <c:v>1.0068416595458984E-3</c:v>
                </c:pt>
                <c:pt idx="48750">
                  <c:v>1.0080337524414063E-3</c:v>
                </c:pt>
                <c:pt idx="48751">
                  <c:v>1.007080078125E-3</c:v>
                </c:pt>
                <c:pt idx="48752">
                  <c:v>1.0068416595458984E-3</c:v>
                </c:pt>
                <c:pt idx="48753">
                  <c:v>1.007080078125E-3</c:v>
                </c:pt>
                <c:pt idx="48754">
                  <c:v>1.007080078125E-3</c:v>
                </c:pt>
                <c:pt idx="48755">
                  <c:v>1.0068416595458984E-3</c:v>
                </c:pt>
                <c:pt idx="48756">
                  <c:v>1.007080078125E-3</c:v>
                </c:pt>
                <c:pt idx="48757">
                  <c:v>1.007080078125E-3</c:v>
                </c:pt>
                <c:pt idx="48758">
                  <c:v>1.0068416595458984E-3</c:v>
                </c:pt>
                <c:pt idx="48759">
                  <c:v>1.007080078125E-3</c:v>
                </c:pt>
                <c:pt idx="48760">
                  <c:v>1.007080078125E-3</c:v>
                </c:pt>
                <c:pt idx="48761">
                  <c:v>1.0068416595458984E-3</c:v>
                </c:pt>
                <c:pt idx="48762">
                  <c:v>1.007080078125E-3</c:v>
                </c:pt>
                <c:pt idx="48763">
                  <c:v>1.0080337524414063E-3</c:v>
                </c:pt>
                <c:pt idx="48764">
                  <c:v>1.007080078125E-3</c:v>
                </c:pt>
                <c:pt idx="48765">
                  <c:v>1.0068416595458984E-3</c:v>
                </c:pt>
                <c:pt idx="48766">
                  <c:v>1.007080078125E-3</c:v>
                </c:pt>
                <c:pt idx="48767">
                  <c:v>1.007080078125E-3</c:v>
                </c:pt>
                <c:pt idx="48768">
                  <c:v>1.0068416595458984E-3</c:v>
                </c:pt>
                <c:pt idx="48769">
                  <c:v>1.007080078125E-3</c:v>
                </c:pt>
                <c:pt idx="48770">
                  <c:v>1.007080078125E-3</c:v>
                </c:pt>
                <c:pt idx="48771">
                  <c:v>1.0068416595458984E-3</c:v>
                </c:pt>
                <c:pt idx="48772">
                  <c:v>1.007080078125E-3</c:v>
                </c:pt>
                <c:pt idx="48773">
                  <c:v>1.007080078125E-3</c:v>
                </c:pt>
                <c:pt idx="48774">
                  <c:v>1.0068416595458984E-3</c:v>
                </c:pt>
                <c:pt idx="48775">
                  <c:v>1.0080337524414063E-3</c:v>
                </c:pt>
                <c:pt idx="48776">
                  <c:v>1.007080078125E-3</c:v>
                </c:pt>
                <c:pt idx="48777">
                  <c:v>1.0068416595458984E-3</c:v>
                </c:pt>
                <c:pt idx="48778">
                  <c:v>1.007080078125E-3</c:v>
                </c:pt>
                <c:pt idx="48779">
                  <c:v>1.007080078125E-3</c:v>
                </c:pt>
                <c:pt idx="48780">
                  <c:v>1.0068416595458984E-3</c:v>
                </c:pt>
                <c:pt idx="48781">
                  <c:v>1.007080078125E-3</c:v>
                </c:pt>
                <c:pt idx="48782">
                  <c:v>1.007080078125E-3</c:v>
                </c:pt>
                <c:pt idx="48783">
                  <c:v>1.0068416595458984E-3</c:v>
                </c:pt>
                <c:pt idx="48784">
                  <c:v>1.007080078125E-3</c:v>
                </c:pt>
                <c:pt idx="48785">
                  <c:v>1.007080078125E-3</c:v>
                </c:pt>
                <c:pt idx="48786">
                  <c:v>1.0068416595458984E-3</c:v>
                </c:pt>
                <c:pt idx="48787">
                  <c:v>1.007080078125E-3</c:v>
                </c:pt>
                <c:pt idx="48788">
                  <c:v>1.0080337524414063E-3</c:v>
                </c:pt>
                <c:pt idx="48789">
                  <c:v>1.007080078125E-3</c:v>
                </c:pt>
                <c:pt idx="48790">
                  <c:v>1.0068416595458984E-3</c:v>
                </c:pt>
                <c:pt idx="48791">
                  <c:v>1.007080078125E-3</c:v>
                </c:pt>
                <c:pt idx="48792">
                  <c:v>1.007080078125E-3</c:v>
                </c:pt>
                <c:pt idx="48793">
                  <c:v>1.0068416595458984E-3</c:v>
                </c:pt>
                <c:pt idx="48794">
                  <c:v>1.007080078125E-3</c:v>
                </c:pt>
                <c:pt idx="48795">
                  <c:v>1.007080078125E-3</c:v>
                </c:pt>
                <c:pt idx="48796">
                  <c:v>1.0068416595458984E-3</c:v>
                </c:pt>
                <c:pt idx="48797">
                  <c:v>1.007080078125E-3</c:v>
                </c:pt>
                <c:pt idx="48798">
                  <c:v>1.007080078125E-3</c:v>
                </c:pt>
                <c:pt idx="48799">
                  <c:v>1.0068416595458984E-3</c:v>
                </c:pt>
                <c:pt idx="48800">
                  <c:v>1.0080337524414063E-3</c:v>
                </c:pt>
                <c:pt idx="48801">
                  <c:v>1.007080078125E-3</c:v>
                </c:pt>
                <c:pt idx="48802">
                  <c:v>1.0068416595458984E-3</c:v>
                </c:pt>
                <c:pt idx="48803">
                  <c:v>1.007080078125E-3</c:v>
                </c:pt>
                <c:pt idx="48804">
                  <c:v>1.007080078125E-3</c:v>
                </c:pt>
                <c:pt idx="48805">
                  <c:v>1.0068416595458984E-3</c:v>
                </c:pt>
                <c:pt idx="48806">
                  <c:v>1.007080078125E-3</c:v>
                </c:pt>
                <c:pt idx="48807">
                  <c:v>1.007080078125E-3</c:v>
                </c:pt>
                <c:pt idx="48808">
                  <c:v>1.0068416595458984E-3</c:v>
                </c:pt>
                <c:pt idx="48809">
                  <c:v>1.007080078125E-3</c:v>
                </c:pt>
                <c:pt idx="48810">
                  <c:v>1.007080078125E-3</c:v>
                </c:pt>
                <c:pt idx="48811">
                  <c:v>1.0068416595458984E-3</c:v>
                </c:pt>
                <c:pt idx="48812">
                  <c:v>1.007080078125E-3</c:v>
                </c:pt>
                <c:pt idx="48813">
                  <c:v>1.0080337524414063E-3</c:v>
                </c:pt>
                <c:pt idx="48814">
                  <c:v>1.007080078125E-3</c:v>
                </c:pt>
                <c:pt idx="48815">
                  <c:v>1.0068416595458984E-3</c:v>
                </c:pt>
                <c:pt idx="48816">
                  <c:v>1.007080078125E-3</c:v>
                </c:pt>
                <c:pt idx="48817">
                  <c:v>1.007080078125E-3</c:v>
                </c:pt>
                <c:pt idx="48818">
                  <c:v>1.0068416595458984E-3</c:v>
                </c:pt>
                <c:pt idx="48819">
                  <c:v>1.007080078125E-3</c:v>
                </c:pt>
                <c:pt idx="48820">
                  <c:v>1.007080078125E-3</c:v>
                </c:pt>
                <c:pt idx="48821">
                  <c:v>1.0068416595458984E-3</c:v>
                </c:pt>
                <c:pt idx="48822">
                  <c:v>1.007080078125E-3</c:v>
                </c:pt>
                <c:pt idx="48823">
                  <c:v>1.007080078125E-3</c:v>
                </c:pt>
                <c:pt idx="48824">
                  <c:v>1.0068416595458984E-3</c:v>
                </c:pt>
                <c:pt idx="48825">
                  <c:v>1.0080337524414063E-3</c:v>
                </c:pt>
                <c:pt idx="48826">
                  <c:v>1.007080078125E-3</c:v>
                </c:pt>
                <c:pt idx="48827">
                  <c:v>1.0068416595458984E-3</c:v>
                </c:pt>
                <c:pt idx="48828">
                  <c:v>1.007080078125E-3</c:v>
                </c:pt>
                <c:pt idx="48829">
                  <c:v>1.007080078125E-3</c:v>
                </c:pt>
                <c:pt idx="48830">
                  <c:v>1.0068416595458984E-3</c:v>
                </c:pt>
                <c:pt idx="48831">
                  <c:v>1.007080078125E-3</c:v>
                </c:pt>
                <c:pt idx="48832">
                  <c:v>1.007080078125E-3</c:v>
                </c:pt>
                <c:pt idx="48833">
                  <c:v>1.0068416595458984E-3</c:v>
                </c:pt>
                <c:pt idx="48834">
                  <c:v>1.007080078125E-3</c:v>
                </c:pt>
                <c:pt idx="48835">
                  <c:v>1.007080078125E-3</c:v>
                </c:pt>
                <c:pt idx="48836">
                  <c:v>1.0068416595458984E-3</c:v>
                </c:pt>
                <c:pt idx="48837">
                  <c:v>1.007080078125E-3</c:v>
                </c:pt>
                <c:pt idx="48838">
                  <c:v>1.0080337524414063E-3</c:v>
                </c:pt>
                <c:pt idx="48839">
                  <c:v>1.007080078125E-3</c:v>
                </c:pt>
                <c:pt idx="48840">
                  <c:v>1.0068416595458984E-3</c:v>
                </c:pt>
                <c:pt idx="48841">
                  <c:v>1.007080078125E-3</c:v>
                </c:pt>
                <c:pt idx="48842">
                  <c:v>1.007080078125E-3</c:v>
                </c:pt>
                <c:pt idx="48843">
                  <c:v>1.0068416595458984E-3</c:v>
                </c:pt>
                <c:pt idx="48844">
                  <c:v>1.007080078125E-3</c:v>
                </c:pt>
                <c:pt idx="48845">
                  <c:v>1.007080078125E-3</c:v>
                </c:pt>
                <c:pt idx="48846">
                  <c:v>1.0068416595458984E-3</c:v>
                </c:pt>
                <c:pt idx="48847">
                  <c:v>1.007080078125E-3</c:v>
                </c:pt>
                <c:pt idx="48848">
                  <c:v>1.0068416595458984E-3</c:v>
                </c:pt>
                <c:pt idx="48849">
                  <c:v>1.007080078125E-3</c:v>
                </c:pt>
                <c:pt idx="48850">
                  <c:v>1.0080337524414063E-3</c:v>
                </c:pt>
                <c:pt idx="48851">
                  <c:v>1.007080078125E-3</c:v>
                </c:pt>
                <c:pt idx="48852">
                  <c:v>1.0068416595458984E-3</c:v>
                </c:pt>
                <c:pt idx="48853">
                  <c:v>1.007080078125E-3</c:v>
                </c:pt>
                <c:pt idx="48854">
                  <c:v>1.007080078125E-3</c:v>
                </c:pt>
                <c:pt idx="48855">
                  <c:v>1.0068416595458984E-3</c:v>
                </c:pt>
                <c:pt idx="48856">
                  <c:v>1.007080078125E-3</c:v>
                </c:pt>
                <c:pt idx="48857">
                  <c:v>1.007080078125E-3</c:v>
                </c:pt>
                <c:pt idx="48858">
                  <c:v>1.0068416595458984E-3</c:v>
                </c:pt>
                <c:pt idx="48859">
                  <c:v>1.007080078125E-3</c:v>
                </c:pt>
                <c:pt idx="48860">
                  <c:v>1.007080078125E-3</c:v>
                </c:pt>
                <c:pt idx="48861">
                  <c:v>1.0068416595458984E-3</c:v>
                </c:pt>
                <c:pt idx="48862">
                  <c:v>1.007080078125E-3</c:v>
                </c:pt>
                <c:pt idx="48863">
                  <c:v>1.0080337524414063E-3</c:v>
                </c:pt>
                <c:pt idx="48864">
                  <c:v>1.007080078125E-3</c:v>
                </c:pt>
                <c:pt idx="48865">
                  <c:v>1.0068416595458984E-3</c:v>
                </c:pt>
                <c:pt idx="48866">
                  <c:v>1.007080078125E-3</c:v>
                </c:pt>
                <c:pt idx="48867">
                  <c:v>1.007080078125E-3</c:v>
                </c:pt>
                <c:pt idx="48868">
                  <c:v>1.0068416595458984E-3</c:v>
                </c:pt>
                <c:pt idx="48869">
                  <c:v>1.007080078125E-3</c:v>
                </c:pt>
                <c:pt idx="48870">
                  <c:v>1.0068416595458984E-3</c:v>
                </c:pt>
                <c:pt idx="48871">
                  <c:v>1.007080078125E-3</c:v>
                </c:pt>
                <c:pt idx="48872">
                  <c:v>1.007080078125E-3</c:v>
                </c:pt>
                <c:pt idx="48873">
                  <c:v>1.0068416595458984E-3</c:v>
                </c:pt>
                <c:pt idx="48874">
                  <c:v>1.007080078125E-3</c:v>
                </c:pt>
                <c:pt idx="48875">
                  <c:v>1.0080337524414063E-3</c:v>
                </c:pt>
                <c:pt idx="48876">
                  <c:v>1.007080078125E-3</c:v>
                </c:pt>
                <c:pt idx="48877">
                  <c:v>1.0068416595458984E-3</c:v>
                </c:pt>
                <c:pt idx="48878">
                  <c:v>1.007080078125E-3</c:v>
                </c:pt>
                <c:pt idx="48879">
                  <c:v>1.007080078125E-3</c:v>
                </c:pt>
                <c:pt idx="48880">
                  <c:v>1.0068416595458984E-3</c:v>
                </c:pt>
                <c:pt idx="48881">
                  <c:v>1.007080078125E-3</c:v>
                </c:pt>
                <c:pt idx="48882">
                  <c:v>1.007080078125E-3</c:v>
                </c:pt>
                <c:pt idx="48883">
                  <c:v>1.0068416595458984E-3</c:v>
                </c:pt>
                <c:pt idx="48884">
                  <c:v>1.007080078125E-3</c:v>
                </c:pt>
                <c:pt idx="48885">
                  <c:v>1.007080078125E-3</c:v>
                </c:pt>
                <c:pt idx="48886">
                  <c:v>1.0068416595458984E-3</c:v>
                </c:pt>
                <c:pt idx="48887">
                  <c:v>1.007080078125E-3</c:v>
                </c:pt>
                <c:pt idx="48888">
                  <c:v>1.0080337524414063E-3</c:v>
                </c:pt>
                <c:pt idx="48889">
                  <c:v>1.007080078125E-3</c:v>
                </c:pt>
                <c:pt idx="48890">
                  <c:v>1.0068416595458984E-3</c:v>
                </c:pt>
                <c:pt idx="48891">
                  <c:v>1.007080078125E-3</c:v>
                </c:pt>
                <c:pt idx="48892">
                  <c:v>1.0068416595458984E-3</c:v>
                </c:pt>
                <c:pt idx="48893">
                  <c:v>1.007080078125E-3</c:v>
                </c:pt>
                <c:pt idx="48894">
                  <c:v>1.007080078125E-3</c:v>
                </c:pt>
                <c:pt idx="48895">
                  <c:v>1.0068416595458984E-3</c:v>
                </c:pt>
                <c:pt idx="48896">
                  <c:v>1.007080078125E-3</c:v>
                </c:pt>
                <c:pt idx="48897">
                  <c:v>1.007080078125E-3</c:v>
                </c:pt>
                <c:pt idx="48898">
                  <c:v>1.0068416595458984E-3</c:v>
                </c:pt>
                <c:pt idx="48899">
                  <c:v>1.007080078125E-3</c:v>
                </c:pt>
                <c:pt idx="48900">
                  <c:v>1.0080337524414063E-3</c:v>
                </c:pt>
                <c:pt idx="48901">
                  <c:v>1.007080078125E-3</c:v>
                </c:pt>
                <c:pt idx="48902">
                  <c:v>1.0068416595458984E-3</c:v>
                </c:pt>
                <c:pt idx="48903">
                  <c:v>1.007080078125E-3</c:v>
                </c:pt>
                <c:pt idx="48904">
                  <c:v>1.007080078125E-3</c:v>
                </c:pt>
                <c:pt idx="48905">
                  <c:v>1.0068416595458984E-3</c:v>
                </c:pt>
                <c:pt idx="48906">
                  <c:v>1.007080078125E-3</c:v>
                </c:pt>
                <c:pt idx="48907">
                  <c:v>1.007080078125E-3</c:v>
                </c:pt>
                <c:pt idx="48908">
                  <c:v>1.0068416595458984E-3</c:v>
                </c:pt>
                <c:pt idx="48909">
                  <c:v>1.007080078125E-3</c:v>
                </c:pt>
                <c:pt idx="48910">
                  <c:v>1.007080078125E-3</c:v>
                </c:pt>
                <c:pt idx="48911">
                  <c:v>1.0068416595458984E-3</c:v>
                </c:pt>
                <c:pt idx="48912">
                  <c:v>1.007080078125E-3</c:v>
                </c:pt>
                <c:pt idx="48913">
                  <c:v>1.0080337524414063E-3</c:v>
                </c:pt>
                <c:pt idx="48914">
                  <c:v>1.0068416595458984E-3</c:v>
                </c:pt>
                <c:pt idx="48915">
                  <c:v>1.007080078125E-3</c:v>
                </c:pt>
                <c:pt idx="48916">
                  <c:v>1.007080078125E-3</c:v>
                </c:pt>
                <c:pt idx="48917">
                  <c:v>1.0068416595458984E-3</c:v>
                </c:pt>
                <c:pt idx="48918">
                  <c:v>1.007080078125E-3</c:v>
                </c:pt>
                <c:pt idx="48919">
                  <c:v>1.007080078125E-3</c:v>
                </c:pt>
                <c:pt idx="48920">
                  <c:v>1.0068416595458984E-3</c:v>
                </c:pt>
                <c:pt idx="48921">
                  <c:v>1.007080078125E-3</c:v>
                </c:pt>
                <c:pt idx="48922">
                  <c:v>1.007080078125E-3</c:v>
                </c:pt>
                <c:pt idx="48923">
                  <c:v>1.0068416595458984E-3</c:v>
                </c:pt>
                <c:pt idx="48924">
                  <c:v>1.007080078125E-3</c:v>
                </c:pt>
                <c:pt idx="48925">
                  <c:v>1.0080337524414063E-3</c:v>
                </c:pt>
                <c:pt idx="48926">
                  <c:v>1.007080078125E-3</c:v>
                </c:pt>
                <c:pt idx="48927">
                  <c:v>7.0488452911376953E-3</c:v>
                </c:pt>
                <c:pt idx="48928">
                  <c:v>1.007080078125E-3</c:v>
                </c:pt>
                <c:pt idx="48929">
                  <c:v>1.007080078125E-3</c:v>
                </c:pt>
                <c:pt idx="48930">
                  <c:v>1.0068416595458984E-3</c:v>
                </c:pt>
                <c:pt idx="48931">
                  <c:v>1.007080078125E-3</c:v>
                </c:pt>
                <c:pt idx="48932">
                  <c:v>1.0080337524414063E-3</c:v>
                </c:pt>
                <c:pt idx="48933">
                  <c:v>1.0068416595458984E-3</c:v>
                </c:pt>
                <c:pt idx="48934">
                  <c:v>1.007080078125E-3</c:v>
                </c:pt>
                <c:pt idx="48935">
                  <c:v>1.007080078125E-3</c:v>
                </c:pt>
                <c:pt idx="48936">
                  <c:v>1.0068416595458984E-3</c:v>
                </c:pt>
                <c:pt idx="48937">
                  <c:v>1.007080078125E-3</c:v>
                </c:pt>
                <c:pt idx="48938">
                  <c:v>1.007080078125E-3</c:v>
                </c:pt>
                <c:pt idx="48939">
                  <c:v>1.0068416595458984E-3</c:v>
                </c:pt>
                <c:pt idx="48940">
                  <c:v>1.007080078125E-3</c:v>
                </c:pt>
                <c:pt idx="48941">
                  <c:v>1.007080078125E-3</c:v>
                </c:pt>
                <c:pt idx="48942">
                  <c:v>1.0068416595458984E-3</c:v>
                </c:pt>
                <c:pt idx="48943">
                  <c:v>1.007080078125E-3</c:v>
                </c:pt>
                <c:pt idx="48944">
                  <c:v>1.0080337524414063E-3</c:v>
                </c:pt>
                <c:pt idx="48945">
                  <c:v>1.007080078125E-3</c:v>
                </c:pt>
                <c:pt idx="48946">
                  <c:v>1.0068416595458984E-3</c:v>
                </c:pt>
                <c:pt idx="48947">
                  <c:v>1.007080078125E-3</c:v>
                </c:pt>
                <c:pt idx="48948">
                  <c:v>1.007080078125E-3</c:v>
                </c:pt>
                <c:pt idx="48949">
                  <c:v>1.0068416595458984E-3</c:v>
                </c:pt>
                <c:pt idx="48950">
                  <c:v>1.007080078125E-3</c:v>
                </c:pt>
                <c:pt idx="48951">
                  <c:v>1.007080078125E-3</c:v>
                </c:pt>
                <c:pt idx="48952">
                  <c:v>1.0068416595458984E-3</c:v>
                </c:pt>
                <c:pt idx="48953">
                  <c:v>1.007080078125E-3</c:v>
                </c:pt>
                <c:pt idx="48954">
                  <c:v>1.007080078125E-3</c:v>
                </c:pt>
                <c:pt idx="48955">
                  <c:v>1.0068416595458984E-3</c:v>
                </c:pt>
                <c:pt idx="48956">
                  <c:v>1.007080078125E-3</c:v>
                </c:pt>
                <c:pt idx="48957">
                  <c:v>1.0080337524414063E-3</c:v>
                </c:pt>
                <c:pt idx="48958">
                  <c:v>1.0068416595458984E-3</c:v>
                </c:pt>
                <c:pt idx="48959">
                  <c:v>1.007080078125E-3</c:v>
                </c:pt>
                <c:pt idx="48960">
                  <c:v>1.007080078125E-3</c:v>
                </c:pt>
                <c:pt idx="48961">
                  <c:v>1.0068416595458984E-3</c:v>
                </c:pt>
                <c:pt idx="48962">
                  <c:v>1.007080078125E-3</c:v>
                </c:pt>
                <c:pt idx="48963">
                  <c:v>1.007080078125E-3</c:v>
                </c:pt>
                <c:pt idx="48964">
                  <c:v>1.0068416595458984E-3</c:v>
                </c:pt>
                <c:pt idx="48965">
                  <c:v>1.007080078125E-3</c:v>
                </c:pt>
                <c:pt idx="48966">
                  <c:v>1.007080078125E-3</c:v>
                </c:pt>
                <c:pt idx="48967">
                  <c:v>1.0068416595458984E-3</c:v>
                </c:pt>
                <c:pt idx="48968">
                  <c:v>1.007080078125E-3</c:v>
                </c:pt>
                <c:pt idx="48969">
                  <c:v>1.0080337524414063E-3</c:v>
                </c:pt>
                <c:pt idx="48970">
                  <c:v>1.007080078125E-3</c:v>
                </c:pt>
                <c:pt idx="48971">
                  <c:v>1.0068416595458984E-3</c:v>
                </c:pt>
                <c:pt idx="48972">
                  <c:v>1.007080078125E-3</c:v>
                </c:pt>
                <c:pt idx="48973">
                  <c:v>1.007080078125E-3</c:v>
                </c:pt>
                <c:pt idx="48974">
                  <c:v>1.0068416595458984E-3</c:v>
                </c:pt>
                <c:pt idx="48975">
                  <c:v>1.007080078125E-3</c:v>
                </c:pt>
                <c:pt idx="48976">
                  <c:v>1.007080078125E-3</c:v>
                </c:pt>
                <c:pt idx="48977">
                  <c:v>1.0068416595458984E-3</c:v>
                </c:pt>
                <c:pt idx="48978">
                  <c:v>1.007080078125E-3</c:v>
                </c:pt>
                <c:pt idx="48979">
                  <c:v>1.007080078125E-3</c:v>
                </c:pt>
                <c:pt idx="48980">
                  <c:v>1.0068416595458984E-3</c:v>
                </c:pt>
                <c:pt idx="48981">
                  <c:v>1.007080078125E-3</c:v>
                </c:pt>
                <c:pt idx="48982">
                  <c:v>1.0080337524414063E-3</c:v>
                </c:pt>
                <c:pt idx="48983">
                  <c:v>1.0068416595458984E-3</c:v>
                </c:pt>
                <c:pt idx="48984">
                  <c:v>1.007080078125E-3</c:v>
                </c:pt>
                <c:pt idx="48985">
                  <c:v>1.007080078125E-3</c:v>
                </c:pt>
                <c:pt idx="48986">
                  <c:v>1.0068416595458984E-3</c:v>
                </c:pt>
                <c:pt idx="48987">
                  <c:v>1.007080078125E-3</c:v>
                </c:pt>
                <c:pt idx="48988">
                  <c:v>1.007080078125E-3</c:v>
                </c:pt>
                <c:pt idx="48989">
                  <c:v>1.0068416595458984E-3</c:v>
                </c:pt>
                <c:pt idx="48990">
                  <c:v>1.007080078125E-3</c:v>
                </c:pt>
                <c:pt idx="48991">
                  <c:v>1.007080078125E-3</c:v>
                </c:pt>
                <c:pt idx="48992">
                  <c:v>1.0068416595458984E-3</c:v>
                </c:pt>
                <c:pt idx="48993">
                  <c:v>1.007080078125E-3</c:v>
                </c:pt>
                <c:pt idx="48994">
                  <c:v>1.0080337524414063E-3</c:v>
                </c:pt>
                <c:pt idx="48995">
                  <c:v>1.007080078125E-3</c:v>
                </c:pt>
                <c:pt idx="48996">
                  <c:v>1.0068416595458984E-3</c:v>
                </c:pt>
                <c:pt idx="48997">
                  <c:v>1.007080078125E-3</c:v>
                </c:pt>
                <c:pt idx="48998">
                  <c:v>1.007080078125E-3</c:v>
                </c:pt>
                <c:pt idx="48999">
                  <c:v>1.0068416595458984E-3</c:v>
                </c:pt>
                <c:pt idx="49000">
                  <c:v>1.007080078125E-3</c:v>
                </c:pt>
                <c:pt idx="49001">
                  <c:v>1.007080078125E-3</c:v>
                </c:pt>
                <c:pt idx="49002">
                  <c:v>1.0068416595458984E-3</c:v>
                </c:pt>
                <c:pt idx="49003">
                  <c:v>1.007080078125E-3</c:v>
                </c:pt>
                <c:pt idx="49004">
                  <c:v>1.007080078125E-3</c:v>
                </c:pt>
                <c:pt idx="49005">
                  <c:v>1.0068416595458984E-3</c:v>
                </c:pt>
                <c:pt idx="49006">
                  <c:v>1.007080078125E-3</c:v>
                </c:pt>
                <c:pt idx="49007">
                  <c:v>1.0080337524414063E-3</c:v>
                </c:pt>
                <c:pt idx="49008">
                  <c:v>1.0068416595458984E-3</c:v>
                </c:pt>
                <c:pt idx="49009">
                  <c:v>1.007080078125E-3</c:v>
                </c:pt>
                <c:pt idx="49010">
                  <c:v>1.007080078125E-3</c:v>
                </c:pt>
                <c:pt idx="49011">
                  <c:v>1.0068416595458984E-3</c:v>
                </c:pt>
                <c:pt idx="49012">
                  <c:v>1.007080078125E-3</c:v>
                </c:pt>
                <c:pt idx="49013">
                  <c:v>1.007080078125E-3</c:v>
                </c:pt>
                <c:pt idx="49014">
                  <c:v>1.0068416595458984E-3</c:v>
                </c:pt>
                <c:pt idx="49015">
                  <c:v>1.007080078125E-3</c:v>
                </c:pt>
                <c:pt idx="49016">
                  <c:v>1.007080078125E-3</c:v>
                </c:pt>
                <c:pt idx="49017">
                  <c:v>1.0068416595458984E-3</c:v>
                </c:pt>
                <c:pt idx="49018">
                  <c:v>1.007080078125E-3</c:v>
                </c:pt>
                <c:pt idx="49019">
                  <c:v>1.0080337524414063E-3</c:v>
                </c:pt>
                <c:pt idx="49020">
                  <c:v>1.007080078125E-3</c:v>
                </c:pt>
                <c:pt idx="49021">
                  <c:v>1.0068416595458984E-3</c:v>
                </c:pt>
                <c:pt idx="49022">
                  <c:v>1.007080078125E-3</c:v>
                </c:pt>
                <c:pt idx="49023">
                  <c:v>1.007080078125E-3</c:v>
                </c:pt>
                <c:pt idx="49024">
                  <c:v>1.0068416595458984E-3</c:v>
                </c:pt>
                <c:pt idx="49025">
                  <c:v>1.007080078125E-3</c:v>
                </c:pt>
                <c:pt idx="49026">
                  <c:v>1.007080078125E-3</c:v>
                </c:pt>
                <c:pt idx="49027">
                  <c:v>1.0068416595458984E-3</c:v>
                </c:pt>
                <c:pt idx="49028">
                  <c:v>1.007080078125E-3</c:v>
                </c:pt>
                <c:pt idx="49029">
                  <c:v>1.007080078125E-3</c:v>
                </c:pt>
                <c:pt idx="49030">
                  <c:v>1.0068416595458984E-3</c:v>
                </c:pt>
                <c:pt idx="49031">
                  <c:v>1.007080078125E-3</c:v>
                </c:pt>
                <c:pt idx="49032">
                  <c:v>1.0080337524414063E-3</c:v>
                </c:pt>
                <c:pt idx="49033">
                  <c:v>1.0068416595458984E-3</c:v>
                </c:pt>
                <c:pt idx="49034">
                  <c:v>1.007080078125E-3</c:v>
                </c:pt>
                <c:pt idx="49035">
                  <c:v>1.007080078125E-3</c:v>
                </c:pt>
                <c:pt idx="49036">
                  <c:v>1.0068416595458984E-3</c:v>
                </c:pt>
                <c:pt idx="49037">
                  <c:v>1.007080078125E-3</c:v>
                </c:pt>
                <c:pt idx="49038">
                  <c:v>1.007080078125E-3</c:v>
                </c:pt>
                <c:pt idx="49039">
                  <c:v>1.0068416595458984E-3</c:v>
                </c:pt>
                <c:pt idx="49040">
                  <c:v>1.007080078125E-3</c:v>
                </c:pt>
                <c:pt idx="49041">
                  <c:v>1.007080078125E-3</c:v>
                </c:pt>
                <c:pt idx="49042">
                  <c:v>1.0068416595458984E-3</c:v>
                </c:pt>
                <c:pt idx="49043">
                  <c:v>1.007080078125E-3</c:v>
                </c:pt>
                <c:pt idx="49044">
                  <c:v>1.0080337524414063E-3</c:v>
                </c:pt>
                <c:pt idx="49045">
                  <c:v>1.007080078125E-3</c:v>
                </c:pt>
                <c:pt idx="49046">
                  <c:v>1.0068416595458984E-3</c:v>
                </c:pt>
                <c:pt idx="49047">
                  <c:v>1.007080078125E-3</c:v>
                </c:pt>
                <c:pt idx="49048">
                  <c:v>1.007080078125E-3</c:v>
                </c:pt>
                <c:pt idx="49049">
                  <c:v>1.0068416595458984E-3</c:v>
                </c:pt>
                <c:pt idx="49050">
                  <c:v>1.007080078125E-3</c:v>
                </c:pt>
                <c:pt idx="49051">
                  <c:v>1.007080078125E-3</c:v>
                </c:pt>
                <c:pt idx="49052">
                  <c:v>1.0068416595458984E-3</c:v>
                </c:pt>
                <c:pt idx="49053">
                  <c:v>1.007080078125E-3</c:v>
                </c:pt>
                <c:pt idx="49054">
                  <c:v>1.007080078125E-3</c:v>
                </c:pt>
                <c:pt idx="49055">
                  <c:v>1.0068416595458984E-3</c:v>
                </c:pt>
                <c:pt idx="49056">
                  <c:v>1.007080078125E-3</c:v>
                </c:pt>
                <c:pt idx="49057">
                  <c:v>1.0080337524414063E-3</c:v>
                </c:pt>
                <c:pt idx="49058">
                  <c:v>1.0068416595458984E-3</c:v>
                </c:pt>
                <c:pt idx="49059">
                  <c:v>1.007080078125E-3</c:v>
                </c:pt>
                <c:pt idx="49060">
                  <c:v>1.007080078125E-3</c:v>
                </c:pt>
                <c:pt idx="49061">
                  <c:v>1.0068416595458984E-3</c:v>
                </c:pt>
                <c:pt idx="49062">
                  <c:v>1.007080078125E-3</c:v>
                </c:pt>
                <c:pt idx="49063">
                  <c:v>1.007080078125E-3</c:v>
                </c:pt>
                <c:pt idx="49064">
                  <c:v>1.0068416595458984E-3</c:v>
                </c:pt>
                <c:pt idx="49065">
                  <c:v>1.007080078125E-3</c:v>
                </c:pt>
                <c:pt idx="49066">
                  <c:v>1.007080078125E-3</c:v>
                </c:pt>
                <c:pt idx="49067">
                  <c:v>1.0068416595458984E-3</c:v>
                </c:pt>
                <c:pt idx="49068">
                  <c:v>1.007080078125E-3</c:v>
                </c:pt>
                <c:pt idx="49069">
                  <c:v>1.0080337524414063E-3</c:v>
                </c:pt>
                <c:pt idx="49070">
                  <c:v>1.007080078125E-3</c:v>
                </c:pt>
                <c:pt idx="49071">
                  <c:v>1.0068416595458984E-3</c:v>
                </c:pt>
                <c:pt idx="49072">
                  <c:v>1.007080078125E-3</c:v>
                </c:pt>
                <c:pt idx="49073">
                  <c:v>1.007080078125E-3</c:v>
                </c:pt>
                <c:pt idx="49074">
                  <c:v>1.0068416595458984E-3</c:v>
                </c:pt>
                <c:pt idx="49075">
                  <c:v>1.007080078125E-3</c:v>
                </c:pt>
                <c:pt idx="49076">
                  <c:v>1.007080078125E-3</c:v>
                </c:pt>
                <c:pt idx="49077">
                  <c:v>1.0068416595458984E-3</c:v>
                </c:pt>
                <c:pt idx="49078">
                  <c:v>1.007080078125E-3</c:v>
                </c:pt>
                <c:pt idx="49079">
                  <c:v>1.007080078125E-3</c:v>
                </c:pt>
                <c:pt idx="49080">
                  <c:v>1.0068416595458984E-3</c:v>
                </c:pt>
                <c:pt idx="49081">
                  <c:v>1.007080078125E-3</c:v>
                </c:pt>
                <c:pt idx="49082">
                  <c:v>1.0080337524414063E-3</c:v>
                </c:pt>
                <c:pt idx="49083">
                  <c:v>1.0068416595458984E-3</c:v>
                </c:pt>
                <c:pt idx="49084">
                  <c:v>1.007080078125E-3</c:v>
                </c:pt>
                <c:pt idx="49085">
                  <c:v>1.007080078125E-3</c:v>
                </c:pt>
                <c:pt idx="49086">
                  <c:v>1.0068416595458984E-3</c:v>
                </c:pt>
                <c:pt idx="49087">
                  <c:v>1.007080078125E-3</c:v>
                </c:pt>
                <c:pt idx="49088">
                  <c:v>1.007080078125E-3</c:v>
                </c:pt>
                <c:pt idx="49089">
                  <c:v>1.0068416595458984E-3</c:v>
                </c:pt>
                <c:pt idx="49090">
                  <c:v>1.007080078125E-3</c:v>
                </c:pt>
                <c:pt idx="49091">
                  <c:v>1.007080078125E-3</c:v>
                </c:pt>
                <c:pt idx="49092">
                  <c:v>1.0068416595458984E-3</c:v>
                </c:pt>
                <c:pt idx="49093">
                  <c:v>1.007080078125E-3</c:v>
                </c:pt>
                <c:pt idx="49094">
                  <c:v>1.0080337524414063E-3</c:v>
                </c:pt>
                <c:pt idx="49095">
                  <c:v>1.007080078125E-3</c:v>
                </c:pt>
                <c:pt idx="49096">
                  <c:v>1.0068416595458984E-3</c:v>
                </c:pt>
                <c:pt idx="49097">
                  <c:v>1.007080078125E-3</c:v>
                </c:pt>
                <c:pt idx="49098">
                  <c:v>1.007080078125E-3</c:v>
                </c:pt>
                <c:pt idx="49099">
                  <c:v>1.0068416595458984E-3</c:v>
                </c:pt>
                <c:pt idx="49100">
                  <c:v>1.007080078125E-3</c:v>
                </c:pt>
                <c:pt idx="49101">
                  <c:v>1.007080078125E-3</c:v>
                </c:pt>
                <c:pt idx="49102">
                  <c:v>1.0068416595458984E-3</c:v>
                </c:pt>
                <c:pt idx="49103">
                  <c:v>1.007080078125E-3</c:v>
                </c:pt>
                <c:pt idx="49104">
                  <c:v>1.007080078125E-3</c:v>
                </c:pt>
                <c:pt idx="49105">
                  <c:v>1.0068416595458984E-3</c:v>
                </c:pt>
                <c:pt idx="49106">
                  <c:v>1.007080078125E-3</c:v>
                </c:pt>
                <c:pt idx="49107">
                  <c:v>1.0080337524414063E-3</c:v>
                </c:pt>
                <c:pt idx="49108">
                  <c:v>1.0068416595458984E-3</c:v>
                </c:pt>
                <c:pt idx="49109">
                  <c:v>1.007080078125E-3</c:v>
                </c:pt>
                <c:pt idx="49110">
                  <c:v>1.007080078125E-3</c:v>
                </c:pt>
                <c:pt idx="49111">
                  <c:v>1.0068416595458984E-3</c:v>
                </c:pt>
                <c:pt idx="49112">
                  <c:v>1.007080078125E-3</c:v>
                </c:pt>
                <c:pt idx="49113">
                  <c:v>1.007080078125E-3</c:v>
                </c:pt>
                <c:pt idx="49114">
                  <c:v>1.0068416595458984E-3</c:v>
                </c:pt>
                <c:pt idx="49115">
                  <c:v>1.007080078125E-3</c:v>
                </c:pt>
                <c:pt idx="49116">
                  <c:v>1.007080078125E-3</c:v>
                </c:pt>
                <c:pt idx="49117">
                  <c:v>6.0429573059082031E-3</c:v>
                </c:pt>
                <c:pt idx="49118">
                  <c:v>1.007080078125E-3</c:v>
                </c:pt>
                <c:pt idx="49119">
                  <c:v>1.0068416595458984E-3</c:v>
                </c:pt>
                <c:pt idx="49120">
                  <c:v>1.007080078125E-3</c:v>
                </c:pt>
                <c:pt idx="49121">
                  <c:v>1.007080078125E-3</c:v>
                </c:pt>
                <c:pt idx="49122">
                  <c:v>1.0068416595458984E-3</c:v>
                </c:pt>
                <c:pt idx="49123">
                  <c:v>1.007080078125E-3</c:v>
                </c:pt>
                <c:pt idx="49124">
                  <c:v>1.007080078125E-3</c:v>
                </c:pt>
                <c:pt idx="49125">
                  <c:v>1.0068416595458984E-3</c:v>
                </c:pt>
                <c:pt idx="49126">
                  <c:v>1.0080337524414063E-3</c:v>
                </c:pt>
                <c:pt idx="49127">
                  <c:v>1.007080078125E-3</c:v>
                </c:pt>
                <c:pt idx="49128">
                  <c:v>1.0068416595458984E-3</c:v>
                </c:pt>
                <c:pt idx="49129">
                  <c:v>1.007080078125E-3</c:v>
                </c:pt>
                <c:pt idx="49130">
                  <c:v>1.007080078125E-3</c:v>
                </c:pt>
                <c:pt idx="49131">
                  <c:v>1.0068416595458984E-3</c:v>
                </c:pt>
                <c:pt idx="49132">
                  <c:v>1.007080078125E-3</c:v>
                </c:pt>
                <c:pt idx="49133">
                  <c:v>1.007080078125E-3</c:v>
                </c:pt>
                <c:pt idx="49134">
                  <c:v>1.0068416595458984E-3</c:v>
                </c:pt>
                <c:pt idx="49135">
                  <c:v>1.007080078125E-3</c:v>
                </c:pt>
                <c:pt idx="49136">
                  <c:v>1.007080078125E-3</c:v>
                </c:pt>
                <c:pt idx="49137">
                  <c:v>1.0068416595458984E-3</c:v>
                </c:pt>
                <c:pt idx="49138">
                  <c:v>1.007080078125E-3</c:v>
                </c:pt>
                <c:pt idx="49139">
                  <c:v>1.0080337524414063E-3</c:v>
                </c:pt>
                <c:pt idx="49140">
                  <c:v>1.007080078125E-3</c:v>
                </c:pt>
                <c:pt idx="49141">
                  <c:v>1.0068416595458984E-3</c:v>
                </c:pt>
                <c:pt idx="49142">
                  <c:v>1.007080078125E-3</c:v>
                </c:pt>
                <c:pt idx="49143">
                  <c:v>1.007080078125E-3</c:v>
                </c:pt>
                <c:pt idx="49144">
                  <c:v>1.0068416595458984E-3</c:v>
                </c:pt>
                <c:pt idx="49145">
                  <c:v>1.007080078125E-3</c:v>
                </c:pt>
                <c:pt idx="49146">
                  <c:v>1.007080078125E-3</c:v>
                </c:pt>
                <c:pt idx="49147">
                  <c:v>1.0068416595458984E-3</c:v>
                </c:pt>
                <c:pt idx="49148">
                  <c:v>1.007080078125E-3</c:v>
                </c:pt>
                <c:pt idx="49149">
                  <c:v>1.007080078125E-3</c:v>
                </c:pt>
                <c:pt idx="49150">
                  <c:v>1.0068416595458984E-3</c:v>
                </c:pt>
                <c:pt idx="49151">
                  <c:v>1.0080337524414063E-3</c:v>
                </c:pt>
                <c:pt idx="49152">
                  <c:v>1.007080078125E-3</c:v>
                </c:pt>
                <c:pt idx="49153">
                  <c:v>1.0068416595458984E-3</c:v>
                </c:pt>
                <c:pt idx="49154">
                  <c:v>1.007080078125E-3</c:v>
                </c:pt>
                <c:pt idx="49155">
                  <c:v>1.007080078125E-3</c:v>
                </c:pt>
                <c:pt idx="49156">
                  <c:v>1.0068416595458984E-3</c:v>
                </c:pt>
                <c:pt idx="49157">
                  <c:v>1.007080078125E-3</c:v>
                </c:pt>
                <c:pt idx="49158">
                  <c:v>1.007080078125E-3</c:v>
                </c:pt>
                <c:pt idx="49159">
                  <c:v>1.0068416595458984E-3</c:v>
                </c:pt>
                <c:pt idx="49160">
                  <c:v>1.007080078125E-3</c:v>
                </c:pt>
                <c:pt idx="49161">
                  <c:v>1.007080078125E-3</c:v>
                </c:pt>
                <c:pt idx="49162">
                  <c:v>1.0068416595458984E-3</c:v>
                </c:pt>
                <c:pt idx="49163">
                  <c:v>1.007080078125E-3</c:v>
                </c:pt>
                <c:pt idx="49164">
                  <c:v>1.0080337524414063E-3</c:v>
                </c:pt>
                <c:pt idx="49165">
                  <c:v>1.007080078125E-3</c:v>
                </c:pt>
                <c:pt idx="49166">
                  <c:v>1.0068416595458984E-3</c:v>
                </c:pt>
                <c:pt idx="49167">
                  <c:v>1.007080078125E-3</c:v>
                </c:pt>
                <c:pt idx="49168">
                  <c:v>1.007080078125E-3</c:v>
                </c:pt>
                <c:pt idx="49169">
                  <c:v>1.0068416595458984E-3</c:v>
                </c:pt>
                <c:pt idx="49170">
                  <c:v>1.007080078125E-3</c:v>
                </c:pt>
                <c:pt idx="49171">
                  <c:v>1.007080078125E-3</c:v>
                </c:pt>
                <c:pt idx="49172">
                  <c:v>1.0068416595458984E-3</c:v>
                </c:pt>
                <c:pt idx="49173">
                  <c:v>1.007080078125E-3</c:v>
                </c:pt>
                <c:pt idx="49174">
                  <c:v>1.007080078125E-3</c:v>
                </c:pt>
                <c:pt idx="49175">
                  <c:v>1.0068416595458984E-3</c:v>
                </c:pt>
                <c:pt idx="49176">
                  <c:v>1.0080337524414063E-3</c:v>
                </c:pt>
                <c:pt idx="49177">
                  <c:v>1.007080078125E-3</c:v>
                </c:pt>
                <c:pt idx="49178">
                  <c:v>1.0068416595458984E-3</c:v>
                </c:pt>
                <c:pt idx="49179">
                  <c:v>1.007080078125E-3</c:v>
                </c:pt>
                <c:pt idx="49180">
                  <c:v>1.007080078125E-3</c:v>
                </c:pt>
                <c:pt idx="49181">
                  <c:v>1.0068416595458984E-3</c:v>
                </c:pt>
                <c:pt idx="49182">
                  <c:v>1.007080078125E-3</c:v>
                </c:pt>
                <c:pt idx="49183">
                  <c:v>1.007080078125E-3</c:v>
                </c:pt>
                <c:pt idx="49184">
                  <c:v>1.0068416595458984E-3</c:v>
                </c:pt>
                <c:pt idx="49185">
                  <c:v>1.007080078125E-3</c:v>
                </c:pt>
                <c:pt idx="49186">
                  <c:v>1.007080078125E-3</c:v>
                </c:pt>
                <c:pt idx="49187">
                  <c:v>1.0068416595458984E-3</c:v>
                </c:pt>
                <c:pt idx="49188">
                  <c:v>1.007080078125E-3</c:v>
                </c:pt>
                <c:pt idx="49189">
                  <c:v>1.0080337524414063E-3</c:v>
                </c:pt>
                <c:pt idx="49190">
                  <c:v>1.007080078125E-3</c:v>
                </c:pt>
                <c:pt idx="49191">
                  <c:v>1.0068416595458984E-3</c:v>
                </c:pt>
                <c:pt idx="49192">
                  <c:v>1.007080078125E-3</c:v>
                </c:pt>
                <c:pt idx="49193">
                  <c:v>1.007080078125E-3</c:v>
                </c:pt>
                <c:pt idx="49194">
                  <c:v>1.0068416595458984E-3</c:v>
                </c:pt>
                <c:pt idx="49195">
                  <c:v>1.007080078125E-3</c:v>
                </c:pt>
                <c:pt idx="49196">
                  <c:v>1.007080078125E-3</c:v>
                </c:pt>
                <c:pt idx="49197">
                  <c:v>1.0068416595458984E-3</c:v>
                </c:pt>
                <c:pt idx="49198">
                  <c:v>1.007080078125E-3</c:v>
                </c:pt>
                <c:pt idx="49199">
                  <c:v>1.007080078125E-3</c:v>
                </c:pt>
                <c:pt idx="49200">
                  <c:v>1.0068416595458984E-3</c:v>
                </c:pt>
                <c:pt idx="49201">
                  <c:v>1.0080337524414063E-3</c:v>
                </c:pt>
                <c:pt idx="49202">
                  <c:v>1.007080078125E-3</c:v>
                </c:pt>
                <c:pt idx="49203">
                  <c:v>1.0068416595458984E-3</c:v>
                </c:pt>
                <c:pt idx="49204">
                  <c:v>1.007080078125E-3</c:v>
                </c:pt>
                <c:pt idx="49205">
                  <c:v>1.007080078125E-3</c:v>
                </c:pt>
                <c:pt idx="49206">
                  <c:v>1.0068416595458984E-3</c:v>
                </c:pt>
                <c:pt idx="49207">
                  <c:v>1.007080078125E-3</c:v>
                </c:pt>
                <c:pt idx="49208">
                  <c:v>1.007080078125E-3</c:v>
                </c:pt>
                <c:pt idx="49209">
                  <c:v>1.0068416595458984E-3</c:v>
                </c:pt>
                <c:pt idx="49210">
                  <c:v>1.007080078125E-3</c:v>
                </c:pt>
                <c:pt idx="49211">
                  <c:v>1.007080078125E-3</c:v>
                </c:pt>
                <c:pt idx="49212">
                  <c:v>1.0068416595458984E-3</c:v>
                </c:pt>
                <c:pt idx="49213">
                  <c:v>1.007080078125E-3</c:v>
                </c:pt>
                <c:pt idx="49214">
                  <c:v>1.0080337524414063E-3</c:v>
                </c:pt>
                <c:pt idx="49215">
                  <c:v>1.007080078125E-3</c:v>
                </c:pt>
                <c:pt idx="49216">
                  <c:v>1.0068416595458984E-3</c:v>
                </c:pt>
                <c:pt idx="49217">
                  <c:v>1.007080078125E-3</c:v>
                </c:pt>
                <c:pt idx="49218">
                  <c:v>1.007080078125E-3</c:v>
                </c:pt>
                <c:pt idx="49219">
                  <c:v>1.0068416595458984E-3</c:v>
                </c:pt>
                <c:pt idx="49220">
                  <c:v>1.007080078125E-3</c:v>
                </c:pt>
                <c:pt idx="49221">
                  <c:v>1.007080078125E-3</c:v>
                </c:pt>
                <c:pt idx="49222">
                  <c:v>1.0068416595458984E-3</c:v>
                </c:pt>
                <c:pt idx="49223">
                  <c:v>1.007080078125E-3</c:v>
                </c:pt>
                <c:pt idx="49224">
                  <c:v>1.007080078125E-3</c:v>
                </c:pt>
                <c:pt idx="49225">
                  <c:v>1.0068416595458984E-3</c:v>
                </c:pt>
                <c:pt idx="49226">
                  <c:v>1.0080337524414063E-3</c:v>
                </c:pt>
                <c:pt idx="49227">
                  <c:v>1.007080078125E-3</c:v>
                </c:pt>
                <c:pt idx="49228">
                  <c:v>1.0068416595458984E-3</c:v>
                </c:pt>
                <c:pt idx="49229">
                  <c:v>1.007080078125E-3</c:v>
                </c:pt>
                <c:pt idx="49230">
                  <c:v>1.007080078125E-3</c:v>
                </c:pt>
                <c:pt idx="49231">
                  <c:v>1.0068416595458984E-3</c:v>
                </c:pt>
                <c:pt idx="49232">
                  <c:v>1.007080078125E-3</c:v>
                </c:pt>
                <c:pt idx="49233">
                  <c:v>1.007080078125E-3</c:v>
                </c:pt>
                <c:pt idx="49234">
                  <c:v>1.0068416595458984E-3</c:v>
                </c:pt>
                <c:pt idx="49235">
                  <c:v>1.007080078125E-3</c:v>
                </c:pt>
                <c:pt idx="49236">
                  <c:v>1.007080078125E-3</c:v>
                </c:pt>
                <c:pt idx="49237">
                  <c:v>1.0068416595458984E-3</c:v>
                </c:pt>
                <c:pt idx="49238">
                  <c:v>1.007080078125E-3</c:v>
                </c:pt>
                <c:pt idx="49239">
                  <c:v>1.0080337524414063E-3</c:v>
                </c:pt>
                <c:pt idx="49240">
                  <c:v>1.007080078125E-3</c:v>
                </c:pt>
                <c:pt idx="49241">
                  <c:v>1.0068416595458984E-3</c:v>
                </c:pt>
                <c:pt idx="49242">
                  <c:v>1.007080078125E-3</c:v>
                </c:pt>
                <c:pt idx="49243">
                  <c:v>1.007080078125E-3</c:v>
                </c:pt>
                <c:pt idx="49244">
                  <c:v>1.0068416595458984E-3</c:v>
                </c:pt>
                <c:pt idx="49245">
                  <c:v>1.007080078125E-3</c:v>
                </c:pt>
                <c:pt idx="49246">
                  <c:v>1.007080078125E-3</c:v>
                </c:pt>
                <c:pt idx="49247">
                  <c:v>1.0068416595458984E-3</c:v>
                </c:pt>
                <c:pt idx="49248">
                  <c:v>1.007080078125E-3</c:v>
                </c:pt>
                <c:pt idx="49249">
                  <c:v>1.007080078125E-3</c:v>
                </c:pt>
                <c:pt idx="49250">
                  <c:v>1.0068416595458984E-3</c:v>
                </c:pt>
                <c:pt idx="49251">
                  <c:v>1.0080337524414063E-3</c:v>
                </c:pt>
                <c:pt idx="49252">
                  <c:v>1.007080078125E-3</c:v>
                </c:pt>
                <c:pt idx="49253">
                  <c:v>1.0068416595458984E-3</c:v>
                </c:pt>
                <c:pt idx="49254">
                  <c:v>1.007080078125E-3</c:v>
                </c:pt>
                <c:pt idx="49255">
                  <c:v>1.007080078125E-3</c:v>
                </c:pt>
                <c:pt idx="49256">
                  <c:v>1.0068416595458984E-3</c:v>
                </c:pt>
                <c:pt idx="49257">
                  <c:v>1.007080078125E-3</c:v>
                </c:pt>
                <c:pt idx="49258">
                  <c:v>1.007080078125E-3</c:v>
                </c:pt>
                <c:pt idx="49259">
                  <c:v>1.0068416595458984E-3</c:v>
                </c:pt>
                <c:pt idx="49260">
                  <c:v>1.007080078125E-3</c:v>
                </c:pt>
                <c:pt idx="49261">
                  <c:v>1.007080078125E-3</c:v>
                </c:pt>
                <c:pt idx="49262">
                  <c:v>1.0068416595458984E-3</c:v>
                </c:pt>
                <c:pt idx="49263">
                  <c:v>1.007080078125E-3</c:v>
                </c:pt>
                <c:pt idx="49264">
                  <c:v>1.0080337524414063E-3</c:v>
                </c:pt>
                <c:pt idx="49265">
                  <c:v>1.007080078125E-3</c:v>
                </c:pt>
                <c:pt idx="49266">
                  <c:v>1.0068416595458984E-3</c:v>
                </c:pt>
                <c:pt idx="49267">
                  <c:v>1.007080078125E-3</c:v>
                </c:pt>
                <c:pt idx="49268">
                  <c:v>1.007080078125E-3</c:v>
                </c:pt>
                <c:pt idx="49269">
                  <c:v>1.0068416595458984E-3</c:v>
                </c:pt>
                <c:pt idx="49270">
                  <c:v>1.007080078125E-3</c:v>
                </c:pt>
                <c:pt idx="49271">
                  <c:v>1.007080078125E-3</c:v>
                </c:pt>
                <c:pt idx="49272">
                  <c:v>1.0068416595458984E-3</c:v>
                </c:pt>
                <c:pt idx="49273">
                  <c:v>1.007080078125E-3</c:v>
                </c:pt>
                <c:pt idx="49274">
                  <c:v>1.007080078125E-3</c:v>
                </c:pt>
                <c:pt idx="49275">
                  <c:v>1.0068416595458984E-3</c:v>
                </c:pt>
                <c:pt idx="49276">
                  <c:v>1.0080337524414063E-3</c:v>
                </c:pt>
                <c:pt idx="49277">
                  <c:v>1.007080078125E-3</c:v>
                </c:pt>
                <c:pt idx="49278">
                  <c:v>1.0068416595458984E-3</c:v>
                </c:pt>
                <c:pt idx="49279">
                  <c:v>1.007080078125E-3</c:v>
                </c:pt>
                <c:pt idx="49280">
                  <c:v>1.007080078125E-3</c:v>
                </c:pt>
                <c:pt idx="49281">
                  <c:v>1.0068416595458984E-3</c:v>
                </c:pt>
                <c:pt idx="49282">
                  <c:v>1.007080078125E-3</c:v>
                </c:pt>
                <c:pt idx="49283">
                  <c:v>1.007080078125E-3</c:v>
                </c:pt>
                <c:pt idx="49284">
                  <c:v>1.0068416595458984E-3</c:v>
                </c:pt>
                <c:pt idx="49285">
                  <c:v>1.007080078125E-3</c:v>
                </c:pt>
                <c:pt idx="49286">
                  <c:v>1.007080078125E-3</c:v>
                </c:pt>
                <c:pt idx="49287">
                  <c:v>1.0068416595458984E-3</c:v>
                </c:pt>
                <c:pt idx="49288">
                  <c:v>1.007080078125E-3</c:v>
                </c:pt>
                <c:pt idx="49289">
                  <c:v>1.0080337524414063E-3</c:v>
                </c:pt>
                <c:pt idx="49290">
                  <c:v>1.007080078125E-3</c:v>
                </c:pt>
                <c:pt idx="49291">
                  <c:v>1.0068416595458984E-3</c:v>
                </c:pt>
                <c:pt idx="49292">
                  <c:v>1.007080078125E-3</c:v>
                </c:pt>
                <c:pt idx="49293">
                  <c:v>1.007080078125E-3</c:v>
                </c:pt>
                <c:pt idx="49294">
                  <c:v>1.0068416595458984E-3</c:v>
                </c:pt>
                <c:pt idx="49295">
                  <c:v>1.007080078125E-3</c:v>
                </c:pt>
                <c:pt idx="49296">
                  <c:v>1.007080078125E-3</c:v>
                </c:pt>
                <c:pt idx="49297">
                  <c:v>1.0068416595458984E-3</c:v>
                </c:pt>
                <c:pt idx="49298">
                  <c:v>1.007080078125E-3</c:v>
                </c:pt>
                <c:pt idx="49299">
                  <c:v>1.007080078125E-3</c:v>
                </c:pt>
                <c:pt idx="49300">
                  <c:v>1.0068416595458984E-3</c:v>
                </c:pt>
                <c:pt idx="49301">
                  <c:v>1.0080337524414063E-3</c:v>
                </c:pt>
                <c:pt idx="49302">
                  <c:v>1.007080078125E-3</c:v>
                </c:pt>
                <c:pt idx="49303">
                  <c:v>1.0068416595458984E-3</c:v>
                </c:pt>
                <c:pt idx="49304">
                  <c:v>1.007080078125E-3</c:v>
                </c:pt>
                <c:pt idx="49305">
                  <c:v>1.007080078125E-3</c:v>
                </c:pt>
                <c:pt idx="49306">
                  <c:v>1.0068416595458984E-3</c:v>
                </c:pt>
                <c:pt idx="49307">
                  <c:v>1.007080078125E-3</c:v>
                </c:pt>
                <c:pt idx="49308">
                  <c:v>1.007080078125E-3</c:v>
                </c:pt>
                <c:pt idx="49309">
                  <c:v>1.0068416595458984E-3</c:v>
                </c:pt>
                <c:pt idx="49310">
                  <c:v>1.007080078125E-3</c:v>
                </c:pt>
                <c:pt idx="49311">
                  <c:v>1.007080078125E-3</c:v>
                </c:pt>
                <c:pt idx="49312">
                  <c:v>1.0068416595458984E-3</c:v>
                </c:pt>
                <c:pt idx="49313">
                  <c:v>1.007080078125E-3</c:v>
                </c:pt>
                <c:pt idx="49314">
                  <c:v>1.0080337524414063E-3</c:v>
                </c:pt>
                <c:pt idx="49315">
                  <c:v>1.007080078125E-3</c:v>
                </c:pt>
                <c:pt idx="49316">
                  <c:v>1.0068416595458984E-3</c:v>
                </c:pt>
                <c:pt idx="49317">
                  <c:v>1.007080078125E-3</c:v>
                </c:pt>
                <c:pt idx="49318">
                  <c:v>1.007080078125E-3</c:v>
                </c:pt>
                <c:pt idx="49319">
                  <c:v>1.0068416595458984E-3</c:v>
                </c:pt>
                <c:pt idx="49320">
                  <c:v>1.007080078125E-3</c:v>
                </c:pt>
                <c:pt idx="49321">
                  <c:v>1.007080078125E-3</c:v>
                </c:pt>
                <c:pt idx="49322">
                  <c:v>1.0068416595458984E-3</c:v>
                </c:pt>
                <c:pt idx="49323">
                  <c:v>1.007080078125E-3</c:v>
                </c:pt>
                <c:pt idx="49324">
                  <c:v>1.007080078125E-3</c:v>
                </c:pt>
                <c:pt idx="49325">
                  <c:v>1.0068416595458984E-3</c:v>
                </c:pt>
                <c:pt idx="49326">
                  <c:v>1.0080337524414063E-3</c:v>
                </c:pt>
                <c:pt idx="49327">
                  <c:v>1.007080078125E-3</c:v>
                </c:pt>
                <c:pt idx="49328">
                  <c:v>1.0068416595458984E-3</c:v>
                </c:pt>
                <c:pt idx="49329">
                  <c:v>1.007080078125E-3</c:v>
                </c:pt>
                <c:pt idx="49330">
                  <c:v>1.007080078125E-3</c:v>
                </c:pt>
                <c:pt idx="49331">
                  <c:v>1.0068416595458984E-3</c:v>
                </c:pt>
                <c:pt idx="49332">
                  <c:v>1.007080078125E-3</c:v>
                </c:pt>
                <c:pt idx="49333">
                  <c:v>1.007080078125E-3</c:v>
                </c:pt>
                <c:pt idx="49334">
                  <c:v>1.0068416595458984E-3</c:v>
                </c:pt>
                <c:pt idx="49335">
                  <c:v>1.007080078125E-3</c:v>
                </c:pt>
                <c:pt idx="49336">
                  <c:v>1.007080078125E-3</c:v>
                </c:pt>
                <c:pt idx="49337">
                  <c:v>1.0068416595458984E-3</c:v>
                </c:pt>
                <c:pt idx="49338">
                  <c:v>1.007080078125E-3</c:v>
                </c:pt>
                <c:pt idx="49339">
                  <c:v>1.0080337524414063E-3</c:v>
                </c:pt>
                <c:pt idx="49340">
                  <c:v>1.007080078125E-3</c:v>
                </c:pt>
                <c:pt idx="49341">
                  <c:v>1.0068416595458984E-3</c:v>
                </c:pt>
                <c:pt idx="49342">
                  <c:v>1.007080078125E-3</c:v>
                </c:pt>
                <c:pt idx="49343">
                  <c:v>1.007080078125E-3</c:v>
                </c:pt>
                <c:pt idx="49344">
                  <c:v>1.0068416595458984E-3</c:v>
                </c:pt>
                <c:pt idx="49345">
                  <c:v>1.007080078125E-3</c:v>
                </c:pt>
                <c:pt idx="49346">
                  <c:v>1.007080078125E-3</c:v>
                </c:pt>
                <c:pt idx="49347">
                  <c:v>1.0068416595458984E-3</c:v>
                </c:pt>
                <c:pt idx="49348">
                  <c:v>1.007080078125E-3</c:v>
                </c:pt>
                <c:pt idx="49349">
                  <c:v>1.0068416595458984E-3</c:v>
                </c:pt>
                <c:pt idx="49350">
                  <c:v>1.007080078125E-3</c:v>
                </c:pt>
                <c:pt idx="49351">
                  <c:v>1.0080337524414063E-3</c:v>
                </c:pt>
                <c:pt idx="49352">
                  <c:v>1.007080078125E-3</c:v>
                </c:pt>
                <c:pt idx="49353">
                  <c:v>1.0068416595458984E-3</c:v>
                </c:pt>
                <c:pt idx="49354">
                  <c:v>1.007080078125E-3</c:v>
                </c:pt>
                <c:pt idx="49355">
                  <c:v>1.007080078125E-3</c:v>
                </c:pt>
                <c:pt idx="49356">
                  <c:v>1.0068416595458984E-3</c:v>
                </c:pt>
                <c:pt idx="49357">
                  <c:v>1.007080078125E-3</c:v>
                </c:pt>
                <c:pt idx="49358">
                  <c:v>1.007080078125E-3</c:v>
                </c:pt>
                <c:pt idx="49359">
                  <c:v>1.0068416595458984E-3</c:v>
                </c:pt>
                <c:pt idx="49360">
                  <c:v>1.007080078125E-3</c:v>
                </c:pt>
                <c:pt idx="49361">
                  <c:v>1.007080078125E-3</c:v>
                </c:pt>
                <c:pt idx="49362">
                  <c:v>1.0068416595458984E-3</c:v>
                </c:pt>
                <c:pt idx="49363">
                  <c:v>1.007080078125E-3</c:v>
                </c:pt>
                <c:pt idx="49364">
                  <c:v>1.0080337524414063E-3</c:v>
                </c:pt>
                <c:pt idx="49365">
                  <c:v>1.007080078125E-3</c:v>
                </c:pt>
                <c:pt idx="49366">
                  <c:v>1.0068416595458984E-3</c:v>
                </c:pt>
                <c:pt idx="49367">
                  <c:v>1.007080078125E-3</c:v>
                </c:pt>
                <c:pt idx="49368">
                  <c:v>1.007080078125E-3</c:v>
                </c:pt>
                <c:pt idx="49369">
                  <c:v>1.0068416595458984E-3</c:v>
                </c:pt>
                <c:pt idx="49370">
                  <c:v>1.007080078125E-3</c:v>
                </c:pt>
                <c:pt idx="49371">
                  <c:v>1.0068416595458984E-3</c:v>
                </c:pt>
                <c:pt idx="49372">
                  <c:v>1.007080078125E-3</c:v>
                </c:pt>
                <c:pt idx="49373">
                  <c:v>1.007080078125E-3</c:v>
                </c:pt>
                <c:pt idx="49374">
                  <c:v>1.0068416595458984E-3</c:v>
                </c:pt>
                <c:pt idx="49375">
                  <c:v>1.007080078125E-3</c:v>
                </c:pt>
                <c:pt idx="49376">
                  <c:v>1.0080337524414063E-3</c:v>
                </c:pt>
                <c:pt idx="49377">
                  <c:v>1.007080078125E-3</c:v>
                </c:pt>
                <c:pt idx="49378">
                  <c:v>1.0068416595458984E-3</c:v>
                </c:pt>
                <c:pt idx="49379">
                  <c:v>1.007080078125E-3</c:v>
                </c:pt>
                <c:pt idx="49380">
                  <c:v>1.007080078125E-3</c:v>
                </c:pt>
                <c:pt idx="49381">
                  <c:v>1.0068416595458984E-3</c:v>
                </c:pt>
                <c:pt idx="49382">
                  <c:v>1.007080078125E-3</c:v>
                </c:pt>
                <c:pt idx="49383">
                  <c:v>1.007080078125E-3</c:v>
                </c:pt>
                <c:pt idx="49384">
                  <c:v>1.0068416595458984E-3</c:v>
                </c:pt>
                <c:pt idx="49385">
                  <c:v>1.007080078125E-3</c:v>
                </c:pt>
                <c:pt idx="49386">
                  <c:v>1.007080078125E-3</c:v>
                </c:pt>
                <c:pt idx="49387">
                  <c:v>1.0068416595458984E-3</c:v>
                </c:pt>
                <c:pt idx="49388">
                  <c:v>1.007080078125E-3</c:v>
                </c:pt>
                <c:pt idx="49389">
                  <c:v>1.0080337524414063E-3</c:v>
                </c:pt>
                <c:pt idx="49390">
                  <c:v>1.007080078125E-3</c:v>
                </c:pt>
                <c:pt idx="49391">
                  <c:v>1.0068416595458984E-3</c:v>
                </c:pt>
                <c:pt idx="49392">
                  <c:v>1.007080078125E-3</c:v>
                </c:pt>
                <c:pt idx="49393">
                  <c:v>1.0068416595458984E-3</c:v>
                </c:pt>
                <c:pt idx="49394">
                  <c:v>1.007080078125E-3</c:v>
                </c:pt>
                <c:pt idx="49395">
                  <c:v>1.007080078125E-3</c:v>
                </c:pt>
                <c:pt idx="49396">
                  <c:v>1.0068416595458984E-3</c:v>
                </c:pt>
                <c:pt idx="49397">
                  <c:v>1.007080078125E-3</c:v>
                </c:pt>
                <c:pt idx="49398">
                  <c:v>1.007080078125E-3</c:v>
                </c:pt>
                <c:pt idx="49399">
                  <c:v>1.0068416595458984E-3</c:v>
                </c:pt>
                <c:pt idx="49400">
                  <c:v>1.007080078125E-3</c:v>
                </c:pt>
                <c:pt idx="49401">
                  <c:v>1.0080337524414063E-3</c:v>
                </c:pt>
                <c:pt idx="49402">
                  <c:v>1.007080078125E-3</c:v>
                </c:pt>
                <c:pt idx="49403">
                  <c:v>1.0068416595458984E-3</c:v>
                </c:pt>
                <c:pt idx="49404">
                  <c:v>1.007080078125E-3</c:v>
                </c:pt>
                <c:pt idx="49405">
                  <c:v>1.007080078125E-3</c:v>
                </c:pt>
                <c:pt idx="49406">
                  <c:v>1.0068416595458984E-3</c:v>
                </c:pt>
                <c:pt idx="49407">
                  <c:v>1.007080078125E-3</c:v>
                </c:pt>
                <c:pt idx="49408">
                  <c:v>1.007080078125E-3</c:v>
                </c:pt>
                <c:pt idx="49409">
                  <c:v>1.0068416595458984E-3</c:v>
                </c:pt>
                <c:pt idx="49410">
                  <c:v>1.007080078125E-3</c:v>
                </c:pt>
                <c:pt idx="49411">
                  <c:v>1.007080078125E-3</c:v>
                </c:pt>
                <c:pt idx="49412">
                  <c:v>1.0068416595458984E-3</c:v>
                </c:pt>
                <c:pt idx="49413">
                  <c:v>1.007080078125E-3</c:v>
                </c:pt>
                <c:pt idx="49414">
                  <c:v>1.0080337524414063E-3</c:v>
                </c:pt>
                <c:pt idx="49415">
                  <c:v>1.0068416595458984E-3</c:v>
                </c:pt>
                <c:pt idx="49416">
                  <c:v>1.007080078125E-3</c:v>
                </c:pt>
                <c:pt idx="49417">
                  <c:v>1.007080078125E-3</c:v>
                </c:pt>
                <c:pt idx="49418">
                  <c:v>1.0068416595458984E-3</c:v>
                </c:pt>
                <c:pt idx="49419">
                  <c:v>1.007080078125E-3</c:v>
                </c:pt>
                <c:pt idx="49420">
                  <c:v>1.007080078125E-3</c:v>
                </c:pt>
                <c:pt idx="49421">
                  <c:v>1.0068416595458984E-3</c:v>
                </c:pt>
                <c:pt idx="49422">
                  <c:v>1.007080078125E-3</c:v>
                </c:pt>
                <c:pt idx="49423">
                  <c:v>1.007080078125E-3</c:v>
                </c:pt>
                <c:pt idx="49424">
                  <c:v>1.0068416595458984E-3</c:v>
                </c:pt>
                <c:pt idx="49425">
                  <c:v>1.007080078125E-3</c:v>
                </c:pt>
                <c:pt idx="49426">
                  <c:v>1.0080337524414063E-3</c:v>
                </c:pt>
                <c:pt idx="49427">
                  <c:v>1.007080078125E-3</c:v>
                </c:pt>
                <c:pt idx="49428">
                  <c:v>1.0068416595458984E-3</c:v>
                </c:pt>
                <c:pt idx="49429">
                  <c:v>1.007080078125E-3</c:v>
                </c:pt>
                <c:pt idx="49430">
                  <c:v>1.007080078125E-3</c:v>
                </c:pt>
                <c:pt idx="49431">
                  <c:v>1.0068416595458984E-3</c:v>
                </c:pt>
                <c:pt idx="49432">
                  <c:v>1.007080078125E-3</c:v>
                </c:pt>
                <c:pt idx="49433">
                  <c:v>1.007080078125E-3</c:v>
                </c:pt>
                <c:pt idx="49434">
                  <c:v>1.0068416595458984E-3</c:v>
                </c:pt>
                <c:pt idx="49435">
                  <c:v>1.007080078125E-3</c:v>
                </c:pt>
                <c:pt idx="49436">
                  <c:v>1.007080078125E-3</c:v>
                </c:pt>
                <c:pt idx="49437">
                  <c:v>1.0068416595458984E-3</c:v>
                </c:pt>
                <c:pt idx="49438">
                  <c:v>1.007080078125E-3</c:v>
                </c:pt>
                <c:pt idx="49439">
                  <c:v>1.0080337524414063E-3</c:v>
                </c:pt>
                <c:pt idx="49440">
                  <c:v>1.0068416595458984E-3</c:v>
                </c:pt>
                <c:pt idx="49441">
                  <c:v>1.007080078125E-3</c:v>
                </c:pt>
                <c:pt idx="49442">
                  <c:v>1.007080078125E-3</c:v>
                </c:pt>
                <c:pt idx="49443">
                  <c:v>1.0068416595458984E-3</c:v>
                </c:pt>
                <c:pt idx="49444">
                  <c:v>1.007080078125E-3</c:v>
                </c:pt>
                <c:pt idx="49445">
                  <c:v>1.007080078125E-3</c:v>
                </c:pt>
                <c:pt idx="49446">
                  <c:v>1.0068416595458984E-3</c:v>
                </c:pt>
                <c:pt idx="49447">
                  <c:v>1.007080078125E-3</c:v>
                </c:pt>
                <c:pt idx="49448">
                  <c:v>1.007080078125E-3</c:v>
                </c:pt>
                <c:pt idx="49449">
                  <c:v>1.0068416595458984E-3</c:v>
                </c:pt>
                <c:pt idx="49450">
                  <c:v>1.007080078125E-3</c:v>
                </c:pt>
                <c:pt idx="49451">
                  <c:v>1.0080337524414063E-3</c:v>
                </c:pt>
                <c:pt idx="49452">
                  <c:v>1.007080078125E-3</c:v>
                </c:pt>
                <c:pt idx="49453">
                  <c:v>1.0068416595458984E-3</c:v>
                </c:pt>
                <c:pt idx="49454">
                  <c:v>1.007080078125E-3</c:v>
                </c:pt>
                <c:pt idx="49455">
                  <c:v>1.007080078125E-3</c:v>
                </c:pt>
                <c:pt idx="49456">
                  <c:v>1.0068416595458984E-3</c:v>
                </c:pt>
                <c:pt idx="49457">
                  <c:v>1.007080078125E-3</c:v>
                </c:pt>
                <c:pt idx="49458">
                  <c:v>1.007080078125E-3</c:v>
                </c:pt>
                <c:pt idx="49459">
                  <c:v>1.0068416595458984E-3</c:v>
                </c:pt>
                <c:pt idx="49460">
                  <c:v>1.007080078125E-3</c:v>
                </c:pt>
                <c:pt idx="49461">
                  <c:v>1.007080078125E-3</c:v>
                </c:pt>
                <c:pt idx="49462">
                  <c:v>1.0068416595458984E-3</c:v>
                </c:pt>
                <c:pt idx="49463">
                  <c:v>1.007080078125E-3</c:v>
                </c:pt>
                <c:pt idx="49464">
                  <c:v>1.0080337524414063E-3</c:v>
                </c:pt>
                <c:pt idx="49465">
                  <c:v>1.0068416595458984E-3</c:v>
                </c:pt>
                <c:pt idx="49466">
                  <c:v>1.007080078125E-3</c:v>
                </c:pt>
                <c:pt idx="49467">
                  <c:v>1.007080078125E-3</c:v>
                </c:pt>
                <c:pt idx="49468">
                  <c:v>1.0068416595458984E-3</c:v>
                </c:pt>
                <c:pt idx="49469">
                  <c:v>1.007080078125E-3</c:v>
                </c:pt>
                <c:pt idx="49470">
                  <c:v>1.007080078125E-3</c:v>
                </c:pt>
                <c:pt idx="49471">
                  <c:v>1.0068416595458984E-3</c:v>
                </c:pt>
                <c:pt idx="49472">
                  <c:v>1.007080078125E-3</c:v>
                </c:pt>
                <c:pt idx="49473">
                  <c:v>1.007080078125E-3</c:v>
                </c:pt>
                <c:pt idx="49474">
                  <c:v>1.0068416595458984E-3</c:v>
                </c:pt>
                <c:pt idx="49475">
                  <c:v>1.007080078125E-3</c:v>
                </c:pt>
                <c:pt idx="49476">
                  <c:v>1.0080337524414063E-3</c:v>
                </c:pt>
                <c:pt idx="49477">
                  <c:v>1.007080078125E-3</c:v>
                </c:pt>
                <c:pt idx="49478">
                  <c:v>1.0068416595458984E-3</c:v>
                </c:pt>
                <c:pt idx="49479">
                  <c:v>1.007080078125E-3</c:v>
                </c:pt>
                <c:pt idx="49480">
                  <c:v>1.007080078125E-3</c:v>
                </c:pt>
                <c:pt idx="49481">
                  <c:v>1.0068416595458984E-3</c:v>
                </c:pt>
                <c:pt idx="49482">
                  <c:v>1.007080078125E-3</c:v>
                </c:pt>
                <c:pt idx="49483">
                  <c:v>1.007080078125E-3</c:v>
                </c:pt>
                <c:pt idx="49484">
                  <c:v>1.0068416595458984E-3</c:v>
                </c:pt>
                <c:pt idx="49485">
                  <c:v>1.007080078125E-3</c:v>
                </c:pt>
                <c:pt idx="49486">
                  <c:v>1.007080078125E-3</c:v>
                </c:pt>
                <c:pt idx="49487">
                  <c:v>1.0068416595458984E-3</c:v>
                </c:pt>
                <c:pt idx="49488">
                  <c:v>1.007080078125E-3</c:v>
                </c:pt>
                <c:pt idx="49489">
                  <c:v>1.0080337524414063E-3</c:v>
                </c:pt>
                <c:pt idx="49490">
                  <c:v>1.0068416595458984E-3</c:v>
                </c:pt>
                <c:pt idx="49491">
                  <c:v>1.007080078125E-3</c:v>
                </c:pt>
                <c:pt idx="49492">
                  <c:v>1.007080078125E-3</c:v>
                </c:pt>
                <c:pt idx="49493">
                  <c:v>1.0068416595458984E-3</c:v>
                </c:pt>
                <c:pt idx="49494">
                  <c:v>1.007080078125E-3</c:v>
                </c:pt>
                <c:pt idx="49495">
                  <c:v>1.007080078125E-3</c:v>
                </c:pt>
                <c:pt idx="49496">
                  <c:v>1.0068416595458984E-3</c:v>
                </c:pt>
                <c:pt idx="49497">
                  <c:v>1.007080078125E-3</c:v>
                </c:pt>
                <c:pt idx="49498">
                  <c:v>1.007080078125E-3</c:v>
                </c:pt>
                <c:pt idx="49499">
                  <c:v>1.0068416595458984E-3</c:v>
                </c:pt>
                <c:pt idx="49500">
                  <c:v>1.007080078125E-3</c:v>
                </c:pt>
                <c:pt idx="49501">
                  <c:v>1.0080337524414063E-3</c:v>
                </c:pt>
                <c:pt idx="49502">
                  <c:v>1.007080078125E-3</c:v>
                </c:pt>
                <c:pt idx="49503">
                  <c:v>1.0068416595458984E-3</c:v>
                </c:pt>
                <c:pt idx="49504">
                  <c:v>1.007080078125E-3</c:v>
                </c:pt>
                <c:pt idx="49505">
                  <c:v>1.007080078125E-3</c:v>
                </c:pt>
                <c:pt idx="49506">
                  <c:v>1.0068416595458984E-3</c:v>
                </c:pt>
                <c:pt idx="49507">
                  <c:v>1.007080078125E-3</c:v>
                </c:pt>
                <c:pt idx="49508">
                  <c:v>1.007080078125E-3</c:v>
                </c:pt>
                <c:pt idx="49509">
                  <c:v>1.0068416595458984E-3</c:v>
                </c:pt>
                <c:pt idx="49510">
                  <c:v>1.007080078125E-3</c:v>
                </c:pt>
                <c:pt idx="49511">
                  <c:v>1.007080078125E-3</c:v>
                </c:pt>
                <c:pt idx="49512">
                  <c:v>1.0068416595458984E-3</c:v>
                </c:pt>
                <c:pt idx="49513">
                  <c:v>1.007080078125E-3</c:v>
                </c:pt>
                <c:pt idx="49514">
                  <c:v>1.0080337524414063E-3</c:v>
                </c:pt>
                <c:pt idx="49515">
                  <c:v>1.0068416595458984E-3</c:v>
                </c:pt>
                <c:pt idx="49516">
                  <c:v>1.007080078125E-3</c:v>
                </c:pt>
                <c:pt idx="49517">
                  <c:v>1.007080078125E-3</c:v>
                </c:pt>
                <c:pt idx="49518">
                  <c:v>1.0068416595458984E-3</c:v>
                </c:pt>
                <c:pt idx="49519">
                  <c:v>1.007080078125E-3</c:v>
                </c:pt>
                <c:pt idx="49520">
                  <c:v>1.007080078125E-3</c:v>
                </c:pt>
                <c:pt idx="49521">
                  <c:v>1.0068416595458984E-3</c:v>
                </c:pt>
                <c:pt idx="49522">
                  <c:v>1.007080078125E-3</c:v>
                </c:pt>
                <c:pt idx="49523">
                  <c:v>1.007080078125E-3</c:v>
                </c:pt>
                <c:pt idx="49524">
                  <c:v>1.0068416595458984E-3</c:v>
                </c:pt>
                <c:pt idx="49525">
                  <c:v>1.007080078125E-3</c:v>
                </c:pt>
                <c:pt idx="49526">
                  <c:v>1.0080337524414063E-3</c:v>
                </c:pt>
                <c:pt idx="49527">
                  <c:v>1.007080078125E-3</c:v>
                </c:pt>
                <c:pt idx="49528">
                  <c:v>1.0068416595458984E-3</c:v>
                </c:pt>
                <c:pt idx="49529">
                  <c:v>1.007080078125E-3</c:v>
                </c:pt>
                <c:pt idx="49530">
                  <c:v>1.007080078125E-3</c:v>
                </c:pt>
                <c:pt idx="49531">
                  <c:v>1.0068416595458984E-3</c:v>
                </c:pt>
                <c:pt idx="49532">
                  <c:v>1.007080078125E-3</c:v>
                </c:pt>
                <c:pt idx="49533">
                  <c:v>1.007080078125E-3</c:v>
                </c:pt>
                <c:pt idx="49534">
                  <c:v>1.0068416595458984E-3</c:v>
                </c:pt>
                <c:pt idx="49535">
                  <c:v>1.007080078125E-3</c:v>
                </c:pt>
                <c:pt idx="49536">
                  <c:v>1.007080078125E-3</c:v>
                </c:pt>
                <c:pt idx="49537">
                  <c:v>1.0068416595458984E-3</c:v>
                </c:pt>
                <c:pt idx="49538">
                  <c:v>1.007080078125E-3</c:v>
                </c:pt>
                <c:pt idx="49539">
                  <c:v>1.0080337524414063E-3</c:v>
                </c:pt>
                <c:pt idx="49540">
                  <c:v>1.0068416595458984E-3</c:v>
                </c:pt>
                <c:pt idx="49541">
                  <c:v>1.007080078125E-3</c:v>
                </c:pt>
                <c:pt idx="49542">
                  <c:v>1.007080078125E-3</c:v>
                </c:pt>
                <c:pt idx="49543">
                  <c:v>1.0068416595458984E-3</c:v>
                </c:pt>
                <c:pt idx="49544">
                  <c:v>1.007080078125E-3</c:v>
                </c:pt>
                <c:pt idx="49545">
                  <c:v>1.007080078125E-3</c:v>
                </c:pt>
                <c:pt idx="49546">
                  <c:v>1.0068416595458984E-3</c:v>
                </c:pt>
                <c:pt idx="49547">
                  <c:v>1.007080078125E-3</c:v>
                </c:pt>
                <c:pt idx="49548">
                  <c:v>1.007080078125E-3</c:v>
                </c:pt>
                <c:pt idx="49549">
                  <c:v>1.0068416595458984E-3</c:v>
                </c:pt>
                <c:pt idx="49550">
                  <c:v>1.007080078125E-3</c:v>
                </c:pt>
                <c:pt idx="49551">
                  <c:v>1.0080337524414063E-3</c:v>
                </c:pt>
                <c:pt idx="49552">
                  <c:v>1.007080078125E-3</c:v>
                </c:pt>
                <c:pt idx="49553">
                  <c:v>1.0068416595458984E-3</c:v>
                </c:pt>
                <c:pt idx="49554">
                  <c:v>1.007080078125E-3</c:v>
                </c:pt>
                <c:pt idx="49555">
                  <c:v>1.007080078125E-3</c:v>
                </c:pt>
                <c:pt idx="49556">
                  <c:v>1.0068416595458984E-3</c:v>
                </c:pt>
                <c:pt idx="49557">
                  <c:v>1.007080078125E-3</c:v>
                </c:pt>
                <c:pt idx="49558">
                  <c:v>1.007080078125E-3</c:v>
                </c:pt>
                <c:pt idx="49559">
                  <c:v>1.0068416595458984E-3</c:v>
                </c:pt>
                <c:pt idx="49560">
                  <c:v>1.007080078125E-3</c:v>
                </c:pt>
                <c:pt idx="49561">
                  <c:v>1.007080078125E-3</c:v>
                </c:pt>
                <c:pt idx="49562">
                  <c:v>1.0068416595458984E-3</c:v>
                </c:pt>
                <c:pt idx="49563">
                  <c:v>1.007080078125E-3</c:v>
                </c:pt>
                <c:pt idx="49564">
                  <c:v>1.0080337524414063E-3</c:v>
                </c:pt>
                <c:pt idx="49565">
                  <c:v>1.0068416595458984E-3</c:v>
                </c:pt>
                <c:pt idx="49566">
                  <c:v>1.007080078125E-3</c:v>
                </c:pt>
                <c:pt idx="49567">
                  <c:v>1.007080078125E-3</c:v>
                </c:pt>
                <c:pt idx="49568">
                  <c:v>1.0068416595458984E-3</c:v>
                </c:pt>
                <c:pt idx="49569">
                  <c:v>1.007080078125E-3</c:v>
                </c:pt>
                <c:pt idx="49570">
                  <c:v>1.007080078125E-3</c:v>
                </c:pt>
                <c:pt idx="49571">
                  <c:v>1.0068416595458984E-3</c:v>
                </c:pt>
                <c:pt idx="49572">
                  <c:v>1.007080078125E-3</c:v>
                </c:pt>
                <c:pt idx="49573">
                  <c:v>1.007080078125E-3</c:v>
                </c:pt>
                <c:pt idx="49574">
                  <c:v>1.0068416595458984E-3</c:v>
                </c:pt>
                <c:pt idx="49575">
                  <c:v>1.007080078125E-3</c:v>
                </c:pt>
                <c:pt idx="49576">
                  <c:v>1.0080337524414063E-3</c:v>
                </c:pt>
                <c:pt idx="49577">
                  <c:v>1.007080078125E-3</c:v>
                </c:pt>
                <c:pt idx="49578">
                  <c:v>1.0068416595458984E-3</c:v>
                </c:pt>
                <c:pt idx="49579">
                  <c:v>1.007080078125E-3</c:v>
                </c:pt>
                <c:pt idx="49580">
                  <c:v>1.007080078125E-3</c:v>
                </c:pt>
                <c:pt idx="49581">
                  <c:v>1.0068416595458984E-3</c:v>
                </c:pt>
                <c:pt idx="49582">
                  <c:v>1.007080078125E-3</c:v>
                </c:pt>
                <c:pt idx="49583">
                  <c:v>1.007080078125E-3</c:v>
                </c:pt>
                <c:pt idx="49584">
                  <c:v>1.0068416595458984E-3</c:v>
                </c:pt>
                <c:pt idx="49585">
                  <c:v>1.007080078125E-3</c:v>
                </c:pt>
                <c:pt idx="49586">
                  <c:v>1.007080078125E-3</c:v>
                </c:pt>
                <c:pt idx="49587">
                  <c:v>1.0068416595458984E-3</c:v>
                </c:pt>
                <c:pt idx="49588">
                  <c:v>1.007080078125E-3</c:v>
                </c:pt>
                <c:pt idx="49589">
                  <c:v>1.0080337524414063E-3</c:v>
                </c:pt>
                <c:pt idx="49590">
                  <c:v>1.0068416595458984E-3</c:v>
                </c:pt>
                <c:pt idx="49591">
                  <c:v>1.007080078125E-3</c:v>
                </c:pt>
                <c:pt idx="49592">
                  <c:v>1.007080078125E-3</c:v>
                </c:pt>
                <c:pt idx="49593">
                  <c:v>1.0068416595458984E-3</c:v>
                </c:pt>
                <c:pt idx="49594">
                  <c:v>1.007080078125E-3</c:v>
                </c:pt>
                <c:pt idx="49595">
                  <c:v>1.007080078125E-3</c:v>
                </c:pt>
                <c:pt idx="49596">
                  <c:v>1.0068416595458984E-3</c:v>
                </c:pt>
                <c:pt idx="49597">
                  <c:v>1.007080078125E-3</c:v>
                </c:pt>
                <c:pt idx="49598">
                  <c:v>1.007080078125E-3</c:v>
                </c:pt>
                <c:pt idx="49599">
                  <c:v>1.0068416595458984E-3</c:v>
                </c:pt>
                <c:pt idx="49600">
                  <c:v>1.007080078125E-3</c:v>
                </c:pt>
                <c:pt idx="49601">
                  <c:v>1.0080337524414063E-3</c:v>
                </c:pt>
                <c:pt idx="49602">
                  <c:v>1.007080078125E-3</c:v>
                </c:pt>
                <c:pt idx="49603">
                  <c:v>1.0068416595458984E-3</c:v>
                </c:pt>
                <c:pt idx="49604">
                  <c:v>1.007080078125E-3</c:v>
                </c:pt>
                <c:pt idx="49605">
                  <c:v>1.007080078125E-3</c:v>
                </c:pt>
                <c:pt idx="49606">
                  <c:v>1.0068416595458984E-3</c:v>
                </c:pt>
                <c:pt idx="49607">
                  <c:v>1.007080078125E-3</c:v>
                </c:pt>
                <c:pt idx="49608">
                  <c:v>1.007080078125E-3</c:v>
                </c:pt>
                <c:pt idx="49609">
                  <c:v>1.0068416595458984E-3</c:v>
                </c:pt>
                <c:pt idx="49610">
                  <c:v>1.007080078125E-3</c:v>
                </c:pt>
                <c:pt idx="49611">
                  <c:v>1.007080078125E-3</c:v>
                </c:pt>
                <c:pt idx="49612">
                  <c:v>1.0068416595458984E-3</c:v>
                </c:pt>
                <c:pt idx="49613">
                  <c:v>1.007080078125E-3</c:v>
                </c:pt>
                <c:pt idx="49614">
                  <c:v>1.0080337524414063E-3</c:v>
                </c:pt>
                <c:pt idx="49615">
                  <c:v>1.0068416595458984E-3</c:v>
                </c:pt>
                <c:pt idx="49616">
                  <c:v>1.007080078125E-3</c:v>
                </c:pt>
                <c:pt idx="49617">
                  <c:v>1.007080078125E-3</c:v>
                </c:pt>
                <c:pt idx="49618">
                  <c:v>1.0068416595458984E-3</c:v>
                </c:pt>
                <c:pt idx="49619">
                  <c:v>1.007080078125E-3</c:v>
                </c:pt>
                <c:pt idx="49620">
                  <c:v>1.007080078125E-3</c:v>
                </c:pt>
                <c:pt idx="49621">
                  <c:v>1.0068416595458984E-3</c:v>
                </c:pt>
                <c:pt idx="49622">
                  <c:v>1.007080078125E-3</c:v>
                </c:pt>
                <c:pt idx="49623">
                  <c:v>1.007080078125E-3</c:v>
                </c:pt>
                <c:pt idx="49624">
                  <c:v>1.0068416595458984E-3</c:v>
                </c:pt>
                <c:pt idx="49625">
                  <c:v>1.007080078125E-3</c:v>
                </c:pt>
                <c:pt idx="49626">
                  <c:v>1.0080337524414063E-3</c:v>
                </c:pt>
                <c:pt idx="49627">
                  <c:v>1.007080078125E-3</c:v>
                </c:pt>
                <c:pt idx="49628">
                  <c:v>1.0068416595458984E-3</c:v>
                </c:pt>
                <c:pt idx="49629">
                  <c:v>1.007080078125E-3</c:v>
                </c:pt>
                <c:pt idx="49630">
                  <c:v>1.007080078125E-3</c:v>
                </c:pt>
                <c:pt idx="49631">
                  <c:v>1.0068416595458984E-3</c:v>
                </c:pt>
                <c:pt idx="49632">
                  <c:v>1.007080078125E-3</c:v>
                </c:pt>
                <c:pt idx="49633">
                  <c:v>1.007080078125E-3</c:v>
                </c:pt>
                <c:pt idx="49634">
                  <c:v>1.0068416595458984E-3</c:v>
                </c:pt>
                <c:pt idx="49635">
                  <c:v>1.007080078125E-3</c:v>
                </c:pt>
                <c:pt idx="49636">
                  <c:v>1.007080078125E-3</c:v>
                </c:pt>
                <c:pt idx="49637">
                  <c:v>1.0068416595458984E-3</c:v>
                </c:pt>
                <c:pt idx="49638">
                  <c:v>1.0080337524414063E-3</c:v>
                </c:pt>
                <c:pt idx="49639">
                  <c:v>1.007080078125E-3</c:v>
                </c:pt>
                <c:pt idx="49640">
                  <c:v>1.0068416595458984E-3</c:v>
                </c:pt>
                <c:pt idx="49641">
                  <c:v>1.007080078125E-3</c:v>
                </c:pt>
                <c:pt idx="49642">
                  <c:v>1.007080078125E-3</c:v>
                </c:pt>
                <c:pt idx="49643">
                  <c:v>1.0068416595458984E-3</c:v>
                </c:pt>
                <c:pt idx="49644">
                  <c:v>1.007080078125E-3</c:v>
                </c:pt>
                <c:pt idx="49645">
                  <c:v>1.007080078125E-3</c:v>
                </c:pt>
                <c:pt idx="49646">
                  <c:v>1.0068416595458984E-3</c:v>
                </c:pt>
                <c:pt idx="49647">
                  <c:v>1.007080078125E-3</c:v>
                </c:pt>
                <c:pt idx="49648">
                  <c:v>1.007080078125E-3</c:v>
                </c:pt>
                <c:pt idx="49649">
                  <c:v>1.0068416595458984E-3</c:v>
                </c:pt>
                <c:pt idx="49650">
                  <c:v>1.007080078125E-3</c:v>
                </c:pt>
                <c:pt idx="49651">
                  <c:v>1.0080337524414063E-3</c:v>
                </c:pt>
                <c:pt idx="49652">
                  <c:v>1.007080078125E-3</c:v>
                </c:pt>
                <c:pt idx="49653">
                  <c:v>1.0068416595458984E-3</c:v>
                </c:pt>
                <c:pt idx="49654">
                  <c:v>1.007080078125E-3</c:v>
                </c:pt>
                <c:pt idx="49655">
                  <c:v>1.007080078125E-3</c:v>
                </c:pt>
                <c:pt idx="49656">
                  <c:v>1.0068416595458984E-3</c:v>
                </c:pt>
                <c:pt idx="49657">
                  <c:v>1.007080078125E-3</c:v>
                </c:pt>
                <c:pt idx="49658">
                  <c:v>1.007080078125E-3</c:v>
                </c:pt>
                <c:pt idx="49659">
                  <c:v>1.0068416595458984E-3</c:v>
                </c:pt>
                <c:pt idx="49660">
                  <c:v>1.007080078125E-3</c:v>
                </c:pt>
                <c:pt idx="49661">
                  <c:v>1.007080078125E-3</c:v>
                </c:pt>
                <c:pt idx="49662">
                  <c:v>1.0068416595458984E-3</c:v>
                </c:pt>
                <c:pt idx="49663">
                  <c:v>1.0080337524414063E-3</c:v>
                </c:pt>
                <c:pt idx="49664">
                  <c:v>9.0630054473876953E-3</c:v>
                </c:pt>
                <c:pt idx="49665">
                  <c:v>1.007080078125E-3</c:v>
                </c:pt>
                <c:pt idx="49666">
                  <c:v>1.0068416595458984E-3</c:v>
                </c:pt>
                <c:pt idx="49667">
                  <c:v>1.007080078125E-3</c:v>
                </c:pt>
                <c:pt idx="49668">
                  <c:v>1.0080337524414063E-3</c:v>
                </c:pt>
                <c:pt idx="49669">
                  <c:v>1.007080078125E-3</c:v>
                </c:pt>
                <c:pt idx="49670">
                  <c:v>1.0068416595458984E-3</c:v>
                </c:pt>
                <c:pt idx="49671">
                  <c:v>1.007080078125E-3</c:v>
                </c:pt>
                <c:pt idx="49672">
                  <c:v>1.007080078125E-3</c:v>
                </c:pt>
                <c:pt idx="49673">
                  <c:v>1.0068416595458984E-3</c:v>
                </c:pt>
                <c:pt idx="49674">
                  <c:v>1.007080078125E-3</c:v>
                </c:pt>
                <c:pt idx="49675">
                  <c:v>1.007080078125E-3</c:v>
                </c:pt>
                <c:pt idx="49676">
                  <c:v>1.0068416595458984E-3</c:v>
                </c:pt>
                <c:pt idx="49677">
                  <c:v>1.007080078125E-3</c:v>
                </c:pt>
                <c:pt idx="49678">
                  <c:v>1.007080078125E-3</c:v>
                </c:pt>
                <c:pt idx="49679">
                  <c:v>1.0068416595458984E-3</c:v>
                </c:pt>
                <c:pt idx="49680">
                  <c:v>1.0080337524414063E-3</c:v>
                </c:pt>
                <c:pt idx="49681">
                  <c:v>1.007080078125E-3</c:v>
                </c:pt>
                <c:pt idx="49682">
                  <c:v>1.0068416595458984E-3</c:v>
                </c:pt>
                <c:pt idx="49683">
                  <c:v>1.007080078125E-3</c:v>
                </c:pt>
                <c:pt idx="49684">
                  <c:v>1.007080078125E-3</c:v>
                </c:pt>
                <c:pt idx="49685">
                  <c:v>1.0068416595458984E-3</c:v>
                </c:pt>
                <c:pt idx="49686">
                  <c:v>1.007080078125E-3</c:v>
                </c:pt>
                <c:pt idx="49687">
                  <c:v>1.007080078125E-3</c:v>
                </c:pt>
                <c:pt idx="49688">
                  <c:v>1.0068416595458984E-3</c:v>
                </c:pt>
                <c:pt idx="49689">
                  <c:v>1.007080078125E-3</c:v>
                </c:pt>
                <c:pt idx="49690">
                  <c:v>1.007080078125E-3</c:v>
                </c:pt>
                <c:pt idx="49691">
                  <c:v>1.0068416595458984E-3</c:v>
                </c:pt>
                <c:pt idx="49692">
                  <c:v>1.007080078125E-3</c:v>
                </c:pt>
                <c:pt idx="49693">
                  <c:v>1.0080337524414063E-3</c:v>
                </c:pt>
                <c:pt idx="49694">
                  <c:v>1.007080078125E-3</c:v>
                </c:pt>
                <c:pt idx="49695">
                  <c:v>1.0068416595458984E-3</c:v>
                </c:pt>
                <c:pt idx="49696">
                  <c:v>1.007080078125E-3</c:v>
                </c:pt>
                <c:pt idx="49697">
                  <c:v>1.007080078125E-3</c:v>
                </c:pt>
                <c:pt idx="49698">
                  <c:v>1.0068416595458984E-3</c:v>
                </c:pt>
                <c:pt idx="49699">
                  <c:v>1.007080078125E-3</c:v>
                </c:pt>
                <c:pt idx="49700">
                  <c:v>1.007080078125E-3</c:v>
                </c:pt>
                <c:pt idx="49701">
                  <c:v>1.0068416595458984E-3</c:v>
                </c:pt>
                <c:pt idx="49702">
                  <c:v>1.007080078125E-3</c:v>
                </c:pt>
                <c:pt idx="49703">
                  <c:v>1.007080078125E-3</c:v>
                </c:pt>
                <c:pt idx="49704">
                  <c:v>1.0068416595458984E-3</c:v>
                </c:pt>
                <c:pt idx="49705">
                  <c:v>1.0080337524414063E-3</c:v>
                </c:pt>
                <c:pt idx="49706">
                  <c:v>1.007080078125E-3</c:v>
                </c:pt>
                <c:pt idx="49707">
                  <c:v>1.0068416595458984E-3</c:v>
                </c:pt>
                <c:pt idx="49708">
                  <c:v>1.007080078125E-3</c:v>
                </c:pt>
                <c:pt idx="49709">
                  <c:v>1.007080078125E-3</c:v>
                </c:pt>
                <c:pt idx="49710">
                  <c:v>1.0068416595458984E-3</c:v>
                </c:pt>
                <c:pt idx="49711">
                  <c:v>1.007080078125E-3</c:v>
                </c:pt>
                <c:pt idx="49712">
                  <c:v>1.007080078125E-3</c:v>
                </c:pt>
                <c:pt idx="49713">
                  <c:v>1.0068416595458984E-3</c:v>
                </c:pt>
                <c:pt idx="49714">
                  <c:v>1.007080078125E-3</c:v>
                </c:pt>
                <c:pt idx="49715">
                  <c:v>1.007080078125E-3</c:v>
                </c:pt>
                <c:pt idx="49716">
                  <c:v>1.0068416595458984E-3</c:v>
                </c:pt>
                <c:pt idx="49717">
                  <c:v>1.007080078125E-3</c:v>
                </c:pt>
                <c:pt idx="49718">
                  <c:v>1.0080337524414063E-3</c:v>
                </c:pt>
                <c:pt idx="49719">
                  <c:v>1.007080078125E-3</c:v>
                </c:pt>
                <c:pt idx="49720">
                  <c:v>1.0068416595458984E-3</c:v>
                </c:pt>
                <c:pt idx="49721">
                  <c:v>1.007080078125E-3</c:v>
                </c:pt>
                <c:pt idx="49722">
                  <c:v>1.007080078125E-3</c:v>
                </c:pt>
                <c:pt idx="49723">
                  <c:v>1.0068416595458984E-3</c:v>
                </c:pt>
                <c:pt idx="49724">
                  <c:v>1.007080078125E-3</c:v>
                </c:pt>
                <c:pt idx="49725">
                  <c:v>1.007080078125E-3</c:v>
                </c:pt>
                <c:pt idx="49726">
                  <c:v>1.0068416595458984E-3</c:v>
                </c:pt>
                <c:pt idx="49727">
                  <c:v>1.007080078125E-3</c:v>
                </c:pt>
                <c:pt idx="49728">
                  <c:v>1.007080078125E-3</c:v>
                </c:pt>
                <c:pt idx="49729">
                  <c:v>1.0068416595458984E-3</c:v>
                </c:pt>
                <c:pt idx="49730">
                  <c:v>1.0080337524414063E-3</c:v>
                </c:pt>
                <c:pt idx="49731">
                  <c:v>1.007080078125E-3</c:v>
                </c:pt>
                <c:pt idx="49732">
                  <c:v>1.0068416595458984E-3</c:v>
                </c:pt>
                <c:pt idx="49733">
                  <c:v>1.007080078125E-3</c:v>
                </c:pt>
                <c:pt idx="49734">
                  <c:v>1.007080078125E-3</c:v>
                </c:pt>
                <c:pt idx="49735">
                  <c:v>1.0068416595458984E-3</c:v>
                </c:pt>
                <c:pt idx="49736">
                  <c:v>1.007080078125E-3</c:v>
                </c:pt>
                <c:pt idx="49737">
                  <c:v>1.007080078125E-3</c:v>
                </c:pt>
                <c:pt idx="49738">
                  <c:v>1.0068416595458984E-3</c:v>
                </c:pt>
                <c:pt idx="49739">
                  <c:v>1.007080078125E-3</c:v>
                </c:pt>
                <c:pt idx="49740">
                  <c:v>1.007080078125E-3</c:v>
                </c:pt>
                <c:pt idx="49741">
                  <c:v>1.0068416595458984E-3</c:v>
                </c:pt>
                <c:pt idx="49742">
                  <c:v>1.007080078125E-3</c:v>
                </c:pt>
                <c:pt idx="49743">
                  <c:v>1.0080337524414063E-3</c:v>
                </c:pt>
                <c:pt idx="49744">
                  <c:v>1.007080078125E-3</c:v>
                </c:pt>
                <c:pt idx="49745">
                  <c:v>1.0068416595458984E-3</c:v>
                </c:pt>
                <c:pt idx="49746">
                  <c:v>1.007080078125E-3</c:v>
                </c:pt>
                <c:pt idx="49747">
                  <c:v>1.007080078125E-3</c:v>
                </c:pt>
                <c:pt idx="49748">
                  <c:v>1.0068416595458984E-3</c:v>
                </c:pt>
                <c:pt idx="49749">
                  <c:v>1.007080078125E-3</c:v>
                </c:pt>
                <c:pt idx="49750">
                  <c:v>1.007080078125E-3</c:v>
                </c:pt>
                <c:pt idx="49751">
                  <c:v>1.0068416595458984E-3</c:v>
                </c:pt>
                <c:pt idx="49752">
                  <c:v>1.007080078125E-3</c:v>
                </c:pt>
                <c:pt idx="49753">
                  <c:v>1.007080078125E-3</c:v>
                </c:pt>
                <c:pt idx="49754">
                  <c:v>1.0068416595458984E-3</c:v>
                </c:pt>
                <c:pt idx="49755">
                  <c:v>1.0080337524414063E-3</c:v>
                </c:pt>
                <c:pt idx="49756">
                  <c:v>1.007080078125E-3</c:v>
                </c:pt>
                <c:pt idx="49757">
                  <c:v>1.0068416595458984E-3</c:v>
                </c:pt>
                <c:pt idx="49758">
                  <c:v>1.007080078125E-3</c:v>
                </c:pt>
                <c:pt idx="49759">
                  <c:v>1.007080078125E-3</c:v>
                </c:pt>
                <c:pt idx="49760">
                  <c:v>1.0068416595458984E-3</c:v>
                </c:pt>
                <c:pt idx="49761">
                  <c:v>1.007080078125E-3</c:v>
                </c:pt>
                <c:pt idx="49762">
                  <c:v>1.007080078125E-3</c:v>
                </c:pt>
                <c:pt idx="49763">
                  <c:v>1.0068416595458984E-3</c:v>
                </c:pt>
                <c:pt idx="49764">
                  <c:v>1.007080078125E-3</c:v>
                </c:pt>
                <c:pt idx="49765">
                  <c:v>1.007080078125E-3</c:v>
                </c:pt>
                <c:pt idx="49766">
                  <c:v>1.0068416595458984E-3</c:v>
                </c:pt>
                <c:pt idx="49767">
                  <c:v>1.007080078125E-3</c:v>
                </c:pt>
                <c:pt idx="49768">
                  <c:v>1.0080337524414063E-3</c:v>
                </c:pt>
                <c:pt idx="49769">
                  <c:v>1.007080078125E-3</c:v>
                </c:pt>
                <c:pt idx="49770">
                  <c:v>1.0068416595458984E-3</c:v>
                </c:pt>
                <c:pt idx="49771">
                  <c:v>1.007080078125E-3</c:v>
                </c:pt>
                <c:pt idx="49772">
                  <c:v>1.007080078125E-3</c:v>
                </c:pt>
                <c:pt idx="49773">
                  <c:v>1.0068416595458984E-3</c:v>
                </c:pt>
                <c:pt idx="49774">
                  <c:v>1.007080078125E-3</c:v>
                </c:pt>
                <c:pt idx="49775">
                  <c:v>1.007080078125E-3</c:v>
                </c:pt>
                <c:pt idx="49776">
                  <c:v>1.0068416595458984E-3</c:v>
                </c:pt>
                <c:pt idx="49777">
                  <c:v>1.007080078125E-3</c:v>
                </c:pt>
                <c:pt idx="49778">
                  <c:v>1.007080078125E-3</c:v>
                </c:pt>
                <c:pt idx="49779">
                  <c:v>1.0068416595458984E-3</c:v>
                </c:pt>
                <c:pt idx="49780">
                  <c:v>1.0080337524414063E-3</c:v>
                </c:pt>
                <c:pt idx="49781">
                  <c:v>1.007080078125E-3</c:v>
                </c:pt>
                <c:pt idx="49782">
                  <c:v>1.0068416595458984E-3</c:v>
                </c:pt>
                <c:pt idx="49783">
                  <c:v>1.007080078125E-3</c:v>
                </c:pt>
                <c:pt idx="49784">
                  <c:v>1.007080078125E-3</c:v>
                </c:pt>
                <c:pt idx="49785">
                  <c:v>1.0068416595458984E-3</c:v>
                </c:pt>
                <c:pt idx="49786">
                  <c:v>1.007080078125E-3</c:v>
                </c:pt>
                <c:pt idx="49787">
                  <c:v>1.007080078125E-3</c:v>
                </c:pt>
                <c:pt idx="49788">
                  <c:v>1.0068416595458984E-3</c:v>
                </c:pt>
                <c:pt idx="49789">
                  <c:v>1.007080078125E-3</c:v>
                </c:pt>
                <c:pt idx="49790">
                  <c:v>1.007080078125E-3</c:v>
                </c:pt>
                <c:pt idx="49791">
                  <c:v>1.0068416595458984E-3</c:v>
                </c:pt>
                <c:pt idx="49792">
                  <c:v>1.007080078125E-3</c:v>
                </c:pt>
                <c:pt idx="49793">
                  <c:v>1.0080337524414063E-3</c:v>
                </c:pt>
                <c:pt idx="49794">
                  <c:v>1.007080078125E-3</c:v>
                </c:pt>
                <c:pt idx="49795">
                  <c:v>1.0068416595458984E-3</c:v>
                </c:pt>
                <c:pt idx="49796">
                  <c:v>1.007080078125E-3</c:v>
                </c:pt>
                <c:pt idx="49797">
                  <c:v>1.007080078125E-3</c:v>
                </c:pt>
                <c:pt idx="49798">
                  <c:v>1.0068416595458984E-3</c:v>
                </c:pt>
                <c:pt idx="49799">
                  <c:v>1.007080078125E-3</c:v>
                </c:pt>
                <c:pt idx="49800">
                  <c:v>1.007080078125E-3</c:v>
                </c:pt>
                <c:pt idx="49801">
                  <c:v>1.0068416595458984E-3</c:v>
                </c:pt>
                <c:pt idx="49802">
                  <c:v>1.007080078125E-3</c:v>
                </c:pt>
                <c:pt idx="49803">
                  <c:v>1.007080078125E-3</c:v>
                </c:pt>
                <c:pt idx="49804">
                  <c:v>1.0068416595458984E-3</c:v>
                </c:pt>
                <c:pt idx="49805">
                  <c:v>1.0080337524414063E-3</c:v>
                </c:pt>
                <c:pt idx="49806">
                  <c:v>1.007080078125E-3</c:v>
                </c:pt>
                <c:pt idx="49807">
                  <c:v>1.0068416595458984E-3</c:v>
                </c:pt>
                <c:pt idx="49808">
                  <c:v>1.007080078125E-3</c:v>
                </c:pt>
                <c:pt idx="49809">
                  <c:v>1.007080078125E-3</c:v>
                </c:pt>
                <c:pt idx="49810">
                  <c:v>1.0068416595458984E-3</c:v>
                </c:pt>
                <c:pt idx="49811">
                  <c:v>1.007080078125E-3</c:v>
                </c:pt>
                <c:pt idx="49812">
                  <c:v>1.007080078125E-3</c:v>
                </c:pt>
                <c:pt idx="49813">
                  <c:v>1.0068416595458984E-3</c:v>
                </c:pt>
                <c:pt idx="49814">
                  <c:v>1.007080078125E-3</c:v>
                </c:pt>
                <c:pt idx="49815">
                  <c:v>1.007080078125E-3</c:v>
                </c:pt>
                <c:pt idx="49816">
                  <c:v>1.0068416595458984E-3</c:v>
                </c:pt>
                <c:pt idx="49817">
                  <c:v>1.007080078125E-3</c:v>
                </c:pt>
                <c:pt idx="49818">
                  <c:v>1.0080337524414063E-3</c:v>
                </c:pt>
                <c:pt idx="49819">
                  <c:v>1.007080078125E-3</c:v>
                </c:pt>
                <c:pt idx="49820">
                  <c:v>1.0068416595458984E-3</c:v>
                </c:pt>
                <c:pt idx="49821">
                  <c:v>1.007080078125E-3</c:v>
                </c:pt>
                <c:pt idx="49822">
                  <c:v>1.007080078125E-3</c:v>
                </c:pt>
                <c:pt idx="49823">
                  <c:v>1.0068416595458984E-3</c:v>
                </c:pt>
                <c:pt idx="49824">
                  <c:v>1.007080078125E-3</c:v>
                </c:pt>
                <c:pt idx="49825">
                  <c:v>1.007080078125E-3</c:v>
                </c:pt>
                <c:pt idx="49826">
                  <c:v>1.0068416595458984E-3</c:v>
                </c:pt>
                <c:pt idx="49827">
                  <c:v>1.007080078125E-3</c:v>
                </c:pt>
                <c:pt idx="49828">
                  <c:v>1.007080078125E-3</c:v>
                </c:pt>
                <c:pt idx="49829">
                  <c:v>2.4169921875E-2</c:v>
                </c:pt>
                <c:pt idx="49830">
                  <c:v>1.0068416595458984E-3</c:v>
                </c:pt>
                <c:pt idx="49831">
                  <c:v>1.007080078125E-3</c:v>
                </c:pt>
                <c:pt idx="49832">
                  <c:v>1.0080337524414063E-3</c:v>
                </c:pt>
                <c:pt idx="49833">
                  <c:v>1.007080078125E-3</c:v>
                </c:pt>
                <c:pt idx="49834">
                  <c:v>1.0068416595458984E-3</c:v>
                </c:pt>
                <c:pt idx="49835">
                  <c:v>1.007080078125E-3</c:v>
                </c:pt>
                <c:pt idx="49836">
                  <c:v>1.007080078125E-3</c:v>
                </c:pt>
                <c:pt idx="49837">
                  <c:v>1.0068416595458984E-3</c:v>
                </c:pt>
                <c:pt idx="49838">
                  <c:v>1.007080078125E-3</c:v>
                </c:pt>
                <c:pt idx="49839">
                  <c:v>1.007080078125E-3</c:v>
                </c:pt>
                <c:pt idx="49840">
                  <c:v>1.0068416595458984E-3</c:v>
                </c:pt>
                <c:pt idx="49841">
                  <c:v>1.007080078125E-3</c:v>
                </c:pt>
                <c:pt idx="49842">
                  <c:v>1.007080078125E-3</c:v>
                </c:pt>
                <c:pt idx="49843">
                  <c:v>1.0068416595458984E-3</c:v>
                </c:pt>
                <c:pt idx="49844">
                  <c:v>1.007080078125E-3</c:v>
                </c:pt>
                <c:pt idx="49845">
                  <c:v>1.0080337524414063E-3</c:v>
                </c:pt>
                <c:pt idx="49846">
                  <c:v>1.007080078125E-3</c:v>
                </c:pt>
                <c:pt idx="49847">
                  <c:v>1.0068416595458984E-3</c:v>
                </c:pt>
                <c:pt idx="49848">
                  <c:v>1.007080078125E-3</c:v>
                </c:pt>
                <c:pt idx="49849">
                  <c:v>1.007080078125E-3</c:v>
                </c:pt>
                <c:pt idx="49850">
                  <c:v>1.0068416595458984E-3</c:v>
                </c:pt>
                <c:pt idx="49851">
                  <c:v>1.007080078125E-3</c:v>
                </c:pt>
                <c:pt idx="49852">
                  <c:v>1.0068416595458984E-3</c:v>
                </c:pt>
                <c:pt idx="49853">
                  <c:v>1.007080078125E-3</c:v>
                </c:pt>
                <c:pt idx="49854">
                  <c:v>1.007080078125E-3</c:v>
                </c:pt>
                <c:pt idx="49855">
                  <c:v>1.0068416595458984E-3</c:v>
                </c:pt>
                <c:pt idx="49856">
                  <c:v>1.007080078125E-3</c:v>
                </c:pt>
                <c:pt idx="49857">
                  <c:v>1.0080337524414063E-3</c:v>
                </c:pt>
                <c:pt idx="49858">
                  <c:v>1.007080078125E-3</c:v>
                </c:pt>
                <c:pt idx="49859">
                  <c:v>1.0068416595458984E-3</c:v>
                </c:pt>
                <c:pt idx="49860">
                  <c:v>1.007080078125E-3</c:v>
                </c:pt>
                <c:pt idx="49861">
                  <c:v>1.007080078125E-3</c:v>
                </c:pt>
                <c:pt idx="49862">
                  <c:v>1.0068416595458984E-3</c:v>
                </c:pt>
                <c:pt idx="49863">
                  <c:v>1.007080078125E-3</c:v>
                </c:pt>
                <c:pt idx="49864">
                  <c:v>1.007080078125E-3</c:v>
                </c:pt>
                <c:pt idx="49865">
                  <c:v>1.0068416595458984E-3</c:v>
                </c:pt>
                <c:pt idx="49866">
                  <c:v>1.007080078125E-3</c:v>
                </c:pt>
                <c:pt idx="49867">
                  <c:v>1.007080078125E-3</c:v>
                </c:pt>
                <c:pt idx="49868">
                  <c:v>1.0068416595458984E-3</c:v>
                </c:pt>
                <c:pt idx="49869">
                  <c:v>1.007080078125E-3</c:v>
                </c:pt>
                <c:pt idx="49870">
                  <c:v>1.0080337524414063E-3</c:v>
                </c:pt>
                <c:pt idx="49871">
                  <c:v>1.007080078125E-3</c:v>
                </c:pt>
                <c:pt idx="49872">
                  <c:v>1.0068416595458984E-3</c:v>
                </c:pt>
                <c:pt idx="49873">
                  <c:v>1.007080078125E-3</c:v>
                </c:pt>
                <c:pt idx="49874">
                  <c:v>1.0068416595458984E-3</c:v>
                </c:pt>
                <c:pt idx="49875">
                  <c:v>1.007080078125E-3</c:v>
                </c:pt>
                <c:pt idx="49876">
                  <c:v>1.007080078125E-3</c:v>
                </c:pt>
                <c:pt idx="49877">
                  <c:v>1.0068416595458984E-3</c:v>
                </c:pt>
                <c:pt idx="49878">
                  <c:v>1.007080078125E-3</c:v>
                </c:pt>
                <c:pt idx="49879">
                  <c:v>1.007080078125E-3</c:v>
                </c:pt>
                <c:pt idx="49880">
                  <c:v>1.0068416595458984E-3</c:v>
                </c:pt>
                <c:pt idx="49881">
                  <c:v>1.007080078125E-3</c:v>
                </c:pt>
                <c:pt idx="49882">
                  <c:v>1.0080337524414063E-3</c:v>
                </c:pt>
                <c:pt idx="49883">
                  <c:v>1.007080078125E-3</c:v>
                </c:pt>
                <c:pt idx="49884">
                  <c:v>1.0068416595458984E-3</c:v>
                </c:pt>
                <c:pt idx="49885">
                  <c:v>1.007080078125E-3</c:v>
                </c:pt>
                <c:pt idx="49886">
                  <c:v>1.007080078125E-3</c:v>
                </c:pt>
                <c:pt idx="49887">
                  <c:v>1.0068416595458984E-3</c:v>
                </c:pt>
                <c:pt idx="49888">
                  <c:v>1.007080078125E-3</c:v>
                </c:pt>
                <c:pt idx="49889">
                  <c:v>1.007080078125E-3</c:v>
                </c:pt>
                <c:pt idx="49890">
                  <c:v>1.0068416595458984E-3</c:v>
                </c:pt>
                <c:pt idx="49891">
                  <c:v>1.007080078125E-3</c:v>
                </c:pt>
                <c:pt idx="49892">
                  <c:v>1.007080078125E-3</c:v>
                </c:pt>
                <c:pt idx="49893">
                  <c:v>1.0068416595458984E-3</c:v>
                </c:pt>
                <c:pt idx="49894">
                  <c:v>1.007080078125E-3</c:v>
                </c:pt>
                <c:pt idx="49895">
                  <c:v>1.0080337524414063E-3</c:v>
                </c:pt>
                <c:pt idx="49896">
                  <c:v>1.0068416595458984E-3</c:v>
                </c:pt>
                <c:pt idx="49897">
                  <c:v>1.007080078125E-3</c:v>
                </c:pt>
                <c:pt idx="49898">
                  <c:v>1.007080078125E-3</c:v>
                </c:pt>
                <c:pt idx="49899">
                  <c:v>1.0068416595458984E-3</c:v>
                </c:pt>
                <c:pt idx="49900">
                  <c:v>1.007080078125E-3</c:v>
                </c:pt>
                <c:pt idx="49901">
                  <c:v>1.007080078125E-3</c:v>
                </c:pt>
                <c:pt idx="49902">
                  <c:v>1.0068416595458984E-3</c:v>
                </c:pt>
                <c:pt idx="49903">
                  <c:v>1.007080078125E-3</c:v>
                </c:pt>
                <c:pt idx="49904">
                  <c:v>1.007080078125E-3</c:v>
                </c:pt>
                <c:pt idx="49905">
                  <c:v>1.0068416595458984E-3</c:v>
                </c:pt>
                <c:pt idx="49906">
                  <c:v>1.007080078125E-3</c:v>
                </c:pt>
                <c:pt idx="49907">
                  <c:v>1.0080337524414063E-3</c:v>
                </c:pt>
                <c:pt idx="49908">
                  <c:v>1.007080078125E-3</c:v>
                </c:pt>
                <c:pt idx="49909">
                  <c:v>1.0068416595458984E-3</c:v>
                </c:pt>
                <c:pt idx="49910">
                  <c:v>1.007080078125E-3</c:v>
                </c:pt>
                <c:pt idx="49911">
                  <c:v>1.007080078125E-3</c:v>
                </c:pt>
                <c:pt idx="49912">
                  <c:v>1.0068416595458984E-3</c:v>
                </c:pt>
                <c:pt idx="49913">
                  <c:v>1.007080078125E-3</c:v>
                </c:pt>
                <c:pt idx="49914">
                  <c:v>1.007080078125E-3</c:v>
                </c:pt>
                <c:pt idx="49915">
                  <c:v>1.0068416595458984E-3</c:v>
                </c:pt>
                <c:pt idx="49916">
                  <c:v>1.007080078125E-3</c:v>
                </c:pt>
                <c:pt idx="49917">
                  <c:v>1.007080078125E-3</c:v>
                </c:pt>
                <c:pt idx="49918">
                  <c:v>1.0068416595458984E-3</c:v>
                </c:pt>
                <c:pt idx="49919">
                  <c:v>1.007080078125E-3</c:v>
                </c:pt>
                <c:pt idx="49920">
                  <c:v>1.0080337524414063E-3</c:v>
                </c:pt>
                <c:pt idx="49921">
                  <c:v>1.0068416595458984E-3</c:v>
                </c:pt>
                <c:pt idx="49922">
                  <c:v>1.007080078125E-3</c:v>
                </c:pt>
                <c:pt idx="49923">
                  <c:v>1.007080078125E-3</c:v>
                </c:pt>
                <c:pt idx="49924">
                  <c:v>1.0068416595458984E-3</c:v>
                </c:pt>
                <c:pt idx="49925">
                  <c:v>1.007080078125E-3</c:v>
                </c:pt>
                <c:pt idx="49926">
                  <c:v>1.007080078125E-3</c:v>
                </c:pt>
                <c:pt idx="49927">
                  <c:v>1.0068416595458984E-3</c:v>
                </c:pt>
                <c:pt idx="49928">
                  <c:v>1.007080078125E-3</c:v>
                </c:pt>
                <c:pt idx="49929">
                  <c:v>1.007080078125E-3</c:v>
                </c:pt>
                <c:pt idx="49930">
                  <c:v>1.0068416595458984E-3</c:v>
                </c:pt>
                <c:pt idx="49931">
                  <c:v>1.007080078125E-3</c:v>
                </c:pt>
                <c:pt idx="49932">
                  <c:v>1.0080337524414063E-3</c:v>
                </c:pt>
                <c:pt idx="49933">
                  <c:v>1.007080078125E-3</c:v>
                </c:pt>
                <c:pt idx="49934">
                  <c:v>1.0068416595458984E-3</c:v>
                </c:pt>
                <c:pt idx="49935">
                  <c:v>1.007080078125E-3</c:v>
                </c:pt>
                <c:pt idx="49936">
                  <c:v>1.007080078125E-3</c:v>
                </c:pt>
                <c:pt idx="49937">
                  <c:v>1.0068416595458984E-3</c:v>
                </c:pt>
                <c:pt idx="49938">
                  <c:v>1.007080078125E-3</c:v>
                </c:pt>
                <c:pt idx="49939">
                  <c:v>1.007080078125E-3</c:v>
                </c:pt>
                <c:pt idx="49940">
                  <c:v>1.0068416595458984E-3</c:v>
                </c:pt>
                <c:pt idx="49941">
                  <c:v>1.007080078125E-3</c:v>
                </c:pt>
                <c:pt idx="49942">
                  <c:v>1.007080078125E-3</c:v>
                </c:pt>
                <c:pt idx="49943">
                  <c:v>1.0068416595458984E-3</c:v>
                </c:pt>
                <c:pt idx="49944">
                  <c:v>1.007080078125E-3</c:v>
                </c:pt>
                <c:pt idx="49945">
                  <c:v>1.0080337524414063E-3</c:v>
                </c:pt>
                <c:pt idx="49946">
                  <c:v>1.0068416595458984E-3</c:v>
                </c:pt>
                <c:pt idx="49947">
                  <c:v>1.007080078125E-3</c:v>
                </c:pt>
                <c:pt idx="49948">
                  <c:v>1.007080078125E-3</c:v>
                </c:pt>
                <c:pt idx="49949">
                  <c:v>1.0068416595458984E-3</c:v>
                </c:pt>
                <c:pt idx="49950">
                  <c:v>1.007080078125E-3</c:v>
                </c:pt>
                <c:pt idx="49951">
                  <c:v>1.007080078125E-3</c:v>
                </c:pt>
                <c:pt idx="49952">
                  <c:v>1.0068416595458984E-3</c:v>
                </c:pt>
                <c:pt idx="49953">
                  <c:v>1.007080078125E-3</c:v>
                </c:pt>
                <c:pt idx="49954">
                  <c:v>1.007080078125E-3</c:v>
                </c:pt>
                <c:pt idx="49955">
                  <c:v>1.0068416595458984E-3</c:v>
                </c:pt>
                <c:pt idx="49956">
                  <c:v>1.007080078125E-3</c:v>
                </c:pt>
                <c:pt idx="49957">
                  <c:v>1.0080337524414063E-3</c:v>
                </c:pt>
                <c:pt idx="49958">
                  <c:v>1.007080078125E-3</c:v>
                </c:pt>
                <c:pt idx="49959">
                  <c:v>1.0068416595458984E-3</c:v>
                </c:pt>
                <c:pt idx="49960">
                  <c:v>1.007080078125E-3</c:v>
                </c:pt>
                <c:pt idx="49961">
                  <c:v>1.007080078125E-3</c:v>
                </c:pt>
                <c:pt idx="49962">
                  <c:v>1.0068416595458984E-3</c:v>
                </c:pt>
                <c:pt idx="49963">
                  <c:v>1.007080078125E-3</c:v>
                </c:pt>
                <c:pt idx="49964">
                  <c:v>1.007080078125E-3</c:v>
                </c:pt>
                <c:pt idx="49965">
                  <c:v>1.0068416595458984E-3</c:v>
                </c:pt>
                <c:pt idx="49966">
                  <c:v>1.007080078125E-3</c:v>
                </c:pt>
                <c:pt idx="49967">
                  <c:v>1.007080078125E-3</c:v>
                </c:pt>
                <c:pt idx="49968">
                  <c:v>1.0068416595458984E-3</c:v>
                </c:pt>
                <c:pt idx="49969">
                  <c:v>1.007080078125E-3</c:v>
                </c:pt>
                <c:pt idx="49970">
                  <c:v>1.0080337524414063E-3</c:v>
                </c:pt>
                <c:pt idx="49971">
                  <c:v>1.0068416595458984E-3</c:v>
                </c:pt>
                <c:pt idx="49972">
                  <c:v>1.007080078125E-3</c:v>
                </c:pt>
                <c:pt idx="49973">
                  <c:v>1.007080078125E-3</c:v>
                </c:pt>
                <c:pt idx="49974">
                  <c:v>1.0068416595458984E-3</c:v>
                </c:pt>
                <c:pt idx="49975">
                  <c:v>1.007080078125E-3</c:v>
                </c:pt>
                <c:pt idx="49976">
                  <c:v>1.007080078125E-3</c:v>
                </c:pt>
                <c:pt idx="49977">
                  <c:v>1.0068416595458984E-3</c:v>
                </c:pt>
                <c:pt idx="49978">
                  <c:v>1.007080078125E-3</c:v>
                </c:pt>
                <c:pt idx="49979">
                  <c:v>1.007080078125E-3</c:v>
                </c:pt>
                <c:pt idx="49980">
                  <c:v>1.0068416595458984E-3</c:v>
                </c:pt>
                <c:pt idx="49981">
                  <c:v>1.007080078125E-3</c:v>
                </c:pt>
                <c:pt idx="49982">
                  <c:v>1.0080337524414063E-3</c:v>
                </c:pt>
                <c:pt idx="49983">
                  <c:v>1.007080078125E-3</c:v>
                </c:pt>
                <c:pt idx="49984">
                  <c:v>1.0068416595458984E-3</c:v>
                </c:pt>
                <c:pt idx="49985">
                  <c:v>1.007080078125E-3</c:v>
                </c:pt>
                <c:pt idx="49986">
                  <c:v>1.007080078125E-3</c:v>
                </c:pt>
                <c:pt idx="49987">
                  <c:v>1.0068416595458984E-3</c:v>
                </c:pt>
                <c:pt idx="49988">
                  <c:v>1.007080078125E-3</c:v>
                </c:pt>
                <c:pt idx="49989">
                  <c:v>1.007080078125E-3</c:v>
                </c:pt>
                <c:pt idx="49990">
                  <c:v>1.0068416595458984E-3</c:v>
                </c:pt>
                <c:pt idx="49991">
                  <c:v>1.007080078125E-3</c:v>
                </c:pt>
                <c:pt idx="49992">
                  <c:v>1.007080078125E-3</c:v>
                </c:pt>
                <c:pt idx="49993">
                  <c:v>1.0068416595458984E-3</c:v>
                </c:pt>
                <c:pt idx="49994">
                  <c:v>1.007080078125E-3</c:v>
                </c:pt>
                <c:pt idx="49995">
                  <c:v>1.0080337524414063E-3</c:v>
                </c:pt>
                <c:pt idx="49996">
                  <c:v>1.0068416595458984E-3</c:v>
                </c:pt>
                <c:pt idx="49997">
                  <c:v>1.007080078125E-3</c:v>
                </c:pt>
                <c:pt idx="49998">
                  <c:v>1.007080078125E-3</c:v>
                </c:pt>
                <c:pt idx="49999">
                  <c:v>1.0068416595458984E-3</c:v>
                </c:pt>
                <c:pt idx="50000">
                  <c:v>1.007080078125E-3</c:v>
                </c:pt>
                <c:pt idx="50001">
                  <c:v>1.007080078125E-3</c:v>
                </c:pt>
                <c:pt idx="50002">
                  <c:v>1.0068416595458984E-3</c:v>
                </c:pt>
                <c:pt idx="50003">
                  <c:v>1.007080078125E-3</c:v>
                </c:pt>
                <c:pt idx="50004">
                  <c:v>1.007080078125E-3</c:v>
                </c:pt>
                <c:pt idx="50005">
                  <c:v>1.0068416595458984E-3</c:v>
                </c:pt>
                <c:pt idx="50006">
                  <c:v>1.007080078125E-3</c:v>
                </c:pt>
                <c:pt idx="50007">
                  <c:v>1.0080337524414063E-3</c:v>
                </c:pt>
                <c:pt idx="50008">
                  <c:v>1.007080078125E-3</c:v>
                </c:pt>
                <c:pt idx="50009">
                  <c:v>1.0068416595458984E-3</c:v>
                </c:pt>
                <c:pt idx="50010">
                  <c:v>1.007080078125E-3</c:v>
                </c:pt>
                <c:pt idx="50011">
                  <c:v>1.007080078125E-3</c:v>
                </c:pt>
                <c:pt idx="50012">
                  <c:v>1.0068416595458984E-3</c:v>
                </c:pt>
                <c:pt idx="50013">
                  <c:v>1.007080078125E-3</c:v>
                </c:pt>
                <c:pt idx="50014">
                  <c:v>1.007080078125E-3</c:v>
                </c:pt>
                <c:pt idx="50015">
                  <c:v>1.0068416595458984E-3</c:v>
                </c:pt>
                <c:pt idx="50016">
                  <c:v>1.007080078125E-3</c:v>
                </c:pt>
                <c:pt idx="50017">
                  <c:v>1.007080078125E-3</c:v>
                </c:pt>
                <c:pt idx="50018">
                  <c:v>1.0068416595458984E-3</c:v>
                </c:pt>
                <c:pt idx="50019">
                  <c:v>1.007080078125E-3</c:v>
                </c:pt>
                <c:pt idx="50020">
                  <c:v>1.0080337524414063E-3</c:v>
                </c:pt>
                <c:pt idx="50021">
                  <c:v>1.0068416595458984E-3</c:v>
                </c:pt>
                <c:pt idx="50022">
                  <c:v>1.007080078125E-3</c:v>
                </c:pt>
                <c:pt idx="50023">
                  <c:v>1.007080078125E-3</c:v>
                </c:pt>
                <c:pt idx="50024">
                  <c:v>1.0068416595458984E-3</c:v>
                </c:pt>
                <c:pt idx="50025">
                  <c:v>1.007080078125E-3</c:v>
                </c:pt>
                <c:pt idx="50026">
                  <c:v>1.007080078125E-3</c:v>
                </c:pt>
                <c:pt idx="50027">
                  <c:v>1.0068416595458984E-3</c:v>
                </c:pt>
                <c:pt idx="50028">
                  <c:v>1.007080078125E-3</c:v>
                </c:pt>
                <c:pt idx="50029">
                  <c:v>1.007080078125E-3</c:v>
                </c:pt>
                <c:pt idx="50030">
                  <c:v>1.0068416595458984E-3</c:v>
                </c:pt>
                <c:pt idx="50031">
                  <c:v>1.007080078125E-3</c:v>
                </c:pt>
                <c:pt idx="50032">
                  <c:v>1.0080337524414063E-3</c:v>
                </c:pt>
                <c:pt idx="50033">
                  <c:v>1.007080078125E-3</c:v>
                </c:pt>
                <c:pt idx="50034">
                  <c:v>1.0068416595458984E-3</c:v>
                </c:pt>
                <c:pt idx="50035">
                  <c:v>1.007080078125E-3</c:v>
                </c:pt>
                <c:pt idx="50036">
                  <c:v>1.007080078125E-3</c:v>
                </c:pt>
                <c:pt idx="50037">
                  <c:v>1.0068416595458984E-3</c:v>
                </c:pt>
                <c:pt idx="50038">
                  <c:v>1.007080078125E-3</c:v>
                </c:pt>
                <c:pt idx="50039">
                  <c:v>1.007080078125E-3</c:v>
                </c:pt>
                <c:pt idx="50040">
                  <c:v>1.0068416595458984E-3</c:v>
                </c:pt>
                <c:pt idx="50041">
                  <c:v>1.007080078125E-3</c:v>
                </c:pt>
                <c:pt idx="50042">
                  <c:v>1.007080078125E-3</c:v>
                </c:pt>
                <c:pt idx="50043">
                  <c:v>1.0068416595458984E-3</c:v>
                </c:pt>
                <c:pt idx="50044">
                  <c:v>1.007080078125E-3</c:v>
                </c:pt>
                <c:pt idx="50045">
                  <c:v>1.0080337524414063E-3</c:v>
                </c:pt>
                <c:pt idx="50046">
                  <c:v>1.0068416595458984E-3</c:v>
                </c:pt>
                <c:pt idx="50047">
                  <c:v>1.007080078125E-3</c:v>
                </c:pt>
                <c:pt idx="50048">
                  <c:v>1.007080078125E-3</c:v>
                </c:pt>
                <c:pt idx="50049">
                  <c:v>1.0068416595458984E-3</c:v>
                </c:pt>
                <c:pt idx="50050">
                  <c:v>1.007080078125E-3</c:v>
                </c:pt>
                <c:pt idx="50051">
                  <c:v>1.007080078125E-3</c:v>
                </c:pt>
                <c:pt idx="50052">
                  <c:v>1.0068416595458984E-3</c:v>
                </c:pt>
                <c:pt idx="50053">
                  <c:v>1.007080078125E-3</c:v>
                </c:pt>
                <c:pt idx="50054">
                  <c:v>1.007080078125E-3</c:v>
                </c:pt>
                <c:pt idx="50055">
                  <c:v>1.0068416595458984E-3</c:v>
                </c:pt>
                <c:pt idx="50056">
                  <c:v>1.007080078125E-3</c:v>
                </c:pt>
                <c:pt idx="50057">
                  <c:v>1.0080337524414063E-3</c:v>
                </c:pt>
                <c:pt idx="50058">
                  <c:v>1.007080078125E-3</c:v>
                </c:pt>
                <c:pt idx="50059">
                  <c:v>1.0068416595458984E-3</c:v>
                </c:pt>
                <c:pt idx="50060">
                  <c:v>1.007080078125E-3</c:v>
                </c:pt>
                <c:pt idx="50061">
                  <c:v>1.007080078125E-3</c:v>
                </c:pt>
                <c:pt idx="50062">
                  <c:v>1.0068416595458984E-3</c:v>
                </c:pt>
                <c:pt idx="50063">
                  <c:v>1.007080078125E-3</c:v>
                </c:pt>
                <c:pt idx="50064">
                  <c:v>1.007080078125E-3</c:v>
                </c:pt>
                <c:pt idx="50065">
                  <c:v>1.0068416595458984E-3</c:v>
                </c:pt>
                <c:pt idx="50066">
                  <c:v>1.007080078125E-3</c:v>
                </c:pt>
                <c:pt idx="50067">
                  <c:v>1.007080078125E-3</c:v>
                </c:pt>
                <c:pt idx="50068">
                  <c:v>1.0068416595458984E-3</c:v>
                </c:pt>
                <c:pt idx="50069">
                  <c:v>1.007080078125E-3</c:v>
                </c:pt>
                <c:pt idx="50070">
                  <c:v>1.0080337524414063E-3</c:v>
                </c:pt>
                <c:pt idx="50071">
                  <c:v>1.0068416595458984E-3</c:v>
                </c:pt>
                <c:pt idx="50072">
                  <c:v>1.007080078125E-3</c:v>
                </c:pt>
                <c:pt idx="50073">
                  <c:v>1.007080078125E-3</c:v>
                </c:pt>
                <c:pt idx="50074">
                  <c:v>3.0210018157958984E-3</c:v>
                </c:pt>
                <c:pt idx="50075">
                  <c:v>1.0068416595458984E-3</c:v>
                </c:pt>
                <c:pt idx="50076">
                  <c:v>1.007080078125E-3</c:v>
                </c:pt>
                <c:pt idx="50077">
                  <c:v>1.007080078125E-3</c:v>
                </c:pt>
                <c:pt idx="50078">
                  <c:v>1.0068416595458984E-3</c:v>
                </c:pt>
                <c:pt idx="50079">
                  <c:v>1.007080078125E-3</c:v>
                </c:pt>
                <c:pt idx="50080">
                  <c:v>1.0080337524414063E-3</c:v>
                </c:pt>
                <c:pt idx="50081">
                  <c:v>1.007080078125E-3</c:v>
                </c:pt>
                <c:pt idx="50082">
                  <c:v>1.0068416595458984E-3</c:v>
                </c:pt>
                <c:pt idx="50083">
                  <c:v>1.007080078125E-3</c:v>
                </c:pt>
                <c:pt idx="50084">
                  <c:v>4.0280818939208984E-3</c:v>
                </c:pt>
                <c:pt idx="50085">
                  <c:v>1.0068416595458984E-3</c:v>
                </c:pt>
                <c:pt idx="50086">
                  <c:v>1.007080078125E-3</c:v>
                </c:pt>
                <c:pt idx="50087">
                  <c:v>1.007080078125E-3</c:v>
                </c:pt>
                <c:pt idx="50088">
                  <c:v>1.0068416595458984E-3</c:v>
                </c:pt>
                <c:pt idx="50089">
                  <c:v>1.007080078125E-3</c:v>
                </c:pt>
                <c:pt idx="50090">
                  <c:v>1.0080337524414063E-3</c:v>
                </c:pt>
                <c:pt idx="50091">
                  <c:v>1.0068416595458984E-3</c:v>
                </c:pt>
                <c:pt idx="50092">
                  <c:v>1.007080078125E-3</c:v>
                </c:pt>
                <c:pt idx="50093">
                  <c:v>1.007080078125E-3</c:v>
                </c:pt>
                <c:pt idx="50094">
                  <c:v>1.0068416595458984E-3</c:v>
                </c:pt>
                <c:pt idx="50095">
                  <c:v>1.007080078125E-3</c:v>
                </c:pt>
                <c:pt idx="50096">
                  <c:v>1.007080078125E-3</c:v>
                </c:pt>
                <c:pt idx="50097">
                  <c:v>1.0068416595458984E-3</c:v>
                </c:pt>
                <c:pt idx="50098">
                  <c:v>1.007080078125E-3</c:v>
                </c:pt>
                <c:pt idx="50099">
                  <c:v>1.007080078125E-3</c:v>
                </c:pt>
                <c:pt idx="50100">
                  <c:v>1.0068416595458984E-3</c:v>
                </c:pt>
                <c:pt idx="50101">
                  <c:v>1.007080078125E-3</c:v>
                </c:pt>
                <c:pt idx="50102">
                  <c:v>1.0080337524414063E-3</c:v>
                </c:pt>
                <c:pt idx="50103">
                  <c:v>1.007080078125E-3</c:v>
                </c:pt>
                <c:pt idx="50104">
                  <c:v>1.0068416595458984E-3</c:v>
                </c:pt>
                <c:pt idx="50105">
                  <c:v>1.007080078125E-3</c:v>
                </c:pt>
                <c:pt idx="50106">
                  <c:v>1.007080078125E-3</c:v>
                </c:pt>
                <c:pt idx="50107">
                  <c:v>1.0068416595458984E-3</c:v>
                </c:pt>
                <c:pt idx="50108">
                  <c:v>1.007080078125E-3</c:v>
                </c:pt>
                <c:pt idx="50109">
                  <c:v>1.007080078125E-3</c:v>
                </c:pt>
                <c:pt idx="50110">
                  <c:v>1.0068416595458984E-3</c:v>
                </c:pt>
                <c:pt idx="50111">
                  <c:v>1.007080078125E-3</c:v>
                </c:pt>
                <c:pt idx="50112">
                  <c:v>1.007080078125E-3</c:v>
                </c:pt>
                <c:pt idx="50113">
                  <c:v>1.0068416595458984E-3</c:v>
                </c:pt>
                <c:pt idx="50114">
                  <c:v>1.0080337524414063E-3</c:v>
                </c:pt>
                <c:pt idx="50115">
                  <c:v>1.007080078125E-3</c:v>
                </c:pt>
                <c:pt idx="50116">
                  <c:v>1.0068416595458984E-3</c:v>
                </c:pt>
                <c:pt idx="50117">
                  <c:v>1.007080078125E-3</c:v>
                </c:pt>
                <c:pt idx="50118">
                  <c:v>1.007080078125E-3</c:v>
                </c:pt>
                <c:pt idx="50119">
                  <c:v>1.0068416595458984E-3</c:v>
                </c:pt>
                <c:pt idx="50120">
                  <c:v>1.007080078125E-3</c:v>
                </c:pt>
                <c:pt idx="50121">
                  <c:v>1.007080078125E-3</c:v>
                </c:pt>
                <c:pt idx="50122">
                  <c:v>1.0068416595458984E-3</c:v>
                </c:pt>
                <c:pt idx="50123">
                  <c:v>1.007080078125E-3</c:v>
                </c:pt>
                <c:pt idx="50124">
                  <c:v>1.007080078125E-3</c:v>
                </c:pt>
                <c:pt idx="50125">
                  <c:v>1.0068416595458984E-3</c:v>
                </c:pt>
                <c:pt idx="50126">
                  <c:v>1.007080078125E-3</c:v>
                </c:pt>
                <c:pt idx="50127">
                  <c:v>1.0080337524414063E-3</c:v>
                </c:pt>
                <c:pt idx="50128">
                  <c:v>1.007080078125E-3</c:v>
                </c:pt>
                <c:pt idx="50129">
                  <c:v>1.0068416595458984E-3</c:v>
                </c:pt>
                <c:pt idx="50130">
                  <c:v>1.007080078125E-3</c:v>
                </c:pt>
                <c:pt idx="50131">
                  <c:v>1.007080078125E-3</c:v>
                </c:pt>
                <c:pt idx="50132">
                  <c:v>1.0068416595458984E-3</c:v>
                </c:pt>
                <c:pt idx="50133">
                  <c:v>1.007080078125E-3</c:v>
                </c:pt>
                <c:pt idx="50134">
                  <c:v>1.007080078125E-3</c:v>
                </c:pt>
                <c:pt idx="50135">
                  <c:v>1.0068416595458984E-3</c:v>
                </c:pt>
                <c:pt idx="50136">
                  <c:v>1.007080078125E-3</c:v>
                </c:pt>
                <c:pt idx="50137">
                  <c:v>1.007080078125E-3</c:v>
                </c:pt>
                <c:pt idx="50138">
                  <c:v>1.0068416595458984E-3</c:v>
                </c:pt>
                <c:pt idx="50139">
                  <c:v>1.0080337524414063E-3</c:v>
                </c:pt>
                <c:pt idx="50140">
                  <c:v>1.007080078125E-3</c:v>
                </c:pt>
                <c:pt idx="50141">
                  <c:v>1.0068416595458984E-3</c:v>
                </c:pt>
                <c:pt idx="50142">
                  <c:v>1.007080078125E-3</c:v>
                </c:pt>
                <c:pt idx="50143">
                  <c:v>1.007080078125E-3</c:v>
                </c:pt>
                <c:pt idx="50144">
                  <c:v>1.0068416595458984E-3</c:v>
                </c:pt>
                <c:pt idx="50145">
                  <c:v>1.007080078125E-3</c:v>
                </c:pt>
                <c:pt idx="50146">
                  <c:v>1.007080078125E-3</c:v>
                </c:pt>
                <c:pt idx="50147">
                  <c:v>1.0068416595458984E-3</c:v>
                </c:pt>
                <c:pt idx="50148">
                  <c:v>1.007080078125E-3</c:v>
                </c:pt>
                <c:pt idx="50149">
                  <c:v>1.007080078125E-3</c:v>
                </c:pt>
                <c:pt idx="50150">
                  <c:v>1.0068416595458984E-3</c:v>
                </c:pt>
                <c:pt idx="50151">
                  <c:v>1.007080078125E-3</c:v>
                </c:pt>
                <c:pt idx="50152">
                  <c:v>1.0080337524414063E-3</c:v>
                </c:pt>
                <c:pt idx="50153">
                  <c:v>1.007080078125E-3</c:v>
                </c:pt>
                <c:pt idx="50154">
                  <c:v>1.0068416595458984E-3</c:v>
                </c:pt>
                <c:pt idx="50155">
                  <c:v>1.007080078125E-3</c:v>
                </c:pt>
                <c:pt idx="50156">
                  <c:v>1.007080078125E-3</c:v>
                </c:pt>
                <c:pt idx="50157">
                  <c:v>1.0068416595458984E-3</c:v>
                </c:pt>
                <c:pt idx="50158">
                  <c:v>1.007080078125E-3</c:v>
                </c:pt>
                <c:pt idx="50159">
                  <c:v>1.007080078125E-3</c:v>
                </c:pt>
                <c:pt idx="50160">
                  <c:v>1.0068416595458984E-3</c:v>
                </c:pt>
                <c:pt idx="50161">
                  <c:v>1.007080078125E-3</c:v>
                </c:pt>
                <c:pt idx="50162">
                  <c:v>1.007080078125E-3</c:v>
                </c:pt>
                <c:pt idx="50163">
                  <c:v>1.0068416595458984E-3</c:v>
                </c:pt>
                <c:pt idx="50164">
                  <c:v>1.0080337524414063E-3</c:v>
                </c:pt>
                <c:pt idx="50165">
                  <c:v>1.007080078125E-3</c:v>
                </c:pt>
                <c:pt idx="50166">
                  <c:v>1.0068416595458984E-3</c:v>
                </c:pt>
                <c:pt idx="50167">
                  <c:v>1.007080078125E-3</c:v>
                </c:pt>
                <c:pt idx="50168">
                  <c:v>1.007080078125E-3</c:v>
                </c:pt>
                <c:pt idx="50169">
                  <c:v>1.0068416595458984E-3</c:v>
                </c:pt>
                <c:pt idx="50170">
                  <c:v>1.007080078125E-3</c:v>
                </c:pt>
                <c:pt idx="50171">
                  <c:v>1.007080078125E-3</c:v>
                </c:pt>
                <c:pt idx="50172">
                  <c:v>1.0068416595458984E-3</c:v>
                </c:pt>
                <c:pt idx="50173">
                  <c:v>1.007080078125E-3</c:v>
                </c:pt>
                <c:pt idx="50174">
                  <c:v>1.007080078125E-3</c:v>
                </c:pt>
                <c:pt idx="50175">
                  <c:v>1.0068416595458984E-3</c:v>
                </c:pt>
                <c:pt idx="50176">
                  <c:v>1.007080078125E-3</c:v>
                </c:pt>
                <c:pt idx="50177">
                  <c:v>1.0080337524414063E-3</c:v>
                </c:pt>
                <c:pt idx="50178">
                  <c:v>1.007080078125E-3</c:v>
                </c:pt>
                <c:pt idx="50179">
                  <c:v>1.0068416595458984E-3</c:v>
                </c:pt>
                <c:pt idx="50180">
                  <c:v>1.007080078125E-3</c:v>
                </c:pt>
                <c:pt idx="50181">
                  <c:v>1.007080078125E-3</c:v>
                </c:pt>
                <c:pt idx="50182">
                  <c:v>1.0068416595458984E-3</c:v>
                </c:pt>
                <c:pt idx="50183">
                  <c:v>1.007080078125E-3</c:v>
                </c:pt>
                <c:pt idx="50184">
                  <c:v>1.007080078125E-3</c:v>
                </c:pt>
                <c:pt idx="50185">
                  <c:v>1.0068416595458984E-3</c:v>
                </c:pt>
                <c:pt idx="50186">
                  <c:v>1.007080078125E-3</c:v>
                </c:pt>
                <c:pt idx="50187">
                  <c:v>1.007080078125E-3</c:v>
                </c:pt>
                <c:pt idx="50188">
                  <c:v>1.0068416595458984E-3</c:v>
                </c:pt>
                <c:pt idx="50189">
                  <c:v>1.0080337524414063E-3</c:v>
                </c:pt>
                <c:pt idx="50190">
                  <c:v>1.007080078125E-3</c:v>
                </c:pt>
                <c:pt idx="50191">
                  <c:v>1.0068416595458984E-3</c:v>
                </c:pt>
                <c:pt idx="50192">
                  <c:v>1.007080078125E-3</c:v>
                </c:pt>
                <c:pt idx="50193">
                  <c:v>1.007080078125E-3</c:v>
                </c:pt>
                <c:pt idx="50194">
                  <c:v>1.0068416595458984E-3</c:v>
                </c:pt>
                <c:pt idx="50195">
                  <c:v>1.007080078125E-3</c:v>
                </c:pt>
                <c:pt idx="50196">
                  <c:v>1.007080078125E-3</c:v>
                </c:pt>
                <c:pt idx="50197">
                  <c:v>1.0068416595458984E-3</c:v>
                </c:pt>
                <c:pt idx="50198">
                  <c:v>1.007080078125E-3</c:v>
                </c:pt>
                <c:pt idx="50199">
                  <c:v>1.007080078125E-3</c:v>
                </c:pt>
                <c:pt idx="50200">
                  <c:v>1.0068416595458984E-3</c:v>
                </c:pt>
                <c:pt idx="50201">
                  <c:v>1.007080078125E-3</c:v>
                </c:pt>
                <c:pt idx="50202">
                  <c:v>1.0080337524414063E-3</c:v>
                </c:pt>
                <c:pt idx="50203">
                  <c:v>1.007080078125E-3</c:v>
                </c:pt>
                <c:pt idx="50204">
                  <c:v>1.0068416595458984E-3</c:v>
                </c:pt>
                <c:pt idx="50205">
                  <c:v>1.007080078125E-3</c:v>
                </c:pt>
                <c:pt idx="50206">
                  <c:v>1.007080078125E-3</c:v>
                </c:pt>
                <c:pt idx="50207">
                  <c:v>1.0068416595458984E-3</c:v>
                </c:pt>
                <c:pt idx="50208">
                  <c:v>1.007080078125E-3</c:v>
                </c:pt>
                <c:pt idx="50209">
                  <c:v>1.007080078125E-3</c:v>
                </c:pt>
                <c:pt idx="50210">
                  <c:v>1.0068416595458984E-3</c:v>
                </c:pt>
                <c:pt idx="50211">
                  <c:v>1.007080078125E-3</c:v>
                </c:pt>
                <c:pt idx="50212">
                  <c:v>1.007080078125E-3</c:v>
                </c:pt>
                <c:pt idx="50213">
                  <c:v>1.0068416595458984E-3</c:v>
                </c:pt>
                <c:pt idx="50214">
                  <c:v>1.0080337524414063E-3</c:v>
                </c:pt>
                <c:pt idx="50215">
                  <c:v>1.007080078125E-3</c:v>
                </c:pt>
                <c:pt idx="50216">
                  <c:v>1.0068416595458984E-3</c:v>
                </c:pt>
                <c:pt idx="50217">
                  <c:v>1.007080078125E-3</c:v>
                </c:pt>
                <c:pt idx="50218">
                  <c:v>1.007080078125E-3</c:v>
                </c:pt>
                <c:pt idx="50219">
                  <c:v>1.0068416595458984E-3</c:v>
                </c:pt>
                <c:pt idx="50220">
                  <c:v>1.007080078125E-3</c:v>
                </c:pt>
                <c:pt idx="50221">
                  <c:v>1.007080078125E-3</c:v>
                </c:pt>
                <c:pt idx="50222">
                  <c:v>1.0068416595458984E-3</c:v>
                </c:pt>
                <c:pt idx="50223">
                  <c:v>1.007080078125E-3</c:v>
                </c:pt>
                <c:pt idx="50224">
                  <c:v>1.007080078125E-3</c:v>
                </c:pt>
                <c:pt idx="50225">
                  <c:v>1.0068416595458984E-3</c:v>
                </c:pt>
                <c:pt idx="50226">
                  <c:v>1.007080078125E-3</c:v>
                </c:pt>
                <c:pt idx="50227">
                  <c:v>1.0080337524414063E-3</c:v>
                </c:pt>
                <c:pt idx="50228">
                  <c:v>1.007080078125E-3</c:v>
                </c:pt>
                <c:pt idx="50229">
                  <c:v>1.0068416595458984E-3</c:v>
                </c:pt>
                <c:pt idx="50230">
                  <c:v>1.007080078125E-3</c:v>
                </c:pt>
                <c:pt idx="50231">
                  <c:v>1.007080078125E-3</c:v>
                </c:pt>
                <c:pt idx="50232">
                  <c:v>1.0068416595458984E-3</c:v>
                </c:pt>
                <c:pt idx="50233">
                  <c:v>1.007080078125E-3</c:v>
                </c:pt>
                <c:pt idx="50234">
                  <c:v>1.007080078125E-3</c:v>
                </c:pt>
                <c:pt idx="50235">
                  <c:v>1.0068416595458984E-3</c:v>
                </c:pt>
                <c:pt idx="50236">
                  <c:v>1.007080078125E-3</c:v>
                </c:pt>
                <c:pt idx="50237">
                  <c:v>1.007080078125E-3</c:v>
                </c:pt>
                <c:pt idx="50238">
                  <c:v>1.0068416595458984E-3</c:v>
                </c:pt>
                <c:pt idx="50239">
                  <c:v>1.0080337524414063E-3</c:v>
                </c:pt>
                <c:pt idx="50240">
                  <c:v>1.007080078125E-3</c:v>
                </c:pt>
                <c:pt idx="50241">
                  <c:v>1.0068416595458984E-3</c:v>
                </c:pt>
                <c:pt idx="50242">
                  <c:v>1.007080078125E-3</c:v>
                </c:pt>
                <c:pt idx="50243">
                  <c:v>1.007080078125E-3</c:v>
                </c:pt>
                <c:pt idx="50244">
                  <c:v>1.0068416595458984E-3</c:v>
                </c:pt>
                <c:pt idx="50245">
                  <c:v>1.007080078125E-3</c:v>
                </c:pt>
                <c:pt idx="50246">
                  <c:v>1.007080078125E-3</c:v>
                </c:pt>
                <c:pt idx="50247">
                  <c:v>1.0068416595458984E-3</c:v>
                </c:pt>
                <c:pt idx="50248">
                  <c:v>1.007080078125E-3</c:v>
                </c:pt>
                <c:pt idx="50249">
                  <c:v>1.007080078125E-3</c:v>
                </c:pt>
                <c:pt idx="50250">
                  <c:v>1.0068416595458984E-3</c:v>
                </c:pt>
                <c:pt idx="50251">
                  <c:v>1.007080078125E-3</c:v>
                </c:pt>
                <c:pt idx="50252">
                  <c:v>1.0080337524414063E-3</c:v>
                </c:pt>
                <c:pt idx="50253">
                  <c:v>1.007080078125E-3</c:v>
                </c:pt>
                <c:pt idx="50254">
                  <c:v>1.0068416595458984E-3</c:v>
                </c:pt>
                <c:pt idx="50255">
                  <c:v>1.007080078125E-3</c:v>
                </c:pt>
                <c:pt idx="50256">
                  <c:v>1.007080078125E-3</c:v>
                </c:pt>
                <c:pt idx="50257">
                  <c:v>1.0068416595458984E-3</c:v>
                </c:pt>
                <c:pt idx="50258">
                  <c:v>1.007080078125E-3</c:v>
                </c:pt>
                <c:pt idx="50259">
                  <c:v>1.007080078125E-3</c:v>
                </c:pt>
                <c:pt idx="50260">
                  <c:v>1.0068416595458984E-3</c:v>
                </c:pt>
                <c:pt idx="50261">
                  <c:v>1.007080078125E-3</c:v>
                </c:pt>
                <c:pt idx="50262">
                  <c:v>1.007080078125E-3</c:v>
                </c:pt>
                <c:pt idx="50263">
                  <c:v>1.0068416595458984E-3</c:v>
                </c:pt>
                <c:pt idx="50264">
                  <c:v>1.0080337524414063E-3</c:v>
                </c:pt>
                <c:pt idx="50265">
                  <c:v>1.007080078125E-3</c:v>
                </c:pt>
                <c:pt idx="50266">
                  <c:v>1.0068416595458984E-3</c:v>
                </c:pt>
                <c:pt idx="50267">
                  <c:v>1.007080078125E-3</c:v>
                </c:pt>
                <c:pt idx="50268">
                  <c:v>1.007080078125E-3</c:v>
                </c:pt>
                <c:pt idx="50269">
                  <c:v>1.0068416595458984E-3</c:v>
                </c:pt>
                <c:pt idx="50270">
                  <c:v>1.007080078125E-3</c:v>
                </c:pt>
                <c:pt idx="50271">
                  <c:v>1.007080078125E-3</c:v>
                </c:pt>
                <c:pt idx="50272">
                  <c:v>1.0068416595458984E-3</c:v>
                </c:pt>
                <c:pt idx="50273">
                  <c:v>1.007080078125E-3</c:v>
                </c:pt>
                <c:pt idx="50274">
                  <c:v>1.007080078125E-3</c:v>
                </c:pt>
                <c:pt idx="50275">
                  <c:v>1.0068416595458984E-3</c:v>
                </c:pt>
                <c:pt idx="50276">
                  <c:v>1.007080078125E-3</c:v>
                </c:pt>
                <c:pt idx="50277">
                  <c:v>1.0080337524414063E-3</c:v>
                </c:pt>
                <c:pt idx="50278">
                  <c:v>1.007080078125E-3</c:v>
                </c:pt>
                <c:pt idx="50279">
                  <c:v>1.0068416595458984E-3</c:v>
                </c:pt>
                <c:pt idx="50280">
                  <c:v>1.007080078125E-3</c:v>
                </c:pt>
                <c:pt idx="50281">
                  <c:v>1.007080078125E-3</c:v>
                </c:pt>
                <c:pt idx="50282">
                  <c:v>1.0068416595458984E-3</c:v>
                </c:pt>
                <c:pt idx="50283">
                  <c:v>1.007080078125E-3</c:v>
                </c:pt>
                <c:pt idx="50284">
                  <c:v>1.007080078125E-3</c:v>
                </c:pt>
                <c:pt idx="50285">
                  <c:v>1.0068416595458984E-3</c:v>
                </c:pt>
                <c:pt idx="50286">
                  <c:v>1.007080078125E-3</c:v>
                </c:pt>
                <c:pt idx="50287">
                  <c:v>1.007080078125E-3</c:v>
                </c:pt>
                <c:pt idx="50288">
                  <c:v>1.0068416595458984E-3</c:v>
                </c:pt>
                <c:pt idx="50289">
                  <c:v>1.0080337524414063E-3</c:v>
                </c:pt>
                <c:pt idx="50290">
                  <c:v>1.007080078125E-3</c:v>
                </c:pt>
                <c:pt idx="50291">
                  <c:v>1.0068416595458984E-3</c:v>
                </c:pt>
                <c:pt idx="50292">
                  <c:v>1.007080078125E-3</c:v>
                </c:pt>
                <c:pt idx="50293">
                  <c:v>1.007080078125E-3</c:v>
                </c:pt>
                <c:pt idx="50294">
                  <c:v>1.0068416595458984E-3</c:v>
                </c:pt>
                <c:pt idx="50295">
                  <c:v>1.007080078125E-3</c:v>
                </c:pt>
                <c:pt idx="50296">
                  <c:v>1.007080078125E-3</c:v>
                </c:pt>
                <c:pt idx="50297">
                  <c:v>1.0068416595458984E-3</c:v>
                </c:pt>
                <c:pt idx="50298">
                  <c:v>1.007080078125E-3</c:v>
                </c:pt>
                <c:pt idx="50299">
                  <c:v>1.007080078125E-3</c:v>
                </c:pt>
                <c:pt idx="50300">
                  <c:v>1.0068416595458984E-3</c:v>
                </c:pt>
                <c:pt idx="50301">
                  <c:v>1.007080078125E-3</c:v>
                </c:pt>
                <c:pt idx="50302">
                  <c:v>1.0080337524414063E-3</c:v>
                </c:pt>
                <c:pt idx="50303">
                  <c:v>1.007080078125E-3</c:v>
                </c:pt>
                <c:pt idx="50304">
                  <c:v>1.0068416595458984E-3</c:v>
                </c:pt>
                <c:pt idx="50305">
                  <c:v>1.007080078125E-3</c:v>
                </c:pt>
                <c:pt idx="50306">
                  <c:v>1.007080078125E-3</c:v>
                </c:pt>
                <c:pt idx="50307">
                  <c:v>1.0068416595458984E-3</c:v>
                </c:pt>
                <c:pt idx="50308">
                  <c:v>1.007080078125E-3</c:v>
                </c:pt>
                <c:pt idx="50309">
                  <c:v>1.007080078125E-3</c:v>
                </c:pt>
                <c:pt idx="50310">
                  <c:v>1.0068416595458984E-3</c:v>
                </c:pt>
                <c:pt idx="50311">
                  <c:v>1.007080078125E-3</c:v>
                </c:pt>
                <c:pt idx="50312">
                  <c:v>1.007080078125E-3</c:v>
                </c:pt>
                <c:pt idx="50313">
                  <c:v>1.0068416595458984E-3</c:v>
                </c:pt>
                <c:pt idx="50314">
                  <c:v>1.0080337524414063E-3</c:v>
                </c:pt>
                <c:pt idx="50315">
                  <c:v>1.007080078125E-3</c:v>
                </c:pt>
                <c:pt idx="50316">
                  <c:v>1.0068416595458984E-3</c:v>
                </c:pt>
                <c:pt idx="50317">
                  <c:v>1.007080078125E-3</c:v>
                </c:pt>
                <c:pt idx="50318">
                  <c:v>1.007080078125E-3</c:v>
                </c:pt>
                <c:pt idx="50319">
                  <c:v>1.0068416595458984E-3</c:v>
                </c:pt>
                <c:pt idx="50320">
                  <c:v>1.007080078125E-3</c:v>
                </c:pt>
                <c:pt idx="50321">
                  <c:v>1.007080078125E-3</c:v>
                </c:pt>
                <c:pt idx="50322">
                  <c:v>1.0068416595458984E-3</c:v>
                </c:pt>
                <c:pt idx="50323">
                  <c:v>1.007080078125E-3</c:v>
                </c:pt>
                <c:pt idx="50324">
                  <c:v>1.007080078125E-3</c:v>
                </c:pt>
                <c:pt idx="50325">
                  <c:v>1.0068416595458984E-3</c:v>
                </c:pt>
                <c:pt idx="50326">
                  <c:v>1.007080078125E-3</c:v>
                </c:pt>
                <c:pt idx="50327">
                  <c:v>1.0080337524414063E-3</c:v>
                </c:pt>
                <c:pt idx="50328">
                  <c:v>1.007080078125E-3</c:v>
                </c:pt>
                <c:pt idx="50329">
                  <c:v>1.0068416595458984E-3</c:v>
                </c:pt>
                <c:pt idx="50330">
                  <c:v>1.007080078125E-3</c:v>
                </c:pt>
                <c:pt idx="50331">
                  <c:v>1.007080078125E-3</c:v>
                </c:pt>
                <c:pt idx="50332">
                  <c:v>1.0068416595458984E-3</c:v>
                </c:pt>
                <c:pt idx="50333">
                  <c:v>1.007080078125E-3</c:v>
                </c:pt>
                <c:pt idx="50334">
                  <c:v>1.007080078125E-3</c:v>
                </c:pt>
                <c:pt idx="50335">
                  <c:v>1.0068416595458984E-3</c:v>
                </c:pt>
                <c:pt idx="50336">
                  <c:v>1.007080078125E-3</c:v>
                </c:pt>
                <c:pt idx="50337">
                  <c:v>1.0068416595458984E-3</c:v>
                </c:pt>
                <c:pt idx="50338">
                  <c:v>1.007080078125E-3</c:v>
                </c:pt>
                <c:pt idx="50339">
                  <c:v>1.0080337524414063E-3</c:v>
                </c:pt>
                <c:pt idx="50340">
                  <c:v>1.007080078125E-3</c:v>
                </c:pt>
                <c:pt idx="50341">
                  <c:v>1.0068416595458984E-3</c:v>
                </c:pt>
                <c:pt idx="50342">
                  <c:v>1.007080078125E-3</c:v>
                </c:pt>
                <c:pt idx="50343">
                  <c:v>1.007080078125E-3</c:v>
                </c:pt>
                <c:pt idx="50344">
                  <c:v>1.0068416595458984E-3</c:v>
                </c:pt>
                <c:pt idx="50345">
                  <c:v>1.007080078125E-3</c:v>
                </c:pt>
                <c:pt idx="50346">
                  <c:v>1.007080078125E-3</c:v>
                </c:pt>
                <c:pt idx="50347">
                  <c:v>1.0068416595458984E-3</c:v>
                </c:pt>
                <c:pt idx="50348">
                  <c:v>1.007080078125E-3</c:v>
                </c:pt>
                <c:pt idx="50349">
                  <c:v>1.007080078125E-3</c:v>
                </c:pt>
                <c:pt idx="50350">
                  <c:v>1.0068416595458984E-3</c:v>
                </c:pt>
                <c:pt idx="50351">
                  <c:v>1.007080078125E-3</c:v>
                </c:pt>
                <c:pt idx="50352">
                  <c:v>1.0080337524414063E-3</c:v>
                </c:pt>
                <c:pt idx="50353">
                  <c:v>1.007080078125E-3</c:v>
                </c:pt>
                <c:pt idx="50354">
                  <c:v>1.0068416595458984E-3</c:v>
                </c:pt>
                <c:pt idx="50355">
                  <c:v>1.007080078125E-3</c:v>
                </c:pt>
                <c:pt idx="50356">
                  <c:v>1.007080078125E-3</c:v>
                </c:pt>
                <c:pt idx="50357">
                  <c:v>1.0068416595458984E-3</c:v>
                </c:pt>
                <c:pt idx="50358">
                  <c:v>1.007080078125E-3</c:v>
                </c:pt>
                <c:pt idx="50359">
                  <c:v>1.0068416595458984E-3</c:v>
                </c:pt>
                <c:pt idx="50360">
                  <c:v>1.007080078125E-3</c:v>
                </c:pt>
                <c:pt idx="50361">
                  <c:v>1.007080078125E-3</c:v>
                </c:pt>
                <c:pt idx="50362">
                  <c:v>1.0068416595458984E-3</c:v>
                </c:pt>
                <c:pt idx="50363">
                  <c:v>1.007080078125E-3</c:v>
                </c:pt>
                <c:pt idx="50364">
                  <c:v>1.0080337524414063E-3</c:v>
                </c:pt>
                <c:pt idx="50365">
                  <c:v>1.007080078125E-3</c:v>
                </c:pt>
                <c:pt idx="50366">
                  <c:v>1.0068416595458984E-3</c:v>
                </c:pt>
                <c:pt idx="50367">
                  <c:v>1.007080078125E-3</c:v>
                </c:pt>
                <c:pt idx="50368">
                  <c:v>1.007080078125E-3</c:v>
                </c:pt>
                <c:pt idx="50369">
                  <c:v>1.0068416595458984E-3</c:v>
                </c:pt>
                <c:pt idx="50370">
                  <c:v>1.007080078125E-3</c:v>
                </c:pt>
                <c:pt idx="50371">
                  <c:v>1.007080078125E-3</c:v>
                </c:pt>
                <c:pt idx="50372">
                  <c:v>1.0068416595458984E-3</c:v>
                </c:pt>
                <c:pt idx="50373">
                  <c:v>1.007080078125E-3</c:v>
                </c:pt>
                <c:pt idx="50374">
                  <c:v>1.007080078125E-3</c:v>
                </c:pt>
                <c:pt idx="50375">
                  <c:v>1.0068416595458984E-3</c:v>
                </c:pt>
                <c:pt idx="50376">
                  <c:v>1.007080078125E-3</c:v>
                </c:pt>
                <c:pt idx="50377">
                  <c:v>1.0080337524414063E-3</c:v>
                </c:pt>
                <c:pt idx="50378">
                  <c:v>1.007080078125E-3</c:v>
                </c:pt>
                <c:pt idx="50379">
                  <c:v>1.0068416595458984E-3</c:v>
                </c:pt>
                <c:pt idx="50380">
                  <c:v>1.007080078125E-3</c:v>
                </c:pt>
                <c:pt idx="50381">
                  <c:v>1.0068416595458984E-3</c:v>
                </c:pt>
                <c:pt idx="50382">
                  <c:v>1.007080078125E-3</c:v>
                </c:pt>
                <c:pt idx="50383">
                  <c:v>1.007080078125E-3</c:v>
                </c:pt>
                <c:pt idx="50384">
                  <c:v>1.0068416595458984E-3</c:v>
                </c:pt>
                <c:pt idx="50385">
                  <c:v>1.007080078125E-3</c:v>
                </c:pt>
                <c:pt idx="50386">
                  <c:v>1.007080078125E-3</c:v>
                </c:pt>
                <c:pt idx="50387">
                  <c:v>1.0068416595458984E-3</c:v>
                </c:pt>
                <c:pt idx="50388">
                  <c:v>1.007080078125E-3</c:v>
                </c:pt>
                <c:pt idx="50389">
                  <c:v>1.0080337524414063E-3</c:v>
                </c:pt>
                <c:pt idx="50390">
                  <c:v>1.007080078125E-3</c:v>
                </c:pt>
                <c:pt idx="50391">
                  <c:v>1.0068416595458984E-3</c:v>
                </c:pt>
                <c:pt idx="50392">
                  <c:v>1.007080078125E-3</c:v>
                </c:pt>
                <c:pt idx="50393">
                  <c:v>1.007080078125E-3</c:v>
                </c:pt>
                <c:pt idx="50394">
                  <c:v>1.0068416595458984E-3</c:v>
                </c:pt>
                <c:pt idx="50395">
                  <c:v>1.007080078125E-3</c:v>
                </c:pt>
                <c:pt idx="50396">
                  <c:v>1.007080078125E-3</c:v>
                </c:pt>
                <c:pt idx="50397">
                  <c:v>1.0068416595458984E-3</c:v>
                </c:pt>
                <c:pt idx="50398">
                  <c:v>1.007080078125E-3</c:v>
                </c:pt>
                <c:pt idx="50399">
                  <c:v>1.007080078125E-3</c:v>
                </c:pt>
                <c:pt idx="50400">
                  <c:v>1.0068416595458984E-3</c:v>
                </c:pt>
                <c:pt idx="50401">
                  <c:v>1.007080078125E-3</c:v>
                </c:pt>
                <c:pt idx="50402">
                  <c:v>1.0080337524414063E-3</c:v>
                </c:pt>
                <c:pt idx="50403">
                  <c:v>1.0068416595458984E-3</c:v>
                </c:pt>
                <c:pt idx="50404">
                  <c:v>1.007080078125E-3</c:v>
                </c:pt>
                <c:pt idx="50405">
                  <c:v>1.007080078125E-3</c:v>
                </c:pt>
                <c:pt idx="50406">
                  <c:v>1.0068416595458984E-3</c:v>
                </c:pt>
                <c:pt idx="50407">
                  <c:v>1.007080078125E-3</c:v>
                </c:pt>
                <c:pt idx="50408">
                  <c:v>1.007080078125E-3</c:v>
                </c:pt>
                <c:pt idx="50409">
                  <c:v>1.0068416595458984E-3</c:v>
                </c:pt>
                <c:pt idx="50410">
                  <c:v>1.007080078125E-3</c:v>
                </c:pt>
                <c:pt idx="50411">
                  <c:v>1.007080078125E-3</c:v>
                </c:pt>
                <c:pt idx="50412">
                  <c:v>1.0068416595458984E-3</c:v>
                </c:pt>
                <c:pt idx="50413">
                  <c:v>1.007080078125E-3</c:v>
                </c:pt>
                <c:pt idx="50414">
                  <c:v>1.0080337524414063E-3</c:v>
                </c:pt>
                <c:pt idx="50415">
                  <c:v>1.007080078125E-3</c:v>
                </c:pt>
                <c:pt idx="50416">
                  <c:v>1.0068416595458984E-3</c:v>
                </c:pt>
                <c:pt idx="50417">
                  <c:v>1.007080078125E-3</c:v>
                </c:pt>
                <c:pt idx="50418">
                  <c:v>1.007080078125E-3</c:v>
                </c:pt>
                <c:pt idx="50419">
                  <c:v>1.0068416595458984E-3</c:v>
                </c:pt>
                <c:pt idx="50420">
                  <c:v>1.007080078125E-3</c:v>
                </c:pt>
                <c:pt idx="50421">
                  <c:v>1.007080078125E-3</c:v>
                </c:pt>
                <c:pt idx="50422">
                  <c:v>1.0068416595458984E-3</c:v>
                </c:pt>
                <c:pt idx="50423">
                  <c:v>1.007080078125E-3</c:v>
                </c:pt>
                <c:pt idx="50424">
                  <c:v>1.007080078125E-3</c:v>
                </c:pt>
                <c:pt idx="50425">
                  <c:v>1.0068416595458984E-3</c:v>
                </c:pt>
                <c:pt idx="50426">
                  <c:v>1.007080078125E-3</c:v>
                </c:pt>
                <c:pt idx="50427">
                  <c:v>1.0080337524414063E-3</c:v>
                </c:pt>
                <c:pt idx="50428">
                  <c:v>1.0068416595458984E-3</c:v>
                </c:pt>
                <c:pt idx="50429">
                  <c:v>1.007080078125E-3</c:v>
                </c:pt>
                <c:pt idx="50430">
                  <c:v>1.007080078125E-3</c:v>
                </c:pt>
                <c:pt idx="50431">
                  <c:v>1.0068416595458984E-3</c:v>
                </c:pt>
                <c:pt idx="50432">
                  <c:v>1.007080078125E-3</c:v>
                </c:pt>
                <c:pt idx="50433">
                  <c:v>1.007080078125E-3</c:v>
                </c:pt>
                <c:pt idx="50434">
                  <c:v>1.0068416595458984E-3</c:v>
                </c:pt>
                <c:pt idx="50435">
                  <c:v>1.007080078125E-3</c:v>
                </c:pt>
                <c:pt idx="50436">
                  <c:v>1.007080078125E-3</c:v>
                </c:pt>
                <c:pt idx="50437">
                  <c:v>1.0068416595458984E-3</c:v>
                </c:pt>
                <c:pt idx="50438">
                  <c:v>1.007080078125E-3</c:v>
                </c:pt>
                <c:pt idx="50439">
                  <c:v>1.0080337524414063E-3</c:v>
                </c:pt>
                <c:pt idx="50440">
                  <c:v>1.007080078125E-3</c:v>
                </c:pt>
                <c:pt idx="50441">
                  <c:v>1.0068416595458984E-3</c:v>
                </c:pt>
                <c:pt idx="50442">
                  <c:v>1.007080078125E-3</c:v>
                </c:pt>
                <c:pt idx="50443">
                  <c:v>1.007080078125E-3</c:v>
                </c:pt>
                <c:pt idx="50444">
                  <c:v>1.0068416595458984E-3</c:v>
                </c:pt>
                <c:pt idx="50445">
                  <c:v>1.007080078125E-3</c:v>
                </c:pt>
                <c:pt idx="50446">
                  <c:v>1.007080078125E-3</c:v>
                </c:pt>
                <c:pt idx="50447">
                  <c:v>1.0068416595458984E-3</c:v>
                </c:pt>
                <c:pt idx="50448">
                  <c:v>1.007080078125E-3</c:v>
                </c:pt>
                <c:pt idx="50449">
                  <c:v>1.007080078125E-3</c:v>
                </c:pt>
                <c:pt idx="50450">
                  <c:v>1.0068416595458984E-3</c:v>
                </c:pt>
                <c:pt idx="50451">
                  <c:v>1.007080078125E-3</c:v>
                </c:pt>
                <c:pt idx="50452">
                  <c:v>1.0080337524414063E-3</c:v>
                </c:pt>
                <c:pt idx="50453">
                  <c:v>1.0068416595458984E-3</c:v>
                </c:pt>
                <c:pt idx="50454">
                  <c:v>1.007080078125E-3</c:v>
                </c:pt>
                <c:pt idx="50455">
                  <c:v>1.007080078125E-3</c:v>
                </c:pt>
                <c:pt idx="50456">
                  <c:v>1.0068416595458984E-3</c:v>
                </c:pt>
                <c:pt idx="50457">
                  <c:v>1.007080078125E-3</c:v>
                </c:pt>
                <c:pt idx="50458">
                  <c:v>1.007080078125E-3</c:v>
                </c:pt>
                <c:pt idx="50459">
                  <c:v>1.0068416595458984E-3</c:v>
                </c:pt>
                <c:pt idx="50460">
                  <c:v>2.01416015625E-3</c:v>
                </c:pt>
                <c:pt idx="50461">
                  <c:v>1.0068416595458984E-3</c:v>
                </c:pt>
                <c:pt idx="50462">
                  <c:v>1.007080078125E-3</c:v>
                </c:pt>
                <c:pt idx="50463">
                  <c:v>1.0080337524414063E-3</c:v>
                </c:pt>
                <c:pt idx="50464">
                  <c:v>1.007080078125E-3</c:v>
                </c:pt>
                <c:pt idx="50465">
                  <c:v>1.0068416595458984E-3</c:v>
                </c:pt>
                <c:pt idx="50466">
                  <c:v>1.007080078125E-3</c:v>
                </c:pt>
                <c:pt idx="50467">
                  <c:v>1.007080078125E-3</c:v>
                </c:pt>
                <c:pt idx="50468">
                  <c:v>1.0068416595458984E-3</c:v>
                </c:pt>
                <c:pt idx="50469">
                  <c:v>1.007080078125E-3</c:v>
                </c:pt>
                <c:pt idx="50470">
                  <c:v>1.007080078125E-3</c:v>
                </c:pt>
                <c:pt idx="50471">
                  <c:v>1.0068416595458984E-3</c:v>
                </c:pt>
                <c:pt idx="50472">
                  <c:v>1.007080078125E-3</c:v>
                </c:pt>
                <c:pt idx="50473">
                  <c:v>1.007080078125E-3</c:v>
                </c:pt>
                <c:pt idx="50474">
                  <c:v>1.0068416595458984E-3</c:v>
                </c:pt>
                <c:pt idx="50475">
                  <c:v>1.007080078125E-3</c:v>
                </c:pt>
                <c:pt idx="50476">
                  <c:v>1.0080337524414063E-3</c:v>
                </c:pt>
                <c:pt idx="50477">
                  <c:v>1.0068416595458984E-3</c:v>
                </c:pt>
                <c:pt idx="50478">
                  <c:v>1.007080078125E-3</c:v>
                </c:pt>
                <c:pt idx="50479">
                  <c:v>1.007080078125E-3</c:v>
                </c:pt>
                <c:pt idx="50480">
                  <c:v>1.0068416595458984E-3</c:v>
                </c:pt>
                <c:pt idx="50481">
                  <c:v>1.007080078125E-3</c:v>
                </c:pt>
                <c:pt idx="50482">
                  <c:v>1.007080078125E-3</c:v>
                </c:pt>
                <c:pt idx="50483">
                  <c:v>1.0068416595458984E-3</c:v>
                </c:pt>
                <c:pt idx="50484">
                  <c:v>1.007080078125E-3</c:v>
                </c:pt>
                <c:pt idx="50485">
                  <c:v>1.007080078125E-3</c:v>
                </c:pt>
                <c:pt idx="50486">
                  <c:v>1.0068416595458984E-3</c:v>
                </c:pt>
                <c:pt idx="50487">
                  <c:v>1.007080078125E-3</c:v>
                </c:pt>
                <c:pt idx="50488">
                  <c:v>1.0080337524414063E-3</c:v>
                </c:pt>
                <c:pt idx="50489">
                  <c:v>1.007080078125E-3</c:v>
                </c:pt>
                <c:pt idx="50490">
                  <c:v>1.0068416595458984E-3</c:v>
                </c:pt>
                <c:pt idx="50491">
                  <c:v>1.007080078125E-3</c:v>
                </c:pt>
                <c:pt idx="50492">
                  <c:v>1.007080078125E-3</c:v>
                </c:pt>
                <c:pt idx="50493">
                  <c:v>1.0068416595458984E-3</c:v>
                </c:pt>
                <c:pt idx="50494">
                  <c:v>1.007080078125E-3</c:v>
                </c:pt>
                <c:pt idx="50495">
                  <c:v>1.007080078125E-3</c:v>
                </c:pt>
                <c:pt idx="50496">
                  <c:v>1.0068416595458984E-3</c:v>
                </c:pt>
                <c:pt idx="50497">
                  <c:v>1.007080078125E-3</c:v>
                </c:pt>
                <c:pt idx="50498">
                  <c:v>1.007080078125E-3</c:v>
                </c:pt>
                <c:pt idx="50499">
                  <c:v>1.0068416595458984E-3</c:v>
                </c:pt>
                <c:pt idx="50500">
                  <c:v>1.007080078125E-3</c:v>
                </c:pt>
                <c:pt idx="50501">
                  <c:v>1.0080337524414063E-3</c:v>
                </c:pt>
                <c:pt idx="50502">
                  <c:v>1.0068416595458984E-3</c:v>
                </c:pt>
                <c:pt idx="50503">
                  <c:v>1.007080078125E-3</c:v>
                </c:pt>
                <c:pt idx="50504">
                  <c:v>1.007080078125E-3</c:v>
                </c:pt>
                <c:pt idx="50505">
                  <c:v>1.0068416595458984E-3</c:v>
                </c:pt>
                <c:pt idx="50506">
                  <c:v>1.007080078125E-3</c:v>
                </c:pt>
                <c:pt idx="50507">
                  <c:v>1.007080078125E-3</c:v>
                </c:pt>
                <c:pt idx="50508">
                  <c:v>1.0068416595458984E-3</c:v>
                </c:pt>
                <c:pt idx="50509">
                  <c:v>1.007080078125E-3</c:v>
                </c:pt>
                <c:pt idx="50510">
                  <c:v>1.007080078125E-3</c:v>
                </c:pt>
                <c:pt idx="50511">
                  <c:v>1.0068416595458984E-3</c:v>
                </c:pt>
                <c:pt idx="50512">
                  <c:v>1.007080078125E-3</c:v>
                </c:pt>
                <c:pt idx="50513">
                  <c:v>1.0080337524414063E-3</c:v>
                </c:pt>
                <c:pt idx="50514">
                  <c:v>1.007080078125E-3</c:v>
                </c:pt>
                <c:pt idx="50515">
                  <c:v>1.0068416595458984E-3</c:v>
                </c:pt>
                <c:pt idx="50516">
                  <c:v>1.007080078125E-3</c:v>
                </c:pt>
                <c:pt idx="50517">
                  <c:v>1.007080078125E-3</c:v>
                </c:pt>
                <c:pt idx="50518">
                  <c:v>1.0068416595458984E-3</c:v>
                </c:pt>
                <c:pt idx="50519">
                  <c:v>1.007080078125E-3</c:v>
                </c:pt>
                <c:pt idx="50520">
                  <c:v>1.007080078125E-3</c:v>
                </c:pt>
                <c:pt idx="50521">
                  <c:v>1.0068416595458984E-3</c:v>
                </c:pt>
                <c:pt idx="50522">
                  <c:v>1.007080078125E-3</c:v>
                </c:pt>
                <c:pt idx="50523">
                  <c:v>1.007080078125E-3</c:v>
                </c:pt>
                <c:pt idx="50524">
                  <c:v>1.0068416595458984E-3</c:v>
                </c:pt>
                <c:pt idx="50525">
                  <c:v>1.007080078125E-3</c:v>
                </c:pt>
                <c:pt idx="50526">
                  <c:v>1.0080337524414063E-3</c:v>
                </c:pt>
                <c:pt idx="50527">
                  <c:v>1.0068416595458984E-3</c:v>
                </c:pt>
                <c:pt idx="50528">
                  <c:v>1.007080078125E-3</c:v>
                </c:pt>
                <c:pt idx="50529">
                  <c:v>1.007080078125E-3</c:v>
                </c:pt>
                <c:pt idx="50530">
                  <c:v>1.0068416595458984E-3</c:v>
                </c:pt>
                <c:pt idx="50531">
                  <c:v>1.007080078125E-3</c:v>
                </c:pt>
                <c:pt idx="50532">
                  <c:v>1.007080078125E-3</c:v>
                </c:pt>
                <c:pt idx="50533">
                  <c:v>1.0068416595458984E-3</c:v>
                </c:pt>
                <c:pt idx="50534">
                  <c:v>1.007080078125E-3</c:v>
                </c:pt>
                <c:pt idx="50535">
                  <c:v>1.007080078125E-3</c:v>
                </c:pt>
                <c:pt idx="50536">
                  <c:v>1.0068416595458984E-3</c:v>
                </c:pt>
                <c:pt idx="50537">
                  <c:v>1.007080078125E-3</c:v>
                </c:pt>
                <c:pt idx="50538">
                  <c:v>1.0080337524414063E-3</c:v>
                </c:pt>
                <c:pt idx="50539">
                  <c:v>1.007080078125E-3</c:v>
                </c:pt>
                <c:pt idx="50540">
                  <c:v>1.0068416595458984E-3</c:v>
                </c:pt>
                <c:pt idx="50541">
                  <c:v>1.007080078125E-3</c:v>
                </c:pt>
                <c:pt idx="50542">
                  <c:v>1.007080078125E-3</c:v>
                </c:pt>
                <c:pt idx="50543">
                  <c:v>1.0068416595458984E-3</c:v>
                </c:pt>
                <c:pt idx="50544">
                  <c:v>1.007080078125E-3</c:v>
                </c:pt>
                <c:pt idx="50545">
                  <c:v>1.007080078125E-3</c:v>
                </c:pt>
                <c:pt idx="50546">
                  <c:v>1.0068416595458984E-3</c:v>
                </c:pt>
                <c:pt idx="50547">
                  <c:v>1.007080078125E-3</c:v>
                </c:pt>
                <c:pt idx="50548">
                  <c:v>1.007080078125E-3</c:v>
                </c:pt>
                <c:pt idx="50549">
                  <c:v>1.0068416595458984E-3</c:v>
                </c:pt>
                <c:pt idx="50550">
                  <c:v>1.007080078125E-3</c:v>
                </c:pt>
                <c:pt idx="50551">
                  <c:v>1.0080337524414063E-3</c:v>
                </c:pt>
                <c:pt idx="50552">
                  <c:v>1.0068416595458984E-3</c:v>
                </c:pt>
                <c:pt idx="50553">
                  <c:v>1.007080078125E-3</c:v>
                </c:pt>
                <c:pt idx="50554">
                  <c:v>1.007080078125E-3</c:v>
                </c:pt>
                <c:pt idx="50555">
                  <c:v>1.0068416595458984E-3</c:v>
                </c:pt>
                <c:pt idx="50556">
                  <c:v>1.007080078125E-3</c:v>
                </c:pt>
                <c:pt idx="50557">
                  <c:v>1.007080078125E-3</c:v>
                </c:pt>
                <c:pt idx="50558">
                  <c:v>1.0068416595458984E-3</c:v>
                </c:pt>
                <c:pt idx="50559">
                  <c:v>1.007080078125E-3</c:v>
                </c:pt>
                <c:pt idx="50560">
                  <c:v>1.007080078125E-3</c:v>
                </c:pt>
                <c:pt idx="50561">
                  <c:v>1.0068416595458984E-3</c:v>
                </c:pt>
                <c:pt idx="50562">
                  <c:v>1.007080078125E-3</c:v>
                </c:pt>
                <c:pt idx="50563">
                  <c:v>1.0080337524414063E-3</c:v>
                </c:pt>
                <c:pt idx="50564">
                  <c:v>1.007080078125E-3</c:v>
                </c:pt>
                <c:pt idx="50565">
                  <c:v>1.0068416595458984E-3</c:v>
                </c:pt>
                <c:pt idx="50566">
                  <c:v>1.007080078125E-3</c:v>
                </c:pt>
                <c:pt idx="50567">
                  <c:v>1.007080078125E-3</c:v>
                </c:pt>
                <c:pt idx="50568">
                  <c:v>1.0068416595458984E-3</c:v>
                </c:pt>
                <c:pt idx="50569">
                  <c:v>1.007080078125E-3</c:v>
                </c:pt>
                <c:pt idx="50570">
                  <c:v>1.007080078125E-3</c:v>
                </c:pt>
                <c:pt idx="50571">
                  <c:v>1.0068416595458984E-3</c:v>
                </c:pt>
                <c:pt idx="50572">
                  <c:v>1.007080078125E-3</c:v>
                </c:pt>
                <c:pt idx="50573">
                  <c:v>1.007080078125E-3</c:v>
                </c:pt>
                <c:pt idx="50574">
                  <c:v>1.0068416595458984E-3</c:v>
                </c:pt>
                <c:pt idx="50575">
                  <c:v>1.007080078125E-3</c:v>
                </c:pt>
                <c:pt idx="50576">
                  <c:v>1.0080337524414063E-3</c:v>
                </c:pt>
                <c:pt idx="50577">
                  <c:v>1.0068416595458984E-3</c:v>
                </c:pt>
                <c:pt idx="50578">
                  <c:v>1.007080078125E-3</c:v>
                </c:pt>
                <c:pt idx="50579">
                  <c:v>1.007080078125E-3</c:v>
                </c:pt>
                <c:pt idx="50580">
                  <c:v>1.0068416595458984E-3</c:v>
                </c:pt>
                <c:pt idx="50581">
                  <c:v>1.007080078125E-3</c:v>
                </c:pt>
                <c:pt idx="50582">
                  <c:v>1.007080078125E-3</c:v>
                </c:pt>
                <c:pt idx="50583">
                  <c:v>1.0068416595458984E-3</c:v>
                </c:pt>
                <c:pt idx="50584">
                  <c:v>1.007080078125E-3</c:v>
                </c:pt>
                <c:pt idx="50585">
                  <c:v>1.007080078125E-3</c:v>
                </c:pt>
                <c:pt idx="50586">
                  <c:v>1.0068416595458984E-3</c:v>
                </c:pt>
                <c:pt idx="50587">
                  <c:v>1.007080078125E-3</c:v>
                </c:pt>
                <c:pt idx="50588">
                  <c:v>1.0080337524414063E-3</c:v>
                </c:pt>
                <c:pt idx="50589">
                  <c:v>1.007080078125E-3</c:v>
                </c:pt>
                <c:pt idx="50590">
                  <c:v>1.0068416595458984E-3</c:v>
                </c:pt>
                <c:pt idx="50591">
                  <c:v>1.007080078125E-3</c:v>
                </c:pt>
                <c:pt idx="50592">
                  <c:v>1.007080078125E-3</c:v>
                </c:pt>
                <c:pt idx="50593">
                  <c:v>1.0068416595458984E-3</c:v>
                </c:pt>
                <c:pt idx="50594">
                  <c:v>1.007080078125E-3</c:v>
                </c:pt>
                <c:pt idx="50595">
                  <c:v>1.007080078125E-3</c:v>
                </c:pt>
                <c:pt idx="50596">
                  <c:v>1.0068416595458984E-3</c:v>
                </c:pt>
                <c:pt idx="50597">
                  <c:v>1.007080078125E-3</c:v>
                </c:pt>
                <c:pt idx="50598">
                  <c:v>1.007080078125E-3</c:v>
                </c:pt>
                <c:pt idx="50599">
                  <c:v>1.0068416595458984E-3</c:v>
                </c:pt>
                <c:pt idx="50600">
                  <c:v>1.007080078125E-3</c:v>
                </c:pt>
                <c:pt idx="50601">
                  <c:v>1.0080337524414063E-3</c:v>
                </c:pt>
                <c:pt idx="50602">
                  <c:v>1.0068416595458984E-3</c:v>
                </c:pt>
                <c:pt idx="50603">
                  <c:v>1.007080078125E-3</c:v>
                </c:pt>
                <c:pt idx="50604">
                  <c:v>1.007080078125E-3</c:v>
                </c:pt>
                <c:pt idx="50605">
                  <c:v>1.0068416595458984E-3</c:v>
                </c:pt>
                <c:pt idx="50606">
                  <c:v>1.007080078125E-3</c:v>
                </c:pt>
                <c:pt idx="50607">
                  <c:v>1.007080078125E-3</c:v>
                </c:pt>
                <c:pt idx="50608">
                  <c:v>1.0068416595458984E-3</c:v>
                </c:pt>
                <c:pt idx="50609">
                  <c:v>1.007080078125E-3</c:v>
                </c:pt>
                <c:pt idx="50610">
                  <c:v>1.007080078125E-3</c:v>
                </c:pt>
                <c:pt idx="50611">
                  <c:v>1.0068416595458984E-3</c:v>
                </c:pt>
                <c:pt idx="50612">
                  <c:v>1.007080078125E-3</c:v>
                </c:pt>
                <c:pt idx="50613">
                  <c:v>1.0080337524414063E-3</c:v>
                </c:pt>
                <c:pt idx="50614">
                  <c:v>1.007080078125E-3</c:v>
                </c:pt>
                <c:pt idx="50615">
                  <c:v>1.0068416595458984E-3</c:v>
                </c:pt>
                <c:pt idx="50616">
                  <c:v>1.007080078125E-3</c:v>
                </c:pt>
                <c:pt idx="50617">
                  <c:v>1.007080078125E-3</c:v>
                </c:pt>
                <c:pt idx="50618">
                  <c:v>1.0068416595458984E-3</c:v>
                </c:pt>
                <c:pt idx="50619">
                  <c:v>1.007080078125E-3</c:v>
                </c:pt>
                <c:pt idx="50620">
                  <c:v>1.007080078125E-3</c:v>
                </c:pt>
                <c:pt idx="50621">
                  <c:v>1.0068416595458984E-3</c:v>
                </c:pt>
                <c:pt idx="50622">
                  <c:v>1.007080078125E-3</c:v>
                </c:pt>
                <c:pt idx="50623">
                  <c:v>1.007080078125E-3</c:v>
                </c:pt>
                <c:pt idx="50624">
                  <c:v>1.0068416595458984E-3</c:v>
                </c:pt>
                <c:pt idx="50625">
                  <c:v>1.0080337524414063E-3</c:v>
                </c:pt>
                <c:pt idx="50626">
                  <c:v>1.007080078125E-3</c:v>
                </c:pt>
                <c:pt idx="50627">
                  <c:v>1.0068416595458984E-3</c:v>
                </c:pt>
                <c:pt idx="50628">
                  <c:v>1.007080078125E-3</c:v>
                </c:pt>
                <c:pt idx="50629">
                  <c:v>1.007080078125E-3</c:v>
                </c:pt>
                <c:pt idx="50630">
                  <c:v>1.0068416595458984E-3</c:v>
                </c:pt>
                <c:pt idx="50631">
                  <c:v>1.007080078125E-3</c:v>
                </c:pt>
                <c:pt idx="50632">
                  <c:v>1.007080078125E-3</c:v>
                </c:pt>
                <c:pt idx="50633">
                  <c:v>1.0068416595458984E-3</c:v>
                </c:pt>
                <c:pt idx="50634">
                  <c:v>1.007080078125E-3</c:v>
                </c:pt>
                <c:pt idx="50635">
                  <c:v>1.007080078125E-3</c:v>
                </c:pt>
                <c:pt idx="50636">
                  <c:v>1.0068416595458984E-3</c:v>
                </c:pt>
                <c:pt idx="50637">
                  <c:v>1.007080078125E-3</c:v>
                </c:pt>
                <c:pt idx="50638">
                  <c:v>1.0080337524414063E-3</c:v>
                </c:pt>
                <c:pt idx="50639">
                  <c:v>1.007080078125E-3</c:v>
                </c:pt>
                <c:pt idx="50640">
                  <c:v>1.0068416595458984E-3</c:v>
                </c:pt>
                <c:pt idx="50641">
                  <c:v>1.007080078125E-3</c:v>
                </c:pt>
                <c:pt idx="50642">
                  <c:v>1.007080078125E-3</c:v>
                </c:pt>
                <c:pt idx="50643">
                  <c:v>1.0068416595458984E-3</c:v>
                </c:pt>
                <c:pt idx="50644">
                  <c:v>1.007080078125E-3</c:v>
                </c:pt>
                <c:pt idx="50645">
                  <c:v>1.007080078125E-3</c:v>
                </c:pt>
                <c:pt idx="50646">
                  <c:v>1.0068416595458984E-3</c:v>
                </c:pt>
                <c:pt idx="50647">
                  <c:v>1.007080078125E-3</c:v>
                </c:pt>
                <c:pt idx="50648">
                  <c:v>1.007080078125E-3</c:v>
                </c:pt>
                <c:pt idx="50649">
                  <c:v>1.0068416595458984E-3</c:v>
                </c:pt>
                <c:pt idx="50650">
                  <c:v>1.0080337524414063E-3</c:v>
                </c:pt>
                <c:pt idx="50651">
                  <c:v>1.007080078125E-3</c:v>
                </c:pt>
                <c:pt idx="50652">
                  <c:v>1.0068416595458984E-3</c:v>
                </c:pt>
                <c:pt idx="50653">
                  <c:v>1.007080078125E-3</c:v>
                </c:pt>
                <c:pt idx="50654">
                  <c:v>1.007080078125E-3</c:v>
                </c:pt>
                <c:pt idx="50655">
                  <c:v>1.0068416595458984E-3</c:v>
                </c:pt>
                <c:pt idx="50656">
                  <c:v>1.007080078125E-3</c:v>
                </c:pt>
                <c:pt idx="50657">
                  <c:v>1.007080078125E-3</c:v>
                </c:pt>
                <c:pt idx="50658">
                  <c:v>1.0068416595458984E-3</c:v>
                </c:pt>
                <c:pt idx="50659">
                  <c:v>1.007080078125E-3</c:v>
                </c:pt>
                <c:pt idx="50660">
                  <c:v>1.007080078125E-3</c:v>
                </c:pt>
                <c:pt idx="50661">
                  <c:v>1.0068416595458984E-3</c:v>
                </c:pt>
                <c:pt idx="50662">
                  <c:v>1.007080078125E-3</c:v>
                </c:pt>
                <c:pt idx="50663">
                  <c:v>1.0080337524414063E-3</c:v>
                </c:pt>
                <c:pt idx="50664">
                  <c:v>1.007080078125E-3</c:v>
                </c:pt>
                <c:pt idx="50665">
                  <c:v>1.0068416595458984E-3</c:v>
                </c:pt>
                <c:pt idx="50666">
                  <c:v>1.007080078125E-3</c:v>
                </c:pt>
                <c:pt idx="50667">
                  <c:v>1.007080078125E-3</c:v>
                </c:pt>
                <c:pt idx="50668">
                  <c:v>1.0068416595458984E-3</c:v>
                </c:pt>
                <c:pt idx="50669">
                  <c:v>1.007080078125E-3</c:v>
                </c:pt>
                <c:pt idx="50670">
                  <c:v>1.007080078125E-3</c:v>
                </c:pt>
                <c:pt idx="50671">
                  <c:v>1.0068416595458984E-3</c:v>
                </c:pt>
                <c:pt idx="50672">
                  <c:v>1.007080078125E-3</c:v>
                </c:pt>
                <c:pt idx="50673">
                  <c:v>1.007080078125E-3</c:v>
                </c:pt>
                <c:pt idx="50674">
                  <c:v>1.0068416595458984E-3</c:v>
                </c:pt>
                <c:pt idx="50675">
                  <c:v>1.0080337524414063E-3</c:v>
                </c:pt>
                <c:pt idx="50676">
                  <c:v>1.007080078125E-3</c:v>
                </c:pt>
                <c:pt idx="50677">
                  <c:v>1.0068416595458984E-3</c:v>
                </c:pt>
                <c:pt idx="50678">
                  <c:v>1.007080078125E-3</c:v>
                </c:pt>
                <c:pt idx="50679">
                  <c:v>1.007080078125E-3</c:v>
                </c:pt>
                <c:pt idx="50680">
                  <c:v>1.0068416595458984E-3</c:v>
                </c:pt>
                <c:pt idx="50681">
                  <c:v>1.007080078125E-3</c:v>
                </c:pt>
                <c:pt idx="50682">
                  <c:v>1.007080078125E-3</c:v>
                </c:pt>
                <c:pt idx="50683">
                  <c:v>1.0068416595458984E-3</c:v>
                </c:pt>
                <c:pt idx="50684">
                  <c:v>1.007080078125E-3</c:v>
                </c:pt>
                <c:pt idx="50685">
                  <c:v>1.007080078125E-3</c:v>
                </c:pt>
                <c:pt idx="50686">
                  <c:v>1.0068416595458984E-3</c:v>
                </c:pt>
                <c:pt idx="50687">
                  <c:v>1.007080078125E-3</c:v>
                </c:pt>
                <c:pt idx="50688">
                  <c:v>1.0080337524414063E-3</c:v>
                </c:pt>
                <c:pt idx="50689">
                  <c:v>1.007080078125E-3</c:v>
                </c:pt>
                <c:pt idx="50690">
                  <c:v>1.0068416595458984E-3</c:v>
                </c:pt>
                <c:pt idx="50691">
                  <c:v>1.007080078125E-3</c:v>
                </c:pt>
                <c:pt idx="50692">
                  <c:v>1.007080078125E-3</c:v>
                </c:pt>
                <c:pt idx="50693">
                  <c:v>1.0068416595458984E-3</c:v>
                </c:pt>
                <c:pt idx="50694">
                  <c:v>1.007080078125E-3</c:v>
                </c:pt>
                <c:pt idx="50695">
                  <c:v>1.007080078125E-3</c:v>
                </c:pt>
                <c:pt idx="50696">
                  <c:v>1.0068416595458984E-3</c:v>
                </c:pt>
                <c:pt idx="50697">
                  <c:v>1.007080078125E-3</c:v>
                </c:pt>
                <c:pt idx="50698">
                  <c:v>1.007080078125E-3</c:v>
                </c:pt>
                <c:pt idx="50699">
                  <c:v>1.0068416595458984E-3</c:v>
                </c:pt>
                <c:pt idx="50700">
                  <c:v>1.0080337524414063E-3</c:v>
                </c:pt>
                <c:pt idx="50701">
                  <c:v>1.007080078125E-3</c:v>
                </c:pt>
                <c:pt idx="50702">
                  <c:v>1.0068416595458984E-3</c:v>
                </c:pt>
                <c:pt idx="50703">
                  <c:v>1.007080078125E-3</c:v>
                </c:pt>
                <c:pt idx="50704">
                  <c:v>1.007080078125E-3</c:v>
                </c:pt>
                <c:pt idx="50705">
                  <c:v>1.0068416595458984E-3</c:v>
                </c:pt>
                <c:pt idx="50706">
                  <c:v>1.007080078125E-3</c:v>
                </c:pt>
                <c:pt idx="50707">
                  <c:v>1.007080078125E-3</c:v>
                </c:pt>
                <c:pt idx="50708">
                  <c:v>1.0068416595458984E-3</c:v>
                </c:pt>
                <c:pt idx="50709">
                  <c:v>1.007080078125E-3</c:v>
                </c:pt>
                <c:pt idx="50710">
                  <c:v>1.007080078125E-3</c:v>
                </c:pt>
                <c:pt idx="50711">
                  <c:v>1.0068416595458984E-3</c:v>
                </c:pt>
                <c:pt idx="50712">
                  <c:v>1.007080078125E-3</c:v>
                </c:pt>
                <c:pt idx="50713">
                  <c:v>1.0080337524414063E-3</c:v>
                </c:pt>
                <c:pt idx="50714">
                  <c:v>1.007080078125E-3</c:v>
                </c:pt>
                <c:pt idx="50715">
                  <c:v>1.0068416595458984E-3</c:v>
                </c:pt>
                <c:pt idx="50716">
                  <c:v>1.007080078125E-3</c:v>
                </c:pt>
                <c:pt idx="50717">
                  <c:v>1.007080078125E-3</c:v>
                </c:pt>
                <c:pt idx="50718">
                  <c:v>1.0068416595458984E-3</c:v>
                </c:pt>
                <c:pt idx="50719">
                  <c:v>1.007080078125E-3</c:v>
                </c:pt>
                <c:pt idx="50720">
                  <c:v>1.007080078125E-3</c:v>
                </c:pt>
                <c:pt idx="50721">
                  <c:v>1.0068416595458984E-3</c:v>
                </c:pt>
                <c:pt idx="50722">
                  <c:v>1.007080078125E-3</c:v>
                </c:pt>
                <c:pt idx="50723">
                  <c:v>1.007080078125E-3</c:v>
                </c:pt>
                <c:pt idx="50724">
                  <c:v>1.0068416595458984E-3</c:v>
                </c:pt>
                <c:pt idx="50725">
                  <c:v>1.0080337524414063E-3</c:v>
                </c:pt>
                <c:pt idx="50726">
                  <c:v>1.007080078125E-3</c:v>
                </c:pt>
                <c:pt idx="50727">
                  <c:v>1.0068416595458984E-3</c:v>
                </c:pt>
                <c:pt idx="50728">
                  <c:v>1.007080078125E-3</c:v>
                </c:pt>
                <c:pt idx="50729">
                  <c:v>1.007080078125E-3</c:v>
                </c:pt>
                <c:pt idx="50730">
                  <c:v>1.0068416595458984E-3</c:v>
                </c:pt>
                <c:pt idx="50731">
                  <c:v>1.007080078125E-3</c:v>
                </c:pt>
                <c:pt idx="50732">
                  <c:v>1.007080078125E-3</c:v>
                </c:pt>
                <c:pt idx="50733">
                  <c:v>1.0068416595458984E-3</c:v>
                </c:pt>
                <c:pt idx="50734">
                  <c:v>1.007080078125E-3</c:v>
                </c:pt>
                <c:pt idx="50735">
                  <c:v>1.007080078125E-3</c:v>
                </c:pt>
                <c:pt idx="50736">
                  <c:v>1.0068416595458984E-3</c:v>
                </c:pt>
                <c:pt idx="50737">
                  <c:v>1.007080078125E-3</c:v>
                </c:pt>
                <c:pt idx="50738">
                  <c:v>1.0080337524414063E-3</c:v>
                </c:pt>
                <c:pt idx="50739">
                  <c:v>1.007080078125E-3</c:v>
                </c:pt>
                <c:pt idx="50740">
                  <c:v>1.0068416595458984E-3</c:v>
                </c:pt>
                <c:pt idx="50741">
                  <c:v>1.007080078125E-3</c:v>
                </c:pt>
                <c:pt idx="50742">
                  <c:v>1.007080078125E-3</c:v>
                </c:pt>
                <c:pt idx="50743">
                  <c:v>1.0068416595458984E-3</c:v>
                </c:pt>
                <c:pt idx="50744">
                  <c:v>1.007080078125E-3</c:v>
                </c:pt>
                <c:pt idx="50745">
                  <c:v>1.007080078125E-3</c:v>
                </c:pt>
                <c:pt idx="50746">
                  <c:v>1.0068416595458984E-3</c:v>
                </c:pt>
                <c:pt idx="50747">
                  <c:v>1.007080078125E-3</c:v>
                </c:pt>
                <c:pt idx="50748">
                  <c:v>1.007080078125E-3</c:v>
                </c:pt>
                <c:pt idx="50749">
                  <c:v>1.0068416595458984E-3</c:v>
                </c:pt>
                <c:pt idx="50750">
                  <c:v>1.0080337524414063E-3</c:v>
                </c:pt>
                <c:pt idx="50751">
                  <c:v>1.007080078125E-3</c:v>
                </c:pt>
                <c:pt idx="50752">
                  <c:v>1.0068416595458984E-3</c:v>
                </c:pt>
                <c:pt idx="50753">
                  <c:v>1.007080078125E-3</c:v>
                </c:pt>
                <c:pt idx="50754">
                  <c:v>1.007080078125E-3</c:v>
                </c:pt>
                <c:pt idx="50755">
                  <c:v>1.0068416595458984E-3</c:v>
                </c:pt>
                <c:pt idx="50756">
                  <c:v>1.007080078125E-3</c:v>
                </c:pt>
                <c:pt idx="50757">
                  <c:v>1.007080078125E-3</c:v>
                </c:pt>
                <c:pt idx="50758">
                  <c:v>1.0068416595458984E-3</c:v>
                </c:pt>
                <c:pt idx="50759">
                  <c:v>1.007080078125E-3</c:v>
                </c:pt>
                <c:pt idx="50760">
                  <c:v>1.007080078125E-3</c:v>
                </c:pt>
                <c:pt idx="50761">
                  <c:v>1.0068416595458984E-3</c:v>
                </c:pt>
                <c:pt idx="50762">
                  <c:v>1.007080078125E-3</c:v>
                </c:pt>
                <c:pt idx="50763">
                  <c:v>1.0080337524414063E-3</c:v>
                </c:pt>
                <c:pt idx="50764">
                  <c:v>1.007080078125E-3</c:v>
                </c:pt>
                <c:pt idx="50765">
                  <c:v>1.0068416595458984E-3</c:v>
                </c:pt>
                <c:pt idx="50766">
                  <c:v>1.007080078125E-3</c:v>
                </c:pt>
                <c:pt idx="50767">
                  <c:v>1.007080078125E-3</c:v>
                </c:pt>
                <c:pt idx="50768">
                  <c:v>1.0068416595458984E-3</c:v>
                </c:pt>
                <c:pt idx="50769">
                  <c:v>1.007080078125E-3</c:v>
                </c:pt>
                <c:pt idx="50770">
                  <c:v>1.007080078125E-3</c:v>
                </c:pt>
                <c:pt idx="50771">
                  <c:v>1.0068416595458984E-3</c:v>
                </c:pt>
                <c:pt idx="50772">
                  <c:v>1.007080078125E-3</c:v>
                </c:pt>
                <c:pt idx="50773">
                  <c:v>1.007080078125E-3</c:v>
                </c:pt>
                <c:pt idx="50774">
                  <c:v>1.0068416595458984E-3</c:v>
                </c:pt>
                <c:pt idx="50775">
                  <c:v>1.0080337524414063E-3</c:v>
                </c:pt>
                <c:pt idx="50776">
                  <c:v>1.007080078125E-3</c:v>
                </c:pt>
                <c:pt idx="50777">
                  <c:v>1.0068416595458984E-3</c:v>
                </c:pt>
                <c:pt idx="50778">
                  <c:v>1.007080078125E-3</c:v>
                </c:pt>
                <c:pt idx="50779">
                  <c:v>1.007080078125E-3</c:v>
                </c:pt>
                <c:pt idx="50780">
                  <c:v>1.0068416595458984E-3</c:v>
                </c:pt>
                <c:pt idx="50781">
                  <c:v>1.007080078125E-3</c:v>
                </c:pt>
                <c:pt idx="50782">
                  <c:v>1.007080078125E-3</c:v>
                </c:pt>
                <c:pt idx="50783">
                  <c:v>1.0068416595458984E-3</c:v>
                </c:pt>
                <c:pt idx="50784">
                  <c:v>1.007080078125E-3</c:v>
                </c:pt>
                <c:pt idx="50785">
                  <c:v>1.007080078125E-3</c:v>
                </c:pt>
                <c:pt idx="50786">
                  <c:v>1.0068416595458984E-3</c:v>
                </c:pt>
                <c:pt idx="50787">
                  <c:v>1.007080078125E-3</c:v>
                </c:pt>
                <c:pt idx="50788">
                  <c:v>1.0080337524414063E-3</c:v>
                </c:pt>
                <c:pt idx="50789">
                  <c:v>1.007080078125E-3</c:v>
                </c:pt>
                <c:pt idx="50790">
                  <c:v>1.0068416595458984E-3</c:v>
                </c:pt>
                <c:pt idx="50791">
                  <c:v>1.007080078125E-3</c:v>
                </c:pt>
                <c:pt idx="50792">
                  <c:v>1.007080078125E-3</c:v>
                </c:pt>
                <c:pt idx="50793">
                  <c:v>1.0068416595458984E-3</c:v>
                </c:pt>
                <c:pt idx="50794">
                  <c:v>1.007080078125E-3</c:v>
                </c:pt>
                <c:pt idx="50795">
                  <c:v>1.007080078125E-3</c:v>
                </c:pt>
                <c:pt idx="50796">
                  <c:v>1.0068416595458984E-3</c:v>
                </c:pt>
                <c:pt idx="50797">
                  <c:v>1.007080078125E-3</c:v>
                </c:pt>
                <c:pt idx="50798">
                  <c:v>1.007080078125E-3</c:v>
                </c:pt>
                <c:pt idx="50799">
                  <c:v>1.0068416595458984E-3</c:v>
                </c:pt>
                <c:pt idx="50800">
                  <c:v>1.0080337524414063E-3</c:v>
                </c:pt>
                <c:pt idx="50801">
                  <c:v>1.007080078125E-3</c:v>
                </c:pt>
                <c:pt idx="50802">
                  <c:v>1.0068416595458984E-3</c:v>
                </c:pt>
                <c:pt idx="50803">
                  <c:v>1.007080078125E-3</c:v>
                </c:pt>
                <c:pt idx="50804">
                  <c:v>1.007080078125E-3</c:v>
                </c:pt>
                <c:pt idx="50805">
                  <c:v>1.0068416595458984E-3</c:v>
                </c:pt>
                <c:pt idx="50806">
                  <c:v>1.007080078125E-3</c:v>
                </c:pt>
                <c:pt idx="50807">
                  <c:v>1.007080078125E-3</c:v>
                </c:pt>
                <c:pt idx="50808">
                  <c:v>1.0068416595458984E-3</c:v>
                </c:pt>
                <c:pt idx="50809">
                  <c:v>1.007080078125E-3</c:v>
                </c:pt>
                <c:pt idx="50810">
                  <c:v>1.007080078125E-3</c:v>
                </c:pt>
                <c:pt idx="50811">
                  <c:v>1.0068416595458984E-3</c:v>
                </c:pt>
                <c:pt idx="50812">
                  <c:v>1.007080078125E-3</c:v>
                </c:pt>
                <c:pt idx="50813">
                  <c:v>1.0080337524414063E-3</c:v>
                </c:pt>
                <c:pt idx="50814">
                  <c:v>1.007080078125E-3</c:v>
                </c:pt>
                <c:pt idx="50815">
                  <c:v>1.0068416595458984E-3</c:v>
                </c:pt>
                <c:pt idx="50816">
                  <c:v>1.007080078125E-3</c:v>
                </c:pt>
                <c:pt idx="50817">
                  <c:v>1.007080078125E-3</c:v>
                </c:pt>
                <c:pt idx="50818">
                  <c:v>1.0068416595458984E-3</c:v>
                </c:pt>
                <c:pt idx="50819">
                  <c:v>1.007080078125E-3</c:v>
                </c:pt>
                <c:pt idx="50820">
                  <c:v>1.007080078125E-3</c:v>
                </c:pt>
                <c:pt idx="50821">
                  <c:v>1.0068416595458984E-3</c:v>
                </c:pt>
                <c:pt idx="50822">
                  <c:v>1.007080078125E-3</c:v>
                </c:pt>
                <c:pt idx="50823">
                  <c:v>1.007080078125E-3</c:v>
                </c:pt>
                <c:pt idx="50824">
                  <c:v>1.0068416595458984E-3</c:v>
                </c:pt>
                <c:pt idx="50825">
                  <c:v>1.0080337524414063E-3</c:v>
                </c:pt>
                <c:pt idx="50826">
                  <c:v>1.007080078125E-3</c:v>
                </c:pt>
                <c:pt idx="50827">
                  <c:v>1.0068416595458984E-3</c:v>
                </c:pt>
                <c:pt idx="50828">
                  <c:v>1.007080078125E-3</c:v>
                </c:pt>
                <c:pt idx="50829">
                  <c:v>1.007080078125E-3</c:v>
                </c:pt>
                <c:pt idx="50830">
                  <c:v>1.0068416595458984E-3</c:v>
                </c:pt>
                <c:pt idx="50831">
                  <c:v>1.007080078125E-3</c:v>
                </c:pt>
                <c:pt idx="50832">
                  <c:v>1.007080078125E-3</c:v>
                </c:pt>
                <c:pt idx="50833">
                  <c:v>1.0068416595458984E-3</c:v>
                </c:pt>
                <c:pt idx="50834">
                  <c:v>1.007080078125E-3</c:v>
                </c:pt>
                <c:pt idx="50835">
                  <c:v>1.007080078125E-3</c:v>
                </c:pt>
                <c:pt idx="50836">
                  <c:v>1.0068416595458984E-3</c:v>
                </c:pt>
                <c:pt idx="50837">
                  <c:v>1.007080078125E-3</c:v>
                </c:pt>
                <c:pt idx="50838">
                  <c:v>1.0080337524414063E-3</c:v>
                </c:pt>
                <c:pt idx="50839">
                  <c:v>1.007080078125E-3</c:v>
                </c:pt>
                <c:pt idx="50840">
                  <c:v>1.0068416595458984E-3</c:v>
                </c:pt>
                <c:pt idx="50841">
                  <c:v>1.007080078125E-3</c:v>
                </c:pt>
                <c:pt idx="50842">
                  <c:v>1.007080078125E-3</c:v>
                </c:pt>
                <c:pt idx="50843">
                  <c:v>1.0068416595458984E-3</c:v>
                </c:pt>
                <c:pt idx="50844">
                  <c:v>1.007080078125E-3</c:v>
                </c:pt>
                <c:pt idx="50845">
                  <c:v>6.0429573059082031E-3</c:v>
                </c:pt>
                <c:pt idx="50846">
                  <c:v>1.007080078125E-3</c:v>
                </c:pt>
                <c:pt idx="50847">
                  <c:v>1.0068416595458984E-3</c:v>
                </c:pt>
                <c:pt idx="50848">
                  <c:v>1.007080078125E-3</c:v>
                </c:pt>
                <c:pt idx="50849">
                  <c:v>1.007080078125E-3</c:v>
                </c:pt>
                <c:pt idx="50850">
                  <c:v>1.0068416595458984E-3</c:v>
                </c:pt>
                <c:pt idx="50851">
                  <c:v>1.007080078125E-3</c:v>
                </c:pt>
                <c:pt idx="50852">
                  <c:v>1.007080078125E-3</c:v>
                </c:pt>
                <c:pt idx="50853">
                  <c:v>1.0068416595458984E-3</c:v>
                </c:pt>
                <c:pt idx="50854">
                  <c:v>1.007080078125E-3</c:v>
                </c:pt>
                <c:pt idx="50855">
                  <c:v>1.007080078125E-3</c:v>
                </c:pt>
                <c:pt idx="50856">
                  <c:v>1.0068416595458984E-3</c:v>
                </c:pt>
                <c:pt idx="50857">
                  <c:v>1.007080078125E-3</c:v>
                </c:pt>
                <c:pt idx="50858">
                  <c:v>1.0080337524414063E-3</c:v>
                </c:pt>
                <c:pt idx="50859">
                  <c:v>1.007080078125E-3</c:v>
                </c:pt>
                <c:pt idx="50860">
                  <c:v>1.0068416595458984E-3</c:v>
                </c:pt>
                <c:pt idx="50861">
                  <c:v>1.007080078125E-3</c:v>
                </c:pt>
                <c:pt idx="50862">
                  <c:v>1.007080078125E-3</c:v>
                </c:pt>
                <c:pt idx="50863">
                  <c:v>1.0068416595458984E-3</c:v>
                </c:pt>
                <c:pt idx="50864">
                  <c:v>1.007080078125E-3</c:v>
                </c:pt>
                <c:pt idx="50865">
                  <c:v>1.0068416595458984E-3</c:v>
                </c:pt>
                <c:pt idx="50866">
                  <c:v>1.007080078125E-3</c:v>
                </c:pt>
                <c:pt idx="50867">
                  <c:v>1.007080078125E-3</c:v>
                </c:pt>
                <c:pt idx="50868">
                  <c:v>1.0068416595458984E-3</c:v>
                </c:pt>
                <c:pt idx="50869">
                  <c:v>1.007080078125E-3</c:v>
                </c:pt>
                <c:pt idx="50870">
                  <c:v>1.0080337524414063E-3</c:v>
                </c:pt>
                <c:pt idx="50871">
                  <c:v>1.007080078125E-3</c:v>
                </c:pt>
                <c:pt idx="50872">
                  <c:v>1.0068416595458984E-3</c:v>
                </c:pt>
                <c:pt idx="50873">
                  <c:v>1.007080078125E-3</c:v>
                </c:pt>
                <c:pt idx="50874">
                  <c:v>1.007080078125E-3</c:v>
                </c:pt>
                <c:pt idx="50875">
                  <c:v>1.0068416595458984E-3</c:v>
                </c:pt>
                <c:pt idx="50876">
                  <c:v>1.007080078125E-3</c:v>
                </c:pt>
                <c:pt idx="50877">
                  <c:v>1.007080078125E-3</c:v>
                </c:pt>
                <c:pt idx="50878">
                  <c:v>1.0068416595458984E-3</c:v>
                </c:pt>
                <c:pt idx="50879">
                  <c:v>1.007080078125E-3</c:v>
                </c:pt>
                <c:pt idx="50880">
                  <c:v>1.007080078125E-3</c:v>
                </c:pt>
                <c:pt idx="50881">
                  <c:v>1.0068416595458984E-3</c:v>
                </c:pt>
                <c:pt idx="50882">
                  <c:v>1.007080078125E-3</c:v>
                </c:pt>
                <c:pt idx="50883">
                  <c:v>1.0080337524414063E-3</c:v>
                </c:pt>
                <c:pt idx="50884">
                  <c:v>1.007080078125E-3</c:v>
                </c:pt>
                <c:pt idx="50885">
                  <c:v>1.0068416595458984E-3</c:v>
                </c:pt>
                <c:pt idx="50886">
                  <c:v>1.007080078125E-3</c:v>
                </c:pt>
                <c:pt idx="50887">
                  <c:v>1.0068416595458984E-3</c:v>
                </c:pt>
                <c:pt idx="50888">
                  <c:v>1.007080078125E-3</c:v>
                </c:pt>
                <c:pt idx="50889">
                  <c:v>1.007080078125E-3</c:v>
                </c:pt>
                <c:pt idx="50890">
                  <c:v>1.0068416595458984E-3</c:v>
                </c:pt>
                <c:pt idx="50891">
                  <c:v>1.007080078125E-3</c:v>
                </c:pt>
                <c:pt idx="50892">
                  <c:v>1.007080078125E-3</c:v>
                </c:pt>
                <c:pt idx="50893">
                  <c:v>1.0068416595458984E-3</c:v>
                </c:pt>
                <c:pt idx="50894">
                  <c:v>1.007080078125E-3</c:v>
                </c:pt>
                <c:pt idx="50895">
                  <c:v>1.0080337524414063E-3</c:v>
                </c:pt>
                <c:pt idx="50896">
                  <c:v>1.007080078125E-3</c:v>
                </c:pt>
                <c:pt idx="50897">
                  <c:v>1.0068416595458984E-3</c:v>
                </c:pt>
                <c:pt idx="50898">
                  <c:v>1.007080078125E-3</c:v>
                </c:pt>
                <c:pt idx="50899">
                  <c:v>1.007080078125E-3</c:v>
                </c:pt>
                <c:pt idx="50900">
                  <c:v>1.0068416595458984E-3</c:v>
                </c:pt>
                <c:pt idx="50901">
                  <c:v>1.007080078125E-3</c:v>
                </c:pt>
                <c:pt idx="50902">
                  <c:v>1.007080078125E-3</c:v>
                </c:pt>
                <c:pt idx="50903">
                  <c:v>1.0068416595458984E-3</c:v>
                </c:pt>
                <c:pt idx="50904">
                  <c:v>1.007080078125E-3</c:v>
                </c:pt>
                <c:pt idx="50905">
                  <c:v>1.007080078125E-3</c:v>
                </c:pt>
                <c:pt idx="50906">
                  <c:v>1.0068416595458984E-3</c:v>
                </c:pt>
                <c:pt idx="50907">
                  <c:v>1.007080078125E-3</c:v>
                </c:pt>
                <c:pt idx="50908">
                  <c:v>1.0080337524414063E-3</c:v>
                </c:pt>
                <c:pt idx="50909">
                  <c:v>1.0068416595458984E-3</c:v>
                </c:pt>
                <c:pt idx="50910">
                  <c:v>1.007080078125E-3</c:v>
                </c:pt>
                <c:pt idx="50911">
                  <c:v>1.007080078125E-3</c:v>
                </c:pt>
                <c:pt idx="50912">
                  <c:v>1.0068416595458984E-3</c:v>
                </c:pt>
                <c:pt idx="50913">
                  <c:v>1.007080078125E-3</c:v>
                </c:pt>
                <c:pt idx="50914">
                  <c:v>1.007080078125E-3</c:v>
                </c:pt>
                <c:pt idx="50915">
                  <c:v>1.0068416595458984E-3</c:v>
                </c:pt>
                <c:pt idx="50916">
                  <c:v>1.007080078125E-3</c:v>
                </c:pt>
                <c:pt idx="50917">
                  <c:v>1.007080078125E-3</c:v>
                </c:pt>
                <c:pt idx="50918">
                  <c:v>1.0068416595458984E-3</c:v>
                </c:pt>
                <c:pt idx="50919">
                  <c:v>1.007080078125E-3</c:v>
                </c:pt>
                <c:pt idx="50920">
                  <c:v>1.0080337524414063E-3</c:v>
                </c:pt>
                <c:pt idx="50921">
                  <c:v>1.007080078125E-3</c:v>
                </c:pt>
                <c:pt idx="50922">
                  <c:v>1.0068416595458984E-3</c:v>
                </c:pt>
                <c:pt idx="50923">
                  <c:v>1.007080078125E-3</c:v>
                </c:pt>
                <c:pt idx="50924">
                  <c:v>1.007080078125E-3</c:v>
                </c:pt>
                <c:pt idx="50925">
                  <c:v>1.0068416595458984E-3</c:v>
                </c:pt>
                <c:pt idx="50926">
                  <c:v>1.007080078125E-3</c:v>
                </c:pt>
                <c:pt idx="50927">
                  <c:v>1.007080078125E-3</c:v>
                </c:pt>
                <c:pt idx="50928">
                  <c:v>1.0068416595458984E-3</c:v>
                </c:pt>
                <c:pt idx="50929">
                  <c:v>1.007080078125E-3</c:v>
                </c:pt>
                <c:pt idx="50930">
                  <c:v>1.007080078125E-3</c:v>
                </c:pt>
                <c:pt idx="50931">
                  <c:v>1.0068416595458984E-3</c:v>
                </c:pt>
                <c:pt idx="50932">
                  <c:v>1.007080078125E-3</c:v>
                </c:pt>
                <c:pt idx="50933">
                  <c:v>1.0080337524414063E-3</c:v>
                </c:pt>
                <c:pt idx="50934">
                  <c:v>1.0068416595458984E-3</c:v>
                </c:pt>
                <c:pt idx="50935">
                  <c:v>1.007080078125E-3</c:v>
                </c:pt>
                <c:pt idx="50936">
                  <c:v>1.007080078125E-3</c:v>
                </c:pt>
                <c:pt idx="50937">
                  <c:v>1.0068416595458984E-3</c:v>
                </c:pt>
                <c:pt idx="50938">
                  <c:v>1.007080078125E-3</c:v>
                </c:pt>
                <c:pt idx="50939">
                  <c:v>1.007080078125E-3</c:v>
                </c:pt>
                <c:pt idx="50940">
                  <c:v>1.0068416595458984E-3</c:v>
                </c:pt>
                <c:pt idx="50941">
                  <c:v>1.007080078125E-3</c:v>
                </c:pt>
                <c:pt idx="50942">
                  <c:v>1.007080078125E-3</c:v>
                </c:pt>
                <c:pt idx="50943">
                  <c:v>1.0068416595458984E-3</c:v>
                </c:pt>
                <c:pt idx="50944">
                  <c:v>1.007080078125E-3</c:v>
                </c:pt>
                <c:pt idx="50945">
                  <c:v>1.0080337524414063E-3</c:v>
                </c:pt>
                <c:pt idx="50946">
                  <c:v>1.007080078125E-3</c:v>
                </c:pt>
                <c:pt idx="50947">
                  <c:v>1.0068416595458984E-3</c:v>
                </c:pt>
                <c:pt idx="50948">
                  <c:v>1.007080078125E-3</c:v>
                </c:pt>
                <c:pt idx="50949">
                  <c:v>1.007080078125E-3</c:v>
                </c:pt>
                <c:pt idx="50950">
                  <c:v>1.0068416595458984E-3</c:v>
                </c:pt>
                <c:pt idx="50951">
                  <c:v>1.007080078125E-3</c:v>
                </c:pt>
                <c:pt idx="50952">
                  <c:v>1.007080078125E-3</c:v>
                </c:pt>
                <c:pt idx="50953">
                  <c:v>1.0068416595458984E-3</c:v>
                </c:pt>
                <c:pt idx="50954">
                  <c:v>1.007080078125E-3</c:v>
                </c:pt>
                <c:pt idx="50955">
                  <c:v>1.007080078125E-3</c:v>
                </c:pt>
                <c:pt idx="50956">
                  <c:v>1.0068416595458984E-3</c:v>
                </c:pt>
                <c:pt idx="50957">
                  <c:v>1.007080078125E-3</c:v>
                </c:pt>
                <c:pt idx="50958">
                  <c:v>1.0080337524414063E-3</c:v>
                </c:pt>
                <c:pt idx="50959">
                  <c:v>1.0068416595458984E-3</c:v>
                </c:pt>
                <c:pt idx="50960">
                  <c:v>1.007080078125E-3</c:v>
                </c:pt>
                <c:pt idx="50961">
                  <c:v>1.007080078125E-3</c:v>
                </c:pt>
                <c:pt idx="50962">
                  <c:v>1.0068416595458984E-3</c:v>
                </c:pt>
                <c:pt idx="50963">
                  <c:v>1.007080078125E-3</c:v>
                </c:pt>
                <c:pt idx="50964">
                  <c:v>1.007080078125E-3</c:v>
                </c:pt>
                <c:pt idx="50965">
                  <c:v>1.0068416595458984E-3</c:v>
                </c:pt>
                <c:pt idx="50966">
                  <c:v>1.007080078125E-3</c:v>
                </c:pt>
                <c:pt idx="50967">
                  <c:v>1.007080078125E-3</c:v>
                </c:pt>
                <c:pt idx="50968">
                  <c:v>1.0068416595458984E-3</c:v>
                </c:pt>
                <c:pt idx="50969">
                  <c:v>1.007080078125E-3</c:v>
                </c:pt>
                <c:pt idx="50970">
                  <c:v>1.0080337524414063E-3</c:v>
                </c:pt>
                <c:pt idx="50971">
                  <c:v>1.007080078125E-3</c:v>
                </c:pt>
                <c:pt idx="50972">
                  <c:v>1.0068416595458984E-3</c:v>
                </c:pt>
                <c:pt idx="50973">
                  <c:v>1.007080078125E-3</c:v>
                </c:pt>
                <c:pt idx="50974">
                  <c:v>1.007080078125E-3</c:v>
                </c:pt>
                <c:pt idx="50975">
                  <c:v>1.0068416595458984E-3</c:v>
                </c:pt>
                <c:pt idx="50976">
                  <c:v>1.007080078125E-3</c:v>
                </c:pt>
                <c:pt idx="50977">
                  <c:v>1.007080078125E-3</c:v>
                </c:pt>
                <c:pt idx="50978">
                  <c:v>1.0068416595458984E-3</c:v>
                </c:pt>
                <c:pt idx="50979">
                  <c:v>1.007080078125E-3</c:v>
                </c:pt>
                <c:pt idx="50980">
                  <c:v>1.007080078125E-3</c:v>
                </c:pt>
                <c:pt idx="50981">
                  <c:v>1.0068416595458984E-3</c:v>
                </c:pt>
                <c:pt idx="50982">
                  <c:v>1.007080078125E-3</c:v>
                </c:pt>
                <c:pt idx="50983">
                  <c:v>1.0080337524414063E-3</c:v>
                </c:pt>
                <c:pt idx="50984">
                  <c:v>1.0068416595458984E-3</c:v>
                </c:pt>
                <c:pt idx="50985">
                  <c:v>1.007080078125E-3</c:v>
                </c:pt>
                <c:pt idx="50986">
                  <c:v>1.007080078125E-3</c:v>
                </c:pt>
                <c:pt idx="50987">
                  <c:v>1.0068416595458984E-3</c:v>
                </c:pt>
                <c:pt idx="50988">
                  <c:v>1.007080078125E-3</c:v>
                </c:pt>
                <c:pt idx="50989">
                  <c:v>1.007080078125E-3</c:v>
                </c:pt>
                <c:pt idx="50990">
                  <c:v>1.0068416595458984E-3</c:v>
                </c:pt>
                <c:pt idx="50991">
                  <c:v>1.007080078125E-3</c:v>
                </c:pt>
                <c:pt idx="50992">
                  <c:v>1.007080078125E-3</c:v>
                </c:pt>
                <c:pt idx="50993">
                  <c:v>1.0068416595458984E-3</c:v>
                </c:pt>
                <c:pt idx="50994">
                  <c:v>1.007080078125E-3</c:v>
                </c:pt>
                <c:pt idx="50995">
                  <c:v>1.0080337524414063E-3</c:v>
                </c:pt>
                <c:pt idx="50996">
                  <c:v>1.007080078125E-3</c:v>
                </c:pt>
                <c:pt idx="50997">
                  <c:v>1.0068416595458984E-3</c:v>
                </c:pt>
                <c:pt idx="50998">
                  <c:v>1.007080078125E-3</c:v>
                </c:pt>
                <c:pt idx="50999">
                  <c:v>1.007080078125E-3</c:v>
                </c:pt>
                <c:pt idx="51000">
                  <c:v>1.0068416595458984E-3</c:v>
                </c:pt>
                <c:pt idx="51001">
                  <c:v>1.007080078125E-3</c:v>
                </c:pt>
                <c:pt idx="51002">
                  <c:v>1.007080078125E-3</c:v>
                </c:pt>
                <c:pt idx="51003">
                  <c:v>1.0068416595458984E-3</c:v>
                </c:pt>
                <c:pt idx="51004">
                  <c:v>1.007080078125E-3</c:v>
                </c:pt>
                <c:pt idx="51005">
                  <c:v>1.007080078125E-3</c:v>
                </c:pt>
                <c:pt idx="51006">
                  <c:v>1.0068416595458984E-3</c:v>
                </c:pt>
                <c:pt idx="51007">
                  <c:v>1.007080078125E-3</c:v>
                </c:pt>
                <c:pt idx="51008">
                  <c:v>1.0080337524414063E-3</c:v>
                </c:pt>
                <c:pt idx="51009">
                  <c:v>1.0068416595458984E-3</c:v>
                </c:pt>
                <c:pt idx="51010">
                  <c:v>9.0630054473876953E-3</c:v>
                </c:pt>
                <c:pt idx="51011">
                  <c:v>1.007080078125E-3</c:v>
                </c:pt>
                <c:pt idx="51012">
                  <c:v>1.0080337524414063E-3</c:v>
                </c:pt>
                <c:pt idx="51013">
                  <c:v>1.007080078125E-3</c:v>
                </c:pt>
                <c:pt idx="51014">
                  <c:v>1.0068416595458984E-3</c:v>
                </c:pt>
                <c:pt idx="51015">
                  <c:v>1.007080078125E-3</c:v>
                </c:pt>
                <c:pt idx="51016">
                  <c:v>1.007080078125E-3</c:v>
                </c:pt>
                <c:pt idx="51017">
                  <c:v>1.0068416595458984E-3</c:v>
                </c:pt>
                <c:pt idx="51018">
                  <c:v>1.007080078125E-3</c:v>
                </c:pt>
                <c:pt idx="51019">
                  <c:v>1.007080078125E-3</c:v>
                </c:pt>
                <c:pt idx="51020">
                  <c:v>1.0068416595458984E-3</c:v>
                </c:pt>
                <c:pt idx="51021">
                  <c:v>1.007080078125E-3</c:v>
                </c:pt>
                <c:pt idx="51022">
                  <c:v>1.007080078125E-3</c:v>
                </c:pt>
                <c:pt idx="51023">
                  <c:v>1.0068416595458984E-3</c:v>
                </c:pt>
                <c:pt idx="51024">
                  <c:v>1.007080078125E-3</c:v>
                </c:pt>
                <c:pt idx="51025">
                  <c:v>1.0080337524414063E-3</c:v>
                </c:pt>
                <c:pt idx="51026">
                  <c:v>1.0068416595458984E-3</c:v>
                </c:pt>
                <c:pt idx="51027">
                  <c:v>1.007080078125E-3</c:v>
                </c:pt>
                <c:pt idx="51028">
                  <c:v>1.007080078125E-3</c:v>
                </c:pt>
                <c:pt idx="51029">
                  <c:v>1.0068416595458984E-3</c:v>
                </c:pt>
                <c:pt idx="51030">
                  <c:v>1.007080078125E-3</c:v>
                </c:pt>
                <c:pt idx="51031">
                  <c:v>1.007080078125E-3</c:v>
                </c:pt>
                <c:pt idx="51032">
                  <c:v>1.0068416595458984E-3</c:v>
                </c:pt>
                <c:pt idx="51033">
                  <c:v>1.007080078125E-3</c:v>
                </c:pt>
                <c:pt idx="51034">
                  <c:v>1.007080078125E-3</c:v>
                </c:pt>
                <c:pt idx="51035">
                  <c:v>1.0068416595458984E-3</c:v>
                </c:pt>
                <c:pt idx="51036">
                  <c:v>1.007080078125E-3</c:v>
                </c:pt>
                <c:pt idx="51037">
                  <c:v>1.0080337524414063E-3</c:v>
                </c:pt>
                <c:pt idx="51038">
                  <c:v>1.007080078125E-3</c:v>
                </c:pt>
                <c:pt idx="51039">
                  <c:v>1.0068416595458984E-3</c:v>
                </c:pt>
                <c:pt idx="51040">
                  <c:v>1.007080078125E-3</c:v>
                </c:pt>
                <c:pt idx="51041">
                  <c:v>1.007080078125E-3</c:v>
                </c:pt>
                <c:pt idx="51042">
                  <c:v>1.0068416595458984E-3</c:v>
                </c:pt>
                <c:pt idx="51043">
                  <c:v>1.007080078125E-3</c:v>
                </c:pt>
                <c:pt idx="51044">
                  <c:v>1.007080078125E-3</c:v>
                </c:pt>
                <c:pt idx="51045">
                  <c:v>1.0068416595458984E-3</c:v>
                </c:pt>
                <c:pt idx="51046">
                  <c:v>1.007080078125E-3</c:v>
                </c:pt>
                <c:pt idx="51047">
                  <c:v>1.007080078125E-3</c:v>
                </c:pt>
                <c:pt idx="51048">
                  <c:v>1.0068416595458984E-3</c:v>
                </c:pt>
                <c:pt idx="51049">
                  <c:v>1.007080078125E-3</c:v>
                </c:pt>
                <c:pt idx="51050">
                  <c:v>1.0080337524414063E-3</c:v>
                </c:pt>
                <c:pt idx="51051">
                  <c:v>1.0068416595458984E-3</c:v>
                </c:pt>
                <c:pt idx="51052">
                  <c:v>1.007080078125E-3</c:v>
                </c:pt>
                <c:pt idx="51053">
                  <c:v>1.007080078125E-3</c:v>
                </c:pt>
                <c:pt idx="51054">
                  <c:v>1.0068416595458984E-3</c:v>
                </c:pt>
                <c:pt idx="51055">
                  <c:v>1.007080078125E-3</c:v>
                </c:pt>
                <c:pt idx="51056">
                  <c:v>1.007080078125E-3</c:v>
                </c:pt>
                <c:pt idx="51057">
                  <c:v>1.0068416595458984E-3</c:v>
                </c:pt>
                <c:pt idx="51058">
                  <c:v>1.007080078125E-3</c:v>
                </c:pt>
                <c:pt idx="51059">
                  <c:v>1.007080078125E-3</c:v>
                </c:pt>
                <c:pt idx="51060">
                  <c:v>1.0068416595458984E-3</c:v>
                </c:pt>
                <c:pt idx="51061">
                  <c:v>1.007080078125E-3</c:v>
                </c:pt>
                <c:pt idx="51062">
                  <c:v>1.0080337524414063E-3</c:v>
                </c:pt>
                <c:pt idx="51063">
                  <c:v>1.007080078125E-3</c:v>
                </c:pt>
                <c:pt idx="51064">
                  <c:v>1.0068416595458984E-3</c:v>
                </c:pt>
                <c:pt idx="51065">
                  <c:v>1.007080078125E-3</c:v>
                </c:pt>
                <c:pt idx="51066">
                  <c:v>1.007080078125E-3</c:v>
                </c:pt>
                <c:pt idx="51067">
                  <c:v>1.0068416595458984E-3</c:v>
                </c:pt>
                <c:pt idx="51068">
                  <c:v>1.007080078125E-3</c:v>
                </c:pt>
                <c:pt idx="51069">
                  <c:v>1.007080078125E-3</c:v>
                </c:pt>
                <c:pt idx="51070">
                  <c:v>1.0068416595458984E-3</c:v>
                </c:pt>
                <c:pt idx="51071">
                  <c:v>1.007080078125E-3</c:v>
                </c:pt>
                <c:pt idx="51072">
                  <c:v>1.007080078125E-3</c:v>
                </c:pt>
                <c:pt idx="51073">
                  <c:v>1.0068416595458984E-3</c:v>
                </c:pt>
                <c:pt idx="51074">
                  <c:v>1.007080078125E-3</c:v>
                </c:pt>
                <c:pt idx="51075">
                  <c:v>1.0080337524414063E-3</c:v>
                </c:pt>
                <c:pt idx="51076">
                  <c:v>1.0068416595458984E-3</c:v>
                </c:pt>
                <c:pt idx="51077">
                  <c:v>1.007080078125E-3</c:v>
                </c:pt>
                <c:pt idx="51078">
                  <c:v>1.007080078125E-3</c:v>
                </c:pt>
                <c:pt idx="51079">
                  <c:v>1.0068416595458984E-3</c:v>
                </c:pt>
                <c:pt idx="51080">
                  <c:v>1.007080078125E-3</c:v>
                </c:pt>
                <c:pt idx="51081">
                  <c:v>1.007080078125E-3</c:v>
                </c:pt>
                <c:pt idx="51082">
                  <c:v>1.0068416595458984E-3</c:v>
                </c:pt>
                <c:pt idx="51083">
                  <c:v>1.007080078125E-3</c:v>
                </c:pt>
                <c:pt idx="51084">
                  <c:v>1.007080078125E-3</c:v>
                </c:pt>
                <c:pt idx="51085">
                  <c:v>1.0068416595458984E-3</c:v>
                </c:pt>
                <c:pt idx="51086">
                  <c:v>1.007080078125E-3</c:v>
                </c:pt>
                <c:pt idx="51087">
                  <c:v>1.0080337524414063E-3</c:v>
                </c:pt>
                <c:pt idx="51088">
                  <c:v>1.007080078125E-3</c:v>
                </c:pt>
                <c:pt idx="51089">
                  <c:v>1.0068416595458984E-3</c:v>
                </c:pt>
                <c:pt idx="51090">
                  <c:v>1.007080078125E-3</c:v>
                </c:pt>
                <c:pt idx="51091">
                  <c:v>1.007080078125E-3</c:v>
                </c:pt>
                <c:pt idx="51092">
                  <c:v>1.0068416595458984E-3</c:v>
                </c:pt>
                <c:pt idx="51093">
                  <c:v>1.007080078125E-3</c:v>
                </c:pt>
                <c:pt idx="51094">
                  <c:v>1.007080078125E-3</c:v>
                </c:pt>
                <c:pt idx="51095">
                  <c:v>1.0068416595458984E-3</c:v>
                </c:pt>
                <c:pt idx="51096">
                  <c:v>1.007080078125E-3</c:v>
                </c:pt>
                <c:pt idx="51097">
                  <c:v>1.007080078125E-3</c:v>
                </c:pt>
                <c:pt idx="51098">
                  <c:v>1.0068416595458984E-3</c:v>
                </c:pt>
                <c:pt idx="51099">
                  <c:v>1.007080078125E-3</c:v>
                </c:pt>
                <c:pt idx="51100">
                  <c:v>1.0080337524414063E-3</c:v>
                </c:pt>
                <c:pt idx="51101">
                  <c:v>1.0068416595458984E-3</c:v>
                </c:pt>
                <c:pt idx="51102">
                  <c:v>1.007080078125E-3</c:v>
                </c:pt>
                <c:pt idx="51103">
                  <c:v>1.007080078125E-3</c:v>
                </c:pt>
                <c:pt idx="51104">
                  <c:v>1.0068416595458984E-3</c:v>
                </c:pt>
                <c:pt idx="51105">
                  <c:v>1.007080078125E-3</c:v>
                </c:pt>
                <c:pt idx="51106">
                  <c:v>1.007080078125E-3</c:v>
                </c:pt>
                <c:pt idx="51107">
                  <c:v>1.0068416595458984E-3</c:v>
                </c:pt>
                <c:pt idx="51108">
                  <c:v>1.007080078125E-3</c:v>
                </c:pt>
                <c:pt idx="51109">
                  <c:v>1.007080078125E-3</c:v>
                </c:pt>
                <c:pt idx="51110">
                  <c:v>1.0068416595458984E-3</c:v>
                </c:pt>
                <c:pt idx="51111">
                  <c:v>1.007080078125E-3</c:v>
                </c:pt>
                <c:pt idx="51112">
                  <c:v>1.0080337524414063E-3</c:v>
                </c:pt>
                <c:pt idx="51113">
                  <c:v>1.007080078125E-3</c:v>
                </c:pt>
                <c:pt idx="51114">
                  <c:v>1.0068416595458984E-3</c:v>
                </c:pt>
                <c:pt idx="51115">
                  <c:v>1.007080078125E-3</c:v>
                </c:pt>
                <c:pt idx="51116">
                  <c:v>1.007080078125E-3</c:v>
                </c:pt>
                <c:pt idx="51117">
                  <c:v>1.0068416595458984E-3</c:v>
                </c:pt>
                <c:pt idx="51118">
                  <c:v>1.007080078125E-3</c:v>
                </c:pt>
                <c:pt idx="51119">
                  <c:v>1.007080078125E-3</c:v>
                </c:pt>
                <c:pt idx="51120">
                  <c:v>1.0068416595458984E-3</c:v>
                </c:pt>
                <c:pt idx="51121">
                  <c:v>1.007080078125E-3</c:v>
                </c:pt>
                <c:pt idx="51122">
                  <c:v>1.007080078125E-3</c:v>
                </c:pt>
                <c:pt idx="51123">
                  <c:v>1.0068416595458984E-3</c:v>
                </c:pt>
                <c:pt idx="51124">
                  <c:v>1.0080337524414063E-3</c:v>
                </c:pt>
                <c:pt idx="51125">
                  <c:v>1.007080078125E-3</c:v>
                </c:pt>
                <c:pt idx="51126">
                  <c:v>1.0068416595458984E-3</c:v>
                </c:pt>
                <c:pt idx="51127">
                  <c:v>1.007080078125E-3</c:v>
                </c:pt>
                <c:pt idx="51128">
                  <c:v>1.007080078125E-3</c:v>
                </c:pt>
                <c:pt idx="51129">
                  <c:v>1.0068416595458984E-3</c:v>
                </c:pt>
                <c:pt idx="51130">
                  <c:v>1.007080078125E-3</c:v>
                </c:pt>
                <c:pt idx="51131">
                  <c:v>1.007080078125E-3</c:v>
                </c:pt>
                <c:pt idx="51132">
                  <c:v>1.0068416595458984E-3</c:v>
                </c:pt>
                <c:pt idx="51133">
                  <c:v>1.007080078125E-3</c:v>
                </c:pt>
                <c:pt idx="51134">
                  <c:v>1.007080078125E-3</c:v>
                </c:pt>
                <c:pt idx="51135">
                  <c:v>1.0068416595458984E-3</c:v>
                </c:pt>
                <c:pt idx="51136">
                  <c:v>1.007080078125E-3</c:v>
                </c:pt>
                <c:pt idx="51137">
                  <c:v>1.0080337524414063E-3</c:v>
                </c:pt>
                <c:pt idx="51138">
                  <c:v>1.007080078125E-3</c:v>
                </c:pt>
                <c:pt idx="51139">
                  <c:v>1.0068416595458984E-3</c:v>
                </c:pt>
                <c:pt idx="51140">
                  <c:v>1.007080078125E-3</c:v>
                </c:pt>
                <c:pt idx="51141">
                  <c:v>1.007080078125E-3</c:v>
                </c:pt>
                <c:pt idx="51142">
                  <c:v>1.0068416595458984E-3</c:v>
                </c:pt>
                <c:pt idx="51143">
                  <c:v>1.007080078125E-3</c:v>
                </c:pt>
                <c:pt idx="51144">
                  <c:v>1.007080078125E-3</c:v>
                </c:pt>
                <c:pt idx="51145">
                  <c:v>1.0068416595458984E-3</c:v>
                </c:pt>
                <c:pt idx="51146">
                  <c:v>1.007080078125E-3</c:v>
                </c:pt>
                <c:pt idx="51147">
                  <c:v>1.007080078125E-3</c:v>
                </c:pt>
                <c:pt idx="51148">
                  <c:v>1.0068416595458984E-3</c:v>
                </c:pt>
                <c:pt idx="51149">
                  <c:v>1.0080337524414063E-3</c:v>
                </c:pt>
                <c:pt idx="51150">
                  <c:v>1.007080078125E-3</c:v>
                </c:pt>
                <c:pt idx="51151">
                  <c:v>1.0068416595458984E-3</c:v>
                </c:pt>
                <c:pt idx="51152">
                  <c:v>1.007080078125E-3</c:v>
                </c:pt>
                <c:pt idx="51153">
                  <c:v>1.007080078125E-3</c:v>
                </c:pt>
                <c:pt idx="51154">
                  <c:v>1.0068416595458984E-3</c:v>
                </c:pt>
                <c:pt idx="51155">
                  <c:v>1.007080078125E-3</c:v>
                </c:pt>
                <c:pt idx="51156">
                  <c:v>1.007080078125E-3</c:v>
                </c:pt>
                <c:pt idx="51157">
                  <c:v>1.0068416595458984E-3</c:v>
                </c:pt>
                <c:pt idx="51158">
                  <c:v>1.007080078125E-3</c:v>
                </c:pt>
                <c:pt idx="51159">
                  <c:v>1.007080078125E-3</c:v>
                </c:pt>
                <c:pt idx="51160">
                  <c:v>1.0068416595458984E-3</c:v>
                </c:pt>
                <c:pt idx="51161">
                  <c:v>1.007080078125E-3</c:v>
                </c:pt>
                <c:pt idx="51162">
                  <c:v>1.0080337524414063E-3</c:v>
                </c:pt>
                <c:pt idx="51163">
                  <c:v>1.007080078125E-3</c:v>
                </c:pt>
                <c:pt idx="51164">
                  <c:v>1.0068416595458984E-3</c:v>
                </c:pt>
                <c:pt idx="51165">
                  <c:v>1.007080078125E-3</c:v>
                </c:pt>
                <c:pt idx="51166">
                  <c:v>1.007080078125E-3</c:v>
                </c:pt>
                <c:pt idx="51167">
                  <c:v>1.0068416595458984E-3</c:v>
                </c:pt>
                <c:pt idx="51168">
                  <c:v>1.007080078125E-3</c:v>
                </c:pt>
                <c:pt idx="51169">
                  <c:v>1.007080078125E-3</c:v>
                </c:pt>
                <c:pt idx="51170">
                  <c:v>1.0068416595458984E-3</c:v>
                </c:pt>
                <c:pt idx="51171">
                  <c:v>1.007080078125E-3</c:v>
                </c:pt>
                <c:pt idx="51172">
                  <c:v>1.007080078125E-3</c:v>
                </c:pt>
                <c:pt idx="51173">
                  <c:v>1.0068416595458984E-3</c:v>
                </c:pt>
                <c:pt idx="51174">
                  <c:v>1.0080337524414063E-3</c:v>
                </c:pt>
                <c:pt idx="51175">
                  <c:v>1.007080078125E-3</c:v>
                </c:pt>
                <c:pt idx="51176">
                  <c:v>1.0068416595458984E-3</c:v>
                </c:pt>
                <c:pt idx="51177">
                  <c:v>1.007080078125E-3</c:v>
                </c:pt>
                <c:pt idx="51178">
                  <c:v>1.007080078125E-3</c:v>
                </c:pt>
                <c:pt idx="51179">
                  <c:v>1.0068416595458984E-3</c:v>
                </c:pt>
                <c:pt idx="51180">
                  <c:v>1.007080078125E-3</c:v>
                </c:pt>
                <c:pt idx="51181">
                  <c:v>1.007080078125E-3</c:v>
                </c:pt>
                <c:pt idx="51182">
                  <c:v>1.0068416595458984E-3</c:v>
                </c:pt>
                <c:pt idx="51183">
                  <c:v>1.007080078125E-3</c:v>
                </c:pt>
                <c:pt idx="51184">
                  <c:v>1.007080078125E-3</c:v>
                </c:pt>
                <c:pt idx="51185">
                  <c:v>1.0068416595458984E-3</c:v>
                </c:pt>
                <c:pt idx="51186">
                  <c:v>1.007080078125E-3</c:v>
                </c:pt>
                <c:pt idx="51187">
                  <c:v>1.0080337524414063E-3</c:v>
                </c:pt>
                <c:pt idx="51188">
                  <c:v>1.007080078125E-3</c:v>
                </c:pt>
                <c:pt idx="51189">
                  <c:v>1.0068416595458984E-3</c:v>
                </c:pt>
                <c:pt idx="51190">
                  <c:v>1.007080078125E-3</c:v>
                </c:pt>
                <c:pt idx="51191">
                  <c:v>1.007080078125E-3</c:v>
                </c:pt>
                <c:pt idx="51192">
                  <c:v>1.0068416595458984E-3</c:v>
                </c:pt>
                <c:pt idx="51193">
                  <c:v>1.007080078125E-3</c:v>
                </c:pt>
                <c:pt idx="51194">
                  <c:v>1.007080078125E-3</c:v>
                </c:pt>
                <c:pt idx="51195">
                  <c:v>1.0068416595458984E-3</c:v>
                </c:pt>
                <c:pt idx="51196">
                  <c:v>1.007080078125E-3</c:v>
                </c:pt>
                <c:pt idx="51197">
                  <c:v>1.007080078125E-3</c:v>
                </c:pt>
                <c:pt idx="51198">
                  <c:v>1.0068416595458984E-3</c:v>
                </c:pt>
                <c:pt idx="51199">
                  <c:v>1.0080337524414063E-3</c:v>
                </c:pt>
                <c:pt idx="51200">
                  <c:v>1.007080078125E-3</c:v>
                </c:pt>
                <c:pt idx="51201">
                  <c:v>1.0068416595458984E-3</c:v>
                </c:pt>
                <c:pt idx="51202">
                  <c:v>1.007080078125E-3</c:v>
                </c:pt>
                <c:pt idx="51203">
                  <c:v>1.007080078125E-3</c:v>
                </c:pt>
                <c:pt idx="51204">
                  <c:v>1.0068416595458984E-3</c:v>
                </c:pt>
                <c:pt idx="51205">
                  <c:v>1.007080078125E-3</c:v>
                </c:pt>
                <c:pt idx="51206">
                  <c:v>1.007080078125E-3</c:v>
                </c:pt>
                <c:pt idx="51207">
                  <c:v>1.0068416595458984E-3</c:v>
                </c:pt>
                <c:pt idx="51208">
                  <c:v>1.007080078125E-3</c:v>
                </c:pt>
                <c:pt idx="51209">
                  <c:v>1.007080078125E-3</c:v>
                </c:pt>
                <c:pt idx="51210">
                  <c:v>1.0068416595458984E-3</c:v>
                </c:pt>
                <c:pt idx="51211">
                  <c:v>1.007080078125E-3</c:v>
                </c:pt>
                <c:pt idx="51212">
                  <c:v>1.0080337524414063E-3</c:v>
                </c:pt>
                <c:pt idx="51213">
                  <c:v>1.007080078125E-3</c:v>
                </c:pt>
                <c:pt idx="51214">
                  <c:v>1.0068416595458984E-3</c:v>
                </c:pt>
                <c:pt idx="51215">
                  <c:v>1.007080078125E-3</c:v>
                </c:pt>
                <c:pt idx="51216">
                  <c:v>1.007080078125E-3</c:v>
                </c:pt>
                <c:pt idx="51217">
                  <c:v>1.0068416595458984E-3</c:v>
                </c:pt>
                <c:pt idx="51218">
                  <c:v>1.007080078125E-3</c:v>
                </c:pt>
                <c:pt idx="51219">
                  <c:v>1.007080078125E-3</c:v>
                </c:pt>
                <c:pt idx="51220">
                  <c:v>1.0068416595458984E-3</c:v>
                </c:pt>
                <c:pt idx="51221">
                  <c:v>1.007080078125E-3</c:v>
                </c:pt>
                <c:pt idx="51222">
                  <c:v>1.007080078125E-3</c:v>
                </c:pt>
                <c:pt idx="51223">
                  <c:v>1.0068416595458984E-3</c:v>
                </c:pt>
                <c:pt idx="51224">
                  <c:v>1.0080337524414063E-3</c:v>
                </c:pt>
                <c:pt idx="51225">
                  <c:v>1.007080078125E-3</c:v>
                </c:pt>
                <c:pt idx="51226">
                  <c:v>1.0068416595458984E-3</c:v>
                </c:pt>
                <c:pt idx="51227">
                  <c:v>1.007080078125E-3</c:v>
                </c:pt>
                <c:pt idx="51228">
                  <c:v>1.007080078125E-3</c:v>
                </c:pt>
                <c:pt idx="51229">
                  <c:v>1.0068416595458984E-3</c:v>
                </c:pt>
                <c:pt idx="51230">
                  <c:v>1.007080078125E-3</c:v>
                </c:pt>
                <c:pt idx="51231">
                  <c:v>1.007080078125E-3</c:v>
                </c:pt>
                <c:pt idx="51232">
                  <c:v>1.0068416595458984E-3</c:v>
                </c:pt>
                <c:pt idx="51233">
                  <c:v>1.007080078125E-3</c:v>
                </c:pt>
                <c:pt idx="51234">
                  <c:v>1.007080078125E-3</c:v>
                </c:pt>
                <c:pt idx="51235">
                  <c:v>1.0068416595458984E-3</c:v>
                </c:pt>
                <c:pt idx="51236">
                  <c:v>1.007080078125E-3</c:v>
                </c:pt>
                <c:pt idx="51237">
                  <c:v>1.0080337524414063E-3</c:v>
                </c:pt>
                <c:pt idx="51238">
                  <c:v>1.007080078125E-3</c:v>
                </c:pt>
                <c:pt idx="51239">
                  <c:v>1.0068416595458984E-3</c:v>
                </c:pt>
                <c:pt idx="51240">
                  <c:v>1.007080078125E-3</c:v>
                </c:pt>
                <c:pt idx="51241">
                  <c:v>1.007080078125E-3</c:v>
                </c:pt>
                <c:pt idx="51242">
                  <c:v>1.0068416595458984E-3</c:v>
                </c:pt>
                <c:pt idx="51243">
                  <c:v>1.007080078125E-3</c:v>
                </c:pt>
                <c:pt idx="51244">
                  <c:v>1.007080078125E-3</c:v>
                </c:pt>
                <c:pt idx="51245">
                  <c:v>1.0068416595458984E-3</c:v>
                </c:pt>
                <c:pt idx="51246">
                  <c:v>1.007080078125E-3</c:v>
                </c:pt>
                <c:pt idx="51247">
                  <c:v>1.007080078125E-3</c:v>
                </c:pt>
                <c:pt idx="51248">
                  <c:v>1.0068416595458984E-3</c:v>
                </c:pt>
                <c:pt idx="51249">
                  <c:v>1.0080337524414063E-3</c:v>
                </c:pt>
                <c:pt idx="51250">
                  <c:v>1.007080078125E-3</c:v>
                </c:pt>
                <c:pt idx="51251">
                  <c:v>1.0068416595458984E-3</c:v>
                </c:pt>
                <c:pt idx="51252">
                  <c:v>1.007080078125E-3</c:v>
                </c:pt>
                <c:pt idx="51253">
                  <c:v>1.007080078125E-3</c:v>
                </c:pt>
                <c:pt idx="51254">
                  <c:v>1.0068416595458984E-3</c:v>
                </c:pt>
                <c:pt idx="51255">
                  <c:v>1.007080078125E-3</c:v>
                </c:pt>
                <c:pt idx="51256">
                  <c:v>1.007080078125E-3</c:v>
                </c:pt>
                <c:pt idx="51257">
                  <c:v>1.0068416595458984E-3</c:v>
                </c:pt>
                <c:pt idx="51258">
                  <c:v>1.007080078125E-3</c:v>
                </c:pt>
                <c:pt idx="51259">
                  <c:v>1.007080078125E-3</c:v>
                </c:pt>
                <c:pt idx="51260">
                  <c:v>1.0068416595458984E-3</c:v>
                </c:pt>
                <c:pt idx="51261">
                  <c:v>1.007080078125E-3</c:v>
                </c:pt>
                <c:pt idx="51262">
                  <c:v>1.0080337524414063E-3</c:v>
                </c:pt>
                <c:pt idx="51263">
                  <c:v>1.007080078125E-3</c:v>
                </c:pt>
                <c:pt idx="51264">
                  <c:v>1.0068416595458984E-3</c:v>
                </c:pt>
                <c:pt idx="51265">
                  <c:v>1.007080078125E-3</c:v>
                </c:pt>
                <c:pt idx="51266">
                  <c:v>1.007080078125E-3</c:v>
                </c:pt>
                <c:pt idx="51267">
                  <c:v>1.0068416595458984E-3</c:v>
                </c:pt>
                <c:pt idx="51268">
                  <c:v>1.007080078125E-3</c:v>
                </c:pt>
                <c:pt idx="51269">
                  <c:v>1.007080078125E-3</c:v>
                </c:pt>
                <c:pt idx="51270">
                  <c:v>1.0068416595458984E-3</c:v>
                </c:pt>
                <c:pt idx="51271">
                  <c:v>1.007080078125E-3</c:v>
                </c:pt>
                <c:pt idx="51272">
                  <c:v>1.007080078125E-3</c:v>
                </c:pt>
                <c:pt idx="51273">
                  <c:v>1.0068416595458984E-3</c:v>
                </c:pt>
                <c:pt idx="51274">
                  <c:v>1.0080337524414063E-3</c:v>
                </c:pt>
                <c:pt idx="51275">
                  <c:v>1.007080078125E-3</c:v>
                </c:pt>
                <c:pt idx="51276">
                  <c:v>1.0068416595458984E-3</c:v>
                </c:pt>
                <c:pt idx="51277">
                  <c:v>1.007080078125E-3</c:v>
                </c:pt>
                <c:pt idx="51278">
                  <c:v>1.007080078125E-3</c:v>
                </c:pt>
                <c:pt idx="51279">
                  <c:v>1.0068416595458984E-3</c:v>
                </c:pt>
                <c:pt idx="51280">
                  <c:v>1.007080078125E-3</c:v>
                </c:pt>
                <c:pt idx="51281">
                  <c:v>1.007080078125E-3</c:v>
                </c:pt>
                <c:pt idx="51282">
                  <c:v>1.0068416595458984E-3</c:v>
                </c:pt>
                <c:pt idx="51283">
                  <c:v>1.007080078125E-3</c:v>
                </c:pt>
                <c:pt idx="51284">
                  <c:v>1.007080078125E-3</c:v>
                </c:pt>
                <c:pt idx="51285">
                  <c:v>1.0068416595458984E-3</c:v>
                </c:pt>
                <c:pt idx="51286">
                  <c:v>1.007080078125E-3</c:v>
                </c:pt>
                <c:pt idx="51287">
                  <c:v>1.0080337524414063E-3</c:v>
                </c:pt>
                <c:pt idx="51288">
                  <c:v>1.007080078125E-3</c:v>
                </c:pt>
                <c:pt idx="51289">
                  <c:v>1.0068416595458984E-3</c:v>
                </c:pt>
                <c:pt idx="51290">
                  <c:v>1.007080078125E-3</c:v>
                </c:pt>
                <c:pt idx="51291">
                  <c:v>1.007080078125E-3</c:v>
                </c:pt>
                <c:pt idx="51292">
                  <c:v>1.0068416595458984E-3</c:v>
                </c:pt>
                <c:pt idx="51293">
                  <c:v>1.007080078125E-3</c:v>
                </c:pt>
                <c:pt idx="51294">
                  <c:v>1.007080078125E-3</c:v>
                </c:pt>
                <c:pt idx="51295">
                  <c:v>1.0068416595458984E-3</c:v>
                </c:pt>
                <c:pt idx="51296">
                  <c:v>1.007080078125E-3</c:v>
                </c:pt>
                <c:pt idx="51297">
                  <c:v>1.007080078125E-3</c:v>
                </c:pt>
                <c:pt idx="51298">
                  <c:v>1.0068416595458984E-3</c:v>
                </c:pt>
                <c:pt idx="51299">
                  <c:v>1.0080337524414063E-3</c:v>
                </c:pt>
                <c:pt idx="51300">
                  <c:v>1.007080078125E-3</c:v>
                </c:pt>
                <c:pt idx="51301">
                  <c:v>1.0068416595458984E-3</c:v>
                </c:pt>
                <c:pt idx="51302">
                  <c:v>1.007080078125E-3</c:v>
                </c:pt>
                <c:pt idx="51303">
                  <c:v>1.007080078125E-3</c:v>
                </c:pt>
                <c:pt idx="51304">
                  <c:v>1.0068416595458984E-3</c:v>
                </c:pt>
                <c:pt idx="51305">
                  <c:v>1.007080078125E-3</c:v>
                </c:pt>
                <c:pt idx="51306">
                  <c:v>1.007080078125E-3</c:v>
                </c:pt>
                <c:pt idx="51307">
                  <c:v>1.0068416595458984E-3</c:v>
                </c:pt>
                <c:pt idx="51308">
                  <c:v>1.007080078125E-3</c:v>
                </c:pt>
                <c:pt idx="51309">
                  <c:v>1.007080078125E-3</c:v>
                </c:pt>
                <c:pt idx="51310">
                  <c:v>1.0068416595458984E-3</c:v>
                </c:pt>
                <c:pt idx="51311">
                  <c:v>1.007080078125E-3</c:v>
                </c:pt>
                <c:pt idx="51312">
                  <c:v>1.0080337524414063E-3</c:v>
                </c:pt>
                <c:pt idx="51313">
                  <c:v>1.007080078125E-3</c:v>
                </c:pt>
                <c:pt idx="51314">
                  <c:v>1.0068416595458984E-3</c:v>
                </c:pt>
                <c:pt idx="51315">
                  <c:v>1.007080078125E-3</c:v>
                </c:pt>
                <c:pt idx="51316">
                  <c:v>1.007080078125E-3</c:v>
                </c:pt>
                <c:pt idx="51317">
                  <c:v>1.0068416595458984E-3</c:v>
                </c:pt>
                <c:pt idx="51318">
                  <c:v>1.007080078125E-3</c:v>
                </c:pt>
                <c:pt idx="51319">
                  <c:v>1.007080078125E-3</c:v>
                </c:pt>
                <c:pt idx="51320">
                  <c:v>1.0068416595458984E-3</c:v>
                </c:pt>
                <c:pt idx="51321">
                  <c:v>1.007080078125E-3</c:v>
                </c:pt>
                <c:pt idx="51322">
                  <c:v>1.007080078125E-3</c:v>
                </c:pt>
                <c:pt idx="51323">
                  <c:v>1.0068416595458984E-3</c:v>
                </c:pt>
                <c:pt idx="51324">
                  <c:v>1.0080337524414063E-3</c:v>
                </c:pt>
                <c:pt idx="51325">
                  <c:v>1.007080078125E-3</c:v>
                </c:pt>
                <c:pt idx="51326">
                  <c:v>1.0068416595458984E-3</c:v>
                </c:pt>
                <c:pt idx="51327">
                  <c:v>1.007080078125E-3</c:v>
                </c:pt>
                <c:pt idx="51328">
                  <c:v>1.007080078125E-3</c:v>
                </c:pt>
                <c:pt idx="51329">
                  <c:v>1.0068416595458984E-3</c:v>
                </c:pt>
                <c:pt idx="51330">
                  <c:v>1.007080078125E-3</c:v>
                </c:pt>
                <c:pt idx="51331">
                  <c:v>1.007080078125E-3</c:v>
                </c:pt>
                <c:pt idx="51332">
                  <c:v>1.0068416595458984E-3</c:v>
                </c:pt>
                <c:pt idx="51333">
                  <c:v>1.007080078125E-3</c:v>
                </c:pt>
                <c:pt idx="51334">
                  <c:v>1.007080078125E-3</c:v>
                </c:pt>
                <c:pt idx="51335">
                  <c:v>1.0068416595458984E-3</c:v>
                </c:pt>
                <c:pt idx="51336">
                  <c:v>1.007080078125E-3</c:v>
                </c:pt>
                <c:pt idx="51337">
                  <c:v>1.0080337524414063E-3</c:v>
                </c:pt>
                <c:pt idx="51338">
                  <c:v>1.007080078125E-3</c:v>
                </c:pt>
                <c:pt idx="51339">
                  <c:v>1.0068416595458984E-3</c:v>
                </c:pt>
                <c:pt idx="51340">
                  <c:v>1.007080078125E-3</c:v>
                </c:pt>
                <c:pt idx="51341">
                  <c:v>1.007080078125E-3</c:v>
                </c:pt>
                <c:pt idx="51342">
                  <c:v>1.0068416595458984E-3</c:v>
                </c:pt>
                <c:pt idx="51343">
                  <c:v>1.007080078125E-3</c:v>
                </c:pt>
                <c:pt idx="51344">
                  <c:v>1.007080078125E-3</c:v>
                </c:pt>
                <c:pt idx="51345">
                  <c:v>1.0068416595458984E-3</c:v>
                </c:pt>
                <c:pt idx="51346">
                  <c:v>1.007080078125E-3</c:v>
                </c:pt>
                <c:pt idx="51347">
                  <c:v>1.0068416595458984E-3</c:v>
                </c:pt>
                <c:pt idx="51348">
                  <c:v>1.007080078125E-3</c:v>
                </c:pt>
                <c:pt idx="51349">
                  <c:v>1.0080337524414063E-3</c:v>
                </c:pt>
                <c:pt idx="51350">
                  <c:v>1.007080078125E-3</c:v>
                </c:pt>
                <c:pt idx="51351">
                  <c:v>1.0068416595458984E-3</c:v>
                </c:pt>
                <c:pt idx="51352">
                  <c:v>1.007080078125E-3</c:v>
                </c:pt>
                <c:pt idx="51353">
                  <c:v>1.007080078125E-3</c:v>
                </c:pt>
                <c:pt idx="51354">
                  <c:v>1.0068416595458984E-3</c:v>
                </c:pt>
                <c:pt idx="51355">
                  <c:v>1.007080078125E-3</c:v>
                </c:pt>
                <c:pt idx="51356">
                  <c:v>1.007080078125E-3</c:v>
                </c:pt>
                <c:pt idx="51357">
                  <c:v>1.0068416595458984E-3</c:v>
                </c:pt>
                <c:pt idx="51358">
                  <c:v>1.007080078125E-3</c:v>
                </c:pt>
                <c:pt idx="51359">
                  <c:v>1.007080078125E-3</c:v>
                </c:pt>
                <c:pt idx="51360">
                  <c:v>1.0068416595458984E-3</c:v>
                </c:pt>
                <c:pt idx="51361">
                  <c:v>1.007080078125E-3</c:v>
                </c:pt>
                <c:pt idx="51362">
                  <c:v>1.0080337524414063E-3</c:v>
                </c:pt>
                <c:pt idx="51363">
                  <c:v>1.007080078125E-3</c:v>
                </c:pt>
                <c:pt idx="51364">
                  <c:v>1.0068416595458984E-3</c:v>
                </c:pt>
                <c:pt idx="51365">
                  <c:v>1.007080078125E-3</c:v>
                </c:pt>
                <c:pt idx="51366">
                  <c:v>1.007080078125E-3</c:v>
                </c:pt>
                <c:pt idx="51367">
                  <c:v>1.0068416595458984E-3</c:v>
                </c:pt>
                <c:pt idx="51368">
                  <c:v>1.007080078125E-3</c:v>
                </c:pt>
                <c:pt idx="51369">
                  <c:v>1.0068416595458984E-3</c:v>
                </c:pt>
                <c:pt idx="51370">
                  <c:v>1.007080078125E-3</c:v>
                </c:pt>
                <c:pt idx="51371">
                  <c:v>1.007080078125E-3</c:v>
                </c:pt>
                <c:pt idx="51372">
                  <c:v>1.0068416595458984E-3</c:v>
                </c:pt>
                <c:pt idx="51373">
                  <c:v>1.007080078125E-3</c:v>
                </c:pt>
                <c:pt idx="51374">
                  <c:v>1.0080337524414063E-3</c:v>
                </c:pt>
                <c:pt idx="51375">
                  <c:v>1.007080078125E-3</c:v>
                </c:pt>
                <c:pt idx="51376">
                  <c:v>1.0068416595458984E-3</c:v>
                </c:pt>
                <c:pt idx="51377">
                  <c:v>1.007080078125E-3</c:v>
                </c:pt>
                <c:pt idx="51378">
                  <c:v>1.007080078125E-3</c:v>
                </c:pt>
                <c:pt idx="51379">
                  <c:v>1.0068416595458984E-3</c:v>
                </c:pt>
                <c:pt idx="51380">
                  <c:v>1.007080078125E-3</c:v>
                </c:pt>
                <c:pt idx="51381">
                  <c:v>1.007080078125E-3</c:v>
                </c:pt>
                <c:pt idx="51382">
                  <c:v>1.0068416595458984E-3</c:v>
                </c:pt>
                <c:pt idx="51383">
                  <c:v>1.007080078125E-3</c:v>
                </c:pt>
                <c:pt idx="51384">
                  <c:v>1.007080078125E-3</c:v>
                </c:pt>
                <c:pt idx="51385">
                  <c:v>1.0068416595458984E-3</c:v>
                </c:pt>
                <c:pt idx="51386">
                  <c:v>1.007080078125E-3</c:v>
                </c:pt>
                <c:pt idx="51387">
                  <c:v>1.0080337524414063E-3</c:v>
                </c:pt>
                <c:pt idx="51388">
                  <c:v>1.007080078125E-3</c:v>
                </c:pt>
                <c:pt idx="51389">
                  <c:v>1.0068416595458984E-3</c:v>
                </c:pt>
                <c:pt idx="51390">
                  <c:v>1.007080078125E-3</c:v>
                </c:pt>
                <c:pt idx="51391">
                  <c:v>1.0068416595458984E-3</c:v>
                </c:pt>
                <c:pt idx="51392">
                  <c:v>1.007080078125E-3</c:v>
                </c:pt>
                <c:pt idx="51393">
                  <c:v>1.007080078125E-3</c:v>
                </c:pt>
                <c:pt idx="51394">
                  <c:v>1.0068416595458984E-3</c:v>
                </c:pt>
                <c:pt idx="51395">
                  <c:v>1.007080078125E-3</c:v>
                </c:pt>
                <c:pt idx="51396">
                  <c:v>1.007080078125E-3</c:v>
                </c:pt>
                <c:pt idx="51397">
                  <c:v>1.0068416595458984E-3</c:v>
                </c:pt>
                <c:pt idx="51398">
                  <c:v>1.007080078125E-3</c:v>
                </c:pt>
                <c:pt idx="51399">
                  <c:v>1.0080337524414063E-3</c:v>
                </c:pt>
                <c:pt idx="51400">
                  <c:v>1.007080078125E-3</c:v>
                </c:pt>
                <c:pt idx="51401">
                  <c:v>1.0068416595458984E-3</c:v>
                </c:pt>
                <c:pt idx="51402">
                  <c:v>1.007080078125E-3</c:v>
                </c:pt>
                <c:pt idx="51403">
                  <c:v>1.007080078125E-3</c:v>
                </c:pt>
                <c:pt idx="51404">
                  <c:v>1.0068416595458984E-3</c:v>
                </c:pt>
                <c:pt idx="51405">
                  <c:v>1.007080078125E-3</c:v>
                </c:pt>
                <c:pt idx="51406">
                  <c:v>1.007080078125E-3</c:v>
                </c:pt>
                <c:pt idx="51407">
                  <c:v>1.0068416595458984E-3</c:v>
                </c:pt>
                <c:pt idx="51408">
                  <c:v>1.007080078125E-3</c:v>
                </c:pt>
                <c:pt idx="51409">
                  <c:v>1.007080078125E-3</c:v>
                </c:pt>
                <c:pt idx="51410">
                  <c:v>1.0068416595458984E-3</c:v>
                </c:pt>
                <c:pt idx="51411">
                  <c:v>1.007080078125E-3</c:v>
                </c:pt>
                <c:pt idx="51412">
                  <c:v>1.0080337524414063E-3</c:v>
                </c:pt>
                <c:pt idx="51413">
                  <c:v>1.0068416595458984E-3</c:v>
                </c:pt>
                <c:pt idx="51414">
                  <c:v>1.007080078125E-3</c:v>
                </c:pt>
                <c:pt idx="51415">
                  <c:v>1.007080078125E-3</c:v>
                </c:pt>
                <c:pt idx="51416">
                  <c:v>1.0068416595458984E-3</c:v>
                </c:pt>
                <c:pt idx="51417">
                  <c:v>1.007080078125E-3</c:v>
                </c:pt>
                <c:pt idx="51418">
                  <c:v>1.007080078125E-3</c:v>
                </c:pt>
                <c:pt idx="51419">
                  <c:v>1.0068416595458984E-3</c:v>
                </c:pt>
                <c:pt idx="51420">
                  <c:v>1.007080078125E-3</c:v>
                </c:pt>
                <c:pt idx="51421">
                  <c:v>1.007080078125E-3</c:v>
                </c:pt>
                <c:pt idx="51422">
                  <c:v>1.0068416595458984E-3</c:v>
                </c:pt>
                <c:pt idx="51423">
                  <c:v>1.007080078125E-3</c:v>
                </c:pt>
                <c:pt idx="51424">
                  <c:v>1.0080337524414063E-3</c:v>
                </c:pt>
                <c:pt idx="51425">
                  <c:v>1.007080078125E-3</c:v>
                </c:pt>
                <c:pt idx="51426">
                  <c:v>1.0068416595458984E-3</c:v>
                </c:pt>
                <c:pt idx="51427">
                  <c:v>1.007080078125E-3</c:v>
                </c:pt>
                <c:pt idx="51428">
                  <c:v>1.007080078125E-3</c:v>
                </c:pt>
                <c:pt idx="51429">
                  <c:v>1.0068416595458984E-3</c:v>
                </c:pt>
                <c:pt idx="51430">
                  <c:v>1.007080078125E-3</c:v>
                </c:pt>
                <c:pt idx="51431">
                  <c:v>1.007080078125E-3</c:v>
                </c:pt>
                <c:pt idx="51432">
                  <c:v>1.0068416595458984E-3</c:v>
                </c:pt>
                <c:pt idx="51433">
                  <c:v>1.007080078125E-3</c:v>
                </c:pt>
                <c:pt idx="51434">
                  <c:v>1.007080078125E-3</c:v>
                </c:pt>
                <c:pt idx="51435">
                  <c:v>1.0068416595458984E-3</c:v>
                </c:pt>
                <c:pt idx="51436">
                  <c:v>1.007080078125E-3</c:v>
                </c:pt>
                <c:pt idx="51437">
                  <c:v>1.0080337524414063E-3</c:v>
                </c:pt>
                <c:pt idx="51438">
                  <c:v>1.0068416595458984E-3</c:v>
                </c:pt>
                <c:pt idx="51439">
                  <c:v>1.007080078125E-3</c:v>
                </c:pt>
                <c:pt idx="51440">
                  <c:v>1.007080078125E-3</c:v>
                </c:pt>
                <c:pt idx="51441">
                  <c:v>1.0068416595458984E-3</c:v>
                </c:pt>
                <c:pt idx="51442">
                  <c:v>1.007080078125E-3</c:v>
                </c:pt>
                <c:pt idx="51443">
                  <c:v>1.007080078125E-3</c:v>
                </c:pt>
                <c:pt idx="51444">
                  <c:v>1.0068416595458984E-3</c:v>
                </c:pt>
                <c:pt idx="51445">
                  <c:v>1.007080078125E-3</c:v>
                </c:pt>
                <c:pt idx="51446">
                  <c:v>1.007080078125E-3</c:v>
                </c:pt>
                <c:pt idx="51447">
                  <c:v>1.0068416595458984E-3</c:v>
                </c:pt>
                <c:pt idx="51448">
                  <c:v>1.007080078125E-3</c:v>
                </c:pt>
                <c:pt idx="51449">
                  <c:v>1.0080337524414063E-3</c:v>
                </c:pt>
                <c:pt idx="51450">
                  <c:v>1.007080078125E-3</c:v>
                </c:pt>
                <c:pt idx="51451">
                  <c:v>1.0068416595458984E-3</c:v>
                </c:pt>
                <c:pt idx="51452">
                  <c:v>1.007080078125E-3</c:v>
                </c:pt>
                <c:pt idx="51453">
                  <c:v>1.007080078125E-3</c:v>
                </c:pt>
                <c:pt idx="51454">
                  <c:v>1.0068416595458984E-3</c:v>
                </c:pt>
                <c:pt idx="51455">
                  <c:v>1.007080078125E-3</c:v>
                </c:pt>
                <c:pt idx="51456">
                  <c:v>1.007080078125E-3</c:v>
                </c:pt>
                <c:pt idx="51457">
                  <c:v>1.0068416595458984E-3</c:v>
                </c:pt>
                <c:pt idx="51458">
                  <c:v>1.007080078125E-3</c:v>
                </c:pt>
                <c:pt idx="51459">
                  <c:v>1.007080078125E-3</c:v>
                </c:pt>
                <c:pt idx="51460">
                  <c:v>1.0068416595458984E-3</c:v>
                </c:pt>
                <c:pt idx="51461">
                  <c:v>1.007080078125E-3</c:v>
                </c:pt>
                <c:pt idx="51462">
                  <c:v>1.0080337524414063E-3</c:v>
                </c:pt>
                <c:pt idx="51463">
                  <c:v>1.0068416595458984E-3</c:v>
                </c:pt>
                <c:pt idx="51464">
                  <c:v>1.007080078125E-3</c:v>
                </c:pt>
                <c:pt idx="51465">
                  <c:v>1.007080078125E-3</c:v>
                </c:pt>
                <c:pt idx="51466">
                  <c:v>1.0068416595458984E-3</c:v>
                </c:pt>
                <c:pt idx="51467">
                  <c:v>1.007080078125E-3</c:v>
                </c:pt>
                <c:pt idx="51468">
                  <c:v>1.007080078125E-3</c:v>
                </c:pt>
                <c:pt idx="51469">
                  <c:v>1.0068416595458984E-3</c:v>
                </c:pt>
                <c:pt idx="51470">
                  <c:v>1.007080078125E-3</c:v>
                </c:pt>
                <c:pt idx="51471">
                  <c:v>1.007080078125E-3</c:v>
                </c:pt>
                <c:pt idx="51472">
                  <c:v>1.0068416595458984E-3</c:v>
                </c:pt>
                <c:pt idx="51473">
                  <c:v>1.007080078125E-3</c:v>
                </c:pt>
                <c:pt idx="51474">
                  <c:v>1.0080337524414063E-3</c:v>
                </c:pt>
                <c:pt idx="51475">
                  <c:v>1.007080078125E-3</c:v>
                </c:pt>
                <c:pt idx="51476">
                  <c:v>1.0068416595458984E-3</c:v>
                </c:pt>
                <c:pt idx="51477">
                  <c:v>1.007080078125E-3</c:v>
                </c:pt>
                <c:pt idx="51478">
                  <c:v>1.007080078125E-3</c:v>
                </c:pt>
                <c:pt idx="51479">
                  <c:v>1.0068416595458984E-3</c:v>
                </c:pt>
                <c:pt idx="51480">
                  <c:v>1.007080078125E-3</c:v>
                </c:pt>
                <c:pt idx="51481">
                  <c:v>1.007080078125E-3</c:v>
                </c:pt>
                <c:pt idx="51482">
                  <c:v>1.0068416595458984E-3</c:v>
                </c:pt>
                <c:pt idx="51483">
                  <c:v>1.007080078125E-3</c:v>
                </c:pt>
                <c:pt idx="51484">
                  <c:v>1.007080078125E-3</c:v>
                </c:pt>
                <c:pt idx="51485">
                  <c:v>1.0068416595458984E-3</c:v>
                </c:pt>
                <c:pt idx="51486">
                  <c:v>1.007080078125E-3</c:v>
                </c:pt>
                <c:pt idx="51487">
                  <c:v>1.0080337524414063E-3</c:v>
                </c:pt>
                <c:pt idx="51488">
                  <c:v>1.0068416595458984E-3</c:v>
                </c:pt>
                <c:pt idx="51489">
                  <c:v>1.007080078125E-3</c:v>
                </c:pt>
                <c:pt idx="51490">
                  <c:v>1.007080078125E-3</c:v>
                </c:pt>
                <c:pt idx="51491">
                  <c:v>1.0068416595458984E-3</c:v>
                </c:pt>
                <c:pt idx="51492">
                  <c:v>1.007080078125E-3</c:v>
                </c:pt>
                <c:pt idx="51493">
                  <c:v>1.007080078125E-3</c:v>
                </c:pt>
                <c:pt idx="51494">
                  <c:v>1.0068416595458984E-3</c:v>
                </c:pt>
                <c:pt idx="51495">
                  <c:v>1.007080078125E-3</c:v>
                </c:pt>
                <c:pt idx="51496">
                  <c:v>1.007080078125E-3</c:v>
                </c:pt>
                <c:pt idx="51497">
                  <c:v>1.0068416595458984E-3</c:v>
                </c:pt>
                <c:pt idx="51498">
                  <c:v>1.007080078125E-3</c:v>
                </c:pt>
                <c:pt idx="51499">
                  <c:v>1.0080337524414063E-3</c:v>
                </c:pt>
                <c:pt idx="51500">
                  <c:v>1.007080078125E-3</c:v>
                </c:pt>
                <c:pt idx="51501">
                  <c:v>1.0068416595458984E-3</c:v>
                </c:pt>
                <c:pt idx="51502">
                  <c:v>1.007080078125E-3</c:v>
                </c:pt>
                <c:pt idx="51503">
                  <c:v>1.007080078125E-3</c:v>
                </c:pt>
                <c:pt idx="51504">
                  <c:v>1.0068416595458984E-3</c:v>
                </c:pt>
                <c:pt idx="51505">
                  <c:v>1.007080078125E-3</c:v>
                </c:pt>
                <c:pt idx="51506">
                  <c:v>1.007080078125E-3</c:v>
                </c:pt>
                <c:pt idx="51507">
                  <c:v>1.0068416595458984E-3</c:v>
                </c:pt>
                <c:pt idx="51508">
                  <c:v>1.007080078125E-3</c:v>
                </c:pt>
                <c:pt idx="51509">
                  <c:v>1.007080078125E-3</c:v>
                </c:pt>
                <c:pt idx="51510">
                  <c:v>1.0068416595458984E-3</c:v>
                </c:pt>
                <c:pt idx="51511">
                  <c:v>1.007080078125E-3</c:v>
                </c:pt>
                <c:pt idx="51512">
                  <c:v>1.0080337524414063E-3</c:v>
                </c:pt>
                <c:pt idx="51513">
                  <c:v>1.0068416595458984E-3</c:v>
                </c:pt>
                <c:pt idx="51514">
                  <c:v>1.007080078125E-3</c:v>
                </c:pt>
                <c:pt idx="51515">
                  <c:v>1.007080078125E-3</c:v>
                </c:pt>
                <c:pt idx="51516">
                  <c:v>1.0068416595458984E-3</c:v>
                </c:pt>
                <c:pt idx="51517">
                  <c:v>1.007080078125E-3</c:v>
                </c:pt>
                <c:pt idx="51518">
                  <c:v>1.007080078125E-3</c:v>
                </c:pt>
                <c:pt idx="51519">
                  <c:v>1.0068416595458984E-3</c:v>
                </c:pt>
                <c:pt idx="51520">
                  <c:v>1.007080078125E-3</c:v>
                </c:pt>
                <c:pt idx="51521">
                  <c:v>1.007080078125E-3</c:v>
                </c:pt>
                <c:pt idx="51522">
                  <c:v>1.0068416595458984E-3</c:v>
                </c:pt>
                <c:pt idx="51523">
                  <c:v>1.007080078125E-3</c:v>
                </c:pt>
                <c:pt idx="51524">
                  <c:v>1.0080337524414063E-3</c:v>
                </c:pt>
                <c:pt idx="51525">
                  <c:v>1.007080078125E-3</c:v>
                </c:pt>
                <c:pt idx="51526">
                  <c:v>1.0068416595458984E-3</c:v>
                </c:pt>
                <c:pt idx="51527">
                  <c:v>1.007080078125E-3</c:v>
                </c:pt>
                <c:pt idx="51528">
                  <c:v>1.007080078125E-3</c:v>
                </c:pt>
                <c:pt idx="51529">
                  <c:v>1.0068416595458984E-3</c:v>
                </c:pt>
                <c:pt idx="51530">
                  <c:v>1.007080078125E-3</c:v>
                </c:pt>
                <c:pt idx="51531">
                  <c:v>1.007080078125E-3</c:v>
                </c:pt>
                <c:pt idx="51532">
                  <c:v>1.0068416595458984E-3</c:v>
                </c:pt>
                <c:pt idx="51533">
                  <c:v>1.007080078125E-3</c:v>
                </c:pt>
                <c:pt idx="51534">
                  <c:v>1.007080078125E-3</c:v>
                </c:pt>
                <c:pt idx="51535">
                  <c:v>1.0068416595458984E-3</c:v>
                </c:pt>
                <c:pt idx="51536">
                  <c:v>1.007080078125E-3</c:v>
                </c:pt>
                <c:pt idx="51537">
                  <c:v>1.0080337524414063E-3</c:v>
                </c:pt>
                <c:pt idx="51538">
                  <c:v>1.0068416595458984E-3</c:v>
                </c:pt>
                <c:pt idx="51539">
                  <c:v>1.007080078125E-3</c:v>
                </c:pt>
                <c:pt idx="51540">
                  <c:v>1.007080078125E-3</c:v>
                </c:pt>
                <c:pt idx="51541">
                  <c:v>1.0068416595458984E-3</c:v>
                </c:pt>
                <c:pt idx="51542">
                  <c:v>1.007080078125E-3</c:v>
                </c:pt>
                <c:pt idx="51543">
                  <c:v>1.007080078125E-3</c:v>
                </c:pt>
                <c:pt idx="51544">
                  <c:v>1.0068416595458984E-3</c:v>
                </c:pt>
                <c:pt idx="51545">
                  <c:v>1.007080078125E-3</c:v>
                </c:pt>
                <c:pt idx="51546">
                  <c:v>1.007080078125E-3</c:v>
                </c:pt>
                <c:pt idx="51547">
                  <c:v>1.0068416595458984E-3</c:v>
                </c:pt>
                <c:pt idx="51548">
                  <c:v>1.007080078125E-3</c:v>
                </c:pt>
                <c:pt idx="51549">
                  <c:v>1.0080337524414063E-3</c:v>
                </c:pt>
                <c:pt idx="51550">
                  <c:v>1.007080078125E-3</c:v>
                </c:pt>
                <c:pt idx="51551">
                  <c:v>1.0068416595458984E-3</c:v>
                </c:pt>
                <c:pt idx="51552">
                  <c:v>1.007080078125E-3</c:v>
                </c:pt>
                <c:pt idx="51553">
                  <c:v>1.007080078125E-3</c:v>
                </c:pt>
                <c:pt idx="51554">
                  <c:v>1.0068416595458984E-3</c:v>
                </c:pt>
                <c:pt idx="51555">
                  <c:v>1.007080078125E-3</c:v>
                </c:pt>
                <c:pt idx="51556">
                  <c:v>1.007080078125E-3</c:v>
                </c:pt>
                <c:pt idx="51557">
                  <c:v>1.0068416595458984E-3</c:v>
                </c:pt>
                <c:pt idx="51558">
                  <c:v>1.007080078125E-3</c:v>
                </c:pt>
                <c:pt idx="51559">
                  <c:v>1.007080078125E-3</c:v>
                </c:pt>
                <c:pt idx="51560">
                  <c:v>1.0068416595458984E-3</c:v>
                </c:pt>
                <c:pt idx="51561">
                  <c:v>1.007080078125E-3</c:v>
                </c:pt>
                <c:pt idx="51562">
                  <c:v>1.0080337524414063E-3</c:v>
                </c:pt>
                <c:pt idx="51563">
                  <c:v>1.0068416595458984E-3</c:v>
                </c:pt>
                <c:pt idx="51564">
                  <c:v>1.007080078125E-3</c:v>
                </c:pt>
                <c:pt idx="51565">
                  <c:v>1.007080078125E-3</c:v>
                </c:pt>
                <c:pt idx="51566">
                  <c:v>1.0068416595458984E-3</c:v>
                </c:pt>
                <c:pt idx="51567">
                  <c:v>1.007080078125E-3</c:v>
                </c:pt>
                <c:pt idx="51568">
                  <c:v>1.007080078125E-3</c:v>
                </c:pt>
                <c:pt idx="51569">
                  <c:v>1.0068416595458984E-3</c:v>
                </c:pt>
                <c:pt idx="51570">
                  <c:v>1.007080078125E-3</c:v>
                </c:pt>
                <c:pt idx="51571">
                  <c:v>1.007080078125E-3</c:v>
                </c:pt>
                <c:pt idx="51572">
                  <c:v>1.0068416595458984E-3</c:v>
                </c:pt>
                <c:pt idx="51573">
                  <c:v>1.007080078125E-3</c:v>
                </c:pt>
                <c:pt idx="51574">
                  <c:v>1.0080337524414063E-3</c:v>
                </c:pt>
                <c:pt idx="51575">
                  <c:v>1.007080078125E-3</c:v>
                </c:pt>
                <c:pt idx="51576">
                  <c:v>1.0068416595458984E-3</c:v>
                </c:pt>
                <c:pt idx="51577">
                  <c:v>1.007080078125E-3</c:v>
                </c:pt>
                <c:pt idx="51578">
                  <c:v>1.007080078125E-3</c:v>
                </c:pt>
                <c:pt idx="51579">
                  <c:v>1.0068416595458984E-3</c:v>
                </c:pt>
                <c:pt idx="51580">
                  <c:v>1.007080078125E-3</c:v>
                </c:pt>
                <c:pt idx="51581">
                  <c:v>4.0280818939208984E-3</c:v>
                </c:pt>
                <c:pt idx="51582">
                  <c:v>1.0068416595458984E-3</c:v>
                </c:pt>
                <c:pt idx="51583">
                  <c:v>1.007080078125E-3</c:v>
                </c:pt>
                <c:pt idx="51584">
                  <c:v>1.0080337524414063E-3</c:v>
                </c:pt>
                <c:pt idx="51585">
                  <c:v>1.0068416595458984E-3</c:v>
                </c:pt>
                <c:pt idx="51586">
                  <c:v>1.007080078125E-3</c:v>
                </c:pt>
                <c:pt idx="51587">
                  <c:v>1.007080078125E-3</c:v>
                </c:pt>
                <c:pt idx="51588">
                  <c:v>1.0068416595458984E-3</c:v>
                </c:pt>
                <c:pt idx="51589">
                  <c:v>1.007080078125E-3</c:v>
                </c:pt>
                <c:pt idx="51590">
                  <c:v>1.007080078125E-3</c:v>
                </c:pt>
                <c:pt idx="51591">
                  <c:v>1.0068416595458984E-3</c:v>
                </c:pt>
                <c:pt idx="51592">
                  <c:v>1.007080078125E-3</c:v>
                </c:pt>
                <c:pt idx="51593">
                  <c:v>1.007080078125E-3</c:v>
                </c:pt>
                <c:pt idx="51594">
                  <c:v>1.0068416595458984E-3</c:v>
                </c:pt>
                <c:pt idx="51595">
                  <c:v>1.007080078125E-3</c:v>
                </c:pt>
                <c:pt idx="51596">
                  <c:v>1.0080337524414063E-3</c:v>
                </c:pt>
                <c:pt idx="51597">
                  <c:v>1.007080078125E-3</c:v>
                </c:pt>
                <c:pt idx="51598">
                  <c:v>1.0068416595458984E-3</c:v>
                </c:pt>
                <c:pt idx="51599">
                  <c:v>1.007080078125E-3</c:v>
                </c:pt>
                <c:pt idx="51600">
                  <c:v>1.007080078125E-3</c:v>
                </c:pt>
                <c:pt idx="51601">
                  <c:v>1.0068416595458984E-3</c:v>
                </c:pt>
                <c:pt idx="51602">
                  <c:v>1.007080078125E-3</c:v>
                </c:pt>
                <c:pt idx="51603">
                  <c:v>1.007080078125E-3</c:v>
                </c:pt>
                <c:pt idx="51604">
                  <c:v>1.0068416595458984E-3</c:v>
                </c:pt>
                <c:pt idx="51605">
                  <c:v>1.007080078125E-3</c:v>
                </c:pt>
                <c:pt idx="51606">
                  <c:v>1.007080078125E-3</c:v>
                </c:pt>
                <c:pt idx="51607">
                  <c:v>1.0068416595458984E-3</c:v>
                </c:pt>
                <c:pt idx="51608">
                  <c:v>1.007080078125E-3</c:v>
                </c:pt>
                <c:pt idx="51609">
                  <c:v>1.0080337524414063E-3</c:v>
                </c:pt>
                <c:pt idx="51610">
                  <c:v>1.0068416595458984E-3</c:v>
                </c:pt>
                <c:pt idx="51611">
                  <c:v>1.007080078125E-3</c:v>
                </c:pt>
                <c:pt idx="51612">
                  <c:v>1.007080078125E-3</c:v>
                </c:pt>
                <c:pt idx="51613">
                  <c:v>1.0068416595458984E-3</c:v>
                </c:pt>
                <c:pt idx="51614">
                  <c:v>1.007080078125E-3</c:v>
                </c:pt>
                <c:pt idx="51615">
                  <c:v>1.007080078125E-3</c:v>
                </c:pt>
                <c:pt idx="51616">
                  <c:v>1.0068416595458984E-3</c:v>
                </c:pt>
                <c:pt idx="51617">
                  <c:v>1.007080078125E-3</c:v>
                </c:pt>
                <c:pt idx="51618">
                  <c:v>1.007080078125E-3</c:v>
                </c:pt>
                <c:pt idx="51619">
                  <c:v>1.0068416595458984E-3</c:v>
                </c:pt>
                <c:pt idx="51620">
                  <c:v>1.007080078125E-3</c:v>
                </c:pt>
                <c:pt idx="51621">
                  <c:v>1.0080337524414063E-3</c:v>
                </c:pt>
                <c:pt idx="51622">
                  <c:v>1.007080078125E-3</c:v>
                </c:pt>
                <c:pt idx="51623">
                  <c:v>1.0068416595458984E-3</c:v>
                </c:pt>
                <c:pt idx="51624">
                  <c:v>1.007080078125E-3</c:v>
                </c:pt>
                <c:pt idx="51625">
                  <c:v>1.007080078125E-3</c:v>
                </c:pt>
                <c:pt idx="51626">
                  <c:v>1.0068416595458984E-3</c:v>
                </c:pt>
                <c:pt idx="51627">
                  <c:v>1.007080078125E-3</c:v>
                </c:pt>
                <c:pt idx="51628">
                  <c:v>1.007080078125E-3</c:v>
                </c:pt>
                <c:pt idx="51629">
                  <c:v>1.0068416595458984E-3</c:v>
                </c:pt>
                <c:pt idx="51630">
                  <c:v>1.007080078125E-3</c:v>
                </c:pt>
                <c:pt idx="51631">
                  <c:v>1.007080078125E-3</c:v>
                </c:pt>
                <c:pt idx="51632">
                  <c:v>1.0068416595458984E-3</c:v>
                </c:pt>
                <c:pt idx="51633">
                  <c:v>1.0080337524414063E-3</c:v>
                </c:pt>
                <c:pt idx="51634">
                  <c:v>1.007080078125E-3</c:v>
                </c:pt>
                <c:pt idx="51635">
                  <c:v>1.0068416595458984E-3</c:v>
                </c:pt>
                <c:pt idx="51636">
                  <c:v>1.007080078125E-3</c:v>
                </c:pt>
                <c:pt idx="51637">
                  <c:v>1.007080078125E-3</c:v>
                </c:pt>
                <c:pt idx="51638">
                  <c:v>1.0068416595458984E-3</c:v>
                </c:pt>
                <c:pt idx="51639">
                  <c:v>1.007080078125E-3</c:v>
                </c:pt>
                <c:pt idx="51640">
                  <c:v>1.007080078125E-3</c:v>
                </c:pt>
                <c:pt idx="51641">
                  <c:v>1.0068416595458984E-3</c:v>
                </c:pt>
                <c:pt idx="51642">
                  <c:v>1.007080078125E-3</c:v>
                </c:pt>
                <c:pt idx="51643">
                  <c:v>1.007080078125E-3</c:v>
                </c:pt>
                <c:pt idx="51644">
                  <c:v>1.0068416595458984E-3</c:v>
                </c:pt>
                <c:pt idx="51645">
                  <c:v>1.007080078125E-3</c:v>
                </c:pt>
                <c:pt idx="51646">
                  <c:v>1.0080337524414063E-3</c:v>
                </c:pt>
                <c:pt idx="51647">
                  <c:v>1.007080078125E-3</c:v>
                </c:pt>
                <c:pt idx="51648">
                  <c:v>1.0068416595458984E-3</c:v>
                </c:pt>
                <c:pt idx="51649">
                  <c:v>1.007080078125E-3</c:v>
                </c:pt>
                <c:pt idx="51650">
                  <c:v>1.007080078125E-3</c:v>
                </c:pt>
                <c:pt idx="51651">
                  <c:v>1.0068416595458984E-3</c:v>
                </c:pt>
                <c:pt idx="51652">
                  <c:v>1.007080078125E-3</c:v>
                </c:pt>
                <c:pt idx="51653">
                  <c:v>1.007080078125E-3</c:v>
                </c:pt>
                <c:pt idx="51654">
                  <c:v>3.0210018157958984E-3</c:v>
                </c:pt>
                <c:pt idx="51655">
                  <c:v>1.0068416595458984E-3</c:v>
                </c:pt>
                <c:pt idx="51656">
                  <c:v>1.0080337524414063E-3</c:v>
                </c:pt>
                <c:pt idx="51657">
                  <c:v>1.007080078125E-3</c:v>
                </c:pt>
                <c:pt idx="51658">
                  <c:v>1.0068416595458984E-3</c:v>
                </c:pt>
                <c:pt idx="51659">
                  <c:v>1.007080078125E-3</c:v>
                </c:pt>
                <c:pt idx="51660">
                  <c:v>1.007080078125E-3</c:v>
                </c:pt>
                <c:pt idx="51661">
                  <c:v>1.0068416595458984E-3</c:v>
                </c:pt>
                <c:pt idx="51662">
                  <c:v>1.007080078125E-3</c:v>
                </c:pt>
                <c:pt idx="51663">
                  <c:v>1.007080078125E-3</c:v>
                </c:pt>
                <c:pt idx="51664">
                  <c:v>1.0068416595458984E-3</c:v>
                </c:pt>
                <c:pt idx="51665">
                  <c:v>1.007080078125E-3</c:v>
                </c:pt>
                <c:pt idx="51666">
                  <c:v>1.007080078125E-3</c:v>
                </c:pt>
                <c:pt idx="51667">
                  <c:v>1.0068416595458984E-3</c:v>
                </c:pt>
                <c:pt idx="51668">
                  <c:v>1.007080078125E-3</c:v>
                </c:pt>
                <c:pt idx="51669">
                  <c:v>1.0080337524414063E-3</c:v>
                </c:pt>
                <c:pt idx="51670">
                  <c:v>1.007080078125E-3</c:v>
                </c:pt>
                <c:pt idx="51671">
                  <c:v>1.0068416595458984E-3</c:v>
                </c:pt>
                <c:pt idx="51672">
                  <c:v>1.007080078125E-3</c:v>
                </c:pt>
                <c:pt idx="51673">
                  <c:v>1.007080078125E-3</c:v>
                </c:pt>
                <c:pt idx="51674">
                  <c:v>1.0068416595458984E-3</c:v>
                </c:pt>
                <c:pt idx="51675">
                  <c:v>1.007080078125E-3</c:v>
                </c:pt>
                <c:pt idx="51676">
                  <c:v>1.007080078125E-3</c:v>
                </c:pt>
                <c:pt idx="51677">
                  <c:v>1.0068416595458984E-3</c:v>
                </c:pt>
                <c:pt idx="51678">
                  <c:v>1.007080078125E-3</c:v>
                </c:pt>
                <c:pt idx="51679">
                  <c:v>1.007080078125E-3</c:v>
                </c:pt>
                <c:pt idx="51680">
                  <c:v>1.0068416595458984E-3</c:v>
                </c:pt>
                <c:pt idx="51681">
                  <c:v>1.0080337524414063E-3</c:v>
                </c:pt>
                <c:pt idx="51682">
                  <c:v>1.007080078125E-3</c:v>
                </c:pt>
                <c:pt idx="51683">
                  <c:v>1.0068416595458984E-3</c:v>
                </c:pt>
                <c:pt idx="51684">
                  <c:v>1.007080078125E-3</c:v>
                </c:pt>
                <c:pt idx="51685">
                  <c:v>1.007080078125E-3</c:v>
                </c:pt>
                <c:pt idx="51686">
                  <c:v>1.0068416595458984E-3</c:v>
                </c:pt>
                <c:pt idx="51687">
                  <c:v>1.007080078125E-3</c:v>
                </c:pt>
                <c:pt idx="51688">
                  <c:v>1.007080078125E-3</c:v>
                </c:pt>
                <c:pt idx="51689">
                  <c:v>1.0068416595458984E-3</c:v>
                </c:pt>
                <c:pt idx="51690">
                  <c:v>1.007080078125E-3</c:v>
                </c:pt>
                <c:pt idx="51691">
                  <c:v>1.007080078125E-3</c:v>
                </c:pt>
                <c:pt idx="51692">
                  <c:v>1.0068416595458984E-3</c:v>
                </c:pt>
                <c:pt idx="51693">
                  <c:v>1.007080078125E-3</c:v>
                </c:pt>
                <c:pt idx="51694">
                  <c:v>1.0080337524414063E-3</c:v>
                </c:pt>
                <c:pt idx="51695">
                  <c:v>1.007080078125E-3</c:v>
                </c:pt>
                <c:pt idx="51696">
                  <c:v>1.0068416595458984E-3</c:v>
                </c:pt>
                <c:pt idx="51697">
                  <c:v>1.007080078125E-3</c:v>
                </c:pt>
                <c:pt idx="51698">
                  <c:v>1.007080078125E-3</c:v>
                </c:pt>
                <c:pt idx="51699">
                  <c:v>1.0068416595458984E-3</c:v>
                </c:pt>
                <c:pt idx="51700">
                  <c:v>1.007080078125E-3</c:v>
                </c:pt>
                <c:pt idx="51701">
                  <c:v>1.007080078125E-3</c:v>
                </c:pt>
                <c:pt idx="51702">
                  <c:v>1.0068416595458984E-3</c:v>
                </c:pt>
                <c:pt idx="51703">
                  <c:v>1.007080078125E-3</c:v>
                </c:pt>
                <c:pt idx="51704">
                  <c:v>1.007080078125E-3</c:v>
                </c:pt>
                <c:pt idx="51705">
                  <c:v>1.0068416595458984E-3</c:v>
                </c:pt>
                <c:pt idx="51706">
                  <c:v>1.0080337524414063E-3</c:v>
                </c:pt>
                <c:pt idx="51707">
                  <c:v>1.007080078125E-3</c:v>
                </c:pt>
                <c:pt idx="51708">
                  <c:v>1.0068416595458984E-3</c:v>
                </c:pt>
                <c:pt idx="51709">
                  <c:v>1.007080078125E-3</c:v>
                </c:pt>
                <c:pt idx="51710">
                  <c:v>1.007080078125E-3</c:v>
                </c:pt>
                <c:pt idx="51711">
                  <c:v>1.0068416595458984E-3</c:v>
                </c:pt>
                <c:pt idx="51712">
                  <c:v>1.007080078125E-3</c:v>
                </c:pt>
                <c:pt idx="51713">
                  <c:v>1.007080078125E-3</c:v>
                </c:pt>
                <c:pt idx="51714">
                  <c:v>1.0068416595458984E-3</c:v>
                </c:pt>
                <c:pt idx="51715">
                  <c:v>1.007080078125E-3</c:v>
                </c:pt>
                <c:pt idx="51716">
                  <c:v>1.007080078125E-3</c:v>
                </c:pt>
                <c:pt idx="51717">
                  <c:v>1.0068416595458984E-3</c:v>
                </c:pt>
                <c:pt idx="51718">
                  <c:v>1.007080078125E-3</c:v>
                </c:pt>
                <c:pt idx="51719">
                  <c:v>1.0080337524414063E-3</c:v>
                </c:pt>
                <c:pt idx="51720">
                  <c:v>1.007080078125E-3</c:v>
                </c:pt>
                <c:pt idx="51721">
                  <c:v>1.0068416595458984E-3</c:v>
                </c:pt>
                <c:pt idx="51722">
                  <c:v>1.007080078125E-3</c:v>
                </c:pt>
                <c:pt idx="51723">
                  <c:v>1.007080078125E-3</c:v>
                </c:pt>
                <c:pt idx="51724">
                  <c:v>1.0068416595458984E-3</c:v>
                </c:pt>
                <c:pt idx="51725">
                  <c:v>1.007080078125E-3</c:v>
                </c:pt>
                <c:pt idx="51726">
                  <c:v>1.007080078125E-3</c:v>
                </c:pt>
                <c:pt idx="51727">
                  <c:v>1.0068416595458984E-3</c:v>
                </c:pt>
                <c:pt idx="51728">
                  <c:v>1.007080078125E-3</c:v>
                </c:pt>
                <c:pt idx="51729">
                  <c:v>1.007080078125E-3</c:v>
                </c:pt>
                <c:pt idx="51730">
                  <c:v>1.0068416595458984E-3</c:v>
                </c:pt>
                <c:pt idx="51731">
                  <c:v>1.0080337524414063E-3</c:v>
                </c:pt>
                <c:pt idx="51732">
                  <c:v>1.007080078125E-3</c:v>
                </c:pt>
                <c:pt idx="51733">
                  <c:v>1.0068416595458984E-3</c:v>
                </c:pt>
                <c:pt idx="51734">
                  <c:v>1.007080078125E-3</c:v>
                </c:pt>
                <c:pt idx="51735">
                  <c:v>1.007080078125E-3</c:v>
                </c:pt>
                <c:pt idx="51736">
                  <c:v>1.0068416595458984E-3</c:v>
                </c:pt>
                <c:pt idx="51737">
                  <c:v>1.007080078125E-3</c:v>
                </c:pt>
                <c:pt idx="51738">
                  <c:v>1.007080078125E-3</c:v>
                </c:pt>
                <c:pt idx="51739">
                  <c:v>1.0068416595458984E-3</c:v>
                </c:pt>
                <c:pt idx="51740">
                  <c:v>1.007080078125E-3</c:v>
                </c:pt>
                <c:pt idx="51741">
                  <c:v>1.007080078125E-3</c:v>
                </c:pt>
                <c:pt idx="51742">
                  <c:v>1.0068416595458984E-3</c:v>
                </c:pt>
                <c:pt idx="51743">
                  <c:v>1.007080078125E-3</c:v>
                </c:pt>
                <c:pt idx="51744">
                  <c:v>1.0080337524414063E-3</c:v>
                </c:pt>
                <c:pt idx="51745">
                  <c:v>1.007080078125E-3</c:v>
                </c:pt>
                <c:pt idx="51746">
                  <c:v>1.0068416595458984E-3</c:v>
                </c:pt>
                <c:pt idx="51747">
                  <c:v>1.007080078125E-3</c:v>
                </c:pt>
                <c:pt idx="51748">
                  <c:v>1.007080078125E-3</c:v>
                </c:pt>
                <c:pt idx="51749">
                  <c:v>1.0068416595458984E-3</c:v>
                </c:pt>
                <c:pt idx="51750">
                  <c:v>1.007080078125E-3</c:v>
                </c:pt>
                <c:pt idx="51751">
                  <c:v>1.007080078125E-3</c:v>
                </c:pt>
                <c:pt idx="51752">
                  <c:v>1.0068416595458984E-3</c:v>
                </c:pt>
                <c:pt idx="51753">
                  <c:v>1.007080078125E-3</c:v>
                </c:pt>
                <c:pt idx="51754">
                  <c:v>1.007080078125E-3</c:v>
                </c:pt>
                <c:pt idx="51755">
                  <c:v>1.0068416595458984E-3</c:v>
                </c:pt>
                <c:pt idx="51756">
                  <c:v>1.0080337524414063E-3</c:v>
                </c:pt>
                <c:pt idx="51757">
                  <c:v>1.007080078125E-3</c:v>
                </c:pt>
                <c:pt idx="51758">
                  <c:v>1.0068416595458984E-3</c:v>
                </c:pt>
                <c:pt idx="51759">
                  <c:v>1.007080078125E-3</c:v>
                </c:pt>
                <c:pt idx="51760">
                  <c:v>1.007080078125E-3</c:v>
                </c:pt>
                <c:pt idx="51761">
                  <c:v>1.0068416595458984E-3</c:v>
                </c:pt>
                <c:pt idx="51762">
                  <c:v>1.007080078125E-3</c:v>
                </c:pt>
                <c:pt idx="51763">
                  <c:v>1.007080078125E-3</c:v>
                </c:pt>
                <c:pt idx="51764">
                  <c:v>1.0068416595458984E-3</c:v>
                </c:pt>
                <c:pt idx="51765">
                  <c:v>1.007080078125E-3</c:v>
                </c:pt>
                <c:pt idx="51766">
                  <c:v>1.007080078125E-3</c:v>
                </c:pt>
                <c:pt idx="51767">
                  <c:v>1.0068416595458984E-3</c:v>
                </c:pt>
                <c:pt idx="51768">
                  <c:v>1.007080078125E-3</c:v>
                </c:pt>
                <c:pt idx="51769">
                  <c:v>1.0080337524414063E-3</c:v>
                </c:pt>
                <c:pt idx="51770">
                  <c:v>1.007080078125E-3</c:v>
                </c:pt>
                <c:pt idx="51771">
                  <c:v>1.0068416595458984E-3</c:v>
                </c:pt>
                <c:pt idx="51772">
                  <c:v>1.007080078125E-3</c:v>
                </c:pt>
                <c:pt idx="51773">
                  <c:v>1.007080078125E-3</c:v>
                </c:pt>
                <c:pt idx="51774">
                  <c:v>1.0068416595458984E-3</c:v>
                </c:pt>
                <c:pt idx="51775">
                  <c:v>4.0280818939208984E-3</c:v>
                </c:pt>
                <c:pt idx="51776">
                  <c:v>1.007080078125E-3</c:v>
                </c:pt>
                <c:pt idx="51777">
                  <c:v>1.0068416595458984E-3</c:v>
                </c:pt>
                <c:pt idx="51778">
                  <c:v>1.0080337524414063E-3</c:v>
                </c:pt>
                <c:pt idx="51779">
                  <c:v>1.007080078125E-3</c:v>
                </c:pt>
                <c:pt idx="51780">
                  <c:v>1.0068416595458984E-3</c:v>
                </c:pt>
                <c:pt idx="51781">
                  <c:v>1.007080078125E-3</c:v>
                </c:pt>
                <c:pt idx="51782">
                  <c:v>1.007080078125E-3</c:v>
                </c:pt>
                <c:pt idx="51783">
                  <c:v>1.0068416595458984E-3</c:v>
                </c:pt>
                <c:pt idx="51784">
                  <c:v>1.007080078125E-3</c:v>
                </c:pt>
                <c:pt idx="51785">
                  <c:v>1.007080078125E-3</c:v>
                </c:pt>
                <c:pt idx="51786">
                  <c:v>1.0068416595458984E-3</c:v>
                </c:pt>
                <c:pt idx="51787">
                  <c:v>1.007080078125E-3</c:v>
                </c:pt>
                <c:pt idx="51788">
                  <c:v>1.007080078125E-3</c:v>
                </c:pt>
                <c:pt idx="51789">
                  <c:v>1.0068416595458984E-3</c:v>
                </c:pt>
                <c:pt idx="51790">
                  <c:v>1.007080078125E-3</c:v>
                </c:pt>
                <c:pt idx="51791">
                  <c:v>1.0080337524414063E-3</c:v>
                </c:pt>
                <c:pt idx="51792">
                  <c:v>1.007080078125E-3</c:v>
                </c:pt>
                <c:pt idx="51793">
                  <c:v>1.0068416595458984E-3</c:v>
                </c:pt>
                <c:pt idx="51794">
                  <c:v>1.007080078125E-3</c:v>
                </c:pt>
                <c:pt idx="51795">
                  <c:v>1.007080078125E-3</c:v>
                </c:pt>
                <c:pt idx="51796">
                  <c:v>1.0068416595458984E-3</c:v>
                </c:pt>
                <c:pt idx="51797">
                  <c:v>1.007080078125E-3</c:v>
                </c:pt>
                <c:pt idx="51798">
                  <c:v>1.007080078125E-3</c:v>
                </c:pt>
                <c:pt idx="51799">
                  <c:v>1.0068416595458984E-3</c:v>
                </c:pt>
                <c:pt idx="51800">
                  <c:v>1.007080078125E-3</c:v>
                </c:pt>
                <c:pt idx="51801">
                  <c:v>1.007080078125E-3</c:v>
                </c:pt>
                <c:pt idx="51802">
                  <c:v>1.0068416595458984E-3</c:v>
                </c:pt>
                <c:pt idx="51803">
                  <c:v>1.0080337524414063E-3</c:v>
                </c:pt>
                <c:pt idx="51804">
                  <c:v>1.007080078125E-3</c:v>
                </c:pt>
                <c:pt idx="51805">
                  <c:v>1.0068416595458984E-3</c:v>
                </c:pt>
                <c:pt idx="51806">
                  <c:v>1.007080078125E-3</c:v>
                </c:pt>
                <c:pt idx="51807">
                  <c:v>1.007080078125E-3</c:v>
                </c:pt>
                <c:pt idx="51808">
                  <c:v>1.0068416595458984E-3</c:v>
                </c:pt>
                <c:pt idx="51809">
                  <c:v>1.007080078125E-3</c:v>
                </c:pt>
                <c:pt idx="51810">
                  <c:v>1.007080078125E-3</c:v>
                </c:pt>
                <c:pt idx="51811">
                  <c:v>1.0068416595458984E-3</c:v>
                </c:pt>
                <c:pt idx="51812">
                  <c:v>1.007080078125E-3</c:v>
                </c:pt>
                <c:pt idx="51813">
                  <c:v>1.007080078125E-3</c:v>
                </c:pt>
                <c:pt idx="51814">
                  <c:v>1.0068416595458984E-3</c:v>
                </c:pt>
                <c:pt idx="51815">
                  <c:v>1.007080078125E-3</c:v>
                </c:pt>
                <c:pt idx="51816">
                  <c:v>1.0080337524414063E-3</c:v>
                </c:pt>
                <c:pt idx="51817">
                  <c:v>1.007080078125E-3</c:v>
                </c:pt>
                <c:pt idx="51818">
                  <c:v>1.0068416595458984E-3</c:v>
                </c:pt>
                <c:pt idx="51819">
                  <c:v>1.007080078125E-3</c:v>
                </c:pt>
                <c:pt idx="51820">
                  <c:v>1.007080078125E-3</c:v>
                </c:pt>
                <c:pt idx="51821">
                  <c:v>1.0068416595458984E-3</c:v>
                </c:pt>
                <c:pt idx="51822">
                  <c:v>1.007080078125E-3</c:v>
                </c:pt>
                <c:pt idx="51823">
                  <c:v>1.007080078125E-3</c:v>
                </c:pt>
                <c:pt idx="51824">
                  <c:v>1.0068416595458984E-3</c:v>
                </c:pt>
                <c:pt idx="51825">
                  <c:v>1.007080078125E-3</c:v>
                </c:pt>
                <c:pt idx="51826">
                  <c:v>1.007080078125E-3</c:v>
                </c:pt>
                <c:pt idx="51827">
                  <c:v>1.0068416595458984E-3</c:v>
                </c:pt>
                <c:pt idx="51828">
                  <c:v>1.0080337524414063E-3</c:v>
                </c:pt>
                <c:pt idx="51829">
                  <c:v>1.007080078125E-3</c:v>
                </c:pt>
                <c:pt idx="51830">
                  <c:v>1.0068416595458984E-3</c:v>
                </c:pt>
                <c:pt idx="51831">
                  <c:v>1.007080078125E-3</c:v>
                </c:pt>
                <c:pt idx="51832">
                  <c:v>1.007080078125E-3</c:v>
                </c:pt>
                <c:pt idx="51833">
                  <c:v>1.0068416595458984E-3</c:v>
                </c:pt>
                <c:pt idx="51834">
                  <c:v>1.007080078125E-3</c:v>
                </c:pt>
                <c:pt idx="51835">
                  <c:v>1.007080078125E-3</c:v>
                </c:pt>
                <c:pt idx="51836">
                  <c:v>1.0068416595458984E-3</c:v>
                </c:pt>
                <c:pt idx="51837">
                  <c:v>1.007080078125E-3</c:v>
                </c:pt>
                <c:pt idx="51838">
                  <c:v>1.007080078125E-3</c:v>
                </c:pt>
                <c:pt idx="51839">
                  <c:v>1.0068416595458984E-3</c:v>
                </c:pt>
                <c:pt idx="51840">
                  <c:v>1.007080078125E-3</c:v>
                </c:pt>
                <c:pt idx="51841">
                  <c:v>1.0080337524414063E-3</c:v>
                </c:pt>
                <c:pt idx="51842">
                  <c:v>1.007080078125E-3</c:v>
                </c:pt>
                <c:pt idx="51843">
                  <c:v>1.0068416595458984E-3</c:v>
                </c:pt>
                <c:pt idx="51844">
                  <c:v>1.007080078125E-3</c:v>
                </c:pt>
                <c:pt idx="51845">
                  <c:v>1.007080078125E-3</c:v>
                </c:pt>
                <c:pt idx="51846">
                  <c:v>1.0068416595458984E-3</c:v>
                </c:pt>
                <c:pt idx="51847">
                  <c:v>1.007080078125E-3</c:v>
                </c:pt>
                <c:pt idx="51848">
                  <c:v>1.007080078125E-3</c:v>
                </c:pt>
                <c:pt idx="51849">
                  <c:v>1.0068416595458984E-3</c:v>
                </c:pt>
                <c:pt idx="51850">
                  <c:v>1.007080078125E-3</c:v>
                </c:pt>
                <c:pt idx="51851">
                  <c:v>1.0068416595458984E-3</c:v>
                </c:pt>
                <c:pt idx="51852">
                  <c:v>1.007080078125E-3</c:v>
                </c:pt>
                <c:pt idx="51853">
                  <c:v>1.0080337524414063E-3</c:v>
                </c:pt>
                <c:pt idx="51854">
                  <c:v>1.007080078125E-3</c:v>
                </c:pt>
                <c:pt idx="51855">
                  <c:v>1.0068416595458984E-3</c:v>
                </c:pt>
                <c:pt idx="51856">
                  <c:v>1.007080078125E-3</c:v>
                </c:pt>
                <c:pt idx="51857">
                  <c:v>1.007080078125E-3</c:v>
                </c:pt>
                <c:pt idx="51858">
                  <c:v>1.0068416595458984E-3</c:v>
                </c:pt>
                <c:pt idx="51859">
                  <c:v>1.007080078125E-3</c:v>
                </c:pt>
                <c:pt idx="51860">
                  <c:v>1.007080078125E-3</c:v>
                </c:pt>
                <c:pt idx="51861">
                  <c:v>1.0068416595458984E-3</c:v>
                </c:pt>
                <c:pt idx="51862">
                  <c:v>1.007080078125E-3</c:v>
                </c:pt>
                <c:pt idx="51863">
                  <c:v>1.007080078125E-3</c:v>
                </c:pt>
                <c:pt idx="51864">
                  <c:v>1.0068416595458984E-3</c:v>
                </c:pt>
                <c:pt idx="51865">
                  <c:v>1.007080078125E-3</c:v>
                </c:pt>
                <c:pt idx="51866">
                  <c:v>1.0080337524414063E-3</c:v>
                </c:pt>
                <c:pt idx="51867">
                  <c:v>1.007080078125E-3</c:v>
                </c:pt>
                <c:pt idx="51868">
                  <c:v>1.0068416595458984E-3</c:v>
                </c:pt>
                <c:pt idx="51869">
                  <c:v>1.007080078125E-3</c:v>
                </c:pt>
                <c:pt idx="51870">
                  <c:v>1.007080078125E-3</c:v>
                </c:pt>
                <c:pt idx="51871">
                  <c:v>1.0068416595458984E-3</c:v>
                </c:pt>
                <c:pt idx="51872">
                  <c:v>1.007080078125E-3</c:v>
                </c:pt>
                <c:pt idx="51873">
                  <c:v>1.0068416595458984E-3</c:v>
                </c:pt>
                <c:pt idx="51874">
                  <c:v>1.007080078125E-3</c:v>
                </c:pt>
                <c:pt idx="51875">
                  <c:v>1.007080078125E-3</c:v>
                </c:pt>
                <c:pt idx="51876">
                  <c:v>1.0068416595458984E-3</c:v>
                </c:pt>
                <c:pt idx="51877">
                  <c:v>1.007080078125E-3</c:v>
                </c:pt>
                <c:pt idx="51878">
                  <c:v>1.0080337524414063E-3</c:v>
                </c:pt>
                <c:pt idx="51879">
                  <c:v>1.007080078125E-3</c:v>
                </c:pt>
                <c:pt idx="51880">
                  <c:v>1.0068416595458984E-3</c:v>
                </c:pt>
                <c:pt idx="51881">
                  <c:v>1.007080078125E-3</c:v>
                </c:pt>
                <c:pt idx="51882">
                  <c:v>1.007080078125E-3</c:v>
                </c:pt>
                <c:pt idx="51883">
                  <c:v>1.0068416595458984E-3</c:v>
                </c:pt>
                <c:pt idx="51884">
                  <c:v>1.007080078125E-3</c:v>
                </c:pt>
                <c:pt idx="51885">
                  <c:v>1.007080078125E-3</c:v>
                </c:pt>
                <c:pt idx="51886">
                  <c:v>1.0068416595458984E-3</c:v>
                </c:pt>
                <c:pt idx="51887">
                  <c:v>1.007080078125E-3</c:v>
                </c:pt>
                <c:pt idx="51888">
                  <c:v>1.007080078125E-3</c:v>
                </c:pt>
                <c:pt idx="51889">
                  <c:v>1.0068416595458984E-3</c:v>
                </c:pt>
                <c:pt idx="51890">
                  <c:v>1.007080078125E-3</c:v>
                </c:pt>
                <c:pt idx="51891">
                  <c:v>1.0080337524414063E-3</c:v>
                </c:pt>
                <c:pt idx="51892">
                  <c:v>1.007080078125E-3</c:v>
                </c:pt>
                <c:pt idx="51893">
                  <c:v>1.0068416595458984E-3</c:v>
                </c:pt>
                <c:pt idx="51894">
                  <c:v>1.007080078125E-3</c:v>
                </c:pt>
                <c:pt idx="51895">
                  <c:v>1.0068416595458984E-3</c:v>
                </c:pt>
                <c:pt idx="51896">
                  <c:v>1.007080078125E-3</c:v>
                </c:pt>
                <c:pt idx="51897">
                  <c:v>1.007080078125E-3</c:v>
                </c:pt>
                <c:pt idx="51898">
                  <c:v>1.0068416595458984E-3</c:v>
                </c:pt>
                <c:pt idx="51899">
                  <c:v>1.007080078125E-3</c:v>
                </c:pt>
                <c:pt idx="51900">
                  <c:v>1.007080078125E-3</c:v>
                </c:pt>
                <c:pt idx="51901">
                  <c:v>1.0068416595458984E-3</c:v>
                </c:pt>
                <c:pt idx="51902">
                  <c:v>1.007080078125E-3</c:v>
                </c:pt>
                <c:pt idx="51903">
                  <c:v>1.0080337524414063E-3</c:v>
                </c:pt>
                <c:pt idx="51904">
                  <c:v>1.007080078125E-3</c:v>
                </c:pt>
                <c:pt idx="51905">
                  <c:v>1.0068416595458984E-3</c:v>
                </c:pt>
                <c:pt idx="51906">
                  <c:v>1.007080078125E-3</c:v>
                </c:pt>
                <c:pt idx="51907">
                  <c:v>1.007080078125E-3</c:v>
                </c:pt>
                <c:pt idx="51908">
                  <c:v>1.0068416595458984E-3</c:v>
                </c:pt>
                <c:pt idx="51909">
                  <c:v>1.007080078125E-3</c:v>
                </c:pt>
                <c:pt idx="51910">
                  <c:v>1.007080078125E-3</c:v>
                </c:pt>
                <c:pt idx="51911">
                  <c:v>1.0068416595458984E-3</c:v>
                </c:pt>
                <c:pt idx="51912">
                  <c:v>1.007080078125E-3</c:v>
                </c:pt>
                <c:pt idx="51913">
                  <c:v>1.007080078125E-3</c:v>
                </c:pt>
                <c:pt idx="51914">
                  <c:v>1.0068416595458984E-3</c:v>
                </c:pt>
                <c:pt idx="51915">
                  <c:v>1.007080078125E-3</c:v>
                </c:pt>
                <c:pt idx="51916">
                  <c:v>1.0080337524414063E-3</c:v>
                </c:pt>
                <c:pt idx="51917">
                  <c:v>1.0068416595458984E-3</c:v>
                </c:pt>
                <c:pt idx="51918">
                  <c:v>1.007080078125E-3</c:v>
                </c:pt>
                <c:pt idx="51919">
                  <c:v>1.007080078125E-3</c:v>
                </c:pt>
                <c:pt idx="51920">
                  <c:v>1.0068416595458984E-3</c:v>
                </c:pt>
                <c:pt idx="51921">
                  <c:v>1.007080078125E-3</c:v>
                </c:pt>
                <c:pt idx="51922">
                  <c:v>1.007080078125E-3</c:v>
                </c:pt>
                <c:pt idx="51923">
                  <c:v>1.0068416595458984E-3</c:v>
                </c:pt>
                <c:pt idx="51924">
                  <c:v>1.007080078125E-3</c:v>
                </c:pt>
                <c:pt idx="51925">
                  <c:v>1.007080078125E-3</c:v>
                </c:pt>
                <c:pt idx="51926">
                  <c:v>1.0068416595458984E-3</c:v>
                </c:pt>
                <c:pt idx="51927">
                  <c:v>1.007080078125E-3</c:v>
                </c:pt>
                <c:pt idx="51928">
                  <c:v>1.0080337524414063E-3</c:v>
                </c:pt>
                <c:pt idx="51929">
                  <c:v>1.007080078125E-3</c:v>
                </c:pt>
                <c:pt idx="51930">
                  <c:v>1.0068416595458984E-3</c:v>
                </c:pt>
                <c:pt idx="51931">
                  <c:v>1.007080078125E-3</c:v>
                </c:pt>
                <c:pt idx="51932">
                  <c:v>1.007080078125E-3</c:v>
                </c:pt>
                <c:pt idx="51933">
                  <c:v>1.0068416595458984E-3</c:v>
                </c:pt>
                <c:pt idx="51934">
                  <c:v>1.007080078125E-3</c:v>
                </c:pt>
                <c:pt idx="51935">
                  <c:v>1.007080078125E-3</c:v>
                </c:pt>
                <c:pt idx="51936">
                  <c:v>1.0068416595458984E-3</c:v>
                </c:pt>
                <c:pt idx="51937">
                  <c:v>1.007080078125E-3</c:v>
                </c:pt>
                <c:pt idx="51938">
                  <c:v>1.007080078125E-3</c:v>
                </c:pt>
                <c:pt idx="51939">
                  <c:v>1.0068416595458984E-3</c:v>
                </c:pt>
                <c:pt idx="51940">
                  <c:v>1.007080078125E-3</c:v>
                </c:pt>
                <c:pt idx="51941">
                  <c:v>1.0080337524414063E-3</c:v>
                </c:pt>
                <c:pt idx="51942">
                  <c:v>1.0068416595458984E-3</c:v>
                </c:pt>
                <c:pt idx="51943">
                  <c:v>1.007080078125E-3</c:v>
                </c:pt>
                <c:pt idx="51944">
                  <c:v>1.007080078125E-3</c:v>
                </c:pt>
                <c:pt idx="51945">
                  <c:v>1.0068416595458984E-3</c:v>
                </c:pt>
                <c:pt idx="51946">
                  <c:v>1.007080078125E-3</c:v>
                </c:pt>
                <c:pt idx="51947">
                  <c:v>1.007080078125E-3</c:v>
                </c:pt>
                <c:pt idx="51948">
                  <c:v>1.0068416595458984E-3</c:v>
                </c:pt>
                <c:pt idx="51949">
                  <c:v>1.007080078125E-3</c:v>
                </c:pt>
                <c:pt idx="51950">
                  <c:v>1.007080078125E-3</c:v>
                </c:pt>
                <c:pt idx="51951">
                  <c:v>1.0068416595458984E-3</c:v>
                </c:pt>
                <c:pt idx="51952">
                  <c:v>1.007080078125E-3</c:v>
                </c:pt>
                <c:pt idx="51953">
                  <c:v>1.0080337524414063E-3</c:v>
                </c:pt>
                <c:pt idx="51954">
                  <c:v>1.007080078125E-3</c:v>
                </c:pt>
                <c:pt idx="51955">
                  <c:v>1.0068416595458984E-3</c:v>
                </c:pt>
                <c:pt idx="51956">
                  <c:v>1.007080078125E-3</c:v>
                </c:pt>
                <c:pt idx="51957">
                  <c:v>1.007080078125E-3</c:v>
                </c:pt>
                <c:pt idx="51958">
                  <c:v>1.0068416595458984E-3</c:v>
                </c:pt>
                <c:pt idx="51959">
                  <c:v>1.007080078125E-3</c:v>
                </c:pt>
                <c:pt idx="51960">
                  <c:v>1.007080078125E-3</c:v>
                </c:pt>
                <c:pt idx="51961">
                  <c:v>1.0068416595458984E-3</c:v>
                </c:pt>
                <c:pt idx="51962">
                  <c:v>1.007080078125E-3</c:v>
                </c:pt>
                <c:pt idx="51963">
                  <c:v>1.007080078125E-3</c:v>
                </c:pt>
                <c:pt idx="51964">
                  <c:v>1.0068416595458984E-3</c:v>
                </c:pt>
                <c:pt idx="51965">
                  <c:v>1.007080078125E-3</c:v>
                </c:pt>
                <c:pt idx="51966">
                  <c:v>1.0080337524414063E-3</c:v>
                </c:pt>
                <c:pt idx="51967">
                  <c:v>1.0068416595458984E-3</c:v>
                </c:pt>
                <c:pt idx="51968">
                  <c:v>1.007080078125E-3</c:v>
                </c:pt>
                <c:pt idx="51969">
                  <c:v>1.007080078125E-3</c:v>
                </c:pt>
                <c:pt idx="51970">
                  <c:v>1.0068416595458984E-3</c:v>
                </c:pt>
                <c:pt idx="51971">
                  <c:v>1.007080078125E-3</c:v>
                </c:pt>
                <c:pt idx="51972">
                  <c:v>1.007080078125E-3</c:v>
                </c:pt>
                <c:pt idx="51973">
                  <c:v>1.0068416595458984E-3</c:v>
                </c:pt>
                <c:pt idx="51974">
                  <c:v>1.007080078125E-3</c:v>
                </c:pt>
                <c:pt idx="51975">
                  <c:v>1.007080078125E-3</c:v>
                </c:pt>
                <c:pt idx="51976">
                  <c:v>1.0068416595458984E-3</c:v>
                </c:pt>
                <c:pt idx="51977">
                  <c:v>1.007080078125E-3</c:v>
                </c:pt>
                <c:pt idx="51978">
                  <c:v>1.0080337524414063E-3</c:v>
                </c:pt>
                <c:pt idx="51979">
                  <c:v>1.007080078125E-3</c:v>
                </c:pt>
                <c:pt idx="51980">
                  <c:v>1.0068416595458984E-3</c:v>
                </c:pt>
                <c:pt idx="51981">
                  <c:v>1.007080078125E-3</c:v>
                </c:pt>
                <c:pt idx="51982">
                  <c:v>1.007080078125E-3</c:v>
                </c:pt>
                <c:pt idx="51983">
                  <c:v>1.0068416595458984E-3</c:v>
                </c:pt>
                <c:pt idx="51984">
                  <c:v>1.007080078125E-3</c:v>
                </c:pt>
                <c:pt idx="51985">
                  <c:v>1.007080078125E-3</c:v>
                </c:pt>
                <c:pt idx="51986">
                  <c:v>1.0068416595458984E-3</c:v>
                </c:pt>
                <c:pt idx="51987">
                  <c:v>1.007080078125E-3</c:v>
                </c:pt>
                <c:pt idx="51988">
                  <c:v>1.007080078125E-3</c:v>
                </c:pt>
                <c:pt idx="51989">
                  <c:v>1.0068416595458984E-3</c:v>
                </c:pt>
                <c:pt idx="51990">
                  <c:v>1.007080078125E-3</c:v>
                </c:pt>
                <c:pt idx="51991">
                  <c:v>1.0080337524414063E-3</c:v>
                </c:pt>
                <c:pt idx="51992">
                  <c:v>1.0068416595458984E-3</c:v>
                </c:pt>
                <c:pt idx="51993">
                  <c:v>1.007080078125E-3</c:v>
                </c:pt>
                <c:pt idx="51994">
                  <c:v>1.007080078125E-3</c:v>
                </c:pt>
                <c:pt idx="51995">
                  <c:v>1.0068416595458984E-3</c:v>
                </c:pt>
                <c:pt idx="51996">
                  <c:v>1.007080078125E-3</c:v>
                </c:pt>
                <c:pt idx="51997">
                  <c:v>1.007080078125E-3</c:v>
                </c:pt>
                <c:pt idx="51998">
                  <c:v>1.0068416595458984E-3</c:v>
                </c:pt>
                <c:pt idx="51999">
                  <c:v>1.007080078125E-3</c:v>
                </c:pt>
                <c:pt idx="52000">
                  <c:v>1.007080078125E-3</c:v>
                </c:pt>
                <c:pt idx="52001">
                  <c:v>1.0068416595458984E-3</c:v>
                </c:pt>
                <c:pt idx="52002">
                  <c:v>1.007080078125E-3</c:v>
                </c:pt>
                <c:pt idx="52003">
                  <c:v>1.0080337524414063E-3</c:v>
                </c:pt>
                <c:pt idx="52004">
                  <c:v>1.007080078125E-3</c:v>
                </c:pt>
                <c:pt idx="52005">
                  <c:v>1.0068416595458984E-3</c:v>
                </c:pt>
                <c:pt idx="52006">
                  <c:v>1.007080078125E-3</c:v>
                </c:pt>
                <c:pt idx="52007">
                  <c:v>1.007080078125E-3</c:v>
                </c:pt>
                <c:pt idx="52008">
                  <c:v>1.0068416595458984E-3</c:v>
                </c:pt>
                <c:pt idx="52009">
                  <c:v>1.007080078125E-3</c:v>
                </c:pt>
                <c:pt idx="52010">
                  <c:v>1.007080078125E-3</c:v>
                </c:pt>
                <c:pt idx="52011">
                  <c:v>1.0068416595458984E-3</c:v>
                </c:pt>
                <c:pt idx="52012">
                  <c:v>1.007080078125E-3</c:v>
                </c:pt>
                <c:pt idx="52013">
                  <c:v>1.007080078125E-3</c:v>
                </c:pt>
                <c:pt idx="52014">
                  <c:v>1.0068416595458984E-3</c:v>
                </c:pt>
                <c:pt idx="52015">
                  <c:v>1.007080078125E-3</c:v>
                </c:pt>
                <c:pt idx="52016">
                  <c:v>1.0080337524414063E-3</c:v>
                </c:pt>
                <c:pt idx="52017">
                  <c:v>1.0068416595458984E-3</c:v>
                </c:pt>
                <c:pt idx="52018">
                  <c:v>1.007080078125E-3</c:v>
                </c:pt>
                <c:pt idx="52019">
                  <c:v>1.007080078125E-3</c:v>
                </c:pt>
                <c:pt idx="52020">
                  <c:v>1.0068416595458984E-3</c:v>
                </c:pt>
                <c:pt idx="52021">
                  <c:v>1.007080078125E-3</c:v>
                </c:pt>
                <c:pt idx="52022">
                  <c:v>1.007080078125E-3</c:v>
                </c:pt>
                <c:pt idx="52023">
                  <c:v>1.0068416595458984E-3</c:v>
                </c:pt>
                <c:pt idx="52024">
                  <c:v>1.007080078125E-3</c:v>
                </c:pt>
                <c:pt idx="52025">
                  <c:v>1.007080078125E-3</c:v>
                </c:pt>
                <c:pt idx="52026">
                  <c:v>1.0068416595458984E-3</c:v>
                </c:pt>
                <c:pt idx="52027">
                  <c:v>1.007080078125E-3</c:v>
                </c:pt>
                <c:pt idx="52028">
                  <c:v>1.0080337524414063E-3</c:v>
                </c:pt>
                <c:pt idx="52029">
                  <c:v>1.007080078125E-3</c:v>
                </c:pt>
                <c:pt idx="52030">
                  <c:v>1.0068416595458984E-3</c:v>
                </c:pt>
                <c:pt idx="52031">
                  <c:v>1.007080078125E-3</c:v>
                </c:pt>
                <c:pt idx="52032">
                  <c:v>1.007080078125E-3</c:v>
                </c:pt>
                <c:pt idx="52033">
                  <c:v>1.0068416595458984E-3</c:v>
                </c:pt>
                <c:pt idx="52034">
                  <c:v>1.007080078125E-3</c:v>
                </c:pt>
                <c:pt idx="52035">
                  <c:v>1.007080078125E-3</c:v>
                </c:pt>
                <c:pt idx="52036">
                  <c:v>1.0068416595458984E-3</c:v>
                </c:pt>
                <c:pt idx="52037">
                  <c:v>1.007080078125E-3</c:v>
                </c:pt>
                <c:pt idx="52038">
                  <c:v>1.007080078125E-3</c:v>
                </c:pt>
                <c:pt idx="52039">
                  <c:v>1.0068416595458984E-3</c:v>
                </c:pt>
                <c:pt idx="52040">
                  <c:v>1.007080078125E-3</c:v>
                </c:pt>
                <c:pt idx="52041">
                  <c:v>1.0080337524414063E-3</c:v>
                </c:pt>
                <c:pt idx="52042">
                  <c:v>1.0068416595458984E-3</c:v>
                </c:pt>
                <c:pt idx="52043">
                  <c:v>1.007080078125E-3</c:v>
                </c:pt>
                <c:pt idx="52044">
                  <c:v>1.007080078125E-3</c:v>
                </c:pt>
                <c:pt idx="52045">
                  <c:v>1.0068416595458984E-3</c:v>
                </c:pt>
                <c:pt idx="52046">
                  <c:v>1.007080078125E-3</c:v>
                </c:pt>
                <c:pt idx="52047">
                  <c:v>1.007080078125E-3</c:v>
                </c:pt>
                <c:pt idx="52048">
                  <c:v>1.0068416595458984E-3</c:v>
                </c:pt>
                <c:pt idx="52049">
                  <c:v>1.007080078125E-3</c:v>
                </c:pt>
                <c:pt idx="52050">
                  <c:v>1.007080078125E-3</c:v>
                </c:pt>
                <c:pt idx="52051">
                  <c:v>1.0068416595458984E-3</c:v>
                </c:pt>
                <c:pt idx="52052">
                  <c:v>1.007080078125E-3</c:v>
                </c:pt>
                <c:pt idx="52053">
                  <c:v>1.0080337524414063E-3</c:v>
                </c:pt>
                <c:pt idx="52054">
                  <c:v>1.007080078125E-3</c:v>
                </c:pt>
                <c:pt idx="52055">
                  <c:v>1.0068416595458984E-3</c:v>
                </c:pt>
                <c:pt idx="52056">
                  <c:v>1.007080078125E-3</c:v>
                </c:pt>
                <c:pt idx="52057">
                  <c:v>1.007080078125E-3</c:v>
                </c:pt>
                <c:pt idx="52058">
                  <c:v>1.0068416595458984E-3</c:v>
                </c:pt>
                <c:pt idx="52059">
                  <c:v>1.007080078125E-3</c:v>
                </c:pt>
                <c:pt idx="52060">
                  <c:v>1.007080078125E-3</c:v>
                </c:pt>
                <c:pt idx="52061">
                  <c:v>1.0068416595458984E-3</c:v>
                </c:pt>
                <c:pt idx="52062">
                  <c:v>1.007080078125E-3</c:v>
                </c:pt>
                <c:pt idx="52063">
                  <c:v>1.007080078125E-3</c:v>
                </c:pt>
                <c:pt idx="52064">
                  <c:v>1.0068416595458984E-3</c:v>
                </c:pt>
                <c:pt idx="52065">
                  <c:v>1.007080078125E-3</c:v>
                </c:pt>
                <c:pt idx="52066">
                  <c:v>1.0080337524414063E-3</c:v>
                </c:pt>
                <c:pt idx="52067">
                  <c:v>1.0068416595458984E-3</c:v>
                </c:pt>
                <c:pt idx="52068">
                  <c:v>1.007080078125E-3</c:v>
                </c:pt>
                <c:pt idx="52069">
                  <c:v>1.007080078125E-3</c:v>
                </c:pt>
                <c:pt idx="52070">
                  <c:v>1.0068416595458984E-3</c:v>
                </c:pt>
                <c:pt idx="52071">
                  <c:v>1.007080078125E-3</c:v>
                </c:pt>
                <c:pt idx="52072">
                  <c:v>1.007080078125E-3</c:v>
                </c:pt>
                <c:pt idx="52073">
                  <c:v>1.0068416595458984E-3</c:v>
                </c:pt>
                <c:pt idx="52074">
                  <c:v>1.007080078125E-3</c:v>
                </c:pt>
                <c:pt idx="52075">
                  <c:v>1.007080078125E-3</c:v>
                </c:pt>
                <c:pt idx="52076">
                  <c:v>1.0068416595458984E-3</c:v>
                </c:pt>
                <c:pt idx="52077">
                  <c:v>1.007080078125E-3</c:v>
                </c:pt>
                <c:pt idx="52078">
                  <c:v>1.0080337524414063E-3</c:v>
                </c:pt>
                <c:pt idx="52079">
                  <c:v>1.007080078125E-3</c:v>
                </c:pt>
                <c:pt idx="52080">
                  <c:v>1.0068416595458984E-3</c:v>
                </c:pt>
                <c:pt idx="52081">
                  <c:v>1.007080078125E-3</c:v>
                </c:pt>
                <c:pt idx="52082">
                  <c:v>1.007080078125E-3</c:v>
                </c:pt>
                <c:pt idx="52083">
                  <c:v>1.0068416595458984E-3</c:v>
                </c:pt>
                <c:pt idx="52084">
                  <c:v>1.007080078125E-3</c:v>
                </c:pt>
                <c:pt idx="52085">
                  <c:v>1.007080078125E-3</c:v>
                </c:pt>
                <c:pt idx="52086">
                  <c:v>1.0068416595458984E-3</c:v>
                </c:pt>
                <c:pt idx="52087">
                  <c:v>1.007080078125E-3</c:v>
                </c:pt>
                <c:pt idx="52088">
                  <c:v>1.007080078125E-3</c:v>
                </c:pt>
                <c:pt idx="52089">
                  <c:v>1.0068416595458984E-3</c:v>
                </c:pt>
                <c:pt idx="52090">
                  <c:v>1.007080078125E-3</c:v>
                </c:pt>
                <c:pt idx="52091">
                  <c:v>1.0080337524414063E-3</c:v>
                </c:pt>
                <c:pt idx="52092">
                  <c:v>1.0068416595458984E-3</c:v>
                </c:pt>
                <c:pt idx="52093">
                  <c:v>1.007080078125E-3</c:v>
                </c:pt>
                <c:pt idx="52094">
                  <c:v>1.20849609375E-2</c:v>
                </c:pt>
                <c:pt idx="52095">
                  <c:v>1.007080078125E-3</c:v>
                </c:pt>
                <c:pt idx="52096">
                  <c:v>1.007080078125E-3</c:v>
                </c:pt>
                <c:pt idx="52097">
                  <c:v>1.0068416595458984E-3</c:v>
                </c:pt>
                <c:pt idx="52098">
                  <c:v>1.007080078125E-3</c:v>
                </c:pt>
                <c:pt idx="52099">
                  <c:v>1.007080078125E-3</c:v>
                </c:pt>
                <c:pt idx="52100">
                  <c:v>1.0068416595458984E-3</c:v>
                </c:pt>
                <c:pt idx="52101">
                  <c:v>1.007080078125E-3</c:v>
                </c:pt>
                <c:pt idx="52102">
                  <c:v>1.007080078125E-3</c:v>
                </c:pt>
                <c:pt idx="52103">
                  <c:v>1.0068416595458984E-3</c:v>
                </c:pt>
                <c:pt idx="52104">
                  <c:v>1.007080078125E-3</c:v>
                </c:pt>
                <c:pt idx="52105">
                  <c:v>1.0080337524414063E-3</c:v>
                </c:pt>
                <c:pt idx="52106">
                  <c:v>1.0068416595458984E-3</c:v>
                </c:pt>
                <c:pt idx="52107">
                  <c:v>1.007080078125E-3</c:v>
                </c:pt>
                <c:pt idx="52108">
                  <c:v>1.007080078125E-3</c:v>
                </c:pt>
                <c:pt idx="52109">
                  <c:v>1.0068416595458984E-3</c:v>
                </c:pt>
                <c:pt idx="52110">
                  <c:v>1.007080078125E-3</c:v>
                </c:pt>
                <c:pt idx="52111">
                  <c:v>1.007080078125E-3</c:v>
                </c:pt>
                <c:pt idx="52112">
                  <c:v>1.0068416595458984E-3</c:v>
                </c:pt>
                <c:pt idx="52113">
                  <c:v>1.007080078125E-3</c:v>
                </c:pt>
                <c:pt idx="52114">
                  <c:v>1.007080078125E-3</c:v>
                </c:pt>
                <c:pt idx="52115">
                  <c:v>1.0068416595458984E-3</c:v>
                </c:pt>
                <c:pt idx="52116">
                  <c:v>1.007080078125E-3</c:v>
                </c:pt>
                <c:pt idx="52117">
                  <c:v>1.0080337524414063E-3</c:v>
                </c:pt>
                <c:pt idx="52118">
                  <c:v>1.007080078125E-3</c:v>
                </c:pt>
                <c:pt idx="52119">
                  <c:v>1.0068416595458984E-3</c:v>
                </c:pt>
                <c:pt idx="52120">
                  <c:v>1.007080078125E-3</c:v>
                </c:pt>
                <c:pt idx="52121">
                  <c:v>1.007080078125E-3</c:v>
                </c:pt>
                <c:pt idx="52122">
                  <c:v>1.0068416595458984E-3</c:v>
                </c:pt>
                <c:pt idx="52123">
                  <c:v>1.007080078125E-3</c:v>
                </c:pt>
                <c:pt idx="52124">
                  <c:v>1.007080078125E-3</c:v>
                </c:pt>
                <c:pt idx="52125">
                  <c:v>1.0068416595458984E-3</c:v>
                </c:pt>
                <c:pt idx="52126">
                  <c:v>1.007080078125E-3</c:v>
                </c:pt>
                <c:pt idx="52127">
                  <c:v>1.007080078125E-3</c:v>
                </c:pt>
                <c:pt idx="52128">
                  <c:v>1.0068416595458984E-3</c:v>
                </c:pt>
                <c:pt idx="52129">
                  <c:v>1.0080337524414063E-3</c:v>
                </c:pt>
                <c:pt idx="52130">
                  <c:v>1.007080078125E-3</c:v>
                </c:pt>
                <c:pt idx="52131">
                  <c:v>1.0068416595458984E-3</c:v>
                </c:pt>
                <c:pt idx="52132">
                  <c:v>1.007080078125E-3</c:v>
                </c:pt>
                <c:pt idx="52133">
                  <c:v>1.007080078125E-3</c:v>
                </c:pt>
                <c:pt idx="52134">
                  <c:v>1.0068416595458984E-3</c:v>
                </c:pt>
                <c:pt idx="52135">
                  <c:v>1.007080078125E-3</c:v>
                </c:pt>
                <c:pt idx="52136">
                  <c:v>1.007080078125E-3</c:v>
                </c:pt>
                <c:pt idx="52137">
                  <c:v>1.0068416595458984E-3</c:v>
                </c:pt>
                <c:pt idx="52138">
                  <c:v>1.007080078125E-3</c:v>
                </c:pt>
                <c:pt idx="52139">
                  <c:v>1.007080078125E-3</c:v>
                </c:pt>
                <c:pt idx="52140">
                  <c:v>1.0068416595458984E-3</c:v>
                </c:pt>
                <c:pt idx="52141">
                  <c:v>1.007080078125E-3</c:v>
                </c:pt>
                <c:pt idx="52142">
                  <c:v>1.0080337524414063E-3</c:v>
                </c:pt>
                <c:pt idx="52143">
                  <c:v>1.007080078125E-3</c:v>
                </c:pt>
                <c:pt idx="52144">
                  <c:v>1.0068416595458984E-3</c:v>
                </c:pt>
                <c:pt idx="52145">
                  <c:v>1.007080078125E-3</c:v>
                </c:pt>
                <c:pt idx="52146">
                  <c:v>1.007080078125E-3</c:v>
                </c:pt>
                <c:pt idx="52147">
                  <c:v>1.0068416595458984E-3</c:v>
                </c:pt>
                <c:pt idx="52148">
                  <c:v>1.007080078125E-3</c:v>
                </c:pt>
                <c:pt idx="52149">
                  <c:v>1.007080078125E-3</c:v>
                </c:pt>
                <c:pt idx="52150">
                  <c:v>1.0068416595458984E-3</c:v>
                </c:pt>
                <c:pt idx="52151">
                  <c:v>1.007080078125E-3</c:v>
                </c:pt>
                <c:pt idx="52152">
                  <c:v>1.007080078125E-3</c:v>
                </c:pt>
                <c:pt idx="52153">
                  <c:v>1.0068416595458984E-3</c:v>
                </c:pt>
                <c:pt idx="52154">
                  <c:v>1.0080337524414063E-3</c:v>
                </c:pt>
                <c:pt idx="52155">
                  <c:v>1.007080078125E-3</c:v>
                </c:pt>
                <c:pt idx="52156">
                  <c:v>1.0068416595458984E-3</c:v>
                </c:pt>
                <c:pt idx="52157">
                  <c:v>1.007080078125E-3</c:v>
                </c:pt>
                <c:pt idx="52158">
                  <c:v>1.007080078125E-3</c:v>
                </c:pt>
                <c:pt idx="52159">
                  <c:v>1.0068416595458984E-3</c:v>
                </c:pt>
                <c:pt idx="52160">
                  <c:v>1.007080078125E-3</c:v>
                </c:pt>
                <c:pt idx="52161">
                  <c:v>1.007080078125E-3</c:v>
                </c:pt>
                <c:pt idx="52162">
                  <c:v>1.0068416595458984E-3</c:v>
                </c:pt>
                <c:pt idx="52163">
                  <c:v>1.007080078125E-3</c:v>
                </c:pt>
                <c:pt idx="52164">
                  <c:v>1.007080078125E-3</c:v>
                </c:pt>
                <c:pt idx="52165">
                  <c:v>1.0068416595458984E-3</c:v>
                </c:pt>
                <c:pt idx="52166">
                  <c:v>1.007080078125E-3</c:v>
                </c:pt>
                <c:pt idx="52167">
                  <c:v>1.0080337524414063E-3</c:v>
                </c:pt>
                <c:pt idx="52168">
                  <c:v>1.007080078125E-3</c:v>
                </c:pt>
                <c:pt idx="52169">
                  <c:v>1.0068416595458984E-3</c:v>
                </c:pt>
                <c:pt idx="52170">
                  <c:v>1.007080078125E-3</c:v>
                </c:pt>
                <c:pt idx="52171">
                  <c:v>1.007080078125E-3</c:v>
                </c:pt>
                <c:pt idx="52172">
                  <c:v>1.0068416595458984E-3</c:v>
                </c:pt>
                <c:pt idx="52173">
                  <c:v>1.007080078125E-3</c:v>
                </c:pt>
                <c:pt idx="52174">
                  <c:v>1.007080078125E-3</c:v>
                </c:pt>
                <c:pt idx="52175">
                  <c:v>1.0068416595458984E-3</c:v>
                </c:pt>
                <c:pt idx="52176">
                  <c:v>1.007080078125E-3</c:v>
                </c:pt>
                <c:pt idx="52177">
                  <c:v>1.007080078125E-3</c:v>
                </c:pt>
                <c:pt idx="52178">
                  <c:v>1.0068416595458984E-3</c:v>
                </c:pt>
                <c:pt idx="52179">
                  <c:v>1.0080337524414063E-3</c:v>
                </c:pt>
                <c:pt idx="52180">
                  <c:v>1.007080078125E-3</c:v>
                </c:pt>
                <c:pt idx="52181">
                  <c:v>1.0068416595458984E-3</c:v>
                </c:pt>
                <c:pt idx="52182">
                  <c:v>1.007080078125E-3</c:v>
                </c:pt>
                <c:pt idx="52183">
                  <c:v>1.007080078125E-3</c:v>
                </c:pt>
                <c:pt idx="52184">
                  <c:v>1.0068416595458984E-3</c:v>
                </c:pt>
                <c:pt idx="52185">
                  <c:v>1.007080078125E-3</c:v>
                </c:pt>
                <c:pt idx="52186">
                  <c:v>1.007080078125E-3</c:v>
                </c:pt>
                <c:pt idx="52187">
                  <c:v>1.0068416595458984E-3</c:v>
                </c:pt>
                <c:pt idx="52188">
                  <c:v>1.007080078125E-3</c:v>
                </c:pt>
                <c:pt idx="52189">
                  <c:v>1.007080078125E-3</c:v>
                </c:pt>
                <c:pt idx="52190">
                  <c:v>1.0068416595458984E-3</c:v>
                </c:pt>
                <c:pt idx="52191">
                  <c:v>1.007080078125E-3</c:v>
                </c:pt>
                <c:pt idx="52192">
                  <c:v>1.0080337524414063E-3</c:v>
                </c:pt>
                <c:pt idx="52193">
                  <c:v>1.007080078125E-3</c:v>
                </c:pt>
                <c:pt idx="52194">
                  <c:v>1.0068416595458984E-3</c:v>
                </c:pt>
                <c:pt idx="52195">
                  <c:v>1.007080078125E-3</c:v>
                </c:pt>
                <c:pt idx="52196">
                  <c:v>1.007080078125E-3</c:v>
                </c:pt>
                <c:pt idx="52197">
                  <c:v>1.0068416595458984E-3</c:v>
                </c:pt>
                <c:pt idx="52198">
                  <c:v>1.007080078125E-3</c:v>
                </c:pt>
                <c:pt idx="52199">
                  <c:v>1.007080078125E-3</c:v>
                </c:pt>
                <c:pt idx="52200">
                  <c:v>1.0068416595458984E-3</c:v>
                </c:pt>
                <c:pt idx="52201">
                  <c:v>1.007080078125E-3</c:v>
                </c:pt>
                <c:pt idx="52202">
                  <c:v>1.007080078125E-3</c:v>
                </c:pt>
                <c:pt idx="52203">
                  <c:v>1.0068416595458984E-3</c:v>
                </c:pt>
                <c:pt idx="52204">
                  <c:v>1.0080337524414063E-3</c:v>
                </c:pt>
                <c:pt idx="52205">
                  <c:v>1.007080078125E-3</c:v>
                </c:pt>
                <c:pt idx="52206">
                  <c:v>1.0068416595458984E-3</c:v>
                </c:pt>
                <c:pt idx="52207">
                  <c:v>1.007080078125E-3</c:v>
                </c:pt>
                <c:pt idx="52208">
                  <c:v>1.007080078125E-3</c:v>
                </c:pt>
                <c:pt idx="52209">
                  <c:v>1.0068416595458984E-3</c:v>
                </c:pt>
                <c:pt idx="52210">
                  <c:v>1.007080078125E-3</c:v>
                </c:pt>
                <c:pt idx="52211">
                  <c:v>1.007080078125E-3</c:v>
                </c:pt>
                <c:pt idx="52212">
                  <c:v>1.0068416595458984E-3</c:v>
                </c:pt>
                <c:pt idx="52213">
                  <c:v>1.007080078125E-3</c:v>
                </c:pt>
                <c:pt idx="52214">
                  <c:v>1.007080078125E-3</c:v>
                </c:pt>
                <c:pt idx="52215">
                  <c:v>1.0068416595458984E-3</c:v>
                </c:pt>
                <c:pt idx="52216">
                  <c:v>1.007080078125E-3</c:v>
                </c:pt>
                <c:pt idx="52217">
                  <c:v>1.0080337524414063E-3</c:v>
                </c:pt>
                <c:pt idx="52218">
                  <c:v>1.007080078125E-3</c:v>
                </c:pt>
                <c:pt idx="52219">
                  <c:v>1.0068416595458984E-3</c:v>
                </c:pt>
                <c:pt idx="52220">
                  <c:v>1.007080078125E-3</c:v>
                </c:pt>
                <c:pt idx="52221">
                  <c:v>1.007080078125E-3</c:v>
                </c:pt>
                <c:pt idx="52222">
                  <c:v>1.0068416595458984E-3</c:v>
                </c:pt>
                <c:pt idx="52223">
                  <c:v>1.007080078125E-3</c:v>
                </c:pt>
                <c:pt idx="52224">
                  <c:v>1.007080078125E-3</c:v>
                </c:pt>
                <c:pt idx="52225">
                  <c:v>1.0068416595458984E-3</c:v>
                </c:pt>
                <c:pt idx="52226">
                  <c:v>1.007080078125E-3</c:v>
                </c:pt>
                <c:pt idx="52227">
                  <c:v>1.007080078125E-3</c:v>
                </c:pt>
                <c:pt idx="52228">
                  <c:v>1.0068416595458984E-3</c:v>
                </c:pt>
                <c:pt idx="52229">
                  <c:v>1.0080337524414063E-3</c:v>
                </c:pt>
                <c:pt idx="52230">
                  <c:v>1.007080078125E-3</c:v>
                </c:pt>
                <c:pt idx="52231">
                  <c:v>1.0068416595458984E-3</c:v>
                </c:pt>
                <c:pt idx="52232">
                  <c:v>1.007080078125E-3</c:v>
                </c:pt>
                <c:pt idx="52233">
                  <c:v>1.007080078125E-3</c:v>
                </c:pt>
                <c:pt idx="52234">
                  <c:v>1.0068416595458984E-3</c:v>
                </c:pt>
                <c:pt idx="52235">
                  <c:v>1.007080078125E-3</c:v>
                </c:pt>
                <c:pt idx="52236">
                  <c:v>1.007080078125E-3</c:v>
                </c:pt>
                <c:pt idx="52237">
                  <c:v>1.0068416595458984E-3</c:v>
                </c:pt>
                <c:pt idx="52238">
                  <c:v>1.007080078125E-3</c:v>
                </c:pt>
                <c:pt idx="52239">
                  <c:v>1.007080078125E-3</c:v>
                </c:pt>
                <c:pt idx="52240">
                  <c:v>1.0068416595458984E-3</c:v>
                </c:pt>
                <c:pt idx="52241">
                  <c:v>1.007080078125E-3</c:v>
                </c:pt>
                <c:pt idx="52242">
                  <c:v>1.0080337524414063E-3</c:v>
                </c:pt>
                <c:pt idx="52243">
                  <c:v>1.007080078125E-3</c:v>
                </c:pt>
                <c:pt idx="52244">
                  <c:v>1.0068416595458984E-3</c:v>
                </c:pt>
                <c:pt idx="52245">
                  <c:v>1.007080078125E-3</c:v>
                </c:pt>
                <c:pt idx="52246">
                  <c:v>1.007080078125E-3</c:v>
                </c:pt>
                <c:pt idx="52247">
                  <c:v>1.0068416595458984E-3</c:v>
                </c:pt>
                <c:pt idx="52248">
                  <c:v>1.007080078125E-3</c:v>
                </c:pt>
                <c:pt idx="52249">
                  <c:v>1.007080078125E-3</c:v>
                </c:pt>
                <c:pt idx="52250">
                  <c:v>1.0068416595458984E-3</c:v>
                </c:pt>
                <c:pt idx="52251">
                  <c:v>1.007080078125E-3</c:v>
                </c:pt>
                <c:pt idx="52252">
                  <c:v>1.007080078125E-3</c:v>
                </c:pt>
                <c:pt idx="52253">
                  <c:v>1.0068416595458984E-3</c:v>
                </c:pt>
                <c:pt idx="52254">
                  <c:v>1.0080337524414063E-3</c:v>
                </c:pt>
                <c:pt idx="52255">
                  <c:v>1.007080078125E-3</c:v>
                </c:pt>
                <c:pt idx="52256">
                  <c:v>1.0068416595458984E-3</c:v>
                </c:pt>
                <c:pt idx="52257">
                  <c:v>1.007080078125E-3</c:v>
                </c:pt>
                <c:pt idx="52258">
                  <c:v>1.007080078125E-3</c:v>
                </c:pt>
                <c:pt idx="52259">
                  <c:v>1.0068416595458984E-3</c:v>
                </c:pt>
                <c:pt idx="52260">
                  <c:v>1.007080078125E-3</c:v>
                </c:pt>
                <c:pt idx="52261">
                  <c:v>1.007080078125E-3</c:v>
                </c:pt>
                <c:pt idx="52262">
                  <c:v>1.0068416595458984E-3</c:v>
                </c:pt>
                <c:pt idx="52263">
                  <c:v>1.007080078125E-3</c:v>
                </c:pt>
                <c:pt idx="52264">
                  <c:v>1.007080078125E-3</c:v>
                </c:pt>
                <c:pt idx="52265">
                  <c:v>1.0068416595458984E-3</c:v>
                </c:pt>
                <c:pt idx="52266">
                  <c:v>1.007080078125E-3</c:v>
                </c:pt>
                <c:pt idx="52267">
                  <c:v>1.0080337524414063E-3</c:v>
                </c:pt>
                <c:pt idx="52268">
                  <c:v>1.007080078125E-3</c:v>
                </c:pt>
                <c:pt idx="52269">
                  <c:v>1.0068416595458984E-3</c:v>
                </c:pt>
                <c:pt idx="52270">
                  <c:v>1.007080078125E-3</c:v>
                </c:pt>
                <c:pt idx="52271">
                  <c:v>1.007080078125E-3</c:v>
                </c:pt>
                <c:pt idx="52272">
                  <c:v>1.0068416595458984E-3</c:v>
                </c:pt>
                <c:pt idx="52273">
                  <c:v>1.007080078125E-3</c:v>
                </c:pt>
                <c:pt idx="52274">
                  <c:v>1.007080078125E-3</c:v>
                </c:pt>
                <c:pt idx="52275">
                  <c:v>1.0068416595458984E-3</c:v>
                </c:pt>
                <c:pt idx="52276">
                  <c:v>1.007080078125E-3</c:v>
                </c:pt>
                <c:pt idx="52277">
                  <c:v>1.007080078125E-3</c:v>
                </c:pt>
                <c:pt idx="52278">
                  <c:v>1.0068416595458984E-3</c:v>
                </c:pt>
                <c:pt idx="52279">
                  <c:v>1.0080337524414063E-3</c:v>
                </c:pt>
                <c:pt idx="52280">
                  <c:v>1.007080078125E-3</c:v>
                </c:pt>
                <c:pt idx="52281">
                  <c:v>1.0068416595458984E-3</c:v>
                </c:pt>
                <c:pt idx="52282">
                  <c:v>1.007080078125E-3</c:v>
                </c:pt>
                <c:pt idx="52283">
                  <c:v>1.007080078125E-3</c:v>
                </c:pt>
                <c:pt idx="52284">
                  <c:v>1.0068416595458984E-3</c:v>
                </c:pt>
                <c:pt idx="52285">
                  <c:v>1.007080078125E-3</c:v>
                </c:pt>
                <c:pt idx="52286">
                  <c:v>1.007080078125E-3</c:v>
                </c:pt>
                <c:pt idx="52287">
                  <c:v>1.0068416595458984E-3</c:v>
                </c:pt>
                <c:pt idx="52288">
                  <c:v>1.007080078125E-3</c:v>
                </c:pt>
                <c:pt idx="52289">
                  <c:v>1.007080078125E-3</c:v>
                </c:pt>
                <c:pt idx="52290">
                  <c:v>1.0068416595458984E-3</c:v>
                </c:pt>
                <c:pt idx="52291">
                  <c:v>1.007080078125E-3</c:v>
                </c:pt>
                <c:pt idx="52292">
                  <c:v>1.0080337524414063E-3</c:v>
                </c:pt>
                <c:pt idx="52293">
                  <c:v>1.007080078125E-3</c:v>
                </c:pt>
                <c:pt idx="52294">
                  <c:v>1.0068416595458984E-3</c:v>
                </c:pt>
                <c:pt idx="52295">
                  <c:v>1.007080078125E-3</c:v>
                </c:pt>
                <c:pt idx="52296">
                  <c:v>1.007080078125E-3</c:v>
                </c:pt>
                <c:pt idx="52297">
                  <c:v>1.0068416595458984E-3</c:v>
                </c:pt>
                <c:pt idx="52298">
                  <c:v>1.007080078125E-3</c:v>
                </c:pt>
                <c:pt idx="52299">
                  <c:v>1.007080078125E-3</c:v>
                </c:pt>
                <c:pt idx="52300">
                  <c:v>1.0068416595458984E-3</c:v>
                </c:pt>
                <c:pt idx="52301">
                  <c:v>1.007080078125E-3</c:v>
                </c:pt>
                <c:pt idx="52302">
                  <c:v>1.007080078125E-3</c:v>
                </c:pt>
                <c:pt idx="52303">
                  <c:v>1.0068416595458984E-3</c:v>
                </c:pt>
                <c:pt idx="52304">
                  <c:v>1.0080337524414063E-3</c:v>
                </c:pt>
                <c:pt idx="52305">
                  <c:v>1.007080078125E-3</c:v>
                </c:pt>
                <c:pt idx="52306">
                  <c:v>1.0068416595458984E-3</c:v>
                </c:pt>
                <c:pt idx="52307">
                  <c:v>1.007080078125E-3</c:v>
                </c:pt>
                <c:pt idx="52308">
                  <c:v>1.007080078125E-3</c:v>
                </c:pt>
                <c:pt idx="52309">
                  <c:v>1.0068416595458984E-3</c:v>
                </c:pt>
                <c:pt idx="52310">
                  <c:v>1.007080078125E-3</c:v>
                </c:pt>
                <c:pt idx="52311">
                  <c:v>1.007080078125E-3</c:v>
                </c:pt>
                <c:pt idx="52312">
                  <c:v>1.0068416595458984E-3</c:v>
                </c:pt>
                <c:pt idx="52313">
                  <c:v>1.007080078125E-3</c:v>
                </c:pt>
                <c:pt idx="52314">
                  <c:v>1.007080078125E-3</c:v>
                </c:pt>
                <c:pt idx="52315">
                  <c:v>1.0068416595458984E-3</c:v>
                </c:pt>
                <c:pt idx="52316">
                  <c:v>1.007080078125E-3</c:v>
                </c:pt>
                <c:pt idx="52317">
                  <c:v>1.0080337524414063E-3</c:v>
                </c:pt>
                <c:pt idx="52318">
                  <c:v>1.007080078125E-3</c:v>
                </c:pt>
                <c:pt idx="52319">
                  <c:v>1.0068416595458984E-3</c:v>
                </c:pt>
                <c:pt idx="52320">
                  <c:v>1.007080078125E-3</c:v>
                </c:pt>
                <c:pt idx="52321">
                  <c:v>1.007080078125E-3</c:v>
                </c:pt>
                <c:pt idx="52322">
                  <c:v>1.0068416595458984E-3</c:v>
                </c:pt>
                <c:pt idx="52323">
                  <c:v>1.007080078125E-3</c:v>
                </c:pt>
                <c:pt idx="52324">
                  <c:v>1.007080078125E-3</c:v>
                </c:pt>
                <c:pt idx="52325">
                  <c:v>1.0068416595458984E-3</c:v>
                </c:pt>
                <c:pt idx="52326">
                  <c:v>1.007080078125E-3</c:v>
                </c:pt>
                <c:pt idx="52327">
                  <c:v>1.007080078125E-3</c:v>
                </c:pt>
                <c:pt idx="52328">
                  <c:v>1.0068416595458984E-3</c:v>
                </c:pt>
                <c:pt idx="52329">
                  <c:v>1.0080337524414063E-3</c:v>
                </c:pt>
                <c:pt idx="52330">
                  <c:v>1.007080078125E-3</c:v>
                </c:pt>
                <c:pt idx="52331">
                  <c:v>1.0068416595458984E-3</c:v>
                </c:pt>
                <c:pt idx="52332">
                  <c:v>1.007080078125E-3</c:v>
                </c:pt>
                <c:pt idx="52333">
                  <c:v>1.007080078125E-3</c:v>
                </c:pt>
                <c:pt idx="52334">
                  <c:v>1.0068416595458984E-3</c:v>
                </c:pt>
                <c:pt idx="52335">
                  <c:v>1.007080078125E-3</c:v>
                </c:pt>
                <c:pt idx="52336">
                  <c:v>1.007080078125E-3</c:v>
                </c:pt>
                <c:pt idx="52337">
                  <c:v>1.0068416595458984E-3</c:v>
                </c:pt>
                <c:pt idx="52338">
                  <c:v>1.007080078125E-3</c:v>
                </c:pt>
                <c:pt idx="52339">
                  <c:v>1.007080078125E-3</c:v>
                </c:pt>
                <c:pt idx="52340">
                  <c:v>1.0068416595458984E-3</c:v>
                </c:pt>
                <c:pt idx="52341">
                  <c:v>1.007080078125E-3</c:v>
                </c:pt>
                <c:pt idx="52342">
                  <c:v>1.0080337524414063E-3</c:v>
                </c:pt>
                <c:pt idx="52343">
                  <c:v>1.007080078125E-3</c:v>
                </c:pt>
                <c:pt idx="52344">
                  <c:v>1.0068416595458984E-3</c:v>
                </c:pt>
                <c:pt idx="52345">
                  <c:v>1.007080078125E-3</c:v>
                </c:pt>
                <c:pt idx="52346">
                  <c:v>1.007080078125E-3</c:v>
                </c:pt>
                <c:pt idx="52347">
                  <c:v>1.0068416595458984E-3</c:v>
                </c:pt>
                <c:pt idx="52348">
                  <c:v>1.007080078125E-3</c:v>
                </c:pt>
                <c:pt idx="52349">
                  <c:v>1.007080078125E-3</c:v>
                </c:pt>
                <c:pt idx="52350">
                  <c:v>1.0068416595458984E-3</c:v>
                </c:pt>
                <c:pt idx="52351">
                  <c:v>1.007080078125E-3</c:v>
                </c:pt>
                <c:pt idx="52352">
                  <c:v>1.0068416595458984E-3</c:v>
                </c:pt>
                <c:pt idx="52353">
                  <c:v>1.007080078125E-3</c:v>
                </c:pt>
                <c:pt idx="52354">
                  <c:v>1.0080337524414063E-3</c:v>
                </c:pt>
                <c:pt idx="52355">
                  <c:v>1.007080078125E-3</c:v>
                </c:pt>
                <c:pt idx="52356">
                  <c:v>1.0068416595458984E-3</c:v>
                </c:pt>
                <c:pt idx="52357">
                  <c:v>1.007080078125E-3</c:v>
                </c:pt>
                <c:pt idx="52358">
                  <c:v>1.007080078125E-3</c:v>
                </c:pt>
                <c:pt idx="52359">
                  <c:v>1.0068416595458984E-3</c:v>
                </c:pt>
                <c:pt idx="52360">
                  <c:v>1.007080078125E-3</c:v>
                </c:pt>
                <c:pt idx="52361">
                  <c:v>1.007080078125E-3</c:v>
                </c:pt>
                <c:pt idx="52362">
                  <c:v>1.0068416595458984E-3</c:v>
                </c:pt>
                <c:pt idx="52363">
                  <c:v>1.007080078125E-3</c:v>
                </c:pt>
                <c:pt idx="52364">
                  <c:v>1.007080078125E-3</c:v>
                </c:pt>
                <c:pt idx="52365">
                  <c:v>1.0068416595458984E-3</c:v>
                </c:pt>
                <c:pt idx="52366">
                  <c:v>1.007080078125E-3</c:v>
                </c:pt>
                <c:pt idx="52367">
                  <c:v>1.0080337524414063E-3</c:v>
                </c:pt>
                <c:pt idx="52368">
                  <c:v>1.007080078125E-3</c:v>
                </c:pt>
                <c:pt idx="52369">
                  <c:v>1.0068416595458984E-3</c:v>
                </c:pt>
                <c:pt idx="52370">
                  <c:v>1.007080078125E-3</c:v>
                </c:pt>
                <c:pt idx="52371">
                  <c:v>1.007080078125E-3</c:v>
                </c:pt>
                <c:pt idx="52372">
                  <c:v>1.0068416595458984E-3</c:v>
                </c:pt>
                <c:pt idx="52373">
                  <c:v>1.007080078125E-3</c:v>
                </c:pt>
                <c:pt idx="52374">
                  <c:v>1.0068416595458984E-3</c:v>
                </c:pt>
                <c:pt idx="52375">
                  <c:v>1.007080078125E-3</c:v>
                </c:pt>
                <c:pt idx="52376">
                  <c:v>1.007080078125E-3</c:v>
                </c:pt>
                <c:pt idx="52377">
                  <c:v>1.0068416595458984E-3</c:v>
                </c:pt>
                <c:pt idx="52378">
                  <c:v>1.007080078125E-3</c:v>
                </c:pt>
                <c:pt idx="52379">
                  <c:v>1.0080337524414063E-3</c:v>
                </c:pt>
                <c:pt idx="52380">
                  <c:v>1.007080078125E-3</c:v>
                </c:pt>
                <c:pt idx="52381">
                  <c:v>1.0068416595458984E-3</c:v>
                </c:pt>
                <c:pt idx="52382">
                  <c:v>1.007080078125E-3</c:v>
                </c:pt>
                <c:pt idx="52383">
                  <c:v>1.007080078125E-3</c:v>
                </c:pt>
                <c:pt idx="52384">
                  <c:v>1.0068416595458984E-3</c:v>
                </c:pt>
                <c:pt idx="52385">
                  <c:v>1.007080078125E-3</c:v>
                </c:pt>
                <c:pt idx="52386">
                  <c:v>1.007080078125E-3</c:v>
                </c:pt>
                <c:pt idx="52387">
                  <c:v>1.0068416595458984E-3</c:v>
                </c:pt>
                <c:pt idx="52388">
                  <c:v>1.007080078125E-3</c:v>
                </c:pt>
                <c:pt idx="52389">
                  <c:v>1.007080078125E-3</c:v>
                </c:pt>
                <c:pt idx="52390">
                  <c:v>1.0068416595458984E-3</c:v>
                </c:pt>
                <c:pt idx="52391">
                  <c:v>1.007080078125E-3</c:v>
                </c:pt>
                <c:pt idx="52392">
                  <c:v>1.0080337524414063E-3</c:v>
                </c:pt>
                <c:pt idx="52393">
                  <c:v>1.007080078125E-3</c:v>
                </c:pt>
                <c:pt idx="52394">
                  <c:v>1.0068416595458984E-3</c:v>
                </c:pt>
                <c:pt idx="52395">
                  <c:v>1.007080078125E-3</c:v>
                </c:pt>
                <c:pt idx="52396">
                  <c:v>1.0068416595458984E-3</c:v>
                </c:pt>
                <c:pt idx="52397">
                  <c:v>1.007080078125E-3</c:v>
                </c:pt>
                <c:pt idx="52398">
                  <c:v>1.007080078125E-3</c:v>
                </c:pt>
                <c:pt idx="52399">
                  <c:v>1.0068416595458984E-3</c:v>
                </c:pt>
                <c:pt idx="52400">
                  <c:v>1.007080078125E-3</c:v>
                </c:pt>
                <c:pt idx="52401">
                  <c:v>1.007080078125E-3</c:v>
                </c:pt>
                <c:pt idx="52402">
                  <c:v>1.0068416595458984E-3</c:v>
                </c:pt>
                <c:pt idx="52403">
                  <c:v>1.007080078125E-3</c:v>
                </c:pt>
                <c:pt idx="52404">
                  <c:v>1.0080337524414063E-3</c:v>
                </c:pt>
                <c:pt idx="52405">
                  <c:v>1.007080078125E-3</c:v>
                </c:pt>
                <c:pt idx="52406">
                  <c:v>1.0068416595458984E-3</c:v>
                </c:pt>
                <c:pt idx="52407">
                  <c:v>1.007080078125E-3</c:v>
                </c:pt>
                <c:pt idx="52408">
                  <c:v>1.007080078125E-3</c:v>
                </c:pt>
                <c:pt idx="52409">
                  <c:v>1.0068416595458984E-3</c:v>
                </c:pt>
                <c:pt idx="52410">
                  <c:v>1.007080078125E-3</c:v>
                </c:pt>
                <c:pt idx="52411">
                  <c:v>1.007080078125E-3</c:v>
                </c:pt>
                <c:pt idx="52412">
                  <c:v>1.0068416595458984E-3</c:v>
                </c:pt>
                <c:pt idx="52413">
                  <c:v>1.007080078125E-3</c:v>
                </c:pt>
                <c:pt idx="52414">
                  <c:v>1.007080078125E-3</c:v>
                </c:pt>
                <c:pt idx="52415">
                  <c:v>1.0068416595458984E-3</c:v>
                </c:pt>
                <c:pt idx="52416">
                  <c:v>1.007080078125E-3</c:v>
                </c:pt>
                <c:pt idx="52417">
                  <c:v>1.0080337524414063E-3</c:v>
                </c:pt>
                <c:pt idx="52418">
                  <c:v>1.0068416595458984E-3</c:v>
                </c:pt>
                <c:pt idx="52419">
                  <c:v>1.007080078125E-3</c:v>
                </c:pt>
                <c:pt idx="52420">
                  <c:v>1.007080078125E-3</c:v>
                </c:pt>
                <c:pt idx="52421">
                  <c:v>1.0068416595458984E-3</c:v>
                </c:pt>
                <c:pt idx="52422">
                  <c:v>1.007080078125E-3</c:v>
                </c:pt>
                <c:pt idx="52423">
                  <c:v>1.007080078125E-3</c:v>
                </c:pt>
                <c:pt idx="52424">
                  <c:v>1.0068416595458984E-3</c:v>
                </c:pt>
                <c:pt idx="52425">
                  <c:v>1.007080078125E-3</c:v>
                </c:pt>
                <c:pt idx="52426">
                  <c:v>1.007080078125E-3</c:v>
                </c:pt>
                <c:pt idx="52427">
                  <c:v>1.0068416595458984E-3</c:v>
                </c:pt>
                <c:pt idx="52428">
                  <c:v>1.007080078125E-3</c:v>
                </c:pt>
                <c:pt idx="52429">
                  <c:v>1.0080337524414063E-3</c:v>
                </c:pt>
                <c:pt idx="52430">
                  <c:v>1.007080078125E-3</c:v>
                </c:pt>
                <c:pt idx="52431">
                  <c:v>1.0068416595458984E-3</c:v>
                </c:pt>
                <c:pt idx="52432">
                  <c:v>1.007080078125E-3</c:v>
                </c:pt>
                <c:pt idx="52433">
                  <c:v>1.007080078125E-3</c:v>
                </c:pt>
                <c:pt idx="52434">
                  <c:v>1.0068416595458984E-3</c:v>
                </c:pt>
                <c:pt idx="52435">
                  <c:v>1.007080078125E-3</c:v>
                </c:pt>
                <c:pt idx="52436">
                  <c:v>1.007080078125E-3</c:v>
                </c:pt>
                <c:pt idx="52437">
                  <c:v>1.0068416595458984E-3</c:v>
                </c:pt>
                <c:pt idx="52438">
                  <c:v>1.007080078125E-3</c:v>
                </c:pt>
                <c:pt idx="52439">
                  <c:v>1.007080078125E-3</c:v>
                </c:pt>
                <c:pt idx="52440">
                  <c:v>1.0068416595458984E-3</c:v>
                </c:pt>
                <c:pt idx="52441">
                  <c:v>1.007080078125E-3</c:v>
                </c:pt>
                <c:pt idx="52442">
                  <c:v>1.0080337524414063E-3</c:v>
                </c:pt>
                <c:pt idx="52443">
                  <c:v>1.0068416595458984E-3</c:v>
                </c:pt>
                <c:pt idx="52444">
                  <c:v>1.007080078125E-3</c:v>
                </c:pt>
                <c:pt idx="52445">
                  <c:v>1.007080078125E-3</c:v>
                </c:pt>
                <c:pt idx="52446">
                  <c:v>1.0068416595458984E-3</c:v>
                </c:pt>
                <c:pt idx="52447">
                  <c:v>1.007080078125E-3</c:v>
                </c:pt>
                <c:pt idx="52448">
                  <c:v>1.007080078125E-3</c:v>
                </c:pt>
                <c:pt idx="52449">
                  <c:v>1.0068416595458984E-3</c:v>
                </c:pt>
                <c:pt idx="52450">
                  <c:v>1.007080078125E-3</c:v>
                </c:pt>
                <c:pt idx="52451">
                  <c:v>1.007080078125E-3</c:v>
                </c:pt>
                <c:pt idx="52452">
                  <c:v>1.0068416595458984E-3</c:v>
                </c:pt>
                <c:pt idx="52453">
                  <c:v>1.007080078125E-3</c:v>
                </c:pt>
                <c:pt idx="52454">
                  <c:v>1.0080337524414063E-3</c:v>
                </c:pt>
                <c:pt idx="52455">
                  <c:v>1.007080078125E-3</c:v>
                </c:pt>
                <c:pt idx="52456">
                  <c:v>1.0068416595458984E-3</c:v>
                </c:pt>
                <c:pt idx="52457">
                  <c:v>1.007080078125E-3</c:v>
                </c:pt>
                <c:pt idx="52458">
                  <c:v>1.007080078125E-3</c:v>
                </c:pt>
                <c:pt idx="52459">
                  <c:v>1.0068416595458984E-3</c:v>
                </c:pt>
                <c:pt idx="52460">
                  <c:v>1.007080078125E-3</c:v>
                </c:pt>
                <c:pt idx="52461">
                  <c:v>1.007080078125E-3</c:v>
                </c:pt>
                <c:pt idx="52462">
                  <c:v>1.0068416595458984E-3</c:v>
                </c:pt>
                <c:pt idx="52463">
                  <c:v>1.007080078125E-3</c:v>
                </c:pt>
                <c:pt idx="52464">
                  <c:v>1.007080078125E-3</c:v>
                </c:pt>
                <c:pt idx="52465">
                  <c:v>1.0068416595458984E-3</c:v>
                </c:pt>
                <c:pt idx="52466">
                  <c:v>1.007080078125E-3</c:v>
                </c:pt>
                <c:pt idx="52467">
                  <c:v>1.0080337524414063E-3</c:v>
                </c:pt>
                <c:pt idx="52468">
                  <c:v>1.0068416595458984E-3</c:v>
                </c:pt>
                <c:pt idx="52469">
                  <c:v>1.007080078125E-3</c:v>
                </c:pt>
                <c:pt idx="52470">
                  <c:v>1.007080078125E-3</c:v>
                </c:pt>
                <c:pt idx="52471">
                  <c:v>1.0068416595458984E-3</c:v>
                </c:pt>
                <c:pt idx="52472">
                  <c:v>1.007080078125E-3</c:v>
                </c:pt>
                <c:pt idx="52473">
                  <c:v>1.007080078125E-3</c:v>
                </c:pt>
                <c:pt idx="52474">
                  <c:v>1.0068416595458984E-3</c:v>
                </c:pt>
                <c:pt idx="52475">
                  <c:v>1.007080078125E-3</c:v>
                </c:pt>
                <c:pt idx="52476">
                  <c:v>1.007080078125E-3</c:v>
                </c:pt>
                <c:pt idx="52477">
                  <c:v>1.0068416595458984E-3</c:v>
                </c:pt>
                <c:pt idx="52478">
                  <c:v>1.007080078125E-3</c:v>
                </c:pt>
                <c:pt idx="52479">
                  <c:v>1.0080337524414063E-3</c:v>
                </c:pt>
                <c:pt idx="52480">
                  <c:v>1.007080078125E-3</c:v>
                </c:pt>
                <c:pt idx="52481">
                  <c:v>1.0068416595458984E-3</c:v>
                </c:pt>
                <c:pt idx="52482">
                  <c:v>1.007080078125E-3</c:v>
                </c:pt>
                <c:pt idx="52483">
                  <c:v>1.007080078125E-3</c:v>
                </c:pt>
                <c:pt idx="52484">
                  <c:v>1.0068416595458984E-3</c:v>
                </c:pt>
                <c:pt idx="52485">
                  <c:v>1.007080078125E-3</c:v>
                </c:pt>
                <c:pt idx="52486">
                  <c:v>1.007080078125E-3</c:v>
                </c:pt>
                <c:pt idx="52487">
                  <c:v>1.0068416595458984E-3</c:v>
                </c:pt>
                <c:pt idx="52488">
                  <c:v>1.007080078125E-3</c:v>
                </c:pt>
                <c:pt idx="52489">
                  <c:v>1.007080078125E-3</c:v>
                </c:pt>
                <c:pt idx="52490">
                  <c:v>1.0068416595458984E-3</c:v>
                </c:pt>
                <c:pt idx="52491">
                  <c:v>1.007080078125E-3</c:v>
                </c:pt>
                <c:pt idx="52492">
                  <c:v>1.0080337524414063E-3</c:v>
                </c:pt>
                <c:pt idx="52493">
                  <c:v>1.0068416595458984E-3</c:v>
                </c:pt>
                <c:pt idx="52494">
                  <c:v>2.01416015625E-3</c:v>
                </c:pt>
                <c:pt idx="52495">
                  <c:v>1.0068416595458984E-3</c:v>
                </c:pt>
                <c:pt idx="52496">
                  <c:v>1.007080078125E-3</c:v>
                </c:pt>
                <c:pt idx="52497">
                  <c:v>1.007080078125E-3</c:v>
                </c:pt>
                <c:pt idx="52498">
                  <c:v>1.0068416595458984E-3</c:v>
                </c:pt>
                <c:pt idx="52499">
                  <c:v>1.007080078125E-3</c:v>
                </c:pt>
                <c:pt idx="52500">
                  <c:v>1.007080078125E-3</c:v>
                </c:pt>
                <c:pt idx="52501">
                  <c:v>1.0068416595458984E-3</c:v>
                </c:pt>
                <c:pt idx="52502">
                  <c:v>1.007080078125E-3</c:v>
                </c:pt>
                <c:pt idx="52503">
                  <c:v>1.0080337524414063E-3</c:v>
                </c:pt>
                <c:pt idx="52504">
                  <c:v>1.007080078125E-3</c:v>
                </c:pt>
                <c:pt idx="52505">
                  <c:v>1.0068416595458984E-3</c:v>
                </c:pt>
                <c:pt idx="52506">
                  <c:v>1.007080078125E-3</c:v>
                </c:pt>
                <c:pt idx="52507">
                  <c:v>1.007080078125E-3</c:v>
                </c:pt>
                <c:pt idx="52508">
                  <c:v>1.0068416595458984E-3</c:v>
                </c:pt>
                <c:pt idx="52509">
                  <c:v>1.007080078125E-3</c:v>
                </c:pt>
                <c:pt idx="52510">
                  <c:v>1.007080078125E-3</c:v>
                </c:pt>
                <c:pt idx="52511">
                  <c:v>1.0068416595458984E-3</c:v>
                </c:pt>
                <c:pt idx="52512">
                  <c:v>1.007080078125E-3</c:v>
                </c:pt>
                <c:pt idx="52513">
                  <c:v>1.007080078125E-3</c:v>
                </c:pt>
                <c:pt idx="52514">
                  <c:v>1.0068416595458984E-3</c:v>
                </c:pt>
                <c:pt idx="52515">
                  <c:v>1.007080078125E-3</c:v>
                </c:pt>
                <c:pt idx="52516">
                  <c:v>1.0080337524414063E-3</c:v>
                </c:pt>
                <c:pt idx="52517">
                  <c:v>1.0068416595458984E-3</c:v>
                </c:pt>
                <c:pt idx="52518">
                  <c:v>1.007080078125E-3</c:v>
                </c:pt>
                <c:pt idx="52519">
                  <c:v>1.007080078125E-3</c:v>
                </c:pt>
                <c:pt idx="52520">
                  <c:v>1.0068416595458984E-3</c:v>
                </c:pt>
                <c:pt idx="52521">
                  <c:v>1.007080078125E-3</c:v>
                </c:pt>
                <c:pt idx="52522">
                  <c:v>1.007080078125E-3</c:v>
                </c:pt>
                <c:pt idx="52523">
                  <c:v>1.0068416595458984E-3</c:v>
                </c:pt>
                <c:pt idx="52524">
                  <c:v>1.007080078125E-3</c:v>
                </c:pt>
                <c:pt idx="52525">
                  <c:v>1.007080078125E-3</c:v>
                </c:pt>
                <c:pt idx="52526">
                  <c:v>1.0068416595458984E-3</c:v>
                </c:pt>
                <c:pt idx="52527">
                  <c:v>1.007080078125E-3</c:v>
                </c:pt>
                <c:pt idx="52528">
                  <c:v>1.0080337524414063E-3</c:v>
                </c:pt>
                <c:pt idx="52529">
                  <c:v>1.007080078125E-3</c:v>
                </c:pt>
                <c:pt idx="52530">
                  <c:v>1.0068416595458984E-3</c:v>
                </c:pt>
                <c:pt idx="52531">
                  <c:v>1.007080078125E-3</c:v>
                </c:pt>
                <c:pt idx="52532">
                  <c:v>1.007080078125E-3</c:v>
                </c:pt>
                <c:pt idx="52533">
                  <c:v>1.0068416595458984E-3</c:v>
                </c:pt>
                <c:pt idx="52534">
                  <c:v>1.007080078125E-3</c:v>
                </c:pt>
                <c:pt idx="52535">
                  <c:v>1.007080078125E-3</c:v>
                </c:pt>
                <c:pt idx="52536">
                  <c:v>1.0068416595458984E-3</c:v>
                </c:pt>
                <c:pt idx="52537">
                  <c:v>1.007080078125E-3</c:v>
                </c:pt>
                <c:pt idx="52538">
                  <c:v>1.007080078125E-3</c:v>
                </c:pt>
                <c:pt idx="52539">
                  <c:v>1.0068416595458984E-3</c:v>
                </c:pt>
                <c:pt idx="52540">
                  <c:v>1.007080078125E-3</c:v>
                </c:pt>
                <c:pt idx="52541">
                  <c:v>1.0080337524414063E-3</c:v>
                </c:pt>
                <c:pt idx="52542">
                  <c:v>1.0068416595458984E-3</c:v>
                </c:pt>
                <c:pt idx="52543">
                  <c:v>1.007080078125E-3</c:v>
                </c:pt>
                <c:pt idx="52544">
                  <c:v>1.007080078125E-3</c:v>
                </c:pt>
                <c:pt idx="52545">
                  <c:v>1.0068416595458984E-3</c:v>
                </c:pt>
                <c:pt idx="52546">
                  <c:v>1.007080078125E-3</c:v>
                </c:pt>
                <c:pt idx="52547">
                  <c:v>1.007080078125E-3</c:v>
                </c:pt>
                <c:pt idx="52548">
                  <c:v>1.0068416595458984E-3</c:v>
                </c:pt>
                <c:pt idx="52549">
                  <c:v>1.007080078125E-3</c:v>
                </c:pt>
                <c:pt idx="52550">
                  <c:v>1.007080078125E-3</c:v>
                </c:pt>
                <c:pt idx="52551">
                  <c:v>1.0068416595458984E-3</c:v>
                </c:pt>
                <c:pt idx="52552">
                  <c:v>1.007080078125E-3</c:v>
                </c:pt>
                <c:pt idx="52553">
                  <c:v>1.0080337524414063E-3</c:v>
                </c:pt>
                <c:pt idx="52554">
                  <c:v>1.007080078125E-3</c:v>
                </c:pt>
                <c:pt idx="52555">
                  <c:v>1.0068416595458984E-3</c:v>
                </c:pt>
                <c:pt idx="52556">
                  <c:v>1.007080078125E-3</c:v>
                </c:pt>
                <c:pt idx="52557">
                  <c:v>1.007080078125E-3</c:v>
                </c:pt>
                <c:pt idx="52558">
                  <c:v>1.0068416595458984E-3</c:v>
                </c:pt>
                <c:pt idx="52559">
                  <c:v>1.007080078125E-3</c:v>
                </c:pt>
                <c:pt idx="52560">
                  <c:v>1.007080078125E-3</c:v>
                </c:pt>
                <c:pt idx="52561">
                  <c:v>1.0068416595458984E-3</c:v>
                </c:pt>
                <c:pt idx="52562">
                  <c:v>1.007080078125E-3</c:v>
                </c:pt>
                <c:pt idx="52563">
                  <c:v>1.007080078125E-3</c:v>
                </c:pt>
                <c:pt idx="52564">
                  <c:v>1.0068416595458984E-3</c:v>
                </c:pt>
                <c:pt idx="52565">
                  <c:v>1.007080078125E-3</c:v>
                </c:pt>
                <c:pt idx="52566">
                  <c:v>1.0080337524414063E-3</c:v>
                </c:pt>
                <c:pt idx="52567">
                  <c:v>1.0068416595458984E-3</c:v>
                </c:pt>
                <c:pt idx="52568">
                  <c:v>1.007080078125E-3</c:v>
                </c:pt>
                <c:pt idx="52569">
                  <c:v>1.007080078125E-3</c:v>
                </c:pt>
                <c:pt idx="52570">
                  <c:v>1.0068416595458984E-3</c:v>
                </c:pt>
                <c:pt idx="52571">
                  <c:v>1.007080078125E-3</c:v>
                </c:pt>
                <c:pt idx="52572">
                  <c:v>1.007080078125E-3</c:v>
                </c:pt>
                <c:pt idx="52573">
                  <c:v>1.0068416595458984E-3</c:v>
                </c:pt>
                <c:pt idx="52574">
                  <c:v>1.007080078125E-3</c:v>
                </c:pt>
                <c:pt idx="52575">
                  <c:v>1.007080078125E-3</c:v>
                </c:pt>
                <c:pt idx="52576">
                  <c:v>1.0068416595458984E-3</c:v>
                </c:pt>
                <c:pt idx="52577">
                  <c:v>1.007080078125E-3</c:v>
                </c:pt>
                <c:pt idx="52578">
                  <c:v>1.0080337524414063E-3</c:v>
                </c:pt>
                <c:pt idx="52579">
                  <c:v>1.007080078125E-3</c:v>
                </c:pt>
                <c:pt idx="52580">
                  <c:v>1.0068416595458984E-3</c:v>
                </c:pt>
                <c:pt idx="52581">
                  <c:v>1.007080078125E-3</c:v>
                </c:pt>
                <c:pt idx="52582">
                  <c:v>1.007080078125E-3</c:v>
                </c:pt>
                <c:pt idx="52583">
                  <c:v>1.0068416595458984E-3</c:v>
                </c:pt>
                <c:pt idx="52584">
                  <c:v>1.007080078125E-3</c:v>
                </c:pt>
                <c:pt idx="52585">
                  <c:v>1.007080078125E-3</c:v>
                </c:pt>
                <c:pt idx="52586">
                  <c:v>1.0068416595458984E-3</c:v>
                </c:pt>
                <c:pt idx="52587">
                  <c:v>1.007080078125E-3</c:v>
                </c:pt>
                <c:pt idx="52588">
                  <c:v>1.007080078125E-3</c:v>
                </c:pt>
                <c:pt idx="52589">
                  <c:v>1.0068416595458984E-3</c:v>
                </c:pt>
                <c:pt idx="52590">
                  <c:v>1.007080078125E-3</c:v>
                </c:pt>
                <c:pt idx="52591">
                  <c:v>1.0080337524414063E-3</c:v>
                </c:pt>
                <c:pt idx="52592">
                  <c:v>1.0068416595458984E-3</c:v>
                </c:pt>
                <c:pt idx="52593">
                  <c:v>1.007080078125E-3</c:v>
                </c:pt>
                <c:pt idx="52594">
                  <c:v>1.007080078125E-3</c:v>
                </c:pt>
                <c:pt idx="52595">
                  <c:v>1.0068416595458984E-3</c:v>
                </c:pt>
                <c:pt idx="52596">
                  <c:v>1.007080078125E-3</c:v>
                </c:pt>
                <c:pt idx="52597">
                  <c:v>1.007080078125E-3</c:v>
                </c:pt>
                <c:pt idx="52598">
                  <c:v>1.0068416595458984E-3</c:v>
                </c:pt>
                <c:pt idx="52599">
                  <c:v>1.007080078125E-3</c:v>
                </c:pt>
                <c:pt idx="52600">
                  <c:v>1.007080078125E-3</c:v>
                </c:pt>
                <c:pt idx="52601">
                  <c:v>1.0068416595458984E-3</c:v>
                </c:pt>
                <c:pt idx="52602">
                  <c:v>1.007080078125E-3</c:v>
                </c:pt>
                <c:pt idx="52603">
                  <c:v>1.0080337524414063E-3</c:v>
                </c:pt>
                <c:pt idx="52604">
                  <c:v>1.007080078125E-3</c:v>
                </c:pt>
                <c:pt idx="52605">
                  <c:v>1.0068416595458984E-3</c:v>
                </c:pt>
                <c:pt idx="52606">
                  <c:v>1.007080078125E-3</c:v>
                </c:pt>
                <c:pt idx="52607">
                  <c:v>1.007080078125E-3</c:v>
                </c:pt>
                <c:pt idx="52608">
                  <c:v>1.0068416595458984E-3</c:v>
                </c:pt>
                <c:pt idx="52609">
                  <c:v>1.007080078125E-3</c:v>
                </c:pt>
                <c:pt idx="52610">
                  <c:v>1.007080078125E-3</c:v>
                </c:pt>
                <c:pt idx="52611">
                  <c:v>1.0068416595458984E-3</c:v>
                </c:pt>
                <c:pt idx="52612">
                  <c:v>1.007080078125E-3</c:v>
                </c:pt>
                <c:pt idx="52613">
                  <c:v>1.007080078125E-3</c:v>
                </c:pt>
                <c:pt idx="52614">
                  <c:v>1.0068416595458984E-3</c:v>
                </c:pt>
                <c:pt idx="52615">
                  <c:v>1.007080078125E-3</c:v>
                </c:pt>
                <c:pt idx="52616">
                  <c:v>1.0080337524414063E-3</c:v>
                </c:pt>
                <c:pt idx="52617">
                  <c:v>1.0068416595458984E-3</c:v>
                </c:pt>
                <c:pt idx="52618">
                  <c:v>1.007080078125E-3</c:v>
                </c:pt>
                <c:pt idx="52619">
                  <c:v>1.007080078125E-3</c:v>
                </c:pt>
                <c:pt idx="52620">
                  <c:v>1.0068416595458984E-3</c:v>
                </c:pt>
                <c:pt idx="52621">
                  <c:v>1.007080078125E-3</c:v>
                </c:pt>
                <c:pt idx="52622">
                  <c:v>1.007080078125E-3</c:v>
                </c:pt>
                <c:pt idx="52623">
                  <c:v>1.0068416595458984E-3</c:v>
                </c:pt>
                <c:pt idx="52624">
                  <c:v>1.007080078125E-3</c:v>
                </c:pt>
                <c:pt idx="52625">
                  <c:v>1.007080078125E-3</c:v>
                </c:pt>
                <c:pt idx="52626">
                  <c:v>1.0068416595458984E-3</c:v>
                </c:pt>
                <c:pt idx="52627">
                  <c:v>1.007080078125E-3</c:v>
                </c:pt>
                <c:pt idx="52628">
                  <c:v>1.0080337524414063E-3</c:v>
                </c:pt>
                <c:pt idx="52629">
                  <c:v>1.007080078125E-3</c:v>
                </c:pt>
                <c:pt idx="52630">
                  <c:v>1.0068416595458984E-3</c:v>
                </c:pt>
                <c:pt idx="52631">
                  <c:v>1.007080078125E-3</c:v>
                </c:pt>
                <c:pt idx="52632">
                  <c:v>1.007080078125E-3</c:v>
                </c:pt>
                <c:pt idx="52633">
                  <c:v>1.0068416595458984E-3</c:v>
                </c:pt>
                <c:pt idx="52634">
                  <c:v>1.007080078125E-3</c:v>
                </c:pt>
                <c:pt idx="52635">
                  <c:v>1.007080078125E-3</c:v>
                </c:pt>
                <c:pt idx="52636">
                  <c:v>1.0068416595458984E-3</c:v>
                </c:pt>
                <c:pt idx="52637">
                  <c:v>1.007080078125E-3</c:v>
                </c:pt>
                <c:pt idx="52638">
                  <c:v>1.007080078125E-3</c:v>
                </c:pt>
                <c:pt idx="52639">
                  <c:v>1.0068416595458984E-3</c:v>
                </c:pt>
                <c:pt idx="52640">
                  <c:v>1.0080337524414063E-3</c:v>
                </c:pt>
                <c:pt idx="52641">
                  <c:v>1.007080078125E-3</c:v>
                </c:pt>
                <c:pt idx="52642">
                  <c:v>1.0068416595458984E-3</c:v>
                </c:pt>
                <c:pt idx="52643">
                  <c:v>1.007080078125E-3</c:v>
                </c:pt>
                <c:pt idx="52644">
                  <c:v>1.007080078125E-3</c:v>
                </c:pt>
                <c:pt idx="52645">
                  <c:v>1.0068416595458984E-3</c:v>
                </c:pt>
                <c:pt idx="52646">
                  <c:v>1.007080078125E-3</c:v>
                </c:pt>
                <c:pt idx="52647">
                  <c:v>1.007080078125E-3</c:v>
                </c:pt>
                <c:pt idx="52648">
                  <c:v>1.0068416595458984E-3</c:v>
                </c:pt>
                <c:pt idx="52649">
                  <c:v>1.007080078125E-3</c:v>
                </c:pt>
                <c:pt idx="52650">
                  <c:v>1.007080078125E-3</c:v>
                </c:pt>
                <c:pt idx="52651">
                  <c:v>1.0068416595458984E-3</c:v>
                </c:pt>
                <c:pt idx="52652">
                  <c:v>1.007080078125E-3</c:v>
                </c:pt>
                <c:pt idx="52653">
                  <c:v>1.0080337524414063E-3</c:v>
                </c:pt>
                <c:pt idx="52654">
                  <c:v>1.007080078125E-3</c:v>
                </c:pt>
                <c:pt idx="52655">
                  <c:v>1.0068416595458984E-3</c:v>
                </c:pt>
                <c:pt idx="52656">
                  <c:v>1.007080078125E-3</c:v>
                </c:pt>
                <c:pt idx="52657">
                  <c:v>1.007080078125E-3</c:v>
                </c:pt>
                <c:pt idx="52658">
                  <c:v>1.0068416595458984E-3</c:v>
                </c:pt>
                <c:pt idx="52659">
                  <c:v>1.007080078125E-3</c:v>
                </c:pt>
                <c:pt idx="52660">
                  <c:v>1.007080078125E-3</c:v>
                </c:pt>
                <c:pt idx="52661">
                  <c:v>1.0068416595458984E-3</c:v>
                </c:pt>
                <c:pt idx="52662">
                  <c:v>1.007080078125E-3</c:v>
                </c:pt>
                <c:pt idx="52663">
                  <c:v>1.007080078125E-3</c:v>
                </c:pt>
                <c:pt idx="52664">
                  <c:v>1.0068416595458984E-3</c:v>
                </c:pt>
                <c:pt idx="52665">
                  <c:v>1.0080337524414063E-3</c:v>
                </c:pt>
                <c:pt idx="52666">
                  <c:v>1.007080078125E-3</c:v>
                </c:pt>
                <c:pt idx="52667">
                  <c:v>1.0068416595458984E-3</c:v>
                </c:pt>
                <c:pt idx="52668">
                  <c:v>1.007080078125E-3</c:v>
                </c:pt>
                <c:pt idx="52669">
                  <c:v>1.007080078125E-3</c:v>
                </c:pt>
                <c:pt idx="52670">
                  <c:v>1.0068416595458984E-3</c:v>
                </c:pt>
                <c:pt idx="52671">
                  <c:v>1.007080078125E-3</c:v>
                </c:pt>
                <c:pt idx="52672">
                  <c:v>1.007080078125E-3</c:v>
                </c:pt>
                <c:pt idx="52673">
                  <c:v>1.0068416595458984E-3</c:v>
                </c:pt>
                <c:pt idx="52674">
                  <c:v>1.007080078125E-3</c:v>
                </c:pt>
                <c:pt idx="52675">
                  <c:v>1.007080078125E-3</c:v>
                </c:pt>
                <c:pt idx="52676">
                  <c:v>1.0068416595458984E-3</c:v>
                </c:pt>
                <c:pt idx="52677">
                  <c:v>1.007080078125E-3</c:v>
                </c:pt>
                <c:pt idx="52678">
                  <c:v>1.0080337524414063E-3</c:v>
                </c:pt>
                <c:pt idx="52679">
                  <c:v>1.007080078125E-3</c:v>
                </c:pt>
                <c:pt idx="52680">
                  <c:v>1.0068416595458984E-3</c:v>
                </c:pt>
                <c:pt idx="52681">
                  <c:v>1.007080078125E-3</c:v>
                </c:pt>
                <c:pt idx="52682">
                  <c:v>1.007080078125E-3</c:v>
                </c:pt>
                <c:pt idx="52683">
                  <c:v>1.0068416595458984E-3</c:v>
                </c:pt>
                <c:pt idx="52684">
                  <c:v>1.007080078125E-3</c:v>
                </c:pt>
                <c:pt idx="52685">
                  <c:v>1.007080078125E-3</c:v>
                </c:pt>
                <c:pt idx="52686">
                  <c:v>1.0068416595458984E-3</c:v>
                </c:pt>
                <c:pt idx="52687">
                  <c:v>1.007080078125E-3</c:v>
                </c:pt>
                <c:pt idx="52688">
                  <c:v>1.007080078125E-3</c:v>
                </c:pt>
                <c:pt idx="52689">
                  <c:v>1.0068416595458984E-3</c:v>
                </c:pt>
                <c:pt idx="52690">
                  <c:v>1.0080337524414063E-3</c:v>
                </c:pt>
                <c:pt idx="52691">
                  <c:v>1.007080078125E-3</c:v>
                </c:pt>
                <c:pt idx="52692">
                  <c:v>1.0068416595458984E-3</c:v>
                </c:pt>
                <c:pt idx="52693">
                  <c:v>1.007080078125E-3</c:v>
                </c:pt>
                <c:pt idx="52694">
                  <c:v>1.007080078125E-3</c:v>
                </c:pt>
                <c:pt idx="52695">
                  <c:v>1.0068416595458984E-3</c:v>
                </c:pt>
                <c:pt idx="52696">
                  <c:v>1.007080078125E-3</c:v>
                </c:pt>
                <c:pt idx="52697">
                  <c:v>1.007080078125E-3</c:v>
                </c:pt>
                <c:pt idx="52698">
                  <c:v>1.0068416595458984E-3</c:v>
                </c:pt>
                <c:pt idx="52699">
                  <c:v>1.007080078125E-3</c:v>
                </c:pt>
                <c:pt idx="52700">
                  <c:v>1.007080078125E-3</c:v>
                </c:pt>
                <c:pt idx="52701">
                  <c:v>1.0068416595458984E-3</c:v>
                </c:pt>
                <c:pt idx="52702">
                  <c:v>1.007080078125E-3</c:v>
                </c:pt>
                <c:pt idx="52703">
                  <c:v>1.0080337524414063E-3</c:v>
                </c:pt>
                <c:pt idx="52704">
                  <c:v>1.007080078125E-3</c:v>
                </c:pt>
                <c:pt idx="52705">
                  <c:v>1.0068416595458984E-3</c:v>
                </c:pt>
                <c:pt idx="52706">
                  <c:v>1.007080078125E-3</c:v>
                </c:pt>
                <c:pt idx="52707">
                  <c:v>1.007080078125E-3</c:v>
                </c:pt>
                <c:pt idx="52708">
                  <c:v>1.0068416595458984E-3</c:v>
                </c:pt>
                <c:pt idx="52709">
                  <c:v>1.007080078125E-3</c:v>
                </c:pt>
                <c:pt idx="52710">
                  <c:v>1.007080078125E-3</c:v>
                </c:pt>
                <c:pt idx="52711">
                  <c:v>1.0068416595458984E-3</c:v>
                </c:pt>
                <c:pt idx="52712">
                  <c:v>1.007080078125E-3</c:v>
                </c:pt>
                <c:pt idx="52713">
                  <c:v>1.007080078125E-3</c:v>
                </c:pt>
                <c:pt idx="52714">
                  <c:v>1.0068416595458984E-3</c:v>
                </c:pt>
                <c:pt idx="52715">
                  <c:v>1.0080337524414063E-3</c:v>
                </c:pt>
                <c:pt idx="52716">
                  <c:v>1.007080078125E-3</c:v>
                </c:pt>
                <c:pt idx="52717">
                  <c:v>1.0068416595458984E-3</c:v>
                </c:pt>
                <c:pt idx="52718">
                  <c:v>1.007080078125E-3</c:v>
                </c:pt>
                <c:pt idx="52719">
                  <c:v>1.007080078125E-3</c:v>
                </c:pt>
                <c:pt idx="52720">
                  <c:v>1.0068416595458984E-3</c:v>
                </c:pt>
                <c:pt idx="52721">
                  <c:v>1.007080078125E-3</c:v>
                </c:pt>
                <c:pt idx="52722">
                  <c:v>1.007080078125E-3</c:v>
                </c:pt>
                <c:pt idx="52723">
                  <c:v>1.0068416595458984E-3</c:v>
                </c:pt>
                <c:pt idx="52724">
                  <c:v>1.007080078125E-3</c:v>
                </c:pt>
                <c:pt idx="52725">
                  <c:v>1.007080078125E-3</c:v>
                </c:pt>
                <c:pt idx="52726">
                  <c:v>1.0068416595458984E-3</c:v>
                </c:pt>
                <c:pt idx="52727">
                  <c:v>1.007080078125E-3</c:v>
                </c:pt>
                <c:pt idx="52728">
                  <c:v>1.0080337524414063E-3</c:v>
                </c:pt>
                <c:pt idx="52729">
                  <c:v>1.007080078125E-3</c:v>
                </c:pt>
                <c:pt idx="52730">
                  <c:v>1.0068416595458984E-3</c:v>
                </c:pt>
                <c:pt idx="52731">
                  <c:v>1.007080078125E-3</c:v>
                </c:pt>
                <c:pt idx="52732">
                  <c:v>1.007080078125E-3</c:v>
                </c:pt>
                <c:pt idx="52733">
                  <c:v>1.0068416595458984E-3</c:v>
                </c:pt>
                <c:pt idx="52734">
                  <c:v>1.007080078125E-3</c:v>
                </c:pt>
                <c:pt idx="52735">
                  <c:v>1.007080078125E-3</c:v>
                </c:pt>
                <c:pt idx="52736">
                  <c:v>1.0068416595458984E-3</c:v>
                </c:pt>
                <c:pt idx="52737">
                  <c:v>1.007080078125E-3</c:v>
                </c:pt>
                <c:pt idx="52738">
                  <c:v>1.007080078125E-3</c:v>
                </c:pt>
                <c:pt idx="52739">
                  <c:v>1.0068416595458984E-3</c:v>
                </c:pt>
                <c:pt idx="52740">
                  <c:v>1.0080337524414063E-3</c:v>
                </c:pt>
                <c:pt idx="52741">
                  <c:v>1.007080078125E-3</c:v>
                </c:pt>
                <c:pt idx="52742">
                  <c:v>1.0068416595458984E-3</c:v>
                </c:pt>
                <c:pt idx="52743">
                  <c:v>1.007080078125E-3</c:v>
                </c:pt>
                <c:pt idx="52744">
                  <c:v>1.007080078125E-3</c:v>
                </c:pt>
                <c:pt idx="52745">
                  <c:v>1.0068416595458984E-3</c:v>
                </c:pt>
                <c:pt idx="52746">
                  <c:v>1.007080078125E-3</c:v>
                </c:pt>
                <c:pt idx="52747">
                  <c:v>1.007080078125E-3</c:v>
                </c:pt>
                <c:pt idx="52748">
                  <c:v>1.0068416595458984E-3</c:v>
                </c:pt>
                <c:pt idx="52749">
                  <c:v>1.007080078125E-3</c:v>
                </c:pt>
                <c:pt idx="52750">
                  <c:v>1.007080078125E-3</c:v>
                </c:pt>
                <c:pt idx="52751">
                  <c:v>1.0068416595458984E-3</c:v>
                </c:pt>
                <c:pt idx="52752">
                  <c:v>1.007080078125E-3</c:v>
                </c:pt>
                <c:pt idx="52753">
                  <c:v>1.0080337524414063E-3</c:v>
                </c:pt>
                <c:pt idx="52754">
                  <c:v>1.007080078125E-3</c:v>
                </c:pt>
                <c:pt idx="52755">
                  <c:v>1.0068416595458984E-3</c:v>
                </c:pt>
                <c:pt idx="52756">
                  <c:v>1.007080078125E-3</c:v>
                </c:pt>
                <c:pt idx="52757">
                  <c:v>1.007080078125E-3</c:v>
                </c:pt>
                <c:pt idx="52758">
                  <c:v>1.0068416595458984E-3</c:v>
                </c:pt>
                <c:pt idx="52759">
                  <c:v>1.007080078125E-3</c:v>
                </c:pt>
                <c:pt idx="52760">
                  <c:v>1.007080078125E-3</c:v>
                </c:pt>
                <c:pt idx="52761">
                  <c:v>1.0068416595458984E-3</c:v>
                </c:pt>
                <c:pt idx="52762">
                  <c:v>1.007080078125E-3</c:v>
                </c:pt>
                <c:pt idx="52763">
                  <c:v>1.007080078125E-3</c:v>
                </c:pt>
                <c:pt idx="52764">
                  <c:v>1.0068416595458984E-3</c:v>
                </c:pt>
                <c:pt idx="52765">
                  <c:v>1.0080337524414063E-3</c:v>
                </c:pt>
                <c:pt idx="52766">
                  <c:v>1.007080078125E-3</c:v>
                </c:pt>
                <c:pt idx="52767">
                  <c:v>1.0068416595458984E-3</c:v>
                </c:pt>
                <c:pt idx="52768">
                  <c:v>1.007080078125E-3</c:v>
                </c:pt>
                <c:pt idx="52769">
                  <c:v>1.007080078125E-3</c:v>
                </c:pt>
                <c:pt idx="52770">
                  <c:v>1.0068416595458984E-3</c:v>
                </c:pt>
                <c:pt idx="52771">
                  <c:v>1.007080078125E-3</c:v>
                </c:pt>
                <c:pt idx="52772">
                  <c:v>1.007080078125E-3</c:v>
                </c:pt>
                <c:pt idx="52773">
                  <c:v>1.0068416595458984E-3</c:v>
                </c:pt>
                <c:pt idx="52774">
                  <c:v>1.007080078125E-3</c:v>
                </c:pt>
                <c:pt idx="52775">
                  <c:v>1.007080078125E-3</c:v>
                </c:pt>
                <c:pt idx="52776">
                  <c:v>1.0068416595458984E-3</c:v>
                </c:pt>
                <c:pt idx="52777">
                  <c:v>1.007080078125E-3</c:v>
                </c:pt>
                <c:pt idx="52778">
                  <c:v>1.0080337524414063E-3</c:v>
                </c:pt>
                <c:pt idx="52779">
                  <c:v>1.007080078125E-3</c:v>
                </c:pt>
                <c:pt idx="52780">
                  <c:v>1.0068416595458984E-3</c:v>
                </c:pt>
                <c:pt idx="52781">
                  <c:v>1.007080078125E-3</c:v>
                </c:pt>
                <c:pt idx="52782">
                  <c:v>1.007080078125E-3</c:v>
                </c:pt>
                <c:pt idx="52783">
                  <c:v>1.0068416595458984E-3</c:v>
                </c:pt>
                <c:pt idx="52784">
                  <c:v>1.007080078125E-3</c:v>
                </c:pt>
                <c:pt idx="52785">
                  <c:v>1.007080078125E-3</c:v>
                </c:pt>
                <c:pt idx="52786">
                  <c:v>1.0068416595458984E-3</c:v>
                </c:pt>
                <c:pt idx="52787">
                  <c:v>1.007080078125E-3</c:v>
                </c:pt>
                <c:pt idx="52788">
                  <c:v>1.007080078125E-3</c:v>
                </c:pt>
                <c:pt idx="52789">
                  <c:v>1.0068416595458984E-3</c:v>
                </c:pt>
                <c:pt idx="52790">
                  <c:v>1.0080337524414063E-3</c:v>
                </c:pt>
                <c:pt idx="52791">
                  <c:v>1.007080078125E-3</c:v>
                </c:pt>
                <c:pt idx="52792">
                  <c:v>1.0068416595458984E-3</c:v>
                </c:pt>
                <c:pt idx="52793">
                  <c:v>1.007080078125E-3</c:v>
                </c:pt>
                <c:pt idx="52794">
                  <c:v>1.007080078125E-3</c:v>
                </c:pt>
                <c:pt idx="52795">
                  <c:v>1.0068416595458984E-3</c:v>
                </c:pt>
                <c:pt idx="52796">
                  <c:v>1.007080078125E-3</c:v>
                </c:pt>
                <c:pt idx="52797">
                  <c:v>1.007080078125E-3</c:v>
                </c:pt>
                <c:pt idx="52798">
                  <c:v>1.0068416595458984E-3</c:v>
                </c:pt>
                <c:pt idx="52799">
                  <c:v>1.007080078125E-3</c:v>
                </c:pt>
                <c:pt idx="52800">
                  <c:v>1.007080078125E-3</c:v>
                </c:pt>
                <c:pt idx="52801">
                  <c:v>1.0068416595458984E-3</c:v>
                </c:pt>
                <c:pt idx="52802">
                  <c:v>1.007080078125E-3</c:v>
                </c:pt>
                <c:pt idx="52803">
                  <c:v>1.0080337524414063E-3</c:v>
                </c:pt>
                <c:pt idx="52804">
                  <c:v>1.007080078125E-3</c:v>
                </c:pt>
                <c:pt idx="52805">
                  <c:v>1.0068416595458984E-3</c:v>
                </c:pt>
                <c:pt idx="52806">
                  <c:v>1.007080078125E-3</c:v>
                </c:pt>
                <c:pt idx="52807">
                  <c:v>1.007080078125E-3</c:v>
                </c:pt>
                <c:pt idx="52808">
                  <c:v>1.0068416595458984E-3</c:v>
                </c:pt>
                <c:pt idx="52809">
                  <c:v>1.007080078125E-3</c:v>
                </c:pt>
                <c:pt idx="52810">
                  <c:v>1.007080078125E-3</c:v>
                </c:pt>
                <c:pt idx="52811">
                  <c:v>1.0068416595458984E-3</c:v>
                </c:pt>
                <c:pt idx="52812">
                  <c:v>1.007080078125E-3</c:v>
                </c:pt>
                <c:pt idx="52813">
                  <c:v>1.007080078125E-3</c:v>
                </c:pt>
                <c:pt idx="52814">
                  <c:v>1.0068416595458984E-3</c:v>
                </c:pt>
                <c:pt idx="52815">
                  <c:v>1.0080337524414063E-3</c:v>
                </c:pt>
                <c:pt idx="52816">
                  <c:v>1.007080078125E-3</c:v>
                </c:pt>
                <c:pt idx="52817">
                  <c:v>1.0068416595458984E-3</c:v>
                </c:pt>
                <c:pt idx="52818">
                  <c:v>1.007080078125E-3</c:v>
                </c:pt>
                <c:pt idx="52819">
                  <c:v>1.007080078125E-3</c:v>
                </c:pt>
                <c:pt idx="52820">
                  <c:v>1.0068416595458984E-3</c:v>
                </c:pt>
                <c:pt idx="52821">
                  <c:v>1.007080078125E-3</c:v>
                </c:pt>
                <c:pt idx="52822">
                  <c:v>1.007080078125E-3</c:v>
                </c:pt>
                <c:pt idx="52823">
                  <c:v>1.0068416595458984E-3</c:v>
                </c:pt>
                <c:pt idx="52824">
                  <c:v>1.007080078125E-3</c:v>
                </c:pt>
                <c:pt idx="52825">
                  <c:v>1.007080078125E-3</c:v>
                </c:pt>
                <c:pt idx="52826">
                  <c:v>1.0068416595458984E-3</c:v>
                </c:pt>
                <c:pt idx="52827">
                  <c:v>1.007080078125E-3</c:v>
                </c:pt>
                <c:pt idx="52828">
                  <c:v>1.0080337524414063E-3</c:v>
                </c:pt>
                <c:pt idx="52829">
                  <c:v>1.007080078125E-3</c:v>
                </c:pt>
                <c:pt idx="52830">
                  <c:v>1.0068416595458984E-3</c:v>
                </c:pt>
                <c:pt idx="52831">
                  <c:v>1.007080078125E-3</c:v>
                </c:pt>
                <c:pt idx="52832">
                  <c:v>1.007080078125E-3</c:v>
                </c:pt>
                <c:pt idx="52833">
                  <c:v>1.0068416595458984E-3</c:v>
                </c:pt>
                <c:pt idx="52834">
                  <c:v>1.007080078125E-3</c:v>
                </c:pt>
                <c:pt idx="52835">
                  <c:v>1.007080078125E-3</c:v>
                </c:pt>
                <c:pt idx="52836">
                  <c:v>1.0068416595458984E-3</c:v>
                </c:pt>
                <c:pt idx="52837">
                  <c:v>1.007080078125E-3</c:v>
                </c:pt>
                <c:pt idx="52838">
                  <c:v>1.007080078125E-3</c:v>
                </c:pt>
                <c:pt idx="52839">
                  <c:v>1.0068416595458984E-3</c:v>
                </c:pt>
                <c:pt idx="52840">
                  <c:v>1.0080337524414063E-3</c:v>
                </c:pt>
                <c:pt idx="52841">
                  <c:v>1.007080078125E-3</c:v>
                </c:pt>
                <c:pt idx="52842">
                  <c:v>1.0068416595458984E-3</c:v>
                </c:pt>
                <c:pt idx="52843">
                  <c:v>1.007080078125E-3</c:v>
                </c:pt>
                <c:pt idx="52844">
                  <c:v>1.007080078125E-3</c:v>
                </c:pt>
                <c:pt idx="52845">
                  <c:v>1.0068416595458984E-3</c:v>
                </c:pt>
                <c:pt idx="52846">
                  <c:v>1.007080078125E-3</c:v>
                </c:pt>
                <c:pt idx="52847">
                  <c:v>1.007080078125E-3</c:v>
                </c:pt>
                <c:pt idx="52848">
                  <c:v>1.0068416595458984E-3</c:v>
                </c:pt>
                <c:pt idx="52849">
                  <c:v>1.007080078125E-3</c:v>
                </c:pt>
                <c:pt idx="52850">
                  <c:v>1.007080078125E-3</c:v>
                </c:pt>
                <c:pt idx="52851">
                  <c:v>1.0068416595458984E-3</c:v>
                </c:pt>
                <c:pt idx="52852">
                  <c:v>1.007080078125E-3</c:v>
                </c:pt>
                <c:pt idx="52853">
                  <c:v>1.0080337524414063E-3</c:v>
                </c:pt>
                <c:pt idx="52854">
                  <c:v>1.007080078125E-3</c:v>
                </c:pt>
                <c:pt idx="52855">
                  <c:v>1.0068416595458984E-3</c:v>
                </c:pt>
                <c:pt idx="52856">
                  <c:v>1.007080078125E-3</c:v>
                </c:pt>
                <c:pt idx="52857">
                  <c:v>1.007080078125E-3</c:v>
                </c:pt>
                <c:pt idx="52858">
                  <c:v>1.0068416595458984E-3</c:v>
                </c:pt>
                <c:pt idx="52859">
                  <c:v>1.007080078125E-3</c:v>
                </c:pt>
                <c:pt idx="52860">
                  <c:v>1.007080078125E-3</c:v>
                </c:pt>
                <c:pt idx="52861">
                  <c:v>1.0068416595458984E-3</c:v>
                </c:pt>
                <c:pt idx="52862">
                  <c:v>1.007080078125E-3</c:v>
                </c:pt>
                <c:pt idx="52863">
                  <c:v>1.0068416595458984E-3</c:v>
                </c:pt>
                <c:pt idx="52864">
                  <c:v>1.007080078125E-3</c:v>
                </c:pt>
                <c:pt idx="52865">
                  <c:v>1.0080337524414063E-3</c:v>
                </c:pt>
                <c:pt idx="52866">
                  <c:v>1.007080078125E-3</c:v>
                </c:pt>
                <c:pt idx="52867">
                  <c:v>1.0068416595458984E-3</c:v>
                </c:pt>
                <c:pt idx="52868">
                  <c:v>1.007080078125E-3</c:v>
                </c:pt>
                <c:pt idx="52869">
                  <c:v>1.007080078125E-3</c:v>
                </c:pt>
                <c:pt idx="52870">
                  <c:v>1.0068416595458984E-3</c:v>
                </c:pt>
                <c:pt idx="52871">
                  <c:v>1.007080078125E-3</c:v>
                </c:pt>
                <c:pt idx="52872">
                  <c:v>1.007080078125E-3</c:v>
                </c:pt>
                <c:pt idx="52873">
                  <c:v>1.0068416595458984E-3</c:v>
                </c:pt>
                <c:pt idx="52874">
                  <c:v>1.007080078125E-3</c:v>
                </c:pt>
                <c:pt idx="52875">
                  <c:v>1.007080078125E-3</c:v>
                </c:pt>
                <c:pt idx="52876">
                  <c:v>1.0068416595458984E-3</c:v>
                </c:pt>
                <c:pt idx="52877">
                  <c:v>1.007080078125E-3</c:v>
                </c:pt>
                <c:pt idx="52878">
                  <c:v>1.0080337524414063E-3</c:v>
                </c:pt>
                <c:pt idx="52879">
                  <c:v>1.007080078125E-3</c:v>
                </c:pt>
                <c:pt idx="52880">
                  <c:v>1.0068416595458984E-3</c:v>
                </c:pt>
                <c:pt idx="52881">
                  <c:v>1.007080078125E-3</c:v>
                </c:pt>
                <c:pt idx="52882">
                  <c:v>1.007080078125E-3</c:v>
                </c:pt>
                <c:pt idx="52883">
                  <c:v>1.0068416595458984E-3</c:v>
                </c:pt>
                <c:pt idx="52884">
                  <c:v>1.007080078125E-3</c:v>
                </c:pt>
                <c:pt idx="52885">
                  <c:v>1.0068416595458984E-3</c:v>
                </c:pt>
                <c:pt idx="52886">
                  <c:v>1.007080078125E-3</c:v>
                </c:pt>
                <c:pt idx="52887">
                  <c:v>1.007080078125E-3</c:v>
                </c:pt>
                <c:pt idx="52888">
                  <c:v>1.0068416595458984E-3</c:v>
                </c:pt>
                <c:pt idx="52889">
                  <c:v>1.007080078125E-3</c:v>
                </c:pt>
                <c:pt idx="52890">
                  <c:v>1.0080337524414063E-3</c:v>
                </c:pt>
                <c:pt idx="52891">
                  <c:v>1.007080078125E-3</c:v>
                </c:pt>
                <c:pt idx="52892">
                  <c:v>1.0068416595458984E-3</c:v>
                </c:pt>
                <c:pt idx="52893">
                  <c:v>1.007080078125E-3</c:v>
                </c:pt>
                <c:pt idx="52894">
                  <c:v>1.007080078125E-3</c:v>
                </c:pt>
                <c:pt idx="52895">
                  <c:v>1.0068416595458984E-3</c:v>
                </c:pt>
                <c:pt idx="52896">
                  <c:v>1.007080078125E-3</c:v>
                </c:pt>
                <c:pt idx="52897">
                  <c:v>1.007080078125E-3</c:v>
                </c:pt>
                <c:pt idx="52898">
                  <c:v>1.0068416595458984E-3</c:v>
                </c:pt>
                <c:pt idx="52899">
                  <c:v>1.007080078125E-3</c:v>
                </c:pt>
                <c:pt idx="52900">
                  <c:v>1.007080078125E-3</c:v>
                </c:pt>
                <c:pt idx="52901">
                  <c:v>1.0068416595458984E-3</c:v>
                </c:pt>
                <c:pt idx="52902">
                  <c:v>1.007080078125E-3</c:v>
                </c:pt>
                <c:pt idx="52903">
                  <c:v>1.0080337524414063E-3</c:v>
                </c:pt>
                <c:pt idx="52904">
                  <c:v>1.007080078125E-3</c:v>
                </c:pt>
                <c:pt idx="52905">
                  <c:v>1.0068416595458984E-3</c:v>
                </c:pt>
                <c:pt idx="52906">
                  <c:v>1.007080078125E-3</c:v>
                </c:pt>
                <c:pt idx="52907">
                  <c:v>1.0068416595458984E-3</c:v>
                </c:pt>
                <c:pt idx="52908">
                  <c:v>1.007080078125E-3</c:v>
                </c:pt>
                <c:pt idx="52909">
                  <c:v>1.007080078125E-3</c:v>
                </c:pt>
                <c:pt idx="52910">
                  <c:v>1.0068416595458984E-3</c:v>
                </c:pt>
                <c:pt idx="52911">
                  <c:v>1.007080078125E-3</c:v>
                </c:pt>
                <c:pt idx="52912">
                  <c:v>1.007080078125E-3</c:v>
                </c:pt>
                <c:pt idx="52913">
                  <c:v>1.0068416595458984E-3</c:v>
                </c:pt>
                <c:pt idx="52914">
                  <c:v>1.007080078125E-3</c:v>
                </c:pt>
                <c:pt idx="52915">
                  <c:v>1.0080337524414063E-3</c:v>
                </c:pt>
                <c:pt idx="52916">
                  <c:v>1.007080078125E-3</c:v>
                </c:pt>
                <c:pt idx="52917">
                  <c:v>1.0068416595458984E-3</c:v>
                </c:pt>
                <c:pt idx="52918">
                  <c:v>1.007080078125E-3</c:v>
                </c:pt>
                <c:pt idx="52919">
                  <c:v>1.007080078125E-3</c:v>
                </c:pt>
                <c:pt idx="52920">
                  <c:v>1.0068416595458984E-3</c:v>
                </c:pt>
                <c:pt idx="52921">
                  <c:v>1.007080078125E-3</c:v>
                </c:pt>
                <c:pt idx="52922">
                  <c:v>1.007080078125E-3</c:v>
                </c:pt>
                <c:pt idx="52923">
                  <c:v>1.0068416595458984E-3</c:v>
                </c:pt>
                <c:pt idx="52924">
                  <c:v>1.007080078125E-3</c:v>
                </c:pt>
                <c:pt idx="52925">
                  <c:v>1.007080078125E-3</c:v>
                </c:pt>
                <c:pt idx="52926">
                  <c:v>1.0068416595458984E-3</c:v>
                </c:pt>
                <c:pt idx="52927">
                  <c:v>1.007080078125E-3</c:v>
                </c:pt>
                <c:pt idx="52928">
                  <c:v>1.0080337524414063E-3</c:v>
                </c:pt>
                <c:pt idx="52929">
                  <c:v>1.0068416595458984E-3</c:v>
                </c:pt>
                <c:pt idx="52930">
                  <c:v>1.007080078125E-3</c:v>
                </c:pt>
                <c:pt idx="52931">
                  <c:v>1.007080078125E-3</c:v>
                </c:pt>
                <c:pt idx="52932">
                  <c:v>1.0068416595458984E-3</c:v>
                </c:pt>
                <c:pt idx="52933">
                  <c:v>1.007080078125E-3</c:v>
                </c:pt>
                <c:pt idx="52934">
                  <c:v>1.007080078125E-3</c:v>
                </c:pt>
                <c:pt idx="52935">
                  <c:v>1.0068416595458984E-3</c:v>
                </c:pt>
                <c:pt idx="52936">
                  <c:v>1.007080078125E-3</c:v>
                </c:pt>
                <c:pt idx="52937">
                  <c:v>1.007080078125E-3</c:v>
                </c:pt>
                <c:pt idx="52938">
                  <c:v>1.0068416595458984E-3</c:v>
                </c:pt>
                <c:pt idx="52939">
                  <c:v>1.007080078125E-3</c:v>
                </c:pt>
                <c:pt idx="52940">
                  <c:v>1.0080337524414063E-3</c:v>
                </c:pt>
                <c:pt idx="52941">
                  <c:v>1.007080078125E-3</c:v>
                </c:pt>
                <c:pt idx="52942">
                  <c:v>1.0068416595458984E-3</c:v>
                </c:pt>
                <c:pt idx="52943">
                  <c:v>1.007080078125E-3</c:v>
                </c:pt>
                <c:pt idx="52944">
                  <c:v>1.007080078125E-3</c:v>
                </c:pt>
                <c:pt idx="52945">
                  <c:v>1.0068416595458984E-3</c:v>
                </c:pt>
                <c:pt idx="52946">
                  <c:v>1.007080078125E-3</c:v>
                </c:pt>
                <c:pt idx="52947">
                  <c:v>1.007080078125E-3</c:v>
                </c:pt>
                <c:pt idx="52948">
                  <c:v>1.0068416595458984E-3</c:v>
                </c:pt>
                <c:pt idx="52949">
                  <c:v>1.007080078125E-3</c:v>
                </c:pt>
                <c:pt idx="52950">
                  <c:v>1.007080078125E-3</c:v>
                </c:pt>
                <c:pt idx="52951">
                  <c:v>1.0068416595458984E-3</c:v>
                </c:pt>
                <c:pt idx="52952">
                  <c:v>1.007080078125E-3</c:v>
                </c:pt>
                <c:pt idx="52953">
                  <c:v>1.0080337524414063E-3</c:v>
                </c:pt>
                <c:pt idx="52954">
                  <c:v>1.0068416595458984E-3</c:v>
                </c:pt>
                <c:pt idx="52955">
                  <c:v>1.007080078125E-3</c:v>
                </c:pt>
                <c:pt idx="52956">
                  <c:v>1.007080078125E-3</c:v>
                </c:pt>
                <c:pt idx="52957">
                  <c:v>1.0068416595458984E-3</c:v>
                </c:pt>
                <c:pt idx="52958">
                  <c:v>1.007080078125E-3</c:v>
                </c:pt>
                <c:pt idx="52959">
                  <c:v>1.007080078125E-3</c:v>
                </c:pt>
                <c:pt idx="52960">
                  <c:v>1.0068416595458984E-3</c:v>
                </c:pt>
                <c:pt idx="52961">
                  <c:v>1.007080078125E-3</c:v>
                </c:pt>
                <c:pt idx="52962">
                  <c:v>1.007080078125E-3</c:v>
                </c:pt>
                <c:pt idx="52963">
                  <c:v>1.0068416595458984E-3</c:v>
                </c:pt>
                <c:pt idx="52964">
                  <c:v>1.007080078125E-3</c:v>
                </c:pt>
                <c:pt idx="52965">
                  <c:v>1.0080337524414063E-3</c:v>
                </c:pt>
                <c:pt idx="52966">
                  <c:v>1.007080078125E-3</c:v>
                </c:pt>
                <c:pt idx="52967">
                  <c:v>1.0068416595458984E-3</c:v>
                </c:pt>
                <c:pt idx="52968">
                  <c:v>1.007080078125E-3</c:v>
                </c:pt>
                <c:pt idx="52969">
                  <c:v>1.007080078125E-3</c:v>
                </c:pt>
                <c:pt idx="52970">
                  <c:v>1.0068416595458984E-3</c:v>
                </c:pt>
                <c:pt idx="52971">
                  <c:v>1.007080078125E-3</c:v>
                </c:pt>
                <c:pt idx="52972">
                  <c:v>1.007080078125E-3</c:v>
                </c:pt>
                <c:pt idx="52973">
                  <c:v>1.0068416595458984E-3</c:v>
                </c:pt>
                <c:pt idx="52974">
                  <c:v>1.007080078125E-3</c:v>
                </c:pt>
                <c:pt idx="52975">
                  <c:v>1.007080078125E-3</c:v>
                </c:pt>
                <c:pt idx="52976">
                  <c:v>1.0068416595458984E-3</c:v>
                </c:pt>
                <c:pt idx="52977">
                  <c:v>1.007080078125E-3</c:v>
                </c:pt>
                <c:pt idx="52978">
                  <c:v>1.0080337524414063E-3</c:v>
                </c:pt>
                <c:pt idx="52979">
                  <c:v>1.0068416595458984E-3</c:v>
                </c:pt>
                <c:pt idx="52980">
                  <c:v>1.007080078125E-3</c:v>
                </c:pt>
                <c:pt idx="52981">
                  <c:v>1.007080078125E-3</c:v>
                </c:pt>
                <c:pt idx="52982">
                  <c:v>1.0068416595458984E-3</c:v>
                </c:pt>
                <c:pt idx="52983">
                  <c:v>1.007080078125E-3</c:v>
                </c:pt>
                <c:pt idx="52984">
                  <c:v>1.007080078125E-3</c:v>
                </c:pt>
                <c:pt idx="52985">
                  <c:v>1.0068416595458984E-3</c:v>
                </c:pt>
                <c:pt idx="52986">
                  <c:v>1.007080078125E-3</c:v>
                </c:pt>
                <c:pt idx="52987">
                  <c:v>1.007080078125E-3</c:v>
                </c:pt>
                <c:pt idx="52988">
                  <c:v>1.0068416595458984E-3</c:v>
                </c:pt>
                <c:pt idx="52989">
                  <c:v>1.007080078125E-3</c:v>
                </c:pt>
                <c:pt idx="52990">
                  <c:v>1.0080337524414063E-3</c:v>
                </c:pt>
                <c:pt idx="52991">
                  <c:v>1.007080078125E-3</c:v>
                </c:pt>
                <c:pt idx="52992">
                  <c:v>1.0068416595458984E-3</c:v>
                </c:pt>
                <c:pt idx="52993">
                  <c:v>1.007080078125E-3</c:v>
                </c:pt>
                <c:pt idx="52994">
                  <c:v>1.007080078125E-3</c:v>
                </c:pt>
                <c:pt idx="52995">
                  <c:v>1.0068416595458984E-3</c:v>
                </c:pt>
                <c:pt idx="52996">
                  <c:v>1.007080078125E-3</c:v>
                </c:pt>
                <c:pt idx="52997">
                  <c:v>1.007080078125E-3</c:v>
                </c:pt>
                <c:pt idx="52998">
                  <c:v>1.0068416595458984E-3</c:v>
                </c:pt>
                <c:pt idx="52999">
                  <c:v>1.007080078125E-3</c:v>
                </c:pt>
                <c:pt idx="53000">
                  <c:v>1.007080078125E-3</c:v>
                </c:pt>
                <c:pt idx="53001">
                  <c:v>1.0068416595458984E-3</c:v>
                </c:pt>
                <c:pt idx="53002">
                  <c:v>1.007080078125E-3</c:v>
                </c:pt>
                <c:pt idx="53003">
                  <c:v>1.0080337524414063E-3</c:v>
                </c:pt>
                <c:pt idx="53004">
                  <c:v>1.0068416595458984E-3</c:v>
                </c:pt>
                <c:pt idx="53005">
                  <c:v>1.007080078125E-3</c:v>
                </c:pt>
                <c:pt idx="53006">
                  <c:v>1.007080078125E-3</c:v>
                </c:pt>
                <c:pt idx="53007">
                  <c:v>1.0068416595458984E-3</c:v>
                </c:pt>
                <c:pt idx="53008">
                  <c:v>1.007080078125E-3</c:v>
                </c:pt>
                <c:pt idx="53009">
                  <c:v>1.007080078125E-3</c:v>
                </c:pt>
                <c:pt idx="53010">
                  <c:v>1.0068416595458984E-3</c:v>
                </c:pt>
                <c:pt idx="53011">
                  <c:v>1.007080078125E-3</c:v>
                </c:pt>
                <c:pt idx="53012">
                  <c:v>1.007080078125E-3</c:v>
                </c:pt>
                <c:pt idx="53013">
                  <c:v>1.0068416595458984E-3</c:v>
                </c:pt>
                <c:pt idx="53014">
                  <c:v>1.007080078125E-3</c:v>
                </c:pt>
                <c:pt idx="53015">
                  <c:v>1.0080337524414063E-3</c:v>
                </c:pt>
                <c:pt idx="53016">
                  <c:v>1.007080078125E-3</c:v>
                </c:pt>
                <c:pt idx="53017">
                  <c:v>1.0068416595458984E-3</c:v>
                </c:pt>
                <c:pt idx="53018">
                  <c:v>1.007080078125E-3</c:v>
                </c:pt>
                <c:pt idx="53019">
                  <c:v>1.007080078125E-3</c:v>
                </c:pt>
                <c:pt idx="53020">
                  <c:v>1.0068416595458984E-3</c:v>
                </c:pt>
                <c:pt idx="53021">
                  <c:v>1.007080078125E-3</c:v>
                </c:pt>
                <c:pt idx="53022">
                  <c:v>1.007080078125E-3</c:v>
                </c:pt>
                <c:pt idx="53023">
                  <c:v>1.0068416595458984E-3</c:v>
                </c:pt>
                <c:pt idx="53024">
                  <c:v>1.007080078125E-3</c:v>
                </c:pt>
                <c:pt idx="53025">
                  <c:v>1.007080078125E-3</c:v>
                </c:pt>
                <c:pt idx="53026">
                  <c:v>1.0068416595458984E-3</c:v>
                </c:pt>
                <c:pt idx="53027">
                  <c:v>1.007080078125E-3</c:v>
                </c:pt>
                <c:pt idx="53028">
                  <c:v>1.0080337524414063E-3</c:v>
                </c:pt>
                <c:pt idx="53029">
                  <c:v>1.0068416595458984E-3</c:v>
                </c:pt>
                <c:pt idx="53030">
                  <c:v>1.007080078125E-3</c:v>
                </c:pt>
                <c:pt idx="53031">
                  <c:v>1.007080078125E-3</c:v>
                </c:pt>
                <c:pt idx="53032">
                  <c:v>1.0068416595458984E-3</c:v>
                </c:pt>
                <c:pt idx="53033">
                  <c:v>1.007080078125E-3</c:v>
                </c:pt>
                <c:pt idx="53034">
                  <c:v>1.007080078125E-3</c:v>
                </c:pt>
                <c:pt idx="53035">
                  <c:v>1.0068416595458984E-3</c:v>
                </c:pt>
                <c:pt idx="53036">
                  <c:v>1.007080078125E-3</c:v>
                </c:pt>
                <c:pt idx="53037">
                  <c:v>1.007080078125E-3</c:v>
                </c:pt>
                <c:pt idx="53038">
                  <c:v>1.0068416595458984E-3</c:v>
                </c:pt>
                <c:pt idx="53039">
                  <c:v>1.007080078125E-3</c:v>
                </c:pt>
                <c:pt idx="53040">
                  <c:v>1.0080337524414063E-3</c:v>
                </c:pt>
                <c:pt idx="53041">
                  <c:v>1.007080078125E-3</c:v>
                </c:pt>
                <c:pt idx="53042">
                  <c:v>1.0068416595458984E-3</c:v>
                </c:pt>
                <c:pt idx="53043">
                  <c:v>1.007080078125E-3</c:v>
                </c:pt>
                <c:pt idx="53044">
                  <c:v>1.007080078125E-3</c:v>
                </c:pt>
                <c:pt idx="53045">
                  <c:v>1.0068416595458984E-3</c:v>
                </c:pt>
                <c:pt idx="53046">
                  <c:v>1.007080078125E-3</c:v>
                </c:pt>
                <c:pt idx="53047">
                  <c:v>1.007080078125E-3</c:v>
                </c:pt>
                <c:pt idx="53048">
                  <c:v>1.0068416595458984E-3</c:v>
                </c:pt>
                <c:pt idx="53049">
                  <c:v>1.007080078125E-3</c:v>
                </c:pt>
                <c:pt idx="53050">
                  <c:v>1.007080078125E-3</c:v>
                </c:pt>
                <c:pt idx="53051">
                  <c:v>1.0068416595458984E-3</c:v>
                </c:pt>
                <c:pt idx="53052">
                  <c:v>1.007080078125E-3</c:v>
                </c:pt>
                <c:pt idx="53053">
                  <c:v>1.0080337524414063E-3</c:v>
                </c:pt>
                <c:pt idx="53054">
                  <c:v>1.0068416595458984E-3</c:v>
                </c:pt>
                <c:pt idx="53055">
                  <c:v>1.007080078125E-3</c:v>
                </c:pt>
                <c:pt idx="53056">
                  <c:v>1.007080078125E-3</c:v>
                </c:pt>
                <c:pt idx="53057">
                  <c:v>1.0068416595458984E-3</c:v>
                </c:pt>
                <c:pt idx="53058">
                  <c:v>1.007080078125E-3</c:v>
                </c:pt>
                <c:pt idx="53059">
                  <c:v>1.007080078125E-3</c:v>
                </c:pt>
                <c:pt idx="53060">
                  <c:v>1.0068416595458984E-3</c:v>
                </c:pt>
                <c:pt idx="53061">
                  <c:v>1.007080078125E-3</c:v>
                </c:pt>
                <c:pt idx="53062">
                  <c:v>1.007080078125E-3</c:v>
                </c:pt>
                <c:pt idx="53063">
                  <c:v>1.0068416595458984E-3</c:v>
                </c:pt>
                <c:pt idx="53064">
                  <c:v>1.007080078125E-3</c:v>
                </c:pt>
                <c:pt idx="53065">
                  <c:v>1.0080337524414063E-3</c:v>
                </c:pt>
                <c:pt idx="53066">
                  <c:v>1.007080078125E-3</c:v>
                </c:pt>
                <c:pt idx="53067">
                  <c:v>1.0068416595458984E-3</c:v>
                </c:pt>
                <c:pt idx="53068">
                  <c:v>1.007080078125E-3</c:v>
                </c:pt>
                <c:pt idx="53069">
                  <c:v>1.007080078125E-3</c:v>
                </c:pt>
                <c:pt idx="53070">
                  <c:v>1.0068416595458984E-3</c:v>
                </c:pt>
                <c:pt idx="53071">
                  <c:v>1.007080078125E-3</c:v>
                </c:pt>
                <c:pt idx="53072">
                  <c:v>1.007080078125E-3</c:v>
                </c:pt>
                <c:pt idx="53073">
                  <c:v>1.0068416595458984E-3</c:v>
                </c:pt>
                <c:pt idx="53074">
                  <c:v>1.007080078125E-3</c:v>
                </c:pt>
                <c:pt idx="53075">
                  <c:v>1.007080078125E-3</c:v>
                </c:pt>
                <c:pt idx="53076">
                  <c:v>1.0068416595458984E-3</c:v>
                </c:pt>
                <c:pt idx="53077">
                  <c:v>1.007080078125E-3</c:v>
                </c:pt>
                <c:pt idx="53078">
                  <c:v>1.0080337524414063E-3</c:v>
                </c:pt>
                <c:pt idx="53079">
                  <c:v>1.0068416595458984E-3</c:v>
                </c:pt>
                <c:pt idx="53080">
                  <c:v>1.007080078125E-3</c:v>
                </c:pt>
                <c:pt idx="53081">
                  <c:v>1.007080078125E-3</c:v>
                </c:pt>
                <c:pt idx="53082">
                  <c:v>1.0068416595458984E-3</c:v>
                </c:pt>
                <c:pt idx="53083">
                  <c:v>1.007080078125E-3</c:v>
                </c:pt>
                <c:pt idx="53084">
                  <c:v>1.007080078125E-3</c:v>
                </c:pt>
                <c:pt idx="53085">
                  <c:v>1.0068416595458984E-3</c:v>
                </c:pt>
                <c:pt idx="53086">
                  <c:v>1.007080078125E-3</c:v>
                </c:pt>
                <c:pt idx="53087">
                  <c:v>1.007080078125E-3</c:v>
                </c:pt>
                <c:pt idx="53088">
                  <c:v>1.0068416595458984E-3</c:v>
                </c:pt>
                <c:pt idx="53089">
                  <c:v>1.007080078125E-3</c:v>
                </c:pt>
                <c:pt idx="53090">
                  <c:v>1.0080337524414063E-3</c:v>
                </c:pt>
                <c:pt idx="53091">
                  <c:v>1.007080078125E-3</c:v>
                </c:pt>
                <c:pt idx="53092">
                  <c:v>1.0068416595458984E-3</c:v>
                </c:pt>
                <c:pt idx="53093">
                  <c:v>1.007080078125E-3</c:v>
                </c:pt>
                <c:pt idx="53094">
                  <c:v>1.007080078125E-3</c:v>
                </c:pt>
                <c:pt idx="53095">
                  <c:v>1.0068416595458984E-3</c:v>
                </c:pt>
                <c:pt idx="53096">
                  <c:v>1.007080078125E-3</c:v>
                </c:pt>
                <c:pt idx="53097">
                  <c:v>1.007080078125E-3</c:v>
                </c:pt>
                <c:pt idx="53098">
                  <c:v>1.0068416595458984E-3</c:v>
                </c:pt>
                <c:pt idx="53099">
                  <c:v>1.007080078125E-3</c:v>
                </c:pt>
                <c:pt idx="53100">
                  <c:v>1.007080078125E-3</c:v>
                </c:pt>
                <c:pt idx="53101">
                  <c:v>1.0068416595458984E-3</c:v>
                </c:pt>
                <c:pt idx="53102">
                  <c:v>1.007080078125E-3</c:v>
                </c:pt>
                <c:pt idx="53103">
                  <c:v>1.0080337524414063E-3</c:v>
                </c:pt>
                <c:pt idx="53104">
                  <c:v>1.0068416595458984E-3</c:v>
                </c:pt>
                <c:pt idx="53105">
                  <c:v>1.007080078125E-3</c:v>
                </c:pt>
                <c:pt idx="53106">
                  <c:v>1.007080078125E-3</c:v>
                </c:pt>
                <c:pt idx="53107">
                  <c:v>1.0068416595458984E-3</c:v>
                </c:pt>
                <c:pt idx="53108">
                  <c:v>1.007080078125E-3</c:v>
                </c:pt>
                <c:pt idx="53109">
                  <c:v>1.007080078125E-3</c:v>
                </c:pt>
                <c:pt idx="53110">
                  <c:v>1.0068416595458984E-3</c:v>
                </c:pt>
                <c:pt idx="53111">
                  <c:v>1.007080078125E-3</c:v>
                </c:pt>
                <c:pt idx="53112">
                  <c:v>1.007080078125E-3</c:v>
                </c:pt>
                <c:pt idx="53113">
                  <c:v>1.0068416595458984E-3</c:v>
                </c:pt>
                <c:pt idx="53114">
                  <c:v>1.007080078125E-3</c:v>
                </c:pt>
                <c:pt idx="53115">
                  <c:v>1.0080337524414063E-3</c:v>
                </c:pt>
                <c:pt idx="53116">
                  <c:v>1.007080078125E-3</c:v>
                </c:pt>
                <c:pt idx="53117">
                  <c:v>1.0068416595458984E-3</c:v>
                </c:pt>
                <c:pt idx="53118">
                  <c:v>1.007080078125E-3</c:v>
                </c:pt>
                <c:pt idx="53119">
                  <c:v>1.007080078125E-3</c:v>
                </c:pt>
                <c:pt idx="53120">
                  <c:v>1.0068416595458984E-3</c:v>
                </c:pt>
                <c:pt idx="53121">
                  <c:v>1.007080078125E-3</c:v>
                </c:pt>
                <c:pt idx="53122">
                  <c:v>1.007080078125E-3</c:v>
                </c:pt>
                <c:pt idx="53123">
                  <c:v>1.0068416595458984E-3</c:v>
                </c:pt>
                <c:pt idx="53124">
                  <c:v>1.007080078125E-3</c:v>
                </c:pt>
                <c:pt idx="53125">
                  <c:v>1.007080078125E-3</c:v>
                </c:pt>
                <c:pt idx="53126">
                  <c:v>1.0068416595458984E-3</c:v>
                </c:pt>
                <c:pt idx="53127">
                  <c:v>1.007080078125E-3</c:v>
                </c:pt>
                <c:pt idx="53128">
                  <c:v>1.0080337524414063E-3</c:v>
                </c:pt>
                <c:pt idx="53129">
                  <c:v>1.0068416595458984E-3</c:v>
                </c:pt>
                <c:pt idx="53130">
                  <c:v>1.007080078125E-3</c:v>
                </c:pt>
                <c:pt idx="53131">
                  <c:v>1.007080078125E-3</c:v>
                </c:pt>
                <c:pt idx="53132">
                  <c:v>1.0068416595458984E-3</c:v>
                </c:pt>
                <c:pt idx="53133">
                  <c:v>1.007080078125E-3</c:v>
                </c:pt>
                <c:pt idx="53134">
                  <c:v>1.007080078125E-3</c:v>
                </c:pt>
                <c:pt idx="53135">
                  <c:v>1.0068416595458984E-3</c:v>
                </c:pt>
                <c:pt idx="53136">
                  <c:v>1.007080078125E-3</c:v>
                </c:pt>
                <c:pt idx="53137">
                  <c:v>1.007080078125E-3</c:v>
                </c:pt>
                <c:pt idx="53138">
                  <c:v>1.0068416595458984E-3</c:v>
                </c:pt>
                <c:pt idx="53139">
                  <c:v>1.007080078125E-3</c:v>
                </c:pt>
                <c:pt idx="53140">
                  <c:v>1.0080337524414063E-3</c:v>
                </c:pt>
                <c:pt idx="53141">
                  <c:v>1.007080078125E-3</c:v>
                </c:pt>
                <c:pt idx="53142">
                  <c:v>1.0068416595458984E-3</c:v>
                </c:pt>
                <c:pt idx="53143">
                  <c:v>1.007080078125E-3</c:v>
                </c:pt>
                <c:pt idx="53144">
                  <c:v>1.007080078125E-3</c:v>
                </c:pt>
                <c:pt idx="53145">
                  <c:v>1.0068416595458984E-3</c:v>
                </c:pt>
                <c:pt idx="53146">
                  <c:v>1.007080078125E-3</c:v>
                </c:pt>
                <c:pt idx="53147">
                  <c:v>1.007080078125E-3</c:v>
                </c:pt>
                <c:pt idx="53148">
                  <c:v>1.0068416595458984E-3</c:v>
                </c:pt>
                <c:pt idx="53149">
                  <c:v>1.007080078125E-3</c:v>
                </c:pt>
                <c:pt idx="53150">
                  <c:v>1.007080078125E-3</c:v>
                </c:pt>
                <c:pt idx="53151">
                  <c:v>1.0068416595458984E-3</c:v>
                </c:pt>
                <c:pt idx="53152">
                  <c:v>1.0080337524414063E-3</c:v>
                </c:pt>
                <c:pt idx="53153">
                  <c:v>1.007080078125E-3</c:v>
                </c:pt>
                <c:pt idx="53154">
                  <c:v>1.0068416595458984E-3</c:v>
                </c:pt>
                <c:pt idx="53155">
                  <c:v>1.007080078125E-3</c:v>
                </c:pt>
                <c:pt idx="53156">
                  <c:v>1.007080078125E-3</c:v>
                </c:pt>
                <c:pt idx="53157">
                  <c:v>1.0068416595458984E-3</c:v>
                </c:pt>
                <c:pt idx="53158">
                  <c:v>1.007080078125E-3</c:v>
                </c:pt>
                <c:pt idx="53159">
                  <c:v>1.007080078125E-3</c:v>
                </c:pt>
                <c:pt idx="53160">
                  <c:v>1.0068416595458984E-3</c:v>
                </c:pt>
                <c:pt idx="53161">
                  <c:v>1.007080078125E-3</c:v>
                </c:pt>
                <c:pt idx="53162">
                  <c:v>1.007080078125E-3</c:v>
                </c:pt>
                <c:pt idx="53163">
                  <c:v>1.0068416595458984E-3</c:v>
                </c:pt>
                <c:pt idx="53164">
                  <c:v>1.007080078125E-3</c:v>
                </c:pt>
                <c:pt idx="53165">
                  <c:v>1.0080337524414063E-3</c:v>
                </c:pt>
                <c:pt idx="53166">
                  <c:v>1.007080078125E-3</c:v>
                </c:pt>
                <c:pt idx="53167">
                  <c:v>1.0068416595458984E-3</c:v>
                </c:pt>
                <c:pt idx="53168">
                  <c:v>1.007080078125E-3</c:v>
                </c:pt>
                <c:pt idx="53169">
                  <c:v>1.007080078125E-3</c:v>
                </c:pt>
                <c:pt idx="53170">
                  <c:v>1.0068416595458984E-3</c:v>
                </c:pt>
                <c:pt idx="53171">
                  <c:v>1.007080078125E-3</c:v>
                </c:pt>
                <c:pt idx="53172">
                  <c:v>1.007080078125E-3</c:v>
                </c:pt>
                <c:pt idx="53173">
                  <c:v>1.0068416595458984E-3</c:v>
                </c:pt>
                <c:pt idx="53174">
                  <c:v>1.007080078125E-3</c:v>
                </c:pt>
                <c:pt idx="53175">
                  <c:v>1.007080078125E-3</c:v>
                </c:pt>
                <c:pt idx="53176">
                  <c:v>1.0068416595458984E-3</c:v>
                </c:pt>
                <c:pt idx="53177">
                  <c:v>1.0080337524414063E-3</c:v>
                </c:pt>
                <c:pt idx="53178">
                  <c:v>1.007080078125E-3</c:v>
                </c:pt>
                <c:pt idx="53179">
                  <c:v>1.0068416595458984E-3</c:v>
                </c:pt>
                <c:pt idx="53180">
                  <c:v>1.007080078125E-3</c:v>
                </c:pt>
                <c:pt idx="53181">
                  <c:v>1.007080078125E-3</c:v>
                </c:pt>
                <c:pt idx="53182">
                  <c:v>1.0068416595458984E-3</c:v>
                </c:pt>
                <c:pt idx="53183">
                  <c:v>1.007080078125E-3</c:v>
                </c:pt>
                <c:pt idx="53184">
                  <c:v>1.007080078125E-3</c:v>
                </c:pt>
                <c:pt idx="53185">
                  <c:v>1.0068416595458984E-3</c:v>
                </c:pt>
                <c:pt idx="53186">
                  <c:v>1.007080078125E-3</c:v>
                </c:pt>
                <c:pt idx="53187">
                  <c:v>1.007080078125E-3</c:v>
                </c:pt>
                <c:pt idx="53188">
                  <c:v>1.0068416595458984E-3</c:v>
                </c:pt>
                <c:pt idx="53189">
                  <c:v>1.007080078125E-3</c:v>
                </c:pt>
                <c:pt idx="53190">
                  <c:v>1.0080337524414063E-3</c:v>
                </c:pt>
                <c:pt idx="53191">
                  <c:v>1.007080078125E-3</c:v>
                </c:pt>
                <c:pt idx="53192">
                  <c:v>1.0068416595458984E-3</c:v>
                </c:pt>
                <c:pt idx="53193">
                  <c:v>1.007080078125E-3</c:v>
                </c:pt>
                <c:pt idx="53194">
                  <c:v>1.007080078125E-3</c:v>
                </c:pt>
                <c:pt idx="53195">
                  <c:v>1.0068416595458984E-3</c:v>
                </c:pt>
                <c:pt idx="53196">
                  <c:v>1.007080078125E-3</c:v>
                </c:pt>
                <c:pt idx="53197">
                  <c:v>1.007080078125E-3</c:v>
                </c:pt>
                <c:pt idx="53198">
                  <c:v>1.0068416595458984E-3</c:v>
                </c:pt>
                <c:pt idx="53199">
                  <c:v>1.007080078125E-3</c:v>
                </c:pt>
                <c:pt idx="53200">
                  <c:v>1.007080078125E-3</c:v>
                </c:pt>
                <c:pt idx="53201">
                  <c:v>1.0068416595458984E-3</c:v>
                </c:pt>
                <c:pt idx="53202">
                  <c:v>1.0080337524414063E-3</c:v>
                </c:pt>
                <c:pt idx="53203">
                  <c:v>1.007080078125E-3</c:v>
                </c:pt>
                <c:pt idx="53204">
                  <c:v>1.0068416595458984E-3</c:v>
                </c:pt>
                <c:pt idx="53205">
                  <c:v>1.007080078125E-3</c:v>
                </c:pt>
                <c:pt idx="53206">
                  <c:v>1.007080078125E-3</c:v>
                </c:pt>
                <c:pt idx="53207">
                  <c:v>1.0068416595458984E-3</c:v>
                </c:pt>
                <c:pt idx="53208">
                  <c:v>1.007080078125E-3</c:v>
                </c:pt>
                <c:pt idx="53209">
                  <c:v>1.007080078125E-3</c:v>
                </c:pt>
                <c:pt idx="53210">
                  <c:v>1.0068416595458984E-3</c:v>
                </c:pt>
                <c:pt idx="53211">
                  <c:v>1.007080078125E-3</c:v>
                </c:pt>
                <c:pt idx="53212">
                  <c:v>1.007080078125E-3</c:v>
                </c:pt>
                <c:pt idx="53213">
                  <c:v>1.0068416595458984E-3</c:v>
                </c:pt>
                <c:pt idx="53214">
                  <c:v>1.007080078125E-3</c:v>
                </c:pt>
                <c:pt idx="53215">
                  <c:v>1.0080337524414063E-3</c:v>
                </c:pt>
                <c:pt idx="53216">
                  <c:v>1.007080078125E-3</c:v>
                </c:pt>
                <c:pt idx="53217">
                  <c:v>1.0068416595458984E-3</c:v>
                </c:pt>
                <c:pt idx="53218">
                  <c:v>1.007080078125E-3</c:v>
                </c:pt>
                <c:pt idx="53219">
                  <c:v>1.007080078125E-3</c:v>
                </c:pt>
                <c:pt idx="53220">
                  <c:v>1.0068416595458984E-3</c:v>
                </c:pt>
                <c:pt idx="53221">
                  <c:v>1.007080078125E-3</c:v>
                </c:pt>
                <c:pt idx="53222">
                  <c:v>1.007080078125E-3</c:v>
                </c:pt>
                <c:pt idx="53223">
                  <c:v>1.0068416595458984E-3</c:v>
                </c:pt>
                <c:pt idx="53224">
                  <c:v>1.007080078125E-3</c:v>
                </c:pt>
                <c:pt idx="53225">
                  <c:v>1.007080078125E-3</c:v>
                </c:pt>
                <c:pt idx="53226">
                  <c:v>1.0068416595458984E-3</c:v>
                </c:pt>
                <c:pt idx="53227">
                  <c:v>1.0080337524414063E-3</c:v>
                </c:pt>
                <c:pt idx="53228">
                  <c:v>1.007080078125E-3</c:v>
                </c:pt>
                <c:pt idx="53229">
                  <c:v>1.0068416595458984E-3</c:v>
                </c:pt>
                <c:pt idx="53230">
                  <c:v>1.007080078125E-3</c:v>
                </c:pt>
                <c:pt idx="53231">
                  <c:v>1.007080078125E-3</c:v>
                </c:pt>
                <c:pt idx="53232">
                  <c:v>1.0068416595458984E-3</c:v>
                </c:pt>
                <c:pt idx="53233">
                  <c:v>1.007080078125E-3</c:v>
                </c:pt>
                <c:pt idx="53234">
                  <c:v>1.007080078125E-3</c:v>
                </c:pt>
                <c:pt idx="53235">
                  <c:v>1.0068416595458984E-3</c:v>
                </c:pt>
                <c:pt idx="53236">
                  <c:v>1.007080078125E-3</c:v>
                </c:pt>
                <c:pt idx="53237">
                  <c:v>1.007080078125E-3</c:v>
                </c:pt>
                <c:pt idx="53238">
                  <c:v>1.0068416595458984E-3</c:v>
                </c:pt>
                <c:pt idx="53239">
                  <c:v>1.007080078125E-3</c:v>
                </c:pt>
                <c:pt idx="53240">
                  <c:v>1.0080337524414063E-3</c:v>
                </c:pt>
                <c:pt idx="53241">
                  <c:v>1.007080078125E-3</c:v>
                </c:pt>
                <c:pt idx="53242">
                  <c:v>1.0068416595458984E-3</c:v>
                </c:pt>
                <c:pt idx="53243">
                  <c:v>1.007080078125E-3</c:v>
                </c:pt>
                <c:pt idx="53244">
                  <c:v>1.007080078125E-3</c:v>
                </c:pt>
                <c:pt idx="53245">
                  <c:v>1.0068416595458984E-3</c:v>
                </c:pt>
                <c:pt idx="53246">
                  <c:v>1.007080078125E-3</c:v>
                </c:pt>
                <c:pt idx="53247">
                  <c:v>1.007080078125E-3</c:v>
                </c:pt>
                <c:pt idx="53248">
                  <c:v>1.0068416595458984E-3</c:v>
                </c:pt>
                <c:pt idx="53249">
                  <c:v>1.007080078125E-3</c:v>
                </c:pt>
                <c:pt idx="53250">
                  <c:v>1.007080078125E-3</c:v>
                </c:pt>
                <c:pt idx="53251">
                  <c:v>1.0068416595458984E-3</c:v>
                </c:pt>
                <c:pt idx="53252">
                  <c:v>1.0080337524414063E-3</c:v>
                </c:pt>
                <c:pt idx="53253">
                  <c:v>1.007080078125E-3</c:v>
                </c:pt>
                <c:pt idx="53254">
                  <c:v>1.0068416595458984E-3</c:v>
                </c:pt>
                <c:pt idx="53255">
                  <c:v>1.007080078125E-3</c:v>
                </c:pt>
                <c:pt idx="53256">
                  <c:v>1.007080078125E-3</c:v>
                </c:pt>
                <c:pt idx="53257">
                  <c:v>1.0068416595458984E-3</c:v>
                </c:pt>
                <c:pt idx="53258">
                  <c:v>1.007080078125E-3</c:v>
                </c:pt>
                <c:pt idx="53259">
                  <c:v>1.007080078125E-3</c:v>
                </c:pt>
                <c:pt idx="53260">
                  <c:v>1.0068416595458984E-3</c:v>
                </c:pt>
                <c:pt idx="53261">
                  <c:v>1.007080078125E-3</c:v>
                </c:pt>
                <c:pt idx="53262">
                  <c:v>1.007080078125E-3</c:v>
                </c:pt>
                <c:pt idx="53263">
                  <c:v>1.0068416595458984E-3</c:v>
                </c:pt>
                <c:pt idx="53264">
                  <c:v>1.007080078125E-3</c:v>
                </c:pt>
                <c:pt idx="53265">
                  <c:v>1.0080337524414063E-3</c:v>
                </c:pt>
                <c:pt idx="53266">
                  <c:v>1.007080078125E-3</c:v>
                </c:pt>
                <c:pt idx="53267">
                  <c:v>1.0068416595458984E-3</c:v>
                </c:pt>
                <c:pt idx="53268">
                  <c:v>1.007080078125E-3</c:v>
                </c:pt>
                <c:pt idx="53269">
                  <c:v>1.007080078125E-3</c:v>
                </c:pt>
                <c:pt idx="53270">
                  <c:v>1.0068416595458984E-3</c:v>
                </c:pt>
                <c:pt idx="53271">
                  <c:v>1.007080078125E-3</c:v>
                </c:pt>
                <c:pt idx="53272">
                  <c:v>1.007080078125E-3</c:v>
                </c:pt>
                <c:pt idx="53273">
                  <c:v>1.0068416595458984E-3</c:v>
                </c:pt>
                <c:pt idx="53274">
                  <c:v>1.007080078125E-3</c:v>
                </c:pt>
                <c:pt idx="53275">
                  <c:v>1.007080078125E-3</c:v>
                </c:pt>
                <c:pt idx="53276">
                  <c:v>1.0068416595458984E-3</c:v>
                </c:pt>
                <c:pt idx="53277">
                  <c:v>1.0080337524414063E-3</c:v>
                </c:pt>
                <c:pt idx="53278">
                  <c:v>1.007080078125E-3</c:v>
                </c:pt>
                <c:pt idx="53279">
                  <c:v>1.0068416595458984E-3</c:v>
                </c:pt>
                <c:pt idx="53280">
                  <c:v>1.007080078125E-3</c:v>
                </c:pt>
                <c:pt idx="53281">
                  <c:v>1.007080078125E-3</c:v>
                </c:pt>
                <c:pt idx="53282">
                  <c:v>1.0068416595458984E-3</c:v>
                </c:pt>
                <c:pt idx="53283">
                  <c:v>1.007080078125E-3</c:v>
                </c:pt>
                <c:pt idx="53284">
                  <c:v>1.007080078125E-3</c:v>
                </c:pt>
                <c:pt idx="53285">
                  <c:v>1.0068416595458984E-3</c:v>
                </c:pt>
                <c:pt idx="53286">
                  <c:v>1.007080078125E-3</c:v>
                </c:pt>
                <c:pt idx="53287">
                  <c:v>1.007080078125E-3</c:v>
                </c:pt>
                <c:pt idx="53288">
                  <c:v>1.0068416595458984E-3</c:v>
                </c:pt>
                <c:pt idx="53289">
                  <c:v>1.007080078125E-3</c:v>
                </c:pt>
                <c:pt idx="53290">
                  <c:v>1.0080337524414063E-3</c:v>
                </c:pt>
                <c:pt idx="53291">
                  <c:v>1.007080078125E-3</c:v>
                </c:pt>
                <c:pt idx="53292">
                  <c:v>1.0068416595458984E-3</c:v>
                </c:pt>
                <c:pt idx="53293">
                  <c:v>1.007080078125E-3</c:v>
                </c:pt>
                <c:pt idx="53294">
                  <c:v>1.007080078125E-3</c:v>
                </c:pt>
                <c:pt idx="53295">
                  <c:v>1.0068416595458984E-3</c:v>
                </c:pt>
                <c:pt idx="53296">
                  <c:v>1.007080078125E-3</c:v>
                </c:pt>
                <c:pt idx="53297">
                  <c:v>1.007080078125E-3</c:v>
                </c:pt>
                <c:pt idx="53298">
                  <c:v>1.0068416595458984E-3</c:v>
                </c:pt>
                <c:pt idx="53299">
                  <c:v>1.007080078125E-3</c:v>
                </c:pt>
                <c:pt idx="53300">
                  <c:v>1.007080078125E-3</c:v>
                </c:pt>
                <c:pt idx="53301">
                  <c:v>1.0068416595458984E-3</c:v>
                </c:pt>
                <c:pt idx="53302">
                  <c:v>1.0080337524414063E-3</c:v>
                </c:pt>
                <c:pt idx="53303">
                  <c:v>1.007080078125E-3</c:v>
                </c:pt>
                <c:pt idx="53304">
                  <c:v>1.0068416595458984E-3</c:v>
                </c:pt>
                <c:pt idx="53305">
                  <c:v>1.007080078125E-3</c:v>
                </c:pt>
                <c:pt idx="53306">
                  <c:v>1.007080078125E-3</c:v>
                </c:pt>
                <c:pt idx="53307">
                  <c:v>1.0068416595458984E-3</c:v>
                </c:pt>
                <c:pt idx="53308">
                  <c:v>1.007080078125E-3</c:v>
                </c:pt>
                <c:pt idx="53309">
                  <c:v>1.007080078125E-3</c:v>
                </c:pt>
                <c:pt idx="53310">
                  <c:v>1.0068416595458984E-3</c:v>
                </c:pt>
                <c:pt idx="53311">
                  <c:v>1.007080078125E-3</c:v>
                </c:pt>
                <c:pt idx="53312">
                  <c:v>1.007080078125E-3</c:v>
                </c:pt>
                <c:pt idx="53313">
                  <c:v>1.0068416595458984E-3</c:v>
                </c:pt>
                <c:pt idx="53314">
                  <c:v>1.007080078125E-3</c:v>
                </c:pt>
                <c:pt idx="53315">
                  <c:v>1.0080337524414063E-3</c:v>
                </c:pt>
                <c:pt idx="53316">
                  <c:v>1.007080078125E-3</c:v>
                </c:pt>
                <c:pt idx="53317">
                  <c:v>1.0068416595458984E-3</c:v>
                </c:pt>
                <c:pt idx="53318">
                  <c:v>1.007080078125E-3</c:v>
                </c:pt>
                <c:pt idx="53319">
                  <c:v>1.007080078125E-3</c:v>
                </c:pt>
                <c:pt idx="53320">
                  <c:v>1.0068416595458984E-3</c:v>
                </c:pt>
                <c:pt idx="53321">
                  <c:v>1.007080078125E-3</c:v>
                </c:pt>
                <c:pt idx="53322">
                  <c:v>1.007080078125E-3</c:v>
                </c:pt>
                <c:pt idx="53323">
                  <c:v>1.0068416595458984E-3</c:v>
                </c:pt>
                <c:pt idx="53324">
                  <c:v>1.007080078125E-3</c:v>
                </c:pt>
                <c:pt idx="53325">
                  <c:v>1.007080078125E-3</c:v>
                </c:pt>
                <c:pt idx="53326">
                  <c:v>1.0068416595458984E-3</c:v>
                </c:pt>
                <c:pt idx="53327">
                  <c:v>1.0080337524414063E-3</c:v>
                </c:pt>
                <c:pt idx="53328">
                  <c:v>1.007080078125E-3</c:v>
                </c:pt>
                <c:pt idx="53329">
                  <c:v>1.0068416595458984E-3</c:v>
                </c:pt>
                <c:pt idx="53330">
                  <c:v>1.007080078125E-3</c:v>
                </c:pt>
                <c:pt idx="53331">
                  <c:v>1.007080078125E-3</c:v>
                </c:pt>
                <c:pt idx="53332">
                  <c:v>1.0068416595458984E-3</c:v>
                </c:pt>
                <c:pt idx="53333">
                  <c:v>1.007080078125E-3</c:v>
                </c:pt>
                <c:pt idx="53334">
                  <c:v>1.007080078125E-3</c:v>
                </c:pt>
                <c:pt idx="53335">
                  <c:v>1.0068416595458984E-3</c:v>
                </c:pt>
                <c:pt idx="53336">
                  <c:v>1.007080078125E-3</c:v>
                </c:pt>
                <c:pt idx="53337">
                  <c:v>1.007080078125E-3</c:v>
                </c:pt>
                <c:pt idx="53338">
                  <c:v>1.0068416595458984E-3</c:v>
                </c:pt>
                <c:pt idx="53339">
                  <c:v>1.007080078125E-3</c:v>
                </c:pt>
                <c:pt idx="53340">
                  <c:v>1.0080337524414063E-3</c:v>
                </c:pt>
                <c:pt idx="53341">
                  <c:v>1.007080078125E-3</c:v>
                </c:pt>
                <c:pt idx="53342">
                  <c:v>1.0068416595458984E-3</c:v>
                </c:pt>
                <c:pt idx="53343">
                  <c:v>1.007080078125E-3</c:v>
                </c:pt>
                <c:pt idx="53344">
                  <c:v>1.007080078125E-3</c:v>
                </c:pt>
                <c:pt idx="53345">
                  <c:v>1.0068416595458984E-3</c:v>
                </c:pt>
                <c:pt idx="53346">
                  <c:v>1.007080078125E-3</c:v>
                </c:pt>
                <c:pt idx="53347">
                  <c:v>1.007080078125E-3</c:v>
                </c:pt>
                <c:pt idx="53348">
                  <c:v>1.0068416595458984E-3</c:v>
                </c:pt>
                <c:pt idx="53349">
                  <c:v>1.007080078125E-3</c:v>
                </c:pt>
                <c:pt idx="53350">
                  <c:v>1.007080078125E-3</c:v>
                </c:pt>
                <c:pt idx="53351">
                  <c:v>1.0068416595458984E-3</c:v>
                </c:pt>
                <c:pt idx="53352">
                  <c:v>1.0080337524414063E-3</c:v>
                </c:pt>
                <c:pt idx="53353">
                  <c:v>1.007080078125E-3</c:v>
                </c:pt>
                <c:pt idx="53354">
                  <c:v>1.0068416595458984E-3</c:v>
                </c:pt>
                <c:pt idx="53355">
                  <c:v>1.007080078125E-3</c:v>
                </c:pt>
                <c:pt idx="53356">
                  <c:v>1.007080078125E-3</c:v>
                </c:pt>
                <c:pt idx="53357">
                  <c:v>1.0068416595458984E-3</c:v>
                </c:pt>
                <c:pt idx="53358">
                  <c:v>1.007080078125E-3</c:v>
                </c:pt>
                <c:pt idx="53359">
                  <c:v>1.007080078125E-3</c:v>
                </c:pt>
                <c:pt idx="53360">
                  <c:v>1.0068416595458984E-3</c:v>
                </c:pt>
                <c:pt idx="53361">
                  <c:v>1.007080078125E-3</c:v>
                </c:pt>
                <c:pt idx="53362">
                  <c:v>1.007080078125E-3</c:v>
                </c:pt>
                <c:pt idx="53363">
                  <c:v>1.0068416595458984E-3</c:v>
                </c:pt>
                <c:pt idx="53364">
                  <c:v>1.007080078125E-3</c:v>
                </c:pt>
                <c:pt idx="53365">
                  <c:v>1.0080337524414063E-3</c:v>
                </c:pt>
                <c:pt idx="53366">
                  <c:v>1.007080078125E-3</c:v>
                </c:pt>
                <c:pt idx="53367">
                  <c:v>1.0068416595458984E-3</c:v>
                </c:pt>
                <c:pt idx="53368">
                  <c:v>1.007080078125E-3</c:v>
                </c:pt>
                <c:pt idx="53369">
                  <c:v>1.007080078125E-3</c:v>
                </c:pt>
                <c:pt idx="53370">
                  <c:v>1.0068416595458984E-3</c:v>
                </c:pt>
                <c:pt idx="53371">
                  <c:v>1.007080078125E-3</c:v>
                </c:pt>
                <c:pt idx="53372">
                  <c:v>1.007080078125E-3</c:v>
                </c:pt>
                <c:pt idx="53373">
                  <c:v>1.0068416595458984E-3</c:v>
                </c:pt>
                <c:pt idx="53374">
                  <c:v>1.007080078125E-3</c:v>
                </c:pt>
                <c:pt idx="53375">
                  <c:v>1.0068416595458984E-3</c:v>
                </c:pt>
                <c:pt idx="53376">
                  <c:v>1.007080078125E-3</c:v>
                </c:pt>
                <c:pt idx="53377">
                  <c:v>1.0080337524414063E-3</c:v>
                </c:pt>
                <c:pt idx="53378">
                  <c:v>1.007080078125E-3</c:v>
                </c:pt>
                <c:pt idx="53379">
                  <c:v>1.0068416595458984E-3</c:v>
                </c:pt>
                <c:pt idx="53380">
                  <c:v>1.007080078125E-3</c:v>
                </c:pt>
                <c:pt idx="53381">
                  <c:v>1.007080078125E-3</c:v>
                </c:pt>
                <c:pt idx="53382">
                  <c:v>1.0068416595458984E-3</c:v>
                </c:pt>
                <c:pt idx="53383">
                  <c:v>1.007080078125E-3</c:v>
                </c:pt>
                <c:pt idx="53384">
                  <c:v>1.007080078125E-3</c:v>
                </c:pt>
                <c:pt idx="53385">
                  <c:v>1.0068416595458984E-3</c:v>
                </c:pt>
                <c:pt idx="53386">
                  <c:v>1.007080078125E-3</c:v>
                </c:pt>
                <c:pt idx="53387">
                  <c:v>1.007080078125E-3</c:v>
                </c:pt>
                <c:pt idx="53388">
                  <c:v>1.0068416595458984E-3</c:v>
                </c:pt>
                <c:pt idx="53389">
                  <c:v>1.007080078125E-3</c:v>
                </c:pt>
                <c:pt idx="53390">
                  <c:v>1.0080337524414063E-3</c:v>
                </c:pt>
                <c:pt idx="53391">
                  <c:v>1.007080078125E-3</c:v>
                </c:pt>
                <c:pt idx="53392">
                  <c:v>1.0068416595458984E-3</c:v>
                </c:pt>
                <c:pt idx="53393">
                  <c:v>1.007080078125E-3</c:v>
                </c:pt>
                <c:pt idx="53394">
                  <c:v>1.007080078125E-3</c:v>
                </c:pt>
                <c:pt idx="53395">
                  <c:v>1.0068416595458984E-3</c:v>
                </c:pt>
                <c:pt idx="53396">
                  <c:v>1.007080078125E-3</c:v>
                </c:pt>
                <c:pt idx="53397">
                  <c:v>1.0068416595458984E-3</c:v>
                </c:pt>
                <c:pt idx="53398">
                  <c:v>1.007080078125E-3</c:v>
                </c:pt>
                <c:pt idx="53399">
                  <c:v>1.007080078125E-3</c:v>
                </c:pt>
                <c:pt idx="53400">
                  <c:v>1.0068416595458984E-3</c:v>
                </c:pt>
                <c:pt idx="53401">
                  <c:v>1.007080078125E-3</c:v>
                </c:pt>
                <c:pt idx="53402">
                  <c:v>1.0080337524414063E-3</c:v>
                </c:pt>
                <c:pt idx="53403">
                  <c:v>1.007080078125E-3</c:v>
                </c:pt>
                <c:pt idx="53404">
                  <c:v>1.0068416595458984E-3</c:v>
                </c:pt>
                <c:pt idx="53405">
                  <c:v>1.007080078125E-3</c:v>
                </c:pt>
                <c:pt idx="53406">
                  <c:v>1.007080078125E-3</c:v>
                </c:pt>
                <c:pt idx="53407">
                  <c:v>1.0068416595458984E-3</c:v>
                </c:pt>
                <c:pt idx="53408">
                  <c:v>1.007080078125E-3</c:v>
                </c:pt>
                <c:pt idx="53409">
                  <c:v>1.007080078125E-3</c:v>
                </c:pt>
                <c:pt idx="53410">
                  <c:v>1.0068416595458984E-3</c:v>
                </c:pt>
                <c:pt idx="53411">
                  <c:v>1.007080078125E-3</c:v>
                </c:pt>
                <c:pt idx="53412">
                  <c:v>1.007080078125E-3</c:v>
                </c:pt>
                <c:pt idx="53413">
                  <c:v>1.0068416595458984E-3</c:v>
                </c:pt>
                <c:pt idx="53414">
                  <c:v>1.007080078125E-3</c:v>
                </c:pt>
                <c:pt idx="53415">
                  <c:v>1.0080337524414063E-3</c:v>
                </c:pt>
                <c:pt idx="53416">
                  <c:v>1.007080078125E-3</c:v>
                </c:pt>
                <c:pt idx="53417">
                  <c:v>1.0068416595458984E-3</c:v>
                </c:pt>
                <c:pt idx="53418">
                  <c:v>1.007080078125E-3</c:v>
                </c:pt>
                <c:pt idx="53419">
                  <c:v>1.0068416595458984E-3</c:v>
                </c:pt>
                <c:pt idx="53420">
                  <c:v>1.007080078125E-3</c:v>
                </c:pt>
                <c:pt idx="53421">
                  <c:v>1.007080078125E-3</c:v>
                </c:pt>
                <c:pt idx="53422">
                  <c:v>1.0068416595458984E-3</c:v>
                </c:pt>
                <c:pt idx="53423">
                  <c:v>1.007080078125E-3</c:v>
                </c:pt>
                <c:pt idx="53424">
                  <c:v>1.007080078125E-3</c:v>
                </c:pt>
                <c:pt idx="53425">
                  <c:v>1.0068416595458984E-3</c:v>
                </c:pt>
                <c:pt idx="53426">
                  <c:v>1.007080078125E-3</c:v>
                </c:pt>
                <c:pt idx="53427">
                  <c:v>1.0080337524414063E-3</c:v>
                </c:pt>
                <c:pt idx="53428">
                  <c:v>1.007080078125E-3</c:v>
                </c:pt>
                <c:pt idx="53429">
                  <c:v>1.0068416595458984E-3</c:v>
                </c:pt>
                <c:pt idx="53430">
                  <c:v>1.007080078125E-3</c:v>
                </c:pt>
                <c:pt idx="53431">
                  <c:v>1.007080078125E-3</c:v>
                </c:pt>
                <c:pt idx="53432">
                  <c:v>1.0068416595458984E-3</c:v>
                </c:pt>
                <c:pt idx="53433">
                  <c:v>1.007080078125E-3</c:v>
                </c:pt>
                <c:pt idx="53434">
                  <c:v>1.007080078125E-3</c:v>
                </c:pt>
                <c:pt idx="53435">
                  <c:v>1.0068416595458984E-3</c:v>
                </c:pt>
                <c:pt idx="53436">
                  <c:v>1.007080078125E-3</c:v>
                </c:pt>
                <c:pt idx="53437">
                  <c:v>1.007080078125E-3</c:v>
                </c:pt>
                <c:pt idx="53438">
                  <c:v>1.0068416595458984E-3</c:v>
                </c:pt>
                <c:pt idx="53439">
                  <c:v>1.007080078125E-3</c:v>
                </c:pt>
                <c:pt idx="53440">
                  <c:v>1.0080337524414063E-3</c:v>
                </c:pt>
                <c:pt idx="53441">
                  <c:v>1.0068416595458984E-3</c:v>
                </c:pt>
                <c:pt idx="53442">
                  <c:v>1.007080078125E-3</c:v>
                </c:pt>
                <c:pt idx="53443">
                  <c:v>1.007080078125E-3</c:v>
                </c:pt>
                <c:pt idx="53444">
                  <c:v>1.0068416595458984E-3</c:v>
                </c:pt>
                <c:pt idx="53445">
                  <c:v>1.007080078125E-3</c:v>
                </c:pt>
                <c:pt idx="53446">
                  <c:v>1.007080078125E-3</c:v>
                </c:pt>
                <c:pt idx="53447">
                  <c:v>1.0068416595458984E-3</c:v>
                </c:pt>
                <c:pt idx="53448">
                  <c:v>1.007080078125E-3</c:v>
                </c:pt>
                <c:pt idx="53449">
                  <c:v>1.007080078125E-3</c:v>
                </c:pt>
                <c:pt idx="53450">
                  <c:v>1.0068416595458984E-3</c:v>
                </c:pt>
                <c:pt idx="53451">
                  <c:v>1.007080078125E-3</c:v>
                </c:pt>
                <c:pt idx="53452">
                  <c:v>1.0080337524414063E-3</c:v>
                </c:pt>
                <c:pt idx="53453">
                  <c:v>1.007080078125E-3</c:v>
                </c:pt>
                <c:pt idx="53454">
                  <c:v>1.0068416595458984E-3</c:v>
                </c:pt>
                <c:pt idx="53455">
                  <c:v>1.007080078125E-3</c:v>
                </c:pt>
                <c:pt idx="53456">
                  <c:v>1.007080078125E-3</c:v>
                </c:pt>
                <c:pt idx="53457">
                  <c:v>1.0068416595458984E-3</c:v>
                </c:pt>
                <c:pt idx="53458">
                  <c:v>1.007080078125E-3</c:v>
                </c:pt>
                <c:pt idx="53459">
                  <c:v>1.007080078125E-3</c:v>
                </c:pt>
                <c:pt idx="53460">
                  <c:v>1.0068416595458984E-3</c:v>
                </c:pt>
                <c:pt idx="53461">
                  <c:v>1.007080078125E-3</c:v>
                </c:pt>
                <c:pt idx="53462">
                  <c:v>1.007080078125E-3</c:v>
                </c:pt>
                <c:pt idx="53463">
                  <c:v>1.0068416595458984E-3</c:v>
                </c:pt>
                <c:pt idx="53464">
                  <c:v>1.007080078125E-3</c:v>
                </c:pt>
                <c:pt idx="53465">
                  <c:v>1.0080337524414063E-3</c:v>
                </c:pt>
                <c:pt idx="53466">
                  <c:v>1.0068416595458984E-3</c:v>
                </c:pt>
                <c:pt idx="53467">
                  <c:v>1.007080078125E-3</c:v>
                </c:pt>
                <c:pt idx="53468">
                  <c:v>1.007080078125E-3</c:v>
                </c:pt>
                <c:pt idx="53469">
                  <c:v>1.0068416595458984E-3</c:v>
                </c:pt>
                <c:pt idx="53470">
                  <c:v>1.007080078125E-3</c:v>
                </c:pt>
                <c:pt idx="53471">
                  <c:v>1.007080078125E-3</c:v>
                </c:pt>
                <c:pt idx="53472">
                  <c:v>1.0068416595458984E-3</c:v>
                </c:pt>
                <c:pt idx="53473">
                  <c:v>1.007080078125E-3</c:v>
                </c:pt>
                <c:pt idx="53474">
                  <c:v>1.007080078125E-3</c:v>
                </c:pt>
                <c:pt idx="53475">
                  <c:v>1.0068416595458984E-3</c:v>
                </c:pt>
                <c:pt idx="53476">
                  <c:v>1.007080078125E-3</c:v>
                </c:pt>
                <c:pt idx="53477">
                  <c:v>1.0080337524414063E-3</c:v>
                </c:pt>
                <c:pt idx="53478">
                  <c:v>1.007080078125E-3</c:v>
                </c:pt>
                <c:pt idx="53479">
                  <c:v>1.0068416595458984E-3</c:v>
                </c:pt>
                <c:pt idx="53480">
                  <c:v>1.007080078125E-3</c:v>
                </c:pt>
                <c:pt idx="53481">
                  <c:v>1.007080078125E-3</c:v>
                </c:pt>
                <c:pt idx="53482">
                  <c:v>1.0068416595458984E-3</c:v>
                </c:pt>
                <c:pt idx="53483">
                  <c:v>1.007080078125E-3</c:v>
                </c:pt>
                <c:pt idx="53484">
                  <c:v>1.007080078125E-3</c:v>
                </c:pt>
                <c:pt idx="53485">
                  <c:v>1.0068416595458984E-3</c:v>
                </c:pt>
                <c:pt idx="53486">
                  <c:v>1.007080078125E-3</c:v>
                </c:pt>
                <c:pt idx="53487">
                  <c:v>1.007080078125E-3</c:v>
                </c:pt>
                <c:pt idx="53488">
                  <c:v>1.0068416595458984E-3</c:v>
                </c:pt>
                <c:pt idx="53489">
                  <c:v>1.007080078125E-3</c:v>
                </c:pt>
                <c:pt idx="53490">
                  <c:v>1.0080337524414063E-3</c:v>
                </c:pt>
                <c:pt idx="53491">
                  <c:v>1.0068416595458984E-3</c:v>
                </c:pt>
                <c:pt idx="53492">
                  <c:v>1.007080078125E-3</c:v>
                </c:pt>
                <c:pt idx="53493">
                  <c:v>1.007080078125E-3</c:v>
                </c:pt>
                <c:pt idx="53494">
                  <c:v>1.0068416595458984E-3</c:v>
                </c:pt>
                <c:pt idx="53495">
                  <c:v>1.007080078125E-3</c:v>
                </c:pt>
                <c:pt idx="53496">
                  <c:v>1.007080078125E-3</c:v>
                </c:pt>
                <c:pt idx="53497">
                  <c:v>1.0068416595458984E-3</c:v>
                </c:pt>
                <c:pt idx="53498">
                  <c:v>1.007080078125E-3</c:v>
                </c:pt>
                <c:pt idx="53499">
                  <c:v>1.007080078125E-3</c:v>
                </c:pt>
                <c:pt idx="53500">
                  <c:v>1.0068416595458984E-3</c:v>
                </c:pt>
                <c:pt idx="53501">
                  <c:v>1.007080078125E-3</c:v>
                </c:pt>
                <c:pt idx="53502">
                  <c:v>1.0080337524414063E-3</c:v>
                </c:pt>
                <c:pt idx="53503">
                  <c:v>1.007080078125E-3</c:v>
                </c:pt>
                <c:pt idx="53504">
                  <c:v>1.0068416595458984E-3</c:v>
                </c:pt>
                <c:pt idx="53505">
                  <c:v>1.007080078125E-3</c:v>
                </c:pt>
                <c:pt idx="53506">
                  <c:v>1.007080078125E-3</c:v>
                </c:pt>
                <c:pt idx="53507">
                  <c:v>1.0068416595458984E-3</c:v>
                </c:pt>
                <c:pt idx="53508">
                  <c:v>1.007080078125E-3</c:v>
                </c:pt>
                <c:pt idx="53509">
                  <c:v>1.007080078125E-3</c:v>
                </c:pt>
                <c:pt idx="53510">
                  <c:v>1.0068416595458984E-3</c:v>
                </c:pt>
                <c:pt idx="53511">
                  <c:v>1.007080078125E-3</c:v>
                </c:pt>
                <c:pt idx="53512">
                  <c:v>1.007080078125E-3</c:v>
                </c:pt>
                <c:pt idx="53513">
                  <c:v>1.0068416595458984E-3</c:v>
                </c:pt>
                <c:pt idx="53514">
                  <c:v>1.007080078125E-3</c:v>
                </c:pt>
                <c:pt idx="53515">
                  <c:v>1.0080337524414063E-3</c:v>
                </c:pt>
                <c:pt idx="53516">
                  <c:v>1.0068416595458984E-3</c:v>
                </c:pt>
                <c:pt idx="53517">
                  <c:v>1.007080078125E-3</c:v>
                </c:pt>
                <c:pt idx="53518">
                  <c:v>1.007080078125E-3</c:v>
                </c:pt>
                <c:pt idx="53519">
                  <c:v>1.0068416595458984E-3</c:v>
                </c:pt>
                <c:pt idx="53520">
                  <c:v>1.007080078125E-3</c:v>
                </c:pt>
                <c:pt idx="53521">
                  <c:v>1.007080078125E-3</c:v>
                </c:pt>
                <c:pt idx="53522">
                  <c:v>1.0068416595458984E-3</c:v>
                </c:pt>
                <c:pt idx="53523">
                  <c:v>1.007080078125E-3</c:v>
                </c:pt>
                <c:pt idx="53524">
                  <c:v>1.007080078125E-3</c:v>
                </c:pt>
                <c:pt idx="53525">
                  <c:v>1.0068416595458984E-3</c:v>
                </c:pt>
                <c:pt idx="53526">
                  <c:v>1.007080078125E-3</c:v>
                </c:pt>
                <c:pt idx="53527">
                  <c:v>1.0080337524414063E-3</c:v>
                </c:pt>
                <c:pt idx="53528">
                  <c:v>1.007080078125E-3</c:v>
                </c:pt>
                <c:pt idx="53529">
                  <c:v>1.0068416595458984E-3</c:v>
                </c:pt>
                <c:pt idx="53530">
                  <c:v>1.007080078125E-3</c:v>
                </c:pt>
                <c:pt idx="53531">
                  <c:v>1.007080078125E-3</c:v>
                </c:pt>
                <c:pt idx="53532">
                  <c:v>1.0068416595458984E-3</c:v>
                </c:pt>
                <c:pt idx="53533">
                  <c:v>1.007080078125E-3</c:v>
                </c:pt>
                <c:pt idx="53534">
                  <c:v>1.007080078125E-3</c:v>
                </c:pt>
                <c:pt idx="53535">
                  <c:v>1.0068416595458984E-3</c:v>
                </c:pt>
                <c:pt idx="53536">
                  <c:v>1.007080078125E-3</c:v>
                </c:pt>
                <c:pt idx="53537">
                  <c:v>1.007080078125E-3</c:v>
                </c:pt>
                <c:pt idx="53538">
                  <c:v>1.0068416595458984E-3</c:v>
                </c:pt>
                <c:pt idx="53539">
                  <c:v>1.007080078125E-3</c:v>
                </c:pt>
                <c:pt idx="53540">
                  <c:v>1.0080337524414063E-3</c:v>
                </c:pt>
                <c:pt idx="53541">
                  <c:v>1.0068416595458984E-3</c:v>
                </c:pt>
                <c:pt idx="53542">
                  <c:v>1.007080078125E-3</c:v>
                </c:pt>
                <c:pt idx="53543">
                  <c:v>1.007080078125E-3</c:v>
                </c:pt>
                <c:pt idx="53544">
                  <c:v>1.0068416595458984E-3</c:v>
                </c:pt>
                <c:pt idx="53545">
                  <c:v>1.007080078125E-3</c:v>
                </c:pt>
                <c:pt idx="53546">
                  <c:v>1.007080078125E-3</c:v>
                </c:pt>
                <c:pt idx="53547">
                  <c:v>1.0068416595458984E-3</c:v>
                </c:pt>
                <c:pt idx="53548">
                  <c:v>1.007080078125E-3</c:v>
                </c:pt>
                <c:pt idx="53549">
                  <c:v>1.007080078125E-3</c:v>
                </c:pt>
                <c:pt idx="53550">
                  <c:v>1.0068416595458984E-3</c:v>
                </c:pt>
                <c:pt idx="53551">
                  <c:v>1.007080078125E-3</c:v>
                </c:pt>
                <c:pt idx="53552">
                  <c:v>1.0080337524414063E-3</c:v>
                </c:pt>
                <c:pt idx="53553">
                  <c:v>1.007080078125E-3</c:v>
                </c:pt>
                <c:pt idx="53554">
                  <c:v>1.0068416595458984E-3</c:v>
                </c:pt>
                <c:pt idx="53555">
                  <c:v>1.007080078125E-3</c:v>
                </c:pt>
                <c:pt idx="53556">
                  <c:v>1.007080078125E-3</c:v>
                </c:pt>
                <c:pt idx="53557">
                  <c:v>1.0068416595458984E-3</c:v>
                </c:pt>
                <c:pt idx="53558">
                  <c:v>1.007080078125E-3</c:v>
                </c:pt>
                <c:pt idx="53559">
                  <c:v>1.007080078125E-3</c:v>
                </c:pt>
                <c:pt idx="53560">
                  <c:v>1.0068416595458984E-3</c:v>
                </c:pt>
                <c:pt idx="53561">
                  <c:v>1.007080078125E-3</c:v>
                </c:pt>
                <c:pt idx="53562">
                  <c:v>1.007080078125E-3</c:v>
                </c:pt>
                <c:pt idx="53563">
                  <c:v>1.0068416595458984E-3</c:v>
                </c:pt>
                <c:pt idx="53564">
                  <c:v>1.007080078125E-3</c:v>
                </c:pt>
                <c:pt idx="53565">
                  <c:v>1.0080337524414063E-3</c:v>
                </c:pt>
                <c:pt idx="53566">
                  <c:v>1.0068416595458984E-3</c:v>
                </c:pt>
                <c:pt idx="53567">
                  <c:v>1.007080078125E-3</c:v>
                </c:pt>
                <c:pt idx="53568">
                  <c:v>1.007080078125E-3</c:v>
                </c:pt>
                <c:pt idx="53569">
                  <c:v>1.0068416595458984E-3</c:v>
                </c:pt>
                <c:pt idx="53570">
                  <c:v>1.007080078125E-3</c:v>
                </c:pt>
                <c:pt idx="53571">
                  <c:v>1.007080078125E-3</c:v>
                </c:pt>
                <c:pt idx="53572">
                  <c:v>1.0068416595458984E-3</c:v>
                </c:pt>
                <c:pt idx="53573">
                  <c:v>1.007080078125E-3</c:v>
                </c:pt>
                <c:pt idx="53574">
                  <c:v>1.007080078125E-3</c:v>
                </c:pt>
                <c:pt idx="53575">
                  <c:v>1.0068416595458984E-3</c:v>
                </c:pt>
                <c:pt idx="53576">
                  <c:v>1.007080078125E-3</c:v>
                </c:pt>
                <c:pt idx="53577">
                  <c:v>1.0080337524414063E-3</c:v>
                </c:pt>
                <c:pt idx="53578">
                  <c:v>1.007080078125E-3</c:v>
                </c:pt>
                <c:pt idx="53579">
                  <c:v>1.0068416595458984E-3</c:v>
                </c:pt>
                <c:pt idx="53580">
                  <c:v>1.007080078125E-3</c:v>
                </c:pt>
                <c:pt idx="53581">
                  <c:v>1.007080078125E-3</c:v>
                </c:pt>
                <c:pt idx="53582">
                  <c:v>1.0068416595458984E-3</c:v>
                </c:pt>
                <c:pt idx="53583">
                  <c:v>1.007080078125E-3</c:v>
                </c:pt>
                <c:pt idx="53584">
                  <c:v>1.007080078125E-3</c:v>
                </c:pt>
                <c:pt idx="53585">
                  <c:v>1.0068416595458984E-3</c:v>
                </c:pt>
                <c:pt idx="53586">
                  <c:v>1.007080078125E-3</c:v>
                </c:pt>
                <c:pt idx="53587">
                  <c:v>1.007080078125E-3</c:v>
                </c:pt>
                <c:pt idx="53588">
                  <c:v>1.0068416595458984E-3</c:v>
                </c:pt>
                <c:pt idx="53589">
                  <c:v>1.007080078125E-3</c:v>
                </c:pt>
                <c:pt idx="53590">
                  <c:v>1.0080337524414063E-3</c:v>
                </c:pt>
                <c:pt idx="53591">
                  <c:v>1.0068416595458984E-3</c:v>
                </c:pt>
                <c:pt idx="53592">
                  <c:v>1.007080078125E-3</c:v>
                </c:pt>
                <c:pt idx="53593">
                  <c:v>1.007080078125E-3</c:v>
                </c:pt>
                <c:pt idx="53594">
                  <c:v>1.0068416595458984E-3</c:v>
                </c:pt>
                <c:pt idx="53595">
                  <c:v>1.007080078125E-3</c:v>
                </c:pt>
                <c:pt idx="53596">
                  <c:v>1.007080078125E-3</c:v>
                </c:pt>
                <c:pt idx="53597">
                  <c:v>1.0068416595458984E-3</c:v>
                </c:pt>
                <c:pt idx="53598">
                  <c:v>1.007080078125E-3</c:v>
                </c:pt>
                <c:pt idx="53599">
                  <c:v>1.007080078125E-3</c:v>
                </c:pt>
                <c:pt idx="53600">
                  <c:v>1.0068416595458984E-3</c:v>
                </c:pt>
                <c:pt idx="53601">
                  <c:v>1.007080078125E-3</c:v>
                </c:pt>
                <c:pt idx="53602">
                  <c:v>1.0080337524414063E-3</c:v>
                </c:pt>
                <c:pt idx="53603">
                  <c:v>1.007080078125E-3</c:v>
                </c:pt>
                <c:pt idx="53604">
                  <c:v>1.0068416595458984E-3</c:v>
                </c:pt>
                <c:pt idx="53605">
                  <c:v>1.007080078125E-3</c:v>
                </c:pt>
                <c:pt idx="53606">
                  <c:v>1.007080078125E-3</c:v>
                </c:pt>
                <c:pt idx="53607">
                  <c:v>1.0068416595458984E-3</c:v>
                </c:pt>
                <c:pt idx="53608">
                  <c:v>1.007080078125E-3</c:v>
                </c:pt>
                <c:pt idx="53609">
                  <c:v>1.007080078125E-3</c:v>
                </c:pt>
                <c:pt idx="53610">
                  <c:v>1.0068416595458984E-3</c:v>
                </c:pt>
                <c:pt idx="53611">
                  <c:v>1.007080078125E-3</c:v>
                </c:pt>
                <c:pt idx="53612">
                  <c:v>1.007080078125E-3</c:v>
                </c:pt>
                <c:pt idx="53613">
                  <c:v>1.0068416595458984E-3</c:v>
                </c:pt>
                <c:pt idx="53614">
                  <c:v>1.007080078125E-3</c:v>
                </c:pt>
                <c:pt idx="53615">
                  <c:v>1.0080337524414063E-3</c:v>
                </c:pt>
                <c:pt idx="53616">
                  <c:v>1.0068416595458984E-3</c:v>
                </c:pt>
                <c:pt idx="53617">
                  <c:v>1.007080078125E-3</c:v>
                </c:pt>
                <c:pt idx="53618">
                  <c:v>1.007080078125E-3</c:v>
                </c:pt>
                <c:pt idx="53619">
                  <c:v>1.0068416595458984E-3</c:v>
                </c:pt>
                <c:pt idx="53620">
                  <c:v>1.007080078125E-3</c:v>
                </c:pt>
                <c:pt idx="53621">
                  <c:v>1.007080078125E-3</c:v>
                </c:pt>
                <c:pt idx="53622">
                  <c:v>1.0068416595458984E-3</c:v>
                </c:pt>
                <c:pt idx="53623">
                  <c:v>1.007080078125E-3</c:v>
                </c:pt>
                <c:pt idx="53624">
                  <c:v>1.007080078125E-3</c:v>
                </c:pt>
                <c:pt idx="53625">
                  <c:v>1.0068416595458984E-3</c:v>
                </c:pt>
                <c:pt idx="53626">
                  <c:v>1.007080078125E-3</c:v>
                </c:pt>
                <c:pt idx="53627">
                  <c:v>1.0080337524414063E-3</c:v>
                </c:pt>
                <c:pt idx="53628">
                  <c:v>1.007080078125E-3</c:v>
                </c:pt>
                <c:pt idx="53629">
                  <c:v>1.0068416595458984E-3</c:v>
                </c:pt>
                <c:pt idx="53630">
                  <c:v>1.007080078125E-3</c:v>
                </c:pt>
                <c:pt idx="53631">
                  <c:v>1.007080078125E-3</c:v>
                </c:pt>
                <c:pt idx="53632">
                  <c:v>1.0068416595458984E-3</c:v>
                </c:pt>
                <c:pt idx="53633">
                  <c:v>1.007080078125E-3</c:v>
                </c:pt>
                <c:pt idx="53634">
                  <c:v>1.007080078125E-3</c:v>
                </c:pt>
                <c:pt idx="53635">
                  <c:v>1.0068416595458984E-3</c:v>
                </c:pt>
                <c:pt idx="53636">
                  <c:v>1.007080078125E-3</c:v>
                </c:pt>
                <c:pt idx="53637">
                  <c:v>1.007080078125E-3</c:v>
                </c:pt>
                <c:pt idx="53638">
                  <c:v>1.0068416595458984E-3</c:v>
                </c:pt>
                <c:pt idx="53639">
                  <c:v>1.007080078125E-3</c:v>
                </c:pt>
                <c:pt idx="53640">
                  <c:v>1.0080337524414063E-3</c:v>
                </c:pt>
                <c:pt idx="53641">
                  <c:v>1.0068416595458984E-3</c:v>
                </c:pt>
                <c:pt idx="53642">
                  <c:v>1.007080078125E-3</c:v>
                </c:pt>
                <c:pt idx="53643">
                  <c:v>1.007080078125E-3</c:v>
                </c:pt>
                <c:pt idx="53644">
                  <c:v>1.0068416595458984E-3</c:v>
                </c:pt>
                <c:pt idx="53645">
                  <c:v>1.007080078125E-3</c:v>
                </c:pt>
                <c:pt idx="53646">
                  <c:v>1.007080078125E-3</c:v>
                </c:pt>
                <c:pt idx="53647">
                  <c:v>1.0068416595458984E-3</c:v>
                </c:pt>
                <c:pt idx="53648">
                  <c:v>1.007080078125E-3</c:v>
                </c:pt>
                <c:pt idx="53649">
                  <c:v>1.007080078125E-3</c:v>
                </c:pt>
                <c:pt idx="53650">
                  <c:v>1.0068416595458984E-3</c:v>
                </c:pt>
                <c:pt idx="53651">
                  <c:v>1.007080078125E-3</c:v>
                </c:pt>
                <c:pt idx="53652">
                  <c:v>1.0080337524414063E-3</c:v>
                </c:pt>
                <c:pt idx="53653">
                  <c:v>1.007080078125E-3</c:v>
                </c:pt>
                <c:pt idx="53654">
                  <c:v>1.0068416595458984E-3</c:v>
                </c:pt>
                <c:pt idx="53655">
                  <c:v>1.007080078125E-3</c:v>
                </c:pt>
                <c:pt idx="53656">
                  <c:v>1.007080078125E-3</c:v>
                </c:pt>
                <c:pt idx="53657">
                  <c:v>1.0068416595458984E-3</c:v>
                </c:pt>
                <c:pt idx="53658">
                  <c:v>1.007080078125E-3</c:v>
                </c:pt>
                <c:pt idx="53659">
                  <c:v>1.007080078125E-3</c:v>
                </c:pt>
                <c:pt idx="53660">
                  <c:v>1.0068416595458984E-3</c:v>
                </c:pt>
                <c:pt idx="53661">
                  <c:v>1.007080078125E-3</c:v>
                </c:pt>
                <c:pt idx="53662">
                  <c:v>1.007080078125E-3</c:v>
                </c:pt>
                <c:pt idx="53663">
                  <c:v>1.0068416595458984E-3</c:v>
                </c:pt>
                <c:pt idx="53664">
                  <c:v>1.0080337524414063E-3</c:v>
                </c:pt>
                <c:pt idx="53665">
                  <c:v>1.007080078125E-3</c:v>
                </c:pt>
                <c:pt idx="53666">
                  <c:v>1.0068416595458984E-3</c:v>
                </c:pt>
                <c:pt idx="53667">
                  <c:v>1.007080078125E-3</c:v>
                </c:pt>
                <c:pt idx="53668">
                  <c:v>1.007080078125E-3</c:v>
                </c:pt>
                <c:pt idx="53669">
                  <c:v>1.0068416595458984E-3</c:v>
                </c:pt>
                <c:pt idx="53670">
                  <c:v>1.007080078125E-3</c:v>
                </c:pt>
                <c:pt idx="53671">
                  <c:v>1.007080078125E-3</c:v>
                </c:pt>
                <c:pt idx="53672">
                  <c:v>1.0068416595458984E-3</c:v>
                </c:pt>
                <c:pt idx="53673">
                  <c:v>1.007080078125E-3</c:v>
                </c:pt>
                <c:pt idx="53674">
                  <c:v>1.007080078125E-3</c:v>
                </c:pt>
                <c:pt idx="53675">
                  <c:v>1.0068416595458984E-3</c:v>
                </c:pt>
                <c:pt idx="53676">
                  <c:v>1.007080078125E-3</c:v>
                </c:pt>
                <c:pt idx="53677">
                  <c:v>1.0080337524414063E-3</c:v>
                </c:pt>
                <c:pt idx="53678">
                  <c:v>1.007080078125E-3</c:v>
                </c:pt>
                <c:pt idx="53679">
                  <c:v>1.0068416595458984E-3</c:v>
                </c:pt>
                <c:pt idx="53680">
                  <c:v>1.007080078125E-3</c:v>
                </c:pt>
                <c:pt idx="53681">
                  <c:v>1.007080078125E-3</c:v>
                </c:pt>
                <c:pt idx="53682">
                  <c:v>1.0068416595458984E-3</c:v>
                </c:pt>
                <c:pt idx="53683">
                  <c:v>1.007080078125E-3</c:v>
                </c:pt>
                <c:pt idx="53684">
                  <c:v>1.007080078125E-3</c:v>
                </c:pt>
                <c:pt idx="53685">
                  <c:v>1.0068416595458984E-3</c:v>
                </c:pt>
                <c:pt idx="53686">
                  <c:v>1.007080078125E-3</c:v>
                </c:pt>
                <c:pt idx="53687">
                  <c:v>1.007080078125E-3</c:v>
                </c:pt>
                <c:pt idx="53688">
                  <c:v>1.0068416595458984E-3</c:v>
                </c:pt>
                <c:pt idx="53689">
                  <c:v>1.0080337524414063E-3</c:v>
                </c:pt>
                <c:pt idx="53690">
                  <c:v>1.007080078125E-3</c:v>
                </c:pt>
                <c:pt idx="53691">
                  <c:v>1.0068416595458984E-3</c:v>
                </c:pt>
                <c:pt idx="53692">
                  <c:v>1.007080078125E-3</c:v>
                </c:pt>
                <c:pt idx="53693">
                  <c:v>1.007080078125E-3</c:v>
                </c:pt>
                <c:pt idx="53694">
                  <c:v>1.0068416595458984E-3</c:v>
                </c:pt>
                <c:pt idx="53695">
                  <c:v>1.007080078125E-3</c:v>
                </c:pt>
                <c:pt idx="53696">
                  <c:v>1.007080078125E-3</c:v>
                </c:pt>
                <c:pt idx="53697">
                  <c:v>1.0068416595458984E-3</c:v>
                </c:pt>
                <c:pt idx="53698">
                  <c:v>1.007080078125E-3</c:v>
                </c:pt>
                <c:pt idx="53699">
                  <c:v>1.007080078125E-3</c:v>
                </c:pt>
                <c:pt idx="53700">
                  <c:v>1.0068416595458984E-3</c:v>
                </c:pt>
                <c:pt idx="53701">
                  <c:v>1.007080078125E-3</c:v>
                </c:pt>
                <c:pt idx="53702">
                  <c:v>1.0080337524414063E-3</c:v>
                </c:pt>
                <c:pt idx="53703">
                  <c:v>1.007080078125E-3</c:v>
                </c:pt>
                <c:pt idx="53704">
                  <c:v>1.0068416595458984E-3</c:v>
                </c:pt>
                <c:pt idx="53705">
                  <c:v>1.007080078125E-3</c:v>
                </c:pt>
                <c:pt idx="53706">
                  <c:v>1.007080078125E-3</c:v>
                </c:pt>
                <c:pt idx="53707">
                  <c:v>1.0068416595458984E-3</c:v>
                </c:pt>
                <c:pt idx="53708">
                  <c:v>1.007080078125E-3</c:v>
                </c:pt>
                <c:pt idx="53709">
                  <c:v>1.007080078125E-3</c:v>
                </c:pt>
                <c:pt idx="53710">
                  <c:v>1.0068416595458984E-3</c:v>
                </c:pt>
                <c:pt idx="53711">
                  <c:v>1.007080078125E-3</c:v>
                </c:pt>
                <c:pt idx="53712">
                  <c:v>1.007080078125E-3</c:v>
                </c:pt>
                <c:pt idx="53713">
                  <c:v>1.0068416595458984E-3</c:v>
                </c:pt>
                <c:pt idx="53714">
                  <c:v>1.0080337524414063E-3</c:v>
                </c:pt>
                <c:pt idx="53715">
                  <c:v>1.007080078125E-3</c:v>
                </c:pt>
                <c:pt idx="53716">
                  <c:v>1.0068416595458984E-3</c:v>
                </c:pt>
                <c:pt idx="53717">
                  <c:v>1.007080078125E-3</c:v>
                </c:pt>
                <c:pt idx="53718">
                  <c:v>1.007080078125E-3</c:v>
                </c:pt>
                <c:pt idx="53719">
                  <c:v>1.0068416595458984E-3</c:v>
                </c:pt>
                <c:pt idx="53720">
                  <c:v>1.007080078125E-3</c:v>
                </c:pt>
                <c:pt idx="53721">
                  <c:v>1.007080078125E-3</c:v>
                </c:pt>
                <c:pt idx="53722">
                  <c:v>1.0068416595458984E-3</c:v>
                </c:pt>
                <c:pt idx="53723">
                  <c:v>1.007080078125E-3</c:v>
                </c:pt>
                <c:pt idx="53724">
                  <c:v>1.007080078125E-3</c:v>
                </c:pt>
                <c:pt idx="53725">
                  <c:v>1.0068416595458984E-3</c:v>
                </c:pt>
                <c:pt idx="53726">
                  <c:v>1.007080078125E-3</c:v>
                </c:pt>
                <c:pt idx="53727">
                  <c:v>1.0080337524414063E-3</c:v>
                </c:pt>
                <c:pt idx="53728">
                  <c:v>1.007080078125E-3</c:v>
                </c:pt>
                <c:pt idx="53729">
                  <c:v>1.0068416595458984E-3</c:v>
                </c:pt>
                <c:pt idx="53730">
                  <c:v>1.007080078125E-3</c:v>
                </c:pt>
                <c:pt idx="53731">
                  <c:v>1.007080078125E-3</c:v>
                </c:pt>
                <c:pt idx="53732">
                  <c:v>1.0068416595458984E-3</c:v>
                </c:pt>
                <c:pt idx="53733">
                  <c:v>1.007080078125E-3</c:v>
                </c:pt>
                <c:pt idx="53734">
                  <c:v>1.007080078125E-3</c:v>
                </c:pt>
                <c:pt idx="53735">
                  <c:v>1.0068416595458984E-3</c:v>
                </c:pt>
                <c:pt idx="53736">
                  <c:v>1.007080078125E-3</c:v>
                </c:pt>
                <c:pt idx="53737">
                  <c:v>1.007080078125E-3</c:v>
                </c:pt>
                <c:pt idx="53738">
                  <c:v>1.0068416595458984E-3</c:v>
                </c:pt>
                <c:pt idx="53739">
                  <c:v>1.0080337524414063E-3</c:v>
                </c:pt>
                <c:pt idx="53740">
                  <c:v>1.007080078125E-3</c:v>
                </c:pt>
                <c:pt idx="53741">
                  <c:v>1.0068416595458984E-3</c:v>
                </c:pt>
                <c:pt idx="53742">
                  <c:v>1.007080078125E-3</c:v>
                </c:pt>
                <c:pt idx="53743">
                  <c:v>1.007080078125E-3</c:v>
                </c:pt>
                <c:pt idx="53744">
                  <c:v>1.0068416595458984E-3</c:v>
                </c:pt>
                <c:pt idx="53745">
                  <c:v>1.007080078125E-3</c:v>
                </c:pt>
                <c:pt idx="53746">
                  <c:v>1.007080078125E-3</c:v>
                </c:pt>
                <c:pt idx="53747">
                  <c:v>1.0068416595458984E-3</c:v>
                </c:pt>
                <c:pt idx="53748">
                  <c:v>1.007080078125E-3</c:v>
                </c:pt>
                <c:pt idx="53749">
                  <c:v>1.007080078125E-3</c:v>
                </c:pt>
                <c:pt idx="53750">
                  <c:v>1.0068416595458984E-3</c:v>
                </c:pt>
                <c:pt idx="53751">
                  <c:v>1.007080078125E-3</c:v>
                </c:pt>
                <c:pt idx="53752">
                  <c:v>1.0080337524414063E-3</c:v>
                </c:pt>
                <c:pt idx="53753">
                  <c:v>1.007080078125E-3</c:v>
                </c:pt>
                <c:pt idx="53754">
                  <c:v>1.0068416595458984E-3</c:v>
                </c:pt>
                <c:pt idx="53755">
                  <c:v>1.007080078125E-3</c:v>
                </c:pt>
                <c:pt idx="53756">
                  <c:v>1.007080078125E-3</c:v>
                </c:pt>
                <c:pt idx="53757">
                  <c:v>1.0068416595458984E-3</c:v>
                </c:pt>
                <c:pt idx="53758">
                  <c:v>1.007080078125E-3</c:v>
                </c:pt>
                <c:pt idx="53759">
                  <c:v>1.007080078125E-3</c:v>
                </c:pt>
                <c:pt idx="53760">
                  <c:v>1.0068416595458984E-3</c:v>
                </c:pt>
                <c:pt idx="53761">
                  <c:v>1.007080078125E-3</c:v>
                </c:pt>
                <c:pt idx="53762">
                  <c:v>1.007080078125E-3</c:v>
                </c:pt>
                <c:pt idx="53763">
                  <c:v>1.0068416595458984E-3</c:v>
                </c:pt>
                <c:pt idx="53764">
                  <c:v>1.0080337524414063E-3</c:v>
                </c:pt>
                <c:pt idx="53765">
                  <c:v>1.007080078125E-3</c:v>
                </c:pt>
                <c:pt idx="53766">
                  <c:v>1.0068416595458984E-3</c:v>
                </c:pt>
                <c:pt idx="53767">
                  <c:v>1.007080078125E-3</c:v>
                </c:pt>
                <c:pt idx="53768">
                  <c:v>1.007080078125E-3</c:v>
                </c:pt>
                <c:pt idx="53769">
                  <c:v>1.0068416595458984E-3</c:v>
                </c:pt>
                <c:pt idx="53770">
                  <c:v>1.007080078125E-3</c:v>
                </c:pt>
                <c:pt idx="53771">
                  <c:v>1.007080078125E-3</c:v>
                </c:pt>
                <c:pt idx="53772">
                  <c:v>1.0068416595458984E-3</c:v>
                </c:pt>
                <c:pt idx="53773">
                  <c:v>1.007080078125E-3</c:v>
                </c:pt>
                <c:pt idx="53774">
                  <c:v>1.007080078125E-3</c:v>
                </c:pt>
                <c:pt idx="53775">
                  <c:v>1.0068416595458984E-3</c:v>
                </c:pt>
                <c:pt idx="53776">
                  <c:v>1.007080078125E-3</c:v>
                </c:pt>
                <c:pt idx="53777">
                  <c:v>1.0080337524414063E-3</c:v>
                </c:pt>
                <c:pt idx="53778">
                  <c:v>1.007080078125E-3</c:v>
                </c:pt>
                <c:pt idx="53779">
                  <c:v>1.0068416595458984E-3</c:v>
                </c:pt>
                <c:pt idx="53780">
                  <c:v>1.007080078125E-3</c:v>
                </c:pt>
                <c:pt idx="53781">
                  <c:v>1.007080078125E-3</c:v>
                </c:pt>
                <c:pt idx="53782">
                  <c:v>1.0068416595458984E-3</c:v>
                </c:pt>
                <c:pt idx="53783">
                  <c:v>1.007080078125E-3</c:v>
                </c:pt>
                <c:pt idx="53784">
                  <c:v>1.007080078125E-3</c:v>
                </c:pt>
                <c:pt idx="53785">
                  <c:v>1.0068416595458984E-3</c:v>
                </c:pt>
                <c:pt idx="53786">
                  <c:v>1.007080078125E-3</c:v>
                </c:pt>
                <c:pt idx="53787">
                  <c:v>1.007080078125E-3</c:v>
                </c:pt>
                <c:pt idx="53788">
                  <c:v>1.0068416595458984E-3</c:v>
                </c:pt>
                <c:pt idx="53789">
                  <c:v>1.0080337524414063E-3</c:v>
                </c:pt>
                <c:pt idx="53790">
                  <c:v>1.007080078125E-3</c:v>
                </c:pt>
                <c:pt idx="53791">
                  <c:v>1.0068416595458984E-3</c:v>
                </c:pt>
                <c:pt idx="53792">
                  <c:v>1.007080078125E-3</c:v>
                </c:pt>
                <c:pt idx="53793">
                  <c:v>1.007080078125E-3</c:v>
                </c:pt>
                <c:pt idx="53794">
                  <c:v>1.0068416595458984E-3</c:v>
                </c:pt>
                <c:pt idx="53795">
                  <c:v>1.007080078125E-3</c:v>
                </c:pt>
                <c:pt idx="53796">
                  <c:v>1.007080078125E-3</c:v>
                </c:pt>
                <c:pt idx="53797">
                  <c:v>1.0068416595458984E-3</c:v>
                </c:pt>
                <c:pt idx="53798">
                  <c:v>1.007080078125E-3</c:v>
                </c:pt>
                <c:pt idx="53799">
                  <c:v>1.007080078125E-3</c:v>
                </c:pt>
                <c:pt idx="53800">
                  <c:v>1.0068416595458984E-3</c:v>
                </c:pt>
                <c:pt idx="53801">
                  <c:v>1.007080078125E-3</c:v>
                </c:pt>
                <c:pt idx="53802">
                  <c:v>1.0080337524414063E-3</c:v>
                </c:pt>
                <c:pt idx="53803">
                  <c:v>1.007080078125E-3</c:v>
                </c:pt>
                <c:pt idx="53804">
                  <c:v>1.0068416595458984E-3</c:v>
                </c:pt>
                <c:pt idx="53805">
                  <c:v>1.007080078125E-3</c:v>
                </c:pt>
                <c:pt idx="53806">
                  <c:v>1.007080078125E-3</c:v>
                </c:pt>
                <c:pt idx="53807">
                  <c:v>1.0068416595458984E-3</c:v>
                </c:pt>
                <c:pt idx="53808">
                  <c:v>1.007080078125E-3</c:v>
                </c:pt>
                <c:pt idx="53809">
                  <c:v>1.007080078125E-3</c:v>
                </c:pt>
                <c:pt idx="53810">
                  <c:v>1.0068416595458984E-3</c:v>
                </c:pt>
                <c:pt idx="53811">
                  <c:v>1.007080078125E-3</c:v>
                </c:pt>
                <c:pt idx="53812">
                  <c:v>1.007080078125E-3</c:v>
                </c:pt>
                <c:pt idx="53813">
                  <c:v>1.0068416595458984E-3</c:v>
                </c:pt>
                <c:pt idx="53814">
                  <c:v>1.0080337524414063E-3</c:v>
                </c:pt>
                <c:pt idx="53815">
                  <c:v>1.007080078125E-3</c:v>
                </c:pt>
                <c:pt idx="53816">
                  <c:v>1.0068416595458984E-3</c:v>
                </c:pt>
                <c:pt idx="53817">
                  <c:v>1.007080078125E-3</c:v>
                </c:pt>
                <c:pt idx="53818">
                  <c:v>1.007080078125E-3</c:v>
                </c:pt>
                <c:pt idx="53819">
                  <c:v>1.0068416595458984E-3</c:v>
                </c:pt>
                <c:pt idx="53820">
                  <c:v>1.007080078125E-3</c:v>
                </c:pt>
                <c:pt idx="53821">
                  <c:v>1.007080078125E-3</c:v>
                </c:pt>
                <c:pt idx="53822">
                  <c:v>1.0068416595458984E-3</c:v>
                </c:pt>
                <c:pt idx="53823">
                  <c:v>1.007080078125E-3</c:v>
                </c:pt>
                <c:pt idx="53824">
                  <c:v>1.007080078125E-3</c:v>
                </c:pt>
                <c:pt idx="53825">
                  <c:v>1.0068416595458984E-3</c:v>
                </c:pt>
                <c:pt idx="53826">
                  <c:v>1.007080078125E-3</c:v>
                </c:pt>
                <c:pt idx="53827">
                  <c:v>1.0080337524414063E-3</c:v>
                </c:pt>
                <c:pt idx="53828">
                  <c:v>1.007080078125E-3</c:v>
                </c:pt>
                <c:pt idx="53829">
                  <c:v>1.0068416595458984E-3</c:v>
                </c:pt>
                <c:pt idx="53830">
                  <c:v>1.007080078125E-3</c:v>
                </c:pt>
                <c:pt idx="53831">
                  <c:v>1.007080078125E-3</c:v>
                </c:pt>
                <c:pt idx="53832">
                  <c:v>1.0068416595458984E-3</c:v>
                </c:pt>
                <c:pt idx="53833">
                  <c:v>1.007080078125E-3</c:v>
                </c:pt>
                <c:pt idx="53834">
                  <c:v>1.007080078125E-3</c:v>
                </c:pt>
                <c:pt idx="53835">
                  <c:v>1.0068416595458984E-3</c:v>
                </c:pt>
                <c:pt idx="53836">
                  <c:v>1.007080078125E-3</c:v>
                </c:pt>
                <c:pt idx="53837">
                  <c:v>1.007080078125E-3</c:v>
                </c:pt>
                <c:pt idx="53838">
                  <c:v>1.0068416595458984E-3</c:v>
                </c:pt>
                <c:pt idx="53839">
                  <c:v>1.0080337524414063E-3</c:v>
                </c:pt>
                <c:pt idx="53840">
                  <c:v>1.007080078125E-3</c:v>
                </c:pt>
                <c:pt idx="53841">
                  <c:v>1.0068416595458984E-3</c:v>
                </c:pt>
                <c:pt idx="53842">
                  <c:v>1.007080078125E-3</c:v>
                </c:pt>
                <c:pt idx="53843">
                  <c:v>1.007080078125E-3</c:v>
                </c:pt>
                <c:pt idx="53844">
                  <c:v>1.0068416595458984E-3</c:v>
                </c:pt>
                <c:pt idx="53845">
                  <c:v>1.007080078125E-3</c:v>
                </c:pt>
                <c:pt idx="53846">
                  <c:v>1.007080078125E-3</c:v>
                </c:pt>
                <c:pt idx="53847">
                  <c:v>1.0068416595458984E-3</c:v>
                </c:pt>
                <c:pt idx="53848">
                  <c:v>1.007080078125E-3</c:v>
                </c:pt>
                <c:pt idx="53849">
                  <c:v>1.007080078125E-3</c:v>
                </c:pt>
                <c:pt idx="53850">
                  <c:v>1.0068416595458984E-3</c:v>
                </c:pt>
                <c:pt idx="53851">
                  <c:v>1.007080078125E-3</c:v>
                </c:pt>
                <c:pt idx="53852">
                  <c:v>1.0080337524414063E-3</c:v>
                </c:pt>
                <c:pt idx="53853">
                  <c:v>1.007080078125E-3</c:v>
                </c:pt>
                <c:pt idx="53854">
                  <c:v>1.0068416595458984E-3</c:v>
                </c:pt>
                <c:pt idx="53855">
                  <c:v>1.007080078125E-3</c:v>
                </c:pt>
                <c:pt idx="53856">
                  <c:v>1.007080078125E-3</c:v>
                </c:pt>
                <c:pt idx="53857">
                  <c:v>1.0068416595458984E-3</c:v>
                </c:pt>
                <c:pt idx="53858">
                  <c:v>1.007080078125E-3</c:v>
                </c:pt>
                <c:pt idx="53859">
                  <c:v>1.007080078125E-3</c:v>
                </c:pt>
                <c:pt idx="53860">
                  <c:v>1.0068416595458984E-3</c:v>
                </c:pt>
                <c:pt idx="53861">
                  <c:v>1.007080078125E-3</c:v>
                </c:pt>
                <c:pt idx="53862">
                  <c:v>1.007080078125E-3</c:v>
                </c:pt>
                <c:pt idx="53863">
                  <c:v>1.0068416595458984E-3</c:v>
                </c:pt>
                <c:pt idx="53864">
                  <c:v>1.0080337524414063E-3</c:v>
                </c:pt>
                <c:pt idx="53865">
                  <c:v>1.007080078125E-3</c:v>
                </c:pt>
                <c:pt idx="53866">
                  <c:v>1.8126964569091797E-2</c:v>
                </c:pt>
                <c:pt idx="53867">
                  <c:v>1.007080078125E-3</c:v>
                </c:pt>
                <c:pt idx="53868">
                  <c:v>1.0068416595458984E-3</c:v>
                </c:pt>
                <c:pt idx="53869">
                  <c:v>1.007080078125E-3</c:v>
                </c:pt>
                <c:pt idx="53870">
                  <c:v>1.0068416595458984E-3</c:v>
                </c:pt>
                <c:pt idx="53871">
                  <c:v>1.007080078125E-3</c:v>
                </c:pt>
                <c:pt idx="53872">
                  <c:v>1.0080337524414063E-3</c:v>
                </c:pt>
                <c:pt idx="53873">
                  <c:v>1.007080078125E-3</c:v>
                </c:pt>
                <c:pt idx="53874">
                  <c:v>1.0068416595458984E-3</c:v>
                </c:pt>
                <c:pt idx="53875">
                  <c:v>1.007080078125E-3</c:v>
                </c:pt>
                <c:pt idx="53876">
                  <c:v>1.007080078125E-3</c:v>
                </c:pt>
                <c:pt idx="53877">
                  <c:v>1.0068416595458984E-3</c:v>
                </c:pt>
                <c:pt idx="53878">
                  <c:v>1.007080078125E-3</c:v>
                </c:pt>
                <c:pt idx="53879">
                  <c:v>1.007080078125E-3</c:v>
                </c:pt>
                <c:pt idx="53880">
                  <c:v>1.0068416595458984E-3</c:v>
                </c:pt>
                <c:pt idx="53881">
                  <c:v>1.007080078125E-3</c:v>
                </c:pt>
                <c:pt idx="53882">
                  <c:v>1.007080078125E-3</c:v>
                </c:pt>
                <c:pt idx="53883">
                  <c:v>1.0068416595458984E-3</c:v>
                </c:pt>
                <c:pt idx="53884">
                  <c:v>1.007080078125E-3</c:v>
                </c:pt>
                <c:pt idx="53885">
                  <c:v>1.0080337524414063E-3</c:v>
                </c:pt>
                <c:pt idx="53886">
                  <c:v>1.007080078125E-3</c:v>
                </c:pt>
                <c:pt idx="53887">
                  <c:v>1.0068416595458984E-3</c:v>
                </c:pt>
                <c:pt idx="53888">
                  <c:v>1.007080078125E-3</c:v>
                </c:pt>
                <c:pt idx="53889">
                  <c:v>1.007080078125E-3</c:v>
                </c:pt>
                <c:pt idx="53890">
                  <c:v>1.0068416595458984E-3</c:v>
                </c:pt>
                <c:pt idx="53891">
                  <c:v>1.007080078125E-3</c:v>
                </c:pt>
                <c:pt idx="53892">
                  <c:v>1.0068416595458984E-3</c:v>
                </c:pt>
                <c:pt idx="53893">
                  <c:v>1.007080078125E-3</c:v>
                </c:pt>
                <c:pt idx="53894">
                  <c:v>1.007080078125E-3</c:v>
                </c:pt>
                <c:pt idx="53895">
                  <c:v>1.0068416595458984E-3</c:v>
                </c:pt>
                <c:pt idx="53896">
                  <c:v>1.007080078125E-3</c:v>
                </c:pt>
                <c:pt idx="53897">
                  <c:v>1.0080337524414063E-3</c:v>
                </c:pt>
                <c:pt idx="53898">
                  <c:v>1.007080078125E-3</c:v>
                </c:pt>
                <c:pt idx="53899">
                  <c:v>1.0068416595458984E-3</c:v>
                </c:pt>
                <c:pt idx="53900">
                  <c:v>1.007080078125E-3</c:v>
                </c:pt>
                <c:pt idx="53901">
                  <c:v>1.007080078125E-3</c:v>
                </c:pt>
                <c:pt idx="53902">
                  <c:v>1.0068416595458984E-3</c:v>
                </c:pt>
                <c:pt idx="53903">
                  <c:v>1.007080078125E-3</c:v>
                </c:pt>
                <c:pt idx="53904">
                  <c:v>1.007080078125E-3</c:v>
                </c:pt>
                <c:pt idx="53905">
                  <c:v>1.0068416595458984E-3</c:v>
                </c:pt>
                <c:pt idx="53906">
                  <c:v>1.007080078125E-3</c:v>
                </c:pt>
                <c:pt idx="53907">
                  <c:v>1.007080078125E-3</c:v>
                </c:pt>
                <c:pt idx="53908">
                  <c:v>1.0068416595458984E-3</c:v>
                </c:pt>
                <c:pt idx="53909">
                  <c:v>1.007080078125E-3</c:v>
                </c:pt>
                <c:pt idx="53910">
                  <c:v>1.0080337524414063E-3</c:v>
                </c:pt>
                <c:pt idx="53911">
                  <c:v>1.007080078125E-3</c:v>
                </c:pt>
                <c:pt idx="53912">
                  <c:v>1.0068416595458984E-3</c:v>
                </c:pt>
                <c:pt idx="53913">
                  <c:v>1.007080078125E-3</c:v>
                </c:pt>
                <c:pt idx="53914">
                  <c:v>1.0068416595458984E-3</c:v>
                </c:pt>
                <c:pt idx="53915">
                  <c:v>1.007080078125E-3</c:v>
                </c:pt>
                <c:pt idx="53916">
                  <c:v>1.007080078125E-3</c:v>
                </c:pt>
                <c:pt idx="53917">
                  <c:v>1.0068416595458984E-3</c:v>
                </c:pt>
                <c:pt idx="53918">
                  <c:v>1.007080078125E-3</c:v>
                </c:pt>
                <c:pt idx="53919">
                  <c:v>1.007080078125E-3</c:v>
                </c:pt>
                <c:pt idx="53920">
                  <c:v>1.0068416595458984E-3</c:v>
                </c:pt>
                <c:pt idx="53921">
                  <c:v>1.007080078125E-3</c:v>
                </c:pt>
                <c:pt idx="53922">
                  <c:v>1.0080337524414063E-3</c:v>
                </c:pt>
                <c:pt idx="53923">
                  <c:v>1.007080078125E-3</c:v>
                </c:pt>
                <c:pt idx="53924">
                  <c:v>1.0068416595458984E-3</c:v>
                </c:pt>
                <c:pt idx="53925">
                  <c:v>1.007080078125E-3</c:v>
                </c:pt>
                <c:pt idx="53926">
                  <c:v>1.007080078125E-3</c:v>
                </c:pt>
                <c:pt idx="53927">
                  <c:v>1.0068416595458984E-3</c:v>
                </c:pt>
                <c:pt idx="53928">
                  <c:v>1.007080078125E-3</c:v>
                </c:pt>
                <c:pt idx="53929">
                  <c:v>1.007080078125E-3</c:v>
                </c:pt>
                <c:pt idx="53930">
                  <c:v>1.0068416595458984E-3</c:v>
                </c:pt>
                <c:pt idx="53931">
                  <c:v>1.007080078125E-3</c:v>
                </c:pt>
                <c:pt idx="53932">
                  <c:v>1.007080078125E-3</c:v>
                </c:pt>
                <c:pt idx="53933">
                  <c:v>1.0068416595458984E-3</c:v>
                </c:pt>
                <c:pt idx="53934">
                  <c:v>1.007080078125E-3</c:v>
                </c:pt>
                <c:pt idx="53935">
                  <c:v>1.0080337524414063E-3</c:v>
                </c:pt>
                <c:pt idx="53936">
                  <c:v>1.0068416595458984E-3</c:v>
                </c:pt>
                <c:pt idx="53937">
                  <c:v>1.007080078125E-3</c:v>
                </c:pt>
                <c:pt idx="53938">
                  <c:v>1.007080078125E-3</c:v>
                </c:pt>
                <c:pt idx="53939">
                  <c:v>1.0068416595458984E-3</c:v>
                </c:pt>
                <c:pt idx="53940">
                  <c:v>1.007080078125E-3</c:v>
                </c:pt>
                <c:pt idx="53941">
                  <c:v>1.007080078125E-3</c:v>
                </c:pt>
                <c:pt idx="53942">
                  <c:v>1.0068416595458984E-3</c:v>
                </c:pt>
                <c:pt idx="53943">
                  <c:v>1.007080078125E-3</c:v>
                </c:pt>
                <c:pt idx="53944">
                  <c:v>1.007080078125E-3</c:v>
                </c:pt>
                <c:pt idx="53945">
                  <c:v>1.0068416595458984E-3</c:v>
                </c:pt>
                <c:pt idx="53946">
                  <c:v>1.007080078125E-3</c:v>
                </c:pt>
                <c:pt idx="53947">
                  <c:v>1.0080337524414063E-3</c:v>
                </c:pt>
                <c:pt idx="53948">
                  <c:v>1.007080078125E-3</c:v>
                </c:pt>
                <c:pt idx="53949">
                  <c:v>1.0068416595458984E-3</c:v>
                </c:pt>
                <c:pt idx="53950">
                  <c:v>1.007080078125E-3</c:v>
                </c:pt>
                <c:pt idx="53951">
                  <c:v>1.007080078125E-3</c:v>
                </c:pt>
                <c:pt idx="53952">
                  <c:v>1.0068416595458984E-3</c:v>
                </c:pt>
                <c:pt idx="53953">
                  <c:v>1.007080078125E-3</c:v>
                </c:pt>
                <c:pt idx="53954">
                  <c:v>1.007080078125E-3</c:v>
                </c:pt>
                <c:pt idx="53955">
                  <c:v>1.0068416595458984E-3</c:v>
                </c:pt>
                <c:pt idx="53956">
                  <c:v>1.007080078125E-3</c:v>
                </c:pt>
                <c:pt idx="53957">
                  <c:v>1.007080078125E-3</c:v>
                </c:pt>
                <c:pt idx="53958">
                  <c:v>1.0068416595458984E-3</c:v>
                </c:pt>
                <c:pt idx="53959">
                  <c:v>1.007080078125E-3</c:v>
                </c:pt>
                <c:pt idx="53960">
                  <c:v>1.0080337524414063E-3</c:v>
                </c:pt>
                <c:pt idx="53961">
                  <c:v>1.0068416595458984E-3</c:v>
                </c:pt>
                <c:pt idx="53962">
                  <c:v>1.007080078125E-3</c:v>
                </c:pt>
                <c:pt idx="53963">
                  <c:v>1.007080078125E-3</c:v>
                </c:pt>
                <c:pt idx="53964">
                  <c:v>1.0068416595458984E-3</c:v>
                </c:pt>
                <c:pt idx="53965">
                  <c:v>1.007080078125E-3</c:v>
                </c:pt>
                <c:pt idx="53966">
                  <c:v>1.007080078125E-3</c:v>
                </c:pt>
                <c:pt idx="53967">
                  <c:v>1.0068416595458984E-3</c:v>
                </c:pt>
                <c:pt idx="53968">
                  <c:v>1.007080078125E-3</c:v>
                </c:pt>
                <c:pt idx="53969">
                  <c:v>1.007080078125E-3</c:v>
                </c:pt>
                <c:pt idx="53970">
                  <c:v>1.0068416595458984E-3</c:v>
                </c:pt>
                <c:pt idx="53971">
                  <c:v>1.007080078125E-3</c:v>
                </c:pt>
                <c:pt idx="53972">
                  <c:v>1.0080337524414063E-3</c:v>
                </c:pt>
                <c:pt idx="53973">
                  <c:v>1.007080078125E-3</c:v>
                </c:pt>
                <c:pt idx="53974">
                  <c:v>1.0068416595458984E-3</c:v>
                </c:pt>
                <c:pt idx="53975">
                  <c:v>1.007080078125E-3</c:v>
                </c:pt>
                <c:pt idx="53976">
                  <c:v>1.007080078125E-3</c:v>
                </c:pt>
                <c:pt idx="53977">
                  <c:v>1.0068416595458984E-3</c:v>
                </c:pt>
                <c:pt idx="53978">
                  <c:v>1.007080078125E-3</c:v>
                </c:pt>
                <c:pt idx="53979">
                  <c:v>1.007080078125E-3</c:v>
                </c:pt>
                <c:pt idx="53980">
                  <c:v>1.0068416595458984E-3</c:v>
                </c:pt>
                <c:pt idx="53981">
                  <c:v>1.007080078125E-3</c:v>
                </c:pt>
                <c:pt idx="53982">
                  <c:v>1.007080078125E-3</c:v>
                </c:pt>
                <c:pt idx="53983">
                  <c:v>1.0068416595458984E-3</c:v>
                </c:pt>
                <c:pt idx="53984">
                  <c:v>1.007080078125E-3</c:v>
                </c:pt>
                <c:pt idx="53985">
                  <c:v>1.0080337524414063E-3</c:v>
                </c:pt>
                <c:pt idx="53986">
                  <c:v>1.0068416595458984E-3</c:v>
                </c:pt>
                <c:pt idx="53987">
                  <c:v>1.007080078125E-3</c:v>
                </c:pt>
                <c:pt idx="53988">
                  <c:v>1.007080078125E-3</c:v>
                </c:pt>
                <c:pt idx="53989">
                  <c:v>1.0068416595458984E-3</c:v>
                </c:pt>
                <c:pt idx="53990">
                  <c:v>1.007080078125E-3</c:v>
                </c:pt>
                <c:pt idx="53991">
                  <c:v>1.007080078125E-3</c:v>
                </c:pt>
                <c:pt idx="53992">
                  <c:v>1.0068416595458984E-3</c:v>
                </c:pt>
                <c:pt idx="53993">
                  <c:v>1.007080078125E-3</c:v>
                </c:pt>
                <c:pt idx="53994">
                  <c:v>1.007080078125E-3</c:v>
                </c:pt>
                <c:pt idx="53995">
                  <c:v>1.0068416595458984E-3</c:v>
                </c:pt>
                <c:pt idx="53996">
                  <c:v>1.007080078125E-3</c:v>
                </c:pt>
                <c:pt idx="53997">
                  <c:v>1.0080337524414063E-3</c:v>
                </c:pt>
                <c:pt idx="53998">
                  <c:v>1.007080078125E-3</c:v>
                </c:pt>
                <c:pt idx="53999">
                  <c:v>1.0068416595458984E-3</c:v>
                </c:pt>
                <c:pt idx="54000">
                  <c:v>1.007080078125E-3</c:v>
                </c:pt>
                <c:pt idx="54001">
                  <c:v>1.007080078125E-3</c:v>
                </c:pt>
                <c:pt idx="54002">
                  <c:v>1.0068416595458984E-3</c:v>
                </c:pt>
                <c:pt idx="54003">
                  <c:v>1.007080078125E-3</c:v>
                </c:pt>
                <c:pt idx="54004">
                  <c:v>1.007080078125E-3</c:v>
                </c:pt>
                <c:pt idx="54005">
                  <c:v>1.0068416595458984E-3</c:v>
                </c:pt>
                <c:pt idx="54006">
                  <c:v>1.007080078125E-3</c:v>
                </c:pt>
                <c:pt idx="54007">
                  <c:v>1.007080078125E-3</c:v>
                </c:pt>
                <c:pt idx="54008">
                  <c:v>1.0068416595458984E-3</c:v>
                </c:pt>
                <c:pt idx="54009">
                  <c:v>1.007080078125E-3</c:v>
                </c:pt>
                <c:pt idx="54010">
                  <c:v>1.0080337524414063E-3</c:v>
                </c:pt>
                <c:pt idx="54011">
                  <c:v>1.0068416595458984E-3</c:v>
                </c:pt>
                <c:pt idx="54012">
                  <c:v>1.007080078125E-3</c:v>
                </c:pt>
                <c:pt idx="54013">
                  <c:v>1.007080078125E-3</c:v>
                </c:pt>
                <c:pt idx="54014">
                  <c:v>1.0068416595458984E-3</c:v>
                </c:pt>
                <c:pt idx="54015">
                  <c:v>1.007080078125E-3</c:v>
                </c:pt>
                <c:pt idx="54016">
                  <c:v>1.007080078125E-3</c:v>
                </c:pt>
                <c:pt idx="54017">
                  <c:v>1.0068416595458984E-3</c:v>
                </c:pt>
                <c:pt idx="54018">
                  <c:v>1.007080078125E-3</c:v>
                </c:pt>
                <c:pt idx="54019">
                  <c:v>1.007080078125E-3</c:v>
                </c:pt>
                <c:pt idx="54020">
                  <c:v>1.0068416595458984E-3</c:v>
                </c:pt>
                <c:pt idx="54021">
                  <c:v>1.007080078125E-3</c:v>
                </c:pt>
                <c:pt idx="54022">
                  <c:v>1.0080337524414063E-3</c:v>
                </c:pt>
                <c:pt idx="54023">
                  <c:v>1.007080078125E-3</c:v>
                </c:pt>
                <c:pt idx="54024">
                  <c:v>1.0068416595458984E-3</c:v>
                </c:pt>
                <c:pt idx="54025">
                  <c:v>1.007080078125E-3</c:v>
                </c:pt>
                <c:pt idx="54026">
                  <c:v>1.007080078125E-3</c:v>
                </c:pt>
                <c:pt idx="54027">
                  <c:v>1.0068416595458984E-3</c:v>
                </c:pt>
                <c:pt idx="54028">
                  <c:v>1.007080078125E-3</c:v>
                </c:pt>
                <c:pt idx="54029">
                  <c:v>1.007080078125E-3</c:v>
                </c:pt>
                <c:pt idx="54030">
                  <c:v>1.0068416595458984E-3</c:v>
                </c:pt>
                <c:pt idx="54031">
                  <c:v>1.007080078125E-3</c:v>
                </c:pt>
                <c:pt idx="54032">
                  <c:v>1.007080078125E-3</c:v>
                </c:pt>
                <c:pt idx="54033">
                  <c:v>1.0068416595458984E-3</c:v>
                </c:pt>
                <c:pt idx="54034">
                  <c:v>1.007080078125E-3</c:v>
                </c:pt>
                <c:pt idx="54035">
                  <c:v>1.0080337524414063E-3</c:v>
                </c:pt>
                <c:pt idx="54036">
                  <c:v>1.0068416595458984E-3</c:v>
                </c:pt>
                <c:pt idx="54037">
                  <c:v>1.007080078125E-3</c:v>
                </c:pt>
                <c:pt idx="54038">
                  <c:v>1.007080078125E-3</c:v>
                </c:pt>
                <c:pt idx="54039">
                  <c:v>1.0068416595458984E-3</c:v>
                </c:pt>
                <c:pt idx="54040">
                  <c:v>1.007080078125E-3</c:v>
                </c:pt>
                <c:pt idx="54041">
                  <c:v>1.007080078125E-3</c:v>
                </c:pt>
                <c:pt idx="54042">
                  <c:v>1.0068416595458984E-3</c:v>
                </c:pt>
                <c:pt idx="54043">
                  <c:v>1.007080078125E-3</c:v>
                </c:pt>
                <c:pt idx="54044">
                  <c:v>1.007080078125E-3</c:v>
                </c:pt>
                <c:pt idx="54045">
                  <c:v>1.0068416595458984E-3</c:v>
                </c:pt>
                <c:pt idx="54046">
                  <c:v>1.007080078125E-3</c:v>
                </c:pt>
                <c:pt idx="54047">
                  <c:v>1.0080337524414063E-3</c:v>
                </c:pt>
                <c:pt idx="54048">
                  <c:v>1.007080078125E-3</c:v>
                </c:pt>
                <c:pt idx="54049">
                  <c:v>1.0068416595458984E-3</c:v>
                </c:pt>
                <c:pt idx="54050">
                  <c:v>1.007080078125E-3</c:v>
                </c:pt>
                <c:pt idx="54051">
                  <c:v>1.007080078125E-3</c:v>
                </c:pt>
                <c:pt idx="54052">
                  <c:v>1.0068416595458984E-3</c:v>
                </c:pt>
                <c:pt idx="54053">
                  <c:v>1.007080078125E-3</c:v>
                </c:pt>
                <c:pt idx="54054">
                  <c:v>1.007080078125E-3</c:v>
                </c:pt>
                <c:pt idx="54055">
                  <c:v>1.0068416595458984E-3</c:v>
                </c:pt>
                <c:pt idx="54056">
                  <c:v>1.007080078125E-3</c:v>
                </c:pt>
                <c:pt idx="54057">
                  <c:v>1.007080078125E-3</c:v>
                </c:pt>
                <c:pt idx="54058">
                  <c:v>1.0068416595458984E-3</c:v>
                </c:pt>
                <c:pt idx="54059">
                  <c:v>1.007080078125E-3</c:v>
                </c:pt>
                <c:pt idx="54060">
                  <c:v>1.0080337524414063E-3</c:v>
                </c:pt>
                <c:pt idx="54061">
                  <c:v>1.0068416595458984E-3</c:v>
                </c:pt>
                <c:pt idx="54062">
                  <c:v>1.007080078125E-3</c:v>
                </c:pt>
                <c:pt idx="54063">
                  <c:v>1.007080078125E-3</c:v>
                </c:pt>
                <c:pt idx="54064">
                  <c:v>1.0068416595458984E-3</c:v>
                </c:pt>
                <c:pt idx="54065">
                  <c:v>1.007080078125E-3</c:v>
                </c:pt>
                <c:pt idx="54066">
                  <c:v>1.007080078125E-3</c:v>
                </c:pt>
                <c:pt idx="54067">
                  <c:v>1.0068416595458984E-3</c:v>
                </c:pt>
                <c:pt idx="54068">
                  <c:v>1.007080078125E-3</c:v>
                </c:pt>
                <c:pt idx="54069">
                  <c:v>1.007080078125E-3</c:v>
                </c:pt>
                <c:pt idx="54070">
                  <c:v>1.0068416595458984E-3</c:v>
                </c:pt>
                <c:pt idx="54071">
                  <c:v>1.007080078125E-3</c:v>
                </c:pt>
                <c:pt idx="54072">
                  <c:v>1.0080337524414063E-3</c:v>
                </c:pt>
                <c:pt idx="54073">
                  <c:v>1.007080078125E-3</c:v>
                </c:pt>
                <c:pt idx="54074">
                  <c:v>1.0068416595458984E-3</c:v>
                </c:pt>
                <c:pt idx="54075">
                  <c:v>1.007080078125E-3</c:v>
                </c:pt>
                <c:pt idx="54076">
                  <c:v>1.007080078125E-3</c:v>
                </c:pt>
                <c:pt idx="54077">
                  <c:v>1.0068416595458984E-3</c:v>
                </c:pt>
                <c:pt idx="54078">
                  <c:v>1.007080078125E-3</c:v>
                </c:pt>
                <c:pt idx="54079">
                  <c:v>1.007080078125E-3</c:v>
                </c:pt>
                <c:pt idx="54080">
                  <c:v>1.0068416595458984E-3</c:v>
                </c:pt>
                <c:pt idx="54081">
                  <c:v>1.007080078125E-3</c:v>
                </c:pt>
                <c:pt idx="54082">
                  <c:v>1.007080078125E-3</c:v>
                </c:pt>
                <c:pt idx="54083">
                  <c:v>1.0068416595458984E-3</c:v>
                </c:pt>
                <c:pt idx="54084">
                  <c:v>1.007080078125E-3</c:v>
                </c:pt>
                <c:pt idx="54085">
                  <c:v>1.0080337524414063E-3</c:v>
                </c:pt>
                <c:pt idx="54086">
                  <c:v>1.0068416595458984E-3</c:v>
                </c:pt>
                <c:pt idx="54087">
                  <c:v>1.007080078125E-3</c:v>
                </c:pt>
                <c:pt idx="54088">
                  <c:v>1.007080078125E-3</c:v>
                </c:pt>
                <c:pt idx="54089">
                  <c:v>1.0068416595458984E-3</c:v>
                </c:pt>
                <c:pt idx="54090">
                  <c:v>1.007080078125E-3</c:v>
                </c:pt>
                <c:pt idx="54091">
                  <c:v>1.007080078125E-3</c:v>
                </c:pt>
                <c:pt idx="54092">
                  <c:v>1.0068416595458984E-3</c:v>
                </c:pt>
                <c:pt idx="54093">
                  <c:v>1.007080078125E-3</c:v>
                </c:pt>
                <c:pt idx="54094">
                  <c:v>1.007080078125E-3</c:v>
                </c:pt>
                <c:pt idx="54095">
                  <c:v>1.0068416595458984E-3</c:v>
                </c:pt>
                <c:pt idx="54096">
                  <c:v>1.007080078125E-3</c:v>
                </c:pt>
                <c:pt idx="54097">
                  <c:v>1.0080337524414063E-3</c:v>
                </c:pt>
                <c:pt idx="54098">
                  <c:v>1.007080078125E-3</c:v>
                </c:pt>
                <c:pt idx="54099">
                  <c:v>1.0068416595458984E-3</c:v>
                </c:pt>
                <c:pt idx="54100">
                  <c:v>1.007080078125E-3</c:v>
                </c:pt>
                <c:pt idx="54101">
                  <c:v>1.007080078125E-3</c:v>
                </c:pt>
                <c:pt idx="54102">
                  <c:v>1.0068416595458984E-3</c:v>
                </c:pt>
                <c:pt idx="54103">
                  <c:v>1.007080078125E-3</c:v>
                </c:pt>
                <c:pt idx="54104">
                  <c:v>1.007080078125E-3</c:v>
                </c:pt>
                <c:pt idx="54105">
                  <c:v>1.0068416595458984E-3</c:v>
                </c:pt>
                <c:pt idx="54106">
                  <c:v>1.007080078125E-3</c:v>
                </c:pt>
                <c:pt idx="54107">
                  <c:v>1.007080078125E-3</c:v>
                </c:pt>
                <c:pt idx="54108">
                  <c:v>1.0068416595458984E-3</c:v>
                </c:pt>
                <c:pt idx="54109">
                  <c:v>1.007080078125E-3</c:v>
                </c:pt>
                <c:pt idx="54110">
                  <c:v>1.0080337524414063E-3</c:v>
                </c:pt>
                <c:pt idx="54111">
                  <c:v>1.0068416595458984E-3</c:v>
                </c:pt>
                <c:pt idx="54112">
                  <c:v>1.007080078125E-3</c:v>
                </c:pt>
                <c:pt idx="54113">
                  <c:v>1.007080078125E-3</c:v>
                </c:pt>
                <c:pt idx="54114">
                  <c:v>1.0068416595458984E-3</c:v>
                </c:pt>
                <c:pt idx="54115">
                  <c:v>1.007080078125E-3</c:v>
                </c:pt>
                <c:pt idx="54116">
                  <c:v>7.0500373840332031E-3</c:v>
                </c:pt>
                <c:pt idx="54117">
                  <c:v>1.007080078125E-3</c:v>
                </c:pt>
                <c:pt idx="54118">
                  <c:v>1.0068416595458984E-3</c:v>
                </c:pt>
                <c:pt idx="54119">
                  <c:v>1.007080078125E-3</c:v>
                </c:pt>
                <c:pt idx="54120">
                  <c:v>1.007080078125E-3</c:v>
                </c:pt>
                <c:pt idx="54121">
                  <c:v>1.0068416595458984E-3</c:v>
                </c:pt>
                <c:pt idx="54122">
                  <c:v>1.007080078125E-3</c:v>
                </c:pt>
                <c:pt idx="54123">
                  <c:v>1.007080078125E-3</c:v>
                </c:pt>
                <c:pt idx="54124">
                  <c:v>1.0068416595458984E-3</c:v>
                </c:pt>
                <c:pt idx="54125">
                  <c:v>1.007080078125E-3</c:v>
                </c:pt>
                <c:pt idx="54126">
                  <c:v>1.007080078125E-3</c:v>
                </c:pt>
                <c:pt idx="54127">
                  <c:v>1.0068416595458984E-3</c:v>
                </c:pt>
                <c:pt idx="54128">
                  <c:v>1.007080078125E-3</c:v>
                </c:pt>
                <c:pt idx="54129">
                  <c:v>1.0080337524414063E-3</c:v>
                </c:pt>
                <c:pt idx="54130">
                  <c:v>1.0068416595458984E-3</c:v>
                </c:pt>
                <c:pt idx="54131">
                  <c:v>1.007080078125E-3</c:v>
                </c:pt>
                <c:pt idx="54132">
                  <c:v>1.007080078125E-3</c:v>
                </c:pt>
                <c:pt idx="54133">
                  <c:v>1.0068416595458984E-3</c:v>
                </c:pt>
                <c:pt idx="54134">
                  <c:v>1.007080078125E-3</c:v>
                </c:pt>
                <c:pt idx="54135">
                  <c:v>1.007080078125E-3</c:v>
                </c:pt>
                <c:pt idx="54136">
                  <c:v>1.0068416595458984E-3</c:v>
                </c:pt>
                <c:pt idx="54137">
                  <c:v>1.007080078125E-3</c:v>
                </c:pt>
                <c:pt idx="54138">
                  <c:v>1.007080078125E-3</c:v>
                </c:pt>
                <c:pt idx="54139">
                  <c:v>1.0068416595458984E-3</c:v>
                </c:pt>
                <c:pt idx="54140">
                  <c:v>1.007080078125E-3</c:v>
                </c:pt>
                <c:pt idx="54141">
                  <c:v>1.0080337524414063E-3</c:v>
                </c:pt>
                <c:pt idx="54142">
                  <c:v>1.007080078125E-3</c:v>
                </c:pt>
                <c:pt idx="54143">
                  <c:v>1.0068416595458984E-3</c:v>
                </c:pt>
                <c:pt idx="54144">
                  <c:v>1.007080078125E-3</c:v>
                </c:pt>
                <c:pt idx="54145">
                  <c:v>1.007080078125E-3</c:v>
                </c:pt>
                <c:pt idx="54146">
                  <c:v>1.0068416595458984E-3</c:v>
                </c:pt>
                <c:pt idx="54147">
                  <c:v>1.007080078125E-3</c:v>
                </c:pt>
                <c:pt idx="54148">
                  <c:v>1.007080078125E-3</c:v>
                </c:pt>
                <c:pt idx="54149">
                  <c:v>1.0068416595458984E-3</c:v>
                </c:pt>
                <c:pt idx="54150">
                  <c:v>1.007080078125E-3</c:v>
                </c:pt>
                <c:pt idx="54151">
                  <c:v>1.007080078125E-3</c:v>
                </c:pt>
                <c:pt idx="54152">
                  <c:v>1.0068416595458984E-3</c:v>
                </c:pt>
                <c:pt idx="54153">
                  <c:v>1.0080337524414063E-3</c:v>
                </c:pt>
                <c:pt idx="54154">
                  <c:v>1.007080078125E-3</c:v>
                </c:pt>
                <c:pt idx="54155">
                  <c:v>1.0068416595458984E-3</c:v>
                </c:pt>
                <c:pt idx="54156">
                  <c:v>1.007080078125E-3</c:v>
                </c:pt>
                <c:pt idx="54157">
                  <c:v>1.007080078125E-3</c:v>
                </c:pt>
                <c:pt idx="54158">
                  <c:v>1.0068416595458984E-3</c:v>
                </c:pt>
                <c:pt idx="54159">
                  <c:v>1.007080078125E-3</c:v>
                </c:pt>
                <c:pt idx="54160">
                  <c:v>1.007080078125E-3</c:v>
                </c:pt>
                <c:pt idx="54161">
                  <c:v>1.0068416595458984E-3</c:v>
                </c:pt>
                <c:pt idx="54162">
                  <c:v>1.007080078125E-3</c:v>
                </c:pt>
                <c:pt idx="54163">
                  <c:v>1.007080078125E-3</c:v>
                </c:pt>
                <c:pt idx="54164">
                  <c:v>1.0068416595458984E-3</c:v>
                </c:pt>
                <c:pt idx="54165">
                  <c:v>1.007080078125E-3</c:v>
                </c:pt>
                <c:pt idx="54166">
                  <c:v>1.0080337524414063E-3</c:v>
                </c:pt>
                <c:pt idx="54167">
                  <c:v>1.007080078125E-3</c:v>
                </c:pt>
                <c:pt idx="54168">
                  <c:v>1.0068416595458984E-3</c:v>
                </c:pt>
                <c:pt idx="54169">
                  <c:v>1.007080078125E-3</c:v>
                </c:pt>
                <c:pt idx="54170">
                  <c:v>1.007080078125E-3</c:v>
                </c:pt>
                <c:pt idx="54171">
                  <c:v>1.0068416595458984E-3</c:v>
                </c:pt>
                <c:pt idx="54172">
                  <c:v>1.007080078125E-3</c:v>
                </c:pt>
                <c:pt idx="54173">
                  <c:v>1.007080078125E-3</c:v>
                </c:pt>
                <c:pt idx="54174">
                  <c:v>1.0068416595458984E-3</c:v>
                </c:pt>
                <c:pt idx="54175">
                  <c:v>1.007080078125E-3</c:v>
                </c:pt>
                <c:pt idx="54176">
                  <c:v>1.007080078125E-3</c:v>
                </c:pt>
                <c:pt idx="54177">
                  <c:v>1.0068416595458984E-3</c:v>
                </c:pt>
                <c:pt idx="54178">
                  <c:v>1.0080337524414063E-3</c:v>
                </c:pt>
                <c:pt idx="54179">
                  <c:v>1.007080078125E-3</c:v>
                </c:pt>
                <c:pt idx="54180">
                  <c:v>1.0068416595458984E-3</c:v>
                </c:pt>
                <c:pt idx="54181">
                  <c:v>1.007080078125E-3</c:v>
                </c:pt>
                <c:pt idx="54182">
                  <c:v>1.007080078125E-3</c:v>
                </c:pt>
                <c:pt idx="54183">
                  <c:v>1.0068416595458984E-3</c:v>
                </c:pt>
                <c:pt idx="54184">
                  <c:v>1.007080078125E-3</c:v>
                </c:pt>
                <c:pt idx="54185">
                  <c:v>1.007080078125E-3</c:v>
                </c:pt>
                <c:pt idx="54186">
                  <c:v>1.0068416595458984E-3</c:v>
                </c:pt>
                <c:pt idx="54187">
                  <c:v>1.007080078125E-3</c:v>
                </c:pt>
                <c:pt idx="54188">
                  <c:v>1.007080078125E-3</c:v>
                </c:pt>
                <c:pt idx="54189">
                  <c:v>1.0068416595458984E-3</c:v>
                </c:pt>
                <c:pt idx="54190">
                  <c:v>1.007080078125E-3</c:v>
                </c:pt>
                <c:pt idx="54191">
                  <c:v>1.0080337524414063E-3</c:v>
                </c:pt>
                <c:pt idx="54192">
                  <c:v>1.007080078125E-3</c:v>
                </c:pt>
                <c:pt idx="54193">
                  <c:v>1.0068416595458984E-3</c:v>
                </c:pt>
                <c:pt idx="54194">
                  <c:v>1.007080078125E-3</c:v>
                </c:pt>
                <c:pt idx="54195">
                  <c:v>1.007080078125E-3</c:v>
                </c:pt>
                <c:pt idx="54196">
                  <c:v>1.0068416595458984E-3</c:v>
                </c:pt>
                <c:pt idx="54197">
                  <c:v>1.007080078125E-3</c:v>
                </c:pt>
                <c:pt idx="54198">
                  <c:v>1.007080078125E-3</c:v>
                </c:pt>
                <c:pt idx="54199">
                  <c:v>1.0068416595458984E-3</c:v>
                </c:pt>
                <c:pt idx="54200">
                  <c:v>1.007080078125E-3</c:v>
                </c:pt>
                <c:pt idx="54201">
                  <c:v>1.007080078125E-3</c:v>
                </c:pt>
                <c:pt idx="54202">
                  <c:v>1.0068416595458984E-3</c:v>
                </c:pt>
                <c:pt idx="54203">
                  <c:v>1.0080337524414063E-3</c:v>
                </c:pt>
                <c:pt idx="54204">
                  <c:v>1.007080078125E-3</c:v>
                </c:pt>
                <c:pt idx="54205">
                  <c:v>1.0068416595458984E-3</c:v>
                </c:pt>
                <c:pt idx="54206">
                  <c:v>1.007080078125E-3</c:v>
                </c:pt>
                <c:pt idx="54207">
                  <c:v>1.007080078125E-3</c:v>
                </c:pt>
                <c:pt idx="54208">
                  <c:v>1.0068416595458984E-3</c:v>
                </c:pt>
                <c:pt idx="54209">
                  <c:v>1.007080078125E-3</c:v>
                </c:pt>
                <c:pt idx="54210">
                  <c:v>1.007080078125E-3</c:v>
                </c:pt>
                <c:pt idx="54211">
                  <c:v>1.0068416595458984E-3</c:v>
                </c:pt>
                <c:pt idx="54212">
                  <c:v>1.007080078125E-3</c:v>
                </c:pt>
                <c:pt idx="54213">
                  <c:v>1.007080078125E-3</c:v>
                </c:pt>
                <c:pt idx="54214">
                  <c:v>1.0068416595458984E-3</c:v>
                </c:pt>
                <c:pt idx="54215">
                  <c:v>1.007080078125E-3</c:v>
                </c:pt>
                <c:pt idx="54216">
                  <c:v>1.0080337524414063E-3</c:v>
                </c:pt>
                <c:pt idx="54217">
                  <c:v>1.007080078125E-3</c:v>
                </c:pt>
                <c:pt idx="54218">
                  <c:v>1.0068416595458984E-3</c:v>
                </c:pt>
                <c:pt idx="54219">
                  <c:v>1.007080078125E-3</c:v>
                </c:pt>
                <c:pt idx="54220">
                  <c:v>1.007080078125E-3</c:v>
                </c:pt>
                <c:pt idx="54221">
                  <c:v>1.0068416595458984E-3</c:v>
                </c:pt>
                <c:pt idx="54222">
                  <c:v>1.007080078125E-3</c:v>
                </c:pt>
                <c:pt idx="54223">
                  <c:v>1.007080078125E-3</c:v>
                </c:pt>
                <c:pt idx="54224">
                  <c:v>1.0068416595458984E-3</c:v>
                </c:pt>
                <c:pt idx="54225">
                  <c:v>1.007080078125E-3</c:v>
                </c:pt>
                <c:pt idx="54226">
                  <c:v>1.007080078125E-3</c:v>
                </c:pt>
                <c:pt idx="54227">
                  <c:v>1.0068416595458984E-3</c:v>
                </c:pt>
                <c:pt idx="54228">
                  <c:v>1.0080337524414063E-3</c:v>
                </c:pt>
                <c:pt idx="54229">
                  <c:v>1.007080078125E-3</c:v>
                </c:pt>
                <c:pt idx="54230">
                  <c:v>1.0068416595458984E-3</c:v>
                </c:pt>
                <c:pt idx="54231">
                  <c:v>1.007080078125E-3</c:v>
                </c:pt>
                <c:pt idx="54232">
                  <c:v>1.007080078125E-3</c:v>
                </c:pt>
                <c:pt idx="54233">
                  <c:v>1.0068416595458984E-3</c:v>
                </c:pt>
                <c:pt idx="54234">
                  <c:v>1.007080078125E-3</c:v>
                </c:pt>
                <c:pt idx="54235">
                  <c:v>1.007080078125E-3</c:v>
                </c:pt>
                <c:pt idx="54236">
                  <c:v>1.0068416595458984E-3</c:v>
                </c:pt>
                <c:pt idx="54237">
                  <c:v>1.007080078125E-3</c:v>
                </c:pt>
                <c:pt idx="54238">
                  <c:v>1.007080078125E-3</c:v>
                </c:pt>
                <c:pt idx="54239">
                  <c:v>1.0068416595458984E-3</c:v>
                </c:pt>
                <c:pt idx="54240">
                  <c:v>1.007080078125E-3</c:v>
                </c:pt>
                <c:pt idx="54241">
                  <c:v>1.0080337524414063E-3</c:v>
                </c:pt>
                <c:pt idx="54242">
                  <c:v>1.007080078125E-3</c:v>
                </c:pt>
                <c:pt idx="54243">
                  <c:v>1.0068416595458984E-3</c:v>
                </c:pt>
                <c:pt idx="54244">
                  <c:v>1.007080078125E-3</c:v>
                </c:pt>
                <c:pt idx="54245">
                  <c:v>1.007080078125E-3</c:v>
                </c:pt>
                <c:pt idx="54246">
                  <c:v>1.0068416595458984E-3</c:v>
                </c:pt>
                <c:pt idx="54247">
                  <c:v>1.007080078125E-3</c:v>
                </c:pt>
                <c:pt idx="54248">
                  <c:v>1.007080078125E-3</c:v>
                </c:pt>
                <c:pt idx="54249">
                  <c:v>1.0068416595458984E-3</c:v>
                </c:pt>
                <c:pt idx="54250">
                  <c:v>1.007080078125E-3</c:v>
                </c:pt>
                <c:pt idx="54251">
                  <c:v>1.007080078125E-3</c:v>
                </c:pt>
                <c:pt idx="54252">
                  <c:v>1.0068416595458984E-3</c:v>
                </c:pt>
                <c:pt idx="54253">
                  <c:v>1.0080337524414063E-3</c:v>
                </c:pt>
                <c:pt idx="54254">
                  <c:v>1.007080078125E-3</c:v>
                </c:pt>
                <c:pt idx="54255">
                  <c:v>1.0068416595458984E-3</c:v>
                </c:pt>
                <c:pt idx="54256">
                  <c:v>1.007080078125E-3</c:v>
                </c:pt>
                <c:pt idx="54257">
                  <c:v>1.007080078125E-3</c:v>
                </c:pt>
                <c:pt idx="54258">
                  <c:v>1.0068416595458984E-3</c:v>
                </c:pt>
                <c:pt idx="54259">
                  <c:v>1.007080078125E-3</c:v>
                </c:pt>
                <c:pt idx="54260">
                  <c:v>1.007080078125E-3</c:v>
                </c:pt>
                <c:pt idx="54261">
                  <c:v>1.0068416595458984E-3</c:v>
                </c:pt>
                <c:pt idx="54262">
                  <c:v>1.007080078125E-3</c:v>
                </c:pt>
                <c:pt idx="54263">
                  <c:v>1.007080078125E-3</c:v>
                </c:pt>
                <c:pt idx="54264">
                  <c:v>1.0068416595458984E-3</c:v>
                </c:pt>
                <c:pt idx="54265">
                  <c:v>1.007080078125E-3</c:v>
                </c:pt>
                <c:pt idx="54266">
                  <c:v>1.0080337524414063E-3</c:v>
                </c:pt>
                <c:pt idx="54267">
                  <c:v>1.007080078125E-3</c:v>
                </c:pt>
                <c:pt idx="54268">
                  <c:v>1.0068416595458984E-3</c:v>
                </c:pt>
                <c:pt idx="54269">
                  <c:v>1.007080078125E-3</c:v>
                </c:pt>
                <c:pt idx="54270">
                  <c:v>1.007080078125E-3</c:v>
                </c:pt>
                <c:pt idx="54271">
                  <c:v>1.0068416595458984E-3</c:v>
                </c:pt>
                <c:pt idx="54272">
                  <c:v>1.007080078125E-3</c:v>
                </c:pt>
                <c:pt idx="54273">
                  <c:v>1.007080078125E-3</c:v>
                </c:pt>
                <c:pt idx="54274">
                  <c:v>1.0068416595458984E-3</c:v>
                </c:pt>
                <c:pt idx="54275">
                  <c:v>1.007080078125E-3</c:v>
                </c:pt>
                <c:pt idx="54276">
                  <c:v>1.007080078125E-3</c:v>
                </c:pt>
                <c:pt idx="54277">
                  <c:v>1.0068416595458984E-3</c:v>
                </c:pt>
                <c:pt idx="54278">
                  <c:v>1.0080337524414063E-3</c:v>
                </c:pt>
                <c:pt idx="54279">
                  <c:v>1.007080078125E-3</c:v>
                </c:pt>
                <c:pt idx="54280">
                  <c:v>1.0068416595458984E-3</c:v>
                </c:pt>
                <c:pt idx="54281">
                  <c:v>1.007080078125E-3</c:v>
                </c:pt>
                <c:pt idx="54282">
                  <c:v>1.007080078125E-3</c:v>
                </c:pt>
                <c:pt idx="54283">
                  <c:v>1.0068416595458984E-3</c:v>
                </c:pt>
                <c:pt idx="54284">
                  <c:v>1.007080078125E-3</c:v>
                </c:pt>
                <c:pt idx="54285">
                  <c:v>1.007080078125E-3</c:v>
                </c:pt>
                <c:pt idx="54286">
                  <c:v>1.0068416595458984E-3</c:v>
                </c:pt>
                <c:pt idx="54287">
                  <c:v>1.007080078125E-3</c:v>
                </c:pt>
                <c:pt idx="54288">
                  <c:v>1.007080078125E-3</c:v>
                </c:pt>
                <c:pt idx="54289">
                  <c:v>1.0068416595458984E-3</c:v>
                </c:pt>
                <c:pt idx="54290">
                  <c:v>1.007080078125E-3</c:v>
                </c:pt>
                <c:pt idx="54291">
                  <c:v>1.0080337524414063E-3</c:v>
                </c:pt>
                <c:pt idx="54292">
                  <c:v>1.007080078125E-3</c:v>
                </c:pt>
                <c:pt idx="54293">
                  <c:v>1.0068416595458984E-3</c:v>
                </c:pt>
                <c:pt idx="54294">
                  <c:v>1.007080078125E-3</c:v>
                </c:pt>
                <c:pt idx="54295">
                  <c:v>1.007080078125E-3</c:v>
                </c:pt>
                <c:pt idx="54296">
                  <c:v>1.0068416595458984E-3</c:v>
                </c:pt>
                <c:pt idx="54297">
                  <c:v>1.007080078125E-3</c:v>
                </c:pt>
                <c:pt idx="54298">
                  <c:v>1.007080078125E-3</c:v>
                </c:pt>
                <c:pt idx="54299">
                  <c:v>1.0068416595458984E-3</c:v>
                </c:pt>
                <c:pt idx="54300">
                  <c:v>1.007080078125E-3</c:v>
                </c:pt>
                <c:pt idx="54301">
                  <c:v>1.007080078125E-3</c:v>
                </c:pt>
                <c:pt idx="54302">
                  <c:v>1.0068416595458984E-3</c:v>
                </c:pt>
                <c:pt idx="54303">
                  <c:v>1.0080337524414063E-3</c:v>
                </c:pt>
                <c:pt idx="54304">
                  <c:v>1.007080078125E-3</c:v>
                </c:pt>
                <c:pt idx="54305">
                  <c:v>1.0068416595458984E-3</c:v>
                </c:pt>
                <c:pt idx="54306">
                  <c:v>1.007080078125E-3</c:v>
                </c:pt>
                <c:pt idx="54307">
                  <c:v>1.007080078125E-3</c:v>
                </c:pt>
                <c:pt idx="54308">
                  <c:v>1.0068416595458984E-3</c:v>
                </c:pt>
                <c:pt idx="54309">
                  <c:v>1.007080078125E-3</c:v>
                </c:pt>
                <c:pt idx="54310">
                  <c:v>1.007080078125E-3</c:v>
                </c:pt>
                <c:pt idx="54311">
                  <c:v>1.0068416595458984E-3</c:v>
                </c:pt>
                <c:pt idx="54312">
                  <c:v>1.007080078125E-3</c:v>
                </c:pt>
                <c:pt idx="54313">
                  <c:v>1.007080078125E-3</c:v>
                </c:pt>
                <c:pt idx="54314">
                  <c:v>1.0068416595458984E-3</c:v>
                </c:pt>
                <c:pt idx="54315">
                  <c:v>1.007080078125E-3</c:v>
                </c:pt>
                <c:pt idx="54316">
                  <c:v>1.0080337524414063E-3</c:v>
                </c:pt>
                <c:pt idx="54317">
                  <c:v>1.007080078125E-3</c:v>
                </c:pt>
                <c:pt idx="54318">
                  <c:v>1.0068416595458984E-3</c:v>
                </c:pt>
                <c:pt idx="54319">
                  <c:v>1.007080078125E-3</c:v>
                </c:pt>
                <c:pt idx="54320">
                  <c:v>1.007080078125E-3</c:v>
                </c:pt>
                <c:pt idx="54321">
                  <c:v>1.0068416595458984E-3</c:v>
                </c:pt>
                <c:pt idx="54322">
                  <c:v>1.007080078125E-3</c:v>
                </c:pt>
                <c:pt idx="54323">
                  <c:v>1.007080078125E-3</c:v>
                </c:pt>
                <c:pt idx="54324">
                  <c:v>1.0068416595458984E-3</c:v>
                </c:pt>
                <c:pt idx="54325">
                  <c:v>1.007080078125E-3</c:v>
                </c:pt>
                <c:pt idx="54326">
                  <c:v>1.007080078125E-3</c:v>
                </c:pt>
                <c:pt idx="54327">
                  <c:v>1.0068416595458984E-3</c:v>
                </c:pt>
                <c:pt idx="54328">
                  <c:v>1.0080337524414063E-3</c:v>
                </c:pt>
                <c:pt idx="54329">
                  <c:v>1.007080078125E-3</c:v>
                </c:pt>
                <c:pt idx="54330">
                  <c:v>1.0068416595458984E-3</c:v>
                </c:pt>
                <c:pt idx="54331">
                  <c:v>1.007080078125E-3</c:v>
                </c:pt>
                <c:pt idx="54332">
                  <c:v>1.007080078125E-3</c:v>
                </c:pt>
                <c:pt idx="54333">
                  <c:v>1.0068416595458984E-3</c:v>
                </c:pt>
                <c:pt idx="54334">
                  <c:v>1.007080078125E-3</c:v>
                </c:pt>
                <c:pt idx="54335">
                  <c:v>1.007080078125E-3</c:v>
                </c:pt>
                <c:pt idx="54336">
                  <c:v>1.0068416595458984E-3</c:v>
                </c:pt>
                <c:pt idx="54337">
                  <c:v>1.007080078125E-3</c:v>
                </c:pt>
                <c:pt idx="54338">
                  <c:v>1.007080078125E-3</c:v>
                </c:pt>
                <c:pt idx="54339">
                  <c:v>1.0068416595458984E-3</c:v>
                </c:pt>
                <c:pt idx="54340">
                  <c:v>1.007080078125E-3</c:v>
                </c:pt>
                <c:pt idx="54341">
                  <c:v>1.0080337524414063E-3</c:v>
                </c:pt>
                <c:pt idx="54342">
                  <c:v>1.007080078125E-3</c:v>
                </c:pt>
                <c:pt idx="54343">
                  <c:v>1.0068416595458984E-3</c:v>
                </c:pt>
                <c:pt idx="54344">
                  <c:v>1.007080078125E-3</c:v>
                </c:pt>
                <c:pt idx="54345">
                  <c:v>1.007080078125E-3</c:v>
                </c:pt>
                <c:pt idx="54346">
                  <c:v>1.0068416595458984E-3</c:v>
                </c:pt>
                <c:pt idx="54347">
                  <c:v>1.007080078125E-3</c:v>
                </c:pt>
                <c:pt idx="54348">
                  <c:v>1.007080078125E-3</c:v>
                </c:pt>
                <c:pt idx="54349">
                  <c:v>1.0068416595458984E-3</c:v>
                </c:pt>
                <c:pt idx="54350">
                  <c:v>1.007080078125E-3</c:v>
                </c:pt>
                <c:pt idx="54351">
                  <c:v>1.007080078125E-3</c:v>
                </c:pt>
                <c:pt idx="54352">
                  <c:v>1.0068416595458984E-3</c:v>
                </c:pt>
                <c:pt idx="54353">
                  <c:v>1.0080337524414063E-3</c:v>
                </c:pt>
                <c:pt idx="54354">
                  <c:v>1.007080078125E-3</c:v>
                </c:pt>
                <c:pt idx="54355">
                  <c:v>3.0210018157958984E-3</c:v>
                </c:pt>
                <c:pt idx="54356">
                  <c:v>1.0068416595458984E-3</c:v>
                </c:pt>
                <c:pt idx="54357">
                  <c:v>1.007080078125E-3</c:v>
                </c:pt>
                <c:pt idx="54358">
                  <c:v>1.007080078125E-3</c:v>
                </c:pt>
                <c:pt idx="54359">
                  <c:v>1.0068416595458984E-3</c:v>
                </c:pt>
                <c:pt idx="54360">
                  <c:v>1.007080078125E-3</c:v>
                </c:pt>
                <c:pt idx="54361">
                  <c:v>1.007080078125E-3</c:v>
                </c:pt>
                <c:pt idx="54362">
                  <c:v>1.0068416595458984E-3</c:v>
                </c:pt>
                <c:pt idx="54363">
                  <c:v>1.007080078125E-3</c:v>
                </c:pt>
                <c:pt idx="54364">
                  <c:v>1.0080337524414063E-3</c:v>
                </c:pt>
                <c:pt idx="54365">
                  <c:v>1.007080078125E-3</c:v>
                </c:pt>
                <c:pt idx="54366">
                  <c:v>1.0068416595458984E-3</c:v>
                </c:pt>
                <c:pt idx="54367">
                  <c:v>1.007080078125E-3</c:v>
                </c:pt>
                <c:pt idx="54368">
                  <c:v>1.007080078125E-3</c:v>
                </c:pt>
                <c:pt idx="54369">
                  <c:v>1.0068416595458984E-3</c:v>
                </c:pt>
                <c:pt idx="54370">
                  <c:v>1.007080078125E-3</c:v>
                </c:pt>
                <c:pt idx="54371">
                  <c:v>1.007080078125E-3</c:v>
                </c:pt>
                <c:pt idx="54372">
                  <c:v>1.0068416595458984E-3</c:v>
                </c:pt>
                <c:pt idx="54373">
                  <c:v>2.2156000137329102E-2</c:v>
                </c:pt>
                <c:pt idx="54374">
                  <c:v>1.007080078125E-3</c:v>
                </c:pt>
                <c:pt idx="54375">
                  <c:v>1.0068416595458984E-3</c:v>
                </c:pt>
                <c:pt idx="54376">
                  <c:v>1.007080078125E-3</c:v>
                </c:pt>
                <c:pt idx="54377">
                  <c:v>1.007080078125E-3</c:v>
                </c:pt>
                <c:pt idx="54378">
                  <c:v>1.0068416595458984E-3</c:v>
                </c:pt>
                <c:pt idx="54379">
                  <c:v>1.007080078125E-3</c:v>
                </c:pt>
                <c:pt idx="54380">
                  <c:v>1.0080337524414063E-3</c:v>
                </c:pt>
                <c:pt idx="54381">
                  <c:v>1.007080078125E-3</c:v>
                </c:pt>
                <c:pt idx="54382">
                  <c:v>1.0068416595458984E-3</c:v>
                </c:pt>
                <c:pt idx="54383">
                  <c:v>2.7191162109375E-2</c:v>
                </c:pt>
                <c:pt idx="54384">
                  <c:v>1.0068416595458984E-3</c:v>
                </c:pt>
                <c:pt idx="54385">
                  <c:v>1.007080078125E-3</c:v>
                </c:pt>
                <c:pt idx="54386">
                  <c:v>1.007080078125E-3</c:v>
                </c:pt>
                <c:pt idx="54387">
                  <c:v>1.0068416595458984E-3</c:v>
                </c:pt>
                <c:pt idx="54388">
                  <c:v>1.007080078125E-3</c:v>
                </c:pt>
                <c:pt idx="54389">
                  <c:v>1.007080078125E-3</c:v>
                </c:pt>
                <c:pt idx="54390">
                  <c:v>1.0068416595458984E-3</c:v>
                </c:pt>
                <c:pt idx="54391">
                  <c:v>1.007080078125E-3</c:v>
                </c:pt>
                <c:pt idx="54392">
                  <c:v>1.0080337524414063E-3</c:v>
                </c:pt>
                <c:pt idx="54393">
                  <c:v>1.0068416595458984E-3</c:v>
                </c:pt>
                <c:pt idx="54394">
                  <c:v>1.007080078125E-3</c:v>
                </c:pt>
                <c:pt idx="54395">
                  <c:v>1.007080078125E-3</c:v>
                </c:pt>
                <c:pt idx="54396">
                  <c:v>1.0068416595458984E-3</c:v>
                </c:pt>
                <c:pt idx="54397">
                  <c:v>1.007080078125E-3</c:v>
                </c:pt>
                <c:pt idx="54398">
                  <c:v>1.007080078125E-3</c:v>
                </c:pt>
                <c:pt idx="54399">
                  <c:v>1.0068416595458984E-3</c:v>
                </c:pt>
                <c:pt idx="54400">
                  <c:v>1.007080078125E-3</c:v>
                </c:pt>
                <c:pt idx="54401">
                  <c:v>1.007080078125E-3</c:v>
                </c:pt>
                <c:pt idx="54402">
                  <c:v>1.0068416595458984E-3</c:v>
                </c:pt>
                <c:pt idx="54403">
                  <c:v>1.007080078125E-3</c:v>
                </c:pt>
                <c:pt idx="54404">
                  <c:v>1.0080337524414063E-3</c:v>
                </c:pt>
                <c:pt idx="54405">
                  <c:v>1.007080078125E-3</c:v>
                </c:pt>
                <c:pt idx="54406">
                  <c:v>1.0068416595458984E-3</c:v>
                </c:pt>
                <c:pt idx="54407">
                  <c:v>1.007080078125E-3</c:v>
                </c:pt>
                <c:pt idx="54408">
                  <c:v>1.007080078125E-3</c:v>
                </c:pt>
                <c:pt idx="54409">
                  <c:v>1.0068416595458984E-3</c:v>
                </c:pt>
                <c:pt idx="54410">
                  <c:v>1.007080078125E-3</c:v>
                </c:pt>
                <c:pt idx="54411">
                  <c:v>1.007080078125E-3</c:v>
                </c:pt>
                <c:pt idx="54412">
                  <c:v>1.0068416595458984E-3</c:v>
                </c:pt>
                <c:pt idx="54413">
                  <c:v>1.007080078125E-3</c:v>
                </c:pt>
                <c:pt idx="54414">
                  <c:v>1.007080078125E-3</c:v>
                </c:pt>
                <c:pt idx="54415">
                  <c:v>1.0068416595458984E-3</c:v>
                </c:pt>
                <c:pt idx="54416">
                  <c:v>1.007080078125E-3</c:v>
                </c:pt>
                <c:pt idx="54417">
                  <c:v>1.0080337524414063E-3</c:v>
                </c:pt>
                <c:pt idx="54418">
                  <c:v>1.0068416595458984E-3</c:v>
                </c:pt>
                <c:pt idx="54419">
                  <c:v>1.007080078125E-3</c:v>
                </c:pt>
                <c:pt idx="54420">
                  <c:v>1.007080078125E-3</c:v>
                </c:pt>
                <c:pt idx="54421">
                  <c:v>1.0068416595458984E-3</c:v>
                </c:pt>
                <c:pt idx="54422">
                  <c:v>1.007080078125E-3</c:v>
                </c:pt>
                <c:pt idx="54423">
                  <c:v>1.007080078125E-3</c:v>
                </c:pt>
                <c:pt idx="54424">
                  <c:v>1.0068416595458984E-3</c:v>
                </c:pt>
                <c:pt idx="54425">
                  <c:v>1.007080078125E-3</c:v>
                </c:pt>
                <c:pt idx="54426">
                  <c:v>1.007080078125E-3</c:v>
                </c:pt>
                <c:pt idx="54427">
                  <c:v>1.0068416595458984E-3</c:v>
                </c:pt>
                <c:pt idx="54428">
                  <c:v>1.007080078125E-3</c:v>
                </c:pt>
                <c:pt idx="54429">
                  <c:v>2.0151138305664063E-3</c:v>
                </c:pt>
                <c:pt idx="54430">
                  <c:v>1.0068416595458984E-3</c:v>
                </c:pt>
                <c:pt idx="54431">
                  <c:v>1.007080078125E-3</c:v>
                </c:pt>
                <c:pt idx="54432">
                  <c:v>1.007080078125E-3</c:v>
                </c:pt>
                <c:pt idx="54433">
                  <c:v>1.0068416595458984E-3</c:v>
                </c:pt>
                <c:pt idx="54434">
                  <c:v>1.007080078125E-3</c:v>
                </c:pt>
                <c:pt idx="54435">
                  <c:v>1.007080078125E-3</c:v>
                </c:pt>
                <c:pt idx="54436">
                  <c:v>1.0068416595458984E-3</c:v>
                </c:pt>
                <c:pt idx="54437">
                  <c:v>1.007080078125E-3</c:v>
                </c:pt>
                <c:pt idx="54438">
                  <c:v>1.007080078125E-3</c:v>
                </c:pt>
                <c:pt idx="54439">
                  <c:v>1.0068416595458984E-3</c:v>
                </c:pt>
                <c:pt idx="54440">
                  <c:v>1.007080078125E-3</c:v>
                </c:pt>
                <c:pt idx="54441">
                  <c:v>1.0080337524414063E-3</c:v>
                </c:pt>
                <c:pt idx="54442">
                  <c:v>1.0068416595458984E-3</c:v>
                </c:pt>
                <c:pt idx="54443">
                  <c:v>1.007080078125E-3</c:v>
                </c:pt>
                <c:pt idx="54444">
                  <c:v>1.007080078125E-3</c:v>
                </c:pt>
                <c:pt idx="54445">
                  <c:v>1.0068416595458984E-3</c:v>
                </c:pt>
                <c:pt idx="54446">
                  <c:v>1.007080078125E-3</c:v>
                </c:pt>
                <c:pt idx="54447">
                  <c:v>1.007080078125E-3</c:v>
                </c:pt>
                <c:pt idx="54448">
                  <c:v>1.0068416595458984E-3</c:v>
                </c:pt>
                <c:pt idx="54449">
                  <c:v>1.007080078125E-3</c:v>
                </c:pt>
                <c:pt idx="54450">
                  <c:v>1.007080078125E-3</c:v>
                </c:pt>
                <c:pt idx="54451">
                  <c:v>1.0068416595458984E-3</c:v>
                </c:pt>
                <c:pt idx="54452">
                  <c:v>1.007080078125E-3</c:v>
                </c:pt>
                <c:pt idx="54453">
                  <c:v>1.0080337524414063E-3</c:v>
                </c:pt>
                <c:pt idx="54454">
                  <c:v>1.007080078125E-3</c:v>
                </c:pt>
                <c:pt idx="54455">
                  <c:v>1.0068416595458984E-3</c:v>
                </c:pt>
                <c:pt idx="54456">
                  <c:v>1.007080078125E-3</c:v>
                </c:pt>
                <c:pt idx="54457">
                  <c:v>1.007080078125E-3</c:v>
                </c:pt>
                <c:pt idx="54458">
                  <c:v>1.0068416595458984E-3</c:v>
                </c:pt>
                <c:pt idx="54459">
                  <c:v>1.007080078125E-3</c:v>
                </c:pt>
                <c:pt idx="54460">
                  <c:v>1.007080078125E-3</c:v>
                </c:pt>
                <c:pt idx="54461">
                  <c:v>1.0068416595458984E-3</c:v>
                </c:pt>
                <c:pt idx="54462">
                  <c:v>1.007080078125E-3</c:v>
                </c:pt>
                <c:pt idx="54463">
                  <c:v>1.007080078125E-3</c:v>
                </c:pt>
                <c:pt idx="54464">
                  <c:v>1.0068416595458984E-3</c:v>
                </c:pt>
                <c:pt idx="54465">
                  <c:v>1.007080078125E-3</c:v>
                </c:pt>
                <c:pt idx="54466">
                  <c:v>1.0080337524414063E-3</c:v>
                </c:pt>
                <c:pt idx="54467">
                  <c:v>1.0068416595458984E-3</c:v>
                </c:pt>
                <c:pt idx="54468">
                  <c:v>1.007080078125E-3</c:v>
                </c:pt>
                <c:pt idx="54469">
                  <c:v>1.007080078125E-3</c:v>
                </c:pt>
                <c:pt idx="54470">
                  <c:v>1.0068416595458984E-3</c:v>
                </c:pt>
                <c:pt idx="54471">
                  <c:v>1.007080078125E-3</c:v>
                </c:pt>
                <c:pt idx="54472">
                  <c:v>1.007080078125E-3</c:v>
                </c:pt>
                <c:pt idx="54473">
                  <c:v>1.0068416595458984E-3</c:v>
                </c:pt>
                <c:pt idx="54474">
                  <c:v>1.007080078125E-3</c:v>
                </c:pt>
                <c:pt idx="54475">
                  <c:v>1.007080078125E-3</c:v>
                </c:pt>
                <c:pt idx="54476">
                  <c:v>1.0068416595458984E-3</c:v>
                </c:pt>
                <c:pt idx="54477">
                  <c:v>1.007080078125E-3</c:v>
                </c:pt>
                <c:pt idx="54478">
                  <c:v>1.0080337524414063E-3</c:v>
                </c:pt>
                <c:pt idx="54479">
                  <c:v>1.007080078125E-3</c:v>
                </c:pt>
                <c:pt idx="54480">
                  <c:v>1.0068416595458984E-3</c:v>
                </c:pt>
                <c:pt idx="54481">
                  <c:v>1.007080078125E-3</c:v>
                </c:pt>
                <c:pt idx="54482">
                  <c:v>1.007080078125E-3</c:v>
                </c:pt>
                <c:pt idx="54483">
                  <c:v>1.0068416595458984E-3</c:v>
                </c:pt>
                <c:pt idx="54484">
                  <c:v>1.007080078125E-3</c:v>
                </c:pt>
                <c:pt idx="54485">
                  <c:v>1.007080078125E-3</c:v>
                </c:pt>
                <c:pt idx="54486">
                  <c:v>1.0068416595458984E-3</c:v>
                </c:pt>
                <c:pt idx="54487">
                  <c:v>1.007080078125E-3</c:v>
                </c:pt>
                <c:pt idx="54488">
                  <c:v>1.007080078125E-3</c:v>
                </c:pt>
                <c:pt idx="54489">
                  <c:v>1.0068416595458984E-3</c:v>
                </c:pt>
                <c:pt idx="54490">
                  <c:v>1.007080078125E-3</c:v>
                </c:pt>
                <c:pt idx="54491">
                  <c:v>1.0080337524414063E-3</c:v>
                </c:pt>
                <c:pt idx="54492">
                  <c:v>1.0068416595458984E-3</c:v>
                </c:pt>
                <c:pt idx="54493">
                  <c:v>1.007080078125E-3</c:v>
                </c:pt>
                <c:pt idx="54494">
                  <c:v>1.007080078125E-3</c:v>
                </c:pt>
                <c:pt idx="54495">
                  <c:v>1.0068416595458984E-3</c:v>
                </c:pt>
                <c:pt idx="54496">
                  <c:v>1.007080078125E-3</c:v>
                </c:pt>
                <c:pt idx="54497">
                  <c:v>1.007080078125E-3</c:v>
                </c:pt>
                <c:pt idx="54498">
                  <c:v>1.0068416595458984E-3</c:v>
                </c:pt>
                <c:pt idx="54499">
                  <c:v>1.007080078125E-3</c:v>
                </c:pt>
                <c:pt idx="54500">
                  <c:v>1.007080078125E-3</c:v>
                </c:pt>
                <c:pt idx="54501">
                  <c:v>1.0068416595458984E-3</c:v>
                </c:pt>
                <c:pt idx="54502">
                  <c:v>1.007080078125E-3</c:v>
                </c:pt>
                <c:pt idx="54503">
                  <c:v>1.0080337524414063E-3</c:v>
                </c:pt>
                <c:pt idx="54504">
                  <c:v>1.007080078125E-3</c:v>
                </c:pt>
                <c:pt idx="54505">
                  <c:v>1.0068416595458984E-3</c:v>
                </c:pt>
                <c:pt idx="54506">
                  <c:v>1.007080078125E-3</c:v>
                </c:pt>
                <c:pt idx="54507">
                  <c:v>1.007080078125E-3</c:v>
                </c:pt>
                <c:pt idx="54508">
                  <c:v>1.0068416595458984E-3</c:v>
                </c:pt>
                <c:pt idx="54509">
                  <c:v>1.007080078125E-3</c:v>
                </c:pt>
                <c:pt idx="54510">
                  <c:v>1.007080078125E-3</c:v>
                </c:pt>
                <c:pt idx="54511">
                  <c:v>1.0068416595458984E-3</c:v>
                </c:pt>
                <c:pt idx="54512">
                  <c:v>1.007080078125E-3</c:v>
                </c:pt>
                <c:pt idx="54513">
                  <c:v>1.007080078125E-3</c:v>
                </c:pt>
                <c:pt idx="54514">
                  <c:v>1.0068416595458984E-3</c:v>
                </c:pt>
                <c:pt idx="54515">
                  <c:v>1.007080078125E-3</c:v>
                </c:pt>
                <c:pt idx="54516">
                  <c:v>1.0080337524414063E-3</c:v>
                </c:pt>
                <c:pt idx="54517">
                  <c:v>1.0068416595458984E-3</c:v>
                </c:pt>
                <c:pt idx="54518">
                  <c:v>1.007080078125E-3</c:v>
                </c:pt>
                <c:pt idx="54519">
                  <c:v>1.007080078125E-3</c:v>
                </c:pt>
                <c:pt idx="54520">
                  <c:v>1.0068416595458984E-3</c:v>
                </c:pt>
                <c:pt idx="54521">
                  <c:v>1.007080078125E-3</c:v>
                </c:pt>
                <c:pt idx="54522">
                  <c:v>1.007080078125E-3</c:v>
                </c:pt>
                <c:pt idx="54523">
                  <c:v>1.0068416595458984E-3</c:v>
                </c:pt>
                <c:pt idx="54524">
                  <c:v>1.007080078125E-3</c:v>
                </c:pt>
                <c:pt idx="54525">
                  <c:v>1.007080078125E-3</c:v>
                </c:pt>
                <c:pt idx="54526">
                  <c:v>1.0068416595458984E-3</c:v>
                </c:pt>
                <c:pt idx="54527">
                  <c:v>1.007080078125E-3</c:v>
                </c:pt>
                <c:pt idx="54528">
                  <c:v>1.0080337524414063E-3</c:v>
                </c:pt>
                <c:pt idx="54529">
                  <c:v>1.007080078125E-3</c:v>
                </c:pt>
                <c:pt idx="54530">
                  <c:v>1.0068416595458984E-3</c:v>
                </c:pt>
                <c:pt idx="54531">
                  <c:v>1.007080078125E-3</c:v>
                </c:pt>
                <c:pt idx="54532">
                  <c:v>1.007080078125E-3</c:v>
                </c:pt>
                <c:pt idx="54533">
                  <c:v>1.0068416595458984E-3</c:v>
                </c:pt>
                <c:pt idx="54534">
                  <c:v>1.007080078125E-3</c:v>
                </c:pt>
                <c:pt idx="54535">
                  <c:v>1.007080078125E-3</c:v>
                </c:pt>
                <c:pt idx="54536">
                  <c:v>1.0068416595458984E-3</c:v>
                </c:pt>
                <c:pt idx="54537">
                  <c:v>1.007080078125E-3</c:v>
                </c:pt>
                <c:pt idx="54538">
                  <c:v>1.007080078125E-3</c:v>
                </c:pt>
                <c:pt idx="54539">
                  <c:v>1.0068416595458984E-3</c:v>
                </c:pt>
                <c:pt idx="54540">
                  <c:v>1.007080078125E-3</c:v>
                </c:pt>
                <c:pt idx="54541">
                  <c:v>1.0080337524414063E-3</c:v>
                </c:pt>
                <c:pt idx="54542">
                  <c:v>1.0068416595458984E-3</c:v>
                </c:pt>
                <c:pt idx="54543">
                  <c:v>1.007080078125E-3</c:v>
                </c:pt>
                <c:pt idx="54544">
                  <c:v>1.007080078125E-3</c:v>
                </c:pt>
                <c:pt idx="54545">
                  <c:v>1.0068416595458984E-3</c:v>
                </c:pt>
                <c:pt idx="54546">
                  <c:v>1.007080078125E-3</c:v>
                </c:pt>
                <c:pt idx="54547">
                  <c:v>1.007080078125E-3</c:v>
                </c:pt>
                <c:pt idx="54548">
                  <c:v>1.0068416595458984E-3</c:v>
                </c:pt>
                <c:pt idx="54549">
                  <c:v>1.007080078125E-3</c:v>
                </c:pt>
                <c:pt idx="54550">
                  <c:v>1.007080078125E-3</c:v>
                </c:pt>
                <c:pt idx="54551">
                  <c:v>1.0068416595458984E-3</c:v>
                </c:pt>
                <c:pt idx="54552">
                  <c:v>1.007080078125E-3</c:v>
                </c:pt>
                <c:pt idx="54553">
                  <c:v>1.0080337524414063E-3</c:v>
                </c:pt>
                <c:pt idx="54554">
                  <c:v>1.007080078125E-3</c:v>
                </c:pt>
                <c:pt idx="54555">
                  <c:v>1.0068416595458984E-3</c:v>
                </c:pt>
                <c:pt idx="54556">
                  <c:v>1.007080078125E-3</c:v>
                </c:pt>
                <c:pt idx="54557">
                  <c:v>1.007080078125E-3</c:v>
                </c:pt>
                <c:pt idx="54558">
                  <c:v>1.0068416595458984E-3</c:v>
                </c:pt>
                <c:pt idx="54559">
                  <c:v>1.007080078125E-3</c:v>
                </c:pt>
                <c:pt idx="54560">
                  <c:v>1.007080078125E-3</c:v>
                </c:pt>
                <c:pt idx="54561">
                  <c:v>1.0068416595458984E-3</c:v>
                </c:pt>
                <c:pt idx="54562">
                  <c:v>1.007080078125E-3</c:v>
                </c:pt>
                <c:pt idx="54563">
                  <c:v>1.007080078125E-3</c:v>
                </c:pt>
                <c:pt idx="54564">
                  <c:v>1.0068416595458984E-3</c:v>
                </c:pt>
                <c:pt idx="54565">
                  <c:v>1.007080078125E-3</c:v>
                </c:pt>
                <c:pt idx="54566">
                  <c:v>1.0080337524414063E-3</c:v>
                </c:pt>
                <c:pt idx="54567">
                  <c:v>1.0068416595458984E-3</c:v>
                </c:pt>
                <c:pt idx="54568">
                  <c:v>1.007080078125E-3</c:v>
                </c:pt>
                <c:pt idx="54569">
                  <c:v>1.007080078125E-3</c:v>
                </c:pt>
                <c:pt idx="54570">
                  <c:v>1.0068416595458984E-3</c:v>
                </c:pt>
                <c:pt idx="54571">
                  <c:v>1.007080078125E-3</c:v>
                </c:pt>
                <c:pt idx="54572">
                  <c:v>1.007080078125E-3</c:v>
                </c:pt>
                <c:pt idx="54573">
                  <c:v>1.0068416595458984E-3</c:v>
                </c:pt>
                <c:pt idx="54574">
                  <c:v>1.007080078125E-3</c:v>
                </c:pt>
                <c:pt idx="54575">
                  <c:v>1.007080078125E-3</c:v>
                </c:pt>
                <c:pt idx="54576">
                  <c:v>1.0068416595458984E-3</c:v>
                </c:pt>
                <c:pt idx="54577">
                  <c:v>1.007080078125E-3</c:v>
                </c:pt>
                <c:pt idx="54578">
                  <c:v>1.0080337524414063E-3</c:v>
                </c:pt>
                <c:pt idx="54579">
                  <c:v>1.007080078125E-3</c:v>
                </c:pt>
                <c:pt idx="54580">
                  <c:v>1.0068416595458984E-3</c:v>
                </c:pt>
                <c:pt idx="54581">
                  <c:v>1.007080078125E-3</c:v>
                </c:pt>
                <c:pt idx="54582">
                  <c:v>1.007080078125E-3</c:v>
                </c:pt>
                <c:pt idx="54583">
                  <c:v>1.0068416595458984E-3</c:v>
                </c:pt>
                <c:pt idx="54584">
                  <c:v>1.007080078125E-3</c:v>
                </c:pt>
                <c:pt idx="54585">
                  <c:v>1.007080078125E-3</c:v>
                </c:pt>
                <c:pt idx="54586">
                  <c:v>1.0068416595458984E-3</c:v>
                </c:pt>
                <c:pt idx="54587">
                  <c:v>1.007080078125E-3</c:v>
                </c:pt>
                <c:pt idx="54588">
                  <c:v>1.007080078125E-3</c:v>
                </c:pt>
                <c:pt idx="54589">
                  <c:v>1.0068416595458984E-3</c:v>
                </c:pt>
                <c:pt idx="54590">
                  <c:v>1.007080078125E-3</c:v>
                </c:pt>
                <c:pt idx="54591">
                  <c:v>1.0080337524414063E-3</c:v>
                </c:pt>
                <c:pt idx="54592">
                  <c:v>1.0068416595458984E-3</c:v>
                </c:pt>
                <c:pt idx="54593">
                  <c:v>1.007080078125E-3</c:v>
                </c:pt>
                <c:pt idx="54594">
                  <c:v>1.007080078125E-3</c:v>
                </c:pt>
                <c:pt idx="54595">
                  <c:v>1.0068416595458984E-3</c:v>
                </c:pt>
                <c:pt idx="54596">
                  <c:v>1.007080078125E-3</c:v>
                </c:pt>
                <c:pt idx="54597">
                  <c:v>1.007080078125E-3</c:v>
                </c:pt>
                <c:pt idx="54598">
                  <c:v>1.0068416595458984E-3</c:v>
                </c:pt>
                <c:pt idx="54599">
                  <c:v>1.007080078125E-3</c:v>
                </c:pt>
                <c:pt idx="54600">
                  <c:v>1.007080078125E-3</c:v>
                </c:pt>
                <c:pt idx="54601">
                  <c:v>1.0068416595458984E-3</c:v>
                </c:pt>
                <c:pt idx="54602">
                  <c:v>1.007080078125E-3</c:v>
                </c:pt>
                <c:pt idx="54603">
                  <c:v>1.0080337524414063E-3</c:v>
                </c:pt>
                <c:pt idx="54604">
                  <c:v>1.007080078125E-3</c:v>
                </c:pt>
                <c:pt idx="54605">
                  <c:v>1.0068416595458984E-3</c:v>
                </c:pt>
                <c:pt idx="54606">
                  <c:v>1.007080078125E-3</c:v>
                </c:pt>
                <c:pt idx="54607">
                  <c:v>1.007080078125E-3</c:v>
                </c:pt>
                <c:pt idx="54608">
                  <c:v>1.0068416595458984E-3</c:v>
                </c:pt>
                <c:pt idx="54609">
                  <c:v>1.007080078125E-3</c:v>
                </c:pt>
                <c:pt idx="54610">
                  <c:v>1.007080078125E-3</c:v>
                </c:pt>
                <c:pt idx="54611">
                  <c:v>1.0068416595458984E-3</c:v>
                </c:pt>
                <c:pt idx="54612">
                  <c:v>1.007080078125E-3</c:v>
                </c:pt>
                <c:pt idx="54613">
                  <c:v>1.007080078125E-3</c:v>
                </c:pt>
                <c:pt idx="54614">
                  <c:v>1.0068416595458984E-3</c:v>
                </c:pt>
                <c:pt idx="54615">
                  <c:v>1.0080337524414063E-3</c:v>
                </c:pt>
                <c:pt idx="54616">
                  <c:v>1.007080078125E-3</c:v>
                </c:pt>
                <c:pt idx="54617">
                  <c:v>1.0068416595458984E-3</c:v>
                </c:pt>
                <c:pt idx="54618">
                  <c:v>1.007080078125E-3</c:v>
                </c:pt>
                <c:pt idx="54619">
                  <c:v>1.007080078125E-3</c:v>
                </c:pt>
                <c:pt idx="54620">
                  <c:v>1.0068416595458984E-3</c:v>
                </c:pt>
                <c:pt idx="54621">
                  <c:v>1.007080078125E-3</c:v>
                </c:pt>
                <c:pt idx="54622">
                  <c:v>1.007080078125E-3</c:v>
                </c:pt>
                <c:pt idx="54623">
                  <c:v>1.0068416595458984E-3</c:v>
                </c:pt>
                <c:pt idx="54624">
                  <c:v>1.007080078125E-3</c:v>
                </c:pt>
                <c:pt idx="54625">
                  <c:v>1.007080078125E-3</c:v>
                </c:pt>
                <c:pt idx="54626">
                  <c:v>1.0068416595458984E-3</c:v>
                </c:pt>
                <c:pt idx="54627">
                  <c:v>1.007080078125E-3</c:v>
                </c:pt>
                <c:pt idx="54628">
                  <c:v>1.0080337524414063E-3</c:v>
                </c:pt>
                <c:pt idx="54629">
                  <c:v>1.007080078125E-3</c:v>
                </c:pt>
                <c:pt idx="54630">
                  <c:v>1.0068416595458984E-3</c:v>
                </c:pt>
                <c:pt idx="54631">
                  <c:v>1.007080078125E-3</c:v>
                </c:pt>
                <c:pt idx="54632">
                  <c:v>1.007080078125E-3</c:v>
                </c:pt>
                <c:pt idx="54633">
                  <c:v>1.0068416595458984E-3</c:v>
                </c:pt>
                <c:pt idx="54634">
                  <c:v>1.007080078125E-3</c:v>
                </c:pt>
                <c:pt idx="54635">
                  <c:v>1.007080078125E-3</c:v>
                </c:pt>
                <c:pt idx="54636">
                  <c:v>1.0068416595458984E-3</c:v>
                </c:pt>
                <c:pt idx="54637">
                  <c:v>1.007080078125E-3</c:v>
                </c:pt>
                <c:pt idx="54638">
                  <c:v>1.007080078125E-3</c:v>
                </c:pt>
                <c:pt idx="54639">
                  <c:v>1.0068416595458984E-3</c:v>
                </c:pt>
                <c:pt idx="54640">
                  <c:v>1.0080337524414063E-3</c:v>
                </c:pt>
                <c:pt idx="54641">
                  <c:v>1.007080078125E-3</c:v>
                </c:pt>
                <c:pt idx="54642">
                  <c:v>1.0068416595458984E-3</c:v>
                </c:pt>
                <c:pt idx="54643">
                  <c:v>1.007080078125E-3</c:v>
                </c:pt>
                <c:pt idx="54644">
                  <c:v>1.007080078125E-3</c:v>
                </c:pt>
                <c:pt idx="54645">
                  <c:v>1.0068416595458984E-3</c:v>
                </c:pt>
                <c:pt idx="54646">
                  <c:v>1.007080078125E-3</c:v>
                </c:pt>
                <c:pt idx="54647">
                  <c:v>1.007080078125E-3</c:v>
                </c:pt>
                <c:pt idx="54648">
                  <c:v>1.0068416595458984E-3</c:v>
                </c:pt>
                <c:pt idx="54649">
                  <c:v>1.007080078125E-3</c:v>
                </c:pt>
                <c:pt idx="54650">
                  <c:v>1.007080078125E-3</c:v>
                </c:pt>
                <c:pt idx="54651">
                  <c:v>1.0068416595458984E-3</c:v>
                </c:pt>
                <c:pt idx="54652">
                  <c:v>1.007080078125E-3</c:v>
                </c:pt>
                <c:pt idx="54653">
                  <c:v>1.0080337524414063E-3</c:v>
                </c:pt>
                <c:pt idx="54654">
                  <c:v>1.007080078125E-3</c:v>
                </c:pt>
                <c:pt idx="54655">
                  <c:v>1.0068416595458984E-3</c:v>
                </c:pt>
                <c:pt idx="54656">
                  <c:v>1.007080078125E-3</c:v>
                </c:pt>
                <c:pt idx="54657">
                  <c:v>1.007080078125E-3</c:v>
                </c:pt>
                <c:pt idx="54658">
                  <c:v>1.0068416595458984E-3</c:v>
                </c:pt>
                <c:pt idx="54659">
                  <c:v>1.007080078125E-3</c:v>
                </c:pt>
                <c:pt idx="54660">
                  <c:v>1.007080078125E-3</c:v>
                </c:pt>
                <c:pt idx="54661">
                  <c:v>1.0068416595458984E-3</c:v>
                </c:pt>
                <c:pt idx="54662">
                  <c:v>1.007080078125E-3</c:v>
                </c:pt>
                <c:pt idx="54663">
                  <c:v>1.007080078125E-3</c:v>
                </c:pt>
                <c:pt idx="54664">
                  <c:v>1.0068416595458984E-3</c:v>
                </c:pt>
                <c:pt idx="54665">
                  <c:v>1.0080337524414063E-3</c:v>
                </c:pt>
                <c:pt idx="54666">
                  <c:v>1.007080078125E-3</c:v>
                </c:pt>
                <c:pt idx="54667">
                  <c:v>1.0068416595458984E-3</c:v>
                </c:pt>
                <c:pt idx="54668">
                  <c:v>1.007080078125E-3</c:v>
                </c:pt>
                <c:pt idx="54669">
                  <c:v>1.007080078125E-3</c:v>
                </c:pt>
                <c:pt idx="54670">
                  <c:v>1.0068416595458984E-3</c:v>
                </c:pt>
                <c:pt idx="54671">
                  <c:v>1.007080078125E-3</c:v>
                </c:pt>
                <c:pt idx="54672">
                  <c:v>1.007080078125E-3</c:v>
                </c:pt>
                <c:pt idx="54673">
                  <c:v>1.0068416595458984E-3</c:v>
                </c:pt>
                <c:pt idx="54674">
                  <c:v>1.007080078125E-3</c:v>
                </c:pt>
                <c:pt idx="54675">
                  <c:v>1.007080078125E-3</c:v>
                </c:pt>
                <c:pt idx="54676">
                  <c:v>1.0068416595458984E-3</c:v>
                </c:pt>
                <c:pt idx="54677">
                  <c:v>1.007080078125E-3</c:v>
                </c:pt>
                <c:pt idx="54678">
                  <c:v>1.0080337524414063E-3</c:v>
                </c:pt>
                <c:pt idx="54679">
                  <c:v>1.007080078125E-3</c:v>
                </c:pt>
                <c:pt idx="54680">
                  <c:v>1.0068416595458984E-3</c:v>
                </c:pt>
                <c:pt idx="54681">
                  <c:v>1.007080078125E-3</c:v>
                </c:pt>
                <c:pt idx="54682">
                  <c:v>1.007080078125E-3</c:v>
                </c:pt>
                <c:pt idx="54683">
                  <c:v>1.0068416595458984E-3</c:v>
                </c:pt>
                <c:pt idx="54684">
                  <c:v>1.007080078125E-3</c:v>
                </c:pt>
                <c:pt idx="54685">
                  <c:v>1.007080078125E-3</c:v>
                </c:pt>
                <c:pt idx="54686">
                  <c:v>1.0068416595458984E-3</c:v>
                </c:pt>
                <c:pt idx="54687">
                  <c:v>1.007080078125E-3</c:v>
                </c:pt>
                <c:pt idx="54688">
                  <c:v>1.007080078125E-3</c:v>
                </c:pt>
                <c:pt idx="54689">
                  <c:v>1.0068416595458984E-3</c:v>
                </c:pt>
                <c:pt idx="54690">
                  <c:v>1.0080337524414063E-3</c:v>
                </c:pt>
                <c:pt idx="54691">
                  <c:v>1.007080078125E-3</c:v>
                </c:pt>
                <c:pt idx="54692">
                  <c:v>1.0068416595458984E-3</c:v>
                </c:pt>
                <c:pt idx="54693">
                  <c:v>1.007080078125E-3</c:v>
                </c:pt>
                <c:pt idx="54694">
                  <c:v>1.007080078125E-3</c:v>
                </c:pt>
                <c:pt idx="54695">
                  <c:v>1.0068416595458984E-3</c:v>
                </c:pt>
                <c:pt idx="54696">
                  <c:v>1.007080078125E-3</c:v>
                </c:pt>
                <c:pt idx="54697">
                  <c:v>1.007080078125E-3</c:v>
                </c:pt>
                <c:pt idx="54698">
                  <c:v>1.0068416595458984E-3</c:v>
                </c:pt>
                <c:pt idx="54699">
                  <c:v>1.007080078125E-3</c:v>
                </c:pt>
                <c:pt idx="54700">
                  <c:v>1.007080078125E-3</c:v>
                </c:pt>
                <c:pt idx="54701">
                  <c:v>1.0068416595458984E-3</c:v>
                </c:pt>
                <c:pt idx="54702">
                  <c:v>1.007080078125E-3</c:v>
                </c:pt>
                <c:pt idx="54703">
                  <c:v>1.0080337524414063E-3</c:v>
                </c:pt>
                <c:pt idx="54704">
                  <c:v>1.007080078125E-3</c:v>
                </c:pt>
                <c:pt idx="54705">
                  <c:v>1.0068416595458984E-3</c:v>
                </c:pt>
                <c:pt idx="54706">
                  <c:v>1.007080078125E-3</c:v>
                </c:pt>
                <c:pt idx="54707">
                  <c:v>1.007080078125E-3</c:v>
                </c:pt>
                <c:pt idx="54708">
                  <c:v>1.0068416595458984E-3</c:v>
                </c:pt>
                <c:pt idx="54709">
                  <c:v>1.007080078125E-3</c:v>
                </c:pt>
                <c:pt idx="54710">
                  <c:v>1.007080078125E-3</c:v>
                </c:pt>
                <c:pt idx="54711">
                  <c:v>1.0068416595458984E-3</c:v>
                </c:pt>
                <c:pt idx="54712">
                  <c:v>1.007080078125E-3</c:v>
                </c:pt>
                <c:pt idx="54713">
                  <c:v>1.007080078125E-3</c:v>
                </c:pt>
                <c:pt idx="54714">
                  <c:v>1.0068416595458984E-3</c:v>
                </c:pt>
                <c:pt idx="54715">
                  <c:v>1.0080337524414063E-3</c:v>
                </c:pt>
                <c:pt idx="54716">
                  <c:v>1.007080078125E-3</c:v>
                </c:pt>
                <c:pt idx="54717">
                  <c:v>1.0068416595458984E-3</c:v>
                </c:pt>
                <c:pt idx="54718">
                  <c:v>1.007080078125E-3</c:v>
                </c:pt>
                <c:pt idx="54719">
                  <c:v>1.007080078125E-3</c:v>
                </c:pt>
                <c:pt idx="54720">
                  <c:v>1.0068416595458984E-3</c:v>
                </c:pt>
                <c:pt idx="54721">
                  <c:v>1.007080078125E-3</c:v>
                </c:pt>
                <c:pt idx="54722">
                  <c:v>1.007080078125E-3</c:v>
                </c:pt>
                <c:pt idx="54723">
                  <c:v>1.0068416595458984E-3</c:v>
                </c:pt>
                <c:pt idx="54724">
                  <c:v>1.007080078125E-3</c:v>
                </c:pt>
                <c:pt idx="54725">
                  <c:v>1.007080078125E-3</c:v>
                </c:pt>
                <c:pt idx="54726">
                  <c:v>1.0068416595458984E-3</c:v>
                </c:pt>
                <c:pt idx="54727">
                  <c:v>1.007080078125E-3</c:v>
                </c:pt>
                <c:pt idx="54728">
                  <c:v>1.0080337524414063E-3</c:v>
                </c:pt>
                <c:pt idx="54729">
                  <c:v>1.007080078125E-3</c:v>
                </c:pt>
                <c:pt idx="54730">
                  <c:v>1.0068416595458984E-3</c:v>
                </c:pt>
                <c:pt idx="54731">
                  <c:v>1.007080078125E-3</c:v>
                </c:pt>
                <c:pt idx="54732">
                  <c:v>1.007080078125E-3</c:v>
                </c:pt>
                <c:pt idx="54733">
                  <c:v>1.0068416595458984E-3</c:v>
                </c:pt>
                <c:pt idx="54734">
                  <c:v>1.007080078125E-3</c:v>
                </c:pt>
                <c:pt idx="54735">
                  <c:v>1.007080078125E-3</c:v>
                </c:pt>
                <c:pt idx="54736">
                  <c:v>1.0068416595458984E-3</c:v>
                </c:pt>
                <c:pt idx="54737">
                  <c:v>1.007080078125E-3</c:v>
                </c:pt>
                <c:pt idx="54738">
                  <c:v>1.007080078125E-3</c:v>
                </c:pt>
                <c:pt idx="54739">
                  <c:v>1.0068416595458984E-3</c:v>
                </c:pt>
                <c:pt idx="54740">
                  <c:v>1.0080337524414063E-3</c:v>
                </c:pt>
                <c:pt idx="54741">
                  <c:v>1.007080078125E-3</c:v>
                </c:pt>
                <c:pt idx="54742">
                  <c:v>1.0068416595458984E-3</c:v>
                </c:pt>
                <c:pt idx="54743">
                  <c:v>1.007080078125E-3</c:v>
                </c:pt>
                <c:pt idx="54744">
                  <c:v>1.007080078125E-3</c:v>
                </c:pt>
                <c:pt idx="54745">
                  <c:v>1.0068416595458984E-3</c:v>
                </c:pt>
                <c:pt idx="54746">
                  <c:v>1.007080078125E-3</c:v>
                </c:pt>
                <c:pt idx="54747">
                  <c:v>1.007080078125E-3</c:v>
                </c:pt>
                <c:pt idx="54748">
                  <c:v>1.0068416595458984E-3</c:v>
                </c:pt>
                <c:pt idx="54749">
                  <c:v>1.007080078125E-3</c:v>
                </c:pt>
                <c:pt idx="54750">
                  <c:v>1.007080078125E-3</c:v>
                </c:pt>
                <c:pt idx="54751">
                  <c:v>1.0068416595458984E-3</c:v>
                </c:pt>
                <c:pt idx="54752">
                  <c:v>1.007080078125E-3</c:v>
                </c:pt>
                <c:pt idx="54753">
                  <c:v>1.0080337524414063E-3</c:v>
                </c:pt>
                <c:pt idx="54754">
                  <c:v>1.007080078125E-3</c:v>
                </c:pt>
                <c:pt idx="54755">
                  <c:v>1.0068416595458984E-3</c:v>
                </c:pt>
                <c:pt idx="54756">
                  <c:v>1.007080078125E-3</c:v>
                </c:pt>
                <c:pt idx="54757">
                  <c:v>1.007080078125E-3</c:v>
                </c:pt>
                <c:pt idx="54758">
                  <c:v>1.0068416595458984E-3</c:v>
                </c:pt>
                <c:pt idx="54759">
                  <c:v>1.007080078125E-3</c:v>
                </c:pt>
                <c:pt idx="54760">
                  <c:v>1.007080078125E-3</c:v>
                </c:pt>
                <c:pt idx="54761">
                  <c:v>1.0068416595458984E-3</c:v>
                </c:pt>
                <c:pt idx="54762">
                  <c:v>1.007080078125E-3</c:v>
                </c:pt>
                <c:pt idx="54763">
                  <c:v>1.007080078125E-3</c:v>
                </c:pt>
                <c:pt idx="54764">
                  <c:v>1.0068416595458984E-3</c:v>
                </c:pt>
                <c:pt idx="54765">
                  <c:v>1.0080337524414063E-3</c:v>
                </c:pt>
                <c:pt idx="54766">
                  <c:v>1.007080078125E-3</c:v>
                </c:pt>
                <c:pt idx="54767">
                  <c:v>1.0068416595458984E-3</c:v>
                </c:pt>
                <c:pt idx="54768">
                  <c:v>1.007080078125E-3</c:v>
                </c:pt>
                <c:pt idx="54769">
                  <c:v>1.007080078125E-3</c:v>
                </c:pt>
                <c:pt idx="54770">
                  <c:v>1.0068416595458984E-3</c:v>
                </c:pt>
                <c:pt idx="54771">
                  <c:v>1.007080078125E-3</c:v>
                </c:pt>
                <c:pt idx="54772">
                  <c:v>1.007080078125E-3</c:v>
                </c:pt>
                <c:pt idx="54773">
                  <c:v>1.0068416595458984E-3</c:v>
                </c:pt>
                <c:pt idx="54774">
                  <c:v>1.007080078125E-3</c:v>
                </c:pt>
                <c:pt idx="54775">
                  <c:v>1.007080078125E-3</c:v>
                </c:pt>
                <c:pt idx="54776">
                  <c:v>1.0068416595458984E-3</c:v>
                </c:pt>
                <c:pt idx="54777">
                  <c:v>1.007080078125E-3</c:v>
                </c:pt>
                <c:pt idx="54778">
                  <c:v>1.0080337524414063E-3</c:v>
                </c:pt>
                <c:pt idx="54779">
                  <c:v>1.007080078125E-3</c:v>
                </c:pt>
                <c:pt idx="54780">
                  <c:v>1.0068416595458984E-3</c:v>
                </c:pt>
                <c:pt idx="54781">
                  <c:v>1.007080078125E-3</c:v>
                </c:pt>
                <c:pt idx="54782">
                  <c:v>1.007080078125E-3</c:v>
                </c:pt>
                <c:pt idx="54783">
                  <c:v>1.0068416595458984E-3</c:v>
                </c:pt>
                <c:pt idx="54784">
                  <c:v>1.007080078125E-3</c:v>
                </c:pt>
                <c:pt idx="54785">
                  <c:v>1.007080078125E-3</c:v>
                </c:pt>
                <c:pt idx="54786">
                  <c:v>1.0068416595458984E-3</c:v>
                </c:pt>
                <c:pt idx="54787">
                  <c:v>1.007080078125E-3</c:v>
                </c:pt>
                <c:pt idx="54788">
                  <c:v>1.007080078125E-3</c:v>
                </c:pt>
                <c:pt idx="54789">
                  <c:v>1.0068416595458984E-3</c:v>
                </c:pt>
                <c:pt idx="54790">
                  <c:v>1.0080337524414063E-3</c:v>
                </c:pt>
                <c:pt idx="54791">
                  <c:v>1.007080078125E-3</c:v>
                </c:pt>
                <c:pt idx="54792">
                  <c:v>1.0068416595458984E-3</c:v>
                </c:pt>
                <c:pt idx="54793">
                  <c:v>1.007080078125E-3</c:v>
                </c:pt>
                <c:pt idx="54794">
                  <c:v>1.007080078125E-3</c:v>
                </c:pt>
                <c:pt idx="54795">
                  <c:v>1.0068416595458984E-3</c:v>
                </c:pt>
                <c:pt idx="54796">
                  <c:v>1.007080078125E-3</c:v>
                </c:pt>
                <c:pt idx="54797">
                  <c:v>1.007080078125E-3</c:v>
                </c:pt>
                <c:pt idx="54798">
                  <c:v>1.0068416595458984E-3</c:v>
                </c:pt>
                <c:pt idx="54799">
                  <c:v>1.007080078125E-3</c:v>
                </c:pt>
                <c:pt idx="54800">
                  <c:v>1.007080078125E-3</c:v>
                </c:pt>
                <c:pt idx="54801">
                  <c:v>1.0068416595458984E-3</c:v>
                </c:pt>
                <c:pt idx="54802">
                  <c:v>1.007080078125E-3</c:v>
                </c:pt>
                <c:pt idx="54803">
                  <c:v>1.0080337524414063E-3</c:v>
                </c:pt>
                <c:pt idx="54804">
                  <c:v>1.007080078125E-3</c:v>
                </c:pt>
                <c:pt idx="54805">
                  <c:v>1.0068416595458984E-3</c:v>
                </c:pt>
                <c:pt idx="54806">
                  <c:v>1.007080078125E-3</c:v>
                </c:pt>
                <c:pt idx="54807">
                  <c:v>1.007080078125E-3</c:v>
                </c:pt>
                <c:pt idx="54808">
                  <c:v>1.0068416595458984E-3</c:v>
                </c:pt>
                <c:pt idx="54809">
                  <c:v>1.007080078125E-3</c:v>
                </c:pt>
                <c:pt idx="54810">
                  <c:v>1.007080078125E-3</c:v>
                </c:pt>
                <c:pt idx="54811">
                  <c:v>1.0068416595458984E-3</c:v>
                </c:pt>
                <c:pt idx="54812">
                  <c:v>1.007080078125E-3</c:v>
                </c:pt>
                <c:pt idx="54813">
                  <c:v>1.007080078125E-3</c:v>
                </c:pt>
                <c:pt idx="54814">
                  <c:v>1.0068416595458984E-3</c:v>
                </c:pt>
                <c:pt idx="54815">
                  <c:v>1.0080337524414063E-3</c:v>
                </c:pt>
                <c:pt idx="54816">
                  <c:v>1.007080078125E-3</c:v>
                </c:pt>
                <c:pt idx="54817">
                  <c:v>1.0068416595458984E-3</c:v>
                </c:pt>
                <c:pt idx="54818">
                  <c:v>1.007080078125E-3</c:v>
                </c:pt>
                <c:pt idx="54819">
                  <c:v>1.007080078125E-3</c:v>
                </c:pt>
                <c:pt idx="54820">
                  <c:v>1.0068416595458984E-3</c:v>
                </c:pt>
                <c:pt idx="54821">
                  <c:v>1.007080078125E-3</c:v>
                </c:pt>
                <c:pt idx="54822">
                  <c:v>1.007080078125E-3</c:v>
                </c:pt>
                <c:pt idx="54823">
                  <c:v>1.0068416595458984E-3</c:v>
                </c:pt>
                <c:pt idx="54824">
                  <c:v>1.007080078125E-3</c:v>
                </c:pt>
                <c:pt idx="54825">
                  <c:v>1.007080078125E-3</c:v>
                </c:pt>
                <c:pt idx="54826">
                  <c:v>1.0068416595458984E-3</c:v>
                </c:pt>
                <c:pt idx="54827">
                  <c:v>1.007080078125E-3</c:v>
                </c:pt>
                <c:pt idx="54828">
                  <c:v>1.0080337524414063E-3</c:v>
                </c:pt>
                <c:pt idx="54829">
                  <c:v>1.007080078125E-3</c:v>
                </c:pt>
                <c:pt idx="54830">
                  <c:v>1.0068416595458984E-3</c:v>
                </c:pt>
                <c:pt idx="54831">
                  <c:v>1.007080078125E-3</c:v>
                </c:pt>
                <c:pt idx="54832">
                  <c:v>1.007080078125E-3</c:v>
                </c:pt>
                <c:pt idx="54833">
                  <c:v>1.0068416595458984E-3</c:v>
                </c:pt>
                <c:pt idx="54834">
                  <c:v>1.007080078125E-3</c:v>
                </c:pt>
                <c:pt idx="54835">
                  <c:v>1.007080078125E-3</c:v>
                </c:pt>
                <c:pt idx="54836">
                  <c:v>1.0068416595458984E-3</c:v>
                </c:pt>
                <c:pt idx="54837">
                  <c:v>1.007080078125E-3</c:v>
                </c:pt>
                <c:pt idx="54838">
                  <c:v>1.0068416595458984E-3</c:v>
                </c:pt>
                <c:pt idx="54839">
                  <c:v>1.007080078125E-3</c:v>
                </c:pt>
                <c:pt idx="54840">
                  <c:v>1.0080337524414063E-3</c:v>
                </c:pt>
                <c:pt idx="54841">
                  <c:v>1.007080078125E-3</c:v>
                </c:pt>
                <c:pt idx="54842">
                  <c:v>1.0068416595458984E-3</c:v>
                </c:pt>
                <c:pt idx="54843">
                  <c:v>1.007080078125E-3</c:v>
                </c:pt>
                <c:pt idx="54844">
                  <c:v>1.007080078125E-3</c:v>
                </c:pt>
                <c:pt idx="54845">
                  <c:v>1.0068416595458984E-3</c:v>
                </c:pt>
                <c:pt idx="54846">
                  <c:v>1.007080078125E-3</c:v>
                </c:pt>
                <c:pt idx="54847">
                  <c:v>1.007080078125E-3</c:v>
                </c:pt>
                <c:pt idx="54848">
                  <c:v>1.0068416595458984E-3</c:v>
                </c:pt>
                <c:pt idx="54849">
                  <c:v>1.007080078125E-3</c:v>
                </c:pt>
                <c:pt idx="54850">
                  <c:v>1.007080078125E-3</c:v>
                </c:pt>
                <c:pt idx="54851">
                  <c:v>1.0068416595458984E-3</c:v>
                </c:pt>
                <c:pt idx="54852">
                  <c:v>1.007080078125E-3</c:v>
                </c:pt>
                <c:pt idx="54853">
                  <c:v>1.0080337524414063E-3</c:v>
                </c:pt>
                <c:pt idx="54854">
                  <c:v>1.007080078125E-3</c:v>
                </c:pt>
                <c:pt idx="54855">
                  <c:v>1.0068416595458984E-3</c:v>
                </c:pt>
                <c:pt idx="54856">
                  <c:v>1.007080078125E-3</c:v>
                </c:pt>
                <c:pt idx="54857">
                  <c:v>1.007080078125E-3</c:v>
                </c:pt>
                <c:pt idx="54858">
                  <c:v>1.0068416595458984E-3</c:v>
                </c:pt>
                <c:pt idx="54859">
                  <c:v>1.007080078125E-3</c:v>
                </c:pt>
                <c:pt idx="54860">
                  <c:v>1.0068416595458984E-3</c:v>
                </c:pt>
                <c:pt idx="54861">
                  <c:v>1.007080078125E-3</c:v>
                </c:pt>
                <c:pt idx="54862">
                  <c:v>1.007080078125E-3</c:v>
                </c:pt>
                <c:pt idx="54863">
                  <c:v>1.0068416595458984E-3</c:v>
                </c:pt>
                <c:pt idx="54864">
                  <c:v>1.007080078125E-3</c:v>
                </c:pt>
                <c:pt idx="54865">
                  <c:v>1.0080337524414063E-3</c:v>
                </c:pt>
                <c:pt idx="54866">
                  <c:v>1.007080078125E-3</c:v>
                </c:pt>
                <c:pt idx="54867">
                  <c:v>1.0068416595458984E-3</c:v>
                </c:pt>
                <c:pt idx="54868">
                  <c:v>1.007080078125E-3</c:v>
                </c:pt>
                <c:pt idx="54869">
                  <c:v>1.007080078125E-3</c:v>
                </c:pt>
                <c:pt idx="54870">
                  <c:v>1.0068416595458984E-3</c:v>
                </c:pt>
                <c:pt idx="54871">
                  <c:v>1.007080078125E-3</c:v>
                </c:pt>
                <c:pt idx="54872">
                  <c:v>1.007080078125E-3</c:v>
                </c:pt>
                <c:pt idx="54873">
                  <c:v>1.0068416595458984E-3</c:v>
                </c:pt>
                <c:pt idx="54874">
                  <c:v>1.007080078125E-3</c:v>
                </c:pt>
                <c:pt idx="54875">
                  <c:v>1.007080078125E-3</c:v>
                </c:pt>
                <c:pt idx="54876">
                  <c:v>1.0068416595458984E-3</c:v>
                </c:pt>
                <c:pt idx="54877">
                  <c:v>1.007080078125E-3</c:v>
                </c:pt>
                <c:pt idx="54878">
                  <c:v>1.0080337524414063E-3</c:v>
                </c:pt>
                <c:pt idx="54879">
                  <c:v>1.007080078125E-3</c:v>
                </c:pt>
                <c:pt idx="54880">
                  <c:v>1.0068416595458984E-3</c:v>
                </c:pt>
                <c:pt idx="54881">
                  <c:v>1.007080078125E-3</c:v>
                </c:pt>
                <c:pt idx="54882">
                  <c:v>1.0068416595458984E-3</c:v>
                </c:pt>
                <c:pt idx="54883">
                  <c:v>1.007080078125E-3</c:v>
                </c:pt>
                <c:pt idx="54884">
                  <c:v>1.007080078125E-3</c:v>
                </c:pt>
                <c:pt idx="54885">
                  <c:v>1.0068416595458984E-3</c:v>
                </c:pt>
                <c:pt idx="54886">
                  <c:v>1.007080078125E-3</c:v>
                </c:pt>
                <c:pt idx="54887">
                  <c:v>1.007080078125E-3</c:v>
                </c:pt>
                <c:pt idx="54888">
                  <c:v>1.0068416595458984E-3</c:v>
                </c:pt>
                <c:pt idx="54889">
                  <c:v>1.007080078125E-3</c:v>
                </c:pt>
                <c:pt idx="54890">
                  <c:v>1.0080337524414063E-3</c:v>
                </c:pt>
                <c:pt idx="54891">
                  <c:v>1.007080078125E-3</c:v>
                </c:pt>
                <c:pt idx="54892">
                  <c:v>1.0068416595458984E-3</c:v>
                </c:pt>
                <c:pt idx="54893">
                  <c:v>1.007080078125E-3</c:v>
                </c:pt>
                <c:pt idx="54894">
                  <c:v>1.007080078125E-3</c:v>
                </c:pt>
                <c:pt idx="54895">
                  <c:v>1.0068416595458984E-3</c:v>
                </c:pt>
                <c:pt idx="54896">
                  <c:v>1.007080078125E-3</c:v>
                </c:pt>
                <c:pt idx="54897">
                  <c:v>1.007080078125E-3</c:v>
                </c:pt>
                <c:pt idx="54898">
                  <c:v>1.0068416595458984E-3</c:v>
                </c:pt>
                <c:pt idx="54899">
                  <c:v>1.007080078125E-3</c:v>
                </c:pt>
                <c:pt idx="54900">
                  <c:v>1.007080078125E-3</c:v>
                </c:pt>
                <c:pt idx="54901">
                  <c:v>1.0068416595458984E-3</c:v>
                </c:pt>
                <c:pt idx="54902">
                  <c:v>1.007080078125E-3</c:v>
                </c:pt>
                <c:pt idx="54903">
                  <c:v>1.0080337524414063E-3</c:v>
                </c:pt>
                <c:pt idx="54904">
                  <c:v>1.0068416595458984E-3</c:v>
                </c:pt>
                <c:pt idx="54905">
                  <c:v>1.007080078125E-3</c:v>
                </c:pt>
                <c:pt idx="54906">
                  <c:v>1.007080078125E-3</c:v>
                </c:pt>
                <c:pt idx="54907">
                  <c:v>1.0068416595458984E-3</c:v>
                </c:pt>
                <c:pt idx="54908">
                  <c:v>1.007080078125E-3</c:v>
                </c:pt>
                <c:pt idx="54909">
                  <c:v>1.007080078125E-3</c:v>
                </c:pt>
                <c:pt idx="54910">
                  <c:v>1.0068416595458984E-3</c:v>
                </c:pt>
                <c:pt idx="54911">
                  <c:v>1.007080078125E-3</c:v>
                </c:pt>
                <c:pt idx="54912">
                  <c:v>1.007080078125E-3</c:v>
                </c:pt>
                <c:pt idx="54913">
                  <c:v>1.0068416595458984E-3</c:v>
                </c:pt>
                <c:pt idx="54914">
                  <c:v>1.007080078125E-3</c:v>
                </c:pt>
                <c:pt idx="54915">
                  <c:v>1.0080337524414063E-3</c:v>
                </c:pt>
                <c:pt idx="54916">
                  <c:v>1.007080078125E-3</c:v>
                </c:pt>
                <c:pt idx="54917">
                  <c:v>1.0068416595458984E-3</c:v>
                </c:pt>
                <c:pt idx="54918">
                  <c:v>1.007080078125E-3</c:v>
                </c:pt>
                <c:pt idx="54919">
                  <c:v>1.007080078125E-3</c:v>
                </c:pt>
                <c:pt idx="54920">
                  <c:v>1.0068416595458984E-3</c:v>
                </c:pt>
                <c:pt idx="54921">
                  <c:v>1.007080078125E-3</c:v>
                </c:pt>
                <c:pt idx="54922">
                  <c:v>1.007080078125E-3</c:v>
                </c:pt>
                <c:pt idx="54923">
                  <c:v>1.0068416595458984E-3</c:v>
                </c:pt>
                <c:pt idx="54924">
                  <c:v>1.007080078125E-3</c:v>
                </c:pt>
                <c:pt idx="54925">
                  <c:v>1.007080078125E-3</c:v>
                </c:pt>
                <c:pt idx="54926">
                  <c:v>1.0068416595458984E-3</c:v>
                </c:pt>
                <c:pt idx="54927">
                  <c:v>1.007080078125E-3</c:v>
                </c:pt>
                <c:pt idx="54928">
                  <c:v>1.0080337524414063E-3</c:v>
                </c:pt>
                <c:pt idx="54929">
                  <c:v>1.0068416595458984E-3</c:v>
                </c:pt>
                <c:pt idx="54930">
                  <c:v>1.007080078125E-3</c:v>
                </c:pt>
                <c:pt idx="54931">
                  <c:v>1.007080078125E-3</c:v>
                </c:pt>
                <c:pt idx="54932">
                  <c:v>1.0068416595458984E-3</c:v>
                </c:pt>
                <c:pt idx="54933">
                  <c:v>1.007080078125E-3</c:v>
                </c:pt>
                <c:pt idx="54934">
                  <c:v>1.007080078125E-3</c:v>
                </c:pt>
                <c:pt idx="54935">
                  <c:v>1.0068416595458984E-3</c:v>
                </c:pt>
                <c:pt idx="54936">
                  <c:v>1.007080078125E-3</c:v>
                </c:pt>
                <c:pt idx="54937">
                  <c:v>1.007080078125E-3</c:v>
                </c:pt>
                <c:pt idx="54938">
                  <c:v>1.0068416595458984E-3</c:v>
                </c:pt>
                <c:pt idx="54939">
                  <c:v>1.007080078125E-3</c:v>
                </c:pt>
                <c:pt idx="54940">
                  <c:v>1.0080337524414063E-3</c:v>
                </c:pt>
                <c:pt idx="54941">
                  <c:v>1.007080078125E-3</c:v>
                </c:pt>
                <c:pt idx="54942">
                  <c:v>1.0068416595458984E-3</c:v>
                </c:pt>
                <c:pt idx="54943">
                  <c:v>1.007080078125E-3</c:v>
                </c:pt>
                <c:pt idx="54944">
                  <c:v>1.007080078125E-3</c:v>
                </c:pt>
                <c:pt idx="54945">
                  <c:v>1.0068416595458984E-3</c:v>
                </c:pt>
                <c:pt idx="54946">
                  <c:v>1.007080078125E-3</c:v>
                </c:pt>
                <c:pt idx="54947">
                  <c:v>1.007080078125E-3</c:v>
                </c:pt>
                <c:pt idx="54948">
                  <c:v>1.0068416595458984E-3</c:v>
                </c:pt>
                <c:pt idx="54949">
                  <c:v>1.007080078125E-3</c:v>
                </c:pt>
                <c:pt idx="54950">
                  <c:v>1.007080078125E-3</c:v>
                </c:pt>
                <c:pt idx="54951">
                  <c:v>1.0068416595458984E-3</c:v>
                </c:pt>
                <c:pt idx="54952">
                  <c:v>1.007080078125E-3</c:v>
                </c:pt>
                <c:pt idx="54953">
                  <c:v>1.0080337524414063E-3</c:v>
                </c:pt>
                <c:pt idx="54954">
                  <c:v>1.0068416595458984E-3</c:v>
                </c:pt>
                <c:pt idx="54955">
                  <c:v>1.007080078125E-3</c:v>
                </c:pt>
                <c:pt idx="54956">
                  <c:v>1.007080078125E-3</c:v>
                </c:pt>
                <c:pt idx="54957">
                  <c:v>1.0068416595458984E-3</c:v>
                </c:pt>
                <c:pt idx="54958">
                  <c:v>1.007080078125E-3</c:v>
                </c:pt>
                <c:pt idx="54959">
                  <c:v>1.007080078125E-3</c:v>
                </c:pt>
                <c:pt idx="54960">
                  <c:v>1.0068416595458984E-3</c:v>
                </c:pt>
                <c:pt idx="54961">
                  <c:v>1.007080078125E-3</c:v>
                </c:pt>
                <c:pt idx="54962">
                  <c:v>1.007080078125E-3</c:v>
                </c:pt>
                <c:pt idx="54963">
                  <c:v>1.0068416595458984E-3</c:v>
                </c:pt>
                <c:pt idx="54964">
                  <c:v>1.007080078125E-3</c:v>
                </c:pt>
                <c:pt idx="54965">
                  <c:v>1.0080337524414063E-3</c:v>
                </c:pt>
                <c:pt idx="54966">
                  <c:v>1.007080078125E-3</c:v>
                </c:pt>
                <c:pt idx="54967">
                  <c:v>1.0068416595458984E-3</c:v>
                </c:pt>
                <c:pt idx="54968">
                  <c:v>1.007080078125E-3</c:v>
                </c:pt>
                <c:pt idx="54969">
                  <c:v>1.007080078125E-3</c:v>
                </c:pt>
                <c:pt idx="54970">
                  <c:v>1.0068416595458984E-3</c:v>
                </c:pt>
                <c:pt idx="54971">
                  <c:v>1.007080078125E-3</c:v>
                </c:pt>
                <c:pt idx="54972">
                  <c:v>1.007080078125E-3</c:v>
                </c:pt>
                <c:pt idx="54973">
                  <c:v>1.007080078125E-2</c:v>
                </c:pt>
                <c:pt idx="54974">
                  <c:v>1.007080078125E-3</c:v>
                </c:pt>
                <c:pt idx="54975">
                  <c:v>1.007080078125E-3</c:v>
                </c:pt>
                <c:pt idx="54976">
                  <c:v>1.0068416595458984E-3</c:v>
                </c:pt>
                <c:pt idx="54977">
                  <c:v>1.007080078125E-3</c:v>
                </c:pt>
                <c:pt idx="54978">
                  <c:v>1.007080078125E-3</c:v>
                </c:pt>
                <c:pt idx="54979">
                  <c:v>1.0068416595458984E-3</c:v>
                </c:pt>
                <c:pt idx="54980">
                  <c:v>1.007080078125E-3</c:v>
                </c:pt>
                <c:pt idx="54981">
                  <c:v>1.0080337524414063E-3</c:v>
                </c:pt>
                <c:pt idx="54982">
                  <c:v>1.007080078125E-3</c:v>
                </c:pt>
                <c:pt idx="54983">
                  <c:v>1.0068416595458984E-3</c:v>
                </c:pt>
                <c:pt idx="54984">
                  <c:v>1.007080078125E-3</c:v>
                </c:pt>
                <c:pt idx="54985">
                  <c:v>1.007080078125E-3</c:v>
                </c:pt>
                <c:pt idx="54986">
                  <c:v>1.0068416595458984E-3</c:v>
                </c:pt>
                <c:pt idx="54987">
                  <c:v>1.007080078125E-3</c:v>
                </c:pt>
                <c:pt idx="54988">
                  <c:v>1.007080078125E-3</c:v>
                </c:pt>
                <c:pt idx="54989">
                  <c:v>1.0068416595458984E-3</c:v>
                </c:pt>
                <c:pt idx="54990">
                  <c:v>1.007080078125E-3</c:v>
                </c:pt>
                <c:pt idx="54991">
                  <c:v>1.007080078125E-3</c:v>
                </c:pt>
                <c:pt idx="54992">
                  <c:v>1.0068416595458984E-3</c:v>
                </c:pt>
                <c:pt idx="54993">
                  <c:v>1.007080078125E-3</c:v>
                </c:pt>
                <c:pt idx="54994">
                  <c:v>1.0080337524414063E-3</c:v>
                </c:pt>
                <c:pt idx="54995">
                  <c:v>1.0068416595458984E-3</c:v>
                </c:pt>
                <c:pt idx="54996">
                  <c:v>1.007080078125E-3</c:v>
                </c:pt>
                <c:pt idx="54997">
                  <c:v>1.007080078125E-3</c:v>
                </c:pt>
                <c:pt idx="54998">
                  <c:v>1.0068416595458984E-3</c:v>
                </c:pt>
                <c:pt idx="54999">
                  <c:v>1.007080078125E-3</c:v>
                </c:pt>
                <c:pt idx="55000">
                  <c:v>1.007080078125E-3</c:v>
                </c:pt>
                <c:pt idx="55001">
                  <c:v>1.0068416595458984E-3</c:v>
                </c:pt>
                <c:pt idx="55002">
                  <c:v>1.007080078125E-3</c:v>
                </c:pt>
                <c:pt idx="55003">
                  <c:v>1.007080078125E-3</c:v>
                </c:pt>
                <c:pt idx="55004">
                  <c:v>1.0068416595458984E-3</c:v>
                </c:pt>
                <c:pt idx="55005">
                  <c:v>1.007080078125E-3</c:v>
                </c:pt>
                <c:pt idx="55006">
                  <c:v>1.0080337524414063E-3</c:v>
                </c:pt>
                <c:pt idx="55007">
                  <c:v>1.007080078125E-3</c:v>
                </c:pt>
                <c:pt idx="55008">
                  <c:v>1.0068416595458984E-3</c:v>
                </c:pt>
                <c:pt idx="55009">
                  <c:v>1.007080078125E-3</c:v>
                </c:pt>
                <c:pt idx="55010">
                  <c:v>1.007080078125E-3</c:v>
                </c:pt>
                <c:pt idx="55011">
                  <c:v>1.0068416595458984E-3</c:v>
                </c:pt>
                <c:pt idx="55012">
                  <c:v>1.007080078125E-3</c:v>
                </c:pt>
                <c:pt idx="55013">
                  <c:v>1.007080078125E-3</c:v>
                </c:pt>
                <c:pt idx="55014">
                  <c:v>1.0068416595458984E-3</c:v>
                </c:pt>
                <c:pt idx="55015">
                  <c:v>1.007080078125E-3</c:v>
                </c:pt>
                <c:pt idx="55016">
                  <c:v>1.007080078125E-3</c:v>
                </c:pt>
                <c:pt idx="55017">
                  <c:v>1.0068416595458984E-3</c:v>
                </c:pt>
                <c:pt idx="55018">
                  <c:v>1.007080078125E-3</c:v>
                </c:pt>
                <c:pt idx="55019">
                  <c:v>1.0080337524414063E-3</c:v>
                </c:pt>
                <c:pt idx="55020">
                  <c:v>1.0068416595458984E-3</c:v>
                </c:pt>
                <c:pt idx="55021">
                  <c:v>1.007080078125E-3</c:v>
                </c:pt>
                <c:pt idx="55022">
                  <c:v>1.007080078125E-3</c:v>
                </c:pt>
                <c:pt idx="55023">
                  <c:v>1.0068416595458984E-3</c:v>
                </c:pt>
                <c:pt idx="55024">
                  <c:v>1.007080078125E-3</c:v>
                </c:pt>
                <c:pt idx="55025">
                  <c:v>1.007080078125E-3</c:v>
                </c:pt>
                <c:pt idx="55026">
                  <c:v>1.0068416595458984E-3</c:v>
                </c:pt>
                <c:pt idx="55027">
                  <c:v>1.007080078125E-3</c:v>
                </c:pt>
                <c:pt idx="55028">
                  <c:v>1.007080078125E-3</c:v>
                </c:pt>
                <c:pt idx="55029">
                  <c:v>1.0068416595458984E-3</c:v>
                </c:pt>
                <c:pt idx="55030">
                  <c:v>1.007080078125E-3</c:v>
                </c:pt>
                <c:pt idx="55031">
                  <c:v>1.0080337524414063E-3</c:v>
                </c:pt>
                <c:pt idx="55032">
                  <c:v>1.007080078125E-3</c:v>
                </c:pt>
                <c:pt idx="55033">
                  <c:v>1.0068416595458984E-3</c:v>
                </c:pt>
                <c:pt idx="55034">
                  <c:v>1.007080078125E-3</c:v>
                </c:pt>
                <c:pt idx="55035">
                  <c:v>1.007080078125E-3</c:v>
                </c:pt>
                <c:pt idx="55036">
                  <c:v>1.0068416595458984E-3</c:v>
                </c:pt>
                <c:pt idx="55037">
                  <c:v>1.007080078125E-3</c:v>
                </c:pt>
                <c:pt idx="55038">
                  <c:v>1.007080078125E-3</c:v>
                </c:pt>
                <c:pt idx="55039">
                  <c:v>1.0068416595458984E-3</c:v>
                </c:pt>
                <c:pt idx="55040">
                  <c:v>1.007080078125E-3</c:v>
                </c:pt>
                <c:pt idx="55041">
                  <c:v>1.007080078125E-3</c:v>
                </c:pt>
                <c:pt idx="55042">
                  <c:v>1.0068416595458984E-3</c:v>
                </c:pt>
                <c:pt idx="55043">
                  <c:v>1.007080078125E-3</c:v>
                </c:pt>
                <c:pt idx="55044">
                  <c:v>1.0080337524414063E-3</c:v>
                </c:pt>
                <c:pt idx="55045">
                  <c:v>1.0068416595458984E-3</c:v>
                </c:pt>
                <c:pt idx="55046">
                  <c:v>1.007080078125E-3</c:v>
                </c:pt>
                <c:pt idx="55047">
                  <c:v>1.007080078125E-3</c:v>
                </c:pt>
                <c:pt idx="55048">
                  <c:v>1.0068416595458984E-3</c:v>
                </c:pt>
                <c:pt idx="55049">
                  <c:v>1.007080078125E-3</c:v>
                </c:pt>
                <c:pt idx="55050">
                  <c:v>1.007080078125E-3</c:v>
                </c:pt>
                <c:pt idx="55051">
                  <c:v>1.0068416595458984E-3</c:v>
                </c:pt>
                <c:pt idx="55052">
                  <c:v>1.007080078125E-3</c:v>
                </c:pt>
                <c:pt idx="55053">
                  <c:v>1.007080078125E-3</c:v>
                </c:pt>
                <c:pt idx="55054">
                  <c:v>1.0068416595458984E-3</c:v>
                </c:pt>
                <c:pt idx="55055">
                  <c:v>1.007080078125E-3</c:v>
                </c:pt>
                <c:pt idx="55056">
                  <c:v>1.0080337524414063E-3</c:v>
                </c:pt>
                <c:pt idx="55057">
                  <c:v>1.007080078125E-3</c:v>
                </c:pt>
                <c:pt idx="55058">
                  <c:v>1.0068416595458984E-3</c:v>
                </c:pt>
                <c:pt idx="55059">
                  <c:v>1.007080078125E-3</c:v>
                </c:pt>
                <c:pt idx="55060">
                  <c:v>1.007080078125E-3</c:v>
                </c:pt>
                <c:pt idx="55061">
                  <c:v>1.0068416595458984E-3</c:v>
                </c:pt>
                <c:pt idx="55062">
                  <c:v>1.007080078125E-3</c:v>
                </c:pt>
                <c:pt idx="55063">
                  <c:v>1.007080078125E-3</c:v>
                </c:pt>
                <c:pt idx="55064">
                  <c:v>1.0068416595458984E-3</c:v>
                </c:pt>
                <c:pt idx="55065">
                  <c:v>1.007080078125E-3</c:v>
                </c:pt>
                <c:pt idx="55066">
                  <c:v>1.007080078125E-3</c:v>
                </c:pt>
                <c:pt idx="55067">
                  <c:v>1.0068416595458984E-3</c:v>
                </c:pt>
                <c:pt idx="55068">
                  <c:v>1.007080078125E-3</c:v>
                </c:pt>
                <c:pt idx="55069">
                  <c:v>1.0080337524414063E-3</c:v>
                </c:pt>
                <c:pt idx="55070">
                  <c:v>1.0068416595458984E-3</c:v>
                </c:pt>
                <c:pt idx="55071">
                  <c:v>1.007080078125E-3</c:v>
                </c:pt>
                <c:pt idx="55072">
                  <c:v>1.007080078125E-3</c:v>
                </c:pt>
                <c:pt idx="55073">
                  <c:v>1.0068416595458984E-3</c:v>
                </c:pt>
                <c:pt idx="55074">
                  <c:v>1.007080078125E-3</c:v>
                </c:pt>
                <c:pt idx="55075">
                  <c:v>1.007080078125E-3</c:v>
                </c:pt>
                <c:pt idx="55076">
                  <c:v>1.0068416595458984E-3</c:v>
                </c:pt>
                <c:pt idx="55077">
                  <c:v>1.007080078125E-3</c:v>
                </c:pt>
                <c:pt idx="55078">
                  <c:v>1.007080078125E-3</c:v>
                </c:pt>
                <c:pt idx="55079">
                  <c:v>1.0068416595458984E-3</c:v>
                </c:pt>
                <c:pt idx="55080">
                  <c:v>1.007080078125E-3</c:v>
                </c:pt>
                <c:pt idx="55081">
                  <c:v>1.0080337524414063E-3</c:v>
                </c:pt>
                <c:pt idx="55082">
                  <c:v>1.007080078125E-3</c:v>
                </c:pt>
                <c:pt idx="55083">
                  <c:v>1.0068416595458984E-3</c:v>
                </c:pt>
                <c:pt idx="55084">
                  <c:v>1.007080078125E-3</c:v>
                </c:pt>
                <c:pt idx="55085">
                  <c:v>1.007080078125E-3</c:v>
                </c:pt>
                <c:pt idx="55086">
                  <c:v>1.0068416595458984E-3</c:v>
                </c:pt>
                <c:pt idx="55087">
                  <c:v>1.007080078125E-3</c:v>
                </c:pt>
                <c:pt idx="55088">
                  <c:v>1.007080078125E-3</c:v>
                </c:pt>
                <c:pt idx="55089">
                  <c:v>1.0068416595458984E-3</c:v>
                </c:pt>
                <c:pt idx="55090">
                  <c:v>1.007080078125E-3</c:v>
                </c:pt>
                <c:pt idx="55091">
                  <c:v>1.007080078125E-3</c:v>
                </c:pt>
                <c:pt idx="55092">
                  <c:v>1.0068416595458984E-3</c:v>
                </c:pt>
                <c:pt idx="55093">
                  <c:v>1.007080078125E-3</c:v>
                </c:pt>
                <c:pt idx="55094">
                  <c:v>1.0080337524414063E-3</c:v>
                </c:pt>
                <c:pt idx="55095">
                  <c:v>1.0068416595458984E-3</c:v>
                </c:pt>
                <c:pt idx="55096">
                  <c:v>1.007080078125E-3</c:v>
                </c:pt>
                <c:pt idx="55097">
                  <c:v>1.007080078125E-3</c:v>
                </c:pt>
                <c:pt idx="55098">
                  <c:v>1.0068416595458984E-3</c:v>
                </c:pt>
                <c:pt idx="55099">
                  <c:v>1.007080078125E-3</c:v>
                </c:pt>
                <c:pt idx="55100">
                  <c:v>1.007080078125E-3</c:v>
                </c:pt>
                <c:pt idx="55101">
                  <c:v>1.0068416595458984E-3</c:v>
                </c:pt>
                <c:pt idx="55102">
                  <c:v>1.007080078125E-3</c:v>
                </c:pt>
                <c:pt idx="55103">
                  <c:v>1.007080078125E-3</c:v>
                </c:pt>
                <c:pt idx="55104">
                  <c:v>1.0068416595458984E-3</c:v>
                </c:pt>
                <c:pt idx="55105">
                  <c:v>1.007080078125E-3</c:v>
                </c:pt>
                <c:pt idx="55106">
                  <c:v>1.0080337524414063E-3</c:v>
                </c:pt>
                <c:pt idx="55107">
                  <c:v>1.007080078125E-3</c:v>
                </c:pt>
                <c:pt idx="55108">
                  <c:v>1.0068416595458984E-3</c:v>
                </c:pt>
                <c:pt idx="55109">
                  <c:v>1.007080078125E-3</c:v>
                </c:pt>
                <c:pt idx="55110">
                  <c:v>1.007080078125E-3</c:v>
                </c:pt>
                <c:pt idx="55111">
                  <c:v>1.0068416595458984E-3</c:v>
                </c:pt>
                <c:pt idx="55112">
                  <c:v>1.007080078125E-3</c:v>
                </c:pt>
                <c:pt idx="55113">
                  <c:v>1.007080078125E-3</c:v>
                </c:pt>
                <c:pt idx="55114">
                  <c:v>1.0068416595458984E-3</c:v>
                </c:pt>
                <c:pt idx="55115">
                  <c:v>1.007080078125E-3</c:v>
                </c:pt>
                <c:pt idx="55116">
                  <c:v>1.007080078125E-3</c:v>
                </c:pt>
                <c:pt idx="55117">
                  <c:v>1.0068416595458984E-3</c:v>
                </c:pt>
                <c:pt idx="55118">
                  <c:v>1.0080337524414063E-3</c:v>
                </c:pt>
                <c:pt idx="55119">
                  <c:v>1.007080078125E-3</c:v>
                </c:pt>
                <c:pt idx="55120">
                  <c:v>1.0068416595458984E-3</c:v>
                </c:pt>
                <c:pt idx="55121">
                  <c:v>1.007080078125E-3</c:v>
                </c:pt>
                <c:pt idx="55122">
                  <c:v>1.007080078125E-3</c:v>
                </c:pt>
                <c:pt idx="55123">
                  <c:v>1.0068416595458984E-3</c:v>
                </c:pt>
                <c:pt idx="55124">
                  <c:v>1.007080078125E-3</c:v>
                </c:pt>
                <c:pt idx="55125">
                  <c:v>1.007080078125E-3</c:v>
                </c:pt>
                <c:pt idx="55126">
                  <c:v>1.0068416595458984E-3</c:v>
                </c:pt>
                <c:pt idx="55127">
                  <c:v>1.007080078125E-3</c:v>
                </c:pt>
                <c:pt idx="55128">
                  <c:v>1.007080078125E-3</c:v>
                </c:pt>
                <c:pt idx="55129">
                  <c:v>1.0068416595458984E-3</c:v>
                </c:pt>
                <c:pt idx="55130">
                  <c:v>1.007080078125E-3</c:v>
                </c:pt>
                <c:pt idx="55131">
                  <c:v>1.0080337524414063E-3</c:v>
                </c:pt>
                <c:pt idx="55132">
                  <c:v>1.007080078125E-3</c:v>
                </c:pt>
                <c:pt idx="55133">
                  <c:v>1.0068416595458984E-3</c:v>
                </c:pt>
                <c:pt idx="55134">
                  <c:v>1.007080078125E-3</c:v>
                </c:pt>
                <c:pt idx="55135">
                  <c:v>1.007080078125E-3</c:v>
                </c:pt>
                <c:pt idx="55136">
                  <c:v>1.0068416595458984E-3</c:v>
                </c:pt>
                <c:pt idx="55137">
                  <c:v>1.007080078125E-3</c:v>
                </c:pt>
                <c:pt idx="55138">
                  <c:v>1.007080078125E-3</c:v>
                </c:pt>
                <c:pt idx="55139">
                  <c:v>1.0068416595458984E-3</c:v>
                </c:pt>
                <c:pt idx="55140">
                  <c:v>1.007080078125E-3</c:v>
                </c:pt>
                <c:pt idx="55141">
                  <c:v>1.007080078125E-3</c:v>
                </c:pt>
                <c:pt idx="55142">
                  <c:v>1.0068416595458984E-3</c:v>
                </c:pt>
                <c:pt idx="55143">
                  <c:v>1.0080337524414063E-3</c:v>
                </c:pt>
                <c:pt idx="55144">
                  <c:v>1.007080078125E-3</c:v>
                </c:pt>
                <c:pt idx="55145">
                  <c:v>1.0068416595458984E-3</c:v>
                </c:pt>
                <c:pt idx="55146">
                  <c:v>1.007080078125E-3</c:v>
                </c:pt>
                <c:pt idx="55147">
                  <c:v>1.007080078125E-3</c:v>
                </c:pt>
                <c:pt idx="55148">
                  <c:v>1.0068416595458984E-3</c:v>
                </c:pt>
                <c:pt idx="55149">
                  <c:v>1.007080078125E-3</c:v>
                </c:pt>
                <c:pt idx="55150">
                  <c:v>1.007080078125E-3</c:v>
                </c:pt>
                <c:pt idx="55151">
                  <c:v>1.0068416595458984E-3</c:v>
                </c:pt>
                <c:pt idx="55152">
                  <c:v>1.007080078125E-3</c:v>
                </c:pt>
                <c:pt idx="55153">
                  <c:v>1.007080078125E-3</c:v>
                </c:pt>
                <c:pt idx="55154">
                  <c:v>1.0068416595458984E-3</c:v>
                </c:pt>
                <c:pt idx="55155">
                  <c:v>1.007080078125E-3</c:v>
                </c:pt>
                <c:pt idx="55156">
                  <c:v>1.0080337524414063E-3</c:v>
                </c:pt>
                <c:pt idx="55157">
                  <c:v>1.007080078125E-3</c:v>
                </c:pt>
                <c:pt idx="55158">
                  <c:v>1.0068416595458984E-3</c:v>
                </c:pt>
                <c:pt idx="55159">
                  <c:v>1.007080078125E-3</c:v>
                </c:pt>
                <c:pt idx="55160">
                  <c:v>1.007080078125E-3</c:v>
                </c:pt>
                <c:pt idx="55161">
                  <c:v>2.0139217376708984E-3</c:v>
                </c:pt>
                <c:pt idx="55162">
                  <c:v>1.007080078125E-3</c:v>
                </c:pt>
                <c:pt idx="55163">
                  <c:v>1.0068416595458984E-3</c:v>
                </c:pt>
                <c:pt idx="55164">
                  <c:v>1.007080078125E-3</c:v>
                </c:pt>
                <c:pt idx="55165">
                  <c:v>1.007080078125E-3</c:v>
                </c:pt>
                <c:pt idx="55166">
                  <c:v>1.0068416595458984E-3</c:v>
                </c:pt>
                <c:pt idx="55167">
                  <c:v>1.0080337524414063E-3</c:v>
                </c:pt>
                <c:pt idx="55168">
                  <c:v>1.007080078125E-3</c:v>
                </c:pt>
                <c:pt idx="55169">
                  <c:v>1.0068416595458984E-3</c:v>
                </c:pt>
                <c:pt idx="55170">
                  <c:v>1.007080078125E-3</c:v>
                </c:pt>
                <c:pt idx="55171">
                  <c:v>1.007080078125E-3</c:v>
                </c:pt>
                <c:pt idx="55172">
                  <c:v>1.0068416595458984E-3</c:v>
                </c:pt>
                <c:pt idx="55173">
                  <c:v>1.007080078125E-3</c:v>
                </c:pt>
                <c:pt idx="55174">
                  <c:v>1.007080078125E-3</c:v>
                </c:pt>
                <c:pt idx="55175">
                  <c:v>1.0068416595458984E-3</c:v>
                </c:pt>
                <c:pt idx="55176">
                  <c:v>1.007080078125E-3</c:v>
                </c:pt>
                <c:pt idx="55177">
                  <c:v>1.007080078125E-3</c:v>
                </c:pt>
                <c:pt idx="55178">
                  <c:v>1.0068416595458984E-3</c:v>
                </c:pt>
                <c:pt idx="55179">
                  <c:v>1.007080078125E-3</c:v>
                </c:pt>
                <c:pt idx="55180">
                  <c:v>1.0080337524414063E-3</c:v>
                </c:pt>
                <c:pt idx="55181">
                  <c:v>1.007080078125E-3</c:v>
                </c:pt>
                <c:pt idx="55182">
                  <c:v>1.0068416595458984E-3</c:v>
                </c:pt>
                <c:pt idx="55183">
                  <c:v>1.007080078125E-3</c:v>
                </c:pt>
                <c:pt idx="55184">
                  <c:v>1.007080078125E-3</c:v>
                </c:pt>
                <c:pt idx="55185">
                  <c:v>1.0068416595458984E-3</c:v>
                </c:pt>
                <c:pt idx="55186">
                  <c:v>1.007080078125E-3</c:v>
                </c:pt>
                <c:pt idx="55187">
                  <c:v>1.007080078125E-3</c:v>
                </c:pt>
                <c:pt idx="55188">
                  <c:v>1.0068416595458984E-3</c:v>
                </c:pt>
                <c:pt idx="55189">
                  <c:v>1.007080078125E-3</c:v>
                </c:pt>
                <c:pt idx="55190">
                  <c:v>1.007080078125E-3</c:v>
                </c:pt>
                <c:pt idx="55191">
                  <c:v>1.0068416595458984E-3</c:v>
                </c:pt>
                <c:pt idx="55192">
                  <c:v>1.0080337524414063E-3</c:v>
                </c:pt>
                <c:pt idx="55193">
                  <c:v>1.007080078125E-3</c:v>
                </c:pt>
                <c:pt idx="55194">
                  <c:v>1.0068416595458984E-3</c:v>
                </c:pt>
                <c:pt idx="55195">
                  <c:v>3.0210018157958984E-3</c:v>
                </c:pt>
                <c:pt idx="55196">
                  <c:v>1.007080078125E-3</c:v>
                </c:pt>
                <c:pt idx="55197">
                  <c:v>1.007080078125E-3</c:v>
                </c:pt>
                <c:pt idx="55198">
                  <c:v>1.0068416595458984E-3</c:v>
                </c:pt>
                <c:pt idx="55199">
                  <c:v>1.007080078125E-3</c:v>
                </c:pt>
                <c:pt idx="55200">
                  <c:v>1.007080078125E-3</c:v>
                </c:pt>
                <c:pt idx="55201">
                  <c:v>1.0068416595458984E-3</c:v>
                </c:pt>
                <c:pt idx="55202">
                  <c:v>1.007080078125E-3</c:v>
                </c:pt>
                <c:pt idx="55203">
                  <c:v>1.0080337524414063E-3</c:v>
                </c:pt>
                <c:pt idx="55204">
                  <c:v>1.007080078125E-3</c:v>
                </c:pt>
                <c:pt idx="55205">
                  <c:v>1.0068416595458984E-3</c:v>
                </c:pt>
                <c:pt idx="55206">
                  <c:v>1.007080078125E-3</c:v>
                </c:pt>
                <c:pt idx="55207">
                  <c:v>1.007080078125E-3</c:v>
                </c:pt>
                <c:pt idx="55208">
                  <c:v>1.0068416595458984E-3</c:v>
                </c:pt>
                <c:pt idx="55209">
                  <c:v>1.007080078125E-3</c:v>
                </c:pt>
                <c:pt idx="55210">
                  <c:v>1.007080078125E-3</c:v>
                </c:pt>
                <c:pt idx="55211">
                  <c:v>1.0068416595458984E-3</c:v>
                </c:pt>
                <c:pt idx="55212">
                  <c:v>1.007080078125E-3</c:v>
                </c:pt>
                <c:pt idx="55213">
                  <c:v>1.007080078125E-3</c:v>
                </c:pt>
                <c:pt idx="55214">
                  <c:v>1.0068416595458984E-3</c:v>
                </c:pt>
                <c:pt idx="55215">
                  <c:v>1.0080337524414063E-3</c:v>
                </c:pt>
                <c:pt idx="55216">
                  <c:v>1.007080078125E-3</c:v>
                </c:pt>
                <c:pt idx="55217">
                  <c:v>1.0068416595458984E-3</c:v>
                </c:pt>
                <c:pt idx="55218">
                  <c:v>1.007080078125E-3</c:v>
                </c:pt>
                <c:pt idx="55219">
                  <c:v>1.007080078125E-3</c:v>
                </c:pt>
                <c:pt idx="55220">
                  <c:v>1.0068416595458984E-3</c:v>
                </c:pt>
                <c:pt idx="55221">
                  <c:v>1.007080078125E-3</c:v>
                </c:pt>
                <c:pt idx="55222">
                  <c:v>1.007080078125E-3</c:v>
                </c:pt>
                <c:pt idx="55223">
                  <c:v>1.0068416595458984E-3</c:v>
                </c:pt>
                <c:pt idx="55224">
                  <c:v>1.007080078125E-3</c:v>
                </c:pt>
                <c:pt idx="55225">
                  <c:v>1.007080078125E-3</c:v>
                </c:pt>
                <c:pt idx="55226">
                  <c:v>1.0068416595458984E-3</c:v>
                </c:pt>
                <c:pt idx="55227">
                  <c:v>1.007080078125E-3</c:v>
                </c:pt>
                <c:pt idx="55228">
                  <c:v>1.0080337524414063E-3</c:v>
                </c:pt>
                <c:pt idx="55229">
                  <c:v>1.007080078125E-3</c:v>
                </c:pt>
                <c:pt idx="55230">
                  <c:v>1.0068416595458984E-3</c:v>
                </c:pt>
                <c:pt idx="55231">
                  <c:v>1.007080078125E-3</c:v>
                </c:pt>
                <c:pt idx="55232">
                  <c:v>1.007080078125E-3</c:v>
                </c:pt>
                <c:pt idx="55233">
                  <c:v>1.0068416595458984E-3</c:v>
                </c:pt>
                <c:pt idx="55234">
                  <c:v>1.007080078125E-3</c:v>
                </c:pt>
                <c:pt idx="55235">
                  <c:v>1.007080078125E-3</c:v>
                </c:pt>
                <c:pt idx="55236">
                  <c:v>1.0068416595458984E-3</c:v>
                </c:pt>
                <c:pt idx="55237">
                  <c:v>1.007080078125E-3</c:v>
                </c:pt>
                <c:pt idx="55238">
                  <c:v>1.007080078125E-3</c:v>
                </c:pt>
                <c:pt idx="55239">
                  <c:v>1.0068416595458984E-3</c:v>
                </c:pt>
                <c:pt idx="55240">
                  <c:v>1.0080337524414063E-3</c:v>
                </c:pt>
                <c:pt idx="55241">
                  <c:v>1.007080078125E-3</c:v>
                </c:pt>
                <c:pt idx="55242">
                  <c:v>1.0068416595458984E-3</c:v>
                </c:pt>
                <c:pt idx="55243">
                  <c:v>1.007080078125E-3</c:v>
                </c:pt>
                <c:pt idx="55244">
                  <c:v>1.007080078125E-3</c:v>
                </c:pt>
                <c:pt idx="55245">
                  <c:v>1.0068416595458984E-3</c:v>
                </c:pt>
                <c:pt idx="55246">
                  <c:v>1.007080078125E-3</c:v>
                </c:pt>
                <c:pt idx="55247">
                  <c:v>1.007080078125E-3</c:v>
                </c:pt>
                <c:pt idx="55248">
                  <c:v>1.0068416595458984E-3</c:v>
                </c:pt>
                <c:pt idx="55249">
                  <c:v>1.007080078125E-3</c:v>
                </c:pt>
                <c:pt idx="55250">
                  <c:v>1.007080078125E-3</c:v>
                </c:pt>
                <c:pt idx="55251">
                  <c:v>1.0068416595458984E-3</c:v>
                </c:pt>
                <c:pt idx="55252">
                  <c:v>1.007080078125E-3</c:v>
                </c:pt>
                <c:pt idx="55253">
                  <c:v>1.0080337524414063E-3</c:v>
                </c:pt>
                <c:pt idx="55254">
                  <c:v>1.007080078125E-3</c:v>
                </c:pt>
                <c:pt idx="55255">
                  <c:v>1.0068416595458984E-3</c:v>
                </c:pt>
                <c:pt idx="55256">
                  <c:v>1.007080078125E-3</c:v>
                </c:pt>
                <c:pt idx="55257">
                  <c:v>1.007080078125E-3</c:v>
                </c:pt>
                <c:pt idx="55258">
                  <c:v>1.0068416595458984E-3</c:v>
                </c:pt>
                <c:pt idx="55259">
                  <c:v>1.007080078125E-3</c:v>
                </c:pt>
                <c:pt idx="55260">
                  <c:v>1.007080078125E-3</c:v>
                </c:pt>
                <c:pt idx="55261">
                  <c:v>1.0068416595458984E-3</c:v>
                </c:pt>
                <c:pt idx="55262">
                  <c:v>1.007080078125E-3</c:v>
                </c:pt>
                <c:pt idx="55263">
                  <c:v>1.007080078125E-3</c:v>
                </c:pt>
                <c:pt idx="55264">
                  <c:v>1.0068416595458984E-3</c:v>
                </c:pt>
                <c:pt idx="55265">
                  <c:v>1.0080337524414063E-3</c:v>
                </c:pt>
                <c:pt idx="55266">
                  <c:v>1.007080078125E-3</c:v>
                </c:pt>
                <c:pt idx="55267">
                  <c:v>1.0068416595458984E-3</c:v>
                </c:pt>
                <c:pt idx="55268">
                  <c:v>1.007080078125E-3</c:v>
                </c:pt>
                <c:pt idx="55269">
                  <c:v>1.007080078125E-3</c:v>
                </c:pt>
                <c:pt idx="55270">
                  <c:v>1.0068416595458984E-3</c:v>
                </c:pt>
                <c:pt idx="55271">
                  <c:v>1.007080078125E-3</c:v>
                </c:pt>
                <c:pt idx="55272">
                  <c:v>1.007080078125E-3</c:v>
                </c:pt>
                <c:pt idx="55273">
                  <c:v>1.0068416595458984E-3</c:v>
                </c:pt>
                <c:pt idx="55274">
                  <c:v>1.007080078125E-3</c:v>
                </c:pt>
                <c:pt idx="55275">
                  <c:v>1.007080078125E-3</c:v>
                </c:pt>
                <c:pt idx="55276">
                  <c:v>1.0068416595458984E-3</c:v>
                </c:pt>
                <c:pt idx="55277">
                  <c:v>1.007080078125E-3</c:v>
                </c:pt>
                <c:pt idx="55278">
                  <c:v>1.0080337524414063E-3</c:v>
                </c:pt>
                <c:pt idx="55279">
                  <c:v>1.007080078125E-3</c:v>
                </c:pt>
                <c:pt idx="55280">
                  <c:v>1.0068416595458984E-3</c:v>
                </c:pt>
                <c:pt idx="55281">
                  <c:v>1.007080078125E-3</c:v>
                </c:pt>
                <c:pt idx="55282">
                  <c:v>1.007080078125E-3</c:v>
                </c:pt>
                <c:pt idx="55283">
                  <c:v>1.0068416595458984E-3</c:v>
                </c:pt>
                <c:pt idx="55284">
                  <c:v>1.007080078125E-3</c:v>
                </c:pt>
                <c:pt idx="55285">
                  <c:v>1.007080078125E-3</c:v>
                </c:pt>
                <c:pt idx="55286">
                  <c:v>1.0068416595458984E-3</c:v>
                </c:pt>
                <c:pt idx="55287">
                  <c:v>1.007080078125E-3</c:v>
                </c:pt>
                <c:pt idx="55288">
                  <c:v>1.007080078125E-3</c:v>
                </c:pt>
                <c:pt idx="55289">
                  <c:v>1.0068416595458984E-3</c:v>
                </c:pt>
                <c:pt idx="55290">
                  <c:v>1.0080337524414063E-3</c:v>
                </c:pt>
                <c:pt idx="55291">
                  <c:v>1.007080078125E-3</c:v>
                </c:pt>
                <c:pt idx="55292">
                  <c:v>1.0068416595458984E-3</c:v>
                </c:pt>
                <c:pt idx="55293">
                  <c:v>1.007080078125E-3</c:v>
                </c:pt>
                <c:pt idx="55294">
                  <c:v>1.007080078125E-3</c:v>
                </c:pt>
                <c:pt idx="55295">
                  <c:v>1.0068416595458984E-3</c:v>
                </c:pt>
                <c:pt idx="55296">
                  <c:v>1.007080078125E-3</c:v>
                </c:pt>
                <c:pt idx="55297">
                  <c:v>1.007080078125E-3</c:v>
                </c:pt>
                <c:pt idx="55298">
                  <c:v>1.0068416595458984E-3</c:v>
                </c:pt>
                <c:pt idx="55299">
                  <c:v>1.007080078125E-3</c:v>
                </c:pt>
                <c:pt idx="55300">
                  <c:v>1.007080078125E-3</c:v>
                </c:pt>
                <c:pt idx="55301">
                  <c:v>1.0068416595458984E-3</c:v>
                </c:pt>
                <c:pt idx="55302">
                  <c:v>1.007080078125E-3</c:v>
                </c:pt>
                <c:pt idx="55303">
                  <c:v>1.0080337524414063E-3</c:v>
                </c:pt>
                <c:pt idx="55304">
                  <c:v>1.007080078125E-3</c:v>
                </c:pt>
                <c:pt idx="55305">
                  <c:v>1.0068416595458984E-3</c:v>
                </c:pt>
                <c:pt idx="55306">
                  <c:v>1.007080078125E-3</c:v>
                </c:pt>
                <c:pt idx="55307">
                  <c:v>1.007080078125E-3</c:v>
                </c:pt>
                <c:pt idx="55308">
                  <c:v>1.0068416595458984E-3</c:v>
                </c:pt>
                <c:pt idx="55309">
                  <c:v>1.007080078125E-3</c:v>
                </c:pt>
                <c:pt idx="55310">
                  <c:v>1.007080078125E-3</c:v>
                </c:pt>
                <c:pt idx="55311">
                  <c:v>1.0068416595458984E-3</c:v>
                </c:pt>
                <c:pt idx="55312">
                  <c:v>1.007080078125E-3</c:v>
                </c:pt>
                <c:pt idx="55313">
                  <c:v>1.007080078125E-3</c:v>
                </c:pt>
                <c:pt idx="55314">
                  <c:v>1.0068416595458984E-3</c:v>
                </c:pt>
                <c:pt idx="55315">
                  <c:v>1.0080337524414063E-3</c:v>
                </c:pt>
                <c:pt idx="55316">
                  <c:v>1.007080078125E-3</c:v>
                </c:pt>
                <c:pt idx="55317">
                  <c:v>1.0068416595458984E-3</c:v>
                </c:pt>
                <c:pt idx="55318">
                  <c:v>1.007080078125E-3</c:v>
                </c:pt>
                <c:pt idx="55319">
                  <c:v>1.007080078125E-3</c:v>
                </c:pt>
                <c:pt idx="55320">
                  <c:v>1.0068416595458984E-3</c:v>
                </c:pt>
                <c:pt idx="55321">
                  <c:v>1.007080078125E-3</c:v>
                </c:pt>
                <c:pt idx="55322">
                  <c:v>1.007080078125E-3</c:v>
                </c:pt>
                <c:pt idx="55323">
                  <c:v>1.0068416595458984E-3</c:v>
                </c:pt>
                <c:pt idx="55324">
                  <c:v>1.007080078125E-3</c:v>
                </c:pt>
                <c:pt idx="55325">
                  <c:v>1.007080078125E-3</c:v>
                </c:pt>
                <c:pt idx="55326">
                  <c:v>1.0068416595458984E-3</c:v>
                </c:pt>
                <c:pt idx="55327">
                  <c:v>1.007080078125E-3</c:v>
                </c:pt>
                <c:pt idx="55328">
                  <c:v>1.0080337524414063E-3</c:v>
                </c:pt>
                <c:pt idx="55329">
                  <c:v>1.007080078125E-3</c:v>
                </c:pt>
                <c:pt idx="55330">
                  <c:v>1.0068416595458984E-3</c:v>
                </c:pt>
                <c:pt idx="55331">
                  <c:v>1.007080078125E-3</c:v>
                </c:pt>
                <c:pt idx="55332">
                  <c:v>1.007080078125E-3</c:v>
                </c:pt>
                <c:pt idx="55333">
                  <c:v>1.0068416595458984E-3</c:v>
                </c:pt>
                <c:pt idx="55334">
                  <c:v>1.007080078125E-3</c:v>
                </c:pt>
                <c:pt idx="55335">
                  <c:v>1.007080078125E-3</c:v>
                </c:pt>
                <c:pt idx="55336">
                  <c:v>1.0068416595458984E-3</c:v>
                </c:pt>
                <c:pt idx="55337">
                  <c:v>1.007080078125E-3</c:v>
                </c:pt>
                <c:pt idx="55338">
                  <c:v>1.0068416595458984E-3</c:v>
                </c:pt>
                <c:pt idx="55339">
                  <c:v>1.007080078125E-3</c:v>
                </c:pt>
                <c:pt idx="55340">
                  <c:v>1.0080337524414063E-3</c:v>
                </c:pt>
                <c:pt idx="55341">
                  <c:v>1.007080078125E-3</c:v>
                </c:pt>
                <c:pt idx="55342">
                  <c:v>1.0068416595458984E-3</c:v>
                </c:pt>
                <c:pt idx="55343">
                  <c:v>1.007080078125E-3</c:v>
                </c:pt>
                <c:pt idx="55344">
                  <c:v>1.007080078125E-3</c:v>
                </c:pt>
                <c:pt idx="55345">
                  <c:v>1.0068416595458984E-3</c:v>
                </c:pt>
                <c:pt idx="55346">
                  <c:v>1.007080078125E-3</c:v>
                </c:pt>
                <c:pt idx="55347">
                  <c:v>1.007080078125E-3</c:v>
                </c:pt>
                <c:pt idx="55348">
                  <c:v>1.0068416595458984E-3</c:v>
                </c:pt>
                <c:pt idx="55349">
                  <c:v>1.007080078125E-3</c:v>
                </c:pt>
                <c:pt idx="55350">
                  <c:v>1.007080078125E-3</c:v>
                </c:pt>
                <c:pt idx="55351">
                  <c:v>1.0068416595458984E-3</c:v>
                </c:pt>
                <c:pt idx="55352">
                  <c:v>1.007080078125E-3</c:v>
                </c:pt>
                <c:pt idx="55353">
                  <c:v>1.0080337524414063E-3</c:v>
                </c:pt>
                <c:pt idx="55354">
                  <c:v>1.007080078125E-3</c:v>
                </c:pt>
                <c:pt idx="55355">
                  <c:v>1.0068416595458984E-3</c:v>
                </c:pt>
                <c:pt idx="55356">
                  <c:v>1.007080078125E-3</c:v>
                </c:pt>
                <c:pt idx="55357">
                  <c:v>1.007080078125E-3</c:v>
                </c:pt>
                <c:pt idx="55358">
                  <c:v>1.0068416595458984E-3</c:v>
                </c:pt>
                <c:pt idx="55359">
                  <c:v>1.007080078125E-3</c:v>
                </c:pt>
                <c:pt idx="55360">
                  <c:v>1.0068416595458984E-3</c:v>
                </c:pt>
                <c:pt idx="55361">
                  <c:v>7.0500373840332031E-3</c:v>
                </c:pt>
                <c:pt idx="55362">
                  <c:v>1.007080078125E-3</c:v>
                </c:pt>
                <c:pt idx="55363">
                  <c:v>1.007080078125E-3</c:v>
                </c:pt>
                <c:pt idx="55364">
                  <c:v>1.0068416595458984E-3</c:v>
                </c:pt>
                <c:pt idx="55365">
                  <c:v>1.007080078125E-3</c:v>
                </c:pt>
                <c:pt idx="55366">
                  <c:v>1.007080078125E-3</c:v>
                </c:pt>
                <c:pt idx="55367">
                  <c:v>1.0068416595458984E-3</c:v>
                </c:pt>
                <c:pt idx="55368">
                  <c:v>1.007080078125E-3</c:v>
                </c:pt>
                <c:pt idx="55369">
                  <c:v>1.007080078125E-3</c:v>
                </c:pt>
                <c:pt idx="55370">
                  <c:v>1.0068416595458984E-3</c:v>
                </c:pt>
                <c:pt idx="55371">
                  <c:v>1.007080078125E-3</c:v>
                </c:pt>
                <c:pt idx="55372">
                  <c:v>1.0080337524414063E-3</c:v>
                </c:pt>
                <c:pt idx="55373">
                  <c:v>1.007080078125E-3</c:v>
                </c:pt>
                <c:pt idx="55374">
                  <c:v>1.0068416595458984E-3</c:v>
                </c:pt>
                <c:pt idx="55375">
                  <c:v>1.007080078125E-3</c:v>
                </c:pt>
                <c:pt idx="55376">
                  <c:v>1.0068416595458984E-3</c:v>
                </c:pt>
                <c:pt idx="55377">
                  <c:v>1.007080078125E-3</c:v>
                </c:pt>
                <c:pt idx="55378">
                  <c:v>1.007080078125E-3</c:v>
                </c:pt>
                <c:pt idx="55379">
                  <c:v>1.0068416595458984E-3</c:v>
                </c:pt>
                <c:pt idx="55380">
                  <c:v>1.007080078125E-3</c:v>
                </c:pt>
                <c:pt idx="55381">
                  <c:v>1.007080078125E-3</c:v>
                </c:pt>
                <c:pt idx="55382">
                  <c:v>1.0068416595458984E-3</c:v>
                </c:pt>
                <c:pt idx="55383">
                  <c:v>1.007080078125E-3</c:v>
                </c:pt>
                <c:pt idx="55384">
                  <c:v>1.0080337524414063E-3</c:v>
                </c:pt>
                <c:pt idx="55385">
                  <c:v>1.007080078125E-3</c:v>
                </c:pt>
                <c:pt idx="55386">
                  <c:v>1.0068416595458984E-3</c:v>
                </c:pt>
                <c:pt idx="55387">
                  <c:v>1.007080078125E-3</c:v>
                </c:pt>
                <c:pt idx="55388">
                  <c:v>1.007080078125E-3</c:v>
                </c:pt>
                <c:pt idx="55389">
                  <c:v>1.0068416595458984E-3</c:v>
                </c:pt>
                <c:pt idx="55390">
                  <c:v>1.007080078125E-3</c:v>
                </c:pt>
                <c:pt idx="55391">
                  <c:v>1.007080078125E-3</c:v>
                </c:pt>
                <c:pt idx="55392">
                  <c:v>1.0068416595458984E-3</c:v>
                </c:pt>
                <c:pt idx="55393">
                  <c:v>1.007080078125E-3</c:v>
                </c:pt>
                <c:pt idx="55394">
                  <c:v>1.007080078125E-3</c:v>
                </c:pt>
                <c:pt idx="55395">
                  <c:v>1.0068416595458984E-3</c:v>
                </c:pt>
                <c:pt idx="55396">
                  <c:v>1.007080078125E-3</c:v>
                </c:pt>
                <c:pt idx="55397">
                  <c:v>1.0080337524414063E-3</c:v>
                </c:pt>
                <c:pt idx="55398">
                  <c:v>1.0068416595458984E-3</c:v>
                </c:pt>
                <c:pt idx="55399">
                  <c:v>1.007080078125E-3</c:v>
                </c:pt>
                <c:pt idx="55400">
                  <c:v>1.007080078125E-3</c:v>
                </c:pt>
                <c:pt idx="55401">
                  <c:v>1.0068416595458984E-3</c:v>
                </c:pt>
                <c:pt idx="55402">
                  <c:v>1.007080078125E-3</c:v>
                </c:pt>
                <c:pt idx="55403">
                  <c:v>1.007080078125E-3</c:v>
                </c:pt>
                <c:pt idx="55404">
                  <c:v>1.0068416595458984E-3</c:v>
                </c:pt>
                <c:pt idx="55405">
                  <c:v>1.007080078125E-3</c:v>
                </c:pt>
                <c:pt idx="55406">
                  <c:v>1.007080078125E-3</c:v>
                </c:pt>
                <c:pt idx="55407">
                  <c:v>1.0068416595458984E-3</c:v>
                </c:pt>
                <c:pt idx="55408">
                  <c:v>1.007080078125E-3</c:v>
                </c:pt>
                <c:pt idx="55409">
                  <c:v>1.0080337524414063E-3</c:v>
                </c:pt>
                <c:pt idx="55410">
                  <c:v>1.007080078125E-3</c:v>
                </c:pt>
                <c:pt idx="55411">
                  <c:v>1.0068416595458984E-3</c:v>
                </c:pt>
                <c:pt idx="55412">
                  <c:v>1.007080078125E-3</c:v>
                </c:pt>
                <c:pt idx="55413">
                  <c:v>1.007080078125E-3</c:v>
                </c:pt>
                <c:pt idx="55414">
                  <c:v>1.0068416595458984E-3</c:v>
                </c:pt>
                <c:pt idx="55415">
                  <c:v>1.007080078125E-3</c:v>
                </c:pt>
                <c:pt idx="55416">
                  <c:v>1.007080078125E-3</c:v>
                </c:pt>
                <c:pt idx="55417">
                  <c:v>1.0068416595458984E-3</c:v>
                </c:pt>
                <c:pt idx="55418">
                  <c:v>1.007080078125E-3</c:v>
                </c:pt>
                <c:pt idx="55419">
                  <c:v>1.007080078125E-3</c:v>
                </c:pt>
                <c:pt idx="55420">
                  <c:v>1.0068416595458984E-3</c:v>
                </c:pt>
                <c:pt idx="55421">
                  <c:v>1.007080078125E-3</c:v>
                </c:pt>
                <c:pt idx="55422">
                  <c:v>1.0080337524414063E-3</c:v>
                </c:pt>
                <c:pt idx="55423">
                  <c:v>1.0068416595458984E-3</c:v>
                </c:pt>
                <c:pt idx="55424">
                  <c:v>1.007080078125E-3</c:v>
                </c:pt>
                <c:pt idx="55425">
                  <c:v>1.007080078125E-3</c:v>
                </c:pt>
                <c:pt idx="55426">
                  <c:v>1.0068416595458984E-3</c:v>
                </c:pt>
                <c:pt idx="55427">
                  <c:v>1.007080078125E-3</c:v>
                </c:pt>
                <c:pt idx="55428">
                  <c:v>1.007080078125E-3</c:v>
                </c:pt>
                <c:pt idx="55429">
                  <c:v>1.0068416595458984E-3</c:v>
                </c:pt>
                <c:pt idx="55430">
                  <c:v>1.007080078125E-3</c:v>
                </c:pt>
                <c:pt idx="55431">
                  <c:v>1.007080078125E-3</c:v>
                </c:pt>
                <c:pt idx="55432">
                  <c:v>1.0068416595458984E-3</c:v>
                </c:pt>
                <c:pt idx="55433">
                  <c:v>1.007080078125E-3</c:v>
                </c:pt>
                <c:pt idx="55434">
                  <c:v>1.0080337524414063E-3</c:v>
                </c:pt>
                <c:pt idx="55435">
                  <c:v>1.007080078125E-3</c:v>
                </c:pt>
                <c:pt idx="55436">
                  <c:v>1.0068416595458984E-3</c:v>
                </c:pt>
                <c:pt idx="55437">
                  <c:v>1.007080078125E-3</c:v>
                </c:pt>
                <c:pt idx="55438">
                  <c:v>1.007080078125E-3</c:v>
                </c:pt>
                <c:pt idx="55439">
                  <c:v>1.0068416595458984E-3</c:v>
                </c:pt>
                <c:pt idx="55440">
                  <c:v>1.007080078125E-3</c:v>
                </c:pt>
                <c:pt idx="55441">
                  <c:v>1.007080078125E-3</c:v>
                </c:pt>
                <c:pt idx="55442">
                  <c:v>1.0068416595458984E-3</c:v>
                </c:pt>
                <c:pt idx="55443">
                  <c:v>1.007080078125E-3</c:v>
                </c:pt>
                <c:pt idx="55444">
                  <c:v>1.007080078125E-3</c:v>
                </c:pt>
                <c:pt idx="55445">
                  <c:v>1.0068416595458984E-3</c:v>
                </c:pt>
                <c:pt idx="55446">
                  <c:v>1.007080078125E-3</c:v>
                </c:pt>
                <c:pt idx="55447">
                  <c:v>1.0080337524414063E-3</c:v>
                </c:pt>
                <c:pt idx="55448">
                  <c:v>1.0068416595458984E-3</c:v>
                </c:pt>
                <c:pt idx="55449">
                  <c:v>1.007080078125E-3</c:v>
                </c:pt>
                <c:pt idx="55450">
                  <c:v>1.007080078125E-3</c:v>
                </c:pt>
                <c:pt idx="55451">
                  <c:v>1.0068416595458984E-3</c:v>
                </c:pt>
                <c:pt idx="55452">
                  <c:v>1.007080078125E-3</c:v>
                </c:pt>
                <c:pt idx="55453">
                  <c:v>1.007080078125E-3</c:v>
                </c:pt>
                <c:pt idx="55454">
                  <c:v>1.0068416595458984E-3</c:v>
                </c:pt>
                <c:pt idx="55455">
                  <c:v>1.007080078125E-3</c:v>
                </c:pt>
                <c:pt idx="55456">
                  <c:v>1.007080078125E-3</c:v>
                </c:pt>
                <c:pt idx="55457">
                  <c:v>1.0068416595458984E-3</c:v>
                </c:pt>
                <c:pt idx="55458">
                  <c:v>1.007080078125E-3</c:v>
                </c:pt>
                <c:pt idx="55459">
                  <c:v>1.0080337524414063E-3</c:v>
                </c:pt>
                <c:pt idx="55460">
                  <c:v>1.007080078125E-3</c:v>
                </c:pt>
                <c:pt idx="55461">
                  <c:v>1.0068416595458984E-3</c:v>
                </c:pt>
                <c:pt idx="55462">
                  <c:v>1.007080078125E-3</c:v>
                </c:pt>
                <c:pt idx="55463">
                  <c:v>1.007080078125E-3</c:v>
                </c:pt>
                <c:pt idx="55464">
                  <c:v>1.0068416595458984E-3</c:v>
                </c:pt>
                <c:pt idx="55465">
                  <c:v>1.007080078125E-3</c:v>
                </c:pt>
                <c:pt idx="55466">
                  <c:v>1.007080078125E-3</c:v>
                </c:pt>
                <c:pt idx="55467">
                  <c:v>1.0068416595458984E-3</c:v>
                </c:pt>
                <c:pt idx="55468">
                  <c:v>1.007080078125E-3</c:v>
                </c:pt>
                <c:pt idx="55469">
                  <c:v>1.007080078125E-3</c:v>
                </c:pt>
                <c:pt idx="55470">
                  <c:v>1.0068416595458984E-3</c:v>
                </c:pt>
                <c:pt idx="55471">
                  <c:v>1.007080078125E-3</c:v>
                </c:pt>
                <c:pt idx="55472">
                  <c:v>1.0080337524414063E-3</c:v>
                </c:pt>
                <c:pt idx="55473">
                  <c:v>1.0068416595458984E-3</c:v>
                </c:pt>
                <c:pt idx="55474">
                  <c:v>1.007080078125E-3</c:v>
                </c:pt>
                <c:pt idx="55475">
                  <c:v>1.007080078125E-3</c:v>
                </c:pt>
                <c:pt idx="55476">
                  <c:v>1.0068416595458984E-3</c:v>
                </c:pt>
                <c:pt idx="55477">
                  <c:v>1.007080078125E-3</c:v>
                </c:pt>
                <c:pt idx="55478">
                  <c:v>1.007080078125E-3</c:v>
                </c:pt>
                <c:pt idx="55479">
                  <c:v>1.0068416595458984E-3</c:v>
                </c:pt>
                <c:pt idx="55480">
                  <c:v>1.007080078125E-3</c:v>
                </c:pt>
                <c:pt idx="55481">
                  <c:v>1.007080078125E-3</c:v>
                </c:pt>
                <c:pt idx="55482">
                  <c:v>1.0068416595458984E-3</c:v>
                </c:pt>
                <c:pt idx="55483">
                  <c:v>9.0641975402832031E-3</c:v>
                </c:pt>
                <c:pt idx="55484">
                  <c:v>1.0068416595458984E-3</c:v>
                </c:pt>
                <c:pt idx="55485">
                  <c:v>1.007080078125E-3</c:v>
                </c:pt>
                <c:pt idx="55486">
                  <c:v>1.007080078125E-3</c:v>
                </c:pt>
                <c:pt idx="55487">
                  <c:v>1.0068416595458984E-3</c:v>
                </c:pt>
                <c:pt idx="55488">
                  <c:v>1.007080078125E-3</c:v>
                </c:pt>
                <c:pt idx="55489">
                  <c:v>1.0080337524414063E-3</c:v>
                </c:pt>
                <c:pt idx="55490">
                  <c:v>1.0068416595458984E-3</c:v>
                </c:pt>
                <c:pt idx="55491">
                  <c:v>1.007080078125E-3</c:v>
                </c:pt>
                <c:pt idx="55492">
                  <c:v>1.007080078125E-3</c:v>
                </c:pt>
                <c:pt idx="55493">
                  <c:v>1.0068416595458984E-3</c:v>
                </c:pt>
                <c:pt idx="55494">
                  <c:v>1.007080078125E-3</c:v>
                </c:pt>
                <c:pt idx="55495">
                  <c:v>1.007080078125E-3</c:v>
                </c:pt>
                <c:pt idx="55496">
                  <c:v>1.0068416595458984E-3</c:v>
                </c:pt>
                <c:pt idx="55497">
                  <c:v>1.007080078125E-3</c:v>
                </c:pt>
                <c:pt idx="55498">
                  <c:v>1.007080078125E-3</c:v>
                </c:pt>
                <c:pt idx="55499">
                  <c:v>1.0068416595458984E-3</c:v>
                </c:pt>
                <c:pt idx="55500">
                  <c:v>1.007080078125E-3</c:v>
                </c:pt>
                <c:pt idx="55501">
                  <c:v>1.0080337524414063E-3</c:v>
                </c:pt>
                <c:pt idx="55502">
                  <c:v>1.007080078125E-3</c:v>
                </c:pt>
                <c:pt idx="55503">
                  <c:v>1.0068416595458984E-3</c:v>
                </c:pt>
                <c:pt idx="55504">
                  <c:v>1.007080078125E-3</c:v>
                </c:pt>
                <c:pt idx="55505">
                  <c:v>1.007080078125E-3</c:v>
                </c:pt>
                <c:pt idx="55506">
                  <c:v>1.0068416595458984E-3</c:v>
                </c:pt>
                <c:pt idx="55507">
                  <c:v>1.007080078125E-3</c:v>
                </c:pt>
                <c:pt idx="55508">
                  <c:v>1.007080078125E-3</c:v>
                </c:pt>
                <c:pt idx="55509">
                  <c:v>1.0068416595458984E-3</c:v>
                </c:pt>
                <c:pt idx="55510">
                  <c:v>1.007080078125E-3</c:v>
                </c:pt>
                <c:pt idx="55511">
                  <c:v>1.007080078125E-3</c:v>
                </c:pt>
                <c:pt idx="55512">
                  <c:v>1.0068416595458984E-3</c:v>
                </c:pt>
                <c:pt idx="55513">
                  <c:v>1.007080078125E-3</c:v>
                </c:pt>
                <c:pt idx="55514">
                  <c:v>1.0080337524414063E-3</c:v>
                </c:pt>
                <c:pt idx="55515">
                  <c:v>1.0068416595458984E-3</c:v>
                </c:pt>
                <c:pt idx="55516">
                  <c:v>1.007080078125E-3</c:v>
                </c:pt>
                <c:pt idx="55517">
                  <c:v>1.007080078125E-3</c:v>
                </c:pt>
                <c:pt idx="55518">
                  <c:v>1.0068416595458984E-3</c:v>
                </c:pt>
                <c:pt idx="55519">
                  <c:v>1.007080078125E-3</c:v>
                </c:pt>
                <c:pt idx="55520">
                  <c:v>1.007080078125E-3</c:v>
                </c:pt>
                <c:pt idx="55521">
                  <c:v>1.0068416595458984E-3</c:v>
                </c:pt>
                <c:pt idx="55522">
                  <c:v>1.007080078125E-3</c:v>
                </c:pt>
                <c:pt idx="55523">
                  <c:v>1.007080078125E-3</c:v>
                </c:pt>
                <c:pt idx="55524">
                  <c:v>1.0068416595458984E-3</c:v>
                </c:pt>
                <c:pt idx="55525">
                  <c:v>1.007080078125E-3</c:v>
                </c:pt>
                <c:pt idx="55526">
                  <c:v>1.0080337524414063E-3</c:v>
                </c:pt>
                <c:pt idx="55527">
                  <c:v>1.007080078125E-3</c:v>
                </c:pt>
                <c:pt idx="55528">
                  <c:v>1.0068416595458984E-3</c:v>
                </c:pt>
                <c:pt idx="55529">
                  <c:v>1.007080078125E-3</c:v>
                </c:pt>
                <c:pt idx="55530">
                  <c:v>1.007080078125E-3</c:v>
                </c:pt>
                <c:pt idx="55531">
                  <c:v>1.0068416595458984E-3</c:v>
                </c:pt>
                <c:pt idx="55532">
                  <c:v>1.007080078125E-3</c:v>
                </c:pt>
                <c:pt idx="55533">
                  <c:v>1.007080078125E-3</c:v>
                </c:pt>
                <c:pt idx="55534">
                  <c:v>1.0068416595458984E-3</c:v>
                </c:pt>
                <c:pt idx="55535">
                  <c:v>1.007080078125E-3</c:v>
                </c:pt>
                <c:pt idx="55536">
                  <c:v>1.007080078125E-3</c:v>
                </c:pt>
                <c:pt idx="55537">
                  <c:v>1.0068416595458984E-3</c:v>
                </c:pt>
                <c:pt idx="55538">
                  <c:v>1.007080078125E-3</c:v>
                </c:pt>
                <c:pt idx="55539">
                  <c:v>1.0080337524414063E-3</c:v>
                </c:pt>
                <c:pt idx="55540">
                  <c:v>1.0068416595458984E-3</c:v>
                </c:pt>
                <c:pt idx="55541">
                  <c:v>1.007080078125E-3</c:v>
                </c:pt>
                <c:pt idx="55542">
                  <c:v>1.007080078125E-3</c:v>
                </c:pt>
                <c:pt idx="55543">
                  <c:v>1.0068416595458984E-3</c:v>
                </c:pt>
                <c:pt idx="55544">
                  <c:v>1.007080078125E-3</c:v>
                </c:pt>
                <c:pt idx="55545">
                  <c:v>1.007080078125E-3</c:v>
                </c:pt>
                <c:pt idx="55546">
                  <c:v>1.0068416595458984E-3</c:v>
                </c:pt>
                <c:pt idx="55547">
                  <c:v>1.007080078125E-3</c:v>
                </c:pt>
                <c:pt idx="55548">
                  <c:v>1.007080078125E-3</c:v>
                </c:pt>
                <c:pt idx="55549">
                  <c:v>1.0068416595458984E-3</c:v>
                </c:pt>
                <c:pt idx="55550">
                  <c:v>1.007080078125E-3</c:v>
                </c:pt>
                <c:pt idx="55551">
                  <c:v>1.0080337524414063E-3</c:v>
                </c:pt>
                <c:pt idx="55552">
                  <c:v>1.007080078125E-3</c:v>
                </c:pt>
                <c:pt idx="55553">
                  <c:v>1.0068416595458984E-3</c:v>
                </c:pt>
                <c:pt idx="55554">
                  <c:v>1.007080078125E-3</c:v>
                </c:pt>
                <c:pt idx="55555">
                  <c:v>1.007080078125E-3</c:v>
                </c:pt>
                <c:pt idx="55556">
                  <c:v>1.0068416595458984E-3</c:v>
                </c:pt>
                <c:pt idx="55557">
                  <c:v>1.007080078125E-3</c:v>
                </c:pt>
                <c:pt idx="55558">
                  <c:v>1.007080078125E-3</c:v>
                </c:pt>
                <c:pt idx="55559">
                  <c:v>1.0068416595458984E-3</c:v>
                </c:pt>
                <c:pt idx="55560">
                  <c:v>1.007080078125E-3</c:v>
                </c:pt>
                <c:pt idx="55561">
                  <c:v>1.007080078125E-3</c:v>
                </c:pt>
                <c:pt idx="55562">
                  <c:v>1.0068416595458984E-3</c:v>
                </c:pt>
                <c:pt idx="55563">
                  <c:v>1.007080078125E-3</c:v>
                </c:pt>
                <c:pt idx="55564">
                  <c:v>1.0080337524414063E-3</c:v>
                </c:pt>
                <c:pt idx="55565">
                  <c:v>1.0068416595458984E-3</c:v>
                </c:pt>
                <c:pt idx="55566">
                  <c:v>1.007080078125E-3</c:v>
                </c:pt>
                <c:pt idx="55567">
                  <c:v>1.007080078125E-3</c:v>
                </c:pt>
                <c:pt idx="55568">
                  <c:v>1.0068416595458984E-3</c:v>
                </c:pt>
                <c:pt idx="55569">
                  <c:v>1.007080078125E-3</c:v>
                </c:pt>
                <c:pt idx="55570">
                  <c:v>1.007080078125E-3</c:v>
                </c:pt>
                <c:pt idx="55571">
                  <c:v>1.0068416595458984E-3</c:v>
                </c:pt>
                <c:pt idx="55572">
                  <c:v>1.007080078125E-3</c:v>
                </c:pt>
                <c:pt idx="55573">
                  <c:v>1.007080078125E-3</c:v>
                </c:pt>
                <c:pt idx="55574">
                  <c:v>1.0068416595458984E-3</c:v>
                </c:pt>
                <c:pt idx="55575">
                  <c:v>1.007080078125E-3</c:v>
                </c:pt>
                <c:pt idx="55576">
                  <c:v>1.0080337524414063E-3</c:v>
                </c:pt>
                <c:pt idx="55577">
                  <c:v>1.007080078125E-3</c:v>
                </c:pt>
                <c:pt idx="55578">
                  <c:v>1.0068416595458984E-3</c:v>
                </c:pt>
                <c:pt idx="55579">
                  <c:v>1.007080078125E-3</c:v>
                </c:pt>
                <c:pt idx="55580">
                  <c:v>1.007080078125E-3</c:v>
                </c:pt>
                <c:pt idx="55581">
                  <c:v>1.0068416595458984E-3</c:v>
                </c:pt>
                <c:pt idx="55582">
                  <c:v>1.007080078125E-3</c:v>
                </c:pt>
                <c:pt idx="55583">
                  <c:v>1.007080078125E-3</c:v>
                </c:pt>
                <c:pt idx="55584">
                  <c:v>1.0068416595458984E-3</c:v>
                </c:pt>
                <c:pt idx="55585">
                  <c:v>1.007080078125E-3</c:v>
                </c:pt>
                <c:pt idx="55586">
                  <c:v>1.007080078125E-3</c:v>
                </c:pt>
                <c:pt idx="55587">
                  <c:v>1.0068416595458984E-3</c:v>
                </c:pt>
                <c:pt idx="55588">
                  <c:v>1.007080078125E-3</c:v>
                </c:pt>
                <c:pt idx="55589">
                  <c:v>1.0080337524414063E-3</c:v>
                </c:pt>
                <c:pt idx="55590">
                  <c:v>1.0068416595458984E-3</c:v>
                </c:pt>
                <c:pt idx="55591">
                  <c:v>1.007080078125E-3</c:v>
                </c:pt>
                <c:pt idx="55592">
                  <c:v>1.007080078125E-3</c:v>
                </c:pt>
                <c:pt idx="55593">
                  <c:v>1.0068416595458984E-3</c:v>
                </c:pt>
                <c:pt idx="55594">
                  <c:v>1.007080078125E-3</c:v>
                </c:pt>
                <c:pt idx="55595">
                  <c:v>1.007080078125E-3</c:v>
                </c:pt>
                <c:pt idx="55596">
                  <c:v>1.0068416595458984E-3</c:v>
                </c:pt>
                <c:pt idx="55597">
                  <c:v>1.007080078125E-3</c:v>
                </c:pt>
                <c:pt idx="55598">
                  <c:v>1.007080078125E-3</c:v>
                </c:pt>
                <c:pt idx="55599">
                  <c:v>1.0068416595458984E-3</c:v>
                </c:pt>
                <c:pt idx="55600">
                  <c:v>1.007080078125E-3</c:v>
                </c:pt>
                <c:pt idx="55601">
                  <c:v>1.0080337524414063E-3</c:v>
                </c:pt>
                <c:pt idx="55602">
                  <c:v>1.007080078125E-3</c:v>
                </c:pt>
                <c:pt idx="55603">
                  <c:v>1.0068416595458984E-3</c:v>
                </c:pt>
                <c:pt idx="55604">
                  <c:v>1.007080078125E-3</c:v>
                </c:pt>
                <c:pt idx="55605">
                  <c:v>1.007080078125E-3</c:v>
                </c:pt>
                <c:pt idx="55606">
                  <c:v>1.0068416595458984E-3</c:v>
                </c:pt>
                <c:pt idx="55607">
                  <c:v>1.007080078125E-3</c:v>
                </c:pt>
                <c:pt idx="55608">
                  <c:v>1.007080078125E-3</c:v>
                </c:pt>
                <c:pt idx="55609">
                  <c:v>1.0068416595458984E-3</c:v>
                </c:pt>
                <c:pt idx="55610">
                  <c:v>1.007080078125E-3</c:v>
                </c:pt>
                <c:pt idx="55611">
                  <c:v>1.007080078125E-3</c:v>
                </c:pt>
                <c:pt idx="55612">
                  <c:v>1.0068416595458984E-3</c:v>
                </c:pt>
                <c:pt idx="55613">
                  <c:v>1.0080337524414063E-3</c:v>
                </c:pt>
                <c:pt idx="55614">
                  <c:v>1.007080078125E-3</c:v>
                </c:pt>
                <c:pt idx="55615">
                  <c:v>1.0068416595458984E-3</c:v>
                </c:pt>
                <c:pt idx="55616">
                  <c:v>1.007080078125E-3</c:v>
                </c:pt>
                <c:pt idx="55617">
                  <c:v>1.007080078125E-3</c:v>
                </c:pt>
                <c:pt idx="55618">
                  <c:v>1.0068416595458984E-3</c:v>
                </c:pt>
                <c:pt idx="55619">
                  <c:v>1.007080078125E-3</c:v>
                </c:pt>
                <c:pt idx="55620">
                  <c:v>1.007080078125E-3</c:v>
                </c:pt>
                <c:pt idx="55621">
                  <c:v>1.0068416595458984E-3</c:v>
                </c:pt>
                <c:pt idx="55622">
                  <c:v>1.007080078125E-3</c:v>
                </c:pt>
                <c:pt idx="55623">
                  <c:v>1.007080078125E-3</c:v>
                </c:pt>
                <c:pt idx="55624">
                  <c:v>1.0068416595458984E-3</c:v>
                </c:pt>
                <c:pt idx="55625">
                  <c:v>1.007080078125E-3</c:v>
                </c:pt>
                <c:pt idx="55626">
                  <c:v>1.0080337524414063E-3</c:v>
                </c:pt>
                <c:pt idx="55627">
                  <c:v>1.007080078125E-3</c:v>
                </c:pt>
                <c:pt idx="55628">
                  <c:v>1.0068416595458984E-3</c:v>
                </c:pt>
                <c:pt idx="55629">
                  <c:v>1.007080078125E-3</c:v>
                </c:pt>
                <c:pt idx="55630">
                  <c:v>1.007080078125E-3</c:v>
                </c:pt>
                <c:pt idx="55631">
                  <c:v>1.0068416595458984E-3</c:v>
                </c:pt>
                <c:pt idx="55632">
                  <c:v>1.007080078125E-3</c:v>
                </c:pt>
                <c:pt idx="55633">
                  <c:v>1.007080078125E-3</c:v>
                </c:pt>
                <c:pt idx="55634">
                  <c:v>1.0068416595458984E-3</c:v>
                </c:pt>
                <c:pt idx="55635">
                  <c:v>1.007080078125E-3</c:v>
                </c:pt>
                <c:pt idx="55636">
                  <c:v>1.007080078125E-3</c:v>
                </c:pt>
                <c:pt idx="55637">
                  <c:v>1.0068416595458984E-3</c:v>
                </c:pt>
                <c:pt idx="55638">
                  <c:v>1.0080337524414063E-3</c:v>
                </c:pt>
                <c:pt idx="55639">
                  <c:v>1.007080078125E-3</c:v>
                </c:pt>
                <c:pt idx="55640">
                  <c:v>1.0068416595458984E-3</c:v>
                </c:pt>
                <c:pt idx="55641">
                  <c:v>1.007080078125E-3</c:v>
                </c:pt>
                <c:pt idx="55642">
                  <c:v>1.007080078125E-3</c:v>
                </c:pt>
                <c:pt idx="55643">
                  <c:v>1.0068416595458984E-3</c:v>
                </c:pt>
                <c:pt idx="55644">
                  <c:v>1.007080078125E-3</c:v>
                </c:pt>
                <c:pt idx="55645">
                  <c:v>1.007080078125E-3</c:v>
                </c:pt>
                <c:pt idx="55646">
                  <c:v>1.0068416595458984E-3</c:v>
                </c:pt>
                <c:pt idx="55647">
                  <c:v>1.007080078125E-3</c:v>
                </c:pt>
                <c:pt idx="55648">
                  <c:v>1.007080078125E-3</c:v>
                </c:pt>
                <c:pt idx="55649">
                  <c:v>1.0068416595458984E-3</c:v>
                </c:pt>
                <c:pt idx="55650">
                  <c:v>1.007080078125E-3</c:v>
                </c:pt>
                <c:pt idx="55651">
                  <c:v>1.0080337524414063E-3</c:v>
                </c:pt>
                <c:pt idx="55652">
                  <c:v>1.007080078125E-3</c:v>
                </c:pt>
                <c:pt idx="55653">
                  <c:v>1.0068416595458984E-3</c:v>
                </c:pt>
                <c:pt idx="55654">
                  <c:v>1.007080078125E-3</c:v>
                </c:pt>
                <c:pt idx="55655">
                  <c:v>1.007080078125E-3</c:v>
                </c:pt>
                <c:pt idx="55656">
                  <c:v>1.0068416595458984E-3</c:v>
                </c:pt>
                <c:pt idx="55657">
                  <c:v>1.007080078125E-3</c:v>
                </c:pt>
                <c:pt idx="55658">
                  <c:v>1.007080078125E-3</c:v>
                </c:pt>
                <c:pt idx="55659">
                  <c:v>1.0068416595458984E-3</c:v>
                </c:pt>
                <c:pt idx="55660">
                  <c:v>1.007080078125E-3</c:v>
                </c:pt>
                <c:pt idx="55661">
                  <c:v>1.007080078125E-3</c:v>
                </c:pt>
                <c:pt idx="55662">
                  <c:v>1.0068416595458984E-3</c:v>
                </c:pt>
                <c:pt idx="55663">
                  <c:v>1.0080337524414063E-3</c:v>
                </c:pt>
                <c:pt idx="55664">
                  <c:v>1.007080078125E-3</c:v>
                </c:pt>
                <c:pt idx="55665">
                  <c:v>1.0068416595458984E-3</c:v>
                </c:pt>
                <c:pt idx="55666">
                  <c:v>1.007080078125E-3</c:v>
                </c:pt>
                <c:pt idx="55667">
                  <c:v>1.007080078125E-3</c:v>
                </c:pt>
                <c:pt idx="55668">
                  <c:v>1.0068416595458984E-3</c:v>
                </c:pt>
                <c:pt idx="55669">
                  <c:v>1.007080078125E-3</c:v>
                </c:pt>
                <c:pt idx="55670">
                  <c:v>1.007080078125E-3</c:v>
                </c:pt>
                <c:pt idx="55671">
                  <c:v>1.0068416595458984E-3</c:v>
                </c:pt>
                <c:pt idx="55672">
                  <c:v>1.007080078125E-3</c:v>
                </c:pt>
                <c:pt idx="55673">
                  <c:v>1.007080078125E-3</c:v>
                </c:pt>
                <c:pt idx="55674">
                  <c:v>1.0068416595458984E-3</c:v>
                </c:pt>
                <c:pt idx="55675">
                  <c:v>1.007080078125E-3</c:v>
                </c:pt>
                <c:pt idx="55676">
                  <c:v>1.0080337524414063E-3</c:v>
                </c:pt>
                <c:pt idx="55677">
                  <c:v>1.007080078125E-3</c:v>
                </c:pt>
                <c:pt idx="55678">
                  <c:v>1.0068416595458984E-3</c:v>
                </c:pt>
                <c:pt idx="55679">
                  <c:v>1.007080078125E-3</c:v>
                </c:pt>
                <c:pt idx="55680">
                  <c:v>1.007080078125E-3</c:v>
                </c:pt>
                <c:pt idx="55681">
                  <c:v>1.0068416595458984E-3</c:v>
                </c:pt>
                <c:pt idx="55682">
                  <c:v>1.007080078125E-3</c:v>
                </c:pt>
                <c:pt idx="55683">
                  <c:v>1.007080078125E-3</c:v>
                </c:pt>
                <c:pt idx="55684">
                  <c:v>1.0068416595458984E-3</c:v>
                </c:pt>
                <c:pt idx="55685">
                  <c:v>1.007080078125E-3</c:v>
                </c:pt>
                <c:pt idx="55686">
                  <c:v>1.007080078125E-3</c:v>
                </c:pt>
                <c:pt idx="55687">
                  <c:v>1.0068416595458984E-3</c:v>
                </c:pt>
                <c:pt idx="55688">
                  <c:v>1.0080337524414063E-3</c:v>
                </c:pt>
                <c:pt idx="55689">
                  <c:v>1.007080078125E-3</c:v>
                </c:pt>
                <c:pt idx="55690">
                  <c:v>1.0068416595458984E-3</c:v>
                </c:pt>
                <c:pt idx="55691">
                  <c:v>1.007080078125E-3</c:v>
                </c:pt>
                <c:pt idx="55692">
                  <c:v>1.007080078125E-3</c:v>
                </c:pt>
                <c:pt idx="55693">
                  <c:v>1.0068416595458984E-3</c:v>
                </c:pt>
                <c:pt idx="55694">
                  <c:v>1.007080078125E-3</c:v>
                </c:pt>
                <c:pt idx="55695">
                  <c:v>1.007080078125E-3</c:v>
                </c:pt>
                <c:pt idx="55696">
                  <c:v>1.0068416595458984E-3</c:v>
                </c:pt>
                <c:pt idx="55697">
                  <c:v>1.007080078125E-3</c:v>
                </c:pt>
                <c:pt idx="55698">
                  <c:v>1.007080078125E-3</c:v>
                </c:pt>
                <c:pt idx="55699">
                  <c:v>1.0068416595458984E-3</c:v>
                </c:pt>
                <c:pt idx="55700">
                  <c:v>1.007080078125E-3</c:v>
                </c:pt>
                <c:pt idx="55701">
                  <c:v>1.0080337524414063E-3</c:v>
                </c:pt>
                <c:pt idx="55702">
                  <c:v>1.007080078125E-3</c:v>
                </c:pt>
                <c:pt idx="55703">
                  <c:v>1.0068416595458984E-3</c:v>
                </c:pt>
                <c:pt idx="55704">
                  <c:v>1.007080078125E-3</c:v>
                </c:pt>
                <c:pt idx="55705">
                  <c:v>1.007080078125E-3</c:v>
                </c:pt>
                <c:pt idx="55706">
                  <c:v>1.0068416595458984E-3</c:v>
                </c:pt>
                <c:pt idx="55707">
                  <c:v>1.007080078125E-3</c:v>
                </c:pt>
                <c:pt idx="55708">
                  <c:v>1.007080078125E-3</c:v>
                </c:pt>
                <c:pt idx="55709">
                  <c:v>1.0068416595458984E-3</c:v>
                </c:pt>
                <c:pt idx="55710">
                  <c:v>1.007080078125E-3</c:v>
                </c:pt>
                <c:pt idx="55711">
                  <c:v>1.007080078125E-3</c:v>
                </c:pt>
                <c:pt idx="55712">
                  <c:v>1.0068416595458984E-3</c:v>
                </c:pt>
                <c:pt idx="55713">
                  <c:v>1.0080337524414063E-3</c:v>
                </c:pt>
                <c:pt idx="55714">
                  <c:v>1.007080078125E-3</c:v>
                </c:pt>
                <c:pt idx="55715">
                  <c:v>1.0068416595458984E-3</c:v>
                </c:pt>
                <c:pt idx="55716">
                  <c:v>1.007080078125E-3</c:v>
                </c:pt>
                <c:pt idx="55717">
                  <c:v>1.007080078125E-3</c:v>
                </c:pt>
                <c:pt idx="55718">
                  <c:v>1.0068416595458984E-3</c:v>
                </c:pt>
                <c:pt idx="55719">
                  <c:v>1.007080078125E-3</c:v>
                </c:pt>
                <c:pt idx="55720">
                  <c:v>1.007080078125E-3</c:v>
                </c:pt>
                <c:pt idx="55721">
                  <c:v>1.0068416595458984E-3</c:v>
                </c:pt>
                <c:pt idx="55722">
                  <c:v>1.007080078125E-3</c:v>
                </c:pt>
                <c:pt idx="55723">
                  <c:v>1.007080078125E-3</c:v>
                </c:pt>
                <c:pt idx="55724">
                  <c:v>1.0068416595458984E-3</c:v>
                </c:pt>
                <c:pt idx="55725">
                  <c:v>1.007080078125E-3</c:v>
                </c:pt>
                <c:pt idx="55726">
                  <c:v>1.0080337524414063E-3</c:v>
                </c:pt>
                <c:pt idx="55727">
                  <c:v>1.007080078125E-3</c:v>
                </c:pt>
                <c:pt idx="55728">
                  <c:v>1.0068416595458984E-3</c:v>
                </c:pt>
                <c:pt idx="55729">
                  <c:v>1.007080078125E-3</c:v>
                </c:pt>
                <c:pt idx="55730">
                  <c:v>1.007080078125E-3</c:v>
                </c:pt>
                <c:pt idx="55731">
                  <c:v>1.0068416595458984E-3</c:v>
                </c:pt>
                <c:pt idx="55732">
                  <c:v>1.007080078125E-3</c:v>
                </c:pt>
                <c:pt idx="55733">
                  <c:v>1.007080078125E-3</c:v>
                </c:pt>
                <c:pt idx="55734">
                  <c:v>1.0068416595458984E-3</c:v>
                </c:pt>
                <c:pt idx="55735">
                  <c:v>1.007080078125E-3</c:v>
                </c:pt>
                <c:pt idx="55736">
                  <c:v>1.007080078125E-3</c:v>
                </c:pt>
                <c:pt idx="55737">
                  <c:v>1.0068416595458984E-3</c:v>
                </c:pt>
                <c:pt idx="55738">
                  <c:v>1.0080337524414063E-3</c:v>
                </c:pt>
                <c:pt idx="55739">
                  <c:v>1.007080078125E-3</c:v>
                </c:pt>
                <c:pt idx="55740">
                  <c:v>1.0068416595458984E-3</c:v>
                </c:pt>
                <c:pt idx="55741">
                  <c:v>1.007080078125E-3</c:v>
                </c:pt>
                <c:pt idx="55742">
                  <c:v>1.007080078125E-3</c:v>
                </c:pt>
                <c:pt idx="55743">
                  <c:v>1.0068416595458984E-3</c:v>
                </c:pt>
                <c:pt idx="55744">
                  <c:v>1.007080078125E-3</c:v>
                </c:pt>
                <c:pt idx="55745">
                  <c:v>1.007080078125E-3</c:v>
                </c:pt>
                <c:pt idx="55746">
                  <c:v>1.0068416595458984E-3</c:v>
                </c:pt>
                <c:pt idx="55747">
                  <c:v>1.007080078125E-3</c:v>
                </c:pt>
                <c:pt idx="55748">
                  <c:v>1.007080078125E-3</c:v>
                </c:pt>
                <c:pt idx="55749">
                  <c:v>1.0068416595458984E-3</c:v>
                </c:pt>
                <c:pt idx="55750">
                  <c:v>1.007080078125E-3</c:v>
                </c:pt>
                <c:pt idx="55751">
                  <c:v>1.0080337524414063E-3</c:v>
                </c:pt>
                <c:pt idx="55752">
                  <c:v>1.007080078125E-3</c:v>
                </c:pt>
                <c:pt idx="55753">
                  <c:v>1.0068416595458984E-3</c:v>
                </c:pt>
                <c:pt idx="55754">
                  <c:v>1.007080078125E-3</c:v>
                </c:pt>
                <c:pt idx="55755">
                  <c:v>1.007080078125E-3</c:v>
                </c:pt>
                <c:pt idx="55756">
                  <c:v>1.0068416595458984E-3</c:v>
                </c:pt>
                <c:pt idx="55757">
                  <c:v>1.007080078125E-3</c:v>
                </c:pt>
                <c:pt idx="55758">
                  <c:v>1.007080078125E-3</c:v>
                </c:pt>
                <c:pt idx="55759">
                  <c:v>1.0068416595458984E-3</c:v>
                </c:pt>
                <c:pt idx="55760">
                  <c:v>1.007080078125E-3</c:v>
                </c:pt>
                <c:pt idx="55761">
                  <c:v>1.007080078125E-3</c:v>
                </c:pt>
                <c:pt idx="55762">
                  <c:v>1.0068416595458984E-3</c:v>
                </c:pt>
                <c:pt idx="55763">
                  <c:v>1.0080337524414063E-3</c:v>
                </c:pt>
                <c:pt idx="55764">
                  <c:v>1.007080078125E-3</c:v>
                </c:pt>
                <c:pt idx="55765">
                  <c:v>1.0068416595458984E-3</c:v>
                </c:pt>
                <c:pt idx="55766">
                  <c:v>1.007080078125E-3</c:v>
                </c:pt>
                <c:pt idx="55767">
                  <c:v>1.007080078125E-3</c:v>
                </c:pt>
                <c:pt idx="55768">
                  <c:v>1.0068416595458984E-3</c:v>
                </c:pt>
                <c:pt idx="55769">
                  <c:v>1.007080078125E-3</c:v>
                </c:pt>
                <c:pt idx="55770">
                  <c:v>1.007080078125E-3</c:v>
                </c:pt>
                <c:pt idx="55771">
                  <c:v>1.0068416595458984E-3</c:v>
                </c:pt>
                <c:pt idx="55772">
                  <c:v>1.007080078125E-3</c:v>
                </c:pt>
                <c:pt idx="55773">
                  <c:v>1.007080078125E-3</c:v>
                </c:pt>
                <c:pt idx="55774">
                  <c:v>1.0068416595458984E-3</c:v>
                </c:pt>
                <c:pt idx="55775">
                  <c:v>1.007080078125E-3</c:v>
                </c:pt>
                <c:pt idx="55776">
                  <c:v>1.0080337524414063E-3</c:v>
                </c:pt>
                <c:pt idx="55777">
                  <c:v>1.007080078125E-3</c:v>
                </c:pt>
                <c:pt idx="55778">
                  <c:v>1.0068416595458984E-3</c:v>
                </c:pt>
                <c:pt idx="55779">
                  <c:v>1.007080078125E-3</c:v>
                </c:pt>
                <c:pt idx="55780">
                  <c:v>1.007080078125E-3</c:v>
                </c:pt>
                <c:pt idx="55781">
                  <c:v>1.0068416595458984E-3</c:v>
                </c:pt>
                <c:pt idx="55782">
                  <c:v>1.007080078125E-3</c:v>
                </c:pt>
                <c:pt idx="55783">
                  <c:v>1.007080078125E-3</c:v>
                </c:pt>
                <c:pt idx="55784">
                  <c:v>1.0068416595458984E-3</c:v>
                </c:pt>
                <c:pt idx="55785">
                  <c:v>1.007080078125E-3</c:v>
                </c:pt>
                <c:pt idx="55786">
                  <c:v>1.007080078125E-3</c:v>
                </c:pt>
                <c:pt idx="55787">
                  <c:v>1.0068416595458984E-3</c:v>
                </c:pt>
                <c:pt idx="55788">
                  <c:v>1.0080337524414063E-3</c:v>
                </c:pt>
                <c:pt idx="55789">
                  <c:v>1.007080078125E-3</c:v>
                </c:pt>
                <c:pt idx="55790">
                  <c:v>1.0068416595458984E-3</c:v>
                </c:pt>
                <c:pt idx="55791">
                  <c:v>1.007080078125E-3</c:v>
                </c:pt>
                <c:pt idx="55792">
                  <c:v>1.007080078125E-3</c:v>
                </c:pt>
                <c:pt idx="55793">
                  <c:v>1.0068416595458984E-3</c:v>
                </c:pt>
                <c:pt idx="55794">
                  <c:v>1.007080078125E-3</c:v>
                </c:pt>
                <c:pt idx="55795">
                  <c:v>1.007080078125E-3</c:v>
                </c:pt>
                <c:pt idx="55796">
                  <c:v>1.0068416595458984E-3</c:v>
                </c:pt>
                <c:pt idx="55797">
                  <c:v>1.007080078125E-3</c:v>
                </c:pt>
                <c:pt idx="55798">
                  <c:v>1.007080078125E-3</c:v>
                </c:pt>
                <c:pt idx="55799">
                  <c:v>1.0068416595458984E-3</c:v>
                </c:pt>
                <c:pt idx="55800">
                  <c:v>1.007080078125E-3</c:v>
                </c:pt>
                <c:pt idx="55801">
                  <c:v>1.0080337524414063E-3</c:v>
                </c:pt>
                <c:pt idx="55802">
                  <c:v>1.007080078125E-3</c:v>
                </c:pt>
                <c:pt idx="55803">
                  <c:v>1.0068416595458984E-3</c:v>
                </c:pt>
                <c:pt idx="55804">
                  <c:v>1.007080078125E-3</c:v>
                </c:pt>
                <c:pt idx="55805">
                  <c:v>1.007080078125E-3</c:v>
                </c:pt>
                <c:pt idx="55806">
                  <c:v>1.0068416595458984E-3</c:v>
                </c:pt>
                <c:pt idx="55807">
                  <c:v>1.007080078125E-3</c:v>
                </c:pt>
                <c:pt idx="55808">
                  <c:v>1.007080078125E-3</c:v>
                </c:pt>
                <c:pt idx="55809">
                  <c:v>1.0068416595458984E-3</c:v>
                </c:pt>
                <c:pt idx="55810">
                  <c:v>1.007080078125E-3</c:v>
                </c:pt>
                <c:pt idx="55811">
                  <c:v>1.007080078125E-3</c:v>
                </c:pt>
                <c:pt idx="55812">
                  <c:v>1.0068416595458984E-3</c:v>
                </c:pt>
                <c:pt idx="55813">
                  <c:v>1.0080337524414063E-3</c:v>
                </c:pt>
                <c:pt idx="55814">
                  <c:v>1.007080078125E-3</c:v>
                </c:pt>
                <c:pt idx="55815">
                  <c:v>1.0068416595458984E-3</c:v>
                </c:pt>
                <c:pt idx="55816">
                  <c:v>1.007080078125E-3</c:v>
                </c:pt>
                <c:pt idx="55817">
                  <c:v>1.007080078125E-3</c:v>
                </c:pt>
                <c:pt idx="55818">
                  <c:v>1.0068416595458984E-3</c:v>
                </c:pt>
                <c:pt idx="55819">
                  <c:v>1.007080078125E-3</c:v>
                </c:pt>
                <c:pt idx="55820">
                  <c:v>1.007080078125E-3</c:v>
                </c:pt>
                <c:pt idx="55821">
                  <c:v>1.0068416595458984E-3</c:v>
                </c:pt>
                <c:pt idx="55822">
                  <c:v>1.007080078125E-3</c:v>
                </c:pt>
                <c:pt idx="55823">
                  <c:v>1.007080078125E-3</c:v>
                </c:pt>
                <c:pt idx="55824">
                  <c:v>1.0068416595458984E-3</c:v>
                </c:pt>
                <c:pt idx="55825">
                  <c:v>1.007080078125E-3</c:v>
                </c:pt>
                <c:pt idx="55826">
                  <c:v>1.0080337524414063E-3</c:v>
                </c:pt>
                <c:pt idx="55827">
                  <c:v>1.007080078125E-3</c:v>
                </c:pt>
                <c:pt idx="55828">
                  <c:v>1.0068416595458984E-3</c:v>
                </c:pt>
                <c:pt idx="55829">
                  <c:v>1.007080078125E-3</c:v>
                </c:pt>
                <c:pt idx="55830">
                  <c:v>1.007080078125E-3</c:v>
                </c:pt>
                <c:pt idx="55831">
                  <c:v>1.0068416595458984E-3</c:v>
                </c:pt>
                <c:pt idx="55832">
                  <c:v>1.007080078125E-3</c:v>
                </c:pt>
                <c:pt idx="55833">
                  <c:v>1.007080078125E-3</c:v>
                </c:pt>
                <c:pt idx="55834">
                  <c:v>1.0068416595458984E-3</c:v>
                </c:pt>
                <c:pt idx="55835">
                  <c:v>1.007080078125E-3</c:v>
                </c:pt>
                <c:pt idx="55836">
                  <c:v>1.0068416595458984E-3</c:v>
                </c:pt>
                <c:pt idx="55837">
                  <c:v>1.007080078125E-3</c:v>
                </c:pt>
                <c:pt idx="55838">
                  <c:v>1.0080337524414063E-3</c:v>
                </c:pt>
                <c:pt idx="55839">
                  <c:v>1.007080078125E-3</c:v>
                </c:pt>
                <c:pt idx="55840">
                  <c:v>1.0068416595458984E-3</c:v>
                </c:pt>
                <c:pt idx="55841">
                  <c:v>1.007080078125E-3</c:v>
                </c:pt>
                <c:pt idx="55842">
                  <c:v>1.007080078125E-3</c:v>
                </c:pt>
                <c:pt idx="55843">
                  <c:v>1.0068416595458984E-3</c:v>
                </c:pt>
                <c:pt idx="55844">
                  <c:v>1.007080078125E-3</c:v>
                </c:pt>
                <c:pt idx="55845">
                  <c:v>1.007080078125E-3</c:v>
                </c:pt>
                <c:pt idx="55846">
                  <c:v>1.0068416595458984E-3</c:v>
                </c:pt>
                <c:pt idx="55847">
                  <c:v>1.007080078125E-3</c:v>
                </c:pt>
                <c:pt idx="55848">
                  <c:v>1.007080078125E-3</c:v>
                </c:pt>
                <c:pt idx="55849">
                  <c:v>1.0068416595458984E-3</c:v>
                </c:pt>
                <c:pt idx="55850">
                  <c:v>1.007080078125E-3</c:v>
                </c:pt>
                <c:pt idx="55851">
                  <c:v>1.0080337524414063E-3</c:v>
                </c:pt>
                <c:pt idx="55852">
                  <c:v>1.007080078125E-3</c:v>
                </c:pt>
                <c:pt idx="55853">
                  <c:v>1.0068416595458984E-3</c:v>
                </c:pt>
                <c:pt idx="55854">
                  <c:v>1.007080078125E-3</c:v>
                </c:pt>
                <c:pt idx="55855">
                  <c:v>1.007080078125E-3</c:v>
                </c:pt>
                <c:pt idx="55856">
                  <c:v>1.0068416595458984E-3</c:v>
                </c:pt>
                <c:pt idx="55857">
                  <c:v>1.007080078125E-3</c:v>
                </c:pt>
                <c:pt idx="55858">
                  <c:v>1.0068416595458984E-3</c:v>
                </c:pt>
                <c:pt idx="55859">
                  <c:v>1.007080078125E-3</c:v>
                </c:pt>
                <c:pt idx="55860">
                  <c:v>1.007080078125E-3</c:v>
                </c:pt>
                <c:pt idx="55861">
                  <c:v>1.0068416595458984E-3</c:v>
                </c:pt>
                <c:pt idx="55862">
                  <c:v>1.007080078125E-3</c:v>
                </c:pt>
                <c:pt idx="55863">
                  <c:v>1.0080337524414063E-3</c:v>
                </c:pt>
                <c:pt idx="55864">
                  <c:v>1.007080078125E-3</c:v>
                </c:pt>
                <c:pt idx="55865">
                  <c:v>1.0068416595458984E-3</c:v>
                </c:pt>
                <c:pt idx="55866">
                  <c:v>1.007080078125E-3</c:v>
                </c:pt>
                <c:pt idx="55867">
                  <c:v>1.007080078125E-3</c:v>
                </c:pt>
                <c:pt idx="55868">
                  <c:v>1.0068416595458984E-3</c:v>
                </c:pt>
                <c:pt idx="55869">
                  <c:v>1.007080078125E-3</c:v>
                </c:pt>
                <c:pt idx="55870">
                  <c:v>1.007080078125E-3</c:v>
                </c:pt>
                <c:pt idx="55871">
                  <c:v>1.0068416595458984E-3</c:v>
                </c:pt>
                <c:pt idx="55872">
                  <c:v>1.007080078125E-3</c:v>
                </c:pt>
                <c:pt idx="55873">
                  <c:v>1.007080078125E-3</c:v>
                </c:pt>
                <c:pt idx="55874">
                  <c:v>1.0068416595458984E-3</c:v>
                </c:pt>
                <c:pt idx="55875">
                  <c:v>1.007080078125E-3</c:v>
                </c:pt>
                <c:pt idx="55876">
                  <c:v>1.0080337524414063E-3</c:v>
                </c:pt>
                <c:pt idx="55877">
                  <c:v>1.007080078125E-3</c:v>
                </c:pt>
                <c:pt idx="55878">
                  <c:v>1.0068416595458984E-3</c:v>
                </c:pt>
                <c:pt idx="55879">
                  <c:v>1.007080078125E-3</c:v>
                </c:pt>
                <c:pt idx="55880">
                  <c:v>1.0068416595458984E-3</c:v>
                </c:pt>
                <c:pt idx="55881">
                  <c:v>1.007080078125E-3</c:v>
                </c:pt>
                <c:pt idx="55882">
                  <c:v>1.007080078125E-3</c:v>
                </c:pt>
                <c:pt idx="55883">
                  <c:v>1.0068416595458984E-3</c:v>
                </c:pt>
                <c:pt idx="55884">
                  <c:v>1.007080078125E-3</c:v>
                </c:pt>
                <c:pt idx="55885">
                  <c:v>1.007080078125E-3</c:v>
                </c:pt>
                <c:pt idx="55886">
                  <c:v>1.0068416595458984E-3</c:v>
                </c:pt>
                <c:pt idx="55887">
                  <c:v>1.007080078125E-3</c:v>
                </c:pt>
                <c:pt idx="55888">
                  <c:v>1.0080337524414063E-3</c:v>
                </c:pt>
                <c:pt idx="55889">
                  <c:v>1.007080078125E-3</c:v>
                </c:pt>
                <c:pt idx="55890">
                  <c:v>1.0068416595458984E-3</c:v>
                </c:pt>
                <c:pt idx="55891">
                  <c:v>1.007080078125E-3</c:v>
                </c:pt>
                <c:pt idx="55892">
                  <c:v>1.007080078125E-3</c:v>
                </c:pt>
                <c:pt idx="55893">
                  <c:v>1.0068416595458984E-3</c:v>
                </c:pt>
                <c:pt idx="55894">
                  <c:v>1.007080078125E-3</c:v>
                </c:pt>
                <c:pt idx="55895">
                  <c:v>1.007080078125E-3</c:v>
                </c:pt>
                <c:pt idx="55896">
                  <c:v>1.0068416595458984E-3</c:v>
                </c:pt>
                <c:pt idx="55897">
                  <c:v>1.007080078125E-3</c:v>
                </c:pt>
                <c:pt idx="55898">
                  <c:v>1.007080078125E-3</c:v>
                </c:pt>
                <c:pt idx="55899">
                  <c:v>1.0068416595458984E-3</c:v>
                </c:pt>
                <c:pt idx="55900">
                  <c:v>1.007080078125E-3</c:v>
                </c:pt>
                <c:pt idx="55901">
                  <c:v>1.0080337524414063E-3</c:v>
                </c:pt>
                <c:pt idx="55902">
                  <c:v>1.0068416595458984E-3</c:v>
                </c:pt>
                <c:pt idx="55903">
                  <c:v>1.007080078125E-3</c:v>
                </c:pt>
                <c:pt idx="55904">
                  <c:v>1.007080078125E-3</c:v>
                </c:pt>
                <c:pt idx="55905">
                  <c:v>1.0068416595458984E-3</c:v>
                </c:pt>
                <c:pt idx="55906">
                  <c:v>1.007080078125E-3</c:v>
                </c:pt>
                <c:pt idx="55907">
                  <c:v>1.007080078125E-3</c:v>
                </c:pt>
                <c:pt idx="55908">
                  <c:v>1.0068416595458984E-3</c:v>
                </c:pt>
                <c:pt idx="55909">
                  <c:v>1.007080078125E-3</c:v>
                </c:pt>
                <c:pt idx="55910">
                  <c:v>1.007080078125E-3</c:v>
                </c:pt>
                <c:pt idx="55911">
                  <c:v>1.0068416595458984E-3</c:v>
                </c:pt>
                <c:pt idx="55912">
                  <c:v>1.007080078125E-3</c:v>
                </c:pt>
                <c:pt idx="55913">
                  <c:v>1.0080337524414063E-3</c:v>
                </c:pt>
                <c:pt idx="55914">
                  <c:v>1.007080078125E-3</c:v>
                </c:pt>
                <c:pt idx="55915">
                  <c:v>1.0068416595458984E-3</c:v>
                </c:pt>
                <c:pt idx="55916">
                  <c:v>1.007080078125E-3</c:v>
                </c:pt>
                <c:pt idx="55917">
                  <c:v>1.007080078125E-3</c:v>
                </c:pt>
                <c:pt idx="55918">
                  <c:v>1.0068416595458984E-3</c:v>
                </c:pt>
                <c:pt idx="55919">
                  <c:v>1.007080078125E-3</c:v>
                </c:pt>
                <c:pt idx="55920">
                  <c:v>1.007080078125E-3</c:v>
                </c:pt>
                <c:pt idx="55921">
                  <c:v>1.0068416595458984E-3</c:v>
                </c:pt>
                <c:pt idx="55922">
                  <c:v>1.007080078125E-3</c:v>
                </c:pt>
                <c:pt idx="55923">
                  <c:v>1.007080078125E-3</c:v>
                </c:pt>
                <c:pt idx="55924">
                  <c:v>1.0068416595458984E-3</c:v>
                </c:pt>
                <c:pt idx="55925">
                  <c:v>1.007080078125E-3</c:v>
                </c:pt>
                <c:pt idx="55926">
                  <c:v>1.0080337524414063E-3</c:v>
                </c:pt>
                <c:pt idx="55927">
                  <c:v>1.0068416595458984E-3</c:v>
                </c:pt>
                <c:pt idx="55928">
                  <c:v>1.007080078125E-3</c:v>
                </c:pt>
                <c:pt idx="55929">
                  <c:v>1.007080078125E-3</c:v>
                </c:pt>
                <c:pt idx="55930">
                  <c:v>1.0068416595458984E-3</c:v>
                </c:pt>
                <c:pt idx="55931">
                  <c:v>1.007080078125E-3</c:v>
                </c:pt>
                <c:pt idx="55932">
                  <c:v>1.007080078125E-3</c:v>
                </c:pt>
                <c:pt idx="55933">
                  <c:v>1.0068416595458984E-3</c:v>
                </c:pt>
                <c:pt idx="55934">
                  <c:v>8.0571174621582031E-3</c:v>
                </c:pt>
                <c:pt idx="55935">
                  <c:v>1.007080078125E-3</c:v>
                </c:pt>
                <c:pt idx="55936">
                  <c:v>1.0068416595458984E-3</c:v>
                </c:pt>
                <c:pt idx="55937">
                  <c:v>1.007080078125E-3</c:v>
                </c:pt>
                <c:pt idx="55938">
                  <c:v>1.007080078125E-3</c:v>
                </c:pt>
                <c:pt idx="55939">
                  <c:v>1.0068416595458984E-3</c:v>
                </c:pt>
                <c:pt idx="55940">
                  <c:v>1.007080078125E-3</c:v>
                </c:pt>
                <c:pt idx="55941">
                  <c:v>1.007080078125E-3</c:v>
                </c:pt>
                <c:pt idx="55942">
                  <c:v>1.0068416595458984E-3</c:v>
                </c:pt>
                <c:pt idx="55943">
                  <c:v>1.007080078125E-3</c:v>
                </c:pt>
                <c:pt idx="55944">
                  <c:v>1.0080337524414063E-3</c:v>
                </c:pt>
                <c:pt idx="55945">
                  <c:v>1.0068416595458984E-3</c:v>
                </c:pt>
                <c:pt idx="55946">
                  <c:v>1.007080078125E-3</c:v>
                </c:pt>
                <c:pt idx="55947">
                  <c:v>1.007080078125E-3</c:v>
                </c:pt>
                <c:pt idx="55948">
                  <c:v>1.0068416595458984E-3</c:v>
                </c:pt>
                <c:pt idx="55949">
                  <c:v>1.007080078125E-3</c:v>
                </c:pt>
                <c:pt idx="55950">
                  <c:v>1.007080078125E-3</c:v>
                </c:pt>
                <c:pt idx="55951">
                  <c:v>1.0068416595458984E-3</c:v>
                </c:pt>
                <c:pt idx="55952">
                  <c:v>1.007080078125E-3</c:v>
                </c:pt>
                <c:pt idx="55953">
                  <c:v>1.007080078125E-3</c:v>
                </c:pt>
                <c:pt idx="55954">
                  <c:v>1.0068416595458984E-3</c:v>
                </c:pt>
                <c:pt idx="55955">
                  <c:v>1.007080078125E-3</c:v>
                </c:pt>
                <c:pt idx="55956">
                  <c:v>1.0080337524414063E-3</c:v>
                </c:pt>
                <c:pt idx="55957">
                  <c:v>1.007080078125E-3</c:v>
                </c:pt>
                <c:pt idx="55958">
                  <c:v>1.0068416595458984E-3</c:v>
                </c:pt>
                <c:pt idx="55959">
                  <c:v>1.007080078125E-3</c:v>
                </c:pt>
                <c:pt idx="55960">
                  <c:v>1.007080078125E-3</c:v>
                </c:pt>
                <c:pt idx="55961">
                  <c:v>1.0068416595458984E-3</c:v>
                </c:pt>
                <c:pt idx="55962">
                  <c:v>1.007080078125E-3</c:v>
                </c:pt>
                <c:pt idx="55963">
                  <c:v>1.007080078125E-3</c:v>
                </c:pt>
                <c:pt idx="55964">
                  <c:v>1.0068416595458984E-3</c:v>
                </c:pt>
                <c:pt idx="55965">
                  <c:v>1.007080078125E-3</c:v>
                </c:pt>
                <c:pt idx="55966">
                  <c:v>1.007080078125E-3</c:v>
                </c:pt>
                <c:pt idx="55967">
                  <c:v>1.0068416595458984E-3</c:v>
                </c:pt>
                <c:pt idx="55968">
                  <c:v>1.007080078125E-3</c:v>
                </c:pt>
                <c:pt idx="55969">
                  <c:v>1.0080337524414063E-3</c:v>
                </c:pt>
                <c:pt idx="55970">
                  <c:v>1.0068416595458984E-3</c:v>
                </c:pt>
                <c:pt idx="55971">
                  <c:v>1.007080078125E-3</c:v>
                </c:pt>
                <c:pt idx="55972">
                  <c:v>1.007080078125E-3</c:v>
                </c:pt>
                <c:pt idx="55973">
                  <c:v>1.0068416595458984E-3</c:v>
                </c:pt>
                <c:pt idx="55974">
                  <c:v>1.007080078125E-3</c:v>
                </c:pt>
                <c:pt idx="55975">
                  <c:v>1.007080078125E-3</c:v>
                </c:pt>
                <c:pt idx="55976">
                  <c:v>1.0068416595458984E-3</c:v>
                </c:pt>
                <c:pt idx="55977">
                  <c:v>1.007080078125E-3</c:v>
                </c:pt>
                <c:pt idx="55978">
                  <c:v>1.007080078125E-3</c:v>
                </c:pt>
                <c:pt idx="55979">
                  <c:v>1.0068416595458984E-3</c:v>
                </c:pt>
                <c:pt idx="55980">
                  <c:v>1.007080078125E-3</c:v>
                </c:pt>
                <c:pt idx="55981">
                  <c:v>1.0080337524414063E-3</c:v>
                </c:pt>
                <c:pt idx="55982">
                  <c:v>1.007080078125E-3</c:v>
                </c:pt>
                <c:pt idx="55983">
                  <c:v>1.0068416595458984E-3</c:v>
                </c:pt>
                <c:pt idx="55984">
                  <c:v>1.007080078125E-3</c:v>
                </c:pt>
                <c:pt idx="55985">
                  <c:v>1.007080078125E-3</c:v>
                </c:pt>
                <c:pt idx="55986">
                  <c:v>1.0068416595458984E-3</c:v>
                </c:pt>
                <c:pt idx="55987">
                  <c:v>1.007080078125E-3</c:v>
                </c:pt>
                <c:pt idx="55988">
                  <c:v>1.007080078125E-3</c:v>
                </c:pt>
                <c:pt idx="55989">
                  <c:v>1.0068416595458984E-3</c:v>
                </c:pt>
                <c:pt idx="55990">
                  <c:v>1.007080078125E-3</c:v>
                </c:pt>
                <c:pt idx="55991">
                  <c:v>1.007080078125E-3</c:v>
                </c:pt>
                <c:pt idx="55992">
                  <c:v>1.0068416595458984E-3</c:v>
                </c:pt>
                <c:pt idx="55993">
                  <c:v>1.007080078125E-3</c:v>
                </c:pt>
                <c:pt idx="55994">
                  <c:v>1.0080337524414063E-3</c:v>
                </c:pt>
                <c:pt idx="55995">
                  <c:v>1.0068416595458984E-3</c:v>
                </c:pt>
                <c:pt idx="55996">
                  <c:v>1.007080078125E-3</c:v>
                </c:pt>
                <c:pt idx="55997">
                  <c:v>1.007080078125E-3</c:v>
                </c:pt>
                <c:pt idx="55998">
                  <c:v>1.0068416595458984E-3</c:v>
                </c:pt>
                <c:pt idx="55999">
                  <c:v>1.007080078125E-3</c:v>
                </c:pt>
                <c:pt idx="56000">
                  <c:v>1.007080078125E-3</c:v>
                </c:pt>
                <c:pt idx="56001">
                  <c:v>1.0068416595458984E-3</c:v>
                </c:pt>
                <c:pt idx="56002">
                  <c:v>1.007080078125E-3</c:v>
                </c:pt>
                <c:pt idx="56003">
                  <c:v>1.007080078125E-3</c:v>
                </c:pt>
                <c:pt idx="56004">
                  <c:v>1.0068416595458984E-3</c:v>
                </c:pt>
                <c:pt idx="56005">
                  <c:v>1.007080078125E-3</c:v>
                </c:pt>
                <c:pt idx="56006">
                  <c:v>1.0080337524414063E-3</c:v>
                </c:pt>
                <c:pt idx="56007">
                  <c:v>1.007080078125E-3</c:v>
                </c:pt>
                <c:pt idx="56008">
                  <c:v>1.0068416595458984E-3</c:v>
                </c:pt>
                <c:pt idx="56009">
                  <c:v>1.007080078125E-3</c:v>
                </c:pt>
                <c:pt idx="56010">
                  <c:v>1.007080078125E-3</c:v>
                </c:pt>
                <c:pt idx="56011">
                  <c:v>1.0068416595458984E-3</c:v>
                </c:pt>
                <c:pt idx="56012">
                  <c:v>1.007080078125E-3</c:v>
                </c:pt>
                <c:pt idx="56013">
                  <c:v>1.007080078125E-3</c:v>
                </c:pt>
                <c:pt idx="56014">
                  <c:v>1.0068416595458984E-3</c:v>
                </c:pt>
                <c:pt idx="56015">
                  <c:v>1.007080078125E-3</c:v>
                </c:pt>
                <c:pt idx="56016">
                  <c:v>1.007080078125E-3</c:v>
                </c:pt>
                <c:pt idx="56017">
                  <c:v>1.0068416595458984E-3</c:v>
                </c:pt>
                <c:pt idx="56018">
                  <c:v>1.007080078125E-3</c:v>
                </c:pt>
                <c:pt idx="56019">
                  <c:v>1.0080337524414063E-3</c:v>
                </c:pt>
                <c:pt idx="56020">
                  <c:v>1.0068416595458984E-3</c:v>
                </c:pt>
                <c:pt idx="56021">
                  <c:v>3.0210018157958984E-3</c:v>
                </c:pt>
                <c:pt idx="56022">
                  <c:v>1.007080078125E-3</c:v>
                </c:pt>
                <c:pt idx="56023">
                  <c:v>1.007080078125E-3</c:v>
                </c:pt>
                <c:pt idx="56024">
                  <c:v>1.0068416595458984E-3</c:v>
                </c:pt>
                <c:pt idx="56025">
                  <c:v>1.007080078125E-3</c:v>
                </c:pt>
                <c:pt idx="56026">
                  <c:v>1.007080078125E-3</c:v>
                </c:pt>
                <c:pt idx="56027">
                  <c:v>1.0068416595458984E-3</c:v>
                </c:pt>
                <c:pt idx="56028">
                  <c:v>1.007080078125E-3</c:v>
                </c:pt>
                <c:pt idx="56029">
                  <c:v>1.0080337524414063E-3</c:v>
                </c:pt>
                <c:pt idx="56030">
                  <c:v>1.007080078125E-3</c:v>
                </c:pt>
                <c:pt idx="56031">
                  <c:v>1.0068416595458984E-3</c:v>
                </c:pt>
                <c:pt idx="56032">
                  <c:v>1.007080078125E-3</c:v>
                </c:pt>
                <c:pt idx="56033">
                  <c:v>1.007080078125E-3</c:v>
                </c:pt>
                <c:pt idx="56034">
                  <c:v>1.0068416595458984E-3</c:v>
                </c:pt>
                <c:pt idx="56035">
                  <c:v>1.007080078125E-3</c:v>
                </c:pt>
                <c:pt idx="56036">
                  <c:v>1.007080078125E-3</c:v>
                </c:pt>
                <c:pt idx="56037">
                  <c:v>1.0068416595458984E-3</c:v>
                </c:pt>
                <c:pt idx="56038">
                  <c:v>1.007080078125E-3</c:v>
                </c:pt>
                <c:pt idx="56039">
                  <c:v>1.007080078125E-3</c:v>
                </c:pt>
                <c:pt idx="56040">
                  <c:v>1.0068416595458984E-3</c:v>
                </c:pt>
                <c:pt idx="56041">
                  <c:v>1.007080078125E-3</c:v>
                </c:pt>
                <c:pt idx="56042">
                  <c:v>1.0080337524414063E-3</c:v>
                </c:pt>
                <c:pt idx="56043">
                  <c:v>1.0068416595458984E-3</c:v>
                </c:pt>
                <c:pt idx="56044">
                  <c:v>1.007080078125E-3</c:v>
                </c:pt>
                <c:pt idx="56045">
                  <c:v>1.007080078125E-3</c:v>
                </c:pt>
                <c:pt idx="56046">
                  <c:v>1.0068416595458984E-3</c:v>
                </c:pt>
                <c:pt idx="56047">
                  <c:v>1.007080078125E-3</c:v>
                </c:pt>
                <c:pt idx="56048">
                  <c:v>1.007080078125E-3</c:v>
                </c:pt>
                <c:pt idx="56049">
                  <c:v>1.0068416595458984E-3</c:v>
                </c:pt>
                <c:pt idx="56050">
                  <c:v>1.007080078125E-3</c:v>
                </c:pt>
                <c:pt idx="56051">
                  <c:v>1.007080078125E-3</c:v>
                </c:pt>
                <c:pt idx="56052">
                  <c:v>1.0068416595458984E-3</c:v>
                </c:pt>
                <c:pt idx="56053">
                  <c:v>1.007080078125E-3</c:v>
                </c:pt>
                <c:pt idx="56054">
                  <c:v>1.0080337524414063E-3</c:v>
                </c:pt>
                <c:pt idx="56055">
                  <c:v>1.007080078125E-3</c:v>
                </c:pt>
                <c:pt idx="56056">
                  <c:v>1.0068416595458984E-3</c:v>
                </c:pt>
                <c:pt idx="56057">
                  <c:v>1.007080078125E-3</c:v>
                </c:pt>
                <c:pt idx="56058">
                  <c:v>1.007080078125E-3</c:v>
                </c:pt>
                <c:pt idx="56059">
                  <c:v>1.0068416595458984E-3</c:v>
                </c:pt>
                <c:pt idx="56060">
                  <c:v>1.007080078125E-3</c:v>
                </c:pt>
                <c:pt idx="56061">
                  <c:v>1.007080078125E-3</c:v>
                </c:pt>
                <c:pt idx="56062">
                  <c:v>1.0068416595458984E-3</c:v>
                </c:pt>
                <c:pt idx="56063">
                  <c:v>1.007080078125E-3</c:v>
                </c:pt>
                <c:pt idx="56064">
                  <c:v>1.007080078125E-3</c:v>
                </c:pt>
                <c:pt idx="56065">
                  <c:v>1.0068416595458984E-3</c:v>
                </c:pt>
                <c:pt idx="56066">
                  <c:v>1.007080078125E-3</c:v>
                </c:pt>
                <c:pt idx="56067">
                  <c:v>1.0080337524414063E-3</c:v>
                </c:pt>
                <c:pt idx="56068">
                  <c:v>1.0068416595458984E-3</c:v>
                </c:pt>
                <c:pt idx="56069">
                  <c:v>1.007080078125E-3</c:v>
                </c:pt>
                <c:pt idx="56070">
                  <c:v>1.007080078125E-3</c:v>
                </c:pt>
                <c:pt idx="56071">
                  <c:v>1.0068416595458984E-3</c:v>
                </c:pt>
                <c:pt idx="56072">
                  <c:v>1.007080078125E-3</c:v>
                </c:pt>
                <c:pt idx="56073">
                  <c:v>1.007080078125E-3</c:v>
                </c:pt>
                <c:pt idx="56074">
                  <c:v>1.0068416595458984E-3</c:v>
                </c:pt>
                <c:pt idx="56075">
                  <c:v>1.007080078125E-3</c:v>
                </c:pt>
                <c:pt idx="56076">
                  <c:v>1.007080078125E-3</c:v>
                </c:pt>
                <c:pt idx="56077">
                  <c:v>1.0068416595458984E-3</c:v>
                </c:pt>
                <c:pt idx="56078">
                  <c:v>1.007080078125E-3</c:v>
                </c:pt>
                <c:pt idx="56079">
                  <c:v>1.0080337524414063E-3</c:v>
                </c:pt>
                <c:pt idx="56080">
                  <c:v>1.007080078125E-3</c:v>
                </c:pt>
                <c:pt idx="56081">
                  <c:v>1.0068416595458984E-3</c:v>
                </c:pt>
                <c:pt idx="56082">
                  <c:v>1.007080078125E-3</c:v>
                </c:pt>
                <c:pt idx="56083">
                  <c:v>1.007080078125E-3</c:v>
                </c:pt>
                <c:pt idx="56084">
                  <c:v>1.0068416595458984E-3</c:v>
                </c:pt>
                <c:pt idx="56085">
                  <c:v>1.007080078125E-3</c:v>
                </c:pt>
                <c:pt idx="56086">
                  <c:v>1.007080078125E-3</c:v>
                </c:pt>
                <c:pt idx="56087">
                  <c:v>1.0068416595458984E-3</c:v>
                </c:pt>
                <c:pt idx="56088">
                  <c:v>1.007080078125E-3</c:v>
                </c:pt>
                <c:pt idx="56089">
                  <c:v>1.007080078125E-3</c:v>
                </c:pt>
                <c:pt idx="56090">
                  <c:v>1.0068416595458984E-3</c:v>
                </c:pt>
                <c:pt idx="56091">
                  <c:v>1.007080078125E-3</c:v>
                </c:pt>
                <c:pt idx="56092">
                  <c:v>1.0080337524414063E-3</c:v>
                </c:pt>
                <c:pt idx="56093">
                  <c:v>1.0068416595458984E-3</c:v>
                </c:pt>
                <c:pt idx="56094">
                  <c:v>1.007080078125E-3</c:v>
                </c:pt>
                <c:pt idx="56095">
                  <c:v>1.007080078125E-3</c:v>
                </c:pt>
                <c:pt idx="56096">
                  <c:v>1.0068416595458984E-3</c:v>
                </c:pt>
                <c:pt idx="56097">
                  <c:v>1.007080078125E-3</c:v>
                </c:pt>
                <c:pt idx="56098">
                  <c:v>1.007080078125E-3</c:v>
                </c:pt>
                <c:pt idx="56099">
                  <c:v>1.0068416595458984E-3</c:v>
                </c:pt>
                <c:pt idx="56100">
                  <c:v>1.007080078125E-3</c:v>
                </c:pt>
                <c:pt idx="56101">
                  <c:v>1.007080078125E-3</c:v>
                </c:pt>
                <c:pt idx="56102">
                  <c:v>1.0068416595458984E-3</c:v>
                </c:pt>
                <c:pt idx="56103">
                  <c:v>1.007080078125E-3</c:v>
                </c:pt>
                <c:pt idx="56104">
                  <c:v>1.0080337524414063E-3</c:v>
                </c:pt>
                <c:pt idx="56105">
                  <c:v>1.007080078125E-3</c:v>
                </c:pt>
                <c:pt idx="56106">
                  <c:v>1.0068416595458984E-3</c:v>
                </c:pt>
                <c:pt idx="56107">
                  <c:v>1.007080078125E-3</c:v>
                </c:pt>
                <c:pt idx="56108">
                  <c:v>1.007080078125E-3</c:v>
                </c:pt>
                <c:pt idx="56109">
                  <c:v>1.0068416595458984E-3</c:v>
                </c:pt>
                <c:pt idx="56110">
                  <c:v>1.007080078125E-3</c:v>
                </c:pt>
                <c:pt idx="56111">
                  <c:v>1.007080078125E-3</c:v>
                </c:pt>
                <c:pt idx="56112">
                  <c:v>1.0068416595458984E-3</c:v>
                </c:pt>
                <c:pt idx="56113">
                  <c:v>1.007080078125E-3</c:v>
                </c:pt>
                <c:pt idx="56114">
                  <c:v>1.007080078125E-3</c:v>
                </c:pt>
                <c:pt idx="56115">
                  <c:v>1.0068416595458984E-3</c:v>
                </c:pt>
                <c:pt idx="56116">
                  <c:v>1.0080337524414063E-3</c:v>
                </c:pt>
                <c:pt idx="56117">
                  <c:v>1.007080078125E-3</c:v>
                </c:pt>
                <c:pt idx="56118">
                  <c:v>1.0068416595458984E-3</c:v>
                </c:pt>
                <c:pt idx="56119">
                  <c:v>1.007080078125E-3</c:v>
                </c:pt>
                <c:pt idx="56120">
                  <c:v>1.007080078125E-3</c:v>
                </c:pt>
                <c:pt idx="56121">
                  <c:v>1.0068416595458984E-3</c:v>
                </c:pt>
                <c:pt idx="56122">
                  <c:v>1.007080078125E-3</c:v>
                </c:pt>
                <c:pt idx="56123">
                  <c:v>1.007080078125E-3</c:v>
                </c:pt>
                <c:pt idx="56124">
                  <c:v>1.0068416595458984E-3</c:v>
                </c:pt>
                <c:pt idx="56125">
                  <c:v>1.007080078125E-3</c:v>
                </c:pt>
                <c:pt idx="56126">
                  <c:v>1.007080078125E-3</c:v>
                </c:pt>
                <c:pt idx="56127">
                  <c:v>1.0068416595458984E-3</c:v>
                </c:pt>
                <c:pt idx="56128">
                  <c:v>1.007080078125E-3</c:v>
                </c:pt>
                <c:pt idx="56129">
                  <c:v>1.0080337524414063E-3</c:v>
                </c:pt>
                <c:pt idx="56130">
                  <c:v>1.007080078125E-3</c:v>
                </c:pt>
                <c:pt idx="56131">
                  <c:v>1.0068416595458984E-3</c:v>
                </c:pt>
                <c:pt idx="56132">
                  <c:v>1.007080078125E-3</c:v>
                </c:pt>
                <c:pt idx="56133">
                  <c:v>1.007080078125E-3</c:v>
                </c:pt>
                <c:pt idx="56134">
                  <c:v>1.0068416595458984E-3</c:v>
                </c:pt>
                <c:pt idx="56135">
                  <c:v>1.007080078125E-3</c:v>
                </c:pt>
                <c:pt idx="56136">
                  <c:v>1.007080078125E-3</c:v>
                </c:pt>
                <c:pt idx="56137">
                  <c:v>1.0068416595458984E-3</c:v>
                </c:pt>
                <c:pt idx="56138">
                  <c:v>1.007080078125E-3</c:v>
                </c:pt>
                <c:pt idx="56139">
                  <c:v>1.007080078125E-3</c:v>
                </c:pt>
                <c:pt idx="56140">
                  <c:v>1.0068416595458984E-3</c:v>
                </c:pt>
                <c:pt idx="56141">
                  <c:v>1.0080337524414063E-3</c:v>
                </c:pt>
                <c:pt idx="56142">
                  <c:v>1.007080078125E-3</c:v>
                </c:pt>
                <c:pt idx="56143">
                  <c:v>1.0068416595458984E-3</c:v>
                </c:pt>
                <c:pt idx="56144">
                  <c:v>1.007080078125E-3</c:v>
                </c:pt>
                <c:pt idx="56145">
                  <c:v>1.007080078125E-3</c:v>
                </c:pt>
                <c:pt idx="56146">
                  <c:v>1.0068416595458984E-3</c:v>
                </c:pt>
                <c:pt idx="56147">
                  <c:v>1.007080078125E-3</c:v>
                </c:pt>
                <c:pt idx="56148">
                  <c:v>1.007080078125E-3</c:v>
                </c:pt>
                <c:pt idx="56149">
                  <c:v>1.0068416595458984E-3</c:v>
                </c:pt>
                <c:pt idx="56150">
                  <c:v>1.007080078125E-3</c:v>
                </c:pt>
                <c:pt idx="56151">
                  <c:v>1.007080078125E-3</c:v>
                </c:pt>
                <c:pt idx="56152">
                  <c:v>1.0068416595458984E-3</c:v>
                </c:pt>
                <c:pt idx="56153">
                  <c:v>1.007080078125E-3</c:v>
                </c:pt>
                <c:pt idx="56154">
                  <c:v>1.0080337524414063E-3</c:v>
                </c:pt>
                <c:pt idx="56155">
                  <c:v>1.007080078125E-3</c:v>
                </c:pt>
                <c:pt idx="56156">
                  <c:v>1.0068416595458984E-3</c:v>
                </c:pt>
                <c:pt idx="56157">
                  <c:v>1.007080078125E-3</c:v>
                </c:pt>
                <c:pt idx="56158">
                  <c:v>1.007080078125E-3</c:v>
                </c:pt>
                <c:pt idx="56159">
                  <c:v>1.0068416595458984E-3</c:v>
                </c:pt>
                <c:pt idx="56160">
                  <c:v>1.007080078125E-3</c:v>
                </c:pt>
                <c:pt idx="56161">
                  <c:v>1.007080078125E-3</c:v>
                </c:pt>
                <c:pt idx="56162">
                  <c:v>1.0068416595458984E-3</c:v>
                </c:pt>
                <c:pt idx="56163">
                  <c:v>1.007080078125E-3</c:v>
                </c:pt>
                <c:pt idx="56164">
                  <c:v>1.007080078125E-3</c:v>
                </c:pt>
                <c:pt idx="56165">
                  <c:v>1.0068416595458984E-3</c:v>
                </c:pt>
                <c:pt idx="56166">
                  <c:v>1.0080337524414063E-3</c:v>
                </c:pt>
                <c:pt idx="56167">
                  <c:v>1.007080078125E-3</c:v>
                </c:pt>
                <c:pt idx="56168">
                  <c:v>1.0068416595458984E-3</c:v>
                </c:pt>
                <c:pt idx="56169">
                  <c:v>1.007080078125E-3</c:v>
                </c:pt>
                <c:pt idx="56170">
                  <c:v>1.007080078125E-3</c:v>
                </c:pt>
                <c:pt idx="56171">
                  <c:v>1.0068416595458984E-3</c:v>
                </c:pt>
                <c:pt idx="56172">
                  <c:v>1.007080078125E-3</c:v>
                </c:pt>
                <c:pt idx="56173">
                  <c:v>1.007080078125E-3</c:v>
                </c:pt>
                <c:pt idx="56174">
                  <c:v>1.0068416595458984E-3</c:v>
                </c:pt>
                <c:pt idx="56175">
                  <c:v>1.007080078125E-3</c:v>
                </c:pt>
                <c:pt idx="56176">
                  <c:v>1.007080078125E-3</c:v>
                </c:pt>
                <c:pt idx="56177">
                  <c:v>1.0068416595458984E-3</c:v>
                </c:pt>
                <c:pt idx="56178">
                  <c:v>1.007080078125E-3</c:v>
                </c:pt>
                <c:pt idx="56179">
                  <c:v>1.0080337524414063E-3</c:v>
                </c:pt>
                <c:pt idx="56180">
                  <c:v>1.007080078125E-3</c:v>
                </c:pt>
                <c:pt idx="56181">
                  <c:v>1.0068416595458984E-3</c:v>
                </c:pt>
                <c:pt idx="56182">
                  <c:v>1.007080078125E-3</c:v>
                </c:pt>
                <c:pt idx="56183">
                  <c:v>1.007080078125E-3</c:v>
                </c:pt>
                <c:pt idx="56184">
                  <c:v>1.0068416595458984E-3</c:v>
                </c:pt>
                <c:pt idx="56185">
                  <c:v>1.007080078125E-3</c:v>
                </c:pt>
                <c:pt idx="56186">
                  <c:v>1.007080078125E-3</c:v>
                </c:pt>
                <c:pt idx="56187">
                  <c:v>1.0068416595458984E-3</c:v>
                </c:pt>
                <c:pt idx="56188">
                  <c:v>1.007080078125E-3</c:v>
                </c:pt>
                <c:pt idx="56189">
                  <c:v>1.007080078125E-3</c:v>
                </c:pt>
                <c:pt idx="56190">
                  <c:v>1.0068416595458984E-3</c:v>
                </c:pt>
                <c:pt idx="56191">
                  <c:v>1.0080337524414063E-3</c:v>
                </c:pt>
                <c:pt idx="56192">
                  <c:v>1.007080078125E-3</c:v>
                </c:pt>
                <c:pt idx="56193">
                  <c:v>1.0068416595458984E-3</c:v>
                </c:pt>
                <c:pt idx="56194">
                  <c:v>1.007080078125E-3</c:v>
                </c:pt>
                <c:pt idx="56195">
                  <c:v>1.007080078125E-3</c:v>
                </c:pt>
                <c:pt idx="56196">
                  <c:v>1.0068416595458984E-3</c:v>
                </c:pt>
                <c:pt idx="56197">
                  <c:v>1.007080078125E-3</c:v>
                </c:pt>
                <c:pt idx="56198">
                  <c:v>1.007080078125E-3</c:v>
                </c:pt>
                <c:pt idx="56199">
                  <c:v>1.0068416595458984E-3</c:v>
                </c:pt>
                <c:pt idx="56200">
                  <c:v>1.007080078125E-3</c:v>
                </c:pt>
                <c:pt idx="56201">
                  <c:v>1.007080078125E-3</c:v>
                </c:pt>
                <c:pt idx="56202">
                  <c:v>1.0068416595458984E-3</c:v>
                </c:pt>
                <c:pt idx="56203">
                  <c:v>1.007080078125E-3</c:v>
                </c:pt>
                <c:pt idx="56204">
                  <c:v>1.0080337524414063E-3</c:v>
                </c:pt>
                <c:pt idx="56205">
                  <c:v>1.007080078125E-3</c:v>
                </c:pt>
                <c:pt idx="56206">
                  <c:v>1.0068416595458984E-3</c:v>
                </c:pt>
                <c:pt idx="56207">
                  <c:v>1.007080078125E-3</c:v>
                </c:pt>
                <c:pt idx="56208">
                  <c:v>1.007080078125E-3</c:v>
                </c:pt>
                <c:pt idx="56209">
                  <c:v>1.0068416595458984E-3</c:v>
                </c:pt>
                <c:pt idx="56210">
                  <c:v>1.007080078125E-3</c:v>
                </c:pt>
                <c:pt idx="56211">
                  <c:v>1.007080078125E-3</c:v>
                </c:pt>
                <c:pt idx="56212">
                  <c:v>1.0068416595458984E-3</c:v>
                </c:pt>
                <c:pt idx="56213">
                  <c:v>1.007080078125E-3</c:v>
                </c:pt>
                <c:pt idx="56214">
                  <c:v>1.007080078125E-3</c:v>
                </c:pt>
                <c:pt idx="56215">
                  <c:v>1.0068416595458984E-3</c:v>
                </c:pt>
                <c:pt idx="56216">
                  <c:v>1.0080337524414063E-3</c:v>
                </c:pt>
                <c:pt idx="56217">
                  <c:v>1.007080078125E-3</c:v>
                </c:pt>
                <c:pt idx="56218">
                  <c:v>1.0068416595458984E-3</c:v>
                </c:pt>
                <c:pt idx="56219">
                  <c:v>1.007080078125E-3</c:v>
                </c:pt>
                <c:pt idx="56220">
                  <c:v>1.007080078125E-3</c:v>
                </c:pt>
                <c:pt idx="56221">
                  <c:v>1.0068416595458984E-3</c:v>
                </c:pt>
                <c:pt idx="56222">
                  <c:v>1.007080078125E-3</c:v>
                </c:pt>
                <c:pt idx="56223">
                  <c:v>1.007080078125E-3</c:v>
                </c:pt>
                <c:pt idx="56224">
                  <c:v>1.0068416595458984E-3</c:v>
                </c:pt>
                <c:pt idx="56225">
                  <c:v>1.007080078125E-3</c:v>
                </c:pt>
                <c:pt idx="56226">
                  <c:v>1.007080078125E-3</c:v>
                </c:pt>
                <c:pt idx="56227">
                  <c:v>1.0068416595458984E-3</c:v>
                </c:pt>
                <c:pt idx="56228">
                  <c:v>1.007080078125E-3</c:v>
                </c:pt>
                <c:pt idx="56229">
                  <c:v>1.0080337524414063E-3</c:v>
                </c:pt>
                <c:pt idx="56230">
                  <c:v>1.007080078125E-3</c:v>
                </c:pt>
                <c:pt idx="56231">
                  <c:v>1.0068416595458984E-3</c:v>
                </c:pt>
                <c:pt idx="56232">
                  <c:v>1.007080078125E-3</c:v>
                </c:pt>
                <c:pt idx="56233">
                  <c:v>1.007080078125E-3</c:v>
                </c:pt>
                <c:pt idx="56234">
                  <c:v>1.0068416595458984E-3</c:v>
                </c:pt>
                <c:pt idx="56235">
                  <c:v>1.007080078125E-3</c:v>
                </c:pt>
                <c:pt idx="56236">
                  <c:v>1.007080078125E-3</c:v>
                </c:pt>
                <c:pt idx="56237">
                  <c:v>1.0068416595458984E-3</c:v>
                </c:pt>
                <c:pt idx="56238">
                  <c:v>1.007080078125E-3</c:v>
                </c:pt>
                <c:pt idx="56239">
                  <c:v>1.007080078125E-3</c:v>
                </c:pt>
                <c:pt idx="56240">
                  <c:v>1.0068416595458984E-3</c:v>
                </c:pt>
                <c:pt idx="56241">
                  <c:v>1.0080337524414063E-3</c:v>
                </c:pt>
                <c:pt idx="56242">
                  <c:v>1.007080078125E-3</c:v>
                </c:pt>
                <c:pt idx="56243">
                  <c:v>1.0068416595458984E-3</c:v>
                </c:pt>
                <c:pt idx="56244">
                  <c:v>1.007080078125E-3</c:v>
                </c:pt>
                <c:pt idx="56245">
                  <c:v>1.007080078125E-3</c:v>
                </c:pt>
                <c:pt idx="56246">
                  <c:v>1.0068416595458984E-3</c:v>
                </c:pt>
                <c:pt idx="56247">
                  <c:v>1.007080078125E-3</c:v>
                </c:pt>
                <c:pt idx="56248">
                  <c:v>1.007080078125E-3</c:v>
                </c:pt>
                <c:pt idx="56249">
                  <c:v>1.0068416595458984E-3</c:v>
                </c:pt>
                <c:pt idx="56250">
                  <c:v>1.007080078125E-3</c:v>
                </c:pt>
                <c:pt idx="56251">
                  <c:v>1.007080078125E-3</c:v>
                </c:pt>
                <c:pt idx="56252">
                  <c:v>1.0068416595458984E-3</c:v>
                </c:pt>
                <c:pt idx="56253">
                  <c:v>1.007080078125E-3</c:v>
                </c:pt>
                <c:pt idx="56254">
                  <c:v>1.0080337524414063E-3</c:v>
                </c:pt>
                <c:pt idx="56255">
                  <c:v>1.007080078125E-3</c:v>
                </c:pt>
                <c:pt idx="56256">
                  <c:v>1.0068416595458984E-3</c:v>
                </c:pt>
                <c:pt idx="56257">
                  <c:v>1.007080078125E-3</c:v>
                </c:pt>
                <c:pt idx="56258">
                  <c:v>1.007080078125E-3</c:v>
                </c:pt>
                <c:pt idx="56259">
                  <c:v>1.0068416595458984E-3</c:v>
                </c:pt>
                <c:pt idx="56260">
                  <c:v>1.007080078125E-3</c:v>
                </c:pt>
                <c:pt idx="56261">
                  <c:v>1.007080078125E-3</c:v>
                </c:pt>
                <c:pt idx="56262">
                  <c:v>1.0068416595458984E-3</c:v>
                </c:pt>
                <c:pt idx="56263">
                  <c:v>1.007080078125E-3</c:v>
                </c:pt>
                <c:pt idx="56264">
                  <c:v>1.007080078125E-3</c:v>
                </c:pt>
                <c:pt idx="56265">
                  <c:v>1.0068416595458984E-3</c:v>
                </c:pt>
                <c:pt idx="56266">
                  <c:v>1.0080337524414063E-3</c:v>
                </c:pt>
                <c:pt idx="56267">
                  <c:v>1.007080078125E-3</c:v>
                </c:pt>
                <c:pt idx="56268">
                  <c:v>1.0068416595458984E-3</c:v>
                </c:pt>
                <c:pt idx="56269">
                  <c:v>1.007080078125E-3</c:v>
                </c:pt>
                <c:pt idx="56270">
                  <c:v>1.007080078125E-3</c:v>
                </c:pt>
                <c:pt idx="56271">
                  <c:v>1.0068416595458984E-3</c:v>
                </c:pt>
                <c:pt idx="56272">
                  <c:v>1.007080078125E-3</c:v>
                </c:pt>
                <c:pt idx="56273">
                  <c:v>1.007080078125E-3</c:v>
                </c:pt>
                <c:pt idx="56274">
                  <c:v>1.0068416595458984E-3</c:v>
                </c:pt>
                <c:pt idx="56275">
                  <c:v>1.007080078125E-3</c:v>
                </c:pt>
                <c:pt idx="56276">
                  <c:v>1.007080078125E-3</c:v>
                </c:pt>
                <c:pt idx="56277">
                  <c:v>1.0068416595458984E-3</c:v>
                </c:pt>
                <c:pt idx="56278">
                  <c:v>1.007080078125E-3</c:v>
                </c:pt>
                <c:pt idx="56279">
                  <c:v>1.0080337524414063E-3</c:v>
                </c:pt>
                <c:pt idx="56280">
                  <c:v>1.007080078125E-3</c:v>
                </c:pt>
                <c:pt idx="56281">
                  <c:v>1.0068416595458984E-3</c:v>
                </c:pt>
                <c:pt idx="56282">
                  <c:v>1.007080078125E-3</c:v>
                </c:pt>
                <c:pt idx="56283">
                  <c:v>1.007080078125E-3</c:v>
                </c:pt>
                <c:pt idx="56284">
                  <c:v>1.0068416595458984E-3</c:v>
                </c:pt>
                <c:pt idx="56285">
                  <c:v>1.007080078125E-3</c:v>
                </c:pt>
                <c:pt idx="56286">
                  <c:v>1.007080078125E-3</c:v>
                </c:pt>
                <c:pt idx="56287">
                  <c:v>1.0068416595458984E-3</c:v>
                </c:pt>
                <c:pt idx="56288">
                  <c:v>1.007080078125E-3</c:v>
                </c:pt>
                <c:pt idx="56289">
                  <c:v>1.007080078125E-3</c:v>
                </c:pt>
                <c:pt idx="56290">
                  <c:v>1.0068416595458984E-3</c:v>
                </c:pt>
                <c:pt idx="56291">
                  <c:v>1.0080337524414063E-3</c:v>
                </c:pt>
                <c:pt idx="56292">
                  <c:v>1.007080078125E-3</c:v>
                </c:pt>
                <c:pt idx="56293">
                  <c:v>1.0068416595458984E-3</c:v>
                </c:pt>
                <c:pt idx="56294">
                  <c:v>1.007080078125E-3</c:v>
                </c:pt>
                <c:pt idx="56295">
                  <c:v>1.007080078125E-3</c:v>
                </c:pt>
                <c:pt idx="56296">
                  <c:v>1.0068416595458984E-3</c:v>
                </c:pt>
                <c:pt idx="56297">
                  <c:v>1.007080078125E-3</c:v>
                </c:pt>
                <c:pt idx="56298">
                  <c:v>1.007080078125E-3</c:v>
                </c:pt>
                <c:pt idx="56299">
                  <c:v>1.0068416595458984E-3</c:v>
                </c:pt>
                <c:pt idx="56300">
                  <c:v>1.007080078125E-3</c:v>
                </c:pt>
                <c:pt idx="56301">
                  <c:v>1.007080078125E-3</c:v>
                </c:pt>
                <c:pt idx="56302">
                  <c:v>1.0068416595458984E-3</c:v>
                </c:pt>
                <c:pt idx="56303">
                  <c:v>1.007080078125E-3</c:v>
                </c:pt>
                <c:pt idx="56304">
                  <c:v>1.0080337524414063E-3</c:v>
                </c:pt>
                <c:pt idx="56305">
                  <c:v>1.007080078125E-3</c:v>
                </c:pt>
                <c:pt idx="56306">
                  <c:v>1.0068416595458984E-3</c:v>
                </c:pt>
                <c:pt idx="56307">
                  <c:v>1.007080078125E-3</c:v>
                </c:pt>
                <c:pt idx="56308">
                  <c:v>1.007080078125E-3</c:v>
                </c:pt>
                <c:pt idx="56309">
                  <c:v>1.0068416595458984E-3</c:v>
                </c:pt>
                <c:pt idx="56310">
                  <c:v>1.007080078125E-3</c:v>
                </c:pt>
                <c:pt idx="56311">
                  <c:v>1.007080078125E-3</c:v>
                </c:pt>
                <c:pt idx="56312">
                  <c:v>1.0068416595458984E-3</c:v>
                </c:pt>
                <c:pt idx="56313">
                  <c:v>1.007080078125E-3</c:v>
                </c:pt>
                <c:pt idx="56314">
                  <c:v>1.007080078125E-3</c:v>
                </c:pt>
                <c:pt idx="56315">
                  <c:v>1.0068416595458984E-3</c:v>
                </c:pt>
                <c:pt idx="56316">
                  <c:v>1.0080337524414063E-3</c:v>
                </c:pt>
                <c:pt idx="56317">
                  <c:v>1.007080078125E-3</c:v>
                </c:pt>
                <c:pt idx="56318">
                  <c:v>1.0068416595458984E-3</c:v>
                </c:pt>
                <c:pt idx="56319">
                  <c:v>1.007080078125E-3</c:v>
                </c:pt>
                <c:pt idx="56320">
                  <c:v>1.007080078125E-3</c:v>
                </c:pt>
                <c:pt idx="56321">
                  <c:v>1.0068416595458984E-3</c:v>
                </c:pt>
                <c:pt idx="56322">
                  <c:v>1.007080078125E-3</c:v>
                </c:pt>
                <c:pt idx="56323">
                  <c:v>1.007080078125E-3</c:v>
                </c:pt>
                <c:pt idx="56324">
                  <c:v>1.0068416595458984E-3</c:v>
                </c:pt>
                <c:pt idx="56325">
                  <c:v>1.007080078125E-3</c:v>
                </c:pt>
                <c:pt idx="56326">
                  <c:v>1.007080078125E-3</c:v>
                </c:pt>
                <c:pt idx="56327">
                  <c:v>1.0068416595458984E-3</c:v>
                </c:pt>
                <c:pt idx="56328">
                  <c:v>1.007080078125E-3</c:v>
                </c:pt>
                <c:pt idx="56329">
                  <c:v>1.0080337524414063E-3</c:v>
                </c:pt>
                <c:pt idx="56330">
                  <c:v>1.007080078125E-3</c:v>
                </c:pt>
                <c:pt idx="56331">
                  <c:v>1.0068416595458984E-3</c:v>
                </c:pt>
                <c:pt idx="56332">
                  <c:v>1.007080078125E-3</c:v>
                </c:pt>
                <c:pt idx="56333">
                  <c:v>1.007080078125E-3</c:v>
                </c:pt>
                <c:pt idx="56334">
                  <c:v>1.0068416595458984E-3</c:v>
                </c:pt>
                <c:pt idx="56335">
                  <c:v>1.007080078125E-3</c:v>
                </c:pt>
                <c:pt idx="56336">
                  <c:v>1.007080078125E-3</c:v>
                </c:pt>
                <c:pt idx="56337">
                  <c:v>1.0068416595458984E-3</c:v>
                </c:pt>
                <c:pt idx="56338">
                  <c:v>1.007080078125E-3</c:v>
                </c:pt>
                <c:pt idx="56339">
                  <c:v>1.0068416595458984E-3</c:v>
                </c:pt>
                <c:pt idx="56340">
                  <c:v>1.007080078125E-3</c:v>
                </c:pt>
                <c:pt idx="56341">
                  <c:v>1.0080337524414063E-3</c:v>
                </c:pt>
                <c:pt idx="56342">
                  <c:v>1.007080078125E-3</c:v>
                </c:pt>
                <c:pt idx="56343">
                  <c:v>1.0068416595458984E-3</c:v>
                </c:pt>
                <c:pt idx="56344">
                  <c:v>1.007080078125E-3</c:v>
                </c:pt>
                <c:pt idx="56345">
                  <c:v>1.007080078125E-3</c:v>
                </c:pt>
                <c:pt idx="56346">
                  <c:v>1.0068416595458984E-3</c:v>
                </c:pt>
                <c:pt idx="56347">
                  <c:v>1.007080078125E-3</c:v>
                </c:pt>
                <c:pt idx="56348">
                  <c:v>1.007080078125E-3</c:v>
                </c:pt>
                <c:pt idx="56349">
                  <c:v>1.0068416595458984E-3</c:v>
                </c:pt>
                <c:pt idx="56350">
                  <c:v>1.007080078125E-3</c:v>
                </c:pt>
                <c:pt idx="56351">
                  <c:v>1.007080078125E-3</c:v>
                </c:pt>
                <c:pt idx="56352">
                  <c:v>1.0068416595458984E-3</c:v>
                </c:pt>
                <c:pt idx="56353">
                  <c:v>1.007080078125E-3</c:v>
                </c:pt>
                <c:pt idx="56354">
                  <c:v>1.0080337524414063E-3</c:v>
                </c:pt>
                <c:pt idx="56355">
                  <c:v>1.007080078125E-3</c:v>
                </c:pt>
                <c:pt idx="56356">
                  <c:v>1.0068416595458984E-3</c:v>
                </c:pt>
                <c:pt idx="56357">
                  <c:v>1.007080078125E-3</c:v>
                </c:pt>
                <c:pt idx="56358">
                  <c:v>1.007080078125E-3</c:v>
                </c:pt>
                <c:pt idx="56359">
                  <c:v>1.0068416595458984E-3</c:v>
                </c:pt>
                <c:pt idx="56360">
                  <c:v>1.007080078125E-3</c:v>
                </c:pt>
                <c:pt idx="56361">
                  <c:v>1.0068416595458984E-3</c:v>
                </c:pt>
                <c:pt idx="56362">
                  <c:v>1.007080078125E-3</c:v>
                </c:pt>
                <c:pt idx="56363">
                  <c:v>1.007080078125E-3</c:v>
                </c:pt>
                <c:pt idx="56364">
                  <c:v>1.0068416595458984E-3</c:v>
                </c:pt>
                <c:pt idx="56365">
                  <c:v>1.007080078125E-3</c:v>
                </c:pt>
                <c:pt idx="56366">
                  <c:v>1.0080337524414063E-3</c:v>
                </c:pt>
                <c:pt idx="56367">
                  <c:v>1.007080078125E-3</c:v>
                </c:pt>
                <c:pt idx="56368">
                  <c:v>1.0068416595458984E-3</c:v>
                </c:pt>
                <c:pt idx="56369">
                  <c:v>1.007080078125E-3</c:v>
                </c:pt>
                <c:pt idx="56370">
                  <c:v>1.007080078125E-3</c:v>
                </c:pt>
                <c:pt idx="56371">
                  <c:v>1.0068416595458984E-3</c:v>
                </c:pt>
                <c:pt idx="56372">
                  <c:v>1.007080078125E-3</c:v>
                </c:pt>
                <c:pt idx="56373">
                  <c:v>1.007080078125E-3</c:v>
                </c:pt>
                <c:pt idx="56374">
                  <c:v>1.0068416595458984E-3</c:v>
                </c:pt>
                <c:pt idx="56375">
                  <c:v>1.007080078125E-3</c:v>
                </c:pt>
                <c:pt idx="56376">
                  <c:v>1.007080078125E-3</c:v>
                </c:pt>
                <c:pt idx="56377">
                  <c:v>1.0068416595458984E-3</c:v>
                </c:pt>
                <c:pt idx="56378">
                  <c:v>1.007080078125E-3</c:v>
                </c:pt>
                <c:pt idx="56379">
                  <c:v>1.0080337524414063E-3</c:v>
                </c:pt>
                <c:pt idx="56380">
                  <c:v>1.007080078125E-3</c:v>
                </c:pt>
                <c:pt idx="56381">
                  <c:v>1.0068416595458984E-3</c:v>
                </c:pt>
                <c:pt idx="56382">
                  <c:v>1.007080078125E-3</c:v>
                </c:pt>
                <c:pt idx="56383">
                  <c:v>1.0068416595458984E-3</c:v>
                </c:pt>
                <c:pt idx="56384">
                  <c:v>1.007080078125E-3</c:v>
                </c:pt>
                <c:pt idx="56385">
                  <c:v>1.007080078125E-3</c:v>
                </c:pt>
                <c:pt idx="56386">
                  <c:v>1.0068416595458984E-3</c:v>
                </c:pt>
                <c:pt idx="56387">
                  <c:v>1.007080078125E-3</c:v>
                </c:pt>
                <c:pt idx="56388">
                  <c:v>1.007080078125E-3</c:v>
                </c:pt>
                <c:pt idx="56389">
                  <c:v>1.0068416595458984E-3</c:v>
                </c:pt>
                <c:pt idx="56390">
                  <c:v>1.007080078125E-3</c:v>
                </c:pt>
                <c:pt idx="56391">
                  <c:v>1.0080337524414063E-3</c:v>
                </c:pt>
                <c:pt idx="56392">
                  <c:v>1.007080078125E-3</c:v>
                </c:pt>
                <c:pt idx="56393">
                  <c:v>1.0068416595458984E-3</c:v>
                </c:pt>
                <c:pt idx="56394">
                  <c:v>1.007080078125E-3</c:v>
                </c:pt>
                <c:pt idx="56395">
                  <c:v>1.007080078125E-3</c:v>
                </c:pt>
                <c:pt idx="56396">
                  <c:v>1.0068416595458984E-3</c:v>
                </c:pt>
                <c:pt idx="56397">
                  <c:v>1.007080078125E-3</c:v>
                </c:pt>
                <c:pt idx="56398">
                  <c:v>1.007080078125E-3</c:v>
                </c:pt>
                <c:pt idx="56399">
                  <c:v>1.0068416595458984E-3</c:v>
                </c:pt>
                <c:pt idx="56400">
                  <c:v>1.007080078125E-3</c:v>
                </c:pt>
                <c:pt idx="56401">
                  <c:v>1.007080078125E-3</c:v>
                </c:pt>
                <c:pt idx="56402">
                  <c:v>1.0068416595458984E-3</c:v>
                </c:pt>
                <c:pt idx="56403">
                  <c:v>1.007080078125E-3</c:v>
                </c:pt>
                <c:pt idx="56404">
                  <c:v>1.0080337524414063E-3</c:v>
                </c:pt>
                <c:pt idx="56405">
                  <c:v>1.0068416595458984E-3</c:v>
                </c:pt>
                <c:pt idx="56406">
                  <c:v>1.007080078125E-3</c:v>
                </c:pt>
                <c:pt idx="56407">
                  <c:v>1.007080078125E-3</c:v>
                </c:pt>
                <c:pt idx="56408">
                  <c:v>1.0068416595458984E-3</c:v>
                </c:pt>
                <c:pt idx="56409">
                  <c:v>1.007080078125E-3</c:v>
                </c:pt>
                <c:pt idx="56410">
                  <c:v>1.007080078125E-3</c:v>
                </c:pt>
                <c:pt idx="56411">
                  <c:v>1.0068416595458984E-3</c:v>
                </c:pt>
                <c:pt idx="56412">
                  <c:v>1.007080078125E-3</c:v>
                </c:pt>
                <c:pt idx="56413">
                  <c:v>1.007080078125E-3</c:v>
                </c:pt>
                <c:pt idx="56414">
                  <c:v>1.0068416595458984E-3</c:v>
                </c:pt>
                <c:pt idx="56415">
                  <c:v>1.007080078125E-3</c:v>
                </c:pt>
                <c:pt idx="56416">
                  <c:v>1.0080337524414063E-3</c:v>
                </c:pt>
                <c:pt idx="56417">
                  <c:v>1.007080078125E-3</c:v>
                </c:pt>
                <c:pt idx="56418">
                  <c:v>1.0068416595458984E-3</c:v>
                </c:pt>
                <c:pt idx="56419">
                  <c:v>1.007080078125E-3</c:v>
                </c:pt>
                <c:pt idx="56420">
                  <c:v>1.007080078125E-3</c:v>
                </c:pt>
                <c:pt idx="56421">
                  <c:v>1.0068416595458984E-3</c:v>
                </c:pt>
                <c:pt idx="56422">
                  <c:v>1.007080078125E-3</c:v>
                </c:pt>
                <c:pt idx="56423">
                  <c:v>1.007080078125E-3</c:v>
                </c:pt>
                <c:pt idx="56424">
                  <c:v>1.0068416595458984E-3</c:v>
                </c:pt>
                <c:pt idx="56425">
                  <c:v>1.007080078125E-3</c:v>
                </c:pt>
                <c:pt idx="56426">
                  <c:v>1.007080078125E-3</c:v>
                </c:pt>
                <c:pt idx="56427">
                  <c:v>1.0068416595458984E-3</c:v>
                </c:pt>
                <c:pt idx="56428">
                  <c:v>1.007080078125E-3</c:v>
                </c:pt>
                <c:pt idx="56429">
                  <c:v>1.0080337524414063E-3</c:v>
                </c:pt>
                <c:pt idx="56430">
                  <c:v>1.0068416595458984E-3</c:v>
                </c:pt>
                <c:pt idx="56431">
                  <c:v>1.007080078125E-3</c:v>
                </c:pt>
                <c:pt idx="56432">
                  <c:v>1.007080078125E-3</c:v>
                </c:pt>
                <c:pt idx="56433">
                  <c:v>1.0068416595458984E-3</c:v>
                </c:pt>
                <c:pt idx="56434">
                  <c:v>1.007080078125E-3</c:v>
                </c:pt>
                <c:pt idx="56435">
                  <c:v>1.007080078125E-3</c:v>
                </c:pt>
                <c:pt idx="56436">
                  <c:v>1.0068416595458984E-3</c:v>
                </c:pt>
                <c:pt idx="56437">
                  <c:v>1.007080078125E-3</c:v>
                </c:pt>
                <c:pt idx="56438">
                  <c:v>1.007080078125E-3</c:v>
                </c:pt>
                <c:pt idx="56439">
                  <c:v>1.0068416595458984E-3</c:v>
                </c:pt>
                <c:pt idx="56440">
                  <c:v>1.007080078125E-3</c:v>
                </c:pt>
                <c:pt idx="56441">
                  <c:v>1.0080337524414063E-3</c:v>
                </c:pt>
                <c:pt idx="56442">
                  <c:v>1.007080078125E-3</c:v>
                </c:pt>
                <c:pt idx="56443">
                  <c:v>1.0068416595458984E-3</c:v>
                </c:pt>
                <c:pt idx="56444">
                  <c:v>1.007080078125E-3</c:v>
                </c:pt>
                <c:pt idx="56445">
                  <c:v>1.007080078125E-3</c:v>
                </c:pt>
                <c:pt idx="56446">
                  <c:v>1.0068416595458984E-3</c:v>
                </c:pt>
                <c:pt idx="56447">
                  <c:v>1.007080078125E-3</c:v>
                </c:pt>
                <c:pt idx="56448">
                  <c:v>1.007080078125E-3</c:v>
                </c:pt>
                <c:pt idx="56449">
                  <c:v>1.0068416595458984E-3</c:v>
                </c:pt>
                <c:pt idx="56450">
                  <c:v>1.007080078125E-3</c:v>
                </c:pt>
                <c:pt idx="56451">
                  <c:v>1.007080078125E-3</c:v>
                </c:pt>
                <c:pt idx="56452">
                  <c:v>1.0068416595458984E-3</c:v>
                </c:pt>
                <c:pt idx="56453">
                  <c:v>1.007080078125E-3</c:v>
                </c:pt>
                <c:pt idx="56454">
                  <c:v>1.0080337524414063E-3</c:v>
                </c:pt>
                <c:pt idx="56455">
                  <c:v>1.0068416595458984E-3</c:v>
                </c:pt>
                <c:pt idx="56456">
                  <c:v>1.007080078125E-3</c:v>
                </c:pt>
                <c:pt idx="56457">
                  <c:v>1.007080078125E-3</c:v>
                </c:pt>
                <c:pt idx="56458">
                  <c:v>1.0068416595458984E-3</c:v>
                </c:pt>
                <c:pt idx="56459">
                  <c:v>1.007080078125E-3</c:v>
                </c:pt>
                <c:pt idx="56460">
                  <c:v>1.007080078125E-3</c:v>
                </c:pt>
                <c:pt idx="56461">
                  <c:v>1.0068416595458984E-3</c:v>
                </c:pt>
                <c:pt idx="56462">
                  <c:v>1.007080078125E-3</c:v>
                </c:pt>
                <c:pt idx="56463">
                  <c:v>1.007080078125E-3</c:v>
                </c:pt>
                <c:pt idx="56464">
                  <c:v>1.0068416595458984E-3</c:v>
                </c:pt>
                <c:pt idx="56465">
                  <c:v>1.007080078125E-3</c:v>
                </c:pt>
                <c:pt idx="56466">
                  <c:v>1.0080337524414063E-3</c:v>
                </c:pt>
                <c:pt idx="56467">
                  <c:v>1.007080078125E-3</c:v>
                </c:pt>
                <c:pt idx="56468">
                  <c:v>1.0068416595458984E-3</c:v>
                </c:pt>
                <c:pt idx="56469">
                  <c:v>1.007080078125E-3</c:v>
                </c:pt>
                <c:pt idx="56470">
                  <c:v>1.007080078125E-3</c:v>
                </c:pt>
                <c:pt idx="56471">
                  <c:v>1.0068416595458984E-3</c:v>
                </c:pt>
                <c:pt idx="56472">
                  <c:v>1.007080078125E-3</c:v>
                </c:pt>
                <c:pt idx="56473">
                  <c:v>1.007080078125E-3</c:v>
                </c:pt>
                <c:pt idx="56474">
                  <c:v>1.0068416595458984E-3</c:v>
                </c:pt>
                <c:pt idx="56475">
                  <c:v>1.007080078125E-3</c:v>
                </c:pt>
                <c:pt idx="56476">
                  <c:v>1.007080078125E-3</c:v>
                </c:pt>
                <c:pt idx="56477">
                  <c:v>1.0068416595458984E-3</c:v>
                </c:pt>
                <c:pt idx="56478">
                  <c:v>1.007080078125E-3</c:v>
                </c:pt>
                <c:pt idx="56479">
                  <c:v>1.0080337524414063E-3</c:v>
                </c:pt>
                <c:pt idx="56480">
                  <c:v>1.0068416595458984E-3</c:v>
                </c:pt>
                <c:pt idx="56481">
                  <c:v>1.007080078125E-3</c:v>
                </c:pt>
                <c:pt idx="56482">
                  <c:v>1.007080078125E-3</c:v>
                </c:pt>
                <c:pt idx="56483">
                  <c:v>1.0068416595458984E-3</c:v>
                </c:pt>
                <c:pt idx="56484">
                  <c:v>1.007080078125E-3</c:v>
                </c:pt>
                <c:pt idx="56485">
                  <c:v>1.007080078125E-3</c:v>
                </c:pt>
                <c:pt idx="56486">
                  <c:v>1.0068416595458984E-3</c:v>
                </c:pt>
                <c:pt idx="56487">
                  <c:v>1.007080078125E-3</c:v>
                </c:pt>
                <c:pt idx="56488">
                  <c:v>1.007080078125E-3</c:v>
                </c:pt>
                <c:pt idx="56489">
                  <c:v>1.0068416595458984E-3</c:v>
                </c:pt>
                <c:pt idx="56490">
                  <c:v>1.007080078125E-3</c:v>
                </c:pt>
                <c:pt idx="56491">
                  <c:v>1.0080337524414063E-3</c:v>
                </c:pt>
                <c:pt idx="56492">
                  <c:v>1.007080078125E-3</c:v>
                </c:pt>
                <c:pt idx="56493">
                  <c:v>1.0068416595458984E-3</c:v>
                </c:pt>
                <c:pt idx="56494">
                  <c:v>1.007080078125E-3</c:v>
                </c:pt>
                <c:pt idx="56495">
                  <c:v>1.007080078125E-3</c:v>
                </c:pt>
                <c:pt idx="56496">
                  <c:v>1.0068416595458984E-3</c:v>
                </c:pt>
                <c:pt idx="56497">
                  <c:v>1.007080078125E-3</c:v>
                </c:pt>
                <c:pt idx="56498">
                  <c:v>1.007080078125E-3</c:v>
                </c:pt>
                <c:pt idx="56499">
                  <c:v>1.0068416595458984E-3</c:v>
                </c:pt>
                <c:pt idx="56500">
                  <c:v>1.007080078125E-3</c:v>
                </c:pt>
                <c:pt idx="56501">
                  <c:v>1.007080078125E-3</c:v>
                </c:pt>
                <c:pt idx="56502">
                  <c:v>1.0068416595458984E-3</c:v>
                </c:pt>
                <c:pt idx="56503">
                  <c:v>1.007080078125E-3</c:v>
                </c:pt>
                <c:pt idx="56504">
                  <c:v>1.0080337524414063E-3</c:v>
                </c:pt>
                <c:pt idx="56505">
                  <c:v>1.0068416595458984E-3</c:v>
                </c:pt>
                <c:pt idx="56506">
                  <c:v>1.007080078125E-3</c:v>
                </c:pt>
                <c:pt idx="56507">
                  <c:v>1.007080078125E-3</c:v>
                </c:pt>
                <c:pt idx="56508">
                  <c:v>1.0068416595458984E-3</c:v>
                </c:pt>
                <c:pt idx="56509">
                  <c:v>1.007080078125E-3</c:v>
                </c:pt>
                <c:pt idx="56510">
                  <c:v>1.007080078125E-3</c:v>
                </c:pt>
                <c:pt idx="56511">
                  <c:v>1.0068416595458984E-3</c:v>
                </c:pt>
                <c:pt idx="56512">
                  <c:v>1.007080078125E-3</c:v>
                </c:pt>
                <c:pt idx="56513">
                  <c:v>1.007080078125E-3</c:v>
                </c:pt>
                <c:pt idx="56514">
                  <c:v>1.0068416595458984E-3</c:v>
                </c:pt>
                <c:pt idx="56515">
                  <c:v>2.0151138305664063E-3</c:v>
                </c:pt>
                <c:pt idx="56516">
                  <c:v>1.007080078125E-3</c:v>
                </c:pt>
                <c:pt idx="56517">
                  <c:v>1.0068416595458984E-3</c:v>
                </c:pt>
                <c:pt idx="56518">
                  <c:v>1.007080078125E-3</c:v>
                </c:pt>
                <c:pt idx="56519">
                  <c:v>1.007080078125E-3</c:v>
                </c:pt>
                <c:pt idx="56520">
                  <c:v>1.0068416595458984E-3</c:v>
                </c:pt>
                <c:pt idx="56521">
                  <c:v>1.007080078125E-3</c:v>
                </c:pt>
                <c:pt idx="56522">
                  <c:v>1.007080078125E-3</c:v>
                </c:pt>
                <c:pt idx="56523">
                  <c:v>1.0068416595458984E-3</c:v>
                </c:pt>
                <c:pt idx="56524">
                  <c:v>1.007080078125E-3</c:v>
                </c:pt>
                <c:pt idx="56525">
                  <c:v>1.007080078125E-3</c:v>
                </c:pt>
                <c:pt idx="56526">
                  <c:v>1.0068416595458984E-3</c:v>
                </c:pt>
                <c:pt idx="56527">
                  <c:v>1.007080078125E-3</c:v>
                </c:pt>
                <c:pt idx="56528">
                  <c:v>1.0080337524414063E-3</c:v>
                </c:pt>
                <c:pt idx="56529">
                  <c:v>1.0068416595458984E-3</c:v>
                </c:pt>
                <c:pt idx="56530">
                  <c:v>1.007080078125E-3</c:v>
                </c:pt>
                <c:pt idx="56531">
                  <c:v>1.007080078125E-3</c:v>
                </c:pt>
                <c:pt idx="56532">
                  <c:v>1.0068416595458984E-3</c:v>
                </c:pt>
                <c:pt idx="56533">
                  <c:v>1.007080078125E-3</c:v>
                </c:pt>
                <c:pt idx="56534">
                  <c:v>1.007080078125E-3</c:v>
                </c:pt>
                <c:pt idx="56535">
                  <c:v>1.0068416595458984E-3</c:v>
                </c:pt>
                <c:pt idx="56536">
                  <c:v>1.007080078125E-3</c:v>
                </c:pt>
                <c:pt idx="56537">
                  <c:v>1.007080078125E-3</c:v>
                </c:pt>
                <c:pt idx="56538">
                  <c:v>1.0068416595458984E-3</c:v>
                </c:pt>
                <c:pt idx="56539">
                  <c:v>1.007080078125E-3</c:v>
                </c:pt>
                <c:pt idx="56540">
                  <c:v>1.0080337524414063E-3</c:v>
                </c:pt>
                <c:pt idx="56541">
                  <c:v>1.007080078125E-3</c:v>
                </c:pt>
                <c:pt idx="56542">
                  <c:v>1.0068416595458984E-3</c:v>
                </c:pt>
                <c:pt idx="56543">
                  <c:v>1.007080078125E-3</c:v>
                </c:pt>
                <c:pt idx="56544">
                  <c:v>1.007080078125E-3</c:v>
                </c:pt>
                <c:pt idx="56545">
                  <c:v>1.0068416595458984E-3</c:v>
                </c:pt>
                <c:pt idx="56546">
                  <c:v>1.007080078125E-3</c:v>
                </c:pt>
                <c:pt idx="56547">
                  <c:v>1.007080078125E-3</c:v>
                </c:pt>
                <c:pt idx="56548">
                  <c:v>1.0068416595458984E-3</c:v>
                </c:pt>
                <c:pt idx="56549">
                  <c:v>1.007080078125E-3</c:v>
                </c:pt>
                <c:pt idx="56550">
                  <c:v>1.007080078125E-3</c:v>
                </c:pt>
                <c:pt idx="56551">
                  <c:v>1.0068416595458984E-3</c:v>
                </c:pt>
                <c:pt idx="56552">
                  <c:v>1.007080078125E-3</c:v>
                </c:pt>
                <c:pt idx="56553">
                  <c:v>1.0080337524414063E-3</c:v>
                </c:pt>
                <c:pt idx="56554">
                  <c:v>1.0068416595458984E-3</c:v>
                </c:pt>
                <c:pt idx="56555">
                  <c:v>1.007080078125E-3</c:v>
                </c:pt>
                <c:pt idx="56556">
                  <c:v>1.007080078125E-3</c:v>
                </c:pt>
                <c:pt idx="56557">
                  <c:v>1.0068416595458984E-3</c:v>
                </c:pt>
                <c:pt idx="56558">
                  <c:v>1.007080078125E-3</c:v>
                </c:pt>
                <c:pt idx="56559">
                  <c:v>1.007080078125E-3</c:v>
                </c:pt>
                <c:pt idx="56560">
                  <c:v>1.0068416595458984E-3</c:v>
                </c:pt>
                <c:pt idx="56561">
                  <c:v>1.007080078125E-3</c:v>
                </c:pt>
                <c:pt idx="56562">
                  <c:v>1.007080078125E-3</c:v>
                </c:pt>
                <c:pt idx="56563">
                  <c:v>1.0068416595458984E-3</c:v>
                </c:pt>
                <c:pt idx="56564">
                  <c:v>1.007080078125E-3</c:v>
                </c:pt>
                <c:pt idx="56565">
                  <c:v>1.0080337524414063E-3</c:v>
                </c:pt>
                <c:pt idx="56566">
                  <c:v>1.007080078125E-3</c:v>
                </c:pt>
                <c:pt idx="56567">
                  <c:v>1.0068416595458984E-3</c:v>
                </c:pt>
                <c:pt idx="56568">
                  <c:v>6.0420036315917969E-3</c:v>
                </c:pt>
                <c:pt idx="56569">
                  <c:v>1.007080078125E-3</c:v>
                </c:pt>
                <c:pt idx="56570">
                  <c:v>1.007080078125E-3</c:v>
                </c:pt>
                <c:pt idx="56571">
                  <c:v>1.0068416595458984E-3</c:v>
                </c:pt>
                <c:pt idx="56572">
                  <c:v>1.007080078125E-3</c:v>
                </c:pt>
                <c:pt idx="56573">
                  <c:v>1.0080337524414063E-3</c:v>
                </c:pt>
                <c:pt idx="56574">
                  <c:v>1.0068416595458984E-3</c:v>
                </c:pt>
                <c:pt idx="56575">
                  <c:v>1.007080078125E-3</c:v>
                </c:pt>
                <c:pt idx="56576">
                  <c:v>1.007080078125E-3</c:v>
                </c:pt>
                <c:pt idx="56577">
                  <c:v>1.0068416595458984E-3</c:v>
                </c:pt>
                <c:pt idx="56578">
                  <c:v>1.007080078125E-3</c:v>
                </c:pt>
                <c:pt idx="56579">
                  <c:v>1.007080078125E-3</c:v>
                </c:pt>
                <c:pt idx="56580">
                  <c:v>1.0068416595458984E-3</c:v>
                </c:pt>
                <c:pt idx="56581">
                  <c:v>1.007080078125E-3</c:v>
                </c:pt>
                <c:pt idx="56582">
                  <c:v>1.007080078125E-3</c:v>
                </c:pt>
                <c:pt idx="56583">
                  <c:v>1.0068416595458984E-3</c:v>
                </c:pt>
                <c:pt idx="56584">
                  <c:v>1.007080078125E-3</c:v>
                </c:pt>
                <c:pt idx="56585">
                  <c:v>1.0080337524414063E-3</c:v>
                </c:pt>
                <c:pt idx="56586">
                  <c:v>1.007080078125E-3</c:v>
                </c:pt>
                <c:pt idx="56587">
                  <c:v>1.0068416595458984E-3</c:v>
                </c:pt>
                <c:pt idx="56588">
                  <c:v>1.007080078125E-3</c:v>
                </c:pt>
                <c:pt idx="56589">
                  <c:v>1.007080078125E-3</c:v>
                </c:pt>
                <c:pt idx="56590">
                  <c:v>1.0068416595458984E-3</c:v>
                </c:pt>
                <c:pt idx="56591">
                  <c:v>1.007080078125E-3</c:v>
                </c:pt>
                <c:pt idx="56592">
                  <c:v>1.007080078125E-3</c:v>
                </c:pt>
                <c:pt idx="56593">
                  <c:v>1.0068416595458984E-3</c:v>
                </c:pt>
                <c:pt idx="56594">
                  <c:v>1.007080078125E-3</c:v>
                </c:pt>
                <c:pt idx="56595">
                  <c:v>1.007080078125E-3</c:v>
                </c:pt>
                <c:pt idx="56596">
                  <c:v>1.0068416595458984E-3</c:v>
                </c:pt>
                <c:pt idx="56597">
                  <c:v>1.007080078125E-3</c:v>
                </c:pt>
                <c:pt idx="56598">
                  <c:v>1.0080337524414063E-3</c:v>
                </c:pt>
                <c:pt idx="56599">
                  <c:v>1.0068416595458984E-3</c:v>
                </c:pt>
                <c:pt idx="56600">
                  <c:v>1.007080078125E-3</c:v>
                </c:pt>
                <c:pt idx="56601">
                  <c:v>1.007080078125E-3</c:v>
                </c:pt>
                <c:pt idx="56602">
                  <c:v>1.0068416595458984E-3</c:v>
                </c:pt>
                <c:pt idx="56603">
                  <c:v>1.007080078125E-3</c:v>
                </c:pt>
                <c:pt idx="56604">
                  <c:v>1.007080078125E-3</c:v>
                </c:pt>
                <c:pt idx="56605">
                  <c:v>1.0068416595458984E-3</c:v>
                </c:pt>
                <c:pt idx="56606">
                  <c:v>1.007080078125E-3</c:v>
                </c:pt>
                <c:pt idx="56607">
                  <c:v>1.007080078125E-3</c:v>
                </c:pt>
                <c:pt idx="56608">
                  <c:v>1.0068416595458984E-3</c:v>
                </c:pt>
                <c:pt idx="56609">
                  <c:v>1.007080078125E-3</c:v>
                </c:pt>
                <c:pt idx="56610">
                  <c:v>1.0080337524414063E-3</c:v>
                </c:pt>
                <c:pt idx="56611">
                  <c:v>1.007080078125E-3</c:v>
                </c:pt>
                <c:pt idx="56612">
                  <c:v>1.0068416595458984E-3</c:v>
                </c:pt>
                <c:pt idx="56613">
                  <c:v>1.007080078125E-3</c:v>
                </c:pt>
                <c:pt idx="56614">
                  <c:v>1.007080078125E-3</c:v>
                </c:pt>
                <c:pt idx="56615">
                  <c:v>1.0068416595458984E-3</c:v>
                </c:pt>
                <c:pt idx="56616">
                  <c:v>1.007080078125E-3</c:v>
                </c:pt>
                <c:pt idx="56617">
                  <c:v>1.007080078125E-3</c:v>
                </c:pt>
                <c:pt idx="56618">
                  <c:v>1.0068416595458984E-3</c:v>
                </c:pt>
                <c:pt idx="56619">
                  <c:v>1.007080078125E-3</c:v>
                </c:pt>
                <c:pt idx="56620">
                  <c:v>1.007080078125E-3</c:v>
                </c:pt>
                <c:pt idx="56621">
                  <c:v>1.0068416595458984E-3</c:v>
                </c:pt>
                <c:pt idx="56622">
                  <c:v>1.0080337524414063E-3</c:v>
                </c:pt>
                <c:pt idx="56623">
                  <c:v>1.007080078125E-3</c:v>
                </c:pt>
                <c:pt idx="56624">
                  <c:v>1.0068416595458984E-3</c:v>
                </c:pt>
                <c:pt idx="56625">
                  <c:v>1.007080078125E-3</c:v>
                </c:pt>
                <c:pt idx="56626">
                  <c:v>1.007080078125E-3</c:v>
                </c:pt>
                <c:pt idx="56627">
                  <c:v>1.0068416595458984E-3</c:v>
                </c:pt>
                <c:pt idx="56628">
                  <c:v>1.007080078125E-3</c:v>
                </c:pt>
                <c:pt idx="56629">
                  <c:v>1.007080078125E-3</c:v>
                </c:pt>
                <c:pt idx="56630">
                  <c:v>1.0068416595458984E-3</c:v>
                </c:pt>
                <c:pt idx="56631">
                  <c:v>1.007080078125E-3</c:v>
                </c:pt>
                <c:pt idx="56632">
                  <c:v>1.007080078125E-3</c:v>
                </c:pt>
                <c:pt idx="56633">
                  <c:v>1.0068416595458984E-3</c:v>
                </c:pt>
                <c:pt idx="56634">
                  <c:v>1.007080078125E-3</c:v>
                </c:pt>
                <c:pt idx="56635">
                  <c:v>1.0080337524414063E-3</c:v>
                </c:pt>
                <c:pt idx="56636">
                  <c:v>1.007080078125E-3</c:v>
                </c:pt>
                <c:pt idx="56637">
                  <c:v>1.0068416595458984E-3</c:v>
                </c:pt>
                <c:pt idx="56638">
                  <c:v>1.007080078125E-3</c:v>
                </c:pt>
                <c:pt idx="56639">
                  <c:v>1.007080078125E-3</c:v>
                </c:pt>
                <c:pt idx="56640">
                  <c:v>1.0068416595458984E-3</c:v>
                </c:pt>
                <c:pt idx="56641">
                  <c:v>1.007080078125E-3</c:v>
                </c:pt>
                <c:pt idx="56642">
                  <c:v>1.007080078125E-3</c:v>
                </c:pt>
                <c:pt idx="56643">
                  <c:v>1.0068416595458984E-3</c:v>
                </c:pt>
                <c:pt idx="56644">
                  <c:v>1.007080078125E-3</c:v>
                </c:pt>
                <c:pt idx="56645">
                  <c:v>1.007080078125E-3</c:v>
                </c:pt>
                <c:pt idx="56646">
                  <c:v>1.0068416595458984E-3</c:v>
                </c:pt>
                <c:pt idx="56647">
                  <c:v>1.0080337524414063E-3</c:v>
                </c:pt>
                <c:pt idx="56648">
                  <c:v>1.007080078125E-3</c:v>
                </c:pt>
                <c:pt idx="56649">
                  <c:v>1.0068416595458984E-3</c:v>
                </c:pt>
                <c:pt idx="56650">
                  <c:v>1.007080078125E-3</c:v>
                </c:pt>
                <c:pt idx="56651">
                  <c:v>1.007080078125E-3</c:v>
                </c:pt>
                <c:pt idx="56652">
                  <c:v>1.0068416595458984E-3</c:v>
                </c:pt>
                <c:pt idx="56653">
                  <c:v>1.007080078125E-3</c:v>
                </c:pt>
                <c:pt idx="56654">
                  <c:v>1.007080078125E-3</c:v>
                </c:pt>
                <c:pt idx="56655">
                  <c:v>1.0068416595458984E-3</c:v>
                </c:pt>
                <c:pt idx="56656">
                  <c:v>1.007080078125E-3</c:v>
                </c:pt>
                <c:pt idx="56657">
                  <c:v>1.007080078125E-3</c:v>
                </c:pt>
                <c:pt idx="56658">
                  <c:v>1.0068416595458984E-3</c:v>
                </c:pt>
                <c:pt idx="56659">
                  <c:v>1.007080078125E-3</c:v>
                </c:pt>
                <c:pt idx="56660">
                  <c:v>1.0080337524414063E-3</c:v>
                </c:pt>
                <c:pt idx="56661">
                  <c:v>1.007080078125E-3</c:v>
                </c:pt>
                <c:pt idx="56662">
                  <c:v>1.0068416595458984E-3</c:v>
                </c:pt>
                <c:pt idx="56663">
                  <c:v>1.007080078125E-3</c:v>
                </c:pt>
                <c:pt idx="56664">
                  <c:v>1.007080078125E-3</c:v>
                </c:pt>
                <c:pt idx="56665">
                  <c:v>1.0068416595458984E-3</c:v>
                </c:pt>
                <c:pt idx="56666">
                  <c:v>1.007080078125E-3</c:v>
                </c:pt>
                <c:pt idx="56667">
                  <c:v>1.007080078125E-3</c:v>
                </c:pt>
                <c:pt idx="56668">
                  <c:v>1.0068416595458984E-3</c:v>
                </c:pt>
                <c:pt idx="56669">
                  <c:v>1.007080078125E-3</c:v>
                </c:pt>
                <c:pt idx="56670">
                  <c:v>1.007080078125E-3</c:v>
                </c:pt>
                <c:pt idx="56671">
                  <c:v>1.0068416595458984E-3</c:v>
                </c:pt>
                <c:pt idx="56672">
                  <c:v>1.0080337524414063E-3</c:v>
                </c:pt>
                <c:pt idx="56673">
                  <c:v>1.007080078125E-3</c:v>
                </c:pt>
                <c:pt idx="56674">
                  <c:v>1.0068416595458984E-3</c:v>
                </c:pt>
                <c:pt idx="56675">
                  <c:v>1.007080078125E-3</c:v>
                </c:pt>
                <c:pt idx="56676">
                  <c:v>1.007080078125E-3</c:v>
                </c:pt>
                <c:pt idx="56677">
                  <c:v>1.0068416595458984E-3</c:v>
                </c:pt>
                <c:pt idx="56678">
                  <c:v>1.007080078125E-3</c:v>
                </c:pt>
                <c:pt idx="56679">
                  <c:v>1.007080078125E-3</c:v>
                </c:pt>
                <c:pt idx="56680">
                  <c:v>1.0068416595458984E-3</c:v>
                </c:pt>
                <c:pt idx="56681">
                  <c:v>1.007080078125E-3</c:v>
                </c:pt>
                <c:pt idx="56682">
                  <c:v>1.007080078125E-3</c:v>
                </c:pt>
                <c:pt idx="56683">
                  <c:v>1.0068416595458984E-3</c:v>
                </c:pt>
                <c:pt idx="56684">
                  <c:v>1.007080078125E-3</c:v>
                </c:pt>
                <c:pt idx="56685">
                  <c:v>1.0080337524414063E-3</c:v>
                </c:pt>
                <c:pt idx="56686">
                  <c:v>1.007080078125E-3</c:v>
                </c:pt>
                <c:pt idx="56687">
                  <c:v>1.0068416595458984E-3</c:v>
                </c:pt>
                <c:pt idx="56688">
                  <c:v>1.007080078125E-3</c:v>
                </c:pt>
                <c:pt idx="56689">
                  <c:v>1.007080078125E-3</c:v>
                </c:pt>
                <c:pt idx="56690">
                  <c:v>1.0068416595458984E-3</c:v>
                </c:pt>
                <c:pt idx="56691">
                  <c:v>1.007080078125E-3</c:v>
                </c:pt>
                <c:pt idx="56692">
                  <c:v>1.007080078125E-3</c:v>
                </c:pt>
                <c:pt idx="56693">
                  <c:v>1.0068416595458984E-3</c:v>
                </c:pt>
                <c:pt idx="56694">
                  <c:v>1.007080078125E-3</c:v>
                </c:pt>
                <c:pt idx="56695">
                  <c:v>1.007080078125E-3</c:v>
                </c:pt>
                <c:pt idx="56696">
                  <c:v>1.0068416595458984E-3</c:v>
                </c:pt>
                <c:pt idx="56697">
                  <c:v>1.0080337524414063E-3</c:v>
                </c:pt>
                <c:pt idx="56698">
                  <c:v>1.007080078125E-3</c:v>
                </c:pt>
                <c:pt idx="56699">
                  <c:v>1.0068416595458984E-3</c:v>
                </c:pt>
                <c:pt idx="56700">
                  <c:v>1.007080078125E-3</c:v>
                </c:pt>
                <c:pt idx="56701">
                  <c:v>1.007080078125E-3</c:v>
                </c:pt>
                <c:pt idx="56702">
                  <c:v>1.0068416595458984E-3</c:v>
                </c:pt>
                <c:pt idx="56703">
                  <c:v>1.007080078125E-3</c:v>
                </c:pt>
                <c:pt idx="56704">
                  <c:v>1.007080078125E-3</c:v>
                </c:pt>
                <c:pt idx="56705">
                  <c:v>1.0068416595458984E-3</c:v>
                </c:pt>
                <c:pt idx="56706">
                  <c:v>1.007080078125E-3</c:v>
                </c:pt>
                <c:pt idx="56707">
                  <c:v>1.007080078125E-3</c:v>
                </c:pt>
                <c:pt idx="56708">
                  <c:v>1.0068416595458984E-3</c:v>
                </c:pt>
                <c:pt idx="56709">
                  <c:v>1.007080078125E-3</c:v>
                </c:pt>
                <c:pt idx="56710">
                  <c:v>1.0080337524414063E-3</c:v>
                </c:pt>
                <c:pt idx="56711">
                  <c:v>1.007080078125E-3</c:v>
                </c:pt>
                <c:pt idx="56712">
                  <c:v>1.0068416595458984E-3</c:v>
                </c:pt>
                <c:pt idx="56713">
                  <c:v>1.007080078125E-3</c:v>
                </c:pt>
                <c:pt idx="56714">
                  <c:v>1.007080078125E-3</c:v>
                </c:pt>
                <c:pt idx="56715">
                  <c:v>1.0068416595458984E-3</c:v>
                </c:pt>
                <c:pt idx="56716">
                  <c:v>1.007080078125E-3</c:v>
                </c:pt>
                <c:pt idx="56717">
                  <c:v>1.007080078125E-3</c:v>
                </c:pt>
                <c:pt idx="56718">
                  <c:v>1.0068416595458984E-3</c:v>
                </c:pt>
                <c:pt idx="56719">
                  <c:v>1.007080078125E-3</c:v>
                </c:pt>
                <c:pt idx="56720">
                  <c:v>1.007080078125E-3</c:v>
                </c:pt>
                <c:pt idx="56721">
                  <c:v>1.0068416595458984E-3</c:v>
                </c:pt>
                <c:pt idx="56722">
                  <c:v>1.0080337524414063E-3</c:v>
                </c:pt>
                <c:pt idx="56723">
                  <c:v>1.007080078125E-3</c:v>
                </c:pt>
                <c:pt idx="56724">
                  <c:v>1.0068416595458984E-3</c:v>
                </c:pt>
                <c:pt idx="56725">
                  <c:v>1.007080078125E-3</c:v>
                </c:pt>
                <c:pt idx="56726">
                  <c:v>1.007080078125E-3</c:v>
                </c:pt>
                <c:pt idx="56727">
                  <c:v>1.0068416595458984E-3</c:v>
                </c:pt>
                <c:pt idx="56728">
                  <c:v>1.007080078125E-3</c:v>
                </c:pt>
                <c:pt idx="56729">
                  <c:v>1.007080078125E-3</c:v>
                </c:pt>
                <c:pt idx="56730">
                  <c:v>1.0068416595458984E-3</c:v>
                </c:pt>
                <c:pt idx="56731">
                  <c:v>1.007080078125E-3</c:v>
                </c:pt>
                <c:pt idx="56732">
                  <c:v>1.007080078125E-3</c:v>
                </c:pt>
                <c:pt idx="56733">
                  <c:v>1.0068416595458984E-3</c:v>
                </c:pt>
                <c:pt idx="56734">
                  <c:v>1.007080078125E-3</c:v>
                </c:pt>
                <c:pt idx="56735">
                  <c:v>1.0080337524414063E-3</c:v>
                </c:pt>
                <c:pt idx="56736">
                  <c:v>1.007080078125E-3</c:v>
                </c:pt>
                <c:pt idx="56737">
                  <c:v>1.0068416595458984E-3</c:v>
                </c:pt>
                <c:pt idx="56738">
                  <c:v>1.007080078125E-3</c:v>
                </c:pt>
                <c:pt idx="56739">
                  <c:v>1.007080078125E-3</c:v>
                </c:pt>
                <c:pt idx="56740">
                  <c:v>1.0068416595458984E-3</c:v>
                </c:pt>
                <c:pt idx="56741">
                  <c:v>1.007080078125E-3</c:v>
                </c:pt>
                <c:pt idx="56742">
                  <c:v>1.007080078125E-3</c:v>
                </c:pt>
                <c:pt idx="56743">
                  <c:v>1.0068416595458984E-3</c:v>
                </c:pt>
                <c:pt idx="56744">
                  <c:v>1.007080078125E-3</c:v>
                </c:pt>
                <c:pt idx="56745">
                  <c:v>1.007080078125E-3</c:v>
                </c:pt>
                <c:pt idx="56746">
                  <c:v>1.0068416595458984E-3</c:v>
                </c:pt>
                <c:pt idx="56747">
                  <c:v>1.0080337524414063E-3</c:v>
                </c:pt>
                <c:pt idx="56748">
                  <c:v>1.007080078125E-3</c:v>
                </c:pt>
                <c:pt idx="56749">
                  <c:v>1.0068416595458984E-3</c:v>
                </c:pt>
                <c:pt idx="56750">
                  <c:v>1.007080078125E-3</c:v>
                </c:pt>
                <c:pt idx="56751">
                  <c:v>1.007080078125E-3</c:v>
                </c:pt>
                <c:pt idx="56752">
                  <c:v>1.0068416595458984E-3</c:v>
                </c:pt>
                <c:pt idx="56753">
                  <c:v>1.007080078125E-3</c:v>
                </c:pt>
                <c:pt idx="56754">
                  <c:v>1.007080078125E-3</c:v>
                </c:pt>
                <c:pt idx="56755">
                  <c:v>1.0068416595458984E-3</c:v>
                </c:pt>
                <c:pt idx="56756">
                  <c:v>1.007080078125E-3</c:v>
                </c:pt>
                <c:pt idx="56757">
                  <c:v>1.007080078125E-3</c:v>
                </c:pt>
                <c:pt idx="56758">
                  <c:v>1.0068416595458984E-3</c:v>
                </c:pt>
                <c:pt idx="56759">
                  <c:v>1.007080078125E-3</c:v>
                </c:pt>
                <c:pt idx="56760">
                  <c:v>1.0080337524414063E-3</c:v>
                </c:pt>
                <c:pt idx="56761">
                  <c:v>1.007080078125E-3</c:v>
                </c:pt>
                <c:pt idx="56762">
                  <c:v>1.0068416595458984E-3</c:v>
                </c:pt>
                <c:pt idx="56763">
                  <c:v>1.007080078125E-3</c:v>
                </c:pt>
                <c:pt idx="56764">
                  <c:v>1.007080078125E-3</c:v>
                </c:pt>
                <c:pt idx="56765">
                  <c:v>1.0068416595458984E-3</c:v>
                </c:pt>
                <c:pt idx="56766">
                  <c:v>1.007080078125E-3</c:v>
                </c:pt>
                <c:pt idx="56767">
                  <c:v>1.007080078125E-3</c:v>
                </c:pt>
                <c:pt idx="56768">
                  <c:v>1.0068416595458984E-3</c:v>
                </c:pt>
                <c:pt idx="56769">
                  <c:v>1.007080078125E-3</c:v>
                </c:pt>
                <c:pt idx="56770">
                  <c:v>1.007080078125E-3</c:v>
                </c:pt>
                <c:pt idx="56771">
                  <c:v>1.0068416595458984E-3</c:v>
                </c:pt>
                <c:pt idx="56772">
                  <c:v>1.0080337524414063E-3</c:v>
                </c:pt>
                <c:pt idx="56773">
                  <c:v>1.007080078125E-3</c:v>
                </c:pt>
                <c:pt idx="56774">
                  <c:v>1.0068416595458984E-3</c:v>
                </c:pt>
                <c:pt idx="56775">
                  <c:v>1.007080078125E-3</c:v>
                </c:pt>
                <c:pt idx="56776">
                  <c:v>1.007080078125E-3</c:v>
                </c:pt>
                <c:pt idx="56777">
                  <c:v>1.0068416595458984E-3</c:v>
                </c:pt>
                <c:pt idx="56778">
                  <c:v>1.007080078125E-3</c:v>
                </c:pt>
                <c:pt idx="56779">
                  <c:v>1.007080078125E-3</c:v>
                </c:pt>
                <c:pt idx="56780">
                  <c:v>1.0068416595458984E-3</c:v>
                </c:pt>
                <c:pt idx="56781">
                  <c:v>1.007080078125E-3</c:v>
                </c:pt>
                <c:pt idx="56782">
                  <c:v>1.007080078125E-3</c:v>
                </c:pt>
                <c:pt idx="56783">
                  <c:v>1.0068416595458984E-3</c:v>
                </c:pt>
                <c:pt idx="56784">
                  <c:v>1.007080078125E-3</c:v>
                </c:pt>
                <c:pt idx="56785">
                  <c:v>1.0080337524414063E-3</c:v>
                </c:pt>
                <c:pt idx="56786">
                  <c:v>5.0349235534667969E-3</c:v>
                </c:pt>
                <c:pt idx="56787">
                  <c:v>1.007080078125E-3</c:v>
                </c:pt>
                <c:pt idx="56788">
                  <c:v>1.007080078125E-3</c:v>
                </c:pt>
                <c:pt idx="56789">
                  <c:v>1.0068416595458984E-3</c:v>
                </c:pt>
                <c:pt idx="56790">
                  <c:v>1.007080078125E-3</c:v>
                </c:pt>
                <c:pt idx="56791">
                  <c:v>1.007080078125E-3</c:v>
                </c:pt>
                <c:pt idx="56792">
                  <c:v>1.0068416595458984E-3</c:v>
                </c:pt>
                <c:pt idx="56793">
                  <c:v>1.0080337524414063E-3</c:v>
                </c:pt>
                <c:pt idx="56794">
                  <c:v>1.007080078125E-3</c:v>
                </c:pt>
                <c:pt idx="56795">
                  <c:v>1.0068416595458984E-3</c:v>
                </c:pt>
                <c:pt idx="56796">
                  <c:v>1.007080078125E-3</c:v>
                </c:pt>
                <c:pt idx="56797">
                  <c:v>1.007080078125E-3</c:v>
                </c:pt>
                <c:pt idx="56798">
                  <c:v>1.0068416595458984E-3</c:v>
                </c:pt>
                <c:pt idx="56799">
                  <c:v>1.007080078125E-3</c:v>
                </c:pt>
                <c:pt idx="56800">
                  <c:v>1.007080078125E-3</c:v>
                </c:pt>
                <c:pt idx="56801">
                  <c:v>1.0068416595458984E-3</c:v>
                </c:pt>
                <c:pt idx="56802">
                  <c:v>1.007080078125E-3</c:v>
                </c:pt>
                <c:pt idx="56803">
                  <c:v>1.007080078125E-3</c:v>
                </c:pt>
                <c:pt idx="56804">
                  <c:v>1.0068416595458984E-3</c:v>
                </c:pt>
                <c:pt idx="56805">
                  <c:v>1.007080078125E-3</c:v>
                </c:pt>
                <c:pt idx="56806">
                  <c:v>1.0080337524414063E-3</c:v>
                </c:pt>
                <c:pt idx="56807">
                  <c:v>1.007080078125E-3</c:v>
                </c:pt>
                <c:pt idx="56808">
                  <c:v>1.0068416595458984E-3</c:v>
                </c:pt>
                <c:pt idx="56809">
                  <c:v>1.007080078125E-3</c:v>
                </c:pt>
                <c:pt idx="56810">
                  <c:v>1.007080078125E-3</c:v>
                </c:pt>
                <c:pt idx="56811">
                  <c:v>1.0068416595458984E-3</c:v>
                </c:pt>
                <c:pt idx="56812">
                  <c:v>1.007080078125E-3</c:v>
                </c:pt>
                <c:pt idx="56813">
                  <c:v>1.007080078125E-3</c:v>
                </c:pt>
                <c:pt idx="56814">
                  <c:v>1.0068416595458984E-3</c:v>
                </c:pt>
                <c:pt idx="56815">
                  <c:v>1.007080078125E-3</c:v>
                </c:pt>
                <c:pt idx="56816">
                  <c:v>1.007080078125E-3</c:v>
                </c:pt>
                <c:pt idx="56817">
                  <c:v>1.0068416595458984E-3</c:v>
                </c:pt>
                <c:pt idx="56818">
                  <c:v>1.0080337524414063E-3</c:v>
                </c:pt>
                <c:pt idx="56819">
                  <c:v>1.007080078125E-3</c:v>
                </c:pt>
                <c:pt idx="56820">
                  <c:v>1.0068416595458984E-3</c:v>
                </c:pt>
                <c:pt idx="56821">
                  <c:v>1.007080078125E-3</c:v>
                </c:pt>
                <c:pt idx="56822">
                  <c:v>1.007080078125E-3</c:v>
                </c:pt>
                <c:pt idx="56823">
                  <c:v>1.0068416595458984E-3</c:v>
                </c:pt>
                <c:pt idx="56824">
                  <c:v>1.007080078125E-3</c:v>
                </c:pt>
                <c:pt idx="56825">
                  <c:v>1.007080078125E-3</c:v>
                </c:pt>
                <c:pt idx="56826">
                  <c:v>1.0068416595458984E-3</c:v>
                </c:pt>
                <c:pt idx="56827">
                  <c:v>1.007080078125E-3</c:v>
                </c:pt>
                <c:pt idx="56828">
                  <c:v>1.007080078125E-3</c:v>
                </c:pt>
                <c:pt idx="56829">
                  <c:v>1.0068416595458984E-3</c:v>
                </c:pt>
                <c:pt idx="56830">
                  <c:v>1.007080078125E-3</c:v>
                </c:pt>
                <c:pt idx="56831">
                  <c:v>1.0080337524414063E-3</c:v>
                </c:pt>
                <c:pt idx="56832">
                  <c:v>1.007080078125E-3</c:v>
                </c:pt>
                <c:pt idx="56833">
                  <c:v>1.0068416595458984E-3</c:v>
                </c:pt>
                <c:pt idx="56834">
                  <c:v>1.007080078125E-3</c:v>
                </c:pt>
                <c:pt idx="56835">
                  <c:v>1.007080078125E-3</c:v>
                </c:pt>
                <c:pt idx="56836">
                  <c:v>1.0068416595458984E-3</c:v>
                </c:pt>
                <c:pt idx="56837">
                  <c:v>1.007080078125E-3</c:v>
                </c:pt>
                <c:pt idx="56838">
                  <c:v>1.007080078125E-3</c:v>
                </c:pt>
                <c:pt idx="56839">
                  <c:v>1.0068416595458984E-3</c:v>
                </c:pt>
                <c:pt idx="56840">
                  <c:v>1.007080078125E-3</c:v>
                </c:pt>
                <c:pt idx="56841">
                  <c:v>1.0068416595458984E-3</c:v>
                </c:pt>
                <c:pt idx="56842">
                  <c:v>1.007080078125E-3</c:v>
                </c:pt>
                <c:pt idx="56843">
                  <c:v>1.0080337524414063E-3</c:v>
                </c:pt>
                <c:pt idx="56844">
                  <c:v>1.007080078125E-3</c:v>
                </c:pt>
                <c:pt idx="56845">
                  <c:v>1.0068416595458984E-3</c:v>
                </c:pt>
                <c:pt idx="56846">
                  <c:v>1.007080078125E-3</c:v>
                </c:pt>
                <c:pt idx="56847">
                  <c:v>1.007080078125E-3</c:v>
                </c:pt>
                <c:pt idx="56848">
                  <c:v>1.0068416595458984E-3</c:v>
                </c:pt>
                <c:pt idx="56849">
                  <c:v>1.007080078125E-3</c:v>
                </c:pt>
                <c:pt idx="56850">
                  <c:v>1.007080078125E-3</c:v>
                </c:pt>
                <c:pt idx="56851">
                  <c:v>1.0068416595458984E-3</c:v>
                </c:pt>
                <c:pt idx="56852">
                  <c:v>1.007080078125E-3</c:v>
                </c:pt>
                <c:pt idx="56853">
                  <c:v>1.007080078125E-3</c:v>
                </c:pt>
                <c:pt idx="56854">
                  <c:v>1.0068416595458984E-3</c:v>
                </c:pt>
                <c:pt idx="56855">
                  <c:v>1.007080078125E-3</c:v>
                </c:pt>
                <c:pt idx="56856">
                  <c:v>1.0080337524414063E-3</c:v>
                </c:pt>
                <c:pt idx="56857">
                  <c:v>1.007080078125E-3</c:v>
                </c:pt>
                <c:pt idx="56858">
                  <c:v>1.0068416595458984E-3</c:v>
                </c:pt>
                <c:pt idx="56859">
                  <c:v>1.007080078125E-3</c:v>
                </c:pt>
                <c:pt idx="56860">
                  <c:v>1.007080078125E-3</c:v>
                </c:pt>
                <c:pt idx="56861">
                  <c:v>1.0068416595458984E-3</c:v>
                </c:pt>
                <c:pt idx="56862">
                  <c:v>1.007080078125E-3</c:v>
                </c:pt>
                <c:pt idx="56863">
                  <c:v>1.0068416595458984E-3</c:v>
                </c:pt>
                <c:pt idx="56864">
                  <c:v>1.007080078125E-3</c:v>
                </c:pt>
                <c:pt idx="56865">
                  <c:v>1.007080078125E-3</c:v>
                </c:pt>
                <c:pt idx="56866">
                  <c:v>1.0068416595458984E-3</c:v>
                </c:pt>
                <c:pt idx="56867">
                  <c:v>1.007080078125E-3</c:v>
                </c:pt>
                <c:pt idx="56868">
                  <c:v>1.0080337524414063E-3</c:v>
                </c:pt>
                <c:pt idx="56869">
                  <c:v>1.007080078125E-3</c:v>
                </c:pt>
                <c:pt idx="56870">
                  <c:v>1.0068416595458984E-3</c:v>
                </c:pt>
                <c:pt idx="56871">
                  <c:v>1.007080078125E-3</c:v>
                </c:pt>
                <c:pt idx="56872">
                  <c:v>1.007080078125E-3</c:v>
                </c:pt>
                <c:pt idx="56873">
                  <c:v>1.0068416595458984E-3</c:v>
                </c:pt>
                <c:pt idx="56874">
                  <c:v>1.007080078125E-3</c:v>
                </c:pt>
                <c:pt idx="56875">
                  <c:v>1.007080078125E-3</c:v>
                </c:pt>
                <c:pt idx="56876">
                  <c:v>1.0068416595458984E-3</c:v>
                </c:pt>
                <c:pt idx="56877">
                  <c:v>1.007080078125E-3</c:v>
                </c:pt>
                <c:pt idx="56878">
                  <c:v>1.007080078125E-3</c:v>
                </c:pt>
                <c:pt idx="56879">
                  <c:v>1.0068416595458984E-3</c:v>
                </c:pt>
                <c:pt idx="56880">
                  <c:v>1.007080078125E-3</c:v>
                </c:pt>
                <c:pt idx="56881">
                  <c:v>1.0080337524414063E-3</c:v>
                </c:pt>
                <c:pt idx="56882">
                  <c:v>1.007080078125E-3</c:v>
                </c:pt>
                <c:pt idx="56883">
                  <c:v>1.0068416595458984E-3</c:v>
                </c:pt>
                <c:pt idx="56884">
                  <c:v>1.007080078125E-3</c:v>
                </c:pt>
                <c:pt idx="56885">
                  <c:v>1.0068416595458984E-3</c:v>
                </c:pt>
                <c:pt idx="56886">
                  <c:v>1.007080078125E-3</c:v>
                </c:pt>
                <c:pt idx="56887">
                  <c:v>1.007080078125E-3</c:v>
                </c:pt>
                <c:pt idx="56888">
                  <c:v>1.0068416595458984E-3</c:v>
                </c:pt>
                <c:pt idx="56889">
                  <c:v>1.007080078125E-3</c:v>
                </c:pt>
                <c:pt idx="56890">
                  <c:v>1.007080078125E-3</c:v>
                </c:pt>
                <c:pt idx="56891">
                  <c:v>1.0068416595458984E-3</c:v>
                </c:pt>
                <c:pt idx="56892">
                  <c:v>1.007080078125E-3</c:v>
                </c:pt>
                <c:pt idx="56893">
                  <c:v>1.0080337524414063E-3</c:v>
                </c:pt>
                <c:pt idx="56894">
                  <c:v>1.007080078125E-3</c:v>
                </c:pt>
                <c:pt idx="56895">
                  <c:v>1.0068416595458984E-3</c:v>
                </c:pt>
                <c:pt idx="56896">
                  <c:v>1.007080078125E-3</c:v>
                </c:pt>
                <c:pt idx="56897">
                  <c:v>1.007080078125E-3</c:v>
                </c:pt>
                <c:pt idx="56898">
                  <c:v>1.0068416595458984E-3</c:v>
                </c:pt>
                <c:pt idx="56899">
                  <c:v>1.007080078125E-3</c:v>
                </c:pt>
                <c:pt idx="56900">
                  <c:v>1.007080078125E-3</c:v>
                </c:pt>
                <c:pt idx="56901">
                  <c:v>1.0068416595458984E-3</c:v>
                </c:pt>
                <c:pt idx="56902">
                  <c:v>1.007080078125E-3</c:v>
                </c:pt>
                <c:pt idx="56903">
                  <c:v>1.007080078125E-3</c:v>
                </c:pt>
                <c:pt idx="56904">
                  <c:v>1.0068416595458984E-3</c:v>
                </c:pt>
                <c:pt idx="56905">
                  <c:v>1.007080078125E-3</c:v>
                </c:pt>
                <c:pt idx="56906">
                  <c:v>1.0080337524414063E-3</c:v>
                </c:pt>
                <c:pt idx="56907">
                  <c:v>1.0068416595458984E-3</c:v>
                </c:pt>
                <c:pt idx="56908">
                  <c:v>1.007080078125E-3</c:v>
                </c:pt>
                <c:pt idx="56909">
                  <c:v>1.007080078125E-3</c:v>
                </c:pt>
                <c:pt idx="56910">
                  <c:v>1.0068416595458984E-3</c:v>
                </c:pt>
                <c:pt idx="56911">
                  <c:v>1.007080078125E-3</c:v>
                </c:pt>
                <c:pt idx="56912">
                  <c:v>1.007080078125E-3</c:v>
                </c:pt>
                <c:pt idx="56913">
                  <c:v>1.0068416595458984E-3</c:v>
                </c:pt>
                <c:pt idx="56914">
                  <c:v>1.007080078125E-3</c:v>
                </c:pt>
                <c:pt idx="56915">
                  <c:v>1.007080078125E-3</c:v>
                </c:pt>
                <c:pt idx="56916">
                  <c:v>1.0068416595458984E-3</c:v>
                </c:pt>
                <c:pt idx="56917">
                  <c:v>1.007080078125E-3</c:v>
                </c:pt>
                <c:pt idx="56918">
                  <c:v>1.0080337524414063E-3</c:v>
                </c:pt>
                <c:pt idx="56919">
                  <c:v>1.007080078125E-3</c:v>
                </c:pt>
                <c:pt idx="56920">
                  <c:v>1.0068416595458984E-3</c:v>
                </c:pt>
                <c:pt idx="56921">
                  <c:v>1.007080078125E-3</c:v>
                </c:pt>
                <c:pt idx="56922">
                  <c:v>1.007080078125E-3</c:v>
                </c:pt>
                <c:pt idx="56923">
                  <c:v>1.0068416595458984E-3</c:v>
                </c:pt>
                <c:pt idx="56924">
                  <c:v>1.007080078125E-3</c:v>
                </c:pt>
                <c:pt idx="56925">
                  <c:v>1.007080078125E-3</c:v>
                </c:pt>
                <c:pt idx="56926">
                  <c:v>1.0068416595458984E-3</c:v>
                </c:pt>
                <c:pt idx="56927">
                  <c:v>1.007080078125E-3</c:v>
                </c:pt>
                <c:pt idx="56928">
                  <c:v>1.007080078125E-3</c:v>
                </c:pt>
                <c:pt idx="56929">
                  <c:v>1.0068416595458984E-3</c:v>
                </c:pt>
                <c:pt idx="56930">
                  <c:v>1.007080078125E-3</c:v>
                </c:pt>
                <c:pt idx="56931">
                  <c:v>1.0080337524414063E-3</c:v>
                </c:pt>
                <c:pt idx="56932">
                  <c:v>1.0068416595458984E-3</c:v>
                </c:pt>
                <c:pt idx="56933">
                  <c:v>1.007080078125E-3</c:v>
                </c:pt>
                <c:pt idx="56934">
                  <c:v>1.007080078125E-3</c:v>
                </c:pt>
                <c:pt idx="56935">
                  <c:v>1.0068416595458984E-3</c:v>
                </c:pt>
                <c:pt idx="56936">
                  <c:v>1.007080078125E-3</c:v>
                </c:pt>
                <c:pt idx="56937">
                  <c:v>1.007080078125E-3</c:v>
                </c:pt>
                <c:pt idx="56938">
                  <c:v>1.0068416595458984E-3</c:v>
                </c:pt>
                <c:pt idx="56939">
                  <c:v>1.007080078125E-3</c:v>
                </c:pt>
                <c:pt idx="56940">
                  <c:v>1.007080078125E-3</c:v>
                </c:pt>
                <c:pt idx="56941">
                  <c:v>1.0068416595458984E-3</c:v>
                </c:pt>
                <c:pt idx="56942">
                  <c:v>1.007080078125E-3</c:v>
                </c:pt>
                <c:pt idx="56943">
                  <c:v>1.0080337524414063E-3</c:v>
                </c:pt>
                <c:pt idx="56944">
                  <c:v>1.007080078125E-3</c:v>
                </c:pt>
                <c:pt idx="56945">
                  <c:v>1.0068416595458984E-3</c:v>
                </c:pt>
                <c:pt idx="56946">
                  <c:v>1.007080078125E-3</c:v>
                </c:pt>
                <c:pt idx="56947">
                  <c:v>1.007080078125E-3</c:v>
                </c:pt>
                <c:pt idx="56948">
                  <c:v>1.0068416595458984E-3</c:v>
                </c:pt>
                <c:pt idx="56949">
                  <c:v>1.007080078125E-3</c:v>
                </c:pt>
                <c:pt idx="56950">
                  <c:v>1.007080078125E-3</c:v>
                </c:pt>
                <c:pt idx="56951">
                  <c:v>1.0068416595458984E-3</c:v>
                </c:pt>
                <c:pt idx="56952">
                  <c:v>1.007080078125E-3</c:v>
                </c:pt>
                <c:pt idx="56953">
                  <c:v>1.007080078125E-3</c:v>
                </c:pt>
                <c:pt idx="56954">
                  <c:v>1.0068416595458984E-3</c:v>
                </c:pt>
                <c:pt idx="56955">
                  <c:v>1.007080078125E-3</c:v>
                </c:pt>
                <c:pt idx="56956">
                  <c:v>1.0080337524414063E-3</c:v>
                </c:pt>
                <c:pt idx="56957">
                  <c:v>1.0068416595458984E-3</c:v>
                </c:pt>
                <c:pt idx="56958">
                  <c:v>1.007080078125E-3</c:v>
                </c:pt>
                <c:pt idx="56959">
                  <c:v>1.007080078125E-3</c:v>
                </c:pt>
                <c:pt idx="56960">
                  <c:v>1.0068416595458984E-3</c:v>
                </c:pt>
                <c:pt idx="56961">
                  <c:v>1.007080078125E-3</c:v>
                </c:pt>
                <c:pt idx="56962">
                  <c:v>1.007080078125E-3</c:v>
                </c:pt>
                <c:pt idx="56963">
                  <c:v>1.0068416595458984E-3</c:v>
                </c:pt>
                <c:pt idx="56964">
                  <c:v>1.007080078125E-3</c:v>
                </c:pt>
                <c:pt idx="56965">
                  <c:v>1.007080078125E-3</c:v>
                </c:pt>
                <c:pt idx="56966">
                  <c:v>1.0068416595458984E-3</c:v>
                </c:pt>
                <c:pt idx="56967">
                  <c:v>1.007080078125E-3</c:v>
                </c:pt>
                <c:pt idx="56968">
                  <c:v>1.0080337524414063E-3</c:v>
                </c:pt>
                <c:pt idx="56969">
                  <c:v>1.007080078125E-3</c:v>
                </c:pt>
                <c:pt idx="56970">
                  <c:v>1.0068416595458984E-3</c:v>
                </c:pt>
                <c:pt idx="56971">
                  <c:v>1.007080078125E-3</c:v>
                </c:pt>
                <c:pt idx="56972">
                  <c:v>1.007080078125E-3</c:v>
                </c:pt>
                <c:pt idx="56973">
                  <c:v>1.0068416595458984E-3</c:v>
                </c:pt>
                <c:pt idx="56974">
                  <c:v>1.007080078125E-3</c:v>
                </c:pt>
                <c:pt idx="56975">
                  <c:v>1.007080078125E-3</c:v>
                </c:pt>
                <c:pt idx="56976">
                  <c:v>1.0068416595458984E-3</c:v>
                </c:pt>
                <c:pt idx="56977">
                  <c:v>1.007080078125E-3</c:v>
                </c:pt>
                <c:pt idx="56978">
                  <c:v>1.007080078125E-3</c:v>
                </c:pt>
                <c:pt idx="56979">
                  <c:v>1.0068416595458984E-3</c:v>
                </c:pt>
                <c:pt idx="56980">
                  <c:v>1.007080078125E-3</c:v>
                </c:pt>
                <c:pt idx="56981">
                  <c:v>1.0080337524414063E-3</c:v>
                </c:pt>
                <c:pt idx="56982">
                  <c:v>1.0068416595458984E-3</c:v>
                </c:pt>
                <c:pt idx="56983">
                  <c:v>1.007080078125E-3</c:v>
                </c:pt>
                <c:pt idx="56984">
                  <c:v>1.007080078125E-3</c:v>
                </c:pt>
                <c:pt idx="56985">
                  <c:v>1.0068416595458984E-3</c:v>
                </c:pt>
                <c:pt idx="56986">
                  <c:v>1.007080078125E-3</c:v>
                </c:pt>
                <c:pt idx="56987">
                  <c:v>1.007080078125E-3</c:v>
                </c:pt>
                <c:pt idx="56988">
                  <c:v>1.0068416595458984E-3</c:v>
                </c:pt>
                <c:pt idx="56989">
                  <c:v>1.007080078125E-3</c:v>
                </c:pt>
                <c:pt idx="56990">
                  <c:v>1.007080078125E-3</c:v>
                </c:pt>
                <c:pt idx="56991">
                  <c:v>1.0068416595458984E-3</c:v>
                </c:pt>
                <c:pt idx="56992">
                  <c:v>1.007080078125E-3</c:v>
                </c:pt>
                <c:pt idx="56993">
                  <c:v>1.0080337524414063E-3</c:v>
                </c:pt>
                <c:pt idx="56994">
                  <c:v>1.007080078125E-3</c:v>
                </c:pt>
                <c:pt idx="56995">
                  <c:v>1.0068416595458984E-3</c:v>
                </c:pt>
                <c:pt idx="56996">
                  <c:v>1.007080078125E-3</c:v>
                </c:pt>
                <c:pt idx="56997">
                  <c:v>1.007080078125E-3</c:v>
                </c:pt>
                <c:pt idx="56998">
                  <c:v>1.0068416595458984E-3</c:v>
                </c:pt>
                <c:pt idx="56999">
                  <c:v>1.007080078125E-3</c:v>
                </c:pt>
                <c:pt idx="57000">
                  <c:v>1.007080078125E-3</c:v>
                </c:pt>
                <c:pt idx="57001">
                  <c:v>1.0068416595458984E-3</c:v>
                </c:pt>
                <c:pt idx="57002">
                  <c:v>1.007080078125E-3</c:v>
                </c:pt>
                <c:pt idx="57003">
                  <c:v>1.007080078125E-3</c:v>
                </c:pt>
                <c:pt idx="57004">
                  <c:v>1.0068416595458984E-3</c:v>
                </c:pt>
                <c:pt idx="57005">
                  <c:v>1.007080078125E-3</c:v>
                </c:pt>
                <c:pt idx="57006">
                  <c:v>1.0080337524414063E-3</c:v>
                </c:pt>
                <c:pt idx="57007">
                  <c:v>1.0068416595458984E-3</c:v>
                </c:pt>
                <c:pt idx="57008">
                  <c:v>1.007080078125E-3</c:v>
                </c:pt>
                <c:pt idx="57009">
                  <c:v>1.007080078125E-3</c:v>
                </c:pt>
                <c:pt idx="57010">
                  <c:v>1.0068416595458984E-3</c:v>
                </c:pt>
                <c:pt idx="57011">
                  <c:v>1.007080078125E-3</c:v>
                </c:pt>
                <c:pt idx="57012">
                  <c:v>1.007080078125E-3</c:v>
                </c:pt>
                <c:pt idx="57013">
                  <c:v>1.0068416595458984E-3</c:v>
                </c:pt>
                <c:pt idx="57014">
                  <c:v>1.007080078125E-3</c:v>
                </c:pt>
                <c:pt idx="57015">
                  <c:v>1.007080078125E-3</c:v>
                </c:pt>
                <c:pt idx="57016">
                  <c:v>1.0068416595458984E-3</c:v>
                </c:pt>
                <c:pt idx="57017">
                  <c:v>1.007080078125E-3</c:v>
                </c:pt>
                <c:pt idx="57018">
                  <c:v>1.0080337524414063E-3</c:v>
                </c:pt>
                <c:pt idx="57019">
                  <c:v>1.007080078125E-3</c:v>
                </c:pt>
                <c:pt idx="57020">
                  <c:v>1.0068416595458984E-3</c:v>
                </c:pt>
                <c:pt idx="57021">
                  <c:v>1.007080078125E-3</c:v>
                </c:pt>
                <c:pt idx="57022">
                  <c:v>1.007080078125E-3</c:v>
                </c:pt>
                <c:pt idx="57023">
                  <c:v>1.0068416595458984E-3</c:v>
                </c:pt>
                <c:pt idx="57024">
                  <c:v>1.007080078125E-3</c:v>
                </c:pt>
                <c:pt idx="57025">
                  <c:v>1.007080078125E-3</c:v>
                </c:pt>
                <c:pt idx="57026">
                  <c:v>1.0068416595458984E-3</c:v>
                </c:pt>
                <c:pt idx="57027">
                  <c:v>1.007080078125E-3</c:v>
                </c:pt>
                <c:pt idx="57028">
                  <c:v>1.007080078125E-3</c:v>
                </c:pt>
                <c:pt idx="57029">
                  <c:v>1.0068416595458984E-3</c:v>
                </c:pt>
                <c:pt idx="57030">
                  <c:v>1.007080078125E-3</c:v>
                </c:pt>
                <c:pt idx="57031">
                  <c:v>1.0080337524414063E-3</c:v>
                </c:pt>
                <c:pt idx="57032">
                  <c:v>1.0068416595458984E-3</c:v>
                </c:pt>
                <c:pt idx="57033">
                  <c:v>1.007080078125E-3</c:v>
                </c:pt>
                <c:pt idx="57034">
                  <c:v>1.007080078125E-3</c:v>
                </c:pt>
                <c:pt idx="57035">
                  <c:v>1.0068416595458984E-3</c:v>
                </c:pt>
                <c:pt idx="57036">
                  <c:v>1.007080078125E-3</c:v>
                </c:pt>
                <c:pt idx="57037">
                  <c:v>1.007080078125E-3</c:v>
                </c:pt>
                <c:pt idx="57038">
                  <c:v>1.0068416595458984E-3</c:v>
                </c:pt>
                <c:pt idx="57039">
                  <c:v>1.007080078125E-3</c:v>
                </c:pt>
                <c:pt idx="57040">
                  <c:v>1.007080078125E-3</c:v>
                </c:pt>
                <c:pt idx="57041">
                  <c:v>1.0068416595458984E-3</c:v>
                </c:pt>
                <c:pt idx="57042">
                  <c:v>1.007080078125E-3</c:v>
                </c:pt>
                <c:pt idx="57043">
                  <c:v>1.0080337524414063E-3</c:v>
                </c:pt>
                <c:pt idx="57044">
                  <c:v>1.007080078125E-3</c:v>
                </c:pt>
                <c:pt idx="57045">
                  <c:v>1.0068416595458984E-3</c:v>
                </c:pt>
                <c:pt idx="57046">
                  <c:v>1.007080078125E-3</c:v>
                </c:pt>
                <c:pt idx="57047">
                  <c:v>1.007080078125E-3</c:v>
                </c:pt>
                <c:pt idx="57048">
                  <c:v>1.0068416595458984E-3</c:v>
                </c:pt>
                <c:pt idx="57049">
                  <c:v>1.007080078125E-3</c:v>
                </c:pt>
                <c:pt idx="57050">
                  <c:v>1.007080078125E-3</c:v>
                </c:pt>
                <c:pt idx="57051">
                  <c:v>1.0068416595458984E-3</c:v>
                </c:pt>
                <c:pt idx="57052">
                  <c:v>1.007080078125E-3</c:v>
                </c:pt>
                <c:pt idx="57053">
                  <c:v>1.007080078125E-3</c:v>
                </c:pt>
                <c:pt idx="57054">
                  <c:v>1.0068416595458984E-3</c:v>
                </c:pt>
                <c:pt idx="57055">
                  <c:v>1.007080078125E-3</c:v>
                </c:pt>
                <c:pt idx="57056">
                  <c:v>1.0080337524414063E-3</c:v>
                </c:pt>
                <c:pt idx="57057">
                  <c:v>1.0068416595458984E-3</c:v>
                </c:pt>
                <c:pt idx="57058">
                  <c:v>1.007080078125E-3</c:v>
                </c:pt>
                <c:pt idx="57059">
                  <c:v>1.007080078125E-3</c:v>
                </c:pt>
                <c:pt idx="57060">
                  <c:v>1.0068416595458984E-3</c:v>
                </c:pt>
                <c:pt idx="57061">
                  <c:v>1.007080078125E-3</c:v>
                </c:pt>
                <c:pt idx="57062">
                  <c:v>1.007080078125E-3</c:v>
                </c:pt>
                <c:pt idx="57063">
                  <c:v>1.0068416595458984E-3</c:v>
                </c:pt>
                <c:pt idx="57064">
                  <c:v>1.007080078125E-3</c:v>
                </c:pt>
                <c:pt idx="57065">
                  <c:v>1.007080078125E-3</c:v>
                </c:pt>
                <c:pt idx="57066">
                  <c:v>1.0068416595458984E-3</c:v>
                </c:pt>
                <c:pt idx="57067">
                  <c:v>1.007080078125E-3</c:v>
                </c:pt>
                <c:pt idx="57068">
                  <c:v>1.0080337524414063E-3</c:v>
                </c:pt>
                <c:pt idx="57069">
                  <c:v>1.007080078125E-3</c:v>
                </c:pt>
                <c:pt idx="57070">
                  <c:v>1.0068416595458984E-3</c:v>
                </c:pt>
                <c:pt idx="57071">
                  <c:v>1.007080078125E-3</c:v>
                </c:pt>
                <c:pt idx="57072">
                  <c:v>1.007080078125E-3</c:v>
                </c:pt>
                <c:pt idx="57073">
                  <c:v>1.0068416595458984E-3</c:v>
                </c:pt>
                <c:pt idx="57074">
                  <c:v>1.007080078125E-3</c:v>
                </c:pt>
                <c:pt idx="57075">
                  <c:v>1.007080078125E-3</c:v>
                </c:pt>
                <c:pt idx="57076">
                  <c:v>1.0068416595458984E-3</c:v>
                </c:pt>
                <c:pt idx="57077">
                  <c:v>1.007080078125E-3</c:v>
                </c:pt>
                <c:pt idx="57078">
                  <c:v>1.007080078125E-3</c:v>
                </c:pt>
                <c:pt idx="57079">
                  <c:v>1.0068416595458984E-3</c:v>
                </c:pt>
                <c:pt idx="57080">
                  <c:v>1.007080078125E-3</c:v>
                </c:pt>
                <c:pt idx="57081">
                  <c:v>1.0080337524414063E-3</c:v>
                </c:pt>
                <c:pt idx="57082">
                  <c:v>1.0068416595458984E-3</c:v>
                </c:pt>
                <c:pt idx="57083">
                  <c:v>1.007080078125E-3</c:v>
                </c:pt>
                <c:pt idx="57084">
                  <c:v>1.007080078125E-3</c:v>
                </c:pt>
                <c:pt idx="57085">
                  <c:v>1.0068416595458984E-3</c:v>
                </c:pt>
                <c:pt idx="57086">
                  <c:v>1.007080078125E-3</c:v>
                </c:pt>
                <c:pt idx="57087">
                  <c:v>1.007080078125E-3</c:v>
                </c:pt>
                <c:pt idx="57088">
                  <c:v>1.0068416595458984E-3</c:v>
                </c:pt>
                <c:pt idx="57089">
                  <c:v>1.007080078125E-3</c:v>
                </c:pt>
                <c:pt idx="57090">
                  <c:v>1.007080078125E-3</c:v>
                </c:pt>
                <c:pt idx="57091">
                  <c:v>1.0068416595458984E-3</c:v>
                </c:pt>
                <c:pt idx="57092">
                  <c:v>1.007080078125E-3</c:v>
                </c:pt>
                <c:pt idx="57093">
                  <c:v>1.0080337524414063E-3</c:v>
                </c:pt>
                <c:pt idx="57094">
                  <c:v>1.007080078125E-3</c:v>
                </c:pt>
                <c:pt idx="57095">
                  <c:v>1.0068416595458984E-3</c:v>
                </c:pt>
                <c:pt idx="57096">
                  <c:v>1.007080078125E-3</c:v>
                </c:pt>
                <c:pt idx="57097">
                  <c:v>1.007080078125E-3</c:v>
                </c:pt>
                <c:pt idx="57098">
                  <c:v>1.0068416595458984E-3</c:v>
                </c:pt>
                <c:pt idx="57099">
                  <c:v>1.007080078125E-3</c:v>
                </c:pt>
                <c:pt idx="57100">
                  <c:v>1.007080078125E-3</c:v>
                </c:pt>
                <c:pt idx="57101">
                  <c:v>1.0068416595458984E-3</c:v>
                </c:pt>
                <c:pt idx="57102">
                  <c:v>1.007080078125E-3</c:v>
                </c:pt>
                <c:pt idx="57103">
                  <c:v>1.007080078125E-3</c:v>
                </c:pt>
                <c:pt idx="57104">
                  <c:v>1.0068416595458984E-3</c:v>
                </c:pt>
                <c:pt idx="57105">
                  <c:v>1.007080078125E-3</c:v>
                </c:pt>
                <c:pt idx="57106">
                  <c:v>1.0080337524414063E-3</c:v>
                </c:pt>
                <c:pt idx="57107">
                  <c:v>1.0068416595458984E-3</c:v>
                </c:pt>
                <c:pt idx="57108">
                  <c:v>1.007080078125E-3</c:v>
                </c:pt>
                <c:pt idx="57109">
                  <c:v>1.007080078125E-3</c:v>
                </c:pt>
                <c:pt idx="57110">
                  <c:v>1.0068416595458984E-3</c:v>
                </c:pt>
                <c:pt idx="57111">
                  <c:v>1.007080078125E-3</c:v>
                </c:pt>
                <c:pt idx="57112">
                  <c:v>1.007080078125E-3</c:v>
                </c:pt>
                <c:pt idx="57113">
                  <c:v>1.0068416595458984E-3</c:v>
                </c:pt>
                <c:pt idx="57114">
                  <c:v>1.007080078125E-3</c:v>
                </c:pt>
                <c:pt idx="57115">
                  <c:v>1.007080078125E-3</c:v>
                </c:pt>
                <c:pt idx="57116">
                  <c:v>1.0068416595458984E-3</c:v>
                </c:pt>
                <c:pt idx="57117">
                  <c:v>1.007080078125E-3</c:v>
                </c:pt>
                <c:pt idx="57118">
                  <c:v>1.0080337524414063E-3</c:v>
                </c:pt>
                <c:pt idx="57119">
                  <c:v>1.007080078125E-3</c:v>
                </c:pt>
                <c:pt idx="57120">
                  <c:v>1.0068416595458984E-3</c:v>
                </c:pt>
                <c:pt idx="57121">
                  <c:v>1.007080078125E-3</c:v>
                </c:pt>
                <c:pt idx="57122">
                  <c:v>1.007080078125E-3</c:v>
                </c:pt>
                <c:pt idx="57123">
                  <c:v>1.0068416595458984E-3</c:v>
                </c:pt>
                <c:pt idx="57124">
                  <c:v>1.007080078125E-3</c:v>
                </c:pt>
                <c:pt idx="57125">
                  <c:v>1.007080078125E-3</c:v>
                </c:pt>
                <c:pt idx="57126">
                  <c:v>1.0068416595458984E-3</c:v>
                </c:pt>
                <c:pt idx="57127">
                  <c:v>1.007080078125E-3</c:v>
                </c:pt>
                <c:pt idx="57128">
                  <c:v>1.007080078125E-3</c:v>
                </c:pt>
                <c:pt idx="57129">
                  <c:v>1.0068416595458984E-3</c:v>
                </c:pt>
                <c:pt idx="57130">
                  <c:v>1.0080337524414063E-3</c:v>
                </c:pt>
                <c:pt idx="57131">
                  <c:v>1.007080078125E-3</c:v>
                </c:pt>
                <c:pt idx="57132">
                  <c:v>1.0068416595458984E-3</c:v>
                </c:pt>
                <c:pt idx="57133">
                  <c:v>1.007080078125E-3</c:v>
                </c:pt>
                <c:pt idx="57134">
                  <c:v>1.007080078125E-3</c:v>
                </c:pt>
                <c:pt idx="57135">
                  <c:v>1.0068416595458984E-3</c:v>
                </c:pt>
                <c:pt idx="57136">
                  <c:v>1.007080078125E-3</c:v>
                </c:pt>
                <c:pt idx="57137">
                  <c:v>1.007080078125E-3</c:v>
                </c:pt>
                <c:pt idx="57138">
                  <c:v>1.0068416595458984E-3</c:v>
                </c:pt>
                <c:pt idx="57139">
                  <c:v>1.007080078125E-3</c:v>
                </c:pt>
                <c:pt idx="57140">
                  <c:v>1.007080078125E-3</c:v>
                </c:pt>
                <c:pt idx="57141">
                  <c:v>1.0068416595458984E-3</c:v>
                </c:pt>
                <c:pt idx="57142">
                  <c:v>1.007080078125E-3</c:v>
                </c:pt>
                <c:pt idx="57143">
                  <c:v>1.0080337524414063E-3</c:v>
                </c:pt>
                <c:pt idx="57144">
                  <c:v>1.007080078125E-3</c:v>
                </c:pt>
                <c:pt idx="57145">
                  <c:v>1.0068416595458984E-3</c:v>
                </c:pt>
                <c:pt idx="57146">
                  <c:v>1.007080078125E-3</c:v>
                </c:pt>
                <c:pt idx="57147">
                  <c:v>1.007080078125E-3</c:v>
                </c:pt>
                <c:pt idx="57148">
                  <c:v>1.0068416595458984E-3</c:v>
                </c:pt>
                <c:pt idx="57149">
                  <c:v>1.007080078125E-3</c:v>
                </c:pt>
                <c:pt idx="57150">
                  <c:v>1.007080078125E-3</c:v>
                </c:pt>
                <c:pt idx="57151">
                  <c:v>1.0068416595458984E-3</c:v>
                </c:pt>
                <c:pt idx="57152">
                  <c:v>1.007080078125E-3</c:v>
                </c:pt>
                <c:pt idx="57153">
                  <c:v>1.007080078125E-3</c:v>
                </c:pt>
                <c:pt idx="57154">
                  <c:v>1.0068416595458984E-3</c:v>
                </c:pt>
                <c:pt idx="57155">
                  <c:v>1.0080337524414063E-3</c:v>
                </c:pt>
                <c:pt idx="57156">
                  <c:v>1.007080078125E-3</c:v>
                </c:pt>
                <c:pt idx="57157">
                  <c:v>1.0068416595458984E-3</c:v>
                </c:pt>
                <c:pt idx="57158">
                  <c:v>1.007080078125E-3</c:v>
                </c:pt>
                <c:pt idx="57159">
                  <c:v>1.007080078125E-3</c:v>
                </c:pt>
                <c:pt idx="57160">
                  <c:v>1.0068416595458984E-3</c:v>
                </c:pt>
                <c:pt idx="57161">
                  <c:v>1.007080078125E-3</c:v>
                </c:pt>
                <c:pt idx="57162">
                  <c:v>1.007080078125E-3</c:v>
                </c:pt>
                <c:pt idx="57163">
                  <c:v>1.0068416595458984E-3</c:v>
                </c:pt>
                <c:pt idx="57164">
                  <c:v>1.007080078125E-3</c:v>
                </c:pt>
                <c:pt idx="57165">
                  <c:v>1.007080078125E-3</c:v>
                </c:pt>
                <c:pt idx="57166">
                  <c:v>1.0068416595458984E-3</c:v>
                </c:pt>
                <c:pt idx="57167">
                  <c:v>1.007080078125E-3</c:v>
                </c:pt>
                <c:pt idx="57168">
                  <c:v>1.0080337524414063E-3</c:v>
                </c:pt>
                <c:pt idx="57169">
                  <c:v>1.007080078125E-3</c:v>
                </c:pt>
                <c:pt idx="57170">
                  <c:v>1.0068416595458984E-3</c:v>
                </c:pt>
                <c:pt idx="57171">
                  <c:v>1.007080078125E-3</c:v>
                </c:pt>
                <c:pt idx="57172">
                  <c:v>1.007080078125E-3</c:v>
                </c:pt>
                <c:pt idx="57173">
                  <c:v>1.0068416595458984E-3</c:v>
                </c:pt>
                <c:pt idx="57174">
                  <c:v>1.007080078125E-3</c:v>
                </c:pt>
                <c:pt idx="57175">
                  <c:v>1.007080078125E-3</c:v>
                </c:pt>
                <c:pt idx="57176">
                  <c:v>1.0068416595458984E-3</c:v>
                </c:pt>
                <c:pt idx="57177">
                  <c:v>1.007080078125E-3</c:v>
                </c:pt>
                <c:pt idx="57178">
                  <c:v>1.007080078125E-3</c:v>
                </c:pt>
                <c:pt idx="57179">
                  <c:v>1.0068416595458984E-3</c:v>
                </c:pt>
                <c:pt idx="57180">
                  <c:v>1.0080337524414063E-3</c:v>
                </c:pt>
                <c:pt idx="57181">
                  <c:v>1.007080078125E-3</c:v>
                </c:pt>
                <c:pt idx="57182">
                  <c:v>1.0068416595458984E-3</c:v>
                </c:pt>
                <c:pt idx="57183">
                  <c:v>1.007080078125E-3</c:v>
                </c:pt>
                <c:pt idx="57184">
                  <c:v>1.007080078125E-3</c:v>
                </c:pt>
                <c:pt idx="57185">
                  <c:v>1.0068416595458984E-3</c:v>
                </c:pt>
                <c:pt idx="57186">
                  <c:v>1.007080078125E-3</c:v>
                </c:pt>
                <c:pt idx="57187">
                  <c:v>1.007080078125E-3</c:v>
                </c:pt>
                <c:pt idx="57188">
                  <c:v>1.0068416595458984E-3</c:v>
                </c:pt>
                <c:pt idx="57189">
                  <c:v>1.007080078125E-3</c:v>
                </c:pt>
                <c:pt idx="57190">
                  <c:v>1.007080078125E-3</c:v>
                </c:pt>
                <c:pt idx="57191">
                  <c:v>1.0068416595458984E-3</c:v>
                </c:pt>
                <c:pt idx="57192">
                  <c:v>1.007080078125E-3</c:v>
                </c:pt>
                <c:pt idx="57193">
                  <c:v>1.0080337524414063E-3</c:v>
                </c:pt>
                <c:pt idx="57194">
                  <c:v>1.007080078125E-3</c:v>
                </c:pt>
                <c:pt idx="57195">
                  <c:v>1.0068416595458984E-3</c:v>
                </c:pt>
                <c:pt idx="57196">
                  <c:v>1.007080078125E-3</c:v>
                </c:pt>
                <c:pt idx="57197">
                  <c:v>1.007080078125E-3</c:v>
                </c:pt>
                <c:pt idx="57198">
                  <c:v>1.0068416595458984E-3</c:v>
                </c:pt>
                <c:pt idx="57199">
                  <c:v>1.007080078125E-3</c:v>
                </c:pt>
                <c:pt idx="57200">
                  <c:v>1.007080078125E-3</c:v>
                </c:pt>
                <c:pt idx="57201">
                  <c:v>1.0068416595458984E-3</c:v>
                </c:pt>
                <c:pt idx="57202">
                  <c:v>1.007080078125E-3</c:v>
                </c:pt>
                <c:pt idx="57203">
                  <c:v>1.007080078125E-3</c:v>
                </c:pt>
                <c:pt idx="57204">
                  <c:v>1.0068416595458984E-3</c:v>
                </c:pt>
                <c:pt idx="57205">
                  <c:v>1.0080337524414063E-3</c:v>
                </c:pt>
                <c:pt idx="57206">
                  <c:v>1.007080078125E-3</c:v>
                </c:pt>
                <c:pt idx="57207">
                  <c:v>1.0068416595458984E-3</c:v>
                </c:pt>
                <c:pt idx="57208">
                  <c:v>1.007080078125E-3</c:v>
                </c:pt>
                <c:pt idx="57209">
                  <c:v>1.007080078125E-3</c:v>
                </c:pt>
                <c:pt idx="57210">
                  <c:v>1.0068416595458984E-3</c:v>
                </c:pt>
                <c:pt idx="57211">
                  <c:v>1.007080078125E-3</c:v>
                </c:pt>
                <c:pt idx="57212">
                  <c:v>1.007080078125E-3</c:v>
                </c:pt>
                <c:pt idx="57213">
                  <c:v>1.0068416595458984E-3</c:v>
                </c:pt>
                <c:pt idx="57214">
                  <c:v>1.007080078125E-3</c:v>
                </c:pt>
                <c:pt idx="57215">
                  <c:v>1.007080078125E-3</c:v>
                </c:pt>
                <c:pt idx="57216">
                  <c:v>1.0068416595458984E-3</c:v>
                </c:pt>
                <c:pt idx="57217">
                  <c:v>1.007080078125E-3</c:v>
                </c:pt>
                <c:pt idx="57218">
                  <c:v>1.0080337524414063E-3</c:v>
                </c:pt>
                <c:pt idx="57219">
                  <c:v>1.007080078125E-3</c:v>
                </c:pt>
                <c:pt idx="57220">
                  <c:v>1.0068416595458984E-3</c:v>
                </c:pt>
                <c:pt idx="57221">
                  <c:v>1.007080078125E-3</c:v>
                </c:pt>
                <c:pt idx="57222">
                  <c:v>1.007080078125E-3</c:v>
                </c:pt>
                <c:pt idx="57223">
                  <c:v>1.0068416595458984E-3</c:v>
                </c:pt>
                <c:pt idx="57224">
                  <c:v>1.007080078125E-3</c:v>
                </c:pt>
                <c:pt idx="57225">
                  <c:v>1.007080078125E-3</c:v>
                </c:pt>
                <c:pt idx="57226">
                  <c:v>1.0068416595458984E-3</c:v>
                </c:pt>
                <c:pt idx="57227">
                  <c:v>1.007080078125E-3</c:v>
                </c:pt>
                <c:pt idx="57228">
                  <c:v>1.007080078125E-3</c:v>
                </c:pt>
                <c:pt idx="57229">
                  <c:v>1.0068416595458984E-3</c:v>
                </c:pt>
                <c:pt idx="57230">
                  <c:v>1.0080337524414063E-3</c:v>
                </c:pt>
                <c:pt idx="57231">
                  <c:v>1.007080078125E-3</c:v>
                </c:pt>
                <c:pt idx="57232">
                  <c:v>1.0068416595458984E-3</c:v>
                </c:pt>
                <c:pt idx="57233">
                  <c:v>1.007080078125E-3</c:v>
                </c:pt>
                <c:pt idx="57234">
                  <c:v>1.007080078125E-3</c:v>
                </c:pt>
                <c:pt idx="57235">
                  <c:v>1.0068416595458984E-3</c:v>
                </c:pt>
                <c:pt idx="57236">
                  <c:v>1.007080078125E-3</c:v>
                </c:pt>
                <c:pt idx="57237">
                  <c:v>1.007080078125E-3</c:v>
                </c:pt>
                <c:pt idx="57238">
                  <c:v>1.0068416595458984E-3</c:v>
                </c:pt>
                <c:pt idx="57239">
                  <c:v>1.007080078125E-3</c:v>
                </c:pt>
                <c:pt idx="57240">
                  <c:v>1.007080078125E-3</c:v>
                </c:pt>
                <c:pt idx="57241">
                  <c:v>1.0068416595458984E-3</c:v>
                </c:pt>
                <c:pt idx="57242">
                  <c:v>1.007080078125E-3</c:v>
                </c:pt>
                <c:pt idx="57243">
                  <c:v>1.0080337524414063E-3</c:v>
                </c:pt>
                <c:pt idx="57244">
                  <c:v>1.007080078125E-3</c:v>
                </c:pt>
                <c:pt idx="57245">
                  <c:v>1.0068416595458984E-3</c:v>
                </c:pt>
                <c:pt idx="57246">
                  <c:v>1.007080078125E-3</c:v>
                </c:pt>
                <c:pt idx="57247">
                  <c:v>1.007080078125E-3</c:v>
                </c:pt>
                <c:pt idx="57248">
                  <c:v>1.0068416595458984E-3</c:v>
                </c:pt>
                <c:pt idx="57249">
                  <c:v>1.007080078125E-3</c:v>
                </c:pt>
                <c:pt idx="57250">
                  <c:v>1.007080078125E-3</c:v>
                </c:pt>
                <c:pt idx="57251">
                  <c:v>1.0068416595458984E-3</c:v>
                </c:pt>
                <c:pt idx="57252">
                  <c:v>1.007080078125E-3</c:v>
                </c:pt>
                <c:pt idx="57253">
                  <c:v>1.007080078125E-3</c:v>
                </c:pt>
                <c:pt idx="57254">
                  <c:v>1.0068416595458984E-3</c:v>
                </c:pt>
                <c:pt idx="57255">
                  <c:v>1.0080337524414063E-3</c:v>
                </c:pt>
                <c:pt idx="57256">
                  <c:v>1.007080078125E-3</c:v>
                </c:pt>
                <c:pt idx="57257">
                  <c:v>1.0068416595458984E-3</c:v>
                </c:pt>
                <c:pt idx="57258">
                  <c:v>1.007080078125E-3</c:v>
                </c:pt>
                <c:pt idx="57259">
                  <c:v>1.007080078125E-3</c:v>
                </c:pt>
                <c:pt idx="57260">
                  <c:v>1.0068416595458984E-3</c:v>
                </c:pt>
                <c:pt idx="57261">
                  <c:v>1.007080078125E-3</c:v>
                </c:pt>
                <c:pt idx="57262">
                  <c:v>1.007080078125E-3</c:v>
                </c:pt>
                <c:pt idx="57263">
                  <c:v>1.0068416595458984E-3</c:v>
                </c:pt>
                <c:pt idx="57264">
                  <c:v>1.007080078125E-3</c:v>
                </c:pt>
                <c:pt idx="57265">
                  <c:v>1.007080078125E-3</c:v>
                </c:pt>
                <c:pt idx="57266">
                  <c:v>1.0068416595458984E-3</c:v>
                </c:pt>
                <c:pt idx="57267">
                  <c:v>1.007080078125E-3</c:v>
                </c:pt>
                <c:pt idx="57268">
                  <c:v>1.0080337524414063E-3</c:v>
                </c:pt>
                <c:pt idx="57269">
                  <c:v>1.007080078125E-3</c:v>
                </c:pt>
                <c:pt idx="57270">
                  <c:v>1.0068416595458984E-3</c:v>
                </c:pt>
                <c:pt idx="57271">
                  <c:v>1.007080078125E-3</c:v>
                </c:pt>
                <c:pt idx="57272">
                  <c:v>1.007080078125E-3</c:v>
                </c:pt>
                <c:pt idx="57273">
                  <c:v>1.0068416595458984E-3</c:v>
                </c:pt>
                <c:pt idx="57274">
                  <c:v>1.007080078125E-3</c:v>
                </c:pt>
                <c:pt idx="57275">
                  <c:v>1.007080078125E-3</c:v>
                </c:pt>
                <c:pt idx="57276">
                  <c:v>1.0068416595458984E-3</c:v>
                </c:pt>
                <c:pt idx="57277">
                  <c:v>1.007080078125E-3</c:v>
                </c:pt>
                <c:pt idx="57278">
                  <c:v>1.007080078125E-3</c:v>
                </c:pt>
                <c:pt idx="57279">
                  <c:v>1.0068416595458984E-3</c:v>
                </c:pt>
                <c:pt idx="57280">
                  <c:v>1.0080337524414063E-3</c:v>
                </c:pt>
                <c:pt idx="57281">
                  <c:v>1.007080078125E-3</c:v>
                </c:pt>
                <c:pt idx="57282">
                  <c:v>1.0068416595458984E-3</c:v>
                </c:pt>
                <c:pt idx="57283">
                  <c:v>1.007080078125E-3</c:v>
                </c:pt>
                <c:pt idx="57284">
                  <c:v>1.007080078125E-3</c:v>
                </c:pt>
                <c:pt idx="57285">
                  <c:v>1.0068416595458984E-3</c:v>
                </c:pt>
                <c:pt idx="57286">
                  <c:v>1.007080078125E-3</c:v>
                </c:pt>
                <c:pt idx="57287">
                  <c:v>1.007080078125E-3</c:v>
                </c:pt>
                <c:pt idx="57288">
                  <c:v>1.0068416595458984E-3</c:v>
                </c:pt>
                <c:pt idx="57289">
                  <c:v>1.007080078125E-3</c:v>
                </c:pt>
                <c:pt idx="57290">
                  <c:v>1.007080078125E-3</c:v>
                </c:pt>
                <c:pt idx="57291">
                  <c:v>1.0068416595458984E-3</c:v>
                </c:pt>
                <c:pt idx="57292">
                  <c:v>1.007080078125E-3</c:v>
                </c:pt>
                <c:pt idx="57293">
                  <c:v>1.0080337524414063E-3</c:v>
                </c:pt>
                <c:pt idx="57294">
                  <c:v>1.007080078125E-3</c:v>
                </c:pt>
                <c:pt idx="57295">
                  <c:v>1.0068416595458984E-3</c:v>
                </c:pt>
                <c:pt idx="57296">
                  <c:v>1.007080078125E-3</c:v>
                </c:pt>
                <c:pt idx="57297">
                  <c:v>1.007080078125E-3</c:v>
                </c:pt>
                <c:pt idx="57298">
                  <c:v>1.0068416595458984E-3</c:v>
                </c:pt>
                <c:pt idx="57299">
                  <c:v>1.007080078125E-3</c:v>
                </c:pt>
                <c:pt idx="57300">
                  <c:v>1.007080078125E-3</c:v>
                </c:pt>
                <c:pt idx="57301">
                  <c:v>1.0068416595458984E-3</c:v>
                </c:pt>
                <c:pt idx="57302">
                  <c:v>1.007080078125E-3</c:v>
                </c:pt>
                <c:pt idx="57303">
                  <c:v>1.007080078125E-3</c:v>
                </c:pt>
                <c:pt idx="57304">
                  <c:v>1.0068416595458984E-3</c:v>
                </c:pt>
                <c:pt idx="57305">
                  <c:v>1.0080337524414063E-3</c:v>
                </c:pt>
                <c:pt idx="57306">
                  <c:v>1.007080078125E-3</c:v>
                </c:pt>
                <c:pt idx="57307">
                  <c:v>1.0068416595458984E-3</c:v>
                </c:pt>
                <c:pt idx="57308">
                  <c:v>1.007080078125E-3</c:v>
                </c:pt>
                <c:pt idx="57309">
                  <c:v>1.007080078125E-3</c:v>
                </c:pt>
                <c:pt idx="57310">
                  <c:v>1.0068416595458984E-3</c:v>
                </c:pt>
                <c:pt idx="57311">
                  <c:v>1.007080078125E-3</c:v>
                </c:pt>
                <c:pt idx="57312">
                  <c:v>1.007080078125E-3</c:v>
                </c:pt>
                <c:pt idx="57313">
                  <c:v>1.0068416595458984E-3</c:v>
                </c:pt>
                <c:pt idx="57314">
                  <c:v>1.007080078125E-3</c:v>
                </c:pt>
                <c:pt idx="57315">
                  <c:v>1.007080078125E-3</c:v>
                </c:pt>
                <c:pt idx="57316">
                  <c:v>1.0068416595458984E-3</c:v>
                </c:pt>
                <c:pt idx="57317">
                  <c:v>1.007080078125E-3</c:v>
                </c:pt>
                <c:pt idx="57318">
                  <c:v>1.0080337524414063E-3</c:v>
                </c:pt>
                <c:pt idx="57319">
                  <c:v>1.007080078125E-3</c:v>
                </c:pt>
                <c:pt idx="57320">
                  <c:v>1.0068416595458984E-3</c:v>
                </c:pt>
                <c:pt idx="57321">
                  <c:v>1.007080078125E-3</c:v>
                </c:pt>
                <c:pt idx="57322">
                  <c:v>1.007080078125E-3</c:v>
                </c:pt>
                <c:pt idx="57323">
                  <c:v>1.0068416595458984E-3</c:v>
                </c:pt>
                <c:pt idx="57324">
                  <c:v>1.007080078125E-3</c:v>
                </c:pt>
                <c:pt idx="57325">
                  <c:v>1.007080078125E-3</c:v>
                </c:pt>
                <c:pt idx="57326">
                  <c:v>1.0068416595458984E-3</c:v>
                </c:pt>
                <c:pt idx="57327">
                  <c:v>1.007080078125E-3</c:v>
                </c:pt>
                <c:pt idx="57328">
                  <c:v>1.007080078125E-3</c:v>
                </c:pt>
                <c:pt idx="57329">
                  <c:v>1.0068416595458984E-3</c:v>
                </c:pt>
                <c:pt idx="57330">
                  <c:v>1.0080337524414063E-3</c:v>
                </c:pt>
                <c:pt idx="57331">
                  <c:v>1.007080078125E-3</c:v>
                </c:pt>
                <c:pt idx="57332">
                  <c:v>1.0068416595458984E-3</c:v>
                </c:pt>
                <c:pt idx="57333">
                  <c:v>1.007080078125E-3</c:v>
                </c:pt>
                <c:pt idx="57334">
                  <c:v>1.007080078125E-3</c:v>
                </c:pt>
                <c:pt idx="57335">
                  <c:v>1.0068416595458984E-3</c:v>
                </c:pt>
                <c:pt idx="57336">
                  <c:v>1.007080078125E-3</c:v>
                </c:pt>
                <c:pt idx="57337">
                  <c:v>1.007080078125E-3</c:v>
                </c:pt>
                <c:pt idx="57338">
                  <c:v>1.0068416595458984E-3</c:v>
                </c:pt>
                <c:pt idx="57339">
                  <c:v>1.007080078125E-3</c:v>
                </c:pt>
                <c:pt idx="57340">
                  <c:v>1.007080078125E-3</c:v>
                </c:pt>
                <c:pt idx="57341">
                  <c:v>1.0068416595458984E-3</c:v>
                </c:pt>
                <c:pt idx="57342">
                  <c:v>1.007080078125E-3</c:v>
                </c:pt>
                <c:pt idx="57343">
                  <c:v>1.0080337524414063E-3</c:v>
                </c:pt>
                <c:pt idx="57344">
                  <c:v>1.007080078125E-3</c:v>
                </c:pt>
                <c:pt idx="57345">
                  <c:v>1.0068416595458984E-3</c:v>
                </c:pt>
                <c:pt idx="57346">
                  <c:v>1.007080078125E-3</c:v>
                </c:pt>
                <c:pt idx="57347">
                  <c:v>1.007080078125E-3</c:v>
                </c:pt>
                <c:pt idx="57348">
                  <c:v>1.0068416595458984E-3</c:v>
                </c:pt>
                <c:pt idx="57349">
                  <c:v>1.007080078125E-3</c:v>
                </c:pt>
                <c:pt idx="57350">
                  <c:v>1.007080078125E-3</c:v>
                </c:pt>
                <c:pt idx="57351">
                  <c:v>1.0068416595458984E-3</c:v>
                </c:pt>
                <c:pt idx="57352">
                  <c:v>1.007080078125E-3</c:v>
                </c:pt>
                <c:pt idx="57353">
                  <c:v>1.0068416595458984E-3</c:v>
                </c:pt>
                <c:pt idx="57354">
                  <c:v>1.007080078125E-3</c:v>
                </c:pt>
                <c:pt idx="57355">
                  <c:v>1.0080337524414063E-3</c:v>
                </c:pt>
                <c:pt idx="57356">
                  <c:v>1.007080078125E-3</c:v>
                </c:pt>
                <c:pt idx="57357">
                  <c:v>1.0068416595458984E-3</c:v>
                </c:pt>
                <c:pt idx="57358">
                  <c:v>1.007080078125E-3</c:v>
                </c:pt>
                <c:pt idx="57359">
                  <c:v>1.007080078125E-3</c:v>
                </c:pt>
                <c:pt idx="57360">
                  <c:v>1.0068416595458984E-3</c:v>
                </c:pt>
                <c:pt idx="57361">
                  <c:v>1.007080078125E-3</c:v>
                </c:pt>
                <c:pt idx="57362">
                  <c:v>1.007080078125E-3</c:v>
                </c:pt>
                <c:pt idx="57363">
                  <c:v>1.0068416595458984E-3</c:v>
                </c:pt>
                <c:pt idx="57364">
                  <c:v>1.007080078125E-3</c:v>
                </c:pt>
                <c:pt idx="57365">
                  <c:v>1.007080078125E-3</c:v>
                </c:pt>
                <c:pt idx="57366">
                  <c:v>1.0068416595458984E-3</c:v>
                </c:pt>
                <c:pt idx="57367">
                  <c:v>1.007080078125E-3</c:v>
                </c:pt>
                <c:pt idx="57368">
                  <c:v>1.0080337524414063E-3</c:v>
                </c:pt>
                <c:pt idx="57369">
                  <c:v>1.007080078125E-3</c:v>
                </c:pt>
                <c:pt idx="57370">
                  <c:v>1.0068416595458984E-3</c:v>
                </c:pt>
                <c:pt idx="57371">
                  <c:v>1.007080078125E-3</c:v>
                </c:pt>
                <c:pt idx="57372">
                  <c:v>1.007080078125E-3</c:v>
                </c:pt>
                <c:pt idx="57373">
                  <c:v>1.0068416595458984E-3</c:v>
                </c:pt>
                <c:pt idx="57374">
                  <c:v>1.007080078125E-3</c:v>
                </c:pt>
                <c:pt idx="57375">
                  <c:v>1.0068416595458984E-3</c:v>
                </c:pt>
                <c:pt idx="57376">
                  <c:v>1.007080078125E-3</c:v>
                </c:pt>
                <c:pt idx="57377">
                  <c:v>1.007080078125E-3</c:v>
                </c:pt>
                <c:pt idx="57378">
                  <c:v>1.0068416595458984E-3</c:v>
                </c:pt>
                <c:pt idx="57379">
                  <c:v>1.007080078125E-3</c:v>
                </c:pt>
                <c:pt idx="57380">
                  <c:v>1.0080337524414063E-3</c:v>
                </c:pt>
                <c:pt idx="57381">
                  <c:v>1.007080078125E-3</c:v>
                </c:pt>
                <c:pt idx="57382">
                  <c:v>1.0068416595458984E-3</c:v>
                </c:pt>
                <c:pt idx="57383">
                  <c:v>1.007080078125E-3</c:v>
                </c:pt>
                <c:pt idx="57384">
                  <c:v>1.007080078125E-3</c:v>
                </c:pt>
                <c:pt idx="57385">
                  <c:v>1.0068416595458984E-3</c:v>
                </c:pt>
                <c:pt idx="57386">
                  <c:v>1.007080078125E-3</c:v>
                </c:pt>
                <c:pt idx="57387">
                  <c:v>1.007080078125E-3</c:v>
                </c:pt>
                <c:pt idx="57388">
                  <c:v>1.0068416595458984E-3</c:v>
                </c:pt>
                <c:pt idx="57389">
                  <c:v>1.007080078125E-3</c:v>
                </c:pt>
                <c:pt idx="57390">
                  <c:v>1.007080078125E-3</c:v>
                </c:pt>
                <c:pt idx="57391">
                  <c:v>1.0068416595458984E-3</c:v>
                </c:pt>
                <c:pt idx="57392">
                  <c:v>1.007080078125E-3</c:v>
                </c:pt>
                <c:pt idx="57393">
                  <c:v>1.0080337524414063E-3</c:v>
                </c:pt>
                <c:pt idx="57394">
                  <c:v>1.007080078125E-3</c:v>
                </c:pt>
                <c:pt idx="57395">
                  <c:v>1.0068416595458984E-3</c:v>
                </c:pt>
                <c:pt idx="57396">
                  <c:v>1.007080078125E-3</c:v>
                </c:pt>
                <c:pt idx="57397">
                  <c:v>1.0068416595458984E-3</c:v>
                </c:pt>
                <c:pt idx="57398">
                  <c:v>1.007080078125E-3</c:v>
                </c:pt>
                <c:pt idx="57399">
                  <c:v>1.007080078125E-3</c:v>
                </c:pt>
                <c:pt idx="57400">
                  <c:v>1.0068416595458984E-3</c:v>
                </c:pt>
                <c:pt idx="57401">
                  <c:v>1.007080078125E-3</c:v>
                </c:pt>
                <c:pt idx="57402">
                  <c:v>1.007080078125E-3</c:v>
                </c:pt>
                <c:pt idx="57403">
                  <c:v>1.0068416595458984E-3</c:v>
                </c:pt>
                <c:pt idx="57404">
                  <c:v>1.007080078125E-3</c:v>
                </c:pt>
                <c:pt idx="57405">
                  <c:v>1.0080337524414063E-3</c:v>
                </c:pt>
                <c:pt idx="57406">
                  <c:v>1.007080078125E-3</c:v>
                </c:pt>
                <c:pt idx="57407">
                  <c:v>1.0068416595458984E-3</c:v>
                </c:pt>
                <c:pt idx="57408">
                  <c:v>1.007080078125E-3</c:v>
                </c:pt>
                <c:pt idx="57409">
                  <c:v>1.007080078125E-3</c:v>
                </c:pt>
                <c:pt idx="57410">
                  <c:v>1.0068416595458984E-3</c:v>
                </c:pt>
                <c:pt idx="57411">
                  <c:v>1.007080078125E-3</c:v>
                </c:pt>
                <c:pt idx="57412">
                  <c:v>1.007080078125E-3</c:v>
                </c:pt>
                <c:pt idx="57413">
                  <c:v>1.0068416595458984E-3</c:v>
                </c:pt>
                <c:pt idx="57414">
                  <c:v>1.007080078125E-3</c:v>
                </c:pt>
                <c:pt idx="57415">
                  <c:v>1.007080078125E-3</c:v>
                </c:pt>
                <c:pt idx="57416">
                  <c:v>1.0068416595458984E-3</c:v>
                </c:pt>
                <c:pt idx="57417">
                  <c:v>1.007080078125E-3</c:v>
                </c:pt>
                <c:pt idx="57418">
                  <c:v>1.0080337524414063E-3</c:v>
                </c:pt>
                <c:pt idx="57419">
                  <c:v>1.0068416595458984E-3</c:v>
                </c:pt>
                <c:pt idx="57420">
                  <c:v>1.007080078125E-3</c:v>
                </c:pt>
                <c:pt idx="57421">
                  <c:v>1.007080078125E-3</c:v>
                </c:pt>
                <c:pt idx="57422">
                  <c:v>1.0068416595458984E-3</c:v>
                </c:pt>
                <c:pt idx="57423">
                  <c:v>1.007080078125E-3</c:v>
                </c:pt>
                <c:pt idx="57424">
                  <c:v>1.007080078125E-3</c:v>
                </c:pt>
                <c:pt idx="57425">
                  <c:v>1.0068416595458984E-3</c:v>
                </c:pt>
                <c:pt idx="57426">
                  <c:v>1.007080078125E-3</c:v>
                </c:pt>
                <c:pt idx="57427">
                  <c:v>1.007080078125E-3</c:v>
                </c:pt>
                <c:pt idx="57428">
                  <c:v>1.0068416595458984E-3</c:v>
                </c:pt>
                <c:pt idx="57429">
                  <c:v>1.007080078125E-3</c:v>
                </c:pt>
                <c:pt idx="57430">
                  <c:v>1.0080337524414063E-3</c:v>
                </c:pt>
                <c:pt idx="57431">
                  <c:v>1.007080078125E-3</c:v>
                </c:pt>
                <c:pt idx="57432">
                  <c:v>1.0068416595458984E-3</c:v>
                </c:pt>
                <c:pt idx="57433">
                  <c:v>1.007080078125E-3</c:v>
                </c:pt>
                <c:pt idx="57434">
                  <c:v>1.007080078125E-3</c:v>
                </c:pt>
                <c:pt idx="57435">
                  <c:v>1.0068416595458984E-3</c:v>
                </c:pt>
                <c:pt idx="57436">
                  <c:v>1.007080078125E-3</c:v>
                </c:pt>
                <c:pt idx="57437">
                  <c:v>1.007080078125E-3</c:v>
                </c:pt>
                <c:pt idx="57438">
                  <c:v>1.0068416595458984E-3</c:v>
                </c:pt>
                <c:pt idx="57439">
                  <c:v>1.007080078125E-3</c:v>
                </c:pt>
                <c:pt idx="57440">
                  <c:v>1.007080078125E-3</c:v>
                </c:pt>
                <c:pt idx="57441">
                  <c:v>1.0068416595458984E-3</c:v>
                </c:pt>
                <c:pt idx="57442">
                  <c:v>1.007080078125E-3</c:v>
                </c:pt>
                <c:pt idx="57443">
                  <c:v>1.0080337524414063E-3</c:v>
                </c:pt>
                <c:pt idx="57444">
                  <c:v>1.0068416595458984E-3</c:v>
                </c:pt>
                <c:pt idx="57445">
                  <c:v>1.007080078125E-3</c:v>
                </c:pt>
                <c:pt idx="57446">
                  <c:v>1.007080078125E-3</c:v>
                </c:pt>
                <c:pt idx="57447">
                  <c:v>1.0068416595458984E-3</c:v>
                </c:pt>
                <c:pt idx="57448">
                  <c:v>1.007080078125E-3</c:v>
                </c:pt>
                <c:pt idx="57449">
                  <c:v>1.007080078125E-3</c:v>
                </c:pt>
                <c:pt idx="57450">
                  <c:v>1.0068416595458984E-3</c:v>
                </c:pt>
                <c:pt idx="57451">
                  <c:v>1.007080078125E-3</c:v>
                </c:pt>
                <c:pt idx="57452">
                  <c:v>1.007080078125E-3</c:v>
                </c:pt>
                <c:pt idx="57453">
                  <c:v>1.0068416595458984E-3</c:v>
                </c:pt>
                <c:pt idx="57454">
                  <c:v>1.007080078125E-3</c:v>
                </c:pt>
                <c:pt idx="57455">
                  <c:v>1.0080337524414063E-3</c:v>
                </c:pt>
                <c:pt idx="57456">
                  <c:v>1.007080078125E-3</c:v>
                </c:pt>
                <c:pt idx="57457">
                  <c:v>1.0068416595458984E-3</c:v>
                </c:pt>
                <c:pt idx="57458">
                  <c:v>1.007080078125E-3</c:v>
                </c:pt>
                <c:pt idx="57459">
                  <c:v>1.007080078125E-3</c:v>
                </c:pt>
                <c:pt idx="57460">
                  <c:v>1.0068416595458984E-3</c:v>
                </c:pt>
                <c:pt idx="57461">
                  <c:v>1.007080078125E-3</c:v>
                </c:pt>
                <c:pt idx="57462">
                  <c:v>1.007080078125E-3</c:v>
                </c:pt>
                <c:pt idx="57463">
                  <c:v>1.0068416595458984E-3</c:v>
                </c:pt>
                <c:pt idx="57464">
                  <c:v>1.007080078125E-3</c:v>
                </c:pt>
                <c:pt idx="57465">
                  <c:v>1.007080078125E-3</c:v>
                </c:pt>
                <c:pt idx="57466">
                  <c:v>1.0068416595458984E-3</c:v>
                </c:pt>
                <c:pt idx="57467">
                  <c:v>1.007080078125E-3</c:v>
                </c:pt>
                <c:pt idx="57468">
                  <c:v>1.0080337524414063E-3</c:v>
                </c:pt>
                <c:pt idx="57469">
                  <c:v>1.0068416595458984E-3</c:v>
                </c:pt>
                <c:pt idx="57470">
                  <c:v>1.007080078125E-3</c:v>
                </c:pt>
                <c:pt idx="57471">
                  <c:v>1.007080078125E-3</c:v>
                </c:pt>
                <c:pt idx="57472">
                  <c:v>1.0068416595458984E-3</c:v>
                </c:pt>
                <c:pt idx="57473">
                  <c:v>1.007080078125E-3</c:v>
                </c:pt>
                <c:pt idx="57474">
                  <c:v>1.007080078125E-3</c:v>
                </c:pt>
                <c:pt idx="57475">
                  <c:v>1.0068416595458984E-3</c:v>
                </c:pt>
                <c:pt idx="57476">
                  <c:v>1.007080078125E-3</c:v>
                </c:pt>
                <c:pt idx="57477">
                  <c:v>1.007080078125E-3</c:v>
                </c:pt>
                <c:pt idx="57478">
                  <c:v>1.0068416595458984E-3</c:v>
                </c:pt>
                <c:pt idx="57479">
                  <c:v>1.007080078125E-3</c:v>
                </c:pt>
                <c:pt idx="57480">
                  <c:v>1.0080337524414063E-3</c:v>
                </c:pt>
                <c:pt idx="57481">
                  <c:v>1.007080078125E-3</c:v>
                </c:pt>
                <c:pt idx="57482">
                  <c:v>1.0068416595458984E-3</c:v>
                </c:pt>
                <c:pt idx="57483">
                  <c:v>1.007080078125E-3</c:v>
                </c:pt>
                <c:pt idx="57484">
                  <c:v>1.007080078125E-3</c:v>
                </c:pt>
                <c:pt idx="57485">
                  <c:v>1.0068416595458984E-3</c:v>
                </c:pt>
                <c:pt idx="57486">
                  <c:v>1.007080078125E-3</c:v>
                </c:pt>
                <c:pt idx="57487">
                  <c:v>1.007080078125E-3</c:v>
                </c:pt>
                <c:pt idx="57488">
                  <c:v>1.0068416595458984E-3</c:v>
                </c:pt>
                <c:pt idx="57489">
                  <c:v>1.007080078125E-3</c:v>
                </c:pt>
                <c:pt idx="57490">
                  <c:v>1.007080078125E-3</c:v>
                </c:pt>
                <c:pt idx="57491">
                  <c:v>1.0068416595458984E-3</c:v>
                </c:pt>
                <c:pt idx="57492">
                  <c:v>1.007080078125E-3</c:v>
                </c:pt>
                <c:pt idx="57493">
                  <c:v>1.0080337524414063E-3</c:v>
                </c:pt>
                <c:pt idx="57494">
                  <c:v>1.0068416595458984E-3</c:v>
                </c:pt>
                <c:pt idx="57495">
                  <c:v>1.007080078125E-3</c:v>
                </c:pt>
                <c:pt idx="57496">
                  <c:v>1.007080078125E-3</c:v>
                </c:pt>
                <c:pt idx="57497">
                  <c:v>1.0068416595458984E-3</c:v>
                </c:pt>
                <c:pt idx="57498">
                  <c:v>1.007080078125E-3</c:v>
                </c:pt>
                <c:pt idx="57499">
                  <c:v>1.007080078125E-3</c:v>
                </c:pt>
                <c:pt idx="57500">
                  <c:v>1.0068416595458984E-3</c:v>
                </c:pt>
                <c:pt idx="57501">
                  <c:v>1.007080078125E-3</c:v>
                </c:pt>
                <c:pt idx="57502">
                  <c:v>1.007080078125E-3</c:v>
                </c:pt>
                <c:pt idx="57503">
                  <c:v>1.0068416595458984E-3</c:v>
                </c:pt>
                <c:pt idx="57504">
                  <c:v>1.007080078125E-3</c:v>
                </c:pt>
                <c:pt idx="57505">
                  <c:v>1.0080337524414063E-3</c:v>
                </c:pt>
                <c:pt idx="57506">
                  <c:v>1.007080078125E-3</c:v>
                </c:pt>
                <c:pt idx="57507">
                  <c:v>1.0068416595458984E-3</c:v>
                </c:pt>
                <c:pt idx="57508">
                  <c:v>1.007080078125E-3</c:v>
                </c:pt>
                <c:pt idx="57509">
                  <c:v>1.007080078125E-3</c:v>
                </c:pt>
                <c:pt idx="57510">
                  <c:v>1.0068416595458984E-3</c:v>
                </c:pt>
                <c:pt idx="57511">
                  <c:v>1.007080078125E-3</c:v>
                </c:pt>
                <c:pt idx="57512">
                  <c:v>1.007080078125E-3</c:v>
                </c:pt>
                <c:pt idx="57513">
                  <c:v>1.0068416595458984E-3</c:v>
                </c:pt>
                <c:pt idx="57514">
                  <c:v>1.007080078125E-3</c:v>
                </c:pt>
                <c:pt idx="57515">
                  <c:v>1.007080078125E-3</c:v>
                </c:pt>
                <c:pt idx="57516">
                  <c:v>1.0068416595458984E-3</c:v>
                </c:pt>
                <c:pt idx="57517">
                  <c:v>1.007080078125E-3</c:v>
                </c:pt>
                <c:pt idx="57518">
                  <c:v>1.0080337524414063E-3</c:v>
                </c:pt>
                <c:pt idx="57519">
                  <c:v>1.0068416595458984E-3</c:v>
                </c:pt>
                <c:pt idx="57520">
                  <c:v>1.007080078125E-3</c:v>
                </c:pt>
                <c:pt idx="57521">
                  <c:v>1.007080078125E-3</c:v>
                </c:pt>
                <c:pt idx="57522">
                  <c:v>1.0068416595458984E-3</c:v>
                </c:pt>
                <c:pt idx="57523">
                  <c:v>1.007080078125E-3</c:v>
                </c:pt>
                <c:pt idx="57524">
                  <c:v>1.007080078125E-3</c:v>
                </c:pt>
                <c:pt idx="57525">
                  <c:v>1.0068416595458984E-3</c:v>
                </c:pt>
                <c:pt idx="57526">
                  <c:v>1.007080078125E-3</c:v>
                </c:pt>
                <c:pt idx="57527">
                  <c:v>1.007080078125E-3</c:v>
                </c:pt>
                <c:pt idx="57528">
                  <c:v>1.0068416595458984E-3</c:v>
                </c:pt>
                <c:pt idx="57529">
                  <c:v>1.007080078125E-3</c:v>
                </c:pt>
                <c:pt idx="57530">
                  <c:v>1.0080337524414063E-3</c:v>
                </c:pt>
                <c:pt idx="57531">
                  <c:v>1.007080078125E-3</c:v>
                </c:pt>
                <c:pt idx="57532">
                  <c:v>1.0068416595458984E-3</c:v>
                </c:pt>
                <c:pt idx="57533">
                  <c:v>1.007080078125E-3</c:v>
                </c:pt>
                <c:pt idx="57534">
                  <c:v>1.007080078125E-3</c:v>
                </c:pt>
                <c:pt idx="57535">
                  <c:v>1.0068416595458984E-3</c:v>
                </c:pt>
                <c:pt idx="57536">
                  <c:v>1.007080078125E-3</c:v>
                </c:pt>
                <c:pt idx="57537">
                  <c:v>1.007080078125E-3</c:v>
                </c:pt>
                <c:pt idx="57538">
                  <c:v>1.0068416595458984E-3</c:v>
                </c:pt>
                <c:pt idx="57539">
                  <c:v>1.007080078125E-3</c:v>
                </c:pt>
                <c:pt idx="57540">
                  <c:v>1.007080078125E-3</c:v>
                </c:pt>
                <c:pt idx="57541">
                  <c:v>1.0068416595458984E-3</c:v>
                </c:pt>
                <c:pt idx="57542">
                  <c:v>1.007080078125E-3</c:v>
                </c:pt>
                <c:pt idx="57543">
                  <c:v>1.0080337524414063E-3</c:v>
                </c:pt>
                <c:pt idx="57544">
                  <c:v>1.0068416595458984E-3</c:v>
                </c:pt>
                <c:pt idx="57545">
                  <c:v>1.007080078125E-3</c:v>
                </c:pt>
                <c:pt idx="57546">
                  <c:v>1.007080078125E-3</c:v>
                </c:pt>
                <c:pt idx="57547">
                  <c:v>1.0068416595458984E-3</c:v>
                </c:pt>
                <c:pt idx="57548">
                  <c:v>1.007080078125E-3</c:v>
                </c:pt>
                <c:pt idx="57549">
                  <c:v>1.007080078125E-3</c:v>
                </c:pt>
                <c:pt idx="57550">
                  <c:v>1.0068416595458984E-3</c:v>
                </c:pt>
                <c:pt idx="57551">
                  <c:v>1.007080078125E-3</c:v>
                </c:pt>
                <c:pt idx="57552">
                  <c:v>1.007080078125E-3</c:v>
                </c:pt>
                <c:pt idx="57553">
                  <c:v>1.0068416595458984E-3</c:v>
                </c:pt>
                <c:pt idx="57554">
                  <c:v>1.007080078125E-3</c:v>
                </c:pt>
                <c:pt idx="57555">
                  <c:v>1.0080337524414063E-3</c:v>
                </c:pt>
                <c:pt idx="57556">
                  <c:v>1.007080078125E-3</c:v>
                </c:pt>
                <c:pt idx="57557">
                  <c:v>1.0068416595458984E-3</c:v>
                </c:pt>
                <c:pt idx="57558">
                  <c:v>1.007080078125E-3</c:v>
                </c:pt>
                <c:pt idx="57559">
                  <c:v>1.007080078125E-3</c:v>
                </c:pt>
                <c:pt idx="57560">
                  <c:v>1.0068416595458984E-3</c:v>
                </c:pt>
                <c:pt idx="57561">
                  <c:v>1.007080078125E-3</c:v>
                </c:pt>
                <c:pt idx="57562">
                  <c:v>1.007080078125E-3</c:v>
                </c:pt>
                <c:pt idx="57563">
                  <c:v>1.0068416595458984E-3</c:v>
                </c:pt>
                <c:pt idx="57564">
                  <c:v>1.007080078125E-3</c:v>
                </c:pt>
                <c:pt idx="57565">
                  <c:v>1.007080078125E-3</c:v>
                </c:pt>
                <c:pt idx="57566">
                  <c:v>1.0068416595458984E-3</c:v>
                </c:pt>
                <c:pt idx="57567">
                  <c:v>1.007080078125E-3</c:v>
                </c:pt>
                <c:pt idx="57568">
                  <c:v>1.0080337524414063E-3</c:v>
                </c:pt>
                <c:pt idx="57569">
                  <c:v>1.0068416595458984E-3</c:v>
                </c:pt>
                <c:pt idx="57570">
                  <c:v>1.007080078125E-3</c:v>
                </c:pt>
                <c:pt idx="57571">
                  <c:v>1.007080078125E-3</c:v>
                </c:pt>
                <c:pt idx="57572">
                  <c:v>1.0068416595458984E-3</c:v>
                </c:pt>
                <c:pt idx="57573">
                  <c:v>1.007080078125E-3</c:v>
                </c:pt>
                <c:pt idx="57574">
                  <c:v>1.007080078125E-3</c:v>
                </c:pt>
                <c:pt idx="57575">
                  <c:v>1.0068416595458984E-3</c:v>
                </c:pt>
                <c:pt idx="57576">
                  <c:v>1.007080078125E-3</c:v>
                </c:pt>
                <c:pt idx="57577">
                  <c:v>1.007080078125E-3</c:v>
                </c:pt>
                <c:pt idx="57578">
                  <c:v>1.0068416595458984E-3</c:v>
                </c:pt>
                <c:pt idx="57579">
                  <c:v>1.007080078125E-3</c:v>
                </c:pt>
                <c:pt idx="57580">
                  <c:v>1.0080337524414063E-3</c:v>
                </c:pt>
                <c:pt idx="57581">
                  <c:v>1.007080078125E-3</c:v>
                </c:pt>
                <c:pt idx="57582">
                  <c:v>1.0068416595458984E-3</c:v>
                </c:pt>
                <c:pt idx="57583">
                  <c:v>1.007080078125E-3</c:v>
                </c:pt>
                <c:pt idx="57584">
                  <c:v>1.007080078125E-3</c:v>
                </c:pt>
                <c:pt idx="57585">
                  <c:v>1.0068416595458984E-3</c:v>
                </c:pt>
                <c:pt idx="57586">
                  <c:v>1.007080078125E-3</c:v>
                </c:pt>
                <c:pt idx="57587">
                  <c:v>1.007080078125E-3</c:v>
                </c:pt>
                <c:pt idx="57588">
                  <c:v>1.0068416595458984E-3</c:v>
                </c:pt>
                <c:pt idx="57589">
                  <c:v>1.007080078125E-3</c:v>
                </c:pt>
                <c:pt idx="57590">
                  <c:v>1.007080078125E-3</c:v>
                </c:pt>
                <c:pt idx="57591">
                  <c:v>1.0068416595458984E-3</c:v>
                </c:pt>
                <c:pt idx="57592">
                  <c:v>1.007080078125E-3</c:v>
                </c:pt>
                <c:pt idx="57593">
                  <c:v>1.0080337524414063E-3</c:v>
                </c:pt>
                <c:pt idx="57594">
                  <c:v>1.0068416595458984E-3</c:v>
                </c:pt>
                <c:pt idx="57595">
                  <c:v>1.007080078125E-3</c:v>
                </c:pt>
                <c:pt idx="57596">
                  <c:v>1.007080078125E-3</c:v>
                </c:pt>
                <c:pt idx="57597">
                  <c:v>1.0068416595458984E-3</c:v>
                </c:pt>
                <c:pt idx="57598">
                  <c:v>1.007080078125E-3</c:v>
                </c:pt>
                <c:pt idx="57599">
                  <c:v>1.007080078125E-3</c:v>
                </c:pt>
                <c:pt idx="57600">
                  <c:v>1.0068416595458984E-3</c:v>
                </c:pt>
                <c:pt idx="57601">
                  <c:v>1.007080078125E-3</c:v>
                </c:pt>
                <c:pt idx="57602">
                  <c:v>1.007080078125E-3</c:v>
                </c:pt>
                <c:pt idx="57603">
                  <c:v>1.0068416595458984E-3</c:v>
                </c:pt>
                <c:pt idx="57604">
                  <c:v>1.007080078125E-3</c:v>
                </c:pt>
                <c:pt idx="57605">
                  <c:v>1.0080337524414063E-3</c:v>
                </c:pt>
                <c:pt idx="57606">
                  <c:v>1.007080078125E-3</c:v>
                </c:pt>
                <c:pt idx="57607">
                  <c:v>1.0068416595458984E-3</c:v>
                </c:pt>
                <c:pt idx="57608">
                  <c:v>1.007080078125E-3</c:v>
                </c:pt>
                <c:pt idx="57609">
                  <c:v>1.007080078125E-3</c:v>
                </c:pt>
                <c:pt idx="57610">
                  <c:v>1.0068416595458984E-3</c:v>
                </c:pt>
                <c:pt idx="57611">
                  <c:v>1.007080078125E-3</c:v>
                </c:pt>
                <c:pt idx="57612">
                  <c:v>1.007080078125E-3</c:v>
                </c:pt>
                <c:pt idx="57613">
                  <c:v>1.0068416595458984E-3</c:v>
                </c:pt>
                <c:pt idx="57614">
                  <c:v>1.007080078125E-3</c:v>
                </c:pt>
                <c:pt idx="57615">
                  <c:v>1.007080078125E-3</c:v>
                </c:pt>
                <c:pt idx="57616">
                  <c:v>1.0068416595458984E-3</c:v>
                </c:pt>
                <c:pt idx="57617">
                  <c:v>1.007080078125E-3</c:v>
                </c:pt>
                <c:pt idx="57618">
                  <c:v>1.0080337524414063E-3</c:v>
                </c:pt>
                <c:pt idx="57619">
                  <c:v>1.0068416595458984E-3</c:v>
                </c:pt>
                <c:pt idx="57620">
                  <c:v>1.007080078125E-3</c:v>
                </c:pt>
                <c:pt idx="57621">
                  <c:v>1.007080078125E-3</c:v>
                </c:pt>
                <c:pt idx="57622">
                  <c:v>1.0068416595458984E-3</c:v>
                </c:pt>
                <c:pt idx="57623">
                  <c:v>1.007080078125E-3</c:v>
                </c:pt>
                <c:pt idx="57624">
                  <c:v>1.007080078125E-3</c:v>
                </c:pt>
                <c:pt idx="57625">
                  <c:v>1.0068416595458984E-3</c:v>
                </c:pt>
                <c:pt idx="57626">
                  <c:v>1.007080078125E-3</c:v>
                </c:pt>
                <c:pt idx="57627">
                  <c:v>1.007080078125E-3</c:v>
                </c:pt>
                <c:pt idx="57628">
                  <c:v>1.0068416595458984E-3</c:v>
                </c:pt>
                <c:pt idx="57629">
                  <c:v>1.007080078125E-3</c:v>
                </c:pt>
                <c:pt idx="57630">
                  <c:v>1.0080337524414063E-3</c:v>
                </c:pt>
                <c:pt idx="57631">
                  <c:v>1.007080078125E-3</c:v>
                </c:pt>
                <c:pt idx="57632">
                  <c:v>1.0068416595458984E-3</c:v>
                </c:pt>
                <c:pt idx="57633">
                  <c:v>1.007080078125E-3</c:v>
                </c:pt>
                <c:pt idx="57634">
                  <c:v>1.007080078125E-3</c:v>
                </c:pt>
                <c:pt idx="57635">
                  <c:v>1.0068416595458984E-3</c:v>
                </c:pt>
                <c:pt idx="57636">
                  <c:v>1.007080078125E-3</c:v>
                </c:pt>
                <c:pt idx="57637">
                  <c:v>1.007080078125E-3</c:v>
                </c:pt>
                <c:pt idx="57638">
                  <c:v>1.0068416595458984E-3</c:v>
                </c:pt>
                <c:pt idx="57639">
                  <c:v>1.007080078125E-3</c:v>
                </c:pt>
                <c:pt idx="57640">
                  <c:v>1.007080078125E-3</c:v>
                </c:pt>
                <c:pt idx="57641">
                  <c:v>1.0068416595458984E-3</c:v>
                </c:pt>
                <c:pt idx="57642">
                  <c:v>1.0080337524414063E-3</c:v>
                </c:pt>
                <c:pt idx="57643">
                  <c:v>1.007080078125E-3</c:v>
                </c:pt>
                <c:pt idx="57644">
                  <c:v>1.0068416595458984E-3</c:v>
                </c:pt>
                <c:pt idx="57645">
                  <c:v>1.007080078125E-3</c:v>
                </c:pt>
                <c:pt idx="57646">
                  <c:v>1.007080078125E-3</c:v>
                </c:pt>
                <c:pt idx="57647">
                  <c:v>1.0068416595458984E-3</c:v>
                </c:pt>
                <c:pt idx="57648">
                  <c:v>1.007080078125E-3</c:v>
                </c:pt>
                <c:pt idx="57649">
                  <c:v>1.007080078125E-3</c:v>
                </c:pt>
                <c:pt idx="57650">
                  <c:v>1.0068416595458984E-3</c:v>
                </c:pt>
                <c:pt idx="57651">
                  <c:v>1.007080078125E-3</c:v>
                </c:pt>
                <c:pt idx="57652">
                  <c:v>1.007080078125E-3</c:v>
                </c:pt>
                <c:pt idx="57653">
                  <c:v>1.0068416595458984E-3</c:v>
                </c:pt>
                <c:pt idx="57654">
                  <c:v>1.007080078125E-3</c:v>
                </c:pt>
                <c:pt idx="57655">
                  <c:v>1.0080337524414063E-3</c:v>
                </c:pt>
                <c:pt idx="57656">
                  <c:v>1.007080078125E-3</c:v>
                </c:pt>
                <c:pt idx="57657">
                  <c:v>1.0068416595458984E-3</c:v>
                </c:pt>
                <c:pt idx="57658">
                  <c:v>1.007080078125E-3</c:v>
                </c:pt>
                <c:pt idx="57659">
                  <c:v>1.007080078125E-3</c:v>
                </c:pt>
                <c:pt idx="57660">
                  <c:v>1.0068416595458984E-3</c:v>
                </c:pt>
                <c:pt idx="57661">
                  <c:v>1.007080078125E-3</c:v>
                </c:pt>
                <c:pt idx="57662">
                  <c:v>1.007080078125E-3</c:v>
                </c:pt>
                <c:pt idx="57663">
                  <c:v>1.0068416595458984E-3</c:v>
                </c:pt>
                <c:pt idx="57664">
                  <c:v>1.007080078125E-3</c:v>
                </c:pt>
                <c:pt idx="57665">
                  <c:v>1.007080078125E-3</c:v>
                </c:pt>
                <c:pt idx="57666">
                  <c:v>1.0068416595458984E-3</c:v>
                </c:pt>
                <c:pt idx="57667">
                  <c:v>1.0080337524414063E-3</c:v>
                </c:pt>
                <c:pt idx="57668">
                  <c:v>1.007080078125E-3</c:v>
                </c:pt>
                <c:pt idx="57669">
                  <c:v>1.0068416595458984E-3</c:v>
                </c:pt>
                <c:pt idx="57670">
                  <c:v>1.007080078125E-3</c:v>
                </c:pt>
                <c:pt idx="57671">
                  <c:v>1.007080078125E-3</c:v>
                </c:pt>
                <c:pt idx="57672">
                  <c:v>1.0068416595458984E-3</c:v>
                </c:pt>
                <c:pt idx="57673">
                  <c:v>1.007080078125E-3</c:v>
                </c:pt>
                <c:pt idx="57674">
                  <c:v>1.007080078125E-3</c:v>
                </c:pt>
                <c:pt idx="57675">
                  <c:v>1.0068416595458984E-3</c:v>
                </c:pt>
                <c:pt idx="57676">
                  <c:v>1.007080078125E-3</c:v>
                </c:pt>
                <c:pt idx="57677">
                  <c:v>1.007080078125E-3</c:v>
                </c:pt>
                <c:pt idx="57678">
                  <c:v>1.0068416595458984E-3</c:v>
                </c:pt>
                <c:pt idx="57679">
                  <c:v>1.007080078125E-3</c:v>
                </c:pt>
                <c:pt idx="57680">
                  <c:v>1.0080337524414063E-3</c:v>
                </c:pt>
                <c:pt idx="57681">
                  <c:v>1.007080078125E-3</c:v>
                </c:pt>
                <c:pt idx="57682">
                  <c:v>1.20849609375E-2</c:v>
                </c:pt>
                <c:pt idx="57683">
                  <c:v>1.0068416595458984E-3</c:v>
                </c:pt>
                <c:pt idx="57684">
                  <c:v>1.007080078125E-3</c:v>
                </c:pt>
                <c:pt idx="57685">
                  <c:v>1.007080078125E-3</c:v>
                </c:pt>
                <c:pt idx="57686">
                  <c:v>1.0068416595458984E-3</c:v>
                </c:pt>
                <c:pt idx="57687">
                  <c:v>1.007080078125E-3</c:v>
                </c:pt>
                <c:pt idx="57688">
                  <c:v>1.007080078125E-3</c:v>
                </c:pt>
                <c:pt idx="57689">
                  <c:v>1.0068416595458984E-3</c:v>
                </c:pt>
                <c:pt idx="57690">
                  <c:v>1.007080078125E-3</c:v>
                </c:pt>
                <c:pt idx="57691">
                  <c:v>1.007080078125E-3</c:v>
                </c:pt>
                <c:pt idx="57692">
                  <c:v>1.0068416595458984E-3</c:v>
                </c:pt>
                <c:pt idx="57693">
                  <c:v>1.007080078125E-3</c:v>
                </c:pt>
                <c:pt idx="57694">
                  <c:v>1.0080337524414063E-3</c:v>
                </c:pt>
                <c:pt idx="57695">
                  <c:v>1.007080078125E-3</c:v>
                </c:pt>
                <c:pt idx="57696">
                  <c:v>1.0068416595458984E-3</c:v>
                </c:pt>
                <c:pt idx="57697">
                  <c:v>1.007080078125E-3</c:v>
                </c:pt>
                <c:pt idx="57698">
                  <c:v>1.007080078125E-3</c:v>
                </c:pt>
                <c:pt idx="57699">
                  <c:v>1.0068416595458984E-3</c:v>
                </c:pt>
                <c:pt idx="57700">
                  <c:v>1.007080078125E-3</c:v>
                </c:pt>
                <c:pt idx="57701">
                  <c:v>1.007080078125E-3</c:v>
                </c:pt>
                <c:pt idx="57702">
                  <c:v>1.0068416595458984E-3</c:v>
                </c:pt>
                <c:pt idx="57703">
                  <c:v>1.007080078125E-3</c:v>
                </c:pt>
                <c:pt idx="57704">
                  <c:v>1.007080078125E-3</c:v>
                </c:pt>
                <c:pt idx="57705">
                  <c:v>1.0068416595458984E-3</c:v>
                </c:pt>
                <c:pt idx="57706">
                  <c:v>1.0080337524414063E-3</c:v>
                </c:pt>
                <c:pt idx="57707">
                  <c:v>1.007080078125E-3</c:v>
                </c:pt>
                <c:pt idx="57708">
                  <c:v>1.0068416595458984E-3</c:v>
                </c:pt>
                <c:pt idx="57709">
                  <c:v>1.007080078125E-3</c:v>
                </c:pt>
                <c:pt idx="57710">
                  <c:v>1.007080078125E-3</c:v>
                </c:pt>
                <c:pt idx="57711">
                  <c:v>1.0068416595458984E-3</c:v>
                </c:pt>
                <c:pt idx="57712">
                  <c:v>1.007080078125E-3</c:v>
                </c:pt>
                <c:pt idx="57713">
                  <c:v>1.007080078125E-3</c:v>
                </c:pt>
                <c:pt idx="57714">
                  <c:v>1.0068416595458984E-3</c:v>
                </c:pt>
                <c:pt idx="57715">
                  <c:v>1.007080078125E-3</c:v>
                </c:pt>
                <c:pt idx="57716">
                  <c:v>1.007080078125E-3</c:v>
                </c:pt>
                <c:pt idx="57717">
                  <c:v>1.0068416595458984E-3</c:v>
                </c:pt>
                <c:pt idx="57718">
                  <c:v>1.007080078125E-3</c:v>
                </c:pt>
                <c:pt idx="57719">
                  <c:v>1.0080337524414063E-3</c:v>
                </c:pt>
                <c:pt idx="57720">
                  <c:v>1.007080078125E-3</c:v>
                </c:pt>
                <c:pt idx="57721">
                  <c:v>1.0068416595458984E-3</c:v>
                </c:pt>
                <c:pt idx="57722">
                  <c:v>1.007080078125E-3</c:v>
                </c:pt>
                <c:pt idx="57723">
                  <c:v>1.007080078125E-3</c:v>
                </c:pt>
                <c:pt idx="57724">
                  <c:v>1.0068416595458984E-3</c:v>
                </c:pt>
                <c:pt idx="57725">
                  <c:v>1.007080078125E-3</c:v>
                </c:pt>
                <c:pt idx="57726">
                  <c:v>1.007080078125E-3</c:v>
                </c:pt>
                <c:pt idx="57727">
                  <c:v>1.0068416595458984E-3</c:v>
                </c:pt>
                <c:pt idx="57728">
                  <c:v>1.007080078125E-3</c:v>
                </c:pt>
                <c:pt idx="57729">
                  <c:v>1.007080078125E-3</c:v>
                </c:pt>
                <c:pt idx="57730">
                  <c:v>1.0068416595458984E-3</c:v>
                </c:pt>
                <c:pt idx="57731">
                  <c:v>1.0080337524414063E-3</c:v>
                </c:pt>
                <c:pt idx="57732">
                  <c:v>1.007080078125E-3</c:v>
                </c:pt>
                <c:pt idx="57733">
                  <c:v>1.0068416595458984E-3</c:v>
                </c:pt>
                <c:pt idx="57734">
                  <c:v>1.007080078125E-3</c:v>
                </c:pt>
                <c:pt idx="57735">
                  <c:v>1.007080078125E-3</c:v>
                </c:pt>
                <c:pt idx="57736">
                  <c:v>1.0068416595458984E-3</c:v>
                </c:pt>
                <c:pt idx="57737">
                  <c:v>1.007080078125E-3</c:v>
                </c:pt>
                <c:pt idx="57738">
                  <c:v>1.007080078125E-3</c:v>
                </c:pt>
                <c:pt idx="57739">
                  <c:v>1.0068416595458984E-3</c:v>
                </c:pt>
                <c:pt idx="57740">
                  <c:v>1.007080078125E-3</c:v>
                </c:pt>
                <c:pt idx="57741">
                  <c:v>1.007080078125E-3</c:v>
                </c:pt>
                <c:pt idx="57742">
                  <c:v>1.0068416595458984E-3</c:v>
                </c:pt>
                <c:pt idx="57743">
                  <c:v>1.007080078125E-3</c:v>
                </c:pt>
                <c:pt idx="57744">
                  <c:v>1.0080337524414063E-3</c:v>
                </c:pt>
                <c:pt idx="57745">
                  <c:v>1.007080078125E-3</c:v>
                </c:pt>
                <c:pt idx="57746">
                  <c:v>1.0068416595458984E-3</c:v>
                </c:pt>
                <c:pt idx="57747">
                  <c:v>1.007080078125E-3</c:v>
                </c:pt>
                <c:pt idx="57748">
                  <c:v>1.007080078125E-3</c:v>
                </c:pt>
                <c:pt idx="57749">
                  <c:v>1.0068416595458984E-3</c:v>
                </c:pt>
                <c:pt idx="57750">
                  <c:v>1.007080078125E-3</c:v>
                </c:pt>
                <c:pt idx="57751">
                  <c:v>1.007080078125E-3</c:v>
                </c:pt>
                <c:pt idx="57752">
                  <c:v>1.0068416595458984E-3</c:v>
                </c:pt>
                <c:pt idx="57753">
                  <c:v>1.007080078125E-3</c:v>
                </c:pt>
                <c:pt idx="57754">
                  <c:v>1.007080078125E-3</c:v>
                </c:pt>
                <c:pt idx="57755">
                  <c:v>1.0068416595458984E-3</c:v>
                </c:pt>
                <c:pt idx="57756">
                  <c:v>1.0080337524414063E-3</c:v>
                </c:pt>
                <c:pt idx="57757">
                  <c:v>1.007080078125E-3</c:v>
                </c:pt>
                <c:pt idx="57758">
                  <c:v>1.0068416595458984E-3</c:v>
                </c:pt>
                <c:pt idx="57759">
                  <c:v>1.007080078125E-3</c:v>
                </c:pt>
                <c:pt idx="57760">
                  <c:v>1.007080078125E-3</c:v>
                </c:pt>
                <c:pt idx="57761">
                  <c:v>1.0068416595458984E-3</c:v>
                </c:pt>
                <c:pt idx="57762">
                  <c:v>1.007080078125E-3</c:v>
                </c:pt>
                <c:pt idx="57763">
                  <c:v>1.007080078125E-3</c:v>
                </c:pt>
                <c:pt idx="57764">
                  <c:v>1.0068416595458984E-3</c:v>
                </c:pt>
                <c:pt idx="57765">
                  <c:v>1.007080078125E-3</c:v>
                </c:pt>
                <c:pt idx="57766">
                  <c:v>1.007080078125E-3</c:v>
                </c:pt>
                <c:pt idx="57767">
                  <c:v>1.0068416595458984E-3</c:v>
                </c:pt>
                <c:pt idx="57768">
                  <c:v>1.007080078125E-3</c:v>
                </c:pt>
                <c:pt idx="57769">
                  <c:v>1.0080337524414063E-3</c:v>
                </c:pt>
                <c:pt idx="57770">
                  <c:v>1.007080078125E-3</c:v>
                </c:pt>
                <c:pt idx="57771">
                  <c:v>1.0068416595458984E-3</c:v>
                </c:pt>
                <c:pt idx="57772">
                  <c:v>1.007080078125E-3</c:v>
                </c:pt>
                <c:pt idx="57773">
                  <c:v>1.007080078125E-3</c:v>
                </c:pt>
                <c:pt idx="57774">
                  <c:v>1.0068416595458984E-3</c:v>
                </c:pt>
                <c:pt idx="57775">
                  <c:v>1.007080078125E-3</c:v>
                </c:pt>
                <c:pt idx="57776">
                  <c:v>1.007080078125E-3</c:v>
                </c:pt>
                <c:pt idx="57777">
                  <c:v>1.0068416595458984E-3</c:v>
                </c:pt>
                <c:pt idx="57778">
                  <c:v>1.007080078125E-3</c:v>
                </c:pt>
                <c:pt idx="57779">
                  <c:v>1.007080078125E-3</c:v>
                </c:pt>
                <c:pt idx="57780">
                  <c:v>1.0068416595458984E-3</c:v>
                </c:pt>
                <c:pt idx="57781">
                  <c:v>1.0080337524414063E-3</c:v>
                </c:pt>
                <c:pt idx="57782">
                  <c:v>1.007080078125E-3</c:v>
                </c:pt>
                <c:pt idx="57783">
                  <c:v>1.0068416595458984E-3</c:v>
                </c:pt>
                <c:pt idx="57784">
                  <c:v>1.007080078125E-3</c:v>
                </c:pt>
                <c:pt idx="57785">
                  <c:v>1.007080078125E-3</c:v>
                </c:pt>
                <c:pt idx="57786">
                  <c:v>1.0068416595458984E-3</c:v>
                </c:pt>
                <c:pt idx="57787">
                  <c:v>1.007080078125E-3</c:v>
                </c:pt>
                <c:pt idx="57788">
                  <c:v>1.007080078125E-3</c:v>
                </c:pt>
                <c:pt idx="57789">
                  <c:v>1.0068416595458984E-3</c:v>
                </c:pt>
                <c:pt idx="57790">
                  <c:v>1.007080078125E-3</c:v>
                </c:pt>
                <c:pt idx="57791">
                  <c:v>1.007080078125E-3</c:v>
                </c:pt>
                <c:pt idx="57792">
                  <c:v>1.0068416595458984E-3</c:v>
                </c:pt>
                <c:pt idx="57793">
                  <c:v>1.007080078125E-3</c:v>
                </c:pt>
                <c:pt idx="57794">
                  <c:v>1.0080337524414063E-3</c:v>
                </c:pt>
                <c:pt idx="57795">
                  <c:v>1.007080078125E-3</c:v>
                </c:pt>
                <c:pt idx="57796">
                  <c:v>1.0068416595458984E-3</c:v>
                </c:pt>
                <c:pt idx="57797">
                  <c:v>1.007080078125E-3</c:v>
                </c:pt>
                <c:pt idx="57798">
                  <c:v>1.007080078125E-3</c:v>
                </c:pt>
                <c:pt idx="57799">
                  <c:v>1.0068416595458984E-3</c:v>
                </c:pt>
                <c:pt idx="57800">
                  <c:v>1.007080078125E-3</c:v>
                </c:pt>
                <c:pt idx="57801">
                  <c:v>1.007080078125E-3</c:v>
                </c:pt>
                <c:pt idx="57802">
                  <c:v>1.0068416595458984E-3</c:v>
                </c:pt>
                <c:pt idx="57803">
                  <c:v>1.007080078125E-3</c:v>
                </c:pt>
                <c:pt idx="57804">
                  <c:v>1.007080078125E-3</c:v>
                </c:pt>
                <c:pt idx="57805">
                  <c:v>1.0068416595458984E-3</c:v>
                </c:pt>
                <c:pt idx="57806">
                  <c:v>1.0080337524414063E-3</c:v>
                </c:pt>
                <c:pt idx="57807">
                  <c:v>1.007080078125E-3</c:v>
                </c:pt>
                <c:pt idx="57808">
                  <c:v>1.0068416595458984E-3</c:v>
                </c:pt>
                <c:pt idx="57809">
                  <c:v>1.007080078125E-3</c:v>
                </c:pt>
                <c:pt idx="57810">
                  <c:v>1.007080078125E-3</c:v>
                </c:pt>
                <c:pt idx="57811">
                  <c:v>1.0068416595458984E-3</c:v>
                </c:pt>
                <c:pt idx="57812">
                  <c:v>1.007080078125E-3</c:v>
                </c:pt>
                <c:pt idx="57813">
                  <c:v>1.007080078125E-3</c:v>
                </c:pt>
                <c:pt idx="57814">
                  <c:v>1.0068416595458984E-3</c:v>
                </c:pt>
                <c:pt idx="57815">
                  <c:v>1.007080078125E-3</c:v>
                </c:pt>
                <c:pt idx="57816">
                  <c:v>1.007080078125E-3</c:v>
                </c:pt>
                <c:pt idx="57817">
                  <c:v>1.0068416595458984E-3</c:v>
                </c:pt>
                <c:pt idx="57818">
                  <c:v>1.007080078125E-3</c:v>
                </c:pt>
                <c:pt idx="57819">
                  <c:v>1.0080337524414063E-3</c:v>
                </c:pt>
                <c:pt idx="57820">
                  <c:v>1.007080078125E-3</c:v>
                </c:pt>
                <c:pt idx="57821">
                  <c:v>1.0068416595458984E-3</c:v>
                </c:pt>
                <c:pt idx="57822">
                  <c:v>1.007080078125E-3</c:v>
                </c:pt>
                <c:pt idx="57823">
                  <c:v>1.007080078125E-3</c:v>
                </c:pt>
                <c:pt idx="57824">
                  <c:v>1.0068416595458984E-3</c:v>
                </c:pt>
                <c:pt idx="57825">
                  <c:v>1.007080078125E-3</c:v>
                </c:pt>
                <c:pt idx="57826">
                  <c:v>1.007080078125E-3</c:v>
                </c:pt>
                <c:pt idx="57827">
                  <c:v>1.0068416595458984E-3</c:v>
                </c:pt>
                <c:pt idx="57828">
                  <c:v>1.007080078125E-3</c:v>
                </c:pt>
                <c:pt idx="57829">
                  <c:v>1.007080078125E-3</c:v>
                </c:pt>
                <c:pt idx="57830">
                  <c:v>1.0068416595458984E-3</c:v>
                </c:pt>
                <c:pt idx="57831">
                  <c:v>1.0080337524414063E-3</c:v>
                </c:pt>
                <c:pt idx="57832">
                  <c:v>1.007080078125E-3</c:v>
                </c:pt>
                <c:pt idx="57833">
                  <c:v>1.0068416595458984E-3</c:v>
                </c:pt>
                <c:pt idx="57834">
                  <c:v>1.007080078125E-3</c:v>
                </c:pt>
                <c:pt idx="57835">
                  <c:v>1.007080078125E-3</c:v>
                </c:pt>
                <c:pt idx="57836">
                  <c:v>1.0068416595458984E-3</c:v>
                </c:pt>
                <c:pt idx="57837">
                  <c:v>1.007080078125E-3</c:v>
                </c:pt>
                <c:pt idx="57838">
                  <c:v>1.007080078125E-3</c:v>
                </c:pt>
                <c:pt idx="57839">
                  <c:v>1.0068416595458984E-3</c:v>
                </c:pt>
                <c:pt idx="57840">
                  <c:v>1.007080078125E-3</c:v>
                </c:pt>
                <c:pt idx="57841">
                  <c:v>1.007080078125E-3</c:v>
                </c:pt>
                <c:pt idx="57842">
                  <c:v>1.0068416595458984E-3</c:v>
                </c:pt>
                <c:pt idx="57843">
                  <c:v>1.007080078125E-3</c:v>
                </c:pt>
                <c:pt idx="57844">
                  <c:v>1.0080337524414063E-3</c:v>
                </c:pt>
                <c:pt idx="57845">
                  <c:v>1.007080078125E-3</c:v>
                </c:pt>
                <c:pt idx="57846">
                  <c:v>1.0068416595458984E-3</c:v>
                </c:pt>
                <c:pt idx="57847">
                  <c:v>1.007080078125E-3</c:v>
                </c:pt>
                <c:pt idx="57848">
                  <c:v>1.007080078125E-3</c:v>
                </c:pt>
                <c:pt idx="57849">
                  <c:v>1.0068416595458984E-3</c:v>
                </c:pt>
                <c:pt idx="57850">
                  <c:v>1.007080078125E-3</c:v>
                </c:pt>
                <c:pt idx="57851">
                  <c:v>1.007080078125E-3</c:v>
                </c:pt>
                <c:pt idx="57852">
                  <c:v>1.0068416595458984E-3</c:v>
                </c:pt>
                <c:pt idx="57853">
                  <c:v>1.007080078125E-3</c:v>
                </c:pt>
                <c:pt idx="57854">
                  <c:v>1.0068416595458984E-3</c:v>
                </c:pt>
                <c:pt idx="57855">
                  <c:v>1.007080078125E-3</c:v>
                </c:pt>
                <c:pt idx="57856">
                  <c:v>1.0080337524414063E-3</c:v>
                </c:pt>
                <c:pt idx="57857">
                  <c:v>1.007080078125E-3</c:v>
                </c:pt>
                <c:pt idx="57858">
                  <c:v>1.0068416595458984E-3</c:v>
                </c:pt>
                <c:pt idx="57859">
                  <c:v>1.007080078125E-3</c:v>
                </c:pt>
                <c:pt idx="57860">
                  <c:v>1.007080078125E-3</c:v>
                </c:pt>
                <c:pt idx="57861">
                  <c:v>1.0068416595458984E-3</c:v>
                </c:pt>
                <c:pt idx="57862">
                  <c:v>1.007080078125E-3</c:v>
                </c:pt>
                <c:pt idx="57863">
                  <c:v>1.007080078125E-3</c:v>
                </c:pt>
                <c:pt idx="57864">
                  <c:v>1.0068416595458984E-3</c:v>
                </c:pt>
                <c:pt idx="57865">
                  <c:v>1.007080078125E-3</c:v>
                </c:pt>
                <c:pt idx="57866">
                  <c:v>1.007080078125E-3</c:v>
                </c:pt>
                <c:pt idx="57867">
                  <c:v>1.0068416595458984E-3</c:v>
                </c:pt>
                <c:pt idx="57868">
                  <c:v>1.007080078125E-3</c:v>
                </c:pt>
                <c:pt idx="57869">
                  <c:v>1.0080337524414063E-3</c:v>
                </c:pt>
                <c:pt idx="57870">
                  <c:v>1.007080078125E-3</c:v>
                </c:pt>
                <c:pt idx="57871">
                  <c:v>1.0068416595458984E-3</c:v>
                </c:pt>
                <c:pt idx="57872">
                  <c:v>1.007080078125E-3</c:v>
                </c:pt>
                <c:pt idx="57873">
                  <c:v>1.007080078125E-3</c:v>
                </c:pt>
                <c:pt idx="57874">
                  <c:v>1.0068416595458984E-3</c:v>
                </c:pt>
                <c:pt idx="57875">
                  <c:v>1.007080078125E-3</c:v>
                </c:pt>
                <c:pt idx="57876">
                  <c:v>1.0068416595458984E-3</c:v>
                </c:pt>
                <c:pt idx="57877">
                  <c:v>1.007080078125E-3</c:v>
                </c:pt>
                <c:pt idx="57878">
                  <c:v>5.3375005722045898E-2</c:v>
                </c:pt>
                <c:pt idx="57879">
                  <c:v>1.0080337524414063E-3</c:v>
                </c:pt>
                <c:pt idx="57880">
                  <c:v>1.007080078125E-3</c:v>
                </c:pt>
                <c:pt idx="57881">
                  <c:v>1.0068416595458984E-3</c:v>
                </c:pt>
                <c:pt idx="57882">
                  <c:v>1.007080078125E-3</c:v>
                </c:pt>
                <c:pt idx="57883">
                  <c:v>1.007080078125E-3</c:v>
                </c:pt>
                <c:pt idx="57884">
                  <c:v>1.0068416595458984E-3</c:v>
                </c:pt>
                <c:pt idx="57885">
                  <c:v>1.007080078125E-3</c:v>
                </c:pt>
                <c:pt idx="57886">
                  <c:v>1.007080078125E-3</c:v>
                </c:pt>
                <c:pt idx="57887">
                  <c:v>1.0068416595458984E-3</c:v>
                </c:pt>
                <c:pt idx="57888">
                  <c:v>1.007080078125E-3</c:v>
                </c:pt>
                <c:pt idx="57889">
                  <c:v>1.007080078125E-3</c:v>
                </c:pt>
                <c:pt idx="57890">
                  <c:v>1.0068416595458984E-3</c:v>
                </c:pt>
                <c:pt idx="57891">
                  <c:v>1.007080078125E-3</c:v>
                </c:pt>
                <c:pt idx="57892">
                  <c:v>1.0080337524414063E-3</c:v>
                </c:pt>
                <c:pt idx="57893">
                  <c:v>1.0068416595458984E-3</c:v>
                </c:pt>
                <c:pt idx="57894">
                  <c:v>1.007080078125E-3</c:v>
                </c:pt>
                <c:pt idx="57895">
                  <c:v>1.007080078125E-3</c:v>
                </c:pt>
                <c:pt idx="57896">
                  <c:v>1.0068416595458984E-3</c:v>
                </c:pt>
                <c:pt idx="57897">
                  <c:v>1.007080078125E-3</c:v>
                </c:pt>
                <c:pt idx="57898">
                  <c:v>1.007080078125E-3</c:v>
                </c:pt>
                <c:pt idx="57899">
                  <c:v>1.0068416595458984E-3</c:v>
                </c:pt>
                <c:pt idx="57900">
                  <c:v>1.007080078125E-3</c:v>
                </c:pt>
                <c:pt idx="57901">
                  <c:v>1.007080078125E-3</c:v>
                </c:pt>
                <c:pt idx="57902">
                  <c:v>1.0068416595458984E-3</c:v>
                </c:pt>
                <c:pt idx="57903">
                  <c:v>1.007080078125E-3</c:v>
                </c:pt>
                <c:pt idx="57904">
                  <c:v>1.0080337524414063E-3</c:v>
                </c:pt>
                <c:pt idx="57905">
                  <c:v>1.007080078125E-3</c:v>
                </c:pt>
                <c:pt idx="57906">
                  <c:v>1.0068416595458984E-3</c:v>
                </c:pt>
                <c:pt idx="57907">
                  <c:v>1.007080078125E-3</c:v>
                </c:pt>
                <c:pt idx="57908">
                  <c:v>1.007080078125E-3</c:v>
                </c:pt>
                <c:pt idx="57909">
                  <c:v>1.0068416595458984E-3</c:v>
                </c:pt>
                <c:pt idx="57910">
                  <c:v>1.007080078125E-3</c:v>
                </c:pt>
                <c:pt idx="57911">
                  <c:v>1.007080078125E-3</c:v>
                </c:pt>
                <c:pt idx="57912">
                  <c:v>1.0068416595458984E-3</c:v>
                </c:pt>
                <c:pt idx="57913">
                  <c:v>1.007080078125E-3</c:v>
                </c:pt>
                <c:pt idx="57914">
                  <c:v>1.007080078125E-3</c:v>
                </c:pt>
                <c:pt idx="57915">
                  <c:v>1.0068416595458984E-3</c:v>
                </c:pt>
                <c:pt idx="57916">
                  <c:v>1.007080078125E-3</c:v>
                </c:pt>
                <c:pt idx="57917">
                  <c:v>1.0080337524414063E-3</c:v>
                </c:pt>
                <c:pt idx="57918">
                  <c:v>1.0068416595458984E-3</c:v>
                </c:pt>
                <c:pt idx="57919">
                  <c:v>1.007080078125E-3</c:v>
                </c:pt>
                <c:pt idx="57920">
                  <c:v>1.007080078125E-3</c:v>
                </c:pt>
                <c:pt idx="57921">
                  <c:v>1.0068416595458984E-3</c:v>
                </c:pt>
                <c:pt idx="57922">
                  <c:v>1.007080078125E-3</c:v>
                </c:pt>
                <c:pt idx="57923">
                  <c:v>1.007080078125E-3</c:v>
                </c:pt>
                <c:pt idx="57924">
                  <c:v>1.0068416595458984E-3</c:v>
                </c:pt>
                <c:pt idx="57925">
                  <c:v>1.007080078125E-3</c:v>
                </c:pt>
                <c:pt idx="57926">
                  <c:v>1.007080078125E-3</c:v>
                </c:pt>
                <c:pt idx="57927">
                  <c:v>1.0068416595458984E-3</c:v>
                </c:pt>
                <c:pt idx="57928">
                  <c:v>1.007080078125E-3</c:v>
                </c:pt>
                <c:pt idx="57929">
                  <c:v>1.0080337524414063E-3</c:v>
                </c:pt>
                <c:pt idx="57930">
                  <c:v>1.007080078125E-3</c:v>
                </c:pt>
                <c:pt idx="57931">
                  <c:v>1.0068416595458984E-3</c:v>
                </c:pt>
                <c:pt idx="57932">
                  <c:v>1.007080078125E-3</c:v>
                </c:pt>
                <c:pt idx="57933">
                  <c:v>1.007080078125E-3</c:v>
                </c:pt>
                <c:pt idx="57934">
                  <c:v>1.0068416595458984E-3</c:v>
                </c:pt>
                <c:pt idx="57935">
                  <c:v>1.007080078125E-3</c:v>
                </c:pt>
                <c:pt idx="57936">
                  <c:v>1.007080078125E-3</c:v>
                </c:pt>
                <c:pt idx="57937">
                  <c:v>1.4098882675170898E-2</c:v>
                </c:pt>
                <c:pt idx="57938">
                  <c:v>1.007080078125E-3</c:v>
                </c:pt>
                <c:pt idx="57939">
                  <c:v>1.0068416595458984E-3</c:v>
                </c:pt>
                <c:pt idx="57940">
                  <c:v>1.007080078125E-3</c:v>
                </c:pt>
                <c:pt idx="57941">
                  <c:v>1.0080337524414063E-3</c:v>
                </c:pt>
                <c:pt idx="57942">
                  <c:v>1.007080078125E-3</c:v>
                </c:pt>
                <c:pt idx="57943">
                  <c:v>1.0068416595458984E-3</c:v>
                </c:pt>
                <c:pt idx="57944">
                  <c:v>1.007080078125E-3</c:v>
                </c:pt>
                <c:pt idx="57945">
                  <c:v>2.0139217376708984E-3</c:v>
                </c:pt>
                <c:pt idx="57946">
                  <c:v>1.007080078125E-3</c:v>
                </c:pt>
                <c:pt idx="57947">
                  <c:v>1.007080078125E-3</c:v>
                </c:pt>
                <c:pt idx="57948">
                  <c:v>1.0068416595458984E-3</c:v>
                </c:pt>
                <c:pt idx="57949">
                  <c:v>1.007080078125E-3</c:v>
                </c:pt>
                <c:pt idx="57950">
                  <c:v>1.007080078125E-3</c:v>
                </c:pt>
                <c:pt idx="57951">
                  <c:v>1.0068416595458984E-3</c:v>
                </c:pt>
                <c:pt idx="57952">
                  <c:v>1.007080078125E-3</c:v>
                </c:pt>
                <c:pt idx="57953">
                  <c:v>1.0080337524414063E-3</c:v>
                </c:pt>
                <c:pt idx="57954">
                  <c:v>1.0068416595458984E-3</c:v>
                </c:pt>
                <c:pt idx="57955">
                  <c:v>1.007080078125E-3</c:v>
                </c:pt>
                <c:pt idx="57956">
                  <c:v>1.007080078125E-3</c:v>
                </c:pt>
                <c:pt idx="57957">
                  <c:v>1.0068416595458984E-3</c:v>
                </c:pt>
                <c:pt idx="57958">
                  <c:v>1.007080078125E-3</c:v>
                </c:pt>
                <c:pt idx="57959">
                  <c:v>1.007080078125E-3</c:v>
                </c:pt>
                <c:pt idx="57960">
                  <c:v>1.0068416595458984E-3</c:v>
                </c:pt>
                <c:pt idx="57961">
                  <c:v>1.007080078125E-3</c:v>
                </c:pt>
                <c:pt idx="57962">
                  <c:v>1.007080078125E-3</c:v>
                </c:pt>
                <c:pt idx="57963">
                  <c:v>1.0068416595458984E-3</c:v>
                </c:pt>
                <c:pt idx="57964">
                  <c:v>1.007080078125E-3</c:v>
                </c:pt>
                <c:pt idx="57965">
                  <c:v>1.0080337524414063E-3</c:v>
                </c:pt>
                <c:pt idx="57966">
                  <c:v>1.007080078125E-3</c:v>
                </c:pt>
                <c:pt idx="57967">
                  <c:v>1.0068416595458984E-3</c:v>
                </c:pt>
                <c:pt idx="57968">
                  <c:v>1.007080078125E-3</c:v>
                </c:pt>
                <c:pt idx="57969">
                  <c:v>1.007080078125E-3</c:v>
                </c:pt>
                <c:pt idx="57970">
                  <c:v>1.0068416595458984E-3</c:v>
                </c:pt>
                <c:pt idx="57971">
                  <c:v>1.007080078125E-3</c:v>
                </c:pt>
                <c:pt idx="57972">
                  <c:v>1.007080078125E-3</c:v>
                </c:pt>
                <c:pt idx="57973">
                  <c:v>1.0068416595458984E-3</c:v>
                </c:pt>
                <c:pt idx="57974">
                  <c:v>1.007080078125E-3</c:v>
                </c:pt>
                <c:pt idx="57975">
                  <c:v>1.007080078125E-3</c:v>
                </c:pt>
                <c:pt idx="57976">
                  <c:v>1.0068416595458984E-3</c:v>
                </c:pt>
                <c:pt idx="57977">
                  <c:v>1.007080078125E-3</c:v>
                </c:pt>
                <c:pt idx="57978">
                  <c:v>1.0080337524414063E-3</c:v>
                </c:pt>
                <c:pt idx="57979">
                  <c:v>1.0068416595458984E-3</c:v>
                </c:pt>
                <c:pt idx="57980">
                  <c:v>1.007080078125E-3</c:v>
                </c:pt>
                <c:pt idx="57981">
                  <c:v>1.007080078125E-3</c:v>
                </c:pt>
                <c:pt idx="57982">
                  <c:v>1.0068416595458984E-3</c:v>
                </c:pt>
                <c:pt idx="57983">
                  <c:v>1.007080078125E-3</c:v>
                </c:pt>
                <c:pt idx="57984">
                  <c:v>1.007080078125E-3</c:v>
                </c:pt>
                <c:pt idx="57985">
                  <c:v>1.0068416595458984E-3</c:v>
                </c:pt>
                <c:pt idx="57986">
                  <c:v>1.007080078125E-3</c:v>
                </c:pt>
                <c:pt idx="57987">
                  <c:v>1.007080078125E-3</c:v>
                </c:pt>
                <c:pt idx="57988">
                  <c:v>1.0068416595458984E-3</c:v>
                </c:pt>
                <c:pt idx="57989">
                  <c:v>1.007080078125E-3</c:v>
                </c:pt>
                <c:pt idx="57990">
                  <c:v>1.0080337524414063E-3</c:v>
                </c:pt>
                <c:pt idx="57991">
                  <c:v>1.007080078125E-3</c:v>
                </c:pt>
                <c:pt idx="57992">
                  <c:v>1.0068416595458984E-3</c:v>
                </c:pt>
                <c:pt idx="57993">
                  <c:v>1.007080078125E-3</c:v>
                </c:pt>
                <c:pt idx="57994">
                  <c:v>1.007080078125E-3</c:v>
                </c:pt>
                <c:pt idx="57995">
                  <c:v>1.0068416595458984E-3</c:v>
                </c:pt>
                <c:pt idx="57996">
                  <c:v>1.007080078125E-3</c:v>
                </c:pt>
                <c:pt idx="57997">
                  <c:v>1.007080078125E-3</c:v>
                </c:pt>
                <c:pt idx="57998">
                  <c:v>1.0068416595458984E-3</c:v>
                </c:pt>
                <c:pt idx="57999">
                  <c:v>1.007080078125E-3</c:v>
                </c:pt>
                <c:pt idx="58000">
                  <c:v>1.007080078125E-3</c:v>
                </c:pt>
                <c:pt idx="58001">
                  <c:v>1.0068416595458984E-3</c:v>
                </c:pt>
                <c:pt idx="58002">
                  <c:v>1.007080078125E-3</c:v>
                </c:pt>
                <c:pt idx="58003">
                  <c:v>1.0080337524414063E-3</c:v>
                </c:pt>
                <c:pt idx="58004">
                  <c:v>1.0068416595458984E-3</c:v>
                </c:pt>
                <c:pt idx="58005">
                  <c:v>1.007080078125E-3</c:v>
                </c:pt>
                <c:pt idx="58006">
                  <c:v>1.007080078125E-3</c:v>
                </c:pt>
                <c:pt idx="58007">
                  <c:v>1.0068416595458984E-3</c:v>
                </c:pt>
                <c:pt idx="58008">
                  <c:v>1.007080078125E-3</c:v>
                </c:pt>
                <c:pt idx="58009">
                  <c:v>1.007080078125E-3</c:v>
                </c:pt>
                <c:pt idx="58010">
                  <c:v>1.0068416595458984E-3</c:v>
                </c:pt>
                <c:pt idx="58011">
                  <c:v>1.007080078125E-3</c:v>
                </c:pt>
                <c:pt idx="58012">
                  <c:v>1.007080078125E-3</c:v>
                </c:pt>
                <c:pt idx="58013">
                  <c:v>1.0068416595458984E-3</c:v>
                </c:pt>
                <c:pt idx="58014">
                  <c:v>1.007080078125E-3</c:v>
                </c:pt>
                <c:pt idx="58015">
                  <c:v>1.0080337524414063E-3</c:v>
                </c:pt>
                <c:pt idx="58016">
                  <c:v>1.007080078125E-3</c:v>
                </c:pt>
                <c:pt idx="58017">
                  <c:v>1.0068416595458984E-3</c:v>
                </c:pt>
                <c:pt idx="58018">
                  <c:v>1.007080078125E-3</c:v>
                </c:pt>
                <c:pt idx="58019">
                  <c:v>1.007080078125E-3</c:v>
                </c:pt>
                <c:pt idx="58020">
                  <c:v>1.0068416595458984E-3</c:v>
                </c:pt>
                <c:pt idx="58021">
                  <c:v>1.007080078125E-3</c:v>
                </c:pt>
                <c:pt idx="58022">
                  <c:v>1.007080078125E-3</c:v>
                </c:pt>
                <c:pt idx="58023">
                  <c:v>1.0068416595458984E-3</c:v>
                </c:pt>
                <c:pt idx="58024">
                  <c:v>1.007080078125E-3</c:v>
                </c:pt>
                <c:pt idx="58025">
                  <c:v>1.007080078125E-3</c:v>
                </c:pt>
                <c:pt idx="58026">
                  <c:v>1.0068416595458984E-3</c:v>
                </c:pt>
                <c:pt idx="58027">
                  <c:v>1.007080078125E-3</c:v>
                </c:pt>
                <c:pt idx="58028">
                  <c:v>1.0080337524414063E-3</c:v>
                </c:pt>
                <c:pt idx="58029">
                  <c:v>1.0068416595458984E-3</c:v>
                </c:pt>
                <c:pt idx="58030">
                  <c:v>1.007080078125E-3</c:v>
                </c:pt>
                <c:pt idx="58031">
                  <c:v>1.007080078125E-3</c:v>
                </c:pt>
                <c:pt idx="58032">
                  <c:v>1.0068416595458984E-3</c:v>
                </c:pt>
                <c:pt idx="58033">
                  <c:v>1.007080078125E-3</c:v>
                </c:pt>
                <c:pt idx="58034">
                  <c:v>1.007080078125E-3</c:v>
                </c:pt>
                <c:pt idx="58035">
                  <c:v>1.0068416595458984E-3</c:v>
                </c:pt>
                <c:pt idx="58036">
                  <c:v>1.007080078125E-3</c:v>
                </c:pt>
                <c:pt idx="58037">
                  <c:v>1.007080078125E-3</c:v>
                </c:pt>
                <c:pt idx="58038">
                  <c:v>1.0068416595458984E-3</c:v>
                </c:pt>
                <c:pt idx="58039">
                  <c:v>1.007080078125E-3</c:v>
                </c:pt>
                <c:pt idx="58040">
                  <c:v>1.0080337524414063E-3</c:v>
                </c:pt>
                <c:pt idx="58041">
                  <c:v>1.007080078125E-3</c:v>
                </c:pt>
                <c:pt idx="58042">
                  <c:v>1.0068416595458984E-3</c:v>
                </c:pt>
                <c:pt idx="58043">
                  <c:v>1.007080078125E-3</c:v>
                </c:pt>
                <c:pt idx="58044">
                  <c:v>1.007080078125E-3</c:v>
                </c:pt>
                <c:pt idx="58045">
                  <c:v>1.0068416595458984E-3</c:v>
                </c:pt>
                <c:pt idx="58046">
                  <c:v>1.007080078125E-3</c:v>
                </c:pt>
                <c:pt idx="58047">
                  <c:v>1.007080078125E-3</c:v>
                </c:pt>
                <c:pt idx="58048">
                  <c:v>1.0068416595458984E-3</c:v>
                </c:pt>
                <c:pt idx="58049">
                  <c:v>1.007080078125E-3</c:v>
                </c:pt>
                <c:pt idx="58050">
                  <c:v>1.007080078125E-3</c:v>
                </c:pt>
                <c:pt idx="58051">
                  <c:v>1.0068416595458984E-3</c:v>
                </c:pt>
                <c:pt idx="58052">
                  <c:v>1.007080078125E-3</c:v>
                </c:pt>
                <c:pt idx="58053">
                  <c:v>1.0080337524414063E-3</c:v>
                </c:pt>
                <c:pt idx="58054">
                  <c:v>1.0068416595458984E-3</c:v>
                </c:pt>
                <c:pt idx="58055">
                  <c:v>1.007080078125E-3</c:v>
                </c:pt>
                <c:pt idx="58056">
                  <c:v>1.007080078125E-3</c:v>
                </c:pt>
                <c:pt idx="58057">
                  <c:v>1.0068416595458984E-3</c:v>
                </c:pt>
                <c:pt idx="58058">
                  <c:v>1.007080078125E-3</c:v>
                </c:pt>
                <c:pt idx="58059">
                  <c:v>1.007080078125E-3</c:v>
                </c:pt>
                <c:pt idx="58060">
                  <c:v>1.0068416595458984E-3</c:v>
                </c:pt>
                <c:pt idx="58061">
                  <c:v>1.007080078125E-3</c:v>
                </c:pt>
                <c:pt idx="58062">
                  <c:v>1.007080078125E-3</c:v>
                </c:pt>
                <c:pt idx="58063">
                  <c:v>1.0068416595458984E-3</c:v>
                </c:pt>
                <c:pt idx="58064">
                  <c:v>1.007080078125E-3</c:v>
                </c:pt>
                <c:pt idx="58065">
                  <c:v>1.0080337524414063E-3</c:v>
                </c:pt>
                <c:pt idx="58066">
                  <c:v>1.007080078125E-3</c:v>
                </c:pt>
                <c:pt idx="58067">
                  <c:v>1.0068416595458984E-3</c:v>
                </c:pt>
                <c:pt idx="58068">
                  <c:v>1.007080078125E-3</c:v>
                </c:pt>
                <c:pt idx="58069">
                  <c:v>1.007080078125E-3</c:v>
                </c:pt>
                <c:pt idx="58070">
                  <c:v>1.0068416595458984E-3</c:v>
                </c:pt>
                <c:pt idx="58071">
                  <c:v>1.007080078125E-3</c:v>
                </c:pt>
                <c:pt idx="58072">
                  <c:v>1.007080078125E-3</c:v>
                </c:pt>
                <c:pt idx="58073">
                  <c:v>1.0068416595458984E-3</c:v>
                </c:pt>
                <c:pt idx="58074">
                  <c:v>1.007080078125E-3</c:v>
                </c:pt>
                <c:pt idx="58075">
                  <c:v>1.007080078125E-3</c:v>
                </c:pt>
                <c:pt idx="58076">
                  <c:v>1.0068416595458984E-3</c:v>
                </c:pt>
                <c:pt idx="58077">
                  <c:v>1.0080337524414063E-3</c:v>
                </c:pt>
                <c:pt idx="58078">
                  <c:v>1.007080078125E-3</c:v>
                </c:pt>
                <c:pt idx="58079">
                  <c:v>1.0068416595458984E-3</c:v>
                </c:pt>
                <c:pt idx="58080">
                  <c:v>1.007080078125E-3</c:v>
                </c:pt>
                <c:pt idx="58081">
                  <c:v>1.007080078125E-3</c:v>
                </c:pt>
                <c:pt idx="58082">
                  <c:v>1.0068416595458984E-3</c:v>
                </c:pt>
                <c:pt idx="58083">
                  <c:v>1.007080078125E-3</c:v>
                </c:pt>
                <c:pt idx="58084">
                  <c:v>1.007080078125E-3</c:v>
                </c:pt>
                <c:pt idx="58085">
                  <c:v>1.0068416595458984E-3</c:v>
                </c:pt>
                <c:pt idx="58086">
                  <c:v>1.007080078125E-3</c:v>
                </c:pt>
                <c:pt idx="58087">
                  <c:v>1.007080078125E-3</c:v>
                </c:pt>
                <c:pt idx="58088">
                  <c:v>1.0068416595458984E-3</c:v>
                </c:pt>
                <c:pt idx="58089">
                  <c:v>1.007080078125E-3</c:v>
                </c:pt>
                <c:pt idx="58090">
                  <c:v>1.0080337524414063E-3</c:v>
                </c:pt>
                <c:pt idx="58091">
                  <c:v>1.007080078125E-3</c:v>
                </c:pt>
                <c:pt idx="58092">
                  <c:v>1.0068416595458984E-3</c:v>
                </c:pt>
                <c:pt idx="58093">
                  <c:v>1.007080078125E-3</c:v>
                </c:pt>
                <c:pt idx="58094">
                  <c:v>1.007080078125E-3</c:v>
                </c:pt>
                <c:pt idx="58095">
                  <c:v>1.0068416595458984E-3</c:v>
                </c:pt>
                <c:pt idx="58096">
                  <c:v>1.007080078125E-3</c:v>
                </c:pt>
                <c:pt idx="58097">
                  <c:v>1.007080078125E-3</c:v>
                </c:pt>
                <c:pt idx="58098">
                  <c:v>1.0068416595458984E-3</c:v>
                </c:pt>
                <c:pt idx="58099">
                  <c:v>1.007080078125E-3</c:v>
                </c:pt>
                <c:pt idx="58100">
                  <c:v>1.007080078125E-3</c:v>
                </c:pt>
                <c:pt idx="58101">
                  <c:v>1.0068416595458984E-3</c:v>
                </c:pt>
                <c:pt idx="58102">
                  <c:v>1.0080337524414063E-3</c:v>
                </c:pt>
                <c:pt idx="58103">
                  <c:v>1.007080078125E-3</c:v>
                </c:pt>
                <c:pt idx="58104">
                  <c:v>1.0068416595458984E-3</c:v>
                </c:pt>
                <c:pt idx="58105">
                  <c:v>1.007080078125E-3</c:v>
                </c:pt>
                <c:pt idx="58106">
                  <c:v>1.007080078125E-3</c:v>
                </c:pt>
                <c:pt idx="58107">
                  <c:v>1.0068416595458984E-3</c:v>
                </c:pt>
                <c:pt idx="58108">
                  <c:v>1.007080078125E-3</c:v>
                </c:pt>
                <c:pt idx="58109">
                  <c:v>1.007080078125E-3</c:v>
                </c:pt>
                <c:pt idx="58110">
                  <c:v>1.0068416595458984E-3</c:v>
                </c:pt>
                <c:pt idx="58111">
                  <c:v>1.007080078125E-3</c:v>
                </c:pt>
                <c:pt idx="58112">
                  <c:v>1.007080078125E-3</c:v>
                </c:pt>
                <c:pt idx="58113">
                  <c:v>1.0068416595458984E-3</c:v>
                </c:pt>
                <c:pt idx="58114">
                  <c:v>1.007080078125E-3</c:v>
                </c:pt>
                <c:pt idx="58115">
                  <c:v>1.0080337524414063E-3</c:v>
                </c:pt>
                <c:pt idx="58116">
                  <c:v>1.007080078125E-3</c:v>
                </c:pt>
                <c:pt idx="58117">
                  <c:v>1.0068416595458984E-3</c:v>
                </c:pt>
                <c:pt idx="58118">
                  <c:v>1.007080078125E-3</c:v>
                </c:pt>
                <c:pt idx="58119">
                  <c:v>1.007080078125E-3</c:v>
                </c:pt>
                <c:pt idx="58120">
                  <c:v>1.0068416595458984E-3</c:v>
                </c:pt>
                <c:pt idx="58121">
                  <c:v>1.007080078125E-3</c:v>
                </c:pt>
                <c:pt idx="58122">
                  <c:v>1.007080078125E-3</c:v>
                </c:pt>
                <c:pt idx="58123">
                  <c:v>1.0068416595458984E-3</c:v>
                </c:pt>
                <c:pt idx="58124">
                  <c:v>1.007080078125E-3</c:v>
                </c:pt>
                <c:pt idx="58125">
                  <c:v>1.007080078125E-3</c:v>
                </c:pt>
                <c:pt idx="58126">
                  <c:v>1.0068416595458984E-3</c:v>
                </c:pt>
                <c:pt idx="58127">
                  <c:v>1.0080337524414063E-3</c:v>
                </c:pt>
                <c:pt idx="58128">
                  <c:v>1.007080078125E-3</c:v>
                </c:pt>
                <c:pt idx="58129">
                  <c:v>1.0068416595458984E-3</c:v>
                </c:pt>
                <c:pt idx="58130">
                  <c:v>1.007080078125E-3</c:v>
                </c:pt>
                <c:pt idx="58131">
                  <c:v>1.007080078125E-3</c:v>
                </c:pt>
                <c:pt idx="58132">
                  <c:v>1.0068416595458984E-3</c:v>
                </c:pt>
                <c:pt idx="58133">
                  <c:v>1.007080078125E-3</c:v>
                </c:pt>
                <c:pt idx="58134">
                  <c:v>1.007080078125E-3</c:v>
                </c:pt>
                <c:pt idx="58135">
                  <c:v>1.0068416595458984E-3</c:v>
                </c:pt>
                <c:pt idx="58136">
                  <c:v>1.007080078125E-3</c:v>
                </c:pt>
                <c:pt idx="58137">
                  <c:v>1.007080078125E-3</c:v>
                </c:pt>
                <c:pt idx="58138">
                  <c:v>1.0068416595458984E-3</c:v>
                </c:pt>
                <c:pt idx="58139">
                  <c:v>1.007080078125E-3</c:v>
                </c:pt>
                <c:pt idx="58140">
                  <c:v>1.0080337524414063E-3</c:v>
                </c:pt>
                <c:pt idx="58141">
                  <c:v>1.007080078125E-3</c:v>
                </c:pt>
                <c:pt idx="58142">
                  <c:v>1.0068416595458984E-3</c:v>
                </c:pt>
                <c:pt idx="58143">
                  <c:v>1.007080078125E-3</c:v>
                </c:pt>
                <c:pt idx="58144">
                  <c:v>1.007080078125E-3</c:v>
                </c:pt>
                <c:pt idx="58145">
                  <c:v>1.0068416595458984E-3</c:v>
                </c:pt>
                <c:pt idx="58146">
                  <c:v>1.007080078125E-3</c:v>
                </c:pt>
                <c:pt idx="58147">
                  <c:v>1.007080078125E-3</c:v>
                </c:pt>
                <c:pt idx="58148">
                  <c:v>1.0068416595458984E-3</c:v>
                </c:pt>
                <c:pt idx="58149">
                  <c:v>1.007080078125E-3</c:v>
                </c:pt>
                <c:pt idx="58150">
                  <c:v>1.007080078125E-3</c:v>
                </c:pt>
                <c:pt idx="58151">
                  <c:v>1.0068416595458984E-3</c:v>
                </c:pt>
                <c:pt idx="58152">
                  <c:v>1.0080337524414063E-3</c:v>
                </c:pt>
                <c:pt idx="58153">
                  <c:v>1.007080078125E-3</c:v>
                </c:pt>
                <c:pt idx="58154">
                  <c:v>1.0068416595458984E-3</c:v>
                </c:pt>
                <c:pt idx="58155">
                  <c:v>1.007080078125E-3</c:v>
                </c:pt>
                <c:pt idx="58156">
                  <c:v>1.007080078125E-3</c:v>
                </c:pt>
                <c:pt idx="58157">
                  <c:v>1.0068416595458984E-3</c:v>
                </c:pt>
                <c:pt idx="58158">
                  <c:v>1.007080078125E-3</c:v>
                </c:pt>
                <c:pt idx="58159">
                  <c:v>1.007080078125E-3</c:v>
                </c:pt>
                <c:pt idx="58160">
                  <c:v>1.0068416595458984E-3</c:v>
                </c:pt>
                <c:pt idx="58161">
                  <c:v>1.007080078125E-3</c:v>
                </c:pt>
                <c:pt idx="58162">
                  <c:v>1.007080078125E-3</c:v>
                </c:pt>
                <c:pt idx="58163">
                  <c:v>1.0068416595458984E-3</c:v>
                </c:pt>
                <c:pt idx="58164">
                  <c:v>1.007080078125E-3</c:v>
                </c:pt>
                <c:pt idx="58165">
                  <c:v>1.0080337524414063E-3</c:v>
                </c:pt>
                <c:pt idx="58166">
                  <c:v>1.007080078125E-3</c:v>
                </c:pt>
                <c:pt idx="58167">
                  <c:v>1.0068416595458984E-3</c:v>
                </c:pt>
                <c:pt idx="58168">
                  <c:v>1.007080078125E-3</c:v>
                </c:pt>
                <c:pt idx="58169">
                  <c:v>1.007080078125E-3</c:v>
                </c:pt>
                <c:pt idx="58170">
                  <c:v>1.0068416595458984E-3</c:v>
                </c:pt>
                <c:pt idx="58171">
                  <c:v>1.007080078125E-3</c:v>
                </c:pt>
                <c:pt idx="58172">
                  <c:v>1.007080078125E-3</c:v>
                </c:pt>
                <c:pt idx="58173">
                  <c:v>1.0068416595458984E-3</c:v>
                </c:pt>
                <c:pt idx="58174">
                  <c:v>1.007080078125E-3</c:v>
                </c:pt>
                <c:pt idx="58175">
                  <c:v>1.007080078125E-3</c:v>
                </c:pt>
                <c:pt idx="58176">
                  <c:v>1.0068416595458984E-3</c:v>
                </c:pt>
                <c:pt idx="58177">
                  <c:v>1.0080337524414063E-3</c:v>
                </c:pt>
                <c:pt idx="58178">
                  <c:v>1.007080078125E-3</c:v>
                </c:pt>
                <c:pt idx="58179">
                  <c:v>1.0068416595458984E-3</c:v>
                </c:pt>
                <c:pt idx="58180">
                  <c:v>1.007080078125E-3</c:v>
                </c:pt>
                <c:pt idx="58181">
                  <c:v>1.007080078125E-3</c:v>
                </c:pt>
                <c:pt idx="58182">
                  <c:v>1.0068416595458984E-3</c:v>
                </c:pt>
                <c:pt idx="58183">
                  <c:v>1.007080078125E-3</c:v>
                </c:pt>
                <c:pt idx="58184">
                  <c:v>1.007080078125E-3</c:v>
                </c:pt>
                <c:pt idx="58185">
                  <c:v>1.0068416595458984E-3</c:v>
                </c:pt>
                <c:pt idx="58186">
                  <c:v>1.007080078125E-3</c:v>
                </c:pt>
                <c:pt idx="58187">
                  <c:v>1.007080078125E-3</c:v>
                </c:pt>
                <c:pt idx="58188">
                  <c:v>1.0068416595458984E-3</c:v>
                </c:pt>
                <c:pt idx="58189">
                  <c:v>1.007080078125E-3</c:v>
                </c:pt>
                <c:pt idx="58190">
                  <c:v>1.0080337524414063E-3</c:v>
                </c:pt>
                <c:pt idx="58191">
                  <c:v>1.007080078125E-3</c:v>
                </c:pt>
                <c:pt idx="58192">
                  <c:v>1.0068416595458984E-3</c:v>
                </c:pt>
                <c:pt idx="58193">
                  <c:v>1.007080078125E-3</c:v>
                </c:pt>
                <c:pt idx="58194">
                  <c:v>1.007080078125E-3</c:v>
                </c:pt>
                <c:pt idx="58195">
                  <c:v>1.0068416595458984E-3</c:v>
                </c:pt>
                <c:pt idx="58196">
                  <c:v>1.007080078125E-3</c:v>
                </c:pt>
                <c:pt idx="58197">
                  <c:v>1.007080078125E-3</c:v>
                </c:pt>
                <c:pt idx="58198">
                  <c:v>1.0068416595458984E-3</c:v>
                </c:pt>
                <c:pt idx="58199">
                  <c:v>1.007080078125E-3</c:v>
                </c:pt>
                <c:pt idx="58200">
                  <c:v>1.007080078125E-3</c:v>
                </c:pt>
                <c:pt idx="58201">
                  <c:v>1.0068416595458984E-3</c:v>
                </c:pt>
                <c:pt idx="58202">
                  <c:v>1.0080337524414063E-3</c:v>
                </c:pt>
                <c:pt idx="58203">
                  <c:v>1.007080078125E-3</c:v>
                </c:pt>
                <c:pt idx="58204">
                  <c:v>1.0068416595458984E-3</c:v>
                </c:pt>
                <c:pt idx="58205">
                  <c:v>1.007080078125E-3</c:v>
                </c:pt>
                <c:pt idx="58206">
                  <c:v>1.007080078125E-3</c:v>
                </c:pt>
                <c:pt idx="58207">
                  <c:v>1.0068416595458984E-3</c:v>
                </c:pt>
                <c:pt idx="58208">
                  <c:v>1.007080078125E-3</c:v>
                </c:pt>
                <c:pt idx="58209">
                  <c:v>1.007080078125E-3</c:v>
                </c:pt>
                <c:pt idx="58210">
                  <c:v>1.0068416595458984E-3</c:v>
                </c:pt>
                <c:pt idx="58211">
                  <c:v>1.007080078125E-3</c:v>
                </c:pt>
                <c:pt idx="58212">
                  <c:v>1.007080078125E-3</c:v>
                </c:pt>
                <c:pt idx="58213">
                  <c:v>1.0068416595458984E-3</c:v>
                </c:pt>
                <c:pt idx="58214">
                  <c:v>1.007080078125E-3</c:v>
                </c:pt>
                <c:pt idx="58215">
                  <c:v>1.0080337524414063E-3</c:v>
                </c:pt>
                <c:pt idx="58216">
                  <c:v>1.007080078125E-3</c:v>
                </c:pt>
                <c:pt idx="58217">
                  <c:v>1.0068416595458984E-3</c:v>
                </c:pt>
                <c:pt idx="58218">
                  <c:v>1.007080078125E-3</c:v>
                </c:pt>
                <c:pt idx="58219">
                  <c:v>1.007080078125E-3</c:v>
                </c:pt>
                <c:pt idx="58220">
                  <c:v>1.0068416595458984E-3</c:v>
                </c:pt>
                <c:pt idx="58221">
                  <c:v>1.007080078125E-3</c:v>
                </c:pt>
                <c:pt idx="58222">
                  <c:v>1.007080078125E-3</c:v>
                </c:pt>
                <c:pt idx="58223">
                  <c:v>1.0068416595458984E-3</c:v>
                </c:pt>
                <c:pt idx="58224">
                  <c:v>1.007080078125E-3</c:v>
                </c:pt>
                <c:pt idx="58225">
                  <c:v>1.007080078125E-3</c:v>
                </c:pt>
                <c:pt idx="58226">
                  <c:v>1.0068416595458984E-3</c:v>
                </c:pt>
                <c:pt idx="58227">
                  <c:v>1.0080337524414063E-3</c:v>
                </c:pt>
                <c:pt idx="58228">
                  <c:v>1.007080078125E-3</c:v>
                </c:pt>
                <c:pt idx="58229">
                  <c:v>1.0068416595458984E-3</c:v>
                </c:pt>
                <c:pt idx="58230">
                  <c:v>1.007080078125E-3</c:v>
                </c:pt>
                <c:pt idx="58231">
                  <c:v>1.007080078125E-3</c:v>
                </c:pt>
                <c:pt idx="58232">
                  <c:v>1.0068416595458984E-3</c:v>
                </c:pt>
                <c:pt idx="58233">
                  <c:v>1.007080078125E-3</c:v>
                </c:pt>
                <c:pt idx="58234">
                  <c:v>1.007080078125E-3</c:v>
                </c:pt>
                <c:pt idx="58235">
                  <c:v>1.0068416595458984E-3</c:v>
                </c:pt>
                <c:pt idx="58236">
                  <c:v>1.007080078125E-3</c:v>
                </c:pt>
                <c:pt idx="58237">
                  <c:v>1.007080078125E-3</c:v>
                </c:pt>
                <c:pt idx="58238">
                  <c:v>1.0068416595458984E-3</c:v>
                </c:pt>
                <c:pt idx="58239">
                  <c:v>1.007080078125E-3</c:v>
                </c:pt>
                <c:pt idx="58240">
                  <c:v>1.0080337524414063E-3</c:v>
                </c:pt>
                <c:pt idx="58241">
                  <c:v>1.007080078125E-3</c:v>
                </c:pt>
                <c:pt idx="58242">
                  <c:v>1.0068416595458984E-3</c:v>
                </c:pt>
                <c:pt idx="58243">
                  <c:v>1.007080078125E-3</c:v>
                </c:pt>
                <c:pt idx="58244">
                  <c:v>1.007080078125E-3</c:v>
                </c:pt>
                <c:pt idx="58245">
                  <c:v>1.0068416595458984E-3</c:v>
                </c:pt>
                <c:pt idx="58246">
                  <c:v>1.007080078125E-3</c:v>
                </c:pt>
                <c:pt idx="58247">
                  <c:v>1.007080078125E-3</c:v>
                </c:pt>
                <c:pt idx="58248">
                  <c:v>1.0068416595458984E-3</c:v>
                </c:pt>
                <c:pt idx="58249">
                  <c:v>1.007080078125E-3</c:v>
                </c:pt>
                <c:pt idx="58250">
                  <c:v>1.007080078125E-3</c:v>
                </c:pt>
                <c:pt idx="58251">
                  <c:v>1.0068416595458984E-3</c:v>
                </c:pt>
                <c:pt idx="58252">
                  <c:v>1.0080337524414063E-3</c:v>
                </c:pt>
                <c:pt idx="58253">
                  <c:v>1.007080078125E-3</c:v>
                </c:pt>
                <c:pt idx="58254">
                  <c:v>1.0068416595458984E-3</c:v>
                </c:pt>
                <c:pt idx="58255">
                  <c:v>1.007080078125E-3</c:v>
                </c:pt>
                <c:pt idx="58256">
                  <c:v>1.007080078125E-3</c:v>
                </c:pt>
                <c:pt idx="58257">
                  <c:v>1.0068416595458984E-3</c:v>
                </c:pt>
                <c:pt idx="58258">
                  <c:v>1.007080078125E-3</c:v>
                </c:pt>
                <c:pt idx="58259">
                  <c:v>1.007080078125E-3</c:v>
                </c:pt>
                <c:pt idx="58260">
                  <c:v>1.0068416595458984E-3</c:v>
                </c:pt>
                <c:pt idx="58261">
                  <c:v>1.007080078125E-3</c:v>
                </c:pt>
                <c:pt idx="58262">
                  <c:v>3.0210018157958984E-3</c:v>
                </c:pt>
                <c:pt idx="58263">
                  <c:v>1.0080337524414063E-3</c:v>
                </c:pt>
                <c:pt idx="58264">
                  <c:v>1.007080078125E-3</c:v>
                </c:pt>
                <c:pt idx="58265">
                  <c:v>1.0068416595458984E-3</c:v>
                </c:pt>
                <c:pt idx="58266">
                  <c:v>1.007080078125E-3</c:v>
                </c:pt>
                <c:pt idx="58267">
                  <c:v>1.007080078125E-3</c:v>
                </c:pt>
                <c:pt idx="58268">
                  <c:v>1.0068416595458984E-3</c:v>
                </c:pt>
                <c:pt idx="58269">
                  <c:v>1.007080078125E-3</c:v>
                </c:pt>
                <c:pt idx="58270">
                  <c:v>1.007080078125E-3</c:v>
                </c:pt>
                <c:pt idx="58271">
                  <c:v>1.0068416595458984E-3</c:v>
                </c:pt>
                <c:pt idx="58272">
                  <c:v>1.007080078125E-3</c:v>
                </c:pt>
                <c:pt idx="58273">
                  <c:v>1.007080078125E-3</c:v>
                </c:pt>
                <c:pt idx="58274">
                  <c:v>1.0068416595458984E-3</c:v>
                </c:pt>
                <c:pt idx="58275">
                  <c:v>1.0080337524414063E-3</c:v>
                </c:pt>
                <c:pt idx="58276">
                  <c:v>1.007080078125E-3</c:v>
                </c:pt>
                <c:pt idx="58277">
                  <c:v>1.0068416595458984E-3</c:v>
                </c:pt>
                <c:pt idx="58278">
                  <c:v>1.007080078125E-3</c:v>
                </c:pt>
                <c:pt idx="58279">
                  <c:v>1.007080078125E-3</c:v>
                </c:pt>
                <c:pt idx="58280">
                  <c:v>1.0068416595458984E-3</c:v>
                </c:pt>
                <c:pt idx="58281">
                  <c:v>1.007080078125E-3</c:v>
                </c:pt>
                <c:pt idx="58282">
                  <c:v>1.007080078125E-3</c:v>
                </c:pt>
                <c:pt idx="58283">
                  <c:v>1.0068416595458984E-3</c:v>
                </c:pt>
                <c:pt idx="58284">
                  <c:v>1.007080078125E-3</c:v>
                </c:pt>
                <c:pt idx="58285">
                  <c:v>1.007080078125E-3</c:v>
                </c:pt>
                <c:pt idx="58286">
                  <c:v>1.0068416595458984E-3</c:v>
                </c:pt>
                <c:pt idx="58287">
                  <c:v>1.007080078125E-3</c:v>
                </c:pt>
                <c:pt idx="58288">
                  <c:v>1.0080337524414063E-3</c:v>
                </c:pt>
                <c:pt idx="58289">
                  <c:v>1.007080078125E-3</c:v>
                </c:pt>
                <c:pt idx="58290">
                  <c:v>1.0068416595458984E-3</c:v>
                </c:pt>
                <c:pt idx="58291">
                  <c:v>1.007080078125E-3</c:v>
                </c:pt>
                <c:pt idx="58292">
                  <c:v>1.007080078125E-3</c:v>
                </c:pt>
                <c:pt idx="58293">
                  <c:v>1.0068416595458984E-3</c:v>
                </c:pt>
                <c:pt idx="58294">
                  <c:v>1.007080078125E-3</c:v>
                </c:pt>
                <c:pt idx="58295">
                  <c:v>1.007080078125E-3</c:v>
                </c:pt>
                <c:pt idx="58296">
                  <c:v>1.0068416595458984E-3</c:v>
                </c:pt>
                <c:pt idx="58297">
                  <c:v>1.007080078125E-3</c:v>
                </c:pt>
                <c:pt idx="58298">
                  <c:v>1.0068416595458984E-3</c:v>
                </c:pt>
                <c:pt idx="58299">
                  <c:v>1.007080078125E-3</c:v>
                </c:pt>
                <c:pt idx="58300">
                  <c:v>1.0080337524414063E-3</c:v>
                </c:pt>
                <c:pt idx="58301">
                  <c:v>1.007080078125E-3</c:v>
                </c:pt>
                <c:pt idx="58302">
                  <c:v>1.0068416595458984E-3</c:v>
                </c:pt>
                <c:pt idx="58303">
                  <c:v>1.007080078125E-3</c:v>
                </c:pt>
                <c:pt idx="58304">
                  <c:v>1.007080078125E-3</c:v>
                </c:pt>
                <c:pt idx="58305">
                  <c:v>1.0068416595458984E-3</c:v>
                </c:pt>
                <c:pt idx="58306">
                  <c:v>1.007080078125E-3</c:v>
                </c:pt>
                <c:pt idx="58307">
                  <c:v>1.007080078125E-3</c:v>
                </c:pt>
                <c:pt idx="58308">
                  <c:v>1.0068416595458984E-3</c:v>
                </c:pt>
                <c:pt idx="58309">
                  <c:v>1.007080078125E-3</c:v>
                </c:pt>
                <c:pt idx="58310">
                  <c:v>1.007080078125E-3</c:v>
                </c:pt>
                <c:pt idx="58311">
                  <c:v>1.0068416595458984E-3</c:v>
                </c:pt>
                <c:pt idx="58312">
                  <c:v>1.007080078125E-3</c:v>
                </c:pt>
                <c:pt idx="58313">
                  <c:v>1.0080337524414063E-3</c:v>
                </c:pt>
                <c:pt idx="58314">
                  <c:v>1.007080078125E-3</c:v>
                </c:pt>
                <c:pt idx="58315">
                  <c:v>1.0068416595458984E-3</c:v>
                </c:pt>
                <c:pt idx="58316">
                  <c:v>1.007080078125E-3</c:v>
                </c:pt>
                <c:pt idx="58317">
                  <c:v>1.007080078125E-3</c:v>
                </c:pt>
                <c:pt idx="58318">
                  <c:v>1.0068416595458984E-3</c:v>
                </c:pt>
                <c:pt idx="58319">
                  <c:v>1.007080078125E-3</c:v>
                </c:pt>
                <c:pt idx="58320">
                  <c:v>1.0068416595458984E-3</c:v>
                </c:pt>
                <c:pt idx="58321">
                  <c:v>1.007080078125E-3</c:v>
                </c:pt>
                <c:pt idx="58322">
                  <c:v>1.007080078125E-3</c:v>
                </c:pt>
                <c:pt idx="58323">
                  <c:v>1.0068416595458984E-3</c:v>
                </c:pt>
                <c:pt idx="58324">
                  <c:v>1.007080078125E-3</c:v>
                </c:pt>
                <c:pt idx="58325">
                  <c:v>1.0080337524414063E-3</c:v>
                </c:pt>
                <c:pt idx="58326">
                  <c:v>1.007080078125E-3</c:v>
                </c:pt>
                <c:pt idx="58327">
                  <c:v>1.0068416595458984E-3</c:v>
                </c:pt>
                <c:pt idx="58328">
                  <c:v>1.007080078125E-3</c:v>
                </c:pt>
                <c:pt idx="58329">
                  <c:v>1.007080078125E-3</c:v>
                </c:pt>
                <c:pt idx="58330">
                  <c:v>1.0068416595458984E-3</c:v>
                </c:pt>
                <c:pt idx="58331">
                  <c:v>1.007080078125E-3</c:v>
                </c:pt>
                <c:pt idx="58332">
                  <c:v>1.007080078125E-3</c:v>
                </c:pt>
                <c:pt idx="58333">
                  <c:v>1.0068416595458984E-3</c:v>
                </c:pt>
                <c:pt idx="58334">
                  <c:v>1.007080078125E-3</c:v>
                </c:pt>
                <c:pt idx="58335">
                  <c:v>1.007080078125E-3</c:v>
                </c:pt>
                <c:pt idx="58336">
                  <c:v>1.0068416595458984E-3</c:v>
                </c:pt>
                <c:pt idx="58337">
                  <c:v>1.007080078125E-3</c:v>
                </c:pt>
                <c:pt idx="58338">
                  <c:v>1.0080337524414063E-3</c:v>
                </c:pt>
                <c:pt idx="58339">
                  <c:v>1.007080078125E-3</c:v>
                </c:pt>
                <c:pt idx="58340">
                  <c:v>1.0068416595458984E-3</c:v>
                </c:pt>
                <c:pt idx="58341">
                  <c:v>1.007080078125E-3</c:v>
                </c:pt>
                <c:pt idx="58342">
                  <c:v>1.0068416595458984E-3</c:v>
                </c:pt>
                <c:pt idx="58343">
                  <c:v>1.007080078125E-3</c:v>
                </c:pt>
                <c:pt idx="58344">
                  <c:v>1.007080078125E-3</c:v>
                </c:pt>
                <c:pt idx="58345">
                  <c:v>1.0068416595458984E-3</c:v>
                </c:pt>
                <c:pt idx="58346">
                  <c:v>1.007080078125E-3</c:v>
                </c:pt>
                <c:pt idx="58347">
                  <c:v>1.007080078125E-3</c:v>
                </c:pt>
                <c:pt idx="58348">
                  <c:v>1.0068416595458984E-3</c:v>
                </c:pt>
                <c:pt idx="58349">
                  <c:v>1.007080078125E-3</c:v>
                </c:pt>
                <c:pt idx="58350">
                  <c:v>1.0080337524414063E-3</c:v>
                </c:pt>
                <c:pt idx="58351">
                  <c:v>1.007080078125E-3</c:v>
                </c:pt>
                <c:pt idx="58352">
                  <c:v>1.0068416595458984E-3</c:v>
                </c:pt>
                <c:pt idx="58353">
                  <c:v>1.007080078125E-3</c:v>
                </c:pt>
                <c:pt idx="58354">
                  <c:v>1.007080078125E-3</c:v>
                </c:pt>
                <c:pt idx="58355">
                  <c:v>1.0068416595458984E-3</c:v>
                </c:pt>
                <c:pt idx="58356">
                  <c:v>1.007080078125E-3</c:v>
                </c:pt>
                <c:pt idx="58357">
                  <c:v>1.007080078125E-3</c:v>
                </c:pt>
                <c:pt idx="58358">
                  <c:v>1.0068416595458984E-3</c:v>
                </c:pt>
                <c:pt idx="58359">
                  <c:v>1.007080078125E-3</c:v>
                </c:pt>
                <c:pt idx="58360">
                  <c:v>1.007080078125E-3</c:v>
                </c:pt>
                <c:pt idx="58361">
                  <c:v>1.0068416595458984E-3</c:v>
                </c:pt>
                <c:pt idx="58362">
                  <c:v>1.007080078125E-3</c:v>
                </c:pt>
                <c:pt idx="58363">
                  <c:v>1.0080337524414063E-3</c:v>
                </c:pt>
                <c:pt idx="58364">
                  <c:v>1.0068416595458984E-3</c:v>
                </c:pt>
                <c:pt idx="58365">
                  <c:v>1.007080078125E-3</c:v>
                </c:pt>
                <c:pt idx="58366">
                  <c:v>1.007080078125E-3</c:v>
                </c:pt>
                <c:pt idx="58367">
                  <c:v>1.0068416595458984E-3</c:v>
                </c:pt>
                <c:pt idx="58368">
                  <c:v>1.007080078125E-3</c:v>
                </c:pt>
                <c:pt idx="58369">
                  <c:v>1.007080078125E-3</c:v>
                </c:pt>
                <c:pt idx="58370">
                  <c:v>1.0068416595458984E-3</c:v>
                </c:pt>
                <c:pt idx="58371">
                  <c:v>1.007080078125E-3</c:v>
                </c:pt>
                <c:pt idx="58372">
                  <c:v>1.007080078125E-3</c:v>
                </c:pt>
                <c:pt idx="58373">
                  <c:v>1.0068416595458984E-3</c:v>
                </c:pt>
                <c:pt idx="58374">
                  <c:v>1.007080078125E-3</c:v>
                </c:pt>
                <c:pt idx="58375">
                  <c:v>1.0080337524414063E-3</c:v>
                </c:pt>
                <c:pt idx="58376">
                  <c:v>1.007080078125E-3</c:v>
                </c:pt>
                <c:pt idx="58377">
                  <c:v>1.0068416595458984E-3</c:v>
                </c:pt>
                <c:pt idx="58378">
                  <c:v>1.007080078125E-3</c:v>
                </c:pt>
                <c:pt idx="58379">
                  <c:v>1.007080078125E-3</c:v>
                </c:pt>
                <c:pt idx="58380">
                  <c:v>1.0068416595458984E-3</c:v>
                </c:pt>
                <c:pt idx="58381">
                  <c:v>1.007080078125E-3</c:v>
                </c:pt>
                <c:pt idx="58382">
                  <c:v>1.007080078125E-3</c:v>
                </c:pt>
                <c:pt idx="58383">
                  <c:v>1.0068416595458984E-3</c:v>
                </c:pt>
                <c:pt idx="58384">
                  <c:v>1.007080078125E-3</c:v>
                </c:pt>
                <c:pt idx="58385">
                  <c:v>1.007080078125E-3</c:v>
                </c:pt>
                <c:pt idx="58386">
                  <c:v>1.0068416595458984E-3</c:v>
                </c:pt>
                <c:pt idx="58387">
                  <c:v>1.007080078125E-3</c:v>
                </c:pt>
                <c:pt idx="58388">
                  <c:v>1.0080337524414063E-3</c:v>
                </c:pt>
                <c:pt idx="58389">
                  <c:v>1.0068416595458984E-3</c:v>
                </c:pt>
                <c:pt idx="58390">
                  <c:v>1.007080078125E-3</c:v>
                </c:pt>
                <c:pt idx="58391">
                  <c:v>1.007080078125E-3</c:v>
                </c:pt>
                <c:pt idx="58392">
                  <c:v>1.0068416595458984E-3</c:v>
                </c:pt>
                <c:pt idx="58393">
                  <c:v>1.007080078125E-3</c:v>
                </c:pt>
                <c:pt idx="58394">
                  <c:v>1.007080078125E-3</c:v>
                </c:pt>
                <c:pt idx="58395">
                  <c:v>1.0068416595458984E-3</c:v>
                </c:pt>
                <c:pt idx="58396">
                  <c:v>1.007080078125E-3</c:v>
                </c:pt>
                <c:pt idx="58397">
                  <c:v>1.007080078125E-3</c:v>
                </c:pt>
                <c:pt idx="58398">
                  <c:v>1.0068416595458984E-3</c:v>
                </c:pt>
                <c:pt idx="58399">
                  <c:v>1.007080078125E-3</c:v>
                </c:pt>
                <c:pt idx="58400">
                  <c:v>1.0080337524414063E-3</c:v>
                </c:pt>
                <c:pt idx="58401">
                  <c:v>1.007080078125E-3</c:v>
                </c:pt>
                <c:pt idx="58402">
                  <c:v>1.0068416595458984E-3</c:v>
                </c:pt>
                <c:pt idx="58403">
                  <c:v>1.007080078125E-3</c:v>
                </c:pt>
                <c:pt idx="58404">
                  <c:v>1.007080078125E-3</c:v>
                </c:pt>
                <c:pt idx="58405">
                  <c:v>1.0068416595458984E-3</c:v>
                </c:pt>
                <c:pt idx="58406">
                  <c:v>1.007080078125E-3</c:v>
                </c:pt>
                <c:pt idx="58407">
                  <c:v>1.007080078125E-3</c:v>
                </c:pt>
                <c:pt idx="58408">
                  <c:v>1.0068416595458984E-3</c:v>
                </c:pt>
                <c:pt idx="58409">
                  <c:v>1.007080078125E-3</c:v>
                </c:pt>
                <c:pt idx="58410">
                  <c:v>1.007080078125E-3</c:v>
                </c:pt>
                <c:pt idx="58411">
                  <c:v>1.0068416595458984E-3</c:v>
                </c:pt>
                <c:pt idx="58412">
                  <c:v>1.007080078125E-3</c:v>
                </c:pt>
                <c:pt idx="58413">
                  <c:v>1.0080337524414063E-3</c:v>
                </c:pt>
                <c:pt idx="58414">
                  <c:v>1.0068416595458984E-3</c:v>
                </c:pt>
                <c:pt idx="58415">
                  <c:v>1.007080078125E-3</c:v>
                </c:pt>
                <c:pt idx="58416">
                  <c:v>1.007080078125E-3</c:v>
                </c:pt>
                <c:pt idx="58417">
                  <c:v>1.0068416595458984E-3</c:v>
                </c:pt>
                <c:pt idx="58418">
                  <c:v>1.007080078125E-3</c:v>
                </c:pt>
                <c:pt idx="58419">
                  <c:v>1.007080078125E-3</c:v>
                </c:pt>
                <c:pt idx="58420">
                  <c:v>1.0068416595458984E-3</c:v>
                </c:pt>
                <c:pt idx="58421">
                  <c:v>1.007080078125E-3</c:v>
                </c:pt>
                <c:pt idx="58422">
                  <c:v>1.007080078125E-3</c:v>
                </c:pt>
                <c:pt idx="58423">
                  <c:v>1.0068416595458984E-3</c:v>
                </c:pt>
                <c:pt idx="58424">
                  <c:v>1.007080078125E-3</c:v>
                </c:pt>
                <c:pt idx="58425">
                  <c:v>1.0080337524414063E-3</c:v>
                </c:pt>
                <c:pt idx="58426">
                  <c:v>1.007080078125E-3</c:v>
                </c:pt>
                <c:pt idx="58427">
                  <c:v>1.0068416595458984E-3</c:v>
                </c:pt>
                <c:pt idx="58428">
                  <c:v>1.007080078125E-3</c:v>
                </c:pt>
                <c:pt idx="58429">
                  <c:v>1.007080078125E-3</c:v>
                </c:pt>
                <c:pt idx="58430">
                  <c:v>1.0068416595458984E-3</c:v>
                </c:pt>
                <c:pt idx="58431">
                  <c:v>1.007080078125E-3</c:v>
                </c:pt>
                <c:pt idx="58432">
                  <c:v>1.007080078125E-3</c:v>
                </c:pt>
                <c:pt idx="58433">
                  <c:v>1.0068416595458984E-3</c:v>
                </c:pt>
                <c:pt idx="58434">
                  <c:v>1.007080078125E-3</c:v>
                </c:pt>
                <c:pt idx="58435">
                  <c:v>1.007080078125E-3</c:v>
                </c:pt>
                <c:pt idx="58436">
                  <c:v>1.0068416595458984E-3</c:v>
                </c:pt>
                <c:pt idx="58437">
                  <c:v>1.007080078125E-3</c:v>
                </c:pt>
                <c:pt idx="58438">
                  <c:v>1.0080337524414063E-3</c:v>
                </c:pt>
                <c:pt idx="58439">
                  <c:v>1.0068416595458984E-3</c:v>
                </c:pt>
                <c:pt idx="58440">
                  <c:v>1.007080078125E-3</c:v>
                </c:pt>
                <c:pt idx="58441">
                  <c:v>1.007080078125E-3</c:v>
                </c:pt>
                <c:pt idx="58442">
                  <c:v>1.0068416595458984E-3</c:v>
                </c:pt>
                <c:pt idx="58443">
                  <c:v>1.007080078125E-3</c:v>
                </c:pt>
                <c:pt idx="58444">
                  <c:v>1.007080078125E-3</c:v>
                </c:pt>
                <c:pt idx="58445">
                  <c:v>1.0068416595458984E-3</c:v>
                </c:pt>
                <c:pt idx="58446">
                  <c:v>1.007080078125E-3</c:v>
                </c:pt>
                <c:pt idx="58447">
                  <c:v>1.007080078125E-3</c:v>
                </c:pt>
                <c:pt idx="58448">
                  <c:v>1.0068416595458984E-3</c:v>
                </c:pt>
                <c:pt idx="58449">
                  <c:v>1.007080078125E-3</c:v>
                </c:pt>
                <c:pt idx="58450">
                  <c:v>1.0080337524414063E-3</c:v>
                </c:pt>
                <c:pt idx="58451">
                  <c:v>1.007080078125E-3</c:v>
                </c:pt>
                <c:pt idx="58452">
                  <c:v>1.0068416595458984E-3</c:v>
                </c:pt>
                <c:pt idx="58453">
                  <c:v>1.007080078125E-3</c:v>
                </c:pt>
                <c:pt idx="58454">
                  <c:v>1.007080078125E-3</c:v>
                </c:pt>
                <c:pt idx="58455">
                  <c:v>1.0068416595458984E-3</c:v>
                </c:pt>
                <c:pt idx="58456">
                  <c:v>1.007080078125E-3</c:v>
                </c:pt>
                <c:pt idx="58457">
                  <c:v>1.007080078125E-3</c:v>
                </c:pt>
                <c:pt idx="58458">
                  <c:v>1.0068416595458984E-3</c:v>
                </c:pt>
                <c:pt idx="58459">
                  <c:v>1.007080078125E-3</c:v>
                </c:pt>
                <c:pt idx="58460">
                  <c:v>1.007080078125E-3</c:v>
                </c:pt>
                <c:pt idx="58461">
                  <c:v>1.0068416595458984E-3</c:v>
                </c:pt>
                <c:pt idx="58462">
                  <c:v>1.007080078125E-3</c:v>
                </c:pt>
                <c:pt idx="58463">
                  <c:v>1.0080337524414063E-3</c:v>
                </c:pt>
                <c:pt idx="58464">
                  <c:v>1.0068416595458984E-3</c:v>
                </c:pt>
                <c:pt idx="58465">
                  <c:v>1.007080078125E-3</c:v>
                </c:pt>
                <c:pt idx="58466">
                  <c:v>1.007080078125E-3</c:v>
                </c:pt>
                <c:pt idx="58467">
                  <c:v>1.0068416595458984E-3</c:v>
                </c:pt>
                <c:pt idx="58468">
                  <c:v>1.007080078125E-3</c:v>
                </c:pt>
                <c:pt idx="58469">
                  <c:v>1.007080078125E-3</c:v>
                </c:pt>
                <c:pt idx="58470">
                  <c:v>1.0068416595458984E-3</c:v>
                </c:pt>
                <c:pt idx="58471">
                  <c:v>1.007080078125E-3</c:v>
                </c:pt>
                <c:pt idx="58472">
                  <c:v>1.007080078125E-3</c:v>
                </c:pt>
                <c:pt idx="58473">
                  <c:v>1.0068416595458984E-3</c:v>
                </c:pt>
                <c:pt idx="58474">
                  <c:v>1.007080078125E-3</c:v>
                </c:pt>
                <c:pt idx="58475">
                  <c:v>1.0080337524414063E-3</c:v>
                </c:pt>
                <c:pt idx="58476">
                  <c:v>1.007080078125E-3</c:v>
                </c:pt>
                <c:pt idx="58477">
                  <c:v>1.0068416595458984E-3</c:v>
                </c:pt>
                <c:pt idx="58478">
                  <c:v>1.007080078125E-3</c:v>
                </c:pt>
                <c:pt idx="58479">
                  <c:v>1.007080078125E-3</c:v>
                </c:pt>
                <c:pt idx="58480">
                  <c:v>1.0068416595458984E-3</c:v>
                </c:pt>
                <c:pt idx="58481">
                  <c:v>1.007080078125E-3</c:v>
                </c:pt>
                <c:pt idx="58482">
                  <c:v>1.007080078125E-3</c:v>
                </c:pt>
                <c:pt idx="58483">
                  <c:v>1.0068416595458984E-3</c:v>
                </c:pt>
                <c:pt idx="58484">
                  <c:v>1.007080078125E-3</c:v>
                </c:pt>
                <c:pt idx="58485">
                  <c:v>1.007080078125E-3</c:v>
                </c:pt>
                <c:pt idx="58486">
                  <c:v>1.0068416595458984E-3</c:v>
                </c:pt>
                <c:pt idx="58487">
                  <c:v>1.007080078125E-3</c:v>
                </c:pt>
                <c:pt idx="58488">
                  <c:v>1.0080337524414063E-3</c:v>
                </c:pt>
                <c:pt idx="58489">
                  <c:v>1.0068416595458984E-3</c:v>
                </c:pt>
                <c:pt idx="58490">
                  <c:v>1.007080078125E-3</c:v>
                </c:pt>
                <c:pt idx="58491">
                  <c:v>1.007080078125E-3</c:v>
                </c:pt>
                <c:pt idx="58492">
                  <c:v>1.0068416595458984E-3</c:v>
                </c:pt>
                <c:pt idx="58493">
                  <c:v>1.007080078125E-3</c:v>
                </c:pt>
                <c:pt idx="58494">
                  <c:v>1.007080078125E-3</c:v>
                </c:pt>
                <c:pt idx="58495">
                  <c:v>1.0068416595458984E-3</c:v>
                </c:pt>
                <c:pt idx="58496">
                  <c:v>1.007080078125E-3</c:v>
                </c:pt>
                <c:pt idx="58497">
                  <c:v>1.007080078125E-3</c:v>
                </c:pt>
                <c:pt idx="58498">
                  <c:v>1.0068416595458984E-3</c:v>
                </c:pt>
                <c:pt idx="58499">
                  <c:v>1.007080078125E-3</c:v>
                </c:pt>
                <c:pt idx="58500">
                  <c:v>1.0080337524414063E-3</c:v>
                </c:pt>
                <c:pt idx="58501">
                  <c:v>1.007080078125E-3</c:v>
                </c:pt>
                <c:pt idx="58502">
                  <c:v>1.0068416595458984E-3</c:v>
                </c:pt>
                <c:pt idx="58503">
                  <c:v>1.007080078125E-3</c:v>
                </c:pt>
                <c:pt idx="58504">
                  <c:v>1.007080078125E-3</c:v>
                </c:pt>
                <c:pt idx="58505">
                  <c:v>1.0068416595458984E-3</c:v>
                </c:pt>
                <c:pt idx="58506">
                  <c:v>1.007080078125E-3</c:v>
                </c:pt>
                <c:pt idx="58507">
                  <c:v>1.007080078125E-3</c:v>
                </c:pt>
                <c:pt idx="58508">
                  <c:v>1.0068416595458984E-3</c:v>
                </c:pt>
                <c:pt idx="58509">
                  <c:v>1.007080078125E-3</c:v>
                </c:pt>
                <c:pt idx="58510">
                  <c:v>1.007080078125E-3</c:v>
                </c:pt>
                <c:pt idx="58511">
                  <c:v>1.0068416595458984E-3</c:v>
                </c:pt>
                <c:pt idx="58512">
                  <c:v>1.007080078125E-3</c:v>
                </c:pt>
                <c:pt idx="58513">
                  <c:v>1.0080337524414063E-3</c:v>
                </c:pt>
                <c:pt idx="58514">
                  <c:v>1.0068416595458984E-3</c:v>
                </c:pt>
                <c:pt idx="58515">
                  <c:v>1.007080078125E-3</c:v>
                </c:pt>
                <c:pt idx="58516">
                  <c:v>1.007080078125E-3</c:v>
                </c:pt>
                <c:pt idx="58517">
                  <c:v>1.0068416595458984E-3</c:v>
                </c:pt>
                <c:pt idx="58518">
                  <c:v>1.007080078125E-3</c:v>
                </c:pt>
                <c:pt idx="58519">
                  <c:v>1.007080078125E-3</c:v>
                </c:pt>
                <c:pt idx="58520">
                  <c:v>1.0068416595458984E-3</c:v>
                </c:pt>
                <c:pt idx="58521">
                  <c:v>1.007080078125E-3</c:v>
                </c:pt>
                <c:pt idx="58522">
                  <c:v>1.007080078125E-3</c:v>
                </c:pt>
                <c:pt idx="58523">
                  <c:v>1.0068416595458984E-3</c:v>
                </c:pt>
                <c:pt idx="58524">
                  <c:v>1.007080078125E-3</c:v>
                </c:pt>
                <c:pt idx="58525">
                  <c:v>1.0080337524414063E-3</c:v>
                </c:pt>
                <c:pt idx="58526">
                  <c:v>1.007080078125E-3</c:v>
                </c:pt>
                <c:pt idx="58527">
                  <c:v>1.0068416595458984E-3</c:v>
                </c:pt>
                <c:pt idx="58528">
                  <c:v>1.007080078125E-3</c:v>
                </c:pt>
                <c:pt idx="58529">
                  <c:v>1.007080078125E-3</c:v>
                </c:pt>
                <c:pt idx="58530">
                  <c:v>1.0068416595458984E-3</c:v>
                </c:pt>
                <c:pt idx="58531">
                  <c:v>1.007080078125E-3</c:v>
                </c:pt>
                <c:pt idx="58532">
                  <c:v>1.007080078125E-3</c:v>
                </c:pt>
                <c:pt idx="58533">
                  <c:v>1.0068416595458984E-3</c:v>
                </c:pt>
                <c:pt idx="58534">
                  <c:v>1.007080078125E-3</c:v>
                </c:pt>
                <c:pt idx="58535">
                  <c:v>1.007080078125E-3</c:v>
                </c:pt>
                <c:pt idx="58536">
                  <c:v>1.0068416595458984E-3</c:v>
                </c:pt>
                <c:pt idx="58537">
                  <c:v>1.007080078125E-3</c:v>
                </c:pt>
                <c:pt idx="58538">
                  <c:v>1.0080337524414063E-3</c:v>
                </c:pt>
                <c:pt idx="58539">
                  <c:v>1.0068416595458984E-3</c:v>
                </c:pt>
                <c:pt idx="58540">
                  <c:v>1.007080078125E-3</c:v>
                </c:pt>
                <c:pt idx="58541">
                  <c:v>1.007080078125E-3</c:v>
                </c:pt>
                <c:pt idx="58542">
                  <c:v>1.0068416595458984E-3</c:v>
                </c:pt>
                <c:pt idx="58543">
                  <c:v>1.007080078125E-3</c:v>
                </c:pt>
                <c:pt idx="58544">
                  <c:v>1.007080078125E-3</c:v>
                </c:pt>
                <c:pt idx="58545">
                  <c:v>1.0068416595458984E-3</c:v>
                </c:pt>
                <c:pt idx="58546">
                  <c:v>1.007080078125E-3</c:v>
                </c:pt>
                <c:pt idx="58547">
                  <c:v>1.007080078125E-3</c:v>
                </c:pt>
                <c:pt idx="58548">
                  <c:v>1.0068416595458984E-3</c:v>
                </c:pt>
                <c:pt idx="58549">
                  <c:v>1.007080078125E-3</c:v>
                </c:pt>
                <c:pt idx="58550">
                  <c:v>1.0080337524414063E-3</c:v>
                </c:pt>
                <c:pt idx="58551">
                  <c:v>1.007080078125E-3</c:v>
                </c:pt>
                <c:pt idx="58552">
                  <c:v>1.0068416595458984E-3</c:v>
                </c:pt>
                <c:pt idx="58553">
                  <c:v>1.007080078125E-3</c:v>
                </c:pt>
                <c:pt idx="58554">
                  <c:v>1.007080078125E-3</c:v>
                </c:pt>
                <c:pt idx="58555">
                  <c:v>1.0068416595458984E-3</c:v>
                </c:pt>
                <c:pt idx="58556">
                  <c:v>1.007080078125E-3</c:v>
                </c:pt>
                <c:pt idx="58557">
                  <c:v>1.007080078125E-3</c:v>
                </c:pt>
                <c:pt idx="58558">
                  <c:v>1.0068416595458984E-3</c:v>
                </c:pt>
                <c:pt idx="58559">
                  <c:v>1.007080078125E-3</c:v>
                </c:pt>
                <c:pt idx="58560">
                  <c:v>1.007080078125E-3</c:v>
                </c:pt>
                <c:pt idx="58561">
                  <c:v>1.0068416595458984E-3</c:v>
                </c:pt>
                <c:pt idx="58562">
                  <c:v>1.007080078125E-3</c:v>
                </c:pt>
                <c:pt idx="58563">
                  <c:v>1.0080337524414063E-3</c:v>
                </c:pt>
                <c:pt idx="58564">
                  <c:v>1.0068416595458984E-3</c:v>
                </c:pt>
                <c:pt idx="58565">
                  <c:v>1.007080078125E-3</c:v>
                </c:pt>
                <c:pt idx="58566">
                  <c:v>1.007080078125E-3</c:v>
                </c:pt>
                <c:pt idx="58567">
                  <c:v>1.0068416595458984E-3</c:v>
                </c:pt>
                <c:pt idx="58568">
                  <c:v>1.007080078125E-3</c:v>
                </c:pt>
                <c:pt idx="58569">
                  <c:v>1.007080078125E-3</c:v>
                </c:pt>
                <c:pt idx="58570">
                  <c:v>1.0068416595458984E-3</c:v>
                </c:pt>
                <c:pt idx="58571">
                  <c:v>1.007080078125E-3</c:v>
                </c:pt>
                <c:pt idx="58572">
                  <c:v>1.007080078125E-3</c:v>
                </c:pt>
                <c:pt idx="58573">
                  <c:v>1.0068416595458984E-3</c:v>
                </c:pt>
                <c:pt idx="58574">
                  <c:v>1.007080078125E-3</c:v>
                </c:pt>
                <c:pt idx="58575">
                  <c:v>1.0080337524414063E-3</c:v>
                </c:pt>
                <c:pt idx="58576">
                  <c:v>1.007080078125E-3</c:v>
                </c:pt>
                <c:pt idx="58577">
                  <c:v>1.0068416595458984E-3</c:v>
                </c:pt>
                <c:pt idx="58578">
                  <c:v>1.007080078125E-3</c:v>
                </c:pt>
                <c:pt idx="58579">
                  <c:v>1.007080078125E-3</c:v>
                </c:pt>
                <c:pt idx="58580">
                  <c:v>1.0068416595458984E-3</c:v>
                </c:pt>
                <c:pt idx="58581">
                  <c:v>1.007080078125E-3</c:v>
                </c:pt>
                <c:pt idx="58582">
                  <c:v>1.007080078125E-3</c:v>
                </c:pt>
                <c:pt idx="58583">
                  <c:v>1.0068416595458984E-3</c:v>
                </c:pt>
                <c:pt idx="58584">
                  <c:v>1.007080078125E-3</c:v>
                </c:pt>
                <c:pt idx="58585">
                  <c:v>1.007080078125E-3</c:v>
                </c:pt>
                <c:pt idx="58586">
                  <c:v>1.0068416595458984E-3</c:v>
                </c:pt>
                <c:pt idx="58587">
                  <c:v>1.0080337524414063E-3</c:v>
                </c:pt>
                <c:pt idx="58588">
                  <c:v>1.007080078125E-3</c:v>
                </c:pt>
                <c:pt idx="58589">
                  <c:v>1.0068416595458984E-3</c:v>
                </c:pt>
                <c:pt idx="58590">
                  <c:v>1.007080078125E-3</c:v>
                </c:pt>
                <c:pt idx="58591">
                  <c:v>1.007080078125E-3</c:v>
                </c:pt>
                <c:pt idx="58592">
                  <c:v>1.0068416595458984E-3</c:v>
                </c:pt>
                <c:pt idx="58593">
                  <c:v>1.007080078125E-3</c:v>
                </c:pt>
                <c:pt idx="58594">
                  <c:v>1.007080078125E-3</c:v>
                </c:pt>
                <c:pt idx="58595">
                  <c:v>1.0068416595458984E-3</c:v>
                </c:pt>
                <c:pt idx="58596">
                  <c:v>1.007080078125E-3</c:v>
                </c:pt>
                <c:pt idx="58597">
                  <c:v>1.007080078125E-3</c:v>
                </c:pt>
                <c:pt idx="58598">
                  <c:v>1.0068416595458984E-3</c:v>
                </c:pt>
                <c:pt idx="58599">
                  <c:v>1.007080078125E-3</c:v>
                </c:pt>
                <c:pt idx="58600">
                  <c:v>1.0080337524414063E-3</c:v>
                </c:pt>
                <c:pt idx="58601">
                  <c:v>1.007080078125E-3</c:v>
                </c:pt>
                <c:pt idx="58602">
                  <c:v>1.0068416595458984E-3</c:v>
                </c:pt>
                <c:pt idx="58603">
                  <c:v>1.007080078125E-3</c:v>
                </c:pt>
                <c:pt idx="58604">
                  <c:v>1.007080078125E-3</c:v>
                </c:pt>
                <c:pt idx="58605">
                  <c:v>1.0068416595458984E-3</c:v>
                </c:pt>
                <c:pt idx="58606">
                  <c:v>1.007080078125E-3</c:v>
                </c:pt>
                <c:pt idx="58607">
                  <c:v>1.007080078125E-3</c:v>
                </c:pt>
                <c:pt idx="58608">
                  <c:v>1.0068416595458984E-3</c:v>
                </c:pt>
                <c:pt idx="58609">
                  <c:v>1.007080078125E-3</c:v>
                </c:pt>
                <c:pt idx="58610">
                  <c:v>1.007080078125E-3</c:v>
                </c:pt>
                <c:pt idx="58611">
                  <c:v>1.0068416595458984E-3</c:v>
                </c:pt>
                <c:pt idx="58612">
                  <c:v>1.0080337524414063E-3</c:v>
                </c:pt>
                <c:pt idx="58613">
                  <c:v>1.007080078125E-3</c:v>
                </c:pt>
                <c:pt idx="58614">
                  <c:v>1.0068416595458984E-3</c:v>
                </c:pt>
                <c:pt idx="58615">
                  <c:v>1.007080078125E-3</c:v>
                </c:pt>
                <c:pt idx="58616">
                  <c:v>1.007080078125E-3</c:v>
                </c:pt>
                <c:pt idx="58617">
                  <c:v>1.0068416595458984E-3</c:v>
                </c:pt>
                <c:pt idx="58618">
                  <c:v>1.007080078125E-3</c:v>
                </c:pt>
                <c:pt idx="58619">
                  <c:v>1.007080078125E-3</c:v>
                </c:pt>
                <c:pt idx="58620">
                  <c:v>1.0068416595458984E-3</c:v>
                </c:pt>
                <c:pt idx="58621">
                  <c:v>1.007080078125E-3</c:v>
                </c:pt>
                <c:pt idx="58622">
                  <c:v>1.007080078125E-3</c:v>
                </c:pt>
                <c:pt idx="58623">
                  <c:v>1.0068416595458984E-3</c:v>
                </c:pt>
                <c:pt idx="58624">
                  <c:v>1.007080078125E-3</c:v>
                </c:pt>
                <c:pt idx="58625">
                  <c:v>1.0080337524414063E-3</c:v>
                </c:pt>
                <c:pt idx="58626">
                  <c:v>1.007080078125E-3</c:v>
                </c:pt>
                <c:pt idx="58627">
                  <c:v>1.0068416595458984E-3</c:v>
                </c:pt>
                <c:pt idx="58628">
                  <c:v>1.007080078125E-3</c:v>
                </c:pt>
                <c:pt idx="58629">
                  <c:v>1.007080078125E-3</c:v>
                </c:pt>
                <c:pt idx="58630">
                  <c:v>1.0068416595458984E-3</c:v>
                </c:pt>
                <c:pt idx="58631">
                  <c:v>1.007080078125E-3</c:v>
                </c:pt>
                <c:pt idx="58632">
                  <c:v>1.007080078125E-3</c:v>
                </c:pt>
                <c:pt idx="58633">
                  <c:v>1.0068416595458984E-3</c:v>
                </c:pt>
                <c:pt idx="58634">
                  <c:v>1.007080078125E-3</c:v>
                </c:pt>
                <c:pt idx="58635">
                  <c:v>1.007080078125E-3</c:v>
                </c:pt>
                <c:pt idx="58636">
                  <c:v>1.0068416595458984E-3</c:v>
                </c:pt>
                <c:pt idx="58637">
                  <c:v>1.0080337524414063E-3</c:v>
                </c:pt>
                <c:pt idx="58638">
                  <c:v>1.007080078125E-3</c:v>
                </c:pt>
                <c:pt idx="58639">
                  <c:v>1.0068416595458984E-3</c:v>
                </c:pt>
                <c:pt idx="58640">
                  <c:v>1.007080078125E-3</c:v>
                </c:pt>
                <c:pt idx="58641">
                  <c:v>1.007080078125E-3</c:v>
                </c:pt>
                <c:pt idx="58642">
                  <c:v>1.0068416595458984E-3</c:v>
                </c:pt>
                <c:pt idx="58643">
                  <c:v>1.007080078125E-3</c:v>
                </c:pt>
                <c:pt idx="58644">
                  <c:v>1.007080078125E-3</c:v>
                </c:pt>
                <c:pt idx="58645">
                  <c:v>1.0068416595458984E-3</c:v>
                </c:pt>
                <c:pt idx="58646">
                  <c:v>1.007080078125E-3</c:v>
                </c:pt>
                <c:pt idx="58647">
                  <c:v>1.007080078125E-3</c:v>
                </c:pt>
                <c:pt idx="58648">
                  <c:v>1.0068416595458984E-3</c:v>
                </c:pt>
                <c:pt idx="58649">
                  <c:v>1.007080078125E-3</c:v>
                </c:pt>
                <c:pt idx="58650">
                  <c:v>1.0080337524414063E-3</c:v>
                </c:pt>
                <c:pt idx="58651">
                  <c:v>5.0349235534667969E-3</c:v>
                </c:pt>
                <c:pt idx="58652">
                  <c:v>1.007080078125E-3</c:v>
                </c:pt>
                <c:pt idx="58653">
                  <c:v>1.007080078125E-3</c:v>
                </c:pt>
                <c:pt idx="58654">
                  <c:v>1.0068416595458984E-3</c:v>
                </c:pt>
                <c:pt idx="58655">
                  <c:v>1.007080078125E-3</c:v>
                </c:pt>
                <c:pt idx="58656">
                  <c:v>1.007080078125E-3</c:v>
                </c:pt>
                <c:pt idx="58657">
                  <c:v>1.0068416595458984E-3</c:v>
                </c:pt>
                <c:pt idx="58658">
                  <c:v>1.0080337524414063E-3</c:v>
                </c:pt>
                <c:pt idx="58659">
                  <c:v>1.007080078125E-3</c:v>
                </c:pt>
                <c:pt idx="58660">
                  <c:v>1.0068416595458984E-3</c:v>
                </c:pt>
                <c:pt idx="58661">
                  <c:v>4.0280818939208984E-3</c:v>
                </c:pt>
                <c:pt idx="58662">
                  <c:v>1.007080078125E-3</c:v>
                </c:pt>
                <c:pt idx="58663">
                  <c:v>1.0068416595458984E-3</c:v>
                </c:pt>
                <c:pt idx="58664">
                  <c:v>1.007080078125E-3</c:v>
                </c:pt>
                <c:pt idx="58665">
                  <c:v>1.007080078125E-3</c:v>
                </c:pt>
                <c:pt idx="58666">
                  <c:v>1.0068416595458984E-3</c:v>
                </c:pt>
                <c:pt idx="58667">
                  <c:v>1.007080078125E-3</c:v>
                </c:pt>
                <c:pt idx="58668">
                  <c:v>1.0080337524414063E-3</c:v>
                </c:pt>
                <c:pt idx="58669">
                  <c:v>1.007080078125E-3</c:v>
                </c:pt>
                <c:pt idx="58670">
                  <c:v>1.0068416595458984E-3</c:v>
                </c:pt>
                <c:pt idx="58671">
                  <c:v>1.007080078125E-3</c:v>
                </c:pt>
                <c:pt idx="58672">
                  <c:v>1.007080078125E-3</c:v>
                </c:pt>
                <c:pt idx="58673">
                  <c:v>1.0068416595458984E-3</c:v>
                </c:pt>
                <c:pt idx="58674">
                  <c:v>1.007080078125E-3</c:v>
                </c:pt>
                <c:pt idx="58675">
                  <c:v>1.007080078125E-3</c:v>
                </c:pt>
                <c:pt idx="58676">
                  <c:v>1.0068416595458984E-3</c:v>
                </c:pt>
                <c:pt idx="58677">
                  <c:v>1.007080078125E-3</c:v>
                </c:pt>
                <c:pt idx="58678">
                  <c:v>1.007080078125E-3</c:v>
                </c:pt>
                <c:pt idx="58679">
                  <c:v>1.0068416595458984E-3</c:v>
                </c:pt>
                <c:pt idx="58680">
                  <c:v>1.0080337524414063E-3</c:v>
                </c:pt>
                <c:pt idx="58681">
                  <c:v>1.007080078125E-3</c:v>
                </c:pt>
                <c:pt idx="58682">
                  <c:v>1.0068416595458984E-3</c:v>
                </c:pt>
                <c:pt idx="58683">
                  <c:v>1.007080078125E-3</c:v>
                </c:pt>
                <c:pt idx="58684">
                  <c:v>1.007080078125E-3</c:v>
                </c:pt>
                <c:pt idx="58685">
                  <c:v>1.0068416595458984E-3</c:v>
                </c:pt>
                <c:pt idx="58686">
                  <c:v>1.007080078125E-3</c:v>
                </c:pt>
                <c:pt idx="58687">
                  <c:v>1.007080078125E-3</c:v>
                </c:pt>
                <c:pt idx="58688">
                  <c:v>1.0068416595458984E-3</c:v>
                </c:pt>
                <c:pt idx="58689">
                  <c:v>1.007080078125E-3</c:v>
                </c:pt>
                <c:pt idx="58690">
                  <c:v>1.007080078125E-3</c:v>
                </c:pt>
                <c:pt idx="58691">
                  <c:v>1.0068416595458984E-3</c:v>
                </c:pt>
                <c:pt idx="58692">
                  <c:v>1.007080078125E-3</c:v>
                </c:pt>
                <c:pt idx="58693">
                  <c:v>1.0080337524414063E-3</c:v>
                </c:pt>
                <c:pt idx="58694">
                  <c:v>1.007080078125E-3</c:v>
                </c:pt>
                <c:pt idx="58695">
                  <c:v>1.0068416595458984E-3</c:v>
                </c:pt>
                <c:pt idx="58696">
                  <c:v>1.007080078125E-3</c:v>
                </c:pt>
                <c:pt idx="58697">
                  <c:v>1.007080078125E-3</c:v>
                </c:pt>
                <c:pt idx="58698">
                  <c:v>1.0068416595458984E-3</c:v>
                </c:pt>
                <c:pt idx="58699">
                  <c:v>1.007080078125E-3</c:v>
                </c:pt>
                <c:pt idx="58700">
                  <c:v>1.007080078125E-3</c:v>
                </c:pt>
                <c:pt idx="58701">
                  <c:v>1.0068416595458984E-3</c:v>
                </c:pt>
                <c:pt idx="58702">
                  <c:v>1.007080078125E-3</c:v>
                </c:pt>
                <c:pt idx="58703">
                  <c:v>1.007080078125E-3</c:v>
                </c:pt>
                <c:pt idx="58704">
                  <c:v>1.0068416595458984E-3</c:v>
                </c:pt>
                <c:pt idx="58705">
                  <c:v>1.0080337524414063E-3</c:v>
                </c:pt>
                <c:pt idx="58706">
                  <c:v>1.007080078125E-3</c:v>
                </c:pt>
                <c:pt idx="58707">
                  <c:v>1.0068416595458984E-3</c:v>
                </c:pt>
                <c:pt idx="58708">
                  <c:v>1.007080078125E-3</c:v>
                </c:pt>
                <c:pt idx="58709">
                  <c:v>1.007080078125E-3</c:v>
                </c:pt>
                <c:pt idx="58710">
                  <c:v>1.0068416595458984E-3</c:v>
                </c:pt>
                <c:pt idx="58711">
                  <c:v>1.007080078125E-3</c:v>
                </c:pt>
                <c:pt idx="58712">
                  <c:v>1.007080078125E-3</c:v>
                </c:pt>
                <c:pt idx="58713">
                  <c:v>1.0068416595458984E-3</c:v>
                </c:pt>
                <c:pt idx="58714">
                  <c:v>1.007080078125E-3</c:v>
                </c:pt>
                <c:pt idx="58715">
                  <c:v>1.007080078125E-3</c:v>
                </c:pt>
                <c:pt idx="58716">
                  <c:v>1.0068416595458984E-3</c:v>
                </c:pt>
                <c:pt idx="58717">
                  <c:v>1.007080078125E-3</c:v>
                </c:pt>
                <c:pt idx="58718">
                  <c:v>1.0080337524414063E-3</c:v>
                </c:pt>
                <c:pt idx="58719">
                  <c:v>1.007080078125E-3</c:v>
                </c:pt>
                <c:pt idx="58720">
                  <c:v>1.0068416595458984E-3</c:v>
                </c:pt>
                <c:pt idx="58721">
                  <c:v>1.007080078125E-3</c:v>
                </c:pt>
                <c:pt idx="58722">
                  <c:v>1.007080078125E-3</c:v>
                </c:pt>
                <c:pt idx="58723">
                  <c:v>1.0068416595458984E-3</c:v>
                </c:pt>
                <c:pt idx="58724">
                  <c:v>1.007080078125E-3</c:v>
                </c:pt>
                <c:pt idx="58725">
                  <c:v>1.007080078125E-3</c:v>
                </c:pt>
                <c:pt idx="58726">
                  <c:v>1.0068416595458984E-3</c:v>
                </c:pt>
                <c:pt idx="58727">
                  <c:v>1.007080078125E-3</c:v>
                </c:pt>
                <c:pt idx="58728">
                  <c:v>1.007080078125E-3</c:v>
                </c:pt>
                <c:pt idx="58729">
                  <c:v>1.0068416595458984E-3</c:v>
                </c:pt>
                <c:pt idx="58730">
                  <c:v>1.0080337524414063E-3</c:v>
                </c:pt>
                <c:pt idx="58731">
                  <c:v>1.007080078125E-3</c:v>
                </c:pt>
                <c:pt idx="58732">
                  <c:v>1.0068416595458984E-3</c:v>
                </c:pt>
                <c:pt idx="58733">
                  <c:v>1.007080078125E-3</c:v>
                </c:pt>
                <c:pt idx="58734">
                  <c:v>1.007080078125E-3</c:v>
                </c:pt>
                <c:pt idx="58735">
                  <c:v>1.0068416595458984E-3</c:v>
                </c:pt>
                <c:pt idx="58736">
                  <c:v>1.007080078125E-3</c:v>
                </c:pt>
                <c:pt idx="58737">
                  <c:v>1.007080078125E-3</c:v>
                </c:pt>
                <c:pt idx="58738">
                  <c:v>1.0068416595458984E-3</c:v>
                </c:pt>
                <c:pt idx="58739">
                  <c:v>1.007080078125E-3</c:v>
                </c:pt>
                <c:pt idx="58740">
                  <c:v>1.007080078125E-3</c:v>
                </c:pt>
                <c:pt idx="58741">
                  <c:v>1.0068416595458984E-3</c:v>
                </c:pt>
                <c:pt idx="58742">
                  <c:v>1.007080078125E-3</c:v>
                </c:pt>
                <c:pt idx="58743">
                  <c:v>1.0080337524414063E-3</c:v>
                </c:pt>
                <c:pt idx="58744">
                  <c:v>1.007080078125E-3</c:v>
                </c:pt>
                <c:pt idx="58745">
                  <c:v>1.0068416595458984E-3</c:v>
                </c:pt>
                <c:pt idx="58746">
                  <c:v>1.007080078125E-3</c:v>
                </c:pt>
                <c:pt idx="58747">
                  <c:v>1.007080078125E-3</c:v>
                </c:pt>
                <c:pt idx="58748">
                  <c:v>1.0068416595458984E-3</c:v>
                </c:pt>
                <c:pt idx="58749">
                  <c:v>1.007080078125E-3</c:v>
                </c:pt>
                <c:pt idx="58750">
                  <c:v>1.007080078125E-3</c:v>
                </c:pt>
                <c:pt idx="58751">
                  <c:v>1.0068416595458984E-3</c:v>
                </c:pt>
                <c:pt idx="58752">
                  <c:v>1.007080078125E-3</c:v>
                </c:pt>
                <c:pt idx="58753">
                  <c:v>1.007080078125E-3</c:v>
                </c:pt>
                <c:pt idx="58754">
                  <c:v>1.0068416595458984E-3</c:v>
                </c:pt>
                <c:pt idx="58755">
                  <c:v>1.0080337524414063E-3</c:v>
                </c:pt>
                <c:pt idx="58756">
                  <c:v>1.007080078125E-3</c:v>
                </c:pt>
                <c:pt idx="58757">
                  <c:v>1.0068416595458984E-3</c:v>
                </c:pt>
                <c:pt idx="58758">
                  <c:v>1.007080078125E-3</c:v>
                </c:pt>
                <c:pt idx="58759">
                  <c:v>1.007080078125E-3</c:v>
                </c:pt>
                <c:pt idx="58760">
                  <c:v>1.0068416595458984E-3</c:v>
                </c:pt>
                <c:pt idx="58761">
                  <c:v>1.007080078125E-3</c:v>
                </c:pt>
                <c:pt idx="58762">
                  <c:v>1.007080078125E-3</c:v>
                </c:pt>
                <c:pt idx="58763">
                  <c:v>1.0068416595458984E-3</c:v>
                </c:pt>
                <c:pt idx="58764">
                  <c:v>1.007080078125E-3</c:v>
                </c:pt>
                <c:pt idx="58765">
                  <c:v>1.007080078125E-3</c:v>
                </c:pt>
                <c:pt idx="58766">
                  <c:v>1.0068416595458984E-3</c:v>
                </c:pt>
                <c:pt idx="58767">
                  <c:v>1.007080078125E-3</c:v>
                </c:pt>
                <c:pt idx="58768">
                  <c:v>1.0080337524414063E-3</c:v>
                </c:pt>
                <c:pt idx="58769">
                  <c:v>1.007080078125E-3</c:v>
                </c:pt>
                <c:pt idx="58770">
                  <c:v>1.0068416595458984E-3</c:v>
                </c:pt>
                <c:pt idx="58771">
                  <c:v>1.007080078125E-3</c:v>
                </c:pt>
                <c:pt idx="58772">
                  <c:v>1.007080078125E-3</c:v>
                </c:pt>
                <c:pt idx="58773">
                  <c:v>1.0068416595458984E-3</c:v>
                </c:pt>
                <c:pt idx="58774">
                  <c:v>1.007080078125E-3</c:v>
                </c:pt>
                <c:pt idx="58775">
                  <c:v>1.007080078125E-3</c:v>
                </c:pt>
                <c:pt idx="58776">
                  <c:v>1.0068416595458984E-3</c:v>
                </c:pt>
                <c:pt idx="58777">
                  <c:v>1.007080078125E-3</c:v>
                </c:pt>
                <c:pt idx="58778">
                  <c:v>1.007080078125E-3</c:v>
                </c:pt>
                <c:pt idx="58779">
                  <c:v>1.0068416595458984E-3</c:v>
                </c:pt>
                <c:pt idx="58780">
                  <c:v>1.0080337524414063E-3</c:v>
                </c:pt>
                <c:pt idx="58781">
                  <c:v>1.007080078125E-3</c:v>
                </c:pt>
                <c:pt idx="58782">
                  <c:v>1.0068416595458984E-3</c:v>
                </c:pt>
                <c:pt idx="58783">
                  <c:v>1.007080078125E-3</c:v>
                </c:pt>
                <c:pt idx="58784">
                  <c:v>1.007080078125E-3</c:v>
                </c:pt>
                <c:pt idx="58785">
                  <c:v>1.0068416595458984E-3</c:v>
                </c:pt>
                <c:pt idx="58786">
                  <c:v>1.007080078125E-3</c:v>
                </c:pt>
                <c:pt idx="58787">
                  <c:v>1.007080078125E-3</c:v>
                </c:pt>
                <c:pt idx="58788">
                  <c:v>1.0068416595458984E-3</c:v>
                </c:pt>
                <c:pt idx="58789">
                  <c:v>1.007080078125E-3</c:v>
                </c:pt>
                <c:pt idx="58790">
                  <c:v>1.007080078125E-3</c:v>
                </c:pt>
                <c:pt idx="58791">
                  <c:v>1.0068416595458984E-3</c:v>
                </c:pt>
                <c:pt idx="58792">
                  <c:v>1.007080078125E-3</c:v>
                </c:pt>
                <c:pt idx="58793">
                  <c:v>1.0080337524414063E-3</c:v>
                </c:pt>
                <c:pt idx="58794">
                  <c:v>1.007080078125E-3</c:v>
                </c:pt>
                <c:pt idx="58795">
                  <c:v>1.0068416595458984E-3</c:v>
                </c:pt>
                <c:pt idx="58796">
                  <c:v>1.007080078125E-3</c:v>
                </c:pt>
                <c:pt idx="58797">
                  <c:v>1.007080078125E-3</c:v>
                </c:pt>
                <c:pt idx="58798">
                  <c:v>1.0068416595458984E-3</c:v>
                </c:pt>
                <c:pt idx="58799">
                  <c:v>1.007080078125E-3</c:v>
                </c:pt>
                <c:pt idx="58800">
                  <c:v>1.007080078125E-3</c:v>
                </c:pt>
                <c:pt idx="58801">
                  <c:v>1.0068416595458984E-3</c:v>
                </c:pt>
                <c:pt idx="58802">
                  <c:v>1.007080078125E-3</c:v>
                </c:pt>
                <c:pt idx="58803">
                  <c:v>1.0068416595458984E-3</c:v>
                </c:pt>
                <c:pt idx="58804">
                  <c:v>1.007080078125E-3</c:v>
                </c:pt>
                <c:pt idx="58805">
                  <c:v>1.0080337524414063E-3</c:v>
                </c:pt>
                <c:pt idx="58806">
                  <c:v>1.007080078125E-3</c:v>
                </c:pt>
                <c:pt idx="58807">
                  <c:v>1.0068416595458984E-3</c:v>
                </c:pt>
                <c:pt idx="58808">
                  <c:v>1.007080078125E-3</c:v>
                </c:pt>
                <c:pt idx="58809">
                  <c:v>1.007080078125E-3</c:v>
                </c:pt>
                <c:pt idx="58810">
                  <c:v>1.0068416595458984E-3</c:v>
                </c:pt>
                <c:pt idx="58811">
                  <c:v>1.007080078125E-3</c:v>
                </c:pt>
                <c:pt idx="58812">
                  <c:v>1.007080078125E-3</c:v>
                </c:pt>
                <c:pt idx="58813">
                  <c:v>1.0068416595458984E-3</c:v>
                </c:pt>
                <c:pt idx="58814">
                  <c:v>1.007080078125E-3</c:v>
                </c:pt>
                <c:pt idx="58815">
                  <c:v>1.007080078125E-3</c:v>
                </c:pt>
                <c:pt idx="58816">
                  <c:v>1.0068416595458984E-3</c:v>
                </c:pt>
                <c:pt idx="58817">
                  <c:v>1.007080078125E-3</c:v>
                </c:pt>
                <c:pt idx="58818">
                  <c:v>1.1077880859375E-2</c:v>
                </c:pt>
                <c:pt idx="58819">
                  <c:v>1.007080078125E-3</c:v>
                </c:pt>
                <c:pt idx="58820">
                  <c:v>1.0080337524414063E-3</c:v>
                </c:pt>
                <c:pt idx="58821">
                  <c:v>1.007080078125E-3</c:v>
                </c:pt>
                <c:pt idx="58822">
                  <c:v>1.0068416595458984E-3</c:v>
                </c:pt>
                <c:pt idx="58823">
                  <c:v>1.007080078125E-3</c:v>
                </c:pt>
                <c:pt idx="58824">
                  <c:v>1.007080078125E-3</c:v>
                </c:pt>
                <c:pt idx="58825">
                  <c:v>1.0068416595458984E-3</c:v>
                </c:pt>
                <c:pt idx="58826">
                  <c:v>1.007080078125E-3</c:v>
                </c:pt>
                <c:pt idx="58827">
                  <c:v>1.007080078125E-3</c:v>
                </c:pt>
                <c:pt idx="58828">
                  <c:v>1.0068416595458984E-3</c:v>
                </c:pt>
                <c:pt idx="58829">
                  <c:v>1.007080078125E-3</c:v>
                </c:pt>
                <c:pt idx="58830">
                  <c:v>1.007080078125E-3</c:v>
                </c:pt>
                <c:pt idx="58831">
                  <c:v>1.0068416595458984E-3</c:v>
                </c:pt>
                <c:pt idx="58832">
                  <c:v>1.007080078125E-3</c:v>
                </c:pt>
                <c:pt idx="58833">
                  <c:v>1.0080337524414063E-3</c:v>
                </c:pt>
                <c:pt idx="58834">
                  <c:v>1.007080078125E-3</c:v>
                </c:pt>
                <c:pt idx="58835">
                  <c:v>1.0068416595458984E-3</c:v>
                </c:pt>
                <c:pt idx="58836">
                  <c:v>1.007080078125E-3</c:v>
                </c:pt>
                <c:pt idx="58837">
                  <c:v>1.0068416595458984E-3</c:v>
                </c:pt>
                <c:pt idx="58838">
                  <c:v>1.007080078125E-3</c:v>
                </c:pt>
                <c:pt idx="58839">
                  <c:v>1.007080078125E-3</c:v>
                </c:pt>
                <c:pt idx="58840">
                  <c:v>1.0068416595458984E-3</c:v>
                </c:pt>
                <c:pt idx="58841">
                  <c:v>1.007080078125E-3</c:v>
                </c:pt>
                <c:pt idx="58842">
                  <c:v>1.007080078125E-3</c:v>
                </c:pt>
                <c:pt idx="58843">
                  <c:v>1.0068416595458984E-3</c:v>
                </c:pt>
                <c:pt idx="58844">
                  <c:v>1.007080078125E-3</c:v>
                </c:pt>
                <c:pt idx="58845">
                  <c:v>1.0080337524414063E-3</c:v>
                </c:pt>
                <c:pt idx="58846">
                  <c:v>1.007080078125E-3</c:v>
                </c:pt>
                <c:pt idx="58847">
                  <c:v>1.0068416595458984E-3</c:v>
                </c:pt>
                <c:pt idx="58848">
                  <c:v>1.007080078125E-3</c:v>
                </c:pt>
                <c:pt idx="58849">
                  <c:v>1.007080078125E-3</c:v>
                </c:pt>
                <c:pt idx="58850">
                  <c:v>1.0068416595458984E-3</c:v>
                </c:pt>
                <c:pt idx="58851">
                  <c:v>1.007080078125E-3</c:v>
                </c:pt>
                <c:pt idx="58852">
                  <c:v>1.007080078125E-3</c:v>
                </c:pt>
                <c:pt idx="58853">
                  <c:v>1.0068416595458984E-3</c:v>
                </c:pt>
                <c:pt idx="58854">
                  <c:v>1.007080078125E-3</c:v>
                </c:pt>
                <c:pt idx="58855">
                  <c:v>1.007080078125E-3</c:v>
                </c:pt>
                <c:pt idx="58856">
                  <c:v>1.0068416595458984E-3</c:v>
                </c:pt>
                <c:pt idx="58857">
                  <c:v>1.007080078125E-3</c:v>
                </c:pt>
                <c:pt idx="58858">
                  <c:v>1.0080337524414063E-3</c:v>
                </c:pt>
                <c:pt idx="58859">
                  <c:v>1.0068416595458984E-3</c:v>
                </c:pt>
                <c:pt idx="58860">
                  <c:v>1.007080078125E-3</c:v>
                </c:pt>
                <c:pt idx="58861">
                  <c:v>1.007080078125E-3</c:v>
                </c:pt>
                <c:pt idx="58862">
                  <c:v>1.0068416595458984E-3</c:v>
                </c:pt>
                <c:pt idx="58863">
                  <c:v>1.007080078125E-3</c:v>
                </c:pt>
                <c:pt idx="58864">
                  <c:v>1.007080078125E-3</c:v>
                </c:pt>
                <c:pt idx="58865">
                  <c:v>1.0068416595458984E-3</c:v>
                </c:pt>
                <c:pt idx="58866">
                  <c:v>1.007080078125E-3</c:v>
                </c:pt>
                <c:pt idx="58867">
                  <c:v>1.007080078125E-3</c:v>
                </c:pt>
                <c:pt idx="58868">
                  <c:v>1.0068416595458984E-3</c:v>
                </c:pt>
                <c:pt idx="58869">
                  <c:v>1.007080078125E-3</c:v>
                </c:pt>
                <c:pt idx="58870">
                  <c:v>1.0080337524414063E-3</c:v>
                </c:pt>
                <c:pt idx="58871">
                  <c:v>1.007080078125E-3</c:v>
                </c:pt>
                <c:pt idx="58872">
                  <c:v>1.0068416595458984E-3</c:v>
                </c:pt>
                <c:pt idx="58873">
                  <c:v>1.007080078125E-3</c:v>
                </c:pt>
                <c:pt idx="58874">
                  <c:v>1.007080078125E-3</c:v>
                </c:pt>
                <c:pt idx="58875">
                  <c:v>1.0068416595458984E-3</c:v>
                </c:pt>
                <c:pt idx="58876">
                  <c:v>1.007080078125E-3</c:v>
                </c:pt>
                <c:pt idx="58877">
                  <c:v>1.007080078125E-3</c:v>
                </c:pt>
                <c:pt idx="58878">
                  <c:v>1.0068416595458984E-3</c:v>
                </c:pt>
                <c:pt idx="58879">
                  <c:v>1.007080078125E-3</c:v>
                </c:pt>
                <c:pt idx="58880">
                  <c:v>1.007080078125E-3</c:v>
                </c:pt>
                <c:pt idx="58881">
                  <c:v>1.0068416595458984E-3</c:v>
                </c:pt>
                <c:pt idx="58882">
                  <c:v>1.007080078125E-3</c:v>
                </c:pt>
                <c:pt idx="58883">
                  <c:v>1.0080337524414063E-3</c:v>
                </c:pt>
                <c:pt idx="58884">
                  <c:v>1.0068416595458984E-3</c:v>
                </c:pt>
                <c:pt idx="58885">
                  <c:v>1.007080078125E-3</c:v>
                </c:pt>
                <c:pt idx="58886">
                  <c:v>1.007080078125E-3</c:v>
                </c:pt>
                <c:pt idx="58887">
                  <c:v>1.0068416595458984E-3</c:v>
                </c:pt>
                <c:pt idx="58888">
                  <c:v>1.007080078125E-3</c:v>
                </c:pt>
                <c:pt idx="58889">
                  <c:v>1.007080078125E-3</c:v>
                </c:pt>
                <c:pt idx="58890">
                  <c:v>1.0068416595458984E-3</c:v>
                </c:pt>
                <c:pt idx="58891">
                  <c:v>1.007080078125E-3</c:v>
                </c:pt>
                <c:pt idx="58892">
                  <c:v>1.007080078125E-3</c:v>
                </c:pt>
                <c:pt idx="58893">
                  <c:v>1.0068416595458984E-3</c:v>
                </c:pt>
                <c:pt idx="58894">
                  <c:v>1.007080078125E-3</c:v>
                </c:pt>
                <c:pt idx="58895">
                  <c:v>1.0080337524414063E-3</c:v>
                </c:pt>
                <c:pt idx="58896">
                  <c:v>1.007080078125E-3</c:v>
                </c:pt>
                <c:pt idx="58897">
                  <c:v>1.0068416595458984E-3</c:v>
                </c:pt>
                <c:pt idx="58898">
                  <c:v>1.007080078125E-3</c:v>
                </c:pt>
                <c:pt idx="58899">
                  <c:v>1.007080078125E-3</c:v>
                </c:pt>
                <c:pt idx="58900">
                  <c:v>1.0068416595458984E-3</c:v>
                </c:pt>
                <c:pt idx="58901">
                  <c:v>1.007080078125E-3</c:v>
                </c:pt>
                <c:pt idx="58902">
                  <c:v>1.007080078125E-3</c:v>
                </c:pt>
                <c:pt idx="58903">
                  <c:v>1.0068416595458984E-3</c:v>
                </c:pt>
                <c:pt idx="58904">
                  <c:v>1.007080078125E-3</c:v>
                </c:pt>
                <c:pt idx="58905">
                  <c:v>1.007080078125E-3</c:v>
                </c:pt>
                <c:pt idx="58906">
                  <c:v>1.0068416595458984E-3</c:v>
                </c:pt>
                <c:pt idx="58907">
                  <c:v>1.007080078125E-3</c:v>
                </c:pt>
                <c:pt idx="58908">
                  <c:v>1.0080337524414063E-3</c:v>
                </c:pt>
                <c:pt idx="58909">
                  <c:v>1.0068416595458984E-3</c:v>
                </c:pt>
                <c:pt idx="58910">
                  <c:v>1.007080078125E-3</c:v>
                </c:pt>
                <c:pt idx="58911">
                  <c:v>1.007080078125E-3</c:v>
                </c:pt>
                <c:pt idx="58912">
                  <c:v>1.0068416595458984E-3</c:v>
                </c:pt>
                <c:pt idx="58913">
                  <c:v>1.007080078125E-3</c:v>
                </c:pt>
                <c:pt idx="58914">
                  <c:v>1.007080078125E-3</c:v>
                </c:pt>
                <c:pt idx="58915">
                  <c:v>1.0068416595458984E-3</c:v>
                </c:pt>
                <c:pt idx="58916">
                  <c:v>1.007080078125E-3</c:v>
                </c:pt>
                <c:pt idx="58917">
                  <c:v>1.007080078125E-3</c:v>
                </c:pt>
                <c:pt idx="58918">
                  <c:v>1.0068416595458984E-3</c:v>
                </c:pt>
                <c:pt idx="58919">
                  <c:v>1.007080078125E-3</c:v>
                </c:pt>
                <c:pt idx="58920">
                  <c:v>1.0080337524414063E-3</c:v>
                </c:pt>
                <c:pt idx="58921">
                  <c:v>1.007080078125E-3</c:v>
                </c:pt>
                <c:pt idx="58922">
                  <c:v>1.0068416595458984E-3</c:v>
                </c:pt>
                <c:pt idx="58923">
                  <c:v>1.007080078125E-3</c:v>
                </c:pt>
                <c:pt idx="58924">
                  <c:v>1.007080078125E-3</c:v>
                </c:pt>
                <c:pt idx="58925">
                  <c:v>1.0068416595458984E-3</c:v>
                </c:pt>
                <c:pt idx="58926">
                  <c:v>1.007080078125E-3</c:v>
                </c:pt>
                <c:pt idx="58927">
                  <c:v>1.007080078125E-3</c:v>
                </c:pt>
                <c:pt idx="58928">
                  <c:v>8.0568790435791016E-3</c:v>
                </c:pt>
                <c:pt idx="58929">
                  <c:v>1.007080078125E-3</c:v>
                </c:pt>
                <c:pt idx="58930">
                  <c:v>1.0068416595458984E-3</c:v>
                </c:pt>
                <c:pt idx="58931">
                  <c:v>1.007080078125E-3</c:v>
                </c:pt>
                <c:pt idx="58932">
                  <c:v>1.007080078125E-3</c:v>
                </c:pt>
                <c:pt idx="58933">
                  <c:v>1.0068416595458984E-3</c:v>
                </c:pt>
                <c:pt idx="58934">
                  <c:v>1.007080078125E-3</c:v>
                </c:pt>
                <c:pt idx="58935">
                  <c:v>1.007080078125E-3</c:v>
                </c:pt>
                <c:pt idx="58936">
                  <c:v>1.0068416595458984E-3</c:v>
                </c:pt>
                <c:pt idx="58937">
                  <c:v>1.007080078125E-3</c:v>
                </c:pt>
                <c:pt idx="58938">
                  <c:v>1.0080337524414063E-3</c:v>
                </c:pt>
                <c:pt idx="58939">
                  <c:v>1.007080078125E-3</c:v>
                </c:pt>
                <c:pt idx="58940">
                  <c:v>1.0068416595458984E-3</c:v>
                </c:pt>
                <c:pt idx="58941">
                  <c:v>1.007080078125E-3</c:v>
                </c:pt>
                <c:pt idx="58942">
                  <c:v>1.007080078125E-3</c:v>
                </c:pt>
                <c:pt idx="58943">
                  <c:v>1.0068416595458984E-3</c:v>
                </c:pt>
                <c:pt idx="58944">
                  <c:v>1.007080078125E-3</c:v>
                </c:pt>
                <c:pt idx="58945">
                  <c:v>1.007080078125E-3</c:v>
                </c:pt>
                <c:pt idx="58946">
                  <c:v>1.0068416595458984E-3</c:v>
                </c:pt>
                <c:pt idx="58947">
                  <c:v>1.007080078125E-3</c:v>
                </c:pt>
                <c:pt idx="58948">
                  <c:v>1.007080078125E-3</c:v>
                </c:pt>
                <c:pt idx="58949">
                  <c:v>1.0068416595458984E-3</c:v>
                </c:pt>
                <c:pt idx="58950">
                  <c:v>1.007080078125E-3</c:v>
                </c:pt>
                <c:pt idx="58951">
                  <c:v>1.0080337524414063E-3</c:v>
                </c:pt>
                <c:pt idx="58952">
                  <c:v>1.0068416595458984E-3</c:v>
                </c:pt>
                <c:pt idx="58953">
                  <c:v>1.007080078125E-3</c:v>
                </c:pt>
                <c:pt idx="58954">
                  <c:v>1.007080078125E-3</c:v>
                </c:pt>
                <c:pt idx="58955">
                  <c:v>1.0068416595458984E-3</c:v>
                </c:pt>
                <c:pt idx="58956">
                  <c:v>1.007080078125E-3</c:v>
                </c:pt>
                <c:pt idx="58957">
                  <c:v>1.007080078125E-3</c:v>
                </c:pt>
                <c:pt idx="58958">
                  <c:v>1.0068416595458984E-3</c:v>
                </c:pt>
                <c:pt idx="58959">
                  <c:v>1.007080078125E-3</c:v>
                </c:pt>
                <c:pt idx="58960">
                  <c:v>1.007080078125E-3</c:v>
                </c:pt>
                <c:pt idx="58961">
                  <c:v>1.0068416595458984E-3</c:v>
                </c:pt>
                <c:pt idx="58962">
                  <c:v>1.007080078125E-3</c:v>
                </c:pt>
                <c:pt idx="58963">
                  <c:v>1.0080337524414063E-3</c:v>
                </c:pt>
                <c:pt idx="58964">
                  <c:v>1.007080078125E-3</c:v>
                </c:pt>
                <c:pt idx="58965">
                  <c:v>1.0068416595458984E-3</c:v>
                </c:pt>
                <c:pt idx="58966">
                  <c:v>1.007080078125E-3</c:v>
                </c:pt>
                <c:pt idx="58967">
                  <c:v>1.007080078125E-3</c:v>
                </c:pt>
                <c:pt idx="58968">
                  <c:v>1.0068416595458984E-3</c:v>
                </c:pt>
                <c:pt idx="58969">
                  <c:v>1.007080078125E-3</c:v>
                </c:pt>
                <c:pt idx="58970">
                  <c:v>1.007080078125E-3</c:v>
                </c:pt>
                <c:pt idx="58971">
                  <c:v>1.0068416595458984E-3</c:v>
                </c:pt>
                <c:pt idx="58972">
                  <c:v>1.007080078125E-3</c:v>
                </c:pt>
                <c:pt idx="58973">
                  <c:v>1.007080078125E-3</c:v>
                </c:pt>
                <c:pt idx="58974">
                  <c:v>1.0068416595458984E-3</c:v>
                </c:pt>
                <c:pt idx="58975">
                  <c:v>1.007080078125E-3</c:v>
                </c:pt>
                <c:pt idx="58976">
                  <c:v>1.0080337524414063E-3</c:v>
                </c:pt>
                <c:pt idx="58977">
                  <c:v>1.0068416595458984E-3</c:v>
                </c:pt>
                <c:pt idx="58978">
                  <c:v>1.007080078125E-3</c:v>
                </c:pt>
                <c:pt idx="58979">
                  <c:v>1.007080078125E-3</c:v>
                </c:pt>
                <c:pt idx="58980">
                  <c:v>1.0068416595458984E-3</c:v>
                </c:pt>
                <c:pt idx="58981">
                  <c:v>1.007080078125E-3</c:v>
                </c:pt>
                <c:pt idx="58982">
                  <c:v>1.007080078125E-3</c:v>
                </c:pt>
                <c:pt idx="58983">
                  <c:v>1.0068416595458984E-3</c:v>
                </c:pt>
                <c:pt idx="58984">
                  <c:v>1.007080078125E-3</c:v>
                </c:pt>
                <c:pt idx="58985">
                  <c:v>1.007080078125E-3</c:v>
                </c:pt>
                <c:pt idx="58986">
                  <c:v>1.0068416595458984E-3</c:v>
                </c:pt>
                <c:pt idx="58987">
                  <c:v>1.007080078125E-3</c:v>
                </c:pt>
                <c:pt idx="58988">
                  <c:v>1.0080337524414063E-3</c:v>
                </c:pt>
                <c:pt idx="58989">
                  <c:v>1.007080078125E-3</c:v>
                </c:pt>
                <c:pt idx="58990">
                  <c:v>1.0068416595458984E-3</c:v>
                </c:pt>
                <c:pt idx="58991">
                  <c:v>1.007080078125E-3</c:v>
                </c:pt>
                <c:pt idx="58992">
                  <c:v>1.007080078125E-3</c:v>
                </c:pt>
                <c:pt idx="58993">
                  <c:v>1.0068416595458984E-3</c:v>
                </c:pt>
                <c:pt idx="58994">
                  <c:v>1.007080078125E-3</c:v>
                </c:pt>
                <c:pt idx="58995">
                  <c:v>1.007080078125E-3</c:v>
                </c:pt>
                <c:pt idx="58996">
                  <c:v>1.0068416595458984E-3</c:v>
                </c:pt>
                <c:pt idx="58997">
                  <c:v>1.007080078125E-3</c:v>
                </c:pt>
                <c:pt idx="58998">
                  <c:v>1.007080078125E-3</c:v>
                </c:pt>
                <c:pt idx="58999">
                  <c:v>1.0068416595458984E-3</c:v>
                </c:pt>
                <c:pt idx="59000">
                  <c:v>1.007080078125E-3</c:v>
                </c:pt>
                <c:pt idx="59001">
                  <c:v>1.0080337524414063E-3</c:v>
                </c:pt>
                <c:pt idx="59002">
                  <c:v>1.0068416595458984E-3</c:v>
                </c:pt>
                <c:pt idx="59003">
                  <c:v>1.007080078125E-3</c:v>
                </c:pt>
                <c:pt idx="59004">
                  <c:v>1.007080078125E-3</c:v>
                </c:pt>
                <c:pt idx="59005">
                  <c:v>1.0068416595458984E-3</c:v>
                </c:pt>
                <c:pt idx="59006">
                  <c:v>1.007080078125E-3</c:v>
                </c:pt>
                <c:pt idx="59007">
                  <c:v>1.007080078125E-3</c:v>
                </c:pt>
                <c:pt idx="59008">
                  <c:v>1.0068416595458984E-3</c:v>
                </c:pt>
                <c:pt idx="59009">
                  <c:v>1.007080078125E-3</c:v>
                </c:pt>
                <c:pt idx="59010">
                  <c:v>1.007080078125E-3</c:v>
                </c:pt>
                <c:pt idx="59011">
                  <c:v>1.0068416595458984E-3</c:v>
                </c:pt>
                <c:pt idx="59012">
                  <c:v>1.007080078125E-3</c:v>
                </c:pt>
                <c:pt idx="59013">
                  <c:v>1.0080337524414063E-3</c:v>
                </c:pt>
                <c:pt idx="59014">
                  <c:v>1.007080078125E-3</c:v>
                </c:pt>
                <c:pt idx="59015">
                  <c:v>1.0068416595458984E-3</c:v>
                </c:pt>
                <c:pt idx="59016">
                  <c:v>1.007080078125E-3</c:v>
                </c:pt>
                <c:pt idx="59017">
                  <c:v>1.007080078125E-3</c:v>
                </c:pt>
                <c:pt idx="59018">
                  <c:v>1.0068416595458984E-3</c:v>
                </c:pt>
                <c:pt idx="59019">
                  <c:v>1.007080078125E-3</c:v>
                </c:pt>
                <c:pt idx="59020">
                  <c:v>1.007080078125E-3</c:v>
                </c:pt>
                <c:pt idx="59021">
                  <c:v>1.0068416595458984E-3</c:v>
                </c:pt>
                <c:pt idx="59022">
                  <c:v>1.007080078125E-3</c:v>
                </c:pt>
                <c:pt idx="59023">
                  <c:v>1.007080078125E-3</c:v>
                </c:pt>
                <c:pt idx="59024">
                  <c:v>1.0068416595458984E-3</c:v>
                </c:pt>
                <c:pt idx="59025">
                  <c:v>1.007080078125E-3</c:v>
                </c:pt>
                <c:pt idx="59026">
                  <c:v>1.0080337524414063E-3</c:v>
                </c:pt>
                <c:pt idx="59027">
                  <c:v>1.0068416595458984E-3</c:v>
                </c:pt>
                <c:pt idx="59028">
                  <c:v>7.0490837097167969E-3</c:v>
                </c:pt>
                <c:pt idx="59029">
                  <c:v>1.007080078125E-3</c:v>
                </c:pt>
                <c:pt idx="59030">
                  <c:v>1.0068416595458984E-3</c:v>
                </c:pt>
                <c:pt idx="59031">
                  <c:v>1.007080078125E-3</c:v>
                </c:pt>
                <c:pt idx="59032">
                  <c:v>1.0080337524414063E-3</c:v>
                </c:pt>
                <c:pt idx="59033">
                  <c:v>1.007080078125E-3</c:v>
                </c:pt>
                <c:pt idx="59034">
                  <c:v>1.0068416595458984E-3</c:v>
                </c:pt>
                <c:pt idx="59035">
                  <c:v>1.007080078125E-3</c:v>
                </c:pt>
                <c:pt idx="59036">
                  <c:v>1.007080078125E-3</c:v>
                </c:pt>
                <c:pt idx="59037">
                  <c:v>1.0068416595458984E-3</c:v>
                </c:pt>
                <c:pt idx="59038">
                  <c:v>1.007080078125E-3</c:v>
                </c:pt>
                <c:pt idx="59039">
                  <c:v>1.007080078125E-3</c:v>
                </c:pt>
                <c:pt idx="59040">
                  <c:v>1.0068416595458984E-3</c:v>
                </c:pt>
                <c:pt idx="59041">
                  <c:v>1.007080078125E-3</c:v>
                </c:pt>
                <c:pt idx="59042">
                  <c:v>1.007080078125E-3</c:v>
                </c:pt>
                <c:pt idx="59043">
                  <c:v>1.0068416595458984E-3</c:v>
                </c:pt>
                <c:pt idx="59044">
                  <c:v>1.007080078125E-3</c:v>
                </c:pt>
                <c:pt idx="59045">
                  <c:v>1.0080337524414063E-3</c:v>
                </c:pt>
                <c:pt idx="59046">
                  <c:v>1.0068416595458984E-3</c:v>
                </c:pt>
                <c:pt idx="59047">
                  <c:v>1.007080078125E-3</c:v>
                </c:pt>
                <c:pt idx="59048">
                  <c:v>1.007080078125E-3</c:v>
                </c:pt>
                <c:pt idx="59049">
                  <c:v>1.0068416595458984E-3</c:v>
                </c:pt>
                <c:pt idx="59050">
                  <c:v>1.007080078125E-3</c:v>
                </c:pt>
                <c:pt idx="59051">
                  <c:v>1.007080078125E-3</c:v>
                </c:pt>
                <c:pt idx="59052">
                  <c:v>1.0068416595458984E-3</c:v>
                </c:pt>
                <c:pt idx="59053">
                  <c:v>1.007080078125E-3</c:v>
                </c:pt>
                <c:pt idx="59054">
                  <c:v>1.007080078125E-3</c:v>
                </c:pt>
                <c:pt idx="59055">
                  <c:v>1.0068416595458984E-3</c:v>
                </c:pt>
                <c:pt idx="59056">
                  <c:v>1.007080078125E-3</c:v>
                </c:pt>
                <c:pt idx="59057">
                  <c:v>1.0080337524414063E-3</c:v>
                </c:pt>
                <c:pt idx="59058">
                  <c:v>1.007080078125E-3</c:v>
                </c:pt>
                <c:pt idx="59059">
                  <c:v>1.0068416595458984E-3</c:v>
                </c:pt>
                <c:pt idx="59060">
                  <c:v>1.007080078125E-3</c:v>
                </c:pt>
                <c:pt idx="59061">
                  <c:v>1.007080078125E-3</c:v>
                </c:pt>
                <c:pt idx="59062">
                  <c:v>1.0068416595458984E-3</c:v>
                </c:pt>
                <c:pt idx="59063">
                  <c:v>1.007080078125E-3</c:v>
                </c:pt>
                <c:pt idx="59064">
                  <c:v>1.007080078125E-3</c:v>
                </c:pt>
                <c:pt idx="59065">
                  <c:v>1.0068416595458984E-3</c:v>
                </c:pt>
                <c:pt idx="59066">
                  <c:v>1.007080078125E-3</c:v>
                </c:pt>
                <c:pt idx="59067">
                  <c:v>1.007080078125E-3</c:v>
                </c:pt>
                <c:pt idx="59068">
                  <c:v>1.0068416595458984E-3</c:v>
                </c:pt>
                <c:pt idx="59069">
                  <c:v>1.0080337524414063E-3</c:v>
                </c:pt>
                <c:pt idx="59070">
                  <c:v>1.007080078125E-3</c:v>
                </c:pt>
                <c:pt idx="59071">
                  <c:v>1.0068416595458984E-3</c:v>
                </c:pt>
                <c:pt idx="59072">
                  <c:v>1.007080078125E-3</c:v>
                </c:pt>
                <c:pt idx="59073">
                  <c:v>1.007080078125E-3</c:v>
                </c:pt>
                <c:pt idx="59074">
                  <c:v>1.0068416595458984E-3</c:v>
                </c:pt>
                <c:pt idx="59075">
                  <c:v>1.007080078125E-3</c:v>
                </c:pt>
                <c:pt idx="59076">
                  <c:v>1.007080078125E-3</c:v>
                </c:pt>
                <c:pt idx="59077">
                  <c:v>1.0068416595458984E-3</c:v>
                </c:pt>
                <c:pt idx="59078">
                  <c:v>1.007080078125E-3</c:v>
                </c:pt>
                <c:pt idx="59079">
                  <c:v>1.007080078125E-3</c:v>
                </c:pt>
                <c:pt idx="59080">
                  <c:v>1.0068416595458984E-3</c:v>
                </c:pt>
                <c:pt idx="59081">
                  <c:v>1.007080078125E-3</c:v>
                </c:pt>
                <c:pt idx="59082">
                  <c:v>1.0080337524414063E-3</c:v>
                </c:pt>
                <c:pt idx="59083">
                  <c:v>1.007080078125E-3</c:v>
                </c:pt>
                <c:pt idx="59084">
                  <c:v>1.0068416595458984E-3</c:v>
                </c:pt>
                <c:pt idx="59085">
                  <c:v>1.007080078125E-3</c:v>
                </c:pt>
                <c:pt idx="59086">
                  <c:v>1.007080078125E-3</c:v>
                </c:pt>
                <c:pt idx="59087">
                  <c:v>1.0068416595458984E-3</c:v>
                </c:pt>
                <c:pt idx="59088">
                  <c:v>1.007080078125E-3</c:v>
                </c:pt>
                <c:pt idx="59089">
                  <c:v>1.007080078125E-3</c:v>
                </c:pt>
                <c:pt idx="59090">
                  <c:v>1.0068416595458984E-3</c:v>
                </c:pt>
                <c:pt idx="59091">
                  <c:v>1.007080078125E-3</c:v>
                </c:pt>
                <c:pt idx="59092">
                  <c:v>1.007080078125E-3</c:v>
                </c:pt>
                <c:pt idx="59093">
                  <c:v>1.0068416595458984E-3</c:v>
                </c:pt>
                <c:pt idx="59094">
                  <c:v>1.0080337524414063E-3</c:v>
                </c:pt>
                <c:pt idx="59095">
                  <c:v>1.007080078125E-3</c:v>
                </c:pt>
                <c:pt idx="59096">
                  <c:v>1.0068416595458984E-3</c:v>
                </c:pt>
                <c:pt idx="59097">
                  <c:v>1.007080078125E-3</c:v>
                </c:pt>
                <c:pt idx="59098">
                  <c:v>1.007080078125E-3</c:v>
                </c:pt>
                <c:pt idx="59099">
                  <c:v>1.0068416595458984E-3</c:v>
                </c:pt>
                <c:pt idx="59100">
                  <c:v>1.007080078125E-3</c:v>
                </c:pt>
                <c:pt idx="59101">
                  <c:v>1.007080078125E-3</c:v>
                </c:pt>
                <c:pt idx="59102">
                  <c:v>1.0068416595458984E-3</c:v>
                </c:pt>
                <c:pt idx="59103">
                  <c:v>1.007080078125E-3</c:v>
                </c:pt>
                <c:pt idx="59104">
                  <c:v>1.007080078125E-3</c:v>
                </c:pt>
                <c:pt idx="59105">
                  <c:v>1.0068416595458984E-3</c:v>
                </c:pt>
                <c:pt idx="59106">
                  <c:v>1.007080078125E-3</c:v>
                </c:pt>
                <c:pt idx="59107">
                  <c:v>1.0080337524414063E-3</c:v>
                </c:pt>
                <c:pt idx="59108">
                  <c:v>1.007080078125E-3</c:v>
                </c:pt>
                <c:pt idx="59109">
                  <c:v>1.0068416595458984E-3</c:v>
                </c:pt>
                <c:pt idx="59110">
                  <c:v>1.007080078125E-3</c:v>
                </c:pt>
                <c:pt idx="59111">
                  <c:v>1.007080078125E-3</c:v>
                </c:pt>
                <c:pt idx="59112">
                  <c:v>1.0068416595458984E-3</c:v>
                </c:pt>
                <c:pt idx="59113">
                  <c:v>1.007080078125E-3</c:v>
                </c:pt>
                <c:pt idx="59114">
                  <c:v>1.007080078125E-3</c:v>
                </c:pt>
                <c:pt idx="59115">
                  <c:v>1.0068416595458984E-3</c:v>
                </c:pt>
                <c:pt idx="59116">
                  <c:v>1.007080078125E-3</c:v>
                </c:pt>
                <c:pt idx="59117">
                  <c:v>1.007080078125E-3</c:v>
                </c:pt>
                <c:pt idx="59118">
                  <c:v>1.0068416595458984E-3</c:v>
                </c:pt>
                <c:pt idx="59119">
                  <c:v>1.0080337524414063E-3</c:v>
                </c:pt>
                <c:pt idx="59120">
                  <c:v>1.007080078125E-3</c:v>
                </c:pt>
                <c:pt idx="59121">
                  <c:v>1.0068416595458984E-3</c:v>
                </c:pt>
                <c:pt idx="59122">
                  <c:v>1.007080078125E-3</c:v>
                </c:pt>
                <c:pt idx="59123">
                  <c:v>1.007080078125E-3</c:v>
                </c:pt>
                <c:pt idx="59124">
                  <c:v>1.0068416595458984E-3</c:v>
                </c:pt>
                <c:pt idx="59125">
                  <c:v>1.007080078125E-3</c:v>
                </c:pt>
                <c:pt idx="59126">
                  <c:v>1.007080078125E-3</c:v>
                </c:pt>
                <c:pt idx="59127">
                  <c:v>1.0068416595458984E-3</c:v>
                </c:pt>
                <c:pt idx="59128">
                  <c:v>1.007080078125E-3</c:v>
                </c:pt>
                <c:pt idx="59129">
                  <c:v>1.007080078125E-3</c:v>
                </c:pt>
                <c:pt idx="59130">
                  <c:v>1.0068416595458984E-3</c:v>
                </c:pt>
                <c:pt idx="59131">
                  <c:v>1.007080078125E-3</c:v>
                </c:pt>
                <c:pt idx="59132">
                  <c:v>1.0080337524414063E-3</c:v>
                </c:pt>
                <c:pt idx="59133">
                  <c:v>1.007080078125E-3</c:v>
                </c:pt>
                <c:pt idx="59134">
                  <c:v>1.0068416595458984E-3</c:v>
                </c:pt>
                <c:pt idx="59135">
                  <c:v>1.007080078125E-3</c:v>
                </c:pt>
                <c:pt idx="59136">
                  <c:v>1.007080078125E-3</c:v>
                </c:pt>
                <c:pt idx="59137">
                  <c:v>1.0068416595458984E-3</c:v>
                </c:pt>
                <c:pt idx="59138">
                  <c:v>1.007080078125E-3</c:v>
                </c:pt>
                <c:pt idx="59139">
                  <c:v>1.007080078125E-3</c:v>
                </c:pt>
                <c:pt idx="59140">
                  <c:v>1.0068416595458984E-3</c:v>
                </c:pt>
                <c:pt idx="59141">
                  <c:v>1.007080078125E-3</c:v>
                </c:pt>
                <c:pt idx="59142">
                  <c:v>1.007080078125E-3</c:v>
                </c:pt>
                <c:pt idx="59143">
                  <c:v>1.0068416595458984E-3</c:v>
                </c:pt>
                <c:pt idx="59144">
                  <c:v>1.0080337524414063E-3</c:v>
                </c:pt>
                <c:pt idx="59145">
                  <c:v>1.007080078125E-3</c:v>
                </c:pt>
                <c:pt idx="59146">
                  <c:v>1.0068416595458984E-3</c:v>
                </c:pt>
                <c:pt idx="59147">
                  <c:v>1.007080078125E-3</c:v>
                </c:pt>
                <c:pt idx="59148">
                  <c:v>1.007080078125E-3</c:v>
                </c:pt>
                <c:pt idx="59149">
                  <c:v>1.0068416595458984E-3</c:v>
                </c:pt>
                <c:pt idx="59150">
                  <c:v>1.007080078125E-3</c:v>
                </c:pt>
                <c:pt idx="59151">
                  <c:v>1.007080078125E-3</c:v>
                </c:pt>
                <c:pt idx="59152">
                  <c:v>1.0068416595458984E-3</c:v>
                </c:pt>
                <c:pt idx="59153">
                  <c:v>1.007080078125E-3</c:v>
                </c:pt>
                <c:pt idx="59154">
                  <c:v>1.007080078125E-3</c:v>
                </c:pt>
                <c:pt idx="59155">
                  <c:v>1.0068416595458984E-3</c:v>
                </c:pt>
                <c:pt idx="59156">
                  <c:v>1.007080078125E-3</c:v>
                </c:pt>
                <c:pt idx="59157">
                  <c:v>1.0080337524414063E-3</c:v>
                </c:pt>
                <c:pt idx="59158">
                  <c:v>1.007080078125E-3</c:v>
                </c:pt>
                <c:pt idx="59159">
                  <c:v>1.0068416595458984E-3</c:v>
                </c:pt>
                <c:pt idx="59160">
                  <c:v>1.007080078125E-3</c:v>
                </c:pt>
                <c:pt idx="59161">
                  <c:v>1.007080078125E-3</c:v>
                </c:pt>
                <c:pt idx="59162">
                  <c:v>1.0068416595458984E-3</c:v>
                </c:pt>
                <c:pt idx="59163">
                  <c:v>1.007080078125E-3</c:v>
                </c:pt>
                <c:pt idx="59164">
                  <c:v>1.007080078125E-3</c:v>
                </c:pt>
                <c:pt idx="59165">
                  <c:v>1.0068416595458984E-3</c:v>
                </c:pt>
                <c:pt idx="59166">
                  <c:v>1.007080078125E-3</c:v>
                </c:pt>
                <c:pt idx="59167">
                  <c:v>1.007080078125E-3</c:v>
                </c:pt>
                <c:pt idx="59168">
                  <c:v>1.0068416595458984E-3</c:v>
                </c:pt>
                <c:pt idx="59169">
                  <c:v>1.0080337524414063E-3</c:v>
                </c:pt>
                <c:pt idx="59170">
                  <c:v>1.007080078125E-3</c:v>
                </c:pt>
                <c:pt idx="59171">
                  <c:v>1.0068416595458984E-3</c:v>
                </c:pt>
                <c:pt idx="59172">
                  <c:v>1.007080078125E-3</c:v>
                </c:pt>
                <c:pt idx="59173">
                  <c:v>1.007080078125E-3</c:v>
                </c:pt>
                <c:pt idx="59174">
                  <c:v>1.0068416595458984E-3</c:v>
                </c:pt>
                <c:pt idx="59175">
                  <c:v>1.007080078125E-3</c:v>
                </c:pt>
                <c:pt idx="59176">
                  <c:v>1.007080078125E-3</c:v>
                </c:pt>
                <c:pt idx="59177">
                  <c:v>1.0068416595458984E-3</c:v>
                </c:pt>
                <c:pt idx="59178">
                  <c:v>1.007080078125E-3</c:v>
                </c:pt>
                <c:pt idx="59179">
                  <c:v>1.007080078125E-3</c:v>
                </c:pt>
                <c:pt idx="59180">
                  <c:v>1.0068416595458984E-3</c:v>
                </c:pt>
                <c:pt idx="59181">
                  <c:v>1.007080078125E-3</c:v>
                </c:pt>
                <c:pt idx="59182">
                  <c:v>1.0080337524414063E-3</c:v>
                </c:pt>
                <c:pt idx="59183">
                  <c:v>1.007080078125E-3</c:v>
                </c:pt>
                <c:pt idx="59184">
                  <c:v>1.0068416595458984E-3</c:v>
                </c:pt>
                <c:pt idx="59185">
                  <c:v>1.007080078125E-3</c:v>
                </c:pt>
                <c:pt idx="59186">
                  <c:v>1.007080078125E-3</c:v>
                </c:pt>
                <c:pt idx="59187">
                  <c:v>1.0068416595458984E-3</c:v>
                </c:pt>
                <c:pt idx="59188">
                  <c:v>1.007080078125E-3</c:v>
                </c:pt>
                <c:pt idx="59189">
                  <c:v>1.007080078125E-3</c:v>
                </c:pt>
                <c:pt idx="59190">
                  <c:v>1.0068416595458984E-3</c:v>
                </c:pt>
                <c:pt idx="59191">
                  <c:v>1.007080078125E-3</c:v>
                </c:pt>
                <c:pt idx="59192">
                  <c:v>1.007080078125E-3</c:v>
                </c:pt>
                <c:pt idx="59193">
                  <c:v>1.0068416595458984E-3</c:v>
                </c:pt>
                <c:pt idx="59194">
                  <c:v>1.0080337524414063E-3</c:v>
                </c:pt>
                <c:pt idx="59195">
                  <c:v>1.007080078125E-3</c:v>
                </c:pt>
                <c:pt idx="59196">
                  <c:v>1.0068416595458984E-3</c:v>
                </c:pt>
                <c:pt idx="59197">
                  <c:v>1.007080078125E-3</c:v>
                </c:pt>
                <c:pt idx="59198">
                  <c:v>1.007080078125E-3</c:v>
                </c:pt>
                <c:pt idx="59199">
                  <c:v>1.0068416595458984E-3</c:v>
                </c:pt>
                <c:pt idx="59200">
                  <c:v>1.007080078125E-3</c:v>
                </c:pt>
                <c:pt idx="59201">
                  <c:v>1.007080078125E-3</c:v>
                </c:pt>
                <c:pt idx="59202">
                  <c:v>1.0068416595458984E-3</c:v>
                </c:pt>
                <c:pt idx="59203">
                  <c:v>1.007080078125E-3</c:v>
                </c:pt>
                <c:pt idx="59204">
                  <c:v>1.007080078125E-3</c:v>
                </c:pt>
                <c:pt idx="59205">
                  <c:v>1.0068416595458984E-3</c:v>
                </c:pt>
                <c:pt idx="59206">
                  <c:v>1.007080078125E-3</c:v>
                </c:pt>
                <c:pt idx="59207">
                  <c:v>1.0080337524414063E-3</c:v>
                </c:pt>
                <c:pt idx="59208">
                  <c:v>1.007080078125E-3</c:v>
                </c:pt>
                <c:pt idx="59209">
                  <c:v>1.0068416595458984E-3</c:v>
                </c:pt>
                <c:pt idx="59210">
                  <c:v>1.007080078125E-3</c:v>
                </c:pt>
                <c:pt idx="59211">
                  <c:v>1.007080078125E-3</c:v>
                </c:pt>
                <c:pt idx="59212">
                  <c:v>1.0068416595458984E-3</c:v>
                </c:pt>
                <c:pt idx="59213">
                  <c:v>1.007080078125E-3</c:v>
                </c:pt>
                <c:pt idx="59214">
                  <c:v>1.007080078125E-3</c:v>
                </c:pt>
                <c:pt idx="59215">
                  <c:v>1.0068416595458984E-3</c:v>
                </c:pt>
                <c:pt idx="59216">
                  <c:v>1.007080078125E-3</c:v>
                </c:pt>
                <c:pt idx="59217">
                  <c:v>1.007080078125E-3</c:v>
                </c:pt>
                <c:pt idx="59218">
                  <c:v>1.0068416595458984E-3</c:v>
                </c:pt>
                <c:pt idx="59219">
                  <c:v>1.0080337524414063E-3</c:v>
                </c:pt>
                <c:pt idx="59220">
                  <c:v>1.007080078125E-3</c:v>
                </c:pt>
                <c:pt idx="59221">
                  <c:v>1.0068416595458984E-3</c:v>
                </c:pt>
                <c:pt idx="59222">
                  <c:v>1.007080078125E-3</c:v>
                </c:pt>
                <c:pt idx="59223">
                  <c:v>1.007080078125E-3</c:v>
                </c:pt>
                <c:pt idx="59224">
                  <c:v>1.0068416595458984E-3</c:v>
                </c:pt>
                <c:pt idx="59225">
                  <c:v>1.007080078125E-3</c:v>
                </c:pt>
                <c:pt idx="59226">
                  <c:v>1.007080078125E-3</c:v>
                </c:pt>
                <c:pt idx="59227">
                  <c:v>1.0068416595458984E-3</c:v>
                </c:pt>
                <c:pt idx="59228">
                  <c:v>1.007080078125E-3</c:v>
                </c:pt>
                <c:pt idx="59229">
                  <c:v>1.007080078125E-3</c:v>
                </c:pt>
                <c:pt idx="59230">
                  <c:v>1.0068416595458984E-3</c:v>
                </c:pt>
                <c:pt idx="59231">
                  <c:v>1.007080078125E-3</c:v>
                </c:pt>
                <c:pt idx="59232">
                  <c:v>1.0080337524414063E-3</c:v>
                </c:pt>
                <c:pt idx="59233">
                  <c:v>1.007080078125E-3</c:v>
                </c:pt>
                <c:pt idx="59234">
                  <c:v>1.0068416595458984E-3</c:v>
                </c:pt>
                <c:pt idx="59235">
                  <c:v>1.007080078125E-3</c:v>
                </c:pt>
                <c:pt idx="59236">
                  <c:v>1.007080078125E-3</c:v>
                </c:pt>
                <c:pt idx="59237">
                  <c:v>1.0068416595458984E-3</c:v>
                </c:pt>
                <c:pt idx="59238">
                  <c:v>1.007080078125E-3</c:v>
                </c:pt>
                <c:pt idx="59239">
                  <c:v>1.007080078125E-3</c:v>
                </c:pt>
                <c:pt idx="59240">
                  <c:v>1.0068416595458984E-3</c:v>
                </c:pt>
                <c:pt idx="59241">
                  <c:v>1.007080078125E-3</c:v>
                </c:pt>
                <c:pt idx="59242">
                  <c:v>1.007080078125E-3</c:v>
                </c:pt>
                <c:pt idx="59243">
                  <c:v>1.0068416595458984E-3</c:v>
                </c:pt>
                <c:pt idx="59244">
                  <c:v>1.0080337524414063E-3</c:v>
                </c:pt>
                <c:pt idx="59245">
                  <c:v>1.007080078125E-3</c:v>
                </c:pt>
                <c:pt idx="59246">
                  <c:v>1.0068416595458984E-3</c:v>
                </c:pt>
                <c:pt idx="59247">
                  <c:v>1.007080078125E-3</c:v>
                </c:pt>
                <c:pt idx="59248">
                  <c:v>1.007080078125E-3</c:v>
                </c:pt>
                <c:pt idx="59249">
                  <c:v>1.0068416595458984E-3</c:v>
                </c:pt>
                <c:pt idx="59250">
                  <c:v>1.007080078125E-3</c:v>
                </c:pt>
                <c:pt idx="59251">
                  <c:v>1.007080078125E-3</c:v>
                </c:pt>
                <c:pt idx="59252">
                  <c:v>1.0068416595458984E-3</c:v>
                </c:pt>
                <c:pt idx="59253">
                  <c:v>1.007080078125E-3</c:v>
                </c:pt>
                <c:pt idx="59254">
                  <c:v>1.007080078125E-3</c:v>
                </c:pt>
                <c:pt idx="59255">
                  <c:v>1.0068416595458984E-3</c:v>
                </c:pt>
                <c:pt idx="59256">
                  <c:v>1.007080078125E-3</c:v>
                </c:pt>
                <c:pt idx="59257">
                  <c:v>1.0080337524414063E-3</c:v>
                </c:pt>
                <c:pt idx="59258">
                  <c:v>1.007080078125E-3</c:v>
                </c:pt>
                <c:pt idx="59259">
                  <c:v>1.0068416595458984E-3</c:v>
                </c:pt>
                <c:pt idx="59260">
                  <c:v>1.007080078125E-3</c:v>
                </c:pt>
                <c:pt idx="59261">
                  <c:v>1.007080078125E-3</c:v>
                </c:pt>
                <c:pt idx="59262">
                  <c:v>1.0068416595458984E-3</c:v>
                </c:pt>
                <c:pt idx="59263">
                  <c:v>1.007080078125E-3</c:v>
                </c:pt>
                <c:pt idx="59264">
                  <c:v>1.007080078125E-3</c:v>
                </c:pt>
                <c:pt idx="59265">
                  <c:v>1.0068416595458984E-3</c:v>
                </c:pt>
                <c:pt idx="59266">
                  <c:v>1.007080078125E-3</c:v>
                </c:pt>
                <c:pt idx="59267">
                  <c:v>1.007080078125E-3</c:v>
                </c:pt>
                <c:pt idx="59268">
                  <c:v>1.0068416595458984E-3</c:v>
                </c:pt>
                <c:pt idx="59269">
                  <c:v>1.0080337524414063E-3</c:v>
                </c:pt>
                <c:pt idx="59270">
                  <c:v>1.007080078125E-3</c:v>
                </c:pt>
                <c:pt idx="59271">
                  <c:v>1.0068416595458984E-3</c:v>
                </c:pt>
                <c:pt idx="59272">
                  <c:v>1.007080078125E-3</c:v>
                </c:pt>
                <c:pt idx="59273">
                  <c:v>1.007080078125E-3</c:v>
                </c:pt>
                <c:pt idx="59274">
                  <c:v>1.0068416595458984E-3</c:v>
                </c:pt>
                <c:pt idx="59275">
                  <c:v>1.007080078125E-3</c:v>
                </c:pt>
                <c:pt idx="59276">
                  <c:v>1.007080078125E-3</c:v>
                </c:pt>
                <c:pt idx="59277">
                  <c:v>1.0068416595458984E-3</c:v>
                </c:pt>
                <c:pt idx="59278">
                  <c:v>1.007080078125E-3</c:v>
                </c:pt>
                <c:pt idx="59279">
                  <c:v>1.007080078125E-3</c:v>
                </c:pt>
                <c:pt idx="59280">
                  <c:v>1.0068416595458984E-3</c:v>
                </c:pt>
                <c:pt idx="59281">
                  <c:v>1.007080078125E-3</c:v>
                </c:pt>
                <c:pt idx="59282">
                  <c:v>1.0080337524414063E-3</c:v>
                </c:pt>
                <c:pt idx="59283">
                  <c:v>1.007080078125E-3</c:v>
                </c:pt>
                <c:pt idx="59284">
                  <c:v>1.0068416595458984E-3</c:v>
                </c:pt>
                <c:pt idx="59285">
                  <c:v>1.007080078125E-3</c:v>
                </c:pt>
                <c:pt idx="59286">
                  <c:v>1.007080078125E-3</c:v>
                </c:pt>
                <c:pt idx="59287">
                  <c:v>1.0068416595458984E-3</c:v>
                </c:pt>
                <c:pt idx="59288">
                  <c:v>1.007080078125E-3</c:v>
                </c:pt>
                <c:pt idx="59289">
                  <c:v>1.007080078125E-3</c:v>
                </c:pt>
                <c:pt idx="59290">
                  <c:v>1.0068416595458984E-3</c:v>
                </c:pt>
                <c:pt idx="59291">
                  <c:v>1.007080078125E-3</c:v>
                </c:pt>
                <c:pt idx="59292">
                  <c:v>1.0068416595458984E-3</c:v>
                </c:pt>
                <c:pt idx="59293">
                  <c:v>1.007080078125E-3</c:v>
                </c:pt>
                <c:pt idx="59294">
                  <c:v>1.0080337524414063E-3</c:v>
                </c:pt>
                <c:pt idx="59295">
                  <c:v>1.007080078125E-3</c:v>
                </c:pt>
                <c:pt idx="59296">
                  <c:v>1.0068416595458984E-3</c:v>
                </c:pt>
                <c:pt idx="59297">
                  <c:v>1.007080078125E-3</c:v>
                </c:pt>
                <c:pt idx="59298">
                  <c:v>1.007080078125E-3</c:v>
                </c:pt>
                <c:pt idx="59299">
                  <c:v>1.0068416595458984E-3</c:v>
                </c:pt>
                <c:pt idx="59300">
                  <c:v>1.007080078125E-3</c:v>
                </c:pt>
                <c:pt idx="59301">
                  <c:v>1.007080078125E-3</c:v>
                </c:pt>
                <c:pt idx="59302">
                  <c:v>1.0068416595458984E-3</c:v>
                </c:pt>
                <c:pt idx="59303">
                  <c:v>1.007080078125E-3</c:v>
                </c:pt>
                <c:pt idx="59304">
                  <c:v>1.007080078125E-3</c:v>
                </c:pt>
                <c:pt idx="59305">
                  <c:v>1.0068416595458984E-3</c:v>
                </c:pt>
                <c:pt idx="59306">
                  <c:v>1.007080078125E-3</c:v>
                </c:pt>
                <c:pt idx="59307">
                  <c:v>1.0080337524414063E-3</c:v>
                </c:pt>
                <c:pt idx="59308">
                  <c:v>1.007080078125E-3</c:v>
                </c:pt>
                <c:pt idx="59309">
                  <c:v>1.0068416595458984E-3</c:v>
                </c:pt>
                <c:pt idx="59310">
                  <c:v>1.007080078125E-3</c:v>
                </c:pt>
                <c:pt idx="59311">
                  <c:v>1.007080078125E-3</c:v>
                </c:pt>
                <c:pt idx="59312">
                  <c:v>1.0068416595458984E-3</c:v>
                </c:pt>
                <c:pt idx="59313">
                  <c:v>1.007080078125E-3</c:v>
                </c:pt>
                <c:pt idx="59314">
                  <c:v>1.0068416595458984E-3</c:v>
                </c:pt>
                <c:pt idx="59315">
                  <c:v>1.007080078125E-3</c:v>
                </c:pt>
                <c:pt idx="59316">
                  <c:v>1.007080078125E-3</c:v>
                </c:pt>
                <c:pt idx="59317">
                  <c:v>1.0068416595458984E-3</c:v>
                </c:pt>
                <c:pt idx="59318">
                  <c:v>1.007080078125E-3</c:v>
                </c:pt>
                <c:pt idx="59319">
                  <c:v>1.0080337524414063E-3</c:v>
                </c:pt>
                <c:pt idx="59320">
                  <c:v>1.007080078125E-3</c:v>
                </c:pt>
                <c:pt idx="59321">
                  <c:v>1.0068416595458984E-3</c:v>
                </c:pt>
                <c:pt idx="59322">
                  <c:v>1.007080078125E-3</c:v>
                </c:pt>
                <c:pt idx="59323">
                  <c:v>1.007080078125E-3</c:v>
                </c:pt>
                <c:pt idx="59324">
                  <c:v>1.0068416595458984E-3</c:v>
                </c:pt>
                <c:pt idx="59325">
                  <c:v>1.007080078125E-3</c:v>
                </c:pt>
                <c:pt idx="59326">
                  <c:v>1.007080078125E-3</c:v>
                </c:pt>
                <c:pt idx="59327">
                  <c:v>1.0068416595458984E-3</c:v>
                </c:pt>
                <c:pt idx="59328">
                  <c:v>1.007080078125E-3</c:v>
                </c:pt>
                <c:pt idx="59329">
                  <c:v>3.0210018157958984E-3</c:v>
                </c:pt>
                <c:pt idx="59330">
                  <c:v>1.0080337524414063E-3</c:v>
                </c:pt>
                <c:pt idx="59331">
                  <c:v>1.007080078125E-3</c:v>
                </c:pt>
                <c:pt idx="59332">
                  <c:v>1.0068416595458984E-3</c:v>
                </c:pt>
                <c:pt idx="59333">
                  <c:v>1.007080078125E-3</c:v>
                </c:pt>
                <c:pt idx="59334">
                  <c:v>1.0068416595458984E-3</c:v>
                </c:pt>
                <c:pt idx="59335">
                  <c:v>1.007080078125E-3</c:v>
                </c:pt>
                <c:pt idx="59336">
                  <c:v>1.007080078125E-3</c:v>
                </c:pt>
                <c:pt idx="59337">
                  <c:v>1.0068416595458984E-3</c:v>
                </c:pt>
                <c:pt idx="59338">
                  <c:v>1.007080078125E-3</c:v>
                </c:pt>
                <c:pt idx="59339">
                  <c:v>1.007080078125E-3</c:v>
                </c:pt>
                <c:pt idx="59340">
                  <c:v>1.0068416595458984E-3</c:v>
                </c:pt>
                <c:pt idx="59341">
                  <c:v>1.007080078125E-3</c:v>
                </c:pt>
                <c:pt idx="59342">
                  <c:v>1.0080337524414063E-3</c:v>
                </c:pt>
                <c:pt idx="59343">
                  <c:v>1.007080078125E-3</c:v>
                </c:pt>
                <c:pt idx="59344">
                  <c:v>1.0068416595458984E-3</c:v>
                </c:pt>
                <c:pt idx="59345">
                  <c:v>1.007080078125E-3</c:v>
                </c:pt>
                <c:pt idx="59346">
                  <c:v>1.007080078125E-3</c:v>
                </c:pt>
                <c:pt idx="59347">
                  <c:v>1.0068416595458984E-3</c:v>
                </c:pt>
                <c:pt idx="59348">
                  <c:v>1.007080078125E-3</c:v>
                </c:pt>
                <c:pt idx="59349">
                  <c:v>1.007080078125E-3</c:v>
                </c:pt>
                <c:pt idx="59350">
                  <c:v>1.0068416595458984E-3</c:v>
                </c:pt>
                <c:pt idx="59351">
                  <c:v>1.007080078125E-3</c:v>
                </c:pt>
                <c:pt idx="59352">
                  <c:v>1.007080078125E-3</c:v>
                </c:pt>
                <c:pt idx="59353">
                  <c:v>1.0068416595458984E-3</c:v>
                </c:pt>
                <c:pt idx="59354">
                  <c:v>1.007080078125E-3</c:v>
                </c:pt>
                <c:pt idx="59355">
                  <c:v>1.0080337524414063E-3</c:v>
                </c:pt>
                <c:pt idx="59356">
                  <c:v>1.0068416595458984E-3</c:v>
                </c:pt>
                <c:pt idx="59357">
                  <c:v>1.007080078125E-3</c:v>
                </c:pt>
                <c:pt idx="59358">
                  <c:v>1.007080078125E-3</c:v>
                </c:pt>
                <c:pt idx="59359">
                  <c:v>1.0068416595458984E-3</c:v>
                </c:pt>
                <c:pt idx="59360">
                  <c:v>1.007080078125E-3</c:v>
                </c:pt>
                <c:pt idx="59361">
                  <c:v>1.007080078125E-3</c:v>
                </c:pt>
                <c:pt idx="59362">
                  <c:v>1.0068416595458984E-3</c:v>
                </c:pt>
                <c:pt idx="59363">
                  <c:v>1.007080078125E-3</c:v>
                </c:pt>
                <c:pt idx="59364">
                  <c:v>1.007080078125E-3</c:v>
                </c:pt>
                <c:pt idx="59365">
                  <c:v>1.0068416595458984E-3</c:v>
                </c:pt>
                <c:pt idx="59366">
                  <c:v>1.007080078125E-3</c:v>
                </c:pt>
                <c:pt idx="59367">
                  <c:v>1.0080337524414063E-3</c:v>
                </c:pt>
                <c:pt idx="59368">
                  <c:v>1.007080078125E-3</c:v>
                </c:pt>
                <c:pt idx="59369">
                  <c:v>1.0068416595458984E-3</c:v>
                </c:pt>
                <c:pt idx="59370">
                  <c:v>1.007080078125E-3</c:v>
                </c:pt>
                <c:pt idx="59371">
                  <c:v>1.007080078125E-3</c:v>
                </c:pt>
                <c:pt idx="59372">
                  <c:v>1.0068416595458984E-3</c:v>
                </c:pt>
                <c:pt idx="59373">
                  <c:v>1.007080078125E-3</c:v>
                </c:pt>
                <c:pt idx="59374">
                  <c:v>1.007080078125E-3</c:v>
                </c:pt>
                <c:pt idx="59375">
                  <c:v>1.0068416595458984E-3</c:v>
                </c:pt>
                <c:pt idx="59376">
                  <c:v>1.007080078125E-3</c:v>
                </c:pt>
                <c:pt idx="59377">
                  <c:v>1.007080078125E-3</c:v>
                </c:pt>
                <c:pt idx="59378">
                  <c:v>1.0068416595458984E-3</c:v>
                </c:pt>
                <c:pt idx="59379">
                  <c:v>1.007080078125E-3</c:v>
                </c:pt>
                <c:pt idx="59380">
                  <c:v>1.0080337524414063E-3</c:v>
                </c:pt>
                <c:pt idx="59381">
                  <c:v>1.0068416595458984E-3</c:v>
                </c:pt>
                <c:pt idx="59382">
                  <c:v>1.007080078125E-3</c:v>
                </c:pt>
                <c:pt idx="59383">
                  <c:v>1.007080078125E-3</c:v>
                </c:pt>
                <c:pt idx="59384">
                  <c:v>1.0068416595458984E-3</c:v>
                </c:pt>
                <c:pt idx="59385">
                  <c:v>1.007080078125E-3</c:v>
                </c:pt>
                <c:pt idx="59386">
                  <c:v>1.007080078125E-3</c:v>
                </c:pt>
                <c:pt idx="59387">
                  <c:v>1.0068416595458984E-3</c:v>
                </c:pt>
                <c:pt idx="59388">
                  <c:v>1.007080078125E-3</c:v>
                </c:pt>
                <c:pt idx="59389">
                  <c:v>1.007080078125E-3</c:v>
                </c:pt>
                <c:pt idx="59390">
                  <c:v>1.0068416595458984E-3</c:v>
                </c:pt>
                <c:pt idx="59391">
                  <c:v>1.007080078125E-3</c:v>
                </c:pt>
                <c:pt idx="59392">
                  <c:v>1.0080337524414063E-3</c:v>
                </c:pt>
                <c:pt idx="59393">
                  <c:v>1.007080078125E-3</c:v>
                </c:pt>
                <c:pt idx="59394">
                  <c:v>1.0068416595458984E-3</c:v>
                </c:pt>
                <c:pt idx="59395">
                  <c:v>1.007080078125E-3</c:v>
                </c:pt>
                <c:pt idx="59396">
                  <c:v>1.007080078125E-3</c:v>
                </c:pt>
                <c:pt idx="59397">
                  <c:v>1.0068416595458984E-3</c:v>
                </c:pt>
                <c:pt idx="59398">
                  <c:v>1.007080078125E-3</c:v>
                </c:pt>
                <c:pt idx="59399">
                  <c:v>1.007080078125E-3</c:v>
                </c:pt>
                <c:pt idx="59400">
                  <c:v>1.0068416595458984E-3</c:v>
                </c:pt>
                <c:pt idx="59401">
                  <c:v>1.007080078125E-3</c:v>
                </c:pt>
                <c:pt idx="59402">
                  <c:v>1.007080078125E-3</c:v>
                </c:pt>
                <c:pt idx="59403">
                  <c:v>1.0068416595458984E-3</c:v>
                </c:pt>
                <c:pt idx="59404">
                  <c:v>1.007080078125E-3</c:v>
                </c:pt>
                <c:pt idx="59405">
                  <c:v>1.0080337524414063E-3</c:v>
                </c:pt>
                <c:pt idx="59406">
                  <c:v>1.0068416595458984E-3</c:v>
                </c:pt>
                <c:pt idx="59407">
                  <c:v>1.007080078125E-3</c:v>
                </c:pt>
                <c:pt idx="59408">
                  <c:v>1.007080078125E-3</c:v>
                </c:pt>
                <c:pt idx="59409">
                  <c:v>1.0068416595458984E-3</c:v>
                </c:pt>
                <c:pt idx="59410">
                  <c:v>1.007080078125E-3</c:v>
                </c:pt>
                <c:pt idx="59411">
                  <c:v>1.007080078125E-3</c:v>
                </c:pt>
                <c:pt idx="59412">
                  <c:v>1.0068416595458984E-3</c:v>
                </c:pt>
                <c:pt idx="59413">
                  <c:v>1.007080078125E-3</c:v>
                </c:pt>
                <c:pt idx="59414">
                  <c:v>1.007080078125E-3</c:v>
                </c:pt>
                <c:pt idx="59415">
                  <c:v>1.0068416595458984E-3</c:v>
                </c:pt>
                <c:pt idx="59416">
                  <c:v>1.007080078125E-3</c:v>
                </c:pt>
                <c:pt idx="59417">
                  <c:v>1.0080337524414063E-3</c:v>
                </c:pt>
                <c:pt idx="59418">
                  <c:v>1.007080078125E-3</c:v>
                </c:pt>
                <c:pt idx="59419">
                  <c:v>1.0068416595458984E-3</c:v>
                </c:pt>
                <c:pt idx="59420">
                  <c:v>1.007080078125E-3</c:v>
                </c:pt>
                <c:pt idx="59421">
                  <c:v>1.007080078125E-3</c:v>
                </c:pt>
                <c:pt idx="59422">
                  <c:v>1.0068416595458984E-3</c:v>
                </c:pt>
                <c:pt idx="59423">
                  <c:v>1.007080078125E-3</c:v>
                </c:pt>
                <c:pt idx="59424">
                  <c:v>1.007080078125E-3</c:v>
                </c:pt>
                <c:pt idx="59425">
                  <c:v>1.0068416595458984E-3</c:v>
                </c:pt>
                <c:pt idx="59426">
                  <c:v>1.007080078125E-3</c:v>
                </c:pt>
                <c:pt idx="59427">
                  <c:v>1.007080078125E-3</c:v>
                </c:pt>
                <c:pt idx="59428">
                  <c:v>1.0068416595458984E-3</c:v>
                </c:pt>
                <c:pt idx="59429">
                  <c:v>1.007080078125E-3</c:v>
                </c:pt>
                <c:pt idx="59430">
                  <c:v>1.0080337524414063E-3</c:v>
                </c:pt>
                <c:pt idx="59431">
                  <c:v>1.0068416595458984E-3</c:v>
                </c:pt>
                <c:pt idx="59432">
                  <c:v>1.007080078125E-3</c:v>
                </c:pt>
                <c:pt idx="59433">
                  <c:v>1.007080078125E-3</c:v>
                </c:pt>
                <c:pt idx="59434">
                  <c:v>1.0068416595458984E-3</c:v>
                </c:pt>
                <c:pt idx="59435">
                  <c:v>1.007080078125E-3</c:v>
                </c:pt>
                <c:pt idx="59436">
                  <c:v>1.007080078125E-3</c:v>
                </c:pt>
                <c:pt idx="59437">
                  <c:v>1.0068416595458984E-3</c:v>
                </c:pt>
                <c:pt idx="59438">
                  <c:v>1.007080078125E-3</c:v>
                </c:pt>
                <c:pt idx="59439">
                  <c:v>1.007080078125E-3</c:v>
                </c:pt>
                <c:pt idx="59440">
                  <c:v>1.0068416595458984E-3</c:v>
                </c:pt>
                <c:pt idx="59441">
                  <c:v>1.007080078125E-3</c:v>
                </c:pt>
                <c:pt idx="59442">
                  <c:v>1.0080337524414063E-3</c:v>
                </c:pt>
                <c:pt idx="59443">
                  <c:v>1.007080078125E-3</c:v>
                </c:pt>
                <c:pt idx="59444">
                  <c:v>1.0068416595458984E-3</c:v>
                </c:pt>
                <c:pt idx="59445">
                  <c:v>1.007080078125E-3</c:v>
                </c:pt>
                <c:pt idx="59446">
                  <c:v>1.007080078125E-3</c:v>
                </c:pt>
                <c:pt idx="59447">
                  <c:v>1.0068416595458984E-3</c:v>
                </c:pt>
                <c:pt idx="59448">
                  <c:v>1.007080078125E-3</c:v>
                </c:pt>
                <c:pt idx="59449">
                  <c:v>1.007080078125E-3</c:v>
                </c:pt>
                <c:pt idx="59450">
                  <c:v>1.0068416595458984E-3</c:v>
                </c:pt>
                <c:pt idx="59451">
                  <c:v>1.007080078125E-3</c:v>
                </c:pt>
                <c:pt idx="59452">
                  <c:v>1.007080078125E-3</c:v>
                </c:pt>
                <c:pt idx="59453">
                  <c:v>1.0068416595458984E-3</c:v>
                </c:pt>
                <c:pt idx="59454">
                  <c:v>1.007080078125E-3</c:v>
                </c:pt>
                <c:pt idx="59455">
                  <c:v>1.0080337524414063E-3</c:v>
                </c:pt>
                <c:pt idx="59456">
                  <c:v>1.0068416595458984E-3</c:v>
                </c:pt>
                <c:pt idx="59457">
                  <c:v>1.007080078125E-3</c:v>
                </c:pt>
                <c:pt idx="59458">
                  <c:v>1.007080078125E-3</c:v>
                </c:pt>
                <c:pt idx="59459">
                  <c:v>1.0068416595458984E-3</c:v>
                </c:pt>
                <c:pt idx="59460">
                  <c:v>1.007080078125E-3</c:v>
                </c:pt>
                <c:pt idx="59461">
                  <c:v>1.007080078125E-3</c:v>
                </c:pt>
                <c:pt idx="59462">
                  <c:v>1.0068416595458984E-3</c:v>
                </c:pt>
                <c:pt idx="59463">
                  <c:v>1.007080078125E-3</c:v>
                </c:pt>
                <c:pt idx="59464">
                  <c:v>1.007080078125E-3</c:v>
                </c:pt>
                <c:pt idx="59465">
                  <c:v>1.0068416595458984E-3</c:v>
                </c:pt>
                <c:pt idx="59466">
                  <c:v>1.007080078125E-3</c:v>
                </c:pt>
                <c:pt idx="59467">
                  <c:v>1.0080337524414063E-3</c:v>
                </c:pt>
                <c:pt idx="59468">
                  <c:v>1.007080078125E-3</c:v>
                </c:pt>
                <c:pt idx="59469">
                  <c:v>1.0068416595458984E-3</c:v>
                </c:pt>
                <c:pt idx="59470">
                  <c:v>1.007080078125E-3</c:v>
                </c:pt>
                <c:pt idx="59471">
                  <c:v>1.007080078125E-3</c:v>
                </c:pt>
                <c:pt idx="59472">
                  <c:v>1.0068416595458984E-3</c:v>
                </c:pt>
                <c:pt idx="59473">
                  <c:v>1.007080078125E-3</c:v>
                </c:pt>
                <c:pt idx="59474">
                  <c:v>1.007080078125E-3</c:v>
                </c:pt>
                <c:pt idx="59475">
                  <c:v>1.0068416595458984E-3</c:v>
                </c:pt>
                <c:pt idx="59476">
                  <c:v>1.007080078125E-3</c:v>
                </c:pt>
                <c:pt idx="59477">
                  <c:v>1.007080078125E-3</c:v>
                </c:pt>
                <c:pt idx="59478">
                  <c:v>1.0068416595458984E-3</c:v>
                </c:pt>
                <c:pt idx="59479">
                  <c:v>1.007080078125E-3</c:v>
                </c:pt>
                <c:pt idx="59480">
                  <c:v>1.0080337524414063E-3</c:v>
                </c:pt>
                <c:pt idx="59481">
                  <c:v>1.0068416595458984E-3</c:v>
                </c:pt>
                <c:pt idx="59482">
                  <c:v>1.007080078125E-3</c:v>
                </c:pt>
                <c:pt idx="59483">
                  <c:v>1.007080078125E-3</c:v>
                </c:pt>
                <c:pt idx="59484">
                  <c:v>1.0068416595458984E-3</c:v>
                </c:pt>
                <c:pt idx="59485">
                  <c:v>1.007080078125E-3</c:v>
                </c:pt>
                <c:pt idx="59486">
                  <c:v>1.007080078125E-3</c:v>
                </c:pt>
                <c:pt idx="59487">
                  <c:v>1.0068416595458984E-3</c:v>
                </c:pt>
                <c:pt idx="59488">
                  <c:v>1.007080078125E-3</c:v>
                </c:pt>
                <c:pt idx="59489">
                  <c:v>1.007080078125E-3</c:v>
                </c:pt>
                <c:pt idx="59490">
                  <c:v>1.0068416595458984E-3</c:v>
                </c:pt>
                <c:pt idx="59491">
                  <c:v>1.007080078125E-3</c:v>
                </c:pt>
                <c:pt idx="59492">
                  <c:v>1.0080337524414063E-3</c:v>
                </c:pt>
                <c:pt idx="59493">
                  <c:v>1.007080078125E-3</c:v>
                </c:pt>
                <c:pt idx="59494">
                  <c:v>1.0068416595458984E-3</c:v>
                </c:pt>
                <c:pt idx="59495">
                  <c:v>1.007080078125E-3</c:v>
                </c:pt>
                <c:pt idx="59496">
                  <c:v>1.007080078125E-3</c:v>
                </c:pt>
                <c:pt idx="59497">
                  <c:v>1.0068416595458984E-3</c:v>
                </c:pt>
                <c:pt idx="59498">
                  <c:v>1.007080078125E-3</c:v>
                </c:pt>
                <c:pt idx="59499">
                  <c:v>1.007080078125E-3</c:v>
                </c:pt>
                <c:pt idx="59500">
                  <c:v>1.0068416595458984E-3</c:v>
                </c:pt>
                <c:pt idx="59501">
                  <c:v>1.007080078125E-3</c:v>
                </c:pt>
                <c:pt idx="59502">
                  <c:v>1.007080078125E-3</c:v>
                </c:pt>
                <c:pt idx="59503">
                  <c:v>1.0068416595458984E-3</c:v>
                </c:pt>
                <c:pt idx="59504">
                  <c:v>1.007080078125E-3</c:v>
                </c:pt>
                <c:pt idx="59505">
                  <c:v>1.0080337524414063E-3</c:v>
                </c:pt>
                <c:pt idx="59506">
                  <c:v>1.0068416595458984E-3</c:v>
                </c:pt>
                <c:pt idx="59507">
                  <c:v>1.007080078125E-3</c:v>
                </c:pt>
                <c:pt idx="59508">
                  <c:v>1.007080078125E-3</c:v>
                </c:pt>
                <c:pt idx="59509">
                  <c:v>1.0068416595458984E-3</c:v>
                </c:pt>
                <c:pt idx="59510">
                  <c:v>1.007080078125E-3</c:v>
                </c:pt>
                <c:pt idx="59511">
                  <c:v>1.007080078125E-3</c:v>
                </c:pt>
                <c:pt idx="59512">
                  <c:v>1.0068416595458984E-3</c:v>
                </c:pt>
                <c:pt idx="59513">
                  <c:v>1.007080078125E-3</c:v>
                </c:pt>
                <c:pt idx="59514">
                  <c:v>1.007080078125E-3</c:v>
                </c:pt>
                <c:pt idx="59515">
                  <c:v>1.0068416595458984E-3</c:v>
                </c:pt>
                <c:pt idx="59516">
                  <c:v>1.007080078125E-3</c:v>
                </c:pt>
                <c:pt idx="59517">
                  <c:v>1.0080337524414063E-3</c:v>
                </c:pt>
                <c:pt idx="59518">
                  <c:v>1.007080078125E-3</c:v>
                </c:pt>
                <c:pt idx="59519">
                  <c:v>1.0068416595458984E-3</c:v>
                </c:pt>
                <c:pt idx="59520">
                  <c:v>1.007080078125E-3</c:v>
                </c:pt>
                <c:pt idx="59521">
                  <c:v>1.007080078125E-3</c:v>
                </c:pt>
                <c:pt idx="59522">
                  <c:v>1.0068416595458984E-3</c:v>
                </c:pt>
                <c:pt idx="59523">
                  <c:v>1.007080078125E-3</c:v>
                </c:pt>
                <c:pt idx="59524">
                  <c:v>1.007080078125E-3</c:v>
                </c:pt>
                <c:pt idx="59525">
                  <c:v>1.0068416595458984E-3</c:v>
                </c:pt>
                <c:pt idx="59526">
                  <c:v>1.007080078125E-3</c:v>
                </c:pt>
                <c:pt idx="59527">
                  <c:v>1.007080078125E-3</c:v>
                </c:pt>
                <c:pt idx="59528">
                  <c:v>1.0068416595458984E-3</c:v>
                </c:pt>
                <c:pt idx="59529">
                  <c:v>1.007080078125E-3</c:v>
                </c:pt>
                <c:pt idx="59530">
                  <c:v>1.0080337524414063E-3</c:v>
                </c:pt>
                <c:pt idx="59531">
                  <c:v>1.0068416595458984E-3</c:v>
                </c:pt>
                <c:pt idx="59532">
                  <c:v>1.007080078125E-3</c:v>
                </c:pt>
                <c:pt idx="59533">
                  <c:v>1.007080078125E-3</c:v>
                </c:pt>
                <c:pt idx="59534">
                  <c:v>1.0068416595458984E-3</c:v>
                </c:pt>
                <c:pt idx="59535">
                  <c:v>1.007080078125E-3</c:v>
                </c:pt>
                <c:pt idx="59536">
                  <c:v>1.007080078125E-3</c:v>
                </c:pt>
                <c:pt idx="59537">
                  <c:v>1.0068416595458984E-3</c:v>
                </c:pt>
                <c:pt idx="59538">
                  <c:v>1.007080078125E-3</c:v>
                </c:pt>
                <c:pt idx="59539">
                  <c:v>1.007080078125E-3</c:v>
                </c:pt>
                <c:pt idx="59540">
                  <c:v>1.0068416595458984E-3</c:v>
                </c:pt>
                <c:pt idx="59541">
                  <c:v>1.007080078125E-3</c:v>
                </c:pt>
                <c:pt idx="59542">
                  <c:v>1.0080337524414063E-3</c:v>
                </c:pt>
                <c:pt idx="59543">
                  <c:v>1.007080078125E-3</c:v>
                </c:pt>
                <c:pt idx="59544">
                  <c:v>1.0068416595458984E-3</c:v>
                </c:pt>
                <c:pt idx="59545">
                  <c:v>1.007080078125E-3</c:v>
                </c:pt>
                <c:pt idx="59546">
                  <c:v>1.007080078125E-3</c:v>
                </c:pt>
                <c:pt idx="59547">
                  <c:v>1.0068416595458984E-3</c:v>
                </c:pt>
                <c:pt idx="59548">
                  <c:v>1.007080078125E-3</c:v>
                </c:pt>
                <c:pt idx="59549">
                  <c:v>1.007080078125E-3</c:v>
                </c:pt>
                <c:pt idx="59550">
                  <c:v>1.0068416595458984E-3</c:v>
                </c:pt>
                <c:pt idx="59551">
                  <c:v>1.007080078125E-3</c:v>
                </c:pt>
                <c:pt idx="59552">
                  <c:v>1.007080078125E-3</c:v>
                </c:pt>
                <c:pt idx="59553">
                  <c:v>1.0068416595458984E-3</c:v>
                </c:pt>
                <c:pt idx="59554">
                  <c:v>1.007080078125E-3</c:v>
                </c:pt>
                <c:pt idx="59555">
                  <c:v>1.0080337524414063E-3</c:v>
                </c:pt>
                <c:pt idx="59556">
                  <c:v>1.0068416595458984E-3</c:v>
                </c:pt>
                <c:pt idx="59557">
                  <c:v>1.007080078125E-3</c:v>
                </c:pt>
                <c:pt idx="59558">
                  <c:v>1.007080078125E-3</c:v>
                </c:pt>
                <c:pt idx="59559">
                  <c:v>1.0068416595458984E-3</c:v>
                </c:pt>
                <c:pt idx="59560">
                  <c:v>1.007080078125E-3</c:v>
                </c:pt>
                <c:pt idx="59561">
                  <c:v>1.007080078125E-3</c:v>
                </c:pt>
                <c:pt idx="59562">
                  <c:v>1.0068416595458984E-3</c:v>
                </c:pt>
                <c:pt idx="59563">
                  <c:v>1.007080078125E-3</c:v>
                </c:pt>
                <c:pt idx="59564">
                  <c:v>1.007080078125E-3</c:v>
                </c:pt>
                <c:pt idx="59565">
                  <c:v>1.0068416595458984E-3</c:v>
                </c:pt>
                <c:pt idx="59566">
                  <c:v>1.007080078125E-3</c:v>
                </c:pt>
                <c:pt idx="59567">
                  <c:v>1.0080337524414063E-3</c:v>
                </c:pt>
                <c:pt idx="59568">
                  <c:v>1.007080078125E-3</c:v>
                </c:pt>
                <c:pt idx="59569">
                  <c:v>1.0068416595458984E-3</c:v>
                </c:pt>
                <c:pt idx="59570">
                  <c:v>1.007080078125E-3</c:v>
                </c:pt>
                <c:pt idx="59571">
                  <c:v>1.007080078125E-3</c:v>
                </c:pt>
                <c:pt idx="59572">
                  <c:v>1.0068416595458984E-3</c:v>
                </c:pt>
                <c:pt idx="59573">
                  <c:v>1.007080078125E-3</c:v>
                </c:pt>
                <c:pt idx="59574">
                  <c:v>1.007080078125E-3</c:v>
                </c:pt>
                <c:pt idx="59575">
                  <c:v>1.0068416595458984E-3</c:v>
                </c:pt>
                <c:pt idx="59576">
                  <c:v>1.007080078125E-3</c:v>
                </c:pt>
                <c:pt idx="59577">
                  <c:v>1.007080078125E-3</c:v>
                </c:pt>
                <c:pt idx="59578">
                  <c:v>1.0068416595458984E-3</c:v>
                </c:pt>
                <c:pt idx="59579">
                  <c:v>1.0080337524414063E-3</c:v>
                </c:pt>
                <c:pt idx="59580">
                  <c:v>1.007080078125E-3</c:v>
                </c:pt>
                <c:pt idx="59581">
                  <c:v>1.0068416595458984E-3</c:v>
                </c:pt>
                <c:pt idx="59582">
                  <c:v>1.007080078125E-3</c:v>
                </c:pt>
                <c:pt idx="59583">
                  <c:v>1.007080078125E-3</c:v>
                </c:pt>
                <c:pt idx="59584">
                  <c:v>1.0068416595458984E-3</c:v>
                </c:pt>
                <c:pt idx="59585">
                  <c:v>1.007080078125E-3</c:v>
                </c:pt>
                <c:pt idx="59586">
                  <c:v>1.007080078125E-3</c:v>
                </c:pt>
                <c:pt idx="59587">
                  <c:v>1.0068416595458984E-3</c:v>
                </c:pt>
                <c:pt idx="59588">
                  <c:v>1.007080078125E-3</c:v>
                </c:pt>
                <c:pt idx="59589">
                  <c:v>1.007080078125E-3</c:v>
                </c:pt>
                <c:pt idx="59590">
                  <c:v>1.0068416595458984E-3</c:v>
                </c:pt>
                <c:pt idx="59591">
                  <c:v>1.007080078125E-3</c:v>
                </c:pt>
                <c:pt idx="59592">
                  <c:v>1.0080337524414063E-3</c:v>
                </c:pt>
                <c:pt idx="59593">
                  <c:v>1.007080078125E-3</c:v>
                </c:pt>
                <c:pt idx="59594">
                  <c:v>1.0068416595458984E-3</c:v>
                </c:pt>
                <c:pt idx="59595">
                  <c:v>1.007080078125E-3</c:v>
                </c:pt>
                <c:pt idx="59596">
                  <c:v>1.007080078125E-3</c:v>
                </c:pt>
                <c:pt idx="59597">
                  <c:v>1.0068416595458984E-3</c:v>
                </c:pt>
                <c:pt idx="59598">
                  <c:v>1.007080078125E-3</c:v>
                </c:pt>
                <c:pt idx="59599">
                  <c:v>1.007080078125E-3</c:v>
                </c:pt>
                <c:pt idx="59600">
                  <c:v>1.0068416595458984E-3</c:v>
                </c:pt>
                <c:pt idx="59601">
                  <c:v>1.007080078125E-3</c:v>
                </c:pt>
                <c:pt idx="59602">
                  <c:v>1.007080078125E-3</c:v>
                </c:pt>
                <c:pt idx="59603">
                  <c:v>1.0068416595458984E-3</c:v>
                </c:pt>
                <c:pt idx="59604">
                  <c:v>1.0080337524414063E-3</c:v>
                </c:pt>
                <c:pt idx="59605">
                  <c:v>1.007080078125E-3</c:v>
                </c:pt>
                <c:pt idx="59606">
                  <c:v>1.0068416595458984E-3</c:v>
                </c:pt>
                <c:pt idx="59607">
                  <c:v>1.007080078125E-3</c:v>
                </c:pt>
                <c:pt idx="59608">
                  <c:v>1.007080078125E-3</c:v>
                </c:pt>
                <c:pt idx="59609">
                  <c:v>1.0068416595458984E-3</c:v>
                </c:pt>
                <c:pt idx="59610">
                  <c:v>1.007080078125E-3</c:v>
                </c:pt>
                <c:pt idx="59611">
                  <c:v>1.007080078125E-3</c:v>
                </c:pt>
                <c:pt idx="59612">
                  <c:v>1.0068416595458984E-3</c:v>
                </c:pt>
                <c:pt idx="59613">
                  <c:v>1.007080078125E-3</c:v>
                </c:pt>
                <c:pt idx="59614">
                  <c:v>1.007080078125E-3</c:v>
                </c:pt>
                <c:pt idx="59615">
                  <c:v>1.0068416595458984E-3</c:v>
                </c:pt>
                <c:pt idx="59616">
                  <c:v>1.007080078125E-3</c:v>
                </c:pt>
                <c:pt idx="59617">
                  <c:v>1.0080337524414063E-3</c:v>
                </c:pt>
                <c:pt idx="59618">
                  <c:v>1.007080078125E-3</c:v>
                </c:pt>
                <c:pt idx="59619">
                  <c:v>1.0068416595458984E-3</c:v>
                </c:pt>
                <c:pt idx="59620">
                  <c:v>1.007080078125E-3</c:v>
                </c:pt>
                <c:pt idx="59621">
                  <c:v>1.007080078125E-3</c:v>
                </c:pt>
                <c:pt idx="59622">
                  <c:v>1.0068416595458984E-3</c:v>
                </c:pt>
                <c:pt idx="59623">
                  <c:v>1.007080078125E-3</c:v>
                </c:pt>
                <c:pt idx="59624">
                  <c:v>1.007080078125E-3</c:v>
                </c:pt>
                <c:pt idx="59625">
                  <c:v>1.0068416595458984E-3</c:v>
                </c:pt>
                <c:pt idx="59626">
                  <c:v>1.007080078125E-3</c:v>
                </c:pt>
                <c:pt idx="59627">
                  <c:v>1.007080078125E-3</c:v>
                </c:pt>
                <c:pt idx="59628">
                  <c:v>1.0068416595458984E-3</c:v>
                </c:pt>
                <c:pt idx="59629">
                  <c:v>1.0080337524414063E-3</c:v>
                </c:pt>
                <c:pt idx="59630">
                  <c:v>1.007080078125E-3</c:v>
                </c:pt>
                <c:pt idx="59631">
                  <c:v>1.0068416595458984E-3</c:v>
                </c:pt>
                <c:pt idx="59632">
                  <c:v>1.007080078125E-3</c:v>
                </c:pt>
                <c:pt idx="59633">
                  <c:v>1.007080078125E-3</c:v>
                </c:pt>
                <c:pt idx="59634">
                  <c:v>1.0068416595458984E-3</c:v>
                </c:pt>
                <c:pt idx="59635">
                  <c:v>1.007080078125E-3</c:v>
                </c:pt>
                <c:pt idx="59636">
                  <c:v>1.007080078125E-3</c:v>
                </c:pt>
                <c:pt idx="59637">
                  <c:v>1.0068416595458984E-3</c:v>
                </c:pt>
                <c:pt idx="59638">
                  <c:v>1.007080078125E-3</c:v>
                </c:pt>
                <c:pt idx="59639">
                  <c:v>1.007080078125E-3</c:v>
                </c:pt>
                <c:pt idx="59640">
                  <c:v>1.0068416595458984E-3</c:v>
                </c:pt>
                <c:pt idx="59641">
                  <c:v>1.007080078125E-3</c:v>
                </c:pt>
                <c:pt idx="59642">
                  <c:v>1.0080337524414063E-3</c:v>
                </c:pt>
                <c:pt idx="59643">
                  <c:v>1.007080078125E-3</c:v>
                </c:pt>
                <c:pt idx="59644">
                  <c:v>1.0068416595458984E-3</c:v>
                </c:pt>
                <c:pt idx="59645">
                  <c:v>1.007080078125E-3</c:v>
                </c:pt>
                <c:pt idx="59646">
                  <c:v>1.007080078125E-3</c:v>
                </c:pt>
                <c:pt idx="59647">
                  <c:v>1.0068416595458984E-3</c:v>
                </c:pt>
                <c:pt idx="59648">
                  <c:v>1.007080078125E-3</c:v>
                </c:pt>
                <c:pt idx="59649">
                  <c:v>1.007080078125E-3</c:v>
                </c:pt>
                <c:pt idx="59650">
                  <c:v>1.0068416595458984E-3</c:v>
                </c:pt>
                <c:pt idx="59651">
                  <c:v>1.007080078125E-3</c:v>
                </c:pt>
                <c:pt idx="59652">
                  <c:v>1.007080078125E-3</c:v>
                </c:pt>
                <c:pt idx="59653">
                  <c:v>1.0068416595458984E-3</c:v>
                </c:pt>
                <c:pt idx="59654">
                  <c:v>1.0080337524414063E-3</c:v>
                </c:pt>
                <c:pt idx="59655">
                  <c:v>1.007080078125E-3</c:v>
                </c:pt>
                <c:pt idx="59656">
                  <c:v>1.0068416595458984E-3</c:v>
                </c:pt>
                <c:pt idx="59657">
                  <c:v>1.007080078125E-3</c:v>
                </c:pt>
                <c:pt idx="59658">
                  <c:v>1.007080078125E-3</c:v>
                </c:pt>
                <c:pt idx="59659">
                  <c:v>1.0068416595458984E-3</c:v>
                </c:pt>
                <c:pt idx="59660">
                  <c:v>1.007080078125E-3</c:v>
                </c:pt>
                <c:pt idx="59661">
                  <c:v>1.007080078125E-3</c:v>
                </c:pt>
                <c:pt idx="59662">
                  <c:v>1.0068416595458984E-3</c:v>
                </c:pt>
                <c:pt idx="59663">
                  <c:v>1.007080078125E-3</c:v>
                </c:pt>
                <c:pt idx="59664">
                  <c:v>1.007080078125E-3</c:v>
                </c:pt>
                <c:pt idx="59665">
                  <c:v>1.0068416595458984E-3</c:v>
                </c:pt>
                <c:pt idx="59666">
                  <c:v>1.007080078125E-3</c:v>
                </c:pt>
                <c:pt idx="59667">
                  <c:v>1.0080337524414063E-3</c:v>
                </c:pt>
                <c:pt idx="59668">
                  <c:v>1.007080078125E-3</c:v>
                </c:pt>
                <c:pt idx="59669">
                  <c:v>1.0068416595458984E-3</c:v>
                </c:pt>
                <c:pt idx="59670">
                  <c:v>1.007080078125E-3</c:v>
                </c:pt>
                <c:pt idx="59671">
                  <c:v>1.007080078125E-3</c:v>
                </c:pt>
                <c:pt idx="59672">
                  <c:v>1.0068416595458984E-3</c:v>
                </c:pt>
                <c:pt idx="59673">
                  <c:v>1.007080078125E-3</c:v>
                </c:pt>
                <c:pt idx="59674">
                  <c:v>1.007080078125E-3</c:v>
                </c:pt>
                <c:pt idx="59675">
                  <c:v>1.0068416595458984E-3</c:v>
                </c:pt>
                <c:pt idx="59676">
                  <c:v>1.007080078125E-3</c:v>
                </c:pt>
                <c:pt idx="59677">
                  <c:v>1.007080078125E-3</c:v>
                </c:pt>
                <c:pt idx="59678">
                  <c:v>1.0068416595458984E-3</c:v>
                </c:pt>
                <c:pt idx="59679">
                  <c:v>1.0080337524414063E-3</c:v>
                </c:pt>
                <c:pt idx="59680">
                  <c:v>1.007080078125E-3</c:v>
                </c:pt>
                <c:pt idx="59681">
                  <c:v>1.0068416595458984E-3</c:v>
                </c:pt>
                <c:pt idx="59682">
                  <c:v>1.007080078125E-3</c:v>
                </c:pt>
                <c:pt idx="59683">
                  <c:v>1.007080078125E-3</c:v>
                </c:pt>
                <c:pt idx="59684">
                  <c:v>1.0068416595458984E-3</c:v>
                </c:pt>
                <c:pt idx="59685">
                  <c:v>1.007080078125E-3</c:v>
                </c:pt>
                <c:pt idx="59686">
                  <c:v>1.007080078125E-3</c:v>
                </c:pt>
                <c:pt idx="59687">
                  <c:v>1.0068416595458984E-3</c:v>
                </c:pt>
                <c:pt idx="59688">
                  <c:v>1.007080078125E-3</c:v>
                </c:pt>
                <c:pt idx="59689">
                  <c:v>1.007080078125E-3</c:v>
                </c:pt>
                <c:pt idx="59690">
                  <c:v>1.0068416595458984E-3</c:v>
                </c:pt>
                <c:pt idx="59691">
                  <c:v>1.007080078125E-3</c:v>
                </c:pt>
                <c:pt idx="59692">
                  <c:v>1.0080337524414063E-3</c:v>
                </c:pt>
                <c:pt idx="59693">
                  <c:v>1.007080078125E-3</c:v>
                </c:pt>
                <c:pt idx="59694">
                  <c:v>1.0068416595458984E-3</c:v>
                </c:pt>
                <c:pt idx="59695">
                  <c:v>1.007080078125E-3</c:v>
                </c:pt>
                <c:pt idx="59696">
                  <c:v>1.007080078125E-3</c:v>
                </c:pt>
                <c:pt idx="59697">
                  <c:v>1.0068416595458984E-3</c:v>
                </c:pt>
                <c:pt idx="59698">
                  <c:v>1.007080078125E-3</c:v>
                </c:pt>
                <c:pt idx="59699">
                  <c:v>1.007080078125E-3</c:v>
                </c:pt>
                <c:pt idx="59700">
                  <c:v>1.0068416595458984E-3</c:v>
                </c:pt>
                <c:pt idx="59701">
                  <c:v>1.007080078125E-3</c:v>
                </c:pt>
                <c:pt idx="59702">
                  <c:v>1.007080078125E-3</c:v>
                </c:pt>
                <c:pt idx="59703">
                  <c:v>1.0068416595458984E-3</c:v>
                </c:pt>
                <c:pt idx="59704">
                  <c:v>1.0080337524414063E-3</c:v>
                </c:pt>
                <c:pt idx="59705">
                  <c:v>1.007080078125E-3</c:v>
                </c:pt>
                <c:pt idx="59706">
                  <c:v>1.0068416595458984E-3</c:v>
                </c:pt>
                <c:pt idx="59707">
                  <c:v>1.007080078125E-3</c:v>
                </c:pt>
                <c:pt idx="59708">
                  <c:v>1.007080078125E-3</c:v>
                </c:pt>
                <c:pt idx="59709">
                  <c:v>1.0068416595458984E-3</c:v>
                </c:pt>
                <c:pt idx="59710">
                  <c:v>1.007080078125E-3</c:v>
                </c:pt>
                <c:pt idx="59711">
                  <c:v>1.007080078125E-3</c:v>
                </c:pt>
                <c:pt idx="59712">
                  <c:v>1.0068416595458984E-3</c:v>
                </c:pt>
                <c:pt idx="59713">
                  <c:v>1.007080078125E-3</c:v>
                </c:pt>
                <c:pt idx="59714">
                  <c:v>1.007080078125E-3</c:v>
                </c:pt>
                <c:pt idx="59715">
                  <c:v>1.0068416595458984E-3</c:v>
                </c:pt>
                <c:pt idx="59716">
                  <c:v>1.007080078125E-3</c:v>
                </c:pt>
                <c:pt idx="59717">
                  <c:v>1.0080337524414063E-3</c:v>
                </c:pt>
                <c:pt idx="59718">
                  <c:v>1.007080078125E-3</c:v>
                </c:pt>
                <c:pt idx="59719">
                  <c:v>1.0068416595458984E-3</c:v>
                </c:pt>
                <c:pt idx="59720">
                  <c:v>1.007080078125E-3</c:v>
                </c:pt>
                <c:pt idx="59721">
                  <c:v>1.007080078125E-3</c:v>
                </c:pt>
                <c:pt idx="59722">
                  <c:v>1.0068416595458984E-3</c:v>
                </c:pt>
                <c:pt idx="59723">
                  <c:v>1.007080078125E-3</c:v>
                </c:pt>
                <c:pt idx="59724">
                  <c:v>1.007080078125E-3</c:v>
                </c:pt>
                <c:pt idx="59725">
                  <c:v>1.0068416595458984E-3</c:v>
                </c:pt>
                <c:pt idx="59726">
                  <c:v>1.007080078125E-3</c:v>
                </c:pt>
                <c:pt idx="59727">
                  <c:v>1.007080078125E-3</c:v>
                </c:pt>
                <c:pt idx="59728">
                  <c:v>1.0068416595458984E-3</c:v>
                </c:pt>
                <c:pt idx="59729">
                  <c:v>1.0080337524414063E-3</c:v>
                </c:pt>
                <c:pt idx="59730">
                  <c:v>1.007080078125E-3</c:v>
                </c:pt>
                <c:pt idx="59731">
                  <c:v>1.0068416595458984E-3</c:v>
                </c:pt>
                <c:pt idx="59732">
                  <c:v>1.007080078125E-3</c:v>
                </c:pt>
                <c:pt idx="59733">
                  <c:v>1.007080078125E-3</c:v>
                </c:pt>
                <c:pt idx="59734">
                  <c:v>1.0068416595458984E-3</c:v>
                </c:pt>
                <c:pt idx="59735">
                  <c:v>1.007080078125E-3</c:v>
                </c:pt>
                <c:pt idx="59736">
                  <c:v>1.007080078125E-3</c:v>
                </c:pt>
                <c:pt idx="59737">
                  <c:v>1.0068416595458984E-3</c:v>
                </c:pt>
                <c:pt idx="59738">
                  <c:v>1.007080078125E-3</c:v>
                </c:pt>
                <c:pt idx="59739">
                  <c:v>1.007080078125E-3</c:v>
                </c:pt>
                <c:pt idx="59740">
                  <c:v>1.0068416595458984E-3</c:v>
                </c:pt>
                <c:pt idx="59741">
                  <c:v>1.007080078125E-3</c:v>
                </c:pt>
                <c:pt idx="59742">
                  <c:v>1.0080337524414063E-3</c:v>
                </c:pt>
                <c:pt idx="59743">
                  <c:v>1.007080078125E-3</c:v>
                </c:pt>
                <c:pt idx="59744">
                  <c:v>1.0068416595458984E-3</c:v>
                </c:pt>
                <c:pt idx="59745">
                  <c:v>1.007080078125E-3</c:v>
                </c:pt>
                <c:pt idx="59746">
                  <c:v>1.007080078125E-3</c:v>
                </c:pt>
                <c:pt idx="59747">
                  <c:v>1.0068416595458984E-3</c:v>
                </c:pt>
                <c:pt idx="59748">
                  <c:v>1.007080078125E-3</c:v>
                </c:pt>
                <c:pt idx="59749">
                  <c:v>1.007080078125E-3</c:v>
                </c:pt>
                <c:pt idx="59750">
                  <c:v>1.0068416595458984E-3</c:v>
                </c:pt>
                <c:pt idx="59751">
                  <c:v>1.007080078125E-3</c:v>
                </c:pt>
                <c:pt idx="59752">
                  <c:v>1.007080078125E-3</c:v>
                </c:pt>
                <c:pt idx="59753">
                  <c:v>1.0068416595458984E-3</c:v>
                </c:pt>
                <c:pt idx="59754">
                  <c:v>1.0080337524414063E-3</c:v>
                </c:pt>
                <c:pt idx="59755">
                  <c:v>1.007080078125E-3</c:v>
                </c:pt>
                <c:pt idx="59756">
                  <c:v>1.0068416595458984E-3</c:v>
                </c:pt>
                <c:pt idx="59757">
                  <c:v>1.007080078125E-3</c:v>
                </c:pt>
                <c:pt idx="59758">
                  <c:v>1.007080078125E-3</c:v>
                </c:pt>
                <c:pt idx="59759">
                  <c:v>1.0068416595458984E-3</c:v>
                </c:pt>
                <c:pt idx="59760">
                  <c:v>1.007080078125E-3</c:v>
                </c:pt>
                <c:pt idx="59761">
                  <c:v>1.007080078125E-3</c:v>
                </c:pt>
                <c:pt idx="59762">
                  <c:v>1.0068416595458984E-3</c:v>
                </c:pt>
                <c:pt idx="59763">
                  <c:v>1.007080078125E-3</c:v>
                </c:pt>
                <c:pt idx="59764">
                  <c:v>1.007080078125E-3</c:v>
                </c:pt>
                <c:pt idx="59765">
                  <c:v>1.0068416595458984E-3</c:v>
                </c:pt>
                <c:pt idx="59766">
                  <c:v>1.007080078125E-3</c:v>
                </c:pt>
                <c:pt idx="59767">
                  <c:v>1.0080337524414063E-3</c:v>
                </c:pt>
                <c:pt idx="59768">
                  <c:v>1.007080078125E-3</c:v>
                </c:pt>
                <c:pt idx="59769">
                  <c:v>1.0068416595458984E-3</c:v>
                </c:pt>
                <c:pt idx="59770">
                  <c:v>1.007080078125E-3</c:v>
                </c:pt>
                <c:pt idx="59771">
                  <c:v>1.007080078125E-3</c:v>
                </c:pt>
                <c:pt idx="59772">
                  <c:v>1.0068416595458984E-3</c:v>
                </c:pt>
                <c:pt idx="59773">
                  <c:v>1.007080078125E-3</c:v>
                </c:pt>
                <c:pt idx="59774">
                  <c:v>1.007080078125E-3</c:v>
                </c:pt>
                <c:pt idx="59775">
                  <c:v>1.0068416595458984E-3</c:v>
                </c:pt>
                <c:pt idx="59776">
                  <c:v>1.007080078125E-3</c:v>
                </c:pt>
                <c:pt idx="59777">
                  <c:v>4.0290355682373047E-3</c:v>
                </c:pt>
                <c:pt idx="59778">
                  <c:v>1.0068416595458984E-3</c:v>
                </c:pt>
                <c:pt idx="59779">
                  <c:v>1.007080078125E-3</c:v>
                </c:pt>
                <c:pt idx="59780">
                  <c:v>1.007080078125E-3</c:v>
                </c:pt>
                <c:pt idx="59781">
                  <c:v>1.0068416595458984E-3</c:v>
                </c:pt>
                <c:pt idx="59782">
                  <c:v>1.007080078125E-3</c:v>
                </c:pt>
                <c:pt idx="59783">
                  <c:v>1.007080078125E-3</c:v>
                </c:pt>
                <c:pt idx="59784">
                  <c:v>1.0068416595458984E-3</c:v>
                </c:pt>
                <c:pt idx="59785">
                  <c:v>1.007080078125E-3</c:v>
                </c:pt>
                <c:pt idx="59786">
                  <c:v>1.007080078125E-3</c:v>
                </c:pt>
                <c:pt idx="59787">
                  <c:v>1.0068416595458984E-3</c:v>
                </c:pt>
                <c:pt idx="59788">
                  <c:v>1.007080078125E-3</c:v>
                </c:pt>
                <c:pt idx="59789">
                  <c:v>1.0080337524414063E-3</c:v>
                </c:pt>
                <c:pt idx="59790">
                  <c:v>1.007080078125E-3</c:v>
                </c:pt>
                <c:pt idx="59791">
                  <c:v>1.0068416595458984E-3</c:v>
                </c:pt>
                <c:pt idx="59792">
                  <c:v>1.007080078125E-3</c:v>
                </c:pt>
                <c:pt idx="59793">
                  <c:v>1.007080078125E-3</c:v>
                </c:pt>
                <c:pt idx="59794">
                  <c:v>6.0417652130126953E-3</c:v>
                </c:pt>
                <c:pt idx="59795">
                  <c:v>1.007080078125E-3</c:v>
                </c:pt>
                <c:pt idx="59796">
                  <c:v>1.0080337524414063E-3</c:v>
                </c:pt>
                <c:pt idx="59797">
                  <c:v>1.007080078125E-3</c:v>
                </c:pt>
                <c:pt idx="59798">
                  <c:v>1.0068416595458984E-3</c:v>
                </c:pt>
                <c:pt idx="59799">
                  <c:v>1.007080078125E-3</c:v>
                </c:pt>
                <c:pt idx="59800">
                  <c:v>1.007080078125E-3</c:v>
                </c:pt>
                <c:pt idx="59801">
                  <c:v>1.0068416595458984E-3</c:v>
                </c:pt>
                <c:pt idx="59802">
                  <c:v>1.007080078125E-3</c:v>
                </c:pt>
                <c:pt idx="59803">
                  <c:v>1.007080078125E-3</c:v>
                </c:pt>
                <c:pt idx="59804">
                  <c:v>1.0068416595458984E-3</c:v>
                </c:pt>
                <c:pt idx="59805">
                  <c:v>1.007080078125E-3</c:v>
                </c:pt>
                <c:pt idx="59806">
                  <c:v>1.007080078125E-3</c:v>
                </c:pt>
                <c:pt idx="59807">
                  <c:v>1.0068416595458984E-3</c:v>
                </c:pt>
                <c:pt idx="59808">
                  <c:v>1.007080078125E-3</c:v>
                </c:pt>
                <c:pt idx="59809">
                  <c:v>1.0080337524414063E-3</c:v>
                </c:pt>
                <c:pt idx="59810">
                  <c:v>1.007080078125E-3</c:v>
                </c:pt>
                <c:pt idx="59811">
                  <c:v>1.0068416595458984E-3</c:v>
                </c:pt>
                <c:pt idx="59812">
                  <c:v>1.007080078125E-3</c:v>
                </c:pt>
                <c:pt idx="59813">
                  <c:v>1.007080078125E-3</c:v>
                </c:pt>
                <c:pt idx="59814">
                  <c:v>1.0068416595458984E-3</c:v>
                </c:pt>
                <c:pt idx="59815">
                  <c:v>1.007080078125E-3</c:v>
                </c:pt>
                <c:pt idx="59816">
                  <c:v>1.0068416595458984E-3</c:v>
                </c:pt>
                <c:pt idx="59817">
                  <c:v>1.007080078125E-3</c:v>
                </c:pt>
                <c:pt idx="59818">
                  <c:v>1.007080078125E-3</c:v>
                </c:pt>
                <c:pt idx="59819">
                  <c:v>1.0068416595458984E-3</c:v>
                </c:pt>
                <c:pt idx="59820">
                  <c:v>1.007080078125E-3</c:v>
                </c:pt>
                <c:pt idx="59821">
                  <c:v>1.0080337524414063E-3</c:v>
                </c:pt>
                <c:pt idx="59822">
                  <c:v>1.007080078125E-3</c:v>
                </c:pt>
                <c:pt idx="59823">
                  <c:v>1.0068416595458984E-3</c:v>
                </c:pt>
                <c:pt idx="59824">
                  <c:v>1.007080078125E-3</c:v>
                </c:pt>
                <c:pt idx="59825">
                  <c:v>1.007080078125E-3</c:v>
                </c:pt>
                <c:pt idx="59826">
                  <c:v>1.0068416595458984E-3</c:v>
                </c:pt>
                <c:pt idx="59827">
                  <c:v>1.007080078125E-3</c:v>
                </c:pt>
                <c:pt idx="59828">
                  <c:v>1.007080078125E-3</c:v>
                </c:pt>
                <c:pt idx="59829">
                  <c:v>1.0068416595458984E-3</c:v>
                </c:pt>
                <c:pt idx="59830">
                  <c:v>1.007080078125E-3</c:v>
                </c:pt>
                <c:pt idx="59831">
                  <c:v>1.007080078125E-3</c:v>
                </c:pt>
                <c:pt idx="59832">
                  <c:v>1.0068416595458984E-3</c:v>
                </c:pt>
                <c:pt idx="59833">
                  <c:v>1.007080078125E-3</c:v>
                </c:pt>
                <c:pt idx="59834">
                  <c:v>1.0080337524414063E-3</c:v>
                </c:pt>
                <c:pt idx="59835">
                  <c:v>1.007080078125E-3</c:v>
                </c:pt>
                <c:pt idx="59836">
                  <c:v>1.0068416595458984E-3</c:v>
                </c:pt>
                <c:pt idx="59837">
                  <c:v>1.007080078125E-3</c:v>
                </c:pt>
                <c:pt idx="59838">
                  <c:v>1.0068416595458984E-3</c:v>
                </c:pt>
                <c:pt idx="59839">
                  <c:v>1.007080078125E-3</c:v>
                </c:pt>
                <c:pt idx="59840">
                  <c:v>1.007080078125E-3</c:v>
                </c:pt>
                <c:pt idx="59841">
                  <c:v>1.0068416595458984E-3</c:v>
                </c:pt>
                <c:pt idx="59842">
                  <c:v>1.007080078125E-3</c:v>
                </c:pt>
                <c:pt idx="59843">
                  <c:v>1.007080078125E-3</c:v>
                </c:pt>
                <c:pt idx="59844">
                  <c:v>1.0068416595458984E-3</c:v>
                </c:pt>
                <c:pt idx="59845">
                  <c:v>1.007080078125E-3</c:v>
                </c:pt>
                <c:pt idx="59846">
                  <c:v>1.0080337524414063E-3</c:v>
                </c:pt>
                <c:pt idx="59847">
                  <c:v>1.007080078125E-3</c:v>
                </c:pt>
                <c:pt idx="59848">
                  <c:v>1.0068416595458984E-3</c:v>
                </c:pt>
                <c:pt idx="59849">
                  <c:v>1.007080078125E-3</c:v>
                </c:pt>
                <c:pt idx="59850">
                  <c:v>1.007080078125E-3</c:v>
                </c:pt>
                <c:pt idx="59851">
                  <c:v>1.0068416595458984E-3</c:v>
                </c:pt>
                <c:pt idx="59852">
                  <c:v>1.007080078125E-3</c:v>
                </c:pt>
                <c:pt idx="59853">
                  <c:v>1.007080078125E-3</c:v>
                </c:pt>
                <c:pt idx="59854">
                  <c:v>8.0568790435791016E-3</c:v>
                </c:pt>
                <c:pt idx="59855">
                  <c:v>1.007080078125E-3</c:v>
                </c:pt>
                <c:pt idx="59856">
                  <c:v>1.0068416595458984E-3</c:v>
                </c:pt>
                <c:pt idx="59857">
                  <c:v>1.007080078125E-3</c:v>
                </c:pt>
                <c:pt idx="59858">
                  <c:v>1.007080078125E-3</c:v>
                </c:pt>
                <c:pt idx="59859">
                  <c:v>1.0068416595458984E-3</c:v>
                </c:pt>
                <c:pt idx="59860">
                  <c:v>1.007080078125E-3</c:v>
                </c:pt>
                <c:pt idx="59861">
                  <c:v>1.007080078125E-3</c:v>
                </c:pt>
                <c:pt idx="59862">
                  <c:v>1.0068416595458984E-3</c:v>
                </c:pt>
                <c:pt idx="59863">
                  <c:v>1.007080078125E-3</c:v>
                </c:pt>
                <c:pt idx="59864">
                  <c:v>1.0080337524414063E-3</c:v>
                </c:pt>
                <c:pt idx="59865">
                  <c:v>1.007080078125E-3</c:v>
                </c:pt>
                <c:pt idx="59866">
                  <c:v>1.0068416595458984E-3</c:v>
                </c:pt>
                <c:pt idx="59867">
                  <c:v>1.007080078125E-3</c:v>
                </c:pt>
                <c:pt idx="59868">
                  <c:v>1.007080078125E-3</c:v>
                </c:pt>
                <c:pt idx="59869">
                  <c:v>1.0068416595458984E-3</c:v>
                </c:pt>
                <c:pt idx="59870">
                  <c:v>1.007080078125E-3</c:v>
                </c:pt>
                <c:pt idx="59871">
                  <c:v>1.007080078125E-3</c:v>
                </c:pt>
                <c:pt idx="59872">
                  <c:v>1.0068416595458984E-3</c:v>
                </c:pt>
                <c:pt idx="59873">
                  <c:v>1.007080078125E-3</c:v>
                </c:pt>
                <c:pt idx="59874">
                  <c:v>1.007080078125E-3</c:v>
                </c:pt>
                <c:pt idx="59875">
                  <c:v>1.0068416595458984E-3</c:v>
                </c:pt>
                <c:pt idx="59876">
                  <c:v>1.007080078125E-3</c:v>
                </c:pt>
                <c:pt idx="59877">
                  <c:v>1.0080337524414063E-3</c:v>
                </c:pt>
                <c:pt idx="59878">
                  <c:v>1.0068416595458984E-3</c:v>
                </c:pt>
                <c:pt idx="59879">
                  <c:v>1.007080078125E-3</c:v>
                </c:pt>
                <c:pt idx="59880">
                  <c:v>1.007080078125E-3</c:v>
                </c:pt>
                <c:pt idx="59881">
                  <c:v>1.0068416595458984E-3</c:v>
                </c:pt>
                <c:pt idx="59882">
                  <c:v>1.007080078125E-3</c:v>
                </c:pt>
                <c:pt idx="59883">
                  <c:v>1.007080078125E-3</c:v>
                </c:pt>
                <c:pt idx="59884">
                  <c:v>1.0068416595458984E-3</c:v>
                </c:pt>
                <c:pt idx="59885">
                  <c:v>1.007080078125E-3</c:v>
                </c:pt>
                <c:pt idx="59886">
                  <c:v>1.007080078125E-3</c:v>
                </c:pt>
                <c:pt idx="59887">
                  <c:v>1.0068416595458984E-3</c:v>
                </c:pt>
                <c:pt idx="59888">
                  <c:v>1.007080078125E-3</c:v>
                </c:pt>
                <c:pt idx="59889">
                  <c:v>1.0080337524414063E-3</c:v>
                </c:pt>
                <c:pt idx="59890">
                  <c:v>1.007080078125E-3</c:v>
                </c:pt>
                <c:pt idx="59891">
                  <c:v>1.0068416595458984E-3</c:v>
                </c:pt>
                <c:pt idx="59892">
                  <c:v>1.007080078125E-3</c:v>
                </c:pt>
                <c:pt idx="59893">
                  <c:v>1.007080078125E-3</c:v>
                </c:pt>
                <c:pt idx="59894">
                  <c:v>1.0068416595458984E-3</c:v>
                </c:pt>
                <c:pt idx="59895">
                  <c:v>1.007080078125E-3</c:v>
                </c:pt>
                <c:pt idx="59896">
                  <c:v>1.007080078125E-3</c:v>
                </c:pt>
                <c:pt idx="59897">
                  <c:v>1.0068416595458984E-3</c:v>
                </c:pt>
                <c:pt idx="59898">
                  <c:v>1.007080078125E-3</c:v>
                </c:pt>
                <c:pt idx="59899">
                  <c:v>1.007080078125E-3</c:v>
                </c:pt>
                <c:pt idx="59900">
                  <c:v>1.0068416595458984E-3</c:v>
                </c:pt>
                <c:pt idx="59901">
                  <c:v>1.007080078125E-3</c:v>
                </c:pt>
                <c:pt idx="59902">
                  <c:v>1.0080337524414063E-3</c:v>
                </c:pt>
                <c:pt idx="59903">
                  <c:v>1.0068416595458984E-3</c:v>
                </c:pt>
                <c:pt idx="59904">
                  <c:v>1.007080078125E-3</c:v>
                </c:pt>
                <c:pt idx="59905">
                  <c:v>1.007080078125E-3</c:v>
                </c:pt>
                <c:pt idx="59906">
                  <c:v>1.0068416595458984E-3</c:v>
                </c:pt>
                <c:pt idx="59907">
                  <c:v>1.007080078125E-3</c:v>
                </c:pt>
                <c:pt idx="59908">
                  <c:v>1.007080078125E-3</c:v>
                </c:pt>
                <c:pt idx="59909">
                  <c:v>1.0068416595458984E-3</c:v>
                </c:pt>
                <c:pt idx="59910">
                  <c:v>1.007080078125E-3</c:v>
                </c:pt>
                <c:pt idx="59911">
                  <c:v>1.007080078125E-3</c:v>
                </c:pt>
                <c:pt idx="59912">
                  <c:v>1.0068416595458984E-3</c:v>
                </c:pt>
                <c:pt idx="59913">
                  <c:v>1.007080078125E-3</c:v>
                </c:pt>
                <c:pt idx="59914">
                  <c:v>1.0080337524414063E-3</c:v>
                </c:pt>
                <c:pt idx="59915">
                  <c:v>1.007080078125E-3</c:v>
                </c:pt>
                <c:pt idx="59916">
                  <c:v>1.0068416595458984E-3</c:v>
                </c:pt>
                <c:pt idx="59917">
                  <c:v>1.007080078125E-3</c:v>
                </c:pt>
                <c:pt idx="59918">
                  <c:v>1.007080078125E-3</c:v>
                </c:pt>
                <c:pt idx="59919">
                  <c:v>1.0068416595458984E-3</c:v>
                </c:pt>
                <c:pt idx="59920">
                  <c:v>1.007080078125E-3</c:v>
                </c:pt>
                <c:pt idx="59921">
                  <c:v>1.007080078125E-3</c:v>
                </c:pt>
                <c:pt idx="59922">
                  <c:v>1.0068416595458984E-3</c:v>
                </c:pt>
                <c:pt idx="59923">
                  <c:v>1.007080078125E-3</c:v>
                </c:pt>
                <c:pt idx="59924">
                  <c:v>1.007080078125E-3</c:v>
                </c:pt>
                <c:pt idx="59925">
                  <c:v>1.0068416595458984E-3</c:v>
                </c:pt>
                <c:pt idx="59926">
                  <c:v>1.007080078125E-3</c:v>
                </c:pt>
                <c:pt idx="59927">
                  <c:v>1.0080337524414063E-3</c:v>
                </c:pt>
                <c:pt idx="59928">
                  <c:v>1.0068416595458984E-3</c:v>
                </c:pt>
                <c:pt idx="59929">
                  <c:v>1.007080078125E-3</c:v>
                </c:pt>
                <c:pt idx="59930">
                  <c:v>1.007080078125E-3</c:v>
                </c:pt>
                <c:pt idx="59931">
                  <c:v>1.0068416595458984E-3</c:v>
                </c:pt>
                <c:pt idx="59932">
                  <c:v>1.007080078125E-3</c:v>
                </c:pt>
                <c:pt idx="59933">
                  <c:v>1.007080078125E-3</c:v>
                </c:pt>
                <c:pt idx="59934">
                  <c:v>1.0068416595458984E-3</c:v>
                </c:pt>
                <c:pt idx="59935">
                  <c:v>1.007080078125E-3</c:v>
                </c:pt>
                <c:pt idx="59936">
                  <c:v>1.007080078125E-3</c:v>
                </c:pt>
                <c:pt idx="59937">
                  <c:v>1.0068416595458984E-3</c:v>
                </c:pt>
                <c:pt idx="59938">
                  <c:v>1.007080078125E-3</c:v>
                </c:pt>
                <c:pt idx="59939">
                  <c:v>1.0080337524414063E-3</c:v>
                </c:pt>
                <c:pt idx="59940">
                  <c:v>1.007080078125E-3</c:v>
                </c:pt>
                <c:pt idx="59941">
                  <c:v>1.0068416595458984E-3</c:v>
                </c:pt>
                <c:pt idx="59942">
                  <c:v>1.007080078125E-3</c:v>
                </c:pt>
                <c:pt idx="59943">
                  <c:v>1.007080078125E-3</c:v>
                </c:pt>
                <c:pt idx="59944">
                  <c:v>1.0068416595458984E-3</c:v>
                </c:pt>
                <c:pt idx="59945">
                  <c:v>1.007080078125E-3</c:v>
                </c:pt>
                <c:pt idx="59946">
                  <c:v>1.007080078125E-3</c:v>
                </c:pt>
                <c:pt idx="59947">
                  <c:v>1.0068416595458984E-3</c:v>
                </c:pt>
                <c:pt idx="59948">
                  <c:v>1.007080078125E-3</c:v>
                </c:pt>
                <c:pt idx="59949">
                  <c:v>1.007080078125E-3</c:v>
                </c:pt>
                <c:pt idx="59950">
                  <c:v>1.0068416595458984E-3</c:v>
                </c:pt>
                <c:pt idx="59951">
                  <c:v>1.007080078125E-3</c:v>
                </c:pt>
                <c:pt idx="59952">
                  <c:v>1.0080337524414063E-3</c:v>
                </c:pt>
                <c:pt idx="59953">
                  <c:v>1.0068416595458984E-3</c:v>
                </c:pt>
                <c:pt idx="59954">
                  <c:v>1.007080078125E-3</c:v>
                </c:pt>
                <c:pt idx="59955">
                  <c:v>1.007080078125E-3</c:v>
                </c:pt>
                <c:pt idx="59956">
                  <c:v>1.0068416595458984E-3</c:v>
                </c:pt>
                <c:pt idx="59957">
                  <c:v>1.007080078125E-3</c:v>
                </c:pt>
                <c:pt idx="59958">
                  <c:v>1.007080078125E-3</c:v>
                </c:pt>
                <c:pt idx="59959">
                  <c:v>1.0068416595458984E-3</c:v>
                </c:pt>
                <c:pt idx="59960">
                  <c:v>1.007080078125E-3</c:v>
                </c:pt>
                <c:pt idx="59961">
                  <c:v>1.007080078125E-3</c:v>
                </c:pt>
                <c:pt idx="59962">
                  <c:v>1.0068416595458984E-3</c:v>
                </c:pt>
                <c:pt idx="59963">
                  <c:v>1.007080078125E-3</c:v>
                </c:pt>
                <c:pt idx="59964">
                  <c:v>1.0080337524414063E-3</c:v>
                </c:pt>
                <c:pt idx="59965">
                  <c:v>1.007080078125E-3</c:v>
                </c:pt>
                <c:pt idx="59966">
                  <c:v>1.0068416595458984E-3</c:v>
                </c:pt>
                <c:pt idx="59967">
                  <c:v>1.007080078125E-3</c:v>
                </c:pt>
                <c:pt idx="59968">
                  <c:v>1.007080078125E-3</c:v>
                </c:pt>
                <c:pt idx="59969">
                  <c:v>1.0068416595458984E-3</c:v>
                </c:pt>
                <c:pt idx="59970">
                  <c:v>1.007080078125E-3</c:v>
                </c:pt>
                <c:pt idx="59971">
                  <c:v>1.007080078125E-3</c:v>
                </c:pt>
                <c:pt idx="59972">
                  <c:v>1.0068416595458984E-3</c:v>
                </c:pt>
                <c:pt idx="59973">
                  <c:v>1.007080078125E-3</c:v>
                </c:pt>
                <c:pt idx="59974">
                  <c:v>1.007080078125E-3</c:v>
                </c:pt>
                <c:pt idx="59975">
                  <c:v>1.0068416595458984E-3</c:v>
                </c:pt>
                <c:pt idx="59976">
                  <c:v>1.007080078125E-3</c:v>
                </c:pt>
                <c:pt idx="59977">
                  <c:v>1.0080337524414063E-3</c:v>
                </c:pt>
                <c:pt idx="59978">
                  <c:v>1.0068416595458984E-3</c:v>
                </c:pt>
                <c:pt idx="59979">
                  <c:v>1.007080078125E-3</c:v>
                </c:pt>
                <c:pt idx="59980">
                  <c:v>1.007080078125E-3</c:v>
                </c:pt>
                <c:pt idx="59981">
                  <c:v>1.0068416595458984E-3</c:v>
                </c:pt>
                <c:pt idx="59982">
                  <c:v>1.007080078125E-3</c:v>
                </c:pt>
                <c:pt idx="59983">
                  <c:v>1.007080078125E-3</c:v>
                </c:pt>
                <c:pt idx="59984">
                  <c:v>1.0068416595458984E-3</c:v>
                </c:pt>
                <c:pt idx="59985">
                  <c:v>1.007080078125E-3</c:v>
                </c:pt>
                <c:pt idx="59986">
                  <c:v>1.007080078125E-3</c:v>
                </c:pt>
                <c:pt idx="59987">
                  <c:v>1.0068416595458984E-3</c:v>
                </c:pt>
                <c:pt idx="59988">
                  <c:v>1.007080078125E-3</c:v>
                </c:pt>
                <c:pt idx="59989">
                  <c:v>1.0080337524414063E-3</c:v>
                </c:pt>
                <c:pt idx="59990">
                  <c:v>1.007080078125E-3</c:v>
                </c:pt>
                <c:pt idx="59991">
                  <c:v>1.0068416595458984E-3</c:v>
                </c:pt>
                <c:pt idx="59992">
                  <c:v>1.007080078125E-3</c:v>
                </c:pt>
                <c:pt idx="59993">
                  <c:v>1.007080078125E-3</c:v>
                </c:pt>
                <c:pt idx="59994">
                  <c:v>1.0068416595458984E-3</c:v>
                </c:pt>
                <c:pt idx="59995">
                  <c:v>1.007080078125E-3</c:v>
                </c:pt>
                <c:pt idx="59996">
                  <c:v>1.007080078125E-3</c:v>
                </c:pt>
                <c:pt idx="59997">
                  <c:v>1.0068416595458984E-3</c:v>
                </c:pt>
                <c:pt idx="59998">
                  <c:v>1.007080078125E-3</c:v>
                </c:pt>
                <c:pt idx="59999">
                  <c:v>1.007080078125E-3</c:v>
                </c:pt>
                <c:pt idx="60000">
                  <c:v>1.0068416595458984E-3</c:v>
                </c:pt>
                <c:pt idx="60001">
                  <c:v>1.007080078125E-3</c:v>
                </c:pt>
                <c:pt idx="60002">
                  <c:v>1.0080337524414063E-3</c:v>
                </c:pt>
                <c:pt idx="60003">
                  <c:v>1.0068416595458984E-3</c:v>
                </c:pt>
                <c:pt idx="60004">
                  <c:v>1.007080078125E-3</c:v>
                </c:pt>
                <c:pt idx="60005">
                  <c:v>1.007080078125E-3</c:v>
                </c:pt>
                <c:pt idx="60006">
                  <c:v>1.0068416595458984E-3</c:v>
                </c:pt>
                <c:pt idx="60007">
                  <c:v>1.007080078125E-3</c:v>
                </c:pt>
                <c:pt idx="60008">
                  <c:v>1.007080078125E-3</c:v>
                </c:pt>
                <c:pt idx="60009">
                  <c:v>1.0068416595458984E-3</c:v>
                </c:pt>
                <c:pt idx="60010">
                  <c:v>1.007080078125E-3</c:v>
                </c:pt>
                <c:pt idx="60011">
                  <c:v>1.007080078125E-3</c:v>
                </c:pt>
                <c:pt idx="60012">
                  <c:v>1.0068416595458984E-3</c:v>
                </c:pt>
                <c:pt idx="60013">
                  <c:v>1.007080078125E-3</c:v>
                </c:pt>
                <c:pt idx="60014">
                  <c:v>1.0080337524414063E-3</c:v>
                </c:pt>
                <c:pt idx="60015">
                  <c:v>1.007080078125E-3</c:v>
                </c:pt>
                <c:pt idx="60016">
                  <c:v>1.0068416595458984E-3</c:v>
                </c:pt>
                <c:pt idx="60017">
                  <c:v>1.007080078125E-3</c:v>
                </c:pt>
                <c:pt idx="60018">
                  <c:v>1.007080078125E-3</c:v>
                </c:pt>
                <c:pt idx="60019">
                  <c:v>1.0068416595458984E-3</c:v>
                </c:pt>
                <c:pt idx="60020">
                  <c:v>1.007080078125E-3</c:v>
                </c:pt>
                <c:pt idx="60021">
                  <c:v>1.007080078125E-3</c:v>
                </c:pt>
                <c:pt idx="60022">
                  <c:v>1.0068416595458984E-3</c:v>
                </c:pt>
                <c:pt idx="60023">
                  <c:v>1.007080078125E-3</c:v>
                </c:pt>
                <c:pt idx="60024">
                  <c:v>1.007080078125E-3</c:v>
                </c:pt>
                <c:pt idx="60025">
                  <c:v>1.0068416595458984E-3</c:v>
                </c:pt>
                <c:pt idx="60026">
                  <c:v>1.007080078125E-3</c:v>
                </c:pt>
                <c:pt idx="60027">
                  <c:v>1.0080337524414063E-3</c:v>
                </c:pt>
                <c:pt idx="60028">
                  <c:v>1.0068416595458984E-3</c:v>
                </c:pt>
                <c:pt idx="60029">
                  <c:v>1.007080078125E-3</c:v>
                </c:pt>
                <c:pt idx="60030">
                  <c:v>1.007080078125E-3</c:v>
                </c:pt>
                <c:pt idx="60031">
                  <c:v>1.0068416595458984E-3</c:v>
                </c:pt>
                <c:pt idx="60032">
                  <c:v>1.007080078125E-3</c:v>
                </c:pt>
                <c:pt idx="60033">
                  <c:v>1.007080078125E-3</c:v>
                </c:pt>
                <c:pt idx="60034">
                  <c:v>1.0068416595458984E-3</c:v>
                </c:pt>
                <c:pt idx="60035">
                  <c:v>1.007080078125E-3</c:v>
                </c:pt>
                <c:pt idx="60036">
                  <c:v>1.007080078125E-3</c:v>
                </c:pt>
                <c:pt idx="60037">
                  <c:v>1.0068416595458984E-3</c:v>
                </c:pt>
                <c:pt idx="60038">
                  <c:v>1.007080078125E-3</c:v>
                </c:pt>
                <c:pt idx="60039">
                  <c:v>1.0080337524414063E-3</c:v>
                </c:pt>
                <c:pt idx="60040">
                  <c:v>1.007080078125E-3</c:v>
                </c:pt>
                <c:pt idx="60041">
                  <c:v>1.0068416595458984E-3</c:v>
                </c:pt>
                <c:pt idx="60042">
                  <c:v>1.007080078125E-3</c:v>
                </c:pt>
                <c:pt idx="60043">
                  <c:v>1.007080078125E-3</c:v>
                </c:pt>
                <c:pt idx="60044">
                  <c:v>1.0068416595458984E-3</c:v>
                </c:pt>
                <c:pt idx="60045">
                  <c:v>1.5105962753295898E-2</c:v>
                </c:pt>
                <c:pt idx="60046">
                  <c:v>1.007080078125E-3</c:v>
                </c:pt>
                <c:pt idx="60047">
                  <c:v>1.007080078125E-3</c:v>
                </c:pt>
                <c:pt idx="60048">
                  <c:v>1.0068416595458984E-3</c:v>
                </c:pt>
                <c:pt idx="60049">
                  <c:v>1.007080078125E-3</c:v>
                </c:pt>
                <c:pt idx="60050">
                  <c:v>1.0080337524414063E-3</c:v>
                </c:pt>
                <c:pt idx="60051">
                  <c:v>1.007080078125E-3</c:v>
                </c:pt>
                <c:pt idx="60052">
                  <c:v>1.0068416595458984E-3</c:v>
                </c:pt>
                <c:pt idx="60053">
                  <c:v>1.007080078125E-3</c:v>
                </c:pt>
                <c:pt idx="60054">
                  <c:v>1.007080078125E-3</c:v>
                </c:pt>
                <c:pt idx="60055">
                  <c:v>1.0068416595458984E-3</c:v>
                </c:pt>
                <c:pt idx="60056">
                  <c:v>1.007080078125E-3</c:v>
                </c:pt>
                <c:pt idx="60057">
                  <c:v>1.007080078125E-3</c:v>
                </c:pt>
                <c:pt idx="60058">
                  <c:v>1.0068416595458984E-3</c:v>
                </c:pt>
                <c:pt idx="60059">
                  <c:v>1.007080078125E-3</c:v>
                </c:pt>
                <c:pt idx="60060">
                  <c:v>1.007080078125E-3</c:v>
                </c:pt>
                <c:pt idx="60061">
                  <c:v>1.0068416595458984E-3</c:v>
                </c:pt>
                <c:pt idx="60062">
                  <c:v>1.0080337524414063E-3</c:v>
                </c:pt>
                <c:pt idx="60063">
                  <c:v>1.007080078125E-3</c:v>
                </c:pt>
                <c:pt idx="60064">
                  <c:v>1.0068416595458984E-3</c:v>
                </c:pt>
                <c:pt idx="60065">
                  <c:v>1.007080078125E-3</c:v>
                </c:pt>
                <c:pt idx="60066">
                  <c:v>1.007080078125E-3</c:v>
                </c:pt>
                <c:pt idx="60067">
                  <c:v>1.0068416595458984E-3</c:v>
                </c:pt>
                <c:pt idx="60068">
                  <c:v>1.007080078125E-3</c:v>
                </c:pt>
                <c:pt idx="60069">
                  <c:v>1.007080078125E-3</c:v>
                </c:pt>
                <c:pt idx="60070">
                  <c:v>1.0068416595458984E-3</c:v>
                </c:pt>
                <c:pt idx="60071">
                  <c:v>1.007080078125E-3</c:v>
                </c:pt>
                <c:pt idx="60072">
                  <c:v>1.007080078125E-3</c:v>
                </c:pt>
                <c:pt idx="60073">
                  <c:v>1.0068416595458984E-3</c:v>
                </c:pt>
                <c:pt idx="60074">
                  <c:v>1.007080078125E-3</c:v>
                </c:pt>
                <c:pt idx="60075">
                  <c:v>1.0080337524414063E-3</c:v>
                </c:pt>
                <c:pt idx="60076">
                  <c:v>1.007080078125E-3</c:v>
                </c:pt>
                <c:pt idx="60077">
                  <c:v>1.0068416595458984E-3</c:v>
                </c:pt>
                <c:pt idx="60078">
                  <c:v>1.007080078125E-3</c:v>
                </c:pt>
                <c:pt idx="60079">
                  <c:v>1.007080078125E-3</c:v>
                </c:pt>
                <c:pt idx="60080">
                  <c:v>1.0068416595458984E-3</c:v>
                </c:pt>
                <c:pt idx="60081">
                  <c:v>1.007080078125E-3</c:v>
                </c:pt>
                <c:pt idx="60082">
                  <c:v>1.007080078125E-3</c:v>
                </c:pt>
                <c:pt idx="60083">
                  <c:v>1.0068416595458984E-3</c:v>
                </c:pt>
                <c:pt idx="60084">
                  <c:v>1.007080078125E-3</c:v>
                </c:pt>
                <c:pt idx="60085">
                  <c:v>1.007080078125E-3</c:v>
                </c:pt>
                <c:pt idx="60086">
                  <c:v>1.0068416595458984E-3</c:v>
                </c:pt>
                <c:pt idx="60087">
                  <c:v>1.0080337524414063E-3</c:v>
                </c:pt>
                <c:pt idx="60088">
                  <c:v>1.007080078125E-3</c:v>
                </c:pt>
                <c:pt idx="60089">
                  <c:v>1.0068416595458984E-3</c:v>
                </c:pt>
                <c:pt idx="60090">
                  <c:v>1.007080078125E-3</c:v>
                </c:pt>
                <c:pt idx="60091">
                  <c:v>1.007080078125E-3</c:v>
                </c:pt>
                <c:pt idx="60092">
                  <c:v>1.0068416595458984E-3</c:v>
                </c:pt>
                <c:pt idx="60093">
                  <c:v>1.007080078125E-3</c:v>
                </c:pt>
                <c:pt idx="60094">
                  <c:v>1.007080078125E-3</c:v>
                </c:pt>
                <c:pt idx="60095">
                  <c:v>1.0068416595458984E-3</c:v>
                </c:pt>
                <c:pt idx="60096">
                  <c:v>1.007080078125E-3</c:v>
                </c:pt>
                <c:pt idx="60097">
                  <c:v>1.007080078125E-3</c:v>
                </c:pt>
                <c:pt idx="60098">
                  <c:v>1.0068416595458984E-3</c:v>
                </c:pt>
                <c:pt idx="60099">
                  <c:v>1.007080078125E-3</c:v>
                </c:pt>
                <c:pt idx="60100">
                  <c:v>1.0080337524414063E-3</c:v>
                </c:pt>
                <c:pt idx="60101">
                  <c:v>1.007080078125E-3</c:v>
                </c:pt>
                <c:pt idx="60102">
                  <c:v>1.0068416595458984E-3</c:v>
                </c:pt>
                <c:pt idx="60103">
                  <c:v>1.007080078125E-3</c:v>
                </c:pt>
                <c:pt idx="60104">
                  <c:v>1.007080078125E-3</c:v>
                </c:pt>
                <c:pt idx="60105">
                  <c:v>1.0068416595458984E-3</c:v>
                </c:pt>
                <c:pt idx="60106">
                  <c:v>1.007080078125E-3</c:v>
                </c:pt>
                <c:pt idx="60107">
                  <c:v>1.007080078125E-3</c:v>
                </c:pt>
                <c:pt idx="60108">
                  <c:v>1.0068416595458984E-3</c:v>
                </c:pt>
                <c:pt idx="60109">
                  <c:v>1.007080078125E-3</c:v>
                </c:pt>
                <c:pt idx="60110">
                  <c:v>1.007080078125E-3</c:v>
                </c:pt>
                <c:pt idx="60111">
                  <c:v>1.0068416595458984E-3</c:v>
                </c:pt>
                <c:pt idx="60112">
                  <c:v>1.0080337524414063E-3</c:v>
                </c:pt>
                <c:pt idx="60113">
                  <c:v>1.007080078125E-3</c:v>
                </c:pt>
                <c:pt idx="60114">
                  <c:v>1.0068416595458984E-3</c:v>
                </c:pt>
                <c:pt idx="60115">
                  <c:v>1.007080078125E-3</c:v>
                </c:pt>
                <c:pt idx="60116">
                  <c:v>1.007080078125E-3</c:v>
                </c:pt>
                <c:pt idx="60117">
                  <c:v>1.0068416595458984E-3</c:v>
                </c:pt>
                <c:pt idx="60118">
                  <c:v>1.007080078125E-3</c:v>
                </c:pt>
                <c:pt idx="60119">
                  <c:v>1.007080078125E-3</c:v>
                </c:pt>
                <c:pt idx="60120">
                  <c:v>1.0068416595458984E-3</c:v>
                </c:pt>
                <c:pt idx="60121">
                  <c:v>1.007080078125E-3</c:v>
                </c:pt>
                <c:pt idx="60122">
                  <c:v>1.007080078125E-3</c:v>
                </c:pt>
                <c:pt idx="60123">
                  <c:v>1.0068416595458984E-3</c:v>
                </c:pt>
                <c:pt idx="60124">
                  <c:v>1.007080078125E-3</c:v>
                </c:pt>
                <c:pt idx="60125">
                  <c:v>1.0080337524414063E-3</c:v>
                </c:pt>
                <c:pt idx="60126">
                  <c:v>1.007080078125E-3</c:v>
                </c:pt>
                <c:pt idx="60127">
                  <c:v>1.0068416595458984E-3</c:v>
                </c:pt>
                <c:pt idx="60128">
                  <c:v>1.007080078125E-3</c:v>
                </c:pt>
                <c:pt idx="60129">
                  <c:v>1.007080078125E-3</c:v>
                </c:pt>
                <c:pt idx="60130">
                  <c:v>1.0068416595458984E-3</c:v>
                </c:pt>
                <c:pt idx="60131">
                  <c:v>1.007080078125E-3</c:v>
                </c:pt>
                <c:pt idx="60132">
                  <c:v>1.007080078125E-3</c:v>
                </c:pt>
                <c:pt idx="60133">
                  <c:v>1.0068416595458984E-3</c:v>
                </c:pt>
                <c:pt idx="60134">
                  <c:v>1.007080078125E-3</c:v>
                </c:pt>
                <c:pt idx="60135">
                  <c:v>1.007080078125E-3</c:v>
                </c:pt>
                <c:pt idx="60136">
                  <c:v>1.0068416595458984E-3</c:v>
                </c:pt>
                <c:pt idx="60137">
                  <c:v>1.0080337524414063E-3</c:v>
                </c:pt>
                <c:pt idx="60138">
                  <c:v>1.007080078125E-3</c:v>
                </c:pt>
                <c:pt idx="60139">
                  <c:v>1.0068416595458984E-3</c:v>
                </c:pt>
                <c:pt idx="60140">
                  <c:v>1.007080078125E-3</c:v>
                </c:pt>
                <c:pt idx="60141">
                  <c:v>1.007080078125E-3</c:v>
                </c:pt>
                <c:pt idx="60142">
                  <c:v>1.0068416595458984E-3</c:v>
                </c:pt>
                <c:pt idx="60143">
                  <c:v>1.007080078125E-3</c:v>
                </c:pt>
                <c:pt idx="60144">
                  <c:v>1.007080078125E-3</c:v>
                </c:pt>
                <c:pt idx="60145">
                  <c:v>1.0068416595458984E-3</c:v>
                </c:pt>
                <c:pt idx="60146">
                  <c:v>1.007080078125E-3</c:v>
                </c:pt>
                <c:pt idx="60147">
                  <c:v>1.007080078125E-3</c:v>
                </c:pt>
                <c:pt idx="60148">
                  <c:v>1.0068416595458984E-3</c:v>
                </c:pt>
                <c:pt idx="60149">
                  <c:v>1.007080078125E-3</c:v>
                </c:pt>
                <c:pt idx="60150">
                  <c:v>1.0080337524414063E-3</c:v>
                </c:pt>
                <c:pt idx="60151">
                  <c:v>1.007080078125E-3</c:v>
                </c:pt>
                <c:pt idx="60152">
                  <c:v>1.0068416595458984E-3</c:v>
                </c:pt>
                <c:pt idx="60153">
                  <c:v>1.007080078125E-3</c:v>
                </c:pt>
                <c:pt idx="60154">
                  <c:v>1.007080078125E-3</c:v>
                </c:pt>
                <c:pt idx="60155">
                  <c:v>1.0068416595458984E-3</c:v>
                </c:pt>
                <c:pt idx="60156">
                  <c:v>1.007080078125E-3</c:v>
                </c:pt>
                <c:pt idx="60157">
                  <c:v>1.007080078125E-3</c:v>
                </c:pt>
                <c:pt idx="60158">
                  <c:v>1.0068416595458984E-3</c:v>
                </c:pt>
                <c:pt idx="60159">
                  <c:v>1.007080078125E-3</c:v>
                </c:pt>
                <c:pt idx="60160">
                  <c:v>1.007080078125E-3</c:v>
                </c:pt>
                <c:pt idx="60161">
                  <c:v>1.0068416595458984E-3</c:v>
                </c:pt>
                <c:pt idx="60162">
                  <c:v>1.0080337524414063E-3</c:v>
                </c:pt>
                <c:pt idx="60163">
                  <c:v>1.007080078125E-3</c:v>
                </c:pt>
                <c:pt idx="60164">
                  <c:v>1.0068416595458984E-3</c:v>
                </c:pt>
                <c:pt idx="60165">
                  <c:v>1.007080078125E-3</c:v>
                </c:pt>
                <c:pt idx="60166">
                  <c:v>1.007080078125E-3</c:v>
                </c:pt>
                <c:pt idx="60167">
                  <c:v>1.0068416595458984E-3</c:v>
                </c:pt>
                <c:pt idx="60168">
                  <c:v>1.007080078125E-3</c:v>
                </c:pt>
                <c:pt idx="60169">
                  <c:v>1.007080078125E-3</c:v>
                </c:pt>
                <c:pt idx="60170">
                  <c:v>1.0068416595458984E-3</c:v>
                </c:pt>
                <c:pt idx="60171">
                  <c:v>1.007080078125E-3</c:v>
                </c:pt>
                <c:pt idx="60172">
                  <c:v>1.007080078125E-3</c:v>
                </c:pt>
                <c:pt idx="60173">
                  <c:v>1.0068416595458984E-3</c:v>
                </c:pt>
                <c:pt idx="60174">
                  <c:v>1.007080078125E-3</c:v>
                </c:pt>
                <c:pt idx="60175">
                  <c:v>1.0080337524414063E-3</c:v>
                </c:pt>
                <c:pt idx="60176">
                  <c:v>1.007080078125E-3</c:v>
                </c:pt>
                <c:pt idx="60177">
                  <c:v>1.0068416595458984E-3</c:v>
                </c:pt>
                <c:pt idx="60178">
                  <c:v>1.007080078125E-3</c:v>
                </c:pt>
                <c:pt idx="60179">
                  <c:v>1.007080078125E-3</c:v>
                </c:pt>
                <c:pt idx="60180">
                  <c:v>1.0068416595458984E-3</c:v>
                </c:pt>
                <c:pt idx="60181">
                  <c:v>1.007080078125E-3</c:v>
                </c:pt>
                <c:pt idx="60182">
                  <c:v>1.007080078125E-3</c:v>
                </c:pt>
                <c:pt idx="60183">
                  <c:v>1.0068416595458984E-3</c:v>
                </c:pt>
                <c:pt idx="60184">
                  <c:v>1.007080078125E-3</c:v>
                </c:pt>
                <c:pt idx="60185">
                  <c:v>1.007080078125E-3</c:v>
                </c:pt>
                <c:pt idx="60186">
                  <c:v>1.0068416595458984E-3</c:v>
                </c:pt>
                <c:pt idx="60187">
                  <c:v>1.0080337524414063E-3</c:v>
                </c:pt>
                <c:pt idx="60188">
                  <c:v>1.007080078125E-3</c:v>
                </c:pt>
                <c:pt idx="60189">
                  <c:v>1.0068416595458984E-3</c:v>
                </c:pt>
                <c:pt idx="60190">
                  <c:v>1.007080078125E-3</c:v>
                </c:pt>
                <c:pt idx="60191">
                  <c:v>1.007080078125E-3</c:v>
                </c:pt>
                <c:pt idx="60192">
                  <c:v>1.0068416595458984E-3</c:v>
                </c:pt>
                <c:pt idx="60193">
                  <c:v>1.007080078125E-3</c:v>
                </c:pt>
                <c:pt idx="60194">
                  <c:v>1.007080078125E-3</c:v>
                </c:pt>
                <c:pt idx="60195">
                  <c:v>1.0068416595458984E-3</c:v>
                </c:pt>
                <c:pt idx="60196">
                  <c:v>1.007080078125E-3</c:v>
                </c:pt>
                <c:pt idx="60197">
                  <c:v>1.007080078125E-3</c:v>
                </c:pt>
                <c:pt idx="60198">
                  <c:v>1.0068416595458984E-3</c:v>
                </c:pt>
                <c:pt idx="60199">
                  <c:v>1.007080078125E-3</c:v>
                </c:pt>
                <c:pt idx="60200">
                  <c:v>1.0080337524414063E-3</c:v>
                </c:pt>
                <c:pt idx="60201">
                  <c:v>1.007080078125E-3</c:v>
                </c:pt>
                <c:pt idx="60202">
                  <c:v>1.0068416595458984E-3</c:v>
                </c:pt>
                <c:pt idx="60203">
                  <c:v>1.007080078125E-3</c:v>
                </c:pt>
                <c:pt idx="60204">
                  <c:v>1.007080078125E-3</c:v>
                </c:pt>
                <c:pt idx="60205">
                  <c:v>1.0068416595458984E-3</c:v>
                </c:pt>
                <c:pt idx="60206">
                  <c:v>1.007080078125E-3</c:v>
                </c:pt>
                <c:pt idx="60207">
                  <c:v>1.007080078125E-3</c:v>
                </c:pt>
                <c:pt idx="60208">
                  <c:v>1.0068416595458984E-3</c:v>
                </c:pt>
                <c:pt idx="60209">
                  <c:v>1.007080078125E-3</c:v>
                </c:pt>
                <c:pt idx="60210">
                  <c:v>1.007080078125E-3</c:v>
                </c:pt>
                <c:pt idx="60211">
                  <c:v>1.0068416595458984E-3</c:v>
                </c:pt>
                <c:pt idx="60212">
                  <c:v>1.0080337524414063E-3</c:v>
                </c:pt>
                <c:pt idx="60213">
                  <c:v>1.007080078125E-3</c:v>
                </c:pt>
                <c:pt idx="60214">
                  <c:v>1.0068416595458984E-3</c:v>
                </c:pt>
                <c:pt idx="60215">
                  <c:v>1.007080078125E-3</c:v>
                </c:pt>
                <c:pt idx="60216">
                  <c:v>1.007080078125E-3</c:v>
                </c:pt>
                <c:pt idx="60217">
                  <c:v>1.0068416595458984E-3</c:v>
                </c:pt>
                <c:pt idx="60218">
                  <c:v>1.007080078125E-3</c:v>
                </c:pt>
                <c:pt idx="60219">
                  <c:v>1.007080078125E-3</c:v>
                </c:pt>
                <c:pt idx="60220">
                  <c:v>1.0068416595458984E-3</c:v>
                </c:pt>
                <c:pt idx="60221">
                  <c:v>1.007080078125E-3</c:v>
                </c:pt>
                <c:pt idx="60222">
                  <c:v>1.007080078125E-3</c:v>
                </c:pt>
                <c:pt idx="60223">
                  <c:v>1.0068416595458984E-3</c:v>
                </c:pt>
                <c:pt idx="60224">
                  <c:v>1.007080078125E-3</c:v>
                </c:pt>
                <c:pt idx="60225">
                  <c:v>1.0080337524414063E-3</c:v>
                </c:pt>
                <c:pt idx="60226">
                  <c:v>1.007080078125E-3</c:v>
                </c:pt>
                <c:pt idx="60227">
                  <c:v>1.0068416595458984E-3</c:v>
                </c:pt>
                <c:pt idx="60228">
                  <c:v>1.007080078125E-3</c:v>
                </c:pt>
                <c:pt idx="60229">
                  <c:v>1.007080078125E-3</c:v>
                </c:pt>
                <c:pt idx="60230">
                  <c:v>1.0068416595458984E-3</c:v>
                </c:pt>
                <c:pt idx="60231">
                  <c:v>1.007080078125E-3</c:v>
                </c:pt>
                <c:pt idx="60232">
                  <c:v>1.007080078125E-3</c:v>
                </c:pt>
                <c:pt idx="60233">
                  <c:v>1.0068416595458984E-3</c:v>
                </c:pt>
                <c:pt idx="60234">
                  <c:v>1.007080078125E-3</c:v>
                </c:pt>
                <c:pt idx="60235">
                  <c:v>1.007080078125E-3</c:v>
                </c:pt>
                <c:pt idx="60236">
                  <c:v>1.0068416595458984E-3</c:v>
                </c:pt>
                <c:pt idx="60237">
                  <c:v>1.0080337524414063E-3</c:v>
                </c:pt>
                <c:pt idx="60238">
                  <c:v>1.007080078125E-3</c:v>
                </c:pt>
                <c:pt idx="60239">
                  <c:v>1.0068416595458984E-3</c:v>
                </c:pt>
                <c:pt idx="60240">
                  <c:v>1.007080078125E-3</c:v>
                </c:pt>
                <c:pt idx="60241">
                  <c:v>1.007080078125E-3</c:v>
                </c:pt>
                <c:pt idx="60242">
                  <c:v>1.0068416595458984E-3</c:v>
                </c:pt>
                <c:pt idx="60243">
                  <c:v>1.007080078125E-3</c:v>
                </c:pt>
                <c:pt idx="60244">
                  <c:v>1.007080078125E-3</c:v>
                </c:pt>
                <c:pt idx="60245">
                  <c:v>1.0068416595458984E-3</c:v>
                </c:pt>
                <c:pt idx="60246">
                  <c:v>1.007080078125E-3</c:v>
                </c:pt>
                <c:pt idx="60247">
                  <c:v>1.007080078125E-3</c:v>
                </c:pt>
                <c:pt idx="60248">
                  <c:v>1.0068416595458984E-3</c:v>
                </c:pt>
                <c:pt idx="60249">
                  <c:v>1.007080078125E-3</c:v>
                </c:pt>
                <c:pt idx="60250">
                  <c:v>1.0080337524414063E-3</c:v>
                </c:pt>
                <c:pt idx="60251">
                  <c:v>1.007080078125E-3</c:v>
                </c:pt>
                <c:pt idx="60252">
                  <c:v>1.0068416595458984E-3</c:v>
                </c:pt>
                <c:pt idx="60253">
                  <c:v>1.007080078125E-3</c:v>
                </c:pt>
                <c:pt idx="60254">
                  <c:v>1.007080078125E-3</c:v>
                </c:pt>
                <c:pt idx="60255">
                  <c:v>1.0068416595458984E-3</c:v>
                </c:pt>
                <c:pt idx="60256">
                  <c:v>1.007080078125E-3</c:v>
                </c:pt>
                <c:pt idx="60257">
                  <c:v>1.007080078125E-3</c:v>
                </c:pt>
                <c:pt idx="60258">
                  <c:v>1.0068416595458984E-3</c:v>
                </c:pt>
                <c:pt idx="60259">
                  <c:v>1.007080078125E-3</c:v>
                </c:pt>
                <c:pt idx="60260">
                  <c:v>1.007080078125E-3</c:v>
                </c:pt>
                <c:pt idx="60261">
                  <c:v>1.0068416595458984E-3</c:v>
                </c:pt>
                <c:pt idx="60262">
                  <c:v>1.0080337524414063E-3</c:v>
                </c:pt>
                <c:pt idx="60263">
                  <c:v>1.007080078125E-3</c:v>
                </c:pt>
                <c:pt idx="60264">
                  <c:v>1.0068416595458984E-3</c:v>
                </c:pt>
                <c:pt idx="60265">
                  <c:v>1.007080078125E-3</c:v>
                </c:pt>
                <c:pt idx="60266">
                  <c:v>1.007080078125E-3</c:v>
                </c:pt>
                <c:pt idx="60267">
                  <c:v>1.0068416595458984E-3</c:v>
                </c:pt>
                <c:pt idx="60268">
                  <c:v>1.007080078125E-3</c:v>
                </c:pt>
                <c:pt idx="60269">
                  <c:v>1.007080078125E-3</c:v>
                </c:pt>
                <c:pt idx="60270">
                  <c:v>1.0068416595458984E-3</c:v>
                </c:pt>
                <c:pt idx="60271">
                  <c:v>1.007080078125E-3</c:v>
                </c:pt>
                <c:pt idx="60272">
                  <c:v>1.007080078125E-3</c:v>
                </c:pt>
                <c:pt idx="60273">
                  <c:v>1.0068416595458984E-3</c:v>
                </c:pt>
                <c:pt idx="60274">
                  <c:v>1.007080078125E-3</c:v>
                </c:pt>
                <c:pt idx="60275">
                  <c:v>1.0080337524414063E-3</c:v>
                </c:pt>
                <c:pt idx="60276">
                  <c:v>1.007080078125E-3</c:v>
                </c:pt>
                <c:pt idx="60277">
                  <c:v>1.0068416595458984E-3</c:v>
                </c:pt>
                <c:pt idx="60278">
                  <c:v>1.007080078125E-3</c:v>
                </c:pt>
                <c:pt idx="60279">
                  <c:v>1.007080078125E-3</c:v>
                </c:pt>
                <c:pt idx="60280">
                  <c:v>1.0068416595458984E-3</c:v>
                </c:pt>
                <c:pt idx="60281">
                  <c:v>1.007080078125E-3</c:v>
                </c:pt>
                <c:pt idx="60282">
                  <c:v>1.007080078125E-3</c:v>
                </c:pt>
                <c:pt idx="60283">
                  <c:v>1.0068416595458984E-3</c:v>
                </c:pt>
                <c:pt idx="60284">
                  <c:v>1.007080078125E-3</c:v>
                </c:pt>
                <c:pt idx="60285">
                  <c:v>1.0068416595458984E-3</c:v>
                </c:pt>
                <c:pt idx="60286">
                  <c:v>1.007080078125E-3</c:v>
                </c:pt>
                <c:pt idx="60287">
                  <c:v>1.0080337524414063E-3</c:v>
                </c:pt>
                <c:pt idx="60288">
                  <c:v>1.007080078125E-3</c:v>
                </c:pt>
                <c:pt idx="60289">
                  <c:v>1.0068416595458984E-3</c:v>
                </c:pt>
                <c:pt idx="60290">
                  <c:v>1.007080078125E-3</c:v>
                </c:pt>
                <c:pt idx="60291">
                  <c:v>1.007080078125E-3</c:v>
                </c:pt>
                <c:pt idx="60292">
                  <c:v>1.0068416595458984E-3</c:v>
                </c:pt>
                <c:pt idx="60293">
                  <c:v>1.007080078125E-3</c:v>
                </c:pt>
                <c:pt idx="60294">
                  <c:v>1.007080078125E-3</c:v>
                </c:pt>
                <c:pt idx="60295">
                  <c:v>1.0068416595458984E-3</c:v>
                </c:pt>
                <c:pt idx="60296">
                  <c:v>1.007080078125E-3</c:v>
                </c:pt>
                <c:pt idx="60297">
                  <c:v>1.007080078125E-3</c:v>
                </c:pt>
                <c:pt idx="60298">
                  <c:v>1.0068416595458984E-3</c:v>
                </c:pt>
                <c:pt idx="60299">
                  <c:v>1.007080078125E-3</c:v>
                </c:pt>
                <c:pt idx="60300">
                  <c:v>1.0080337524414063E-3</c:v>
                </c:pt>
                <c:pt idx="60301">
                  <c:v>1.007080078125E-3</c:v>
                </c:pt>
                <c:pt idx="60302">
                  <c:v>1.0068416595458984E-3</c:v>
                </c:pt>
                <c:pt idx="60303">
                  <c:v>1.007080078125E-3</c:v>
                </c:pt>
                <c:pt idx="60304">
                  <c:v>1.007080078125E-3</c:v>
                </c:pt>
                <c:pt idx="60305">
                  <c:v>1.0068416595458984E-3</c:v>
                </c:pt>
                <c:pt idx="60306">
                  <c:v>1.007080078125E-3</c:v>
                </c:pt>
                <c:pt idx="60307">
                  <c:v>1.0068416595458984E-3</c:v>
                </c:pt>
                <c:pt idx="60308">
                  <c:v>1.007080078125E-3</c:v>
                </c:pt>
                <c:pt idx="60309">
                  <c:v>1.007080078125E-3</c:v>
                </c:pt>
                <c:pt idx="60310">
                  <c:v>1.0068416595458984E-3</c:v>
                </c:pt>
                <c:pt idx="60311">
                  <c:v>1.007080078125E-3</c:v>
                </c:pt>
                <c:pt idx="60312">
                  <c:v>1.0080337524414063E-3</c:v>
                </c:pt>
                <c:pt idx="60313">
                  <c:v>1.007080078125E-3</c:v>
                </c:pt>
                <c:pt idx="60314">
                  <c:v>1.0068416595458984E-3</c:v>
                </c:pt>
                <c:pt idx="60315">
                  <c:v>1.007080078125E-3</c:v>
                </c:pt>
                <c:pt idx="60316">
                  <c:v>1.007080078125E-3</c:v>
                </c:pt>
                <c:pt idx="60317">
                  <c:v>1.0068416595458984E-3</c:v>
                </c:pt>
                <c:pt idx="60318">
                  <c:v>1.007080078125E-3</c:v>
                </c:pt>
                <c:pt idx="60319">
                  <c:v>1.007080078125E-3</c:v>
                </c:pt>
                <c:pt idx="60320">
                  <c:v>1.0068416595458984E-3</c:v>
                </c:pt>
                <c:pt idx="60321">
                  <c:v>1.007080078125E-3</c:v>
                </c:pt>
                <c:pt idx="60322">
                  <c:v>1.007080078125E-3</c:v>
                </c:pt>
                <c:pt idx="60323">
                  <c:v>1.0068416595458984E-3</c:v>
                </c:pt>
                <c:pt idx="60324">
                  <c:v>1.007080078125E-3</c:v>
                </c:pt>
                <c:pt idx="60325">
                  <c:v>1.0080337524414063E-3</c:v>
                </c:pt>
                <c:pt idx="60326">
                  <c:v>1.007080078125E-3</c:v>
                </c:pt>
                <c:pt idx="60327">
                  <c:v>1.0068416595458984E-3</c:v>
                </c:pt>
                <c:pt idx="60328">
                  <c:v>1.007080078125E-3</c:v>
                </c:pt>
                <c:pt idx="60329">
                  <c:v>1.0068416595458984E-3</c:v>
                </c:pt>
                <c:pt idx="60330">
                  <c:v>1.007080078125E-3</c:v>
                </c:pt>
                <c:pt idx="60331">
                  <c:v>1.007080078125E-3</c:v>
                </c:pt>
                <c:pt idx="60332">
                  <c:v>1.0068416595458984E-3</c:v>
                </c:pt>
                <c:pt idx="60333">
                  <c:v>1.007080078125E-3</c:v>
                </c:pt>
                <c:pt idx="60334">
                  <c:v>1.007080078125E-3</c:v>
                </c:pt>
                <c:pt idx="60335">
                  <c:v>1.0068416595458984E-3</c:v>
                </c:pt>
                <c:pt idx="60336">
                  <c:v>1.007080078125E-3</c:v>
                </c:pt>
                <c:pt idx="60337">
                  <c:v>1.0080337524414063E-3</c:v>
                </c:pt>
                <c:pt idx="60338">
                  <c:v>1.007080078125E-3</c:v>
                </c:pt>
                <c:pt idx="60339">
                  <c:v>1.0068416595458984E-3</c:v>
                </c:pt>
                <c:pt idx="60340">
                  <c:v>1.007080078125E-3</c:v>
                </c:pt>
                <c:pt idx="60341">
                  <c:v>1.007080078125E-3</c:v>
                </c:pt>
                <c:pt idx="60342">
                  <c:v>1.0068416595458984E-3</c:v>
                </c:pt>
                <c:pt idx="60343">
                  <c:v>1.007080078125E-3</c:v>
                </c:pt>
                <c:pt idx="60344">
                  <c:v>1.007080078125E-3</c:v>
                </c:pt>
                <c:pt idx="60345">
                  <c:v>1.0068416595458984E-3</c:v>
                </c:pt>
                <c:pt idx="60346">
                  <c:v>1.007080078125E-3</c:v>
                </c:pt>
                <c:pt idx="60347">
                  <c:v>1.007080078125E-3</c:v>
                </c:pt>
                <c:pt idx="60348">
                  <c:v>1.0068416595458984E-3</c:v>
                </c:pt>
                <c:pt idx="60349">
                  <c:v>1.007080078125E-3</c:v>
                </c:pt>
                <c:pt idx="60350">
                  <c:v>1.0080337524414063E-3</c:v>
                </c:pt>
                <c:pt idx="60351">
                  <c:v>1.0068416595458984E-3</c:v>
                </c:pt>
                <c:pt idx="60352">
                  <c:v>1.007080078125E-3</c:v>
                </c:pt>
                <c:pt idx="60353">
                  <c:v>1.007080078125E-3</c:v>
                </c:pt>
                <c:pt idx="60354">
                  <c:v>1.0068416595458984E-3</c:v>
                </c:pt>
                <c:pt idx="60355">
                  <c:v>1.007080078125E-3</c:v>
                </c:pt>
                <c:pt idx="60356">
                  <c:v>1.007080078125E-3</c:v>
                </c:pt>
                <c:pt idx="60357">
                  <c:v>1.0068416595458984E-3</c:v>
                </c:pt>
                <c:pt idx="60358">
                  <c:v>1.007080078125E-3</c:v>
                </c:pt>
                <c:pt idx="60359">
                  <c:v>1.007080078125E-3</c:v>
                </c:pt>
                <c:pt idx="60360">
                  <c:v>1.0068416595458984E-3</c:v>
                </c:pt>
                <c:pt idx="60361">
                  <c:v>1.007080078125E-3</c:v>
                </c:pt>
                <c:pt idx="60362">
                  <c:v>1.0080337524414063E-3</c:v>
                </c:pt>
                <c:pt idx="60363">
                  <c:v>1.007080078125E-3</c:v>
                </c:pt>
                <c:pt idx="60364">
                  <c:v>1.0068416595458984E-3</c:v>
                </c:pt>
                <c:pt idx="60365">
                  <c:v>1.007080078125E-3</c:v>
                </c:pt>
                <c:pt idx="60366">
                  <c:v>1.007080078125E-3</c:v>
                </c:pt>
                <c:pt idx="60367">
                  <c:v>1.0068416595458984E-3</c:v>
                </c:pt>
                <c:pt idx="60368">
                  <c:v>1.007080078125E-3</c:v>
                </c:pt>
                <c:pt idx="60369">
                  <c:v>1.007080078125E-3</c:v>
                </c:pt>
                <c:pt idx="60370">
                  <c:v>1.0068416595458984E-3</c:v>
                </c:pt>
                <c:pt idx="60371">
                  <c:v>1.007080078125E-3</c:v>
                </c:pt>
                <c:pt idx="60372">
                  <c:v>1.007080078125E-3</c:v>
                </c:pt>
                <c:pt idx="60373">
                  <c:v>1.0068416595458984E-3</c:v>
                </c:pt>
                <c:pt idx="60374">
                  <c:v>1.007080078125E-3</c:v>
                </c:pt>
                <c:pt idx="60375">
                  <c:v>1.0080337524414063E-3</c:v>
                </c:pt>
                <c:pt idx="60376">
                  <c:v>1.0068416595458984E-3</c:v>
                </c:pt>
                <c:pt idx="60377">
                  <c:v>1.007080078125E-3</c:v>
                </c:pt>
                <c:pt idx="60378">
                  <c:v>1.007080078125E-3</c:v>
                </c:pt>
                <c:pt idx="60379">
                  <c:v>1.0068416595458984E-3</c:v>
                </c:pt>
                <c:pt idx="60380">
                  <c:v>1.007080078125E-3</c:v>
                </c:pt>
                <c:pt idx="60381">
                  <c:v>1.007080078125E-3</c:v>
                </c:pt>
                <c:pt idx="60382">
                  <c:v>1.0068416595458984E-3</c:v>
                </c:pt>
                <c:pt idx="60383">
                  <c:v>1.007080078125E-3</c:v>
                </c:pt>
                <c:pt idx="60384">
                  <c:v>1.007080078125E-3</c:v>
                </c:pt>
                <c:pt idx="60385">
                  <c:v>1.0068416595458984E-3</c:v>
                </c:pt>
                <c:pt idx="60386">
                  <c:v>1.007080078125E-3</c:v>
                </c:pt>
                <c:pt idx="60387">
                  <c:v>1.0080337524414063E-3</c:v>
                </c:pt>
                <c:pt idx="60388">
                  <c:v>1.007080078125E-3</c:v>
                </c:pt>
                <c:pt idx="60389">
                  <c:v>1.0068416595458984E-3</c:v>
                </c:pt>
                <c:pt idx="60390">
                  <c:v>1.007080078125E-3</c:v>
                </c:pt>
                <c:pt idx="60391">
                  <c:v>1.007080078125E-3</c:v>
                </c:pt>
                <c:pt idx="60392">
                  <c:v>1.0068416595458984E-3</c:v>
                </c:pt>
                <c:pt idx="60393">
                  <c:v>1.007080078125E-3</c:v>
                </c:pt>
                <c:pt idx="60394">
                  <c:v>1.007080078125E-3</c:v>
                </c:pt>
                <c:pt idx="60395">
                  <c:v>1.0068416595458984E-3</c:v>
                </c:pt>
                <c:pt idx="60396">
                  <c:v>1.007080078125E-3</c:v>
                </c:pt>
                <c:pt idx="60397">
                  <c:v>1.007080078125E-3</c:v>
                </c:pt>
                <c:pt idx="60398">
                  <c:v>1.0068416595458984E-3</c:v>
                </c:pt>
                <c:pt idx="60399">
                  <c:v>1.007080078125E-3</c:v>
                </c:pt>
                <c:pt idx="60400">
                  <c:v>1.0080337524414063E-3</c:v>
                </c:pt>
                <c:pt idx="60401">
                  <c:v>1.0068416595458984E-3</c:v>
                </c:pt>
                <c:pt idx="60402">
                  <c:v>1.007080078125E-3</c:v>
                </c:pt>
                <c:pt idx="60403">
                  <c:v>1.007080078125E-3</c:v>
                </c:pt>
                <c:pt idx="60404">
                  <c:v>1.0068416595458984E-3</c:v>
                </c:pt>
                <c:pt idx="60405">
                  <c:v>1.007080078125E-3</c:v>
                </c:pt>
                <c:pt idx="60406">
                  <c:v>1.007080078125E-3</c:v>
                </c:pt>
                <c:pt idx="60407">
                  <c:v>1.0068416595458984E-3</c:v>
                </c:pt>
                <c:pt idx="60408">
                  <c:v>1.007080078125E-3</c:v>
                </c:pt>
                <c:pt idx="60409">
                  <c:v>1.007080078125E-3</c:v>
                </c:pt>
                <c:pt idx="60410">
                  <c:v>1.0068416595458984E-3</c:v>
                </c:pt>
                <c:pt idx="60411">
                  <c:v>1.007080078125E-3</c:v>
                </c:pt>
                <c:pt idx="60412">
                  <c:v>1.0080337524414063E-3</c:v>
                </c:pt>
                <c:pt idx="60413">
                  <c:v>1.007080078125E-3</c:v>
                </c:pt>
                <c:pt idx="60414">
                  <c:v>1.0068416595458984E-3</c:v>
                </c:pt>
                <c:pt idx="60415">
                  <c:v>1.007080078125E-3</c:v>
                </c:pt>
                <c:pt idx="60416">
                  <c:v>1.007080078125E-3</c:v>
                </c:pt>
                <c:pt idx="60417">
                  <c:v>1.0068416595458984E-3</c:v>
                </c:pt>
                <c:pt idx="60418">
                  <c:v>1.007080078125E-3</c:v>
                </c:pt>
                <c:pt idx="60419">
                  <c:v>1.007080078125E-3</c:v>
                </c:pt>
                <c:pt idx="60420">
                  <c:v>1.0068416595458984E-3</c:v>
                </c:pt>
                <c:pt idx="60421">
                  <c:v>1.007080078125E-3</c:v>
                </c:pt>
                <c:pt idx="60422">
                  <c:v>1.007080078125E-3</c:v>
                </c:pt>
                <c:pt idx="60423">
                  <c:v>1.0068416595458984E-3</c:v>
                </c:pt>
                <c:pt idx="60424">
                  <c:v>1.007080078125E-3</c:v>
                </c:pt>
                <c:pt idx="60425">
                  <c:v>1.0080337524414063E-3</c:v>
                </c:pt>
                <c:pt idx="60426">
                  <c:v>1.0068416595458984E-3</c:v>
                </c:pt>
                <c:pt idx="60427">
                  <c:v>1.007080078125E-3</c:v>
                </c:pt>
                <c:pt idx="60428">
                  <c:v>1.007080078125E-3</c:v>
                </c:pt>
                <c:pt idx="60429">
                  <c:v>1.0068416595458984E-3</c:v>
                </c:pt>
                <c:pt idx="60430">
                  <c:v>1.007080078125E-3</c:v>
                </c:pt>
                <c:pt idx="60431">
                  <c:v>1.007080078125E-3</c:v>
                </c:pt>
                <c:pt idx="60432">
                  <c:v>1.0068416595458984E-3</c:v>
                </c:pt>
                <c:pt idx="60433">
                  <c:v>1.007080078125E-3</c:v>
                </c:pt>
                <c:pt idx="60434">
                  <c:v>1.007080078125E-3</c:v>
                </c:pt>
                <c:pt idx="60435">
                  <c:v>1.0068416595458984E-3</c:v>
                </c:pt>
                <c:pt idx="60436">
                  <c:v>1.007080078125E-3</c:v>
                </c:pt>
                <c:pt idx="60437">
                  <c:v>1.0080337524414063E-3</c:v>
                </c:pt>
                <c:pt idx="60438">
                  <c:v>1.007080078125E-3</c:v>
                </c:pt>
                <c:pt idx="60439">
                  <c:v>1.0068416595458984E-3</c:v>
                </c:pt>
                <c:pt idx="60440">
                  <c:v>1.007080078125E-3</c:v>
                </c:pt>
                <c:pt idx="60441">
                  <c:v>1.007080078125E-3</c:v>
                </c:pt>
                <c:pt idx="60442">
                  <c:v>1.0068416595458984E-3</c:v>
                </c:pt>
                <c:pt idx="60443">
                  <c:v>1.007080078125E-3</c:v>
                </c:pt>
                <c:pt idx="60444">
                  <c:v>1.007080078125E-3</c:v>
                </c:pt>
                <c:pt idx="60445">
                  <c:v>1.0068416595458984E-3</c:v>
                </c:pt>
                <c:pt idx="60446">
                  <c:v>1.007080078125E-3</c:v>
                </c:pt>
                <c:pt idx="60447">
                  <c:v>1.007080078125E-3</c:v>
                </c:pt>
                <c:pt idx="60448">
                  <c:v>1.0068416595458984E-3</c:v>
                </c:pt>
                <c:pt idx="60449">
                  <c:v>1.007080078125E-3</c:v>
                </c:pt>
                <c:pt idx="60450">
                  <c:v>1.0080337524414063E-3</c:v>
                </c:pt>
                <c:pt idx="60451">
                  <c:v>1.0068416595458984E-3</c:v>
                </c:pt>
                <c:pt idx="60452">
                  <c:v>1.007080078125E-3</c:v>
                </c:pt>
                <c:pt idx="60453">
                  <c:v>1.007080078125E-3</c:v>
                </c:pt>
                <c:pt idx="60454">
                  <c:v>1.0068416595458984E-3</c:v>
                </c:pt>
                <c:pt idx="60455">
                  <c:v>1.007080078125E-3</c:v>
                </c:pt>
                <c:pt idx="60456">
                  <c:v>1.007080078125E-3</c:v>
                </c:pt>
                <c:pt idx="60457">
                  <c:v>1.0068416595458984E-3</c:v>
                </c:pt>
                <c:pt idx="60458">
                  <c:v>1.007080078125E-3</c:v>
                </c:pt>
                <c:pt idx="60459">
                  <c:v>1.007080078125E-3</c:v>
                </c:pt>
                <c:pt idx="60460">
                  <c:v>1.0068416595458984E-3</c:v>
                </c:pt>
                <c:pt idx="60461">
                  <c:v>1.007080078125E-3</c:v>
                </c:pt>
                <c:pt idx="60462">
                  <c:v>1.0080337524414063E-3</c:v>
                </c:pt>
                <c:pt idx="60463">
                  <c:v>1.007080078125E-3</c:v>
                </c:pt>
                <c:pt idx="60464">
                  <c:v>1.0068416595458984E-3</c:v>
                </c:pt>
                <c:pt idx="60465">
                  <c:v>1.007080078125E-3</c:v>
                </c:pt>
                <c:pt idx="60466">
                  <c:v>1.007080078125E-3</c:v>
                </c:pt>
                <c:pt idx="60467">
                  <c:v>1.0068416595458984E-3</c:v>
                </c:pt>
                <c:pt idx="60468">
                  <c:v>1.007080078125E-3</c:v>
                </c:pt>
                <c:pt idx="60469">
                  <c:v>1.007080078125E-3</c:v>
                </c:pt>
                <c:pt idx="60470">
                  <c:v>1.0068416595458984E-3</c:v>
                </c:pt>
                <c:pt idx="60471">
                  <c:v>1.007080078125E-3</c:v>
                </c:pt>
                <c:pt idx="60472">
                  <c:v>1.007080078125E-3</c:v>
                </c:pt>
                <c:pt idx="60473">
                  <c:v>1.0068416595458984E-3</c:v>
                </c:pt>
                <c:pt idx="60474">
                  <c:v>1.007080078125E-3</c:v>
                </c:pt>
                <c:pt idx="60475">
                  <c:v>1.0080337524414063E-3</c:v>
                </c:pt>
                <c:pt idx="60476">
                  <c:v>1.0068416595458984E-3</c:v>
                </c:pt>
                <c:pt idx="60477">
                  <c:v>1.007080078125E-3</c:v>
                </c:pt>
                <c:pt idx="60478">
                  <c:v>1.007080078125E-3</c:v>
                </c:pt>
                <c:pt idx="60479">
                  <c:v>1.0068416595458984E-3</c:v>
                </c:pt>
                <c:pt idx="60480">
                  <c:v>1.007080078125E-3</c:v>
                </c:pt>
                <c:pt idx="60481">
                  <c:v>1.007080078125E-3</c:v>
                </c:pt>
                <c:pt idx="60482">
                  <c:v>1.0068416595458984E-3</c:v>
                </c:pt>
                <c:pt idx="60483">
                  <c:v>1.007080078125E-3</c:v>
                </c:pt>
                <c:pt idx="60484">
                  <c:v>1.007080078125E-3</c:v>
                </c:pt>
                <c:pt idx="60485">
                  <c:v>1.0068416595458984E-3</c:v>
                </c:pt>
                <c:pt idx="60486">
                  <c:v>1.007080078125E-3</c:v>
                </c:pt>
                <c:pt idx="60487">
                  <c:v>1.0080337524414063E-3</c:v>
                </c:pt>
                <c:pt idx="60488">
                  <c:v>1.007080078125E-3</c:v>
                </c:pt>
                <c:pt idx="60489">
                  <c:v>1.0068416595458984E-3</c:v>
                </c:pt>
                <c:pt idx="60490">
                  <c:v>1.007080078125E-3</c:v>
                </c:pt>
                <c:pt idx="60491">
                  <c:v>1.007080078125E-3</c:v>
                </c:pt>
                <c:pt idx="60492">
                  <c:v>1.0068416595458984E-3</c:v>
                </c:pt>
                <c:pt idx="60493">
                  <c:v>1.007080078125E-3</c:v>
                </c:pt>
                <c:pt idx="60494">
                  <c:v>1.007080078125E-3</c:v>
                </c:pt>
                <c:pt idx="60495">
                  <c:v>1.0068416595458984E-3</c:v>
                </c:pt>
                <c:pt idx="60496">
                  <c:v>1.007080078125E-3</c:v>
                </c:pt>
                <c:pt idx="60497">
                  <c:v>1.007080078125E-3</c:v>
                </c:pt>
                <c:pt idx="60498">
                  <c:v>1.0068416595458984E-3</c:v>
                </c:pt>
                <c:pt idx="60499">
                  <c:v>1.007080078125E-3</c:v>
                </c:pt>
                <c:pt idx="60500">
                  <c:v>1.0080337524414063E-3</c:v>
                </c:pt>
                <c:pt idx="60501">
                  <c:v>1.0068416595458984E-3</c:v>
                </c:pt>
                <c:pt idx="60502">
                  <c:v>1.007080078125E-3</c:v>
                </c:pt>
                <c:pt idx="60503">
                  <c:v>1.007080078125E-3</c:v>
                </c:pt>
                <c:pt idx="60504">
                  <c:v>1.0068416595458984E-3</c:v>
                </c:pt>
                <c:pt idx="60505">
                  <c:v>1.007080078125E-3</c:v>
                </c:pt>
                <c:pt idx="60506">
                  <c:v>1.007080078125E-3</c:v>
                </c:pt>
                <c:pt idx="60507">
                  <c:v>1.0068416595458984E-3</c:v>
                </c:pt>
                <c:pt idx="60508">
                  <c:v>5.0361156463623047E-3</c:v>
                </c:pt>
                <c:pt idx="60509">
                  <c:v>1.007080078125E-3</c:v>
                </c:pt>
                <c:pt idx="60510">
                  <c:v>1.0068416595458984E-3</c:v>
                </c:pt>
                <c:pt idx="60511">
                  <c:v>1.007080078125E-3</c:v>
                </c:pt>
                <c:pt idx="60512">
                  <c:v>1.007080078125E-3</c:v>
                </c:pt>
                <c:pt idx="60513">
                  <c:v>1.0068416595458984E-3</c:v>
                </c:pt>
                <c:pt idx="60514">
                  <c:v>1.007080078125E-3</c:v>
                </c:pt>
                <c:pt idx="60515">
                  <c:v>1.007080078125E-3</c:v>
                </c:pt>
                <c:pt idx="60516">
                  <c:v>1.0068416595458984E-3</c:v>
                </c:pt>
                <c:pt idx="60517">
                  <c:v>1.007080078125E-3</c:v>
                </c:pt>
                <c:pt idx="60518">
                  <c:v>6.0429573059082031E-3</c:v>
                </c:pt>
                <c:pt idx="60519">
                  <c:v>1.007080078125E-3</c:v>
                </c:pt>
                <c:pt idx="60520">
                  <c:v>1.0068416595458984E-3</c:v>
                </c:pt>
                <c:pt idx="60521">
                  <c:v>1.007080078125E-3</c:v>
                </c:pt>
                <c:pt idx="60522">
                  <c:v>1.007080078125E-3</c:v>
                </c:pt>
                <c:pt idx="60523">
                  <c:v>1.0068416595458984E-3</c:v>
                </c:pt>
                <c:pt idx="60524">
                  <c:v>1.007080078125E-3</c:v>
                </c:pt>
                <c:pt idx="60525">
                  <c:v>1.007080078125E-3</c:v>
                </c:pt>
                <c:pt idx="60526">
                  <c:v>1.0068416595458984E-3</c:v>
                </c:pt>
                <c:pt idx="60527">
                  <c:v>1.007080078125E-3</c:v>
                </c:pt>
                <c:pt idx="60528">
                  <c:v>4.0290355682373047E-3</c:v>
                </c:pt>
                <c:pt idx="60529">
                  <c:v>1.007080078125E-3</c:v>
                </c:pt>
                <c:pt idx="60530">
                  <c:v>1.0068416595458984E-3</c:v>
                </c:pt>
                <c:pt idx="60531">
                  <c:v>1.007080078125E-3</c:v>
                </c:pt>
                <c:pt idx="60532">
                  <c:v>1.007080078125E-3</c:v>
                </c:pt>
                <c:pt idx="60533">
                  <c:v>1.0068416595458984E-3</c:v>
                </c:pt>
                <c:pt idx="60534">
                  <c:v>1.007080078125E-3</c:v>
                </c:pt>
                <c:pt idx="60535">
                  <c:v>1.007080078125E-3</c:v>
                </c:pt>
                <c:pt idx="60536">
                  <c:v>1.0068416595458984E-3</c:v>
                </c:pt>
                <c:pt idx="60537">
                  <c:v>1.007080078125E-3</c:v>
                </c:pt>
                <c:pt idx="60538">
                  <c:v>1.0080337524414063E-3</c:v>
                </c:pt>
                <c:pt idx="60539">
                  <c:v>1.0068416595458984E-3</c:v>
                </c:pt>
                <c:pt idx="60540">
                  <c:v>1.007080078125E-3</c:v>
                </c:pt>
                <c:pt idx="60541">
                  <c:v>1.007080078125E-3</c:v>
                </c:pt>
                <c:pt idx="60542">
                  <c:v>1.0068416595458984E-3</c:v>
                </c:pt>
                <c:pt idx="60543">
                  <c:v>1.007080078125E-3</c:v>
                </c:pt>
                <c:pt idx="60544">
                  <c:v>1.007080078125E-3</c:v>
                </c:pt>
                <c:pt idx="60545">
                  <c:v>1.0068416595458984E-3</c:v>
                </c:pt>
                <c:pt idx="60546">
                  <c:v>1.007080078125E-3</c:v>
                </c:pt>
                <c:pt idx="60547">
                  <c:v>1.007080078125E-3</c:v>
                </c:pt>
                <c:pt idx="60548">
                  <c:v>1.0068416595458984E-3</c:v>
                </c:pt>
                <c:pt idx="60549">
                  <c:v>1.007080078125E-3</c:v>
                </c:pt>
                <c:pt idx="60550">
                  <c:v>1.0080337524414063E-3</c:v>
                </c:pt>
                <c:pt idx="60551">
                  <c:v>1.007080078125E-3</c:v>
                </c:pt>
                <c:pt idx="60552">
                  <c:v>1.0068416595458984E-3</c:v>
                </c:pt>
                <c:pt idx="60553">
                  <c:v>1.007080078125E-3</c:v>
                </c:pt>
                <c:pt idx="60554">
                  <c:v>1.007080078125E-3</c:v>
                </c:pt>
                <c:pt idx="60555">
                  <c:v>1.0068416595458984E-3</c:v>
                </c:pt>
                <c:pt idx="60556">
                  <c:v>1.007080078125E-3</c:v>
                </c:pt>
                <c:pt idx="60557">
                  <c:v>1.007080078125E-3</c:v>
                </c:pt>
                <c:pt idx="60558">
                  <c:v>1.0068416595458984E-3</c:v>
                </c:pt>
                <c:pt idx="60559">
                  <c:v>1.007080078125E-3</c:v>
                </c:pt>
                <c:pt idx="60560">
                  <c:v>1.007080078125E-3</c:v>
                </c:pt>
                <c:pt idx="60561">
                  <c:v>1.0068416595458984E-3</c:v>
                </c:pt>
                <c:pt idx="60562">
                  <c:v>1.0080337524414063E-3</c:v>
                </c:pt>
                <c:pt idx="60563">
                  <c:v>1.007080078125E-3</c:v>
                </c:pt>
                <c:pt idx="60564">
                  <c:v>1.0068416595458984E-3</c:v>
                </c:pt>
                <c:pt idx="60565">
                  <c:v>1.007080078125E-3</c:v>
                </c:pt>
                <c:pt idx="60566">
                  <c:v>1.007080078125E-3</c:v>
                </c:pt>
                <c:pt idx="60567">
                  <c:v>1.0068416595458984E-3</c:v>
                </c:pt>
                <c:pt idx="60568">
                  <c:v>1.007080078125E-3</c:v>
                </c:pt>
                <c:pt idx="60569">
                  <c:v>1.007080078125E-3</c:v>
                </c:pt>
                <c:pt idx="60570">
                  <c:v>1.0068416595458984E-3</c:v>
                </c:pt>
                <c:pt idx="60571">
                  <c:v>1.007080078125E-3</c:v>
                </c:pt>
                <c:pt idx="60572">
                  <c:v>1.007080078125E-3</c:v>
                </c:pt>
                <c:pt idx="60573">
                  <c:v>1.0068416595458984E-3</c:v>
                </c:pt>
                <c:pt idx="60574">
                  <c:v>1.007080078125E-3</c:v>
                </c:pt>
                <c:pt idx="60575">
                  <c:v>1.0080337524414063E-3</c:v>
                </c:pt>
                <c:pt idx="60576">
                  <c:v>1.007080078125E-3</c:v>
                </c:pt>
                <c:pt idx="60577">
                  <c:v>1.0068416595458984E-3</c:v>
                </c:pt>
                <c:pt idx="60578">
                  <c:v>1.007080078125E-3</c:v>
                </c:pt>
                <c:pt idx="60579">
                  <c:v>1.007080078125E-3</c:v>
                </c:pt>
                <c:pt idx="60580">
                  <c:v>1.0068416595458984E-3</c:v>
                </c:pt>
                <c:pt idx="60581">
                  <c:v>1.007080078125E-3</c:v>
                </c:pt>
                <c:pt idx="60582">
                  <c:v>1.007080078125E-3</c:v>
                </c:pt>
                <c:pt idx="60583">
                  <c:v>1.0068416595458984E-3</c:v>
                </c:pt>
                <c:pt idx="60584">
                  <c:v>1.007080078125E-3</c:v>
                </c:pt>
                <c:pt idx="60585">
                  <c:v>1.007080078125E-3</c:v>
                </c:pt>
                <c:pt idx="60586">
                  <c:v>1.0068416595458984E-3</c:v>
                </c:pt>
                <c:pt idx="60587">
                  <c:v>1.0080337524414063E-3</c:v>
                </c:pt>
                <c:pt idx="60588">
                  <c:v>1.007080078125E-3</c:v>
                </c:pt>
                <c:pt idx="60589">
                  <c:v>1.0068416595458984E-3</c:v>
                </c:pt>
                <c:pt idx="60590">
                  <c:v>1.007080078125E-3</c:v>
                </c:pt>
                <c:pt idx="60591">
                  <c:v>1.007080078125E-3</c:v>
                </c:pt>
                <c:pt idx="60592">
                  <c:v>1.0068416595458984E-3</c:v>
                </c:pt>
                <c:pt idx="60593">
                  <c:v>1.007080078125E-3</c:v>
                </c:pt>
                <c:pt idx="60594">
                  <c:v>3.0210018157958984E-3</c:v>
                </c:pt>
                <c:pt idx="60595">
                  <c:v>1.007080078125E-3</c:v>
                </c:pt>
                <c:pt idx="60596">
                  <c:v>1.0068416595458984E-3</c:v>
                </c:pt>
                <c:pt idx="60597">
                  <c:v>1.007080078125E-3</c:v>
                </c:pt>
                <c:pt idx="60598">
                  <c:v>1.0080337524414063E-3</c:v>
                </c:pt>
                <c:pt idx="60599">
                  <c:v>1.007080078125E-3</c:v>
                </c:pt>
                <c:pt idx="60600">
                  <c:v>1.0068416595458984E-3</c:v>
                </c:pt>
                <c:pt idx="60601">
                  <c:v>1.007080078125E-3</c:v>
                </c:pt>
                <c:pt idx="60602">
                  <c:v>1.007080078125E-3</c:v>
                </c:pt>
                <c:pt idx="60603">
                  <c:v>1.0068416595458984E-3</c:v>
                </c:pt>
                <c:pt idx="60604">
                  <c:v>1.007080078125E-3</c:v>
                </c:pt>
                <c:pt idx="60605">
                  <c:v>1.007080078125E-3</c:v>
                </c:pt>
                <c:pt idx="60606">
                  <c:v>1.0068416595458984E-3</c:v>
                </c:pt>
                <c:pt idx="60607">
                  <c:v>1.007080078125E-3</c:v>
                </c:pt>
                <c:pt idx="60608">
                  <c:v>1.007080078125E-3</c:v>
                </c:pt>
                <c:pt idx="60609">
                  <c:v>1.0068416595458984E-3</c:v>
                </c:pt>
                <c:pt idx="60610">
                  <c:v>1.0080337524414063E-3</c:v>
                </c:pt>
                <c:pt idx="60611">
                  <c:v>1.007080078125E-3</c:v>
                </c:pt>
                <c:pt idx="60612">
                  <c:v>1.0068416595458984E-3</c:v>
                </c:pt>
                <c:pt idx="60613">
                  <c:v>1.007080078125E-3</c:v>
                </c:pt>
                <c:pt idx="60614">
                  <c:v>1.007080078125E-3</c:v>
                </c:pt>
                <c:pt idx="60615">
                  <c:v>1.0068416595458984E-3</c:v>
                </c:pt>
                <c:pt idx="60616">
                  <c:v>1.007080078125E-3</c:v>
                </c:pt>
                <c:pt idx="60617">
                  <c:v>1.007080078125E-3</c:v>
                </c:pt>
                <c:pt idx="60618">
                  <c:v>1.0068416595458984E-3</c:v>
                </c:pt>
                <c:pt idx="60619">
                  <c:v>1.007080078125E-3</c:v>
                </c:pt>
                <c:pt idx="60620">
                  <c:v>1.007080078125E-3</c:v>
                </c:pt>
                <c:pt idx="60621">
                  <c:v>1.0068416595458984E-3</c:v>
                </c:pt>
                <c:pt idx="60622">
                  <c:v>1.007080078125E-3</c:v>
                </c:pt>
                <c:pt idx="60623">
                  <c:v>1.0080337524414063E-3</c:v>
                </c:pt>
                <c:pt idx="60624">
                  <c:v>1.007080078125E-3</c:v>
                </c:pt>
                <c:pt idx="60625">
                  <c:v>1.0068416595458984E-3</c:v>
                </c:pt>
                <c:pt idx="60626">
                  <c:v>1.007080078125E-3</c:v>
                </c:pt>
                <c:pt idx="60627">
                  <c:v>1.007080078125E-3</c:v>
                </c:pt>
                <c:pt idx="60628">
                  <c:v>1.0068416595458984E-3</c:v>
                </c:pt>
                <c:pt idx="60629">
                  <c:v>1.007080078125E-3</c:v>
                </c:pt>
                <c:pt idx="60630">
                  <c:v>1.007080078125E-3</c:v>
                </c:pt>
                <c:pt idx="60631">
                  <c:v>1.0068416595458984E-3</c:v>
                </c:pt>
                <c:pt idx="60632">
                  <c:v>1.007080078125E-3</c:v>
                </c:pt>
                <c:pt idx="60633">
                  <c:v>1.007080078125E-3</c:v>
                </c:pt>
                <c:pt idx="60634">
                  <c:v>1.0068416595458984E-3</c:v>
                </c:pt>
                <c:pt idx="60635">
                  <c:v>1.0080337524414063E-3</c:v>
                </c:pt>
                <c:pt idx="60636">
                  <c:v>1.007080078125E-3</c:v>
                </c:pt>
                <c:pt idx="60637">
                  <c:v>1.0068416595458984E-3</c:v>
                </c:pt>
                <c:pt idx="60638">
                  <c:v>1.007080078125E-3</c:v>
                </c:pt>
                <c:pt idx="60639">
                  <c:v>1.007080078125E-3</c:v>
                </c:pt>
                <c:pt idx="60640">
                  <c:v>1.0068416595458984E-3</c:v>
                </c:pt>
                <c:pt idx="60641">
                  <c:v>1.007080078125E-3</c:v>
                </c:pt>
                <c:pt idx="60642">
                  <c:v>1.007080078125E-3</c:v>
                </c:pt>
                <c:pt idx="60643">
                  <c:v>1.0068416595458984E-3</c:v>
                </c:pt>
                <c:pt idx="60644">
                  <c:v>1.007080078125E-3</c:v>
                </c:pt>
                <c:pt idx="60645">
                  <c:v>1.007080078125E-3</c:v>
                </c:pt>
                <c:pt idx="60646">
                  <c:v>1.0068416595458984E-3</c:v>
                </c:pt>
                <c:pt idx="60647">
                  <c:v>1.007080078125E-3</c:v>
                </c:pt>
                <c:pt idx="60648">
                  <c:v>1.0080337524414063E-3</c:v>
                </c:pt>
                <c:pt idx="60649">
                  <c:v>1.007080078125E-3</c:v>
                </c:pt>
                <c:pt idx="60650">
                  <c:v>1.0068416595458984E-3</c:v>
                </c:pt>
                <c:pt idx="60651">
                  <c:v>1.007080078125E-3</c:v>
                </c:pt>
                <c:pt idx="60652">
                  <c:v>1.007080078125E-3</c:v>
                </c:pt>
                <c:pt idx="60653">
                  <c:v>1.0068416595458984E-3</c:v>
                </c:pt>
                <c:pt idx="60654">
                  <c:v>1.007080078125E-3</c:v>
                </c:pt>
                <c:pt idx="60655">
                  <c:v>1.007080078125E-3</c:v>
                </c:pt>
                <c:pt idx="60656">
                  <c:v>1.0068416595458984E-3</c:v>
                </c:pt>
                <c:pt idx="60657">
                  <c:v>1.007080078125E-3</c:v>
                </c:pt>
                <c:pt idx="60658">
                  <c:v>1.007080078125E-3</c:v>
                </c:pt>
                <c:pt idx="60659">
                  <c:v>1.0068416595458984E-3</c:v>
                </c:pt>
                <c:pt idx="60660">
                  <c:v>1.0080337524414063E-3</c:v>
                </c:pt>
                <c:pt idx="60661">
                  <c:v>1.007080078125E-3</c:v>
                </c:pt>
                <c:pt idx="60662">
                  <c:v>1.0068416595458984E-3</c:v>
                </c:pt>
                <c:pt idx="60663">
                  <c:v>1.007080078125E-3</c:v>
                </c:pt>
                <c:pt idx="60664">
                  <c:v>1.007080078125E-3</c:v>
                </c:pt>
                <c:pt idx="60665">
                  <c:v>1.0068416595458984E-3</c:v>
                </c:pt>
                <c:pt idx="60666">
                  <c:v>1.007080078125E-3</c:v>
                </c:pt>
                <c:pt idx="60667">
                  <c:v>1.007080078125E-3</c:v>
                </c:pt>
                <c:pt idx="60668">
                  <c:v>1.0068416595458984E-3</c:v>
                </c:pt>
                <c:pt idx="60669">
                  <c:v>1.007080078125E-3</c:v>
                </c:pt>
                <c:pt idx="60670">
                  <c:v>1.007080078125E-3</c:v>
                </c:pt>
                <c:pt idx="60671">
                  <c:v>1.0068416595458984E-3</c:v>
                </c:pt>
                <c:pt idx="60672">
                  <c:v>1.007080078125E-3</c:v>
                </c:pt>
                <c:pt idx="60673">
                  <c:v>1.0080337524414063E-3</c:v>
                </c:pt>
                <c:pt idx="60674">
                  <c:v>1.007080078125E-3</c:v>
                </c:pt>
                <c:pt idx="60675">
                  <c:v>1.0068416595458984E-3</c:v>
                </c:pt>
                <c:pt idx="60676">
                  <c:v>1.007080078125E-3</c:v>
                </c:pt>
                <c:pt idx="60677">
                  <c:v>1.007080078125E-3</c:v>
                </c:pt>
                <c:pt idx="60678">
                  <c:v>1.0068416595458984E-3</c:v>
                </c:pt>
                <c:pt idx="60679">
                  <c:v>1.007080078125E-3</c:v>
                </c:pt>
                <c:pt idx="60680">
                  <c:v>1.007080078125E-3</c:v>
                </c:pt>
                <c:pt idx="60681">
                  <c:v>1.0068416595458984E-3</c:v>
                </c:pt>
                <c:pt idx="60682">
                  <c:v>1.007080078125E-3</c:v>
                </c:pt>
                <c:pt idx="60683">
                  <c:v>1.007080078125E-3</c:v>
                </c:pt>
                <c:pt idx="60684">
                  <c:v>1.0068416595458984E-3</c:v>
                </c:pt>
                <c:pt idx="60685">
                  <c:v>1.0080337524414063E-3</c:v>
                </c:pt>
                <c:pt idx="60686">
                  <c:v>1.007080078125E-3</c:v>
                </c:pt>
                <c:pt idx="60687">
                  <c:v>1.0068416595458984E-3</c:v>
                </c:pt>
                <c:pt idx="60688">
                  <c:v>1.007080078125E-3</c:v>
                </c:pt>
                <c:pt idx="60689">
                  <c:v>1.007080078125E-3</c:v>
                </c:pt>
                <c:pt idx="60690">
                  <c:v>1.0068416595458984E-3</c:v>
                </c:pt>
                <c:pt idx="60691">
                  <c:v>1.007080078125E-3</c:v>
                </c:pt>
                <c:pt idx="60692">
                  <c:v>1.007080078125E-3</c:v>
                </c:pt>
                <c:pt idx="60693">
                  <c:v>1.0068416595458984E-3</c:v>
                </c:pt>
                <c:pt idx="60694">
                  <c:v>1.007080078125E-3</c:v>
                </c:pt>
                <c:pt idx="60695">
                  <c:v>1.007080078125E-3</c:v>
                </c:pt>
                <c:pt idx="60696">
                  <c:v>1.0068416595458984E-3</c:v>
                </c:pt>
                <c:pt idx="60697">
                  <c:v>1.007080078125E-3</c:v>
                </c:pt>
                <c:pt idx="60698">
                  <c:v>1.0080337524414063E-3</c:v>
                </c:pt>
                <c:pt idx="60699">
                  <c:v>1.007080078125E-3</c:v>
                </c:pt>
                <c:pt idx="60700">
                  <c:v>1.0068416595458984E-3</c:v>
                </c:pt>
                <c:pt idx="60701">
                  <c:v>1.007080078125E-3</c:v>
                </c:pt>
                <c:pt idx="60702">
                  <c:v>1.007080078125E-3</c:v>
                </c:pt>
                <c:pt idx="60703">
                  <c:v>1.0068416595458984E-3</c:v>
                </c:pt>
                <c:pt idx="60704">
                  <c:v>1.007080078125E-3</c:v>
                </c:pt>
                <c:pt idx="60705">
                  <c:v>1.007080078125E-3</c:v>
                </c:pt>
                <c:pt idx="60706">
                  <c:v>1.0068416595458984E-3</c:v>
                </c:pt>
                <c:pt idx="60707">
                  <c:v>1.007080078125E-3</c:v>
                </c:pt>
                <c:pt idx="60708">
                  <c:v>1.007080078125E-3</c:v>
                </c:pt>
                <c:pt idx="60709">
                  <c:v>1.0068416595458984E-3</c:v>
                </c:pt>
                <c:pt idx="60710">
                  <c:v>1.0080337524414063E-3</c:v>
                </c:pt>
                <c:pt idx="60711">
                  <c:v>1.007080078125E-3</c:v>
                </c:pt>
                <c:pt idx="60712">
                  <c:v>1.0068416595458984E-3</c:v>
                </c:pt>
                <c:pt idx="60713">
                  <c:v>1.007080078125E-3</c:v>
                </c:pt>
                <c:pt idx="60714">
                  <c:v>1.007080078125E-3</c:v>
                </c:pt>
                <c:pt idx="60715">
                  <c:v>1.0068416595458984E-3</c:v>
                </c:pt>
                <c:pt idx="60716">
                  <c:v>1.007080078125E-3</c:v>
                </c:pt>
                <c:pt idx="60717">
                  <c:v>1.007080078125E-3</c:v>
                </c:pt>
                <c:pt idx="60718">
                  <c:v>1.0068416595458984E-3</c:v>
                </c:pt>
                <c:pt idx="60719">
                  <c:v>1.007080078125E-3</c:v>
                </c:pt>
                <c:pt idx="60720">
                  <c:v>1.007080078125E-3</c:v>
                </c:pt>
                <c:pt idx="60721">
                  <c:v>1.0068416595458984E-3</c:v>
                </c:pt>
                <c:pt idx="60722">
                  <c:v>1.007080078125E-3</c:v>
                </c:pt>
                <c:pt idx="60723">
                  <c:v>1.0080337524414063E-3</c:v>
                </c:pt>
                <c:pt idx="60724">
                  <c:v>1.007080078125E-3</c:v>
                </c:pt>
                <c:pt idx="60725">
                  <c:v>1.0068416595458984E-3</c:v>
                </c:pt>
                <c:pt idx="60726">
                  <c:v>1.007080078125E-3</c:v>
                </c:pt>
                <c:pt idx="60727">
                  <c:v>1.007080078125E-3</c:v>
                </c:pt>
                <c:pt idx="60728">
                  <c:v>1.0068416595458984E-3</c:v>
                </c:pt>
                <c:pt idx="60729">
                  <c:v>1.007080078125E-3</c:v>
                </c:pt>
                <c:pt idx="60730">
                  <c:v>1.007080078125E-3</c:v>
                </c:pt>
                <c:pt idx="60731">
                  <c:v>1.0068416595458984E-3</c:v>
                </c:pt>
                <c:pt idx="60732">
                  <c:v>1.007080078125E-3</c:v>
                </c:pt>
                <c:pt idx="60733">
                  <c:v>1.007080078125E-3</c:v>
                </c:pt>
                <c:pt idx="60734">
                  <c:v>1.0068416595458984E-3</c:v>
                </c:pt>
                <c:pt idx="60735">
                  <c:v>1.0080337524414063E-3</c:v>
                </c:pt>
                <c:pt idx="60736">
                  <c:v>1.007080078125E-3</c:v>
                </c:pt>
                <c:pt idx="60737">
                  <c:v>1.0068416595458984E-3</c:v>
                </c:pt>
                <c:pt idx="60738">
                  <c:v>1.007080078125E-3</c:v>
                </c:pt>
                <c:pt idx="60739">
                  <c:v>1.007080078125E-3</c:v>
                </c:pt>
                <c:pt idx="60740">
                  <c:v>1.0068416595458984E-3</c:v>
                </c:pt>
                <c:pt idx="60741">
                  <c:v>1.007080078125E-3</c:v>
                </c:pt>
                <c:pt idx="60742">
                  <c:v>1.007080078125E-3</c:v>
                </c:pt>
                <c:pt idx="60743">
                  <c:v>1.0068416595458984E-3</c:v>
                </c:pt>
                <c:pt idx="60744">
                  <c:v>1.007080078125E-3</c:v>
                </c:pt>
                <c:pt idx="60745">
                  <c:v>1.007080078125E-3</c:v>
                </c:pt>
                <c:pt idx="60746">
                  <c:v>1.0068416595458984E-3</c:v>
                </c:pt>
                <c:pt idx="60747">
                  <c:v>1.007080078125E-3</c:v>
                </c:pt>
                <c:pt idx="60748">
                  <c:v>1.0080337524414063E-3</c:v>
                </c:pt>
                <c:pt idx="60749">
                  <c:v>1.007080078125E-3</c:v>
                </c:pt>
                <c:pt idx="60750">
                  <c:v>1.0068416595458984E-3</c:v>
                </c:pt>
                <c:pt idx="60751">
                  <c:v>1.007080078125E-3</c:v>
                </c:pt>
                <c:pt idx="60752">
                  <c:v>1.007080078125E-3</c:v>
                </c:pt>
                <c:pt idx="60753">
                  <c:v>1.0068416595458984E-3</c:v>
                </c:pt>
                <c:pt idx="60754">
                  <c:v>1.007080078125E-3</c:v>
                </c:pt>
                <c:pt idx="60755">
                  <c:v>1.007080078125E-3</c:v>
                </c:pt>
                <c:pt idx="60756">
                  <c:v>1.0068416595458984E-3</c:v>
                </c:pt>
                <c:pt idx="60757">
                  <c:v>1.007080078125E-3</c:v>
                </c:pt>
                <c:pt idx="60758">
                  <c:v>1.007080078125E-3</c:v>
                </c:pt>
                <c:pt idx="60759">
                  <c:v>1.0068416595458984E-3</c:v>
                </c:pt>
                <c:pt idx="60760">
                  <c:v>1.0080337524414063E-3</c:v>
                </c:pt>
                <c:pt idx="60761">
                  <c:v>1.007080078125E-3</c:v>
                </c:pt>
                <c:pt idx="60762">
                  <c:v>1.0068416595458984E-3</c:v>
                </c:pt>
                <c:pt idx="60763">
                  <c:v>1.007080078125E-3</c:v>
                </c:pt>
                <c:pt idx="60764">
                  <c:v>1.007080078125E-3</c:v>
                </c:pt>
                <c:pt idx="60765">
                  <c:v>1.0068416595458984E-3</c:v>
                </c:pt>
                <c:pt idx="60766">
                  <c:v>1.007080078125E-3</c:v>
                </c:pt>
                <c:pt idx="60767">
                  <c:v>1.007080078125E-3</c:v>
                </c:pt>
                <c:pt idx="60768">
                  <c:v>1.0068416595458984E-3</c:v>
                </c:pt>
                <c:pt idx="60769">
                  <c:v>1.007080078125E-3</c:v>
                </c:pt>
                <c:pt idx="60770">
                  <c:v>1.007080078125E-3</c:v>
                </c:pt>
                <c:pt idx="60771">
                  <c:v>1.0068416595458984E-3</c:v>
                </c:pt>
                <c:pt idx="60772">
                  <c:v>1.007080078125E-3</c:v>
                </c:pt>
                <c:pt idx="60773">
                  <c:v>1.0080337524414063E-3</c:v>
                </c:pt>
                <c:pt idx="60774">
                  <c:v>1.007080078125E-3</c:v>
                </c:pt>
                <c:pt idx="60775">
                  <c:v>1.0068416595458984E-3</c:v>
                </c:pt>
                <c:pt idx="60776">
                  <c:v>1.007080078125E-3</c:v>
                </c:pt>
                <c:pt idx="60777">
                  <c:v>1.007080078125E-3</c:v>
                </c:pt>
                <c:pt idx="60778">
                  <c:v>1.0068416595458984E-3</c:v>
                </c:pt>
                <c:pt idx="60779">
                  <c:v>1.007080078125E-3</c:v>
                </c:pt>
                <c:pt idx="60780">
                  <c:v>1.007080078125E-3</c:v>
                </c:pt>
                <c:pt idx="60781">
                  <c:v>1.0068416595458984E-3</c:v>
                </c:pt>
                <c:pt idx="60782">
                  <c:v>1.007080078125E-3</c:v>
                </c:pt>
                <c:pt idx="60783">
                  <c:v>1.0068416595458984E-3</c:v>
                </c:pt>
                <c:pt idx="60784">
                  <c:v>1.007080078125E-3</c:v>
                </c:pt>
                <c:pt idx="60785">
                  <c:v>1.0080337524414063E-3</c:v>
                </c:pt>
                <c:pt idx="60786">
                  <c:v>1.007080078125E-3</c:v>
                </c:pt>
                <c:pt idx="60787">
                  <c:v>1.0068416595458984E-3</c:v>
                </c:pt>
                <c:pt idx="60788">
                  <c:v>1.007080078125E-3</c:v>
                </c:pt>
                <c:pt idx="60789">
                  <c:v>1.007080078125E-3</c:v>
                </c:pt>
                <c:pt idx="60790">
                  <c:v>1.0068416595458984E-3</c:v>
                </c:pt>
                <c:pt idx="60791">
                  <c:v>1.007080078125E-3</c:v>
                </c:pt>
                <c:pt idx="60792">
                  <c:v>1.007080078125E-3</c:v>
                </c:pt>
                <c:pt idx="60793">
                  <c:v>1.0068416595458984E-3</c:v>
                </c:pt>
                <c:pt idx="60794">
                  <c:v>1.007080078125E-3</c:v>
                </c:pt>
                <c:pt idx="60795">
                  <c:v>1.007080078125E-3</c:v>
                </c:pt>
                <c:pt idx="60796">
                  <c:v>1.0068416595458984E-3</c:v>
                </c:pt>
                <c:pt idx="60797">
                  <c:v>1.007080078125E-3</c:v>
                </c:pt>
                <c:pt idx="60798">
                  <c:v>1.0080337524414063E-3</c:v>
                </c:pt>
                <c:pt idx="60799">
                  <c:v>1.007080078125E-3</c:v>
                </c:pt>
                <c:pt idx="60800">
                  <c:v>1.0068416595458984E-3</c:v>
                </c:pt>
                <c:pt idx="60801">
                  <c:v>1.007080078125E-3</c:v>
                </c:pt>
                <c:pt idx="60802">
                  <c:v>1.007080078125E-3</c:v>
                </c:pt>
                <c:pt idx="60803">
                  <c:v>1.0068416595458984E-3</c:v>
                </c:pt>
                <c:pt idx="60804">
                  <c:v>1.007080078125E-3</c:v>
                </c:pt>
                <c:pt idx="60805">
                  <c:v>1.0068416595458984E-3</c:v>
                </c:pt>
                <c:pt idx="60806">
                  <c:v>1.007080078125E-3</c:v>
                </c:pt>
                <c:pt idx="60807">
                  <c:v>1.007080078125E-3</c:v>
                </c:pt>
                <c:pt idx="60808">
                  <c:v>1.0068416595458984E-3</c:v>
                </c:pt>
                <c:pt idx="60809">
                  <c:v>1.007080078125E-3</c:v>
                </c:pt>
                <c:pt idx="60810">
                  <c:v>1.0080337524414063E-3</c:v>
                </c:pt>
                <c:pt idx="60811">
                  <c:v>1.007080078125E-3</c:v>
                </c:pt>
                <c:pt idx="60812">
                  <c:v>1.0068416595458984E-3</c:v>
                </c:pt>
                <c:pt idx="60813">
                  <c:v>1.007080078125E-3</c:v>
                </c:pt>
                <c:pt idx="60814">
                  <c:v>1.007080078125E-3</c:v>
                </c:pt>
                <c:pt idx="60815">
                  <c:v>1.0068416595458984E-3</c:v>
                </c:pt>
                <c:pt idx="60816">
                  <c:v>1.007080078125E-3</c:v>
                </c:pt>
                <c:pt idx="60817">
                  <c:v>1.007080078125E-3</c:v>
                </c:pt>
                <c:pt idx="60818">
                  <c:v>1.0068416595458984E-3</c:v>
                </c:pt>
                <c:pt idx="60819">
                  <c:v>1.007080078125E-3</c:v>
                </c:pt>
                <c:pt idx="60820">
                  <c:v>1.007080078125E-3</c:v>
                </c:pt>
                <c:pt idx="60821">
                  <c:v>1.0068416595458984E-3</c:v>
                </c:pt>
                <c:pt idx="60822">
                  <c:v>1.007080078125E-3</c:v>
                </c:pt>
                <c:pt idx="60823">
                  <c:v>1.0080337524414063E-3</c:v>
                </c:pt>
                <c:pt idx="60824">
                  <c:v>1.007080078125E-3</c:v>
                </c:pt>
                <c:pt idx="60825">
                  <c:v>1.0068416595458984E-3</c:v>
                </c:pt>
                <c:pt idx="60826">
                  <c:v>1.007080078125E-3</c:v>
                </c:pt>
                <c:pt idx="60827">
                  <c:v>1.0068416595458984E-3</c:v>
                </c:pt>
                <c:pt idx="60828">
                  <c:v>1.007080078125E-3</c:v>
                </c:pt>
                <c:pt idx="60829">
                  <c:v>1.007080078125E-3</c:v>
                </c:pt>
                <c:pt idx="60830">
                  <c:v>1.0068416595458984E-3</c:v>
                </c:pt>
                <c:pt idx="60831">
                  <c:v>1.007080078125E-3</c:v>
                </c:pt>
                <c:pt idx="60832">
                  <c:v>1.007080078125E-3</c:v>
                </c:pt>
                <c:pt idx="60833">
                  <c:v>1.0068416595458984E-3</c:v>
                </c:pt>
                <c:pt idx="60834">
                  <c:v>1.007080078125E-3</c:v>
                </c:pt>
                <c:pt idx="60835">
                  <c:v>1.0080337524414063E-3</c:v>
                </c:pt>
                <c:pt idx="60836">
                  <c:v>1.007080078125E-3</c:v>
                </c:pt>
                <c:pt idx="60837">
                  <c:v>1.0068416595458984E-3</c:v>
                </c:pt>
                <c:pt idx="60838">
                  <c:v>1.007080078125E-3</c:v>
                </c:pt>
                <c:pt idx="60839">
                  <c:v>1.007080078125E-3</c:v>
                </c:pt>
                <c:pt idx="60840">
                  <c:v>1.0068416595458984E-3</c:v>
                </c:pt>
                <c:pt idx="60841">
                  <c:v>1.007080078125E-3</c:v>
                </c:pt>
                <c:pt idx="60842">
                  <c:v>5.0349235534667969E-3</c:v>
                </c:pt>
                <c:pt idx="60843">
                  <c:v>1.007080078125E-3</c:v>
                </c:pt>
                <c:pt idx="60844">
                  <c:v>1.0080337524414063E-3</c:v>
                </c:pt>
                <c:pt idx="60845">
                  <c:v>1.0068416595458984E-3</c:v>
                </c:pt>
                <c:pt idx="60846">
                  <c:v>1.007080078125E-3</c:v>
                </c:pt>
                <c:pt idx="60847">
                  <c:v>1.007080078125E-3</c:v>
                </c:pt>
                <c:pt idx="60848">
                  <c:v>1.0068416595458984E-3</c:v>
                </c:pt>
                <c:pt idx="60849">
                  <c:v>1.007080078125E-3</c:v>
                </c:pt>
                <c:pt idx="60850">
                  <c:v>1.007080078125E-3</c:v>
                </c:pt>
                <c:pt idx="60851">
                  <c:v>1.0068416595458984E-3</c:v>
                </c:pt>
                <c:pt idx="60852">
                  <c:v>1.007080078125E-3</c:v>
                </c:pt>
                <c:pt idx="60853">
                  <c:v>1.007080078125E-3</c:v>
                </c:pt>
                <c:pt idx="60854">
                  <c:v>1.0068416595458984E-3</c:v>
                </c:pt>
                <c:pt idx="60855">
                  <c:v>1.007080078125E-3</c:v>
                </c:pt>
                <c:pt idx="60856">
                  <c:v>1.0080337524414063E-3</c:v>
                </c:pt>
                <c:pt idx="60857">
                  <c:v>1.007080078125E-3</c:v>
                </c:pt>
                <c:pt idx="60858">
                  <c:v>1.0068416595458984E-3</c:v>
                </c:pt>
                <c:pt idx="60859">
                  <c:v>1.007080078125E-3</c:v>
                </c:pt>
                <c:pt idx="60860">
                  <c:v>1.007080078125E-3</c:v>
                </c:pt>
                <c:pt idx="60861">
                  <c:v>1.0068416595458984E-3</c:v>
                </c:pt>
                <c:pt idx="60862">
                  <c:v>1.007080078125E-3</c:v>
                </c:pt>
                <c:pt idx="60863">
                  <c:v>1.007080078125E-3</c:v>
                </c:pt>
                <c:pt idx="60864">
                  <c:v>1.0068416595458984E-3</c:v>
                </c:pt>
                <c:pt idx="60865">
                  <c:v>1.007080078125E-3</c:v>
                </c:pt>
                <c:pt idx="60866">
                  <c:v>1.007080078125E-3</c:v>
                </c:pt>
                <c:pt idx="60867">
                  <c:v>1.0068416595458984E-3</c:v>
                </c:pt>
                <c:pt idx="60868">
                  <c:v>5.0361156463623047E-3</c:v>
                </c:pt>
                <c:pt idx="60869">
                  <c:v>1.0068416595458984E-3</c:v>
                </c:pt>
                <c:pt idx="60870">
                  <c:v>1.007080078125E-3</c:v>
                </c:pt>
                <c:pt idx="60871">
                  <c:v>1.007080078125E-3</c:v>
                </c:pt>
                <c:pt idx="60872">
                  <c:v>1.0068416595458984E-3</c:v>
                </c:pt>
                <c:pt idx="60873">
                  <c:v>1.007080078125E-3</c:v>
                </c:pt>
                <c:pt idx="60874">
                  <c:v>1.007080078125E-3</c:v>
                </c:pt>
                <c:pt idx="60875">
                  <c:v>1.0068416595458984E-3</c:v>
                </c:pt>
                <c:pt idx="60876">
                  <c:v>1.007080078125E-3</c:v>
                </c:pt>
                <c:pt idx="60877">
                  <c:v>1.0080337524414063E-3</c:v>
                </c:pt>
                <c:pt idx="60878">
                  <c:v>1.2084007263183594E-2</c:v>
                </c:pt>
                <c:pt idx="60879">
                  <c:v>1.0080337524414063E-3</c:v>
                </c:pt>
                <c:pt idx="60880">
                  <c:v>1.0068416595458984E-3</c:v>
                </c:pt>
                <c:pt idx="60881">
                  <c:v>1.007080078125E-3</c:v>
                </c:pt>
                <c:pt idx="60882">
                  <c:v>1.007080078125E-3</c:v>
                </c:pt>
                <c:pt idx="60883">
                  <c:v>1.0068416595458984E-3</c:v>
                </c:pt>
                <c:pt idx="60884">
                  <c:v>1.007080078125E-3</c:v>
                </c:pt>
                <c:pt idx="60885">
                  <c:v>1.007080078125E-3</c:v>
                </c:pt>
                <c:pt idx="60886">
                  <c:v>1.0068416595458984E-3</c:v>
                </c:pt>
                <c:pt idx="60887">
                  <c:v>1.007080078125E-3</c:v>
                </c:pt>
                <c:pt idx="60888">
                  <c:v>1.007080078125E-3</c:v>
                </c:pt>
                <c:pt idx="60889">
                  <c:v>1.0068416595458984E-3</c:v>
                </c:pt>
                <c:pt idx="60890">
                  <c:v>1.007080078125E-3</c:v>
                </c:pt>
                <c:pt idx="60891">
                  <c:v>1.0080337524414063E-3</c:v>
                </c:pt>
                <c:pt idx="60892">
                  <c:v>1.007080078125E-3</c:v>
                </c:pt>
                <c:pt idx="60893">
                  <c:v>1.0068416595458984E-3</c:v>
                </c:pt>
                <c:pt idx="60894">
                  <c:v>1.007080078125E-3</c:v>
                </c:pt>
                <c:pt idx="60895">
                  <c:v>1.007080078125E-3</c:v>
                </c:pt>
                <c:pt idx="60896">
                  <c:v>1.0068416595458984E-3</c:v>
                </c:pt>
                <c:pt idx="60897">
                  <c:v>1.007080078125E-3</c:v>
                </c:pt>
                <c:pt idx="60898">
                  <c:v>1.007080078125E-3</c:v>
                </c:pt>
                <c:pt idx="60899">
                  <c:v>1.0068416595458984E-3</c:v>
                </c:pt>
                <c:pt idx="60900">
                  <c:v>1.007080078125E-3</c:v>
                </c:pt>
                <c:pt idx="60901">
                  <c:v>1.007080078125E-3</c:v>
                </c:pt>
                <c:pt idx="60902">
                  <c:v>1.0068416595458984E-3</c:v>
                </c:pt>
                <c:pt idx="60903">
                  <c:v>1.007080078125E-3</c:v>
                </c:pt>
                <c:pt idx="60904">
                  <c:v>1.0080337524414063E-3</c:v>
                </c:pt>
                <c:pt idx="60905">
                  <c:v>1.0068416595458984E-3</c:v>
                </c:pt>
                <c:pt idx="60906">
                  <c:v>1.007080078125E-3</c:v>
                </c:pt>
                <c:pt idx="60907">
                  <c:v>1.007080078125E-3</c:v>
                </c:pt>
                <c:pt idx="60908">
                  <c:v>1.0068416595458984E-3</c:v>
                </c:pt>
                <c:pt idx="60909">
                  <c:v>1.007080078125E-3</c:v>
                </c:pt>
                <c:pt idx="60910">
                  <c:v>1.007080078125E-3</c:v>
                </c:pt>
                <c:pt idx="60911">
                  <c:v>1.0068416595458984E-3</c:v>
                </c:pt>
                <c:pt idx="60912">
                  <c:v>1.007080078125E-3</c:v>
                </c:pt>
                <c:pt idx="60913">
                  <c:v>1.007080078125E-3</c:v>
                </c:pt>
                <c:pt idx="60914">
                  <c:v>1.0068416595458984E-3</c:v>
                </c:pt>
                <c:pt idx="60915">
                  <c:v>1.007080078125E-3</c:v>
                </c:pt>
                <c:pt idx="60916">
                  <c:v>1.0080337524414063E-3</c:v>
                </c:pt>
                <c:pt idx="60917">
                  <c:v>1.007080078125E-3</c:v>
                </c:pt>
                <c:pt idx="60918">
                  <c:v>1.0068416595458984E-3</c:v>
                </c:pt>
                <c:pt idx="60919">
                  <c:v>1.007080078125E-3</c:v>
                </c:pt>
                <c:pt idx="60920">
                  <c:v>1.007080078125E-3</c:v>
                </c:pt>
                <c:pt idx="60921">
                  <c:v>1.0068416595458984E-3</c:v>
                </c:pt>
                <c:pt idx="60922">
                  <c:v>1.007080078125E-3</c:v>
                </c:pt>
                <c:pt idx="60923">
                  <c:v>1.007080078125E-3</c:v>
                </c:pt>
                <c:pt idx="60924">
                  <c:v>1.0068416595458984E-3</c:v>
                </c:pt>
                <c:pt idx="60925">
                  <c:v>1.007080078125E-3</c:v>
                </c:pt>
                <c:pt idx="60926">
                  <c:v>1.007080078125E-3</c:v>
                </c:pt>
                <c:pt idx="60927">
                  <c:v>1.0068416595458984E-3</c:v>
                </c:pt>
                <c:pt idx="60928">
                  <c:v>1.007080078125E-3</c:v>
                </c:pt>
                <c:pt idx="60929">
                  <c:v>1.0080337524414063E-3</c:v>
                </c:pt>
                <c:pt idx="60930">
                  <c:v>1.0068416595458984E-3</c:v>
                </c:pt>
                <c:pt idx="60931">
                  <c:v>1.007080078125E-3</c:v>
                </c:pt>
                <c:pt idx="60932">
                  <c:v>1.007080078125E-3</c:v>
                </c:pt>
                <c:pt idx="60933">
                  <c:v>1.0068416595458984E-3</c:v>
                </c:pt>
                <c:pt idx="60934">
                  <c:v>1.007080078125E-3</c:v>
                </c:pt>
                <c:pt idx="60935">
                  <c:v>1.007080078125E-3</c:v>
                </c:pt>
                <c:pt idx="60936">
                  <c:v>1.0068416595458984E-3</c:v>
                </c:pt>
                <c:pt idx="60937">
                  <c:v>1.007080078125E-3</c:v>
                </c:pt>
                <c:pt idx="60938">
                  <c:v>1.007080078125E-3</c:v>
                </c:pt>
                <c:pt idx="60939">
                  <c:v>1.0068416595458984E-3</c:v>
                </c:pt>
                <c:pt idx="60940">
                  <c:v>1.007080078125E-3</c:v>
                </c:pt>
                <c:pt idx="60941">
                  <c:v>1.0080337524414063E-3</c:v>
                </c:pt>
                <c:pt idx="60942">
                  <c:v>1.007080078125E-3</c:v>
                </c:pt>
                <c:pt idx="60943">
                  <c:v>1.0068416595458984E-3</c:v>
                </c:pt>
                <c:pt idx="60944">
                  <c:v>1.007080078125E-3</c:v>
                </c:pt>
                <c:pt idx="60945">
                  <c:v>1.007080078125E-3</c:v>
                </c:pt>
                <c:pt idx="60946">
                  <c:v>1.0068416595458984E-3</c:v>
                </c:pt>
                <c:pt idx="60947">
                  <c:v>1.007080078125E-3</c:v>
                </c:pt>
                <c:pt idx="60948">
                  <c:v>1.007080078125E-3</c:v>
                </c:pt>
                <c:pt idx="60949">
                  <c:v>1.0068416595458984E-3</c:v>
                </c:pt>
                <c:pt idx="60950">
                  <c:v>1.007080078125E-3</c:v>
                </c:pt>
                <c:pt idx="60951">
                  <c:v>1.007080078125E-3</c:v>
                </c:pt>
                <c:pt idx="60952">
                  <c:v>1.0068416595458984E-3</c:v>
                </c:pt>
                <c:pt idx="60953">
                  <c:v>1.007080078125E-3</c:v>
                </c:pt>
                <c:pt idx="60954">
                  <c:v>1.0080337524414063E-3</c:v>
                </c:pt>
                <c:pt idx="60955">
                  <c:v>1.0068416595458984E-3</c:v>
                </c:pt>
                <c:pt idx="60956">
                  <c:v>1.007080078125E-3</c:v>
                </c:pt>
                <c:pt idx="60957">
                  <c:v>1.007080078125E-3</c:v>
                </c:pt>
                <c:pt idx="60958">
                  <c:v>1.0068416595458984E-3</c:v>
                </c:pt>
                <c:pt idx="60959">
                  <c:v>1.007080078125E-3</c:v>
                </c:pt>
                <c:pt idx="60960">
                  <c:v>1.007080078125E-3</c:v>
                </c:pt>
                <c:pt idx="60961">
                  <c:v>1.0068416595458984E-3</c:v>
                </c:pt>
                <c:pt idx="60962">
                  <c:v>1.007080078125E-3</c:v>
                </c:pt>
                <c:pt idx="60963">
                  <c:v>1.007080078125E-3</c:v>
                </c:pt>
                <c:pt idx="60964">
                  <c:v>1.0068416595458984E-3</c:v>
                </c:pt>
                <c:pt idx="60965">
                  <c:v>1.007080078125E-3</c:v>
                </c:pt>
                <c:pt idx="60966">
                  <c:v>1.0080337524414063E-3</c:v>
                </c:pt>
                <c:pt idx="60967">
                  <c:v>1.007080078125E-3</c:v>
                </c:pt>
                <c:pt idx="60968">
                  <c:v>1.0068416595458984E-3</c:v>
                </c:pt>
                <c:pt idx="60969">
                  <c:v>1.007080078125E-3</c:v>
                </c:pt>
                <c:pt idx="60970">
                  <c:v>1.007080078125E-3</c:v>
                </c:pt>
                <c:pt idx="60971">
                  <c:v>1.0068416595458984E-3</c:v>
                </c:pt>
                <c:pt idx="60972">
                  <c:v>1.007080078125E-3</c:v>
                </c:pt>
                <c:pt idx="60973">
                  <c:v>1.007080078125E-3</c:v>
                </c:pt>
                <c:pt idx="60974">
                  <c:v>1.0068416595458984E-3</c:v>
                </c:pt>
                <c:pt idx="60975">
                  <c:v>1.007080078125E-3</c:v>
                </c:pt>
                <c:pt idx="60976">
                  <c:v>1.007080078125E-3</c:v>
                </c:pt>
                <c:pt idx="60977">
                  <c:v>1.0068416595458984E-3</c:v>
                </c:pt>
                <c:pt idx="60978">
                  <c:v>1.007080078125E-3</c:v>
                </c:pt>
                <c:pt idx="60979">
                  <c:v>1.0080337524414063E-3</c:v>
                </c:pt>
                <c:pt idx="60980">
                  <c:v>1.0068416595458984E-3</c:v>
                </c:pt>
                <c:pt idx="60981">
                  <c:v>1.007080078125E-3</c:v>
                </c:pt>
                <c:pt idx="60982">
                  <c:v>1.007080078125E-3</c:v>
                </c:pt>
                <c:pt idx="60983">
                  <c:v>1.0068416595458984E-3</c:v>
                </c:pt>
                <c:pt idx="60984">
                  <c:v>1.007080078125E-3</c:v>
                </c:pt>
                <c:pt idx="60985">
                  <c:v>1.007080078125E-3</c:v>
                </c:pt>
                <c:pt idx="60986">
                  <c:v>1.0068416595458984E-3</c:v>
                </c:pt>
                <c:pt idx="60987">
                  <c:v>1.007080078125E-3</c:v>
                </c:pt>
                <c:pt idx="60988">
                  <c:v>1.007080078125E-3</c:v>
                </c:pt>
                <c:pt idx="60989">
                  <c:v>1.0068416595458984E-3</c:v>
                </c:pt>
                <c:pt idx="60990">
                  <c:v>1.007080078125E-3</c:v>
                </c:pt>
                <c:pt idx="60991">
                  <c:v>1.0080337524414063E-3</c:v>
                </c:pt>
                <c:pt idx="60992">
                  <c:v>1.007080078125E-3</c:v>
                </c:pt>
                <c:pt idx="60993">
                  <c:v>1.0068416595458984E-3</c:v>
                </c:pt>
                <c:pt idx="60994">
                  <c:v>1.007080078125E-3</c:v>
                </c:pt>
                <c:pt idx="60995">
                  <c:v>1.007080078125E-3</c:v>
                </c:pt>
                <c:pt idx="60996">
                  <c:v>1.0068416595458984E-3</c:v>
                </c:pt>
                <c:pt idx="60997">
                  <c:v>1.007080078125E-3</c:v>
                </c:pt>
                <c:pt idx="60998">
                  <c:v>1.007080078125E-3</c:v>
                </c:pt>
                <c:pt idx="60999">
                  <c:v>1.0068416595458984E-3</c:v>
                </c:pt>
                <c:pt idx="61000">
                  <c:v>1.007080078125E-3</c:v>
                </c:pt>
                <c:pt idx="61001">
                  <c:v>1.007080078125E-3</c:v>
                </c:pt>
                <c:pt idx="61002">
                  <c:v>1.0068416595458984E-3</c:v>
                </c:pt>
                <c:pt idx="61003">
                  <c:v>1.007080078125E-3</c:v>
                </c:pt>
                <c:pt idx="61004">
                  <c:v>1.0080337524414063E-3</c:v>
                </c:pt>
                <c:pt idx="61005">
                  <c:v>1.0068416595458984E-3</c:v>
                </c:pt>
                <c:pt idx="61006">
                  <c:v>1.007080078125E-3</c:v>
                </c:pt>
                <c:pt idx="61007">
                  <c:v>1.007080078125E-3</c:v>
                </c:pt>
                <c:pt idx="61008">
                  <c:v>1.0068416595458984E-3</c:v>
                </c:pt>
                <c:pt idx="61009">
                  <c:v>1.007080078125E-3</c:v>
                </c:pt>
                <c:pt idx="61010">
                  <c:v>1.007080078125E-3</c:v>
                </c:pt>
                <c:pt idx="61011">
                  <c:v>1.0068416595458984E-3</c:v>
                </c:pt>
                <c:pt idx="61012">
                  <c:v>1.007080078125E-3</c:v>
                </c:pt>
                <c:pt idx="61013">
                  <c:v>1.007080078125E-3</c:v>
                </c:pt>
                <c:pt idx="61014">
                  <c:v>1.0068416595458984E-3</c:v>
                </c:pt>
                <c:pt idx="61015">
                  <c:v>1.007080078125E-3</c:v>
                </c:pt>
                <c:pt idx="61016">
                  <c:v>1.0080337524414063E-3</c:v>
                </c:pt>
                <c:pt idx="61017">
                  <c:v>1.007080078125E-3</c:v>
                </c:pt>
                <c:pt idx="61018">
                  <c:v>1.0068416595458984E-3</c:v>
                </c:pt>
                <c:pt idx="61019">
                  <c:v>1.007080078125E-3</c:v>
                </c:pt>
                <c:pt idx="61020">
                  <c:v>1.007080078125E-3</c:v>
                </c:pt>
                <c:pt idx="61021">
                  <c:v>1.0068416595458984E-3</c:v>
                </c:pt>
                <c:pt idx="61022">
                  <c:v>1.007080078125E-3</c:v>
                </c:pt>
                <c:pt idx="61023">
                  <c:v>1.007080078125E-3</c:v>
                </c:pt>
                <c:pt idx="61024">
                  <c:v>1.0068416595458984E-3</c:v>
                </c:pt>
                <c:pt idx="61025">
                  <c:v>1.007080078125E-3</c:v>
                </c:pt>
                <c:pt idx="61026">
                  <c:v>1.007080078125E-3</c:v>
                </c:pt>
                <c:pt idx="61027">
                  <c:v>1.0068416595458984E-3</c:v>
                </c:pt>
                <c:pt idx="61028">
                  <c:v>1.007080078125E-3</c:v>
                </c:pt>
                <c:pt idx="61029">
                  <c:v>1.0080337524414063E-3</c:v>
                </c:pt>
                <c:pt idx="61030">
                  <c:v>1.0068416595458984E-3</c:v>
                </c:pt>
                <c:pt idx="61031">
                  <c:v>1.007080078125E-3</c:v>
                </c:pt>
                <c:pt idx="61032">
                  <c:v>1.007080078125E-3</c:v>
                </c:pt>
                <c:pt idx="61033">
                  <c:v>1.0068416595458984E-3</c:v>
                </c:pt>
                <c:pt idx="61034">
                  <c:v>1.007080078125E-3</c:v>
                </c:pt>
                <c:pt idx="61035">
                  <c:v>1.007080078125E-3</c:v>
                </c:pt>
                <c:pt idx="61036">
                  <c:v>1.0068416595458984E-3</c:v>
                </c:pt>
                <c:pt idx="61037">
                  <c:v>1.007080078125E-3</c:v>
                </c:pt>
                <c:pt idx="61038">
                  <c:v>1.007080078125E-3</c:v>
                </c:pt>
                <c:pt idx="61039">
                  <c:v>1.0068416595458984E-3</c:v>
                </c:pt>
                <c:pt idx="61040">
                  <c:v>1.007080078125E-3</c:v>
                </c:pt>
                <c:pt idx="61041">
                  <c:v>1.0080337524414063E-3</c:v>
                </c:pt>
                <c:pt idx="61042">
                  <c:v>1.007080078125E-3</c:v>
                </c:pt>
                <c:pt idx="61043">
                  <c:v>1.0068416595458984E-3</c:v>
                </c:pt>
                <c:pt idx="61044">
                  <c:v>1.007080078125E-3</c:v>
                </c:pt>
                <c:pt idx="61045">
                  <c:v>1.007080078125E-3</c:v>
                </c:pt>
                <c:pt idx="61046">
                  <c:v>1.0068416595458984E-3</c:v>
                </c:pt>
                <c:pt idx="61047">
                  <c:v>1.007080078125E-3</c:v>
                </c:pt>
                <c:pt idx="61048">
                  <c:v>1.007080078125E-3</c:v>
                </c:pt>
                <c:pt idx="61049">
                  <c:v>1.0068416595458984E-3</c:v>
                </c:pt>
                <c:pt idx="61050">
                  <c:v>1.007080078125E-3</c:v>
                </c:pt>
                <c:pt idx="61051">
                  <c:v>1.007080078125E-3</c:v>
                </c:pt>
                <c:pt idx="61052">
                  <c:v>1.0068416595458984E-3</c:v>
                </c:pt>
                <c:pt idx="61053">
                  <c:v>1.0080337524414063E-3</c:v>
                </c:pt>
                <c:pt idx="61054">
                  <c:v>1.007080078125E-3</c:v>
                </c:pt>
                <c:pt idx="61055">
                  <c:v>1.0068416595458984E-3</c:v>
                </c:pt>
                <c:pt idx="61056">
                  <c:v>1.007080078125E-3</c:v>
                </c:pt>
                <c:pt idx="61057">
                  <c:v>1.007080078125E-3</c:v>
                </c:pt>
                <c:pt idx="61058">
                  <c:v>1.0068416595458984E-3</c:v>
                </c:pt>
                <c:pt idx="61059">
                  <c:v>1.007080078125E-3</c:v>
                </c:pt>
                <c:pt idx="61060">
                  <c:v>1.007080078125E-3</c:v>
                </c:pt>
                <c:pt idx="61061">
                  <c:v>1.0068416595458984E-3</c:v>
                </c:pt>
                <c:pt idx="61062">
                  <c:v>1.007080078125E-3</c:v>
                </c:pt>
                <c:pt idx="61063">
                  <c:v>1.007080078125E-3</c:v>
                </c:pt>
                <c:pt idx="61064">
                  <c:v>1.0068416595458984E-3</c:v>
                </c:pt>
                <c:pt idx="61065">
                  <c:v>1.007080078125E-3</c:v>
                </c:pt>
                <c:pt idx="61066">
                  <c:v>1.0080337524414063E-3</c:v>
                </c:pt>
                <c:pt idx="61067">
                  <c:v>1.007080078125E-3</c:v>
                </c:pt>
                <c:pt idx="61068">
                  <c:v>1.0068416595458984E-3</c:v>
                </c:pt>
                <c:pt idx="61069">
                  <c:v>1.007080078125E-3</c:v>
                </c:pt>
                <c:pt idx="61070">
                  <c:v>1.007080078125E-3</c:v>
                </c:pt>
                <c:pt idx="61071">
                  <c:v>1.0068416595458984E-3</c:v>
                </c:pt>
                <c:pt idx="61072">
                  <c:v>1.007080078125E-3</c:v>
                </c:pt>
                <c:pt idx="61073">
                  <c:v>1.007080078125E-3</c:v>
                </c:pt>
                <c:pt idx="61074">
                  <c:v>1.0068416595458984E-3</c:v>
                </c:pt>
                <c:pt idx="61075">
                  <c:v>1.007080078125E-3</c:v>
                </c:pt>
                <c:pt idx="61076">
                  <c:v>1.007080078125E-3</c:v>
                </c:pt>
                <c:pt idx="61077">
                  <c:v>1.0068416595458984E-3</c:v>
                </c:pt>
                <c:pt idx="61078">
                  <c:v>1.0080337524414063E-3</c:v>
                </c:pt>
                <c:pt idx="61079">
                  <c:v>1.007080078125E-3</c:v>
                </c:pt>
                <c:pt idx="61080">
                  <c:v>1.0068416595458984E-3</c:v>
                </c:pt>
                <c:pt idx="61081">
                  <c:v>1.007080078125E-3</c:v>
                </c:pt>
                <c:pt idx="61082">
                  <c:v>1.007080078125E-3</c:v>
                </c:pt>
                <c:pt idx="61083">
                  <c:v>1.0068416595458984E-3</c:v>
                </c:pt>
                <c:pt idx="61084">
                  <c:v>1.007080078125E-3</c:v>
                </c:pt>
                <c:pt idx="61085">
                  <c:v>1.007080078125E-3</c:v>
                </c:pt>
                <c:pt idx="61086">
                  <c:v>1.0068416595458984E-3</c:v>
                </c:pt>
                <c:pt idx="61087">
                  <c:v>1.007080078125E-3</c:v>
                </c:pt>
                <c:pt idx="61088">
                  <c:v>1.007080078125E-3</c:v>
                </c:pt>
                <c:pt idx="61089">
                  <c:v>1.0068416595458984E-3</c:v>
                </c:pt>
                <c:pt idx="61090">
                  <c:v>1.007080078125E-3</c:v>
                </c:pt>
                <c:pt idx="61091">
                  <c:v>1.0080337524414063E-3</c:v>
                </c:pt>
                <c:pt idx="61092">
                  <c:v>1.007080078125E-3</c:v>
                </c:pt>
                <c:pt idx="61093">
                  <c:v>1.0068416595458984E-3</c:v>
                </c:pt>
                <c:pt idx="61094">
                  <c:v>1.007080078125E-3</c:v>
                </c:pt>
                <c:pt idx="61095">
                  <c:v>1.007080078125E-3</c:v>
                </c:pt>
                <c:pt idx="61096">
                  <c:v>1.0068416595458984E-3</c:v>
                </c:pt>
                <c:pt idx="61097">
                  <c:v>1.007080078125E-3</c:v>
                </c:pt>
                <c:pt idx="61098">
                  <c:v>1.007080078125E-3</c:v>
                </c:pt>
                <c:pt idx="61099">
                  <c:v>1.0068416595458984E-3</c:v>
                </c:pt>
                <c:pt idx="61100">
                  <c:v>1.007080078125E-3</c:v>
                </c:pt>
                <c:pt idx="61101">
                  <c:v>1.007080078125E-3</c:v>
                </c:pt>
                <c:pt idx="61102">
                  <c:v>1.0068416595458984E-3</c:v>
                </c:pt>
                <c:pt idx="61103">
                  <c:v>1.0080337524414063E-3</c:v>
                </c:pt>
                <c:pt idx="61104">
                  <c:v>1.007080078125E-3</c:v>
                </c:pt>
                <c:pt idx="61105">
                  <c:v>1.0068416595458984E-3</c:v>
                </c:pt>
                <c:pt idx="61106">
                  <c:v>1.007080078125E-3</c:v>
                </c:pt>
                <c:pt idx="61107">
                  <c:v>1.007080078125E-3</c:v>
                </c:pt>
                <c:pt idx="61108">
                  <c:v>1.0068416595458984E-3</c:v>
                </c:pt>
                <c:pt idx="61109">
                  <c:v>1.007080078125E-3</c:v>
                </c:pt>
                <c:pt idx="61110">
                  <c:v>1.007080078125E-3</c:v>
                </c:pt>
                <c:pt idx="61111">
                  <c:v>1.0068416595458984E-3</c:v>
                </c:pt>
                <c:pt idx="61112">
                  <c:v>1.007080078125E-3</c:v>
                </c:pt>
                <c:pt idx="61113">
                  <c:v>1.007080078125E-3</c:v>
                </c:pt>
                <c:pt idx="61114">
                  <c:v>1.0068416595458984E-3</c:v>
                </c:pt>
                <c:pt idx="61115">
                  <c:v>1.007080078125E-3</c:v>
                </c:pt>
                <c:pt idx="61116">
                  <c:v>1.0080337524414063E-3</c:v>
                </c:pt>
                <c:pt idx="61117">
                  <c:v>1.007080078125E-3</c:v>
                </c:pt>
                <c:pt idx="61118">
                  <c:v>1.0068416595458984E-3</c:v>
                </c:pt>
                <c:pt idx="61119">
                  <c:v>1.007080078125E-3</c:v>
                </c:pt>
                <c:pt idx="61120">
                  <c:v>1.007080078125E-3</c:v>
                </c:pt>
                <c:pt idx="61121">
                  <c:v>1.0068416595458984E-3</c:v>
                </c:pt>
                <c:pt idx="61122">
                  <c:v>1.007080078125E-3</c:v>
                </c:pt>
                <c:pt idx="61123">
                  <c:v>1.007080078125E-3</c:v>
                </c:pt>
                <c:pt idx="61124">
                  <c:v>1.0068416595458984E-3</c:v>
                </c:pt>
                <c:pt idx="61125">
                  <c:v>1.007080078125E-3</c:v>
                </c:pt>
                <c:pt idx="61126">
                  <c:v>1.007080078125E-3</c:v>
                </c:pt>
                <c:pt idx="61127">
                  <c:v>1.0068416595458984E-3</c:v>
                </c:pt>
                <c:pt idx="61128">
                  <c:v>1.0080337524414063E-3</c:v>
                </c:pt>
                <c:pt idx="61129">
                  <c:v>1.007080078125E-3</c:v>
                </c:pt>
                <c:pt idx="61130">
                  <c:v>1.0068416595458984E-3</c:v>
                </c:pt>
                <c:pt idx="61131">
                  <c:v>1.007080078125E-3</c:v>
                </c:pt>
                <c:pt idx="61132">
                  <c:v>1.007080078125E-3</c:v>
                </c:pt>
                <c:pt idx="61133">
                  <c:v>1.0068416595458984E-3</c:v>
                </c:pt>
                <c:pt idx="61134">
                  <c:v>1.007080078125E-3</c:v>
                </c:pt>
                <c:pt idx="61135">
                  <c:v>1.007080078125E-3</c:v>
                </c:pt>
                <c:pt idx="61136">
                  <c:v>1.0068416595458984E-3</c:v>
                </c:pt>
                <c:pt idx="61137">
                  <c:v>1.007080078125E-3</c:v>
                </c:pt>
                <c:pt idx="61138">
                  <c:v>1.007080078125E-3</c:v>
                </c:pt>
                <c:pt idx="61139">
                  <c:v>1.0068416595458984E-3</c:v>
                </c:pt>
                <c:pt idx="61140">
                  <c:v>1.007080078125E-3</c:v>
                </c:pt>
                <c:pt idx="61141">
                  <c:v>1.0080337524414063E-3</c:v>
                </c:pt>
                <c:pt idx="61142">
                  <c:v>1.007080078125E-3</c:v>
                </c:pt>
                <c:pt idx="61143">
                  <c:v>1.0068416595458984E-3</c:v>
                </c:pt>
                <c:pt idx="61144">
                  <c:v>1.007080078125E-3</c:v>
                </c:pt>
                <c:pt idx="61145">
                  <c:v>1.007080078125E-3</c:v>
                </c:pt>
                <c:pt idx="61146">
                  <c:v>1.0068416595458984E-3</c:v>
                </c:pt>
                <c:pt idx="61147">
                  <c:v>1.007080078125E-3</c:v>
                </c:pt>
                <c:pt idx="61148">
                  <c:v>1.007080078125E-3</c:v>
                </c:pt>
                <c:pt idx="61149">
                  <c:v>1.0068416595458984E-3</c:v>
                </c:pt>
                <c:pt idx="61150">
                  <c:v>1.007080078125E-3</c:v>
                </c:pt>
                <c:pt idx="61151">
                  <c:v>1.007080078125E-3</c:v>
                </c:pt>
                <c:pt idx="61152">
                  <c:v>1.0068416595458984E-3</c:v>
                </c:pt>
                <c:pt idx="61153">
                  <c:v>1.0080337524414063E-3</c:v>
                </c:pt>
                <c:pt idx="61154">
                  <c:v>1.007080078125E-3</c:v>
                </c:pt>
                <c:pt idx="61155">
                  <c:v>1.0068416595458984E-3</c:v>
                </c:pt>
                <c:pt idx="61156">
                  <c:v>1.007080078125E-3</c:v>
                </c:pt>
                <c:pt idx="61157">
                  <c:v>1.007080078125E-3</c:v>
                </c:pt>
                <c:pt idx="61158">
                  <c:v>1.0068416595458984E-3</c:v>
                </c:pt>
                <c:pt idx="61159">
                  <c:v>1.007080078125E-3</c:v>
                </c:pt>
                <c:pt idx="61160">
                  <c:v>1.007080078125E-3</c:v>
                </c:pt>
                <c:pt idx="61161">
                  <c:v>1.0068416595458984E-3</c:v>
                </c:pt>
                <c:pt idx="61162">
                  <c:v>1.007080078125E-3</c:v>
                </c:pt>
                <c:pt idx="61163">
                  <c:v>1.007080078125E-3</c:v>
                </c:pt>
                <c:pt idx="61164">
                  <c:v>1.0068416595458984E-3</c:v>
                </c:pt>
                <c:pt idx="61165">
                  <c:v>1.007080078125E-3</c:v>
                </c:pt>
                <c:pt idx="61166">
                  <c:v>1.0080337524414063E-3</c:v>
                </c:pt>
                <c:pt idx="61167">
                  <c:v>1.007080078125E-3</c:v>
                </c:pt>
                <c:pt idx="61168">
                  <c:v>1.0068416595458984E-3</c:v>
                </c:pt>
                <c:pt idx="61169">
                  <c:v>1.007080078125E-3</c:v>
                </c:pt>
                <c:pt idx="61170">
                  <c:v>1.007080078125E-3</c:v>
                </c:pt>
                <c:pt idx="61171">
                  <c:v>1.0068416595458984E-3</c:v>
                </c:pt>
                <c:pt idx="61172">
                  <c:v>1.007080078125E-3</c:v>
                </c:pt>
                <c:pt idx="61173">
                  <c:v>1.007080078125E-3</c:v>
                </c:pt>
                <c:pt idx="61174">
                  <c:v>1.0068416595458984E-3</c:v>
                </c:pt>
                <c:pt idx="61175">
                  <c:v>1.007080078125E-3</c:v>
                </c:pt>
                <c:pt idx="61176">
                  <c:v>1.007080078125E-3</c:v>
                </c:pt>
                <c:pt idx="61177">
                  <c:v>1.0068416595458984E-3</c:v>
                </c:pt>
                <c:pt idx="61178">
                  <c:v>1.0080337524414063E-3</c:v>
                </c:pt>
                <c:pt idx="61179">
                  <c:v>1.007080078125E-3</c:v>
                </c:pt>
                <c:pt idx="61180">
                  <c:v>1.0068416595458984E-3</c:v>
                </c:pt>
                <c:pt idx="61181">
                  <c:v>1.007080078125E-3</c:v>
                </c:pt>
                <c:pt idx="61182">
                  <c:v>1.007080078125E-3</c:v>
                </c:pt>
                <c:pt idx="61183">
                  <c:v>1.0068416595458984E-3</c:v>
                </c:pt>
                <c:pt idx="61184">
                  <c:v>1.007080078125E-3</c:v>
                </c:pt>
                <c:pt idx="61185">
                  <c:v>1.007080078125E-3</c:v>
                </c:pt>
                <c:pt idx="61186">
                  <c:v>1.0068416595458984E-3</c:v>
                </c:pt>
                <c:pt idx="61187">
                  <c:v>1.007080078125E-3</c:v>
                </c:pt>
                <c:pt idx="61188">
                  <c:v>1.007080078125E-3</c:v>
                </c:pt>
                <c:pt idx="61189">
                  <c:v>1.0068416595458984E-3</c:v>
                </c:pt>
                <c:pt idx="61190">
                  <c:v>1.007080078125E-3</c:v>
                </c:pt>
                <c:pt idx="61191">
                  <c:v>1.0080337524414063E-3</c:v>
                </c:pt>
                <c:pt idx="61192">
                  <c:v>1.007080078125E-3</c:v>
                </c:pt>
                <c:pt idx="61193">
                  <c:v>1.0068416595458984E-3</c:v>
                </c:pt>
                <c:pt idx="61194">
                  <c:v>1.007080078125E-3</c:v>
                </c:pt>
                <c:pt idx="61195">
                  <c:v>1.007080078125E-3</c:v>
                </c:pt>
                <c:pt idx="61196">
                  <c:v>1.0068416595458984E-3</c:v>
                </c:pt>
                <c:pt idx="61197">
                  <c:v>1.007080078125E-3</c:v>
                </c:pt>
                <c:pt idx="61198">
                  <c:v>1.007080078125E-3</c:v>
                </c:pt>
                <c:pt idx="61199">
                  <c:v>1.0068416595458984E-3</c:v>
                </c:pt>
                <c:pt idx="61200">
                  <c:v>1.007080078125E-3</c:v>
                </c:pt>
                <c:pt idx="61201">
                  <c:v>1.007080078125E-3</c:v>
                </c:pt>
                <c:pt idx="61202">
                  <c:v>1.0068416595458984E-3</c:v>
                </c:pt>
                <c:pt idx="61203">
                  <c:v>1.0080337524414063E-3</c:v>
                </c:pt>
                <c:pt idx="61204">
                  <c:v>1.007080078125E-3</c:v>
                </c:pt>
                <c:pt idx="61205">
                  <c:v>1.0068416595458984E-3</c:v>
                </c:pt>
                <c:pt idx="61206">
                  <c:v>1.007080078125E-3</c:v>
                </c:pt>
                <c:pt idx="61207">
                  <c:v>1.007080078125E-3</c:v>
                </c:pt>
                <c:pt idx="61208">
                  <c:v>1.0068416595458984E-3</c:v>
                </c:pt>
                <c:pt idx="61209">
                  <c:v>1.007080078125E-3</c:v>
                </c:pt>
                <c:pt idx="61210">
                  <c:v>1.007080078125E-3</c:v>
                </c:pt>
                <c:pt idx="61211">
                  <c:v>1.0068416595458984E-3</c:v>
                </c:pt>
                <c:pt idx="61212">
                  <c:v>1.007080078125E-3</c:v>
                </c:pt>
                <c:pt idx="61213">
                  <c:v>1.007080078125E-3</c:v>
                </c:pt>
                <c:pt idx="61214">
                  <c:v>1.0068416595458984E-3</c:v>
                </c:pt>
                <c:pt idx="61215">
                  <c:v>1.007080078125E-3</c:v>
                </c:pt>
                <c:pt idx="61216">
                  <c:v>1.0080337524414063E-3</c:v>
                </c:pt>
                <c:pt idx="61217">
                  <c:v>1.007080078125E-3</c:v>
                </c:pt>
                <c:pt idx="61218">
                  <c:v>1.0068416595458984E-3</c:v>
                </c:pt>
                <c:pt idx="61219">
                  <c:v>1.007080078125E-3</c:v>
                </c:pt>
                <c:pt idx="61220">
                  <c:v>1.007080078125E-3</c:v>
                </c:pt>
                <c:pt idx="61221">
                  <c:v>1.0068416595458984E-3</c:v>
                </c:pt>
                <c:pt idx="61222">
                  <c:v>1.007080078125E-3</c:v>
                </c:pt>
                <c:pt idx="61223">
                  <c:v>1.007080078125E-3</c:v>
                </c:pt>
                <c:pt idx="61224">
                  <c:v>1.0068416595458984E-3</c:v>
                </c:pt>
                <c:pt idx="61225">
                  <c:v>1.007080078125E-3</c:v>
                </c:pt>
                <c:pt idx="61226">
                  <c:v>1.007080078125E-3</c:v>
                </c:pt>
                <c:pt idx="61227">
                  <c:v>1.0068416595458984E-3</c:v>
                </c:pt>
                <c:pt idx="61228">
                  <c:v>1.0080337524414063E-3</c:v>
                </c:pt>
                <c:pt idx="61229">
                  <c:v>1.007080078125E-3</c:v>
                </c:pt>
                <c:pt idx="61230">
                  <c:v>1.0068416595458984E-3</c:v>
                </c:pt>
                <c:pt idx="61231">
                  <c:v>1.007080078125E-3</c:v>
                </c:pt>
                <c:pt idx="61232">
                  <c:v>1.007080078125E-3</c:v>
                </c:pt>
                <c:pt idx="61233">
                  <c:v>1.0068416595458984E-3</c:v>
                </c:pt>
                <c:pt idx="61234">
                  <c:v>1.007080078125E-3</c:v>
                </c:pt>
                <c:pt idx="61235">
                  <c:v>1.007080078125E-3</c:v>
                </c:pt>
                <c:pt idx="61236">
                  <c:v>1.0068416595458984E-3</c:v>
                </c:pt>
                <c:pt idx="61237">
                  <c:v>1.007080078125E-3</c:v>
                </c:pt>
                <c:pt idx="61238">
                  <c:v>1.007080078125E-3</c:v>
                </c:pt>
                <c:pt idx="61239">
                  <c:v>1.0068416595458984E-3</c:v>
                </c:pt>
                <c:pt idx="61240">
                  <c:v>1.007080078125E-3</c:v>
                </c:pt>
                <c:pt idx="61241">
                  <c:v>1.0080337524414063E-3</c:v>
                </c:pt>
                <c:pt idx="61242">
                  <c:v>1.007080078125E-3</c:v>
                </c:pt>
                <c:pt idx="61243">
                  <c:v>1.0068416595458984E-3</c:v>
                </c:pt>
                <c:pt idx="61244">
                  <c:v>1.007080078125E-3</c:v>
                </c:pt>
                <c:pt idx="61245">
                  <c:v>1.007080078125E-3</c:v>
                </c:pt>
                <c:pt idx="61246">
                  <c:v>1.0068416595458984E-3</c:v>
                </c:pt>
                <c:pt idx="61247">
                  <c:v>1.007080078125E-3</c:v>
                </c:pt>
                <c:pt idx="61248">
                  <c:v>1.007080078125E-3</c:v>
                </c:pt>
                <c:pt idx="61249">
                  <c:v>1.0068416595458984E-3</c:v>
                </c:pt>
                <c:pt idx="61250">
                  <c:v>1.007080078125E-3</c:v>
                </c:pt>
                <c:pt idx="61251">
                  <c:v>1.007080078125E-3</c:v>
                </c:pt>
                <c:pt idx="61252">
                  <c:v>1.0068416595458984E-3</c:v>
                </c:pt>
                <c:pt idx="61253">
                  <c:v>1.0080337524414063E-3</c:v>
                </c:pt>
                <c:pt idx="61254">
                  <c:v>1.007080078125E-3</c:v>
                </c:pt>
                <c:pt idx="61255">
                  <c:v>1.0068416595458984E-3</c:v>
                </c:pt>
                <c:pt idx="61256">
                  <c:v>1.007080078125E-3</c:v>
                </c:pt>
                <c:pt idx="61257">
                  <c:v>1.007080078125E-3</c:v>
                </c:pt>
                <c:pt idx="61258">
                  <c:v>1.0068416595458984E-3</c:v>
                </c:pt>
                <c:pt idx="61259">
                  <c:v>1.007080078125E-3</c:v>
                </c:pt>
                <c:pt idx="61260">
                  <c:v>1.007080078125E-3</c:v>
                </c:pt>
                <c:pt idx="61261">
                  <c:v>1.0068416595458984E-3</c:v>
                </c:pt>
                <c:pt idx="61262">
                  <c:v>1.007080078125E-3</c:v>
                </c:pt>
                <c:pt idx="61263">
                  <c:v>1.007080078125E-3</c:v>
                </c:pt>
                <c:pt idx="61264">
                  <c:v>1.0068416595458984E-3</c:v>
                </c:pt>
                <c:pt idx="61265">
                  <c:v>1.007080078125E-3</c:v>
                </c:pt>
                <c:pt idx="61266">
                  <c:v>1.0080337524414063E-3</c:v>
                </c:pt>
                <c:pt idx="61267">
                  <c:v>1.007080078125E-3</c:v>
                </c:pt>
                <c:pt idx="61268">
                  <c:v>1.0068416595458984E-3</c:v>
                </c:pt>
                <c:pt idx="61269">
                  <c:v>1.007080078125E-3</c:v>
                </c:pt>
                <c:pt idx="61270">
                  <c:v>1.007080078125E-3</c:v>
                </c:pt>
                <c:pt idx="61271">
                  <c:v>1.0068416595458984E-3</c:v>
                </c:pt>
                <c:pt idx="61272">
                  <c:v>1.007080078125E-3</c:v>
                </c:pt>
                <c:pt idx="61273">
                  <c:v>1.007080078125E-3</c:v>
                </c:pt>
                <c:pt idx="61274">
                  <c:v>1.0068416595458984E-3</c:v>
                </c:pt>
                <c:pt idx="61275">
                  <c:v>1.007080078125E-3</c:v>
                </c:pt>
                <c:pt idx="61276">
                  <c:v>1.0068416595458984E-3</c:v>
                </c:pt>
                <c:pt idx="61277">
                  <c:v>1.007080078125E-3</c:v>
                </c:pt>
                <c:pt idx="61278">
                  <c:v>1.0080337524414063E-3</c:v>
                </c:pt>
                <c:pt idx="61279">
                  <c:v>1.007080078125E-3</c:v>
                </c:pt>
                <c:pt idx="61280">
                  <c:v>1.0068416595458984E-3</c:v>
                </c:pt>
                <c:pt idx="61281">
                  <c:v>1.007080078125E-3</c:v>
                </c:pt>
                <c:pt idx="61282">
                  <c:v>1.007080078125E-3</c:v>
                </c:pt>
                <c:pt idx="61283">
                  <c:v>1.0068416595458984E-3</c:v>
                </c:pt>
                <c:pt idx="61284">
                  <c:v>1.007080078125E-3</c:v>
                </c:pt>
                <c:pt idx="61285">
                  <c:v>1.007080078125E-3</c:v>
                </c:pt>
                <c:pt idx="61286">
                  <c:v>1.0068416595458984E-3</c:v>
                </c:pt>
                <c:pt idx="61287">
                  <c:v>1.007080078125E-3</c:v>
                </c:pt>
                <c:pt idx="61288">
                  <c:v>1.007080078125E-3</c:v>
                </c:pt>
                <c:pt idx="61289">
                  <c:v>1.0068416595458984E-3</c:v>
                </c:pt>
                <c:pt idx="61290">
                  <c:v>1.007080078125E-3</c:v>
                </c:pt>
                <c:pt idx="61291">
                  <c:v>1.0080337524414063E-3</c:v>
                </c:pt>
                <c:pt idx="61292">
                  <c:v>1.007080078125E-3</c:v>
                </c:pt>
                <c:pt idx="61293">
                  <c:v>1.0068416595458984E-3</c:v>
                </c:pt>
                <c:pt idx="61294">
                  <c:v>1.007080078125E-3</c:v>
                </c:pt>
                <c:pt idx="61295">
                  <c:v>1.007080078125E-3</c:v>
                </c:pt>
                <c:pt idx="61296">
                  <c:v>1.0068416595458984E-3</c:v>
                </c:pt>
                <c:pt idx="61297">
                  <c:v>1.007080078125E-3</c:v>
                </c:pt>
                <c:pt idx="61298">
                  <c:v>1.0068416595458984E-3</c:v>
                </c:pt>
                <c:pt idx="61299">
                  <c:v>1.007080078125E-3</c:v>
                </c:pt>
                <c:pt idx="61300">
                  <c:v>1.007080078125E-3</c:v>
                </c:pt>
                <c:pt idx="61301">
                  <c:v>2.6183843612670898E-2</c:v>
                </c:pt>
                <c:pt idx="61302">
                  <c:v>1.007080078125E-3</c:v>
                </c:pt>
                <c:pt idx="61303">
                  <c:v>1.0080337524414063E-3</c:v>
                </c:pt>
                <c:pt idx="61304">
                  <c:v>1.007080078125E-3</c:v>
                </c:pt>
                <c:pt idx="61305">
                  <c:v>1.0068416595458984E-3</c:v>
                </c:pt>
                <c:pt idx="61306">
                  <c:v>1.007080078125E-3</c:v>
                </c:pt>
                <c:pt idx="61307">
                  <c:v>1.007080078125E-3</c:v>
                </c:pt>
                <c:pt idx="61308">
                  <c:v>1.0068416595458984E-3</c:v>
                </c:pt>
                <c:pt idx="61309">
                  <c:v>1.007080078125E-3</c:v>
                </c:pt>
                <c:pt idx="61310">
                  <c:v>1.007080078125E-3</c:v>
                </c:pt>
                <c:pt idx="61311">
                  <c:v>1.0068416595458984E-3</c:v>
                </c:pt>
                <c:pt idx="61312">
                  <c:v>1.007080078125E-3</c:v>
                </c:pt>
                <c:pt idx="61313">
                  <c:v>1.007080078125E-3</c:v>
                </c:pt>
                <c:pt idx="61314">
                  <c:v>1.0068416595458984E-3</c:v>
                </c:pt>
                <c:pt idx="61315">
                  <c:v>1.007080078125E-3</c:v>
                </c:pt>
                <c:pt idx="61316">
                  <c:v>1.0080337524414063E-3</c:v>
                </c:pt>
                <c:pt idx="61317">
                  <c:v>1.0068416595458984E-3</c:v>
                </c:pt>
                <c:pt idx="61318">
                  <c:v>1.007080078125E-3</c:v>
                </c:pt>
                <c:pt idx="61319">
                  <c:v>1.007080078125E-3</c:v>
                </c:pt>
                <c:pt idx="61320">
                  <c:v>1.0068416595458984E-3</c:v>
                </c:pt>
                <c:pt idx="61321">
                  <c:v>1.007080078125E-3</c:v>
                </c:pt>
                <c:pt idx="61322">
                  <c:v>1.007080078125E-3</c:v>
                </c:pt>
                <c:pt idx="61323">
                  <c:v>1.0068416595458984E-3</c:v>
                </c:pt>
                <c:pt idx="61324">
                  <c:v>1.007080078125E-3</c:v>
                </c:pt>
                <c:pt idx="61325">
                  <c:v>1.007080078125E-3</c:v>
                </c:pt>
                <c:pt idx="61326">
                  <c:v>1.0068416595458984E-3</c:v>
                </c:pt>
                <c:pt idx="61327">
                  <c:v>1.007080078125E-3</c:v>
                </c:pt>
                <c:pt idx="61328">
                  <c:v>1.0080337524414063E-3</c:v>
                </c:pt>
                <c:pt idx="61329">
                  <c:v>1.007080078125E-3</c:v>
                </c:pt>
                <c:pt idx="61330">
                  <c:v>1.0068416595458984E-3</c:v>
                </c:pt>
                <c:pt idx="61331">
                  <c:v>1.007080078125E-3</c:v>
                </c:pt>
                <c:pt idx="61332">
                  <c:v>1.007080078125E-3</c:v>
                </c:pt>
                <c:pt idx="61333">
                  <c:v>1.0068416595458984E-3</c:v>
                </c:pt>
                <c:pt idx="61334">
                  <c:v>1.007080078125E-3</c:v>
                </c:pt>
                <c:pt idx="61335">
                  <c:v>1.007080078125E-3</c:v>
                </c:pt>
                <c:pt idx="61336">
                  <c:v>1.0068416595458984E-3</c:v>
                </c:pt>
                <c:pt idx="61337">
                  <c:v>1.007080078125E-3</c:v>
                </c:pt>
                <c:pt idx="61338">
                  <c:v>1.007080078125E-3</c:v>
                </c:pt>
                <c:pt idx="61339">
                  <c:v>1.0068416595458984E-3</c:v>
                </c:pt>
                <c:pt idx="61340">
                  <c:v>1.007080078125E-3</c:v>
                </c:pt>
                <c:pt idx="61341">
                  <c:v>1.0080337524414063E-3</c:v>
                </c:pt>
                <c:pt idx="61342">
                  <c:v>1.0068416595458984E-3</c:v>
                </c:pt>
                <c:pt idx="61343">
                  <c:v>1.007080078125E-3</c:v>
                </c:pt>
                <c:pt idx="61344">
                  <c:v>1.007080078125E-3</c:v>
                </c:pt>
                <c:pt idx="61345">
                  <c:v>1.0068416595458984E-3</c:v>
                </c:pt>
                <c:pt idx="61346">
                  <c:v>1.007080078125E-3</c:v>
                </c:pt>
                <c:pt idx="61347">
                  <c:v>1.007080078125E-3</c:v>
                </c:pt>
                <c:pt idx="61348">
                  <c:v>1.0068416595458984E-3</c:v>
                </c:pt>
                <c:pt idx="61349">
                  <c:v>1.007080078125E-3</c:v>
                </c:pt>
                <c:pt idx="61350">
                  <c:v>1.007080078125E-3</c:v>
                </c:pt>
                <c:pt idx="61351">
                  <c:v>1.0068416595458984E-3</c:v>
                </c:pt>
                <c:pt idx="61352">
                  <c:v>1.007080078125E-3</c:v>
                </c:pt>
                <c:pt idx="61353">
                  <c:v>1.0080337524414063E-3</c:v>
                </c:pt>
                <c:pt idx="61354">
                  <c:v>1.007080078125E-3</c:v>
                </c:pt>
                <c:pt idx="61355">
                  <c:v>1.0068416595458984E-3</c:v>
                </c:pt>
                <c:pt idx="61356">
                  <c:v>1.007080078125E-3</c:v>
                </c:pt>
                <c:pt idx="61357">
                  <c:v>1.007080078125E-3</c:v>
                </c:pt>
                <c:pt idx="61358">
                  <c:v>1.0068416595458984E-3</c:v>
                </c:pt>
                <c:pt idx="61359">
                  <c:v>1.007080078125E-3</c:v>
                </c:pt>
                <c:pt idx="61360">
                  <c:v>1.007080078125E-3</c:v>
                </c:pt>
                <c:pt idx="61361">
                  <c:v>1.0068416595458984E-3</c:v>
                </c:pt>
                <c:pt idx="61362">
                  <c:v>1.007080078125E-3</c:v>
                </c:pt>
                <c:pt idx="61363">
                  <c:v>1.007080078125E-3</c:v>
                </c:pt>
                <c:pt idx="61364">
                  <c:v>1.0068416595458984E-3</c:v>
                </c:pt>
                <c:pt idx="61365">
                  <c:v>1.007080078125E-3</c:v>
                </c:pt>
                <c:pt idx="61366">
                  <c:v>1.0080337524414063E-3</c:v>
                </c:pt>
                <c:pt idx="61367">
                  <c:v>1.0068416595458984E-3</c:v>
                </c:pt>
                <c:pt idx="61368">
                  <c:v>1.007080078125E-3</c:v>
                </c:pt>
                <c:pt idx="61369">
                  <c:v>1.007080078125E-3</c:v>
                </c:pt>
                <c:pt idx="61370">
                  <c:v>1.0068416595458984E-3</c:v>
                </c:pt>
                <c:pt idx="61371">
                  <c:v>1.007080078125E-3</c:v>
                </c:pt>
                <c:pt idx="61372">
                  <c:v>1.007080078125E-3</c:v>
                </c:pt>
                <c:pt idx="61373">
                  <c:v>1.0068416595458984E-3</c:v>
                </c:pt>
                <c:pt idx="61374">
                  <c:v>1.007080078125E-3</c:v>
                </c:pt>
                <c:pt idx="61375">
                  <c:v>1.007080078125E-3</c:v>
                </c:pt>
                <c:pt idx="61376">
                  <c:v>1.0068416595458984E-3</c:v>
                </c:pt>
                <c:pt idx="61377">
                  <c:v>1.007080078125E-3</c:v>
                </c:pt>
                <c:pt idx="61378">
                  <c:v>1.0080337524414063E-3</c:v>
                </c:pt>
                <c:pt idx="61379">
                  <c:v>1.007080078125E-3</c:v>
                </c:pt>
                <c:pt idx="61380">
                  <c:v>1.0068416595458984E-3</c:v>
                </c:pt>
                <c:pt idx="61381">
                  <c:v>1.007080078125E-3</c:v>
                </c:pt>
                <c:pt idx="61382">
                  <c:v>1.007080078125E-3</c:v>
                </c:pt>
                <c:pt idx="61383">
                  <c:v>1.0068416595458984E-3</c:v>
                </c:pt>
                <c:pt idx="61384">
                  <c:v>1.007080078125E-3</c:v>
                </c:pt>
                <c:pt idx="61385">
                  <c:v>1.007080078125E-3</c:v>
                </c:pt>
                <c:pt idx="61386">
                  <c:v>1.0068416595458984E-3</c:v>
                </c:pt>
                <c:pt idx="61387">
                  <c:v>1.007080078125E-3</c:v>
                </c:pt>
                <c:pt idx="61388">
                  <c:v>1.007080078125E-3</c:v>
                </c:pt>
                <c:pt idx="61389">
                  <c:v>1.0068416595458984E-3</c:v>
                </c:pt>
                <c:pt idx="61390">
                  <c:v>1.007080078125E-3</c:v>
                </c:pt>
                <c:pt idx="61391">
                  <c:v>1.0080337524414063E-3</c:v>
                </c:pt>
                <c:pt idx="61392">
                  <c:v>1.0068416595458984E-3</c:v>
                </c:pt>
                <c:pt idx="61393">
                  <c:v>1.007080078125E-3</c:v>
                </c:pt>
                <c:pt idx="61394">
                  <c:v>1.007080078125E-3</c:v>
                </c:pt>
                <c:pt idx="61395">
                  <c:v>1.0068416595458984E-3</c:v>
                </c:pt>
                <c:pt idx="61396">
                  <c:v>1.007080078125E-3</c:v>
                </c:pt>
                <c:pt idx="61397">
                  <c:v>1.007080078125E-3</c:v>
                </c:pt>
                <c:pt idx="61398">
                  <c:v>1.0068416595458984E-3</c:v>
                </c:pt>
                <c:pt idx="61399">
                  <c:v>1.007080078125E-3</c:v>
                </c:pt>
                <c:pt idx="61400">
                  <c:v>1.007080078125E-3</c:v>
                </c:pt>
                <c:pt idx="61401">
                  <c:v>1.0068416595458984E-3</c:v>
                </c:pt>
                <c:pt idx="61402">
                  <c:v>1.007080078125E-3</c:v>
                </c:pt>
                <c:pt idx="61403">
                  <c:v>1.0080337524414063E-3</c:v>
                </c:pt>
                <c:pt idx="61404">
                  <c:v>1.007080078125E-3</c:v>
                </c:pt>
                <c:pt idx="61405">
                  <c:v>1.0068416595458984E-3</c:v>
                </c:pt>
                <c:pt idx="61406">
                  <c:v>1.007080078125E-3</c:v>
                </c:pt>
                <c:pt idx="61407">
                  <c:v>1.007080078125E-3</c:v>
                </c:pt>
                <c:pt idx="61408">
                  <c:v>1.0068416595458984E-3</c:v>
                </c:pt>
                <c:pt idx="61409">
                  <c:v>1.007080078125E-3</c:v>
                </c:pt>
                <c:pt idx="61410">
                  <c:v>1.007080078125E-3</c:v>
                </c:pt>
                <c:pt idx="61411">
                  <c:v>1.0068416595458984E-3</c:v>
                </c:pt>
                <c:pt idx="61412">
                  <c:v>1.007080078125E-3</c:v>
                </c:pt>
                <c:pt idx="61413">
                  <c:v>1.007080078125E-3</c:v>
                </c:pt>
                <c:pt idx="61414">
                  <c:v>1.0068416595458984E-3</c:v>
                </c:pt>
                <c:pt idx="61415">
                  <c:v>1.007080078125E-3</c:v>
                </c:pt>
                <c:pt idx="61416">
                  <c:v>1.0080337524414063E-3</c:v>
                </c:pt>
                <c:pt idx="61417">
                  <c:v>1.0068416595458984E-3</c:v>
                </c:pt>
                <c:pt idx="61418">
                  <c:v>1.007080078125E-3</c:v>
                </c:pt>
                <c:pt idx="61419">
                  <c:v>1.007080078125E-3</c:v>
                </c:pt>
                <c:pt idx="61420">
                  <c:v>1.0068416595458984E-3</c:v>
                </c:pt>
                <c:pt idx="61421">
                  <c:v>1.007080078125E-3</c:v>
                </c:pt>
                <c:pt idx="61422">
                  <c:v>1.007080078125E-3</c:v>
                </c:pt>
                <c:pt idx="61423">
                  <c:v>1.0068416595458984E-3</c:v>
                </c:pt>
                <c:pt idx="61424">
                  <c:v>1.007080078125E-3</c:v>
                </c:pt>
                <c:pt idx="61425">
                  <c:v>1.007080078125E-3</c:v>
                </c:pt>
                <c:pt idx="61426">
                  <c:v>1.0068416595458984E-3</c:v>
                </c:pt>
                <c:pt idx="61427">
                  <c:v>1.007080078125E-3</c:v>
                </c:pt>
                <c:pt idx="61428">
                  <c:v>1.0080337524414063E-3</c:v>
                </c:pt>
                <c:pt idx="61429">
                  <c:v>1.007080078125E-3</c:v>
                </c:pt>
                <c:pt idx="61430">
                  <c:v>1.0068416595458984E-3</c:v>
                </c:pt>
                <c:pt idx="61431">
                  <c:v>1.007080078125E-3</c:v>
                </c:pt>
                <c:pt idx="61432">
                  <c:v>1.007080078125E-3</c:v>
                </c:pt>
                <c:pt idx="61433">
                  <c:v>1.0068416595458984E-3</c:v>
                </c:pt>
                <c:pt idx="61434">
                  <c:v>1.007080078125E-3</c:v>
                </c:pt>
                <c:pt idx="61435">
                  <c:v>1.007080078125E-3</c:v>
                </c:pt>
                <c:pt idx="61436">
                  <c:v>1.0068416595458984E-3</c:v>
                </c:pt>
                <c:pt idx="61437">
                  <c:v>1.007080078125E-3</c:v>
                </c:pt>
                <c:pt idx="61438">
                  <c:v>1.007080078125E-3</c:v>
                </c:pt>
                <c:pt idx="61439">
                  <c:v>1.0068416595458984E-3</c:v>
                </c:pt>
                <c:pt idx="61440">
                  <c:v>1.007080078125E-3</c:v>
                </c:pt>
                <c:pt idx="61441">
                  <c:v>1.0080337524414063E-3</c:v>
                </c:pt>
                <c:pt idx="61442">
                  <c:v>1.0068416595458984E-3</c:v>
                </c:pt>
                <c:pt idx="61443">
                  <c:v>1.007080078125E-3</c:v>
                </c:pt>
                <c:pt idx="61444">
                  <c:v>1.007080078125E-3</c:v>
                </c:pt>
                <c:pt idx="61445">
                  <c:v>1.0068416595458984E-3</c:v>
                </c:pt>
                <c:pt idx="61446">
                  <c:v>1.007080078125E-3</c:v>
                </c:pt>
                <c:pt idx="61447">
                  <c:v>1.007080078125E-3</c:v>
                </c:pt>
                <c:pt idx="61448">
                  <c:v>1.0068416595458984E-3</c:v>
                </c:pt>
                <c:pt idx="61449">
                  <c:v>1.007080078125E-3</c:v>
                </c:pt>
                <c:pt idx="61450">
                  <c:v>1.007080078125E-3</c:v>
                </c:pt>
                <c:pt idx="61451">
                  <c:v>1.0068416595458984E-3</c:v>
                </c:pt>
                <c:pt idx="61452">
                  <c:v>1.007080078125E-3</c:v>
                </c:pt>
                <c:pt idx="61453">
                  <c:v>1.0080337524414063E-3</c:v>
                </c:pt>
                <c:pt idx="61454">
                  <c:v>1.007080078125E-3</c:v>
                </c:pt>
                <c:pt idx="61455">
                  <c:v>1.0068416595458984E-3</c:v>
                </c:pt>
                <c:pt idx="61456">
                  <c:v>1.007080078125E-3</c:v>
                </c:pt>
                <c:pt idx="61457">
                  <c:v>1.007080078125E-3</c:v>
                </c:pt>
                <c:pt idx="61458">
                  <c:v>1.0068416595458984E-3</c:v>
                </c:pt>
                <c:pt idx="61459">
                  <c:v>1.007080078125E-3</c:v>
                </c:pt>
                <c:pt idx="61460">
                  <c:v>1.007080078125E-3</c:v>
                </c:pt>
                <c:pt idx="61461">
                  <c:v>1.0068416595458984E-3</c:v>
                </c:pt>
                <c:pt idx="61462">
                  <c:v>1.007080078125E-3</c:v>
                </c:pt>
                <c:pt idx="61463">
                  <c:v>1.007080078125E-3</c:v>
                </c:pt>
                <c:pt idx="61464">
                  <c:v>1.0068416595458984E-3</c:v>
                </c:pt>
                <c:pt idx="61465">
                  <c:v>1.007080078125E-3</c:v>
                </c:pt>
                <c:pt idx="61466">
                  <c:v>1.0080337524414063E-3</c:v>
                </c:pt>
                <c:pt idx="61467">
                  <c:v>1.0068416595458984E-3</c:v>
                </c:pt>
                <c:pt idx="61468">
                  <c:v>1.007080078125E-3</c:v>
                </c:pt>
                <c:pt idx="61469">
                  <c:v>1.007080078125E-3</c:v>
                </c:pt>
                <c:pt idx="61470">
                  <c:v>1.0068416595458984E-3</c:v>
                </c:pt>
                <c:pt idx="61471">
                  <c:v>1.007080078125E-3</c:v>
                </c:pt>
                <c:pt idx="61472">
                  <c:v>1.007080078125E-3</c:v>
                </c:pt>
                <c:pt idx="61473">
                  <c:v>1.0068416595458984E-3</c:v>
                </c:pt>
                <c:pt idx="61474">
                  <c:v>1.007080078125E-3</c:v>
                </c:pt>
                <c:pt idx="61475">
                  <c:v>1.007080078125E-3</c:v>
                </c:pt>
                <c:pt idx="61476">
                  <c:v>1.0068416595458984E-3</c:v>
                </c:pt>
                <c:pt idx="61477">
                  <c:v>1.007080078125E-3</c:v>
                </c:pt>
                <c:pt idx="61478">
                  <c:v>1.0080337524414063E-3</c:v>
                </c:pt>
                <c:pt idx="61479">
                  <c:v>1.007080078125E-3</c:v>
                </c:pt>
                <c:pt idx="61480">
                  <c:v>1.0068416595458984E-3</c:v>
                </c:pt>
                <c:pt idx="61481">
                  <c:v>1.007080078125E-3</c:v>
                </c:pt>
                <c:pt idx="61482">
                  <c:v>1.007080078125E-3</c:v>
                </c:pt>
                <c:pt idx="61483">
                  <c:v>1.0068416595458984E-3</c:v>
                </c:pt>
                <c:pt idx="61484">
                  <c:v>3.0210018157958984E-3</c:v>
                </c:pt>
                <c:pt idx="61485">
                  <c:v>1.007080078125E-3</c:v>
                </c:pt>
                <c:pt idx="61486">
                  <c:v>1.007080078125E-3</c:v>
                </c:pt>
                <c:pt idx="61487">
                  <c:v>1.0068416595458984E-3</c:v>
                </c:pt>
                <c:pt idx="61488">
                  <c:v>1.007080078125E-3</c:v>
                </c:pt>
                <c:pt idx="61489">
                  <c:v>1.0080337524414063E-3</c:v>
                </c:pt>
                <c:pt idx="61490">
                  <c:v>1.0068416595458984E-3</c:v>
                </c:pt>
                <c:pt idx="61491">
                  <c:v>1.007080078125E-3</c:v>
                </c:pt>
                <c:pt idx="61492">
                  <c:v>1.007080078125E-3</c:v>
                </c:pt>
                <c:pt idx="61493">
                  <c:v>1.0068416595458984E-3</c:v>
                </c:pt>
                <c:pt idx="61494">
                  <c:v>1.007080078125E-3</c:v>
                </c:pt>
                <c:pt idx="61495">
                  <c:v>1.007080078125E-3</c:v>
                </c:pt>
                <c:pt idx="61496">
                  <c:v>1.0068416595458984E-3</c:v>
                </c:pt>
                <c:pt idx="61497">
                  <c:v>1.007080078125E-3</c:v>
                </c:pt>
                <c:pt idx="61498">
                  <c:v>1.007080078125E-3</c:v>
                </c:pt>
                <c:pt idx="61499">
                  <c:v>1.0068416595458984E-3</c:v>
                </c:pt>
                <c:pt idx="61500">
                  <c:v>1.007080078125E-3</c:v>
                </c:pt>
                <c:pt idx="61501">
                  <c:v>1.0080337524414063E-3</c:v>
                </c:pt>
                <c:pt idx="61502">
                  <c:v>1.007080078125E-3</c:v>
                </c:pt>
                <c:pt idx="61503">
                  <c:v>1.0068416595458984E-3</c:v>
                </c:pt>
                <c:pt idx="61504">
                  <c:v>1.007080078125E-3</c:v>
                </c:pt>
                <c:pt idx="61505">
                  <c:v>1.007080078125E-3</c:v>
                </c:pt>
                <c:pt idx="61506">
                  <c:v>1.0068416595458984E-3</c:v>
                </c:pt>
                <c:pt idx="61507">
                  <c:v>1.007080078125E-3</c:v>
                </c:pt>
                <c:pt idx="61508">
                  <c:v>1.007080078125E-3</c:v>
                </c:pt>
                <c:pt idx="61509">
                  <c:v>1.0068416595458984E-3</c:v>
                </c:pt>
                <c:pt idx="61510">
                  <c:v>1.007080078125E-3</c:v>
                </c:pt>
                <c:pt idx="61511">
                  <c:v>1.007080078125E-3</c:v>
                </c:pt>
                <c:pt idx="61512">
                  <c:v>1.0068416595458984E-3</c:v>
                </c:pt>
                <c:pt idx="61513">
                  <c:v>1.007080078125E-3</c:v>
                </c:pt>
                <c:pt idx="61514">
                  <c:v>1.0080337524414063E-3</c:v>
                </c:pt>
                <c:pt idx="61515">
                  <c:v>1.0068416595458984E-3</c:v>
                </c:pt>
                <c:pt idx="61516">
                  <c:v>1.007080078125E-3</c:v>
                </c:pt>
                <c:pt idx="61517">
                  <c:v>1.007080078125E-3</c:v>
                </c:pt>
                <c:pt idx="61518">
                  <c:v>1.0068416595458984E-3</c:v>
                </c:pt>
                <c:pt idx="61519">
                  <c:v>1.007080078125E-3</c:v>
                </c:pt>
                <c:pt idx="61520">
                  <c:v>1.7120122909545898E-2</c:v>
                </c:pt>
                <c:pt idx="61521">
                  <c:v>1.0068416595458984E-3</c:v>
                </c:pt>
                <c:pt idx="61522">
                  <c:v>1.0080337524414063E-3</c:v>
                </c:pt>
                <c:pt idx="61523">
                  <c:v>1.007080078125E-3</c:v>
                </c:pt>
                <c:pt idx="61524">
                  <c:v>1.0068416595458984E-3</c:v>
                </c:pt>
                <c:pt idx="61525">
                  <c:v>1.007080078125E-3</c:v>
                </c:pt>
                <c:pt idx="61526">
                  <c:v>1.007080078125E-3</c:v>
                </c:pt>
                <c:pt idx="61527">
                  <c:v>1.0068416595458984E-3</c:v>
                </c:pt>
                <c:pt idx="61528">
                  <c:v>1.007080078125E-3</c:v>
                </c:pt>
                <c:pt idx="61529">
                  <c:v>1.007080078125E-3</c:v>
                </c:pt>
                <c:pt idx="61530">
                  <c:v>1.0068416595458984E-3</c:v>
                </c:pt>
                <c:pt idx="61531">
                  <c:v>1.007080078125E-3</c:v>
                </c:pt>
                <c:pt idx="61532">
                  <c:v>1.007080078125E-3</c:v>
                </c:pt>
                <c:pt idx="61533">
                  <c:v>1.0068416595458984E-3</c:v>
                </c:pt>
                <c:pt idx="61534">
                  <c:v>1.007080078125E-3</c:v>
                </c:pt>
                <c:pt idx="61535">
                  <c:v>1.0080337524414063E-3</c:v>
                </c:pt>
                <c:pt idx="61536">
                  <c:v>1.007080078125E-3</c:v>
                </c:pt>
                <c:pt idx="61537">
                  <c:v>1.0068416595458984E-3</c:v>
                </c:pt>
                <c:pt idx="61538">
                  <c:v>1.007080078125E-3</c:v>
                </c:pt>
                <c:pt idx="61539">
                  <c:v>1.007080078125E-3</c:v>
                </c:pt>
                <c:pt idx="61540">
                  <c:v>1.0068416595458984E-3</c:v>
                </c:pt>
                <c:pt idx="61541">
                  <c:v>1.007080078125E-3</c:v>
                </c:pt>
                <c:pt idx="61542">
                  <c:v>1.007080078125E-3</c:v>
                </c:pt>
                <c:pt idx="61543">
                  <c:v>1.0068416595458984E-3</c:v>
                </c:pt>
                <c:pt idx="61544">
                  <c:v>1.007080078125E-3</c:v>
                </c:pt>
                <c:pt idx="61545">
                  <c:v>1.007080078125E-3</c:v>
                </c:pt>
                <c:pt idx="61546">
                  <c:v>1.0068416595458984E-3</c:v>
                </c:pt>
                <c:pt idx="61547">
                  <c:v>1.0080337524414063E-3</c:v>
                </c:pt>
                <c:pt idx="61548">
                  <c:v>1.007080078125E-3</c:v>
                </c:pt>
                <c:pt idx="61549">
                  <c:v>1.0068416595458984E-3</c:v>
                </c:pt>
                <c:pt idx="61550">
                  <c:v>1.007080078125E-3</c:v>
                </c:pt>
                <c:pt idx="61551">
                  <c:v>1.007080078125E-3</c:v>
                </c:pt>
                <c:pt idx="61552">
                  <c:v>1.0068416595458984E-3</c:v>
                </c:pt>
                <c:pt idx="61553">
                  <c:v>1.007080078125E-3</c:v>
                </c:pt>
                <c:pt idx="61554">
                  <c:v>1.007080078125E-3</c:v>
                </c:pt>
                <c:pt idx="61555">
                  <c:v>1.0068416595458984E-3</c:v>
                </c:pt>
                <c:pt idx="61556">
                  <c:v>1.007080078125E-3</c:v>
                </c:pt>
                <c:pt idx="61557">
                  <c:v>1.007080078125E-3</c:v>
                </c:pt>
                <c:pt idx="61558">
                  <c:v>1.0068416595458984E-3</c:v>
                </c:pt>
                <c:pt idx="61559">
                  <c:v>1.007080078125E-3</c:v>
                </c:pt>
                <c:pt idx="61560">
                  <c:v>1.0080337524414063E-3</c:v>
                </c:pt>
                <c:pt idx="61561">
                  <c:v>1.007080078125E-3</c:v>
                </c:pt>
                <c:pt idx="61562">
                  <c:v>1.0068416595458984E-3</c:v>
                </c:pt>
                <c:pt idx="61563">
                  <c:v>1.007080078125E-3</c:v>
                </c:pt>
                <c:pt idx="61564">
                  <c:v>1.007080078125E-3</c:v>
                </c:pt>
                <c:pt idx="61565">
                  <c:v>1.0068416595458984E-3</c:v>
                </c:pt>
                <c:pt idx="61566">
                  <c:v>1.007080078125E-3</c:v>
                </c:pt>
                <c:pt idx="61567">
                  <c:v>1.007080078125E-3</c:v>
                </c:pt>
                <c:pt idx="61568">
                  <c:v>1.0068416595458984E-3</c:v>
                </c:pt>
                <c:pt idx="61569">
                  <c:v>1.007080078125E-3</c:v>
                </c:pt>
                <c:pt idx="61570">
                  <c:v>1.007080078125E-3</c:v>
                </c:pt>
                <c:pt idx="61571">
                  <c:v>1.0068416595458984E-3</c:v>
                </c:pt>
                <c:pt idx="61572">
                  <c:v>1.0080337524414063E-3</c:v>
                </c:pt>
                <c:pt idx="61573">
                  <c:v>1.007080078125E-3</c:v>
                </c:pt>
                <c:pt idx="61574">
                  <c:v>1.0068416595458984E-3</c:v>
                </c:pt>
                <c:pt idx="61575">
                  <c:v>1.007080078125E-3</c:v>
                </c:pt>
                <c:pt idx="61576">
                  <c:v>1.007080078125E-3</c:v>
                </c:pt>
                <c:pt idx="61577">
                  <c:v>1.0068416595458984E-3</c:v>
                </c:pt>
                <c:pt idx="61578">
                  <c:v>1.007080078125E-3</c:v>
                </c:pt>
                <c:pt idx="61579">
                  <c:v>1.007080078125E-3</c:v>
                </c:pt>
                <c:pt idx="61580">
                  <c:v>1.0068416595458984E-3</c:v>
                </c:pt>
                <c:pt idx="61581">
                  <c:v>1.007080078125E-3</c:v>
                </c:pt>
                <c:pt idx="61582">
                  <c:v>1.007080078125E-3</c:v>
                </c:pt>
                <c:pt idx="61583">
                  <c:v>1.0068416595458984E-3</c:v>
                </c:pt>
                <c:pt idx="61584">
                  <c:v>1.007080078125E-3</c:v>
                </c:pt>
                <c:pt idx="61585">
                  <c:v>1.0080337524414063E-3</c:v>
                </c:pt>
                <c:pt idx="61586">
                  <c:v>1.007080078125E-3</c:v>
                </c:pt>
                <c:pt idx="61587">
                  <c:v>1.0068416595458984E-3</c:v>
                </c:pt>
                <c:pt idx="61588">
                  <c:v>1.007080078125E-3</c:v>
                </c:pt>
                <c:pt idx="61589">
                  <c:v>1.007080078125E-3</c:v>
                </c:pt>
                <c:pt idx="61590">
                  <c:v>1.0068416595458984E-3</c:v>
                </c:pt>
                <c:pt idx="61591">
                  <c:v>1.007080078125E-3</c:v>
                </c:pt>
                <c:pt idx="61592">
                  <c:v>1.007080078125E-3</c:v>
                </c:pt>
                <c:pt idx="61593">
                  <c:v>1.0068416595458984E-3</c:v>
                </c:pt>
                <c:pt idx="61594">
                  <c:v>1.007080078125E-3</c:v>
                </c:pt>
                <c:pt idx="61595">
                  <c:v>1.007080078125E-3</c:v>
                </c:pt>
                <c:pt idx="61596">
                  <c:v>1.0068416595458984E-3</c:v>
                </c:pt>
                <c:pt idx="61597">
                  <c:v>1.0080337524414063E-3</c:v>
                </c:pt>
                <c:pt idx="61598">
                  <c:v>1.007080078125E-3</c:v>
                </c:pt>
                <c:pt idx="61599">
                  <c:v>1.0068416595458984E-3</c:v>
                </c:pt>
                <c:pt idx="61600">
                  <c:v>1.007080078125E-3</c:v>
                </c:pt>
                <c:pt idx="61601">
                  <c:v>1.007080078125E-3</c:v>
                </c:pt>
                <c:pt idx="61602">
                  <c:v>1.0068416595458984E-3</c:v>
                </c:pt>
                <c:pt idx="61603">
                  <c:v>1.007080078125E-3</c:v>
                </c:pt>
                <c:pt idx="61604">
                  <c:v>1.007080078125E-3</c:v>
                </c:pt>
                <c:pt idx="61605">
                  <c:v>1.0068416595458984E-3</c:v>
                </c:pt>
                <c:pt idx="61606">
                  <c:v>1.007080078125E-3</c:v>
                </c:pt>
                <c:pt idx="61607">
                  <c:v>1.007080078125E-3</c:v>
                </c:pt>
                <c:pt idx="61608">
                  <c:v>1.0068416595458984E-3</c:v>
                </c:pt>
                <c:pt idx="61609">
                  <c:v>1.007080078125E-3</c:v>
                </c:pt>
                <c:pt idx="61610">
                  <c:v>1.0080337524414063E-3</c:v>
                </c:pt>
                <c:pt idx="61611">
                  <c:v>1.007080078125E-3</c:v>
                </c:pt>
                <c:pt idx="61612">
                  <c:v>1.0068416595458984E-3</c:v>
                </c:pt>
                <c:pt idx="61613">
                  <c:v>1.007080078125E-3</c:v>
                </c:pt>
                <c:pt idx="61614">
                  <c:v>1.007080078125E-3</c:v>
                </c:pt>
                <c:pt idx="61615">
                  <c:v>1.0068416595458984E-3</c:v>
                </c:pt>
                <c:pt idx="61616">
                  <c:v>1.007080078125E-3</c:v>
                </c:pt>
                <c:pt idx="61617">
                  <c:v>1.007080078125E-3</c:v>
                </c:pt>
                <c:pt idx="61618">
                  <c:v>1.0068416595458984E-3</c:v>
                </c:pt>
                <c:pt idx="61619">
                  <c:v>1.007080078125E-3</c:v>
                </c:pt>
                <c:pt idx="61620">
                  <c:v>1.007080078125E-3</c:v>
                </c:pt>
                <c:pt idx="61621">
                  <c:v>1.0068416595458984E-3</c:v>
                </c:pt>
                <c:pt idx="61622">
                  <c:v>1.0080337524414063E-3</c:v>
                </c:pt>
                <c:pt idx="61623">
                  <c:v>1.007080078125E-3</c:v>
                </c:pt>
                <c:pt idx="61624">
                  <c:v>1.0068416595458984E-3</c:v>
                </c:pt>
                <c:pt idx="61625">
                  <c:v>1.007080078125E-3</c:v>
                </c:pt>
                <c:pt idx="61626">
                  <c:v>1.007080078125E-3</c:v>
                </c:pt>
                <c:pt idx="61627">
                  <c:v>1.0068416595458984E-3</c:v>
                </c:pt>
                <c:pt idx="61628">
                  <c:v>1.007080078125E-3</c:v>
                </c:pt>
                <c:pt idx="61629">
                  <c:v>1.007080078125E-3</c:v>
                </c:pt>
                <c:pt idx="61630">
                  <c:v>1.0068416595458984E-3</c:v>
                </c:pt>
                <c:pt idx="61631">
                  <c:v>1.007080078125E-3</c:v>
                </c:pt>
                <c:pt idx="61632">
                  <c:v>1.007080078125E-3</c:v>
                </c:pt>
                <c:pt idx="61633">
                  <c:v>1.0068416595458984E-3</c:v>
                </c:pt>
                <c:pt idx="61634">
                  <c:v>1.007080078125E-3</c:v>
                </c:pt>
                <c:pt idx="61635">
                  <c:v>1.0080337524414063E-3</c:v>
                </c:pt>
                <c:pt idx="61636">
                  <c:v>1.007080078125E-3</c:v>
                </c:pt>
                <c:pt idx="61637">
                  <c:v>1.0068416595458984E-3</c:v>
                </c:pt>
                <c:pt idx="61638">
                  <c:v>1.007080078125E-3</c:v>
                </c:pt>
                <c:pt idx="61639">
                  <c:v>1.007080078125E-3</c:v>
                </c:pt>
                <c:pt idx="61640">
                  <c:v>1.0068416595458984E-3</c:v>
                </c:pt>
                <c:pt idx="61641">
                  <c:v>1.007080078125E-3</c:v>
                </c:pt>
                <c:pt idx="61642">
                  <c:v>1.007080078125E-3</c:v>
                </c:pt>
                <c:pt idx="61643">
                  <c:v>1.0068416595458984E-3</c:v>
                </c:pt>
                <c:pt idx="61644">
                  <c:v>1.007080078125E-3</c:v>
                </c:pt>
                <c:pt idx="61645">
                  <c:v>1.007080078125E-3</c:v>
                </c:pt>
                <c:pt idx="61646">
                  <c:v>1.0068416595458984E-3</c:v>
                </c:pt>
                <c:pt idx="61647">
                  <c:v>1.0080337524414063E-3</c:v>
                </c:pt>
                <c:pt idx="61648">
                  <c:v>1.007080078125E-3</c:v>
                </c:pt>
                <c:pt idx="61649">
                  <c:v>1.0068416595458984E-3</c:v>
                </c:pt>
                <c:pt idx="61650">
                  <c:v>1.007080078125E-3</c:v>
                </c:pt>
                <c:pt idx="61651">
                  <c:v>1.007080078125E-3</c:v>
                </c:pt>
                <c:pt idx="61652">
                  <c:v>1.0068416595458984E-3</c:v>
                </c:pt>
                <c:pt idx="61653">
                  <c:v>1.007080078125E-3</c:v>
                </c:pt>
                <c:pt idx="61654">
                  <c:v>1.007080078125E-3</c:v>
                </c:pt>
                <c:pt idx="61655">
                  <c:v>1.0068416595458984E-3</c:v>
                </c:pt>
                <c:pt idx="61656">
                  <c:v>1.007080078125E-3</c:v>
                </c:pt>
                <c:pt idx="61657">
                  <c:v>1.007080078125E-3</c:v>
                </c:pt>
                <c:pt idx="61658">
                  <c:v>1.0068416595458984E-3</c:v>
                </c:pt>
                <c:pt idx="61659">
                  <c:v>1.007080078125E-3</c:v>
                </c:pt>
                <c:pt idx="61660">
                  <c:v>1.0080337524414063E-3</c:v>
                </c:pt>
                <c:pt idx="61661">
                  <c:v>1.007080078125E-3</c:v>
                </c:pt>
                <c:pt idx="61662">
                  <c:v>1.0068416595458984E-3</c:v>
                </c:pt>
                <c:pt idx="61663">
                  <c:v>1.007080078125E-3</c:v>
                </c:pt>
                <c:pt idx="61664">
                  <c:v>1.007080078125E-3</c:v>
                </c:pt>
                <c:pt idx="61665">
                  <c:v>1.0068416595458984E-3</c:v>
                </c:pt>
                <c:pt idx="61666">
                  <c:v>1.007080078125E-3</c:v>
                </c:pt>
                <c:pt idx="61667">
                  <c:v>1.007080078125E-3</c:v>
                </c:pt>
                <c:pt idx="61668">
                  <c:v>1.0068416595458984E-3</c:v>
                </c:pt>
                <c:pt idx="61669">
                  <c:v>1.007080078125E-3</c:v>
                </c:pt>
                <c:pt idx="61670">
                  <c:v>1.007080078125E-3</c:v>
                </c:pt>
                <c:pt idx="61671">
                  <c:v>1.0068416595458984E-3</c:v>
                </c:pt>
                <c:pt idx="61672">
                  <c:v>1.0080337524414063E-3</c:v>
                </c:pt>
                <c:pt idx="61673">
                  <c:v>1.007080078125E-3</c:v>
                </c:pt>
                <c:pt idx="61674">
                  <c:v>1.0068416595458984E-3</c:v>
                </c:pt>
                <c:pt idx="61675">
                  <c:v>1.007080078125E-3</c:v>
                </c:pt>
                <c:pt idx="61676">
                  <c:v>1.007080078125E-3</c:v>
                </c:pt>
                <c:pt idx="61677">
                  <c:v>1.0068416595458984E-3</c:v>
                </c:pt>
                <c:pt idx="61678">
                  <c:v>1.007080078125E-3</c:v>
                </c:pt>
                <c:pt idx="61679">
                  <c:v>5.0349235534667969E-3</c:v>
                </c:pt>
                <c:pt idx="61680">
                  <c:v>1.007080078125E-3</c:v>
                </c:pt>
                <c:pt idx="61681">
                  <c:v>1.0080337524414063E-3</c:v>
                </c:pt>
                <c:pt idx="61682">
                  <c:v>1.007080078125E-3</c:v>
                </c:pt>
                <c:pt idx="61683">
                  <c:v>1.0068416595458984E-3</c:v>
                </c:pt>
                <c:pt idx="61684">
                  <c:v>1.007080078125E-3</c:v>
                </c:pt>
                <c:pt idx="61685">
                  <c:v>1.007080078125E-3</c:v>
                </c:pt>
                <c:pt idx="61686">
                  <c:v>1.0068416595458984E-3</c:v>
                </c:pt>
                <c:pt idx="61687">
                  <c:v>1.007080078125E-3</c:v>
                </c:pt>
                <c:pt idx="61688">
                  <c:v>1.007080078125E-3</c:v>
                </c:pt>
                <c:pt idx="61689">
                  <c:v>1.0068416595458984E-3</c:v>
                </c:pt>
                <c:pt idx="61690">
                  <c:v>1.007080078125E-3</c:v>
                </c:pt>
                <c:pt idx="61691">
                  <c:v>1.007080078125E-3</c:v>
                </c:pt>
                <c:pt idx="61692">
                  <c:v>1.0068416595458984E-3</c:v>
                </c:pt>
                <c:pt idx="61693">
                  <c:v>1.0080337524414063E-3</c:v>
                </c:pt>
                <c:pt idx="61694">
                  <c:v>1.007080078125E-3</c:v>
                </c:pt>
                <c:pt idx="61695">
                  <c:v>1.0068416595458984E-3</c:v>
                </c:pt>
                <c:pt idx="61696">
                  <c:v>1.007080078125E-3</c:v>
                </c:pt>
                <c:pt idx="61697">
                  <c:v>1.007080078125E-3</c:v>
                </c:pt>
                <c:pt idx="61698">
                  <c:v>1.0068416595458984E-3</c:v>
                </c:pt>
                <c:pt idx="61699">
                  <c:v>1.007080078125E-3</c:v>
                </c:pt>
                <c:pt idx="61700">
                  <c:v>1.007080078125E-3</c:v>
                </c:pt>
                <c:pt idx="61701">
                  <c:v>1.0068416595458984E-3</c:v>
                </c:pt>
                <c:pt idx="61702">
                  <c:v>1.007080078125E-3</c:v>
                </c:pt>
                <c:pt idx="61703">
                  <c:v>1.007080078125E-3</c:v>
                </c:pt>
                <c:pt idx="61704">
                  <c:v>1.0068416595458984E-3</c:v>
                </c:pt>
                <c:pt idx="61705">
                  <c:v>1.007080078125E-3</c:v>
                </c:pt>
                <c:pt idx="61706">
                  <c:v>1.0080337524414063E-3</c:v>
                </c:pt>
                <c:pt idx="61707">
                  <c:v>1.007080078125E-3</c:v>
                </c:pt>
                <c:pt idx="61708">
                  <c:v>1.0068416595458984E-3</c:v>
                </c:pt>
                <c:pt idx="61709">
                  <c:v>1.007080078125E-3</c:v>
                </c:pt>
                <c:pt idx="61710">
                  <c:v>1.007080078125E-3</c:v>
                </c:pt>
                <c:pt idx="61711">
                  <c:v>1.0068416595458984E-3</c:v>
                </c:pt>
                <c:pt idx="61712">
                  <c:v>1.007080078125E-3</c:v>
                </c:pt>
                <c:pt idx="61713">
                  <c:v>1.007080078125E-3</c:v>
                </c:pt>
                <c:pt idx="61714">
                  <c:v>1.0068416595458984E-3</c:v>
                </c:pt>
                <c:pt idx="61715">
                  <c:v>1.007080078125E-3</c:v>
                </c:pt>
                <c:pt idx="61716">
                  <c:v>1.007080078125E-3</c:v>
                </c:pt>
                <c:pt idx="61717">
                  <c:v>1.0068416595458984E-3</c:v>
                </c:pt>
                <c:pt idx="61718">
                  <c:v>1.0080337524414063E-3</c:v>
                </c:pt>
                <c:pt idx="61719">
                  <c:v>1.007080078125E-3</c:v>
                </c:pt>
                <c:pt idx="61720">
                  <c:v>1.0068416595458984E-3</c:v>
                </c:pt>
                <c:pt idx="61721">
                  <c:v>1.007080078125E-3</c:v>
                </c:pt>
                <c:pt idx="61722">
                  <c:v>1.007080078125E-3</c:v>
                </c:pt>
                <c:pt idx="61723">
                  <c:v>1.0068416595458984E-3</c:v>
                </c:pt>
                <c:pt idx="61724">
                  <c:v>1.007080078125E-3</c:v>
                </c:pt>
                <c:pt idx="61725">
                  <c:v>1.007080078125E-3</c:v>
                </c:pt>
                <c:pt idx="61726">
                  <c:v>1.0068416595458984E-3</c:v>
                </c:pt>
                <c:pt idx="61727">
                  <c:v>1.007080078125E-3</c:v>
                </c:pt>
                <c:pt idx="61728">
                  <c:v>1.007080078125E-3</c:v>
                </c:pt>
                <c:pt idx="61729">
                  <c:v>1.0068416595458984E-3</c:v>
                </c:pt>
                <c:pt idx="61730">
                  <c:v>1.007080078125E-3</c:v>
                </c:pt>
                <c:pt idx="61731">
                  <c:v>1.0080337524414063E-3</c:v>
                </c:pt>
                <c:pt idx="61732">
                  <c:v>1.007080078125E-3</c:v>
                </c:pt>
                <c:pt idx="61733">
                  <c:v>1.0068416595458984E-3</c:v>
                </c:pt>
                <c:pt idx="61734">
                  <c:v>1.007080078125E-3</c:v>
                </c:pt>
                <c:pt idx="61735">
                  <c:v>1.007080078125E-3</c:v>
                </c:pt>
                <c:pt idx="61736">
                  <c:v>1.0068416595458984E-3</c:v>
                </c:pt>
                <c:pt idx="61737">
                  <c:v>1.007080078125E-3</c:v>
                </c:pt>
                <c:pt idx="61738">
                  <c:v>1.007080078125E-3</c:v>
                </c:pt>
                <c:pt idx="61739">
                  <c:v>1.0068416595458984E-3</c:v>
                </c:pt>
                <c:pt idx="61740">
                  <c:v>1.007080078125E-3</c:v>
                </c:pt>
                <c:pt idx="61741">
                  <c:v>1.0068416595458984E-3</c:v>
                </c:pt>
                <c:pt idx="61742">
                  <c:v>1.007080078125E-3</c:v>
                </c:pt>
                <c:pt idx="61743">
                  <c:v>1.0080337524414063E-3</c:v>
                </c:pt>
                <c:pt idx="61744">
                  <c:v>1.007080078125E-3</c:v>
                </c:pt>
                <c:pt idx="61745">
                  <c:v>1.0068416595458984E-3</c:v>
                </c:pt>
                <c:pt idx="61746">
                  <c:v>1.007080078125E-3</c:v>
                </c:pt>
                <c:pt idx="61747">
                  <c:v>1.007080078125E-3</c:v>
                </c:pt>
                <c:pt idx="61748">
                  <c:v>1.0068416595458984E-3</c:v>
                </c:pt>
                <c:pt idx="61749">
                  <c:v>1.007080078125E-3</c:v>
                </c:pt>
                <c:pt idx="61750">
                  <c:v>1.007080078125E-3</c:v>
                </c:pt>
                <c:pt idx="61751">
                  <c:v>1.0068416595458984E-3</c:v>
                </c:pt>
                <c:pt idx="61752">
                  <c:v>1.007080078125E-3</c:v>
                </c:pt>
                <c:pt idx="61753">
                  <c:v>1.007080078125E-3</c:v>
                </c:pt>
                <c:pt idx="61754">
                  <c:v>1.0068416595458984E-3</c:v>
                </c:pt>
                <c:pt idx="61755">
                  <c:v>1.007080078125E-3</c:v>
                </c:pt>
                <c:pt idx="61756">
                  <c:v>1.0080337524414063E-3</c:v>
                </c:pt>
                <c:pt idx="61757">
                  <c:v>1.007080078125E-3</c:v>
                </c:pt>
                <c:pt idx="61758">
                  <c:v>1.0068416595458984E-3</c:v>
                </c:pt>
                <c:pt idx="61759">
                  <c:v>1.007080078125E-3</c:v>
                </c:pt>
                <c:pt idx="61760">
                  <c:v>1.007080078125E-3</c:v>
                </c:pt>
                <c:pt idx="61761">
                  <c:v>1.0068416595458984E-3</c:v>
                </c:pt>
                <c:pt idx="61762">
                  <c:v>1.007080078125E-3</c:v>
                </c:pt>
                <c:pt idx="61763">
                  <c:v>1.0068416595458984E-3</c:v>
                </c:pt>
                <c:pt idx="61764">
                  <c:v>1.007080078125E-3</c:v>
                </c:pt>
                <c:pt idx="61765">
                  <c:v>1.007080078125E-3</c:v>
                </c:pt>
                <c:pt idx="61766">
                  <c:v>1.0068416595458984E-3</c:v>
                </c:pt>
                <c:pt idx="61767">
                  <c:v>1.007080078125E-3</c:v>
                </c:pt>
                <c:pt idx="61768">
                  <c:v>1.0080337524414063E-3</c:v>
                </c:pt>
                <c:pt idx="61769">
                  <c:v>1.007080078125E-3</c:v>
                </c:pt>
                <c:pt idx="61770">
                  <c:v>1.0068416595458984E-3</c:v>
                </c:pt>
                <c:pt idx="61771">
                  <c:v>1.007080078125E-3</c:v>
                </c:pt>
                <c:pt idx="61772">
                  <c:v>1.007080078125E-3</c:v>
                </c:pt>
                <c:pt idx="61773">
                  <c:v>1.0068416595458984E-3</c:v>
                </c:pt>
                <c:pt idx="61774">
                  <c:v>1.007080078125E-3</c:v>
                </c:pt>
                <c:pt idx="61775">
                  <c:v>1.007080078125E-3</c:v>
                </c:pt>
                <c:pt idx="61776">
                  <c:v>1.0068416595458984E-3</c:v>
                </c:pt>
                <c:pt idx="61777">
                  <c:v>1.007080078125E-3</c:v>
                </c:pt>
                <c:pt idx="61778">
                  <c:v>1.007080078125E-3</c:v>
                </c:pt>
                <c:pt idx="61779">
                  <c:v>1.0068416595458984E-3</c:v>
                </c:pt>
                <c:pt idx="61780">
                  <c:v>1.007080078125E-3</c:v>
                </c:pt>
                <c:pt idx="61781">
                  <c:v>1.0080337524414063E-3</c:v>
                </c:pt>
                <c:pt idx="61782">
                  <c:v>1.007080078125E-3</c:v>
                </c:pt>
                <c:pt idx="61783">
                  <c:v>1.0068416595458984E-3</c:v>
                </c:pt>
                <c:pt idx="61784">
                  <c:v>1.007080078125E-3</c:v>
                </c:pt>
                <c:pt idx="61785">
                  <c:v>1.0068416595458984E-3</c:v>
                </c:pt>
                <c:pt idx="61786">
                  <c:v>1.007080078125E-3</c:v>
                </c:pt>
                <c:pt idx="61787">
                  <c:v>1.007080078125E-3</c:v>
                </c:pt>
                <c:pt idx="61788">
                  <c:v>1.0068416595458984E-3</c:v>
                </c:pt>
                <c:pt idx="61789">
                  <c:v>1.007080078125E-3</c:v>
                </c:pt>
                <c:pt idx="61790">
                  <c:v>1.007080078125E-3</c:v>
                </c:pt>
                <c:pt idx="61791">
                  <c:v>1.0068416595458984E-3</c:v>
                </c:pt>
                <c:pt idx="61792">
                  <c:v>1.007080078125E-3</c:v>
                </c:pt>
                <c:pt idx="61793">
                  <c:v>1.0080337524414063E-3</c:v>
                </c:pt>
                <c:pt idx="61794">
                  <c:v>1.007080078125E-3</c:v>
                </c:pt>
                <c:pt idx="61795">
                  <c:v>1.0068416595458984E-3</c:v>
                </c:pt>
                <c:pt idx="61796">
                  <c:v>1.007080078125E-3</c:v>
                </c:pt>
                <c:pt idx="61797">
                  <c:v>1.007080078125E-3</c:v>
                </c:pt>
                <c:pt idx="61798">
                  <c:v>1.0068416595458984E-3</c:v>
                </c:pt>
                <c:pt idx="61799">
                  <c:v>1.007080078125E-3</c:v>
                </c:pt>
                <c:pt idx="61800">
                  <c:v>1.007080078125E-3</c:v>
                </c:pt>
                <c:pt idx="61801">
                  <c:v>1.0068416595458984E-3</c:v>
                </c:pt>
                <c:pt idx="61802">
                  <c:v>1.007080078125E-3</c:v>
                </c:pt>
                <c:pt idx="61803">
                  <c:v>1.007080078125E-3</c:v>
                </c:pt>
                <c:pt idx="61804">
                  <c:v>1.0068416595458984E-3</c:v>
                </c:pt>
                <c:pt idx="61805">
                  <c:v>1.007080078125E-3</c:v>
                </c:pt>
                <c:pt idx="61806">
                  <c:v>1.0080337524414063E-3</c:v>
                </c:pt>
                <c:pt idx="61807">
                  <c:v>1.0068416595458984E-3</c:v>
                </c:pt>
                <c:pt idx="61808">
                  <c:v>1.007080078125E-3</c:v>
                </c:pt>
                <c:pt idx="61809">
                  <c:v>1.007080078125E-3</c:v>
                </c:pt>
                <c:pt idx="61810">
                  <c:v>1.0068416595458984E-3</c:v>
                </c:pt>
                <c:pt idx="61811">
                  <c:v>1.007080078125E-3</c:v>
                </c:pt>
                <c:pt idx="61812">
                  <c:v>1.007080078125E-3</c:v>
                </c:pt>
                <c:pt idx="61813">
                  <c:v>1.0068416595458984E-3</c:v>
                </c:pt>
                <c:pt idx="61814">
                  <c:v>1.007080078125E-3</c:v>
                </c:pt>
                <c:pt idx="61815">
                  <c:v>1.007080078125E-3</c:v>
                </c:pt>
                <c:pt idx="61816">
                  <c:v>1.0068416595458984E-3</c:v>
                </c:pt>
                <c:pt idx="61817">
                  <c:v>1.007080078125E-3</c:v>
                </c:pt>
                <c:pt idx="61818">
                  <c:v>1.0080337524414063E-3</c:v>
                </c:pt>
                <c:pt idx="61819">
                  <c:v>1.007080078125E-3</c:v>
                </c:pt>
                <c:pt idx="61820">
                  <c:v>1.0068416595458984E-3</c:v>
                </c:pt>
                <c:pt idx="61821">
                  <c:v>1.007080078125E-3</c:v>
                </c:pt>
                <c:pt idx="61822">
                  <c:v>1.007080078125E-3</c:v>
                </c:pt>
                <c:pt idx="61823">
                  <c:v>1.0068416595458984E-3</c:v>
                </c:pt>
                <c:pt idx="61824">
                  <c:v>1.007080078125E-3</c:v>
                </c:pt>
                <c:pt idx="61825">
                  <c:v>1.007080078125E-3</c:v>
                </c:pt>
                <c:pt idx="61826">
                  <c:v>1.0068416595458984E-3</c:v>
                </c:pt>
                <c:pt idx="61827">
                  <c:v>1.007080078125E-3</c:v>
                </c:pt>
                <c:pt idx="61828">
                  <c:v>1.007080078125E-3</c:v>
                </c:pt>
                <c:pt idx="61829">
                  <c:v>1.0068416595458984E-3</c:v>
                </c:pt>
                <c:pt idx="61830">
                  <c:v>1.007080078125E-3</c:v>
                </c:pt>
                <c:pt idx="61831">
                  <c:v>1.0080337524414063E-3</c:v>
                </c:pt>
                <c:pt idx="61832">
                  <c:v>1.0068416595458984E-3</c:v>
                </c:pt>
                <c:pt idx="61833">
                  <c:v>1.007080078125E-3</c:v>
                </c:pt>
                <c:pt idx="61834">
                  <c:v>1.007080078125E-3</c:v>
                </c:pt>
                <c:pt idx="61835">
                  <c:v>1.0068416595458984E-3</c:v>
                </c:pt>
                <c:pt idx="61836">
                  <c:v>1.007080078125E-3</c:v>
                </c:pt>
                <c:pt idx="61837">
                  <c:v>1.007080078125E-3</c:v>
                </c:pt>
                <c:pt idx="61838">
                  <c:v>1.0068416595458984E-3</c:v>
                </c:pt>
                <c:pt idx="61839">
                  <c:v>1.007080078125E-3</c:v>
                </c:pt>
                <c:pt idx="61840">
                  <c:v>1.007080078125E-3</c:v>
                </c:pt>
                <c:pt idx="61841">
                  <c:v>1.0068416595458984E-3</c:v>
                </c:pt>
                <c:pt idx="61842">
                  <c:v>1.007080078125E-3</c:v>
                </c:pt>
                <c:pt idx="61843">
                  <c:v>1.0080337524414063E-3</c:v>
                </c:pt>
                <c:pt idx="61844">
                  <c:v>1.007080078125E-3</c:v>
                </c:pt>
                <c:pt idx="61845">
                  <c:v>1.0068416595458984E-3</c:v>
                </c:pt>
                <c:pt idx="61846">
                  <c:v>1.007080078125E-3</c:v>
                </c:pt>
                <c:pt idx="61847">
                  <c:v>1.007080078125E-3</c:v>
                </c:pt>
                <c:pt idx="61848">
                  <c:v>1.0068416595458984E-3</c:v>
                </c:pt>
                <c:pt idx="61849">
                  <c:v>1.007080078125E-3</c:v>
                </c:pt>
                <c:pt idx="61850">
                  <c:v>1.007080078125E-3</c:v>
                </c:pt>
                <c:pt idx="61851">
                  <c:v>1.0068416595458984E-3</c:v>
                </c:pt>
                <c:pt idx="61852">
                  <c:v>1.007080078125E-3</c:v>
                </c:pt>
                <c:pt idx="61853">
                  <c:v>1.007080078125E-3</c:v>
                </c:pt>
                <c:pt idx="61854">
                  <c:v>1.0068416595458984E-3</c:v>
                </c:pt>
                <c:pt idx="61855">
                  <c:v>1.007080078125E-3</c:v>
                </c:pt>
                <c:pt idx="61856">
                  <c:v>1.0080337524414063E-3</c:v>
                </c:pt>
                <c:pt idx="61857">
                  <c:v>1.0068416595458984E-3</c:v>
                </c:pt>
                <c:pt idx="61858">
                  <c:v>1.007080078125E-3</c:v>
                </c:pt>
                <c:pt idx="61859">
                  <c:v>1.007080078125E-3</c:v>
                </c:pt>
                <c:pt idx="61860">
                  <c:v>1.0068416595458984E-3</c:v>
                </c:pt>
                <c:pt idx="61861">
                  <c:v>1.007080078125E-3</c:v>
                </c:pt>
                <c:pt idx="61862">
                  <c:v>1.007080078125E-3</c:v>
                </c:pt>
                <c:pt idx="61863">
                  <c:v>1.0068416595458984E-3</c:v>
                </c:pt>
                <c:pt idx="61864">
                  <c:v>1.007080078125E-3</c:v>
                </c:pt>
                <c:pt idx="61865">
                  <c:v>1.007080078125E-3</c:v>
                </c:pt>
                <c:pt idx="61866">
                  <c:v>1.0068416595458984E-3</c:v>
                </c:pt>
                <c:pt idx="61867">
                  <c:v>1.007080078125E-3</c:v>
                </c:pt>
                <c:pt idx="61868">
                  <c:v>1.0080337524414063E-3</c:v>
                </c:pt>
                <c:pt idx="61869">
                  <c:v>1.007080078125E-3</c:v>
                </c:pt>
                <c:pt idx="61870">
                  <c:v>1.0068416595458984E-3</c:v>
                </c:pt>
                <c:pt idx="61871">
                  <c:v>1.007080078125E-3</c:v>
                </c:pt>
                <c:pt idx="61872">
                  <c:v>1.007080078125E-3</c:v>
                </c:pt>
                <c:pt idx="61873">
                  <c:v>1.0068416595458984E-3</c:v>
                </c:pt>
                <c:pt idx="61874">
                  <c:v>1.007080078125E-3</c:v>
                </c:pt>
                <c:pt idx="61875">
                  <c:v>1.007080078125E-3</c:v>
                </c:pt>
                <c:pt idx="61876">
                  <c:v>1.0068416595458984E-3</c:v>
                </c:pt>
                <c:pt idx="61877">
                  <c:v>1.007080078125E-3</c:v>
                </c:pt>
                <c:pt idx="61878">
                  <c:v>1.007080078125E-3</c:v>
                </c:pt>
                <c:pt idx="61879">
                  <c:v>1.0068416595458984E-3</c:v>
                </c:pt>
                <c:pt idx="61880">
                  <c:v>1.007080078125E-3</c:v>
                </c:pt>
                <c:pt idx="61881">
                  <c:v>1.0080337524414063E-3</c:v>
                </c:pt>
                <c:pt idx="61882">
                  <c:v>1.0068416595458984E-3</c:v>
                </c:pt>
                <c:pt idx="61883">
                  <c:v>1.007080078125E-3</c:v>
                </c:pt>
                <c:pt idx="61884">
                  <c:v>1.007080078125E-3</c:v>
                </c:pt>
                <c:pt idx="61885">
                  <c:v>1.0068416595458984E-3</c:v>
                </c:pt>
                <c:pt idx="61886">
                  <c:v>1.007080078125E-3</c:v>
                </c:pt>
                <c:pt idx="61887">
                  <c:v>1.007080078125E-3</c:v>
                </c:pt>
                <c:pt idx="61888">
                  <c:v>1.0068416595458984E-3</c:v>
                </c:pt>
                <c:pt idx="61889">
                  <c:v>1.007080078125E-3</c:v>
                </c:pt>
                <c:pt idx="61890">
                  <c:v>1.007080078125E-3</c:v>
                </c:pt>
                <c:pt idx="61891">
                  <c:v>1.0068416595458984E-3</c:v>
                </c:pt>
                <c:pt idx="61892">
                  <c:v>1.007080078125E-3</c:v>
                </c:pt>
                <c:pt idx="61893">
                  <c:v>1.0080337524414063E-3</c:v>
                </c:pt>
                <c:pt idx="61894">
                  <c:v>1.007080078125E-3</c:v>
                </c:pt>
                <c:pt idx="61895">
                  <c:v>1.0068416595458984E-3</c:v>
                </c:pt>
                <c:pt idx="61896">
                  <c:v>1.007080078125E-3</c:v>
                </c:pt>
                <c:pt idx="61897">
                  <c:v>1.007080078125E-3</c:v>
                </c:pt>
                <c:pt idx="61898">
                  <c:v>1.0068416595458984E-3</c:v>
                </c:pt>
                <c:pt idx="61899">
                  <c:v>1.007080078125E-3</c:v>
                </c:pt>
                <c:pt idx="61900">
                  <c:v>1.007080078125E-3</c:v>
                </c:pt>
                <c:pt idx="61901">
                  <c:v>1.0068416595458984E-3</c:v>
                </c:pt>
                <c:pt idx="61902">
                  <c:v>1.007080078125E-3</c:v>
                </c:pt>
                <c:pt idx="61903">
                  <c:v>1.007080078125E-3</c:v>
                </c:pt>
                <c:pt idx="61904">
                  <c:v>1.0068416595458984E-3</c:v>
                </c:pt>
                <c:pt idx="61905">
                  <c:v>1.007080078125E-3</c:v>
                </c:pt>
                <c:pt idx="61906">
                  <c:v>1.0080337524414063E-3</c:v>
                </c:pt>
                <c:pt idx="61907">
                  <c:v>1.0068416595458984E-3</c:v>
                </c:pt>
                <c:pt idx="61908">
                  <c:v>1.007080078125E-3</c:v>
                </c:pt>
                <c:pt idx="61909">
                  <c:v>1.007080078125E-3</c:v>
                </c:pt>
                <c:pt idx="61910">
                  <c:v>1.0068416595458984E-3</c:v>
                </c:pt>
                <c:pt idx="61911">
                  <c:v>1.007080078125E-3</c:v>
                </c:pt>
                <c:pt idx="61912">
                  <c:v>1.007080078125E-3</c:v>
                </c:pt>
                <c:pt idx="61913">
                  <c:v>1.0068416595458984E-3</c:v>
                </c:pt>
                <c:pt idx="61914">
                  <c:v>1.007080078125E-3</c:v>
                </c:pt>
                <c:pt idx="61915">
                  <c:v>1.007080078125E-3</c:v>
                </c:pt>
                <c:pt idx="61916">
                  <c:v>1.0068416595458984E-3</c:v>
                </c:pt>
                <c:pt idx="61917">
                  <c:v>1.007080078125E-3</c:v>
                </c:pt>
                <c:pt idx="61918">
                  <c:v>1.0080337524414063E-3</c:v>
                </c:pt>
                <c:pt idx="61919">
                  <c:v>1.007080078125E-3</c:v>
                </c:pt>
                <c:pt idx="61920">
                  <c:v>1.0068416595458984E-3</c:v>
                </c:pt>
                <c:pt idx="61921">
                  <c:v>1.007080078125E-3</c:v>
                </c:pt>
                <c:pt idx="61922">
                  <c:v>1.007080078125E-3</c:v>
                </c:pt>
                <c:pt idx="61923">
                  <c:v>1.0068416595458984E-3</c:v>
                </c:pt>
                <c:pt idx="61924">
                  <c:v>1.007080078125E-3</c:v>
                </c:pt>
                <c:pt idx="61925">
                  <c:v>1.007080078125E-3</c:v>
                </c:pt>
                <c:pt idx="61926">
                  <c:v>1.0068416595458984E-3</c:v>
                </c:pt>
                <c:pt idx="61927">
                  <c:v>1.007080078125E-3</c:v>
                </c:pt>
                <c:pt idx="61928">
                  <c:v>5.0358772277832031E-3</c:v>
                </c:pt>
                <c:pt idx="61929">
                  <c:v>1.007080078125E-3</c:v>
                </c:pt>
                <c:pt idx="61930">
                  <c:v>1.007080078125E-3</c:v>
                </c:pt>
                <c:pt idx="61931">
                  <c:v>1.0068416595458984E-3</c:v>
                </c:pt>
                <c:pt idx="61932">
                  <c:v>1.007080078125E-3</c:v>
                </c:pt>
                <c:pt idx="61933">
                  <c:v>1.007080078125E-3</c:v>
                </c:pt>
                <c:pt idx="61934">
                  <c:v>1.0068416595458984E-3</c:v>
                </c:pt>
                <c:pt idx="61935">
                  <c:v>1.007080078125E-3</c:v>
                </c:pt>
                <c:pt idx="61936">
                  <c:v>1.007080078125E-3</c:v>
                </c:pt>
                <c:pt idx="61937">
                  <c:v>1.0068416595458984E-3</c:v>
                </c:pt>
                <c:pt idx="61938">
                  <c:v>1.007080078125E-3</c:v>
                </c:pt>
                <c:pt idx="61939">
                  <c:v>1.0080337524414063E-3</c:v>
                </c:pt>
                <c:pt idx="61940">
                  <c:v>1.007080078125E-3</c:v>
                </c:pt>
                <c:pt idx="61941">
                  <c:v>1.0068416595458984E-3</c:v>
                </c:pt>
                <c:pt idx="61942">
                  <c:v>1.007080078125E-3</c:v>
                </c:pt>
                <c:pt idx="61943">
                  <c:v>1.007080078125E-3</c:v>
                </c:pt>
                <c:pt idx="61944">
                  <c:v>1.0068416595458984E-3</c:v>
                </c:pt>
                <c:pt idx="61945">
                  <c:v>1.007080078125E-3</c:v>
                </c:pt>
                <c:pt idx="61946">
                  <c:v>1.007080078125E-3</c:v>
                </c:pt>
                <c:pt idx="61947">
                  <c:v>1.0068416595458984E-3</c:v>
                </c:pt>
                <c:pt idx="61948">
                  <c:v>1.007080078125E-3</c:v>
                </c:pt>
                <c:pt idx="61949">
                  <c:v>1.007080078125E-3</c:v>
                </c:pt>
                <c:pt idx="61950">
                  <c:v>1.0068416595458984E-3</c:v>
                </c:pt>
                <c:pt idx="61951">
                  <c:v>1.007080078125E-3</c:v>
                </c:pt>
                <c:pt idx="61952">
                  <c:v>1.0080337524414063E-3</c:v>
                </c:pt>
                <c:pt idx="61953">
                  <c:v>1.0068416595458984E-3</c:v>
                </c:pt>
                <c:pt idx="61954">
                  <c:v>1.007080078125E-3</c:v>
                </c:pt>
                <c:pt idx="61955">
                  <c:v>1.007080078125E-3</c:v>
                </c:pt>
                <c:pt idx="61956">
                  <c:v>1.0068416595458984E-3</c:v>
                </c:pt>
                <c:pt idx="61957">
                  <c:v>1.007080078125E-3</c:v>
                </c:pt>
                <c:pt idx="61958">
                  <c:v>1.007080078125E-3</c:v>
                </c:pt>
                <c:pt idx="61959">
                  <c:v>1.0068416595458984E-3</c:v>
                </c:pt>
                <c:pt idx="61960">
                  <c:v>1.007080078125E-3</c:v>
                </c:pt>
                <c:pt idx="61961">
                  <c:v>1.007080078125E-3</c:v>
                </c:pt>
                <c:pt idx="61962">
                  <c:v>1.0068416595458984E-3</c:v>
                </c:pt>
                <c:pt idx="61963">
                  <c:v>1.007080078125E-3</c:v>
                </c:pt>
                <c:pt idx="61964">
                  <c:v>1.0080337524414063E-3</c:v>
                </c:pt>
                <c:pt idx="61965">
                  <c:v>1.007080078125E-3</c:v>
                </c:pt>
                <c:pt idx="61966">
                  <c:v>1.0068416595458984E-3</c:v>
                </c:pt>
                <c:pt idx="61967">
                  <c:v>1.007080078125E-3</c:v>
                </c:pt>
                <c:pt idx="61968">
                  <c:v>1.007080078125E-3</c:v>
                </c:pt>
                <c:pt idx="61969">
                  <c:v>1.0068416595458984E-3</c:v>
                </c:pt>
                <c:pt idx="61970">
                  <c:v>1.007080078125E-3</c:v>
                </c:pt>
                <c:pt idx="61971">
                  <c:v>1.007080078125E-3</c:v>
                </c:pt>
                <c:pt idx="61972">
                  <c:v>1.0068416595458984E-3</c:v>
                </c:pt>
                <c:pt idx="61973">
                  <c:v>1.007080078125E-3</c:v>
                </c:pt>
                <c:pt idx="61974">
                  <c:v>1.007080078125E-3</c:v>
                </c:pt>
                <c:pt idx="61975">
                  <c:v>1.0068416595458984E-3</c:v>
                </c:pt>
                <c:pt idx="61976">
                  <c:v>1.007080078125E-3</c:v>
                </c:pt>
                <c:pt idx="61977">
                  <c:v>1.0080337524414063E-3</c:v>
                </c:pt>
                <c:pt idx="61978">
                  <c:v>1.0068416595458984E-3</c:v>
                </c:pt>
                <c:pt idx="61979">
                  <c:v>1.007080078125E-3</c:v>
                </c:pt>
                <c:pt idx="61980">
                  <c:v>1.007080078125E-3</c:v>
                </c:pt>
                <c:pt idx="61981">
                  <c:v>1.0068416595458984E-3</c:v>
                </c:pt>
                <c:pt idx="61982">
                  <c:v>1.007080078125E-3</c:v>
                </c:pt>
                <c:pt idx="61983">
                  <c:v>1.007080078125E-3</c:v>
                </c:pt>
                <c:pt idx="61984">
                  <c:v>1.0068416595458984E-3</c:v>
                </c:pt>
                <c:pt idx="61985">
                  <c:v>1.007080078125E-3</c:v>
                </c:pt>
                <c:pt idx="61986">
                  <c:v>1.007080078125E-3</c:v>
                </c:pt>
                <c:pt idx="61987">
                  <c:v>1.0068416595458984E-3</c:v>
                </c:pt>
                <c:pt idx="61988">
                  <c:v>1.007080078125E-3</c:v>
                </c:pt>
                <c:pt idx="61989">
                  <c:v>1.0080337524414063E-3</c:v>
                </c:pt>
                <c:pt idx="61990">
                  <c:v>1.007080078125E-3</c:v>
                </c:pt>
                <c:pt idx="61991">
                  <c:v>1.0068416595458984E-3</c:v>
                </c:pt>
                <c:pt idx="61992">
                  <c:v>1.007080078125E-3</c:v>
                </c:pt>
                <c:pt idx="61993">
                  <c:v>1.007080078125E-3</c:v>
                </c:pt>
                <c:pt idx="61994">
                  <c:v>1.0068416595458984E-3</c:v>
                </c:pt>
                <c:pt idx="61995">
                  <c:v>1.007080078125E-3</c:v>
                </c:pt>
                <c:pt idx="61996">
                  <c:v>1.007080078125E-3</c:v>
                </c:pt>
                <c:pt idx="61997">
                  <c:v>1.0068416595458984E-3</c:v>
                </c:pt>
                <c:pt idx="61998">
                  <c:v>1.007080078125E-3</c:v>
                </c:pt>
                <c:pt idx="61999">
                  <c:v>1.007080078125E-3</c:v>
                </c:pt>
                <c:pt idx="62000">
                  <c:v>1.0068416595458984E-3</c:v>
                </c:pt>
                <c:pt idx="62001">
                  <c:v>1.007080078125E-3</c:v>
                </c:pt>
                <c:pt idx="62002">
                  <c:v>1.0080337524414063E-3</c:v>
                </c:pt>
                <c:pt idx="62003">
                  <c:v>1.0068416595458984E-3</c:v>
                </c:pt>
                <c:pt idx="62004">
                  <c:v>1.007080078125E-3</c:v>
                </c:pt>
                <c:pt idx="62005">
                  <c:v>1.007080078125E-3</c:v>
                </c:pt>
                <c:pt idx="62006">
                  <c:v>1.0068416595458984E-3</c:v>
                </c:pt>
                <c:pt idx="62007">
                  <c:v>1.007080078125E-3</c:v>
                </c:pt>
                <c:pt idx="62008">
                  <c:v>1.007080078125E-3</c:v>
                </c:pt>
                <c:pt idx="62009">
                  <c:v>1.0068416595458984E-3</c:v>
                </c:pt>
                <c:pt idx="62010">
                  <c:v>1.007080078125E-3</c:v>
                </c:pt>
                <c:pt idx="62011">
                  <c:v>1.007080078125E-3</c:v>
                </c:pt>
                <c:pt idx="62012">
                  <c:v>1.0068416595458984E-3</c:v>
                </c:pt>
                <c:pt idx="62013">
                  <c:v>1.007080078125E-3</c:v>
                </c:pt>
                <c:pt idx="62014">
                  <c:v>1.0080337524414063E-3</c:v>
                </c:pt>
                <c:pt idx="62015">
                  <c:v>1.007080078125E-3</c:v>
                </c:pt>
                <c:pt idx="62016">
                  <c:v>1.0068416595458984E-3</c:v>
                </c:pt>
                <c:pt idx="62017">
                  <c:v>1.007080078125E-3</c:v>
                </c:pt>
                <c:pt idx="62018">
                  <c:v>1.007080078125E-3</c:v>
                </c:pt>
                <c:pt idx="62019">
                  <c:v>1.0068416595458984E-3</c:v>
                </c:pt>
                <c:pt idx="62020">
                  <c:v>1.007080078125E-3</c:v>
                </c:pt>
                <c:pt idx="62021">
                  <c:v>1.007080078125E-3</c:v>
                </c:pt>
                <c:pt idx="62022">
                  <c:v>1.0068416595458984E-3</c:v>
                </c:pt>
                <c:pt idx="62023">
                  <c:v>1.007080078125E-3</c:v>
                </c:pt>
                <c:pt idx="62024">
                  <c:v>1.007080078125E-3</c:v>
                </c:pt>
                <c:pt idx="62025">
                  <c:v>1.0068416595458984E-3</c:v>
                </c:pt>
                <c:pt idx="62026">
                  <c:v>1.0080337524414063E-3</c:v>
                </c:pt>
                <c:pt idx="62027">
                  <c:v>1.007080078125E-3</c:v>
                </c:pt>
                <c:pt idx="62028">
                  <c:v>1.0068416595458984E-3</c:v>
                </c:pt>
                <c:pt idx="62029">
                  <c:v>1.007080078125E-3</c:v>
                </c:pt>
                <c:pt idx="62030">
                  <c:v>1.007080078125E-3</c:v>
                </c:pt>
                <c:pt idx="62031">
                  <c:v>1.0068416595458984E-3</c:v>
                </c:pt>
                <c:pt idx="62032">
                  <c:v>1.007080078125E-3</c:v>
                </c:pt>
                <c:pt idx="62033">
                  <c:v>1.007080078125E-3</c:v>
                </c:pt>
                <c:pt idx="62034">
                  <c:v>1.0068416595458984E-3</c:v>
                </c:pt>
                <c:pt idx="62035">
                  <c:v>1.007080078125E-3</c:v>
                </c:pt>
                <c:pt idx="62036">
                  <c:v>1.007080078125E-3</c:v>
                </c:pt>
                <c:pt idx="62037">
                  <c:v>1.0068416595458984E-3</c:v>
                </c:pt>
                <c:pt idx="62038">
                  <c:v>1.007080078125E-3</c:v>
                </c:pt>
                <c:pt idx="62039">
                  <c:v>1.0080337524414063E-3</c:v>
                </c:pt>
                <c:pt idx="62040">
                  <c:v>1.007080078125E-3</c:v>
                </c:pt>
                <c:pt idx="62041">
                  <c:v>1.0068416595458984E-3</c:v>
                </c:pt>
                <c:pt idx="62042">
                  <c:v>1.007080078125E-3</c:v>
                </c:pt>
                <c:pt idx="62043">
                  <c:v>1.007080078125E-3</c:v>
                </c:pt>
                <c:pt idx="62044">
                  <c:v>1.0068416595458984E-3</c:v>
                </c:pt>
                <c:pt idx="62045">
                  <c:v>1.007080078125E-3</c:v>
                </c:pt>
                <c:pt idx="62046">
                  <c:v>1.007080078125E-3</c:v>
                </c:pt>
                <c:pt idx="62047">
                  <c:v>1.0068416595458984E-3</c:v>
                </c:pt>
                <c:pt idx="62048">
                  <c:v>1.007080078125E-3</c:v>
                </c:pt>
                <c:pt idx="62049">
                  <c:v>1.007080078125E-3</c:v>
                </c:pt>
                <c:pt idx="62050">
                  <c:v>1.0068416595458984E-3</c:v>
                </c:pt>
                <c:pt idx="62051">
                  <c:v>1.0080337524414063E-3</c:v>
                </c:pt>
                <c:pt idx="62052">
                  <c:v>1.007080078125E-3</c:v>
                </c:pt>
                <c:pt idx="62053">
                  <c:v>1.0068416595458984E-3</c:v>
                </c:pt>
                <c:pt idx="62054">
                  <c:v>4.0280818939208984E-3</c:v>
                </c:pt>
                <c:pt idx="62055">
                  <c:v>1.007080078125E-3</c:v>
                </c:pt>
                <c:pt idx="62056">
                  <c:v>1.0068416595458984E-3</c:v>
                </c:pt>
                <c:pt idx="62057">
                  <c:v>1.007080078125E-3</c:v>
                </c:pt>
                <c:pt idx="62058">
                  <c:v>1.007080078125E-3</c:v>
                </c:pt>
                <c:pt idx="62059">
                  <c:v>1.0068416595458984E-3</c:v>
                </c:pt>
                <c:pt idx="62060">
                  <c:v>1.007080078125E-3</c:v>
                </c:pt>
                <c:pt idx="62061">
                  <c:v>1.0080337524414063E-3</c:v>
                </c:pt>
                <c:pt idx="62062">
                  <c:v>1.007080078125E-3</c:v>
                </c:pt>
                <c:pt idx="62063">
                  <c:v>1.0068416595458984E-3</c:v>
                </c:pt>
                <c:pt idx="62064">
                  <c:v>1.007080078125E-3</c:v>
                </c:pt>
                <c:pt idx="62065">
                  <c:v>1.007080078125E-3</c:v>
                </c:pt>
                <c:pt idx="62066">
                  <c:v>1.0068416595458984E-3</c:v>
                </c:pt>
                <c:pt idx="62067">
                  <c:v>1.007080078125E-3</c:v>
                </c:pt>
                <c:pt idx="62068">
                  <c:v>1.007080078125E-3</c:v>
                </c:pt>
                <c:pt idx="62069">
                  <c:v>1.0068416595458984E-3</c:v>
                </c:pt>
                <c:pt idx="62070">
                  <c:v>1.007080078125E-3</c:v>
                </c:pt>
                <c:pt idx="62071">
                  <c:v>1.007080078125E-3</c:v>
                </c:pt>
                <c:pt idx="62072">
                  <c:v>1.0068416595458984E-3</c:v>
                </c:pt>
                <c:pt idx="62073">
                  <c:v>1.0080337524414063E-3</c:v>
                </c:pt>
                <c:pt idx="62074">
                  <c:v>1.007080078125E-3</c:v>
                </c:pt>
                <c:pt idx="62075">
                  <c:v>1.0068416595458984E-3</c:v>
                </c:pt>
                <c:pt idx="62076">
                  <c:v>1.007080078125E-3</c:v>
                </c:pt>
                <c:pt idx="62077">
                  <c:v>1.007080078125E-3</c:v>
                </c:pt>
                <c:pt idx="62078">
                  <c:v>1.0068416595458984E-3</c:v>
                </c:pt>
                <c:pt idx="62079">
                  <c:v>1.007080078125E-3</c:v>
                </c:pt>
                <c:pt idx="62080">
                  <c:v>1.007080078125E-3</c:v>
                </c:pt>
                <c:pt idx="62081">
                  <c:v>1.0068416595458984E-3</c:v>
                </c:pt>
                <c:pt idx="62082">
                  <c:v>1.007080078125E-3</c:v>
                </c:pt>
                <c:pt idx="62083">
                  <c:v>1.007080078125E-3</c:v>
                </c:pt>
                <c:pt idx="62084">
                  <c:v>1.0068416595458984E-3</c:v>
                </c:pt>
                <c:pt idx="62085">
                  <c:v>1.007080078125E-3</c:v>
                </c:pt>
                <c:pt idx="62086">
                  <c:v>1.0080337524414063E-3</c:v>
                </c:pt>
                <c:pt idx="62087">
                  <c:v>1.007080078125E-3</c:v>
                </c:pt>
                <c:pt idx="62088">
                  <c:v>1.0068416595458984E-3</c:v>
                </c:pt>
                <c:pt idx="62089">
                  <c:v>1.007080078125E-3</c:v>
                </c:pt>
                <c:pt idx="62090">
                  <c:v>1.007080078125E-3</c:v>
                </c:pt>
                <c:pt idx="62091">
                  <c:v>1.0068416595458984E-3</c:v>
                </c:pt>
                <c:pt idx="62092">
                  <c:v>1.007080078125E-3</c:v>
                </c:pt>
                <c:pt idx="62093">
                  <c:v>1.007080078125E-3</c:v>
                </c:pt>
                <c:pt idx="62094">
                  <c:v>1.0068416595458984E-3</c:v>
                </c:pt>
                <c:pt idx="62095">
                  <c:v>1.007080078125E-3</c:v>
                </c:pt>
                <c:pt idx="62096">
                  <c:v>1.007080078125E-3</c:v>
                </c:pt>
                <c:pt idx="62097">
                  <c:v>1.0068416595458984E-3</c:v>
                </c:pt>
                <c:pt idx="62098">
                  <c:v>1.1078119277954102E-2</c:v>
                </c:pt>
                <c:pt idx="62099">
                  <c:v>1.0068416595458984E-3</c:v>
                </c:pt>
                <c:pt idx="62100">
                  <c:v>1.007080078125E-3</c:v>
                </c:pt>
                <c:pt idx="62101">
                  <c:v>1.0080337524414063E-3</c:v>
                </c:pt>
                <c:pt idx="62102">
                  <c:v>1.007080078125E-3</c:v>
                </c:pt>
                <c:pt idx="62103">
                  <c:v>1.0068416595458984E-3</c:v>
                </c:pt>
                <c:pt idx="62104">
                  <c:v>1.007080078125E-3</c:v>
                </c:pt>
                <c:pt idx="62105">
                  <c:v>1.007080078125E-3</c:v>
                </c:pt>
                <c:pt idx="62106">
                  <c:v>1.0068416595458984E-3</c:v>
                </c:pt>
                <c:pt idx="62107">
                  <c:v>1.007080078125E-3</c:v>
                </c:pt>
                <c:pt idx="62108">
                  <c:v>1.007080078125E-3</c:v>
                </c:pt>
                <c:pt idx="62109">
                  <c:v>1.0068416595458984E-3</c:v>
                </c:pt>
                <c:pt idx="62110">
                  <c:v>1.007080078125E-3</c:v>
                </c:pt>
                <c:pt idx="62111">
                  <c:v>1.007080078125E-3</c:v>
                </c:pt>
                <c:pt idx="62112">
                  <c:v>1.0068416595458984E-3</c:v>
                </c:pt>
                <c:pt idx="62113">
                  <c:v>1.0080337524414063E-3</c:v>
                </c:pt>
                <c:pt idx="62114">
                  <c:v>1.007080078125E-3</c:v>
                </c:pt>
                <c:pt idx="62115">
                  <c:v>1.0068416595458984E-3</c:v>
                </c:pt>
                <c:pt idx="62116">
                  <c:v>1.007080078125E-3</c:v>
                </c:pt>
                <c:pt idx="62117">
                  <c:v>1.007080078125E-3</c:v>
                </c:pt>
                <c:pt idx="62118">
                  <c:v>1.0068416595458984E-3</c:v>
                </c:pt>
                <c:pt idx="62119">
                  <c:v>1.007080078125E-3</c:v>
                </c:pt>
                <c:pt idx="62120">
                  <c:v>1.007080078125E-3</c:v>
                </c:pt>
                <c:pt idx="62121">
                  <c:v>1.0068416595458984E-3</c:v>
                </c:pt>
                <c:pt idx="62122">
                  <c:v>1.007080078125E-3</c:v>
                </c:pt>
                <c:pt idx="62123">
                  <c:v>1.007080078125E-3</c:v>
                </c:pt>
                <c:pt idx="62124">
                  <c:v>1.0068416595458984E-3</c:v>
                </c:pt>
                <c:pt idx="62125">
                  <c:v>1.007080078125E-3</c:v>
                </c:pt>
                <c:pt idx="62126">
                  <c:v>1.0080337524414063E-3</c:v>
                </c:pt>
                <c:pt idx="62127">
                  <c:v>1.007080078125E-3</c:v>
                </c:pt>
                <c:pt idx="62128">
                  <c:v>1.0068416595458984E-3</c:v>
                </c:pt>
                <c:pt idx="62129">
                  <c:v>1.007080078125E-3</c:v>
                </c:pt>
                <c:pt idx="62130">
                  <c:v>1.007080078125E-3</c:v>
                </c:pt>
                <c:pt idx="62131">
                  <c:v>1.0068416595458984E-3</c:v>
                </c:pt>
                <c:pt idx="62132">
                  <c:v>1.007080078125E-3</c:v>
                </c:pt>
                <c:pt idx="62133">
                  <c:v>1.007080078125E-3</c:v>
                </c:pt>
                <c:pt idx="62134">
                  <c:v>1.0068416595458984E-3</c:v>
                </c:pt>
                <c:pt idx="62135">
                  <c:v>1.007080078125E-3</c:v>
                </c:pt>
                <c:pt idx="62136">
                  <c:v>1.007080078125E-3</c:v>
                </c:pt>
                <c:pt idx="62137">
                  <c:v>1.0068416595458984E-3</c:v>
                </c:pt>
                <c:pt idx="62138">
                  <c:v>1.0080337524414063E-3</c:v>
                </c:pt>
                <c:pt idx="62139">
                  <c:v>1.007080078125E-3</c:v>
                </c:pt>
                <c:pt idx="62140">
                  <c:v>1.0068416595458984E-3</c:v>
                </c:pt>
                <c:pt idx="62141">
                  <c:v>1.007080078125E-3</c:v>
                </c:pt>
                <c:pt idx="62142">
                  <c:v>1.007080078125E-3</c:v>
                </c:pt>
                <c:pt idx="62143">
                  <c:v>1.0068416595458984E-3</c:v>
                </c:pt>
                <c:pt idx="62144">
                  <c:v>1.007080078125E-3</c:v>
                </c:pt>
                <c:pt idx="62145">
                  <c:v>1.007080078125E-3</c:v>
                </c:pt>
                <c:pt idx="62146">
                  <c:v>1.0068416595458984E-3</c:v>
                </c:pt>
                <c:pt idx="62147">
                  <c:v>1.007080078125E-3</c:v>
                </c:pt>
                <c:pt idx="62148">
                  <c:v>1.007080078125E-3</c:v>
                </c:pt>
                <c:pt idx="62149">
                  <c:v>1.0068416595458984E-3</c:v>
                </c:pt>
                <c:pt idx="62150">
                  <c:v>1.007080078125E-3</c:v>
                </c:pt>
                <c:pt idx="62151">
                  <c:v>1.0080337524414063E-3</c:v>
                </c:pt>
                <c:pt idx="62152">
                  <c:v>1.007080078125E-3</c:v>
                </c:pt>
                <c:pt idx="62153">
                  <c:v>1.0068416595458984E-3</c:v>
                </c:pt>
                <c:pt idx="62154">
                  <c:v>1.007080078125E-3</c:v>
                </c:pt>
                <c:pt idx="62155">
                  <c:v>1.007080078125E-3</c:v>
                </c:pt>
                <c:pt idx="62156">
                  <c:v>1.0068416595458984E-3</c:v>
                </c:pt>
                <c:pt idx="62157">
                  <c:v>1.007080078125E-3</c:v>
                </c:pt>
                <c:pt idx="62158">
                  <c:v>1.007080078125E-3</c:v>
                </c:pt>
                <c:pt idx="62159">
                  <c:v>1.0068416595458984E-3</c:v>
                </c:pt>
                <c:pt idx="62160">
                  <c:v>1.007080078125E-3</c:v>
                </c:pt>
                <c:pt idx="62161">
                  <c:v>1.007080078125E-3</c:v>
                </c:pt>
                <c:pt idx="62162">
                  <c:v>1.0068416595458984E-3</c:v>
                </c:pt>
                <c:pt idx="62163">
                  <c:v>1.0080337524414063E-3</c:v>
                </c:pt>
                <c:pt idx="62164">
                  <c:v>1.007080078125E-3</c:v>
                </c:pt>
                <c:pt idx="62165">
                  <c:v>1.0068416595458984E-3</c:v>
                </c:pt>
                <c:pt idx="62166">
                  <c:v>1.007080078125E-3</c:v>
                </c:pt>
                <c:pt idx="62167">
                  <c:v>1.007080078125E-3</c:v>
                </c:pt>
                <c:pt idx="62168">
                  <c:v>1.0068416595458984E-3</c:v>
                </c:pt>
                <c:pt idx="62169">
                  <c:v>1.007080078125E-3</c:v>
                </c:pt>
                <c:pt idx="62170">
                  <c:v>1.007080078125E-3</c:v>
                </c:pt>
                <c:pt idx="62171">
                  <c:v>1.0068416595458984E-3</c:v>
                </c:pt>
                <c:pt idx="62172">
                  <c:v>1.007080078125E-3</c:v>
                </c:pt>
                <c:pt idx="62173">
                  <c:v>1.007080078125E-3</c:v>
                </c:pt>
                <c:pt idx="62174">
                  <c:v>1.0068416595458984E-3</c:v>
                </c:pt>
                <c:pt idx="62175">
                  <c:v>1.007080078125E-3</c:v>
                </c:pt>
                <c:pt idx="62176">
                  <c:v>1.0080337524414063E-3</c:v>
                </c:pt>
                <c:pt idx="62177">
                  <c:v>1.007080078125E-3</c:v>
                </c:pt>
                <c:pt idx="62178">
                  <c:v>1.0068416595458984E-3</c:v>
                </c:pt>
                <c:pt idx="62179">
                  <c:v>1.007080078125E-3</c:v>
                </c:pt>
                <c:pt idx="62180">
                  <c:v>1.007080078125E-3</c:v>
                </c:pt>
                <c:pt idx="62181">
                  <c:v>1.0068416595458984E-3</c:v>
                </c:pt>
                <c:pt idx="62182">
                  <c:v>1.007080078125E-3</c:v>
                </c:pt>
                <c:pt idx="62183">
                  <c:v>1.007080078125E-3</c:v>
                </c:pt>
                <c:pt idx="62184">
                  <c:v>1.0068416595458984E-3</c:v>
                </c:pt>
                <c:pt idx="62185">
                  <c:v>1.007080078125E-3</c:v>
                </c:pt>
                <c:pt idx="62186">
                  <c:v>1.007080078125E-3</c:v>
                </c:pt>
                <c:pt idx="62187">
                  <c:v>1.0068416595458984E-3</c:v>
                </c:pt>
                <c:pt idx="62188">
                  <c:v>1.0080337524414063E-3</c:v>
                </c:pt>
                <c:pt idx="62189">
                  <c:v>1.007080078125E-3</c:v>
                </c:pt>
                <c:pt idx="62190">
                  <c:v>1.0068416595458984E-3</c:v>
                </c:pt>
                <c:pt idx="62191">
                  <c:v>1.007080078125E-3</c:v>
                </c:pt>
                <c:pt idx="62192">
                  <c:v>1.007080078125E-3</c:v>
                </c:pt>
                <c:pt idx="62193">
                  <c:v>1.0068416595458984E-3</c:v>
                </c:pt>
                <c:pt idx="62194">
                  <c:v>1.007080078125E-3</c:v>
                </c:pt>
                <c:pt idx="62195">
                  <c:v>1.007080078125E-3</c:v>
                </c:pt>
                <c:pt idx="62196">
                  <c:v>1.0068416595458984E-3</c:v>
                </c:pt>
                <c:pt idx="62197">
                  <c:v>1.007080078125E-3</c:v>
                </c:pt>
                <c:pt idx="62198">
                  <c:v>1.007080078125E-3</c:v>
                </c:pt>
                <c:pt idx="62199">
                  <c:v>1.0068416595458984E-3</c:v>
                </c:pt>
                <c:pt idx="62200">
                  <c:v>1.007080078125E-3</c:v>
                </c:pt>
                <c:pt idx="62201">
                  <c:v>1.0080337524414063E-3</c:v>
                </c:pt>
                <c:pt idx="62202">
                  <c:v>1.007080078125E-3</c:v>
                </c:pt>
                <c:pt idx="62203">
                  <c:v>1.0068416595458984E-3</c:v>
                </c:pt>
                <c:pt idx="62204">
                  <c:v>1.007080078125E-3</c:v>
                </c:pt>
                <c:pt idx="62205">
                  <c:v>1.007080078125E-3</c:v>
                </c:pt>
                <c:pt idx="62206">
                  <c:v>1.0068416595458984E-3</c:v>
                </c:pt>
                <c:pt idx="62207">
                  <c:v>1.007080078125E-3</c:v>
                </c:pt>
                <c:pt idx="62208">
                  <c:v>1.007080078125E-3</c:v>
                </c:pt>
                <c:pt idx="62209">
                  <c:v>1.0068416595458984E-3</c:v>
                </c:pt>
                <c:pt idx="62210">
                  <c:v>1.007080078125E-3</c:v>
                </c:pt>
                <c:pt idx="62211">
                  <c:v>1.007080078125E-3</c:v>
                </c:pt>
                <c:pt idx="62212">
                  <c:v>3.0219554901123047E-3</c:v>
                </c:pt>
                <c:pt idx="62213">
                  <c:v>1.0068416595458984E-3</c:v>
                </c:pt>
                <c:pt idx="62214">
                  <c:v>1.007080078125E-3</c:v>
                </c:pt>
                <c:pt idx="62215">
                  <c:v>1.007080078125E-3</c:v>
                </c:pt>
                <c:pt idx="62216">
                  <c:v>1.0068416595458984E-3</c:v>
                </c:pt>
                <c:pt idx="62217">
                  <c:v>1.007080078125E-3</c:v>
                </c:pt>
                <c:pt idx="62218">
                  <c:v>1.007080078125E-3</c:v>
                </c:pt>
                <c:pt idx="62219">
                  <c:v>1.0068416595458984E-3</c:v>
                </c:pt>
                <c:pt idx="62220">
                  <c:v>1.007080078125E-3</c:v>
                </c:pt>
                <c:pt idx="62221">
                  <c:v>1.007080078125E-3</c:v>
                </c:pt>
                <c:pt idx="62222">
                  <c:v>1.0068416595458984E-3</c:v>
                </c:pt>
                <c:pt idx="62223">
                  <c:v>1.007080078125E-3</c:v>
                </c:pt>
                <c:pt idx="62224">
                  <c:v>1.0080337524414063E-3</c:v>
                </c:pt>
                <c:pt idx="62225">
                  <c:v>1.007080078125E-3</c:v>
                </c:pt>
                <c:pt idx="62226">
                  <c:v>1.0068416595458984E-3</c:v>
                </c:pt>
                <c:pt idx="62227">
                  <c:v>1.007080078125E-3</c:v>
                </c:pt>
                <c:pt idx="62228">
                  <c:v>1.007080078125E-3</c:v>
                </c:pt>
                <c:pt idx="62229">
                  <c:v>1.0068416595458984E-3</c:v>
                </c:pt>
                <c:pt idx="62230">
                  <c:v>1.007080078125E-3</c:v>
                </c:pt>
                <c:pt idx="62231">
                  <c:v>1.007080078125E-3</c:v>
                </c:pt>
                <c:pt idx="62232">
                  <c:v>1.0068416595458984E-3</c:v>
                </c:pt>
                <c:pt idx="62233">
                  <c:v>1.007080078125E-3</c:v>
                </c:pt>
                <c:pt idx="62234">
                  <c:v>1.0068416595458984E-3</c:v>
                </c:pt>
                <c:pt idx="62235">
                  <c:v>1.007080078125E-3</c:v>
                </c:pt>
                <c:pt idx="62236">
                  <c:v>1.0080337524414063E-3</c:v>
                </c:pt>
                <c:pt idx="62237">
                  <c:v>1.007080078125E-3</c:v>
                </c:pt>
                <c:pt idx="62238">
                  <c:v>1.0068416595458984E-3</c:v>
                </c:pt>
                <c:pt idx="62239">
                  <c:v>1.007080078125E-3</c:v>
                </c:pt>
                <c:pt idx="62240">
                  <c:v>1.007080078125E-3</c:v>
                </c:pt>
                <c:pt idx="62241">
                  <c:v>1.0068416595458984E-3</c:v>
                </c:pt>
                <c:pt idx="62242">
                  <c:v>1.007080078125E-3</c:v>
                </c:pt>
                <c:pt idx="62243">
                  <c:v>1.007080078125E-3</c:v>
                </c:pt>
                <c:pt idx="62244">
                  <c:v>1.0068416595458984E-3</c:v>
                </c:pt>
                <c:pt idx="62245">
                  <c:v>1.007080078125E-3</c:v>
                </c:pt>
                <c:pt idx="62246">
                  <c:v>1.007080078125E-3</c:v>
                </c:pt>
                <c:pt idx="62247">
                  <c:v>1.0068416595458984E-3</c:v>
                </c:pt>
                <c:pt idx="62248">
                  <c:v>1.007080078125E-3</c:v>
                </c:pt>
                <c:pt idx="62249">
                  <c:v>1.0080337524414063E-3</c:v>
                </c:pt>
                <c:pt idx="62250">
                  <c:v>1.007080078125E-3</c:v>
                </c:pt>
                <c:pt idx="62251">
                  <c:v>1.0068416595458984E-3</c:v>
                </c:pt>
                <c:pt idx="62252">
                  <c:v>1.007080078125E-3</c:v>
                </c:pt>
                <c:pt idx="62253">
                  <c:v>1.007080078125E-3</c:v>
                </c:pt>
                <c:pt idx="62254">
                  <c:v>1.0068416595458984E-3</c:v>
                </c:pt>
                <c:pt idx="62255">
                  <c:v>1.007080078125E-3</c:v>
                </c:pt>
                <c:pt idx="62256">
                  <c:v>1.0068416595458984E-3</c:v>
                </c:pt>
                <c:pt idx="62257">
                  <c:v>1.007080078125E-3</c:v>
                </c:pt>
                <c:pt idx="62258">
                  <c:v>1.007080078125E-3</c:v>
                </c:pt>
                <c:pt idx="62259">
                  <c:v>1.0068416595458984E-3</c:v>
                </c:pt>
                <c:pt idx="62260">
                  <c:v>1.007080078125E-3</c:v>
                </c:pt>
                <c:pt idx="62261">
                  <c:v>1.0080337524414063E-3</c:v>
                </c:pt>
                <c:pt idx="62262">
                  <c:v>1.007080078125E-3</c:v>
                </c:pt>
                <c:pt idx="62263">
                  <c:v>1.0068416595458984E-3</c:v>
                </c:pt>
                <c:pt idx="62264">
                  <c:v>1.007080078125E-3</c:v>
                </c:pt>
                <c:pt idx="62265">
                  <c:v>1.007080078125E-3</c:v>
                </c:pt>
                <c:pt idx="62266">
                  <c:v>1.0068416595458984E-3</c:v>
                </c:pt>
                <c:pt idx="62267">
                  <c:v>1.007080078125E-3</c:v>
                </c:pt>
                <c:pt idx="62268">
                  <c:v>1.007080078125E-3</c:v>
                </c:pt>
                <c:pt idx="62269">
                  <c:v>1.0068416595458984E-3</c:v>
                </c:pt>
                <c:pt idx="62270">
                  <c:v>1.007080078125E-3</c:v>
                </c:pt>
                <c:pt idx="62271">
                  <c:v>1.007080078125E-3</c:v>
                </c:pt>
                <c:pt idx="62272">
                  <c:v>1.0068416595458984E-3</c:v>
                </c:pt>
                <c:pt idx="62273">
                  <c:v>1.007080078125E-3</c:v>
                </c:pt>
                <c:pt idx="62274">
                  <c:v>1.0080337524414063E-3</c:v>
                </c:pt>
                <c:pt idx="62275">
                  <c:v>1.007080078125E-3</c:v>
                </c:pt>
                <c:pt idx="62276">
                  <c:v>1.0068416595458984E-3</c:v>
                </c:pt>
                <c:pt idx="62277">
                  <c:v>1.007080078125E-3</c:v>
                </c:pt>
                <c:pt idx="62278">
                  <c:v>1.0068416595458984E-3</c:v>
                </c:pt>
                <c:pt idx="62279">
                  <c:v>1.007080078125E-3</c:v>
                </c:pt>
                <c:pt idx="62280">
                  <c:v>1.007080078125E-3</c:v>
                </c:pt>
                <c:pt idx="62281">
                  <c:v>1.0068416595458984E-3</c:v>
                </c:pt>
                <c:pt idx="62282">
                  <c:v>1.007080078125E-3</c:v>
                </c:pt>
                <c:pt idx="62283">
                  <c:v>1.007080078125E-3</c:v>
                </c:pt>
                <c:pt idx="62284">
                  <c:v>1.0068416595458984E-3</c:v>
                </c:pt>
                <c:pt idx="62285">
                  <c:v>1.007080078125E-3</c:v>
                </c:pt>
                <c:pt idx="62286">
                  <c:v>1.0080337524414063E-3</c:v>
                </c:pt>
                <c:pt idx="62287">
                  <c:v>1.007080078125E-3</c:v>
                </c:pt>
                <c:pt idx="62288">
                  <c:v>1.0068416595458984E-3</c:v>
                </c:pt>
                <c:pt idx="62289">
                  <c:v>1.007080078125E-3</c:v>
                </c:pt>
                <c:pt idx="62290">
                  <c:v>1.007080078125E-3</c:v>
                </c:pt>
                <c:pt idx="62291">
                  <c:v>1.0068416595458984E-3</c:v>
                </c:pt>
                <c:pt idx="62292">
                  <c:v>1.007080078125E-3</c:v>
                </c:pt>
                <c:pt idx="62293">
                  <c:v>1.007080078125E-3</c:v>
                </c:pt>
                <c:pt idx="62294">
                  <c:v>1.0068416595458984E-3</c:v>
                </c:pt>
                <c:pt idx="62295">
                  <c:v>1.007080078125E-3</c:v>
                </c:pt>
                <c:pt idx="62296">
                  <c:v>1.007080078125E-3</c:v>
                </c:pt>
                <c:pt idx="62297">
                  <c:v>1.0068416595458984E-3</c:v>
                </c:pt>
                <c:pt idx="62298">
                  <c:v>1.007080078125E-3</c:v>
                </c:pt>
                <c:pt idx="62299">
                  <c:v>1.0080337524414063E-3</c:v>
                </c:pt>
                <c:pt idx="62300">
                  <c:v>1.0068416595458984E-3</c:v>
                </c:pt>
                <c:pt idx="62301">
                  <c:v>1.007080078125E-3</c:v>
                </c:pt>
                <c:pt idx="62302">
                  <c:v>1.007080078125E-3</c:v>
                </c:pt>
                <c:pt idx="62303">
                  <c:v>1.0068416595458984E-3</c:v>
                </c:pt>
                <c:pt idx="62304">
                  <c:v>1.007080078125E-3</c:v>
                </c:pt>
                <c:pt idx="62305">
                  <c:v>1.007080078125E-3</c:v>
                </c:pt>
                <c:pt idx="62306">
                  <c:v>1.0068416595458984E-3</c:v>
                </c:pt>
                <c:pt idx="62307">
                  <c:v>1.007080078125E-3</c:v>
                </c:pt>
                <c:pt idx="62308">
                  <c:v>1.007080078125E-3</c:v>
                </c:pt>
                <c:pt idx="62309">
                  <c:v>1.0068416595458984E-3</c:v>
                </c:pt>
                <c:pt idx="62310">
                  <c:v>1.007080078125E-3</c:v>
                </c:pt>
                <c:pt idx="62311">
                  <c:v>1.0080337524414063E-3</c:v>
                </c:pt>
                <c:pt idx="62312">
                  <c:v>1.007080078125E-3</c:v>
                </c:pt>
                <c:pt idx="62313">
                  <c:v>1.0068416595458984E-3</c:v>
                </c:pt>
                <c:pt idx="62314">
                  <c:v>1.007080078125E-3</c:v>
                </c:pt>
                <c:pt idx="62315">
                  <c:v>1.007080078125E-3</c:v>
                </c:pt>
                <c:pt idx="62316">
                  <c:v>1.0068416595458984E-3</c:v>
                </c:pt>
                <c:pt idx="62317">
                  <c:v>1.007080078125E-3</c:v>
                </c:pt>
                <c:pt idx="62318">
                  <c:v>1.007080078125E-3</c:v>
                </c:pt>
                <c:pt idx="62319">
                  <c:v>1.0068416595458984E-3</c:v>
                </c:pt>
                <c:pt idx="62320">
                  <c:v>1.007080078125E-3</c:v>
                </c:pt>
                <c:pt idx="62321">
                  <c:v>1.007080078125E-3</c:v>
                </c:pt>
                <c:pt idx="62322">
                  <c:v>1.0068416595458984E-3</c:v>
                </c:pt>
                <c:pt idx="62323">
                  <c:v>1.007080078125E-3</c:v>
                </c:pt>
                <c:pt idx="62324">
                  <c:v>1.0080337524414063E-3</c:v>
                </c:pt>
                <c:pt idx="62325">
                  <c:v>1.0068416595458984E-3</c:v>
                </c:pt>
                <c:pt idx="62326">
                  <c:v>1.007080078125E-3</c:v>
                </c:pt>
                <c:pt idx="62327">
                  <c:v>1.007080078125E-3</c:v>
                </c:pt>
                <c:pt idx="62328">
                  <c:v>1.0068416595458984E-3</c:v>
                </c:pt>
                <c:pt idx="62329">
                  <c:v>1.007080078125E-3</c:v>
                </c:pt>
                <c:pt idx="62330">
                  <c:v>1.007080078125E-3</c:v>
                </c:pt>
                <c:pt idx="62331">
                  <c:v>1.0068416595458984E-3</c:v>
                </c:pt>
                <c:pt idx="62332">
                  <c:v>1.007080078125E-3</c:v>
                </c:pt>
                <c:pt idx="62333">
                  <c:v>1.9134998321533203E-2</c:v>
                </c:pt>
                <c:pt idx="62334">
                  <c:v>1.007080078125E-3</c:v>
                </c:pt>
                <c:pt idx="62335">
                  <c:v>1.0068416595458984E-3</c:v>
                </c:pt>
                <c:pt idx="62336">
                  <c:v>1.007080078125E-3</c:v>
                </c:pt>
                <c:pt idx="62337">
                  <c:v>1.007080078125E-3</c:v>
                </c:pt>
                <c:pt idx="62338">
                  <c:v>1.0068416595458984E-3</c:v>
                </c:pt>
                <c:pt idx="62339">
                  <c:v>1.007080078125E-3</c:v>
                </c:pt>
                <c:pt idx="62340">
                  <c:v>1.007080078125E-3</c:v>
                </c:pt>
                <c:pt idx="62341">
                  <c:v>1.0068416595458984E-3</c:v>
                </c:pt>
                <c:pt idx="62342">
                  <c:v>1.007080078125E-3</c:v>
                </c:pt>
                <c:pt idx="62343">
                  <c:v>1.0080337524414063E-3</c:v>
                </c:pt>
                <c:pt idx="62344">
                  <c:v>1.007080078125E-3</c:v>
                </c:pt>
                <c:pt idx="62345">
                  <c:v>1.0068416595458984E-3</c:v>
                </c:pt>
                <c:pt idx="62346">
                  <c:v>1.007080078125E-3</c:v>
                </c:pt>
                <c:pt idx="62347">
                  <c:v>1.007080078125E-3</c:v>
                </c:pt>
                <c:pt idx="62348">
                  <c:v>1.0068416595458984E-3</c:v>
                </c:pt>
                <c:pt idx="62349">
                  <c:v>1.007080078125E-3</c:v>
                </c:pt>
                <c:pt idx="62350">
                  <c:v>1.007080078125E-3</c:v>
                </c:pt>
                <c:pt idx="62351">
                  <c:v>1.0068416595458984E-3</c:v>
                </c:pt>
                <c:pt idx="62352">
                  <c:v>1.007080078125E-3</c:v>
                </c:pt>
                <c:pt idx="62353">
                  <c:v>1.007080078125E-3</c:v>
                </c:pt>
                <c:pt idx="62354">
                  <c:v>1.0068416595458984E-3</c:v>
                </c:pt>
                <c:pt idx="62355">
                  <c:v>1.007080078125E-3</c:v>
                </c:pt>
                <c:pt idx="62356">
                  <c:v>1.0080337524414063E-3</c:v>
                </c:pt>
                <c:pt idx="62357">
                  <c:v>1.0068416595458984E-3</c:v>
                </c:pt>
                <c:pt idx="62358">
                  <c:v>1.007080078125E-3</c:v>
                </c:pt>
                <c:pt idx="62359">
                  <c:v>1.007080078125E-3</c:v>
                </c:pt>
                <c:pt idx="62360">
                  <c:v>1.0068416595458984E-3</c:v>
                </c:pt>
                <c:pt idx="62361">
                  <c:v>1.007080078125E-3</c:v>
                </c:pt>
                <c:pt idx="62362">
                  <c:v>1.007080078125E-3</c:v>
                </c:pt>
                <c:pt idx="62363">
                  <c:v>1.0068416595458984E-3</c:v>
                </c:pt>
                <c:pt idx="62364">
                  <c:v>1.007080078125E-3</c:v>
                </c:pt>
                <c:pt idx="62365">
                  <c:v>1.007080078125E-3</c:v>
                </c:pt>
                <c:pt idx="62366">
                  <c:v>1.0068416595458984E-3</c:v>
                </c:pt>
                <c:pt idx="62367">
                  <c:v>1.007080078125E-3</c:v>
                </c:pt>
                <c:pt idx="62368">
                  <c:v>1.0080337524414063E-3</c:v>
                </c:pt>
                <c:pt idx="62369">
                  <c:v>1.007080078125E-3</c:v>
                </c:pt>
                <c:pt idx="62370">
                  <c:v>1.0068416595458984E-3</c:v>
                </c:pt>
                <c:pt idx="62371">
                  <c:v>1.007080078125E-3</c:v>
                </c:pt>
                <c:pt idx="62372">
                  <c:v>1.007080078125E-3</c:v>
                </c:pt>
                <c:pt idx="62373">
                  <c:v>1.0068416595458984E-3</c:v>
                </c:pt>
                <c:pt idx="62374">
                  <c:v>1.007080078125E-3</c:v>
                </c:pt>
                <c:pt idx="62375">
                  <c:v>1.007080078125E-3</c:v>
                </c:pt>
                <c:pt idx="62376">
                  <c:v>1.0068416595458984E-3</c:v>
                </c:pt>
                <c:pt idx="62377">
                  <c:v>1.007080078125E-3</c:v>
                </c:pt>
                <c:pt idx="62378">
                  <c:v>1.007080078125E-3</c:v>
                </c:pt>
                <c:pt idx="62379">
                  <c:v>1.0068416595458984E-3</c:v>
                </c:pt>
                <c:pt idx="62380">
                  <c:v>1.007080078125E-3</c:v>
                </c:pt>
                <c:pt idx="62381">
                  <c:v>1.0080337524414063E-3</c:v>
                </c:pt>
                <c:pt idx="62382">
                  <c:v>1.0068416595458984E-3</c:v>
                </c:pt>
                <c:pt idx="62383">
                  <c:v>1.007080078125E-3</c:v>
                </c:pt>
                <c:pt idx="62384">
                  <c:v>1.007080078125E-3</c:v>
                </c:pt>
                <c:pt idx="62385">
                  <c:v>1.0068416595458984E-3</c:v>
                </c:pt>
                <c:pt idx="62386">
                  <c:v>1.007080078125E-3</c:v>
                </c:pt>
                <c:pt idx="62387">
                  <c:v>1.007080078125E-3</c:v>
                </c:pt>
                <c:pt idx="62388">
                  <c:v>1.0068416595458984E-3</c:v>
                </c:pt>
                <c:pt idx="62389">
                  <c:v>1.007080078125E-3</c:v>
                </c:pt>
                <c:pt idx="62390">
                  <c:v>1.007080078125E-3</c:v>
                </c:pt>
                <c:pt idx="62391">
                  <c:v>1.0068416595458984E-3</c:v>
                </c:pt>
                <c:pt idx="62392">
                  <c:v>1.007080078125E-3</c:v>
                </c:pt>
                <c:pt idx="62393">
                  <c:v>1.0080337524414063E-3</c:v>
                </c:pt>
                <c:pt idx="62394">
                  <c:v>1.007080078125E-3</c:v>
                </c:pt>
                <c:pt idx="62395">
                  <c:v>1.0068416595458984E-3</c:v>
                </c:pt>
                <c:pt idx="62396">
                  <c:v>1.007080078125E-3</c:v>
                </c:pt>
                <c:pt idx="62397">
                  <c:v>1.007080078125E-3</c:v>
                </c:pt>
                <c:pt idx="62398">
                  <c:v>1.0068416595458984E-3</c:v>
                </c:pt>
                <c:pt idx="62399">
                  <c:v>1.007080078125E-3</c:v>
                </c:pt>
                <c:pt idx="62400">
                  <c:v>1.007080078125E-3</c:v>
                </c:pt>
                <c:pt idx="62401">
                  <c:v>1.0068416595458984E-3</c:v>
                </c:pt>
                <c:pt idx="62402">
                  <c:v>1.007080078125E-3</c:v>
                </c:pt>
                <c:pt idx="62403">
                  <c:v>1.007080078125E-3</c:v>
                </c:pt>
                <c:pt idx="62404">
                  <c:v>1.0068416595458984E-3</c:v>
                </c:pt>
                <c:pt idx="62405">
                  <c:v>1.007080078125E-3</c:v>
                </c:pt>
                <c:pt idx="62406">
                  <c:v>1.0080337524414063E-3</c:v>
                </c:pt>
                <c:pt idx="62407">
                  <c:v>1.0068416595458984E-3</c:v>
                </c:pt>
                <c:pt idx="62408">
                  <c:v>1.007080078125E-3</c:v>
                </c:pt>
                <c:pt idx="62409">
                  <c:v>1.007080078125E-3</c:v>
                </c:pt>
                <c:pt idx="62410">
                  <c:v>1.0068416595458984E-3</c:v>
                </c:pt>
                <c:pt idx="62411">
                  <c:v>1.007080078125E-3</c:v>
                </c:pt>
                <c:pt idx="62412">
                  <c:v>1.007080078125E-3</c:v>
                </c:pt>
                <c:pt idx="62413">
                  <c:v>1.0068416595458984E-3</c:v>
                </c:pt>
                <c:pt idx="62414">
                  <c:v>1.007080078125E-3</c:v>
                </c:pt>
                <c:pt idx="62415">
                  <c:v>1.007080078125E-3</c:v>
                </c:pt>
                <c:pt idx="62416">
                  <c:v>1.0068416595458984E-3</c:v>
                </c:pt>
                <c:pt idx="62417">
                  <c:v>1.007080078125E-3</c:v>
                </c:pt>
                <c:pt idx="62418">
                  <c:v>1.0080337524414063E-3</c:v>
                </c:pt>
                <c:pt idx="62419">
                  <c:v>1.007080078125E-3</c:v>
                </c:pt>
                <c:pt idx="62420">
                  <c:v>1.0068416595458984E-3</c:v>
                </c:pt>
                <c:pt idx="62421">
                  <c:v>1.007080078125E-3</c:v>
                </c:pt>
                <c:pt idx="62422">
                  <c:v>1.007080078125E-3</c:v>
                </c:pt>
                <c:pt idx="62423">
                  <c:v>1.0068416595458984E-3</c:v>
                </c:pt>
                <c:pt idx="62424">
                  <c:v>1.007080078125E-3</c:v>
                </c:pt>
                <c:pt idx="62425">
                  <c:v>1.007080078125E-3</c:v>
                </c:pt>
                <c:pt idx="62426">
                  <c:v>1.0068416595458984E-3</c:v>
                </c:pt>
                <c:pt idx="62427">
                  <c:v>1.007080078125E-3</c:v>
                </c:pt>
                <c:pt idx="62428">
                  <c:v>1.007080078125E-3</c:v>
                </c:pt>
                <c:pt idx="62429">
                  <c:v>1.0068416595458984E-3</c:v>
                </c:pt>
                <c:pt idx="62430">
                  <c:v>1.007080078125E-3</c:v>
                </c:pt>
                <c:pt idx="62431">
                  <c:v>1.0080337524414063E-3</c:v>
                </c:pt>
                <c:pt idx="62432">
                  <c:v>1.0068416595458984E-3</c:v>
                </c:pt>
                <c:pt idx="62433">
                  <c:v>1.007080078125E-3</c:v>
                </c:pt>
                <c:pt idx="62434">
                  <c:v>1.007080078125E-3</c:v>
                </c:pt>
                <c:pt idx="62435">
                  <c:v>1.0068416595458984E-3</c:v>
                </c:pt>
                <c:pt idx="62436">
                  <c:v>1.007080078125E-3</c:v>
                </c:pt>
                <c:pt idx="62437">
                  <c:v>1.007080078125E-3</c:v>
                </c:pt>
                <c:pt idx="62438">
                  <c:v>1.0068416595458984E-3</c:v>
                </c:pt>
                <c:pt idx="62439">
                  <c:v>1.007080078125E-3</c:v>
                </c:pt>
                <c:pt idx="62440">
                  <c:v>1.007080078125E-3</c:v>
                </c:pt>
                <c:pt idx="62441">
                  <c:v>1.0068416595458984E-3</c:v>
                </c:pt>
                <c:pt idx="62442">
                  <c:v>1.007080078125E-3</c:v>
                </c:pt>
                <c:pt idx="62443">
                  <c:v>1.0080337524414063E-3</c:v>
                </c:pt>
                <c:pt idx="62444">
                  <c:v>1.007080078125E-3</c:v>
                </c:pt>
                <c:pt idx="62445">
                  <c:v>1.0068416595458984E-3</c:v>
                </c:pt>
                <c:pt idx="62446">
                  <c:v>1.007080078125E-3</c:v>
                </c:pt>
                <c:pt idx="62447">
                  <c:v>1.007080078125E-3</c:v>
                </c:pt>
                <c:pt idx="62448">
                  <c:v>1.0068416595458984E-3</c:v>
                </c:pt>
                <c:pt idx="62449">
                  <c:v>1.007080078125E-3</c:v>
                </c:pt>
                <c:pt idx="62450">
                  <c:v>1.007080078125E-3</c:v>
                </c:pt>
                <c:pt idx="62451">
                  <c:v>1.0068416595458984E-3</c:v>
                </c:pt>
                <c:pt idx="62452">
                  <c:v>1.007080078125E-3</c:v>
                </c:pt>
                <c:pt idx="62453">
                  <c:v>1.007080078125E-3</c:v>
                </c:pt>
                <c:pt idx="62454">
                  <c:v>1.0068416595458984E-3</c:v>
                </c:pt>
                <c:pt idx="62455">
                  <c:v>1.007080078125E-3</c:v>
                </c:pt>
                <c:pt idx="62456">
                  <c:v>1.0080337524414063E-3</c:v>
                </c:pt>
                <c:pt idx="62457">
                  <c:v>1.0068416595458984E-3</c:v>
                </c:pt>
                <c:pt idx="62458">
                  <c:v>1.007080078125E-3</c:v>
                </c:pt>
                <c:pt idx="62459">
                  <c:v>1.007080078125E-3</c:v>
                </c:pt>
                <c:pt idx="62460">
                  <c:v>1.0068416595458984E-3</c:v>
                </c:pt>
                <c:pt idx="62461">
                  <c:v>1.007080078125E-3</c:v>
                </c:pt>
                <c:pt idx="62462">
                  <c:v>1.007080078125E-3</c:v>
                </c:pt>
                <c:pt idx="62463">
                  <c:v>1.0068416595458984E-3</c:v>
                </c:pt>
                <c:pt idx="62464">
                  <c:v>1.007080078125E-3</c:v>
                </c:pt>
                <c:pt idx="62465">
                  <c:v>1.007080078125E-3</c:v>
                </c:pt>
                <c:pt idx="62466">
                  <c:v>1.0068416595458984E-3</c:v>
                </c:pt>
                <c:pt idx="62467">
                  <c:v>1.007080078125E-3</c:v>
                </c:pt>
                <c:pt idx="62468">
                  <c:v>1.0080337524414063E-3</c:v>
                </c:pt>
                <c:pt idx="62469">
                  <c:v>1.007080078125E-3</c:v>
                </c:pt>
                <c:pt idx="62470">
                  <c:v>1.0068416595458984E-3</c:v>
                </c:pt>
                <c:pt idx="62471">
                  <c:v>1.007080078125E-3</c:v>
                </c:pt>
                <c:pt idx="62472">
                  <c:v>1.007080078125E-3</c:v>
                </c:pt>
                <c:pt idx="62473">
                  <c:v>1.0068416595458984E-3</c:v>
                </c:pt>
                <c:pt idx="62474">
                  <c:v>1.007080078125E-3</c:v>
                </c:pt>
                <c:pt idx="62475">
                  <c:v>1.007080078125E-3</c:v>
                </c:pt>
                <c:pt idx="62476">
                  <c:v>1.0068416595458984E-3</c:v>
                </c:pt>
                <c:pt idx="62477">
                  <c:v>1.007080078125E-3</c:v>
                </c:pt>
                <c:pt idx="62478">
                  <c:v>1.007080078125E-3</c:v>
                </c:pt>
                <c:pt idx="62479">
                  <c:v>1.0068416595458984E-3</c:v>
                </c:pt>
                <c:pt idx="62480">
                  <c:v>1.007080078125E-3</c:v>
                </c:pt>
                <c:pt idx="62481">
                  <c:v>1.0080337524414063E-3</c:v>
                </c:pt>
                <c:pt idx="62482">
                  <c:v>1.0068416595458984E-3</c:v>
                </c:pt>
                <c:pt idx="62483">
                  <c:v>1.007080078125E-3</c:v>
                </c:pt>
                <c:pt idx="62484">
                  <c:v>1.007080078125E-3</c:v>
                </c:pt>
                <c:pt idx="62485">
                  <c:v>1.0068416595458984E-3</c:v>
                </c:pt>
                <c:pt idx="62486">
                  <c:v>1.007080078125E-3</c:v>
                </c:pt>
                <c:pt idx="62487">
                  <c:v>1.007080078125E-3</c:v>
                </c:pt>
                <c:pt idx="62488">
                  <c:v>1.0068416595458984E-3</c:v>
                </c:pt>
                <c:pt idx="62489">
                  <c:v>1.007080078125E-3</c:v>
                </c:pt>
                <c:pt idx="62490">
                  <c:v>1.007080078125E-3</c:v>
                </c:pt>
                <c:pt idx="62491">
                  <c:v>1.0068416595458984E-3</c:v>
                </c:pt>
                <c:pt idx="62492">
                  <c:v>1.007080078125E-3</c:v>
                </c:pt>
                <c:pt idx="62493">
                  <c:v>1.0080337524414063E-3</c:v>
                </c:pt>
                <c:pt idx="62494">
                  <c:v>1.007080078125E-3</c:v>
                </c:pt>
                <c:pt idx="62495">
                  <c:v>1.0068416595458984E-3</c:v>
                </c:pt>
                <c:pt idx="62496">
                  <c:v>1.007080078125E-3</c:v>
                </c:pt>
                <c:pt idx="62497">
                  <c:v>1.007080078125E-3</c:v>
                </c:pt>
                <c:pt idx="62498">
                  <c:v>1.0068416595458984E-3</c:v>
                </c:pt>
                <c:pt idx="62499">
                  <c:v>1.007080078125E-3</c:v>
                </c:pt>
                <c:pt idx="62500">
                  <c:v>1.007080078125E-3</c:v>
                </c:pt>
                <c:pt idx="62501">
                  <c:v>1.0068416595458984E-3</c:v>
                </c:pt>
                <c:pt idx="62502">
                  <c:v>1.007080078125E-3</c:v>
                </c:pt>
                <c:pt idx="62503">
                  <c:v>1.007080078125E-3</c:v>
                </c:pt>
                <c:pt idx="62504">
                  <c:v>1.0068416595458984E-3</c:v>
                </c:pt>
                <c:pt idx="62505">
                  <c:v>1.0080337524414063E-3</c:v>
                </c:pt>
                <c:pt idx="62506">
                  <c:v>1.007080078125E-3</c:v>
                </c:pt>
                <c:pt idx="62507">
                  <c:v>1.0068416595458984E-3</c:v>
                </c:pt>
                <c:pt idx="62508">
                  <c:v>1.007080078125E-3</c:v>
                </c:pt>
                <c:pt idx="62509">
                  <c:v>1.007080078125E-3</c:v>
                </c:pt>
                <c:pt idx="62510">
                  <c:v>1.0068416595458984E-3</c:v>
                </c:pt>
                <c:pt idx="62511">
                  <c:v>1.007080078125E-3</c:v>
                </c:pt>
                <c:pt idx="62512">
                  <c:v>1.007080078125E-3</c:v>
                </c:pt>
                <c:pt idx="62513">
                  <c:v>1.0068416595458984E-3</c:v>
                </c:pt>
                <c:pt idx="62514">
                  <c:v>1.007080078125E-3</c:v>
                </c:pt>
                <c:pt idx="62515">
                  <c:v>1.007080078125E-3</c:v>
                </c:pt>
                <c:pt idx="62516">
                  <c:v>1.0068416595458984E-3</c:v>
                </c:pt>
                <c:pt idx="62517">
                  <c:v>1.007080078125E-3</c:v>
                </c:pt>
                <c:pt idx="62518">
                  <c:v>1.0080337524414063E-3</c:v>
                </c:pt>
                <c:pt idx="62519">
                  <c:v>1.007080078125E-3</c:v>
                </c:pt>
                <c:pt idx="62520">
                  <c:v>1.0068416595458984E-3</c:v>
                </c:pt>
                <c:pt idx="62521">
                  <c:v>1.007080078125E-3</c:v>
                </c:pt>
                <c:pt idx="62522">
                  <c:v>1.007080078125E-3</c:v>
                </c:pt>
                <c:pt idx="62523">
                  <c:v>3.1219005584716797E-2</c:v>
                </c:pt>
                <c:pt idx="62524">
                  <c:v>1.0068416595458984E-3</c:v>
                </c:pt>
                <c:pt idx="62525">
                  <c:v>1.0080337524414063E-3</c:v>
                </c:pt>
                <c:pt idx="62526">
                  <c:v>1.007080078125E-3</c:v>
                </c:pt>
                <c:pt idx="62527">
                  <c:v>1.0068416595458984E-3</c:v>
                </c:pt>
                <c:pt idx="62528">
                  <c:v>1.007080078125E-3</c:v>
                </c:pt>
                <c:pt idx="62529">
                  <c:v>1.007080078125E-3</c:v>
                </c:pt>
                <c:pt idx="62530">
                  <c:v>1.0068416595458984E-3</c:v>
                </c:pt>
                <c:pt idx="62531">
                  <c:v>1.007080078125E-3</c:v>
                </c:pt>
                <c:pt idx="62532">
                  <c:v>1.007080078125E-3</c:v>
                </c:pt>
                <c:pt idx="62533">
                  <c:v>1.0068416595458984E-3</c:v>
                </c:pt>
                <c:pt idx="62534">
                  <c:v>1.007080078125E-3</c:v>
                </c:pt>
                <c:pt idx="62535">
                  <c:v>1.007080078125E-3</c:v>
                </c:pt>
                <c:pt idx="62536">
                  <c:v>1.0068416595458984E-3</c:v>
                </c:pt>
                <c:pt idx="62537">
                  <c:v>1.007080078125E-3</c:v>
                </c:pt>
                <c:pt idx="62538">
                  <c:v>1.0080337524414063E-3</c:v>
                </c:pt>
                <c:pt idx="62539">
                  <c:v>1.007080078125E-3</c:v>
                </c:pt>
                <c:pt idx="62540">
                  <c:v>1.0068416595458984E-3</c:v>
                </c:pt>
                <c:pt idx="62541">
                  <c:v>1.007080078125E-3</c:v>
                </c:pt>
                <c:pt idx="62542">
                  <c:v>1.007080078125E-3</c:v>
                </c:pt>
                <c:pt idx="62543">
                  <c:v>1.0068416595458984E-3</c:v>
                </c:pt>
                <c:pt idx="62544">
                  <c:v>1.007080078125E-3</c:v>
                </c:pt>
                <c:pt idx="62545">
                  <c:v>1.007080078125E-3</c:v>
                </c:pt>
                <c:pt idx="62546">
                  <c:v>1.0068416595458984E-3</c:v>
                </c:pt>
                <c:pt idx="62547">
                  <c:v>1.007080078125E-3</c:v>
                </c:pt>
                <c:pt idx="62548">
                  <c:v>1.007080078125E-3</c:v>
                </c:pt>
                <c:pt idx="62549">
                  <c:v>1.0068416595458984E-3</c:v>
                </c:pt>
                <c:pt idx="62550">
                  <c:v>1.0080337524414063E-3</c:v>
                </c:pt>
                <c:pt idx="62551">
                  <c:v>1.007080078125E-3</c:v>
                </c:pt>
                <c:pt idx="62552">
                  <c:v>1.0068416595458984E-3</c:v>
                </c:pt>
                <c:pt idx="62553">
                  <c:v>1.007080078125E-3</c:v>
                </c:pt>
                <c:pt idx="62554">
                  <c:v>1.007080078125E-3</c:v>
                </c:pt>
                <c:pt idx="62555">
                  <c:v>1.0068416595458984E-3</c:v>
                </c:pt>
                <c:pt idx="62556">
                  <c:v>1.007080078125E-3</c:v>
                </c:pt>
                <c:pt idx="62557">
                  <c:v>1.007080078125E-3</c:v>
                </c:pt>
                <c:pt idx="62558">
                  <c:v>1.0068416595458984E-3</c:v>
                </c:pt>
                <c:pt idx="62559">
                  <c:v>1.007080078125E-3</c:v>
                </c:pt>
                <c:pt idx="62560">
                  <c:v>1.007080078125E-3</c:v>
                </c:pt>
                <c:pt idx="62561">
                  <c:v>1.0068416595458984E-3</c:v>
                </c:pt>
                <c:pt idx="62562">
                  <c:v>1.007080078125E-3</c:v>
                </c:pt>
                <c:pt idx="62563">
                  <c:v>1.0080337524414063E-3</c:v>
                </c:pt>
                <c:pt idx="62564">
                  <c:v>1.007080078125E-3</c:v>
                </c:pt>
                <c:pt idx="62565">
                  <c:v>1.0068416595458984E-3</c:v>
                </c:pt>
                <c:pt idx="62566">
                  <c:v>1.007080078125E-3</c:v>
                </c:pt>
                <c:pt idx="62567">
                  <c:v>1.007080078125E-3</c:v>
                </c:pt>
                <c:pt idx="62568">
                  <c:v>1.0068416595458984E-3</c:v>
                </c:pt>
                <c:pt idx="62569">
                  <c:v>1.007080078125E-3</c:v>
                </c:pt>
                <c:pt idx="62570">
                  <c:v>1.007080078125E-3</c:v>
                </c:pt>
                <c:pt idx="62571">
                  <c:v>1.0068416595458984E-3</c:v>
                </c:pt>
                <c:pt idx="62572">
                  <c:v>1.007080078125E-3</c:v>
                </c:pt>
                <c:pt idx="62573">
                  <c:v>1.007080078125E-3</c:v>
                </c:pt>
                <c:pt idx="62574">
                  <c:v>1.0068416595458984E-3</c:v>
                </c:pt>
                <c:pt idx="62575">
                  <c:v>1.0080337524414063E-3</c:v>
                </c:pt>
                <c:pt idx="62576">
                  <c:v>1.007080078125E-3</c:v>
                </c:pt>
                <c:pt idx="62577">
                  <c:v>1.0068416595458984E-3</c:v>
                </c:pt>
                <c:pt idx="62578">
                  <c:v>1.007080078125E-3</c:v>
                </c:pt>
                <c:pt idx="62579">
                  <c:v>1.007080078125E-3</c:v>
                </c:pt>
                <c:pt idx="62580">
                  <c:v>1.0068416595458984E-3</c:v>
                </c:pt>
                <c:pt idx="62581">
                  <c:v>1.007080078125E-3</c:v>
                </c:pt>
                <c:pt idx="62582">
                  <c:v>1.007080078125E-3</c:v>
                </c:pt>
                <c:pt idx="62583">
                  <c:v>1.0068416595458984E-3</c:v>
                </c:pt>
                <c:pt idx="62584">
                  <c:v>1.007080078125E-3</c:v>
                </c:pt>
                <c:pt idx="62585">
                  <c:v>1.007080078125E-3</c:v>
                </c:pt>
                <c:pt idx="62586">
                  <c:v>1.0068416595458984E-3</c:v>
                </c:pt>
                <c:pt idx="62587">
                  <c:v>1.007080078125E-3</c:v>
                </c:pt>
                <c:pt idx="62588">
                  <c:v>1.0080337524414063E-3</c:v>
                </c:pt>
                <c:pt idx="62589">
                  <c:v>1.007080078125E-3</c:v>
                </c:pt>
                <c:pt idx="62590">
                  <c:v>1.0068416595458984E-3</c:v>
                </c:pt>
                <c:pt idx="62591">
                  <c:v>1.007080078125E-3</c:v>
                </c:pt>
                <c:pt idx="62592">
                  <c:v>1.007080078125E-3</c:v>
                </c:pt>
                <c:pt idx="62593">
                  <c:v>1.0068416595458984E-3</c:v>
                </c:pt>
                <c:pt idx="62594">
                  <c:v>1.007080078125E-3</c:v>
                </c:pt>
                <c:pt idx="62595">
                  <c:v>1.007080078125E-3</c:v>
                </c:pt>
                <c:pt idx="62596">
                  <c:v>1.0068416595458984E-3</c:v>
                </c:pt>
                <c:pt idx="62597">
                  <c:v>1.007080078125E-3</c:v>
                </c:pt>
                <c:pt idx="62598">
                  <c:v>1.007080078125E-3</c:v>
                </c:pt>
                <c:pt idx="62599">
                  <c:v>1.0068416595458984E-3</c:v>
                </c:pt>
                <c:pt idx="62600">
                  <c:v>1.0080337524414063E-3</c:v>
                </c:pt>
                <c:pt idx="62601">
                  <c:v>1.007080078125E-3</c:v>
                </c:pt>
                <c:pt idx="62602">
                  <c:v>1.0068416595458984E-3</c:v>
                </c:pt>
                <c:pt idx="62603">
                  <c:v>1.007080078125E-3</c:v>
                </c:pt>
                <c:pt idx="62604">
                  <c:v>1.007080078125E-3</c:v>
                </c:pt>
                <c:pt idx="62605">
                  <c:v>1.0068416595458984E-3</c:v>
                </c:pt>
                <c:pt idx="62606">
                  <c:v>1.007080078125E-3</c:v>
                </c:pt>
                <c:pt idx="62607">
                  <c:v>1.007080078125E-3</c:v>
                </c:pt>
                <c:pt idx="62608">
                  <c:v>1.0068416595458984E-3</c:v>
                </c:pt>
                <c:pt idx="62609">
                  <c:v>1.007080078125E-3</c:v>
                </c:pt>
                <c:pt idx="62610">
                  <c:v>1.007080078125E-3</c:v>
                </c:pt>
                <c:pt idx="62611">
                  <c:v>1.0068416595458984E-3</c:v>
                </c:pt>
                <c:pt idx="62612">
                  <c:v>1.007080078125E-3</c:v>
                </c:pt>
                <c:pt idx="62613">
                  <c:v>1.0080337524414063E-3</c:v>
                </c:pt>
                <c:pt idx="62614">
                  <c:v>1.007080078125E-3</c:v>
                </c:pt>
                <c:pt idx="62615">
                  <c:v>1.0068416595458984E-3</c:v>
                </c:pt>
                <c:pt idx="62616">
                  <c:v>1.007080078125E-3</c:v>
                </c:pt>
                <c:pt idx="62617">
                  <c:v>1.007080078125E-3</c:v>
                </c:pt>
                <c:pt idx="62618">
                  <c:v>1.0068416595458984E-3</c:v>
                </c:pt>
                <c:pt idx="62619">
                  <c:v>1.007080078125E-3</c:v>
                </c:pt>
                <c:pt idx="62620">
                  <c:v>1.007080078125E-3</c:v>
                </c:pt>
                <c:pt idx="62621">
                  <c:v>1.0068416595458984E-3</c:v>
                </c:pt>
                <c:pt idx="62622">
                  <c:v>1.007080078125E-3</c:v>
                </c:pt>
                <c:pt idx="62623">
                  <c:v>1.007080078125E-3</c:v>
                </c:pt>
                <c:pt idx="62624">
                  <c:v>1.0068416595458984E-3</c:v>
                </c:pt>
                <c:pt idx="62625">
                  <c:v>1.0080337524414063E-3</c:v>
                </c:pt>
                <c:pt idx="62626">
                  <c:v>1.007080078125E-3</c:v>
                </c:pt>
                <c:pt idx="62627">
                  <c:v>1.0068416595458984E-3</c:v>
                </c:pt>
                <c:pt idx="62628">
                  <c:v>1.007080078125E-3</c:v>
                </c:pt>
                <c:pt idx="62629">
                  <c:v>1.007080078125E-3</c:v>
                </c:pt>
                <c:pt idx="62630">
                  <c:v>1.0068416595458984E-3</c:v>
                </c:pt>
                <c:pt idx="62631">
                  <c:v>1.007080078125E-3</c:v>
                </c:pt>
                <c:pt idx="62632">
                  <c:v>1.007080078125E-3</c:v>
                </c:pt>
                <c:pt idx="62633">
                  <c:v>1.0068416595458984E-3</c:v>
                </c:pt>
                <c:pt idx="62634">
                  <c:v>1.007080078125E-3</c:v>
                </c:pt>
                <c:pt idx="62635">
                  <c:v>1.007080078125E-3</c:v>
                </c:pt>
                <c:pt idx="62636">
                  <c:v>1.0068416595458984E-3</c:v>
                </c:pt>
                <c:pt idx="62637">
                  <c:v>1.007080078125E-3</c:v>
                </c:pt>
                <c:pt idx="62638">
                  <c:v>1.0080337524414063E-3</c:v>
                </c:pt>
                <c:pt idx="62639">
                  <c:v>1.007080078125E-3</c:v>
                </c:pt>
                <c:pt idx="62640">
                  <c:v>1.0068416595458984E-3</c:v>
                </c:pt>
                <c:pt idx="62641">
                  <c:v>1.007080078125E-3</c:v>
                </c:pt>
                <c:pt idx="62642">
                  <c:v>1.007080078125E-3</c:v>
                </c:pt>
                <c:pt idx="62643">
                  <c:v>1.0068416595458984E-3</c:v>
                </c:pt>
                <c:pt idx="62644">
                  <c:v>1.007080078125E-3</c:v>
                </c:pt>
                <c:pt idx="62645">
                  <c:v>1.007080078125E-3</c:v>
                </c:pt>
                <c:pt idx="62646">
                  <c:v>1.0068416595458984E-3</c:v>
                </c:pt>
                <c:pt idx="62647">
                  <c:v>1.007080078125E-3</c:v>
                </c:pt>
                <c:pt idx="62648">
                  <c:v>1.007080078125E-3</c:v>
                </c:pt>
                <c:pt idx="62649">
                  <c:v>1.0068416595458984E-3</c:v>
                </c:pt>
                <c:pt idx="62650">
                  <c:v>1.0080337524414063E-3</c:v>
                </c:pt>
                <c:pt idx="62651">
                  <c:v>1.007080078125E-3</c:v>
                </c:pt>
                <c:pt idx="62652">
                  <c:v>1.0068416595458984E-3</c:v>
                </c:pt>
                <c:pt idx="62653">
                  <c:v>1.007080078125E-3</c:v>
                </c:pt>
                <c:pt idx="62654">
                  <c:v>1.007080078125E-3</c:v>
                </c:pt>
                <c:pt idx="62655">
                  <c:v>1.0068416595458984E-3</c:v>
                </c:pt>
                <c:pt idx="62656">
                  <c:v>1.007080078125E-3</c:v>
                </c:pt>
                <c:pt idx="62657">
                  <c:v>1.007080078125E-3</c:v>
                </c:pt>
                <c:pt idx="62658">
                  <c:v>1.0068416595458984E-3</c:v>
                </c:pt>
                <c:pt idx="62659">
                  <c:v>1.007080078125E-3</c:v>
                </c:pt>
                <c:pt idx="62660">
                  <c:v>1.007080078125E-3</c:v>
                </c:pt>
                <c:pt idx="62661">
                  <c:v>1.0068416595458984E-3</c:v>
                </c:pt>
                <c:pt idx="62662">
                  <c:v>1.007080078125E-3</c:v>
                </c:pt>
                <c:pt idx="62663">
                  <c:v>1.0080337524414063E-3</c:v>
                </c:pt>
                <c:pt idx="62664">
                  <c:v>1.007080078125E-3</c:v>
                </c:pt>
                <c:pt idx="62665">
                  <c:v>1.0068416595458984E-3</c:v>
                </c:pt>
                <c:pt idx="62666">
                  <c:v>1.007080078125E-3</c:v>
                </c:pt>
                <c:pt idx="62667">
                  <c:v>1.007080078125E-3</c:v>
                </c:pt>
                <c:pt idx="62668">
                  <c:v>1.0068416595458984E-3</c:v>
                </c:pt>
                <c:pt idx="62669">
                  <c:v>1.007080078125E-3</c:v>
                </c:pt>
                <c:pt idx="62670">
                  <c:v>1.007080078125E-3</c:v>
                </c:pt>
                <c:pt idx="62671">
                  <c:v>1.0068416595458984E-3</c:v>
                </c:pt>
                <c:pt idx="62672">
                  <c:v>1.007080078125E-3</c:v>
                </c:pt>
                <c:pt idx="62673">
                  <c:v>1.007080078125E-3</c:v>
                </c:pt>
                <c:pt idx="62674">
                  <c:v>1.0068416595458984E-3</c:v>
                </c:pt>
                <c:pt idx="62675">
                  <c:v>1.0080337524414063E-3</c:v>
                </c:pt>
                <c:pt idx="62676">
                  <c:v>1.007080078125E-3</c:v>
                </c:pt>
                <c:pt idx="62677">
                  <c:v>1.0068416595458984E-3</c:v>
                </c:pt>
                <c:pt idx="62678">
                  <c:v>1.007080078125E-3</c:v>
                </c:pt>
                <c:pt idx="62679">
                  <c:v>1.007080078125E-3</c:v>
                </c:pt>
                <c:pt idx="62680">
                  <c:v>1.0068416595458984E-3</c:v>
                </c:pt>
                <c:pt idx="62681">
                  <c:v>1.007080078125E-3</c:v>
                </c:pt>
                <c:pt idx="62682">
                  <c:v>1.007080078125E-3</c:v>
                </c:pt>
                <c:pt idx="62683">
                  <c:v>1.0068416595458984E-3</c:v>
                </c:pt>
                <c:pt idx="62684">
                  <c:v>1.007080078125E-3</c:v>
                </c:pt>
                <c:pt idx="62685">
                  <c:v>1.007080078125E-3</c:v>
                </c:pt>
                <c:pt idx="62686">
                  <c:v>1.0068416595458984E-3</c:v>
                </c:pt>
                <c:pt idx="62687">
                  <c:v>1.007080078125E-3</c:v>
                </c:pt>
                <c:pt idx="62688">
                  <c:v>1.0080337524414063E-3</c:v>
                </c:pt>
                <c:pt idx="62689">
                  <c:v>1.007080078125E-3</c:v>
                </c:pt>
                <c:pt idx="62690">
                  <c:v>1.0068416595458984E-3</c:v>
                </c:pt>
                <c:pt idx="62691">
                  <c:v>1.007080078125E-3</c:v>
                </c:pt>
                <c:pt idx="62692">
                  <c:v>1.007080078125E-3</c:v>
                </c:pt>
                <c:pt idx="62693">
                  <c:v>1.0068416595458984E-3</c:v>
                </c:pt>
                <c:pt idx="62694">
                  <c:v>1.007080078125E-3</c:v>
                </c:pt>
                <c:pt idx="62695">
                  <c:v>1.007080078125E-3</c:v>
                </c:pt>
                <c:pt idx="62696">
                  <c:v>1.0068416595458984E-3</c:v>
                </c:pt>
                <c:pt idx="62697">
                  <c:v>1.007080078125E-3</c:v>
                </c:pt>
                <c:pt idx="62698">
                  <c:v>1.0068416595458984E-3</c:v>
                </c:pt>
                <c:pt idx="62699">
                  <c:v>1.007080078125E-3</c:v>
                </c:pt>
                <c:pt idx="62700">
                  <c:v>1.0080337524414063E-3</c:v>
                </c:pt>
                <c:pt idx="62701">
                  <c:v>1.007080078125E-3</c:v>
                </c:pt>
                <c:pt idx="62702">
                  <c:v>1.0068416595458984E-3</c:v>
                </c:pt>
                <c:pt idx="62703">
                  <c:v>1.007080078125E-3</c:v>
                </c:pt>
                <c:pt idx="62704">
                  <c:v>1.007080078125E-3</c:v>
                </c:pt>
                <c:pt idx="62705">
                  <c:v>1.0068416595458984E-3</c:v>
                </c:pt>
                <c:pt idx="62706">
                  <c:v>1.007080078125E-3</c:v>
                </c:pt>
                <c:pt idx="62707">
                  <c:v>1.007080078125E-3</c:v>
                </c:pt>
                <c:pt idx="62708">
                  <c:v>1.0068416595458984E-3</c:v>
                </c:pt>
                <c:pt idx="62709">
                  <c:v>1.007080078125E-3</c:v>
                </c:pt>
                <c:pt idx="62710">
                  <c:v>1.007080078125E-3</c:v>
                </c:pt>
                <c:pt idx="62711">
                  <c:v>1.0068416595458984E-3</c:v>
                </c:pt>
                <c:pt idx="62712">
                  <c:v>1.007080078125E-3</c:v>
                </c:pt>
                <c:pt idx="62713">
                  <c:v>1.0080337524414063E-3</c:v>
                </c:pt>
                <c:pt idx="62714">
                  <c:v>1.007080078125E-3</c:v>
                </c:pt>
                <c:pt idx="62715">
                  <c:v>1.0068416595458984E-3</c:v>
                </c:pt>
                <c:pt idx="62716">
                  <c:v>1.007080078125E-3</c:v>
                </c:pt>
                <c:pt idx="62717">
                  <c:v>1.007080078125E-3</c:v>
                </c:pt>
                <c:pt idx="62718">
                  <c:v>1.0068416595458984E-3</c:v>
                </c:pt>
                <c:pt idx="62719">
                  <c:v>1.007080078125E-3</c:v>
                </c:pt>
                <c:pt idx="62720">
                  <c:v>1.0068416595458984E-3</c:v>
                </c:pt>
                <c:pt idx="62721">
                  <c:v>1.007080078125E-3</c:v>
                </c:pt>
                <c:pt idx="62722">
                  <c:v>1.007080078125E-3</c:v>
                </c:pt>
                <c:pt idx="62723">
                  <c:v>1.0068416595458984E-3</c:v>
                </c:pt>
                <c:pt idx="62724">
                  <c:v>1.007080078125E-3</c:v>
                </c:pt>
                <c:pt idx="62725">
                  <c:v>1.0080337524414063E-3</c:v>
                </c:pt>
                <c:pt idx="62726">
                  <c:v>1.007080078125E-3</c:v>
                </c:pt>
                <c:pt idx="62727">
                  <c:v>1.0068416595458984E-3</c:v>
                </c:pt>
                <c:pt idx="62728">
                  <c:v>1.007080078125E-3</c:v>
                </c:pt>
                <c:pt idx="62729">
                  <c:v>1.007080078125E-3</c:v>
                </c:pt>
                <c:pt idx="62730">
                  <c:v>1.0068416595458984E-3</c:v>
                </c:pt>
                <c:pt idx="62731">
                  <c:v>1.007080078125E-3</c:v>
                </c:pt>
                <c:pt idx="62732">
                  <c:v>1.007080078125E-3</c:v>
                </c:pt>
                <c:pt idx="62733">
                  <c:v>1.0068416595458984E-3</c:v>
                </c:pt>
                <c:pt idx="62734">
                  <c:v>1.007080078125E-3</c:v>
                </c:pt>
                <c:pt idx="62735">
                  <c:v>1.007080078125E-3</c:v>
                </c:pt>
                <c:pt idx="62736">
                  <c:v>1.0068416595458984E-3</c:v>
                </c:pt>
                <c:pt idx="62737">
                  <c:v>1.007080078125E-3</c:v>
                </c:pt>
                <c:pt idx="62738">
                  <c:v>1.0080337524414063E-3</c:v>
                </c:pt>
                <c:pt idx="62739">
                  <c:v>1.007080078125E-3</c:v>
                </c:pt>
                <c:pt idx="62740">
                  <c:v>1.0068416595458984E-3</c:v>
                </c:pt>
                <c:pt idx="62741">
                  <c:v>1.007080078125E-3</c:v>
                </c:pt>
                <c:pt idx="62742">
                  <c:v>1.0068416595458984E-3</c:v>
                </c:pt>
                <c:pt idx="62743">
                  <c:v>1.007080078125E-3</c:v>
                </c:pt>
                <c:pt idx="62744">
                  <c:v>1.007080078125E-3</c:v>
                </c:pt>
                <c:pt idx="62745">
                  <c:v>1.0068416595458984E-3</c:v>
                </c:pt>
                <c:pt idx="62746">
                  <c:v>1.007080078125E-3</c:v>
                </c:pt>
                <c:pt idx="62747">
                  <c:v>1.007080078125E-3</c:v>
                </c:pt>
                <c:pt idx="62748">
                  <c:v>1.0068416595458984E-3</c:v>
                </c:pt>
                <c:pt idx="62749">
                  <c:v>1.007080078125E-3</c:v>
                </c:pt>
                <c:pt idx="62750">
                  <c:v>1.0080337524414063E-3</c:v>
                </c:pt>
                <c:pt idx="62751">
                  <c:v>1.007080078125E-3</c:v>
                </c:pt>
                <c:pt idx="62752">
                  <c:v>1.0068416595458984E-3</c:v>
                </c:pt>
                <c:pt idx="62753">
                  <c:v>1.007080078125E-3</c:v>
                </c:pt>
                <c:pt idx="62754">
                  <c:v>1.007080078125E-3</c:v>
                </c:pt>
                <c:pt idx="62755">
                  <c:v>1.0068416595458984E-3</c:v>
                </c:pt>
                <c:pt idx="62756">
                  <c:v>1.007080078125E-3</c:v>
                </c:pt>
                <c:pt idx="62757">
                  <c:v>1.007080078125E-3</c:v>
                </c:pt>
                <c:pt idx="62758">
                  <c:v>1.0068416595458984E-3</c:v>
                </c:pt>
                <c:pt idx="62759">
                  <c:v>1.007080078125E-3</c:v>
                </c:pt>
                <c:pt idx="62760">
                  <c:v>1.007080078125E-3</c:v>
                </c:pt>
                <c:pt idx="62761">
                  <c:v>1.0068416595458984E-3</c:v>
                </c:pt>
                <c:pt idx="62762">
                  <c:v>1.007080078125E-3</c:v>
                </c:pt>
                <c:pt idx="62763">
                  <c:v>1.0080337524414063E-3</c:v>
                </c:pt>
                <c:pt idx="62764">
                  <c:v>1.0068416595458984E-3</c:v>
                </c:pt>
                <c:pt idx="62765">
                  <c:v>1.007080078125E-3</c:v>
                </c:pt>
                <c:pt idx="62766">
                  <c:v>1.007080078125E-3</c:v>
                </c:pt>
                <c:pt idx="62767">
                  <c:v>1.0068416595458984E-3</c:v>
                </c:pt>
                <c:pt idx="62768">
                  <c:v>1.007080078125E-3</c:v>
                </c:pt>
                <c:pt idx="62769">
                  <c:v>1.007080078125E-3</c:v>
                </c:pt>
                <c:pt idx="62770">
                  <c:v>1.0068416595458984E-3</c:v>
                </c:pt>
                <c:pt idx="62771">
                  <c:v>1.007080078125E-3</c:v>
                </c:pt>
                <c:pt idx="62772">
                  <c:v>1.007080078125E-3</c:v>
                </c:pt>
                <c:pt idx="62773">
                  <c:v>1.0068416595458984E-3</c:v>
                </c:pt>
                <c:pt idx="62774">
                  <c:v>1.007080078125E-3</c:v>
                </c:pt>
                <c:pt idx="62775">
                  <c:v>1.0080337524414063E-3</c:v>
                </c:pt>
                <c:pt idx="62776">
                  <c:v>1.007080078125E-3</c:v>
                </c:pt>
                <c:pt idx="62777">
                  <c:v>1.0068416595458984E-3</c:v>
                </c:pt>
                <c:pt idx="62778">
                  <c:v>1.007080078125E-3</c:v>
                </c:pt>
                <c:pt idx="62779">
                  <c:v>1.007080078125E-3</c:v>
                </c:pt>
                <c:pt idx="62780">
                  <c:v>1.0068416595458984E-3</c:v>
                </c:pt>
                <c:pt idx="62781">
                  <c:v>1.007080078125E-3</c:v>
                </c:pt>
                <c:pt idx="62782">
                  <c:v>1.007080078125E-3</c:v>
                </c:pt>
                <c:pt idx="62783">
                  <c:v>1.0068416595458984E-3</c:v>
                </c:pt>
                <c:pt idx="62784">
                  <c:v>1.007080078125E-3</c:v>
                </c:pt>
                <c:pt idx="62785">
                  <c:v>1.007080078125E-3</c:v>
                </c:pt>
                <c:pt idx="62786">
                  <c:v>1.0068416595458984E-3</c:v>
                </c:pt>
                <c:pt idx="62787">
                  <c:v>1.007080078125E-3</c:v>
                </c:pt>
                <c:pt idx="62788">
                  <c:v>1.0080337524414063E-3</c:v>
                </c:pt>
                <c:pt idx="62789">
                  <c:v>1.0068416595458984E-3</c:v>
                </c:pt>
                <c:pt idx="62790">
                  <c:v>1.007080078125E-3</c:v>
                </c:pt>
                <c:pt idx="62791">
                  <c:v>1.007080078125E-3</c:v>
                </c:pt>
                <c:pt idx="62792">
                  <c:v>1.0068416595458984E-3</c:v>
                </c:pt>
                <c:pt idx="62793">
                  <c:v>1.007080078125E-3</c:v>
                </c:pt>
                <c:pt idx="62794">
                  <c:v>1.007080078125E-3</c:v>
                </c:pt>
                <c:pt idx="62795">
                  <c:v>1.0068416595458984E-3</c:v>
                </c:pt>
                <c:pt idx="62796">
                  <c:v>1.007080078125E-3</c:v>
                </c:pt>
                <c:pt idx="62797">
                  <c:v>1.007080078125E-3</c:v>
                </c:pt>
                <c:pt idx="62798">
                  <c:v>1.0068416595458984E-3</c:v>
                </c:pt>
                <c:pt idx="62799">
                  <c:v>1.007080078125E-3</c:v>
                </c:pt>
                <c:pt idx="62800">
                  <c:v>1.0080337524414063E-3</c:v>
                </c:pt>
                <c:pt idx="62801">
                  <c:v>1.007080078125E-3</c:v>
                </c:pt>
                <c:pt idx="62802">
                  <c:v>1.0068416595458984E-3</c:v>
                </c:pt>
                <c:pt idx="62803">
                  <c:v>1.007080078125E-3</c:v>
                </c:pt>
                <c:pt idx="62804">
                  <c:v>1.007080078125E-3</c:v>
                </c:pt>
                <c:pt idx="62805">
                  <c:v>1.0068416595458984E-3</c:v>
                </c:pt>
                <c:pt idx="62806">
                  <c:v>1.007080078125E-3</c:v>
                </c:pt>
                <c:pt idx="62807">
                  <c:v>1.007080078125E-3</c:v>
                </c:pt>
                <c:pt idx="62808">
                  <c:v>1.0068416595458984E-3</c:v>
                </c:pt>
                <c:pt idx="62809">
                  <c:v>1.007080078125E-3</c:v>
                </c:pt>
                <c:pt idx="62810">
                  <c:v>1.007080078125E-3</c:v>
                </c:pt>
                <c:pt idx="62811">
                  <c:v>1.0068416595458984E-3</c:v>
                </c:pt>
                <c:pt idx="62812">
                  <c:v>1.007080078125E-3</c:v>
                </c:pt>
                <c:pt idx="62813">
                  <c:v>1.0080337524414063E-3</c:v>
                </c:pt>
                <c:pt idx="62814">
                  <c:v>1.0068416595458984E-3</c:v>
                </c:pt>
                <c:pt idx="62815">
                  <c:v>1.007080078125E-3</c:v>
                </c:pt>
                <c:pt idx="62816">
                  <c:v>1.007080078125E-3</c:v>
                </c:pt>
                <c:pt idx="62817">
                  <c:v>1.0068416595458984E-3</c:v>
                </c:pt>
                <c:pt idx="62818">
                  <c:v>2.01416015625E-3</c:v>
                </c:pt>
                <c:pt idx="62819">
                  <c:v>1.0068416595458984E-3</c:v>
                </c:pt>
                <c:pt idx="62820">
                  <c:v>1.007080078125E-3</c:v>
                </c:pt>
                <c:pt idx="62821">
                  <c:v>1.007080078125E-3</c:v>
                </c:pt>
                <c:pt idx="62822">
                  <c:v>1.0068416595458984E-3</c:v>
                </c:pt>
                <c:pt idx="62823">
                  <c:v>1.007080078125E-3</c:v>
                </c:pt>
                <c:pt idx="62824">
                  <c:v>1.0080337524414063E-3</c:v>
                </c:pt>
                <c:pt idx="62825">
                  <c:v>1.007080078125E-3</c:v>
                </c:pt>
                <c:pt idx="62826">
                  <c:v>1.0068416595458984E-3</c:v>
                </c:pt>
                <c:pt idx="62827">
                  <c:v>1.007080078125E-3</c:v>
                </c:pt>
                <c:pt idx="62828">
                  <c:v>1.007080078125E-3</c:v>
                </c:pt>
                <c:pt idx="62829">
                  <c:v>1.0068416595458984E-3</c:v>
                </c:pt>
                <c:pt idx="62830">
                  <c:v>1.007080078125E-3</c:v>
                </c:pt>
                <c:pt idx="62831">
                  <c:v>1.007080078125E-3</c:v>
                </c:pt>
                <c:pt idx="62832">
                  <c:v>1.0068416595458984E-3</c:v>
                </c:pt>
                <c:pt idx="62833">
                  <c:v>1.007080078125E-3</c:v>
                </c:pt>
                <c:pt idx="62834">
                  <c:v>1.007080078125E-3</c:v>
                </c:pt>
                <c:pt idx="62835">
                  <c:v>1.0068416595458984E-3</c:v>
                </c:pt>
                <c:pt idx="62836">
                  <c:v>1.007080078125E-3</c:v>
                </c:pt>
                <c:pt idx="62837">
                  <c:v>1.0080337524414063E-3</c:v>
                </c:pt>
                <c:pt idx="62838">
                  <c:v>1.0068416595458984E-3</c:v>
                </c:pt>
                <c:pt idx="62839">
                  <c:v>1.007080078125E-3</c:v>
                </c:pt>
                <c:pt idx="62840">
                  <c:v>1.007080078125E-3</c:v>
                </c:pt>
                <c:pt idx="62841">
                  <c:v>1.0068416595458984E-3</c:v>
                </c:pt>
                <c:pt idx="62842">
                  <c:v>1.007080078125E-3</c:v>
                </c:pt>
                <c:pt idx="62843">
                  <c:v>1.007080078125E-3</c:v>
                </c:pt>
                <c:pt idx="62844">
                  <c:v>1.0068416595458984E-3</c:v>
                </c:pt>
                <c:pt idx="62845">
                  <c:v>1.007080078125E-3</c:v>
                </c:pt>
                <c:pt idx="62846">
                  <c:v>1.007080078125E-3</c:v>
                </c:pt>
                <c:pt idx="62847">
                  <c:v>1.0068416595458984E-3</c:v>
                </c:pt>
                <c:pt idx="62848">
                  <c:v>1.007080078125E-3</c:v>
                </c:pt>
                <c:pt idx="62849">
                  <c:v>1.0080337524414063E-3</c:v>
                </c:pt>
                <c:pt idx="62850">
                  <c:v>1.007080078125E-3</c:v>
                </c:pt>
                <c:pt idx="62851">
                  <c:v>1.0068416595458984E-3</c:v>
                </c:pt>
                <c:pt idx="62852">
                  <c:v>1.007080078125E-3</c:v>
                </c:pt>
                <c:pt idx="62853">
                  <c:v>1.007080078125E-3</c:v>
                </c:pt>
                <c:pt idx="62854">
                  <c:v>1.0068416595458984E-3</c:v>
                </c:pt>
                <c:pt idx="62855">
                  <c:v>1.007080078125E-3</c:v>
                </c:pt>
                <c:pt idx="62856">
                  <c:v>1.007080078125E-3</c:v>
                </c:pt>
                <c:pt idx="62857">
                  <c:v>1.0068416595458984E-3</c:v>
                </c:pt>
                <c:pt idx="62858">
                  <c:v>1.007080078125E-3</c:v>
                </c:pt>
                <c:pt idx="62859">
                  <c:v>1.007080078125E-3</c:v>
                </c:pt>
                <c:pt idx="62860">
                  <c:v>1.0068416595458984E-3</c:v>
                </c:pt>
                <c:pt idx="62861">
                  <c:v>1.007080078125E-3</c:v>
                </c:pt>
                <c:pt idx="62862">
                  <c:v>1.0080337524414063E-3</c:v>
                </c:pt>
                <c:pt idx="62863">
                  <c:v>1.0068416595458984E-3</c:v>
                </c:pt>
                <c:pt idx="62864">
                  <c:v>1.007080078125E-3</c:v>
                </c:pt>
                <c:pt idx="62865">
                  <c:v>1.007080078125E-3</c:v>
                </c:pt>
                <c:pt idx="62866">
                  <c:v>1.0068416595458984E-3</c:v>
                </c:pt>
                <c:pt idx="62867">
                  <c:v>1.007080078125E-3</c:v>
                </c:pt>
                <c:pt idx="62868">
                  <c:v>1.007080078125E-3</c:v>
                </c:pt>
                <c:pt idx="62869">
                  <c:v>1.0068416595458984E-3</c:v>
                </c:pt>
                <c:pt idx="62870">
                  <c:v>1.007080078125E-3</c:v>
                </c:pt>
                <c:pt idx="62871">
                  <c:v>1.007080078125E-3</c:v>
                </c:pt>
                <c:pt idx="62872">
                  <c:v>1.0068416595458984E-3</c:v>
                </c:pt>
                <c:pt idx="62873">
                  <c:v>1.007080078125E-3</c:v>
                </c:pt>
                <c:pt idx="62874">
                  <c:v>1.0080337524414063E-3</c:v>
                </c:pt>
                <c:pt idx="62875">
                  <c:v>1.007080078125E-3</c:v>
                </c:pt>
                <c:pt idx="62876">
                  <c:v>1.0068416595458984E-3</c:v>
                </c:pt>
                <c:pt idx="62877">
                  <c:v>1.007080078125E-3</c:v>
                </c:pt>
                <c:pt idx="62878">
                  <c:v>1.007080078125E-3</c:v>
                </c:pt>
                <c:pt idx="62879">
                  <c:v>1.0068416595458984E-3</c:v>
                </c:pt>
                <c:pt idx="62880">
                  <c:v>1.007080078125E-3</c:v>
                </c:pt>
                <c:pt idx="62881">
                  <c:v>1.007080078125E-3</c:v>
                </c:pt>
                <c:pt idx="62882">
                  <c:v>1.0068416595458984E-3</c:v>
                </c:pt>
                <c:pt idx="62883">
                  <c:v>1.007080078125E-3</c:v>
                </c:pt>
                <c:pt idx="62884">
                  <c:v>1.007080078125E-3</c:v>
                </c:pt>
                <c:pt idx="62885">
                  <c:v>1.0068416595458984E-3</c:v>
                </c:pt>
                <c:pt idx="62886">
                  <c:v>1.007080078125E-3</c:v>
                </c:pt>
                <c:pt idx="62887">
                  <c:v>1.0080337524414063E-3</c:v>
                </c:pt>
                <c:pt idx="62888">
                  <c:v>1.0068416595458984E-3</c:v>
                </c:pt>
                <c:pt idx="62889">
                  <c:v>1.007080078125E-3</c:v>
                </c:pt>
                <c:pt idx="62890">
                  <c:v>1.007080078125E-3</c:v>
                </c:pt>
                <c:pt idx="62891">
                  <c:v>1.0068416595458984E-3</c:v>
                </c:pt>
                <c:pt idx="62892">
                  <c:v>1.007080078125E-3</c:v>
                </c:pt>
                <c:pt idx="62893">
                  <c:v>1.007080078125E-3</c:v>
                </c:pt>
                <c:pt idx="62894">
                  <c:v>1.0068416595458984E-3</c:v>
                </c:pt>
                <c:pt idx="62895">
                  <c:v>1.007080078125E-3</c:v>
                </c:pt>
                <c:pt idx="62896">
                  <c:v>1.007080078125E-3</c:v>
                </c:pt>
                <c:pt idx="62897">
                  <c:v>1.0068416595458984E-3</c:v>
                </c:pt>
                <c:pt idx="62898">
                  <c:v>1.007080078125E-3</c:v>
                </c:pt>
                <c:pt idx="62899">
                  <c:v>1.0080337524414063E-3</c:v>
                </c:pt>
                <c:pt idx="62900">
                  <c:v>1.007080078125E-3</c:v>
                </c:pt>
                <c:pt idx="62901">
                  <c:v>1.0068416595458984E-3</c:v>
                </c:pt>
                <c:pt idx="62902">
                  <c:v>1.007080078125E-3</c:v>
                </c:pt>
                <c:pt idx="62903">
                  <c:v>1.007080078125E-3</c:v>
                </c:pt>
                <c:pt idx="62904">
                  <c:v>1.0068416595458984E-3</c:v>
                </c:pt>
                <c:pt idx="62905">
                  <c:v>1.007080078125E-3</c:v>
                </c:pt>
                <c:pt idx="62906">
                  <c:v>1.007080078125E-3</c:v>
                </c:pt>
                <c:pt idx="62907">
                  <c:v>1.0068416595458984E-3</c:v>
                </c:pt>
                <c:pt idx="62908">
                  <c:v>1.007080078125E-3</c:v>
                </c:pt>
                <c:pt idx="62909">
                  <c:v>1.007080078125E-3</c:v>
                </c:pt>
                <c:pt idx="62910">
                  <c:v>1.0068416595458984E-3</c:v>
                </c:pt>
                <c:pt idx="62911">
                  <c:v>1.007080078125E-3</c:v>
                </c:pt>
                <c:pt idx="62912">
                  <c:v>1.0080337524414063E-3</c:v>
                </c:pt>
                <c:pt idx="62913">
                  <c:v>1.0068416595458984E-3</c:v>
                </c:pt>
                <c:pt idx="62914">
                  <c:v>1.007080078125E-3</c:v>
                </c:pt>
                <c:pt idx="62915">
                  <c:v>1.007080078125E-3</c:v>
                </c:pt>
                <c:pt idx="62916">
                  <c:v>1.0068416595458984E-3</c:v>
                </c:pt>
                <c:pt idx="62917">
                  <c:v>1.007080078125E-3</c:v>
                </c:pt>
                <c:pt idx="62918">
                  <c:v>1.007080078125E-3</c:v>
                </c:pt>
                <c:pt idx="62919">
                  <c:v>1.0068416595458984E-3</c:v>
                </c:pt>
                <c:pt idx="62920">
                  <c:v>1.007080078125E-3</c:v>
                </c:pt>
                <c:pt idx="62921">
                  <c:v>1.007080078125E-3</c:v>
                </c:pt>
                <c:pt idx="62922">
                  <c:v>1.0068416595458984E-3</c:v>
                </c:pt>
                <c:pt idx="62923">
                  <c:v>1.007080078125E-3</c:v>
                </c:pt>
                <c:pt idx="62924">
                  <c:v>1.0080337524414063E-3</c:v>
                </c:pt>
                <c:pt idx="62925">
                  <c:v>1.007080078125E-3</c:v>
                </c:pt>
                <c:pt idx="62926">
                  <c:v>1.0068416595458984E-3</c:v>
                </c:pt>
                <c:pt idx="62927">
                  <c:v>1.007080078125E-3</c:v>
                </c:pt>
                <c:pt idx="62928">
                  <c:v>1.007080078125E-3</c:v>
                </c:pt>
                <c:pt idx="62929">
                  <c:v>1.0068416595458984E-3</c:v>
                </c:pt>
                <c:pt idx="62930">
                  <c:v>1.007080078125E-3</c:v>
                </c:pt>
                <c:pt idx="62931">
                  <c:v>1.007080078125E-3</c:v>
                </c:pt>
                <c:pt idx="62932">
                  <c:v>1.0068416595458984E-3</c:v>
                </c:pt>
                <c:pt idx="62933">
                  <c:v>1.007080078125E-3</c:v>
                </c:pt>
                <c:pt idx="62934">
                  <c:v>1.007080078125E-3</c:v>
                </c:pt>
                <c:pt idx="62935">
                  <c:v>1.0068416595458984E-3</c:v>
                </c:pt>
                <c:pt idx="62936">
                  <c:v>1.007080078125E-3</c:v>
                </c:pt>
                <c:pt idx="62937">
                  <c:v>1.0080337524414063E-3</c:v>
                </c:pt>
                <c:pt idx="62938">
                  <c:v>1.0068416595458984E-3</c:v>
                </c:pt>
                <c:pt idx="62939">
                  <c:v>1.007080078125E-3</c:v>
                </c:pt>
                <c:pt idx="62940">
                  <c:v>1.007080078125E-3</c:v>
                </c:pt>
                <c:pt idx="62941">
                  <c:v>1.0068416595458984E-3</c:v>
                </c:pt>
                <c:pt idx="62942">
                  <c:v>1.007080078125E-3</c:v>
                </c:pt>
                <c:pt idx="62943">
                  <c:v>1.007080078125E-3</c:v>
                </c:pt>
                <c:pt idx="62944">
                  <c:v>1.0068416595458984E-3</c:v>
                </c:pt>
                <c:pt idx="62945">
                  <c:v>1.007080078125E-3</c:v>
                </c:pt>
                <c:pt idx="62946">
                  <c:v>1.007080078125E-3</c:v>
                </c:pt>
                <c:pt idx="62947">
                  <c:v>1.0068416595458984E-3</c:v>
                </c:pt>
                <c:pt idx="62948">
                  <c:v>1.007080078125E-3</c:v>
                </c:pt>
                <c:pt idx="62949">
                  <c:v>1.0080337524414063E-3</c:v>
                </c:pt>
                <c:pt idx="62950">
                  <c:v>1.007080078125E-3</c:v>
                </c:pt>
                <c:pt idx="62951">
                  <c:v>1.0068416595458984E-3</c:v>
                </c:pt>
                <c:pt idx="62952">
                  <c:v>1.007080078125E-3</c:v>
                </c:pt>
                <c:pt idx="62953">
                  <c:v>1.007080078125E-3</c:v>
                </c:pt>
                <c:pt idx="62954">
                  <c:v>1.0068416595458984E-3</c:v>
                </c:pt>
                <c:pt idx="62955">
                  <c:v>1.007080078125E-3</c:v>
                </c:pt>
                <c:pt idx="62956">
                  <c:v>1.007080078125E-3</c:v>
                </c:pt>
                <c:pt idx="62957">
                  <c:v>1.0068416595458984E-3</c:v>
                </c:pt>
                <c:pt idx="62958">
                  <c:v>1.007080078125E-3</c:v>
                </c:pt>
                <c:pt idx="62959">
                  <c:v>1.007080078125E-3</c:v>
                </c:pt>
                <c:pt idx="62960">
                  <c:v>1.0068416595458984E-3</c:v>
                </c:pt>
                <c:pt idx="62961">
                  <c:v>1.007080078125E-3</c:v>
                </c:pt>
                <c:pt idx="62962">
                  <c:v>1.0080337524414063E-3</c:v>
                </c:pt>
                <c:pt idx="62963">
                  <c:v>1.0068416595458984E-3</c:v>
                </c:pt>
                <c:pt idx="62964">
                  <c:v>1.007080078125E-3</c:v>
                </c:pt>
                <c:pt idx="62965">
                  <c:v>1.007080078125E-3</c:v>
                </c:pt>
                <c:pt idx="62966">
                  <c:v>1.0068416595458984E-3</c:v>
                </c:pt>
                <c:pt idx="62967">
                  <c:v>1.007080078125E-3</c:v>
                </c:pt>
                <c:pt idx="62968">
                  <c:v>1.007080078125E-3</c:v>
                </c:pt>
                <c:pt idx="62969">
                  <c:v>1.0068416595458984E-3</c:v>
                </c:pt>
                <c:pt idx="62970">
                  <c:v>1.007080078125E-3</c:v>
                </c:pt>
                <c:pt idx="62971">
                  <c:v>1.007080078125E-3</c:v>
                </c:pt>
                <c:pt idx="62972">
                  <c:v>1.0068416595458984E-3</c:v>
                </c:pt>
                <c:pt idx="62973">
                  <c:v>1.007080078125E-3</c:v>
                </c:pt>
                <c:pt idx="62974">
                  <c:v>1.0080337524414063E-3</c:v>
                </c:pt>
                <c:pt idx="62975">
                  <c:v>1.007080078125E-3</c:v>
                </c:pt>
                <c:pt idx="62976">
                  <c:v>1.0068416595458984E-3</c:v>
                </c:pt>
                <c:pt idx="62977">
                  <c:v>1.007080078125E-3</c:v>
                </c:pt>
                <c:pt idx="62978">
                  <c:v>1.007080078125E-3</c:v>
                </c:pt>
                <c:pt idx="62979">
                  <c:v>1.0068416595458984E-3</c:v>
                </c:pt>
                <c:pt idx="62980">
                  <c:v>1.007080078125E-3</c:v>
                </c:pt>
                <c:pt idx="62981">
                  <c:v>1.007080078125E-3</c:v>
                </c:pt>
                <c:pt idx="62982">
                  <c:v>1.0068416595458984E-3</c:v>
                </c:pt>
                <c:pt idx="62983">
                  <c:v>1.007080078125E-3</c:v>
                </c:pt>
                <c:pt idx="62984">
                  <c:v>1.007080078125E-3</c:v>
                </c:pt>
                <c:pt idx="62985">
                  <c:v>1.0068416595458984E-3</c:v>
                </c:pt>
                <c:pt idx="62986">
                  <c:v>1.0080337524414063E-3</c:v>
                </c:pt>
                <c:pt idx="62987">
                  <c:v>1.007080078125E-3</c:v>
                </c:pt>
                <c:pt idx="62988">
                  <c:v>1.0068416595458984E-3</c:v>
                </c:pt>
                <c:pt idx="62989">
                  <c:v>1.007080078125E-3</c:v>
                </c:pt>
                <c:pt idx="62990">
                  <c:v>1.007080078125E-3</c:v>
                </c:pt>
                <c:pt idx="62991">
                  <c:v>1.0068416595458984E-3</c:v>
                </c:pt>
                <c:pt idx="62992">
                  <c:v>1.007080078125E-3</c:v>
                </c:pt>
                <c:pt idx="62993">
                  <c:v>1.007080078125E-3</c:v>
                </c:pt>
                <c:pt idx="62994">
                  <c:v>1.0068416595458984E-3</c:v>
                </c:pt>
                <c:pt idx="62995">
                  <c:v>1.007080078125E-3</c:v>
                </c:pt>
                <c:pt idx="62996">
                  <c:v>1.007080078125E-3</c:v>
                </c:pt>
                <c:pt idx="62997">
                  <c:v>1.0068416595458984E-3</c:v>
                </c:pt>
                <c:pt idx="62998">
                  <c:v>1.007080078125E-3</c:v>
                </c:pt>
                <c:pt idx="62999">
                  <c:v>1.0080337524414063E-3</c:v>
                </c:pt>
                <c:pt idx="63000">
                  <c:v>1.007080078125E-3</c:v>
                </c:pt>
                <c:pt idx="63001">
                  <c:v>1.0068416595458984E-3</c:v>
                </c:pt>
                <c:pt idx="63002">
                  <c:v>1.007080078125E-3</c:v>
                </c:pt>
                <c:pt idx="63003">
                  <c:v>1.007080078125E-3</c:v>
                </c:pt>
                <c:pt idx="63004">
                  <c:v>1.0068416595458984E-3</c:v>
                </c:pt>
                <c:pt idx="63005">
                  <c:v>1.007080078125E-3</c:v>
                </c:pt>
                <c:pt idx="63006">
                  <c:v>1.007080078125E-3</c:v>
                </c:pt>
                <c:pt idx="63007">
                  <c:v>1.0068416595458984E-3</c:v>
                </c:pt>
                <c:pt idx="63008">
                  <c:v>1.007080078125E-3</c:v>
                </c:pt>
                <c:pt idx="63009">
                  <c:v>1.007080078125E-3</c:v>
                </c:pt>
                <c:pt idx="63010">
                  <c:v>1.0068416595458984E-3</c:v>
                </c:pt>
                <c:pt idx="63011">
                  <c:v>1.0080337524414063E-3</c:v>
                </c:pt>
                <c:pt idx="63012">
                  <c:v>1.007080078125E-3</c:v>
                </c:pt>
                <c:pt idx="63013">
                  <c:v>1.0068416595458984E-3</c:v>
                </c:pt>
                <c:pt idx="63014">
                  <c:v>1.007080078125E-3</c:v>
                </c:pt>
                <c:pt idx="63015">
                  <c:v>1.007080078125E-3</c:v>
                </c:pt>
                <c:pt idx="63016">
                  <c:v>1.0068416595458984E-3</c:v>
                </c:pt>
                <c:pt idx="63017">
                  <c:v>1.007080078125E-3</c:v>
                </c:pt>
                <c:pt idx="63018">
                  <c:v>1.007080078125E-3</c:v>
                </c:pt>
                <c:pt idx="63019">
                  <c:v>1.0068416595458984E-3</c:v>
                </c:pt>
                <c:pt idx="63020">
                  <c:v>1.007080078125E-3</c:v>
                </c:pt>
                <c:pt idx="63021">
                  <c:v>1.007080078125E-3</c:v>
                </c:pt>
                <c:pt idx="63022">
                  <c:v>1.0068416595458984E-3</c:v>
                </c:pt>
                <c:pt idx="63023">
                  <c:v>1.007080078125E-3</c:v>
                </c:pt>
                <c:pt idx="63024">
                  <c:v>1.0080337524414063E-3</c:v>
                </c:pt>
                <c:pt idx="63025">
                  <c:v>1.007080078125E-3</c:v>
                </c:pt>
                <c:pt idx="63026">
                  <c:v>1.0068416595458984E-3</c:v>
                </c:pt>
                <c:pt idx="63027">
                  <c:v>1.007080078125E-3</c:v>
                </c:pt>
                <c:pt idx="63028">
                  <c:v>1.007080078125E-3</c:v>
                </c:pt>
                <c:pt idx="63029">
                  <c:v>1.0068416595458984E-3</c:v>
                </c:pt>
                <c:pt idx="63030">
                  <c:v>1.007080078125E-3</c:v>
                </c:pt>
                <c:pt idx="63031">
                  <c:v>1.007080078125E-3</c:v>
                </c:pt>
                <c:pt idx="63032">
                  <c:v>1.0068416595458984E-3</c:v>
                </c:pt>
                <c:pt idx="63033">
                  <c:v>1.007080078125E-3</c:v>
                </c:pt>
                <c:pt idx="63034">
                  <c:v>1.007080078125E-3</c:v>
                </c:pt>
                <c:pt idx="63035">
                  <c:v>1.0068416595458984E-3</c:v>
                </c:pt>
                <c:pt idx="63036">
                  <c:v>1.0080337524414063E-3</c:v>
                </c:pt>
                <c:pt idx="63037">
                  <c:v>1.007080078125E-3</c:v>
                </c:pt>
                <c:pt idx="63038">
                  <c:v>1.0068416595458984E-3</c:v>
                </c:pt>
                <c:pt idx="63039">
                  <c:v>1.007080078125E-3</c:v>
                </c:pt>
                <c:pt idx="63040">
                  <c:v>1.007080078125E-3</c:v>
                </c:pt>
                <c:pt idx="63041">
                  <c:v>1.0068416595458984E-3</c:v>
                </c:pt>
                <c:pt idx="63042">
                  <c:v>1.007080078125E-3</c:v>
                </c:pt>
                <c:pt idx="63043">
                  <c:v>1.007080078125E-3</c:v>
                </c:pt>
                <c:pt idx="63044">
                  <c:v>1.0068416595458984E-3</c:v>
                </c:pt>
                <c:pt idx="63045">
                  <c:v>1.007080078125E-3</c:v>
                </c:pt>
                <c:pt idx="63046">
                  <c:v>1.007080078125E-3</c:v>
                </c:pt>
                <c:pt idx="63047">
                  <c:v>1.0068416595458984E-3</c:v>
                </c:pt>
                <c:pt idx="63048">
                  <c:v>1.007080078125E-3</c:v>
                </c:pt>
                <c:pt idx="63049">
                  <c:v>1.0080337524414063E-3</c:v>
                </c:pt>
                <c:pt idx="63050">
                  <c:v>1.007080078125E-3</c:v>
                </c:pt>
                <c:pt idx="63051">
                  <c:v>1.0068416595458984E-3</c:v>
                </c:pt>
                <c:pt idx="63052">
                  <c:v>1.007080078125E-3</c:v>
                </c:pt>
                <c:pt idx="63053">
                  <c:v>1.007080078125E-3</c:v>
                </c:pt>
                <c:pt idx="63054">
                  <c:v>1.0068416595458984E-3</c:v>
                </c:pt>
                <c:pt idx="63055">
                  <c:v>1.007080078125E-3</c:v>
                </c:pt>
                <c:pt idx="63056">
                  <c:v>1.007080078125E-3</c:v>
                </c:pt>
                <c:pt idx="63057">
                  <c:v>1.0068416595458984E-3</c:v>
                </c:pt>
                <c:pt idx="63058">
                  <c:v>1.007080078125E-3</c:v>
                </c:pt>
                <c:pt idx="63059">
                  <c:v>1.007080078125E-3</c:v>
                </c:pt>
                <c:pt idx="63060">
                  <c:v>1.0068416595458984E-3</c:v>
                </c:pt>
                <c:pt idx="63061">
                  <c:v>1.0080337524414063E-3</c:v>
                </c:pt>
                <c:pt idx="63062">
                  <c:v>1.007080078125E-3</c:v>
                </c:pt>
                <c:pt idx="63063">
                  <c:v>1.0068416595458984E-3</c:v>
                </c:pt>
                <c:pt idx="63064">
                  <c:v>1.007080078125E-3</c:v>
                </c:pt>
                <c:pt idx="63065">
                  <c:v>1.007080078125E-3</c:v>
                </c:pt>
                <c:pt idx="63066">
                  <c:v>1.0068416595458984E-3</c:v>
                </c:pt>
                <c:pt idx="63067">
                  <c:v>1.007080078125E-3</c:v>
                </c:pt>
                <c:pt idx="63068">
                  <c:v>1.007080078125E-3</c:v>
                </c:pt>
                <c:pt idx="63069">
                  <c:v>1.0068416595458984E-3</c:v>
                </c:pt>
                <c:pt idx="63070">
                  <c:v>1.007080078125E-3</c:v>
                </c:pt>
                <c:pt idx="63071">
                  <c:v>1.007080078125E-3</c:v>
                </c:pt>
                <c:pt idx="63072">
                  <c:v>1.0068416595458984E-3</c:v>
                </c:pt>
                <c:pt idx="63073">
                  <c:v>1.007080078125E-3</c:v>
                </c:pt>
                <c:pt idx="63074">
                  <c:v>1.0080337524414063E-3</c:v>
                </c:pt>
                <c:pt idx="63075">
                  <c:v>1.007080078125E-3</c:v>
                </c:pt>
                <c:pt idx="63076">
                  <c:v>1.0068416595458984E-3</c:v>
                </c:pt>
                <c:pt idx="63077">
                  <c:v>1.007080078125E-3</c:v>
                </c:pt>
                <c:pt idx="63078">
                  <c:v>1.007080078125E-3</c:v>
                </c:pt>
                <c:pt idx="63079">
                  <c:v>1.0068416595458984E-3</c:v>
                </c:pt>
                <c:pt idx="63080">
                  <c:v>1.007080078125E-3</c:v>
                </c:pt>
                <c:pt idx="63081">
                  <c:v>1.007080078125E-3</c:v>
                </c:pt>
                <c:pt idx="63082">
                  <c:v>1.0068416595458984E-3</c:v>
                </c:pt>
                <c:pt idx="63083">
                  <c:v>1.007080078125E-3</c:v>
                </c:pt>
                <c:pt idx="63084">
                  <c:v>1.007080078125E-3</c:v>
                </c:pt>
                <c:pt idx="63085">
                  <c:v>1.0068416595458984E-3</c:v>
                </c:pt>
                <c:pt idx="63086">
                  <c:v>1.0080337524414063E-3</c:v>
                </c:pt>
                <c:pt idx="63087">
                  <c:v>1.007080078125E-3</c:v>
                </c:pt>
                <c:pt idx="63088">
                  <c:v>1.0068416595458984E-3</c:v>
                </c:pt>
                <c:pt idx="63089">
                  <c:v>1.007080078125E-3</c:v>
                </c:pt>
                <c:pt idx="63090">
                  <c:v>1.007080078125E-3</c:v>
                </c:pt>
                <c:pt idx="63091">
                  <c:v>1.0068416595458984E-3</c:v>
                </c:pt>
                <c:pt idx="63092">
                  <c:v>1.007080078125E-3</c:v>
                </c:pt>
                <c:pt idx="63093">
                  <c:v>1.007080078125E-3</c:v>
                </c:pt>
                <c:pt idx="63094">
                  <c:v>1.0068416595458984E-3</c:v>
                </c:pt>
                <c:pt idx="63095">
                  <c:v>1.007080078125E-3</c:v>
                </c:pt>
                <c:pt idx="63096">
                  <c:v>1.007080078125E-3</c:v>
                </c:pt>
                <c:pt idx="63097">
                  <c:v>1.0068416595458984E-3</c:v>
                </c:pt>
                <c:pt idx="63098">
                  <c:v>1.007080078125E-3</c:v>
                </c:pt>
                <c:pt idx="63099">
                  <c:v>1.0080337524414063E-3</c:v>
                </c:pt>
                <c:pt idx="63100">
                  <c:v>1.007080078125E-3</c:v>
                </c:pt>
                <c:pt idx="63101">
                  <c:v>1.0068416595458984E-3</c:v>
                </c:pt>
                <c:pt idx="63102">
                  <c:v>1.007080078125E-3</c:v>
                </c:pt>
                <c:pt idx="63103">
                  <c:v>1.007080078125E-3</c:v>
                </c:pt>
                <c:pt idx="63104">
                  <c:v>1.0068416595458984E-3</c:v>
                </c:pt>
                <c:pt idx="63105">
                  <c:v>1.007080078125E-3</c:v>
                </c:pt>
                <c:pt idx="63106">
                  <c:v>4.0280818939208984E-3</c:v>
                </c:pt>
                <c:pt idx="63107">
                  <c:v>1.0068416595458984E-3</c:v>
                </c:pt>
                <c:pt idx="63108">
                  <c:v>1.0080337524414063E-3</c:v>
                </c:pt>
                <c:pt idx="63109">
                  <c:v>1.007080078125E-3</c:v>
                </c:pt>
                <c:pt idx="63110">
                  <c:v>1.0068416595458984E-3</c:v>
                </c:pt>
                <c:pt idx="63111">
                  <c:v>1.007080078125E-3</c:v>
                </c:pt>
                <c:pt idx="63112">
                  <c:v>1.007080078125E-3</c:v>
                </c:pt>
                <c:pt idx="63113">
                  <c:v>1.0068416595458984E-3</c:v>
                </c:pt>
                <c:pt idx="63114">
                  <c:v>1.007080078125E-3</c:v>
                </c:pt>
                <c:pt idx="63115">
                  <c:v>1.007080078125E-3</c:v>
                </c:pt>
                <c:pt idx="63116">
                  <c:v>1.0068416595458984E-3</c:v>
                </c:pt>
                <c:pt idx="63117">
                  <c:v>1.007080078125E-3</c:v>
                </c:pt>
                <c:pt idx="63118">
                  <c:v>1.007080078125E-3</c:v>
                </c:pt>
                <c:pt idx="63119">
                  <c:v>1.0068416595458984E-3</c:v>
                </c:pt>
                <c:pt idx="63120">
                  <c:v>1.007080078125E-3</c:v>
                </c:pt>
                <c:pt idx="63121">
                  <c:v>1.0080337524414063E-3</c:v>
                </c:pt>
                <c:pt idx="63122">
                  <c:v>1.007080078125E-3</c:v>
                </c:pt>
                <c:pt idx="63123">
                  <c:v>1.0068416595458984E-3</c:v>
                </c:pt>
                <c:pt idx="63124">
                  <c:v>1.007080078125E-3</c:v>
                </c:pt>
                <c:pt idx="63125">
                  <c:v>1.007080078125E-3</c:v>
                </c:pt>
                <c:pt idx="63126">
                  <c:v>1.0068416595458984E-3</c:v>
                </c:pt>
                <c:pt idx="63127">
                  <c:v>1.007080078125E-3</c:v>
                </c:pt>
                <c:pt idx="63128">
                  <c:v>1.007080078125E-3</c:v>
                </c:pt>
                <c:pt idx="63129">
                  <c:v>1.0068416595458984E-3</c:v>
                </c:pt>
                <c:pt idx="63130">
                  <c:v>1.007080078125E-3</c:v>
                </c:pt>
                <c:pt idx="63131">
                  <c:v>1.007080078125E-3</c:v>
                </c:pt>
                <c:pt idx="63132">
                  <c:v>1.0068416595458984E-3</c:v>
                </c:pt>
                <c:pt idx="63133">
                  <c:v>1.0080337524414063E-3</c:v>
                </c:pt>
                <c:pt idx="63134">
                  <c:v>1.007080078125E-3</c:v>
                </c:pt>
                <c:pt idx="63135">
                  <c:v>1.0068416595458984E-3</c:v>
                </c:pt>
                <c:pt idx="63136">
                  <c:v>1.007080078125E-3</c:v>
                </c:pt>
                <c:pt idx="63137">
                  <c:v>1.007080078125E-3</c:v>
                </c:pt>
                <c:pt idx="63138">
                  <c:v>1.0068416595458984E-3</c:v>
                </c:pt>
                <c:pt idx="63139">
                  <c:v>1.007080078125E-3</c:v>
                </c:pt>
                <c:pt idx="63140">
                  <c:v>1.007080078125E-3</c:v>
                </c:pt>
                <c:pt idx="63141">
                  <c:v>1.0068416595458984E-3</c:v>
                </c:pt>
                <c:pt idx="63142">
                  <c:v>1.007080078125E-3</c:v>
                </c:pt>
                <c:pt idx="63143">
                  <c:v>1.007080078125E-3</c:v>
                </c:pt>
                <c:pt idx="63144">
                  <c:v>1.0068416595458984E-3</c:v>
                </c:pt>
                <c:pt idx="63145">
                  <c:v>1.007080078125E-3</c:v>
                </c:pt>
                <c:pt idx="63146">
                  <c:v>1.0080337524414063E-3</c:v>
                </c:pt>
                <c:pt idx="63147">
                  <c:v>1.007080078125E-3</c:v>
                </c:pt>
                <c:pt idx="63148">
                  <c:v>1.0068416595458984E-3</c:v>
                </c:pt>
                <c:pt idx="63149">
                  <c:v>1.007080078125E-3</c:v>
                </c:pt>
                <c:pt idx="63150">
                  <c:v>1.007080078125E-3</c:v>
                </c:pt>
                <c:pt idx="63151">
                  <c:v>1.0068416595458984E-3</c:v>
                </c:pt>
                <c:pt idx="63152">
                  <c:v>1.007080078125E-3</c:v>
                </c:pt>
                <c:pt idx="63153">
                  <c:v>1.007080078125E-3</c:v>
                </c:pt>
                <c:pt idx="63154">
                  <c:v>1.0068416595458984E-3</c:v>
                </c:pt>
                <c:pt idx="63155">
                  <c:v>1.007080078125E-3</c:v>
                </c:pt>
                <c:pt idx="63156">
                  <c:v>1.007080078125E-3</c:v>
                </c:pt>
                <c:pt idx="63157">
                  <c:v>1.0068416595458984E-3</c:v>
                </c:pt>
                <c:pt idx="63158">
                  <c:v>1.0080337524414063E-3</c:v>
                </c:pt>
                <c:pt idx="63159">
                  <c:v>1.007080078125E-3</c:v>
                </c:pt>
                <c:pt idx="63160">
                  <c:v>1.0068416595458984E-3</c:v>
                </c:pt>
                <c:pt idx="63161">
                  <c:v>1.007080078125E-3</c:v>
                </c:pt>
                <c:pt idx="63162">
                  <c:v>1.007080078125E-3</c:v>
                </c:pt>
                <c:pt idx="63163">
                  <c:v>4.0278434753417969E-3</c:v>
                </c:pt>
                <c:pt idx="63164">
                  <c:v>1.007080078125E-3</c:v>
                </c:pt>
                <c:pt idx="63165">
                  <c:v>1.007080078125E-3</c:v>
                </c:pt>
                <c:pt idx="63166">
                  <c:v>1.0068416595458984E-3</c:v>
                </c:pt>
                <c:pt idx="63167">
                  <c:v>1.007080078125E-3</c:v>
                </c:pt>
                <c:pt idx="63168">
                  <c:v>1.0080337524414063E-3</c:v>
                </c:pt>
                <c:pt idx="63169">
                  <c:v>1.007080078125E-3</c:v>
                </c:pt>
                <c:pt idx="63170">
                  <c:v>1.0068416595458984E-3</c:v>
                </c:pt>
                <c:pt idx="63171">
                  <c:v>1.007080078125E-3</c:v>
                </c:pt>
                <c:pt idx="63172">
                  <c:v>1.007080078125E-3</c:v>
                </c:pt>
                <c:pt idx="63173">
                  <c:v>1.0068416595458984E-3</c:v>
                </c:pt>
                <c:pt idx="63174">
                  <c:v>1.007080078125E-3</c:v>
                </c:pt>
                <c:pt idx="63175">
                  <c:v>1.007080078125E-3</c:v>
                </c:pt>
                <c:pt idx="63176">
                  <c:v>1.0068416595458984E-3</c:v>
                </c:pt>
                <c:pt idx="63177">
                  <c:v>1.007080078125E-3</c:v>
                </c:pt>
                <c:pt idx="63178">
                  <c:v>1.007080078125E-3</c:v>
                </c:pt>
                <c:pt idx="63179">
                  <c:v>1.0068416595458984E-3</c:v>
                </c:pt>
                <c:pt idx="63180">
                  <c:v>1.0080337524414063E-3</c:v>
                </c:pt>
                <c:pt idx="63181">
                  <c:v>1.007080078125E-3</c:v>
                </c:pt>
                <c:pt idx="63182">
                  <c:v>1.0068416595458984E-3</c:v>
                </c:pt>
                <c:pt idx="63183">
                  <c:v>1.007080078125E-3</c:v>
                </c:pt>
                <c:pt idx="63184">
                  <c:v>1.007080078125E-3</c:v>
                </c:pt>
                <c:pt idx="63185">
                  <c:v>1.0068416595458984E-3</c:v>
                </c:pt>
                <c:pt idx="63186">
                  <c:v>1.007080078125E-3</c:v>
                </c:pt>
                <c:pt idx="63187">
                  <c:v>1.007080078125E-3</c:v>
                </c:pt>
                <c:pt idx="63188">
                  <c:v>1.0068416595458984E-3</c:v>
                </c:pt>
                <c:pt idx="63189">
                  <c:v>1.007080078125E-3</c:v>
                </c:pt>
                <c:pt idx="63190">
                  <c:v>1.007080078125E-3</c:v>
                </c:pt>
                <c:pt idx="63191">
                  <c:v>1.0068416595458984E-3</c:v>
                </c:pt>
                <c:pt idx="63192">
                  <c:v>1.007080078125E-3</c:v>
                </c:pt>
                <c:pt idx="63193">
                  <c:v>1.0080337524414063E-3</c:v>
                </c:pt>
                <c:pt idx="63194">
                  <c:v>1.007080078125E-3</c:v>
                </c:pt>
                <c:pt idx="63195">
                  <c:v>1.0068416595458984E-3</c:v>
                </c:pt>
                <c:pt idx="63196">
                  <c:v>1.007080078125E-3</c:v>
                </c:pt>
                <c:pt idx="63197">
                  <c:v>1.007080078125E-3</c:v>
                </c:pt>
                <c:pt idx="63198">
                  <c:v>1.0068416595458984E-3</c:v>
                </c:pt>
                <c:pt idx="63199">
                  <c:v>1.007080078125E-3</c:v>
                </c:pt>
                <c:pt idx="63200">
                  <c:v>1.007080078125E-3</c:v>
                </c:pt>
                <c:pt idx="63201">
                  <c:v>1.0068416595458984E-3</c:v>
                </c:pt>
                <c:pt idx="63202">
                  <c:v>1.007080078125E-3</c:v>
                </c:pt>
                <c:pt idx="63203">
                  <c:v>1.0068416595458984E-3</c:v>
                </c:pt>
                <c:pt idx="63204">
                  <c:v>1.007080078125E-3</c:v>
                </c:pt>
                <c:pt idx="63205">
                  <c:v>1.0080337524414063E-3</c:v>
                </c:pt>
                <c:pt idx="63206">
                  <c:v>1.007080078125E-3</c:v>
                </c:pt>
                <c:pt idx="63207">
                  <c:v>1.0068416595458984E-3</c:v>
                </c:pt>
                <c:pt idx="63208">
                  <c:v>1.007080078125E-3</c:v>
                </c:pt>
                <c:pt idx="63209">
                  <c:v>1.007080078125E-3</c:v>
                </c:pt>
                <c:pt idx="63210">
                  <c:v>1.0068416595458984E-3</c:v>
                </c:pt>
                <c:pt idx="63211">
                  <c:v>1.007080078125E-3</c:v>
                </c:pt>
                <c:pt idx="63212">
                  <c:v>1.007080078125E-3</c:v>
                </c:pt>
                <c:pt idx="63213">
                  <c:v>1.0068416595458984E-3</c:v>
                </c:pt>
                <c:pt idx="63214">
                  <c:v>1.007080078125E-3</c:v>
                </c:pt>
                <c:pt idx="63215">
                  <c:v>1.007080078125E-3</c:v>
                </c:pt>
                <c:pt idx="63216">
                  <c:v>1.0068416595458984E-3</c:v>
                </c:pt>
                <c:pt idx="63217">
                  <c:v>1.007080078125E-3</c:v>
                </c:pt>
                <c:pt idx="63218">
                  <c:v>1.0080337524414063E-3</c:v>
                </c:pt>
                <c:pt idx="63219">
                  <c:v>1.007080078125E-3</c:v>
                </c:pt>
                <c:pt idx="63220">
                  <c:v>1.0068416595458984E-3</c:v>
                </c:pt>
                <c:pt idx="63221">
                  <c:v>1.007080078125E-3</c:v>
                </c:pt>
                <c:pt idx="63222">
                  <c:v>1.007080078125E-3</c:v>
                </c:pt>
                <c:pt idx="63223">
                  <c:v>1.0068416595458984E-3</c:v>
                </c:pt>
                <c:pt idx="63224">
                  <c:v>1.007080078125E-3</c:v>
                </c:pt>
                <c:pt idx="63225">
                  <c:v>1.0068416595458984E-3</c:v>
                </c:pt>
                <c:pt idx="63226">
                  <c:v>1.007080078125E-3</c:v>
                </c:pt>
                <c:pt idx="63227">
                  <c:v>1.007080078125E-3</c:v>
                </c:pt>
                <c:pt idx="63228">
                  <c:v>1.0068416595458984E-3</c:v>
                </c:pt>
                <c:pt idx="63229">
                  <c:v>1.007080078125E-3</c:v>
                </c:pt>
                <c:pt idx="63230">
                  <c:v>1.0080337524414063E-3</c:v>
                </c:pt>
                <c:pt idx="63231">
                  <c:v>1.007080078125E-3</c:v>
                </c:pt>
                <c:pt idx="63232">
                  <c:v>1.0068416595458984E-3</c:v>
                </c:pt>
                <c:pt idx="63233">
                  <c:v>1.007080078125E-3</c:v>
                </c:pt>
                <c:pt idx="63234">
                  <c:v>1.007080078125E-3</c:v>
                </c:pt>
                <c:pt idx="63235">
                  <c:v>1.0068416595458984E-3</c:v>
                </c:pt>
                <c:pt idx="63236">
                  <c:v>1.007080078125E-3</c:v>
                </c:pt>
                <c:pt idx="63237">
                  <c:v>1.007080078125E-3</c:v>
                </c:pt>
                <c:pt idx="63238">
                  <c:v>1.0068416595458984E-3</c:v>
                </c:pt>
                <c:pt idx="63239">
                  <c:v>1.007080078125E-3</c:v>
                </c:pt>
                <c:pt idx="63240">
                  <c:v>1.007080078125E-3</c:v>
                </c:pt>
                <c:pt idx="63241">
                  <c:v>1.0068416595458984E-3</c:v>
                </c:pt>
                <c:pt idx="63242">
                  <c:v>1.007080078125E-3</c:v>
                </c:pt>
                <c:pt idx="63243">
                  <c:v>1.0080337524414063E-3</c:v>
                </c:pt>
                <c:pt idx="63244">
                  <c:v>1.007080078125E-3</c:v>
                </c:pt>
                <c:pt idx="63245">
                  <c:v>1.0068416595458984E-3</c:v>
                </c:pt>
                <c:pt idx="63246">
                  <c:v>1.007080078125E-3</c:v>
                </c:pt>
                <c:pt idx="63247">
                  <c:v>1.0068416595458984E-3</c:v>
                </c:pt>
                <c:pt idx="63248">
                  <c:v>1.007080078125E-3</c:v>
                </c:pt>
                <c:pt idx="63249">
                  <c:v>1.007080078125E-3</c:v>
                </c:pt>
                <c:pt idx="63250">
                  <c:v>1.0068416595458984E-3</c:v>
                </c:pt>
                <c:pt idx="63251">
                  <c:v>1.007080078125E-3</c:v>
                </c:pt>
                <c:pt idx="63252">
                  <c:v>1.007080078125E-3</c:v>
                </c:pt>
                <c:pt idx="63253">
                  <c:v>1.0068416595458984E-3</c:v>
                </c:pt>
                <c:pt idx="63254">
                  <c:v>1.007080078125E-3</c:v>
                </c:pt>
                <c:pt idx="63255">
                  <c:v>1.0080337524414063E-3</c:v>
                </c:pt>
                <c:pt idx="63256">
                  <c:v>1.007080078125E-3</c:v>
                </c:pt>
                <c:pt idx="63257">
                  <c:v>1.0068416595458984E-3</c:v>
                </c:pt>
                <c:pt idx="63258">
                  <c:v>1.007080078125E-3</c:v>
                </c:pt>
                <c:pt idx="63259">
                  <c:v>1.007080078125E-3</c:v>
                </c:pt>
                <c:pt idx="63260">
                  <c:v>1.0068416595458984E-3</c:v>
                </c:pt>
                <c:pt idx="63261">
                  <c:v>1.007080078125E-3</c:v>
                </c:pt>
                <c:pt idx="63262">
                  <c:v>1.007080078125E-3</c:v>
                </c:pt>
                <c:pt idx="63263">
                  <c:v>1.0068416595458984E-3</c:v>
                </c:pt>
                <c:pt idx="63264">
                  <c:v>1.007080078125E-3</c:v>
                </c:pt>
                <c:pt idx="63265">
                  <c:v>1.007080078125E-3</c:v>
                </c:pt>
                <c:pt idx="63266">
                  <c:v>1.0068416595458984E-3</c:v>
                </c:pt>
                <c:pt idx="63267">
                  <c:v>1.007080078125E-3</c:v>
                </c:pt>
                <c:pt idx="63268">
                  <c:v>1.0080337524414063E-3</c:v>
                </c:pt>
                <c:pt idx="63269">
                  <c:v>1.0068416595458984E-3</c:v>
                </c:pt>
                <c:pt idx="63270">
                  <c:v>1.007080078125E-3</c:v>
                </c:pt>
                <c:pt idx="63271">
                  <c:v>1.007080078125E-3</c:v>
                </c:pt>
                <c:pt idx="63272">
                  <c:v>1.0068416595458984E-3</c:v>
                </c:pt>
                <c:pt idx="63273">
                  <c:v>1.007080078125E-3</c:v>
                </c:pt>
                <c:pt idx="63274">
                  <c:v>1.007080078125E-3</c:v>
                </c:pt>
                <c:pt idx="63275">
                  <c:v>1.0068416595458984E-3</c:v>
                </c:pt>
                <c:pt idx="63276">
                  <c:v>1.007080078125E-3</c:v>
                </c:pt>
                <c:pt idx="63277">
                  <c:v>1.007080078125E-3</c:v>
                </c:pt>
                <c:pt idx="63278">
                  <c:v>1.0068416595458984E-3</c:v>
                </c:pt>
                <c:pt idx="63279">
                  <c:v>1.007080078125E-3</c:v>
                </c:pt>
                <c:pt idx="63280">
                  <c:v>1.0080337524414063E-3</c:v>
                </c:pt>
                <c:pt idx="63281">
                  <c:v>1.007080078125E-3</c:v>
                </c:pt>
                <c:pt idx="63282">
                  <c:v>1.0068416595458984E-3</c:v>
                </c:pt>
                <c:pt idx="63283">
                  <c:v>1.007080078125E-3</c:v>
                </c:pt>
                <c:pt idx="63284">
                  <c:v>1.007080078125E-3</c:v>
                </c:pt>
                <c:pt idx="63285">
                  <c:v>1.0068416595458984E-3</c:v>
                </c:pt>
                <c:pt idx="63286">
                  <c:v>1.007080078125E-3</c:v>
                </c:pt>
                <c:pt idx="63287">
                  <c:v>1.007080078125E-3</c:v>
                </c:pt>
                <c:pt idx="63288">
                  <c:v>1.0068416595458984E-3</c:v>
                </c:pt>
                <c:pt idx="63289">
                  <c:v>1.007080078125E-3</c:v>
                </c:pt>
                <c:pt idx="63290">
                  <c:v>1.007080078125E-3</c:v>
                </c:pt>
                <c:pt idx="63291">
                  <c:v>1.0068416595458984E-3</c:v>
                </c:pt>
                <c:pt idx="63292">
                  <c:v>1.007080078125E-3</c:v>
                </c:pt>
                <c:pt idx="63293">
                  <c:v>1.0080337524414063E-3</c:v>
                </c:pt>
                <c:pt idx="63294">
                  <c:v>1.0068416595458984E-3</c:v>
                </c:pt>
                <c:pt idx="63295">
                  <c:v>1.007080078125E-3</c:v>
                </c:pt>
                <c:pt idx="63296">
                  <c:v>1.007080078125E-3</c:v>
                </c:pt>
                <c:pt idx="63297">
                  <c:v>1.0068416595458984E-3</c:v>
                </c:pt>
                <c:pt idx="63298">
                  <c:v>1.007080078125E-3</c:v>
                </c:pt>
                <c:pt idx="63299">
                  <c:v>1.007080078125E-3</c:v>
                </c:pt>
                <c:pt idx="63300">
                  <c:v>1.0068416595458984E-3</c:v>
                </c:pt>
                <c:pt idx="63301">
                  <c:v>1.007080078125E-3</c:v>
                </c:pt>
                <c:pt idx="63302">
                  <c:v>1.007080078125E-3</c:v>
                </c:pt>
                <c:pt idx="63303">
                  <c:v>1.0068416595458984E-3</c:v>
                </c:pt>
                <c:pt idx="63304">
                  <c:v>1.007080078125E-3</c:v>
                </c:pt>
                <c:pt idx="63305">
                  <c:v>1.0080337524414063E-3</c:v>
                </c:pt>
                <c:pt idx="63306">
                  <c:v>1.007080078125E-3</c:v>
                </c:pt>
                <c:pt idx="63307">
                  <c:v>1.0068416595458984E-3</c:v>
                </c:pt>
                <c:pt idx="63308">
                  <c:v>1.007080078125E-3</c:v>
                </c:pt>
                <c:pt idx="63309">
                  <c:v>1.007080078125E-3</c:v>
                </c:pt>
                <c:pt idx="63310">
                  <c:v>1.0068416595458984E-3</c:v>
                </c:pt>
                <c:pt idx="63311">
                  <c:v>1.007080078125E-3</c:v>
                </c:pt>
                <c:pt idx="63312">
                  <c:v>1.007080078125E-3</c:v>
                </c:pt>
                <c:pt idx="63313">
                  <c:v>1.0068416595458984E-3</c:v>
                </c:pt>
                <c:pt idx="63314">
                  <c:v>1.007080078125E-3</c:v>
                </c:pt>
                <c:pt idx="63315">
                  <c:v>1.007080078125E-3</c:v>
                </c:pt>
                <c:pt idx="63316">
                  <c:v>1.0068416595458984E-3</c:v>
                </c:pt>
                <c:pt idx="63317">
                  <c:v>1.007080078125E-3</c:v>
                </c:pt>
                <c:pt idx="63318">
                  <c:v>1.0080337524414063E-3</c:v>
                </c:pt>
                <c:pt idx="63319">
                  <c:v>1.0068416595458984E-3</c:v>
                </c:pt>
                <c:pt idx="63320">
                  <c:v>1.007080078125E-3</c:v>
                </c:pt>
                <c:pt idx="63321">
                  <c:v>1.007080078125E-3</c:v>
                </c:pt>
                <c:pt idx="63322">
                  <c:v>1.0068416595458984E-3</c:v>
                </c:pt>
                <c:pt idx="63323">
                  <c:v>1.007080078125E-3</c:v>
                </c:pt>
                <c:pt idx="63324">
                  <c:v>1.007080078125E-3</c:v>
                </c:pt>
                <c:pt idx="63325">
                  <c:v>1.0068416595458984E-3</c:v>
                </c:pt>
                <c:pt idx="63326">
                  <c:v>1.007080078125E-3</c:v>
                </c:pt>
                <c:pt idx="63327">
                  <c:v>1.007080078125E-3</c:v>
                </c:pt>
                <c:pt idx="63328">
                  <c:v>1.0068416595458984E-3</c:v>
                </c:pt>
                <c:pt idx="63329">
                  <c:v>1.007080078125E-3</c:v>
                </c:pt>
                <c:pt idx="63330">
                  <c:v>1.0080337524414063E-3</c:v>
                </c:pt>
                <c:pt idx="63331">
                  <c:v>1.007080078125E-3</c:v>
                </c:pt>
                <c:pt idx="63332">
                  <c:v>1.0068416595458984E-3</c:v>
                </c:pt>
                <c:pt idx="63333">
                  <c:v>1.007080078125E-3</c:v>
                </c:pt>
                <c:pt idx="63334">
                  <c:v>1.007080078125E-3</c:v>
                </c:pt>
                <c:pt idx="63335">
                  <c:v>1.0068416595458984E-3</c:v>
                </c:pt>
                <c:pt idx="63336">
                  <c:v>1.007080078125E-3</c:v>
                </c:pt>
                <c:pt idx="63337">
                  <c:v>1.007080078125E-3</c:v>
                </c:pt>
                <c:pt idx="63338">
                  <c:v>1.0068416595458984E-3</c:v>
                </c:pt>
                <c:pt idx="63339">
                  <c:v>1.007080078125E-3</c:v>
                </c:pt>
                <c:pt idx="63340">
                  <c:v>1.007080078125E-3</c:v>
                </c:pt>
                <c:pt idx="63341">
                  <c:v>1.0068416595458984E-3</c:v>
                </c:pt>
                <c:pt idx="63342">
                  <c:v>1.007080078125E-3</c:v>
                </c:pt>
                <c:pt idx="63343">
                  <c:v>1.0080337524414063E-3</c:v>
                </c:pt>
                <c:pt idx="63344">
                  <c:v>1.0068416595458984E-3</c:v>
                </c:pt>
                <c:pt idx="63345">
                  <c:v>1.007080078125E-3</c:v>
                </c:pt>
                <c:pt idx="63346">
                  <c:v>1.007080078125E-3</c:v>
                </c:pt>
                <c:pt idx="63347">
                  <c:v>1.0068416595458984E-3</c:v>
                </c:pt>
                <c:pt idx="63348">
                  <c:v>1.007080078125E-3</c:v>
                </c:pt>
                <c:pt idx="63349">
                  <c:v>1.007080078125E-3</c:v>
                </c:pt>
                <c:pt idx="63350">
                  <c:v>1.0068416595458984E-3</c:v>
                </c:pt>
                <c:pt idx="63351">
                  <c:v>1.007080078125E-3</c:v>
                </c:pt>
                <c:pt idx="63352">
                  <c:v>1.007080078125E-3</c:v>
                </c:pt>
                <c:pt idx="63353">
                  <c:v>1.0068416595458984E-3</c:v>
                </c:pt>
                <c:pt idx="63354">
                  <c:v>1.007080078125E-3</c:v>
                </c:pt>
                <c:pt idx="63355">
                  <c:v>1.0080337524414063E-3</c:v>
                </c:pt>
                <c:pt idx="63356">
                  <c:v>1.007080078125E-3</c:v>
                </c:pt>
                <c:pt idx="63357">
                  <c:v>1.0068416595458984E-3</c:v>
                </c:pt>
                <c:pt idx="63358">
                  <c:v>1.007080078125E-3</c:v>
                </c:pt>
                <c:pt idx="63359">
                  <c:v>1.007080078125E-3</c:v>
                </c:pt>
                <c:pt idx="63360">
                  <c:v>1.0068416595458984E-3</c:v>
                </c:pt>
                <c:pt idx="63361">
                  <c:v>1.007080078125E-3</c:v>
                </c:pt>
                <c:pt idx="63362">
                  <c:v>1.007080078125E-3</c:v>
                </c:pt>
                <c:pt idx="63363">
                  <c:v>1.0068416595458984E-3</c:v>
                </c:pt>
                <c:pt idx="63364">
                  <c:v>1.007080078125E-3</c:v>
                </c:pt>
                <c:pt idx="63365">
                  <c:v>1.007080078125E-3</c:v>
                </c:pt>
                <c:pt idx="63366">
                  <c:v>1.0068416595458984E-3</c:v>
                </c:pt>
                <c:pt idx="63367">
                  <c:v>1.007080078125E-3</c:v>
                </c:pt>
                <c:pt idx="63368">
                  <c:v>1.0080337524414063E-3</c:v>
                </c:pt>
                <c:pt idx="63369">
                  <c:v>1.0068416595458984E-3</c:v>
                </c:pt>
                <c:pt idx="63370">
                  <c:v>1.007080078125E-3</c:v>
                </c:pt>
                <c:pt idx="63371">
                  <c:v>1.007080078125E-3</c:v>
                </c:pt>
                <c:pt idx="63372">
                  <c:v>1.0068416595458984E-3</c:v>
                </c:pt>
                <c:pt idx="63373">
                  <c:v>1.007080078125E-3</c:v>
                </c:pt>
                <c:pt idx="63374">
                  <c:v>1.007080078125E-3</c:v>
                </c:pt>
                <c:pt idx="63375">
                  <c:v>1.0068416595458984E-3</c:v>
                </c:pt>
                <c:pt idx="63376">
                  <c:v>1.007080078125E-3</c:v>
                </c:pt>
                <c:pt idx="63377">
                  <c:v>1.007080078125E-3</c:v>
                </c:pt>
                <c:pt idx="63378">
                  <c:v>1.0068416595458984E-3</c:v>
                </c:pt>
                <c:pt idx="63379">
                  <c:v>1.007080078125E-3</c:v>
                </c:pt>
                <c:pt idx="63380">
                  <c:v>1.0080337524414063E-3</c:v>
                </c:pt>
                <c:pt idx="63381">
                  <c:v>1.007080078125E-3</c:v>
                </c:pt>
                <c:pt idx="63382">
                  <c:v>1.0068416595458984E-3</c:v>
                </c:pt>
                <c:pt idx="63383">
                  <c:v>1.007080078125E-3</c:v>
                </c:pt>
                <c:pt idx="63384">
                  <c:v>1.007080078125E-3</c:v>
                </c:pt>
                <c:pt idx="63385">
                  <c:v>1.0068416595458984E-3</c:v>
                </c:pt>
                <c:pt idx="63386">
                  <c:v>1.007080078125E-3</c:v>
                </c:pt>
                <c:pt idx="63387">
                  <c:v>1.007080078125E-3</c:v>
                </c:pt>
                <c:pt idx="63388">
                  <c:v>1.0068416595458984E-3</c:v>
                </c:pt>
                <c:pt idx="63389">
                  <c:v>1.007080078125E-3</c:v>
                </c:pt>
                <c:pt idx="63390">
                  <c:v>1.007080078125E-3</c:v>
                </c:pt>
                <c:pt idx="63391">
                  <c:v>1.0068416595458984E-3</c:v>
                </c:pt>
                <c:pt idx="63392">
                  <c:v>1.007080078125E-3</c:v>
                </c:pt>
                <c:pt idx="63393">
                  <c:v>1.0080337524414063E-3</c:v>
                </c:pt>
                <c:pt idx="63394">
                  <c:v>1.0068416595458984E-3</c:v>
                </c:pt>
                <c:pt idx="63395">
                  <c:v>1.007080078125E-3</c:v>
                </c:pt>
                <c:pt idx="63396">
                  <c:v>1.007080078125E-3</c:v>
                </c:pt>
                <c:pt idx="63397">
                  <c:v>1.0068416595458984E-3</c:v>
                </c:pt>
                <c:pt idx="63398">
                  <c:v>1.007080078125E-3</c:v>
                </c:pt>
                <c:pt idx="63399">
                  <c:v>1.007080078125E-3</c:v>
                </c:pt>
                <c:pt idx="63400">
                  <c:v>1.0068416595458984E-3</c:v>
                </c:pt>
                <c:pt idx="63401">
                  <c:v>1.007080078125E-3</c:v>
                </c:pt>
                <c:pt idx="63402">
                  <c:v>1.007080078125E-3</c:v>
                </c:pt>
                <c:pt idx="63403">
                  <c:v>1.0068416595458984E-3</c:v>
                </c:pt>
                <c:pt idx="63404">
                  <c:v>1.007080078125E-3</c:v>
                </c:pt>
                <c:pt idx="63405">
                  <c:v>1.0080337524414063E-3</c:v>
                </c:pt>
                <c:pt idx="63406">
                  <c:v>1.007080078125E-3</c:v>
                </c:pt>
                <c:pt idx="63407">
                  <c:v>1.0068416595458984E-3</c:v>
                </c:pt>
                <c:pt idx="63408">
                  <c:v>1.007080078125E-3</c:v>
                </c:pt>
                <c:pt idx="63409">
                  <c:v>1.007080078125E-3</c:v>
                </c:pt>
                <c:pt idx="63410">
                  <c:v>1.0068416595458984E-3</c:v>
                </c:pt>
                <c:pt idx="63411">
                  <c:v>1.007080078125E-3</c:v>
                </c:pt>
                <c:pt idx="63412">
                  <c:v>1.007080078125E-3</c:v>
                </c:pt>
                <c:pt idx="63413">
                  <c:v>1.0068416595458984E-3</c:v>
                </c:pt>
                <c:pt idx="63414">
                  <c:v>1.007080078125E-3</c:v>
                </c:pt>
                <c:pt idx="63415">
                  <c:v>1.007080078125E-3</c:v>
                </c:pt>
                <c:pt idx="63416">
                  <c:v>1.0068416595458984E-3</c:v>
                </c:pt>
                <c:pt idx="63417">
                  <c:v>1.007080078125E-3</c:v>
                </c:pt>
                <c:pt idx="63418">
                  <c:v>1.0080337524414063E-3</c:v>
                </c:pt>
                <c:pt idx="63419">
                  <c:v>1.0068416595458984E-3</c:v>
                </c:pt>
                <c:pt idx="63420">
                  <c:v>1.007080078125E-3</c:v>
                </c:pt>
                <c:pt idx="63421">
                  <c:v>1.007080078125E-3</c:v>
                </c:pt>
                <c:pt idx="63422">
                  <c:v>1.0068416595458984E-3</c:v>
                </c:pt>
                <c:pt idx="63423">
                  <c:v>1.007080078125E-3</c:v>
                </c:pt>
                <c:pt idx="63424">
                  <c:v>1.007080078125E-3</c:v>
                </c:pt>
                <c:pt idx="63425">
                  <c:v>1.0068416595458984E-3</c:v>
                </c:pt>
                <c:pt idx="63426">
                  <c:v>1.007080078125E-3</c:v>
                </c:pt>
                <c:pt idx="63427">
                  <c:v>1.007080078125E-3</c:v>
                </c:pt>
                <c:pt idx="63428">
                  <c:v>1.0068416595458984E-3</c:v>
                </c:pt>
                <c:pt idx="63429">
                  <c:v>1.007080078125E-3</c:v>
                </c:pt>
                <c:pt idx="63430">
                  <c:v>1.0080337524414063E-3</c:v>
                </c:pt>
                <c:pt idx="63431">
                  <c:v>1.007080078125E-3</c:v>
                </c:pt>
                <c:pt idx="63432">
                  <c:v>1.0068416595458984E-3</c:v>
                </c:pt>
                <c:pt idx="63433">
                  <c:v>1.007080078125E-3</c:v>
                </c:pt>
                <c:pt idx="63434">
                  <c:v>1.007080078125E-3</c:v>
                </c:pt>
                <c:pt idx="63435">
                  <c:v>1.0068416595458984E-3</c:v>
                </c:pt>
                <c:pt idx="63436">
                  <c:v>1.007080078125E-3</c:v>
                </c:pt>
                <c:pt idx="63437">
                  <c:v>1.007080078125E-3</c:v>
                </c:pt>
                <c:pt idx="63438">
                  <c:v>1.0068416595458984E-3</c:v>
                </c:pt>
                <c:pt idx="63439">
                  <c:v>1.007080078125E-3</c:v>
                </c:pt>
                <c:pt idx="63440">
                  <c:v>1.007080078125E-3</c:v>
                </c:pt>
                <c:pt idx="63441">
                  <c:v>8.0568790435791016E-3</c:v>
                </c:pt>
                <c:pt idx="63442">
                  <c:v>1.007080078125E-3</c:v>
                </c:pt>
                <c:pt idx="63443">
                  <c:v>1.0068416595458984E-3</c:v>
                </c:pt>
                <c:pt idx="63444">
                  <c:v>1.007080078125E-3</c:v>
                </c:pt>
                <c:pt idx="63445">
                  <c:v>1.007080078125E-3</c:v>
                </c:pt>
                <c:pt idx="63446">
                  <c:v>1.0068416595458984E-3</c:v>
                </c:pt>
                <c:pt idx="63447">
                  <c:v>1.007080078125E-3</c:v>
                </c:pt>
                <c:pt idx="63448">
                  <c:v>1.0080337524414063E-3</c:v>
                </c:pt>
                <c:pt idx="63449">
                  <c:v>1.007080078125E-3</c:v>
                </c:pt>
                <c:pt idx="63450">
                  <c:v>1.0068416595458984E-3</c:v>
                </c:pt>
                <c:pt idx="63451">
                  <c:v>1.007080078125E-3</c:v>
                </c:pt>
                <c:pt idx="63452">
                  <c:v>1.007080078125E-3</c:v>
                </c:pt>
                <c:pt idx="63453">
                  <c:v>1.0068416595458984E-3</c:v>
                </c:pt>
                <c:pt idx="63454">
                  <c:v>1.007080078125E-3</c:v>
                </c:pt>
                <c:pt idx="63455">
                  <c:v>1.007080078125E-3</c:v>
                </c:pt>
                <c:pt idx="63456">
                  <c:v>1.0068416595458984E-3</c:v>
                </c:pt>
                <c:pt idx="63457">
                  <c:v>1.007080078125E-3</c:v>
                </c:pt>
                <c:pt idx="63458">
                  <c:v>1.007080078125E-3</c:v>
                </c:pt>
                <c:pt idx="63459">
                  <c:v>1.0068416595458984E-3</c:v>
                </c:pt>
                <c:pt idx="63460">
                  <c:v>1.007080078125E-3</c:v>
                </c:pt>
                <c:pt idx="63461">
                  <c:v>1.0080337524414063E-3</c:v>
                </c:pt>
                <c:pt idx="63462">
                  <c:v>1.0068416595458984E-3</c:v>
                </c:pt>
                <c:pt idx="63463">
                  <c:v>1.007080078125E-3</c:v>
                </c:pt>
                <c:pt idx="63464">
                  <c:v>1.007080078125E-3</c:v>
                </c:pt>
                <c:pt idx="63465">
                  <c:v>1.0068416595458984E-3</c:v>
                </c:pt>
                <c:pt idx="63466">
                  <c:v>1.007080078125E-3</c:v>
                </c:pt>
                <c:pt idx="63467">
                  <c:v>1.007080078125E-3</c:v>
                </c:pt>
                <c:pt idx="63468">
                  <c:v>1.0068416595458984E-3</c:v>
                </c:pt>
                <c:pt idx="63469">
                  <c:v>1.007080078125E-3</c:v>
                </c:pt>
                <c:pt idx="63470">
                  <c:v>1.007080078125E-3</c:v>
                </c:pt>
                <c:pt idx="63471">
                  <c:v>1.0068416595458984E-3</c:v>
                </c:pt>
                <c:pt idx="63472">
                  <c:v>1.007080078125E-3</c:v>
                </c:pt>
                <c:pt idx="63473">
                  <c:v>1.0080337524414063E-3</c:v>
                </c:pt>
                <c:pt idx="63474">
                  <c:v>1.007080078125E-3</c:v>
                </c:pt>
                <c:pt idx="63475">
                  <c:v>1.0068416595458984E-3</c:v>
                </c:pt>
                <c:pt idx="63476">
                  <c:v>1.007080078125E-3</c:v>
                </c:pt>
                <c:pt idx="63477">
                  <c:v>1.007080078125E-3</c:v>
                </c:pt>
                <c:pt idx="63478">
                  <c:v>1.0068416595458984E-3</c:v>
                </c:pt>
                <c:pt idx="63479">
                  <c:v>1.007080078125E-3</c:v>
                </c:pt>
                <c:pt idx="63480">
                  <c:v>1.007080078125E-3</c:v>
                </c:pt>
                <c:pt idx="63481">
                  <c:v>1.0068416595458984E-3</c:v>
                </c:pt>
                <c:pt idx="63482">
                  <c:v>1.007080078125E-3</c:v>
                </c:pt>
                <c:pt idx="63483">
                  <c:v>1.007080078125E-3</c:v>
                </c:pt>
                <c:pt idx="63484">
                  <c:v>1.0068416595458984E-3</c:v>
                </c:pt>
                <c:pt idx="63485">
                  <c:v>1.0080337524414063E-3</c:v>
                </c:pt>
                <c:pt idx="63486">
                  <c:v>1.007080078125E-3</c:v>
                </c:pt>
                <c:pt idx="63487">
                  <c:v>1.0068416595458984E-3</c:v>
                </c:pt>
                <c:pt idx="63488">
                  <c:v>1.007080078125E-3</c:v>
                </c:pt>
                <c:pt idx="63489">
                  <c:v>1.007080078125E-3</c:v>
                </c:pt>
                <c:pt idx="63490">
                  <c:v>1.0068416595458984E-3</c:v>
                </c:pt>
                <c:pt idx="63491">
                  <c:v>1.007080078125E-3</c:v>
                </c:pt>
                <c:pt idx="63492">
                  <c:v>1.007080078125E-3</c:v>
                </c:pt>
                <c:pt idx="63493">
                  <c:v>1.0068416595458984E-3</c:v>
                </c:pt>
                <c:pt idx="63494">
                  <c:v>1.007080078125E-3</c:v>
                </c:pt>
                <c:pt idx="63495">
                  <c:v>1.007080078125E-3</c:v>
                </c:pt>
                <c:pt idx="63496">
                  <c:v>1.0068416595458984E-3</c:v>
                </c:pt>
                <c:pt idx="63497">
                  <c:v>1.007080078125E-3</c:v>
                </c:pt>
                <c:pt idx="63498">
                  <c:v>2.2156000137329102E-2</c:v>
                </c:pt>
                <c:pt idx="63499">
                  <c:v>1.007080078125E-3</c:v>
                </c:pt>
                <c:pt idx="63500">
                  <c:v>1.0068416595458984E-3</c:v>
                </c:pt>
                <c:pt idx="63501">
                  <c:v>1.007080078125E-3</c:v>
                </c:pt>
                <c:pt idx="63502">
                  <c:v>1.0080337524414063E-3</c:v>
                </c:pt>
                <c:pt idx="63503">
                  <c:v>1.007080078125E-3</c:v>
                </c:pt>
                <c:pt idx="63504">
                  <c:v>1.0068416595458984E-3</c:v>
                </c:pt>
                <c:pt idx="63505">
                  <c:v>1.007080078125E-3</c:v>
                </c:pt>
                <c:pt idx="63506">
                  <c:v>1.007080078125E-3</c:v>
                </c:pt>
                <c:pt idx="63507">
                  <c:v>1.0068416595458984E-3</c:v>
                </c:pt>
                <c:pt idx="63508">
                  <c:v>1.007080078125E-3</c:v>
                </c:pt>
                <c:pt idx="63509">
                  <c:v>1.007080078125E-3</c:v>
                </c:pt>
                <c:pt idx="63510">
                  <c:v>1.0068416595458984E-3</c:v>
                </c:pt>
                <c:pt idx="63511">
                  <c:v>1.007080078125E-3</c:v>
                </c:pt>
                <c:pt idx="63512">
                  <c:v>1.007080078125E-3</c:v>
                </c:pt>
                <c:pt idx="63513">
                  <c:v>1.0068416595458984E-3</c:v>
                </c:pt>
                <c:pt idx="63514">
                  <c:v>1.0080337524414063E-3</c:v>
                </c:pt>
                <c:pt idx="63515">
                  <c:v>1.007080078125E-3</c:v>
                </c:pt>
                <c:pt idx="63516">
                  <c:v>1.0068416595458984E-3</c:v>
                </c:pt>
                <c:pt idx="63517">
                  <c:v>1.007080078125E-3</c:v>
                </c:pt>
                <c:pt idx="63518">
                  <c:v>1.007080078125E-3</c:v>
                </c:pt>
                <c:pt idx="63519">
                  <c:v>1.0068416595458984E-3</c:v>
                </c:pt>
                <c:pt idx="63520">
                  <c:v>1.007080078125E-3</c:v>
                </c:pt>
                <c:pt idx="63521">
                  <c:v>1.007080078125E-3</c:v>
                </c:pt>
                <c:pt idx="63522">
                  <c:v>1.0068416595458984E-3</c:v>
                </c:pt>
                <c:pt idx="63523">
                  <c:v>1.007080078125E-3</c:v>
                </c:pt>
                <c:pt idx="63524">
                  <c:v>1.007080078125E-3</c:v>
                </c:pt>
                <c:pt idx="63525">
                  <c:v>1.0068416595458984E-3</c:v>
                </c:pt>
                <c:pt idx="63526">
                  <c:v>1.007080078125E-3</c:v>
                </c:pt>
                <c:pt idx="63527">
                  <c:v>1.0080337524414063E-3</c:v>
                </c:pt>
                <c:pt idx="63528">
                  <c:v>1.007080078125E-3</c:v>
                </c:pt>
                <c:pt idx="63529">
                  <c:v>1.0068416595458984E-3</c:v>
                </c:pt>
                <c:pt idx="63530">
                  <c:v>1.007080078125E-3</c:v>
                </c:pt>
                <c:pt idx="63531">
                  <c:v>1.007080078125E-3</c:v>
                </c:pt>
                <c:pt idx="63532">
                  <c:v>1.0068416595458984E-3</c:v>
                </c:pt>
                <c:pt idx="63533">
                  <c:v>1.007080078125E-3</c:v>
                </c:pt>
                <c:pt idx="63534">
                  <c:v>1.007080078125E-3</c:v>
                </c:pt>
                <c:pt idx="63535">
                  <c:v>1.0068416595458984E-3</c:v>
                </c:pt>
                <c:pt idx="63536">
                  <c:v>1.007080078125E-3</c:v>
                </c:pt>
                <c:pt idx="63537">
                  <c:v>1.007080078125E-3</c:v>
                </c:pt>
                <c:pt idx="63538">
                  <c:v>1.0068416595458984E-3</c:v>
                </c:pt>
                <c:pt idx="63539">
                  <c:v>1.0080337524414063E-3</c:v>
                </c:pt>
                <c:pt idx="63540">
                  <c:v>1.007080078125E-3</c:v>
                </c:pt>
                <c:pt idx="63541">
                  <c:v>1.0068416595458984E-3</c:v>
                </c:pt>
                <c:pt idx="63542">
                  <c:v>1.007080078125E-3</c:v>
                </c:pt>
                <c:pt idx="63543">
                  <c:v>1.007080078125E-3</c:v>
                </c:pt>
                <c:pt idx="63544">
                  <c:v>1.0068416595458984E-3</c:v>
                </c:pt>
                <c:pt idx="63545">
                  <c:v>1.007080078125E-3</c:v>
                </c:pt>
                <c:pt idx="63546">
                  <c:v>1.007080078125E-3</c:v>
                </c:pt>
                <c:pt idx="63547">
                  <c:v>1.0068416595458984E-3</c:v>
                </c:pt>
                <c:pt idx="63548">
                  <c:v>1.007080078125E-3</c:v>
                </c:pt>
                <c:pt idx="63549">
                  <c:v>1.007080078125E-3</c:v>
                </c:pt>
                <c:pt idx="63550">
                  <c:v>1.0068416595458984E-3</c:v>
                </c:pt>
                <c:pt idx="63551">
                  <c:v>1.007080078125E-3</c:v>
                </c:pt>
                <c:pt idx="63552">
                  <c:v>1.0080337524414063E-3</c:v>
                </c:pt>
                <c:pt idx="63553">
                  <c:v>1.007080078125E-3</c:v>
                </c:pt>
                <c:pt idx="63554">
                  <c:v>1.0068416595458984E-3</c:v>
                </c:pt>
                <c:pt idx="63555">
                  <c:v>1.007080078125E-3</c:v>
                </c:pt>
                <c:pt idx="63556">
                  <c:v>1.007080078125E-3</c:v>
                </c:pt>
                <c:pt idx="63557">
                  <c:v>1.0068416595458984E-3</c:v>
                </c:pt>
                <c:pt idx="63558">
                  <c:v>1.007080078125E-3</c:v>
                </c:pt>
                <c:pt idx="63559">
                  <c:v>1.007080078125E-3</c:v>
                </c:pt>
                <c:pt idx="63560">
                  <c:v>1.0068416595458984E-3</c:v>
                </c:pt>
                <c:pt idx="63561">
                  <c:v>1.007080078125E-3</c:v>
                </c:pt>
                <c:pt idx="63562">
                  <c:v>1.007080078125E-3</c:v>
                </c:pt>
                <c:pt idx="63563">
                  <c:v>1.0068416595458984E-3</c:v>
                </c:pt>
                <c:pt idx="63564">
                  <c:v>1.0080337524414063E-3</c:v>
                </c:pt>
                <c:pt idx="63565">
                  <c:v>1.007080078125E-3</c:v>
                </c:pt>
                <c:pt idx="63566">
                  <c:v>1.0068416595458984E-3</c:v>
                </c:pt>
                <c:pt idx="63567">
                  <c:v>1.007080078125E-3</c:v>
                </c:pt>
                <c:pt idx="63568">
                  <c:v>1.007080078125E-3</c:v>
                </c:pt>
                <c:pt idx="63569">
                  <c:v>1.0068416595458984E-3</c:v>
                </c:pt>
                <c:pt idx="63570">
                  <c:v>1.007080078125E-3</c:v>
                </c:pt>
                <c:pt idx="63571">
                  <c:v>1.007080078125E-3</c:v>
                </c:pt>
                <c:pt idx="63572">
                  <c:v>1.0068416595458984E-3</c:v>
                </c:pt>
                <c:pt idx="63573">
                  <c:v>1.007080078125E-3</c:v>
                </c:pt>
                <c:pt idx="63574">
                  <c:v>1.007080078125E-3</c:v>
                </c:pt>
                <c:pt idx="63575">
                  <c:v>1.0068416595458984E-3</c:v>
                </c:pt>
                <c:pt idx="63576">
                  <c:v>1.007080078125E-3</c:v>
                </c:pt>
                <c:pt idx="63577">
                  <c:v>1.0080337524414063E-3</c:v>
                </c:pt>
                <c:pt idx="63578">
                  <c:v>1.007080078125E-3</c:v>
                </c:pt>
                <c:pt idx="63579">
                  <c:v>1.0068416595458984E-3</c:v>
                </c:pt>
                <c:pt idx="63580">
                  <c:v>1.007080078125E-3</c:v>
                </c:pt>
                <c:pt idx="63581">
                  <c:v>1.007080078125E-3</c:v>
                </c:pt>
                <c:pt idx="63582">
                  <c:v>1.0068416595458984E-3</c:v>
                </c:pt>
                <c:pt idx="63583">
                  <c:v>1.007080078125E-3</c:v>
                </c:pt>
                <c:pt idx="63584">
                  <c:v>1.007080078125E-3</c:v>
                </c:pt>
                <c:pt idx="63585">
                  <c:v>1.0068416595458984E-3</c:v>
                </c:pt>
                <c:pt idx="63586">
                  <c:v>1.007080078125E-3</c:v>
                </c:pt>
                <c:pt idx="63587">
                  <c:v>1.007080078125E-3</c:v>
                </c:pt>
                <c:pt idx="63588">
                  <c:v>1.0068416595458984E-3</c:v>
                </c:pt>
                <c:pt idx="63589">
                  <c:v>1.0080337524414063E-3</c:v>
                </c:pt>
                <c:pt idx="63590">
                  <c:v>1.007080078125E-3</c:v>
                </c:pt>
                <c:pt idx="63591">
                  <c:v>1.0068416595458984E-3</c:v>
                </c:pt>
                <c:pt idx="63592">
                  <c:v>1.007080078125E-3</c:v>
                </c:pt>
                <c:pt idx="63593">
                  <c:v>1.007080078125E-3</c:v>
                </c:pt>
                <c:pt idx="63594">
                  <c:v>1.0068416595458984E-3</c:v>
                </c:pt>
                <c:pt idx="63595">
                  <c:v>1.007080078125E-3</c:v>
                </c:pt>
                <c:pt idx="63596">
                  <c:v>1.007080078125E-3</c:v>
                </c:pt>
                <c:pt idx="63597">
                  <c:v>1.0068416595458984E-3</c:v>
                </c:pt>
                <c:pt idx="63598">
                  <c:v>1.007080078125E-3</c:v>
                </c:pt>
                <c:pt idx="63599">
                  <c:v>1.007080078125E-3</c:v>
                </c:pt>
                <c:pt idx="63600">
                  <c:v>1.0068416595458984E-3</c:v>
                </c:pt>
                <c:pt idx="63601">
                  <c:v>1.007080078125E-3</c:v>
                </c:pt>
                <c:pt idx="63602">
                  <c:v>1.0080337524414063E-3</c:v>
                </c:pt>
                <c:pt idx="63603">
                  <c:v>1.007080078125E-3</c:v>
                </c:pt>
                <c:pt idx="63604">
                  <c:v>1.0068416595458984E-3</c:v>
                </c:pt>
                <c:pt idx="63605">
                  <c:v>1.007080078125E-3</c:v>
                </c:pt>
                <c:pt idx="63606">
                  <c:v>1.007080078125E-3</c:v>
                </c:pt>
                <c:pt idx="63607">
                  <c:v>1.0068416595458984E-3</c:v>
                </c:pt>
                <c:pt idx="63608">
                  <c:v>1.007080078125E-3</c:v>
                </c:pt>
                <c:pt idx="63609">
                  <c:v>1.007080078125E-3</c:v>
                </c:pt>
                <c:pt idx="63610">
                  <c:v>1.0068416595458984E-3</c:v>
                </c:pt>
                <c:pt idx="63611">
                  <c:v>1.007080078125E-3</c:v>
                </c:pt>
                <c:pt idx="63612">
                  <c:v>1.007080078125E-3</c:v>
                </c:pt>
                <c:pt idx="63613">
                  <c:v>1.0068416595458984E-3</c:v>
                </c:pt>
                <c:pt idx="63614">
                  <c:v>1.0080337524414063E-3</c:v>
                </c:pt>
                <c:pt idx="63615">
                  <c:v>1.007080078125E-3</c:v>
                </c:pt>
                <c:pt idx="63616">
                  <c:v>1.0068416595458984E-3</c:v>
                </c:pt>
                <c:pt idx="63617">
                  <c:v>1.007080078125E-3</c:v>
                </c:pt>
                <c:pt idx="63618">
                  <c:v>1.007080078125E-3</c:v>
                </c:pt>
                <c:pt idx="63619">
                  <c:v>1.0068416595458984E-3</c:v>
                </c:pt>
                <c:pt idx="63620">
                  <c:v>1.007080078125E-3</c:v>
                </c:pt>
                <c:pt idx="63621">
                  <c:v>1.007080078125E-3</c:v>
                </c:pt>
                <c:pt idx="63622">
                  <c:v>1.0068416595458984E-3</c:v>
                </c:pt>
                <c:pt idx="63623">
                  <c:v>1.007080078125E-3</c:v>
                </c:pt>
                <c:pt idx="63624">
                  <c:v>1.007080078125E-3</c:v>
                </c:pt>
                <c:pt idx="63625">
                  <c:v>1.0068416595458984E-3</c:v>
                </c:pt>
                <c:pt idx="63626">
                  <c:v>1.007080078125E-3</c:v>
                </c:pt>
                <c:pt idx="63627">
                  <c:v>1.0080337524414063E-3</c:v>
                </c:pt>
                <c:pt idx="63628">
                  <c:v>1.007080078125E-3</c:v>
                </c:pt>
                <c:pt idx="63629">
                  <c:v>1.0068416595458984E-3</c:v>
                </c:pt>
                <c:pt idx="63630">
                  <c:v>1.007080078125E-3</c:v>
                </c:pt>
                <c:pt idx="63631">
                  <c:v>1.007080078125E-3</c:v>
                </c:pt>
                <c:pt idx="63632">
                  <c:v>1.0068416595458984E-3</c:v>
                </c:pt>
                <c:pt idx="63633">
                  <c:v>1.007080078125E-3</c:v>
                </c:pt>
                <c:pt idx="63634">
                  <c:v>1.007080078125E-3</c:v>
                </c:pt>
                <c:pt idx="63635">
                  <c:v>1.0068416595458984E-3</c:v>
                </c:pt>
                <c:pt idx="63636">
                  <c:v>1.007080078125E-3</c:v>
                </c:pt>
                <c:pt idx="63637">
                  <c:v>1.007080078125E-3</c:v>
                </c:pt>
                <c:pt idx="63638">
                  <c:v>1.0068416595458984E-3</c:v>
                </c:pt>
                <c:pt idx="63639">
                  <c:v>1.0080337524414063E-3</c:v>
                </c:pt>
                <c:pt idx="63640">
                  <c:v>1.007080078125E-3</c:v>
                </c:pt>
                <c:pt idx="63641">
                  <c:v>1.0068416595458984E-3</c:v>
                </c:pt>
                <c:pt idx="63642">
                  <c:v>1.007080078125E-3</c:v>
                </c:pt>
                <c:pt idx="63643">
                  <c:v>1.007080078125E-3</c:v>
                </c:pt>
                <c:pt idx="63644">
                  <c:v>1.0068416595458984E-3</c:v>
                </c:pt>
                <c:pt idx="63645">
                  <c:v>1.007080078125E-3</c:v>
                </c:pt>
                <c:pt idx="63646">
                  <c:v>1.007080078125E-3</c:v>
                </c:pt>
                <c:pt idx="63647">
                  <c:v>1.0068416595458984E-3</c:v>
                </c:pt>
                <c:pt idx="63648">
                  <c:v>1.007080078125E-3</c:v>
                </c:pt>
                <c:pt idx="63649">
                  <c:v>1.007080078125E-3</c:v>
                </c:pt>
                <c:pt idx="63650">
                  <c:v>1.0068416595458984E-3</c:v>
                </c:pt>
                <c:pt idx="63651">
                  <c:v>1.007080078125E-3</c:v>
                </c:pt>
                <c:pt idx="63652">
                  <c:v>1.0080337524414063E-3</c:v>
                </c:pt>
                <c:pt idx="63653">
                  <c:v>1.007080078125E-3</c:v>
                </c:pt>
                <c:pt idx="63654">
                  <c:v>1.0068416595458984E-3</c:v>
                </c:pt>
                <c:pt idx="63655">
                  <c:v>1.007080078125E-3</c:v>
                </c:pt>
                <c:pt idx="63656">
                  <c:v>1.007080078125E-3</c:v>
                </c:pt>
                <c:pt idx="63657">
                  <c:v>1.0068416595458984E-3</c:v>
                </c:pt>
                <c:pt idx="63658">
                  <c:v>1.007080078125E-3</c:v>
                </c:pt>
                <c:pt idx="63659">
                  <c:v>1.007080078125E-3</c:v>
                </c:pt>
                <c:pt idx="63660">
                  <c:v>1.0068416595458984E-3</c:v>
                </c:pt>
                <c:pt idx="63661">
                  <c:v>1.007080078125E-3</c:v>
                </c:pt>
                <c:pt idx="63662">
                  <c:v>1.007080078125E-3</c:v>
                </c:pt>
                <c:pt idx="63663">
                  <c:v>1.0068416595458984E-3</c:v>
                </c:pt>
                <c:pt idx="63664">
                  <c:v>1.0080337524414063E-3</c:v>
                </c:pt>
                <c:pt idx="63665">
                  <c:v>1.007080078125E-3</c:v>
                </c:pt>
                <c:pt idx="63666">
                  <c:v>1.0068416595458984E-3</c:v>
                </c:pt>
                <c:pt idx="63667">
                  <c:v>1.007080078125E-3</c:v>
                </c:pt>
                <c:pt idx="63668">
                  <c:v>1.007080078125E-3</c:v>
                </c:pt>
                <c:pt idx="63669">
                  <c:v>1.0068416595458984E-3</c:v>
                </c:pt>
                <c:pt idx="63670">
                  <c:v>1.007080078125E-3</c:v>
                </c:pt>
                <c:pt idx="63671">
                  <c:v>1.007080078125E-3</c:v>
                </c:pt>
                <c:pt idx="63672">
                  <c:v>1.0068416595458984E-3</c:v>
                </c:pt>
                <c:pt idx="63673">
                  <c:v>1.007080078125E-3</c:v>
                </c:pt>
                <c:pt idx="63674">
                  <c:v>1.007080078125E-3</c:v>
                </c:pt>
                <c:pt idx="63675">
                  <c:v>1.0068416595458984E-3</c:v>
                </c:pt>
                <c:pt idx="63676">
                  <c:v>1.007080078125E-3</c:v>
                </c:pt>
                <c:pt idx="63677">
                  <c:v>1.0080337524414063E-3</c:v>
                </c:pt>
                <c:pt idx="63678">
                  <c:v>1.007080078125E-3</c:v>
                </c:pt>
                <c:pt idx="63679">
                  <c:v>1.0068416595458984E-3</c:v>
                </c:pt>
                <c:pt idx="63680">
                  <c:v>1.007080078125E-3</c:v>
                </c:pt>
                <c:pt idx="63681">
                  <c:v>1.007080078125E-3</c:v>
                </c:pt>
                <c:pt idx="63682">
                  <c:v>1.0068416595458984E-3</c:v>
                </c:pt>
                <c:pt idx="63683">
                  <c:v>1.007080078125E-3</c:v>
                </c:pt>
                <c:pt idx="63684">
                  <c:v>1.007080078125E-3</c:v>
                </c:pt>
                <c:pt idx="63685">
                  <c:v>1.0068416595458984E-3</c:v>
                </c:pt>
                <c:pt idx="63686">
                  <c:v>1.007080078125E-3</c:v>
                </c:pt>
                <c:pt idx="63687">
                  <c:v>1.0068416595458984E-3</c:v>
                </c:pt>
                <c:pt idx="63688">
                  <c:v>1.007080078125E-3</c:v>
                </c:pt>
                <c:pt idx="63689">
                  <c:v>1.0080337524414063E-3</c:v>
                </c:pt>
                <c:pt idx="63690">
                  <c:v>1.007080078125E-3</c:v>
                </c:pt>
                <c:pt idx="63691">
                  <c:v>1.0068416595458984E-3</c:v>
                </c:pt>
                <c:pt idx="63692">
                  <c:v>1.007080078125E-3</c:v>
                </c:pt>
                <c:pt idx="63693">
                  <c:v>1.007080078125E-3</c:v>
                </c:pt>
                <c:pt idx="63694">
                  <c:v>1.0068416595458984E-3</c:v>
                </c:pt>
                <c:pt idx="63695">
                  <c:v>1.007080078125E-3</c:v>
                </c:pt>
                <c:pt idx="63696">
                  <c:v>1.007080078125E-3</c:v>
                </c:pt>
                <c:pt idx="63697">
                  <c:v>1.0068416595458984E-3</c:v>
                </c:pt>
                <c:pt idx="63698">
                  <c:v>1.007080078125E-3</c:v>
                </c:pt>
                <c:pt idx="63699">
                  <c:v>1.007080078125E-3</c:v>
                </c:pt>
                <c:pt idx="63700">
                  <c:v>1.0068416595458984E-3</c:v>
                </c:pt>
                <c:pt idx="63701">
                  <c:v>1.007080078125E-3</c:v>
                </c:pt>
                <c:pt idx="63702">
                  <c:v>1.0080337524414063E-3</c:v>
                </c:pt>
                <c:pt idx="63703">
                  <c:v>1.007080078125E-3</c:v>
                </c:pt>
                <c:pt idx="63704">
                  <c:v>1.0068416595458984E-3</c:v>
                </c:pt>
                <c:pt idx="63705">
                  <c:v>1.007080078125E-3</c:v>
                </c:pt>
                <c:pt idx="63706">
                  <c:v>1.007080078125E-3</c:v>
                </c:pt>
                <c:pt idx="63707">
                  <c:v>1.0068416595458984E-3</c:v>
                </c:pt>
                <c:pt idx="63708">
                  <c:v>1.007080078125E-3</c:v>
                </c:pt>
                <c:pt idx="63709">
                  <c:v>1.0068416595458984E-3</c:v>
                </c:pt>
                <c:pt idx="63710">
                  <c:v>1.007080078125E-3</c:v>
                </c:pt>
                <c:pt idx="63711">
                  <c:v>1.007080078125E-3</c:v>
                </c:pt>
                <c:pt idx="63712">
                  <c:v>1.0068416595458984E-3</c:v>
                </c:pt>
                <c:pt idx="63713">
                  <c:v>1.007080078125E-3</c:v>
                </c:pt>
                <c:pt idx="63714">
                  <c:v>1.0080337524414063E-3</c:v>
                </c:pt>
                <c:pt idx="63715">
                  <c:v>1.007080078125E-3</c:v>
                </c:pt>
                <c:pt idx="63716">
                  <c:v>1.0068416595458984E-3</c:v>
                </c:pt>
                <c:pt idx="63717">
                  <c:v>1.007080078125E-3</c:v>
                </c:pt>
                <c:pt idx="63718">
                  <c:v>1.007080078125E-3</c:v>
                </c:pt>
                <c:pt idx="63719">
                  <c:v>1.0068416595458984E-3</c:v>
                </c:pt>
                <c:pt idx="63720">
                  <c:v>1.007080078125E-3</c:v>
                </c:pt>
                <c:pt idx="63721">
                  <c:v>1.007080078125E-3</c:v>
                </c:pt>
                <c:pt idx="63722">
                  <c:v>1.0068416595458984E-3</c:v>
                </c:pt>
                <c:pt idx="63723">
                  <c:v>1.007080078125E-3</c:v>
                </c:pt>
                <c:pt idx="63724">
                  <c:v>1.007080078125E-3</c:v>
                </c:pt>
                <c:pt idx="63725">
                  <c:v>1.0068416595458984E-3</c:v>
                </c:pt>
                <c:pt idx="63726">
                  <c:v>1.007080078125E-3</c:v>
                </c:pt>
                <c:pt idx="63727">
                  <c:v>1.0080337524414063E-3</c:v>
                </c:pt>
                <c:pt idx="63728">
                  <c:v>1.007080078125E-3</c:v>
                </c:pt>
                <c:pt idx="63729">
                  <c:v>1.0068416595458984E-3</c:v>
                </c:pt>
                <c:pt idx="63730">
                  <c:v>1.007080078125E-3</c:v>
                </c:pt>
                <c:pt idx="63731">
                  <c:v>1.0068416595458984E-3</c:v>
                </c:pt>
                <c:pt idx="63732">
                  <c:v>1.007080078125E-3</c:v>
                </c:pt>
                <c:pt idx="63733">
                  <c:v>1.007080078125E-3</c:v>
                </c:pt>
                <c:pt idx="63734">
                  <c:v>1.0068416595458984E-3</c:v>
                </c:pt>
                <c:pt idx="63735">
                  <c:v>1.007080078125E-3</c:v>
                </c:pt>
                <c:pt idx="63736">
                  <c:v>1.007080078125E-3</c:v>
                </c:pt>
                <c:pt idx="63737">
                  <c:v>1.0068416595458984E-3</c:v>
                </c:pt>
                <c:pt idx="63738">
                  <c:v>1.007080078125E-3</c:v>
                </c:pt>
                <c:pt idx="63739">
                  <c:v>1.0080337524414063E-3</c:v>
                </c:pt>
                <c:pt idx="63740">
                  <c:v>1.007080078125E-3</c:v>
                </c:pt>
                <c:pt idx="63741">
                  <c:v>1.0068416595458984E-3</c:v>
                </c:pt>
                <c:pt idx="63742">
                  <c:v>1.007080078125E-3</c:v>
                </c:pt>
                <c:pt idx="63743">
                  <c:v>1.007080078125E-3</c:v>
                </c:pt>
                <c:pt idx="63744">
                  <c:v>1.0068416595458984E-3</c:v>
                </c:pt>
                <c:pt idx="63745">
                  <c:v>1.007080078125E-3</c:v>
                </c:pt>
                <c:pt idx="63746">
                  <c:v>1.007080078125E-3</c:v>
                </c:pt>
                <c:pt idx="63747">
                  <c:v>1.0068416595458984E-3</c:v>
                </c:pt>
                <c:pt idx="63748">
                  <c:v>1.007080078125E-3</c:v>
                </c:pt>
                <c:pt idx="63749">
                  <c:v>1.007080078125E-3</c:v>
                </c:pt>
                <c:pt idx="63750">
                  <c:v>1.0068416595458984E-3</c:v>
                </c:pt>
                <c:pt idx="63751">
                  <c:v>1.007080078125E-3</c:v>
                </c:pt>
                <c:pt idx="63752">
                  <c:v>1.0080337524414063E-3</c:v>
                </c:pt>
                <c:pt idx="63753">
                  <c:v>1.0068416595458984E-3</c:v>
                </c:pt>
                <c:pt idx="63754">
                  <c:v>1.007080078125E-3</c:v>
                </c:pt>
                <c:pt idx="63755">
                  <c:v>1.007080078125E-3</c:v>
                </c:pt>
                <c:pt idx="63756">
                  <c:v>1.0068416595458984E-3</c:v>
                </c:pt>
                <c:pt idx="63757">
                  <c:v>1.007080078125E-3</c:v>
                </c:pt>
                <c:pt idx="63758">
                  <c:v>1.007080078125E-3</c:v>
                </c:pt>
                <c:pt idx="63759">
                  <c:v>1.0068416595458984E-3</c:v>
                </c:pt>
                <c:pt idx="63760">
                  <c:v>1.007080078125E-3</c:v>
                </c:pt>
                <c:pt idx="63761">
                  <c:v>1.007080078125E-3</c:v>
                </c:pt>
                <c:pt idx="63762">
                  <c:v>1.0068416595458984E-3</c:v>
                </c:pt>
                <c:pt idx="63763">
                  <c:v>1.007080078125E-3</c:v>
                </c:pt>
                <c:pt idx="63764">
                  <c:v>1.0080337524414063E-3</c:v>
                </c:pt>
                <c:pt idx="63765">
                  <c:v>1.007080078125E-3</c:v>
                </c:pt>
                <c:pt idx="63766">
                  <c:v>1.0068416595458984E-3</c:v>
                </c:pt>
                <c:pt idx="63767">
                  <c:v>1.007080078125E-3</c:v>
                </c:pt>
                <c:pt idx="63768">
                  <c:v>1.007080078125E-3</c:v>
                </c:pt>
                <c:pt idx="63769">
                  <c:v>1.0068416595458984E-3</c:v>
                </c:pt>
                <c:pt idx="63770">
                  <c:v>1.007080078125E-3</c:v>
                </c:pt>
                <c:pt idx="63771">
                  <c:v>1.007080078125E-3</c:v>
                </c:pt>
                <c:pt idx="63772">
                  <c:v>1.0068416595458984E-3</c:v>
                </c:pt>
                <c:pt idx="63773">
                  <c:v>1.007080078125E-3</c:v>
                </c:pt>
                <c:pt idx="63774">
                  <c:v>1.007080078125E-3</c:v>
                </c:pt>
                <c:pt idx="63775">
                  <c:v>1.0068416595458984E-3</c:v>
                </c:pt>
                <c:pt idx="63776">
                  <c:v>1.007080078125E-3</c:v>
                </c:pt>
                <c:pt idx="63777">
                  <c:v>1.0080337524414063E-3</c:v>
                </c:pt>
                <c:pt idx="63778">
                  <c:v>1.0068416595458984E-3</c:v>
                </c:pt>
                <c:pt idx="63779">
                  <c:v>1.007080078125E-3</c:v>
                </c:pt>
                <c:pt idx="63780">
                  <c:v>1.007080078125E-3</c:v>
                </c:pt>
                <c:pt idx="63781">
                  <c:v>1.0068416595458984E-3</c:v>
                </c:pt>
                <c:pt idx="63782">
                  <c:v>1.007080078125E-3</c:v>
                </c:pt>
                <c:pt idx="63783">
                  <c:v>1.007080078125E-3</c:v>
                </c:pt>
                <c:pt idx="63784">
                  <c:v>1.0068416595458984E-3</c:v>
                </c:pt>
                <c:pt idx="63785">
                  <c:v>1.007080078125E-3</c:v>
                </c:pt>
                <c:pt idx="63786">
                  <c:v>1.007080078125E-3</c:v>
                </c:pt>
                <c:pt idx="63787">
                  <c:v>1.0068416595458984E-3</c:v>
                </c:pt>
                <c:pt idx="63788">
                  <c:v>1.007080078125E-3</c:v>
                </c:pt>
                <c:pt idx="63789">
                  <c:v>1.0080337524414063E-3</c:v>
                </c:pt>
                <c:pt idx="63790">
                  <c:v>1.007080078125E-3</c:v>
                </c:pt>
                <c:pt idx="63791">
                  <c:v>1.0068416595458984E-3</c:v>
                </c:pt>
                <c:pt idx="63792">
                  <c:v>1.007080078125E-3</c:v>
                </c:pt>
                <c:pt idx="63793">
                  <c:v>1.007080078125E-3</c:v>
                </c:pt>
                <c:pt idx="63794">
                  <c:v>1.0068416595458984E-3</c:v>
                </c:pt>
                <c:pt idx="63795">
                  <c:v>1.007080078125E-3</c:v>
                </c:pt>
                <c:pt idx="63796">
                  <c:v>1.007080078125E-3</c:v>
                </c:pt>
                <c:pt idx="63797">
                  <c:v>1.0068416595458984E-3</c:v>
                </c:pt>
                <c:pt idx="63798">
                  <c:v>1.007080078125E-3</c:v>
                </c:pt>
                <c:pt idx="63799">
                  <c:v>1.007080078125E-3</c:v>
                </c:pt>
                <c:pt idx="63800">
                  <c:v>1.0068416595458984E-3</c:v>
                </c:pt>
                <c:pt idx="63801">
                  <c:v>1.007080078125E-3</c:v>
                </c:pt>
                <c:pt idx="63802">
                  <c:v>1.0080337524414063E-3</c:v>
                </c:pt>
                <c:pt idx="63803">
                  <c:v>1.0068416595458984E-3</c:v>
                </c:pt>
                <c:pt idx="63804">
                  <c:v>1.007080078125E-3</c:v>
                </c:pt>
                <c:pt idx="63805">
                  <c:v>1.007080078125E-3</c:v>
                </c:pt>
                <c:pt idx="63806">
                  <c:v>1.0068416595458984E-3</c:v>
                </c:pt>
                <c:pt idx="63807">
                  <c:v>1.007080078125E-3</c:v>
                </c:pt>
                <c:pt idx="63808">
                  <c:v>1.007080078125E-3</c:v>
                </c:pt>
                <c:pt idx="63809">
                  <c:v>1.0068416595458984E-3</c:v>
                </c:pt>
                <c:pt idx="63810">
                  <c:v>1.007080078125E-3</c:v>
                </c:pt>
                <c:pt idx="63811">
                  <c:v>1.007080078125E-3</c:v>
                </c:pt>
                <c:pt idx="63812">
                  <c:v>1.0068416595458984E-3</c:v>
                </c:pt>
                <c:pt idx="63813">
                  <c:v>1.007080078125E-3</c:v>
                </c:pt>
                <c:pt idx="63814">
                  <c:v>1.0080337524414063E-3</c:v>
                </c:pt>
                <c:pt idx="63815">
                  <c:v>1.007080078125E-3</c:v>
                </c:pt>
                <c:pt idx="63816">
                  <c:v>1.0068416595458984E-3</c:v>
                </c:pt>
                <c:pt idx="63817">
                  <c:v>1.007080078125E-3</c:v>
                </c:pt>
                <c:pt idx="63818">
                  <c:v>1.007080078125E-3</c:v>
                </c:pt>
                <c:pt idx="63819">
                  <c:v>1.0068416595458984E-3</c:v>
                </c:pt>
                <c:pt idx="63820">
                  <c:v>1.007080078125E-3</c:v>
                </c:pt>
                <c:pt idx="63821">
                  <c:v>1.007080078125E-3</c:v>
                </c:pt>
                <c:pt idx="63822">
                  <c:v>1.0068416595458984E-3</c:v>
                </c:pt>
                <c:pt idx="63823">
                  <c:v>1.007080078125E-3</c:v>
                </c:pt>
                <c:pt idx="63824">
                  <c:v>1.007080078125E-3</c:v>
                </c:pt>
                <c:pt idx="63825">
                  <c:v>1.0068416595458984E-3</c:v>
                </c:pt>
                <c:pt idx="63826">
                  <c:v>1.007080078125E-3</c:v>
                </c:pt>
                <c:pt idx="63827">
                  <c:v>1.0080337524414063E-3</c:v>
                </c:pt>
                <c:pt idx="63828">
                  <c:v>1.0068416595458984E-3</c:v>
                </c:pt>
                <c:pt idx="63829">
                  <c:v>1.007080078125E-3</c:v>
                </c:pt>
                <c:pt idx="63830">
                  <c:v>1.007080078125E-3</c:v>
                </c:pt>
                <c:pt idx="63831">
                  <c:v>1.0068416595458984E-3</c:v>
                </c:pt>
                <c:pt idx="63832">
                  <c:v>1.007080078125E-3</c:v>
                </c:pt>
                <c:pt idx="63833">
                  <c:v>1.007080078125E-3</c:v>
                </c:pt>
                <c:pt idx="63834">
                  <c:v>1.0068416595458984E-3</c:v>
                </c:pt>
                <c:pt idx="63835">
                  <c:v>1.007080078125E-3</c:v>
                </c:pt>
                <c:pt idx="63836">
                  <c:v>1.007080078125E-3</c:v>
                </c:pt>
                <c:pt idx="63837">
                  <c:v>1.0068416595458984E-3</c:v>
                </c:pt>
                <c:pt idx="63838">
                  <c:v>1.007080078125E-3</c:v>
                </c:pt>
                <c:pt idx="63839">
                  <c:v>1.0080337524414063E-3</c:v>
                </c:pt>
                <c:pt idx="63840">
                  <c:v>1.007080078125E-3</c:v>
                </c:pt>
                <c:pt idx="63841">
                  <c:v>1.0068416595458984E-3</c:v>
                </c:pt>
                <c:pt idx="63842">
                  <c:v>1.007080078125E-3</c:v>
                </c:pt>
                <c:pt idx="63843">
                  <c:v>1.007080078125E-3</c:v>
                </c:pt>
                <c:pt idx="63844">
                  <c:v>1.0068416595458984E-3</c:v>
                </c:pt>
                <c:pt idx="63845">
                  <c:v>1.007080078125E-3</c:v>
                </c:pt>
                <c:pt idx="63846">
                  <c:v>1.007080078125E-3</c:v>
                </c:pt>
                <c:pt idx="63847">
                  <c:v>1.0068416595458984E-3</c:v>
                </c:pt>
                <c:pt idx="63848">
                  <c:v>1.007080078125E-3</c:v>
                </c:pt>
                <c:pt idx="63849">
                  <c:v>1.007080078125E-3</c:v>
                </c:pt>
                <c:pt idx="63850">
                  <c:v>1.0068416595458984E-3</c:v>
                </c:pt>
                <c:pt idx="63851">
                  <c:v>1.007080078125E-3</c:v>
                </c:pt>
                <c:pt idx="63852">
                  <c:v>1.0080337524414063E-3</c:v>
                </c:pt>
                <c:pt idx="63853">
                  <c:v>1.0068416595458984E-3</c:v>
                </c:pt>
                <c:pt idx="63854">
                  <c:v>1.007080078125E-3</c:v>
                </c:pt>
                <c:pt idx="63855">
                  <c:v>1.007080078125E-3</c:v>
                </c:pt>
                <c:pt idx="63856">
                  <c:v>1.0068416595458984E-3</c:v>
                </c:pt>
                <c:pt idx="63857">
                  <c:v>1.007080078125E-3</c:v>
                </c:pt>
                <c:pt idx="63858">
                  <c:v>1.007080078125E-3</c:v>
                </c:pt>
                <c:pt idx="63859">
                  <c:v>1.0068416595458984E-3</c:v>
                </c:pt>
                <c:pt idx="63860">
                  <c:v>1.007080078125E-3</c:v>
                </c:pt>
                <c:pt idx="63861">
                  <c:v>1.007080078125E-3</c:v>
                </c:pt>
                <c:pt idx="63862">
                  <c:v>1.0068416595458984E-3</c:v>
                </c:pt>
                <c:pt idx="63863">
                  <c:v>1.007080078125E-3</c:v>
                </c:pt>
                <c:pt idx="63864">
                  <c:v>1.0080337524414063E-3</c:v>
                </c:pt>
                <c:pt idx="63865">
                  <c:v>1.007080078125E-3</c:v>
                </c:pt>
                <c:pt idx="63866">
                  <c:v>1.0068416595458984E-3</c:v>
                </c:pt>
                <c:pt idx="63867">
                  <c:v>1.007080078125E-3</c:v>
                </c:pt>
                <c:pt idx="63868">
                  <c:v>1.007080078125E-3</c:v>
                </c:pt>
                <c:pt idx="63869">
                  <c:v>1.0068416595458984E-3</c:v>
                </c:pt>
                <c:pt idx="63870">
                  <c:v>1.007080078125E-3</c:v>
                </c:pt>
                <c:pt idx="63871">
                  <c:v>1.007080078125E-3</c:v>
                </c:pt>
                <c:pt idx="63872">
                  <c:v>1.0068416595458984E-3</c:v>
                </c:pt>
                <c:pt idx="63873">
                  <c:v>1.007080078125E-3</c:v>
                </c:pt>
                <c:pt idx="63874">
                  <c:v>1.007080078125E-3</c:v>
                </c:pt>
                <c:pt idx="63875">
                  <c:v>1.0068416595458984E-3</c:v>
                </c:pt>
                <c:pt idx="63876">
                  <c:v>1.007080078125E-3</c:v>
                </c:pt>
                <c:pt idx="63877">
                  <c:v>1.0080337524414063E-3</c:v>
                </c:pt>
                <c:pt idx="63878">
                  <c:v>1.0068416595458984E-3</c:v>
                </c:pt>
                <c:pt idx="63879">
                  <c:v>1.007080078125E-3</c:v>
                </c:pt>
                <c:pt idx="63880">
                  <c:v>1.007080078125E-3</c:v>
                </c:pt>
                <c:pt idx="63881">
                  <c:v>1.0068416595458984E-3</c:v>
                </c:pt>
                <c:pt idx="63882">
                  <c:v>1.007080078125E-3</c:v>
                </c:pt>
                <c:pt idx="63883">
                  <c:v>1.007080078125E-3</c:v>
                </c:pt>
                <c:pt idx="63884">
                  <c:v>1.0068416595458984E-3</c:v>
                </c:pt>
                <c:pt idx="63885">
                  <c:v>1.007080078125E-3</c:v>
                </c:pt>
                <c:pt idx="63886">
                  <c:v>1.007080078125E-3</c:v>
                </c:pt>
                <c:pt idx="63887">
                  <c:v>1.0068416595458984E-3</c:v>
                </c:pt>
                <c:pt idx="63888">
                  <c:v>1.007080078125E-3</c:v>
                </c:pt>
                <c:pt idx="63889">
                  <c:v>1.0080337524414063E-3</c:v>
                </c:pt>
                <c:pt idx="63890">
                  <c:v>1.007080078125E-3</c:v>
                </c:pt>
                <c:pt idx="63891">
                  <c:v>1.0068416595458984E-3</c:v>
                </c:pt>
                <c:pt idx="63892">
                  <c:v>1.007080078125E-3</c:v>
                </c:pt>
                <c:pt idx="63893">
                  <c:v>1.007080078125E-3</c:v>
                </c:pt>
                <c:pt idx="63894">
                  <c:v>1.0068416595458984E-3</c:v>
                </c:pt>
                <c:pt idx="63895">
                  <c:v>1.007080078125E-3</c:v>
                </c:pt>
                <c:pt idx="63896">
                  <c:v>1.007080078125E-3</c:v>
                </c:pt>
                <c:pt idx="63897">
                  <c:v>1.0068416595458984E-3</c:v>
                </c:pt>
                <c:pt idx="63898">
                  <c:v>1.007080078125E-3</c:v>
                </c:pt>
                <c:pt idx="63899">
                  <c:v>1.007080078125E-3</c:v>
                </c:pt>
                <c:pt idx="63900">
                  <c:v>1.0068416595458984E-3</c:v>
                </c:pt>
                <c:pt idx="63901">
                  <c:v>1.007080078125E-3</c:v>
                </c:pt>
                <c:pt idx="63902">
                  <c:v>1.0080337524414063E-3</c:v>
                </c:pt>
                <c:pt idx="63903">
                  <c:v>1.0068416595458984E-3</c:v>
                </c:pt>
                <c:pt idx="63904">
                  <c:v>1.007080078125E-3</c:v>
                </c:pt>
                <c:pt idx="63905">
                  <c:v>1.007080078125E-3</c:v>
                </c:pt>
                <c:pt idx="63906">
                  <c:v>1.0068416595458984E-3</c:v>
                </c:pt>
                <c:pt idx="63907">
                  <c:v>1.007080078125E-3</c:v>
                </c:pt>
                <c:pt idx="63908">
                  <c:v>1.007080078125E-3</c:v>
                </c:pt>
                <c:pt idx="63909">
                  <c:v>1.0068416595458984E-3</c:v>
                </c:pt>
                <c:pt idx="63910">
                  <c:v>1.007080078125E-3</c:v>
                </c:pt>
                <c:pt idx="63911">
                  <c:v>1.007080078125E-3</c:v>
                </c:pt>
                <c:pt idx="63912">
                  <c:v>1.0068416595458984E-3</c:v>
                </c:pt>
                <c:pt idx="63913">
                  <c:v>1.007080078125E-3</c:v>
                </c:pt>
                <c:pt idx="63914">
                  <c:v>1.0080337524414063E-3</c:v>
                </c:pt>
                <c:pt idx="63915">
                  <c:v>1.007080078125E-3</c:v>
                </c:pt>
                <c:pt idx="63916">
                  <c:v>1.0068416595458984E-3</c:v>
                </c:pt>
                <c:pt idx="63917">
                  <c:v>1.007080078125E-3</c:v>
                </c:pt>
                <c:pt idx="63918">
                  <c:v>1.007080078125E-3</c:v>
                </c:pt>
                <c:pt idx="63919">
                  <c:v>1.0068416595458984E-3</c:v>
                </c:pt>
                <c:pt idx="63920">
                  <c:v>1.007080078125E-3</c:v>
                </c:pt>
                <c:pt idx="63921">
                  <c:v>1.007080078125E-3</c:v>
                </c:pt>
                <c:pt idx="63922">
                  <c:v>1.0068416595458984E-3</c:v>
                </c:pt>
                <c:pt idx="63923">
                  <c:v>1.007080078125E-3</c:v>
                </c:pt>
                <c:pt idx="63924">
                  <c:v>1.007080078125E-3</c:v>
                </c:pt>
                <c:pt idx="63925">
                  <c:v>1.0068416595458984E-3</c:v>
                </c:pt>
                <c:pt idx="63926">
                  <c:v>1.007080078125E-3</c:v>
                </c:pt>
                <c:pt idx="63927">
                  <c:v>1.0080337524414063E-3</c:v>
                </c:pt>
                <c:pt idx="63928">
                  <c:v>1.0068416595458984E-3</c:v>
                </c:pt>
                <c:pt idx="63929">
                  <c:v>1.007080078125E-3</c:v>
                </c:pt>
                <c:pt idx="63930">
                  <c:v>1.007080078125E-3</c:v>
                </c:pt>
                <c:pt idx="63931">
                  <c:v>1.0068416595458984E-3</c:v>
                </c:pt>
                <c:pt idx="63932">
                  <c:v>1.007080078125E-3</c:v>
                </c:pt>
                <c:pt idx="63933">
                  <c:v>1.007080078125E-3</c:v>
                </c:pt>
                <c:pt idx="63934">
                  <c:v>1.0068416595458984E-3</c:v>
                </c:pt>
                <c:pt idx="63935">
                  <c:v>1.007080078125E-3</c:v>
                </c:pt>
                <c:pt idx="63936">
                  <c:v>1.007080078125E-3</c:v>
                </c:pt>
                <c:pt idx="63937">
                  <c:v>1.0068416595458984E-3</c:v>
                </c:pt>
                <c:pt idx="63938">
                  <c:v>1.007080078125E-3</c:v>
                </c:pt>
                <c:pt idx="63939">
                  <c:v>1.0080337524414063E-3</c:v>
                </c:pt>
                <c:pt idx="63940">
                  <c:v>1.007080078125E-3</c:v>
                </c:pt>
                <c:pt idx="63941">
                  <c:v>1.0068416595458984E-3</c:v>
                </c:pt>
                <c:pt idx="63942">
                  <c:v>1.007080078125E-3</c:v>
                </c:pt>
                <c:pt idx="63943">
                  <c:v>1.007080078125E-3</c:v>
                </c:pt>
                <c:pt idx="63944">
                  <c:v>1.0068416595458984E-3</c:v>
                </c:pt>
                <c:pt idx="63945">
                  <c:v>1.007080078125E-3</c:v>
                </c:pt>
                <c:pt idx="63946">
                  <c:v>4.0280818939208984E-3</c:v>
                </c:pt>
                <c:pt idx="63947">
                  <c:v>1.0068416595458984E-3</c:v>
                </c:pt>
                <c:pt idx="63948">
                  <c:v>1.007080078125E-3</c:v>
                </c:pt>
                <c:pt idx="63949">
                  <c:v>1.0080337524414063E-3</c:v>
                </c:pt>
                <c:pt idx="63950">
                  <c:v>1.0068416595458984E-3</c:v>
                </c:pt>
                <c:pt idx="63951">
                  <c:v>1.007080078125E-3</c:v>
                </c:pt>
                <c:pt idx="63952">
                  <c:v>1.007080078125E-3</c:v>
                </c:pt>
                <c:pt idx="63953">
                  <c:v>1.0068416595458984E-3</c:v>
                </c:pt>
                <c:pt idx="63954">
                  <c:v>1.007080078125E-3</c:v>
                </c:pt>
                <c:pt idx="63955">
                  <c:v>1.007080078125E-3</c:v>
                </c:pt>
                <c:pt idx="63956">
                  <c:v>1.0068416595458984E-3</c:v>
                </c:pt>
                <c:pt idx="63957">
                  <c:v>1.007080078125E-3</c:v>
                </c:pt>
                <c:pt idx="63958">
                  <c:v>1.007080078125E-3</c:v>
                </c:pt>
                <c:pt idx="63959">
                  <c:v>1.0068416595458984E-3</c:v>
                </c:pt>
                <c:pt idx="63960">
                  <c:v>1.007080078125E-3</c:v>
                </c:pt>
                <c:pt idx="63961">
                  <c:v>1.0080337524414063E-3</c:v>
                </c:pt>
                <c:pt idx="63962">
                  <c:v>1.007080078125E-3</c:v>
                </c:pt>
                <c:pt idx="63963">
                  <c:v>1.0068416595458984E-3</c:v>
                </c:pt>
                <c:pt idx="63964">
                  <c:v>1.007080078125E-3</c:v>
                </c:pt>
                <c:pt idx="63965">
                  <c:v>1.007080078125E-3</c:v>
                </c:pt>
                <c:pt idx="63966">
                  <c:v>1.0068416595458984E-3</c:v>
                </c:pt>
                <c:pt idx="63967">
                  <c:v>1.007080078125E-3</c:v>
                </c:pt>
                <c:pt idx="63968">
                  <c:v>1.007080078125E-3</c:v>
                </c:pt>
                <c:pt idx="63969">
                  <c:v>1.0068416595458984E-3</c:v>
                </c:pt>
                <c:pt idx="63970">
                  <c:v>1.007080078125E-3</c:v>
                </c:pt>
                <c:pt idx="63971">
                  <c:v>1.007080078125E-3</c:v>
                </c:pt>
                <c:pt idx="63972">
                  <c:v>1.0068416595458984E-3</c:v>
                </c:pt>
                <c:pt idx="63973">
                  <c:v>1.0080337524414063E-3</c:v>
                </c:pt>
                <c:pt idx="63974">
                  <c:v>1.007080078125E-3</c:v>
                </c:pt>
                <c:pt idx="63975">
                  <c:v>1.0068416595458984E-3</c:v>
                </c:pt>
                <c:pt idx="63976">
                  <c:v>1.007080078125E-3</c:v>
                </c:pt>
                <c:pt idx="63977">
                  <c:v>1.007080078125E-3</c:v>
                </c:pt>
                <c:pt idx="63978">
                  <c:v>1.0068416595458984E-3</c:v>
                </c:pt>
                <c:pt idx="63979">
                  <c:v>1.007080078125E-3</c:v>
                </c:pt>
                <c:pt idx="63980">
                  <c:v>1.007080078125E-3</c:v>
                </c:pt>
                <c:pt idx="63981">
                  <c:v>1.0068416595458984E-3</c:v>
                </c:pt>
                <c:pt idx="63982">
                  <c:v>1.007080078125E-3</c:v>
                </c:pt>
                <c:pt idx="63983">
                  <c:v>1.007080078125E-3</c:v>
                </c:pt>
                <c:pt idx="63984">
                  <c:v>1.0068416595458984E-3</c:v>
                </c:pt>
                <c:pt idx="63985">
                  <c:v>1.007080078125E-3</c:v>
                </c:pt>
                <c:pt idx="63986">
                  <c:v>1.0080337524414063E-3</c:v>
                </c:pt>
                <c:pt idx="63987">
                  <c:v>1.007080078125E-3</c:v>
                </c:pt>
                <c:pt idx="63988">
                  <c:v>1.0068416595458984E-3</c:v>
                </c:pt>
                <c:pt idx="63989">
                  <c:v>1.007080078125E-3</c:v>
                </c:pt>
                <c:pt idx="63990">
                  <c:v>1.007080078125E-3</c:v>
                </c:pt>
                <c:pt idx="63991">
                  <c:v>1.0068416595458984E-3</c:v>
                </c:pt>
                <c:pt idx="63992">
                  <c:v>1.007080078125E-3</c:v>
                </c:pt>
                <c:pt idx="63993">
                  <c:v>1.007080078125E-3</c:v>
                </c:pt>
                <c:pt idx="63994">
                  <c:v>1.0068416595458984E-3</c:v>
                </c:pt>
                <c:pt idx="63995">
                  <c:v>1.007080078125E-3</c:v>
                </c:pt>
                <c:pt idx="63996">
                  <c:v>1.007080078125E-3</c:v>
                </c:pt>
                <c:pt idx="63997">
                  <c:v>1.0068416595458984E-3</c:v>
                </c:pt>
                <c:pt idx="63998">
                  <c:v>1.0080337524414063E-3</c:v>
                </c:pt>
                <c:pt idx="63999">
                  <c:v>1.007080078125E-3</c:v>
                </c:pt>
                <c:pt idx="64000">
                  <c:v>1.0068416595458984E-3</c:v>
                </c:pt>
                <c:pt idx="64001">
                  <c:v>1.007080078125E-3</c:v>
                </c:pt>
                <c:pt idx="64002">
                  <c:v>1.007080078125E-3</c:v>
                </c:pt>
                <c:pt idx="64003">
                  <c:v>1.0068416595458984E-3</c:v>
                </c:pt>
                <c:pt idx="64004">
                  <c:v>1.007080078125E-3</c:v>
                </c:pt>
                <c:pt idx="64005">
                  <c:v>1.007080078125E-3</c:v>
                </c:pt>
                <c:pt idx="64006">
                  <c:v>1.0068416595458984E-3</c:v>
                </c:pt>
                <c:pt idx="64007">
                  <c:v>1.007080078125E-3</c:v>
                </c:pt>
                <c:pt idx="64008">
                  <c:v>1.007080078125E-3</c:v>
                </c:pt>
                <c:pt idx="64009">
                  <c:v>1.0068416595458984E-3</c:v>
                </c:pt>
                <c:pt idx="64010">
                  <c:v>1.007080078125E-3</c:v>
                </c:pt>
                <c:pt idx="64011">
                  <c:v>1.0080337524414063E-3</c:v>
                </c:pt>
                <c:pt idx="64012">
                  <c:v>1.007080078125E-3</c:v>
                </c:pt>
                <c:pt idx="64013">
                  <c:v>1.0068416595458984E-3</c:v>
                </c:pt>
                <c:pt idx="64014">
                  <c:v>1.007080078125E-3</c:v>
                </c:pt>
                <c:pt idx="64015">
                  <c:v>1.007080078125E-3</c:v>
                </c:pt>
                <c:pt idx="64016">
                  <c:v>1.0068416595458984E-3</c:v>
                </c:pt>
                <c:pt idx="64017">
                  <c:v>1.007080078125E-3</c:v>
                </c:pt>
                <c:pt idx="64018">
                  <c:v>1.007080078125E-3</c:v>
                </c:pt>
                <c:pt idx="64019">
                  <c:v>1.0068416595458984E-3</c:v>
                </c:pt>
                <c:pt idx="64020">
                  <c:v>1.007080078125E-3</c:v>
                </c:pt>
                <c:pt idx="64021">
                  <c:v>1.007080078125E-3</c:v>
                </c:pt>
                <c:pt idx="64022">
                  <c:v>1.0068416595458984E-3</c:v>
                </c:pt>
                <c:pt idx="64023">
                  <c:v>1.0080337524414063E-3</c:v>
                </c:pt>
                <c:pt idx="64024">
                  <c:v>1.007080078125E-3</c:v>
                </c:pt>
                <c:pt idx="64025">
                  <c:v>1.0068416595458984E-3</c:v>
                </c:pt>
                <c:pt idx="64026">
                  <c:v>1.007080078125E-3</c:v>
                </c:pt>
                <c:pt idx="64027">
                  <c:v>1.007080078125E-3</c:v>
                </c:pt>
                <c:pt idx="64028">
                  <c:v>1.0068416595458984E-3</c:v>
                </c:pt>
                <c:pt idx="64029">
                  <c:v>1.007080078125E-3</c:v>
                </c:pt>
                <c:pt idx="64030">
                  <c:v>1.007080078125E-3</c:v>
                </c:pt>
                <c:pt idx="64031">
                  <c:v>1.0068416595458984E-3</c:v>
                </c:pt>
                <c:pt idx="64032">
                  <c:v>1.007080078125E-3</c:v>
                </c:pt>
                <c:pt idx="64033">
                  <c:v>1.007080078125E-3</c:v>
                </c:pt>
                <c:pt idx="64034">
                  <c:v>1.0068416595458984E-3</c:v>
                </c:pt>
                <c:pt idx="64035">
                  <c:v>1.007080078125E-3</c:v>
                </c:pt>
                <c:pt idx="64036">
                  <c:v>1.0080337524414063E-3</c:v>
                </c:pt>
                <c:pt idx="64037">
                  <c:v>1.007080078125E-3</c:v>
                </c:pt>
                <c:pt idx="64038">
                  <c:v>1.0068416595458984E-3</c:v>
                </c:pt>
                <c:pt idx="64039">
                  <c:v>1.007080078125E-3</c:v>
                </c:pt>
                <c:pt idx="64040">
                  <c:v>1.007080078125E-3</c:v>
                </c:pt>
                <c:pt idx="64041">
                  <c:v>1.0068416595458984E-3</c:v>
                </c:pt>
                <c:pt idx="64042">
                  <c:v>1.007080078125E-3</c:v>
                </c:pt>
                <c:pt idx="64043">
                  <c:v>1.007080078125E-3</c:v>
                </c:pt>
                <c:pt idx="64044">
                  <c:v>1.0068416595458984E-3</c:v>
                </c:pt>
                <c:pt idx="64045">
                  <c:v>1.007080078125E-3</c:v>
                </c:pt>
                <c:pt idx="64046">
                  <c:v>1.007080078125E-3</c:v>
                </c:pt>
                <c:pt idx="64047">
                  <c:v>1.0068416595458984E-3</c:v>
                </c:pt>
                <c:pt idx="64048">
                  <c:v>1.0080337524414063E-3</c:v>
                </c:pt>
                <c:pt idx="64049">
                  <c:v>1.007080078125E-3</c:v>
                </c:pt>
                <c:pt idx="64050">
                  <c:v>1.0068416595458984E-3</c:v>
                </c:pt>
                <c:pt idx="64051">
                  <c:v>1.007080078125E-3</c:v>
                </c:pt>
                <c:pt idx="64052">
                  <c:v>1.007080078125E-3</c:v>
                </c:pt>
                <c:pt idx="64053">
                  <c:v>1.0068416595458984E-3</c:v>
                </c:pt>
                <c:pt idx="64054">
                  <c:v>1.007080078125E-3</c:v>
                </c:pt>
                <c:pt idx="64055">
                  <c:v>1.007080078125E-3</c:v>
                </c:pt>
                <c:pt idx="64056">
                  <c:v>1.0068416595458984E-3</c:v>
                </c:pt>
                <c:pt idx="64057">
                  <c:v>1.007080078125E-3</c:v>
                </c:pt>
                <c:pt idx="64058">
                  <c:v>1.007080078125E-3</c:v>
                </c:pt>
                <c:pt idx="64059">
                  <c:v>1.0068416595458984E-3</c:v>
                </c:pt>
                <c:pt idx="64060">
                  <c:v>1.007080078125E-3</c:v>
                </c:pt>
                <c:pt idx="64061">
                  <c:v>1.0080337524414063E-3</c:v>
                </c:pt>
                <c:pt idx="64062">
                  <c:v>1.007080078125E-3</c:v>
                </c:pt>
                <c:pt idx="64063">
                  <c:v>1.0068416595458984E-3</c:v>
                </c:pt>
                <c:pt idx="64064">
                  <c:v>1.007080078125E-3</c:v>
                </c:pt>
                <c:pt idx="64065">
                  <c:v>1.007080078125E-3</c:v>
                </c:pt>
                <c:pt idx="64066">
                  <c:v>1.0068416595458984E-3</c:v>
                </c:pt>
                <c:pt idx="64067">
                  <c:v>1.007080078125E-3</c:v>
                </c:pt>
                <c:pt idx="64068">
                  <c:v>1.007080078125E-3</c:v>
                </c:pt>
                <c:pt idx="64069">
                  <c:v>1.0068416595458984E-3</c:v>
                </c:pt>
                <c:pt idx="64070">
                  <c:v>1.007080078125E-3</c:v>
                </c:pt>
                <c:pt idx="64071">
                  <c:v>1.007080078125E-3</c:v>
                </c:pt>
                <c:pt idx="64072">
                  <c:v>1.0068416595458984E-3</c:v>
                </c:pt>
                <c:pt idx="64073">
                  <c:v>1.0080337524414063E-3</c:v>
                </c:pt>
                <c:pt idx="64074">
                  <c:v>2.0139217376708984E-3</c:v>
                </c:pt>
                <c:pt idx="64075">
                  <c:v>1.007080078125E-3</c:v>
                </c:pt>
                <c:pt idx="64076">
                  <c:v>1.007080078125E-3</c:v>
                </c:pt>
                <c:pt idx="64077">
                  <c:v>1.0068416595458984E-3</c:v>
                </c:pt>
                <c:pt idx="64078">
                  <c:v>1.007080078125E-3</c:v>
                </c:pt>
                <c:pt idx="64079">
                  <c:v>1.007080078125E-3</c:v>
                </c:pt>
                <c:pt idx="64080">
                  <c:v>1.0068416595458984E-3</c:v>
                </c:pt>
                <c:pt idx="64081">
                  <c:v>1.007080078125E-3</c:v>
                </c:pt>
                <c:pt idx="64082">
                  <c:v>1.007080078125E-3</c:v>
                </c:pt>
                <c:pt idx="64083">
                  <c:v>1.0068416595458984E-3</c:v>
                </c:pt>
                <c:pt idx="64084">
                  <c:v>1.007080078125E-3</c:v>
                </c:pt>
                <c:pt idx="64085">
                  <c:v>1.0080337524414063E-3</c:v>
                </c:pt>
                <c:pt idx="64086">
                  <c:v>1.007080078125E-3</c:v>
                </c:pt>
                <c:pt idx="64087">
                  <c:v>1.0068416595458984E-3</c:v>
                </c:pt>
                <c:pt idx="64088">
                  <c:v>1.007080078125E-3</c:v>
                </c:pt>
                <c:pt idx="64089">
                  <c:v>1.007080078125E-3</c:v>
                </c:pt>
                <c:pt idx="64090">
                  <c:v>1.0068416595458984E-3</c:v>
                </c:pt>
                <c:pt idx="64091">
                  <c:v>1.007080078125E-3</c:v>
                </c:pt>
                <c:pt idx="64092">
                  <c:v>1.007080078125E-3</c:v>
                </c:pt>
                <c:pt idx="64093">
                  <c:v>1.0068416595458984E-3</c:v>
                </c:pt>
                <c:pt idx="64094">
                  <c:v>1.007080078125E-3</c:v>
                </c:pt>
                <c:pt idx="64095">
                  <c:v>1.007080078125E-3</c:v>
                </c:pt>
                <c:pt idx="64096">
                  <c:v>1.0068416595458984E-3</c:v>
                </c:pt>
                <c:pt idx="64097">
                  <c:v>1.0080337524414063E-3</c:v>
                </c:pt>
                <c:pt idx="64098">
                  <c:v>1.007080078125E-3</c:v>
                </c:pt>
                <c:pt idx="64099">
                  <c:v>1.0068416595458984E-3</c:v>
                </c:pt>
                <c:pt idx="64100">
                  <c:v>1.007080078125E-3</c:v>
                </c:pt>
                <c:pt idx="64101">
                  <c:v>1.007080078125E-3</c:v>
                </c:pt>
                <c:pt idx="64102">
                  <c:v>1.0068416595458984E-3</c:v>
                </c:pt>
                <c:pt idx="64103">
                  <c:v>1.007080078125E-3</c:v>
                </c:pt>
                <c:pt idx="64104">
                  <c:v>1.007080078125E-3</c:v>
                </c:pt>
                <c:pt idx="64105">
                  <c:v>1.0068416595458984E-3</c:v>
                </c:pt>
                <c:pt idx="64106">
                  <c:v>1.007080078125E-3</c:v>
                </c:pt>
                <c:pt idx="64107">
                  <c:v>1.007080078125E-3</c:v>
                </c:pt>
                <c:pt idx="64108">
                  <c:v>1.0068416595458984E-3</c:v>
                </c:pt>
                <c:pt idx="64109">
                  <c:v>1.007080078125E-3</c:v>
                </c:pt>
                <c:pt idx="64110">
                  <c:v>1.0080337524414063E-3</c:v>
                </c:pt>
                <c:pt idx="64111">
                  <c:v>1.007080078125E-3</c:v>
                </c:pt>
                <c:pt idx="64112">
                  <c:v>1.0068416595458984E-3</c:v>
                </c:pt>
                <c:pt idx="64113">
                  <c:v>1.007080078125E-3</c:v>
                </c:pt>
                <c:pt idx="64114">
                  <c:v>1.007080078125E-3</c:v>
                </c:pt>
                <c:pt idx="64115">
                  <c:v>1.0068416595458984E-3</c:v>
                </c:pt>
                <c:pt idx="64116">
                  <c:v>1.007080078125E-3</c:v>
                </c:pt>
                <c:pt idx="64117">
                  <c:v>1.007080078125E-3</c:v>
                </c:pt>
                <c:pt idx="64118">
                  <c:v>1.0068416595458984E-3</c:v>
                </c:pt>
                <c:pt idx="64119">
                  <c:v>1.007080078125E-3</c:v>
                </c:pt>
                <c:pt idx="64120">
                  <c:v>1.007080078125E-3</c:v>
                </c:pt>
                <c:pt idx="64121">
                  <c:v>1.0068416595458984E-3</c:v>
                </c:pt>
                <c:pt idx="64122">
                  <c:v>1.0080337524414063E-3</c:v>
                </c:pt>
                <c:pt idx="64123">
                  <c:v>1.007080078125E-3</c:v>
                </c:pt>
                <c:pt idx="64124">
                  <c:v>1.0068416595458984E-3</c:v>
                </c:pt>
                <c:pt idx="64125">
                  <c:v>1.007080078125E-3</c:v>
                </c:pt>
                <c:pt idx="64126">
                  <c:v>1.007080078125E-3</c:v>
                </c:pt>
                <c:pt idx="64127">
                  <c:v>1.0068416595458984E-3</c:v>
                </c:pt>
                <c:pt idx="64128">
                  <c:v>1.007080078125E-3</c:v>
                </c:pt>
                <c:pt idx="64129">
                  <c:v>1.007080078125E-3</c:v>
                </c:pt>
                <c:pt idx="64130">
                  <c:v>1.0068416595458984E-3</c:v>
                </c:pt>
                <c:pt idx="64131">
                  <c:v>1.007080078125E-3</c:v>
                </c:pt>
                <c:pt idx="64132">
                  <c:v>1.007080078125E-3</c:v>
                </c:pt>
                <c:pt idx="64133">
                  <c:v>1.0068416595458984E-3</c:v>
                </c:pt>
                <c:pt idx="64134">
                  <c:v>1.007080078125E-3</c:v>
                </c:pt>
                <c:pt idx="64135">
                  <c:v>1.0080337524414063E-3</c:v>
                </c:pt>
                <c:pt idx="64136">
                  <c:v>1.007080078125E-3</c:v>
                </c:pt>
                <c:pt idx="64137">
                  <c:v>1.0068416595458984E-3</c:v>
                </c:pt>
                <c:pt idx="64138">
                  <c:v>1.007080078125E-3</c:v>
                </c:pt>
                <c:pt idx="64139">
                  <c:v>1.007080078125E-3</c:v>
                </c:pt>
                <c:pt idx="64140">
                  <c:v>1.0068416595458984E-3</c:v>
                </c:pt>
                <c:pt idx="64141">
                  <c:v>1.007080078125E-3</c:v>
                </c:pt>
                <c:pt idx="64142">
                  <c:v>1.007080078125E-3</c:v>
                </c:pt>
                <c:pt idx="64143">
                  <c:v>1.0068416595458984E-3</c:v>
                </c:pt>
                <c:pt idx="64144">
                  <c:v>1.007080078125E-3</c:v>
                </c:pt>
                <c:pt idx="64145">
                  <c:v>1.007080078125E-3</c:v>
                </c:pt>
                <c:pt idx="64146">
                  <c:v>1.0068416595458984E-3</c:v>
                </c:pt>
                <c:pt idx="64147">
                  <c:v>1.0080337524414063E-3</c:v>
                </c:pt>
                <c:pt idx="64148">
                  <c:v>1.007080078125E-3</c:v>
                </c:pt>
                <c:pt idx="64149">
                  <c:v>1.0068416595458984E-3</c:v>
                </c:pt>
                <c:pt idx="64150">
                  <c:v>1.007080078125E-3</c:v>
                </c:pt>
                <c:pt idx="64151">
                  <c:v>1.007080078125E-3</c:v>
                </c:pt>
                <c:pt idx="64152">
                  <c:v>1.0068416595458984E-3</c:v>
                </c:pt>
                <c:pt idx="64153">
                  <c:v>1.007080078125E-3</c:v>
                </c:pt>
                <c:pt idx="64154">
                  <c:v>1.007080078125E-3</c:v>
                </c:pt>
                <c:pt idx="64155">
                  <c:v>1.0068416595458984E-3</c:v>
                </c:pt>
                <c:pt idx="64156">
                  <c:v>1.007080078125E-3</c:v>
                </c:pt>
                <c:pt idx="64157">
                  <c:v>1.007080078125E-3</c:v>
                </c:pt>
                <c:pt idx="64158">
                  <c:v>1.0068416595458984E-3</c:v>
                </c:pt>
                <c:pt idx="64159">
                  <c:v>1.007080078125E-3</c:v>
                </c:pt>
                <c:pt idx="64160">
                  <c:v>1.0080337524414063E-3</c:v>
                </c:pt>
                <c:pt idx="64161">
                  <c:v>1.007080078125E-3</c:v>
                </c:pt>
                <c:pt idx="64162">
                  <c:v>1.0068416595458984E-3</c:v>
                </c:pt>
                <c:pt idx="64163">
                  <c:v>1.007080078125E-3</c:v>
                </c:pt>
                <c:pt idx="64164">
                  <c:v>1.007080078125E-3</c:v>
                </c:pt>
                <c:pt idx="64165">
                  <c:v>1.0068416595458984E-3</c:v>
                </c:pt>
                <c:pt idx="64166">
                  <c:v>1.007080078125E-3</c:v>
                </c:pt>
                <c:pt idx="64167">
                  <c:v>1.007080078125E-3</c:v>
                </c:pt>
                <c:pt idx="64168">
                  <c:v>1.0068416595458984E-3</c:v>
                </c:pt>
                <c:pt idx="64169">
                  <c:v>1.007080078125E-3</c:v>
                </c:pt>
                <c:pt idx="64170">
                  <c:v>1.007080078125E-3</c:v>
                </c:pt>
                <c:pt idx="64171">
                  <c:v>1.0068416595458984E-3</c:v>
                </c:pt>
                <c:pt idx="64172">
                  <c:v>1.0080337524414063E-3</c:v>
                </c:pt>
                <c:pt idx="64173">
                  <c:v>1.007080078125E-3</c:v>
                </c:pt>
                <c:pt idx="64174">
                  <c:v>1.0068416595458984E-3</c:v>
                </c:pt>
                <c:pt idx="64175">
                  <c:v>1.007080078125E-3</c:v>
                </c:pt>
                <c:pt idx="64176">
                  <c:v>1.007080078125E-3</c:v>
                </c:pt>
                <c:pt idx="64177">
                  <c:v>1.0068416595458984E-3</c:v>
                </c:pt>
                <c:pt idx="64178">
                  <c:v>1.007080078125E-3</c:v>
                </c:pt>
                <c:pt idx="64179">
                  <c:v>1.007080078125E-3</c:v>
                </c:pt>
                <c:pt idx="64180">
                  <c:v>2.0139217376708984E-3</c:v>
                </c:pt>
                <c:pt idx="64181">
                  <c:v>1.007080078125E-3</c:v>
                </c:pt>
                <c:pt idx="64182">
                  <c:v>1.0068416595458984E-3</c:v>
                </c:pt>
                <c:pt idx="64183">
                  <c:v>1.007080078125E-3</c:v>
                </c:pt>
                <c:pt idx="64184">
                  <c:v>1.0080337524414063E-3</c:v>
                </c:pt>
                <c:pt idx="64185">
                  <c:v>1.007080078125E-3</c:v>
                </c:pt>
                <c:pt idx="64186">
                  <c:v>1.0068416595458984E-3</c:v>
                </c:pt>
                <c:pt idx="64187">
                  <c:v>1.007080078125E-3</c:v>
                </c:pt>
                <c:pt idx="64188">
                  <c:v>1.007080078125E-3</c:v>
                </c:pt>
                <c:pt idx="64189">
                  <c:v>1.0068416595458984E-3</c:v>
                </c:pt>
                <c:pt idx="64190">
                  <c:v>1.007080078125E-3</c:v>
                </c:pt>
                <c:pt idx="64191">
                  <c:v>1.007080078125E-3</c:v>
                </c:pt>
                <c:pt idx="64192">
                  <c:v>1.0068416595458984E-3</c:v>
                </c:pt>
                <c:pt idx="64193">
                  <c:v>1.007080078125E-3</c:v>
                </c:pt>
                <c:pt idx="64194">
                  <c:v>1.0068416595458984E-3</c:v>
                </c:pt>
                <c:pt idx="64195">
                  <c:v>1.007080078125E-3</c:v>
                </c:pt>
                <c:pt idx="64196">
                  <c:v>1.0080337524414063E-3</c:v>
                </c:pt>
                <c:pt idx="64197">
                  <c:v>1.007080078125E-3</c:v>
                </c:pt>
                <c:pt idx="64198">
                  <c:v>1.0068416595458984E-3</c:v>
                </c:pt>
                <c:pt idx="64199">
                  <c:v>1.007080078125E-3</c:v>
                </c:pt>
                <c:pt idx="64200">
                  <c:v>1.007080078125E-3</c:v>
                </c:pt>
                <c:pt idx="64201">
                  <c:v>1.0068416595458984E-3</c:v>
                </c:pt>
                <c:pt idx="64202">
                  <c:v>1.007080078125E-3</c:v>
                </c:pt>
                <c:pt idx="64203">
                  <c:v>1.007080078125E-3</c:v>
                </c:pt>
                <c:pt idx="64204">
                  <c:v>1.0068416595458984E-3</c:v>
                </c:pt>
                <c:pt idx="64205">
                  <c:v>1.007080078125E-3</c:v>
                </c:pt>
                <c:pt idx="64206">
                  <c:v>1.007080078125E-3</c:v>
                </c:pt>
                <c:pt idx="64207">
                  <c:v>1.0068416595458984E-3</c:v>
                </c:pt>
                <c:pt idx="64208">
                  <c:v>1.007080078125E-3</c:v>
                </c:pt>
                <c:pt idx="64209">
                  <c:v>1.0080337524414063E-3</c:v>
                </c:pt>
                <c:pt idx="64210">
                  <c:v>1.007080078125E-3</c:v>
                </c:pt>
                <c:pt idx="64211">
                  <c:v>1.0068416595458984E-3</c:v>
                </c:pt>
                <c:pt idx="64212">
                  <c:v>1.007080078125E-3</c:v>
                </c:pt>
                <c:pt idx="64213">
                  <c:v>1.007080078125E-3</c:v>
                </c:pt>
                <c:pt idx="64214">
                  <c:v>1.0068416595458984E-3</c:v>
                </c:pt>
                <c:pt idx="64215">
                  <c:v>1.007080078125E-3</c:v>
                </c:pt>
                <c:pt idx="64216">
                  <c:v>1.0068416595458984E-3</c:v>
                </c:pt>
                <c:pt idx="64217">
                  <c:v>1.007080078125E-3</c:v>
                </c:pt>
                <c:pt idx="64218">
                  <c:v>1.007080078125E-3</c:v>
                </c:pt>
                <c:pt idx="64219">
                  <c:v>1.0068416595458984E-3</c:v>
                </c:pt>
                <c:pt idx="64220">
                  <c:v>1.007080078125E-3</c:v>
                </c:pt>
                <c:pt idx="64221">
                  <c:v>1.0080337524414063E-3</c:v>
                </c:pt>
                <c:pt idx="64222">
                  <c:v>1.007080078125E-3</c:v>
                </c:pt>
                <c:pt idx="64223">
                  <c:v>1.0068416595458984E-3</c:v>
                </c:pt>
                <c:pt idx="64224">
                  <c:v>1.007080078125E-3</c:v>
                </c:pt>
                <c:pt idx="64225">
                  <c:v>1.007080078125E-3</c:v>
                </c:pt>
                <c:pt idx="64226">
                  <c:v>1.0068416595458984E-3</c:v>
                </c:pt>
                <c:pt idx="64227">
                  <c:v>1.007080078125E-3</c:v>
                </c:pt>
                <c:pt idx="64228">
                  <c:v>1.007080078125E-3</c:v>
                </c:pt>
                <c:pt idx="64229">
                  <c:v>1.0068416595458984E-3</c:v>
                </c:pt>
                <c:pt idx="64230">
                  <c:v>1.007080078125E-3</c:v>
                </c:pt>
                <c:pt idx="64231">
                  <c:v>1.007080078125E-3</c:v>
                </c:pt>
                <c:pt idx="64232">
                  <c:v>1.0068416595458984E-3</c:v>
                </c:pt>
                <c:pt idx="64233">
                  <c:v>1.007080078125E-3</c:v>
                </c:pt>
                <c:pt idx="64234">
                  <c:v>1.0080337524414063E-3</c:v>
                </c:pt>
                <c:pt idx="64235">
                  <c:v>1.007080078125E-3</c:v>
                </c:pt>
                <c:pt idx="64236">
                  <c:v>1.0068416595458984E-3</c:v>
                </c:pt>
                <c:pt idx="64237">
                  <c:v>1.007080078125E-3</c:v>
                </c:pt>
                <c:pt idx="64238">
                  <c:v>1.0068416595458984E-3</c:v>
                </c:pt>
                <c:pt idx="64239">
                  <c:v>1.007080078125E-3</c:v>
                </c:pt>
                <c:pt idx="64240">
                  <c:v>1.007080078125E-3</c:v>
                </c:pt>
                <c:pt idx="64241">
                  <c:v>1.0068416595458984E-3</c:v>
                </c:pt>
                <c:pt idx="64242">
                  <c:v>1.007080078125E-3</c:v>
                </c:pt>
                <c:pt idx="64243">
                  <c:v>1.007080078125E-3</c:v>
                </c:pt>
                <c:pt idx="64244">
                  <c:v>1.0068416595458984E-3</c:v>
                </c:pt>
                <c:pt idx="64245">
                  <c:v>1.007080078125E-3</c:v>
                </c:pt>
                <c:pt idx="64246">
                  <c:v>1.0080337524414063E-3</c:v>
                </c:pt>
                <c:pt idx="64247">
                  <c:v>1.007080078125E-3</c:v>
                </c:pt>
                <c:pt idx="64248">
                  <c:v>1.0068416595458984E-3</c:v>
                </c:pt>
                <c:pt idx="64249">
                  <c:v>1.007080078125E-3</c:v>
                </c:pt>
                <c:pt idx="64250">
                  <c:v>1.007080078125E-3</c:v>
                </c:pt>
                <c:pt idx="64251">
                  <c:v>1.0068416595458984E-3</c:v>
                </c:pt>
                <c:pt idx="64252">
                  <c:v>1.007080078125E-3</c:v>
                </c:pt>
                <c:pt idx="64253">
                  <c:v>1.007080078125E-3</c:v>
                </c:pt>
                <c:pt idx="64254">
                  <c:v>1.0068416595458984E-3</c:v>
                </c:pt>
                <c:pt idx="64255">
                  <c:v>1.007080078125E-3</c:v>
                </c:pt>
                <c:pt idx="64256">
                  <c:v>1.007080078125E-3</c:v>
                </c:pt>
                <c:pt idx="64257">
                  <c:v>1.0068416595458984E-3</c:v>
                </c:pt>
                <c:pt idx="64258">
                  <c:v>1.007080078125E-3</c:v>
                </c:pt>
                <c:pt idx="64259">
                  <c:v>1.0080337524414063E-3</c:v>
                </c:pt>
                <c:pt idx="64260">
                  <c:v>1.0068416595458984E-3</c:v>
                </c:pt>
                <c:pt idx="64261">
                  <c:v>1.007080078125E-3</c:v>
                </c:pt>
                <c:pt idx="64262">
                  <c:v>1.007080078125E-3</c:v>
                </c:pt>
                <c:pt idx="64263">
                  <c:v>1.0068416595458984E-3</c:v>
                </c:pt>
                <c:pt idx="64264">
                  <c:v>1.007080078125E-3</c:v>
                </c:pt>
                <c:pt idx="64265">
                  <c:v>1.007080078125E-3</c:v>
                </c:pt>
                <c:pt idx="64266">
                  <c:v>1.0068416595458984E-3</c:v>
                </c:pt>
                <c:pt idx="64267">
                  <c:v>1.007080078125E-3</c:v>
                </c:pt>
                <c:pt idx="64268">
                  <c:v>1.007080078125E-3</c:v>
                </c:pt>
                <c:pt idx="64269">
                  <c:v>1.0068416595458984E-3</c:v>
                </c:pt>
                <c:pt idx="64270">
                  <c:v>1.007080078125E-3</c:v>
                </c:pt>
                <c:pt idx="64271">
                  <c:v>1.0080337524414063E-3</c:v>
                </c:pt>
                <c:pt idx="64272">
                  <c:v>1.007080078125E-3</c:v>
                </c:pt>
                <c:pt idx="64273">
                  <c:v>1.0068416595458984E-3</c:v>
                </c:pt>
                <c:pt idx="64274">
                  <c:v>1.007080078125E-3</c:v>
                </c:pt>
                <c:pt idx="64275">
                  <c:v>1.007080078125E-3</c:v>
                </c:pt>
                <c:pt idx="64276">
                  <c:v>1.0068416595458984E-3</c:v>
                </c:pt>
                <c:pt idx="64277">
                  <c:v>1.007080078125E-3</c:v>
                </c:pt>
                <c:pt idx="64278">
                  <c:v>1.007080078125E-3</c:v>
                </c:pt>
                <c:pt idx="64279">
                  <c:v>1.0068416595458984E-3</c:v>
                </c:pt>
                <c:pt idx="64280">
                  <c:v>1.007080078125E-3</c:v>
                </c:pt>
                <c:pt idx="64281">
                  <c:v>1.007080078125E-3</c:v>
                </c:pt>
                <c:pt idx="64282">
                  <c:v>1.0068416595458984E-3</c:v>
                </c:pt>
                <c:pt idx="64283">
                  <c:v>1.007080078125E-3</c:v>
                </c:pt>
                <c:pt idx="64284">
                  <c:v>1.0080337524414063E-3</c:v>
                </c:pt>
                <c:pt idx="64285">
                  <c:v>1.0068416595458984E-3</c:v>
                </c:pt>
                <c:pt idx="64286">
                  <c:v>1.007080078125E-3</c:v>
                </c:pt>
                <c:pt idx="64287">
                  <c:v>1.007080078125E-3</c:v>
                </c:pt>
                <c:pt idx="64288">
                  <c:v>1.0068416595458984E-3</c:v>
                </c:pt>
                <c:pt idx="64289">
                  <c:v>1.007080078125E-3</c:v>
                </c:pt>
                <c:pt idx="64290">
                  <c:v>1.007080078125E-3</c:v>
                </c:pt>
                <c:pt idx="64291">
                  <c:v>1.0068416595458984E-3</c:v>
                </c:pt>
                <c:pt idx="64292">
                  <c:v>1.007080078125E-3</c:v>
                </c:pt>
                <c:pt idx="64293">
                  <c:v>1.007080078125E-3</c:v>
                </c:pt>
                <c:pt idx="64294">
                  <c:v>1.0068416595458984E-3</c:v>
                </c:pt>
                <c:pt idx="64295">
                  <c:v>1.007080078125E-3</c:v>
                </c:pt>
                <c:pt idx="64296">
                  <c:v>1.0080337524414063E-3</c:v>
                </c:pt>
                <c:pt idx="64297">
                  <c:v>1.007080078125E-3</c:v>
                </c:pt>
                <c:pt idx="64298">
                  <c:v>1.0068416595458984E-3</c:v>
                </c:pt>
                <c:pt idx="64299">
                  <c:v>1.007080078125E-3</c:v>
                </c:pt>
                <c:pt idx="64300">
                  <c:v>1.007080078125E-3</c:v>
                </c:pt>
                <c:pt idx="64301">
                  <c:v>1.0068416595458984E-3</c:v>
                </c:pt>
                <c:pt idx="64302">
                  <c:v>1.007080078125E-3</c:v>
                </c:pt>
                <c:pt idx="64303">
                  <c:v>1.007080078125E-3</c:v>
                </c:pt>
                <c:pt idx="64304">
                  <c:v>1.0068416595458984E-3</c:v>
                </c:pt>
                <c:pt idx="64305">
                  <c:v>1.007080078125E-3</c:v>
                </c:pt>
                <c:pt idx="64306">
                  <c:v>1.007080078125E-3</c:v>
                </c:pt>
                <c:pt idx="64307">
                  <c:v>1.0068416595458984E-3</c:v>
                </c:pt>
                <c:pt idx="64308">
                  <c:v>1.007080078125E-3</c:v>
                </c:pt>
                <c:pt idx="64309">
                  <c:v>1.0080337524414063E-3</c:v>
                </c:pt>
                <c:pt idx="64310">
                  <c:v>1.0068416595458984E-3</c:v>
                </c:pt>
                <c:pt idx="64311">
                  <c:v>1.007080078125E-3</c:v>
                </c:pt>
                <c:pt idx="64312">
                  <c:v>1.007080078125E-3</c:v>
                </c:pt>
                <c:pt idx="64313">
                  <c:v>1.0068416595458984E-3</c:v>
                </c:pt>
                <c:pt idx="64314">
                  <c:v>1.007080078125E-3</c:v>
                </c:pt>
                <c:pt idx="64315">
                  <c:v>1.007080078125E-3</c:v>
                </c:pt>
                <c:pt idx="64316">
                  <c:v>1.0068416595458984E-3</c:v>
                </c:pt>
                <c:pt idx="64317">
                  <c:v>1.007080078125E-3</c:v>
                </c:pt>
                <c:pt idx="64318">
                  <c:v>1.007080078125E-3</c:v>
                </c:pt>
                <c:pt idx="64319">
                  <c:v>1.0068416595458984E-3</c:v>
                </c:pt>
                <c:pt idx="64320">
                  <c:v>1.007080078125E-3</c:v>
                </c:pt>
                <c:pt idx="64321">
                  <c:v>1.0080337524414063E-3</c:v>
                </c:pt>
                <c:pt idx="64322">
                  <c:v>1.007080078125E-3</c:v>
                </c:pt>
                <c:pt idx="64323">
                  <c:v>1.0068416595458984E-3</c:v>
                </c:pt>
                <c:pt idx="64324">
                  <c:v>1.007080078125E-3</c:v>
                </c:pt>
                <c:pt idx="64325">
                  <c:v>1.007080078125E-3</c:v>
                </c:pt>
                <c:pt idx="64326">
                  <c:v>1.0068416595458984E-3</c:v>
                </c:pt>
                <c:pt idx="64327">
                  <c:v>1.007080078125E-3</c:v>
                </c:pt>
                <c:pt idx="64328">
                  <c:v>1.007080078125E-3</c:v>
                </c:pt>
                <c:pt idx="64329">
                  <c:v>1.0068416595458984E-3</c:v>
                </c:pt>
                <c:pt idx="64330">
                  <c:v>1.007080078125E-3</c:v>
                </c:pt>
                <c:pt idx="64331">
                  <c:v>1.007080078125E-3</c:v>
                </c:pt>
                <c:pt idx="64332">
                  <c:v>1.0068416595458984E-3</c:v>
                </c:pt>
                <c:pt idx="64333">
                  <c:v>1.007080078125E-3</c:v>
                </c:pt>
                <c:pt idx="64334">
                  <c:v>1.0080337524414063E-3</c:v>
                </c:pt>
                <c:pt idx="64335">
                  <c:v>1.0068416595458984E-3</c:v>
                </c:pt>
                <c:pt idx="64336">
                  <c:v>1.007080078125E-3</c:v>
                </c:pt>
                <c:pt idx="64337">
                  <c:v>1.007080078125E-3</c:v>
                </c:pt>
                <c:pt idx="64338">
                  <c:v>1.0068416595458984E-3</c:v>
                </c:pt>
                <c:pt idx="64339">
                  <c:v>1.007080078125E-3</c:v>
                </c:pt>
                <c:pt idx="64340">
                  <c:v>1.007080078125E-3</c:v>
                </c:pt>
                <c:pt idx="64341">
                  <c:v>1.0068416595458984E-3</c:v>
                </c:pt>
                <c:pt idx="64342">
                  <c:v>1.007080078125E-3</c:v>
                </c:pt>
                <c:pt idx="64343">
                  <c:v>1.007080078125E-3</c:v>
                </c:pt>
                <c:pt idx="64344">
                  <c:v>1.0068416595458984E-3</c:v>
                </c:pt>
                <c:pt idx="64345">
                  <c:v>1.007080078125E-3</c:v>
                </c:pt>
                <c:pt idx="64346">
                  <c:v>1.0080337524414063E-3</c:v>
                </c:pt>
                <c:pt idx="64347">
                  <c:v>1.007080078125E-3</c:v>
                </c:pt>
                <c:pt idx="64348">
                  <c:v>1.0068416595458984E-3</c:v>
                </c:pt>
                <c:pt idx="64349">
                  <c:v>1.007080078125E-3</c:v>
                </c:pt>
                <c:pt idx="64350">
                  <c:v>1.007080078125E-3</c:v>
                </c:pt>
                <c:pt idx="64351">
                  <c:v>1.0068416595458984E-3</c:v>
                </c:pt>
                <c:pt idx="64352">
                  <c:v>1.007080078125E-3</c:v>
                </c:pt>
                <c:pt idx="64353">
                  <c:v>1.007080078125E-3</c:v>
                </c:pt>
                <c:pt idx="64354">
                  <c:v>1.0068416595458984E-3</c:v>
                </c:pt>
                <c:pt idx="64355">
                  <c:v>1.007080078125E-3</c:v>
                </c:pt>
                <c:pt idx="64356">
                  <c:v>1.007080078125E-3</c:v>
                </c:pt>
                <c:pt idx="64357">
                  <c:v>1.0068416595458984E-3</c:v>
                </c:pt>
                <c:pt idx="64358">
                  <c:v>1.007080078125E-3</c:v>
                </c:pt>
                <c:pt idx="64359">
                  <c:v>1.0080337524414063E-3</c:v>
                </c:pt>
                <c:pt idx="64360">
                  <c:v>1.0068416595458984E-3</c:v>
                </c:pt>
                <c:pt idx="64361">
                  <c:v>1.2085199356079102E-2</c:v>
                </c:pt>
                <c:pt idx="64362">
                  <c:v>1.0068416595458984E-3</c:v>
                </c:pt>
                <c:pt idx="64363">
                  <c:v>1.007080078125E-3</c:v>
                </c:pt>
                <c:pt idx="64364">
                  <c:v>1.007080078125E-3</c:v>
                </c:pt>
                <c:pt idx="64365">
                  <c:v>1.0068416595458984E-3</c:v>
                </c:pt>
                <c:pt idx="64366">
                  <c:v>1.007080078125E-3</c:v>
                </c:pt>
                <c:pt idx="64367">
                  <c:v>1.007080078125E-3</c:v>
                </c:pt>
                <c:pt idx="64368">
                  <c:v>1.0068416595458984E-3</c:v>
                </c:pt>
                <c:pt idx="64369">
                  <c:v>1.007080078125E-3</c:v>
                </c:pt>
                <c:pt idx="64370">
                  <c:v>1.007080078125E-3</c:v>
                </c:pt>
                <c:pt idx="64371">
                  <c:v>1.0068416595458984E-3</c:v>
                </c:pt>
                <c:pt idx="64372">
                  <c:v>1.007080078125E-3</c:v>
                </c:pt>
                <c:pt idx="64373">
                  <c:v>1.0080337524414063E-3</c:v>
                </c:pt>
                <c:pt idx="64374">
                  <c:v>1.0068416595458984E-3</c:v>
                </c:pt>
                <c:pt idx="64375">
                  <c:v>1.007080078125E-3</c:v>
                </c:pt>
                <c:pt idx="64376">
                  <c:v>1.007080078125E-3</c:v>
                </c:pt>
                <c:pt idx="64377">
                  <c:v>1.0068416595458984E-3</c:v>
                </c:pt>
                <c:pt idx="64378">
                  <c:v>1.007080078125E-3</c:v>
                </c:pt>
                <c:pt idx="64379">
                  <c:v>1.007080078125E-3</c:v>
                </c:pt>
                <c:pt idx="64380">
                  <c:v>1.0068416595458984E-3</c:v>
                </c:pt>
                <c:pt idx="64381">
                  <c:v>1.007080078125E-3</c:v>
                </c:pt>
                <c:pt idx="64382">
                  <c:v>1.007080078125E-3</c:v>
                </c:pt>
                <c:pt idx="64383">
                  <c:v>1.0068416595458984E-3</c:v>
                </c:pt>
                <c:pt idx="64384">
                  <c:v>1.007080078125E-3</c:v>
                </c:pt>
                <c:pt idx="64385">
                  <c:v>1.0080337524414063E-3</c:v>
                </c:pt>
                <c:pt idx="64386">
                  <c:v>1.007080078125E-3</c:v>
                </c:pt>
                <c:pt idx="64387">
                  <c:v>1.0068416595458984E-3</c:v>
                </c:pt>
                <c:pt idx="64388">
                  <c:v>1.007080078125E-3</c:v>
                </c:pt>
                <c:pt idx="64389">
                  <c:v>1.007080078125E-3</c:v>
                </c:pt>
                <c:pt idx="64390">
                  <c:v>1.0068416595458984E-3</c:v>
                </c:pt>
                <c:pt idx="64391">
                  <c:v>1.007080078125E-3</c:v>
                </c:pt>
                <c:pt idx="64392">
                  <c:v>1.007080078125E-3</c:v>
                </c:pt>
                <c:pt idx="64393">
                  <c:v>1.0068416595458984E-3</c:v>
                </c:pt>
                <c:pt idx="64394">
                  <c:v>1.007080078125E-3</c:v>
                </c:pt>
                <c:pt idx="64395">
                  <c:v>1.007080078125E-3</c:v>
                </c:pt>
                <c:pt idx="64396">
                  <c:v>1.0068416595458984E-3</c:v>
                </c:pt>
                <c:pt idx="64397">
                  <c:v>1.007080078125E-3</c:v>
                </c:pt>
                <c:pt idx="64398">
                  <c:v>1.0080337524414063E-3</c:v>
                </c:pt>
                <c:pt idx="64399">
                  <c:v>1.0068416595458984E-3</c:v>
                </c:pt>
                <c:pt idx="64400">
                  <c:v>1.007080078125E-3</c:v>
                </c:pt>
                <c:pt idx="64401">
                  <c:v>1.007080078125E-3</c:v>
                </c:pt>
                <c:pt idx="64402">
                  <c:v>1.0068416595458984E-3</c:v>
                </c:pt>
                <c:pt idx="64403">
                  <c:v>1.007080078125E-3</c:v>
                </c:pt>
                <c:pt idx="64404">
                  <c:v>1.007080078125E-3</c:v>
                </c:pt>
                <c:pt idx="64405">
                  <c:v>1.0068416595458984E-3</c:v>
                </c:pt>
                <c:pt idx="64406">
                  <c:v>1.007080078125E-3</c:v>
                </c:pt>
                <c:pt idx="64407">
                  <c:v>1.007080078125E-3</c:v>
                </c:pt>
                <c:pt idx="64408">
                  <c:v>1.0068416595458984E-3</c:v>
                </c:pt>
                <c:pt idx="64409">
                  <c:v>1.007080078125E-3</c:v>
                </c:pt>
                <c:pt idx="64410">
                  <c:v>1.0080337524414063E-3</c:v>
                </c:pt>
                <c:pt idx="64411">
                  <c:v>1.007080078125E-3</c:v>
                </c:pt>
                <c:pt idx="64412">
                  <c:v>1.0068416595458984E-3</c:v>
                </c:pt>
                <c:pt idx="64413">
                  <c:v>1.007080078125E-3</c:v>
                </c:pt>
                <c:pt idx="64414">
                  <c:v>1.007080078125E-3</c:v>
                </c:pt>
                <c:pt idx="64415">
                  <c:v>1.0068416595458984E-3</c:v>
                </c:pt>
                <c:pt idx="64416">
                  <c:v>1.007080078125E-3</c:v>
                </c:pt>
                <c:pt idx="64417">
                  <c:v>1.007080078125E-3</c:v>
                </c:pt>
                <c:pt idx="64418">
                  <c:v>1.0068416595458984E-3</c:v>
                </c:pt>
                <c:pt idx="64419">
                  <c:v>1.007080078125E-3</c:v>
                </c:pt>
                <c:pt idx="64420">
                  <c:v>1.007080078125E-3</c:v>
                </c:pt>
                <c:pt idx="64421">
                  <c:v>1.0068416595458984E-3</c:v>
                </c:pt>
                <c:pt idx="64422">
                  <c:v>1.007080078125E-3</c:v>
                </c:pt>
                <c:pt idx="64423">
                  <c:v>1.0080337524414063E-3</c:v>
                </c:pt>
                <c:pt idx="64424">
                  <c:v>1.0068416595458984E-3</c:v>
                </c:pt>
                <c:pt idx="64425">
                  <c:v>1.007080078125E-3</c:v>
                </c:pt>
                <c:pt idx="64426">
                  <c:v>1.007080078125E-3</c:v>
                </c:pt>
                <c:pt idx="64427">
                  <c:v>1.0068416595458984E-3</c:v>
                </c:pt>
                <c:pt idx="64428">
                  <c:v>1.007080078125E-3</c:v>
                </c:pt>
                <c:pt idx="64429">
                  <c:v>1.007080078125E-3</c:v>
                </c:pt>
                <c:pt idx="64430">
                  <c:v>1.0068416595458984E-3</c:v>
                </c:pt>
                <c:pt idx="64431">
                  <c:v>1.007080078125E-3</c:v>
                </c:pt>
                <c:pt idx="64432">
                  <c:v>1.007080078125E-3</c:v>
                </c:pt>
                <c:pt idx="64433">
                  <c:v>1.0068416595458984E-3</c:v>
                </c:pt>
                <c:pt idx="64434">
                  <c:v>1.007080078125E-3</c:v>
                </c:pt>
                <c:pt idx="64435">
                  <c:v>1.0080337524414063E-3</c:v>
                </c:pt>
                <c:pt idx="64436">
                  <c:v>1.007080078125E-3</c:v>
                </c:pt>
                <c:pt idx="64437">
                  <c:v>1.0068416595458984E-3</c:v>
                </c:pt>
                <c:pt idx="64438">
                  <c:v>1.007080078125E-3</c:v>
                </c:pt>
                <c:pt idx="64439">
                  <c:v>1.007080078125E-3</c:v>
                </c:pt>
                <c:pt idx="64440">
                  <c:v>1.0068416595458984E-3</c:v>
                </c:pt>
                <c:pt idx="64441">
                  <c:v>1.007080078125E-3</c:v>
                </c:pt>
                <c:pt idx="64442">
                  <c:v>1.007080078125E-3</c:v>
                </c:pt>
                <c:pt idx="64443">
                  <c:v>1.0068416595458984E-3</c:v>
                </c:pt>
                <c:pt idx="64444">
                  <c:v>1.007080078125E-3</c:v>
                </c:pt>
                <c:pt idx="64445">
                  <c:v>1.007080078125E-3</c:v>
                </c:pt>
                <c:pt idx="64446">
                  <c:v>1.0068416595458984E-3</c:v>
                </c:pt>
                <c:pt idx="64447">
                  <c:v>1.007080078125E-3</c:v>
                </c:pt>
                <c:pt idx="64448">
                  <c:v>1.0080337524414063E-3</c:v>
                </c:pt>
                <c:pt idx="64449">
                  <c:v>1.0068416595458984E-3</c:v>
                </c:pt>
                <c:pt idx="64450">
                  <c:v>1.007080078125E-3</c:v>
                </c:pt>
                <c:pt idx="64451">
                  <c:v>1.007080078125E-3</c:v>
                </c:pt>
                <c:pt idx="64452">
                  <c:v>1.0068416595458984E-3</c:v>
                </c:pt>
                <c:pt idx="64453">
                  <c:v>1.007080078125E-3</c:v>
                </c:pt>
                <c:pt idx="64454">
                  <c:v>1.007080078125E-3</c:v>
                </c:pt>
                <c:pt idx="64455">
                  <c:v>1.0068416595458984E-3</c:v>
                </c:pt>
                <c:pt idx="64456">
                  <c:v>1.007080078125E-3</c:v>
                </c:pt>
                <c:pt idx="64457">
                  <c:v>1.007080078125E-3</c:v>
                </c:pt>
                <c:pt idx="64458">
                  <c:v>1.0068416595458984E-3</c:v>
                </c:pt>
                <c:pt idx="64459">
                  <c:v>1.007080078125E-3</c:v>
                </c:pt>
                <c:pt idx="64460">
                  <c:v>1.0080337524414063E-3</c:v>
                </c:pt>
                <c:pt idx="64461">
                  <c:v>1.007080078125E-3</c:v>
                </c:pt>
                <c:pt idx="64462">
                  <c:v>1.0068416595458984E-3</c:v>
                </c:pt>
                <c:pt idx="64463">
                  <c:v>1.007080078125E-3</c:v>
                </c:pt>
                <c:pt idx="64464">
                  <c:v>1.007080078125E-3</c:v>
                </c:pt>
                <c:pt idx="64465">
                  <c:v>1.0068416595458984E-3</c:v>
                </c:pt>
                <c:pt idx="64466">
                  <c:v>1.007080078125E-3</c:v>
                </c:pt>
                <c:pt idx="64467">
                  <c:v>1.007080078125E-3</c:v>
                </c:pt>
                <c:pt idx="64468">
                  <c:v>1.0068416595458984E-3</c:v>
                </c:pt>
                <c:pt idx="64469">
                  <c:v>1.007080078125E-3</c:v>
                </c:pt>
                <c:pt idx="64470">
                  <c:v>1.007080078125E-3</c:v>
                </c:pt>
                <c:pt idx="64471">
                  <c:v>1.0068416595458984E-3</c:v>
                </c:pt>
                <c:pt idx="64472">
                  <c:v>1.0080337524414063E-3</c:v>
                </c:pt>
                <c:pt idx="64473">
                  <c:v>1.007080078125E-3</c:v>
                </c:pt>
                <c:pt idx="64474">
                  <c:v>1.0068416595458984E-3</c:v>
                </c:pt>
                <c:pt idx="64475">
                  <c:v>1.007080078125E-3</c:v>
                </c:pt>
                <c:pt idx="64476">
                  <c:v>1.007080078125E-3</c:v>
                </c:pt>
                <c:pt idx="64477">
                  <c:v>1.0068416595458984E-3</c:v>
                </c:pt>
                <c:pt idx="64478">
                  <c:v>1.007080078125E-3</c:v>
                </c:pt>
                <c:pt idx="64479">
                  <c:v>1.007080078125E-3</c:v>
                </c:pt>
                <c:pt idx="64480">
                  <c:v>1.0068416595458984E-3</c:v>
                </c:pt>
                <c:pt idx="64481">
                  <c:v>1.007080078125E-3</c:v>
                </c:pt>
                <c:pt idx="64482">
                  <c:v>1.007080078125E-3</c:v>
                </c:pt>
                <c:pt idx="64483">
                  <c:v>1.0068416595458984E-3</c:v>
                </c:pt>
                <c:pt idx="64484">
                  <c:v>1.007080078125E-3</c:v>
                </c:pt>
                <c:pt idx="64485">
                  <c:v>1.0080337524414063E-3</c:v>
                </c:pt>
                <c:pt idx="64486">
                  <c:v>1.007080078125E-3</c:v>
                </c:pt>
                <c:pt idx="64487">
                  <c:v>1.0068416595458984E-3</c:v>
                </c:pt>
                <c:pt idx="64488">
                  <c:v>1.007080078125E-3</c:v>
                </c:pt>
                <c:pt idx="64489">
                  <c:v>1.007080078125E-3</c:v>
                </c:pt>
                <c:pt idx="64490">
                  <c:v>1.0068416595458984E-3</c:v>
                </c:pt>
                <c:pt idx="64491">
                  <c:v>1.007080078125E-3</c:v>
                </c:pt>
                <c:pt idx="64492">
                  <c:v>1.007080078125E-3</c:v>
                </c:pt>
                <c:pt idx="64493">
                  <c:v>1.0068416595458984E-3</c:v>
                </c:pt>
                <c:pt idx="64494">
                  <c:v>1.007080078125E-3</c:v>
                </c:pt>
                <c:pt idx="64495">
                  <c:v>1.007080078125E-3</c:v>
                </c:pt>
                <c:pt idx="64496">
                  <c:v>1.0068416595458984E-3</c:v>
                </c:pt>
                <c:pt idx="64497">
                  <c:v>1.0080337524414063E-3</c:v>
                </c:pt>
                <c:pt idx="64498">
                  <c:v>1.007080078125E-3</c:v>
                </c:pt>
                <c:pt idx="64499">
                  <c:v>1.0068416595458984E-3</c:v>
                </c:pt>
                <c:pt idx="64500">
                  <c:v>1.007080078125E-3</c:v>
                </c:pt>
                <c:pt idx="64501">
                  <c:v>1.007080078125E-3</c:v>
                </c:pt>
                <c:pt idx="64502">
                  <c:v>1.0068416595458984E-3</c:v>
                </c:pt>
                <c:pt idx="64503">
                  <c:v>1.007080078125E-3</c:v>
                </c:pt>
                <c:pt idx="64504">
                  <c:v>1.007080078125E-3</c:v>
                </c:pt>
                <c:pt idx="64505">
                  <c:v>1.0068416595458984E-3</c:v>
                </c:pt>
                <c:pt idx="64506">
                  <c:v>1.007080078125E-3</c:v>
                </c:pt>
                <c:pt idx="64507">
                  <c:v>1.007080078125E-3</c:v>
                </c:pt>
                <c:pt idx="64508">
                  <c:v>1.0068416595458984E-3</c:v>
                </c:pt>
                <c:pt idx="64509">
                  <c:v>1.007080078125E-3</c:v>
                </c:pt>
                <c:pt idx="64510">
                  <c:v>1.0080337524414063E-3</c:v>
                </c:pt>
                <c:pt idx="64511">
                  <c:v>1.007080078125E-3</c:v>
                </c:pt>
                <c:pt idx="64512">
                  <c:v>1.0068416595458984E-3</c:v>
                </c:pt>
                <c:pt idx="64513">
                  <c:v>1.007080078125E-3</c:v>
                </c:pt>
                <c:pt idx="64514">
                  <c:v>1.007080078125E-3</c:v>
                </c:pt>
                <c:pt idx="64515">
                  <c:v>1.3091802597045898E-2</c:v>
                </c:pt>
                <c:pt idx="64516">
                  <c:v>1.007080078125E-3</c:v>
                </c:pt>
                <c:pt idx="64517">
                  <c:v>1.007080078125E-3</c:v>
                </c:pt>
                <c:pt idx="64518">
                  <c:v>1.0068416595458984E-3</c:v>
                </c:pt>
                <c:pt idx="64519">
                  <c:v>1.007080078125E-3</c:v>
                </c:pt>
                <c:pt idx="64520">
                  <c:v>1.007080078125E-3</c:v>
                </c:pt>
                <c:pt idx="64521">
                  <c:v>1.0068416595458984E-3</c:v>
                </c:pt>
                <c:pt idx="64522">
                  <c:v>1.007080078125E-3</c:v>
                </c:pt>
                <c:pt idx="64523">
                  <c:v>1.0080337524414063E-3</c:v>
                </c:pt>
                <c:pt idx="64524">
                  <c:v>1.007080078125E-3</c:v>
                </c:pt>
                <c:pt idx="64525">
                  <c:v>1.0068416595458984E-3</c:v>
                </c:pt>
                <c:pt idx="64526">
                  <c:v>1.007080078125E-3</c:v>
                </c:pt>
                <c:pt idx="64527">
                  <c:v>1.007080078125E-3</c:v>
                </c:pt>
                <c:pt idx="64528">
                  <c:v>1.0068416595458984E-3</c:v>
                </c:pt>
                <c:pt idx="64529">
                  <c:v>1.007080078125E-3</c:v>
                </c:pt>
                <c:pt idx="64530">
                  <c:v>1.007080078125E-3</c:v>
                </c:pt>
                <c:pt idx="64531">
                  <c:v>1.0068416595458984E-3</c:v>
                </c:pt>
                <c:pt idx="64532">
                  <c:v>1.007080078125E-3</c:v>
                </c:pt>
                <c:pt idx="64533">
                  <c:v>1.007080078125E-3</c:v>
                </c:pt>
                <c:pt idx="64534">
                  <c:v>1.0068416595458984E-3</c:v>
                </c:pt>
                <c:pt idx="64535">
                  <c:v>1.0080337524414063E-3</c:v>
                </c:pt>
                <c:pt idx="64536">
                  <c:v>1.007080078125E-3</c:v>
                </c:pt>
                <c:pt idx="64537">
                  <c:v>1.0068416595458984E-3</c:v>
                </c:pt>
                <c:pt idx="64538">
                  <c:v>1.007080078125E-3</c:v>
                </c:pt>
                <c:pt idx="64539">
                  <c:v>1.007080078125E-3</c:v>
                </c:pt>
                <c:pt idx="64540">
                  <c:v>1.0068416595458984E-3</c:v>
                </c:pt>
                <c:pt idx="64541">
                  <c:v>1.007080078125E-3</c:v>
                </c:pt>
                <c:pt idx="64542">
                  <c:v>1.007080078125E-3</c:v>
                </c:pt>
                <c:pt idx="64543">
                  <c:v>1.0068416595458984E-3</c:v>
                </c:pt>
                <c:pt idx="64544">
                  <c:v>1.007080078125E-3</c:v>
                </c:pt>
                <c:pt idx="64545">
                  <c:v>1.007080078125E-3</c:v>
                </c:pt>
                <c:pt idx="64546">
                  <c:v>1.0068416595458984E-3</c:v>
                </c:pt>
                <c:pt idx="64547">
                  <c:v>1.007080078125E-3</c:v>
                </c:pt>
                <c:pt idx="64548">
                  <c:v>1.0080337524414063E-3</c:v>
                </c:pt>
                <c:pt idx="64549">
                  <c:v>1.007080078125E-3</c:v>
                </c:pt>
                <c:pt idx="64550">
                  <c:v>1.0068416595458984E-3</c:v>
                </c:pt>
                <c:pt idx="64551">
                  <c:v>1.007080078125E-3</c:v>
                </c:pt>
                <c:pt idx="64552">
                  <c:v>1.007080078125E-3</c:v>
                </c:pt>
                <c:pt idx="64553">
                  <c:v>1.0068416595458984E-3</c:v>
                </c:pt>
                <c:pt idx="64554">
                  <c:v>1.007080078125E-3</c:v>
                </c:pt>
                <c:pt idx="64555">
                  <c:v>1.007080078125E-3</c:v>
                </c:pt>
                <c:pt idx="64556">
                  <c:v>1.0068416595458984E-3</c:v>
                </c:pt>
                <c:pt idx="64557">
                  <c:v>1.007080078125E-3</c:v>
                </c:pt>
                <c:pt idx="64558">
                  <c:v>1.007080078125E-3</c:v>
                </c:pt>
                <c:pt idx="64559">
                  <c:v>1.0068416595458984E-3</c:v>
                </c:pt>
                <c:pt idx="64560">
                  <c:v>1.0080337524414063E-3</c:v>
                </c:pt>
                <c:pt idx="64561">
                  <c:v>1.007080078125E-3</c:v>
                </c:pt>
                <c:pt idx="64562">
                  <c:v>1.0068416595458984E-3</c:v>
                </c:pt>
                <c:pt idx="64563">
                  <c:v>1.007080078125E-3</c:v>
                </c:pt>
                <c:pt idx="64564">
                  <c:v>1.007080078125E-3</c:v>
                </c:pt>
                <c:pt idx="64565">
                  <c:v>1.0068416595458984E-3</c:v>
                </c:pt>
                <c:pt idx="64566">
                  <c:v>1.007080078125E-3</c:v>
                </c:pt>
                <c:pt idx="64567">
                  <c:v>1.007080078125E-3</c:v>
                </c:pt>
                <c:pt idx="64568">
                  <c:v>1.0068416595458984E-3</c:v>
                </c:pt>
                <c:pt idx="64569">
                  <c:v>1.007080078125E-3</c:v>
                </c:pt>
                <c:pt idx="64570">
                  <c:v>1.007080078125E-3</c:v>
                </c:pt>
                <c:pt idx="64571">
                  <c:v>1.0068416595458984E-3</c:v>
                </c:pt>
                <c:pt idx="64572">
                  <c:v>1.007080078125E-3</c:v>
                </c:pt>
                <c:pt idx="64573">
                  <c:v>1.0080337524414063E-3</c:v>
                </c:pt>
                <c:pt idx="64574">
                  <c:v>1.007080078125E-3</c:v>
                </c:pt>
                <c:pt idx="64575">
                  <c:v>1.0068416595458984E-3</c:v>
                </c:pt>
                <c:pt idx="64576">
                  <c:v>1.007080078125E-3</c:v>
                </c:pt>
                <c:pt idx="64577">
                  <c:v>1.007080078125E-3</c:v>
                </c:pt>
                <c:pt idx="64578">
                  <c:v>1.0068416595458984E-3</c:v>
                </c:pt>
                <c:pt idx="64579">
                  <c:v>1.007080078125E-3</c:v>
                </c:pt>
                <c:pt idx="64580">
                  <c:v>1.007080078125E-3</c:v>
                </c:pt>
                <c:pt idx="64581">
                  <c:v>1.0068416595458984E-3</c:v>
                </c:pt>
                <c:pt idx="64582">
                  <c:v>1.007080078125E-3</c:v>
                </c:pt>
                <c:pt idx="64583">
                  <c:v>1.007080078125E-3</c:v>
                </c:pt>
                <c:pt idx="64584">
                  <c:v>1.0068416595458984E-3</c:v>
                </c:pt>
                <c:pt idx="64585">
                  <c:v>1.0080337524414063E-3</c:v>
                </c:pt>
                <c:pt idx="64586">
                  <c:v>1.007080078125E-3</c:v>
                </c:pt>
                <c:pt idx="64587">
                  <c:v>1.0068416595458984E-3</c:v>
                </c:pt>
                <c:pt idx="64588">
                  <c:v>1.007080078125E-3</c:v>
                </c:pt>
                <c:pt idx="64589">
                  <c:v>1.007080078125E-3</c:v>
                </c:pt>
                <c:pt idx="64590">
                  <c:v>1.0068416595458984E-3</c:v>
                </c:pt>
                <c:pt idx="64591">
                  <c:v>1.007080078125E-3</c:v>
                </c:pt>
                <c:pt idx="64592">
                  <c:v>1.007080078125E-3</c:v>
                </c:pt>
                <c:pt idx="64593">
                  <c:v>1.0068416595458984E-3</c:v>
                </c:pt>
                <c:pt idx="64594">
                  <c:v>1.007080078125E-3</c:v>
                </c:pt>
                <c:pt idx="64595">
                  <c:v>1.007080078125E-3</c:v>
                </c:pt>
                <c:pt idx="64596">
                  <c:v>1.0068416595458984E-3</c:v>
                </c:pt>
                <c:pt idx="64597">
                  <c:v>1.007080078125E-3</c:v>
                </c:pt>
                <c:pt idx="64598">
                  <c:v>1.0080337524414063E-3</c:v>
                </c:pt>
                <c:pt idx="64599">
                  <c:v>1.007080078125E-3</c:v>
                </c:pt>
                <c:pt idx="64600">
                  <c:v>1.0068416595458984E-3</c:v>
                </c:pt>
                <c:pt idx="64601">
                  <c:v>1.007080078125E-3</c:v>
                </c:pt>
                <c:pt idx="64602">
                  <c:v>1.007080078125E-3</c:v>
                </c:pt>
                <c:pt idx="64603">
                  <c:v>1.0068416595458984E-3</c:v>
                </c:pt>
                <c:pt idx="64604">
                  <c:v>1.007080078125E-3</c:v>
                </c:pt>
                <c:pt idx="64605">
                  <c:v>1.007080078125E-3</c:v>
                </c:pt>
                <c:pt idx="64606">
                  <c:v>1.0068416595458984E-3</c:v>
                </c:pt>
                <c:pt idx="64607">
                  <c:v>1.007080078125E-3</c:v>
                </c:pt>
                <c:pt idx="64608">
                  <c:v>1.007080078125E-3</c:v>
                </c:pt>
                <c:pt idx="64609">
                  <c:v>1.0068416595458984E-3</c:v>
                </c:pt>
                <c:pt idx="64610">
                  <c:v>1.0080337524414063E-3</c:v>
                </c:pt>
                <c:pt idx="64611">
                  <c:v>1.007080078125E-3</c:v>
                </c:pt>
                <c:pt idx="64612">
                  <c:v>1.0068416595458984E-3</c:v>
                </c:pt>
                <c:pt idx="64613">
                  <c:v>1.007080078125E-3</c:v>
                </c:pt>
                <c:pt idx="64614">
                  <c:v>1.007080078125E-3</c:v>
                </c:pt>
                <c:pt idx="64615">
                  <c:v>1.0068416595458984E-3</c:v>
                </c:pt>
                <c:pt idx="64616">
                  <c:v>1.007080078125E-3</c:v>
                </c:pt>
                <c:pt idx="64617">
                  <c:v>1.007080078125E-3</c:v>
                </c:pt>
                <c:pt idx="64618">
                  <c:v>1.0068416595458984E-3</c:v>
                </c:pt>
                <c:pt idx="64619">
                  <c:v>1.007080078125E-3</c:v>
                </c:pt>
                <c:pt idx="64620">
                  <c:v>1.007080078125E-3</c:v>
                </c:pt>
                <c:pt idx="64621">
                  <c:v>1.0068416595458984E-3</c:v>
                </c:pt>
                <c:pt idx="64622">
                  <c:v>1.007080078125E-3</c:v>
                </c:pt>
                <c:pt idx="64623">
                  <c:v>1.0080337524414063E-3</c:v>
                </c:pt>
                <c:pt idx="64624">
                  <c:v>1.007080078125E-3</c:v>
                </c:pt>
                <c:pt idx="64625">
                  <c:v>1.0068416595458984E-3</c:v>
                </c:pt>
                <c:pt idx="64626">
                  <c:v>1.007080078125E-3</c:v>
                </c:pt>
                <c:pt idx="64627">
                  <c:v>1.007080078125E-3</c:v>
                </c:pt>
                <c:pt idx="64628">
                  <c:v>1.0068416595458984E-3</c:v>
                </c:pt>
                <c:pt idx="64629">
                  <c:v>1.007080078125E-3</c:v>
                </c:pt>
                <c:pt idx="64630">
                  <c:v>1.007080078125E-3</c:v>
                </c:pt>
                <c:pt idx="64631">
                  <c:v>1.0068416595458984E-3</c:v>
                </c:pt>
                <c:pt idx="64632">
                  <c:v>1.007080078125E-3</c:v>
                </c:pt>
                <c:pt idx="64633">
                  <c:v>1.007080078125E-3</c:v>
                </c:pt>
                <c:pt idx="64634">
                  <c:v>1.0068416595458984E-3</c:v>
                </c:pt>
                <c:pt idx="64635">
                  <c:v>1.0080337524414063E-3</c:v>
                </c:pt>
                <c:pt idx="64636">
                  <c:v>1.007080078125E-3</c:v>
                </c:pt>
                <c:pt idx="64637">
                  <c:v>1.0068416595458984E-3</c:v>
                </c:pt>
                <c:pt idx="64638">
                  <c:v>1.007080078125E-3</c:v>
                </c:pt>
                <c:pt idx="64639">
                  <c:v>1.007080078125E-3</c:v>
                </c:pt>
                <c:pt idx="64640">
                  <c:v>1.0068416595458984E-3</c:v>
                </c:pt>
                <c:pt idx="64641">
                  <c:v>1.007080078125E-3</c:v>
                </c:pt>
                <c:pt idx="64642">
                  <c:v>1.007080078125E-3</c:v>
                </c:pt>
                <c:pt idx="64643">
                  <c:v>1.0068416595458984E-3</c:v>
                </c:pt>
                <c:pt idx="64644">
                  <c:v>1.007080078125E-3</c:v>
                </c:pt>
                <c:pt idx="64645">
                  <c:v>1.007080078125E-3</c:v>
                </c:pt>
                <c:pt idx="64646">
                  <c:v>1.0068416595458984E-3</c:v>
                </c:pt>
                <c:pt idx="64647">
                  <c:v>1.007080078125E-3</c:v>
                </c:pt>
                <c:pt idx="64648">
                  <c:v>1.0080337524414063E-3</c:v>
                </c:pt>
                <c:pt idx="64649">
                  <c:v>1.007080078125E-3</c:v>
                </c:pt>
                <c:pt idx="64650">
                  <c:v>1.0068416595458984E-3</c:v>
                </c:pt>
                <c:pt idx="64651">
                  <c:v>1.007080078125E-3</c:v>
                </c:pt>
                <c:pt idx="64652">
                  <c:v>1.007080078125E-3</c:v>
                </c:pt>
                <c:pt idx="64653">
                  <c:v>1.0068416595458984E-3</c:v>
                </c:pt>
                <c:pt idx="64654">
                  <c:v>1.007080078125E-3</c:v>
                </c:pt>
                <c:pt idx="64655">
                  <c:v>1.007080078125E-3</c:v>
                </c:pt>
                <c:pt idx="64656">
                  <c:v>1.0068416595458984E-3</c:v>
                </c:pt>
                <c:pt idx="64657">
                  <c:v>1.007080078125E-3</c:v>
                </c:pt>
                <c:pt idx="64658">
                  <c:v>1.007080078125E-3</c:v>
                </c:pt>
                <c:pt idx="64659">
                  <c:v>1.0068416595458984E-3</c:v>
                </c:pt>
                <c:pt idx="64660">
                  <c:v>1.0080337524414063E-3</c:v>
                </c:pt>
                <c:pt idx="64661">
                  <c:v>1.007080078125E-3</c:v>
                </c:pt>
                <c:pt idx="64662">
                  <c:v>1.0068416595458984E-3</c:v>
                </c:pt>
                <c:pt idx="64663">
                  <c:v>1.007080078125E-3</c:v>
                </c:pt>
                <c:pt idx="64664">
                  <c:v>1.007080078125E-3</c:v>
                </c:pt>
                <c:pt idx="64665">
                  <c:v>1.0068416595458984E-3</c:v>
                </c:pt>
                <c:pt idx="64666">
                  <c:v>1.007080078125E-3</c:v>
                </c:pt>
                <c:pt idx="64667">
                  <c:v>1.007080078125E-3</c:v>
                </c:pt>
                <c:pt idx="64668">
                  <c:v>1.0068416595458984E-3</c:v>
                </c:pt>
                <c:pt idx="64669">
                  <c:v>1.007080078125E-3</c:v>
                </c:pt>
                <c:pt idx="64670">
                  <c:v>1.007080078125E-3</c:v>
                </c:pt>
                <c:pt idx="64671">
                  <c:v>1.0068416595458984E-3</c:v>
                </c:pt>
                <c:pt idx="64672">
                  <c:v>1.007080078125E-3</c:v>
                </c:pt>
                <c:pt idx="64673">
                  <c:v>1.0080337524414063E-3</c:v>
                </c:pt>
                <c:pt idx="64674">
                  <c:v>1.007080078125E-3</c:v>
                </c:pt>
                <c:pt idx="64675">
                  <c:v>1.0068416595458984E-3</c:v>
                </c:pt>
                <c:pt idx="64676">
                  <c:v>1.007080078125E-3</c:v>
                </c:pt>
                <c:pt idx="64677">
                  <c:v>1.007080078125E-3</c:v>
                </c:pt>
                <c:pt idx="64678">
                  <c:v>1.0068416595458984E-3</c:v>
                </c:pt>
                <c:pt idx="64679">
                  <c:v>1.007080078125E-3</c:v>
                </c:pt>
                <c:pt idx="64680">
                  <c:v>1.007080078125E-3</c:v>
                </c:pt>
                <c:pt idx="64681">
                  <c:v>1.0068416595458984E-3</c:v>
                </c:pt>
                <c:pt idx="64682">
                  <c:v>1.007080078125E-3</c:v>
                </c:pt>
                <c:pt idx="64683">
                  <c:v>1.0068416595458984E-3</c:v>
                </c:pt>
                <c:pt idx="64684">
                  <c:v>1.007080078125E-3</c:v>
                </c:pt>
                <c:pt idx="64685">
                  <c:v>1.0080337524414063E-3</c:v>
                </c:pt>
                <c:pt idx="64686">
                  <c:v>1.007080078125E-3</c:v>
                </c:pt>
                <c:pt idx="64687">
                  <c:v>1.0068416595458984E-3</c:v>
                </c:pt>
                <c:pt idx="64688">
                  <c:v>1.007080078125E-3</c:v>
                </c:pt>
                <c:pt idx="64689">
                  <c:v>1.007080078125E-3</c:v>
                </c:pt>
                <c:pt idx="64690">
                  <c:v>1.0068416595458984E-3</c:v>
                </c:pt>
                <c:pt idx="64691">
                  <c:v>1.007080078125E-3</c:v>
                </c:pt>
                <c:pt idx="64692">
                  <c:v>1.007080078125E-3</c:v>
                </c:pt>
                <c:pt idx="64693">
                  <c:v>1.0068416595458984E-3</c:v>
                </c:pt>
                <c:pt idx="64694">
                  <c:v>1.007080078125E-3</c:v>
                </c:pt>
                <c:pt idx="64695">
                  <c:v>1.007080078125E-3</c:v>
                </c:pt>
                <c:pt idx="64696">
                  <c:v>1.0068416595458984E-3</c:v>
                </c:pt>
                <c:pt idx="64697">
                  <c:v>1.007080078125E-3</c:v>
                </c:pt>
                <c:pt idx="64698">
                  <c:v>1.0080337524414063E-3</c:v>
                </c:pt>
                <c:pt idx="64699">
                  <c:v>1.007080078125E-3</c:v>
                </c:pt>
                <c:pt idx="64700">
                  <c:v>1.0068416595458984E-3</c:v>
                </c:pt>
                <c:pt idx="64701">
                  <c:v>1.007080078125E-3</c:v>
                </c:pt>
                <c:pt idx="64702">
                  <c:v>1.007080078125E-3</c:v>
                </c:pt>
                <c:pt idx="64703">
                  <c:v>1.0068416595458984E-3</c:v>
                </c:pt>
                <c:pt idx="64704">
                  <c:v>1.007080078125E-3</c:v>
                </c:pt>
                <c:pt idx="64705">
                  <c:v>1.0068416595458984E-3</c:v>
                </c:pt>
                <c:pt idx="64706">
                  <c:v>1.007080078125E-3</c:v>
                </c:pt>
                <c:pt idx="64707">
                  <c:v>1.007080078125E-3</c:v>
                </c:pt>
                <c:pt idx="64708">
                  <c:v>1.0068416595458984E-3</c:v>
                </c:pt>
                <c:pt idx="64709">
                  <c:v>1.007080078125E-3</c:v>
                </c:pt>
                <c:pt idx="64710">
                  <c:v>1.0080337524414063E-3</c:v>
                </c:pt>
                <c:pt idx="64711">
                  <c:v>1.007080078125E-3</c:v>
                </c:pt>
                <c:pt idx="64712">
                  <c:v>1.0068416595458984E-3</c:v>
                </c:pt>
                <c:pt idx="64713">
                  <c:v>1.007080078125E-3</c:v>
                </c:pt>
                <c:pt idx="64714">
                  <c:v>1.007080078125E-3</c:v>
                </c:pt>
                <c:pt idx="64715">
                  <c:v>1.0068416595458984E-3</c:v>
                </c:pt>
                <c:pt idx="64716">
                  <c:v>1.007080078125E-3</c:v>
                </c:pt>
                <c:pt idx="64717">
                  <c:v>1.007080078125E-3</c:v>
                </c:pt>
                <c:pt idx="64718">
                  <c:v>1.0068416595458984E-3</c:v>
                </c:pt>
                <c:pt idx="64719">
                  <c:v>1.007080078125E-3</c:v>
                </c:pt>
                <c:pt idx="64720">
                  <c:v>1.007080078125E-3</c:v>
                </c:pt>
                <c:pt idx="64721">
                  <c:v>1.0068416595458984E-3</c:v>
                </c:pt>
                <c:pt idx="64722">
                  <c:v>1.007080078125E-3</c:v>
                </c:pt>
                <c:pt idx="64723">
                  <c:v>1.0080337524414063E-3</c:v>
                </c:pt>
                <c:pt idx="64724">
                  <c:v>1.007080078125E-3</c:v>
                </c:pt>
                <c:pt idx="64725">
                  <c:v>1.0068416595458984E-3</c:v>
                </c:pt>
                <c:pt idx="64726">
                  <c:v>1.007080078125E-3</c:v>
                </c:pt>
                <c:pt idx="64727">
                  <c:v>1.0068416595458984E-3</c:v>
                </c:pt>
                <c:pt idx="64728">
                  <c:v>1.007080078125E-3</c:v>
                </c:pt>
                <c:pt idx="64729">
                  <c:v>1.007080078125E-3</c:v>
                </c:pt>
                <c:pt idx="64730">
                  <c:v>1.0068416595458984E-3</c:v>
                </c:pt>
                <c:pt idx="64731">
                  <c:v>1.007080078125E-3</c:v>
                </c:pt>
                <c:pt idx="64732">
                  <c:v>1.007080078125E-3</c:v>
                </c:pt>
                <c:pt idx="64733">
                  <c:v>1.0068416595458984E-3</c:v>
                </c:pt>
                <c:pt idx="64734">
                  <c:v>1.007080078125E-3</c:v>
                </c:pt>
                <c:pt idx="64735">
                  <c:v>1.0080337524414063E-3</c:v>
                </c:pt>
                <c:pt idx="64736">
                  <c:v>1.007080078125E-3</c:v>
                </c:pt>
                <c:pt idx="64737">
                  <c:v>1.0068416595458984E-3</c:v>
                </c:pt>
                <c:pt idx="64738">
                  <c:v>1.007080078125E-3</c:v>
                </c:pt>
                <c:pt idx="64739">
                  <c:v>1.007080078125E-3</c:v>
                </c:pt>
                <c:pt idx="64740">
                  <c:v>1.0068416595458984E-3</c:v>
                </c:pt>
                <c:pt idx="64741">
                  <c:v>1.007080078125E-3</c:v>
                </c:pt>
                <c:pt idx="64742">
                  <c:v>1.007080078125E-3</c:v>
                </c:pt>
                <c:pt idx="64743">
                  <c:v>1.0068416595458984E-3</c:v>
                </c:pt>
                <c:pt idx="64744">
                  <c:v>1.007080078125E-3</c:v>
                </c:pt>
                <c:pt idx="64745">
                  <c:v>1.007080078125E-3</c:v>
                </c:pt>
                <c:pt idx="64746">
                  <c:v>1.0068416595458984E-3</c:v>
                </c:pt>
                <c:pt idx="64747">
                  <c:v>1.007080078125E-3</c:v>
                </c:pt>
                <c:pt idx="64748">
                  <c:v>1.0080337524414063E-3</c:v>
                </c:pt>
                <c:pt idx="64749">
                  <c:v>1.0068416595458984E-3</c:v>
                </c:pt>
                <c:pt idx="64750">
                  <c:v>1.007080078125E-3</c:v>
                </c:pt>
                <c:pt idx="64751">
                  <c:v>1.007080078125E-3</c:v>
                </c:pt>
                <c:pt idx="64752">
                  <c:v>1.0068416595458984E-3</c:v>
                </c:pt>
                <c:pt idx="64753">
                  <c:v>1.007080078125E-3</c:v>
                </c:pt>
                <c:pt idx="64754">
                  <c:v>1.007080078125E-3</c:v>
                </c:pt>
                <c:pt idx="64755">
                  <c:v>1.0068416595458984E-3</c:v>
                </c:pt>
                <c:pt idx="64756">
                  <c:v>1.007080078125E-3</c:v>
                </c:pt>
                <c:pt idx="64757">
                  <c:v>1.007080078125E-3</c:v>
                </c:pt>
                <c:pt idx="64758">
                  <c:v>1.0068416595458984E-3</c:v>
                </c:pt>
                <c:pt idx="64759">
                  <c:v>1.007080078125E-3</c:v>
                </c:pt>
                <c:pt idx="64760">
                  <c:v>1.0080337524414063E-3</c:v>
                </c:pt>
                <c:pt idx="64761">
                  <c:v>1.007080078125E-3</c:v>
                </c:pt>
                <c:pt idx="64762">
                  <c:v>1.0068416595458984E-3</c:v>
                </c:pt>
                <c:pt idx="64763">
                  <c:v>1.007080078125E-3</c:v>
                </c:pt>
                <c:pt idx="64764">
                  <c:v>1.007080078125E-3</c:v>
                </c:pt>
                <c:pt idx="64765">
                  <c:v>1.0068416595458984E-3</c:v>
                </c:pt>
                <c:pt idx="64766">
                  <c:v>1.007080078125E-3</c:v>
                </c:pt>
                <c:pt idx="64767">
                  <c:v>1.007080078125E-3</c:v>
                </c:pt>
                <c:pt idx="64768">
                  <c:v>1.0068416595458984E-3</c:v>
                </c:pt>
                <c:pt idx="64769">
                  <c:v>1.007080078125E-3</c:v>
                </c:pt>
                <c:pt idx="64770">
                  <c:v>1.007080078125E-3</c:v>
                </c:pt>
                <c:pt idx="64771">
                  <c:v>1.0068416595458984E-3</c:v>
                </c:pt>
                <c:pt idx="64772">
                  <c:v>1.007080078125E-3</c:v>
                </c:pt>
                <c:pt idx="64773">
                  <c:v>1.0080337524414063E-3</c:v>
                </c:pt>
                <c:pt idx="64774">
                  <c:v>1.0068416595458984E-3</c:v>
                </c:pt>
                <c:pt idx="64775">
                  <c:v>1.007080078125E-3</c:v>
                </c:pt>
                <c:pt idx="64776">
                  <c:v>1.007080078125E-3</c:v>
                </c:pt>
                <c:pt idx="64777">
                  <c:v>1.0068416595458984E-3</c:v>
                </c:pt>
                <c:pt idx="64778">
                  <c:v>1.007080078125E-3</c:v>
                </c:pt>
                <c:pt idx="64779">
                  <c:v>1.007080078125E-3</c:v>
                </c:pt>
                <c:pt idx="64780">
                  <c:v>1.0068416595458984E-3</c:v>
                </c:pt>
                <c:pt idx="64781">
                  <c:v>1.007080078125E-3</c:v>
                </c:pt>
                <c:pt idx="64782">
                  <c:v>1.007080078125E-3</c:v>
                </c:pt>
                <c:pt idx="64783">
                  <c:v>1.0068416595458984E-3</c:v>
                </c:pt>
                <c:pt idx="64784">
                  <c:v>1.007080078125E-3</c:v>
                </c:pt>
                <c:pt idx="64785">
                  <c:v>1.0080337524414063E-3</c:v>
                </c:pt>
                <c:pt idx="64786">
                  <c:v>1.007080078125E-3</c:v>
                </c:pt>
                <c:pt idx="64787">
                  <c:v>1.0068416595458984E-3</c:v>
                </c:pt>
                <c:pt idx="64788">
                  <c:v>1.007080078125E-3</c:v>
                </c:pt>
                <c:pt idx="64789">
                  <c:v>1.007080078125E-3</c:v>
                </c:pt>
                <c:pt idx="64790">
                  <c:v>1.0068416595458984E-3</c:v>
                </c:pt>
                <c:pt idx="64791">
                  <c:v>1.007080078125E-3</c:v>
                </c:pt>
                <c:pt idx="64792">
                  <c:v>1.007080078125E-3</c:v>
                </c:pt>
                <c:pt idx="64793">
                  <c:v>1.0068416595458984E-3</c:v>
                </c:pt>
                <c:pt idx="64794">
                  <c:v>1.007080078125E-3</c:v>
                </c:pt>
                <c:pt idx="64795">
                  <c:v>1.007080078125E-3</c:v>
                </c:pt>
                <c:pt idx="64796">
                  <c:v>1.0068416595458984E-3</c:v>
                </c:pt>
                <c:pt idx="64797">
                  <c:v>1.007080078125E-3</c:v>
                </c:pt>
                <c:pt idx="64798">
                  <c:v>1.0080337524414063E-3</c:v>
                </c:pt>
                <c:pt idx="64799">
                  <c:v>1.0068416595458984E-3</c:v>
                </c:pt>
                <c:pt idx="64800">
                  <c:v>1.007080078125E-3</c:v>
                </c:pt>
                <c:pt idx="64801">
                  <c:v>1.007080078125E-3</c:v>
                </c:pt>
                <c:pt idx="64802">
                  <c:v>1.0068416595458984E-3</c:v>
                </c:pt>
                <c:pt idx="64803">
                  <c:v>1.007080078125E-3</c:v>
                </c:pt>
                <c:pt idx="64804">
                  <c:v>1.007080078125E-3</c:v>
                </c:pt>
                <c:pt idx="64805">
                  <c:v>1.0068416595458984E-3</c:v>
                </c:pt>
                <c:pt idx="64806">
                  <c:v>1.007080078125E-3</c:v>
                </c:pt>
                <c:pt idx="64807">
                  <c:v>1.007080078125E-3</c:v>
                </c:pt>
                <c:pt idx="64808">
                  <c:v>1.0068416595458984E-3</c:v>
                </c:pt>
                <c:pt idx="64809">
                  <c:v>1.007080078125E-3</c:v>
                </c:pt>
                <c:pt idx="64810">
                  <c:v>1.0080337524414063E-3</c:v>
                </c:pt>
                <c:pt idx="64811">
                  <c:v>1.007080078125E-3</c:v>
                </c:pt>
                <c:pt idx="64812">
                  <c:v>1.0068416595458984E-3</c:v>
                </c:pt>
                <c:pt idx="64813">
                  <c:v>1.007080078125E-3</c:v>
                </c:pt>
                <c:pt idx="64814">
                  <c:v>1.007080078125E-3</c:v>
                </c:pt>
                <c:pt idx="64815">
                  <c:v>1.0068416595458984E-3</c:v>
                </c:pt>
                <c:pt idx="64816">
                  <c:v>1.007080078125E-3</c:v>
                </c:pt>
                <c:pt idx="64817">
                  <c:v>1.007080078125E-3</c:v>
                </c:pt>
                <c:pt idx="64818">
                  <c:v>1.0068416595458984E-3</c:v>
                </c:pt>
                <c:pt idx="64819">
                  <c:v>1.007080078125E-3</c:v>
                </c:pt>
                <c:pt idx="64820">
                  <c:v>1.007080078125E-3</c:v>
                </c:pt>
                <c:pt idx="64821">
                  <c:v>1.0068416595458984E-3</c:v>
                </c:pt>
                <c:pt idx="64822">
                  <c:v>1.007080078125E-3</c:v>
                </c:pt>
                <c:pt idx="64823">
                  <c:v>1.0080337524414063E-3</c:v>
                </c:pt>
                <c:pt idx="64824">
                  <c:v>1.0068416595458984E-3</c:v>
                </c:pt>
                <c:pt idx="64825">
                  <c:v>1.007080078125E-3</c:v>
                </c:pt>
                <c:pt idx="64826">
                  <c:v>1.007080078125E-3</c:v>
                </c:pt>
                <c:pt idx="64827">
                  <c:v>1.0068416595458984E-3</c:v>
                </c:pt>
                <c:pt idx="64828">
                  <c:v>1.007080078125E-3</c:v>
                </c:pt>
                <c:pt idx="64829">
                  <c:v>1.007080078125E-3</c:v>
                </c:pt>
                <c:pt idx="64830">
                  <c:v>1.0068416595458984E-3</c:v>
                </c:pt>
                <c:pt idx="64831">
                  <c:v>1.007080078125E-3</c:v>
                </c:pt>
                <c:pt idx="64832">
                  <c:v>1.007080078125E-3</c:v>
                </c:pt>
                <c:pt idx="64833">
                  <c:v>1.0068416595458984E-3</c:v>
                </c:pt>
                <c:pt idx="64834">
                  <c:v>1.007080078125E-3</c:v>
                </c:pt>
                <c:pt idx="64835">
                  <c:v>1.0080337524414063E-3</c:v>
                </c:pt>
                <c:pt idx="64836">
                  <c:v>1.007080078125E-3</c:v>
                </c:pt>
                <c:pt idx="64837">
                  <c:v>1.0068416595458984E-3</c:v>
                </c:pt>
                <c:pt idx="64838">
                  <c:v>1.007080078125E-3</c:v>
                </c:pt>
                <c:pt idx="64839">
                  <c:v>1.007080078125E-3</c:v>
                </c:pt>
                <c:pt idx="64840">
                  <c:v>1.0068416595458984E-3</c:v>
                </c:pt>
                <c:pt idx="64841">
                  <c:v>1.007080078125E-3</c:v>
                </c:pt>
                <c:pt idx="64842">
                  <c:v>1.007080078125E-3</c:v>
                </c:pt>
                <c:pt idx="64843">
                  <c:v>1.0068416595458984E-3</c:v>
                </c:pt>
                <c:pt idx="64844">
                  <c:v>1.007080078125E-3</c:v>
                </c:pt>
                <c:pt idx="64845">
                  <c:v>1.007080078125E-3</c:v>
                </c:pt>
                <c:pt idx="64846">
                  <c:v>1.0068416595458984E-3</c:v>
                </c:pt>
                <c:pt idx="64847">
                  <c:v>1.007080078125E-3</c:v>
                </c:pt>
                <c:pt idx="64848">
                  <c:v>1.0080337524414063E-3</c:v>
                </c:pt>
                <c:pt idx="64849">
                  <c:v>1.0068416595458984E-3</c:v>
                </c:pt>
                <c:pt idx="64850">
                  <c:v>1.007080078125E-3</c:v>
                </c:pt>
                <c:pt idx="64851">
                  <c:v>1.007080078125E-3</c:v>
                </c:pt>
                <c:pt idx="64852">
                  <c:v>1.0068416595458984E-3</c:v>
                </c:pt>
                <c:pt idx="64853">
                  <c:v>1.007080078125E-3</c:v>
                </c:pt>
                <c:pt idx="64854">
                  <c:v>1.007080078125E-3</c:v>
                </c:pt>
                <c:pt idx="64855">
                  <c:v>1.0068416595458984E-3</c:v>
                </c:pt>
                <c:pt idx="64856">
                  <c:v>1.007080078125E-3</c:v>
                </c:pt>
                <c:pt idx="64857">
                  <c:v>1.007080078125E-3</c:v>
                </c:pt>
                <c:pt idx="64858">
                  <c:v>1.0068416595458984E-3</c:v>
                </c:pt>
                <c:pt idx="64859">
                  <c:v>1.007080078125E-3</c:v>
                </c:pt>
                <c:pt idx="64860">
                  <c:v>1.0080337524414063E-3</c:v>
                </c:pt>
                <c:pt idx="64861">
                  <c:v>1.007080078125E-3</c:v>
                </c:pt>
                <c:pt idx="64862">
                  <c:v>1.0068416595458984E-3</c:v>
                </c:pt>
                <c:pt idx="64863">
                  <c:v>1.007080078125E-3</c:v>
                </c:pt>
                <c:pt idx="64864">
                  <c:v>1.007080078125E-3</c:v>
                </c:pt>
                <c:pt idx="64865">
                  <c:v>1.0068416595458984E-3</c:v>
                </c:pt>
                <c:pt idx="64866">
                  <c:v>1.007080078125E-3</c:v>
                </c:pt>
                <c:pt idx="64867">
                  <c:v>1.007080078125E-3</c:v>
                </c:pt>
                <c:pt idx="64868">
                  <c:v>1.0068416595458984E-3</c:v>
                </c:pt>
                <c:pt idx="64869">
                  <c:v>1.007080078125E-3</c:v>
                </c:pt>
                <c:pt idx="64870">
                  <c:v>1.007080078125E-3</c:v>
                </c:pt>
                <c:pt idx="64871">
                  <c:v>1.0068416595458984E-3</c:v>
                </c:pt>
                <c:pt idx="64872">
                  <c:v>1.007080078125E-3</c:v>
                </c:pt>
                <c:pt idx="64873">
                  <c:v>1.0080337524414063E-3</c:v>
                </c:pt>
                <c:pt idx="64874">
                  <c:v>1.0068416595458984E-3</c:v>
                </c:pt>
                <c:pt idx="64875">
                  <c:v>1.007080078125E-3</c:v>
                </c:pt>
                <c:pt idx="64876">
                  <c:v>1.007080078125E-3</c:v>
                </c:pt>
                <c:pt idx="64877">
                  <c:v>1.0068416595458984E-3</c:v>
                </c:pt>
                <c:pt idx="64878">
                  <c:v>1.007080078125E-3</c:v>
                </c:pt>
                <c:pt idx="64879">
                  <c:v>1.007080078125E-3</c:v>
                </c:pt>
                <c:pt idx="64880">
                  <c:v>1.0068416595458984E-3</c:v>
                </c:pt>
                <c:pt idx="64881">
                  <c:v>1.007080078125E-3</c:v>
                </c:pt>
                <c:pt idx="64882">
                  <c:v>1.007080078125E-3</c:v>
                </c:pt>
                <c:pt idx="64883">
                  <c:v>1.0068416595458984E-3</c:v>
                </c:pt>
                <c:pt idx="64884">
                  <c:v>1.007080078125E-3</c:v>
                </c:pt>
                <c:pt idx="64885">
                  <c:v>1.0080337524414063E-3</c:v>
                </c:pt>
                <c:pt idx="64886">
                  <c:v>1.007080078125E-3</c:v>
                </c:pt>
                <c:pt idx="64887">
                  <c:v>1.0068416595458984E-3</c:v>
                </c:pt>
                <c:pt idx="64888">
                  <c:v>1.007080078125E-3</c:v>
                </c:pt>
                <c:pt idx="64889">
                  <c:v>1.007080078125E-3</c:v>
                </c:pt>
                <c:pt idx="64890">
                  <c:v>1.0068416595458984E-3</c:v>
                </c:pt>
                <c:pt idx="64891">
                  <c:v>1.007080078125E-3</c:v>
                </c:pt>
                <c:pt idx="64892">
                  <c:v>1.007080078125E-3</c:v>
                </c:pt>
                <c:pt idx="64893">
                  <c:v>1.0068416595458984E-3</c:v>
                </c:pt>
                <c:pt idx="64894">
                  <c:v>1.007080078125E-3</c:v>
                </c:pt>
                <c:pt idx="64895">
                  <c:v>1.007080078125E-3</c:v>
                </c:pt>
                <c:pt idx="64896">
                  <c:v>1.0068416595458984E-3</c:v>
                </c:pt>
                <c:pt idx="64897">
                  <c:v>1.007080078125E-3</c:v>
                </c:pt>
                <c:pt idx="64898">
                  <c:v>1.0080337524414063E-3</c:v>
                </c:pt>
                <c:pt idx="64899">
                  <c:v>1.0068416595458984E-3</c:v>
                </c:pt>
                <c:pt idx="64900">
                  <c:v>1.007080078125E-3</c:v>
                </c:pt>
                <c:pt idx="64901">
                  <c:v>1.007080078125E-3</c:v>
                </c:pt>
                <c:pt idx="64902">
                  <c:v>1.0068416595458984E-3</c:v>
                </c:pt>
                <c:pt idx="64903">
                  <c:v>1.007080078125E-3</c:v>
                </c:pt>
                <c:pt idx="64904">
                  <c:v>1.007080078125E-3</c:v>
                </c:pt>
                <c:pt idx="64905">
                  <c:v>1.0068416595458984E-3</c:v>
                </c:pt>
                <c:pt idx="64906">
                  <c:v>1.007080078125E-3</c:v>
                </c:pt>
                <c:pt idx="64907">
                  <c:v>1.007080078125E-3</c:v>
                </c:pt>
                <c:pt idx="64908">
                  <c:v>1.0068416595458984E-3</c:v>
                </c:pt>
                <c:pt idx="64909">
                  <c:v>1.007080078125E-3</c:v>
                </c:pt>
                <c:pt idx="64910">
                  <c:v>1.0080337524414063E-3</c:v>
                </c:pt>
                <c:pt idx="64911">
                  <c:v>1.007080078125E-3</c:v>
                </c:pt>
                <c:pt idx="64912">
                  <c:v>1.0068416595458984E-3</c:v>
                </c:pt>
                <c:pt idx="64913">
                  <c:v>1.007080078125E-3</c:v>
                </c:pt>
                <c:pt idx="64914">
                  <c:v>1.007080078125E-3</c:v>
                </c:pt>
                <c:pt idx="64915">
                  <c:v>1.0068416595458984E-3</c:v>
                </c:pt>
                <c:pt idx="64916">
                  <c:v>1.007080078125E-3</c:v>
                </c:pt>
                <c:pt idx="64917">
                  <c:v>1.007080078125E-3</c:v>
                </c:pt>
                <c:pt idx="64918">
                  <c:v>1.0068416595458984E-3</c:v>
                </c:pt>
                <c:pt idx="64919">
                  <c:v>1.007080078125E-3</c:v>
                </c:pt>
                <c:pt idx="64920">
                  <c:v>1.007080078125E-3</c:v>
                </c:pt>
                <c:pt idx="64921">
                  <c:v>1.0068416595458984E-3</c:v>
                </c:pt>
                <c:pt idx="64922">
                  <c:v>1.007080078125E-3</c:v>
                </c:pt>
                <c:pt idx="64923">
                  <c:v>1.0080337524414063E-3</c:v>
                </c:pt>
                <c:pt idx="64924">
                  <c:v>1.0068416595458984E-3</c:v>
                </c:pt>
                <c:pt idx="64925">
                  <c:v>1.007080078125E-3</c:v>
                </c:pt>
                <c:pt idx="64926">
                  <c:v>1.007080078125E-3</c:v>
                </c:pt>
                <c:pt idx="64927">
                  <c:v>1.0068416595458984E-3</c:v>
                </c:pt>
                <c:pt idx="64928">
                  <c:v>1.007080078125E-3</c:v>
                </c:pt>
                <c:pt idx="64929">
                  <c:v>1.007080078125E-3</c:v>
                </c:pt>
                <c:pt idx="64930">
                  <c:v>1.0068416595458984E-3</c:v>
                </c:pt>
                <c:pt idx="64931">
                  <c:v>1.007080078125E-3</c:v>
                </c:pt>
                <c:pt idx="64932">
                  <c:v>1.007080078125E-3</c:v>
                </c:pt>
                <c:pt idx="64933">
                  <c:v>1.0068416595458984E-3</c:v>
                </c:pt>
                <c:pt idx="64934">
                  <c:v>1.007080078125E-3</c:v>
                </c:pt>
                <c:pt idx="64935">
                  <c:v>1.0080337524414063E-3</c:v>
                </c:pt>
                <c:pt idx="64936">
                  <c:v>1.007080078125E-3</c:v>
                </c:pt>
                <c:pt idx="64937">
                  <c:v>1.0068416595458984E-3</c:v>
                </c:pt>
                <c:pt idx="64938">
                  <c:v>1.007080078125E-3</c:v>
                </c:pt>
                <c:pt idx="64939">
                  <c:v>1.007080078125E-3</c:v>
                </c:pt>
                <c:pt idx="64940">
                  <c:v>1.0068416595458984E-3</c:v>
                </c:pt>
                <c:pt idx="64941">
                  <c:v>1.007080078125E-3</c:v>
                </c:pt>
                <c:pt idx="64942">
                  <c:v>1.007080078125E-3</c:v>
                </c:pt>
                <c:pt idx="64943">
                  <c:v>1.0068416595458984E-3</c:v>
                </c:pt>
                <c:pt idx="64944">
                  <c:v>1.007080078125E-3</c:v>
                </c:pt>
                <c:pt idx="64945">
                  <c:v>1.007080078125E-3</c:v>
                </c:pt>
                <c:pt idx="64946">
                  <c:v>1.0068416595458984E-3</c:v>
                </c:pt>
                <c:pt idx="64947">
                  <c:v>1.007080078125E-3</c:v>
                </c:pt>
                <c:pt idx="64948">
                  <c:v>1.0080337524414063E-3</c:v>
                </c:pt>
                <c:pt idx="64949">
                  <c:v>1.0068416595458984E-3</c:v>
                </c:pt>
                <c:pt idx="64950">
                  <c:v>1.007080078125E-3</c:v>
                </c:pt>
                <c:pt idx="64951">
                  <c:v>1.007080078125E-3</c:v>
                </c:pt>
                <c:pt idx="64952">
                  <c:v>1.0068416595458984E-3</c:v>
                </c:pt>
                <c:pt idx="64953">
                  <c:v>1.007080078125E-3</c:v>
                </c:pt>
                <c:pt idx="64954">
                  <c:v>1.007080078125E-3</c:v>
                </c:pt>
                <c:pt idx="64955">
                  <c:v>1.0068416595458984E-3</c:v>
                </c:pt>
                <c:pt idx="64956">
                  <c:v>1.007080078125E-3</c:v>
                </c:pt>
                <c:pt idx="64957">
                  <c:v>1.007080078125E-3</c:v>
                </c:pt>
                <c:pt idx="64958">
                  <c:v>1.0068416595458984E-3</c:v>
                </c:pt>
                <c:pt idx="64959">
                  <c:v>1.007080078125E-3</c:v>
                </c:pt>
                <c:pt idx="64960">
                  <c:v>1.0080337524414063E-3</c:v>
                </c:pt>
                <c:pt idx="64961">
                  <c:v>1.007080078125E-3</c:v>
                </c:pt>
                <c:pt idx="64962">
                  <c:v>1.0068416595458984E-3</c:v>
                </c:pt>
                <c:pt idx="64963">
                  <c:v>1.007080078125E-3</c:v>
                </c:pt>
                <c:pt idx="64964">
                  <c:v>1.007080078125E-3</c:v>
                </c:pt>
                <c:pt idx="64965">
                  <c:v>1.0068416595458984E-3</c:v>
                </c:pt>
                <c:pt idx="64966">
                  <c:v>1.007080078125E-3</c:v>
                </c:pt>
                <c:pt idx="64967">
                  <c:v>1.007080078125E-3</c:v>
                </c:pt>
                <c:pt idx="64968">
                  <c:v>1.0068416595458984E-3</c:v>
                </c:pt>
                <c:pt idx="64969">
                  <c:v>1.007080078125E-3</c:v>
                </c:pt>
                <c:pt idx="64970">
                  <c:v>1.007080078125E-3</c:v>
                </c:pt>
                <c:pt idx="64971">
                  <c:v>1.0068416595458984E-3</c:v>
                </c:pt>
                <c:pt idx="64972">
                  <c:v>1.0080337524414063E-3</c:v>
                </c:pt>
                <c:pt idx="64973">
                  <c:v>1.007080078125E-3</c:v>
                </c:pt>
                <c:pt idx="64974">
                  <c:v>1.0068416595458984E-3</c:v>
                </c:pt>
                <c:pt idx="64975">
                  <c:v>1.007080078125E-3</c:v>
                </c:pt>
                <c:pt idx="64976">
                  <c:v>1.007080078125E-3</c:v>
                </c:pt>
                <c:pt idx="64977">
                  <c:v>1.0068416595458984E-3</c:v>
                </c:pt>
                <c:pt idx="64978">
                  <c:v>1.007080078125E-3</c:v>
                </c:pt>
                <c:pt idx="64979">
                  <c:v>1.007080078125E-3</c:v>
                </c:pt>
                <c:pt idx="64980">
                  <c:v>1.0068416595458984E-3</c:v>
                </c:pt>
                <c:pt idx="64981">
                  <c:v>1.007080078125E-3</c:v>
                </c:pt>
                <c:pt idx="64982">
                  <c:v>1.007080078125E-3</c:v>
                </c:pt>
                <c:pt idx="64983">
                  <c:v>1.0068416595458984E-3</c:v>
                </c:pt>
                <c:pt idx="64984">
                  <c:v>1.007080078125E-3</c:v>
                </c:pt>
                <c:pt idx="64985">
                  <c:v>1.0080337524414063E-3</c:v>
                </c:pt>
                <c:pt idx="64986">
                  <c:v>1.007080078125E-3</c:v>
                </c:pt>
                <c:pt idx="64987">
                  <c:v>1.0068416595458984E-3</c:v>
                </c:pt>
                <c:pt idx="64988">
                  <c:v>1.007080078125E-3</c:v>
                </c:pt>
                <c:pt idx="64989">
                  <c:v>1.007080078125E-3</c:v>
                </c:pt>
                <c:pt idx="64990">
                  <c:v>1.0068416595458984E-3</c:v>
                </c:pt>
                <c:pt idx="64991">
                  <c:v>1.007080078125E-3</c:v>
                </c:pt>
                <c:pt idx="64992">
                  <c:v>1.007080078125E-3</c:v>
                </c:pt>
                <c:pt idx="64993">
                  <c:v>1.0068416595458984E-3</c:v>
                </c:pt>
                <c:pt idx="64994">
                  <c:v>1.007080078125E-3</c:v>
                </c:pt>
                <c:pt idx="64995">
                  <c:v>1.007080078125E-3</c:v>
                </c:pt>
                <c:pt idx="64996">
                  <c:v>1.0068416595458984E-3</c:v>
                </c:pt>
                <c:pt idx="64997">
                  <c:v>1.0080337524414063E-3</c:v>
                </c:pt>
                <c:pt idx="64998">
                  <c:v>1.007080078125E-3</c:v>
                </c:pt>
                <c:pt idx="64999">
                  <c:v>1.0068416595458984E-3</c:v>
                </c:pt>
                <c:pt idx="65000">
                  <c:v>1.007080078125E-3</c:v>
                </c:pt>
                <c:pt idx="65001">
                  <c:v>1.007080078125E-3</c:v>
                </c:pt>
                <c:pt idx="65002">
                  <c:v>1.0068416595458984E-3</c:v>
                </c:pt>
                <c:pt idx="65003">
                  <c:v>1.007080078125E-3</c:v>
                </c:pt>
                <c:pt idx="65004">
                  <c:v>1.007080078125E-3</c:v>
                </c:pt>
                <c:pt idx="65005">
                  <c:v>1.0068416595458984E-3</c:v>
                </c:pt>
                <c:pt idx="65006">
                  <c:v>1.007080078125E-3</c:v>
                </c:pt>
                <c:pt idx="65007">
                  <c:v>1.007080078125E-3</c:v>
                </c:pt>
                <c:pt idx="65008">
                  <c:v>1.0068416595458984E-3</c:v>
                </c:pt>
                <c:pt idx="65009">
                  <c:v>1.007080078125E-3</c:v>
                </c:pt>
                <c:pt idx="65010">
                  <c:v>1.0080337524414063E-3</c:v>
                </c:pt>
                <c:pt idx="65011">
                  <c:v>1.007080078125E-3</c:v>
                </c:pt>
                <c:pt idx="65012">
                  <c:v>1.0068416595458984E-3</c:v>
                </c:pt>
                <c:pt idx="65013">
                  <c:v>1.007080078125E-3</c:v>
                </c:pt>
                <c:pt idx="65014">
                  <c:v>1.007080078125E-3</c:v>
                </c:pt>
                <c:pt idx="65015">
                  <c:v>1.0068416595458984E-3</c:v>
                </c:pt>
                <c:pt idx="65016">
                  <c:v>1.007080078125E-3</c:v>
                </c:pt>
                <c:pt idx="65017">
                  <c:v>1.007080078125E-3</c:v>
                </c:pt>
                <c:pt idx="65018">
                  <c:v>1.0068416595458984E-3</c:v>
                </c:pt>
                <c:pt idx="65019">
                  <c:v>1.007080078125E-3</c:v>
                </c:pt>
                <c:pt idx="65020">
                  <c:v>1.007080078125E-3</c:v>
                </c:pt>
                <c:pt idx="65021">
                  <c:v>1.0068416595458984E-3</c:v>
                </c:pt>
                <c:pt idx="65022">
                  <c:v>1.0080337524414063E-3</c:v>
                </c:pt>
                <c:pt idx="65023">
                  <c:v>1.007080078125E-3</c:v>
                </c:pt>
                <c:pt idx="65024">
                  <c:v>1.0068416595458984E-3</c:v>
                </c:pt>
                <c:pt idx="65025">
                  <c:v>1.007080078125E-3</c:v>
                </c:pt>
                <c:pt idx="65026">
                  <c:v>1.007080078125E-3</c:v>
                </c:pt>
                <c:pt idx="65027">
                  <c:v>1.0068416595458984E-3</c:v>
                </c:pt>
                <c:pt idx="65028">
                  <c:v>1.007080078125E-3</c:v>
                </c:pt>
                <c:pt idx="65029">
                  <c:v>1.007080078125E-3</c:v>
                </c:pt>
                <c:pt idx="65030">
                  <c:v>1.0068416595458984E-3</c:v>
                </c:pt>
                <c:pt idx="65031">
                  <c:v>1.007080078125E-3</c:v>
                </c:pt>
                <c:pt idx="65032">
                  <c:v>1.007080078125E-3</c:v>
                </c:pt>
                <c:pt idx="65033">
                  <c:v>1.0068416595458984E-3</c:v>
                </c:pt>
                <c:pt idx="65034">
                  <c:v>1.007080078125E-3</c:v>
                </c:pt>
                <c:pt idx="65035">
                  <c:v>2.2156000137329102E-2</c:v>
                </c:pt>
                <c:pt idx="65036">
                  <c:v>1.007080078125E-3</c:v>
                </c:pt>
                <c:pt idx="65037">
                  <c:v>1.0068416595458984E-3</c:v>
                </c:pt>
                <c:pt idx="65038">
                  <c:v>1.007080078125E-3</c:v>
                </c:pt>
                <c:pt idx="65039">
                  <c:v>1.0080337524414063E-3</c:v>
                </c:pt>
                <c:pt idx="65040">
                  <c:v>1.007080078125E-3</c:v>
                </c:pt>
                <c:pt idx="65041">
                  <c:v>1.0068416595458984E-3</c:v>
                </c:pt>
                <c:pt idx="65042">
                  <c:v>1.007080078125E-3</c:v>
                </c:pt>
                <c:pt idx="65043">
                  <c:v>1.007080078125E-3</c:v>
                </c:pt>
                <c:pt idx="65044">
                  <c:v>1.0068416595458984E-3</c:v>
                </c:pt>
                <c:pt idx="65045">
                  <c:v>1.007080078125E-3</c:v>
                </c:pt>
                <c:pt idx="65046">
                  <c:v>1.007080078125E-3</c:v>
                </c:pt>
                <c:pt idx="65047">
                  <c:v>1.0068416595458984E-3</c:v>
                </c:pt>
                <c:pt idx="65048">
                  <c:v>1.007080078125E-3</c:v>
                </c:pt>
                <c:pt idx="65049">
                  <c:v>1.007080078125E-3</c:v>
                </c:pt>
                <c:pt idx="65050">
                  <c:v>1.0068416595458984E-3</c:v>
                </c:pt>
                <c:pt idx="65051">
                  <c:v>1.0080337524414063E-3</c:v>
                </c:pt>
                <c:pt idx="65052">
                  <c:v>1.007080078125E-3</c:v>
                </c:pt>
                <c:pt idx="65053">
                  <c:v>1.0068416595458984E-3</c:v>
                </c:pt>
                <c:pt idx="65054">
                  <c:v>1.007080078125E-3</c:v>
                </c:pt>
                <c:pt idx="65055">
                  <c:v>1.007080078125E-3</c:v>
                </c:pt>
                <c:pt idx="65056">
                  <c:v>1.0068416595458984E-3</c:v>
                </c:pt>
                <c:pt idx="65057">
                  <c:v>1.007080078125E-3</c:v>
                </c:pt>
                <c:pt idx="65058">
                  <c:v>1.007080078125E-3</c:v>
                </c:pt>
                <c:pt idx="65059">
                  <c:v>1.0068416595458984E-3</c:v>
                </c:pt>
                <c:pt idx="65060">
                  <c:v>1.007080078125E-3</c:v>
                </c:pt>
                <c:pt idx="65061">
                  <c:v>1.007080078125E-3</c:v>
                </c:pt>
                <c:pt idx="65062">
                  <c:v>1.0068416595458984E-3</c:v>
                </c:pt>
                <c:pt idx="65063">
                  <c:v>1.007080078125E-3</c:v>
                </c:pt>
                <c:pt idx="65064">
                  <c:v>1.0080337524414063E-3</c:v>
                </c:pt>
                <c:pt idx="65065">
                  <c:v>1.007080078125E-3</c:v>
                </c:pt>
                <c:pt idx="65066">
                  <c:v>1.0068416595458984E-3</c:v>
                </c:pt>
                <c:pt idx="65067">
                  <c:v>1.007080078125E-3</c:v>
                </c:pt>
                <c:pt idx="65068">
                  <c:v>1.007080078125E-3</c:v>
                </c:pt>
                <c:pt idx="65069">
                  <c:v>1.0068416595458984E-3</c:v>
                </c:pt>
                <c:pt idx="65070">
                  <c:v>1.007080078125E-3</c:v>
                </c:pt>
                <c:pt idx="65071">
                  <c:v>1.007080078125E-3</c:v>
                </c:pt>
                <c:pt idx="65072">
                  <c:v>1.0068416595458984E-3</c:v>
                </c:pt>
                <c:pt idx="65073">
                  <c:v>1.007080078125E-3</c:v>
                </c:pt>
                <c:pt idx="65074">
                  <c:v>1.007080078125E-3</c:v>
                </c:pt>
                <c:pt idx="65075">
                  <c:v>1.0068416595458984E-3</c:v>
                </c:pt>
                <c:pt idx="65076">
                  <c:v>1.0080337524414063E-3</c:v>
                </c:pt>
                <c:pt idx="65077">
                  <c:v>1.007080078125E-3</c:v>
                </c:pt>
                <c:pt idx="65078">
                  <c:v>1.0068416595458984E-3</c:v>
                </c:pt>
                <c:pt idx="65079">
                  <c:v>1.007080078125E-3</c:v>
                </c:pt>
                <c:pt idx="65080">
                  <c:v>1.007080078125E-3</c:v>
                </c:pt>
                <c:pt idx="65081">
                  <c:v>1.0068416595458984E-3</c:v>
                </c:pt>
                <c:pt idx="65082">
                  <c:v>1.007080078125E-3</c:v>
                </c:pt>
                <c:pt idx="65083">
                  <c:v>1.007080078125E-3</c:v>
                </c:pt>
                <c:pt idx="65084">
                  <c:v>1.0068416595458984E-3</c:v>
                </c:pt>
                <c:pt idx="65085">
                  <c:v>1.007080078125E-3</c:v>
                </c:pt>
                <c:pt idx="65086">
                  <c:v>1.007080078125E-3</c:v>
                </c:pt>
                <c:pt idx="65087">
                  <c:v>1.0068416595458984E-3</c:v>
                </c:pt>
                <c:pt idx="65088">
                  <c:v>1.007080078125E-3</c:v>
                </c:pt>
                <c:pt idx="65089">
                  <c:v>1.0080337524414063E-3</c:v>
                </c:pt>
                <c:pt idx="65090">
                  <c:v>1.007080078125E-3</c:v>
                </c:pt>
                <c:pt idx="65091">
                  <c:v>1.0068416595458984E-3</c:v>
                </c:pt>
                <c:pt idx="65092">
                  <c:v>1.007080078125E-3</c:v>
                </c:pt>
                <c:pt idx="65093">
                  <c:v>1.007080078125E-3</c:v>
                </c:pt>
                <c:pt idx="65094">
                  <c:v>1.0068416595458984E-3</c:v>
                </c:pt>
                <c:pt idx="65095">
                  <c:v>1.007080078125E-3</c:v>
                </c:pt>
                <c:pt idx="65096">
                  <c:v>1.007080078125E-3</c:v>
                </c:pt>
                <c:pt idx="65097">
                  <c:v>1.0068416595458984E-3</c:v>
                </c:pt>
                <c:pt idx="65098">
                  <c:v>1.007080078125E-3</c:v>
                </c:pt>
                <c:pt idx="65099">
                  <c:v>1.007080078125E-3</c:v>
                </c:pt>
                <c:pt idx="65100">
                  <c:v>1.0068416595458984E-3</c:v>
                </c:pt>
                <c:pt idx="65101">
                  <c:v>1.0080337524414063E-3</c:v>
                </c:pt>
                <c:pt idx="65102">
                  <c:v>1.007080078125E-3</c:v>
                </c:pt>
                <c:pt idx="65103">
                  <c:v>1.0068416595458984E-3</c:v>
                </c:pt>
                <c:pt idx="65104">
                  <c:v>1.007080078125E-3</c:v>
                </c:pt>
                <c:pt idx="65105">
                  <c:v>1.007080078125E-3</c:v>
                </c:pt>
                <c:pt idx="65106">
                  <c:v>1.0068416595458984E-3</c:v>
                </c:pt>
                <c:pt idx="65107">
                  <c:v>1.007080078125E-3</c:v>
                </c:pt>
                <c:pt idx="65108">
                  <c:v>1.007080078125E-3</c:v>
                </c:pt>
                <c:pt idx="65109">
                  <c:v>1.0068416595458984E-3</c:v>
                </c:pt>
                <c:pt idx="65110">
                  <c:v>1.007080078125E-3</c:v>
                </c:pt>
                <c:pt idx="65111">
                  <c:v>1.007080078125E-3</c:v>
                </c:pt>
                <c:pt idx="65112">
                  <c:v>1.0068416595458984E-3</c:v>
                </c:pt>
                <c:pt idx="65113">
                  <c:v>2.1149158477783203E-2</c:v>
                </c:pt>
                <c:pt idx="65114">
                  <c:v>1.0068416595458984E-3</c:v>
                </c:pt>
                <c:pt idx="65115">
                  <c:v>1.007080078125E-3</c:v>
                </c:pt>
                <c:pt idx="65116">
                  <c:v>1.007080078125E-3</c:v>
                </c:pt>
                <c:pt idx="65117">
                  <c:v>1.0068416595458984E-3</c:v>
                </c:pt>
                <c:pt idx="65118">
                  <c:v>1.007080078125E-3</c:v>
                </c:pt>
                <c:pt idx="65119">
                  <c:v>1.0080337524414063E-3</c:v>
                </c:pt>
                <c:pt idx="65120">
                  <c:v>1.007080078125E-3</c:v>
                </c:pt>
                <c:pt idx="65121">
                  <c:v>1.0068416595458984E-3</c:v>
                </c:pt>
                <c:pt idx="65122">
                  <c:v>1.007080078125E-3</c:v>
                </c:pt>
                <c:pt idx="65123">
                  <c:v>1.007080078125E-3</c:v>
                </c:pt>
                <c:pt idx="65124">
                  <c:v>1.0068416595458984E-3</c:v>
                </c:pt>
                <c:pt idx="65125">
                  <c:v>1.007080078125E-3</c:v>
                </c:pt>
                <c:pt idx="65126">
                  <c:v>1.007080078125E-3</c:v>
                </c:pt>
                <c:pt idx="65127">
                  <c:v>1.0068416595458984E-3</c:v>
                </c:pt>
                <c:pt idx="65128">
                  <c:v>1.007080078125E-3</c:v>
                </c:pt>
                <c:pt idx="65129">
                  <c:v>1.007080078125E-3</c:v>
                </c:pt>
                <c:pt idx="65130">
                  <c:v>1.0068416595458984E-3</c:v>
                </c:pt>
                <c:pt idx="65131">
                  <c:v>1.0080337524414063E-3</c:v>
                </c:pt>
                <c:pt idx="65132">
                  <c:v>1.007080078125E-3</c:v>
                </c:pt>
                <c:pt idx="65133">
                  <c:v>1.0068416595458984E-3</c:v>
                </c:pt>
                <c:pt idx="65134">
                  <c:v>1.007080078125E-3</c:v>
                </c:pt>
                <c:pt idx="65135">
                  <c:v>1.007080078125E-3</c:v>
                </c:pt>
                <c:pt idx="65136">
                  <c:v>1.0068416595458984E-3</c:v>
                </c:pt>
                <c:pt idx="65137">
                  <c:v>1.007080078125E-3</c:v>
                </c:pt>
                <c:pt idx="65138">
                  <c:v>1.007080078125E-3</c:v>
                </c:pt>
                <c:pt idx="65139">
                  <c:v>6.0429573059082031E-3</c:v>
                </c:pt>
                <c:pt idx="65140">
                  <c:v>1.007080078125E-3</c:v>
                </c:pt>
                <c:pt idx="65141">
                  <c:v>1.0068416595458984E-3</c:v>
                </c:pt>
                <c:pt idx="65142">
                  <c:v>1.007080078125E-3</c:v>
                </c:pt>
                <c:pt idx="65143">
                  <c:v>1.007080078125E-3</c:v>
                </c:pt>
                <c:pt idx="65144">
                  <c:v>1.0068416595458984E-3</c:v>
                </c:pt>
                <c:pt idx="65145">
                  <c:v>1.007080078125E-3</c:v>
                </c:pt>
                <c:pt idx="65146">
                  <c:v>1.007080078125E-3</c:v>
                </c:pt>
                <c:pt idx="65147">
                  <c:v>1.0068416595458984E-3</c:v>
                </c:pt>
                <c:pt idx="65148">
                  <c:v>1.007080078125E-3</c:v>
                </c:pt>
                <c:pt idx="65149">
                  <c:v>1.0068416595458984E-3</c:v>
                </c:pt>
                <c:pt idx="65150">
                  <c:v>1.007080078125E-3</c:v>
                </c:pt>
                <c:pt idx="65151">
                  <c:v>1.0080337524414063E-3</c:v>
                </c:pt>
                <c:pt idx="65152">
                  <c:v>1.007080078125E-3</c:v>
                </c:pt>
                <c:pt idx="65153">
                  <c:v>1.0068416595458984E-3</c:v>
                </c:pt>
                <c:pt idx="65154">
                  <c:v>1.007080078125E-3</c:v>
                </c:pt>
                <c:pt idx="65155">
                  <c:v>1.007080078125E-3</c:v>
                </c:pt>
                <c:pt idx="65156">
                  <c:v>1.0068416595458984E-3</c:v>
                </c:pt>
                <c:pt idx="65157">
                  <c:v>1.007080078125E-3</c:v>
                </c:pt>
                <c:pt idx="65158">
                  <c:v>1.007080078125E-3</c:v>
                </c:pt>
                <c:pt idx="65159">
                  <c:v>1.0068416595458984E-3</c:v>
                </c:pt>
                <c:pt idx="65160">
                  <c:v>1.007080078125E-3</c:v>
                </c:pt>
                <c:pt idx="65161">
                  <c:v>1.007080078125E-3</c:v>
                </c:pt>
                <c:pt idx="65162">
                  <c:v>1.0068416595458984E-3</c:v>
                </c:pt>
                <c:pt idx="65163">
                  <c:v>1.007080078125E-3</c:v>
                </c:pt>
                <c:pt idx="65164">
                  <c:v>1.0080337524414063E-3</c:v>
                </c:pt>
                <c:pt idx="65165">
                  <c:v>1.007080078125E-3</c:v>
                </c:pt>
                <c:pt idx="65166">
                  <c:v>1.0068416595458984E-3</c:v>
                </c:pt>
                <c:pt idx="65167">
                  <c:v>1.007080078125E-3</c:v>
                </c:pt>
                <c:pt idx="65168">
                  <c:v>1.007080078125E-3</c:v>
                </c:pt>
                <c:pt idx="65169">
                  <c:v>1.0068416595458984E-3</c:v>
                </c:pt>
                <c:pt idx="65170">
                  <c:v>1.007080078125E-3</c:v>
                </c:pt>
                <c:pt idx="65171">
                  <c:v>1.0068416595458984E-3</c:v>
                </c:pt>
                <c:pt idx="65172">
                  <c:v>1.007080078125E-3</c:v>
                </c:pt>
                <c:pt idx="65173">
                  <c:v>1.007080078125E-3</c:v>
                </c:pt>
                <c:pt idx="65174">
                  <c:v>1.0068416595458984E-3</c:v>
                </c:pt>
                <c:pt idx="65175">
                  <c:v>1.007080078125E-3</c:v>
                </c:pt>
                <c:pt idx="65176">
                  <c:v>1.0080337524414063E-3</c:v>
                </c:pt>
                <c:pt idx="65177">
                  <c:v>1.007080078125E-3</c:v>
                </c:pt>
                <c:pt idx="65178">
                  <c:v>1.0068416595458984E-3</c:v>
                </c:pt>
                <c:pt idx="65179">
                  <c:v>1.007080078125E-3</c:v>
                </c:pt>
                <c:pt idx="65180">
                  <c:v>1.007080078125E-3</c:v>
                </c:pt>
                <c:pt idx="65181">
                  <c:v>1.0068416595458984E-3</c:v>
                </c:pt>
                <c:pt idx="65182">
                  <c:v>1.007080078125E-3</c:v>
                </c:pt>
                <c:pt idx="65183">
                  <c:v>1.007080078125E-3</c:v>
                </c:pt>
                <c:pt idx="65184">
                  <c:v>1.0068416595458984E-3</c:v>
                </c:pt>
                <c:pt idx="65185">
                  <c:v>1.007080078125E-3</c:v>
                </c:pt>
                <c:pt idx="65186">
                  <c:v>1.007080078125E-3</c:v>
                </c:pt>
                <c:pt idx="65187">
                  <c:v>1.0068416595458984E-3</c:v>
                </c:pt>
                <c:pt idx="65188">
                  <c:v>1.007080078125E-3</c:v>
                </c:pt>
                <c:pt idx="65189">
                  <c:v>1.0080337524414063E-3</c:v>
                </c:pt>
                <c:pt idx="65190">
                  <c:v>1.007080078125E-3</c:v>
                </c:pt>
                <c:pt idx="65191">
                  <c:v>1.0068416595458984E-3</c:v>
                </c:pt>
                <c:pt idx="65192">
                  <c:v>1.007080078125E-3</c:v>
                </c:pt>
                <c:pt idx="65193">
                  <c:v>1.0068416595458984E-3</c:v>
                </c:pt>
                <c:pt idx="65194">
                  <c:v>1.007080078125E-3</c:v>
                </c:pt>
                <c:pt idx="65195">
                  <c:v>1.007080078125E-3</c:v>
                </c:pt>
                <c:pt idx="65196">
                  <c:v>1.0068416595458984E-3</c:v>
                </c:pt>
                <c:pt idx="65197">
                  <c:v>1.007080078125E-3</c:v>
                </c:pt>
                <c:pt idx="65198">
                  <c:v>1.007080078125E-3</c:v>
                </c:pt>
                <c:pt idx="65199">
                  <c:v>1.0068416595458984E-3</c:v>
                </c:pt>
                <c:pt idx="65200">
                  <c:v>1.007080078125E-3</c:v>
                </c:pt>
                <c:pt idx="65201">
                  <c:v>1.0080337524414063E-3</c:v>
                </c:pt>
                <c:pt idx="65202">
                  <c:v>1.007080078125E-3</c:v>
                </c:pt>
                <c:pt idx="65203">
                  <c:v>1.0068416595458984E-3</c:v>
                </c:pt>
                <c:pt idx="65204">
                  <c:v>1.007080078125E-3</c:v>
                </c:pt>
                <c:pt idx="65205">
                  <c:v>1.007080078125E-3</c:v>
                </c:pt>
                <c:pt idx="65206">
                  <c:v>1.0068416595458984E-3</c:v>
                </c:pt>
                <c:pt idx="65207">
                  <c:v>1.007080078125E-3</c:v>
                </c:pt>
                <c:pt idx="65208">
                  <c:v>1.007080078125E-3</c:v>
                </c:pt>
                <c:pt idx="65209">
                  <c:v>1.0068416595458984E-3</c:v>
                </c:pt>
                <c:pt idx="65210">
                  <c:v>1.007080078125E-3</c:v>
                </c:pt>
                <c:pt idx="65211">
                  <c:v>1.007080078125E-3</c:v>
                </c:pt>
                <c:pt idx="65212">
                  <c:v>1.0068416595458984E-3</c:v>
                </c:pt>
                <c:pt idx="65213">
                  <c:v>1.007080078125E-3</c:v>
                </c:pt>
                <c:pt idx="65214">
                  <c:v>1.0080337524414063E-3</c:v>
                </c:pt>
                <c:pt idx="65215">
                  <c:v>1.0068416595458984E-3</c:v>
                </c:pt>
                <c:pt idx="65216">
                  <c:v>1.007080078125E-3</c:v>
                </c:pt>
                <c:pt idx="65217">
                  <c:v>1.007080078125E-3</c:v>
                </c:pt>
                <c:pt idx="65218">
                  <c:v>1.0068416595458984E-3</c:v>
                </c:pt>
                <c:pt idx="65219">
                  <c:v>1.007080078125E-3</c:v>
                </c:pt>
                <c:pt idx="65220">
                  <c:v>1.007080078125E-3</c:v>
                </c:pt>
                <c:pt idx="65221">
                  <c:v>1.0068416595458984E-3</c:v>
                </c:pt>
                <c:pt idx="65222">
                  <c:v>1.007080078125E-3</c:v>
                </c:pt>
                <c:pt idx="65223">
                  <c:v>1.007080078125E-3</c:v>
                </c:pt>
                <c:pt idx="65224">
                  <c:v>1.0068416595458984E-3</c:v>
                </c:pt>
                <c:pt idx="65225">
                  <c:v>1.007080078125E-3</c:v>
                </c:pt>
                <c:pt idx="65226">
                  <c:v>1.0080337524414063E-3</c:v>
                </c:pt>
                <c:pt idx="65227">
                  <c:v>1.007080078125E-3</c:v>
                </c:pt>
                <c:pt idx="65228">
                  <c:v>1.0068416595458984E-3</c:v>
                </c:pt>
                <c:pt idx="65229">
                  <c:v>1.007080078125E-3</c:v>
                </c:pt>
                <c:pt idx="65230">
                  <c:v>1.007080078125E-3</c:v>
                </c:pt>
                <c:pt idx="65231">
                  <c:v>1.0068416595458984E-3</c:v>
                </c:pt>
                <c:pt idx="65232">
                  <c:v>1.007080078125E-3</c:v>
                </c:pt>
                <c:pt idx="65233">
                  <c:v>1.007080078125E-3</c:v>
                </c:pt>
                <c:pt idx="65234">
                  <c:v>1.0068416595458984E-3</c:v>
                </c:pt>
                <c:pt idx="65235">
                  <c:v>1.007080078125E-3</c:v>
                </c:pt>
                <c:pt idx="65236">
                  <c:v>1.007080078125E-3</c:v>
                </c:pt>
                <c:pt idx="65237">
                  <c:v>1.0068416595458984E-3</c:v>
                </c:pt>
                <c:pt idx="65238">
                  <c:v>1.007080078125E-3</c:v>
                </c:pt>
                <c:pt idx="65239">
                  <c:v>1.0080337524414063E-3</c:v>
                </c:pt>
                <c:pt idx="65240">
                  <c:v>1.0068416595458984E-3</c:v>
                </c:pt>
                <c:pt idx="65241">
                  <c:v>1.007080078125E-3</c:v>
                </c:pt>
                <c:pt idx="65242">
                  <c:v>1.007080078125E-3</c:v>
                </c:pt>
                <c:pt idx="65243">
                  <c:v>1.0068416595458984E-3</c:v>
                </c:pt>
                <c:pt idx="65244">
                  <c:v>1.007080078125E-3</c:v>
                </c:pt>
                <c:pt idx="65245">
                  <c:v>1.007080078125E-3</c:v>
                </c:pt>
                <c:pt idx="65246">
                  <c:v>1.0068416595458984E-3</c:v>
                </c:pt>
                <c:pt idx="65247">
                  <c:v>1.007080078125E-3</c:v>
                </c:pt>
                <c:pt idx="65248">
                  <c:v>1.007080078125E-3</c:v>
                </c:pt>
                <c:pt idx="65249">
                  <c:v>1.0068416595458984E-3</c:v>
                </c:pt>
                <c:pt idx="65250">
                  <c:v>1.007080078125E-3</c:v>
                </c:pt>
                <c:pt idx="65251">
                  <c:v>1.0080337524414063E-3</c:v>
                </c:pt>
                <c:pt idx="65252">
                  <c:v>1.007080078125E-3</c:v>
                </c:pt>
                <c:pt idx="65253">
                  <c:v>1.0068416595458984E-3</c:v>
                </c:pt>
                <c:pt idx="65254">
                  <c:v>1.007080078125E-3</c:v>
                </c:pt>
                <c:pt idx="65255">
                  <c:v>1.007080078125E-3</c:v>
                </c:pt>
                <c:pt idx="65256">
                  <c:v>1.0068416595458984E-3</c:v>
                </c:pt>
                <c:pt idx="65257">
                  <c:v>1.007080078125E-3</c:v>
                </c:pt>
                <c:pt idx="65258">
                  <c:v>1.007080078125E-3</c:v>
                </c:pt>
                <c:pt idx="65259">
                  <c:v>1.0068416595458984E-3</c:v>
                </c:pt>
                <c:pt idx="65260">
                  <c:v>1.007080078125E-3</c:v>
                </c:pt>
                <c:pt idx="65261">
                  <c:v>1.007080078125E-3</c:v>
                </c:pt>
                <c:pt idx="65262">
                  <c:v>1.0068416595458984E-3</c:v>
                </c:pt>
                <c:pt idx="65263">
                  <c:v>1.007080078125E-3</c:v>
                </c:pt>
                <c:pt idx="65264">
                  <c:v>1.0080337524414063E-3</c:v>
                </c:pt>
                <c:pt idx="65265">
                  <c:v>1.0068416595458984E-3</c:v>
                </c:pt>
                <c:pt idx="65266">
                  <c:v>1.007080078125E-3</c:v>
                </c:pt>
                <c:pt idx="65267">
                  <c:v>1.007080078125E-3</c:v>
                </c:pt>
                <c:pt idx="65268">
                  <c:v>1.0068416595458984E-3</c:v>
                </c:pt>
                <c:pt idx="65269">
                  <c:v>1.007080078125E-3</c:v>
                </c:pt>
                <c:pt idx="65270">
                  <c:v>1.007080078125E-3</c:v>
                </c:pt>
                <c:pt idx="65271">
                  <c:v>1.0068416595458984E-3</c:v>
                </c:pt>
                <c:pt idx="65272">
                  <c:v>1.007080078125E-3</c:v>
                </c:pt>
                <c:pt idx="65273">
                  <c:v>1.007080078125E-3</c:v>
                </c:pt>
                <c:pt idx="65274">
                  <c:v>1.0068416595458984E-3</c:v>
                </c:pt>
                <c:pt idx="65275">
                  <c:v>1.007080078125E-3</c:v>
                </c:pt>
                <c:pt idx="65276">
                  <c:v>1.0080337524414063E-3</c:v>
                </c:pt>
                <c:pt idx="65277">
                  <c:v>1.007080078125E-3</c:v>
                </c:pt>
                <c:pt idx="65278">
                  <c:v>1.0068416595458984E-3</c:v>
                </c:pt>
                <c:pt idx="65279">
                  <c:v>1.007080078125E-3</c:v>
                </c:pt>
                <c:pt idx="65280">
                  <c:v>1.007080078125E-3</c:v>
                </c:pt>
                <c:pt idx="65281">
                  <c:v>1.0068416595458984E-3</c:v>
                </c:pt>
                <c:pt idx="65282">
                  <c:v>1.007080078125E-3</c:v>
                </c:pt>
                <c:pt idx="65283">
                  <c:v>1.007080078125E-3</c:v>
                </c:pt>
                <c:pt idx="65284">
                  <c:v>1.0068416595458984E-3</c:v>
                </c:pt>
                <c:pt idx="65285">
                  <c:v>1.007080078125E-3</c:v>
                </c:pt>
                <c:pt idx="65286">
                  <c:v>1.007080078125E-3</c:v>
                </c:pt>
                <c:pt idx="65287">
                  <c:v>1.0068416595458984E-3</c:v>
                </c:pt>
                <c:pt idx="65288">
                  <c:v>1.007080078125E-3</c:v>
                </c:pt>
                <c:pt idx="65289">
                  <c:v>1.0080337524414063E-3</c:v>
                </c:pt>
                <c:pt idx="65290">
                  <c:v>1.0068416595458984E-3</c:v>
                </c:pt>
                <c:pt idx="65291">
                  <c:v>1.007080078125E-3</c:v>
                </c:pt>
                <c:pt idx="65292">
                  <c:v>1.007080078125E-3</c:v>
                </c:pt>
                <c:pt idx="65293">
                  <c:v>1.0068416595458984E-3</c:v>
                </c:pt>
                <c:pt idx="65294">
                  <c:v>1.007080078125E-3</c:v>
                </c:pt>
                <c:pt idx="65295">
                  <c:v>1.007080078125E-3</c:v>
                </c:pt>
                <c:pt idx="65296">
                  <c:v>1.0068416595458984E-3</c:v>
                </c:pt>
                <c:pt idx="65297">
                  <c:v>1.007080078125E-3</c:v>
                </c:pt>
                <c:pt idx="65298">
                  <c:v>1.007080078125E-3</c:v>
                </c:pt>
                <c:pt idx="65299">
                  <c:v>1.0068416595458984E-3</c:v>
                </c:pt>
                <c:pt idx="65300">
                  <c:v>1.007080078125E-3</c:v>
                </c:pt>
                <c:pt idx="65301">
                  <c:v>1.0080337524414063E-3</c:v>
                </c:pt>
                <c:pt idx="65302">
                  <c:v>1.007080078125E-3</c:v>
                </c:pt>
                <c:pt idx="65303">
                  <c:v>1.0068416595458984E-3</c:v>
                </c:pt>
                <c:pt idx="65304">
                  <c:v>1.007080078125E-3</c:v>
                </c:pt>
                <c:pt idx="65305">
                  <c:v>1.007080078125E-3</c:v>
                </c:pt>
                <c:pt idx="65306">
                  <c:v>1.0068416595458984E-3</c:v>
                </c:pt>
                <c:pt idx="65307">
                  <c:v>1.007080078125E-3</c:v>
                </c:pt>
                <c:pt idx="65308">
                  <c:v>1.007080078125E-3</c:v>
                </c:pt>
                <c:pt idx="65309">
                  <c:v>1.0068416595458984E-3</c:v>
                </c:pt>
                <c:pt idx="65310">
                  <c:v>1.007080078125E-3</c:v>
                </c:pt>
                <c:pt idx="65311">
                  <c:v>1.007080078125E-3</c:v>
                </c:pt>
                <c:pt idx="65312">
                  <c:v>1.0068416595458984E-3</c:v>
                </c:pt>
                <c:pt idx="65313">
                  <c:v>1.007080078125E-3</c:v>
                </c:pt>
                <c:pt idx="65314">
                  <c:v>1.0080337524414063E-3</c:v>
                </c:pt>
                <c:pt idx="65315">
                  <c:v>1.0068416595458984E-3</c:v>
                </c:pt>
                <c:pt idx="65316">
                  <c:v>1.007080078125E-3</c:v>
                </c:pt>
                <c:pt idx="65317">
                  <c:v>1.007080078125E-3</c:v>
                </c:pt>
                <c:pt idx="65318">
                  <c:v>1.0068416595458984E-3</c:v>
                </c:pt>
                <c:pt idx="65319">
                  <c:v>1.007080078125E-3</c:v>
                </c:pt>
                <c:pt idx="65320">
                  <c:v>1.007080078125E-3</c:v>
                </c:pt>
                <c:pt idx="65321">
                  <c:v>1.0068416595458984E-3</c:v>
                </c:pt>
                <c:pt idx="65322">
                  <c:v>1.007080078125E-3</c:v>
                </c:pt>
                <c:pt idx="65323">
                  <c:v>1.007080078125E-3</c:v>
                </c:pt>
                <c:pt idx="65324">
                  <c:v>1.0068416595458984E-3</c:v>
                </c:pt>
                <c:pt idx="65325">
                  <c:v>1.007080078125E-3</c:v>
                </c:pt>
                <c:pt idx="65326">
                  <c:v>1.0080337524414063E-3</c:v>
                </c:pt>
                <c:pt idx="65327">
                  <c:v>1.007080078125E-3</c:v>
                </c:pt>
                <c:pt idx="65328">
                  <c:v>1.0068416595458984E-3</c:v>
                </c:pt>
                <c:pt idx="65329">
                  <c:v>1.007080078125E-3</c:v>
                </c:pt>
                <c:pt idx="65330">
                  <c:v>1.007080078125E-3</c:v>
                </c:pt>
                <c:pt idx="65331">
                  <c:v>1.0068416595458984E-3</c:v>
                </c:pt>
                <c:pt idx="65332">
                  <c:v>1.007080078125E-3</c:v>
                </c:pt>
                <c:pt idx="65333">
                  <c:v>1.007080078125E-3</c:v>
                </c:pt>
                <c:pt idx="65334">
                  <c:v>1.0068416595458984E-3</c:v>
                </c:pt>
                <c:pt idx="65335">
                  <c:v>1.007080078125E-3</c:v>
                </c:pt>
                <c:pt idx="65336">
                  <c:v>1.007080078125E-3</c:v>
                </c:pt>
                <c:pt idx="65337">
                  <c:v>1.0068416595458984E-3</c:v>
                </c:pt>
                <c:pt idx="65338">
                  <c:v>1.007080078125E-3</c:v>
                </c:pt>
                <c:pt idx="65339">
                  <c:v>1.0080337524414063E-3</c:v>
                </c:pt>
                <c:pt idx="65340">
                  <c:v>1.0068416595458984E-3</c:v>
                </c:pt>
                <c:pt idx="65341">
                  <c:v>1.007080078125E-3</c:v>
                </c:pt>
                <c:pt idx="65342">
                  <c:v>1.007080078125E-3</c:v>
                </c:pt>
                <c:pt idx="65343">
                  <c:v>1.0068416595458984E-3</c:v>
                </c:pt>
                <c:pt idx="65344">
                  <c:v>1.007080078125E-3</c:v>
                </c:pt>
                <c:pt idx="65345">
                  <c:v>1.007080078125E-3</c:v>
                </c:pt>
                <c:pt idx="65346">
                  <c:v>1.0068416595458984E-3</c:v>
                </c:pt>
                <c:pt idx="65347">
                  <c:v>1.007080078125E-3</c:v>
                </c:pt>
                <c:pt idx="65348">
                  <c:v>1.007080078125E-3</c:v>
                </c:pt>
                <c:pt idx="65349">
                  <c:v>1.0068416595458984E-3</c:v>
                </c:pt>
                <c:pt idx="65350">
                  <c:v>1.007080078125E-3</c:v>
                </c:pt>
                <c:pt idx="65351">
                  <c:v>1.0080337524414063E-3</c:v>
                </c:pt>
                <c:pt idx="65352">
                  <c:v>1.007080078125E-3</c:v>
                </c:pt>
                <c:pt idx="65353">
                  <c:v>1.0068416595458984E-3</c:v>
                </c:pt>
                <c:pt idx="65354">
                  <c:v>1.007080078125E-3</c:v>
                </c:pt>
                <c:pt idx="65355">
                  <c:v>1.007080078125E-3</c:v>
                </c:pt>
                <c:pt idx="65356">
                  <c:v>1.0068416595458984E-3</c:v>
                </c:pt>
                <c:pt idx="65357">
                  <c:v>1.007080078125E-3</c:v>
                </c:pt>
                <c:pt idx="65358">
                  <c:v>1.007080078125E-3</c:v>
                </c:pt>
                <c:pt idx="65359">
                  <c:v>1.0068416595458984E-3</c:v>
                </c:pt>
                <c:pt idx="65360">
                  <c:v>1.007080078125E-3</c:v>
                </c:pt>
                <c:pt idx="65361">
                  <c:v>1.007080078125E-3</c:v>
                </c:pt>
                <c:pt idx="65362">
                  <c:v>1.0068416595458984E-3</c:v>
                </c:pt>
                <c:pt idx="65363">
                  <c:v>1.007080078125E-3</c:v>
                </c:pt>
                <c:pt idx="65364">
                  <c:v>1.0080337524414063E-3</c:v>
                </c:pt>
                <c:pt idx="65365">
                  <c:v>1.0068416595458984E-3</c:v>
                </c:pt>
                <c:pt idx="65366">
                  <c:v>1.007080078125E-3</c:v>
                </c:pt>
                <c:pt idx="65367">
                  <c:v>1.007080078125E-3</c:v>
                </c:pt>
                <c:pt idx="65368">
                  <c:v>1.0068416595458984E-3</c:v>
                </c:pt>
                <c:pt idx="65369">
                  <c:v>1.007080078125E-3</c:v>
                </c:pt>
                <c:pt idx="65370">
                  <c:v>1.007080078125E-3</c:v>
                </c:pt>
                <c:pt idx="65371">
                  <c:v>1.0068416595458984E-3</c:v>
                </c:pt>
                <c:pt idx="65372">
                  <c:v>1.007080078125E-3</c:v>
                </c:pt>
                <c:pt idx="65373">
                  <c:v>1.007080078125E-3</c:v>
                </c:pt>
                <c:pt idx="65374">
                  <c:v>1.0068416595458984E-3</c:v>
                </c:pt>
                <c:pt idx="65375">
                  <c:v>1.007080078125E-3</c:v>
                </c:pt>
                <c:pt idx="65376">
                  <c:v>1.0080337524414063E-3</c:v>
                </c:pt>
                <c:pt idx="65377">
                  <c:v>1.007080078125E-3</c:v>
                </c:pt>
                <c:pt idx="65378">
                  <c:v>1.0068416595458984E-3</c:v>
                </c:pt>
                <c:pt idx="65379">
                  <c:v>1.007080078125E-3</c:v>
                </c:pt>
                <c:pt idx="65380">
                  <c:v>1.007080078125E-3</c:v>
                </c:pt>
                <c:pt idx="65381">
                  <c:v>1.0068416595458984E-3</c:v>
                </c:pt>
                <c:pt idx="65382">
                  <c:v>1.007080078125E-3</c:v>
                </c:pt>
                <c:pt idx="65383">
                  <c:v>1.007080078125E-3</c:v>
                </c:pt>
                <c:pt idx="65384">
                  <c:v>1.0068416595458984E-3</c:v>
                </c:pt>
                <c:pt idx="65385">
                  <c:v>1.007080078125E-3</c:v>
                </c:pt>
                <c:pt idx="65386">
                  <c:v>1.007080078125E-3</c:v>
                </c:pt>
                <c:pt idx="65387">
                  <c:v>1.0068416595458984E-3</c:v>
                </c:pt>
                <c:pt idx="65388">
                  <c:v>1.007080078125E-3</c:v>
                </c:pt>
                <c:pt idx="65389">
                  <c:v>1.0080337524414063E-3</c:v>
                </c:pt>
                <c:pt idx="65390">
                  <c:v>1.0068416595458984E-3</c:v>
                </c:pt>
                <c:pt idx="65391">
                  <c:v>1.007080078125E-3</c:v>
                </c:pt>
                <c:pt idx="65392">
                  <c:v>1.007080078125E-3</c:v>
                </c:pt>
                <c:pt idx="65393">
                  <c:v>1.0068416595458984E-3</c:v>
                </c:pt>
                <c:pt idx="65394">
                  <c:v>1.007080078125E-3</c:v>
                </c:pt>
                <c:pt idx="65395">
                  <c:v>1.007080078125E-3</c:v>
                </c:pt>
                <c:pt idx="65396">
                  <c:v>1.0068416595458984E-3</c:v>
                </c:pt>
                <c:pt idx="65397">
                  <c:v>1.007080078125E-3</c:v>
                </c:pt>
                <c:pt idx="65398">
                  <c:v>1.007080078125E-3</c:v>
                </c:pt>
                <c:pt idx="65399">
                  <c:v>1.0068416595458984E-3</c:v>
                </c:pt>
                <c:pt idx="65400">
                  <c:v>1.007080078125E-3</c:v>
                </c:pt>
                <c:pt idx="65401">
                  <c:v>1.0080337524414063E-3</c:v>
                </c:pt>
                <c:pt idx="65402">
                  <c:v>1.007080078125E-3</c:v>
                </c:pt>
                <c:pt idx="65403">
                  <c:v>1.0068416595458984E-3</c:v>
                </c:pt>
                <c:pt idx="65404">
                  <c:v>1.007080078125E-3</c:v>
                </c:pt>
                <c:pt idx="65405">
                  <c:v>1.007080078125E-3</c:v>
                </c:pt>
                <c:pt idx="65406">
                  <c:v>1.0068416595458984E-3</c:v>
                </c:pt>
                <c:pt idx="65407">
                  <c:v>1.007080078125E-3</c:v>
                </c:pt>
                <c:pt idx="65408">
                  <c:v>1.007080078125E-3</c:v>
                </c:pt>
                <c:pt idx="65409">
                  <c:v>1.0068416595458984E-3</c:v>
                </c:pt>
                <c:pt idx="65410">
                  <c:v>1.007080078125E-3</c:v>
                </c:pt>
                <c:pt idx="65411">
                  <c:v>1.007080078125E-3</c:v>
                </c:pt>
                <c:pt idx="65412">
                  <c:v>1.0068416595458984E-3</c:v>
                </c:pt>
                <c:pt idx="65413">
                  <c:v>1.007080078125E-3</c:v>
                </c:pt>
                <c:pt idx="65414">
                  <c:v>1.0080337524414063E-3</c:v>
                </c:pt>
                <c:pt idx="65415">
                  <c:v>1.0068416595458984E-3</c:v>
                </c:pt>
                <c:pt idx="65416">
                  <c:v>1.007080078125E-3</c:v>
                </c:pt>
                <c:pt idx="65417">
                  <c:v>1.007080078125E-3</c:v>
                </c:pt>
                <c:pt idx="65418">
                  <c:v>1.0068416595458984E-3</c:v>
                </c:pt>
                <c:pt idx="65419">
                  <c:v>1.007080078125E-3</c:v>
                </c:pt>
                <c:pt idx="65420">
                  <c:v>1.007080078125E-3</c:v>
                </c:pt>
                <c:pt idx="65421">
                  <c:v>1.0068416595458984E-3</c:v>
                </c:pt>
                <c:pt idx="65422">
                  <c:v>1.007080078125E-3</c:v>
                </c:pt>
                <c:pt idx="65423">
                  <c:v>1.007080078125E-3</c:v>
                </c:pt>
                <c:pt idx="65424">
                  <c:v>1.0068416595458984E-3</c:v>
                </c:pt>
                <c:pt idx="65425">
                  <c:v>1.007080078125E-3</c:v>
                </c:pt>
                <c:pt idx="65426">
                  <c:v>1.0080337524414063E-3</c:v>
                </c:pt>
                <c:pt idx="65427">
                  <c:v>1.007080078125E-3</c:v>
                </c:pt>
                <c:pt idx="65428">
                  <c:v>1.0068416595458984E-3</c:v>
                </c:pt>
                <c:pt idx="65429">
                  <c:v>1.007080078125E-3</c:v>
                </c:pt>
                <c:pt idx="65430">
                  <c:v>1.007080078125E-3</c:v>
                </c:pt>
                <c:pt idx="65431">
                  <c:v>1.0068416595458984E-3</c:v>
                </c:pt>
                <c:pt idx="65432">
                  <c:v>1.007080078125E-3</c:v>
                </c:pt>
                <c:pt idx="65433">
                  <c:v>1.007080078125E-3</c:v>
                </c:pt>
                <c:pt idx="65434">
                  <c:v>1.0068416595458984E-3</c:v>
                </c:pt>
                <c:pt idx="65435">
                  <c:v>1.007080078125E-3</c:v>
                </c:pt>
                <c:pt idx="65436">
                  <c:v>1.007080078125E-3</c:v>
                </c:pt>
                <c:pt idx="65437">
                  <c:v>1.0068416595458984E-3</c:v>
                </c:pt>
                <c:pt idx="65438">
                  <c:v>1.0080337524414063E-3</c:v>
                </c:pt>
                <c:pt idx="65439">
                  <c:v>1.007080078125E-3</c:v>
                </c:pt>
                <c:pt idx="65440">
                  <c:v>1.0068416595458984E-3</c:v>
                </c:pt>
                <c:pt idx="65441">
                  <c:v>1.007080078125E-3</c:v>
                </c:pt>
                <c:pt idx="65442">
                  <c:v>1.007080078125E-3</c:v>
                </c:pt>
                <c:pt idx="65443">
                  <c:v>1.0068416595458984E-3</c:v>
                </c:pt>
                <c:pt idx="65444">
                  <c:v>1.007080078125E-3</c:v>
                </c:pt>
                <c:pt idx="65445">
                  <c:v>1.007080078125E-3</c:v>
                </c:pt>
                <c:pt idx="65446">
                  <c:v>1.0068416595458984E-3</c:v>
                </c:pt>
                <c:pt idx="65447">
                  <c:v>1.007080078125E-3</c:v>
                </c:pt>
                <c:pt idx="65448">
                  <c:v>1.007080078125E-3</c:v>
                </c:pt>
                <c:pt idx="65449">
                  <c:v>1.0068416595458984E-3</c:v>
                </c:pt>
                <c:pt idx="65450">
                  <c:v>1.007080078125E-3</c:v>
                </c:pt>
                <c:pt idx="65451">
                  <c:v>1.0080337524414063E-3</c:v>
                </c:pt>
                <c:pt idx="65452">
                  <c:v>1.007080078125E-3</c:v>
                </c:pt>
                <c:pt idx="65453">
                  <c:v>1.0068416595458984E-3</c:v>
                </c:pt>
                <c:pt idx="65454">
                  <c:v>1.007080078125E-3</c:v>
                </c:pt>
                <c:pt idx="65455">
                  <c:v>1.007080078125E-3</c:v>
                </c:pt>
                <c:pt idx="65456">
                  <c:v>1.0068416595458984E-3</c:v>
                </c:pt>
                <c:pt idx="65457">
                  <c:v>1.007080078125E-3</c:v>
                </c:pt>
                <c:pt idx="65458">
                  <c:v>1.007080078125E-3</c:v>
                </c:pt>
                <c:pt idx="65459">
                  <c:v>1.0068416595458984E-3</c:v>
                </c:pt>
                <c:pt idx="65460">
                  <c:v>1.007080078125E-3</c:v>
                </c:pt>
                <c:pt idx="65461">
                  <c:v>1.007080078125E-3</c:v>
                </c:pt>
                <c:pt idx="65462">
                  <c:v>1.0068416595458984E-3</c:v>
                </c:pt>
                <c:pt idx="65463">
                  <c:v>1.0080337524414063E-3</c:v>
                </c:pt>
                <c:pt idx="65464">
                  <c:v>1.007080078125E-3</c:v>
                </c:pt>
                <c:pt idx="65465">
                  <c:v>1.0068416595458984E-3</c:v>
                </c:pt>
                <c:pt idx="65466">
                  <c:v>1.007080078125E-3</c:v>
                </c:pt>
                <c:pt idx="65467">
                  <c:v>1.007080078125E-3</c:v>
                </c:pt>
                <c:pt idx="65468">
                  <c:v>1.0068416595458984E-3</c:v>
                </c:pt>
                <c:pt idx="65469">
                  <c:v>1.007080078125E-3</c:v>
                </c:pt>
                <c:pt idx="65470">
                  <c:v>1.007080078125E-3</c:v>
                </c:pt>
                <c:pt idx="65471">
                  <c:v>1.0068416595458984E-3</c:v>
                </c:pt>
                <c:pt idx="65472">
                  <c:v>1.007080078125E-3</c:v>
                </c:pt>
                <c:pt idx="65473">
                  <c:v>1.007080078125E-3</c:v>
                </c:pt>
                <c:pt idx="65474">
                  <c:v>1.0068416595458984E-3</c:v>
                </c:pt>
                <c:pt idx="65475">
                  <c:v>1.007080078125E-3</c:v>
                </c:pt>
                <c:pt idx="65476">
                  <c:v>1.0080337524414063E-3</c:v>
                </c:pt>
                <c:pt idx="65477">
                  <c:v>1.007080078125E-3</c:v>
                </c:pt>
                <c:pt idx="65478">
                  <c:v>1.0068416595458984E-3</c:v>
                </c:pt>
                <c:pt idx="65479">
                  <c:v>1.007080078125E-3</c:v>
                </c:pt>
                <c:pt idx="65480">
                  <c:v>1.007080078125E-3</c:v>
                </c:pt>
                <c:pt idx="65481">
                  <c:v>1.0068416595458984E-3</c:v>
                </c:pt>
                <c:pt idx="65482">
                  <c:v>2.01416015625E-3</c:v>
                </c:pt>
                <c:pt idx="65483">
                  <c:v>1.0068416595458984E-3</c:v>
                </c:pt>
                <c:pt idx="65484">
                  <c:v>1.007080078125E-3</c:v>
                </c:pt>
                <c:pt idx="65485">
                  <c:v>1.007080078125E-3</c:v>
                </c:pt>
                <c:pt idx="65486">
                  <c:v>1.0068416595458984E-3</c:v>
                </c:pt>
                <c:pt idx="65487">
                  <c:v>1.0080337524414063E-3</c:v>
                </c:pt>
                <c:pt idx="65488">
                  <c:v>1.007080078125E-3</c:v>
                </c:pt>
                <c:pt idx="65489">
                  <c:v>1.0068416595458984E-3</c:v>
                </c:pt>
                <c:pt idx="65490">
                  <c:v>1.007080078125E-3</c:v>
                </c:pt>
                <c:pt idx="65491">
                  <c:v>1.007080078125E-3</c:v>
                </c:pt>
                <c:pt idx="65492">
                  <c:v>1.0068416595458984E-3</c:v>
                </c:pt>
                <c:pt idx="65493">
                  <c:v>1.007080078125E-3</c:v>
                </c:pt>
                <c:pt idx="65494">
                  <c:v>1.007080078125E-3</c:v>
                </c:pt>
                <c:pt idx="65495">
                  <c:v>1.0068416595458984E-3</c:v>
                </c:pt>
                <c:pt idx="65496">
                  <c:v>1.007080078125E-3</c:v>
                </c:pt>
                <c:pt idx="65497">
                  <c:v>1.007080078125E-3</c:v>
                </c:pt>
                <c:pt idx="65498">
                  <c:v>1.0068416595458984E-3</c:v>
                </c:pt>
                <c:pt idx="65499">
                  <c:v>1.007080078125E-3</c:v>
                </c:pt>
                <c:pt idx="65500">
                  <c:v>1.0080337524414063E-3</c:v>
                </c:pt>
                <c:pt idx="65501">
                  <c:v>1.007080078125E-3</c:v>
                </c:pt>
                <c:pt idx="65502">
                  <c:v>1.0068416595458984E-3</c:v>
                </c:pt>
                <c:pt idx="65503">
                  <c:v>1.007080078125E-3</c:v>
                </c:pt>
                <c:pt idx="65504">
                  <c:v>1.007080078125E-3</c:v>
                </c:pt>
                <c:pt idx="65505">
                  <c:v>1.0068416595458984E-3</c:v>
                </c:pt>
                <c:pt idx="65506">
                  <c:v>1.007080078125E-3</c:v>
                </c:pt>
                <c:pt idx="65507">
                  <c:v>1.007080078125E-3</c:v>
                </c:pt>
                <c:pt idx="65508">
                  <c:v>1.0068416595458984E-3</c:v>
                </c:pt>
                <c:pt idx="65509">
                  <c:v>1.007080078125E-3</c:v>
                </c:pt>
                <c:pt idx="65510">
                  <c:v>1.007080078125E-3</c:v>
                </c:pt>
                <c:pt idx="65511">
                  <c:v>1.0068416595458984E-3</c:v>
                </c:pt>
                <c:pt idx="65512">
                  <c:v>1.0080337524414063E-3</c:v>
                </c:pt>
                <c:pt idx="65513">
                  <c:v>1.007080078125E-3</c:v>
                </c:pt>
                <c:pt idx="65514">
                  <c:v>1.0068416595458984E-3</c:v>
                </c:pt>
                <c:pt idx="65515">
                  <c:v>1.007080078125E-3</c:v>
                </c:pt>
                <c:pt idx="65516">
                  <c:v>1.007080078125E-3</c:v>
                </c:pt>
                <c:pt idx="65517">
                  <c:v>1.0068416595458984E-3</c:v>
                </c:pt>
                <c:pt idx="65518">
                  <c:v>1.007080078125E-3</c:v>
                </c:pt>
                <c:pt idx="65519">
                  <c:v>1.007080078125E-3</c:v>
                </c:pt>
                <c:pt idx="65520">
                  <c:v>1.0068416595458984E-3</c:v>
                </c:pt>
                <c:pt idx="65521">
                  <c:v>1.007080078125E-3</c:v>
                </c:pt>
                <c:pt idx="65522">
                  <c:v>1.007080078125E-3</c:v>
                </c:pt>
                <c:pt idx="65523">
                  <c:v>1.0068416595458984E-3</c:v>
                </c:pt>
                <c:pt idx="65524">
                  <c:v>1.007080078125E-3</c:v>
                </c:pt>
                <c:pt idx="65525">
                  <c:v>1.0080337524414063E-3</c:v>
                </c:pt>
                <c:pt idx="65526">
                  <c:v>1.007080078125E-3</c:v>
                </c:pt>
                <c:pt idx="65527">
                  <c:v>1.0068416595458984E-3</c:v>
                </c:pt>
                <c:pt idx="65528">
                  <c:v>1.007080078125E-3</c:v>
                </c:pt>
                <c:pt idx="65529">
                  <c:v>1.007080078125E-3</c:v>
                </c:pt>
                <c:pt idx="65530">
                  <c:v>1.0068416595458984E-3</c:v>
                </c:pt>
                <c:pt idx="65531">
                  <c:v>1.007080078125E-3</c:v>
                </c:pt>
                <c:pt idx="65532">
                  <c:v>1.007080078125E-3</c:v>
                </c:pt>
                <c:pt idx="65533">
                  <c:v>1.0068416595458984E-3</c:v>
                </c:pt>
                <c:pt idx="65534">
                  <c:v>1.007080078125E-3</c:v>
                </c:pt>
                <c:pt idx="65535">
                  <c:v>1.007080078125E-3</c:v>
                </c:pt>
                <c:pt idx="65536">
                  <c:v>1.0068416595458984E-3</c:v>
                </c:pt>
                <c:pt idx="65537">
                  <c:v>1.0080337524414063E-3</c:v>
                </c:pt>
                <c:pt idx="65538">
                  <c:v>1.007080078125E-3</c:v>
                </c:pt>
                <c:pt idx="65539">
                  <c:v>1.0068416595458984E-3</c:v>
                </c:pt>
                <c:pt idx="65540">
                  <c:v>1.007080078125E-3</c:v>
                </c:pt>
                <c:pt idx="65541">
                  <c:v>1.007080078125E-3</c:v>
                </c:pt>
                <c:pt idx="65542">
                  <c:v>1.0068416595458984E-3</c:v>
                </c:pt>
                <c:pt idx="65543">
                  <c:v>1.007080078125E-3</c:v>
                </c:pt>
                <c:pt idx="65544">
                  <c:v>1.007080078125E-3</c:v>
                </c:pt>
                <c:pt idx="65545">
                  <c:v>1.0068416595458984E-3</c:v>
                </c:pt>
                <c:pt idx="65546">
                  <c:v>1.007080078125E-3</c:v>
                </c:pt>
                <c:pt idx="65547">
                  <c:v>1.007080078125E-3</c:v>
                </c:pt>
                <c:pt idx="65548">
                  <c:v>1.0068416595458984E-3</c:v>
                </c:pt>
                <c:pt idx="65549">
                  <c:v>1.007080078125E-3</c:v>
                </c:pt>
                <c:pt idx="65550">
                  <c:v>1.0080337524414063E-3</c:v>
                </c:pt>
                <c:pt idx="65551">
                  <c:v>1.007080078125E-3</c:v>
                </c:pt>
                <c:pt idx="65552">
                  <c:v>1.0068416595458984E-3</c:v>
                </c:pt>
                <c:pt idx="65553">
                  <c:v>1.007080078125E-3</c:v>
                </c:pt>
                <c:pt idx="65554">
                  <c:v>1.007080078125E-3</c:v>
                </c:pt>
                <c:pt idx="65555">
                  <c:v>1.0068416595458984E-3</c:v>
                </c:pt>
                <c:pt idx="65556">
                  <c:v>1.007080078125E-3</c:v>
                </c:pt>
                <c:pt idx="65557">
                  <c:v>1.007080078125E-3</c:v>
                </c:pt>
                <c:pt idx="65558">
                  <c:v>1.0068416595458984E-3</c:v>
                </c:pt>
                <c:pt idx="65559">
                  <c:v>1.007080078125E-3</c:v>
                </c:pt>
                <c:pt idx="65560">
                  <c:v>1.007080078125E-3</c:v>
                </c:pt>
                <c:pt idx="65561">
                  <c:v>1.0068416595458984E-3</c:v>
                </c:pt>
                <c:pt idx="65562">
                  <c:v>1.0080337524414063E-3</c:v>
                </c:pt>
                <c:pt idx="65563">
                  <c:v>1.007080078125E-3</c:v>
                </c:pt>
                <c:pt idx="65564">
                  <c:v>1.0068416595458984E-3</c:v>
                </c:pt>
                <c:pt idx="65565">
                  <c:v>1.007080078125E-3</c:v>
                </c:pt>
                <c:pt idx="65566">
                  <c:v>1.007080078125E-3</c:v>
                </c:pt>
                <c:pt idx="65567">
                  <c:v>1.0068416595458984E-3</c:v>
                </c:pt>
                <c:pt idx="65568">
                  <c:v>1.007080078125E-3</c:v>
                </c:pt>
                <c:pt idx="65569">
                  <c:v>1.007080078125E-3</c:v>
                </c:pt>
                <c:pt idx="65570">
                  <c:v>1.0068416595458984E-3</c:v>
                </c:pt>
                <c:pt idx="65571">
                  <c:v>1.007080078125E-3</c:v>
                </c:pt>
                <c:pt idx="65572">
                  <c:v>1.007080078125E-3</c:v>
                </c:pt>
                <c:pt idx="65573">
                  <c:v>1.0068416595458984E-3</c:v>
                </c:pt>
                <c:pt idx="65574">
                  <c:v>1.007080078125E-3</c:v>
                </c:pt>
                <c:pt idx="65575">
                  <c:v>1.0080337524414063E-3</c:v>
                </c:pt>
                <c:pt idx="65576">
                  <c:v>1.007080078125E-3</c:v>
                </c:pt>
                <c:pt idx="65577">
                  <c:v>1.0068416595458984E-3</c:v>
                </c:pt>
                <c:pt idx="65578">
                  <c:v>1.007080078125E-3</c:v>
                </c:pt>
                <c:pt idx="65579">
                  <c:v>1.007080078125E-3</c:v>
                </c:pt>
                <c:pt idx="65580">
                  <c:v>1.0068416595458984E-3</c:v>
                </c:pt>
                <c:pt idx="65581">
                  <c:v>1.007080078125E-3</c:v>
                </c:pt>
                <c:pt idx="65582">
                  <c:v>1.007080078125E-3</c:v>
                </c:pt>
                <c:pt idx="65583">
                  <c:v>1.0068416595458984E-3</c:v>
                </c:pt>
                <c:pt idx="65584">
                  <c:v>1.007080078125E-3</c:v>
                </c:pt>
                <c:pt idx="65585">
                  <c:v>1.007080078125E-3</c:v>
                </c:pt>
                <c:pt idx="65586">
                  <c:v>1.0068416595458984E-3</c:v>
                </c:pt>
                <c:pt idx="65587">
                  <c:v>1.0080337524414063E-3</c:v>
                </c:pt>
                <c:pt idx="65588">
                  <c:v>1.007080078125E-3</c:v>
                </c:pt>
                <c:pt idx="65589">
                  <c:v>1.0068416595458984E-3</c:v>
                </c:pt>
                <c:pt idx="65590">
                  <c:v>1.007080078125E-3</c:v>
                </c:pt>
                <c:pt idx="65591">
                  <c:v>1.007080078125E-3</c:v>
                </c:pt>
                <c:pt idx="65592">
                  <c:v>1.0068416595458984E-3</c:v>
                </c:pt>
                <c:pt idx="65593">
                  <c:v>1.007080078125E-3</c:v>
                </c:pt>
                <c:pt idx="65594">
                  <c:v>1.007080078125E-3</c:v>
                </c:pt>
                <c:pt idx="65595">
                  <c:v>1.0068416595458984E-3</c:v>
                </c:pt>
                <c:pt idx="65596">
                  <c:v>1.007080078125E-3</c:v>
                </c:pt>
                <c:pt idx="65597">
                  <c:v>1.007080078125E-3</c:v>
                </c:pt>
                <c:pt idx="65598">
                  <c:v>1.0068416595458984E-3</c:v>
                </c:pt>
                <c:pt idx="65599">
                  <c:v>1.007080078125E-3</c:v>
                </c:pt>
                <c:pt idx="65600">
                  <c:v>1.0071039199829102E-2</c:v>
                </c:pt>
                <c:pt idx="65601">
                  <c:v>1.007080078125E-3</c:v>
                </c:pt>
                <c:pt idx="65602">
                  <c:v>1.0068416595458984E-3</c:v>
                </c:pt>
                <c:pt idx="65603">
                  <c:v>1.0080337524414063E-3</c:v>
                </c:pt>
                <c:pt idx="65604">
                  <c:v>1.007080078125E-3</c:v>
                </c:pt>
                <c:pt idx="65605">
                  <c:v>1.0068416595458984E-3</c:v>
                </c:pt>
                <c:pt idx="65606">
                  <c:v>1.007080078125E-3</c:v>
                </c:pt>
                <c:pt idx="65607">
                  <c:v>1.007080078125E-3</c:v>
                </c:pt>
                <c:pt idx="65608">
                  <c:v>1.0068416595458984E-3</c:v>
                </c:pt>
                <c:pt idx="65609">
                  <c:v>1.007080078125E-3</c:v>
                </c:pt>
                <c:pt idx="65610">
                  <c:v>1.007080078125E-3</c:v>
                </c:pt>
                <c:pt idx="65611">
                  <c:v>1.0068416595458984E-3</c:v>
                </c:pt>
                <c:pt idx="65612">
                  <c:v>1.007080078125E-3</c:v>
                </c:pt>
                <c:pt idx="65613">
                  <c:v>1.007080078125E-3</c:v>
                </c:pt>
                <c:pt idx="65614">
                  <c:v>1.0068416595458984E-3</c:v>
                </c:pt>
                <c:pt idx="65615">
                  <c:v>1.007080078125E-3</c:v>
                </c:pt>
                <c:pt idx="65616">
                  <c:v>1.0080337524414063E-3</c:v>
                </c:pt>
                <c:pt idx="65617">
                  <c:v>1.007080078125E-3</c:v>
                </c:pt>
                <c:pt idx="65618">
                  <c:v>1.0068416595458984E-3</c:v>
                </c:pt>
                <c:pt idx="65619">
                  <c:v>1.007080078125E-3</c:v>
                </c:pt>
                <c:pt idx="65620">
                  <c:v>1.007080078125E-3</c:v>
                </c:pt>
                <c:pt idx="65621">
                  <c:v>1.0068416595458984E-3</c:v>
                </c:pt>
                <c:pt idx="65622">
                  <c:v>1.007080078125E-3</c:v>
                </c:pt>
                <c:pt idx="65623">
                  <c:v>1.007080078125E-3</c:v>
                </c:pt>
                <c:pt idx="65624">
                  <c:v>1.0068416595458984E-3</c:v>
                </c:pt>
              </c:numCache>
            </c:numRef>
          </c:cat>
          <c:val>
            <c:numRef>
              <c:f>Sheet1!$G$2:$G$65626</c:f>
              <c:numCache>
                <c:formatCode>General</c:formatCode>
                <c:ptCount val="65625"/>
                <c:pt idx="0">
                  <c:v>1.2080139999999999</c:v>
                </c:pt>
                <c:pt idx="1">
                  <c:v>1.1730865532777117</c:v>
                </c:pt>
                <c:pt idx="2">
                  <c:v>1.3504834549356224</c:v>
                </c:pt>
                <c:pt idx="3">
                  <c:v>1.1910636494992846</c:v>
                </c:pt>
                <c:pt idx="4">
                  <c:v>1.244192</c:v>
                </c:pt>
                <c:pt idx="5">
                  <c:v>1.2442604483305517</c:v>
                </c:pt>
                <c:pt idx="6">
                  <c:v>1.2462407616747349</c:v>
                </c:pt>
                <c:pt idx="7">
                  <c:v>1.2482206061947361</c:v>
                </c:pt>
                <c:pt idx="8">
                  <c:v>1.2502009195389192</c:v>
                </c:pt>
                <c:pt idx="9">
                  <c:v>1.2521812328831023</c:v>
                </c:pt>
                <c:pt idx="10">
                  <c:v>1.2541610774031036</c:v>
                </c:pt>
                <c:pt idx="11">
                  <c:v>1.2561413907472867</c:v>
                </c:pt>
                <c:pt idx="12">
                  <c:v>1.2581235793881973</c:v>
                </c:pt>
                <c:pt idx="13">
                  <c:v>1.2601038927323802</c:v>
                </c:pt>
                <c:pt idx="14">
                  <c:v>1.2620837372523817</c:v>
                </c:pt>
                <c:pt idx="15">
                  <c:v>1.2640640505965646</c:v>
                </c:pt>
                <c:pt idx="16">
                  <c:v>1.2660443639407477</c:v>
                </c:pt>
                <c:pt idx="17">
                  <c:v>1.2680242084607489</c:v>
                </c:pt>
                <c:pt idx="18">
                  <c:v>1.2700045218049321</c:v>
                </c:pt>
                <c:pt idx="19">
                  <c:v>1.2719848351491152</c:v>
                </c:pt>
                <c:pt idx="20">
                  <c:v>1.2739646796691164</c:v>
                </c:pt>
                <c:pt idx="21">
                  <c:v>1.2759449930132996</c:v>
                </c:pt>
                <c:pt idx="22">
                  <c:v>1.2779253063574827</c:v>
                </c:pt>
                <c:pt idx="23">
                  <c:v>1.2799051508774839</c:v>
                </c:pt>
                <c:pt idx="24">
                  <c:v>1.281885464221667</c:v>
                </c:pt>
                <c:pt idx="25">
                  <c:v>1.287827810726762</c:v>
                </c:pt>
                <c:pt idx="26">
                  <c:v>1.2898081240709451</c:v>
                </c:pt>
                <c:pt idx="27">
                  <c:v>1.2917879685909464</c:v>
                </c:pt>
                <c:pt idx="28">
                  <c:v>1.2937682819351295</c:v>
                </c:pt>
                <c:pt idx="29">
                  <c:v>1.2957485952793124</c:v>
                </c:pt>
                <c:pt idx="30">
                  <c:v>1.2977284397993138</c:v>
                </c:pt>
                <c:pt idx="31">
                  <c:v>1.2997087531434968</c:v>
                </c:pt>
                <c:pt idx="32">
                  <c:v>1.3016890664876799</c:v>
                </c:pt>
                <c:pt idx="33">
                  <c:v>1.3036689110076811</c:v>
                </c:pt>
                <c:pt idx="34">
                  <c:v>1.3056492243518643</c:v>
                </c:pt>
                <c:pt idx="35">
                  <c:v>1.3076314129927749</c:v>
                </c:pt>
                <c:pt idx="36">
                  <c:v>1.309611726336958</c:v>
                </c:pt>
                <c:pt idx="37">
                  <c:v>1.3115915708569592</c:v>
                </c:pt>
                <c:pt idx="38">
                  <c:v>1.334646</c:v>
                </c:pt>
                <c:pt idx="39">
                  <c:v>1.3487152222222223</c:v>
                </c:pt>
                <c:pt idx="40">
                  <c:v>1.3564959938006675</c:v>
                </c:pt>
                <c:pt idx="41">
                  <c:v>1.371086348033373</c:v>
                </c:pt>
                <c:pt idx="42">
                  <c:v>1.4028538283261802</c:v>
                </c:pt>
                <c:pt idx="43">
                  <c:v>1.370824</c:v>
                </c:pt>
                <c:pt idx="44">
                  <c:v>1.3689212465242857</c:v>
                </c:pt>
                <c:pt idx="45">
                  <c:v>1.3644008693131398</c:v>
                </c:pt>
                <c:pt idx="46">
                  <c:v>1.359876211441756</c:v>
                </c:pt>
                <c:pt idx="47">
                  <c:v>1.35535583423061</c:v>
                </c:pt>
                <c:pt idx="48">
                  <c:v>1.352735</c:v>
                </c:pt>
                <c:pt idx="49">
                  <c:v>1.3371820829756795</c:v>
                </c:pt>
                <c:pt idx="50">
                  <c:v>1.3007418025751072</c:v>
                </c:pt>
                <c:pt idx="51">
                  <c:v>1.2964325809296782</c:v>
                </c:pt>
                <c:pt idx="52">
                  <c:v>1.3181880979591187</c:v>
                </c:pt>
                <c:pt idx="53">
                  <c:v>1.3218315446959341</c:v>
                </c:pt>
                <c:pt idx="54">
                  <c:v>1.3254741288743364</c:v>
                </c:pt>
                <c:pt idx="55">
                  <c:v>1.3291175756111517</c:v>
                </c:pt>
                <c:pt idx="56">
                  <c:v>1.3327610223479671</c:v>
                </c:pt>
                <c:pt idx="57">
                  <c:v>1.3364036065263694</c:v>
                </c:pt>
                <c:pt idx="58">
                  <c:v>1.3400470532631847</c:v>
                </c:pt>
                <c:pt idx="59">
                  <c:v>1.3436939502336522</c:v>
                </c:pt>
                <c:pt idx="60">
                  <c:v>1.3473365344120545</c:v>
                </c:pt>
                <c:pt idx="61">
                  <c:v>1.3619094588009029</c:v>
                </c:pt>
                <c:pt idx="62">
                  <c:v>1.3655529055377182</c:v>
                </c:pt>
                <c:pt idx="63">
                  <c:v>1.3691954897161205</c:v>
                </c:pt>
                <c:pt idx="64">
                  <c:v>1.3909746456843111</c:v>
                </c:pt>
                <c:pt idx="65">
                  <c:v>1.4172093582836711</c:v>
                </c:pt>
                <c:pt idx="66">
                  <c:v>1.4457509613733905</c:v>
                </c:pt>
                <c:pt idx="67">
                  <c:v>1.4612780000000001</c:v>
                </c:pt>
                <c:pt idx="68">
                  <c:v>1.450679010250298</c:v>
                </c:pt>
                <c:pt idx="69">
                  <c:v>1.4217304713876968</c:v>
                </c:pt>
                <c:pt idx="70">
                  <c:v>1.4070020000000001</c:v>
                </c:pt>
                <c:pt idx="71">
                  <c:v>1.4179859113230036</c:v>
                </c:pt>
                <c:pt idx="72">
                  <c:v>1.4584184370529327</c:v>
                </c:pt>
                <c:pt idx="73">
                  <c:v>1.4783904426396046</c:v>
                </c:pt>
                <c:pt idx="74">
                  <c:v>1.4768063495941703</c:v>
                </c:pt>
                <c:pt idx="75">
                  <c:v>1.4752222565487361</c:v>
                </c:pt>
                <c:pt idx="76">
                  <c:v>1.4736385385253294</c:v>
                </c:pt>
                <c:pt idx="77">
                  <c:v>1.4720544454798952</c:v>
                </c:pt>
                <c:pt idx="78">
                  <c:v>1.4704703524344609</c:v>
                </c:pt>
                <c:pt idx="79">
                  <c:v>1.4688866344110545</c:v>
                </c:pt>
                <c:pt idx="80">
                  <c:v>1.4673010412775089</c:v>
                </c:pt>
                <c:pt idx="81">
                  <c:v>1.4657169482320747</c:v>
                </c:pt>
                <c:pt idx="82">
                  <c:v>1.4641332302086683</c:v>
                </c:pt>
                <c:pt idx="83">
                  <c:v>1.4625491371632338</c:v>
                </c:pt>
                <c:pt idx="84">
                  <c:v>1.4609650441177995</c:v>
                </c:pt>
                <c:pt idx="85">
                  <c:v>1.4593813260943931</c:v>
                </c:pt>
                <c:pt idx="86">
                  <c:v>1.4577972330489588</c:v>
                </c:pt>
                <c:pt idx="87">
                  <c:v>1.4562131400035245</c:v>
                </c:pt>
                <c:pt idx="88">
                  <c:v>1.4546294219801181</c:v>
                </c:pt>
                <c:pt idx="89">
                  <c:v>1.4530453289346839</c:v>
                </c:pt>
                <c:pt idx="90">
                  <c:v>1.4514612358892494</c:v>
                </c:pt>
                <c:pt idx="91">
                  <c:v>1.449877517865843</c:v>
                </c:pt>
                <c:pt idx="92">
                  <c:v>1.4482934248204087</c:v>
                </c:pt>
                <c:pt idx="93">
                  <c:v>1.4467078316868631</c:v>
                </c:pt>
                <c:pt idx="94">
                  <c:v>1.4451237386414288</c:v>
                </c:pt>
                <c:pt idx="95">
                  <c:v>1.4435400206180224</c:v>
                </c:pt>
                <c:pt idx="96">
                  <c:v>1.4006378583690988</c:v>
                </c:pt>
                <c:pt idx="97">
                  <c:v>1.3849230477325096</c:v>
                </c:pt>
                <c:pt idx="98">
                  <c:v>1.388193809926022</c:v>
                </c:pt>
                <c:pt idx="99">
                  <c:v>1.3914637977913638</c:v>
                </c:pt>
                <c:pt idx="100">
                  <c:v>1.3947345599848764</c:v>
                </c:pt>
                <c:pt idx="101">
                  <c:v>1.398008419491072</c:v>
                </c:pt>
                <c:pt idx="102">
                  <c:v>1.4012791816845844</c:v>
                </c:pt>
                <c:pt idx="103">
                  <c:v>1.4045491695499261</c:v>
                </c:pt>
                <c:pt idx="104">
                  <c:v>1.4078199317434388</c:v>
                </c:pt>
                <c:pt idx="105">
                  <c:v>1.4110906939369512</c:v>
                </c:pt>
                <c:pt idx="106">
                  <c:v>1.4143606818022929</c:v>
                </c:pt>
                <c:pt idx="107">
                  <c:v>1.4176314439958053</c:v>
                </c:pt>
                <c:pt idx="108">
                  <c:v>1.420902206189318</c:v>
                </c:pt>
                <c:pt idx="109">
                  <c:v>1.4241721940546594</c:v>
                </c:pt>
                <c:pt idx="110">
                  <c:v>1.4274429562481721</c:v>
                </c:pt>
                <c:pt idx="111">
                  <c:v>1.4307137184416845</c:v>
                </c:pt>
                <c:pt idx="112">
                  <c:v>1.4339837063070262</c:v>
                </c:pt>
                <c:pt idx="113">
                  <c:v>1.4372575658132218</c:v>
                </c:pt>
                <c:pt idx="114">
                  <c:v>1.4405283280067345</c:v>
                </c:pt>
                <c:pt idx="115">
                  <c:v>1.4437983158720762</c:v>
                </c:pt>
                <c:pt idx="116">
                  <c:v>1.4470690780655886</c:v>
                </c:pt>
                <c:pt idx="117">
                  <c:v>1.450339840259101</c:v>
                </c:pt>
                <c:pt idx="118">
                  <c:v>1.4536098281244427</c:v>
                </c:pt>
                <c:pt idx="119">
                  <c:v>1.4568805903179551</c:v>
                </c:pt>
                <c:pt idx="120">
                  <c:v>1.4601513525114678</c:v>
                </c:pt>
                <c:pt idx="121">
                  <c:v>1.4374065568533969</c:v>
                </c:pt>
                <c:pt idx="122">
                  <c:v>1.5383301866435777</c:v>
                </c:pt>
                <c:pt idx="123">
                  <c:v>1.5421646793341866</c:v>
                </c:pt>
                <c:pt idx="124">
                  <c:v>1.5460000800268534</c:v>
                </c:pt>
                <c:pt idx="125">
                  <c:v>1.54983548071952</c:v>
                </c:pt>
                <c:pt idx="126">
                  <c:v>1.5651752674860713</c:v>
                </c:pt>
                <c:pt idx="127">
                  <c:v>1.5690106681787381</c:v>
                </c:pt>
                <c:pt idx="128">
                  <c:v>1.5728460688714048</c:v>
                </c:pt>
                <c:pt idx="129">
                  <c:v>1.5766805615620136</c:v>
                </c:pt>
                <c:pt idx="130">
                  <c:v>1.5805159622546805</c:v>
                </c:pt>
                <c:pt idx="131">
                  <c:v>1.5843549949555789</c:v>
                </c:pt>
                <c:pt idx="132">
                  <c:v>1.5881903956482457</c:v>
                </c:pt>
                <c:pt idx="133">
                  <c:v>1.5920248883388546</c:v>
                </c:pt>
                <c:pt idx="134">
                  <c:v>1.5958602890315214</c:v>
                </c:pt>
                <c:pt idx="135">
                  <c:v>1.5996956897241881</c:v>
                </c:pt>
                <c:pt idx="136">
                  <c:v>1.6035301824147969</c:v>
                </c:pt>
                <c:pt idx="137">
                  <c:v>1.6073655831074638</c:v>
                </c:pt>
                <c:pt idx="138">
                  <c:v>1.6112009838001304</c:v>
                </c:pt>
                <c:pt idx="139">
                  <c:v>1.6150354764907393</c:v>
                </c:pt>
                <c:pt idx="140">
                  <c:v>1.6188708771834062</c:v>
                </c:pt>
                <c:pt idx="141">
                  <c:v>1.6227062778760728</c:v>
                </c:pt>
                <c:pt idx="142">
                  <c:v>1.6265407705666817</c:v>
                </c:pt>
                <c:pt idx="143">
                  <c:v>1.6303798032675803</c:v>
                </c:pt>
                <c:pt idx="144">
                  <c:v>1.6342152039602469</c:v>
                </c:pt>
                <c:pt idx="145">
                  <c:v>1.6380496966508558</c:v>
                </c:pt>
                <c:pt idx="146">
                  <c:v>1.6418850973435226</c:v>
                </c:pt>
                <c:pt idx="147">
                  <c:v>1.6457204980361892</c:v>
                </c:pt>
                <c:pt idx="148">
                  <c:v>1.6495549907267981</c:v>
                </c:pt>
                <c:pt idx="149">
                  <c:v>1.653390391419465</c:v>
                </c:pt>
                <c:pt idx="150">
                  <c:v>1.6572257921121318</c:v>
                </c:pt>
                <c:pt idx="151">
                  <c:v>1.6610602848027405</c:v>
                </c:pt>
                <c:pt idx="152">
                  <c:v>1.6648956854954073</c:v>
                </c:pt>
                <c:pt idx="153">
                  <c:v>1.6687310861880742</c:v>
                </c:pt>
                <c:pt idx="154">
                  <c:v>1.6725655788786828</c:v>
                </c:pt>
                <c:pt idx="155">
                  <c:v>1.6764009795713497</c:v>
                </c:pt>
                <c:pt idx="156">
                  <c:v>1.6962668111587984</c:v>
                </c:pt>
                <c:pt idx="157">
                  <c:v>1.7236221523241955</c:v>
                </c:pt>
                <c:pt idx="158">
                  <c:v>1.6305895591419717</c:v>
                </c:pt>
                <c:pt idx="159">
                  <c:v>1.6295181882529488</c:v>
                </c:pt>
                <c:pt idx="160">
                  <c:v>1.6284455488689116</c:v>
                </c:pt>
                <c:pt idx="161">
                  <c:v>1.7020967707865169</c:v>
                </c:pt>
                <c:pt idx="162">
                  <c:v>1.6691275775280898</c:v>
                </c:pt>
                <c:pt idx="163">
                  <c:v>1.6700452792792793</c:v>
                </c:pt>
                <c:pt idx="164">
                  <c:v>1.6623391213483147</c:v>
                </c:pt>
                <c:pt idx="165">
                  <c:v>1.6964440000000001</c:v>
                </c:pt>
                <c:pt idx="166">
                  <c:v>1.7448049144015259</c:v>
                </c:pt>
                <c:pt idx="167">
                  <c:v>1.6963952558343267</c:v>
                </c:pt>
                <c:pt idx="168">
                  <c:v>1.6959716028388456</c:v>
                </c:pt>
                <c:pt idx="169">
                  <c:v>1.6955479498433645</c:v>
                </c:pt>
                <c:pt idx="170">
                  <c:v>1.6951243971445207</c:v>
                </c:pt>
                <c:pt idx="171">
                  <c:v>1.6947007441490394</c:v>
                </c:pt>
                <c:pt idx="172">
                  <c:v>1.6942770911535583</c:v>
                </c:pt>
                <c:pt idx="173">
                  <c:v>1.6938535384547144</c:v>
                </c:pt>
                <c:pt idx="174">
                  <c:v>1.6934298854592333</c:v>
                </c:pt>
                <c:pt idx="175">
                  <c:v>1.6930063327603893</c:v>
                </c:pt>
                <c:pt idx="176">
                  <c:v>1.6925826797649082</c:v>
                </c:pt>
                <c:pt idx="177">
                  <c:v>1.6921586255828782</c:v>
                </c:pt>
                <c:pt idx="178">
                  <c:v>1.6917349725873971</c:v>
                </c:pt>
                <c:pt idx="179">
                  <c:v>1.6913114198885533</c:v>
                </c:pt>
                <c:pt idx="180">
                  <c:v>1.690887766893072</c:v>
                </c:pt>
                <c:pt idx="181">
                  <c:v>1.6904641138975909</c:v>
                </c:pt>
                <c:pt idx="182">
                  <c:v>1.690040561198747</c:v>
                </c:pt>
                <c:pt idx="183">
                  <c:v>1.6896169082032659</c:v>
                </c:pt>
                <c:pt idx="184">
                  <c:v>1.6891932552077846</c:v>
                </c:pt>
                <c:pt idx="185">
                  <c:v>1.6887697025089408</c:v>
                </c:pt>
                <c:pt idx="186">
                  <c:v>1.6883460495134597</c:v>
                </c:pt>
                <c:pt idx="187">
                  <c:v>1.6879223965179784</c:v>
                </c:pt>
                <c:pt idx="188">
                  <c:v>1.6874988438191345</c:v>
                </c:pt>
                <c:pt idx="189">
                  <c:v>1.6870751908236534</c:v>
                </c:pt>
                <c:pt idx="190">
                  <c:v>1.6866511366416235</c:v>
                </c:pt>
                <c:pt idx="191">
                  <c:v>1.6862274836461424</c:v>
                </c:pt>
                <c:pt idx="192">
                  <c:v>1.6858039309472985</c:v>
                </c:pt>
                <c:pt idx="193">
                  <c:v>1.6853802779518172</c:v>
                </c:pt>
                <c:pt idx="194">
                  <c:v>1.6849566249563361</c:v>
                </c:pt>
                <c:pt idx="195">
                  <c:v>1.6845330722574923</c:v>
                </c:pt>
                <c:pt idx="196">
                  <c:v>1.6841094192620112</c:v>
                </c:pt>
                <c:pt idx="197">
                  <c:v>1.6836858665631671</c:v>
                </c:pt>
                <c:pt idx="198">
                  <c:v>1.683262213567686</c:v>
                </c:pt>
                <c:pt idx="199">
                  <c:v>1.6828385605722049</c:v>
                </c:pt>
                <c:pt idx="200">
                  <c:v>1.6824150078733608</c:v>
                </c:pt>
                <c:pt idx="201">
                  <c:v>1.6819913548778798</c:v>
                </c:pt>
                <c:pt idx="202">
                  <c:v>1.6815673006958498</c:v>
                </c:pt>
                <c:pt idx="203">
                  <c:v>1.6811436477003687</c:v>
                </c:pt>
                <c:pt idx="204">
                  <c:v>1.6807200950015249</c:v>
                </c:pt>
                <c:pt idx="205">
                  <c:v>1.6802964420060438</c:v>
                </c:pt>
                <c:pt idx="206">
                  <c:v>1.6798727890105625</c:v>
                </c:pt>
                <c:pt idx="207">
                  <c:v>1.6794492363117186</c:v>
                </c:pt>
                <c:pt idx="208">
                  <c:v>1.6790255833162375</c:v>
                </c:pt>
                <c:pt idx="209">
                  <c:v>1.6786019303207564</c:v>
                </c:pt>
                <c:pt idx="210">
                  <c:v>1.6935489785407727</c:v>
                </c:pt>
                <c:pt idx="211">
                  <c:v>1.706814724195471</c:v>
                </c:pt>
                <c:pt idx="212">
                  <c:v>1.727846594182165</c:v>
                </c:pt>
                <c:pt idx="213">
                  <c:v>1.7608331404387219</c:v>
                </c:pt>
                <c:pt idx="214">
                  <c:v>1.7345143606674613</c:v>
                </c:pt>
                <c:pt idx="215">
                  <c:v>1.7145410000000001</c:v>
                </c:pt>
                <c:pt idx="216">
                  <c:v>1.7229169747257989</c:v>
                </c:pt>
                <c:pt idx="217">
                  <c:v>1.7241289463519314</c:v>
                </c:pt>
                <c:pt idx="218">
                  <c:v>1.7145410000000001</c:v>
                </c:pt>
                <c:pt idx="219">
                  <c:v>1.7143516076894114</c:v>
                </c:pt>
                <c:pt idx="220">
                  <c:v>1.7139573281823013</c:v>
                </c:pt>
                <c:pt idx="221">
                  <c:v>1.7127745830036571</c:v>
                </c:pt>
                <c:pt idx="222">
                  <c:v>1.7123803034965468</c:v>
                </c:pt>
                <c:pt idx="223">
                  <c:v>1.7119861173321231</c:v>
                </c:pt>
                <c:pt idx="224">
                  <c:v>1.7115918378250128</c:v>
                </c:pt>
                <c:pt idx="225">
                  <c:v>1.7111971849471572</c:v>
                </c:pt>
                <c:pt idx="226">
                  <c:v>1.7108029054400471</c:v>
                </c:pt>
                <c:pt idx="227">
                  <c:v>1.7104087192756232</c:v>
                </c:pt>
                <c:pt idx="228">
                  <c:v>1.7100144397685131</c:v>
                </c:pt>
                <c:pt idx="229">
                  <c:v>1.709620160261403</c:v>
                </c:pt>
                <c:pt idx="230">
                  <c:v>1.7092259740969791</c:v>
                </c:pt>
                <c:pt idx="231">
                  <c:v>1.7088316945898689</c:v>
                </c:pt>
                <c:pt idx="232">
                  <c:v>1.7084374150827588</c:v>
                </c:pt>
                <c:pt idx="233">
                  <c:v>1.7080432289183349</c:v>
                </c:pt>
                <c:pt idx="234">
                  <c:v>1.7076489494112248</c:v>
                </c:pt>
                <c:pt idx="235">
                  <c:v>1.7072546699041145</c:v>
                </c:pt>
                <c:pt idx="236">
                  <c:v>1.7068604837396908</c:v>
                </c:pt>
                <c:pt idx="237">
                  <c:v>1.7064662042325804</c:v>
                </c:pt>
                <c:pt idx="238">
                  <c:v>1.7060715513547249</c:v>
                </c:pt>
                <c:pt idx="239">
                  <c:v>1.7056773651903012</c:v>
                </c:pt>
                <c:pt idx="240">
                  <c:v>1.7052830856831909</c:v>
                </c:pt>
                <c:pt idx="241">
                  <c:v>1.7048888061760807</c:v>
                </c:pt>
                <c:pt idx="242">
                  <c:v>1.7044946200116569</c:v>
                </c:pt>
                <c:pt idx="243">
                  <c:v>1.7041003405045467</c:v>
                </c:pt>
                <c:pt idx="244">
                  <c:v>1.7037060609974366</c:v>
                </c:pt>
                <c:pt idx="245">
                  <c:v>1.7033118748330127</c:v>
                </c:pt>
                <c:pt idx="246">
                  <c:v>1.7029175953259026</c:v>
                </c:pt>
                <c:pt idx="247">
                  <c:v>1.7025233158187925</c:v>
                </c:pt>
                <c:pt idx="248">
                  <c:v>1.6973976822263601</c:v>
                </c:pt>
                <c:pt idx="249">
                  <c:v>1.6970034960619362</c:v>
                </c:pt>
                <c:pt idx="250">
                  <c:v>1.6966092165548261</c:v>
                </c:pt>
                <c:pt idx="251">
                  <c:v>1.6752460205005959</c:v>
                </c:pt>
                <c:pt idx="252">
                  <c:v>1.6709882827849309</c:v>
                </c:pt>
                <c:pt idx="253">
                  <c:v>1.6675033252265141</c:v>
                </c:pt>
                <c:pt idx="254">
                  <c:v>1.660266</c:v>
                </c:pt>
                <c:pt idx="255">
                  <c:v>1.6935814052443385</c:v>
                </c:pt>
                <c:pt idx="256">
                  <c:v>1.6920735836909873</c:v>
                </c:pt>
                <c:pt idx="257">
                  <c:v>1.6669943834048642</c:v>
                </c:pt>
                <c:pt idx="258">
                  <c:v>1.671748957568534</c:v>
                </c:pt>
                <c:pt idx="259">
                  <c:v>1.7015816838340487</c:v>
                </c:pt>
                <c:pt idx="260">
                  <c:v>1.7125369248000977</c:v>
                </c:pt>
                <c:pt idx="261">
                  <c:v>1.7094277368613808</c:v>
                </c:pt>
                <c:pt idx="262">
                  <c:v>1.706317812671672</c:v>
                </c:pt>
                <c:pt idx="263">
                  <c:v>1.7032049434779957</c:v>
                </c:pt>
                <c:pt idx="264">
                  <c:v>1.7000950192882867</c:v>
                </c:pt>
                <c:pt idx="265">
                  <c:v>1.6969858313495698</c:v>
                </c:pt>
                <c:pt idx="266">
                  <c:v>1.6938759071598608</c:v>
                </c:pt>
                <c:pt idx="267">
                  <c:v>1.690765982970152</c:v>
                </c:pt>
                <c:pt idx="268">
                  <c:v>1.6876567950314352</c:v>
                </c:pt>
                <c:pt idx="269">
                  <c:v>1.6845468708417262</c:v>
                </c:pt>
                <c:pt idx="270">
                  <c:v>1.6814369466520174</c:v>
                </c:pt>
                <c:pt idx="271">
                  <c:v>1.6786742374821173</c:v>
                </c:pt>
                <c:pt idx="272">
                  <c:v>1.7136739458750596</c:v>
                </c:pt>
                <c:pt idx="273">
                  <c:v>1.6606842676996425</c:v>
                </c:pt>
                <c:pt idx="274">
                  <c:v>1.6778158667143539</c:v>
                </c:pt>
                <c:pt idx="275">
                  <c:v>1.6622718714830711</c:v>
                </c:pt>
                <c:pt idx="276">
                  <c:v>1.7145410000000001</c:v>
                </c:pt>
                <c:pt idx="277">
                  <c:v>1.7098608574153553</c:v>
                </c:pt>
                <c:pt idx="278">
                  <c:v>1.6251523862660944</c:v>
                </c:pt>
                <c:pt idx="279">
                  <c:v>1.6457603036948749</c:v>
                </c:pt>
                <c:pt idx="280">
                  <c:v>1.6966018709575899</c:v>
                </c:pt>
                <c:pt idx="281">
                  <c:v>1.6987882543177852</c:v>
                </c:pt>
                <c:pt idx="282">
                  <c:v>1.7009746376779806</c:v>
                </c:pt>
                <c:pt idx="283">
                  <c:v>1.7031605034284789</c:v>
                </c:pt>
                <c:pt idx="284">
                  <c:v>1.7053468867886741</c:v>
                </c:pt>
                <c:pt idx="285">
                  <c:v>1.7075332701488695</c:v>
                </c:pt>
                <c:pt idx="286">
                  <c:v>1.7097191358993677</c:v>
                </c:pt>
                <c:pt idx="287">
                  <c:v>1.7119055192595631</c:v>
                </c:pt>
                <c:pt idx="288">
                  <c:v>1.7140939730585465</c:v>
                </c:pt>
                <c:pt idx="289">
                  <c:v>1.7162803564187417</c:v>
                </c:pt>
                <c:pt idx="290">
                  <c:v>1.7184662221692399</c:v>
                </c:pt>
                <c:pt idx="291">
                  <c:v>1.7206526055294353</c:v>
                </c:pt>
                <c:pt idx="292">
                  <c:v>1.7228389888896307</c:v>
                </c:pt>
                <c:pt idx="293">
                  <c:v>1.725024854640129</c:v>
                </c:pt>
                <c:pt idx="294">
                  <c:v>1.7272112380003242</c:v>
                </c:pt>
                <c:pt idx="295">
                  <c:v>1.7293976213605196</c:v>
                </c:pt>
                <c:pt idx="296">
                  <c:v>1.7315834871110178</c:v>
                </c:pt>
                <c:pt idx="297">
                  <c:v>1.7337698704712132</c:v>
                </c:pt>
                <c:pt idx="298">
                  <c:v>1.7359562538314084</c:v>
                </c:pt>
                <c:pt idx="299">
                  <c:v>1.7381421195819067</c:v>
                </c:pt>
                <c:pt idx="300">
                  <c:v>1.7403285029421021</c:v>
                </c:pt>
                <c:pt idx="301">
                  <c:v>1.7425169567410854</c:v>
                </c:pt>
                <c:pt idx="302">
                  <c:v>1.7447028224915837</c:v>
                </c:pt>
                <c:pt idx="303">
                  <c:v>1.7468892058517791</c:v>
                </c:pt>
                <c:pt idx="304">
                  <c:v>1.7490755892119743</c:v>
                </c:pt>
                <c:pt idx="305">
                  <c:v>1.7507189999999999</c:v>
                </c:pt>
                <c:pt idx="306">
                  <c:v>1.7460706228843861</c:v>
                </c:pt>
                <c:pt idx="307">
                  <c:v>1.7469536931330472</c:v>
                </c:pt>
                <c:pt idx="308">
                  <c:v>1.786897</c:v>
                </c:pt>
                <c:pt idx="309">
                  <c:v>1.786897</c:v>
                </c:pt>
                <c:pt idx="310">
                  <c:v>1.7765887715784454</c:v>
                </c:pt>
                <c:pt idx="311">
                  <c:v>1.7559981931330471</c:v>
                </c:pt>
                <c:pt idx="312">
                  <c:v>1.7688079999999999</c:v>
                </c:pt>
                <c:pt idx="313">
                  <c:v>1.7743589163090128</c:v>
                </c:pt>
                <c:pt idx="314">
                  <c:v>1.786897</c:v>
                </c:pt>
                <c:pt idx="315">
                  <c:v>1.7694849899880809</c:v>
                </c:pt>
                <c:pt idx="316">
                  <c:v>1.7385604661421077</c:v>
                </c:pt>
                <c:pt idx="317">
                  <c:v>1.7385992837386743</c:v>
                </c:pt>
                <c:pt idx="318">
                  <c:v>1.7392807482117312</c:v>
                </c:pt>
                <c:pt idx="319">
                  <c:v>1.7932098238379022</c:v>
                </c:pt>
                <c:pt idx="320">
                  <c:v>1.7277577573407619</c:v>
                </c:pt>
                <c:pt idx="321">
                  <c:v>1.7248816427370375</c:v>
                </c:pt>
                <c:pt idx="322">
                  <c:v>1.7220048470737339</c:v>
                </c:pt>
                <c:pt idx="323">
                  <c:v>1.7191253271721125</c:v>
                </c:pt>
                <c:pt idx="324">
                  <c:v>1.716248531508809</c:v>
                </c:pt>
                <c:pt idx="325">
                  <c:v>1.7133724169050846</c:v>
                </c:pt>
                <c:pt idx="326">
                  <c:v>1.7104956212417808</c:v>
                </c:pt>
                <c:pt idx="327">
                  <c:v>1.7076188255784772</c:v>
                </c:pt>
                <c:pt idx="328">
                  <c:v>1.7047427109747528</c:v>
                </c:pt>
                <c:pt idx="329">
                  <c:v>1.701865915311449</c:v>
                </c:pt>
                <c:pt idx="330">
                  <c:v>1.6989891196481455</c:v>
                </c:pt>
                <c:pt idx="331">
                  <c:v>1.698541077253219</c:v>
                </c:pt>
                <c:pt idx="332">
                  <c:v>1.7078649809296782</c:v>
                </c:pt>
                <c:pt idx="333">
                  <c:v>1.6626166211254172</c:v>
                </c:pt>
                <c:pt idx="334">
                  <c:v>1.683307494992847</c:v>
                </c:pt>
                <c:pt idx="335">
                  <c:v>1.7145410000000001</c:v>
                </c:pt>
                <c:pt idx="336">
                  <c:v>1.709044938483548</c:v>
                </c:pt>
                <c:pt idx="337">
                  <c:v>1.6812275021459229</c:v>
                </c:pt>
                <c:pt idx="338">
                  <c:v>1.6904402117310444</c:v>
                </c:pt>
                <c:pt idx="339">
                  <c:v>1.6696590035756853</c:v>
                </c:pt>
                <c:pt idx="340">
                  <c:v>1.7141583478815758</c:v>
                </c:pt>
                <c:pt idx="341">
                  <c:v>1.7120146840245152</c:v>
                </c:pt>
                <c:pt idx="342">
                  <c:v>1.7098710201674545</c:v>
                </c:pt>
                <c:pt idx="343">
                  <c:v>1.707727863806572</c:v>
                </c:pt>
                <c:pt idx="344">
                  <c:v>1.7055841999495114</c:v>
                </c:pt>
                <c:pt idx="345">
                  <c:v>1.7034405360924505</c:v>
                </c:pt>
                <c:pt idx="346">
                  <c:v>1.7012973797315682</c:v>
                </c:pt>
                <c:pt idx="347">
                  <c:v>1.6991537158745074</c:v>
                </c:pt>
                <c:pt idx="348">
                  <c:v>1.6970080220327337</c:v>
                </c:pt>
                <c:pt idx="349">
                  <c:v>1.6948643581756728</c:v>
                </c:pt>
                <c:pt idx="350">
                  <c:v>1.6927212018147904</c:v>
                </c:pt>
                <c:pt idx="351">
                  <c:v>1.6905775379577297</c:v>
                </c:pt>
                <c:pt idx="352">
                  <c:v>1.688433874100669</c:v>
                </c:pt>
                <c:pt idx="353">
                  <c:v>1.6862907177397866</c:v>
                </c:pt>
                <c:pt idx="354">
                  <c:v>1.6841470538827259</c:v>
                </c:pt>
                <c:pt idx="355">
                  <c:v>1.6820033900256652</c:v>
                </c:pt>
                <c:pt idx="356">
                  <c:v>1.6798602336647828</c:v>
                </c:pt>
                <c:pt idx="357">
                  <c:v>1.672929162613257</c:v>
                </c:pt>
                <c:pt idx="358">
                  <c:v>1.671373810250298</c:v>
                </c:pt>
                <c:pt idx="359">
                  <c:v>1.6794160143061516</c:v>
                </c:pt>
                <c:pt idx="360">
                  <c:v>1.6712065035765378</c:v>
                </c:pt>
                <c:pt idx="361">
                  <c:v>1.7147712732474965</c:v>
                </c:pt>
                <c:pt idx="362">
                  <c:v>1.6722793382598331</c:v>
                </c:pt>
                <c:pt idx="363">
                  <c:v>1.6664681893180735</c:v>
                </c:pt>
                <c:pt idx="364">
                  <c:v>1.6720234186933716</c:v>
                </c:pt>
                <c:pt idx="365">
                  <c:v>1.660266</c:v>
                </c:pt>
                <c:pt idx="366">
                  <c:v>1.6582634190576373</c:v>
                </c:pt>
                <c:pt idx="367">
                  <c:v>1.6527202330153434</c:v>
                </c:pt>
                <c:pt idx="368">
                  <c:v>1.6471783592803511</c:v>
                </c:pt>
                <c:pt idx="369">
                  <c:v>1.6416351732380572</c:v>
                </c:pt>
                <c:pt idx="370">
                  <c:v>1.6360919871957633</c:v>
                </c:pt>
                <c:pt idx="371">
                  <c:v>1.6305501134607712</c:v>
                </c:pt>
                <c:pt idx="372">
                  <c:v>1.6250069274184773</c:v>
                </c:pt>
                <c:pt idx="373">
                  <c:v>1.5784504456366237</c:v>
                </c:pt>
                <c:pt idx="374">
                  <c:v>1.6925602472579877</c:v>
                </c:pt>
                <c:pt idx="375">
                  <c:v>1.6990711926102504</c:v>
                </c:pt>
                <c:pt idx="376">
                  <c:v>1.7276343648068668</c:v>
                </c:pt>
                <c:pt idx="377">
                  <c:v>1.7011807939914163</c:v>
                </c:pt>
                <c:pt idx="378">
                  <c:v>1.6647591437425506</c:v>
                </c:pt>
                <c:pt idx="379">
                  <c:v>1.628322548164044</c:v>
                </c:pt>
                <c:pt idx="380">
                  <c:v>1.6562892429661422</c:v>
                </c:pt>
                <c:pt idx="381">
                  <c:v>1.660266</c:v>
                </c:pt>
                <c:pt idx="382">
                  <c:v>1.662212567455722</c:v>
                </c:pt>
                <c:pt idx="383">
                  <c:v>1.6643814677282016</c:v>
                </c:pt>
                <c:pt idx="384">
                  <c:v>1.6665498545299728</c:v>
                </c:pt>
                <c:pt idx="385">
                  <c:v>1.6687187548024522</c:v>
                </c:pt>
                <c:pt idx="386">
                  <c:v>1.6708897089577657</c:v>
                </c:pt>
                <c:pt idx="387">
                  <c:v>1.6730580957595367</c:v>
                </c:pt>
                <c:pt idx="388">
                  <c:v>1.6752269960320163</c:v>
                </c:pt>
                <c:pt idx="389">
                  <c:v>1.6773958963044959</c:v>
                </c:pt>
                <c:pt idx="390">
                  <c:v>1.6795642831062669</c:v>
                </c:pt>
                <c:pt idx="391">
                  <c:v>1.6817331833787466</c:v>
                </c:pt>
                <c:pt idx="392">
                  <c:v>1.6839020836512262</c:v>
                </c:pt>
                <c:pt idx="393">
                  <c:v>1.6860704704529972</c:v>
                </c:pt>
                <c:pt idx="394">
                  <c:v>1.6882393707254768</c:v>
                </c:pt>
                <c:pt idx="395">
                  <c:v>1.6904082709979564</c:v>
                </c:pt>
                <c:pt idx="396">
                  <c:v>1.6925766577997274</c:v>
                </c:pt>
                <c:pt idx="397">
                  <c:v>1.6947455580722071</c:v>
                </c:pt>
                <c:pt idx="398">
                  <c:v>1.6969165122275205</c:v>
                </c:pt>
                <c:pt idx="399">
                  <c:v>1.6990854124999999</c:v>
                </c:pt>
                <c:pt idx="400">
                  <c:v>1.7012537993017711</c:v>
                </c:pt>
                <c:pt idx="401">
                  <c:v>1.7034226995742507</c:v>
                </c:pt>
                <c:pt idx="402">
                  <c:v>1.7055915998467301</c:v>
                </c:pt>
                <c:pt idx="403">
                  <c:v>1.7077599866485014</c:v>
                </c:pt>
                <c:pt idx="404">
                  <c:v>1.7099288869209808</c:v>
                </c:pt>
                <c:pt idx="405">
                  <c:v>1.7120977871934604</c:v>
                </c:pt>
                <c:pt idx="406">
                  <c:v>1.7142661739952316</c:v>
                </c:pt>
                <c:pt idx="407">
                  <c:v>1.716435074267711</c:v>
                </c:pt>
                <c:pt idx="408">
                  <c:v>1.7186039745401906</c:v>
                </c:pt>
                <c:pt idx="409">
                  <c:v>1.7207723613419619</c:v>
                </c:pt>
                <c:pt idx="410">
                  <c:v>1.7229412616144413</c:v>
                </c:pt>
                <c:pt idx="411">
                  <c:v>1.7251122157697547</c:v>
                </c:pt>
                <c:pt idx="412">
                  <c:v>1.7272806025715259</c:v>
                </c:pt>
                <c:pt idx="413">
                  <c:v>1.7294495028440053</c:v>
                </c:pt>
                <c:pt idx="414">
                  <c:v>1.731618403116485</c:v>
                </c:pt>
                <c:pt idx="415">
                  <c:v>1.733786789918256</c:v>
                </c:pt>
                <c:pt idx="416">
                  <c:v>1.7359556901907356</c:v>
                </c:pt>
                <c:pt idx="417">
                  <c:v>1.7381245904632152</c:v>
                </c:pt>
                <c:pt idx="418">
                  <c:v>1.7402929772649862</c:v>
                </c:pt>
                <c:pt idx="419">
                  <c:v>1.7424618775374658</c:v>
                </c:pt>
                <c:pt idx="420">
                  <c:v>1.7446307778099455</c:v>
                </c:pt>
                <c:pt idx="421">
                  <c:v>1.7467991646117165</c:v>
                </c:pt>
                <c:pt idx="422">
                  <c:v>1.7489680648841961</c:v>
                </c:pt>
                <c:pt idx="423">
                  <c:v>1.7577734943980929</c:v>
                </c:pt>
                <c:pt idx="424">
                  <c:v>1.7795906657129232</c:v>
                </c:pt>
                <c:pt idx="425">
                  <c:v>1.7431625078683832</c:v>
                </c:pt>
                <c:pt idx="426">
                  <c:v>1.7453621716738197</c:v>
                </c:pt>
                <c:pt idx="427">
                  <c:v>1.7727242641869336</c:v>
                </c:pt>
                <c:pt idx="428">
                  <c:v>1.7952125917978063</c:v>
                </c:pt>
                <c:pt idx="429">
                  <c:v>1.7421446242250833</c:v>
                </c:pt>
                <c:pt idx="430">
                  <c:v>1.7776369494756912</c:v>
                </c:pt>
                <c:pt idx="431">
                  <c:v>1.7913739628040057</c:v>
                </c:pt>
                <c:pt idx="432">
                  <c:v>1.7510335879333714</c:v>
                </c:pt>
                <c:pt idx="433">
                  <c:v>1.752261702009676</c:v>
                </c:pt>
                <c:pt idx="434">
                  <c:v>1.7657709568490252</c:v>
                </c:pt>
                <c:pt idx="435">
                  <c:v>1.7669990709253296</c:v>
                </c:pt>
                <c:pt idx="436">
                  <c:v>1.7682268942549304</c:v>
                </c:pt>
                <c:pt idx="437">
                  <c:v>1.7694550083312348</c:v>
                </c:pt>
                <c:pt idx="438">
                  <c:v>1.7706842853943541</c:v>
                </c:pt>
                <c:pt idx="439">
                  <c:v>1.7719123994706585</c:v>
                </c:pt>
                <c:pt idx="440">
                  <c:v>1.7731402228002593</c:v>
                </c:pt>
                <c:pt idx="441">
                  <c:v>1.7743683368765637</c:v>
                </c:pt>
                <c:pt idx="442">
                  <c:v>1.7755964509528681</c:v>
                </c:pt>
                <c:pt idx="443">
                  <c:v>1.7768242742824689</c:v>
                </c:pt>
                <c:pt idx="444">
                  <c:v>1.7780523883587736</c:v>
                </c:pt>
                <c:pt idx="445">
                  <c:v>1.779280502435078</c:v>
                </c:pt>
                <c:pt idx="446">
                  <c:v>1.7805083257646788</c:v>
                </c:pt>
                <c:pt idx="447">
                  <c:v>1.7817364398409832</c:v>
                </c:pt>
                <c:pt idx="448">
                  <c:v>1.7829645539172876</c:v>
                </c:pt>
                <c:pt idx="449">
                  <c:v>1.7841923772468884</c:v>
                </c:pt>
                <c:pt idx="450">
                  <c:v>1.7854216543100077</c:v>
                </c:pt>
                <c:pt idx="451">
                  <c:v>1.7866497683863121</c:v>
                </c:pt>
                <c:pt idx="452">
                  <c:v>1.7878775917159129</c:v>
                </c:pt>
                <c:pt idx="453">
                  <c:v>1.7891057057922173</c:v>
                </c:pt>
                <c:pt idx="454">
                  <c:v>1.7903338198685219</c:v>
                </c:pt>
                <c:pt idx="455">
                  <c:v>1.7915616431981227</c:v>
                </c:pt>
                <c:pt idx="456">
                  <c:v>1.7927897572744271</c:v>
                </c:pt>
                <c:pt idx="457">
                  <c:v>1.7940178713507315</c:v>
                </c:pt>
                <c:pt idx="458">
                  <c:v>1.7952456946803323</c:v>
                </c:pt>
                <c:pt idx="459">
                  <c:v>1.7964738087566368</c:v>
                </c:pt>
                <c:pt idx="460">
                  <c:v>1.7977019228329414</c:v>
                </c:pt>
                <c:pt idx="461">
                  <c:v>1.7989297461625422</c:v>
                </c:pt>
                <c:pt idx="462">
                  <c:v>1.8001578602388466</c:v>
                </c:pt>
                <c:pt idx="463">
                  <c:v>1.8013871373019656</c:v>
                </c:pt>
                <c:pt idx="464">
                  <c:v>1.8026152513782703</c:v>
                </c:pt>
                <c:pt idx="465">
                  <c:v>1.8038430747078711</c:v>
                </c:pt>
                <c:pt idx="466">
                  <c:v>1.804986</c:v>
                </c:pt>
                <c:pt idx="467">
                  <c:v>1.804986</c:v>
                </c:pt>
                <c:pt idx="468">
                  <c:v>1.8080223986647592</c:v>
                </c:pt>
                <c:pt idx="469">
                  <c:v>1.8362224042908224</c:v>
                </c:pt>
                <c:pt idx="470">
                  <c:v>1.7922150107296138</c:v>
                </c:pt>
                <c:pt idx="471">
                  <c:v>1.8430626933714831</c:v>
                </c:pt>
                <c:pt idx="472">
                  <c:v>1.8552076758045293</c:v>
                </c:pt>
                <c:pt idx="473">
                  <c:v>1.829532731044349</c:v>
                </c:pt>
                <c:pt idx="474">
                  <c:v>1.877351</c:v>
                </c:pt>
                <c:pt idx="475">
                  <c:v>1.8780974027289106</c:v>
                </c:pt>
                <c:pt idx="476">
                  <c:v>1.8837073762643519</c:v>
                </c:pt>
                <c:pt idx="477">
                  <c:v>1.8893160216810585</c:v>
                </c:pt>
                <c:pt idx="478">
                  <c:v>1.8949259952165001</c:v>
                </c:pt>
                <c:pt idx="479">
                  <c:v>1.9005359687519414</c:v>
                </c:pt>
                <c:pt idx="480">
                  <c:v>1.906144614168648</c:v>
                </c:pt>
                <c:pt idx="481">
                  <c:v>1.9117545877040893</c:v>
                </c:pt>
                <c:pt idx="482">
                  <c:v>1.9173645612395307</c:v>
                </c:pt>
                <c:pt idx="483">
                  <c:v>1.9229732066562375</c:v>
                </c:pt>
                <c:pt idx="484">
                  <c:v>1.9285831801916788</c:v>
                </c:pt>
                <c:pt idx="485">
                  <c:v>1.9341931537271202</c:v>
                </c:pt>
                <c:pt idx="486">
                  <c:v>1.939801799143827</c:v>
                </c:pt>
                <c:pt idx="487">
                  <c:v>1.9454117726792683</c:v>
                </c:pt>
                <c:pt idx="488">
                  <c:v>1.9510270586896485</c:v>
                </c:pt>
                <c:pt idx="489">
                  <c:v>1.9566370322250899</c:v>
                </c:pt>
                <c:pt idx="490">
                  <c:v>1.9622456776417967</c:v>
                </c:pt>
                <c:pt idx="491">
                  <c:v>1.967855651177238</c:v>
                </c:pt>
                <c:pt idx="492">
                  <c:v>1.9734656247126794</c:v>
                </c:pt>
                <c:pt idx="493">
                  <c:v>1.979074270129386</c:v>
                </c:pt>
                <c:pt idx="494">
                  <c:v>1.9846842436648275</c:v>
                </c:pt>
                <c:pt idx="495">
                  <c:v>1.9902942172002691</c:v>
                </c:pt>
                <c:pt idx="496">
                  <c:v>1.9959028626169755</c:v>
                </c:pt>
                <c:pt idx="497">
                  <c:v>2.001512836152417</c:v>
                </c:pt>
                <c:pt idx="498">
                  <c:v>2.0071228096878584</c:v>
                </c:pt>
                <c:pt idx="499">
                  <c:v>2.0127314551045647</c:v>
                </c:pt>
                <c:pt idx="500">
                  <c:v>2.0183467411149452</c:v>
                </c:pt>
                <c:pt idx="501">
                  <c:v>2.0239567146503865</c:v>
                </c:pt>
                <c:pt idx="502">
                  <c:v>2.0295653600670933</c:v>
                </c:pt>
                <c:pt idx="503">
                  <c:v>2.0351753336025347</c:v>
                </c:pt>
                <c:pt idx="504">
                  <c:v>2.040785307137976</c:v>
                </c:pt>
                <c:pt idx="505">
                  <c:v>2.0463939525546828</c:v>
                </c:pt>
                <c:pt idx="506">
                  <c:v>2.0520039260901242</c:v>
                </c:pt>
                <c:pt idx="507">
                  <c:v>2.0576138996255655</c:v>
                </c:pt>
                <c:pt idx="508">
                  <c:v>2.0632225450422723</c:v>
                </c:pt>
                <c:pt idx="509">
                  <c:v>2.0688325185777137</c:v>
                </c:pt>
                <c:pt idx="510">
                  <c:v>2.074442492113155</c:v>
                </c:pt>
                <c:pt idx="511">
                  <c:v>2.0800511375298614</c:v>
                </c:pt>
                <c:pt idx="512">
                  <c:v>2.0856611110653027</c:v>
                </c:pt>
                <c:pt idx="513">
                  <c:v>2.0912763970756831</c:v>
                </c:pt>
                <c:pt idx="514">
                  <c:v>2.0968863706111245</c:v>
                </c:pt>
                <c:pt idx="515">
                  <c:v>2.1024950160278313</c:v>
                </c:pt>
                <c:pt idx="516">
                  <c:v>2.1081049895632726</c:v>
                </c:pt>
                <c:pt idx="517">
                  <c:v>2.1086266142107775</c:v>
                </c:pt>
                <c:pt idx="518">
                  <c:v>2.1024587904648393</c:v>
                </c:pt>
                <c:pt idx="519">
                  <c:v>2.1223310815450644</c:v>
                </c:pt>
                <c:pt idx="520">
                  <c:v>2.1115259379474942</c:v>
                </c:pt>
                <c:pt idx="521">
                  <c:v>2.171199012860205</c:v>
                </c:pt>
                <c:pt idx="522">
                  <c:v>2.1713207195994277</c:v>
                </c:pt>
                <c:pt idx="523">
                  <c:v>2.1399218482100237</c:v>
                </c:pt>
                <c:pt idx="524">
                  <c:v>2.1715792508337302</c:v>
                </c:pt>
                <c:pt idx="525">
                  <c:v>2.1602786464839094</c:v>
                </c:pt>
                <c:pt idx="526">
                  <c:v>2.0955094330722073</c:v>
                </c:pt>
                <c:pt idx="527">
                  <c:v>2.099412759451635</c:v>
                </c:pt>
                <c:pt idx="528">
                  <c:v>2.1033170101328338</c:v>
                </c:pt>
                <c:pt idx="529">
                  <c:v>2.1072212608140326</c:v>
                </c:pt>
                <c:pt idx="530">
                  <c:v>2.1111245871934607</c:v>
                </c:pt>
                <c:pt idx="531">
                  <c:v>2.1150288378746596</c:v>
                </c:pt>
                <c:pt idx="532">
                  <c:v>2.1189330885558584</c:v>
                </c:pt>
                <c:pt idx="533">
                  <c:v>2.1228364149352861</c:v>
                </c:pt>
                <c:pt idx="534">
                  <c:v>2.1267406656164849</c:v>
                </c:pt>
                <c:pt idx="535">
                  <c:v>2.1306449162976837</c:v>
                </c:pt>
                <c:pt idx="536">
                  <c:v>2.112438074296382</c:v>
                </c:pt>
                <c:pt idx="537">
                  <c:v>2.1198214879216244</c:v>
                </c:pt>
                <c:pt idx="538">
                  <c:v>2.1272066499280231</c:v>
                </c:pt>
                <c:pt idx="539">
                  <c:v>2.1345918119344223</c:v>
                </c:pt>
                <c:pt idx="540">
                  <c:v>2.1419752255596647</c:v>
                </c:pt>
                <c:pt idx="541">
                  <c:v>2.1493603875660638</c:v>
                </c:pt>
                <c:pt idx="542">
                  <c:v>2.1567455495724626</c:v>
                </c:pt>
                <c:pt idx="543">
                  <c:v>2.164128963197705</c:v>
                </c:pt>
                <c:pt idx="544">
                  <c:v>2.1715141252041041</c:v>
                </c:pt>
                <c:pt idx="545">
                  <c:v>2.1788992872105033</c:v>
                </c:pt>
                <c:pt idx="546">
                  <c:v>2.1862827008357453</c:v>
                </c:pt>
                <c:pt idx="547">
                  <c:v>2.1936678628421444</c:v>
                </c:pt>
                <c:pt idx="548">
                  <c:v>2.2010600183731706</c:v>
                </c:pt>
                <c:pt idx="549">
                  <c:v>2.2084451803795697</c:v>
                </c:pt>
                <c:pt idx="550">
                  <c:v>2.2158285940048121</c:v>
                </c:pt>
                <c:pt idx="551">
                  <c:v>2.2232137560112113</c:v>
                </c:pt>
                <c:pt idx="552">
                  <c:v>2.23059891801761</c:v>
                </c:pt>
                <c:pt idx="553">
                  <c:v>2.2379823316428524</c:v>
                </c:pt>
                <c:pt idx="554">
                  <c:v>2.2453674936492516</c:v>
                </c:pt>
                <c:pt idx="555">
                  <c:v>2.2527526556556507</c:v>
                </c:pt>
                <c:pt idx="556">
                  <c:v>2.2601360692808927</c:v>
                </c:pt>
                <c:pt idx="557">
                  <c:v>2.2675212312872919</c:v>
                </c:pt>
                <c:pt idx="558">
                  <c:v>2.274906393293691</c:v>
                </c:pt>
                <c:pt idx="559">
                  <c:v>2.282289806918933</c:v>
                </c:pt>
                <c:pt idx="560">
                  <c:v>2.2896819624499596</c:v>
                </c:pt>
                <c:pt idx="561">
                  <c:v>2.2970671244563587</c:v>
                </c:pt>
                <c:pt idx="562">
                  <c:v>2.3044505380816007</c:v>
                </c:pt>
                <c:pt idx="563">
                  <c:v>2.3118357000879999</c:v>
                </c:pt>
                <c:pt idx="564">
                  <c:v>2.319220862094399</c:v>
                </c:pt>
                <c:pt idx="565">
                  <c:v>2.3266042757196415</c:v>
                </c:pt>
                <c:pt idx="566">
                  <c:v>2.3339894377260402</c:v>
                </c:pt>
                <c:pt idx="567">
                  <c:v>2.3413745997324393</c:v>
                </c:pt>
                <c:pt idx="568">
                  <c:v>2.3487580133576818</c:v>
                </c:pt>
                <c:pt idx="569">
                  <c:v>2.3561431753640809</c:v>
                </c:pt>
                <c:pt idx="570">
                  <c:v>2.3635283373704796</c:v>
                </c:pt>
                <c:pt idx="571">
                  <c:v>2.370911750995722</c:v>
                </c:pt>
                <c:pt idx="572">
                  <c:v>2.3782969130021212</c:v>
                </c:pt>
                <c:pt idx="573">
                  <c:v>2.3856890685331473</c:v>
                </c:pt>
                <c:pt idx="574">
                  <c:v>2.3930742305395465</c:v>
                </c:pt>
                <c:pt idx="575">
                  <c:v>2.4004576441647889</c:v>
                </c:pt>
                <c:pt idx="576">
                  <c:v>2.4078428061711876</c:v>
                </c:pt>
                <c:pt idx="577">
                  <c:v>2.4152279681775868</c:v>
                </c:pt>
                <c:pt idx="578">
                  <c:v>2.4226113818028292</c:v>
                </c:pt>
                <c:pt idx="579">
                  <c:v>2.4299965438092279</c:v>
                </c:pt>
                <c:pt idx="580">
                  <c:v>2.4373817058156271</c:v>
                </c:pt>
                <c:pt idx="581">
                  <c:v>2.4708120670004767</c:v>
                </c:pt>
                <c:pt idx="582">
                  <c:v>2.441403990941597</c:v>
                </c:pt>
                <c:pt idx="583">
                  <c:v>2.5376805708154504</c:v>
                </c:pt>
                <c:pt idx="584">
                  <c:v>2.5132533447782546</c:v>
                </c:pt>
                <c:pt idx="585">
                  <c:v>2.5273567570917757</c:v>
                </c:pt>
                <c:pt idx="586">
                  <c:v>2.5795520767763471</c:v>
                </c:pt>
                <c:pt idx="587">
                  <c:v>2.5486451320934669</c:v>
                </c:pt>
                <c:pt idx="588">
                  <c:v>2.5294400498330947</c:v>
                </c:pt>
                <c:pt idx="589">
                  <c:v>2.6675152603098926</c:v>
                </c:pt>
                <c:pt idx="590">
                  <c:v>2.6601158738981829</c:v>
                </c:pt>
                <c:pt idx="591">
                  <c:v>2.6463708152905197</c:v>
                </c:pt>
                <c:pt idx="592">
                  <c:v>2.6326257566828568</c:v>
                </c:pt>
                <c:pt idx="593">
                  <c:v>2.6188839521136895</c:v>
                </c:pt>
                <c:pt idx="594">
                  <c:v>2.6051388935060262</c:v>
                </c:pt>
                <c:pt idx="595">
                  <c:v>2.5913938348983629</c:v>
                </c:pt>
                <c:pt idx="596">
                  <c:v>2.5966807702026222</c:v>
                </c:pt>
                <c:pt idx="597">
                  <c:v>2.6248113107216939</c:v>
                </c:pt>
                <c:pt idx="598">
                  <c:v>2.6397643565410198</c:v>
                </c:pt>
                <c:pt idx="599">
                  <c:v>2.6547032556755599</c:v>
                </c:pt>
                <c:pt idx="600">
                  <c:v>2.6696386181389027</c:v>
                </c:pt>
                <c:pt idx="601">
                  <c:v>2.6845775172734427</c:v>
                </c:pt>
                <c:pt idx="602">
                  <c:v>2.6995164164079823</c:v>
                </c:pt>
                <c:pt idx="603">
                  <c:v>2.7144517788713256</c:v>
                </c:pt>
                <c:pt idx="604">
                  <c:v>2.7293906780058652</c:v>
                </c:pt>
                <c:pt idx="605">
                  <c:v>2.7443295771404048</c:v>
                </c:pt>
                <c:pt idx="606">
                  <c:v>2.7592649396037481</c:v>
                </c:pt>
                <c:pt idx="607">
                  <c:v>2.7742038387382877</c:v>
                </c:pt>
                <c:pt idx="608">
                  <c:v>2.7891427378728273</c:v>
                </c:pt>
                <c:pt idx="609">
                  <c:v>2.8040781003361706</c:v>
                </c:pt>
                <c:pt idx="610">
                  <c:v>2.8190311461554969</c:v>
                </c:pt>
                <c:pt idx="611">
                  <c:v>2.8339700452900365</c:v>
                </c:pt>
                <c:pt idx="612">
                  <c:v>2.8489054077533797</c:v>
                </c:pt>
                <c:pt idx="613">
                  <c:v>2.8638443068879194</c:v>
                </c:pt>
                <c:pt idx="614">
                  <c:v>2.878783206022459</c:v>
                </c:pt>
                <c:pt idx="615">
                  <c:v>2.8937185684858022</c:v>
                </c:pt>
                <c:pt idx="616">
                  <c:v>2.9086574676203418</c:v>
                </c:pt>
                <c:pt idx="617">
                  <c:v>2.9235963667548819</c:v>
                </c:pt>
                <c:pt idx="618">
                  <c:v>2.9385317292182247</c:v>
                </c:pt>
                <c:pt idx="619">
                  <c:v>2.9534706283527647</c:v>
                </c:pt>
                <c:pt idx="620">
                  <c:v>2.9684095274873044</c:v>
                </c:pt>
                <c:pt idx="621">
                  <c:v>2.9833448899506472</c:v>
                </c:pt>
                <c:pt idx="622">
                  <c:v>2.9982837890851872</c:v>
                </c:pt>
                <c:pt idx="623">
                  <c:v>3.0132368349045136</c:v>
                </c:pt>
                <c:pt idx="624">
                  <c:v>3.0281757340390532</c:v>
                </c:pt>
                <c:pt idx="625">
                  <c:v>3.043111096502396</c:v>
                </c:pt>
                <c:pt idx="626">
                  <c:v>3.058049995636936</c:v>
                </c:pt>
                <c:pt idx="627">
                  <c:v>3.0729888947714756</c:v>
                </c:pt>
                <c:pt idx="628">
                  <c:v>3.0879242572348189</c:v>
                </c:pt>
                <c:pt idx="629">
                  <c:v>3.1028631563693585</c:v>
                </c:pt>
                <c:pt idx="630">
                  <c:v>3.1178020555038981</c:v>
                </c:pt>
                <c:pt idx="631">
                  <c:v>3.1327374179672414</c:v>
                </c:pt>
                <c:pt idx="632">
                  <c:v>3.147676317101781</c:v>
                </c:pt>
                <c:pt idx="633">
                  <c:v>3.1626116795651242</c:v>
                </c:pt>
                <c:pt idx="634">
                  <c:v>3.1775505786996638</c:v>
                </c:pt>
                <c:pt idx="635">
                  <c:v>3.1925036245189902</c:v>
                </c:pt>
                <c:pt idx="636">
                  <c:v>3.2074425236535298</c:v>
                </c:pt>
                <c:pt idx="637">
                  <c:v>3.222377886116873</c:v>
                </c:pt>
                <c:pt idx="638">
                  <c:v>3.2373167852514126</c:v>
                </c:pt>
                <c:pt idx="639">
                  <c:v>3.2522556843859523</c:v>
                </c:pt>
                <c:pt idx="640">
                  <c:v>3.2671910468492955</c:v>
                </c:pt>
                <c:pt idx="641">
                  <c:v>3.2821299459838356</c:v>
                </c:pt>
                <c:pt idx="642">
                  <c:v>3.2970688451183752</c:v>
                </c:pt>
                <c:pt idx="643">
                  <c:v>3.312004207581718</c:v>
                </c:pt>
                <c:pt idx="644">
                  <c:v>3.326943106716258</c:v>
                </c:pt>
                <c:pt idx="645">
                  <c:v>3.3418820058507976</c:v>
                </c:pt>
                <c:pt idx="646">
                  <c:v>3.3568173683141409</c:v>
                </c:pt>
                <c:pt idx="647">
                  <c:v>3.333856970910825</c:v>
                </c:pt>
                <c:pt idx="648">
                  <c:v>3.3653067604290823</c:v>
                </c:pt>
                <c:pt idx="649">
                  <c:v>3.378825</c:v>
                </c:pt>
                <c:pt idx="650">
                  <c:v>3.3649754744630074</c:v>
                </c:pt>
                <c:pt idx="651">
                  <c:v>3.4026510905192948</c:v>
                </c:pt>
                <c:pt idx="652">
                  <c:v>3.386821286531585</c:v>
                </c:pt>
                <c:pt idx="653">
                  <c:v>3.407263020028612</c:v>
                </c:pt>
                <c:pt idx="654">
                  <c:v>3.4006657415355268</c:v>
                </c:pt>
                <c:pt idx="655">
                  <c:v>3.4547895518474374</c:v>
                </c:pt>
                <c:pt idx="656">
                  <c:v>3.4854079541501974</c:v>
                </c:pt>
                <c:pt idx="657">
                  <c:v>3.5202587833134684</c:v>
                </c:pt>
                <c:pt idx="658">
                  <c:v>3.5235539999999999</c:v>
                </c:pt>
                <c:pt idx="659">
                  <c:v>3.5402498795898905</c:v>
                </c:pt>
                <c:pt idx="660">
                  <c:v>3.6302376945636623</c:v>
                </c:pt>
                <c:pt idx="661">
                  <c:v>3.6584901443547651</c:v>
                </c:pt>
                <c:pt idx="662">
                  <c:v>3.6858174312340908</c:v>
                </c:pt>
                <c:pt idx="663">
                  <c:v>3.7131382485852726</c:v>
                </c:pt>
                <c:pt idx="664">
                  <c:v>3.7404655354645984</c:v>
                </c:pt>
                <c:pt idx="665">
                  <c:v>3.7677928223439241</c:v>
                </c:pt>
                <c:pt idx="666">
                  <c:v>3.795113639695106</c:v>
                </c:pt>
                <c:pt idx="667">
                  <c:v>3.8224409265744317</c:v>
                </c:pt>
                <c:pt idx="668">
                  <c:v>3.8497940915663325</c:v>
                </c:pt>
                <c:pt idx="669">
                  <c:v>3.8771213784456582</c:v>
                </c:pt>
                <c:pt idx="670">
                  <c:v>3.90444219579684</c:v>
                </c:pt>
                <c:pt idx="671">
                  <c:v>3.9317694826761658</c:v>
                </c:pt>
                <c:pt idx="672">
                  <c:v>3.9590903000273476</c:v>
                </c:pt>
                <c:pt idx="673">
                  <c:v>3.9864175869066734</c:v>
                </c:pt>
                <c:pt idx="674">
                  <c:v>4.0137448737859991</c:v>
                </c:pt>
                <c:pt idx="675">
                  <c:v>4.0410656911371809</c:v>
                </c:pt>
                <c:pt idx="676">
                  <c:v>4.0683929780165062</c:v>
                </c:pt>
                <c:pt idx="677">
                  <c:v>4.0957202648958324</c:v>
                </c:pt>
                <c:pt idx="678">
                  <c:v>4.1230410822470143</c:v>
                </c:pt>
                <c:pt idx="679">
                  <c:v>4.1503683691263404</c:v>
                </c:pt>
                <c:pt idx="680">
                  <c:v>4.1777215341182412</c:v>
                </c:pt>
                <c:pt idx="681">
                  <c:v>4.2050488209975665</c:v>
                </c:pt>
                <c:pt idx="682">
                  <c:v>4.2323696383487484</c:v>
                </c:pt>
                <c:pt idx="683">
                  <c:v>4.2596969252280736</c:v>
                </c:pt>
                <c:pt idx="684">
                  <c:v>4.2870242121073998</c:v>
                </c:pt>
                <c:pt idx="685">
                  <c:v>4.3143450294585817</c:v>
                </c:pt>
                <c:pt idx="686">
                  <c:v>4.3416723163379078</c:v>
                </c:pt>
                <c:pt idx="687">
                  <c:v>4.3689996032172331</c:v>
                </c:pt>
                <c:pt idx="688">
                  <c:v>4.396320420568415</c:v>
                </c:pt>
                <c:pt idx="689">
                  <c:v>4.4236477074477403</c:v>
                </c:pt>
                <c:pt idx="690">
                  <c:v>4.4509749943270664</c:v>
                </c:pt>
                <c:pt idx="691">
                  <c:v>4.4782958116782483</c:v>
                </c:pt>
                <c:pt idx="692">
                  <c:v>4.5056230985575736</c:v>
                </c:pt>
                <c:pt idx="693">
                  <c:v>4.5329762635494744</c:v>
                </c:pt>
                <c:pt idx="694">
                  <c:v>4.565906285407725</c:v>
                </c:pt>
                <c:pt idx="695">
                  <c:v>4.6205631723891276</c:v>
                </c:pt>
                <c:pt idx="696">
                  <c:v>4.6752248583690994</c:v>
                </c:pt>
                <c:pt idx="697">
                  <c:v>4.7092533830750893</c:v>
                </c:pt>
                <c:pt idx="698">
                  <c:v>4.6983134811635674</c:v>
                </c:pt>
                <c:pt idx="699">
                  <c:v>4.7624334606580829</c:v>
                </c:pt>
                <c:pt idx="700">
                  <c:v>4.807869071275328</c:v>
                </c:pt>
                <c:pt idx="701">
                  <c:v>4.8622180000000004</c:v>
                </c:pt>
                <c:pt idx="702">
                  <c:v>4.8907642396280409</c:v>
                </c:pt>
                <c:pt idx="703">
                  <c:v>4.9860624936378644</c:v>
                </c:pt>
                <c:pt idx="704">
                  <c:v>5.0431592331487609</c:v>
                </c:pt>
                <c:pt idx="705">
                  <c:v>5.1003100415417713</c:v>
                </c:pt>
                <c:pt idx="706">
                  <c:v>5.1574067810526687</c:v>
                </c:pt>
                <c:pt idx="707">
                  <c:v>5.2144900033430375</c:v>
                </c:pt>
                <c:pt idx="708">
                  <c:v>5.2715867428539349</c:v>
                </c:pt>
                <c:pt idx="709">
                  <c:v>5.3286834823648324</c:v>
                </c:pt>
                <c:pt idx="710">
                  <c:v>5.3857667046552011</c:v>
                </c:pt>
                <c:pt idx="711">
                  <c:v>5.4428634441660986</c:v>
                </c:pt>
                <c:pt idx="712">
                  <c:v>5.4999601836769951</c:v>
                </c:pt>
                <c:pt idx="713">
                  <c:v>5.5570434059673648</c:v>
                </c:pt>
                <c:pt idx="714">
                  <c:v>5.6141401454782622</c:v>
                </c:pt>
                <c:pt idx="715">
                  <c:v>5.6712368849891588</c:v>
                </c:pt>
                <c:pt idx="716">
                  <c:v>5.7283201072795285</c:v>
                </c:pt>
                <c:pt idx="717">
                  <c:v>5.7854168467904259</c:v>
                </c:pt>
                <c:pt idx="718">
                  <c:v>5.8425676551834353</c:v>
                </c:pt>
                <c:pt idx="719">
                  <c:v>5.8996508774738041</c:v>
                </c:pt>
                <c:pt idx="720">
                  <c:v>5.9567476169847016</c:v>
                </c:pt>
                <c:pt idx="721">
                  <c:v>6.013844356495599</c:v>
                </c:pt>
                <c:pt idx="722">
                  <c:v>6.0709275787859678</c:v>
                </c:pt>
                <c:pt idx="723">
                  <c:v>6.1280243182968652</c:v>
                </c:pt>
                <c:pt idx="724">
                  <c:v>6.1851210578077627</c:v>
                </c:pt>
                <c:pt idx="725">
                  <c:v>6.2422042800981314</c:v>
                </c:pt>
                <c:pt idx="726">
                  <c:v>6.2993010196090289</c:v>
                </c:pt>
                <c:pt idx="727">
                  <c:v>6.3563977591199263</c:v>
                </c:pt>
                <c:pt idx="728">
                  <c:v>6.4134809814102951</c:v>
                </c:pt>
                <c:pt idx="729">
                  <c:v>6.4705777209211925</c:v>
                </c:pt>
                <c:pt idx="730">
                  <c:v>6.5277285293142029</c:v>
                </c:pt>
                <c:pt idx="731">
                  <c:v>6.5848252688250994</c:v>
                </c:pt>
                <c:pt idx="732">
                  <c:v>6.6419084911154691</c:v>
                </c:pt>
                <c:pt idx="733">
                  <c:v>6.6990052306263657</c:v>
                </c:pt>
                <c:pt idx="734">
                  <c:v>6.7561019701372631</c:v>
                </c:pt>
                <c:pt idx="735">
                  <c:v>6.8131851924276319</c:v>
                </c:pt>
                <c:pt idx="736">
                  <c:v>6.8702819319385293</c:v>
                </c:pt>
                <c:pt idx="737">
                  <c:v>6.9273786714494268</c:v>
                </c:pt>
                <c:pt idx="738">
                  <c:v>6.9844618937397964</c:v>
                </c:pt>
                <c:pt idx="739">
                  <c:v>7.041558633250693</c:v>
                </c:pt>
                <c:pt idx="740">
                  <c:v>7.0986553727615904</c:v>
                </c:pt>
                <c:pt idx="741">
                  <c:v>7.1557385950519592</c:v>
                </c:pt>
                <c:pt idx="742">
                  <c:v>7.2128353345628566</c:v>
                </c:pt>
                <c:pt idx="743">
                  <c:v>7.269986142955867</c:v>
                </c:pt>
                <c:pt idx="744">
                  <c:v>7.3270693652462358</c:v>
                </c:pt>
                <c:pt idx="745">
                  <c:v>7.3841661047571332</c:v>
                </c:pt>
                <c:pt idx="746">
                  <c:v>7.4412628442680298</c:v>
                </c:pt>
                <c:pt idx="747">
                  <c:v>7.4983460665583994</c:v>
                </c:pt>
                <c:pt idx="748">
                  <c:v>7.555442806069296</c:v>
                </c:pt>
                <c:pt idx="749">
                  <c:v>7.6125395455801934</c:v>
                </c:pt>
                <c:pt idx="750">
                  <c:v>7.6696227678705622</c:v>
                </c:pt>
                <c:pt idx="751">
                  <c:v>7.7267195073814605</c:v>
                </c:pt>
                <c:pt idx="752">
                  <c:v>7.7838162468923571</c:v>
                </c:pt>
                <c:pt idx="753">
                  <c:v>7.8408994691827267</c:v>
                </c:pt>
                <c:pt idx="754">
                  <c:v>7.8979962086936233</c:v>
                </c:pt>
                <c:pt idx="755">
                  <c:v>7.9551470170866336</c:v>
                </c:pt>
                <c:pt idx="756">
                  <c:v>8.0122437565975311</c:v>
                </c:pt>
                <c:pt idx="757">
                  <c:v>8.0693269788879007</c:v>
                </c:pt>
                <c:pt idx="758">
                  <c:v>8.1336322989985685</c:v>
                </c:pt>
                <c:pt idx="759">
                  <c:v>8.2403115786838335</c:v>
                </c:pt>
                <c:pt idx="760">
                  <c:v>8.3260068057210965</c:v>
                </c:pt>
                <c:pt idx="761">
                  <c:v>8.4051234849785406</c:v>
                </c:pt>
                <c:pt idx="762">
                  <c:v>8.4979016933714835</c:v>
                </c:pt>
                <c:pt idx="763">
                  <c:v>8.5790889921334923</c:v>
                </c:pt>
                <c:pt idx="764">
                  <c:v>8.6975320424415834</c:v>
                </c:pt>
                <c:pt idx="765">
                  <c:v>8.7700127930376723</c:v>
                </c:pt>
                <c:pt idx="766">
                  <c:v>8.8717598974970198</c:v>
                </c:pt>
                <c:pt idx="767">
                  <c:v>9.0396045196826513</c:v>
                </c:pt>
                <c:pt idx="768">
                  <c:v>9.2112318599554506</c:v>
                </c:pt>
                <c:pt idx="769">
                  <c:v>9.3826562350670972</c:v>
                </c:pt>
                <c:pt idx="770">
                  <c:v>9.5541212032109737</c:v>
                </c:pt>
                <c:pt idx="771">
                  <c:v>9.7255861713548502</c:v>
                </c:pt>
                <c:pt idx="772">
                  <c:v>9.897010546466495</c:v>
                </c:pt>
                <c:pt idx="773">
                  <c:v>10.068475514610371</c:v>
                </c:pt>
                <c:pt idx="774">
                  <c:v>10.239940482754248</c:v>
                </c:pt>
                <c:pt idx="775">
                  <c:v>10.411364857865893</c:v>
                </c:pt>
                <c:pt idx="776">
                  <c:v>10.582829826009769</c:v>
                </c:pt>
                <c:pt idx="777">
                  <c:v>10.754294794153646</c:v>
                </c:pt>
                <c:pt idx="778">
                  <c:v>10.925719169265291</c:v>
                </c:pt>
                <c:pt idx="779">
                  <c:v>11.097184137409167</c:v>
                </c:pt>
                <c:pt idx="780">
                  <c:v>11.268811477681968</c:v>
                </c:pt>
                <c:pt idx="781">
                  <c:v>11.440276445825845</c:v>
                </c:pt>
                <c:pt idx="782">
                  <c:v>11.611700820937489</c:v>
                </c:pt>
                <c:pt idx="783">
                  <c:v>11.783165789081366</c:v>
                </c:pt>
                <c:pt idx="784">
                  <c:v>11.954630757225242</c:v>
                </c:pt>
                <c:pt idx="785">
                  <c:v>12.126055132336887</c:v>
                </c:pt>
                <c:pt idx="786">
                  <c:v>12.297520100480764</c:v>
                </c:pt>
                <c:pt idx="787">
                  <c:v>12.46898506862464</c:v>
                </c:pt>
                <c:pt idx="788">
                  <c:v>12.640409443736285</c:v>
                </c:pt>
                <c:pt idx="789">
                  <c:v>12.811874411880162</c:v>
                </c:pt>
                <c:pt idx="790">
                  <c:v>12.983339380024038</c:v>
                </c:pt>
                <c:pt idx="791">
                  <c:v>13.154763755135683</c:v>
                </c:pt>
                <c:pt idx="792">
                  <c:v>13.326228723279559</c:v>
                </c:pt>
                <c:pt idx="793">
                  <c:v>13.497856063552359</c:v>
                </c:pt>
                <c:pt idx="794">
                  <c:v>13.669280438664003</c:v>
                </c:pt>
                <c:pt idx="795">
                  <c:v>13.84074540680788</c:v>
                </c:pt>
                <c:pt idx="796">
                  <c:v>14.012210374951756</c:v>
                </c:pt>
                <c:pt idx="797">
                  <c:v>14.183634750063403</c:v>
                </c:pt>
                <c:pt idx="798">
                  <c:v>14.355099718207279</c:v>
                </c:pt>
                <c:pt idx="799">
                  <c:v>14.526564686351156</c:v>
                </c:pt>
                <c:pt idx="800">
                  <c:v>14.697989061462801</c:v>
                </c:pt>
                <c:pt idx="801">
                  <c:v>14.869454029606677</c:v>
                </c:pt>
                <c:pt idx="802">
                  <c:v>15.040918997750554</c:v>
                </c:pt>
                <c:pt idx="803">
                  <c:v>15.2123433728622</c:v>
                </c:pt>
                <c:pt idx="804">
                  <c:v>15.383808341006077</c:v>
                </c:pt>
                <c:pt idx="805">
                  <c:v>15.555435681278876</c:v>
                </c:pt>
                <c:pt idx="806">
                  <c:v>15.726900649422753</c:v>
                </c:pt>
                <c:pt idx="807">
                  <c:v>15.898325024534397</c:v>
                </c:pt>
                <c:pt idx="808">
                  <c:v>16.069789992678274</c:v>
                </c:pt>
                <c:pt idx="809">
                  <c:v>16.24125496082215</c:v>
                </c:pt>
                <c:pt idx="810">
                  <c:v>16.408337133285645</c:v>
                </c:pt>
                <c:pt idx="811">
                  <c:v>16.572288610488677</c:v>
                </c:pt>
                <c:pt idx="812">
                  <c:v>16.747068868383405</c:v>
                </c:pt>
                <c:pt idx="813">
                  <c:v>16.951106434191704</c:v>
                </c:pt>
                <c:pt idx="814">
                  <c:v>17.114360132538739</c:v>
                </c:pt>
                <c:pt idx="815">
                  <c:v>17.286677824511205</c:v>
                </c:pt>
                <c:pt idx="816">
                  <c:v>17.487044422031474</c:v>
                </c:pt>
                <c:pt idx="817">
                  <c:v>17.630182830750893</c:v>
                </c:pt>
                <c:pt idx="818">
                  <c:v>17.774377108726753</c:v>
                </c:pt>
                <c:pt idx="819">
                  <c:v>17.973467747973295</c:v>
                </c:pt>
                <c:pt idx="820">
                  <c:v>18.132857501430614</c:v>
                </c:pt>
                <c:pt idx="821">
                  <c:v>18.28432936090584</c:v>
                </c:pt>
                <c:pt idx="822">
                  <c:v>18.449821879058444</c:v>
                </c:pt>
                <c:pt idx="823">
                  <c:v>18.616156943993506</c:v>
                </c:pt>
                <c:pt idx="824">
                  <c:v>18.782492008928571</c:v>
                </c:pt>
                <c:pt idx="825">
                  <c:v>18.948787695297128</c:v>
                </c:pt>
                <c:pt idx="826">
                  <c:v>19.115122760232193</c:v>
                </c:pt>
                <c:pt idx="827">
                  <c:v>19.281457825167259</c:v>
                </c:pt>
                <c:pt idx="828">
                  <c:v>19.447753511535815</c:v>
                </c:pt>
                <c:pt idx="829">
                  <c:v>19.614088576470877</c:v>
                </c:pt>
                <c:pt idx="830">
                  <c:v>19.780581155671982</c:v>
                </c:pt>
                <c:pt idx="831">
                  <c:v>19.946916220607044</c:v>
                </c:pt>
                <c:pt idx="832">
                  <c:v>20.1132119069756</c:v>
                </c:pt>
                <c:pt idx="833">
                  <c:v>20.279546971910666</c:v>
                </c:pt>
                <c:pt idx="834">
                  <c:v>20.445882036845731</c:v>
                </c:pt>
                <c:pt idx="835">
                  <c:v>20.612177723214288</c:v>
                </c:pt>
                <c:pt idx="836">
                  <c:v>20.778512788149353</c:v>
                </c:pt>
                <c:pt idx="837">
                  <c:v>20.944847853084415</c:v>
                </c:pt>
                <c:pt idx="838">
                  <c:v>21.111143539452971</c:v>
                </c:pt>
                <c:pt idx="839">
                  <c:v>21.277478604388037</c:v>
                </c:pt>
                <c:pt idx="840">
                  <c:v>21.443813669323102</c:v>
                </c:pt>
                <c:pt idx="841">
                  <c:v>21.610109355691659</c:v>
                </c:pt>
                <c:pt idx="842">
                  <c:v>21.776444420626724</c:v>
                </c:pt>
                <c:pt idx="843">
                  <c:v>21.942936999827825</c:v>
                </c:pt>
                <c:pt idx="844">
                  <c:v>22.109232686196378</c:v>
                </c:pt>
                <c:pt idx="845">
                  <c:v>22.275567751131444</c:v>
                </c:pt>
                <c:pt idx="846">
                  <c:v>22.441902816066509</c:v>
                </c:pt>
                <c:pt idx="847">
                  <c:v>22.608198502435066</c:v>
                </c:pt>
                <c:pt idx="848">
                  <c:v>22.774533567370131</c:v>
                </c:pt>
                <c:pt idx="849">
                  <c:v>22.940868632305197</c:v>
                </c:pt>
                <c:pt idx="850">
                  <c:v>23.107164318673753</c:v>
                </c:pt>
                <c:pt idx="851">
                  <c:v>23.273499383608815</c:v>
                </c:pt>
                <c:pt idx="852">
                  <c:v>23.439834448543881</c:v>
                </c:pt>
                <c:pt idx="853">
                  <c:v>23.606130134912437</c:v>
                </c:pt>
                <c:pt idx="854">
                  <c:v>23.772465199847503</c:v>
                </c:pt>
                <c:pt idx="855">
                  <c:v>23.938957779048604</c:v>
                </c:pt>
                <c:pt idx="856">
                  <c:v>24.105292843983669</c:v>
                </c:pt>
                <c:pt idx="857">
                  <c:v>24.271588530352226</c:v>
                </c:pt>
                <c:pt idx="858">
                  <c:v>24.437923595287288</c:v>
                </c:pt>
                <c:pt idx="859">
                  <c:v>24.604258660222353</c:v>
                </c:pt>
                <c:pt idx="860">
                  <c:v>24.770554346590909</c:v>
                </c:pt>
                <c:pt idx="861">
                  <c:v>24.936889411525975</c:v>
                </c:pt>
                <c:pt idx="862">
                  <c:v>25.10322447646104</c:v>
                </c:pt>
                <c:pt idx="863">
                  <c:v>25.269520162829593</c:v>
                </c:pt>
                <c:pt idx="864">
                  <c:v>25.435855227764662</c:v>
                </c:pt>
                <c:pt idx="865">
                  <c:v>25.602190292699724</c:v>
                </c:pt>
                <c:pt idx="866">
                  <c:v>25.768485979068281</c:v>
                </c:pt>
                <c:pt idx="867">
                  <c:v>25.934821044003346</c:v>
                </c:pt>
                <c:pt idx="868">
                  <c:v>26.101313623204447</c:v>
                </c:pt>
                <c:pt idx="869">
                  <c:v>26.267609309573004</c:v>
                </c:pt>
                <c:pt idx="870">
                  <c:v>26.433944374508066</c:v>
                </c:pt>
                <c:pt idx="871">
                  <c:v>26.600279439443135</c:v>
                </c:pt>
                <c:pt idx="872">
                  <c:v>26.766575125811691</c:v>
                </c:pt>
                <c:pt idx="873">
                  <c:v>27.431876006985441</c:v>
                </c:pt>
                <c:pt idx="874">
                  <c:v>27.598211071920502</c:v>
                </c:pt>
                <c:pt idx="875">
                  <c:v>27.764506758289059</c:v>
                </c:pt>
                <c:pt idx="876">
                  <c:v>27.930841823224128</c:v>
                </c:pt>
                <c:pt idx="877">
                  <c:v>28.128462091299163</c:v>
                </c:pt>
                <c:pt idx="878">
                  <c:v>28.345656799713876</c:v>
                </c:pt>
                <c:pt idx="879">
                  <c:v>28.530411743204578</c:v>
                </c:pt>
                <c:pt idx="880">
                  <c:v>28.712613206008584</c:v>
                </c:pt>
                <c:pt idx="881">
                  <c:v>28.946263501787843</c:v>
                </c:pt>
                <c:pt idx="882">
                  <c:v>29.131188033381022</c:v>
                </c:pt>
                <c:pt idx="883">
                  <c:v>29.313380451597521</c:v>
                </c:pt>
                <c:pt idx="884">
                  <c:v>29.53063068772348</c:v>
                </c:pt>
                <c:pt idx="885">
                  <c:v>29.766878992131616</c:v>
                </c:pt>
                <c:pt idx="886">
                  <c:v>29.922716802164775</c:v>
                </c:pt>
                <c:pt idx="887">
                  <c:v>30.076650541041442</c:v>
                </c:pt>
                <c:pt idx="888">
                  <c:v>30.230547837271597</c:v>
                </c:pt>
                <c:pt idx="889">
                  <c:v>30.384481576148268</c:v>
                </c:pt>
                <c:pt idx="890">
                  <c:v>30.538561085610993</c:v>
                </c:pt>
                <c:pt idx="891">
                  <c:v>30.692458381841146</c:v>
                </c:pt>
                <c:pt idx="892">
                  <c:v>30.846392120717816</c:v>
                </c:pt>
                <c:pt idx="893">
                  <c:v>31.000325859594483</c:v>
                </c:pt>
                <c:pt idx="894">
                  <c:v>31.154223155824639</c:v>
                </c:pt>
                <c:pt idx="895">
                  <c:v>31.308156894701309</c:v>
                </c:pt>
                <c:pt idx="896">
                  <c:v>31.462090633577976</c:v>
                </c:pt>
                <c:pt idx="897">
                  <c:v>31.615987929808131</c:v>
                </c:pt>
                <c:pt idx="898">
                  <c:v>31.769921668684798</c:v>
                </c:pt>
                <c:pt idx="899">
                  <c:v>31.923855407561469</c:v>
                </c:pt>
                <c:pt idx="900">
                  <c:v>32.077752703791624</c:v>
                </c:pt>
                <c:pt idx="901">
                  <c:v>32.231686442668291</c:v>
                </c:pt>
                <c:pt idx="902">
                  <c:v>32.385765952131017</c:v>
                </c:pt>
                <c:pt idx="903">
                  <c:v>32.539699691007684</c:v>
                </c:pt>
                <c:pt idx="904">
                  <c:v>32.693596987237839</c:v>
                </c:pt>
                <c:pt idx="905">
                  <c:v>32.847530726114513</c:v>
                </c:pt>
                <c:pt idx="906">
                  <c:v>33.00146446499118</c:v>
                </c:pt>
                <c:pt idx="907">
                  <c:v>33.166333123241955</c:v>
                </c:pt>
                <c:pt idx="908">
                  <c:v>33.366713158559847</c:v>
                </c:pt>
                <c:pt idx="909">
                  <c:v>33.558006963757748</c:v>
                </c:pt>
                <c:pt idx="910">
                  <c:v>33.735995799713876</c:v>
                </c:pt>
                <c:pt idx="911">
                  <c:v>33.940182771394518</c:v>
                </c:pt>
                <c:pt idx="912">
                  <c:v>34.099190325226516</c:v>
                </c:pt>
                <c:pt idx="913">
                  <c:v>34.255037477348594</c:v>
                </c:pt>
                <c:pt idx="914">
                  <c:v>34.432182206436238</c:v>
                </c:pt>
                <c:pt idx="915">
                  <c:v>34.612135759895089</c:v>
                </c:pt>
                <c:pt idx="916">
                  <c:v>34.81783092792157</c:v>
                </c:pt>
                <c:pt idx="917">
                  <c:v>34.993453663735721</c:v>
                </c:pt>
                <c:pt idx="918">
                  <c:v>35.169076399549866</c:v>
                </c:pt>
                <c:pt idx="919">
                  <c:v>35.344657558011789</c:v>
                </c:pt>
                <c:pt idx="920">
                  <c:v>35.520280293825934</c:v>
                </c:pt>
                <c:pt idx="921">
                  <c:v>35.695903029640085</c:v>
                </c:pt>
                <c:pt idx="922">
                  <c:v>35.871484188102009</c:v>
                </c:pt>
                <c:pt idx="923">
                  <c:v>36.047106923916154</c:v>
                </c:pt>
                <c:pt idx="924">
                  <c:v>37.97899859522402</c:v>
                </c:pt>
                <c:pt idx="925">
                  <c:v>38.154579753685937</c:v>
                </c:pt>
                <c:pt idx="926">
                  <c:v>38.330202489500088</c:v>
                </c:pt>
                <c:pt idx="927">
                  <c:v>38.50582522531424</c:v>
                </c:pt>
                <c:pt idx="928">
                  <c:v>38.681406383776157</c:v>
                </c:pt>
                <c:pt idx="929">
                  <c:v>38.857195428999219</c:v>
                </c:pt>
                <c:pt idx="930">
                  <c:v>39.032818164813371</c:v>
                </c:pt>
                <c:pt idx="931">
                  <c:v>39.211523637577493</c:v>
                </c:pt>
                <c:pt idx="932">
                  <c:v>39.393720093943728</c:v>
                </c:pt>
                <c:pt idx="933">
                  <c:v>39.566978076519668</c:v>
                </c:pt>
                <c:pt idx="934">
                  <c:v>39.739933867906529</c:v>
                </c:pt>
                <c:pt idx="935">
                  <c:v>40.440897331154687</c:v>
                </c:pt>
                <c:pt idx="936">
                  <c:v>40.533773366013072</c:v>
                </c:pt>
                <c:pt idx="937">
                  <c:v>40.740769421724245</c:v>
                </c:pt>
                <c:pt idx="938">
                  <c:v>40.894703865546219</c:v>
                </c:pt>
                <c:pt idx="939">
                  <c:v>41.053664555555557</c:v>
                </c:pt>
                <c:pt idx="940">
                  <c:v>40.628868462669068</c:v>
                </c:pt>
                <c:pt idx="941">
                  <c:v>40.767941688500187</c:v>
                </c:pt>
                <c:pt idx="942">
                  <c:v>40.90714661246183</c:v>
                </c:pt>
                <c:pt idx="943">
                  <c:v>41.046219838292949</c:v>
                </c:pt>
                <c:pt idx="944">
                  <c:v>41.185260139591442</c:v>
                </c:pt>
                <c:pt idx="945">
                  <c:v>41.324333365422561</c:v>
                </c:pt>
                <c:pt idx="946">
                  <c:v>41.46340659125368</c:v>
                </c:pt>
                <c:pt idx="947">
                  <c:v>41.602446892552166</c:v>
                </c:pt>
                <c:pt idx="948">
                  <c:v>41.741520118383285</c:v>
                </c:pt>
                <c:pt idx="949">
                  <c:v>41.880593344214411</c:v>
                </c:pt>
                <c:pt idx="950">
                  <c:v>42.019633645512897</c:v>
                </c:pt>
                <c:pt idx="951">
                  <c:v>42.158706871344016</c:v>
                </c:pt>
                <c:pt idx="952">
                  <c:v>42.297780097175135</c:v>
                </c:pt>
                <c:pt idx="953">
                  <c:v>42.436820398473628</c:v>
                </c:pt>
                <c:pt idx="954">
                  <c:v>42.576025322435271</c:v>
                </c:pt>
                <c:pt idx="955">
                  <c:v>42.71509854826639</c:v>
                </c:pt>
                <c:pt idx="956">
                  <c:v>42.854138849564876</c:v>
                </c:pt>
                <c:pt idx="957">
                  <c:v>42.993212075395995</c:v>
                </c:pt>
                <c:pt idx="958">
                  <c:v>43.132285301227114</c:v>
                </c:pt>
                <c:pt idx="959">
                  <c:v>43.271325602525607</c:v>
                </c:pt>
                <c:pt idx="960">
                  <c:v>43.410398828356726</c:v>
                </c:pt>
                <c:pt idx="961">
                  <c:v>43.549472054187845</c:v>
                </c:pt>
                <c:pt idx="962">
                  <c:v>43.688512355486338</c:v>
                </c:pt>
                <c:pt idx="963">
                  <c:v>43.827585581317457</c:v>
                </c:pt>
                <c:pt idx="964">
                  <c:v>43.966658807148576</c:v>
                </c:pt>
                <c:pt idx="965">
                  <c:v>44.105699108447062</c:v>
                </c:pt>
                <c:pt idx="966">
                  <c:v>44.244772334278181</c:v>
                </c:pt>
                <c:pt idx="967">
                  <c:v>44.383977258239824</c:v>
                </c:pt>
                <c:pt idx="968">
                  <c:v>44.52305048407095</c:v>
                </c:pt>
                <c:pt idx="969">
                  <c:v>44.662090785369436</c:v>
                </c:pt>
                <c:pt idx="970">
                  <c:v>44.801164011200555</c:v>
                </c:pt>
                <c:pt idx="971">
                  <c:v>44.940237237031674</c:v>
                </c:pt>
                <c:pt idx="972">
                  <c:v>45.079277538330167</c:v>
                </c:pt>
                <c:pt idx="973">
                  <c:v>45.218350764161286</c:v>
                </c:pt>
                <c:pt idx="974">
                  <c:v>45.357423989992405</c:v>
                </c:pt>
                <c:pt idx="975">
                  <c:v>45.496464291290891</c:v>
                </c:pt>
                <c:pt idx="976">
                  <c:v>45.635537517122017</c:v>
                </c:pt>
                <c:pt idx="977">
                  <c:v>45.774610742953136</c:v>
                </c:pt>
                <c:pt idx="978">
                  <c:v>45.913651044251623</c:v>
                </c:pt>
                <c:pt idx="979">
                  <c:v>46.052855968213265</c:v>
                </c:pt>
                <c:pt idx="980">
                  <c:v>46.88722947413472</c:v>
                </c:pt>
                <c:pt idx="981">
                  <c:v>47.025133967095854</c:v>
                </c:pt>
                <c:pt idx="982">
                  <c:v>47.146726514660308</c:v>
                </c:pt>
                <c:pt idx="983">
                  <c:v>47.215392836909871</c:v>
                </c:pt>
                <c:pt idx="984">
                  <c:v>47.262955025751069</c:v>
                </c:pt>
                <c:pt idx="985">
                  <c:v>47.385759473182361</c:v>
                </c:pt>
                <c:pt idx="986">
                  <c:v>47.481793268955649</c:v>
                </c:pt>
                <c:pt idx="987">
                  <c:v>47.598962177873155</c:v>
                </c:pt>
                <c:pt idx="988">
                  <c:v>47.67287486793802</c:v>
                </c:pt>
                <c:pt idx="989">
                  <c:v>47.832006274678108</c:v>
                </c:pt>
                <c:pt idx="990">
                  <c:v>47.873214290050718</c:v>
                </c:pt>
                <c:pt idx="991">
                  <c:v>47.938566671048214</c:v>
                </c:pt>
                <c:pt idx="992">
                  <c:v>48.0039035803646</c:v>
                </c:pt>
                <c:pt idx="993">
                  <c:v>48.069255961362096</c:v>
                </c:pt>
                <c:pt idx="994">
                  <c:v>48.134608342359591</c:v>
                </c:pt>
                <c:pt idx="995">
                  <c:v>48.199945251675977</c:v>
                </c:pt>
                <c:pt idx="996">
                  <c:v>48.265297632673466</c:v>
                </c:pt>
                <c:pt idx="997">
                  <c:v>48.330650013670962</c:v>
                </c:pt>
                <c:pt idx="998">
                  <c:v>48.395986922987348</c:v>
                </c:pt>
                <c:pt idx="999">
                  <c:v>48.461401190709267</c:v>
                </c:pt>
                <c:pt idx="1000">
                  <c:v>48.526753571706763</c:v>
                </c:pt>
                <c:pt idx="1001">
                  <c:v>48.592090481023149</c:v>
                </c:pt>
                <c:pt idx="1002">
                  <c:v>48.657442862020645</c:v>
                </c:pt>
                <c:pt idx="1003">
                  <c:v>48.72279524301814</c:v>
                </c:pt>
                <c:pt idx="1004">
                  <c:v>48.788132152334526</c:v>
                </c:pt>
                <c:pt idx="1005">
                  <c:v>48.853484533332015</c:v>
                </c:pt>
                <c:pt idx="1006">
                  <c:v>48.918836914329511</c:v>
                </c:pt>
                <c:pt idx="1007">
                  <c:v>48.984173823645897</c:v>
                </c:pt>
                <c:pt idx="1008">
                  <c:v>49.049526204643392</c:v>
                </c:pt>
                <c:pt idx="1009">
                  <c:v>49.114878585640881</c:v>
                </c:pt>
                <c:pt idx="1010">
                  <c:v>49.180215494957267</c:v>
                </c:pt>
                <c:pt idx="1011">
                  <c:v>49.245567875954762</c:v>
                </c:pt>
                <c:pt idx="1012">
                  <c:v>49.310982143676682</c:v>
                </c:pt>
                <c:pt idx="1013">
                  <c:v>49.376334524674178</c:v>
                </c:pt>
                <c:pt idx="1014">
                  <c:v>49.441671433990564</c:v>
                </c:pt>
                <c:pt idx="1015">
                  <c:v>49.507023814988059</c:v>
                </c:pt>
                <c:pt idx="1016">
                  <c:v>49.572376195985555</c:v>
                </c:pt>
                <c:pt idx="1017">
                  <c:v>49.637713105301941</c:v>
                </c:pt>
                <c:pt idx="1018">
                  <c:v>49.70306548629943</c:v>
                </c:pt>
                <c:pt idx="1019">
                  <c:v>49.768417867296925</c:v>
                </c:pt>
                <c:pt idx="1020">
                  <c:v>49.833754776613311</c:v>
                </c:pt>
                <c:pt idx="1021">
                  <c:v>49.899107157610807</c:v>
                </c:pt>
                <c:pt idx="1022">
                  <c:v>49.964459538608295</c:v>
                </c:pt>
                <c:pt idx="1023">
                  <c:v>50.029796447924682</c:v>
                </c:pt>
                <c:pt idx="1024">
                  <c:v>50.095210715646608</c:v>
                </c:pt>
                <c:pt idx="1025">
                  <c:v>50.160563096644104</c:v>
                </c:pt>
                <c:pt idx="1026">
                  <c:v>50.220704121334926</c:v>
                </c:pt>
                <c:pt idx="1027">
                  <c:v>50.250343000000001</c:v>
                </c:pt>
                <c:pt idx="1028">
                  <c:v>50.260927459704341</c:v>
                </c:pt>
                <c:pt idx="1029">
                  <c:v>50.330178285578071</c:v>
                </c:pt>
                <c:pt idx="1030">
                  <c:v>50.431240000000003</c:v>
                </c:pt>
                <c:pt idx="1031">
                  <c:v>50.450780134477824</c:v>
                </c:pt>
                <c:pt idx="1032">
                  <c:v>50.537821245530388</c:v>
                </c:pt>
                <c:pt idx="1033">
                  <c:v>50.594051</c:v>
                </c:pt>
                <c:pt idx="1034">
                  <c:v>50.602625612780159</c:v>
                </c:pt>
                <c:pt idx="1035">
                  <c:v>50.643466707317067</c:v>
                </c:pt>
                <c:pt idx="1036">
                  <c:v>50.698121498819823</c:v>
                </c:pt>
                <c:pt idx="1037">
                  <c:v>50.752828046753926</c:v>
                </c:pt>
                <c:pt idx="1038">
                  <c:v>50.807482838256682</c:v>
                </c:pt>
                <c:pt idx="1039">
                  <c:v>50.862124690651598</c:v>
                </c:pt>
                <c:pt idx="1040">
                  <c:v>50.916779482154354</c:v>
                </c:pt>
                <c:pt idx="1041">
                  <c:v>50.97143427365711</c:v>
                </c:pt>
                <c:pt idx="1042">
                  <c:v>51.026076126052025</c:v>
                </c:pt>
                <c:pt idx="1043">
                  <c:v>51.080730917554781</c:v>
                </c:pt>
                <c:pt idx="1044">
                  <c:v>51.13538570905753</c:v>
                </c:pt>
                <c:pt idx="1045">
                  <c:v>51.184330238855786</c:v>
                </c:pt>
                <c:pt idx="1046">
                  <c:v>51.226588952789697</c:v>
                </c:pt>
                <c:pt idx="1047">
                  <c:v>51.257433639484979</c:v>
                </c:pt>
                <c:pt idx="1048">
                  <c:v>51.257450556747735</c:v>
                </c:pt>
                <c:pt idx="1049">
                  <c:v>51.306367179976164</c:v>
                </c:pt>
                <c:pt idx="1050">
                  <c:v>51.353839999999998</c:v>
                </c:pt>
                <c:pt idx="1051">
                  <c:v>51.386209920362418</c:v>
                </c:pt>
                <c:pt idx="1052">
                  <c:v>51.450888095351608</c:v>
                </c:pt>
                <c:pt idx="1053">
                  <c:v>51.475835742489267</c:v>
                </c:pt>
                <c:pt idx="1054">
                  <c:v>51.506324687173773</c:v>
                </c:pt>
                <c:pt idx="1055">
                  <c:v>51.526960049428034</c:v>
                </c:pt>
                <c:pt idx="1056">
                  <c:v>51.547595411682302</c:v>
                </c:pt>
                <c:pt idx="1057">
                  <c:v>51.568225888670881</c:v>
                </c:pt>
                <c:pt idx="1058">
                  <c:v>51.588861250925142</c:v>
                </c:pt>
                <c:pt idx="1059">
                  <c:v>51.609496613179402</c:v>
                </c:pt>
                <c:pt idx="1060">
                  <c:v>51.630127090167981</c:v>
                </c:pt>
                <c:pt idx="1061">
                  <c:v>51.650762452422242</c:v>
                </c:pt>
                <c:pt idx="1062">
                  <c:v>51.671417355739244</c:v>
                </c:pt>
                <c:pt idx="1063">
                  <c:v>51.692052717993512</c:v>
                </c:pt>
                <c:pt idx="1064">
                  <c:v>51.712683194982091</c:v>
                </c:pt>
                <c:pt idx="1065">
                  <c:v>51.733318557236352</c:v>
                </c:pt>
                <c:pt idx="1066">
                  <c:v>51.753953919490613</c:v>
                </c:pt>
                <c:pt idx="1067">
                  <c:v>51.774584396479192</c:v>
                </c:pt>
                <c:pt idx="1068">
                  <c:v>51.795219758733452</c:v>
                </c:pt>
                <c:pt idx="1069">
                  <c:v>51.815855120987713</c:v>
                </c:pt>
                <c:pt idx="1070">
                  <c:v>51.836485597976292</c:v>
                </c:pt>
                <c:pt idx="1071">
                  <c:v>51.85712096023056</c:v>
                </c:pt>
                <c:pt idx="1072">
                  <c:v>51.877756322484821</c:v>
                </c:pt>
                <c:pt idx="1073">
                  <c:v>51.8983867994734</c:v>
                </c:pt>
                <c:pt idx="1074">
                  <c:v>51.919041702790402</c:v>
                </c:pt>
                <c:pt idx="1075">
                  <c:v>51.939677065044663</c:v>
                </c:pt>
                <c:pt idx="1076">
                  <c:v>51.960307542033242</c:v>
                </c:pt>
                <c:pt idx="1077">
                  <c:v>51.980942904287502</c:v>
                </c:pt>
                <c:pt idx="1078">
                  <c:v>52.00157826654177</c:v>
                </c:pt>
                <c:pt idx="1079">
                  <c:v>52.022208743530342</c:v>
                </c:pt>
                <c:pt idx="1080">
                  <c:v>52.04284410578461</c:v>
                </c:pt>
                <c:pt idx="1081">
                  <c:v>52.063479468038871</c:v>
                </c:pt>
                <c:pt idx="1082">
                  <c:v>52.08410994502745</c:v>
                </c:pt>
                <c:pt idx="1083">
                  <c:v>52.104745307281711</c:v>
                </c:pt>
                <c:pt idx="1084">
                  <c:v>52.125380669535971</c:v>
                </c:pt>
                <c:pt idx="1085">
                  <c:v>52.14601114652455</c:v>
                </c:pt>
                <c:pt idx="1086">
                  <c:v>52.166646508778811</c:v>
                </c:pt>
                <c:pt idx="1087">
                  <c:v>52.18730141209582</c:v>
                </c:pt>
                <c:pt idx="1088">
                  <c:v>52.207936774350081</c:v>
                </c:pt>
                <c:pt idx="1089">
                  <c:v>52.22856725133866</c:v>
                </c:pt>
                <c:pt idx="1090">
                  <c:v>52.249202613592921</c:v>
                </c:pt>
                <c:pt idx="1091">
                  <c:v>52.269837975847182</c:v>
                </c:pt>
                <c:pt idx="1092">
                  <c:v>52.290468452835761</c:v>
                </c:pt>
                <c:pt idx="1093">
                  <c:v>52.311103815090021</c:v>
                </c:pt>
                <c:pt idx="1094">
                  <c:v>52.331739177344289</c:v>
                </c:pt>
                <c:pt idx="1095">
                  <c:v>52.352369654332868</c:v>
                </c:pt>
                <c:pt idx="1096">
                  <c:v>52.373005016587129</c:v>
                </c:pt>
                <c:pt idx="1097">
                  <c:v>52.39364037884139</c:v>
                </c:pt>
                <c:pt idx="1098">
                  <c:v>52.414270855829969</c:v>
                </c:pt>
                <c:pt idx="1099">
                  <c:v>52.434925759146971</c:v>
                </c:pt>
                <c:pt idx="1100">
                  <c:v>52.455561121401232</c:v>
                </c:pt>
                <c:pt idx="1101">
                  <c:v>52.476191598389811</c:v>
                </c:pt>
                <c:pt idx="1102">
                  <c:v>52.496826960644078</c:v>
                </c:pt>
                <c:pt idx="1103">
                  <c:v>52.517462322898339</c:v>
                </c:pt>
                <c:pt idx="1104">
                  <c:v>52.538092799886918</c:v>
                </c:pt>
                <c:pt idx="1105">
                  <c:v>52.558728162141179</c:v>
                </c:pt>
                <c:pt idx="1106">
                  <c:v>52.57936352439544</c:v>
                </c:pt>
                <c:pt idx="1107">
                  <c:v>52.599994001384019</c:v>
                </c:pt>
                <c:pt idx="1108">
                  <c:v>52.62062936363828</c:v>
                </c:pt>
                <c:pt idx="1109">
                  <c:v>52.641264725892547</c:v>
                </c:pt>
                <c:pt idx="1110">
                  <c:v>52.67107695851216</c:v>
                </c:pt>
                <c:pt idx="1111">
                  <c:v>52.725735373390556</c:v>
                </c:pt>
                <c:pt idx="1112">
                  <c:v>52.764870000000002</c:v>
                </c:pt>
                <c:pt idx="1113">
                  <c:v>52.762041275059872</c:v>
                </c:pt>
                <c:pt idx="1114">
                  <c:v>52.746780000000001</c:v>
                </c:pt>
                <c:pt idx="1115">
                  <c:v>52.774540930232561</c:v>
                </c:pt>
                <c:pt idx="1116">
                  <c:v>52.715298077014779</c:v>
                </c:pt>
                <c:pt idx="1117">
                  <c:v>52.770692639484977</c:v>
                </c:pt>
                <c:pt idx="1118">
                  <c:v>52.771054608011447</c:v>
                </c:pt>
                <c:pt idx="1119">
                  <c:v>52.751950172984913</c:v>
                </c:pt>
                <c:pt idx="1120">
                  <c:v>52.767435024414183</c:v>
                </c:pt>
                <c:pt idx="1121">
                  <c:v>52.782923542632808</c:v>
                </c:pt>
                <c:pt idx="1122">
                  <c:v>52.798408394062079</c:v>
                </c:pt>
                <c:pt idx="1123">
                  <c:v>52.813896912280704</c:v>
                </c:pt>
                <c:pt idx="1124">
                  <c:v>52.82940009765673</c:v>
                </c:pt>
                <c:pt idx="1125">
                  <c:v>52.844888615875355</c:v>
                </c:pt>
                <c:pt idx="1126">
                  <c:v>52.860373467304626</c:v>
                </c:pt>
                <c:pt idx="1127">
                  <c:v>52.875861985523251</c:v>
                </c:pt>
                <c:pt idx="1128">
                  <c:v>52.891350503741876</c:v>
                </c:pt>
                <c:pt idx="1129">
                  <c:v>52.906835355171147</c:v>
                </c:pt>
                <c:pt idx="1130">
                  <c:v>52.922323873389772</c:v>
                </c:pt>
                <c:pt idx="1131">
                  <c:v>52.937812391608389</c:v>
                </c:pt>
                <c:pt idx="1132">
                  <c:v>52.953297243037667</c:v>
                </c:pt>
                <c:pt idx="1133">
                  <c:v>52.968785761256292</c:v>
                </c:pt>
                <c:pt idx="1134">
                  <c:v>52.98427427947491</c:v>
                </c:pt>
                <c:pt idx="1135">
                  <c:v>52.999759130904188</c:v>
                </c:pt>
                <c:pt idx="1136">
                  <c:v>53.015247649122806</c:v>
                </c:pt>
                <c:pt idx="1137">
                  <c:v>53.030750834498832</c:v>
                </c:pt>
                <c:pt idx="1138">
                  <c:v>53.046239352717457</c:v>
                </c:pt>
                <c:pt idx="1139">
                  <c:v>53.061724204146735</c:v>
                </c:pt>
                <c:pt idx="1140">
                  <c:v>53.077212722365353</c:v>
                </c:pt>
                <c:pt idx="1141">
                  <c:v>53.092701240583978</c:v>
                </c:pt>
                <c:pt idx="1142">
                  <c:v>53.108186092013248</c:v>
                </c:pt>
                <c:pt idx="1143">
                  <c:v>53.123674610231873</c:v>
                </c:pt>
                <c:pt idx="1144">
                  <c:v>53.139159461661144</c:v>
                </c:pt>
                <c:pt idx="1145">
                  <c:v>53.154647979879769</c:v>
                </c:pt>
                <c:pt idx="1146">
                  <c:v>53.170136498098394</c:v>
                </c:pt>
                <c:pt idx="1147">
                  <c:v>53.185621349527665</c:v>
                </c:pt>
                <c:pt idx="1148">
                  <c:v>53.20110986774629</c:v>
                </c:pt>
                <c:pt idx="1149">
                  <c:v>53.216613053122316</c:v>
                </c:pt>
                <c:pt idx="1150">
                  <c:v>53.232101571340941</c:v>
                </c:pt>
                <c:pt idx="1151">
                  <c:v>53.247586422770212</c:v>
                </c:pt>
                <c:pt idx="1152">
                  <c:v>53.263074940988837</c:v>
                </c:pt>
                <c:pt idx="1153">
                  <c:v>53.278563459207462</c:v>
                </c:pt>
                <c:pt idx="1154">
                  <c:v>53.294048310636732</c:v>
                </c:pt>
                <c:pt idx="1155">
                  <c:v>53.309536828855357</c:v>
                </c:pt>
                <c:pt idx="1156">
                  <c:v>53.325025347073982</c:v>
                </c:pt>
                <c:pt idx="1157">
                  <c:v>53.340510198503253</c:v>
                </c:pt>
                <c:pt idx="1158">
                  <c:v>53.355998716721878</c:v>
                </c:pt>
                <c:pt idx="1159">
                  <c:v>53.371487234940503</c:v>
                </c:pt>
                <c:pt idx="1160">
                  <c:v>53.386972086369774</c:v>
                </c:pt>
                <c:pt idx="1161">
                  <c:v>53.402460604588398</c:v>
                </c:pt>
                <c:pt idx="1162">
                  <c:v>53.417963789964425</c:v>
                </c:pt>
                <c:pt idx="1163">
                  <c:v>53.43345230818305</c:v>
                </c:pt>
                <c:pt idx="1164">
                  <c:v>53.434204000000001</c:v>
                </c:pt>
                <c:pt idx="1165">
                  <c:v>53.434204000000001</c:v>
                </c:pt>
                <c:pt idx="1166">
                  <c:v>53.469365088221267</c:v>
                </c:pt>
                <c:pt idx="1167">
                  <c:v>53.523499664600713</c:v>
                </c:pt>
                <c:pt idx="1168">
                  <c:v>53.542485529089177</c:v>
                </c:pt>
                <c:pt idx="1169">
                  <c:v>53.56069960801144</c:v>
                </c:pt>
                <c:pt idx="1170">
                  <c:v>53.615105</c:v>
                </c:pt>
                <c:pt idx="1171">
                  <c:v>53.596889921077732</c:v>
                </c:pt>
                <c:pt idx="1172">
                  <c:v>53.579258789253387</c:v>
                </c:pt>
                <c:pt idx="1173">
                  <c:v>53.603495027292915</c:v>
                </c:pt>
                <c:pt idx="1174">
                  <c:v>53.627754216315431</c:v>
                </c:pt>
                <c:pt idx="1175">
                  <c:v>53.651990454354959</c:v>
                </c:pt>
                <c:pt idx="1176">
                  <c:v>53.676220954648741</c:v>
                </c:pt>
                <c:pt idx="1177">
                  <c:v>53.700457192688269</c:v>
                </c:pt>
                <c:pt idx="1178">
                  <c:v>53.724693430727797</c:v>
                </c:pt>
                <c:pt idx="1179">
                  <c:v>53.748923931021572</c:v>
                </c:pt>
                <c:pt idx="1180">
                  <c:v>53.7731601690611</c:v>
                </c:pt>
                <c:pt idx="1181">
                  <c:v>53.797396407100628</c:v>
                </c:pt>
                <c:pt idx="1182">
                  <c:v>53.82162690739441</c:v>
                </c:pt>
                <c:pt idx="1183">
                  <c:v>53.845863145433938</c:v>
                </c:pt>
                <c:pt idx="1184">
                  <c:v>53.870099383473466</c:v>
                </c:pt>
                <c:pt idx="1185">
                  <c:v>53.894329883767242</c:v>
                </c:pt>
                <c:pt idx="1186">
                  <c:v>53.918566121806769</c:v>
                </c:pt>
                <c:pt idx="1187">
                  <c:v>53.942825310829292</c:v>
                </c:pt>
                <c:pt idx="1188">
                  <c:v>53.967055811123075</c:v>
                </c:pt>
                <c:pt idx="1189">
                  <c:v>53.991292049162602</c:v>
                </c:pt>
                <c:pt idx="1190">
                  <c:v>54.01552828720213</c:v>
                </c:pt>
                <c:pt idx="1191">
                  <c:v>54.039758787495906</c:v>
                </c:pt>
                <c:pt idx="1192">
                  <c:v>54.063995025535434</c:v>
                </c:pt>
                <c:pt idx="1193">
                  <c:v>54.088231263574961</c:v>
                </c:pt>
                <c:pt idx="1194">
                  <c:v>54.112461763868744</c:v>
                </c:pt>
                <c:pt idx="1195">
                  <c:v>54.136698001908272</c:v>
                </c:pt>
                <c:pt idx="1196">
                  <c:v>54.1609342399478</c:v>
                </c:pt>
                <c:pt idx="1197">
                  <c:v>54.185164740241575</c:v>
                </c:pt>
                <c:pt idx="1198">
                  <c:v>54.209400978281103</c:v>
                </c:pt>
                <c:pt idx="1199">
                  <c:v>54.233660167303626</c:v>
                </c:pt>
                <c:pt idx="1200">
                  <c:v>54.257896405343153</c:v>
                </c:pt>
                <c:pt idx="1201">
                  <c:v>54.282126905636929</c:v>
                </c:pt>
                <c:pt idx="1202">
                  <c:v>54.306363143676457</c:v>
                </c:pt>
                <c:pt idx="1203">
                  <c:v>54.330599381715984</c:v>
                </c:pt>
                <c:pt idx="1204">
                  <c:v>54.354829882009767</c:v>
                </c:pt>
                <c:pt idx="1205">
                  <c:v>54.379066120049295</c:v>
                </c:pt>
                <c:pt idx="1206">
                  <c:v>54.403302358088823</c:v>
                </c:pt>
                <c:pt idx="1207">
                  <c:v>54.427532858382598</c:v>
                </c:pt>
                <c:pt idx="1208">
                  <c:v>54.451769096422126</c:v>
                </c:pt>
                <c:pt idx="1209">
                  <c:v>54.845233999999998</c:v>
                </c:pt>
                <c:pt idx="1210">
                  <c:v>54.845233999999998</c:v>
                </c:pt>
                <c:pt idx="1211">
                  <c:v>54.857079058645581</c:v>
                </c:pt>
                <c:pt idx="1212">
                  <c:v>54.878729222089511</c:v>
                </c:pt>
                <c:pt idx="1213">
                  <c:v>54.900374260021273</c:v>
                </c:pt>
                <c:pt idx="1214">
                  <c:v>54.922024423465203</c:v>
                </c:pt>
                <c:pt idx="1215">
                  <c:v>54.94367458690914</c:v>
                </c:pt>
                <c:pt idx="1216">
                  <c:v>54.965319624840895</c:v>
                </c:pt>
                <c:pt idx="1217">
                  <c:v>54.986969788284831</c:v>
                </c:pt>
                <c:pt idx="1218">
                  <c:v>55.008619951728768</c:v>
                </c:pt>
                <c:pt idx="1219">
                  <c:v>55.030264989660523</c:v>
                </c:pt>
                <c:pt idx="1220">
                  <c:v>55.051915153104453</c:v>
                </c:pt>
                <c:pt idx="1221">
                  <c:v>55.07358581859711</c:v>
                </c:pt>
                <c:pt idx="1222">
                  <c:v>55.095230856528865</c:v>
                </c:pt>
                <c:pt idx="1223">
                  <c:v>55.116881019972801</c:v>
                </c:pt>
                <c:pt idx="1224">
                  <c:v>55.138531183416731</c:v>
                </c:pt>
                <c:pt idx="1225">
                  <c:v>55.160176221348486</c:v>
                </c:pt>
                <c:pt idx="1226">
                  <c:v>55.181826384792423</c:v>
                </c:pt>
                <c:pt idx="1227">
                  <c:v>55.20347654823636</c:v>
                </c:pt>
                <c:pt idx="1228">
                  <c:v>55.225121586168115</c:v>
                </c:pt>
                <c:pt idx="1229">
                  <c:v>55.246771749612051</c:v>
                </c:pt>
                <c:pt idx="1230">
                  <c:v>55.268421913055988</c:v>
                </c:pt>
                <c:pt idx="1231">
                  <c:v>55.290066950987743</c:v>
                </c:pt>
                <c:pt idx="1232">
                  <c:v>55.311717114431673</c:v>
                </c:pt>
                <c:pt idx="1233">
                  <c:v>55.33338777992433</c:v>
                </c:pt>
                <c:pt idx="1234">
                  <c:v>55.355037943368259</c:v>
                </c:pt>
                <c:pt idx="1235">
                  <c:v>55.376682981300014</c:v>
                </c:pt>
                <c:pt idx="1236">
                  <c:v>55.398333144743951</c:v>
                </c:pt>
                <c:pt idx="1237">
                  <c:v>55.419983308187888</c:v>
                </c:pt>
                <c:pt idx="1238">
                  <c:v>55.441628346119643</c:v>
                </c:pt>
                <c:pt idx="1239">
                  <c:v>55.46327850956358</c:v>
                </c:pt>
                <c:pt idx="1240">
                  <c:v>55.484928673007516</c:v>
                </c:pt>
                <c:pt idx="1241">
                  <c:v>55.506573710939271</c:v>
                </c:pt>
                <c:pt idx="1242">
                  <c:v>55.528223874383201</c:v>
                </c:pt>
                <c:pt idx="1243">
                  <c:v>55.549874037827138</c:v>
                </c:pt>
                <c:pt idx="1244">
                  <c:v>55.571519075758893</c:v>
                </c:pt>
                <c:pt idx="1245">
                  <c:v>55.59316923920283</c:v>
                </c:pt>
                <c:pt idx="1246">
                  <c:v>55.614839904695479</c:v>
                </c:pt>
                <c:pt idx="1247">
                  <c:v>55.636484942627234</c:v>
                </c:pt>
                <c:pt idx="1248">
                  <c:v>55.658135106071171</c:v>
                </c:pt>
                <c:pt idx="1249">
                  <c:v>55.679785269515108</c:v>
                </c:pt>
                <c:pt idx="1250">
                  <c:v>55.701430307446863</c:v>
                </c:pt>
                <c:pt idx="1251">
                  <c:v>55.7230804708908</c:v>
                </c:pt>
                <c:pt idx="1252">
                  <c:v>55.744730634334729</c:v>
                </c:pt>
                <c:pt idx="1253">
                  <c:v>55.766375672266491</c:v>
                </c:pt>
                <c:pt idx="1254">
                  <c:v>55.788025835710421</c:v>
                </c:pt>
                <c:pt idx="1255">
                  <c:v>55.809675999154358</c:v>
                </c:pt>
                <c:pt idx="1256">
                  <c:v>55.831321037086113</c:v>
                </c:pt>
                <c:pt idx="1257">
                  <c:v>55.85297120053005</c:v>
                </c:pt>
                <c:pt idx="1258">
                  <c:v>55.874641866022699</c:v>
                </c:pt>
                <c:pt idx="1259">
                  <c:v>55.896292029466636</c:v>
                </c:pt>
                <c:pt idx="1260">
                  <c:v>55.917937067398391</c:v>
                </c:pt>
                <c:pt idx="1261">
                  <c:v>55.939587230842328</c:v>
                </c:pt>
                <c:pt idx="1262">
                  <c:v>55.961237394286258</c:v>
                </c:pt>
                <c:pt idx="1263">
                  <c:v>55.98288243221802</c:v>
                </c:pt>
                <c:pt idx="1264">
                  <c:v>56.004532595661949</c:v>
                </c:pt>
                <c:pt idx="1265">
                  <c:v>56.012514335240816</c:v>
                </c:pt>
                <c:pt idx="1266">
                  <c:v>55.993736801859797</c:v>
                </c:pt>
                <c:pt idx="1267">
                  <c:v>56.012007600715137</c:v>
                </c:pt>
                <c:pt idx="1268">
                  <c:v>55.994245701478299</c:v>
                </c:pt>
                <c:pt idx="1269">
                  <c:v>56.035463714830712</c:v>
                </c:pt>
                <c:pt idx="1270">
                  <c:v>56.07043569249106</c:v>
                </c:pt>
                <c:pt idx="1271">
                  <c:v>56.062329819742487</c:v>
                </c:pt>
                <c:pt idx="1272">
                  <c:v>56.08054662660944</c:v>
                </c:pt>
                <c:pt idx="1273">
                  <c:v>56.072182676519667</c:v>
                </c:pt>
                <c:pt idx="1274">
                  <c:v>56.024659454735087</c:v>
                </c:pt>
                <c:pt idx="1275">
                  <c:v>56.036610527117226</c:v>
                </c:pt>
                <c:pt idx="1276">
                  <c:v>56.048564429495201</c:v>
                </c:pt>
                <c:pt idx="1277">
                  <c:v>56.060518331873176</c:v>
                </c:pt>
                <c:pt idx="1278">
                  <c:v>56.072469404255315</c:v>
                </c:pt>
                <c:pt idx="1279">
                  <c:v>56.061536171673815</c:v>
                </c:pt>
                <c:pt idx="1280">
                  <c:v>56.029375737306317</c:v>
                </c:pt>
                <c:pt idx="1281">
                  <c:v>56.091374076226778</c:v>
                </c:pt>
                <c:pt idx="1282">
                  <c:v>56.111542</c:v>
                </c:pt>
                <c:pt idx="1283">
                  <c:v>56.111542</c:v>
                </c:pt>
                <c:pt idx="1284">
                  <c:v>56.125999414622534</c:v>
                </c:pt>
                <c:pt idx="1285">
                  <c:v>56.144223081145583</c:v>
                </c:pt>
                <c:pt idx="1286">
                  <c:v>56.162445622317598</c:v>
                </c:pt>
                <c:pt idx="1287">
                  <c:v>56.16581</c:v>
                </c:pt>
                <c:pt idx="1288">
                  <c:v>56.180428487829246</c:v>
                </c:pt>
                <c:pt idx="1289">
                  <c:v>56.198213191916437</c:v>
                </c:pt>
                <c:pt idx="1290">
                  <c:v>56.215997896003636</c:v>
                </c:pt>
                <c:pt idx="1291">
                  <c:v>56.233778389696866</c:v>
                </c:pt>
                <c:pt idx="1292">
                  <c:v>56.251563093784064</c:v>
                </c:pt>
                <c:pt idx="1293">
                  <c:v>56.269347797871255</c:v>
                </c:pt>
                <c:pt idx="1294">
                  <c:v>56.304912995651684</c:v>
                </c:pt>
                <c:pt idx="1295">
                  <c:v>56.322714541314717</c:v>
                </c:pt>
                <c:pt idx="1296">
                  <c:v>56.340495035007947</c:v>
                </c:pt>
                <c:pt idx="1297">
                  <c:v>56.358279739095138</c:v>
                </c:pt>
                <c:pt idx="1298">
                  <c:v>56.376064443182337</c:v>
                </c:pt>
                <c:pt idx="1299">
                  <c:v>56.393844936875567</c:v>
                </c:pt>
                <c:pt idx="1300">
                  <c:v>56.411629640962765</c:v>
                </c:pt>
                <c:pt idx="1301">
                  <c:v>56.429414345049956</c:v>
                </c:pt>
                <c:pt idx="1302">
                  <c:v>56.447194838743187</c:v>
                </c:pt>
                <c:pt idx="1303">
                  <c:v>56.464979542830385</c:v>
                </c:pt>
                <c:pt idx="1304">
                  <c:v>56.482764246917576</c:v>
                </c:pt>
                <c:pt idx="1305">
                  <c:v>56.500544740610806</c:v>
                </c:pt>
                <c:pt idx="1306">
                  <c:v>56.518329444698004</c:v>
                </c:pt>
                <c:pt idx="1307">
                  <c:v>56.536130990361038</c:v>
                </c:pt>
                <c:pt idx="1308">
                  <c:v>56.553915694448229</c:v>
                </c:pt>
                <c:pt idx="1309">
                  <c:v>56.571696188141466</c:v>
                </c:pt>
                <c:pt idx="1310">
                  <c:v>56.589480892228657</c:v>
                </c:pt>
                <c:pt idx="1311">
                  <c:v>56.607265596315848</c:v>
                </c:pt>
                <c:pt idx="1312">
                  <c:v>56.625046090009086</c:v>
                </c:pt>
                <c:pt idx="1313">
                  <c:v>56.642830794096277</c:v>
                </c:pt>
                <c:pt idx="1314">
                  <c:v>56.660615498183468</c:v>
                </c:pt>
                <c:pt idx="1315">
                  <c:v>56.678395991876705</c:v>
                </c:pt>
                <c:pt idx="1316">
                  <c:v>56.696180695963896</c:v>
                </c:pt>
                <c:pt idx="1317">
                  <c:v>56.713965400051094</c:v>
                </c:pt>
                <c:pt idx="1318">
                  <c:v>56.731745893744325</c:v>
                </c:pt>
                <c:pt idx="1319">
                  <c:v>56.749530597831516</c:v>
                </c:pt>
                <c:pt idx="1320">
                  <c:v>56.767332143494549</c:v>
                </c:pt>
                <c:pt idx="1321">
                  <c:v>56.785112637187787</c:v>
                </c:pt>
                <c:pt idx="1322">
                  <c:v>56.802897341274978</c:v>
                </c:pt>
                <c:pt idx="1323">
                  <c:v>56.820682045362169</c:v>
                </c:pt>
                <c:pt idx="1324">
                  <c:v>56.838462539055406</c:v>
                </c:pt>
                <c:pt idx="1325">
                  <c:v>56.856247243142597</c:v>
                </c:pt>
                <c:pt idx="1326">
                  <c:v>56.874031947229795</c:v>
                </c:pt>
                <c:pt idx="1327">
                  <c:v>56.891812440923026</c:v>
                </c:pt>
                <c:pt idx="1328">
                  <c:v>56.905380456537273</c:v>
                </c:pt>
                <c:pt idx="1329">
                  <c:v>56.964989888077859</c:v>
                </c:pt>
                <c:pt idx="1330">
                  <c:v>57.012690766707166</c:v>
                </c:pt>
                <c:pt idx="1331">
                  <c:v>57.001716201716739</c:v>
                </c:pt>
                <c:pt idx="1332">
                  <c:v>57.016044999999998</c:v>
                </c:pt>
                <c:pt idx="1333">
                  <c:v>57.012942209813055</c:v>
                </c:pt>
                <c:pt idx="1334">
                  <c:v>56.99886467409916</c:v>
                </c:pt>
                <c:pt idx="1335">
                  <c:v>56.984787138385258</c:v>
                </c:pt>
                <c:pt idx="1336">
                  <c:v>56.970712935421297</c:v>
                </c:pt>
                <c:pt idx="1337">
                  <c:v>56.956635399707395</c:v>
                </c:pt>
                <c:pt idx="1338">
                  <c:v>56.942544532993765</c:v>
                </c:pt>
                <c:pt idx="1339">
                  <c:v>56.928470330029803</c:v>
                </c:pt>
                <c:pt idx="1340">
                  <c:v>56.914392794315901</c:v>
                </c:pt>
                <c:pt idx="1341">
                  <c:v>56.900315258602006</c:v>
                </c:pt>
                <c:pt idx="1342">
                  <c:v>56.886241055638038</c:v>
                </c:pt>
                <c:pt idx="1343">
                  <c:v>56.872163519924136</c:v>
                </c:pt>
                <c:pt idx="1344">
                  <c:v>56.858085984210241</c:v>
                </c:pt>
                <c:pt idx="1345">
                  <c:v>56.844011781246273</c:v>
                </c:pt>
                <c:pt idx="1346">
                  <c:v>56.829934245532378</c:v>
                </c:pt>
                <c:pt idx="1347">
                  <c:v>56.815856709818476</c:v>
                </c:pt>
                <c:pt idx="1348">
                  <c:v>56.801782506854508</c:v>
                </c:pt>
                <c:pt idx="1349">
                  <c:v>56.787704971140613</c:v>
                </c:pt>
                <c:pt idx="1350">
                  <c:v>56.773614104426983</c:v>
                </c:pt>
                <c:pt idx="1351">
                  <c:v>56.759536568713088</c:v>
                </c:pt>
                <c:pt idx="1352">
                  <c:v>56.74546236574912</c:v>
                </c:pt>
                <c:pt idx="1353">
                  <c:v>56.731384830035225</c:v>
                </c:pt>
                <c:pt idx="1354">
                  <c:v>56.717307294321323</c:v>
                </c:pt>
                <c:pt idx="1355">
                  <c:v>56.703233091357355</c:v>
                </c:pt>
                <c:pt idx="1356">
                  <c:v>56.68915555564346</c:v>
                </c:pt>
                <c:pt idx="1357">
                  <c:v>56.675078019929558</c:v>
                </c:pt>
                <c:pt idx="1358">
                  <c:v>56.661003816965597</c:v>
                </c:pt>
                <c:pt idx="1359">
                  <c:v>56.646926281251694</c:v>
                </c:pt>
                <c:pt idx="1360">
                  <c:v>56.6328487455378</c:v>
                </c:pt>
                <c:pt idx="1361">
                  <c:v>56.618774542573831</c:v>
                </c:pt>
                <c:pt idx="1362">
                  <c:v>56.604697006859929</c:v>
                </c:pt>
                <c:pt idx="1363">
                  <c:v>56.520225127076678</c:v>
                </c:pt>
                <c:pt idx="1364">
                  <c:v>56.506147591362776</c:v>
                </c:pt>
                <c:pt idx="1365">
                  <c:v>56.492073388398808</c:v>
                </c:pt>
                <c:pt idx="1366">
                  <c:v>56.477995852684913</c:v>
                </c:pt>
                <c:pt idx="1367">
                  <c:v>56.463918316971011</c:v>
                </c:pt>
                <c:pt idx="1368">
                  <c:v>56.44984411400705</c:v>
                </c:pt>
                <c:pt idx="1369">
                  <c:v>56.435766578293148</c:v>
                </c:pt>
                <c:pt idx="1370">
                  <c:v>56.421675711579518</c:v>
                </c:pt>
                <c:pt idx="1371">
                  <c:v>56.407598175865623</c:v>
                </c:pt>
                <c:pt idx="1372">
                  <c:v>56.381667284453982</c:v>
                </c:pt>
                <c:pt idx="1373">
                  <c:v>56.384376563900808</c:v>
                </c:pt>
                <c:pt idx="1374">
                  <c:v>56.38115431632896</c:v>
                </c:pt>
                <c:pt idx="1375">
                  <c:v>56.344725989508824</c:v>
                </c:pt>
                <c:pt idx="1376">
                  <c:v>56.338786897234144</c:v>
                </c:pt>
                <c:pt idx="1377">
                  <c:v>56.326124329916567</c:v>
                </c:pt>
                <c:pt idx="1378">
                  <c:v>56.300115369098712</c:v>
                </c:pt>
                <c:pt idx="1379">
                  <c:v>56.302988030042918</c:v>
                </c:pt>
                <c:pt idx="1380">
                  <c:v>56.289186821215729</c:v>
                </c:pt>
                <c:pt idx="1381">
                  <c:v>56.270251358682849</c:v>
                </c:pt>
                <c:pt idx="1382">
                  <c:v>56.263322976945375</c:v>
                </c:pt>
                <c:pt idx="1383">
                  <c:v>56.256401149968291</c:v>
                </c:pt>
                <c:pt idx="1384">
                  <c:v>56.249480961681314</c:v>
                </c:pt>
                <c:pt idx="1385">
                  <c:v>56.24255913470423</c:v>
                </c:pt>
                <c:pt idx="1386">
                  <c:v>56.234246613061572</c:v>
                </c:pt>
                <c:pt idx="1387">
                  <c:v>56.009195670959748</c:v>
                </c:pt>
                <c:pt idx="1388">
                  <c:v>55.998479080244032</c:v>
                </c:pt>
                <c:pt idx="1389">
                  <c:v>55.987765026599973</c:v>
                </c:pt>
                <c:pt idx="1390">
                  <c:v>55.977048435884249</c:v>
                </c:pt>
                <c:pt idx="1391">
                  <c:v>55.966331845168533</c:v>
                </c:pt>
                <c:pt idx="1392">
                  <c:v>55.955617791524475</c:v>
                </c:pt>
                <c:pt idx="1393">
                  <c:v>55.944901200808751</c:v>
                </c:pt>
                <c:pt idx="1394">
                  <c:v>55.934184610093034</c:v>
                </c:pt>
                <c:pt idx="1395">
                  <c:v>55.923470556448976</c:v>
                </c:pt>
                <c:pt idx="1396">
                  <c:v>55.912753965733252</c:v>
                </c:pt>
                <c:pt idx="1397">
                  <c:v>55.902037375017535</c:v>
                </c:pt>
                <c:pt idx="1398">
                  <c:v>55.891323321373477</c:v>
                </c:pt>
                <c:pt idx="1399">
                  <c:v>55.880606730657753</c:v>
                </c:pt>
                <c:pt idx="1400">
                  <c:v>55.869879991655374</c:v>
                </c:pt>
                <c:pt idx="1401">
                  <c:v>55.85916340093965</c:v>
                </c:pt>
                <c:pt idx="1402">
                  <c:v>55.848449347295592</c:v>
                </c:pt>
                <c:pt idx="1403">
                  <c:v>55.837732756579875</c:v>
                </c:pt>
                <c:pt idx="1404">
                  <c:v>54.25125967936556</c:v>
                </c:pt>
                <c:pt idx="1405">
                  <c:v>54.23879755824926</c:v>
                </c:pt>
                <c:pt idx="1406">
                  <c:v>54.226332486121571</c:v>
                </c:pt>
                <c:pt idx="1407">
                  <c:v>54.213867413993874</c:v>
                </c:pt>
                <c:pt idx="1408">
                  <c:v>54.201405292877581</c:v>
                </c:pt>
                <c:pt idx="1409">
                  <c:v>54.188940220749885</c:v>
                </c:pt>
                <c:pt idx="1410">
                  <c:v>54.176463344576618</c:v>
                </c:pt>
                <c:pt idx="1411">
                  <c:v>54.163998272448929</c:v>
                </c:pt>
                <c:pt idx="1412">
                  <c:v>54.151536151332628</c:v>
                </c:pt>
                <c:pt idx="1413">
                  <c:v>54.139071079204939</c:v>
                </c:pt>
                <c:pt idx="1414">
                  <c:v>54.12660600707725</c:v>
                </c:pt>
                <c:pt idx="1415">
                  <c:v>54.114143885960949</c:v>
                </c:pt>
                <c:pt idx="1416">
                  <c:v>54.100821931330472</c:v>
                </c:pt>
                <c:pt idx="1417">
                  <c:v>54.079761733730635</c:v>
                </c:pt>
                <c:pt idx="1418">
                  <c:v>54.046303923462091</c:v>
                </c:pt>
                <c:pt idx="1419">
                  <c:v>53.989672992319996</c:v>
                </c:pt>
                <c:pt idx="1420">
                  <c:v>53.987936381120001</c:v>
                </c:pt>
                <c:pt idx="1421">
                  <c:v>53.927537675416133</c:v>
                </c:pt>
                <c:pt idx="1422">
                  <c:v>53.894534388160004</c:v>
                </c:pt>
                <c:pt idx="1423">
                  <c:v>53.906724840639995</c:v>
                </c:pt>
                <c:pt idx="1424">
                  <c:v>53.86937252896</c:v>
                </c:pt>
                <c:pt idx="1425">
                  <c:v>53.870871629961592</c:v>
                </c:pt>
                <c:pt idx="1426">
                  <c:v>53.832180000000001</c:v>
                </c:pt>
                <c:pt idx="1427">
                  <c:v>53.823446040772531</c:v>
                </c:pt>
                <c:pt idx="1428">
                  <c:v>53.802960421307972</c:v>
                </c:pt>
                <c:pt idx="1429">
                  <c:v>53.780081801164371</c:v>
                </c:pt>
                <c:pt idx="1430">
                  <c:v>53.757208597360759</c:v>
                </c:pt>
                <c:pt idx="1431">
                  <c:v>53.734329977217151</c:v>
                </c:pt>
                <c:pt idx="1432">
                  <c:v>53.71145135707355</c:v>
                </c:pt>
                <c:pt idx="1433">
                  <c:v>53.688578153269937</c:v>
                </c:pt>
                <c:pt idx="1434">
                  <c:v>53.665699533126329</c:v>
                </c:pt>
                <c:pt idx="1435">
                  <c:v>53.64279924762274</c:v>
                </c:pt>
                <c:pt idx="1436">
                  <c:v>53.619920627479139</c:v>
                </c:pt>
                <c:pt idx="1437">
                  <c:v>53.597047423675527</c:v>
                </c:pt>
                <c:pt idx="1438">
                  <c:v>53.574168803531919</c:v>
                </c:pt>
                <c:pt idx="1439">
                  <c:v>53.551290183388318</c:v>
                </c:pt>
                <c:pt idx="1440">
                  <c:v>53.528416979584705</c:v>
                </c:pt>
                <c:pt idx="1441">
                  <c:v>53.505538359441097</c:v>
                </c:pt>
                <c:pt idx="1442">
                  <c:v>53.482659739297496</c:v>
                </c:pt>
                <c:pt idx="1443">
                  <c:v>53.459786535493883</c:v>
                </c:pt>
                <c:pt idx="1444">
                  <c:v>53.436907915350282</c:v>
                </c:pt>
                <c:pt idx="1445">
                  <c:v>53.414029295206674</c:v>
                </c:pt>
                <c:pt idx="1446">
                  <c:v>53.391156091403062</c:v>
                </c:pt>
                <c:pt idx="1447">
                  <c:v>53.368255805899473</c:v>
                </c:pt>
                <c:pt idx="1448">
                  <c:v>53.345377185755865</c:v>
                </c:pt>
                <c:pt idx="1449">
                  <c:v>53.322503981952259</c:v>
                </c:pt>
                <c:pt idx="1450">
                  <c:v>53.299625361808651</c:v>
                </c:pt>
                <c:pt idx="1451">
                  <c:v>53.27674674166505</c:v>
                </c:pt>
                <c:pt idx="1452">
                  <c:v>53.253873537861438</c:v>
                </c:pt>
                <c:pt idx="1453">
                  <c:v>53.23099491771783</c:v>
                </c:pt>
                <c:pt idx="1454">
                  <c:v>53.208116297574229</c:v>
                </c:pt>
                <c:pt idx="1455">
                  <c:v>53.185243093770616</c:v>
                </c:pt>
                <c:pt idx="1456">
                  <c:v>53.162364473627015</c:v>
                </c:pt>
                <c:pt idx="1457">
                  <c:v>53.139485853483407</c:v>
                </c:pt>
                <c:pt idx="1458">
                  <c:v>53.116612649679794</c:v>
                </c:pt>
                <c:pt idx="1459">
                  <c:v>53.093734029536193</c:v>
                </c:pt>
                <c:pt idx="1460">
                  <c:v>53.070833744032598</c:v>
                </c:pt>
                <c:pt idx="1461">
                  <c:v>53.047955123888997</c:v>
                </c:pt>
                <c:pt idx="1462">
                  <c:v>53.025081920085384</c:v>
                </c:pt>
                <c:pt idx="1463">
                  <c:v>53.002203299941783</c:v>
                </c:pt>
                <c:pt idx="1464">
                  <c:v>52.979324679798175</c:v>
                </c:pt>
                <c:pt idx="1465">
                  <c:v>52.956451475994562</c:v>
                </c:pt>
                <c:pt idx="1466">
                  <c:v>52.933572855850962</c:v>
                </c:pt>
                <c:pt idx="1467">
                  <c:v>52.910694235707354</c:v>
                </c:pt>
                <c:pt idx="1468">
                  <c:v>52.887821031903741</c:v>
                </c:pt>
                <c:pt idx="1469">
                  <c:v>52.86494241176014</c:v>
                </c:pt>
                <c:pt idx="1470">
                  <c:v>52.842063791616532</c:v>
                </c:pt>
                <c:pt idx="1471">
                  <c:v>52.894684188841204</c:v>
                </c:pt>
                <c:pt idx="1472">
                  <c:v>52.851561997616209</c:v>
                </c:pt>
                <c:pt idx="1473">
                  <c:v>52.837226999999999</c:v>
                </c:pt>
                <c:pt idx="1474">
                  <c:v>52.82246768717215</c:v>
                </c:pt>
                <c:pt idx="1475">
                  <c:v>52.774481710131113</c:v>
                </c:pt>
                <c:pt idx="1476">
                  <c:v>52.80991218121126</c:v>
                </c:pt>
                <c:pt idx="1477">
                  <c:v>52.788859437768238</c:v>
                </c:pt>
                <c:pt idx="1478">
                  <c:v>52.782958999999998</c:v>
                </c:pt>
                <c:pt idx="1479">
                  <c:v>52.736771340486406</c:v>
                </c:pt>
                <c:pt idx="1480">
                  <c:v>52.728682999999997</c:v>
                </c:pt>
                <c:pt idx="1481">
                  <c:v>52.728682999999997</c:v>
                </c:pt>
                <c:pt idx="1482">
                  <c:v>52.728682999999997</c:v>
                </c:pt>
                <c:pt idx="1483">
                  <c:v>52.728682999999997</c:v>
                </c:pt>
                <c:pt idx="1484">
                  <c:v>52.729731538626609</c:v>
                </c:pt>
                <c:pt idx="1485">
                  <c:v>52.750363369725868</c:v>
                </c:pt>
                <c:pt idx="1486">
                  <c:v>52.800626788202827</c:v>
                </c:pt>
                <c:pt idx="1487">
                  <c:v>52.794813790100036</c:v>
                </c:pt>
                <c:pt idx="1488">
                  <c:v>52.788999415488099</c:v>
                </c:pt>
                <c:pt idx="1489">
                  <c:v>52.783185040876162</c:v>
                </c:pt>
                <c:pt idx="1490">
                  <c:v>52.777372042773372</c:v>
                </c:pt>
                <c:pt idx="1491">
                  <c:v>52.771557668161435</c:v>
                </c:pt>
                <c:pt idx="1492">
                  <c:v>52.765743293549498</c:v>
                </c:pt>
                <c:pt idx="1493">
                  <c:v>52.759930295446708</c:v>
                </c:pt>
                <c:pt idx="1494">
                  <c:v>52.754115920834771</c:v>
                </c:pt>
                <c:pt idx="1495">
                  <c:v>52.748301546222834</c:v>
                </c:pt>
                <c:pt idx="1496">
                  <c:v>52.742488548120043</c:v>
                </c:pt>
                <c:pt idx="1497">
                  <c:v>52.736668667471541</c:v>
                </c:pt>
                <c:pt idx="1498">
                  <c:v>52.730854292859611</c:v>
                </c:pt>
                <c:pt idx="1499">
                  <c:v>52.725041294756814</c:v>
                </c:pt>
                <c:pt idx="1500">
                  <c:v>52.719226920144877</c:v>
                </c:pt>
                <c:pt idx="1501">
                  <c:v>52.71341254553294</c:v>
                </c:pt>
                <c:pt idx="1502">
                  <c:v>52.707599547430149</c:v>
                </c:pt>
                <c:pt idx="1503">
                  <c:v>52.701785172818212</c:v>
                </c:pt>
                <c:pt idx="1504">
                  <c:v>52.695970798206275</c:v>
                </c:pt>
                <c:pt idx="1505">
                  <c:v>52.690157800103485</c:v>
                </c:pt>
                <c:pt idx="1506">
                  <c:v>52.684343425491548</c:v>
                </c:pt>
                <c:pt idx="1507">
                  <c:v>52.678529050879611</c:v>
                </c:pt>
                <c:pt idx="1508">
                  <c:v>52.672716052776821</c:v>
                </c:pt>
                <c:pt idx="1509">
                  <c:v>52.666901678164884</c:v>
                </c:pt>
                <c:pt idx="1510">
                  <c:v>52.661081797516388</c:v>
                </c:pt>
                <c:pt idx="1511">
                  <c:v>52.655267422904451</c:v>
                </c:pt>
                <c:pt idx="1512">
                  <c:v>52.649454424801654</c:v>
                </c:pt>
                <c:pt idx="1513">
                  <c:v>52.643640050189724</c:v>
                </c:pt>
                <c:pt idx="1514">
                  <c:v>52.637825675577787</c:v>
                </c:pt>
                <c:pt idx="1515">
                  <c:v>52.632012677474989</c:v>
                </c:pt>
                <c:pt idx="1516">
                  <c:v>52.62619830286306</c:v>
                </c:pt>
                <c:pt idx="1517">
                  <c:v>52.620383928251123</c:v>
                </c:pt>
                <c:pt idx="1518">
                  <c:v>52.614570930148325</c:v>
                </c:pt>
                <c:pt idx="1519">
                  <c:v>52.608756555536395</c:v>
                </c:pt>
                <c:pt idx="1520">
                  <c:v>52.602943557433598</c:v>
                </c:pt>
                <c:pt idx="1521">
                  <c:v>52.597129182821661</c:v>
                </c:pt>
                <c:pt idx="1522">
                  <c:v>52.591309302173165</c:v>
                </c:pt>
                <c:pt idx="1523">
                  <c:v>52.585494927561228</c:v>
                </c:pt>
                <c:pt idx="1524">
                  <c:v>52.579681929458431</c:v>
                </c:pt>
                <c:pt idx="1525">
                  <c:v>52.573867554846501</c:v>
                </c:pt>
                <c:pt idx="1526">
                  <c:v>52.568053180234564</c:v>
                </c:pt>
                <c:pt idx="1527">
                  <c:v>52.562240182131767</c:v>
                </c:pt>
                <c:pt idx="1528">
                  <c:v>52.556425807519837</c:v>
                </c:pt>
                <c:pt idx="1529">
                  <c:v>52.5506114329079</c:v>
                </c:pt>
                <c:pt idx="1530">
                  <c:v>52.544798434805102</c:v>
                </c:pt>
                <c:pt idx="1531">
                  <c:v>52.538984060193172</c:v>
                </c:pt>
                <c:pt idx="1532">
                  <c:v>52.533169685581235</c:v>
                </c:pt>
                <c:pt idx="1533">
                  <c:v>52.544341173104435</c:v>
                </c:pt>
                <c:pt idx="1534">
                  <c:v>52.558420798092968</c:v>
                </c:pt>
                <c:pt idx="1535">
                  <c:v>52.547783000000003</c:v>
                </c:pt>
                <c:pt idx="1536">
                  <c:v>52.547783000000003</c:v>
                </c:pt>
                <c:pt idx="1537">
                  <c:v>52.539933219360996</c:v>
                </c:pt>
                <c:pt idx="1538">
                  <c:v>52.545648541120379</c:v>
                </c:pt>
                <c:pt idx="1539">
                  <c:v>52.54966349690033</c:v>
                </c:pt>
                <c:pt idx="1540">
                  <c:v>52.529693999999999</c:v>
                </c:pt>
                <c:pt idx="1541">
                  <c:v>52.53805072991657</c:v>
                </c:pt>
                <c:pt idx="1542">
                  <c:v>52.547783000000003</c:v>
                </c:pt>
                <c:pt idx="1543">
                  <c:v>52.530566667143539</c:v>
                </c:pt>
                <c:pt idx="1544">
                  <c:v>52.534630958693263</c:v>
                </c:pt>
                <c:pt idx="1545">
                  <c:v>52.582620077430505</c:v>
                </c:pt>
                <c:pt idx="1546">
                  <c:v>52.583961000000002</c:v>
                </c:pt>
                <c:pt idx="1547">
                  <c:v>52.583961000000002</c:v>
                </c:pt>
                <c:pt idx="1548">
                  <c:v>52.565979826657127</c:v>
                </c:pt>
                <c:pt idx="1549">
                  <c:v>52.529763000238376</c:v>
                </c:pt>
                <c:pt idx="1550">
                  <c:v>52.601915605865521</c:v>
                </c:pt>
                <c:pt idx="1551">
                  <c:v>52.584232843347642</c:v>
                </c:pt>
                <c:pt idx="1552">
                  <c:v>52.601661117044102</c:v>
                </c:pt>
                <c:pt idx="1553">
                  <c:v>52.584483111826422</c:v>
                </c:pt>
                <c:pt idx="1554">
                  <c:v>52.602151034086958</c:v>
                </c:pt>
                <c:pt idx="1555">
                  <c:v>52.604752907922972</c:v>
                </c:pt>
                <c:pt idx="1556">
                  <c:v>52.607355397878763</c:v>
                </c:pt>
                <c:pt idx="1557">
                  <c:v>52.609957887834554</c:v>
                </c:pt>
                <c:pt idx="1558">
                  <c:v>52.61255976167056</c:v>
                </c:pt>
                <c:pt idx="1559">
                  <c:v>52.615162251626352</c:v>
                </c:pt>
                <c:pt idx="1560">
                  <c:v>52.617767206061266</c:v>
                </c:pt>
                <c:pt idx="1561">
                  <c:v>52.620369696017057</c:v>
                </c:pt>
                <c:pt idx="1562">
                  <c:v>52.622971569853064</c:v>
                </c:pt>
                <c:pt idx="1563">
                  <c:v>52.625574059808855</c:v>
                </c:pt>
                <c:pt idx="1564">
                  <c:v>52.628175933644862</c:v>
                </c:pt>
                <c:pt idx="1565">
                  <c:v>52.630778423600653</c:v>
                </c:pt>
                <c:pt idx="1566">
                  <c:v>52.633380913556444</c:v>
                </c:pt>
                <c:pt idx="1567">
                  <c:v>52.635982787392457</c:v>
                </c:pt>
                <c:pt idx="1568">
                  <c:v>52.638585277348248</c:v>
                </c:pt>
                <c:pt idx="1569">
                  <c:v>52.641187767304039</c:v>
                </c:pt>
                <c:pt idx="1570">
                  <c:v>52.643789641140046</c:v>
                </c:pt>
                <c:pt idx="1571">
                  <c:v>52.646392131095837</c:v>
                </c:pt>
                <c:pt idx="1572">
                  <c:v>52.648997085530752</c:v>
                </c:pt>
                <c:pt idx="1573">
                  <c:v>52.651599575486543</c:v>
                </c:pt>
                <c:pt idx="1574">
                  <c:v>52.654201449322549</c:v>
                </c:pt>
                <c:pt idx="1575">
                  <c:v>52.65680393927834</c:v>
                </c:pt>
                <c:pt idx="1576">
                  <c:v>52.659406429234132</c:v>
                </c:pt>
                <c:pt idx="1577">
                  <c:v>52.662008303070138</c:v>
                </c:pt>
                <c:pt idx="1578">
                  <c:v>52.664610793025929</c:v>
                </c:pt>
                <c:pt idx="1579">
                  <c:v>52.66721328298172</c:v>
                </c:pt>
                <c:pt idx="1580">
                  <c:v>52.669815156817734</c:v>
                </c:pt>
                <c:pt idx="1581">
                  <c:v>52.672417646773518</c:v>
                </c:pt>
                <c:pt idx="1582">
                  <c:v>52.675020136729309</c:v>
                </c:pt>
                <c:pt idx="1583">
                  <c:v>52.677622010565322</c:v>
                </c:pt>
                <c:pt idx="1584">
                  <c:v>52.680224500521113</c:v>
                </c:pt>
                <c:pt idx="1585">
                  <c:v>52.682829454956028</c:v>
                </c:pt>
                <c:pt idx="1586">
                  <c:v>52.685431328792035</c:v>
                </c:pt>
                <c:pt idx="1587">
                  <c:v>52.688033818747826</c:v>
                </c:pt>
                <c:pt idx="1588">
                  <c:v>52.690636308703617</c:v>
                </c:pt>
                <c:pt idx="1589">
                  <c:v>52.707904916547449</c:v>
                </c:pt>
                <c:pt idx="1590">
                  <c:v>52.741515731998092</c:v>
                </c:pt>
                <c:pt idx="1591">
                  <c:v>52.723291667143535</c:v>
                </c:pt>
                <c:pt idx="1592">
                  <c:v>52.716109096781885</c:v>
                </c:pt>
                <c:pt idx="1593">
                  <c:v>52.685507065693429</c:v>
                </c:pt>
                <c:pt idx="1594">
                  <c:v>52.622259956204381</c:v>
                </c:pt>
                <c:pt idx="1595">
                  <c:v>52.701677310030391</c:v>
                </c:pt>
                <c:pt idx="1596">
                  <c:v>52.677182036407764</c:v>
                </c:pt>
                <c:pt idx="1597">
                  <c:v>52.681479952554746</c:v>
                </c:pt>
                <c:pt idx="1598">
                  <c:v>52.690480440389294</c:v>
                </c:pt>
                <c:pt idx="1599">
                  <c:v>52.622905113598478</c:v>
                </c:pt>
                <c:pt idx="1600">
                  <c:v>52.637693034844865</c:v>
                </c:pt>
                <c:pt idx="1601">
                  <c:v>52.602886131616593</c:v>
                </c:pt>
                <c:pt idx="1602">
                  <c:v>52.655446328009532</c:v>
                </c:pt>
                <c:pt idx="1603">
                  <c:v>52.584616667620409</c:v>
                </c:pt>
                <c:pt idx="1604">
                  <c:v>52.583961000000002</c:v>
                </c:pt>
                <c:pt idx="1605">
                  <c:v>52.582143247961518</c:v>
                </c:pt>
                <c:pt idx="1606">
                  <c:v>52.580321614601964</c:v>
                </c:pt>
                <c:pt idx="1607">
                  <c:v>52.578499981242402</c:v>
                </c:pt>
                <c:pt idx="1608">
                  <c:v>52.576678779140742</c:v>
                </c:pt>
                <c:pt idx="1609">
                  <c:v>52.574857145781181</c:v>
                </c:pt>
                <c:pt idx="1610">
                  <c:v>52.573033787390031</c:v>
                </c:pt>
                <c:pt idx="1611">
                  <c:v>52.571212585288372</c:v>
                </c:pt>
                <c:pt idx="1612">
                  <c:v>52.56939095192881</c:v>
                </c:pt>
                <c:pt idx="1613">
                  <c:v>52.567569318569248</c:v>
                </c:pt>
                <c:pt idx="1614">
                  <c:v>52.565748116467589</c:v>
                </c:pt>
                <c:pt idx="1615">
                  <c:v>52.563926483108027</c:v>
                </c:pt>
                <c:pt idx="1616">
                  <c:v>52.562104849748472</c:v>
                </c:pt>
                <c:pt idx="1617">
                  <c:v>52.560283647646806</c:v>
                </c:pt>
                <c:pt idx="1618">
                  <c:v>52.558462014287251</c:v>
                </c:pt>
                <c:pt idx="1619">
                  <c:v>52.556640380927689</c:v>
                </c:pt>
                <c:pt idx="1620">
                  <c:v>52.55481917882603</c:v>
                </c:pt>
                <c:pt idx="1621">
                  <c:v>52.552997545466468</c:v>
                </c:pt>
                <c:pt idx="1622">
                  <c:v>52.551174187075318</c:v>
                </c:pt>
                <c:pt idx="1623">
                  <c:v>52.549352553715757</c:v>
                </c:pt>
                <c:pt idx="1624">
                  <c:v>52.547531351614097</c:v>
                </c:pt>
                <c:pt idx="1625">
                  <c:v>52.545709718254535</c:v>
                </c:pt>
                <c:pt idx="1626">
                  <c:v>52.543888084894981</c:v>
                </c:pt>
                <c:pt idx="1627">
                  <c:v>52.542066882793314</c:v>
                </c:pt>
                <c:pt idx="1628">
                  <c:v>52.54024524943376</c:v>
                </c:pt>
                <c:pt idx="1629">
                  <c:v>52.538423616074198</c:v>
                </c:pt>
                <c:pt idx="1630">
                  <c:v>52.536602413972538</c:v>
                </c:pt>
                <c:pt idx="1631">
                  <c:v>52.534780780612977</c:v>
                </c:pt>
                <c:pt idx="1632">
                  <c:v>52.532959147253415</c:v>
                </c:pt>
                <c:pt idx="1633">
                  <c:v>52.531137945151755</c:v>
                </c:pt>
                <c:pt idx="1634">
                  <c:v>52.529316311792194</c:v>
                </c:pt>
                <c:pt idx="1635">
                  <c:v>52.527492953401044</c:v>
                </c:pt>
                <c:pt idx="1636">
                  <c:v>52.525671751299384</c:v>
                </c:pt>
                <c:pt idx="1637">
                  <c:v>52.523850117939823</c:v>
                </c:pt>
                <c:pt idx="1638">
                  <c:v>52.522028484580268</c:v>
                </c:pt>
                <c:pt idx="1639">
                  <c:v>52.520207282478601</c:v>
                </c:pt>
                <c:pt idx="1640">
                  <c:v>52.518385649119047</c:v>
                </c:pt>
                <c:pt idx="1641">
                  <c:v>52.516564015759485</c:v>
                </c:pt>
                <c:pt idx="1642">
                  <c:v>52.514742813657826</c:v>
                </c:pt>
                <c:pt idx="1643">
                  <c:v>52.512921180298264</c:v>
                </c:pt>
                <c:pt idx="1644">
                  <c:v>52.5217652576804</c:v>
                </c:pt>
                <c:pt idx="1645">
                  <c:v>52.532203145107403</c:v>
                </c:pt>
                <c:pt idx="1646">
                  <c:v>52.488183737005244</c:v>
                </c:pt>
                <c:pt idx="1647">
                  <c:v>52.475430000000003</c:v>
                </c:pt>
                <c:pt idx="1648">
                  <c:v>52.481036986170722</c:v>
                </c:pt>
                <c:pt idx="1649">
                  <c:v>52.499251065092992</c:v>
                </c:pt>
                <c:pt idx="1650">
                  <c:v>52.50574794016687</c:v>
                </c:pt>
                <c:pt idx="1651">
                  <c:v>52.505479671748454</c:v>
                </c:pt>
                <c:pt idx="1652">
                  <c:v>52.529693999999999</c:v>
                </c:pt>
                <c:pt idx="1653">
                  <c:v>52.529883985541382</c:v>
                </c:pt>
                <c:pt idx="1654">
                  <c:v>52.530438580514982</c:v>
                </c:pt>
                <c:pt idx="1655">
                  <c:v>52.530993044192421</c:v>
                </c:pt>
                <c:pt idx="1656">
                  <c:v>52.531547639166014</c:v>
                </c:pt>
                <c:pt idx="1657">
                  <c:v>52.532102234139614</c:v>
                </c:pt>
                <c:pt idx="1658">
                  <c:v>52.532656697817053</c:v>
                </c:pt>
                <c:pt idx="1659">
                  <c:v>52.533211292790654</c:v>
                </c:pt>
                <c:pt idx="1660">
                  <c:v>52.533766412948886</c:v>
                </c:pt>
                <c:pt idx="1661">
                  <c:v>52.534320876626325</c:v>
                </c:pt>
                <c:pt idx="1662">
                  <c:v>52.534875471599918</c:v>
                </c:pt>
                <c:pt idx="1663">
                  <c:v>52.535430066573518</c:v>
                </c:pt>
                <c:pt idx="1664">
                  <c:v>52.535984530250957</c:v>
                </c:pt>
                <c:pt idx="1665">
                  <c:v>52.536539125224557</c:v>
                </c:pt>
                <c:pt idx="1666">
                  <c:v>52.53709372019815</c:v>
                </c:pt>
                <c:pt idx="1667">
                  <c:v>52.537648183875589</c:v>
                </c:pt>
                <c:pt idx="1668">
                  <c:v>52.53820277884919</c:v>
                </c:pt>
                <c:pt idx="1669">
                  <c:v>52.53875737382279</c:v>
                </c:pt>
                <c:pt idx="1670">
                  <c:v>52.539866432473822</c:v>
                </c:pt>
                <c:pt idx="1671">
                  <c:v>52.540421552632054</c:v>
                </c:pt>
                <c:pt idx="1672">
                  <c:v>52.540976147605654</c:v>
                </c:pt>
                <c:pt idx="1673">
                  <c:v>52.541530611283093</c:v>
                </c:pt>
                <c:pt idx="1674">
                  <c:v>52.542085206256694</c:v>
                </c:pt>
                <c:pt idx="1675">
                  <c:v>52.542639801230287</c:v>
                </c:pt>
                <c:pt idx="1676">
                  <c:v>52.543194264907726</c:v>
                </c:pt>
                <c:pt idx="1677">
                  <c:v>52.543748859881326</c:v>
                </c:pt>
                <c:pt idx="1678">
                  <c:v>52.544303454854926</c:v>
                </c:pt>
                <c:pt idx="1679">
                  <c:v>52.544857918532365</c:v>
                </c:pt>
                <c:pt idx="1680">
                  <c:v>52.545412513505958</c:v>
                </c:pt>
                <c:pt idx="1681">
                  <c:v>52.545967108479559</c:v>
                </c:pt>
                <c:pt idx="1682">
                  <c:v>52.546521572156998</c:v>
                </c:pt>
                <c:pt idx="1683">
                  <c:v>52.547076167130598</c:v>
                </c:pt>
                <c:pt idx="1684">
                  <c:v>52.54763128728883</c:v>
                </c:pt>
                <c:pt idx="1685">
                  <c:v>52.548185750966269</c:v>
                </c:pt>
                <c:pt idx="1686">
                  <c:v>52.548740345939862</c:v>
                </c:pt>
                <c:pt idx="1687">
                  <c:v>52.549294940913462</c:v>
                </c:pt>
                <c:pt idx="1688">
                  <c:v>52.549849404590901</c:v>
                </c:pt>
                <c:pt idx="1689">
                  <c:v>52.550403999564502</c:v>
                </c:pt>
                <c:pt idx="1690">
                  <c:v>52.550958594538095</c:v>
                </c:pt>
                <c:pt idx="1691">
                  <c:v>52.551513058215534</c:v>
                </c:pt>
                <c:pt idx="1692">
                  <c:v>52.552622248162734</c:v>
                </c:pt>
                <c:pt idx="1693">
                  <c:v>52.553176711840173</c:v>
                </c:pt>
                <c:pt idx="1694">
                  <c:v>52.553731306813766</c:v>
                </c:pt>
                <c:pt idx="1695">
                  <c:v>52.554286426971998</c:v>
                </c:pt>
                <c:pt idx="1696">
                  <c:v>52.554841021945599</c:v>
                </c:pt>
                <c:pt idx="1697">
                  <c:v>52.555395485623038</c:v>
                </c:pt>
                <c:pt idx="1698">
                  <c:v>52.555950080596638</c:v>
                </c:pt>
                <c:pt idx="1699">
                  <c:v>52.556504675570231</c:v>
                </c:pt>
                <c:pt idx="1700">
                  <c:v>52.55705913924767</c:v>
                </c:pt>
                <c:pt idx="1701">
                  <c:v>52.55761373422127</c:v>
                </c:pt>
                <c:pt idx="1702">
                  <c:v>52.558168329194871</c:v>
                </c:pt>
                <c:pt idx="1703">
                  <c:v>52.55872279287231</c:v>
                </c:pt>
                <c:pt idx="1704">
                  <c:v>52.559277387845903</c:v>
                </c:pt>
                <c:pt idx="1705">
                  <c:v>52.559831982819503</c:v>
                </c:pt>
                <c:pt idx="1706">
                  <c:v>52.560386446496942</c:v>
                </c:pt>
                <c:pt idx="1707">
                  <c:v>52.560941041470542</c:v>
                </c:pt>
                <c:pt idx="1708">
                  <c:v>52.561496161628774</c:v>
                </c:pt>
                <c:pt idx="1709">
                  <c:v>52.562050625306213</c:v>
                </c:pt>
                <c:pt idx="1710">
                  <c:v>52.562605220279806</c:v>
                </c:pt>
                <c:pt idx="1711">
                  <c:v>52.563159815253407</c:v>
                </c:pt>
                <c:pt idx="1712">
                  <c:v>52.563714278930846</c:v>
                </c:pt>
                <c:pt idx="1713">
                  <c:v>52.564268873904446</c:v>
                </c:pt>
                <c:pt idx="1714">
                  <c:v>52.564823468878039</c:v>
                </c:pt>
                <c:pt idx="1715">
                  <c:v>52.565377932555478</c:v>
                </c:pt>
                <c:pt idx="1716">
                  <c:v>52.567860323557461</c:v>
                </c:pt>
                <c:pt idx="1717">
                  <c:v>52.57760936781883</c:v>
                </c:pt>
                <c:pt idx="1718">
                  <c:v>52.536409444206008</c:v>
                </c:pt>
                <c:pt idx="1719">
                  <c:v>52.588697924892706</c:v>
                </c:pt>
                <c:pt idx="1720">
                  <c:v>52.615118912753282</c:v>
                </c:pt>
                <c:pt idx="1721">
                  <c:v>52.586601763948501</c:v>
                </c:pt>
                <c:pt idx="1722">
                  <c:v>52.604822828326178</c:v>
                </c:pt>
                <c:pt idx="1723">
                  <c:v>52.614358425131144</c:v>
                </c:pt>
                <c:pt idx="1724">
                  <c:v>52.586985075566155</c:v>
                </c:pt>
                <c:pt idx="1725">
                  <c:v>52.604867750203589</c:v>
                </c:pt>
                <c:pt idx="1726">
                  <c:v>52.621148113523162</c:v>
                </c:pt>
                <c:pt idx="1727">
                  <c:v>52.637428476842736</c:v>
                </c:pt>
                <c:pt idx="1728">
                  <c:v>52.653704985909627</c:v>
                </c:pt>
                <c:pt idx="1729">
                  <c:v>52.669985349229194</c:v>
                </c:pt>
                <c:pt idx="1730">
                  <c:v>52.686265712548767</c:v>
                </c:pt>
                <c:pt idx="1731">
                  <c:v>52.702542221615658</c:v>
                </c:pt>
                <c:pt idx="1732">
                  <c:v>52.718822584935232</c:v>
                </c:pt>
                <c:pt idx="1733">
                  <c:v>52.735118365265521</c:v>
                </c:pt>
                <c:pt idx="1734">
                  <c:v>52.751394874332412</c:v>
                </c:pt>
                <c:pt idx="1735">
                  <c:v>52.767675237651979</c:v>
                </c:pt>
                <c:pt idx="1736">
                  <c:v>52.783955600971552</c:v>
                </c:pt>
                <c:pt idx="1737">
                  <c:v>52.800232110038444</c:v>
                </c:pt>
                <c:pt idx="1738">
                  <c:v>52.816512473358017</c:v>
                </c:pt>
                <c:pt idx="1739">
                  <c:v>52.832792836677584</c:v>
                </c:pt>
                <c:pt idx="1740">
                  <c:v>52.849069345744475</c:v>
                </c:pt>
                <c:pt idx="1741">
                  <c:v>52.865349709064049</c:v>
                </c:pt>
                <c:pt idx="1742">
                  <c:v>52.881630072383622</c:v>
                </c:pt>
                <c:pt idx="1743">
                  <c:v>52.897906581450513</c:v>
                </c:pt>
                <c:pt idx="1744">
                  <c:v>52.91418694477008</c:v>
                </c:pt>
                <c:pt idx="1745">
                  <c:v>52.930482725100376</c:v>
                </c:pt>
                <c:pt idx="1746">
                  <c:v>52.946763088419942</c:v>
                </c:pt>
                <c:pt idx="1747">
                  <c:v>52.979319960806407</c:v>
                </c:pt>
                <c:pt idx="1748">
                  <c:v>52.995600324125981</c:v>
                </c:pt>
                <c:pt idx="1749">
                  <c:v>53.011876833192872</c:v>
                </c:pt>
                <c:pt idx="1750">
                  <c:v>53.028157196512439</c:v>
                </c:pt>
                <c:pt idx="1751">
                  <c:v>53.044437559832012</c:v>
                </c:pt>
                <c:pt idx="1752">
                  <c:v>53.060714068898903</c:v>
                </c:pt>
                <c:pt idx="1753">
                  <c:v>53.076994432218477</c:v>
                </c:pt>
                <c:pt idx="1754">
                  <c:v>53.093274795538044</c:v>
                </c:pt>
                <c:pt idx="1755">
                  <c:v>53.109551304604935</c:v>
                </c:pt>
                <c:pt idx="1756">
                  <c:v>53.125831667924508</c:v>
                </c:pt>
                <c:pt idx="1757">
                  <c:v>53.142127448254797</c:v>
                </c:pt>
                <c:pt idx="1758">
                  <c:v>53.158403957321688</c:v>
                </c:pt>
                <c:pt idx="1759">
                  <c:v>53.174684320641262</c:v>
                </c:pt>
                <c:pt idx="1760">
                  <c:v>53.190964683960836</c:v>
                </c:pt>
                <c:pt idx="1761">
                  <c:v>53.207241193027727</c:v>
                </c:pt>
                <c:pt idx="1762">
                  <c:v>53.223521556347293</c:v>
                </c:pt>
                <c:pt idx="1763">
                  <c:v>53.239801919666867</c:v>
                </c:pt>
                <c:pt idx="1764">
                  <c:v>53.256078428733758</c:v>
                </c:pt>
                <c:pt idx="1765">
                  <c:v>53.272358792053332</c:v>
                </c:pt>
                <c:pt idx="1766">
                  <c:v>53.288639155372898</c:v>
                </c:pt>
                <c:pt idx="1767">
                  <c:v>53.30491566443979</c:v>
                </c:pt>
                <c:pt idx="1768">
                  <c:v>53.321196027759363</c:v>
                </c:pt>
                <c:pt idx="1769">
                  <c:v>53.337491808089652</c:v>
                </c:pt>
                <c:pt idx="1770">
                  <c:v>53.353772171409226</c:v>
                </c:pt>
                <c:pt idx="1771">
                  <c:v>53.370048680476117</c:v>
                </c:pt>
                <c:pt idx="1772">
                  <c:v>53.386329043795683</c:v>
                </c:pt>
                <c:pt idx="1773">
                  <c:v>53.402609407115257</c:v>
                </c:pt>
                <c:pt idx="1774">
                  <c:v>53.419218096089651</c:v>
                </c:pt>
                <c:pt idx="1775">
                  <c:v>53.440680860309897</c:v>
                </c:pt>
                <c:pt idx="1776">
                  <c:v>53.402449440101954</c:v>
                </c:pt>
                <c:pt idx="1777">
                  <c:v>53.402570421574175</c:v>
                </c:pt>
                <c:pt idx="1778">
                  <c:v>53.228736087505965</c:v>
                </c:pt>
                <c:pt idx="1779">
                  <c:v>53.223724304482595</c:v>
                </c:pt>
                <c:pt idx="1780">
                  <c:v>53.262120464839093</c:v>
                </c:pt>
                <c:pt idx="1781">
                  <c:v>53.300718506676205</c:v>
                </c:pt>
                <c:pt idx="1782">
                  <c:v>53.317481909155937</c:v>
                </c:pt>
                <c:pt idx="1783">
                  <c:v>53.376092189318072</c:v>
                </c:pt>
                <c:pt idx="1784">
                  <c:v>53.376260658402856</c:v>
                </c:pt>
                <c:pt idx="1785">
                  <c:v>53.343753999999997</c:v>
                </c:pt>
                <c:pt idx="1786">
                  <c:v>53.351258735336195</c:v>
                </c:pt>
                <c:pt idx="1787">
                  <c:v>53.369475307508935</c:v>
                </c:pt>
                <c:pt idx="1788">
                  <c:v>53.372172793752981</c:v>
                </c:pt>
                <c:pt idx="1789">
                  <c:v>53.366203993419404</c:v>
                </c:pt>
                <c:pt idx="1790">
                  <c:v>53.37628103729444</c:v>
                </c:pt>
                <c:pt idx="1791">
                  <c:v>53.386358081169476</c:v>
                </c:pt>
                <c:pt idx="1792">
                  <c:v>53.396432739380714</c:v>
                </c:pt>
                <c:pt idx="1793">
                  <c:v>53.40650978325575</c:v>
                </c:pt>
                <c:pt idx="1794">
                  <c:v>53.416596369785964</c:v>
                </c:pt>
                <c:pt idx="1795">
                  <c:v>53.426673413661</c:v>
                </c:pt>
                <c:pt idx="1796">
                  <c:v>53.436748071872238</c:v>
                </c:pt>
                <c:pt idx="1797">
                  <c:v>53.446825115747274</c:v>
                </c:pt>
                <c:pt idx="1798">
                  <c:v>53.45690215962231</c:v>
                </c:pt>
                <c:pt idx="1799">
                  <c:v>53.466976817833547</c:v>
                </c:pt>
                <c:pt idx="1800">
                  <c:v>53.477053861708583</c:v>
                </c:pt>
                <c:pt idx="1801">
                  <c:v>53.487130905583612</c:v>
                </c:pt>
                <c:pt idx="1802">
                  <c:v>53.49720556379485</c:v>
                </c:pt>
                <c:pt idx="1803">
                  <c:v>53.507282607669886</c:v>
                </c:pt>
                <c:pt idx="1804">
                  <c:v>53.567749642247691</c:v>
                </c:pt>
                <c:pt idx="1805">
                  <c:v>53.577826686122719</c:v>
                </c:pt>
                <c:pt idx="1806">
                  <c:v>53.587901344333957</c:v>
                </c:pt>
                <c:pt idx="1807">
                  <c:v>53.597978388208993</c:v>
                </c:pt>
                <c:pt idx="1808">
                  <c:v>53.608055432084029</c:v>
                </c:pt>
                <c:pt idx="1809">
                  <c:v>53.618130090295267</c:v>
                </c:pt>
                <c:pt idx="1810">
                  <c:v>53.628207134170303</c:v>
                </c:pt>
                <c:pt idx="1811">
                  <c:v>53.638284178045339</c:v>
                </c:pt>
                <c:pt idx="1812">
                  <c:v>53.648358836256577</c:v>
                </c:pt>
                <c:pt idx="1813">
                  <c:v>53.658435880131613</c:v>
                </c:pt>
                <c:pt idx="1814">
                  <c:v>53.668522466661827</c:v>
                </c:pt>
                <c:pt idx="1815">
                  <c:v>53.678599510536863</c:v>
                </c:pt>
                <c:pt idx="1816">
                  <c:v>53.688674168748101</c:v>
                </c:pt>
                <c:pt idx="1817">
                  <c:v>53.698751212623137</c:v>
                </c:pt>
                <c:pt idx="1818">
                  <c:v>53.708828256498172</c:v>
                </c:pt>
                <c:pt idx="1819">
                  <c:v>53.71890291470941</c:v>
                </c:pt>
                <c:pt idx="1820">
                  <c:v>53.733287703147354</c:v>
                </c:pt>
                <c:pt idx="1821">
                  <c:v>53.741737000000001</c:v>
                </c:pt>
                <c:pt idx="1822">
                  <c:v>53.73184518450536</c:v>
                </c:pt>
                <c:pt idx="1823">
                  <c:v>53.753706312827845</c:v>
                </c:pt>
                <c:pt idx="1824">
                  <c:v>53.767767355030998</c:v>
                </c:pt>
                <c:pt idx="1825">
                  <c:v>53.770100723891275</c:v>
                </c:pt>
                <c:pt idx="1826">
                  <c:v>53.798750040524432</c:v>
                </c:pt>
                <c:pt idx="1827">
                  <c:v>53.824636447067242</c:v>
                </c:pt>
                <c:pt idx="1828">
                  <c:v>53.82150947401049</c:v>
                </c:pt>
                <c:pt idx="1829">
                  <c:v>53.816798241408165</c:v>
                </c:pt>
                <c:pt idx="1830">
                  <c:v>53.821365089534396</c:v>
                </c:pt>
                <c:pt idx="1831">
                  <c:v>53.825930856493933</c:v>
                </c:pt>
                <c:pt idx="1832">
                  <c:v>53.830497704620164</c:v>
                </c:pt>
                <c:pt idx="1833">
                  <c:v>53.83875563056732</c:v>
                </c:pt>
                <c:pt idx="1834">
                  <c:v>53.849163759460041</c:v>
                </c:pt>
                <c:pt idx="1835">
                  <c:v>53.859574352981916</c:v>
                </c:pt>
                <c:pt idx="1836">
                  <c:v>53.869984946503784</c:v>
                </c:pt>
                <c:pt idx="1837">
                  <c:v>53.880393075396512</c:v>
                </c:pt>
                <c:pt idx="1838">
                  <c:v>53.89080366891838</c:v>
                </c:pt>
                <c:pt idx="1839">
                  <c:v>53.901224120956847</c:v>
                </c:pt>
                <c:pt idx="1840">
                  <c:v>53.911634714478723</c:v>
                </c:pt>
                <c:pt idx="1841">
                  <c:v>53.922042843371443</c:v>
                </c:pt>
                <c:pt idx="1842">
                  <c:v>53.932453436893312</c:v>
                </c:pt>
                <c:pt idx="1843">
                  <c:v>53.942864030415187</c:v>
                </c:pt>
                <c:pt idx="1844">
                  <c:v>53.953272159307907</c:v>
                </c:pt>
                <c:pt idx="1845">
                  <c:v>53.963682752829783</c:v>
                </c:pt>
                <c:pt idx="1846">
                  <c:v>53.974093346351651</c:v>
                </c:pt>
                <c:pt idx="1847">
                  <c:v>53.984501475244379</c:v>
                </c:pt>
                <c:pt idx="1848">
                  <c:v>53.994912068766247</c:v>
                </c:pt>
                <c:pt idx="1849">
                  <c:v>54.005322662288123</c:v>
                </c:pt>
                <c:pt idx="1850">
                  <c:v>54.015730791180843</c:v>
                </c:pt>
                <c:pt idx="1851">
                  <c:v>54.02615124321931</c:v>
                </c:pt>
                <c:pt idx="1852">
                  <c:v>54.036561836741178</c:v>
                </c:pt>
                <c:pt idx="1853">
                  <c:v>54.046969965633906</c:v>
                </c:pt>
                <c:pt idx="1854">
                  <c:v>54.077691337947492</c:v>
                </c:pt>
                <c:pt idx="1855">
                  <c:v>54.099777382086707</c:v>
                </c:pt>
                <c:pt idx="1856">
                  <c:v>54.089084561382599</c:v>
                </c:pt>
                <c:pt idx="1857">
                  <c:v>54.100023969957086</c:v>
                </c:pt>
                <c:pt idx="1858">
                  <c:v>54.118242556032428</c:v>
                </c:pt>
                <c:pt idx="1859">
                  <c:v>54.151288756615017</c:v>
                </c:pt>
                <c:pt idx="1860">
                  <c:v>54.202683968526465</c:v>
                </c:pt>
                <c:pt idx="1861">
                  <c:v>54.227165105865524</c:v>
                </c:pt>
                <c:pt idx="1862">
                  <c:v>54.245373036233609</c:v>
                </c:pt>
                <c:pt idx="1863">
                  <c:v>54.259208532152584</c:v>
                </c:pt>
                <c:pt idx="1864">
                  <c:v>54.272234401089918</c:v>
                </c:pt>
                <c:pt idx="1865">
                  <c:v>54.285247946594005</c:v>
                </c:pt>
                <c:pt idx="1866">
                  <c:v>54.298258411239779</c:v>
                </c:pt>
                <c:pt idx="1867">
                  <c:v>54.311271956743866</c:v>
                </c:pt>
                <c:pt idx="1868">
                  <c:v>54.324285502247953</c:v>
                </c:pt>
                <c:pt idx="1869">
                  <c:v>54.446034005244336</c:v>
                </c:pt>
                <c:pt idx="1870">
                  <c:v>54.413211280877441</c:v>
                </c:pt>
                <c:pt idx="1871">
                  <c:v>54.479733439618137</c:v>
                </c:pt>
                <c:pt idx="1872">
                  <c:v>54.483429000000001</c:v>
                </c:pt>
                <c:pt idx="1873">
                  <c:v>54.500832294392524</c:v>
                </c:pt>
                <c:pt idx="1874">
                  <c:v>54.519050761682244</c:v>
                </c:pt>
                <c:pt idx="1875">
                  <c:v>54.537264915887853</c:v>
                </c:pt>
                <c:pt idx="1876">
                  <c:v>54.555483383177574</c:v>
                </c:pt>
                <c:pt idx="1877">
                  <c:v>54.573701850467295</c:v>
                </c:pt>
                <c:pt idx="1878">
                  <c:v>54.609949857176922</c:v>
                </c:pt>
                <c:pt idx="1879">
                  <c:v>54.664468048640913</c:v>
                </c:pt>
                <c:pt idx="1880">
                  <c:v>54.700714590453458</c:v>
                </c:pt>
                <c:pt idx="1881">
                  <c:v>54.71928575869461</c:v>
                </c:pt>
                <c:pt idx="1882">
                  <c:v>54.756591081048867</c:v>
                </c:pt>
                <c:pt idx="1883">
                  <c:v>54.827732466380546</c:v>
                </c:pt>
                <c:pt idx="1884">
                  <c:v>54.843784489270384</c:v>
                </c:pt>
                <c:pt idx="1885">
                  <c:v>54.809897471513708</c:v>
                </c:pt>
                <c:pt idx="1886">
                  <c:v>54.827632350967171</c:v>
                </c:pt>
                <c:pt idx="1887">
                  <c:v>54.836890592052661</c:v>
                </c:pt>
                <c:pt idx="1888">
                  <c:v>54.846146641319713</c:v>
                </c:pt>
                <c:pt idx="1889">
                  <c:v>54.855404882405203</c:v>
                </c:pt>
                <c:pt idx="1890">
                  <c:v>54.864663123490693</c:v>
                </c:pt>
                <c:pt idx="1891">
                  <c:v>54.873919172757745</c:v>
                </c:pt>
                <c:pt idx="1892">
                  <c:v>54.891829055078688</c:v>
                </c:pt>
                <c:pt idx="1893">
                  <c:v>54.942884612541725</c:v>
                </c:pt>
                <c:pt idx="1894">
                  <c:v>54.971867000000003</c:v>
                </c:pt>
                <c:pt idx="1895">
                  <c:v>54.971867000000003</c:v>
                </c:pt>
                <c:pt idx="1896">
                  <c:v>54.971867000000003</c:v>
                </c:pt>
                <c:pt idx="1897">
                  <c:v>54.975004222776235</c:v>
                </c:pt>
                <c:pt idx="1898">
                  <c:v>54.988865759394216</c:v>
                </c:pt>
                <c:pt idx="1899">
                  <c:v>55.002727296012196</c:v>
                </c:pt>
                <c:pt idx="1900">
                  <c:v>55.016585551016391</c:v>
                </c:pt>
                <c:pt idx="1901">
                  <c:v>55.030447087634371</c:v>
                </c:pt>
                <c:pt idx="1902">
                  <c:v>55.044308624252352</c:v>
                </c:pt>
                <c:pt idx="1903">
                  <c:v>55.058166879256554</c:v>
                </c:pt>
                <c:pt idx="1904">
                  <c:v>55.072028415874534</c:v>
                </c:pt>
                <c:pt idx="1905">
                  <c:v>55.085889952492515</c:v>
                </c:pt>
                <c:pt idx="1906">
                  <c:v>55.09974820749671</c:v>
                </c:pt>
                <c:pt idx="1907">
                  <c:v>55.11360974411469</c:v>
                </c:pt>
                <c:pt idx="1908">
                  <c:v>55.127484407187801</c:v>
                </c:pt>
                <c:pt idx="1909">
                  <c:v>55.141345943805781</c:v>
                </c:pt>
                <c:pt idx="1910">
                  <c:v>55.155204198809983</c:v>
                </c:pt>
                <c:pt idx="1911">
                  <c:v>55.169065735427964</c:v>
                </c:pt>
                <c:pt idx="1912">
                  <c:v>55.182927272045944</c:v>
                </c:pt>
                <c:pt idx="1913">
                  <c:v>55.196785527050146</c:v>
                </c:pt>
                <c:pt idx="1914">
                  <c:v>55.210647063668127</c:v>
                </c:pt>
                <c:pt idx="1915">
                  <c:v>55.224508600286107</c:v>
                </c:pt>
                <c:pt idx="1916">
                  <c:v>55.238366855290302</c:v>
                </c:pt>
                <c:pt idx="1917">
                  <c:v>55.252228391908282</c:v>
                </c:pt>
                <c:pt idx="1918">
                  <c:v>55.266089928526263</c:v>
                </c:pt>
                <c:pt idx="1919">
                  <c:v>55.279948183530465</c:v>
                </c:pt>
                <c:pt idx="1920">
                  <c:v>55.293822846603575</c:v>
                </c:pt>
                <c:pt idx="1921">
                  <c:v>55.307684383221556</c:v>
                </c:pt>
                <c:pt idx="1922">
                  <c:v>55.32154263822575</c:v>
                </c:pt>
                <c:pt idx="1923">
                  <c:v>55.335404174843731</c:v>
                </c:pt>
                <c:pt idx="1924">
                  <c:v>55.349265711461719</c:v>
                </c:pt>
                <c:pt idx="1925">
                  <c:v>55.363123966465913</c:v>
                </c:pt>
                <c:pt idx="1926">
                  <c:v>55.376985503083894</c:v>
                </c:pt>
                <c:pt idx="1927">
                  <c:v>55.390847039701875</c:v>
                </c:pt>
                <c:pt idx="1928">
                  <c:v>55.404705294706076</c:v>
                </c:pt>
                <c:pt idx="1929">
                  <c:v>55.418566831324057</c:v>
                </c:pt>
                <c:pt idx="1930">
                  <c:v>55.432428367942038</c:v>
                </c:pt>
                <c:pt idx="1931">
                  <c:v>55.446286622946232</c:v>
                </c:pt>
                <c:pt idx="1932">
                  <c:v>55.460148159564213</c:v>
                </c:pt>
                <c:pt idx="1933">
                  <c:v>55.474022822637323</c:v>
                </c:pt>
                <c:pt idx="1934">
                  <c:v>55.487884359255304</c:v>
                </c:pt>
                <c:pt idx="1935">
                  <c:v>55.501742614259506</c:v>
                </c:pt>
                <c:pt idx="1936">
                  <c:v>55.515604150877486</c:v>
                </c:pt>
                <c:pt idx="1937">
                  <c:v>55.529465687495467</c:v>
                </c:pt>
                <c:pt idx="1938">
                  <c:v>55.543323942499661</c:v>
                </c:pt>
                <c:pt idx="1939">
                  <c:v>55.557185479117649</c:v>
                </c:pt>
                <c:pt idx="1940">
                  <c:v>55.57104701573563</c:v>
                </c:pt>
                <c:pt idx="1941">
                  <c:v>55.584905270739824</c:v>
                </c:pt>
                <c:pt idx="1942">
                  <c:v>55.598766807357805</c:v>
                </c:pt>
                <c:pt idx="1943">
                  <c:v>55.615018928486293</c:v>
                </c:pt>
                <c:pt idx="1944">
                  <c:v>55.633231079637575</c:v>
                </c:pt>
                <c:pt idx="1945">
                  <c:v>55.620645552217454</c:v>
                </c:pt>
                <c:pt idx="1946">
                  <c:v>55.584215452920148</c:v>
                </c:pt>
                <c:pt idx="1947">
                  <c:v>55.579362136385313</c:v>
                </c:pt>
                <c:pt idx="1948">
                  <c:v>55.554967356700047</c:v>
                </c:pt>
                <c:pt idx="1949">
                  <c:v>55.554226927515501</c:v>
                </c:pt>
                <c:pt idx="1950">
                  <c:v>55.536119743742553</c:v>
                </c:pt>
                <c:pt idx="1951">
                  <c:v>55.525602092989985</c:v>
                </c:pt>
                <c:pt idx="1952">
                  <c:v>55.527383408657464</c:v>
                </c:pt>
                <c:pt idx="1953">
                  <c:v>55.518771635767386</c:v>
                </c:pt>
                <c:pt idx="1954">
                  <c:v>55.510157823622542</c:v>
                </c:pt>
                <c:pt idx="1955">
                  <c:v>55.501544011477698</c:v>
                </c:pt>
                <c:pt idx="1956">
                  <c:v>55.492932238587628</c:v>
                </c:pt>
                <c:pt idx="1957">
                  <c:v>55.484318426442783</c:v>
                </c:pt>
                <c:pt idx="1958">
                  <c:v>55.475696457278858</c:v>
                </c:pt>
                <c:pt idx="1959">
                  <c:v>55.286198707856592</c:v>
                </c:pt>
                <c:pt idx="1960">
                  <c:v>55.277586934966514</c:v>
                </c:pt>
                <c:pt idx="1961">
                  <c:v>55.26897312282167</c:v>
                </c:pt>
                <c:pt idx="1962">
                  <c:v>55.260351153657751</c:v>
                </c:pt>
                <c:pt idx="1963">
                  <c:v>55.251737341512907</c:v>
                </c:pt>
                <c:pt idx="1964">
                  <c:v>55.24312556862283</c:v>
                </c:pt>
                <c:pt idx="1965">
                  <c:v>55.234511756477986</c:v>
                </c:pt>
                <c:pt idx="1966">
                  <c:v>55.225897944333141</c:v>
                </c:pt>
                <c:pt idx="1967">
                  <c:v>55.217286171443064</c:v>
                </c:pt>
                <c:pt idx="1968">
                  <c:v>55.20867235929822</c:v>
                </c:pt>
                <c:pt idx="1969">
                  <c:v>55.200058547153375</c:v>
                </c:pt>
                <c:pt idx="1970">
                  <c:v>55.191446774263298</c:v>
                </c:pt>
                <c:pt idx="1971">
                  <c:v>55.182832962118454</c:v>
                </c:pt>
                <c:pt idx="1972">
                  <c:v>55.174219149973609</c:v>
                </c:pt>
                <c:pt idx="1973">
                  <c:v>55.165607377083539</c:v>
                </c:pt>
                <c:pt idx="1974">
                  <c:v>55.156985407919613</c:v>
                </c:pt>
                <c:pt idx="1975">
                  <c:v>55.148371595774769</c:v>
                </c:pt>
                <c:pt idx="1976">
                  <c:v>55.139759822884699</c:v>
                </c:pt>
                <c:pt idx="1977">
                  <c:v>55.142148230805915</c:v>
                </c:pt>
                <c:pt idx="1978">
                  <c:v>55.152766999999997</c:v>
                </c:pt>
                <c:pt idx="1979">
                  <c:v>55.160486108249877</c:v>
                </c:pt>
                <c:pt idx="1980">
                  <c:v>55.170853000000001</c:v>
                </c:pt>
                <c:pt idx="1981">
                  <c:v>55.170853000000001</c:v>
                </c:pt>
                <c:pt idx="1982">
                  <c:v>55.170853000000001</c:v>
                </c:pt>
                <c:pt idx="1983">
                  <c:v>55.170853000000001</c:v>
                </c:pt>
                <c:pt idx="1984">
                  <c:v>55.129056615164522</c:v>
                </c:pt>
                <c:pt idx="1985">
                  <c:v>55.105851557091775</c:v>
                </c:pt>
                <c:pt idx="1986">
                  <c:v>55.134678000000001</c:v>
                </c:pt>
                <c:pt idx="1987">
                  <c:v>55.134678000000001</c:v>
                </c:pt>
                <c:pt idx="1988">
                  <c:v>55.134678000000001</c:v>
                </c:pt>
                <c:pt idx="1989">
                  <c:v>55.134678000000001</c:v>
                </c:pt>
                <c:pt idx="1990">
                  <c:v>55.134678000000001</c:v>
                </c:pt>
                <c:pt idx="1991">
                  <c:v>55.134678000000001</c:v>
                </c:pt>
                <c:pt idx="1992">
                  <c:v>55.137533013113973</c:v>
                </c:pt>
                <c:pt idx="1993">
                  <c:v>55.166183320858167</c:v>
                </c:pt>
                <c:pt idx="1994">
                  <c:v>55.118271095851213</c:v>
                </c:pt>
                <c:pt idx="1995">
                  <c:v>55.136485174773483</c:v>
                </c:pt>
                <c:pt idx="1996">
                  <c:v>55.143085511084621</c:v>
                </c:pt>
                <c:pt idx="1997">
                  <c:v>55.06642777896996</c:v>
                </c:pt>
                <c:pt idx="1998">
                  <c:v>55.094118429899858</c:v>
                </c:pt>
                <c:pt idx="1999">
                  <c:v>55.057647245768777</c:v>
                </c:pt>
                <c:pt idx="2000">
                  <c:v>55.018758656652359</c:v>
                </c:pt>
                <c:pt idx="2001">
                  <c:v>54.97069826296967</c:v>
                </c:pt>
                <c:pt idx="2002">
                  <c:v>54.962456618201536</c:v>
                </c:pt>
                <c:pt idx="2003">
                  <c:v>54.954214973433395</c:v>
                </c:pt>
                <c:pt idx="2004">
                  <c:v>54.945975279812224</c:v>
                </c:pt>
                <c:pt idx="2005">
                  <c:v>54.937733635044083</c:v>
                </c:pt>
                <c:pt idx="2006">
                  <c:v>54.929491990275942</c:v>
                </c:pt>
                <c:pt idx="2007">
                  <c:v>54.921252296654771</c:v>
                </c:pt>
                <c:pt idx="2008">
                  <c:v>54.91301065188663</c:v>
                </c:pt>
                <c:pt idx="2009">
                  <c:v>54.904769007118489</c:v>
                </c:pt>
                <c:pt idx="2010">
                  <c:v>54.896529313497318</c:v>
                </c:pt>
                <c:pt idx="2011">
                  <c:v>54.888287668729177</c:v>
                </c:pt>
                <c:pt idx="2012">
                  <c:v>54.880038219373191</c:v>
                </c:pt>
                <c:pt idx="2013">
                  <c:v>54.87179657460505</c:v>
                </c:pt>
                <c:pt idx="2014">
                  <c:v>54.863556880983879</c:v>
                </c:pt>
                <c:pt idx="2015">
                  <c:v>54.855315236215738</c:v>
                </c:pt>
                <c:pt idx="2016">
                  <c:v>54.847073591447597</c:v>
                </c:pt>
                <c:pt idx="2017">
                  <c:v>54.838833897826426</c:v>
                </c:pt>
                <c:pt idx="2018">
                  <c:v>54.830592253058285</c:v>
                </c:pt>
                <c:pt idx="2019">
                  <c:v>54.822352559437107</c:v>
                </c:pt>
                <c:pt idx="2020">
                  <c:v>54.814110914668973</c:v>
                </c:pt>
                <c:pt idx="2021">
                  <c:v>54.805869269900832</c:v>
                </c:pt>
                <c:pt idx="2022">
                  <c:v>54.797629576279654</c:v>
                </c:pt>
                <c:pt idx="2023">
                  <c:v>54.78938793151152</c:v>
                </c:pt>
                <c:pt idx="2024">
                  <c:v>54.781138482155534</c:v>
                </c:pt>
                <c:pt idx="2025">
                  <c:v>54.772896837387393</c:v>
                </c:pt>
                <c:pt idx="2026">
                  <c:v>54.764657143766215</c:v>
                </c:pt>
                <c:pt idx="2027">
                  <c:v>54.756415498998081</c:v>
                </c:pt>
                <c:pt idx="2028">
                  <c:v>54.74817385422994</c:v>
                </c:pt>
                <c:pt idx="2029">
                  <c:v>54.739934160608762</c:v>
                </c:pt>
                <c:pt idx="2030">
                  <c:v>54.731692515840628</c:v>
                </c:pt>
                <c:pt idx="2031">
                  <c:v>54.723450871072487</c:v>
                </c:pt>
                <c:pt idx="2032">
                  <c:v>54.706969532683175</c:v>
                </c:pt>
                <c:pt idx="2033">
                  <c:v>54.698727887915034</c:v>
                </c:pt>
                <c:pt idx="2034">
                  <c:v>54.690488194293856</c:v>
                </c:pt>
                <c:pt idx="2035">
                  <c:v>54.682246549525722</c:v>
                </c:pt>
                <c:pt idx="2036">
                  <c:v>54.673997100169736</c:v>
                </c:pt>
                <c:pt idx="2037">
                  <c:v>54.665755455401595</c:v>
                </c:pt>
                <c:pt idx="2038">
                  <c:v>54.657515761780417</c:v>
                </c:pt>
                <c:pt idx="2039">
                  <c:v>54.649274117012283</c:v>
                </c:pt>
                <c:pt idx="2040">
                  <c:v>54.641034423391105</c:v>
                </c:pt>
                <c:pt idx="2041">
                  <c:v>54.632792778622964</c:v>
                </c:pt>
                <c:pt idx="2042">
                  <c:v>54.636108607296137</c:v>
                </c:pt>
                <c:pt idx="2043">
                  <c:v>54.638157313781591</c:v>
                </c:pt>
                <c:pt idx="2044">
                  <c:v>54.669205687961856</c:v>
                </c:pt>
                <c:pt idx="2045">
                  <c:v>54.685252223414402</c:v>
                </c:pt>
                <c:pt idx="2046">
                  <c:v>54.654702703862661</c:v>
                </c:pt>
                <c:pt idx="2047">
                  <c:v>54.638554640915594</c:v>
                </c:pt>
                <c:pt idx="2048">
                  <c:v>54.618798189272944</c:v>
                </c:pt>
                <c:pt idx="2049">
                  <c:v>54.65473958369099</c:v>
                </c:pt>
                <c:pt idx="2050">
                  <c:v>54.655451200286123</c:v>
                </c:pt>
                <c:pt idx="2051">
                  <c:v>54.634026081048788</c:v>
                </c:pt>
                <c:pt idx="2052">
                  <c:v>54.645765126625932</c:v>
                </c:pt>
                <c:pt idx="2053">
                  <c:v>54.657501393072963</c:v>
                </c:pt>
                <c:pt idx="2054">
                  <c:v>54.6692404386501</c:v>
                </c:pt>
                <c:pt idx="2055">
                  <c:v>54.680979484227237</c:v>
                </c:pt>
                <c:pt idx="2056">
                  <c:v>54.692715750674274</c:v>
                </c:pt>
                <c:pt idx="2057">
                  <c:v>54.704454796251412</c:v>
                </c:pt>
                <c:pt idx="2058">
                  <c:v>54.716193841828549</c:v>
                </c:pt>
                <c:pt idx="2059">
                  <c:v>54.727930108275579</c:v>
                </c:pt>
                <c:pt idx="2060">
                  <c:v>54.739669153852724</c:v>
                </c:pt>
                <c:pt idx="2061">
                  <c:v>54.751419315950294</c:v>
                </c:pt>
                <c:pt idx="2062">
                  <c:v>54.763155582397324</c:v>
                </c:pt>
                <c:pt idx="2063">
                  <c:v>54.774894627974469</c:v>
                </c:pt>
                <c:pt idx="2064">
                  <c:v>54.786633673551606</c:v>
                </c:pt>
                <c:pt idx="2065">
                  <c:v>54.802461583690985</c:v>
                </c:pt>
                <c:pt idx="2066">
                  <c:v>54.785788223361145</c:v>
                </c:pt>
                <c:pt idx="2067">
                  <c:v>54.819904524558893</c:v>
                </c:pt>
                <c:pt idx="2068">
                  <c:v>54.785815599904623</c:v>
                </c:pt>
                <c:pt idx="2069">
                  <c:v>54.778798052443385</c:v>
                </c:pt>
                <c:pt idx="2070">
                  <c:v>54.790958000000003</c:v>
                </c:pt>
                <c:pt idx="2071">
                  <c:v>54.815482772770629</c:v>
                </c:pt>
                <c:pt idx="2072">
                  <c:v>54.839530964481526</c:v>
                </c:pt>
                <c:pt idx="2073">
                  <c:v>54.820160915593704</c:v>
                </c:pt>
                <c:pt idx="2074">
                  <c:v>54.815379673714439</c:v>
                </c:pt>
                <c:pt idx="2075">
                  <c:v>54.824486846090487</c:v>
                </c:pt>
                <c:pt idx="2076">
                  <c:v>54.833596175031154</c:v>
                </c:pt>
                <c:pt idx="2077">
                  <c:v>54.842705503971821</c:v>
                </c:pt>
                <c:pt idx="2078">
                  <c:v>54.851812676347869</c:v>
                </c:pt>
                <c:pt idx="2079">
                  <c:v>54.860922005288536</c:v>
                </c:pt>
                <c:pt idx="2080">
                  <c:v>54.870031334229203</c:v>
                </c:pt>
                <c:pt idx="2081">
                  <c:v>54.879138506605258</c:v>
                </c:pt>
                <c:pt idx="2082">
                  <c:v>54.888247835545918</c:v>
                </c:pt>
                <c:pt idx="2083">
                  <c:v>54.897357164486586</c:v>
                </c:pt>
                <c:pt idx="2084">
                  <c:v>54.906464336862641</c:v>
                </c:pt>
                <c:pt idx="2085">
                  <c:v>54.979343281517203</c:v>
                </c:pt>
                <c:pt idx="2086">
                  <c:v>54.988450453893257</c:v>
                </c:pt>
                <c:pt idx="2087">
                  <c:v>54.997559782833925</c:v>
                </c:pt>
                <c:pt idx="2088">
                  <c:v>55.006669111774592</c:v>
                </c:pt>
                <c:pt idx="2089">
                  <c:v>55.038970540057228</c:v>
                </c:pt>
                <c:pt idx="2090">
                  <c:v>55.091000065808295</c:v>
                </c:pt>
                <c:pt idx="2091">
                  <c:v>55.067021875804535</c:v>
                </c:pt>
                <c:pt idx="2092">
                  <c:v>55.046449542203149</c:v>
                </c:pt>
                <c:pt idx="2093">
                  <c:v>55.012246042680019</c:v>
                </c:pt>
                <c:pt idx="2094">
                  <c:v>55.088636425608009</c:v>
                </c:pt>
                <c:pt idx="2095">
                  <c:v>55.098492</c:v>
                </c:pt>
                <c:pt idx="2096">
                  <c:v>55.131235412017169</c:v>
                </c:pt>
                <c:pt idx="2097">
                  <c:v>55.134678000000001</c:v>
                </c:pt>
                <c:pt idx="2098">
                  <c:v>55.139557411153831</c:v>
                </c:pt>
                <c:pt idx="2099">
                  <c:v>55.144902613048153</c:v>
                </c:pt>
                <c:pt idx="2100">
                  <c:v>55.150249080678186</c:v>
                </c:pt>
                <c:pt idx="2101">
                  <c:v>55.15559554830822</c:v>
                </c:pt>
                <c:pt idx="2102">
                  <c:v>55.160940750202542</c:v>
                </c:pt>
                <c:pt idx="2103">
                  <c:v>55.166287217832576</c:v>
                </c:pt>
                <c:pt idx="2104">
                  <c:v>55.171638748405442</c:v>
                </c:pt>
                <c:pt idx="2105">
                  <c:v>55.176983950299764</c:v>
                </c:pt>
                <c:pt idx="2106">
                  <c:v>55.182330417929798</c:v>
                </c:pt>
                <c:pt idx="2107">
                  <c:v>55.187676885559831</c:v>
                </c:pt>
                <c:pt idx="2108">
                  <c:v>55.193022087454153</c:v>
                </c:pt>
                <c:pt idx="2109">
                  <c:v>55.198368555084187</c:v>
                </c:pt>
                <c:pt idx="2110">
                  <c:v>55.203715022714221</c:v>
                </c:pt>
                <c:pt idx="2111">
                  <c:v>55.209060224608542</c:v>
                </c:pt>
                <c:pt idx="2112">
                  <c:v>55.214406692238576</c:v>
                </c:pt>
                <c:pt idx="2113">
                  <c:v>55.219753159868603</c:v>
                </c:pt>
                <c:pt idx="2114">
                  <c:v>55.225098361762932</c:v>
                </c:pt>
                <c:pt idx="2115">
                  <c:v>55.230444829392965</c:v>
                </c:pt>
                <c:pt idx="2116">
                  <c:v>55.235796359965825</c:v>
                </c:pt>
                <c:pt idx="2117">
                  <c:v>55.241142827595858</c:v>
                </c:pt>
                <c:pt idx="2118">
                  <c:v>55.24648802949018</c:v>
                </c:pt>
                <c:pt idx="2119">
                  <c:v>55.251834497120214</c:v>
                </c:pt>
                <c:pt idx="2120">
                  <c:v>55.257180964750248</c:v>
                </c:pt>
                <c:pt idx="2121">
                  <c:v>55.26252616664457</c:v>
                </c:pt>
                <c:pt idx="2122">
                  <c:v>55.267872634274603</c:v>
                </c:pt>
                <c:pt idx="2123">
                  <c:v>55.273219101904637</c:v>
                </c:pt>
                <c:pt idx="2124">
                  <c:v>55.278564303798959</c:v>
                </c:pt>
                <c:pt idx="2125">
                  <c:v>55.283910771428992</c:v>
                </c:pt>
                <c:pt idx="2126">
                  <c:v>55.289257239059026</c:v>
                </c:pt>
                <c:pt idx="2127">
                  <c:v>55.294602440953348</c:v>
                </c:pt>
                <c:pt idx="2128">
                  <c:v>55.299948908583382</c:v>
                </c:pt>
                <c:pt idx="2129">
                  <c:v>55.305300439156248</c:v>
                </c:pt>
                <c:pt idx="2130">
                  <c:v>55.31064564105057</c:v>
                </c:pt>
                <c:pt idx="2131">
                  <c:v>55.315992108680604</c:v>
                </c:pt>
                <c:pt idx="2132">
                  <c:v>55.321338576310637</c:v>
                </c:pt>
                <c:pt idx="2133">
                  <c:v>55.326683778204959</c:v>
                </c:pt>
                <c:pt idx="2134">
                  <c:v>55.332030245834993</c:v>
                </c:pt>
                <c:pt idx="2135">
                  <c:v>55.337376713465027</c:v>
                </c:pt>
                <c:pt idx="2136">
                  <c:v>55.342721915359348</c:v>
                </c:pt>
                <c:pt idx="2137">
                  <c:v>55.348068382989382</c:v>
                </c:pt>
                <c:pt idx="2138">
                  <c:v>55.353414850619416</c:v>
                </c:pt>
                <c:pt idx="2139">
                  <c:v>55.358760052513738</c:v>
                </c:pt>
                <c:pt idx="2140">
                  <c:v>55.364106520143771</c:v>
                </c:pt>
                <c:pt idx="2141">
                  <c:v>55.369458050716631</c:v>
                </c:pt>
                <c:pt idx="2142">
                  <c:v>55.374804518346664</c:v>
                </c:pt>
                <c:pt idx="2143">
                  <c:v>55.380149720240986</c:v>
                </c:pt>
                <c:pt idx="2144">
                  <c:v>55.38549618787102</c:v>
                </c:pt>
                <c:pt idx="2145">
                  <c:v>55.390842655501054</c:v>
                </c:pt>
                <c:pt idx="2146">
                  <c:v>55.396187857395375</c:v>
                </c:pt>
                <c:pt idx="2147">
                  <c:v>55.401534325025409</c:v>
                </c:pt>
                <c:pt idx="2148">
                  <c:v>55.406880792655443</c:v>
                </c:pt>
                <c:pt idx="2149">
                  <c:v>55.412225994549765</c:v>
                </c:pt>
                <c:pt idx="2150">
                  <c:v>55.417572462179798</c:v>
                </c:pt>
                <c:pt idx="2151">
                  <c:v>55.422918929809832</c:v>
                </c:pt>
                <c:pt idx="2152">
                  <c:v>55.428264131704154</c:v>
                </c:pt>
                <c:pt idx="2153">
                  <c:v>55.433610599334187</c:v>
                </c:pt>
                <c:pt idx="2154">
                  <c:v>55.438962129907054</c:v>
                </c:pt>
                <c:pt idx="2155">
                  <c:v>55.444307331801376</c:v>
                </c:pt>
                <c:pt idx="2156">
                  <c:v>55.44965379943141</c:v>
                </c:pt>
                <c:pt idx="2157">
                  <c:v>55.455000267061443</c:v>
                </c:pt>
                <c:pt idx="2158">
                  <c:v>55.460345468955765</c:v>
                </c:pt>
                <c:pt idx="2159">
                  <c:v>55.465691936585799</c:v>
                </c:pt>
                <c:pt idx="2160">
                  <c:v>55.471038404215832</c:v>
                </c:pt>
                <c:pt idx="2161">
                  <c:v>55.476383606110154</c:v>
                </c:pt>
                <c:pt idx="2162">
                  <c:v>55.478386</c:v>
                </c:pt>
                <c:pt idx="2163">
                  <c:v>55.478386</c:v>
                </c:pt>
                <c:pt idx="2164">
                  <c:v>55.490568664005984</c:v>
                </c:pt>
                <c:pt idx="2165">
                  <c:v>55.490700955112217</c:v>
                </c:pt>
                <c:pt idx="2166">
                  <c:v>55.490721710538864</c:v>
                </c:pt>
                <c:pt idx="2167">
                  <c:v>55.490433834564953</c:v>
                </c:pt>
                <c:pt idx="2168">
                  <c:v>55.496474999999997</c:v>
                </c:pt>
                <c:pt idx="2169">
                  <c:v>55.484174134954699</c:v>
                </c:pt>
                <c:pt idx="2170">
                  <c:v>55.490813293921335</c:v>
                </c:pt>
                <c:pt idx="2171">
                  <c:v>55.494520709194468</c:v>
                </c:pt>
                <c:pt idx="2172">
                  <c:v>55.491683965427264</c:v>
                </c:pt>
                <c:pt idx="2173">
                  <c:v>55.488847221660059</c:v>
                </c:pt>
                <c:pt idx="2174">
                  <c:v>55.486011149470457</c:v>
                </c:pt>
                <c:pt idx="2175">
                  <c:v>55.483174405703252</c:v>
                </c:pt>
                <c:pt idx="2176">
                  <c:v>55.480337661936048</c:v>
                </c:pt>
                <c:pt idx="2177">
                  <c:v>55.477501589746446</c:v>
                </c:pt>
                <c:pt idx="2178">
                  <c:v>55.474664845979241</c:v>
                </c:pt>
                <c:pt idx="2179">
                  <c:v>55.471825415901655</c:v>
                </c:pt>
                <c:pt idx="2180">
                  <c:v>55.468989343712046</c:v>
                </c:pt>
                <c:pt idx="2181">
                  <c:v>55.466152599944841</c:v>
                </c:pt>
                <c:pt idx="2182">
                  <c:v>55.463315856177637</c:v>
                </c:pt>
                <c:pt idx="2183">
                  <c:v>55.460479783988035</c:v>
                </c:pt>
                <c:pt idx="2184">
                  <c:v>55.45764304022083</c:v>
                </c:pt>
                <c:pt idx="2185">
                  <c:v>55.454806296453626</c:v>
                </c:pt>
                <c:pt idx="2186">
                  <c:v>55.451970224264024</c:v>
                </c:pt>
                <c:pt idx="2187">
                  <c:v>55.449133480496819</c:v>
                </c:pt>
                <c:pt idx="2188">
                  <c:v>55.446296736729614</c:v>
                </c:pt>
                <c:pt idx="2189">
                  <c:v>55.443460664540012</c:v>
                </c:pt>
                <c:pt idx="2190">
                  <c:v>55.440623920772808</c:v>
                </c:pt>
                <c:pt idx="2191">
                  <c:v>55.437784490695222</c:v>
                </c:pt>
                <c:pt idx="2192">
                  <c:v>55.434947746928017</c:v>
                </c:pt>
                <c:pt idx="2193">
                  <c:v>55.432111674738408</c:v>
                </c:pt>
                <c:pt idx="2194">
                  <c:v>55.429274930971211</c:v>
                </c:pt>
                <c:pt idx="2195">
                  <c:v>55.426438187204006</c:v>
                </c:pt>
                <c:pt idx="2196">
                  <c:v>55.423602115014397</c:v>
                </c:pt>
                <c:pt idx="2197">
                  <c:v>55.420765371247199</c:v>
                </c:pt>
                <c:pt idx="2198">
                  <c:v>55.417928627479995</c:v>
                </c:pt>
                <c:pt idx="2199">
                  <c:v>55.415092555290386</c:v>
                </c:pt>
                <c:pt idx="2200">
                  <c:v>55.412255811523181</c:v>
                </c:pt>
                <c:pt idx="2201">
                  <c:v>55.409419067755984</c:v>
                </c:pt>
                <c:pt idx="2202">
                  <c:v>55.406582995566374</c:v>
                </c:pt>
                <c:pt idx="2203">
                  <c:v>55.40374625179917</c:v>
                </c:pt>
                <c:pt idx="2204">
                  <c:v>55.400906821721584</c:v>
                </c:pt>
                <c:pt idx="2205">
                  <c:v>55.398070749531975</c:v>
                </c:pt>
                <c:pt idx="2206">
                  <c:v>55.395234005764777</c:v>
                </c:pt>
                <c:pt idx="2207">
                  <c:v>55.392397261997573</c:v>
                </c:pt>
                <c:pt idx="2208">
                  <c:v>55.389561189807964</c:v>
                </c:pt>
                <c:pt idx="2209">
                  <c:v>55.386724446040766</c:v>
                </c:pt>
                <c:pt idx="2210">
                  <c:v>55.383887702273562</c:v>
                </c:pt>
                <c:pt idx="2211">
                  <c:v>55.381051630083952</c:v>
                </c:pt>
                <c:pt idx="2212">
                  <c:v>55.378214886316755</c:v>
                </c:pt>
                <c:pt idx="2213">
                  <c:v>55.37537814254955</c:v>
                </c:pt>
                <c:pt idx="2214">
                  <c:v>55.372542070359941</c:v>
                </c:pt>
                <c:pt idx="2215">
                  <c:v>55.367190415355275</c:v>
                </c:pt>
                <c:pt idx="2216">
                  <c:v>55.318667525512637</c:v>
                </c:pt>
                <c:pt idx="2217">
                  <c:v>55.364043180452924</c:v>
                </c:pt>
                <c:pt idx="2218">
                  <c:v>55.284519993562228</c:v>
                </c:pt>
                <c:pt idx="2219">
                  <c:v>55.347521804005723</c:v>
                </c:pt>
                <c:pt idx="2220">
                  <c:v>55.295945602383789</c:v>
                </c:pt>
                <c:pt idx="2221">
                  <c:v>55.279395999999998</c:v>
                </c:pt>
                <c:pt idx="2222">
                  <c:v>55.279395999999998</c:v>
                </c:pt>
                <c:pt idx="2223">
                  <c:v>55.285152676996425</c:v>
                </c:pt>
                <c:pt idx="2224">
                  <c:v>55.333699524735415</c:v>
                </c:pt>
                <c:pt idx="2225">
                  <c:v>55.33401676888424</c:v>
                </c:pt>
                <c:pt idx="2226">
                  <c:v>55.334334013033065</c:v>
                </c:pt>
                <c:pt idx="2227">
                  <c:v>55.334651182076733</c:v>
                </c:pt>
                <c:pt idx="2228">
                  <c:v>55.334968426225558</c:v>
                </c:pt>
                <c:pt idx="2229">
                  <c:v>55.335285970794978</c:v>
                </c:pt>
                <c:pt idx="2230">
                  <c:v>55.335603139838653</c:v>
                </c:pt>
                <c:pt idx="2231">
                  <c:v>55.335920383987478</c:v>
                </c:pt>
                <c:pt idx="2232">
                  <c:v>55.336237628136303</c:v>
                </c:pt>
                <c:pt idx="2233">
                  <c:v>55.336554797179978</c:v>
                </c:pt>
                <c:pt idx="2234">
                  <c:v>55.336872041328796</c:v>
                </c:pt>
                <c:pt idx="2235">
                  <c:v>55.337189285477621</c:v>
                </c:pt>
                <c:pt idx="2236">
                  <c:v>55.337506454521296</c:v>
                </c:pt>
                <c:pt idx="2237">
                  <c:v>55.337823698670121</c:v>
                </c:pt>
                <c:pt idx="2238">
                  <c:v>55.338140942818946</c:v>
                </c:pt>
                <c:pt idx="2239">
                  <c:v>55.338458111862622</c:v>
                </c:pt>
                <c:pt idx="2240">
                  <c:v>55.338775356011446</c:v>
                </c:pt>
                <c:pt idx="2241">
                  <c:v>55.339092900580859</c:v>
                </c:pt>
                <c:pt idx="2242">
                  <c:v>55.339410144729683</c:v>
                </c:pt>
                <c:pt idx="2243">
                  <c:v>55.339727313773359</c:v>
                </c:pt>
                <c:pt idx="2244">
                  <c:v>55.340044557922184</c:v>
                </c:pt>
                <c:pt idx="2245">
                  <c:v>55.340361802071008</c:v>
                </c:pt>
                <c:pt idx="2246">
                  <c:v>55.340678971114684</c:v>
                </c:pt>
                <c:pt idx="2247">
                  <c:v>55.340996215263509</c:v>
                </c:pt>
                <c:pt idx="2248">
                  <c:v>55.341313459412326</c:v>
                </c:pt>
                <c:pt idx="2249">
                  <c:v>55.341630628456002</c:v>
                </c:pt>
                <c:pt idx="2250">
                  <c:v>55.341947872604827</c:v>
                </c:pt>
                <c:pt idx="2251">
                  <c:v>55.342265116753651</c:v>
                </c:pt>
                <c:pt idx="2252">
                  <c:v>55.342582285797327</c:v>
                </c:pt>
                <c:pt idx="2253">
                  <c:v>55.342899529946152</c:v>
                </c:pt>
                <c:pt idx="2254">
                  <c:v>55.343217074515572</c:v>
                </c:pt>
                <c:pt idx="2255">
                  <c:v>55.34353424355924</c:v>
                </c:pt>
                <c:pt idx="2256">
                  <c:v>55.343851487708065</c:v>
                </c:pt>
                <c:pt idx="2257">
                  <c:v>55.34416873185689</c:v>
                </c:pt>
                <c:pt idx="2258">
                  <c:v>55.344485900900565</c:v>
                </c:pt>
                <c:pt idx="2259">
                  <c:v>55.34480314504939</c:v>
                </c:pt>
                <c:pt idx="2260">
                  <c:v>55.345120389198215</c:v>
                </c:pt>
                <c:pt idx="2261">
                  <c:v>55.34543755824189</c:v>
                </c:pt>
                <c:pt idx="2262">
                  <c:v>55.345754802390708</c:v>
                </c:pt>
                <c:pt idx="2263">
                  <c:v>55.346072046539533</c:v>
                </c:pt>
                <c:pt idx="2264">
                  <c:v>55.346389215583208</c:v>
                </c:pt>
                <c:pt idx="2265">
                  <c:v>55.346706459732033</c:v>
                </c:pt>
                <c:pt idx="2266">
                  <c:v>55.347024004301453</c:v>
                </c:pt>
                <c:pt idx="2267">
                  <c:v>55.347341248450277</c:v>
                </c:pt>
                <c:pt idx="2268">
                  <c:v>55.347658417493953</c:v>
                </c:pt>
                <c:pt idx="2269">
                  <c:v>55.347975661642771</c:v>
                </c:pt>
                <c:pt idx="2270">
                  <c:v>55.348292905791595</c:v>
                </c:pt>
                <c:pt idx="2271">
                  <c:v>55.348610074835271</c:v>
                </c:pt>
                <c:pt idx="2272">
                  <c:v>55.348927318984096</c:v>
                </c:pt>
                <c:pt idx="2273">
                  <c:v>55.34924456313292</c:v>
                </c:pt>
                <c:pt idx="2274">
                  <c:v>55.349561732176596</c:v>
                </c:pt>
                <c:pt idx="2275">
                  <c:v>55.349878976325421</c:v>
                </c:pt>
                <c:pt idx="2276">
                  <c:v>55.350196220474238</c:v>
                </c:pt>
                <c:pt idx="2277">
                  <c:v>55.350513389517914</c:v>
                </c:pt>
                <c:pt idx="2278">
                  <c:v>55.350830934087334</c:v>
                </c:pt>
                <c:pt idx="2279">
                  <c:v>55.351148178236159</c:v>
                </c:pt>
                <c:pt idx="2280">
                  <c:v>55.351465347279834</c:v>
                </c:pt>
                <c:pt idx="2281">
                  <c:v>55.346654861707201</c:v>
                </c:pt>
                <c:pt idx="2282">
                  <c:v>55.302970013587604</c:v>
                </c:pt>
                <c:pt idx="2283">
                  <c:v>55.382361618181818</c:v>
                </c:pt>
                <c:pt idx="2284">
                  <c:v>55.401919318546234</c:v>
                </c:pt>
                <c:pt idx="2285">
                  <c:v>55.368317177979691</c:v>
                </c:pt>
                <c:pt idx="2286">
                  <c:v>55.450236385026734</c:v>
                </c:pt>
                <c:pt idx="2287">
                  <c:v>55.392732161945489</c:v>
                </c:pt>
                <c:pt idx="2288">
                  <c:v>55.433658179048642</c:v>
                </c:pt>
                <c:pt idx="2289">
                  <c:v>55.472719826737972</c:v>
                </c:pt>
                <c:pt idx="2290">
                  <c:v>55.462311205347589</c:v>
                </c:pt>
                <c:pt idx="2291">
                  <c:v>55.545666825983311</c:v>
                </c:pt>
                <c:pt idx="2292">
                  <c:v>55.546475016689307</c:v>
                </c:pt>
                <c:pt idx="2293">
                  <c:v>55.54054481060686</c:v>
                </c:pt>
                <c:pt idx="2294">
                  <c:v>55.534613200260594</c:v>
                </c:pt>
                <c:pt idx="2295">
                  <c:v>55.528681589914335</c:v>
                </c:pt>
                <c:pt idx="2296">
                  <c:v>55.522751383831888</c:v>
                </c:pt>
                <c:pt idx="2297">
                  <c:v>55.516819773485622</c:v>
                </c:pt>
                <c:pt idx="2298">
                  <c:v>55.510888163139363</c:v>
                </c:pt>
                <c:pt idx="2299">
                  <c:v>55.504957957056916</c:v>
                </c:pt>
                <c:pt idx="2300">
                  <c:v>55.49902634671065</c:v>
                </c:pt>
                <c:pt idx="2301">
                  <c:v>55.493094736364391</c:v>
                </c:pt>
                <c:pt idx="2302">
                  <c:v>55.487164530281945</c:v>
                </c:pt>
                <c:pt idx="2303">
                  <c:v>55.481227302880427</c:v>
                </c:pt>
                <c:pt idx="2304">
                  <c:v>55.475295692534168</c:v>
                </c:pt>
                <c:pt idx="2305">
                  <c:v>55.469365486451721</c:v>
                </c:pt>
                <c:pt idx="2306">
                  <c:v>55.463433876105455</c:v>
                </c:pt>
                <c:pt idx="2307">
                  <c:v>55.457502265759196</c:v>
                </c:pt>
                <c:pt idx="2308">
                  <c:v>55.451572059676749</c:v>
                </c:pt>
                <c:pt idx="2309">
                  <c:v>55.44564044933049</c:v>
                </c:pt>
                <c:pt idx="2310">
                  <c:v>55.439708838984224</c:v>
                </c:pt>
                <c:pt idx="2311">
                  <c:v>55.433778632901777</c:v>
                </c:pt>
                <c:pt idx="2312">
                  <c:v>55.427847022555518</c:v>
                </c:pt>
                <c:pt idx="2313">
                  <c:v>55.421915412209252</c:v>
                </c:pt>
                <c:pt idx="2314">
                  <c:v>55.415985206126805</c:v>
                </c:pt>
                <c:pt idx="2315">
                  <c:v>55.410053595780546</c:v>
                </c:pt>
                <c:pt idx="2316">
                  <c:v>55.404116368379029</c:v>
                </c:pt>
                <c:pt idx="2317">
                  <c:v>55.39818475803277</c:v>
                </c:pt>
                <c:pt idx="2318">
                  <c:v>55.392254551950323</c:v>
                </c:pt>
                <c:pt idx="2319">
                  <c:v>55.386322941604057</c:v>
                </c:pt>
                <c:pt idx="2320">
                  <c:v>55.380391331257798</c:v>
                </c:pt>
                <c:pt idx="2321">
                  <c:v>55.374461125175351</c:v>
                </c:pt>
                <c:pt idx="2322">
                  <c:v>55.368529514829085</c:v>
                </c:pt>
                <c:pt idx="2323">
                  <c:v>55.362597904482826</c:v>
                </c:pt>
                <c:pt idx="2324">
                  <c:v>55.315143617448925</c:v>
                </c:pt>
                <c:pt idx="2325">
                  <c:v>55.309212007102659</c:v>
                </c:pt>
                <c:pt idx="2326">
                  <c:v>55.303281801020212</c:v>
                </c:pt>
                <c:pt idx="2327">
                  <c:v>55.298313131616595</c:v>
                </c:pt>
                <c:pt idx="2328">
                  <c:v>55.332033630901286</c:v>
                </c:pt>
                <c:pt idx="2329">
                  <c:v>55.278727634088199</c:v>
                </c:pt>
                <c:pt idx="2330">
                  <c:v>55.260513044825942</c:v>
                </c:pt>
                <c:pt idx="2331">
                  <c:v>55.24413340438722</c:v>
                </c:pt>
                <c:pt idx="2332">
                  <c:v>55.261307000000002</c:v>
                </c:pt>
                <c:pt idx="2333">
                  <c:v>55.261307000000002</c:v>
                </c:pt>
                <c:pt idx="2334">
                  <c:v>55.256027150214592</c:v>
                </c:pt>
                <c:pt idx="2335">
                  <c:v>55.188941999999997</c:v>
                </c:pt>
                <c:pt idx="2336">
                  <c:v>55.18869017776418</c:v>
                </c:pt>
                <c:pt idx="2337">
                  <c:v>55.185767932917734</c:v>
                </c:pt>
                <c:pt idx="2338">
                  <c:v>55.182845688071289</c:v>
                </c:pt>
                <c:pt idx="2339">
                  <c:v>55.179924135044175</c:v>
                </c:pt>
                <c:pt idx="2340">
                  <c:v>55.177001890197729</c:v>
                </c:pt>
                <c:pt idx="2341">
                  <c:v>55.174079645351284</c:v>
                </c:pt>
                <c:pt idx="2342">
                  <c:v>55.17115809232417</c:v>
                </c:pt>
                <c:pt idx="2343">
                  <c:v>55.170853000000001</c:v>
                </c:pt>
                <c:pt idx="2344">
                  <c:v>55.23663679613734</c:v>
                </c:pt>
                <c:pt idx="2345">
                  <c:v>55.226643149463648</c:v>
                </c:pt>
                <c:pt idx="2346">
                  <c:v>55.225121000000001</c:v>
                </c:pt>
                <c:pt idx="2347">
                  <c:v>55.225121000000001</c:v>
                </c:pt>
                <c:pt idx="2348">
                  <c:v>55.191192946126336</c:v>
                </c:pt>
                <c:pt idx="2349">
                  <c:v>55.206034681688124</c:v>
                </c:pt>
                <c:pt idx="2350">
                  <c:v>55.224254025751073</c:v>
                </c:pt>
                <c:pt idx="2351">
                  <c:v>55.155750847914184</c:v>
                </c:pt>
                <c:pt idx="2352">
                  <c:v>55.18770856533142</c:v>
                </c:pt>
                <c:pt idx="2353">
                  <c:v>55.188512722067152</c:v>
                </c:pt>
                <c:pt idx="2354">
                  <c:v>55.188068507239798</c:v>
                </c:pt>
                <c:pt idx="2355">
                  <c:v>55.187624187223051</c:v>
                </c:pt>
                <c:pt idx="2356">
                  <c:v>55.187179867206304</c:v>
                </c:pt>
                <c:pt idx="2357">
                  <c:v>55.186735652378957</c:v>
                </c:pt>
                <c:pt idx="2358">
                  <c:v>55.18629133236221</c:v>
                </c:pt>
                <c:pt idx="2359">
                  <c:v>55.185846591587868</c:v>
                </c:pt>
                <c:pt idx="2360">
                  <c:v>55.185402271571121</c:v>
                </c:pt>
                <c:pt idx="2361">
                  <c:v>55.184958056743774</c:v>
                </c:pt>
                <c:pt idx="2362">
                  <c:v>55.184513736727027</c:v>
                </c:pt>
                <c:pt idx="2363">
                  <c:v>55.18406941671028</c:v>
                </c:pt>
                <c:pt idx="2364">
                  <c:v>55.183625201882926</c:v>
                </c:pt>
                <c:pt idx="2365">
                  <c:v>55.183180881866178</c:v>
                </c:pt>
                <c:pt idx="2366">
                  <c:v>55.182736561849431</c:v>
                </c:pt>
                <c:pt idx="2367">
                  <c:v>55.182292347022084</c:v>
                </c:pt>
                <c:pt idx="2368">
                  <c:v>55.181848027005337</c:v>
                </c:pt>
                <c:pt idx="2369">
                  <c:v>55.18140370698859</c:v>
                </c:pt>
                <c:pt idx="2370">
                  <c:v>55.180959492161243</c:v>
                </c:pt>
                <c:pt idx="2371">
                  <c:v>55.180514751386902</c:v>
                </c:pt>
                <c:pt idx="2372">
                  <c:v>55.180070431370154</c:v>
                </c:pt>
                <c:pt idx="2373">
                  <c:v>55.179626216542808</c:v>
                </c:pt>
                <c:pt idx="2374">
                  <c:v>55.17918189652606</c:v>
                </c:pt>
                <c:pt idx="2375">
                  <c:v>55.178737576509306</c:v>
                </c:pt>
                <c:pt idx="2376">
                  <c:v>55.178293361681959</c:v>
                </c:pt>
                <c:pt idx="2377">
                  <c:v>55.177849041665212</c:v>
                </c:pt>
                <c:pt idx="2378">
                  <c:v>55.177404721648465</c:v>
                </c:pt>
                <c:pt idx="2379">
                  <c:v>55.176960506821118</c:v>
                </c:pt>
                <c:pt idx="2380">
                  <c:v>55.176516186804371</c:v>
                </c:pt>
                <c:pt idx="2381">
                  <c:v>55.176071866787623</c:v>
                </c:pt>
                <c:pt idx="2382">
                  <c:v>55.175627651960269</c:v>
                </c:pt>
                <c:pt idx="2383">
                  <c:v>55.175183331943522</c:v>
                </c:pt>
                <c:pt idx="2384">
                  <c:v>55.174294271152441</c:v>
                </c:pt>
                <c:pt idx="2385">
                  <c:v>55.173850056325087</c:v>
                </c:pt>
                <c:pt idx="2386">
                  <c:v>55.173405736308339</c:v>
                </c:pt>
                <c:pt idx="2387">
                  <c:v>55.172961416291592</c:v>
                </c:pt>
                <c:pt idx="2388">
                  <c:v>55.172517201464245</c:v>
                </c:pt>
                <c:pt idx="2389">
                  <c:v>55.172072881447498</c:v>
                </c:pt>
                <c:pt idx="2390">
                  <c:v>55.171628561430751</c:v>
                </c:pt>
                <c:pt idx="2391">
                  <c:v>55.171184346603397</c:v>
                </c:pt>
                <c:pt idx="2392">
                  <c:v>55.175484128963049</c:v>
                </c:pt>
                <c:pt idx="2393">
                  <c:v>55.203214199332379</c:v>
                </c:pt>
                <c:pt idx="2394">
                  <c:v>55.243209999999998</c:v>
                </c:pt>
                <c:pt idx="2395">
                  <c:v>55.243209999999998</c:v>
                </c:pt>
                <c:pt idx="2396">
                  <c:v>55.25352050786838</c:v>
                </c:pt>
                <c:pt idx="2397">
                  <c:v>55.27411680686695</c:v>
                </c:pt>
                <c:pt idx="2398">
                  <c:v>55.245082422169254</c:v>
                </c:pt>
                <c:pt idx="2399">
                  <c:v>55.212564969957086</c:v>
                </c:pt>
                <c:pt idx="2400">
                  <c:v>55.242099731521222</c:v>
                </c:pt>
                <c:pt idx="2401">
                  <c:v>55.278251310133442</c:v>
                </c:pt>
                <c:pt idx="2402">
                  <c:v>55.274648351864947</c:v>
                </c:pt>
                <c:pt idx="2403">
                  <c:v>55.271046246569526</c:v>
                </c:pt>
                <c:pt idx="2404">
                  <c:v>55.267443288301031</c:v>
                </c:pt>
                <c:pt idx="2405">
                  <c:v>55.263840330032536</c:v>
                </c:pt>
                <c:pt idx="2406">
                  <c:v>55.245091494992849</c:v>
                </c:pt>
                <c:pt idx="2407">
                  <c:v>55.212564969957086</c:v>
                </c:pt>
                <c:pt idx="2408">
                  <c:v>55.228366871429202</c:v>
                </c:pt>
                <c:pt idx="2409">
                  <c:v>55.238777320113272</c:v>
                </c:pt>
                <c:pt idx="2410">
                  <c:v>55.249185304202491</c:v>
                </c:pt>
                <c:pt idx="2411">
                  <c:v>55.259595752886568</c:v>
                </c:pt>
                <c:pt idx="2412">
                  <c:v>55.270006201570645</c:v>
                </c:pt>
                <c:pt idx="2413">
                  <c:v>55.280414185659858</c:v>
                </c:pt>
                <c:pt idx="2414">
                  <c:v>55.290824634343934</c:v>
                </c:pt>
                <c:pt idx="2415">
                  <c:v>55.301235083028011</c:v>
                </c:pt>
                <c:pt idx="2416">
                  <c:v>55.311643067117231</c:v>
                </c:pt>
                <c:pt idx="2417">
                  <c:v>55.322053515801308</c:v>
                </c:pt>
                <c:pt idx="2418">
                  <c:v>55.332463964485385</c:v>
                </c:pt>
                <c:pt idx="2419">
                  <c:v>55.342871948574597</c:v>
                </c:pt>
                <c:pt idx="2420">
                  <c:v>55.35329225563811</c:v>
                </c:pt>
                <c:pt idx="2421">
                  <c:v>55.363702704322186</c:v>
                </c:pt>
                <c:pt idx="2422">
                  <c:v>55.374110688411406</c:v>
                </c:pt>
                <c:pt idx="2423">
                  <c:v>55.384521137095483</c:v>
                </c:pt>
                <c:pt idx="2424">
                  <c:v>55.39493158577956</c:v>
                </c:pt>
                <c:pt idx="2425">
                  <c:v>55.405339569868772</c:v>
                </c:pt>
                <c:pt idx="2426">
                  <c:v>55.415750018552849</c:v>
                </c:pt>
                <c:pt idx="2427">
                  <c:v>55.426160467236926</c:v>
                </c:pt>
                <c:pt idx="2428">
                  <c:v>55.436568451326146</c:v>
                </c:pt>
                <c:pt idx="2429">
                  <c:v>55.446978900010222</c:v>
                </c:pt>
                <c:pt idx="2430">
                  <c:v>55.457389348694299</c:v>
                </c:pt>
                <c:pt idx="2431">
                  <c:v>55.467797332783512</c:v>
                </c:pt>
                <c:pt idx="2432">
                  <c:v>55.478207781467589</c:v>
                </c:pt>
                <c:pt idx="2433">
                  <c:v>55.488628088531101</c:v>
                </c:pt>
                <c:pt idx="2434">
                  <c:v>55.499038537215178</c:v>
                </c:pt>
                <c:pt idx="2435">
                  <c:v>55.509446521304397</c:v>
                </c:pt>
                <c:pt idx="2436">
                  <c:v>55.519856969988467</c:v>
                </c:pt>
                <c:pt idx="2437">
                  <c:v>55.530267418672544</c:v>
                </c:pt>
                <c:pt idx="2438">
                  <c:v>55.540675402761764</c:v>
                </c:pt>
                <c:pt idx="2439">
                  <c:v>55.551085851445841</c:v>
                </c:pt>
                <c:pt idx="2440">
                  <c:v>55.561496300129917</c:v>
                </c:pt>
                <c:pt idx="2441">
                  <c:v>55.57190428421913</c:v>
                </c:pt>
                <c:pt idx="2442">
                  <c:v>55.582314732903207</c:v>
                </c:pt>
                <c:pt idx="2443">
                  <c:v>55.592725181587284</c:v>
                </c:pt>
                <c:pt idx="2444">
                  <c:v>55.603133165676503</c:v>
                </c:pt>
                <c:pt idx="2445">
                  <c:v>55.613553472740016</c:v>
                </c:pt>
                <c:pt idx="2446">
                  <c:v>55.623963921424092</c:v>
                </c:pt>
                <c:pt idx="2447">
                  <c:v>55.634371905513305</c:v>
                </c:pt>
                <c:pt idx="2448">
                  <c:v>55.644782354197382</c:v>
                </c:pt>
                <c:pt idx="2449">
                  <c:v>55.655192802881459</c:v>
                </c:pt>
                <c:pt idx="2450">
                  <c:v>55.665600786970678</c:v>
                </c:pt>
                <c:pt idx="2451">
                  <c:v>55.676011235654755</c:v>
                </c:pt>
                <c:pt idx="2452">
                  <c:v>55.686421684338832</c:v>
                </c:pt>
                <c:pt idx="2453">
                  <c:v>55.696829668428045</c:v>
                </c:pt>
                <c:pt idx="2454">
                  <c:v>55.707240117112121</c:v>
                </c:pt>
                <c:pt idx="2455">
                  <c:v>55.717650565796198</c:v>
                </c:pt>
                <c:pt idx="2456">
                  <c:v>55.728058549885418</c:v>
                </c:pt>
                <c:pt idx="2457">
                  <c:v>55.767463362422511</c:v>
                </c:pt>
                <c:pt idx="2458">
                  <c:v>55.785915000000003</c:v>
                </c:pt>
                <c:pt idx="2459">
                  <c:v>55.749283453028141</c:v>
                </c:pt>
                <c:pt idx="2460">
                  <c:v>55.768653790653318</c:v>
                </c:pt>
                <c:pt idx="2461">
                  <c:v>55.785915000000003</c:v>
                </c:pt>
                <c:pt idx="2462">
                  <c:v>55.798505536480683</c:v>
                </c:pt>
                <c:pt idx="2463">
                  <c:v>55.829440462088698</c:v>
                </c:pt>
                <c:pt idx="2464">
                  <c:v>55.840190999999997</c:v>
                </c:pt>
                <c:pt idx="2465">
                  <c:v>55.801272714421934</c:v>
                </c:pt>
                <c:pt idx="2466">
                  <c:v>55.796275281995662</c:v>
                </c:pt>
                <c:pt idx="2467">
                  <c:v>55.810689587380935</c:v>
                </c:pt>
                <c:pt idx="2468">
                  <c:v>55.825103892766201</c:v>
                </c:pt>
                <c:pt idx="2469">
                  <c:v>55.83951478567387</c:v>
                </c:pt>
                <c:pt idx="2470">
                  <c:v>55.853942740969536</c:v>
                </c:pt>
                <c:pt idx="2471">
                  <c:v>55.845543515259891</c:v>
                </c:pt>
                <c:pt idx="2472">
                  <c:v>55.839162025434398</c:v>
                </c:pt>
                <c:pt idx="2473">
                  <c:v>55.837704483997406</c:v>
                </c:pt>
                <c:pt idx="2474">
                  <c:v>55.836246942560415</c:v>
                </c:pt>
                <c:pt idx="2475">
                  <c:v>55.834789746185315</c:v>
                </c:pt>
                <c:pt idx="2476">
                  <c:v>55.833332204748324</c:v>
                </c:pt>
                <c:pt idx="2477">
                  <c:v>55.831874663311332</c:v>
                </c:pt>
                <c:pt idx="2478">
                  <c:v>55.830417466936233</c:v>
                </c:pt>
                <c:pt idx="2479">
                  <c:v>55.828959925499241</c:v>
                </c:pt>
                <c:pt idx="2480">
                  <c:v>55.827502384062257</c:v>
                </c:pt>
                <c:pt idx="2481">
                  <c:v>55.826045187687157</c:v>
                </c:pt>
                <c:pt idx="2482">
                  <c:v>55.824587646250166</c:v>
                </c:pt>
                <c:pt idx="2483">
                  <c:v>55.823128724565599</c:v>
                </c:pt>
                <c:pt idx="2484">
                  <c:v>55.821671183128608</c:v>
                </c:pt>
                <c:pt idx="2485">
                  <c:v>55.820213986753515</c:v>
                </c:pt>
                <c:pt idx="2486">
                  <c:v>55.818756445316524</c:v>
                </c:pt>
                <c:pt idx="2487">
                  <c:v>55.817298903879532</c:v>
                </c:pt>
                <c:pt idx="2488">
                  <c:v>55.815841707504433</c:v>
                </c:pt>
                <c:pt idx="2489">
                  <c:v>55.814384166067441</c:v>
                </c:pt>
                <c:pt idx="2490">
                  <c:v>55.81292662463045</c:v>
                </c:pt>
                <c:pt idx="2491">
                  <c:v>55.81146942825535</c:v>
                </c:pt>
                <c:pt idx="2492">
                  <c:v>55.810011886818359</c:v>
                </c:pt>
                <c:pt idx="2493">
                  <c:v>55.808554690443266</c:v>
                </c:pt>
                <c:pt idx="2494">
                  <c:v>55.807097149006275</c:v>
                </c:pt>
                <c:pt idx="2495">
                  <c:v>55.805638227321708</c:v>
                </c:pt>
                <c:pt idx="2496">
                  <c:v>55.804180685884717</c:v>
                </c:pt>
                <c:pt idx="2497">
                  <c:v>55.802723489509624</c:v>
                </c:pt>
                <c:pt idx="2498">
                  <c:v>55.801265948072633</c:v>
                </c:pt>
                <c:pt idx="2499">
                  <c:v>55.799808406635641</c:v>
                </c:pt>
                <c:pt idx="2500">
                  <c:v>55.798351210260542</c:v>
                </c:pt>
                <c:pt idx="2501">
                  <c:v>55.79689366882355</c:v>
                </c:pt>
                <c:pt idx="2502">
                  <c:v>55.795436127386559</c:v>
                </c:pt>
                <c:pt idx="2503">
                  <c:v>55.793978931011459</c:v>
                </c:pt>
                <c:pt idx="2504">
                  <c:v>55.792521389574468</c:v>
                </c:pt>
                <c:pt idx="2505">
                  <c:v>55.791063848137483</c:v>
                </c:pt>
                <c:pt idx="2506">
                  <c:v>55.789606651762384</c:v>
                </c:pt>
                <c:pt idx="2507">
                  <c:v>55.788149110325392</c:v>
                </c:pt>
                <c:pt idx="2508">
                  <c:v>55.786690188640826</c:v>
                </c:pt>
                <c:pt idx="2509">
                  <c:v>55.785232647203834</c:v>
                </c:pt>
                <c:pt idx="2510">
                  <c:v>55.783775450828742</c:v>
                </c:pt>
                <c:pt idx="2511">
                  <c:v>55.78231790939175</c:v>
                </c:pt>
                <c:pt idx="2512">
                  <c:v>55.780860367954759</c:v>
                </c:pt>
                <c:pt idx="2513">
                  <c:v>55.779403171579659</c:v>
                </c:pt>
                <c:pt idx="2514">
                  <c:v>55.777945630142668</c:v>
                </c:pt>
                <c:pt idx="2515">
                  <c:v>55.776488433767568</c:v>
                </c:pt>
                <c:pt idx="2516">
                  <c:v>55.775030892330577</c:v>
                </c:pt>
                <c:pt idx="2517">
                  <c:v>55.773573350893592</c:v>
                </c:pt>
                <c:pt idx="2518">
                  <c:v>55.772116154518493</c:v>
                </c:pt>
                <c:pt idx="2519">
                  <c:v>55.770658613081501</c:v>
                </c:pt>
                <c:pt idx="2520">
                  <c:v>55.769199691396935</c:v>
                </c:pt>
                <c:pt idx="2521">
                  <c:v>55.767825999999999</c:v>
                </c:pt>
                <c:pt idx="2522">
                  <c:v>55.765479627086314</c:v>
                </c:pt>
                <c:pt idx="2523">
                  <c:v>55.729608612686569</c:v>
                </c:pt>
                <c:pt idx="2524">
                  <c:v>55.749737000000003</c:v>
                </c:pt>
                <c:pt idx="2525">
                  <c:v>55.71841786567164</c:v>
                </c:pt>
                <c:pt idx="2526">
                  <c:v>55.697150694874857</c:v>
                </c:pt>
                <c:pt idx="2527">
                  <c:v>55.715365174773488</c:v>
                </c:pt>
                <c:pt idx="2528">
                  <c:v>55.731647000000002</c:v>
                </c:pt>
                <c:pt idx="2529">
                  <c:v>55.727523708631381</c:v>
                </c:pt>
                <c:pt idx="2530">
                  <c:v>55.696205251348609</c:v>
                </c:pt>
                <c:pt idx="2531">
                  <c:v>55.702325703012342</c:v>
                </c:pt>
                <c:pt idx="2532">
                  <c:v>55.708447603989747</c:v>
                </c:pt>
                <c:pt idx="2533">
                  <c:v>55.714575302221867</c:v>
                </c:pt>
                <c:pt idx="2534">
                  <c:v>55.75130380945896</c:v>
                </c:pt>
                <c:pt idx="2535">
                  <c:v>55.757424261122686</c:v>
                </c:pt>
                <c:pt idx="2536">
                  <c:v>55.763546162100091</c:v>
                </c:pt>
                <c:pt idx="2537">
                  <c:v>55.769668063077503</c:v>
                </c:pt>
                <c:pt idx="2538">
                  <c:v>55.77578851474123</c:v>
                </c:pt>
                <c:pt idx="2539">
                  <c:v>55.781910415718635</c:v>
                </c:pt>
                <c:pt idx="2540">
                  <c:v>55.788038113950762</c:v>
                </c:pt>
                <c:pt idx="2541">
                  <c:v>55.794160014928167</c:v>
                </c:pt>
                <c:pt idx="2542">
                  <c:v>55.800280466591893</c:v>
                </c:pt>
                <c:pt idx="2543">
                  <c:v>55.806402367569305</c:v>
                </c:pt>
                <c:pt idx="2544">
                  <c:v>55.81252426854671</c:v>
                </c:pt>
                <c:pt idx="2545">
                  <c:v>55.818644720210436</c:v>
                </c:pt>
                <c:pt idx="2546">
                  <c:v>55.824766621187848</c:v>
                </c:pt>
                <c:pt idx="2547">
                  <c:v>55.830888522165253</c:v>
                </c:pt>
                <c:pt idx="2548">
                  <c:v>55.837008973828986</c:v>
                </c:pt>
                <c:pt idx="2549">
                  <c:v>55.843130874806391</c:v>
                </c:pt>
                <c:pt idx="2550">
                  <c:v>55.849252775783796</c:v>
                </c:pt>
                <c:pt idx="2551">
                  <c:v>55.855373227447529</c:v>
                </c:pt>
                <c:pt idx="2552">
                  <c:v>55.861495128424934</c:v>
                </c:pt>
                <c:pt idx="2553">
                  <c:v>55.867622826657055</c:v>
                </c:pt>
                <c:pt idx="2554">
                  <c:v>55.873743278320788</c:v>
                </c:pt>
                <c:pt idx="2555">
                  <c:v>55.879865179298193</c:v>
                </c:pt>
                <c:pt idx="2556">
                  <c:v>55.885987080275598</c:v>
                </c:pt>
                <c:pt idx="2557">
                  <c:v>55.892107531939331</c:v>
                </c:pt>
                <c:pt idx="2558">
                  <c:v>55.898229432916736</c:v>
                </c:pt>
                <c:pt idx="2559">
                  <c:v>55.904351333894141</c:v>
                </c:pt>
                <c:pt idx="2560">
                  <c:v>55.910471785557874</c:v>
                </c:pt>
                <c:pt idx="2561">
                  <c:v>55.916593686535279</c:v>
                </c:pt>
                <c:pt idx="2562">
                  <c:v>55.922715587512684</c:v>
                </c:pt>
                <c:pt idx="2563">
                  <c:v>55.928836039176417</c:v>
                </c:pt>
                <c:pt idx="2564">
                  <c:v>55.934957940153822</c:v>
                </c:pt>
                <c:pt idx="2565">
                  <c:v>55.941085638385943</c:v>
                </c:pt>
                <c:pt idx="2566">
                  <c:v>55.947207539363355</c:v>
                </c:pt>
                <c:pt idx="2567">
                  <c:v>55.953327991027081</c:v>
                </c:pt>
                <c:pt idx="2568">
                  <c:v>55.959449892004486</c:v>
                </c:pt>
                <c:pt idx="2569">
                  <c:v>55.965571792981898</c:v>
                </c:pt>
                <c:pt idx="2570">
                  <c:v>55.995799179303766</c:v>
                </c:pt>
                <c:pt idx="2571">
                  <c:v>55.959160700357572</c:v>
                </c:pt>
                <c:pt idx="2572">
                  <c:v>55.889758422985217</c:v>
                </c:pt>
                <c:pt idx="2573">
                  <c:v>55.921013820047733</c:v>
                </c:pt>
                <c:pt idx="2574">
                  <c:v>55.919361962039986</c:v>
                </c:pt>
                <c:pt idx="2575">
                  <c:v>55.898126906141364</c:v>
                </c:pt>
                <c:pt idx="2576">
                  <c:v>55.92779468931807</c:v>
                </c:pt>
                <c:pt idx="2577">
                  <c:v>55.930636999999997</c:v>
                </c:pt>
                <c:pt idx="2578">
                  <c:v>55.837521990464836</c:v>
                </c:pt>
                <c:pt idx="2579">
                  <c:v>55.821763101719334</c:v>
                </c:pt>
                <c:pt idx="2580">
                  <c:v>55.8213684211741</c:v>
                </c:pt>
                <c:pt idx="2581">
                  <c:v>55.820973740628872</c:v>
                </c:pt>
                <c:pt idx="2582">
                  <c:v>55.820579153521273</c:v>
                </c:pt>
                <c:pt idx="2583">
                  <c:v>55.820184472976045</c:v>
                </c:pt>
                <c:pt idx="2584">
                  <c:v>55.819789792430811</c:v>
                </c:pt>
                <c:pt idx="2585">
                  <c:v>55.819395205323211</c:v>
                </c:pt>
                <c:pt idx="2586">
                  <c:v>55.819000524777984</c:v>
                </c:pt>
                <c:pt idx="2587">
                  <c:v>55.818605844232756</c:v>
                </c:pt>
                <c:pt idx="2588">
                  <c:v>55.818211257125157</c:v>
                </c:pt>
                <c:pt idx="2589">
                  <c:v>55.817816576579922</c:v>
                </c:pt>
                <c:pt idx="2590">
                  <c:v>55.817421522284178</c:v>
                </c:pt>
                <c:pt idx="2591">
                  <c:v>55.817026841738951</c:v>
                </c:pt>
                <c:pt idx="2592">
                  <c:v>55.816632254631351</c:v>
                </c:pt>
                <c:pt idx="2593">
                  <c:v>55.816237574086124</c:v>
                </c:pt>
                <c:pt idx="2594">
                  <c:v>55.815842893540889</c:v>
                </c:pt>
                <c:pt idx="2595">
                  <c:v>55.815448306433289</c:v>
                </c:pt>
                <c:pt idx="2596">
                  <c:v>55.815053625888062</c:v>
                </c:pt>
                <c:pt idx="2597">
                  <c:v>55.814658945342835</c:v>
                </c:pt>
                <c:pt idx="2598">
                  <c:v>55.814264358235235</c:v>
                </c:pt>
                <c:pt idx="2599">
                  <c:v>55.813869677690001</c:v>
                </c:pt>
                <c:pt idx="2600">
                  <c:v>55.813474997144773</c:v>
                </c:pt>
                <c:pt idx="2601">
                  <c:v>55.813080410037173</c:v>
                </c:pt>
                <c:pt idx="2602">
                  <c:v>55.812685729491946</c:v>
                </c:pt>
                <c:pt idx="2603">
                  <c:v>55.812290675196202</c:v>
                </c:pt>
                <c:pt idx="2604">
                  <c:v>55.811896088088595</c:v>
                </c:pt>
                <c:pt idx="2605">
                  <c:v>55.811501407543368</c:v>
                </c:pt>
                <c:pt idx="2606">
                  <c:v>55.81110672699814</c:v>
                </c:pt>
                <c:pt idx="2607">
                  <c:v>55.810712139890541</c:v>
                </c:pt>
                <c:pt idx="2608">
                  <c:v>55.810317459345313</c:v>
                </c:pt>
                <c:pt idx="2609">
                  <c:v>55.809922778800079</c:v>
                </c:pt>
                <c:pt idx="2610">
                  <c:v>55.809528191692479</c:v>
                </c:pt>
                <c:pt idx="2611">
                  <c:v>55.809133511147252</c:v>
                </c:pt>
                <c:pt idx="2612">
                  <c:v>55.808738830602024</c:v>
                </c:pt>
                <c:pt idx="2613">
                  <c:v>55.808344243494425</c:v>
                </c:pt>
                <c:pt idx="2614">
                  <c:v>55.80794956294919</c:v>
                </c:pt>
                <c:pt idx="2615">
                  <c:v>55.807554508653446</c:v>
                </c:pt>
                <c:pt idx="2616">
                  <c:v>55.807159828108219</c:v>
                </c:pt>
                <c:pt idx="2617">
                  <c:v>55.806765241000619</c:v>
                </c:pt>
                <c:pt idx="2618">
                  <c:v>55.806370560455385</c:v>
                </c:pt>
                <c:pt idx="2619">
                  <c:v>55.805975879910157</c:v>
                </c:pt>
                <c:pt idx="2620">
                  <c:v>55.805581292802557</c:v>
                </c:pt>
                <c:pt idx="2621">
                  <c:v>55.80518661225733</c:v>
                </c:pt>
                <c:pt idx="2622">
                  <c:v>55.804791931712096</c:v>
                </c:pt>
                <c:pt idx="2623">
                  <c:v>55.804397344604496</c:v>
                </c:pt>
                <c:pt idx="2624">
                  <c:v>55.80378934072484</c:v>
                </c:pt>
                <c:pt idx="2625">
                  <c:v>55.767351662693684</c:v>
                </c:pt>
                <c:pt idx="2626">
                  <c:v>55.73200500429185</c:v>
                </c:pt>
                <c:pt idx="2627">
                  <c:v>55.748762220076301</c:v>
                </c:pt>
                <c:pt idx="2628">
                  <c:v>55.712924130393326</c:v>
                </c:pt>
                <c:pt idx="2629">
                  <c:v>55.695469000000003</c:v>
                </c:pt>
                <c:pt idx="2630">
                  <c:v>55.697237357176924</c:v>
                </c:pt>
                <c:pt idx="2631">
                  <c:v>55.729619858845972</c:v>
                </c:pt>
                <c:pt idx="2632">
                  <c:v>55.694330621930874</c:v>
                </c:pt>
                <c:pt idx="2633">
                  <c:v>55.67859681690868</c:v>
                </c:pt>
                <c:pt idx="2634">
                  <c:v>55.69613891459565</c:v>
                </c:pt>
                <c:pt idx="2635">
                  <c:v>55.713676859323883</c:v>
                </c:pt>
                <c:pt idx="2636">
                  <c:v>55.731218957010853</c:v>
                </c:pt>
                <c:pt idx="2637">
                  <c:v>55.748761054697816</c:v>
                </c:pt>
                <c:pt idx="2638">
                  <c:v>55.612123424415834</c:v>
                </c:pt>
                <c:pt idx="2639">
                  <c:v>55.708978235756852</c:v>
                </c:pt>
                <c:pt idx="2640">
                  <c:v>55.710348914962047</c:v>
                </c:pt>
                <c:pt idx="2641">
                  <c:v>55.707002784327557</c:v>
                </c:pt>
                <c:pt idx="2642">
                  <c:v>55.703657445864145</c:v>
                </c:pt>
                <c:pt idx="2643">
                  <c:v>55.700311315229662</c:v>
                </c:pt>
                <c:pt idx="2644">
                  <c:v>55.696965184595172</c:v>
                </c:pt>
                <c:pt idx="2645">
                  <c:v>55.69361984613176</c:v>
                </c:pt>
                <c:pt idx="2646">
                  <c:v>55.690273715497277</c:v>
                </c:pt>
                <c:pt idx="2647">
                  <c:v>55.686927584862786</c:v>
                </c:pt>
                <c:pt idx="2648">
                  <c:v>55.683582246399375</c:v>
                </c:pt>
                <c:pt idx="2649">
                  <c:v>55.680236115764885</c:v>
                </c:pt>
                <c:pt idx="2650">
                  <c:v>55.676889985130401</c:v>
                </c:pt>
                <c:pt idx="2651">
                  <c:v>55.67354464666699</c:v>
                </c:pt>
                <c:pt idx="2652">
                  <c:v>55.670198516032499</c:v>
                </c:pt>
                <c:pt idx="2653">
                  <c:v>55.6668492167137</c:v>
                </c:pt>
                <c:pt idx="2654">
                  <c:v>55.663503878250289</c:v>
                </c:pt>
                <c:pt idx="2655">
                  <c:v>55.660157747615806</c:v>
                </c:pt>
                <c:pt idx="2656">
                  <c:v>55.656811616981315</c:v>
                </c:pt>
                <c:pt idx="2657">
                  <c:v>55.653466278517904</c:v>
                </c:pt>
                <c:pt idx="2658">
                  <c:v>55.623349518465353</c:v>
                </c:pt>
                <c:pt idx="2659">
                  <c:v>55.620004180001942</c:v>
                </c:pt>
                <c:pt idx="2660">
                  <c:v>55.616658049367459</c:v>
                </c:pt>
                <c:pt idx="2661">
                  <c:v>55.613311918732968</c:v>
                </c:pt>
                <c:pt idx="2662">
                  <c:v>55.609966580269557</c:v>
                </c:pt>
                <c:pt idx="2663">
                  <c:v>55.606620449635074</c:v>
                </c:pt>
                <c:pt idx="2664">
                  <c:v>55.603274319000583</c:v>
                </c:pt>
                <c:pt idx="2665">
                  <c:v>55.599928980537172</c:v>
                </c:pt>
                <c:pt idx="2666">
                  <c:v>55.596582849902681</c:v>
                </c:pt>
                <c:pt idx="2667">
                  <c:v>55.593236719268198</c:v>
                </c:pt>
                <c:pt idx="2668">
                  <c:v>55.589891380804787</c:v>
                </c:pt>
                <c:pt idx="2669">
                  <c:v>55.586545250170296</c:v>
                </c:pt>
                <c:pt idx="2670">
                  <c:v>55.583195950851497</c:v>
                </c:pt>
                <c:pt idx="2671">
                  <c:v>55.579850612388086</c:v>
                </c:pt>
                <c:pt idx="2672">
                  <c:v>55.576504481753602</c:v>
                </c:pt>
                <c:pt idx="2673">
                  <c:v>55.573158351119112</c:v>
                </c:pt>
                <c:pt idx="2674">
                  <c:v>55.5698130126557</c:v>
                </c:pt>
                <c:pt idx="2675">
                  <c:v>55.56646688202121</c:v>
                </c:pt>
                <c:pt idx="2676">
                  <c:v>55.563120751386727</c:v>
                </c:pt>
                <c:pt idx="2677">
                  <c:v>55.559775412923315</c:v>
                </c:pt>
                <c:pt idx="2678">
                  <c:v>55.556429282288825</c:v>
                </c:pt>
                <c:pt idx="2679">
                  <c:v>55.553083151654342</c:v>
                </c:pt>
                <c:pt idx="2680">
                  <c:v>55.561780278903456</c:v>
                </c:pt>
                <c:pt idx="2681">
                  <c:v>55.581285444921313</c:v>
                </c:pt>
                <c:pt idx="2682">
                  <c:v>55.586203444921317</c:v>
                </c:pt>
                <c:pt idx="2683">
                  <c:v>55.623103999999998</c:v>
                </c:pt>
                <c:pt idx="2684">
                  <c:v>55.611027414401526</c:v>
                </c:pt>
                <c:pt idx="2685">
                  <c:v>55.599261369575579</c:v>
                </c:pt>
                <c:pt idx="2686">
                  <c:v>55.597922741358758</c:v>
                </c:pt>
                <c:pt idx="2687">
                  <c:v>55.570003463519313</c:v>
                </c:pt>
                <c:pt idx="2688">
                  <c:v>55.591921616595137</c:v>
                </c:pt>
                <c:pt idx="2689">
                  <c:v>55.572451545257188</c:v>
                </c:pt>
                <c:pt idx="2690">
                  <c:v>55.582303971369001</c:v>
                </c:pt>
                <c:pt idx="2691">
                  <c:v>55.592158730520389</c:v>
                </c:pt>
                <c:pt idx="2692">
                  <c:v>55.602013489671776</c:v>
                </c:pt>
                <c:pt idx="2693">
                  <c:v>55.611865915783589</c:v>
                </c:pt>
                <c:pt idx="2694">
                  <c:v>55.621720674934977</c:v>
                </c:pt>
                <c:pt idx="2695">
                  <c:v>55.63158476624465</c:v>
                </c:pt>
                <c:pt idx="2696">
                  <c:v>55.64143719235647</c:v>
                </c:pt>
                <c:pt idx="2697">
                  <c:v>55.651291951507858</c:v>
                </c:pt>
                <c:pt idx="2698">
                  <c:v>55.661146710659246</c:v>
                </c:pt>
                <c:pt idx="2699">
                  <c:v>55.670999136771059</c:v>
                </c:pt>
                <c:pt idx="2700">
                  <c:v>55.670956535637664</c:v>
                </c:pt>
                <c:pt idx="2701">
                  <c:v>55.652735403433475</c:v>
                </c:pt>
                <c:pt idx="2702">
                  <c:v>55.641193000000001</c:v>
                </c:pt>
                <c:pt idx="2703">
                  <c:v>55.641193000000001</c:v>
                </c:pt>
                <c:pt idx="2704">
                  <c:v>55.641193000000001</c:v>
                </c:pt>
                <c:pt idx="2705">
                  <c:v>55.634141136623747</c:v>
                </c:pt>
                <c:pt idx="2706">
                  <c:v>55.623103999999998</c:v>
                </c:pt>
                <c:pt idx="2707">
                  <c:v>55.637751577968523</c:v>
                </c:pt>
                <c:pt idx="2708">
                  <c:v>55.659283000000002</c:v>
                </c:pt>
                <c:pt idx="2709">
                  <c:v>55.657550930559061</c:v>
                </c:pt>
                <c:pt idx="2710">
                  <c:v>55.653386866063585</c:v>
                </c:pt>
                <c:pt idx="2711">
                  <c:v>55.649222801568108</c:v>
                </c:pt>
                <c:pt idx="2712">
                  <c:v>55.64505972288336</c:v>
                </c:pt>
                <c:pt idx="2713">
                  <c:v>55.64089565838789</c:v>
                </c:pt>
                <c:pt idx="2714">
                  <c:v>55.636731593892414</c:v>
                </c:pt>
                <c:pt idx="2715">
                  <c:v>55.632568515207666</c:v>
                </c:pt>
                <c:pt idx="2716">
                  <c:v>55.628404450712189</c:v>
                </c:pt>
                <c:pt idx="2717">
                  <c:v>55.624240386216719</c:v>
                </c:pt>
                <c:pt idx="2718">
                  <c:v>55.620077307531965</c:v>
                </c:pt>
                <c:pt idx="2719">
                  <c:v>55.615913243036495</c:v>
                </c:pt>
                <c:pt idx="2720">
                  <c:v>55.611745235298123</c:v>
                </c:pt>
                <c:pt idx="2721">
                  <c:v>55.607582156613375</c:v>
                </c:pt>
                <c:pt idx="2722">
                  <c:v>55.603418092117899</c:v>
                </c:pt>
                <c:pt idx="2723">
                  <c:v>55.599254027622429</c:v>
                </c:pt>
                <c:pt idx="2724">
                  <c:v>55.595090948937674</c:v>
                </c:pt>
                <c:pt idx="2725">
                  <c:v>55.590926884442204</c:v>
                </c:pt>
                <c:pt idx="2726">
                  <c:v>55.586762819946728</c:v>
                </c:pt>
                <c:pt idx="2727">
                  <c:v>55.58259974126198</c:v>
                </c:pt>
                <c:pt idx="2728">
                  <c:v>55.578435676766503</c:v>
                </c:pt>
                <c:pt idx="2729">
                  <c:v>55.574271612271033</c:v>
                </c:pt>
                <c:pt idx="2730">
                  <c:v>55.570108533586286</c:v>
                </c:pt>
                <c:pt idx="2731">
                  <c:v>55.565944469090809</c:v>
                </c:pt>
                <c:pt idx="2732">
                  <c:v>55.561776461352444</c:v>
                </c:pt>
                <c:pt idx="2733">
                  <c:v>55.557612396856968</c:v>
                </c:pt>
                <c:pt idx="2734">
                  <c:v>55.55344931817222</c:v>
                </c:pt>
                <c:pt idx="2735">
                  <c:v>55.549285253676743</c:v>
                </c:pt>
                <c:pt idx="2736">
                  <c:v>55.545121189181273</c:v>
                </c:pt>
                <c:pt idx="2737">
                  <c:v>55.540958110496518</c:v>
                </c:pt>
                <c:pt idx="2738">
                  <c:v>55.536794046001049</c:v>
                </c:pt>
                <c:pt idx="2739">
                  <c:v>55.532629981505572</c:v>
                </c:pt>
                <c:pt idx="2740">
                  <c:v>55.528466902820824</c:v>
                </c:pt>
                <c:pt idx="2741">
                  <c:v>55.524302838325347</c:v>
                </c:pt>
                <c:pt idx="2742">
                  <c:v>55.520138773829878</c:v>
                </c:pt>
                <c:pt idx="2743">
                  <c:v>55.515975695145123</c:v>
                </c:pt>
                <c:pt idx="2744">
                  <c:v>55.538663115879828</c:v>
                </c:pt>
                <c:pt idx="2745">
                  <c:v>55.538557287553644</c:v>
                </c:pt>
                <c:pt idx="2746">
                  <c:v>55.569605181168058</c:v>
                </c:pt>
                <c:pt idx="2747">
                  <c:v>55.537149775631853</c:v>
                </c:pt>
                <c:pt idx="2748">
                  <c:v>55.514564999999997</c:v>
                </c:pt>
                <c:pt idx="2749">
                  <c:v>55.514564999999997</c:v>
                </c:pt>
                <c:pt idx="2750">
                  <c:v>55.540216163090129</c:v>
                </c:pt>
                <c:pt idx="2751">
                  <c:v>55.524840995708153</c:v>
                </c:pt>
                <c:pt idx="2752">
                  <c:v>55.540718981406435</c:v>
                </c:pt>
                <c:pt idx="2753">
                  <c:v>55.549618716429606</c:v>
                </c:pt>
                <c:pt idx="2754">
                  <c:v>55.548056231685621</c:v>
                </c:pt>
                <c:pt idx="2755">
                  <c:v>55.546494116848066</c:v>
                </c:pt>
                <c:pt idx="2756">
                  <c:v>55.544931632104081</c:v>
                </c:pt>
                <c:pt idx="2757">
                  <c:v>55.543367667734394</c:v>
                </c:pt>
                <c:pt idx="2758">
                  <c:v>55.541805182990409</c:v>
                </c:pt>
                <c:pt idx="2759">
                  <c:v>55.540243068152854</c:v>
                </c:pt>
                <c:pt idx="2760">
                  <c:v>55.538680583408869</c:v>
                </c:pt>
                <c:pt idx="2761">
                  <c:v>55.537118098664884</c:v>
                </c:pt>
                <c:pt idx="2762">
                  <c:v>55.535555983827322</c:v>
                </c:pt>
                <c:pt idx="2763">
                  <c:v>55.533993499083344</c:v>
                </c:pt>
                <c:pt idx="2764">
                  <c:v>55.532431014339359</c:v>
                </c:pt>
                <c:pt idx="2765">
                  <c:v>55.530868899501797</c:v>
                </c:pt>
                <c:pt idx="2766">
                  <c:v>55.529306414757819</c:v>
                </c:pt>
                <c:pt idx="2767">
                  <c:v>55.527743930013834</c:v>
                </c:pt>
                <c:pt idx="2768">
                  <c:v>55.526181815176272</c:v>
                </c:pt>
                <c:pt idx="2769">
                  <c:v>55.524617850806585</c:v>
                </c:pt>
                <c:pt idx="2770">
                  <c:v>55.5230553660626</c:v>
                </c:pt>
                <c:pt idx="2771">
                  <c:v>55.521493251225046</c:v>
                </c:pt>
                <c:pt idx="2772">
                  <c:v>55.51993076648106</c:v>
                </c:pt>
                <c:pt idx="2773">
                  <c:v>55.518368281737075</c:v>
                </c:pt>
                <c:pt idx="2774">
                  <c:v>55.516806166899521</c:v>
                </c:pt>
                <c:pt idx="2775">
                  <c:v>55.515243682155536</c:v>
                </c:pt>
                <c:pt idx="2776">
                  <c:v>55.51368119741155</c:v>
                </c:pt>
                <c:pt idx="2777">
                  <c:v>55.512119082573996</c:v>
                </c:pt>
                <c:pt idx="2778">
                  <c:v>55.510556597830011</c:v>
                </c:pt>
                <c:pt idx="2779">
                  <c:v>55.508994113086025</c:v>
                </c:pt>
                <c:pt idx="2780">
                  <c:v>55.507431998248471</c:v>
                </c:pt>
                <c:pt idx="2781">
                  <c:v>55.505869513504486</c:v>
                </c:pt>
                <c:pt idx="2782">
                  <c:v>55.504305549134799</c:v>
                </c:pt>
                <c:pt idx="2783">
                  <c:v>55.502743064390813</c:v>
                </c:pt>
                <c:pt idx="2784">
                  <c:v>55.501180949553252</c:v>
                </c:pt>
                <c:pt idx="2785">
                  <c:v>55.499618464809274</c:v>
                </c:pt>
                <c:pt idx="2786">
                  <c:v>55.498055980065288</c:v>
                </c:pt>
                <c:pt idx="2787">
                  <c:v>55.496493865227727</c:v>
                </c:pt>
                <c:pt idx="2788">
                  <c:v>55.496474999999997</c:v>
                </c:pt>
                <c:pt idx="2789">
                  <c:v>55.496397383313465</c:v>
                </c:pt>
                <c:pt idx="2790">
                  <c:v>55.333663999999999</c:v>
                </c:pt>
                <c:pt idx="2791">
                  <c:v>55.331585597616211</c:v>
                </c:pt>
                <c:pt idx="2792">
                  <c:v>55.315575000000003</c:v>
                </c:pt>
                <c:pt idx="2793">
                  <c:v>55.315575000000003</c:v>
                </c:pt>
                <c:pt idx="2794">
                  <c:v>55.315575000000003</c:v>
                </c:pt>
                <c:pt idx="2795">
                  <c:v>55.315575000000003</c:v>
                </c:pt>
                <c:pt idx="2796">
                  <c:v>55.315575000000003</c:v>
                </c:pt>
                <c:pt idx="2797">
                  <c:v>55.28225405465394</c:v>
                </c:pt>
                <c:pt idx="2798">
                  <c:v>55.229029214115407</c:v>
                </c:pt>
                <c:pt idx="2799">
                  <c:v>55.275815582043343</c:v>
                </c:pt>
                <c:pt idx="2800">
                  <c:v>55.296435924343676</c:v>
                </c:pt>
                <c:pt idx="2801">
                  <c:v>55.314651952789703</c:v>
                </c:pt>
                <c:pt idx="2802">
                  <c:v>55.315575000000003</c:v>
                </c:pt>
                <c:pt idx="2803">
                  <c:v>55.263314527446305</c:v>
                </c:pt>
                <c:pt idx="2804">
                  <c:v>55.261307000000002</c:v>
                </c:pt>
                <c:pt idx="2805">
                  <c:v>55.278994980452921</c:v>
                </c:pt>
                <c:pt idx="2806">
                  <c:v>55.284486561699588</c:v>
                </c:pt>
                <c:pt idx="2807">
                  <c:v>55.289690493449136</c:v>
                </c:pt>
                <c:pt idx="2808">
                  <c:v>55.294895657481831</c:v>
                </c:pt>
                <c:pt idx="2809">
                  <c:v>55.300100821514533</c:v>
                </c:pt>
                <c:pt idx="2810">
                  <c:v>55.305304753264075</c:v>
                </c:pt>
                <c:pt idx="2811">
                  <c:v>55.310509917296777</c:v>
                </c:pt>
                <c:pt idx="2812">
                  <c:v>55.315715081329472</c:v>
                </c:pt>
                <c:pt idx="2813">
                  <c:v>55.32091901307902</c:v>
                </c:pt>
                <c:pt idx="2814">
                  <c:v>55.326124177111716</c:v>
                </c:pt>
                <c:pt idx="2815">
                  <c:v>55.331329341144411</c:v>
                </c:pt>
                <c:pt idx="2816">
                  <c:v>55.336533272893959</c:v>
                </c:pt>
                <c:pt idx="2817">
                  <c:v>55.341738436926654</c:v>
                </c:pt>
                <c:pt idx="2818">
                  <c:v>55.346948530091957</c:v>
                </c:pt>
                <c:pt idx="2819">
                  <c:v>55.352153694124659</c:v>
                </c:pt>
                <c:pt idx="2820">
                  <c:v>55.357357625874201</c:v>
                </c:pt>
                <c:pt idx="2821">
                  <c:v>55.362562789906903</c:v>
                </c:pt>
                <c:pt idx="2822">
                  <c:v>55.367767953939598</c:v>
                </c:pt>
                <c:pt idx="2823">
                  <c:v>55.372971885689147</c:v>
                </c:pt>
                <c:pt idx="2824">
                  <c:v>55.378177049721842</c:v>
                </c:pt>
                <c:pt idx="2825">
                  <c:v>55.383382213754537</c:v>
                </c:pt>
                <c:pt idx="2826">
                  <c:v>55.388586145504085</c:v>
                </c:pt>
                <c:pt idx="2827">
                  <c:v>55.39379130953678</c:v>
                </c:pt>
                <c:pt idx="2828">
                  <c:v>55.398996473569483</c:v>
                </c:pt>
                <c:pt idx="2829">
                  <c:v>55.404200405319024</c:v>
                </c:pt>
                <c:pt idx="2830">
                  <c:v>55.409410498484327</c:v>
                </c:pt>
                <c:pt idx="2831">
                  <c:v>55.414615662517029</c:v>
                </c:pt>
                <c:pt idx="2832">
                  <c:v>55.419819594266571</c:v>
                </c:pt>
                <c:pt idx="2833">
                  <c:v>55.425024758299273</c:v>
                </c:pt>
                <c:pt idx="2834">
                  <c:v>55.430229922331968</c:v>
                </c:pt>
                <c:pt idx="2835">
                  <c:v>55.435433854081516</c:v>
                </c:pt>
                <c:pt idx="2836">
                  <c:v>55.440639018114211</c:v>
                </c:pt>
                <c:pt idx="2837">
                  <c:v>55.445844182146907</c:v>
                </c:pt>
                <c:pt idx="2838">
                  <c:v>55.451048113896455</c:v>
                </c:pt>
                <c:pt idx="2839">
                  <c:v>55.45625327792915</c:v>
                </c:pt>
                <c:pt idx="2840">
                  <c:v>55.461458441961852</c:v>
                </c:pt>
                <c:pt idx="2841">
                  <c:v>55.466662373711394</c:v>
                </c:pt>
                <c:pt idx="2842">
                  <c:v>55.471867537744096</c:v>
                </c:pt>
                <c:pt idx="2843">
                  <c:v>55.477077630909399</c:v>
                </c:pt>
                <c:pt idx="2844">
                  <c:v>55.482282794942094</c:v>
                </c:pt>
                <c:pt idx="2845">
                  <c:v>55.487486726691643</c:v>
                </c:pt>
                <c:pt idx="2846">
                  <c:v>55.492691890724338</c:v>
                </c:pt>
                <c:pt idx="2847">
                  <c:v>55.496474999999997</c:v>
                </c:pt>
                <c:pt idx="2848">
                  <c:v>55.506648534128878</c:v>
                </c:pt>
                <c:pt idx="2849">
                  <c:v>55.511748942775391</c:v>
                </c:pt>
                <c:pt idx="2850">
                  <c:v>55.460296999999997</c:v>
                </c:pt>
                <c:pt idx="2851">
                  <c:v>55.487687696232712</c:v>
                </c:pt>
                <c:pt idx="2852">
                  <c:v>55.545143703862657</c:v>
                </c:pt>
                <c:pt idx="2853">
                  <c:v>55.538396327771153</c:v>
                </c:pt>
                <c:pt idx="2854">
                  <c:v>55.527341836112434</c:v>
                </c:pt>
                <c:pt idx="2855">
                  <c:v>55.508350236754175</c:v>
                </c:pt>
                <c:pt idx="2856">
                  <c:v>55.567151202300302</c:v>
                </c:pt>
                <c:pt idx="2857">
                  <c:v>55.562135876923485</c:v>
                </c:pt>
                <c:pt idx="2858">
                  <c:v>55.557119363925217</c:v>
                </c:pt>
                <c:pt idx="2859">
                  <c:v>55.55210285092695</c:v>
                </c:pt>
                <c:pt idx="2860">
                  <c:v>55.547087525550133</c:v>
                </c:pt>
                <c:pt idx="2861">
                  <c:v>55.542071012551865</c:v>
                </c:pt>
                <c:pt idx="2862">
                  <c:v>55.537054499553598</c:v>
                </c:pt>
                <c:pt idx="2863">
                  <c:v>55.532039174176781</c:v>
                </c:pt>
                <c:pt idx="2864">
                  <c:v>55.527022661178513</c:v>
                </c:pt>
                <c:pt idx="2865">
                  <c:v>55.506953046321094</c:v>
                </c:pt>
                <c:pt idx="2866">
                  <c:v>55.501936533322834</c:v>
                </c:pt>
                <c:pt idx="2867">
                  <c:v>55.496921207946009</c:v>
                </c:pt>
                <c:pt idx="2868">
                  <c:v>55.491904694947742</c:v>
                </c:pt>
                <c:pt idx="2869">
                  <c:v>55.486888181949475</c:v>
                </c:pt>
                <c:pt idx="2870">
                  <c:v>55.481872856572657</c:v>
                </c:pt>
                <c:pt idx="2871">
                  <c:v>55.483939905125148</c:v>
                </c:pt>
                <c:pt idx="2872">
                  <c:v>55.502155622317595</c:v>
                </c:pt>
                <c:pt idx="2873">
                  <c:v>55.508759291845493</c:v>
                </c:pt>
                <c:pt idx="2874">
                  <c:v>55.496474999999997</c:v>
                </c:pt>
                <c:pt idx="2875">
                  <c:v>55.502535193133042</c:v>
                </c:pt>
                <c:pt idx="2876">
                  <c:v>55.508379721030039</c:v>
                </c:pt>
                <c:pt idx="2877">
                  <c:v>55.496474999999997</c:v>
                </c:pt>
                <c:pt idx="2878">
                  <c:v>55.496474999999997</c:v>
                </c:pt>
                <c:pt idx="2879">
                  <c:v>55.489893260848831</c:v>
                </c:pt>
                <c:pt idx="2880">
                  <c:v>55.478386</c:v>
                </c:pt>
                <c:pt idx="2881">
                  <c:v>55.478386</c:v>
                </c:pt>
                <c:pt idx="2882">
                  <c:v>55.478386</c:v>
                </c:pt>
                <c:pt idx="2883">
                  <c:v>55.478386</c:v>
                </c:pt>
                <c:pt idx="2884">
                  <c:v>55.478386</c:v>
                </c:pt>
                <c:pt idx="2885">
                  <c:v>55.478386</c:v>
                </c:pt>
                <c:pt idx="2886">
                  <c:v>55.478386</c:v>
                </c:pt>
                <c:pt idx="2887">
                  <c:v>55.478386</c:v>
                </c:pt>
                <c:pt idx="2888">
                  <c:v>55.478386</c:v>
                </c:pt>
                <c:pt idx="2889">
                  <c:v>55.478386</c:v>
                </c:pt>
                <c:pt idx="2890">
                  <c:v>55.478386</c:v>
                </c:pt>
                <c:pt idx="2891">
                  <c:v>55.478386</c:v>
                </c:pt>
                <c:pt idx="2892">
                  <c:v>55.478386</c:v>
                </c:pt>
                <c:pt idx="2893">
                  <c:v>55.478386</c:v>
                </c:pt>
                <c:pt idx="2894">
                  <c:v>55.478386</c:v>
                </c:pt>
                <c:pt idx="2895">
                  <c:v>55.478386</c:v>
                </c:pt>
                <c:pt idx="2896">
                  <c:v>55.478386</c:v>
                </c:pt>
                <c:pt idx="2897">
                  <c:v>55.478386</c:v>
                </c:pt>
                <c:pt idx="2898">
                  <c:v>55.478386</c:v>
                </c:pt>
                <c:pt idx="2899">
                  <c:v>55.487521074391985</c:v>
                </c:pt>
                <c:pt idx="2900">
                  <c:v>55.496474999999997</c:v>
                </c:pt>
                <c:pt idx="2901">
                  <c:v>55.524635366237483</c:v>
                </c:pt>
                <c:pt idx="2902">
                  <c:v>55.550750999999998</c:v>
                </c:pt>
                <c:pt idx="2903">
                  <c:v>55.570067328963049</c:v>
                </c:pt>
                <c:pt idx="2904">
                  <c:v>55.55758097854077</c:v>
                </c:pt>
                <c:pt idx="2905">
                  <c:v>55.552484400572247</c:v>
                </c:pt>
                <c:pt idx="2906">
                  <c:v>55.588919971387696</c:v>
                </c:pt>
                <c:pt idx="2907">
                  <c:v>55.615178473897494</c:v>
                </c:pt>
                <c:pt idx="2908">
                  <c:v>55.625085923772787</c:v>
                </c:pt>
                <c:pt idx="2909">
                  <c:v>55.62859457675529</c:v>
                </c:pt>
                <c:pt idx="2910">
                  <c:v>55.632102399090783</c:v>
                </c:pt>
                <c:pt idx="2911">
                  <c:v>55.635611052073287</c:v>
                </c:pt>
                <c:pt idx="2912">
                  <c:v>55.639119705055791</c:v>
                </c:pt>
                <c:pt idx="2913">
                  <c:v>55.626295669051025</c:v>
                </c:pt>
                <c:pt idx="2914">
                  <c:v>55.60819779944687</c:v>
                </c:pt>
                <c:pt idx="2915">
                  <c:v>55.615856806880771</c:v>
                </c:pt>
                <c:pt idx="2916">
                  <c:v>55.623508568328447</c:v>
                </c:pt>
                <c:pt idx="2917">
                  <c:v>55.63115851827957</c:v>
                </c:pt>
                <c:pt idx="2918">
                  <c:v>55.638810279727252</c:v>
                </c:pt>
                <c:pt idx="2919">
                  <c:v>55.646462041174928</c:v>
                </c:pt>
                <c:pt idx="2920">
                  <c:v>55.654111991126051</c:v>
                </c:pt>
                <c:pt idx="2921">
                  <c:v>55.661763752573734</c:v>
                </c:pt>
                <c:pt idx="2922">
                  <c:v>55.669415514021409</c:v>
                </c:pt>
                <c:pt idx="2923">
                  <c:v>55.677065463972532</c:v>
                </c:pt>
                <c:pt idx="2924">
                  <c:v>55.684717225420215</c:v>
                </c:pt>
                <c:pt idx="2925">
                  <c:v>55.692368986867891</c:v>
                </c:pt>
                <c:pt idx="2926">
                  <c:v>55.700018936819021</c:v>
                </c:pt>
                <c:pt idx="2927">
                  <c:v>55.707677944252914</c:v>
                </c:pt>
                <c:pt idx="2928">
                  <c:v>55.715329705700597</c:v>
                </c:pt>
                <c:pt idx="2929">
                  <c:v>55.72297965565172</c:v>
                </c:pt>
                <c:pt idx="2930">
                  <c:v>55.730631417099396</c:v>
                </c:pt>
                <c:pt idx="2931">
                  <c:v>55.738283178547078</c:v>
                </c:pt>
                <c:pt idx="2932">
                  <c:v>55.745933128498201</c:v>
                </c:pt>
                <c:pt idx="2933">
                  <c:v>55.753584889945877</c:v>
                </c:pt>
                <c:pt idx="2934">
                  <c:v>55.76123665139356</c:v>
                </c:pt>
                <c:pt idx="2935">
                  <c:v>55.768886601344683</c:v>
                </c:pt>
                <c:pt idx="2936">
                  <c:v>55.776538362792358</c:v>
                </c:pt>
                <c:pt idx="2937">
                  <c:v>55.784190124240041</c:v>
                </c:pt>
                <c:pt idx="2938">
                  <c:v>55.791840074191164</c:v>
                </c:pt>
                <c:pt idx="2939">
                  <c:v>55.799491835638847</c:v>
                </c:pt>
                <c:pt idx="2940">
                  <c:v>55.807150843072741</c:v>
                </c:pt>
                <c:pt idx="2941">
                  <c:v>55.814802604520423</c:v>
                </c:pt>
                <c:pt idx="2942">
                  <c:v>55.822452554471546</c:v>
                </c:pt>
                <c:pt idx="2943">
                  <c:v>55.830104315919222</c:v>
                </c:pt>
                <c:pt idx="2944">
                  <c:v>55.837756077366905</c:v>
                </c:pt>
                <c:pt idx="2945">
                  <c:v>55.845406027318027</c:v>
                </c:pt>
                <c:pt idx="2946">
                  <c:v>55.853057788765703</c:v>
                </c:pt>
                <c:pt idx="2947">
                  <c:v>55.860709550213386</c:v>
                </c:pt>
                <c:pt idx="2948">
                  <c:v>55.868359500164509</c:v>
                </c:pt>
                <c:pt idx="2949">
                  <c:v>55.876011261612184</c:v>
                </c:pt>
                <c:pt idx="2950">
                  <c:v>55.883663023059867</c:v>
                </c:pt>
                <c:pt idx="2951">
                  <c:v>55.89131297301099</c:v>
                </c:pt>
                <c:pt idx="2952">
                  <c:v>55.898971980444891</c:v>
                </c:pt>
                <c:pt idx="2953">
                  <c:v>55.906623741892567</c:v>
                </c:pt>
                <c:pt idx="2954">
                  <c:v>55.91427369184369</c:v>
                </c:pt>
                <c:pt idx="2955">
                  <c:v>55.921925453291372</c:v>
                </c:pt>
                <c:pt idx="2956">
                  <c:v>55.929577214739048</c:v>
                </c:pt>
                <c:pt idx="2957">
                  <c:v>55.937227164690171</c:v>
                </c:pt>
                <c:pt idx="2958">
                  <c:v>55.944878926137854</c:v>
                </c:pt>
                <c:pt idx="2959">
                  <c:v>55.952530687585529</c:v>
                </c:pt>
                <c:pt idx="2960">
                  <c:v>55.960180637536659</c:v>
                </c:pt>
                <c:pt idx="2961">
                  <c:v>56.05099614996675</c:v>
                </c:pt>
                <c:pt idx="2962">
                  <c:v>56.063461590530927</c:v>
                </c:pt>
                <c:pt idx="2963">
                  <c:v>56.07592407999649</c:v>
                </c:pt>
                <c:pt idx="2964">
                  <c:v>56.088389520560668</c:v>
                </c:pt>
                <c:pt idx="2965">
                  <c:v>56.100854961124845</c:v>
                </c:pt>
                <c:pt idx="2966">
                  <c:v>56.113317450590408</c:v>
                </c:pt>
                <c:pt idx="2967">
                  <c:v>56.125782891154586</c:v>
                </c:pt>
                <c:pt idx="2968">
                  <c:v>56.138260136113239</c:v>
                </c:pt>
                <c:pt idx="2969">
                  <c:v>56.150725576677416</c:v>
                </c:pt>
                <c:pt idx="2970">
                  <c:v>56.163188066142979</c:v>
                </c:pt>
                <c:pt idx="2971">
                  <c:v>56.175653506707157</c:v>
                </c:pt>
                <c:pt idx="2972">
                  <c:v>56.188118947271334</c:v>
                </c:pt>
                <c:pt idx="2973">
                  <c:v>56.200581436736897</c:v>
                </c:pt>
                <c:pt idx="2974">
                  <c:v>56.213046877301075</c:v>
                </c:pt>
                <c:pt idx="2975">
                  <c:v>56.225509366766637</c:v>
                </c:pt>
                <c:pt idx="2976">
                  <c:v>56.237974807330815</c:v>
                </c:pt>
                <c:pt idx="2977">
                  <c:v>56.250440247894993</c:v>
                </c:pt>
                <c:pt idx="2978">
                  <c:v>56.262902737360555</c:v>
                </c:pt>
                <c:pt idx="2979">
                  <c:v>56.278803105363529</c:v>
                </c:pt>
                <c:pt idx="2980">
                  <c:v>56.333499797091079</c:v>
                </c:pt>
                <c:pt idx="2981">
                  <c:v>56.375873551740582</c:v>
                </c:pt>
                <c:pt idx="2982">
                  <c:v>56.400986000000003</c:v>
                </c:pt>
                <c:pt idx="2983">
                  <c:v>56.400986000000003</c:v>
                </c:pt>
                <c:pt idx="2984">
                  <c:v>56.406015035288512</c:v>
                </c:pt>
                <c:pt idx="2985">
                  <c:v>56.437008740501803</c:v>
                </c:pt>
                <c:pt idx="2986">
                  <c:v>56.435937145533849</c:v>
                </c:pt>
                <c:pt idx="2987">
                  <c:v>56.434865550565895</c:v>
                </c:pt>
                <c:pt idx="2988">
                  <c:v>56.433794209289935</c:v>
                </c:pt>
                <c:pt idx="2989">
                  <c:v>56.432722614321982</c:v>
                </c:pt>
                <c:pt idx="2990">
                  <c:v>56.431650004586061</c:v>
                </c:pt>
                <c:pt idx="2991">
                  <c:v>56.430578409618107</c:v>
                </c:pt>
                <c:pt idx="2992">
                  <c:v>56.429507068342147</c:v>
                </c:pt>
                <c:pt idx="2993">
                  <c:v>56.428435473374194</c:v>
                </c:pt>
                <c:pt idx="2994">
                  <c:v>56.427364132098226</c:v>
                </c:pt>
                <c:pt idx="2995">
                  <c:v>56.426292537130273</c:v>
                </c:pt>
                <c:pt idx="2996">
                  <c:v>56.425220942162319</c:v>
                </c:pt>
                <c:pt idx="2997">
                  <c:v>56.424149600886359</c:v>
                </c:pt>
                <c:pt idx="2998">
                  <c:v>56.423078005918406</c:v>
                </c:pt>
                <c:pt idx="2999">
                  <c:v>56.422006410950452</c:v>
                </c:pt>
                <c:pt idx="3000">
                  <c:v>56.420935069674485</c:v>
                </c:pt>
                <c:pt idx="3001">
                  <c:v>56.419863474706531</c:v>
                </c:pt>
                <c:pt idx="3002">
                  <c:v>56.433562647199047</c:v>
                </c:pt>
                <c:pt idx="3003">
                  <c:v>56.463428395565096</c:v>
                </c:pt>
                <c:pt idx="3004">
                  <c:v>56.437164000000003</c:v>
                </c:pt>
                <c:pt idx="3005">
                  <c:v>56.421536885816451</c:v>
                </c:pt>
                <c:pt idx="3006">
                  <c:v>56.398902083929428</c:v>
                </c:pt>
                <c:pt idx="3007">
                  <c:v>56.409859573676684</c:v>
                </c:pt>
                <c:pt idx="3008">
                  <c:v>56.369066386174019</c:v>
                </c:pt>
                <c:pt idx="3009">
                  <c:v>56.407645058416783</c:v>
                </c:pt>
                <c:pt idx="3010">
                  <c:v>56.388736214592278</c:v>
                </c:pt>
                <c:pt idx="3011">
                  <c:v>56.400986000000003</c:v>
                </c:pt>
                <c:pt idx="3012">
                  <c:v>56.400986000000003</c:v>
                </c:pt>
                <c:pt idx="3013">
                  <c:v>56.400986000000003</c:v>
                </c:pt>
                <c:pt idx="3014">
                  <c:v>56.400986000000003</c:v>
                </c:pt>
                <c:pt idx="3015">
                  <c:v>56.395615341917029</c:v>
                </c:pt>
                <c:pt idx="3016">
                  <c:v>56.356285959942774</c:v>
                </c:pt>
                <c:pt idx="3017">
                  <c:v>56.422855640524439</c:v>
                </c:pt>
                <c:pt idx="3018">
                  <c:v>56.319210848831666</c:v>
                </c:pt>
                <c:pt idx="3019">
                  <c:v>56.380600433953269</c:v>
                </c:pt>
                <c:pt idx="3020">
                  <c:v>56.364798999999998</c:v>
                </c:pt>
                <c:pt idx="3021">
                  <c:v>56.359700955650929</c:v>
                </c:pt>
                <c:pt idx="3022">
                  <c:v>56.328560229256183</c:v>
                </c:pt>
                <c:pt idx="3023">
                  <c:v>56.328146204059628</c:v>
                </c:pt>
                <c:pt idx="3024">
                  <c:v>56.327732178863066</c:v>
                </c:pt>
                <c:pt idx="3025">
                  <c:v>56.327318251683835</c:v>
                </c:pt>
                <c:pt idx="3026">
                  <c:v>56.326904226487272</c:v>
                </c:pt>
                <c:pt idx="3027">
                  <c:v>56.3264898092214</c:v>
                </c:pt>
                <c:pt idx="3028">
                  <c:v>56.326075784024837</c:v>
                </c:pt>
                <c:pt idx="3029">
                  <c:v>56.325661856845606</c:v>
                </c:pt>
                <c:pt idx="3030">
                  <c:v>56.325247831649044</c:v>
                </c:pt>
                <c:pt idx="3031">
                  <c:v>56.324833806452489</c:v>
                </c:pt>
                <c:pt idx="3032">
                  <c:v>56.324419879273258</c:v>
                </c:pt>
                <c:pt idx="3033">
                  <c:v>56.324005854076695</c:v>
                </c:pt>
                <c:pt idx="3034">
                  <c:v>56.323591828880133</c:v>
                </c:pt>
                <c:pt idx="3035">
                  <c:v>56.323177901700902</c:v>
                </c:pt>
                <c:pt idx="3036">
                  <c:v>56.322763876504339</c:v>
                </c:pt>
                <c:pt idx="3037">
                  <c:v>56.322349851307784</c:v>
                </c:pt>
                <c:pt idx="3038">
                  <c:v>56.321935924128553</c:v>
                </c:pt>
                <c:pt idx="3039">
                  <c:v>56.321521898931991</c:v>
                </c:pt>
                <c:pt idx="3040">
                  <c:v>56.321107481666118</c:v>
                </c:pt>
                <c:pt idx="3041">
                  <c:v>56.320693554486887</c:v>
                </c:pt>
                <c:pt idx="3042">
                  <c:v>56.320279529290325</c:v>
                </c:pt>
                <c:pt idx="3043">
                  <c:v>56.319865504093762</c:v>
                </c:pt>
                <c:pt idx="3044">
                  <c:v>56.319451576914531</c:v>
                </c:pt>
                <c:pt idx="3045">
                  <c:v>56.319037551717969</c:v>
                </c:pt>
                <c:pt idx="3046">
                  <c:v>56.318623526521414</c:v>
                </c:pt>
                <c:pt idx="3047">
                  <c:v>56.318209599342183</c:v>
                </c:pt>
                <c:pt idx="3048">
                  <c:v>56.31779557414562</c:v>
                </c:pt>
                <c:pt idx="3049">
                  <c:v>56.317381548949058</c:v>
                </c:pt>
                <c:pt idx="3050">
                  <c:v>56.316967621769827</c:v>
                </c:pt>
                <c:pt idx="3051">
                  <c:v>56.316553596573272</c:v>
                </c:pt>
                <c:pt idx="3052">
                  <c:v>56.316139179307392</c:v>
                </c:pt>
                <c:pt idx="3053">
                  <c:v>56.315725154110837</c:v>
                </c:pt>
                <c:pt idx="3054">
                  <c:v>56.315311226931605</c:v>
                </c:pt>
                <c:pt idx="3055">
                  <c:v>56.314897201735043</c:v>
                </c:pt>
                <c:pt idx="3056">
                  <c:v>56.314483176538481</c:v>
                </c:pt>
                <c:pt idx="3057">
                  <c:v>56.31406924935925</c:v>
                </c:pt>
                <c:pt idx="3058">
                  <c:v>56.313655224162687</c:v>
                </c:pt>
                <c:pt idx="3059">
                  <c:v>56.313241198966132</c:v>
                </c:pt>
                <c:pt idx="3060">
                  <c:v>56.312827271786901</c:v>
                </c:pt>
                <c:pt idx="3061">
                  <c:v>56.312413246590339</c:v>
                </c:pt>
                <c:pt idx="3062">
                  <c:v>56.311999221393776</c:v>
                </c:pt>
                <c:pt idx="3063">
                  <c:v>56.311585294214545</c:v>
                </c:pt>
                <c:pt idx="3064">
                  <c:v>56.311171269017983</c:v>
                </c:pt>
                <c:pt idx="3065">
                  <c:v>56.31075685175211</c:v>
                </c:pt>
                <c:pt idx="3066">
                  <c:v>56.310532000000002</c:v>
                </c:pt>
                <c:pt idx="3067">
                  <c:v>56.344315670004768</c:v>
                </c:pt>
                <c:pt idx="3068">
                  <c:v>56.391470849785414</c:v>
                </c:pt>
                <c:pt idx="3069">
                  <c:v>56.409683380929678</c:v>
                </c:pt>
                <c:pt idx="3070">
                  <c:v>56.42789953361946</c:v>
                </c:pt>
                <c:pt idx="3071">
                  <c:v>56.41925614878398</c:v>
                </c:pt>
                <c:pt idx="3072">
                  <c:v>56.419144009060567</c:v>
                </c:pt>
                <c:pt idx="3073">
                  <c:v>56.400334613825983</c:v>
                </c:pt>
                <c:pt idx="3074">
                  <c:v>56.383470594659038</c:v>
                </c:pt>
                <c:pt idx="3075">
                  <c:v>56.399951887009834</c:v>
                </c:pt>
                <c:pt idx="3076">
                  <c:v>56.397960052413175</c:v>
                </c:pt>
                <c:pt idx="3077">
                  <c:v>56.395966331609515</c:v>
                </c:pt>
                <c:pt idx="3078">
                  <c:v>56.393974497012856</c:v>
                </c:pt>
                <c:pt idx="3079">
                  <c:v>56.391983133967955</c:v>
                </c:pt>
                <c:pt idx="3080">
                  <c:v>56.389991299371296</c:v>
                </c:pt>
                <c:pt idx="3081">
                  <c:v>56.387999464774637</c:v>
                </c:pt>
                <c:pt idx="3082">
                  <c:v>56.386008101729729</c:v>
                </c:pt>
                <c:pt idx="3083">
                  <c:v>56.384016267133077</c:v>
                </c:pt>
                <c:pt idx="3084">
                  <c:v>56.382024432536419</c:v>
                </c:pt>
                <c:pt idx="3085">
                  <c:v>56.38003306949151</c:v>
                </c:pt>
                <c:pt idx="3086">
                  <c:v>56.378041234894852</c:v>
                </c:pt>
                <c:pt idx="3087">
                  <c:v>56.376049400298193</c:v>
                </c:pt>
                <c:pt idx="3088">
                  <c:v>56.374058037253292</c:v>
                </c:pt>
                <c:pt idx="3089">
                  <c:v>56.372066202656633</c:v>
                </c:pt>
                <c:pt idx="3090">
                  <c:v>56.370072481852972</c:v>
                </c:pt>
                <c:pt idx="3091">
                  <c:v>56.368081118808064</c:v>
                </c:pt>
                <c:pt idx="3092">
                  <c:v>56.366089284211405</c:v>
                </c:pt>
                <c:pt idx="3093">
                  <c:v>56.364097449614746</c:v>
                </c:pt>
                <c:pt idx="3094">
                  <c:v>56.362106086569845</c:v>
                </c:pt>
                <c:pt idx="3095">
                  <c:v>56.360114251973187</c:v>
                </c:pt>
                <c:pt idx="3096">
                  <c:v>56.358122417376528</c:v>
                </c:pt>
                <c:pt idx="3097">
                  <c:v>56.35613105433162</c:v>
                </c:pt>
                <c:pt idx="3098">
                  <c:v>56.354139219734968</c:v>
                </c:pt>
                <c:pt idx="3099">
                  <c:v>56.352147385138309</c:v>
                </c:pt>
                <c:pt idx="3100">
                  <c:v>56.350156022093401</c:v>
                </c:pt>
                <c:pt idx="3101">
                  <c:v>56.348164187496742</c:v>
                </c:pt>
                <c:pt idx="3102">
                  <c:v>56.346170466693081</c:v>
                </c:pt>
                <c:pt idx="3103">
                  <c:v>56.344178632096423</c:v>
                </c:pt>
                <c:pt idx="3104">
                  <c:v>56.342187269051522</c:v>
                </c:pt>
                <c:pt idx="3105">
                  <c:v>56.340195434454863</c:v>
                </c:pt>
                <c:pt idx="3106">
                  <c:v>56.338203599858204</c:v>
                </c:pt>
                <c:pt idx="3107">
                  <c:v>56.336212236813296</c:v>
                </c:pt>
                <c:pt idx="3108">
                  <c:v>56.334220402216644</c:v>
                </c:pt>
                <c:pt idx="3109">
                  <c:v>56.332228567619985</c:v>
                </c:pt>
                <c:pt idx="3110">
                  <c:v>56.330237204575077</c:v>
                </c:pt>
                <c:pt idx="3111">
                  <c:v>56.328245369978418</c:v>
                </c:pt>
                <c:pt idx="3112">
                  <c:v>56.32625353538176</c:v>
                </c:pt>
                <c:pt idx="3113">
                  <c:v>56.324262172336859</c:v>
                </c:pt>
                <c:pt idx="3114">
                  <c:v>56.3222703377402</c:v>
                </c:pt>
                <c:pt idx="3115">
                  <c:v>56.320276616936539</c:v>
                </c:pt>
                <c:pt idx="3116">
                  <c:v>56.318285253891631</c:v>
                </c:pt>
                <c:pt idx="3117">
                  <c:v>56.316293419294972</c:v>
                </c:pt>
                <c:pt idx="3118">
                  <c:v>56.314301584698313</c:v>
                </c:pt>
                <c:pt idx="3119">
                  <c:v>56.312310221653412</c:v>
                </c:pt>
                <c:pt idx="3120">
                  <c:v>56.306625185458884</c:v>
                </c:pt>
                <c:pt idx="3121">
                  <c:v>56.278510910824984</c:v>
                </c:pt>
                <c:pt idx="3122">
                  <c:v>56.306123924415836</c:v>
                </c:pt>
                <c:pt idx="3123">
                  <c:v>56.274352999999998</c:v>
                </c:pt>
                <c:pt idx="3124">
                  <c:v>56.281728479256081</c:v>
                </c:pt>
                <c:pt idx="3125">
                  <c:v>56.320870277062468</c:v>
                </c:pt>
                <c:pt idx="3126">
                  <c:v>56.274352999999998</c:v>
                </c:pt>
                <c:pt idx="3127">
                  <c:v>56.274352999999998</c:v>
                </c:pt>
                <c:pt idx="3128">
                  <c:v>56.283307090605625</c:v>
                </c:pt>
                <c:pt idx="3129">
                  <c:v>56.328957820213645</c:v>
                </c:pt>
                <c:pt idx="3130">
                  <c:v>56.330931091479158</c:v>
                </c:pt>
                <c:pt idx="3131">
                  <c:v>56.332904362744678</c:v>
                </c:pt>
                <c:pt idx="3132">
                  <c:v>56.334877166853168</c:v>
                </c:pt>
                <c:pt idx="3133">
                  <c:v>56.336850438118681</c:v>
                </c:pt>
                <c:pt idx="3134">
                  <c:v>56.338823709384201</c:v>
                </c:pt>
                <c:pt idx="3135">
                  <c:v>56.340796513492691</c:v>
                </c:pt>
                <c:pt idx="3136">
                  <c:v>56.342769784758204</c:v>
                </c:pt>
                <c:pt idx="3137">
                  <c:v>56.344743056023724</c:v>
                </c:pt>
                <c:pt idx="3138">
                  <c:v>56.346715860132214</c:v>
                </c:pt>
                <c:pt idx="3139">
                  <c:v>56.348689131397727</c:v>
                </c:pt>
                <c:pt idx="3140">
                  <c:v>56.350664271291336</c:v>
                </c:pt>
                <c:pt idx="3141">
                  <c:v>56.352637075399834</c:v>
                </c:pt>
                <c:pt idx="3142">
                  <c:v>56.354610346665346</c:v>
                </c:pt>
                <c:pt idx="3143">
                  <c:v>56.356583617930859</c:v>
                </c:pt>
                <c:pt idx="3144">
                  <c:v>56.358556422039356</c:v>
                </c:pt>
                <c:pt idx="3145">
                  <c:v>56.360529693304869</c:v>
                </c:pt>
                <c:pt idx="3146">
                  <c:v>56.362502964570389</c:v>
                </c:pt>
                <c:pt idx="3147">
                  <c:v>56.364475768678879</c:v>
                </c:pt>
                <c:pt idx="3148">
                  <c:v>56.366449039944392</c:v>
                </c:pt>
                <c:pt idx="3149">
                  <c:v>56.368422311209912</c:v>
                </c:pt>
                <c:pt idx="3150">
                  <c:v>56.370395115318402</c:v>
                </c:pt>
                <c:pt idx="3151">
                  <c:v>56.372368386583915</c:v>
                </c:pt>
                <c:pt idx="3152">
                  <c:v>56.374343526477524</c:v>
                </c:pt>
                <c:pt idx="3153">
                  <c:v>56.376316797743044</c:v>
                </c:pt>
                <c:pt idx="3154">
                  <c:v>56.378289601851534</c:v>
                </c:pt>
                <c:pt idx="3155">
                  <c:v>56.380262873117047</c:v>
                </c:pt>
                <c:pt idx="3156">
                  <c:v>56.382236144382567</c:v>
                </c:pt>
                <c:pt idx="3157">
                  <c:v>56.384208948491057</c:v>
                </c:pt>
                <c:pt idx="3158">
                  <c:v>56.38618221975657</c:v>
                </c:pt>
                <c:pt idx="3159">
                  <c:v>56.38815549102209</c:v>
                </c:pt>
                <c:pt idx="3160">
                  <c:v>56.39012829513058</c:v>
                </c:pt>
                <c:pt idx="3161">
                  <c:v>56.392101566396093</c:v>
                </c:pt>
                <c:pt idx="3162">
                  <c:v>56.394074837661613</c:v>
                </c:pt>
                <c:pt idx="3163">
                  <c:v>56.396047641770103</c:v>
                </c:pt>
                <c:pt idx="3164">
                  <c:v>56.398020913035623</c:v>
                </c:pt>
                <c:pt idx="3165">
                  <c:v>56.399996052929225</c:v>
                </c:pt>
                <c:pt idx="3166">
                  <c:v>56.401968857037723</c:v>
                </c:pt>
                <c:pt idx="3167">
                  <c:v>56.403942128303235</c:v>
                </c:pt>
                <c:pt idx="3168">
                  <c:v>56.405915399568755</c:v>
                </c:pt>
                <c:pt idx="3169">
                  <c:v>56.407888203677246</c:v>
                </c:pt>
                <c:pt idx="3170">
                  <c:v>56.409861474942758</c:v>
                </c:pt>
                <c:pt idx="3171">
                  <c:v>56.411834746208278</c:v>
                </c:pt>
                <c:pt idx="3172">
                  <c:v>56.413807550316768</c:v>
                </c:pt>
                <c:pt idx="3173">
                  <c:v>56.415780821582281</c:v>
                </c:pt>
                <c:pt idx="3174">
                  <c:v>56.417754092847801</c:v>
                </c:pt>
                <c:pt idx="3175">
                  <c:v>56.419726896956291</c:v>
                </c:pt>
                <c:pt idx="3176">
                  <c:v>56.421700168221804</c:v>
                </c:pt>
                <c:pt idx="3177">
                  <c:v>56.423675308115413</c:v>
                </c:pt>
                <c:pt idx="3178">
                  <c:v>56.425648579380933</c:v>
                </c:pt>
                <c:pt idx="3179">
                  <c:v>56.427621383489424</c:v>
                </c:pt>
                <c:pt idx="3180">
                  <c:v>56.429594654754936</c:v>
                </c:pt>
                <c:pt idx="3181">
                  <c:v>56.431567926020456</c:v>
                </c:pt>
                <c:pt idx="3182">
                  <c:v>56.433540730128946</c:v>
                </c:pt>
                <c:pt idx="3183">
                  <c:v>56.435514001394466</c:v>
                </c:pt>
                <c:pt idx="3184">
                  <c:v>56.437164000000003</c:v>
                </c:pt>
                <c:pt idx="3185">
                  <c:v>56.44338292584645</c:v>
                </c:pt>
                <c:pt idx="3186">
                  <c:v>56.476577340643622</c:v>
                </c:pt>
                <c:pt idx="3187">
                  <c:v>56.474607599427756</c:v>
                </c:pt>
                <c:pt idx="3188">
                  <c:v>56.397496536480688</c:v>
                </c:pt>
                <c:pt idx="3189">
                  <c:v>56.382896000000002</c:v>
                </c:pt>
                <c:pt idx="3190">
                  <c:v>56.405461546971864</c:v>
                </c:pt>
                <c:pt idx="3191">
                  <c:v>56.47977042632332</c:v>
                </c:pt>
                <c:pt idx="3192">
                  <c:v>56.445192349225273</c:v>
                </c:pt>
                <c:pt idx="3193">
                  <c:v>56.472101977638708</c:v>
                </c:pt>
                <c:pt idx="3194">
                  <c:v>56.466660367813994</c:v>
                </c:pt>
                <c:pt idx="3195">
                  <c:v>56.461217469424305</c:v>
                </c:pt>
                <c:pt idx="3196">
                  <c:v>56.455774571034624</c:v>
                </c:pt>
                <c:pt idx="3197">
                  <c:v>56.450332961209902</c:v>
                </c:pt>
                <c:pt idx="3198">
                  <c:v>56.444890062820221</c:v>
                </c:pt>
                <c:pt idx="3199">
                  <c:v>56.43944716443054</c:v>
                </c:pt>
                <c:pt idx="3200">
                  <c:v>56.434005554605818</c:v>
                </c:pt>
                <c:pt idx="3201">
                  <c:v>56.428562656216137</c:v>
                </c:pt>
                <c:pt idx="3202">
                  <c:v>56.423114603566617</c:v>
                </c:pt>
                <c:pt idx="3203">
                  <c:v>56.417671705176936</c:v>
                </c:pt>
                <c:pt idx="3204">
                  <c:v>56.412230095352214</c:v>
                </c:pt>
                <c:pt idx="3205">
                  <c:v>56.406787196962533</c:v>
                </c:pt>
                <c:pt idx="3206">
                  <c:v>56.401344298572852</c:v>
                </c:pt>
                <c:pt idx="3207">
                  <c:v>56.395902688748123</c:v>
                </c:pt>
                <c:pt idx="3208">
                  <c:v>56.390459790358442</c:v>
                </c:pt>
                <c:pt idx="3209">
                  <c:v>56.38501689196876</c:v>
                </c:pt>
                <c:pt idx="3210">
                  <c:v>56.379575282144039</c:v>
                </c:pt>
                <c:pt idx="3211">
                  <c:v>56.374132383754358</c:v>
                </c:pt>
                <c:pt idx="3212">
                  <c:v>56.368689485364676</c:v>
                </c:pt>
                <c:pt idx="3213">
                  <c:v>56.363247875539955</c:v>
                </c:pt>
                <c:pt idx="3214">
                  <c:v>56.357804977150273</c:v>
                </c:pt>
                <c:pt idx="3215">
                  <c:v>56.352356924500754</c:v>
                </c:pt>
                <c:pt idx="3216">
                  <c:v>56.346915314676032</c:v>
                </c:pt>
                <c:pt idx="3217">
                  <c:v>56.341472416286351</c:v>
                </c:pt>
                <c:pt idx="3218">
                  <c:v>56.336029517896669</c:v>
                </c:pt>
                <c:pt idx="3219">
                  <c:v>56.330587908071948</c:v>
                </c:pt>
                <c:pt idx="3220">
                  <c:v>56.325145009682259</c:v>
                </c:pt>
                <c:pt idx="3221">
                  <c:v>56.319702111292578</c:v>
                </c:pt>
                <c:pt idx="3222">
                  <c:v>56.314260501467857</c:v>
                </c:pt>
                <c:pt idx="3223">
                  <c:v>56.308817603078175</c:v>
                </c:pt>
                <c:pt idx="3224">
                  <c:v>56.276157635610168</c:v>
                </c:pt>
                <c:pt idx="3225">
                  <c:v>56.270714737220487</c:v>
                </c:pt>
                <c:pt idx="3226">
                  <c:v>56.265271838830806</c:v>
                </c:pt>
                <c:pt idx="3227">
                  <c:v>56.259830229006084</c:v>
                </c:pt>
                <c:pt idx="3228">
                  <c:v>56.254387330616396</c:v>
                </c:pt>
                <c:pt idx="3229">
                  <c:v>56.248944432226715</c:v>
                </c:pt>
                <c:pt idx="3230">
                  <c:v>56.243502822401993</c:v>
                </c:pt>
                <c:pt idx="3231">
                  <c:v>56.238059924012312</c:v>
                </c:pt>
                <c:pt idx="3232">
                  <c:v>56.232617025622631</c:v>
                </c:pt>
                <c:pt idx="3233">
                  <c:v>56.227175415797909</c:v>
                </c:pt>
                <c:pt idx="3234">
                  <c:v>56.221727363148389</c:v>
                </c:pt>
                <c:pt idx="3235">
                  <c:v>56.220078000000001</c:v>
                </c:pt>
                <c:pt idx="3236">
                  <c:v>56.181609052932764</c:v>
                </c:pt>
                <c:pt idx="3237">
                  <c:v>56.204657867461265</c:v>
                </c:pt>
                <c:pt idx="3238">
                  <c:v>56.167767686218404</c:v>
                </c:pt>
                <c:pt idx="3239">
                  <c:v>56.200530643299956</c:v>
                </c:pt>
                <c:pt idx="3240">
                  <c:v>56.193413887219833</c:v>
                </c:pt>
                <c:pt idx="3241">
                  <c:v>56.210815486054827</c:v>
                </c:pt>
                <c:pt idx="3242">
                  <c:v>56.192913557701473</c:v>
                </c:pt>
                <c:pt idx="3243">
                  <c:v>56.197610237720554</c:v>
                </c:pt>
                <c:pt idx="3244">
                  <c:v>56.208248560383872</c:v>
                </c:pt>
                <c:pt idx="3245">
                  <c:v>56.216487372007762</c:v>
                </c:pt>
                <c:pt idx="3246">
                  <c:v>56.224728134569766</c:v>
                </c:pt>
                <c:pt idx="3247">
                  <c:v>56.232976700884194</c:v>
                </c:pt>
                <c:pt idx="3248">
                  <c:v>56.238174000000001</c:v>
                </c:pt>
                <c:pt idx="3249">
                  <c:v>56.235829406737231</c:v>
                </c:pt>
                <c:pt idx="3250">
                  <c:v>56.229596831569239</c:v>
                </c:pt>
                <c:pt idx="3251">
                  <c:v>56.223364256401247</c:v>
                </c:pt>
                <c:pt idx="3252">
                  <c:v>56.217133156748211</c:v>
                </c:pt>
                <c:pt idx="3253">
                  <c:v>56.210900581580219</c:v>
                </c:pt>
                <c:pt idx="3254">
                  <c:v>56.204668006412227</c:v>
                </c:pt>
                <c:pt idx="3255">
                  <c:v>56.198436906759191</c:v>
                </c:pt>
                <c:pt idx="3256">
                  <c:v>56.192204331591199</c:v>
                </c:pt>
                <c:pt idx="3257">
                  <c:v>56.185971756423207</c:v>
                </c:pt>
                <c:pt idx="3258">
                  <c:v>56.179740656770171</c:v>
                </c:pt>
                <c:pt idx="3259">
                  <c:v>56.173502179542361</c:v>
                </c:pt>
                <c:pt idx="3260">
                  <c:v>56.167269604374368</c:v>
                </c:pt>
                <c:pt idx="3261">
                  <c:v>56.161038504721333</c:v>
                </c:pt>
                <c:pt idx="3262">
                  <c:v>56.154805929553341</c:v>
                </c:pt>
                <c:pt idx="3263">
                  <c:v>56.148573354385348</c:v>
                </c:pt>
                <c:pt idx="3264">
                  <c:v>56.142342254732313</c:v>
                </c:pt>
                <c:pt idx="3265">
                  <c:v>56.136109679564321</c:v>
                </c:pt>
                <c:pt idx="3266">
                  <c:v>56.129877104396328</c:v>
                </c:pt>
                <c:pt idx="3267">
                  <c:v>56.123646004743293</c:v>
                </c:pt>
                <c:pt idx="3268">
                  <c:v>56.117413429575301</c:v>
                </c:pt>
                <c:pt idx="3269">
                  <c:v>56.111180854407309</c:v>
                </c:pt>
                <c:pt idx="3270">
                  <c:v>56.104949754754273</c:v>
                </c:pt>
                <c:pt idx="3271">
                  <c:v>56.098717179586281</c:v>
                </c:pt>
                <c:pt idx="3272">
                  <c:v>56.09247870235847</c:v>
                </c:pt>
                <c:pt idx="3273">
                  <c:v>56.086246127190478</c:v>
                </c:pt>
                <c:pt idx="3274">
                  <c:v>56.080015027537442</c:v>
                </c:pt>
                <c:pt idx="3275">
                  <c:v>56.07378245236945</c:v>
                </c:pt>
                <c:pt idx="3276">
                  <c:v>56.067549877201458</c:v>
                </c:pt>
                <c:pt idx="3277">
                  <c:v>56.061318777548422</c:v>
                </c:pt>
                <c:pt idx="3278">
                  <c:v>56.05508620238043</c:v>
                </c:pt>
                <c:pt idx="3279">
                  <c:v>56.048853627212438</c:v>
                </c:pt>
                <c:pt idx="3280">
                  <c:v>56.042622527559402</c:v>
                </c:pt>
                <c:pt idx="3281">
                  <c:v>56.03638995239141</c:v>
                </c:pt>
                <c:pt idx="3282">
                  <c:v>56.030157377223418</c:v>
                </c:pt>
                <c:pt idx="3283">
                  <c:v>56.023926277570382</c:v>
                </c:pt>
                <c:pt idx="3284">
                  <c:v>56.017687800342571</c:v>
                </c:pt>
                <c:pt idx="3285">
                  <c:v>56.011455225174579</c:v>
                </c:pt>
                <c:pt idx="3286">
                  <c:v>56.005224125521543</c:v>
                </c:pt>
                <c:pt idx="3287">
                  <c:v>56.026440295589993</c:v>
                </c:pt>
                <c:pt idx="3288">
                  <c:v>56.015482978779211</c:v>
                </c:pt>
                <c:pt idx="3289">
                  <c:v>55.943130682880309</c:v>
                </c:pt>
                <c:pt idx="3290">
                  <c:v>55.960952336114424</c:v>
                </c:pt>
                <c:pt idx="3291">
                  <c:v>55.948224287553643</c:v>
                </c:pt>
                <c:pt idx="3292">
                  <c:v>55.955371980429597</c:v>
                </c:pt>
                <c:pt idx="3293">
                  <c:v>55.941849023577042</c:v>
                </c:pt>
                <c:pt idx="3294">
                  <c:v>55.943249668335717</c:v>
                </c:pt>
                <c:pt idx="3295">
                  <c:v>55.9742233575179</c:v>
                </c:pt>
                <c:pt idx="3296">
                  <c:v>55.989204233335983</c:v>
                </c:pt>
                <c:pt idx="3297">
                  <c:v>55.995280366807023</c:v>
                </c:pt>
                <c:pt idx="3298">
                  <c:v>56.001350751807422</c:v>
                </c:pt>
                <c:pt idx="3299">
                  <c:v>55.923445208869815</c:v>
                </c:pt>
                <c:pt idx="3300">
                  <c:v>55.88107369368295</c:v>
                </c:pt>
                <c:pt idx="3301">
                  <c:v>55.903395420362422</c:v>
                </c:pt>
                <c:pt idx="3302">
                  <c:v>55.898897064916468</c:v>
                </c:pt>
                <c:pt idx="3303">
                  <c:v>55.880690093117408</c:v>
                </c:pt>
                <c:pt idx="3304">
                  <c:v>55.862476613495467</c:v>
                </c:pt>
                <c:pt idx="3305">
                  <c:v>55.87231084725537</c:v>
                </c:pt>
                <c:pt idx="3306">
                  <c:v>55.904664269349844</c:v>
                </c:pt>
                <c:pt idx="3307">
                  <c:v>55.926819936337623</c:v>
                </c:pt>
                <c:pt idx="3308">
                  <c:v>55.9269664175076</c:v>
                </c:pt>
                <c:pt idx="3309">
                  <c:v>55.922317159635256</c:v>
                </c:pt>
                <c:pt idx="3310">
                  <c:v>55.917672300303948</c:v>
                </c:pt>
                <c:pt idx="3311">
                  <c:v>55.913028540607904</c:v>
                </c:pt>
                <c:pt idx="3312">
                  <c:v>55.863499571360386</c:v>
                </c:pt>
                <c:pt idx="3313">
                  <c:v>55.940689330948977</c:v>
                </c:pt>
                <c:pt idx="3314">
                  <c:v>55.915555600381047</c:v>
                </c:pt>
                <c:pt idx="3315">
                  <c:v>55.895834868144966</c:v>
                </c:pt>
                <c:pt idx="3316">
                  <c:v>55.827023657517898</c:v>
                </c:pt>
                <c:pt idx="3317">
                  <c:v>55.872995890450106</c:v>
                </c:pt>
                <c:pt idx="3318">
                  <c:v>55.893462626609441</c:v>
                </c:pt>
                <c:pt idx="3319">
                  <c:v>55.883264548387096</c:v>
                </c:pt>
                <c:pt idx="3320">
                  <c:v>55.871425287390025</c:v>
                </c:pt>
                <c:pt idx="3321">
                  <c:v>55.859583222873901</c:v>
                </c:pt>
                <c:pt idx="3322">
                  <c:v>55.847729944281525</c:v>
                </c:pt>
                <c:pt idx="3323">
                  <c:v>55.835887879765394</c:v>
                </c:pt>
                <c:pt idx="3324">
                  <c:v>55.82404861876833</c:v>
                </c:pt>
                <c:pt idx="3325">
                  <c:v>55.812206554252199</c:v>
                </c:pt>
                <c:pt idx="3326">
                  <c:v>55.800364489736069</c:v>
                </c:pt>
                <c:pt idx="3327">
                  <c:v>55.788525228739005</c:v>
                </c:pt>
                <c:pt idx="3328">
                  <c:v>55.776683164222874</c:v>
                </c:pt>
                <c:pt idx="3329">
                  <c:v>55.764841099706743</c:v>
                </c:pt>
                <c:pt idx="3330">
                  <c:v>55.753001838709679</c:v>
                </c:pt>
                <c:pt idx="3331">
                  <c:v>55.741159774193548</c:v>
                </c:pt>
                <c:pt idx="3332">
                  <c:v>55.729317709677417</c:v>
                </c:pt>
                <c:pt idx="3333">
                  <c:v>55.717478448680353</c:v>
                </c:pt>
                <c:pt idx="3334">
                  <c:v>55.705625170087977</c:v>
                </c:pt>
                <c:pt idx="3335">
                  <c:v>55.693783105571846</c:v>
                </c:pt>
                <c:pt idx="3336">
                  <c:v>55.681943844574782</c:v>
                </c:pt>
                <c:pt idx="3337">
                  <c:v>55.670101780058651</c:v>
                </c:pt>
                <c:pt idx="3338">
                  <c:v>55.659283000000002</c:v>
                </c:pt>
                <c:pt idx="3339">
                  <c:v>55.659283000000002</c:v>
                </c:pt>
                <c:pt idx="3340">
                  <c:v>55.659283000000002</c:v>
                </c:pt>
                <c:pt idx="3341">
                  <c:v>55.663195233412893</c:v>
                </c:pt>
                <c:pt idx="3342">
                  <c:v>55.693372849785412</c:v>
                </c:pt>
                <c:pt idx="3343">
                  <c:v>55.672933109788048</c:v>
                </c:pt>
                <c:pt idx="3344">
                  <c:v>55.636521807159909</c:v>
                </c:pt>
                <c:pt idx="3345">
                  <c:v>55.597588310443491</c:v>
                </c:pt>
                <c:pt idx="3346">
                  <c:v>55.550750999999998</c:v>
                </c:pt>
                <c:pt idx="3347">
                  <c:v>55.549840852455887</c:v>
                </c:pt>
                <c:pt idx="3348">
                  <c:v>55.543767450834522</c:v>
                </c:pt>
                <c:pt idx="3349">
                  <c:v>55.537695487044985</c:v>
                </c:pt>
                <c:pt idx="3350">
                  <c:v>55.531622085423621</c:v>
                </c:pt>
                <c:pt idx="3351">
                  <c:v>55.495184551359081</c:v>
                </c:pt>
                <c:pt idx="3352">
                  <c:v>55.489111149737717</c:v>
                </c:pt>
                <c:pt idx="3353">
                  <c:v>55.483039185948179</c:v>
                </c:pt>
                <c:pt idx="3354">
                  <c:v>55.476960032999521</c:v>
                </c:pt>
                <c:pt idx="3355">
                  <c:v>55.470886631378157</c:v>
                </c:pt>
                <c:pt idx="3356">
                  <c:v>55.464814667588612</c:v>
                </c:pt>
                <c:pt idx="3357">
                  <c:v>55.455635561562275</c:v>
                </c:pt>
                <c:pt idx="3358">
                  <c:v>55.442207000000003</c:v>
                </c:pt>
                <c:pt idx="3359">
                  <c:v>55.452015912649166</c:v>
                </c:pt>
                <c:pt idx="3360">
                  <c:v>55.514564999999997</c:v>
                </c:pt>
                <c:pt idx="3361">
                  <c:v>55.496474999999997</c:v>
                </c:pt>
                <c:pt idx="3362">
                  <c:v>55.545543255944928</c:v>
                </c:pt>
                <c:pt idx="3363">
                  <c:v>55.478386</c:v>
                </c:pt>
                <c:pt idx="3364">
                  <c:v>55.516199295</c:v>
                </c:pt>
                <c:pt idx="3365">
                  <c:v>55.565240212140175</c:v>
                </c:pt>
                <c:pt idx="3366">
                  <c:v>55.535227538288829</c:v>
                </c:pt>
                <c:pt idx="3367">
                  <c:v>55.54328944310695</c:v>
                </c:pt>
                <c:pt idx="3368">
                  <c:v>55.551343720768202</c:v>
                </c:pt>
                <c:pt idx="3369">
                  <c:v>55.559396091640224</c:v>
                </c:pt>
                <c:pt idx="3370">
                  <c:v>55.567450369301469</c:v>
                </c:pt>
                <c:pt idx="3371">
                  <c:v>55.575504646962713</c:v>
                </c:pt>
                <c:pt idx="3372">
                  <c:v>55.583557017834742</c:v>
                </c:pt>
                <c:pt idx="3373">
                  <c:v>55.591611295495987</c:v>
                </c:pt>
                <c:pt idx="3374">
                  <c:v>55.599665573157232</c:v>
                </c:pt>
                <c:pt idx="3375">
                  <c:v>55.607717944029261</c:v>
                </c:pt>
                <c:pt idx="3376">
                  <c:v>55.615772221690506</c:v>
                </c:pt>
                <c:pt idx="3377">
                  <c:v>55.62382649935175</c:v>
                </c:pt>
                <c:pt idx="3378">
                  <c:v>55.631878870223773</c:v>
                </c:pt>
                <c:pt idx="3379">
                  <c:v>55.639940775041893</c:v>
                </c:pt>
                <c:pt idx="3380">
                  <c:v>55.647995052703145</c:v>
                </c:pt>
                <c:pt idx="3381">
                  <c:v>55.656047423575167</c:v>
                </c:pt>
                <c:pt idx="3382">
                  <c:v>55.664101701236412</c:v>
                </c:pt>
                <c:pt idx="3383">
                  <c:v>55.672155978897656</c:v>
                </c:pt>
                <c:pt idx="3384">
                  <c:v>55.680208349769686</c:v>
                </c:pt>
                <c:pt idx="3385">
                  <c:v>55.68826262743093</c:v>
                </c:pt>
                <c:pt idx="3386">
                  <c:v>55.696316905092175</c:v>
                </c:pt>
                <c:pt idx="3387">
                  <c:v>55.704369275964204</c:v>
                </c:pt>
                <c:pt idx="3388">
                  <c:v>55.712423553625449</c:v>
                </c:pt>
                <c:pt idx="3389">
                  <c:v>55.720477831286694</c:v>
                </c:pt>
                <c:pt idx="3390">
                  <c:v>55.728530202158716</c:v>
                </c:pt>
                <c:pt idx="3391">
                  <c:v>55.73658447981996</c:v>
                </c:pt>
                <c:pt idx="3392">
                  <c:v>55.744646384638088</c:v>
                </c:pt>
                <c:pt idx="3393">
                  <c:v>55.752700662299333</c:v>
                </c:pt>
                <c:pt idx="3394">
                  <c:v>55.760753033171355</c:v>
                </c:pt>
                <c:pt idx="3395">
                  <c:v>55.768807310832599</c:v>
                </c:pt>
                <c:pt idx="3396">
                  <c:v>55.776861588493844</c:v>
                </c:pt>
                <c:pt idx="3397">
                  <c:v>55.784913959365873</c:v>
                </c:pt>
                <c:pt idx="3398">
                  <c:v>55.792968237027118</c:v>
                </c:pt>
                <c:pt idx="3399">
                  <c:v>55.801022514688363</c:v>
                </c:pt>
                <c:pt idx="3400">
                  <c:v>55.809074885560392</c:v>
                </c:pt>
                <c:pt idx="3401">
                  <c:v>55.817129163221637</c:v>
                </c:pt>
                <c:pt idx="3402">
                  <c:v>55.825183440882881</c:v>
                </c:pt>
                <c:pt idx="3403">
                  <c:v>55.833235811754903</c:v>
                </c:pt>
                <c:pt idx="3404">
                  <c:v>55.841297716573031</c:v>
                </c:pt>
                <c:pt idx="3405">
                  <c:v>55.849351994234276</c:v>
                </c:pt>
                <c:pt idx="3406">
                  <c:v>55.857404365106298</c:v>
                </c:pt>
                <c:pt idx="3407">
                  <c:v>55.865458642767543</c:v>
                </c:pt>
                <c:pt idx="3408">
                  <c:v>55.873512920428787</c:v>
                </c:pt>
                <c:pt idx="3409">
                  <c:v>55.881565291300817</c:v>
                </c:pt>
                <c:pt idx="3410">
                  <c:v>55.889619568962061</c:v>
                </c:pt>
                <c:pt idx="3411">
                  <c:v>55.894458999999998</c:v>
                </c:pt>
                <c:pt idx="3412">
                  <c:v>55.879664773724365</c:v>
                </c:pt>
                <c:pt idx="3413">
                  <c:v>55.858280000000001</c:v>
                </c:pt>
                <c:pt idx="3414">
                  <c:v>55.850628620410106</c:v>
                </c:pt>
                <c:pt idx="3415">
                  <c:v>55.879073722460653</c:v>
                </c:pt>
                <c:pt idx="3416">
                  <c:v>55.883212767580453</c:v>
                </c:pt>
                <c:pt idx="3417">
                  <c:v>55.830150181688126</c:v>
                </c:pt>
                <c:pt idx="3418">
                  <c:v>55.832013426323321</c:v>
                </c:pt>
                <c:pt idx="3419">
                  <c:v>55.805496523241956</c:v>
                </c:pt>
                <c:pt idx="3420">
                  <c:v>55.785915000000003</c:v>
                </c:pt>
                <c:pt idx="3421">
                  <c:v>55.785915000000003</c:v>
                </c:pt>
                <c:pt idx="3422">
                  <c:v>55.785915000000003</c:v>
                </c:pt>
                <c:pt idx="3423">
                  <c:v>55.785915000000003</c:v>
                </c:pt>
                <c:pt idx="3424">
                  <c:v>55.785915000000003</c:v>
                </c:pt>
                <c:pt idx="3425">
                  <c:v>55.771754266746129</c:v>
                </c:pt>
                <c:pt idx="3426">
                  <c:v>55.75353681139724</c:v>
                </c:pt>
                <c:pt idx="3427">
                  <c:v>55.735317622317602</c:v>
                </c:pt>
                <c:pt idx="3428">
                  <c:v>55.731647000000002</c:v>
                </c:pt>
                <c:pt idx="3429">
                  <c:v>55.731647000000002</c:v>
                </c:pt>
                <c:pt idx="3430">
                  <c:v>55.731647000000002</c:v>
                </c:pt>
                <c:pt idx="3431">
                  <c:v>55.731647000000002</c:v>
                </c:pt>
                <c:pt idx="3432">
                  <c:v>55.731647000000002</c:v>
                </c:pt>
                <c:pt idx="3433">
                  <c:v>55.731647000000002</c:v>
                </c:pt>
                <c:pt idx="3434">
                  <c:v>55.731647000000002</c:v>
                </c:pt>
                <c:pt idx="3435">
                  <c:v>55.731647000000002</c:v>
                </c:pt>
                <c:pt idx="3436">
                  <c:v>55.731647000000002</c:v>
                </c:pt>
                <c:pt idx="3437">
                  <c:v>55.731647000000002</c:v>
                </c:pt>
                <c:pt idx="3438">
                  <c:v>55.731647000000002</c:v>
                </c:pt>
                <c:pt idx="3439">
                  <c:v>55.731647000000002</c:v>
                </c:pt>
                <c:pt idx="3440">
                  <c:v>55.731647000000002</c:v>
                </c:pt>
                <c:pt idx="3441">
                  <c:v>55.731647000000002</c:v>
                </c:pt>
                <c:pt idx="3442">
                  <c:v>55.731647000000002</c:v>
                </c:pt>
                <c:pt idx="3443">
                  <c:v>55.731647000000002</c:v>
                </c:pt>
                <c:pt idx="3444">
                  <c:v>55.731647000000002</c:v>
                </c:pt>
                <c:pt idx="3445">
                  <c:v>55.731647000000002</c:v>
                </c:pt>
                <c:pt idx="3446">
                  <c:v>55.731647000000002</c:v>
                </c:pt>
                <c:pt idx="3447">
                  <c:v>55.731647000000002</c:v>
                </c:pt>
                <c:pt idx="3448">
                  <c:v>55.731647000000002</c:v>
                </c:pt>
                <c:pt idx="3449">
                  <c:v>55.731647000000002</c:v>
                </c:pt>
                <c:pt idx="3450">
                  <c:v>55.731647000000002</c:v>
                </c:pt>
                <c:pt idx="3451">
                  <c:v>55.731647000000002</c:v>
                </c:pt>
                <c:pt idx="3452">
                  <c:v>55.731647000000002</c:v>
                </c:pt>
                <c:pt idx="3453">
                  <c:v>55.731647000000002</c:v>
                </c:pt>
                <c:pt idx="3454">
                  <c:v>55.731647000000002</c:v>
                </c:pt>
                <c:pt idx="3455">
                  <c:v>55.731647000000002</c:v>
                </c:pt>
                <c:pt idx="3456">
                  <c:v>55.731647000000002</c:v>
                </c:pt>
                <c:pt idx="3457">
                  <c:v>55.731647000000002</c:v>
                </c:pt>
                <c:pt idx="3458">
                  <c:v>55.731647000000002</c:v>
                </c:pt>
                <c:pt idx="3459">
                  <c:v>55.731647000000002</c:v>
                </c:pt>
                <c:pt idx="3460">
                  <c:v>55.731647000000002</c:v>
                </c:pt>
                <c:pt idx="3461">
                  <c:v>55.731647000000002</c:v>
                </c:pt>
                <c:pt idx="3462">
                  <c:v>55.731647000000002</c:v>
                </c:pt>
                <c:pt idx="3463">
                  <c:v>55.731647000000002</c:v>
                </c:pt>
                <c:pt idx="3464">
                  <c:v>55.731647000000002</c:v>
                </c:pt>
                <c:pt idx="3465">
                  <c:v>55.731647000000002</c:v>
                </c:pt>
                <c:pt idx="3466">
                  <c:v>55.731647000000002</c:v>
                </c:pt>
                <c:pt idx="3467">
                  <c:v>55.731647000000002</c:v>
                </c:pt>
                <c:pt idx="3468">
                  <c:v>55.731647000000002</c:v>
                </c:pt>
                <c:pt idx="3469">
                  <c:v>55.731647000000002</c:v>
                </c:pt>
                <c:pt idx="3470">
                  <c:v>55.731647000000002</c:v>
                </c:pt>
                <c:pt idx="3471">
                  <c:v>55.731647000000002</c:v>
                </c:pt>
                <c:pt idx="3472">
                  <c:v>55.731647000000002</c:v>
                </c:pt>
                <c:pt idx="3473">
                  <c:v>55.731647000000002</c:v>
                </c:pt>
                <c:pt idx="3474">
                  <c:v>55.731647000000002</c:v>
                </c:pt>
                <c:pt idx="3475">
                  <c:v>55.736598536957558</c:v>
                </c:pt>
                <c:pt idx="3476">
                  <c:v>55.77043109203624</c:v>
                </c:pt>
                <c:pt idx="3477">
                  <c:v>55.785915000000003</c:v>
                </c:pt>
                <c:pt idx="3478">
                  <c:v>55.785915000000003</c:v>
                </c:pt>
                <c:pt idx="3479">
                  <c:v>55.782913105865525</c:v>
                </c:pt>
                <c:pt idx="3480">
                  <c:v>55.783480256019068</c:v>
                </c:pt>
                <c:pt idx="3481">
                  <c:v>55.851775896041964</c:v>
                </c:pt>
                <c:pt idx="3482">
                  <c:v>55.818719060562707</c:v>
                </c:pt>
                <c:pt idx="3483">
                  <c:v>55.814536549463647</c:v>
                </c:pt>
                <c:pt idx="3484">
                  <c:v>55.856960675819657</c:v>
                </c:pt>
                <c:pt idx="3485">
                  <c:v>55.850342118411362</c:v>
                </c:pt>
                <c:pt idx="3486">
                  <c:v>55.843723561003074</c:v>
                </c:pt>
                <c:pt idx="3487">
                  <c:v>55.83710657048811</c:v>
                </c:pt>
                <c:pt idx="3488">
                  <c:v>55.830488013079822</c:v>
                </c:pt>
                <c:pt idx="3489">
                  <c:v>55.823869455671534</c:v>
                </c:pt>
                <c:pt idx="3490">
                  <c:v>55.825439032514268</c:v>
                </c:pt>
                <c:pt idx="3491">
                  <c:v>55.829993354110478</c:v>
                </c:pt>
                <c:pt idx="3492">
                  <c:v>55.83455198851123</c:v>
                </c:pt>
                <c:pt idx="3493">
                  <c:v>55.839106310107439</c:v>
                </c:pt>
                <c:pt idx="3494">
                  <c:v>55.843659553502512</c:v>
                </c:pt>
                <c:pt idx="3495">
                  <c:v>55.848213875098722</c:v>
                </c:pt>
                <c:pt idx="3496">
                  <c:v>55.852767118493794</c:v>
                </c:pt>
                <c:pt idx="3497">
                  <c:v>55.857321440090004</c:v>
                </c:pt>
                <c:pt idx="3498">
                  <c:v>55.861875761686214</c:v>
                </c:pt>
                <c:pt idx="3499">
                  <c:v>55.866429005081287</c:v>
                </c:pt>
                <c:pt idx="3500">
                  <c:v>55.870983326677496</c:v>
                </c:pt>
                <c:pt idx="3501">
                  <c:v>55.875537648273699</c:v>
                </c:pt>
                <c:pt idx="3502">
                  <c:v>55.880090891668779</c:v>
                </c:pt>
                <c:pt idx="3503">
                  <c:v>55.884645213264982</c:v>
                </c:pt>
                <c:pt idx="3504">
                  <c:v>55.964399922746786</c:v>
                </c:pt>
                <c:pt idx="3505">
                  <c:v>55.935235872436813</c:v>
                </c:pt>
                <c:pt idx="3506">
                  <c:v>55.946559771632899</c:v>
                </c:pt>
                <c:pt idx="3507">
                  <c:v>55.964779493562233</c:v>
                </c:pt>
                <c:pt idx="3508">
                  <c:v>55.966824000000003</c:v>
                </c:pt>
                <c:pt idx="3509">
                  <c:v>55.934217735574627</c:v>
                </c:pt>
                <c:pt idx="3510">
                  <c:v>55.897787893444573</c:v>
                </c:pt>
                <c:pt idx="3511">
                  <c:v>55.89891444761215</c:v>
                </c:pt>
                <c:pt idx="3512">
                  <c:v>55.90381927187947</c:v>
                </c:pt>
                <c:pt idx="3513">
                  <c:v>55.908728740866742</c:v>
                </c:pt>
                <c:pt idx="3514">
                  <c:v>55.913632403954075</c:v>
                </c:pt>
                <c:pt idx="3515">
                  <c:v>55.918537228221396</c:v>
                </c:pt>
                <c:pt idx="3516">
                  <c:v>55.923442052488717</c:v>
                </c:pt>
                <c:pt idx="3517">
                  <c:v>55.92834571557605</c:v>
                </c:pt>
                <c:pt idx="3518">
                  <c:v>55.933250539843378</c:v>
                </c:pt>
                <c:pt idx="3519">
                  <c:v>55.938155364110699</c:v>
                </c:pt>
                <c:pt idx="3520">
                  <c:v>55.943059027198032</c:v>
                </c:pt>
                <c:pt idx="3521">
                  <c:v>55.947963851465353</c:v>
                </c:pt>
                <c:pt idx="3522">
                  <c:v>55.952868675732674</c:v>
                </c:pt>
                <c:pt idx="3523">
                  <c:v>55.957772338820014</c:v>
                </c:pt>
                <c:pt idx="3524">
                  <c:v>55.962677163087335</c:v>
                </c:pt>
                <c:pt idx="3525">
                  <c:v>55.967586632074607</c:v>
                </c:pt>
                <c:pt idx="3526">
                  <c:v>55.972491456341928</c:v>
                </c:pt>
                <c:pt idx="3527">
                  <c:v>55.977395119429261</c:v>
                </c:pt>
                <c:pt idx="3528">
                  <c:v>55.982299943696582</c:v>
                </c:pt>
                <c:pt idx="3529">
                  <c:v>55.987204767963902</c:v>
                </c:pt>
                <c:pt idx="3530">
                  <c:v>55.992108431051243</c:v>
                </c:pt>
                <c:pt idx="3531">
                  <c:v>55.997013255318564</c:v>
                </c:pt>
                <c:pt idx="3532">
                  <c:v>56.001918079585884</c:v>
                </c:pt>
                <c:pt idx="3533">
                  <c:v>56.006821742673218</c:v>
                </c:pt>
                <c:pt idx="3534">
                  <c:v>56.011726566940538</c:v>
                </c:pt>
                <c:pt idx="3535">
                  <c:v>56.016631391207866</c:v>
                </c:pt>
                <c:pt idx="3536">
                  <c:v>56.026069683357179</c:v>
                </c:pt>
                <c:pt idx="3537">
                  <c:v>56.073565978540771</c:v>
                </c:pt>
                <c:pt idx="3538">
                  <c:v>56.053393789749698</c:v>
                </c:pt>
                <c:pt idx="3539">
                  <c:v>56.025202665236051</c:v>
                </c:pt>
                <c:pt idx="3540">
                  <c:v>56.055079275393418</c:v>
                </c:pt>
                <c:pt idx="3541">
                  <c:v>56.036861435518475</c:v>
                </c:pt>
                <c:pt idx="3542">
                  <c:v>56.02352488245112</c:v>
                </c:pt>
                <c:pt idx="3543">
                  <c:v>56.039177000000002</c:v>
                </c:pt>
                <c:pt idx="3544">
                  <c:v>56.039177000000002</c:v>
                </c:pt>
                <c:pt idx="3545">
                  <c:v>56.039550241225925</c:v>
                </c:pt>
                <c:pt idx="3546">
                  <c:v>56.041960900153008</c:v>
                </c:pt>
                <c:pt idx="3547">
                  <c:v>56.044371559080084</c:v>
                </c:pt>
                <c:pt idx="3548">
                  <c:v>56.046781647301927</c:v>
                </c:pt>
                <c:pt idx="3549">
                  <c:v>56.049192306229003</c:v>
                </c:pt>
                <c:pt idx="3550">
                  <c:v>56.051605247977037</c:v>
                </c:pt>
                <c:pt idx="3551">
                  <c:v>56.054015906904112</c:v>
                </c:pt>
                <c:pt idx="3552">
                  <c:v>56.056425995125956</c:v>
                </c:pt>
                <c:pt idx="3553">
                  <c:v>56.058836654053032</c:v>
                </c:pt>
                <c:pt idx="3554">
                  <c:v>56.061247312980115</c:v>
                </c:pt>
                <c:pt idx="3555">
                  <c:v>56.063657401201951</c:v>
                </c:pt>
                <c:pt idx="3556">
                  <c:v>56.066068060129027</c:v>
                </c:pt>
                <c:pt idx="3557">
                  <c:v>56.06847871905611</c:v>
                </c:pt>
                <c:pt idx="3558">
                  <c:v>56.070888807277946</c:v>
                </c:pt>
                <c:pt idx="3559">
                  <c:v>56.073299466205029</c:v>
                </c:pt>
                <c:pt idx="3560">
                  <c:v>56.075710125132105</c:v>
                </c:pt>
                <c:pt idx="3561">
                  <c:v>56.078120213353948</c:v>
                </c:pt>
                <c:pt idx="3562">
                  <c:v>56.080530872281024</c:v>
                </c:pt>
                <c:pt idx="3563">
                  <c:v>56.082943814029058</c:v>
                </c:pt>
                <c:pt idx="3564">
                  <c:v>56.085353902250894</c:v>
                </c:pt>
                <c:pt idx="3565">
                  <c:v>56.087764561177977</c:v>
                </c:pt>
                <c:pt idx="3566">
                  <c:v>56.090175220105053</c:v>
                </c:pt>
                <c:pt idx="3567">
                  <c:v>56.092585308326896</c:v>
                </c:pt>
                <c:pt idx="3568">
                  <c:v>56.094995967253972</c:v>
                </c:pt>
                <c:pt idx="3569">
                  <c:v>56.097406626181048</c:v>
                </c:pt>
                <c:pt idx="3570">
                  <c:v>56.099816714402891</c:v>
                </c:pt>
                <c:pt idx="3571">
                  <c:v>56.102227373329967</c:v>
                </c:pt>
                <c:pt idx="3572">
                  <c:v>56.10463803225705</c:v>
                </c:pt>
                <c:pt idx="3573">
                  <c:v>56.107048120478886</c:v>
                </c:pt>
                <c:pt idx="3574">
                  <c:v>56.109458779405969</c:v>
                </c:pt>
                <c:pt idx="3575">
                  <c:v>56.111871721153996</c:v>
                </c:pt>
                <c:pt idx="3576">
                  <c:v>56.114282380081079</c:v>
                </c:pt>
                <c:pt idx="3577">
                  <c:v>56.121513786157074</c:v>
                </c:pt>
                <c:pt idx="3578">
                  <c:v>56.123923874378917</c:v>
                </c:pt>
                <c:pt idx="3579">
                  <c:v>56.126334533305993</c:v>
                </c:pt>
                <c:pt idx="3580">
                  <c:v>56.128745192233069</c:v>
                </c:pt>
                <c:pt idx="3581">
                  <c:v>56.131155280454912</c:v>
                </c:pt>
                <c:pt idx="3582">
                  <c:v>56.133565939381988</c:v>
                </c:pt>
                <c:pt idx="3583">
                  <c:v>56.135976598309071</c:v>
                </c:pt>
                <c:pt idx="3584">
                  <c:v>56.138386686530907</c:v>
                </c:pt>
                <c:pt idx="3585">
                  <c:v>56.14079734545799</c:v>
                </c:pt>
                <c:pt idx="3586">
                  <c:v>56.143210287206017</c:v>
                </c:pt>
                <c:pt idx="3587">
                  <c:v>56.14562037542786</c:v>
                </c:pt>
                <c:pt idx="3588">
                  <c:v>56.145369378874584</c:v>
                </c:pt>
                <c:pt idx="3589">
                  <c:v>56.134589980929682</c:v>
                </c:pt>
                <c:pt idx="3590">
                  <c:v>56.155406596566522</c:v>
                </c:pt>
                <c:pt idx="3591">
                  <c:v>56.098912492846921</c:v>
                </c:pt>
                <c:pt idx="3592">
                  <c:v>56.126772118712758</c:v>
                </c:pt>
                <c:pt idx="3593">
                  <c:v>56.114522328803055</c:v>
                </c:pt>
                <c:pt idx="3594">
                  <c:v>56.13274072079161</c:v>
                </c:pt>
                <c:pt idx="3595">
                  <c:v>56.14448165935638</c:v>
                </c:pt>
                <c:pt idx="3596">
                  <c:v>56.139710821649977</c:v>
                </c:pt>
                <c:pt idx="3597">
                  <c:v>56.182372993169963</c:v>
                </c:pt>
                <c:pt idx="3598">
                  <c:v>56.174397768352449</c:v>
                </c:pt>
                <c:pt idx="3599">
                  <c:v>56.166430088686127</c:v>
                </c:pt>
                <c:pt idx="3600">
                  <c:v>56.15846429530761</c:v>
                </c:pt>
                <c:pt idx="3601">
                  <c:v>56.150496615641295</c:v>
                </c:pt>
                <c:pt idx="3602">
                  <c:v>56.100247835995233</c:v>
                </c:pt>
                <c:pt idx="3603">
                  <c:v>56.087350964234624</c:v>
                </c:pt>
                <c:pt idx="3604">
                  <c:v>56.105572386266097</c:v>
                </c:pt>
                <c:pt idx="3605">
                  <c:v>56.099295134684148</c:v>
                </c:pt>
                <c:pt idx="3606">
                  <c:v>56.105822557939916</c:v>
                </c:pt>
                <c:pt idx="3607">
                  <c:v>56.136540532188839</c:v>
                </c:pt>
                <c:pt idx="3608">
                  <c:v>56.135094352324195</c:v>
                </c:pt>
                <c:pt idx="3609">
                  <c:v>56.13021049446489</c:v>
                </c:pt>
                <c:pt idx="3610">
                  <c:v>56.131038567746238</c:v>
                </c:pt>
                <c:pt idx="3611">
                  <c:v>56.131867425187892</c:v>
                </c:pt>
                <c:pt idx="3612">
                  <c:v>56.13269530242917</c:v>
                </c:pt>
                <c:pt idx="3613">
                  <c:v>56.133523375710517</c:v>
                </c:pt>
                <c:pt idx="3614">
                  <c:v>56.134351448991872</c:v>
                </c:pt>
                <c:pt idx="3615">
                  <c:v>56.135179326233143</c:v>
                </c:pt>
                <c:pt idx="3616">
                  <c:v>56.136007399514497</c:v>
                </c:pt>
                <c:pt idx="3617">
                  <c:v>56.136835472795845</c:v>
                </c:pt>
                <c:pt idx="3618">
                  <c:v>56.137663350037123</c:v>
                </c:pt>
                <c:pt idx="3619">
                  <c:v>56.13849142331847</c:v>
                </c:pt>
                <c:pt idx="3620">
                  <c:v>56.139319496599825</c:v>
                </c:pt>
                <c:pt idx="3621">
                  <c:v>56.140147373841096</c:v>
                </c:pt>
                <c:pt idx="3622">
                  <c:v>56.14097544712245</c:v>
                </c:pt>
                <c:pt idx="3623">
                  <c:v>56.141804304564104</c:v>
                </c:pt>
                <c:pt idx="3624">
                  <c:v>56.14346025508673</c:v>
                </c:pt>
                <c:pt idx="3625">
                  <c:v>56.144288328368077</c:v>
                </c:pt>
                <c:pt idx="3626">
                  <c:v>56.145116401649432</c:v>
                </c:pt>
                <c:pt idx="3627">
                  <c:v>56.145944278890703</c:v>
                </c:pt>
                <c:pt idx="3628">
                  <c:v>56.146772352172057</c:v>
                </c:pt>
                <c:pt idx="3629">
                  <c:v>56.147600425453405</c:v>
                </c:pt>
                <c:pt idx="3630">
                  <c:v>56.148428302694683</c:v>
                </c:pt>
                <c:pt idx="3631">
                  <c:v>56.14925637597603</c:v>
                </c:pt>
                <c:pt idx="3632">
                  <c:v>56.150084449257378</c:v>
                </c:pt>
                <c:pt idx="3633">
                  <c:v>56.150912326498656</c:v>
                </c:pt>
                <c:pt idx="3634">
                  <c:v>56.151740399780003</c:v>
                </c:pt>
                <c:pt idx="3635">
                  <c:v>56.152569257221664</c:v>
                </c:pt>
                <c:pt idx="3636">
                  <c:v>56.153397134462935</c:v>
                </c:pt>
                <c:pt idx="3637">
                  <c:v>56.15422520774429</c:v>
                </c:pt>
                <c:pt idx="3638">
                  <c:v>56.155053281025637</c:v>
                </c:pt>
                <c:pt idx="3639">
                  <c:v>56.155881158266908</c:v>
                </c:pt>
                <c:pt idx="3640">
                  <c:v>56.156709231548263</c:v>
                </c:pt>
                <c:pt idx="3641">
                  <c:v>56.15753730482961</c:v>
                </c:pt>
                <c:pt idx="3642">
                  <c:v>56.158365182070888</c:v>
                </c:pt>
                <c:pt idx="3643">
                  <c:v>56.159193255352235</c:v>
                </c:pt>
                <c:pt idx="3644">
                  <c:v>56.16002132863359</c:v>
                </c:pt>
                <c:pt idx="3645">
                  <c:v>56.160849205874861</c:v>
                </c:pt>
                <c:pt idx="3646">
                  <c:v>56.161677279156216</c:v>
                </c:pt>
                <c:pt idx="3647">
                  <c:v>56.162506136597869</c:v>
                </c:pt>
                <c:pt idx="3648">
                  <c:v>56.163334209879217</c:v>
                </c:pt>
                <c:pt idx="3649">
                  <c:v>56.164162087120495</c:v>
                </c:pt>
                <c:pt idx="3650">
                  <c:v>56.164990160401842</c:v>
                </c:pt>
                <c:pt idx="3651">
                  <c:v>56.16581</c:v>
                </c:pt>
                <c:pt idx="3652">
                  <c:v>56.165197673659115</c:v>
                </c:pt>
                <c:pt idx="3653">
                  <c:v>56.130924943729141</c:v>
                </c:pt>
                <c:pt idx="3654">
                  <c:v>56.183898999999997</c:v>
                </c:pt>
                <c:pt idx="3655">
                  <c:v>56.164244278443114</c:v>
                </c:pt>
                <c:pt idx="3656">
                  <c:v>56.164879657142855</c:v>
                </c:pt>
                <c:pt idx="3657">
                  <c:v>56.196621307566687</c:v>
                </c:pt>
                <c:pt idx="3658">
                  <c:v>56.13282704101097</c:v>
                </c:pt>
                <c:pt idx="3659">
                  <c:v>56.181510064839088</c:v>
                </c:pt>
                <c:pt idx="3660">
                  <c:v>56.147690857248286</c:v>
                </c:pt>
                <c:pt idx="3661">
                  <c:v>56.14729385776279</c:v>
                </c:pt>
                <c:pt idx="3662">
                  <c:v>56.146896764268412</c:v>
                </c:pt>
                <c:pt idx="3663">
                  <c:v>56.146499670774041</c:v>
                </c:pt>
                <c:pt idx="3664">
                  <c:v>56.146102671288546</c:v>
                </c:pt>
                <c:pt idx="3665">
                  <c:v>56.145705577794175</c:v>
                </c:pt>
                <c:pt idx="3666">
                  <c:v>56.145308484299804</c:v>
                </c:pt>
                <c:pt idx="3667">
                  <c:v>56.144911484814308</c:v>
                </c:pt>
                <c:pt idx="3668">
                  <c:v>56.144514391319937</c:v>
                </c:pt>
                <c:pt idx="3669">
                  <c:v>56.144117297825566</c:v>
                </c:pt>
                <c:pt idx="3670">
                  <c:v>56.143720298340071</c:v>
                </c:pt>
                <c:pt idx="3671">
                  <c:v>56.1433232048457</c:v>
                </c:pt>
                <c:pt idx="3672">
                  <c:v>56.142925735315821</c:v>
                </c:pt>
                <c:pt idx="3673">
                  <c:v>56.14252864182145</c:v>
                </c:pt>
                <c:pt idx="3674">
                  <c:v>56.142131642335954</c:v>
                </c:pt>
                <c:pt idx="3675">
                  <c:v>56.141734548841583</c:v>
                </c:pt>
                <c:pt idx="3676">
                  <c:v>56.141337455347212</c:v>
                </c:pt>
                <c:pt idx="3677">
                  <c:v>56.140940455861717</c:v>
                </c:pt>
                <c:pt idx="3678">
                  <c:v>56.138160989418871</c:v>
                </c:pt>
                <c:pt idx="3679">
                  <c:v>56.137763519888992</c:v>
                </c:pt>
                <c:pt idx="3680">
                  <c:v>56.137366520403496</c:v>
                </c:pt>
                <c:pt idx="3681">
                  <c:v>56.136969426909126</c:v>
                </c:pt>
                <c:pt idx="3682">
                  <c:v>56.136572333414755</c:v>
                </c:pt>
                <c:pt idx="3683">
                  <c:v>56.136175333929259</c:v>
                </c:pt>
                <c:pt idx="3684">
                  <c:v>56.135778240434888</c:v>
                </c:pt>
                <c:pt idx="3685">
                  <c:v>56.135381146940517</c:v>
                </c:pt>
                <c:pt idx="3686">
                  <c:v>56.134984147455022</c:v>
                </c:pt>
                <c:pt idx="3687">
                  <c:v>56.134587053960651</c:v>
                </c:pt>
                <c:pt idx="3688">
                  <c:v>56.13418996046628</c:v>
                </c:pt>
                <c:pt idx="3689">
                  <c:v>56.133792960980784</c:v>
                </c:pt>
                <c:pt idx="3690">
                  <c:v>56.133395867486414</c:v>
                </c:pt>
                <c:pt idx="3691">
                  <c:v>56.132998397956534</c:v>
                </c:pt>
                <c:pt idx="3692">
                  <c:v>56.132601304462163</c:v>
                </c:pt>
                <c:pt idx="3693">
                  <c:v>56.132204304976668</c:v>
                </c:pt>
                <c:pt idx="3694">
                  <c:v>56.131807211482297</c:v>
                </c:pt>
                <c:pt idx="3695">
                  <c:v>56.131410117987926</c:v>
                </c:pt>
                <c:pt idx="3696">
                  <c:v>56.13101311850243</c:v>
                </c:pt>
                <c:pt idx="3697">
                  <c:v>56.130616025008059</c:v>
                </c:pt>
                <c:pt idx="3698">
                  <c:v>56.130218931513689</c:v>
                </c:pt>
                <c:pt idx="3699">
                  <c:v>56.129821932028193</c:v>
                </c:pt>
                <c:pt idx="3700">
                  <c:v>56.148548631616599</c:v>
                </c:pt>
                <c:pt idx="3701">
                  <c:v>56.16581</c:v>
                </c:pt>
                <c:pt idx="3702">
                  <c:v>56.175523025274202</c:v>
                </c:pt>
                <c:pt idx="3703">
                  <c:v>56.174058928963049</c:v>
                </c:pt>
                <c:pt idx="3704">
                  <c:v>56.155824699570815</c:v>
                </c:pt>
                <c:pt idx="3705">
                  <c:v>56.157830386266092</c:v>
                </c:pt>
                <c:pt idx="3706">
                  <c:v>56.16581</c:v>
                </c:pt>
                <c:pt idx="3707">
                  <c:v>56.186538596566521</c:v>
                </c:pt>
                <c:pt idx="3708">
                  <c:v>56.181009245588939</c:v>
                </c:pt>
                <c:pt idx="3709">
                  <c:v>56.173288180322366</c:v>
                </c:pt>
                <c:pt idx="3710">
                  <c:v>56.186118332102083</c:v>
                </c:pt>
                <c:pt idx="3711">
                  <c:v>56.198945446440568</c:v>
                </c:pt>
                <c:pt idx="3712">
                  <c:v>56.211775598220285</c:v>
                </c:pt>
                <c:pt idx="3713">
                  <c:v>56.224605750000002</c:v>
                </c:pt>
                <c:pt idx="3714">
                  <c:v>56.23743286433848</c:v>
                </c:pt>
                <c:pt idx="3715">
                  <c:v>56.135169436337627</c:v>
                </c:pt>
                <c:pt idx="3716">
                  <c:v>56.129631000000003</c:v>
                </c:pt>
                <c:pt idx="3717">
                  <c:v>56.216821562947068</c:v>
                </c:pt>
                <c:pt idx="3718">
                  <c:v>56.184951417262752</c:v>
                </c:pt>
                <c:pt idx="3719">
                  <c:v>56.166206802098237</c:v>
                </c:pt>
                <c:pt idx="3720">
                  <c:v>56.159223874094266</c:v>
                </c:pt>
                <c:pt idx="3721">
                  <c:v>56.152492700401169</c:v>
                </c:pt>
                <c:pt idx="3722">
                  <c:v>56.145759932776336</c:v>
                </c:pt>
                <c:pt idx="3723">
                  <c:v>56.139027165151496</c:v>
                </c:pt>
                <c:pt idx="3724">
                  <c:v>56.132295991458399</c:v>
                </c:pt>
                <c:pt idx="3725">
                  <c:v>56.125563223833566</c:v>
                </c:pt>
                <c:pt idx="3726">
                  <c:v>56.118830456208734</c:v>
                </c:pt>
                <c:pt idx="3727">
                  <c:v>56.112099282515629</c:v>
                </c:pt>
                <c:pt idx="3728">
                  <c:v>56.105360139163878</c:v>
                </c:pt>
                <c:pt idx="3729">
                  <c:v>56.098627371539045</c:v>
                </c:pt>
                <c:pt idx="3730">
                  <c:v>56.091896197845941</c:v>
                </c:pt>
                <c:pt idx="3731">
                  <c:v>56.085163430221108</c:v>
                </c:pt>
                <c:pt idx="3732">
                  <c:v>56.078430662596276</c:v>
                </c:pt>
                <c:pt idx="3733">
                  <c:v>56.071699488903171</c:v>
                </c:pt>
                <c:pt idx="3734">
                  <c:v>56.064966721278338</c:v>
                </c:pt>
                <c:pt idx="3735">
                  <c:v>56.058233953653506</c:v>
                </c:pt>
                <c:pt idx="3736">
                  <c:v>56.051502779960401</c:v>
                </c:pt>
                <c:pt idx="3737">
                  <c:v>56.044770012335569</c:v>
                </c:pt>
                <c:pt idx="3738">
                  <c:v>56.038037244710736</c:v>
                </c:pt>
                <c:pt idx="3739">
                  <c:v>56.031306071017632</c:v>
                </c:pt>
                <c:pt idx="3740">
                  <c:v>56.024573303392799</c:v>
                </c:pt>
                <c:pt idx="3741">
                  <c:v>56.017834160041048</c:v>
                </c:pt>
                <c:pt idx="3742">
                  <c:v>56.011101392416215</c:v>
                </c:pt>
                <c:pt idx="3743">
                  <c:v>56.00437021872311</c:v>
                </c:pt>
                <c:pt idx="3744">
                  <c:v>55.997637451098278</c:v>
                </c:pt>
                <c:pt idx="3745">
                  <c:v>55.990904683473445</c:v>
                </c:pt>
                <c:pt idx="3746">
                  <c:v>55.984173509780348</c:v>
                </c:pt>
                <c:pt idx="3747">
                  <c:v>55.977440742155508</c:v>
                </c:pt>
                <c:pt idx="3748">
                  <c:v>55.970707974530676</c:v>
                </c:pt>
                <c:pt idx="3749">
                  <c:v>55.963976800837578</c:v>
                </c:pt>
                <c:pt idx="3750">
                  <c:v>55.957244033212746</c:v>
                </c:pt>
                <c:pt idx="3751">
                  <c:v>55.950511265587913</c:v>
                </c:pt>
                <c:pt idx="3752">
                  <c:v>55.943780091894808</c:v>
                </c:pt>
                <c:pt idx="3753">
                  <c:v>55.937040948543057</c:v>
                </c:pt>
                <c:pt idx="3754">
                  <c:v>55.930308180918225</c:v>
                </c:pt>
                <c:pt idx="3755">
                  <c:v>55.92357700722512</c:v>
                </c:pt>
                <c:pt idx="3756">
                  <c:v>55.916844239600287</c:v>
                </c:pt>
                <c:pt idx="3757">
                  <c:v>55.910111471975455</c:v>
                </c:pt>
                <c:pt idx="3758">
                  <c:v>55.90338029828235</c:v>
                </c:pt>
                <c:pt idx="3759">
                  <c:v>55.896647530657518</c:v>
                </c:pt>
                <c:pt idx="3760">
                  <c:v>55.889914763032685</c:v>
                </c:pt>
                <c:pt idx="3761">
                  <c:v>55.883183589339581</c:v>
                </c:pt>
                <c:pt idx="3762">
                  <c:v>55.876450821714748</c:v>
                </c:pt>
                <c:pt idx="3763">
                  <c:v>55.869718054089915</c:v>
                </c:pt>
                <c:pt idx="3764">
                  <c:v>55.862986880396811</c:v>
                </c:pt>
                <c:pt idx="3765">
                  <c:v>55.847318799046484</c:v>
                </c:pt>
                <c:pt idx="3766">
                  <c:v>55.827726238435858</c:v>
                </c:pt>
                <c:pt idx="3767">
                  <c:v>55.810108447803053</c:v>
                </c:pt>
                <c:pt idx="3768">
                  <c:v>55.837949304767839</c:v>
                </c:pt>
                <c:pt idx="3769">
                  <c:v>55.793764526184539</c:v>
                </c:pt>
                <c:pt idx="3770">
                  <c:v>55.749952228108448</c:v>
                </c:pt>
                <c:pt idx="3771">
                  <c:v>55.743287867248362</c:v>
                </c:pt>
                <c:pt idx="3772">
                  <c:v>55.721903299251871</c:v>
                </c:pt>
                <c:pt idx="3773">
                  <c:v>55.726328113119351</c:v>
                </c:pt>
                <c:pt idx="3774">
                  <c:v>55.734597970395761</c:v>
                </c:pt>
                <c:pt idx="3775">
                  <c:v>55.626235677157844</c:v>
                </c:pt>
                <c:pt idx="3776">
                  <c:v>55.649600398187886</c:v>
                </c:pt>
                <c:pt idx="3777">
                  <c:v>55.66772005371223</c:v>
                </c:pt>
                <c:pt idx="3778">
                  <c:v>55.652089646936609</c:v>
                </c:pt>
                <c:pt idx="3779">
                  <c:v>55.636474027679228</c:v>
                </c:pt>
                <c:pt idx="3780">
                  <c:v>55.620862105301399</c:v>
                </c:pt>
                <c:pt idx="3781">
                  <c:v>55.605246486044017</c:v>
                </c:pt>
                <c:pt idx="3782">
                  <c:v>55.558403325151424</c:v>
                </c:pt>
                <c:pt idx="3783">
                  <c:v>55.542787705894042</c:v>
                </c:pt>
                <c:pt idx="3784">
                  <c:v>55.527175783516213</c:v>
                </c:pt>
                <c:pt idx="3785">
                  <c:v>55.511560164258832</c:v>
                </c:pt>
                <c:pt idx="3786">
                  <c:v>55.49594454500145</c:v>
                </c:pt>
                <c:pt idx="3787">
                  <c:v>55.480332622623621</c:v>
                </c:pt>
                <c:pt idx="3788">
                  <c:v>55.464717003366239</c:v>
                </c:pt>
                <c:pt idx="3789">
                  <c:v>55.449086596590618</c:v>
                </c:pt>
                <c:pt idx="3790">
                  <c:v>55.433470977333236</c:v>
                </c:pt>
                <c:pt idx="3791">
                  <c:v>55.417859054955407</c:v>
                </c:pt>
                <c:pt idx="3792">
                  <c:v>55.402243435698026</c:v>
                </c:pt>
                <c:pt idx="3793">
                  <c:v>55.386627816440644</c:v>
                </c:pt>
                <c:pt idx="3794">
                  <c:v>55.371015894062815</c:v>
                </c:pt>
                <c:pt idx="3795">
                  <c:v>55.355400274805433</c:v>
                </c:pt>
                <c:pt idx="3796">
                  <c:v>55.339784655548051</c:v>
                </c:pt>
                <c:pt idx="3797">
                  <c:v>55.324172733170222</c:v>
                </c:pt>
                <c:pt idx="3798">
                  <c:v>55.30855711391284</c:v>
                </c:pt>
                <c:pt idx="3799">
                  <c:v>55.292941494655459</c:v>
                </c:pt>
                <c:pt idx="3800">
                  <c:v>55.27732957227763</c:v>
                </c:pt>
                <c:pt idx="3801">
                  <c:v>55.261699165502009</c:v>
                </c:pt>
                <c:pt idx="3802">
                  <c:v>55.246083546244627</c:v>
                </c:pt>
                <c:pt idx="3803">
                  <c:v>55.230471623866805</c:v>
                </c:pt>
                <c:pt idx="3804">
                  <c:v>55.214856004609416</c:v>
                </c:pt>
                <c:pt idx="3805">
                  <c:v>55.199240385352034</c:v>
                </c:pt>
                <c:pt idx="3806">
                  <c:v>55.183628462974212</c:v>
                </c:pt>
                <c:pt idx="3807">
                  <c:v>55.168012843716824</c:v>
                </c:pt>
                <c:pt idx="3808">
                  <c:v>55.152397224459442</c:v>
                </c:pt>
                <c:pt idx="3809">
                  <c:v>55.13678530208162</c:v>
                </c:pt>
                <c:pt idx="3810">
                  <c:v>55.121169682824231</c:v>
                </c:pt>
                <c:pt idx="3811">
                  <c:v>55.105554063566849</c:v>
                </c:pt>
                <c:pt idx="3812">
                  <c:v>55.089942141189027</c:v>
                </c:pt>
                <c:pt idx="3813">
                  <c:v>55.074326521931638</c:v>
                </c:pt>
                <c:pt idx="3814">
                  <c:v>55.058696115156025</c:v>
                </c:pt>
                <c:pt idx="3815">
                  <c:v>55.043080495898636</c:v>
                </c:pt>
                <c:pt idx="3816">
                  <c:v>55.027468573520814</c:v>
                </c:pt>
                <c:pt idx="3817">
                  <c:v>54.992819193325388</c:v>
                </c:pt>
                <c:pt idx="3818">
                  <c:v>54.989955999999999</c:v>
                </c:pt>
                <c:pt idx="3819">
                  <c:v>54.973044467095853</c:v>
                </c:pt>
                <c:pt idx="3820">
                  <c:v>54.954818538626611</c:v>
                </c:pt>
                <c:pt idx="3821">
                  <c:v>54.885104155661502</c:v>
                </c:pt>
                <c:pt idx="3822">
                  <c:v>54.915995165474492</c:v>
                </c:pt>
                <c:pt idx="3823">
                  <c:v>54.952432912494039</c:v>
                </c:pt>
                <c:pt idx="3824">
                  <c:v>54.883586297258645</c:v>
                </c:pt>
                <c:pt idx="3825">
                  <c:v>54.846070757987597</c:v>
                </c:pt>
                <c:pt idx="3826">
                  <c:v>54.832913815203057</c:v>
                </c:pt>
                <c:pt idx="3827">
                  <c:v>54.820316269673569</c:v>
                </c:pt>
                <c:pt idx="3828">
                  <c:v>54.807721706517555</c:v>
                </c:pt>
                <c:pt idx="3829">
                  <c:v>54.795124160988074</c:v>
                </c:pt>
                <c:pt idx="3830">
                  <c:v>54.606163960419295</c:v>
                </c:pt>
                <c:pt idx="3831">
                  <c:v>54.593566414889814</c:v>
                </c:pt>
                <c:pt idx="3832">
                  <c:v>54.580968869360333</c:v>
                </c:pt>
                <c:pt idx="3833">
                  <c:v>54.568374306204319</c:v>
                </c:pt>
                <c:pt idx="3834">
                  <c:v>54.555776760674831</c:v>
                </c:pt>
                <c:pt idx="3835">
                  <c:v>54.543179215145351</c:v>
                </c:pt>
                <c:pt idx="3836">
                  <c:v>54.530584651989336</c:v>
                </c:pt>
                <c:pt idx="3837">
                  <c:v>54.517975176965983</c:v>
                </c:pt>
                <c:pt idx="3838">
                  <c:v>54.505377631436495</c:v>
                </c:pt>
                <c:pt idx="3839">
                  <c:v>54.492783068280481</c:v>
                </c:pt>
                <c:pt idx="3840">
                  <c:v>54.480185522751</c:v>
                </c:pt>
                <c:pt idx="3841">
                  <c:v>54.46758797722152</c:v>
                </c:pt>
                <c:pt idx="3842">
                  <c:v>54.454993414065505</c:v>
                </c:pt>
                <c:pt idx="3843">
                  <c:v>54.442395868536018</c:v>
                </c:pt>
                <c:pt idx="3844">
                  <c:v>54.429798323006537</c:v>
                </c:pt>
                <c:pt idx="3845">
                  <c:v>54.417203759850523</c:v>
                </c:pt>
                <c:pt idx="3846">
                  <c:v>54.382988379952266</c:v>
                </c:pt>
                <c:pt idx="3847">
                  <c:v>54.356796000000003</c:v>
                </c:pt>
                <c:pt idx="3848">
                  <c:v>54.327962490116697</c:v>
                </c:pt>
                <c:pt idx="3849">
                  <c:v>54.321989092989988</c:v>
                </c:pt>
                <c:pt idx="3850">
                  <c:v>54.30904958711217</c:v>
                </c:pt>
                <c:pt idx="3851">
                  <c:v>54.284443000000003</c:v>
                </c:pt>
                <c:pt idx="3852">
                  <c:v>54.264182122556036</c:v>
                </c:pt>
                <c:pt idx="3853">
                  <c:v>54.279056329355612</c:v>
                </c:pt>
                <c:pt idx="3854">
                  <c:v>54.271351219814242</c:v>
                </c:pt>
                <c:pt idx="3855">
                  <c:v>54.238701276883056</c:v>
                </c:pt>
                <c:pt idx="3856">
                  <c:v>54.222138683103935</c:v>
                </c:pt>
                <c:pt idx="3857">
                  <c:v>54.205576089324808</c:v>
                </c:pt>
                <c:pt idx="3858">
                  <c:v>54.189017416614284</c:v>
                </c:pt>
                <c:pt idx="3859">
                  <c:v>54.172454822835157</c:v>
                </c:pt>
                <c:pt idx="3860">
                  <c:v>54.155892229056029</c:v>
                </c:pt>
                <c:pt idx="3861">
                  <c:v>54.139333556345505</c:v>
                </c:pt>
                <c:pt idx="3862">
                  <c:v>54.122755278291969</c:v>
                </c:pt>
                <c:pt idx="3863">
                  <c:v>54.106192684512841</c:v>
                </c:pt>
                <c:pt idx="3864">
                  <c:v>54.089634011802318</c:v>
                </c:pt>
                <c:pt idx="3865">
                  <c:v>54.07307141802319</c:v>
                </c:pt>
                <c:pt idx="3866">
                  <c:v>54.056508824244069</c:v>
                </c:pt>
                <c:pt idx="3867">
                  <c:v>54.039950151533546</c:v>
                </c:pt>
                <c:pt idx="3868">
                  <c:v>54.023387557754418</c:v>
                </c:pt>
                <c:pt idx="3869">
                  <c:v>54.006824963975291</c:v>
                </c:pt>
                <c:pt idx="3870">
                  <c:v>53.990266291264767</c:v>
                </c:pt>
                <c:pt idx="3871">
                  <c:v>53.973703697485639</c:v>
                </c:pt>
                <c:pt idx="3872">
                  <c:v>53.957141103706512</c:v>
                </c:pt>
                <c:pt idx="3873">
                  <c:v>53.940582430995995</c:v>
                </c:pt>
                <c:pt idx="3874">
                  <c:v>53.924019837216868</c:v>
                </c:pt>
                <c:pt idx="3875">
                  <c:v>53.907441559163324</c:v>
                </c:pt>
                <c:pt idx="3876">
                  <c:v>53.890878965384204</c:v>
                </c:pt>
                <c:pt idx="3877">
                  <c:v>53.886456000000003</c:v>
                </c:pt>
                <c:pt idx="3878">
                  <c:v>53.872998489270387</c:v>
                </c:pt>
                <c:pt idx="3879">
                  <c:v>53.895565009546537</c:v>
                </c:pt>
                <c:pt idx="3880">
                  <c:v>53.822169506437767</c:v>
                </c:pt>
                <c:pt idx="3881">
                  <c:v>53.837536028340082</c:v>
                </c:pt>
                <c:pt idx="3882">
                  <c:v>53.864243620410114</c:v>
                </c:pt>
                <c:pt idx="3883">
                  <c:v>53.896575258472552</c:v>
                </c:pt>
                <c:pt idx="3884">
                  <c:v>53.819217412479162</c:v>
                </c:pt>
                <c:pt idx="3885">
                  <c:v>53.824693137815927</c:v>
                </c:pt>
                <c:pt idx="3886">
                  <c:v>53.831672979053614</c:v>
                </c:pt>
                <c:pt idx="3887">
                  <c:v>53.831034026874377</c:v>
                </c:pt>
                <c:pt idx="3888">
                  <c:v>53.830395679191057</c:v>
                </c:pt>
                <c:pt idx="3889">
                  <c:v>53.829757482631713</c:v>
                </c:pt>
                <c:pt idx="3890">
                  <c:v>53.829119134948385</c:v>
                </c:pt>
                <c:pt idx="3891">
                  <c:v>53.828480787265065</c:v>
                </c:pt>
                <c:pt idx="3892">
                  <c:v>53.827842590705721</c:v>
                </c:pt>
                <c:pt idx="3893">
                  <c:v>53.8272042430224</c:v>
                </c:pt>
                <c:pt idx="3894">
                  <c:v>53.826565895339073</c:v>
                </c:pt>
                <c:pt idx="3895">
                  <c:v>53.825927698779729</c:v>
                </c:pt>
                <c:pt idx="3896">
                  <c:v>53.825289351096409</c:v>
                </c:pt>
                <c:pt idx="3897">
                  <c:v>53.824651003413088</c:v>
                </c:pt>
                <c:pt idx="3898">
                  <c:v>53.824012806853737</c:v>
                </c:pt>
                <c:pt idx="3899">
                  <c:v>53.823374459170417</c:v>
                </c:pt>
                <c:pt idx="3900">
                  <c:v>53.822735506991179</c:v>
                </c:pt>
                <c:pt idx="3901">
                  <c:v>53.822097159307859</c:v>
                </c:pt>
                <c:pt idx="3902">
                  <c:v>53.821458962748515</c:v>
                </c:pt>
                <c:pt idx="3903">
                  <c:v>53.820820615065195</c:v>
                </c:pt>
                <c:pt idx="3904">
                  <c:v>53.820182267381867</c:v>
                </c:pt>
                <c:pt idx="3905">
                  <c:v>53.819544070822523</c:v>
                </c:pt>
                <c:pt idx="3906">
                  <c:v>53.818905723139203</c:v>
                </c:pt>
                <c:pt idx="3907">
                  <c:v>53.818267375455882</c:v>
                </c:pt>
                <c:pt idx="3908">
                  <c:v>53.817629178896532</c:v>
                </c:pt>
                <c:pt idx="3909">
                  <c:v>53.816990831213211</c:v>
                </c:pt>
                <c:pt idx="3910">
                  <c:v>53.81635248352989</c:v>
                </c:pt>
                <c:pt idx="3911">
                  <c:v>53.815714286970547</c:v>
                </c:pt>
                <c:pt idx="3912">
                  <c:v>53.81507533479131</c:v>
                </c:pt>
                <c:pt idx="3913">
                  <c:v>53.814436987107989</c:v>
                </c:pt>
                <c:pt idx="3914">
                  <c:v>53.813798790548645</c:v>
                </c:pt>
                <c:pt idx="3915">
                  <c:v>53.813160442865318</c:v>
                </c:pt>
                <c:pt idx="3916">
                  <c:v>53.812522095181997</c:v>
                </c:pt>
                <c:pt idx="3917">
                  <c:v>53.811883898622654</c:v>
                </c:pt>
                <c:pt idx="3918">
                  <c:v>53.811245550939333</c:v>
                </c:pt>
                <c:pt idx="3919">
                  <c:v>53.810607203256005</c:v>
                </c:pt>
                <c:pt idx="3920">
                  <c:v>53.809969006696662</c:v>
                </c:pt>
                <c:pt idx="3921">
                  <c:v>53.809330659013341</c:v>
                </c:pt>
                <c:pt idx="3922">
                  <c:v>53.80869231133002</c:v>
                </c:pt>
                <c:pt idx="3923">
                  <c:v>53.80805411477067</c:v>
                </c:pt>
                <c:pt idx="3924">
                  <c:v>53.807415767087349</c:v>
                </c:pt>
                <c:pt idx="3925">
                  <c:v>53.806776814908112</c:v>
                </c:pt>
                <c:pt idx="3926">
                  <c:v>53.806138467224791</c:v>
                </c:pt>
                <c:pt idx="3927">
                  <c:v>53.805500270665448</c:v>
                </c:pt>
                <c:pt idx="3928">
                  <c:v>53.804861922982127</c:v>
                </c:pt>
                <c:pt idx="3929">
                  <c:v>53.804223575298799</c:v>
                </c:pt>
                <c:pt idx="3930">
                  <c:v>53.803585378739456</c:v>
                </c:pt>
                <c:pt idx="3931">
                  <c:v>53.802947031056135</c:v>
                </c:pt>
                <c:pt idx="3932">
                  <c:v>53.802308683372814</c:v>
                </c:pt>
                <c:pt idx="3933">
                  <c:v>53.801670486813471</c:v>
                </c:pt>
                <c:pt idx="3934">
                  <c:v>53.801032139130143</c:v>
                </c:pt>
                <c:pt idx="3935">
                  <c:v>53.8003939425708</c:v>
                </c:pt>
                <c:pt idx="3936">
                  <c:v>53.799755594887479</c:v>
                </c:pt>
                <c:pt idx="3937">
                  <c:v>53.799116642708242</c:v>
                </c:pt>
                <c:pt idx="3938">
                  <c:v>53.798478295024921</c:v>
                </c:pt>
                <c:pt idx="3939">
                  <c:v>53.797840098465578</c:v>
                </c:pt>
                <c:pt idx="3940">
                  <c:v>53.79720175078225</c:v>
                </c:pt>
                <c:pt idx="3941">
                  <c:v>53.796563403098929</c:v>
                </c:pt>
                <c:pt idx="3942">
                  <c:v>53.79372770100143</c:v>
                </c:pt>
                <c:pt idx="3943">
                  <c:v>53.785133952800955</c:v>
                </c:pt>
                <c:pt idx="3944">
                  <c:v>53.829648230090605</c:v>
                </c:pt>
                <c:pt idx="3945">
                  <c:v>53.808777742966143</c:v>
                </c:pt>
                <c:pt idx="3946">
                  <c:v>53.777915999999998</c:v>
                </c:pt>
                <c:pt idx="3947">
                  <c:v>53.797101536135116</c:v>
                </c:pt>
                <c:pt idx="3948">
                  <c:v>53.80207729375298</c:v>
                </c:pt>
                <c:pt idx="3949">
                  <c:v>53.835347135637669</c:v>
                </c:pt>
                <c:pt idx="3950">
                  <c:v>53.85689669504054</c:v>
                </c:pt>
                <c:pt idx="3951">
                  <c:v>53.884648349244657</c:v>
                </c:pt>
                <c:pt idx="3952">
                  <c:v>53.875070295116906</c:v>
                </c:pt>
                <c:pt idx="3953">
                  <c:v>53.865489972920457</c:v>
                </c:pt>
                <c:pt idx="3954">
                  <c:v>53.855909650724001</c:v>
                </c:pt>
                <c:pt idx="3955">
                  <c:v>53.846331596596251</c:v>
                </c:pt>
                <c:pt idx="3956">
                  <c:v>53.836751274399802</c:v>
                </c:pt>
                <c:pt idx="3957">
                  <c:v>53.827173220272044</c:v>
                </c:pt>
                <c:pt idx="3958">
                  <c:v>53.817592898075596</c:v>
                </c:pt>
                <c:pt idx="3959">
                  <c:v>53.814090999999998</c:v>
                </c:pt>
                <c:pt idx="3960">
                  <c:v>53.837473583948558</c:v>
                </c:pt>
                <c:pt idx="3961">
                  <c:v>53.862087564139252</c:v>
                </c:pt>
                <c:pt idx="3962">
                  <c:v>53.88033389498807</c:v>
                </c:pt>
                <c:pt idx="3963">
                  <c:v>53.874364399237734</c:v>
                </c:pt>
                <c:pt idx="3964">
                  <c:v>53.892781434803339</c:v>
                </c:pt>
                <c:pt idx="3965">
                  <c:v>53.916880369575587</c:v>
                </c:pt>
                <c:pt idx="3966">
                  <c:v>53.897704476871724</c:v>
                </c:pt>
                <c:pt idx="3967">
                  <c:v>53.873868464839099</c:v>
                </c:pt>
                <c:pt idx="3968">
                  <c:v>53.87574882153158</c:v>
                </c:pt>
                <c:pt idx="3969">
                  <c:v>53.8863271926813</c:v>
                </c:pt>
                <c:pt idx="3970">
                  <c:v>53.896903059481787</c:v>
                </c:pt>
                <c:pt idx="3971">
                  <c:v>53.907481430631506</c:v>
                </c:pt>
                <c:pt idx="3972">
                  <c:v>53.918059801781226</c:v>
                </c:pt>
                <c:pt idx="3973">
                  <c:v>53.928635668581713</c:v>
                </c:pt>
                <c:pt idx="3974">
                  <c:v>53.939214039731432</c:v>
                </c:pt>
                <c:pt idx="3975">
                  <c:v>53.949802428278076</c:v>
                </c:pt>
                <c:pt idx="3976">
                  <c:v>53.960380799427796</c:v>
                </c:pt>
                <c:pt idx="3977">
                  <c:v>53.970956666228282</c:v>
                </c:pt>
                <c:pt idx="3978">
                  <c:v>53.981535037378002</c:v>
                </c:pt>
                <c:pt idx="3979">
                  <c:v>53.992110904178496</c:v>
                </c:pt>
                <c:pt idx="3980">
                  <c:v>54.002689275328216</c:v>
                </c:pt>
                <c:pt idx="3981">
                  <c:v>54.013267646477935</c:v>
                </c:pt>
                <c:pt idx="3982">
                  <c:v>54.023843513278422</c:v>
                </c:pt>
                <c:pt idx="3983">
                  <c:v>54.034421884428141</c:v>
                </c:pt>
                <c:pt idx="3984">
                  <c:v>54.045000255577861</c:v>
                </c:pt>
                <c:pt idx="3985">
                  <c:v>54.055576122378348</c:v>
                </c:pt>
                <c:pt idx="3986">
                  <c:v>54.066154493528067</c:v>
                </c:pt>
                <c:pt idx="3987">
                  <c:v>54.076742882074711</c:v>
                </c:pt>
                <c:pt idx="3988">
                  <c:v>54.087321253224431</c:v>
                </c:pt>
                <c:pt idx="3989">
                  <c:v>54.097897120024918</c:v>
                </c:pt>
                <c:pt idx="3990">
                  <c:v>54.108475491174637</c:v>
                </c:pt>
                <c:pt idx="3991">
                  <c:v>54.119053862324357</c:v>
                </c:pt>
                <c:pt idx="3992">
                  <c:v>54.129629729124851</c:v>
                </c:pt>
                <c:pt idx="3993">
                  <c:v>54.14020810027457</c:v>
                </c:pt>
                <c:pt idx="3994">
                  <c:v>54.15078647142429</c:v>
                </c:pt>
                <c:pt idx="3995">
                  <c:v>54.161362338224777</c:v>
                </c:pt>
                <c:pt idx="3996">
                  <c:v>54.171940709374496</c:v>
                </c:pt>
                <c:pt idx="3997">
                  <c:v>54.182519080524216</c:v>
                </c:pt>
                <c:pt idx="3998">
                  <c:v>54.193094947324703</c:v>
                </c:pt>
                <c:pt idx="3999">
                  <c:v>54.177310372675251</c:v>
                </c:pt>
                <c:pt idx="4000">
                  <c:v>54.159077809296782</c:v>
                </c:pt>
                <c:pt idx="4001">
                  <c:v>54.191703011683359</c:v>
                </c:pt>
                <c:pt idx="4002">
                  <c:v>54.211080730548922</c:v>
                </c:pt>
                <c:pt idx="4003">
                  <c:v>54.24647827982853</c:v>
                </c:pt>
                <c:pt idx="4004">
                  <c:v>54.282915668097282</c:v>
                </c:pt>
                <c:pt idx="4005">
                  <c:v>54.30191077923628</c:v>
                </c:pt>
                <c:pt idx="4006">
                  <c:v>54.302528000000002</c:v>
                </c:pt>
                <c:pt idx="4007">
                  <c:v>54.302528000000002</c:v>
                </c:pt>
                <c:pt idx="4008">
                  <c:v>54.311806469705644</c:v>
                </c:pt>
                <c:pt idx="4009">
                  <c:v>54.32128464528887</c:v>
                </c:pt>
                <c:pt idx="4010">
                  <c:v>54.330760576985831</c:v>
                </c:pt>
                <c:pt idx="4011">
                  <c:v>54.340238752569057</c:v>
                </c:pt>
                <c:pt idx="4012">
                  <c:v>54.349725903697347</c:v>
                </c:pt>
                <c:pt idx="4013">
                  <c:v>54.359204079280573</c:v>
                </c:pt>
                <c:pt idx="4014">
                  <c:v>54.368680010977535</c:v>
                </c:pt>
                <c:pt idx="4015">
                  <c:v>54.378158186560761</c:v>
                </c:pt>
                <c:pt idx="4016">
                  <c:v>54.387636362143986</c:v>
                </c:pt>
                <c:pt idx="4017">
                  <c:v>54.397112293840948</c:v>
                </c:pt>
                <c:pt idx="4018">
                  <c:v>54.406590469424174</c:v>
                </c:pt>
                <c:pt idx="4019">
                  <c:v>54.4160686450074</c:v>
                </c:pt>
                <c:pt idx="4020">
                  <c:v>54.425544576704354</c:v>
                </c:pt>
                <c:pt idx="4021">
                  <c:v>54.435022752287587</c:v>
                </c:pt>
                <c:pt idx="4022">
                  <c:v>54.444500927870813</c:v>
                </c:pt>
                <c:pt idx="4023">
                  <c:v>54.453976859567767</c:v>
                </c:pt>
                <c:pt idx="4024">
                  <c:v>54.463455035150993</c:v>
                </c:pt>
                <c:pt idx="4025">
                  <c:v>54.472942186279283</c:v>
                </c:pt>
                <c:pt idx="4026">
                  <c:v>54.482418117976245</c:v>
                </c:pt>
                <c:pt idx="4027">
                  <c:v>54.491896293559471</c:v>
                </c:pt>
                <c:pt idx="4028">
                  <c:v>54.501374469142704</c:v>
                </c:pt>
                <c:pt idx="4029">
                  <c:v>54.510850400839658</c:v>
                </c:pt>
                <c:pt idx="4030">
                  <c:v>54.520328576422884</c:v>
                </c:pt>
                <c:pt idx="4031">
                  <c:v>54.52980675200611</c:v>
                </c:pt>
                <c:pt idx="4032">
                  <c:v>54.539282683703071</c:v>
                </c:pt>
                <c:pt idx="4033">
                  <c:v>54.548760859286297</c:v>
                </c:pt>
                <c:pt idx="4034">
                  <c:v>54.558239034869523</c:v>
                </c:pt>
                <c:pt idx="4035">
                  <c:v>54.567714966566484</c:v>
                </c:pt>
                <c:pt idx="4036">
                  <c:v>54.57719314214971</c:v>
                </c:pt>
                <c:pt idx="4037">
                  <c:v>54.586680293277993</c:v>
                </c:pt>
                <c:pt idx="4038">
                  <c:v>54.596158468861219</c:v>
                </c:pt>
                <c:pt idx="4039">
                  <c:v>54.653023034588045</c:v>
                </c:pt>
                <c:pt idx="4040">
                  <c:v>54.662498966285007</c:v>
                </c:pt>
                <c:pt idx="4041">
                  <c:v>54.671977141868233</c:v>
                </c:pt>
                <c:pt idx="4042">
                  <c:v>54.681455317451459</c:v>
                </c:pt>
                <c:pt idx="4043">
                  <c:v>54.69093124914842</c:v>
                </c:pt>
                <c:pt idx="4044">
                  <c:v>54.700409424731646</c:v>
                </c:pt>
                <c:pt idx="4045">
                  <c:v>54.709896575859929</c:v>
                </c:pt>
                <c:pt idx="4046">
                  <c:v>54.719372507556891</c:v>
                </c:pt>
                <c:pt idx="4047">
                  <c:v>54.728850683140116</c:v>
                </c:pt>
                <c:pt idx="4048">
                  <c:v>54.738328858723342</c:v>
                </c:pt>
                <c:pt idx="4049">
                  <c:v>54.747804790420304</c:v>
                </c:pt>
                <c:pt idx="4050">
                  <c:v>54.75728296600353</c:v>
                </c:pt>
                <c:pt idx="4051">
                  <c:v>54.766761141586755</c:v>
                </c:pt>
                <c:pt idx="4052">
                  <c:v>54.766395087505963</c:v>
                </c:pt>
                <c:pt idx="4053">
                  <c:v>54.774585556138256</c:v>
                </c:pt>
                <c:pt idx="4054">
                  <c:v>54.803442474374251</c:v>
                </c:pt>
                <c:pt idx="4055">
                  <c:v>54.788268029042506</c:v>
                </c:pt>
                <c:pt idx="4056">
                  <c:v>54.773089990425106</c:v>
                </c:pt>
                <c:pt idx="4057">
                  <c:v>54.757897578665073</c:v>
                </c:pt>
                <c:pt idx="4058">
                  <c:v>54.742719540047673</c:v>
                </c:pt>
                <c:pt idx="4059">
                  <c:v>54.792538081709935</c:v>
                </c:pt>
                <c:pt idx="4060">
                  <c:v>54.793609482651021</c:v>
                </c:pt>
                <c:pt idx="4061">
                  <c:v>54.79468113729822</c:v>
                </c:pt>
                <c:pt idx="4062">
                  <c:v>54.795752791945418</c:v>
                </c:pt>
                <c:pt idx="4063">
                  <c:v>54.796824192886497</c:v>
                </c:pt>
                <c:pt idx="4064">
                  <c:v>54.797895847533695</c:v>
                </c:pt>
                <c:pt idx="4065">
                  <c:v>54.798967502180901</c:v>
                </c:pt>
                <c:pt idx="4066">
                  <c:v>54.80003890312198</c:v>
                </c:pt>
                <c:pt idx="4067">
                  <c:v>54.801110557769178</c:v>
                </c:pt>
                <c:pt idx="4068">
                  <c:v>54.802182212416376</c:v>
                </c:pt>
                <c:pt idx="4069">
                  <c:v>54.803253613357455</c:v>
                </c:pt>
                <c:pt idx="4070">
                  <c:v>54.804325268004661</c:v>
                </c:pt>
                <c:pt idx="4071">
                  <c:v>54.805397937476336</c:v>
                </c:pt>
                <c:pt idx="4072">
                  <c:v>54.806469592123534</c:v>
                </c:pt>
                <c:pt idx="4073">
                  <c:v>54.807540993064613</c:v>
                </c:pt>
                <c:pt idx="4074">
                  <c:v>54.808612647711819</c:v>
                </c:pt>
                <c:pt idx="4075">
                  <c:v>54.809684302359017</c:v>
                </c:pt>
                <c:pt idx="4076">
                  <c:v>54.810755703300096</c:v>
                </c:pt>
                <c:pt idx="4077">
                  <c:v>54.811827357947294</c:v>
                </c:pt>
                <c:pt idx="4078">
                  <c:v>54.812899012594492</c:v>
                </c:pt>
                <c:pt idx="4079">
                  <c:v>54.813970413535579</c:v>
                </c:pt>
                <c:pt idx="4080">
                  <c:v>54.815042068182777</c:v>
                </c:pt>
                <c:pt idx="4081">
                  <c:v>54.816113722829975</c:v>
                </c:pt>
                <c:pt idx="4082">
                  <c:v>54.817185123771054</c:v>
                </c:pt>
                <c:pt idx="4083">
                  <c:v>54.81825677841826</c:v>
                </c:pt>
                <c:pt idx="4084">
                  <c:v>54.819329447889935</c:v>
                </c:pt>
                <c:pt idx="4085">
                  <c:v>54.820400848831014</c:v>
                </c:pt>
                <c:pt idx="4086">
                  <c:v>54.821472503478212</c:v>
                </c:pt>
                <c:pt idx="4087">
                  <c:v>54.82254415812541</c:v>
                </c:pt>
                <c:pt idx="4088">
                  <c:v>54.823615559066496</c:v>
                </c:pt>
                <c:pt idx="4089">
                  <c:v>54.824687213713695</c:v>
                </c:pt>
                <c:pt idx="4090">
                  <c:v>54.825758868360893</c:v>
                </c:pt>
                <c:pt idx="4091">
                  <c:v>54.826830269301972</c:v>
                </c:pt>
                <c:pt idx="4092">
                  <c:v>54.801128491416314</c:v>
                </c:pt>
                <c:pt idx="4093">
                  <c:v>54.817225299713876</c:v>
                </c:pt>
                <c:pt idx="4094">
                  <c:v>54.800625856734207</c:v>
                </c:pt>
                <c:pt idx="4095">
                  <c:v>54.804342184549355</c:v>
                </c:pt>
                <c:pt idx="4096">
                  <c:v>54.809047999999997</c:v>
                </c:pt>
                <c:pt idx="4097">
                  <c:v>54.795391020262215</c:v>
                </c:pt>
                <c:pt idx="4098">
                  <c:v>54.777177753218886</c:v>
                </c:pt>
                <c:pt idx="4099">
                  <c:v>54.786778638769675</c:v>
                </c:pt>
                <c:pt idx="4100">
                  <c:v>54.790958000000003</c:v>
                </c:pt>
                <c:pt idx="4101">
                  <c:v>54.793217290311681</c:v>
                </c:pt>
                <c:pt idx="4102">
                  <c:v>54.796123271516464</c:v>
                </c:pt>
                <c:pt idx="4103">
                  <c:v>54.799029252721255</c:v>
                </c:pt>
                <c:pt idx="4104">
                  <c:v>54.801934545957003</c:v>
                </c:pt>
                <c:pt idx="4105">
                  <c:v>54.804840527161794</c:v>
                </c:pt>
                <c:pt idx="4106">
                  <c:v>54.807746508366577</c:v>
                </c:pt>
                <c:pt idx="4107">
                  <c:v>54.810651801602326</c:v>
                </c:pt>
                <c:pt idx="4108">
                  <c:v>54.813557782807116</c:v>
                </c:pt>
                <c:pt idx="4109">
                  <c:v>54.816466515888045</c:v>
                </c:pt>
                <c:pt idx="4110">
                  <c:v>54.819371809123794</c:v>
                </c:pt>
                <c:pt idx="4111">
                  <c:v>54.822277790328577</c:v>
                </c:pt>
                <c:pt idx="4112">
                  <c:v>54.825183771533368</c:v>
                </c:pt>
                <c:pt idx="4113">
                  <c:v>54.828089064769117</c:v>
                </c:pt>
                <c:pt idx="4114">
                  <c:v>54.830995045973907</c:v>
                </c:pt>
                <c:pt idx="4115">
                  <c:v>54.83390102717869</c:v>
                </c:pt>
                <c:pt idx="4116">
                  <c:v>54.836806320414446</c:v>
                </c:pt>
                <c:pt idx="4117">
                  <c:v>54.83971230161923</c:v>
                </c:pt>
                <c:pt idx="4118">
                  <c:v>54.842618282824013</c:v>
                </c:pt>
                <c:pt idx="4119">
                  <c:v>54.845523576059769</c:v>
                </c:pt>
                <c:pt idx="4120">
                  <c:v>54.848429557264552</c:v>
                </c:pt>
                <c:pt idx="4121">
                  <c:v>54.851338290345481</c:v>
                </c:pt>
                <c:pt idx="4122">
                  <c:v>54.854244271550272</c:v>
                </c:pt>
                <c:pt idx="4123">
                  <c:v>54.85714956478602</c:v>
                </c:pt>
                <c:pt idx="4124">
                  <c:v>54.860055545990804</c:v>
                </c:pt>
                <c:pt idx="4125">
                  <c:v>54.862961527195594</c:v>
                </c:pt>
                <c:pt idx="4126">
                  <c:v>54.865866820431343</c:v>
                </c:pt>
                <c:pt idx="4127">
                  <c:v>54.868772801636133</c:v>
                </c:pt>
                <c:pt idx="4128">
                  <c:v>54.871678782840917</c:v>
                </c:pt>
                <c:pt idx="4129">
                  <c:v>54.874584076076673</c:v>
                </c:pt>
                <c:pt idx="4130">
                  <c:v>54.877490057281456</c:v>
                </c:pt>
                <c:pt idx="4131">
                  <c:v>54.880396038486239</c:v>
                </c:pt>
                <c:pt idx="4132">
                  <c:v>54.883301331721995</c:v>
                </c:pt>
                <c:pt idx="4133">
                  <c:v>54.886207312926778</c:v>
                </c:pt>
                <c:pt idx="4134">
                  <c:v>54.889116046007707</c:v>
                </c:pt>
                <c:pt idx="4135">
                  <c:v>54.892021339243456</c:v>
                </c:pt>
                <c:pt idx="4136">
                  <c:v>54.894927320448247</c:v>
                </c:pt>
                <c:pt idx="4137">
                  <c:v>54.89783330165303</c:v>
                </c:pt>
                <c:pt idx="4138">
                  <c:v>54.900738594888786</c:v>
                </c:pt>
                <c:pt idx="4139">
                  <c:v>54.903644576093569</c:v>
                </c:pt>
                <c:pt idx="4140">
                  <c:v>54.90655055729836</c:v>
                </c:pt>
                <c:pt idx="4141">
                  <c:v>54.909455850534108</c:v>
                </c:pt>
                <c:pt idx="4142">
                  <c:v>54.912361831738892</c:v>
                </c:pt>
                <c:pt idx="4143">
                  <c:v>54.915267812943682</c:v>
                </c:pt>
                <c:pt idx="4144">
                  <c:v>54.918173106179431</c:v>
                </c:pt>
                <c:pt idx="4145">
                  <c:v>54.921079087384221</c:v>
                </c:pt>
                <c:pt idx="4146">
                  <c:v>54.92398782046515</c:v>
                </c:pt>
                <c:pt idx="4147">
                  <c:v>54.926893801669934</c:v>
                </c:pt>
                <c:pt idx="4148">
                  <c:v>54.929799094905682</c:v>
                </c:pt>
                <c:pt idx="4149">
                  <c:v>54.932705076110473</c:v>
                </c:pt>
                <c:pt idx="4150">
                  <c:v>54.935611057315256</c:v>
                </c:pt>
                <c:pt idx="4151">
                  <c:v>54.938516350551012</c:v>
                </c:pt>
                <c:pt idx="4152">
                  <c:v>54.941422331755795</c:v>
                </c:pt>
                <c:pt idx="4153">
                  <c:v>54.944328312960586</c:v>
                </c:pt>
                <c:pt idx="4154">
                  <c:v>54.947233606196335</c:v>
                </c:pt>
                <c:pt idx="4155">
                  <c:v>54.950139587401118</c:v>
                </c:pt>
                <c:pt idx="4156">
                  <c:v>54.953045568605908</c:v>
                </c:pt>
                <c:pt idx="4157">
                  <c:v>54.953769999999999</c:v>
                </c:pt>
                <c:pt idx="4158">
                  <c:v>54.967577916070582</c:v>
                </c:pt>
                <c:pt idx="4159">
                  <c:v>55.013702394040521</c:v>
                </c:pt>
                <c:pt idx="4160">
                  <c:v>55.026133999999999</c:v>
                </c:pt>
                <c:pt idx="4161">
                  <c:v>55.026133999999999</c:v>
                </c:pt>
                <c:pt idx="4162">
                  <c:v>55.026133999999999</c:v>
                </c:pt>
                <c:pt idx="4163">
                  <c:v>54.982785080572114</c:v>
                </c:pt>
                <c:pt idx="4164">
                  <c:v>54.986445164043872</c:v>
                </c:pt>
                <c:pt idx="4165">
                  <c:v>54.989955999999999</c:v>
                </c:pt>
                <c:pt idx="4166">
                  <c:v>54.994396238205134</c:v>
                </c:pt>
                <c:pt idx="4167">
                  <c:v>54.999850023078203</c:v>
                </c:pt>
                <c:pt idx="4168">
                  <c:v>55.005303807951272</c:v>
                </c:pt>
                <c:pt idx="4169">
                  <c:v>55.010756301682093</c:v>
                </c:pt>
                <c:pt idx="4170">
                  <c:v>55.016210086555162</c:v>
                </c:pt>
                <c:pt idx="4171">
                  <c:v>55.021669035997242</c:v>
                </c:pt>
                <c:pt idx="4172">
                  <c:v>55.027122820870311</c:v>
                </c:pt>
                <c:pt idx="4173">
                  <c:v>55.032575314601125</c:v>
                </c:pt>
                <c:pt idx="4174">
                  <c:v>55.038029099474194</c:v>
                </c:pt>
                <c:pt idx="4175">
                  <c:v>55.04348288434727</c:v>
                </c:pt>
                <c:pt idx="4176">
                  <c:v>54.997019248629321</c:v>
                </c:pt>
                <c:pt idx="4177">
                  <c:v>55.005819457796854</c:v>
                </c:pt>
                <c:pt idx="4178">
                  <c:v>55.008045000000003</c:v>
                </c:pt>
                <c:pt idx="4179">
                  <c:v>54.959695613825986</c:v>
                </c:pt>
                <c:pt idx="4180">
                  <c:v>54.986263198855504</c:v>
                </c:pt>
                <c:pt idx="4181">
                  <c:v>54.957203959942774</c:v>
                </c:pt>
                <c:pt idx="4182">
                  <c:v>54.970270840286055</c:v>
                </c:pt>
                <c:pt idx="4183">
                  <c:v>54.971867000000003</c:v>
                </c:pt>
                <c:pt idx="4184">
                  <c:v>54.938320253218883</c:v>
                </c:pt>
                <c:pt idx="4185">
                  <c:v>54.933081034653192</c:v>
                </c:pt>
                <c:pt idx="4186">
                  <c:v>54.930278371996842</c:v>
                </c:pt>
                <c:pt idx="4187">
                  <c:v>54.927475709340499</c:v>
                </c:pt>
                <c:pt idx="4188">
                  <c:v>54.924673710193304</c:v>
                </c:pt>
                <c:pt idx="4189">
                  <c:v>54.921871047536953</c:v>
                </c:pt>
                <c:pt idx="4190">
                  <c:v>54.919068384880603</c:v>
                </c:pt>
                <c:pt idx="4191">
                  <c:v>54.916266385733408</c:v>
                </c:pt>
                <c:pt idx="4192">
                  <c:v>54.913463723077065</c:v>
                </c:pt>
                <c:pt idx="4193">
                  <c:v>54.910661060420715</c:v>
                </c:pt>
                <c:pt idx="4194">
                  <c:v>54.90785906127352</c:v>
                </c:pt>
                <c:pt idx="4195">
                  <c:v>54.90505639861717</c:v>
                </c:pt>
                <c:pt idx="4196">
                  <c:v>54.90225108192422</c:v>
                </c:pt>
                <c:pt idx="4197">
                  <c:v>54.89944841926787</c:v>
                </c:pt>
                <c:pt idx="4198">
                  <c:v>54.896646420120675</c:v>
                </c:pt>
                <c:pt idx="4199">
                  <c:v>54.893843757464332</c:v>
                </c:pt>
                <c:pt idx="4200">
                  <c:v>54.891041094807981</c:v>
                </c:pt>
                <c:pt idx="4201">
                  <c:v>54.888239095660786</c:v>
                </c:pt>
                <c:pt idx="4202">
                  <c:v>54.885436433004436</c:v>
                </c:pt>
                <c:pt idx="4203">
                  <c:v>54.882633770348093</c:v>
                </c:pt>
                <c:pt idx="4204">
                  <c:v>54.879831771200898</c:v>
                </c:pt>
                <c:pt idx="4205">
                  <c:v>54.877029108544548</c:v>
                </c:pt>
                <c:pt idx="4206">
                  <c:v>54.874226445888198</c:v>
                </c:pt>
                <c:pt idx="4207">
                  <c:v>54.871424446741003</c:v>
                </c:pt>
                <c:pt idx="4208">
                  <c:v>54.868619130048053</c:v>
                </c:pt>
                <c:pt idx="4209">
                  <c:v>54.865816467391703</c:v>
                </c:pt>
                <c:pt idx="4210">
                  <c:v>54.863323000000001</c:v>
                </c:pt>
                <c:pt idx="4211">
                  <c:v>54.861188541120384</c:v>
                </c:pt>
                <c:pt idx="4212">
                  <c:v>54.845233999999998</c:v>
                </c:pt>
                <c:pt idx="4213">
                  <c:v>54.840462693848352</c:v>
                </c:pt>
                <c:pt idx="4214">
                  <c:v>54.814076948271747</c:v>
                </c:pt>
                <c:pt idx="4215">
                  <c:v>54.829395107296136</c:v>
                </c:pt>
                <c:pt idx="4216">
                  <c:v>54.750514530281357</c:v>
                </c:pt>
                <c:pt idx="4217">
                  <c:v>54.830031657210967</c:v>
                </c:pt>
                <c:pt idx="4218">
                  <c:v>54.842213518359557</c:v>
                </c:pt>
                <c:pt idx="4219">
                  <c:v>54.826942434357292</c:v>
                </c:pt>
                <c:pt idx="4220">
                  <c:v>54.825815074583922</c:v>
                </c:pt>
                <c:pt idx="4221">
                  <c:v>54.824686647235012</c:v>
                </c:pt>
                <c:pt idx="4222">
                  <c:v>54.823559287461642</c:v>
                </c:pt>
                <c:pt idx="4223">
                  <c:v>54.822432194582156</c:v>
                </c:pt>
                <c:pt idx="4224">
                  <c:v>54.821304834808778</c:v>
                </c:pt>
                <c:pt idx="4225">
                  <c:v>54.820177475035408</c:v>
                </c:pt>
                <c:pt idx="4226">
                  <c:v>54.819050382155922</c:v>
                </c:pt>
                <c:pt idx="4227">
                  <c:v>54.817923022382551</c:v>
                </c:pt>
                <c:pt idx="4228">
                  <c:v>54.816795662609181</c:v>
                </c:pt>
                <c:pt idx="4229">
                  <c:v>54.815668569729695</c:v>
                </c:pt>
                <c:pt idx="4230">
                  <c:v>54.814541209956325</c:v>
                </c:pt>
                <c:pt idx="4231">
                  <c:v>54.813413850182954</c:v>
                </c:pt>
                <c:pt idx="4232">
                  <c:v>54.812286757303468</c:v>
                </c:pt>
                <c:pt idx="4233">
                  <c:v>54.811158329954552</c:v>
                </c:pt>
                <c:pt idx="4234">
                  <c:v>54.810030970181181</c:v>
                </c:pt>
                <c:pt idx="4235">
                  <c:v>54.806718815450644</c:v>
                </c:pt>
                <c:pt idx="4236">
                  <c:v>54.795875031473535</c:v>
                </c:pt>
                <c:pt idx="4237">
                  <c:v>54.829725367103698</c:v>
                </c:pt>
                <c:pt idx="4238">
                  <c:v>54.839815590844061</c:v>
                </c:pt>
                <c:pt idx="4239">
                  <c:v>54.803371847877919</c:v>
                </c:pt>
                <c:pt idx="4240">
                  <c:v>54.772869</c:v>
                </c:pt>
                <c:pt idx="4241">
                  <c:v>54.769777268653158</c:v>
                </c:pt>
                <c:pt idx="4242">
                  <c:v>54.754341250182875</c:v>
                </c:pt>
                <c:pt idx="4243">
                  <c:v>54.751856961674129</c:v>
                </c:pt>
                <c:pt idx="4244">
                  <c:v>54.749373261301876</c:v>
                </c:pt>
                <c:pt idx="4245">
                  <c:v>54.74688897279313</c:v>
                </c:pt>
                <c:pt idx="4246">
                  <c:v>54.744402331738449</c:v>
                </c:pt>
                <c:pt idx="4247">
                  <c:v>54.74191804322971</c:v>
                </c:pt>
                <c:pt idx="4248">
                  <c:v>54.73943434285745</c:v>
                </c:pt>
                <c:pt idx="4249">
                  <c:v>54.736950054348704</c:v>
                </c:pt>
                <c:pt idx="4250">
                  <c:v>54.734465765839964</c:v>
                </c:pt>
                <c:pt idx="4251">
                  <c:v>54.731982065467705</c:v>
                </c:pt>
                <c:pt idx="4252">
                  <c:v>54.729497776958965</c:v>
                </c:pt>
                <c:pt idx="4253">
                  <c:v>54.727013488450218</c:v>
                </c:pt>
                <c:pt idx="4254">
                  <c:v>54.724529788077959</c:v>
                </c:pt>
                <c:pt idx="4255">
                  <c:v>54.722045499569219</c:v>
                </c:pt>
                <c:pt idx="4256">
                  <c:v>54.719561211060473</c:v>
                </c:pt>
                <c:pt idx="4257">
                  <c:v>54.717077510688213</c:v>
                </c:pt>
                <c:pt idx="4258">
                  <c:v>54.71459086963354</c:v>
                </c:pt>
                <c:pt idx="4259">
                  <c:v>54.712106581124793</c:v>
                </c:pt>
                <c:pt idx="4260">
                  <c:v>54.697202026345302</c:v>
                </c:pt>
                <c:pt idx="4261">
                  <c:v>54.694718325973042</c:v>
                </c:pt>
                <c:pt idx="4262">
                  <c:v>54.692234037464303</c:v>
                </c:pt>
                <c:pt idx="4263">
                  <c:v>54.689749748955563</c:v>
                </c:pt>
                <c:pt idx="4264">
                  <c:v>54.687266048583304</c:v>
                </c:pt>
                <c:pt idx="4265">
                  <c:v>54.684781760074557</c:v>
                </c:pt>
                <c:pt idx="4266">
                  <c:v>54.682295119019876</c:v>
                </c:pt>
                <c:pt idx="4267">
                  <c:v>54.679810830511137</c:v>
                </c:pt>
                <c:pt idx="4268">
                  <c:v>54.677327130138877</c:v>
                </c:pt>
                <c:pt idx="4269">
                  <c:v>54.674842841630138</c:v>
                </c:pt>
                <c:pt idx="4270">
                  <c:v>54.672358553121391</c:v>
                </c:pt>
                <c:pt idx="4271">
                  <c:v>54.669874852749132</c:v>
                </c:pt>
                <c:pt idx="4272">
                  <c:v>54.667390564240392</c:v>
                </c:pt>
                <c:pt idx="4273">
                  <c:v>54.664906275731646</c:v>
                </c:pt>
                <c:pt idx="4274">
                  <c:v>54.662422575359386</c:v>
                </c:pt>
                <c:pt idx="4275">
                  <c:v>54.659938286850647</c:v>
                </c:pt>
                <c:pt idx="4276">
                  <c:v>54.6574539983419</c:v>
                </c:pt>
                <c:pt idx="4277">
                  <c:v>54.654970297969641</c:v>
                </c:pt>
                <c:pt idx="4278">
                  <c:v>54.652483656914967</c:v>
                </c:pt>
                <c:pt idx="4279">
                  <c:v>54.64999936840622</c:v>
                </c:pt>
                <c:pt idx="4280">
                  <c:v>54.647515668033961</c:v>
                </c:pt>
                <c:pt idx="4281">
                  <c:v>54.672834463519315</c:v>
                </c:pt>
                <c:pt idx="4282">
                  <c:v>54.682530824791421</c:v>
                </c:pt>
                <c:pt idx="4283">
                  <c:v>54.673441493800667</c:v>
                </c:pt>
                <c:pt idx="4284">
                  <c:v>54.700906933714826</c:v>
                </c:pt>
                <c:pt idx="4285">
                  <c:v>54.709234941120378</c:v>
                </c:pt>
                <c:pt idx="4286">
                  <c:v>54.711744666787787</c:v>
                </c:pt>
                <c:pt idx="4287">
                  <c:v>54.718508225372588</c:v>
                </c:pt>
                <c:pt idx="4288">
                  <c:v>54.707847943313951</c:v>
                </c:pt>
                <c:pt idx="4289">
                  <c:v>54.712037738197424</c:v>
                </c:pt>
                <c:pt idx="4290">
                  <c:v>54.737324741271557</c:v>
                </c:pt>
                <c:pt idx="4291">
                  <c:v>54.738480178139241</c:v>
                </c:pt>
                <c:pt idx="4292">
                  <c:v>54.739634521878386</c:v>
                </c:pt>
                <c:pt idx="4293">
                  <c:v>54.740788592335392</c:v>
                </c:pt>
                <c:pt idx="4294">
                  <c:v>54.74194293607453</c:v>
                </c:pt>
                <c:pt idx="4295">
                  <c:v>54.743097279813675</c:v>
                </c:pt>
                <c:pt idx="4296">
                  <c:v>54.74425135027068</c:v>
                </c:pt>
                <c:pt idx="4297">
                  <c:v>54.745405694009818</c:v>
                </c:pt>
                <c:pt idx="4298">
                  <c:v>54.746560037748964</c:v>
                </c:pt>
                <c:pt idx="4299">
                  <c:v>54.747714108205969</c:v>
                </c:pt>
                <c:pt idx="4300">
                  <c:v>54.748868451945107</c:v>
                </c:pt>
                <c:pt idx="4301">
                  <c:v>54.750022795684252</c:v>
                </c:pt>
                <c:pt idx="4302">
                  <c:v>54.751176866141257</c:v>
                </c:pt>
                <c:pt idx="4303">
                  <c:v>54.752332303008941</c:v>
                </c:pt>
                <c:pt idx="4304">
                  <c:v>54.75348664674808</c:v>
                </c:pt>
                <c:pt idx="4305">
                  <c:v>54.754640717205085</c:v>
                </c:pt>
                <c:pt idx="4306">
                  <c:v>54.75579506094423</c:v>
                </c:pt>
                <c:pt idx="4307">
                  <c:v>54.756949404683368</c:v>
                </c:pt>
                <c:pt idx="4308">
                  <c:v>54.758103475140373</c:v>
                </c:pt>
                <c:pt idx="4309">
                  <c:v>54.759257818879519</c:v>
                </c:pt>
                <c:pt idx="4310">
                  <c:v>54.760412162618657</c:v>
                </c:pt>
                <c:pt idx="4311">
                  <c:v>54.761566233075669</c:v>
                </c:pt>
                <c:pt idx="4312">
                  <c:v>54.762720576814807</c:v>
                </c:pt>
                <c:pt idx="4313">
                  <c:v>54.776572701684508</c:v>
                </c:pt>
                <c:pt idx="4314">
                  <c:v>54.777727045423646</c:v>
                </c:pt>
                <c:pt idx="4315">
                  <c:v>54.778881389162791</c:v>
                </c:pt>
                <c:pt idx="4316">
                  <c:v>54.780035459619796</c:v>
                </c:pt>
                <c:pt idx="4317">
                  <c:v>54.781190896487473</c:v>
                </c:pt>
                <c:pt idx="4318">
                  <c:v>54.782345240226618</c:v>
                </c:pt>
                <c:pt idx="4319">
                  <c:v>54.783499310683624</c:v>
                </c:pt>
                <c:pt idx="4320">
                  <c:v>54.784653654422762</c:v>
                </c:pt>
                <c:pt idx="4321">
                  <c:v>54.785807998161907</c:v>
                </c:pt>
                <c:pt idx="4322">
                  <c:v>54.786962068618912</c:v>
                </c:pt>
                <c:pt idx="4323">
                  <c:v>54.788116412358058</c:v>
                </c:pt>
                <c:pt idx="4324">
                  <c:v>54.789270756097196</c:v>
                </c:pt>
                <c:pt idx="4325">
                  <c:v>54.790424826554201</c:v>
                </c:pt>
                <c:pt idx="4326">
                  <c:v>54.800762141630898</c:v>
                </c:pt>
                <c:pt idx="4327">
                  <c:v>54.809047999999997</c:v>
                </c:pt>
                <c:pt idx="4328">
                  <c:v>54.809047999999997</c:v>
                </c:pt>
                <c:pt idx="4329">
                  <c:v>54.778497988555074</c:v>
                </c:pt>
                <c:pt idx="4330">
                  <c:v>54.775434662693684</c:v>
                </c:pt>
                <c:pt idx="4331">
                  <c:v>54.759593381974248</c:v>
                </c:pt>
                <c:pt idx="4332">
                  <c:v>54.757850903195042</c:v>
                </c:pt>
                <c:pt idx="4333">
                  <c:v>54.783578343586079</c:v>
                </c:pt>
                <c:pt idx="4334">
                  <c:v>54.823471846960665</c:v>
                </c:pt>
                <c:pt idx="4335">
                  <c:v>54.847186489954382</c:v>
                </c:pt>
                <c:pt idx="4336">
                  <c:v>54.850432187540882</c:v>
                </c:pt>
                <c:pt idx="4337">
                  <c:v>54.853677885127382</c:v>
                </c:pt>
                <c:pt idx="4338">
                  <c:v>54.856922814319574</c:v>
                </c:pt>
                <c:pt idx="4339">
                  <c:v>54.860168511906075</c:v>
                </c:pt>
                <c:pt idx="4340">
                  <c:v>54.863414209492575</c:v>
                </c:pt>
                <c:pt idx="4341">
                  <c:v>54.866659138684767</c:v>
                </c:pt>
                <c:pt idx="4342">
                  <c:v>54.869907909848529</c:v>
                </c:pt>
                <c:pt idx="4343">
                  <c:v>54.873153607435029</c:v>
                </c:pt>
                <c:pt idx="4344">
                  <c:v>54.876398536627221</c:v>
                </c:pt>
                <c:pt idx="4345">
                  <c:v>54.879644234213721</c:v>
                </c:pt>
                <c:pt idx="4346">
                  <c:v>54.882889931800221</c:v>
                </c:pt>
                <c:pt idx="4347">
                  <c:v>54.886134860992414</c:v>
                </c:pt>
                <c:pt idx="4348">
                  <c:v>54.889380558578914</c:v>
                </c:pt>
                <c:pt idx="4349">
                  <c:v>54.892626256165414</c:v>
                </c:pt>
                <c:pt idx="4350">
                  <c:v>54.895871185357606</c:v>
                </c:pt>
                <c:pt idx="4351">
                  <c:v>54.899116882944107</c:v>
                </c:pt>
                <c:pt idx="4352">
                  <c:v>54.902362580530614</c:v>
                </c:pt>
                <c:pt idx="4353">
                  <c:v>54.905607509722799</c:v>
                </c:pt>
                <c:pt idx="4354">
                  <c:v>54.908853207309299</c:v>
                </c:pt>
                <c:pt idx="4355">
                  <c:v>54.912101978473061</c:v>
                </c:pt>
                <c:pt idx="4356">
                  <c:v>54.915347676059568</c:v>
                </c:pt>
                <c:pt idx="4357">
                  <c:v>54.918592605251753</c:v>
                </c:pt>
                <c:pt idx="4358">
                  <c:v>54.92183830283826</c:v>
                </c:pt>
                <c:pt idx="4359">
                  <c:v>54.925084000424761</c:v>
                </c:pt>
                <c:pt idx="4360">
                  <c:v>54.928328929616946</c:v>
                </c:pt>
                <c:pt idx="4361">
                  <c:v>54.931574627203453</c:v>
                </c:pt>
                <c:pt idx="4362">
                  <c:v>54.934820324789953</c:v>
                </c:pt>
                <c:pt idx="4363">
                  <c:v>54.938065253982138</c:v>
                </c:pt>
                <c:pt idx="4364">
                  <c:v>54.941310951568646</c:v>
                </c:pt>
                <c:pt idx="4365">
                  <c:v>54.944556649155146</c:v>
                </c:pt>
                <c:pt idx="4366">
                  <c:v>54.947801578347338</c:v>
                </c:pt>
                <c:pt idx="4367">
                  <c:v>54.9510503495111</c:v>
                </c:pt>
                <c:pt idx="4368">
                  <c:v>54.9542960470976</c:v>
                </c:pt>
                <c:pt idx="4369">
                  <c:v>54.957540976289785</c:v>
                </c:pt>
                <c:pt idx="4370">
                  <c:v>54.960786673876292</c:v>
                </c:pt>
                <c:pt idx="4371">
                  <c:v>54.964032371462793</c:v>
                </c:pt>
                <c:pt idx="4372">
                  <c:v>54.967277300654985</c:v>
                </c:pt>
                <c:pt idx="4373">
                  <c:v>54.970522998241485</c:v>
                </c:pt>
                <c:pt idx="4374">
                  <c:v>54.973768695827985</c:v>
                </c:pt>
                <c:pt idx="4375">
                  <c:v>54.977013625020177</c:v>
                </c:pt>
                <c:pt idx="4376">
                  <c:v>54.980259322606678</c:v>
                </c:pt>
                <c:pt idx="4377">
                  <c:v>54.983505020193178</c:v>
                </c:pt>
                <c:pt idx="4378">
                  <c:v>54.98674994938537</c:v>
                </c:pt>
                <c:pt idx="4379">
                  <c:v>54.98999564697187</c:v>
                </c:pt>
                <c:pt idx="4380">
                  <c:v>54.993244418135632</c:v>
                </c:pt>
                <c:pt idx="4381">
                  <c:v>54.996490115722139</c:v>
                </c:pt>
                <c:pt idx="4382">
                  <c:v>54.999735044914324</c:v>
                </c:pt>
                <c:pt idx="4383">
                  <c:v>55.002980742500824</c:v>
                </c:pt>
                <c:pt idx="4384">
                  <c:v>55.006226440087332</c:v>
                </c:pt>
                <c:pt idx="4385">
                  <c:v>55.009471369279517</c:v>
                </c:pt>
                <c:pt idx="4386">
                  <c:v>55.012717066866017</c:v>
                </c:pt>
                <c:pt idx="4387">
                  <c:v>55.015962764452524</c:v>
                </c:pt>
                <c:pt idx="4388">
                  <c:v>55.019207693644709</c:v>
                </c:pt>
                <c:pt idx="4389">
                  <c:v>55.022453391231217</c:v>
                </c:pt>
                <c:pt idx="4390">
                  <c:v>55.025699088817717</c:v>
                </c:pt>
                <c:pt idx="4391">
                  <c:v>55.026133999999999</c:v>
                </c:pt>
                <c:pt idx="4392">
                  <c:v>54.978386801668655</c:v>
                </c:pt>
                <c:pt idx="4393">
                  <c:v>55.020000819742492</c:v>
                </c:pt>
                <c:pt idx="4394">
                  <c:v>55.032721359519911</c:v>
                </c:pt>
                <c:pt idx="4395">
                  <c:v>55.009838807866508</c:v>
                </c:pt>
                <c:pt idx="4396">
                  <c:v>55.040894220791607</c:v>
                </c:pt>
                <c:pt idx="4397">
                  <c:v>55.0607732353362</c:v>
                </c:pt>
                <c:pt idx="4398">
                  <c:v>55.062313000000003</c:v>
                </c:pt>
                <c:pt idx="4399">
                  <c:v>55.062313000000003</c:v>
                </c:pt>
                <c:pt idx="4400">
                  <c:v>55.069440720155249</c:v>
                </c:pt>
                <c:pt idx="4401">
                  <c:v>55.07711141822805</c:v>
                </c:pt>
                <c:pt idx="4402">
                  <c:v>55.084782116300858</c:v>
                </c:pt>
                <c:pt idx="4403">
                  <c:v>55.092450998394007</c:v>
                </c:pt>
                <c:pt idx="4404">
                  <c:v>55.100121696466807</c:v>
                </c:pt>
                <c:pt idx="4405">
                  <c:v>55.107799658458241</c:v>
                </c:pt>
                <c:pt idx="4406">
                  <c:v>55.115470356531048</c:v>
                </c:pt>
                <c:pt idx="4407">
                  <c:v>55.101028599761619</c:v>
                </c:pt>
                <c:pt idx="4408">
                  <c:v>55.082808824034338</c:v>
                </c:pt>
                <c:pt idx="4409">
                  <c:v>55.064590298998574</c:v>
                </c:pt>
                <c:pt idx="4410">
                  <c:v>55.094179842669845</c:v>
                </c:pt>
                <c:pt idx="4411">
                  <c:v>55.082429253218884</c:v>
                </c:pt>
                <c:pt idx="4412">
                  <c:v>55.0318273524082</c:v>
                </c:pt>
                <c:pt idx="4413">
                  <c:v>55.042451231759657</c:v>
                </c:pt>
                <c:pt idx="4414">
                  <c:v>55.060665801430275</c:v>
                </c:pt>
                <c:pt idx="4415">
                  <c:v>55.078879487601334</c:v>
                </c:pt>
                <c:pt idx="4416">
                  <c:v>55.076824489305174</c:v>
                </c:pt>
                <c:pt idx="4417">
                  <c:v>55.072917045435965</c:v>
                </c:pt>
                <c:pt idx="4418">
                  <c:v>55.069013298297001</c:v>
                </c:pt>
                <c:pt idx="4419">
                  <c:v>55.065110475340596</c:v>
                </c:pt>
                <c:pt idx="4420">
                  <c:v>55.061206728201633</c:v>
                </c:pt>
                <c:pt idx="4421">
                  <c:v>55.057302981062669</c:v>
                </c:pt>
                <c:pt idx="4422">
                  <c:v>55.053400158106264</c:v>
                </c:pt>
                <c:pt idx="4423">
                  <c:v>55.049496410967301</c:v>
                </c:pt>
                <c:pt idx="4424">
                  <c:v>55.045592663828337</c:v>
                </c:pt>
                <c:pt idx="4425">
                  <c:v>55.041689840871932</c:v>
                </c:pt>
                <c:pt idx="4426">
                  <c:v>55.037786093732969</c:v>
                </c:pt>
                <c:pt idx="4427">
                  <c:v>55.033882346594005</c:v>
                </c:pt>
                <c:pt idx="4428">
                  <c:v>55.0299795236376</c:v>
                </c:pt>
                <c:pt idx="4429">
                  <c:v>55.025590683194281</c:v>
                </c:pt>
                <c:pt idx="4430">
                  <c:v>54.990370054363375</c:v>
                </c:pt>
                <c:pt idx="4431">
                  <c:v>55.009675369098716</c:v>
                </c:pt>
                <c:pt idx="4432">
                  <c:v>55.058971133492257</c:v>
                </c:pt>
                <c:pt idx="4433">
                  <c:v>54.972660604196477</c:v>
                </c:pt>
                <c:pt idx="4434">
                  <c:v>54.989033003814974</c:v>
                </c:pt>
                <c:pt idx="4435">
                  <c:v>54.972915075107302</c:v>
                </c:pt>
                <c:pt idx="4436">
                  <c:v>54.989955999999999</c:v>
                </c:pt>
                <c:pt idx="4437">
                  <c:v>54.988657767048167</c:v>
                </c:pt>
                <c:pt idx="4438">
                  <c:v>54.97234283716125</c:v>
                </c:pt>
                <c:pt idx="4439">
                  <c:v>54.978415151871573</c:v>
                </c:pt>
                <c:pt idx="4440">
                  <c:v>54.984486029007392</c:v>
                </c:pt>
                <c:pt idx="4441">
                  <c:v>54.990558343717716</c:v>
                </c:pt>
                <c:pt idx="4442">
                  <c:v>54.996636408726062</c:v>
                </c:pt>
                <c:pt idx="4443">
                  <c:v>55.002708723436385</c:v>
                </c:pt>
                <c:pt idx="4444">
                  <c:v>55.003637046256557</c:v>
                </c:pt>
                <c:pt idx="4445">
                  <c:v>54.967200214064363</c:v>
                </c:pt>
                <c:pt idx="4446">
                  <c:v>54.940598118741057</c:v>
                </c:pt>
                <c:pt idx="4447">
                  <c:v>54.969282330710541</c:v>
                </c:pt>
                <c:pt idx="4448">
                  <c:v>54.95105693133047</c:v>
                </c:pt>
                <c:pt idx="4449">
                  <c:v>54.935679999999998</c:v>
                </c:pt>
                <c:pt idx="4450">
                  <c:v>54.938643240343346</c:v>
                </c:pt>
                <c:pt idx="4451">
                  <c:v>54.953769999999999</c:v>
                </c:pt>
                <c:pt idx="4452">
                  <c:v>54.9569925170441</c:v>
                </c:pt>
                <c:pt idx="4453">
                  <c:v>54.971462057799506</c:v>
                </c:pt>
                <c:pt idx="4454">
                  <c:v>54.969254992180282</c:v>
                </c:pt>
                <c:pt idx="4455">
                  <c:v>54.967045836536798</c:v>
                </c:pt>
                <c:pt idx="4456">
                  <c:v>54.964838770917574</c:v>
                </c:pt>
                <c:pt idx="4457">
                  <c:v>54.962632227804413</c:v>
                </c:pt>
                <c:pt idx="4458">
                  <c:v>54.960425162185189</c:v>
                </c:pt>
                <c:pt idx="4459">
                  <c:v>54.958218619072035</c:v>
                </c:pt>
                <c:pt idx="4460">
                  <c:v>54.956011553452811</c:v>
                </c:pt>
                <c:pt idx="4461">
                  <c:v>54.953804487833587</c:v>
                </c:pt>
                <c:pt idx="4462">
                  <c:v>54.951597944720426</c:v>
                </c:pt>
                <c:pt idx="4463">
                  <c:v>54.949390879101202</c:v>
                </c:pt>
                <c:pt idx="4464">
                  <c:v>54.947183813481978</c:v>
                </c:pt>
                <c:pt idx="4465">
                  <c:v>54.944977270368824</c:v>
                </c:pt>
                <c:pt idx="4466">
                  <c:v>54.9427702047496</c:v>
                </c:pt>
                <c:pt idx="4467">
                  <c:v>54.940561049106115</c:v>
                </c:pt>
                <c:pt idx="4468">
                  <c:v>54.938353983486891</c:v>
                </c:pt>
                <c:pt idx="4469">
                  <c:v>54.93614744037373</c:v>
                </c:pt>
                <c:pt idx="4470">
                  <c:v>54.933940374754506</c:v>
                </c:pt>
                <c:pt idx="4471">
                  <c:v>54.931733309135282</c:v>
                </c:pt>
                <c:pt idx="4472">
                  <c:v>54.929526766022121</c:v>
                </c:pt>
                <c:pt idx="4473">
                  <c:v>54.927319700402897</c:v>
                </c:pt>
                <c:pt idx="4474">
                  <c:v>54.925112634783673</c:v>
                </c:pt>
                <c:pt idx="4475">
                  <c:v>54.922906091670519</c:v>
                </c:pt>
                <c:pt idx="4476">
                  <c:v>54.920699026051295</c:v>
                </c:pt>
                <c:pt idx="4477">
                  <c:v>54.918491960432071</c:v>
                </c:pt>
                <c:pt idx="4478">
                  <c:v>54.91628541731891</c:v>
                </c:pt>
                <c:pt idx="4479">
                  <c:v>54.914078351699686</c:v>
                </c:pt>
                <c:pt idx="4480">
                  <c:v>54.911869196056202</c:v>
                </c:pt>
                <c:pt idx="4481">
                  <c:v>54.909662652943041</c:v>
                </c:pt>
                <c:pt idx="4482">
                  <c:v>54.907455587323824</c:v>
                </c:pt>
                <c:pt idx="4483">
                  <c:v>54.9052485217046</c:v>
                </c:pt>
                <c:pt idx="4484">
                  <c:v>54.903041978591439</c:v>
                </c:pt>
                <c:pt idx="4485">
                  <c:v>54.900834912972215</c:v>
                </c:pt>
                <c:pt idx="4486">
                  <c:v>54.88507008130663</c:v>
                </c:pt>
                <c:pt idx="4487">
                  <c:v>54.87800508345255</c:v>
                </c:pt>
                <c:pt idx="4488">
                  <c:v>54.869617360038148</c:v>
                </c:pt>
                <c:pt idx="4489">
                  <c:v>54.827137</c:v>
                </c:pt>
                <c:pt idx="4490">
                  <c:v>54.827137</c:v>
                </c:pt>
                <c:pt idx="4491">
                  <c:v>54.81143700476872</c:v>
                </c:pt>
                <c:pt idx="4492">
                  <c:v>54.774968962574491</c:v>
                </c:pt>
                <c:pt idx="4493">
                  <c:v>54.77102300762995</c:v>
                </c:pt>
                <c:pt idx="4494">
                  <c:v>54.757973036719122</c:v>
                </c:pt>
                <c:pt idx="4495">
                  <c:v>54.706041493861008</c:v>
                </c:pt>
                <c:pt idx="4496">
                  <c:v>54.678714897604003</c:v>
                </c:pt>
                <c:pt idx="4497">
                  <c:v>54.651394770711647</c:v>
                </c:pt>
                <c:pt idx="4498">
                  <c:v>54.624068174454642</c:v>
                </c:pt>
                <c:pt idx="4499">
                  <c:v>54.610061999999999</c:v>
                </c:pt>
                <c:pt idx="4500">
                  <c:v>54.619067682403433</c:v>
                </c:pt>
                <c:pt idx="4501">
                  <c:v>54.619015925608011</c:v>
                </c:pt>
                <c:pt idx="4502">
                  <c:v>54.591536972109658</c:v>
                </c:pt>
                <c:pt idx="4503">
                  <c:v>54.573883000000002</c:v>
                </c:pt>
                <c:pt idx="4504">
                  <c:v>54.554849543633765</c:v>
                </c:pt>
                <c:pt idx="4505">
                  <c:v>54.528038034564958</c:v>
                </c:pt>
                <c:pt idx="4506">
                  <c:v>54.500043390557941</c:v>
                </c:pt>
                <c:pt idx="4507">
                  <c:v>54.493340426323321</c:v>
                </c:pt>
                <c:pt idx="4508">
                  <c:v>54.490578456163135</c:v>
                </c:pt>
                <c:pt idx="4509">
                  <c:v>54.470734086050136</c:v>
                </c:pt>
                <c:pt idx="4510">
                  <c:v>54.450885016820365</c:v>
                </c:pt>
                <c:pt idx="4511">
                  <c:v>54.431035947590594</c:v>
                </c:pt>
                <c:pt idx="4512">
                  <c:v>54.396167374821175</c:v>
                </c:pt>
                <c:pt idx="4513">
                  <c:v>54.394969729618765</c:v>
                </c:pt>
                <c:pt idx="4514">
                  <c:v>54.39715596156212</c:v>
                </c:pt>
                <c:pt idx="4515">
                  <c:v>54.399341675931623</c:v>
                </c:pt>
                <c:pt idx="4516">
                  <c:v>54.401527907874971</c:v>
                </c:pt>
                <c:pt idx="4517">
                  <c:v>54.403716210113728</c:v>
                </c:pt>
                <c:pt idx="4518">
                  <c:v>54.405902442057076</c:v>
                </c:pt>
                <c:pt idx="4519">
                  <c:v>54.408088156426579</c:v>
                </c:pt>
                <c:pt idx="4520">
                  <c:v>54.410274388369928</c:v>
                </c:pt>
                <c:pt idx="4521">
                  <c:v>54.412460620313283</c:v>
                </c:pt>
                <c:pt idx="4522">
                  <c:v>54.414646334682786</c:v>
                </c:pt>
                <c:pt idx="4523">
                  <c:v>54.416832566626134</c:v>
                </c:pt>
                <c:pt idx="4524">
                  <c:v>54.419018798569489</c:v>
                </c:pt>
                <c:pt idx="4525">
                  <c:v>54.421204512938985</c:v>
                </c:pt>
                <c:pt idx="4526">
                  <c:v>54.42339074488234</c:v>
                </c:pt>
                <c:pt idx="4527">
                  <c:v>54.425576976825688</c:v>
                </c:pt>
                <c:pt idx="4528">
                  <c:v>54.427762691195191</c:v>
                </c:pt>
                <c:pt idx="4529">
                  <c:v>54.429948923138546</c:v>
                </c:pt>
                <c:pt idx="4530">
                  <c:v>54.432137225377296</c:v>
                </c:pt>
                <c:pt idx="4531">
                  <c:v>54.434322939746799</c:v>
                </c:pt>
                <c:pt idx="4532">
                  <c:v>54.436509171690147</c:v>
                </c:pt>
                <c:pt idx="4533">
                  <c:v>54.438695403633503</c:v>
                </c:pt>
                <c:pt idx="4534">
                  <c:v>54.440881118003006</c:v>
                </c:pt>
                <c:pt idx="4535">
                  <c:v>54.443067349946354</c:v>
                </c:pt>
                <c:pt idx="4536">
                  <c:v>54.445253581889709</c:v>
                </c:pt>
                <c:pt idx="4537">
                  <c:v>54.447439296259205</c:v>
                </c:pt>
                <c:pt idx="4538">
                  <c:v>54.44962552820256</c:v>
                </c:pt>
                <c:pt idx="4539">
                  <c:v>54.451811760145908</c:v>
                </c:pt>
                <c:pt idx="4540">
                  <c:v>54.453997474515411</c:v>
                </c:pt>
                <c:pt idx="4541">
                  <c:v>54.456183706458766</c:v>
                </c:pt>
                <c:pt idx="4542">
                  <c:v>54.458372008697516</c:v>
                </c:pt>
                <c:pt idx="4543">
                  <c:v>54.460558240640871</c:v>
                </c:pt>
                <c:pt idx="4544">
                  <c:v>54.462743955010367</c:v>
                </c:pt>
                <c:pt idx="4545">
                  <c:v>54.464930186953723</c:v>
                </c:pt>
                <c:pt idx="4546">
                  <c:v>54.467116418897071</c:v>
                </c:pt>
                <c:pt idx="4547">
                  <c:v>54.469302133266574</c:v>
                </c:pt>
                <c:pt idx="4548">
                  <c:v>54.471488365209929</c:v>
                </c:pt>
                <c:pt idx="4549">
                  <c:v>54.473674597153277</c:v>
                </c:pt>
                <c:pt idx="4550">
                  <c:v>54.47586031152278</c:v>
                </c:pt>
                <c:pt idx="4551">
                  <c:v>54.478046543466128</c:v>
                </c:pt>
                <c:pt idx="4552">
                  <c:v>54.480232775409483</c:v>
                </c:pt>
                <c:pt idx="4553">
                  <c:v>54.482418489778986</c:v>
                </c:pt>
                <c:pt idx="4554">
                  <c:v>54.484604721722334</c:v>
                </c:pt>
                <c:pt idx="4555">
                  <c:v>54.486793023961084</c:v>
                </c:pt>
                <c:pt idx="4556">
                  <c:v>54.488978738330587</c:v>
                </c:pt>
                <c:pt idx="4557">
                  <c:v>54.491164970273942</c:v>
                </c:pt>
                <c:pt idx="4558">
                  <c:v>54.493351202217291</c:v>
                </c:pt>
                <c:pt idx="4559">
                  <c:v>54.495536916586794</c:v>
                </c:pt>
                <c:pt idx="4560">
                  <c:v>54.497723148530149</c:v>
                </c:pt>
                <c:pt idx="4561">
                  <c:v>54.499909380473497</c:v>
                </c:pt>
                <c:pt idx="4562">
                  <c:v>54.496708931092037</c:v>
                </c:pt>
                <c:pt idx="4563">
                  <c:v>54.468616876042908</c:v>
                </c:pt>
                <c:pt idx="4564">
                  <c:v>54.439288359561274</c:v>
                </c:pt>
                <c:pt idx="4565">
                  <c:v>54.47053357207637</c:v>
                </c:pt>
                <c:pt idx="4566">
                  <c:v>54.483429000000001</c:v>
                </c:pt>
                <c:pt idx="4567">
                  <c:v>54.467047672389128</c:v>
                </c:pt>
                <c:pt idx="4568">
                  <c:v>54.434756070167062</c:v>
                </c:pt>
                <c:pt idx="4569">
                  <c:v>54.458703523344447</c:v>
                </c:pt>
                <c:pt idx="4570">
                  <c:v>54.465900241954706</c:v>
                </c:pt>
                <c:pt idx="4571">
                  <c:v>54.424990172681845</c:v>
                </c:pt>
                <c:pt idx="4572">
                  <c:v>54.412263724875068</c:v>
                </c:pt>
                <c:pt idx="4573">
                  <c:v>54.399534263464737</c:v>
                </c:pt>
                <c:pt idx="4574">
                  <c:v>54.386804802054414</c:v>
                </c:pt>
                <c:pt idx="4575">
                  <c:v>54.378354216499758</c:v>
                </c:pt>
                <c:pt idx="4576">
                  <c:v>54.42659045697259</c:v>
                </c:pt>
                <c:pt idx="4577">
                  <c:v>54.395796369098711</c:v>
                </c:pt>
                <c:pt idx="4578">
                  <c:v>54.426089417739625</c:v>
                </c:pt>
                <c:pt idx="4579">
                  <c:v>54.467246147907616</c:v>
                </c:pt>
                <c:pt idx="4580">
                  <c:v>54.469226308000493</c:v>
                </c:pt>
                <c:pt idx="4581">
                  <c:v>54.471208343244982</c:v>
                </c:pt>
                <c:pt idx="4582">
                  <c:v>54.473188503337859</c:v>
                </c:pt>
                <c:pt idx="4583">
                  <c:v>54.475168194642833</c:v>
                </c:pt>
                <c:pt idx="4584">
                  <c:v>54.477148354735718</c:v>
                </c:pt>
                <c:pt idx="4585">
                  <c:v>54.479128514828595</c:v>
                </c:pt>
                <c:pt idx="4586">
                  <c:v>54.481108206133577</c:v>
                </c:pt>
                <c:pt idx="4587">
                  <c:v>54.483088366226454</c:v>
                </c:pt>
                <c:pt idx="4588">
                  <c:v>54.485068526319331</c:v>
                </c:pt>
                <c:pt idx="4589">
                  <c:v>54.487048217624313</c:v>
                </c:pt>
                <c:pt idx="4590">
                  <c:v>54.48902837771719</c:v>
                </c:pt>
                <c:pt idx="4591">
                  <c:v>54.491008537810075</c:v>
                </c:pt>
                <c:pt idx="4592">
                  <c:v>54.492988229115049</c:v>
                </c:pt>
                <c:pt idx="4593">
                  <c:v>54.494968389207934</c:v>
                </c:pt>
                <c:pt idx="4594">
                  <c:v>54.496950424452415</c:v>
                </c:pt>
                <c:pt idx="4595">
                  <c:v>54.498930115757396</c:v>
                </c:pt>
                <c:pt idx="4596">
                  <c:v>54.500910275850273</c:v>
                </c:pt>
                <c:pt idx="4597">
                  <c:v>54.502890435943151</c:v>
                </c:pt>
                <c:pt idx="4598">
                  <c:v>54.504870127248132</c:v>
                </c:pt>
                <c:pt idx="4599">
                  <c:v>54.50685028734101</c:v>
                </c:pt>
                <c:pt idx="4600">
                  <c:v>54.508830447433894</c:v>
                </c:pt>
                <c:pt idx="4601">
                  <c:v>54.510810138738869</c:v>
                </c:pt>
                <c:pt idx="4602">
                  <c:v>54.512790298831746</c:v>
                </c:pt>
                <c:pt idx="4603">
                  <c:v>54.51477045892463</c:v>
                </c:pt>
                <c:pt idx="4604">
                  <c:v>54.516750150229605</c:v>
                </c:pt>
                <c:pt idx="4605">
                  <c:v>54.518730310322489</c:v>
                </c:pt>
                <c:pt idx="4606">
                  <c:v>54.52071234556697</c:v>
                </c:pt>
                <c:pt idx="4607">
                  <c:v>54.522692505659847</c:v>
                </c:pt>
                <c:pt idx="4608">
                  <c:v>54.524672196964829</c:v>
                </c:pt>
                <c:pt idx="4609">
                  <c:v>54.526652357057706</c:v>
                </c:pt>
                <c:pt idx="4610">
                  <c:v>54.528632517150591</c:v>
                </c:pt>
                <c:pt idx="4611">
                  <c:v>54.530612208455565</c:v>
                </c:pt>
                <c:pt idx="4612">
                  <c:v>54.53259236854845</c:v>
                </c:pt>
                <c:pt idx="4613">
                  <c:v>54.534572528641327</c:v>
                </c:pt>
                <c:pt idx="4614">
                  <c:v>54.536552219946309</c:v>
                </c:pt>
                <c:pt idx="4615">
                  <c:v>54.522324806866955</c:v>
                </c:pt>
                <c:pt idx="4616">
                  <c:v>54.509333708154507</c:v>
                </c:pt>
                <c:pt idx="4617">
                  <c:v>54.549242531138788</c:v>
                </c:pt>
                <c:pt idx="4618">
                  <c:v>54.576762208185052</c:v>
                </c:pt>
                <c:pt idx="4619">
                  <c:v>54.647721288256228</c:v>
                </c:pt>
                <c:pt idx="4620">
                  <c:v>54.586902573843417</c:v>
                </c:pt>
                <c:pt idx="4621">
                  <c:v>54.605461202312135</c:v>
                </c:pt>
                <c:pt idx="4622">
                  <c:v>54.635940099644124</c:v>
                </c:pt>
                <c:pt idx="4623">
                  <c:v>54.63893348798932</c:v>
                </c:pt>
                <c:pt idx="4624">
                  <c:v>54.608469372165409</c:v>
                </c:pt>
                <c:pt idx="4625">
                  <c:v>54.602169012045579</c:v>
                </c:pt>
                <c:pt idx="4626">
                  <c:v>54.593889804859415</c:v>
                </c:pt>
                <c:pt idx="4627">
                  <c:v>54.585608637169528</c:v>
                </c:pt>
                <c:pt idx="4628">
                  <c:v>54.560767094603598</c:v>
                </c:pt>
                <c:pt idx="4629">
                  <c:v>54.552478084898858</c:v>
                </c:pt>
                <c:pt idx="4630">
                  <c:v>54.544196917208978</c:v>
                </c:pt>
                <c:pt idx="4631">
                  <c:v>54.535917710022808</c:v>
                </c:pt>
                <c:pt idx="4632">
                  <c:v>54.527636542332928</c:v>
                </c:pt>
                <c:pt idx="4633">
                  <c:v>54.519355374643048</c:v>
                </c:pt>
                <c:pt idx="4634">
                  <c:v>54.511076167456878</c:v>
                </c:pt>
                <c:pt idx="4635">
                  <c:v>54.502794999766998</c:v>
                </c:pt>
                <c:pt idx="4636">
                  <c:v>54.494513832077118</c:v>
                </c:pt>
                <c:pt idx="4637">
                  <c:v>54.486234624890947</c:v>
                </c:pt>
                <c:pt idx="4638">
                  <c:v>54.477953457201068</c:v>
                </c:pt>
                <c:pt idx="4639">
                  <c:v>54.469672289511188</c:v>
                </c:pt>
                <c:pt idx="4640">
                  <c:v>54.461393082325017</c:v>
                </c:pt>
                <c:pt idx="4641">
                  <c:v>54.453111914635137</c:v>
                </c:pt>
                <c:pt idx="4642">
                  <c:v>54.444822904930398</c:v>
                </c:pt>
                <c:pt idx="4643">
                  <c:v>54.436543697744227</c:v>
                </c:pt>
                <c:pt idx="4644">
                  <c:v>54.428262530054347</c:v>
                </c:pt>
                <c:pt idx="4645">
                  <c:v>54.419981362364467</c:v>
                </c:pt>
                <c:pt idx="4646">
                  <c:v>54.411702155178297</c:v>
                </c:pt>
                <c:pt idx="4647">
                  <c:v>54.403420987488417</c:v>
                </c:pt>
                <c:pt idx="4648">
                  <c:v>54.395139819798537</c:v>
                </c:pt>
                <c:pt idx="4649">
                  <c:v>54.386860612612367</c:v>
                </c:pt>
                <c:pt idx="4650">
                  <c:v>54.378579444922487</c:v>
                </c:pt>
                <c:pt idx="4651">
                  <c:v>54.370298277232607</c:v>
                </c:pt>
                <c:pt idx="4652">
                  <c:v>54.362019070046436</c:v>
                </c:pt>
                <c:pt idx="4653">
                  <c:v>54.353737902356556</c:v>
                </c:pt>
                <c:pt idx="4654">
                  <c:v>54.345448892651817</c:v>
                </c:pt>
                <c:pt idx="4655">
                  <c:v>54.33716772496193</c:v>
                </c:pt>
                <c:pt idx="4656">
                  <c:v>54.328888517775766</c:v>
                </c:pt>
                <c:pt idx="4657">
                  <c:v>54.320607350085886</c:v>
                </c:pt>
                <c:pt idx="4658">
                  <c:v>54.312326182395999</c:v>
                </c:pt>
                <c:pt idx="4659">
                  <c:v>54.304046975209836</c:v>
                </c:pt>
                <c:pt idx="4660">
                  <c:v>54.295765807519949</c:v>
                </c:pt>
                <c:pt idx="4661">
                  <c:v>54.287484639830069</c:v>
                </c:pt>
                <c:pt idx="4662">
                  <c:v>54.279205432643906</c:v>
                </c:pt>
                <c:pt idx="4663">
                  <c:v>54.270924264954019</c:v>
                </c:pt>
                <c:pt idx="4664">
                  <c:v>54.262643097264139</c:v>
                </c:pt>
                <c:pt idx="4665">
                  <c:v>54.254363890077975</c:v>
                </c:pt>
                <c:pt idx="4666">
                  <c:v>54.267353633047207</c:v>
                </c:pt>
                <c:pt idx="4667">
                  <c:v>54.305851925608017</c:v>
                </c:pt>
                <c:pt idx="4668">
                  <c:v>54.266342000000002</c:v>
                </c:pt>
                <c:pt idx="4669">
                  <c:v>54.271521737231502</c:v>
                </c:pt>
                <c:pt idx="4670">
                  <c:v>54.273813588375418</c:v>
                </c:pt>
                <c:pt idx="4671">
                  <c:v>54.253677543980928</c:v>
                </c:pt>
                <c:pt idx="4672">
                  <c:v>54.266342000000002</c:v>
                </c:pt>
                <c:pt idx="4673">
                  <c:v>54.277705128755365</c:v>
                </c:pt>
                <c:pt idx="4674">
                  <c:v>54.290917426460084</c:v>
                </c:pt>
                <c:pt idx="4675">
                  <c:v>54.265976594229784</c:v>
                </c:pt>
                <c:pt idx="4676">
                  <c:v>54.264854067703666</c:v>
                </c:pt>
                <c:pt idx="4677">
                  <c:v>54.263731806927204</c:v>
                </c:pt>
                <c:pt idx="4678">
                  <c:v>54.262609280401087</c:v>
                </c:pt>
                <c:pt idx="4679">
                  <c:v>54.26148569087637</c:v>
                </c:pt>
                <c:pt idx="4680">
                  <c:v>54.260363164350252</c:v>
                </c:pt>
                <c:pt idx="4681">
                  <c:v>54.25924090357379</c:v>
                </c:pt>
                <c:pt idx="4682">
                  <c:v>54.25811837704768</c:v>
                </c:pt>
                <c:pt idx="4683">
                  <c:v>54.256995850521562</c:v>
                </c:pt>
                <c:pt idx="4684">
                  <c:v>54.2558735897451</c:v>
                </c:pt>
                <c:pt idx="4685">
                  <c:v>54.254751063218983</c:v>
                </c:pt>
                <c:pt idx="4686">
                  <c:v>54.253628536692872</c:v>
                </c:pt>
                <c:pt idx="4687">
                  <c:v>54.252506275916403</c:v>
                </c:pt>
                <c:pt idx="4688">
                  <c:v>54.251383749390293</c:v>
                </c:pt>
                <c:pt idx="4689">
                  <c:v>54.250261222864175</c:v>
                </c:pt>
                <c:pt idx="4690">
                  <c:v>54.249138962087713</c:v>
                </c:pt>
                <c:pt idx="4691">
                  <c:v>54.248015372562996</c:v>
                </c:pt>
                <c:pt idx="4692">
                  <c:v>54.246892846036879</c:v>
                </c:pt>
                <c:pt idx="4693">
                  <c:v>54.245770585260416</c:v>
                </c:pt>
                <c:pt idx="4694">
                  <c:v>54.244648058734299</c:v>
                </c:pt>
                <c:pt idx="4695">
                  <c:v>54.243525532208189</c:v>
                </c:pt>
                <c:pt idx="4696">
                  <c:v>54.242403271431719</c:v>
                </c:pt>
                <c:pt idx="4697">
                  <c:v>54.241280744905609</c:v>
                </c:pt>
                <c:pt idx="4698">
                  <c:v>54.240158218379491</c:v>
                </c:pt>
                <c:pt idx="4699">
                  <c:v>54.239035957603029</c:v>
                </c:pt>
                <c:pt idx="4700">
                  <c:v>54.237913431076912</c:v>
                </c:pt>
                <c:pt idx="4701">
                  <c:v>54.236790904550801</c:v>
                </c:pt>
                <c:pt idx="4702">
                  <c:v>54.235668643774332</c:v>
                </c:pt>
                <c:pt idx="4703">
                  <c:v>54.234546117248222</c:v>
                </c:pt>
                <c:pt idx="4704">
                  <c:v>54.233422527723505</c:v>
                </c:pt>
                <c:pt idx="4705">
                  <c:v>54.232300001197387</c:v>
                </c:pt>
                <c:pt idx="4706">
                  <c:v>54.231177740420925</c:v>
                </c:pt>
                <c:pt idx="4707">
                  <c:v>54.230055213894808</c:v>
                </c:pt>
                <c:pt idx="4708">
                  <c:v>54.22893268736869</c:v>
                </c:pt>
                <c:pt idx="4709">
                  <c:v>54.227810426592228</c:v>
                </c:pt>
                <c:pt idx="4710">
                  <c:v>54.226687900066118</c:v>
                </c:pt>
                <c:pt idx="4711">
                  <c:v>54.22556537354</c:v>
                </c:pt>
                <c:pt idx="4712">
                  <c:v>54.224443112763538</c:v>
                </c:pt>
                <c:pt idx="4713">
                  <c:v>54.223320586237421</c:v>
                </c:pt>
                <c:pt idx="4714">
                  <c:v>54.22219805971131</c:v>
                </c:pt>
                <c:pt idx="4715">
                  <c:v>54.221075798934841</c:v>
                </c:pt>
                <c:pt idx="4716">
                  <c:v>54.219952209410124</c:v>
                </c:pt>
                <c:pt idx="4717">
                  <c:v>54.218829682884007</c:v>
                </c:pt>
                <c:pt idx="4718">
                  <c:v>54.217707422107544</c:v>
                </c:pt>
                <c:pt idx="4719">
                  <c:v>54.216584895581434</c:v>
                </c:pt>
                <c:pt idx="4720">
                  <c:v>54.215462369055317</c:v>
                </c:pt>
                <c:pt idx="4721">
                  <c:v>54.214340108278854</c:v>
                </c:pt>
                <c:pt idx="4722">
                  <c:v>54.213217581752737</c:v>
                </c:pt>
                <c:pt idx="4723">
                  <c:v>54.212095055226627</c:v>
                </c:pt>
                <c:pt idx="4724">
                  <c:v>54.20648295409535</c:v>
                </c:pt>
                <c:pt idx="4725">
                  <c:v>54.205359364570633</c:v>
                </c:pt>
                <c:pt idx="4726">
                  <c:v>54.204236838044515</c:v>
                </c:pt>
                <c:pt idx="4727">
                  <c:v>54.203114577268053</c:v>
                </c:pt>
                <c:pt idx="4728">
                  <c:v>54.201992050741943</c:v>
                </c:pt>
                <c:pt idx="4729">
                  <c:v>54.200869524215825</c:v>
                </c:pt>
                <c:pt idx="4730">
                  <c:v>54.199747263439363</c:v>
                </c:pt>
                <c:pt idx="4731">
                  <c:v>54.198624736913246</c:v>
                </c:pt>
                <c:pt idx="4732">
                  <c:v>54.197502210387135</c:v>
                </c:pt>
                <c:pt idx="4733">
                  <c:v>54.196379949610666</c:v>
                </c:pt>
                <c:pt idx="4734">
                  <c:v>54.25018369494255</c:v>
                </c:pt>
                <c:pt idx="4735">
                  <c:v>54.252252506570485</c:v>
                </c:pt>
                <c:pt idx="4736">
                  <c:v>54.254321318198429</c:v>
                </c:pt>
                <c:pt idx="4737">
                  <c:v>54.256389640050884</c:v>
                </c:pt>
                <c:pt idx="4738">
                  <c:v>54.258458451678827</c:v>
                </c:pt>
                <c:pt idx="4739">
                  <c:v>54.260529222408685</c:v>
                </c:pt>
                <c:pt idx="4740">
                  <c:v>54.262598034036621</c:v>
                </c:pt>
                <c:pt idx="4741">
                  <c:v>54.264666355889084</c:v>
                </c:pt>
                <c:pt idx="4742">
                  <c:v>54.26673516751702</c:v>
                </c:pt>
                <c:pt idx="4743">
                  <c:v>54.268803979144955</c:v>
                </c:pt>
                <c:pt idx="4744">
                  <c:v>54.270872300997418</c:v>
                </c:pt>
                <c:pt idx="4745">
                  <c:v>54.272941112625354</c:v>
                </c:pt>
                <c:pt idx="4746">
                  <c:v>54.276399071121723</c:v>
                </c:pt>
                <c:pt idx="4747">
                  <c:v>54.274515254584429</c:v>
                </c:pt>
                <c:pt idx="4748">
                  <c:v>54.284443000000003</c:v>
                </c:pt>
                <c:pt idx="4749">
                  <c:v>54.267600398568021</c:v>
                </c:pt>
                <c:pt idx="4750">
                  <c:v>54.265352537985237</c:v>
                </c:pt>
                <c:pt idx="4751">
                  <c:v>54.284443000000003</c:v>
                </c:pt>
                <c:pt idx="4752">
                  <c:v>54.284443000000003</c:v>
                </c:pt>
                <c:pt idx="4753">
                  <c:v>54.284443000000003</c:v>
                </c:pt>
                <c:pt idx="4754">
                  <c:v>54.293491960466781</c:v>
                </c:pt>
                <c:pt idx="4755">
                  <c:v>54.30303744246487</c:v>
                </c:pt>
                <c:pt idx="4756">
                  <c:v>54.30404961789835</c:v>
                </c:pt>
                <c:pt idx="4757">
                  <c:v>54.30506155370697</c:v>
                </c:pt>
                <c:pt idx="4758">
                  <c:v>54.306073729140451</c:v>
                </c:pt>
                <c:pt idx="4759">
                  <c:v>54.307086863073401</c:v>
                </c:pt>
                <c:pt idx="4760">
                  <c:v>54.308099038506882</c:v>
                </c:pt>
                <c:pt idx="4761">
                  <c:v>54.309110974315502</c:v>
                </c:pt>
                <c:pt idx="4762">
                  <c:v>54.310123149748989</c:v>
                </c:pt>
                <c:pt idx="4763">
                  <c:v>54.31113532518247</c:v>
                </c:pt>
                <c:pt idx="4764">
                  <c:v>54.31214726099109</c:v>
                </c:pt>
                <c:pt idx="4765">
                  <c:v>54.31315943642457</c:v>
                </c:pt>
                <c:pt idx="4766">
                  <c:v>54.314171611858058</c:v>
                </c:pt>
                <c:pt idx="4767">
                  <c:v>54.315183547666678</c:v>
                </c:pt>
                <c:pt idx="4768">
                  <c:v>54.316195723100158</c:v>
                </c:pt>
                <c:pt idx="4769">
                  <c:v>54.317207898533638</c:v>
                </c:pt>
                <c:pt idx="4770">
                  <c:v>54.318219834342258</c:v>
                </c:pt>
                <c:pt idx="4771">
                  <c:v>54.262087042680015</c:v>
                </c:pt>
                <c:pt idx="4772">
                  <c:v>54.275462358760429</c:v>
                </c:pt>
                <c:pt idx="4773">
                  <c:v>54.28578389884629</c:v>
                </c:pt>
                <c:pt idx="4774">
                  <c:v>54.287561105224292</c:v>
                </c:pt>
                <c:pt idx="4775">
                  <c:v>54.28933789086215</c:v>
                </c:pt>
                <c:pt idx="4776">
                  <c:v>54.291115097240159</c:v>
                </c:pt>
                <c:pt idx="4777">
                  <c:v>54.29289230361816</c:v>
                </c:pt>
                <c:pt idx="4778">
                  <c:v>54.294669089256018</c:v>
                </c:pt>
                <c:pt idx="4779">
                  <c:v>54.296446295634027</c:v>
                </c:pt>
                <c:pt idx="4780">
                  <c:v>54.298223502012029</c:v>
                </c:pt>
                <c:pt idx="4781">
                  <c:v>54.300000287649887</c:v>
                </c:pt>
                <c:pt idx="4782">
                  <c:v>54.301777494027895</c:v>
                </c:pt>
                <c:pt idx="4783">
                  <c:v>54.303554700405897</c:v>
                </c:pt>
                <c:pt idx="4784">
                  <c:v>54.305331486043755</c:v>
                </c:pt>
                <c:pt idx="4785">
                  <c:v>54.307108692421764</c:v>
                </c:pt>
                <c:pt idx="4786">
                  <c:v>54.308887581760352</c:v>
                </c:pt>
                <c:pt idx="4787">
                  <c:v>54.310664788138354</c:v>
                </c:pt>
                <c:pt idx="4788">
                  <c:v>54.312441573776212</c:v>
                </c:pt>
                <c:pt idx="4789">
                  <c:v>54.314218780154221</c:v>
                </c:pt>
                <c:pt idx="4790">
                  <c:v>54.315995986532222</c:v>
                </c:pt>
                <c:pt idx="4791">
                  <c:v>54.31777277217008</c:v>
                </c:pt>
                <c:pt idx="4792">
                  <c:v>54.319549978548089</c:v>
                </c:pt>
                <c:pt idx="4793">
                  <c:v>54.321327184926091</c:v>
                </c:pt>
                <c:pt idx="4794">
                  <c:v>54.323103970563949</c:v>
                </c:pt>
                <c:pt idx="4795">
                  <c:v>54.324881176941958</c:v>
                </c:pt>
                <c:pt idx="4796">
                  <c:v>54.326658383319959</c:v>
                </c:pt>
                <c:pt idx="4797">
                  <c:v>54.328435168957817</c:v>
                </c:pt>
                <c:pt idx="4798">
                  <c:v>54.330214058296413</c:v>
                </c:pt>
                <c:pt idx="4799">
                  <c:v>54.331991264674414</c:v>
                </c:pt>
                <c:pt idx="4800">
                  <c:v>54.333768050312273</c:v>
                </c:pt>
                <c:pt idx="4801">
                  <c:v>54.335545256690281</c:v>
                </c:pt>
                <c:pt idx="4802">
                  <c:v>54.337322463068283</c:v>
                </c:pt>
                <c:pt idx="4803">
                  <c:v>54.339099248706141</c:v>
                </c:pt>
                <c:pt idx="4804">
                  <c:v>54.34087645508415</c:v>
                </c:pt>
                <c:pt idx="4805">
                  <c:v>54.342653661462151</c:v>
                </c:pt>
                <c:pt idx="4806">
                  <c:v>54.344430447100009</c:v>
                </c:pt>
                <c:pt idx="4807">
                  <c:v>54.346207653478018</c:v>
                </c:pt>
                <c:pt idx="4808">
                  <c:v>54.34798485985602</c:v>
                </c:pt>
                <c:pt idx="4809">
                  <c:v>54.349761645493878</c:v>
                </c:pt>
                <c:pt idx="4810">
                  <c:v>54.351538851871886</c:v>
                </c:pt>
                <c:pt idx="4811">
                  <c:v>54.353317741210475</c:v>
                </c:pt>
                <c:pt idx="4812">
                  <c:v>54.355094947588476</c:v>
                </c:pt>
                <c:pt idx="4813">
                  <c:v>54.35757239484979</c:v>
                </c:pt>
                <c:pt idx="4814">
                  <c:v>54.373074893921334</c:v>
                </c:pt>
                <c:pt idx="4815">
                  <c:v>54.338706999999999</c:v>
                </c:pt>
                <c:pt idx="4816">
                  <c:v>54.341018867429661</c:v>
                </c:pt>
                <c:pt idx="4817">
                  <c:v>54.37617098736591</c:v>
                </c:pt>
                <c:pt idx="4818">
                  <c:v>54.391564627324748</c:v>
                </c:pt>
                <c:pt idx="4819">
                  <c:v>54.374885999999996</c:v>
                </c:pt>
                <c:pt idx="4820">
                  <c:v>54.376550446722284</c:v>
                </c:pt>
                <c:pt idx="4821">
                  <c:v>54.389395056032427</c:v>
                </c:pt>
                <c:pt idx="4822">
                  <c:v>54.356052513214536</c:v>
                </c:pt>
                <c:pt idx="4823">
                  <c:v>54.348972643554738</c:v>
                </c:pt>
                <c:pt idx="4824">
                  <c:v>54.341899471974081</c:v>
                </c:pt>
                <c:pt idx="4825">
                  <c:v>54.334827974913217</c:v>
                </c:pt>
                <c:pt idx="4826">
                  <c:v>54.327754803332567</c:v>
                </c:pt>
                <c:pt idx="4827">
                  <c:v>54.32068163175191</c:v>
                </c:pt>
                <c:pt idx="4828">
                  <c:v>54.302566819742495</c:v>
                </c:pt>
                <c:pt idx="4829">
                  <c:v>54.447159447199041</c:v>
                </c:pt>
                <c:pt idx="4830">
                  <c:v>54.429376653314257</c:v>
                </c:pt>
                <c:pt idx="4831">
                  <c:v>54.446909267763466</c:v>
                </c:pt>
                <c:pt idx="4832">
                  <c:v>54.429028139972424</c:v>
                </c:pt>
                <c:pt idx="4833">
                  <c:v>54.423879509179116</c:v>
                </c:pt>
                <c:pt idx="4834">
                  <c:v>54.418732097285137</c:v>
                </c:pt>
                <c:pt idx="4835">
                  <c:v>54.413583466491829</c:v>
                </c:pt>
                <c:pt idx="4836">
                  <c:v>54.408429960101174</c:v>
                </c:pt>
                <c:pt idx="4837">
                  <c:v>54.403281329307859</c:v>
                </c:pt>
                <c:pt idx="4838">
                  <c:v>54.398133917413887</c:v>
                </c:pt>
                <c:pt idx="4839">
                  <c:v>54.392985286620572</c:v>
                </c:pt>
                <c:pt idx="4840">
                  <c:v>54.387836655827265</c:v>
                </c:pt>
                <c:pt idx="4841">
                  <c:v>54.382689243933285</c:v>
                </c:pt>
                <c:pt idx="4842">
                  <c:v>54.377540613139971</c:v>
                </c:pt>
                <c:pt idx="4843">
                  <c:v>54.372391982346663</c:v>
                </c:pt>
                <c:pt idx="4844">
                  <c:v>54.367244570452684</c:v>
                </c:pt>
                <c:pt idx="4845">
                  <c:v>54.362095939659376</c:v>
                </c:pt>
                <c:pt idx="4846">
                  <c:v>54.356947308866062</c:v>
                </c:pt>
                <c:pt idx="4847">
                  <c:v>54.351799896972082</c:v>
                </c:pt>
                <c:pt idx="4848">
                  <c:v>54.346646390581434</c:v>
                </c:pt>
                <c:pt idx="4849">
                  <c:v>54.341497759788119</c:v>
                </c:pt>
                <c:pt idx="4850">
                  <c:v>54.336350347894147</c:v>
                </c:pt>
                <c:pt idx="4851">
                  <c:v>54.331201717100832</c:v>
                </c:pt>
                <c:pt idx="4852">
                  <c:v>54.326053086307518</c:v>
                </c:pt>
                <c:pt idx="4853">
                  <c:v>54.320905674413545</c:v>
                </c:pt>
                <c:pt idx="4854">
                  <c:v>54.315757043620231</c:v>
                </c:pt>
                <c:pt idx="4855">
                  <c:v>54.310608412826923</c:v>
                </c:pt>
                <c:pt idx="4856">
                  <c:v>54.305461000932944</c:v>
                </c:pt>
                <c:pt idx="4857">
                  <c:v>54.300312370139629</c:v>
                </c:pt>
                <c:pt idx="4858">
                  <c:v>54.295163739346322</c:v>
                </c:pt>
                <c:pt idx="4859">
                  <c:v>54.290016327452342</c:v>
                </c:pt>
                <c:pt idx="4860">
                  <c:v>54.284867696659035</c:v>
                </c:pt>
                <c:pt idx="4861">
                  <c:v>54.279714190268379</c:v>
                </c:pt>
                <c:pt idx="4862">
                  <c:v>54.274565559475064</c:v>
                </c:pt>
                <c:pt idx="4863">
                  <c:v>54.269418147581092</c:v>
                </c:pt>
                <c:pt idx="4864">
                  <c:v>54.264269516787778</c:v>
                </c:pt>
                <c:pt idx="4865">
                  <c:v>54.259120885994463</c:v>
                </c:pt>
                <c:pt idx="4866">
                  <c:v>54.253973474100491</c:v>
                </c:pt>
                <c:pt idx="4867">
                  <c:v>54.248824843307176</c:v>
                </c:pt>
                <c:pt idx="4868">
                  <c:v>54.243676212513869</c:v>
                </c:pt>
                <c:pt idx="4869">
                  <c:v>54.238528800619889</c:v>
                </c:pt>
                <c:pt idx="4870">
                  <c:v>54.233380169826582</c:v>
                </c:pt>
                <c:pt idx="4871">
                  <c:v>54.228232757932602</c:v>
                </c:pt>
                <c:pt idx="4872">
                  <c:v>54.223084127139288</c:v>
                </c:pt>
                <c:pt idx="4873">
                  <c:v>54.217930620748639</c:v>
                </c:pt>
                <c:pt idx="4874">
                  <c:v>54.212781989955324</c:v>
                </c:pt>
                <c:pt idx="4875">
                  <c:v>54.207634578061345</c:v>
                </c:pt>
                <c:pt idx="4876">
                  <c:v>54.202485947268038</c:v>
                </c:pt>
                <c:pt idx="4877">
                  <c:v>54.197337316474723</c:v>
                </c:pt>
                <c:pt idx="4878">
                  <c:v>54.181259511561386</c:v>
                </c:pt>
                <c:pt idx="4879">
                  <c:v>54.177283853123505</c:v>
                </c:pt>
                <c:pt idx="4880">
                  <c:v>54.19883688650453</c:v>
                </c:pt>
                <c:pt idx="4881">
                  <c:v>54.31149469230769</c:v>
                </c:pt>
                <c:pt idx="4882">
                  <c:v>54.234854627456563</c:v>
                </c:pt>
                <c:pt idx="4883">
                  <c:v>54.266342000000002</c:v>
                </c:pt>
                <c:pt idx="4884">
                  <c:v>54.269474576068376</c:v>
                </c:pt>
                <c:pt idx="4885">
                  <c:v>54.27148720022786</c:v>
                </c:pt>
                <c:pt idx="4886">
                  <c:v>54.291891727712901</c:v>
                </c:pt>
                <c:pt idx="4887">
                  <c:v>54.302528000000002</c:v>
                </c:pt>
                <c:pt idx="4888">
                  <c:v>54.301032166969208</c:v>
                </c:pt>
                <c:pt idx="4889">
                  <c:v>54.295235470893914</c:v>
                </c:pt>
                <c:pt idx="4890">
                  <c:v>54.289438774818613</c:v>
                </c:pt>
                <c:pt idx="4891">
                  <c:v>54.283643451067199</c:v>
                </c:pt>
                <c:pt idx="4892">
                  <c:v>54.277846754991899</c:v>
                </c:pt>
                <c:pt idx="4893">
                  <c:v>54.272051431240484</c:v>
                </c:pt>
                <c:pt idx="4894">
                  <c:v>54.266254735165191</c:v>
                </c:pt>
                <c:pt idx="4895">
                  <c:v>54.26045803908989</c:v>
                </c:pt>
                <c:pt idx="4896">
                  <c:v>54.254662715338476</c:v>
                </c:pt>
                <c:pt idx="4897">
                  <c:v>54.248866019263176</c:v>
                </c:pt>
                <c:pt idx="4898">
                  <c:v>54.243063833892357</c:v>
                </c:pt>
                <c:pt idx="4899">
                  <c:v>54.237267137817057</c:v>
                </c:pt>
                <c:pt idx="4900">
                  <c:v>54.231471814065642</c:v>
                </c:pt>
                <c:pt idx="4901">
                  <c:v>54.225675117990349</c:v>
                </c:pt>
                <c:pt idx="4902">
                  <c:v>54.219878421915048</c:v>
                </c:pt>
                <c:pt idx="4903">
                  <c:v>54.214083098163634</c:v>
                </c:pt>
                <c:pt idx="4904">
                  <c:v>54.208286402088333</c:v>
                </c:pt>
                <c:pt idx="4905">
                  <c:v>54.20248970601304</c:v>
                </c:pt>
                <c:pt idx="4906">
                  <c:v>54.196694382261626</c:v>
                </c:pt>
                <c:pt idx="4907">
                  <c:v>54.190897686186325</c:v>
                </c:pt>
                <c:pt idx="4908">
                  <c:v>54.185100990111032</c:v>
                </c:pt>
                <c:pt idx="4909">
                  <c:v>54.17930566635961</c:v>
                </c:pt>
                <c:pt idx="4910">
                  <c:v>54.173508970284317</c:v>
                </c:pt>
                <c:pt idx="4911">
                  <c:v>54.167706784913491</c:v>
                </c:pt>
                <c:pt idx="4912">
                  <c:v>54.161910088838198</c:v>
                </c:pt>
                <c:pt idx="4913">
                  <c:v>54.156114765086784</c:v>
                </c:pt>
                <c:pt idx="4914">
                  <c:v>54.150318069011483</c:v>
                </c:pt>
                <c:pt idx="4915">
                  <c:v>54.144522745260069</c:v>
                </c:pt>
                <c:pt idx="4916">
                  <c:v>54.138726049184768</c:v>
                </c:pt>
                <c:pt idx="4917">
                  <c:v>54.132929353109475</c:v>
                </c:pt>
                <c:pt idx="4918">
                  <c:v>54.127134029358061</c:v>
                </c:pt>
                <c:pt idx="4919">
                  <c:v>54.12133733328276</c:v>
                </c:pt>
                <c:pt idx="4920">
                  <c:v>54.115540637207467</c:v>
                </c:pt>
                <c:pt idx="4921">
                  <c:v>54.109745313456045</c:v>
                </c:pt>
                <c:pt idx="4922">
                  <c:v>54.103948617380752</c:v>
                </c:pt>
                <c:pt idx="4923">
                  <c:v>54.098146432009926</c:v>
                </c:pt>
                <c:pt idx="4924">
                  <c:v>54.092349735934633</c:v>
                </c:pt>
                <c:pt idx="4925">
                  <c:v>54.086554412183212</c:v>
                </c:pt>
                <c:pt idx="4926">
                  <c:v>54.080757716107918</c:v>
                </c:pt>
                <c:pt idx="4927">
                  <c:v>54.074961020032617</c:v>
                </c:pt>
                <c:pt idx="4928">
                  <c:v>54.069165696281203</c:v>
                </c:pt>
                <c:pt idx="4929">
                  <c:v>54.06336900020591</c:v>
                </c:pt>
                <c:pt idx="4930">
                  <c:v>54.057572304130609</c:v>
                </c:pt>
                <c:pt idx="4931">
                  <c:v>54.051776980379195</c:v>
                </c:pt>
                <c:pt idx="4932">
                  <c:v>54.080249564958287</c:v>
                </c:pt>
                <c:pt idx="4933">
                  <c:v>54.093079549356226</c:v>
                </c:pt>
                <c:pt idx="4934">
                  <c:v>54.096025536480688</c:v>
                </c:pt>
                <c:pt idx="4935">
                  <c:v>54.092827617401667</c:v>
                </c:pt>
                <c:pt idx="4936">
                  <c:v>54.074593325226509</c:v>
                </c:pt>
                <c:pt idx="4937">
                  <c:v>54.089310114210775</c:v>
                </c:pt>
                <c:pt idx="4938">
                  <c:v>54.103535000000001</c:v>
                </c:pt>
                <c:pt idx="4939">
                  <c:v>54.092301519666272</c:v>
                </c:pt>
                <c:pt idx="4940">
                  <c:v>54.062732392942301</c:v>
                </c:pt>
                <c:pt idx="4941">
                  <c:v>54.055643846561125</c:v>
                </c:pt>
                <c:pt idx="4942">
                  <c:v>54.065758679409115</c:v>
                </c:pt>
                <c:pt idx="4943">
                  <c:v>54.075871117647061</c:v>
                </c:pt>
                <c:pt idx="4944">
                  <c:v>54.085985950495051</c:v>
                </c:pt>
                <c:pt idx="4945">
                  <c:v>54.09610078334304</c:v>
                </c:pt>
                <c:pt idx="4946">
                  <c:v>54.10621322158098</c:v>
                </c:pt>
                <c:pt idx="4947">
                  <c:v>54.116328054428976</c:v>
                </c:pt>
                <c:pt idx="4948">
                  <c:v>54.126452465717165</c:v>
                </c:pt>
                <c:pt idx="4949">
                  <c:v>54.136567298565154</c:v>
                </c:pt>
                <c:pt idx="4950">
                  <c:v>54.127181686218407</c:v>
                </c:pt>
                <c:pt idx="4951">
                  <c:v>54.121623999999997</c:v>
                </c:pt>
                <c:pt idx="4952">
                  <c:v>54.134417897234144</c:v>
                </c:pt>
                <c:pt idx="4953">
                  <c:v>54.126801968526465</c:v>
                </c:pt>
                <c:pt idx="4954">
                  <c:v>54.108581287553648</c:v>
                </c:pt>
                <c:pt idx="4955">
                  <c:v>54.090365307508939</c:v>
                </c:pt>
                <c:pt idx="4956">
                  <c:v>54.085445</c:v>
                </c:pt>
                <c:pt idx="4957">
                  <c:v>54.072022737720552</c:v>
                </c:pt>
                <c:pt idx="4958">
                  <c:v>54.0809044238379</c:v>
                </c:pt>
                <c:pt idx="4959">
                  <c:v>54.077685017140389</c:v>
                </c:pt>
                <c:pt idx="4960">
                  <c:v>54.067344901178565</c:v>
                </c:pt>
                <c:pt idx="4961">
                  <c:v>54.056994993440256</c:v>
                </c:pt>
                <c:pt idx="4962">
                  <c:v>54.046657325422551</c:v>
                </c:pt>
                <c:pt idx="4963">
                  <c:v>54.036317209460719</c:v>
                </c:pt>
                <c:pt idx="4964">
                  <c:v>54.025977093498895</c:v>
                </c:pt>
                <c:pt idx="4965">
                  <c:v>54.01563942548119</c:v>
                </c:pt>
                <c:pt idx="4966">
                  <c:v>54.005299309519359</c:v>
                </c:pt>
                <c:pt idx="4967">
                  <c:v>53.994959193557534</c:v>
                </c:pt>
                <c:pt idx="4968">
                  <c:v>53.984621525539822</c:v>
                </c:pt>
                <c:pt idx="4969">
                  <c:v>53.974281409577998</c:v>
                </c:pt>
                <c:pt idx="4970">
                  <c:v>53.963941293616173</c:v>
                </c:pt>
                <c:pt idx="4971">
                  <c:v>53.953603625598461</c:v>
                </c:pt>
                <c:pt idx="4972">
                  <c:v>53.943263509636637</c:v>
                </c:pt>
                <c:pt idx="4973">
                  <c:v>53.932913601898328</c:v>
                </c:pt>
                <c:pt idx="4974">
                  <c:v>53.922573485936503</c:v>
                </c:pt>
                <c:pt idx="4975">
                  <c:v>53.912235817918798</c:v>
                </c:pt>
                <c:pt idx="4976">
                  <c:v>53.901895701956967</c:v>
                </c:pt>
                <c:pt idx="4977">
                  <c:v>53.891555585995143</c:v>
                </c:pt>
                <c:pt idx="4978">
                  <c:v>53.88121791797743</c:v>
                </c:pt>
                <c:pt idx="4979">
                  <c:v>53.870877802015606</c:v>
                </c:pt>
                <c:pt idx="4980">
                  <c:v>53.860537686053782</c:v>
                </c:pt>
                <c:pt idx="4981">
                  <c:v>53.85020001803607</c:v>
                </c:pt>
                <c:pt idx="4982">
                  <c:v>53.839859902074245</c:v>
                </c:pt>
                <c:pt idx="4983">
                  <c:v>53.829519786112421</c:v>
                </c:pt>
                <c:pt idx="4984">
                  <c:v>53.819182118094709</c:v>
                </c:pt>
                <c:pt idx="4985">
                  <c:v>53.808842002132884</c:v>
                </c:pt>
                <c:pt idx="4986">
                  <c:v>53.798492094394575</c:v>
                </c:pt>
                <c:pt idx="4987">
                  <c:v>53.78815442637687</c:v>
                </c:pt>
                <c:pt idx="4988">
                  <c:v>53.777814310415039</c:v>
                </c:pt>
                <c:pt idx="4989">
                  <c:v>53.767474194453214</c:v>
                </c:pt>
                <c:pt idx="4990">
                  <c:v>53.757136526435509</c:v>
                </c:pt>
                <c:pt idx="4991">
                  <c:v>53.746796410473678</c:v>
                </c:pt>
                <c:pt idx="4992">
                  <c:v>53.736456294511854</c:v>
                </c:pt>
                <c:pt idx="4993">
                  <c:v>53.726118626494149</c:v>
                </c:pt>
                <c:pt idx="4994">
                  <c:v>53.715778510532317</c:v>
                </c:pt>
                <c:pt idx="4995">
                  <c:v>53.705154197901763</c:v>
                </c:pt>
                <c:pt idx="4996">
                  <c:v>53.670019805721097</c:v>
                </c:pt>
                <c:pt idx="4997">
                  <c:v>53.705999757272295</c:v>
                </c:pt>
                <c:pt idx="4998">
                  <c:v>53.723647999999997</c:v>
                </c:pt>
                <c:pt idx="4999">
                  <c:v>53.722198489270383</c:v>
                </c:pt>
                <c:pt idx="5000">
                  <c:v>53.689161318712749</c:v>
                </c:pt>
                <c:pt idx="5001">
                  <c:v>53.721698062947063</c:v>
                </c:pt>
                <c:pt idx="5002">
                  <c:v>53.685253649022407</c:v>
                </c:pt>
                <c:pt idx="5003">
                  <c:v>53.652511998808102</c:v>
                </c:pt>
                <c:pt idx="5004">
                  <c:v>53.6694775799455</c:v>
                </c:pt>
                <c:pt idx="5005">
                  <c:v>53.670884413352482</c:v>
                </c:pt>
                <c:pt idx="5006">
                  <c:v>53.672290913702312</c:v>
                </c:pt>
                <c:pt idx="5007">
                  <c:v>53.673697747109294</c:v>
                </c:pt>
                <c:pt idx="5008">
                  <c:v>53.675104580516276</c:v>
                </c:pt>
                <c:pt idx="5009">
                  <c:v>53.676511080866106</c:v>
                </c:pt>
                <c:pt idx="5010">
                  <c:v>53.677917914273088</c:v>
                </c:pt>
                <c:pt idx="5011">
                  <c:v>53.679326079908677</c:v>
                </c:pt>
                <c:pt idx="5012">
                  <c:v>53.680732580258507</c:v>
                </c:pt>
                <c:pt idx="5013">
                  <c:v>53.682139413665489</c:v>
                </c:pt>
                <c:pt idx="5014">
                  <c:v>53.683546247072471</c:v>
                </c:pt>
                <c:pt idx="5015">
                  <c:v>53.684952747422301</c:v>
                </c:pt>
                <c:pt idx="5016">
                  <c:v>53.686359580829283</c:v>
                </c:pt>
                <c:pt idx="5017">
                  <c:v>53.671693211731039</c:v>
                </c:pt>
                <c:pt idx="5018">
                  <c:v>53.619172221506915</c:v>
                </c:pt>
                <c:pt idx="5019">
                  <c:v>53.628998386889158</c:v>
                </c:pt>
                <c:pt idx="5020">
                  <c:v>53.61942669241774</c:v>
                </c:pt>
                <c:pt idx="5021">
                  <c:v>53.633194000000003</c:v>
                </c:pt>
                <c:pt idx="5022">
                  <c:v>53.642344397854593</c:v>
                </c:pt>
                <c:pt idx="5023">
                  <c:v>53.678809989031947</c:v>
                </c:pt>
                <c:pt idx="5024">
                  <c:v>53.715248917024319</c:v>
                </c:pt>
                <c:pt idx="5025">
                  <c:v>53.726815904387216</c:v>
                </c:pt>
                <c:pt idx="5026">
                  <c:v>53.687461999999996</c:v>
                </c:pt>
                <c:pt idx="5027">
                  <c:v>53.687461999999996</c:v>
                </c:pt>
                <c:pt idx="5028">
                  <c:v>53.687461999999996</c:v>
                </c:pt>
                <c:pt idx="5029">
                  <c:v>53.687461999999996</c:v>
                </c:pt>
                <c:pt idx="5030">
                  <c:v>53.687461999999996</c:v>
                </c:pt>
                <c:pt idx="5031">
                  <c:v>53.687461999999996</c:v>
                </c:pt>
                <c:pt idx="5032">
                  <c:v>53.687461999999996</c:v>
                </c:pt>
                <c:pt idx="5033">
                  <c:v>53.687461999999996</c:v>
                </c:pt>
                <c:pt idx="5034">
                  <c:v>53.687461999999996</c:v>
                </c:pt>
                <c:pt idx="5035">
                  <c:v>53.687461999999996</c:v>
                </c:pt>
                <c:pt idx="5036">
                  <c:v>53.687461999999996</c:v>
                </c:pt>
                <c:pt idx="5037">
                  <c:v>53.687461999999996</c:v>
                </c:pt>
                <c:pt idx="5038">
                  <c:v>53.687461999999996</c:v>
                </c:pt>
                <c:pt idx="5039">
                  <c:v>53.687461999999996</c:v>
                </c:pt>
                <c:pt idx="5040">
                  <c:v>53.687461999999996</c:v>
                </c:pt>
                <c:pt idx="5041">
                  <c:v>53.687461999999996</c:v>
                </c:pt>
                <c:pt idx="5042">
                  <c:v>53.687461999999996</c:v>
                </c:pt>
                <c:pt idx="5043">
                  <c:v>53.687461999999996</c:v>
                </c:pt>
                <c:pt idx="5044">
                  <c:v>53.687461999999996</c:v>
                </c:pt>
                <c:pt idx="5045">
                  <c:v>53.687461999999996</c:v>
                </c:pt>
                <c:pt idx="5046">
                  <c:v>53.687461999999996</c:v>
                </c:pt>
                <c:pt idx="5047">
                  <c:v>53.687461999999996</c:v>
                </c:pt>
                <c:pt idx="5048">
                  <c:v>53.687461999999996</c:v>
                </c:pt>
                <c:pt idx="5049">
                  <c:v>53.687461999999996</c:v>
                </c:pt>
                <c:pt idx="5050">
                  <c:v>53.736505630185981</c:v>
                </c:pt>
                <c:pt idx="5051">
                  <c:v>53.76279393061516</c:v>
                </c:pt>
                <c:pt idx="5052">
                  <c:v>53.757368604290818</c:v>
                </c:pt>
                <c:pt idx="5053">
                  <c:v>53.787452189556511</c:v>
                </c:pt>
                <c:pt idx="5054">
                  <c:v>53.777915999999998</c:v>
                </c:pt>
                <c:pt idx="5055">
                  <c:v>53.795533526817636</c:v>
                </c:pt>
                <c:pt idx="5056">
                  <c:v>53.778362546494989</c:v>
                </c:pt>
                <c:pt idx="5057">
                  <c:v>53.759861005484026</c:v>
                </c:pt>
                <c:pt idx="5058">
                  <c:v>53.796296764186934</c:v>
                </c:pt>
                <c:pt idx="5059">
                  <c:v>53.813808811484286</c:v>
                </c:pt>
                <c:pt idx="5060">
                  <c:v>53.813256976164681</c:v>
                </c:pt>
                <c:pt idx="5061">
                  <c:v>53.812704618273742</c:v>
                </c:pt>
                <c:pt idx="5062">
                  <c:v>53.812152913596961</c:v>
                </c:pt>
                <c:pt idx="5063">
                  <c:v>53.811601078277356</c:v>
                </c:pt>
                <c:pt idx="5064">
                  <c:v>53.811049242957743</c:v>
                </c:pt>
                <c:pt idx="5065">
                  <c:v>53.810497538280963</c:v>
                </c:pt>
                <c:pt idx="5066">
                  <c:v>53.809945702961357</c:v>
                </c:pt>
                <c:pt idx="5067">
                  <c:v>53.809393867641745</c:v>
                </c:pt>
                <c:pt idx="5068">
                  <c:v>53.808842162964964</c:v>
                </c:pt>
                <c:pt idx="5069">
                  <c:v>53.808290327645359</c:v>
                </c:pt>
                <c:pt idx="5070">
                  <c:v>53.807738492325747</c:v>
                </c:pt>
                <c:pt idx="5071">
                  <c:v>53.807186787648966</c:v>
                </c:pt>
                <c:pt idx="5072">
                  <c:v>53.806634952329361</c:v>
                </c:pt>
                <c:pt idx="5073">
                  <c:v>53.806082594438422</c:v>
                </c:pt>
                <c:pt idx="5074">
                  <c:v>53.80553075911881</c:v>
                </c:pt>
                <c:pt idx="5075">
                  <c:v>53.804979054442036</c:v>
                </c:pt>
                <c:pt idx="5076">
                  <c:v>53.804427219122424</c:v>
                </c:pt>
                <c:pt idx="5077">
                  <c:v>53.803875383802811</c:v>
                </c:pt>
                <c:pt idx="5078">
                  <c:v>53.803323679126038</c:v>
                </c:pt>
                <c:pt idx="5079">
                  <c:v>53.802771843806426</c:v>
                </c:pt>
                <c:pt idx="5080">
                  <c:v>53.802220008486813</c:v>
                </c:pt>
                <c:pt idx="5081">
                  <c:v>53.80166830381004</c:v>
                </c:pt>
                <c:pt idx="5082">
                  <c:v>53.801116468490427</c:v>
                </c:pt>
                <c:pt idx="5083">
                  <c:v>53.800564633170815</c:v>
                </c:pt>
                <c:pt idx="5084">
                  <c:v>53.800012928494041</c:v>
                </c:pt>
                <c:pt idx="5085">
                  <c:v>53.799461093174429</c:v>
                </c:pt>
                <c:pt idx="5086">
                  <c:v>53.79890873528349</c:v>
                </c:pt>
                <c:pt idx="5087">
                  <c:v>53.798357030606716</c:v>
                </c:pt>
                <c:pt idx="5088">
                  <c:v>53.797805195287104</c:v>
                </c:pt>
                <c:pt idx="5089">
                  <c:v>53.797253359967492</c:v>
                </c:pt>
                <c:pt idx="5090">
                  <c:v>53.796701655290718</c:v>
                </c:pt>
                <c:pt idx="5091">
                  <c:v>53.796149819971106</c:v>
                </c:pt>
                <c:pt idx="5092">
                  <c:v>53.795597984651494</c:v>
                </c:pt>
                <c:pt idx="5093">
                  <c:v>53.79504627997472</c:v>
                </c:pt>
                <c:pt idx="5094">
                  <c:v>53.794494444655108</c:v>
                </c:pt>
                <c:pt idx="5095">
                  <c:v>53.793942609335495</c:v>
                </c:pt>
                <c:pt idx="5096">
                  <c:v>53.793390904658722</c:v>
                </c:pt>
                <c:pt idx="5097">
                  <c:v>53.792839069339109</c:v>
                </c:pt>
                <c:pt idx="5098">
                  <c:v>53.79228671144817</c:v>
                </c:pt>
                <c:pt idx="5099">
                  <c:v>53.791734876128565</c:v>
                </c:pt>
                <c:pt idx="5100">
                  <c:v>53.791183171451785</c:v>
                </c:pt>
                <c:pt idx="5101">
                  <c:v>53.790631336132172</c:v>
                </c:pt>
                <c:pt idx="5102">
                  <c:v>53.790079500812567</c:v>
                </c:pt>
                <c:pt idx="5103">
                  <c:v>53.789527796135786</c:v>
                </c:pt>
                <c:pt idx="5104">
                  <c:v>53.788975960816174</c:v>
                </c:pt>
                <c:pt idx="5105">
                  <c:v>53.788424125496569</c:v>
                </c:pt>
                <c:pt idx="5106">
                  <c:v>53.787872420819788</c:v>
                </c:pt>
                <c:pt idx="5107">
                  <c:v>53.787320585500176</c:v>
                </c:pt>
                <c:pt idx="5108">
                  <c:v>53.78676875018057</c:v>
                </c:pt>
                <c:pt idx="5109">
                  <c:v>53.78621704550379</c:v>
                </c:pt>
                <c:pt idx="5110">
                  <c:v>53.785665210184177</c:v>
                </c:pt>
                <c:pt idx="5111">
                  <c:v>53.785112852293246</c:v>
                </c:pt>
                <c:pt idx="5112">
                  <c:v>53.784561147616465</c:v>
                </c:pt>
                <c:pt idx="5113">
                  <c:v>53.784009312296853</c:v>
                </c:pt>
                <c:pt idx="5114">
                  <c:v>53.783457476977247</c:v>
                </c:pt>
                <c:pt idx="5115">
                  <c:v>53.782905772300467</c:v>
                </c:pt>
                <c:pt idx="5116">
                  <c:v>53.782353936980854</c:v>
                </c:pt>
                <c:pt idx="5117">
                  <c:v>53.781802101661249</c:v>
                </c:pt>
                <c:pt idx="5118">
                  <c:v>53.781250396984468</c:v>
                </c:pt>
                <c:pt idx="5119">
                  <c:v>53.780698561664856</c:v>
                </c:pt>
                <c:pt idx="5120">
                  <c:v>53.780146726345251</c:v>
                </c:pt>
                <c:pt idx="5121">
                  <c:v>53.77959502166847</c:v>
                </c:pt>
                <c:pt idx="5122">
                  <c:v>53.779043186348858</c:v>
                </c:pt>
                <c:pt idx="5123">
                  <c:v>53.778490828457926</c:v>
                </c:pt>
                <c:pt idx="5124">
                  <c:v>53.777938993138314</c:v>
                </c:pt>
                <c:pt idx="5125">
                  <c:v>53.777915999999998</c:v>
                </c:pt>
                <c:pt idx="5126">
                  <c:v>53.777915999999998</c:v>
                </c:pt>
                <c:pt idx="5127">
                  <c:v>53.795625450166909</c:v>
                </c:pt>
                <c:pt idx="5128">
                  <c:v>53.778170470910823</c:v>
                </c:pt>
                <c:pt idx="5129">
                  <c:v>53.777915999999998</c:v>
                </c:pt>
                <c:pt idx="5130">
                  <c:v>53.796005000000001</c:v>
                </c:pt>
                <c:pt idx="5131">
                  <c:v>53.831679705054839</c:v>
                </c:pt>
                <c:pt idx="5132">
                  <c:v>53.761353531823602</c:v>
                </c:pt>
                <c:pt idx="5133">
                  <c:v>53.868249994545074</c:v>
                </c:pt>
                <c:pt idx="5134">
                  <c:v>53.862683050952533</c:v>
                </c:pt>
                <c:pt idx="5135">
                  <c:v>53.857114789116181</c:v>
                </c:pt>
                <c:pt idx="5136">
                  <c:v>53.8515412543046</c:v>
                </c:pt>
                <c:pt idx="5137">
                  <c:v>53.845974310712059</c:v>
                </c:pt>
                <c:pt idx="5138">
                  <c:v>53.840406048875707</c:v>
                </c:pt>
                <c:pt idx="5139">
                  <c:v>53.834837787039355</c:v>
                </c:pt>
                <c:pt idx="5140">
                  <c:v>53.829270843446807</c:v>
                </c:pt>
                <c:pt idx="5141">
                  <c:v>53.823702581610455</c:v>
                </c:pt>
                <c:pt idx="5142">
                  <c:v>53.818134319774103</c:v>
                </c:pt>
                <c:pt idx="5143">
                  <c:v>53.812567376181555</c:v>
                </c:pt>
                <c:pt idx="5144">
                  <c:v>53.806999114345203</c:v>
                </c:pt>
                <c:pt idx="5145">
                  <c:v>53.801430852508851</c:v>
                </c:pt>
                <c:pt idx="5146">
                  <c:v>53.795863908916303</c:v>
                </c:pt>
                <c:pt idx="5147">
                  <c:v>53.790295647079951</c:v>
                </c:pt>
                <c:pt idx="5148">
                  <c:v>53.784722112268376</c:v>
                </c:pt>
                <c:pt idx="5149">
                  <c:v>53.779153850432024</c:v>
                </c:pt>
                <c:pt idx="5150">
                  <c:v>53.773586906839476</c:v>
                </c:pt>
                <c:pt idx="5151">
                  <c:v>53.768018645003124</c:v>
                </c:pt>
                <c:pt idx="5152">
                  <c:v>53.762450383166772</c:v>
                </c:pt>
                <c:pt idx="5153">
                  <c:v>53.756883439574224</c:v>
                </c:pt>
                <c:pt idx="5154">
                  <c:v>53.751315177737872</c:v>
                </c:pt>
                <c:pt idx="5155">
                  <c:v>53.74574691590152</c:v>
                </c:pt>
                <c:pt idx="5156">
                  <c:v>53.740179972308972</c:v>
                </c:pt>
                <c:pt idx="5157">
                  <c:v>53.73461171047262</c:v>
                </c:pt>
                <c:pt idx="5158">
                  <c:v>53.729043448636268</c:v>
                </c:pt>
                <c:pt idx="5159">
                  <c:v>53.72347650504372</c:v>
                </c:pt>
                <c:pt idx="5160">
                  <c:v>53.717902970232146</c:v>
                </c:pt>
                <c:pt idx="5161">
                  <c:v>53.712334708395794</c:v>
                </c:pt>
                <c:pt idx="5162">
                  <c:v>53.706767764803246</c:v>
                </c:pt>
                <c:pt idx="5163">
                  <c:v>53.701199502966894</c:v>
                </c:pt>
                <c:pt idx="5164">
                  <c:v>53.695631241130542</c:v>
                </c:pt>
                <c:pt idx="5165">
                  <c:v>53.690064297538001</c:v>
                </c:pt>
                <c:pt idx="5166">
                  <c:v>53.684496035701642</c:v>
                </c:pt>
                <c:pt idx="5167">
                  <c:v>53.67892777386529</c:v>
                </c:pt>
                <c:pt idx="5168">
                  <c:v>53.673360830272749</c:v>
                </c:pt>
                <c:pt idx="5169">
                  <c:v>53.667792568436397</c:v>
                </c:pt>
                <c:pt idx="5170">
                  <c:v>53.662224306600045</c:v>
                </c:pt>
                <c:pt idx="5171">
                  <c:v>53.656657363007497</c:v>
                </c:pt>
                <c:pt idx="5172">
                  <c:v>53.651089101171145</c:v>
                </c:pt>
                <c:pt idx="5173">
                  <c:v>53.64551556635957</c:v>
                </c:pt>
                <c:pt idx="5174">
                  <c:v>53.639947304523211</c:v>
                </c:pt>
                <c:pt idx="5175">
                  <c:v>53.63438036093067</c:v>
                </c:pt>
                <c:pt idx="5176">
                  <c:v>53.628812099094318</c:v>
                </c:pt>
                <c:pt idx="5177">
                  <c:v>53.623243837257967</c:v>
                </c:pt>
                <c:pt idx="5178">
                  <c:v>53.617676893665418</c:v>
                </c:pt>
                <c:pt idx="5179">
                  <c:v>53.65431994062947</c:v>
                </c:pt>
                <c:pt idx="5180">
                  <c:v>53.707332376251784</c:v>
                </c:pt>
                <c:pt idx="5181">
                  <c:v>53.683420305125146</c:v>
                </c:pt>
                <c:pt idx="5182">
                  <c:v>53.615105</c:v>
                </c:pt>
                <c:pt idx="5183">
                  <c:v>53.584632894077451</c:v>
                </c:pt>
                <c:pt idx="5184">
                  <c:v>53.597014999999999</c:v>
                </c:pt>
                <c:pt idx="5185">
                  <c:v>53.607595536480687</c:v>
                </c:pt>
                <c:pt idx="5186">
                  <c:v>53.636523687172151</c:v>
                </c:pt>
                <c:pt idx="5187">
                  <c:v>53.640451160190707</c:v>
                </c:pt>
                <c:pt idx="5188">
                  <c:v>53.625205791970807</c:v>
                </c:pt>
                <c:pt idx="5189">
                  <c:v>53.59330028040057</c:v>
                </c:pt>
                <c:pt idx="5190">
                  <c:v>53.538106542312278</c:v>
                </c:pt>
                <c:pt idx="5191">
                  <c:v>53.583536667858844</c:v>
                </c:pt>
                <c:pt idx="5192">
                  <c:v>53.58753278397711</c:v>
                </c:pt>
                <c:pt idx="5193">
                  <c:v>53.580287336114424</c:v>
                </c:pt>
                <c:pt idx="5194">
                  <c:v>53.61822307105389</c:v>
                </c:pt>
                <c:pt idx="5195">
                  <c:v>53.578926000000003</c:v>
                </c:pt>
                <c:pt idx="5196">
                  <c:v>53.5631933659118</c:v>
                </c:pt>
                <c:pt idx="5197">
                  <c:v>53.54076267739628</c:v>
                </c:pt>
                <c:pt idx="5198">
                  <c:v>53.578137921812527</c:v>
                </c:pt>
                <c:pt idx="5199">
                  <c:v>53.575535230441211</c:v>
                </c:pt>
                <c:pt idx="5200">
                  <c:v>53.572933155237365</c:v>
                </c:pt>
                <c:pt idx="5201">
                  <c:v>53.57033046386605</c:v>
                </c:pt>
                <c:pt idx="5202">
                  <c:v>53.567727772494742</c:v>
                </c:pt>
                <c:pt idx="5203">
                  <c:v>53.565125697290895</c:v>
                </c:pt>
                <c:pt idx="5204">
                  <c:v>53.56252300591958</c:v>
                </c:pt>
                <c:pt idx="5205">
                  <c:v>53.559920314548272</c:v>
                </c:pt>
                <c:pt idx="5206">
                  <c:v>53.541700858781617</c:v>
                </c:pt>
                <c:pt idx="5207">
                  <c:v>53.539098167410309</c:v>
                </c:pt>
                <c:pt idx="5208">
                  <c:v>53.536495476038994</c:v>
                </c:pt>
                <c:pt idx="5209">
                  <c:v>53.533893400835147</c:v>
                </c:pt>
                <c:pt idx="5210">
                  <c:v>53.531290709463832</c:v>
                </c:pt>
                <c:pt idx="5211">
                  <c:v>53.528688018092524</c:v>
                </c:pt>
                <c:pt idx="5212">
                  <c:v>53.526085942888677</c:v>
                </c:pt>
                <c:pt idx="5213">
                  <c:v>53.523483251517362</c:v>
                </c:pt>
                <c:pt idx="5214">
                  <c:v>53.520880560146047</c:v>
                </c:pt>
                <c:pt idx="5215">
                  <c:v>53.518278484942201</c:v>
                </c:pt>
                <c:pt idx="5216">
                  <c:v>53.515675793570892</c:v>
                </c:pt>
                <c:pt idx="5217">
                  <c:v>53.513070637529722</c:v>
                </c:pt>
                <c:pt idx="5218">
                  <c:v>53.510467946158407</c:v>
                </c:pt>
                <c:pt idx="5219">
                  <c:v>53.507865870954561</c:v>
                </c:pt>
                <c:pt idx="5220">
                  <c:v>53.505263179583245</c:v>
                </c:pt>
                <c:pt idx="5221">
                  <c:v>53.502660488211937</c:v>
                </c:pt>
                <c:pt idx="5222">
                  <c:v>53.500058413008091</c:v>
                </c:pt>
                <c:pt idx="5223">
                  <c:v>53.497455721636776</c:v>
                </c:pt>
                <c:pt idx="5224">
                  <c:v>53.49485303026546</c:v>
                </c:pt>
                <c:pt idx="5225">
                  <c:v>53.492250955061614</c:v>
                </c:pt>
                <c:pt idx="5226">
                  <c:v>53.489648263690306</c:v>
                </c:pt>
                <c:pt idx="5227">
                  <c:v>53.498456748450167</c:v>
                </c:pt>
                <c:pt idx="5228">
                  <c:v>53.486341345255127</c:v>
                </c:pt>
                <c:pt idx="5229">
                  <c:v>53.470382999999998</c:v>
                </c:pt>
                <c:pt idx="5230">
                  <c:v>53.459999038140644</c:v>
                </c:pt>
                <c:pt idx="5231">
                  <c:v>53.462800210300429</c:v>
                </c:pt>
                <c:pt idx="5232">
                  <c:v>53.459746390557939</c:v>
                </c:pt>
                <c:pt idx="5233">
                  <c:v>53.463056442193086</c:v>
                </c:pt>
                <c:pt idx="5234">
                  <c:v>53.459496218884119</c:v>
                </c:pt>
                <c:pt idx="5235">
                  <c:v>53.463309180257511</c:v>
                </c:pt>
                <c:pt idx="5236">
                  <c:v>53.470382999999998</c:v>
                </c:pt>
                <c:pt idx="5237">
                  <c:v>53.470382999999998</c:v>
                </c:pt>
                <c:pt idx="5238">
                  <c:v>53.470382999999998</c:v>
                </c:pt>
                <c:pt idx="5239">
                  <c:v>53.470382999999998</c:v>
                </c:pt>
                <c:pt idx="5240">
                  <c:v>53.448538915593701</c:v>
                </c:pt>
                <c:pt idx="5241">
                  <c:v>53.409197274374257</c:v>
                </c:pt>
                <c:pt idx="5242">
                  <c:v>53.451400512160227</c:v>
                </c:pt>
                <c:pt idx="5243">
                  <c:v>53.476748761802575</c:v>
                </c:pt>
                <c:pt idx="5244">
                  <c:v>53.458279866952786</c:v>
                </c:pt>
                <c:pt idx="5245">
                  <c:v>53.464268191895108</c:v>
                </c:pt>
                <c:pt idx="5246">
                  <c:v>53.458534351931327</c:v>
                </c:pt>
                <c:pt idx="5247">
                  <c:v>53.464016562231755</c:v>
                </c:pt>
                <c:pt idx="5248">
                  <c:v>53.458787288438614</c:v>
                </c:pt>
                <c:pt idx="5249">
                  <c:v>53.470382999999998</c:v>
                </c:pt>
                <c:pt idx="5250">
                  <c:v>53.473838104334575</c:v>
                </c:pt>
                <c:pt idx="5251">
                  <c:v>53.483169537013126</c:v>
                </c:pt>
                <c:pt idx="5252">
                  <c:v>53.492500969691683</c:v>
                </c:pt>
                <c:pt idx="5253">
                  <c:v>53.501830193224244</c:v>
                </c:pt>
                <c:pt idx="5254">
                  <c:v>53.511170462486767</c:v>
                </c:pt>
                <c:pt idx="5255">
                  <c:v>53.520501895165324</c:v>
                </c:pt>
                <c:pt idx="5256">
                  <c:v>53.529831118697878</c:v>
                </c:pt>
                <c:pt idx="5257">
                  <c:v>53.539162551376435</c:v>
                </c:pt>
                <c:pt idx="5258">
                  <c:v>53.548493984054986</c:v>
                </c:pt>
                <c:pt idx="5259">
                  <c:v>53.557823207587546</c:v>
                </c:pt>
                <c:pt idx="5260">
                  <c:v>53.567154640266097</c:v>
                </c:pt>
                <c:pt idx="5261">
                  <c:v>53.576486072944654</c:v>
                </c:pt>
                <c:pt idx="5262">
                  <c:v>53.585815296477207</c:v>
                </c:pt>
                <c:pt idx="5263">
                  <c:v>53.595146729155765</c:v>
                </c:pt>
                <c:pt idx="5264">
                  <c:v>53.604478161834315</c:v>
                </c:pt>
                <c:pt idx="5265">
                  <c:v>53.613807385366876</c:v>
                </c:pt>
                <c:pt idx="5266">
                  <c:v>53.623138818045426</c:v>
                </c:pt>
                <c:pt idx="5267">
                  <c:v>53.632479087307956</c:v>
                </c:pt>
                <c:pt idx="5268">
                  <c:v>53.641810519986507</c:v>
                </c:pt>
                <c:pt idx="5269">
                  <c:v>53.651139743519067</c:v>
                </c:pt>
                <c:pt idx="5270">
                  <c:v>53.660471176197618</c:v>
                </c:pt>
                <c:pt idx="5271">
                  <c:v>53.669802608876175</c:v>
                </c:pt>
                <c:pt idx="5272">
                  <c:v>53.679131832408736</c:v>
                </c:pt>
                <c:pt idx="5273">
                  <c:v>53.688463265087286</c:v>
                </c:pt>
                <c:pt idx="5274">
                  <c:v>53.697794697765836</c:v>
                </c:pt>
                <c:pt idx="5275">
                  <c:v>53.707123921298397</c:v>
                </c:pt>
                <c:pt idx="5276">
                  <c:v>53.716455353976947</c:v>
                </c:pt>
                <c:pt idx="5277">
                  <c:v>53.725786786655505</c:v>
                </c:pt>
                <c:pt idx="5278">
                  <c:v>53.735116010188065</c:v>
                </c:pt>
                <c:pt idx="5279">
                  <c:v>53.744456279450588</c:v>
                </c:pt>
                <c:pt idx="5280">
                  <c:v>53.753787712129146</c:v>
                </c:pt>
                <c:pt idx="5281">
                  <c:v>53.763116935661699</c:v>
                </c:pt>
                <c:pt idx="5282">
                  <c:v>53.772448368340257</c:v>
                </c:pt>
                <c:pt idx="5283">
                  <c:v>53.781779801018807</c:v>
                </c:pt>
                <c:pt idx="5284">
                  <c:v>53.791109024551368</c:v>
                </c:pt>
                <c:pt idx="5285">
                  <c:v>53.800440457229918</c:v>
                </c:pt>
                <c:pt idx="5286">
                  <c:v>53.809771889908475</c:v>
                </c:pt>
                <c:pt idx="5287">
                  <c:v>53.819101113441029</c:v>
                </c:pt>
                <c:pt idx="5288">
                  <c:v>53.828432546119586</c:v>
                </c:pt>
                <c:pt idx="5289">
                  <c:v>53.837763978798137</c:v>
                </c:pt>
                <c:pt idx="5290">
                  <c:v>53.847093202330697</c:v>
                </c:pt>
                <c:pt idx="5291">
                  <c:v>53.802307921334922</c:v>
                </c:pt>
                <c:pt idx="5292">
                  <c:v>53.790052968526467</c:v>
                </c:pt>
                <c:pt idx="5293">
                  <c:v>53.796005000000001</c:v>
                </c:pt>
                <c:pt idx="5294">
                  <c:v>53.796005000000001</c:v>
                </c:pt>
                <c:pt idx="5295">
                  <c:v>53.78348848164044</c:v>
                </c:pt>
                <c:pt idx="5296">
                  <c:v>53.765270089651885</c:v>
                </c:pt>
                <c:pt idx="5297">
                  <c:v>53.772594944934447</c:v>
                </c:pt>
                <c:pt idx="5298">
                  <c:v>53.803705997615637</c:v>
                </c:pt>
                <c:pt idx="5299">
                  <c:v>53.814090999999998</c:v>
                </c:pt>
                <c:pt idx="5300">
                  <c:v>53.816312596753399</c:v>
                </c:pt>
                <c:pt idx="5301">
                  <c:v>53.81939033525336</c:v>
                </c:pt>
                <c:pt idx="5302">
                  <c:v>53.822468073753321</c:v>
                </c:pt>
                <c:pt idx="5303">
                  <c:v>53.825545083622011</c:v>
                </c:pt>
                <c:pt idx="5304">
                  <c:v>53.828625736647062</c:v>
                </c:pt>
                <c:pt idx="5305">
                  <c:v>53.831703475147023</c:v>
                </c:pt>
                <c:pt idx="5306">
                  <c:v>53.847579873420742</c:v>
                </c:pt>
                <c:pt idx="5307">
                  <c:v>53.834752292799237</c:v>
                </c:pt>
                <c:pt idx="5308">
                  <c:v>53.832180000000001</c:v>
                </c:pt>
                <c:pt idx="5309">
                  <c:v>53.816410876519662</c:v>
                </c:pt>
                <c:pt idx="5310">
                  <c:v>53.829988962327135</c:v>
                </c:pt>
                <c:pt idx="5311">
                  <c:v>53.864241796852646</c:v>
                </c:pt>
                <c:pt idx="5312">
                  <c:v>53.836053989985693</c:v>
                </c:pt>
                <c:pt idx="5313">
                  <c:v>53.848468742550658</c:v>
                </c:pt>
                <c:pt idx="5314">
                  <c:v>53.850281000000003</c:v>
                </c:pt>
                <c:pt idx="5315">
                  <c:v>53.800676825464954</c:v>
                </c:pt>
                <c:pt idx="5316">
                  <c:v>53.801287835073012</c:v>
                </c:pt>
                <c:pt idx="5317">
                  <c:v>53.807069824896637</c:v>
                </c:pt>
                <c:pt idx="5318">
                  <c:v>53.812846344531216</c:v>
                </c:pt>
                <c:pt idx="5319">
                  <c:v>53.81862149661854</c:v>
                </c:pt>
                <c:pt idx="5320">
                  <c:v>53.82439801625312</c:v>
                </c:pt>
                <c:pt idx="5321">
                  <c:v>53.8301745358877</c:v>
                </c:pt>
                <c:pt idx="5322">
                  <c:v>53.835949687975017</c:v>
                </c:pt>
                <c:pt idx="5323">
                  <c:v>53.841726207609597</c:v>
                </c:pt>
                <c:pt idx="5324">
                  <c:v>53.847502727244184</c:v>
                </c:pt>
                <c:pt idx="5325">
                  <c:v>53.8532778793315</c:v>
                </c:pt>
                <c:pt idx="5326">
                  <c:v>53.85905439896608</c:v>
                </c:pt>
                <c:pt idx="5327">
                  <c:v>53.86483091860066</c:v>
                </c:pt>
                <c:pt idx="5328">
                  <c:v>53.870606070687984</c:v>
                </c:pt>
                <c:pt idx="5329">
                  <c:v>53.876388060511609</c:v>
                </c:pt>
                <c:pt idx="5330">
                  <c:v>53.882164580146188</c:v>
                </c:pt>
                <c:pt idx="5331">
                  <c:v>53.887939732233512</c:v>
                </c:pt>
                <c:pt idx="5332">
                  <c:v>53.893716251868092</c:v>
                </c:pt>
                <c:pt idx="5333">
                  <c:v>53.899492771502672</c:v>
                </c:pt>
                <c:pt idx="5334">
                  <c:v>53.905267923589989</c:v>
                </c:pt>
                <c:pt idx="5335">
                  <c:v>53.911044443224569</c:v>
                </c:pt>
                <c:pt idx="5336">
                  <c:v>53.916820962859155</c:v>
                </c:pt>
                <c:pt idx="5337">
                  <c:v>53.922596114946472</c:v>
                </c:pt>
                <c:pt idx="5338">
                  <c:v>53.928372634581052</c:v>
                </c:pt>
                <c:pt idx="5339">
                  <c:v>53.934149154215632</c:v>
                </c:pt>
                <c:pt idx="5340">
                  <c:v>53.939924306302949</c:v>
                </c:pt>
                <c:pt idx="5341">
                  <c:v>53.945700825937536</c:v>
                </c:pt>
                <c:pt idx="5342">
                  <c:v>53.95148281576116</c:v>
                </c:pt>
                <c:pt idx="5343">
                  <c:v>53.95725933539574</c:v>
                </c:pt>
                <c:pt idx="5344">
                  <c:v>53.963034487483064</c:v>
                </c:pt>
                <c:pt idx="5345">
                  <c:v>53.968811007117644</c:v>
                </c:pt>
                <c:pt idx="5346">
                  <c:v>53.974587526752224</c:v>
                </c:pt>
                <c:pt idx="5347">
                  <c:v>53.980362678839541</c:v>
                </c:pt>
                <c:pt idx="5348">
                  <c:v>53.98613919847412</c:v>
                </c:pt>
                <c:pt idx="5349">
                  <c:v>53.991915718108707</c:v>
                </c:pt>
                <c:pt idx="5350">
                  <c:v>53.997690870196024</c:v>
                </c:pt>
                <c:pt idx="5351">
                  <c:v>54.003467389830604</c:v>
                </c:pt>
                <c:pt idx="5352">
                  <c:v>54.009243909465184</c:v>
                </c:pt>
                <c:pt idx="5353">
                  <c:v>54.015019061552508</c:v>
                </c:pt>
                <c:pt idx="5354">
                  <c:v>54.020801051376132</c:v>
                </c:pt>
                <c:pt idx="5355">
                  <c:v>54.026577571010712</c:v>
                </c:pt>
                <c:pt idx="5356">
                  <c:v>54.034882923938959</c:v>
                </c:pt>
                <c:pt idx="5357">
                  <c:v>54.053101315927513</c:v>
                </c:pt>
                <c:pt idx="5358">
                  <c:v>54.067355999999997</c:v>
                </c:pt>
                <c:pt idx="5359">
                  <c:v>54.060164445424014</c:v>
                </c:pt>
                <c:pt idx="5360">
                  <c:v>54.055767086901767</c:v>
                </c:pt>
                <c:pt idx="5361">
                  <c:v>54.067355999999997</c:v>
                </c:pt>
                <c:pt idx="5362">
                  <c:v>54.044527754408065</c:v>
                </c:pt>
                <c:pt idx="5363">
                  <c:v>54.023089901763221</c:v>
                </c:pt>
                <c:pt idx="5364">
                  <c:v>54.039489982794798</c:v>
                </c:pt>
                <c:pt idx="5365">
                  <c:v>54.033063985238137</c:v>
                </c:pt>
                <c:pt idx="5366">
                  <c:v>54.040157842447314</c:v>
                </c:pt>
                <c:pt idx="5367">
                  <c:v>54.047258417324294</c:v>
                </c:pt>
                <c:pt idx="5368">
                  <c:v>54.02314634859323</c:v>
                </c:pt>
                <c:pt idx="5369">
                  <c:v>54.039458816165954</c:v>
                </c:pt>
                <c:pt idx="5370">
                  <c:v>54.022637392703864</c:v>
                </c:pt>
                <c:pt idx="5371">
                  <c:v>53.999647377115615</c:v>
                </c:pt>
                <c:pt idx="5372">
                  <c:v>53.994999</c:v>
                </c:pt>
                <c:pt idx="5373">
                  <c:v>53.967604972818314</c:v>
                </c:pt>
                <c:pt idx="5374">
                  <c:v>54.00027935876043</c:v>
                </c:pt>
                <c:pt idx="5375">
                  <c:v>54.013088000000003</c:v>
                </c:pt>
                <c:pt idx="5376">
                  <c:v>53.999014464711493</c:v>
                </c:pt>
                <c:pt idx="5377">
                  <c:v>53.992493347710841</c:v>
                </c:pt>
                <c:pt idx="5378">
                  <c:v>53.98927831877117</c:v>
                </c:pt>
                <c:pt idx="5379">
                  <c:v>53.986060245296514</c:v>
                </c:pt>
                <c:pt idx="5380">
                  <c:v>53.982845216356843</c:v>
                </c:pt>
                <c:pt idx="5381">
                  <c:v>53.979630948550913</c:v>
                </c:pt>
                <c:pt idx="5382">
                  <c:v>53.976415919611242</c:v>
                </c:pt>
                <c:pt idx="5383">
                  <c:v>53.973200890671563</c:v>
                </c:pt>
                <c:pt idx="5384">
                  <c:v>53.96998662286564</c:v>
                </c:pt>
                <c:pt idx="5385">
                  <c:v>53.966771593925962</c:v>
                </c:pt>
                <c:pt idx="5386">
                  <c:v>53.963556564986291</c:v>
                </c:pt>
                <c:pt idx="5387">
                  <c:v>53.960342297180361</c:v>
                </c:pt>
                <c:pt idx="5388">
                  <c:v>53.95712726824069</c:v>
                </c:pt>
                <c:pt idx="5389">
                  <c:v>53.953912239301019</c:v>
                </c:pt>
                <c:pt idx="5390">
                  <c:v>53.950697971495089</c:v>
                </c:pt>
                <c:pt idx="5391">
                  <c:v>53.947482942555418</c:v>
                </c:pt>
                <c:pt idx="5392">
                  <c:v>53.944264869080762</c:v>
                </c:pt>
                <c:pt idx="5393">
                  <c:v>53.94104984014109</c:v>
                </c:pt>
                <c:pt idx="5394">
                  <c:v>53.93783557233516</c:v>
                </c:pt>
                <c:pt idx="5395">
                  <c:v>53.934620543395489</c:v>
                </c:pt>
                <c:pt idx="5396">
                  <c:v>53.931405514455811</c:v>
                </c:pt>
                <c:pt idx="5397">
                  <c:v>53.928191246649888</c:v>
                </c:pt>
                <c:pt idx="5398">
                  <c:v>53.92497621771021</c:v>
                </c:pt>
                <c:pt idx="5399">
                  <c:v>53.921761949904287</c:v>
                </c:pt>
                <c:pt idx="5400">
                  <c:v>53.918546920964609</c:v>
                </c:pt>
                <c:pt idx="5401">
                  <c:v>53.915331892024938</c:v>
                </c:pt>
                <c:pt idx="5402">
                  <c:v>53.912117624219007</c:v>
                </c:pt>
                <c:pt idx="5403">
                  <c:v>53.908902595279336</c:v>
                </c:pt>
                <c:pt idx="5404">
                  <c:v>53.90568452180468</c:v>
                </c:pt>
                <c:pt idx="5405">
                  <c:v>53.902469492865009</c:v>
                </c:pt>
                <c:pt idx="5406">
                  <c:v>53.899255225059079</c:v>
                </c:pt>
                <c:pt idx="5407">
                  <c:v>53.896040196119408</c:v>
                </c:pt>
                <c:pt idx="5408">
                  <c:v>53.892825167179737</c:v>
                </c:pt>
                <c:pt idx="5409">
                  <c:v>53.889610899373807</c:v>
                </c:pt>
                <c:pt idx="5410">
                  <c:v>53.886115248927041</c:v>
                </c:pt>
                <c:pt idx="5411">
                  <c:v>53.868366000000002</c:v>
                </c:pt>
                <c:pt idx="5412">
                  <c:v>53.870151642346208</c:v>
                </c:pt>
                <c:pt idx="5413">
                  <c:v>53.921909577592373</c:v>
                </c:pt>
                <c:pt idx="5414">
                  <c:v>53.90199611874106</c:v>
                </c:pt>
                <c:pt idx="5415">
                  <c:v>53.851255537434433</c:v>
                </c:pt>
                <c:pt idx="5416">
                  <c:v>53.869469942789038</c:v>
                </c:pt>
                <c:pt idx="5417">
                  <c:v>53.88894895231283</c:v>
                </c:pt>
                <c:pt idx="5418">
                  <c:v>53.919882263710065</c:v>
                </c:pt>
                <c:pt idx="5419">
                  <c:v>53.887008796663011</c:v>
                </c:pt>
                <c:pt idx="5420">
                  <c:v>53.893718604434689</c:v>
                </c:pt>
                <c:pt idx="5421">
                  <c:v>53.900426823710212</c:v>
                </c:pt>
                <c:pt idx="5422">
                  <c:v>53.90713663148189</c:v>
                </c:pt>
                <c:pt idx="5423">
                  <c:v>53.913846439253568</c:v>
                </c:pt>
                <c:pt idx="5424">
                  <c:v>53.920554658529092</c:v>
                </c:pt>
                <c:pt idx="5425">
                  <c:v>53.872357719904649</c:v>
                </c:pt>
                <c:pt idx="5426">
                  <c:v>53.939163266094425</c:v>
                </c:pt>
                <c:pt idx="5427">
                  <c:v>53.899964105865521</c:v>
                </c:pt>
                <c:pt idx="5428">
                  <c:v>53.89426481692491</c:v>
                </c:pt>
                <c:pt idx="5429">
                  <c:v>53.900923151735888</c:v>
                </c:pt>
                <c:pt idx="5430">
                  <c:v>53.895884058498872</c:v>
                </c:pt>
                <c:pt idx="5431">
                  <c:v>53.890846158229003</c:v>
                </c:pt>
                <c:pt idx="5432">
                  <c:v>53.885807064991987</c:v>
                </c:pt>
                <c:pt idx="5433">
                  <c:v>53.880767971754963</c:v>
                </c:pt>
                <c:pt idx="5434">
                  <c:v>53.875730071485094</c:v>
                </c:pt>
                <c:pt idx="5435">
                  <c:v>53.860613984741185</c:v>
                </c:pt>
                <c:pt idx="5436">
                  <c:v>53.855574891504169</c:v>
                </c:pt>
                <c:pt idx="5437">
                  <c:v>53.850535798267153</c:v>
                </c:pt>
                <c:pt idx="5438">
                  <c:v>53.845497897997284</c:v>
                </c:pt>
                <c:pt idx="5439">
                  <c:v>53.84045880476026</c:v>
                </c:pt>
                <c:pt idx="5440">
                  <c:v>53.835414939654648</c:v>
                </c:pt>
                <c:pt idx="5441">
                  <c:v>53.830377039384778</c:v>
                </c:pt>
                <c:pt idx="5442">
                  <c:v>53.825337946147755</c:v>
                </c:pt>
                <c:pt idx="5443">
                  <c:v>53.820298852910739</c:v>
                </c:pt>
                <c:pt idx="5444">
                  <c:v>53.81526095264087</c:v>
                </c:pt>
                <c:pt idx="5445">
                  <c:v>53.810221859403853</c:v>
                </c:pt>
                <c:pt idx="5446">
                  <c:v>53.80518276616683</c:v>
                </c:pt>
                <c:pt idx="5447">
                  <c:v>53.800144865896961</c:v>
                </c:pt>
                <c:pt idx="5448">
                  <c:v>53.795105772659944</c:v>
                </c:pt>
                <c:pt idx="5449">
                  <c:v>53.790066679422921</c:v>
                </c:pt>
                <c:pt idx="5450">
                  <c:v>53.785028779153052</c:v>
                </c:pt>
                <c:pt idx="5451">
                  <c:v>53.779989685916036</c:v>
                </c:pt>
                <c:pt idx="5452">
                  <c:v>53.774945820810423</c:v>
                </c:pt>
                <c:pt idx="5453">
                  <c:v>53.7699067275734</c:v>
                </c:pt>
                <c:pt idx="5454">
                  <c:v>53.76486882730353</c:v>
                </c:pt>
                <c:pt idx="5455">
                  <c:v>53.759829734066514</c:v>
                </c:pt>
                <c:pt idx="5456">
                  <c:v>53.754790640829498</c:v>
                </c:pt>
                <c:pt idx="5457">
                  <c:v>53.749752740559622</c:v>
                </c:pt>
                <c:pt idx="5458">
                  <c:v>53.744713647322605</c:v>
                </c:pt>
                <c:pt idx="5459">
                  <c:v>53.739674554085589</c:v>
                </c:pt>
                <c:pt idx="5460">
                  <c:v>53.73463665381572</c:v>
                </c:pt>
                <c:pt idx="5461">
                  <c:v>53.729597560578696</c:v>
                </c:pt>
                <c:pt idx="5462">
                  <c:v>53.72455846734168</c:v>
                </c:pt>
                <c:pt idx="5463">
                  <c:v>53.719520567071811</c:v>
                </c:pt>
                <c:pt idx="5464">
                  <c:v>53.714481473834788</c:v>
                </c:pt>
                <c:pt idx="5465">
                  <c:v>53.709437608729175</c:v>
                </c:pt>
                <c:pt idx="5466">
                  <c:v>53.704399708459306</c:v>
                </c:pt>
                <c:pt idx="5467">
                  <c:v>53.69936061522229</c:v>
                </c:pt>
                <c:pt idx="5468">
                  <c:v>53.694321521985266</c:v>
                </c:pt>
                <c:pt idx="5469">
                  <c:v>53.689283621715397</c:v>
                </c:pt>
                <c:pt idx="5470">
                  <c:v>53.684244528478381</c:v>
                </c:pt>
                <c:pt idx="5471">
                  <c:v>53.679205435241364</c:v>
                </c:pt>
                <c:pt idx="5472">
                  <c:v>53.674167534971488</c:v>
                </c:pt>
                <c:pt idx="5473">
                  <c:v>53.670257178588457</c:v>
                </c:pt>
                <c:pt idx="5474">
                  <c:v>53.686448429422981</c:v>
                </c:pt>
                <c:pt idx="5475">
                  <c:v>53.671649756138258</c:v>
                </c:pt>
                <c:pt idx="5476">
                  <c:v>53.706816494272076</c:v>
                </c:pt>
                <c:pt idx="5477">
                  <c:v>53.716515967127201</c:v>
                </c:pt>
                <c:pt idx="5478">
                  <c:v>53.637812277949941</c:v>
                </c:pt>
                <c:pt idx="5479">
                  <c:v>53.68414084716261</c:v>
                </c:pt>
                <c:pt idx="5480">
                  <c:v>53.654862943967572</c:v>
                </c:pt>
                <c:pt idx="5481">
                  <c:v>53.68170532300357</c:v>
                </c:pt>
                <c:pt idx="5482">
                  <c:v>53.634550521227688</c:v>
                </c:pt>
                <c:pt idx="5483">
                  <c:v>53.646664571260985</c:v>
                </c:pt>
                <c:pt idx="5484">
                  <c:v>53.658778621294275</c:v>
                </c:pt>
                <c:pt idx="5485">
                  <c:v>53.670889803417992</c:v>
                </c:pt>
                <c:pt idx="5486">
                  <c:v>53.683003853451282</c:v>
                </c:pt>
                <c:pt idx="5487">
                  <c:v>53.695117903484579</c:v>
                </c:pt>
                <c:pt idx="5488">
                  <c:v>53.707229085608297</c:v>
                </c:pt>
                <c:pt idx="5489">
                  <c:v>53.719343135641587</c:v>
                </c:pt>
                <c:pt idx="5490">
                  <c:v>53.731468657313172</c:v>
                </c:pt>
                <c:pt idx="5491">
                  <c:v>53.74357983943689</c:v>
                </c:pt>
                <c:pt idx="5492">
                  <c:v>53.75569388947018</c:v>
                </c:pt>
                <c:pt idx="5493">
                  <c:v>53.767807939503477</c:v>
                </c:pt>
                <c:pt idx="5494">
                  <c:v>53.779919121627195</c:v>
                </c:pt>
                <c:pt idx="5495">
                  <c:v>53.792033171660485</c:v>
                </c:pt>
                <c:pt idx="5496">
                  <c:v>53.804147221693775</c:v>
                </c:pt>
                <c:pt idx="5497">
                  <c:v>53.8162584038175</c:v>
                </c:pt>
                <c:pt idx="5498">
                  <c:v>53.82837245385079</c:v>
                </c:pt>
                <c:pt idx="5499">
                  <c:v>53.84048650388408</c:v>
                </c:pt>
                <c:pt idx="5500">
                  <c:v>53.852597686007805</c:v>
                </c:pt>
                <c:pt idx="5501">
                  <c:v>53.864711736041095</c:v>
                </c:pt>
                <c:pt idx="5502">
                  <c:v>53.876837257712673</c:v>
                </c:pt>
                <c:pt idx="5503">
                  <c:v>53.88895130774597</c:v>
                </c:pt>
                <c:pt idx="5504">
                  <c:v>53.901062489869688</c:v>
                </c:pt>
                <c:pt idx="5505">
                  <c:v>53.913176539902977</c:v>
                </c:pt>
                <c:pt idx="5506">
                  <c:v>54.155448936840102</c:v>
                </c:pt>
                <c:pt idx="5507">
                  <c:v>54.167562986873392</c:v>
                </c:pt>
                <c:pt idx="5508">
                  <c:v>54.198662160752562</c:v>
                </c:pt>
                <c:pt idx="5509">
                  <c:v>54.236643188364326</c:v>
                </c:pt>
                <c:pt idx="5510">
                  <c:v>54.218014127684967</c:v>
                </c:pt>
                <c:pt idx="5511">
                  <c:v>54.218012779208394</c:v>
                </c:pt>
                <c:pt idx="5512">
                  <c:v>54.200188111931411</c:v>
                </c:pt>
                <c:pt idx="5513">
                  <c:v>54.199457968049593</c:v>
                </c:pt>
                <c:pt idx="5514">
                  <c:v>54.201681152505962</c:v>
                </c:pt>
                <c:pt idx="5515">
                  <c:v>54.215362678256724</c:v>
                </c:pt>
                <c:pt idx="5516">
                  <c:v>54.171189501430618</c:v>
                </c:pt>
                <c:pt idx="5517">
                  <c:v>54.196466676346127</c:v>
                </c:pt>
                <c:pt idx="5518">
                  <c:v>54.203086350530825</c:v>
                </c:pt>
                <c:pt idx="5519">
                  <c:v>54.20970445755782</c:v>
                </c:pt>
                <c:pt idx="5520">
                  <c:v>54.229568181585073</c:v>
                </c:pt>
                <c:pt idx="5521">
                  <c:v>54.236187855769771</c:v>
                </c:pt>
                <c:pt idx="5522">
                  <c:v>54.242807529954476</c:v>
                </c:pt>
                <c:pt idx="5523">
                  <c:v>54.249425636981464</c:v>
                </c:pt>
                <c:pt idx="5524">
                  <c:v>54.256045311166169</c:v>
                </c:pt>
                <c:pt idx="5525">
                  <c:v>54.262664985350874</c:v>
                </c:pt>
                <c:pt idx="5526">
                  <c:v>54.269283092377862</c:v>
                </c:pt>
                <c:pt idx="5527">
                  <c:v>54.275902766562567</c:v>
                </c:pt>
                <c:pt idx="5528">
                  <c:v>54.282522440747272</c:v>
                </c:pt>
                <c:pt idx="5529">
                  <c:v>54.289140547774259</c:v>
                </c:pt>
                <c:pt idx="5530">
                  <c:v>54.295760221958965</c:v>
                </c:pt>
                <c:pt idx="5531">
                  <c:v>54.653567866723989</c:v>
                </c:pt>
                <c:pt idx="5532">
                  <c:v>54.659280981083405</c:v>
                </c:pt>
                <c:pt idx="5533">
                  <c:v>54.666447247257985</c:v>
                </c:pt>
                <c:pt idx="5534">
                  <c:v>54.677930852205002</c:v>
                </c:pt>
                <c:pt idx="5535">
                  <c:v>54.643872126609445</c:v>
                </c:pt>
                <c:pt idx="5536">
                  <c:v>54.623121825703386</c:v>
                </c:pt>
                <c:pt idx="5537">
                  <c:v>54.591971999999998</c:v>
                </c:pt>
                <c:pt idx="5538">
                  <c:v>54.591971999999998</c:v>
                </c:pt>
                <c:pt idx="5539">
                  <c:v>54.5861838650453</c:v>
                </c:pt>
                <c:pt idx="5540">
                  <c:v>54.555793999999999</c:v>
                </c:pt>
                <c:pt idx="5541">
                  <c:v>54.558935229394947</c:v>
                </c:pt>
                <c:pt idx="5542">
                  <c:v>54.574348183110011</c:v>
                </c:pt>
                <c:pt idx="5543">
                  <c:v>54.576950127843212</c:v>
                </c:pt>
                <c:pt idx="5544">
                  <c:v>54.579552688712987</c:v>
                </c:pt>
                <c:pt idx="5545">
                  <c:v>54.582155249582762</c:v>
                </c:pt>
                <c:pt idx="5546">
                  <c:v>54.584757194315962</c:v>
                </c:pt>
                <c:pt idx="5547">
                  <c:v>54.587359755185737</c:v>
                </c:pt>
                <c:pt idx="5548">
                  <c:v>54.589964780601782</c:v>
                </c:pt>
                <c:pt idx="5549">
                  <c:v>54.592567341471558</c:v>
                </c:pt>
                <c:pt idx="5550">
                  <c:v>54.595169286204758</c:v>
                </c:pt>
                <c:pt idx="5551">
                  <c:v>54.597771847074533</c:v>
                </c:pt>
                <c:pt idx="5552">
                  <c:v>54.600374407944308</c:v>
                </c:pt>
                <c:pt idx="5553">
                  <c:v>54.602976352677508</c:v>
                </c:pt>
                <c:pt idx="5554">
                  <c:v>54.605578913547284</c:v>
                </c:pt>
                <c:pt idx="5555">
                  <c:v>54.608181474417052</c:v>
                </c:pt>
                <c:pt idx="5556">
                  <c:v>54.610783419150259</c:v>
                </c:pt>
                <c:pt idx="5557">
                  <c:v>54.613385980020027</c:v>
                </c:pt>
                <c:pt idx="5558">
                  <c:v>54.615988540889802</c:v>
                </c:pt>
                <c:pt idx="5559">
                  <c:v>54.618590485623002</c:v>
                </c:pt>
                <c:pt idx="5560">
                  <c:v>54.621193046492778</c:v>
                </c:pt>
                <c:pt idx="5561">
                  <c:v>54.62379807190883</c:v>
                </c:pt>
                <c:pt idx="5562">
                  <c:v>54.62640001664203</c:v>
                </c:pt>
                <c:pt idx="5563">
                  <c:v>54.629002577511805</c:v>
                </c:pt>
                <c:pt idx="5564">
                  <c:v>54.631605138381573</c:v>
                </c:pt>
                <c:pt idx="5565">
                  <c:v>54.634207083114781</c:v>
                </c:pt>
                <c:pt idx="5566">
                  <c:v>54.636809643984549</c:v>
                </c:pt>
                <c:pt idx="5567">
                  <c:v>54.639412204854324</c:v>
                </c:pt>
                <c:pt idx="5568">
                  <c:v>54.642014149587524</c:v>
                </c:pt>
                <c:pt idx="5569">
                  <c:v>54.644616710457299</c:v>
                </c:pt>
                <c:pt idx="5570">
                  <c:v>54.647219271327074</c:v>
                </c:pt>
                <c:pt idx="5571">
                  <c:v>54.649821216060275</c:v>
                </c:pt>
                <c:pt idx="5572">
                  <c:v>54.652423776930043</c:v>
                </c:pt>
                <c:pt idx="5573">
                  <c:v>54.655028802346095</c:v>
                </c:pt>
                <c:pt idx="5574">
                  <c:v>54.65763136321587</c:v>
                </c:pt>
                <c:pt idx="5575">
                  <c:v>54.660233307949071</c:v>
                </c:pt>
                <c:pt idx="5576">
                  <c:v>54.662835868818846</c:v>
                </c:pt>
                <c:pt idx="5577">
                  <c:v>54.695339394711766</c:v>
                </c:pt>
                <c:pt idx="5578">
                  <c:v>54.720943219570408</c:v>
                </c:pt>
                <c:pt idx="5579">
                  <c:v>54.716542025274201</c:v>
                </c:pt>
                <c:pt idx="5580">
                  <c:v>54.736691</c:v>
                </c:pt>
                <c:pt idx="5581">
                  <c:v>54.810371013948988</c:v>
                </c:pt>
                <c:pt idx="5582">
                  <c:v>54.810750082264782</c:v>
                </c:pt>
                <c:pt idx="5583">
                  <c:v>54.811129240343391</c:v>
                </c:pt>
                <c:pt idx="5584">
                  <c:v>54.811508398421992</c:v>
                </c:pt>
                <c:pt idx="5585">
                  <c:v>54.811887466737794</c:v>
                </c:pt>
                <c:pt idx="5586">
                  <c:v>54.812266624816395</c:v>
                </c:pt>
                <c:pt idx="5587">
                  <c:v>54.812645782894997</c:v>
                </c:pt>
                <c:pt idx="5588">
                  <c:v>54.813024851210798</c:v>
                </c:pt>
                <c:pt idx="5589">
                  <c:v>54.8134040092894</c:v>
                </c:pt>
                <c:pt idx="5590">
                  <c:v>54.813783526419215</c:v>
                </c:pt>
                <c:pt idx="5591">
                  <c:v>54.814162684497816</c:v>
                </c:pt>
                <c:pt idx="5592">
                  <c:v>54.814541752813618</c:v>
                </c:pt>
                <c:pt idx="5593">
                  <c:v>54.814920910892219</c:v>
                </c:pt>
                <c:pt idx="5594">
                  <c:v>54.815300068970821</c:v>
                </c:pt>
                <c:pt idx="5595">
                  <c:v>54.815679137286622</c:v>
                </c:pt>
                <c:pt idx="5596">
                  <c:v>54.816058295365224</c:v>
                </c:pt>
                <c:pt idx="5597">
                  <c:v>54.816437453443825</c:v>
                </c:pt>
                <c:pt idx="5598">
                  <c:v>54.816816521759627</c:v>
                </c:pt>
                <c:pt idx="5599">
                  <c:v>54.817195679838228</c:v>
                </c:pt>
                <c:pt idx="5600">
                  <c:v>54.81757483791683</c:v>
                </c:pt>
                <c:pt idx="5601">
                  <c:v>54.817953906232631</c:v>
                </c:pt>
                <c:pt idx="5602">
                  <c:v>54.818333423362446</c:v>
                </c:pt>
                <c:pt idx="5603">
                  <c:v>54.818712581441048</c:v>
                </c:pt>
                <c:pt idx="5604">
                  <c:v>54.819091649756849</c:v>
                </c:pt>
                <c:pt idx="5605">
                  <c:v>54.819470807835451</c:v>
                </c:pt>
                <c:pt idx="5606">
                  <c:v>54.819849965914052</c:v>
                </c:pt>
                <c:pt idx="5607">
                  <c:v>54.820229034229854</c:v>
                </c:pt>
                <c:pt idx="5608">
                  <c:v>54.820608192308455</c:v>
                </c:pt>
                <c:pt idx="5609">
                  <c:v>54.82174557678146</c:v>
                </c:pt>
                <c:pt idx="5610">
                  <c:v>54.822124734860061</c:v>
                </c:pt>
                <c:pt idx="5611">
                  <c:v>54.822503803175863</c:v>
                </c:pt>
                <c:pt idx="5612">
                  <c:v>54.822882961254464</c:v>
                </c:pt>
                <c:pt idx="5613">
                  <c:v>54.823262478384279</c:v>
                </c:pt>
                <c:pt idx="5614">
                  <c:v>54.823641636462881</c:v>
                </c:pt>
                <c:pt idx="5615">
                  <c:v>54.824020704778683</c:v>
                </c:pt>
                <c:pt idx="5616">
                  <c:v>54.824399862857284</c:v>
                </c:pt>
                <c:pt idx="5617">
                  <c:v>54.824779020935885</c:v>
                </c:pt>
                <c:pt idx="5618">
                  <c:v>54.825158089251687</c:v>
                </c:pt>
                <c:pt idx="5619">
                  <c:v>54.825537247330288</c:v>
                </c:pt>
                <c:pt idx="5620">
                  <c:v>54.82591640540889</c:v>
                </c:pt>
                <c:pt idx="5621">
                  <c:v>54.826295473724691</c:v>
                </c:pt>
                <c:pt idx="5622">
                  <c:v>54.826674631803293</c:v>
                </c:pt>
                <c:pt idx="5623">
                  <c:v>54.827053789881901</c:v>
                </c:pt>
                <c:pt idx="5624">
                  <c:v>54.812921133524078</c:v>
                </c:pt>
                <c:pt idx="5625">
                  <c:v>54.823410510729616</c:v>
                </c:pt>
                <c:pt idx="5626">
                  <c:v>54.798159302741361</c:v>
                </c:pt>
                <c:pt idx="5627">
                  <c:v>54.834803276108723</c:v>
                </c:pt>
                <c:pt idx="5628">
                  <c:v>54.874718936099192</c:v>
                </c:pt>
                <c:pt idx="5629">
                  <c:v>54.851676363051247</c:v>
                </c:pt>
                <c:pt idx="5630">
                  <c:v>54.890211484024796</c:v>
                </c:pt>
                <c:pt idx="5631">
                  <c:v>54.869257943252265</c:v>
                </c:pt>
                <c:pt idx="5632">
                  <c:v>54.863323000000001</c:v>
                </c:pt>
                <c:pt idx="5633">
                  <c:v>54.861775800580709</c:v>
                </c:pt>
                <c:pt idx="5634">
                  <c:v>54.859942082750429</c:v>
                </c:pt>
                <c:pt idx="5635">
                  <c:v>54.858108364920156</c:v>
                </c:pt>
                <c:pt idx="5636">
                  <c:v>54.856275081208686</c:v>
                </c:pt>
                <c:pt idx="5637">
                  <c:v>54.854441363378406</c:v>
                </c:pt>
                <c:pt idx="5638">
                  <c:v>54.852605909072913</c:v>
                </c:pt>
                <c:pt idx="5639">
                  <c:v>54.85077219124264</c:v>
                </c:pt>
                <c:pt idx="5640">
                  <c:v>54.848938907531164</c:v>
                </c:pt>
                <c:pt idx="5641">
                  <c:v>54.847105189700891</c:v>
                </c:pt>
                <c:pt idx="5642">
                  <c:v>54.845271471870618</c:v>
                </c:pt>
                <c:pt idx="5643">
                  <c:v>54.843438188159141</c:v>
                </c:pt>
                <c:pt idx="5644">
                  <c:v>54.841604470328868</c:v>
                </c:pt>
                <c:pt idx="5645">
                  <c:v>54.825100575737579</c:v>
                </c:pt>
                <c:pt idx="5646">
                  <c:v>54.823266857907306</c:v>
                </c:pt>
                <c:pt idx="5647">
                  <c:v>54.821433574195837</c:v>
                </c:pt>
                <c:pt idx="5648">
                  <c:v>54.819599856365556</c:v>
                </c:pt>
                <c:pt idx="5649">
                  <c:v>54.817766138535283</c:v>
                </c:pt>
                <c:pt idx="5650">
                  <c:v>54.815932854823814</c:v>
                </c:pt>
                <c:pt idx="5651">
                  <c:v>54.814099136993534</c:v>
                </c:pt>
                <c:pt idx="5652">
                  <c:v>54.812265419163261</c:v>
                </c:pt>
                <c:pt idx="5653">
                  <c:v>54.810432135451791</c:v>
                </c:pt>
                <c:pt idx="5654">
                  <c:v>54.808598417621511</c:v>
                </c:pt>
                <c:pt idx="5655">
                  <c:v>54.806762963316018</c:v>
                </c:pt>
                <c:pt idx="5656">
                  <c:v>54.804929245485745</c:v>
                </c:pt>
                <c:pt idx="5657">
                  <c:v>54.803095961774275</c:v>
                </c:pt>
                <c:pt idx="5658">
                  <c:v>54.801262243943995</c:v>
                </c:pt>
                <c:pt idx="5659">
                  <c:v>54.799428526113722</c:v>
                </c:pt>
                <c:pt idx="5660">
                  <c:v>54.797595242402252</c:v>
                </c:pt>
                <c:pt idx="5661">
                  <c:v>54.795761524571972</c:v>
                </c:pt>
                <c:pt idx="5662">
                  <c:v>54.793927806741699</c:v>
                </c:pt>
                <c:pt idx="5663">
                  <c:v>54.792094523030229</c:v>
                </c:pt>
                <c:pt idx="5664">
                  <c:v>54.804811951835958</c:v>
                </c:pt>
                <c:pt idx="5665">
                  <c:v>54.820080823557461</c:v>
                </c:pt>
                <c:pt idx="5666">
                  <c:v>54.809047999999997</c:v>
                </c:pt>
                <c:pt idx="5667">
                  <c:v>54.787076835479255</c:v>
                </c:pt>
                <c:pt idx="5668">
                  <c:v>54.762232978540773</c:v>
                </c:pt>
                <c:pt idx="5669">
                  <c:v>54.757716497973782</c:v>
                </c:pt>
                <c:pt idx="5670">
                  <c:v>54.752097272770627</c:v>
                </c:pt>
                <c:pt idx="5671">
                  <c:v>54.749372713876966</c:v>
                </c:pt>
                <c:pt idx="5672">
                  <c:v>54.718604999999997</c:v>
                </c:pt>
                <c:pt idx="5673">
                  <c:v>54.716293898538872</c:v>
                </c:pt>
                <c:pt idx="5674">
                  <c:v>54.711087449167259</c:v>
                </c:pt>
                <c:pt idx="5675">
                  <c:v>54.70588223238309</c:v>
                </c:pt>
                <c:pt idx="5676">
                  <c:v>54.700675783011476</c:v>
                </c:pt>
                <c:pt idx="5677">
                  <c:v>54.695469333639863</c:v>
                </c:pt>
                <c:pt idx="5678">
                  <c:v>54.690264116855694</c:v>
                </c:pt>
                <c:pt idx="5679">
                  <c:v>54.685057667484074</c:v>
                </c:pt>
                <c:pt idx="5680">
                  <c:v>54.62848541297091</c:v>
                </c:pt>
                <c:pt idx="5681">
                  <c:v>54.601236970433959</c:v>
                </c:pt>
                <c:pt idx="5682">
                  <c:v>54.60042839594756</c:v>
                </c:pt>
                <c:pt idx="5683">
                  <c:v>54.573883000000002</c:v>
                </c:pt>
                <c:pt idx="5684">
                  <c:v>54.554884055793991</c:v>
                </c:pt>
                <c:pt idx="5685">
                  <c:v>54.547323706485457</c:v>
                </c:pt>
                <c:pt idx="5686">
                  <c:v>54.516791076281287</c:v>
                </c:pt>
                <c:pt idx="5687">
                  <c:v>54.473552078206964</c:v>
                </c:pt>
                <c:pt idx="5688">
                  <c:v>54.485344001430612</c:v>
                </c:pt>
                <c:pt idx="5689">
                  <c:v>54.492503870292737</c:v>
                </c:pt>
                <c:pt idx="5690">
                  <c:v>54.476294554037537</c:v>
                </c:pt>
                <c:pt idx="5691">
                  <c:v>54.460089075215159</c:v>
                </c:pt>
                <c:pt idx="5692">
                  <c:v>54.443864409228652</c:v>
                </c:pt>
                <c:pt idx="5693">
                  <c:v>54.427655092973453</c:v>
                </c:pt>
                <c:pt idx="5694">
                  <c:v>54.411449614151074</c:v>
                </c:pt>
                <c:pt idx="5695">
                  <c:v>54.395240297895874</c:v>
                </c:pt>
                <c:pt idx="5696">
                  <c:v>54.379030981640668</c:v>
                </c:pt>
                <c:pt idx="5697">
                  <c:v>54.362825502818296</c:v>
                </c:pt>
                <c:pt idx="5698">
                  <c:v>54.346616186563089</c:v>
                </c:pt>
                <c:pt idx="5699">
                  <c:v>54.33040687030789</c:v>
                </c:pt>
                <c:pt idx="5700">
                  <c:v>54.314201391485511</c:v>
                </c:pt>
                <c:pt idx="5701">
                  <c:v>54.297992075230312</c:v>
                </c:pt>
                <c:pt idx="5702">
                  <c:v>54.281782758975112</c:v>
                </c:pt>
                <c:pt idx="5703">
                  <c:v>54.265577280152733</c:v>
                </c:pt>
                <c:pt idx="5704">
                  <c:v>54.249367963897527</c:v>
                </c:pt>
                <c:pt idx="5705">
                  <c:v>54.233143297911028</c:v>
                </c:pt>
                <c:pt idx="5706">
                  <c:v>54.216933981655821</c:v>
                </c:pt>
                <c:pt idx="5707">
                  <c:v>54.200728502833449</c:v>
                </c:pt>
                <c:pt idx="5708">
                  <c:v>54.184519186578243</c:v>
                </c:pt>
                <c:pt idx="5709">
                  <c:v>54.168309870323043</c:v>
                </c:pt>
                <c:pt idx="5710">
                  <c:v>54.152104391500664</c:v>
                </c:pt>
                <c:pt idx="5711">
                  <c:v>54.135895075245465</c:v>
                </c:pt>
                <c:pt idx="5712">
                  <c:v>54.119685758990258</c:v>
                </c:pt>
                <c:pt idx="5713">
                  <c:v>54.103480280167886</c:v>
                </c:pt>
                <c:pt idx="5714">
                  <c:v>54.08727096391268</c:v>
                </c:pt>
                <c:pt idx="5715">
                  <c:v>54.07106164765748</c:v>
                </c:pt>
                <c:pt idx="5716">
                  <c:v>54.054856168835101</c:v>
                </c:pt>
                <c:pt idx="5717">
                  <c:v>54.038631502848602</c:v>
                </c:pt>
                <c:pt idx="5718">
                  <c:v>54.022422186593396</c:v>
                </c:pt>
                <c:pt idx="5719">
                  <c:v>54.006216707771017</c:v>
                </c:pt>
                <c:pt idx="5720">
                  <c:v>53.990007391515817</c:v>
                </c:pt>
                <c:pt idx="5721">
                  <c:v>53.973798075260618</c:v>
                </c:pt>
                <c:pt idx="5722">
                  <c:v>53.957592596438239</c:v>
                </c:pt>
                <c:pt idx="5723">
                  <c:v>53.94138328018304</c:v>
                </c:pt>
                <c:pt idx="5724">
                  <c:v>53.925173963927833</c:v>
                </c:pt>
                <c:pt idx="5725">
                  <c:v>53.908968485105461</c:v>
                </c:pt>
                <c:pt idx="5726">
                  <c:v>53.892759168850255</c:v>
                </c:pt>
                <c:pt idx="5727">
                  <c:v>53.876549852595055</c:v>
                </c:pt>
                <c:pt idx="5728">
                  <c:v>53.860344373772676</c:v>
                </c:pt>
                <c:pt idx="5729">
                  <c:v>53.844135057517477</c:v>
                </c:pt>
                <c:pt idx="5730">
                  <c:v>53.82791039153097</c:v>
                </c:pt>
                <c:pt idx="5731">
                  <c:v>53.811701075275771</c:v>
                </c:pt>
                <c:pt idx="5732">
                  <c:v>53.795495596453392</c:v>
                </c:pt>
                <c:pt idx="5733">
                  <c:v>53.779286280198193</c:v>
                </c:pt>
                <c:pt idx="5734">
                  <c:v>53.763076963942986</c:v>
                </c:pt>
                <c:pt idx="5735">
                  <c:v>53.746871485120614</c:v>
                </c:pt>
                <c:pt idx="5736">
                  <c:v>53.691953328009532</c:v>
                </c:pt>
                <c:pt idx="5737">
                  <c:v>53.656799716738199</c:v>
                </c:pt>
                <c:pt idx="5738">
                  <c:v>53.714777653314258</c:v>
                </c:pt>
                <c:pt idx="5739">
                  <c:v>53.690435322765197</c:v>
                </c:pt>
                <c:pt idx="5740">
                  <c:v>53.630515869814019</c:v>
                </c:pt>
                <c:pt idx="5741">
                  <c:v>53.57586684263233</c:v>
                </c:pt>
                <c:pt idx="5742">
                  <c:v>53.58727626483909</c:v>
                </c:pt>
                <c:pt idx="5743">
                  <c:v>53.610364678111587</c:v>
                </c:pt>
                <c:pt idx="5744">
                  <c:v>53.601630236051498</c:v>
                </c:pt>
                <c:pt idx="5745">
                  <c:v>53.598872892694502</c:v>
                </c:pt>
                <c:pt idx="5746">
                  <c:v>53.601361078725432</c:v>
                </c:pt>
                <c:pt idx="5747">
                  <c:v>53.603848675697172</c:v>
                </c:pt>
                <c:pt idx="5748">
                  <c:v>53.60633686172811</c:v>
                </c:pt>
                <c:pt idx="5749">
                  <c:v>53.608825047759041</c:v>
                </c:pt>
                <c:pt idx="5750">
                  <c:v>53.611312644730781</c:v>
                </c:pt>
                <c:pt idx="5751">
                  <c:v>53.613800830761718</c:v>
                </c:pt>
                <c:pt idx="5752">
                  <c:v>53.616289016792649</c:v>
                </c:pt>
                <c:pt idx="5753">
                  <c:v>53.618776613764389</c:v>
                </c:pt>
                <c:pt idx="5754">
                  <c:v>53.621264799795327</c:v>
                </c:pt>
                <c:pt idx="5755">
                  <c:v>53.623755342063028</c:v>
                </c:pt>
                <c:pt idx="5756">
                  <c:v>53.626243528093966</c:v>
                </c:pt>
                <c:pt idx="5757">
                  <c:v>53.628731125065705</c:v>
                </c:pt>
                <c:pt idx="5758">
                  <c:v>53.631219311096636</c:v>
                </c:pt>
                <c:pt idx="5759">
                  <c:v>53.633707497127574</c:v>
                </c:pt>
                <c:pt idx="5760">
                  <c:v>53.636195094099314</c:v>
                </c:pt>
                <c:pt idx="5761">
                  <c:v>53.638683280130245</c:v>
                </c:pt>
                <c:pt idx="5762">
                  <c:v>53.641171466161182</c:v>
                </c:pt>
                <c:pt idx="5763">
                  <c:v>53.643659063132922</c:v>
                </c:pt>
                <c:pt idx="5764">
                  <c:v>53.646147249163853</c:v>
                </c:pt>
                <c:pt idx="5765">
                  <c:v>53.648635435194791</c:v>
                </c:pt>
                <c:pt idx="5766">
                  <c:v>53.651123032166531</c:v>
                </c:pt>
                <c:pt idx="5767">
                  <c:v>53.653613574434232</c:v>
                </c:pt>
                <c:pt idx="5768">
                  <c:v>53.65610176046517</c:v>
                </c:pt>
                <c:pt idx="5769">
                  <c:v>53.658589357436909</c:v>
                </c:pt>
                <c:pt idx="5770">
                  <c:v>53.66107754346784</c:v>
                </c:pt>
                <c:pt idx="5771">
                  <c:v>53.663565729498778</c:v>
                </c:pt>
                <c:pt idx="5772">
                  <c:v>53.666053326470518</c:v>
                </c:pt>
                <c:pt idx="5773">
                  <c:v>53.668541512501449</c:v>
                </c:pt>
                <c:pt idx="5774">
                  <c:v>53.671029698532386</c:v>
                </c:pt>
                <c:pt idx="5775">
                  <c:v>53.673517295504126</c:v>
                </c:pt>
                <c:pt idx="5776">
                  <c:v>53.676005481535057</c:v>
                </c:pt>
                <c:pt idx="5777">
                  <c:v>53.678493667565995</c:v>
                </c:pt>
                <c:pt idx="5778">
                  <c:v>53.680981264537735</c:v>
                </c:pt>
                <c:pt idx="5779">
                  <c:v>53.683469450568666</c:v>
                </c:pt>
                <c:pt idx="5780">
                  <c:v>53.703376116934528</c:v>
                </c:pt>
                <c:pt idx="5781">
                  <c:v>53.705863713906268</c:v>
                </c:pt>
                <c:pt idx="5782">
                  <c:v>53.708351899937199</c:v>
                </c:pt>
                <c:pt idx="5783">
                  <c:v>53.710839496908939</c:v>
                </c:pt>
                <c:pt idx="5784">
                  <c:v>53.713327682939877</c:v>
                </c:pt>
                <c:pt idx="5785">
                  <c:v>53.715818225207578</c:v>
                </c:pt>
                <c:pt idx="5786">
                  <c:v>53.718306411238515</c:v>
                </c:pt>
                <c:pt idx="5787">
                  <c:v>53.720794008210255</c:v>
                </c:pt>
                <c:pt idx="5788">
                  <c:v>53.723282194241186</c:v>
                </c:pt>
                <c:pt idx="5789">
                  <c:v>53.739202813126489</c:v>
                </c:pt>
                <c:pt idx="5790">
                  <c:v>53.757401501071683</c:v>
                </c:pt>
                <c:pt idx="5791">
                  <c:v>53.759827000000001</c:v>
                </c:pt>
                <c:pt idx="5792">
                  <c:v>53.79169645059666</c:v>
                </c:pt>
                <c:pt idx="5793">
                  <c:v>53.779962266968326</c:v>
                </c:pt>
                <c:pt idx="5794">
                  <c:v>53.794085685503099</c:v>
                </c:pt>
                <c:pt idx="5795">
                  <c:v>53.763375725059667</c:v>
                </c:pt>
                <c:pt idx="5796">
                  <c:v>53.808974029375463</c:v>
                </c:pt>
                <c:pt idx="5797">
                  <c:v>53.827403804733727</c:v>
                </c:pt>
                <c:pt idx="5798">
                  <c:v>53.847399005424066</c:v>
                </c:pt>
                <c:pt idx="5799">
                  <c:v>53.797294944225072</c:v>
                </c:pt>
                <c:pt idx="5800">
                  <c:v>53.798368504684419</c:v>
                </c:pt>
                <c:pt idx="5801">
                  <c:v>53.849232248767258</c:v>
                </c:pt>
                <c:pt idx="5802">
                  <c:v>53.857157749457336</c:v>
                </c:pt>
                <c:pt idx="5803">
                  <c:v>53.864437898105699</c:v>
                </c:pt>
                <c:pt idx="5804">
                  <c:v>53.871719770682226</c:v>
                </c:pt>
                <c:pt idx="5805">
                  <c:v>53.878999919330589</c:v>
                </c:pt>
                <c:pt idx="5806">
                  <c:v>53.886281791907116</c:v>
                </c:pt>
                <c:pt idx="5807">
                  <c:v>53.893563664483651</c:v>
                </c:pt>
                <c:pt idx="5808">
                  <c:v>53.900843813132013</c:v>
                </c:pt>
                <c:pt idx="5809">
                  <c:v>53.908125685708541</c:v>
                </c:pt>
                <c:pt idx="5810">
                  <c:v>53.915414453997734</c:v>
                </c:pt>
                <c:pt idx="5811">
                  <c:v>53.922696326574268</c:v>
                </c:pt>
                <c:pt idx="5812">
                  <c:v>53.929976475222624</c:v>
                </c:pt>
                <c:pt idx="5813">
                  <c:v>53.937258347799158</c:v>
                </c:pt>
                <c:pt idx="5814">
                  <c:v>53.944540220375686</c:v>
                </c:pt>
                <c:pt idx="5815">
                  <c:v>53.951820369024048</c:v>
                </c:pt>
                <c:pt idx="5816">
                  <c:v>53.959102241600576</c:v>
                </c:pt>
                <c:pt idx="5817">
                  <c:v>53.966384114177103</c:v>
                </c:pt>
                <c:pt idx="5818">
                  <c:v>53.973664262825466</c:v>
                </c:pt>
                <c:pt idx="5819">
                  <c:v>53.980946135402</c:v>
                </c:pt>
                <c:pt idx="5820">
                  <c:v>53.988228007978528</c:v>
                </c:pt>
                <c:pt idx="5821">
                  <c:v>53.99550815662689</c:v>
                </c:pt>
                <c:pt idx="5822">
                  <c:v>54.002790029203418</c:v>
                </c:pt>
                <c:pt idx="5823">
                  <c:v>54.010078797492618</c:v>
                </c:pt>
                <c:pt idx="5824">
                  <c:v>54.017360670069145</c:v>
                </c:pt>
                <c:pt idx="5825">
                  <c:v>54.024640818717508</c:v>
                </c:pt>
                <c:pt idx="5826">
                  <c:v>54.031922691294035</c:v>
                </c:pt>
                <c:pt idx="5827">
                  <c:v>54.039202839942398</c:v>
                </c:pt>
                <c:pt idx="5828">
                  <c:v>54.046484712518925</c:v>
                </c:pt>
                <c:pt idx="5829">
                  <c:v>54.05376658509546</c:v>
                </c:pt>
                <c:pt idx="5830">
                  <c:v>54.061046733743822</c:v>
                </c:pt>
                <c:pt idx="5831">
                  <c:v>54.06832860632035</c:v>
                </c:pt>
                <c:pt idx="5832">
                  <c:v>54.075610478896877</c:v>
                </c:pt>
                <c:pt idx="5833">
                  <c:v>54.08289062754524</c:v>
                </c:pt>
                <c:pt idx="5834">
                  <c:v>54.090172500121767</c:v>
                </c:pt>
                <c:pt idx="5835">
                  <c:v>54.097461268410967</c:v>
                </c:pt>
                <c:pt idx="5836">
                  <c:v>54.104743140987495</c:v>
                </c:pt>
                <c:pt idx="5837">
                  <c:v>54.112023289635857</c:v>
                </c:pt>
                <c:pt idx="5838">
                  <c:v>54.119305162212385</c:v>
                </c:pt>
                <c:pt idx="5839">
                  <c:v>54.126587034788912</c:v>
                </c:pt>
                <c:pt idx="5840">
                  <c:v>54.133867183437275</c:v>
                </c:pt>
                <c:pt idx="5841">
                  <c:v>54.141149056013809</c:v>
                </c:pt>
                <c:pt idx="5842">
                  <c:v>54.148430928590336</c:v>
                </c:pt>
                <c:pt idx="5843">
                  <c:v>54.155711077238699</c:v>
                </c:pt>
                <c:pt idx="5844">
                  <c:v>54.162992949815226</c:v>
                </c:pt>
                <c:pt idx="5845">
                  <c:v>54.170274822391754</c:v>
                </c:pt>
                <c:pt idx="5846">
                  <c:v>54.192461487839772</c:v>
                </c:pt>
                <c:pt idx="5847">
                  <c:v>54.243984790226456</c:v>
                </c:pt>
                <c:pt idx="5848">
                  <c:v>54.238990801859799</c:v>
                </c:pt>
                <c:pt idx="5849">
                  <c:v>54.270882355746309</c:v>
                </c:pt>
                <c:pt idx="5850">
                  <c:v>54.279774279618593</c:v>
                </c:pt>
                <c:pt idx="5851">
                  <c:v>54.266342000000002</c:v>
                </c:pt>
                <c:pt idx="5852">
                  <c:v>54.276177965665241</c:v>
                </c:pt>
                <c:pt idx="5853">
                  <c:v>54.302528000000002</c:v>
                </c:pt>
                <c:pt idx="5854">
                  <c:v>54.307699652360519</c:v>
                </c:pt>
                <c:pt idx="5855">
                  <c:v>54.320618000000003</c:v>
                </c:pt>
                <c:pt idx="5856">
                  <c:v>54.320618000000003</c:v>
                </c:pt>
                <c:pt idx="5857">
                  <c:v>54.320618000000003</c:v>
                </c:pt>
                <c:pt idx="5858">
                  <c:v>54.320618000000003</c:v>
                </c:pt>
                <c:pt idx="5859">
                  <c:v>54.320618000000003</c:v>
                </c:pt>
                <c:pt idx="5860">
                  <c:v>54.320618000000003</c:v>
                </c:pt>
                <c:pt idx="5861">
                  <c:v>54.320618000000003</c:v>
                </c:pt>
                <c:pt idx="5862">
                  <c:v>54.320618000000003</c:v>
                </c:pt>
                <c:pt idx="5863">
                  <c:v>54.320618000000003</c:v>
                </c:pt>
                <c:pt idx="5864">
                  <c:v>54.320618000000003</c:v>
                </c:pt>
                <c:pt idx="5865">
                  <c:v>54.320618000000003</c:v>
                </c:pt>
                <c:pt idx="5866">
                  <c:v>54.320618000000003</c:v>
                </c:pt>
                <c:pt idx="5867">
                  <c:v>54.320618000000003</c:v>
                </c:pt>
                <c:pt idx="5868">
                  <c:v>54.293963190703224</c:v>
                </c:pt>
                <c:pt idx="5869">
                  <c:v>54.284443000000003</c:v>
                </c:pt>
                <c:pt idx="5870">
                  <c:v>54.270847828326183</c:v>
                </c:pt>
                <c:pt idx="5871">
                  <c:v>54.307472728009536</c:v>
                </c:pt>
                <c:pt idx="5872">
                  <c:v>54.334454316642827</c:v>
                </c:pt>
                <c:pt idx="5873">
                  <c:v>54.338706999999999</c:v>
                </c:pt>
                <c:pt idx="5874">
                  <c:v>54.338706999999999</c:v>
                </c:pt>
                <c:pt idx="5875">
                  <c:v>54.381407143061516</c:v>
                </c:pt>
                <c:pt idx="5876">
                  <c:v>54.392975</c:v>
                </c:pt>
                <c:pt idx="5877">
                  <c:v>54.392975</c:v>
                </c:pt>
                <c:pt idx="5878">
                  <c:v>54.392975</c:v>
                </c:pt>
                <c:pt idx="5879">
                  <c:v>54.392975</c:v>
                </c:pt>
                <c:pt idx="5880">
                  <c:v>54.392975</c:v>
                </c:pt>
                <c:pt idx="5881">
                  <c:v>54.392975</c:v>
                </c:pt>
                <c:pt idx="5882">
                  <c:v>54.392975</c:v>
                </c:pt>
                <c:pt idx="5883">
                  <c:v>54.392975</c:v>
                </c:pt>
                <c:pt idx="5884">
                  <c:v>54.392975</c:v>
                </c:pt>
                <c:pt idx="5885">
                  <c:v>54.392975</c:v>
                </c:pt>
                <c:pt idx="5886">
                  <c:v>54.392975</c:v>
                </c:pt>
                <c:pt idx="5887">
                  <c:v>54.392975</c:v>
                </c:pt>
                <c:pt idx="5888">
                  <c:v>54.392975</c:v>
                </c:pt>
                <c:pt idx="5889">
                  <c:v>54.392975</c:v>
                </c:pt>
                <c:pt idx="5890">
                  <c:v>54.392975</c:v>
                </c:pt>
                <c:pt idx="5891">
                  <c:v>54.392975</c:v>
                </c:pt>
                <c:pt idx="5892">
                  <c:v>54.392975</c:v>
                </c:pt>
                <c:pt idx="5893">
                  <c:v>54.392975</c:v>
                </c:pt>
                <c:pt idx="5894">
                  <c:v>54.392975</c:v>
                </c:pt>
                <c:pt idx="5895">
                  <c:v>54.392975</c:v>
                </c:pt>
                <c:pt idx="5896">
                  <c:v>54.392975</c:v>
                </c:pt>
                <c:pt idx="5897">
                  <c:v>54.392975</c:v>
                </c:pt>
                <c:pt idx="5898">
                  <c:v>54.392975</c:v>
                </c:pt>
                <c:pt idx="5899">
                  <c:v>54.392975</c:v>
                </c:pt>
                <c:pt idx="5900">
                  <c:v>54.392975</c:v>
                </c:pt>
                <c:pt idx="5901">
                  <c:v>54.392975</c:v>
                </c:pt>
                <c:pt idx="5902">
                  <c:v>54.392975</c:v>
                </c:pt>
                <c:pt idx="5903">
                  <c:v>54.392975</c:v>
                </c:pt>
                <c:pt idx="5904">
                  <c:v>54.392975</c:v>
                </c:pt>
                <c:pt idx="5905">
                  <c:v>54.392975</c:v>
                </c:pt>
                <c:pt idx="5906">
                  <c:v>54.392975</c:v>
                </c:pt>
                <c:pt idx="5907">
                  <c:v>54.392975</c:v>
                </c:pt>
                <c:pt idx="5908">
                  <c:v>54.392975</c:v>
                </c:pt>
                <c:pt idx="5909">
                  <c:v>54.392975</c:v>
                </c:pt>
                <c:pt idx="5910">
                  <c:v>54.392975</c:v>
                </c:pt>
                <c:pt idx="5911">
                  <c:v>54.392975</c:v>
                </c:pt>
                <c:pt idx="5912">
                  <c:v>54.393859569623274</c:v>
                </c:pt>
                <c:pt idx="5913">
                  <c:v>54.412085328963052</c:v>
                </c:pt>
                <c:pt idx="5914">
                  <c:v>54.430299649499283</c:v>
                </c:pt>
                <c:pt idx="5915">
                  <c:v>54.442194527420121</c:v>
                </c:pt>
                <c:pt idx="5916">
                  <c:v>54.374885999999996</c:v>
                </c:pt>
                <c:pt idx="5917">
                  <c:v>54.376404199332377</c:v>
                </c:pt>
                <c:pt idx="5918">
                  <c:v>54.389688352646637</c:v>
                </c:pt>
                <c:pt idx="5919">
                  <c:v>54.355023329756797</c:v>
                </c:pt>
                <c:pt idx="5920">
                  <c:v>54.338322223816327</c:v>
                </c:pt>
                <c:pt idx="5921">
                  <c:v>54.334637621041644</c:v>
                </c:pt>
                <c:pt idx="5922">
                  <c:v>54.330952145758609</c:v>
                </c:pt>
                <c:pt idx="5923">
                  <c:v>54.327263180442159</c:v>
                </c:pt>
                <c:pt idx="5924">
                  <c:v>54.323578577667476</c:v>
                </c:pt>
                <c:pt idx="5925">
                  <c:v>54.319893102384441</c:v>
                </c:pt>
                <c:pt idx="5926">
                  <c:v>54.316207627101399</c:v>
                </c:pt>
                <c:pt idx="5927">
                  <c:v>54.312523024326715</c:v>
                </c:pt>
                <c:pt idx="5928">
                  <c:v>54.30883754904368</c:v>
                </c:pt>
                <c:pt idx="5929">
                  <c:v>54.305152073760645</c:v>
                </c:pt>
                <c:pt idx="5930">
                  <c:v>54.301467470985962</c:v>
                </c:pt>
                <c:pt idx="5931">
                  <c:v>54.29778199570292</c:v>
                </c:pt>
                <c:pt idx="5932">
                  <c:v>54.294096520419885</c:v>
                </c:pt>
                <c:pt idx="5933">
                  <c:v>54.290411917645201</c:v>
                </c:pt>
                <c:pt idx="5934">
                  <c:v>54.286726442362166</c:v>
                </c:pt>
                <c:pt idx="5935">
                  <c:v>54.283037477045717</c:v>
                </c:pt>
                <c:pt idx="5936">
                  <c:v>54.279352001762682</c:v>
                </c:pt>
                <c:pt idx="5937">
                  <c:v>54.275667398987991</c:v>
                </c:pt>
                <c:pt idx="5938">
                  <c:v>54.271981923704956</c:v>
                </c:pt>
                <c:pt idx="5939">
                  <c:v>54.268296448421921</c:v>
                </c:pt>
                <c:pt idx="5940">
                  <c:v>54.264611845647238</c:v>
                </c:pt>
                <c:pt idx="5941">
                  <c:v>54.260926370364203</c:v>
                </c:pt>
                <c:pt idx="5942">
                  <c:v>54.257240895081161</c:v>
                </c:pt>
                <c:pt idx="5943">
                  <c:v>54.253556292306477</c:v>
                </c:pt>
                <c:pt idx="5944">
                  <c:v>54.249870817023442</c:v>
                </c:pt>
                <c:pt idx="5945">
                  <c:v>54.246185341740407</c:v>
                </c:pt>
                <c:pt idx="5946">
                  <c:v>54.242500738965717</c:v>
                </c:pt>
                <c:pt idx="5947">
                  <c:v>54.238815263682682</c:v>
                </c:pt>
                <c:pt idx="5948">
                  <c:v>54.235126298366232</c:v>
                </c:pt>
                <c:pt idx="5949">
                  <c:v>54.231441695591549</c:v>
                </c:pt>
                <c:pt idx="5950">
                  <c:v>54.227756220308514</c:v>
                </c:pt>
                <c:pt idx="5951">
                  <c:v>54.224070745025479</c:v>
                </c:pt>
                <c:pt idx="5952">
                  <c:v>54.220386142250796</c:v>
                </c:pt>
                <c:pt idx="5953">
                  <c:v>54.216700666967753</c:v>
                </c:pt>
                <c:pt idx="5954">
                  <c:v>54.213015191684718</c:v>
                </c:pt>
                <c:pt idx="5955">
                  <c:v>54.209330588910035</c:v>
                </c:pt>
                <c:pt idx="5956">
                  <c:v>54.205645113627</c:v>
                </c:pt>
                <c:pt idx="5957">
                  <c:v>54.201959638343958</c:v>
                </c:pt>
                <c:pt idx="5958">
                  <c:v>54.198275035569274</c:v>
                </c:pt>
                <c:pt idx="5959">
                  <c:v>54.194589560286239</c:v>
                </c:pt>
                <c:pt idx="5960">
                  <c:v>54.19090059496979</c:v>
                </c:pt>
                <c:pt idx="5961">
                  <c:v>54.187215119686755</c:v>
                </c:pt>
                <c:pt idx="5962">
                  <c:v>54.183530516912072</c:v>
                </c:pt>
                <c:pt idx="5963">
                  <c:v>54.179845041629029</c:v>
                </c:pt>
                <c:pt idx="5964">
                  <c:v>54.176159566345994</c:v>
                </c:pt>
                <c:pt idx="5965">
                  <c:v>54.172474963571311</c:v>
                </c:pt>
                <c:pt idx="5966">
                  <c:v>54.168789488288276</c:v>
                </c:pt>
                <c:pt idx="5967">
                  <c:v>54.165104013005234</c:v>
                </c:pt>
                <c:pt idx="5968">
                  <c:v>54.16141941023055</c:v>
                </c:pt>
                <c:pt idx="5969">
                  <c:v>54.157733934947515</c:v>
                </c:pt>
                <c:pt idx="5970">
                  <c:v>54.15404845966448</c:v>
                </c:pt>
                <c:pt idx="5971">
                  <c:v>54.150363856889797</c:v>
                </c:pt>
                <c:pt idx="5972">
                  <c:v>54.146678381606755</c:v>
                </c:pt>
                <c:pt idx="5973">
                  <c:v>54.159996845493559</c:v>
                </c:pt>
                <c:pt idx="5974">
                  <c:v>54.173583755364803</c:v>
                </c:pt>
                <c:pt idx="5975">
                  <c:v>54.165131975685334</c:v>
                </c:pt>
                <c:pt idx="5976">
                  <c:v>54.212077999999998</c:v>
                </c:pt>
                <c:pt idx="5977">
                  <c:v>54.206686667143536</c:v>
                </c:pt>
                <c:pt idx="5978">
                  <c:v>54.201311080699604</c:v>
                </c:pt>
                <c:pt idx="5979">
                  <c:v>54.242407056152196</c:v>
                </c:pt>
                <c:pt idx="5980">
                  <c:v>54.235824247315129</c:v>
                </c:pt>
                <c:pt idx="5981">
                  <c:v>54.295173447069658</c:v>
                </c:pt>
                <c:pt idx="5982">
                  <c:v>54.392975</c:v>
                </c:pt>
                <c:pt idx="5983">
                  <c:v>54.392975</c:v>
                </c:pt>
                <c:pt idx="5984">
                  <c:v>54.251853551847439</c:v>
                </c:pt>
                <c:pt idx="5985">
                  <c:v>54.255176088698143</c:v>
                </c:pt>
                <c:pt idx="5986">
                  <c:v>54.219780497615638</c:v>
                </c:pt>
                <c:pt idx="5987">
                  <c:v>54.256217561278014</c:v>
                </c:pt>
                <c:pt idx="5988">
                  <c:v>54.276230156138261</c:v>
                </c:pt>
                <c:pt idx="5989">
                  <c:v>54.265179577253221</c:v>
                </c:pt>
                <c:pt idx="5990">
                  <c:v>54.320618000000003</c:v>
                </c:pt>
                <c:pt idx="5991">
                  <c:v>54.316133232419553</c:v>
                </c:pt>
                <c:pt idx="5992">
                  <c:v>54.30713892274678</c:v>
                </c:pt>
                <c:pt idx="5993">
                  <c:v>54.325101031379795</c:v>
                </c:pt>
                <c:pt idx="5994">
                  <c:v>54.342327456781867</c:v>
                </c:pt>
                <c:pt idx="5995">
                  <c:v>54.359557961375359</c:v>
                </c:pt>
                <c:pt idx="5996">
                  <c:v>54.376804782734567</c:v>
                </c:pt>
                <c:pt idx="5997">
                  <c:v>54.394031208136639</c:v>
                </c:pt>
                <c:pt idx="5998">
                  <c:v>54.411261712730131</c:v>
                </c:pt>
                <c:pt idx="5999">
                  <c:v>54.42849221732363</c:v>
                </c:pt>
                <c:pt idx="6000">
                  <c:v>54.445718642725694</c:v>
                </c:pt>
                <c:pt idx="6001">
                  <c:v>54.462949147319193</c:v>
                </c:pt>
                <c:pt idx="6002">
                  <c:v>54.480179651912685</c:v>
                </c:pt>
                <c:pt idx="6003">
                  <c:v>54.566324016497305</c:v>
                </c:pt>
                <c:pt idx="6004">
                  <c:v>54.58357083785652</c:v>
                </c:pt>
                <c:pt idx="6005">
                  <c:v>54.600801342450012</c:v>
                </c:pt>
                <c:pt idx="6006">
                  <c:v>54.618027767852077</c:v>
                </c:pt>
                <c:pt idx="6007">
                  <c:v>54.635258272445576</c:v>
                </c:pt>
                <c:pt idx="6008">
                  <c:v>54.652488777039068</c:v>
                </c:pt>
                <c:pt idx="6009">
                  <c:v>54.669715202441139</c:v>
                </c:pt>
                <c:pt idx="6010">
                  <c:v>54.686945707034631</c:v>
                </c:pt>
                <c:pt idx="6011">
                  <c:v>54.70417621162813</c:v>
                </c:pt>
                <c:pt idx="6012">
                  <c:v>54.721402637030195</c:v>
                </c:pt>
                <c:pt idx="6013">
                  <c:v>54.859254832161021</c:v>
                </c:pt>
                <c:pt idx="6014">
                  <c:v>54.876481257563086</c:v>
                </c:pt>
                <c:pt idx="6015">
                  <c:v>54.855404491416309</c:v>
                </c:pt>
                <c:pt idx="6016">
                  <c:v>54.845233999999998</c:v>
                </c:pt>
                <c:pt idx="6017">
                  <c:v>54.885000348510133</c:v>
                </c:pt>
                <c:pt idx="6018">
                  <c:v>54.899501999999998</c:v>
                </c:pt>
                <c:pt idx="6019">
                  <c:v>54.87247557963758</c:v>
                </c:pt>
                <c:pt idx="6020">
                  <c:v>54.863323000000001</c:v>
                </c:pt>
                <c:pt idx="6021">
                  <c:v>54.877087786650776</c:v>
                </c:pt>
                <c:pt idx="6022">
                  <c:v>54.867502592274683</c:v>
                </c:pt>
                <c:pt idx="6023">
                  <c:v>54.919479899141628</c:v>
                </c:pt>
                <c:pt idx="6024">
                  <c:v>54.935679999999998</c:v>
                </c:pt>
                <c:pt idx="6025">
                  <c:v>54.935679999999998</c:v>
                </c:pt>
                <c:pt idx="6026">
                  <c:v>54.92126141940868</c:v>
                </c:pt>
                <c:pt idx="6027">
                  <c:v>54.888510614779499</c:v>
                </c:pt>
                <c:pt idx="6028">
                  <c:v>54.886108225463637</c:v>
                </c:pt>
                <c:pt idx="6029">
                  <c:v>54.891939637506681</c:v>
                </c:pt>
                <c:pt idx="6030">
                  <c:v>54.897769669007097</c:v>
                </c:pt>
                <c:pt idx="6031">
                  <c:v>54.903601081050141</c:v>
                </c:pt>
                <c:pt idx="6032">
                  <c:v>54.909432493093185</c:v>
                </c:pt>
                <c:pt idx="6033">
                  <c:v>54.915262524593608</c:v>
                </c:pt>
                <c:pt idx="6034">
                  <c:v>54.921093936636652</c:v>
                </c:pt>
                <c:pt idx="6035">
                  <c:v>54.926930870850185</c:v>
                </c:pt>
                <c:pt idx="6036">
                  <c:v>54.932760902350608</c:v>
                </c:pt>
                <c:pt idx="6037">
                  <c:v>54.938592314393652</c:v>
                </c:pt>
                <c:pt idx="6038">
                  <c:v>54.944423726436696</c:v>
                </c:pt>
                <c:pt idx="6039">
                  <c:v>54.950253757937112</c:v>
                </c:pt>
                <c:pt idx="6040">
                  <c:v>54.953769999999999</c:v>
                </c:pt>
                <c:pt idx="6041">
                  <c:v>54.946407188841199</c:v>
                </c:pt>
                <c:pt idx="6042">
                  <c:v>54.92819430178784</c:v>
                </c:pt>
                <c:pt idx="6043">
                  <c:v>54.93281654482594</c:v>
                </c:pt>
                <c:pt idx="6044">
                  <c:v>54.946027618025752</c:v>
                </c:pt>
                <c:pt idx="6045">
                  <c:v>54.943547467811158</c:v>
                </c:pt>
                <c:pt idx="6046">
                  <c:v>54.929786001907033</c:v>
                </c:pt>
                <c:pt idx="6047">
                  <c:v>54.907640756080113</c:v>
                </c:pt>
                <c:pt idx="6048">
                  <c:v>54.925859148068668</c:v>
                </c:pt>
                <c:pt idx="6049">
                  <c:v>54.941110847461907</c:v>
                </c:pt>
                <c:pt idx="6050">
                  <c:v>54.952899079568319</c:v>
                </c:pt>
                <c:pt idx="6051">
                  <c:v>54.964687311674737</c:v>
                </c:pt>
                <c:pt idx="6052">
                  <c:v>54.976472753006512</c:v>
                </c:pt>
                <c:pt idx="6053">
                  <c:v>54.98826098511293</c:v>
                </c:pt>
                <c:pt idx="6054">
                  <c:v>55.000049217219349</c:v>
                </c:pt>
                <c:pt idx="6055">
                  <c:v>55.011834658551123</c:v>
                </c:pt>
                <c:pt idx="6056">
                  <c:v>55.023622890657542</c:v>
                </c:pt>
                <c:pt idx="6057">
                  <c:v>55.035411122763961</c:v>
                </c:pt>
                <c:pt idx="6058">
                  <c:v>55.047196564095728</c:v>
                </c:pt>
                <c:pt idx="6059">
                  <c:v>55.058995959300731</c:v>
                </c:pt>
                <c:pt idx="6060">
                  <c:v>55.070784191407149</c:v>
                </c:pt>
                <c:pt idx="6061">
                  <c:v>55.082569632738924</c:v>
                </c:pt>
                <c:pt idx="6062">
                  <c:v>55.094357864845342</c:v>
                </c:pt>
                <c:pt idx="6063">
                  <c:v>55.106146096951761</c:v>
                </c:pt>
                <c:pt idx="6064">
                  <c:v>55.117931538283536</c:v>
                </c:pt>
                <c:pt idx="6065">
                  <c:v>55.129719770389954</c:v>
                </c:pt>
                <c:pt idx="6066">
                  <c:v>55.141508002496373</c:v>
                </c:pt>
                <c:pt idx="6067">
                  <c:v>55.15329344382814</c:v>
                </c:pt>
                <c:pt idx="6068">
                  <c:v>55.165081675934559</c:v>
                </c:pt>
                <c:pt idx="6069">
                  <c:v>55.176869908040977</c:v>
                </c:pt>
                <c:pt idx="6070">
                  <c:v>55.188655349372752</c:v>
                </c:pt>
                <c:pt idx="6071">
                  <c:v>55.200443581479171</c:v>
                </c:pt>
                <c:pt idx="6072">
                  <c:v>55.212242976684173</c:v>
                </c:pt>
                <c:pt idx="6073">
                  <c:v>55.224031208790592</c:v>
                </c:pt>
                <c:pt idx="6074">
                  <c:v>55.235816650122359</c:v>
                </c:pt>
                <c:pt idx="6075">
                  <c:v>55.247604882228778</c:v>
                </c:pt>
                <c:pt idx="6076">
                  <c:v>55.259393114335197</c:v>
                </c:pt>
                <c:pt idx="6077">
                  <c:v>55.271178555666971</c:v>
                </c:pt>
                <c:pt idx="6078">
                  <c:v>55.28296678777339</c:v>
                </c:pt>
                <c:pt idx="6079">
                  <c:v>55.294755019879808</c:v>
                </c:pt>
                <c:pt idx="6080">
                  <c:v>55.306540461211583</c:v>
                </c:pt>
                <c:pt idx="6081">
                  <c:v>55.318328693318001</c:v>
                </c:pt>
                <c:pt idx="6082">
                  <c:v>55.33011692542442</c:v>
                </c:pt>
                <c:pt idx="6083">
                  <c:v>55.320931828326181</c:v>
                </c:pt>
                <c:pt idx="6084">
                  <c:v>55.315575000000003</c:v>
                </c:pt>
                <c:pt idx="6085">
                  <c:v>55.309704339388936</c:v>
                </c:pt>
                <c:pt idx="6086">
                  <c:v>55.327936480726869</c:v>
                </c:pt>
                <c:pt idx="6087">
                  <c:v>55.318445823788544</c:v>
                </c:pt>
                <c:pt idx="6088">
                  <c:v>55.333663999999999</c:v>
                </c:pt>
                <c:pt idx="6089">
                  <c:v>55.338953239537446</c:v>
                </c:pt>
                <c:pt idx="6090">
                  <c:v>55.312904762114542</c:v>
                </c:pt>
                <c:pt idx="6091">
                  <c:v>55.314331645925108</c:v>
                </c:pt>
                <c:pt idx="6092">
                  <c:v>55.376468853635281</c:v>
                </c:pt>
                <c:pt idx="6093">
                  <c:v>55.365798801125564</c:v>
                </c:pt>
                <c:pt idx="6094">
                  <c:v>55.359443631465723</c:v>
                </c:pt>
                <c:pt idx="6095">
                  <c:v>55.353089966344157</c:v>
                </c:pt>
                <c:pt idx="6096">
                  <c:v>55.346734796684316</c:v>
                </c:pt>
                <c:pt idx="6097">
                  <c:v>55.340373608871396</c:v>
                </c:pt>
                <c:pt idx="6098">
                  <c:v>55.334018439211555</c:v>
                </c:pt>
                <c:pt idx="6099">
                  <c:v>55.327664774089989</c:v>
                </c:pt>
                <c:pt idx="6100">
                  <c:v>55.321309604430155</c:v>
                </c:pt>
                <c:pt idx="6101">
                  <c:v>55.314954434770314</c:v>
                </c:pt>
                <c:pt idx="6102">
                  <c:v>55.308600769648748</c:v>
                </c:pt>
                <c:pt idx="6103">
                  <c:v>55.302245599988915</c:v>
                </c:pt>
                <c:pt idx="6104">
                  <c:v>55.295890430329074</c:v>
                </c:pt>
                <c:pt idx="6105">
                  <c:v>55.289536765207508</c:v>
                </c:pt>
                <c:pt idx="6106">
                  <c:v>55.283181595547674</c:v>
                </c:pt>
                <c:pt idx="6107">
                  <c:v>55.276826425887833</c:v>
                </c:pt>
                <c:pt idx="6108">
                  <c:v>55.270472760766268</c:v>
                </c:pt>
                <c:pt idx="6109">
                  <c:v>55.264111572953347</c:v>
                </c:pt>
                <c:pt idx="6110">
                  <c:v>55.257756403293506</c:v>
                </c:pt>
                <c:pt idx="6111">
                  <c:v>55.25140273817194</c:v>
                </c:pt>
                <c:pt idx="6112">
                  <c:v>55.245047568512106</c:v>
                </c:pt>
                <c:pt idx="6113">
                  <c:v>55.238692398852265</c:v>
                </c:pt>
                <c:pt idx="6114">
                  <c:v>55.2323387337307</c:v>
                </c:pt>
                <c:pt idx="6115">
                  <c:v>55.225983564070859</c:v>
                </c:pt>
                <c:pt idx="6116">
                  <c:v>55.219628394411025</c:v>
                </c:pt>
                <c:pt idx="6117">
                  <c:v>55.213274729289459</c:v>
                </c:pt>
                <c:pt idx="6118">
                  <c:v>55.206919559629618</c:v>
                </c:pt>
                <c:pt idx="6119">
                  <c:v>55.200564389969784</c:v>
                </c:pt>
                <c:pt idx="6120">
                  <c:v>55.194210724848219</c:v>
                </c:pt>
                <c:pt idx="6121">
                  <c:v>55.187855555188378</c:v>
                </c:pt>
                <c:pt idx="6122">
                  <c:v>55.181494367375457</c:v>
                </c:pt>
                <c:pt idx="6123">
                  <c:v>55.175139197715616</c:v>
                </c:pt>
                <c:pt idx="6124">
                  <c:v>55.16878553259405</c:v>
                </c:pt>
                <c:pt idx="6125">
                  <c:v>55.162430362934217</c:v>
                </c:pt>
                <c:pt idx="6126">
                  <c:v>55.156075193274376</c:v>
                </c:pt>
                <c:pt idx="6127">
                  <c:v>55.14972152815281</c:v>
                </c:pt>
                <c:pt idx="6128">
                  <c:v>55.143366358492976</c:v>
                </c:pt>
                <c:pt idx="6129">
                  <c:v>55.137011188833135</c:v>
                </c:pt>
                <c:pt idx="6130">
                  <c:v>55.130657523711569</c:v>
                </c:pt>
                <c:pt idx="6131">
                  <c:v>55.124302354051729</c:v>
                </c:pt>
                <c:pt idx="6132">
                  <c:v>55.117947184391895</c:v>
                </c:pt>
                <c:pt idx="6133">
                  <c:v>55.111593519270329</c:v>
                </c:pt>
                <c:pt idx="6134">
                  <c:v>55.105232331457401</c:v>
                </c:pt>
                <c:pt idx="6135">
                  <c:v>55.098877161797567</c:v>
                </c:pt>
                <c:pt idx="6136">
                  <c:v>55.166936465188364</c:v>
                </c:pt>
                <c:pt idx="6137">
                  <c:v>55.101890931092036</c:v>
                </c:pt>
                <c:pt idx="6138">
                  <c:v>55.150593412395708</c:v>
                </c:pt>
                <c:pt idx="6139">
                  <c:v>55.100290813781591</c:v>
                </c:pt>
                <c:pt idx="6140">
                  <c:v>55.116118667858842</c:v>
                </c:pt>
                <c:pt idx="6141">
                  <c:v>55.098837115613826</c:v>
                </c:pt>
                <c:pt idx="6142">
                  <c:v>55.098492</c:v>
                </c:pt>
                <c:pt idx="6143">
                  <c:v>55.080492579399142</c:v>
                </c:pt>
                <c:pt idx="6144">
                  <c:v>55.098477604553104</c:v>
                </c:pt>
                <c:pt idx="6145">
                  <c:v>55.090878608021555</c:v>
                </c:pt>
                <c:pt idx="6146">
                  <c:v>55.083277812059144</c:v>
                </c:pt>
                <c:pt idx="6147">
                  <c:v>55.075669818373285</c:v>
                </c:pt>
                <c:pt idx="6148">
                  <c:v>55.068069022410874</c:v>
                </c:pt>
                <c:pt idx="6149">
                  <c:v>55.060470025879333</c:v>
                </c:pt>
                <c:pt idx="6150">
                  <c:v>55.052869229916922</c:v>
                </c:pt>
                <c:pt idx="6151">
                  <c:v>55.045268433954512</c:v>
                </c:pt>
                <c:pt idx="6152">
                  <c:v>55.037669437422963</c:v>
                </c:pt>
                <c:pt idx="6153">
                  <c:v>55.030068641460559</c:v>
                </c:pt>
                <c:pt idx="6154">
                  <c:v>55.022467845498149</c:v>
                </c:pt>
                <c:pt idx="6155">
                  <c:v>55.0148688489666</c:v>
                </c:pt>
                <c:pt idx="6156">
                  <c:v>55.007268053004189</c:v>
                </c:pt>
                <c:pt idx="6157">
                  <c:v>54.999667257041779</c:v>
                </c:pt>
                <c:pt idx="6158">
                  <c:v>54.992068260510237</c:v>
                </c:pt>
                <c:pt idx="6159">
                  <c:v>54.984460266824378</c:v>
                </c:pt>
                <c:pt idx="6160">
                  <c:v>54.976859470861967</c:v>
                </c:pt>
                <c:pt idx="6161">
                  <c:v>54.969260474330419</c:v>
                </c:pt>
                <c:pt idx="6162">
                  <c:v>54.961659678368008</c:v>
                </c:pt>
                <c:pt idx="6163">
                  <c:v>54.954058882405604</c:v>
                </c:pt>
                <c:pt idx="6164">
                  <c:v>54.946459885874056</c:v>
                </c:pt>
                <c:pt idx="6165">
                  <c:v>54.938859089911645</c:v>
                </c:pt>
                <c:pt idx="6166">
                  <c:v>54.931258293949234</c:v>
                </c:pt>
                <c:pt idx="6167">
                  <c:v>54.923659297417686</c:v>
                </c:pt>
                <c:pt idx="6168">
                  <c:v>54.916058501455282</c:v>
                </c:pt>
                <c:pt idx="6169">
                  <c:v>54.908457705492872</c:v>
                </c:pt>
                <c:pt idx="6170">
                  <c:v>54.900858708961323</c:v>
                </c:pt>
                <c:pt idx="6171">
                  <c:v>54.893257912998912</c:v>
                </c:pt>
                <c:pt idx="6172">
                  <c:v>54.885649919313053</c:v>
                </c:pt>
                <c:pt idx="6173">
                  <c:v>54.87804912335065</c:v>
                </c:pt>
                <c:pt idx="6174">
                  <c:v>54.870450126819101</c:v>
                </c:pt>
                <c:pt idx="6175">
                  <c:v>54.86284933085669</c:v>
                </c:pt>
                <c:pt idx="6176">
                  <c:v>54.85524853489428</c:v>
                </c:pt>
                <c:pt idx="6177">
                  <c:v>54.847649538362731</c:v>
                </c:pt>
                <c:pt idx="6178">
                  <c:v>54.840048742400327</c:v>
                </c:pt>
                <c:pt idx="6179">
                  <c:v>54.832447946437917</c:v>
                </c:pt>
                <c:pt idx="6180">
                  <c:v>54.824848949906368</c:v>
                </c:pt>
                <c:pt idx="6181">
                  <c:v>54.817248153943957</c:v>
                </c:pt>
                <c:pt idx="6182">
                  <c:v>54.809647357981547</c:v>
                </c:pt>
                <c:pt idx="6183">
                  <c:v>54.802048361450005</c:v>
                </c:pt>
                <c:pt idx="6184">
                  <c:v>54.794440367764146</c:v>
                </c:pt>
                <c:pt idx="6185">
                  <c:v>54.786839571801735</c:v>
                </c:pt>
                <c:pt idx="6186">
                  <c:v>54.779240575270187</c:v>
                </c:pt>
                <c:pt idx="6187">
                  <c:v>54.771639779307776</c:v>
                </c:pt>
                <c:pt idx="6188">
                  <c:v>54.764038983345372</c:v>
                </c:pt>
                <c:pt idx="6189">
                  <c:v>54.756439986813824</c:v>
                </c:pt>
                <c:pt idx="6190">
                  <c:v>54.748839190851413</c:v>
                </c:pt>
                <c:pt idx="6191">
                  <c:v>54.741238394889002</c:v>
                </c:pt>
                <c:pt idx="6192">
                  <c:v>54.733639398357454</c:v>
                </c:pt>
                <c:pt idx="6193">
                  <c:v>54.72603860239505</c:v>
                </c:pt>
                <c:pt idx="6194">
                  <c:v>54.71843780643264</c:v>
                </c:pt>
                <c:pt idx="6195">
                  <c:v>54.710838809901091</c:v>
                </c:pt>
                <c:pt idx="6196">
                  <c:v>54.70323801393868</c:v>
                </c:pt>
                <c:pt idx="6197">
                  <c:v>54.695630020252821</c:v>
                </c:pt>
                <c:pt idx="6198">
                  <c:v>54.688029224290418</c:v>
                </c:pt>
                <c:pt idx="6199">
                  <c:v>54.687174333253871</c:v>
                </c:pt>
                <c:pt idx="6200">
                  <c:v>54.685866397711017</c:v>
                </c:pt>
                <c:pt idx="6201">
                  <c:v>54.651252060085838</c:v>
                </c:pt>
                <c:pt idx="6202">
                  <c:v>54.659194078665074</c:v>
                </c:pt>
                <c:pt idx="6203">
                  <c:v>54.635716118264185</c:v>
                </c:pt>
                <c:pt idx="6204">
                  <c:v>54.610061999999999</c:v>
                </c:pt>
                <c:pt idx="6205">
                  <c:v>54.604546598331346</c:v>
                </c:pt>
                <c:pt idx="6206">
                  <c:v>54.580689018597994</c:v>
                </c:pt>
                <c:pt idx="6207">
                  <c:v>54.550020565092993</c:v>
                </c:pt>
                <c:pt idx="6208">
                  <c:v>54.534962470916732</c:v>
                </c:pt>
                <c:pt idx="6209">
                  <c:v>54.526504834512885</c:v>
                </c:pt>
                <c:pt idx="6210">
                  <c:v>54.518055199657191</c:v>
                </c:pt>
                <c:pt idx="6211">
                  <c:v>54.509607565188539</c:v>
                </c:pt>
                <c:pt idx="6212">
                  <c:v>54.503070746781113</c:v>
                </c:pt>
                <c:pt idx="6213">
                  <c:v>54.533169259833137</c:v>
                </c:pt>
                <c:pt idx="6214">
                  <c:v>54.447249999999997</c:v>
                </c:pt>
                <c:pt idx="6215">
                  <c:v>54.448405965665231</c:v>
                </c:pt>
                <c:pt idx="6216">
                  <c:v>54.465339999999998</c:v>
                </c:pt>
                <c:pt idx="6217">
                  <c:v>54.465163714177855</c:v>
                </c:pt>
                <c:pt idx="6218">
                  <c:v>54.462886554200111</c:v>
                </c:pt>
                <c:pt idx="6219">
                  <c:v>54.460609394222359</c:v>
                </c:pt>
                <c:pt idx="6220">
                  <c:v>54.458332773344985</c:v>
                </c:pt>
                <c:pt idx="6221">
                  <c:v>54.456055613367241</c:v>
                </c:pt>
                <c:pt idx="6222">
                  <c:v>54.453776296987996</c:v>
                </c:pt>
                <c:pt idx="6223">
                  <c:v>54.451499137010252</c:v>
                </c:pt>
                <c:pt idx="6224">
                  <c:v>54.449222516132878</c:v>
                </c:pt>
                <c:pt idx="6225">
                  <c:v>54.446945356155126</c:v>
                </c:pt>
                <c:pt idx="6226">
                  <c:v>54.444668196177382</c:v>
                </c:pt>
                <c:pt idx="6227">
                  <c:v>54.442391575300007</c:v>
                </c:pt>
                <c:pt idx="6228">
                  <c:v>54.440114415322256</c:v>
                </c:pt>
                <c:pt idx="6229">
                  <c:v>54.437837255344512</c:v>
                </c:pt>
                <c:pt idx="6230">
                  <c:v>54.435560634467137</c:v>
                </c:pt>
                <c:pt idx="6231">
                  <c:v>54.433283474489386</c:v>
                </c:pt>
                <c:pt idx="6232">
                  <c:v>54.431006314511642</c:v>
                </c:pt>
                <c:pt idx="6233">
                  <c:v>54.428729693634267</c:v>
                </c:pt>
                <c:pt idx="6234">
                  <c:v>54.426450377255023</c:v>
                </c:pt>
                <c:pt idx="6235">
                  <c:v>54.424173217277279</c:v>
                </c:pt>
                <c:pt idx="6236">
                  <c:v>54.421896596399904</c:v>
                </c:pt>
                <c:pt idx="6237">
                  <c:v>54.419619436422153</c:v>
                </c:pt>
                <c:pt idx="6238">
                  <c:v>54.417342276444408</c:v>
                </c:pt>
                <c:pt idx="6239">
                  <c:v>54.415065655567034</c:v>
                </c:pt>
                <c:pt idx="6240">
                  <c:v>54.412788495589282</c:v>
                </c:pt>
                <c:pt idx="6241">
                  <c:v>54.40658442727706</c:v>
                </c:pt>
                <c:pt idx="6242">
                  <c:v>54.524708398276019</c:v>
                </c:pt>
                <c:pt idx="6243">
                  <c:v>54.531715783805595</c:v>
                </c:pt>
                <c:pt idx="6244">
                  <c:v>54.538721510389728</c:v>
                </c:pt>
                <c:pt idx="6245">
                  <c:v>54.545728895919304</c:v>
                </c:pt>
                <c:pt idx="6246">
                  <c:v>54.552736281448873</c:v>
                </c:pt>
                <c:pt idx="6247">
                  <c:v>54.559742008033012</c:v>
                </c:pt>
                <c:pt idx="6248">
                  <c:v>54.566756029344333</c:v>
                </c:pt>
                <c:pt idx="6249">
                  <c:v>54.573763414873909</c:v>
                </c:pt>
                <c:pt idx="6250">
                  <c:v>54.580769141458042</c:v>
                </c:pt>
                <c:pt idx="6251">
                  <c:v>54.587776526987618</c:v>
                </c:pt>
                <c:pt idx="6252">
                  <c:v>54.591971999999998</c:v>
                </c:pt>
                <c:pt idx="6253">
                  <c:v>54.614266650453025</c:v>
                </c:pt>
                <c:pt idx="6254">
                  <c:v>54.631118389604197</c:v>
                </c:pt>
                <c:pt idx="6255">
                  <c:v>54.610061999999999</c:v>
                </c:pt>
                <c:pt idx="6256">
                  <c:v>54.633495320934671</c:v>
                </c:pt>
                <c:pt idx="6257">
                  <c:v>54.645546299291368</c:v>
                </c:pt>
                <c:pt idx="6258">
                  <c:v>54.645094363333335</c:v>
                </c:pt>
                <c:pt idx="6259">
                  <c:v>54.646239999999999</c:v>
                </c:pt>
                <c:pt idx="6260">
                  <c:v>54.628151000000003</c:v>
                </c:pt>
                <c:pt idx="6261">
                  <c:v>54.66451500171965</c:v>
                </c:pt>
                <c:pt idx="6262">
                  <c:v>54.669166473528023</c:v>
                </c:pt>
                <c:pt idx="6263">
                  <c:v>54.673816844135686</c:v>
                </c:pt>
                <c:pt idx="6264">
                  <c:v>54.678468315944059</c:v>
                </c:pt>
                <c:pt idx="6265">
                  <c:v>54.683119787752432</c:v>
                </c:pt>
                <c:pt idx="6266">
                  <c:v>54.687770158360095</c:v>
                </c:pt>
                <c:pt idx="6267">
                  <c:v>54.692421630168468</c:v>
                </c:pt>
                <c:pt idx="6268">
                  <c:v>54.697073101976841</c:v>
                </c:pt>
                <c:pt idx="6269">
                  <c:v>54.701723472584497</c:v>
                </c:pt>
                <c:pt idx="6270">
                  <c:v>54.70637494439287</c:v>
                </c:pt>
                <c:pt idx="6271">
                  <c:v>54.711025315000533</c:v>
                </c:pt>
                <c:pt idx="6272">
                  <c:v>54.715676786808906</c:v>
                </c:pt>
                <c:pt idx="6273">
                  <c:v>54.72033266342013</c:v>
                </c:pt>
                <c:pt idx="6274">
                  <c:v>54.724984135228503</c:v>
                </c:pt>
                <c:pt idx="6275">
                  <c:v>54.72963450583616</c:v>
                </c:pt>
                <c:pt idx="6276">
                  <c:v>54.734285977644532</c:v>
                </c:pt>
                <c:pt idx="6277">
                  <c:v>54.738937449452905</c:v>
                </c:pt>
                <c:pt idx="6278">
                  <c:v>54.743587820060569</c:v>
                </c:pt>
                <c:pt idx="6279">
                  <c:v>54.748239291868941</c:v>
                </c:pt>
                <c:pt idx="6280">
                  <c:v>54.752890763677314</c:v>
                </c:pt>
                <c:pt idx="6281">
                  <c:v>54.757541134284978</c:v>
                </c:pt>
                <c:pt idx="6282">
                  <c:v>54.76219260609335</c:v>
                </c:pt>
                <c:pt idx="6283">
                  <c:v>54.766844077901723</c:v>
                </c:pt>
                <c:pt idx="6284">
                  <c:v>54.77149444850938</c:v>
                </c:pt>
                <c:pt idx="6285">
                  <c:v>54.776145920317759</c:v>
                </c:pt>
                <c:pt idx="6286">
                  <c:v>54.780801796928976</c:v>
                </c:pt>
                <c:pt idx="6287">
                  <c:v>54.785453268737349</c:v>
                </c:pt>
                <c:pt idx="6288">
                  <c:v>54.790103639345013</c:v>
                </c:pt>
                <c:pt idx="6289">
                  <c:v>54.794755111153385</c:v>
                </c:pt>
                <c:pt idx="6290">
                  <c:v>54.799406582961758</c:v>
                </c:pt>
                <c:pt idx="6291">
                  <c:v>54.804056953569422</c:v>
                </c:pt>
                <c:pt idx="6292">
                  <c:v>54.808708425377795</c:v>
                </c:pt>
                <c:pt idx="6293">
                  <c:v>54.813358795985451</c:v>
                </c:pt>
                <c:pt idx="6294">
                  <c:v>54.818010267793824</c:v>
                </c:pt>
                <c:pt idx="6295">
                  <c:v>54.822661739602196</c:v>
                </c:pt>
                <c:pt idx="6296">
                  <c:v>54.82731211020986</c:v>
                </c:pt>
                <c:pt idx="6297">
                  <c:v>54.831963582018233</c:v>
                </c:pt>
                <c:pt idx="6298">
                  <c:v>54.836619458629457</c:v>
                </c:pt>
                <c:pt idx="6299">
                  <c:v>54.84127093043783</c:v>
                </c:pt>
                <c:pt idx="6300">
                  <c:v>54.845921301045486</c:v>
                </c:pt>
                <c:pt idx="6301">
                  <c:v>54.850572772853859</c:v>
                </c:pt>
                <c:pt idx="6302">
                  <c:v>54.855224244662232</c:v>
                </c:pt>
                <c:pt idx="6303">
                  <c:v>54.859874615269895</c:v>
                </c:pt>
                <c:pt idx="6304">
                  <c:v>54.864526087078268</c:v>
                </c:pt>
                <c:pt idx="6305">
                  <c:v>54.869177558886641</c:v>
                </c:pt>
                <c:pt idx="6306">
                  <c:v>54.873827929494304</c:v>
                </c:pt>
                <c:pt idx="6307">
                  <c:v>54.878479401302677</c:v>
                </c:pt>
                <c:pt idx="6308">
                  <c:v>54.881413000000002</c:v>
                </c:pt>
                <c:pt idx="6309">
                  <c:v>54.888266462327138</c:v>
                </c:pt>
                <c:pt idx="6310">
                  <c:v>54.9064831897497</c:v>
                </c:pt>
                <c:pt idx="6311">
                  <c:v>54.910465814496902</c:v>
                </c:pt>
                <c:pt idx="6312">
                  <c:v>54.899501999999998</c:v>
                </c:pt>
                <c:pt idx="6313">
                  <c:v>54.921641377205532</c:v>
                </c:pt>
                <c:pt idx="6314">
                  <c:v>54.953769999999999</c:v>
                </c:pt>
                <c:pt idx="6315">
                  <c:v>54.961403188602766</c:v>
                </c:pt>
                <c:pt idx="6316">
                  <c:v>54.987385412494042</c:v>
                </c:pt>
                <c:pt idx="6317">
                  <c:v>55.005464283853357</c:v>
                </c:pt>
                <c:pt idx="6318">
                  <c:v>54.999505637441501</c:v>
                </c:pt>
                <c:pt idx="6319">
                  <c:v>54.993545580031203</c:v>
                </c:pt>
                <c:pt idx="6320">
                  <c:v>54.987585522620911</c:v>
                </c:pt>
                <c:pt idx="6321">
                  <c:v>54.981626876209049</c:v>
                </c:pt>
                <c:pt idx="6322">
                  <c:v>54.975666818798757</c:v>
                </c:pt>
                <c:pt idx="6323">
                  <c:v>54.985108113495471</c:v>
                </c:pt>
                <c:pt idx="6324">
                  <c:v>54.987796996424315</c:v>
                </c:pt>
                <c:pt idx="6325">
                  <c:v>54.960643753218882</c:v>
                </c:pt>
                <c:pt idx="6326">
                  <c:v>54.978867106580829</c:v>
                </c:pt>
                <c:pt idx="6327">
                  <c:v>55.004211598092965</c:v>
                </c:pt>
                <c:pt idx="6328">
                  <c:v>55.033384665236049</c:v>
                </c:pt>
                <c:pt idx="6329">
                  <c:v>55.022084622794466</c:v>
                </c:pt>
                <c:pt idx="6330">
                  <c:v>55.00497051680572</c:v>
                </c:pt>
                <c:pt idx="6331">
                  <c:v>55.033764236051503</c:v>
                </c:pt>
                <c:pt idx="6332">
                  <c:v>55.044224</c:v>
                </c:pt>
                <c:pt idx="6333">
                  <c:v>55.067884589272943</c:v>
                </c:pt>
                <c:pt idx="6334">
                  <c:v>55.106504906294703</c:v>
                </c:pt>
                <c:pt idx="6335">
                  <c:v>55.117423648369581</c:v>
                </c:pt>
                <c:pt idx="6336">
                  <c:v>55.119293756110231</c:v>
                </c:pt>
                <c:pt idx="6337">
                  <c:v>55.121161652275973</c:v>
                </c:pt>
                <c:pt idx="6338">
                  <c:v>55.123029990756699</c:v>
                </c:pt>
                <c:pt idx="6339">
                  <c:v>55.124898329237425</c:v>
                </c:pt>
                <c:pt idx="6340">
                  <c:v>55.126766225403166</c:v>
                </c:pt>
                <c:pt idx="6341">
                  <c:v>55.128634563883892</c:v>
                </c:pt>
                <c:pt idx="6342">
                  <c:v>55.130502902364618</c:v>
                </c:pt>
                <c:pt idx="6343">
                  <c:v>55.13237079853036</c:v>
                </c:pt>
                <c:pt idx="6344">
                  <c:v>55.134239137011086</c:v>
                </c:pt>
                <c:pt idx="6345">
                  <c:v>55.136107475491812</c:v>
                </c:pt>
                <c:pt idx="6346">
                  <c:v>55.137975371657554</c:v>
                </c:pt>
                <c:pt idx="6347">
                  <c:v>55.13984371013828</c:v>
                </c:pt>
                <c:pt idx="6348">
                  <c:v>55.14171381787893</c:v>
                </c:pt>
                <c:pt idx="6349">
                  <c:v>55.143582156359656</c:v>
                </c:pt>
                <c:pt idx="6350">
                  <c:v>55.145450052525398</c:v>
                </c:pt>
                <c:pt idx="6351">
                  <c:v>55.147318391006124</c:v>
                </c:pt>
                <c:pt idx="6352">
                  <c:v>55.14918672948685</c:v>
                </c:pt>
                <c:pt idx="6353">
                  <c:v>55.151054625652591</c:v>
                </c:pt>
                <c:pt idx="6354">
                  <c:v>55.152922964133317</c:v>
                </c:pt>
                <c:pt idx="6355">
                  <c:v>55.154791302614044</c:v>
                </c:pt>
                <c:pt idx="6356">
                  <c:v>55.156659198779785</c:v>
                </c:pt>
                <c:pt idx="6357">
                  <c:v>55.158527537260511</c:v>
                </c:pt>
                <c:pt idx="6358">
                  <c:v>55.160395875741237</c:v>
                </c:pt>
                <c:pt idx="6359">
                  <c:v>55.162263771906979</c:v>
                </c:pt>
                <c:pt idx="6360">
                  <c:v>55.164132110387705</c:v>
                </c:pt>
                <c:pt idx="6361">
                  <c:v>55.166002218128355</c:v>
                </c:pt>
                <c:pt idx="6362">
                  <c:v>55.167870114294097</c:v>
                </c:pt>
                <c:pt idx="6363">
                  <c:v>55.169738452774823</c:v>
                </c:pt>
                <c:pt idx="6364">
                  <c:v>55.171606791255542</c:v>
                </c:pt>
                <c:pt idx="6365">
                  <c:v>55.17347468742129</c:v>
                </c:pt>
                <c:pt idx="6366">
                  <c:v>55.175343025902016</c:v>
                </c:pt>
                <c:pt idx="6367">
                  <c:v>55.177211364382735</c:v>
                </c:pt>
                <c:pt idx="6368">
                  <c:v>55.179079260548484</c:v>
                </c:pt>
                <c:pt idx="6369">
                  <c:v>55.18094759902921</c:v>
                </c:pt>
                <c:pt idx="6370">
                  <c:v>55.182815937509929</c:v>
                </c:pt>
                <c:pt idx="6371">
                  <c:v>55.184683833675678</c:v>
                </c:pt>
                <c:pt idx="6372">
                  <c:v>55.186552172156397</c:v>
                </c:pt>
                <c:pt idx="6373">
                  <c:v>55.188422279897047</c:v>
                </c:pt>
                <c:pt idx="6374">
                  <c:v>55.228394344301378</c:v>
                </c:pt>
                <c:pt idx="6375">
                  <c:v>55.243209999999998</c:v>
                </c:pt>
                <c:pt idx="6376">
                  <c:v>55.216405630035759</c:v>
                </c:pt>
                <c:pt idx="6377">
                  <c:v>55.193500911063424</c:v>
                </c:pt>
                <c:pt idx="6378">
                  <c:v>55.216253090605626</c:v>
                </c:pt>
                <c:pt idx="6379">
                  <c:v>55.197551118264187</c:v>
                </c:pt>
                <c:pt idx="6380">
                  <c:v>55.230674674135877</c:v>
                </c:pt>
                <c:pt idx="6381">
                  <c:v>55.257250924654272</c:v>
                </c:pt>
                <c:pt idx="6382">
                  <c:v>55.247136626132566</c:v>
                </c:pt>
                <c:pt idx="6383">
                  <c:v>55.243209999999998</c:v>
                </c:pt>
                <c:pt idx="6384">
                  <c:v>55.243209999999998</c:v>
                </c:pt>
                <c:pt idx="6385">
                  <c:v>55.243209999999998</c:v>
                </c:pt>
                <c:pt idx="6386">
                  <c:v>55.243209999999998</c:v>
                </c:pt>
                <c:pt idx="6387">
                  <c:v>55.243209999999998</c:v>
                </c:pt>
                <c:pt idx="6388">
                  <c:v>55.243209999999998</c:v>
                </c:pt>
                <c:pt idx="6389">
                  <c:v>55.243209999999998</c:v>
                </c:pt>
                <c:pt idx="6390">
                  <c:v>55.243209999999998</c:v>
                </c:pt>
                <c:pt idx="6391">
                  <c:v>55.241505494943041</c:v>
                </c:pt>
                <c:pt idx="6392">
                  <c:v>55.238590584270732</c:v>
                </c:pt>
                <c:pt idx="6393">
                  <c:v>55.235676363681442</c:v>
                </c:pt>
                <c:pt idx="6394">
                  <c:v>55.23276145300914</c:v>
                </c:pt>
                <c:pt idx="6395">
                  <c:v>55.22984654233683</c:v>
                </c:pt>
                <c:pt idx="6396">
                  <c:v>55.226932321747547</c:v>
                </c:pt>
                <c:pt idx="6397">
                  <c:v>55.224017411075238</c:v>
                </c:pt>
                <c:pt idx="6398">
                  <c:v>55.221099740070855</c:v>
                </c:pt>
                <c:pt idx="6399">
                  <c:v>55.218184829398552</c:v>
                </c:pt>
                <c:pt idx="6400">
                  <c:v>55.215270608809263</c:v>
                </c:pt>
                <c:pt idx="6401">
                  <c:v>55.21235569813696</c:v>
                </c:pt>
                <c:pt idx="6402">
                  <c:v>55.209440787464651</c:v>
                </c:pt>
                <c:pt idx="6403">
                  <c:v>55.206526566875368</c:v>
                </c:pt>
                <c:pt idx="6404">
                  <c:v>55.203611656203059</c:v>
                </c:pt>
                <c:pt idx="6405">
                  <c:v>55.200696745530756</c:v>
                </c:pt>
                <c:pt idx="6406">
                  <c:v>55.194867614269157</c:v>
                </c:pt>
                <c:pt idx="6407">
                  <c:v>55.191952703596854</c:v>
                </c:pt>
                <c:pt idx="6408">
                  <c:v>55.189038483007565</c:v>
                </c:pt>
                <c:pt idx="6409">
                  <c:v>55.186123572335262</c:v>
                </c:pt>
                <c:pt idx="6410">
                  <c:v>55.183205901330879</c:v>
                </c:pt>
                <c:pt idx="6411">
                  <c:v>55.18029168074159</c:v>
                </c:pt>
                <c:pt idx="6412">
                  <c:v>55.177376770069287</c:v>
                </c:pt>
                <c:pt idx="6413">
                  <c:v>55.174461859396978</c:v>
                </c:pt>
                <c:pt idx="6414">
                  <c:v>55.171547638807688</c:v>
                </c:pt>
                <c:pt idx="6415">
                  <c:v>55.168632728135385</c:v>
                </c:pt>
                <c:pt idx="6416">
                  <c:v>55.165717817463076</c:v>
                </c:pt>
                <c:pt idx="6417">
                  <c:v>55.162803596873793</c:v>
                </c:pt>
                <c:pt idx="6418">
                  <c:v>55.159888686201484</c:v>
                </c:pt>
                <c:pt idx="6419">
                  <c:v>55.156973775529181</c:v>
                </c:pt>
                <c:pt idx="6420">
                  <c:v>55.154059554939892</c:v>
                </c:pt>
                <c:pt idx="6421">
                  <c:v>55.151144644267589</c:v>
                </c:pt>
                <c:pt idx="6422">
                  <c:v>55.148226973263206</c:v>
                </c:pt>
                <c:pt idx="6423">
                  <c:v>55.145312062590897</c:v>
                </c:pt>
                <c:pt idx="6424">
                  <c:v>55.142397842001614</c:v>
                </c:pt>
                <c:pt idx="6425">
                  <c:v>55.139482931329304</c:v>
                </c:pt>
                <c:pt idx="6426">
                  <c:v>55.136568020657002</c:v>
                </c:pt>
                <c:pt idx="6427">
                  <c:v>55.133653800067712</c:v>
                </c:pt>
                <c:pt idx="6428">
                  <c:v>55.130738889395403</c:v>
                </c:pt>
                <c:pt idx="6429">
                  <c:v>55.1278239787231</c:v>
                </c:pt>
                <c:pt idx="6430">
                  <c:v>55.124909758133811</c:v>
                </c:pt>
                <c:pt idx="6431">
                  <c:v>55.121994847461508</c:v>
                </c:pt>
                <c:pt idx="6432">
                  <c:v>55.119079936789198</c:v>
                </c:pt>
                <c:pt idx="6433">
                  <c:v>55.116165716199916</c:v>
                </c:pt>
                <c:pt idx="6434">
                  <c:v>55.113250805527606</c:v>
                </c:pt>
                <c:pt idx="6435">
                  <c:v>55.110333134523223</c:v>
                </c:pt>
                <c:pt idx="6436">
                  <c:v>55.107418913933941</c:v>
                </c:pt>
                <c:pt idx="6437">
                  <c:v>55.104504003261631</c:v>
                </c:pt>
                <c:pt idx="6438">
                  <c:v>55.101589092589329</c:v>
                </c:pt>
                <c:pt idx="6439">
                  <c:v>55.098674872000039</c:v>
                </c:pt>
                <c:pt idx="6440">
                  <c:v>55.098492</c:v>
                </c:pt>
                <c:pt idx="6441">
                  <c:v>55.046940634088202</c:v>
                </c:pt>
                <c:pt idx="6442">
                  <c:v>55.044224</c:v>
                </c:pt>
                <c:pt idx="6443">
                  <c:v>55.009314287112176</c:v>
                </c:pt>
                <c:pt idx="6444">
                  <c:v>55.078299700881161</c:v>
                </c:pt>
                <c:pt idx="6445">
                  <c:v>55.098090862660946</c:v>
                </c:pt>
                <c:pt idx="6446">
                  <c:v>55.027152883532217</c:v>
                </c:pt>
                <c:pt idx="6447">
                  <c:v>55.008174237913792</c:v>
                </c:pt>
                <c:pt idx="6448">
                  <c:v>54.971867000000003</c:v>
                </c:pt>
                <c:pt idx="6449">
                  <c:v>54.984042731846486</c:v>
                </c:pt>
                <c:pt idx="6450">
                  <c:v>54.996221346887822</c:v>
                </c:pt>
                <c:pt idx="6451">
                  <c:v>55.00839996192915</c:v>
                </c:pt>
                <c:pt idx="6452">
                  <c:v>55.020575693775633</c:v>
                </c:pt>
                <c:pt idx="6453">
                  <c:v>55.032754308816969</c:v>
                </c:pt>
                <c:pt idx="6454">
                  <c:v>55.044932923858305</c:v>
                </c:pt>
                <c:pt idx="6455">
                  <c:v>55.057108655704788</c:v>
                </c:pt>
                <c:pt idx="6456">
                  <c:v>55.069287270746116</c:v>
                </c:pt>
                <c:pt idx="6457">
                  <c:v>55.081465885787452</c:v>
                </c:pt>
                <c:pt idx="6458">
                  <c:v>55.093641617633935</c:v>
                </c:pt>
                <c:pt idx="6459">
                  <c:v>55.105820232675271</c:v>
                </c:pt>
                <c:pt idx="6460">
                  <c:v>55.118010380495996</c:v>
                </c:pt>
                <c:pt idx="6461">
                  <c:v>55.130186112342479</c:v>
                </c:pt>
                <c:pt idx="6462">
                  <c:v>55.142364727383814</c:v>
                </c:pt>
                <c:pt idx="6463">
                  <c:v>55.154543342425143</c:v>
                </c:pt>
                <c:pt idx="6464">
                  <c:v>55.166719074271626</c:v>
                </c:pt>
                <c:pt idx="6465">
                  <c:v>55.178897689312961</c:v>
                </c:pt>
                <c:pt idx="6466">
                  <c:v>55.191076304354297</c:v>
                </c:pt>
                <c:pt idx="6467">
                  <c:v>55.20325203620078</c:v>
                </c:pt>
                <c:pt idx="6468">
                  <c:v>55.215430651242109</c:v>
                </c:pt>
                <c:pt idx="6469">
                  <c:v>55.227609266283444</c:v>
                </c:pt>
                <c:pt idx="6470">
                  <c:v>55.239784998129927</c:v>
                </c:pt>
                <c:pt idx="6471">
                  <c:v>55.251963613171263</c:v>
                </c:pt>
                <c:pt idx="6472">
                  <c:v>55.264153760991988</c:v>
                </c:pt>
                <c:pt idx="6473">
                  <c:v>55.276332376033324</c:v>
                </c:pt>
                <c:pt idx="6474">
                  <c:v>55.288508107879807</c:v>
                </c:pt>
                <c:pt idx="6475">
                  <c:v>55.300686722921135</c:v>
                </c:pt>
                <c:pt idx="6476">
                  <c:v>55.312865337962471</c:v>
                </c:pt>
                <c:pt idx="6477">
                  <c:v>55.325041069808954</c:v>
                </c:pt>
                <c:pt idx="6478">
                  <c:v>55.33721968485029</c:v>
                </c:pt>
                <c:pt idx="6479">
                  <c:v>55.349398299891618</c:v>
                </c:pt>
                <c:pt idx="6480">
                  <c:v>55.361574031738101</c:v>
                </c:pt>
                <c:pt idx="6481">
                  <c:v>55.373752646779437</c:v>
                </c:pt>
                <c:pt idx="6482">
                  <c:v>55.385931261820772</c:v>
                </c:pt>
                <c:pt idx="6483">
                  <c:v>55.398106993667255</c:v>
                </c:pt>
                <c:pt idx="6484">
                  <c:v>55.410285608708584</c:v>
                </c:pt>
                <c:pt idx="6485">
                  <c:v>55.422475756529316</c:v>
                </c:pt>
                <c:pt idx="6486">
                  <c:v>55.434651488375799</c:v>
                </c:pt>
                <c:pt idx="6487">
                  <c:v>55.446830103417128</c:v>
                </c:pt>
                <c:pt idx="6488">
                  <c:v>55.459008718458463</c:v>
                </c:pt>
                <c:pt idx="6489">
                  <c:v>55.471184450304946</c:v>
                </c:pt>
                <c:pt idx="6490">
                  <c:v>55.483363065346282</c:v>
                </c:pt>
                <c:pt idx="6491">
                  <c:v>55.49554168038761</c:v>
                </c:pt>
                <c:pt idx="6492">
                  <c:v>55.507717412234094</c:v>
                </c:pt>
                <c:pt idx="6493">
                  <c:v>55.514564999999997</c:v>
                </c:pt>
                <c:pt idx="6494">
                  <c:v>55.522672387696709</c:v>
                </c:pt>
                <c:pt idx="6495">
                  <c:v>55.532660999999997</c:v>
                </c:pt>
                <c:pt idx="6496">
                  <c:v>55.541015871244632</c:v>
                </c:pt>
                <c:pt idx="6497">
                  <c:v>55.576252751072964</c:v>
                </c:pt>
                <c:pt idx="6498">
                  <c:v>55.596386611680572</c:v>
                </c:pt>
                <c:pt idx="6499">
                  <c:v>55.595677211492607</c:v>
                </c:pt>
                <c:pt idx="6500">
                  <c:v>55.622776206962328</c:v>
                </c:pt>
                <c:pt idx="6501">
                  <c:v>55.641193000000001</c:v>
                </c:pt>
                <c:pt idx="6502">
                  <c:v>55.639574047876614</c:v>
                </c:pt>
                <c:pt idx="6503">
                  <c:v>55.636345316163109</c:v>
                </c:pt>
                <c:pt idx="6504">
                  <c:v>55.63311658444961</c:v>
                </c:pt>
                <c:pt idx="6505">
                  <c:v>55.629888617113878</c:v>
                </c:pt>
                <c:pt idx="6506">
                  <c:v>55.626659885400379</c:v>
                </c:pt>
                <c:pt idx="6507">
                  <c:v>55.62343115368688</c:v>
                </c:pt>
                <c:pt idx="6508">
                  <c:v>55.639472086552217</c:v>
                </c:pt>
                <c:pt idx="6509">
                  <c:v>55.707191122317596</c:v>
                </c:pt>
                <c:pt idx="6510">
                  <c:v>55.716615048423272</c:v>
                </c:pt>
                <c:pt idx="6511">
                  <c:v>55.719960452800443</c:v>
                </c:pt>
                <c:pt idx="6512">
                  <c:v>55.723306649364297</c:v>
                </c:pt>
                <c:pt idx="6513">
                  <c:v>55.72665284592815</c:v>
                </c:pt>
                <c:pt idx="6514">
                  <c:v>55.729998250305322</c:v>
                </c:pt>
                <c:pt idx="6515">
                  <c:v>55.733344446869175</c:v>
                </c:pt>
                <c:pt idx="6516">
                  <c:v>55.736690643433029</c:v>
                </c:pt>
                <c:pt idx="6517">
                  <c:v>55.7400360478102</c:v>
                </c:pt>
                <c:pt idx="6518">
                  <c:v>55.743382244374054</c:v>
                </c:pt>
                <c:pt idx="6519">
                  <c:v>55.746728440937908</c:v>
                </c:pt>
                <c:pt idx="6520">
                  <c:v>55.750073845315079</c:v>
                </c:pt>
                <c:pt idx="6521">
                  <c:v>55.753420041878933</c:v>
                </c:pt>
                <c:pt idx="6522">
                  <c:v>55.75676940718953</c:v>
                </c:pt>
                <c:pt idx="6523">
                  <c:v>55.760115603753384</c:v>
                </c:pt>
                <c:pt idx="6524">
                  <c:v>55.763461008130555</c:v>
                </c:pt>
                <c:pt idx="6525">
                  <c:v>55.766807204694409</c:v>
                </c:pt>
                <c:pt idx="6526">
                  <c:v>55.770153401258263</c:v>
                </c:pt>
                <c:pt idx="6527">
                  <c:v>55.773498805635434</c:v>
                </c:pt>
                <c:pt idx="6528">
                  <c:v>55.776845002199288</c:v>
                </c:pt>
                <c:pt idx="6529">
                  <c:v>55.780191198763141</c:v>
                </c:pt>
                <c:pt idx="6530">
                  <c:v>55.783536603140313</c:v>
                </c:pt>
                <c:pt idx="6531">
                  <c:v>55.786882799704166</c:v>
                </c:pt>
                <c:pt idx="6532">
                  <c:v>55.79022899626802</c:v>
                </c:pt>
                <c:pt idx="6533">
                  <c:v>55.793574400645184</c:v>
                </c:pt>
                <c:pt idx="6534">
                  <c:v>55.796920597209045</c:v>
                </c:pt>
                <c:pt idx="6535">
                  <c:v>55.800269962519643</c:v>
                </c:pt>
                <c:pt idx="6536">
                  <c:v>55.803615366896814</c:v>
                </c:pt>
                <c:pt idx="6537">
                  <c:v>55.806961563460668</c:v>
                </c:pt>
                <c:pt idx="6538">
                  <c:v>55.810307760024521</c:v>
                </c:pt>
                <c:pt idx="6539">
                  <c:v>55.813653164401686</c:v>
                </c:pt>
                <c:pt idx="6540">
                  <c:v>55.816999360965546</c:v>
                </c:pt>
                <c:pt idx="6541">
                  <c:v>55.8203455575294</c:v>
                </c:pt>
                <c:pt idx="6542">
                  <c:v>55.823690961906564</c:v>
                </c:pt>
                <c:pt idx="6543">
                  <c:v>55.827037158470418</c:v>
                </c:pt>
                <c:pt idx="6544">
                  <c:v>55.830383355034279</c:v>
                </c:pt>
                <c:pt idx="6545">
                  <c:v>55.833728759411443</c:v>
                </c:pt>
                <c:pt idx="6546">
                  <c:v>55.837074955975297</c:v>
                </c:pt>
                <c:pt idx="6547">
                  <c:v>55.840424321285901</c:v>
                </c:pt>
                <c:pt idx="6548">
                  <c:v>55.843770517849755</c:v>
                </c:pt>
                <c:pt idx="6549">
                  <c:v>55.847115922226926</c:v>
                </c:pt>
                <c:pt idx="6550">
                  <c:v>55.85046211879078</c:v>
                </c:pt>
                <c:pt idx="6551">
                  <c:v>55.853808315354634</c:v>
                </c:pt>
                <c:pt idx="6552">
                  <c:v>55.857153719731798</c:v>
                </c:pt>
                <c:pt idx="6553">
                  <c:v>55.860499916295659</c:v>
                </c:pt>
                <c:pt idx="6554">
                  <c:v>55.863846112859513</c:v>
                </c:pt>
                <c:pt idx="6555">
                  <c:v>55.867191517236677</c:v>
                </c:pt>
                <c:pt idx="6556">
                  <c:v>55.87053771380053</c:v>
                </c:pt>
                <c:pt idx="6557">
                  <c:v>55.873883910364391</c:v>
                </c:pt>
                <c:pt idx="6558">
                  <c:v>55.876368999999997</c:v>
                </c:pt>
                <c:pt idx="6559">
                  <c:v>55.886028232419548</c:v>
                </c:pt>
                <c:pt idx="6560">
                  <c:v>55.932778507299268</c:v>
                </c:pt>
                <c:pt idx="6561">
                  <c:v>55.930636999999997</c:v>
                </c:pt>
                <c:pt idx="6562">
                  <c:v>55.941057475804527</c:v>
                </c:pt>
                <c:pt idx="6563">
                  <c:v>55.966824000000003</c:v>
                </c:pt>
                <c:pt idx="6564">
                  <c:v>55.961363356223181</c:v>
                </c:pt>
                <c:pt idx="6565">
                  <c:v>55.959911111799762</c:v>
                </c:pt>
                <c:pt idx="6566">
                  <c:v>55.984912999999999</c:v>
                </c:pt>
                <c:pt idx="6567">
                  <c:v>55.986470932524114</c:v>
                </c:pt>
                <c:pt idx="6568">
                  <c:v>55.991331129704228</c:v>
                </c:pt>
                <c:pt idx="6569">
                  <c:v>55.996191326884343</c:v>
                </c:pt>
                <c:pt idx="6570">
                  <c:v>56.001050373449594</c:v>
                </c:pt>
                <c:pt idx="6571">
                  <c:v>56.005910570629702</c:v>
                </c:pt>
                <c:pt idx="6572">
                  <c:v>56.010775370269265</c:v>
                </c:pt>
                <c:pt idx="6573">
                  <c:v>56.01563556744938</c:v>
                </c:pt>
                <c:pt idx="6574">
                  <c:v>56.02049461401463</c:v>
                </c:pt>
                <c:pt idx="6575">
                  <c:v>56.025354811194738</c:v>
                </c:pt>
                <c:pt idx="6576">
                  <c:v>56.030215008374853</c:v>
                </c:pt>
                <c:pt idx="6577">
                  <c:v>56.035074054940104</c:v>
                </c:pt>
                <c:pt idx="6578">
                  <c:v>56.039934252120219</c:v>
                </c:pt>
                <c:pt idx="6579">
                  <c:v>56.044794449300326</c:v>
                </c:pt>
                <c:pt idx="6580">
                  <c:v>56.049653495865577</c:v>
                </c:pt>
                <c:pt idx="6581">
                  <c:v>56.054513693045692</c:v>
                </c:pt>
                <c:pt idx="6582">
                  <c:v>56.0593738902258</c:v>
                </c:pt>
                <c:pt idx="6583">
                  <c:v>56.064232936791051</c:v>
                </c:pt>
                <c:pt idx="6584">
                  <c:v>56.069097736430614</c:v>
                </c:pt>
                <c:pt idx="6585">
                  <c:v>56.073957933610728</c:v>
                </c:pt>
                <c:pt idx="6586">
                  <c:v>56.078816980175979</c:v>
                </c:pt>
                <c:pt idx="6587">
                  <c:v>56.083677177356087</c:v>
                </c:pt>
                <c:pt idx="6588">
                  <c:v>56.088537374536202</c:v>
                </c:pt>
                <c:pt idx="6589">
                  <c:v>56.093396421101453</c:v>
                </c:pt>
                <c:pt idx="6590">
                  <c:v>56.098256618281567</c:v>
                </c:pt>
                <c:pt idx="6591">
                  <c:v>56.103116815461675</c:v>
                </c:pt>
                <c:pt idx="6592">
                  <c:v>56.107975862026926</c:v>
                </c:pt>
                <c:pt idx="6593">
                  <c:v>56.112836059207041</c:v>
                </c:pt>
                <c:pt idx="6594">
                  <c:v>56.117696256387148</c:v>
                </c:pt>
                <c:pt idx="6595">
                  <c:v>56.122555302952399</c:v>
                </c:pt>
                <c:pt idx="6596">
                  <c:v>56.127415500132514</c:v>
                </c:pt>
                <c:pt idx="6597">
                  <c:v>56.132280299772077</c:v>
                </c:pt>
                <c:pt idx="6598">
                  <c:v>56.137140496952192</c:v>
                </c:pt>
                <c:pt idx="6599">
                  <c:v>56.141999543517436</c:v>
                </c:pt>
                <c:pt idx="6600">
                  <c:v>56.14685974069755</c:v>
                </c:pt>
                <c:pt idx="6601">
                  <c:v>56.151719937877665</c:v>
                </c:pt>
                <c:pt idx="6602">
                  <c:v>56.156578984442916</c:v>
                </c:pt>
                <c:pt idx="6603">
                  <c:v>56.161439181623024</c:v>
                </c:pt>
                <c:pt idx="6604">
                  <c:v>56.166299378803139</c:v>
                </c:pt>
                <c:pt idx="6605">
                  <c:v>56.17115842536839</c:v>
                </c:pt>
                <c:pt idx="6606">
                  <c:v>56.176018622548497</c:v>
                </c:pt>
                <c:pt idx="6607">
                  <c:v>56.180878819728612</c:v>
                </c:pt>
                <c:pt idx="6608">
                  <c:v>56.185737866293863</c:v>
                </c:pt>
                <c:pt idx="6609">
                  <c:v>56.190602665933426</c:v>
                </c:pt>
                <c:pt idx="6610">
                  <c:v>56.195462863113541</c:v>
                </c:pt>
                <c:pt idx="6611">
                  <c:v>56.200321909678784</c:v>
                </c:pt>
                <c:pt idx="6612">
                  <c:v>56.213961733905577</c:v>
                </c:pt>
                <c:pt idx="6613">
                  <c:v>56.207974866952789</c:v>
                </c:pt>
                <c:pt idx="6614">
                  <c:v>56.214213303933256</c:v>
                </c:pt>
                <c:pt idx="6615">
                  <c:v>56.244788706723895</c:v>
                </c:pt>
                <c:pt idx="6616">
                  <c:v>56.20632973438245</c:v>
                </c:pt>
                <c:pt idx="6617">
                  <c:v>56.221716836710371</c:v>
                </c:pt>
                <c:pt idx="6618">
                  <c:v>56.187239682403437</c:v>
                </c:pt>
                <c:pt idx="6619">
                  <c:v>56.242985781115877</c:v>
                </c:pt>
                <c:pt idx="6620">
                  <c:v>56.23538732880305</c:v>
                </c:pt>
                <c:pt idx="6621">
                  <c:v>56.21860564258759</c:v>
                </c:pt>
                <c:pt idx="6622">
                  <c:v>56.216558576773814</c:v>
                </c:pt>
                <c:pt idx="6623">
                  <c:v>56.214513447635362</c:v>
                </c:pt>
                <c:pt idx="6624">
                  <c:v>56.21246880266574</c:v>
                </c:pt>
                <c:pt idx="6625">
                  <c:v>56.210423673527288</c:v>
                </c:pt>
                <c:pt idx="6626">
                  <c:v>56.208378544388836</c:v>
                </c:pt>
                <c:pt idx="6627">
                  <c:v>56.206333899419214</c:v>
                </c:pt>
                <c:pt idx="6628">
                  <c:v>56.204288770280762</c:v>
                </c:pt>
                <c:pt idx="6629">
                  <c:v>56.20224364114231</c:v>
                </c:pt>
                <c:pt idx="6630">
                  <c:v>56.201988</c:v>
                </c:pt>
                <c:pt idx="6631">
                  <c:v>56.153807341288783</c:v>
                </c:pt>
                <c:pt idx="6632">
                  <c:v>56.163912145922744</c:v>
                </c:pt>
                <c:pt idx="6633">
                  <c:v>56.16581</c:v>
                </c:pt>
                <c:pt idx="6634">
                  <c:v>56.16581</c:v>
                </c:pt>
                <c:pt idx="6635">
                  <c:v>56.132635842959431</c:v>
                </c:pt>
                <c:pt idx="6636">
                  <c:v>56.163058187649021</c:v>
                </c:pt>
                <c:pt idx="6637">
                  <c:v>56.182632468444865</c:v>
                </c:pt>
                <c:pt idx="6638">
                  <c:v>56.200865532219574</c:v>
                </c:pt>
                <c:pt idx="6639">
                  <c:v>56.20244995716191</c:v>
                </c:pt>
                <c:pt idx="6640">
                  <c:v>56.202942338451827</c:v>
                </c:pt>
                <c:pt idx="6641">
                  <c:v>56.203434719741736</c:v>
                </c:pt>
                <c:pt idx="6642">
                  <c:v>56.203926984464104</c:v>
                </c:pt>
                <c:pt idx="6643">
                  <c:v>56.204419365754013</c:v>
                </c:pt>
                <c:pt idx="6644">
                  <c:v>56.20491174704393</c:v>
                </c:pt>
                <c:pt idx="6645">
                  <c:v>56.205404011766298</c:v>
                </c:pt>
                <c:pt idx="6646">
                  <c:v>56.205896393056207</c:v>
                </c:pt>
                <c:pt idx="6647">
                  <c:v>56.206389240616282</c:v>
                </c:pt>
                <c:pt idx="6648">
                  <c:v>56.206881621906192</c:v>
                </c:pt>
                <c:pt idx="6649">
                  <c:v>56.207373886628559</c:v>
                </c:pt>
                <c:pt idx="6650">
                  <c:v>56.207866267918476</c:v>
                </c:pt>
                <c:pt idx="6651">
                  <c:v>56.208358649208385</c:v>
                </c:pt>
                <c:pt idx="6652">
                  <c:v>56.208850913930753</c:v>
                </c:pt>
                <c:pt idx="6653">
                  <c:v>56.20934329522067</c:v>
                </c:pt>
                <c:pt idx="6654">
                  <c:v>56.209835676510579</c:v>
                </c:pt>
                <c:pt idx="6655">
                  <c:v>56.210327941232947</c:v>
                </c:pt>
                <c:pt idx="6656">
                  <c:v>56.210820322522856</c:v>
                </c:pt>
                <c:pt idx="6657">
                  <c:v>56.211312703812773</c:v>
                </c:pt>
                <c:pt idx="6658">
                  <c:v>56.211804968535141</c:v>
                </c:pt>
                <c:pt idx="6659">
                  <c:v>56.212297816095216</c:v>
                </c:pt>
                <c:pt idx="6660">
                  <c:v>56.212790197385125</c:v>
                </c:pt>
                <c:pt idx="6661">
                  <c:v>56.213282462107493</c:v>
                </c:pt>
                <c:pt idx="6662">
                  <c:v>56.21377484339741</c:v>
                </c:pt>
                <c:pt idx="6663">
                  <c:v>56.214267224687319</c:v>
                </c:pt>
                <c:pt idx="6664">
                  <c:v>56.214759489409687</c:v>
                </c:pt>
                <c:pt idx="6665">
                  <c:v>56.215251870699596</c:v>
                </c:pt>
                <c:pt idx="6666">
                  <c:v>56.215744251989513</c:v>
                </c:pt>
                <c:pt idx="6667">
                  <c:v>56.216236516711881</c:v>
                </c:pt>
                <c:pt idx="6668">
                  <c:v>56.21672889800179</c:v>
                </c:pt>
                <c:pt idx="6669">
                  <c:v>56.217221279291707</c:v>
                </c:pt>
                <c:pt idx="6670">
                  <c:v>56.217713544014075</c:v>
                </c:pt>
                <c:pt idx="6671">
                  <c:v>56.218205925303984</c:v>
                </c:pt>
                <c:pt idx="6672">
                  <c:v>56.218698772864059</c:v>
                </c:pt>
                <c:pt idx="6673">
                  <c:v>56.219191154153968</c:v>
                </c:pt>
                <c:pt idx="6674">
                  <c:v>56.219683418876336</c:v>
                </c:pt>
                <c:pt idx="6675">
                  <c:v>56.216463446534888</c:v>
                </c:pt>
                <c:pt idx="6676">
                  <c:v>56.194535021459231</c:v>
                </c:pt>
                <c:pt idx="6677">
                  <c:v>56.161954541766107</c:v>
                </c:pt>
                <c:pt idx="6678">
                  <c:v>56.143722740643625</c:v>
                </c:pt>
                <c:pt idx="6679">
                  <c:v>56.133750362553599</c:v>
                </c:pt>
                <c:pt idx="6680">
                  <c:v>56.14772</c:v>
                </c:pt>
                <c:pt idx="6681">
                  <c:v>56.143342237720553</c:v>
                </c:pt>
                <c:pt idx="6682">
                  <c:v>56.120627176470592</c:v>
                </c:pt>
                <c:pt idx="6683">
                  <c:v>56.102682394033415</c:v>
                </c:pt>
                <c:pt idx="6684">
                  <c:v>56.130726014108383</c:v>
                </c:pt>
                <c:pt idx="6685">
                  <c:v>56.134904279324111</c:v>
                </c:pt>
                <c:pt idx="6686">
                  <c:v>56.139081555367206</c:v>
                </c:pt>
                <c:pt idx="6687">
                  <c:v>56.143259820582927</c:v>
                </c:pt>
                <c:pt idx="6688">
                  <c:v>56.147438085798655</c:v>
                </c:pt>
                <c:pt idx="6689">
                  <c:v>56.062787274201241</c:v>
                </c:pt>
                <c:pt idx="6690">
                  <c:v>56.125715182359954</c:v>
                </c:pt>
                <c:pt idx="6691">
                  <c:v>56.129279202699486</c:v>
                </c:pt>
                <c:pt idx="6692">
                  <c:v>56.128907513932887</c:v>
                </c:pt>
                <c:pt idx="6693">
                  <c:v>56.128535737150955</c:v>
                </c:pt>
                <c:pt idx="6694">
                  <c:v>56.128163960369015</c:v>
                </c:pt>
                <c:pt idx="6695">
                  <c:v>56.127792271602416</c:v>
                </c:pt>
                <c:pt idx="6696">
                  <c:v>56.127420494820484</c:v>
                </c:pt>
                <c:pt idx="6697">
                  <c:v>56.127048365977203</c:v>
                </c:pt>
                <c:pt idx="6698">
                  <c:v>56.12667658919527</c:v>
                </c:pt>
                <c:pt idx="6699">
                  <c:v>56.126304900428671</c:v>
                </c:pt>
                <c:pt idx="6700">
                  <c:v>56.125933123646732</c:v>
                </c:pt>
                <c:pt idx="6701">
                  <c:v>56.125561346864799</c:v>
                </c:pt>
                <c:pt idx="6702">
                  <c:v>56.125189658098201</c:v>
                </c:pt>
                <c:pt idx="6703">
                  <c:v>56.124817881316268</c:v>
                </c:pt>
                <c:pt idx="6704">
                  <c:v>56.124446104534336</c:v>
                </c:pt>
                <c:pt idx="6705">
                  <c:v>56.124074415767737</c:v>
                </c:pt>
                <c:pt idx="6706">
                  <c:v>56.123702638985797</c:v>
                </c:pt>
                <c:pt idx="6707">
                  <c:v>56.123330862203865</c:v>
                </c:pt>
                <c:pt idx="6708">
                  <c:v>56.122959173437266</c:v>
                </c:pt>
                <c:pt idx="6709">
                  <c:v>56.122587044593985</c:v>
                </c:pt>
                <c:pt idx="6710">
                  <c:v>56.122215267812052</c:v>
                </c:pt>
                <c:pt idx="6711">
                  <c:v>56.121843579045454</c:v>
                </c:pt>
                <c:pt idx="6712">
                  <c:v>56.121471802263521</c:v>
                </c:pt>
                <c:pt idx="6713">
                  <c:v>56.121100025481581</c:v>
                </c:pt>
                <c:pt idx="6714">
                  <c:v>56.120728336714983</c:v>
                </c:pt>
                <c:pt idx="6715">
                  <c:v>56.12035655993305</c:v>
                </c:pt>
                <c:pt idx="6716">
                  <c:v>56.119984783151118</c:v>
                </c:pt>
                <c:pt idx="6717">
                  <c:v>56.119613094384519</c:v>
                </c:pt>
                <c:pt idx="6718">
                  <c:v>56.119241317602579</c:v>
                </c:pt>
                <c:pt idx="6719">
                  <c:v>56.118869540820647</c:v>
                </c:pt>
                <c:pt idx="6720">
                  <c:v>56.118497852054048</c:v>
                </c:pt>
                <c:pt idx="6721">
                  <c:v>56.118126075272116</c:v>
                </c:pt>
                <c:pt idx="6722">
                  <c:v>56.117753946428834</c:v>
                </c:pt>
                <c:pt idx="6723">
                  <c:v>56.117382169646902</c:v>
                </c:pt>
                <c:pt idx="6724">
                  <c:v>56.117010480880303</c:v>
                </c:pt>
                <c:pt idx="6725">
                  <c:v>56.116638704098364</c:v>
                </c:pt>
                <c:pt idx="6726">
                  <c:v>56.116266927316431</c:v>
                </c:pt>
                <c:pt idx="6727">
                  <c:v>56.115895238549832</c:v>
                </c:pt>
                <c:pt idx="6728">
                  <c:v>56.1155234617679</c:v>
                </c:pt>
                <c:pt idx="6729">
                  <c:v>56.11515168498596</c:v>
                </c:pt>
                <c:pt idx="6730">
                  <c:v>56.114779996219362</c:v>
                </c:pt>
                <c:pt idx="6731">
                  <c:v>56.114408219437429</c:v>
                </c:pt>
                <c:pt idx="6732">
                  <c:v>56.114036442655497</c:v>
                </c:pt>
                <c:pt idx="6733">
                  <c:v>56.113664753888898</c:v>
                </c:pt>
                <c:pt idx="6734">
                  <c:v>56.113292625045617</c:v>
                </c:pt>
                <c:pt idx="6735">
                  <c:v>56.112920848263684</c:v>
                </c:pt>
                <c:pt idx="6736">
                  <c:v>56.112549159497085</c:v>
                </c:pt>
                <c:pt idx="6737">
                  <c:v>56.112177382715146</c:v>
                </c:pt>
                <c:pt idx="6738">
                  <c:v>56.111805605933213</c:v>
                </c:pt>
                <c:pt idx="6739">
                  <c:v>56.090353583214117</c:v>
                </c:pt>
                <c:pt idx="6740">
                  <c:v>56.071734723891275</c:v>
                </c:pt>
                <c:pt idx="6741">
                  <c:v>56.13105797759237</c:v>
                </c:pt>
                <c:pt idx="6742">
                  <c:v>56.099128309012876</c:v>
                </c:pt>
                <c:pt idx="6743">
                  <c:v>56.102041750292628</c:v>
                </c:pt>
                <c:pt idx="6744">
                  <c:v>56.112875450643777</c:v>
                </c:pt>
                <c:pt idx="6745">
                  <c:v>56.141327876465986</c:v>
                </c:pt>
                <c:pt idx="6746">
                  <c:v>56.125965065938352</c:v>
                </c:pt>
                <c:pt idx="6747">
                  <c:v>56.134896223175964</c:v>
                </c:pt>
                <c:pt idx="6748">
                  <c:v>56.146398309495893</c:v>
                </c:pt>
                <c:pt idx="6749">
                  <c:v>56.129398563125299</c:v>
                </c:pt>
                <c:pt idx="6750">
                  <c:v>56.139035555184741</c:v>
                </c:pt>
                <c:pt idx="6751">
                  <c:v>56.14772</c:v>
                </c:pt>
                <c:pt idx="6752">
                  <c:v>56.14772</c:v>
                </c:pt>
                <c:pt idx="6753">
                  <c:v>56.14772</c:v>
                </c:pt>
                <c:pt idx="6754">
                  <c:v>56.14772</c:v>
                </c:pt>
                <c:pt idx="6755">
                  <c:v>56.14772</c:v>
                </c:pt>
                <c:pt idx="6756">
                  <c:v>56.14772</c:v>
                </c:pt>
                <c:pt idx="6757">
                  <c:v>56.14772</c:v>
                </c:pt>
                <c:pt idx="6758">
                  <c:v>56.14772</c:v>
                </c:pt>
                <c:pt idx="6759">
                  <c:v>56.14772</c:v>
                </c:pt>
                <c:pt idx="6760">
                  <c:v>56.14772</c:v>
                </c:pt>
                <c:pt idx="6761">
                  <c:v>56.14772</c:v>
                </c:pt>
                <c:pt idx="6762">
                  <c:v>56.14772</c:v>
                </c:pt>
                <c:pt idx="6763">
                  <c:v>56.14772</c:v>
                </c:pt>
                <c:pt idx="6764">
                  <c:v>56.14772</c:v>
                </c:pt>
                <c:pt idx="6765">
                  <c:v>56.14772</c:v>
                </c:pt>
                <c:pt idx="6766">
                  <c:v>56.14772</c:v>
                </c:pt>
                <c:pt idx="6767">
                  <c:v>56.14772</c:v>
                </c:pt>
                <c:pt idx="6768">
                  <c:v>56.14772</c:v>
                </c:pt>
                <c:pt idx="6769">
                  <c:v>56.14772</c:v>
                </c:pt>
                <c:pt idx="6770">
                  <c:v>56.14772</c:v>
                </c:pt>
                <c:pt idx="6771">
                  <c:v>56.14772</c:v>
                </c:pt>
                <c:pt idx="6772">
                  <c:v>56.14772</c:v>
                </c:pt>
                <c:pt idx="6773">
                  <c:v>56.14772</c:v>
                </c:pt>
                <c:pt idx="6774">
                  <c:v>56.14772</c:v>
                </c:pt>
                <c:pt idx="6775">
                  <c:v>56.14772</c:v>
                </c:pt>
                <c:pt idx="6776">
                  <c:v>56.14772</c:v>
                </c:pt>
                <c:pt idx="6777">
                  <c:v>56.14772</c:v>
                </c:pt>
                <c:pt idx="6778">
                  <c:v>56.14772</c:v>
                </c:pt>
                <c:pt idx="6779">
                  <c:v>56.14772</c:v>
                </c:pt>
                <c:pt idx="6780">
                  <c:v>56.14772</c:v>
                </c:pt>
                <c:pt idx="6781">
                  <c:v>56.14772</c:v>
                </c:pt>
                <c:pt idx="6782">
                  <c:v>56.079484140334131</c:v>
                </c:pt>
                <c:pt idx="6783">
                  <c:v>56.115953320790666</c:v>
                </c:pt>
                <c:pt idx="6784">
                  <c:v>56.145408196471152</c:v>
                </c:pt>
                <c:pt idx="6785">
                  <c:v>56.129543284316625</c:v>
                </c:pt>
                <c:pt idx="6786">
                  <c:v>56.128888826134826</c:v>
                </c:pt>
                <c:pt idx="6787">
                  <c:v>56.128234212978313</c:v>
                </c:pt>
                <c:pt idx="6788">
                  <c:v>56.127579599821807</c:v>
                </c:pt>
                <c:pt idx="6789">
                  <c:v>56.126925141640008</c:v>
                </c:pt>
                <c:pt idx="6790">
                  <c:v>56.126270528483495</c:v>
                </c:pt>
                <c:pt idx="6791">
                  <c:v>56.125615295428169</c:v>
                </c:pt>
                <c:pt idx="6792">
                  <c:v>56.124960682271656</c:v>
                </c:pt>
                <c:pt idx="6793">
                  <c:v>56.124306224089857</c:v>
                </c:pt>
                <c:pt idx="6794">
                  <c:v>56.123651610933344</c:v>
                </c:pt>
                <c:pt idx="6795">
                  <c:v>56.122996997776838</c:v>
                </c:pt>
                <c:pt idx="6796">
                  <c:v>56.122342539595039</c:v>
                </c:pt>
                <c:pt idx="6797">
                  <c:v>56.121687926438526</c:v>
                </c:pt>
                <c:pt idx="6798">
                  <c:v>56.12103331328202</c:v>
                </c:pt>
                <c:pt idx="6799">
                  <c:v>56.120378855100213</c:v>
                </c:pt>
                <c:pt idx="6800">
                  <c:v>56.119724241943707</c:v>
                </c:pt>
                <c:pt idx="6801">
                  <c:v>56.119069628787202</c:v>
                </c:pt>
                <c:pt idx="6802">
                  <c:v>56.118415170605395</c:v>
                </c:pt>
                <c:pt idx="6803">
                  <c:v>56.117760557448889</c:v>
                </c:pt>
                <c:pt idx="6804">
                  <c:v>56.117105324393556</c:v>
                </c:pt>
                <c:pt idx="6805">
                  <c:v>56.11645071123705</c:v>
                </c:pt>
                <c:pt idx="6806">
                  <c:v>56.115796253055244</c:v>
                </c:pt>
                <c:pt idx="6807">
                  <c:v>56.115141639898738</c:v>
                </c:pt>
                <c:pt idx="6808">
                  <c:v>56.114487181716939</c:v>
                </c:pt>
                <c:pt idx="6809">
                  <c:v>56.113832568560426</c:v>
                </c:pt>
                <c:pt idx="6810">
                  <c:v>56.11317795540392</c:v>
                </c:pt>
                <c:pt idx="6811">
                  <c:v>56.112523497222114</c:v>
                </c:pt>
                <c:pt idx="6812">
                  <c:v>56.111868884065608</c:v>
                </c:pt>
                <c:pt idx="6813">
                  <c:v>56.111214270909102</c:v>
                </c:pt>
                <c:pt idx="6814">
                  <c:v>56.110559812727296</c:v>
                </c:pt>
                <c:pt idx="6815">
                  <c:v>56.10990519957079</c:v>
                </c:pt>
                <c:pt idx="6816">
                  <c:v>56.109249966515456</c:v>
                </c:pt>
                <c:pt idx="6817">
                  <c:v>56.10859535335895</c:v>
                </c:pt>
                <c:pt idx="6818">
                  <c:v>56.107940895177144</c:v>
                </c:pt>
                <c:pt idx="6819">
                  <c:v>56.107286282020638</c:v>
                </c:pt>
                <c:pt idx="6820">
                  <c:v>56.106631668864132</c:v>
                </c:pt>
                <c:pt idx="6821">
                  <c:v>56.105977210682326</c:v>
                </c:pt>
                <c:pt idx="6822">
                  <c:v>56.10532259752582</c:v>
                </c:pt>
                <c:pt idx="6823">
                  <c:v>56.104667984369314</c:v>
                </c:pt>
                <c:pt idx="6824">
                  <c:v>56.104013526187508</c:v>
                </c:pt>
                <c:pt idx="6825">
                  <c:v>56.103358913031002</c:v>
                </c:pt>
                <c:pt idx="6826">
                  <c:v>56.102704299874489</c:v>
                </c:pt>
                <c:pt idx="6827">
                  <c:v>56.10204984169269</c:v>
                </c:pt>
                <c:pt idx="6828">
                  <c:v>56.101395228536184</c:v>
                </c:pt>
                <c:pt idx="6829">
                  <c:v>56.100739995480851</c:v>
                </c:pt>
                <c:pt idx="6830">
                  <c:v>56.100085537299044</c:v>
                </c:pt>
                <c:pt idx="6831">
                  <c:v>56.099430924142538</c:v>
                </c:pt>
                <c:pt idx="6832">
                  <c:v>56.098776310986032</c:v>
                </c:pt>
                <c:pt idx="6833">
                  <c:v>56.098121852804226</c:v>
                </c:pt>
                <c:pt idx="6834">
                  <c:v>56.09746723964772</c:v>
                </c:pt>
                <c:pt idx="6835">
                  <c:v>56.096812626491214</c:v>
                </c:pt>
                <c:pt idx="6836">
                  <c:v>56.096158168309408</c:v>
                </c:pt>
                <c:pt idx="6837">
                  <c:v>56.095503555152902</c:v>
                </c:pt>
                <c:pt idx="6838">
                  <c:v>56.094848941996389</c:v>
                </c:pt>
                <c:pt idx="6839">
                  <c:v>56.09419448381459</c:v>
                </c:pt>
                <c:pt idx="6840">
                  <c:v>56.093539870658084</c:v>
                </c:pt>
                <c:pt idx="6841">
                  <c:v>56.061864745350498</c:v>
                </c:pt>
                <c:pt idx="6842">
                  <c:v>56.089112095851213</c:v>
                </c:pt>
                <c:pt idx="6843">
                  <c:v>56.093451999999999</c:v>
                </c:pt>
                <c:pt idx="6844">
                  <c:v>56.077276057224609</c:v>
                </c:pt>
                <c:pt idx="6845">
                  <c:v>56.107961363376255</c:v>
                </c:pt>
                <c:pt idx="6846">
                  <c:v>56.111542</c:v>
                </c:pt>
                <c:pt idx="6847">
                  <c:v>56.094991482717518</c:v>
                </c:pt>
                <c:pt idx="6848">
                  <c:v>56.126810176680976</c:v>
                </c:pt>
                <c:pt idx="6849">
                  <c:v>56.129631000000003</c:v>
                </c:pt>
                <c:pt idx="6850">
                  <c:v>56.137417785483258</c:v>
                </c:pt>
                <c:pt idx="6851">
                  <c:v>56.145795620908942</c:v>
                </c:pt>
                <c:pt idx="6852">
                  <c:v>56.154171472945563</c:v>
                </c:pt>
                <c:pt idx="6853">
                  <c:v>56.162549308371254</c:v>
                </c:pt>
                <c:pt idx="6854">
                  <c:v>56.132382464362337</c:v>
                </c:pt>
                <c:pt idx="6855">
                  <c:v>56.100275648068667</c:v>
                </c:pt>
                <c:pt idx="6856">
                  <c:v>56.116242872198377</c:v>
                </c:pt>
                <c:pt idx="6857">
                  <c:v>56.129631000000003</c:v>
                </c:pt>
                <c:pt idx="6858">
                  <c:v>56.129631000000003</c:v>
                </c:pt>
                <c:pt idx="6859">
                  <c:v>56.117856329041487</c:v>
                </c:pt>
                <c:pt idx="6860">
                  <c:v>56.115509705634587</c:v>
                </c:pt>
                <c:pt idx="6861">
                  <c:v>56.121580582770406</c:v>
                </c:pt>
                <c:pt idx="6862">
                  <c:v>56.127652897480729</c:v>
                </c:pt>
                <c:pt idx="6863">
                  <c:v>56.166482517405818</c:v>
                </c:pt>
                <c:pt idx="6864">
                  <c:v>56.121868959713943</c:v>
                </c:pt>
                <c:pt idx="6865">
                  <c:v>56.093451999999999</c:v>
                </c:pt>
                <c:pt idx="6866">
                  <c:v>56.093451999999999</c:v>
                </c:pt>
                <c:pt idx="6867">
                  <c:v>56.080640290822409</c:v>
                </c:pt>
                <c:pt idx="6868">
                  <c:v>56.114153436814497</c:v>
                </c:pt>
                <c:pt idx="6869">
                  <c:v>56.129631000000003</c:v>
                </c:pt>
                <c:pt idx="6870">
                  <c:v>56.090066530393322</c:v>
                </c:pt>
                <c:pt idx="6871">
                  <c:v>56.088671273247499</c:v>
                </c:pt>
                <c:pt idx="6872">
                  <c:v>56.091415744473025</c:v>
                </c:pt>
                <c:pt idx="6873">
                  <c:v>56.088655428893446</c:v>
                </c:pt>
                <c:pt idx="6874">
                  <c:v>56.085895766797677</c:v>
                </c:pt>
                <c:pt idx="6875">
                  <c:v>56.083135451218105</c:v>
                </c:pt>
                <c:pt idx="6876">
                  <c:v>56.080375135638526</c:v>
                </c:pt>
                <c:pt idx="6877">
                  <c:v>56.077615473542757</c:v>
                </c:pt>
                <c:pt idx="6878">
                  <c:v>56.074855157963185</c:v>
                </c:pt>
                <c:pt idx="6879">
                  <c:v>56.072092228448398</c:v>
                </c:pt>
                <c:pt idx="6880">
                  <c:v>56.069332566352628</c:v>
                </c:pt>
                <c:pt idx="6881">
                  <c:v>56.066572250773056</c:v>
                </c:pt>
                <c:pt idx="6882">
                  <c:v>56.063811935193478</c:v>
                </c:pt>
                <c:pt idx="6883">
                  <c:v>56.061052273097708</c:v>
                </c:pt>
                <c:pt idx="6884">
                  <c:v>56.058291957518136</c:v>
                </c:pt>
                <c:pt idx="6885">
                  <c:v>56.055531641938558</c:v>
                </c:pt>
                <c:pt idx="6886">
                  <c:v>56.052771979842788</c:v>
                </c:pt>
                <c:pt idx="6887">
                  <c:v>56.050011664263216</c:v>
                </c:pt>
                <c:pt idx="6888">
                  <c:v>56.047251348683638</c:v>
                </c:pt>
                <c:pt idx="6889">
                  <c:v>56.044491686587868</c:v>
                </c:pt>
                <c:pt idx="6890">
                  <c:v>56.041731371008296</c:v>
                </c:pt>
                <c:pt idx="6891">
                  <c:v>56.038968441493516</c:v>
                </c:pt>
                <c:pt idx="6892">
                  <c:v>56.036208125913937</c:v>
                </c:pt>
                <c:pt idx="6893">
                  <c:v>56.033448463818168</c:v>
                </c:pt>
                <c:pt idx="6894">
                  <c:v>56.030688148238596</c:v>
                </c:pt>
                <c:pt idx="6895">
                  <c:v>56.027927832659017</c:v>
                </c:pt>
                <c:pt idx="6896">
                  <c:v>56.025168170563248</c:v>
                </c:pt>
                <c:pt idx="6897">
                  <c:v>56.022407854983676</c:v>
                </c:pt>
                <c:pt idx="6898">
                  <c:v>56.019647539404097</c:v>
                </c:pt>
                <c:pt idx="6899">
                  <c:v>56.016887877308328</c:v>
                </c:pt>
                <c:pt idx="6900">
                  <c:v>56.014127561728756</c:v>
                </c:pt>
                <c:pt idx="6901">
                  <c:v>56.011367246149177</c:v>
                </c:pt>
                <c:pt idx="6902">
                  <c:v>56.008607584053408</c:v>
                </c:pt>
                <c:pt idx="6903">
                  <c:v>56.005847268473836</c:v>
                </c:pt>
                <c:pt idx="6904">
                  <c:v>56.003084338959049</c:v>
                </c:pt>
                <c:pt idx="6905">
                  <c:v>56.056010967095851</c:v>
                </c:pt>
                <c:pt idx="6906">
                  <c:v>56.021674437187123</c:v>
                </c:pt>
                <c:pt idx="6907">
                  <c:v>56.003165869337153</c:v>
                </c:pt>
                <c:pt idx="6908">
                  <c:v>56.003002000000002</c:v>
                </c:pt>
                <c:pt idx="6909">
                  <c:v>56.021422201759528</c:v>
                </c:pt>
                <c:pt idx="6910">
                  <c:v>56.003002000000002</c:v>
                </c:pt>
                <c:pt idx="6911">
                  <c:v>56.003683407963763</c:v>
                </c:pt>
                <c:pt idx="6912">
                  <c:v>56.039177000000002</c:v>
                </c:pt>
                <c:pt idx="6913">
                  <c:v>56.039177000000002</c:v>
                </c:pt>
                <c:pt idx="6914">
                  <c:v>56.039177000000002</c:v>
                </c:pt>
                <c:pt idx="6915">
                  <c:v>56.039177000000002</c:v>
                </c:pt>
                <c:pt idx="6916">
                  <c:v>56.039177000000002</c:v>
                </c:pt>
                <c:pt idx="6917">
                  <c:v>56.039177000000002</c:v>
                </c:pt>
                <c:pt idx="6918">
                  <c:v>56.039177000000002</c:v>
                </c:pt>
                <c:pt idx="6919">
                  <c:v>56.039177000000002</c:v>
                </c:pt>
                <c:pt idx="6920">
                  <c:v>56.039177000000002</c:v>
                </c:pt>
                <c:pt idx="6921">
                  <c:v>56.039177000000002</c:v>
                </c:pt>
                <c:pt idx="6922">
                  <c:v>56.039177000000002</c:v>
                </c:pt>
                <c:pt idx="6923">
                  <c:v>56.039177000000002</c:v>
                </c:pt>
                <c:pt idx="6924">
                  <c:v>56.039177000000002</c:v>
                </c:pt>
                <c:pt idx="6925">
                  <c:v>56.039177000000002</c:v>
                </c:pt>
                <c:pt idx="6926">
                  <c:v>56.039177000000002</c:v>
                </c:pt>
                <c:pt idx="6927">
                  <c:v>56.039177000000002</c:v>
                </c:pt>
                <c:pt idx="6928">
                  <c:v>56.039177000000002</c:v>
                </c:pt>
                <c:pt idx="6929">
                  <c:v>56.039177000000002</c:v>
                </c:pt>
                <c:pt idx="6930">
                  <c:v>56.039177000000002</c:v>
                </c:pt>
                <c:pt idx="6931">
                  <c:v>56.039177000000002</c:v>
                </c:pt>
                <c:pt idx="6932">
                  <c:v>56.039177000000002</c:v>
                </c:pt>
                <c:pt idx="6933">
                  <c:v>56.039177000000002</c:v>
                </c:pt>
                <c:pt idx="6934">
                  <c:v>56.039177000000002</c:v>
                </c:pt>
                <c:pt idx="6935">
                  <c:v>56.039177000000002</c:v>
                </c:pt>
                <c:pt idx="6936">
                  <c:v>56.039177000000002</c:v>
                </c:pt>
                <c:pt idx="6937">
                  <c:v>56.039177000000002</c:v>
                </c:pt>
                <c:pt idx="6938">
                  <c:v>56.039177000000002</c:v>
                </c:pt>
                <c:pt idx="6939">
                  <c:v>56.039177000000002</c:v>
                </c:pt>
                <c:pt idx="6940">
                  <c:v>56.039177000000002</c:v>
                </c:pt>
                <c:pt idx="6941">
                  <c:v>56.039177000000002</c:v>
                </c:pt>
                <c:pt idx="6942">
                  <c:v>56.039177000000002</c:v>
                </c:pt>
                <c:pt idx="6943">
                  <c:v>56.039177000000002</c:v>
                </c:pt>
                <c:pt idx="6944">
                  <c:v>56.039177000000002</c:v>
                </c:pt>
                <c:pt idx="6945">
                  <c:v>56.039177000000002</c:v>
                </c:pt>
                <c:pt idx="6946">
                  <c:v>56.039177000000002</c:v>
                </c:pt>
                <c:pt idx="6947">
                  <c:v>56.039177000000002</c:v>
                </c:pt>
                <c:pt idx="6948">
                  <c:v>56.039177000000002</c:v>
                </c:pt>
                <c:pt idx="6949">
                  <c:v>56.039177000000002</c:v>
                </c:pt>
                <c:pt idx="6950">
                  <c:v>56.039177000000002</c:v>
                </c:pt>
                <c:pt idx="6951">
                  <c:v>56.039177000000002</c:v>
                </c:pt>
                <c:pt idx="6952">
                  <c:v>56.039177000000002</c:v>
                </c:pt>
                <c:pt idx="6953">
                  <c:v>56.039177000000002</c:v>
                </c:pt>
                <c:pt idx="6954">
                  <c:v>56.039177000000002</c:v>
                </c:pt>
                <c:pt idx="6955">
                  <c:v>56.039177000000002</c:v>
                </c:pt>
                <c:pt idx="6956">
                  <c:v>56.039177000000002</c:v>
                </c:pt>
                <c:pt idx="6957">
                  <c:v>56.039177000000002</c:v>
                </c:pt>
                <c:pt idx="6958">
                  <c:v>56.039177000000002</c:v>
                </c:pt>
                <c:pt idx="6959">
                  <c:v>56.039177000000002</c:v>
                </c:pt>
                <c:pt idx="6960">
                  <c:v>56.039177000000002</c:v>
                </c:pt>
                <c:pt idx="6961">
                  <c:v>56.059431719122557</c:v>
                </c:pt>
                <c:pt idx="6962">
                  <c:v>56.065101406436234</c:v>
                </c:pt>
                <c:pt idx="6963">
                  <c:v>56.07803369241774</c:v>
                </c:pt>
                <c:pt idx="6964">
                  <c:v>56.082941304721032</c:v>
                </c:pt>
                <c:pt idx="6965">
                  <c:v>56.085996137339052</c:v>
                </c:pt>
                <c:pt idx="6966">
                  <c:v>56.07188704171633</c:v>
                </c:pt>
                <c:pt idx="6967">
                  <c:v>56.057265999999998</c:v>
                </c:pt>
                <c:pt idx="6968">
                  <c:v>56.057265999999998</c:v>
                </c:pt>
                <c:pt idx="6969">
                  <c:v>56.034946890584024</c:v>
                </c:pt>
                <c:pt idx="6970">
                  <c:v>56.025484846787862</c:v>
                </c:pt>
                <c:pt idx="6971">
                  <c:v>56.032579949571634</c:v>
                </c:pt>
                <c:pt idx="6972">
                  <c:v>56.039676732464997</c:v>
                </c:pt>
                <c:pt idx="6973">
                  <c:v>56.04677351535836</c:v>
                </c:pt>
                <c:pt idx="6974">
                  <c:v>56.05386861814214</c:v>
                </c:pt>
                <c:pt idx="6975">
                  <c:v>56.060965401035496</c:v>
                </c:pt>
                <c:pt idx="6976">
                  <c:v>56.068062183928859</c:v>
                </c:pt>
                <c:pt idx="6977">
                  <c:v>56.075157286712638</c:v>
                </c:pt>
                <c:pt idx="6978">
                  <c:v>56.082254069606002</c:v>
                </c:pt>
                <c:pt idx="6979">
                  <c:v>56.089357572937708</c:v>
                </c:pt>
                <c:pt idx="6980">
                  <c:v>56.078042320457797</c:v>
                </c:pt>
                <c:pt idx="6981">
                  <c:v>56.057265999999998</c:v>
                </c:pt>
                <c:pt idx="6982">
                  <c:v>56.0652240472103</c:v>
                </c:pt>
                <c:pt idx="6983">
                  <c:v>56.059190180734383</c:v>
                </c:pt>
                <c:pt idx="6984">
                  <c:v>56.063816866475918</c:v>
                </c:pt>
                <c:pt idx="6985">
                  <c:v>56.093451999999999</c:v>
                </c:pt>
                <c:pt idx="6986">
                  <c:v>56.076523785407723</c:v>
                </c:pt>
                <c:pt idx="6987">
                  <c:v>56.057265999999998</c:v>
                </c:pt>
                <c:pt idx="6988">
                  <c:v>56.057265999999998</c:v>
                </c:pt>
                <c:pt idx="6989">
                  <c:v>56.069055577207344</c:v>
                </c:pt>
                <c:pt idx="6990">
                  <c:v>56.093347857267744</c:v>
                </c:pt>
                <c:pt idx="6991">
                  <c:v>56.117663141381229</c:v>
                </c:pt>
                <c:pt idx="6992">
                  <c:v>56.129631000000003</c:v>
                </c:pt>
                <c:pt idx="6993">
                  <c:v>56.13899897997139</c:v>
                </c:pt>
                <c:pt idx="6994">
                  <c:v>56.109735368772348</c:v>
                </c:pt>
                <c:pt idx="6995">
                  <c:v>56.08498217453505</c:v>
                </c:pt>
                <c:pt idx="6996">
                  <c:v>56.073952629470668</c:v>
                </c:pt>
                <c:pt idx="6997">
                  <c:v>56.096778601335245</c:v>
                </c:pt>
                <c:pt idx="6998">
                  <c:v>56.099614790226461</c:v>
                </c:pt>
                <c:pt idx="6999">
                  <c:v>56.065228360515022</c:v>
                </c:pt>
                <c:pt idx="7000">
                  <c:v>56.077783479256077</c:v>
                </c:pt>
                <c:pt idx="7001">
                  <c:v>56.094193825241398</c:v>
                </c:pt>
                <c:pt idx="7002">
                  <c:v>56.095494792016481</c:v>
                </c:pt>
                <c:pt idx="7003">
                  <c:v>56.096796066858531</c:v>
                </c:pt>
                <c:pt idx="7004">
                  <c:v>56.098098573968429</c:v>
                </c:pt>
                <c:pt idx="7005">
                  <c:v>56.099399540743512</c:v>
                </c:pt>
                <c:pt idx="7006">
                  <c:v>56.100700815585569</c:v>
                </c:pt>
                <c:pt idx="7007">
                  <c:v>56.102002090427618</c:v>
                </c:pt>
                <c:pt idx="7008">
                  <c:v>56.103303057202702</c:v>
                </c:pt>
                <c:pt idx="7009">
                  <c:v>56.104604332044751</c:v>
                </c:pt>
                <c:pt idx="7010">
                  <c:v>56.1059056068868</c:v>
                </c:pt>
                <c:pt idx="7011">
                  <c:v>56.107206573661891</c:v>
                </c:pt>
                <c:pt idx="7012">
                  <c:v>56.10850784850394</c:v>
                </c:pt>
                <c:pt idx="7013">
                  <c:v>56.10980912334599</c:v>
                </c:pt>
                <c:pt idx="7014">
                  <c:v>56.11111009012108</c:v>
                </c:pt>
                <c:pt idx="7015">
                  <c:v>56.087193670958513</c:v>
                </c:pt>
                <c:pt idx="7016">
                  <c:v>56.087678884120173</c:v>
                </c:pt>
                <c:pt idx="7017">
                  <c:v>56.08099967381974</c:v>
                </c:pt>
                <c:pt idx="7018">
                  <c:v>56.075355999999999</c:v>
                </c:pt>
                <c:pt idx="7019">
                  <c:v>56.088058580829752</c:v>
                </c:pt>
                <c:pt idx="7020">
                  <c:v>56.093451999999999</c:v>
                </c:pt>
                <c:pt idx="7021">
                  <c:v>56.106401766388558</c:v>
                </c:pt>
                <c:pt idx="7022">
                  <c:v>56.07230384263233</c:v>
                </c:pt>
                <c:pt idx="7023">
                  <c:v>56.057265999999998</c:v>
                </c:pt>
                <c:pt idx="7024">
                  <c:v>56.052624368005972</c:v>
                </c:pt>
                <c:pt idx="7025">
                  <c:v>56.046281354889587</c:v>
                </c:pt>
                <c:pt idx="7026">
                  <c:v>56.039938341773201</c:v>
                </c:pt>
                <c:pt idx="7027">
                  <c:v>56.033596830317116</c:v>
                </c:pt>
                <c:pt idx="7028">
                  <c:v>56.02725381720073</c:v>
                </c:pt>
                <c:pt idx="7029">
                  <c:v>55.983628012634085</c:v>
                </c:pt>
                <c:pt idx="7030">
                  <c:v>55.966536385361074</c:v>
                </c:pt>
                <c:pt idx="7031">
                  <c:v>55.962809746603888</c:v>
                </c:pt>
                <c:pt idx="7032">
                  <c:v>55.959083107846702</c:v>
                </c:pt>
                <c:pt idx="7033">
                  <c:v>55.955357351343004</c:v>
                </c:pt>
                <c:pt idx="7034">
                  <c:v>55.951630712585818</c:v>
                </c:pt>
                <c:pt idx="7035">
                  <c:v>55.947900544814658</c:v>
                </c:pt>
                <c:pt idx="7036">
                  <c:v>55.944173906057472</c:v>
                </c:pt>
                <c:pt idx="7037">
                  <c:v>55.940448149553781</c:v>
                </c:pt>
                <c:pt idx="7038">
                  <c:v>55.936721510796595</c:v>
                </c:pt>
                <c:pt idx="7039">
                  <c:v>55.932994872039409</c:v>
                </c:pt>
                <c:pt idx="7040">
                  <c:v>55.92926911553571</c:v>
                </c:pt>
                <c:pt idx="7041">
                  <c:v>55.925542476778524</c:v>
                </c:pt>
                <c:pt idx="7042">
                  <c:v>55.921815838021338</c:v>
                </c:pt>
                <c:pt idx="7043">
                  <c:v>55.918090081517647</c:v>
                </c:pt>
                <c:pt idx="7044">
                  <c:v>55.914363442760461</c:v>
                </c:pt>
                <c:pt idx="7045">
                  <c:v>55.910636804003275</c:v>
                </c:pt>
                <c:pt idx="7046">
                  <c:v>55.906911047499584</c:v>
                </c:pt>
                <c:pt idx="7047">
                  <c:v>55.903180879728417</c:v>
                </c:pt>
                <c:pt idx="7048">
                  <c:v>55.899454240971231</c:v>
                </c:pt>
                <c:pt idx="7049">
                  <c:v>55.89572848446754</c:v>
                </c:pt>
                <c:pt idx="7050">
                  <c:v>55.892001845710354</c:v>
                </c:pt>
                <c:pt idx="7051">
                  <c:v>55.888275206953168</c:v>
                </c:pt>
                <c:pt idx="7052">
                  <c:v>55.884549450449477</c:v>
                </c:pt>
                <c:pt idx="7053">
                  <c:v>55.88082281169229</c:v>
                </c:pt>
                <c:pt idx="7054">
                  <c:v>55.877096172935097</c:v>
                </c:pt>
                <c:pt idx="7055">
                  <c:v>55.873370416431406</c:v>
                </c:pt>
                <c:pt idx="7056">
                  <c:v>55.86964377767422</c:v>
                </c:pt>
                <c:pt idx="7057">
                  <c:v>55.865917138917034</c:v>
                </c:pt>
                <c:pt idx="7058">
                  <c:v>55.862191382413343</c:v>
                </c:pt>
                <c:pt idx="7059">
                  <c:v>55.858464743656157</c:v>
                </c:pt>
                <c:pt idx="7060">
                  <c:v>55.854734575884997</c:v>
                </c:pt>
                <c:pt idx="7061">
                  <c:v>55.851007937127804</c:v>
                </c:pt>
                <c:pt idx="7062">
                  <c:v>55.847282180624113</c:v>
                </c:pt>
                <c:pt idx="7063">
                  <c:v>55.843555541866927</c:v>
                </c:pt>
                <c:pt idx="7064">
                  <c:v>55.839828903109741</c:v>
                </c:pt>
                <c:pt idx="7065">
                  <c:v>55.83610314660605</c:v>
                </c:pt>
                <c:pt idx="7066">
                  <c:v>55.832376507848863</c:v>
                </c:pt>
                <c:pt idx="7067">
                  <c:v>55.826638361191463</c:v>
                </c:pt>
                <c:pt idx="7068">
                  <c:v>55.824206558921702</c:v>
                </c:pt>
                <c:pt idx="7069">
                  <c:v>55.821777057316332</c:v>
                </c:pt>
                <c:pt idx="7070">
                  <c:v>55.819348130877067</c:v>
                </c:pt>
                <c:pt idx="7071">
                  <c:v>55.816918629271704</c:v>
                </c:pt>
                <c:pt idx="7072">
                  <c:v>55.814489127666334</c:v>
                </c:pt>
                <c:pt idx="7073">
                  <c:v>55.812060201227069</c:v>
                </c:pt>
                <c:pt idx="7074">
                  <c:v>55.8096306996217</c:v>
                </c:pt>
                <c:pt idx="7075">
                  <c:v>55.807201198016337</c:v>
                </c:pt>
                <c:pt idx="7076">
                  <c:v>55.804772271577072</c:v>
                </c:pt>
                <c:pt idx="7077">
                  <c:v>55.841395882002381</c:v>
                </c:pt>
                <c:pt idx="7078">
                  <c:v>55.845690159513588</c:v>
                </c:pt>
                <c:pt idx="7079">
                  <c:v>55.87833646113495</c:v>
                </c:pt>
                <c:pt idx="7080">
                  <c:v>55.855934541358756</c:v>
                </c:pt>
                <c:pt idx="7081">
                  <c:v>55.814211971387692</c:v>
                </c:pt>
                <c:pt idx="7082">
                  <c:v>55.817126835240821</c:v>
                </c:pt>
                <c:pt idx="7083">
                  <c:v>55.822102000000001</c:v>
                </c:pt>
                <c:pt idx="7084">
                  <c:v>55.808729896280397</c:v>
                </c:pt>
                <c:pt idx="7085">
                  <c:v>55.831002137339055</c:v>
                </c:pt>
                <c:pt idx="7086">
                  <c:v>55.836045554167654</c:v>
                </c:pt>
                <c:pt idx="7087">
                  <c:v>55.830500790647768</c:v>
                </c:pt>
                <c:pt idx="7088">
                  <c:v>55.824956027127882</c:v>
                </c:pt>
                <c:pt idx="7089">
                  <c:v>55.819412576288755</c:v>
                </c:pt>
                <c:pt idx="7090">
                  <c:v>55.813867812768869</c:v>
                </c:pt>
                <c:pt idx="7091">
                  <c:v>55.808323049248976</c:v>
                </c:pt>
                <c:pt idx="7092">
                  <c:v>55.802779598409849</c:v>
                </c:pt>
                <c:pt idx="7093">
                  <c:v>55.797229584166935</c:v>
                </c:pt>
                <c:pt idx="7094">
                  <c:v>55.791684820647042</c:v>
                </c:pt>
                <c:pt idx="7095">
                  <c:v>55.786141369807915</c:v>
                </c:pt>
                <c:pt idx="7096">
                  <c:v>55.780596606288029</c:v>
                </c:pt>
                <c:pt idx="7097">
                  <c:v>55.775051842768143</c:v>
                </c:pt>
                <c:pt idx="7098">
                  <c:v>55.769508391929008</c:v>
                </c:pt>
                <c:pt idx="7099">
                  <c:v>55.763963628409122</c:v>
                </c:pt>
                <c:pt idx="7100">
                  <c:v>55.758418864889236</c:v>
                </c:pt>
                <c:pt idx="7101">
                  <c:v>55.752875414050109</c:v>
                </c:pt>
                <c:pt idx="7102">
                  <c:v>55.747330650530223</c:v>
                </c:pt>
                <c:pt idx="7103">
                  <c:v>55.74178588701033</c:v>
                </c:pt>
                <c:pt idx="7104">
                  <c:v>55.736242436171203</c:v>
                </c:pt>
                <c:pt idx="7105">
                  <c:v>55.730697672651317</c:v>
                </c:pt>
                <c:pt idx="7106">
                  <c:v>55.725147658408396</c:v>
                </c:pt>
                <c:pt idx="7107">
                  <c:v>55.71960289488851</c:v>
                </c:pt>
                <c:pt idx="7108">
                  <c:v>55.714059444049383</c:v>
                </c:pt>
                <c:pt idx="7109">
                  <c:v>55.663838269432524</c:v>
                </c:pt>
                <c:pt idx="7110">
                  <c:v>55.642585865315851</c:v>
                </c:pt>
                <c:pt idx="7111">
                  <c:v>55.674843286123036</c:v>
                </c:pt>
                <c:pt idx="7112">
                  <c:v>55.677379999999999</c:v>
                </c:pt>
                <c:pt idx="7113">
                  <c:v>55.714636091554652</c:v>
                </c:pt>
                <c:pt idx="7114">
                  <c:v>55.680215151407559</c:v>
                </c:pt>
                <c:pt idx="7115">
                  <c:v>55.697084253170985</c:v>
                </c:pt>
                <c:pt idx="7116">
                  <c:v>55.642542096880547</c:v>
                </c:pt>
                <c:pt idx="7117">
                  <c:v>55.676361863137814</c:v>
                </c:pt>
                <c:pt idx="7118">
                  <c:v>55.683152891661059</c:v>
                </c:pt>
                <c:pt idx="7119">
                  <c:v>55.689085907324397</c:v>
                </c:pt>
                <c:pt idx="7120">
                  <c:v>55.695017518391218</c:v>
                </c:pt>
                <c:pt idx="7121">
                  <c:v>55.700950534054556</c:v>
                </c:pt>
                <c:pt idx="7122">
                  <c:v>55.706883549717894</c:v>
                </c:pt>
                <c:pt idx="7123">
                  <c:v>55.712815160784722</c:v>
                </c:pt>
                <c:pt idx="7124">
                  <c:v>55.718748176448059</c:v>
                </c:pt>
                <c:pt idx="7125">
                  <c:v>55.72468119211139</c:v>
                </c:pt>
                <c:pt idx="7126">
                  <c:v>55.730612803178218</c:v>
                </c:pt>
                <c:pt idx="7127">
                  <c:v>55.736545818841556</c:v>
                </c:pt>
                <c:pt idx="7128">
                  <c:v>55.742478834504894</c:v>
                </c:pt>
                <c:pt idx="7129">
                  <c:v>55.748410445571714</c:v>
                </c:pt>
                <c:pt idx="7130">
                  <c:v>55.754343461235052</c:v>
                </c:pt>
                <c:pt idx="7131">
                  <c:v>55.760282095284438</c:v>
                </c:pt>
                <c:pt idx="7132">
                  <c:v>55.766215110947769</c:v>
                </c:pt>
                <c:pt idx="7133">
                  <c:v>55.772146722014597</c:v>
                </c:pt>
                <c:pt idx="7134">
                  <c:v>55.778079737677935</c:v>
                </c:pt>
                <c:pt idx="7135">
                  <c:v>55.784012753341273</c:v>
                </c:pt>
                <c:pt idx="7136">
                  <c:v>55.789944364408093</c:v>
                </c:pt>
                <c:pt idx="7137">
                  <c:v>55.795877380071431</c:v>
                </c:pt>
                <c:pt idx="7138">
                  <c:v>55.801810395734769</c:v>
                </c:pt>
                <c:pt idx="7139">
                  <c:v>55.807742006801597</c:v>
                </c:pt>
                <c:pt idx="7140">
                  <c:v>55.813675022464935</c:v>
                </c:pt>
                <c:pt idx="7141">
                  <c:v>55.819608038128266</c:v>
                </c:pt>
                <c:pt idx="7142">
                  <c:v>55.825539649195093</c:v>
                </c:pt>
                <c:pt idx="7143">
                  <c:v>55.831478283244472</c:v>
                </c:pt>
                <c:pt idx="7144">
                  <c:v>55.83741129890781</c:v>
                </c:pt>
                <c:pt idx="7145">
                  <c:v>55.843342909974638</c:v>
                </c:pt>
                <c:pt idx="7146">
                  <c:v>55.849275925637976</c:v>
                </c:pt>
                <c:pt idx="7147">
                  <c:v>55.855208941301314</c:v>
                </c:pt>
                <c:pt idx="7148">
                  <c:v>55.861140552368134</c:v>
                </c:pt>
                <c:pt idx="7149">
                  <c:v>55.867073568031472</c:v>
                </c:pt>
                <c:pt idx="7150">
                  <c:v>55.87300658369481</c:v>
                </c:pt>
                <c:pt idx="7151">
                  <c:v>55.878938194761638</c:v>
                </c:pt>
                <c:pt idx="7152">
                  <c:v>55.884871210424969</c:v>
                </c:pt>
                <c:pt idx="7153">
                  <c:v>55.890804226088306</c:v>
                </c:pt>
                <c:pt idx="7154">
                  <c:v>55.896735837155134</c:v>
                </c:pt>
                <c:pt idx="7155">
                  <c:v>55.902668852818472</c:v>
                </c:pt>
                <c:pt idx="7156">
                  <c:v>55.908607486867851</c:v>
                </c:pt>
                <c:pt idx="7157">
                  <c:v>55.914540502531189</c:v>
                </c:pt>
                <c:pt idx="7158">
                  <c:v>55.920472113598017</c:v>
                </c:pt>
                <c:pt idx="7159">
                  <c:v>55.926405129261347</c:v>
                </c:pt>
                <c:pt idx="7160">
                  <c:v>55.932338144924685</c:v>
                </c:pt>
                <c:pt idx="7161">
                  <c:v>55.938269755991513</c:v>
                </c:pt>
                <c:pt idx="7162">
                  <c:v>55.944202771654851</c:v>
                </c:pt>
                <c:pt idx="7163">
                  <c:v>55.944427656175492</c:v>
                </c:pt>
                <c:pt idx="7164">
                  <c:v>55.930636999999997</c:v>
                </c:pt>
                <c:pt idx="7165">
                  <c:v>55.944316001430614</c:v>
                </c:pt>
                <c:pt idx="7166">
                  <c:v>55.984912999999999</c:v>
                </c:pt>
                <c:pt idx="7167">
                  <c:v>55.975294596328091</c:v>
                </c:pt>
                <c:pt idx="7168">
                  <c:v>55.953689987124463</c:v>
                </c:pt>
                <c:pt idx="7169">
                  <c:v>55.966824000000003</c:v>
                </c:pt>
                <c:pt idx="7170">
                  <c:v>55.977235742012404</c:v>
                </c:pt>
                <c:pt idx="7171">
                  <c:v>55.997666737005247</c:v>
                </c:pt>
                <c:pt idx="7172">
                  <c:v>55.981668235152547</c:v>
                </c:pt>
                <c:pt idx="7173">
                  <c:v>55.970853205988533</c:v>
                </c:pt>
                <c:pt idx="7174">
                  <c:v>55.960035615842003</c:v>
                </c:pt>
                <c:pt idx="7175">
                  <c:v>55.94921802569548</c:v>
                </c:pt>
                <c:pt idx="7176">
                  <c:v>55.948734000000002</c:v>
                </c:pt>
                <c:pt idx="7177">
                  <c:v>55.966263270386271</c:v>
                </c:pt>
                <c:pt idx="7178">
                  <c:v>55.931508248390941</c:v>
                </c:pt>
                <c:pt idx="7179">
                  <c:v>55.983981223175967</c:v>
                </c:pt>
                <c:pt idx="7180">
                  <c:v>56.002820851216022</c:v>
                </c:pt>
                <c:pt idx="7181">
                  <c:v>55.966901616686535</c:v>
                </c:pt>
                <c:pt idx="7182">
                  <c:v>56.021102409571441</c:v>
                </c:pt>
                <c:pt idx="7183">
                  <c:v>56.024000105771364</c:v>
                </c:pt>
                <c:pt idx="7184">
                  <c:v>56.026898488141363</c:v>
                </c:pt>
                <c:pt idx="7185">
                  <c:v>56.029796870511355</c:v>
                </c:pt>
                <c:pt idx="7186">
                  <c:v>56.032694566711278</c:v>
                </c:pt>
                <c:pt idx="7187">
                  <c:v>56.03559294908127</c:v>
                </c:pt>
                <c:pt idx="7188">
                  <c:v>56.038491331451269</c:v>
                </c:pt>
                <c:pt idx="7189">
                  <c:v>56.041389027651192</c:v>
                </c:pt>
                <c:pt idx="7190">
                  <c:v>56.044287410021184</c:v>
                </c:pt>
                <c:pt idx="7191">
                  <c:v>56.047185792391183</c:v>
                </c:pt>
                <c:pt idx="7192">
                  <c:v>56.050083488591106</c:v>
                </c:pt>
                <c:pt idx="7193">
                  <c:v>56.052984615641371</c:v>
                </c:pt>
                <c:pt idx="7194">
                  <c:v>56.05588299801137</c:v>
                </c:pt>
                <c:pt idx="7195">
                  <c:v>56.058780694211293</c:v>
                </c:pt>
                <c:pt idx="7196">
                  <c:v>56.061679076581285</c:v>
                </c:pt>
                <c:pt idx="7197">
                  <c:v>56.064577458951277</c:v>
                </c:pt>
                <c:pt idx="7198">
                  <c:v>56.067475155151207</c:v>
                </c:pt>
                <c:pt idx="7199">
                  <c:v>56.070373537521199</c:v>
                </c:pt>
                <c:pt idx="7200">
                  <c:v>56.073271919891191</c:v>
                </c:pt>
                <c:pt idx="7201">
                  <c:v>56.076169616091121</c:v>
                </c:pt>
                <c:pt idx="7202">
                  <c:v>56.079067998461113</c:v>
                </c:pt>
                <c:pt idx="7203">
                  <c:v>56.081966380831105</c:v>
                </c:pt>
                <c:pt idx="7204">
                  <c:v>56.084864077031028</c:v>
                </c:pt>
                <c:pt idx="7205">
                  <c:v>56.087762459401027</c:v>
                </c:pt>
                <c:pt idx="7206">
                  <c:v>56.090663586451292</c:v>
                </c:pt>
                <c:pt idx="7207">
                  <c:v>56.093561968821291</c:v>
                </c:pt>
                <c:pt idx="7208">
                  <c:v>56.096459665021214</c:v>
                </c:pt>
                <c:pt idx="7209">
                  <c:v>56.099358047391206</c:v>
                </c:pt>
                <c:pt idx="7210">
                  <c:v>56.102256429761198</c:v>
                </c:pt>
                <c:pt idx="7211">
                  <c:v>56.105154125961128</c:v>
                </c:pt>
                <c:pt idx="7212">
                  <c:v>56.10805250833112</c:v>
                </c:pt>
                <c:pt idx="7213">
                  <c:v>56.110950890701112</c:v>
                </c:pt>
                <c:pt idx="7214">
                  <c:v>56.113848586901042</c:v>
                </c:pt>
                <c:pt idx="7215">
                  <c:v>56.116746969271034</c:v>
                </c:pt>
                <c:pt idx="7216">
                  <c:v>56.119645351641026</c:v>
                </c:pt>
                <c:pt idx="7217">
                  <c:v>56.122543047840949</c:v>
                </c:pt>
                <c:pt idx="7218">
                  <c:v>56.125444174891221</c:v>
                </c:pt>
                <c:pt idx="7219">
                  <c:v>56.128342557261213</c:v>
                </c:pt>
                <c:pt idx="7220">
                  <c:v>56.131240253461137</c:v>
                </c:pt>
                <c:pt idx="7221">
                  <c:v>56.134138635831135</c:v>
                </c:pt>
                <c:pt idx="7222">
                  <c:v>56.137037018201127</c:v>
                </c:pt>
                <c:pt idx="7223">
                  <c:v>56.139934714401051</c:v>
                </c:pt>
                <c:pt idx="7224">
                  <c:v>56.142833096771049</c:v>
                </c:pt>
                <c:pt idx="7225">
                  <c:v>56.145731479141041</c:v>
                </c:pt>
                <c:pt idx="7226">
                  <c:v>56.113436454112041</c:v>
                </c:pt>
                <c:pt idx="7227">
                  <c:v>56.080059470672388</c:v>
                </c:pt>
                <c:pt idx="7228">
                  <c:v>56.141932205054843</c:v>
                </c:pt>
                <c:pt idx="7229">
                  <c:v>56.093451999999999</c:v>
                </c:pt>
                <c:pt idx="7230">
                  <c:v>56.105896886054829</c:v>
                </c:pt>
                <c:pt idx="7231">
                  <c:v>56.116898476394852</c:v>
                </c:pt>
                <c:pt idx="7232">
                  <c:v>56.112938792560797</c:v>
                </c:pt>
                <c:pt idx="7233">
                  <c:v>56.141101021454112</c:v>
                </c:pt>
                <c:pt idx="7234">
                  <c:v>56.129631000000003</c:v>
                </c:pt>
                <c:pt idx="7235">
                  <c:v>56.129993399303729</c:v>
                </c:pt>
                <c:pt idx="7236">
                  <c:v>56.130953507371245</c:v>
                </c:pt>
                <c:pt idx="7237">
                  <c:v>56.131913842790894</c:v>
                </c:pt>
                <c:pt idx="7238">
                  <c:v>56.132874178210542</c:v>
                </c:pt>
                <c:pt idx="7239">
                  <c:v>56.133834286278059</c:v>
                </c:pt>
                <c:pt idx="7240">
                  <c:v>56.134794621697715</c:v>
                </c:pt>
                <c:pt idx="7241">
                  <c:v>56.135754729765232</c:v>
                </c:pt>
                <c:pt idx="7242">
                  <c:v>56.13671506518488</c:v>
                </c:pt>
                <c:pt idx="7243">
                  <c:v>56.13767631001307</c:v>
                </c:pt>
                <c:pt idx="7244">
                  <c:v>56.138636645432726</c:v>
                </c:pt>
                <c:pt idx="7245">
                  <c:v>56.139596753500243</c:v>
                </c:pt>
                <c:pt idx="7246">
                  <c:v>56.140557088919891</c:v>
                </c:pt>
                <c:pt idx="7247">
                  <c:v>56.141517424339547</c:v>
                </c:pt>
                <c:pt idx="7248">
                  <c:v>56.142477532407064</c:v>
                </c:pt>
                <c:pt idx="7249">
                  <c:v>56.143437867826712</c:v>
                </c:pt>
                <c:pt idx="7250">
                  <c:v>56.144398203246361</c:v>
                </c:pt>
                <c:pt idx="7251">
                  <c:v>56.145358311313878</c:v>
                </c:pt>
                <c:pt idx="7252">
                  <c:v>56.146318646733533</c:v>
                </c:pt>
                <c:pt idx="7253">
                  <c:v>56.147278982153182</c:v>
                </c:pt>
                <c:pt idx="7254">
                  <c:v>56.148239090220699</c:v>
                </c:pt>
                <c:pt idx="7255">
                  <c:v>56.149199425640347</c:v>
                </c:pt>
                <c:pt idx="7256">
                  <c:v>56.150160670468544</c:v>
                </c:pt>
                <c:pt idx="7257">
                  <c:v>56.151121005888193</c:v>
                </c:pt>
                <c:pt idx="7258">
                  <c:v>56.15208111395571</c:v>
                </c:pt>
                <c:pt idx="7259">
                  <c:v>56.153041449375365</c:v>
                </c:pt>
                <c:pt idx="7260">
                  <c:v>56.154001784795014</c:v>
                </c:pt>
                <c:pt idx="7261">
                  <c:v>56.154961892862531</c:v>
                </c:pt>
                <c:pt idx="7262">
                  <c:v>56.155922228282179</c:v>
                </c:pt>
                <c:pt idx="7263">
                  <c:v>56.156882336349696</c:v>
                </c:pt>
                <c:pt idx="7264">
                  <c:v>56.157842671769352</c:v>
                </c:pt>
                <c:pt idx="7265">
                  <c:v>56.158803007189</c:v>
                </c:pt>
                <c:pt idx="7266">
                  <c:v>56.159763115256517</c:v>
                </c:pt>
                <c:pt idx="7267">
                  <c:v>56.160723450676166</c:v>
                </c:pt>
                <c:pt idx="7268">
                  <c:v>56.161684695504363</c:v>
                </c:pt>
                <c:pt idx="7269">
                  <c:v>56.162645030924011</c:v>
                </c:pt>
                <c:pt idx="7270">
                  <c:v>56.163605138991528</c:v>
                </c:pt>
                <c:pt idx="7271">
                  <c:v>56.164565474411184</c:v>
                </c:pt>
                <c:pt idx="7272">
                  <c:v>56.165525809830832</c:v>
                </c:pt>
                <c:pt idx="7273">
                  <c:v>56.140139315751796</c:v>
                </c:pt>
                <c:pt idx="7274">
                  <c:v>56.168539887935147</c:v>
                </c:pt>
                <c:pt idx="7275">
                  <c:v>56.196982184805904</c:v>
                </c:pt>
                <c:pt idx="7276">
                  <c:v>56.188785704101093</c:v>
                </c:pt>
                <c:pt idx="7277">
                  <c:v>56.170554584964201</c:v>
                </c:pt>
                <c:pt idx="7278">
                  <c:v>56.125422407716123</c:v>
                </c:pt>
                <c:pt idx="7279">
                  <c:v>56.165870133762517</c:v>
                </c:pt>
                <c:pt idx="7280">
                  <c:v>56.197623327207637</c:v>
                </c:pt>
                <c:pt idx="7281">
                  <c:v>56.156930742468859</c:v>
                </c:pt>
                <c:pt idx="7282">
                  <c:v>56.168910097395241</c:v>
                </c:pt>
                <c:pt idx="7283">
                  <c:v>56.180892289014722</c:v>
                </c:pt>
                <c:pt idx="7284">
                  <c:v>56.19287164394111</c:v>
                </c:pt>
                <c:pt idx="7285">
                  <c:v>56.204853835560591</c:v>
                </c:pt>
                <c:pt idx="7286">
                  <c:v>56.216836027180065</c:v>
                </c:pt>
                <c:pt idx="7287">
                  <c:v>56.228815382106454</c:v>
                </c:pt>
                <c:pt idx="7288">
                  <c:v>56.240797573725935</c:v>
                </c:pt>
                <c:pt idx="7289">
                  <c:v>56.252779765345416</c:v>
                </c:pt>
                <c:pt idx="7290">
                  <c:v>56.264759120271805</c:v>
                </c:pt>
                <c:pt idx="7291">
                  <c:v>56.276741311891278</c:v>
                </c:pt>
                <c:pt idx="7292">
                  <c:v>56.288734850283127</c:v>
                </c:pt>
                <c:pt idx="7293">
                  <c:v>56.300717041902608</c:v>
                </c:pt>
                <c:pt idx="7294">
                  <c:v>56.317112170202627</c:v>
                </c:pt>
                <c:pt idx="7295">
                  <c:v>56.343294051502149</c:v>
                </c:pt>
                <c:pt idx="7296">
                  <c:v>56.335711680972814</c:v>
                </c:pt>
                <c:pt idx="7297">
                  <c:v>56.357458161182642</c:v>
                </c:pt>
                <c:pt idx="7298">
                  <c:v>56.324822094398094</c:v>
                </c:pt>
                <c:pt idx="7299">
                  <c:v>56.248408875471696</c:v>
                </c:pt>
                <c:pt idx="7300">
                  <c:v>56.277535869924812</c:v>
                </c:pt>
                <c:pt idx="7301">
                  <c:v>56.206659825464953</c:v>
                </c:pt>
                <c:pt idx="7302">
                  <c:v>56.201988</c:v>
                </c:pt>
                <c:pt idx="7303">
                  <c:v>56.201988</c:v>
                </c:pt>
                <c:pt idx="7304">
                  <c:v>56.252735219814241</c:v>
                </c:pt>
                <c:pt idx="7305">
                  <c:v>56.239188594272079</c:v>
                </c:pt>
                <c:pt idx="7306">
                  <c:v>56.255375459227473</c:v>
                </c:pt>
                <c:pt idx="7307">
                  <c:v>56.238953778518699</c:v>
                </c:pt>
                <c:pt idx="7308">
                  <c:v>56.273050417978062</c:v>
                </c:pt>
                <c:pt idx="7309">
                  <c:v>56.285843365683085</c:v>
                </c:pt>
                <c:pt idx="7310">
                  <c:v>56.297762644819962</c:v>
                </c:pt>
                <c:pt idx="7311">
                  <c:v>56.309681923956845</c:v>
                </c:pt>
                <c:pt idx="7312">
                  <c:v>56.321598381294685</c:v>
                </c:pt>
                <c:pt idx="7313">
                  <c:v>56.333517660431561</c:v>
                </c:pt>
                <c:pt idx="7314">
                  <c:v>56.345436939568437</c:v>
                </c:pt>
                <c:pt idx="7315">
                  <c:v>56.357353396906277</c:v>
                </c:pt>
                <c:pt idx="7316">
                  <c:v>56.369272676043153</c:v>
                </c:pt>
                <c:pt idx="7317">
                  <c:v>56.381203242376181</c:v>
                </c:pt>
                <c:pt idx="7318">
                  <c:v>56.393122521513064</c:v>
                </c:pt>
                <c:pt idx="7319">
                  <c:v>56.405038978850904</c:v>
                </c:pt>
                <c:pt idx="7320">
                  <c:v>56.41695825798778</c:v>
                </c:pt>
                <c:pt idx="7321">
                  <c:v>56.428877537124656</c:v>
                </c:pt>
                <c:pt idx="7322">
                  <c:v>56.440793994462496</c:v>
                </c:pt>
                <c:pt idx="7323">
                  <c:v>56.452713273599372</c:v>
                </c:pt>
                <c:pt idx="7324">
                  <c:v>56.464632552736255</c:v>
                </c:pt>
                <c:pt idx="7325">
                  <c:v>56.476549010074095</c:v>
                </c:pt>
                <c:pt idx="7326">
                  <c:v>56.488468289210971</c:v>
                </c:pt>
                <c:pt idx="7327">
                  <c:v>56.500387568347847</c:v>
                </c:pt>
                <c:pt idx="7328">
                  <c:v>56.512304025685687</c:v>
                </c:pt>
                <c:pt idx="7329">
                  <c:v>56.524223304822563</c:v>
                </c:pt>
                <c:pt idx="7330">
                  <c:v>56.536153871155591</c:v>
                </c:pt>
                <c:pt idx="7331">
                  <c:v>56.548070328493431</c:v>
                </c:pt>
                <c:pt idx="7332">
                  <c:v>56.559989607630314</c:v>
                </c:pt>
                <c:pt idx="7333">
                  <c:v>56.57190888676719</c:v>
                </c:pt>
                <c:pt idx="7334">
                  <c:v>56.58382534410503</c:v>
                </c:pt>
                <c:pt idx="7335">
                  <c:v>56.595744623241906</c:v>
                </c:pt>
                <c:pt idx="7336">
                  <c:v>56.607663902378782</c:v>
                </c:pt>
                <c:pt idx="7337">
                  <c:v>56.619580359716622</c:v>
                </c:pt>
                <c:pt idx="7338">
                  <c:v>56.631499638853505</c:v>
                </c:pt>
                <c:pt idx="7339">
                  <c:v>56.643418917990381</c:v>
                </c:pt>
                <c:pt idx="7340">
                  <c:v>56.655335375328221</c:v>
                </c:pt>
                <c:pt idx="7341">
                  <c:v>56.667254654465097</c:v>
                </c:pt>
                <c:pt idx="7342">
                  <c:v>56.679185220798125</c:v>
                </c:pt>
                <c:pt idx="7343">
                  <c:v>56.691104499935001</c:v>
                </c:pt>
                <c:pt idx="7344">
                  <c:v>56.703020957272841</c:v>
                </c:pt>
                <c:pt idx="7345">
                  <c:v>56.688873296137338</c:v>
                </c:pt>
                <c:pt idx="7346">
                  <c:v>56.702187731759658</c:v>
                </c:pt>
                <c:pt idx="7347">
                  <c:v>56.706458157806914</c:v>
                </c:pt>
                <c:pt idx="7348">
                  <c:v>56.680225598235573</c:v>
                </c:pt>
                <c:pt idx="7349">
                  <c:v>56.713656746065809</c:v>
                </c:pt>
                <c:pt idx="7350">
                  <c:v>56.70288390035757</c:v>
                </c:pt>
                <c:pt idx="7351">
                  <c:v>56.72523734287077</c:v>
                </c:pt>
                <c:pt idx="7352">
                  <c:v>56.752073656413927</c:v>
                </c:pt>
                <c:pt idx="7353">
                  <c:v>56.733858978540773</c:v>
                </c:pt>
                <c:pt idx="7354">
                  <c:v>56.728989481188307</c:v>
                </c:pt>
                <c:pt idx="7355">
                  <c:v>56.732957150135647</c:v>
                </c:pt>
                <c:pt idx="7356">
                  <c:v>56.736920126948476</c:v>
                </c:pt>
                <c:pt idx="7357">
                  <c:v>56.740884042188206</c:v>
                </c:pt>
                <c:pt idx="7358">
                  <c:v>56.744847957427936</c:v>
                </c:pt>
                <c:pt idx="7359">
                  <c:v>56.748810934240765</c:v>
                </c:pt>
                <c:pt idx="7360">
                  <c:v>56.752774849480495</c:v>
                </c:pt>
                <c:pt idx="7361">
                  <c:v>56.756738764720225</c:v>
                </c:pt>
                <c:pt idx="7362">
                  <c:v>56.760701741533055</c:v>
                </c:pt>
                <c:pt idx="7363">
                  <c:v>56.764665656772785</c:v>
                </c:pt>
                <c:pt idx="7364">
                  <c:v>56.768629572012514</c:v>
                </c:pt>
                <c:pt idx="7365">
                  <c:v>56.772592548825344</c:v>
                </c:pt>
                <c:pt idx="7366">
                  <c:v>56.776556464065074</c:v>
                </c:pt>
                <c:pt idx="7367">
                  <c:v>56.780524133012413</c:v>
                </c:pt>
                <c:pt idx="7368">
                  <c:v>56.784488048252143</c:v>
                </c:pt>
                <c:pt idx="7369">
                  <c:v>56.788451025064973</c:v>
                </c:pt>
                <c:pt idx="7370">
                  <c:v>56.792414940304702</c:v>
                </c:pt>
                <c:pt idx="7371">
                  <c:v>56.796378855544432</c:v>
                </c:pt>
                <c:pt idx="7372">
                  <c:v>56.800341832357262</c:v>
                </c:pt>
                <c:pt idx="7373">
                  <c:v>56.804305747596992</c:v>
                </c:pt>
                <c:pt idx="7374">
                  <c:v>56.808269662836722</c:v>
                </c:pt>
                <c:pt idx="7375">
                  <c:v>56.812232639649551</c:v>
                </c:pt>
                <c:pt idx="7376">
                  <c:v>56.816196554889281</c:v>
                </c:pt>
                <c:pt idx="7377">
                  <c:v>56.820160470129011</c:v>
                </c:pt>
                <c:pt idx="7378">
                  <c:v>56.82412344694184</c:v>
                </c:pt>
                <c:pt idx="7379">
                  <c:v>56.82808736218157</c:v>
                </c:pt>
                <c:pt idx="7380">
                  <c:v>56.83205503112891</c:v>
                </c:pt>
                <c:pt idx="7381">
                  <c:v>56.836018007941739</c:v>
                </c:pt>
                <c:pt idx="7382">
                  <c:v>56.839981923181469</c:v>
                </c:pt>
                <c:pt idx="7383">
                  <c:v>56.843945838421199</c:v>
                </c:pt>
                <c:pt idx="7384">
                  <c:v>56.847908815234028</c:v>
                </c:pt>
                <c:pt idx="7385">
                  <c:v>56.851872730473758</c:v>
                </c:pt>
                <c:pt idx="7386">
                  <c:v>56.855836645713488</c:v>
                </c:pt>
                <c:pt idx="7387">
                  <c:v>56.859799622526317</c:v>
                </c:pt>
                <c:pt idx="7388">
                  <c:v>56.863763537766047</c:v>
                </c:pt>
                <c:pt idx="7389">
                  <c:v>56.867727453005777</c:v>
                </c:pt>
                <c:pt idx="7390">
                  <c:v>56.871690429818599</c:v>
                </c:pt>
                <c:pt idx="7391">
                  <c:v>56.875654345058329</c:v>
                </c:pt>
                <c:pt idx="7392">
                  <c:v>56.879622014005676</c:v>
                </c:pt>
                <c:pt idx="7393">
                  <c:v>56.883585929245406</c:v>
                </c:pt>
                <c:pt idx="7394">
                  <c:v>56.887548906058235</c:v>
                </c:pt>
                <c:pt idx="7395">
                  <c:v>56.891512821297965</c:v>
                </c:pt>
                <c:pt idx="7396">
                  <c:v>56.895476736537695</c:v>
                </c:pt>
                <c:pt idx="7397">
                  <c:v>56.899439713350525</c:v>
                </c:pt>
                <c:pt idx="7398">
                  <c:v>56.903403628590254</c:v>
                </c:pt>
                <c:pt idx="7399">
                  <c:v>56.907367543829984</c:v>
                </c:pt>
                <c:pt idx="7400">
                  <c:v>56.907513000000002</c:v>
                </c:pt>
                <c:pt idx="7401">
                  <c:v>56.960522266269365</c:v>
                </c:pt>
                <c:pt idx="7402">
                  <c:v>56.943975991416309</c:v>
                </c:pt>
                <c:pt idx="7403">
                  <c:v>56.907806536038187</c:v>
                </c:pt>
                <c:pt idx="7404">
                  <c:v>56.889461773517503</c:v>
                </c:pt>
                <c:pt idx="7405">
                  <c:v>56.853441972553696</c:v>
                </c:pt>
                <c:pt idx="7406">
                  <c:v>56.889173140033343</c:v>
                </c:pt>
                <c:pt idx="7407">
                  <c:v>56.870617635193128</c:v>
                </c:pt>
                <c:pt idx="7408">
                  <c:v>56.836112222911694</c:v>
                </c:pt>
                <c:pt idx="7409">
                  <c:v>56.871963107670318</c:v>
                </c:pt>
                <c:pt idx="7410">
                  <c:v>56.891647888676999</c:v>
                </c:pt>
                <c:pt idx="7411">
                  <c:v>56.941086364806864</c:v>
                </c:pt>
                <c:pt idx="7412">
                  <c:v>56.890416007159907</c:v>
                </c:pt>
                <c:pt idx="7413">
                  <c:v>56.908650293641344</c:v>
                </c:pt>
                <c:pt idx="7414">
                  <c:v>56.92684820052456</c:v>
                </c:pt>
                <c:pt idx="7415">
                  <c:v>56.943686999999997</c:v>
                </c:pt>
                <c:pt idx="7416">
                  <c:v>56.942170943796143</c:v>
                </c:pt>
                <c:pt idx="7417">
                  <c:v>56.92395872174535</c:v>
                </c:pt>
                <c:pt idx="7418">
                  <c:v>56.908421883359829</c:v>
                </c:pt>
                <c:pt idx="7419">
                  <c:v>56.917760604597142</c:v>
                </c:pt>
                <c:pt idx="7420">
                  <c:v>56.92710153722949</c:v>
                </c:pt>
                <c:pt idx="7421">
                  <c:v>56.936442469861838</c:v>
                </c:pt>
                <c:pt idx="7422">
                  <c:v>56.94504851421425</c:v>
                </c:pt>
                <c:pt idx="7423">
                  <c:v>56.951121413940768</c:v>
                </c:pt>
                <c:pt idx="7424">
                  <c:v>56.95719431366728</c:v>
                </c:pt>
                <c:pt idx="7425">
                  <c:v>56.963265775680789</c:v>
                </c:pt>
                <c:pt idx="7426">
                  <c:v>56.969338675407307</c:v>
                </c:pt>
                <c:pt idx="7427">
                  <c:v>56.975411575133819</c:v>
                </c:pt>
                <c:pt idx="7428">
                  <c:v>56.981483037147328</c:v>
                </c:pt>
                <c:pt idx="7429">
                  <c:v>56.987555936873846</c:v>
                </c:pt>
                <c:pt idx="7430">
                  <c:v>56.99363458745237</c:v>
                </c:pt>
                <c:pt idx="7431">
                  <c:v>56.999706049465885</c:v>
                </c:pt>
                <c:pt idx="7432">
                  <c:v>57.005778949192397</c:v>
                </c:pt>
                <c:pt idx="7433">
                  <c:v>57.011851848918909</c:v>
                </c:pt>
                <c:pt idx="7434">
                  <c:v>57.017923310932424</c:v>
                </c:pt>
                <c:pt idx="7435">
                  <c:v>57.023996210658936</c:v>
                </c:pt>
                <c:pt idx="7436">
                  <c:v>57.030069110385448</c:v>
                </c:pt>
                <c:pt idx="7437">
                  <c:v>57.036140572398963</c:v>
                </c:pt>
                <c:pt idx="7438">
                  <c:v>57.042213472125475</c:v>
                </c:pt>
                <c:pt idx="7439">
                  <c:v>57.048286371851987</c:v>
                </c:pt>
                <c:pt idx="7440">
                  <c:v>57.054357833865502</c:v>
                </c:pt>
                <c:pt idx="7441">
                  <c:v>57.060430733592014</c:v>
                </c:pt>
                <c:pt idx="7442">
                  <c:v>57.066509384170544</c:v>
                </c:pt>
                <c:pt idx="7443">
                  <c:v>57.072582283897056</c:v>
                </c:pt>
                <c:pt idx="7444">
                  <c:v>57.078653745910565</c:v>
                </c:pt>
                <c:pt idx="7445">
                  <c:v>57.084726645637083</c:v>
                </c:pt>
                <c:pt idx="7446">
                  <c:v>57.090799545363595</c:v>
                </c:pt>
                <c:pt idx="7447">
                  <c:v>57.096871007377104</c:v>
                </c:pt>
                <c:pt idx="7448">
                  <c:v>57.102943907103622</c:v>
                </c:pt>
                <c:pt idx="7449">
                  <c:v>57.109016806830134</c:v>
                </c:pt>
                <c:pt idx="7450">
                  <c:v>57.115088268843643</c:v>
                </c:pt>
                <c:pt idx="7451">
                  <c:v>57.121161168570161</c:v>
                </c:pt>
                <c:pt idx="7452">
                  <c:v>57.127234068296673</c:v>
                </c:pt>
                <c:pt idx="7453">
                  <c:v>57.133305530310182</c:v>
                </c:pt>
                <c:pt idx="7454">
                  <c:v>57.1393784300367</c:v>
                </c:pt>
                <c:pt idx="7455">
                  <c:v>57.145457080615223</c:v>
                </c:pt>
                <c:pt idx="7456">
                  <c:v>57.151528542628739</c:v>
                </c:pt>
                <c:pt idx="7457">
                  <c:v>57.157601442355251</c:v>
                </c:pt>
                <c:pt idx="7458">
                  <c:v>57.163674342081762</c:v>
                </c:pt>
                <c:pt idx="7459">
                  <c:v>57.169745804095278</c:v>
                </c:pt>
                <c:pt idx="7460">
                  <c:v>57.17581870382179</c:v>
                </c:pt>
                <c:pt idx="7461">
                  <c:v>57.181891603548301</c:v>
                </c:pt>
                <c:pt idx="7462">
                  <c:v>57.187963065561817</c:v>
                </c:pt>
                <c:pt idx="7463">
                  <c:v>57.194035965288329</c:v>
                </c:pt>
                <c:pt idx="7464">
                  <c:v>57.20010886501484</c:v>
                </c:pt>
                <c:pt idx="7465">
                  <c:v>57.206180327028356</c:v>
                </c:pt>
                <c:pt idx="7466">
                  <c:v>57.212253226754868</c:v>
                </c:pt>
                <c:pt idx="7467">
                  <c:v>57.218331877333398</c:v>
                </c:pt>
                <c:pt idx="7468">
                  <c:v>57.22440477705991</c:v>
                </c:pt>
                <c:pt idx="7469">
                  <c:v>57.230476239073418</c:v>
                </c:pt>
                <c:pt idx="7470">
                  <c:v>57.236549138799937</c:v>
                </c:pt>
                <c:pt idx="7471">
                  <c:v>57.242622038526449</c:v>
                </c:pt>
                <c:pt idx="7472">
                  <c:v>57.248693500539957</c:v>
                </c:pt>
                <c:pt idx="7473">
                  <c:v>57.251221000000001</c:v>
                </c:pt>
                <c:pt idx="7474">
                  <c:v>57.307268148274794</c:v>
                </c:pt>
                <c:pt idx="7475">
                  <c:v>57.315736270749149</c:v>
                </c:pt>
                <c:pt idx="7476">
                  <c:v>57.312323117811623</c:v>
                </c:pt>
                <c:pt idx="7477">
                  <c:v>57.276666706923315</c:v>
                </c:pt>
                <c:pt idx="7478">
                  <c:v>57.265885629157601</c:v>
                </c:pt>
                <c:pt idx="7479">
                  <c:v>57.29065486260491</c:v>
                </c:pt>
                <c:pt idx="7480">
                  <c:v>57.323574000000001</c:v>
                </c:pt>
                <c:pt idx="7481">
                  <c:v>57.317760361516939</c:v>
                </c:pt>
                <c:pt idx="7482">
                  <c:v>57.308448334157717</c:v>
                </c:pt>
                <c:pt idx="7483">
                  <c:v>57.313027172063279</c:v>
                </c:pt>
                <c:pt idx="7484">
                  <c:v>57.317604925963657</c:v>
                </c:pt>
                <c:pt idx="7485">
                  <c:v>57.322183763869219</c:v>
                </c:pt>
                <c:pt idx="7486">
                  <c:v>57.326762601774782</c:v>
                </c:pt>
                <c:pt idx="7487">
                  <c:v>57.33134035567516</c:v>
                </c:pt>
                <c:pt idx="7488">
                  <c:v>57.335919193580722</c:v>
                </c:pt>
                <c:pt idx="7489">
                  <c:v>57.340498031486284</c:v>
                </c:pt>
                <c:pt idx="7490">
                  <c:v>57.345075785386662</c:v>
                </c:pt>
                <c:pt idx="7491">
                  <c:v>57.349654623292224</c:v>
                </c:pt>
                <c:pt idx="7492">
                  <c:v>57.354237797218531</c:v>
                </c:pt>
                <c:pt idx="7493">
                  <c:v>57.358816635124093</c:v>
                </c:pt>
                <c:pt idx="7494">
                  <c:v>57.363394389024471</c:v>
                </c:pt>
                <c:pt idx="7495">
                  <c:v>57.367973226930033</c:v>
                </c:pt>
                <c:pt idx="7496">
                  <c:v>57.372552064835595</c:v>
                </c:pt>
                <c:pt idx="7497">
                  <c:v>57.377129818735973</c:v>
                </c:pt>
                <c:pt idx="7498">
                  <c:v>57.381708656641536</c:v>
                </c:pt>
                <c:pt idx="7499">
                  <c:v>57.386287494547098</c:v>
                </c:pt>
                <c:pt idx="7500">
                  <c:v>57.390865248447476</c:v>
                </c:pt>
                <c:pt idx="7501">
                  <c:v>57.395444086353038</c:v>
                </c:pt>
                <c:pt idx="7502">
                  <c:v>57.4000229242586</c:v>
                </c:pt>
                <c:pt idx="7503">
                  <c:v>57.404600678158978</c:v>
                </c:pt>
                <c:pt idx="7504">
                  <c:v>57.40917951606454</c:v>
                </c:pt>
                <c:pt idx="7505">
                  <c:v>57.413762689990854</c:v>
                </c:pt>
                <c:pt idx="7506">
                  <c:v>57.418340443891225</c:v>
                </c:pt>
                <c:pt idx="7507">
                  <c:v>57.422919281796787</c:v>
                </c:pt>
                <c:pt idx="7508">
                  <c:v>57.427498119702356</c:v>
                </c:pt>
                <c:pt idx="7509">
                  <c:v>57.432075873602727</c:v>
                </c:pt>
                <c:pt idx="7510">
                  <c:v>57.436654711508297</c:v>
                </c:pt>
                <c:pt idx="7511">
                  <c:v>57.441233549413859</c:v>
                </c:pt>
                <c:pt idx="7512">
                  <c:v>57.445811303314237</c:v>
                </c:pt>
                <c:pt idx="7513">
                  <c:v>57.450390141219799</c:v>
                </c:pt>
                <c:pt idx="7514">
                  <c:v>57.454968979125361</c:v>
                </c:pt>
                <c:pt idx="7515">
                  <c:v>57.459546733025739</c:v>
                </c:pt>
                <c:pt idx="7516">
                  <c:v>57.464125570931301</c:v>
                </c:pt>
                <c:pt idx="7517">
                  <c:v>57.468708744857608</c:v>
                </c:pt>
                <c:pt idx="7518">
                  <c:v>57.457770701001429</c:v>
                </c:pt>
                <c:pt idx="7519">
                  <c:v>57.474620918951132</c:v>
                </c:pt>
                <c:pt idx="7520">
                  <c:v>57.440225162374823</c:v>
                </c:pt>
                <c:pt idx="7521">
                  <c:v>57.468304000000003</c:v>
                </c:pt>
                <c:pt idx="7522">
                  <c:v>57.455386872198382</c:v>
                </c:pt>
                <c:pt idx="7523">
                  <c:v>57.418457451013111</c:v>
                </c:pt>
                <c:pt idx="7524">
                  <c:v>57.432124999999999</c:v>
                </c:pt>
                <c:pt idx="7525">
                  <c:v>57.432124999999999</c:v>
                </c:pt>
                <c:pt idx="7526">
                  <c:v>57.432124999999999</c:v>
                </c:pt>
                <c:pt idx="7527">
                  <c:v>57.432124999999999</c:v>
                </c:pt>
                <c:pt idx="7528">
                  <c:v>57.432124999999999</c:v>
                </c:pt>
                <c:pt idx="7529">
                  <c:v>57.432124999999999</c:v>
                </c:pt>
                <c:pt idx="7530">
                  <c:v>57.432124999999999</c:v>
                </c:pt>
                <c:pt idx="7531">
                  <c:v>57.417475336350641</c:v>
                </c:pt>
                <c:pt idx="7532">
                  <c:v>57.428810608581642</c:v>
                </c:pt>
                <c:pt idx="7533">
                  <c:v>57.417206682403432</c:v>
                </c:pt>
                <c:pt idx="7534">
                  <c:v>57.414020999999998</c:v>
                </c:pt>
                <c:pt idx="7535">
                  <c:v>57.398863348033373</c:v>
                </c:pt>
                <c:pt idx="7536">
                  <c:v>57.411217351931327</c:v>
                </c:pt>
                <c:pt idx="7537">
                  <c:v>57.352318104057275</c:v>
                </c:pt>
                <c:pt idx="7538">
                  <c:v>57.341662999999997</c:v>
                </c:pt>
                <c:pt idx="7539">
                  <c:v>57.2790053710062</c:v>
                </c:pt>
                <c:pt idx="7540">
                  <c:v>57.25862793716778</c:v>
                </c:pt>
                <c:pt idx="7541">
                  <c:v>57.246303153391956</c:v>
                </c:pt>
                <c:pt idx="7542">
                  <c:v>57.233978369616132</c:v>
                </c:pt>
                <c:pt idx="7543">
                  <c:v>57.221656503639501</c:v>
                </c:pt>
                <c:pt idx="7544">
                  <c:v>57.209320048666918</c:v>
                </c:pt>
                <c:pt idx="7545">
                  <c:v>57.196995264891093</c:v>
                </c:pt>
                <c:pt idx="7546">
                  <c:v>57.184673398914462</c:v>
                </c:pt>
                <c:pt idx="7547">
                  <c:v>57.172348615138638</c:v>
                </c:pt>
                <c:pt idx="7548">
                  <c:v>57.160023831362814</c:v>
                </c:pt>
                <c:pt idx="7549">
                  <c:v>57.147701965386176</c:v>
                </c:pt>
                <c:pt idx="7550">
                  <c:v>57.135377181610352</c:v>
                </c:pt>
                <c:pt idx="7551">
                  <c:v>57.123052397834527</c:v>
                </c:pt>
                <c:pt idx="7552">
                  <c:v>57.110730531857897</c:v>
                </c:pt>
                <c:pt idx="7553">
                  <c:v>57.098405748082072</c:v>
                </c:pt>
                <c:pt idx="7554">
                  <c:v>57.086080964306248</c:v>
                </c:pt>
                <c:pt idx="7555">
                  <c:v>57.073759098329617</c:v>
                </c:pt>
                <c:pt idx="7556">
                  <c:v>57.061434314553793</c:v>
                </c:pt>
                <c:pt idx="7557">
                  <c:v>57.049097859581209</c:v>
                </c:pt>
                <c:pt idx="7558">
                  <c:v>57.036773075805385</c:v>
                </c:pt>
                <c:pt idx="7559">
                  <c:v>57.024451209828754</c:v>
                </c:pt>
                <c:pt idx="7560">
                  <c:v>57.01212642605293</c:v>
                </c:pt>
                <c:pt idx="7561">
                  <c:v>56.999801642277106</c:v>
                </c:pt>
                <c:pt idx="7562">
                  <c:v>56.987479776300468</c:v>
                </c:pt>
                <c:pt idx="7563">
                  <c:v>56.975154992524651</c:v>
                </c:pt>
                <c:pt idx="7564">
                  <c:v>56.962830208748827</c:v>
                </c:pt>
                <c:pt idx="7565">
                  <c:v>56.950508342772189</c:v>
                </c:pt>
                <c:pt idx="7566">
                  <c:v>56.938183558996364</c:v>
                </c:pt>
                <c:pt idx="7567">
                  <c:v>56.92585877522054</c:v>
                </c:pt>
                <c:pt idx="7568">
                  <c:v>56.913536909243909</c:v>
                </c:pt>
                <c:pt idx="7569">
                  <c:v>56.901200454271326</c:v>
                </c:pt>
                <c:pt idx="7570">
                  <c:v>56.888875670495501</c:v>
                </c:pt>
                <c:pt idx="7571">
                  <c:v>56.876553804518871</c:v>
                </c:pt>
                <c:pt idx="7572">
                  <c:v>56.864229020743046</c:v>
                </c:pt>
                <c:pt idx="7573">
                  <c:v>56.847371846153848</c:v>
                </c:pt>
                <c:pt idx="7574">
                  <c:v>56.794847221030047</c:v>
                </c:pt>
                <c:pt idx="7575">
                  <c:v>56.767160745346061</c:v>
                </c:pt>
                <c:pt idx="7576">
                  <c:v>56.794299580038114</c:v>
                </c:pt>
                <c:pt idx="7577">
                  <c:v>56.753020410727054</c:v>
                </c:pt>
                <c:pt idx="7578">
                  <c:v>56.692992274439675</c:v>
                </c:pt>
                <c:pt idx="7579">
                  <c:v>56.708514999999998</c:v>
                </c:pt>
                <c:pt idx="7580">
                  <c:v>56.700054625268173</c:v>
                </c:pt>
                <c:pt idx="7581">
                  <c:v>56.663084635670003</c:v>
                </c:pt>
                <c:pt idx="7582">
                  <c:v>56.699228566587109</c:v>
                </c:pt>
                <c:pt idx="7583">
                  <c:v>56.660717690402478</c:v>
                </c:pt>
                <c:pt idx="7584">
                  <c:v>56.673711205054843</c:v>
                </c:pt>
                <c:pt idx="7585">
                  <c:v>56.603447332935559</c:v>
                </c:pt>
                <c:pt idx="7586">
                  <c:v>56.610830370890895</c:v>
                </c:pt>
                <c:pt idx="7587">
                  <c:v>56.581882</c:v>
                </c:pt>
                <c:pt idx="7588">
                  <c:v>56.579161235360374</c:v>
                </c:pt>
                <c:pt idx="7589">
                  <c:v>56.566291683470354</c:v>
                </c:pt>
                <c:pt idx="7590">
                  <c:v>56.553425178349244</c:v>
                </c:pt>
                <c:pt idx="7591">
                  <c:v>56.540555626459224</c:v>
                </c:pt>
                <c:pt idx="7592">
                  <c:v>56.527686074569203</c:v>
                </c:pt>
                <c:pt idx="7593">
                  <c:v>56.5148195694481</c:v>
                </c:pt>
                <c:pt idx="7594">
                  <c:v>56.501937830482426</c:v>
                </c:pt>
                <c:pt idx="7595">
                  <c:v>56.489068278592406</c:v>
                </c:pt>
                <c:pt idx="7596">
                  <c:v>56.476201773471303</c:v>
                </c:pt>
                <c:pt idx="7597">
                  <c:v>56.463332221581283</c:v>
                </c:pt>
                <c:pt idx="7598">
                  <c:v>56.450462669691262</c:v>
                </c:pt>
                <c:pt idx="7599">
                  <c:v>56.437596164570152</c:v>
                </c:pt>
                <c:pt idx="7600">
                  <c:v>56.424726612680132</c:v>
                </c:pt>
                <c:pt idx="7601">
                  <c:v>56.411857060790112</c:v>
                </c:pt>
                <c:pt idx="7602">
                  <c:v>56.398990555669009</c:v>
                </c:pt>
                <c:pt idx="7603">
                  <c:v>56.386121003778989</c:v>
                </c:pt>
                <c:pt idx="7604">
                  <c:v>56.373251451888969</c:v>
                </c:pt>
                <c:pt idx="7605">
                  <c:v>56.360384946767859</c:v>
                </c:pt>
                <c:pt idx="7606">
                  <c:v>56.347515394877838</c:v>
                </c:pt>
                <c:pt idx="7607">
                  <c:v>56.334633655912171</c:v>
                </c:pt>
                <c:pt idx="7608">
                  <c:v>56.321764104022151</c:v>
                </c:pt>
                <c:pt idx="7609">
                  <c:v>56.308897598901041</c:v>
                </c:pt>
                <c:pt idx="7610">
                  <c:v>56.296028047011021</c:v>
                </c:pt>
                <c:pt idx="7611">
                  <c:v>56.283158495121</c:v>
                </c:pt>
                <c:pt idx="7612">
                  <c:v>56.270291989999897</c:v>
                </c:pt>
                <c:pt idx="7613">
                  <c:v>56.257422438109877</c:v>
                </c:pt>
                <c:pt idx="7614">
                  <c:v>56.244552886219857</c:v>
                </c:pt>
                <c:pt idx="7615">
                  <c:v>56.231686381098747</c:v>
                </c:pt>
                <c:pt idx="7616">
                  <c:v>56.218816829208727</c:v>
                </c:pt>
                <c:pt idx="7617">
                  <c:v>56.205947277318707</c:v>
                </c:pt>
                <c:pt idx="7618">
                  <c:v>56.193080772197604</c:v>
                </c:pt>
                <c:pt idx="7619">
                  <c:v>56.180199033231929</c:v>
                </c:pt>
                <c:pt idx="7620">
                  <c:v>56.167329481341909</c:v>
                </c:pt>
                <c:pt idx="7621">
                  <c:v>56.154462976220806</c:v>
                </c:pt>
                <c:pt idx="7622">
                  <c:v>56.141593424330786</c:v>
                </c:pt>
                <c:pt idx="7623">
                  <c:v>56.128723872440766</c:v>
                </c:pt>
                <c:pt idx="7624">
                  <c:v>56.115857367319656</c:v>
                </c:pt>
                <c:pt idx="7625">
                  <c:v>56.102987815429636</c:v>
                </c:pt>
                <c:pt idx="7626">
                  <c:v>56.090118263539615</c:v>
                </c:pt>
                <c:pt idx="7627">
                  <c:v>56.077251758418512</c:v>
                </c:pt>
                <c:pt idx="7628">
                  <c:v>56.064382206528492</c:v>
                </c:pt>
                <c:pt idx="7629">
                  <c:v>56.051512654638472</c:v>
                </c:pt>
                <c:pt idx="7630">
                  <c:v>56.038646149517362</c:v>
                </c:pt>
                <c:pt idx="7631">
                  <c:v>56.025776597627349</c:v>
                </c:pt>
                <c:pt idx="7632">
                  <c:v>56.012894858661674</c:v>
                </c:pt>
                <c:pt idx="7633">
                  <c:v>55.994574268478779</c:v>
                </c:pt>
                <c:pt idx="7634">
                  <c:v>55.962484815450644</c:v>
                </c:pt>
                <c:pt idx="7635">
                  <c:v>55.957670920362425</c:v>
                </c:pt>
                <c:pt idx="7636">
                  <c:v>55.984912999999999</c:v>
                </c:pt>
                <c:pt idx="7637">
                  <c:v>55.975475750119216</c:v>
                </c:pt>
                <c:pt idx="7638">
                  <c:v>55.948734000000002</c:v>
                </c:pt>
                <c:pt idx="7639">
                  <c:v>55.943755707270562</c:v>
                </c:pt>
                <c:pt idx="7640">
                  <c:v>55.925538955650929</c:v>
                </c:pt>
                <c:pt idx="7641">
                  <c:v>55.917775436337628</c:v>
                </c:pt>
                <c:pt idx="7642">
                  <c:v>55.909214498450538</c:v>
                </c:pt>
                <c:pt idx="7643">
                  <c:v>55.859016111280219</c:v>
                </c:pt>
                <c:pt idx="7644">
                  <c:v>55.861466724266648</c:v>
                </c:pt>
                <c:pt idx="7645">
                  <c:v>55.863915018792355</c:v>
                </c:pt>
                <c:pt idx="7646">
                  <c:v>55.866362733702879</c:v>
                </c:pt>
                <c:pt idx="7647">
                  <c:v>55.868811028228585</c:v>
                </c:pt>
                <c:pt idx="7648">
                  <c:v>55.871259322754291</c:v>
                </c:pt>
                <c:pt idx="7649">
                  <c:v>55.873707037664815</c:v>
                </c:pt>
                <c:pt idx="7650">
                  <c:v>55.876155332190521</c:v>
                </c:pt>
                <c:pt idx="7651">
                  <c:v>55.87860362671622</c:v>
                </c:pt>
                <c:pt idx="7652">
                  <c:v>55.881051341626744</c:v>
                </c:pt>
                <c:pt idx="7653">
                  <c:v>55.88349963615245</c:v>
                </c:pt>
                <c:pt idx="7654">
                  <c:v>55.885947930678157</c:v>
                </c:pt>
                <c:pt idx="7655">
                  <c:v>55.88839564558868</c:v>
                </c:pt>
                <c:pt idx="7656">
                  <c:v>55.890843940114387</c:v>
                </c:pt>
                <c:pt idx="7657">
                  <c:v>55.893294553100816</c:v>
                </c:pt>
                <c:pt idx="7658">
                  <c:v>55.884907307508939</c:v>
                </c:pt>
                <c:pt idx="7659">
                  <c:v>55.873950324849496</c:v>
                </c:pt>
                <c:pt idx="7660">
                  <c:v>55.846623501102698</c:v>
                </c:pt>
                <c:pt idx="7661">
                  <c:v>55.84206867103773</c:v>
                </c:pt>
                <c:pt idx="7662">
                  <c:v>55.837513840972754</c:v>
                </c:pt>
                <c:pt idx="7663">
                  <c:v>55.832960089229296</c:v>
                </c:pt>
                <c:pt idx="7664">
                  <c:v>55.828400945878279</c:v>
                </c:pt>
                <c:pt idx="7665">
                  <c:v>55.823846115813311</c:v>
                </c:pt>
                <c:pt idx="7666">
                  <c:v>55.819292364069852</c:v>
                </c:pt>
                <c:pt idx="7667">
                  <c:v>55.814737534004884</c:v>
                </c:pt>
                <c:pt idx="7668">
                  <c:v>55.810182703939915</c:v>
                </c:pt>
                <c:pt idx="7669">
                  <c:v>55.805628952196457</c:v>
                </c:pt>
                <c:pt idx="7670">
                  <c:v>55.839170542312274</c:v>
                </c:pt>
                <c:pt idx="7671">
                  <c:v>55.870127993085362</c:v>
                </c:pt>
                <c:pt idx="7672">
                  <c:v>55.864395927992369</c:v>
                </c:pt>
                <c:pt idx="7673">
                  <c:v>55.870379579022647</c:v>
                </c:pt>
                <c:pt idx="7674">
                  <c:v>55.864141457081544</c:v>
                </c:pt>
                <c:pt idx="7675">
                  <c:v>55.87063262184072</c:v>
                </c:pt>
                <c:pt idx="7676">
                  <c:v>55.863889961620977</c:v>
                </c:pt>
                <c:pt idx="7677">
                  <c:v>55.883529387935141</c:v>
                </c:pt>
                <c:pt idx="7678">
                  <c:v>55.868950820934671</c:v>
                </c:pt>
                <c:pt idx="7679">
                  <c:v>55.855704177039428</c:v>
                </c:pt>
                <c:pt idx="7680">
                  <c:v>55.852060414083809</c:v>
                </c:pt>
                <c:pt idx="7681">
                  <c:v>55.84841665112819</c:v>
                </c:pt>
                <c:pt idx="7682">
                  <c:v>55.844773750805849</c:v>
                </c:pt>
                <c:pt idx="7683">
                  <c:v>55.841129987850238</c:v>
                </c:pt>
                <c:pt idx="7684">
                  <c:v>55.837486224894619</c:v>
                </c:pt>
                <c:pt idx="7685">
                  <c:v>55.833843324572278</c:v>
                </c:pt>
                <c:pt idx="7686">
                  <c:v>55.830199561616659</c:v>
                </c:pt>
                <c:pt idx="7687">
                  <c:v>55.826555798661047</c:v>
                </c:pt>
                <c:pt idx="7688">
                  <c:v>55.822912898338707</c:v>
                </c:pt>
                <c:pt idx="7689">
                  <c:v>55.819265684849988</c:v>
                </c:pt>
                <c:pt idx="7690">
                  <c:v>55.815621921894369</c:v>
                </c:pt>
                <c:pt idx="7691">
                  <c:v>55.811979021572029</c:v>
                </c:pt>
                <c:pt idx="7692">
                  <c:v>55.808335258616417</c:v>
                </c:pt>
                <c:pt idx="7693">
                  <c:v>55.804691495660798</c:v>
                </c:pt>
                <c:pt idx="7694">
                  <c:v>55.801048595338457</c:v>
                </c:pt>
                <c:pt idx="7695">
                  <c:v>55.797404832382838</c:v>
                </c:pt>
                <c:pt idx="7696">
                  <c:v>55.793761069427227</c:v>
                </c:pt>
                <c:pt idx="7697">
                  <c:v>55.790118169104886</c:v>
                </c:pt>
                <c:pt idx="7698">
                  <c:v>55.786474406149267</c:v>
                </c:pt>
                <c:pt idx="7699">
                  <c:v>55.782830643193655</c:v>
                </c:pt>
                <c:pt idx="7700">
                  <c:v>55.779187742871308</c:v>
                </c:pt>
                <c:pt idx="7701">
                  <c:v>55.775543979915696</c:v>
                </c:pt>
                <c:pt idx="7702">
                  <c:v>55.771896766426977</c:v>
                </c:pt>
                <c:pt idx="7703">
                  <c:v>55.768253003471358</c:v>
                </c:pt>
                <c:pt idx="7704">
                  <c:v>55.78390511111111</c:v>
                </c:pt>
                <c:pt idx="7705">
                  <c:v>55.785915000000003</c:v>
                </c:pt>
                <c:pt idx="7706">
                  <c:v>55.720578095113233</c:v>
                </c:pt>
                <c:pt idx="7707">
                  <c:v>55.746476231759658</c:v>
                </c:pt>
                <c:pt idx="7708">
                  <c:v>55.703832098867146</c:v>
                </c:pt>
                <c:pt idx="7709">
                  <c:v>55.701671061277032</c:v>
                </c:pt>
                <c:pt idx="7710">
                  <c:v>55.728945759011332</c:v>
                </c:pt>
                <c:pt idx="7711">
                  <c:v>55.726803395468593</c:v>
                </c:pt>
                <c:pt idx="7712">
                  <c:v>55.679523467284902</c:v>
                </c:pt>
                <c:pt idx="7713">
                  <c:v>55.666791054363379</c:v>
                </c:pt>
                <c:pt idx="7714">
                  <c:v>55.677379999999999</c:v>
                </c:pt>
                <c:pt idx="7715">
                  <c:v>55.661818296066748</c:v>
                </c:pt>
                <c:pt idx="7716">
                  <c:v>55.601686623271341</c:v>
                </c:pt>
                <c:pt idx="7717">
                  <c:v>55.550163314573808</c:v>
                </c:pt>
                <c:pt idx="7718">
                  <c:v>55.548830133456612</c:v>
                </c:pt>
                <c:pt idx="7719">
                  <c:v>55.54749726795994</c:v>
                </c:pt>
                <c:pt idx="7720">
                  <c:v>55.546164086842744</c:v>
                </c:pt>
                <c:pt idx="7721">
                  <c:v>55.544830905725547</c:v>
                </c:pt>
                <c:pt idx="7722">
                  <c:v>55.543498040228883</c:v>
                </c:pt>
                <c:pt idx="7723">
                  <c:v>55.542164859111686</c:v>
                </c:pt>
                <c:pt idx="7724">
                  <c:v>55.540831677994483</c:v>
                </c:pt>
                <c:pt idx="7725">
                  <c:v>55.539498812497818</c:v>
                </c:pt>
                <c:pt idx="7726">
                  <c:v>55.538165631380622</c:v>
                </c:pt>
                <c:pt idx="7727">
                  <c:v>55.536831187781303</c:v>
                </c:pt>
                <c:pt idx="7728">
                  <c:v>55.535498006664106</c:v>
                </c:pt>
                <c:pt idx="7729">
                  <c:v>55.534165141167435</c:v>
                </c:pt>
                <c:pt idx="7730">
                  <c:v>55.532831960050238</c:v>
                </c:pt>
                <c:pt idx="7731">
                  <c:v>55.531498778933042</c:v>
                </c:pt>
                <c:pt idx="7732">
                  <c:v>55.530165913436377</c:v>
                </c:pt>
                <c:pt idx="7733">
                  <c:v>55.528832732319174</c:v>
                </c:pt>
                <c:pt idx="7734">
                  <c:v>55.527499551201977</c:v>
                </c:pt>
                <c:pt idx="7735">
                  <c:v>55.526166685705313</c:v>
                </c:pt>
                <c:pt idx="7736">
                  <c:v>55.524833504588116</c:v>
                </c:pt>
                <c:pt idx="7737">
                  <c:v>55.523500639091445</c:v>
                </c:pt>
                <c:pt idx="7738">
                  <c:v>55.522167457974248</c:v>
                </c:pt>
                <c:pt idx="7739">
                  <c:v>55.520833014374929</c:v>
                </c:pt>
                <c:pt idx="7740">
                  <c:v>55.519499833257733</c:v>
                </c:pt>
                <c:pt idx="7741">
                  <c:v>55.518166967761069</c:v>
                </c:pt>
                <c:pt idx="7742">
                  <c:v>55.516833786643872</c:v>
                </c:pt>
                <c:pt idx="7743">
                  <c:v>55.515500605526668</c:v>
                </c:pt>
                <c:pt idx="7744">
                  <c:v>55.514167740030004</c:v>
                </c:pt>
                <c:pt idx="7745">
                  <c:v>55.512834558912807</c:v>
                </c:pt>
                <c:pt idx="7746">
                  <c:v>55.511501377795611</c:v>
                </c:pt>
                <c:pt idx="7747">
                  <c:v>55.510168512298939</c:v>
                </c:pt>
                <c:pt idx="7748">
                  <c:v>55.508835331181743</c:v>
                </c:pt>
                <c:pt idx="7749">
                  <c:v>55.507502150064546</c:v>
                </c:pt>
                <c:pt idx="7750">
                  <c:v>55.504836103450678</c:v>
                </c:pt>
                <c:pt idx="7751">
                  <c:v>55.503501659851359</c:v>
                </c:pt>
                <c:pt idx="7752">
                  <c:v>55.502168478734163</c:v>
                </c:pt>
                <c:pt idx="7753">
                  <c:v>55.500835613237498</c:v>
                </c:pt>
                <c:pt idx="7754">
                  <c:v>55.499502432120302</c:v>
                </c:pt>
                <c:pt idx="7755">
                  <c:v>55.498169251003105</c:v>
                </c:pt>
                <c:pt idx="7756">
                  <c:v>55.496836385506434</c:v>
                </c:pt>
                <c:pt idx="7757">
                  <c:v>55.523034402622166</c:v>
                </c:pt>
                <c:pt idx="7758">
                  <c:v>55.519255117310443</c:v>
                </c:pt>
                <c:pt idx="7759">
                  <c:v>55.528100324749637</c:v>
                </c:pt>
                <c:pt idx="7760">
                  <c:v>55.559974204529205</c:v>
                </c:pt>
                <c:pt idx="7761">
                  <c:v>55.568840000000002</c:v>
                </c:pt>
                <c:pt idx="7762">
                  <c:v>55.541019953505007</c:v>
                </c:pt>
                <c:pt idx="7763">
                  <c:v>55.532660999999997</c:v>
                </c:pt>
                <c:pt idx="7764">
                  <c:v>55.532660999999997</c:v>
                </c:pt>
                <c:pt idx="7765">
                  <c:v>55.57557874082022</c:v>
                </c:pt>
                <c:pt idx="7766">
                  <c:v>55.587947093529699</c:v>
                </c:pt>
                <c:pt idx="7767">
                  <c:v>55.58923573980082</c:v>
                </c:pt>
                <c:pt idx="7768">
                  <c:v>55.590524080994705</c:v>
                </c:pt>
                <c:pt idx="7769">
                  <c:v>55.591812727265825</c:v>
                </c:pt>
                <c:pt idx="7770">
                  <c:v>55.593101373536953</c:v>
                </c:pt>
                <c:pt idx="7771">
                  <c:v>55.594389714730831</c:v>
                </c:pt>
                <c:pt idx="7772">
                  <c:v>55.595678361001958</c:v>
                </c:pt>
                <c:pt idx="7773">
                  <c:v>55.596967007273079</c:v>
                </c:pt>
                <c:pt idx="7774">
                  <c:v>55.598255348466957</c:v>
                </c:pt>
                <c:pt idx="7775">
                  <c:v>55.599543994738085</c:v>
                </c:pt>
                <c:pt idx="7776">
                  <c:v>55.600833861318179</c:v>
                </c:pt>
                <c:pt idx="7777">
                  <c:v>55.6021225075893</c:v>
                </c:pt>
                <c:pt idx="7778">
                  <c:v>55.603410848783184</c:v>
                </c:pt>
                <c:pt idx="7779">
                  <c:v>55.604699495054305</c:v>
                </c:pt>
                <c:pt idx="7780">
                  <c:v>55.60598783624819</c:v>
                </c:pt>
                <c:pt idx="7781">
                  <c:v>55.60727648251931</c:v>
                </c:pt>
                <c:pt idx="7782">
                  <c:v>55.608565128790431</c:v>
                </c:pt>
                <c:pt idx="7783">
                  <c:v>55.609853469984316</c:v>
                </c:pt>
                <c:pt idx="7784">
                  <c:v>55.611142116255436</c:v>
                </c:pt>
                <c:pt idx="7785">
                  <c:v>55.612430762526564</c:v>
                </c:pt>
                <c:pt idx="7786">
                  <c:v>55.613719103720442</c:v>
                </c:pt>
                <c:pt idx="7787">
                  <c:v>55.61500774999157</c:v>
                </c:pt>
                <c:pt idx="7788">
                  <c:v>55.616297616571657</c:v>
                </c:pt>
                <c:pt idx="7789">
                  <c:v>55.617586262842785</c:v>
                </c:pt>
                <c:pt idx="7790">
                  <c:v>55.618874604036662</c:v>
                </c:pt>
                <c:pt idx="7791">
                  <c:v>55.62016325030779</c:v>
                </c:pt>
                <c:pt idx="7792">
                  <c:v>55.621451896578911</c:v>
                </c:pt>
                <c:pt idx="7793">
                  <c:v>55.622740237772796</c:v>
                </c:pt>
                <c:pt idx="7794">
                  <c:v>55.624028884043916</c:v>
                </c:pt>
                <c:pt idx="7795">
                  <c:v>55.625317530315037</c:v>
                </c:pt>
                <c:pt idx="7796">
                  <c:v>55.627894517780042</c:v>
                </c:pt>
                <c:pt idx="7797">
                  <c:v>55.62918316405117</c:v>
                </c:pt>
                <c:pt idx="7798">
                  <c:v>55.630471505245048</c:v>
                </c:pt>
                <c:pt idx="7799">
                  <c:v>55.631760151516175</c:v>
                </c:pt>
                <c:pt idx="7800">
                  <c:v>55.63305001809627</c:v>
                </c:pt>
                <c:pt idx="7801">
                  <c:v>55.634338359290147</c:v>
                </c:pt>
                <c:pt idx="7802">
                  <c:v>55.635627005561268</c:v>
                </c:pt>
                <c:pt idx="7803">
                  <c:v>55.636915651832396</c:v>
                </c:pt>
                <c:pt idx="7804">
                  <c:v>55.638203993026274</c:v>
                </c:pt>
                <c:pt idx="7805">
                  <c:v>55.639492639297401</c:v>
                </c:pt>
                <c:pt idx="7806">
                  <c:v>55.640781285568522</c:v>
                </c:pt>
                <c:pt idx="7807">
                  <c:v>55.642069626762407</c:v>
                </c:pt>
                <c:pt idx="7808">
                  <c:v>55.643358273033527</c:v>
                </c:pt>
                <c:pt idx="7809">
                  <c:v>55.644646919304655</c:v>
                </c:pt>
                <c:pt idx="7810">
                  <c:v>55.645935260498533</c:v>
                </c:pt>
                <c:pt idx="7811">
                  <c:v>55.647223906769661</c:v>
                </c:pt>
                <c:pt idx="7812">
                  <c:v>55.648513773349748</c:v>
                </c:pt>
                <c:pt idx="7813">
                  <c:v>55.649802419620876</c:v>
                </c:pt>
                <c:pt idx="7814">
                  <c:v>55.651090760814753</c:v>
                </c:pt>
                <c:pt idx="7815">
                  <c:v>55.652379407085881</c:v>
                </c:pt>
                <c:pt idx="7816">
                  <c:v>55.653668053357002</c:v>
                </c:pt>
                <c:pt idx="7817">
                  <c:v>55.654956394550887</c:v>
                </c:pt>
                <c:pt idx="7818">
                  <c:v>55.656245040822007</c:v>
                </c:pt>
                <c:pt idx="7819">
                  <c:v>55.657533687093128</c:v>
                </c:pt>
                <c:pt idx="7820">
                  <c:v>55.658822028287013</c:v>
                </c:pt>
                <c:pt idx="7821">
                  <c:v>55.624178306628522</c:v>
                </c:pt>
                <c:pt idx="7822">
                  <c:v>55.616845740820217</c:v>
                </c:pt>
                <c:pt idx="7823">
                  <c:v>55.611148180257508</c:v>
                </c:pt>
                <c:pt idx="7824">
                  <c:v>55.605015000000002</c:v>
                </c:pt>
                <c:pt idx="7825">
                  <c:v>55.605015000000002</c:v>
                </c:pt>
                <c:pt idx="7826">
                  <c:v>55.605015000000002</c:v>
                </c:pt>
                <c:pt idx="7827">
                  <c:v>55.592535961620975</c:v>
                </c:pt>
                <c:pt idx="7828">
                  <c:v>55.57432099809251</c:v>
                </c:pt>
                <c:pt idx="7829">
                  <c:v>55.556107828326176</c:v>
                </c:pt>
                <c:pt idx="7830">
                  <c:v>55.548435468339576</c:v>
                </c:pt>
                <c:pt idx="7831">
                  <c:v>55.5451555200721</c:v>
                </c:pt>
                <c:pt idx="7832">
                  <c:v>55.541876348307532</c:v>
                </c:pt>
                <c:pt idx="7833">
                  <c:v>55.538596400040056</c:v>
                </c:pt>
                <c:pt idx="7834">
                  <c:v>55.53531645177258</c:v>
                </c:pt>
                <c:pt idx="7835">
                  <c:v>55.532037280008012</c:v>
                </c:pt>
                <c:pt idx="7836">
                  <c:v>55.528757331740536</c:v>
                </c:pt>
                <c:pt idx="7837">
                  <c:v>55.525474277461441</c:v>
                </c:pt>
                <c:pt idx="7838">
                  <c:v>55.522194329193965</c:v>
                </c:pt>
                <c:pt idx="7839">
                  <c:v>55.518915157429397</c:v>
                </c:pt>
                <c:pt idx="7840">
                  <c:v>55.515635209161921</c:v>
                </c:pt>
                <c:pt idx="7841">
                  <c:v>55.512355260894445</c:v>
                </c:pt>
                <c:pt idx="7842">
                  <c:v>55.50907608912987</c:v>
                </c:pt>
                <c:pt idx="7843">
                  <c:v>55.505796140862394</c:v>
                </c:pt>
                <c:pt idx="7844">
                  <c:v>55.502516192594918</c:v>
                </c:pt>
                <c:pt idx="7845">
                  <c:v>55.49923702083035</c:v>
                </c:pt>
                <c:pt idx="7846">
                  <c:v>55.484970323241953</c:v>
                </c:pt>
                <c:pt idx="7847">
                  <c:v>55.412108929899858</c:v>
                </c:pt>
                <c:pt idx="7848">
                  <c:v>55.348626026943251</c:v>
                </c:pt>
                <c:pt idx="7849">
                  <c:v>55.333663999999999</c:v>
                </c:pt>
                <c:pt idx="7850">
                  <c:v>55.326866419647118</c:v>
                </c:pt>
                <c:pt idx="7851">
                  <c:v>55.337140129470676</c:v>
                </c:pt>
                <c:pt idx="7852">
                  <c:v>55.264267488676992</c:v>
                </c:pt>
                <c:pt idx="7853">
                  <c:v>55.214837865760607</c:v>
                </c:pt>
                <c:pt idx="7854">
                  <c:v>55.234539799370573</c:v>
                </c:pt>
                <c:pt idx="7855">
                  <c:v>55.195370892997637</c:v>
                </c:pt>
                <c:pt idx="7856">
                  <c:v>55.156211259566554</c:v>
                </c:pt>
                <c:pt idx="7857">
                  <c:v>55.117042353193618</c:v>
                </c:pt>
                <c:pt idx="7858">
                  <c:v>55.077873446820682</c:v>
                </c:pt>
                <c:pt idx="7859">
                  <c:v>55.038713813389599</c:v>
                </c:pt>
                <c:pt idx="7860">
                  <c:v>54.999544907016663</c:v>
                </c:pt>
                <c:pt idx="7861">
                  <c:v>54.960338908876331</c:v>
                </c:pt>
                <c:pt idx="7862">
                  <c:v>54.921170002503395</c:v>
                </c:pt>
                <c:pt idx="7863">
                  <c:v>54.882010369072312</c:v>
                </c:pt>
                <c:pt idx="7864">
                  <c:v>54.842841462699376</c:v>
                </c:pt>
                <c:pt idx="7865">
                  <c:v>54.80367255632644</c:v>
                </c:pt>
                <c:pt idx="7866">
                  <c:v>54.764512922895356</c:v>
                </c:pt>
                <c:pt idx="7867">
                  <c:v>54.725344016522421</c:v>
                </c:pt>
                <c:pt idx="7868">
                  <c:v>54.686175110149485</c:v>
                </c:pt>
                <c:pt idx="7869">
                  <c:v>54.647015476718401</c:v>
                </c:pt>
                <c:pt idx="7870">
                  <c:v>54.607846570345465</c:v>
                </c:pt>
                <c:pt idx="7871">
                  <c:v>54.56867766397253</c:v>
                </c:pt>
                <c:pt idx="7872">
                  <c:v>54.529518030541446</c:v>
                </c:pt>
                <c:pt idx="7873">
                  <c:v>54.49034912416851</c:v>
                </c:pt>
                <c:pt idx="7874">
                  <c:v>54.452133025989511</c:v>
                </c:pt>
                <c:pt idx="7875">
                  <c:v>54.422434220500598</c:v>
                </c:pt>
                <c:pt idx="7876">
                  <c:v>54.369947437291366</c:v>
                </c:pt>
                <c:pt idx="7877">
                  <c:v>54.27459465259895</c:v>
                </c:pt>
                <c:pt idx="7878">
                  <c:v>54.194635412872472</c:v>
                </c:pt>
                <c:pt idx="7879">
                  <c:v>54.132484788984264</c:v>
                </c:pt>
                <c:pt idx="7880">
                  <c:v>54.106898784692419</c:v>
                </c:pt>
                <c:pt idx="7881">
                  <c:v>54.04052708629321</c:v>
                </c:pt>
                <c:pt idx="7882">
                  <c:v>53.961676455174057</c:v>
                </c:pt>
                <c:pt idx="7883">
                  <c:v>53.932149416501652</c:v>
                </c:pt>
                <c:pt idx="7884">
                  <c:v>53.911978807524754</c:v>
                </c:pt>
                <c:pt idx="7885">
                  <c:v>53.891803422178221</c:v>
                </c:pt>
                <c:pt idx="7886">
                  <c:v>53.871608931353137</c:v>
                </c:pt>
                <c:pt idx="7887">
                  <c:v>53.851433546006604</c:v>
                </c:pt>
                <c:pt idx="7888">
                  <c:v>53.828867702432049</c:v>
                </c:pt>
                <c:pt idx="7889">
                  <c:v>53.755231010013674</c:v>
                </c:pt>
                <c:pt idx="7890">
                  <c:v>53.667782984327815</c:v>
                </c:pt>
                <c:pt idx="7891">
                  <c:v>53.580355661299556</c:v>
                </c:pt>
                <c:pt idx="7892">
                  <c:v>53.492907635613697</c:v>
                </c:pt>
                <c:pt idx="7893">
                  <c:v>53.405459609927838</c:v>
                </c:pt>
                <c:pt idx="7894">
                  <c:v>53.31803228689958</c:v>
                </c:pt>
                <c:pt idx="7895">
                  <c:v>53.230584261213721</c:v>
                </c:pt>
                <c:pt idx="7896">
                  <c:v>53.143136235527862</c:v>
                </c:pt>
                <c:pt idx="7897">
                  <c:v>53.055708912499604</c:v>
                </c:pt>
                <c:pt idx="7898">
                  <c:v>52.968260886813745</c:v>
                </c:pt>
                <c:pt idx="7899">
                  <c:v>52.880730050497505</c:v>
                </c:pt>
                <c:pt idx="7900">
                  <c:v>52.793302727469246</c:v>
                </c:pt>
                <c:pt idx="7901">
                  <c:v>52.705854701783387</c:v>
                </c:pt>
                <c:pt idx="7902">
                  <c:v>52.618406676097536</c:v>
                </c:pt>
                <c:pt idx="7903">
                  <c:v>52.53097935306927</c:v>
                </c:pt>
                <c:pt idx="7904">
                  <c:v>52.451586469129921</c:v>
                </c:pt>
                <c:pt idx="7905">
                  <c:v>52.397137187410586</c:v>
                </c:pt>
                <c:pt idx="7906">
                  <c:v>52.263923934907012</c:v>
                </c:pt>
                <c:pt idx="7907">
                  <c:v>52.178029209773541</c:v>
                </c:pt>
                <c:pt idx="7908">
                  <c:v>52.039066466857413</c:v>
                </c:pt>
                <c:pt idx="7909">
                  <c:v>51.929772118025745</c:v>
                </c:pt>
                <c:pt idx="7910">
                  <c:v>51.813187605244337</c:v>
                </c:pt>
                <c:pt idx="7911">
                  <c:v>51.659764077253215</c:v>
                </c:pt>
                <c:pt idx="7912">
                  <c:v>51.497110865522174</c:v>
                </c:pt>
                <c:pt idx="7913">
                  <c:v>51.387421319132159</c:v>
                </c:pt>
                <c:pt idx="7914">
                  <c:v>51.212246478505669</c:v>
                </c:pt>
                <c:pt idx="7915">
                  <c:v>51.03707163787918</c:v>
                </c:pt>
                <c:pt idx="7916">
                  <c:v>50.861938268569126</c:v>
                </c:pt>
                <c:pt idx="7917">
                  <c:v>50.686763427942637</c:v>
                </c:pt>
                <c:pt idx="7918">
                  <c:v>50.511588587316147</c:v>
                </c:pt>
                <c:pt idx="7919">
                  <c:v>50.336455218006087</c:v>
                </c:pt>
                <c:pt idx="7920">
                  <c:v>50.161280377379597</c:v>
                </c:pt>
                <c:pt idx="7921">
                  <c:v>49.986105536753108</c:v>
                </c:pt>
                <c:pt idx="7922">
                  <c:v>49.810972167443055</c:v>
                </c:pt>
                <c:pt idx="7923">
                  <c:v>49.635797326816565</c:v>
                </c:pt>
                <c:pt idx="7924">
                  <c:v>49.460456600924331</c:v>
                </c:pt>
                <c:pt idx="7925">
                  <c:v>49.285323231614278</c:v>
                </c:pt>
                <c:pt idx="7926">
                  <c:v>49.110148390987789</c:v>
                </c:pt>
                <c:pt idx="7927">
                  <c:v>48.934973550361299</c:v>
                </c:pt>
                <c:pt idx="7928">
                  <c:v>48.759840181051239</c:v>
                </c:pt>
                <c:pt idx="7929">
                  <c:v>47.533699239298684</c:v>
                </c:pt>
                <c:pt idx="7930">
                  <c:v>47.358358513406444</c:v>
                </c:pt>
                <c:pt idx="7931">
                  <c:v>47.183183672779954</c:v>
                </c:pt>
                <c:pt idx="7932">
                  <c:v>47.008050303469901</c:v>
                </c:pt>
                <c:pt idx="7933">
                  <c:v>46.807949640915595</c:v>
                </c:pt>
                <c:pt idx="7934">
                  <c:v>46.586100332538734</c:v>
                </c:pt>
                <c:pt idx="7935">
                  <c:v>46.355309836671438</c:v>
                </c:pt>
                <c:pt idx="7936">
                  <c:v>46.097500466380545</c:v>
                </c:pt>
                <c:pt idx="7937">
                  <c:v>45.829190056019065</c:v>
                </c:pt>
                <c:pt idx="7938">
                  <c:v>45.085710258244546</c:v>
                </c:pt>
                <c:pt idx="7939">
                  <c:v>44.781802152168403</c:v>
                </c:pt>
                <c:pt idx="7940">
                  <c:v>44.536169365457773</c:v>
                </c:pt>
                <c:pt idx="7941">
                  <c:v>44.308876762557077</c:v>
                </c:pt>
                <c:pt idx="7942">
                  <c:v>44.045597252092314</c:v>
                </c:pt>
                <c:pt idx="7943">
                  <c:v>43.205713121137109</c:v>
                </c:pt>
                <c:pt idx="7944">
                  <c:v>42.886775765446501</c:v>
                </c:pt>
                <c:pt idx="7945">
                  <c:v>42.567762885873421</c:v>
                </c:pt>
                <c:pt idx="7946">
                  <c:v>42.248750006300348</c:v>
                </c:pt>
                <c:pt idx="7947">
                  <c:v>41.92981265060974</c:v>
                </c:pt>
                <c:pt idx="7948">
                  <c:v>41.610799771036667</c:v>
                </c:pt>
                <c:pt idx="7949">
                  <c:v>41.291786891463587</c:v>
                </c:pt>
                <c:pt idx="7950">
                  <c:v>40.972849535772987</c:v>
                </c:pt>
                <c:pt idx="7951">
                  <c:v>40.653836656199907</c:v>
                </c:pt>
                <c:pt idx="7952">
                  <c:v>40.334823776626827</c:v>
                </c:pt>
                <c:pt idx="7953">
                  <c:v>40.015886420936226</c:v>
                </c:pt>
                <c:pt idx="7954">
                  <c:v>39.696873541363146</c:v>
                </c:pt>
                <c:pt idx="7955">
                  <c:v>39.37755856626017</c:v>
                </c:pt>
                <c:pt idx="7956">
                  <c:v>39.05854568668709</c:v>
                </c:pt>
                <c:pt idx="7957">
                  <c:v>38.739608330996489</c:v>
                </c:pt>
                <c:pt idx="7958">
                  <c:v>38.420595451423409</c:v>
                </c:pt>
                <c:pt idx="7959">
                  <c:v>38.101582571850336</c:v>
                </c:pt>
                <c:pt idx="7960">
                  <c:v>37.782645216159729</c:v>
                </c:pt>
                <c:pt idx="7961">
                  <c:v>37.463632336586656</c:v>
                </c:pt>
                <c:pt idx="7962">
                  <c:v>36.187656342176815</c:v>
                </c:pt>
                <c:pt idx="7963">
                  <c:v>35.868718986486215</c:v>
                </c:pt>
                <c:pt idx="7964">
                  <c:v>35.549706106913135</c:v>
                </c:pt>
                <c:pt idx="7965">
                  <c:v>35.230391131810158</c:v>
                </c:pt>
                <c:pt idx="7966">
                  <c:v>34.911453776119558</c:v>
                </c:pt>
                <c:pt idx="7967">
                  <c:v>34.592440896546478</c:v>
                </c:pt>
                <c:pt idx="7968">
                  <c:v>34.273428016973398</c:v>
                </c:pt>
                <c:pt idx="7969">
                  <c:v>33.95449066128279</c:v>
                </c:pt>
                <c:pt idx="7970">
                  <c:v>33.635477781709717</c:v>
                </c:pt>
                <c:pt idx="7971">
                  <c:v>33.316464902136637</c:v>
                </c:pt>
                <c:pt idx="7972">
                  <c:v>32.997527546446037</c:v>
                </c:pt>
                <c:pt idx="7973">
                  <c:v>32.678514666872957</c:v>
                </c:pt>
                <c:pt idx="7974">
                  <c:v>32.359501787299877</c:v>
                </c:pt>
                <c:pt idx="7975">
                  <c:v>32.040564431609276</c:v>
                </c:pt>
                <c:pt idx="7976">
                  <c:v>31.7215515520362</c:v>
                </c:pt>
                <c:pt idx="7977">
                  <c:v>31.402236576933223</c:v>
                </c:pt>
                <c:pt idx="7978">
                  <c:v>31.083223697360147</c:v>
                </c:pt>
                <c:pt idx="7979">
                  <c:v>30.764286341669539</c:v>
                </c:pt>
                <c:pt idx="7980">
                  <c:v>27.498788225029795</c:v>
                </c:pt>
                <c:pt idx="7981">
                  <c:v>27.117924115879827</c:v>
                </c:pt>
                <c:pt idx="7982">
                  <c:v>26.442642920796274</c:v>
                </c:pt>
                <c:pt idx="7983">
                  <c:v>26.090029473751059</c:v>
                </c:pt>
                <c:pt idx="7984">
                  <c:v>25.800961972469292</c:v>
                </c:pt>
                <c:pt idx="7985">
                  <c:v>25.441953443456164</c:v>
                </c:pt>
                <c:pt idx="7986">
                  <c:v>25.348622890107269</c:v>
                </c:pt>
                <c:pt idx="7987">
                  <c:v>24.980300455460274</c:v>
                </c:pt>
                <c:pt idx="7988">
                  <c:v>24.611750669503863</c:v>
                </c:pt>
                <c:pt idx="7989">
                  <c:v>24.243113611516677</c:v>
                </c:pt>
                <c:pt idx="7990">
                  <c:v>23.87447655352949</c:v>
                </c:pt>
                <c:pt idx="7991">
                  <c:v>23.505926767573079</c:v>
                </c:pt>
                <c:pt idx="7992">
                  <c:v>23.137289709585897</c:v>
                </c:pt>
                <c:pt idx="7993">
                  <c:v>22.768303563475616</c:v>
                </c:pt>
                <c:pt idx="7994">
                  <c:v>22.399666505488433</c:v>
                </c:pt>
                <c:pt idx="7995">
                  <c:v>22.031116719532022</c:v>
                </c:pt>
                <c:pt idx="7996">
                  <c:v>21.662479661544836</c:v>
                </c:pt>
                <c:pt idx="7997">
                  <c:v>21.29384260355765</c:v>
                </c:pt>
                <c:pt idx="7998">
                  <c:v>20.925292817601239</c:v>
                </c:pt>
                <c:pt idx="7999">
                  <c:v>20.556655759614056</c:v>
                </c:pt>
                <c:pt idx="8000">
                  <c:v>20.18801870162687</c:v>
                </c:pt>
                <c:pt idx="8001">
                  <c:v>19.819468915670459</c:v>
                </c:pt>
                <c:pt idx="8002">
                  <c:v>19.450831857683276</c:v>
                </c:pt>
                <c:pt idx="8003">
                  <c:v>19.08219479969609</c:v>
                </c:pt>
                <c:pt idx="8004">
                  <c:v>18.713645013739679</c:v>
                </c:pt>
                <c:pt idx="8005">
                  <c:v>18.344658867629398</c:v>
                </c:pt>
                <c:pt idx="8006">
                  <c:v>17.976021809642216</c:v>
                </c:pt>
                <c:pt idx="8007">
                  <c:v>17.607472023685801</c:v>
                </c:pt>
                <c:pt idx="8008">
                  <c:v>17.238834965698619</c:v>
                </c:pt>
                <c:pt idx="8009">
                  <c:v>16.955649546494993</c:v>
                </c:pt>
                <c:pt idx="8010">
                  <c:v>16.706950020977352</c:v>
                </c:pt>
                <c:pt idx="8011">
                  <c:v>16.488091887458275</c:v>
                </c:pt>
                <c:pt idx="8012">
                  <c:v>16.287675792799238</c:v>
                </c:pt>
                <c:pt idx="8013">
                  <c:v>16.075026020738974</c:v>
                </c:pt>
                <c:pt idx="8014">
                  <c:v>15.8812995345732</c:v>
                </c:pt>
                <c:pt idx="8015">
                  <c:v>15.686528018836434</c:v>
                </c:pt>
                <c:pt idx="8016">
                  <c:v>15.435409763528009</c:v>
                </c:pt>
                <c:pt idx="8017">
                  <c:v>15.239078614449213</c:v>
                </c:pt>
                <c:pt idx="8018">
                  <c:v>15.081007879756493</c:v>
                </c:pt>
                <c:pt idx="8019">
                  <c:v>14.925544282846426</c:v>
                </c:pt>
                <c:pt idx="8020">
                  <c:v>14.770117490765172</c:v>
                </c:pt>
                <c:pt idx="8021">
                  <c:v>14.614653893855104</c:v>
                </c:pt>
                <c:pt idx="8022">
                  <c:v>14.459190296945037</c:v>
                </c:pt>
                <c:pt idx="8023">
                  <c:v>14.303763504863783</c:v>
                </c:pt>
                <c:pt idx="8024">
                  <c:v>14.148299907953716</c:v>
                </c:pt>
                <c:pt idx="8025">
                  <c:v>13.992836311043646</c:v>
                </c:pt>
                <c:pt idx="8026">
                  <c:v>13.837409518962392</c:v>
                </c:pt>
                <c:pt idx="8027">
                  <c:v>13.681945922052325</c:v>
                </c:pt>
                <c:pt idx="8028">
                  <c:v>13.526482325142258</c:v>
                </c:pt>
                <c:pt idx="8029">
                  <c:v>13.371055533061003</c:v>
                </c:pt>
                <c:pt idx="8030">
                  <c:v>13.21544471683568</c:v>
                </c:pt>
                <c:pt idx="8031">
                  <c:v>13.059981119925613</c:v>
                </c:pt>
                <c:pt idx="8032">
                  <c:v>12.904554327844359</c:v>
                </c:pt>
                <c:pt idx="8033">
                  <c:v>12.727282037425507</c:v>
                </c:pt>
                <c:pt idx="8034">
                  <c:v>12.680228216261327</c:v>
                </c:pt>
                <c:pt idx="8035">
                  <c:v>12.601451154506437</c:v>
                </c:pt>
                <c:pt idx="8036">
                  <c:v>12.510375924910608</c:v>
                </c:pt>
                <c:pt idx="8037">
                  <c:v>12.373099672627562</c:v>
                </c:pt>
                <c:pt idx="8038">
                  <c:v>12.258414804005723</c:v>
                </c:pt>
                <c:pt idx="8039">
                  <c:v>12.117829621454112</c:v>
                </c:pt>
                <c:pt idx="8040">
                  <c:v>12.050944246065809</c:v>
                </c:pt>
                <c:pt idx="8041">
                  <c:v>11.900905429184549</c:v>
                </c:pt>
                <c:pt idx="8042">
                  <c:v>11.85880238476053</c:v>
                </c:pt>
                <c:pt idx="8043">
                  <c:v>11.833335835451468</c:v>
                </c:pt>
                <c:pt idx="8044">
                  <c:v>11.807893379377324</c:v>
                </c:pt>
                <c:pt idx="8045">
                  <c:v>11.782456946611909</c:v>
                </c:pt>
                <c:pt idx="8046">
                  <c:v>11.716661828803051</c:v>
                </c:pt>
                <c:pt idx="8047">
                  <c:v>11.625574305363529</c:v>
                </c:pt>
                <c:pt idx="8048">
                  <c:v>11.48881357170081</c:v>
                </c:pt>
                <c:pt idx="8049">
                  <c:v>11.463643797136038</c:v>
                </c:pt>
                <c:pt idx="8050">
                  <c:v>11.401260719599428</c:v>
                </c:pt>
                <c:pt idx="8051">
                  <c:v>11.297488507739939</c:v>
                </c:pt>
                <c:pt idx="8052">
                  <c:v>11.214654766232734</c:v>
                </c:pt>
                <c:pt idx="8053">
                  <c:v>11.136112120483842</c:v>
                </c:pt>
                <c:pt idx="8054">
                  <c:v>11.057588069111311</c:v>
                </c:pt>
                <c:pt idx="8055">
                  <c:v>10.978971045856976</c:v>
                </c:pt>
                <c:pt idx="8056">
                  <c:v>10.900428400108085</c:v>
                </c:pt>
                <c:pt idx="8057">
                  <c:v>10.821904348735554</c:v>
                </c:pt>
                <c:pt idx="8058">
                  <c:v>10.743361702986665</c:v>
                </c:pt>
                <c:pt idx="8059">
                  <c:v>10.664819057237773</c:v>
                </c:pt>
                <c:pt idx="8060">
                  <c:v>10.586295005865242</c:v>
                </c:pt>
                <c:pt idx="8061">
                  <c:v>10.507752360116351</c:v>
                </c:pt>
                <c:pt idx="8062">
                  <c:v>10.42920971436746</c:v>
                </c:pt>
                <c:pt idx="8063">
                  <c:v>10.350685662994929</c:v>
                </c:pt>
                <c:pt idx="8064">
                  <c:v>10.272143017246037</c:v>
                </c:pt>
                <c:pt idx="8065">
                  <c:v>10.193600371497146</c:v>
                </c:pt>
                <c:pt idx="8066">
                  <c:v>10.115076320124617</c:v>
                </c:pt>
                <c:pt idx="8067">
                  <c:v>10.036533674375725</c:v>
                </c:pt>
                <c:pt idx="8068">
                  <c:v>9.9579166511213906</c:v>
                </c:pt>
                <c:pt idx="8069">
                  <c:v>9.8793740053724974</c:v>
                </c:pt>
                <c:pt idx="8070">
                  <c:v>9.8008499539999683</c:v>
                </c:pt>
                <c:pt idx="8071">
                  <c:v>9.7223073082510769</c:v>
                </c:pt>
                <c:pt idx="8072">
                  <c:v>9.6437646625021856</c:v>
                </c:pt>
                <c:pt idx="8073">
                  <c:v>9.5652406111296546</c:v>
                </c:pt>
                <c:pt idx="8074">
                  <c:v>9.4866979653807633</c:v>
                </c:pt>
                <c:pt idx="8075">
                  <c:v>9.4081553196318719</c:v>
                </c:pt>
                <c:pt idx="8076">
                  <c:v>9.3296312682593427</c:v>
                </c:pt>
                <c:pt idx="8077">
                  <c:v>9.2510886225104514</c:v>
                </c:pt>
                <c:pt idx="8078">
                  <c:v>9.17254597676156</c:v>
                </c:pt>
                <c:pt idx="8079">
                  <c:v>9.0940219253890291</c:v>
                </c:pt>
                <c:pt idx="8080">
                  <c:v>9.0154049021346943</c:v>
                </c:pt>
                <c:pt idx="8081">
                  <c:v>8.9368622563858029</c:v>
                </c:pt>
                <c:pt idx="8082">
                  <c:v>8.858338205013272</c:v>
                </c:pt>
                <c:pt idx="8083">
                  <c:v>8.7797955592643806</c:v>
                </c:pt>
                <c:pt idx="8084">
                  <c:v>8.7012529135154892</c:v>
                </c:pt>
                <c:pt idx="8085">
                  <c:v>8.6227288621429601</c:v>
                </c:pt>
                <c:pt idx="8086">
                  <c:v>8.5441862163940669</c:v>
                </c:pt>
                <c:pt idx="8087">
                  <c:v>8.4656435706451774</c:v>
                </c:pt>
                <c:pt idx="8088">
                  <c:v>8.3871195192726464</c:v>
                </c:pt>
                <c:pt idx="8089">
                  <c:v>8.3085768735237551</c:v>
                </c:pt>
                <c:pt idx="8090">
                  <c:v>8.2300342277748637</c:v>
                </c:pt>
                <c:pt idx="8091">
                  <c:v>8.1515101764023328</c:v>
                </c:pt>
                <c:pt idx="8092">
                  <c:v>8.0729675306534414</c:v>
                </c:pt>
                <c:pt idx="8093">
                  <c:v>7.9943505073991066</c:v>
                </c:pt>
                <c:pt idx="8094">
                  <c:v>7.9158078616502152</c:v>
                </c:pt>
                <c:pt idx="8095">
                  <c:v>7.8372838102776852</c:v>
                </c:pt>
                <c:pt idx="8096">
                  <c:v>7.7587411645287938</c:v>
                </c:pt>
                <c:pt idx="8097">
                  <c:v>7.7389310769230768</c:v>
                </c:pt>
                <c:pt idx="8098">
                  <c:v>7.7028400083532222</c:v>
                </c:pt>
                <c:pt idx="8099">
                  <c:v>7.6484214799713879</c:v>
                </c:pt>
                <c:pt idx="8100">
                  <c:v>7.5394697377205535</c:v>
                </c:pt>
                <c:pt idx="8101">
                  <c:v>7.4488252746781116</c:v>
                </c:pt>
                <c:pt idx="8102">
                  <c:v>7.4115656929678195</c:v>
                </c:pt>
                <c:pt idx="8103">
                  <c:v>7.3224780000000003</c:v>
                </c:pt>
                <c:pt idx="8104">
                  <c:v>7.3189420031026255</c:v>
                </c:pt>
                <c:pt idx="8105">
                  <c:v>7.1955692865491283</c:v>
                </c:pt>
                <c:pt idx="8106">
                  <c:v>7.188001147087955</c:v>
                </c:pt>
                <c:pt idx="8107">
                  <c:v>7.1804347993264654</c:v>
                </c:pt>
                <c:pt idx="8108">
                  <c:v>7.172866659865293</c:v>
                </c:pt>
                <c:pt idx="8109">
                  <c:v>7.1652985204041206</c:v>
                </c:pt>
                <c:pt idx="8110">
                  <c:v>7.1363545569861708</c:v>
                </c:pt>
                <c:pt idx="8111">
                  <c:v>7.0644231833571771</c:v>
                </c:pt>
                <c:pt idx="8112">
                  <c:v>7.0363599256080116</c:v>
                </c:pt>
                <c:pt idx="8113">
                  <c:v>6.9888601867111717</c:v>
                </c:pt>
                <c:pt idx="8114">
                  <c:v>6.9600149120684263</c:v>
                </c:pt>
                <c:pt idx="8115">
                  <c:v>6.9311696374256808</c:v>
                </c:pt>
                <c:pt idx="8116">
                  <c:v>6.9023311916831824</c:v>
                </c:pt>
                <c:pt idx="8117">
                  <c:v>6.873485917040437</c:v>
                </c:pt>
                <c:pt idx="8118">
                  <c:v>6.8446133267967042</c:v>
                </c:pt>
                <c:pt idx="8119">
                  <c:v>6.8157680521539588</c:v>
                </c:pt>
                <c:pt idx="8120">
                  <c:v>6.7869296064114604</c:v>
                </c:pt>
                <c:pt idx="8121">
                  <c:v>6.7580843317687149</c:v>
                </c:pt>
                <c:pt idx="8122">
                  <c:v>6.7292390571259695</c:v>
                </c:pt>
                <c:pt idx="8123">
                  <c:v>6.7004006113834711</c:v>
                </c:pt>
                <c:pt idx="8124">
                  <c:v>6.6715553367407257</c:v>
                </c:pt>
                <c:pt idx="8125">
                  <c:v>6.6427100620979802</c:v>
                </c:pt>
                <c:pt idx="8126">
                  <c:v>6.6138716163554818</c:v>
                </c:pt>
                <c:pt idx="8127">
                  <c:v>6.5850263417127364</c:v>
                </c:pt>
                <c:pt idx="8128">
                  <c:v>6.5561810670699909</c:v>
                </c:pt>
                <c:pt idx="8129">
                  <c:v>6.5273426213274925</c:v>
                </c:pt>
                <c:pt idx="8130">
                  <c:v>6.4984700310837598</c:v>
                </c:pt>
                <c:pt idx="8131">
                  <c:v>6.4696247564410143</c:v>
                </c:pt>
                <c:pt idx="8132">
                  <c:v>6.4407863106985159</c:v>
                </c:pt>
                <c:pt idx="8133">
                  <c:v>6.4119410360557705</c:v>
                </c:pt>
                <c:pt idx="8134">
                  <c:v>6.383095761413025</c:v>
                </c:pt>
                <c:pt idx="8135">
                  <c:v>6.3542573156705267</c:v>
                </c:pt>
                <c:pt idx="8136">
                  <c:v>6.3254120410277812</c:v>
                </c:pt>
                <c:pt idx="8137">
                  <c:v>6.2965667663850358</c:v>
                </c:pt>
                <c:pt idx="8138">
                  <c:v>6.2677283206425365</c:v>
                </c:pt>
                <c:pt idx="8139">
                  <c:v>6.2388830459997919</c:v>
                </c:pt>
                <c:pt idx="8140">
                  <c:v>6.2100377713570465</c:v>
                </c:pt>
                <c:pt idx="8141">
                  <c:v>6.1811993256145481</c:v>
                </c:pt>
                <c:pt idx="8142">
                  <c:v>6.1523540509718027</c:v>
                </c:pt>
                <c:pt idx="8143">
                  <c:v>6.123481460728069</c:v>
                </c:pt>
                <c:pt idx="8144">
                  <c:v>6.0946361860853244</c:v>
                </c:pt>
                <c:pt idx="8145">
                  <c:v>6.0657977403428252</c:v>
                </c:pt>
                <c:pt idx="8146">
                  <c:v>6.0369524657000806</c:v>
                </c:pt>
                <c:pt idx="8147">
                  <c:v>6.0081071910573352</c:v>
                </c:pt>
                <c:pt idx="8148">
                  <c:v>5.9792687453148368</c:v>
                </c:pt>
                <c:pt idx="8149">
                  <c:v>5.9504234706720904</c:v>
                </c:pt>
                <c:pt idx="8150">
                  <c:v>5.9215781960293459</c:v>
                </c:pt>
                <c:pt idx="8151">
                  <c:v>5.8927397502868466</c:v>
                </c:pt>
                <c:pt idx="8152">
                  <c:v>5.8638944756441012</c:v>
                </c:pt>
                <c:pt idx="8153">
                  <c:v>5.8350492010013557</c:v>
                </c:pt>
                <c:pt idx="8154">
                  <c:v>5.8062107552588573</c:v>
                </c:pt>
                <c:pt idx="8155">
                  <c:v>5.7773381650151245</c:v>
                </c:pt>
                <c:pt idx="8156">
                  <c:v>5.7484928903723791</c:v>
                </c:pt>
                <c:pt idx="8157">
                  <c:v>5.7196544446298807</c:v>
                </c:pt>
                <c:pt idx="8158">
                  <c:v>5.6908091699871353</c:v>
                </c:pt>
                <c:pt idx="8159">
                  <c:v>5.6619638953443898</c:v>
                </c:pt>
                <c:pt idx="8160">
                  <c:v>5.6331254496018914</c:v>
                </c:pt>
                <c:pt idx="8161">
                  <c:v>5.6220080000000001</c:v>
                </c:pt>
                <c:pt idx="8162">
                  <c:v>5.6106795799761624</c:v>
                </c:pt>
                <c:pt idx="8163">
                  <c:v>5.6039110000000001</c:v>
                </c:pt>
                <c:pt idx="8164">
                  <c:v>5.5807584601812108</c:v>
                </c:pt>
                <c:pt idx="8165">
                  <c:v>5.58367000635055</c:v>
                </c:pt>
                <c:pt idx="8166">
                  <c:v>5.6067323513971212</c:v>
                </c:pt>
                <c:pt idx="8167">
                  <c:v>5.5893188640406608</c:v>
                </c:pt>
                <c:pt idx="8168">
                  <c:v>5.5751877213045322</c:v>
                </c:pt>
                <c:pt idx="8169">
                  <c:v>5.5677329999999996</c:v>
                </c:pt>
                <c:pt idx="8170">
                  <c:v>5.5658709463677853</c:v>
                </c:pt>
                <c:pt idx="8171">
                  <c:v>5.5631246773236258</c:v>
                </c:pt>
                <c:pt idx="8172">
                  <c:v>5.5603784082794663</c:v>
                </c:pt>
                <c:pt idx="8173">
                  <c:v>5.5576327893936979</c:v>
                </c:pt>
                <c:pt idx="8174">
                  <c:v>5.5548865203495383</c:v>
                </c:pt>
                <c:pt idx="8175">
                  <c:v>5.5521402513053788</c:v>
                </c:pt>
                <c:pt idx="8176">
                  <c:v>5.5493946324196104</c:v>
                </c:pt>
                <c:pt idx="8177">
                  <c:v>5.5466483633754509</c:v>
                </c:pt>
                <c:pt idx="8178">
                  <c:v>5.5439020943312913</c:v>
                </c:pt>
                <c:pt idx="8179">
                  <c:v>5.5301694487937114</c:v>
                </c:pt>
                <c:pt idx="8180">
                  <c:v>5.5274231797495519</c:v>
                </c:pt>
                <c:pt idx="8181">
                  <c:v>5.5246775608637835</c:v>
                </c:pt>
                <c:pt idx="8182">
                  <c:v>5.5219312918196239</c:v>
                </c:pt>
                <c:pt idx="8183">
                  <c:v>5.5191850227754644</c:v>
                </c:pt>
                <c:pt idx="8184">
                  <c:v>5.516439403889696</c:v>
                </c:pt>
                <c:pt idx="8185">
                  <c:v>5.5136931348455365</c:v>
                </c:pt>
                <c:pt idx="8186">
                  <c:v>5.5109468658013769</c:v>
                </c:pt>
                <c:pt idx="8187">
                  <c:v>5.5082012469156085</c:v>
                </c:pt>
                <c:pt idx="8188">
                  <c:v>5.505454977871449</c:v>
                </c:pt>
                <c:pt idx="8189">
                  <c:v>5.502706108193725</c:v>
                </c:pt>
                <c:pt idx="8190">
                  <c:v>5.4999598391495654</c:v>
                </c:pt>
                <c:pt idx="8191">
                  <c:v>5.497214220263797</c:v>
                </c:pt>
                <c:pt idx="8192">
                  <c:v>5.4944679512196375</c:v>
                </c:pt>
                <c:pt idx="8193">
                  <c:v>5.491721682175478</c:v>
                </c:pt>
                <c:pt idx="8194">
                  <c:v>5.4889760632897096</c:v>
                </c:pt>
                <c:pt idx="8195">
                  <c:v>5.48622979424555</c:v>
                </c:pt>
                <c:pt idx="8196">
                  <c:v>5.4834835252013905</c:v>
                </c:pt>
                <c:pt idx="8197">
                  <c:v>5.4807379063156212</c:v>
                </c:pt>
                <c:pt idx="8198">
                  <c:v>5.4779916372714617</c:v>
                </c:pt>
                <c:pt idx="8199">
                  <c:v>5.4752453682273021</c:v>
                </c:pt>
                <c:pt idx="8200">
                  <c:v>5.4724997493415337</c:v>
                </c:pt>
                <c:pt idx="8201">
                  <c:v>5.4697508796638097</c:v>
                </c:pt>
                <c:pt idx="8202">
                  <c:v>5.4670046106196502</c:v>
                </c:pt>
                <c:pt idx="8203">
                  <c:v>5.4642589917338817</c:v>
                </c:pt>
                <c:pt idx="8204">
                  <c:v>5.4615127226897222</c:v>
                </c:pt>
                <c:pt idx="8205">
                  <c:v>5.4587664536455627</c:v>
                </c:pt>
                <c:pt idx="8206">
                  <c:v>5.4560208347597943</c:v>
                </c:pt>
                <c:pt idx="8207">
                  <c:v>5.4532745657156347</c:v>
                </c:pt>
                <c:pt idx="8208">
                  <c:v>5.4505282966714752</c:v>
                </c:pt>
                <c:pt idx="8209">
                  <c:v>5.4477826777857068</c:v>
                </c:pt>
                <c:pt idx="8210">
                  <c:v>5.4450364087415473</c:v>
                </c:pt>
                <c:pt idx="8211">
                  <c:v>5.4422901396973877</c:v>
                </c:pt>
                <c:pt idx="8212">
                  <c:v>5.4307755193133049</c:v>
                </c:pt>
                <c:pt idx="8213">
                  <c:v>5.4439217453505009</c:v>
                </c:pt>
                <c:pt idx="8214">
                  <c:v>5.4485910102502979</c:v>
                </c:pt>
                <c:pt idx="8215">
                  <c:v>5.4303744041487843</c:v>
                </c:pt>
                <c:pt idx="8216">
                  <c:v>5.3796053009060563</c:v>
                </c:pt>
                <c:pt idx="8217">
                  <c:v>5.3616370667620403</c:v>
                </c:pt>
                <c:pt idx="8218">
                  <c:v>5.4242840512514903</c:v>
                </c:pt>
                <c:pt idx="8219">
                  <c:v>5.4254963261802578</c:v>
                </c:pt>
                <c:pt idx="8220">
                  <c:v>5.4162836165951358</c:v>
                </c:pt>
                <c:pt idx="8221">
                  <c:v>5.419531274190553</c:v>
                </c:pt>
                <c:pt idx="8222">
                  <c:v>5.4140135920984749</c:v>
                </c:pt>
                <c:pt idx="8223">
                  <c:v>5.4084946034276395</c:v>
                </c:pt>
                <c:pt idx="8224">
                  <c:v>5.4029769213355623</c:v>
                </c:pt>
                <c:pt idx="8225">
                  <c:v>5.397457932664727</c:v>
                </c:pt>
                <c:pt idx="8226">
                  <c:v>5.3919337176788629</c:v>
                </c:pt>
                <c:pt idx="8227">
                  <c:v>5.3864147290080275</c:v>
                </c:pt>
                <c:pt idx="8228">
                  <c:v>5.3808970469159494</c:v>
                </c:pt>
                <c:pt idx="8229">
                  <c:v>5.3753780582451141</c:v>
                </c:pt>
                <c:pt idx="8230">
                  <c:v>5.3698590695742796</c:v>
                </c:pt>
                <c:pt idx="8231">
                  <c:v>5.3643413874822015</c:v>
                </c:pt>
                <c:pt idx="8232">
                  <c:v>5.3588223988113661</c:v>
                </c:pt>
                <c:pt idx="8233">
                  <c:v>5.3533034101405317</c:v>
                </c:pt>
                <c:pt idx="8234">
                  <c:v>5.3477857280484535</c:v>
                </c:pt>
                <c:pt idx="8235">
                  <c:v>5.3422667393776182</c:v>
                </c:pt>
                <c:pt idx="8236">
                  <c:v>5.3367477507067829</c:v>
                </c:pt>
                <c:pt idx="8237">
                  <c:v>5.3312300686147056</c:v>
                </c:pt>
                <c:pt idx="8238">
                  <c:v>5.3257110799438703</c:v>
                </c:pt>
                <c:pt idx="8239">
                  <c:v>5.3201868649580062</c:v>
                </c:pt>
                <c:pt idx="8240">
                  <c:v>5.3146678762871709</c:v>
                </c:pt>
                <c:pt idx="8241">
                  <c:v>5.3091501941950927</c:v>
                </c:pt>
                <c:pt idx="8242">
                  <c:v>5.3036312055242583</c:v>
                </c:pt>
                <c:pt idx="8243">
                  <c:v>5.2981122168534229</c:v>
                </c:pt>
                <c:pt idx="8244">
                  <c:v>5.3213795321888409</c:v>
                </c:pt>
                <c:pt idx="8245">
                  <c:v>5.307307704648391</c:v>
                </c:pt>
                <c:pt idx="8246">
                  <c:v>5.2963810000000002</c:v>
                </c:pt>
                <c:pt idx="8247">
                  <c:v>5.2963810000000002</c:v>
                </c:pt>
                <c:pt idx="8248">
                  <c:v>5.3354020727056017</c:v>
                </c:pt>
                <c:pt idx="8249">
                  <c:v>5.2981335727229375</c:v>
                </c:pt>
                <c:pt idx="8250">
                  <c:v>5.2782910000000003</c:v>
                </c:pt>
                <c:pt idx="8251">
                  <c:v>5.2514873709177587</c:v>
                </c:pt>
                <c:pt idx="8252">
                  <c:v>5.2691731778731521</c:v>
                </c:pt>
                <c:pt idx="8253">
                  <c:v>5.2777220742378033</c:v>
                </c:pt>
                <c:pt idx="8254">
                  <c:v>5.2769630273586134</c:v>
                </c:pt>
                <c:pt idx="8255">
                  <c:v>5.2762039804794219</c:v>
                </c:pt>
                <c:pt idx="8256">
                  <c:v>5.2754451132988294</c:v>
                </c:pt>
                <c:pt idx="8257">
                  <c:v>5.2746860664196378</c:v>
                </c:pt>
                <c:pt idx="8258">
                  <c:v>5.2739270195404471</c:v>
                </c:pt>
                <c:pt idx="8259">
                  <c:v>5.2731681523598546</c:v>
                </c:pt>
                <c:pt idx="8260">
                  <c:v>5.272409105480663</c:v>
                </c:pt>
                <c:pt idx="8261">
                  <c:v>5.2716500586014723</c:v>
                </c:pt>
                <c:pt idx="8262">
                  <c:v>5.2708911914208798</c:v>
                </c:pt>
                <c:pt idx="8263">
                  <c:v>5.2701321445416882</c:v>
                </c:pt>
                <c:pt idx="8264">
                  <c:v>5.2693723788681046</c:v>
                </c:pt>
                <c:pt idx="8265">
                  <c:v>5.268613331988913</c:v>
                </c:pt>
                <c:pt idx="8266">
                  <c:v>5.2678544648083205</c:v>
                </c:pt>
                <c:pt idx="8267">
                  <c:v>5.2670954179291298</c:v>
                </c:pt>
                <c:pt idx="8268">
                  <c:v>5.2663365507485373</c:v>
                </c:pt>
                <c:pt idx="8269">
                  <c:v>5.2655775038693458</c:v>
                </c:pt>
                <c:pt idx="8270">
                  <c:v>5.264818456990155</c:v>
                </c:pt>
                <c:pt idx="8271">
                  <c:v>5.2640595898095626</c:v>
                </c:pt>
                <c:pt idx="8272">
                  <c:v>5.263300542930371</c:v>
                </c:pt>
                <c:pt idx="8273">
                  <c:v>5.2625414960511803</c:v>
                </c:pt>
                <c:pt idx="8274">
                  <c:v>5.2617826288705878</c:v>
                </c:pt>
                <c:pt idx="8275">
                  <c:v>5.2610235819913971</c:v>
                </c:pt>
                <c:pt idx="8276">
                  <c:v>5.2602638163178126</c:v>
                </c:pt>
                <c:pt idx="8277">
                  <c:v>5.243471292014303</c:v>
                </c:pt>
                <c:pt idx="8278">
                  <c:v>5.2758239260848834</c:v>
                </c:pt>
                <c:pt idx="8279">
                  <c:v>5.2782910000000003</c:v>
                </c:pt>
                <c:pt idx="8280">
                  <c:v>5.2611767529804476</c:v>
                </c:pt>
                <c:pt idx="8281">
                  <c:v>5.2774372164481527</c:v>
                </c:pt>
                <c:pt idx="8282">
                  <c:v>5.2782910000000003</c:v>
                </c:pt>
                <c:pt idx="8283">
                  <c:v>5.2607972031473533</c:v>
                </c:pt>
                <c:pt idx="8284">
                  <c:v>5.2602019999999996</c:v>
                </c:pt>
                <c:pt idx="8285">
                  <c:v>5.2247140906056266</c:v>
                </c:pt>
                <c:pt idx="8286">
                  <c:v>5.2224944185581528</c:v>
                </c:pt>
                <c:pt idx="8287">
                  <c:v>5.2209356776245324</c:v>
                </c:pt>
                <c:pt idx="8288">
                  <c:v>5.2193765675834207</c:v>
                </c:pt>
                <c:pt idx="8289">
                  <c:v>5.2178159811123468</c:v>
                </c:pt>
                <c:pt idx="8290">
                  <c:v>5.2162572401787264</c:v>
                </c:pt>
                <c:pt idx="8291">
                  <c:v>5.2146981301376156</c:v>
                </c:pt>
                <c:pt idx="8292">
                  <c:v>5.213139020096504</c:v>
                </c:pt>
                <c:pt idx="8293">
                  <c:v>5.2115802791628836</c:v>
                </c:pt>
                <c:pt idx="8294">
                  <c:v>5.2100211691217728</c:v>
                </c:pt>
                <c:pt idx="8295">
                  <c:v>5.2084620590806612</c:v>
                </c:pt>
                <c:pt idx="8296">
                  <c:v>5.2069033181470417</c:v>
                </c:pt>
                <c:pt idx="8297">
                  <c:v>5.20534420810593</c:v>
                </c:pt>
                <c:pt idx="8298">
                  <c:v>5.2037850980648193</c:v>
                </c:pt>
                <c:pt idx="8299">
                  <c:v>5.2022263571311989</c:v>
                </c:pt>
                <c:pt idx="8300">
                  <c:v>5.2006672470900872</c:v>
                </c:pt>
                <c:pt idx="8301">
                  <c:v>5.1991066606190133</c:v>
                </c:pt>
                <c:pt idx="8302">
                  <c:v>5.1975475505779025</c:v>
                </c:pt>
                <c:pt idx="8303">
                  <c:v>5.1959888096442821</c:v>
                </c:pt>
                <c:pt idx="8304">
                  <c:v>5.1944296996031705</c:v>
                </c:pt>
                <c:pt idx="8305">
                  <c:v>5.1928705895620597</c:v>
                </c:pt>
                <c:pt idx="8306">
                  <c:v>5.1913118486284393</c:v>
                </c:pt>
                <c:pt idx="8307">
                  <c:v>5.1897527385873286</c:v>
                </c:pt>
                <c:pt idx="8308">
                  <c:v>5.1881936285462169</c:v>
                </c:pt>
                <c:pt idx="8309">
                  <c:v>5.1866348876125965</c:v>
                </c:pt>
                <c:pt idx="8310">
                  <c:v>5.1850757775714857</c:v>
                </c:pt>
                <c:pt idx="8311">
                  <c:v>5.1835166675303741</c:v>
                </c:pt>
                <c:pt idx="8312">
                  <c:v>5.1819579265967546</c:v>
                </c:pt>
                <c:pt idx="8313">
                  <c:v>5.1803988165556429</c:v>
                </c:pt>
                <c:pt idx="8314">
                  <c:v>5.178838230084569</c:v>
                </c:pt>
                <c:pt idx="8315">
                  <c:v>5.1772794891509486</c:v>
                </c:pt>
                <c:pt idx="8316">
                  <c:v>5.175720379109837</c:v>
                </c:pt>
                <c:pt idx="8317">
                  <c:v>5.1741612690687262</c:v>
                </c:pt>
                <c:pt idx="8318">
                  <c:v>5.1726025281351058</c:v>
                </c:pt>
                <c:pt idx="8319">
                  <c:v>5.171043418093995</c:v>
                </c:pt>
                <c:pt idx="8320">
                  <c:v>5.1694843080528834</c:v>
                </c:pt>
                <c:pt idx="8321">
                  <c:v>5.167925567119263</c:v>
                </c:pt>
                <c:pt idx="8322">
                  <c:v>5.1663664570781522</c:v>
                </c:pt>
                <c:pt idx="8323">
                  <c:v>5.1648073470370415</c:v>
                </c:pt>
                <c:pt idx="8324">
                  <c:v>5.1632486061034211</c:v>
                </c:pt>
                <c:pt idx="8325">
                  <c:v>5.1616894960623094</c:v>
                </c:pt>
                <c:pt idx="8326">
                  <c:v>5.1601289095912355</c:v>
                </c:pt>
                <c:pt idx="8327">
                  <c:v>5.1585697995501247</c:v>
                </c:pt>
                <c:pt idx="8328">
                  <c:v>5.1570110586165043</c:v>
                </c:pt>
                <c:pt idx="8329">
                  <c:v>5.1554519485753927</c:v>
                </c:pt>
                <c:pt idx="8330">
                  <c:v>5.1538928385342819</c:v>
                </c:pt>
                <c:pt idx="8331">
                  <c:v>5.1523340976006615</c:v>
                </c:pt>
                <c:pt idx="8332">
                  <c:v>5.1206775768772355</c:v>
                </c:pt>
                <c:pt idx="8333">
                  <c:v>5.1392124907010022</c:v>
                </c:pt>
                <c:pt idx="8334">
                  <c:v>5.1591684635193138</c:v>
                </c:pt>
                <c:pt idx="8335">
                  <c:v>5.1623663825983321</c:v>
                </c:pt>
                <c:pt idx="8336">
                  <c:v>5.1589139785407729</c:v>
                </c:pt>
                <c:pt idx="8337">
                  <c:v>5.1516590000000004</c:v>
                </c:pt>
                <c:pt idx="8338">
                  <c:v>5.1516590000000004</c:v>
                </c:pt>
                <c:pt idx="8339">
                  <c:v>5.1628924803337313</c:v>
                </c:pt>
                <c:pt idx="8340">
                  <c:v>5.1129668545541254</c:v>
                </c:pt>
                <c:pt idx="8341">
                  <c:v>5.0793030000000003</c:v>
                </c:pt>
                <c:pt idx="8342">
                  <c:v>5.0793030000000003</c:v>
                </c:pt>
                <c:pt idx="8343">
                  <c:v>5.0793030000000003</c:v>
                </c:pt>
                <c:pt idx="8344">
                  <c:v>5.106048816881259</c:v>
                </c:pt>
                <c:pt idx="8345">
                  <c:v>5.1516599999999997</c:v>
                </c:pt>
                <c:pt idx="8346">
                  <c:v>5.1697490000000004</c:v>
                </c:pt>
                <c:pt idx="8347">
                  <c:v>5.1790436578445398</c:v>
                </c:pt>
                <c:pt idx="8348">
                  <c:v>5.1972662176919409</c:v>
                </c:pt>
                <c:pt idx="8349">
                  <c:v>5.2044818738765821</c:v>
                </c:pt>
                <c:pt idx="8350">
                  <c:v>5.2017095140096821</c:v>
                </c:pt>
                <c:pt idx="8351">
                  <c:v>5.198934528801999</c:v>
                </c:pt>
                <c:pt idx="8352">
                  <c:v>5.196162168935099</c:v>
                </c:pt>
                <c:pt idx="8353">
                  <c:v>5.193390465403394</c:v>
                </c:pt>
                <c:pt idx="8354">
                  <c:v>5.1906181055364939</c:v>
                </c:pt>
                <c:pt idx="8355">
                  <c:v>5.1878457456695939</c:v>
                </c:pt>
                <c:pt idx="8356">
                  <c:v>5.1850740421378889</c:v>
                </c:pt>
                <c:pt idx="8357">
                  <c:v>5.1823016822709889</c:v>
                </c:pt>
                <c:pt idx="8358">
                  <c:v>5.1795293224040888</c:v>
                </c:pt>
                <c:pt idx="8359">
                  <c:v>5.1767576188723838</c:v>
                </c:pt>
                <c:pt idx="8360">
                  <c:v>5.1739852590054838</c:v>
                </c:pt>
                <c:pt idx="8361">
                  <c:v>5.1712128991385837</c:v>
                </c:pt>
                <c:pt idx="8362">
                  <c:v>5.1684411956068788</c:v>
                </c:pt>
                <c:pt idx="8363">
                  <c:v>5.1656688357399787</c:v>
                </c:pt>
                <c:pt idx="8364">
                  <c:v>5.1628938505322957</c:v>
                </c:pt>
                <c:pt idx="8365">
                  <c:v>5.1601221470005907</c:v>
                </c:pt>
                <c:pt idx="8366">
                  <c:v>5.1573497871336906</c:v>
                </c:pt>
                <c:pt idx="8367">
                  <c:v>5.1545774272667906</c:v>
                </c:pt>
                <c:pt idx="8368">
                  <c:v>5.1518057237350865</c:v>
                </c:pt>
                <c:pt idx="8369">
                  <c:v>5.1490333638681856</c:v>
                </c:pt>
                <c:pt idx="8370">
                  <c:v>5.1462610040012855</c:v>
                </c:pt>
                <c:pt idx="8371">
                  <c:v>5.1434893004695814</c:v>
                </c:pt>
                <c:pt idx="8372">
                  <c:v>5.1407169406026814</c:v>
                </c:pt>
                <c:pt idx="8373">
                  <c:v>5.1379445807357804</c:v>
                </c:pt>
                <c:pt idx="8374">
                  <c:v>5.1351728772040763</c:v>
                </c:pt>
                <c:pt idx="8375">
                  <c:v>5.1324005173371763</c:v>
                </c:pt>
                <c:pt idx="8376">
                  <c:v>5.1296255321294923</c:v>
                </c:pt>
                <c:pt idx="8377">
                  <c:v>5.1268531722625923</c:v>
                </c:pt>
                <c:pt idx="8378">
                  <c:v>5.1240814687308882</c:v>
                </c:pt>
                <c:pt idx="8379">
                  <c:v>5.1213091088639873</c:v>
                </c:pt>
                <c:pt idx="8380">
                  <c:v>5.1185367489970872</c:v>
                </c:pt>
                <c:pt idx="8381">
                  <c:v>5.1157650454653831</c:v>
                </c:pt>
                <c:pt idx="8382">
                  <c:v>5.1129926855984831</c:v>
                </c:pt>
                <c:pt idx="8383">
                  <c:v>5.1102203257315821</c:v>
                </c:pt>
                <c:pt idx="8384">
                  <c:v>5.1074486221998781</c:v>
                </c:pt>
                <c:pt idx="8385">
                  <c:v>5.104676262332978</c:v>
                </c:pt>
                <c:pt idx="8386">
                  <c:v>5.1019039024660771</c:v>
                </c:pt>
                <c:pt idx="8387">
                  <c:v>5.099132198934373</c:v>
                </c:pt>
                <c:pt idx="8388">
                  <c:v>5.0963598390674729</c:v>
                </c:pt>
                <c:pt idx="8389">
                  <c:v>5.0935848538597899</c:v>
                </c:pt>
                <c:pt idx="8390">
                  <c:v>5.0908131503280849</c:v>
                </c:pt>
                <c:pt idx="8391">
                  <c:v>5.0649951353473455</c:v>
                </c:pt>
                <c:pt idx="8392">
                  <c:v>5.0613369778331014</c:v>
                </c:pt>
                <c:pt idx="8393">
                  <c:v>5.0612139999999997</c:v>
                </c:pt>
                <c:pt idx="8394">
                  <c:v>5.0612139999999997</c:v>
                </c:pt>
                <c:pt idx="8395">
                  <c:v>5.0969276198189615</c:v>
                </c:pt>
                <c:pt idx="8396">
                  <c:v>5.0614382321811675</c:v>
                </c:pt>
                <c:pt idx="8397">
                  <c:v>5.133576250660834</c:v>
                </c:pt>
                <c:pt idx="8398">
                  <c:v>5.1391261991624253</c:v>
                </c:pt>
                <c:pt idx="8399">
                  <c:v>5.1446695843379739</c:v>
                </c:pt>
                <c:pt idx="8400">
                  <c:v>5.1502142821787311</c:v>
                </c:pt>
                <c:pt idx="8401">
                  <c:v>5.1557589800194883</c:v>
                </c:pt>
                <c:pt idx="8402">
                  <c:v>5.1613023651950369</c:v>
                </c:pt>
                <c:pt idx="8403">
                  <c:v>5.1668470630357941</c:v>
                </c:pt>
                <c:pt idx="8404">
                  <c:v>5.1723917608765513</c:v>
                </c:pt>
                <c:pt idx="8405">
                  <c:v>5.1779351460520999</c:v>
                </c:pt>
                <c:pt idx="8406">
                  <c:v>5.1834798438928571</c:v>
                </c:pt>
                <c:pt idx="8407">
                  <c:v>5.1890245417336143</c:v>
                </c:pt>
                <c:pt idx="8408">
                  <c:v>5.1945679269091629</c:v>
                </c:pt>
                <c:pt idx="8409">
                  <c:v>5.2001126247499201</c:v>
                </c:pt>
                <c:pt idx="8410">
                  <c:v>5.2056625732515105</c:v>
                </c:pt>
                <c:pt idx="8411">
                  <c:v>5.2112072710922677</c:v>
                </c:pt>
                <c:pt idx="8412">
                  <c:v>5.2167506562678163</c:v>
                </c:pt>
                <c:pt idx="8413">
                  <c:v>5.2222953541085735</c:v>
                </c:pt>
                <c:pt idx="8414">
                  <c:v>5.2278400519493307</c:v>
                </c:pt>
                <c:pt idx="8415">
                  <c:v>5.2333834371248793</c:v>
                </c:pt>
                <c:pt idx="8416">
                  <c:v>5.2389281349656365</c:v>
                </c:pt>
                <c:pt idx="8417">
                  <c:v>5.2444728328063936</c:v>
                </c:pt>
                <c:pt idx="8418">
                  <c:v>5.2500162179819423</c:v>
                </c:pt>
                <c:pt idx="8419">
                  <c:v>5.2555609158226995</c:v>
                </c:pt>
                <c:pt idx="8420">
                  <c:v>5.2666489988390053</c:v>
                </c:pt>
                <c:pt idx="8421">
                  <c:v>5.2721936966797625</c:v>
                </c:pt>
                <c:pt idx="8422">
                  <c:v>5.2777436451813537</c:v>
                </c:pt>
                <c:pt idx="8423">
                  <c:v>5.2832870303569024</c:v>
                </c:pt>
                <c:pt idx="8424">
                  <c:v>5.2888317281976596</c:v>
                </c:pt>
                <c:pt idx="8425">
                  <c:v>5.2943764260384167</c:v>
                </c:pt>
                <c:pt idx="8426">
                  <c:v>5.2999198112139654</c:v>
                </c:pt>
                <c:pt idx="8427">
                  <c:v>5.3054645090547226</c:v>
                </c:pt>
                <c:pt idx="8428">
                  <c:v>5.3110092068954797</c:v>
                </c:pt>
                <c:pt idx="8429">
                  <c:v>5.3165525920710284</c:v>
                </c:pt>
                <c:pt idx="8430">
                  <c:v>5.3220972899117855</c:v>
                </c:pt>
                <c:pt idx="8431">
                  <c:v>5.3276419877525427</c:v>
                </c:pt>
                <c:pt idx="8432">
                  <c:v>5.3331853729280914</c:v>
                </c:pt>
                <c:pt idx="8433">
                  <c:v>5.3387300707688485</c:v>
                </c:pt>
                <c:pt idx="8434">
                  <c:v>5.3442800192704398</c:v>
                </c:pt>
                <c:pt idx="8435">
                  <c:v>5.349824717111197</c:v>
                </c:pt>
                <c:pt idx="8436">
                  <c:v>5.3553681022867456</c:v>
                </c:pt>
                <c:pt idx="8437">
                  <c:v>5.3609128001275028</c:v>
                </c:pt>
                <c:pt idx="8438">
                  <c:v>5.3664574979682591</c:v>
                </c:pt>
                <c:pt idx="8439">
                  <c:v>5.3720008831438077</c:v>
                </c:pt>
                <c:pt idx="8440">
                  <c:v>5.3775455809845649</c:v>
                </c:pt>
                <c:pt idx="8441">
                  <c:v>5.3830902788253221</c:v>
                </c:pt>
                <c:pt idx="8442">
                  <c:v>5.3750075722460657</c:v>
                </c:pt>
                <c:pt idx="8443">
                  <c:v>5.3566971654350413</c:v>
                </c:pt>
                <c:pt idx="8444">
                  <c:v>5.3749126847877919</c:v>
                </c:pt>
                <c:pt idx="8445">
                  <c:v>5.3805352288782817</c:v>
                </c:pt>
                <c:pt idx="8446">
                  <c:v>5.3494363159399567</c:v>
                </c:pt>
                <c:pt idx="8447">
                  <c:v>5.352277973147153</c:v>
                </c:pt>
                <c:pt idx="8448">
                  <c:v>5.3546923684210528</c:v>
                </c:pt>
                <c:pt idx="8449">
                  <c:v>5.3800043037160554</c:v>
                </c:pt>
                <c:pt idx="8450">
                  <c:v>5.3826383868891536</c:v>
                </c:pt>
                <c:pt idx="8451">
                  <c:v>5.4043649224282353</c:v>
                </c:pt>
                <c:pt idx="8452">
                  <c:v>5.4029266553976472</c:v>
                </c:pt>
                <c:pt idx="8453">
                  <c:v>5.401488388367059</c:v>
                </c:pt>
                <c:pt idx="8454">
                  <c:v>5.4000504618352947</c:v>
                </c:pt>
                <c:pt idx="8455">
                  <c:v>5.3986121948047057</c:v>
                </c:pt>
                <c:pt idx="8456">
                  <c:v>5.3971739277741175</c:v>
                </c:pt>
                <c:pt idx="8457">
                  <c:v>5.3957360012423532</c:v>
                </c:pt>
                <c:pt idx="8458">
                  <c:v>5.3942977342117651</c:v>
                </c:pt>
                <c:pt idx="8459">
                  <c:v>5.3928581051858826</c:v>
                </c:pt>
                <c:pt idx="8460">
                  <c:v>5.3914198381552945</c:v>
                </c:pt>
                <c:pt idx="8461">
                  <c:v>5.3899819116235301</c:v>
                </c:pt>
                <c:pt idx="8462">
                  <c:v>5.3885436445929411</c:v>
                </c:pt>
                <c:pt idx="8463">
                  <c:v>5.387105377562353</c:v>
                </c:pt>
                <c:pt idx="8464">
                  <c:v>5.3424977696709588</c:v>
                </c:pt>
                <c:pt idx="8465">
                  <c:v>5.3474715493562233</c:v>
                </c:pt>
                <c:pt idx="8466">
                  <c:v>5.3656877649582837</c:v>
                </c:pt>
                <c:pt idx="8467">
                  <c:v>5.3384260672389123</c:v>
                </c:pt>
                <c:pt idx="8468">
                  <c:v>5.3172726480686698</c:v>
                </c:pt>
                <c:pt idx="8469">
                  <c:v>5.3452991163289632</c:v>
                </c:pt>
                <c:pt idx="8470">
                  <c:v>5.3351134644730562</c:v>
                </c:pt>
                <c:pt idx="8471">
                  <c:v>5.3168930772532184</c:v>
                </c:pt>
                <c:pt idx="8472">
                  <c:v>5.2986619420738981</c:v>
                </c:pt>
                <c:pt idx="8473">
                  <c:v>5.298293050220777</c:v>
                </c:pt>
                <c:pt idx="8474">
                  <c:v>5.3004794335809722</c:v>
                </c:pt>
                <c:pt idx="8475">
                  <c:v>5.3026658169411673</c:v>
                </c:pt>
                <c:pt idx="8476">
                  <c:v>5.3048516826916661</c:v>
                </c:pt>
                <c:pt idx="8477">
                  <c:v>5.3070380660518612</c:v>
                </c:pt>
                <c:pt idx="8478">
                  <c:v>5.3092244494120564</c:v>
                </c:pt>
                <c:pt idx="8479">
                  <c:v>5.3114103151625551</c:v>
                </c:pt>
                <c:pt idx="8480">
                  <c:v>5.3135966985227503</c:v>
                </c:pt>
                <c:pt idx="8481">
                  <c:v>5.3157830818829455</c:v>
                </c:pt>
                <c:pt idx="8482">
                  <c:v>5.322343784792622</c:v>
                </c:pt>
                <c:pt idx="8483">
                  <c:v>5.3245301681528181</c:v>
                </c:pt>
                <c:pt idx="8484">
                  <c:v>5.3267160339033159</c:v>
                </c:pt>
                <c:pt idx="8485">
                  <c:v>5.3289024172635111</c:v>
                </c:pt>
                <c:pt idx="8486">
                  <c:v>5.3310888006237063</c:v>
                </c:pt>
                <c:pt idx="8487">
                  <c:v>5.333274666374205</c:v>
                </c:pt>
                <c:pt idx="8488">
                  <c:v>5.3354610497344002</c:v>
                </c:pt>
                <c:pt idx="8489">
                  <c:v>5.3376474330945953</c:v>
                </c:pt>
                <c:pt idx="8490">
                  <c:v>5.3398332988450941</c:v>
                </c:pt>
                <c:pt idx="8491">
                  <c:v>5.3420196822052892</c:v>
                </c:pt>
                <c:pt idx="8492">
                  <c:v>5.3506559999999999</c:v>
                </c:pt>
                <c:pt idx="8493">
                  <c:v>5.3485598281287245</c:v>
                </c:pt>
                <c:pt idx="8494">
                  <c:v>5.3156422188841201</c:v>
                </c:pt>
                <c:pt idx="8495">
                  <c:v>5.3338621220791609</c:v>
                </c:pt>
                <c:pt idx="8496">
                  <c:v>5.3520832846245527</c:v>
                </c:pt>
                <c:pt idx="8497">
                  <c:v>5.3656389055793987</c:v>
                </c:pt>
                <c:pt idx="8498">
                  <c:v>5.3342418397711011</c:v>
                </c:pt>
                <c:pt idx="8499">
                  <c:v>5.3488484569725863</c:v>
                </c:pt>
                <c:pt idx="8500">
                  <c:v>5.3344921082498802</c:v>
                </c:pt>
                <c:pt idx="8501">
                  <c:v>5.3513746586876119</c:v>
                </c:pt>
                <c:pt idx="8502">
                  <c:v>5.3577238127415532</c:v>
                </c:pt>
                <c:pt idx="8503">
                  <c:v>5.3640744702655532</c:v>
                </c:pt>
                <c:pt idx="8504">
                  <c:v>5.3704311416697834</c:v>
                </c:pt>
                <c:pt idx="8505">
                  <c:v>5.3767817991937834</c:v>
                </c:pt>
                <c:pt idx="8506">
                  <c:v>5.3831309532477247</c:v>
                </c:pt>
                <c:pt idx="8507">
                  <c:v>5.3564489821173105</c:v>
                </c:pt>
                <c:pt idx="8508">
                  <c:v>5.3148866364790415</c:v>
                </c:pt>
                <c:pt idx="8509">
                  <c:v>5.3158713817894769</c:v>
                </c:pt>
                <c:pt idx="8510">
                  <c:v>5.3168563602861099</c:v>
                </c:pt>
                <c:pt idx="8511">
                  <c:v>5.3178413387827428</c:v>
                </c:pt>
                <c:pt idx="8512">
                  <c:v>5.3188260840931791</c:v>
                </c:pt>
                <c:pt idx="8513">
                  <c:v>5.3198110625898121</c:v>
                </c:pt>
                <c:pt idx="8514">
                  <c:v>5.320796041086445</c:v>
                </c:pt>
                <c:pt idx="8515">
                  <c:v>5.3217807863968813</c:v>
                </c:pt>
                <c:pt idx="8516">
                  <c:v>5.3227666976383023</c:v>
                </c:pt>
                <c:pt idx="8517">
                  <c:v>5.3237516761349353</c:v>
                </c:pt>
                <c:pt idx="8518">
                  <c:v>5.3247364214453716</c:v>
                </c:pt>
                <c:pt idx="8519">
                  <c:v>5.3257213999420046</c:v>
                </c:pt>
                <c:pt idx="8520">
                  <c:v>5.3267063784386375</c:v>
                </c:pt>
                <c:pt idx="8521">
                  <c:v>5.3276911237490738</c:v>
                </c:pt>
                <c:pt idx="8522">
                  <c:v>5.3286761022457068</c:v>
                </c:pt>
                <c:pt idx="8523">
                  <c:v>5.3296610807423397</c:v>
                </c:pt>
                <c:pt idx="8524">
                  <c:v>5.3306458260527751</c:v>
                </c:pt>
                <c:pt idx="8525">
                  <c:v>5.331630804549409</c:v>
                </c:pt>
                <c:pt idx="8526">
                  <c:v>5.3326157830460419</c:v>
                </c:pt>
                <c:pt idx="8527">
                  <c:v>5.3336005283564774</c:v>
                </c:pt>
                <c:pt idx="8528">
                  <c:v>5.3345855068531103</c:v>
                </c:pt>
                <c:pt idx="8529">
                  <c:v>5.3355714180945322</c:v>
                </c:pt>
                <c:pt idx="8530">
                  <c:v>5.3365563965911651</c:v>
                </c:pt>
                <c:pt idx="8531">
                  <c:v>5.3375411419016014</c:v>
                </c:pt>
                <c:pt idx="8532">
                  <c:v>5.3385261203982344</c:v>
                </c:pt>
                <c:pt idx="8533">
                  <c:v>5.3395110988948673</c:v>
                </c:pt>
                <c:pt idx="8534">
                  <c:v>5.3404958442053037</c:v>
                </c:pt>
                <c:pt idx="8535">
                  <c:v>5.3414808227019366</c:v>
                </c:pt>
                <c:pt idx="8536">
                  <c:v>5.3424658011985695</c:v>
                </c:pt>
                <c:pt idx="8537">
                  <c:v>5.343450546509005</c:v>
                </c:pt>
                <c:pt idx="8538">
                  <c:v>5.3444355250056379</c:v>
                </c:pt>
                <c:pt idx="8539">
                  <c:v>5.3454205035022717</c:v>
                </c:pt>
                <c:pt idx="8540">
                  <c:v>5.3464052488127072</c:v>
                </c:pt>
                <c:pt idx="8541">
                  <c:v>5.3309782195470801</c:v>
                </c:pt>
                <c:pt idx="8542">
                  <c:v>5.2890391611826422</c:v>
                </c:pt>
                <c:pt idx="8543">
                  <c:v>5.3039796227944684</c:v>
                </c:pt>
                <c:pt idx="8544">
                  <c:v>5.3015034181168055</c:v>
                </c:pt>
                <c:pt idx="8545">
                  <c:v>5.270191337625179</c:v>
                </c:pt>
                <c:pt idx="8546">
                  <c:v>5.2999114563245824</c:v>
                </c:pt>
                <c:pt idx="8547">
                  <c:v>5.2877684470111932</c:v>
                </c:pt>
                <c:pt idx="8548">
                  <c:v>5.2917657639484981</c:v>
                </c:pt>
                <c:pt idx="8549">
                  <c:v>5.2895708860344524</c:v>
                </c:pt>
                <c:pt idx="8550">
                  <c:v>5.2804619812242954</c:v>
                </c:pt>
                <c:pt idx="8551">
                  <c:v>5.2713552328783448</c:v>
                </c:pt>
                <c:pt idx="8552">
                  <c:v>5.2622463280681879</c:v>
                </c:pt>
                <c:pt idx="8553">
                  <c:v>5.2743316051502145</c:v>
                </c:pt>
                <c:pt idx="8554">
                  <c:v>5.2640397139451727</c:v>
                </c:pt>
                <c:pt idx="8555">
                  <c:v>5.2458222370052452</c:v>
                </c:pt>
                <c:pt idx="8556">
                  <c:v>5.25663600620525</c:v>
                </c:pt>
                <c:pt idx="8557">
                  <c:v>5.2162998806858774</c:v>
                </c:pt>
                <c:pt idx="8558">
                  <c:v>5.2502129384835472</c:v>
                </c:pt>
                <c:pt idx="8559">
                  <c:v>5.2154932448687354</c:v>
                </c:pt>
                <c:pt idx="8560">
                  <c:v>5.1909152226720652</c:v>
                </c:pt>
                <c:pt idx="8561">
                  <c:v>5.1726818850739154</c:v>
                </c:pt>
                <c:pt idx="8562">
                  <c:v>5.1721060591022736</c:v>
                </c:pt>
                <c:pt idx="8563">
                  <c:v>5.1749147105099764</c:v>
                </c:pt>
                <c:pt idx="8564">
                  <c:v>5.1777240270020757</c:v>
                </c:pt>
                <c:pt idx="8565">
                  <c:v>5.1805333434941749</c:v>
                </c:pt>
                <c:pt idx="8566">
                  <c:v>5.1833419949018777</c:v>
                </c:pt>
                <c:pt idx="8567">
                  <c:v>5.186151311393977</c:v>
                </c:pt>
                <c:pt idx="8568">
                  <c:v>5.1889606278860771</c:v>
                </c:pt>
                <c:pt idx="8569">
                  <c:v>5.19176927929378</c:v>
                </c:pt>
                <c:pt idx="8570">
                  <c:v>5.1945785957858792</c:v>
                </c:pt>
                <c:pt idx="8571">
                  <c:v>5.1973879122779785</c:v>
                </c:pt>
                <c:pt idx="8572">
                  <c:v>5.2001965636856813</c:v>
                </c:pt>
                <c:pt idx="8573">
                  <c:v>5.2030058801777805</c:v>
                </c:pt>
                <c:pt idx="8574">
                  <c:v>5.2058178570074674</c:v>
                </c:pt>
                <c:pt idx="8575">
                  <c:v>5.2086271734995675</c:v>
                </c:pt>
                <c:pt idx="8576">
                  <c:v>5.2114358249072703</c:v>
                </c:pt>
                <c:pt idx="8577">
                  <c:v>5.2142451413993696</c:v>
                </c:pt>
                <c:pt idx="8578">
                  <c:v>5.2170544578914688</c:v>
                </c:pt>
                <c:pt idx="8579">
                  <c:v>5.2198631092991716</c:v>
                </c:pt>
                <c:pt idx="8580">
                  <c:v>5.2226724257912709</c:v>
                </c:pt>
                <c:pt idx="8581">
                  <c:v>5.225481742283371</c:v>
                </c:pt>
                <c:pt idx="8582">
                  <c:v>5.2282903936910738</c:v>
                </c:pt>
                <c:pt idx="8583">
                  <c:v>5.2310997101831731</c:v>
                </c:pt>
                <c:pt idx="8584">
                  <c:v>5.2339090266752724</c:v>
                </c:pt>
                <c:pt idx="8585">
                  <c:v>5.2367176780829752</c:v>
                </c:pt>
                <c:pt idx="8586">
                  <c:v>5.239529654912662</c:v>
                </c:pt>
                <c:pt idx="8587">
                  <c:v>5.2423389714047612</c:v>
                </c:pt>
                <c:pt idx="8588">
                  <c:v>5.245147622812464</c:v>
                </c:pt>
                <c:pt idx="8589">
                  <c:v>5.2479569393045642</c:v>
                </c:pt>
                <c:pt idx="8590">
                  <c:v>5.2507662557966635</c:v>
                </c:pt>
                <c:pt idx="8591">
                  <c:v>5.2535749072043663</c:v>
                </c:pt>
                <c:pt idx="8592">
                  <c:v>5.2563842236964655</c:v>
                </c:pt>
                <c:pt idx="8593">
                  <c:v>5.2591935401885657</c:v>
                </c:pt>
                <c:pt idx="8594">
                  <c:v>5.2620021915962676</c:v>
                </c:pt>
                <c:pt idx="8595">
                  <c:v>5.2648115080883677</c:v>
                </c:pt>
                <c:pt idx="8596">
                  <c:v>5.267620824580467</c:v>
                </c:pt>
                <c:pt idx="8597">
                  <c:v>5.2704294759881698</c:v>
                </c:pt>
                <c:pt idx="8598">
                  <c:v>5.2732387924802691</c:v>
                </c:pt>
                <c:pt idx="8599">
                  <c:v>5.2760507693099559</c:v>
                </c:pt>
                <c:pt idx="8600">
                  <c:v>5.278860085802056</c:v>
                </c:pt>
                <c:pt idx="8601">
                  <c:v>5.2816687372097579</c:v>
                </c:pt>
                <c:pt idx="8602">
                  <c:v>5.2844780537018581</c:v>
                </c:pt>
                <c:pt idx="8603">
                  <c:v>5.2872873701939573</c:v>
                </c:pt>
                <c:pt idx="8604">
                  <c:v>5.2900960216016601</c:v>
                </c:pt>
                <c:pt idx="8605">
                  <c:v>5.2929053380937594</c:v>
                </c:pt>
                <c:pt idx="8606">
                  <c:v>5.2957146545858595</c:v>
                </c:pt>
                <c:pt idx="8607">
                  <c:v>5.2985233059935624</c:v>
                </c:pt>
                <c:pt idx="8608">
                  <c:v>5.3013326224856616</c:v>
                </c:pt>
                <c:pt idx="8609">
                  <c:v>5.3041419389777609</c:v>
                </c:pt>
                <c:pt idx="8610">
                  <c:v>5.3069505903854637</c:v>
                </c:pt>
                <c:pt idx="8611">
                  <c:v>5.3097625672151505</c:v>
                </c:pt>
                <c:pt idx="8612">
                  <c:v>5.3322351038987561</c:v>
                </c:pt>
                <c:pt idx="8613">
                  <c:v>5.3648019856938483</c:v>
                </c:pt>
                <c:pt idx="8614">
                  <c:v>5.3849884476758048</c:v>
                </c:pt>
                <c:pt idx="8615">
                  <c:v>5.4032020865522172</c:v>
                </c:pt>
                <c:pt idx="8616">
                  <c:v>5.4049230000000001</c:v>
                </c:pt>
                <c:pt idx="8617">
                  <c:v>5.4049230000000001</c:v>
                </c:pt>
                <c:pt idx="8618">
                  <c:v>5.4720072231759653</c:v>
                </c:pt>
                <c:pt idx="8619">
                  <c:v>5.511075561278016</c:v>
                </c:pt>
                <c:pt idx="8620">
                  <c:v>5.479425770917759</c:v>
                </c:pt>
                <c:pt idx="8621">
                  <c:v>5.511584503099666</c:v>
                </c:pt>
                <c:pt idx="8622">
                  <c:v>5.5180994626693822</c:v>
                </c:pt>
                <c:pt idx="8623">
                  <c:v>5.5229873453948422</c:v>
                </c:pt>
                <c:pt idx="8624">
                  <c:v>5.5278752281203021</c:v>
                </c:pt>
                <c:pt idx="8625">
                  <c:v>5.5327619536765571</c:v>
                </c:pt>
                <c:pt idx="8626">
                  <c:v>5.537649836402017</c:v>
                </c:pt>
                <c:pt idx="8627">
                  <c:v>5.5425377191274778</c:v>
                </c:pt>
                <c:pt idx="8628">
                  <c:v>5.547424444683732</c:v>
                </c:pt>
                <c:pt idx="8629">
                  <c:v>5.5523169560860159</c:v>
                </c:pt>
                <c:pt idx="8630">
                  <c:v>5.5572048388114759</c:v>
                </c:pt>
                <c:pt idx="8631">
                  <c:v>5.56209156436773</c:v>
                </c:pt>
                <c:pt idx="8632">
                  <c:v>5.5669794470931908</c:v>
                </c:pt>
                <c:pt idx="8633">
                  <c:v>5.5718673298186507</c:v>
                </c:pt>
                <c:pt idx="8634">
                  <c:v>5.5767540553749058</c:v>
                </c:pt>
                <c:pt idx="8635">
                  <c:v>5.5816419381003657</c:v>
                </c:pt>
                <c:pt idx="8636">
                  <c:v>5.5865298208258256</c:v>
                </c:pt>
                <c:pt idx="8637">
                  <c:v>5.5914165463820806</c:v>
                </c:pt>
                <c:pt idx="8638">
                  <c:v>5.5963044291075406</c:v>
                </c:pt>
                <c:pt idx="8639">
                  <c:v>5.6011923118330014</c:v>
                </c:pt>
                <c:pt idx="8640">
                  <c:v>5.6060790373892555</c:v>
                </c:pt>
                <c:pt idx="8641">
                  <c:v>5.6109669201147154</c:v>
                </c:pt>
                <c:pt idx="8642">
                  <c:v>5.6158594315169994</c:v>
                </c:pt>
                <c:pt idx="8643">
                  <c:v>5.6207473142424602</c:v>
                </c:pt>
                <c:pt idx="8644">
                  <c:v>5.6256340397987143</c:v>
                </c:pt>
                <c:pt idx="8645">
                  <c:v>5.6305219225241743</c:v>
                </c:pt>
                <c:pt idx="8646">
                  <c:v>5.6354098052496351</c:v>
                </c:pt>
                <c:pt idx="8647">
                  <c:v>5.6402965308058892</c:v>
                </c:pt>
                <c:pt idx="8648">
                  <c:v>5.64518441353135</c:v>
                </c:pt>
                <c:pt idx="8649">
                  <c:v>5.65007229625681</c:v>
                </c:pt>
                <c:pt idx="8650">
                  <c:v>5.6549590218130641</c:v>
                </c:pt>
                <c:pt idx="8651">
                  <c:v>5.6598469045385249</c:v>
                </c:pt>
                <c:pt idx="8652">
                  <c:v>5.6647347872639848</c:v>
                </c:pt>
                <c:pt idx="8653">
                  <c:v>5.6696215128202399</c:v>
                </c:pt>
                <c:pt idx="8654">
                  <c:v>5.6745140242225229</c:v>
                </c:pt>
                <c:pt idx="8655">
                  <c:v>5.6794019069479837</c:v>
                </c:pt>
                <c:pt idx="8656">
                  <c:v>5.6842886325042379</c:v>
                </c:pt>
                <c:pt idx="8657">
                  <c:v>5.6891765152296978</c:v>
                </c:pt>
                <c:pt idx="8658">
                  <c:v>5.6940643979551586</c:v>
                </c:pt>
                <c:pt idx="8659">
                  <c:v>5.6989511235114128</c:v>
                </c:pt>
                <c:pt idx="8660">
                  <c:v>5.7038390062368736</c:v>
                </c:pt>
                <c:pt idx="8661">
                  <c:v>5.7136136145185876</c:v>
                </c:pt>
                <c:pt idx="8662">
                  <c:v>5.7185014972440484</c:v>
                </c:pt>
                <c:pt idx="8663">
                  <c:v>5.7233893799695084</c:v>
                </c:pt>
                <c:pt idx="8664">
                  <c:v>5.7282761055257634</c:v>
                </c:pt>
                <c:pt idx="8665">
                  <c:v>5.7110094672228842</c:v>
                </c:pt>
                <c:pt idx="8666">
                  <c:v>5.6943650000000003</c:v>
                </c:pt>
                <c:pt idx="8667">
                  <c:v>5.6742828082975683</c:v>
                </c:pt>
                <c:pt idx="8668">
                  <c:v>5.6683494738974973</c:v>
                </c:pt>
                <c:pt idx="8669">
                  <c:v>5.6762750000000004</c:v>
                </c:pt>
                <c:pt idx="8670">
                  <c:v>5.6554342637100623</c:v>
                </c:pt>
                <c:pt idx="8671">
                  <c:v>5.6084559949928474</c:v>
                </c:pt>
                <c:pt idx="8672">
                  <c:v>5.6071713087008348</c:v>
                </c:pt>
                <c:pt idx="8673">
                  <c:v>5.6004033876967094</c:v>
                </c:pt>
                <c:pt idx="8674">
                  <c:v>5.6000582028706356</c:v>
                </c:pt>
                <c:pt idx="8675">
                  <c:v>5.6237983216726732</c:v>
                </c:pt>
                <c:pt idx="8676">
                  <c:v>5.6475384404747118</c:v>
                </c:pt>
                <c:pt idx="8677">
                  <c:v>5.6712729389834724</c:v>
                </c:pt>
                <c:pt idx="8678">
                  <c:v>5.5898865412494034</c:v>
                </c:pt>
                <c:pt idx="8679">
                  <c:v>5.5386801855030994</c:v>
                </c:pt>
                <c:pt idx="8680">
                  <c:v>5.5754989806912993</c:v>
                </c:pt>
                <c:pt idx="8681">
                  <c:v>5.5858220000000003</c:v>
                </c:pt>
                <c:pt idx="8682">
                  <c:v>5.5411041287553653</c:v>
                </c:pt>
                <c:pt idx="8683">
                  <c:v>5.531555</c:v>
                </c:pt>
                <c:pt idx="8684">
                  <c:v>5.5012413718712754</c:v>
                </c:pt>
                <c:pt idx="8685">
                  <c:v>5.4647983810205059</c:v>
                </c:pt>
                <c:pt idx="8686">
                  <c:v>5.4129582424892702</c:v>
                </c:pt>
                <c:pt idx="8687">
                  <c:v>5.4204592734207386</c:v>
                </c:pt>
                <c:pt idx="8688">
                  <c:v>5.3916818865045304</c:v>
                </c:pt>
                <c:pt idx="8689">
                  <c:v>5.4184142713400094</c:v>
                </c:pt>
                <c:pt idx="8690">
                  <c:v>5.3911805344457688</c:v>
                </c:pt>
                <c:pt idx="8691">
                  <c:v>5.3868340000000003</c:v>
                </c:pt>
                <c:pt idx="8692">
                  <c:v>5.3868340000000003</c:v>
                </c:pt>
                <c:pt idx="8693">
                  <c:v>5.3868340000000003</c:v>
                </c:pt>
                <c:pt idx="8694">
                  <c:v>5.3868340000000003</c:v>
                </c:pt>
                <c:pt idx="8695">
                  <c:v>5.3868340000000003</c:v>
                </c:pt>
                <c:pt idx="8696">
                  <c:v>5.3868340000000003</c:v>
                </c:pt>
                <c:pt idx="8697">
                  <c:v>5.3868340000000003</c:v>
                </c:pt>
                <c:pt idx="8698">
                  <c:v>5.3868340000000003</c:v>
                </c:pt>
                <c:pt idx="8699">
                  <c:v>5.3868340000000003</c:v>
                </c:pt>
                <c:pt idx="8700">
                  <c:v>5.3868340000000003</c:v>
                </c:pt>
                <c:pt idx="8701">
                  <c:v>5.3868340000000003</c:v>
                </c:pt>
                <c:pt idx="8702">
                  <c:v>5.3868340000000003</c:v>
                </c:pt>
                <c:pt idx="8703">
                  <c:v>5.3868340000000003</c:v>
                </c:pt>
                <c:pt idx="8704">
                  <c:v>5.3868340000000003</c:v>
                </c:pt>
                <c:pt idx="8705">
                  <c:v>5.3868340000000003</c:v>
                </c:pt>
                <c:pt idx="8706">
                  <c:v>5.3868340000000003</c:v>
                </c:pt>
                <c:pt idx="8707">
                  <c:v>5.3868340000000003</c:v>
                </c:pt>
                <c:pt idx="8708">
                  <c:v>5.3868340000000003</c:v>
                </c:pt>
                <c:pt idx="8709">
                  <c:v>5.3868340000000003</c:v>
                </c:pt>
                <c:pt idx="8710">
                  <c:v>5.3868340000000003</c:v>
                </c:pt>
                <c:pt idx="8711">
                  <c:v>5.3868340000000003</c:v>
                </c:pt>
                <c:pt idx="8712">
                  <c:v>5.3861828822407629</c:v>
                </c:pt>
                <c:pt idx="8713">
                  <c:v>5.3671919527896996</c:v>
                </c:pt>
                <c:pt idx="8714">
                  <c:v>5.3334608295183594</c:v>
                </c:pt>
                <c:pt idx="8715">
                  <c:v>5.3516868228421552</c:v>
                </c:pt>
                <c:pt idx="8716">
                  <c:v>5.3710993728247907</c:v>
                </c:pt>
                <c:pt idx="8717">
                  <c:v>5.4036204539818788</c:v>
                </c:pt>
                <c:pt idx="8718">
                  <c:v>5.3911168748211731</c:v>
                </c:pt>
                <c:pt idx="8719">
                  <c:v>5.4379877084624555</c:v>
                </c:pt>
                <c:pt idx="8720">
                  <c:v>5.4099692875536478</c:v>
                </c:pt>
                <c:pt idx="8721">
                  <c:v>5.4584155492847417</c:v>
                </c:pt>
                <c:pt idx="8722">
                  <c:v>5.4506081988760222</c:v>
                </c:pt>
                <c:pt idx="8723">
                  <c:v>5.4428026967983651</c:v>
                </c:pt>
                <c:pt idx="8724">
                  <c:v>5.4349953463896457</c:v>
                </c:pt>
                <c:pt idx="8725">
                  <c:v>5.427187995980927</c:v>
                </c:pt>
                <c:pt idx="8726">
                  <c:v>5.41938249390327</c:v>
                </c:pt>
                <c:pt idx="8727">
                  <c:v>5.4115751434945505</c:v>
                </c:pt>
                <c:pt idx="8728">
                  <c:v>5.407635918693372</c:v>
                </c:pt>
                <c:pt idx="8729">
                  <c:v>5.4286952662693686</c:v>
                </c:pt>
                <c:pt idx="8730">
                  <c:v>5.4591900000000004</c:v>
                </c:pt>
                <c:pt idx="8731">
                  <c:v>5.4892201840277783</c:v>
                </c:pt>
                <c:pt idx="8732">
                  <c:v>5.5134650000000001</c:v>
                </c:pt>
                <c:pt idx="8733">
                  <c:v>5.5640063310185184</c:v>
                </c:pt>
                <c:pt idx="8734">
                  <c:v>5.4966121759259261</c:v>
                </c:pt>
                <c:pt idx="8735">
                  <c:v>5.5472153506944446</c:v>
                </c:pt>
                <c:pt idx="8736">
                  <c:v>5.5171873819742494</c:v>
                </c:pt>
                <c:pt idx="8737">
                  <c:v>5.5308734050620227</c:v>
                </c:pt>
                <c:pt idx="8738">
                  <c:v>5.5276493770463269</c:v>
                </c:pt>
                <c:pt idx="8739">
                  <c:v>5.5244261122948402</c:v>
                </c:pt>
                <c:pt idx="8740">
                  <c:v>5.5212020842791443</c:v>
                </c:pt>
                <c:pt idx="8741">
                  <c:v>5.5179750032066162</c:v>
                </c:pt>
                <c:pt idx="8742">
                  <c:v>5.5147509751909203</c:v>
                </c:pt>
                <c:pt idx="8743">
                  <c:v>5.5115277104394327</c:v>
                </c:pt>
                <c:pt idx="8744">
                  <c:v>5.5083036824237377</c:v>
                </c:pt>
                <c:pt idx="8745">
                  <c:v>5.5050804176722501</c:v>
                </c:pt>
                <c:pt idx="8746">
                  <c:v>5.5018563896565542</c:v>
                </c:pt>
                <c:pt idx="8747">
                  <c:v>5.4986323616408592</c:v>
                </c:pt>
                <c:pt idx="8748">
                  <c:v>5.4954090968893716</c:v>
                </c:pt>
                <c:pt idx="8749">
                  <c:v>5.4921850688736766</c:v>
                </c:pt>
                <c:pt idx="8750">
                  <c:v>5.4889610408579808</c:v>
                </c:pt>
                <c:pt idx="8751">
                  <c:v>5.4857377761064932</c:v>
                </c:pt>
                <c:pt idx="8752">
                  <c:v>5.4825137480907982</c:v>
                </c:pt>
                <c:pt idx="8753">
                  <c:v>5.4792866670182692</c:v>
                </c:pt>
                <c:pt idx="8754">
                  <c:v>5.4760626390025742</c:v>
                </c:pt>
                <c:pt idx="8755">
                  <c:v>5.4728393742510866</c:v>
                </c:pt>
                <c:pt idx="8756">
                  <c:v>5.4696153462353907</c:v>
                </c:pt>
                <c:pt idx="8757">
                  <c:v>5.4663913182196957</c:v>
                </c:pt>
                <c:pt idx="8758">
                  <c:v>5.4631680534682081</c:v>
                </c:pt>
                <c:pt idx="8759">
                  <c:v>5.4599440254525131</c:v>
                </c:pt>
                <c:pt idx="8760">
                  <c:v>5.4567199974368172</c:v>
                </c:pt>
                <c:pt idx="8761">
                  <c:v>5.4534967326853296</c:v>
                </c:pt>
                <c:pt idx="8762">
                  <c:v>5.4502727046696346</c:v>
                </c:pt>
                <c:pt idx="8763">
                  <c:v>5.4470486766539388</c:v>
                </c:pt>
                <c:pt idx="8764">
                  <c:v>5.4438254119024512</c:v>
                </c:pt>
                <c:pt idx="8765">
                  <c:v>5.4406013838867562</c:v>
                </c:pt>
                <c:pt idx="8766">
                  <c:v>5.4373743028142272</c:v>
                </c:pt>
                <c:pt idx="8767">
                  <c:v>5.4341510380627405</c:v>
                </c:pt>
                <c:pt idx="8768">
                  <c:v>5.4309270100470446</c:v>
                </c:pt>
                <c:pt idx="8769">
                  <c:v>5.4277029820313487</c:v>
                </c:pt>
                <c:pt idx="8770">
                  <c:v>5.424479717279862</c:v>
                </c:pt>
                <c:pt idx="8771">
                  <c:v>5.4212556892641661</c:v>
                </c:pt>
                <c:pt idx="8772">
                  <c:v>5.4180316612484711</c:v>
                </c:pt>
                <c:pt idx="8773">
                  <c:v>5.4148083964969835</c:v>
                </c:pt>
                <c:pt idx="8774">
                  <c:v>5.4115843684812877</c:v>
                </c:pt>
                <c:pt idx="8775">
                  <c:v>5.4083603404655927</c:v>
                </c:pt>
                <c:pt idx="8776">
                  <c:v>5.4051370757141051</c:v>
                </c:pt>
                <c:pt idx="8777">
                  <c:v>5.4019130476984101</c:v>
                </c:pt>
                <c:pt idx="8778">
                  <c:v>5.3986859666258811</c:v>
                </c:pt>
                <c:pt idx="8779">
                  <c:v>5.3954619386101852</c:v>
                </c:pt>
                <c:pt idx="8780">
                  <c:v>5.3922386738586985</c:v>
                </c:pt>
                <c:pt idx="8781">
                  <c:v>5.3890146458430026</c:v>
                </c:pt>
                <c:pt idx="8782">
                  <c:v>5.380938038388174</c:v>
                </c:pt>
                <c:pt idx="8783">
                  <c:v>5.2532735158893979</c:v>
                </c:pt>
                <c:pt idx="8784">
                  <c:v>5.2547130991824726</c:v>
                </c:pt>
                <c:pt idx="8785">
                  <c:v>5.2561509800355122</c:v>
                </c:pt>
                <c:pt idx="8786">
                  <c:v>5.2575892013765584</c:v>
                </c:pt>
                <c:pt idx="8787">
                  <c:v>5.2590274227176046</c:v>
                </c:pt>
                <c:pt idx="8788">
                  <c:v>5.2604653035706441</c:v>
                </c:pt>
                <c:pt idx="8789">
                  <c:v>5.2619035249116903</c:v>
                </c:pt>
                <c:pt idx="8790">
                  <c:v>5.2633417462527374</c:v>
                </c:pt>
                <c:pt idx="8791">
                  <c:v>5.264779627105777</c:v>
                </c:pt>
                <c:pt idx="8792">
                  <c:v>5.2662178484468232</c:v>
                </c:pt>
                <c:pt idx="8793">
                  <c:v>5.2676560697878694</c:v>
                </c:pt>
                <c:pt idx="8794">
                  <c:v>5.2690939506409089</c:v>
                </c:pt>
                <c:pt idx="8795">
                  <c:v>5.2705321719819551</c:v>
                </c:pt>
                <c:pt idx="8796">
                  <c:v>5.2719717552750289</c:v>
                </c:pt>
                <c:pt idx="8797">
                  <c:v>5.273409976616076</c:v>
                </c:pt>
                <c:pt idx="8798">
                  <c:v>5.2748478574691156</c:v>
                </c:pt>
                <c:pt idx="8799">
                  <c:v>5.2762860788101618</c:v>
                </c:pt>
                <c:pt idx="8800">
                  <c:v>5.277724300151208</c:v>
                </c:pt>
                <c:pt idx="8801">
                  <c:v>5.2791621810042475</c:v>
                </c:pt>
                <c:pt idx="8802">
                  <c:v>5.2806004023452937</c:v>
                </c:pt>
                <c:pt idx="8803">
                  <c:v>5.2820386236863408</c:v>
                </c:pt>
                <c:pt idx="8804">
                  <c:v>5.2834765045393803</c:v>
                </c:pt>
                <c:pt idx="8805">
                  <c:v>5.2849147258804265</c:v>
                </c:pt>
                <c:pt idx="8806">
                  <c:v>5.2863529472214728</c:v>
                </c:pt>
                <c:pt idx="8807">
                  <c:v>5.2877908280745123</c:v>
                </c:pt>
                <c:pt idx="8808">
                  <c:v>5.2892290494155585</c:v>
                </c:pt>
                <c:pt idx="8809">
                  <c:v>5.2906686327086332</c:v>
                </c:pt>
                <c:pt idx="8810">
                  <c:v>5.2921065135616727</c:v>
                </c:pt>
                <c:pt idx="8811">
                  <c:v>5.2935447349027189</c:v>
                </c:pt>
                <c:pt idx="8812">
                  <c:v>5.2949829562437651</c:v>
                </c:pt>
                <c:pt idx="8813">
                  <c:v>5.295371955184744</c:v>
                </c:pt>
                <c:pt idx="8814">
                  <c:v>5.2602019999999996</c:v>
                </c:pt>
                <c:pt idx="8815">
                  <c:v>5.2586838006676198</c:v>
                </c:pt>
                <c:pt idx="8816">
                  <c:v>5.2293278557806913</c:v>
                </c:pt>
                <c:pt idx="8817">
                  <c:v>5.3305404849785409</c:v>
                </c:pt>
                <c:pt idx="8818">
                  <c:v>5.2963810000000002</c:v>
                </c:pt>
                <c:pt idx="8819">
                  <c:v>5.2938534732951839</c:v>
                </c:pt>
                <c:pt idx="8820">
                  <c:v>5.258809211680572</c:v>
                </c:pt>
                <c:pt idx="8821">
                  <c:v>5.2390420968049591</c:v>
                </c:pt>
                <c:pt idx="8822">
                  <c:v>5.2067347470105831</c:v>
                </c:pt>
                <c:pt idx="8823">
                  <c:v>5.2154843108077156</c:v>
                </c:pt>
                <c:pt idx="8824">
                  <c:v>5.2242359464882941</c:v>
                </c:pt>
                <c:pt idx="8825">
                  <c:v>5.2329875821688736</c:v>
                </c:pt>
                <c:pt idx="8826">
                  <c:v>5.241737145966006</c:v>
                </c:pt>
                <c:pt idx="8827">
                  <c:v>5.2504887816465846</c:v>
                </c:pt>
                <c:pt idx="8828">
                  <c:v>5.2592404173271641</c:v>
                </c:pt>
                <c:pt idx="8829">
                  <c:v>5.2679899811242956</c:v>
                </c:pt>
                <c:pt idx="8830">
                  <c:v>5.2767416168048751</c:v>
                </c:pt>
                <c:pt idx="8831">
                  <c:v>5.2854932524854537</c:v>
                </c:pt>
                <c:pt idx="8832">
                  <c:v>5.2942428162825861</c:v>
                </c:pt>
                <c:pt idx="8833">
                  <c:v>5.2688521876042902</c:v>
                </c:pt>
                <c:pt idx="8834">
                  <c:v>5.2741116387696714</c:v>
                </c:pt>
                <c:pt idx="8835">
                  <c:v>5.2502215646161181</c:v>
                </c:pt>
                <c:pt idx="8836">
                  <c:v>5.2562737332538729</c:v>
                </c:pt>
                <c:pt idx="8837">
                  <c:v>5.2316236227944684</c:v>
                </c:pt>
                <c:pt idx="8838">
                  <c:v>5.224024</c:v>
                </c:pt>
                <c:pt idx="8839">
                  <c:v>5.2676549785407731</c:v>
                </c:pt>
                <c:pt idx="8840">
                  <c:v>5.26362144624553</c:v>
                </c:pt>
                <c:pt idx="8841">
                  <c:v>5.245408182641869</c:v>
                </c:pt>
                <c:pt idx="8842">
                  <c:v>5.2367240663266994</c:v>
                </c:pt>
                <c:pt idx="8843">
                  <c:v>5.2301452062584852</c:v>
                </c:pt>
                <c:pt idx="8844">
                  <c:v>5.2235679036855522</c:v>
                </c:pt>
                <c:pt idx="8845">
                  <c:v>5.2169890436173381</c:v>
                </c:pt>
                <c:pt idx="8846">
                  <c:v>5.2104039535679991</c:v>
                </c:pt>
                <c:pt idx="8847">
                  <c:v>5.2038250934997849</c:v>
                </c:pt>
                <c:pt idx="8848">
                  <c:v>5.197247790926852</c:v>
                </c:pt>
                <c:pt idx="8849">
                  <c:v>5.1906689308586378</c:v>
                </c:pt>
                <c:pt idx="8850">
                  <c:v>5.1840900707904236</c:v>
                </c:pt>
                <c:pt idx="8851">
                  <c:v>5.1775127682174906</c:v>
                </c:pt>
                <c:pt idx="8852">
                  <c:v>5.1709339081492764</c:v>
                </c:pt>
                <c:pt idx="8853">
                  <c:v>5.1643550480810623</c:v>
                </c:pt>
                <c:pt idx="8854">
                  <c:v>5.1577777455081293</c:v>
                </c:pt>
                <c:pt idx="8855">
                  <c:v>5.1511988854399151</c:v>
                </c:pt>
                <c:pt idx="8856">
                  <c:v>5.1446200253717009</c:v>
                </c:pt>
                <c:pt idx="8857">
                  <c:v>5.1380427227987679</c:v>
                </c:pt>
                <c:pt idx="8858">
                  <c:v>5.1314638627305538</c:v>
                </c:pt>
                <c:pt idx="8859">
                  <c:v>5.1248787726812148</c:v>
                </c:pt>
                <c:pt idx="8860">
                  <c:v>5.1183014701082818</c:v>
                </c:pt>
                <c:pt idx="8861">
                  <c:v>5.1117226100400677</c:v>
                </c:pt>
                <c:pt idx="8862">
                  <c:v>5.1051437499718535</c:v>
                </c:pt>
                <c:pt idx="8863">
                  <c:v>5.0985664473989205</c:v>
                </c:pt>
                <c:pt idx="8864">
                  <c:v>5.0919875873307063</c:v>
                </c:pt>
                <c:pt idx="8865">
                  <c:v>5.0854087272624922</c:v>
                </c:pt>
                <c:pt idx="8866">
                  <c:v>5.0788314246895592</c:v>
                </c:pt>
                <c:pt idx="8867">
                  <c:v>5.072252564621345</c:v>
                </c:pt>
                <c:pt idx="8868">
                  <c:v>5.0656737045531308</c:v>
                </c:pt>
                <c:pt idx="8869">
                  <c:v>5.0590964019801978</c:v>
                </c:pt>
                <c:pt idx="8870">
                  <c:v>5.0525175419119837</c:v>
                </c:pt>
                <c:pt idx="8871">
                  <c:v>5.0459324518626447</c:v>
                </c:pt>
                <c:pt idx="8872">
                  <c:v>5.0393535917944305</c:v>
                </c:pt>
                <c:pt idx="8873">
                  <c:v>5.0327762892214976</c:v>
                </c:pt>
                <c:pt idx="8874">
                  <c:v>5.0261974291532834</c:v>
                </c:pt>
                <c:pt idx="8875">
                  <c:v>5.0196185690850692</c:v>
                </c:pt>
                <c:pt idx="8876">
                  <c:v>5.0130412665121362</c:v>
                </c:pt>
                <c:pt idx="8877">
                  <c:v>5.0003393519313306</c:v>
                </c:pt>
                <c:pt idx="8878">
                  <c:v>4.9150361551847439</c:v>
                </c:pt>
                <c:pt idx="8879">
                  <c:v>4.8999659561278017</c:v>
                </c:pt>
                <c:pt idx="8880">
                  <c:v>4.9113869556509293</c:v>
                </c:pt>
                <c:pt idx="8881">
                  <c:v>4.860389695828367</c:v>
                </c:pt>
                <c:pt idx="8882">
                  <c:v>4.8441289999999997</c:v>
                </c:pt>
                <c:pt idx="8883">
                  <c:v>4.8441289999999997</c:v>
                </c:pt>
                <c:pt idx="8884">
                  <c:v>4.8441289999999997</c:v>
                </c:pt>
                <c:pt idx="8885">
                  <c:v>4.7707058874769332</c:v>
                </c:pt>
                <c:pt idx="8886">
                  <c:v>4.7661276098149878</c:v>
                </c:pt>
                <c:pt idx="8887">
                  <c:v>4.761544996662832</c:v>
                </c:pt>
                <c:pt idx="8888">
                  <c:v>4.7569667190008866</c:v>
                </c:pt>
                <c:pt idx="8889">
                  <c:v>4.7523895252114938</c:v>
                </c:pt>
                <c:pt idx="8890">
                  <c:v>4.7478112475495484</c:v>
                </c:pt>
                <c:pt idx="8891">
                  <c:v>4.743232969887603</c:v>
                </c:pt>
                <c:pt idx="8892">
                  <c:v>4.7386557760982093</c:v>
                </c:pt>
                <c:pt idx="8893">
                  <c:v>4.7340774984362639</c:v>
                </c:pt>
                <c:pt idx="8894">
                  <c:v>4.7294992207743185</c:v>
                </c:pt>
                <c:pt idx="8895">
                  <c:v>4.7249220269849257</c:v>
                </c:pt>
                <c:pt idx="8896">
                  <c:v>4.7203437493229803</c:v>
                </c:pt>
                <c:pt idx="8897">
                  <c:v>4.7157654716610349</c:v>
                </c:pt>
                <c:pt idx="8898">
                  <c:v>4.7111882778716421</c:v>
                </c:pt>
                <c:pt idx="8899">
                  <c:v>4.7066100002096967</c:v>
                </c:pt>
                <c:pt idx="8900">
                  <c:v>4.7020273870575409</c:v>
                </c:pt>
                <c:pt idx="8901">
                  <c:v>4.6974501932681472</c:v>
                </c:pt>
                <c:pt idx="8902">
                  <c:v>4.6928719156062018</c:v>
                </c:pt>
                <c:pt idx="8903">
                  <c:v>4.6882936379442564</c:v>
                </c:pt>
                <c:pt idx="8904">
                  <c:v>4.6837164441548635</c:v>
                </c:pt>
                <c:pt idx="8905">
                  <c:v>4.6791381664929181</c:v>
                </c:pt>
                <c:pt idx="8906">
                  <c:v>4.6745598888309727</c:v>
                </c:pt>
                <c:pt idx="8907">
                  <c:v>4.6699826950415799</c:v>
                </c:pt>
                <c:pt idx="8908">
                  <c:v>4.6654044173796336</c:v>
                </c:pt>
                <c:pt idx="8909">
                  <c:v>4.6608261397176882</c:v>
                </c:pt>
                <c:pt idx="8910">
                  <c:v>4.6562489459282954</c:v>
                </c:pt>
                <c:pt idx="8911">
                  <c:v>4.65167066826635</c:v>
                </c:pt>
                <c:pt idx="8912">
                  <c:v>4.6470880551141942</c:v>
                </c:pt>
                <c:pt idx="8913">
                  <c:v>4.6425097774522488</c:v>
                </c:pt>
                <c:pt idx="8914">
                  <c:v>4.637932583662856</c:v>
                </c:pt>
                <c:pt idx="8915">
                  <c:v>4.6333543060009106</c:v>
                </c:pt>
                <c:pt idx="8916">
                  <c:v>4.6287760283389652</c:v>
                </c:pt>
                <c:pt idx="8917">
                  <c:v>4.6270439999999997</c:v>
                </c:pt>
                <c:pt idx="8918">
                  <c:v>4.6499459856972587</c:v>
                </c:pt>
                <c:pt idx="8919">
                  <c:v>4.6979594496900337</c:v>
                </c:pt>
                <c:pt idx="8920">
                  <c:v>4.6589854339532666</c:v>
                </c:pt>
                <c:pt idx="8921">
                  <c:v>4.6743728495469723</c:v>
                </c:pt>
                <c:pt idx="8922">
                  <c:v>4.6994090000000002</c:v>
                </c:pt>
                <c:pt idx="8923">
                  <c:v>4.6994090000000002</c:v>
                </c:pt>
                <c:pt idx="8924">
                  <c:v>4.6871987093466858</c:v>
                </c:pt>
                <c:pt idx="8925">
                  <c:v>4.6566120214541122</c:v>
                </c:pt>
                <c:pt idx="8926">
                  <c:v>4.6426460175714661</c:v>
                </c:pt>
                <c:pt idx="8927">
                  <c:v>4.6390016934172564</c:v>
                </c:pt>
                <c:pt idx="8928">
                  <c:v>4.6353573692630476</c:v>
                </c:pt>
                <c:pt idx="8929">
                  <c:v>4.6317139078749729</c:v>
                </c:pt>
                <c:pt idx="8930">
                  <c:v>4.6280695837207642</c:v>
                </c:pt>
                <c:pt idx="8931">
                  <c:v>4.6244252595665545</c:v>
                </c:pt>
                <c:pt idx="8932">
                  <c:v>4.6207817981784798</c:v>
                </c:pt>
                <c:pt idx="8933">
                  <c:v>4.617137474024271</c:v>
                </c:pt>
                <c:pt idx="8934">
                  <c:v>4.6134931498700613</c:v>
                </c:pt>
                <c:pt idx="8935">
                  <c:v>4.6098496884819875</c:v>
                </c:pt>
                <c:pt idx="8936">
                  <c:v>4.553972030996662</c:v>
                </c:pt>
                <c:pt idx="8937">
                  <c:v>4.5504913865045298</c:v>
                </c:pt>
                <c:pt idx="8938">
                  <c:v>4.5687064359952325</c:v>
                </c:pt>
                <c:pt idx="8939">
                  <c:v>4.55863445565093</c:v>
                </c:pt>
                <c:pt idx="8940">
                  <c:v>4.5261441273247494</c:v>
                </c:pt>
                <c:pt idx="8941">
                  <c:v>4.5473126566523598</c:v>
                </c:pt>
                <c:pt idx="8942">
                  <c:v>4.4965889964243146</c:v>
                </c:pt>
                <c:pt idx="8943">
                  <c:v>4.4823230000000001</c:v>
                </c:pt>
                <c:pt idx="8944">
                  <c:v>4.4659578988912356</c:v>
                </c:pt>
                <c:pt idx="8945">
                  <c:v>4.5216808278775078</c:v>
                </c:pt>
                <c:pt idx="8946">
                  <c:v>4.5017235460181215</c:v>
                </c:pt>
                <c:pt idx="8947">
                  <c:v>4.5004210000000002</c:v>
                </c:pt>
                <c:pt idx="8948">
                  <c:v>4.4663387980929681</c:v>
                </c:pt>
                <c:pt idx="8949">
                  <c:v>4.5157923175965662</c:v>
                </c:pt>
                <c:pt idx="8950">
                  <c:v>4.4838760901287555</c:v>
                </c:pt>
                <c:pt idx="8951">
                  <c:v>4.4648894297973785</c:v>
                </c:pt>
                <c:pt idx="8952">
                  <c:v>4.4291083881735807</c:v>
                </c:pt>
                <c:pt idx="8953">
                  <c:v>4.4236330712872229</c:v>
                </c:pt>
                <c:pt idx="8954">
                  <c:v>4.4190796758815534</c:v>
                </c:pt>
                <c:pt idx="8955">
                  <c:v>4.4145252022387522</c:v>
                </c:pt>
                <c:pt idx="8956">
                  <c:v>4.4099707285959511</c:v>
                </c:pt>
                <c:pt idx="8957">
                  <c:v>4.4054173331902815</c:v>
                </c:pt>
                <c:pt idx="8958">
                  <c:v>4.4008628595474812</c:v>
                </c:pt>
                <c:pt idx="8959">
                  <c:v>4.3963083859046801</c:v>
                </c:pt>
                <c:pt idx="8960">
                  <c:v>4.3917549904990105</c:v>
                </c:pt>
                <c:pt idx="8961">
                  <c:v>4.3872005168562094</c:v>
                </c:pt>
                <c:pt idx="8962">
                  <c:v>4.3826417302648828</c:v>
                </c:pt>
                <c:pt idx="8963">
                  <c:v>4.3780872566220825</c:v>
                </c:pt>
                <c:pt idx="8964">
                  <c:v>4.3735338612164121</c:v>
                </c:pt>
                <c:pt idx="8965">
                  <c:v>4.3689793875736118</c:v>
                </c:pt>
                <c:pt idx="8966">
                  <c:v>4.3644249139308107</c:v>
                </c:pt>
                <c:pt idx="8967">
                  <c:v>4.3598715185251411</c:v>
                </c:pt>
                <c:pt idx="8968">
                  <c:v>4.3553170448823399</c:v>
                </c:pt>
                <c:pt idx="8969">
                  <c:v>4.3507625712395388</c:v>
                </c:pt>
                <c:pt idx="8970">
                  <c:v>4.3462091758338692</c:v>
                </c:pt>
                <c:pt idx="8971">
                  <c:v>4.341654702191069</c:v>
                </c:pt>
                <c:pt idx="8972">
                  <c:v>4.3371002285482678</c:v>
                </c:pt>
                <c:pt idx="8973">
                  <c:v>4.3325468331425983</c:v>
                </c:pt>
                <c:pt idx="8974">
                  <c:v>4.3279880465512717</c:v>
                </c:pt>
                <c:pt idx="8975">
                  <c:v>4.3234335729084705</c:v>
                </c:pt>
                <c:pt idx="8976">
                  <c:v>4.318880177502801</c:v>
                </c:pt>
                <c:pt idx="8977">
                  <c:v>4.3143257038599998</c:v>
                </c:pt>
                <c:pt idx="8978">
                  <c:v>4.3097712302171995</c:v>
                </c:pt>
                <c:pt idx="8979">
                  <c:v>4.30521783481153</c:v>
                </c:pt>
                <c:pt idx="8980">
                  <c:v>4.2602733094897474</c:v>
                </c:pt>
                <c:pt idx="8981">
                  <c:v>4.2369531797377826</c:v>
                </c:pt>
                <c:pt idx="8982">
                  <c:v>4.2824350637450204</c:v>
                </c:pt>
                <c:pt idx="8983">
                  <c:v>4.2819420544669544</c:v>
                </c:pt>
                <c:pt idx="8984">
                  <c:v>4.227466977353993</c:v>
                </c:pt>
                <c:pt idx="8985">
                  <c:v>4.2652460000000003</c:v>
                </c:pt>
                <c:pt idx="8986">
                  <c:v>4.2664619360966141</c:v>
                </c:pt>
                <c:pt idx="8987">
                  <c:v>4.2703149849128916</c:v>
                </c:pt>
                <c:pt idx="8988">
                  <c:v>4.2741680337291683</c:v>
                </c:pt>
                <c:pt idx="8989">
                  <c:v>4.2780201703653278</c:v>
                </c:pt>
                <c:pt idx="8990">
                  <c:v>4.2818732191816054</c:v>
                </c:pt>
                <c:pt idx="8991">
                  <c:v>4.285726267997882</c:v>
                </c:pt>
                <c:pt idx="8992">
                  <c:v>4.2895784046340424</c:v>
                </c:pt>
                <c:pt idx="8993">
                  <c:v>4.2934314534503191</c:v>
                </c:pt>
                <c:pt idx="8994">
                  <c:v>4.2972845022665966</c:v>
                </c:pt>
                <c:pt idx="8995">
                  <c:v>4.3011366389027561</c:v>
                </c:pt>
                <c:pt idx="8996">
                  <c:v>4.3049896877190328</c:v>
                </c:pt>
                <c:pt idx="8997">
                  <c:v>4.3088463852557801</c:v>
                </c:pt>
                <c:pt idx="8998">
                  <c:v>4.3126994340720568</c:v>
                </c:pt>
                <c:pt idx="8999">
                  <c:v>4.3165515707082172</c:v>
                </c:pt>
                <c:pt idx="9000">
                  <c:v>4.3204046195244938</c:v>
                </c:pt>
                <c:pt idx="9001">
                  <c:v>4.3242576683407714</c:v>
                </c:pt>
                <c:pt idx="9002">
                  <c:v>4.3281098049769309</c:v>
                </c:pt>
                <c:pt idx="9003">
                  <c:v>4.3319628537932076</c:v>
                </c:pt>
                <c:pt idx="9004">
                  <c:v>4.3358159026094851</c:v>
                </c:pt>
                <c:pt idx="9005">
                  <c:v>4.3396680392456446</c:v>
                </c:pt>
                <c:pt idx="9006">
                  <c:v>4.3435210880619213</c:v>
                </c:pt>
                <c:pt idx="9007">
                  <c:v>4.3473741368781988</c:v>
                </c:pt>
                <c:pt idx="9008">
                  <c:v>4.3512262735143583</c:v>
                </c:pt>
                <c:pt idx="9009">
                  <c:v>4.3550829710511056</c:v>
                </c:pt>
                <c:pt idx="9010">
                  <c:v>4.3589360198673823</c:v>
                </c:pt>
                <c:pt idx="9011">
                  <c:v>4.3627881565035427</c:v>
                </c:pt>
                <c:pt idx="9012">
                  <c:v>4.3666412053198194</c:v>
                </c:pt>
                <c:pt idx="9013">
                  <c:v>4.370494254136096</c:v>
                </c:pt>
                <c:pt idx="9014">
                  <c:v>4.3743463907722564</c:v>
                </c:pt>
                <c:pt idx="9015">
                  <c:v>4.3781994395885331</c:v>
                </c:pt>
                <c:pt idx="9016">
                  <c:v>4.3820524884048107</c:v>
                </c:pt>
                <c:pt idx="9017">
                  <c:v>4.3859046250409701</c:v>
                </c:pt>
                <c:pt idx="9018">
                  <c:v>4.3897576738572468</c:v>
                </c:pt>
                <c:pt idx="9019">
                  <c:v>4.3936107226735244</c:v>
                </c:pt>
                <c:pt idx="9020">
                  <c:v>4.3974628593096838</c:v>
                </c:pt>
                <c:pt idx="9021">
                  <c:v>4.4013159081259614</c:v>
                </c:pt>
                <c:pt idx="9022">
                  <c:v>4.4051726056627079</c:v>
                </c:pt>
                <c:pt idx="9023">
                  <c:v>4.4090256544789854</c:v>
                </c:pt>
                <c:pt idx="9024">
                  <c:v>4.4128777911151449</c:v>
                </c:pt>
                <c:pt idx="9025">
                  <c:v>4.4167308399314216</c:v>
                </c:pt>
                <c:pt idx="9026">
                  <c:v>4.4205838887476991</c:v>
                </c:pt>
                <c:pt idx="9027">
                  <c:v>4.4244360253838586</c:v>
                </c:pt>
                <c:pt idx="9028">
                  <c:v>4.4282890742001362</c:v>
                </c:pt>
                <c:pt idx="9029">
                  <c:v>4.4321421230164129</c:v>
                </c:pt>
                <c:pt idx="9030">
                  <c:v>4.4359942596525723</c:v>
                </c:pt>
                <c:pt idx="9031">
                  <c:v>4.4398473084688499</c:v>
                </c:pt>
                <c:pt idx="9032">
                  <c:v>4.3698585506891714</c:v>
                </c:pt>
                <c:pt idx="9033">
                  <c:v>4.3671075618094797</c:v>
                </c:pt>
                <c:pt idx="9034">
                  <c:v>4.3643572242055644</c:v>
                </c:pt>
                <c:pt idx="9035">
                  <c:v>4.3616062353258718</c:v>
                </c:pt>
                <c:pt idx="9036">
                  <c:v>4.3588526413430744</c:v>
                </c:pt>
                <c:pt idx="9037">
                  <c:v>4.3561016524633827</c:v>
                </c:pt>
                <c:pt idx="9038">
                  <c:v>4.3712000157367674</c:v>
                </c:pt>
                <c:pt idx="9039">
                  <c:v>4.3425284364719898</c:v>
                </c:pt>
                <c:pt idx="9040">
                  <c:v>4.3533586311397237</c:v>
                </c:pt>
                <c:pt idx="9041">
                  <c:v>4.3715797334287076</c:v>
                </c:pt>
                <c:pt idx="9042">
                  <c:v>4.2937314091559369</c:v>
                </c:pt>
                <c:pt idx="9043">
                  <c:v>4.2671994612634094</c:v>
                </c:pt>
                <c:pt idx="9044">
                  <c:v>4.2489866390081064</c:v>
                </c:pt>
                <c:pt idx="9045">
                  <c:v>4.2464128829850063</c:v>
                </c:pt>
                <c:pt idx="9046">
                  <c:v>4.2455846265978137</c:v>
                </c:pt>
                <c:pt idx="9047">
                  <c:v>4.2447565662940461</c:v>
                </c:pt>
                <c:pt idx="9048">
                  <c:v>4.2406146961078086</c:v>
                </c:pt>
                <c:pt idx="9049">
                  <c:v>4.239786635804041</c:v>
                </c:pt>
                <c:pt idx="9050">
                  <c:v>4.2389583794168484</c:v>
                </c:pt>
                <c:pt idx="9051">
                  <c:v>4.2381301230296557</c:v>
                </c:pt>
                <c:pt idx="9052">
                  <c:v>4.2373020627258882</c:v>
                </c:pt>
                <c:pt idx="9053">
                  <c:v>4.2364738063386955</c:v>
                </c:pt>
                <c:pt idx="9054">
                  <c:v>4.2356455499515029</c:v>
                </c:pt>
                <c:pt idx="9055">
                  <c:v>4.2348174896477353</c:v>
                </c:pt>
                <c:pt idx="9056">
                  <c:v>4.2339892332605427</c:v>
                </c:pt>
                <c:pt idx="9057">
                  <c:v>4.2331601925396507</c:v>
                </c:pt>
                <c:pt idx="9058">
                  <c:v>4.2323319361524581</c:v>
                </c:pt>
                <c:pt idx="9059">
                  <c:v>4.2315038758486905</c:v>
                </c:pt>
                <c:pt idx="9060">
                  <c:v>4.2306756194614978</c:v>
                </c:pt>
                <c:pt idx="9061">
                  <c:v>4.2298473630743052</c:v>
                </c:pt>
                <c:pt idx="9062">
                  <c:v>4.2290193027705376</c:v>
                </c:pt>
                <c:pt idx="9063">
                  <c:v>4.228191046383345</c:v>
                </c:pt>
                <c:pt idx="9064">
                  <c:v>4.2273627899961523</c:v>
                </c:pt>
                <c:pt idx="9065">
                  <c:v>4.2265347296923848</c:v>
                </c:pt>
                <c:pt idx="9066">
                  <c:v>4.2257064733051921</c:v>
                </c:pt>
                <c:pt idx="9067">
                  <c:v>4.2248782169179995</c:v>
                </c:pt>
                <c:pt idx="9068">
                  <c:v>4.2240501566142319</c:v>
                </c:pt>
                <c:pt idx="9069">
                  <c:v>4.2232211158933399</c:v>
                </c:pt>
                <c:pt idx="9070">
                  <c:v>4.2223928595061473</c:v>
                </c:pt>
                <c:pt idx="9071">
                  <c:v>4.2215647992023797</c:v>
                </c:pt>
                <c:pt idx="9072">
                  <c:v>4.2207365428151871</c:v>
                </c:pt>
                <c:pt idx="9073">
                  <c:v>4.2199082864279944</c:v>
                </c:pt>
                <c:pt idx="9074">
                  <c:v>4.2190802261242268</c:v>
                </c:pt>
                <c:pt idx="9075">
                  <c:v>4.2182519697370342</c:v>
                </c:pt>
                <c:pt idx="9076">
                  <c:v>4.2174237133498416</c:v>
                </c:pt>
                <c:pt idx="9077">
                  <c:v>4.216595653046074</c:v>
                </c:pt>
                <c:pt idx="9078">
                  <c:v>4.2157673966588813</c:v>
                </c:pt>
                <c:pt idx="9079">
                  <c:v>4.2149391402716896</c:v>
                </c:pt>
                <c:pt idx="9080">
                  <c:v>4.214111079967922</c:v>
                </c:pt>
                <c:pt idx="9081">
                  <c:v>4.2132828235807294</c:v>
                </c:pt>
                <c:pt idx="9082">
                  <c:v>4.2124537828598365</c:v>
                </c:pt>
                <c:pt idx="9083">
                  <c:v>4.2116255264726439</c:v>
                </c:pt>
                <c:pt idx="9084">
                  <c:v>4.2109709999999998</c:v>
                </c:pt>
                <c:pt idx="9085">
                  <c:v>4.2841117423931419</c:v>
                </c:pt>
                <c:pt idx="9086">
                  <c:v>4.2869662583532824</c:v>
                </c:pt>
                <c:pt idx="9087">
                  <c:v>4.2898180737306797</c:v>
                </c:pt>
                <c:pt idx="9088">
                  <c:v>4.292669213962391</c:v>
                </c:pt>
                <c:pt idx="9089">
                  <c:v>4.2955210293397883</c:v>
                </c:pt>
                <c:pt idx="9090">
                  <c:v>4.2983728447171856</c:v>
                </c:pt>
                <c:pt idx="9091">
                  <c:v>4.3012239849488969</c:v>
                </c:pt>
                <c:pt idx="9092">
                  <c:v>4.3040758003262942</c:v>
                </c:pt>
                <c:pt idx="9093">
                  <c:v>4.3069276157036915</c:v>
                </c:pt>
                <c:pt idx="9094">
                  <c:v>4.3097787559354028</c:v>
                </c:pt>
                <c:pt idx="9095">
                  <c:v>4.3126305713128001</c:v>
                </c:pt>
                <c:pt idx="9096">
                  <c:v>4.3154823866901966</c:v>
                </c:pt>
                <c:pt idx="9097">
                  <c:v>4.3183335269219079</c:v>
                </c:pt>
                <c:pt idx="9098">
                  <c:v>4.3211853422993052</c:v>
                </c:pt>
                <c:pt idx="9099">
                  <c:v>4.3240398582594466</c:v>
                </c:pt>
                <c:pt idx="9100">
                  <c:v>4.3268916736368439</c:v>
                </c:pt>
                <c:pt idx="9101">
                  <c:v>4.3297428138685552</c:v>
                </c:pt>
                <c:pt idx="9102">
                  <c:v>4.3325946292459525</c:v>
                </c:pt>
                <c:pt idx="9103">
                  <c:v>4.3354464446233489</c:v>
                </c:pt>
                <c:pt idx="9104">
                  <c:v>4.3382975848550602</c:v>
                </c:pt>
                <c:pt idx="9105">
                  <c:v>4.3411494002324575</c:v>
                </c:pt>
                <c:pt idx="9106">
                  <c:v>4.3440012156098549</c:v>
                </c:pt>
                <c:pt idx="9107">
                  <c:v>4.3468523558415662</c:v>
                </c:pt>
                <c:pt idx="9108">
                  <c:v>4.3497041712189635</c:v>
                </c:pt>
                <c:pt idx="9109">
                  <c:v>4.3525559865963608</c:v>
                </c:pt>
                <c:pt idx="9110">
                  <c:v>4.3554071268280721</c:v>
                </c:pt>
                <c:pt idx="9111">
                  <c:v>4.3582616427882126</c:v>
                </c:pt>
                <c:pt idx="9112">
                  <c:v>4.3611134581656099</c:v>
                </c:pt>
                <c:pt idx="9113">
                  <c:v>4.3639645983973212</c:v>
                </c:pt>
                <c:pt idx="9114">
                  <c:v>4.3668164137747185</c:v>
                </c:pt>
                <c:pt idx="9115">
                  <c:v>4.3696682291521158</c:v>
                </c:pt>
                <c:pt idx="9116">
                  <c:v>4.3725193693838271</c:v>
                </c:pt>
                <c:pt idx="9117">
                  <c:v>4.3753711847612244</c:v>
                </c:pt>
                <c:pt idx="9118">
                  <c:v>4.3782230001386218</c:v>
                </c:pt>
                <c:pt idx="9119">
                  <c:v>4.381074140370333</c:v>
                </c:pt>
                <c:pt idx="9120">
                  <c:v>4.3839259557477304</c:v>
                </c:pt>
                <c:pt idx="9121">
                  <c:v>4.3867777711251277</c:v>
                </c:pt>
                <c:pt idx="9122">
                  <c:v>4.389628911356839</c:v>
                </c:pt>
                <c:pt idx="9123">
                  <c:v>4.3924807267342354</c:v>
                </c:pt>
                <c:pt idx="9124">
                  <c:v>4.3953352426943768</c:v>
                </c:pt>
                <c:pt idx="9125">
                  <c:v>4.3981870580717741</c:v>
                </c:pt>
                <c:pt idx="9126">
                  <c:v>4.4010381983034854</c:v>
                </c:pt>
                <c:pt idx="9127">
                  <c:v>4.4038900136808827</c:v>
                </c:pt>
                <c:pt idx="9128">
                  <c:v>4.40674182905828</c:v>
                </c:pt>
                <c:pt idx="9129">
                  <c:v>4.4095929692899913</c:v>
                </c:pt>
                <c:pt idx="9130">
                  <c:v>4.4574538597997142</c:v>
                </c:pt>
                <c:pt idx="9131">
                  <c:v>4.432324917759237</c:v>
                </c:pt>
                <c:pt idx="9132">
                  <c:v>4.2439585459322693</c:v>
                </c:pt>
                <c:pt idx="9133">
                  <c:v>4.2354072683923709</c:v>
                </c:pt>
                <c:pt idx="9134">
                  <c:v>4.2268580153026472</c:v>
                </c:pt>
                <c:pt idx="9135">
                  <c:v>4.2183067377627488</c:v>
                </c:pt>
                <c:pt idx="9136">
                  <c:v>4.2097473624221493</c:v>
                </c:pt>
                <c:pt idx="9137">
                  <c:v>4.20119608488225</c:v>
                </c:pt>
                <c:pt idx="9138">
                  <c:v>4.1926468317925263</c:v>
                </c:pt>
                <c:pt idx="9139">
                  <c:v>4.1840955542526279</c:v>
                </c:pt>
                <c:pt idx="9140">
                  <c:v>4.1755442767127287</c:v>
                </c:pt>
                <c:pt idx="9141">
                  <c:v>4.1669950236230058</c:v>
                </c:pt>
                <c:pt idx="9142">
                  <c:v>4.1584437460831065</c:v>
                </c:pt>
                <c:pt idx="9143">
                  <c:v>4.1498924685432081</c:v>
                </c:pt>
                <c:pt idx="9144">
                  <c:v>4.1413432154534844</c:v>
                </c:pt>
                <c:pt idx="9145">
                  <c:v>4.1327919379135851</c:v>
                </c:pt>
                <c:pt idx="9146">
                  <c:v>3.9959654239246789</c:v>
                </c:pt>
                <c:pt idx="9147">
                  <c:v>3.9874141463847801</c:v>
                </c:pt>
                <c:pt idx="9148">
                  <c:v>3.9788648932950568</c:v>
                </c:pt>
                <c:pt idx="9149">
                  <c:v>3.970313615755158</c:v>
                </c:pt>
                <c:pt idx="9150">
                  <c:v>3.9617623382152591</c:v>
                </c:pt>
                <c:pt idx="9151">
                  <c:v>3.9532130851255354</c:v>
                </c:pt>
                <c:pt idx="9152">
                  <c:v>3.9446618075856366</c:v>
                </c:pt>
                <c:pt idx="9153">
                  <c:v>3.969587041001192</c:v>
                </c:pt>
                <c:pt idx="9154">
                  <c:v>4.0195955619933237</c:v>
                </c:pt>
                <c:pt idx="9155">
                  <c:v>4.0300719999999997</c:v>
                </c:pt>
                <c:pt idx="9156">
                  <c:v>3.9985941215733014</c:v>
                </c:pt>
                <c:pt idx="9157">
                  <c:v>3.9896844473056747</c:v>
                </c:pt>
                <c:pt idx="9158">
                  <c:v>4.0300719999999997</c:v>
                </c:pt>
                <c:pt idx="9159">
                  <c:v>4.021805822884386</c:v>
                </c:pt>
                <c:pt idx="9160">
                  <c:v>4.0203719139246541</c:v>
                </c:pt>
                <c:pt idx="9161">
                  <c:v>4.0471086118264186</c:v>
                </c:pt>
                <c:pt idx="9162">
                  <c:v>4.0635534084693292</c:v>
                </c:pt>
                <c:pt idx="9163">
                  <c:v>4.057873754587022</c:v>
                </c:pt>
                <c:pt idx="9164">
                  <c:v>4.0521927557712836</c:v>
                </c:pt>
                <c:pt idx="9165">
                  <c:v>4.0465117569555451</c:v>
                </c:pt>
                <c:pt idx="9166">
                  <c:v>4.0408321030732388</c:v>
                </c:pt>
                <c:pt idx="9167">
                  <c:v>4.0351511042575003</c:v>
                </c:pt>
                <c:pt idx="9168">
                  <c:v>4.0294701054417619</c:v>
                </c:pt>
                <c:pt idx="9169">
                  <c:v>4.0237904515594547</c:v>
                </c:pt>
                <c:pt idx="9170">
                  <c:v>4.0181094527437162</c:v>
                </c:pt>
                <c:pt idx="9171">
                  <c:v>4.0124230741942508</c:v>
                </c:pt>
                <c:pt idx="9172">
                  <c:v>4.0067420753785123</c:v>
                </c:pt>
                <c:pt idx="9173">
                  <c:v>4.0010624214962061</c:v>
                </c:pt>
                <c:pt idx="9174">
                  <c:v>3.9953814226804671</c:v>
                </c:pt>
                <c:pt idx="9175">
                  <c:v>3.9897004238647287</c:v>
                </c:pt>
                <c:pt idx="9176">
                  <c:v>3.9840207699824219</c:v>
                </c:pt>
                <c:pt idx="9177">
                  <c:v>3.9783397711666835</c:v>
                </c:pt>
                <c:pt idx="9178">
                  <c:v>3.972658772350945</c:v>
                </c:pt>
                <c:pt idx="9179">
                  <c:v>3.9669791184686383</c:v>
                </c:pt>
                <c:pt idx="9180">
                  <c:v>3.9612981196528998</c:v>
                </c:pt>
                <c:pt idx="9181">
                  <c:v>3.9556171208371613</c:v>
                </c:pt>
                <c:pt idx="9182">
                  <c:v>3.9499374669548546</c:v>
                </c:pt>
                <c:pt idx="9183">
                  <c:v>3.9442564681391161</c:v>
                </c:pt>
                <c:pt idx="9184">
                  <c:v>3.9385700895896507</c:v>
                </c:pt>
                <c:pt idx="9185">
                  <c:v>3.932890435707344</c:v>
                </c:pt>
                <c:pt idx="9186">
                  <c:v>3.9272094368916055</c:v>
                </c:pt>
                <c:pt idx="9187">
                  <c:v>3.921528438075867</c:v>
                </c:pt>
                <c:pt idx="9188">
                  <c:v>3.9158487841935603</c:v>
                </c:pt>
                <c:pt idx="9189">
                  <c:v>3.9101677853778218</c:v>
                </c:pt>
                <c:pt idx="9190">
                  <c:v>3.9044867865620834</c:v>
                </c:pt>
                <c:pt idx="9191">
                  <c:v>3.8988071326797766</c:v>
                </c:pt>
                <c:pt idx="9192">
                  <c:v>3.8931261338640382</c:v>
                </c:pt>
                <c:pt idx="9193">
                  <c:v>3.8874451350482997</c:v>
                </c:pt>
                <c:pt idx="9194">
                  <c:v>3.881765481165993</c:v>
                </c:pt>
                <c:pt idx="9195">
                  <c:v>3.8760844823502545</c:v>
                </c:pt>
                <c:pt idx="9196">
                  <c:v>3.8703981038007891</c:v>
                </c:pt>
                <c:pt idx="9197">
                  <c:v>3.8647171049850506</c:v>
                </c:pt>
                <c:pt idx="9198">
                  <c:v>3.8590374511027439</c:v>
                </c:pt>
                <c:pt idx="9199">
                  <c:v>3.8533564522870054</c:v>
                </c:pt>
                <c:pt idx="9200">
                  <c:v>3.8476754534712669</c:v>
                </c:pt>
                <c:pt idx="9201">
                  <c:v>3.8419957995889602</c:v>
                </c:pt>
                <c:pt idx="9202">
                  <c:v>3.8363148007732217</c:v>
                </c:pt>
                <c:pt idx="9203">
                  <c:v>3.8306338019574833</c:v>
                </c:pt>
                <c:pt idx="9204">
                  <c:v>3.8249541480751765</c:v>
                </c:pt>
                <c:pt idx="9205">
                  <c:v>3.8192731492594381</c:v>
                </c:pt>
                <c:pt idx="9206">
                  <c:v>3.8135921504436996</c:v>
                </c:pt>
                <c:pt idx="9207">
                  <c:v>3.7641022169249103</c:v>
                </c:pt>
                <c:pt idx="9208">
                  <c:v>3.7587199999999998</c:v>
                </c:pt>
                <c:pt idx="9209">
                  <c:v>3.7090075979971386</c:v>
                </c:pt>
                <c:pt idx="9210">
                  <c:v>3.704453</c:v>
                </c:pt>
                <c:pt idx="9211">
                  <c:v>3.7212739585121599</c:v>
                </c:pt>
                <c:pt idx="9212">
                  <c:v>3.6547321645207438</c:v>
                </c:pt>
                <c:pt idx="9213">
                  <c:v>3.6331056410011917</c:v>
                </c:pt>
                <c:pt idx="9214">
                  <c:v>3.632088</c:v>
                </c:pt>
                <c:pt idx="9215">
                  <c:v>3.6147580996661901</c:v>
                </c:pt>
                <c:pt idx="9216">
                  <c:v>3.6139990000000002</c:v>
                </c:pt>
                <c:pt idx="9217">
                  <c:v>3.6139990000000002</c:v>
                </c:pt>
                <c:pt idx="9218">
                  <c:v>3.6139990000000002</c:v>
                </c:pt>
                <c:pt idx="9219">
                  <c:v>3.6139990000000002</c:v>
                </c:pt>
                <c:pt idx="9220">
                  <c:v>3.5955521008343267</c:v>
                </c:pt>
                <c:pt idx="9221">
                  <c:v>3.5597319999999999</c:v>
                </c:pt>
                <c:pt idx="9222">
                  <c:v>3.5533098443013831</c:v>
                </c:pt>
                <c:pt idx="9223">
                  <c:v>3.554734347794994</c:v>
                </c:pt>
                <c:pt idx="9224">
                  <c:v>3.5711486864568434</c:v>
                </c:pt>
                <c:pt idx="9225">
                  <c:v>3.5544607262594474</c:v>
                </c:pt>
                <c:pt idx="9226">
                  <c:v>3.5403449437570034</c:v>
                </c:pt>
                <c:pt idx="9227">
                  <c:v>3.5262258186586557</c:v>
                </c:pt>
                <c:pt idx="9228">
                  <c:v>3.512106693560308</c:v>
                </c:pt>
                <c:pt idx="9229">
                  <c:v>3.497990911057864</c:v>
                </c:pt>
                <c:pt idx="9230">
                  <c:v>3.4838717859595163</c:v>
                </c:pt>
                <c:pt idx="9231">
                  <c:v>3.4697526608611686</c:v>
                </c:pt>
                <c:pt idx="9232">
                  <c:v>3.455636878358725</c:v>
                </c:pt>
                <c:pt idx="9233">
                  <c:v>3.4415177532603769</c:v>
                </c:pt>
                <c:pt idx="9234">
                  <c:v>3.4273852577784134</c:v>
                </c:pt>
                <c:pt idx="9235">
                  <c:v>3.4132694752759698</c:v>
                </c:pt>
                <c:pt idx="9236">
                  <c:v>3.3991503501776217</c:v>
                </c:pt>
                <c:pt idx="9237">
                  <c:v>3.385031225079274</c:v>
                </c:pt>
                <c:pt idx="9238">
                  <c:v>3.3709154425768304</c:v>
                </c:pt>
                <c:pt idx="9239">
                  <c:v>3.3567963174784827</c:v>
                </c:pt>
                <c:pt idx="9240">
                  <c:v>3.3426771923801351</c:v>
                </c:pt>
                <c:pt idx="9241">
                  <c:v>3.328561409877691</c:v>
                </c:pt>
                <c:pt idx="9242">
                  <c:v>3.3144422847793433</c:v>
                </c:pt>
                <c:pt idx="9243">
                  <c:v>3.3003231596809957</c:v>
                </c:pt>
                <c:pt idx="9244">
                  <c:v>3.2862073771785516</c:v>
                </c:pt>
                <c:pt idx="9245">
                  <c:v>3.2720882520802039</c:v>
                </c:pt>
                <c:pt idx="9246">
                  <c:v>3.2579557565982404</c:v>
                </c:pt>
                <c:pt idx="9247">
                  <c:v>3.2438366314998928</c:v>
                </c:pt>
                <c:pt idx="9248">
                  <c:v>3.2297208489974487</c:v>
                </c:pt>
                <c:pt idx="9249">
                  <c:v>3.215601723899101</c:v>
                </c:pt>
                <c:pt idx="9250">
                  <c:v>3.2014825988007534</c:v>
                </c:pt>
                <c:pt idx="9251">
                  <c:v>3.1873668162983098</c:v>
                </c:pt>
                <c:pt idx="9252">
                  <c:v>3.1732476911999616</c:v>
                </c:pt>
                <c:pt idx="9253">
                  <c:v>3.159128566101614</c:v>
                </c:pt>
                <c:pt idx="9254">
                  <c:v>3.1450127835991704</c:v>
                </c:pt>
                <c:pt idx="9255">
                  <c:v>3.1308936585008222</c:v>
                </c:pt>
                <c:pt idx="9256">
                  <c:v>3.1167745334024746</c:v>
                </c:pt>
                <c:pt idx="9257">
                  <c:v>3.102658750900031</c:v>
                </c:pt>
                <c:pt idx="9258">
                  <c:v>3.0885396258016833</c:v>
                </c:pt>
                <c:pt idx="9259">
                  <c:v>3.0744071303197194</c:v>
                </c:pt>
                <c:pt idx="9260">
                  <c:v>3.0602913478172757</c:v>
                </c:pt>
                <c:pt idx="9261">
                  <c:v>2.9870166847877919</c:v>
                </c:pt>
                <c:pt idx="9262">
                  <c:v>2.9928925225268177</c:v>
                </c:pt>
                <c:pt idx="9263">
                  <c:v>2.9745950538865045</c:v>
                </c:pt>
                <c:pt idx="9264">
                  <c:v>2.9381528297567954</c:v>
                </c:pt>
                <c:pt idx="9265">
                  <c:v>2.9141510181168058</c:v>
                </c:pt>
                <c:pt idx="9266">
                  <c:v>2.9084850000000002</c:v>
                </c:pt>
                <c:pt idx="9267">
                  <c:v>2.8957873328564618</c:v>
                </c:pt>
                <c:pt idx="9268">
                  <c:v>2.8775689408679068</c:v>
                </c:pt>
                <c:pt idx="9269">
                  <c:v>2.8723070000000002</c:v>
                </c:pt>
                <c:pt idx="9270">
                  <c:v>2.8461518431092037</c:v>
                </c:pt>
                <c:pt idx="9271">
                  <c:v>2.8493353390557941</c:v>
                </c:pt>
                <c:pt idx="9272">
                  <c:v>2.8275543487485102</c:v>
                </c:pt>
                <c:pt idx="9273">
                  <c:v>2.7911174663805434</c:v>
                </c:pt>
                <c:pt idx="9274">
                  <c:v>2.7818529999999999</c:v>
                </c:pt>
                <c:pt idx="9275">
                  <c:v>2.8229829702026223</c:v>
                </c:pt>
                <c:pt idx="9276">
                  <c:v>2.8289123282066808</c:v>
                </c:pt>
                <c:pt idx="9277">
                  <c:v>2.8194113937755771</c:v>
                </c:pt>
                <c:pt idx="9278">
                  <c:v>2.809912708618723</c:v>
                </c:pt>
                <c:pt idx="9279">
                  <c:v>2.8004117741876193</c:v>
                </c:pt>
                <c:pt idx="9280">
                  <c:v>2.7909018426595162</c:v>
                </c:pt>
                <c:pt idx="9281">
                  <c:v>2.7814031575026625</c:v>
                </c:pt>
                <c:pt idx="9282">
                  <c:v>2.7719022230715589</c:v>
                </c:pt>
                <c:pt idx="9283">
                  <c:v>2.7624012886404548</c:v>
                </c:pt>
                <c:pt idx="9284">
                  <c:v>2.7529026034836011</c:v>
                </c:pt>
                <c:pt idx="9285">
                  <c:v>2.7434016690524974</c:v>
                </c:pt>
                <c:pt idx="9286">
                  <c:v>2.7339007346213937</c:v>
                </c:pt>
                <c:pt idx="9287">
                  <c:v>2.7244020494645396</c:v>
                </c:pt>
                <c:pt idx="9288">
                  <c:v>2.7149011150334359</c:v>
                </c:pt>
                <c:pt idx="9289">
                  <c:v>2.7054001806023322</c:v>
                </c:pt>
                <c:pt idx="9290">
                  <c:v>2.6959014954454781</c:v>
                </c:pt>
                <c:pt idx="9291">
                  <c:v>2.6864005610143744</c:v>
                </c:pt>
                <c:pt idx="9292">
                  <c:v>2.6768906294862718</c:v>
                </c:pt>
                <c:pt idx="9293">
                  <c:v>2.6673896950551677</c:v>
                </c:pt>
                <c:pt idx="9294">
                  <c:v>2.6578910098983139</c:v>
                </c:pt>
                <c:pt idx="9295">
                  <c:v>2.6483900754672103</c:v>
                </c:pt>
                <c:pt idx="9296">
                  <c:v>2.6388891410361066</c:v>
                </c:pt>
                <c:pt idx="9297">
                  <c:v>2.6293904558792525</c:v>
                </c:pt>
                <c:pt idx="9298">
                  <c:v>2.6198895214481488</c:v>
                </c:pt>
                <c:pt idx="9299">
                  <c:v>2.6103885870170451</c:v>
                </c:pt>
                <c:pt idx="9300">
                  <c:v>2.600889901860191</c:v>
                </c:pt>
                <c:pt idx="9301">
                  <c:v>2.5913889674290873</c:v>
                </c:pt>
                <c:pt idx="9302">
                  <c:v>2.5818880329979836</c:v>
                </c:pt>
                <c:pt idx="9303">
                  <c:v>2.5723893478411295</c:v>
                </c:pt>
                <c:pt idx="9304">
                  <c:v>2.5628884134100258</c:v>
                </c:pt>
                <c:pt idx="9305">
                  <c:v>2.5533784818819232</c:v>
                </c:pt>
                <c:pt idx="9306">
                  <c:v>2.543879796725069</c:v>
                </c:pt>
                <c:pt idx="9307">
                  <c:v>2.5343788622939654</c:v>
                </c:pt>
                <c:pt idx="9308">
                  <c:v>2.5248779278628617</c:v>
                </c:pt>
                <c:pt idx="9309">
                  <c:v>2.5153792427060075</c:v>
                </c:pt>
                <c:pt idx="9310">
                  <c:v>2.4868786886869465</c:v>
                </c:pt>
                <c:pt idx="9311">
                  <c:v>2.4773777542558424</c:v>
                </c:pt>
                <c:pt idx="9312">
                  <c:v>2.4678768198247387</c:v>
                </c:pt>
                <c:pt idx="9313">
                  <c:v>2.458378134667885</c:v>
                </c:pt>
                <c:pt idx="9314">
                  <c:v>2.4488772002367813</c:v>
                </c:pt>
                <c:pt idx="9315">
                  <c:v>2.4393672687086783</c:v>
                </c:pt>
                <c:pt idx="9316">
                  <c:v>2.4298663342775746</c:v>
                </c:pt>
                <c:pt idx="9317">
                  <c:v>2.4203676491207204</c:v>
                </c:pt>
                <c:pt idx="9318">
                  <c:v>2.4200550000000001</c:v>
                </c:pt>
                <c:pt idx="9319">
                  <c:v>2.4200550000000001</c:v>
                </c:pt>
                <c:pt idx="9320">
                  <c:v>2.4021859663805434</c:v>
                </c:pt>
                <c:pt idx="9321">
                  <c:v>2.4019659999999998</c:v>
                </c:pt>
                <c:pt idx="9322">
                  <c:v>2.3657411916567344</c:v>
                </c:pt>
                <c:pt idx="9323">
                  <c:v>2.3476910000000002</c:v>
                </c:pt>
                <c:pt idx="9324">
                  <c:v>2.346535098235575</c:v>
                </c:pt>
                <c:pt idx="9325">
                  <c:v>2.2757532676996424</c:v>
                </c:pt>
                <c:pt idx="9326">
                  <c:v>2.2938283258627883</c:v>
                </c:pt>
                <c:pt idx="9327">
                  <c:v>2.3074913054181319</c:v>
                </c:pt>
                <c:pt idx="9328">
                  <c:v>2.3211672234010847</c:v>
                </c:pt>
                <c:pt idx="9329">
                  <c:v>2.3348269683495264</c:v>
                </c:pt>
                <c:pt idx="9330">
                  <c:v>2.3444950178826898</c:v>
                </c:pt>
                <c:pt idx="9331">
                  <c:v>2.2922295654350417</c:v>
                </c:pt>
                <c:pt idx="9332">
                  <c:v>2.2713878898426323</c:v>
                </c:pt>
                <c:pt idx="9333">
                  <c:v>2.2225038772055314</c:v>
                </c:pt>
                <c:pt idx="9334">
                  <c:v>2.2407222691940869</c:v>
                </c:pt>
                <c:pt idx="9335">
                  <c:v>2.2521401709177593</c:v>
                </c:pt>
                <c:pt idx="9336">
                  <c:v>2.2029700000000001</c:v>
                </c:pt>
                <c:pt idx="9337">
                  <c:v>2.1971085429184551</c:v>
                </c:pt>
                <c:pt idx="9338">
                  <c:v>2.1466245976162095</c:v>
                </c:pt>
                <c:pt idx="9339">
                  <c:v>2.129126873396554</c:v>
                </c:pt>
                <c:pt idx="9340">
                  <c:v>2.1168224286228354</c:v>
                </c:pt>
                <c:pt idx="9341">
                  <c:v>2.1045296247618643</c:v>
                </c:pt>
                <c:pt idx="9342">
                  <c:v>2.0922397311290801</c:v>
                </c:pt>
                <c:pt idx="9343">
                  <c:v>2.079946927268109</c:v>
                </c:pt>
                <c:pt idx="9344">
                  <c:v>2.0676541234071379</c:v>
                </c:pt>
                <c:pt idx="9345">
                  <c:v>2.0553642297743533</c:v>
                </c:pt>
                <c:pt idx="9346">
                  <c:v>2.0430714259133822</c:v>
                </c:pt>
                <c:pt idx="9347">
                  <c:v>2.0307786220524111</c:v>
                </c:pt>
                <c:pt idx="9348">
                  <c:v>2.0184887284196265</c:v>
                </c:pt>
                <c:pt idx="9349">
                  <c:v>2.0061959245586554</c:v>
                </c:pt>
                <c:pt idx="9350">
                  <c:v>1.9939031206976843</c:v>
                </c:pt>
                <c:pt idx="9351">
                  <c:v>1.9816132270648998</c:v>
                </c:pt>
                <c:pt idx="9352">
                  <c:v>1.9693204232039287</c:v>
                </c:pt>
                <c:pt idx="9353">
                  <c:v>1.9570159784302104</c:v>
                </c:pt>
                <c:pt idx="9354">
                  <c:v>1.9447260847974261</c:v>
                </c:pt>
                <c:pt idx="9355">
                  <c:v>1.9324332809364548</c:v>
                </c:pt>
                <c:pt idx="9356">
                  <c:v>1.9201404770754837</c:v>
                </c:pt>
                <c:pt idx="9357">
                  <c:v>1.9078505834426993</c:v>
                </c:pt>
                <c:pt idx="9358">
                  <c:v>1.8955577795817282</c:v>
                </c:pt>
                <c:pt idx="9359">
                  <c:v>1.686583024173405</c:v>
                </c:pt>
                <c:pt idx="9360">
                  <c:v>1.6742931305406208</c:v>
                </c:pt>
                <c:pt idx="9361">
                  <c:v>1.6619886857669024</c:v>
                </c:pt>
                <c:pt idx="9362">
                  <c:v>1.6496958819059313</c:v>
                </c:pt>
                <c:pt idx="9363">
                  <c:v>1.6374059882731469</c:v>
                </c:pt>
                <c:pt idx="9364">
                  <c:v>1.6251131844121756</c:v>
                </c:pt>
                <c:pt idx="9365">
                  <c:v>1.6128203805512045</c:v>
                </c:pt>
                <c:pt idx="9366">
                  <c:v>1.6005304869184203</c:v>
                </c:pt>
                <c:pt idx="9367">
                  <c:v>1.5882376830574489</c:v>
                </c:pt>
                <c:pt idx="9368">
                  <c:v>1.5759448791964776</c:v>
                </c:pt>
                <c:pt idx="9369">
                  <c:v>1.2307337523536492</c:v>
                </c:pt>
                <c:pt idx="9370">
                  <c:v>1.2245143634650835</c:v>
                </c:pt>
                <c:pt idx="9371">
                  <c:v>1.2182876108672012</c:v>
                </c:pt>
                <c:pt idx="9372">
                  <c:v>1.2120667492367723</c:v>
                </c:pt>
                <c:pt idx="9373">
                  <c:v>1.2058473603482063</c:v>
                </c:pt>
                <c:pt idx="9374">
                  <c:v>1.1996264987177772</c:v>
                </c:pt>
                <c:pt idx="9375">
                  <c:v>1.193405637087348</c:v>
                </c:pt>
                <c:pt idx="9376">
                  <c:v>1.1871862481987823</c:v>
                </c:pt>
                <c:pt idx="9377">
                  <c:v>1.1809653865683531</c:v>
                </c:pt>
                <c:pt idx="9378">
                  <c:v>1.174744524937924</c:v>
                </c:pt>
                <c:pt idx="9379">
                  <c:v>1.1685251360493583</c:v>
                </c:pt>
                <c:pt idx="9380">
                  <c:v>1.1623042744189291</c:v>
                </c:pt>
                <c:pt idx="9381">
                  <c:v>1.1560834127885</c:v>
                </c:pt>
                <c:pt idx="9382">
                  <c:v>1.1498640238999343</c:v>
                </c:pt>
                <c:pt idx="9383">
                  <c:v>1.1436431622695051</c:v>
                </c:pt>
                <c:pt idx="9384">
                  <c:v>1.1374164096716231</c:v>
                </c:pt>
                <c:pt idx="9385">
                  <c:v>1.1311955480411939</c:v>
                </c:pt>
                <c:pt idx="9386">
                  <c:v>1.1249761591526282</c:v>
                </c:pt>
                <c:pt idx="9387">
                  <c:v>1.118755297522199</c:v>
                </c:pt>
                <c:pt idx="9388">
                  <c:v>1.1125344358917699</c:v>
                </c:pt>
                <c:pt idx="9389">
                  <c:v>1.1063150470032042</c:v>
                </c:pt>
                <c:pt idx="9390">
                  <c:v>1.100094185372775</c:v>
                </c:pt>
                <c:pt idx="9391">
                  <c:v>1.0938733237423459</c:v>
                </c:pt>
                <c:pt idx="9392">
                  <c:v>1.0876539348537801</c:v>
                </c:pt>
                <c:pt idx="9393">
                  <c:v>1.081433073223351</c:v>
                </c:pt>
                <c:pt idx="9394">
                  <c:v>1.0994547477348593</c:v>
                </c:pt>
                <c:pt idx="9395">
                  <c:v>1.081383</c:v>
                </c:pt>
                <c:pt idx="9396">
                  <c:v>1.0811328421554602</c:v>
                </c:pt>
                <c:pt idx="9397">
                  <c:v>1.063294</c:v>
                </c:pt>
                <c:pt idx="9398">
                  <c:v>1.087903453488372</c:v>
                </c:pt>
                <c:pt idx="9399">
                  <c:v>1.0584279532163743</c:v>
                </c:pt>
                <c:pt idx="9400">
                  <c:v>1.0453129482844354</c:v>
                </c:pt>
                <c:pt idx="9401">
                  <c:v>1.0812345820487319</c:v>
                </c:pt>
                <c:pt idx="9402">
                  <c:v>1.0633781698677331</c:v>
                </c:pt>
                <c:pt idx="9403">
                  <c:v>1.0648910784690322</c:v>
                </c:pt>
                <c:pt idx="9404">
                  <c:v>1.0664036289006811</c:v>
                </c:pt>
                <c:pt idx="9405">
                  <c:v>1.0679165375019799</c:v>
                </c:pt>
                <c:pt idx="9406">
                  <c:v>1.0694294461032789</c:v>
                </c:pt>
                <c:pt idx="9407">
                  <c:v>1.0709419965349278</c:v>
                </c:pt>
                <c:pt idx="9408">
                  <c:v>1.0724549051362269</c:v>
                </c:pt>
                <c:pt idx="9409">
                  <c:v>1.0739692464161255</c:v>
                </c:pt>
                <c:pt idx="9410">
                  <c:v>1.0754821550174243</c:v>
                </c:pt>
                <c:pt idx="9411">
                  <c:v>1.0769947054490734</c:v>
                </c:pt>
                <c:pt idx="9412">
                  <c:v>1.0785076140503722</c:v>
                </c:pt>
                <c:pt idx="9413">
                  <c:v>1.080020522651671</c:v>
                </c:pt>
                <c:pt idx="9414">
                  <c:v>1.0759614756795421</c:v>
                </c:pt>
                <c:pt idx="9415">
                  <c:v>1.0290521051251489</c:v>
                </c:pt>
                <c:pt idx="9416">
                  <c:v>1.0493282913686217</c:v>
                </c:pt>
                <c:pt idx="9417">
                  <c:v>1.0770095507868382</c:v>
                </c:pt>
                <c:pt idx="9418">
                  <c:v>1.0475205644815255</c:v>
                </c:pt>
                <c:pt idx="9419">
                  <c:v>1.0657351955174057</c:v>
                </c:pt>
                <c:pt idx="9420">
                  <c:v>1.0762504511206485</c:v>
                </c:pt>
                <c:pt idx="9421">
                  <c:v>1.0397791626132569</c:v>
                </c:pt>
                <c:pt idx="9422">
                  <c:v>1.0175518994040524</c:v>
                </c:pt>
                <c:pt idx="9423">
                  <c:v>1.0638638310072259</c:v>
                </c:pt>
                <c:pt idx="9424">
                  <c:v>1.0673674207809118</c:v>
                </c:pt>
                <c:pt idx="9425">
                  <c:v>1.0708710105545978</c:v>
                </c:pt>
                <c:pt idx="9426">
                  <c:v>1.0743737708799472</c:v>
                </c:pt>
                <c:pt idx="9427">
                  <c:v>1.0778773606536332</c:v>
                </c:pt>
                <c:pt idx="9428">
                  <c:v>1.0813809504273191</c:v>
                </c:pt>
                <c:pt idx="9429">
                  <c:v>1.0848837107526685</c:v>
                </c:pt>
                <c:pt idx="9430">
                  <c:v>1.0883873005263545</c:v>
                </c:pt>
                <c:pt idx="9431">
                  <c:v>1.0918908903000404</c:v>
                </c:pt>
                <c:pt idx="9432">
                  <c:v>1.0953936506253896</c:v>
                </c:pt>
                <c:pt idx="9433">
                  <c:v>1.0988972403990758</c:v>
                </c:pt>
                <c:pt idx="9434">
                  <c:v>1.102404147966108</c:v>
                </c:pt>
                <c:pt idx="9435">
                  <c:v>1.1059077377397939</c:v>
                </c:pt>
                <c:pt idx="9436">
                  <c:v>1.1094104980651434</c:v>
                </c:pt>
                <c:pt idx="9437">
                  <c:v>1.1129140878388293</c:v>
                </c:pt>
                <c:pt idx="9438">
                  <c:v>1.1164176776125152</c:v>
                </c:pt>
                <c:pt idx="9439">
                  <c:v>1.1199204379378644</c:v>
                </c:pt>
                <c:pt idx="9440">
                  <c:v>1.1234240277115506</c:v>
                </c:pt>
                <c:pt idx="9441">
                  <c:v>1.1269276174852365</c:v>
                </c:pt>
                <c:pt idx="9442">
                  <c:v>1.1304303778105858</c:v>
                </c:pt>
                <c:pt idx="9443">
                  <c:v>1.1339339675842717</c:v>
                </c:pt>
                <c:pt idx="9444">
                  <c:v>1.1374375573579578</c:v>
                </c:pt>
                <c:pt idx="9445">
                  <c:v>1.1409403176833071</c:v>
                </c:pt>
                <c:pt idx="9446">
                  <c:v>1.1444472252503393</c:v>
                </c:pt>
                <c:pt idx="9447">
                  <c:v>1.1479508150240254</c:v>
                </c:pt>
                <c:pt idx="9448">
                  <c:v>1.1514535753493746</c:v>
                </c:pt>
                <c:pt idx="9449">
                  <c:v>1.1600397637100621</c:v>
                </c:pt>
                <c:pt idx="9450">
                  <c:v>1.1846803113972342</c:v>
                </c:pt>
                <c:pt idx="9451">
                  <c:v>1.201468326102503</c:v>
                </c:pt>
                <c:pt idx="9452">
                  <c:v>1.1765803729136861</c:v>
                </c:pt>
                <c:pt idx="9453">
                  <c:v>1.1401405808297569</c:v>
                </c:pt>
                <c:pt idx="9454">
                  <c:v>1.1244861332538736</c:v>
                </c:pt>
                <c:pt idx="9455">
                  <c:v>1.1285981366237483</c:v>
                </c:pt>
                <c:pt idx="9456">
                  <c:v>1.124742255364807</c:v>
                </c:pt>
                <c:pt idx="9457">
                  <c:v>1.1283436657129233</c:v>
                </c:pt>
                <c:pt idx="9458">
                  <c:v>1.1230476952034714</c:v>
                </c:pt>
                <c:pt idx="9459">
                  <c:v>1.1365034651108246</c:v>
                </c:pt>
                <c:pt idx="9460">
                  <c:v>1.1499465048668935</c:v>
                </c:pt>
                <c:pt idx="9461">
                  <c:v>1.1633863620851415</c:v>
                </c:pt>
                <c:pt idx="9462">
                  <c:v>1.1786015878426699</c:v>
                </c:pt>
                <c:pt idx="9463">
                  <c:v>1.1899249999999999</c:v>
                </c:pt>
                <c:pt idx="9464">
                  <c:v>1.2039597176919408</c:v>
                </c:pt>
                <c:pt idx="9465">
                  <c:v>1.2118129056019069</c:v>
                </c:pt>
                <c:pt idx="9466">
                  <c:v>1.1608344649499285</c:v>
                </c:pt>
                <c:pt idx="9467">
                  <c:v>1.1249579086790653</c:v>
                </c:pt>
                <c:pt idx="9468">
                  <c:v>1.128125493444577</c:v>
                </c:pt>
                <c:pt idx="9469">
                  <c:v>1.1252123795898903</c:v>
                </c:pt>
                <c:pt idx="9470">
                  <c:v>1.151206356223176</c:v>
                </c:pt>
                <c:pt idx="9471">
                  <c:v>1.1718360000000001</c:v>
                </c:pt>
                <c:pt idx="9472">
                  <c:v>1.1798841816881258</c:v>
                </c:pt>
                <c:pt idx="9473">
                  <c:v>1.191151003057721</c:v>
                </c:pt>
                <c:pt idx="9474">
                  <c:v>1.1938837929869106</c:v>
                </c:pt>
                <c:pt idx="9475">
                  <c:v>1.1966165829161004</c:v>
                </c:pt>
                <c:pt idx="9476">
                  <c:v>1.1993487258779771</c:v>
                </c:pt>
                <c:pt idx="9477">
                  <c:v>1.2020815158071667</c:v>
                </c:pt>
                <c:pt idx="9478">
                  <c:v>1.2048143057363563</c:v>
                </c:pt>
                <c:pt idx="9479">
                  <c:v>1.2075464486982332</c:v>
                </c:pt>
                <c:pt idx="9480">
                  <c:v>1.2102792386274228</c:v>
                </c:pt>
                <c:pt idx="9481">
                  <c:v>1.2130120285566124</c:v>
                </c:pt>
                <c:pt idx="9482">
                  <c:v>1.2157441715184893</c:v>
                </c:pt>
                <c:pt idx="9483">
                  <c:v>1.2184769614476789</c:v>
                </c:pt>
                <c:pt idx="9484">
                  <c:v>1.2212123392461196</c:v>
                </c:pt>
                <c:pt idx="9485">
                  <c:v>1.2239451291753092</c:v>
                </c:pt>
                <c:pt idx="9486">
                  <c:v>1.2266772721371861</c:v>
                </c:pt>
                <c:pt idx="9487">
                  <c:v>1.2294100620663757</c:v>
                </c:pt>
                <c:pt idx="9488">
                  <c:v>1.2321428519955653</c:v>
                </c:pt>
                <c:pt idx="9489">
                  <c:v>1.2348749949574422</c:v>
                </c:pt>
                <c:pt idx="9490">
                  <c:v>1.2376077848866318</c:v>
                </c:pt>
                <c:pt idx="9491">
                  <c:v>1.2403405748158214</c:v>
                </c:pt>
                <c:pt idx="9492">
                  <c:v>1.2430727177776983</c:v>
                </c:pt>
                <c:pt idx="9493">
                  <c:v>1.2458055077068879</c:v>
                </c:pt>
                <c:pt idx="9494">
                  <c:v>1.2485382976360775</c:v>
                </c:pt>
                <c:pt idx="9495">
                  <c:v>1.2512704405979542</c:v>
                </c:pt>
                <c:pt idx="9496">
                  <c:v>1.2540058183963951</c:v>
                </c:pt>
                <c:pt idx="9497">
                  <c:v>1.2567386083255847</c:v>
                </c:pt>
                <c:pt idx="9498">
                  <c:v>1.2594707512874614</c:v>
                </c:pt>
                <c:pt idx="9499">
                  <c:v>1.262203541216651</c:v>
                </c:pt>
                <c:pt idx="9500">
                  <c:v>1.2649363311458408</c:v>
                </c:pt>
                <c:pt idx="9501">
                  <c:v>1.2676684741077175</c:v>
                </c:pt>
                <c:pt idx="9502">
                  <c:v>1.2704012640369071</c:v>
                </c:pt>
                <c:pt idx="9503">
                  <c:v>1.2731340539660967</c:v>
                </c:pt>
                <c:pt idx="9504">
                  <c:v>1.2758661969279737</c:v>
                </c:pt>
                <c:pt idx="9505">
                  <c:v>1.2785989868571632</c:v>
                </c:pt>
                <c:pt idx="9506">
                  <c:v>1.2813317767863528</c:v>
                </c:pt>
                <c:pt idx="9507">
                  <c:v>1.2840639197482298</c:v>
                </c:pt>
                <c:pt idx="9508">
                  <c:v>1.2867967096774193</c:v>
                </c:pt>
                <c:pt idx="9509">
                  <c:v>1.28953208747586</c:v>
                </c:pt>
                <c:pt idx="9510">
                  <c:v>1.2922648774050496</c:v>
                </c:pt>
                <c:pt idx="9511">
                  <c:v>1.2949970203669265</c:v>
                </c:pt>
                <c:pt idx="9512">
                  <c:v>1.2977298102961161</c:v>
                </c:pt>
                <c:pt idx="9513">
                  <c:v>1.2319754673342871</c:v>
                </c:pt>
                <c:pt idx="9514">
                  <c:v>1.2482719299165672</c:v>
                </c:pt>
                <c:pt idx="9515">
                  <c:v>1.2758293412017168</c:v>
                </c:pt>
                <c:pt idx="9516">
                  <c:v>1.2393400443490701</c:v>
                </c:pt>
                <c:pt idx="9517">
                  <c:v>1.2537073872198379</c:v>
                </c:pt>
                <c:pt idx="9518">
                  <c:v>1.206569697258641</c:v>
                </c:pt>
                <c:pt idx="9519">
                  <c:v>1.2320938490701001</c:v>
                </c:pt>
                <c:pt idx="9520">
                  <c:v>1.2583741459227467</c:v>
                </c:pt>
                <c:pt idx="9521">
                  <c:v>1.2336320266984504</c:v>
                </c:pt>
                <c:pt idx="9522">
                  <c:v>1.226869661332209</c:v>
                </c:pt>
                <c:pt idx="9523">
                  <c:v>1.2278358239123102</c:v>
                </c:pt>
                <c:pt idx="9524">
                  <c:v>1.2288022152782461</c:v>
                </c:pt>
                <c:pt idx="9525">
                  <c:v>1.229768606644182</c:v>
                </c:pt>
                <c:pt idx="9526">
                  <c:v>1.2307347692242832</c:v>
                </c:pt>
                <c:pt idx="9527">
                  <c:v>1.2317011605902191</c:v>
                </c:pt>
                <c:pt idx="9528">
                  <c:v>1.2326675519561552</c:v>
                </c:pt>
                <c:pt idx="9529">
                  <c:v>1.2336337145362564</c:v>
                </c:pt>
                <c:pt idx="9530">
                  <c:v>1.2346001059021923</c:v>
                </c:pt>
                <c:pt idx="9531">
                  <c:v>1.2355664972681282</c:v>
                </c:pt>
                <c:pt idx="9532">
                  <c:v>1.2365326598482294</c:v>
                </c:pt>
                <c:pt idx="9533">
                  <c:v>1.2374990512141653</c:v>
                </c:pt>
                <c:pt idx="9534">
                  <c:v>1.23846635772344</c:v>
                </c:pt>
                <c:pt idx="9535">
                  <c:v>1.239432749089376</c:v>
                </c:pt>
                <c:pt idx="9536">
                  <c:v>1.2403989116694771</c:v>
                </c:pt>
                <c:pt idx="9537">
                  <c:v>1.241365303035413</c:v>
                </c:pt>
                <c:pt idx="9538">
                  <c:v>1.2423316944013489</c:v>
                </c:pt>
                <c:pt idx="9539">
                  <c:v>1.2432978569814501</c:v>
                </c:pt>
                <c:pt idx="9540">
                  <c:v>1.244264248347386</c:v>
                </c:pt>
                <c:pt idx="9541">
                  <c:v>1.2452306397133219</c:v>
                </c:pt>
                <c:pt idx="9542">
                  <c:v>1.2461968022934231</c:v>
                </c:pt>
                <c:pt idx="9543">
                  <c:v>1.2471631936593592</c:v>
                </c:pt>
                <c:pt idx="9544">
                  <c:v>1.2481293562394602</c:v>
                </c:pt>
                <c:pt idx="9545">
                  <c:v>1.2490957476053963</c:v>
                </c:pt>
                <c:pt idx="9546">
                  <c:v>1.2500630541146711</c:v>
                </c:pt>
                <c:pt idx="9547">
                  <c:v>1.251029445480607</c:v>
                </c:pt>
                <c:pt idx="9548">
                  <c:v>1.2519956080607082</c:v>
                </c:pt>
                <c:pt idx="9549">
                  <c:v>1.2529619994266441</c:v>
                </c:pt>
                <c:pt idx="9550">
                  <c:v>1.25392839079258</c:v>
                </c:pt>
                <c:pt idx="9551">
                  <c:v>1.2548945533726812</c:v>
                </c:pt>
                <c:pt idx="9552">
                  <c:v>1.2558609447386171</c:v>
                </c:pt>
                <c:pt idx="9553">
                  <c:v>1.256827336104553</c:v>
                </c:pt>
                <c:pt idx="9554">
                  <c:v>1.2577934986846542</c:v>
                </c:pt>
                <c:pt idx="9555">
                  <c:v>1.2587598900505901</c:v>
                </c:pt>
                <c:pt idx="9556">
                  <c:v>1.259726281416526</c:v>
                </c:pt>
                <c:pt idx="9557">
                  <c:v>1.2606924439966272</c:v>
                </c:pt>
                <c:pt idx="9558">
                  <c:v>1.2616588353625631</c:v>
                </c:pt>
                <c:pt idx="9559">
                  <c:v>1.2626261418718381</c:v>
                </c:pt>
                <c:pt idx="9560">
                  <c:v>1.263592533237774</c:v>
                </c:pt>
                <c:pt idx="9561">
                  <c:v>1.2645586958178752</c:v>
                </c:pt>
                <c:pt idx="9562">
                  <c:v>1.2655250871838111</c:v>
                </c:pt>
                <c:pt idx="9563">
                  <c:v>1.266491478549747</c:v>
                </c:pt>
                <c:pt idx="9564">
                  <c:v>1.2674576411298482</c:v>
                </c:pt>
                <c:pt idx="9565">
                  <c:v>1.2684240324957841</c:v>
                </c:pt>
                <c:pt idx="9566">
                  <c:v>1.2693901950758852</c:v>
                </c:pt>
                <c:pt idx="9567">
                  <c:v>1.2703565864418211</c:v>
                </c:pt>
                <c:pt idx="9568">
                  <c:v>1.271322977807757</c:v>
                </c:pt>
                <c:pt idx="9569">
                  <c:v>1.2722891403878582</c:v>
                </c:pt>
                <c:pt idx="9570">
                  <c:v>1.2732555317537941</c:v>
                </c:pt>
                <c:pt idx="9571">
                  <c:v>1.2742228382630691</c:v>
                </c:pt>
                <c:pt idx="9572">
                  <c:v>1.275189229629005</c:v>
                </c:pt>
                <c:pt idx="9573">
                  <c:v>1.2761553922091062</c:v>
                </c:pt>
                <c:pt idx="9574">
                  <c:v>1.2771217835750421</c:v>
                </c:pt>
                <c:pt idx="9575">
                  <c:v>1.278088174940978</c:v>
                </c:pt>
                <c:pt idx="9576">
                  <c:v>1.2790543375210792</c:v>
                </c:pt>
                <c:pt idx="9577">
                  <c:v>1.2800207288870151</c:v>
                </c:pt>
                <c:pt idx="9578">
                  <c:v>1.2803709999999999</c:v>
                </c:pt>
                <c:pt idx="9579">
                  <c:v>1.2803709999999999</c:v>
                </c:pt>
                <c:pt idx="9580">
                  <c:v>1.2922414928469241</c:v>
                </c:pt>
                <c:pt idx="9581">
                  <c:v>1.3104626373390558</c:v>
                </c:pt>
                <c:pt idx="9582">
                  <c:v>1.3044401728247914</c:v>
                </c:pt>
                <c:pt idx="9583">
                  <c:v>1.2739729942775393</c:v>
                </c:pt>
                <c:pt idx="9584">
                  <c:v>1.2870703590844061</c:v>
                </c:pt>
                <c:pt idx="9585">
                  <c:v>1.2859446171632896</c:v>
                </c:pt>
                <c:pt idx="9586">
                  <c:v>1.2803709999999999</c:v>
                </c:pt>
                <c:pt idx="9587">
                  <c:v>1.2817448110487035</c:v>
                </c:pt>
                <c:pt idx="9588">
                  <c:v>1.2837041504808802</c:v>
                </c:pt>
                <c:pt idx="9589">
                  <c:v>1.285663953881665</c:v>
                </c:pt>
                <c:pt idx="9590">
                  <c:v>1.2876237572824498</c:v>
                </c:pt>
                <c:pt idx="9591">
                  <c:v>1.2895830967146265</c:v>
                </c:pt>
                <c:pt idx="9592">
                  <c:v>1.2915429001154113</c:v>
                </c:pt>
                <c:pt idx="9593">
                  <c:v>1.2935027035161959</c:v>
                </c:pt>
                <c:pt idx="9594">
                  <c:v>1.2954620429483727</c:v>
                </c:pt>
                <c:pt idx="9595">
                  <c:v>1.2974218463491574</c:v>
                </c:pt>
                <c:pt idx="9596">
                  <c:v>1.2993835056243748</c:v>
                </c:pt>
                <c:pt idx="9597">
                  <c:v>1.3013433090251596</c:v>
                </c:pt>
                <c:pt idx="9598">
                  <c:v>1.3033026484573362</c:v>
                </c:pt>
                <c:pt idx="9599">
                  <c:v>1.3052624518581211</c:v>
                </c:pt>
                <c:pt idx="9600">
                  <c:v>1.3072222552589059</c:v>
                </c:pt>
                <c:pt idx="9601">
                  <c:v>1.3091815946910825</c:v>
                </c:pt>
                <c:pt idx="9602">
                  <c:v>1.3111413980918674</c:v>
                </c:pt>
                <c:pt idx="9603">
                  <c:v>1.3131012014926522</c:v>
                </c:pt>
                <c:pt idx="9604">
                  <c:v>1.3150605409248288</c:v>
                </c:pt>
                <c:pt idx="9605">
                  <c:v>1.3170203443256137</c:v>
                </c:pt>
                <c:pt idx="9606">
                  <c:v>1.3189801477263985</c:v>
                </c:pt>
                <c:pt idx="9607">
                  <c:v>1.3209394871585751</c:v>
                </c:pt>
                <c:pt idx="9608">
                  <c:v>1.3228992905593597</c:v>
                </c:pt>
                <c:pt idx="9609">
                  <c:v>1.3248609498345771</c:v>
                </c:pt>
                <c:pt idx="9610">
                  <c:v>1.3268202892667538</c:v>
                </c:pt>
                <c:pt idx="9611">
                  <c:v>1.3287800926675386</c:v>
                </c:pt>
                <c:pt idx="9612">
                  <c:v>1.3307398960683234</c:v>
                </c:pt>
                <c:pt idx="9613">
                  <c:v>1.3326992355005001</c:v>
                </c:pt>
                <c:pt idx="9614">
                  <c:v>1.3346590389012849</c:v>
                </c:pt>
                <c:pt idx="9615">
                  <c:v>1.3366188423020697</c:v>
                </c:pt>
                <c:pt idx="9616">
                  <c:v>1.3385781817342464</c:v>
                </c:pt>
                <c:pt idx="9617">
                  <c:v>1.3405379851350312</c:v>
                </c:pt>
                <c:pt idx="9618">
                  <c:v>1.342497788535816</c:v>
                </c:pt>
                <c:pt idx="9619">
                  <c:v>1.3444571279679927</c:v>
                </c:pt>
                <c:pt idx="9620">
                  <c:v>1.3464169313687775</c:v>
                </c:pt>
                <c:pt idx="9621">
                  <c:v>1.3483785906439947</c:v>
                </c:pt>
                <c:pt idx="9622">
                  <c:v>1.3503383940447795</c:v>
                </c:pt>
                <c:pt idx="9623">
                  <c:v>1.3522977334769561</c:v>
                </c:pt>
                <c:pt idx="9624">
                  <c:v>1.354257536877741</c:v>
                </c:pt>
                <c:pt idx="9625">
                  <c:v>1.3562173402785258</c:v>
                </c:pt>
                <c:pt idx="9626">
                  <c:v>1.3581766797107024</c:v>
                </c:pt>
                <c:pt idx="9627">
                  <c:v>1.3601364831114873</c:v>
                </c:pt>
                <c:pt idx="9628">
                  <c:v>1.3620962865122721</c:v>
                </c:pt>
                <c:pt idx="9629">
                  <c:v>1.3640556259444487</c:v>
                </c:pt>
                <c:pt idx="9630">
                  <c:v>1.3660154293452336</c:v>
                </c:pt>
                <c:pt idx="9631">
                  <c:v>1.3679752327460184</c:v>
                </c:pt>
                <c:pt idx="9632">
                  <c:v>1.369934572178195</c:v>
                </c:pt>
                <c:pt idx="9633">
                  <c:v>1.3608761280095352</c:v>
                </c:pt>
                <c:pt idx="9634">
                  <c:v>1.3628275751072962</c:v>
                </c:pt>
                <c:pt idx="9635">
                  <c:v>1.3606063459704341</c:v>
                </c:pt>
                <c:pt idx="9636">
                  <c:v>1.3734241589988081</c:v>
                </c:pt>
                <c:pt idx="9637">
                  <c:v>1.3889130000000001</c:v>
                </c:pt>
                <c:pt idx="9638">
                  <c:v>1.399510203862661</c:v>
                </c:pt>
                <c:pt idx="9639">
                  <c:v>1.3962754041487841</c:v>
                </c:pt>
                <c:pt idx="9640">
                  <c:v>1.4106252000000001</c:v>
                </c:pt>
                <c:pt idx="9641">
                  <c:v>1.4251</c:v>
                </c:pt>
                <c:pt idx="9642">
                  <c:v>1.4258843724740671</c:v>
                </c:pt>
                <c:pt idx="9643">
                  <c:v>1.4271710479422066</c:v>
                </c:pt>
                <c:pt idx="9644">
                  <c:v>1.4284574187996768</c:v>
                </c:pt>
                <c:pt idx="9645">
                  <c:v>1.4297440942678163</c:v>
                </c:pt>
                <c:pt idx="9646">
                  <c:v>1.431031988178634</c:v>
                </c:pt>
                <c:pt idx="9647">
                  <c:v>1.4323186636467735</c:v>
                </c:pt>
                <c:pt idx="9648">
                  <c:v>1.4336050345042435</c:v>
                </c:pt>
                <c:pt idx="9649">
                  <c:v>1.4348917099723832</c:v>
                </c:pt>
                <c:pt idx="9650">
                  <c:v>1.4361783854405228</c:v>
                </c:pt>
                <c:pt idx="9651">
                  <c:v>1.4374647562979928</c:v>
                </c:pt>
                <c:pt idx="9652">
                  <c:v>1.4387514317661323</c:v>
                </c:pt>
                <c:pt idx="9653">
                  <c:v>1.4400381072342718</c:v>
                </c:pt>
                <c:pt idx="9654">
                  <c:v>1.4413244780917418</c:v>
                </c:pt>
                <c:pt idx="9655">
                  <c:v>1.4426111535598813</c:v>
                </c:pt>
                <c:pt idx="9656">
                  <c:v>1.4438978290280211</c:v>
                </c:pt>
                <c:pt idx="9657">
                  <c:v>1.4451841998854911</c:v>
                </c:pt>
                <c:pt idx="9658">
                  <c:v>1.4464708753536306</c:v>
                </c:pt>
                <c:pt idx="9659">
                  <c:v>1.4477587692644482</c:v>
                </c:pt>
                <c:pt idx="9660">
                  <c:v>1.4490451401219184</c:v>
                </c:pt>
                <c:pt idx="9661">
                  <c:v>1.450331815590058</c:v>
                </c:pt>
                <c:pt idx="9662">
                  <c:v>1.4516184910581975</c:v>
                </c:pt>
                <c:pt idx="9663">
                  <c:v>1.4529048619156675</c:v>
                </c:pt>
                <c:pt idx="9664">
                  <c:v>1.454191537383807</c:v>
                </c:pt>
                <c:pt idx="9665">
                  <c:v>1.4554782128519466</c:v>
                </c:pt>
                <c:pt idx="9666">
                  <c:v>1.4567645837094167</c:v>
                </c:pt>
                <c:pt idx="9667">
                  <c:v>1.4580512591775563</c:v>
                </c:pt>
                <c:pt idx="9668">
                  <c:v>1.4593379346456958</c:v>
                </c:pt>
                <c:pt idx="9669">
                  <c:v>1.4606243055031658</c:v>
                </c:pt>
                <c:pt idx="9670">
                  <c:v>1.4619109809713053</c:v>
                </c:pt>
                <c:pt idx="9671">
                  <c:v>1.4631988748821232</c:v>
                </c:pt>
                <c:pt idx="9672">
                  <c:v>1.4644855503502627</c:v>
                </c:pt>
                <c:pt idx="9673">
                  <c:v>1.4657719212077327</c:v>
                </c:pt>
                <c:pt idx="9674">
                  <c:v>1.4670585966758722</c:v>
                </c:pt>
                <c:pt idx="9675">
                  <c:v>1.4683452721440118</c:v>
                </c:pt>
                <c:pt idx="9676">
                  <c:v>1.4696316430014817</c:v>
                </c:pt>
                <c:pt idx="9677">
                  <c:v>1.4709183184696213</c:v>
                </c:pt>
                <c:pt idx="9678">
                  <c:v>1.4722049939377611</c:v>
                </c:pt>
                <c:pt idx="9679">
                  <c:v>1.473491364795231</c:v>
                </c:pt>
                <c:pt idx="9680">
                  <c:v>1.4747780402633706</c:v>
                </c:pt>
                <c:pt idx="9681">
                  <c:v>1.4760647157315101</c:v>
                </c:pt>
                <c:pt idx="9682">
                  <c:v>1.4773510865889801</c:v>
                </c:pt>
                <c:pt idx="9683">
                  <c:v>1.4786377620571196</c:v>
                </c:pt>
                <c:pt idx="9684">
                  <c:v>1.4799256559679375</c:v>
                </c:pt>
                <c:pt idx="9685">
                  <c:v>1.4812120268254074</c:v>
                </c:pt>
                <c:pt idx="9686">
                  <c:v>1.482498702293547</c:v>
                </c:pt>
                <c:pt idx="9687">
                  <c:v>1.4837853777616865</c:v>
                </c:pt>
                <c:pt idx="9688">
                  <c:v>1.4850717486191567</c:v>
                </c:pt>
                <c:pt idx="9689">
                  <c:v>1.4863584240872962</c:v>
                </c:pt>
                <c:pt idx="9690">
                  <c:v>1.4876450995554358</c:v>
                </c:pt>
                <c:pt idx="9691">
                  <c:v>1.4889314704129057</c:v>
                </c:pt>
                <c:pt idx="9692">
                  <c:v>1.4902181458810453</c:v>
                </c:pt>
                <c:pt idx="9693">
                  <c:v>1.4915048213491848</c:v>
                </c:pt>
                <c:pt idx="9694">
                  <c:v>1.492791192206655</c:v>
                </c:pt>
                <c:pt idx="9695">
                  <c:v>1.4940778676747946</c:v>
                </c:pt>
                <c:pt idx="9696">
                  <c:v>1.4953657615856122</c:v>
                </c:pt>
                <c:pt idx="9697">
                  <c:v>1.4966524370537517</c:v>
                </c:pt>
                <c:pt idx="9698">
                  <c:v>1.4632715484024796</c:v>
                </c:pt>
                <c:pt idx="9699">
                  <c:v>1.4418251728247915</c:v>
                </c:pt>
                <c:pt idx="9700">
                  <c:v>1.4761839570815449</c:v>
                </c:pt>
                <c:pt idx="9701">
                  <c:v>1.4359732401049119</c:v>
                </c:pt>
                <c:pt idx="9702">
                  <c:v>1.4324434009535161</c:v>
                </c:pt>
                <c:pt idx="9703">
                  <c:v>1.4581294616118265</c:v>
                </c:pt>
                <c:pt idx="9704">
                  <c:v>1.4641763805436339</c:v>
                </c:pt>
                <c:pt idx="9705">
                  <c:v>1.4586347206197856</c:v>
                </c:pt>
                <c:pt idx="9706">
                  <c:v>1.471517219360992</c:v>
                </c:pt>
                <c:pt idx="9707">
                  <c:v>1.4628122459174313</c:v>
                </c:pt>
                <c:pt idx="9708">
                  <c:v>1.4663171971100919</c:v>
                </c:pt>
                <c:pt idx="9709">
                  <c:v>1.469825467385321</c:v>
                </c:pt>
                <c:pt idx="9710">
                  <c:v>1.4733295888073394</c:v>
                </c:pt>
                <c:pt idx="9711">
                  <c:v>1.47683454</c:v>
                </c:pt>
                <c:pt idx="9712">
                  <c:v>1.4803394911926606</c:v>
                </c:pt>
                <c:pt idx="9713">
                  <c:v>1.4838436126146788</c:v>
                </c:pt>
                <c:pt idx="9714">
                  <c:v>1.4873485638073394</c:v>
                </c:pt>
                <c:pt idx="9715">
                  <c:v>1.490853515</c:v>
                </c:pt>
                <c:pt idx="9716">
                  <c:v>1.4943576364220184</c:v>
                </c:pt>
                <c:pt idx="9717">
                  <c:v>1.495342597520267</c:v>
                </c:pt>
                <c:pt idx="9718">
                  <c:v>1.477122064439141</c:v>
                </c:pt>
                <c:pt idx="9719">
                  <c:v>1.4612780000000001</c:v>
                </c:pt>
                <c:pt idx="9720">
                  <c:v>1.4537421800428674</c:v>
                </c:pt>
                <c:pt idx="9721">
                  <c:v>1.4228560133651551</c:v>
                </c:pt>
                <c:pt idx="9722">
                  <c:v>1.5099725183595611</c:v>
                </c:pt>
                <c:pt idx="9723">
                  <c:v>1.4735512938794952</c:v>
                </c:pt>
                <c:pt idx="9724">
                  <c:v>1.4431890000000001</c:v>
                </c:pt>
                <c:pt idx="9725">
                  <c:v>1.4400374558472555</c:v>
                </c:pt>
                <c:pt idx="9726">
                  <c:v>1.4254656255372695</c:v>
                </c:pt>
                <c:pt idx="9727">
                  <c:v>1.4274897438458227</c:v>
                </c:pt>
                <c:pt idx="9728">
                  <c:v>1.4295138621543759</c:v>
                </c:pt>
                <c:pt idx="9729">
                  <c:v>1.4315375012682539</c:v>
                </c:pt>
                <c:pt idx="9730">
                  <c:v>1.4335616195768073</c:v>
                </c:pt>
                <c:pt idx="9731">
                  <c:v>1.4355857378853605</c:v>
                </c:pt>
                <c:pt idx="9732">
                  <c:v>1.4376093769992384</c:v>
                </c:pt>
                <c:pt idx="9733">
                  <c:v>1.4396334953077916</c:v>
                </c:pt>
                <c:pt idx="9734">
                  <c:v>1.4416595303950461</c:v>
                </c:pt>
                <c:pt idx="9735">
                  <c:v>1.4578510392794464</c:v>
                </c:pt>
                <c:pt idx="9736">
                  <c:v>1.4598751575879996</c:v>
                </c:pt>
                <c:pt idx="9737">
                  <c:v>1.4618987967018775</c:v>
                </c:pt>
                <c:pt idx="9738">
                  <c:v>1.4639229150104307</c:v>
                </c:pt>
                <c:pt idx="9739">
                  <c:v>1.4659489500976852</c:v>
                </c:pt>
                <c:pt idx="9740">
                  <c:v>1.4679730684062386</c:v>
                </c:pt>
                <c:pt idx="9741">
                  <c:v>1.4699967075201166</c:v>
                </c:pt>
                <c:pt idx="9742">
                  <c:v>1.4720208258286698</c:v>
                </c:pt>
                <c:pt idx="9743">
                  <c:v>1.474044944137223</c:v>
                </c:pt>
                <c:pt idx="9744">
                  <c:v>1.4760685832511009</c:v>
                </c:pt>
                <c:pt idx="9745">
                  <c:v>1.4780927015596543</c:v>
                </c:pt>
                <c:pt idx="9746">
                  <c:v>1.4801168198682075</c:v>
                </c:pt>
                <c:pt idx="9747">
                  <c:v>1.4821404589820855</c:v>
                </c:pt>
                <c:pt idx="9748">
                  <c:v>1.4841645772906387</c:v>
                </c:pt>
                <c:pt idx="9749">
                  <c:v>1.4861886955991919</c:v>
                </c:pt>
                <c:pt idx="9750">
                  <c:v>1.4882123347130698</c:v>
                </c:pt>
                <c:pt idx="9751">
                  <c:v>1.4902364530216232</c:v>
                </c:pt>
                <c:pt idx="9752">
                  <c:v>1.4922624881088777</c:v>
                </c:pt>
                <c:pt idx="9753">
                  <c:v>1.4942861272227557</c:v>
                </c:pt>
                <c:pt idx="9754">
                  <c:v>1.4963102455313089</c:v>
                </c:pt>
                <c:pt idx="9755">
                  <c:v>1.4658702538699691</c:v>
                </c:pt>
                <c:pt idx="9756">
                  <c:v>1.4331093640915593</c:v>
                </c:pt>
                <c:pt idx="9757">
                  <c:v>1.4268918952267304</c:v>
                </c:pt>
                <c:pt idx="9758">
                  <c:v>1.3923025540378624</c:v>
                </c:pt>
                <c:pt idx="9759">
                  <c:v>1.3861834803921569</c:v>
                </c:pt>
                <c:pt idx="9760">
                  <c:v>1.4251</c:v>
                </c:pt>
                <c:pt idx="9761">
                  <c:v>1.3864899656275829</c:v>
                </c:pt>
                <c:pt idx="9762">
                  <c:v>1.3848711594015555</c:v>
                </c:pt>
                <c:pt idx="9763">
                  <c:v>1.3832519698446673</c:v>
                </c:pt>
                <c:pt idx="9764">
                  <c:v>1.381632780287779</c:v>
                </c:pt>
                <c:pt idx="9765">
                  <c:v>1.3800139740617516</c:v>
                </c:pt>
                <c:pt idx="9766">
                  <c:v>1.3783947845048634</c:v>
                </c:pt>
                <c:pt idx="9767">
                  <c:v>1.3767755949479752</c:v>
                </c:pt>
                <c:pt idx="9768">
                  <c:v>1.375156788721948</c:v>
                </c:pt>
                <c:pt idx="9769">
                  <c:v>1.3735375991650598</c:v>
                </c:pt>
                <c:pt idx="9770">
                  <c:v>1.3719184096081714</c:v>
                </c:pt>
                <c:pt idx="9771">
                  <c:v>1.3702996033821442</c:v>
                </c:pt>
                <c:pt idx="9772">
                  <c:v>1.368680413825256</c:v>
                </c:pt>
                <c:pt idx="9773">
                  <c:v>1.3670596909449237</c:v>
                </c:pt>
                <c:pt idx="9774">
                  <c:v>1.3654408847188964</c:v>
                </c:pt>
                <c:pt idx="9775">
                  <c:v>1.3638216951620081</c:v>
                </c:pt>
                <c:pt idx="9776">
                  <c:v>1.3622025056051199</c:v>
                </c:pt>
                <c:pt idx="9777">
                  <c:v>1.3605836993790925</c:v>
                </c:pt>
                <c:pt idx="9778">
                  <c:v>1.3589645098222043</c:v>
                </c:pt>
                <c:pt idx="9779">
                  <c:v>1.3573453202653161</c:v>
                </c:pt>
                <c:pt idx="9780">
                  <c:v>1.3557265140392889</c:v>
                </c:pt>
                <c:pt idx="9781">
                  <c:v>1.3541073244824007</c:v>
                </c:pt>
                <c:pt idx="9782">
                  <c:v>1.3524881349255122</c:v>
                </c:pt>
                <c:pt idx="9783">
                  <c:v>1.3508693286994851</c:v>
                </c:pt>
                <c:pt idx="9784">
                  <c:v>1.3492501391425968</c:v>
                </c:pt>
                <c:pt idx="9785">
                  <c:v>1.3476294162622646</c:v>
                </c:pt>
                <c:pt idx="9786">
                  <c:v>1.3460102267053762</c:v>
                </c:pt>
                <c:pt idx="9787">
                  <c:v>1.344391420479349</c:v>
                </c:pt>
                <c:pt idx="9788">
                  <c:v>1.3427722309224608</c:v>
                </c:pt>
                <c:pt idx="9789">
                  <c:v>1.3411530413655726</c:v>
                </c:pt>
                <c:pt idx="9790">
                  <c:v>1.3395342351395452</c:v>
                </c:pt>
                <c:pt idx="9791">
                  <c:v>1.3379150455826569</c:v>
                </c:pt>
                <c:pt idx="9792">
                  <c:v>1.3362958560257687</c:v>
                </c:pt>
                <c:pt idx="9793">
                  <c:v>1.3346770497997416</c:v>
                </c:pt>
                <c:pt idx="9794">
                  <c:v>1.3330578602428531</c:v>
                </c:pt>
                <c:pt idx="9795">
                  <c:v>1.3314386706859649</c:v>
                </c:pt>
                <c:pt idx="9796">
                  <c:v>1.3298198644599377</c:v>
                </c:pt>
                <c:pt idx="9797">
                  <c:v>1.3282006749030495</c:v>
                </c:pt>
                <c:pt idx="9798">
                  <c:v>1.3265799520227171</c:v>
                </c:pt>
                <c:pt idx="9799">
                  <c:v>1.3249611457966899</c:v>
                </c:pt>
                <c:pt idx="9800">
                  <c:v>1.3233419562398017</c:v>
                </c:pt>
                <c:pt idx="9801">
                  <c:v>1.3217227666829134</c:v>
                </c:pt>
                <c:pt idx="9802">
                  <c:v>1.320103960456886</c:v>
                </c:pt>
                <c:pt idx="9803">
                  <c:v>1.3184847708999978</c:v>
                </c:pt>
                <c:pt idx="9804">
                  <c:v>1.3168655813431096</c:v>
                </c:pt>
                <c:pt idx="9805">
                  <c:v>1.3460060126220528</c:v>
                </c:pt>
                <c:pt idx="9806">
                  <c:v>1.3973271911694511</c:v>
                </c:pt>
                <c:pt idx="9807">
                  <c:v>1.3620124055793992</c:v>
                </c:pt>
                <c:pt idx="9808">
                  <c:v>1.352735</c:v>
                </c:pt>
                <c:pt idx="9809">
                  <c:v>1.3679671617436875</c:v>
                </c:pt>
                <c:pt idx="9810">
                  <c:v>1.3400424797136039</c:v>
                </c:pt>
                <c:pt idx="9811">
                  <c:v>1.3656914511206486</c:v>
                </c:pt>
                <c:pt idx="9812">
                  <c:v>1.3083073131698022</c:v>
                </c:pt>
                <c:pt idx="9813">
                  <c:v>1.298468</c:v>
                </c:pt>
                <c:pt idx="9814">
                  <c:v>1.3137753543722746</c:v>
                </c:pt>
                <c:pt idx="9815">
                  <c:v>1.3313080252467293</c:v>
                </c:pt>
                <c:pt idx="9816">
                  <c:v>1.3488448478310764</c:v>
                </c:pt>
                <c:pt idx="9817">
                  <c:v>1.3663816704154235</c:v>
                </c:pt>
                <c:pt idx="9818">
                  <c:v>1.3839143412898784</c:v>
                </c:pt>
                <c:pt idx="9819">
                  <c:v>1.2847276793802145</c:v>
                </c:pt>
                <c:pt idx="9820">
                  <c:v>1.3099512384358607</c:v>
                </c:pt>
                <c:pt idx="9821">
                  <c:v>1.3313272933182332</c:v>
                </c:pt>
                <c:pt idx="9822">
                  <c:v>1.3267686539905823</c:v>
                </c:pt>
                <c:pt idx="9823">
                  <c:v>1.3222143274721345</c:v>
                </c:pt>
                <c:pt idx="9824">
                  <c:v>1.3176610791559873</c:v>
                </c:pt>
                <c:pt idx="9825">
                  <c:v>1.316557</c:v>
                </c:pt>
                <c:pt idx="9826">
                  <c:v>1.316557</c:v>
                </c:pt>
                <c:pt idx="9827">
                  <c:v>1.2743948755364807</c:v>
                </c:pt>
                <c:pt idx="9828">
                  <c:v>1.304832357653791</c:v>
                </c:pt>
                <c:pt idx="9829">
                  <c:v>1.3022496574493445</c:v>
                </c:pt>
                <c:pt idx="9830">
                  <c:v>1.2840300977587029</c:v>
                </c:pt>
                <c:pt idx="9831">
                  <c:v>1.2803709999999999</c:v>
                </c:pt>
                <c:pt idx="9832">
                  <c:v>1.3097510991656733</c:v>
                </c:pt>
                <c:pt idx="9833">
                  <c:v>1.2721172408202193</c:v>
                </c:pt>
                <c:pt idx="9834">
                  <c:v>1.2672621810655982</c:v>
                </c:pt>
                <c:pt idx="9835">
                  <c:v>1.2733407623431239</c:v>
                </c:pt>
                <c:pt idx="9836">
                  <c:v>1.2794135928341996</c:v>
                </c:pt>
                <c:pt idx="9837">
                  <c:v>1.2854849856286632</c:v>
                </c:pt>
                <c:pt idx="9838">
                  <c:v>1.291557816119739</c:v>
                </c:pt>
                <c:pt idx="9839">
                  <c:v>1.297630646610815</c:v>
                </c:pt>
                <c:pt idx="9840">
                  <c:v>1.3037020394052783</c:v>
                </c:pt>
                <c:pt idx="9841">
                  <c:v>1.3097748698963541</c:v>
                </c:pt>
                <c:pt idx="9842">
                  <c:v>1.31584770038743</c:v>
                </c:pt>
                <c:pt idx="9843">
                  <c:v>1.3219190931818934</c:v>
                </c:pt>
                <c:pt idx="9844">
                  <c:v>1.3279919236729694</c:v>
                </c:pt>
                <c:pt idx="9845">
                  <c:v>1.3340647541640451</c:v>
                </c:pt>
                <c:pt idx="9846">
                  <c:v>1.3401361469585085</c:v>
                </c:pt>
                <c:pt idx="9847">
                  <c:v>1.3462147282360344</c:v>
                </c:pt>
                <c:pt idx="9848">
                  <c:v>1.3522875587271102</c:v>
                </c:pt>
                <c:pt idx="9849">
                  <c:v>1.3583589515215735</c:v>
                </c:pt>
                <c:pt idx="9850">
                  <c:v>1.3644317820126495</c:v>
                </c:pt>
                <c:pt idx="9851">
                  <c:v>1.3705046125037252</c:v>
                </c:pt>
                <c:pt idx="9852">
                  <c:v>1.3765760052981886</c:v>
                </c:pt>
                <c:pt idx="9853">
                  <c:v>1.3826488357892646</c:v>
                </c:pt>
                <c:pt idx="9854">
                  <c:v>1.3887216662803405</c:v>
                </c:pt>
                <c:pt idx="9855">
                  <c:v>1.3947930590748039</c:v>
                </c:pt>
                <c:pt idx="9856">
                  <c:v>1.4008658895658797</c:v>
                </c:pt>
                <c:pt idx="9857">
                  <c:v>1.4069387200569556</c:v>
                </c:pt>
                <c:pt idx="9858">
                  <c:v>1.413010112851419</c:v>
                </c:pt>
                <c:pt idx="9859">
                  <c:v>1.4190829433424947</c:v>
                </c:pt>
                <c:pt idx="9860">
                  <c:v>1.4251615246200207</c:v>
                </c:pt>
                <c:pt idx="9861">
                  <c:v>1.4312343551110964</c:v>
                </c:pt>
                <c:pt idx="9862">
                  <c:v>1.4373057479055598</c:v>
                </c:pt>
                <c:pt idx="9863">
                  <c:v>1.4433785783966357</c:v>
                </c:pt>
                <c:pt idx="9864">
                  <c:v>1.4494514088877115</c:v>
                </c:pt>
                <c:pt idx="9865">
                  <c:v>1.4555228016821751</c:v>
                </c:pt>
                <c:pt idx="9866">
                  <c:v>1.4615956321732508</c:v>
                </c:pt>
                <c:pt idx="9867">
                  <c:v>1.4676684626643268</c:v>
                </c:pt>
                <c:pt idx="9868">
                  <c:v>1.4737398554587902</c:v>
                </c:pt>
                <c:pt idx="9869">
                  <c:v>1.4766928989031951</c:v>
                </c:pt>
                <c:pt idx="9870">
                  <c:v>1.4461218850739153</c:v>
                </c:pt>
                <c:pt idx="9871">
                  <c:v>1.476184715852205</c:v>
                </c:pt>
                <c:pt idx="9872">
                  <c:v>1.4431890000000001</c:v>
                </c:pt>
                <c:pt idx="9873">
                  <c:v>1.4966180641193403</c:v>
                </c:pt>
                <c:pt idx="9874">
                  <c:v>1.5143093996336037</c:v>
                </c:pt>
                <c:pt idx="9875">
                  <c:v>1.5681580855796913</c:v>
                </c:pt>
                <c:pt idx="9876">
                  <c:v>1.5329380871499607</c:v>
                </c:pt>
                <c:pt idx="9877">
                  <c:v>1.5108103821215733</c:v>
                </c:pt>
                <c:pt idx="9878">
                  <c:v>1.4826423107012805</c:v>
                </c:pt>
                <c:pt idx="9879">
                  <c:v>1.5065781453071774</c:v>
                </c:pt>
                <c:pt idx="9880">
                  <c:v>1.5305083132855632</c:v>
                </c:pt>
                <c:pt idx="9881">
                  <c:v>1.5544441478914601</c:v>
                </c:pt>
                <c:pt idx="9882">
                  <c:v>1.578379982497357</c:v>
                </c:pt>
                <c:pt idx="9883">
                  <c:v>1.6023101504757431</c:v>
                </c:pt>
                <c:pt idx="9884">
                  <c:v>1.6208004434907011</c:v>
                </c:pt>
                <c:pt idx="9885">
                  <c:v>1.587909</c:v>
                </c:pt>
                <c:pt idx="9886">
                  <c:v>1.5898278569725863</c:v>
                </c:pt>
                <c:pt idx="9887">
                  <c:v>1.6019178392942299</c:v>
                </c:pt>
                <c:pt idx="9888">
                  <c:v>1.5806674816404387</c:v>
                </c:pt>
                <c:pt idx="9889">
                  <c:v>1.6533692799237005</c:v>
                </c:pt>
                <c:pt idx="9890">
                  <c:v>1.605998</c:v>
                </c:pt>
                <c:pt idx="9891">
                  <c:v>1.605998</c:v>
                </c:pt>
                <c:pt idx="9892">
                  <c:v>1.6113549763948498</c:v>
                </c:pt>
                <c:pt idx="9893">
                  <c:v>1.6424482849166309</c:v>
                </c:pt>
                <c:pt idx="9894">
                  <c:v>1.6442112195133207</c:v>
                </c:pt>
                <c:pt idx="9895">
                  <c:v>1.6459741541100104</c:v>
                </c:pt>
                <c:pt idx="9896">
                  <c:v>1.6477366713452901</c:v>
                </c:pt>
                <c:pt idx="9897">
                  <c:v>1.6495012753876208</c:v>
                </c:pt>
                <c:pt idx="9898">
                  <c:v>1.6512642099843107</c:v>
                </c:pt>
                <c:pt idx="9899">
                  <c:v>1.6530267272195902</c:v>
                </c:pt>
                <c:pt idx="9900">
                  <c:v>1.6547896618162801</c:v>
                </c:pt>
                <c:pt idx="9901">
                  <c:v>1.6565525964129699</c:v>
                </c:pt>
                <c:pt idx="9902">
                  <c:v>1.6583151136482495</c:v>
                </c:pt>
                <c:pt idx="9903">
                  <c:v>1.6600780482449393</c:v>
                </c:pt>
                <c:pt idx="9904">
                  <c:v>1.6618409828416292</c:v>
                </c:pt>
                <c:pt idx="9905">
                  <c:v>1.6636035000769089</c:v>
                </c:pt>
                <c:pt idx="9906">
                  <c:v>1.6653664346735988</c:v>
                </c:pt>
                <c:pt idx="9907">
                  <c:v>1.6671293692702887</c:v>
                </c:pt>
                <c:pt idx="9908">
                  <c:v>1.6688918865055682</c:v>
                </c:pt>
                <c:pt idx="9909">
                  <c:v>1.670654821102258</c:v>
                </c:pt>
                <c:pt idx="9910">
                  <c:v>1.6724194251445887</c:v>
                </c:pt>
                <c:pt idx="9911">
                  <c:v>1.6741823597412786</c:v>
                </c:pt>
                <c:pt idx="9912">
                  <c:v>1.6759448769765581</c:v>
                </c:pt>
                <c:pt idx="9913">
                  <c:v>1.677707811573248</c:v>
                </c:pt>
                <c:pt idx="9914">
                  <c:v>1.6794707461699379</c:v>
                </c:pt>
                <c:pt idx="9915">
                  <c:v>1.6812332634052176</c:v>
                </c:pt>
                <c:pt idx="9916">
                  <c:v>1.6829961980019075</c:v>
                </c:pt>
                <c:pt idx="9917">
                  <c:v>1.6847591325985973</c:v>
                </c:pt>
                <c:pt idx="9918">
                  <c:v>1.6865216498338769</c:v>
                </c:pt>
                <c:pt idx="9919">
                  <c:v>1.6882845844305667</c:v>
                </c:pt>
                <c:pt idx="9920">
                  <c:v>1.6900475190272566</c:v>
                </c:pt>
                <c:pt idx="9921">
                  <c:v>1.6918100362625361</c:v>
                </c:pt>
                <c:pt idx="9922">
                  <c:v>1.6935746403048668</c:v>
                </c:pt>
                <c:pt idx="9923">
                  <c:v>1.6953375749015567</c:v>
                </c:pt>
                <c:pt idx="9924">
                  <c:v>1.6964440000000001</c:v>
                </c:pt>
                <c:pt idx="9925">
                  <c:v>1.7033565879828327</c:v>
                </c:pt>
                <c:pt idx="9926">
                  <c:v>1.7145410000000001</c:v>
                </c:pt>
                <c:pt idx="9927">
                  <c:v>1.7217006900333811</c:v>
                </c:pt>
                <c:pt idx="9928">
                  <c:v>1.7326299999999999</c:v>
                </c:pt>
                <c:pt idx="9929">
                  <c:v>1.7029598974970201</c:v>
                </c:pt>
                <c:pt idx="9930">
                  <c:v>1.675344479732952</c:v>
                </c:pt>
                <c:pt idx="9931">
                  <c:v>1.7041160233667145</c:v>
                </c:pt>
                <c:pt idx="9932">
                  <c:v>1.7067413871275328</c:v>
                </c:pt>
                <c:pt idx="9933">
                  <c:v>1.6964440000000001</c:v>
                </c:pt>
                <c:pt idx="9934">
                  <c:v>1.736605740771016</c:v>
                </c:pt>
                <c:pt idx="9935">
                  <c:v>1.7377210711168201</c:v>
                </c:pt>
                <c:pt idx="9936">
                  <c:v>1.7388364014626241</c:v>
                </c:pt>
                <c:pt idx="9937">
                  <c:v>1.7399514677624184</c:v>
                </c:pt>
                <c:pt idx="9938">
                  <c:v>1.741067854292262</c:v>
                </c:pt>
                <c:pt idx="9939">
                  <c:v>1.742183184638066</c:v>
                </c:pt>
                <c:pt idx="9940">
                  <c:v>1.7432982509378603</c:v>
                </c:pt>
                <c:pt idx="9941">
                  <c:v>1.7444135812836643</c:v>
                </c:pt>
                <c:pt idx="9942">
                  <c:v>1.7455289116294683</c:v>
                </c:pt>
                <c:pt idx="9943">
                  <c:v>1.7466439779292626</c:v>
                </c:pt>
                <c:pt idx="9944">
                  <c:v>1.7477593082750666</c:v>
                </c:pt>
                <c:pt idx="9945">
                  <c:v>1.7488746386208707</c:v>
                </c:pt>
                <c:pt idx="9946">
                  <c:v>1.749989704920665</c:v>
                </c:pt>
                <c:pt idx="9947">
                  <c:v>1.751105035266469</c:v>
                </c:pt>
                <c:pt idx="9948">
                  <c:v>1.752220365612273</c:v>
                </c:pt>
                <c:pt idx="9949">
                  <c:v>1.7533354319120673</c:v>
                </c:pt>
                <c:pt idx="9950">
                  <c:v>1.7544507622578713</c:v>
                </c:pt>
                <c:pt idx="9951">
                  <c:v>1.7555671487877151</c:v>
                </c:pt>
                <c:pt idx="9952">
                  <c:v>1.7566824791335192</c:v>
                </c:pt>
                <c:pt idx="9953">
                  <c:v>1.7577975454333132</c:v>
                </c:pt>
                <c:pt idx="9954">
                  <c:v>1.7589128757791175</c:v>
                </c:pt>
                <c:pt idx="9955">
                  <c:v>1.7600282061249215</c:v>
                </c:pt>
                <c:pt idx="9956">
                  <c:v>1.7611432724247156</c:v>
                </c:pt>
                <c:pt idx="9957">
                  <c:v>1.7622586027705198</c:v>
                </c:pt>
                <c:pt idx="9958">
                  <c:v>1.7633739331163238</c:v>
                </c:pt>
                <c:pt idx="9959">
                  <c:v>1.7644889994161179</c:v>
                </c:pt>
                <c:pt idx="9960">
                  <c:v>1.7656043297619222</c:v>
                </c:pt>
                <c:pt idx="9961">
                  <c:v>1.7667196601077262</c:v>
                </c:pt>
                <c:pt idx="9962">
                  <c:v>1.7678347264075203</c:v>
                </c:pt>
                <c:pt idx="9963">
                  <c:v>1.7689511129373641</c:v>
                </c:pt>
                <c:pt idx="9964">
                  <c:v>1.7700664432831681</c:v>
                </c:pt>
                <c:pt idx="9965">
                  <c:v>1.7711815095829622</c:v>
                </c:pt>
                <c:pt idx="9966">
                  <c:v>1.7722968399287664</c:v>
                </c:pt>
                <c:pt idx="9967">
                  <c:v>1.7734121702745704</c:v>
                </c:pt>
                <c:pt idx="9968">
                  <c:v>1.7745272365743645</c:v>
                </c:pt>
                <c:pt idx="9969">
                  <c:v>1.7756425669201688</c:v>
                </c:pt>
                <c:pt idx="9970">
                  <c:v>1.7767578972659728</c:v>
                </c:pt>
                <c:pt idx="9971">
                  <c:v>1.7778729635657669</c:v>
                </c:pt>
                <c:pt idx="9972">
                  <c:v>1.7789882939115711</c:v>
                </c:pt>
                <c:pt idx="9973">
                  <c:v>1.7801036242573751</c:v>
                </c:pt>
                <c:pt idx="9974">
                  <c:v>1.7812186905571692</c:v>
                </c:pt>
                <c:pt idx="9975">
                  <c:v>1.7823340209029734</c:v>
                </c:pt>
                <c:pt idx="9976">
                  <c:v>1.783450407432817</c:v>
                </c:pt>
                <c:pt idx="9977">
                  <c:v>1.784565737778621</c:v>
                </c:pt>
                <c:pt idx="9978">
                  <c:v>1.7856808040784153</c:v>
                </c:pt>
                <c:pt idx="9979">
                  <c:v>1.7867961344242194</c:v>
                </c:pt>
                <c:pt idx="9980">
                  <c:v>1.7371845979971388</c:v>
                </c:pt>
                <c:pt idx="9981">
                  <c:v>1.7326299999999999</c:v>
                </c:pt>
                <c:pt idx="9982">
                  <c:v>1.7494512607866506</c:v>
                </c:pt>
                <c:pt idx="9983">
                  <c:v>1.7339477417218543</c:v>
                </c:pt>
                <c:pt idx="9984">
                  <c:v>1.7314570102097129</c:v>
                </c:pt>
                <c:pt idx="9985">
                  <c:v>1.7507189999999999</c:v>
                </c:pt>
                <c:pt idx="9986">
                  <c:v>1.751597494481236</c:v>
                </c:pt>
                <c:pt idx="9987">
                  <c:v>1.7507189999999999</c:v>
                </c:pt>
                <c:pt idx="9988">
                  <c:v>1.7155241446960667</c:v>
                </c:pt>
                <c:pt idx="9989">
                  <c:v>1.7180755991316015</c:v>
                </c:pt>
                <c:pt idx="9990">
                  <c:v>1.7217073782393273</c:v>
                </c:pt>
                <c:pt idx="9991">
                  <c:v>1.7253400173468418</c:v>
                </c:pt>
                <c:pt idx="9992">
                  <c:v>1.7289726564543564</c:v>
                </c:pt>
                <c:pt idx="9993">
                  <c:v>1.7326044355620822</c:v>
                </c:pt>
                <c:pt idx="9994">
                  <c:v>1.7362370746695965</c:v>
                </c:pt>
                <c:pt idx="9995">
                  <c:v>1.7398697137771111</c:v>
                </c:pt>
                <c:pt idx="9996">
                  <c:v>1.7435014928848369</c:v>
                </c:pt>
                <c:pt idx="9997">
                  <c:v>1.7471341319923515</c:v>
                </c:pt>
                <c:pt idx="9998">
                  <c:v>1.750766771099866</c:v>
                </c:pt>
                <c:pt idx="9999">
                  <c:v>1.7543985502075916</c:v>
                </c:pt>
                <c:pt idx="10000">
                  <c:v>1.7580311893151062</c:v>
                </c:pt>
                <c:pt idx="10001">
                  <c:v>1.7616672684217756</c:v>
                </c:pt>
                <c:pt idx="10002">
                  <c:v>1.7652999075292901</c:v>
                </c:pt>
                <c:pt idx="10003">
                  <c:v>1.7689316866370157</c:v>
                </c:pt>
                <c:pt idx="10004">
                  <c:v>1.7725643257445303</c:v>
                </c:pt>
                <c:pt idx="10005">
                  <c:v>1.7761969648520448</c:v>
                </c:pt>
                <c:pt idx="10006">
                  <c:v>1.7798287439597706</c:v>
                </c:pt>
                <c:pt idx="10007">
                  <c:v>1.7834613830672852</c:v>
                </c:pt>
                <c:pt idx="10008">
                  <c:v>1.7870940221747995</c:v>
                </c:pt>
                <c:pt idx="10009">
                  <c:v>1.7907258012825253</c:v>
                </c:pt>
                <c:pt idx="10010">
                  <c:v>1.7943584403900399</c:v>
                </c:pt>
                <c:pt idx="10011">
                  <c:v>1.7979910794975544</c:v>
                </c:pt>
                <c:pt idx="10012">
                  <c:v>1.8016228586052803</c:v>
                </c:pt>
                <c:pt idx="10013">
                  <c:v>1.8052589377119495</c:v>
                </c:pt>
                <c:pt idx="10014">
                  <c:v>1.808891576819464</c:v>
                </c:pt>
                <c:pt idx="10015">
                  <c:v>1.8125233559271898</c:v>
                </c:pt>
                <c:pt idx="10016">
                  <c:v>1.8161559950347044</c:v>
                </c:pt>
                <c:pt idx="10017">
                  <c:v>1.8197886341422187</c:v>
                </c:pt>
                <c:pt idx="10018">
                  <c:v>1.8234204132499445</c:v>
                </c:pt>
                <c:pt idx="10019">
                  <c:v>1.8270530523574591</c:v>
                </c:pt>
                <c:pt idx="10020">
                  <c:v>1.8306856914649736</c:v>
                </c:pt>
                <c:pt idx="10021">
                  <c:v>1.8343174705726994</c:v>
                </c:pt>
                <c:pt idx="10022">
                  <c:v>1.8379501096802138</c:v>
                </c:pt>
                <c:pt idx="10023">
                  <c:v>1.8415827487877283</c:v>
                </c:pt>
                <c:pt idx="10024">
                  <c:v>1.8452145278954541</c:v>
                </c:pt>
                <c:pt idx="10025">
                  <c:v>1.8488471670029687</c:v>
                </c:pt>
                <c:pt idx="10026">
                  <c:v>1.8524832461096379</c:v>
                </c:pt>
                <c:pt idx="10027">
                  <c:v>1.8561158852171524</c:v>
                </c:pt>
                <c:pt idx="10028">
                  <c:v>1.8597476643248783</c:v>
                </c:pt>
                <c:pt idx="10029">
                  <c:v>1.8633803034323928</c:v>
                </c:pt>
                <c:pt idx="10030">
                  <c:v>1.8670129425399073</c:v>
                </c:pt>
                <c:pt idx="10031">
                  <c:v>1.870644721647633</c:v>
                </c:pt>
                <c:pt idx="10032">
                  <c:v>1.8742773607551475</c:v>
                </c:pt>
                <c:pt idx="10033">
                  <c:v>1.87454750691464</c:v>
                </c:pt>
                <c:pt idx="10034">
                  <c:v>1.856331970910825</c:v>
                </c:pt>
                <c:pt idx="10035">
                  <c:v>1.8442227561382598</c:v>
                </c:pt>
                <c:pt idx="10036">
                  <c:v>1.8497242288984264</c:v>
                </c:pt>
                <c:pt idx="10037">
                  <c:v>1.8116022436814496</c:v>
                </c:pt>
                <c:pt idx="10038">
                  <c:v>1.841164</c:v>
                </c:pt>
                <c:pt idx="10039">
                  <c:v>1.841164</c:v>
                </c:pt>
                <c:pt idx="10040">
                  <c:v>1.8448707672865998</c:v>
                </c:pt>
                <c:pt idx="10041">
                  <c:v>1.859262</c:v>
                </c:pt>
                <c:pt idx="10042">
                  <c:v>1.8601929918794802</c:v>
                </c:pt>
                <c:pt idx="10043">
                  <c:v>1.864471097110215</c:v>
                </c:pt>
                <c:pt idx="10044">
                  <c:v>1.868750215389785</c:v>
                </c:pt>
                <c:pt idx="10045">
                  <c:v>1.8730293336693549</c:v>
                </c:pt>
                <c:pt idx="10046">
                  <c:v>1.8773074389000897</c:v>
                </c:pt>
                <c:pt idx="10047">
                  <c:v>1.8232432374821173</c:v>
                </c:pt>
                <c:pt idx="10048">
                  <c:v>1.8252545034832988</c:v>
                </c:pt>
                <c:pt idx="10049">
                  <c:v>1.8274402178528002</c:v>
                </c:pt>
                <c:pt idx="10050">
                  <c:v>1.8296264497961519</c:v>
                </c:pt>
                <c:pt idx="10051">
                  <c:v>1.8318147520349046</c:v>
                </c:pt>
                <c:pt idx="10052">
                  <c:v>1.8340009839782563</c:v>
                </c:pt>
                <c:pt idx="10053">
                  <c:v>1.8361866983477577</c:v>
                </c:pt>
                <c:pt idx="10054">
                  <c:v>1.8383729302911094</c:v>
                </c:pt>
                <c:pt idx="10055">
                  <c:v>1.840559162234461</c:v>
                </c:pt>
                <c:pt idx="10056">
                  <c:v>1.8427448766039625</c:v>
                </c:pt>
                <c:pt idx="10057">
                  <c:v>1.8667939455546814</c:v>
                </c:pt>
                <c:pt idx="10058">
                  <c:v>1.8689796599241828</c:v>
                </c:pt>
                <c:pt idx="10059">
                  <c:v>1.8711658918675345</c:v>
                </c:pt>
                <c:pt idx="10060">
                  <c:v>1.8733521238108861</c:v>
                </c:pt>
                <c:pt idx="10061">
                  <c:v>1.8755378381803878</c:v>
                </c:pt>
                <c:pt idx="10062">
                  <c:v>1.8777240701237394</c:v>
                </c:pt>
                <c:pt idx="10063">
                  <c:v>1.8799103020670911</c:v>
                </c:pt>
                <c:pt idx="10064">
                  <c:v>1.8820960164365925</c:v>
                </c:pt>
                <c:pt idx="10065">
                  <c:v>1.8842822483799442</c:v>
                </c:pt>
                <c:pt idx="10066">
                  <c:v>1.886470550618697</c:v>
                </c:pt>
                <c:pt idx="10067">
                  <c:v>1.8886567825620486</c:v>
                </c:pt>
                <c:pt idx="10068">
                  <c:v>1.89084249693155</c:v>
                </c:pt>
                <c:pt idx="10069">
                  <c:v>1.8930287288749017</c:v>
                </c:pt>
                <c:pt idx="10070">
                  <c:v>1.8952144432444031</c:v>
                </c:pt>
                <c:pt idx="10071">
                  <c:v>1.8974006751877548</c:v>
                </c:pt>
                <c:pt idx="10072">
                  <c:v>1.8995869071311065</c:v>
                </c:pt>
                <c:pt idx="10073">
                  <c:v>1.9017726215006081</c:v>
                </c:pt>
                <c:pt idx="10074">
                  <c:v>1.9039588534439598</c:v>
                </c:pt>
                <c:pt idx="10075">
                  <c:v>1.9061450853873114</c:v>
                </c:pt>
                <c:pt idx="10076">
                  <c:v>1.9083307997568129</c:v>
                </c:pt>
                <c:pt idx="10077">
                  <c:v>1.9105170317001645</c:v>
                </c:pt>
                <c:pt idx="10078">
                  <c:v>1.9127053339389171</c:v>
                </c:pt>
                <c:pt idx="10079">
                  <c:v>1.9148915658822689</c:v>
                </c:pt>
                <c:pt idx="10080">
                  <c:v>1.9170772802517704</c:v>
                </c:pt>
                <c:pt idx="10081">
                  <c:v>1.919263512195122</c:v>
                </c:pt>
                <c:pt idx="10082">
                  <c:v>1.9214497441384737</c:v>
                </c:pt>
                <c:pt idx="10083">
                  <c:v>1.9236354585079751</c:v>
                </c:pt>
                <c:pt idx="10084">
                  <c:v>1.9258216904513268</c:v>
                </c:pt>
                <c:pt idx="10085">
                  <c:v>1.9280079223946784</c:v>
                </c:pt>
                <c:pt idx="10086">
                  <c:v>1.9301936367641801</c:v>
                </c:pt>
                <c:pt idx="10087">
                  <c:v>1.9443156671435384</c:v>
                </c:pt>
                <c:pt idx="10088">
                  <c:v>1.9548426374255066</c:v>
                </c:pt>
                <c:pt idx="10089">
                  <c:v>1.9514178927038626</c:v>
                </c:pt>
                <c:pt idx="10090">
                  <c:v>1.9791616409155937</c:v>
                </c:pt>
                <c:pt idx="10091">
                  <c:v>1.9471758336114422</c:v>
                </c:pt>
                <c:pt idx="10092">
                  <c:v>1.913529</c:v>
                </c:pt>
                <c:pt idx="10093">
                  <c:v>1.9420328931807345</c:v>
                </c:pt>
                <c:pt idx="10094">
                  <c:v>1.9641260591320935</c:v>
                </c:pt>
                <c:pt idx="10095">
                  <c:v>1.9021064109654351</c:v>
                </c:pt>
                <c:pt idx="10096">
                  <c:v>1.8701695616856113</c:v>
                </c:pt>
                <c:pt idx="10097">
                  <c:v>1.8966486079844747</c:v>
                </c:pt>
                <c:pt idx="10098">
                  <c:v>1.9231213855697256</c:v>
                </c:pt>
                <c:pt idx="10099">
                  <c:v>1.9496004318685889</c:v>
                </c:pt>
                <c:pt idx="10100">
                  <c:v>2.0038698622169249</c:v>
                </c:pt>
                <c:pt idx="10101">
                  <c:v>1.9676191642823082</c:v>
                </c:pt>
                <c:pt idx="10102">
                  <c:v>1.95062581855031</c:v>
                </c:pt>
                <c:pt idx="10103">
                  <c:v>2.0026235077473182</c:v>
                </c:pt>
                <c:pt idx="10104">
                  <c:v>1.9473951964711493</c:v>
                </c:pt>
                <c:pt idx="10105">
                  <c:v>1.8794600894134479</c:v>
                </c:pt>
                <c:pt idx="10106">
                  <c:v>1.9316180000000001</c:v>
                </c:pt>
                <c:pt idx="10107">
                  <c:v>1.9335330014306151</c:v>
                </c:pt>
                <c:pt idx="10108">
                  <c:v>1.9678475590056823</c:v>
                </c:pt>
                <c:pt idx="10109">
                  <c:v>1.9687152292845751</c:v>
                </c:pt>
                <c:pt idx="10110">
                  <c:v>1.9695828995634677</c:v>
                </c:pt>
                <c:pt idx="10111">
                  <c:v>1.9704503644279949</c:v>
                </c:pt>
                <c:pt idx="10112">
                  <c:v>1.9713180347068875</c:v>
                </c:pt>
                <c:pt idx="10113">
                  <c:v>1.9721857049857801</c:v>
                </c:pt>
                <c:pt idx="10114">
                  <c:v>1.9730531698503075</c:v>
                </c:pt>
                <c:pt idx="10115">
                  <c:v>1.9739208401292001</c:v>
                </c:pt>
                <c:pt idx="10116">
                  <c:v>1.9747893320655538</c:v>
                </c:pt>
                <c:pt idx="10117">
                  <c:v>1.9756567969300811</c:v>
                </c:pt>
                <c:pt idx="10118">
                  <c:v>1.9765244672089737</c:v>
                </c:pt>
                <c:pt idx="10119">
                  <c:v>1.9773921374878662</c:v>
                </c:pt>
                <c:pt idx="10120">
                  <c:v>1.9782596023523937</c:v>
                </c:pt>
                <c:pt idx="10121">
                  <c:v>1.9791272726312863</c:v>
                </c:pt>
                <c:pt idx="10122">
                  <c:v>1.9799949429101789</c:v>
                </c:pt>
                <c:pt idx="10123">
                  <c:v>1.9808624077747061</c:v>
                </c:pt>
                <c:pt idx="10124">
                  <c:v>1.9817300780535989</c:v>
                </c:pt>
                <c:pt idx="10125">
                  <c:v>1.9825977483324915</c:v>
                </c:pt>
                <c:pt idx="10126">
                  <c:v>1.9834652131970187</c:v>
                </c:pt>
                <c:pt idx="10127">
                  <c:v>1.9843328834759113</c:v>
                </c:pt>
                <c:pt idx="10128">
                  <c:v>1.985201375412265</c:v>
                </c:pt>
                <c:pt idx="10129">
                  <c:v>1.9860690456911576</c:v>
                </c:pt>
                <c:pt idx="10130">
                  <c:v>1.9869365105556849</c:v>
                </c:pt>
                <c:pt idx="10131">
                  <c:v>1.9878041808345777</c:v>
                </c:pt>
                <c:pt idx="10132">
                  <c:v>1.9886718511134702</c:v>
                </c:pt>
                <c:pt idx="10133">
                  <c:v>1.9895393159779975</c:v>
                </c:pt>
                <c:pt idx="10134">
                  <c:v>1.9904069862568901</c:v>
                </c:pt>
                <c:pt idx="10135">
                  <c:v>2.0110882388557809</c:v>
                </c:pt>
                <c:pt idx="10136">
                  <c:v>2.0076049756795422</c:v>
                </c:pt>
                <c:pt idx="10137">
                  <c:v>1.9858929999999999</c:v>
                </c:pt>
                <c:pt idx="10138">
                  <c:v>2.0008679661421076</c:v>
                </c:pt>
                <c:pt idx="10139">
                  <c:v>2.0200948061243427</c:v>
                </c:pt>
                <c:pt idx="10140">
                  <c:v>2.015368054747912</c:v>
                </c:pt>
                <c:pt idx="10141">
                  <c:v>2.0106424223940613</c:v>
                </c:pt>
                <c:pt idx="10142">
                  <c:v>2.0059156710176307</c:v>
                </c:pt>
                <c:pt idx="10143">
                  <c:v>1.96092585125149</c:v>
                </c:pt>
                <c:pt idx="10144">
                  <c:v>1.933577480437737</c:v>
                </c:pt>
                <c:pt idx="10145">
                  <c:v>1.9368567377154711</c:v>
                </c:pt>
                <c:pt idx="10146">
                  <c:v>1.9401391003504758</c:v>
                </c:pt>
                <c:pt idx="10147">
                  <c:v>1.9434175812888921</c:v>
                </c:pt>
                <c:pt idx="10148">
                  <c:v>1.9466968385666261</c:v>
                </c:pt>
                <c:pt idx="10149">
                  <c:v>1.9499760958443604</c:v>
                </c:pt>
                <c:pt idx="10150">
                  <c:v>1.9532545767827767</c:v>
                </c:pt>
                <c:pt idx="10151">
                  <c:v>1.9565338340605107</c:v>
                </c:pt>
                <c:pt idx="10152">
                  <c:v>1.9598130913382448</c:v>
                </c:pt>
                <c:pt idx="10153">
                  <c:v>1.9630915722766613</c:v>
                </c:pt>
                <c:pt idx="10154">
                  <c:v>1.9663708295543953</c:v>
                </c:pt>
                <c:pt idx="10155">
                  <c:v>1.9696500868321294</c:v>
                </c:pt>
                <c:pt idx="10156">
                  <c:v>1.9729285677705459</c:v>
                </c:pt>
                <c:pt idx="10157">
                  <c:v>1.97620782504828</c:v>
                </c:pt>
                <c:pt idx="10158">
                  <c:v>1.9794901876832847</c:v>
                </c:pt>
                <c:pt idx="10159">
                  <c:v>1.9827694449610187</c:v>
                </c:pt>
                <c:pt idx="10160">
                  <c:v>1.986047925899435</c:v>
                </c:pt>
                <c:pt idx="10161">
                  <c:v>1.9893271831771691</c:v>
                </c:pt>
                <c:pt idx="10162">
                  <c:v>1.9926064404549031</c:v>
                </c:pt>
                <c:pt idx="10163">
                  <c:v>1.9958849213933196</c:v>
                </c:pt>
                <c:pt idx="10164">
                  <c:v>1.9991641786710537</c:v>
                </c:pt>
                <c:pt idx="10165">
                  <c:v>2.0024434359487877</c:v>
                </c:pt>
                <c:pt idx="10166">
                  <c:v>2.0057219168872042</c:v>
                </c:pt>
                <c:pt idx="10167">
                  <c:v>2.0090011741649381</c:v>
                </c:pt>
                <c:pt idx="10168">
                  <c:v>2.0122804314426723</c:v>
                </c:pt>
                <c:pt idx="10169">
                  <c:v>2.0155589123810889</c:v>
                </c:pt>
                <c:pt idx="10170">
                  <c:v>2.0188381696588227</c:v>
                </c:pt>
                <c:pt idx="10171">
                  <c:v>2.0221205322938274</c:v>
                </c:pt>
                <c:pt idx="10172">
                  <c:v>2.0253990132322439</c:v>
                </c:pt>
                <c:pt idx="10173">
                  <c:v>2.0286782705099782</c:v>
                </c:pt>
                <c:pt idx="10174">
                  <c:v>2.031957527787712</c:v>
                </c:pt>
                <c:pt idx="10175">
                  <c:v>2.0352360087261285</c:v>
                </c:pt>
                <c:pt idx="10176">
                  <c:v>2.0385152660038623</c:v>
                </c:pt>
                <c:pt idx="10177">
                  <c:v>2.0417945232815966</c:v>
                </c:pt>
                <c:pt idx="10178">
                  <c:v>2.0450730042200131</c:v>
                </c:pt>
                <c:pt idx="10179">
                  <c:v>2.048352261497747</c:v>
                </c:pt>
                <c:pt idx="10180">
                  <c:v>2.0516315187754812</c:v>
                </c:pt>
                <c:pt idx="10181">
                  <c:v>2.0549099997138978</c:v>
                </c:pt>
                <c:pt idx="10182">
                  <c:v>2.0581892569916316</c:v>
                </c:pt>
                <c:pt idx="10183">
                  <c:v>2.0614716196266363</c:v>
                </c:pt>
                <c:pt idx="10184">
                  <c:v>2.0647508769043705</c:v>
                </c:pt>
                <c:pt idx="10185">
                  <c:v>2.0680293578427866</c:v>
                </c:pt>
                <c:pt idx="10186">
                  <c:v>2.0713086151205209</c:v>
                </c:pt>
                <c:pt idx="10187">
                  <c:v>2.0745878723982552</c:v>
                </c:pt>
                <c:pt idx="10188">
                  <c:v>2.0778663533366712</c:v>
                </c:pt>
                <c:pt idx="10189">
                  <c:v>2.0811456106144055</c:v>
                </c:pt>
                <c:pt idx="10190">
                  <c:v>2.0844248678921393</c:v>
                </c:pt>
                <c:pt idx="10191">
                  <c:v>2.0877033488305559</c:v>
                </c:pt>
                <c:pt idx="10192">
                  <c:v>2.0909826061082901</c:v>
                </c:pt>
                <c:pt idx="10193">
                  <c:v>2.0942618633860239</c:v>
                </c:pt>
                <c:pt idx="10194">
                  <c:v>2.0771369172627563</c:v>
                </c:pt>
                <c:pt idx="10195">
                  <c:v>2.0414970875059613</c:v>
                </c:pt>
                <c:pt idx="10196">
                  <c:v>2.0401600000000002</c:v>
                </c:pt>
                <c:pt idx="10197">
                  <c:v>2.093224632331903</c:v>
                </c:pt>
                <c:pt idx="10198">
                  <c:v>2.0587924613733906</c:v>
                </c:pt>
                <c:pt idx="10199">
                  <c:v>2.058249</c:v>
                </c:pt>
                <c:pt idx="10200">
                  <c:v>2.0763174334763947</c:v>
                </c:pt>
                <c:pt idx="10201">
                  <c:v>2.0943201990464839</c:v>
                </c:pt>
                <c:pt idx="10202">
                  <c:v>2.0761889348627611</c:v>
                </c:pt>
                <c:pt idx="10203">
                  <c:v>2.0644532853338795</c:v>
                </c:pt>
                <c:pt idx="10204">
                  <c:v>2.052714856820975</c:v>
                </c:pt>
                <c:pt idx="10205">
                  <c:v>2.0409764283080705</c:v>
                </c:pt>
                <c:pt idx="10206">
                  <c:v>2.0292407787791888</c:v>
                </c:pt>
                <c:pt idx="10207">
                  <c:v>2.0646084712753279</c:v>
                </c:pt>
                <c:pt idx="10208">
                  <c:v>2.1300353284457478</c:v>
                </c:pt>
                <c:pt idx="10209">
                  <c:v>2.1285777800586509</c:v>
                </c:pt>
                <c:pt idx="10210">
                  <c:v>2.1271205767350927</c:v>
                </c:pt>
                <c:pt idx="10211">
                  <c:v>2.1256630283479963</c:v>
                </c:pt>
                <c:pt idx="10212">
                  <c:v>2.1242054799608994</c:v>
                </c:pt>
                <c:pt idx="10213">
                  <c:v>2.1227482766373411</c:v>
                </c:pt>
                <c:pt idx="10214">
                  <c:v>2.1212907282502442</c:v>
                </c:pt>
                <c:pt idx="10215">
                  <c:v>2.1198331798631478</c:v>
                </c:pt>
                <c:pt idx="10216">
                  <c:v>2.1183759765395895</c:v>
                </c:pt>
                <c:pt idx="10217">
                  <c:v>2.1169184281524926</c:v>
                </c:pt>
                <c:pt idx="10218">
                  <c:v>2.1154608797653958</c:v>
                </c:pt>
                <c:pt idx="10219">
                  <c:v>2.114003676441838</c:v>
                </c:pt>
                <c:pt idx="10220">
                  <c:v>2.1125461280547411</c:v>
                </c:pt>
                <c:pt idx="10221">
                  <c:v>2.1110871994134897</c:v>
                </c:pt>
                <c:pt idx="10222">
                  <c:v>2.1096299960899314</c:v>
                </c:pt>
                <c:pt idx="10223">
                  <c:v>2.108172447702835</c:v>
                </c:pt>
                <c:pt idx="10224">
                  <c:v>2.1067148993157381</c:v>
                </c:pt>
                <c:pt idx="10225">
                  <c:v>2.1052576959921798</c:v>
                </c:pt>
                <c:pt idx="10226">
                  <c:v>2.1038001476050829</c:v>
                </c:pt>
                <c:pt idx="10227">
                  <c:v>2.1023425992179865</c:v>
                </c:pt>
                <c:pt idx="10228">
                  <c:v>2.1008853958944282</c:v>
                </c:pt>
                <c:pt idx="10229">
                  <c:v>2.0994278475073314</c:v>
                </c:pt>
                <c:pt idx="10230">
                  <c:v>2.0979702991202345</c:v>
                </c:pt>
                <c:pt idx="10231">
                  <c:v>2.0965130957966762</c:v>
                </c:pt>
                <c:pt idx="10232">
                  <c:v>2.0950555474095798</c:v>
                </c:pt>
                <c:pt idx="10233">
                  <c:v>2.0935966187683284</c:v>
                </c:pt>
                <c:pt idx="10234">
                  <c:v>2.0921390703812315</c:v>
                </c:pt>
                <c:pt idx="10235">
                  <c:v>2.0906818670576737</c:v>
                </c:pt>
                <c:pt idx="10236">
                  <c:v>2.0892243186705768</c:v>
                </c:pt>
                <c:pt idx="10237">
                  <c:v>2.0877667702834799</c:v>
                </c:pt>
                <c:pt idx="10238">
                  <c:v>2.0863095669599216</c:v>
                </c:pt>
                <c:pt idx="10239">
                  <c:v>2.0848520185728252</c:v>
                </c:pt>
                <c:pt idx="10240">
                  <c:v>2.0833944701857283</c:v>
                </c:pt>
                <c:pt idx="10241">
                  <c:v>2.0819372668621701</c:v>
                </c:pt>
                <c:pt idx="10242">
                  <c:v>2.0804797184750732</c:v>
                </c:pt>
                <c:pt idx="10243">
                  <c:v>2.0790221700879767</c:v>
                </c:pt>
                <c:pt idx="10244">
                  <c:v>2.0775649667644185</c:v>
                </c:pt>
                <c:pt idx="10245">
                  <c:v>2.0761074183773216</c:v>
                </c:pt>
                <c:pt idx="10246">
                  <c:v>2.0746484897360702</c:v>
                </c:pt>
                <c:pt idx="10247">
                  <c:v>2.0731912864125124</c:v>
                </c:pt>
                <c:pt idx="10248">
                  <c:v>2.0717337380254155</c:v>
                </c:pt>
                <c:pt idx="10249">
                  <c:v>2.0702761896383186</c:v>
                </c:pt>
                <c:pt idx="10250">
                  <c:v>2.0688189863147604</c:v>
                </c:pt>
                <c:pt idx="10251">
                  <c:v>2.0673614379276639</c:v>
                </c:pt>
                <c:pt idx="10252">
                  <c:v>2.065903889540567</c:v>
                </c:pt>
                <c:pt idx="10253">
                  <c:v>2.0644466862170088</c:v>
                </c:pt>
                <c:pt idx="10254">
                  <c:v>2.0629891378299119</c:v>
                </c:pt>
                <c:pt idx="10255">
                  <c:v>2.0615315894428154</c:v>
                </c:pt>
                <c:pt idx="10256">
                  <c:v>2.0600743861192572</c:v>
                </c:pt>
                <c:pt idx="10257">
                  <c:v>2.0586168377321603</c:v>
                </c:pt>
                <c:pt idx="10258">
                  <c:v>2.0855255851216024</c:v>
                </c:pt>
                <c:pt idx="10259">
                  <c:v>2.0668926237482119</c:v>
                </c:pt>
                <c:pt idx="10260">
                  <c:v>2.058249</c:v>
                </c:pt>
                <c:pt idx="10261">
                  <c:v>2.0442315345731998</c:v>
                </c:pt>
                <c:pt idx="10262">
                  <c:v>2.0826013543156892</c:v>
                </c:pt>
                <c:pt idx="10263">
                  <c:v>2.0230845401668653</c:v>
                </c:pt>
                <c:pt idx="10264">
                  <c:v>2.0327760305197904</c:v>
                </c:pt>
                <c:pt idx="10265">
                  <c:v>2.0546864072484503</c:v>
                </c:pt>
                <c:pt idx="10266">
                  <c:v>2.0289460276585598</c:v>
                </c:pt>
                <c:pt idx="10267">
                  <c:v>2.0239622795454544</c:v>
                </c:pt>
                <c:pt idx="10268">
                  <c:v>2.0262934043776695</c:v>
                </c:pt>
                <c:pt idx="10269">
                  <c:v>2.0286239773337402</c:v>
                </c:pt>
                <c:pt idx="10270">
                  <c:v>2.0309551021659549</c:v>
                </c:pt>
                <c:pt idx="10271">
                  <c:v>2.0332884345027455</c:v>
                </c:pt>
                <c:pt idx="10272">
                  <c:v>2.0356190074588163</c:v>
                </c:pt>
                <c:pt idx="10273">
                  <c:v>2.0379501322910309</c:v>
                </c:pt>
                <c:pt idx="10274">
                  <c:v>2.040281257123246</c:v>
                </c:pt>
                <c:pt idx="10275">
                  <c:v>2.0426118300793168</c:v>
                </c:pt>
                <c:pt idx="10276">
                  <c:v>2.0449429549115314</c:v>
                </c:pt>
                <c:pt idx="10277">
                  <c:v>2.0472740797437461</c:v>
                </c:pt>
                <c:pt idx="10278">
                  <c:v>2.0496046526998168</c:v>
                </c:pt>
                <c:pt idx="10279">
                  <c:v>2.0519357775320315</c:v>
                </c:pt>
                <c:pt idx="10280">
                  <c:v>2.0542669023642466</c:v>
                </c:pt>
                <c:pt idx="10281">
                  <c:v>2.0565974753203173</c:v>
                </c:pt>
                <c:pt idx="10282">
                  <c:v>2.058928600152532</c:v>
                </c:pt>
                <c:pt idx="10283">
                  <c:v>2.0612619324893227</c:v>
                </c:pt>
                <c:pt idx="10284">
                  <c:v>2.0682547551098232</c:v>
                </c:pt>
                <c:pt idx="10285">
                  <c:v>2.0705858799420378</c:v>
                </c:pt>
                <c:pt idx="10286">
                  <c:v>2.0729164528981086</c:v>
                </c:pt>
                <c:pt idx="10287">
                  <c:v>2.0752475777303232</c:v>
                </c:pt>
                <c:pt idx="10288">
                  <c:v>2.0775787025625383</c:v>
                </c:pt>
                <c:pt idx="10289">
                  <c:v>2.079909275518609</c:v>
                </c:pt>
                <c:pt idx="10290">
                  <c:v>2.0822404003508237</c:v>
                </c:pt>
                <c:pt idx="10291">
                  <c:v>2.0845715251830383</c:v>
                </c:pt>
                <c:pt idx="10292">
                  <c:v>2.0869020981391091</c:v>
                </c:pt>
                <c:pt idx="10293">
                  <c:v>2.0892354304758998</c:v>
                </c:pt>
                <c:pt idx="10294">
                  <c:v>2.1172067209579013</c:v>
                </c:pt>
                <c:pt idx="10295">
                  <c:v>2.119540053294692</c:v>
                </c:pt>
                <c:pt idx="10296">
                  <c:v>2.1218711781269066</c:v>
                </c:pt>
                <c:pt idx="10297">
                  <c:v>2.1242017510829774</c:v>
                </c:pt>
                <c:pt idx="10298">
                  <c:v>2.126532875915192</c:v>
                </c:pt>
                <c:pt idx="10299">
                  <c:v>2.1288640007474071</c:v>
                </c:pt>
                <c:pt idx="10300">
                  <c:v>2.1215373018597998</c:v>
                </c:pt>
                <c:pt idx="10301">
                  <c:v>2.0990947377205531</c:v>
                </c:pt>
                <c:pt idx="10302">
                  <c:v>2.1077220135876042</c:v>
                </c:pt>
                <c:pt idx="10303">
                  <c:v>2.0895111044349073</c:v>
                </c:pt>
                <c:pt idx="10304">
                  <c:v>2.0662461459227468</c:v>
                </c:pt>
                <c:pt idx="10305">
                  <c:v>2.0608580691299165</c:v>
                </c:pt>
                <c:pt idx="10306">
                  <c:v>2.0913309256080117</c:v>
                </c:pt>
                <c:pt idx="10307">
                  <c:v>2.0510464802098238</c:v>
                </c:pt>
                <c:pt idx="10308">
                  <c:v>2.0763389999999999</c:v>
                </c:pt>
                <c:pt idx="10309">
                  <c:v>2.0764680926668251</c:v>
                </c:pt>
                <c:pt idx="10310">
                  <c:v>2.0768808764856512</c:v>
                </c:pt>
                <c:pt idx="10311">
                  <c:v>2.0772936603044774</c:v>
                </c:pt>
                <c:pt idx="10312">
                  <c:v>2.0777063463998617</c:v>
                </c:pt>
                <c:pt idx="10313">
                  <c:v>2.0781191302186879</c:v>
                </c:pt>
                <c:pt idx="10314">
                  <c:v>2.078531914037514</c:v>
                </c:pt>
                <c:pt idx="10315">
                  <c:v>2.0789446001328984</c:v>
                </c:pt>
                <c:pt idx="10316">
                  <c:v>2.0793573839517245</c:v>
                </c:pt>
                <c:pt idx="10317">
                  <c:v>2.0797701677705507</c:v>
                </c:pt>
                <c:pt idx="10318">
                  <c:v>2.0801828538659346</c:v>
                </c:pt>
                <c:pt idx="10319">
                  <c:v>2.0805956376847612</c:v>
                </c:pt>
                <c:pt idx="10320">
                  <c:v>2.0810088123973549</c:v>
                </c:pt>
                <c:pt idx="10321">
                  <c:v>2.0814215962161811</c:v>
                </c:pt>
                <c:pt idx="10322">
                  <c:v>2.0818342823115654</c:v>
                </c:pt>
                <c:pt idx="10323">
                  <c:v>2.0822470661303916</c:v>
                </c:pt>
                <c:pt idx="10324">
                  <c:v>2.0826598499492177</c:v>
                </c:pt>
                <c:pt idx="10325">
                  <c:v>2.0830725360446021</c:v>
                </c:pt>
                <c:pt idx="10326">
                  <c:v>2.0834853198634282</c:v>
                </c:pt>
                <c:pt idx="10327">
                  <c:v>2.0838981036822544</c:v>
                </c:pt>
                <c:pt idx="10328">
                  <c:v>2.0843107897776387</c:v>
                </c:pt>
                <c:pt idx="10329">
                  <c:v>2.0847235735964649</c:v>
                </c:pt>
                <c:pt idx="10330">
                  <c:v>2.085136357415291</c:v>
                </c:pt>
                <c:pt idx="10331">
                  <c:v>2.0855490435106749</c:v>
                </c:pt>
                <c:pt idx="10332">
                  <c:v>2.0859622182232691</c:v>
                </c:pt>
                <c:pt idx="10333">
                  <c:v>2.0863750020420953</c:v>
                </c:pt>
                <c:pt idx="10334">
                  <c:v>2.0867876881374796</c:v>
                </c:pt>
                <c:pt idx="10335">
                  <c:v>2.0872004719563058</c:v>
                </c:pt>
                <c:pt idx="10336">
                  <c:v>2.0876132557751319</c:v>
                </c:pt>
                <c:pt idx="10337">
                  <c:v>2.0880259418705163</c:v>
                </c:pt>
                <c:pt idx="10338">
                  <c:v>2.0884387256893424</c:v>
                </c:pt>
                <c:pt idx="10339">
                  <c:v>2.0888515095081686</c:v>
                </c:pt>
                <c:pt idx="10340">
                  <c:v>2.0892641956035529</c:v>
                </c:pt>
                <c:pt idx="10341">
                  <c:v>2.0896769794223791</c:v>
                </c:pt>
                <c:pt idx="10342">
                  <c:v>2.0900897632412052</c:v>
                </c:pt>
                <c:pt idx="10343">
                  <c:v>2.0905024493365891</c:v>
                </c:pt>
                <c:pt idx="10344">
                  <c:v>2.0909152331554153</c:v>
                </c:pt>
                <c:pt idx="10345">
                  <c:v>2.0913284078680094</c:v>
                </c:pt>
                <c:pt idx="10346">
                  <c:v>2.0917411916868356</c:v>
                </c:pt>
                <c:pt idx="10347">
                  <c:v>2.09215387778222</c:v>
                </c:pt>
                <c:pt idx="10348">
                  <c:v>2.0925666616010461</c:v>
                </c:pt>
                <c:pt idx="10349">
                  <c:v>2.0929794454198722</c:v>
                </c:pt>
                <c:pt idx="10350">
                  <c:v>2.0933921315152566</c:v>
                </c:pt>
                <c:pt idx="10351">
                  <c:v>2.0763389999999999</c:v>
                </c:pt>
                <c:pt idx="10352">
                  <c:v>2.0763389999999999</c:v>
                </c:pt>
                <c:pt idx="10353">
                  <c:v>2.0763389999999999</c:v>
                </c:pt>
                <c:pt idx="10354">
                  <c:v>2.0857975543633764</c:v>
                </c:pt>
                <c:pt idx="10355">
                  <c:v>2.0944280000000002</c:v>
                </c:pt>
                <c:pt idx="10356">
                  <c:v>2.1138537144219312</c:v>
                </c:pt>
                <c:pt idx="10357">
                  <c:v>2.1109334406294709</c:v>
                </c:pt>
                <c:pt idx="10358">
                  <c:v>2.0744924566046734</c:v>
                </c:pt>
                <c:pt idx="10359">
                  <c:v>2.0605270819116304</c:v>
                </c:pt>
                <c:pt idx="10360">
                  <c:v>2.0646393118239059</c:v>
                </c:pt>
                <c:pt idx="10361">
                  <c:v>2.0687515417361819</c:v>
                </c:pt>
                <c:pt idx="10362">
                  <c:v>2.0728627981091798</c:v>
                </c:pt>
                <c:pt idx="10363">
                  <c:v>2.0769750280214554</c:v>
                </c:pt>
                <c:pt idx="10364">
                  <c:v>2.0810872579337314</c:v>
                </c:pt>
                <c:pt idx="10365">
                  <c:v>2.0851985143067289</c:v>
                </c:pt>
                <c:pt idx="10366">
                  <c:v>2.0893107442190049</c:v>
                </c:pt>
                <c:pt idx="10367">
                  <c:v>2.093426868288395</c:v>
                </c:pt>
                <c:pt idx="10368">
                  <c:v>2.097539098200671</c:v>
                </c:pt>
                <c:pt idx="10369">
                  <c:v>2.1016503545736684</c:v>
                </c:pt>
                <c:pt idx="10370">
                  <c:v>2.1057625844859444</c:v>
                </c:pt>
                <c:pt idx="10371">
                  <c:v>2.1098748143982204</c:v>
                </c:pt>
                <c:pt idx="10372">
                  <c:v>2.0995001659513592</c:v>
                </c:pt>
                <c:pt idx="10373">
                  <c:v>2.0896146180257511</c:v>
                </c:pt>
                <c:pt idx="10374">
                  <c:v>2.0854478218884123</c:v>
                </c:pt>
                <c:pt idx="10375">
                  <c:v>2.0677229287246726</c:v>
                </c:pt>
                <c:pt idx="10376">
                  <c:v>2.0914645355269434</c:v>
                </c:pt>
                <c:pt idx="10377">
                  <c:v>2.0511022491654747</c:v>
                </c:pt>
                <c:pt idx="10378">
                  <c:v>2.0619706908224078</c:v>
                </c:pt>
                <c:pt idx="10379">
                  <c:v>2.1092596008583691</c:v>
                </c:pt>
                <c:pt idx="10380">
                  <c:v>2.1004360350500715</c:v>
                </c:pt>
                <c:pt idx="10381">
                  <c:v>2.0589461108285407</c:v>
                </c:pt>
                <c:pt idx="10382">
                  <c:v>2.0606022391411147</c:v>
                </c:pt>
                <c:pt idx="10383">
                  <c:v>2.0622583674536892</c:v>
                </c:pt>
                <c:pt idx="10384">
                  <c:v>2.0639141036904314</c:v>
                </c:pt>
                <c:pt idx="10385">
                  <c:v>2.0655702320030054</c:v>
                </c:pt>
                <c:pt idx="10386">
                  <c:v>2.0672263603155794</c:v>
                </c:pt>
                <c:pt idx="10387">
                  <c:v>2.068882096552322</c:v>
                </c:pt>
                <c:pt idx="10388">
                  <c:v>2.070538224864896</c:v>
                </c:pt>
                <c:pt idx="10389">
                  <c:v>2.07219435317747</c:v>
                </c:pt>
                <c:pt idx="10390">
                  <c:v>2.0738500894142127</c:v>
                </c:pt>
                <c:pt idx="10391">
                  <c:v>2.0755062177267867</c:v>
                </c:pt>
                <c:pt idx="10392">
                  <c:v>2.077163914342687</c:v>
                </c:pt>
                <c:pt idx="10393">
                  <c:v>2.078820042655261</c:v>
                </c:pt>
                <c:pt idx="10394">
                  <c:v>2.0804757788920036</c:v>
                </c:pt>
                <c:pt idx="10395">
                  <c:v>2.0821319072045776</c:v>
                </c:pt>
                <c:pt idx="10396">
                  <c:v>2.0837880355171516</c:v>
                </c:pt>
                <c:pt idx="10397">
                  <c:v>2.0854437717538943</c:v>
                </c:pt>
                <c:pt idx="10398">
                  <c:v>2.0870999000664683</c:v>
                </c:pt>
                <c:pt idx="10399">
                  <c:v>2.0887560283790423</c:v>
                </c:pt>
                <c:pt idx="10400">
                  <c:v>2.0904117646157849</c:v>
                </c:pt>
                <c:pt idx="10401">
                  <c:v>2.0920678929283589</c:v>
                </c:pt>
                <c:pt idx="10402">
                  <c:v>2.0937240212409329</c:v>
                </c:pt>
                <c:pt idx="10403">
                  <c:v>2.0953797574776751</c:v>
                </c:pt>
                <c:pt idx="10404">
                  <c:v>2.0970374540935759</c:v>
                </c:pt>
                <c:pt idx="10405">
                  <c:v>2.0986935824061499</c:v>
                </c:pt>
                <c:pt idx="10406">
                  <c:v>2.1003493186428921</c:v>
                </c:pt>
                <c:pt idx="10407">
                  <c:v>2.1020054469554661</c:v>
                </c:pt>
                <c:pt idx="10408">
                  <c:v>2.1036615752680405</c:v>
                </c:pt>
                <c:pt idx="10409">
                  <c:v>2.1053173115047827</c:v>
                </c:pt>
                <c:pt idx="10410">
                  <c:v>2.1069734398173567</c:v>
                </c:pt>
                <c:pt idx="10411">
                  <c:v>2.1086295681299307</c:v>
                </c:pt>
                <c:pt idx="10412">
                  <c:v>2.1102853043666734</c:v>
                </c:pt>
                <c:pt idx="10413">
                  <c:v>2.1119414326792474</c:v>
                </c:pt>
                <c:pt idx="10414">
                  <c:v>2.1719421413587603</c:v>
                </c:pt>
                <c:pt idx="10415">
                  <c:v>2.1669472703862658</c:v>
                </c:pt>
                <c:pt idx="10416">
                  <c:v>2.1487029999999998</c:v>
                </c:pt>
                <c:pt idx="10417">
                  <c:v>2.1487029999999998</c:v>
                </c:pt>
                <c:pt idx="10418">
                  <c:v>2.1859290751072962</c:v>
                </c:pt>
                <c:pt idx="10419">
                  <c:v>2.1904362293752979</c:v>
                </c:pt>
                <c:pt idx="10420">
                  <c:v>2.1595546747734859</c:v>
                </c:pt>
                <c:pt idx="10421">
                  <c:v>2.1487029999999998</c:v>
                </c:pt>
                <c:pt idx="10422">
                  <c:v>2.1616163204577967</c:v>
                </c:pt>
                <c:pt idx="10423">
                  <c:v>2.1653524104903079</c:v>
                </c:pt>
                <c:pt idx="10424">
                  <c:v>2.1633415553021664</c:v>
                </c:pt>
                <c:pt idx="10425">
                  <c:v>2.161331176168757</c:v>
                </c:pt>
                <c:pt idx="10426">
                  <c:v>2.159320320980616</c:v>
                </c:pt>
                <c:pt idx="10427">
                  <c:v>2.1573094657924745</c:v>
                </c:pt>
                <c:pt idx="10428">
                  <c:v>2.1552990866590651</c:v>
                </c:pt>
                <c:pt idx="10429">
                  <c:v>2.1532863272519953</c:v>
                </c:pt>
                <c:pt idx="10430">
                  <c:v>2.1512754720638543</c:v>
                </c:pt>
                <c:pt idx="10431">
                  <c:v>2.1492650929304449</c:v>
                </c:pt>
                <c:pt idx="10432">
                  <c:v>2.1472542377423034</c:v>
                </c:pt>
                <c:pt idx="10433">
                  <c:v>2.1452433825541619</c:v>
                </c:pt>
                <c:pt idx="10434">
                  <c:v>2.1432330034207525</c:v>
                </c:pt>
                <c:pt idx="10435">
                  <c:v>2.141222148232611</c:v>
                </c:pt>
                <c:pt idx="10436">
                  <c:v>2.13921129304447</c:v>
                </c:pt>
                <c:pt idx="10437">
                  <c:v>2.1372009139110606</c:v>
                </c:pt>
                <c:pt idx="10438">
                  <c:v>2.1351900587229191</c:v>
                </c:pt>
                <c:pt idx="10439">
                  <c:v>2.1331792035347776</c:v>
                </c:pt>
                <c:pt idx="10440">
                  <c:v>2.1311688244013682</c:v>
                </c:pt>
                <c:pt idx="10441">
                  <c:v>2.1291579692132268</c:v>
                </c:pt>
                <c:pt idx="10442">
                  <c:v>2.1271452098061574</c:v>
                </c:pt>
                <c:pt idx="10443">
                  <c:v>2.1251343546180159</c:v>
                </c:pt>
                <c:pt idx="10444">
                  <c:v>2.1231239754846065</c:v>
                </c:pt>
                <c:pt idx="10445">
                  <c:v>2.121113120296465</c:v>
                </c:pt>
                <c:pt idx="10446">
                  <c:v>2.119102265108324</c:v>
                </c:pt>
                <c:pt idx="10447">
                  <c:v>2.1170918859749146</c:v>
                </c:pt>
                <c:pt idx="10448">
                  <c:v>2.1150810307867731</c:v>
                </c:pt>
                <c:pt idx="10449">
                  <c:v>2.1130701755986316</c:v>
                </c:pt>
                <c:pt idx="10450">
                  <c:v>2.1036923060786652</c:v>
                </c:pt>
                <c:pt idx="10451">
                  <c:v>2.1487613896041964</c:v>
                </c:pt>
                <c:pt idx="10452">
                  <c:v>2.1667920000000001</c:v>
                </c:pt>
                <c:pt idx="10453">
                  <c:v>2.1252122253218886</c:v>
                </c:pt>
                <c:pt idx="10454">
                  <c:v>2.1404824379022642</c:v>
                </c:pt>
                <c:pt idx="10455">
                  <c:v>2.1345949601812113</c:v>
                </c:pt>
                <c:pt idx="10456">
                  <c:v>2.130614</c:v>
                </c:pt>
                <c:pt idx="10457">
                  <c:v>2.1319817494578852</c:v>
                </c:pt>
                <c:pt idx="10458">
                  <c:v>2.1337166965179777</c:v>
                </c:pt>
                <c:pt idx="10459">
                  <c:v>2.1354516435780702</c:v>
                </c:pt>
                <c:pt idx="10460">
                  <c:v>2.1371861799025895</c:v>
                </c:pt>
                <c:pt idx="10461">
                  <c:v>2.138921126962682</c:v>
                </c:pt>
                <c:pt idx="10462">
                  <c:v>2.1406560740227745</c:v>
                </c:pt>
                <c:pt idx="10463">
                  <c:v>2.1423906103472938</c:v>
                </c:pt>
                <c:pt idx="10464">
                  <c:v>2.1441255574073863</c:v>
                </c:pt>
                <c:pt idx="10465">
                  <c:v>2.1458621474097708</c:v>
                </c:pt>
                <c:pt idx="10466">
                  <c:v>2.1475970944698628</c:v>
                </c:pt>
                <c:pt idx="10467">
                  <c:v>2.1493316307943826</c:v>
                </c:pt>
                <c:pt idx="10468">
                  <c:v>2.1510665778544751</c:v>
                </c:pt>
                <c:pt idx="10469">
                  <c:v>2.1528015249145671</c:v>
                </c:pt>
                <c:pt idx="10470">
                  <c:v>2.1545360612390869</c:v>
                </c:pt>
                <c:pt idx="10471">
                  <c:v>2.1562710082991794</c:v>
                </c:pt>
                <c:pt idx="10472">
                  <c:v>2.1580059553592714</c:v>
                </c:pt>
                <c:pt idx="10473">
                  <c:v>2.1597404916837912</c:v>
                </c:pt>
                <c:pt idx="10474">
                  <c:v>2.1614754387438837</c:v>
                </c:pt>
                <c:pt idx="10475">
                  <c:v>2.1632103858039757</c:v>
                </c:pt>
                <c:pt idx="10476">
                  <c:v>2.1649449221284955</c:v>
                </c:pt>
                <c:pt idx="10477">
                  <c:v>2.1666815121308796</c:v>
                </c:pt>
                <c:pt idx="10478">
                  <c:v>2.1326756456843108</c:v>
                </c:pt>
                <c:pt idx="10479">
                  <c:v>2.1821637682403434</c:v>
                </c:pt>
                <c:pt idx="10480">
                  <c:v>2.1675724789034567</c:v>
                </c:pt>
                <c:pt idx="10481">
                  <c:v>2.1842297269909392</c:v>
                </c:pt>
                <c:pt idx="10482">
                  <c:v>2.2024438059132097</c:v>
                </c:pt>
                <c:pt idx="10483">
                  <c:v>2.1675940390941597</c:v>
                </c:pt>
                <c:pt idx="10484">
                  <c:v>2.1846092768240344</c:v>
                </c:pt>
                <c:pt idx="10485">
                  <c:v>2.113103641869337</c:v>
                </c:pt>
                <c:pt idx="10486">
                  <c:v>2.148668487839771</c:v>
                </c:pt>
                <c:pt idx="10487">
                  <c:v>2.1487029999999998</c:v>
                </c:pt>
                <c:pt idx="10488">
                  <c:v>2.1487029999999998</c:v>
                </c:pt>
                <c:pt idx="10489">
                  <c:v>2.1487029999999998</c:v>
                </c:pt>
                <c:pt idx="10490">
                  <c:v>2.1487029999999998</c:v>
                </c:pt>
                <c:pt idx="10491">
                  <c:v>2.1607508345649582</c:v>
                </c:pt>
                <c:pt idx="10492">
                  <c:v>2.1424490538865046</c:v>
                </c:pt>
                <c:pt idx="10493">
                  <c:v>2.2044191902718171</c:v>
                </c:pt>
                <c:pt idx="10494">
                  <c:v>2.1770115303933255</c:v>
                </c:pt>
                <c:pt idx="10495">
                  <c:v>2.1495040722257164</c:v>
                </c:pt>
                <c:pt idx="10496">
                  <c:v>2.1506668657244892</c:v>
                </c:pt>
                <c:pt idx="10497">
                  <c:v>2.1518296592232615</c:v>
                </c:pt>
                <c:pt idx="10498">
                  <c:v>2.152992177439482</c:v>
                </c:pt>
                <c:pt idx="10499">
                  <c:v>2.1541549709382544</c:v>
                </c:pt>
                <c:pt idx="10500">
                  <c:v>2.1553174891544749</c:v>
                </c:pt>
                <c:pt idx="10501">
                  <c:v>2.1564802826532472</c:v>
                </c:pt>
                <c:pt idx="10502">
                  <c:v>2.157644177282227</c:v>
                </c:pt>
                <c:pt idx="10503">
                  <c:v>2.1588069707809994</c:v>
                </c:pt>
                <c:pt idx="10504">
                  <c:v>2.1599694889972199</c:v>
                </c:pt>
                <c:pt idx="10505">
                  <c:v>2.1611322824959922</c:v>
                </c:pt>
                <c:pt idx="10506">
                  <c:v>2.162295075994765</c:v>
                </c:pt>
                <c:pt idx="10507">
                  <c:v>2.1634575942109855</c:v>
                </c:pt>
                <c:pt idx="10508">
                  <c:v>2.1646203877097578</c:v>
                </c:pt>
                <c:pt idx="10509">
                  <c:v>2.1657831812085302</c:v>
                </c:pt>
                <c:pt idx="10510">
                  <c:v>2.1669456994247507</c:v>
                </c:pt>
                <c:pt idx="10511">
                  <c:v>2.168108492923523</c:v>
                </c:pt>
                <c:pt idx="10512">
                  <c:v>2.1692712864222958</c:v>
                </c:pt>
                <c:pt idx="10513">
                  <c:v>2.1704338046385163</c:v>
                </c:pt>
                <c:pt idx="10514">
                  <c:v>2.1715965981372887</c:v>
                </c:pt>
                <c:pt idx="10515">
                  <c:v>2.172760492766268</c:v>
                </c:pt>
                <c:pt idx="10516">
                  <c:v>2.1739232862650408</c:v>
                </c:pt>
                <c:pt idx="10517">
                  <c:v>2.1750858044812613</c:v>
                </c:pt>
                <c:pt idx="10518">
                  <c:v>2.1762485979800337</c:v>
                </c:pt>
                <c:pt idx="10519">
                  <c:v>2.177411391478806</c:v>
                </c:pt>
                <c:pt idx="10520">
                  <c:v>2.1785739096950265</c:v>
                </c:pt>
                <c:pt idx="10521">
                  <c:v>2.1797367031937989</c:v>
                </c:pt>
                <c:pt idx="10522">
                  <c:v>2.1808992214100198</c:v>
                </c:pt>
                <c:pt idx="10523">
                  <c:v>2.1820620149087921</c:v>
                </c:pt>
                <c:pt idx="10524">
                  <c:v>2.1832248084075645</c:v>
                </c:pt>
                <c:pt idx="10525">
                  <c:v>2.184387326623785</c:v>
                </c:pt>
                <c:pt idx="10526">
                  <c:v>2.1855501201225573</c:v>
                </c:pt>
                <c:pt idx="10527">
                  <c:v>2.1867140147515371</c:v>
                </c:pt>
                <c:pt idx="10528">
                  <c:v>2.1878768082503095</c:v>
                </c:pt>
                <c:pt idx="10529">
                  <c:v>2.18903932646653</c:v>
                </c:pt>
                <c:pt idx="10530">
                  <c:v>2.1902021199653023</c:v>
                </c:pt>
                <c:pt idx="10531">
                  <c:v>2.1913649134640747</c:v>
                </c:pt>
                <c:pt idx="10532">
                  <c:v>2.1925274316802956</c:v>
                </c:pt>
                <c:pt idx="10533">
                  <c:v>2.193690225179068</c:v>
                </c:pt>
                <c:pt idx="10534">
                  <c:v>2.1948530186778403</c:v>
                </c:pt>
                <c:pt idx="10535">
                  <c:v>2.1960155368940608</c:v>
                </c:pt>
                <c:pt idx="10536">
                  <c:v>2.1971783303928332</c:v>
                </c:pt>
                <c:pt idx="10537">
                  <c:v>2.1983411238916055</c:v>
                </c:pt>
                <c:pt idx="10538">
                  <c:v>2.1995036421078265</c:v>
                </c:pt>
                <c:pt idx="10539">
                  <c:v>2.2006664356065988</c:v>
                </c:pt>
                <c:pt idx="10540">
                  <c:v>2.2018303302355782</c:v>
                </c:pt>
                <c:pt idx="10541">
                  <c:v>2.2022454048640916</c:v>
                </c:pt>
                <c:pt idx="10542">
                  <c:v>2.1677667529804485</c:v>
                </c:pt>
                <c:pt idx="10543">
                  <c:v>2.2035866214541122</c:v>
                </c:pt>
                <c:pt idx="10544">
                  <c:v>2.2319891024734981</c:v>
                </c:pt>
                <c:pt idx="10545">
                  <c:v>2.2029700000000001</c:v>
                </c:pt>
                <c:pt idx="10546">
                  <c:v>2.2089469804529203</c:v>
                </c:pt>
                <c:pt idx="10547">
                  <c:v>2.3070441075345736</c:v>
                </c:pt>
                <c:pt idx="10548">
                  <c:v>2.2428880486409155</c:v>
                </c:pt>
                <c:pt idx="10549">
                  <c:v>2.2892966951132299</c:v>
                </c:pt>
                <c:pt idx="10550">
                  <c:v>2.2389490549219513</c:v>
                </c:pt>
                <c:pt idx="10551">
                  <c:v>2.2365273142600568</c:v>
                </c:pt>
                <c:pt idx="10552">
                  <c:v>2.2341032802831413</c:v>
                </c:pt>
                <c:pt idx="10553">
                  <c:v>2.2316815396212464</c:v>
                </c:pt>
                <c:pt idx="10554">
                  <c:v>2.2292603722881066</c:v>
                </c:pt>
                <c:pt idx="10555">
                  <c:v>2.2268386316262117</c:v>
                </c:pt>
                <c:pt idx="10556">
                  <c:v>2.2244168909643172</c:v>
                </c:pt>
                <c:pt idx="10557">
                  <c:v>2.2219957236311774</c:v>
                </c:pt>
                <c:pt idx="10558">
                  <c:v>2.2195739829692824</c:v>
                </c:pt>
                <c:pt idx="10559">
                  <c:v>2.2171522423073875</c:v>
                </c:pt>
                <c:pt idx="10560">
                  <c:v>2.2147310749742481</c:v>
                </c:pt>
                <c:pt idx="10561">
                  <c:v>2.2123093343123532</c:v>
                </c:pt>
                <c:pt idx="10562">
                  <c:v>2.2098875936504583</c:v>
                </c:pt>
                <c:pt idx="10563">
                  <c:v>2.2074664263173189</c:v>
                </c:pt>
                <c:pt idx="10564">
                  <c:v>2.205044685655424</c:v>
                </c:pt>
                <c:pt idx="10565">
                  <c:v>2.2026206516785085</c:v>
                </c:pt>
                <c:pt idx="10566">
                  <c:v>2.2001994843453687</c:v>
                </c:pt>
                <c:pt idx="10567">
                  <c:v>2.1977777436834738</c:v>
                </c:pt>
                <c:pt idx="10568">
                  <c:v>2.1953560030215789</c:v>
                </c:pt>
                <c:pt idx="10569">
                  <c:v>2.1929348356884395</c:v>
                </c:pt>
                <c:pt idx="10570">
                  <c:v>2.1905130950265446</c:v>
                </c:pt>
                <c:pt idx="10571">
                  <c:v>2.1880913543646496</c:v>
                </c:pt>
                <c:pt idx="10572">
                  <c:v>2.1856701870315103</c:v>
                </c:pt>
                <c:pt idx="10573">
                  <c:v>2.1832484463696153</c:v>
                </c:pt>
                <c:pt idx="10574">
                  <c:v>2.1808267057077204</c:v>
                </c:pt>
                <c:pt idx="10575">
                  <c:v>2.1784055383745806</c:v>
                </c:pt>
                <c:pt idx="10576">
                  <c:v>2.1759837977126861</c:v>
                </c:pt>
                <c:pt idx="10577">
                  <c:v>2.1735597637357702</c:v>
                </c:pt>
                <c:pt idx="10578">
                  <c:v>2.1711380230738757</c:v>
                </c:pt>
                <c:pt idx="10579">
                  <c:v>2.1687168557407359</c:v>
                </c:pt>
                <c:pt idx="10580">
                  <c:v>2.166295115078841</c:v>
                </c:pt>
                <c:pt idx="10581">
                  <c:v>2.163873374416946</c:v>
                </c:pt>
                <c:pt idx="10582">
                  <c:v>2.1614522070838067</c:v>
                </c:pt>
                <c:pt idx="10583">
                  <c:v>2.1590304664219118</c:v>
                </c:pt>
                <c:pt idx="10584">
                  <c:v>2.1566087257600168</c:v>
                </c:pt>
                <c:pt idx="10585">
                  <c:v>2.1541875584268775</c:v>
                </c:pt>
                <c:pt idx="10586">
                  <c:v>2.1517658177649825</c:v>
                </c:pt>
                <c:pt idx="10587">
                  <c:v>2.1493440771030876</c:v>
                </c:pt>
                <c:pt idx="10588">
                  <c:v>2.1469229097699478</c:v>
                </c:pt>
                <c:pt idx="10589">
                  <c:v>2.1445011691080533</c:v>
                </c:pt>
                <c:pt idx="10590">
                  <c:v>2.1420771351311374</c:v>
                </c:pt>
                <c:pt idx="10591">
                  <c:v>2.139655967797998</c:v>
                </c:pt>
                <c:pt idx="10592">
                  <c:v>2.1372342271361031</c:v>
                </c:pt>
                <c:pt idx="10593">
                  <c:v>2.1348124864742082</c:v>
                </c:pt>
                <c:pt idx="10594">
                  <c:v>2.1323913191410688</c:v>
                </c:pt>
                <c:pt idx="10595">
                  <c:v>2.1257697447011195</c:v>
                </c:pt>
                <c:pt idx="10596">
                  <c:v>2.1174796379474938</c:v>
                </c:pt>
                <c:pt idx="10597">
                  <c:v>2.1204156566523604</c:v>
                </c:pt>
                <c:pt idx="10598">
                  <c:v>2.1101088820023839</c:v>
                </c:pt>
                <c:pt idx="10599">
                  <c:v>2.1487029999999998</c:v>
                </c:pt>
                <c:pt idx="10600">
                  <c:v>2.1432374453460619</c:v>
                </c:pt>
                <c:pt idx="10601">
                  <c:v>2.13622098617072</c:v>
                </c:pt>
                <c:pt idx="10602">
                  <c:v>2.1487029999999998</c:v>
                </c:pt>
                <c:pt idx="10603">
                  <c:v>2.1487029999999998</c:v>
                </c:pt>
                <c:pt idx="10604">
                  <c:v>2.1487029999999998</c:v>
                </c:pt>
                <c:pt idx="10605">
                  <c:v>2.1487029999999998</c:v>
                </c:pt>
                <c:pt idx="10606">
                  <c:v>2.1487029999999998</c:v>
                </c:pt>
                <c:pt idx="10607">
                  <c:v>2.1487029999999998</c:v>
                </c:pt>
                <c:pt idx="10608">
                  <c:v>2.1487029999999998</c:v>
                </c:pt>
                <c:pt idx="10609">
                  <c:v>2.1487029999999998</c:v>
                </c:pt>
                <c:pt idx="10610">
                  <c:v>2.1487029999999998</c:v>
                </c:pt>
                <c:pt idx="10611">
                  <c:v>2.1487029999999998</c:v>
                </c:pt>
                <c:pt idx="10612">
                  <c:v>2.1487029999999998</c:v>
                </c:pt>
                <c:pt idx="10613">
                  <c:v>2.1487029999999998</c:v>
                </c:pt>
                <c:pt idx="10614">
                  <c:v>2.1487029999999998</c:v>
                </c:pt>
                <c:pt idx="10615">
                  <c:v>2.1487029999999998</c:v>
                </c:pt>
                <c:pt idx="10616">
                  <c:v>2.1487029999999998</c:v>
                </c:pt>
                <c:pt idx="10617">
                  <c:v>2.1487029999999998</c:v>
                </c:pt>
                <c:pt idx="10618">
                  <c:v>2.1487029999999998</c:v>
                </c:pt>
                <c:pt idx="10619">
                  <c:v>2.1487029999999998</c:v>
                </c:pt>
                <c:pt idx="10620">
                  <c:v>2.1487029999999998</c:v>
                </c:pt>
                <c:pt idx="10621">
                  <c:v>2.1487029999999998</c:v>
                </c:pt>
                <c:pt idx="10622">
                  <c:v>2.1487029999999998</c:v>
                </c:pt>
                <c:pt idx="10623">
                  <c:v>2.1487029999999998</c:v>
                </c:pt>
                <c:pt idx="10624">
                  <c:v>2.1487029999999998</c:v>
                </c:pt>
                <c:pt idx="10625">
                  <c:v>2.1487029999999998</c:v>
                </c:pt>
                <c:pt idx="10626">
                  <c:v>2.1487029999999998</c:v>
                </c:pt>
                <c:pt idx="10627">
                  <c:v>2.1487029999999998</c:v>
                </c:pt>
                <c:pt idx="10628">
                  <c:v>2.1487029999999998</c:v>
                </c:pt>
                <c:pt idx="10629">
                  <c:v>2.1487029999999998</c:v>
                </c:pt>
                <c:pt idx="10630">
                  <c:v>2.1487029999999998</c:v>
                </c:pt>
                <c:pt idx="10631">
                  <c:v>2.1487029999999998</c:v>
                </c:pt>
                <c:pt idx="10632">
                  <c:v>2.1487029999999998</c:v>
                </c:pt>
                <c:pt idx="10633">
                  <c:v>2.1487029999999998</c:v>
                </c:pt>
                <c:pt idx="10634">
                  <c:v>2.1487029999999998</c:v>
                </c:pt>
                <c:pt idx="10635">
                  <c:v>2.1487029999999998</c:v>
                </c:pt>
                <c:pt idx="10636">
                  <c:v>2.1487029999999998</c:v>
                </c:pt>
                <c:pt idx="10637">
                  <c:v>2.1487029999999998</c:v>
                </c:pt>
                <c:pt idx="10638">
                  <c:v>2.1487029999999998</c:v>
                </c:pt>
                <c:pt idx="10639">
                  <c:v>2.1487029999999998</c:v>
                </c:pt>
                <c:pt idx="10640">
                  <c:v>2.1487029999999998</c:v>
                </c:pt>
                <c:pt idx="10641">
                  <c:v>2.1487029999999998</c:v>
                </c:pt>
                <c:pt idx="10642">
                  <c:v>2.1327662200762996</c:v>
                </c:pt>
                <c:pt idx="10643">
                  <c:v>2.1627377176919409</c:v>
                </c:pt>
                <c:pt idx="10644">
                  <c:v>2.1506046088200237</c:v>
                </c:pt>
                <c:pt idx="10645">
                  <c:v>2.1650193297567952</c:v>
                </c:pt>
                <c:pt idx="10646">
                  <c:v>2.1832334086790652</c:v>
                </c:pt>
                <c:pt idx="10647">
                  <c:v>2.1517472989272943</c:v>
                </c:pt>
                <c:pt idx="10648">
                  <c:v>2.1487029999999998</c:v>
                </c:pt>
                <c:pt idx="10649">
                  <c:v>2.1487029999999998</c:v>
                </c:pt>
                <c:pt idx="10650">
                  <c:v>2.1147602904148783</c:v>
                </c:pt>
                <c:pt idx="10651">
                  <c:v>2.1164366383859639</c:v>
                </c:pt>
                <c:pt idx="10652">
                  <c:v>2.1206123782709101</c:v>
                </c:pt>
                <c:pt idx="10653">
                  <c:v>2.124789106964732</c:v>
                </c:pt>
                <c:pt idx="10654">
                  <c:v>2.1289658356585544</c:v>
                </c:pt>
                <c:pt idx="10655">
                  <c:v>2.1331415755435006</c:v>
                </c:pt>
                <c:pt idx="10656">
                  <c:v>2.1373183042373229</c:v>
                </c:pt>
                <c:pt idx="10657">
                  <c:v>2.1414950329311453</c:v>
                </c:pt>
                <c:pt idx="10658">
                  <c:v>2.1456707728160911</c:v>
                </c:pt>
                <c:pt idx="10659">
                  <c:v>2.1498475015099134</c:v>
                </c:pt>
                <c:pt idx="10660">
                  <c:v>2.1540281854392411</c:v>
                </c:pt>
                <c:pt idx="10661">
                  <c:v>2.1582049141330635</c:v>
                </c:pt>
                <c:pt idx="10662">
                  <c:v>2.1623806540180097</c:v>
                </c:pt>
                <c:pt idx="10663">
                  <c:v>2.1665573827118321</c:v>
                </c:pt>
                <c:pt idx="10664">
                  <c:v>2.170734111405654</c:v>
                </c:pt>
                <c:pt idx="10665">
                  <c:v>2.1749098512906002</c:v>
                </c:pt>
                <c:pt idx="10666">
                  <c:v>2.1790865799844226</c:v>
                </c:pt>
                <c:pt idx="10667">
                  <c:v>2.1832633086782449</c:v>
                </c:pt>
                <c:pt idx="10668">
                  <c:v>2.1848809999999999</c:v>
                </c:pt>
                <c:pt idx="10669">
                  <c:v>2.1848809999999999</c:v>
                </c:pt>
                <c:pt idx="10670">
                  <c:v>2.1620530700834326</c:v>
                </c:pt>
                <c:pt idx="10671">
                  <c:v>2.1487029999999998</c:v>
                </c:pt>
                <c:pt idx="10672">
                  <c:v>2.1837035329041488</c:v>
                </c:pt>
                <c:pt idx="10673">
                  <c:v>2.2029700000000001</c:v>
                </c:pt>
                <c:pt idx="10674">
                  <c:v>2.1790985568533969</c:v>
                </c:pt>
                <c:pt idx="10675">
                  <c:v>2.1788556463996183</c:v>
                </c:pt>
                <c:pt idx="10676">
                  <c:v>2.1726879616118264</c:v>
                </c:pt>
                <c:pt idx="10677">
                  <c:v>2.1680237138361282</c:v>
                </c:pt>
                <c:pt idx="10678">
                  <c:v>2.1698454082492251</c:v>
                </c:pt>
                <c:pt idx="10679">
                  <c:v>2.1716671026623224</c:v>
                </c:pt>
                <c:pt idx="10680">
                  <c:v>2.1734883658030677</c:v>
                </c:pt>
                <c:pt idx="10681">
                  <c:v>2.1753100602161646</c:v>
                </c:pt>
                <c:pt idx="10682">
                  <c:v>2.1771317546292619</c:v>
                </c:pt>
                <c:pt idx="10683">
                  <c:v>2.1789530177700072</c:v>
                </c:pt>
                <c:pt idx="10684">
                  <c:v>2.180774712183104</c:v>
                </c:pt>
                <c:pt idx="10685">
                  <c:v>2.1825981316856078</c:v>
                </c:pt>
                <c:pt idx="10686">
                  <c:v>2.1844198260987047</c:v>
                </c:pt>
                <c:pt idx="10687">
                  <c:v>2.1989920875864262</c:v>
                </c:pt>
                <c:pt idx="10688">
                  <c:v>2.200813781999523</c:v>
                </c:pt>
                <c:pt idx="10689">
                  <c:v>2.2026350451402688</c:v>
                </c:pt>
                <c:pt idx="10690">
                  <c:v>2.2044567395533656</c:v>
                </c:pt>
                <c:pt idx="10691">
                  <c:v>2.2062801590558689</c:v>
                </c:pt>
                <c:pt idx="10692">
                  <c:v>2.2081014221966142</c:v>
                </c:pt>
                <c:pt idx="10693">
                  <c:v>2.2099231166097115</c:v>
                </c:pt>
                <c:pt idx="10694">
                  <c:v>2.2117448110228084</c:v>
                </c:pt>
                <c:pt idx="10695">
                  <c:v>2.2135660741635541</c:v>
                </c:pt>
                <c:pt idx="10696">
                  <c:v>2.215387768576651</c:v>
                </c:pt>
                <c:pt idx="10697">
                  <c:v>2.2172094629897479</c:v>
                </c:pt>
                <c:pt idx="10698">
                  <c:v>2.2190307261304936</c:v>
                </c:pt>
                <c:pt idx="10699">
                  <c:v>2.2208524205435904</c:v>
                </c:pt>
                <c:pt idx="10700">
                  <c:v>2.2695243361945638</c:v>
                </c:pt>
                <c:pt idx="10701">
                  <c:v>2.2590493891273247</c:v>
                </c:pt>
                <c:pt idx="10702">
                  <c:v>2.224423191702432</c:v>
                </c:pt>
                <c:pt idx="10703">
                  <c:v>2.2210589999999999</c:v>
                </c:pt>
                <c:pt idx="10704">
                  <c:v>2.2299296576623377</c:v>
                </c:pt>
                <c:pt idx="10705">
                  <c:v>2.2516480710212545</c:v>
                </c:pt>
                <c:pt idx="10706">
                  <c:v>2.2547157870466319</c:v>
                </c:pt>
                <c:pt idx="10707">
                  <c:v>2.223304855064935</c:v>
                </c:pt>
                <c:pt idx="10708">
                  <c:v>2.226980018181818</c:v>
                </c:pt>
                <c:pt idx="10709">
                  <c:v>2.2565810864733749</c:v>
                </c:pt>
                <c:pt idx="10710">
                  <c:v>2.2549969934279406</c:v>
                </c:pt>
                <c:pt idx="10711">
                  <c:v>2.253413275404534</c:v>
                </c:pt>
                <c:pt idx="10712">
                  <c:v>2.2518291823590997</c:v>
                </c:pt>
                <c:pt idx="10713">
                  <c:v>2.2502450893136654</c:v>
                </c:pt>
                <c:pt idx="10714">
                  <c:v>2.2486613712902588</c:v>
                </c:pt>
                <c:pt idx="10715">
                  <c:v>2.2470772782448245</c:v>
                </c:pt>
                <c:pt idx="10716">
                  <c:v>2.2454916851112792</c:v>
                </c:pt>
                <c:pt idx="10717">
                  <c:v>2.2439079670878725</c:v>
                </c:pt>
                <c:pt idx="10718">
                  <c:v>2.2423238740424383</c:v>
                </c:pt>
                <c:pt idx="10719">
                  <c:v>2.240739780997004</c:v>
                </c:pt>
                <c:pt idx="10720">
                  <c:v>2.2391560629735978</c:v>
                </c:pt>
                <c:pt idx="10721">
                  <c:v>2.2375719699281635</c:v>
                </c:pt>
                <c:pt idx="10722">
                  <c:v>2.2359878768827293</c:v>
                </c:pt>
                <c:pt idx="10723">
                  <c:v>2.2344041588593226</c:v>
                </c:pt>
                <c:pt idx="10724">
                  <c:v>2.2328200658138884</c:v>
                </c:pt>
                <c:pt idx="10725">
                  <c:v>2.2312359727684541</c:v>
                </c:pt>
                <c:pt idx="10726">
                  <c:v>2.2296522547450475</c:v>
                </c:pt>
                <c:pt idx="10727">
                  <c:v>2.2280681616996132</c:v>
                </c:pt>
                <c:pt idx="10728">
                  <c:v>2.2264825685660679</c:v>
                </c:pt>
                <c:pt idx="10729">
                  <c:v>2.2248984755206336</c:v>
                </c:pt>
                <c:pt idx="10730">
                  <c:v>2.223314757497227</c:v>
                </c:pt>
                <c:pt idx="10731">
                  <c:v>2.2217306644517927</c:v>
                </c:pt>
                <c:pt idx="10732">
                  <c:v>2.2201465714063584</c:v>
                </c:pt>
                <c:pt idx="10733">
                  <c:v>2.2185628533829518</c:v>
                </c:pt>
                <c:pt idx="10734">
                  <c:v>2.2169787603375175</c:v>
                </c:pt>
                <c:pt idx="10735">
                  <c:v>2.2153946672920832</c:v>
                </c:pt>
                <c:pt idx="10736">
                  <c:v>2.2138109492686771</c:v>
                </c:pt>
                <c:pt idx="10737">
                  <c:v>2.2122268562232428</c:v>
                </c:pt>
                <c:pt idx="10738">
                  <c:v>2.2106427631778085</c:v>
                </c:pt>
                <c:pt idx="10739">
                  <c:v>2.2090590451544019</c:v>
                </c:pt>
                <c:pt idx="10740">
                  <c:v>2.2074749521089676</c:v>
                </c:pt>
                <c:pt idx="10741">
                  <c:v>2.2058893589754218</c:v>
                </c:pt>
                <c:pt idx="10742">
                  <c:v>2.2043056409520156</c:v>
                </c:pt>
                <c:pt idx="10743">
                  <c:v>2.2027215479065814</c:v>
                </c:pt>
                <c:pt idx="10744">
                  <c:v>2.2011374548611471</c:v>
                </c:pt>
                <c:pt idx="10745">
                  <c:v>2.1995537368377405</c:v>
                </c:pt>
                <c:pt idx="10746">
                  <c:v>2.1979696437923062</c:v>
                </c:pt>
                <c:pt idx="10747">
                  <c:v>2.1963855507468719</c:v>
                </c:pt>
                <c:pt idx="10748">
                  <c:v>2.1948018327234653</c:v>
                </c:pt>
                <c:pt idx="10749">
                  <c:v>2.193217739678031</c:v>
                </c:pt>
                <c:pt idx="10750">
                  <c:v>2.1916336466325967</c:v>
                </c:pt>
                <c:pt idx="10751">
                  <c:v>2.1900499286091906</c:v>
                </c:pt>
                <c:pt idx="10752">
                  <c:v>2.1884658355637563</c:v>
                </c:pt>
                <c:pt idx="10753">
                  <c:v>2.1868802424302105</c:v>
                </c:pt>
                <c:pt idx="10754">
                  <c:v>2.1852961493847762</c:v>
                </c:pt>
                <c:pt idx="10755">
                  <c:v>2.1580339773755655</c:v>
                </c:pt>
                <c:pt idx="10756">
                  <c:v>2.1216023261802572</c:v>
                </c:pt>
                <c:pt idx="10757">
                  <c:v>2.1535924236276851</c:v>
                </c:pt>
                <c:pt idx="10758">
                  <c:v>2.1806110643776822</c:v>
                </c:pt>
                <c:pt idx="10759">
                  <c:v>2.1848809999999999</c:v>
                </c:pt>
                <c:pt idx="10760">
                  <c:v>2.2130204038186156</c:v>
                </c:pt>
                <c:pt idx="10761">
                  <c:v>2.178463157367668</c:v>
                </c:pt>
                <c:pt idx="10762">
                  <c:v>2.1524810550130984</c:v>
                </c:pt>
                <c:pt idx="10763">
                  <c:v>2.1775746657129229</c:v>
                </c:pt>
                <c:pt idx="10764">
                  <c:v>2.1848809999999999</c:v>
                </c:pt>
                <c:pt idx="10765">
                  <c:v>2.1848809999999999</c:v>
                </c:pt>
                <c:pt idx="10766">
                  <c:v>2.1848809999999999</c:v>
                </c:pt>
                <c:pt idx="10767">
                  <c:v>2.1848809999999999</c:v>
                </c:pt>
                <c:pt idx="10768">
                  <c:v>2.1535163819742489</c:v>
                </c:pt>
                <c:pt idx="10769">
                  <c:v>2.1506002684071239</c:v>
                </c:pt>
                <c:pt idx="10770">
                  <c:v>2.1527858015449537</c:v>
                </c:pt>
                <c:pt idx="10771">
                  <c:v>2.1549718522137185</c:v>
                </c:pt>
                <c:pt idx="10772">
                  <c:v>2.1571579028824832</c:v>
                </c:pt>
                <c:pt idx="10773">
                  <c:v>2.159343436020313</c:v>
                </c:pt>
                <c:pt idx="10774">
                  <c:v>2.1615294866890777</c:v>
                </c:pt>
                <c:pt idx="10775">
                  <c:v>2.1637155373578425</c:v>
                </c:pt>
                <c:pt idx="10776">
                  <c:v>2.1659010704956727</c:v>
                </c:pt>
                <c:pt idx="10777">
                  <c:v>2.1680871211644375</c:v>
                </c:pt>
                <c:pt idx="10778">
                  <c:v>2.1702752419569413</c:v>
                </c:pt>
                <c:pt idx="10779">
                  <c:v>2.1724612926257061</c:v>
                </c:pt>
                <c:pt idx="10780">
                  <c:v>2.1877620947142549</c:v>
                </c:pt>
                <c:pt idx="10781">
                  <c:v>2.1899481453830196</c:v>
                </c:pt>
                <c:pt idx="10782">
                  <c:v>2.1921341960517844</c:v>
                </c:pt>
                <c:pt idx="10783">
                  <c:v>2.1943197291896142</c:v>
                </c:pt>
                <c:pt idx="10784">
                  <c:v>2.1965078499821185</c:v>
                </c:pt>
                <c:pt idx="10785">
                  <c:v>2.1986939006508832</c:v>
                </c:pt>
                <c:pt idx="10786">
                  <c:v>2.200879433788713</c:v>
                </c:pt>
                <c:pt idx="10787">
                  <c:v>2.2030654844574777</c:v>
                </c:pt>
                <c:pt idx="10788">
                  <c:v>2.2052515351262425</c:v>
                </c:pt>
                <c:pt idx="10789">
                  <c:v>2.2074370682640727</c:v>
                </c:pt>
                <c:pt idx="10790">
                  <c:v>2.2096231189328375</c:v>
                </c:pt>
                <c:pt idx="10791">
                  <c:v>2.2118091696016022</c:v>
                </c:pt>
                <c:pt idx="10792">
                  <c:v>2.213994702739432</c:v>
                </c:pt>
                <c:pt idx="10793">
                  <c:v>2.2161807534081968</c:v>
                </c:pt>
                <c:pt idx="10794">
                  <c:v>2.2183668040769615</c:v>
                </c:pt>
                <c:pt idx="10795">
                  <c:v>2.2205523372147913</c:v>
                </c:pt>
                <c:pt idx="10796">
                  <c:v>2.222738387883556</c:v>
                </c:pt>
                <c:pt idx="10797">
                  <c:v>2.2249265086760603</c:v>
                </c:pt>
                <c:pt idx="10798">
                  <c:v>2.2271125593448251</c:v>
                </c:pt>
                <c:pt idx="10799">
                  <c:v>2.2292980924826549</c:v>
                </c:pt>
                <c:pt idx="10800">
                  <c:v>2.2314841431514196</c:v>
                </c:pt>
                <c:pt idx="10801">
                  <c:v>2.2336701938201844</c:v>
                </c:pt>
                <c:pt idx="10802">
                  <c:v>2.2358557269580142</c:v>
                </c:pt>
                <c:pt idx="10803">
                  <c:v>2.2380417776267789</c:v>
                </c:pt>
                <c:pt idx="10804">
                  <c:v>2.2402278282955437</c:v>
                </c:pt>
                <c:pt idx="10805">
                  <c:v>2.2424133614333739</c:v>
                </c:pt>
                <c:pt idx="10806">
                  <c:v>2.2445994121021386</c:v>
                </c:pt>
                <c:pt idx="10807">
                  <c:v>2.2467854627709034</c:v>
                </c:pt>
                <c:pt idx="10808">
                  <c:v>2.2489709959087332</c:v>
                </c:pt>
                <c:pt idx="10809">
                  <c:v>2.2511591167012375</c:v>
                </c:pt>
                <c:pt idx="10810">
                  <c:v>2.2533451673700022</c:v>
                </c:pt>
                <c:pt idx="10811">
                  <c:v>2.255530700507832</c:v>
                </c:pt>
                <c:pt idx="10812">
                  <c:v>2.2528602812872469</c:v>
                </c:pt>
                <c:pt idx="10813">
                  <c:v>2.2481559227467813</c:v>
                </c:pt>
                <c:pt idx="10814">
                  <c:v>2.2753350000000001</c:v>
                </c:pt>
                <c:pt idx="10815">
                  <c:v>2.2658202774731824</c:v>
                </c:pt>
                <c:pt idx="10816">
                  <c:v>2.2440303910348116</c:v>
                </c:pt>
                <c:pt idx="10817">
                  <c:v>2.2572369999999999</c:v>
                </c:pt>
                <c:pt idx="10818">
                  <c:v>2.2574694358328569</c:v>
                </c:pt>
                <c:pt idx="10819">
                  <c:v>2.2582945732814874</c:v>
                </c:pt>
                <c:pt idx="10820">
                  <c:v>2.2591189300892021</c:v>
                </c:pt>
                <c:pt idx="10821">
                  <c:v>2.2599430917366869</c:v>
                </c:pt>
                <c:pt idx="10822">
                  <c:v>2.2607674485444011</c:v>
                </c:pt>
                <c:pt idx="10823">
                  <c:v>2.2615918053521158</c:v>
                </c:pt>
                <c:pt idx="10824">
                  <c:v>2.2624159669996007</c:v>
                </c:pt>
                <c:pt idx="10825">
                  <c:v>2.2632403238073153</c:v>
                </c:pt>
                <c:pt idx="10826">
                  <c:v>2.2640646806150295</c:v>
                </c:pt>
                <c:pt idx="10827">
                  <c:v>2.2648888422625144</c:v>
                </c:pt>
                <c:pt idx="10828">
                  <c:v>2.2657131990702291</c:v>
                </c:pt>
                <c:pt idx="10829">
                  <c:v>2.2665375558779433</c:v>
                </c:pt>
                <c:pt idx="10830">
                  <c:v>2.2673617175254286</c:v>
                </c:pt>
                <c:pt idx="10831">
                  <c:v>2.2681868549740591</c:v>
                </c:pt>
                <c:pt idx="10832">
                  <c:v>2.2690112117817733</c:v>
                </c:pt>
                <c:pt idx="10833">
                  <c:v>2.2698353734292587</c:v>
                </c:pt>
                <c:pt idx="10834">
                  <c:v>2.2706597302369729</c:v>
                </c:pt>
                <c:pt idx="10835">
                  <c:v>2.2714840870446871</c:v>
                </c:pt>
                <c:pt idx="10836">
                  <c:v>2.2723082486921724</c:v>
                </c:pt>
                <c:pt idx="10837">
                  <c:v>2.2731326054998866</c:v>
                </c:pt>
                <c:pt idx="10838">
                  <c:v>2.2739569623076008</c:v>
                </c:pt>
                <c:pt idx="10839">
                  <c:v>2.2747811239550861</c:v>
                </c:pt>
                <c:pt idx="10840">
                  <c:v>2.2756054807628003</c:v>
                </c:pt>
                <c:pt idx="10841">
                  <c:v>2.2764298375705145</c:v>
                </c:pt>
                <c:pt idx="10842">
                  <c:v>2.2772539992179999</c:v>
                </c:pt>
                <c:pt idx="10843">
                  <c:v>2.2780783560257141</c:v>
                </c:pt>
                <c:pt idx="10844">
                  <c:v>2.2789034934743451</c:v>
                </c:pt>
                <c:pt idx="10845">
                  <c:v>2.2797278502820593</c:v>
                </c:pt>
                <c:pt idx="10846">
                  <c:v>2.2805520119295446</c:v>
                </c:pt>
                <c:pt idx="10847">
                  <c:v>2.2813763687372588</c:v>
                </c:pt>
                <c:pt idx="10848">
                  <c:v>2.282200725544973</c:v>
                </c:pt>
                <c:pt idx="10849">
                  <c:v>2.2830248871924583</c:v>
                </c:pt>
                <c:pt idx="10850">
                  <c:v>2.2838492440001725</c:v>
                </c:pt>
                <c:pt idx="10851">
                  <c:v>2.2846736008078867</c:v>
                </c:pt>
                <c:pt idx="10852">
                  <c:v>2.2854977624553721</c:v>
                </c:pt>
                <c:pt idx="10853">
                  <c:v>2.2863221192630863</c:v>
                </c:pt>
                <c:pt idx="10854">
                  <c:v>2.2871464760708005</c:v>
                </c:pt>
                <c:pt idx="10855">
                  <c:v>2.2879706377182858</c:v>
                </c:pt>
                <c:pt idx="10856">
                  <c:v>2.2887957751669163</c:v>
                </c:pt>
                <c:pt idx="10857">
                  <c:v>2.2896201319746305</c:v>
                </c:pt>
                <c:pt idx="10858">
                  <c:v>2.2904442936221159</c:v>
                </c:pt>
                <c:pt idx="10859">
                  <c:v>2.2912686504298301</c:v>
                </c:pt>
                <c:pt idx="10860">
                  <c:v>2.2920930072375447</c:v>
                </c:pt>
                <c:pt idx="10861">
                  <c:v>2.2929171688850296</c:v>
                </c:pt>
                <c:pt idx="10862">
                  <c:v>2.3004413588459705</c:v>
                </c:pt>
                <c:pt idx="10863">
                  <c:v>2.2972229056019073</c:v>
                </c:pt>
                <c:pt idx="10864">
                  <c:v>2.2971375500715308</c:v>
                </c:pt>
                <c:pt idx="10865">
                  <c:v>2.3222050913209347</c:v>
                </c:pt>
                <c:pt idx="10866">
                  <c:v>2.3190393006676207</c:v>
                </c:pt>
                <c:pt idx="10867">
                  <c:v>2.3066533330154946</c:v>
                </c:pt>
                <c:pt idx="10868">
                  <c:v>2.2675546723891276</c:v>
                </c:pt>
                <c:pt idx="10869">
                  <c:v>2.2730871475917978</c:v>
                </c:pt>
                <c:pt idx="10870">
                  <c:v>2.3014745752085815</c:v>
                </c:pt>
                <c:pt idx="10871">
                  <c:v>2.3060513910365339</c:v>
                </c:pt>
                <c:pt idx="10872">
                  <c:v>2.2938773349617674</c:v>
                </c:pt>
                <c:pt idx="10873">
                  <c:v>2.2817032788870009</c:v>
                </c:pt>
                <c:pt idx="10874">
                  <c:v>2.2695321049277823</c:v>
                </c:pt>
                <c:pt idx="10875">
                  <c:v>2.2573580488530163</c:v>
                </c:pt>
                <c:pt idx="10876">
                  <c:v>2.2752832174535049</c:v>
                </c:pt>
                <c:pt idx="10877">
                  <c:v>2.2752659566046733</c:v>
                </c:pt>
                <c:pt idx="10878">
                  <c:v>2.2572452681508191</c:v>
                </c:pt>
                <c:pt idx="10879">
                  <c:v>2.2580045000869231</c:v>
                </c:pt>
                <c:pt idx="10880">
                  <c:v>2.2587635522806182</c:v>
                </c:pt>
                <c:pt idx="10881">
                  <c:v>2.2595235031863585</c:v>
                </c:pt>
                <c:pt idx="10882">
                  <c:v>2.2602827351224626</c:v>
                </c:pt>
                <c:pt idx="10883">
                  <c:v>2.2610417873161572</c:v>
                </c:pt>
                <c:pt idx="10884">
                  <c:v>2.2618010192522613</c:v>
                </c:pt>
                <c:pt idx="10885">
                  <c:v>2.2625602511883653</c:v>
                </c:pt>
                <c:pt idx="10886">
                  <c:v>2.26331930338206</c:v>
                </c:pt>
                <c:pt idx="10887">
                  <c:v>2.2640785353181641</c:v>
                </c:pt>
                <c:pt idx="10888">
                  <c:v>2.2648377672542677</c:v>
                </c:pt>
                <c:pt idx="10889">
                  <c:v>2.2655968194479628</c:v>
                </c:pt>
                <c:pt idx="10890">
                  <c:v>2.2663560513840668</c:v>
                </c:pt>
                <c:pt idx="10891">
                  <c:v>2.2671152833201704</c:v>
                </c:pt>
                <c:pt idx="10892">
                  <c:v>2.2678743355138655</c:v>
                </c:pt>
                <c:pt idx="10893">
                  <c:v>2.2686335674499696</c:v>
                </c:pt>
                <c:pt idx="10894">
                  <c:v>2.2693935183557099</c:v>
                </c:pt>
                <c:pt idx="10895">
                  <c:v>2.270152750291814</c:v>
                </c:pt>
                <c:pt idx="10896">
                  <c:v>2.2709118024855086</c:v>
                </c:pt>
                <c:pt idx="10897">
                  <c:v>2.2716710344216127</c:v>
                </c:pt>
                <c:pt idx="10898">
                  <c:v>2.2724302663577163</c:v>
                </c:pt>
                <c:pt idx="10899">
                  <c:v>2.2731893185514114</c:v>
                </c:pt>
                <c:pt idx="10900">
                  <c:v>2.2739485504875154</c:v>
                </c:pt>
                <c:pt idx="10901">
                  <c:v>2.274707782423619</c:v>
                </c:pt>
                <c:pt idx="10902">
                  <c:v>2.2754668346173141</c:v>
                </c:pt>
                <c:pt idx="10903">
                  <c:v>2.2762260665534182</c:v>
                </c:pt>
                <c:pt idx="10904">
                  <c:v>2.2769852984895218</c:v>
                </c:pt>
                <c:pt idx="10905">
                  <c:v>2.2777443506832169</c:v>
                </c:pt>
                <c:pt idx="10906">
                  <c:v>2.2785043015889572</c:v>
                </c:pt>
                <c:pt idx="10907">
                  <c:v>2.2792635335250613</c:v>
                </c:pt>
                <c:pt idx="10908">
                  <c:v>2.2800225857187559</c:v>
                </c:pt>
                <c:pt idx="10909">
                  <c:v>2.28078181765486</c:v>
                </c:pt>
                <c:pt idx="10910">
                  <c:v>2.281541049590964</c:v>
                </c:pt>
                <c:pt idx="10911">
                  <c:v>2.2891335486944127</c:v>
                </c:pt>
                <c:pt idx="10912">
                  <c:v>2.2898926008881073</c:v>
                </c:pt>
                <c:pt idx="10913">
                  <c:v>2.2906518328242114</c:v>
                </c:pt>
                <c:pt idx="10914">
                  <c:v>2.2914110647603154</c:v>
                </c:pt>
                <c:pt idx="10915">
                  <c:v>2.2921701169540101</c:v>
                </c:pt>
                <c:pt idx="10916">
                  <c:v>2.2929293488901141</c:v>
                </c:pt>
                <c:pt idx="10917">
                  <c:v>2.2870812158170559</c:v>
                </c:pt>
                <c:pt idx="10918">
                  <c:v>2.2624061362768497</c:v>
                </c:pt>
                <c:pt idx="10919">
                  <c:v>2.2457497303933254</c:v>
                </c:pt>
                <c:pt idx="10920">
                  <c:v>2.2505086165951358</c:v>
                </c:pt>
                <c:pt idx="10921">
                  <c:v>2.2528583345255129</c:v>
                </c:pt>
                <c:pt idx="10922">
                  <c:v>2.2683314105865522</c:v>
                </c:pt>
                <c:pt idx="10923">
                  <c:v>2.2786239435041717</c:v>
                </c:pt>
                <c:pt idx="10924">
                  <c:v>2.3115130000000002</c:v>
                </c:pt>
                <c:pt idx="10925">
                  <c:v>2.2893703590844066</c:v>
                </c:pt>
                <c:pt idx="10926">
                  <c:v>2.2576299739499293</c:v>
                </c:pt>
                <c:pt idx="10927">
                  <c:v>2.2585831784246859</c:v>
                </c:pt>
                <c:pt idx="10928">
                  <c:v>2.2595366086168176</c:v>
                </c:pt>
                <c:pt idx="10929">
                  <c:v>2.2604900388089493</c:v>
                </c:pt>
                <c:pt idx="10930">
                  <c:v>2.2614432432837064</c:v>
                </c:pt>
                <c:pt idx="10931">
                  <c:v>2.2623966734758381</c:v>
                </c:pt>
                <c:pt idx="10932">
                  <c:v>2.2633501036679697</c:v>
                </c:pt>
                <c:pt idx="10933">
                  <c:v>2.2643033081427264</c:v>
                </c:pt>
                <c:pt idx="10934">
                  <c:v>2.2652567383348581</c:v>
                </c:pt>
                <c:pt idx="10935">
                  <c:v>2.2662110713964903</c:v>
                </c:pt>
                <c:pt idx="10936">
                  <c:v>2.2671645015886219</c:v>
                </c:pt>
                <c:pt idx="10937">
                  <c:v>2.2681177060633786</c:v>
                </c:pt>
                <c:pt idx="10938">
                  <c:v>2.2690711362555103</c:v>
                </c:pt>
                <c:pt idx="10939">
                  <c:v>2.2700245664476419</c:v>
                </c:pt>
                <c:pt idx="10940">
                  <c:v>2.2709777709223986</c:v>
                </c:pt>
                <c:pt idx="10941">
                  <c:v>2.2719312011145303</c:v>
                </c:pt>
                <c:pt idx="10942">
                  <c:v>2.2728846313066624</c:v>
                </c:pt>
                <c:pt idx="10943">
                  <c:v>2.2738378357814191</c:v>
                </c:pt>
                <c:pt idx="10944">
                  <c:v>2.2747912659735507</c:v>
                </c:pt>
                <c:pt idx="10945">
                  <c:v>2.2757446961656824</c:v>
                </c:pt>
                <c:pt idx="10946">
                  <c:v>2.2766979006404391</c:v>
                </c:pt>
                <c:pt idx="10947">
                  <c:v>2.2776522337020713</c:v>
                </c:pt>
                <c:pt idx="10948">
                  <c:v>2.2786056638942029</c:v>
                </c:pt>
                <c:pt idx="10949">
                  <c:v>2.2795588683689596</c:v>
                </c:pt>
                <c:pt idx="10950">
                  <c:v>2.2805122985610913</c:v>
                </c:pt>
                <c:pt idx="10951">
                  <c:v>2.281465728753223</c:v>
                </c:pt>
                <c:pt idx="10952">
                  <c:v>2.2824189332279796</c:v>
                </c:pt>
                <c:pt idx="10953">
                  <c:v>2.2833723634201113</c:v>
                </c:pt>
                <c:pt idx="10954">
                  <c:v>2.2843257936122434</c:v>
                </c:pt>
                <c:pt idx="10955">
                  <c:v>2.2852789980870001</c:v>
                </c:pt>
                <c:pt idx="10956">
                  <c:v>2.2862324282791318</c:v>
                </c:pt>
                <c:pt idx="10957">
                  <c:v>2.2871858584712634</c:v>
                </c:pt>
                <c:pt idx="10958">
                  <c:v>2.2881390629460201</c:v>
                </c:pt>
                <c:pt idx="10959">
                  <c:v>2.2890924931381518</c:v>
                </c:pt>
                <c:pt idx="10960">
                  <c:v>2.2900468261997839</c:v>
                </c:pt>
                <c:pt idx="10961">
                  <c:v>2.2910002563919156</c:v>
                </c:pt>
                <c:pt idx="10962">
                  <c:v>2.2919534608666723</c:v>
                </c:pt>
                <c:pt idx="10963">
                  <c:v>2.292906891058804</c:v>
                </c:pt>
                <c:pt idx="10964">
                  <c:v>2.2938603212509356</c:v>
                </c:pt>
                <c:pt idx="10965">
                  <c:v>2.2948135257256923</c:v>
                </c:pt>
                <c:pt idx="10966">
                  <c:v>2.2957669559178244</c:v>
                </c:pt>
                <c:pt idx="10967">
                  <c:v>2.2967203861099561</c:v>
                </c:pt>
                <c:pt idx="10968">
                  <c:v>2.2976735905847128</c:v>
                </c:pt>
                <c:pt idx="10969">
                  <c:v>2.2986270207768444</c:v>
                </c:pt>
                <c:pt idx="10970">
                  <c:v>2.2995802252516011</c:v>
                </c:pt>
                <c:pt idx="10971">
                  <c:v>2.3005336554437328</c:v>
                </c:pt>
                <c:pt idx="10972">
                  <c:v>2.301487988505365</c:v>
                </c:pt>
                <c:pt idx="10973">
                  <c:v>2.3024414186974966</c:v>
                </c:pt>
                <c:pt idx="10974">
                  <c:v>2.3033946231722533</c:v>
                </c:pt>
                <c:pt idx="10975">
                  <c:v>2.304348053364385</c:v>
                </c:pt>
                <c:pt idx="10976">
                  <c:v>2.3053014835565167</c:v>
                </c:pt>
                <c:pt idx="10977">
                  <c:v>2.3062546880312733</c:v>
                </c:pt>
                <c:pt idx="10978">
                  <c:v>2.3072081182234054</c:v>
                </c:pt>
                <c:pt idx="10979">
                  <c:v>2.3081615484155371</c:v>
                </c:pt>
                <c:pt idx="10980">
                  <c:v>2.3091147528902938</c:v>
                </c:pt>
                <c:pt idx="10981">
                  <c:v>2.3100681830824255</c:v>
                </c:pt>
                <c:pt idx="10982">
                  <c:v>2.3110216132745571</c:v>
                </c:pt>
                <c:pt idx="10983">
                  <c:v>2.3291620672389128</c:v>
                </c:pt>
                <c:pt idx="10984">
                  <c:v>2.3387370743919886</c:v>
                </c:pt>
                <c:pt idx="10985">
                  <c:v>2.347798800953516</c:v>
                </c:pt>
                <c:pt idx="10986">
                  <c:v>2.3196517560801144</c:v>
                </c:pt>
                <c:pt idx="10987">
                  <c:v>2.3033871831187409</c:v>
                </c:pt>
                <c:pt idx="10988">
                  <c:v>2.329602</c:v>
                </c:pt>
                <c:pt idx="10989">
                  <c:v>2.3392071986170722</c:v>
                </c:pt>
                <c:pt idx="10990">
                  <c:v>2.3574212775393422</c:v>
                </c:pt>
                <c:pt idx="10991">
                  <c:v>2.3460653616209775</c:v>
                </c:pt>
                <c:pt idx="10992">
                  <c:v>2.3309181914813339</c:v>
                </c:pt>
                <c:pt idx="10993">
                  <c:v>2.3333207812899572</c:v>
                </c:pt>
                <c:pt idx="10994">
                  <c:v>2.335723371098581</c:v>
                </c:pt>
                <c:pt idx="10995">
                  <c:v>2.3381253921122687</c:v>
                </c:pt>
                <c:pt idx="10996">
                  <c:v>2.340527981920892</c:v>
                </c:pt>
                <c:pt idx="10997">
                  <c:v>2.3429328469092585</c:v>
                </c:pt>
                <c:pt idx="10998">
                  <c:v>2.3453354367178818</c:v>
                </c:pt>
                <c:pt idx="10999">
                  <c:v>2.3477374577315699</c:v>
                </c:pt>
                <c:pt idx="11000">
                  <c:v>2.3501400475401932</c:v>
                </c:pt>
                <c:pt idx="11001">
                  <c:v>2.3525426373488165</c:v>
                </c:pt>
                <c:pt idx="11002">
                  <c:v>2.3549446583625042</c:v>
                </c:pt>
                <c:pt idx="11003">
                  <c:v>2.357347248171128</c:v>
                </c:pt>
                <c:pt idx="11004">
                  <c:v>2.3597498379797512</c:v>
                </c:pt>
                <c:pt idx="11005">
                  <c:v>2.3621518589934389</c:v>
                </c:pt>
                <c:pt idx="11006">
                  <c:v>2.3645544488020627</c:v>
                </c:pt>
                <c:pt idx="11007">
                  <c:v>2.366957038610686</c:v>
                </c:pt>
                <c:pt idx="11008">
                  <c:v>2.3693590596243737</c:v>
                </c:pt>
                <c:pt idx="11009">
                  <c:v>2.3717616494329974</c:v>
                </c:pt>
                <c:pt idx="11010">
                  <c:v>2.3741665144213635</c:v>
                </c:pt>
                <c:pt idx="11011">
                  <c:v>2.3765691042299872</c:v>
                </c:pt>
                <c:pt idx="11012">
                  <c:v>2.3789711252436749</c:v>
                </c:pt>
                <c:pt idx="11013">
                  <c:v>2.3813737150522982</c:v>
                </c:pt>
                <c:pt idx="11014">
                  <c:v>2.3837757360659859</c:v>
                </c:pt>
                <c:pt idx="11015">
                  <c:v>2.3861783258746097</c:v>
                </c:pt>
                <c:pt idx="11016">
                  <c:v>2.3885809156832329</c:v>
                </c:pt>
                <c:pt idx="11017">
                  <c:v>2.3909829366969206</c:v>
                </c:pt>
                <c:pt idx="11018">
                  <c:v>2.3933855265055444</c:v>
                </c:pt>
                <c:pt idx="11019">
                  <c:v>2.3957881163141677</c:v>
                </c:pt>
                <c:pt idx="11020">
                  <c:v>2.3981901373278554</c:v>
                </c:pt>
                <c:pt idx="11021">
                  <c:v>2.4005927271364786</c:v>
                </c:pt>
                <c:pt idx="11022">
                  <c:v>2.4029975921248452</c:v>
                </c:pt>
                <c:pt idx="11023">
                  <c:v>2.4054001819334689</c:v>
                </c:pt>
                <c:pt idx="11024">
                  <c:v>2.4078022029471566</c:v>
                </c:pt>
                <c:pt idx="11025">
                  <c:v>2.4102047927557799</c:v>
                </c:pt>
                <c:pt idx="11026">
                  <c:v>2.4126073825644037</c:v>
                </c:pt>
                <c:pt idx="11027">
                  <c:v>2.4150094035780914</c:v>
                </c:pt>
                <c:pt idx="11028">
                  <c:v>2.4174119933867146</c:v>
                </c:pt>
                <c:pt idx="11029">
                  <c:v>2.4198145831953379</c:v>
                </c:pt>
                <c:pt idx="11030">
                  <c:v>2.4222166042090256</c:v>
                </c:pt>
                <c:pt idx="11031">
                  <c:v>2.4246191940176494</c:v>
                </c:pt>
                <c:pt idx="11032">
                  <c:v>2.4270217838262726</c:v>
                </c:pt>
                <c:pt idx="11033">
                  <c:v>2.4294238048399603</c:v>
                </c:pt>
                <c:pt idx="11034">
                  <c:v>2.4318263946485841</c:v>
                </c:pt>
                <c:pt idx="11035">
                  <c:v>2.4342312596369506</c:v>
                </c:pt>
                <c:pt idx="11036">
                  <c:v>2.4366332806506383</c:v>
                </c:pt>
                <c:pt idx="11037">
                  <c:v>2.4178523452551262</c:v>
                </c:pt>
                <c:pt idx="11038">
                  <c:v>2.3976566080114448</c:v>
                </c:pt>
                <c:pt idx="11039">
                  <c:v>2.4340867599523244</c:v>
                </c:pt>
                <c:pt idx="11040">
                  <c:v>2.4562339999999998</c:v>
                </c:pt>
                <c:pt idx="11041">
                  <c:v>2.4344181087267525</c:v>
                </c:pt>
                <c:pt idx="11042">
                  <c:v>2.3871724386174016</c:v>
                </c:pt>
                <c:pt idx="11043">
                  <c:v>2.4033936804959466</c:v>
                </c:pt>
                <c:pt idx="11044">
                  <c:v>2.4256246747734855</c:v>
                </c:pt>
                <c:pt idx="11045">
                  <c:v>2.3916488977110157</c:v>
                </c:pt>
                <c:pt idx="11046">
                  <c:v>2.3993341528879717</c:v>
                </c:pt>
                <c:pt idx="11047">
                  <c:v>2.3932635311805774</c:v>
                </c:pt>
                <c:pt idx="11048">
                  <c:v>2.3871986527292921</c:v>
                </c:pt>
                <c:pt idx="11049">
                  <c:v>2.3756588793802145</c:v>
                </c:pt>
                <c:pt idx="11050">
                  <c:v>2.3574428428707677</c:v>
                </c:pt>
                <c:pt idx="11051">
                  <c:v>2.3392244508822126</c:v>
                </c:pt>
                <c:pt idx="11052">
                  <c:v>2.3553707399284862</c:v>
                </c:pt>
                <c:pt idx="11053">
                  <c:v>2.3751522930376727</c:v>
                </c:pt>
                <c:pt idx="11054">
                  <c:v>2.36578</c:v>
                </c:pt>
                <c:pt idx="11055">
                  <c:v>2.36578</c:v>
                </c:pt>
                <c:pt idx="11056">
                  <c:v>2.36578</c:v>
                </c:pt>
                <c:pt idx="11057">
                  <c:v>2.36578</c:v>
                </c:pt>
                <c:pt idx="11058">
                  <c:v>2.36578</c:v>
                </c:pt>
                <c:pt idx="11059">
                  <c:v>2.36578</c:v>
                </c:pt>
                <c:pt idx="11060">
                  <c:v>2.36578</c:v>
                </c:pt>
                <c:pt idx="11061">
                  <c:v>2.36578</c:v>
                </c:pt>
                <c:pt idx="11062">
                  <c:v>2.36578</c:v>
                </c:pt>
                <c:pt idx="11063">
                  <c:v>2.36578</c:v>
                </c:pt>
                <c:pt idx="11064">
                  <c:v>2.36578</c:v>
                </c:pt>
                <c:pt idx="11065">
                  <c:v>2.36578</c:v>
                </c:pt>
                <c:pt idx="11066">
                  <c:v>2.36578</c:v>
                </c:pt>
                <c:pt idx="11067">
                  <c:v>2.36578</c:v>
                </c:pt>
                <c:pt idx="11068">
                  <c:v>2.36578</c:v>
                </c:pt>
                <c:pt idx="11069">
                  <c:v>2.36578</c:v>
                </c:pt>
                <c:pt idx="11070">
                  <c:v>2.36578</c:v>
                </c:pt>
                <c:pt idx="11071">
                  <c:v>2.36578</c:v>
                </c:pt>
                <c:pt idx="11072">
                  <c:v>2.36578</c:v>
                </c:pt>
                <c:pt idx="11073">
                  <c:v>2.36578</c:v>
                </c:pt>
                <c:pt idx="11074">
                  <c:v>2.36578</c:v>
                </c:pt>
                <c:pt idx="11075">
                  <c:v>2.36578</c:v>
                </c:pt>
                <c:pt idx="11076">
                  <c:v>2.36578</c:v>
                </c:pt>
                <c:pt idx="11077">
                  <c:v>2.36578</c:v>
                </c:pt>
                <c:pt idx="11078">
                  <c:v>2.36578</c:v>
                </c:pt>
                <c:pt idx="11079">
                  <c:v>2.36578</c:v>
                </c:pt>
                <c:pt idx="11080">
                  <c:v>2.36578</c:v>
                </c:pt>
                <c:pt idx="11081">
                  <c:v>2.36578</c:v>
                </c:pt>
                <c:pt idx="11082">
                  <c:v>2.36578</c:v>
                </c:pt>
                <c:pt idx="11083">
                  <c:v>2.36578</c:v>
                </c:pt>
                <c:pt idx="11084">
                  <c:v>2.36578</c:v>
                </c:pt>
                <c:pt idx="11085">
                  <c:v>2.36578</c:v>
                </c:pt>
                <c:pt idx="11086">
                  <c:v>2.36578</c:v>
                </c:pt>
                <c:pt idx="11087">
                  <c:v>2.36578</c:v>
                </c:pt>
                <c:pt idx="11088">
                  <c:v>2.36578</c:v>
                </c:pt>
                <c:pt idx="11089">
                  <c:v>2.36578</c:v>
                </c:pt>
                <c:pt idx="11090">
                  <c:v>2.36578</c:v>
                </c:pt>
                <c:pt idx="11091">
                  <c:v>2.36578</c:v>
                </c:pt>
                <c:pt idx="11092">
                  <c:v>2.36578</c:v>
                </c:pt>
                <c:pt idx="11093">
                  <c:v>2.36578</c:v>
                </c:pt>
                <c:pt idx="11094">
                  <c:v>2.36578</c:v>
                </c:pt>
                <c:pt idx="11095">
                  <c:v>2.36578</c:v>
                </c:pt>
                <c:pt idx="11096">
                  <c:v>2.36578</c:v>
                </c:pt>
                <c:pt idx="11097">
                  <c:v>2.36578</c:v>
                </c:pt>
                <c:pt idx="11098">
                  <c:v>2.36578</c:v>
                </c:pt>
                <c:pt idx="11099">
                  <c:v>2.36578</c:v>
                </c:pt>
                <c:pt idx="11100">
                  <c:v>2.3952706409155935</c:v>
                </c:pt>
                <c:pt idx="11101">
                  <c:v>2.3722165178826895</c:v>
                </c:pt>
                <c:pt idx="11102">
                  <c:v>2.36578</c:v>
                </c:pt>
                <c:pt idx="11103">
                  <c:v>2.36578</c:v>
                </c:pt>
                <c:pt idx="11104">
                  <c:v>2.3505289976156414</c:v>
                </c:pt>
                <c:pt idx="11105">
                  <c:v>2.378435831942789</c:v>
                </c:pt>
                <c:pt idx="11106">
                  <c:v>2.3218643590844064</c:v>
                </c:pt>
                <c:pt idx="11107">
                  <c:v>2.3584046566523607</c:v>
                </c:pt>
                <c:pt idx="11108">
                  <c:v>2.36578</c:v>
                </c:pt>
                <c:pt idx="11109">
                  <c:v>2.36578</c:v>
                </c:pt>
                <c:pt idx="11110">
                  <c:v>2.36578</c:v>
                </c:pt>
                <c:pt idx="11111">
                  <c:v>2.36578</c:v>
                </c:pt>
                <c:pt idx="11112">
                  <c:v>2.36578</c:v>
                </c:pt>
                <c:pt idx="11113">
                  <c:v>2.36578</c:v>
                </c:pt>
                <c:pt idx="11114">
                  <c:v>2.36578</c:v>
                </c:pt>
                <c:pt idx="11115">
                  <c:v>2.36578</c:v>
                </c:pt>
                <c:pt idx="11116">
                  <c:v>2.36578</c:v>
                </c:pt>
                <c:pt idx="11117">
                  <c:v>2.36578</c:v>
                </c:pt>
                <c:pt idx="11118">
                  <c:v>2.36578</c:v>
                </c:pt>
                <c:pt idx="11119">
                  <c:v>2.36578</c:v>
                </c:pt>
                <c:pt idx="11120">
                  <c:v>2.36578</c:v>
                </c:pt>
                <c:pt idx="11121">
                  <c:v>2.36578</c:v>
                </c:pt>
                <c:pt idx="11122">
                  <c:v>2.36578</c:v>
                </c:pt>
                <c:pt idx="11123">
                  <c:v>2.36578</c:v>
                </c:pt>
                <c:pt idx="11124">
                  <c:v>2.36578</c:v>
                </c:pt>
                <c:pt idx="11125">
                  <c:v>2.36578</c:v>
                </c:pt>
                <c:pt idx="11126">
                  <c:v>2.36578</c:v>
                </c:pt>
                <c:pt idx="11127">
                  <c:v>2.36578</c:v>
                </c:pt>
                <c:pt idx="11128">
                  <c:v>2.36578</c:v>
                </c:pt>
                <c:pt idx="11129">
                  <c:v>2.36578</c:v>
                </c:pt>
                <c:pt idx="11130">
                  <c:v>2.36578</c:v>
                </c:pt>
                <c:pt idx="11131">
                  <c:v>2.36578</c:v>
                </c:pt>
                <c:pt idx="11132">
                  <c:v>2.36578</c:v>
                </c:pt>
                <c:pt idx="11133">
                  <c:v>2.36578</c:v>
                </c:pt>
                <c:pt idx="11134">
                  <c:v>2.36578</c:v>
                </c:pt>
                <c:pt idx="11135">
                  <c:v>2.36578</c:v>
                </c:pt>
                <c:pt idx="11136">
                  <c:v>2.36578</c:v>
                </c:pt>
                <c:pt idx="11137">
                  <c:v>2.36578</c:v>
                </c:pt>
                <c:pt idx="11138">
                  <c:v>2.36578</c:v>
                </c:pt>
                <c:pt idx="11139">
                  <c:v>2.36578</c:v>
                </c:pt>
                <c:pt idx="11140">
                  <c:v>2.36578</c:v>
                </c:pt>
                <c:pt idx="11141">
                  <c:v>2.36578</c:v>
                </c:pt>
                <c:pt idx="11142">
                  <c:v>2.36578</c:v>
                </c:pt>
                <c:pt idx="11143">
                  <c:v>2.36578</c:v>
                </c:pt>
                <c:pt idx="11144">
                  <c:v>2.36578</c:v>
                </c:pt>
                <c:pt idx="11145">
                  <c:v>2.36578</c:v>
                </c:pt>
                <c:pt idx="11146">
                  <c:v>2.36578</c:v>
                </c:pt>
                <c:pt idx="11147">
                  <c:v>2.36578</c:v>
                </c:pt>
                <c:pt idx="11148">
                  <c:v>2.36578</c:v>
                </c:pt>
                <c:pt idx="11149">
                  <c:v>2.36578</c:v>
                </c:pt>
                <c:pt idx="11150">
                  <c:v>2.36578</c:v>
                </c:pt>
                <c:pt idx="11151">
                  <c:v>2.36578</c:v>
                </c:pt>
                <c:pt idx="11152">
                  <c:v>2.36578</c:v>
                </c:pt>
                <c:pt idx="11153">
                  <c:v>2.36578</c:v>
                </c:pt>
                <c:pt idx="11154">
                  <c:v>2.36578</c:v>
                </c:pt>
                <c:pt idx="11155">
                  <c:v>2.36578</c:v>
                </c:pt>
                <c:pt idx="11156">
                  <c:v>2.36578</c:v>
                </c:pt>
                <c:pt idx="11157">
                  <c:v>2.36578</c:v>
                </c:pt>
                <c:pt idx="11158">
                  <c:v>2.36578</c:v>
                </c:pt>
                <c:pt idx="11159">
                  <c:v>2.36578</c:v>
                </c:pt>
                <c:pt idx="11160">
                  <c:v>2.36578</c:v>
                </c:pt>
                <c:pt idx="11161">
                  <c:v>2.36578</c:v>
                </c:pt>
                <c:pt idx="11162">
                  <c:v>2.3836257856461613</c:v>
                </c:pt>
                <c:pt idx="11163">
                  <c:v>2.4139778896041966</c:v>
                </c:pt>
                <c:pt idx="11164">
                  <c:v>2.3952334294208892</c:v>
                </c:pt>
                <c:pt idx="11165">
                  <c:v>2.3951006524437548</c:v>
                </c:pt>
                <c:pt idx="11166">
                  <c:v>2.3825931638054363</c:v>
                </c:pt>
                <c:pt idx="11167">
                  <c:v>2.3806163232419548</c:v>
                </c:pt>
                <c:pt idx="11168">
                  <c:v>2.4113137615641391</c:v>
                </c:pt>
                <c:pt idx="11169">
                  <c:v>2.36578</c:v>
                </c:pt>
                <c:pt idx="11170">
                  <c:v>2.373046823865046</c:v>
                </c:pt>
                <c:pt idx="11171">
                  <c:v>2.3920060974944182</c:v>
                </c:pt>
                <c:pt idx="11172">
                  <c:v>2.4192527696709583</c:v>
                </c:pt>
                <c:pt idx="11173">
                  <c:v>2.4030155093078758</c:v>
                </c:pt>
                <c:pt idx="11174">
                  <c:v>2.3568711998094787</c:v>
                </c:pt>
                <c:pt idx="11175">
                  <c:v>2.3476910000000002</c:v>
                </c:pt>
                <c:pt idx="11176">
                  <c:v>2.3476910000000002</c:v>
                </c:pt>
                <c:pt idx="11177">
                  <c:v>2.338403101929031</c:v>
                </c:pt>
                <c:pt idx="11178">
                  <c:v>2.3390044845016691</c:v>
                </c:pt>
                <c:pt idx="11179">
                  <c:v>2.3476910000000002</c:v>
                </c:pt>
                <c:pt idx="11180">
                  <c:v>2.3573602987136733</c:v>
                </c:pt>
                <c:pt idx="11181">
                  <c:v>2.3652208220516209</c:v>
                </c:pt>
                <c:pt idx="11182">
                  <c:v>2.3641798490882215</c:v>
                </c:pt>
                <c:pt idx="11183">
                  <c:v>2.3631378903549702</c:v>
                </c:pt>
                <c:pt idx="11184">
                  <c:v>2.3620971638340338</c:v>
                </c:pt>
                <c:pt idx="11185">
                  <c:v>2.3610561908706345</c:v>
                </c:pt>
                <c:pt idx="11186">
                  <c:v>2.3600152179072351</c:v>
                </c:pt>
                <c:pt idx="11187">
                  <c:v>2.3589744913862987</c:v>
                </c:pt>
                <c:pt idx="11188">
                  <c:v>2.3579335184228989</c:v>
                </c:pt>
                <c:pt idx="11189">
                  <c:v>2.3568925454594996</c:v>
                </c:pt>
                <c:pt idx="11190">
                  <c:v>2.3558518189385631</c:v>
                </c:pt>
                <c:pt idx="11191">
                  <c:v>2.3548108459751638</c:v>
                </c:pt>
                <c:pt idx="11192">
                  <c:v>2.353769873011764</c:v>
                </c:pt>
                <c:pt idx="11193">
                  <c:v>2.3527291464908275</c:v>
                </c:pt>
                <c:pt idx="11194">
                  <c:v>2.3516881735274282</c:v>
                </c:pt>
                <c:pt idx="11195">
                  <c:v>2.3506462147941773</c:v>
                </c:pt>
                <c:pt idx="11196">
                  <c:v>2.3496052418307776</c:v>
                </c:pt>
                <c:pt idx="11197">
                  <c:v>2.3485645153098411</c:v>
                </c:pt>
                <c:pt idx="11198">
                  <c:v>2.3475235423464418</c:v>
                </c:pt>
                <c:pt idx="11199">
                  <c:v>2.3464825693830424</c:v>
                </c:pt>
                <c:pt idx="11200">
                  <c:v>2.345441842862106</c:v>
                </c:pt>
                <c:pt idx="11201">
                  <c:v>2.3444008698987062</c:v>
                </c:pt>
                <c:pt idx="11202">
                  <c:v>2.3433598969353069</c:v>
                </c:pt>
                <c:pt idx="11203">
                  <c:v>2.3423191704143704</c:v>
                </c:pt>
                <c:pt idx="11204">
                  <c:v>2.3412781974509711</c:v>
                </c:pt>
                <c:pt idx="11205">
                  <c:v>2.3402372244875718</c:v>
                </c:pt>
                <c:pt idx="11206">
                  <c:v>2.3391964979666349</c:v>
                </c:pt>
                <c:pt idx="11207">
                  <c:v>2.3381555250032355</c:v>
                </c:pt>
                <c:pt idx="11208">
                  <c:v>2.3350318667856484</c:v>
                </c:pt>
                <c:pt idx="11209">
                  <c:v>2.3339908938222491</c:v>
                </c:pt>
                <c:pt idx="11210">
                  <c:v>2.3329501673013127</c:v>
                </c:pt>
                <c:pt idx="11211">
                  <c:v>2.3319091943379133</c:v>
                </c:pt>
                <c:pt idx="11212">
                  <c:v>2.3308682213745135</c:v>
                </c:pt>
                <c:pt idx="11213">
                  <c:v>2.3298274948535771</c:v>
                </c:pt>
                <c:pt idx="11214">
                  <c:v>2.3438739363376255</c:v>
                </c:pt>
                <c:pt idx="11215">
                  <c:v>2.3908910536352801</c:v>
                </c:pt>
                <c:pt idx="11216">
                  <c:v>2.3874374833094896</c:v>
                </c:pt>
                <c:pt idx="11217">
                  <c:v>2.3692035267303102</c:v>
                </c:pt>
                <c:pt idx="11218">
                  <c:v>2.4101797678018575</c:v>
                </c:pt>
                <c:pt idx="11219">
                  <c:v>2.4499022436814495</c:v>
                </c:pt>
                <c:pt idx="11220">
                  <c:v>2.4261078589498806</c:v>
                </c:pt>
                <c:pt idx="11221">
                  <c:v>2.4655972020009527</c:v>
                </c:pt>
                <c:pt idx="11222">
                  <c:v>2.428411883909416</c:v>
                </c:pt>
                <c:pt idx="11223">
                  <c:v>2.4314321325753134</c:v>
                </c:pt>
                <c:pt idx="11224">
                  <c:v>2.4448671362091199</c:v>
                </c:pt>
                <c:pt idx="11225">
                  <c:v>2.4583021398429259</c:v>
                </c:pt>
                <c:pt idx="11226">
                  <c:v>2.4717339628414021</c:v>
                </c:pt>
                <c:pt idx="11227">
                  <c:v>2.444914087008343</c:v>
                </c:pt>
                <c:pt idx="11228">
                  <c:v>2.3936395352885071</c:v>
                </c:pt>
                <c:pt idx="11229">
                  <c:v>2.3539535722460658</c:v>
                </c:pt>
                <c:pt idx="11230">
                  <c:v>2.423133201716738</c:v>
                </c:pt>
                <c:pt idx="11231">
                  <c:v>2.392446908224076</c:v>
                </c:pt>
                <c:pt idx="11232">
                  <c:v>2.3838689999999998</c:v>
                </c:pt>
                <c:pt idx="11233">
                  <c:v>2.3683850920362421</c:v>
                </c:pt>
                <c:pt idx="11234">
                  <c:v>2.36578</c:v>
                </c:pt>
                <c:pt idx="11235">
                  <c:v>2.36578</c:v>
                </c:pt>
                <c:pt idx="11236">
                  <c:v>2.3975139313304719</c:v>
                </c:pt>
                <c:pt idx="11237">
                  <c:v>2.3539918164481528</c:v>
                </c:pt>
                <c:pt idx="11238">
                  <c:v>2.3638046156413925</c:v>
                </c:pt>
                <c:pt idx="11239">
                  <c:v>2.3982731988555077</c:v>
                </c:pt>
                <c:pt idx="11240">
                  <c:v>2.3855863595612776</c:v>
                </c:pt>
                <c:pt idx="11241">
                  <c:v>2.4003698402860545</c:v>
                </c:pt>
                <c:pt idx="11242">
                  <c:v>2.4352111149260849</c:v>
                </c:pt>
                <c:pt idx="11243">
                  <c:v>2.4213747982832619</c:v>
                </c:pt>
                <c:pt idx="11244">
                  <c:v>2.3862583973778304</c:v>
                </c:pt>
                <c:pt idx="11245">
                  <c:v>2.3854163307950174</c:v>
                </c:pt>
                <c:pt idx="11246">
                  <c:v>2.3870726727306879</c:v>
                </c:pt>
                <c:pt idx="11247">
                  <c:v>2.388729014666358</c:v>
                </c:pt>
                <c:pt idx="11248">
                  <c:v>2.3903849644756234</c:v>
                </c:pt>
                <c:pt idx="11249">
                  <c:v>2.3920413064112935</c:v>
                </c:pt>
                <c:pt idx="11250">
                  <c:v>2.3936976483469641</c:v>
                </c:pt>
                <c:pt idx="11251">
                  <c:v>2.3953535981562291</c:v>
                </c:pt>
                <c:pt idx="11252">
                  <c:v>2.3970099400918992</c:v>
                </c:pt>
                <c:pt idx="11253">
                  <c:v>2.3986662820275697</c:v>
                </c:pt>
                <c:pt idx="11254">
                  <c:v>2.4003222318368347</c:v>
                </c:pt>
                <c:pt idx="11255">
                  <c:v>2.4019801422781262</c:v>
                </c:pt>
                <c:pt idx="11256">
                  <c:v>2.4036364842137963</c:v>
                </c:pt>
                <c:pt idx="11257">
                  <c:v>2.4052924340230613</c:v>
                </c:pt>
                <c:pt idx="11258">
                  <c:v>2.4069487759587318</c:v>
                </c:pt>
                <c:pt idx="11259">
                  <c:v>2.4086051178944019</c:v>
                </c:pt>
                <c:pt idx="11260">
                  <c:v>2.4102610677036673</c:v>
                </c:pt>
                <c:pt idx="11261">
                  <c:v>2.4119174096393374</c:v>
                </c:pt>
                <c:pt idx="11262">
                  <c:v>2.413573751575008</c:v>
                </c:pt>
                <c:pt idx="11263">
                  <c:v>2.415229701384273</c:v>
                </c:pt>
                <c:pt idx="11264">
                  <c:v>2.4168860433199431</c:v>
                </c:pt>
                <c:pt idx="11265">
                  <c:v>2.4185423852556136</c:v>
                </c:pt>
                <c:pt idx="11266">
                  <c:v>2.4201983350648786</c:v>
                </c:pt>
                <c:pt idx="11267">
                  <c:v>2.4218546770005491</c:v>
                </c:pt>
                <c:pt idx="11268">
                  <c:v>2.4235125874418402</c:v>
                </c:pt>
                <c:pt idx="11269">
                  <c:v>2.4251689293775103</c:v>
                </c:pt>
                <c:pt idx="11270">
                  <c:v>2.4268248791867757</c:v>
                </c:pt>
                <c:pt idx="11271">
                  <c:v>2.4284812211224458</c:v>
                </c:pt>
                <c:pt idx="11272">
                  <c:v>2.4301375630581163</c:v>
                </c:pt>
                <c:pt idx="11273">
                  <c:v>2.4317935128673813</c:v>
                </c:pt>
                <c:pt idx="11274">
                  <c:v>2.4334498548030514</c:v>
                </c:pt>
                <c:pt idx="11275">
                  <c:v>2.435106196738722</c:v>
                </c:pt>
                <c:pt idx="11276">
                  <c:v>2.436762146547987</c:v>
                </c:pt>
                <c:pt idx="11277">
                  <c:v>2.4321057072007628</c:v>
                </c:pt>
                <c:pt idx="11278">
                  <c:v>2.4114117892226989</c:v>
                </c:pt>
                <c:pt idx="11279">
                  <c:v>2.4496881451728245</c:v>
                </c:pt>
                <c:pt idx="11280">
                  <c:v>2.4166390515021461</c:v>
                </c:pt>
                <c:pt idx="11281">
                  <c:v>2.4019659999999998</c:v>
                </c:pt>
                <c:pt idx="11282">
                  <c:v>2.4129748362336114</c:v>
                </c:pt>
                <c:pt idx="11283">
                  <c:v>2.4410501182641866</c:v>
                </c:pt>
                <c:pt idx="11284">
                  <c:v>2.3877956261325703</c:v>
                </c:pt>
                <c:pt idx="11285">
                  <c:v>2.3979142396280397</c:v>
                </c:pt>
                <c:pt idx="11286">
                  <c:v>2.3839617972704805</c:v>
                </c:pt>
                <c:pt idx="11287">
                  <c:v>2.3843663129263217</c:v>
                </c:pt>
                <c:pt idx="11288">
                  <c:v>2.384770732816146</c:v>
                </c:pt>
                <c:pt idx="11289">
                  <c:v>2.3851752484719877</c:v>
                </c:pt>
                <c:pt idx="11290">
                  <c:v>2.3855797641278289</c:v>
                </c:pt>
                <c:pt idx="11291">
                  <c:v>2.3859841840176532</c:v>
                </c:pt>
                <c:pt idx="11292">
                  <c:v>2.3863886996734949</c:v>
                </c:pt>
                <c:pt idx="11293">
                  <c:v>2.3867935983934041</c:v>
                </c:pt>
                <c:pt idx="11294">
                  <c:v>2.3871981140492453</c:v>
                </c:pt>
                <c:pt idx="11295">
                  <c:v>2.3876025339390696</c:v>
                </c:pt>
                <c:pt idx="11296">
                  <c:v>2.3880070495949113</c:v>
                </c:pt>
                <c:pt idx="11297">
                  <c:v>2.3884115652507525</c:v>
                </c:pt>
                <c:pt idx="11298">
                  <c:v>2.3888159851405768</c:v>
                </c:pt>
                <c:pt idx="11299">
                  <c:v>2.3892205007964185</c:v>
                </c:pt>
                <c:pt idx="11300">
                  <c:v>2.3896250164522597</c:v>
                </c:pt>
                <c:pt idx="11301">
                  <c:v>2.390029436342084</c:v>
                </c:pt>
                <c:pt idx="11302">
                  <c:v>2.3904339519979256</c:v>
                </c:pt>
                <c:pt idx="11303">
                  <c:v>2.3908384676537668</c:v>
                </c:pt>
                <c:pt idx="11304">
                  <c:v>2.3912428875435912</c:v>
                </c:pt>
                <c:pt idx="11305">
                  <c:v>2.3916477862635004</c:v>
                </c:pt>
                <c:pt idx="11306">
                  <c:v>2.392052301919342</c:v>
                </c:pt>
                <c:pt idx="11307">
                  <c:v>2.3924567218091664</c:v>
                </c:pt>
                <c:pt idx="11308">
                  <c:v>2.3928612374650076</c:v>
                </c:pt>
                <c:pt idx="11309">
                  <c:v>2.3932657531208492</c:v>
                </c:pt>
                <c:pt idx="11310">
                  <c:v>2.3936701730106735</c:v>
                </c:pt>
                <c:pt idx="11311">
                  <c:v>2.3940746886665147</c:v>
                </c:pt>
                <c:pt idx="11312">
                  <c:v>2.3944792043223559</c:v>
                </c:pt>
                <c:pt idx="11313">
                  <c:v>2.3948836242121807</c:v>
                </c:pt>
                <c:pt idx="11314">
                  <c:v>2.3952881398680219</c:v>
                </c:pt>
                <c:pt idx="11315">
                  <c:v>2.3956926555238631</c:v>
                </c:pt>
                <c:pt idx="11316">
                  <c:v>2.3960970754136874</c:v>
                </c:pt>
                <c:pt idx="11317">
                  <c:v>2.3965015910695291</c:v>
                </c:pt>
                <c:pt idx="11318">
                  <c:v>2.3969064897894383</c:v>
                </c:pt>
                <c:pt idx="11319">
                  <c:v>2.39731100544528</c:v>
                </c:pt>
                <c:pt idx="11320">
                  <c:v>2.3977154253351043</c:v>
                </c:pt>
                <c:pt idx="11321">
                  <c:v>2.3981199409909455</c:v>
                </c:pt>
                <c:pt idx="11322">
                  <c:v>2.3985244566467867</c:v>
                </c:pt>
                <c:pt idx="11323">
                  <c:v>2.3989288765366115</c:v>
                </c:pt>
                <c:pt idx="11324">
                  <c:v>2.3993333921924527</c:v>
                </c:pt>
                <c:pt idx="11325">
                  <c:v>2.3997379078482939</c:v>
                </c:pt>
                <c:pt idx="11326">
                  <c:v>2.4001423277381182</c:v>
                </c:pt>
                <c:pt idx="11327">
                  <c:v>2.4005468433939599</c:v>
                </c:pt>
                <c:pt idx="11328">
                  <c:v>2.4009513590498011</c:v>
                </c:pt>
                <c:pt idx="11329">
                  <c:v>2.4013557789396254</c:v>
                </c:pt>
                <c:pt idx="11330">
                  <c:v>2.401760677659535</c:v>
                </c:pt>
                <c:pt idx="11331">
                  <c:v>2.4019659999999998</c:v>
                </c:pt>
                <c:pt idx="11332">
                  <c:v>2.4110622567954221</c:v>
                </c:pt>
                <c:pt idx="11333">
                  <c:v>2.3923805721096545</c:v>
                </c:pt>
                <c:pt idx="11334">
                  <c:v>2.3751307277062468</c:v>
                </c:pt>
                <c:pt idx="11335">
                  <c:v>2.3838689999999998</c:v>
                </c:pt>
                <c:pt idx="11336">
                  <c:v>2.3934784465903669</c:v>
                </c:pt>
                <c:pt idx="11337">
                  <c:v>2.4019659999999998</c:v>
                </c:pt>
                <c:pt idx="11338">
                  <c:v>2.411821356461612</c:v>
                </c:pt>
                <c:pt idx="11339">
                  <c:v>2.3900963388173579</c:v>
                </c:pt>
                <c:pt idx="11340">
                  <c:v>2.3664957342321062</c:v>
                </c:pt>
                <c:pt idx="11341">
                  <c:v>2.3677846662842104</c:v>
                </c:pt>
                <c:pt idx="11342">
                  <c:v>2.3690739035534709</c:v>
                </c:pt>
                <c:pt idx="11343">
                  <c:v>2.3703643616913577</c:v>
                </c:pt>
                <c:pt idx="11344">
                  <c:v>2.3716535989606182</c:v>
                </c:pt>
                <c:pt idx="11345">
                  <c:v>2.3729425310127223</c:v>
                </c:pt>
                <c:pt idx="11346">
                  <c:v>2.3742317682819829</c:v>
                </c:pt>
                <c:pt idx="11347">
                  <c:v>2.3755210055512435</c:v>
                </c:pt>
                <c:pt idx="11348">
                  <c:v>2.3768099376033476</c:v>
                </c:pt>
                <c:pt idx="11349">
                  <c:v>2.3780991748726081</c:v>
                </c:pt>
                <c:pt idx="11350">
                  <c:v>2.3793884121418687</c:v>
                </c:pt>
                <c:pt idx="11351">
                  <c:v>2.3806773441939728</c:v>
                </c:pt>
                <c:pt idx="11352">
                  <c:v>2.3819665814632334</c:v>
                </c:pt>
                <c:pt idx="11353">
                  <c:v>2.3832558187324939</c:v>
                </c:pt>
                <c:pt idx="11354">
                  <c:v>2.3934223519313305</c:v>
                </c:pt>
                <c:pt idx="11355">
                  <c:v>2.4116617730090604</c:v>
                </c:pt>
                <c:pt idx="11356">
                  <c:v>2.4206565078945705</c:v>
                </c:pt>
                <c:pt idx="11357">
                  <c:v>2.4217715947421432</c:v>
                </c:pt>
                <c:pt idx="11358">
                  <c:v>2.4228869456405917</c:v>
                </c:pt>
                <c:pt idx="11359">
                  <c:v>2.4240022965390398</c:v>
                </c:pt>
                <c:pt idx="11360">
                  <c:v>2.4251173833866124</c:v>
                </c:pt>
                <c:pt idx="11361">
                  <c:v>2.4262327342850609</c:v>
                </c:pt>
                <c:pt idx="11362">
                  <c:v>2.4273480851835094</c:v>
                </c:pt>
                <c:pt idx="11363">
                  <c:v>2.4284631720310821</c:v>
                </c:pt>
                <c:pt idx="11364">
                  <c:v>2.4295785229295306</c:v>
                </c:pt>
                <c:pt idx="11365">
                  <c:v>2.4306938738279786</c:v>
                </c:pt>
                <c:pt idx="11366">
                  <c:v>2.4318089606755513</c:v>
                </c:pt>
                <c:pt idx="11367">
                  <c:v>2.4329243115739998</c:v>
                </c:pt>
                <c:pt idx="11368">
                  <c:v>2.4340407186759503</c:v>
                </c:pt>
                <c:pt idx="11369">
                  <c:v>2.4351560695743988</c:v>
                </c:pt>
                <c:pt idx="11370">
                  <c:v>2.4362711564219715</c:v>
                </c:pt>
                <c:pt idx="11371">
                  <c:v>2.4373865073204199</c:v>
                </c:pt>
                <c:pt idx="11372">
                  <c:v>2.438501858218868</c:v>
                </c:pt>
                <c:pt idx="11373">
                  <c:v>2.4396169450664411</c:v>
                </c:pt>
                <c:pt idx="11374">
                  <c:v>2.4407322959648892</c:v>
                </c:pt>
                <c:pt idx="11375">
                  <c:v>2.4418476468633377</c:v>
                </c:pt>
                <c:pt idx="11376">
                  <c:v>2.4429627337109103</c:v>
                </c:pt>
                <c:pt idx="11377">
                  <c:v>2.4440780846093588</c:v>
                </c:pt>
                <c:pt idx="11378">
                  <c:v>2.4451934355078069</c:v>
                </c:pt>
                <c:pt idx="11379">
                  <c:v>2.44630852235538</c:v>
                </c:pt>
                <c:pt idx="11380">
                  <c:v>2.4474249294573305</c:v>
                </c:pt>
                <c:pt idx="11381">
                  <c:v>2.448540280355779</c:v>
                </c:pt>
                <c:pt idx="11382">
                  <c:v>2.4496553672033516</c:v>
                </c:pt>
                <c:pt idx="11383">
                  <c:v>2.4507707181017997</c:v>
                </c:pt>
                <c:pt idx="11384">
                  <c:v>2.4518860690002482</c:v>
                </c:pt>
                <c:pt idx="11385">
                  <c:v>2.4530011558478209</c:v>
                </c:pt>
                <c:pt idx="11386">
                  <c:v>2.4541165067462694</c:v>
                </c:pt>
                <c:pt idx="11387">
                  <c:v>2.4552318576447174</c:v>
                </c:pt>
                <c:pt idx="11388">
                  <c:v>2.4563469444922905</c:v>
                </c:pt>
                <c:pt idx="11389">
                  <c:v>2.4574622953907386</c:v>
                </c:pt>
                <c:pt idx="11390">
                  <c:v>2.4585776462891871</c:v>
                </c:pt>
                <c:pt idx="11391">
                  <c:v>2.4596927331367597</c:v>
                </c:pt>
                <c:pt idx="11392">
                  <c:v>2.4608080840352082</c:v>
                </c:pt>
                <c:pt idx="11393">
                  <c:v>2.4619244911371587</c:v>
                </c:pt>
                <c:pt idx="11394">
                  <c:v>2.4630398420356072</c:v>
                </c:pt>
                <c:pt idx="11395">
                  <c:v>2.4641549288831799</c:v>
                </c:pt>
                <c:pt idx="11396">
                  <c:v>2.4652702797816284</c:v>
                </c:pt>
                <c:pt idx="11397">
                  <c:v>2.4663856306800764</c:v>
                </c:pt>
                <c:pt idx="11398">
                  <c:v>2.4675007175276491</c:v>
                </c:pt>
                <c:pt idx="11399">
                  <c:v>2.4686160684260976</c:v>
                </c:pt>
                <c:pt idx="11400">
                  <c:v>2.4697314193245461</c:v>
                </c:pt>
                <c:pt idx="11401">
                  <c:v>2.4708465061721188</c:v>
                </c:pt>
                <c:pt idx="11402">
                  <c:v>2.4719618570705673</c:v>
                </c:pt>
                <c:pt idx="11403">
                  <c:v>2.4730772079690153</c:v>
                </c:pt>
                <c:pt idx="11404">
                  <c:v>2.474192294816588</c:v>
                </c:pt>
                <c:pt idx="11405">
                  <c:v>2.4099347566150175</c:v>
                </c:pt>
                <c:pt idx="11406">
                  <c:v>2.4506441630901286</c:v>
                </c:pt>
                <c:pt idx="11407">
                  <c:v>2.4398822618025751</c:v>
                </c:pt>
                <c:pt idx="11408">
                  <c:v>2.4272847929373995</c:v>
                </c:pt>
                <c:pt idx="11409">
                  <c:v>2.4231595698234347</c:v>
                </c:pt>
                <c:pt idx="11410">
                  <c:v>2.4154782650602411</c:v>
                </c:pt>
                <c:pt idx="11411">
                  <c:v>2.3823900353130014</c:v>
                </c:pt>
                <c:pt idx="11412">
                  <c:v>2.4455772455858749</c:v>
                </c:pt>
                <c:pt idx="11413">
                  <c:v>2.4694160321027288</c:v>
                </c:pt>
                <c:pt idx="11414">
                  <c:v>2.4878919065331426</c:v>
                </c:pt>
                <c:pt idx="11415">
                  <c:v>2.474428662680372</c:v>
                </c:pt>
                <c:pt idx="11416">
                  <c:v>2.4748425898596036</c:v>
                </c:pt>
                <c:pt idx="11417">
                  <c:v>2.4752566150561641</c:v>
                </c:pt>
                <c:pt idx="11418">
                  <c:v>2.475671032322039</c:v>
                </c:pt>
                <c:pt idx="11419">
                  <c:v>2.4760850575185995</c:v>
                </c:pt>
                <c:pt idx="11420">
                  <c:v>2.4773270350909513</c:v>
                </c:pt>
                <c:pt idx="11421">
                  <c:v>2.4777409622701829</c:v>
                </c:pt>
                <c:pt idx="11422">
                  <c:v>2.4781549874667435</c:v>
                </c:pt>
                <c:pt idx="11423">
                  <c:v>2.4785690126633035</c:v>
                </c:pt>
                <c:pt idx="11424">
                  <c:v>2.4789829398425351</c:v>
                </c:pt>
                <c:pt idx="11425">
                  <c:v>2.4793969650390952</c:v>
                </c:pt>
                <c:pt idx="11426">
                  <c:v>2.4798109902356558</c:v>
                </c:pt>
                <c:pt idx="11427">
                  <c:v>2.4802249174148869</c:v>
                </c:pt>
                <c:pt idx="11428">
                  <c:v>2.4806393346807623</c:v>
                </c:pt>
                <c:pt idx="11429">
                  <c:v>2.4810533598773223</c:v>
                </c:pt>
                <c:pt idx="11430">
                  <c:v>2.4814672870565539</c:v>
                </c:pt>
                <c:pt idx="11431">
                  <c:v>2.4818813122531145</c:v>
                </c:pt>
                <c:pt idx="11432">
                  <c:v>2.4822953374496746</c:v>
                </c:pt>
                <c:pt idx="11433">
                  <c:v>2.4827092646289062</c:v>
                </c:pt>
                <c:pt idx="11434">
                  <c:v>2.4831232898254663</c:v>
                </c:pt>
                <c:pt idx="11435">
                  <c:v>2.4835373150220268</c:v>
                </c:pt>
                <c:pt idx="11436">
                  <c:v>2.483951242201258</c:v>
                </c:pt>
                <c:pt idx="11437">
                  <c:v>2.4843652673978185</c:v>
                </c:pt>
                <c:pt idx="11438">
                  <c:v>2.4847792925943786</c:v>
                </c:pt>
                <c:pt idx="11439">
                  <c:v>2.4851932197736102</c:v>
                </c:pt>
                <c:pt idx="11440">
                  <c:v>2.4856072449701703</c:v>
                </c:pt>
                <c:pt idx="11441">
                  <c:v>2.4860216622360456</c:v>
                </c:pt>
                <c:pt idx="11442">
                  <c:v>2.4864356874326057</c:v>
                </c:pt>
                <c:pt idx="11443">
                  <c:v>2.4868496146118373</c:v>
                </c:pt>
                <c:pt idx="11444">
                  <c:v>2.4872636398083978</c:v>
                </c:pt>
                <c:pt idx="11445">
                  <c:v>2.4876776650049579</c:v>
                </c:pt>
                <c:pt idx="11446">
                  <c:v>2.4880915921841895</c:v>
                </c:pt>
                <c:pt idx="11447">
                  <c:v>2.4885056173807496</c:v>
                </c:pt>
                <c:pt idx="11448">
                  <c:v>2.4889196425773101</c:v>
                </c:pt>
                <c:pt idx="11449">
                  <c:v>2.4893335697565413</c:v>
                </c:pt>
                <c:pt idx="11450">
                  <c:v>2.4897475949531018</c:v>
                </c:pt>
                <c:pt idx="11451">
                  <c:v>2.4901616201496619</c:v>
                </c:pt>
                <c:pt idx="11452">
                  <c:v>2.4905755473288935</c:v>
                </c:pt>
                <c:pt idx="11453">
                  <c:v>2.4909899645947688</c:v>
                </c:pt>
                <c:pt idx="11454">
                  <c:v>2.4914039897913289</c:v>
                </c:pt>
                <c:pt idx="11455">
                  <c:v>2.4918179169705605</c:v>
                </c:pt>
                <c:pt idx="11456">
                  <c:v>2.4922319421671206</c:v>
                </c:pt>
                <c:pt idx="11457">
                  <c:v>2.4821191649582834</c:v>
                </c:pt>
                <c:pt idx="11458">
                  <c:v>2.4847390550786836</c:v>
                </c:pt>
                <c:pt idx="11459">
                  <c:v>2.4924119999999998</c:v>
                </c:pt>
                <c:pt idx="11460">
                  <c:v>2.4497222324195471</c:v>
                </c:pt>
                <c:pt idx="11461">
                  <c:v>2.4308506049117788</c:v>
                </c:pt>
                <c:pt idx="11462">
                  <c:v>2.4381439999999999</c:v>
                </c:pt>
                <c:pt idx="11463">
                  <c:v>2.4049838510131107</c:v>
                </c:pt>
                <c:pt idx="11464">
                  <c:v>2.4062242517882688</c:v>
                </c:pt>
                <c:pt idx="11465">
                  <c:v>2.4200550000000001</c:v>
                </c:pt>
                <c:pt idx="11466">
                  <c:v>2.4224747045042321</c:v>
                </c:pt>
                <c:pt idx="11467">
                  <c:v>2.4263243586759371</c:v>
                </c:pt>
                <c:pt idx="11468">
                  <c:v>2.4301731014711812</c:v>
                </c:pt>
                <c:pt idx="11469">
                  <c:v>2.4340227556428857</c:v>
                </c:pt>
                <c:pt idx="11470">
                  <c:v>2.4378724098145907</c:v>
                </c:pt>
                <c:pt idx="11471">
                  <c:v>2.4409655080468902</c:v>
                </c:pt>
                <c:pt idx="11472">
                  <c:v>2.4440019539042321</c:v>
                </c:pt>
                <c:pt idx="11473">
                  <c:v>2.4470383997615737</c:v>
                </c:pt>
                <c:pt idx="11474">
                  <c:v>2.4500741267633614</c:v>
                </c:pt>
                <c:pt idx="11475">
                  <c:v>2.453110572620703</c:v>
                </c:pt>
                <c:pt idx="11476">
                  <c:v>2.4561462996224912</c:v>
                </c:pt>
                <c:pt idx="11477">
                  <c:v>2.438545041716329</c:v>
                </c:pt>
                <c:pt idx="11478">
                  <c:v>2.420309470910825</c:v>
                </c:pt>
                <c:pt idx="11479">
                  <c:v>2.4380189210777301</c:v>
                </c:pt>
                <c:pt idx="11480">
                  <c:v>2.383881938021454</c:v>
                </c:pt>
                <c:pt idx="11481">
                  <c:v>2.4020910789222696</c:v>
                </c:pt>
                <c:pt idx="11482">
                  <c:v>2.4208182448152562</c:v>
                </c:pt>
                <c:pt idx="11483">
                  <c:v>2.4743230000000001</c:v>
                </c:pt>
                <c:pt idx="11484">
                  <c:v>2.4738183712446351</c:v>
                </c:pt>
                <c:pt idx="11485">
                  <c:v>2.4563925014271994</c:v>
                </c:pt>
                <c:pt idx="11486">
                  <c:v>2.4609459131759328</c:v>
                </c:pt>
                <c:pt idx="11487">
                  <c:v>2.4655004031656675</c:v>
                </c:pt>
                <c:pt idx="11488">
                  <c:v>2.4700548931554023</c:v>
                </c:pt>
                <c:pt idx="11489">
                  <c:v>2.4746083049041356</c:v>
                </c:pt>
                <c:pt idx="11490">
                  <c:v>2.4791627948938704</c:v>
                </c:pt>
                <c:pt idx="11491">
                  <c:v>2.4837215978476106</c:v>
                </c:pt>
                <c:pt idx="11492">
                  <c:v>2.4882760878373453</c:v>
                </c:pt>
                <c:pt idx="11493">
                  <c:v>2.4928294995860787</c:v>
                </c:pt>
                <c:pt idx="11494">
                  <c:v>2.4973839895758134</c:v>
                </c:pt>
                <c:pt idx="11495">
                  <c:v>2.5019384795655486</c:v>
                </c:pt>
                <c:pt idx="11496">
                  <c:v>2.506491891314282</c:v>
                </c:pt>
                <c:pt idx="11497">
                  <c:v>2.5110463813040167</c:v>
                </c:pt>
                <c:pt idx="11498">
                  <c:v>2.5155997930527501</c:v>
                </c:pt>
                <c:pt idx="11499">
                  <c:v>2.5201542830424848</c:v>
                </c:pt>
                <c:pt idx="11500">
                  <c:v>2.5247087730322195</c:v>
                </c:pt>
                <c:pt idx="11501">
                  <c:v>2.5292621847809529</c:v>
                </c:pt>
                <c:pt idx="11502">
                  <c:v>2.5338166747706876</c:v>
                </c:pt>
                <c:pt idx="11503">
                  <c:v>2.5383754777244278</c:v>
                </c:pt>
                <c:pt idx="11504">
                  <c:v>2.5429299677141626</c:v>
                </c:pt>
                <c:pt idx="11505">
                  <c:v>2.5474833794628959</c:v>
                </c:pt>
                <c:pt idx="11506">
                  <c:v>2.5520378694526307</c:v>
                </c:pt>
                <c:pt idx="11507">
                  <c:v>2.5565923594423654</c:v>
                </c:pt>
                <c:pt idx="11508">
                  <c:v>2.5611457711910988</c:v>
                </c:pt>
                <c:pt idx="11509">
                  <c:v>2.5657002611808339</c:v>
                </c:pt>
                <c:pt idx="11510">
                  <c:v>2.5702547511705687</c:v>
                </c:pt>
                <c:pt idx="11511">
                  <c:v>2.574808162919302</c:v>
                </c:pt>
                <c:pt idx="11512">
                  <c:v>2.5793626529090368</c:v>
                </c:pt>
                <c:pt idx="11513">
                  <c:v>2.5839171428987715</c:v>
                </c:pt>
                <c:pt idx="11514">
                  <c:v>2.5884705546475049</c:v>
                </c:pt>
                <c:pt idx="11515">
                  <c:v>2.5930250446372396</c:v>
                </c:pt>
                <c:pt idx="11516">
                  <c:v>2.5975838475909798</c:v>
                </c:pt>
                <c:pt idx="11517">
                  <c:v>2.6021383375807146</c:v>
                </c:pt>
                <c:pt idx="11518">
                  <c:v>2.6066917493294479</c:v>
                </c:pt>
                <c:pt idx="11519">
                  <c:v>2.6112462393191826</c:v>
                </c:pt>
                <c:pt idx="11520">
                  <c:v>2.615799651067916</c:v>
                </c:pt>
                <c:pt idx="11521">
                  <c:v>2.5980642455889367</c:v>
                </c:pt>
                <c:pt idx="11522">
                  <c:v>2.5574325990464839</c:v>
                </c:pt>
                <c:pt idx="11523">
                  <c:v>2.5938546928946113</c:v>
                </c:pt>
                <c:pt idx="11524">
                  <c:v>2.6077945231282786</c:v>
                </c:pt>
                <c:pt idx="11525">
                  <c:v>2.5943695177592372</c:v>
                </c:pt>
                <c:pt idx="11526">
                  <c:v>2.6014198111587983</c:v>
                </c:pt>
                <c:pt idx="11527">
                  <c:v>2.5827873648068671</c:v>
                </c:pt>
                <c:pt idx="11528">
                  <c:v>2.6005961008343266</c:v>
                </c:pt>
                <c:pt idx="11529">
                  <c:v>2.5773270228898428</c:v>
                </c:pt>
                <c:pt idx="11530">
                  <c:v>2.6028675309275595</c:v>
                </c:pt>
                <c:pt idx="11531">
                  <c:v>2.6083141310879445</c:v>
                </c:pt>
                <c:pt idx="11532">
                  <c:v>2.6137607312483295</c:v>
                </c:pt>
                <c:pt idx="11533">
                  <c:v>2.6192060419673884</c:v>
                </c:pt>
                <c:pt idx="11534">
                  <c:v>2.6246526421277734</c:v>
                </c:pt>
                <c:pt idx="11535">
                  <c:v>2.6300992422881584</c:v>
                </c:pt>
                <c:pt idx="11536">
                  <c:v>2.6355445530072172</c:v>
                </c:pt>
                <c:pt idx="11537">
                  <c:v>2.6409911531676022</c:v>
                </c:pt>
                <c:pt idx="11538">
                  <c:v>2.6464377533279873</c:v>
                </c:pt>
                <c:pt idx="11539">
                  <c:v>2.6518830640470461</c:v>
                </c:pt>
                <c:pt idx="11540">
                  <c:v>2.6573296642074311</c:v>
                </c:pt>
                <c:pt idx="11541">
                  <c:v>2.6627814221331194</c:v>
                </c:pt>
                <c:pt idx="11542">
                  <c:v>2.6682267328521787</c:v>
                </c:pt>
                <c:pt idx="11543">
                  <c:v>2.6708875675804529</c:v>
                </c:pt>
                <c:pt idx="11544">
                  <c:v>2.6357949494515975</c:v>
                </c:pt>
                <c:pt idx="11545">
                  <c:v>2.619043</c:v>
                </c:pt>
                <c:pt idx="11546">
                  <c:v>2.6206341420738974</c:v>
                </c:pt>
                <c:pt idx="11547">
                  <c:v>2.6371319999999998</c:v>
                </c:pt>
                <c:pt idx="11548">
                  <c:v>2.6316069620886982</c:v>
                </c:pt>
                <c:pt idx="11549">
                  <c:v>2.5868062028605481</c:v>
                </c:pt>
                <c:pt idx="11550">
                  <c:v>2.5774687434615302</c:v>
                </c:pt>
                <c:pt idx="11551">
                  <c:v>2.5770648704040426</c:v>
                </c:pt>
                <c:pt idx="11552">
                  <c:v>2.5766609973465546</c:v>
                </c:pt>
                <c:pt idx="11553">
                  <c:v>2.5762572199029536</c:v>
                </c:pt>
                <c:pt idx="11554">
                  <c:v>2.5758533468454661</c:v>
                </c:pt>
                <c:pt idx="11555">
                  <c:v>2.5754490913324313</c:v>
                </c:pt>
                <c:pt idx="11556">
                  <c:v>2.5750452182749437</c:v>
                </c:pt>
                <c:pt idx="11557">
                  <c:v>2.5746414408313423</c:v>
                </c:pt>
                <c:pt idx="11558">
                  <c:v>2.5742375677738547</c:v>
                </c:pt>
                <c:pt idx="11559">
                  <c:v>2.5738336947163667</c:v>
                </c:pt>
                <c:pt idx="11560">
                  <c:v>2.5734299172727657</c:v>
                </c:pt>
                <c:pt idx="11561">
                  <c:v>2.5730260442152781</c:v>
                </c:pt>
                <c:pt idx="11562">
                  <c:v>2.5726221711577901</c:v>
                </c:pt>
                <c:pt idx="11563">
                  <c:v>2.5722183937141891</c:v>
                </c:pt>
                <c:pt idx="11564">
                  <c:v>2.5718145206567016</c:v>
                </c:pt>
                <c:pt idx="11565">
                  <c:v>2.5714106475992136</c:v>
                </c:pt>
                <c:pt idx="11566">
                  <c:v>2.5710068701556126</c:v>
                </c:pt>
                <c:pt idx="11567">
                  <c:v>2.5706029970981246</c:v>
                </c:pt>
                <c:pt idx="11568">
                  <c:v>2.5701987415850902</c:v>
                </c:pt>
                <c:pt idx="11569">
                  <c:v>2.5697949641414888</c:v>
                </c:pt>
                <c:pt idx="11570">
                  <c:v>2.5693910910840012</c:v>
                </c:pt>
                <c:pt idx="11571">
                  <c:v>2.5689872180265136</c:v>
                </c:pt>
                <c:pt idx="11572">
                  <c:v>2.5685834405829122</c:v>
                </c:pt>
                <c:pt idx="11573">
                  <c:v>2.5681795675254246</c:v>
                </c:pt>
                <c:pt idx="11574">
                  <c:v>2.5677756944679366</c:v>
                </c:pt>
                <c:pt idx="11575">
                  <c:v>2.5673719170243356</c:v>
                </c:pt>
                <c:pt idx="11576">
                  <c:v>2.5669680439668481</c:v>
                </c:pt>
                <c:pt idx="11577">
                  <c:v>2.5665641709093601</c:v>
                </c:pt>
                <c:pt idx="11578">
                  <c:v>2.5661603934657591</c:v>
                </c:pt>
                <c:pt idx="11579">
                  <c:v>2.5657565204082715</c:v>
                </c:pt>
                <c:pt idx="11580">
                  <c:v>2.5653522648952367</c:v>
                </c:pt>
                <c:pt idx="11581">
                  <c:v>2.5649483918377487</c:v>
                </c:pt>
                <c:pt idx="11582">
                  <c:v>2.5647760000000002</c:v>
                </c:pt>
                <c:pt idx="11583">
                  <c:v>2.511957831902718</c:v>
                </c:pt>
                <c:pt idx="11584">
                  <c:v>2.4957071826418695</c:v>
                </c:pt>
                <c:pt idx="11585">
                  <c:v>2.5105010000000001</c:v>
                </c:pt>
                <c:pt idx="11586">
                  <c:v>2.5214432491654746</c:v>
                </c:pt>
                <c:pt idx="11587">
                  <c:v>2.5396665376728658</c:v>
                </c:pt>
                <c:pt idx="11588">
                  <c:v>2.524293947318236</c:v>
                </c:pt>
                <c:pt idx="11589">
                  <c:v>2.5218227989985693</c:v>
                </c:pt>
                <c:pt idx="11590">
                  <c:v>2.5285899999999999</c:v>
                </c:pt>
                <c:pt idx="11591">
                  <c:v>2.5239515289958918</c:v>
                </c:pt>
                <c:pt idx="11592">
                  <c:v>2.5166516402025412</c:v>
                </c:pt>
                <c:pt idx="11593">
                  <c:v>2.509344838635712</c:v>
                </c:pt>
                <c:pt idx="11594">
                  <c:v>2.5020466780357311</c:v>
                </c:pt>
                <c:pt idx="11595">
                  <c:v>2.4947467892423805</c:v>
                </c:pt>
                <c:pt idx="11596">
                  <c:v>2.5171948788745828</c:v>
                </c:pt>
                <c:pt idx="11597">
                  <c:v>2.578649672943981</c:v>
                </c:pt>
                <c:pt idx="11598">
                  <c:v>2.512457228183119</c:v>
                </c:pt>
                <c:pt idx="11599">
                  <c:v>2.4761854240833276</c:v>
                </c:pt>
                <c:pt idx="11600">
                  <c:v>2.4788416270228386</c:v>
                </c:pt>
                <c:pt idx="11601">
                  <c:v>2.4814984589471805</c:v>
                </c:pt>
                <c:pt idx="11602">
                  <c:v>2.4841552908715219</c:v>
                </c:pt>
                <c:pt idx="11603">
                  <c:v>2.4868114938110328</c:v>
                </c:pt>
                <c:pt idx="11604">
                  <c:v>2.4894683257353747</c:v>
                </c:pt>
                <c:pt idx="11605">
                  <c:v>2.4921276735990383</c:v>
                </c:pt>
                <c:pt idx="11606">
                  <c:v>2.4947845055233802</c:v>
                </c:pt>
                <c:pt idx="11607">
                  <c:v>2.4974407084628911</c:v>
                </c:pt>
                <c:pt idx="11608">
                  <c:v>2.5000975403872325</c:v>
                </c:pt>
                <c:pt idx="11609">
                  <c:v>2.5027543723115744</c:v>
                </c:pt>
                <c:pt idx="11610">
                  <c:v>2.5054105752510853</c:v>
                </c:pt>
                <c:pt idx="11611">
                  <c:v>2.5080674071754272</c:v>
                </c:pt>
                <c:pt idx="11612">
                  <c:v>2.5107242390997686</c:v>
                </c:pt>
                <c:pt idx="11613">
                  <c:v>2.5133804420392796</c:v>
                </c:pt>
                <c:pt idx="11614">
                  <c:v>2.5160372739636214</c:v>
                </c:pt>
                <c:pt idx="11615">
                  <c:v>2.5186941058879628</c:v>
                </c:pt>
                <c:pt idx="11616">
                  <c:v>2.5213503088274738</c:v>
                </c:pt>
                <c:pt idx="11617">
                  <c:v>2.5240071407518156</c:v>
                </c:pt>
                <c:pt idx="11618">
                  <c:v>2.5266664886154793</c:v>
                </c:pt>
                <c:pt idx="11619">
                  <c:v>2.5293226915549907</c:v>
                </c:pt>
                <c:pt idx="11620">
                  <c:v>2.5319795234793321</c:v>
                </c:pt>
                <c:pt idx="11621">
                  <c:v>2.5346363554036739</c:v>
                </c:pt>
                <c:pt idx="11622">
                  <c:v>2.5372925583431849</c:v>
                </c:pt>
                <c:pt idx="11623">
                  <c:v>2.5399493902675263</c:v>
                </c:pt>
                <c:pt idx="11624">
                  <c:v>2.5426062221918682</c:v>
                </c:pt>
                <c:pt idx="11625">
                  <c:v>2.5452624251313791</c:v>
                </c:pt>
                <c:pt idx="11626">
                  <c:v>2.5479192570557205</c:v>
                </c:pt>
                <c:pt idx="11627">
                  <c:v>2.5505760889800624</c:v>
                </c:pt>
                <c:pt idx="11628">
                  <c:v>2.5532322919195733</c:v>
                </c:pt>
                <c:pt idx="11629">
                  <c:v>2.5558891238439152</c:v>
                </c:pt>
                <c:pt idx="11630">
                  <c:v>2.5585484717075788</c:v>
                </c:pt>
                <c:pt idx="11631">
                  <c:v>2.5612053036319207</c:v>
                </c:pt>
                <c:pt idx="11632">
                  <c:v>2.5638615065714316</c:v>
                </c:pt>
                <c:pt idx="11633">
                  <c:v>2.566518338495773</c:v>
                </c:pt>
                <c:pt idx="11634">
                  <c:v>2.5691751704201149</c:v>
                </c:pt>
                <c:pt idx="11635">
                  <c:v>2.5718313733596259</c:v>
                </c:pt>
                <c:pt idx="11636">
                  <c:v>2.5744882052839673</c:v>
                </c:pt>
                <c:pt idx="11637">
                  <c:v>2.5771450372083091</c:v>
                </c:pt>
                <c:pt idx="11638">
                  <c:v>2.5798012401478201</c:v>
                </c:pt>
                <c:pt idx="11639">
                  <c:v>2.5824580720721619</c:v>
                </c:pt>
                <c:pt idx="11640">
                  <c:v>2.5851149039965033</c:v>
                </c:pt>
                <c:pt idx="11641">
                  <c:v>2.5877711069360143</c:v>
                </c:pt>
                <c:pt idx="11642">
                  <c:v>2.5904279388603562</c:v>
                </c:pt>
                <c:pt idx="11643">
                  <c:v>2.5930872867240198</c:v>
                </c:pt>
                <c:pt idx="11644">
                  <c:v>2.5957434896635312</c:v>
                </c:pt>
                <c:pt idx="11645">
                  <c:v>2.5984003215878726</c:v>
                </c:pt>
                <c:pt idx="11646">
                  <c:v>2.6002468257449345</c:v>
                </c:pt>
                <c:pt idx="11647">
                  <c:v>2.582865</c:v>
                </c:pt>
                <c:pt idx="11648">
                  <c:v>2.582865</c:v>
                </c:pt>
                <c:pt idx="11649">
                  <c:v>2.582865</c:v>
                </c:pt>
                <c:pt idx="11650">
                  <c:v>2.582865</c:v>
                </c:pt>
                <c:pt idx="11651">
                  <c:v>2.582865</c:v>
                </c:pt>
                <c:pt idx="11652">
                  <c:v>2.581398907032181</c:v>
                </c:pt>
                <c:pt idx="11653">
                  <c:v>2.5631887916070579</c:v>
                </c:pt>
                <c:pt idx="11654">
                  <c:v>2.5518368011444923</c:v>
                </c:pt>
                <c:pt idx="11655">
                  <c:v>2.6008222516520569</c:v>
                </c:pt>
                <c:pt idx="11656">
                  <c:v>2.5995340455832774</c:v>
                </c:pt>
                <c:pt idx="11657">
                  <c:v>2.5982461444875256</c:v>
                </c:pt>
                <c:pt idx="11658">
                  <c:v>2.596957938418746</c:v>
                </c:pt>
                <c:pt idx="11659">
                  <c:v>2.5956697323499665</c:v>
                </c:pt>
                <c:pt idx="11660">
                  <c:v>2.5943818312542146</c:v>
                </c:pt>
                <c:pt idx="11661">
                  <c:v>2.5930936251854351</c:v>
                </c:pt>
                <c:pt idx="11662">
                  <c:v>2.5918054191166555</c:v>
                </c:pt>
                <c:pt idx="11663">
                  <c:v>2.5905175180209037</c:v>
                </c:pt>
                <c:pt idx="11664">
                  <c:v>2.5892293119521241</c:v>
                </c:pt>
                <c:pt idx="11665">
                  <c:v>2.5879411058833446</c:v>
                </c:pt>
                <c:pt idx="11666">
                  <c:v>2.5866532047875928</c:v>
                </c:pt>
                <c:pt idx="11667">
                  <c:v>2.5853649987188132</c:v>
                </c:pt>
                <c:pt idx="11668">
                  <c:v>2.5840755727579232</c:v>
                </c:pt>
                <c:pt idx="11669">
                  <c:v>2.5827876716621714</c:v>
                </c:pt>
                <c:pt idx="11670">
                  <c:v>2.5814994655933918</c:v>
                </c:pt>
                <c:pt idx="11671">
                  <c:v>2.5802112595246123</c:v>
                </c:pt>
                <c:pt idx="11672">
                  <c:v>2.5789233584288604</c:v>
                </c:pt>
                <c:pt idx="11673">
                  <c:v>2.5776351523600809</c:v>
                </c:pt>
                <c:pt idx="11674">
                  <c:v>2.5763469462913013</c:v>
                </c:pt>
                <c:pt idx="11675">
                  <c:v>2.5750590451955495</c:v>
                </c:pt>
                <c:pt idx="11676">
                  <c:v>2.57377083912677</c:v>
                </c:pt>
                <c:pt idx="11677">
                  <c:v>2.5724826330579909</c:v>
                </c:pt>
                <c:pt idx="11678">
                  <c:v>2.5711947319622386</c:v>
                </c:pt>
                <c:pt idx="11679">
                  <c:v>2.5699065258934595</c:v>
                </c:pt>
                <c:pt idx="11680">
                  <c:v>2.568617099932569</c:v>
                </c:pt>
                <c:pt idx="11681">
                  <c:v>2.5673288938637895</c:v>
                </c:pt>
                <c:pt idx="11682">
                  <c:v>2.5660409927680377</c:v>
                </c:pt>
                <c:pt idx="11683">
                  <c:v>2.5647527866992581</c:v>
                </c:pt>
                <c:pt idx="11684">
                  <c:v>2.563464580630479</c:v>
                </c:pt>
                <c:pt idx="11685">
                  <c:v>2.5621766795347272</c:v>
                </c:pt>
                <c:pt idx="11686">
                  <c:v>2.5608884734659476</c:v>
                </c:pt>
                <c:pt idx="11687">
                  <c:v>2.5596002673971681</c:v>
                </c:pt>
                <c:pt idx="11688">
                  <c:v>2.5583123663014162</c:v>
                </c:pt>
                <c:pt idx="11689">
                  <c:v>2.5570241602326367</c:v>
                </c:pt>
                <c:pt idx="11690">
                  <c:v>2.5557359541638571</c:v>
                </c:pt>
                <c:pt idx="11691">
                  <c:v>2.5544480530681053</c:v>
                </c:pt>
                <c:pt idx="11692">
                  <c:v>2.5531598469993257</c:v>
                </c:pt>
                <c:pt idx="11693">
                  <c:v>2.5518704210384358</c:v>
                </c:pt>
                <c:pt idx="11694">
                  <c:v>2.5505825199426839</c:v>
                </c:pt>
                <c:pt idx="11695">
                  <c:v>2.5492943138739044</c:v>
                </c:pt>
                <c:pt idx="11696">
                  <c:v>2.5480061078051248</c:v>
                </c:pt>
                <c:pt idx="11697">
                  <c:v>2.546718206709373</c:v>
                </c:pt>
                <c:pt idx="11698">
                  <c:v>2.5454300006405934</c:v>
                </c:pt>
                <c:pt idx="11699">
                  <c:v>2.5441417945718139</c:v>
                </c:pt>
                <c:pt idx="11700">
                  <c:v>2.5428538934760621</c:v>
                </c:pt>
                <c:pt idx="11701">
                  <c:v>2.5415656874072825</c:v>
                </c:pt>
                <c:pt idx="11702">
                  <c:v>2.540277481338503</c:v>
                </c:pt>
                <c:pt idx="11703">
                  <c:v>2.5389895802427511</c:v>
                </c:pt>
                <c:pt idx="11704">
                  <c:v>2.5466869999999999</c:v>
                </c:pt>
                <c:pt idx="11705">
                  <c:v>2.5466869999999999</c:v>
                </c:pt>
                <c:pt idx="11706">
                  <c:v>2.5466869999999999</c:v>
                </c:pt>
                <c:pt idx="11707">
                  <c:v>2.5466869999999999</c:v>
                </c:pt>
                <c:pt idx="11708">
                  <c:v>2.5466869999999999</c:v>
                </c:pt>
                <c:pt idx="11709">
                  <c:v>2.5466869999999999</c:v>
                </c:pt>
                <c:pt idx="11710">
                  <c:v>2.5466869999999999</c:v>
                </c:pt>
                <c:pt idx="11711">
                  <c:v>2.5466869999999999</c:v>
                </c:pt>
                <c:pt idx="11712">
                  <c:v>2.5466869999999999</c:v>
                </c:pt>
                <c:pt idx="11713">
                  <c:v>2.5466869999999999</c:v>
                </c:pt>
                <c:pt idx="11714">
                  <c:v>2.5466869999999999</c:v>
                </c:pt>
                <c:pt idx="11715">
                  <c:v>2.5466869999999999</c:v>
                </c:pt>
                <c:pt idx="11716">
                  <c:v>2.5466869999999999</c:v>
                </c:pt>
                <c:pt idx="11717">
                  <c:v>2.5466869999999999</c:v>
                </c:pt>
                <c:pt idx="11718">
                  <c:v>2.5466869999999999</c:v>
                </c:pt>
                <c:pt idx="11719">
                  <c:v>2.5466869999999999</c:v>
                </c:pt>
                <c:pt idx="11720">
                  <c:v>2.5466869999999999</c:v>
                </c:pt>
                <c:pt idx="11721">
                  <c:v>2.5466869999999999</c:v>
                </c:pt>
                <c:pt idx="11722">
                  <c:v>2.5466869999999999</c:v>
                </c:pt>
                <c:pt idx="11723">
                  <c:v>2.5711103840286054</c:v>
                </c:pt>
                <c:pt idx="11724">
                  <c:v>2.5761624949928472</c:v>
                </c:pt>
                <c:pt idx="11725">
                  <c:v>2.5382728011444922</c:v>
                </c:pt>
                <c:pt idx="11726">
                  <c:v>2.5200521644815255</c:v>
                </c:pt>
                <c:pt idx="11727">
                  <c:v>2.5191616371006198</c:v>
                </c:pt>
                <c:pt idx="11728">
                  <c:v>2.519799970910825</c:v>
                </c:pt>
                <c:pt idx="11729">
                  <c:v>2.537256828367104</c:v>
                </c:pt>
                <c:pt idx="11730">
                  <c:v>2.5738161869337151</c:v>
                </c:pt>
                <c:pt idx="11731">
                  <c:v>2.5736954210777303</c:v>
                </c:pt>
                <c:pt idx="11732">
                  <c:v>2.5634848192244677</c:v>
                </c:pt>
                <c:pt idx="11733">
                  <c:v>2.5609557578074575</c:v>
                </c:pt>
                <c:pt idx="11734">
                  <c:v>2.5584260975125366</c:v>
                </c:pt>
                <c:pt idx="11735">
                  <c:v>2.5558964372176161</c:v>
                </c:pt>
                <c:pt idx="11736">
                  <c:v>2.5533673758006059</c:v>
                </c:pt>
                <c:pt idx="11737">
                  <c:v>2.5508377155056849</c:v>
                </c:pt>
                <c:pt idx="11738">
                  <c:v>2.5483056596991212</c:v>
                </c:pt>
                <c:pt idx="11739">
                  <c:v>2.5457759994042006</c:v>
                </c:pt>
                <c:pt idx="11740">
                  <c:v>2.5432469379871905</c:v>
                </c:pt>
                <c:pt idx="11741">
                  <c:v>2.5407172776922695</c:v>
                </c:pt>
                <c:pt idx="11742">
                  <c:v>2.5381876173973485</c:v>
                </c:pt>
                <c:pt idx="11743">
                  <c:v>2.5356585559803384</c:v>
                </c:pt>
                <c:pt idx="11744">
                  <c:v>2.5331288956854179</c:v>
                </c:pt>
                <c:pt idx="11745">
                  <c:v>2.5305992353904969</c:v>
                </c:pt>
                <c:pt idx="11746">
                  <c:v>2.5435630517282477</c:v>
                </c:pt>
                <c:pt idx="11747">
                  <c:v>2.6010313708747588</c:v>
                </c:pt>
                <c:pt idx="11748">
                  <c:v>2.6013957126528862</c:v>
                </c:pt>
                <c:pt idx="11749">
                  <c:v>2.6017599681758581</c:v>
                </c:pt>
                <c:pt idx="11750">
                  <c:v>2.6021246549746087</c:v>
                </c:pt>
                <c:pt idx="11751">
                  <c:v>2.602488996752736</c:v>
                </c:pt>
                <c:pt idx="11752">
                  <c:v>2.6028532522757075</c:v>
                </c:pt>
                <c:pt idx="11753">
                  <c:v>2.6032175940538353</c:v>
                </c:pt>
                <c:pt idx="11754">
                  <c:v>2.6035819358319627</c:v>
                </c:pt>
                <c:pt idx="11755">
                  <c:v>2.6039461913549342</c:v>
                </c:pt>
                <c:pt idx="11756">
                  <c:v>2.6043105331330616</c:v>
                </c:pt>
                <c:pt idx="11757">
                  <c:v>2.604674874911189</c:v>
                </c:pt>
                <c:pt idx="11758">
                  <c:v>2.6050391304341609</c:v>
                </c:pt>
                <c:pt idx="11759">
                  <c:v>2.6054034722122883</c:v>
                </c:pt>
                <c:pt idx="11760">
                  <c:v>2.6057678139904157</c:v>
                </c:pt>
                <c:pt idx="11761">
                  <c:v>2.6061320695133872</c:v>
                </c:pt>
                <c:pt idx="11762">
                  <c:v>2.606496411291515</c:v>
                </c:pt>
                <c:pt idx="11763">
                  <c:v>2.6068610980902656</c:v>
                </c:pt>
                <c:pt idx="11764">
                  <c:v>2.6072254398683929</c:v>
                </c:pt>
                <c:pt idx="11765">
                  <c:v>2.6075896953913644</c:v>
                </c:pt>
                <c:pt idx="11766">
                  <c:v>2.6079540371694923</c:v>
                </c:pt>
                <c:pt idx="11767">
                  <c:v>2.6083183789476196</c:v>
                </c:pt>
                <c:pt idx="11768">
                  <c:v>2.6086826344705911</c:v>
                </c:pt>
                <c:pt idx="11769">
                  <c:v>2.6090469762487185</c:v>
                </c:pt>
                <c:pt idx="11770">
                  <c:v>2.6094113180268459</c:v>
                </c:pt>
                <c:pt idx="11771">
                  <c:v>2.6097755735498178</c:v>
                </c:pt>
                <c:pt idx="11772">
                  <c:v>2.6101399153279452</c:v>
                </c:pt>
                <c:pt idx="11773">
                  <c:v>2.6105042571060726</c:v>
                </c:pt>
                <c:pt idx="11774">
                  <c:v>2.6108685126290441</c:v>
                </c:pt>
                <c:pt idx="11775">
                  <c:v>2.6112331994277951</c:v>
                </c:pt>
                <c:pt idx="11776">
                  <c:v>2.6115975412059225</c:v>
                </c:pt>
                <c:pt idx="11777">
                  <c:v>2.6119617967288939</c:v>
                </c:pt>
                <c:pt idx="11778">
                  <c:v>2.6123261385070213</c:v>
                </c:pt>
                <c:pt idx="11779">
                  <c:v>2.6126904802851492</c:v>
                </c:pt>
                <c:pt idx="11780">
                  <c:v>2.6130547358081206</c:v>
                </c:pt>
                <c:pt idx="11781">
                  <c:v>2.613419077586248</c:v>
                </c:pt>
                <c:pt idx="11782">
                  <c:v>2.6137834193643754</c:v>
                </c:pt>
                <c:pt idx="11783">
                  <c:v>2.6141476748873473</c:v>
                </c:pt>
                <c:pt idx="11784">
                  <c:v>2.6145120166654747</c:v>
                </c:pt>
                <c:pt idx="11785">
                  <c:v>2.6148763584436021</c:v>
                </c:pt>
                <c:pt idx="11786">
                  <c:v>2.6152406139665736</c:v>
                </c:pt>
                <c:pt idx="11787">
                  <c:v>2.615604955744701</c:v>
                </c:pt>
                <c:pt idx="11788">
                  <c:v>2.615969642543452</c:v>
                </c:pt>
                <c:pt idx="11789">
                  <c:v>2.6163339843215794</c:v>
                </c:pt>
                <c:pt idx="11790">
                  <c:v>2.6166982398445509</c:v>
                </c:pt>
                <c:pt idx="11791">
                  <c:v>2.6170625816226782</c:v>
                </c:pt>
                <c:pt idx="11792">
                  <c:v>2.6174269234008061</c:v>
                </c:pt>
                <c:pt idx="11793">
                  <c:v>2.6177911789237776</c:v>
                </c:pt>
                <c:pt idx="11794">
                  <c:v>2.6181555207019049</c:v>
                </c:pt>
                <c:pt idx="11795">
                  <c:v>2.6185198624800323</c:v>
                </c:pt>
                <c:pt idx="11796">
                  <c:v>2.6188841180030042</c:v>
                </c:pt>
                <c:pt idx="11797">
                  <c:v>2.619043</c:v>
                </c:pt>
                <c:pt idx="11798">
                  <c:v>2.6294461158798281</c:v>
                </c:pt>
                <c:pt idx="11799">
                  <c:v>2.6371319999999998</c:v>
                </c:pt>
                <c:pt idx="11800">
                  <c:v>2.6264614740104912</c:v>
                </c:pt>
                <c:pt idx="11801">
                  <c:v>2.640642835956128</c:v>
                </c:pt>
                <c:pt idx="11802">
                  <c:v>2.6333762147794992</c:v>
                </c:pt>
                <c:pt idx="11803">
                  <c:v>2.6411431516452075</c:v>
                </c:pt>
                <c:pt idx="11804">
                  <c:v>2.6105031287553646</c:v>
                </c:pt>
                <c:pt idx="11805">
                  <c:v>2.6393748846245528</c:v>
                </c:pt>
                <c:pt idx="11806">
                  <c:v>2.673311</c:v>
                </c:pt>
                <c:pt idx="11807">
                  <c:v>2.673311</c:v>
                </c:pt>
                <c:pt idx="11808">
                  <c:v>2.673311</c:v>
                </c:pt>
                <c:pt idx="11809">
                  <c:v>2.673311</c:v>
                </c:pt>
                <c:pt idx="11810">
                  <c:v>2.673311</c:v>
                </c:pt>
                <c:pt idx="11811">
                  <c:v>2.673311</c:v>
                </c:pt>
                <c:pt idx="11812">
                  <c:v>2.673311</c:v>
                </c:pt>
                <c:pt idx="11813">
                  <c:v>2.673311</c:v>
                </c:pt>
                <c:pt idx="11814">
                  <c:v>2.673311</c:v>
                </c:pt>
                <c:pt idx="11815">
                  <c:v>2.673311</c:v>
                </c:pt>
                <c:pt idx="11816">
                  <c:v>2.673311</c:v>
                </c:pt>
                <c:pt idx="11817">
                  <c:v>2.673311</c:v>
                </c:pt>
                <c:pt idx="11818">
                  <c:v>2.673311</c:v>
                </c:pt>
                <c:pt idx="11819">
                  <c:v>2.673311</c:v>
                </c:pt>
                <c:pt idx="11820">
                  <c:v>2.673311</c:v>
                </c:pt>
                <c:pt idx="11821">
                  <c:v>2.673311</c:v>
                </c:pt>
                <c:pt idx="11822">
                  <c:v>2.673311</c:v>
                </c:pt>
                <c:pt idx="11823">
                  <c:v>2.673311</c:v>
                </c:pt>
                <c:pt idx="11824">
                  <c:v>2.673311</c:v>
                </c:pt>
                <c:pt idx="11825">
                  <c:v>2.673311</c:v>
                </c:pt>
                <c:pt idx="11826">
                  <c:v>2.673311</c:v>
                </c:pt>
                <c:pt idx="11827">
                  <c:v>2.673311</c:v>
                </c:pt>
                <c:pt idx="11828">
                  <c:v>2.673311</c:v>
                </c:pt>
                <c:pt idx="11829">
                  <c:v>2.673311</c:v>
                </c:pt>
                <c:pt idx="11830">
                  <c:v>2.673311</c:v>
                </c:pt>
                <c:pt idx="11831">
                  <c:v>2.673311</c:v>
                </c:pt>
                <c:pt idx="11832">
                  <c:v>2.673311</c:v>
                </c:pt>
                <c:pt idx="11833">
                  <c:v>2.673311</c:v>
                </c:pt>
                <c:pt idx="11834">
                  <c:v>2.673311</c:v>
                </c:pt>
                <c:pt idx="11835">
                  <c:v>2.673311</c:v>
                </c:pt>
                <c:pt idx="11836">
                  <c:v>2.673311</c:v>
                </c:pt>
                <c:pt idx="11837">
                  <c:v>2.673311</c:v>
                </c:pt>
                <c:pt idx="11838">
                  <c:v>2.673311</c:v>
                </c:pt>
                <c:pt idx="11839">
                  <c:v>2.673311</c:v>
                </c:pt>
                <c:pt idx="11840">
                  <c:v>2.673311</c:v>
                </c:pt>
                <c:pt idx="11841">
                  <c:v>2.673311</c:v>
                </c:pt>
                <c:pt idx="11842">
                  <c:v>2.673311</c:v>
                </c:pt>
                <c:pt idx="11843">
                  <c:v>2.673311</c:v>
                </c:pt>
                <c:pt idx="11844">
                  <c:v>2.673311</c:v>
                </c:pt>
                <c:pt idx="11845">
                  <c:v>2.673311</c:v>
                </c:pt>
                <c:pt idx="11846">
                  <c:v>2.673311</c:v>
                </c:pt>
                <c:pt idx="11847">
                  <c:v>2.673311</c:v>
                </c:pt>
                <c:pt idx="11848">
                  <c:v>2.673311</c:v>
                </c:pt>
                <c:pt idx="11849">
                  <c:v>2.673311</c:v>
                </c:pt>
                <c:pt idx="11850">
                  <c:v>2.673311</c:v>
                </c:pt>
                <c:pt idx="11851">
                  <c:v>2.673311</c:v>
                </c:pt>
                <c:pt idx="11852">
                  <c:v>2.6595780071530757</c:v>
                </c:pt>
                <c:pt idx="11853">
                  <c:v>2.6080791855030996</c:v>
                </c:pt>
                <c:pt idx="11854">
                  <c:v>2.6482071504171629</c:v>
                </c:pt>
                <c:pt idx="11855">
                  <c:v>2.679967851216023</c:v>
                </c:pt>
                <c:pt idx="11856">
                  <c:v>2.645016503099666</c:v>
                </c:pt>
                <c:pt idx="11857">
                  <c:v>2.6692402109654352</c:v>
                </c:pt>
                <c:pt idx="11858">
                  <c:v>2.6468363991416308</c:v>
                </c:pt>
                <c:pt idx="11859">
                  <c:v>2.619043</c:v>
                </c:pt>
                <c:pt idx="11860">
                  <c:v>2.6323964992846922</c:v>
                </c:pt>
                <c:pt idx="11861">
                  <c:v>2.673311</c:v>
                </c:pt>
                <c:pt idx="11862">
                  <c:v>2.673311</c:v>
                </c:pt>
                <c:pt idx="11863">
                  <c:v>2.673311</c:v>
                </c:pt>
                <c:pt idx="11864">
                  <c:v>2.673311</c:v>
                </c:pt>
                <c:pt idx="11865">
                  <c:v>2.673311</c:v>
                </c:pt>
                <c:pt idx="11866">
                  <c:v>2.673311</c:v>
                </c:pt>
                <c:pt idx="11867">
                  <c:v>2.6448081649164674</c:v>
                </c:pt>
                <c:pt idx="11868">
                  <c:v>2.6515117629947542</c:v>
                </c:pt>
                <c:pt idx="11869">
                  <c:v>2.6262372438675876</c:v>
                </c:pt>
                <c:pt idx="11870">
                  <c:v>2.6628947529804483</c:v>
                </c:pt>
                <c:pt idx="11871">
                  <c:v>2.6437979159904534</c:v>
                </c:pt>
                <c:pt idx="11872">
                  <c:v>2.6520029759466541</c:v>
                </c:pt>
                <c:pt idx="11873">
                  <c:v>2.6542212789089694</c:v>
                </c:pt>
                <c:pt idx="11874">
                  <c:v>2.6530070648832513</c:v>
                </c:pt>
                <c:pt idx="11875">
                  <c:v>2.6517914132373277</c:v>
                </c:pt>
                <c:pt idx="11876">
                  <c:v>2.6505769116875686</c:v>
                </c:pt>
                <c:pt idx="11877">
                  <c:v>2.6493626976618505</c:v>
                </c:pt>
                <c:pt idx="11878">
                  <c:v>2.6481481961120914</c:v>
                </c:pt>
                <c:pt idx="11879">
                  <c:v>2.6469336945623323</c:v>
                </c:pt>
                <c:pt idx="11880">
                  <c:v>2.6457194805366142</c:v>
                </c:pt>
                <c:pt idx="11881">
                  <c:v>2.6445049789868551</c:v>
                </c:pt>
                <c:pt idx="11882">
                  <c:v>2.6432904774370956</c:v>
                </c:pt>
                <c:pt idx="11883">
                  <c:v>2.6420762634113779</c:v>
                </c:pt>
                <c:pt idx="11884">
                  <c:v>2.6408617618616184</c:v>
                </c:pt>
                <c:pt idx="11885">
                  <c:v>2.6396472603118593</c:v>
                </c:pt>
                <c:pt idx="11886">
                  <c:v>2.6384330462861412</c:v>
                </c:pt>
                <c:pt idx="11887">
                  <c:v>2.6372185447363821</c:v>
                </c:pt>
                <c:pt idx="11888">
                  <c:v>2.6360028930904584</c:v>
                </c:pt>
                <c:pt idx="11889">
                  <c:v>2.6347883915406993</c:v>
                </c:pt>
                <c:pt idx="11890">
                  <c:v>2.6335741775149812</c:v>
                </c:pt>
                <c:pt idx="11891">
                  <c:v>2.6323596759652221</c:v>
                </c:pt>
                <c:pt idx="11892">
                  <c:v>2.6311451744154626</c:v>
                </c:pt>
                <c:pt idx="11893">
                  <c:v>2.6299309603897445</c:v>
                </c:pt>
                <c:pt idx="11894">
                  <c:v>2.6287164588399854</c:v>
                </c:pt>
                <c:pt idx="11895">
                  <c:v>2.6275019572902263</c:v>
                </c:pt>
                <c:pt idx="11896">
                  <c:v>2.6262877432645082</c:v>
                </c:pt>
                <c:pt idx="11897">
                  <c:v>2.6250732417147491</c:v>
                </c:pt>
                <c:pt idx="11898">
                  <c:v>2.623859027689031</c:v>
                </c:pt>
                <c:pt idx="11899">
                  <c:v>2.6226445261392719</c:v>
                </c:pt>
                <c:pt idx="11900">
                  <c:v>2.6214288744933483</c:v>
                </c:pt>
                <c:pt idx="11901">
                  <c:v>2.6202143729435887</c:v>
                </c:pt>
                <c:pt idx="11902">
                  <c:v>2.6190001589178711</c:v>
                </c:pt>
                <c:pt idx="11903">
                  <c:v>2.6177856573681115</c:v>
                </c:pt>
                <c:pt idx="11904">
                  <c:v>2.6165711558183524</c:v>
                </c:pt>
                <c:pt idx="11905">
                  <c:v>2.6153569417926343</c:v>
                </c:pt>
                <c:pt idx="11906">
                  <c:v>2.6141424402428752</c:v>
                </c:pt>
                <c:pt idx="11907">
                  <c:v>2.6129279386931161</c:v>
                </c:pt>
                <c:pt idx="11908">
                  <c:v>2.611713724667398</c:v>
                </c:pt>
                <c:pt idx="11909">
                  <c:v>2.6104992231176389</c:v>
                </c:pt>
                <c:pt idx="11910">
                  <c:v>2.6092847215678798</c:v>
                </c:pt>
                <c:pt idx="11911">
                  <c:v>2.6080705075421617</c:v>
                </c:pt>
                <c:pt idx="11912">
                  <c:v>2.6068560059924022</c:v>
                </c:pt>
                <c:pt idx="11913">
                  <c:v>2.6056403543464786</c:v>
                </c:pt>
                <c:pt idx="11914">
                  <c:v>2.6044258527967195</c:v>
                </c:pt>
                <c:pt idx="11915">
                  <c:v>2.6032116387710014</c:v>
                </c:pt>
                <c:pt idx="11916">
                  <c:v>2.6019971372212423</c:v>
                </c:pt>
                <c:pt idx="11917">
                  <c:v>2.6112242481543229</c:v>
                </c:pt>
                <c:pt idx="11918">
                  <c:v>2.6706367510729612</c:v>
                </c:pt>
                <c:pt idx="11919">
                  <c:v>2.6496086610978522</c:v>
                </c:pt>
                <c:pt idx="11920">
                  <c:v>2.6131513514544586</c:v>
                </c:pt>
                <c:pt idx="11921">
                  <c:v>2.5861993994312305</c:v>
                </c:pt>
                <c:pt idx="11922">
                  <c:v>2.6147773150401243</c:v>
                </c:pt>
                <c:pt idx="11923">
                  <c:v>2.6090668776824035</c:v>
                </c:pt>
                <c:pt idx="11924">
                  <c:v>2.578578609192665</c:v>
                </c:pt>
                <c:pt idx="11925">
                  <c:v>2.6299654749403341</c:v>
                </c:pt>
                <c:pt idx="11926">
                  <c:v>2.6008745868956584</c:v>
                </c:pt>
                <c:pt idx="11927">
                  <c:v>2.6004864369655243</c:v>
                </c:pt>
                <c:pt idx="11928">
                  <c:v>2.6000981951220754</c:v>
                </c:pt>
                <c:pt idx="11929">
                  <c:v>2.5997099532786261</c:v>
                </c:pt>
                <c:pt idx="11930">
                  <c:v>2.5993218033484924</c:v>
                </c:pt>
                <c:pt idx="11931">
                  <c:v>2.5989335615050431</c:v>
                </c:pt>
                <c:pt idx="11932">
                  <c:v>2.5985453196615942</c:v>
                </c:pt>
                <c:pt idx="11933">
                  <c:v>2.59815716973146</c:v>
                </c:pt>
                <c:pt idx="11934">
                  <c:v>2.5977689278880112</c:v>
                </c:pt>
                <c:pt idx="11935">
                  <c:v>2.5973806860445618</c:v>
                </c:pt>
                <c:pt idx="11936">
                  <c:v>2.5969925361144282</c:v>
                </c:pt>
                <c:pt idx="11937">
                  <c:v>2.5966042942709788</c:v>
                </c:pt>
                <c:pt idx="11938">
                  <c:v>2.5962156847742692</c:v>
                </c:pt>
                <c:pt idx="11939">
                  <c:v>2.5958274429308199</c:v>
                </c:pt>
                <c:pt idx="11940">
                  <c:v>2.5954392930006862</c:v>
                </c:pt>
                <c:pt idx="11941">
                  <c:v>2.5950510511572369</c:v>
                </c:pt>
                <c:pt idx="11942">
                  <c:v>2.5946629012271032</c:v>
                </c:pt>
                <c:pt idx="11943">
                  <c:v>2.5942746593836539</c:v>
                </c:pt>
                <c:pt idx="11944">
                  <c:v>2.593886417540205</c:v>
                </c:pt>
                <c:pt idx="11945">
                  <c:v>2.5934982676100709</c:v>
                </c:pt>
                <c:pt idx="11946">
                  <c:v>2.593110025766622</c:v>
                </c:pt>
                <c:pt idx="11947">
                  <c:v>2.5927217839231727</c:v>
                </c:pt>
                <c:pt idx="11948">
                  <c:v>2.592333633993039</c:v>
                </c:pt>
                <c:pt idx="11949">
                  <c:v>2.5919453921495896</c:v>
                </c:pt>
                <c:pt idx="11950">
                  <c:v>2.59155678265288</c:v>
                </c:pt>
                <c:pt idx="11951">
                  <c:v>2.5911685408094307</c:v>
                </c:pt>
                <c:pt idx="11952">
                  <c:v>2.590780390879297</c:v>
                </c:pt>
                <c:pt idx="11953">
                  <c:v>2.5903921490358477</c:v>
                </c:pt>
                <c:pt idx="11954">
                  <c:v>2.5900039071923988</c:v>
                </c:pt>
                <c:pt idx="11955">
                  <c:v>2.5896157572622647</c:v>
                </c:pt>
                <c:pt idx="11956">
                  <c:v>2.5892275154188158</c:v>
                </c:pt>
                <c:pt idx="11957">
                  <c:v>2.5888392735753665</c:v>
                </c:pt>
                <c:pt idx="11958">
                  <c:v>2.5884511236452328</c:v>
                </c:pt>
                <c:pt idx="11959">
                  <c:v>2.5880628818017835</c:v>
                </c:pt>
                <c:pt idx="11960">
                  <c:v>2.5876746399583346</c:v>
                </c:pt>
                <c:pt idx="11961">
                  <c:v>2.5872864900282004</c:v>
                </c:pt>
                <c:pt idx="11962">
                  <c:v>2.5868982481847516</c:v>
                </c:pt>
                <c:pt idx="11963">
                  <c:v>2.5865096386880415</c:v>
                </c:pt>
                <c:pt idx="11964">
                  <c:v>2.5861214887579074</c:v>
                </c:pt>
                <c:pt idx="11965">
                  <c:v>2.5857332469144585</c:v>
                </c:pt>
                <c:pt idx="11966">
                  <c:v>2.5853450050710092</c:v>
                </c:pt>
                <c:pt idx="11967">
                  <c:v>2.5849568551408755</c:v>
                </c:pt>
                <c:pt idx="11968">
                  <c:v>2.5845686132974262</c:v>
                </c:pt>
                <c:pt idx="11969">
                  <c:v>2.5841803714539773</c:v>
                </c:pt>
                <c:pt idx="11970">
                  <c:v>2.5837922215238436</c:v>
                </c:pt>
                <c:pt idx="11971">
                  <c:v>2.5834039796803943</c:v>
                </c:pt>
                <c:pt idx="11972">
                  <c:v>2.5830157378369454</c:v>
                </c:pt>
                <c:pt idx="11973">
                  <c:v>2.5940056502145925</c:v>
                </c:pt>
                <c:pt idx="11974">
                  <c:v>2.5446122386174017</c:v>
                </c:pt>
                <c:pt idx="11975">
                  <c:v>2.5333307939914165</c:v>
                </c:pt>
                <c:pt idx="11976">
                  <c:v>2.5582287653791131</c:v>
                </c:pt>
                <c:pt idx="11977">
                  <c:v>2.5764400631704412</c:v>
                </c:pt>
                <c:pt idx="11978">
                  <c:v>2.582865</c:v>
                </c:pt>
                <c:pt idx="11979">
                  <c:v>2.5351744668574154</c:v>
                </c:pt>
                <c:pt idx="11980">
                  <c:v>2.5466455100143062</c:v>
                </c:pt>
                <c:pt idx="11981">
                  <c:v>2.5647760000000002</c:v>
                </c:pt>
                <c:pt idx="11982">
                  <c:v>2.5735932667920016</c:v>
                </c:pt>
                <c:pt idx="11983">
                  <c:v>2.5866491285250386</c:v>
                </c:pt>
                <c:pt idx="11984">
                  <c:v>2.5997080818663476</c:v>
                </c:pt>
                <c:pt idx="11985">
                  <c:v>2.6127670352076566</c:v>
                </c:pt>
                <c:pt idx="11986">
                  <c:v>2.6258228969406936</c:v>
                </c:pt>
                <c:pt idx="11987">
                  <c:v>2.6249260224129709</c:v>
                </c:pt>
                <c:pt idx="11988">
                  <c:v>2.5311623754469608</c:v>
                </c:pt>
                <c:pt idx="11989">
                  <c:v>2.4516871778731519</c:v>
                </c:pt>
                <c:pt idx="11990">
                  <c:v>2.5342672503576535</c:v>
                </c:pt>
                <c:pt idx="11991">
                  <c:v>2.5618093177592374</c:v>
                </c:pt>
                <c:pt idx="11992">
                  <c:v>2.5528574259171033</c:v>
                </c:pt>
                <c:pt idx="11993">
                  <c:v>2.582865</c:v>
                </c:pt>
                <c:pt idx="11994">
                  <c:v>2.5827128779301001</c:v>
                </c:pt>
                <c:pt idx="11995">
                  <c:v>2.581885028057437</c:v>
                </c:pt>
                <c:pt idx="11996">
                  <c:v>2.5810569821511784</c:v>
                </c:pt>
                <c:pt idx="11997">
                  <c:v>2.5802289362449202</c:v>
                </c:pt>
                <c:pt idx="11998">
                  <c:v>2.5794010863722567</c:v>
                </c:pt>
                <c:pt idx="11999">
                  <c:v>2.5785730404659986</c:v>
                </c:pt>
                <c:pt idx="12000">
                  <c:v>2.577744210425359</c:v>
                </c:pt>
                <c:pt idx="12001">
                  <c:v>2.5769161645191003</c:v>
                </c:pt>
                <c:pt idx="12002">
                  <c:v>2.5760883146464373</c:v>
                </c:pt>
                <c:pt idx="12003">
                  <c:v>2.5752602687401787</c:v>
                </c:pt>
                <c:pt idx="12004">
                  <c:v>2.5744322228339205</c:v>
                </c:pt>
                <c:pt idx="12005">
                  <c:v>2.573604372961257</c:v>
                </c:pt>
                <c:pt idx="12006">
                  <c:v>2.5727763270549988</c:v>
                </c:pt>
                <c:pt idx="12007">
                  <c:v>2.5719482811487402</c:v>
                </c:pt>
                <c:pt idx="12008">
                  <c:v>2.5711204312760767</c:v>
                </c:pt>
                <c:pt idx="12009">
                  <c:v>2.5702923853698185</c:v>
                </c:pt>
                <c:pt idx="12010">
                  <c:v>2.5694643394635599</c:v>
                </c:pt>
                <c:pt idx="12011">
                  <c:v>2.5686364895908969</c:v>
                </c:pt>
                <c:pt idx="12012">
                  <c:v>2.5678084436846382</c:v>
                </c:pt>
                <c:pt idx="12013">
                  <c:v>2.5669796136439991</c:v>
                </c:pt>
                <c:pt idx="12014">
                  <c:v>2.5603558344947168</c:v>
                </c:pt>
                <c:pt idx="12015">
                  <c:v>2.5595277885884582</c:v>
                </c:pt>
                <c:pt idx="12016">
                  <c:v>2.5586999387157952</c:v>
                </c:pt>
                <c:pt idx="12017">
                  <c:v>2.5578718928095365</c:v>
                </c:pt>
                <c:pt idx="12018">
                  <c:v>2.5570430627688974</c:v>
                </c:pt>
                <c:pt idx="12019">
                  <c:v>2.5562150168626387</c:v>
                </c:pt>
                <c:pt idx="12020">
                  <c:v>2.5553871669899757</c:v>
                </c:pt>
                <c:pt idx="12021">
                  <c:v>2.5545591210837171</c:v>
                </c:pt>
                <c:pt idx="12022">
                  <c:v>2.5537310751774585</c:v>
                </c:pt>
                <c:pt idx="12023">
                  <c:v>2.5529032253047954</c:v>
                </c:pt>
                <c:pt idx="12024">
                  <c:v>2.5520751793985368</c:v>
                </c:pt>
                <c:pt idx="12025">
                  <c:v>2.5512471334922786</c:v>
                </c:pt>
                <c:pt idx="12026">
                  <c:v>2.5504192836196151</c:v>
                </c:pt>
                <c:pt idx="12027">
                  <c:v>2.5495912377133569</c:v>
                </c:pt>
                <c:pt idx="12028">
                  <c:v>2.5487631918070983</c:v>
                </c:pt>
                <c:pt idx="12029">
                  <c:v>2.5479353419344348</c:v>
                </c:pt>
                <c:pt idx="12030">
                  <c:v>2.5471072960281766</c:v>
                </c:pt>
                <c:pt idx="12031">
                  <c:v>2.5646467313006194</c:v>
                </c:pt>
                <c:pt idx="12032">
                  <c:v>2.6101798217183769</c:v>
                </c:pt>
                <c:pt idx="12033">
                  <c:v>2.6094032968526464</c:v>
                </c:pt>
                <c:pt idx="12034">
                  <c:v>2.5734949411203814</c:v>
                </c:pt>
                <c:pt idx="12035">
                  <c:v>2.5647760000000002</c:v>
                </c:pt>
                <c:pt idx="12036">
                  <c:v>2.5823682227550129</c:v>
                </c:pt>
                <c:pt idx="12037">
                  <c:v>2.6017579555555557</c:v>
                </c:pt>
                <c:pt idx="12038">
                  <c:v>2.5828255732345249</c:v>
                </c:pt>
                <c:pt idx="12039">
                  <c:v>2.672596947368421</c:v>
                </c:pt>
                <c:pt idx="12040">
                  <c:v>2.582865</c:v>
                </c:pt>
                <c:pt idx="12041">
                  <c:v>2.6000715901860221</c:v>
                </c:pt>
                <c:pt idx="12042">
                  <c:v>2.5992242841950599</c:v>
                </c:pt>
                <c:pt idx="12043">
                  <c:v>2.5983769782040977</c:v>
                </c:pt>
                <c:pt idx="12044">
                  <c:v>2.5975298728064096</c:v>
                </c:pt>
                <c:pt idx="12045">
                  <c:v>2.5966825668154474</c:v>
                </c:pt>
                <c:pt idx="12046">
                  <c:v>2.5958352608244852</c:v>
                </c:pt>
                <c:pt idx="12047">
                  <c:v>2.5949881554267975</c:v>
                </c:pt>
                <c:pt idx="12048">
                  <c:v>2.5941408494358349</c:v>
                </c:pt>
                <c:pt idx="12049">
                  <c:v>2.5932935434448727</c:v>
                </c:pt>
                <c:pt idx="12050">
                  <c:v>2.592446438047185</c:v>
                </c:pt>
                <c:pt idx="12051">
                  <c:v>2.5915991320562228</c:v>
                </c:pt>
                <c:pt idx="12052">
                  <c:v>2.5907510236921629</c:v>
                </c:pt>
                <c:pt idx="12053">
                  <c:v>2.5899039182944752</c:v>
                </c:pt>
                <c:pt idx="12054">
                  <c:v>2.5890566123035126</c:v>
                </c:pt>
                <c:pt idx="12055">
                  <c:v>2.5882093063125504</c:v>
                </c:pt>
                <c:pt idx="12056">
                  <c:v>2.5873622009148627</c:v>
                </c:pt>
                <c:pt idx="12057">
                  <c:v>2.5865148949239001</c:v>
                </c:pt>
                <c:pt idx="12058">
                  <c:v>2.5856675889329379</c:v>
                </c:pt>
                <c:pt idx="12059">
                  <c:v>2.5848204835352502</c:v>
                </c:pt>
                <c:pt idx="12060">
                  <c:v>2.583973177544288</c:v>
                </c:pt>
                <c:pt idx="12061">
                  <c:v>2.5831258715533254</c:v>
                </c:pt>
                <c:pt idx="12062">
                  <c:v>2.5822787661556377</c:v>
                </c:pt>
                <c:pt idx="12063">
                  <c:v>2.5814314601646755</c:v>
                </c:pt>
                <c:pt idx="12064">
                  <c:v>2.5805833518006156</c:v>
                </c:pt>
                <c:pt idx="12065">
                  <c:v>2.5797360458096534</c:v>
                </c:pt>
                <c:pt idx="12066">
                  <c:v>2.5788889404119653</c:v>
                </c:pt>
                <c:pt idx="12067">
                  <c:v>2.5780416344210031</c:v>
                </c:pt>
                <c:pt idx="12068">
                  <c:v>2.5771943284300409</c:v>
                </c:pt>
                <c:pt idx="12069">
                  <c:v>2.5763472230323532</c:v>
                </c:pt>
                <c:pt idx="12070">
                  <c:v>2.5754999170413906</c:v>
                </c:pt>
                <c:pt idx="12071">
                  <c:v>2.5746526110504284</c:v>
                </c:pt>
                <c:pt idx="12072">
                  <c:v>2.5738055056527407</c:v>
                </c:pt>
                <c:pt idx="12073">
                  <c:v>2.5729581996617785</c:v>
                </c:pt>
                <c:pt idx="12074">
                  <c:v>2.5721108936708159</c:v>
                </c:pt>
                <c:pt idx="12075">
                  <c:v>2.5712637882731282</c:v>
                </c:pt>
                <c:pt idx="12076">
                  <c:v>2.570416482282166</c:v>
                </c:pt>
                <c:pt idx="12077">
                  <c:v>2.5695683739181061</c:v>
                </c:pt>
                <c:pt idx="12078">
                  <c:v>2.5687212685204184</c:v>
                </c:pt>
                <c:pt idx="12079">
                  <c:v>2.5678739625294558</c:v>
                </c:pt>
                <c:pt idx="12080">
                  <c:v>2.5670266565384936</c:v>
                </c:pt>
                <c:pt idx="12081">
                  <c:v>2.5661795511408059</c:v>
                </c:pt>
                <c:pt idx="12082">
                  <c:v>2.5653322451498437</c:v>
                </c:pt>
                <c:pt idx="12083">
                  <c:v>2.5647760000000002</c:v>
                </c:pt>
                <c:pt idx="12084">
                  <c:v>2.5775426762041014</c:v>
                </c:pt>
                <c:pt idx="12085">
                  <c:v>2.5944428224076281</c:v>
                </c:pt>
                <c:pt idx="12086">
                  <c:v>2.582865</c:v>
                </c:pt>
                <c:pt idx="12087">
                  <c:v>2.6031536638054362</c:v>
                </c:pt>
                <c:pt idx="12088">
                  <c:v>2.6026788152562572</c:v>
                </c:pt>
                <c:pt idx="12089">
                  <c:v>2.560756222222222</c:v>
                </c:pt>
                <c:pt idx="12090">
                  <c:v>2.582865</c:v>
                </c:pt>
                <c:pt idx="12091">
                  <c:v>2.5755776555423124</c:v>
                </c:pt>
                <c:pt idx="12092">
                  <c:v>2.564144806527398</c:v>
                </c:pt>
                <c:pt idx="12093">
                  <c:v>2.5625938110484734</c:v>
                </c:pt>
                <c:pt idx="12094">
                  <c:v>2.561043182755979</c:v>
                </c:pt>
                <c:pt idx="12095">
                  <c:v>2.5594921872770544</c:v>
                </c:pt>
                <c:pt idx="12096">
                  <c:v>2.5579411917981298</c:v>
                </c:pt>
                <c:pt idx="12097">
                  <c:v>2.556390563505635</c:v>
                </c:pt>
                <c:pt idx="12098">
                  <c:v>2.5548395680267104</c:v>
                </c:pt>
                <c:pt idx="12099">
                  <c:v>2.5532885725477859</c:v>
                </c:pt>
                <c:pt idx="12100">
                  <c:v>2.5424312370088851</c:v>
                </c:pt>
                <c:pt idx="12101">
                  <c:v>2.5408802415299605</c:v>
                </c:pt>
                <c:pt idx="12102">
                  <c:v>2.5393292460510359</c:v>
                </c:pt>
                <c:pt idx="12103">
                  <c:v>2.5377786177585411</c:v>
                </c:pt>
                <c:pt idx="12104">
                  <c:v>2.5362276222796165</c:v>
                </c:pt>
                <c:pt idx="12105">
                  <c:v>2.5346766268006919</c:v>
                </c:pt>
                <c:pt idx="12106">
                  <c:v>2.5331259985081975</c:v>
                </c:pt>
                <c:pt idx="12107">
                  <c:v>2.531575003029273</c:v>
                </c:pt>
                <c:pt idx="12108">
                  <c:v>2.5300225388046296</c:v>
                </c:pt>
                <c:pt idx="12109">
                  <c:v>2.528471543325705</c:v>
                </c:pt>
                <c:pt idx="12110">
                  <c:v>2.5269209150332106</c:v>
                </c:pt>
                <c:pt idx="12111">
                  <c:v>2.525369919554286</c:v>
                </c:pt>
                <c:pt idx="12112">
                  <c:v>2.5238189240753615</c:v>
                </c:pt>
                <c:pt idx="12113">
                  <c:v>2.5222682957828666</c:v>
                </c:pt>
                <c:pt idx="12114">
                  <c:v>2.520717300303942</c:v>
                </c:pt>
                <c:pt idx="12115">
                  <c:v>2.5191663048250175</c:v>
                </c:pt>
                <c:pt idx="12116">
                  <c:v>2.5176156765325226</c:v>
                </c:pt>
                <c:pt idx="12117">
                  <c:v>2.5160646810535985</c:v>
                </c:pt>
                <c:pt idx="12118">
                  <c:v>2.5145136855746739</c:v>
                </c:pt>
                <c:pt idx="12119">
                  <c:v>2.5129630572821791</c:v>
                </c:pt>
                <c:pt idx="12120">
                  <c:v>2.5114120618032545</c:v>
                </c:pt>
                <c:pt idx="12121">
                  <c:v>2.5098595975786115</c:v>
                </c:pt>
                <c:pt idx="12122">
                  <c:v>2.5083089692861167</c:v>
                </c:pt>
                <c:pt idx="12123">
                  <c:v>2.5067579738071921</c:v>
                </c:pt>
                <c:pt idx="12124">
                  <c:v>2.5052069783282676</c:v>
                </c:pt>
                <c:pt idx="12125">
                  <c:v>2.5036563500357727</c:v>
                </c:pt>
                <c:pt idx="12126">
                  <c:v>2.5021053545568481</c:v>
                </c:pt>
                <c:pt idx="12127">
                  <c:v>2.5005543590779236</c:v>
                </c:pt>
                <c:pt idx="12128">
                  <c:v>2.4990037307854287</c:v>
                </c:pt>
                <c:pt idx="12129">
                  <c:v>2.4974527353065046</c:v>
                </c:pt>
                <c:pt idx="12130">
                  <c:v>2.49590173982758</c:v>
                </c:pt>
                <c:pt idx="12131">
                  <c:v>2.4943511115350852</c:v>
                </c:pt>
                <c:pt idx="12132">
                  <c:v>2.4928001160561606</c:v>
                </c:pt>
                <c:pt idx="12133">
                  <c:v>2.4924119999999998</c:v>
                </c:pt>
                <c:pt idx="12134">
                  <c:v>2.5200156242250835</c:v>
                </c:pt>
                <c:pt idx="12135">
                  <c:v>2.5007362179303767</c:v>
                </c:pt>
                <c:pt idx="12136">
                  <c:v>2.5205178646007149</c:v>
                </c:pt>
                <c:pt idx="12137">
                  <c:v>2.4718645522174532</c:v>
                </c:pt>
                <c:pt idx="12138">
                  <c:v>2.4705404408679064</c:v>
                </c:pt>
                <c:pt idx="12139">
                  <c:v>2.5176304985693849</c:v>
                </c:pt>
                <c:pt idx="12140">
                  <c:v>2.4849047415971395</c:v>
                </c:pt>
                <c:pt idx="12141">
                  <c:v>2.5036949814020031</c:v>
                </c:pt>
                <c:pt idx="12142">
                  <c:v>2.5135751992380766</c:v>
                </c:pt>
                <c:pt idx="12143">
                  <c:v>2.5173555245893531</c:v>
                </c:pt>
                <c:pt idx="12144">
                  <c:v>2.5211349549772413</c:v>
                </c:pt>
                <c:pt idx="12145">
                  <c:v>2.5249152803285178</c:v>
                </c:pt>
                <c:pt idx="12146">
                  <c:v>2.5275378626936829</c:v>
                </c:pt>
                <c:pt idx="12147">
                  <c:v>2.4950001258941343</c:v>
                </c:pt>
                <c:pt idx="12148">
                  <c:v>2.5655523519313306</c:v>
                </c:pt>
                <c:pt idx="12149">
                  <c:v>2.5819594719904648</c:v>
                </c:pt>
                <c:pt idx="12150">
                  <c:v>2.5616960166905103</c:v>
                </c:pt>
                <c:pt idx="12151">
                  <c:v>2.5128133147353364</c:v>
                </c:pt>
                <c:pt idx="12152">
                  <c:v>2.545401444338498</c:v>
                </c:pt>
                <c:pt idx="12153">
                  <c:v>2.5314027410586553</c:v>
                </c:pt>
                <c:pt idx="12154">
                  <c:v>2.5601645680190934</c:v>
                </c:pt>
                <c:pt idx="12155">
                  <c:v>2.5105010000000001</c:v>
                </c:pt>
                <c:pt idx="12156">
                  <c:v>2.5105883259985928</c:v>
                </c:pt>
                <c:pt idx="12157">
                  <c:v>2.511477157367402</c:v>
                </c:pt>
                <c:pt idx="12158">
                  <c:v>2.5123668304325832</c:v>
                </c:pt>
                <c:pt idx="12159">
                  <c:v>2.5132556618013924</c:v>
                </c:pt>
                <c:pt idx="12160">
                  <c:v>2.5141442827461082</c:v>
                </c:pt>
                <c:pt idx="12161">
                  <c:v>2.5150331141149174</c:v>
                </c:pt>
                <c:pt idx="12162">
                  <c:v>2.5159219454837265</c:v>
                </c:pt>
                <c:pt idx="12163">
                  <c:v>2.5168105664284428</c:v>
                </c:pt>
                <c:pt idx="12164">
                  <c:v>2.5176993977972519</c:v>
                </c:pt>
                <c:pt idx="12165">
                  <c:v>2.5185882291660611</c:v>
                </c:pt>
                <c:pt idx="12166">
                  <c:v>2.5194768501107769</c:v>
                </c:pt>
                <c:pt idx="12167">
                  <c:v>2.5203656814795861</c:v>
                </c:pt>
                <c:pt idx="12168">
                  <c:v>2.5212545128483952</c:v>
                </c:pt>
                <c:pt idx="12169">
                  <c:v>2.5221431337931115</c:v>
                </c:pt>
                <c:pt idx="12170">
                  <c:v>2.5230328068582928</c:v>
                </c:pt>
                <c:pt idx="12171">
                  <c:v>2.5239216382271019</c:v>
                </c:pt>
                <c:pt idx="12172">
                  <c:v>2.5248102591718178</c:v>
                </c:pt>
                <c:pt idx="12173">
                  <c:v>2.5256990905406269</c:v>
                </c:pt>
                <c:pt idx="12174">
                  <c:v>2.526587921909436</c:v>
                </c:pt>
                <c:pt idx="12175">
                  <c:v>2.5274765428541524</c:v>
                </c:pt>
                <c:pt idx="12176">
                  <c:v>2.5283653742229615</c:v>
                </c:pt>
                <c:pt idx="12177">
                  <c:v>2.5292542055917706</c:v>
                </c:pt>
                <c:pt idx="12178">
                  <c:v>2.5301428265364865</c:v>
                </c:pt>
                <c:pt idx="12179">
                  <c:v>2.5310316579052956</c:v>
                </c:pt>
                <c:pt idx="12180">
                  <c:v>2.5319204892741047</c:v>
                </c:pt>
                <c:pt idx="12181">
                  <c:v>2.532809110218821</c:v>
                </c:pt>
                <c:pt idx="12182">
                  <c:v>2.5336979415876302</c:v>
                </c:pt>
                <c:pt idx="12183">
                  <c:v>2.5345876146528115</c:v>
                </c:pt>
                <c:pt idx="12184">
                  <c:v>2.5354764460216206</c:v>
                </c:pt>
                <c:pt idx="12185">
                  <c:v>2.5363650669663365</c:v>
                </c:pt>
                <c:pt idx="12186">
                  <c:v>2.5372538983351456</c:v>
                </c:pt>
                <c:pt idx="12187">
                  <c:v>2.5381427297039547</c:v>
                </c:pt>
                <c:pt idx="12188">
                  <c:v>2.539031350648671</c:v>
                </c:pt>
                <c:pt idx="12189">
                  <c:v>2.5399201820174802</c:v>
                </c:pt>
                <c:pt idx="12190">
                  <c:v>2.5408090133862893</c:v>
                </c:pt>
                <c:pt idx="12191">
                  <c:v>2.5416976343310052</c:v>
                </c:pt>
                <c:pt idx="12192">
                  <c:v>2.5425864656998143</c:v>
                </c:pt>
                <c:pt idx="12193">
                  <c:v>2.5434752970686234</c:v>
                </c:pt>
                <c:pt idx="12194">
                  <c:v>2.5443639180133397</c:v>
                </c:pt>
                <c:pt idx="12195">
                  <c:v>2.545253591078521</c:v>
                </c:pt>
                <c:pt idx="12196">
                  <c:v>2.5461424224473301</c:v>
                </c:pt>
                <c:pt idx="12197">
                  <c:v>2.5607907267525034</c:v>
                </c:pt>
                <c:pt idx="12198">
                  <c:v>2.582865</c:v>
                </c:pt>
                <c:pt idx="12199">
                  <c:v>2.6552210000000001</c:v>
                </c:pt>
                <c:pt idx="12200">
                  <c:v>2.6552210000000001</c:v>
                </c:pt>
                <c:pt idx="12201">
                  <c:v>2.6552210000000001</c:v>
                </c:pt>
                <c:pt idx="12202">
                  <c:v>2.6552210000000001</c:v>
                </c:pt>
                <c:pt idx="12203">
                  <c:v>2.6552210000000001</c:v>
                </c:pt>
                <c:pt idx="12204">
                  <c:v>2.6552210000000001</c:v>
                </c:pt>
                <c:pt idx="12205">
                  <c:v>2.6552210000000001</c:v>
                </c:pt>
                <c:pt idx="12206">
                  <c:v>2.6552210000000001</c:v>
                </c:pt>
                <c:pt idx="12207">
                  <c:v>2.6552210000000001</c:v>
                </c:pt>
                <c:pt idx="12208">
                  <c:v>2.6552210000000001</c:v>
                </c:pt>
                <c:pt idx="12209">
                  <c:v>2.6552210000000001</c:v>
                </c:pt>
                <c:pt idx="12210">
                  <c:v>2.6552210000000001</c:v>
                </c:pt>
                <c:pt idx="12211">
                  <c:v>2.6552210000000001</c:v>
                </c:pt>
                <c:pt idx="12212">
                  <c:v>2.6552210000000001</c:v>
                </c:pt>
                <c:pt idx="12213">
                  <c:v>2.6552210000000001</c:v>
                </c:pt>
                <c:pt idx="12214">
                  <c:v>2.6552210000000001</c:v>
                </c:pt>
                <c:pt idx="12215">
                  <c:v>2.6552210000000001</c:v>
                </c:pt>
                <c:pt idx="12216">
                  <c:v>2.6552210000000001</c:v>
                </c:pt>
                <c:pt idx="12217">
                  <c:v>2.6552210000000001</c:v>
                </c:pt>
                <c:pt idx="12218">
                  <c:v>2.6552210000000001</c:v>
                </c:pt>
                <c:pt idx="12219">
                  <c:v>2.6552210000000001</c:v>
                </c:pt>
                <c:pt idx="12220">
                  <c:v>2.6552210000000001</c:v>
                </c:pt>
                <c:pt idx="12221">
                  <c:v>2.6552210000000001</c:v>
                </c:pt>
                <c:pt idx="12222">
                  <c:v>2.6552210000000001</c:v>
                </c:pt>
                <c:pt idx="12223">
                  <c:v>2.6552210000000001</c:v>
                </c:pt>
                <c:pt idx="12224">
                  <c:v>2.6552210000000001</c:v>
                </c:pt>
                <c:pt idx="12225">
                  <c:v>2.6673974592274678</c:v>
                </c:pt>
                <c:pt idx="12226">
                  <c:v>2.6364165218116806</c:v>
                </c:pt>
                <c:pt idx="12227">
                  <c:v>2.6687529582737244</c:v>
                </c:pt>
                <c:pt idx="12228">
                  <c:v>2.6285651374701673</c:v>
                </c:pt>
                <c:pt idx="12229">
                  <c:v>2.6136365472731602</c:v>
                </c:pt>
                <c:pt idx="12230">
                  <c:v>2.6318484938006677</c:v>
                </c:pt>
                <c:pt idx="12231">
                  <c:v>2.6371319999999998</c:v>
                </c:pt>
                <c:pt idx="12232">
                  <c:v>2.6110024868985233</c:v>
                </c:pt>
                <c:pt idx="12233">
                  <c:v>2.6141574607866507</c:v>
                </c:pt>
                <c:pt idx="12234">
                  <c:v>2.619043</c:v>
                </c:pt>
                <c:pt idx="12235">
                  <c:v>2.619043</c:v>
                </c:pt>
                <c:pt idx="12236">
                  <c:v>2.619043</c:v>
                </c:pt>
                <c:pt idx="12237">
                  <c:v>2.619043</c:v>
                </c:pt>
                <c:pt idx="12238">
                  <c:v>2.619043</c:v>
                </c:pt>
                <c:pt idx="12239">
                  <c:v>2.619043</c:v>
                </c:pt>
                <c:pt idx="12240">
                  <c:v>2.619043</c:v>
                </c:pt>
                <c:pt idx="12241">
                  <c:v>2.619043</c:v>
                </c:pt>
                <c:pt idx="12242">
                  <c:v>2.6016785951359083</c:v>
                </c:pt>
                <c:pt idx="12243">
                  <c:v>2.5740555060786652</c:v>
                </c:pt>
                <c:pt idx="12244">
                  <c:v>2.6094378013829282</c:v>
                </c:pt>
                <c:pt idx="12245">
                  <c:v>2.6461592477348592</c:v>
                </c:pt>
                <c:pt idx="12246">
                  <c:v>2.6279257985697257</c:v>
                </c:pt>
                <c:pt idx="12247">
                  <c:v>2.6097095245588937</c:v>
                </c:pt>
                <c:pt idx="12248">
                  <c:v>2.6104125543633763</c:v>
                </c:pt>
                <c:pt idx="12249">
                  <c:v>2.6286309463519313</c:v>
                </c:pt>
                <c:pt idx="12250">
                  <c:v>2.6371319999999998</c:v>
                </c:pt>
                <c:pt idx="12251">
                  <c:v>2.6357751205162985</c:v>
                </c:pt>
                <c:pt idx="12252">
                  <c:v>2.6332624247954945</c:v>
                </c:pt>
                <c:pt idx="12253">
                  <c:v>2.6307497290746906</c:v>
                </c:pt>
                <c:pt idx="12254">
                  <c:v>2.6282376282155626</c:v>
                </c:pt>
                <c:pt idx="12255">
                  <c:v>2.6257249324947587</c:v>
                </c:pt>
                <c:pt idx="12256">
                  <c:v>2.6232122367739548</c:v>
                </c:pt>
                <c:pt idx="12257">
                  <c:v>2.6207001359148272</c:v>
                </c:pt>
                <c:pt idx="12258">
                  <c:v>2.6181850607473178</c:v>
                </c:pt>
                <c:pt idx="12259">
                  <c:v>2.6156723650265135</c:v>
                </c:pt>
                <c:pt idx="12260">
                  <c:v>2.6131602641673859</c:v>
                </c:pt>
                <c:pt idx="12261">
                  <c:v>2.610647568446582</c:v>
                </c:pt>
                <c:pt idx="12262">
                  <c:v>2.608134872725778</c:v>
                </c:pt>
                <c:pt idx="12263">
                  <c:v>2.60562277186665</c:v>
                </c:pt>
                <c:pt idx="12264">
                  <c:v>2.6031100761458461</c:v>
                </c:pt>
                <c:pt idx="12265">
                  <c:v>2.6005973804250422</c:v>
                </c:pt>
                <c:pt idx="12266">
                  <c:v>2.5980852795659146</c:v>
                </c:pt>
                <c:pt idx="12267">
                  <c:v>2.5955725838451102</c:v>
                </c:pt>
                <c:pt idx="12268">
                  <c:v>2.5930598881243063</c:v>
                </c:pt>
                <c:pt idx="12269">
                  <c:v>2.5905477872651788</c:v>
                </c:pt>
                <c:pt idx="12270">
                  <c:v>2.5880350915443744</c:v>
                </c:pt>
                <c:pt idx="12271">
                  <c:v>2.5855200163768655</c:v>
                </c:pt>
                <c:pt idx="12272">
                  <c:v>2.5830073206560611</c:v>
                </c:pt>
                <c:pt idx="12273">
                  <c:v>2.5804952197969335</c:v>
                </c:pt>
                <c:pt idx="12274">
                  <c:v>2.5779825240761296</c:v>
                </c:pt>
                <c:pt idx="12275">
                  <c:v>2.5754698283553257</c:v>
                </c:pt>
                <c:pt idx="12276">
                  <c:v>2.5729577274961977</c:v>
                </c:pt>
                <c:pt idx="12277">
                  <c:v>2.5704450317753937</c:v>
                </c:pt>
                <c:pt idx="12278">
                  <c:v>2.5679323360545898</c:v>
                </c:pt>
                <c:pt idx="12279">
                  <c:v>2.5654202351954618</c:v>
                </c:pt>
                <c:pt idx="12280">
                  <c:v>2.5783233412017168</c:v>
                </c:pt>
                <c:pt idx="12281">
                  <c:v>2.5965417331902718</c:v>
                </c:pt>
                <c:pt idx="12282">
                  <c:v>2.573356955899881</c:v>
                </c:pt>
                <c:pt idx="12283">
                  <c:v>2.5787201432999525</c:v>
                </c:pt>
                <c:pt idx="12284">
                  <c:v>2.5969385352885075</c:v>
                </c:pt>
                <c:pt idx="12285">
                  <c:v>2.5725567715784456</c:v>
                </c:pt>
                <c:pt idx="12286">
                  <c:v>2.5791005907032183</c:v>
                </c:pt>
                <c:pt idx="12287">
                  <c:v>2.5394993526466378</c:v>
                </c:pt>
                <c:pt idx="12288">
                  <c:v>2.5577527753934195</c:v>
                </c:pt>
                <c:pt idx="12289">
                  <c:v>2.569491142180095</c:v>
                </c:pt>
                <c:pt idx="12290">
                  <c:v>2.5753318344289866</c:v>
                </c:pt>
                <c:pt idx="12291">
                  <c:v>2.5811711439382359</c:v>
                </c:pt>
                <c:pt idx="12292">
                  <c:v>2.5870118361871275</c:v>
                </c:pt>
                <c:pt idx="12293">
                  <c:v>2.5928525284360191</c:v>
                </c:pt>
                <c:pt idx="12294">
                  <c:v>2.5986918379452684</c:v>
                </c:pt>
                <c:pt idx="12295">
                  <c:v>2.5897944452920143</c:v>
                </c:pt>
                <c:pt idx="12296">
                  <c:v>2.582865</c:v>
                </c:pt>
                <c:pt idx="12297">
                  <c:v>2.5823983426851758</c:v>
                </c:pt>
                <c:pt idx="12298">
                  <c:v>2.5816549651519796</c:v>
                </c:pt>
                <c:pt idx="12299">
                  <c:v>2.5809114115881102</c:v>
                </c:pt>
                <c:pt idx="12300">
                  <c:v>2.5801678580242409</c:v>
                </c:pt>
                <c:pt idx="12301">
                  <c:v>2.5794244804910447</c:v>
                </c:pt>
                <c:pt idx="12302">
                  <c:v>2.5786809269271753</c:v>
                </c:pt>
                <c:pt idx="12303">
                  <c:v>2.577937373363306</c:v>
                </c:pt>
                <c:pt idx="12304">
                  <c:v>2.5771939958301098</c:v>
                </c:pt>
                <c:pt idx="12305">
                  <c:v>2.5764504422662404</c:v>
                </c:pt>
                <c:pt idx="12306">
                  <c:v>2.5757068887023711</c:v>
                </c:pt>
                <c:pt idx="12307">
                  <c:v>2.5749635111691749</c:v>
                </c:pt>
                <c:pt idx="12308">
                  <c:v>2.5742192534826125</c:v>
                </c:pt>
                <c:pt idx="12309">
                  <c:v>2.5571180496056365</c:v>
                </c:pt>
                <c:pt idx="12310">
                  <c:v>2.5563746720724403</c:v>
                </c:pt>
                <c:pt idx="12311">
                  <c:v>2.5556304143858779</c:v>
                </c:pt>
                <c:pt idx="12312">
                  <c:v>2.5548868608220086</c:v>
                </c:pt>
                <c:pt idx="12313">
                  <c:v>2.5541434832888124</c:v>
                </c:pt>
                <c:pt idx="12314">
                  <c:v>2.553399929724943</c:v>
                </c:pt>
                <c:pt idx="12315">
                  <c:v>2.5526563761610737</c:v>
                </c:pt>
                <c:pt idx="12316">
                  <c:v>2.5519129986278775</c:v>
                </c:pt>
                <c:pt idx="12317">
                  <c:v>2.5511694450640081</c:v>
                </c:pt>
                <c:pt idx="12318">
                  <c:v>2.5504258915001388</c:v>
                </c:pt>
                <c:pt idx="12319">
                  <c:v>2.5496825139669426</c:v>
                </c:pt>
                <c:pt idx="12320">
                  <c:v>2.5489389604030732</c:v>
                </c:pt>
                <c:pt idx="12321">
                  <c:v>2.5481954068392039</c:v>
                </c:pt>
                <c:pt idx="12322">
                  <c:v>2.5474520293060077</c:v>
                </c:pt>
                <c:pt idx="12323">
                  <c:v>2.5467084757421383</c:v>
                </c:pt>
                <c:pt idx="12324">
                  <c:v>2.58210590033381</c:v>
                </c:pt>
                <c:pt idx="12325">
                  <c:v>2.6185341794994041</c:v>
                </c:pt>
                <c:pt idx="12326">
                  <c:v>2.615060100917431</c:v>
                </c:pt>
                <c:pt idx="12327">
                  <c:v>2.5466869999999999</c:v>
                </c:pt>
                <c:pt idx="12328">
                  <c:v>2.5830137174568373</c:v>
                </c:pt>
                <c:pt idx="12329">
                  <c:v>2.5481246020827624</c:v>
                </c:pt>
                <c:pt idx="12330">
                  <c:v>2.6005177621266102</c:v>
                </c:pt>
                <c:pt idx="12331">
                  <c:v>2.5647760000000002</c:v>
                </c:pt>
                <c:pt idx="12332">
                  <c:v>2.582865</c:v>
                </c:pt>
                <c:pt idx="12333">
                  <c:v>2.5766455584167858</c:v>
                </c:pt>
                <c:pt idx="12334">
                  <c:v>2.5564006634844869</c:v>
                </c:pt>
                <c:pt idx="12335">
                  <c:v>2.5874428363896169</c:v>
                </c:pt>
                <c:pt idx="12336">
                  <c:v>2.5285899999999999</c:v>
                </c:pt>
                <c:pt idx="12337">
                  <c:v>2.528680931567842</c:v>
                </c:pt>
                <c:pt idx="12338">
                  <c:v>2.5291364523400803</c:v>
                </c:pt>
                <c:pt idx="12339">
                  <c:v>2.5295920809789476</c:v>
                </c:pt>
                <c:pt idx="12340">
                  <c:v>2.5300477096178144</c:v>
                </c:pt>
                <c:pt idx="12341">
                  <c:v>2.5305032303900532</c:v>
                </c:pt>
                <c:pt idx="12342">
                  <c:v>2.53095885902892</c:v>
                </c:pt>
                <c:pt idx="12343">
                  <c:v>2.5314144876677873</c:v>
                </c:pt>
                <c:pt idx="12344">
                  <c:v>2.5318700084400256</c:v>
                </c:pt>
                <c:pt idx="12345">
                  <c:v>2.5323256370788925</c:v>
                </c:pt>
                <c:pt idx="12346">
                  <c:v>2.5327812657177597</c:v>
                </c:pt>
                <c:pt idx="12347">
                  <c:v>2.5332367864899981</c:v>
                </c:pt>
                <c:pt idx="12348">
                  <c:v>2.5336924151288653</c:v>
                </c:pt>
                <c:pt idx="12349">
                  <c:v>2.5341484752342462</c:v>
                </c:pt>
                <c:pt idx="12350">
                  <c:v>2.5346041038731135</c:v>
                </c:pt>
                <c:pt idx="12351">
                  <c:v>2.5350596246453518</c:v>
                </c:pt>
                <c:pt idx="12352">
                  <c:v>2.5355152532842191</c:v>
                </c:pt>
                <c:pt idx="12353">
                  <c:v>2.535970881923086</c:v>
                </c:pt>
                <c:pt idx="12354">
                  <c:v>2.5364264026953247</c:v>
                </c:pt>
                <c:pt idx="12355">
                  <c:v>2.5368820313341915</c:v>
                </c:pt>
                <c:pt idx="12356">
                  <c:v>2.5373375521064299</c:v>
                </c:pt>
                <c:pt idx="12357">
                  <c:v>2.5377931807452971</c:v>
                </c:pt>
                <c:pt idx="12358">
                  <c:v>2.538248809384164</c:v>
                </c:pt>
                <c:pt idx="12359">
                  <c:v>2.5387043301564027</c:v>
                </c:pt>
                <c:pt idx="12360">
                  <c:v>2.5391599587952696</c:v>
                </c:pt>
                <c:pt idx="12361">
                  <c:v>2.5396160189006509</c:v>
                </c:pt>
                <c:pt idx="12362">
                  <c:v>2.5400716475395178</c:v>
                </c:pt>
                <c:pt idx="12363">
                  <c:v>2.5405271683117565</c:v>
                </c:pt>
                <c:pt idx="12364">
                  <c:v>2.5409827969506233</c:v>
                </c:pt>
                <c:pt idx="12365">
                  <c:v>2.5414384255894906</c:v>
                </c:pt>
                <c:pt idx="12366">
                  <c:v>2.5418939463617289</c:v>
                </c:pt>
                <c:pt idx="12367">
                  <c:v>2.5423495750005958</c:v>
                </c:pt>
                <c:pt idx="12368">
                  <c:v>2.5428052036394631</c:v>
                </c:pt>
                <c:pt idx="12369">
                  <c:v>2.5432607244117014</c:v>
                </c:pt>
                <c:pt idx="12370">
                  <c:v>2.5437163530505686</c:v>
                </c:pt>
                <c:pt idx="12371">
                  <c:v>2.5441719816894355</c:v>
                </c:pt>
                <c:pt idx="12372">
                  <c:v>2.5446275024616742</c:v>
                </c:pt>
                <c:pt idx="12373">
                  <c:v>2.5450831311005411</c:v>
                </c:pt>
                <c:pt idx="12374">
                  <c:v>2.5455391912059224</c:v>
                </c:pt>
                <c:pt idx="12375">
                  <c:v>2.5459948198447893</c:v>
                </c:pt>
                <c:pt idx="12376">
                  <c:v>2.5464503406170276</c:v>
                </c:pt>
                <c:pt idx="12377">
                  <c:v>2.5379276032427276</c:v>
                </c:pt>
                <c:pt idx="12378">
                  <c:v>2.5463508996424316</c:v>
                </c:pt>
                <c:pt idx="12379">
                  <c:v>2.5737816824034336</c:v>
                </c:pt>
                <c:pt idx="12380">
                  <c:v>2.5920087952267306</c:v>
                </c:pt>
                <c:pt idx="12381">
                  <c:v>2.6102203584186712</c:v>
                </c:pt>
                <c:pt idx="12382">
                  <c:v>2.6096577677634718</c:v>
                </c:pt>
                <c:pt idx="12383">
                  <c:v>2.581906585202864</c:v>
                </c:pt>
                <c:pt idx="12384">
                  <c:v>2.5744237539304433</c:v>
                </c:pt>
                <c:pt idx="12385">
                  <c:v>2.582865</c:v>
                </c:pt>
                <c:pt idx="12386">
                  <c:v>2.5837655099823231</c:v>
                </c:pt>
                <c:pt idx="12387">
                  <c:v>2.5854207554850785</c:v>
                </c:pt>
                <c:pt idx="12388">
                  <c:v>2.5870756091210008</c:v>
                </c:pt>
                <c:pt idx="12389">
                  <c:v>2.5887308546237566</c:v>
                </c:pt>
                <c:pt idx="12390">
                  <c:v>2.590386100126512</c:v>
                </c:pt>
                <c:pt idx="12391">
                  <c:v>2.5920409537624347</c:v>
                </c:pt>
                <c:pt idx="12392">
                  <c:v>2.5936961992651901</c:v>
                </c:pt>
                <c:pt idx="12393">
                  <c:v>2.5953514447679455</c:v>
                </c:pt>
                <c:pt idx="12394">
                  <c:v>2.5970062984038682</c:v>
                </c:pt>
                <c:pt idx="12395">
                  <c:v>2.5986615439066236</c:v>
                </c:pt>
                <c:pt idx="12396">
                  <c:v>2.600316789409379</c:v>
                </c:pt>
                <c:pt idx="12397">
                  <c:v>2.6019716430453017</c:v>
                </c:pt>
                <c:pt idx="12398">
                  <c:v>2.6036268885480571</c:v>
                </c:pt>
                <c:pt idx="12399">
                  <c:v>2.6317672376954007</c:v>
                </c:pt>
                <c:pt idx="12400">
                  <c:v>2.6334220913313229</c:v>
                </c:pt>
                <c:pt idx="12401">
                  <c:v>2.6350773368340787</c:v>
                </c:pt>
                <c:pt idx="12402">
                  <c:v>2.6367325823368342</c:v>
                </c:pt>
                <c:pt idx="12403">
                  <c:v>2.6383874359727564</c:v>
                </c:pt>
                <c:pt idx="12404">
                  <c:v>2.6400426814755122</c:v>
                </c:pt>
                <c:pt idx="12405">
                  <c:v>2.6416979269782677</c:v>
                </c:pt>
                <c:pt idx="12406">
                  <c:v>2.6433527806141903</c:v>
                </c:pt>
                <c:pt idx="12407">
                  <c:v>2.6450080261169457</c:v>
                </c:pt>
                <c:pt idx="12408">
                  <c:v>2.6466648390870335</c:v>
                </c:pt>
                <c:pt idx="12409">
                  <c:v>2.6483196927229558</c:v>
                </c:pt>
                <c:pt idx="12410">
                  <c:v>2.6499749382257116</c:v>
                </c:pt>
                <c:pt idx="12411">
                  <c:v>2.651630183728467</c:v>
                </c:pt>
                <c:pt idx="12412">
                  <c:v>2.6532850373643893</c:v>
                </c:pt>
                <c:pt idx="12413">
                  <c:v>2.6549402828671451</c:v>
                </c:pt>
                <c:pt idx="12414">
                  <c:v>2.6565955283699005</c:v>
                </c:pt>
                <c:pt idx="12415">
                  <c:v>2.6582503820058232</c:v>
                </c:pt>
                <c:pt idx="12416">
                  <c:v>2.6599056275085786</c:v>
                </c:pt>
                <c:pt idx="12417">
                  <c:v>2.661560873011334</c:v>
                </c:pt>
                <c:pt idx="12418">
                  <c:v>2.6632157266472567</c:v>
                </c:pt>
                <c:pt idx="12419">
                  <c:v>2.6648709721500121</c:v>
                </c:pt>
                <c:pt idx="12420">
                  <c:v>2.6665277851200999</c:v>
                </c:pt>
                <c:pt idx="12421">
                  <c:v>2.6681830306228553</c:v>
                </c:pt>
                <c:pt idx="12422">
                  <c:v>2.669837884258778</c:v>
                </c:pt>
                <c:pt idx="12423">
                  <c:v>2.6714931297615334</c:v>
                </c:pt>
                <c:pt idx="12424">
                  <c:v>2.6731483752642888</c:v>
                </c:pt>
                <c:pt idx="12425">
                  <c:v>2.6405008947368418</c:v>
                </c:pt>
                <c:pt idx="12426">
                  <c:v>2.6371319999999998</c:v>
                </c:pt>
                <c:pt idx="12427">
                  <c:v>2.70384942124105</c:v>
                </c:pt>
                <c:pt idx="12428">
                  <c:v>2.6590775207439199</c:v>
                </c:pt>
                <c:pt idx="12429">
                  <c:v>2.6721348699690401</c:v>
                </c:pt>
                <c:pt idx="12430">
                  <c:v>2.6562528639618139</c:v>
                </c:pt>
                <c:pt idx="12431">
                  <c:v>2.6724052060085839</c:v>
                </c:pt>
                <c:pt idx="12432">
                  <c:v>2.6906106804000953</c:v>
                </c:pt>
                <c:pt idx="12433">
                  <c:v>2.6390861430615162</c:v>
                </c:pt>
                <c:pt idx="12434">
                  <c:v>2.6368203489754558</c:v>
                </c:pt>
                <c:pt idx="12435">
                  <c:v>2.6364970646120778</c:v>
                </c:pt>
                <c:pt idx="12436">
                  <c:v>2.6361737802486997</c:v>
                </c:pt>
                <c:pt idx="12437">
                  <c:v>2.6358505724204457</c:v>
                </c:pt>
                <c:pt idx="12438">
                  <c:v>2.6355272880570682</c:v>
                </c:pt>
                <c:pt idx="12439">
                  <c:v>2.6352040036936901</c:v>
                </c:pt>
                <c:pt idx="12440">
                  <c:v>2.6348807958654361</c:v>
                </c:pt>
                <c:pt idx="12441">
                  <c:v>2.6345575115020581</c:v>
                </c:pt>
                <c:pt idx="12442">
                  <c:v>2.6342342271386805</c:v>
                </c:pt>
                <c:pt idx="12443">
                  <c:v>2.6339110193104265</c:v>
                </c:pt>
                <c:pt idx="12444">
                  <c:v>2.6335877349470485</c:v>
                </c:pt>
                <c:pt idx="12445">
                  <c:v>2.6332641444431748</c:v>
                </c:pt>
                <c:pt idx="12446">
                  <c:v>2.6329408600797972</c:v>
                </c:pt>
                <c:pt idx="12447">
                  <c:v>2.6326176522515432</c:v>
                </c:pt>
                <c:pt idx="12448">
                  <c:v>2.6322943678881652</c:v>
                </c:pt>
                <c:pt idx="12449">
                  <c:v>2.6319710835247871</c:v>
                </c:pt>
                <c:pt idx="12450">
                  <c:v>2.6316478756965336</c:v>
                </c:pt>
                <c:pt idx="12451">
                  <c:v>2.6313245913331555</c:v>
                </c:pt>
                <c:pt idx="12452">
                  <c:v>2.6310013069697775</c:v>
                </c:pt>
                <c:pt idx="12453">
                  <c:v>2.6306780991415235</c:v>
                </c:pt>
                <c:pt idx="12454">
                  <c:v>2.6303548147781459</c:v>
                </c:pt>
                <c:pt idx="12455">
                  <c:v>2.6300315304147679</c:v>
                </c:pt>
                <c:pt idx="12456">
                  <c:v>2.6297083225865139</c:v>
                </c:pt>
                <c:pt idx="12457">
                  <c:v>2.6293850382231359</c:v>
                </c:pt>
                <c:pt idx="12458">
                  <c:v>2.6290614477192626</c:v>
                </c:pt>
                <c:pt idx="12459">
                  <c:v>2.6287382398910086</c:v>
                </c:pt>
                <c:pt idx="12460">
                  <c:v>2.6284149555276306</c:v>
                </c:pt>
                <c:pt idx="12461">
                  <c:v>2.6280916711642526</c:v>
                </c:pt>
                <c:pt idx="12462">
                  <c:v>2.627768463335999</c:v>
                </c:pt>
                <c:pt idx="12463">
                  <c:v>2.627445178972621</c:v>
                </c:pt>
                <c:pt idx="12464">
                  <c:v>2.6271218946092429</c:v>
                </c:pt>
                <c:pt idx="12465">
                  <c:v>2.6267986867809889</c:v>
                </c:pt>
                <c:pt idx="12466">
                  <c:v>2.6264754024176113</c:v>
                </c:pt>
                <c:pt idx="12467">
                  <c:v>2.6261521180542333</c:v>
                </c:pt>
                <c:pt idx="12468">
                  <c:v>2.6258289102259793</c:v>
                </c:pt>
                <c:pt idx="12469">
                  <c:v>2.6255056258626013</c:v>
                </c:pt>
                <c:pt idx="12470">
                  <c:v>2.6251820353587281</c:v>
                </c:pt>
                <c:pt idx="12471">
                  <c:v>2.62485875099535</c:v>
                </c:pt>
                <c:pt idx="12472">
                  <c:v>2.624535543167096</c:v>
                </c:pt>
                <c:pt idx="12473">
                  <c:v>2.624212258803718</c:v>
                </c:pt>
                <c:pt idx="12474">
                  <c:v>2.6238889744403404</c:v>
                </c:pt>
                <c:pt idx="12475">
                  <c:v>2.6235657666120864</c:v>
                </c:pt>
                <c:pt idx="12476">
                  <c:v>2.6232424822487084</c:v>
                </c:pt>
                <c:pt idx="12477">
                  <c:v>2.6229191978853303</c:v>
                </c:pt>
                <c:pt idx="12478">
                  <c:v>2.6225959900570768</c:v>
                </c:pt>
                <c:pt idx="12479">
                  <c:v>2.6222727056936987</c:v>
                </c:pt>
                <c:pt idx="12480">
                  <c:v>2.6219494213303207</c:v>
                </c:pt>
                <c:pt idx="12481">
                  <c:v>2.6216262135020667</c:v>
                </c:pt>
                <c:pt idx="12482">
                  <c:v>2.6213029291386891</c:v>
                </c:pt>
                <c:pt idx="12483">
                  <c:v>2.6209793386348155</c:v>
                </c:pt>
                <c:pt idx="12484">
                  <c:v>2.6206561308065615</c:v>
                </c:pt>
                <c:pt idx="12485">
                  <c:v>2.6203328464431834</c:v>
                </c:pt>
                <c:pt idx="12486">
                  <c:v>2.6200095620798058</c:v>
                </c:pt>
                <c:pt idx="12487">
                  <c:v>2.6196863542515518</c:v>
                </c:pt>
                <c:pt idx="12488">
                  <c:v>2.6193630698881738</c:v>
                </c:pt>
                <c:pt idx="12489">
                  <c:v>2.619043</c:v>
                </c:pt>
                <c:pt idx="12490">
                  <c:v>2.6196553094159714</c:v>
                </c:pt>
                <c:pt idx="12491">
                  <c:v>2.654789693371483</c:v>
                </c:pt>
                <c:pt idx="12492">
                  <c:v>2.6376926986170717</c:v>
                </c:pt>
                <c:pt idx="12493">
                  <c:v>2.6565925692491059</c:v>
                </c:pt>
                <c:pt idx="12494">
                  <c:v>2.6889750271816881</c:v>
                </c:pt>
                <c:pt idx="12495">
                  <c:v>2.6371319999999998</c:v>
                </c:pt>
                <c:pt idx="12496">
                  <c:v>2.6403924414779496</c:v>
                </c:pt>
                <c:pt idx="12497">
                  <c:v>2.691408</c:v>
                </c:pt>
                <c:pt idx="12498">
                  <c:v>2.6913339471502318</c:v>
                </c:pt>
                <c:pt idx="12499">
                  <c:v>2.6903249173520987</c:v>
                </c:pt>
                <c:pt idx="12500">
                  <c:v>2.6893161264341261</c:v>
                </c:pt>
                <c:pt idx="12501">
                  <c:v>2.688307096635993</c:v>
                </c:pt>
                <c:pt idx="12502">
                  <c:v>2.6872980668378594</c:v>
                </c:pt>
                <c:pt idx="12503">
                  <c:v>2.6862892759198869</c:v>
                </c:pt>
                <c:pt idx="12504">
                  <c:v>2.6852802461217538</c:v>
                </c:pt>
                <c:pt idx="12505">
                  <c:v>2.6842712163236206</c:v>
                </c:pt>
                <c:pt idx="12506">
                  <c:v>2.6832624254056481</c:v>
                </c:pt>
                <c:pt idx="12507">
                  <c:v>2.682253395607515</c:v>
                </c:pt>
                <c:pt idx="12508">
                  <c:v>2.6812434102887397</c:v>
                </c:pt>
                <c:pt idx="12509">
                  <c:v>2.6802346193707671</c:v>
                </c:pt>
                <c:pt idx="12510">
                  <c:v>2.679225589572634</c:v>
                </c:pt>
                <c:pt idx="12511">
                  <c:v>2.6782165597745005</c:v>
                </c:pt>
                <c:pt idx="12512">
                  <c:v>2.6772077688565279</c:v>
                </c:pt>
                <c:pt idx="12513">
                  <c:v>2.6761987390583948</c:v>
                </c:pt>
                <c:pt idx="12514">
                  <c:v>2.6751897092602617</c:v>
                </c:pt>
                <c:pt idx="12515">
                  <c:v>2.6741809183422891</c:v>
                </c:pt>
                <c:pt idx="12516">
                  <c:v>2.673171888544156</c:v>
                </c:pt>
                <c:pt idx="12517">
                  <c:v>2.6721628587460229</c:v>
                </c:pt>
                <c:pt idx="12518">
                  <c:v>2.6711540678280503</c:v>
                </c:pt>
                <c:pt idx="12519">
                  <c:v>2.6701450380299172</c:v>
                </c:pt>
                <c:pt idx="12520">
                  <c:v>2.6691350527111415</c:v>
                </c:pt>
                <c:pt idx="12521">
                  <c:v>2.6681260229130084</c:v>
                </c:pt>
                <c:pt idx="12522">
                  <c:v>2.6671172319950358</c:v>
                </c:pt>
                <c:pt idx="12523">
                  <c:v>2.6661082021969027</c:v>
                </c:pt>
                <c:pt idx="12524">
                  <c:v>2.6650991723987696</c:v>
                </c:pt>
                <c:pt idx="12525">
                  <c:v>2.664090381480797</c:v>
                </c:pt>
                <c:pt idx="12526">
                  <c:v>2.6630813516826639</c:v>
                </c:pt>
                <c:pt idx="12527">
                  <c:v>2.6620723218845308</c:v>
                </c:pt>
                <c:pt idx="12528">
                  <c:v>2.6610635309665582</c:v>
                </c:pt>
                <c:pt idx="12529">
                  <c:v>2.6600545011684247</c:v>
                </c:pt>
                <c:pt idx="12530">
                  <c:v>2.6590454713702916</c:v>
                </c:pt>
                <c:pt idx="12531">
                  <c:v>2.658036680452319</c:v>
                </c:pt>
                <c:pt idx="12532">
                  <c:v>2.6570276506541859</c:v>
                </c:pt>
                <c:pt idx="12533">
                  <c:v>2.6560176653354106</c:v>
                </c:pt>
                <c:pt idx="12534">
                  <c:v>2.6475609942775393</c:v>
                </c:pt>
                <c:pt idx="12535">
                  <c:v>2.6269617896995707</c:v>
                </c:pt>
                <c:pt idx="12536">
                  <c:v>2.6552210000000001</c:v>
                </c:pt>
                <c:pt idx="12537">
                  <c:v>2.6467952774731822</c:v>
                </c:pt>
                <c:pt idx="12538">
                  <c:v>2.6277208893657606</c:v>
                </c:pt>
                <c:pt idx="12539">
                  <c:v>2.6507526633285647</c:v>
                </c:pt>
                <c:pt idx="12540">
                  <c:v>2.6325396793802143</c:v>
                </c:pt>
                <c:pt idx="12541">
                  <c:v>2.6237614945159753</c:v>
                </c:pt>
                <c:pt idx="12542">
                  <c:v>2.6322841134954698</c:v>
                </c:pt>
                <c:pt idx="12543">
                  <c:v>2.619346406709091</c:v>
                </c:pt>
                <c:pt idx="12544">
                  <c:v>2.6204579331090909</c:v>
                </c:pt>
                <c:pt idx="12545">
                  <c:v>2.621570512090909</c:v>
                </c:pt>
                <c:pt idx="12546">
                  <c:v>2.6226820384909093</c:v>
                </c:pt>
                <c:pt idx="12547">
                  <c:v>2.6237933017454544</c:v>
                </c:pt>
                <c:pt idx="12548">
                  <c:v>2.6249048281454543</c:v>
                </c:pt>
                <c:pt idx="12549">
                  <c:v>2.6260163545454547</c:v>
                </c:pt>
                <c:pt idx="12550">
                  <c:v>2.6271276177999998</c:v>
                </c:pt>
                <c:pt idx="12551">
                  <c:v>2.6282391442000002</c:v>
                </c:pt>
                <c:pt idx="12552">
                  <c:v>2.6293506706000001</c:v>
                </c:pt>
                <c:pt idx="12553">
                  <c:v>2.6304619338545456</c:v>
                </c:pt>
                <c:pt idx="12554">
                  <c:v>2.6315734602545455</c:v>
                </c:pt>
                <c:pt idx="12555">
                  <c:v>2.6326849866545454</c:v>
                </c:pt>
                <c:pt idx="12556">
                  <c:v>2.633796249909091</c:v>
                </c:pt>
                <c:pt idx="12557">
                  <c:v>2.6349077763090909</c:v>
                </c:pt>
                <c:pt idx="12558">
                  <c:v>2.6360203552909089</c:v>
                </c:pt>
                <c:pt idx="12559">
                  <c:v>2.6371316185454545</c:v>
                </c:pt>
                <c:pt idx="12560">
                  <c:v>2.6382431449454544</c:v>
                </c:pt>
                <c:pt idx="12561">
                  <c:v>2.6393546713454548</c:v>
                </c:pt>
                <c:pt idx="12562">
                  <c:v>2.6404659345999999</c:v>
                </c:pt>
                <c:pt idx="12563">
                  <c:v>2.6415774609999998</c:v>
                </c:pt>
                <c:pt idx="12564">
                  <c:v>2.6426889874000001</c:v>
                </c:pt>
                <c:pt idx="12565">
                  <c:v>2.6438002506545453</c:v>
                </c:pt>
                <c:pt idx="12566">
                  <c:v>2.6449117770545456</c:v>
                </c:pt>
                <c:pt idx="12567">
                  <c:v>2.6460233034545455</c:v>
                </c:pt>
                <c:pt idx="12568">
                  <c:v>2.6471345667090911</c:v>
                </c:pt>
                <c:pt idx="12569">
                  <c:v>2.648246093109091</c:v>
                </c:pt>
                <c:pt idx="12570">
                  <c:v>2.649358672090909</c:v>
                </c:pt>
                <c:pt idx="12571">
                  <c:v>2.6504701984909089</c:v>
                </c:pt>
                <c:pt idx="12572">
                  <c:v>2.6515814617454545</c:v>
                </c:pt>
                <c:pt idx="12573">
                  <c:v>2.6526929881454544</c:v>
                </c:pt>
                <c:pt idx="12574">
                  <c:v>2.6538045145454547</c:v>
                </c:pt>
                <c:pt idx="12575">
                  <c:v>2.6549157777999999</c:v>
                </c:pt>
                <c:pt idx="12576">
                  <c:v>2.6560273042000002</c:v>
                </c:pt>
                <c:pt idx="12577">
                  <c:v>2.6571388306000001</c:v>
                </c:pt>
                <c:pt idx="12578">
                  <c:v>2.6582500938545452</c:v>
                </c:pt>
                <c:pt idx="12579">
                  <c:v>2.6593616202545456</c:v>
                </c:pt>
                <c:pt idx="12580">
                  <c:v>2.6604731466545455</c:v>
                </c:pt>
                <c:pt idx="12581">
                  <c:v>2.6615844099090911</c:v>
                </c:pt>
                <c:pt idx="12582">
                  <c:v>2.662695936309091</c:v>
                </c:pt>
                <c:pt idx="12583">
                  <c:v>2.663808515290909</c:v>
                </c:pt>
                <c:pt idx="12584">
                  <c:v>2.6649197785454546</c:v>
                </c:pt>
                <c:pt idx="12585">
                  <c:v>2.6660313049454545</c:v>
                </c:pt>
                <c:pt idx="12586">
                  <c:v>2.6671428313454544</c:v>
                </c:pt>
                <c:pt idx="12587">
                  <c:v>2.6682540946</c:v>
                </c:pt>
                <c:pt idx="12588">
                  <c:v>2.6693656209999999</c:v>
                </c:pt>
                <c:pt idx="12589">
                  <c:v>2.6704771474000002</c:v>
                </c:pt>
                <c:pt idx="12590">
                  <c:v>2.6715884106545453</c:v>
                </c:pt>
                <c:pt idx="12591">
                  <c:v>2.6726999370545457</c:v>
                </c:pt>
                <c:pt idx="12592">
                  <c:v>2.6738114634545456</c:v>
                </c:pt>
                <c:pt idx="12593">
                  <c:v>2.6749227267090907</c:v>
                </c:pt>
                <c:pt idx="12594">
                  <c:v>2.676034253109091</c:v>
                </c:pt>
                <c:pt idx="12595">
                  <c:v>2.6771468320909091</c:v>
                </c:pt>
                <c:pt idx="12596">
                  <c:v>2.678258358490909</c:v>
                </c:pt>
                <c:pt idx="12597">
                  <c:v>2.6793696217454546</c:v>
                </c:pt>
                <c:pt idx="12598">
                  <c:v>2.6804811481454545</c:v>
                </c:pt>
                <c:pt idx="12599">
                  <c:v>2.6815926745454544</c:v>
                </c:pt>
                <c:pt idx="12600">
                  <c:v>2.6827039377999999</c:v>
                </c:pt>
                <c:pt idx="12601">
                  <c:v>2.6838154641999998</c:v>
                </c:pt>
                <c:pt idx="12602">
                  <c:v>2.6849269906000002</c:v>
                </c:pt>
                <c:pt idx="12603">
                  <c:v>2.6860382538545453</c:v>
                </c:pt>
                <c:pt idx="12604">
                  <c:v>2.6871497802545457</c:v>
                </c:pt>
                <c:pt idx="12605">
                  <c:v>2.588707811680572</c:v>
                </c:pt>
                <c:pt idx="12606">
                  <c:v>2.5333800329041489</c:v>
                </c:pt>
                <c:pt idx="12607">
                  <c:v>2.5230002660944204</c:v>
                </c:pt>
                <c:pt idx="12608">
                  <c:v>2.5917238221692491</c:v>
                </c:pt>
                <c:pt idx="12609">
                  <c:v>2.593544152122079</c:v>
                </c:pt>
                <c:pt idx="12610">
                  <c:v>2.582865</c:v>
                </c:pt>
                <c:pt idx="12611">
                  <c:v>2.5958732079160707</c:v>
                </c:pt>
                <c:pt idx="12612">
                  <c:v>2.6009540000000002</c:v>
                </c:pt>
                <c:pt idx="12613">
                  <c:v>2.6012700628175365</c:v>
                </c:pt>
                <c:pt idx="12614">
                  <c:v>2.6017038020447205</c:v>
                </c:pt>
                <c:pt idx="12615">
                  <c:v>2.602137438587429</c:v>
                </c:pt>
                <c:pt idx="12616">
                  <c:v>2.602571177814613</c:v>
                </c:pt>
                <c:pt idx="12617">
                  <c:v>2.603004917041797</c:v>
                </c:pt>
                <c:pt idx="12618">
                  <c:v>2.603438553584505</c:v>
                </c:pt>
                <c:pt idx="12619">
                  <c:v>2.6038722928116895</c:v>
                </c:pt>
                <c:pt idx="12620">
                  <c:v>2.6043060320388736</c:v>
                </c:pt>
                <c:pt idx="12621">
                  <c:v>2.6047396685815816</c:v>
                </c:pt>
                <c:pt idx="12622">
                  <c:v>2.6051734078087661</c:v>
                </c:pt>
                <c:pt idx="12623">
                  <c:v>2.6056071470359501</c:v>
                </c:pt>
                <c:pt idx="12624">
                  <c:v>2.6060407835786581</c:v>
                </c:pt>
                <c:pt idx="12625">
                  <c:v>2.6064745228058426</c:v>
                </c:pt>
                <c:pt idx="12626">
                  <c:v>2.6069086727709312</c:v>
                </c:pt>
                <c:pt idx="12627">
                  <c:v>2.6073424119981157</c:v>
                </c:pt>
                <c:pt idx="12628">
                  <c:v>2.6077760485408237</c:v>
                </c:pt>
                <c:pt idx="12629">
                  <c:v>2.6082097877680077</c:v>
                </c:pt>
                <c:pt idx="12630">
                  <c:v>2.6086435269951922</c:v>
                </c:pt>
                <c:pt idx="12631">
                  <c:v>2.6090771635379002</c:v>
                </c:pt>
                <c:pt idx="12632">
                  <c:v>2.6095109027650842</c:v>
                </c:pt>
                <c:pt idx="12633">
                  <c:v>2.6099446419922687</c:v>
                </c:pt>
                <c:pt idx="12634">
                  <c:v>2.6103782785349767</c:v>
                </c:pt>
                <c:pt idx="12635">
                  <c:v>2.6108120177621608</c:v>
                </c:pt>
                <c:pt idx="12636">
                  <c:v>2.6112457569893452</c:v>
                </c:pt>
                <c:pt idx="12637">
                  <c:v>2.6116793935320533</c:v>
                </c:pt>
                <c:pt idx="12638">
                  <c:v>2.6121135434971419</c:v>
                </c:pt>
                <c:pt idx="12639">
                  <c:v>2.6125472827243259</c:v>
                </c:pt>
                <c:pt idx="12640">
                  <c:v>2.6129809192670344</c:v>
                </c:pt>
                <c:pt idx="12641">
                  <c:v>2.6134146584942184</c:v>
                </c:pt>
                <c:pt idx="12642">
                  <c:v>2.6138483977214024</c:v>
                </c:pt>
                <c:pt idx="12643">
                  <c:v>2.6142820342641109</c:v>
                </c:pt>
                <c:pt idx="12644">
                  <c:v>2.6147157734912949</c:v>
                </c:pt>
                <c:pt idx="12645">
                  <c:v>2.615149512718479</c:v>
                </c:pt>
                <c:pt idx="12646">
                  <c:v>2.6155831492611874</c:v>
                </c:pt>
                <c:pt idx="12647">
                  <c:v>2.6160168884883714</c:v>
                </c:pt>
                <c:pt idx="12648">
                  <c:v>2.6164506277155555</c:v>
                </c:pt>
                <c:pt idx="12649">
                  <c:v>2.6168842642582639</c:v>
                </c:pt>
                <c:pt idx="12650">
                  <c:v>2.617318003485448</c:v>
                </c:pt>
                <c:pt idx="12651">
                  <c:v>2.6177521534505366</c:v>
                </c:pt>
                <c:pt idx="12652">
                  <c:v>2.6181858926777211</c:v>
                </c:pt>
                <c:pt idx="12653">
                  <c:v>2.6186195292204291</c:v>
                </c:pt>
                <c:pt idx="12654">
                  <c:v>2.6203369437291371</c:v>
                </c:pt>
                <c:pt idx="12655">
                  <c:v>2.673311</c:v>
                </c:pt>
                <c:pt idx="12656">
                  <c:v>2.6247882601992552</c:v>
                </c:pt>
                <c:pt idx="12657">
                  <c:v>2.6259176863211731</c:v>
                </c:pt>
                <c:pt idx="12658">
                  <c:v>2.627047112443091</c:v>
                </c:pt>
                <c:pt idx="12659">
                  <c:v>2.628176271181931</c:v>
                </c:pt>
                <c:pt idx="12660">
                  <c:v>2.6293056973038493</c:v>
                </c:pt>
                <c:pt idx="12661">
                  <c:v>2.6304351234257672</c:v>
                </c:pt>
                <c:pt idx="12662">
                  <c:v>2.6315642821646072</c:v>
                </c:pt>
                <c:pt idx="12663">
                  <c:v>2.6326937082865252</c:v>
                </c:pt>
                <c:pt idx="12664">
                  <c:v>2.6338242039407556</c:v>
                </c:pt>
                <c:pt idx="12665">
                  <c:v>2.6349536300626739</c:v>
                </c:pt>
                <c:pt idx="12666">
                  <c:v>2.6360827888015135</c:v>
                </c:pt>
                <c:pt idx="12667">
                  <c:v>2.6372122149234318</c:v>
                </c:pt>
                <c:pt idx="12668">
                  <c:v>2.6383416410453497</c:v>
                </c:pt>
                <c:pt idx="12669">
                  <c:v>2.6394707997841897</c:v>
                </c:pt>
                <c:pt idx="12670">
                  <c:v>2.6406002259061077</c:v>
                </c:pt>
                <c:pt idx="12671">
                  <c:v>2.641729652028026</c:v>
                </c:pt>
                <c:pt idx="12672">
                  <c:v>2.6428588107668656</c:v>
                </c:pt>
                <c:pt idx="12673">
                  <c:v>2.6439882368887839</c:v>
                </c:pt>
                <c:pt idx="12674">
                  <c:v>2.6451176630107018</c:v>
                </c:pt>
                <c:pt idx="12675">
                  <c:v>2.6462468217495418</c:v>
                </c:pt>
                <c:pt idx="12676">
                  <c:v>2.6473773174037722</c:v>
                </c:pt>
                <c:pt idx="12677">
                  <c:v>2.6485067435256902</c:v>
                </c:pt>
                <c:pt idx="12678">
                  <c:v>2.6496359022645302</c:v>
                </c:pt>
                <c:pt idx="12679">
                  <c:v>2.6507653283864485</c:v>
                </c:pt>
                <c:pt idx="12680">
                  <c:v>2.6518947545083664</c:v>
                </c:pt>
                <c:pt idx="12681">
                  <c:v>2.6530239132472064</c:v>
                </c:pt>
                <c:pt idx="12682">
                  <c:v>2.6541533393691243</c:v>
                </c:pt>
                <c:pt idx="12683">
                  <c:v>2.6542249191895113</c:v>
                </c:pt>
                <c:pt idx="12684">
                  <c:v>2.6360149158321411</c:v>
                </c:pt>
                <c:pt idx="12685">
                  <c:v>2.619043</c:v>
                </c:pt>
                <c:pt idx="12686">
                  <c:v>2.6204185401668654</c:v>
                </c:pt>
                <c:pt idx="12687">
                  <c:v>2.6371319999999998</c:v>
                </c:pt>
                <c:pt idx="12688">
                  <c:v>2.6355059740104911</c:v>
                </c:pt>
                <c:pt idx="12689">
                  <c:v>2.6243611087267524</c:v>
                </c:pt>
                <c:pt idx="12690">
                  <c:v>2.6771150586412396</c:v>
                </c:pt>
                <c:pt idx="12691">
                  <c:v>2.7094969999999998</c:v>
                </c:pt>
                <c:pt idx="12692">
                  <c:v>2.708420716159027</c:v>
                </c:pt>
                <c:pt idx="12693">
                  <c:v>2.6993100489360433</c:v>
                </c:pt>
                <c:pt idx="12694">
                  <c:v>2.6902015385945042</c:v>
                </c:pt>
                <c:pt idx="12695">
                  <c:v>2.6810908713715205</c:v>
                </c:pt>
                <c:pt idx="12696">
                  <c:v>2.6786332317044099</c:v>
                </c:pt>
                <c:pt idx="12697">
                  <c:v>2.70393191416309</c:v>
                </c:pt>
                <c:pt idx="12698">
                  <c:v>2.6674881995708155</c:v>
                </c:pt>
                <c:pt idx="12699">
                  <c:v>2.6371319999999998</c:v>
                </c:pt>
                <c:pt idx="12700">
                  <c:v>2.6339669640047676</c:v>
                </c:pt>
                <c:pt idx="12701">
                  <c:v>2.6223511218407247</c:v>
                </c:pt>
                <c:pt idx="12702">
                  <c:v>2.6405695138292797</c:v>
                </c:pt>
                <c:pt idx="12703">
                  <c:v>2.6659080026221691</c:v>
                </c:pt>
                <c:pt idx="12704">
                  <c:v>2.6984321502145923</c:v>
                </c:pt>
                <c:pt idx="12705">
                  <c:v>2.655014541849368</c:v>
                </c:pt>
                <c:pt idx="12706">
                  <c:v>2.6540293748774828</c:v>
                </c:pt>
                <c:pt idx="12707">
                  <c:v>2.6530439746195511</c:v>
                </c:pt>
                <c:pt idx="12708">
                  <c:v>2.6520585743616198</c:v>
                </c:pt>
                <c:pt idx="12709">
                  <c:v>2.6510734073897342</c:v>
                </c:pt>
                <c:pt idx="12710">
                  <c:v>2.6402337712664434</c:v>
                </c:pt>
                <c:pt idx="12711">
                  <c:v>2.6392483710085117</c:v>
                </c:pt>
                <c:pt idx="12712">
                  <c:v>2.6382632040366265</c:v>
                </c:pt>
                <c:pt idx="12713">
                  <c:v>2.6372778037786948</c:v>
                </c:pt>
                <c:pt idx="12714">
                  <c:v>2.6362924035207635</c:v>
                </c:pt>
                <c:pt idx="12715">
                  <c:v>2.6353072365488783</c:v>
                </c:pt>
                <c:pt idx="12716">
                  <c:v>2.6343209031467629</c:v>
                </c:pt>
                <c:pt idx="12717">
                  <c:v>2.6333355028888317</c:v>
                </c:pt>
                <c:pt idx="12718">
                  <c:v>2.632350335916946</c:v>
                </c:pt>
                <c:pt idx="12719">
                  <c:v>2.6313649356590147</c:v>
                </c:pt>
                <c:pt idx="12720">
                  <c:v>2.6303795354010835</c:v>
                </c:pt>
                <c:pt idx="12721">
                  <c:v>2.6293943684291978</c:v>
                </c:pt>
                <c:pt idx="12722">
                  <c:v>2.6284089681712666</c:v>
                </c:pt>
                <c:pt idx="12723">
                  <c:v>2.6274235679133353</c:v>
                </c:pt>
                <c:pt idx="12724">
                  <c:v>2.6264384009414496</c:v>
                </c:pt>
                <c:pt idx="12725">
                  <c:v>2.6254530006835184</c:v>
                </c:pt>
                <c:pt idx="12726">
                  <c:v>2.6244676004255871</c:v>
                </c:pt>
                <c:pt idx="12727">
                  <c:v>2.6234824334537015</c:v>
                </c:pt>
                <c:pt idx="12728">
                  <c:v>2.6224970331957702</c:v>
                </c:pt>
                <c:pt idx="12729">
                  <c:v>2.6215106997936553</c:v>
                </c:pt>
                <c:pt idx="12730">
                  <c:v>2.6205252995357236</c:v>
                </c:pt>
                <c:pt idx="12731">
                  <c:v>2.6195401325638383</c:v>
                </c:pt>
                <c:pt idx="12732">
                  <c:v>2.6185547323059066</c:v>
                </c:pt>
                <c:pt idx="12733">
                  <c:v>2.6175693320479754</c:v>
                </c:pt>
                <c:pt idx="12734">
                  <c:v>2.6165841650760897</c:v>
                </c:pt>
                <c:pt idx="12735">
                  <c:v>2.6155987648181585</c:v>
                </c:pt>
                <c:pt idx="12736">
                  <c:v>2.6146133645602272</c:v>
                </c:pt>
                <c:pt idx="12737">
                  <c:v>2.6136281975883415</c:v>
                </c:pt>
                <c:pt idx="12738">
                  <c:v>2.6126427973304103</c:v>
                </c:pt>
                <c:pt idx="12739">
                  <c:v>2.611657397072479</c:v>
                </c:pt>
                <c:pt idx="12740">
                  <c:v>2.6106722301005933</c:v>
                </c:pt>
                <c:pt idx="12741">
                  <c:v>2.6096858966984784</c:v>
                </c:pt>
                <c:pt idx="12742">
                  <c:v>2.6087004964405471</c:v>
                </c:pt>
                <c:pt idx="12743">
                  <c:v>2.6077153294686615</c:v>
                </c:pt>
                <c:pt idx="12744">
                  <c:v>2.6067299292107302</c:v>
                </c:pt>
                <c:pt idx="12745">
                  <c:v>2.605744528952799</c:v>
                </c:pt>
                <c:pt idx="12746">
                  <c:v>2.6047593619809133</c:v>
                </c:pt>
                <c:pt idx="12747">
                  <c:v>2.603773961722982</c:v>
                </c:pt>
                <c:pt idx="12748">
                  <c:v>2.6027885614650503</c:v>
                </c:pt>
                <c:pt idx="12749">
                  <c:v>2.6018033944931651</c:v>
                </c:pt>
                <c:pt idx="12750">
                  <c:v>2.6009540000000002</c:v>
                </c:pt>
                <c:pt idx="12751">
                  <c:v>2.5956748068669531</c:v>
                </c:pt>
                <c:pt idx="12752">
                  <c:v>2.5813642057701478</c:v>
                </c:pt>
                <c:pt idx="12753">
                  <c:v>2.6588405026227946</c:v>
                </c:pt>
                <c:pt idx="12754">
                  <c:v>2.582865</c:v>
                </c:pt>
                <c:pt idx="12755">
                  <c:v>2.579699209346686</c:v>
                </c:pt>
                <c:pt idx="12756">
                  <c:v>2.5647760000000002</c:v>
                </c:pt>
                <c:pt idx="12757">
                  <c:v>2.5613565537544698</c:v>
                </c:pt>
                <c:pt idx="12758">
                  <c:v>2.5466869999999999</c:v>
                </c:pt>
                <c:pt idx="12759">
                  <c:v>2.5442134807476036</c:v>
                </c:pt>
                <c:pt idx="12760">
                  <c:v>2.5319359891822417</c:v>
                </c:pt>
                <c:pt idx="12761">
                  <c:v>2.5196584976168799</c:v>
                </c:pt>
                <c:pt idx="12762">
                  <c:v>2.5073839126546349</c:v>
                </c:pt>
                <c:pt idx="12763">
                  <c:v>2.4951064210892731</c:v>
                </c:pt>
                <c:pt idx="12764">
                  <c:v>2.5208523590844063</c:v>
                </c:pt>
                <c:pt idx="12765">
                  <c:v>2.5429381816448151</c:v>
                </c:pt>
                <c:pt idx="12766">
                  <c:v>2.5756621793037673</c:v>
                </c:pt>
                <c:pt idx="12767">
                  <c:v>2.5390075906056269</c:v>
                </c:pt>
                <c:pt idx="12768">
                  <c:v>2.5307855976827827</c:v>
                </c:pt>
                <c:pt idx="12769">
                  <c:v>2.533498940167298</c:v>
                </c:pt>
                <c:pt idx="12770">
                  <c:v>2.5362122826518139</c:v>
                </c:pt>
                <c:pt idx="12771">
                  <c:v>2.5389249827730516</c:v>
                </c:pt>
                <c:pt idx="12772">
                  <c:v>2.5416383252575669</c:v>
                </c:pt>
                <c:pt idx="12773">
                  <c:v>2.5443516677420828</c:v>
                </c:pt>
                <c:pt idx="12774">
                  <c:v>2.5470643678633205</c:v>
                </c:pt>
                <c:pt idx="12775">
                  <c:v>2.5497777103478363</c:v>
                </c:pt>
                <c:pt idx="12776">
                  <c:v>2.5524910528323517</c:v>
                </c:pt>
                <c:pt idx="12777">
                  <c:v>2.5552037529535898</c:v>
                </c:pt>
                <c:pt idx="12778">
                  <c:v>2.5579170954381052</c:v>
                </c:pt>
                <c:pt idx="12779">
                  <c:v>2.5606330073757309</c:v>
                </c:pt>
                <c:pt idx="12780">
                  <c:v>2.5633463498602467</c:v>
                </c:pt>
                <c:pt idx="12781">
                  <c:v>2.5660590499814844</c:v>
                </c:pt>
                <c:pt idx="12782">
                  <c:v>2.5687723924660002</c:v>
                </c:pt>
                <c:pt idx="12783">
                  <c:v>2.5714857349505156</c:v>
                </c:pt>
                <c:pt idx="12784">
                  <c:v>2.5741984350717537</c:v>
                </c:pt>
                <c:pt idx="12785">
                  <c:v>2.5769117775562691</c:v>
                </c:pt>
                <c:pt idx="12786">
                  <c:v>2.5796251200407845</c:v>
                </c:pt>
                <c:pt idx="12787">
                  <c:v>2.5823378201620226</c:v>
                </c:pt>
                <c:pt idx="12788">
                  <c:v>2.585051162646538</c:v>
                </c:pt>
                <c:pt idx="12789">
                  <c:v>2.5877638627677761</c:v>
                </c:pt>
                <c:pt idx="12790">
                  <c:v>2.5904772052522915</c:v>
                </c:pt>
                <c:pt idx="12791">
                  <c:v>2.5931931171899176</c:v>
                </c:pt>
                <c:pt idx="12792">
                  <c:v>2.595906459674433</c:v>
                </c:pt>
                <c:pt idx="12793">
                  <c:v>2.5986191597956707</c:v>
                </c:pt>
                <c:pt idx="12794">
                  <c:v>2.6013325022801865</c:v>
                </c:pt>
                <c:pt idx="12795">
                  <c:v>2.6040458447647019</c:v>
                </c:pt>
                <c:pt idx="12796">
                  <c:v>2.6067585448859401</c:v>
                </c:pt>
                <c:pt idx="12797">
                  <c:v>2.6094718873704554</c:v>
                </c:pt>
                <c:pt idx="12798">
                  <c:v>2.6121852298549708</c:v>
                </c:pt>
                <c:pt idx="12799">
                  <c:v>2.614897929976209</c:v>
                </c:pt>
                <c:pt idx="12800">
                  <c:v>2.6176112724607243</c:v>
                </c:pt>
                <c:pt idx="12801">
                  <c:v>2.6203246149452402</c:v>
                </c:pt>
                <c:pt idx="12802">
                  <c:v>2.6230373150664779</c:v>
                </c:pt>
                <c:pt idx="12803">
                  <c:v>2.6257506575509937</c:v>
                </c:pt>
                <c:pt idx="12804">
                  <c:v>2.6284665694886193</c:v>
                </c:pt>
                <c:pt idx="12805">
                  <c:v>2.6311799119731347</c:v>
                </c:pt>
                <c:pt idx="12806">
                  <c:v>2.6338926120943729</c:v>
                </c:pt>
                <c:pt idx="12807">
                  <c:v>2.6366059545788882</c:v>
                </c:pt>
                <c:pt idx="12808">
                  <c:v>2.6393192970634041</c:v>
                </c:pt>
                <c:pt idx="12809">
                  <c:v>2.6420319971846418</c:v>
                </c:pt>
                <c:pt idx="12810">
                  <c:v>2.6447453396691576</c:v>
                </c:pt>
                <c:pt idx="12811">
                  <c:v>2.6474580397903953</c:v>
                </c:pt>
                <c:pt idx="12812">
                  <c:v>2.6501713822749111</c:v>
                </c:pt>
                <c:pt idx="12813">
                  <c:v>2.6528847247594265</c:v>
                </c:pt>
                <c:pt idx="12814">
                  <c:v>2.6476386294706726</c:v>
                </c:pt>
                <c:pt idx="12815">
                  <c:v>2.6036108488316643</c:v>
                </c:pt>
                <c:pt idx="12816">
                  <c:v>2.619043</c:v>
                </c:pt>
                <c:pt idx="12817">
                  <c:v>2.6403891832797428</c:v>
                </c:pt>
                <c:pt idx="12818">
                  <c:v>2.6449218347406513</c:v>
                </c:pt>
                <c:pt idx="12819">
                  <c:v>2.6136752147165261</c:v>
                </c:pt>
                <c:pt idx="12820">
                  <c:v>2.6328860289389069</c:v>
                </c:pt>
                <c:pt idx="12821">
                  <c:v>2.6197630687575391</c:v>
                </c:pt>
                <c:pt idx="12822">
                  <c:v>2.6371319999999998</c:v>
                </c:pt>
                <c:pt idx="12823">
                  <c:v>2.619043</c:v>
                </c:pt>
                <c:pt idx="12824">
                  <c:v>2.619043</c:v>
                </c:pt>
                <c:pt idx="12825">
                  <c:v>2.5964339065331425</c:v>
                </c:pt>
                <c:pt idx="12826">
                  <c:v>2.5825927834537725</c:v>
                </c:pt>
                <c:pt idx="12827">
                  <c:v>2.5821591469110641</c:v>
                </c:pt>
                <c:pt idx="12828">
                  <c:v>2.58172540768388</c:v>
                </c:pt>
                <c:pt idx="12829">
                  <c:v>2.5812912577187914</c:v>
                </c:pt>
                <c:pt idx="12830">
                  <c:v>2.5808575184916069</c:v>
                </c:pt>
                <c:pt idx="12831">
                  <c:v>2.5804238819488989</c:v>
                </c:pt>
                <c:pt idx="12832">
                  <c:v>2.5799901427217149</c:v>
                </c:pt>
                <c:pt idx="12833">
                  <c:v>2.5795565061790069</c:v>
                </c:pt>
                <c:pt idx="12834">
                  <c:v>2.5791227669518224</c:v>
                </c:pt>
                <c:pt idx="12835">
                  <c:v>2.5786890277246384</c:v>
                </c:pt>
                <c:pt idx="12836">
                  <c:v>2.5782553911819304</c:v>
                </c:pt>
                <c:pt idx="12837">
                  <c:v>2.5778216519547459</c:v>
                </c:pt>
                <c:pt idx="12838">
                  <c:v>2.5773879127275618</c:v>
                </c:pt>
                <c:pt idx="12839">
                  <c:v>2.5769542761848538</c:v>
                </c:pt>
                <c:pt idx="12840">
                  <c:v>2.5765205369576694</c:v>
                </c:pt>
                <c:pt idx="12841">
                  <c:v>2.5760863869925807</c:v>
                </c:pt>
                <c:pt idx="12842">
                  <c:v>2.5756526477653963</c:v>
                </c:pt>
                <c:pt idx="12843">
                  <c:v>2.5752190112226883</c:v>
                </c:pt>
                <c:pt idx="12844">
                  <c:v>2.5747852719955042</c:v>
                </c:pt>
                <c:pt idx="12845">
                  <c:v>2.5743515327683197</c:v>
                </c:pt>
                <c:pt idx="12846">
                  <c:v>2.5739178962256117</c:v>
                </c:pt>
                <c:pt idx="12847">
                  <c:v>2.5734841569984277</c:v>
                </c:pt>
                <c:pt idx="12848">
                  <c:v>2.5730504177712432</c:v>
                </c:pt>
                <c:pt idx="12849">
                  <c:v>2.5726167812285352</c:v>
                </c:pt>
                <c:pt idx="12850">
                  <c:v>2.5721830420013512</c:v>
                </c:pt>
                <c:pt idx="12851">
                  <c:v>2.5717493027741667</c:v>
                </c:pt>
                <c:pt idx="12852">
                  <c:v>2.5713156662314587</c:v>
                </c:pt>
                <c:pt idx="12853">
                  <c:v>2.5708819270042746</c:v>
                </c:pt>
                <c:pt idx="12854">
                  <c:v>2.570447777039186</c:v>
                </c:pt>
                <c:pt idx="12855">
                  <c:v>2.5700141404964776</c:v>
                </c:pt>
                <c:pt idx="12856">
                  <c:v>2.5695804012692935</c:v>
                </c:pt>
                <c:pt idx="12857">
                  <c:v>2.5691466620421095</c:v>
                </c:pt>
                <c:pt idx="12858">
                  <c:v>2.5687130254994011</c:v>
                </c:pt>
                <c:pt idx="12859">
                  <c:v>2.568279286272217</c:v>
                </c:pt>
                <c:pt idx="12860">
                  <c:v>2.567845547045033</c:v>
                </c:pt>
                <c:pt idx="12861">
                  <c:v>2.5674119105023245</c:v>
                </c:pt>
                <c:pt idx="12862">
                  <c:v>2.5669781712751405</c:v>
                </c:pt>
                <c:pt idx="12863">
                  <c:v>2.5665444320479565</c:v>
                </c:pt>
                <c:pt idx="12864">
                  <c:v>2.566110795505248</c:v>
                </c:pt>
                <c:pt idx="12865">
                  <c:v>2.565677056278064</c:v>
                </c:pt>
                <c:pt idx="12866">
                  <c:v>2.5652429063129754</c:v>
                </c:pt>
                <c:pt idx="12867">
                  <c:v>2.5648091670857909</c:v>
                </c:pt>
                <c:pt idx="12868">
                  <c:v>2.6152388755364808</c:v>
                </c:pt>
                <c:pt idx="12869">
                  <c:v>2.5851503802145412</c:v>
                </c:pt>
                <c:pt idx="12870">
                  <c:v>2.582865</c:v>
                </c:pt>
                <c:pt idx="12871">
                  <c:v>2.582865</c:v>
                </c:pt>
                <c:pt idx="12872">
                  <c:v>2.6001949003338103</c:v>
                </c:pt>
                <c:pt idx="12873">
                  <c:v>2.5834988696066747</c:v>
                </c:pt>
                <c:pt idx="12874">
                  <c:v>2.6180251163567001</c:v>
                </c:pt>
                <c:pt idx="12875">
                  <c:v>2.5836240996661899</c:v>
                </c:pt>
                <c:pt idx="12876">
                  <c:v>2.6006995897497021</c:v>
                </c:pt>
                <c:pt idx="12877">
                  <c:v>2.6042144361527142</c:v>
                </c:pt>
                <c:pt idx="12878">
                  <c:v>2.6075218526534503</c:v>
                </c:pt>
                <c:pt idx="12879">
                  <c:v>2.6108324011773871</c:v>
                </c:pt>
                <c:pt idx="12880">
                  <c:v>2.614139034672323</c:v>
                </c:pt>
                <c:pt idx="12881">
                  <c:v>2.6174464511730586</c:v>
                </c:pt>
                <c:pt idx="12882">
                  <c:v>2.6001949003338103</c:v>
                </c:pt>
                <c:pt idx="12883">
                  <c:v>2.6306111716738196</c:v>
                </c:pt>
                <c:pt idx="12884">
                  <c:v>2.673311</c:v>
                </c:pt>
                <c:pt idx="12885">
                  <c:v>2.6438996590367192</c:v>
                </c:pt>
                <c:pt idx="12886">
                  <c:v>2.6091143214115404</c:v>
                </c:pt>
                <c:pt idx="12887">
                  <c:v>2.621065345887962</c:v>
                </c:pt>
                <c:pt idx="12888">
                  <c:v>2.6371319999999998</c:v>
                </c:pt>
                <c:pt idx="12889">
                  <c:v>2.6376005357818246</c:v>
                </c:pt>
                <c:pt idx="12890">
                  <c:v>2.6384286090631757</c:v>
                </c:pt>
                <c:pt idx="12891">
                  <c:v>2.6392574665048305</c:v>
                </c:pt>
                <c:pt idx="12892">
                  <c:v>2.6400855397861811</c:v>
                </c:pt>
                <c:pt idx="12893">
                  <c:v>2.640913417027456</c:v>
                </c:pt>
                <c:pt idx="12894">
                  <c:v>2.6417414903088066</c:v>
                </c:pt>
                <c:pt idx="12895">
                  <c:v>2.6425695635901576</c:v>
                </c:pt>
                <c:pt idx="12896">
                  <c:v>2.643397440831432</c:v>
                </c:pt>
                <c:pt idx="12897">
                  <c:v>2.6442255141127831</c:v>
                </c:pt>
                <c:pt idx="12898">
                  <c:v>2.6450535873941337</c:v>
                </c:pt>
                <c:pt idx="12899">
                  <c:v>2.6458814646354085</c:v>
                </c:pt>
                <c:pt idx="12900">
                  <c:v>2.6467095379167591</c:v>
                </c:pt>
                <c:pt idx="12901">
                  <c:v>2.6475376111981097</c:v>
                </c:pt>
                <c:pt idx="12902">
                  <c:v>2.6483654884393846</c:v>
                </c:pt>
                <c:pt idx="12903">
                  <c:v>2.6491935617207352</c:v>
                </c:pt>
                <c:pt idx="12904">
                  <c:v>2.6500224191623905</c:v>
                </c:pt>
                <c:pt idx="12905">
                  <c:v>2.6508502964036649</c:v>
                </c:pt>
                <c:pt idx="12906">
                  <c:v>2.6516783696850159</c:v>
                </c:pt>
                <c:pt idx="12907">
                  <c:v>2.6525064429663665</c:v>
                </c:pt>
                <c:pt idx="12908">
                  <c:v>2.6533343202076414</c:v>
                </c:pt>
                <c:pt idx="12909">
                  <c:v>2.654162393488992</c:v>
                </c:pt>
                <c:pt idx="12910">
                  <c:v>2.6549904667703426</c:v>
                </c:pt>
                <c:pt idx="12911">
                  <c:v>2.6558183440116174</c:v>
                </c:pt>
                <c:pt idx="12912">
                  <c:v>2.656646417292968</c:v>
                </c:pt>
                <c:pt idx="12913">
                  <c:v>2.6574744905743191</c:v>
                </c:pt>
                <c:pt idx="12914">
                  <c:v>2.6583023678155935</c:v>
                </c:pt>
                <c:pt idx="12915">
                  <c:v>2.6591304410969445</c:v>
                </c:pt>
                <c:pt idx="12916">
                  <c:v>2.6599592985385994</c:v>
                </c:pt>
                <c:pt idx="12917">
                  <c:v>2.6607873718199504</c:v>
                </c:pt>
                <c:pt idx="12918">
                  <c:v>2.6616152490612248</c:v>
                </c:pt>
                <c:pt idx="12919">
                  <c:v>2.6624433223425754</c:v>
                </c:pt>
                <c:pt idx="12920">
                  <c:v>2.6632713956239265</c:v>
                </c:pt>
                <c:pt idx="12921">
                  <c:v>2.6640992728652009</c:v>
                </c:pt>
                <c:pt idx="12922">
                  <c:v>2.6649273461465519</c:v>
                </c:pt>
                <c:pt idx="12923">
                  <c:v>2.6657554194279025</c:v>
                </c:pt>
                <c:pt idx="12924">
                  <c:v>2.6665832966691774</c:v>
                </c:pt>
                <c:pt idx="12925">
                  <c:v>2.667411369950528</c:v>
                </c:pt>
                <c:pt idx="12926">
                  <c:v>2.6682394432318786</c:v>
                </c:pt>
                <c:pt idx="12927">
                  <c:v>2.6690673204731534</c:v>
                </c:pt>
                <c:pt idx="12928">
                  <c:v>2.669895393754504</c:v>
                </c:pt>
                <c:pt idx="12929">
                  <c:v>2.6707242511961593</c:v>
                </c:pt>
                <c:pt idx="12930">
                  <c:v>2.6715521284374342</c:v>
                </c:pt>
                <c:pt idx="12931">
                  <c:v>2.6723802017187848</c:v>
                </c:pt>
                <c:pt idx="12932">
                  <c:v>2.6732082750001354</c:v>
                </c:pt>
                <c:pt idx="12933">
                  <c:v>2.673311</c:v>
                </c:pt>
                <c:pt idx="12934">
                  <c:v>2.7054763333333334</c:v>
                </c:pt>
                <c:pt idx="12935">
                  <c:v>2.7257055030996664</c:v>
                </c:pt>
                <c:pt idx="12936">
                  <c:v>2.7112563115613826</c:v>
                </c:pt>
                <c:pt idx="12937">
                  <c:v>2.6930383390557942</c:v>
                </c:pt>
                <c:pt idx="12938">
                  <c:v>2.7245841058655222</c:v>
                </c:pt>
                <c:pt idx="12939">
                  <c:v>2.710872868144969</c:v>
                </c:pt>
                <c:pt idx="12940">
                  <c:v>2.7094969999999998</c:v>
                </c:pt>
                <c:pt idx="12941">
                  <c:v>2.7094969999999998</c:v>
                </c:pt>
                <c:pt idx="12942">
                  <c:v>2.7094969999999998</c:v>
                </c:pt>
                <c:pt idx="12943">
                  <c:v>2.7094969999999998</c:v>
                </c:pt>
                <c:pt idx="12944">
                  <c:v>2.7094969999999998</c:v>
                </c:pt>
                <c:pt idx="12945">
                  <c:v>2.7094969999999998</c:v>
                </c:pt>
                <c:pt idx="12946">
                  <c:v>2.7094969999999998</c:v>
                </c:pt>
                <c:pt idx="12947">
                  <c:v>2.7094969999999998</c:v>
                </c:pt>
                <c:pt idx="12948">
                  <c:v>2.7094969999999998</c:v>
                </c:pt>
                <c:pt idx="12949">
                  <c:v>2.7094969999999998</c:v>
                </c:pt>
                <c:pt idx="12950">
                  <c:v>2.7094969999999998</c:v>
                </c:pt>
                <c:pt idx="12951">
                  <c:v>2.7094969999999998</c:v>
                </c:pt>
                <c:pt idx="12952">
                  <c:v>2.7094969999999998</c:v>
                </c:pt>
                <c:pt idx="12953">
                  <c:v>2.7094969999999998</c:v>
                </c:pt>
                <c:pt idx="12954">
                  <c:v>2.7094969999999998</c:v>
                </c:pt>
                <c:pt idx="12955">
                  <c:v>2.7094969999999998</c:v>
                </c:pt>
                <c:pt idx="12956">
                  <c:v>2.7094969999999998</c:v>
                </c:pt>
                <c:pt idx="12957">
                  <c:v>2.7094969999999998</c:v>
                </c:pt>
                <c:pt idx="12958">
                  <c:v>2.7094969999999998</c:v>
                </c:pt>
                <c:pt idx="12959">
                  <c:v>2.7094969999999998</c:v>
                </c:pt>
                <c:pt idx="12960">
                  <c:v>2.7094969999999998</c:v>
                </c:pt>
                <c:pt idx="12961">
                  <c:v>2.7094969999999998</c:v>
                </c:pt>
                <c:pt idx="12962">
                  <c:v>2.7094969999999998</c:v>
                </c:pt>
                <c:pt idx="12963">
                  <c:v>2.7094969999999998</c:v>
                </c:pt>
                <c:pt idx="12964">
                  <c:v>2.7094969999999998</c:v>
                </c:pt>
                <c:pt idx="12965">
                  <c:v>2.7094969999999998</c:v>
                </c:pt>
                <c:pt idx="12966">
                  <c:v>2.7094969999999998</c:v>
                </c:pt>
                <c:pt idx="12967">
                  <c:v>2.7094969999999998</c:v>
                </c:pt>
                <c:pt idx="12968">
                  <c:v>2.7094969999999998</c:v>
                </c:pt>
                <c:pt idx="12969">
                  <c:v>2.7094969999999998</c:v>
                </c:pt>
                <c:pt idx="12970">
                  <c:v>2.7094969999999998</c:v>
                </c:pt>
                <c:pt idx="12971">
                  <c:v>2.7094969999999998</c:v>
                </c:pt>
                <c:pt idx="12972">
                  <c:v>2.7094969999999998</c:v>
                </c:pt>
                <c:pt idx="12973">
                  <c:v>2.7094969999999998</c:v>
                </c:pt>
                <c:pt idx="12974">
                  <c:v>2.7094969999999998</c:v>
                </c:pt>
                <c:pt idx="12975">
                  <c:v>2.7094969999999998</c:v>
                </c:pt>
                <c:pt idx="12976">
                  <c:v>2.7094969999999998</c:v>
                </c:pt>
                <c:pt idx="12977">
                  <c:v>2.7094969999999998</c:v>
                </c:pt>
                <c:pt idx="12978">
                  <c:v>2.7094969999999998</c:v>
                </c:pt>
                <c:pt idx="12979">
                  <c:v>2.7094969999999998</c:v>
                </c:pt>
                <c:pt idx="12980">
                  <c:v>2.7094969999999998</c:v>
                </c:pt>
                <c:pt idx="12981">
                  <c:v>2.7094969999999998</c:v>
                </c:pt>
                <c:pt idx="12982">
                  <c:v>2.7094969999999998</c:v>
                </c:pt>
                <c:pt idx="12983">
                  <c:v>2.7094969999999998</c:v>
                </c:pt>
                <c:pt idx="12984">
                  <c:v>2.7094969999999998</c:v>
                </c:pt>
                <c:pt idx="12985">
                  <c:v>2.7094969999999998</c:v>
                </c:pt>
                <c:pt idx="12986">
                  <c:v>2.7094969999999998</c:v>
                </c:pt>
                <c:pt idx="12987">
                  <c:v>2.7094969999999998</c:v>
                </c:pt>
                <c:pt idx="12988">
                  <c:v>2.7094969999999998</c:v>
                </c:pt>
                <c:pt idx="12989">
                  <c:v>2.7094969999999998</c:v>
                </c:pt>
                <c:pt idx="12990">
                  <c:v>2.7094969999999998</c:v>
                </c:pt>
                <c:pt idx="12991">
                  <c:v>2.7094969999999998</c:v>
                </c:pt>
                <c:pt idx="12992">
                  <c:v>2.7094969999999998</c:v>
                </c:pt>
                <c:pt idx="12993">
                  <c:v>2.7094969999999998</c:v>
                </c:pt>
                <c:pt idx="12994">
                  <c:v>2.7094969999999998</c:v>
                </c:pt>
                <c:pt idx="12995">
                  <c:v>2.7145605398187884</c:v>
                </c:pt>
                <c:pt idx="12996">
                  <c:v>2.7422694914425425</c:v>
                </c:pt>
                <c:pt idx="12997">
                  <c:v>2.713086087301587</c:v>
                </c:pt>
                <c:pt idx="12998">
                  <c:v>2.7593229145299145</c:v>
                </c:pt>
                <c:pt idx="12999">
                  <c:v>2.7262070648119838</c:v>
                </c:pt>
                <c:pt idx="13000">
                  <c:v>2.7235110054945055</c:v>
                </c:pt>
                <c:pt idx="13001">
                  <c:v>2.7414122686202687</c:v>
                </c:pt>
                <c:pt idx="13002">
                  <c:v>2.7491114782816228</c:v>
                </c:pt>
                <c:pt idx="13003">
                  <c:v>2.7639238708372158</c:v>
                </c:pt>
                <c:pt idx="13004">
                  <c:v>2.7647374785678158</c:v>
                </c:pt>
                <c:pt idx="13005">
                  <c:v>2.7655508936829496</c:v>
                </c:pt>
                <c:pt idx="13006">
                  <c:v>2.7663645014135501</c:v>
                </c:pt>
                <c:pt idx="13007">
                  <c:v>2.7671781091441501</c:v>
                </c:pt>
                <c:pt idx="13008">
                  <c:v>2.7679915242592839</c:v>
                </c:pt>
                <c:pt idx="13009">
                  <c:v>2.7688051319898843</c:v>
                </c:pt>
                <c:pt idx="13010">
                  <c:v>2.7696187397204848</c:v>
                </c:pt>
                <c:pt idx="13011">
                  <c:v>2.7704321548356186</c:v>
                </c:pt>
                <c:pt idx="13012">
                  <c:v>2.7712457625662186</c:v>
                </c:pt>
                <c:pt idx="13013">
                  <c:v>2.7720601407586849</c:v>
                </c:pt>
                <c:pt idx="13014">
                  <c:v>2.7728737484892854</c:v>
                </c:pt>
                <c:pt idx="13015">
                  <c:v>2.7736871636044191</c:v>
                </c:pt>
                <c:pt idx="13016">
                  <c:v>2.7745007713350196</c:v>
                </c:pt>
                <c:pt idx="13017">
                  <c:v>2.7753143790656196</c:v>
                </c:pt>
                <c:pt idx="13018">
                  <c:v>2.7761277941807534</c:v>
                </c:pt>
                <c:pt idx="13019">
                  <c:v>2.7769414019113539</c:v>
                </c:pt>
                <c:pt idx="13020">
                  <c:v>2.7777550096419539</c:v>
                </c:pt>
                <c:pt idx="13021">
                  <c:v>2.7785684247570877</c:v>
                </c:pt>
                <c:pt idx="13022">
                  <c:v>2.7793820324876881</c:v>
                </c:pt>
                <c:pt idx="13023">
                  <c:v>2.7801956402182886</c:v>
                </c:pt>
                <c:pt idx="13024">
                  <c:v>2.7810090553334224</c:v>
                </c:pt>
                <c:pt idx="13025">
                  <c:v>2.7818226630640224</c:v>
                </c:pt>
                <c:pt idx="13026">
                  <c:v>2.7826370412564887</c:v>
                </c:pt>
                <c:pt idx="13027">
                  <c:v>2.7834504563716225</c:v>
                </c:pt>
                <c:pt idx="13028">
                  <c:v>2.7842640641022229</c:v>
                </c:pt>
                <c:pt idx="13029">
                  <c:v>2.7850776718328234</c:v>
                </c:pt>
                <c:pt idx="13030">
                  <c:v>2.7858910869479572</c:v>
                </c:pt>
                <c:pt idx="13031">
                  <c:v>2.7867046946785572</c:v>
                </c:pt>
                <c:pt idx="13032">
                  <c:v>2.7875183024091577</c:v>
                </c:pt>
                <c:pt idx="13033">
                  <c:v>2.7883317175242914</c:v>
                </c:pt>
                <c:pt idx="13034">
                  <c:v>2.7891453252548914</c:v>
                </c:pt>
                <c:pt idx="13035">
                  <c:v>2.7899589329854919</c:v>
                </c:pt>
                <c:pt idx="13036">
                  <c:v>2.7907723481006257</c:v>
                </c:pt>
                <c:pt idx="13037">
                  <c:v>2.7915859558312262</c:v>
                </c:pt>
                <c:pt idx="13038">
                  <c:v>2.7924003340236925</c:v>
                </c:pt>
                <c:pt idx="13039">
                  <c:v>2.7932139417542925</c:v>
                </c:pt>
                <c:pt idx="13040">
                  <c:v>2.7940273568694263</c:v>
                </c:pt>
                <c:pt idx="13041">
                  <c:v>2.7948409646000267</c:v>
                </c:pt>
                <c:pt idx="13042">
                  <c:v>2.7956545723306272</c:v>
                </c:pt>
                <c:pt idx="13043">
                  <c:v>2.796467987445761</c:v>
                </c:pt>
                <c:pt idx="13044">
                  <c:v>2.797281595176361</c:v>
                </c:pt>
                <c:pt idx="13045">
                  <c:v>2.7980952029069615</c:v>
                </c:pt>
                <c:pt idx="13046">
                  <c:v>2.7989086180220952</c:v>
                </c:pt>
                <c:pt idx="13047">
                  <c:v>2.7997222257526957</c:v>
                </c:pt>
                <c:pt idx="13048">
                  <c:v>2.7999420000000002</c:v>
                </c:pt>
                <c:pt idx="13049">
                  <c:v>2.7731038746126342</c:v>
                </c:pt>
                <c:pt idx="13050">
                  <c:v>2.7773113412017167</c:v>
                </c:pt>
                <c:pt idx="13051">
                  <c:v>2.7955469854554127</c:v>
                </c:pt>
                <c:pt idx="13052">
                  <c:v>2.813757770202622</c:v>
                </c:pt>
                <c:pt idx="13053">
                  <c:v>2.7901427134000953</c:v>
                </c:pt>
                <c:pt idx="13054">
                  <c:v>2.7959265352885074</c:v>
                </c:pt>
                <c:pt idx="13055">
                  <c:v>2.7857433857892229</c:v>
                </c:pt>
                <c:pt idx="13056">
                  <c:v>2.7818529999999999</c:v>
                </c:pt>
                <c:pt idx="13057">
                  <c:v>2.7853558164692287</c:v>
                </c:pt>
                <c:pt idx="13058">
                  <c:v>2.789770138746027</c:v>
                </c:pt>
                <c:pt idx="13059">
                  <c:v>2.7941855063276511</c:v>
                </c:pt>
                <c:pt idx="13060">
                  <c:v>2.7986008739092747</c:v>
                </c:pt>
                <c:pt idx="13061">
                  <c:v>2.749232431466031</c:v>
                </c:pt>
                <c:pt idx="13062">
                  <c:v>2.7916134690033383</c:v>
                </c:pt>
                <c:pt idx="13063">
                  <c:v>2.7791745858369099</c:v>
                </c:pt>
                <c:pt idx="13064">
                  <c:v>2.7899208233611446</c:v>
                </c:pt>
                <c:pt idx="13065">
                  <c:v>2.7999420000000002</c:v>
                </c:pt>
                <c:pt idx="13066">
                  <c:v>2.7999420000000002</c:v>
                </c:pt>
                <c:pt idx="13067">
                  <c:v>2.7999420000000002</c:v>
                </c:pt>
                <c:pt idx="13068">
                  <c:v>2.772778308536004</c:v>
                </c:pt>
                <c:pt idx="13069">
                  <c:v>2.7774883272076374</c:v>
                </c:pt>
                <c:pt idx="13070">
                  <c:v>2.8095357611336031</c:v>
                </c:pt>
                <c:pt idx="13071">
                  <c:v>2.7901082088698139</c:v>
                </c:pt>
                <c:pt idx="13072">
                  <c:v>2.7822052444925256</c:v>
                </c:pt>
                <c:pt idx="13073">
                  <c:v>2.7826606717151847</c:v>
                </c:pt>
                <c:pt idx="13074">
                  <c:v>2.7831159911188994</c:v>
                </c:pt>
                <c:pt idx="13075">
                  <c:v>2.7835718496173376</c:v>
                </c:pt>
                <c:pt idx="13076">
                  <c:v>2.7840272768399972</c:v>
                </c:pt>
                <c:pt idx="13077">
                  <c:v>2.7844825962437119</c:v>
                </c:pt>
                <c:pt idx="13078">
                  <c:v>2.784938023466371</c:v>
                </c:pt>
                <c:pt idx="13079">
                  <c:v>2.7853934506890301</c:v>
                </c:pt>
                <c:pt idx="13080">
                  <c:v>2.7858487700927448</c:v>
                </c:pt>
                <c:pt idx="13081">
                  <c:v>2.7863041973154044</c:v>
                </c:pt>
                <c:pt idx="13082">
                  <c:v>2.7867596245380635</c:v>
                </c:pt>
                <c:pt idx="13083">
                  <c:v>2.7872149439417782</c:v>
                </c:pt>
                <c:pt idx="13084">
                  <c:v>2.7876703711644373</c:v>
                </c:pt>
                <c:pt idx="13085">
                  <c:v>2.7881257983870968</c:v>
                </c:pt>
                <c:pt idx="13086">
                  <c:v>2.7885811177908115</c:v>
                </c:pt>
                <c:pt idx="13087">
                  <c:v>2.7890365450134706</c:v>
                </c:pt>
                <c:pt idx="13088">
                  <c:v>2.7894924035119089</c:v>
                </c:pt>
                <c:pt idx="13089">
                  <c:v>2.7899478307345684</c:v>
                </c:pt>
                <c:pt idx="13090">
                  <c:v>2.7904031501382831</c:v>
                </c:pt>
                <c:pt idx="13091">
                  <c:v>2.7908585773609422</c:v>
                </c:pt>
                <c:pt idx="13092">
                  <c:v>2.7913140045836018</c:v>
                </c:pt>
                <c:pt idx="13093">
                  <c:v>2.791769323987316</c:v>
                </c:pt>
                <c:pt idx="13094">
                  <c:v>2.7922247512099756</c:v>
                </c:pt>
                <c:pt idx="13095">
                  <c:v>2.7926801784326347</c:v>
                </c:pt>
                <c:pt idx="13096">
                  <c:v>2.7931354978363494</c:v>
                </c:pt>
                <c:pt idx="13097">
                  <c:v>2.7935909250590085</c:v>
                </c:pt>
                <c:pt idx="13098">
                  <c:v>2.7940463522816681</c:v>
                </c:pt>
                <c:pt idx="13099">
                  <c:v>2.7945016716853828</c:v>
                </c:pt>
                <c:pt idx="13100">
                  <c:v>2.794957530183821</c:v>
                </c:pt>
                <c:pt idx="13101">
                  <c:v>2.7954129574064801</c:v>
                </c:pt>
                <c:pt idx="13102">
                  <c:v>2.7958682768101948</c:v>
                </c:pt>
                <c:pt idx="13103">
                  <c:v>2.7963237040328544</c:v>
                </c:pt>
                <c:pt idx="13104">
                  <c:v>2.7967791312555135</c:v>
                </c:pt>
                <c:pt idx="13105">
                  <c:v>2.7972344506592282</c:v>
                </c:pt>
                <c:pt idx="13106">
                  <c:v>2.7976898778818873</c:v>
                </c:pt>
                <c:pt idx="13107">
                  <c:v>2.7981453051045468</c:v>
                </c:pt>
                <c:pt idx="13108">
                  <c:v>2.7986006245082615</c:v>
                </c:pt>
                <c:pt idx="13109">
                  <c:v>2.7990560517309206</c:v>
                </c:pt>
                <c:pt idx="13110">
                  <c:v>2.7995114789535802</c:v>
                </c:pt>
                <c:pt idx="13111">
                  <c:v>2.7802051641393617</c:v>
                </c:pt>
                <c:pt idx="13112">
                  <c:v>2.787968128293695</c:v>
                </c:pt>
                <c:pt idx="13113">
                  <c:v>2.7957292546250749</c:v>
                </c:pt>
                <c:pt idx="13114">
                  <c:v>2.8034995700712209</c:v>
                </c:pt>
                <c:pt idx="13115">
                  <c:v>2.8112625342255542</c:v>
                </c:pt>
                <c:pt idx="13116">
                  <c:v>2.8190236605569341</c:v>
                </c:pt>
                <c:pt idx="13117">
                  <c:v>2.826786624711267</c:v>
                </c:pt>
                <c:pt idx="13118">
                  <c:v>2.8345495888656003</c:v>
                </c:pt>
                <c:pt idx="13119">
                  <c:v>2.8423107151969802</c:v>
                </c:pt>
                <c:pt idx="13120">
                  <c:v>2.8500736793513131</c:v>
                </c:pt>
                <c:pt idx="13121">
                  <c:v>2.8578366435056464</c:v>
                </c:pt>
                <c:pt idx="13122">
                  <c:v>2.8655977698370263</c:v>
                </c:pt>
                <c:pt idx="13123">
                  <c:v>2.8733607339913596</c:v>
                </c:pt>
                <c:pt idx="13124">
                  <c:v>2.8811236981456925</c:v>
                </c:pt>
                <c:pt idx="13125">
                  <c:v>2.8888848244770724</c:v>
                </c:pt>
                <c:pt idx="13126">
                  <c:v>2.8966477886314057</c:v>
                </c:pt>
                <c:pt idx="13127">
                  <c:v>2.9044181040775516</c:v>
                </c:pt>
                <c:pt idx="13128">
                  <c:v>2.9121810682318845</c:v>
                </c:pt>
                <c:pt idx="13129">
                  <c:v>2.9199421945632649</c:v>
                </c:pt>
                <c:pt idx="13130">
                  <c:v>2.9277051587175977</c:v>
                </c:pt>
                <c:pt idx="13131">
                  <c:v>2.935468122871931</c:v>
                </c:pt>
                <c:pt idx="13132">
                  <c:v>2.943229249203311</c:v>
                </c:pt>
                <c:pt idx="13133">
                  <c:v>2.9509922133576438</c:v>
                </c:pt>
                <c:pt idx="13134">
                  <c:v>2.9587551775119771</c:v>
                </c:pt>
                <c:pt idx="13135">
                  <c:v>2.9665163038433571</c:v>
                </c:pt>
                <c:pt idx="13136">
                  <c:v>2.9742792679976899</c:v>
                </c:pt>
                <c:pt idx="13137">
                  <c:v>2.9820422321520232</c:v>
                </c:pt>
                <c:pt idx="13138">
                  <c:v>2.9898033584834032</c:v>
                </c:pt>
                <c:pt idx="13139">
                  <c:v>2.9975736739295491</c:v>
                </c:pt>
                <c:pt idx="13140">
                  <c:v>3.0053366380838824</c:v>
                </c:pt>
                <c:pt idx="13141">
                  <c:v>3.0130977644152623</c:v>
                </c:pt>
                <c:pt idx="13142">
                  <c:v>3.0208607285695952</c:v>
                </c:pt>
                <c:pt idx="13143">
                  <c:v>3.0286236927239285</c:v>
                </c:pt>
                <c:pt idx="13144">
                  <c:v>3.0363848190553084</c:v>
                </c:pt>
                <c:pt idx="13145">
                  <c:v>3.0441477832096417</c:v>
                </c:pt>
                <c:pt idx="13146">
                  <c:v>3.0519107473639746</c:v>
                </c:pt>
                <c:pt idx="13147">
                  <c:v>3.0596718736953545</c:v>
                </c:pt>
                <c:pt idx="13148">
                  <c:v>3.0751978020040207</c:v>
                </c:pt>
                <c:pt idx="13149">
                  <c:v>3.0829589283354006</c:v>
                </c:pt>
                <c:pt idx="13150">
                  <c:v>3.0907218924897339</c:v>
                </c:pt>
                <c:pt idx="13151">
                  <c:v>3.0984922079358799</c:v>
                </c:pt>
                <c:pt idx="13152">
                  <c:v>3.1062551720902132</c:v>
                </c:pt>
                <c:pt idx="13153">
                  <c:v>3.1074809999999999</c:v>
                </c:pt>
                <c:pt idx="13154">
                  <c:v>3.0765408483547927</c:v>
                </c:pt>
                <c:pt idx="13155">
                  <c:v>3.0712950000000001</c:v>
                </c:pt>
                <c:pt idx="13156">
                  <c:v>3.0712950000000001</c:v>
                </c:pt>
                <c:pt idx="13157">
                  <c:v>3.1029944191702432</c:v>
                </c:pt>
                <c:pt idx="13158">
                  <c:v>3.1234527892729442</c:v>
                </c:pt>
                <c:pt idx="13159">
                  <c:v>3.1738590901287553</c:v>
                </c:pt>
                <c:pt idx="13160">
                  <c:v>3.1149339785407726</c:v>
                </c:pt>
                <c:pt idx="13161">
                  <c:v>3.1401912947067236</c:v>
                </c:pt>
                <c:pt idx="13162">
                  <c:v>3.14868613426431</c:v>
                </c:pt>
                <c:pt idx="13163">
                  <c:v>3.1542487418721361</c:v>
                </c:pt>
                <c:pt idx="13164">
                  <c:v>3.1598060868426794</c:v>
                </c:pt>
                <c:pt idx="13165">
                  <c:v>3.149902831227652</c:v>
                </c:pt>
                <c:pt idx="13166">
                  <c:v>3.144856221562597</c:v>
                </c:pt>
                <c:pt idx="13167">
                  <c:v>3.146677930453234</c:v>
                </c:pt>
                <c:pt idx="13168">
                  <c:v>3.1484992080680922</c:v>
                </c:pt>
                <c:pt idx="13169">
                  <c:v>3.1503209169587296</c:v>
                </c:pt>
                <c:pt idx="13170">
                  <c:v>3.152142625849367</c:v>
                </c:pt>
                <c:pt idx="13171">
                  <c:v>3.1539639034642253</c:v>
                </c:pt>
                <c:pt idx="13172">
                  <c:v>3.1557856123548627</c:v>
                </c:pt>
                <c:pt idx="13173">
                  <c:v>3.1576073212454996</c:v>
                </c:pt>
                <c:pt idx="13174">
                  <c:v>3.1594285988603579</c:v>
                </c:pt>
                <c:pt idx="13175">
                  <c:v>3.1612503077509952</c:v>
                </c:pt>
                <c:pt idx="13176">
                  <c:v>3.163073741744749</c:v>
                </c:pt>
                <c:pt idx="13177">
                  <c:v>3.1648954506353859</c:v>
                </c:pt>
                <c:pt idx="13178">
                  <c:v>3.1667167282502442</c:v>
                </c:pt>
                <c:pt idx="13179">
                  <c:v>3.1685384371408816</c:v>
                </c:pt>
                <c:pt idx="13180">
                  <c:v>3.1703601460315189</c:v>
                </c:pt>
                <c:pt idx="13181">
                  <c:v>3.1721814236463772</c:v>
                </c:pt>
                <c:pt idx="13182">
                  <c:v>3.1740031325370146</c:v>
                </c:pt>
                <c:pt idx="13183">
                  <c:v>3.1758248414276515</c:v>
                </c:pt>
                <c:pt idx="13184">
                  <c:v>3.1776461190425098</c:v>
                </c:pt>
                <c:pt idx="13185">
                  <c:v>3.1794678279331472</c:v>
                </c:pt>
                <c:pt idx="13186">
                  <c:v>3.1812895368237846</c:v>
                </c:pt>
                <c:pt idx="13187">
                  <c:v>3.1831108144386429</c:v>
                </c:pt>
                <c:pt idx="13188">
                  <c:v>3.1849342484323961</c:v>
                </c:pt>
                <c:pt idx="13189">
                  <c:v>3.1867559573230335</c:v>
                </c:pt>
                <c:pt idx="13190">
                  <c:v>3.1885772349378918</c:v>
                </c:pt>
                <c:pt idx="13191">
                  <c:v>3.1903989438285292</c:v>
                </c:pt>
                <c:pt idx="13192">
                  <c:v>3.1922206527191666</c:v>
                </c:pt>
                <c:pt idx="13193">
                  <c:v>3.1940419303340248</c:v>
                </c:pt>
                <c:pt idx="13194">
                  <c:v>3.1958636392246618</c:v>
                </c:pt>
                <c:pt idx="13195">
                  <c:v>3.1976853481152991</c:v>
                </c:pt>
                <c:pt idx="13196">
                  <c:v>3.1995066257301574</c:v>
                </c:pt>
                <c:pt idx="13197">
                  <c:v>3.2013283346207948</c:v>
                </c:pt>
                <c:pt idx="13198">
                  <c:v>3.2031500435114322</c:v>
                </c:pt>
                <c:pt idx="13199">
                  <c:v>3.2049713211262905</c:v>
                </c:pt>
                <c:pt idx="13200">
                  <c:v>3.2067930300169278</c:v>
                </c:pt>
                <c:pt idx="13201">
                  <c:v>3.2086164640106811</c:v>
                </c:pt>
                <c:pt idx="13202">
                  <c:v>3.2104381729013185</c:v>
                </c:pt>
                <c:pt idx="13203">
                  <c:v>3.2122594505161768</c:v>
                </c:pt>
                <c:pt idx="13204">
                  <c:v>3.2140811594068137</c:v>
                </c:pt>
                <c:pt idx="13205">
                  <c:v>3.2159028682974511</c:v>
                </c:pt>
                <c:pt idx="13206">
                  <c:v>3.2177241459123094</c:v>
                </c:pt>
                <c:pt idx="13207">
                  <c:v>3.2195458548029467</c:v>
                </c:pt>
                <c:pt idx="13208">
                  <c:v>3.2213675636935841</c:v>
                </c:pt>
                <c:pt idx="13209">
                  <c:v>3.2231888413084424</c:v>
                </c:pt>
                <c:pt idx="13210">
                  <c:v>3.2250105501990798</c:v>
                </c:pt>
                <c:pt idx="13211">
                  <c:v>3.2268322590897167</c:v>
                </c:pt>
                <c:pt idx="13212">
                  <c:v>3.228653536704575</c:v>
                </c:pt>
                <c:pt idx="13213">
                  <c:v>3.2322986795889657</c:v>
                </c:pt>
                <c:pt idx="13214">
                  <c:v>3.2341039999999999</c:v>
                </c:pt>
                <c:pt idx="13215">
                  <c:v>3.2343930502979736</c:v>
                </c:pt>
                <c:pt idx="13216">
                  <c:v>3.2513736852646637</c:v>
                </c:pt>
                <c:pt idx="13217">
                  <c:v>3.2170935348116356</c:v>
                </c:pt>
                <c:pt idx="13218">
                  <c:v>3.2508646168335718</c:v>
                </c:pt>
                <c:pt idx="13219">
                  <c:v>3.2176108510131107</c:v>
                </c:pt>
                <c:pt idx="13220">
                  <c:v>3.2512828597997139</c:v>
                </c:pt>
                <c:pt idx="13221">
                  <c:v>3.2351525965665235</c:v>
                </c:pt>
                <c:pt idx="13222">
                  <c:v>3.2510242278903458</c:v>
                </c:pt>
                <c:pt idx="13223">
                  <c:v>3.2344260513154004</c:v>
                </c:pt>
                <c:pt idx="13224">
                  <c:v>3.238945469110257</c:v>
                </c:pt>
                <c:pt idx="13225">
                  <c:v>3.2434691666568134</c:v>
                </c:pt>
                <c:pt idx="13226">
                  <c:v>3.24798858445167</c:v>
                </c:pt>
                <c:pt idx="13227">
                  <c:v>3.2497435268176402</c:v>
                </c:pt>
                <c:pt idx="13228">
                  <c:v>3.2173696397234144</c:v>
                </c:pt>
                <c:pt idx="13229">
                  <c:v>3.235592563900811</c:v>
                </c:pt>
                <c:pt idx="13230">
                  <c:v>3.2538107737243682</c:v>
                </c:pt>
                <c:pt idx="13231">
                  <c:v>3.2685532486293205</c:v>
                </c:pt>
                <c:pt idx="13232">
                  <c:v>3.252202</c:v>
                </c:pt>
                <c:pt idx="13233">
                  <c:v>3.2502126871721506</c:v>
                </c:pt>
                <c:pt idx="13234">
                  <c:v>3.238339474851013</c:v>
                </c:pt>
                <c:pt idx="13235">
                  <c:v>3.2658042951835955</c:v>
                </c:pt>
                <c:pt idx="13236">
                  <c:v>3.2364730515021458</c:v>
                </c:pt>
                <c:pt idx="13237">
                  <c:v>3.2597437547079857</c:v>
                </c:pt>
                <c:pt idx="13238">
                  <c:v>3.3038294034334763</c:v>
                </c:pt>
                <c:pt idx="13239">
                  <c:v>3.2888053348372033</c:v>
                </c:pt>
                <c:pt idx="13240">
                  <c:v>3.2916081653400826</c:v>
                </c:pt>
                <c:pt idx="13241">
                  <c:v>3.2944109958429619</c:v>
                </c:pt>
                <c:pt idx="13242">
                  <c:v>3.2972131627969534</c:v>
                </c:pt>
                <c:pt idx="13243">
                  <c:v>3.3000159932998328</c:v>
                </c:pt>
                <c:pt idx="13244">
                  <c:v>3.3028188238027121</c:v>
                </c:pt>
                <c:pt idx="13245">
                  <c:v>3.3056209907567031</c:v>
                </c:pt>
                <c:pt idx="13246">
                  <c:v>3.3084238212595825</c:v>
                </c:pt>
                <c:pt idx="13247">
                  <c:v>3.3112266517624622</c:v>
                </c:pt>
                <c:pt idx="13248">
                  <c:v>3.3140288187164533</c:v>
                </c:pt>
                <c:pt idx="13249">
                  <c:v>3.3168316492193326</c:v>
                </c:pt>
                <c:pt idx="13250">
                  <c:v>3.3196371339177642</c:v>
                </c:pt>
                <c:pt idx="13251">
                  <c:v>3.3224399644206435</c:v>
                </c:pt>
                <c:pt idx="13252">
                  <c:v>3.325242131374635</c:v>
                </c:pt>
                <c:pt idx="13253">
                  <c:v>3.3280449618775143</c:v>
                </c:pt>
                <c:pt idx="13254">
                  <c:v>3.3308477923803936</c:v>
                </c:pt>
                <c:pt idx="13255">
                  <c:v>3.3336499593343847</c:v>
                </c:pt>
                <c:pt idx="13256">
                  <c:v>3.336452789837264</c:v>
                </c:pt>
                <c:pt idx="13257">
                  <c:v>3.3392556203401438</c:v>
                </c:pt>
                <c:pt idx="13258">
                  <c:v>3.3420577872941348</c:v>
                </c:pt>
                <c:pt idx="13259">
                  <c:v>3.3448606177970142</c:v>
                </c:pt>
                <c:pt idx="13260">
                  <c:v>3.3476634482998935</c:v>
                </c:pt>
                <c:pt idx="13261">
                  <c:v>3.350465615253885</c:v>
                </c:pt>
                <c:pt idx="13262">
                  <c:v>3.3532710999523165</c:v>
                </c:pt>
                <c:pt idx="13263">
                  <c:v>3.3560739304551959</c:v>
                </c:pt>
                <c:pt idx="13264">
                  <c:v>3.3588760974091869</c:v>
                </c:pt>
                <c:pt idx="13265">
                  <c:v>3.3616789279120662</c:v>
                </c:pt>
                <c:pt idx="13266">
                  <c:v>3.364481758414946</c:v>
                </c:pt>
                <c:pt idx="13267">
                  <c:v>3.3672839253689371</c:v>
                </c:pt>
                <c:pt idx="13268">
                  <c:v>3.3700867558718164</c:v>
                </c:pt>
                <c:pt idx="13269">
                  <c:v>3.3728895863746957</c:v>
                </c:pt>
                <c:pt idx="13270">
                  <c:v>3.3756917533286872</c:v>
                </c:pt>
                <c:pt idx="13271">
                  <c:v>3.3784945838315665</c:v>
                </c:pt>
                <c:pt idx="13272">
                  <c:v>3.3812974143344459</c:v>
                </c:pt>
                <c:pt idx="13273">
                  <c:v>3.3840995812884374</c:v>
                </c:pt>
                <c:pt idx="13274">
                  <c:v>3.3869024117913167</c:v>
                </c:pt>
                <c:pt idx="13275">
                  <c:v>3.3897078964897478</c:v>
                </c:pt>
                <c:pt idx="13276">
                  <c:v>3.3925107269926276</c:v>
                </c:pt>
                <c:pt idx="13277">
                  <c:v>3.3953128939466186</c:v>
                </c:pt>
                <c:pt idx="13278">
                  <c:v>3.396922</c:v>
                </c:pt>
                <c:pt idx="13279">
                  <c:v>3.396922</c:v>
                </c:pt>
                <c:pt idx="13280">
                  <c:v>3.4064728275078147</c:v>
                </c:pt>
                <c:pt idx="13281">
                  <c:v>3.3885291884057969</c:v>
                </c:pt>
                <c:pt idx="13282">
                  <c:v>3.4248651099744243</c:v>
                </c:pt>
                <c:pt idx="13283">
                  <c:v>3.4731127240693378</c:v>
                </c:pt>
                <c:pt idx="13284">
                  <c:v>3.4139586118264189</c:v>
                </c:pt>
                <c:pt idx="13285">
                  <c:v>3.4158132303290416</c:v>
                </c:pt>
                <c:pt idx="13286">
                  <c:v>3.396922</c:v>
                </c:pt>
                <c:pt idx="13287">
                  <c:v>3.4017857678944683</c:v>
                </c:pt>
                <c:pt idx="13288">
                  <c:v>3.4117202725299784</c:v>
                </c:pt>
                <c:pt idx="13289">
                  <c:v>3.4216524252467773</c:v>
                </c:pt>
                <c:pt idx="13290">
                  <c:v>3.431586929882287</c:v>
                </c:pt>
                <c:pt idx="13291">
                  <c:v>3.4415214345177971</c:v>
                </c:pt>
                <c:pt idx="13292">
                  <c:v>3.4514535872345959</c:v>
                </c:pt>
                <c:pt idx="13293">
                  <c:v>3.4613880918701057</c:v>
                </c:pt>
                <c:pt idx="13294">
                  <c:v>3.4713225965056158</c:v>
                </c:pt>
                <c:pt idx="13295">
                  <c:v>3.4812547492224146</c:v>
                </c:pt>
                <c:pt idx="13296">
                  <c:v>3.4911892538579243</c:v>
                </c:pt>
                <c:pt idx="13297">
                  <c:v>3.501123758493434</c:v>
                </c:pt>
                <c:pt idx="13298">
                  <c:v>3.5110559112102333</c:v>
                </c:pt>
                <c:pt idx="13299">
                  <c:v>3.520990415845743</c:v>
                </c:pt>
                <c:pt idx="13300">
                  <c:v>3.5309343281560972</c:v>
                </c:pt>
                <c:pt idx="13301">
                  <c:v>3.5408688327916069</c:v>
                </c:pt>
                <c:pt idx="13302">
                  <c:v>3.5508009855084057</c:v>
                </c:pt>
                <c:pt idx="13303">
                  <c:v>3.5607354901439159</c:v>
                </c:pt>
                <c:pt idx="13304">
                  <c:v>3.5706699947794256</c:v>
                </c:pt>
                <c:pt idx="13305">
                  <c:v>3.5806021474962244</c:v>
                </c:pt>
                <c:pt idx="13306">
                  <c:v>3.5905366521317346</c:v>
                </c:pt>
                <c:pt idx="13307">
                  <c:v>3.6004688048485334</c:v>
                </c:pt>
                <c:pt idx="13308">
                  <c:v>3.6104033094840431</c:v>
                </c:pt>
                <c:pt idx="13309">
                  <c:v>3.6203378141195532</c:v>
                </c:pt>
                <c:pt idx="13310">
                  <c:v>3.6302699668363521</c:v>
                </c:pt>
                <c:pt idx="13311">
                  <c:v>3.6618641890796377</c:v>
                </c:pt>
                <c:pt idx="13312">
                  <c:v>3.6983370720076301</c:v>
                </c:pt>
                <c:pt idx="13313">
                  <c:v>3.6589641731044349</c:v>
                </c:pt>
                <c:pt idx="13314">
                  <c:v>3.634895136829559</c:v>
                </c:pt>
                <c:pt idx="13315">
                  <c:v>3.6629168390557938</c:v>
                </c:pt>
                <c:pt idx="13316">
                  <c:v>3.6371873125894134</c:v>
                </c:pt>
                <c:pt idx="13317">
                  <c:v>3.6634184371871275</c:v>
                </c:pt>
                <c:pt idx="13318">
                  <c:v>3.652477008106819</c:v>
                </c:pt>
                <c:pt idx="13319">
                  <c:v>3.63425747234144</c:v>
                </c:pt>
                <c:pt idx="13320">
                  <c:v>3.6347625537630135</c:v>
                </c:pt>
                <c:pt idx="13321">
                  <c:v>3.6377994664229516</c:v>
                </c:pt>
                <c:pt idx="13322">
                  <c:v>3.6408363790828897</c:v>
                </c:pt>
                <c:pt idx="13323">
                  <c:v>3.6438725727767625</c:v>
                </c:pt>
                <c:pt idx="13324">
                  <c:v>3.6469094854367001</c:v>
                </c:pt>
                <c:pt idx="13325">
                  <c:v>3.6499492739608996</c:v>
                </c:pt>
                <c:pt idx="13326">
                  <c:v>3.6529861866208377</c:v>
                </c:pt>
                <c:pt idx="13327">
                  <c:v>3.6560223803147105</c:v>
                </c:pt>
                <c:pt idx="13328">
                  <c:v>3.6590592929746482</c:v>
                </c:pt>
                <c:pt idx="13329">
                  <c:v>3.6620954866685209</c:v>
                </c:pt>
                <c:pt idx="13330">
                  <c:v>3.665132399328459</c:v>
                </c:pt>
                <c:pt idx="13331">
                  <c:v>3.6681693119883971</c:v>
                </c:pt>
                <c:pt idx="13332">
                  <c:v>3.668275</c:v>
                </c:pt>
                <c:pt idx="13333">
                  <c:v>3.6859802286054828</c:v>
                </c:pt>
                <c:pt idx="13334">
                  <c:v>3.704198529089175</c:v>
                </c:pt>
                <c:pt idx="13335">
                  <c:v>3.7224126080114446</c:v>
                </c:pt>
                <c:pt idx="13336">
                  <c:v>3.6139990000000002</c:v>
                </c:pt>
                <c:pt idx="13337">
                  <c:v>3.7038836044349068</c:v>
                </c:pt>
                <c:pt idx="13338">
                  <c:v>3.6326315815450645</c:v>
                </c:pt>
                <c:pt idx="13339">
                  <c:v>3.6678780951132302</c:v>
                </c:pt>
                <c:pt idx="13340">
                  <c:v>3.6502583378152509</c:v>
                </c:pt>
                <c:pt idx="13341">
                  <c:v>3.6530977670021914</c:v>
                </c:pt>
                <c:pt idx="13342">
                  <c:v>3.6559365239757828</c:v>
                </c:pt>
                <c:pt idx="13343">
                  <c:v>3.6587759531627233</c:v>
                </c:pt>
                <c:pt idx="13344">
                  <c:v>3.6616153823496638</c:v>
                </c:pt>
                <c:pt idx="13345">
                  <c:v>3.6644541393232553</c:v>
                </c:pt>
                <c:pt idx="13346">
                  <c:v>3.6672935685101957</c:v>
                </c:pt>
                <c:pt idx="13347">
                  <c:v>3.668275</c:v>
                </c:pt>
                <c:pt idx="13348">
                  <c:v>3.7044141824034331</c:v>
                </c:pt>
                <c:pt idx="13349">
                  <c:v>3.6860233489868892</c:v>
                </c:pt>
                <c:pt idx="13350">
                  <c:v>3.6929112346208868</c:v>
                </c:pt>
                <c:pt idx="13351">
                  <c:v>3.704453</c:v>
                </c:pt>
                <c:pt idx="13352">
                  <c:v>3.7295921823599523</c:v>
                </c:pt>
                <c:pt idx="13353">
                  <c:v>3.664438679542203</c:v>
                </c:pt>
                <c:pt idx="13354">
                  <c:v>3.6577398719599428</c:v>
                </c:pt>
                <c:pt idx="13355">
                  <c:v>3.6941731010727055</c:v>
                </c:pt>
                <c:pt idx="13356">
                  <c:v>3.7129530529289752</c:v>
                </c:pt>
                <c:pt idx="13357">
                  <c:v>3.7247920118732565</c:v>
                </c:pt>
                <c:pt idx="13358">
                  <c:v>3.7366337742650741</c:v>
                </c:pt>
                <c:pt idx="13359">
                  <c:v>3.7484755366568914</c:v>
                </c:pt>
                <c:pt idx="13360">
                  <c:v>3.7603144956011731</c:v>
                </c:pt>
                <c:pt idx="13361">
                  <c:v>3.7721562579929904</c:v>
                </c:pt>
                <c:pt idx="13362">
                  <c:v>3.7840092341749516</c:v>
                </c:pt>
                <c:pt idx="13363">
                  <c:v>3.7958509965667693</c:v>
                </c:pt>
                <c:pt idx="13364">
                  <c:v>3.8076899555110506</c:v>
                </c:pt>
                <c:pt idx="13365">
                  <c:v>3.8195317179028683</c:v>
                </c:pt>
                <c:pt idx="13366">
                  <c:v>3.8313734802946855</c:v>
                </c:pt>
                <c:pt idx="13367">
                  <c:v>3.8432124392389673</c:v>
                </c:pt>
                <c:pt idx="13368">
                  <c:v>3.8550542016307845</c:v>
                </c:pt>
                <c:pt idx="13369">
                  <c:v>3.8668959640226022</c:v>
                </c:pt>
                <c:pt idx="13370">
                  <c:v>3.8787349229668835</c:v>
                </c:pt>
                <c:pt idx="13371">
                  <c:v>3.8905766853587012</c:v>
                </c:pt>
                <c:pt idx="13372">
                  <c:v>3.9024184477505188</c:v>
                </c:pt>
                <c:pt idx="13373">
                  <c:v>3.9142574066948002</c:v>
                </c:pt>
                <c:pt idx="13374">
                  <c:v>3.9260991690866178</c:v>
                </c:pt>
                <c:pt idx="13375">
                  <c:v>3.9379521452685791</c:v>
                </c:pt>
                <c:pt idx="13376">
                  <c:v>3.9497911042128604</c:v>
                </c:pt>
                <c:pt idx="13377">
                  <c:v>3.9616328666046776</c:v>
                </c:pt>
                <c:pt idx="13378">
                  <c:v>3.9734746289964953</c:v>
                </c:pt>
                <c:pt idx="13379">
                  <c:v>3.9853135879407771</c:v>
                </c:pt>
                <c:pt idx="13380">
                  <c:v>3.9971553503325943</c:v>
                </c:pt>
                <c:pt idx="13381">
                  <c:v>4.0089971127244119</c:v>
                </c:pt>
                <c:pt idx="13382">
                  <c:v>4.0208360716686933</c:v>
                </c:pt>
                <c:pt idx="13383">
                  <c:v>4.0326778340605109</c:v>
                </c:pt>
                <c:pt idx="13384">
                  <c:v>4.0445195964523286</c:v>
                </c:pt>
                <c:pt idx="13385">
                  <c:v>4.0563585553966099</c:v>
                </c:pt>
                <c:pt idx="13386">
                  <c:v>4.0682003177884276</c:v>
                </c:pt>
                <c:pt idx="13387">
                  <c:v>4.0800532939703889</c:v>
                </c:pt>
                <c:pt idx="13388">
                  <c:v>4.0918950563622056</c:v>
                </c:pt>
                <c:pt idx="13389">
                  <c:v>4.1037340153064878</c:v>
                </c:pt>
                <c:pt idx="13390">
                  <c:v>4.1155757776983046</c:v>
                </c:pt>
                <c:pt idx="13391">
                  <c:v>4.1274175400901223</c:v>
                </c:pt>
                <c:pt idx="13392">
                  <c:v>4.1392564990344036</c:v>
                </c:pt>
                <c:pt idx="13393">
                  <c:v>4.1510982614262213</c:v>
                </c:pt>
                <c:pt idx="13394">
                  <c:v>4.162940023818039</c:v>
                </c:pt>
                <c:pt idx="13395">
                  <c:v>4.1747789827623203</c:v>
                </c:pt>
                <c:pt idx="13396">
                  <c:v>4.1750086533142587</c:v>
                </c:pt>
                <c:pt idx="13397">
                  <c:v>4.2116825911799758</c:v>
                </c:pt>
                <c:pt idx="13398">
                  <c:v>4.2638139036719123</c:v>
                </c:pt>
                <c:pt idx="13399">
                  <c:v>4.1923946235097755</c:v>
                </c:pt>
                <c:pt idx="13400">
                  <c:v>4.1792304026221698</c:v>
                </c:pt>
                <c:pt idx="13401">
                  <c:v>4.3014250000000001</c:v>
                </c:pt>
                <c:pt idx="13402">
                  <c:v>4.3014250000000001</c:v>
                </c:pt>
                <c:pt idx="13403">
                  <c:v>4.3004116710369491</c:v>
                </c:pt>
                <c:pt idx="13404">
                  <c:v>4.2853209323462291</c:v>
                </c:pt>
                <c:pt idx="13405">
                  <c:v>4.3172006062263497</c:v>
                </c:pt>
                <c:pt idx="13406">
                  <c:v>4.3490802801064703</c:v>
                </c:pt>
                <c:pt idx="13407">
                  <c:v>4.3809524067153127</c:v>
                </c:pt>
                <c:pt idx="13408">
                  <c:v>4.4128320805954333</c:v>
                </c:pt>
                <c:pt idx="13409">
                  <c:v>4.4447117544755539</c:v>
                </c:pt>
                <c:pt idx="13410">
                  <c:v>4.4765838810843963</c:v>
                </c:pt>
                <c:pt idx="13411">
                  <c:v>4.5084635549645169</c:v>
                </c:pt>
                <c:pt idx="13412">
                  <c:v>4.540373417929751</c:v>
                </c:pt>
                <c:pt idx="13413">
                  <c:v>4.5722530918098716</c:v>
                </c:pt>
                <c:pt idx="13414">
                  <c:v>4.604125218418714</c:v>
                </c:pt>
                <c:pt idx="13415">
                  <c:v>4.6360048922988346</c:v>
                </c:pt>
                <c:pt idx="13416">
                  <c:v>4.6678845661789552</c:v>
                </c:pt>
                <c:pt idx="13417">
                  <c:v>4.6997566927877976</c:v>
                </c:pt>
                <c:pt idx="13418">
                  <c:v>4.7316363666679182</c:v>
                </c:pt>
                <c:pt idx="13419">
                  <c:v>4.7635160405480388</c:v>
                </c:pt>
                <c:pt idx="13420">
                  <c:v>4.7953881671568812</c:v>
                </c:pt>
                <c:pt idx="13421">
                  <c:v>4.8272678410370018</c:v>
                </c:pt>
                <c:pt idx="13422">
                  <c:v>4.8591475149171224</c:v>
                </c:pt>
                <c:pt idx="13423">
                  <c:v>4.8910196415259648</c:v>
                </c:pt>
                <c:pt idx="13424">
                  <c:v>4.9228993154060854</c:v>
                </c:pt>
                <c:pt idx="13425">
                  <c:v>4.9548091783713195</c:v>
                </c:pt>
                <c:pt idx="13426">
                  <c:v>4.9866813049801619</c:v>
                </c:pt>
                <c:pt idx="13427">
                  <c:v>5.0185609788602825</c:v>
                </c:pt>
                <c:pt idx="13428">
                  <c:v>5.0504406527404031</c:v>
                </c:pt>
                <c:pt idx="13429">
                  <c:v>5.0823127793492455</c:v>
                </c:pt>
                <c:pt idx="13430">
                  <c:v>5.1141924532293661</c:v>
                </c:pt>
                <c:pt idx="13431">
                  <c:v>5.1460721271094867</c:v>
                </c:pt>
                <c:pt idx="13432">
                  <c:v>5.1779442537183291</c:v>
                </c:pt>
                <c:pt idx="13433">
                  <c:v>5.2098239275984497</c:v>
                </c:pt>
                <c:pt idx="13434">
                  <c:v>5.2417036014785703</c:v>
                </c:pt>
                <c:pt idx="13435">
                  <c:v>5.2735757280874127</c:v>
                </c:pt>
                <c:pt idx="13436">
                  <c:v>5.3054554019675333</c:v>
                </c:pt>
                <c:pt idx="13437">
                  <c:v>5.3373652649327674</c:v>
                </c:pt>
                <c:pt idx="13438">
                  <c:v>5.369244938812888</c:v>
                </c:pt>
                <c:pt idx="13439">
                  <c:v>5.4011170654217304</c:v>
                </c:pt>
                <c:pt idx="13440">
                  <c:v>5.432996739301851</c:v>
                </c:pt>
                <c:pt idx="13441">
                  <c:v>5.4648764131819716</c:v>
                </c:pt>
                <c:pt idx="13442">
                  <c:v>5.496748539790814</c:v>
                </c:pt>
                <c:pt idx="13443">
                  <c:v>5.6561393619201388</c:v>
                </c:pt>
                <c:pt idx="13444">
                  <c:v>5.6880114885289803</c:v>
                </c:pt>
                <c:pt idx="13445">
                  <c:v>5.7198911624091018</c:v>
                </c:pt>
                <c:pt idx="13446">
                  <c:v>5.7518010253743359</c:v>
                </c:pt>
                <c:pt idx="13447">
                  <c:v>5.7836731519831783</c:v>
                </c:pt>
                <c:pt idx="13448">
                  <c:v>5.8155528258632989</c:v>
                </c:pt>
                <c:pt idx="13449">
                  <c:v>5.8474324997434195</c:v>
                </c:pt>
                <c:pt idx="13450">
                  <c:v>5.8793046263522619</c:v>
                </c:pt>
                <c:pt idx="13451">
                  <c:v>5.9111843002323825</c:v>
                </c:pt>
                <c:pt idx="13452">
                  <c:v>5.9430639741125031</c:v>
                </c:pt>
                <c:pt idx="13453">
                  <c:v>5.9749361007213455</c:v>
                </c:pt>
                <c:pt idx="13454">
                  <c:v>6.0068157746014652</c:v>
                </c:pt>
                <c:pt idx="13455">
                  <c:v>6.0386954484815867</c:v>
                </c:pt>
                <c:pt idx="13456">
                  <c:v>6.0705675750904282</c:v>
                </c:pt>
                <c:pt idx="13457">
                  <c:v>6.0981126923076925</c:v>
                </c:pt>
                <c:pt idx="13458">
                  <c:v>6.128142096897375</c:v>
                </c:pt>
                <c:pt idx="13459">
                  <c:v>6.1767928841201716</c:v>
                </c:pt>
                <c:pt idx="13460">
                  <c:v>6.2255558581644816</c:v>
                </c:pt>
                <c:pt idx="13461">
                  <c:v>6.2858325274201237</c:v>
                </c:pt>
                <c:pt idx="13462">
                  <c:v>6.322272506676204</c:v>
                </c:pt>
                <c:pt idx="13463">
                  <c:v>6.3848860433849817</c:v>
                </c:pt>
                <c:pt idx="13464">
                  <c:v>6.4741468158646978</c:v>
                </c:pt>
                <c:pt idx="13465">
                  <c:v>6.5220032355608595</c:v>
                </c:pt>
                <c:pt idx="13466">
                  <c:v>6.5517171892951191</c:v>
                </c:pt>
                <c:pt idx="13467">
                  <c:v>6.5704363720987198</c:v>
                </c:pt>
                <c:pt idx="13468">
                  <c:v>6.5891555549023213</c:v>
                </c:pt>
                <c:pt idx="13469">
                  <c:v>6.6078703060812058</c:v>
                </c:pt>
                <c:pt idx="13470">
                  <c:v>6.6419468335717697</c:v>
                </c:pt>
                <c:pt idx="13471">
                  <c:v>6.6905782425687494</c:v>
                </c:pt>
                <c:pt idx="13472">
                  <c:v>6.7391521404387218</c:v>
                </c:pt>
                <c:pt idx="13473">
                  <c:v>6.8202855983313464</c:v>
                </c:pt>
                <c:pt idx="13474">
                  <c:v>6.8900117238912735</c:v>
                </c:pt>
                <c:pt idx="13475">
                  <c:v>6.9565012649022417</c:v>
                </c:pt>
                <c:pt idx="13476">
                  <c:v>7.0475861768772345</c:v>
                </c:pt>
                <c:pt idx="13477">
                  <c:v>7.1284040071530761</c:v>
                </c:pt>
                <c:pt idx="13478">
                  <c:v>7.2012642112541725</c:v>
                </c:pt>
                <c:pt idx="13479">
                  <c:v>7.2846580805721102</c:v>
                </c:pt>
                <c:pt idx="13480">
                  <c:v>7.3544384101096805</c:v>
                </c:pt>
                <c:pt idx="13481">
                  <c:v>7.4306425300429186</c:v>
                </c:pt>
                <c:pt idx="13482">
                  <c:v>7.5357211586949342</c:v>
                </c:pt>
                <c:pt idx="13483">
                  <c:v>7.6502769858844095</c:v>
                </c:pt>
                <c:pt idx="13484">
                  <c:v>7.7647244348078592</c:v>
                </c:pt>
                <c:pt idx="13485">
                  <c:v>7.8791447891648021</c:v>
                </c:pt>
                <c:pt idx="13486">
                  <c:v>7.9935922380882518</c:v>
                </c:pt>
                <c:pt idx="13487">
                  <c:v>8.1080396870117006</c:v>
                </c:pt>
                <c:pt idx="13488">
                  <c:v>8.2224600413686435</c:v>
                </c:pt>
                <c:pt idx="13489">
                  <c:v>8.3369074902920932</c:v>
                </c:pt>
                <c:pt idx="13490">
                  <c:v>8.4513549392155429</c:v>
                </c:pt>
                <c:pt idx="13491">
                  <c:v>8.5657752935724858</c:v>
                </c:pt>
                <c:pt idx="13492">
                  <c:v>8.6802227424959355</c:v>
                </c:pt>
                <c:pt idx="13493">
                  <c:v>8.7946701914193834</c:v>
                </c:pt>
                <c:pt idx="13494">
                  <c:v>8.9090905457763263</c:v>
                </c:pt>
                <c:pt idx="13495">
                  <c:v>9.023537994699776</c:v>
                </c:pt>
                <c:pt idx="13496">
                  <c:v>9.1380938218892513</c:v>
                </c:pt>
                <c:pt idx="13497">
                  <c:v>9.2525141762461942</c:v>
                </c:pt>
                <c:pt idx="13498">
                  <c:v>9.3669616251696439</c:v>
                </c:pt>
                <c:pt idx="13499">
                  <c:v>9.4814090740930936</c:v>
                </c:pt>
                <c:pt idx="13500">
                  <c:v>9.5958294284500365</c:v>
                </c:pt>
                <c:pt idx="13501">
                  <c:v>9.7102768773734862</c:v>
                </c:pt>
                <c:pt idx="13502">
                  <c:v>9.8247243262969342</c:v>
                </c:pt>
                <c:pt idx="13503">
                  <c:v>9.939144680653877</c:v>
                </c:pt>
                <c:pt idx="13504">
                  <c:v>10.053592129577327</c:v>
                </c:pt>
                <c:pt idx="13505">
                  <c:v>10.168039578500776</c:v>
                </c:pt>
                <c:pt idx="13506">
                  <c:v>10.282459932857719</c:v>
                </c:pt>
                <c:pt idx="13507">
                  <c:v>10.396907381781169</c:v>
                </c:pt>
                <c:pt idx="13508">
                  <c:v>10.511463208970644</c:v>
                </c:pt>
                <c:pt idx="13509">
                  <c:v>10.625910657894092</c:v>
                </c:pt>
                <c:pt idx="13510">
                  <c:v>10.740331012251037</c:v>
                </c:pt>
                <c:pt idx="13511">
                  <c:v>10.854778461174487</c:v>
                </c:pt>
                <c:pt idx="13512">
                  <c:v>10.969225910097935</c:v>
                </c:pt>
                <c:pt idx="13513">
                  <c:v>11.083646264454877</c:v>
                </c:pt>
                <c:pt idx="13514">
                  <c:v>11.198093713378327</c:v>
                </c:pt>
                <c:pt idx="13515">
                  <c:v>11.312541162301777</c:v>
                </c:pt>
                <c:pt idx="13516">
                  <c:v>11.42696151665872</c:v>
                </c:pt>
                <c:pt idx="13517">
                  <c:v>11.541408965582168</c:v>
                </c:pt>
                <c:pt idx="13518">
                  <c:v>11.655856414505617</c:v>
                </c:pt>
                <c:pt idx="13519">
                  <c:v>11.770276768862562</c:v>
                </c:pt>
                <c:pt idx="13520">
                  <c:v>11.884724217786012</c:v>
                </c:pt>
                <c:pt idx="13521">
                  <c:v>12.314249945159752</c:v>
                </c:pt>
                <c:pt idx="13522">
                  <c:v>12.600587719237435</c:v>
                </c:pt>
                <c:pt idx="13523">
                  <c:v>12.773075801455301</c:v>
                </c:pt>
                <c:pt idx="13524">
                  <c:v>12.965464333679833</c:v>
                </c:pt>
                <c:pt idx="13525">
                  <c:v>12.958131062231761</c:v>
                </c:pt>
                <c:pt idx="13526">
                  <c:v>13.101032010491178</c:v>
                </c:pt>
                <c:pt idx="13527">
                  <c:v>13.229826855065554</c:v>
                </c:pt>
                <c:pt idx="13528">
                  <c:v>13.42090518512828</c:v>
                </c:pt>
                <c:pt idx="13529">
                  <c:v>13.616261042472587</c:v>
                </c:pt>
                <c:pt idx="13530">
                  <c:v>13.811663159787848</c:v>
                </c:pt>
                <c:pt idx="13531">
                  <c:v>14.00725031698693</c:v>
                </c:pt>
                <c:pt idx="13532">
                  <c:v>14.202652434302191</c:v>
                </c:pt>
                <c:pt idx="13533">
                  <c:v>14.398008291646496</c:v>
                </c:pt>
                <c:pt idx="13534">
                  <c:v>14.593410408961757</c:v>
                </c:pt>
                <c:pt idx="13535">
                  <c:v>14.788812526277018</c:v>
                </c:pt>
                <c:pt idx="13536">
                  <c:v>15.374972618251848</c:v>
                </c:pt>
                <c:pt idx="13537">
                  <c:v>15.570328475596153</c:v>
                </c:pt>
                <c:pt idx="13538">
                  <c:v>15.765730592911414</c:v>
                </c:pt>
                <c:pt idx="13539">
                  <c:v>15.961132710226675</c:v>
                </c:pt>
                <c:pt idx="13540">
                  <c:v>16.156488567570982</c:v>
                </c:pt>
                <c:pt idx="13541">
                  <c:v>16.351890684886243</c:v>
                </c:pt>
                <c:pt idx="13542">
                  <c:v>16.547477842085325</c:v>
                </c:pt>
                <c:pt idx="13543">
                  <c:v>16.742833699429632</c:v>
                </c:pt>
                <c:pt idx="13544">
                  <c:v>16.938235816744893</c:v>
                </c:pt>
                <c:pt idx="13545">
                  <c:v>17.133637934060154</c:v>
                </c:pt>
                <c:pt idx="13546">
                  <c:v>17.328993791404457</c:v>
                </c:pt>
                <c:pt idx="13547">
                  <c:v>17.524395908719718</c:v>
                </c:pt>
                <c:pt idx="13548">
                  <c:v>17.719798026034979</c:v>
                </c:pt>
                <c:pt idx="13549">
                  <c:v>17.915153883379286</c:v>
                </c:pt>
                <c:pt idx="13550">
                  <c:v>18.110556000694547</c:v>
                </c:pt>
                <c:pt idx="13551">
                  <c:v>18.305958118009809</c:v>
                </c:pt>
                <c:pt idx="13552">
                  <c:v>18.696716092669377</c:v>
                </c:pt>
                <c:pt idx="13553">
                  <c:v>18.892303249868458</c:v>
                </c:pt>
                <c:pt idx="13554">
                  <c:v>19.08770536718372</c:v>
                </c:pt>
                <c:pt idx="13555">
                  <c:v>19.283061224528023</c:v>
                </c:pt>
                <c:pt idx="13556">
                  <c:v>19.478463341843288</c:v>
                </c:pt>
                <c:pt idx="13557">
                  <c:v>19.673865459158549</c:v>
                </c:pt>
                <c:pt idx="13558">
                  <c:v>19.869221316502852</c:v>
                </c:pt>
                <c:pt idx="13559">
                  <c:v>20.064623433818113</c:v>
                </c:pt>
                <c:pt idx="13560">
                  <c:v>20.260025551133374</c:v>
                </c:pt>
                <c:pt idx="13561">
                  <c:v>20.455381408477681</c:v>
                </c:pt>
                <c:pt idx="13562">
                  <c:v>20.650783525792942</c:v>
                </c:pt>
                <c:pt idx="13563">
                  <c:v>20.846185643108203</c:v>
                </c:pt>
                <c:pt idx="13564">
                  <c:v>21.041541500452507</c:v>
                </c:pt>
                <c:pt idx="13565">
                  <c:v>21.237128657651589</c:v>
                </c:pt>
                <c:pt idx="13566">
                  <c:v>21.43253077496685</c:v>
                </c:pt>
                <c:pt idx="13567">
                  <c:v>21.627886632311156</c:v>
                </c:pt>
                <c:pt idx="13568">
                  <c:v>21.823288749626418</c:v>
                </c:pt>
                <c:pt idx="13569">
                  <c:v>22.018690866941682</c:v>
                </c:pt>
                <c:pt idx="13570">
                  <c:v>22.201588110157367</c:v>
                </c:pt>
                <c:pt idx="13571">
                  <c:v>22.401056955423122</c:v>
                </c:pt>
                <c:pt idx="13572">
                  <c:v>22.584028945875058</c:v>
                </c:pt>
                <c:pt idx="13573">
                  <c:v>22.783741603242728</c:v>
                </c:pt>
                <c:pt idx="13574">
                  <c:v>23.019490369010725</c:v>
                </c:pt>
                <c:pt idx="13575">
                  <c:v>23.25634534334764</c:v>
                </c:pt>
                <c:pt idx="13576">
                  <c:v>23.421368128755365</c:v>
                </c:pt>
                <c:pt idx="13577">
                  <c:v>23.675649137067939</c:v>
                </c:pt>
                <c:pt idx="13578">
                  <c:v>23.858277655965868</c:v>
                </c:pt>
                <c:pt idx="13579">
                  <c:v>24.066223131821825</c:v>
                </c:pt>
                <c:pt idx="13580">
                  <c:v>24.274119378161721</c:v>
                </c:pt>
                <c:pt idx="13581">
                  <c:v>24.482064854017679</c:v>
                </c:pt>
                <c:pt idx="13582">
                  <c:v>24.690010329873637</c:v>
                </c:pt>
                <c:pt idx="13583">
                  <c:v>24.897906576213533</c:v>
                </c:pt>
                <c:pt idx="13584">
                  <c:v>25.105852052069491</c:v>
                </c:pt>
                <c:pt idx="13585">
                  <c:v>25.313797527925448</c:v>
                </c:pt>
                <c:pt idx="13586">
                  <c:v>25.521693774265344</c:v>
                </c:pt>
                <c:pt idx="13587">
                  <c:v>25.729639250121302</c:v>
                </c:pt>
                <c:pt idx="13588">
                  <c:v>25.93758472597726</c:v>
                </c:pt>
                <c:pt idx="13589">
                  <c:v>26.145480972317156</c:v>
                </c:pt>
                <c:pt idx="13590">
                  <c:v>26.353623366237372</c:v>
                </c:pt>
                <c:pt idx="13591">
                  <c:v>26.56156884209333</c:v>
                </c:pt>
                <c:pt idx="13592">
                  <c:v>26.769465088433222</c:v>
                </c:pt>
                <c:pt idx="13593">
                  <c:v>26.977410564289183</c:v>
                </c:pt>
                <c:pt idx="13594">
                  <c:v>27.185356040145141</c:v>
                </c:pt>
                <c:pt idx="13595">
                  <c:v>27.393252286485037</c:v>
                </c:pt>
                <c:pt idx="13596">
                  <c:v>27.601197762340995</c:v>
                </c:pt>
                <c:pt idx="13597">
                  <c:v>27.809143238196953</c:v>
                </c:pt>
                <c:pt idx="13598">
                  <c:v>28.017039484536845</c:v>
                </c:pt>
                <c:pt idx="13599">
                  <c:v>28.224984960392803</c:v>
                </c:pt>
                <c:pt idx="13600">
                  <c:v>28.432930436248764</c:v>
                </c:pt>
                <c:pt idx="13601">
                  <c:v>28.640826682588656</c:v>
                </c:pt>
                <c:pt idx="13602">
                  <c:v>28.848772158444618</c:v>
                </c:pt>
                <c:pt idx="13603">
                  <c:v>29.05691455236483</c:v>
                </c:pt>
                <c:pt idx="13604">
                  <c:v>29.264860028220792</c:v>
                </c:pt>
                <c:pt idx="13605">
                  <c:v>29.472756274560684</c:v>
                </c:pt>
                <c:pt idx="13606">
                  <c:v>29.680701750416645</c:v>
                </c:pt>
                <c:pt idx="13607">
                  <c:v>29.888647226272603</c:v>
                </c:pt>
                <c:pt idx="13608">
                  <c:v>30.096543472612495</c:v>
                </c:pt>
                <c:pt idx="13609">
                  <c:v>30.304488948468453</c:v>
                </c:pt>
                <c:pt idx="13610">
                  <c:v>30.512434424324411</c:v>
                </c:pt>
                <c:pt idx="13611">
                  <c:v>30.720330670664307</c:v>
                </c:pt>
                <c:pt idx="13612">
                  <c:v>30.928276146520265</c:v>
                </c:pt>
                <c:pt idx="13613">
                  <c:v>31.136221622376222</c:v>
                </c:pt>
                <c:pt idx="13614">
                  <c:v>31.344117868716118</c:v>
                </c:pt>
                <c:pt idx="13615">
                  <c:v>31.552260262636334</c:v>
                </c:pt>
                <c:pt idx="13616">
                  <c:v>31.760205738492292</c:v>
                </c:pt>
                <c:pt idx="13617">
                  <c:v>31.968101984832188</c:v>
                </c:pt>
                <c:pt idx="13618">
                  <c:v>32.176047460688146</c:v>
                </c:pt>
                <c:pt idx="13619">
                  <c:v>32.383992936544104</c:v>
                </c:pt>
                <c:pt idx="13620">
                  <c:v>32.591889182883996</c:v>
                </c:pt>
                <c:pt idx="13621">
                  <c:v>32.799834658739954</c:v>
                </c:pt>
                <c:pt idx="13622">
                  <c:v>33.007780134595919</c:v>
                </c:pt>
                <c:pt idx="13623">
                  <c:v>33.223318705770154</c:v>
                </c:pt>
                <c:pt idx="13624">
                  <c:v>33.498870746781115</c:v>
                </c:pt>
                <c:pt idx="13625">
                  <c:v>33.773649142789033</c:v>
                </c:pt>
                <c:pt idx="13626">
                  <c:v>33.955124493562238</c:v>
                </c:pt>
                <c:pt idx="13627">
                  <c:v>34.236076931330473</c:v>
                </c:pt>
                <c:pt idx="13628">
                  <c:v>34.452128420977353</c:v>
                </c:pt>
                <c:pt idx="13629">
                  <c:v>34.661233534334762</c:v>
                </c:pt>
                <c:pt idx="13630">
                  <c:v>34.910175126847875</c:v>
                </c:pt>
                <c:pt idx="13631">
                  <c:v>35.141469150691464</c:v>
                </c:pt>
                <c:pt idx="13632">
                  <c:v>35.419792497497021</c:v>
                </c:pt>
                <c:pt idx="13633">
                  <c:v>35.628085424892703</c:v>
                </c:pt>
                <c:pt idx="13634">
                  <c:v>35.816879583690991</c:v>
                </c:pt>
                <c:pt idx="13635">
                  <c:v>36.082657739451726</c:v>
                </c:pt>
                <c:pt idx="13636">
                  <c:v>37.004110705882347</c:v>
                </c:pt>
                <c:pt idx="13637">
                  <c:v>37.285408043292357</c:v>
                </c:pt>
                <c:pt idx="13638">
                  <c:v>37.518808305718863</c:v>
                </c:pt>
                <c:pt idx="13639">
                  <c:v>37.824342623529411</c:v>
                </c:pt>
                <c:pt idx="13640">
                  <c:v>38.0443900828434</c:v>
                </c:pt>
                <c:pt idx="13641">
                  <c:v>38.320605697487977</c:v>
                </c:pt>
                <c:pt idx="13642">
                  <c:v>38.592753973262035</c:v>
                </c:pt>
                <c:pt idx="13643">
                  <c:v>39.467798101573678</c:v>
                </c:pt>
                <c:pt idx="13644">
                  <c:v>39.67634643028979</c:v>
                </c:pt>
                <c:pt idx="13645">
                  <c:v>39.88668644600228</c:v>
                </c:pt>
                <c:pt idx="13646">
                  <c:v>40.09707626991171</c:v>
                </c:pt>
                <c:pt idx="13647">
                  <c:v>40.307466093821141</c:v>
                </c:pt>
                <c:pt idx="13648">
                  <c:v>40.517806109533623</c:v>
                </c:pt>
                <c:pt idx="13649">
                  <c:v>40.728195933443054</c:v>
                </c:pt>
                <c:pt idx="13650">
                  <c:v>40.938585757352492</c:v>
                </c:pt>
                <c:pt idx="13651">
                  <c:v>41.148925773064974</c:v>
                </c:pt>
                <c:pt idx="13652">
                  <c:v>41.359315596974405</c:v>
                </c:pt>
                <c:pt idx="13653">
                  <c:v>41.569904653671628</c:v>
                </c:pt>
                <c:pt idx="13654">
                  <c:v>41.780294477581059</c:v>
                </c:pt>
                <c:pt idx="13655">
                  <c:v>41.990634493293548</c:v>
                </c:pt>
                <c:pt idx="13656">
                  <c:v>42.201024317202979</c:v>
                </c:pt>
                <c:pt idx="13657">
                  <c:v>42.411414141112409</c:v>
                </c:pt>
                <c:pt idx="13658">
                  <c:v>42.621754156824892</c:v>
                </c:pt>
                <c:pt idx="13659">
                  <c:v>42.83214398073433</c:v>
                </c:pt>
                <c:pt idx="13660">
                  <c:v>43.04253380464376</c:v>
                </c:pt>
                <c:pt idx="13661">
                  <c:v>43.252873820356243</c:v>
                </c:pt>
                <c:pt idx="13662">
                  <c:v>43.463263644265673</c:v>
                </c:pt>
                <c:pt idx="13663">
                  <c:v>43.673653468175104</c:v>
                </c:pt>
                <c:pt idx="13664">
                  <c:v>43.883993483887593</c:v>
                </c:pt>
                <c:pt idx="13665">
                  <c:v>44.094582540584817</c:v>
                </c:pt>
                <c:pt idx="13666">
                  <c:v>44.304972364494247</c:v>
                </c:pt>
                <c:pt idx="13667">
                  <c:v>44.51531238020673</c:v>
                </c:pt>
                <c:pt idx="13668">
                  <c:v>44.72570220411616</c:v>
                </c:pt>
                <c:pt idx="13669">
                  <c:v>44.936092028025598</c:v>
                </c:pt>
                <c:pt idx="13670">
                  <c:v>45.146432043738081</c:v>
                </c:pt>
                <c:pt idx="13671">
                  <c:v>45.356821867647511</c:v>
                </c:pt>
                <c:pt idx="13672">
                  <c:v>45.567211691556942</c:v>
                </c:pt>
                <c:pt idx="13673">
                  <c:v>45.777551707269424</c:v>
                </c:pt>
                <c:pt idx="13674">
                  <c:v>45.988211030042919</c:v>
                </c:pt>
                <c:pt idx="13675">
                  <c:v>46.209020976877234</c:v>
                </c:pt>
                <c:pt idx="13676">
                  <c:v>46.479649845970435</c:v>
                </c:pt>
                <c:pt idx="13677">
                  <c:v>46.699256650929904</c:v>
                </c:pt>
                <c:pt idx="13678">
                  <c:v>46.927364544110631</c:v>
                </c:pt>
                <c:pt idx="13679">
                  <c:v>47.027217653158523</c:v>
                </c:pt>
                <c:pt idx="13680">
                  <c:v>47.240262895565095</c:v>
                </c:pt>
                <c:pt idx="13681">
                  <c:v>47.393521888412018</c:v>
                </c:pt>
                <c:pt idx="13682">
                  <c:v>47.630374797139453</c:v>
                </c:pt>
                <c:pt idx="13683">
                  <c:v>47.862305868689276</c:v>
                </c:pt>
                <c:pt idx="13684">
                  <c:v>48.049044837515652</c:v>
                </c:pt>
                <c:pt idx="13685">
                  <c:v>48.23578380634202</c:v>
                </c:pt>
                <c:pt idx="13686">
                  <c:v>48.422478566132206</c:v>
                </c:pt>
                <c:pt idx="13687">
                  <c:v>48.608653341917027</c:v>
                </c:pt>
                <c:pt idx="13688">
                  <c:v>48.788455269432518</c:v>
                </c:pt>
                <c:pt idx="13689">
                  <c:v>48.952386097973779</c:v>
                </c:pt>
                <c:pt idx="13690">
                  <c:v>49.124451976633289</c:v>
                </c:pt>
                <c:pt idx="13691">
                  <c:v>49.329159226037198</c:v>
                </c:pt>
                <c:pt idx="13692">
                  <c:v>49.459572971394515</c:v>
                </c:pt>
                <c:pt idx="13693">
                  <c:v>49.614407231759657</c:v>
                </c:pt>
                <c:pt idx="13694">
                  <c:v>49.798990793991415</c:v>
                </c:pt>
                <c:pt idx="13695">
                  <c:v>49.918147584743743</c:v>
                </c:pt>
                <c:pt idx="13696">
                  <c:v>50.058389274418609</c:v>
                </c:pt>
                <c:pt idx="13697">
                  <c:v>50.095953404651162</c:v>
                </c:pt>
                <c:pt idx="13698">
                  <c:v>50.133508641860466</c:v>
                </c:pt>
                <c:pt idx="13699">
                  <c:v>50.171072772093027</c:v>
                </c:pt>
                <c:pt idx="13700">
                  <c:v>50.20863690232558</c:v>
                </c:pt>
                <c:pt idx="13701">
                  <c:v>50.246192139534884</c:v>
                </c:pt>
                <c:pt idx="13702">
                  <c:v>50.283756269767437</c:v>
                </c:pt>
                <c:pt idx="13703">
                  <c:v>50.45547134406295</c:v>
                </c:pt>
                <c:pt idx="13704">
                  <c:v>50.586706948448686</c:v>
                </c:pt>
                <c:pt idx="13705">
                  <c:v>50.748367703977138</c:v>
                </c:pt>
                <c:pt idx="13706">
                  <c:v>50.924921171372226</c:v>
                </c:pt>
                <c:pt idx="13707">
                  <c:v>51.102173259231478</c:v>
                </c:pt>
                <c:pt idx="13708">
                  <c:v>51.279383384001747</c:v>
                </c:pt>
                <c:pt idx="13709">
                  <c:v>51.456635471860999</c:v>
                </c:pt>
                <c:pt idx="13710">
                  <c:v>51.63388755972025</c:v>
                </c:pt>
                <c:pt idx="13711">
                  <c:v>51.81109768449052</c:v>
                </c:pt>
                <c:pt idx="13712">
                  <c:v>51.988349772349764</c:v>
                </c:pt>
                <c:pt idx="13713">
                  <c:v>52.165601860209016</c:v>
                </c:pt>
                <c:pt idx="13714">
                  <c:v>52.342811984979285</c:v>
                </c:pt>
                <c:pt idx="13715">
                  <c:v>52.520231925194466</c:v>
                </c:pt>
                <c:pt idx="13716">
                  <c:v>52.69748401305371</c:v>
                </c:pt>
                <c:pt idx="13717">
                  <c:v>52.87469413782398</c:v>
                </c:pt>
                <c:pt idx="13718">
                  <c:v>53.051946225683231</c:v>
                </c:pt>
                <c:pt idx="13719">
                  <c:v>53.229198313542483</c:v>
                </c:pt>
                <c:pt idx="13720">
                  <c:v>53.406408438312752</c:v>
                </c:pt>
                <c:pt idx="13721">
                  <c:v>53.583660526172004</c:v>
                </c:pt>
                <c:pt idx="13722">
                  <c:v>53.760912614031255</c:v>
                </c:pt>
                <c:pt idx="13723">
                  <c:v>53.938122738801518</c:v>
                </c:pt>
                <c:pt idx="13724">
                  <c:v>54.115374826660769</c:v>
                </c:pt>
                <c:pt idx="13725">
                  <c:v>54.292626914520021</c:v>
                </c:pt>
                <c:pt idx="13726">
                  <c:v>54.46983703929029</c:v>
                </c:pt>
                <c:pt idx="13727">
                  <c:v>54.647089127149542</c:v>
                </c:pt>
                <c:pt idx="13728">
                  <c:v>54.824509067364716</c:v>
                </c:pt>
                <c:pt idx="13729">
                  <c:v>55.001761155223967</c:v>
                </c:pt>
                <c:pt idx="13730">
                  <c:v>55.178971279994244</c:v>
                </c:pt>
                <c:pt idx="13731">
                  <c:v>55.356223367853488</c:v>
                </c:pt>
                <c:pt idx="13732">
                  <c:v>55.53347545571274</c:v>
                </c:pt>
                <c:pt idx="13733">
                  <c:v>55.710685580483002</c:v>
                </c:pt>
                <c:pt idx="13734">
                  <c:v>55.887937668342254</c:v>
                </c:pt>
                <c:pt idx="13735">
                  <c:v>56.065189756201505</c:v>
                </c:pt>
                <c:pt idx="13736">
                  <c:v>56.242399880971774</c:v>
                </c:pt>
                <c:pt idx="13737">
                  <c:v>56.419651968831026</c:v>
                </c:pt>
                <c:pt idx="13738">
                  <c:v>56.596904056690278</c:v>
                </c:pt>
                <c:pt idx="13739">
                  <c:v>56.774114181460547</c:v>
                </c:pt>
                <c:pt idx="13740">
                  <c:v>56.951534121675721</c:v>
                </c:pt>
                <c:pt idx="13741">
                  <c:v>57.128786209534972</c:v>
                </c:pt>
                <c:pt idx="13742">
                  <c:v>57.305996334305242</c:v>
                </c:pt>
                <c:pt idx="13743">
                  <c:v>57.483248422164493</c:v>
                </c:pt>
                <c:pt idx="13744">
                  <c:v>57.660500510023745</c:v>
                </c:pt>
                <c:pt idx="13745">
                  <c:v>57.837710634794007</c:v>
                </c:pt>
                <c:pt idx="13746">
                  <c:v>58.014962722653259</c:v>
                </c:pt>
                <c:pt idx="13747">
                  <c:v>58.19221481051251</c:v>
                </c:pt>
                <c:pt idx="13748">
                  <c:v>58.36942493528278</c:v>
                </c:pt>
                <c:pt idx="13749">
                  <c:v>58.546677023142031</c:v>
                </c:pt>
                <c:pt idx="13750">
                  <c:v>58.723929111001283</c:v>
                </c:pt>
                <c:pt idx="13751">
                  <c:v>58.901139235771552</c:v>
                </c:pt>
                <c:pt idx="13752">
                  <c:v>59.078391323630797</c:v>
                </c:pt>
                <c:pt idx="13753">
                  <c:v>59.241509765602665</c:v>
                </c:pt>
                <c:pt idx="13754">
                  <c:v>59.384965639332542</c:v>
                </c:pt>
                <c:pt idx="13755">
                  <c:v>59.572553987124465</c:v>
                </c:pt>
                <c:pt idx="13756">
                  <c:v>59.756240489260144</c:v>
                </c:pt>
                <c:pt idx="13757">
                  <c:v>60.791197092816276</c:v>
                </c:pt>
                <c:pt idx="13758">
                  <c:v>60.933018179275273</c:v>
                </c:pt>
                <c:pt idx="13759">
                  <c:v>61.079582458771092</c:v>
                </c:pt>
                <c:pt idx="13760">
                  <c:v>61.225877724061107</c:v>
                </c:pt>
                <c:pt idx="13761">
                  <c:v>61.416268368086456</c:v>
                </c:pt>
                <c:pt idx="13762">
                  <c:v>61.699742961657535</c:v>
                </c:pt>
                <c:pt idx="13763">
                  <c:v>61.85967473031026</c:v>
                </c:pt>
                <c:pt idx="13764">
                  <c:v>61.989611275921298</c:v>
                </c:pt>
                <c:pt idx="13765">
                  <c:v>62.137567380890708</c:v>
                </c:pt>
                <c:pt idx="13766">
                  <c:v>62.285383508466587</c:v>
                </c:pt>
                <c:pt idx="13767">
                  <c:v>62.433164641694077</c:v>
                </c:pt>
                <c:pt idx="13768">
                  <c:v>62.580980769269949</c:v>
                </c:pt>
                <c:pt idx="13769">
                  <c:v>62.728796896845822</c:v>
                </c:pt>
                <c:pt idx="13770">
                  <c:v>62.876578030073311</c:v>
                </c:pt>
                <c:pt idx="13771">
                  <c:v>63.024394157649184</c:v>
                </c:pt>
                <c:pt idx="13772">
                  <c:v>63.172210285225063</c:v>
                </c:pt>
                <c:pt idx="13773">
                  <c:v>63.319991418452553</c:v>
                </c:pt>
                <c:pt idx="13774">
                  <c:v>63.467807546028425</c:v>
                </c:pt>
                <c:pt idx="13775">
                  <c:v>63.615623673604297</c:v>
                </c:pt>
                <c:pt idx="13776">
                  <c:v>63.763404806831787</c:v>
                </c:pt>
                <c:pt idx="13777">
                  <c:v>63.911220934407659</c:v>
                </c:pt>
                <c:pt idx="13778">
                  <c:v>64.059177039377076</c:v>
                </c:pt>
                <c:pt idx="13779">
                  <c:v>64.206993166952941</c:v>
                </c:pt>
                <c:pt idx="13780">
                  <c:v>64.354774300180438</c:v>
                </c:pt>
                <c:pt idx="13781">
                  <c:v>64.502590427756317</c:v>
                </c:pt>
                <c:pt idx="13782">
                  <c:v>64.650406555332182</c:v>
                </c:pt>
                <c:pt idx="13783">
                  <c:v>64.798187688559679</c:v>
                </c:pt>
                <c:pt idx="13784">
                  <c:v>64.946003816135544</c:v>
                </c:pt>
                <c:pt idx="13785">
                  <c:v>65.093819943711424</c:v>
                </c:pt>
                <c:pt idx="13786">
                  <c:v>65.241601076938906</c:v>
                </c:pt>
                <c:pt idx="13787">
                  <c:v>65.389417204514785</c:v>
                </c:pt>
                <c:pt idx="13788">
                  <c:v>65.537198337742282</c:v>
                </c:pt>
                <c:pt idx="13789">
                  <c:v>65.685014465318147</c:v>
                </c:pt>
                <c:pt idx="13790">
                  <c:v>65.832970570287557</c:v>
                </c:pt>
                <c:pt idx="13791">
                  <c:v>65.980786697863437</c:v>
                </c:pt>
                <c:pt idx="13792">
                  <c:v>66.128567831090933</c:v>
                </c:pt>
                <c:pt idx="13793">
                  <c:v>66.276383958666798</c:v>
                </c:pt>
                <c:pt idx="13794">
                  <c:v>66.424200086242678</c:v>
                </c:pt>
                <c:pt idx="13795">
                  <c:v>66.57198121947016</c:v>
                </c:pt>
                <c:pt idx="13796">
                  <c:v>66.71979734704604</c:v>
                </c:pt>
                <c:pt idx="13797">
                  <c:v>66.867613474621919</c:v>
                </c:pt>
                <c:pt idx="13798">
                  <c:v>68.050177489577294</c:v>
                </c:pt>
                <c:pt idx="13799">
                  <c:v>68.197993617153159</c:v>
                </c:pt>
                <c:pt idx="13800">
                  <c:v>68.345809744729038</c:v>
                </c:pt>
                <c:pt idx="13801">
                  <c:v>68.477209873779472</c:v>
                </c:pt>
                <c:pt idx="13802">
                  <c:v>68.578658963245829</c:v>
                </c:pt>
                <c:pt idx="13803">
                  <c:v>68.685737898664769</c:v>
                </c:pt>
                <c:pt idx="13804">
                  <c:v>68.837569707032188</c:v>
                </c:pt>
                <c:pt idx="13805">
                  <c:v>68.978590467811159</c:v>
                </c:pt>
                <c:pt idx="13806">
                  <c:v>69.061303561278024</c:v>
                </c:pt>
                <c:pt idx="13807">
                  <c:v>69.15962342431466</c:v>
                </c:pt>
                <c:pt idx="13808">
                  <c:v>69.270014139723415</c:v>
                </c:pt>
                <c:pt idx="13809">
                  <c:v>69.396137433476397</c:v>
                </c:pt>
                <c:pt idx="13810">
                  <c:v>69.519432764785435</c:v>
                </c:pt>
                <c:pt idx="13811">
                  <c:v>69.600024725180631</c:v>
                </c:pt>
                <c:pt idx="13812">
                  <c:v>69.680616685575814</c:v>
                </c:pt>
                <c:pt idx="13813">
                  <c:v>69.761189566434922</c:v>
                </c:pt>
                <c:pt idx="13814">
                  <c:v>69.841781526830104</c:v>
                </c:pt>
                <c:pt idx="13815">
                  <c:v>69.9223734872253</c:v>
                </c:pt>
                <c:pt idx="13816">
                  <c:v>70.002946368084409</c:v>
                </c:pt>
                <c:pt idx="13817">
                  <c:v>70.083538328479591</c:v>
                </c:pt>
                <c:pt idx="13818">
                  <c:v>70.164130288874773</c:v>
                </c:pt>
                <c:pt idx="13819">
                  <c:v>70.244703169733882</c:v>
                </c:pt>
                <c:pt idx="13820">
                  <c:v>70.325295130129078</c:v>
                </c:pt>
                <c:pt idx="13821">
                  <c:v>70.405963408668569</c:v>
                </c:pt>
                <c:pt idx="13822">
                  <c:v>70.486555369063765</c:v>
                </c:pt>
                <c:pt idx="13823">
                  <c:v>70.567128249922874</c:v>
                </c:pt>
                <c:pt idx="13824">
                  <c:v>70.647720210318056</c:v>
                </c:pt>
                <c:pt idx="13825">
                  <c:v>70.728293091177164</c:v>
                </c:pt>
                <c:pt idx="13826">
                  <c:v>70.808885051572346</c:v>
                </c:pt>
                <c:pt idx="13827">
                  <c:v>70.889477011967543</c:v>
                </c:pt>
                <c:pt idx="13828">
                  <c:v>70.970049892826651</c:v>
                </c:pt>
                <c:pt idx="13829">
                  <c:v>71.050641853221833</c:v>
                </c:pt>
                <c:pt idx="13830">
                  <c:v>71.131233813617015</c:v>
                </c:pt>
                <c:pt idx="13831">
                  <c:v>71.211806694476124</c:v>
                </c:pt>
                <c:pt idx="13832">
                  <c:v>71.29239865487132</c:v>
                </c:pt>
                <c:pt idx="13833">
                  <c:v>71.373066933410826</c:v>
                </c:pt>
                <c:pt idx="13834">
                  <c:v>71.453658893806008</c:v>
                </c:pt>
                <c:pt idx="13835">
                  <c:v>71.534231774665116</c:v>
                </c:pt>
                <c:pt idx="13836">
                  <c:v>71.614823735060298</c:v>
                </c:pt>
                <c:pt idx="13837">
                  <c:v>71.695415695455495</c:v>
                </c:pt>
                <c:pt idx="13838">
                  <c:v>71.775988576314603</c:v>
                </c:pt>
                <c:pt idx="13839">
                  <c:v>71.856580536709785</c:v>
                </c:pt>
                <c:pt idx="13840">
                  <c:v>71.937172497104967</c:v>
                </c:pt>
                <c:pt idx="13841">
                  <c:v>72.017745377964076</c:v>
                </c:pt>
                <c:pt idx="13842">
                  <c:v>72.098337338359272</c:v>
                </c:pt>
                <c:pt idx="13843">
                  <c:v>72.178929298754454</c:v>
                </c:pt>
                <c:pt idx="13844">
                  <c:v>72.259502179613563</c:v>
                </c:pt>
                <c:pt idx="13845">
                  <c:v>72.340094140008745</c:v>
                </c:pt>
                <c:pt idx="13846">
                  <c:v>72.42076241854825</c:v>
                </c:pt>
                <c:pt idx="13847">
                  <c:v>72.501335299407359</c:v>
                </c:pt>
                <c:pt idx="13848">
                  <c:v>72.581927259802541</c:v>
                </c:pt>
                <c:pt idx="13849">
                  <c:v>72.662519220197737</c:v>
                </c:pt>
                <c:pt idx="13850">
                  <c:v>72.743092101056845</c:v>
                </c:pt>
                <c:pt idx="13851">
                  <c:v>72.823684061452028</c:v>
                </c:pt>
                <c:pt idx="13852">
                  <c:v>72.90427602184721</c:v>
                </c:pt>
                <c:pt idx="13853">
                  <c:v>72.984848902706318</c:v>
                </c:pt>
                <c:pt idx="13854">
                  <c:v>73.065440863101514</c:v>
                </c:pt>
                <c:pt idx="13855">
                  <c:v>73.146032823496697</c:v>
                </c:pt>
                <c:pt idx="13856">
                  <c:v>73.226605704355805</c:v>
                </c:pt>
                <c:pt idx="13857">
                  <c:v>73.307197664751001</c:v>
                </c:pt>
                <c:pt idx="13858">
                  <c:v>73.387865943290493</c:v>
                </c:pt>
                <c:pt idx="13859">
                  <c:v>73.468457903685689</c:v>
                </c:pt>
                <c:pt idx="13860">
                  <c:v>73.549030784544797</c:v>
                </c:pt>
                <c:pt idx="13861">
                  <c:v>73.629622744939979</c:v>
                </c:pt>
                <c:pt idx="13862">
                  <c:v>73.710214705335162</c:v>
                </c:pt>
                <c:pt idx="13863">
                  <c:v>73.79078758619427</c:v>
                </c:pt>
                <c:pt idx="13864">
                  <c:v>73.871379546589466</c:v>
                </c:pt>
                <c:pt idx="13865">
                  <c:v>73.951971506984648</c:v>
                </c:pt>
                <c:pt idx="13866">
                  <c:v>74.032544387843757</c:v>
                </c:pt>
                <c:pt idx="13867">
                  <c:v>74.113136348238939</c:v>
                </c:pt>
                <c:pt idx="13868">
                  <c:v>74.193728308634135</c:v>
                </c:pt>
                <c:pt idx="13869">
                  <c:v>74.274301189493244</c:v>
                </c:pt>
                <c:pt idx="13870">
                  <c:v>74.354893149888426</c:v>
                </c:pt>
                <c:pt idx="13871">
                  <c:v>74.435561428427931</c:v>
                </c:pt>
                <c:pt idx="13872">
                  <c:v>74.51613430928704</c:v>
                </c:pt>
                <c:pt idx="13873">
                  <c:v>74.596726269682222</c:v>
                </c:pt>
                <c:pt idx="13874">
                  <c:v>74.677318230077404</c:v>
                </c:pt>
                <c:pt idx="13875">
                  <c:v>74.757891110936512</c:v>
                </c:pt>
                <c:pt idx="13876">
                  <c:v>74.861685772532184</c:v>
                </c:pt>
                <c:pt idx="13877">
                  <c:v>74.943540653791132</c:v>
                </c:pt>
                <c:pt idx="13878">
                  <c:v>75.017005375923716</c:v>
                </c:pt>
                <c:pt idx="13879">
                  <c:v>75.069999999999993</c:v>
                </c:pt>
                <c:pt idx="13880">
                  <c:v>75.136599213638533</c:v>
                </c:pt>
                <c:pt idx="13881">
                  <c:v>75.254456284692424</c:v>
                </c:pt>
                <c:pt idx="13882">
                  <c:v>75.314927865315852</c:v>
                </c:pt>
                <c:pt idx="13883">
                  <c:v>75.372815227467811</c:v>
                </c:pt>
                <c:pt idx="13884">
                  <c:v>75.433786191702424</c:v>
                </c:pt>
                <c:pt idx="13885">
                  <c:v>75.511361703787372</c:v>
                </c:pt>
                <c:pt idx="13886">
                  <c:v>75.62153821833887</c:v>
                </c:pt>
                <c:pt idx="13887">
                  <c:v>75.731714732890367</c:v>
                </c:pt>
                <c:pt idx="13888">
                  <c:v>75.841865163986711</c:v>
                </c:pt>
                <c:pt idx="13889">
                  <c:v>75.952041678538208</c:v>
                </c:pt>
                <c:pt idx="13890">
                  <c:v>76.062218193089706</c:v>
                </c:pt>
                <c:pt idx="13891">
                  <c:v>76.172368624186049</c:v>
                </c:pt>
                <c:pt idx="13892">
                  <c:v>76.282545138737547</c:v>
                </c:pt>
                <c:pt idx="13893">
                  <c:v>76.392721653289044</c:v>
                </c:pt>
                <c:pt idx="13894">
                  <c:v>76.502872084385388</c:v>
                </c:pt>
                <c:pt idx="13895">
                  <c:v>76.613048598936885</c:v>
                </c:pt>
                <c:pt idx="13896">
                  <c:v>76.72332944730897</c:v>
                </c:pt>
                <c:pt idx="13897">
                  <c:v>76.833479878405313</c:v>
                </c:pt>
                <c:pt idx="13898">
                  <c:v>76.943656392956811</c:v>
                </c:pt>
                <c:pt idx="13899">
                  <c:v>77.053832907508308</c:v>
                </c:pt>
                <c:pt idx="13900">
                  <c:v>77.163983338604652</c:v>
                </c:pt>
                <c:pt idx="13901">
                  <c:v>77.274159853156149</c:v>
                </c:pt>
                <c:pt idx="13902">
                  <c:v>77.384336367707647</c:v>
                </c:pt>
                <c:pt idx="13903">
                  <c:v>77.49448679880399</c:v>
                </c:pt>
                <c:pt idx="13904">
                  <c:v>77.604663313355488</c:v>
                </c:pt>
                <c:pt idx="13905">
                  <c:v>77.714839827906985</c:v>
                </c:pt>
                <c:pt idx="13906">
                  <c:v>77.824990259003329</c:v>
                </c:pt>
                <c:pt idx="13907">
                  <c:v>77.935166773554826</c:v>
                </c:pt>
                <c:pt idx="13908">
                  <c:v>78.045447621926911</c:v>
                </c:pt>
                <c:pt idx="13909">
                  <c:v>78.155624136478409</c:v>
                </c:pt>
                <c:pt idx="13910">
                  <c:v>78.265774567574752</c:v>
                </c:pt>
                <c:pt idx="13911">
                  <c:v>78.37595108212625</c:v>
                </c:pt>
                <c:pt idx="13912">
                  <c:v>78.486127596677747</c:v>
                </c:pt>
                <c:pt idx="13913">
                  <c:v>78.59627802777409</c:v>
                </c:pt>
                <c:pt idx="13914">
                  <c:v>78.706454542325588</c:v>
                </c:pt>
                <c:pt idx="13915">
                  <c:v>78.816631056877085</c:v>
                </c:pt>
                <c:pt idx="13916">
                  <c:v>78.926781487973429</c:v>
                </c:pt>
                <c:pt idx="13917">
                  <c:v>79.036958002524926</c:v>
                </c:pt>
                <c:pt idx="13918">
                  <c:v>79.14713451707641</c:v>
                </c:pt>
                <c:pt idx="13919">
                  <c:v>79.257284948172767</c:v>
                </c:pt>
                <c:pt idx="13920">
                  <c:v>79.367461462724251</c:v>
                </c:pt>
                <c:pt idx="13921">
                  <c:v>79.476908271990467</c:v>
                </c:pt>
                <c:pt idx="13922">
                  <c:v>79.552132516452076</c:v>
                </c:pt>
                <c:pt idx="13923">
                  <c:v>79.607841960419648</c:v>
                </c:pt>
                <c:pt idx="13924">
                  <c:v>79.679777047675813</c:v>
                </c:pt>
                <c:pt idx="13925">
                  <c:v>79.770050733905578</c:v>
                </c:pt>
                <c:pt idx="13926">
                  <c:v>79.843612733905587</c:v>
                </c:pt>
                <c:pt idx="13927">
                  <c:v>79.934142615256263</c:v>
                </c:pt>
                <c:pt idx="13928">
                  <c:v>79.954029711492609</c:v>
                </c:pt>
                <c:pt idx="13929">
                  <c:v>80.008099301382927</c:v>
                </c:pt>
                <c:pt idx="13930">
                  <c:v>80.013760163956519</c:v>
                </c:pt>
                <c:pt idx="13931">
                  <c:v>80.018975018086579</c:v>
                </c:pt>
                <c:pt idx="13932">
                  <c:v>80.024191107086182</c:v>
                </c:pt>
                <c:pt idx="13933">
                  <c:v>80.029412135564002</c:v>
                </c:pt>
                <c:pt idx="13934">
                  <c:v>80.034628224563619</c:v>
                </c:pt>
                <c:pt idx="13935">
                  <c:v>80.039843078693664</c:v>
                </c:pt>
                <c:pt idx="13936">
                  <c:v>80.045059167693282</c:v>
                </c:pt>
                <c:pt idx="13937">
                  <c:v>80.050275256692885</c:v>
                </c:pt>
                <c:pt idx="13938">
                  <c:v>80.05549011082293</c:v>
                </c:pt>
                <c:pt idx="13939">
                  <c:v>80.060706199822548</c:v>
                </c:pt>
                <c:pt idx="13940">
                  <c:v>80.065922288822151</c:v>
                </c:pt>
                <c:pt idx="13941">
                  <c:v>80.07113714295221</c:v>
                </c:pt>
                <c:pt idx="13942">
                  <c:v>80.076353231951813</c:v>
                </c:pt>
                <c:pt idx="13943">
                  <c:v>80.095787242966139</c:v>
                </c:pt>
                <c:pt idx="13944">
                  <c:v>80.203103480333738</c:v>
                </c:pt>
                <c:pt idx="13945">
                  <c:v>80.176145746781117</c:v>
                </c:pt>
                <c:pt idx="13946">
                  <c:v>80.232734705531712</c:v>
                </c:pt>
                <c:pt idx="13947">
                  <c:v>80.397530883763764</c:v>
                </c:pt>
                <c:pt idx="13948">
                  <c:v>80.459937610917507</c:v>
                </c:pt>
                <c:pt idx="13949">
                  <c:v>80.522344338071264</c:v>
                </c:pt>
                <c:pt idx="13950">
                  <c:v>80.584736290905127</c:v>
                </c:pt>
                <c:pt idx="13951">
                  <c:v>80.647143018058884</c:v>
                </c:pt>
                <c:pt idx="13952">
                  <c:v>80.709549745212627</c:v>
                </c:pt>
                <c:pt idx="13953">
                  <c:v>80.771941698046504</c:v>
                </c:pt>
                <c:pt idx="13954">
                  <c:v>80.834348425200247</c:v>
                </c:pt>
                <c:pt idx="13955">
                  <c:v>80.896755152354004</c:v>
                </c:pt>
                <c:pt idx="13956">
                  <c:v>80.959147105187867</c:v>
                </c:pt>
                <c:pt idx="13957">
                  <c:v>81.021553832341624</c:v>
                </c:pt>
                <c:pt idx="13958">
                  <c:v>81.084019656774871</c:v>
                </c:pt>
                <c:pt idx="13959">
                  <c:v>81.146426383928628</c:v>
                </c:pt>
                <c:pt idx="13960">
                  <c:v>81.208818336762491</c:v>
                </c:pt>
                <c:pt idx="13961">
                  <c:v>81.271225063916248</c:v>
                </c:pt>
                <c:pt idx="13962">
                  <c:v>81.33363179106999</c:v>
                </c:pt>
                <c:pt idx="13963">
                  <c:v>81.396023743903868</c:v>
                </c:pt>
                <c:pt idx="13964">
                  <c:v>81.458430471057611</c:v>
                </c:pt>
                <c:pt idx="13965">
                  <c:v>81.520837198211368</c:v>
                </c:pt>
                <c:pt idx="13966">
                  <c:v>81.583229151045231</c:v>
                </c:pt>
                <c:pt idx="13967">
                  <c:v>81.645635878198988</c:v>
                </c:pt>
                <c:pt idx="13968">
                  <c:v>81.70804260535273</c:v>
                </c:pt>
                <c:pt idx="13969">
                  <c:v>81.770434558186608</c:v>
                </c:pt>
                <c:pt idx="13970">
                  <c:v>81.832841285340351</c:v>
                </c:pt>
                <c:pt idx="13971">
                  <c:v>81.895307109773611</c:v>
                </c:pt>
                <c:pt idx="13972">
                  <c:v>81.957699062607475</c:v>
                </c:pt>
                <c:pt idx="13973">
                  <c:v>82.831393242759958</c:v>
                </c:pt>
                <c:pt idx="13974">
                  <c:v>82.893799969913715</c:v>
                </c:pt>
                <c:pt idx="13975">
                  <c:v>82.956191922747593</c:v>
                </c:pt>
                <c:pt idx="13976">
                  <c:v>83.018598649901335</c:v>
                </c:pt>
                <c:pt idx="13977">
                  <c:v>83.081005377055092</c:v>
                </c:pt>
                <c:pt idx="13978">
                  <c:v>83.143397329888955</c:v>
                </c:pt>
                <c:pt idx="13979">
                  <c:v>83.205804057042712</c:v>
                </c:pt>
                <c:pt idx="13980">
                  <c:v>83.268210784196455</c:v>
                </c:pt>
                <c:pt idx="13981">
                  <c:v>83.318281769670961</c:v>
                </c:pt>
                <c:pt idx="13982">
                  <c:v>83.354719038626612</c:v>
                </c:pt>
                <c:pt idx="13983">
                  <c:v>83.43665043061516</c:v>
                </c:pt>
                <c:pt idx="13984">
                  <c:v>83.518581822603721</c:v>
                </c:pt>
                <c:pt idx="13985">
                  <c:v>83.582157426800194</c:v>
                </c:pt>
                <c:pt idx="13986">
                  <c:v>83.646215734207388</c:v>
                </c:pt>
                <c:pt idx="13987">
                  <c:v>83.699991703862665</c:v>
                </c:pt>
                <c:pt idx="13988">
                  <c:v>83.765472673819744</c:v>
                </c:pt>
                <c:pt idx="13989">
                  <c:v>83.849932684821724</c:v>
                </c:pt>
                <c:pt idx="13990">
                  <c:v>83.928738596254632</c:v>
                </c:pt>
                <c:pt idx="13991">
                  <c:v>84.007544507687527</c:v>
                </c:pt>
                <c:pt idx="13992">
                  <c:v>84.086331762417913</c:v>
                </c:pt>
                <c:pt idx="13993">
                  <c:v>84.165137673850808</c:v>
                </c:pt>
                <c:pt idx="13994">
                  <c:v>84.244018212093778</c:v>
                </c:pt>
                <c:pt idx="13995">
                  <c:v>84.322824123526686</c:v>
                </c:pt>
                <c:pt idx="13996">
                  <c:v>84.401611378257073</c:v>
                </c:pt>
                <c:pt idx="13997">
                  <c:v>84.480417289689967</c:v>
                </c:pt>
                <c:pt idx="13998">
                  <c:v>84.559223201122876</c:v>
                </c:pt>
                <c:pt idx="13999">
                  <c:v>84.638010455853248</c:v>
                </c:pt>
                <c:pt idx="14000">
                  <c:v>84.716816367286157</c:v>
                </c:pt>
                <c:pt idx="14001">
                  <c:v>84.795622278719051</c:v>
                </c:pt>
                <c:pt idx="14002">
                  <c:v>84.874409533449438</c:v>
                </c:pt>
                <c:pt idx="14003">
                  <c:v>84.953215444882346</c:v>
                </c:pt>
                <c:pt idx="14004">
                  <c:v>85.032021356315241</c:v>
                </c:pt>
                <c:pt idx="14005">
                  <c:v>85.110808611045627</c:v>
                </c:pt>
                <c:pt idx="14006">
                  <c:v>85.189614522478536</c:v>
                </c:pt>
                <c:pt idx="14007">
                  <c:v>85.268495060721506</c:v>
                </c:pt>
                <c:pt idx="14008">
                  <c:v>85.347282315451878</c:v>
                </c:pt>
                <c:pt idx="14009">
                  <c:v>85.426088226884787</c:v>
                </c:pt>
                <c:pt idx="14010">
                  <c:v>85.504894138317681</c:v>
                </c:pt>
                <c:pt idx="14011">
                  <c:v>85.583681393048067</c:v>
                </c:pt>
                <c:pt idx="14012">
                  <c:v>85.662487304480976</c:v>
                </c:pt>
                <c:pt idx="14013">
                  <c:v>85.741293215913871</c:v>
                </c:pt>
                <c:pt idx="14014">
                  <c:v>85.97769229351006</c:v>
                </c:pt>
                <c:pt idx="14015">
                  <c:v>86.056479548240446</c:v>
                </c:pt>
                <c:pt idx="14016">
                  <c:v>86.135285459673341</c:v>
                </c:pt>
                <c:pt idx="14017">
                  <c:v>86.214165997916311</c:v>
                </c:pt>
                <c:pt idx="14018">
                  <c:v>86.29297190934922</c:v>
                </c:pt>
                <c:pt idx="14019">
                  <c:v>86.371759164079606</c:v>
                </c:pt>
                <c:pt idx="14020">
                  <c:v>86.4505650755125</c:v>
                </c:pt>
                <c:pt idx="14021">
                  <c:v>86.529370986945395</c:v>
                </c:pt>
                <c:pt idx="14022">
                  <c:v>86.608158241675781</c:v>
                </c:pt>
                <c:pt idx="14023">
                  <c:v>86.68696415310869</c:v>
                </c:pt>
                <c:pt idx="14024">
                  <c:v>86.765770064541584</c:v>
                </c:pt>
                <c:pt idx="14025">
                  <c:v>86.844557319271971</c:v>
                </c:pt>
                <c:pt idx="14026">
                  <c:v>86.923363230704879</c:v>
                </c:pt>
                <c:pt idx="14027">
                  <c:v>87.002169142137774</c:v>
                </c:pt>
                <c:pt idx="14028">
                  <c:v>87.08095639686816</c:v>
                </c:pt>
                <c:pt idx="14029">
                  <c:v>87.159762308301055</c:v>
                </c:pt>
                <c:pt idx="14030">
                  <c:v>87.238642846544025</c:v>
                </c:pt>
                <c:pt idx="14031">
                  <c:v>87.317430101274411</c:v>
                </c:pt>
                <c:pt idx="14032">
                  <c:v>87.402931060309896</c:v>
                </c:pt>
                <c:pt idx="14033">
                  <c:v>87.48393584835479</c:v>
                </c:pt>
                <c:pt idx="14034">
                  <c:v>87.526191965665234</c:v>
                </c:pt>
                <c:pt idx="14035">
                  <c:v>87.606382025029788</c:v>
                </c:pt>
                <c:pt idx="14036">
                  <c:v>87.723451391988547</c:v>
                </c:pt>
                <c:pt idx="14037">
                  <c:v>87.790416903195037</c:v>
                </c:pt>
                <c:pt idx="14038">
                  <c:v>87.848262754707989</c:v>
                </c:pt>
                <c:pt idx="14039">
                  <c:v>87.942808717215073</c:v>
                </c:pt>
                <c:pt idx="14040">
                  <c:v>88.019222110157372</c:v>
                </c:pt>
                <c:pt idx="14041">
                  <c:v>88.052747703392484</c:v>
                </c:pt>
                <c:pt idx="14042">
                  <c:v>88.072706467275566</c:v>
                </c:pt>
                <c:pt idx="14043">
                  <c:v>88.092646348695197</c:v>
                </c:pt>
                <c:pt idx="14044">
                  <c:v>88.112581509498952</c:v>
                </c:pt>
                <c:pt idx="14045">
                  <c:v>88.137750818615743</c:v>
                </c:pt>
                <c:pt idx="14046">
                  <c:v>88.22596959227468</c:v>
                </c:pt>
                <c:pt idx="14047">
                  <c:v>88.28542123719933</c:v>
                </c:pt>
                <c:pt idx="14048">
                  <c:v>88.389464896041972</c:v>
                </c:pt>
                <c:pt idx="14049">
                  <c:v>88.449671264439132</c:v>
                </c:pt>
                <c:pt idx="14050">
                  <c:v>88.554309197462402</c:v>
                </c:pt>
                <c:pt idx="14051">
                  <c:v>88.620053306098328</c:v>
                </c:pt>
                <c:pt idx="14052">
                  <c:v>88.685797414734267</c:v>
                </c:pt>
                <c:pt idx="14053">
                  <c:v>88.751525958950538</c:v>
                </c:pt>
                <c:pt idx="14054">
                  <c:v>88.817332325265113</c:v>
                </c:pt>
                <c:pt idx="14055">
                  <c:v>88.883076433901039</c:v>
                </c:pt>
                <c:pt idx="14056">
                  <c:v>88.948804978117323</c:v>
                </c:pt>
                <c:pt idx="14057">
                  <c:v>89.014549086753263</c:v>
                </c:pt>
                <c:pt idx="14058">
                  <c:v>89.080293195389189</c:v>
                </c:pt>
                <c:pt idx="14059">
                  <c:v>89.146021739605473</c:v>
                </c:pt>
                <c:pt idx="14060">
                  <c:v>89.211765848241399</c:v>
                </c:pt>
                <c:pt idx="14061">
                  <c:v>89.277509956877338</c:v>
                </c:pt>
                <c:pt idx="14062">
                  <c:v>89.343238501093609</c:v>
                </c:pt>
                <c:pt idx="14063">
                  <c:v>89.408982609729549</c:v>
                </c:pt>
                <c:pt idx="14064">
                  <c:v>89.474726718365488</c:v>
                </c:pt>
                <c:pt idx="14065">
                  <c:v>89.540455262581759</c:v>
                </c:pt>
                <c:pt idx="14066">
                  <c:v>89.606199371217699</c:v>
                </c:pt>
                <c:pt idx="14067">
                  <c:v>89.67200573753226</c:v>
                </c:pt>
                <c:pt idx="14068">
                  <c:v>89.737749846168199</c:v>
                </c:pt>
                <c:pt idx="14069">
                  <c:v>89.80347839038447</c:v>
                </c:pt>
                <c:pt idx="14070">
                  <c:v>89.86922249902041</c:v>
                </c:pt>
                <c:pt idx="14071">
                  <c:v>89.934966607656349</c:v>
                </c:pt>
                <c:pt idx="14072">
                  <c:v>90.00069515187262</c:v>
                </c:pt>
                <c:pt idx="14073">
                  <c:v>90.06643926050856</c:v>
                </c:pt>
                <c:pt idx="14074">
                  <c:v>90.132183369144485</c:v>
                </c:pt>
                <c:pt idx="14075">
                  <c:v>90.19791191336077</c:v>
                </c:pt>
                <c:pt idx="14076">
                  <c:v>90.263656021996695</c:v>
                </c:pt>
                <c:pt idx="14077">
                  <c:v>90.329400130632635</c:v>
                </c:pt>
                <c:pt idx="14078">
                  <c:v>90.395128674848905</c:v>
                </c:pt>
                <c:pt idx="14079">
                  <c:v>90.460935041163481</c:v>
                </c:pt>
                <c:pt idx="14080">
                  <c:v>90.526679149799421</c:v>
                </c:pt>
                <c:pt idx="14081">
                  <c:v>90.592407694015691</c:v>
                </c:pt>
                <c:pt idx="14082">
                  <c:v>90.658151802651631</c:v>
                </c:pt>
                <c:pt idx="14083">
                  <c:v>90.723895911287556</c:v>
                </c:pt>
                <c:pt idx="14084">
                  <c:v>90.789624455503841</c:v>
                </c:pt>
                <c:pt idx="14085">
                  <c:v>90.855368564139766</c:v>
                </c:pt>
                <c:pt idx="14086">
                  <c:v>90.921112672775706</c:v>
                </c:pt>
                <c:pt idx="14087">
                  <c:v>90.986841216991976</c:v>
                </c:pt>
                <c:pt idx="14088">
                  <c:v>91.052585325627916</c:v>
                </c:pt>
                <c:pt idx="14089">
                  <c:v>91.118329434263856</c:v>
                </c:pt>
                <c:pt idx="14090">
                  <c:v>91.184057978480126</c:v>
                </c:pt>
                <c:pt idx="14091">
                  <c:v>91.249802087116066</c:v>
                </c:pt>
                <c:pt idx="14092">
                  <c:v>91.315608453430627</c:v>
                </c:pt>
                <c:pt idx="14093">
                  <c:v>91.381352562066567</c:v>
                </c:pt>
                <c:pt idx="14094">
                  <c:v>91.447081106282837</c:v>
                </c:pt>
                <c:pt idx="14095">
                  <c:v>91.512825214918777</c:v>
                </c:pt>
                <c:pt idx="14096">
                  <c:v>91.550101999999995</c:v>
                </c:pt>
                <c:pt idx="14097">
                  <c:v>91.574078777300912</c:v>
                </c:pt>
                <c:pt idx="14098">
                  <c:v>91.628758220525057</c:v>
                </c:pt>
                <c:pt idx="14099">
                  <c:v>91.900804896518608</c:v>
                </c:pt>
                <c:pt idx="14100">
                  <c:v>91.933362173902609</c:v>
                </c:pt>
                <c:pt idx="14101">
                  <c:v>92.022658978151256</c:v>
                </c:pt>
                <c:pt idx="14102">
                  <c:v>91.865482093705296</c:v>
                </c:pt>
                <c:pt idx="14103">
                  <c:v>91.893805999999998</c:v>
                </c:pt>
                <c:pt idx="14104">
                  <c:v>91.938296262517881</c:v>
                </c:pt>
                <c:pt idx="14105">
                  <c:v>92.009124528942777</c:v>
                </c:pt>
                <c:pt idx="14106">
                  <c:v>92.059307265075304</c:v>
                </c:pt>
                <c:pt idx="14107">
                  <c:v>92.109501884403684</c:v>
                </c:pt>
                <c:pt idx="14108">
                  <c:v>92.159696503732064</c:v>
                </c:pt>
                <c:pt idx="14109">
                  <c:v>92.209879239864591</c:v>
                </c:pt>
                <c:pt idx="14110">
                  <c:v>92.260073859192971</c:v>
                </c:pt>
                <c:pt idx="14111">
                  <c:v>92.310268478521365</c:v>
                </c:pt>
                <c:pt idx="14112">
                  <c:v>92.360451214653878</c:v>
                </c:pt>
                <c:pt idx="14113">
                  <c:v>92.410645833982272</c:v>
                </c:pt>
                <c:pt idx="14114">
                  <c:v>92.460840453310652</c:v>
                </c:pt>
                <c:pt idx="14115">
                  <c:v>92.511023189443179</c:v>
                </c:pt>
                <c:pt idx="14116">
                  <c:v>92.561217808771559</c:v>
                </c:pt>
                <c:pt idx="14117">
                  <c:v>92.611459960883408</c:v>
                </c:pt>
                <c:pt idx="14118">
                  <c:v>92.661654580211788</c:v>
                </c:pt>
                <c:pt idx="14119">
                  <c:v>92.711837316344315</c:v>
                </c:pt>
                <c:pt idx="14120">
                  <c:v>92.762031935672695</c:v>
                </c:pt>
                <c:pt idx="14121">
                  <c:v>92.812226555001075</c:v>
                </c:pt>
                <c:pt idx="14122">
                  <c:v>92.862409291133602</c:v>
                </c:pt>
                <c:pt idx="14123">
                  <c:v>92.912603910461982</c:v>
                </c:pt>
                <c:pt idx="14124">
                  <c:v>92.962798529790376</c:v>
                </c:pt>
                <c:pt idx="14125">
                  <c:v>93.012981265922889</c:v>
                </c:pt>
                <c:pt idx="14126">
                  <c:v>93.063175885251283</c:v>
                </c:pt>
                <c:pt idx="14127">
                  <c:v>93.113370504579663</c:v>
                </c:pt>
                <c:pt idx="14128">
                  <c:v>93.16355324071219</c:v>
                </c:pt>
                <c:pt idx="14129">
                  <c:v>93.213795392824025</c:v>
                </c:pt>
                <c:pt idx="14130">
                  <c:v>93.263990012152419</c:v>
                </c:pt>
                <c:pt idx="14131">
                  <c:v>93.314172748284932</c:v>
                </c:pt>
                <c:pt idx="14132">
                  <c:v>93.364367367613326</c:v>
                </c:pt>
                <c:pt idx="14133">
                  <c:v>93.414561986941706</c:v>
                </c:pt>
                <c:pt idx="14134">
                  <c:v>93.464744723074233</c:v>
                </c:pt>
                <c:pt idx="14135">
                  <c:v>93.514939342402613</c:v>
                </c:pt>
                <c:pt idx="14136">
                  <c:v>93.565133961730993</c:v>
                </c:pt>
                <c:pt idx="14137">
                  <c:v>93.61531669786352</c:v>
                </c:pt>
                <c:pt idx="14138">
                  <c:v>93.6655113171919</c:v>
                </c:pt>
                <c:pt idx="14139">
                  <c:v>93.715705936520294</c:v>
                </c:pt>
                <c:pt idx="14140">
                  <c:v>93.765888672652807</c:v>
                </c:pt>
                <c:pt idx="14141">
                  <c:v>93.816083291981201</c:v>
                </c:pt>
                <c:pt idx="14142">
                  <c:v>93.866325444093036</c:v>
                </c:pt>
                <c:pt idx="14143">
                  <c:v>93.91652006342143</c:v>
                </c:pt>
                <c:pt idx="14144">
                  <c:v>93.966702799553943</c:v>
                </c:pt>
                <c:pt idx="14145">
                  <c:v>94.016897418882337</c:v>
                </c:pt>
                <c:pt idx="14146">
                  <c:v>94.067092038210717</c:v>
                </c:pt>
                <c:pt idx="14147">
                  <c:v>94.117274774343244</c:v>
                </c:pt>
                <c:pt idx="14148">
                  <c:v>94.167469393671624</c:v>
                </c:pt>
                <c:pt idx="14149">
                  <c:v>94.217664013000004</c:v>
                </c:pt>
                <c:pt idx="14150">
                  <c:v>94.300770826657129</c:v>
                </c:pt>
                <c:pt idx="14151">
                  <c:v>94.347479834803337</c:v>
                </c:pt>
                <c:pt idx="14152">
                  <c:v>94.383913643776822</c:v>
                </c:pt>
                <c:pt idx="14153">
                  <c:v>94.42034057653791</c:v>
                </c:pt>
                <c:pt idx="14154">
                  <c:v>94.502398342632333</c:v>
                </c:pt>
                <c:pt idx="14155">
                  <c:v>94.532189671513706</c:v>
                </c:pt>
                <c:pt idx="14156">
                  <c:v>94.519512909632809</c:v>
                </c:pt>
                <c:pt idx="14157">
                  <c:v>94.579167790414871</c:v>
                </c:pt>
                <c:pt idx="14158">
                  <c:v>94.667741409296781</c:v>
                </c:pt>
                <c:pt idx="14159">
                  <c:v>94.694991962241303</c:v>
                </c:pt>
                <c:pt idx="14160">
                  <c:v>94.712610914682656</c:v>
                </c:pt>
                <c:pt idx="14161">
                  <c:v>94.730229867123995</c:v>
                </c:pt>
                <c:pt idx="14162">
                  <c:v>94.747844648411828</c:v>
                </c:pt>
                <c:pt idx="14163">
                  <c:v>94.724300579737786</c:v>
                </c:pt>
                <c:pt idx="14164">
                  <c:v>94.740506309011323</c:v>
                </c:pt>
                <c:pt idx="14165">
                  <c:v>94.772563001850145</c:v>
                </c:pt>
                <c:pt idx="14166">
                  <c:v>94.804627285665248</c:v>
                </c:pt>
                <c:pt idx="14167">
                  <c:v>94.836721933385476</c:v>
                </c:pt>
                <c:pt idx="14168">
                  <c:v>94.868786217200565</c:v>
                </c:pt>
                <c:pt idx="14169">
                  <c:v>94.900842910039387</c:v>
                </c:pt>
                <c:pt idx="14170">
                  <c:v>94.93290719385449</c:v>
                </c:pt>
                <c:pt idx="14171">
                  <c:v>94.964971477669593</c:v>
                </c:pt>
                <c:pt idx="14172">
                  <c:v>94.997028170508415</c:v>
                </c:pt>
                <c:pt idx="14173">
                  <c:v>95.029092454323504</c:v>
                </c:pt>
                <c:pt idx="14174">
                  <c:v>95.061156738138607</c:v>
                </c:pt>
                <c:pt idx="14175">
                  <c:v>95.093213430977428</c:v>
                </c:pt>
                <c:pt idx="14176">
                  <c:v>95.125277714792531</c:v>
                </c:pt>
                <c:pt idx="14177">
                  <c:v>95.157341998607635</c:v>
                </c:pt>
                <c:pt idx="14178">
                  <c:v>95.189398691446442</c:v>
                </c:pt>
                <c:pt idx="14179">
                  <c:v>95.22149333916667</c:v>
                </c:pt>
                <c:pt idx="14180">
                  <c:v>95.253557622981774</c:v>
                </c:pt>
                <c:pt idx="14181">
                  <c:v>95.285614315820595</c:v>
                </c:pt>
                <c:pt idx="14182">
                  <c:v>95.317678599635698</c:v>
                </c:pt>
                <c:pt idx="14183">
                  <c:v>95.349742883450787</c:v>
                </c:pt>
                <c:pt idx="14184">
                  <c:v>95.381799576289609</c:v>
                </c:pt>
                <c:pt idx="14185">
                  <c:v>95.413863860104712</c:v>
                </c:pt>
                <c:pt idx="14186">
                  <c:v>95.445928143919815</c:v>
                </c:pt>
                <c:pt idx="14187">
                  <c:v>95.477984836758623</c:v>
                </c:pt>
                <c:pt idx="14188">
                  <c:v>95.510049120573726</c:v>
                </c:pt>
                <c:pt idx="14189">
                  <c:v>95.546243593943728</c:v>
                </c:pt>
                <c:pt idx="14190">
                  <c:v>95.548012</c:v>
                </c:pt>
                <c:pt idx="14191">
                  <c:v>95.617832881974252</c:v>
                </c:pt>
                <c:pt idx="14192">
                  <c:v>95.60276737649022</c:v>
                </c:pt>
                <c:pt idx="14193">
                  <c:v>95.673188135160913</c:v>
                </c:pt>
                <c:pt idx="14194">
                  <c:v>95.710340562708623</c:v>
                </c:pt>
                <c:pt idx="14195">
                  <c:v>95.728812077968527</c:v>
                </c:pt>
                <c:pt idx="14196">
                  <c:v>95.765150756795435</c:v>
                </c:pt>
                <c:pt idx="14197">
                  <c:v>95.819588383286899</c:v>
                </c:pt>
                <c:pt idx="14198">
                  <c:v>95.848053444008997</c:v>
                </c:pt>
                <c:pt idx="14199">
                  <c:v>95.876518504731109</c:v>
                </c:pt>
                <c:pt idx="14200">
                  <c:v>95.904976826565743</c:v>
                </c:pt>
                <c:pt idx="14201">
                  <c:v>95.933441887287842</c:v>
                </c:pt>
                <c:pt idx="14202">
                  <c:v>95.961906948009954</c:v>
                </c:pt>
                <c:pt idx="14203">
                  <c:v>95.990365269844588</c:v>
                </c:pt>
                <c:pt idx="14204">
                  <c:v>96.018857286116614</c:v>
                </c:pt>
                <c:pt idx="14205">
                  <c:v>96.047322346838726</c:v>
                </c:pt>
                <c:pt idx="14206">
                  <c:v>96.07578066867336</c:v>
                </c:pt>
                <c:pt idx="14207">
                  <c:v>96.104245729395458</c:v>
                </c:pt>
                <c:pt idx="14208">
                  <c:v>96.132710790117571</c:v>
                </c:pt>
                <c:pt idx="14209">
                  <c:v>96.161169111952205</c:v>
                </c:pt>
                <c:pt idx="14210">
                  <c:v>96.189634172674317</c:v>
                </c:pt>
                <c:pt idx="14211">
                  <c:v>96.218099233396416</c:v>
                </c:pt>
                <c:pt idx="14212">
                  <c:v>96.24655755523105</c:v>
                </c:pt>
                <c:pt idx="14213">
                  <c:v>96.273794658798295</c:v>
                </c:pt>
                <c:pt idx="14214">
                  <c:v>96.294343361230332</c:v>
                </c:pt>
                <c:pt idx="14215">
                  <c:v>96.323449251489876</c:v>
                </c:pt>
                <c:pt idx="14216">
                  <c:v>96.312932690748696</c:v>
                </c:pt>
                <c:pt idx="14217">
                  <c:v>96.349404837386743</c:v>
                </c:pt>
                <c:pt idx="14218">
                  <c:v>96.388682056495824</c:v>
                </c:pt>
                <c:pt idx="14219">
                  <c:v>96.440351316881262</c:v>
                </c:pt>
                <c:pt idx="14220">
                  <c:v>96.470603999999994</c:v>
                </c:pt>
                <c:pt idx="14221">
                  <c:v>96.483488548033364</c:v>
                </c:pt>
                <c:pt idx="14222">
                  <c:v>96.55358907992462</c:v>
                </c:pt>
                <c:pt idx="14223">
                  <c:v>96.6115155439266</c:v>
                </c:pt>
                <c:pt idx="14224">
                  <c:v>96.669442007928595</c:v>
                </c:pt>
                <c:pt idx="14225">
                  <c:v>96.785281222281071</c:v>
                </c:pt>
                <c:pt idx="14226">
                  <c:v>96.843207686283066</c:v>
                </c:pt>
                <c:pt idx="14227">
                  <c:v>96.901120436633548</c:v>
                </c:pt>
                <c:pt idx="14228">
                  <c:v>96.959101755241605</c:v>
                </c:pt>
                <c:pt idx="14229">
                  <c:v>97.017028219243599</c:v>
                </c:pt>
                <c:pt idx="14230">
                  <c:v>97.074940969594067</c:v>
                </c:pt>
                <c:pt idx="14231">
                  <c:v>97.132867433596061</c:v>
                </c:pt>
                <c:pt idx="14232">
                  <c:v>97.190793897598056</c:v>
                </c:pt>
                <c:pt idx="14233">
                  <c:v>97.248706647948538</c:v>
                </c:pt>
                <c:pt idx="14234">
                  <c:v>97.306633111950532</c:v>
                </c:pt>
                <c:pt idx="14235">
                  <c:v>97.364559575952526</c:v>
                </c:pt>
                <c:pt idx="14236">
                  <c:v>97.422472326303009</c:v>
                </c:pt>
                <c:pt idx="14237">
                  <c:v>97.480398790305003</c:v>
                </c:pt>
                <c:pt idx="14238">
                  <c:v>97.538325254306997</c:v>
                </c:pt>
                <c:pt idx="14239">
                  <c:v>97.596238004657465</c:v>
                </c:pt>
                <c:pt idx="14240">
                  <c:v>97.654164468659459</c:v>
                </c:pt>
                <c:pt idx="14241">
                  <c:v>97.712145787267517</c:v>
                </c:pt>
                <c:pt idx="14242">
                  <c:v>97.770072251269511</c:v>
                </c:pt>
                <c:pt idx="14243">
                  <c:v>97.827985001619993</c:v>
                </c:pt>
                <c:pt idx="14244">
                  <c:v>97.885911465621987</c:v>
                </c:pt>
                <c:pt idx="14245">
                  <c:v>97.943837929623982</c:v>
                </c:pt>
                <c:pt idx="14246">
                  <c:v>98.001750679974464</c:v>
                </c:pt>
                <c:pt idx="14247">
                  <c:v>98.059677143976444</c:v>
                </c:pt>
                <c:pt idx="14248">
                  <c:v>98.117603607978438</c:v>
                </c:pt>
                <c:pt idx="14249">
                  <c:v>98.17551635832892</c:v>
                </c:pt>
                <c:pt idx="14250">
                  <c:v>98.233442822330915</c:v>
                </c:pt>
                <c:pt idx="14251">
                  <c:v>98.291369286332909</c:v>
                </c:pt>
                <c:pt idx="14252">
                  <c:v>98.349282036683391</c:v>
                </c:pt>
                <c:pt idx="14253">
                  <c:v>98.407263355291448</c:v>
                </c:pt>
                <c:pt idx="14254">
                  <c:v>98.465189819293442</c:v>
                </c:pt>
                <c:pt idx="14255">
                  <c:v>98.52310256964391</c:v>
                </c:pt>
                <c:pt idx="14256">
                  <c:v>98.581029033645905</c:v>
                </c:pt>
                <c:pt idx="14257">
                  <c:v>98.638955497647899</c:v>
                </c:pt>
                <c:pt idx="14258">
                  <c:v>98.696868247998381</c:v>
                </c:pt>
                <c:pt idx="14259">
                  <c:v>98.754794712000376</c:v>
                </c:pt>
                <c:pt idx="14260">
                  <c:v>98.81272117600237</c:v>
                </c:pt>
                <c:pt idx="14261">
                  <c:v>98.870633926352852</c:v>
                </c:pt>
                <c:pt idx="14262">
                  <c:v>98.928560390354846</c:v>
                </c:pt>
                <c:pt idx="14263">
                  <c:v>98.986486854356841</c:v>
                </c:pt>
                <c:pt idx="14264">
                  <c:v>99.044399604707309</c:v>
                </c:pt>
                <c:pt idx="14265">
                  <c:v>99.102326068709303</c:v>
                </c:pt>
                <c:pt idx="14266">
                  <c:v>99.16030738731736</c:v>
                </c:pt>
                <c:pt idx="14267">
                  <c:v>99.194854595851226</c:v>
                </c:pt>
                <c:pt idx="14268">
                  <c:v>99.213068674773481</c:v>
                </c:pt>
                <c:pt idx="14269">
                  <c:v>99.264231481163563</c:v>
                </c:pt>
                <c:pt idx="14270">
                  <c:v>99.281555575685346</c:v>
                </c:pt>
                <c:pt idx="14271">
                  <c:v>99.319499519313297</c:v>
                </c:pt>
                <c:pt idx="14272">
                  <c:v>99.369662281831197</c:v>
                </c:pt>
                <c:pt idx="14273">
                  <c:v>99.417587443861748</c:v>
                </c:pt>
                <c:pt idx="14274">
                  <c:v>99.472225965188358</c:v>
                </c:pt>
                <c:pt idx="14275">
                  <c:v>99.491660999999993</c:v>
                </c:pt>
                <c:pt idx="14276">
                  <c:v>99.494036083693985</c:v>
                </c:pt>
                <c:pt idx="14277">
                  <c:v>99.49768288613798</c:v>
                </c:pt>
                <c:pt idx="14278">
                  <c:v>99.501333141993371</c:v>
                </c:pt>
                <c:pt idx="14279">
                  <c:v>99.504979944437366</c:v>
                </c:pt>
                <c:pt idx="14280">
                  <c:v>99.508625883528509</c:v>
                </c:pt>
                <c:pt idx="14281">
                  <c:v>99.512272685972505</c:v>
                </c:pt>
                <c:pt idx="14282">
                  <c:v>99.5159194884165</c:v>
                </c:pt>
                <c:pt idx="14283">
                  <c:v>99.519565427507644</c:v>
                </c:pt>
                <c:pt idx="14284">
                  <c:v>99.523212229951625</c:v>
                </c:pt>
                <c:pt idx="14285">
                  <c:v>99.52685903239562</c:v>
                </c:pt>
                <c:pt idx="14286">
                  <c:v>99.530504971486764</c:v>
                </c:pt>
                <c:pt idx="14287">
                  <c:v>99.534151773930759</c:v>
                </c:pt>
                <c:pt idx="14288">
                  <c:v>99.537798576374755</c:v>
                </c:pt>
                <c:pt idx="14289">
                  <c:v>99.541444515465898</c:v>
                </c:pt>
                <c:pt idx="14290">
                  <c:v>99.545091317909879</c:v>
                </c:pt>
                <c:pt idx="14291">
                  <c:v>99.588194141630908</c:v>
                </c:pt>
                <c:pt idx="14292">
                  <c:v>99.614409965665232</c:v>
                </c:pt>
                <c:pt idx="14293">
                  <c:v>99.603936368295592</c:v>
                </c:pt>
                <c:pt idx="14294">
                  <c:v>99.687024623509785</c:v>
                </c:pt>
                <c:pt idx="14295">
                  <c:v>99.767139724606579</c:v>
                </c:pt>
                <c:pt idx="14296">
                  <c:v>99.795821659963309</c:v>
                </c:pt>
                <c:pt idx="14297">
                  <c:v>99.814039868424061</c:v>
                </c:pt>
                <c:pt idx="14298">
                  <c:v>99.832253763861971</c:v>
                </c:pt>
                <c:pt idx="14299">
                  <c:v>99.850471972322723</c:v>
                </c:pt>
                <c:pt idx="14300">
                  <c:v>99.86869018078346</c:v>
                </c:pt>
                <c:pt idx="14301">
                  <c:v>99.886904076221384</c:v>
                </c:pt>
                <c:pt idx="14302">
                  <c:v>99.905122284682122</c:v>
                </c:pt>
                <c:pt idx="14303">
                  <c:v>99.923357745234227</c:v>
                </c:pt>
                <c:pt idx="14304">
                  <c:v>99.941575953694965</c:v>
                </c:pt>
                <c:pt idx="14305">
                  <c:v>99.959789849132889</c:v>
                </c:pt>
                <c:pt idx="14306">
                  <c:v>99.978008057593627</c:v>
                </c:pt>
                <c:pt idx="14307">
                  <c:v>99.996226266054379</c:v>
                </c:pt>
                <c:pt idx="14308">
                  <c:v>100.01444016149229</c:v>
                </c:pt>
                <c:pt idx="14309">
                  <c:v>100.03265836995304</c:v>
                </c:pt>
                <c:pt idx="14310">
                  <c:v>100.05087657841379</c:v>
                </c:pt>
                <c:pt idx="14311">
                  <c:v>100.0690904738517</c:v>
                </c:pt>
                <c:pt idx="14312">
                  <c:v>100.08730868231245</c:v>
                </c:pt>
                <c:pt idx="14313">
                  <c:v>100.10552689077321</c:v>
                </c:pt>
                <c:pt idx="14314">
                  <c:v>100.12374078621112</c:v>
                </c:pt>
                <c:pt idx="14315">
                  <c:v>100.14195899467187</c:v>
                </c:pt>
                <c:pt idx="14316">
                  <c:v>100.16019445522396</c:v>
                </c:pt>
                <c:pt idx="14317">
                  <c:v>100.17841266368471</c:v>
                </c:pt>
                <c:pt idx="14318">
                  <c:v>100.19662655912262</c:v>
                </c:pt>
                <c:pt idx="14319">
                  <c:v>100.26949507994279</c:v>
                </c:pt>
                <c:pt idx="14320">
                  <c:v>100.2877089753807</c:v>
                </c:pt>
                <c:pt idx="14321">
                  <c:v>100.30592718384145</c:v>
                </c:pt>
                <c:pt idx="14322">
                  <c:v>100.32414539230219</c:v>
                </c:pt>
                <c:pt idx="14323">
                  <c:v>100.34235928774009</c:v>
                </c:pt>
                <c:pt idx="14324">
                  <c:v>100.36057749620085</c:v>
                </c:pt>
                <c:pt idx="14325">
                  <c:v>100.37881295675294</c:v>
                </c:pt>
                <c:pt idx="14326">
                  <c:v>100.39703116521369</c:v>
                </c:pt>
                <c:pt idx="14327">
                  <c:v>100.4152450606516</c:v>
                </c:pt>
                <c:pt idx="14328">
                  <c:v>100.43346326911235</c:v>
                </c:pt>
                <c:pt idx="14329">
                  <c:v>100.4516814775731</c:v>
                </c:pt>
                <c:pt idx="14330">
                  <c:v>100.46989537301101</c:v>
                </c:pt>
                <c:pt idx="14331">
                  <c:v>100.48811358147177</c:v>
                </c:pt>
                <c:pt idx="14332">
                  <c:v>100.50633178993252</c:v>
                </c:pt>
                <c:pt idx="14333">
                  <c:v>100.52454568537043</c:v>
                </c:pt>
                <c:pt idx="14334">
                  <c:v>100.54276389383118</c:v>
                </c:pt>
                <c:pt idx="14335">
                  <c:v>100.56098210229193</c:v>
                </c:pt>
                <c:pt idx="14336">
                  <c:v>100.57919599772984</c:v>
                </c:pt>
                <c:pt idx="14337">
                  <c:v>100.59741420619059</c:v>
                </c:pt>
                <c:pt idx="14338">
                  <c:v>100.61564911728247</c:v>
                </c:pt>
                <c:pt idx="14339">
                  <c:v>100.62880454315689</c:v>
                </c:pt>
                <c:pt idx="14340">
                  <c:v>100.62121369337149</c:v>
                </c:pt>
                <c:pt idx="14341">
                  <c:v>100.667511</c:v>
                </c:pt>
                <c:pt idx="14342">
                  <c:v>100.67475109042395</c:v>
                </c:pt>
                <c:pt idx="14343">
                  <c:v>100.68639749110321</c:v>
                </c:pt>
                <c:pt idx="14344">
                  <c:v>100.71319931532067</c:v>
                </c:pt>
                <c:pt idx="14345">
                  <c:v>100.7446128591758</c:v>
                </c:pt>
                <c:pt idx="14346">
                  <c:v>100.75455403004293</c:v>
                </c:pt>
                <c:pt idx="14347">
                  <c:v>100.74433724028812</c:v>
                </c:pt>
                <c:pt idx="14348">
                  <c:v>100.76729782634254</c:v>
                </c:pt>
                <c:pt idx="14349">
                  <c:v>100.79026384942895</c:v>
                </c:pt>
                <c:pt idx="14350">
                  <c:v>100.81325162064329</c:v>
                </c:pt>
                <c:pt idx="14351">
                  <c:v>100.83621764372968</c:v>
                </c:pt>
                <c:pt idx="14352">
                  <c:v>100.85917822978412</c:v>
                </c:pt>
                <c:pt idx="14353">
                  <c:v>100.88214425287052</c:v>
                </c:pt>
                <c:pt idx="14354">
                  <c:v>100.90511027595693</c:v>
                </c:pt>
                <c:pt idx="14355">
                  <c:v>100.92807086201135</c:v>
                </c:pt>
                <c:pt idx="14356">
                  <c:v>100.95103688509776</c:v>
                </c:pt>
                <c:pt idx="14357">
                  <c:v>100.97400290818416</c:v>
                </c:pt>
                <c:pt idx="14358">
                  <c:v>100.99696349423859</c:v>
                </c:pt>
                <c:pt idx="14359">
                  <c:v>101.019929517325</c:v>
                </c:pt>
                <c:pt idx="14360">
                  <c:v>101.04289554041141</c:v>
                </c:pt>
                <c:pt idx="14361">
                  <c:v>101.06585612646583</c:v>
                </c:pt>
                <c:pt idx="14362">
                  <c:v>101.08882214955223</c:v>
                </c:pt>
                <c:pt idx="14363">
                  <c:v>101.11180992076656</c:v>
                </c:pt>
                <c:pt idx="14364">
                  <c:v>101.13477050682098</c:v>
                </c:pt>
                <c:pt idx="14365">
                  <c:v>101.1577365299074</c:v>
                </c:pt>
                <c:pt idx="14366">
                  <c:v>101.18070255299379</c:v>
                </c:pt>
                <c:pt idx="14367">
                  <c:v>101.20366313904822</c:v>
                </c:pt>
                <c:pt idx="14368">
                  <c:v>101.22662916213463</c:v>
                </c:pt>
                <c:pt idx="14369">
                  <c:v>101.24959518522104</c:v>
                </c:pt>
                <c:pt idx="14370">
                  <c:v>101.27255577127546</c:v>
                </c:pt>
                <c:pt idx="14371">
                  <c:v>101.29552179436186</c:v>
                </c:pt>
                <c:pt idx="14372">
                  <c:v>101.31848781744827</c:v>
                </c:pt>
                <c:pt idx="14373">
                  <c:v>101.3414484035027</c:v>
                </c:pt>
                <c:pt idx="14374">
                  <c:v>101.36441442658911</c:v>
                </c:pt>
                <c:pt idx="14375">
                  <c:v>101.38740219780344</c:v>
                </c:pt>
                <c:pt idx="14376">
                  <c:v>101.41036822088984</c:v>
                </c:pt>
                <c:pt idx="14377">
                  <c:v>101.43332880694426</c:v>
                </c:pt>
                <c:pt idx="14378">
                  <c:v>101.45629483003067</c:v>
                </c:pt>
                <c:pt idx="14379">
                  <c:v>101.47926085311708</c:v>
                </c:pt>
                <c:pt idx="14380">
                  <c:v>101.50222143917151</c:v>
                </c:pt>
                <c:pt idx="14381">
                  <c:v>101.5251874622579</c:v>
                </c:pt>
                <c:pt idx="14382">
                  <c:v>101.54815348534432</c:v>
                </c:pt>
                <c:pt idx="14383">
                  <c:v>101.57111407139874</c:v>
                </c:pt>
                <c:pt idx="14384">
                  <c:v>101.59408009448515</c:v>
                </c:pt>
                <c:pt idx="14385">
                  <c:v>101.61704611757155</c:v>
                </c:pt>
                <c:pt idx="14386">
                  <c:v>101.64000670362597</c:v>
                </c:pt>
                <c:pt idx="14387">
                  <c:v>101.66297272671238</c:v>
                </c:pt>
                <c:pt idx="14388">
                  <c:v>101.68596049792671</c:v>
                </c:pt>
                <c:pt idx="14389">
                  <c:v>101.70892108398114</c:v>
                </c:pt>
                <c:pt idx="14390">
                  <c:v>101.73188710706754</c:v>
                </c:pt>
                <c:pt idx="14391">
                  <c:v>101.75485313015395</c:v>
                </c:pt>
                <c:pt idx="14392">
                  <c:v>101.77781371620837</c:v>
                </c:pt>
                <c:pt idx="14393">
                  <c:v>101.80077973929478</c:v>
                </c:pt>
                <c:pt idx="14394">
                  <c:v>101.87279056918314</c:v>
                </c:pt>
                <c:pt idx="14395">
                  <c:v>101.87116669098712</c:v>
                </c:pt>
                <c:pt idx="14396">
                  <c:v>101.94174428854416</c:v>
                </c:pt>
                <c:pt idx="14397">
                  <c:v>102.01054825703386</c:v>
                </c:pt>
                <c:pt idx="14398">
                  <c:v>102.024277</c:v>
                </c:pt>
                <c:pt idx="14399">
                  <c:v>102.07926072889842</c:v>
                </c:pt>
                <c:pt idx="14400">
                  <c:v>102.06882193341289</c:v>
                </c:pt>
                <c:pt idx="14401">
                  <c:v>102.10252271612289</c:v>
                </c:pt>
                <c:pt idx="14402">
                  <c:v>102.12886007153077</c:v>
                </c:pt>
                <c:pt idx="14403">
                  <c:v>102.14286360400655</c:v>
                </c:pt>
                <c:pt idx="14404">
                  <c:v>102.15570359896687</c:v>
                </c:pt>
                <c:pt idx="14405">
                  <c:v>102.16854055415564</c:v>
                </c:pt>
                <c:pt idx="14406">
                  <c:v>102.18138054911596</c:v>
                </c:pt>
                <c:pt idx="14407">
                  <c:v>102.19422054407627</c:v>
                </c:pt>
                <c:pt idx="14408">
                  <c:v>102.21456195928194</c:v>
                </c:pt>
                <c:pt idx="14409">
                  <c:v>102.27886110864382</c:v>
                </c:pt>
                <c:pt idx="14410">
                  <c:v>102.34316025800571</c:v>
                </c:pt>
                <c:pt idx="14411">
                  <c:v>102.40744418503108</c:v>
                </c:pt>
                <c:pt idx="14412">
                  <c:v>102.47174333439297</c:v>
                </c:pt>
                <c:pt idx="14413">
                  <c:v>102.53610337310084</c:v>
                </c:pt>
                <c:pt idx="14414">
                  <c:v>102.60038730012621</c:v>
                </c:pt>
                <c:pt idx="14415">
                  <c:v>102.6646864494881</c:v>
                </c:pt>
                <c:pt idx="14416">
                  <c:v>102.72898559884999</c:v>
                </c:pt>
                <c:pt idx="14417">
                  <c:v>102.79326952587537</c:v>
                </c:pt>
                <c:pt idx="14418">
                  <c:v>102.85756867523725</c:v>
                </c:pt>
                <c:pt idx="14419">
                  <c:v>102.92186782459913</c:v>
                </c:pt>
                <c:pt idx="14420">
                  <c:v>102.98615175162452</c:v>
                </c:pt>
                <c:pt idx="14421">
                  <c:v>103.05045090098639</c:v>
                </c:pt>
                <c:pt idx="14422">
                  <c:v>103.11475005034828</c:v>
                </c:pt>
                <c:pt idx="14423">
                  <c:v>103.17903397737366</c:v>
                </c:pt>
                <c:pt idx="14424">
                  <c:v>103.24333312673554</c:v>
                </c:pt>
                <c:pt idx="14425">
                  <c:v>103.30769316544341</c:v>
                </c:pt>
                <c:pt idx="14426">
                  <c:v>103.43627624183067</c:v>
                </c:pt>
                <c:pt idx="14427">
                  <c:v>103.50057539119256</c:v>
                </c:pt>
                <c:pt idx="14428">
                  <c:v>103.56487454055444</c:v>
                </c:pt>
                <c:pt idx="14429">
                  <c:v>103.62915846757983</c:v>
                </c:pt>
                <c:pt idx="14430">
                  <c:v>103.6934576169417</c:v>
                </c:pt>
                <c:pt idx="14431">
                  <c:v>103.75775676630359</c:v>
                </c:pt>
                <c:pt idx="14432">
                  <c:v>103.82204069332897</c:v>
                </c:pt>
                <c:pt idx="14433">
                  <c:v>103.88633984269084</c:v>
                </c:pt>
                <c:pt idx="14434">
                  <c:v>103.95063899205273</c:v>
                </c:pt>
                <c:pt idx="14435">
                  <c:v>104.01492291907812</c:v>
                </c:pt>
                <c:pt idx="14436">
                  <c:v>104.07922206843999</c:v>
                </c:pt>
                <c:pt idx="14437">
                  <c:v>104.14358210714786</c:v>
                </c:pt>
                <c:pt idx="14438">
                  <c:v>104.20786603417325</c:v>
                </c:pt>
                <c:pt idx="14439">
                  <c:v>104.27216518353512</c:v>
                </c:pt>
                <c:pt idx="14440">
                  <c:v>104.33646433289701</c:v>
                </c:pt>
                <c:pt idx="14441">
                  <c:v>104.40074825992239</c:v>
                </c:pt>
                <c:pt idx="14442">
                  <c:v>104.46504740928428</c:v>
                </c:pt>
                <c:pt idx="14443">
                  <c:v>104.52934655864615</c:v>
                </c:pt>
                <c:pt idx="14444">
                  <c:v>104.59363048567154</c:v>
                </c:pt>
                <c:pt idx="14445">
                  <c:v>104.65792963503343</c:v>
                </c:pt>
                <c:pt idx="14446">
                  <c:v>105.36523550035061</c:v>
                </c:pt>
                <c:pt idx="14447">
                  <c:v>105.42951942737599</c:v>
                </c:pt>
                <c:pt idx="14448">
                  <c:v>105.49811593616008</c:v>
                </c:pt>
                <c:pt idx="14449">
                  <c:v>105.53376799999999</c:v>
                </c:pt>
                <c:pt idx="14450">
                  <c:v>105.58097503242728</c:v>
                </c:pt>
                <c:pt idx="14451">
                  <c:v>105.69119024362335</c:v>
                </c:pt>
                <c:pt idx="14452">
                  <c:v>105.76054502527421</c:v>
                </c:pt>
                <c:pt idx="14453">
                  <c:v>105.91625023966279</c:v>
                </c:pt>
                <c:pt idx="14454">
                  <c:v>105.95511393900482</c:v>
                </c:pt>
                <c:pt idx="14455">
                  <c:v>106.04367111320755</c:v>
                </c:pt>
                <c:pt idx="14456">
                  <c:v>106.03777389201124</c:v>
                </c:pt>
                <c:pt idx="14457">
                  <c:v>106.12773510586551</c:v>
                </c:pt>
                <c:pt idx="14458">
                  <c:v>106.13769266364719</c:v>
                </c:pt>
                <c:pt idx="14459">
                  <c:v>106.25085789604196</c:v>
                </c:pt>
                <c:pt idx="14460">
                  <c:v>106.22456544396756</c:v>
                </c:pt>
                <c:pt idx="14461">
                  <c:v>106.24629319213349</c:v>
                </c:pt>
                <c:pt idx="14462">
                  <c:v>106.27908360181212</c:v>
                </c:pt>
                <c:pt idx="14463">
                  <c:v>106.30482730805913</c:v>
                </c:pt>
                <c:pt idx="14464">
                  <c:v>106.35798371007081</c:v>
                </c:pt>
                <c:pt idx="14465">
                  <c:v>106.40535083516916</c:v>
                </c:pt>
                <c:pt idx="14466">
                  <c:v>106.45270674645948</c:v>
                </c:pt>
                <c:pt idx="14467">
                  <c:v>106.50007387155783</c:v>
                </c:pt>
                <c:pt idx="14468">
                  <c:v>106.54744099665618</c:v>
                </c:pt>
                <c:pt idx="14469">
                  <c:v>106.5947969079465</c:v>
                </c:pt>
                <c:pt idx="14470">
                  <c:v>106.64216403304485</c:v>
                </c:pt>
                <c:pt idx="14471">
                  <c:v>106.6895311581432</c:v>
                </c:pt>
                <c:pt idx="14472">
                  <c:v>106.73688706943352</c:v>
                </c:pt>
                <c:pt idx="14473">
                  <c:v>106.78425419453187</c:v>
                </c:pt>
                <c:pt idx="14474">
                  <c:v>106.83162131963022</c:v>
                </c:pt>
                <c:pt idx="14475">
                  <c:v>106.87897723092054</c:v>
                </c:pt>
                <c:pt idx="14476">
                  <c:v>106.92634435601889</c:v>
                </c:pt>
                <c:pt idx="14477">
                  <c:v>106.97375633634933</c:v>
                </c:pt>
                <c:pt idx="14478">
                  <c:v>107.02111224763965</c:v>
                </c:pt>
                <c:pt idx="14479">
                  <c:v>107.068479372738</c:v>
                </c:pt>
                <c:pt idx="14480">
                  <c:v>107.11584649783634</c:v>
                </c:pt>
                <c:pt idx="14481">
                  <c:v>107.16320240912667</c:v>
                </c:pt>
                <c:pt idx="14482">
                  <c:v>107.21056953422502</c:v>
                </c:pt>
                <c:pt idx="14483">
                  <c:v>107.25793665932336</c:v>
                </c:pt>
                <c:pt idx="14484">
                  <c:v>107.30529257061369</c:v>
                </c:pt>
                <c:pt idx="14485">
                  <c:v>107.35265969571203</c:v>
                </c:pt>
                <c:pt idx="14486">
                  <c:v>107.40002682081038</c:v>
                </c:pt>
                <c:pt idx="14487">
                  <c:v>107.44738273210071</c:v>
                </c:pt>
                <c:pt idx="14488">
                  <c:v>107.49474985719905</c:v>
                </c:pt>
                <c:pt idx="14489">
                  <c:v>107.54216183752951</c:v>
                </c:pt>
                <c:pt idx="14490">
                  <c:v>107.58952896262785</c:v>
                </c:pt>
                <c:pt idx="14491">
                  <c:v>107.63688487391818</c:v>
                </c:pt>
                <c:pt idx="14492">
                  <c:v>107.68425199901652</c:v>
                </c:pt>
                <c:pt idx="14493">
                  <c:v>107.73161912411487</c:v>
                </c:pt>
                <c:pt idx="14494">
                  <c:v>107.7789750354052</c:v>
                </c:pt>
                <c:pt idx="14495">
                  <c:v>107.82634216050354</c:v>
                </c:pt>
                <c:pt idx="14496">
                  <c:v>107.87370928560189</c:v>
                </c:pt>
                <c:pt idx="14497">
                  <c:v>107.92106519689221</c:v>
                </c:pt>
                <c:pt idx="14498">
                  <c:v>107.96843232199056</c:v>
                </c:pt>
                <c:pt idx="14499">
                  <c:v>108.01579944708891</c:v>
                </c:pt>
                <c:pt idx="14500">
                  <c:v>108.06315535837922</c:v>
                </c:pt>
                <c:pt idx="14501">
                  <c:v>108.11052248347757</c:v>
                </c:pt>
                <c:pt idx="14502">
                  <c:v>108.15793446380802</c:v>
                </c:pt>
                <c:pt idx="14503">
                  <c:v>108.20529037509834</c:v>
                </c:pt>
                <c:pt idx="14504">
                  <c:v>108.27432096090584</c:v>
                </c:pt>
                <c:pt idx="14505">
                  <c:v>108.319649</c:v>
                </c:pt>
                <c:pt idx="14506">
                  <c:v>108.38458776180258</c:v>
                </c:pt>
                <c:pt idx="14507">
                  <c:v>108.41805181454112</c:v>
                </c:pt>
                <c:pt idx="14508">
                  <c:v>108.44919031282785</c:v>
                </c:pt>
                <c:pt idx="14509">
                  <c:v>108.51984844468288</c:v>
                </c:pt>
                <c:pt idx="14510">
                  <c:v>108.58564172681764</c:v>
                </c:pt>
                <c:pt idx="14511">
                  <c:v>108.67673222746781</c:v>
                </c:pt>
                <c:pt idx="14512">
                  <c:v>108.72765750524559</c:v>
                </c:pt>
                <c:pt idx="14513">
                  <c:v>108.74400701794193</c:v>
                </c:pt>
                <c:pt idx="14514">
                  <c:v>108.75889025589632</c:v>
                </c:pt>
                <c:pt idx="14515">
                  <c:v>108.77375941320931</c:v>
                </c:pt>
                <c:pt idx="14516">
                  <c:v>108.78862505036194</c:v>
                </c:pt>
                <c:pt idx="14517">
                  <c:v>108.80349420767494</c:v>
                </c:pt>
                <c:pt idx="14518">
                  <c:v>108.81836336498793</c:v>
                </c:pt>
                <c:pt idx="14519">
                  <c:v>108.85215331632895</c:v>
                </c:pt>
                <c:pt idx="14520">
                  <c:v>108.88043999999999</c:v>
                </c:pt>
                <c:pt idx="14521">
                  <c:v>108.87752754729686</c:v>
                </c:pt>
                <c:pt idx="14522">
                  <c:v>108.87158011607572</c:v>
                </c:pt>
                <c:pt idx="14523">
                  <c:v>108.86563127651188</c:v>
                </c:pt>
                <c:pt idx="14524">
                  <c:v>108.85968243694805</c:v>
                </c:pt>
                <c:pt idx="14525">
                  <c:v>108.8537350057269</c:v>
                </c:pt>
                <c:pt idx="14526">
                  <c:v>108.84778616616306</c:v>
                </c:pt>
                <c:pt idx="14527">
                  <c:v>108.84183169322843</c:v>
                </c:pt>
                <c:pt idx="14528">
                  <c:v>108.83588426200728</c:v>
                </c:pt>
                <c:pt idx="14529">
                  <c:v>108.82993542244344</c:v>
                </c:pt>
                <c:pt idx="14530">
                  <c:v>108.8239865828796</c:v>
                </c:pt>
                <c:pt idx="14531">
                  <c:v>108.81803915165847</c:v>
                </c:pt>
                <c:pt idx="14532">
                  <c:v>108.81209031209463</c:v>
                </c:pt>
                <c:pt idx="14533">
                  <c:v>108.80614147253078</c:v>
                </c:pt>
                <c:pt idx="14534">
                  <c:v>108.80019404130964</c:v>
                </c:pt>
                <c:pt idx="14535">
                  <c:v>108.79424520174581</c:v>
                </c:pt>
                <c:pt idx="14536">
                  <c:v>108.78829636218197</c:v>
                </c:pt>
                <c:pt idx="14537">
                  <c:v>108.78234893096082</c:v>
                </c:pt>
                <c:pt idx="14538">
                  <c:v>108.77640009139698</c:v>
                </c:pt>
                <c:pt idx="14539">
                  <c:v>108.77044561846235</c:v>
                </c:pt>
                <c:pt idx="14540">
                  <c:v>108.7644967788985</c:v>
                </c:pt>
                <c:pt idx="14541">
                  <c:v>108.75854934767736</c:v>
                </c:pt>
                <c:pt idx="14542">
                  <c:v>108.75260050811353</c:v>
                </c:pt>
                <c:pt idx="14543">
                  <c:v>108.74665166854969</c:v>
                </c:pt>
                <c:pt idx="14544">
                  <c:v>108.74070423732854</c:v>
                </c:pt>
                <c:pt idx="14545">
                  <c:v>108.7347553977647</c:v>
                </c:pt>
                <c:pt idx="14546">
                  <c:v>108.72880655820086</c:v>
                </c:pt>
                <c:pt idx="14547">
                  <c:v>108.72285912697973</c:v>
                </c:pt>
                <c:pt idx="14548">
                  <c:v>108.71691028741589</c:v>
                </c:pt>
                <c:pt idx="14549">
                  <c:v>108.71096144785204</c:v>
                </c:pt>
                <c:pt idx="14550">
                  <c:v>108.7050140166309</c:v>
                </c:pt>
                <c:pt idx="14551">
                  <c:v>108.69905954369626</c:v>
                </c:pt>
                <c:pt idx="14552">
                  <c:v>108.69311070413242</c:v>
                </c:pt>
                <c:pt idx="14553">
                  <c:v>108.68716327291128</c:v>
                </c:pt>
                <c:pt idx="14554">
                  <c:v>108.68121443334745</c:v>
                </c:pt>
                <c:pt idx="14555">
                  <c:v>108.67526559378361</c:v>
                </c:pt>
                <c:pt idx="14556">
                  <c:v>108.66931816256246</c:v>
                </c:pt>
                <c:pt idx="14557">
                  <c:v>108.66336932299862</c:v>
                </c:pt>
                <c:pt idx="14558">
                  <c:v>108.65742048343479</c:v>
                </c:pt>
                <c:pt idx="14559">
                  <c:v>108.65147305221365</c:v>
                </c:pt>
                <c:pt idx="14560">
                  <c:v>108.6455242126498</c:v>
                </c:pt>
                <c:pt idx="14561">
                  <c:v>108.63957537308596</c:v>
                </c:pt>
                <c:pt idx="14562">
                  <c:v>108.63362794186483</c:v>
                </c:pt>
                <c:pt idx="14563">
                  <c:v>108.62767910230099</c:v>
                </c:pt>
                <c:pt idx="14564">
                  <c:v>108.62172462936634</c:v>
                </c:pt>
                <c:pt idx="14565">
                  <c:v>108.6157757898025</c:v>
                </c:pt>
                <c:pt idx="14566">
                  <c:v>108.60982835858137</c:v>
                </c:pt>
                <c:pt idx="14567">
                  <c:v>108.60387951901753</c:v>
                </c:pt>
                <c:pt idx="14568">
                  <c:v>108.59793067945368</c:v>
                </c:pt>
                <c:pt idx="14569">
                  <c:v>108.59198324823255</c:v>
                </c:pt>
                <c:pt idx="14570">
                  <c:v>108.53020198974727</c:v>
                </c:pt>
                <c:pt idx="14571">
                  <c:v>108.54926518998808</c:v>
                </c:pt>
                <c:pt idx="14572">
                  <c:v>108.46212975011922</c:v>
                </c:pt>
                <c:pt idx="14573">
                  <c:v>108.39954169194087</c:v>
                </c:pt>
                <c:pt idx="14574">
                  <c:v>108.42340661683357</c:v>
                </c:pt>
                <c:pt idx="14575">
                  <c:v>108.31738586769964</c:v>
                </c:pt>
                <c:pt idx="14576">
                  <c:v>108.33349987625179</c:v>
                </c:pt>
                <c:pt idx="14577">
                  <c:v>108.24111880996662</c:v>
                </c:pt>
                <c:pt idx="14578">
                  <c:v>108.21296511251491</c:v>
                </c:pt>
                <c:pt idx="14579">
                  <c:v>108.20784085490384</c:v>
                </c:pt>
                <c:pt idx="14580">
                  <c:v>108.20421168558538</c:v>
                </c:pt>
                <c:pt idx="14581">
                  <c:v>108.20058337544526</c:v>
                </c:pt>
                <c:pt idx="14582">
                  <c:v>108.19695420612682</c:v>
                </c:pt>
                <c:pt idx="14583">
                  <c:v>108.19332503680836</c:v>
                </c:pt>
                <c:pt idx="14584">
                  <c:v>108.22625403385788</c:v>
                </c:pt>
                <c:pt idx="14585">
                  <c:v>108.21243904386175</c:v>
                </c:pt>
                <c:pt idx="14586">
                  <c:v>108.10983396375775</c:v>
                </c:pt>
                <c:pt idx="14587">
                  <c:v>108.10256200000001</c:v>
                </c:pt>
                <c:pt idx="14588">
                  <c:v>108.08543458450536</c:v>
                </c:pt>
                <c:pt idx="14589">
                  <c:v>108.084473</c:v>
                </c:pt>
                <c:pt idx="14590">
                  <c:v>108.04966559298998</c:v>
                </c:pt>
                <c:pt idx="14591">
                  <c:v>108.11839146078664</c:v>
                </c:pt>
                <c:pt idx="14592">
                  <c:v>108.05003650286123</c:v>
                </c:pt>
                <c:pt idx="14593">
                  <c:v>108.06607677229375</c:v>
                </c:pt>
                <c:pt idx="14594">
                  <c:v>108.12083723838953</c:v>
                </c:pt>
                <c:pt idx="14595">
                  <c:v>108.17623576993032</c:v>
                </c:pt>
                <c:pt idx="14596">
                  <c:v>108.2316343014711</c:v>
                </c:pt>
                <c:pt idx="14597">
                  <c:v>108.28701971782924</c:v>
                </c:pt>
                <c:pt idx="14598">
                  <c:v>108.34241824937003</c:v>
                </c:pt>
                <c:pt idx="14599">
                  <c:v>108.39781678091082</c:v>
                </c:pt>
                <c:pt idx="14600">
                  <c:v>108.45320219726895</c:v>
                </c:pt>
                <c:pt idx="14601">
                  <c:v>108.50865318954037</c:v>
                </c:pt>
                <c:pt idx="14602">
                  <c:v>108.56405172108116</c:v>
                </c:pt>
                <c:pt idx="14603">
                  <c:v>108.61943713743929</c:v>
                </c:pt>
                <c:pt idx="14604">
                  <c:v>108.67483566898008</c:v>
                </c:pt>
                <c:pt idx="14605">
                  <c:v>108.73023420052087</c:v>
                </c:pt>
                <c:pt idx="14606">
                  <c:v>108.785619616879</c:v>
                </c:pt>
                <c:pt idx="14607">
                  <c:v>108.84101814841979</c:v>
                </c:pt>
                <c:pt idx="14608">
                  <c:v>109.45041511055115</c:v>
                </c:pt>
                <c:pt idx="14609">
                  <c:v>109.50580052690927</c:v>
                </c:pt>
                <c:pt idx="14610">
                  <c:v>109.56119905845007</c:v>
                </c:pt>
                <c:pt idx="14611">
                  <c:v>109.61659758999086</c:v>
                </c:pt>
                <c:pt idx="14612">
                  <c:v>109.671983006349</c:v>
                </c:pt>
                <c:pt idx="14613">
                  <c:v>109.72738153788978</c:v>
                </c:pt>
                <c:pt idx="14614">
                  <c:v>109.78278006943057</c:v>
                </c:pt>
                <c:pt idx="14615">
                  <c:v>109.83816548578871</c:v>
                </c:pt>
                <c:pt idx="14616">
                  <c:v>109.89361647806011</c:v>
                </c:pt>
                <c:pt idx="14617">
                  <c:v>109.94238952360516</c:v>
                </c:pt>
                <c:pt idx="14618">
                  <c:v>109.95934447639485</c:v>
                </c:pt>
                <c:pt idx="14619">
                  <c:v>109.95436534445768</c:v>
                </c:pt>
                <c:pt idx="14620">
                  <c:v>110.0130588059132</c:v>
                </c:pt>
                <c:pt idx="14621">
                  <c:v>110.02218173170732</c:v>
                </c:pt>
                <c:pt idx="14622">
                  <c:v>109.83581060975609</c:v>
                </c:pt>
                <c:pt idx="14623">
                  <c:v>109.64943948780487</c:v>
                </c:pt>
                <c:pt idx="14624">
                  <c:v>109.51852214783024</c:v>
                </c:pt>
                <c:pt idx="14625">
                  <c:v>109.57218615832141</c:v>
                </c:pt>
                <c:pt idx="14626">
                  <c:v>109.66081663122766</c:v>
                </c:pt>
                <c:pt idx="14627">
                  <c:v>109.64337908440629</c:v>
                </c:pt>
                <c:pt idx="14628">
                  <c:v>109.72170156366238</c:v>
                </c:pt>
                <c:pt idx="14629">
                  <c:v>109.76817348927038</c:v>
                </c:pt>
                <c:pt idx="14630">
                  <c:v>109.77069997020263</c:v>
                </c:pt>
                <c:pt idx="14631">
                  <c:v>109.86313989175011</c:v>
                </c:pt>
                <c:pt idx="14632">
                  <c:v>109.88732789747257</c:v>
                </c:pt>
                <c:pt idx="14633">
                  <c:v>109.92066213214461</c:v>
                </c:pt>
                <c:pt idx="14634">
                  <c:v>109.94782233019745</c:v>
                </c:pt>
                <c:pt idx="14635">
                  <c:v>109.97498895974402</c:v>
                </c:pt>
                <c:pt idx="14636">
                  <c:v>110.0021555892906</c:v>
                </c:pt>
                <c:pt idx="14637">
                  <c:v>110.02931578734344</c:v>
                </c:pt>
                <c:pt idx="14638">
                  <c:v>110.05648241689001</c:v>
                </c:pt>
                <c:pt idx="14639">
                  <c:v>110.08364904643658</c:v>
                </c:pt>
                <c:pt idx="14640">
                  <c:v>110.11080924448942</c:v>
                </c:pt>
                <c:pt idx="14641">
                  <c:v>110.13800160001094</c:v>
                </c:pt>
                <c:pt idx="14642">
                  <c:v>110.16516822955752</c:v>
                </c:pt>
                <c:pt idx="14643">
                  <c:v>110.19232842761035</c:v>
                </c:pt>
                <c:pt idx="14644">
                  <c:v>110.21949505715692</c:v>
                </c:pt>
                <c:pt idx="14645">
                  <c:v>110.2466616867035</c:v>
                </c:pt>
                <c:pt idx="14646">
                  <c:v>110.27382188475633</c:v>
                </c:pt>
                <c:pt idx="14647">
                  <c:v>110.3009885143029</c:v>
                </c:pt>
                <c:pt idx="14648">
                  <c:v>110.32815514384949</c:v>
                </c:pt>
                <c:pt idx="14649">
                  <c:v>110.35531534190231</c:v>
                </c:pt>
                <c:pt idx="14650">
                  <c:v>110.3824819714489</c:v>
                </c:pt>
                <c:pt idx="14651">
                  <c:v>110.40964860099547</c:v>
                </c:pt>
                <c:pt idx="14652">
                  <c:v>110.43680879904829</c:v>
                </c:pt>
                <c:pt idx="14653">
                  <c:v>110.68132132795493</c:v>
                </c:pt>
                <c:pt idx="14654">
                  <c:v>110.70848152600777</c:v>
                </c:pt>
                <c:pt idx="14655">
                  <c:v>110.73564815555434</c:v>
                </c:pt>
                <c:pt idx="14656">
                  <c:v>110.76281478510091</c:v>
                </c:pt>
                <c:pt idx="14657">
                  <c:v>110.78997498315375</c:v>
                </c:pt>
                <c:pt idx="14658">
                  <c:v>110.81716733867528</c:v>
                </c:pt>
                <c:pt idx="14659">
                  <c:v>110.84433396822185</c:v>
                </c:pt>
                <c:pt idx="14660">
                  <c:v>110.83936793180735</c:v>
                </c:pt>
                <c:pt idx="14661">
                  <c:v>110.86022043027414</c:v>
                </c:pt>
                <c:pt idx="14662">
                  <c:v>110.83089075083453</c:v>
                </c:pt>
                <c:pt idx="14663">
                  <c:v>110.80279464806867</c:v>
                </c:pt>
                <c:pt idx="14664">
                  <c:v>110.79798099999999</c:v>
                </c:pt>
                <c:pt idx="14665">
                  <c:v>110.81151183690986</c:v>
                </c:pt>
                <c:pt idx="14666">
                  <c:v>110.81607099999999</c:v>
                </c:pt>
                <c:pt idx="14667">
                  <c:v>110.81607099999999</c:v>
                </c:pt>
                <c:pt idx="14668">
                  <c:v>110.82999217310443</c:v>
                </c:pt>
                <c:pt idx="14669">
                  <c:v>110.82235022985337</c:v>
                </c:pt>
                <c:pt idx="14670">
                  <c:v>110.80700055895619</c:v>
                </c:pt>
                <c:pt idx="14671">
                  <c:v>110.79163635238582</c:v>
                </c:pt>
                <c:pt idx="14672">
                  <c:v>110.77628668148866</c:v>
                </c:pt>
                <c:pt idx="14673">
                  <c:v>110.76094064450977</c:v>
                </c:pt>
                <c:pt idx="14674">
                  <c:v>110.74559097361261</c:v>
                </c:pt>
                <c:pt idx="14675">
                  <c:v>110.73024130271544</c:v>
                </c:pt>
                <c:pt idx="14676">
                  <c:v>110.71489526573656</c:v>
                </c:pt>
                <c:pt idx="14677">
                  <c:v>110.69954559483939</c:v>
                </c:pt>
                <c:pt idx="14678">
                  <c:v>110.68419592394221</c:v>
                </c:pt>
                <c:pt idx="14679">
                  <c:v>110.66884988696334</c:v>
                </c:pt>
                <c:pt idx="14680">
                  <c:v>110.65350021606618</c:v>
                </c:pt>
                <c:pt idx="14681">
                  <c:v>110.638150545169</c:v>
                </c:pt>
                <c:pt idx="14682">
                  <c:v>110.635178</c:v>
                </c:pt>
                <c:pt idx="14683">
                  <c:v>110.56101318526466</c:v>
                </c:pt>
                <c:pt idx="14684">
                  <c:v>110.52976013563767</c:v>
                </c:pt>
                <c:pt idx="14685">
                  <c:v>110.54172229995231</c:v>
                </c:pt>
                <c:pt idx="14686">
                  <c:v>110.49908099022413</c:v>
                </c:pt>
                <c:pt idx="14687">
                  <c:v>110.47511008033374</c:v>
                </c:pt>
                <c:pt idx="14688">
                  <c:v>110.42597111731045</c:v>
                </c:pt>
                <c:pt idx="14689">
                  <c:v>110.3713149341917</c:v>
                </c:pt>
                <c:pt idx="14690">
                  <c:v>110.37954412660945</c:v>
                </c:pt>
                <c:pt idx="14691">
                  <c:v>110.35338916537353</c:v>
                </c:pt>
                <c:pt idx="14692">
                  <c:v>110.32059644532394</c:v>
                </c:pt>
                <c:pt idx="14693">
                  <c:v>110.28780372527434</c:v>
                </c:pt>
                <c:pt idx="14694">
                  <c:v>110.2550187686528</c:v>
                </c:pt>
                <c:pt idx="14695">
                  <c:v>110.2222260486032</c:v>
                </c:pt>
                <c:pt idx="14696">
                  <c:v>110.18940227484146</c:v>
                </c:pt>
                <c:pt idx="14697">
                  <c:v>110.15660955479186</c:v>
                </c:pt>
                <c:pt idx="14698">
                  <c:v>110.12382459817032</c:v>
                </c:pt>
                <c:pt idx="14699">
                  <c:v>110.09103187812072</c:v>
                </c:pt>
                <c:pt idx="14700">
                  <c:v>110.05823915807113</c:v>
                </c:pt>
                <c:pt idx="14701">
                  <c:v>110.02545420144958</c:v>
                </c:pt>
                <c:pt idx="14702">
                  <c:v>109.99266148139999</c:v>
                </c:pt>
                <c:pt idx="14703">
                  <c:v>109.95986876135039</c:v>
                </c:pt>
                <c:pt idx="14704">
                  <c:v>109.92708380472885</c:v>
                </c:pt>
                <c:pt idx="14705">
                  <c:v>109.89429108467925</c:v>
                </c:pt>
                <c:pt idx="14706">
                  <c:v>109.86149836462967</c:v>
                </c:pt>
                <c:pt idx="14707">
                  <c:v>109.82871340800811</c:v>
                </c:pt>
                <c:pt idx="14708">
                  <c:v>109.79588963424636</c:v>
                </c:pt>
                <c:pt idx="14709">
                  <c:v>109.76309691419677</c:v>
                </c:pt>
                <c:pt idx="14710">
                  <c:v>109.73031195757522</c:v>
                </c:pt>
                <c:pt idx="14711">
                  <c:v>109.69751923752563</c:v>
                </c:pt>
                <c:pt idx="14712">
                  <c:v>109.66472651747604</c:v>
                </c:pt>
                <c:pt idx="14713">
                  <c:v>109.63194156085449</c:v>
                </c:pt>
                <c:pt idx="14714">
                  <c:v>109.5991488408049</c:v>
                </c:pt>
                <c:pt idx="14715">
                  <c:v>109.5663561207553</c:v>
                </c:pt>
                <c:pt idx="14716">
                  <c:v>109.53357116413376</c:v>
                </c:pt>
                <c:pt idx="14717">
                  <c:v>109.50077844408416</c:v>
                </c:pt>
                <c:pt idx="14718">
                  <c:v>109.46798572403458</c:v>
                </c:pt>
                <c:pt idx="14719">
                  <c:v>109.43520076741302</c:v>
                </c:pt>
                <c:pt idx="14720">
                  <c:v>109.40240804736344</c:v>
                </c:pt>
                <c:pt idx="14721">
                  <c:v>109.36958427360167</c:v>
                </c:pt>
                <c:pt idx="14722">
                  <c:v>109.33679155355209</c:v>
                </c:pt>
                <c:pt idx="14723">
                  <c:v>109.30400659693053</c:v>
                </c:pt>
                <c:pt idx="14724">
                  <c:v>109.27121387688095</c:v>
                </c:pt>
                <c:pt idx="14725">
                  <c:v>109.235880672866</c:v>
                </c:pt>
                <c:pt idx="14726">
                  <c:v>109.1812432455304</c:v>
                </c:pt>
                <c:pt idx="14727">
                  <c:v>109.13131517381974</c:v>
                </c:pt>
                <c:pt idx="14728">
                  <c:v>109.10810906580829</c:v>
                </c:pt>
                <c:pt idx="14729">
                  <c:v>109.05871113587605</c:v>
                </c:pt>
                <c:pt idx="14730">
                  <c:v>109.0459905751073</c:v>
                </c:pt>
                <c:pt idx="14731">
                  <c:v>109.04119497544112</c:v>
                </c:pt>
                <c:pt idx="14732">
                  <c:v>108.92870404577968</c:v>
                </c:pt>
                <c:pt idx="14733">
                  <c:v>108.88908285220501</c:v>
                </c:pt>
                <c:pt idx="14734">
                  <c:v>108.83811638688412</c:v>
                </c:pt>
                <c:pt idx="14735">
                  <c:v>108.80401183327629</c:v>
                </c:pt>
                <c:pt idx="14736">
                  <c:v>108.76989920376185</c:v>
                </c:pt>
                <c:pt idx="14737">
                  <c:v>108.7357865742474</c:v>
                </c:pt>
                <c:pt idx="14738">
                  <c:v>108.70168202063957</c:v>
                </c:pt>
                <c:pt idx="14739">
                  <c:v>108.66756939112513</c:v>
                </c:pt>
                <c:pt idx="14740">
                  <c:v>108.63345676161069</c:v>
                </c:pt>
                <c:pt idx="14741">
                  <c:v>108.59935220800286</c:v>
                </c:pt>
                <c:pt idx="14742">
                  <c:v>108.56523957848842</c:v>
                </c:pt>
                <c:pt idx="14743">
                  <c:v>108.53112694897398</c:v>
                </c:pt>
                <c:pt idx="14744">
                  <c:v>108.49702239536613</c:v>
                </c:pt>
                <c:pt idx="14745">
                  <c:v>108.46290976585169</c:v>
                </c:pt>
                <c:pt idx="14746">
                  <c:v>108.42876483271083</c:v>
                </c:pt>
                <c:pt idx="14747">
                  <c:v>108.39465220319637</c:v>
                </c:pt>
                <c:pt idx="14748">
                  <c:v>108.36054764958854</c:v>
                </c:pt>
                <c:pt idx="14749">
                  <c:v>108.3264350200741</c:v>
                </c:pt>
                <c:pt idx="14750">
                  <c:v>108.301537</c:v>
                </c:pt>
                <c:pt idx="14751">
                  <c:v>108.31667866865315</c:v>
                </c:pt>
                <c:pt idx="14752">
                  <c:v>108.32479394110635</c:v>
                </c:pt>
                <c:pt idx="14753">
                  <c:v>108.24197524153553</c:v>
                </c:pt>
                <c:pt idx="14754">
                  <c:v>108.20205751311397</c:v>
                </c:pt>
                <c:pt idx="14755">
                  <c:v>108.12207897759237</c:v>
                </c:pt>
                <c:pt idx="14756">
                  <c:v>108.06744470052456</c:v>
                </c:pt>
                <c:pt idx="14757">
                  <c:v>108.02439447782547</c:v>
                </c:pt>
                <c:pt idx="14758">
                  <c:v>108.0121</c:v>
                </c:pt>
                <c:pt idx="14759">
                  <c:v>107.99462855536929</c:v>
                </c:pt>
                <c:pt idx="14760">
                  <c:v>107.94226382103609</c:v>
                </c:pt>
                <c:pt idx="14761">
                  <c:v>107.88988668681316</c:v>
                </c:pt>
                <c:pt idx="14762">
                  <c:v>107.83750955259021</c:v>
                </c:pt>
                <c:pt idx="14763">
                  <c:v>107.78514481825701</c:v>
                </c:pt>
                <c:pt idx="14764">
                  <c:v>107.73276768403407</c:v>
                </c:pt>
                <c:pt idx="14765">
                  <c:v>107.68039054981114</c:v>
                </c:pt>
                <c:pt idx="14766">
                  <c:v>107.62802581547793</c:v>
                </c:pt>
                <c:pt idx="14767">
                  <c:v>107.57564868125499</c:v>
                </c:pt>
                <c:pt idx="14768">
                  <c:v>107.52327154703205</c:v>
                </c:pt>
                <c:pt idx="14769">
                  <c:v>107.47090681269884</c:v>
                </c:pt>
                <c:pt idx="14770">
                  <c:v>107.41852967847591</c:v>
                </c:pt>
                <c:pt idx="14771">
                  <c:v>107.36610294469405</c:v>
                </c:pt>
                <c:pt idx="14772">
                  <c:v>107.31372581047111</c:v>
                </c:pt>
                <c:pt idx="14773">
                  <c:v>107.2613610761379</c:v>
                </c:pt>
                <c:pt idx="14774">
                  <c:v>107.20898394191497</c:v>
                </c:pt>
                <c:pt idx="14775">
                  <c:v>107.15660680769203</c:v>
                </c:pt>
                <c:pt idx="14776">
                  <c:v>107.10424207335882</c:v>
                </c:pt>
                <c:pt idx="14777">
                  <c:v>107.05186493913588</c:v>
                </c:pt>
                <c:pt idx="14778">
                  <c:v>106.99950020480267</c:v>
                </c:pt>
                <c:pt idx="14779">
                  <c:v>106.94712307057974</c:v>
                </c:pt>
                <c:pt idx="14780">
                  <c:v>106.8947459363568</c:v>
                </c:pt>
                <c:pt idx="14781">
                  <c:v>106.84238120202359</c:v>
                </c:pt>
                <c:pt idx="14782">
                  <c:v>106.79000406780065</c:v>
                </c:pt>
                <c:pt idx="14783">
                  <c:v>106.73757733401879</c:v>
                </c:pt>
                <c:pt idx="14784">
                  <c:v>106.68520019979586</c:v>
                </c:pt>
                <c:pt idx="14785">
                  <c:v>106.63283546546265</c:v>
                </c:pt>
                <c:pt idx="14786">
                  <c:v>106.58045833123971</c:v>
                </c:pt>
                <c:pt idx="14787">
                  <c:v>106.52808119701677</c:v>
                </c:pt>
                <c:pt idx="14788">
                  <c:v>106.47571646268356</c:v>
                </c:pt>
                <c:pt idx="14789">
                  <c:v>106.42333932846063</c:v>
                </c:pt>
                <c:pt idx="14790">
                  <c:v>106.37096219423769</c:v>
                </c:pt>
                <c:pt idx="14791">
                  <c:v>106.37831498355185</c:v>
                </c:pt>
                <c:pt idx="14792">
                  <c:v>106.34033647162613</c:v>
                </c:pt>
                <c:pt idx="14793">
                  <c:v>106.293541</c:v>
                </c:pt>
                <c:pt idx="14794">
                  <c:v>106.27245455065554</c:v>
                </c:pt>
                <c:pt idx="14795">
                  <c:v>106.21467930615165</c:v>
                </c:pt>
                <c:pt idx="14796">
                  <c:v>106.13091855078684</c:v>
                </c:pt>
                <c:pt idx="14797">
                  <c:v>105.97065519914041</c:v>
                </c:pt>
                <c:pt idx="14798">
                  <c:v>105.94624236561604</c:v>
                </c:pt>
                <c:pt idx="14799">
                  <c:v>105.91822203151862</c:v>
                </c:pt>
                <c:pt idx="14800">
                  <c:v>105.72925780049316</c:v>
                </c:pt>
                <c:pt idx="14801">
                  <c:v>105.68179456157809</c:v>
                </c:pt>
                <c:pt idx="14802">
                  <c:v>105.63433132266302</c:v>
                </c:pt>
                <c:pt idx="14803">
                  <c:v>105.5868793203102</c:v>
                </c:pt>
                <c:pt idx="14804">
                  <c:v>105.53941608139513</c:v>
                </c:pt>
                <c:pt idx="14805">
                  <c:v>105.49195284248006</c:v>
                </c:pt>
                <c:pt idx="14806">
                  <c:v>105.44450084012725</c:v>
                </c:pt>
                <c:pt idx="14807">
                  <c:v>105.39703760121218</c:v>
                </c:pt>
                <c:pt idx="14808">
                  <c:v>105.34952941604814</c:v>
                </c:pt>
                <c:pt idx="14809">
                  <c:v>105.30206617713307</c:v>
                </c:pt>
                <c:pt idx="14810">
                  <c:v>105.25461417478024</c:v>
                </c:pt>
                <c:pt idx="14811">
                  <c:v>105.20715093586519</c:v>
                </c:pt>
                <c:pt idx="14812">
                  <c:v>105.15968769695012</c:v>
                </c:pt>
                <c:pt idx="14813">
                  <c:v>105.11223569459729</c:v>
                </c:pt>
                <c:pt idx="14814">
                  <c:v>105.06477245568223</c:v>
                </c:pt>
                <c:pt idx="14815">
                  <c:v>105.01730921676716</c:v>
                </c:pt>
                <c:pt idx="14816">
                  <c:v>104.96985721441433</c:v>
                </c:pt>
                <c:pt idx="14817">
                  <c:v>104.92239397549926</c:v>
                </c:pt>
                <c:pt idx="14818">
                  <c:v>104.8749307365842</c:v>
                </c:pt>
                <c:pt idx="14819">
                  <c:v>104.82747873423138</c:v>
                </c:pt>
                <c:pt idx="14820">
                  <c:v>104.78001549531631</c:v>
                </c:pt>
                <c:pt idx="14821">
                  <c:v>104.73250731015227</c:v>
                </c:pt>
                <c:pt idx="14822">
                  <c:v>104.68505530779944</c:v>
                </c:pt>
                <c:pt idx="14823">
                  <c:v>104.63759206888439</c:v>
                </c:pt>
                <c:pt idx="14824">
                  <c:v>104.59012882996932</c:v>
                </c:pt>
                <c:pt idx="14825">
                  <c:v>104.54267682761649</c:v>
                </c:pt>
                <c:pt idx="14826">
                  <c:v>104.49521358870143</c:v>
                </c:pt>
                <c:pt idx="14827">
                  <c:v>104.44775034978636</c:v>
                </c:pt>
                <c:pt idx="14828">
                  <c:v>104.40029834743353</c:v>
                </c:pt>
                <c:pt idx="14829">
                  <c:v>104.35283510851848</c:v>
                </c:pt>
                <c:pt idx="14830">
                  <c:v>104.30537186960341</c:v>
                </c:pt>
                <c:pt idx="14831">
                  <c:v>104.25791986725058</c:v>
                </c:pt>
                <c:pt idx="14832">
                  <c:v>104.21045662833552</c:v>
                </c:pt>
                <c:pt idx="14833">
                  <c:v>104.16294844317147</c:v>
                </c:pt>
                <c:pt idx="14834">
                  <c:v>104.11548520425642</c:v>
                </c:pt>
                <c:pt idx="14835">
                  <c:v>104.06803320190359</c:v>
                </c:pt>
                <c:pt idx="14836">
                  <c:v>104.02056996298852</c:v>
                </c:pt>
                <c:pt idx="14837">
                  <c:v>103.97310672407346</c:v>
                </c:pt>
                <c:pt idx="14838">
                  <c:v>103.920477874851</c:v>
                </c:pt>
                <c:pt idx="14839">
                  <c:v>103.87910303004293</c:v>
                </c:pt>
                <c:pt idx="14840">
                  <c:v>103.84266597997139</c:v>
                </c:pt>
                <c:pt idx="14841">
                  <c:v>103.8197591716329</c:v>
                </c:pt>
                <c:pt idx="14842">
                  <c:v>103.77422674153553</c:v>
                </c:pt>
                <c:pt idx="14843">
                  <c:v>103.70578599856938</c:v>
                </c:pt>
                <c:pt idx="14844">
                  <c:v>103.64683831473533</c:v>
                </c:pt>
                <c:pt idx="14845">
                  <c:v>103.6343</c:v>
                </c:pt>
                <c:pt idx="14846">
                  <c:v>103.60593727610873</c:v>
                </c:pt>
                <c:pt idx="14847">
                  <c:v>103.598122</c:v>
                </c:pt>
                <c:pt idx="14848">
                  <c:v>103.58368881048868</c:v>
                </c:pt>
                <c:pt idx="14849">
                  <c:v>103.53633638531235</c:v>
                </c:pt>
                <c:pt idx="14850">
                  <c:v>103.46700422532189</c:v>
                </c:pt>
                <c:pt idx="14851">
                  <c:v>103.4682038510131</c:v>
                </c:pt>
                <c:pt idx="14852">
                  <c:v>103.44160007677635</c:v>
                </c:pt>
                <c:pt idx="14853">
                  <c:v>103.37504000500715</c:v>
                </c:pt>
                <c:pt idx="14854">
                  <c:v>103.33255529494517</c:v>
                </c:pt>
                <c:pt idx="14855">
                  <c:v>103.29612481001192</c:v>
                </c:pt>
                <c:pt idx="14856">
                  <c:v>103.22879397711016</c:v>
                </c:pt>
                <c:pt idx="14857">
                  <c:v>103.22028555766428</c:v>
                </c:pt>
                <c:pt idx="14858">
                  <c:v>103.22270873401558</c:v>
                </c:pt>
                <c:pt idx="14859">
                  <c:v>103.22512961786325</c:v>
                </c:pt>
                <c:pt idx="14860">
                  <c:v>103.22754992858501</c:v>
                </c:pt>
                <c:pt idx="14861">
                  <c:v>103.22997081243267</c:v>
                </c:pt>
                <c:pt idx="14862">
                  <c:v>103.23239169628033</c:v>
                </c:pt>
                <c:pt idx="14863">
                  <c:v>103.23481200700209</c:v>
                </c:pt>
                <c:pt idx="14864">
                  <c:v>103.2223426205006</c:v>
                </c:pt>
                <c:pt idx="14865">
                  <c:v>103.17880280734383</c:v>
                </c:pt>
                <c:pt idx="14866">
                  <c:v>103.13862558798283</c:v>
                </c:pt>
                <c:pt idx="14867">
                  <c:v>103.14249421530758</c:v>
                </c:pt>
                <c:pt idx="14868">
                  <c:v>103.12650043313469</c:v>
                </c:pt>
                <c:pt idx="14869">
                  <c:v>103.08873117811159</c:v>
                </c:pt>
                <c:pt idx="14870">
                  <c:v>103.07871518001907</c:v>
                </c:pt>
                <c:pt idx="14871">
                  <c:v>103.02944384624553</c:v>
                </c:pt>
                <c:pt idx="14872">
                  <c:v>103.01030018672063</c:v>
                </c:pt>
                <c:pt idx="14873">
                  <c:v>102.98996308640181</c:v>
                </c:pt>
                <c:pt idx="14874">
                  <c:v>102.969625986083</c:v>
                </c:pt>
                <c:pt idx="14875">
                  <c:v>102.94929370041861</c:v>
                </c:pt>
                <c:pt idx="14876">
                  <c:v>102.9289566000998</c:v>
                </c:pt>
                <c:pt idx="14877">
                  <c:v>102.90861949978098</c:v>
                </c:pt>
                <c:pt idx="14878">
                  <c:v>102.8882872141166</c:v>
                </c:pt>
                <c:pt idx="14879">
                  <c:v>102.86795011379778</c:v>
                </c:pt>
                <c:pt idx="14880">
                  <c:v>102.84761301347896</c:v>
                </c:pt>
                <c:pt idx="14881">
                  <c:v>102.82728072781458</c:v>
                </c:pt>
                <c:pt idx="14882">
                  <c:v>102.80694362749577</c:v>
                </c:pt>
                <c:pt idx="14883">
                  <c:v>102.78658726855923</c:v>
                </c:pt>
                <c:pt idx="14884">
                  <c:v>102.7662501682404</c:v>
                </c:pt>
                <c:pt idx="14885">
                  <c:v>102.74591788257602</c:v>
                </c:pt>
                <c:pt idx="14886">
                  <c:v>102.72558078225721</c:v>
                </c:pt>
                <c:pt idx="14887">
                  <c:v>102.7052436819384</c:v>
                </c:pt>
                <c:pt idx="14888">
                  <c:v>102.684911396274</c:v>
                </c:pt>
                <c:pt idx="14889">
                  <c:v>102.66457429595519</c:v>
                </c:pt>
                <c:pt idx="14890">
                  <c:v>102.64423719563638</c:v>
                </c:pt>
                <c:pt idx="14891">
                  <c:v>102.623904909972</c:v>
                </c:pt>
                <c:pt idx="14892">
                  <c:v>102.60356780965317</c:v>
                </c:pt>
                <c:pt idx="14893">
                  <c:v>102.58323070933436</c:v>
                </c:pt>
                <c:pt idx="14894">
                  <c:v>102.56289842366998</c:v>
                </c:pt>
                <c:pt idx="14895">
                  <c:v>102.54256132335117</c:v>
                </c:pt>
                <c:pt idx="14896">
                  <c:v>102.52220496441463</c:v>
                </c:pt>
                <c:pt idx="14897">
                  <c:v>102.50187267875023</c:v>
                </c:pt>
                <c:pt idx="14898">
                  <c:v>102.48153557843142</c:v>
                </c:pt>
                <c:pt idx="14899">
                  <c:v>102.46119847811261</c:v>
                </c:pt>
                <c:pt idx="14900">
                  <c:v>102.44086619244823</c:v>
                </c:pt>
                <c:pt idx="14901">
                  <c:v>102.4205290921294</c:v>
                </c:pt>
                <c:pt idx="14902">
                  <c:v>102.29851611952537</c:v>
                </c:pt>
                <c:pt idx="14903">
                  <c:v>102.27815976058884</c:v>
                </c:pt>
                <c:pt idx="14904">
                  <c:v>102.25782266027002</c:v>
                </c:pt>
                <c:pt idx="14905">
                  <c:v>102.23749037460563</c:v>
                </c:pt>
                <c:pt idx="14906">
                  <c:v>102.21715327428682</c:v>
                </c:pt>
                <c:pt idx="14907">
                  <c:v>102.196816173968</c:v>
                </c:pt>
                <c:pt idx="14908">
                  <c:v>102.17648388830362</c:v>
                </c:pt>
                <c:pt idx="14909">
                  <c:v>102.1561467879848</c:v>
                </c:pt>
                <c:pt idx="14910">
                  <c:v>102.19145043848354</c:v>
                </c:pt>
                <c:pt idx="14911">
                  <c:v>102.1915470844063</c:v>
                </c:pt>
                <c:pt idx="14912">
                  <c:v>102.187096</c:v>
                </c:pt>
                <c:pt idx="14913">
                  <c:v>102.187096</c:v>
                </c:pt>
                <c:pt idx="14914">
                  <c:v>102.22914297186456</c:v>
                </c:pt>
                <c:pt idx="14915">
                  <c:v>102.19893101787842</c:v>
                </c:pt>
                <c:pt idx="14916">
                  <c:v>102.14420947567955</c:v>
                </c:pt>
                <c:pt idx="14917">
                  <c:v>102.14721926752503</c:v>
                </c:pt>
                <c:pt idx="14918">
                  <c:v>102.15089399999999</c:v>
                </c:pt>
                <c:pt idx="14919">
                  <c:v>102.14959652346863</c:v>
                </c:pt>
                <c:pt idx="14920">
                  <c:v>102.14798592870321</c:v>
                </c:pt>
                <c:pt idx="14921">
                  <c:v>102.1463749525514</c:v>
                </c:pt>
                <c:pt idx="14922">
                  <c:v>102.14476397639957</c:v>
                </c:pt>
                <c:pt idx="14923">
                  <c:v>102.14315338163415</c:v>
                </c:pt>
                <c:pt idx="14924">
                  <c:v>102.14154240548234</c:v>
                </c:pt>
                <c:pt idx="14925">
                  <c:v>102.13993142933052</c:v>
                </c:pt>
                <c:pt idx="14926">
                  <c:v>102.13832083456509</c:v>
                </c:pt>
                <c:pt idx="14927">
                  <c:v>102.13670985841328</c:v>
                </c:pt>
                <c:pt idx="14928">
                  <c:v>102.13509735671586</c:v>
                </c:pt>
                <c:pt idx="14929">
                  <c:v>102.13348638056405</c:v>
                </c:pt>
                <c:pt idx="14930">
                  <c:v>102.13187578579863</c:v>
                </c:pt>
                <c:pt idx="14931">
                  <c:v>102.1302648096468</c:v>
                </c:pt>
                <c:pt idx="14932">
                  <c:v>102.12865383349499</c:v>
                </c:pt>
                <c:pt idx="14933">
                  <c:v>102.12704323872957</c:v>
                </c:pt>
                <c:pt idx="14934">
                  <c:v>102.12543226257775</c:v>
                </c:pt>
                <c:pt idx="14935">
                  <c:v>102.12382128642594</c:v>
                </c:pt>
                <c:pt idx="14936">
                  <c:v>102.12221069166051</c:v>
                </c:pt>
                <c:pt idx="14937">
                  <c:v>102.1205997155087</c:v>
                </c:pt>
                <c:pt idx="14938">
                  <c:v>102.11898873935688</c:v>
                </c:pt>
                <c:pt idx="14939">
                  <c:v>102.11737814459146</c:v>
                </c:pt>
                <c:pt idx="14940">
                  <c:v>102.11576716843965</c:v>
                </c:pt>
                <c:pt idx="14941">
                  <c:v>102.11415466674222</c:v>
                </c:pt>
                <c:pt idx="14942">
                  <c:v>102.1125440719768</c:v>
                </c:pt>
                <c:pt idx="14943">
                  <c:v>102.11093309582499</c:v>
                </c:pt>
                <c:pt idx="14944">
                  <c:v>102.10932211967317</c:v>
                </c:pt>
                <c:pt idx="14945">
                  <c:v>102.10771152490776</c:v>
                </c:pt>
                <c:pt idx="14946">
                  <c:v>102.10610054875593</c:v>
                </c:pt>
                <c:pt idx="14947">
                  <c:v>102.10448957260411</c:v>
                </c:pt>
                <c:pt idx="14948">
                  <c:v>102.1028789778387</c:v>
                </c:pt>
                <c:pt idx="14949">
                  <c:v>102.10126800168688</c:v>
                </c:pt>
                <c:pt idx="14950">
                  <c:v>102.09965702553505</c:v>
                </c:pt>
                <c:pt idx="14951">
                  <c:v>102.09804643076964</c:v>
                </c:pt>
                <c:pt idx="14952">
                  <c:v>102.09643545461782</c:v>
                </c:pt>
                <c:pt idx="14953">
                  <c:v>102.09482295292041</c:v>
                </c:pt>
                <c:pt idx="14954">
                  <c:v>102.09321197676859</c:v>
                </c:pt>
                <c:pt idx="14955">
                  <c:v>102.09160138200316</c:v>
                </c:pt>
                <c:pt idx="14956">
                  <c:v>102.08999040585135</c:v>
                </c:pt>
                <c:pt idx="14957">
                  <c:v>102.08837942969953</c:v>
                </c:pt>
                <c:pt idx="14958">
                  <c:v>102.08676883493411</c:v>
                </c:pt>
                <c:pt idx="14959">
                  <c:v>102.0851578587823</c:v>
                </c:pt>
                <c:pt idx="14960">
                  <c:v>102.08354688263047</c:v>
                </c:pt>
                <c:pt idx="14961">
                  <c:v>102.08193628786505</c:v>
                </c:pt>
                <c:pt idx="14962">
                  <c:v>102.08032531171324</c:v>
                </c:pt>
                <c:pt idx="14963">
                  <c:v>102.07871433556141</c:v>
                </c:pt>
                <c:pt idx="14964">
                  <c:v>102.01336242979738</c:v>
                </c:pt>
                <c:pt idx="14965">
                  <c:v>101.98976284358606</c:v>
                </c:pt>
                <c:pt idx="14966">
                  <c:v>102.00466880066762</c:v>
                </c:pt>
                <c:pt idx="14967">
                  <c:v>102.006187</c:v>
                </c:pt>
                <c:pt idx="14968">
                  <c:v>101.97254508297569</c:v>
                </c:pt>
                <c:pt idx="14969">
                  <c:v>101.970009</c:v>
                </c:pt>
                <c:pt idx="14970">
                  <c:v>101.9529376410012</c:v>
                </c:pt>
                <c:pt idx="14971">
                  <c:v>101.93471854077254</c:v>
                </c:pt>
                <c:pt idx="14972">
                  <c:v>101.95116085836909</c:v>
                </c:pt>
                <c:pt idx="14973">
                  <c:v>101.95512601659806</c:v>
                </c:pt>
                <c:pt idx="14974">
                  <c:v>101.95847225186127</c:v>
                </c:pt>
                <c:pt idx="14975">
                  <c:v>101.96181848712446</c:v>
                </c:pt>
                <c:pt idx="14976">
                  <c:v>101.96516393019182</c:v>
                </c:pt>
                <c:pt idx="14977">
                  <c:v>101.96851016545503</c:v>
                </c:pt>
                <c:pt idx="14978">
                  <c:v>101.94985779732951</c:v>
                </c:pt>
                <c:pt idx="14979">
                  <c:v>101.92933982919676</c:v>
                </c:pt>
                <c:pt idx="14980">
                  <c:v>101.92132546262785</c:v>
                </c:pt>
                <c:pt idx="14981">
                  <c:v>101.91330919826908</c:v>
                </c:pt>
                <c:pt idx="14982">
                  <c:v>101.9052929339103</c:v>
                </c:pt>
                <c:pt idx="14983">
                  <c:v>101.89727856734139</c:v>
                </c:pt>
                <c:pt idx="14984">
                  <c:v>101.88926230298262</c:v>
                </c:pt>
                <c:pt idx="14985">
                  <c:v>101.88124603862384</c:v>
                </c:pt>
                <c:pt idx="14986">
                  <c:v>101.87323167205493</c:v>
                </c:pt>
                <c:pt idx="14987">
                  <c:v>101.86521540769616</c:v>
                </c:pt>
                <c:pt idx="14988">
                  <c:v>101.85719914333738</c:v>
                </c:pt>
                <c:pt idx="14989">
                  <c:v>101.84918477676847</c:v>
                </c:pt>
                <c:pt idx="14990">
                  <c:v>101.84116851240969</c:v>
                </c:pt>
                <c:pt idx="14991">
                  <c:v>101.83314465689149</c:v>
                </c:pt>
                <c:pt idx="14992">
                  <c:v>101.82513029032258</c:v>
                </c:pt>
                <c:pt idx="14993">
                  <c:v>101.8171140259638</c:v>
                </c:pt>
                <c:pt idx="14994">
                  <c:v>101.80909776160503</c:v>
                </c:pt>
                <c:pt idx="14995">
                  <c:v>101.80108339503612</c:v>
                </c:pt>
                <c:pt idx="14996">
                  <c:v>101.79306713067734</c:v>
                </c:pt>
                <c:pt idx="14997">
                  <c:v>101.78505086631857</c:v>
                </c:pt>
                <c:pt idx="14998">
                  <c:v>101.77703649974966</c:v>
                </c:pt>
                <c:pt idx="14999">
                  <c:v>101.7690202353909</c:v>
                </c:pt>
                <c:pt idx="15000">
                  <c:v>101.76100397103212</c:v>
                </c:pt>
                <c:pt idx="15001">
                  <c:v>101.75298960446321</c:v>
                </c:pt>
                <c:pt idx="15002">
                  <c:v>101.74497334010444</c:v>
                </c:pt>
                <c:pt idx="15003">
                  <c:v>101.73694948458623</c:v>
                </c:pt>
                <c:pt idx="15004">
                  <c:v>101.72893322022746</c:v>
                </c:pt>
                <c:pt idx="15005">
                  <c:v>101.72091885365855</c:v>
                </c:pt>
                <c:pt idx="15006">
                  <c:v>101.71290258929977</c:v>
                </c:pt>
                <c:pt idx="15007">
                  <c:v>101.704886324941</c:v>
                </c:pt>
                <c:pt idx="15008">
                  <c:v>101.69687195837209</c:v>
                </c:pt>
                <c:pt idx="15009">
                  <c:v>101.68885569401331</c:v>
                </c:pt>
                <c:pt idx="15010">
                  <c:v>101.68083942965454</c:v>
                </c:pt>
                <c:pt idx="15011">
                  <c:v>101.67282506308563</c:v>
                </c:pt>
                <c:pt idx="15012">
                  <c:v>101.66480879872685</c:v>
                </c:pt>
                <c:pt idx="15013">
                  <c:v>101.65679253436808</c:v>
                </c:pt>
                <c:pt idx="15014">
                  <c:v>101.64877816779916</c:v>
                </c:pt>
                <c:pt idx="15015">
                  <c:v>101.64076190344039</c:v>
                </c:pt>
                <c:pt idx="15016">
                  <c:v>101.63273804792219</c:v>
                </c:pt>
                <c:pt idx="15017">
                  <c:v>101.62472368135327</c:v>
                </c:pt>
                <c:pt idx="15018">
                  <c:v>101.6167074169945</c:v>
                </c:pt>
                <c:pt idx="15019">
                  <c:v>101.60869115263573</c:v>
                </c:pt>
                <c:pt idx="15020">
                  <c:v>101.60067678606681</c:v>
                </c:pt>
                <c:pt idx="15021">
                  <c:v>101.59266052170804</c:v>
                </c:pt>
                <c:pt idx="15022">
                  <c:v>101.58464425734927</c:v>
                </c:pt>
                <c:pt idx="15023">
                  <c:v>101.57662989078035</c:v>
                </c:pt>
                <c:pt idx="15024">
                  <c:v>101.56861362642158</c:v>
                </c:pt>
                <c:pt idx="15025">
                  <c:v>101.56059736206281</c:v>
                </c:pt>
                <c:pt idx="15026">
                  <c:v>101.55258299549389</c:v>
                </c:pt>
                <c:pt idx="15027">
                  <c:v>101.54456673113512</c:v>
                </c:pt>
                <c:pt idx="15028">
                  <c:v>101.53654287561692</c:v>
                </c:pt>
                <c:pt idx="15029">
                  <c:v>101.55244157687724</c:v>
                </c:pt>
                <c:pt idx="15030">
                  <c:v>101.48700161373391</c:v>
                </c:pt>
                <c:pt idx="15031">
                  <c:v>101.55062854859335</c:v>
                </c:pt>
                <c:pt idx="15032">
                  <c:v>101.481567</c:v>
                </c:pt>
                <c:pt idx="15033">
                  <c:v>101.58747755051151</c:v>
                </c:pt>
                <c:pt idx="15034">
                  <c:v>101.52458154731458</c:v>
                </c:pt>
                <c:pt idx="15035">
                  <c:v>101.53195135527157</c:v>
                </c:pt>
                <c:pt idx="15036">
                  <c:v>101.51613937316294</c:v>
                </c:pt>
                <c:pt idx="15037">
                  <c:v>101.517746</c:v>
                </c:pt>
                <c:pt idx="15038">
                  <c:v>101.51058758091987</c:v>
                </c:pt>
                <c:pt idx="15039">
                  <c:v>101.50324128595622</c:v>
                </c:pt>
                <c:pt idx="15040">
                  <c:v>101.49588629303501</c:v>
                </c:pt>
                <c:pt idx="15041">
                  <c:v>101.48853825847985</c:v>
                </c:pt>
                <c:pt idx="15042">
                  <c:v>101.48119196351621</c:v>
                </c:pt>
                <c:pt idx="15043">
                  <c:v>101.47384392896105</c:v>
                </c:pt>
                <c:pt idx="15044">
                  <c:v>101.4664958944059</c:v>
                </c:pt>
                <c:pt idx="15045">
                  <c:v>101.45914959944224</c:v>
                </c:pt>
                <c:pt idx="15046">
                  <c:v>101.45180156488709</c:v>
                </c:pt>
                <c:pt idx="15047">
                  <c:v>101.44445353033193</c:v>
                </c:pt>
                <c:pt idx="15048">
                  <c:v>101.43710723536829</c:v>
                </c:pt>
                <c:pt idx="15049">
                  <c:v>101.42975920081312</c:v>
                </c:pt>
                <c:pt idx="15050">
                  <c:v>101.42241116625797</c:v>
                </c:pt>
                <c:pt idx="15051">
                  <c:v>101.41506487129432</c:v>
                </c:pt>
                <c:pt idx="15052">
                  <c:v>101.40771683673917</c:v>
                </c:pt>
                <c:pt idx="15053">
                  <c:v>101.40036184381795</c:v>
                </c:pt>
                <c:pt idx="15054">
                  <c:v>101.3930138092628</c:v>
                </c:pt>
                <c:pt idx="15055">
                  <c:v>101.38566751429914</c:v>
                </c:pt>
                <c:pt idx="15056">
                  <c:v>101.37831947974399</c:v>
                </c:pt>
                <c:pt idx="15057">
                  <c:v>101.37097144518883</c:v>
                </c:pt>
                <c:pt idx="15058">
                  <c:v>101.36362515022519</c:v>
                </c:pt>
                <c:pt idx="15059">
                  <c:v>101.35627711567003</c:v>
                </c:pt>
                <c:pt idx="15060">
                  <c:v>101.34892908111487</c:v>
                </c:pt>
                <c:pt idx="15061">
                  <c:v>101.34158278615122</c:v>
                </c:pt>
                <c:pt idx="15062">
                  <c:v>101.33423475159607</c:v>
                </c:pt>
                <c:pt idx="15063">
                  <c:v>101.32688671704091</c:v>
                </c:pt>
                <c:pt idx="15064">
                  <c:v>101.31954042207727</c:v>
                </c:pt>
                <c:pt idx="15065">
                  <c:v>101.31218542915605</c:v>
                </c:pt>
                <c:pt idx="15066">
                  <c:v>101.3048373946009</c:v>
                </c:pt>
                <c:pt idx="15067">
                  <c:v>101.29749109963726</c:v>
                </c:pt>
                <c:pt idx="15068">
                  <c:v>101.29014306508209</c:v>
                </c:pt>
                <c:pt idx="15069">
                  <c:v>101.28279503052693</c:v>
                </c:pt>
                <c:pt idx="15070">
                  <c:v>101.27544873556329</c:v>
                </c:pt>
                <c:pt idx="15071">
                  <c:v>101.26810070100812</c:v>
                </c:pt>
                <c:pt idx="15072">
                  <c:v>101.26075266645297</c:v>
                </c:pt>
                <c:pt idx="15073">
                  <c:v>101.25340637148932</c:v>
                </c:pt>
                <c:pt idx="15074">
                  <c:v>101.24605833693417</c:v>
                </c:pt>
                <c:pt idx="15075">
                  <c:v>101.238710302379</c:v>
                </c:pt>
                <c:pt idx="15076">
                  <c:v>101.23136400741537</c:v>
                </c:pt>
                <c:pt idx="15077">
                  <c:v>101.2240159728602</c:v>
                </c:pt>
                <c:pt idx="15078">
                  <c:v>101.21666097993899</c:v>
                </c:pt>
                <c:pt idx="15079">
                  <c:v>101.20931294538383</c:v>
                </c:pt>
                <c:pt idx="15080">
                  <c:v>101.20196665042019</c:v>
                </c:pt>
                <c:pt idx="15081">
                  <c:v>101.19461861586502</c:v>
                </c:pt>
                <c:pt idx="15082">
                  <c:v>101.192131</c:v>
                </c:pt>
                <c:pt idx="15083">
                  <c:v>101.192131</c:v>
                </c:pt>
                <c:pt idx="15084">
                  <c:v>101.14292685979972</c:v>
                </c:pt>
                <c:pt idx="15085">
                  <c:v>101.10734670607867</c:v>
                </c:pt>
                <c:pt idx="15086">
                  <c:v>101.11423602288986</c:v>
                </c:pt>
                <c:pt idx="15087">
                  <c:v>101.08173205436337</c:v>
                </c:pt>
                <c:pt idx="15088">
                  <c:v>101.065506</c:v>
                </c:pt>
                <c:pt idx="15089">
                  <c:v>101.05257542727706</c:v>
                </c:pt>
                <c:pt idx="15090">
                  <c:v>101.06049421697664</c:v>
                </c:pt>
                <c:pt idx="15091">
                  <c:v>101.065506</c:v>
                </c:pt>
                <c:pt idx="15092">
                  <c:v>101.065506</c:v>
                </c:pt>
                <c:pt idx="15093">
                  <c:v>101.065506</c:v>
                </c:pt>
                <c:pt idx="15094">
                  <c:v>101.065506</c:v>
                </c:pt>
                <c:pt idx="15095">
                  <c:v>101.065506</c:v>
                </c:pt>
                <c:pt idx="15096">
                  <c:v>101.065506</c:v>
                </c:pt>
                <c:pt idx="15097">
                  <c:v>101.065506</c:v>
                </c:pt>
                <c:pt idx="15098">
                  <c:v>101.065506</c:v>
                </c:pt>
                <c:pt idx="15099">
                  <c:v>101.065506</c:v>
                </c:pt>
                <c:pt idx="15100">
                  <c:v>101.065506</c:v>
                </c:pt>
                <c:pt idx="15101">
                  <c:v>101.065506</c:v>
                </c:pt>
                <c:pt idx="15102">
                  <c:v>101.065506</c:v>
                </c:pt>
                <c:pt idx="15103">
                  <c:v>101.065506</c:v>
                </c:pt>
                <c:pt idx="15104">
                  <c:v>101.065506</c:v>
                </c:pt>
                <c:pt idx="15105">
                  <c:v>101.065506</c:v>
                </c:pt>
                <c:pt idx="15106">
                  <c:v>101.065506</c:v>
                </c:pt>
                <c:pt idx="15107">
                  <c:v>101.065506</c:v>
                </c:pt>
                <c:pt idx="15108">
                  <c:v>101.065506</c:v>
                </c:pt>
                <c:pt idx="15109">
                  <c:v>101.04777145779686</c:v>
                </c:pt>
                <c:pt idx="15110">
                  <c:v>101.03831055184743</c:v>
                </c:pt>
                <c:pt idx="15111">
                  <c:v>101.06564401812112</c:v>
                </c:pt>
                <c:pt idx="15112">
                  <c:v>101.06510919790176</c:v>
                </c:pt>
                <c:pt idx="15113">
                  <c:v>101.02866412398664</c:v>
                </c:pt>
                <c:pt idx="15114">
                  <c:v>101.04921183051252</c:v>
                </c:pt>
                <c:pt idx="15115">
                  <c:v>101.05768827485102</c:v>
                </c:pt>
                <c:pt idx="15116">
                  <c:v>101.07590480281354</c:v>
                </c:pt>
                <c:pt idx="15117">
                  <c:v>101.0625386103958</c:v>
                </c:pt>
                <c:pt idx="15118">
                  <c:v>101.05806773420738</c:v>
                </c:pt>
                <c:pt idx="15119">
                  <c:v>101.065506</c:v>
                </c:pt>
                <c:pt idx="15120">
                  <c:v>101.065506</c:v>
                </c:pt>
                <c:pt idx="15121">
                  <c:v>101.065506</c:v>
                </c:pt>
                <c:pt idx="15122">
                  <c:v>101.09898528104887</c:v>
                </c:pt>
                <c:pt idx="15123">
                  <c:v>101.0745551881259</c:v>
                </c:pt>
                <c:pt idx="15124">
                  <c:v>101.047417</c:v>
                </c:pt>
                <c:pt idx="15125">
                  <c:v>101.06666217027522</c:v>
                </c:pt>
                <c:pt idx="15126">
                  <c:v>101.0700771185534</c:v>
                </c:pt>
                <c:pt idx="15127">
                  <c:v>101.07349287548615</c:v>
                </c:pt>
                <c:pt idx="15128">
                  <c:v>101.07690863241891</c:v>
                </c:pt>
                <c:pt idx="15129">
                  <c:v>101.08032358069707</c:v>
                </c:pt>
                <c:pt idx="15130">
                  <c:v>101.08374257224814</c:v>
                </c:pt>
                <c:pt idx="15131">
                  <c:v>101.08715832918088</c:v>
                </c:pt>
                <c:pt idx="15132">
                  <c:v>101.09057327745906</c:v>
                </c:pt>
                <c:pt idx="15133">
                  <c:v>101.09398903439181</c:v>
                </c:pt>
                <c:pt idx="15134">
                  <c:v>101.09740479132456</c:v>
                </c:pt>
                <c:pt idx="15135">
                  <c:v>101.10081973960274</c:v>
                </c:pt>
                <c:pt idx="15136">
                  <c:v>101.07448391156139</c:v>
                </c:pt>
                <c:pt idx="15137">
                  <c:v>101.07923448998569</c:v>
                </c:pt>
                <c:pt idx="15138">
                  <c:v>101.083595</c:v>
                </c:pt>
                <c:pt idx="15139">
                  <c:v>101.05562907820696</c:v>
                </c:pt>
                <c:pt idx="15140">
                  <c:v>101.08974474636472</c:v>
                </c:pt>
                <c:pt idx="15141">
                  <c:v>101.07321797567954</c:v>
                </c:pt>
                <c:pt idx="15142">
                  <c:v>101.09423181545064</c:v>
                </c:pt>
                <c:pt idx="15143">
                  <c:v>101.07267280548271</c:v>
                </c:pt>
                <c:pt idx="15144">
                  <c:v>101.065506</c:v>
                </c:pt>
                <c:pt idx="15145">
                  <c:v>101.06089414909145</c:v>
                </c:pt>
                <c:pt idx="15146">
                  <c:v>101.05520143774203</c:v>
                </c:pt>
                <c:pt idx="15147">
                  <c:v>101.04950872639262</c:v>
                </c:pt>
                <c:pt idx="15148">
                  <c:v>101.04381736274948</c:v>
                </c:pt>
                <c:pt idx="15149">
                  <c:v>101.03812465140007</c:v>
                </c:pt>
                <c:pt idx="15150">
                  <c:v>101.03243194005064</c:v>
                </c:pt>
                <c:pt idx="15151">
                  <c:v>101.0210826695279</c:v>
                </c:pt>
                <c:pt idx="15152">
                  <c:v>100.99450907818832</c:v>
                </c:pt>
                <c:pt idx="15153">
                  <c:v>101.03443905174058</c:v>
                </c:pt>
                <c:pt idx="15154">
                  <c:v>101.09307564377683</c:v>
                </c:pt>
                <c:pt idx="15155">
                  <c:v>101.08109359196186</c:v>
                </c:pt>
                <c:pt idx="15156">
                  <c:v>101.07588869168937</c:v>
                </c:pt>
                <c:pt idx="15157">
                  <c:v>101.07068502363761</c:v>
                </c:pt>
                <c:pt idx="15158">
                  <c:v>101.06548012336512</c:v>
                </c:pt>
                <c:pt idx="15159">
                  <c:v>101.06027522309265</c:v>
                </c:pt>
                <c:pt idx="15160">
                  <c:v>101.05507155504087</c:v>
                </c:pt>
                <c:pt idx="15161">
                  <c:v>101.04986665476839</c:v>
                </c:pt>
                <c:pt idx="15162">
                  <c:v>101.05705871728247</c:v>
                </c:pt>
                <c:pt idx="15163">
                  <c:v>101.05574121793038</c:v>
                </c:pt>
                <c:pt idx="15164">
                  <c:v>101.05731117405817</c:v>
                </c:pt>
                <c:pt idx="15165">
                  <c:v>101.07552717663886</c:v>
                </c:pt>
                <c:pt idx="15166">
                  <c:v>101.06330633619456</c:v>
                </c:pt>
                <c:pt idx="15167">
                  <c:v>101.03713418884121</c:v>
                </c:pt>
                <c:pt idx="15168">
                  <c:v>101.01889411585221</c:v>
                </c:pt>
                <c:pt idx="15169">
                  <c:v>101.011223</c:v>
                </c:pt>
                <c:pt idx="15170">
                  <c:v>101.011223</c:v>
                </c:pt>
                <c:pt idx="15171">
                  <c:v>101.00913281554175</c:v>
                </c:pt>
                <c:pt idx="15172">
                  <c:v>101.00560688137574</c:v>
                </c:pt>
                <c:pt idx="15173">
                  <c:v>101.00208178194795</c:v>
                </c:pt>
                <c:pt idx="15174">
                  <c:v>100.99855584778194</c:v>
                </c:pt>
                <c:pt idx="15175">
                  <c:v>100.99502991361595</c:v>
                </c:pt>
                <c:pt idx="15176">
                  <c:v>100.99150481418815</c:v>
                </c:pt>
                <c:pt idx="15177">
                  <c:v>100.98797888002215</c:v>
                </c:pt>
                <c:pt idx="15178">
                  <c:v>100.98445294585615</c:v>
                </c:pt>
                <c:pt idx="15179">
                  <c:v>100.98092784642836</c:v>
                </c:pt>
                <c:pt idx="15180">
                  <c:v>100.97739857330954</c:v>
                </c:pt>
                <c:pt idx="15181">
                  <c:v>100.97387263914355</c:v>
                </c:pt>
                <c:pt idx="15182">
                  <c:v>100.97034753971575</c:v>
                </c:pt>
                <c:pt idx="15183">
                  <c:v>100.96682160554974</c:v>
                </c:pt>
                <c:pt idx="15184">
                  <c:v>100.96329567138375</c:v>
                </c:pt>
                <c:pt idx="15185">
                  <c:v>100.95977057195594</c:v>
                </c:pt>
                <c:pt idx="15186">
                  <c:v>100.95624463778995</c:v>
                </c:pt>
                <c:pt idx="15187">
                  <c:v>100.95271870362394</c:v>
                </c:pt>
                <c:pt idx="15188">
                  <c:v>100.94919360419615</c:v>
                </c:pt>
                <c:pt idx="15189">
                  <c:v>100.94566767003015</c:v>
                </c:pt>
                <c:pt idx="15190">
                  <c:v>100.94214173586415</c:v>
                </c:pt>
                <c:pt idx="15191">
                  <c:v>100.93861663643635</c:v>
                </c:pt>
                <c:pt idx="15192">
                  <c:v>100.93509070227034</c:v>
                </c:pt>
                <c:pt idx="15193">
                  <c:v>100.93156142915154</c:v>
                </c:pt>
                <c:pt idx="15194">
                  <c:v>100.92803549498554</c:v>
                </c:pt>
                <c:pt idx="15195">
                  <c:v>100.92451039555775</c:v>
                </c:pt>
                <c:pt idx="15196">
                  <c:v>100.92098446139174</c:v>
                </c:pt>
                <c:pt idx="15197">
                  <c:v>100.91745852722575</c:v>
                </c:pt>
                <c:pt idx="15198">
                  <c:v>100.91393342779794</c:v>
                </c:pt>
                <c:pt idx="15199">
                  <c:v>100.91040749363195</c:v>
                </c:pt>
                <c:pt idx="15200">
                  <c:v>100.90688155946594</c:v>
                </c:pt>
                <c:pt idx="15201">
                  <c:v>100.90335646003815</c:v>
                </c:pt>
                <c:pt idx="15202">
                  <c:v>100.91744631282785</c:v>
                </c:pt>
                <c:pt idx="15203">
                  <c:v>100.9803324654268</c:v>
                </c:pt>
                <c:pt idx="15204">
                  <c:v>100.97811938626609</c:v>
                </c:pt>
                <c:pt idx="15205">
                  <c:v>100.95988718593563</c:v>
                </c:pt>
                <c:pt idx="15206">
                  <c:v>100.8808448879668</c:v>
                </c:pt>
                <c:pt idx="15207">
                  <c:v>100.79438459968371</c:v>
                </c:pt>
                <c:pt idx="15208">
                  <c:v>100.78124705769572</c:v>
                </c:pt>
                <c:pt idx="15209">
                  <c:v>100.76812194479193</c:v>
                </c:pt>
                <c:pt idx="15210">
                  <c:v>100.75499993915918</c:v>
                </c:pt>
                <c:pt idx="15211">
                  <c:v>100.74187482625537</c:v>
                </c:pt>
                <c:pt idx="15212">
                  <c:v>100.72874971335158</c:v>
                </c:pt>
                <c:pt idx="15213">
                  <c:v>100.71562770771882</c:v>
                </c:pt>
                <c:pt idx="15214">
                  <c:v>100.70250259481502</c:v>
                </c:pt>
                <c:pt idx="15215">
                  <c:v>100.68937748191122</c:v>
                </c:pt>
                <c:pt idx="15216">
                  <c:v>100.67625547627847</c:v>
                </c:pt>
                <c:pt idx="15217">
                  <c:v>100.66313036337468</c:v>
                </c:pt>
                <c:pt idx="15218">
                  <c:v>100.65000525047087</c:v>
                </c:pt>
                <c:pt idx="15219">
                  <c:v>100.63688324483812</c:v>
                </c:pt>
                <c:pt idx="15220">
                  <c:v>100.62374570285013</c:v>
                </c:pt>
                <c:pt idx="15221">
                  <c:v>100.61062058994634</c:v>
                </c:pt>
                <c:pt idx="15222">
                  <c:v>100.59749858431358</c:v>
                </c:pt>
                <c:pt idx="15223">
                  <c:v>100.58437347140978</c:v>
                </c:pt>
                <c:pt idx="15224">
                  <c:v>100.57124835850598</c:v>
                </c:pt>
                <c:pt idx="15225">
                  <c:v>100.55812635287323</c:v>
                </c:pt>
                <c:pt idx="15226">
                  <c:v>100.54500123996944</c:v>
                </c:pt>
                <c:pt idx="15227">
                  <c:v>100.53187612706563</c:v>
                </c:pt>
                <c:pt idx="15228">
                  <c:v>100.51875412143288</c:v>
                </c:pt>
                <c:pt idx="15229">
                  <c:v>100.50562900852908</c:v>
                </c:pt>
                <c:pt idx="15230">
                  <c:v>100.49250389562529</c:v>
                </c:pt>
                <c:pt idx="15231">
                  <c:v>100.47938188999254</c:v>
                </c:pt>
                <c:pt idx="15232">
                  <c:v>100.46625677708873</c:v>
                </c:pt>
                <c:pt idx="15233">
                  <c:v>100.45311923510074</c:v>
                </c:pt>
                <c:pt idx="15234">
                  <c:v>100.43999412219695</c:v>
                </c:pt>
                <c:pt idx="15235">
                  <c:v>100.4268721165642</c:v>
                </c:pt>
                <c:pt idx="15236">
                  <c:v>100.41374700366039</c:v>
                </c:pt>
                <c:pt idx="15237">
                  <c:v>100.4006218907566</c:v>
                </c:pt>
                <c:pt idx="15238">
                  <c:v>100.38749988512384</c:v>
                </c:pt>
                <c:pt idx="15239">
                  <c:v>100.37437477222005</c:v>
                </c:pt>
                <c:pt idx="15240">
                  <c:v>100.36124965931624</c:v>
                </c:pt>
                <c:pt idx="15241">
                  <c:v>100.3435263390558</c:v>
                </c:pt>
                <c:pt idx="15242">
                  <c:v>100.37507302288984</c:v>
                </c:pt>
                <c:pt idx="15243">
                  <c:v>100.32794663289631</c:v>
                </c:pt>
                <c:pt idx="15244">
                  <c:v>100.35748342155459</c:v>
                </c:pt>
                <c:pt idx="15245">
                  <c:v>100.39395564902242</c:v>
                </c:pt>
                <c:pt idx="15246">
                  <c:v>100.37904975298045</c:v>
                </c:pt>
                <c:pt idx="15247">
                  <c:v>100.378075</c:v>
                </c:pt>
                <c:pt idx="15248">
                  <c:v>100.41279709012876</c:v>
                </c:pt>
                <c:pt idx="15249">
                  <c:v>100.43173979685264</c:v>
                </c:pt>
                <c:pt idx="15250">
                  <c:v>100.3971124648391</c:v>
                </c:pt>
                <c:pt idx="15251">
                  <c:v>100.3784200453028</c:v>
                </c:pt>
                <c:pt idx="15252">
                  <c:v>100.36020066523605</c:v>
                </c:pt>
                <c:pt idx="15253">
                  <c:v>100.43195557210964</c:v>
                </c:pt>
                <c:pt idx="15254">
                  <c:v>100.43233499999999</c:v>
                </c:pt>
                <c:pt idx="15255">
                  <c:v>100.43230973231877</c:v>
                </c:pt>
                <c:pt idx="15256">
                  <c:v>100.42950169500808</c:v>
                </c:pt>
                <c:pt idx="15257">
                  <c:v>100.42669299275842</c:v>
                </c:pt>
                <c:pt idx="15258">
                  <c:v>100.42388163075283</c:v>
                </c:pt>
                <c:pt idx="15259">
                  <c:v>100.42107292850316</c:v>
                </c:pt>
                <c:pt idx="15260">
                  <c:v>100.41826489119248</c:v>
                </c:pt>
                <c:pt idx="15261">
                  <c:v>100.41545618894281</c:v>
                </c:pt>
                <c:pt idx="15262">
                  <c:v>100.40388387175209</c:v>
                </c:pt>
                <c:pt idx="15263">
                  <c:v>100.4276280724845</c:v>
                </c:pt>
                <c:pt idx="15264">
                  <c:v>100.42918646161183</c:v>
                </c:pt>
                <c:pt idx="15265">
                  <c:v>100.37128441477951</c:v>
                </c:pt>
                <c:pt idx="15266">
                  <c:v>100.32015754506438</c:v>
                </c:pt>
                <c:pt idx="15267">
                  <c:v>100.32771424606581</c:v>
                </c:pt>
                <c:pt idx="15268">
                  <c:v>100.37525885387366</c:v>
                </c:pt>
                <c:pt idx="15269">
                  <c:v>100.38491552312827</c:v>
                </c:pt>
                <c:pt idx="15270">
                  <c:v>100.37224503598458</c:v>
                </c:pt>
                <c:pt idx="15271">
                  <c:v>100.36292415483352</c:v>
                </c:pt>
                <c:pt idx="15272">
                  <c:v>100.35360548033046</c:v>
                </c:pt>
                <c:pt idx="15273">
                  <c:v>100.34428459917939</c:v>
                </c:pt>
                <c:pt idx="15274">
                  <c:v>100.33496371802833</c:v>
                </c:pt>
                <c:pt idx="15275">
                  <c:v>100.32564504352527</c:v>
                </c:pt>
                <c:pt idx="15276">
                  <c:v>100.3163241623742</c:v>
                </c:pt>
                <c:pt idx="15277">
                  <c:v>100.30700328122315</c:v>
                </c:pt>
                <c:pt idx="15278">
                  <c:v>100.29768460672008</c:v>
                </c:pt>
                <c:pt idx="15279">
                  <c:v>100.28836372556901</c:v>
                </c:pt>
                <c:pt idx="15280">
                  <c:v>100.27904284441796</c:v>
                </c:pt>
                <c:pt idx="15281">
                  <c:v>100.26972416991489</c:v>
                </c:pt>
                <c:pt idx="15282">
                  <c:v>100.26040328876383</c:v>
                </c:pt>
                <c:pt idx="15283">
                  <c:v>100.25107358102076</c:v>
                </c:pt>
                <c:pt idx="15284">
                  <c:v>100.24175269986971</c:v>
                </c:pt>
                <c:pt idx="15285">
                  <c:v>100.23243402536664</c:v>
                </c:pt>
                <c:pt idx="15286">
                  <c:v>100.22311314421557</c:v>
                </c:pt>
                <c:pt idx="15287">
                  <c:v>100.21379446971251</c:v>
                </c:pt>
                <c:pt idx="15288">
                  <c:v>100.20447358856144</c:v>
                </c:pt>
                <c:pt idx="15289">
                  <c:v>100.19515270741039</c:v>
                </c:pt>
                <c:pt idx="15290">
                  <c:v>100.18583403290732</c:v>
                </c:pt>
                <c:pt idx="15291">
                  <c:v>100.17651315175625</c:v>
                </c:pt>
                <c:pt idx="15292">
                  <c:v>100.1671922706052</c:v>
                </c:pt>
                <c:pt idx="15293">
                  <c:v>100.15787359610214</c:v>
                </c:pt>
                <c:pt idx="15294">
                  <c:v>100.14855271495107</c:v>
                </c:pt>
                <c:pt idx="15295">
                  <c:v>100.139223007208</c:v>
                </c:pt>
                <c:pt idx="15296">
                  <c:v>100.12990212605695</c:v>
                </c:pt>
                <c:pt idx="15297">
                  <c:v>100.12058345155388</c:v>
                </c:pt>
                <c:pt idx="15298">
                  <c:v>100.11126257040281</c:v>
                </c:pt>
                <c:pt idx="15299">
                  <c:v>100.10194168925176</c:v>
                </c:pt>
                <c:pt idx="15300">
                  <c:v>100.0926230147487</c:v>
                </c:pt>
                <c:pt idx="15301">
                  <c:v>100.08330213359763</c:v>
                </c:pt>
                <c:pt idx="15302">
                  <c:v>100.07398125244657</c:v>
                </c:pt>
                <c:pt idx="15303">
                  <c:v>100.06466257794351</c:v>
                </c:pt>
                <c:pt idx="15304">
                  <c:v>100.05534169679244</c:v>
                </c:pt>
                <c:pt idx="15305">
                  <c:v>100.04602081564138</c:v>
                </c:pt>
                <c:pt idx="15306">
                  <c:v>100.03670214113832</c:v>
                </c:pt>
                <c:pt idx="15307">
                  <c:v>100.02738125998725</c:v>
                </c:pt>
                <c:pt idx="15308">
                  <c:v>100.01805155224419</c:v>
                </c:pt>
                <c:pt idx="15309">
                  <c:v>100.00873287774112</c:v>
                </c:pt>
                <c:pt idx="15310">
                  <c:v>99.999411996590069</c:v>
                </c:pt>
                <c:pt idx="15311">
                  <c:v>99.990091115439</c:v>
                </c:pt>
                <c:pt idx="15312">
                  <c:v>99.980772440935937</c:v>
                </c:pt>
                <c:pt idx="15313">
                  <c:v>99.929411224129709</c:v>
                </c:pt>
                <c:pt idx="15314">
                  <c:v>99.915583820689662</c:v>
                </c:pt>
                <c:pt idx="15315">
                  <c:v>99.930255686206891</c:v>
                </c:pt>
                <c:pt idx="15316">
                  <c:v>99.907722000000007</c:v>
                </c:pt>
                <c:pt idx="15317">
                  <c:v>99.890318777539349</c:v>
                </c:pt>
                <c:pt idx="15318">
                  <c:v>99.854584753992839</c:v>
                </c:pt>
                <c:pt idx="15319">
                  <c:v>99.906415140915598</c:v>
                </c:pt>
                <c:pt idx="15320">
                  <c:v>99.907722000000007</c:v>
                </c:pt>
                <c:pt idx="15321">
                  <c:v>99.907722000000007</c:v>
                </c:pt>
                <c:pt idx="15322">
                  <c:v>99.942956325496581</c:v>
                </c:pt>
                <c:pt idx="15323">
                  <c:v>99.945030088049492</c:v>
                </c:pt>
                <c:pt idx="15324">
                  <c:v>99.947103359654832</c:v>
                </c:pt>
                <c:pt idx="15325">
                  <c:v>99.949177122207757</c:v>
                </c:pt>
                <c:pt idx="15326">
                  <c:v>99.951250884760668</c:v>
                </c:pt>
                <c:pt idx="15327">
                  <c:v>99.953324156366008</c:v>
                </c:pt>
                <c:pt idx="15328">
                  <c:v>99.955397918918919</c:v>
                </c:pt>
                <c:pt idx="15329">
                  <c:v>99.957473645262127</c:v>
                </c:pt>
                <c:pt idx="15330">
                  <c:v>99.959547407815037</c:v>
                </c:pt>
                <c:pt idx="15331">
                  <c:v>99.961620679420378</c:v>
                </c:pt>
                <c:pt idx="15332">
                  <c:v>99.963694441973303</c:v>
                </c:pt>
                <c:pt idx="15333">
                  <c:v>99.965768204526213</c:v>
                </c:pt>
                <c:pt idx="15334">
                  <c:v>99.967841476131554</c:v>
                </c:pt>
                <c:pt idx="15335">
                  <c:v>99.969915238684464</c:v>
                </c:pt>
                <c:pt idx="15336">
                  <c:v>99.971989001237375</c:v>
                </c:pt>
                <c:pt idx="15337">
                  <c:v>99.974062272842716</c:v>
                </c:pt>
                <c:pt idx="15338">
                  <c:v>99.990653355161186</c:v>
                </c:pt>
                <c:pt idx="15339">
                  <c:v>99.992726626766526</c:v>
                </c:pt>
                <c:pt idx="15340">
                  <c:v>99.994800389319437</c:v>
                </c:pt>
                <c:pt idx="15341">
                  <c:v>99.996874151872348</c:v>
                </c:pt>
                <c:pt idx="15342">
                  <c:v>99.984770363853116</c:v>
                </c:pt>
                <c:pt idx="15343">
                  <c:v>99.982514630185975</c:v>
                </c:pt>
                <c:pt idx="15344">
                  <c:v>99.966025222222214</c:v>
                </c:pt>
                <c:pt idx="15345">
                  <c:v>99.972998702684094</c:v>
                </c:pt>
                <c:pt idx="15346">
                  <c:v>99.878196190574471</c:v>
                </c:pt>
                <c:pt idx="15347">
                  <c:v>99.970630302373579</c:v>
                </c:pt>
                <c:pt idx="15348">
                  <c:v>99.998183999999995</c:v>
                </c:pt>
                <c:pt idx="15349">
                  <c:v>99.97534589318073</c:v>
                </c:pt>
                <c:pt idx="15350">
                  <c:v>99.959400335956133</c:v>
                </c:pt>
                <c:pt idx="15351">
                  <c:v>99.97375464959778</c:v>
                </c:pt>
                <c:pt idx="15352">
                  <c:v>99.959083252475253</c:v>
                </c:pt>
                <c:pt idx="15353">
                  <c:v>99.944408381188126</c:v>
                </c:pt>
                <c:pt idx="15354">
                  <c:v>99.929733509900998</c:v>
                </c:pt>
                <c:pt idx="15355">
                  <c:v>99.915062112778472</c:v>
                </c:pt>
                <c:pt idx="15356">
                  <c:v>99.900387241491345</c:v>
                </c:pt>
                <c:pt idx="15357">
                  <c:v>99.885712370204217</c:v>
                </c:pt>
                <c:pt idx="15358">
                  <c:v>99.871040973081691</c:v>
                </c:pt>
                <c:pt idx="15359">
                  <c:v>99.856366101794563</c:v>
                </c:pt>
                <c:pt idx="15360">
                  <c:v>99.84167733384902</c:v>
                </c:pt>
                <c:pt idx="15361">
                  <c:v>99.827005936726493</c:v>
                </c:pt>
                <c:pt idx="15362">
                  <c:v>99.812331065439366</c:v>
                </c:pt>
                <c:pt idx="15363">
                  <c:v>99.797656194152225</c:v>
                </c:pt>
                <c:pt idx="15364">
                  <c:v>99.782984797029712</c:v>
                </c:pt>
                <c:pt idx="15365">
                  <c:v>99.768309925742571</c:v>
                </c:pt>
                <c:pt idx="15366">
                  <c:v>99.753635054455444</c:v>
                </c:pt>
                <c:pt idx="15367">
                  <c:v>99.738963657332917</c:v>
                </c:pt>
                <c:pt idx="15368">
                  <c:v>99.72428878604579</c:v>
                </c:pt>
                <c:pt idx="15369">
                  <c:v>99.709613914758663</c:v>
                </c:pt>
                <c:pt idx="15370">
                  <c:v>99.694942517636136</c:v>
                </c:pt>
                <c:pt idx="15371">
                  <c:v>99.680267646349009</c:v>
                </c:pt>
                <c:pt idx="15372">
                  <c:v>99.665578878403466</c:v>
                </c:pt>
                <c:pt idx="15373">
                  <c:v>99.650904007116338</c:v>
                </c:pt>
                <c:pt idx="15374">
                  <c:v>99.636232609993812</c:v>
                </c:pt>
                <c:pt idx="15375">
                  <c:v>99.621557738706684</c:v>
                </c:pt>
                <c:pt idx="15376">
                  <c:v>99.606882867419557</c:v>
                </c:pt>
                <c:pt idx="15377">
                  <c:v>99.59221147029703</c:v>
                </c:pt>
                <c:pt idx="15378">
                  <c:v>99.577536599009903</c:v>
                </c:pt>
                <c:pt idx="15379">
                  <c:v>99.562861727722776</c:v>
                </c:pt>
                <c:pt idx="15380">
                  <c:v>99.548190330600249</c:v>
                </c:pt>
                <c:pt idx="15381">
                  <c:v>99.533515459313122</c:v>
                </c:pt>
                <c:pt idx="15382">
                  <c:v>99.518840588025995</c:v>
                </c:pt>
                <c:pt idx="15383">
                  <c:v>99.504169190903468</c:v>
                </c:pt>
                <c:pt idx="15384">
                  <c:v>99.489494319616327</c:v>
                </c:pt>
                <c:pt idx="15385">
                  <c:v>99.474805551670784</c:v>
                </c:pt>
                <c:pt idx="15386">
                  <c:v>99.460134154548271</c:v>
                </c:pt>
                <c:pt idx="15387">
                  <c:v>99.44545928326113</c:v>
                </c:pt>
                <c:pt idx="15388">
                  <c:v>99.430784411974003</c:v>
                </c:pt>
                <c:pt idx="15389">
                  <c:v>99.416113014851476</c:v>
                </c:pt>
                <c:pt idx="15390">
                  <c:v>99.401438143564349</c:v>
                </c:pt>
                <c:pt idx="15391">
                  <c:v>99.386763272277221</c:v>
                </c:pt>
                <c:pt idx="15392">
                  <c:v>99.372091875154695</c:v>
                </c:pt>
                <c:pt idx="15393">
                  <c:v>99.357417003867567</c:v>
                </c:pt>
                <c:pt idx="15394">
                  <c:v>99.34274213258044</c:v>
                </c:pt>
                <c:pt idx="15395">
                  <c:v>99.325970129678183</c:v>
                </c:pt>
                <c:pt idx="15396">
                  <c:v>99.275656639484978</c:v>
                </c:pt>
                <c:pt idx="15397">
                  <c:v>99.293893223891274</c:v>
                </c:pt>
                <c:pt idx="15398">
                  <c:v>99.30667804886771</c:v>
                </c:pt>
                <c:pt idx="15399">
                  <c:v>99.257964381735817</c:v>
                </c:pt>
                <c:pt idx="15400">
                  <c:v>99.276182862660946</c:v>
                </c:pt>
                <c:pt idx="15401">
                  <c:v>99.289188401191893</c:v>
                </c:pt>
                <c:pt idx="15402">
                  <c:v>99.252767034096323</c:v>
                </c:pt>
                <c:pt idx="15403">
                  <c:v>99.169423503687099</c:v>
                </c:pt>
                <c:pt idx="15404">
                  <c:v>99.167254561871445</c:v>
                </c:pt>
                <c:pt idx="15405">
                  <c:v>99.16508510645366</c:v>
                </c:pt>
                <c:pt idx="15406">
                  <c:v>99.16291359662732</c:v>
                </c:pt>
                <c:pt idx="15407">
                  <c:v>99.160744141209534</c:v>
                </c:pt>
                <c:pt idx="15408">
                  <c:v>99.15857519939388</c:v>
                </c:pt>
                <c:pt idx="15409">
                  <c:v>99.156405743976094</c:v>
                </c:pt>
                <c:pt idx="15410">
                  <c:v>99.154236288558309</c:v>
                </c:pt>
                <c:pt idx="15411">
                  <c:v>99.152067346742655</c:v>
                </c:pt>
                <c:pt idx="15412">
                  <c:v>99.149897891324869</c:v>
                </c:pt>
                <c:pt idx="15413">
                  <c:v>99.147728435907084</c:v>
                </c:pt>
                <c:pt idx="15414">
                  <c:v>99.14555949409143</c:v>
                </c:pt>
                <c:pt idx="15415">
                  <c:v>99.143390038673644</c:v>
                </c:pt>
                <c:pt idx="15416">
                  <c:v>99.141220583255858</c:v>
                </c:pt>
                <c:pt idx="15417">
                  <c:v>99.139051641440204</c:v>
                </c:pt>
                <c:pt idx="15418">
                  <c:v>99.136882186022419</c:v>
                </c:pt>
                <c:pt idx="15419">
                  <c:v>99.134710676196093</c:v>
                </c:pt>
                <c:pt idx="15420">
                  <c:v>99.132541734380439</c:v>
                </c:pt>
                <c:pt idx="15421">
                  <c:v>99.130372278962639</c:v>
                </c:pt>
                <c:pt idx="15422">
                  <c:v>99.128202823544854</c:v>
                </c:pt>
                <c:pt idx="15423">
                  <c:v>99.126033881729199</c:v>
                </c:pt>
                <c:pt idx="15424">
                  <c:v>99.123864426311414</c:v>
                </c:pt>
                <c:pt idx="15425">
                  <c:v>99.121694970893628</c:v>
                </c:pt>
                <c:pt idx="15426">
                  <c:v>99.119526029077974</c:v>
                </c:pt>
                <c:pt idx="15427">
                  <c:v>99.117356573660189</c:v>
                </c:pt>
                <c:pt idx="15428">
                  <c:v>99.115187118242403</c:v>
                </c:pt>
                <c:pt idx="15429">
                  <c:v>99.113018176426749</c:v>
                </c:pt>
                <c:pt idx="15430">
                  <c:v>99.110848721008963</c:v>
                </c:pt>
                <c:pt idx="15431">
                  <c:v>99.108677211182638</c:v>
                </c:pt>
                <c:pt idx="15432">
                  <c:v>99.106507755764852</c:v>
                </c:pt>
                <c:pt idx="15433">
                  <c:v>99.104338813949198</c:v>
                </c:pt>
                <c:pt idx="15434">
                  <c:v>99.102169358531413</c:v>
                </c:pt>
                <c:pt idx="15435">
                  <c:v>99.099999903113613</c:v>
                </c:pt>
                <c:pt idx="15436">
                  <c:v>99.097830961297973</c:v>
                </c:pt>
                <c:pt idx="15437">
                  <c:v>99.095661505880173</c:v>
                </c:pt>
                <c:pt idx="15438">
                  <c:v>99.093492050462388</c:v>
                </c:pt>
                <c:pt idx="15439">
                  <c:v>99.091323108646733</c:v>
                </c:pt>
                <c:pt idx="15440">
                  <c:v>99.089153653228948</c:v>
                </c:pt>
                <c:pt idx="15441">
                  <c:v>99.086984197811162</c:v>
                </c:pt>
                <c:pt idx="15442">
                  <c:v>99.084815255995508</c:v>
                </c:pt>
                <c:pt idx="15443">
                  <c:v>99.082645800577723</c:v>
                </c:pt>
                <c:pt idx="15444">
                  <c:v>99.080474290751397</c:v>
                </c:pt>
                <c:pt idx="15445">
                  <c:v>99.078305348935743</c:v>
                </c:pt>
                <c:pt idx="15446">
                  <c:v>99.076135893517957</c:v>
                </c:pt>
                <c:pt idx="15447">
                  <c:v>99.073966438100172</c:v>
                </c:pt>
                <c:pt idx="15448">
                  <c:v>99.071797496284518</c:v>
                </c:pt>
                <c:pt idx="15449">
                  <c:v>99.069628040866732</c:v>
                </c:pt>
                <c:pt idx="15450">
                  <c:v>99.067458585448946</c:v>
                </c:pt>
                <c:pt idx="15451">
                  <c:v>99.065289643633292</c:v>
                </c:pt>
                <c:pt idx="15452">
                  <c:v>99.063120188215507</c:v>
                </c:pt>
                <c:pt idx="15453">
                  <c:v>99.060950732797707</c:v>
                </c:pt>
                <c:pt idx="15454">
                  <c:v>99.058781790982053</c:v>
                </c:pt>
                <c:pt idx="15455">
                  <c:v>99.035456797139446</c:v>
                </c:pt>
                <c:pt idx="15456">
                  <c:v>99.025682449213164</c:v>
                </c:pt>
                <c:pt idx="15457">
                  <c:v>99.0129449933073</c:v>
                </c:pt>
                <c:pt idx="15458">
                  <c:v>98.976063306384162</c:v>
                </c:pt>
                <c:pt idx="15459">
                  <c:v>99.038772993307305</c:v>
                </c:pt>
                <c:pt idx="15460">
                  <c:v>98.992636459564977</c:v>
                </c:pt>
                <c:pt idx="15461">
                  <c:v>99.010902003346345</c:v>
                </c:pt>
                <c:pt idx="15462">
                  <c:v>98.957396223647521</c:v>
                </c:pt>
                <c:pt idx="15463">
                  <c:v>98.983627245398765</c:v>
                </c:pt>
                <c:pt idx="15464">
                  <c:v>98.959857761851652</c:v>
                </c:pt>
                <c:pt idx="15465">
                  <c:v>98.883433892491055</c:v>
                </c:pt>
                <c:pt idx="15466">
                  <c:v>98.899350737720553</c:v>
                </c:pt>
                <c:pt idx="15467">
                  <c:v>98.935779531473543</c:v>
                </c:pt>
                <c:pt idx="15468">
                  <c:v>98.948952000000006</c:v>
                </c:pt>
                <c:pt idx="15469">
                  <c:v>98.937176678111598</c:v>
                </c:pt>
                <c:pt idx="15470">
                  <c:v>98.907062500238439</c:v>
                </c:pt>
                <c:pt idx="15471">
                  <c:v>98.870625051263701</c:v>
                </c:pt>
                <c:pt idx="15472">
                  <c:v>98.882816943027407</c:v>
                </c:pt>
                <c:pt idx="15473">
                  <c:v>98.882404700286116</c:v>
                </c:pt>
                <c:pt idx="15474">
                  <c:v>98.872082529558384</c:v>
                </c:pt>
                <c:pt idx="15475">
                  <c:v>98.865457338336483</c:v>
                </c:pt>
                <c:pt idx="15476">
                  <c:v>98.858833715578427</c:v>
                </c:pt>
                <c:pt idx="15477">
                  <c:v>98.852208524356541</c:v>
                </c:pt>
                <c:pt idx="15478">
                  <c:v>98.845583333134641</c:v>
                </c:pt>
                <c:pt idx="15479">
                  <c:v>98.838959710376585</c:v>
                </c:pt>
                <c:pt idx="15480">
                  <c:v>98.832334519154699</c:v>
                </c:pt>
                <c:pt idx="15481">
                  <c:v>98.825703054077479</c:v>
                </c:pt>
                <c:pt idx="15482">
                  <c:v>98.819077862855593</c:v>
                </c:pt>
                <c:pt idx="15483">
                  <c:v>98.812454240097537</c:v>
                </c:pt>
                <c:pt idx="15484">
                  <c:v>98.805829048875637</c:v>
                </c:pt>
                <c:pt idx="15485">
                  <c:v>98.799203857653751</c:v>
                </c:pt>
                <c:pt idx="15486">
                  <c:v>98.792580234895695</c:v>
                </c:pt>
                <c:pt idx="15487">
                  <c:v>98.785955043673795</c:v>
                </c:pt>
                <c:pt idx="15488">
                  <c:v>98.779329852451909</c:v>
                </c:pt>
                <c:pt idx="15489">
                  <c:v>98.772706229693853</c:v>
                </c:pt>
                <c:pt idx="15490">
                  <c:v>98.766081038471953</c:v>
                </c:pt>
                <c:pt idx="15491">
                  <c:v>98.759455847250067</c:v>
                </c:pt>
                <c:pt idx="15492">
                  <c:v>98.75283222449201</c:v>
                </c:pt>
                <c:pt idx="15493">
                  <c:v>98.746200759414791</c:v>
                </c:pt>
                <c:pt idx="15494">
                  <c:v>98.739575568192905</c:v>
                </c:pt>
                <c:pt idx="15495">
                  <c:v>98.732951945434834</c:v>
                </c:pt>
                <c:pt idx="15496">
                  <c:v>98.731864999999999</c:v>
                </c:pt>
                <c:pt idx="15497">
                  <c:v>98.747223829041488</c:v>
                </c:pt>
                <c:pt idx="15498">
                  <c:v>98.749954000000002</c:v>
                </c:pt>
                <c:pt idx="15499">
                  <c:v>98.781172836671445</c:v>
                </c:pt>
                <c:pt idx="15500">
                  <c:v>98.770394621125419</c:v>
                </c:pt>
                <c:pt idx="15501">
                  <c:v>98.720464094398096</c:v>
                </c:pt>
                <c:pt idx="15502">
                  <c:v>98.713775999999996</c:v>
                </c:pt>
                <c:pt idx="15503">
                  <c:v>98.713775999999996</c:v>
                </c:pt>
                <c:pt idx="15504">
                  <c:v>98.713775999999996</c:v>
                </c:pt>
                <c:pt idx="15505">
                  <c:v>98.697406909524375</c:v>
                </c:pt>
                <c:pt idx="15506">
                  <c:v>98.679174951007269</c:v>
                </c:pt>
                <c:pt idx="15507">
                  <c:v>98.660960241268327</c:v>
                </c:pt>
                <c:pt idx="15508">
                  <c:v>98.642749843723919</c:v>
                </c:pt>
                <c:pt idx="15509">
                  <c:v>98.658320280639003</c:v>
                </c:pt>
                <c:pt idx="15510">
                  <c:v>98.659514999999999</c:v>
                </c:pt>
                <c:pt idx="15511">
                  <c:v>98.710943304171636</c:v>
                </c:pt>
                <c:pt idx="15512">
                  <c:v>98.679235023605145</c:v>
                </c:pt>
                <c:pt idx="15513">
                  <c:v>98.677605</c:v>
                </c:pt>
                <c:pt idx="15514">
                  <c:v>98.660079908224077</c:v>
                </c:pt>
                <c:pt idx="15515">
                  <c:v>98.659514999999999</c:v>
                </c:pt>
                <c:pt idx="15516">
                  <c:v>98.695073663090128</c:v>
                </c:pt>
                <c:pt idx="15517">
                  <c:v>98.695685999999995</c:v>
                </c:pt>
                <c:pt idx="15518">
                  <c:v>98.691524397426733</c:v>
                </c:pt>
                <c:pt idx="15519">
                  <c:v>98.687325016330348</c:v>
                </c:pt>
                <c:pt idx="15520">
                  <c:v>98.683126629405621</c:v>
                </c:pt>
                <c:pt idx="15521">
                  <c:v>98.678927248309236</c:v>
                </c:pt>
                <c:pt idx="15522">
                  <c:v>98.71508195465394</c:v>
                </c:pt>
                <c:pt idx="15523">
                  <c:v>98.706615612064851</c:v>
                </c:pt>
                <c:pt idx="15524">
                  <c:v>98.708425254584427</c:v>
                </c:pt>
                <c:pt idx="15525">
                  <c:v>98.739523684009541</c:v>
                </c:pt>
                <c:pt idx="15526">
                  <c:v>98.736950105150214</c:v>
                </c:pt>
                <c:pt idx="15527">
                  <c:v>98.718747351750409</c:v>
                </c:pt>
                <c:pt idx="15528">
                  <c:v>98.700534154506428</c:v>
                </c:pt>
                <c:pt idx="15529">
                  <c:v>98.696901082727791</c:v>
                </c:pt>
                <c:pt idx="15530">
                  <c:v>98.698557265187347</c:v>
                </c:pt>
                <c:pt idx="15531">
                  <c:v>98.700215016001508</c:v>
                </c:pt>
                <c:pt idx="15532">
                  <c:v>98.701871198461077</c:v>
                </c:pt>
                <c:pt idx="15533">
                  <c:v>98.703526988831982</c:v>
                </c:pt>
                <c:pt idx="15534">
                  <c:v>98.705183171291552</c:v>
                </c:pt>
                <c:pt idx="15535">
                  <c:v>98.706839353751107</c:v>
                </c:pt>
                <c:pt idx="15536">
                  <c:v>98.708495144122026</c:v>
                </c:pt>
                <c:pt idx="15537">
                  <c:v>98.710151326581595</c:v>
                </c:pt>
                <c:pt idx="15538">
                  <c:v>98.711807509041151</c:v>
                </c:pt>
                <c:pt idx="15539">
                  <c:v>98.713463299412069</c:v>
                </c:pt>
                <c:pt idx="15540">
                  <c:v>98.715119481871625</c:v>
                </c:pt>
                <c:pt idx="15541">
                  <c:v>98.716775664331195</c:v>
                </c:pt>
                <c:pt idx="15542">
                  <c:v>98.718431454702099</c:v>
                </c:pt>
                <c:pt idx="15543">
                  <c:v>98.720089205516274</c:v>
                </c:pt>
                <c:pt idx="15544">
                  <c:v>98.72174538797583</c:v>
                </c:pt>
                <c:pt idx="15545">
                  <c:v>98.723401178346748</c:v>
                </c:pt>
                <c:pt idx="15546">
                  <c:v>98.725057360806304</c:v>
                </c:pt>
                <c:pt idx="15547">
                  <c:v>98.726713543265873</c:v>
                </c:pt>
                <c:pt idx="15548">
                  <c:v>98.728369333636778</c:v>
                </c:pt>
                <c:pt idx="15549">
                  <c:v>98.730025516096347</c:v>
                </c:pt>
                <c:pt idx="15550">
                  <c:v>98.731681698555903</c:v>
                </c:pt>
                <c:pt idx="15551">
                  <c:v>98.733337488926821</c:v>
                </c:pt>
                <c:pt idx="15552">
                  <c:v>98.734993671386377</c:v>
                </c:pt>
                <c:pt idx="15553">
                  <c:v>98.736649853845947</c:v>
                </c:pt>
                <c:pt idx="15554">
                  <c:v>98.738305644216851</c:v>
                </c:pt>
                <c:pt idx="15555">
                  <c:v>98.739961826676421</c:v>
                </c:pt>
                <c:pt idx="15556">
                  <c:v>98.741619577490582</c:v>
                </c:pt>
                <c:pt idx="15557">
                  <c:v>98.743275759950151</c:v>
                </c:pt>
                <c:pt idx="15558">
                  <c:v>98.744931550321056</c:v>
                </c:pt>
                <c:pt idx="15559">
                  <c:v>98.746587732780625</c:v>
                </c:pt>
                <c:pt idx="15560">
                  <c:v>98.748243915240181</c:v>
                </c:pt>
                <c:pt idx="15561">
                  <c:v>98.749899705611099</c:v>
                </c:pt>
                <c:pt idx="15562">
                  <c:v>98.751555888070655</c:v>
                </c:pt>
                <c:pt idx="15563">
                  <c:v>98.753212070530225</c:v>
                </c:pt>
                <c:pt idx="15564">
                  <c:v>98.754867860901143</c:v>
                </c:pt>
                <c:pt idx="15565">
                  <c:v>98.756524043360699</c:v>
                </c:pt>
                <c:pt idx="15566">
                  <c:v>98.758180225820269</c:v>
                </c:pt>
                <c:pt idx="15567">
                  <c:v>98.759836016191173</c:v>
                </c:pt>
                <c:pt idx="15568">
                  <c:v>98.761493767005334</c:v>
                </c:pt>
                <c:pt idx="15569">
                  <c:v>98.763149949464903</c:v>
                </c:pt>
                <c:pt idx="15570">
                  <c:v>98.764805739835822</c:v>
                </c:pt>
                <c:pt idx="15571">
                  <c:v>98.766461922295377</c:v>
                </c:pt>
                <c:pt idx="15572">
                  <c:v>98.767229756132409</c:v>
                </c:pt>
                <c:pt idx="15573">
                  <c:v>98.749954000000002</c:v>
                </c:pt>
                <c:pt idx="15574">
                  <c:v>98.746806715035802</c:v>
                </c:pt>
                <c:pt idx="15575">
                  <c:v>98.69329702360514</c:v>
                </c:pt>
                <c:pt idx="15576">
                  <c:v>98.666105696356269</c:v>
                </c:pt>
                <c:pt idx="15577">
                  <c:v>98.751383066825781</c:v>
                </c:pt>
                <c:pt idx="15578">
                  <c:v>98.769618269194083</c:v>
                </c:pt>
                <c:pt idx="15579">
                  <c:v>98.777646189330795</c:v>
                </c:pt>
                <c:pt idx="15580">
                  <c:v>98.70111279999999</c:v>
                </c:pt>
                <c:pt idx="15581">
                  <c:v>98.748675822604753</c:v>
                </c:pt>
                <c:pt idx="15582">
                  <c:v>98.736861771581715</c:v>
                </c:pt>
                <c:pt idx="15583">
                  <c:v>98.725050517445752</c:v>
                </c:pt>
                <c:pt idx="15584">
                  <c:v>98.713236466422714</c:v>
                </c:pt>
                <c:pt idx="15585">
                  <c:v>98.701422415399676</c:v>
                </c:pt>
                <c:pt idx="15586">
                  <c:v>98.695685999999995</c:v>
                </c:pt>
                <c:pt idx="15587">
                  <c:v>98.695685999999995</c:v>
                </c:pt>
                <c:pt idx="15588">
                  <c:v>98.666816317044095</c:v>
                </c:pt>
                <c:pt idx="15589">
                  <c:v>98.631678470195524</c:v>
                </c:pt>
                <c:pt idx="15590">
                  <c:v>98.603582610395804</c:v>
                </c:pt>
                <c:pt idx="15591">
                  <c:v>98.617170338498212</c:v>
                </c:pt>
                <c:pt idx="15592">
                  <c:v>98.621171280877448</c:v>
                </c:pt>
                <c:pt idx="15593">
                  <c:v>98.605247000000006</c:v>
                </c:pt>
                <c:pt idx="15594">
                  <c:v>98.584445728009541</c:v>
                </c:pt>
                <c:pt idx="15595">
                  <c:v>98.565310449818341</c:v>
                </c:pt>
                <c:pt idx="15596">
                  <c:v>98.558803844913712</c:v>
                </c:pt>
                <c:pt idx="15597">
                  <c:v>98.552297240009082</c:v>
                </c:pt>
                <c:pt idx="15598">
                  <c:v>98.545792175493872</c:v>
                </c:pt>
                <c:pt idx="15599">
                  <c:v>98.539285570589243</c:v>
                </c:pt>
                <c:pt idx="15600">
                  <c:v>98.532778965684599</c:v>
                </c:pt>
                <c:pt idx="15601">
                  <c:v>98.52627390116939</c:v>
                </c:pt>
                <c:pt idx="15602">
                  <c:v>98.51976729626476</c:v>
                </c:pt>
                <c:pt idx="15603">
                  <c:v>98.513260691360131</c:v>
                </c:pt>
                <c:pt idx="15604">
                  <c:v>98.506755626844907</c:v>
                </c:pt>
                <c:pt idx="15605">
                  <c:v>98.500249021940277</c:v>
                </c:pt>
                <c:pt idx="15606">
                  <c:v>98.49373625547797</c:v>
                </c:pt>
                <c:pt idx="15607">
                  <c:v>98.48722965057334</c:v>
                </c:pt>
                <c:pt idx="15608">
                  <c:v>98.48072458605813</c:v>
                </c:pt>
                <c:pt idx="15609">
                  <c:v>98.474217981153501</c:v>
                </c:pt>
                <c:pt idx="15610">
                  <c:v>98.467711376248857</c:v>
                </c:pt>
                <c:pt idx="15611">
                  <c:v>98.461206311733648</c:v>
                </c:pt>
                <c:pt idx="15612">
                  <c:v>98.454699706829018</c:v>
                </c:pt>
                <c:pt idx="15613">
                  <c:v>98.448193101924389</c:v>
                </c:pt>
                <c:pt idx="15614">
                  <c:v>98.441688037409179</c:v>
                </c:pt>
                <c:pt idx="15615">
                  <c:v>98.435181432504535</c:v>
                </c:pt>
                <c:pt idx="15616">
                  <c:v>98.428674827599906</c:v>
                </c:pt>
                <c:pt idx="15617">
                  <c:v>98.422169763084696</c:v>
                </c:pt>
                <c:pt idx="15618">
                  <c:v>98.415656996622388</c:v>
                </c:pt>
                <c:pt idx="15619">
                  <c:v>98.409150391717759</c:v>
                </c:pt>
                <c:pt idx="15620">
                  <c:v>98.402645327202549</c:v>
                </c:pt>
                <c:pt idx="15621">
                  <c:v>98.396138722297906</c:v>
                </c:pt>
                <c:pt idx="15622">
                  <c:v>98.389632117393276</c:v>
                </c:pt>
                <c:pt idx="15623">
                  <c:v>98.383127052878066</c:v>
                </c:pt>
                <c:pt idx="15624">
                  <c:v>98.376620447973437</c:v>
                </c:pt>
                <c:pt idx="15625">
                  <c:v>98.370113843068793</c:v>
                </c:pt>
                <c:pt idx="15626">
                  <c:v>98.363608778553584</c:v>
                </c:pt>
                <c:pt idx="15627">
                  <c:v>98.357102173648954</c:v>
                </c:pt>
                <c:pt idx="15628">
                  <c:v>98.350595568744325</c:v>
                </c:pt>
                <c:pt idx="15629">
                  <c:v>98.344090504229115</c:v>
                </c:pt>
                <c:pt idx="15630">
                  <c:v>98.337583899324471</c:v>
                </c:pt>
                <c:pt idx="15631">
                  <c:v>98.331071132862164</c:v>
                </c:pt>
                <c:pt idx="15632">
                  <c:v>98.324564527957534</c:v>
                </c:pt>
                <c:pt idx="15633">
                  <c:v>98.318059463442324</c:v>
                </c:pt>
                <c:pt idx="15634">
                  <c:v>98.311552858537695</c:v>
                </c:pt>
                <c:pt idx="15635">
                  <c:v>98.305046253633066</c:v>
                </c:pt>
                <c:pt idx="15636">
                  <c:v>98.298541189117842</c:v>
                </c:pt>
                <c:pt idx="15637">
                  <c:v>98.281815515375442</c:v>
                </c:pt>
                <c:pt idx="15638">
                  <c:v>98.295652354315692</c:v>
                </c:pt>
                <c:pt idx="15639">
                  <c:v>98.281561566762036</c:v>
                </c:pt>
                <c:pt idx="15640">
                  <c:v>98.263347056019072</c:v>
                </c:pt>
                <c:pt idx="15641">
                  <c:v>98.277942904148787</c:v>
                </c:pt>
                <c:pt idx="15642">
                  <c:v>98.279624999999996</c:v>
                </c:pt>
                <c:pt idx="15643">
                  <c:v>98.296303627324747</c:v>
                </c:pt>
                <c:pt idx="15644">
                  <c:v>98.24730103313469</c:v>
                </c:pt>
                <c:pt idx="15645">
                  <c:v>98.243446000000006</c:v>
                </c:pt>
                <c:pt idx="15646">
                  <c:v>98.221525262212509</c:v>
                </c:pt>
                <c:pt idx="15647">
                  <c:v>98.198113581703183</c:v>
                </c:pt>
                <c:pt idx="15648">
                  <c:v>97.940585096100619</c:v>
                </c:pt>
                <c:pt idx="15649">
                  <c:v>97.917173415591293</c:v>
                </c:pt>
                <c:pt idx="15650">
                  <c:v>97.893761735081981</c:v>
                </c:pt>
                <c:pt idx="15651">
                  <c:v>97.870355597110645</c:v>
                </c:pt>
                <c:pt idx="15652">
                  <c:v>97.846943916601319</c:v>
                </c:pt>
                <c:pt idx="15653">
                  <c:v>97.823532236092007</c:v>
                </c:pt>
                <c:pt idx="15654">
                  <c:v>97.800126098120671</c:v>
                </c:pt>
                <c:pt idx="15655">
                  <c:v>97.776714417611359</c:v>
                </c:pt>
                <c:pt idx="15656">
                  <c:v>97.753302737102032</c:v>
                </c:pt>
                <c:pt idx="15657">
                  <c:v>97.729896599130697</c:v>
                </c:pt>
                <c:pt idx="15658">
                  <c:v>97.706462748469377</c:v>
                </c:pt>
                <c:pt idx="15659">
                  <c:v>97.683051067960065</c:v>
                </c:pt>
                <c:pt idx="15660">
                  <c:v>97.65964492998873</c:v>
                </c:pt>
                <c:pt idx="15661">
                  <c:v>97.636233249479403</c:v>
                </c:pt>
                <c:pt idx="15662">
                  <c:v>97.612821568970091</c:v>
                </c:pt>
                <c:pt idx="15663">
                  <c:v>97.589415430998756</c:v>
                </c:pt>
                <c:pt idx="15664">
                  <c:v>97.566003750489443</c:v>
                </c:pt>
                <c:pt idx="15665">
                  <c:v>97.542592069980117</c:v>
                </c:pt>
                <c:pt idx="15666">
                  <c:v>97.519185932008781</c:v>
                </c:pt>
                <c:pt idx="15667">
                  <c:v>97.495774251499469</c:v>
                </c:pt>
                <c:pt idx="15668">
                  <c:v>97.472362570990143</c:v>
                </c:pt>
                <c:pt idx="15669">
                  <c:v>97.448956433018822</c:v>
                </c:pt>
                <c:pt idx="15670">
                  <c:v>97.402110901848175</c:v>
                </c:pt>
                <c:pt idx="15671">
                  <c:v>97.378699221338849</c:v>
                </c:pt>
                <c:pt idx="15672">
                  <c:v>97.355293083367513</c:v>
                </c:pt>
                <c:pt idx="15673">
                  <c:v>97.331881402858201</c:v>
                </c:pt>
                <c:pt idx="15674">
                  <c:v>97.308469722348875</c:v>
                </c:pt>
                <c:pt idx="15675">
                  <c:v>97.285063584377554</c:v>
                </c:pt>
                <c:pt idx="15676">
                  <c:v>97.261651903868227</c:v>
                </c:pt>
                <c:pt idx="15677">
                  <c:v>97.2382402233589</c:v>
                </c:pt>
                <c:pt idx="15678">
                  <c:v>97.214834085387579</c:v>
                </c:pt>
                <c:pt idx="15679">
                  <c:v>97.191422404878253</c:v>
                </c:pt>
                <c:pt idx="15680">
                  <c:v>97.157181663805432</c:v>
                </c:pt>
                <c:pt idx="15681">
                  <c:v>97.108975559713954</c:v>
                </c:pt>
                <c:pt idx="15682">
                  <c:v>97.085662999999997</c:v>
                </c:pt>
                <c:pt idx="15683">
                  <c:v>97.078951868860273</c:v>
                </c:pt>
                <c:pt idx="15684">
                  <c:v>97.040228403910348</c:v>
                </c:pt>
                <c:pt idx="15685">
                  <c:v>97.002180326579264</c:v>
                </c:pt>
                <c:pt idx="15686">
                  <c:v>97.006214927038627</c:v>
                </c:pt>
                <c:pt idx="15687">
                  <c:v>97.009647918693375</c:v>
                </c:pt>
                <c:pt idx="15688">
                  <c:v>97.016707792133488</c:v>
                </c:pt>
                <c:pt idx="15689">
                  <c:v>96.993469517587371</c:v>
                </c:pt>
                <c:pt idx="15690">
                  <c:v>96.989211206254524</c:v>
                </c:pt>
                <c:pt idx="15691">
                  <c:v>96.984951886560012</c:v>
                </c:pt>
                <c:pt idx="15692">
                  <c:v>96.980692566865486</c:v>
                </c:pt>
                <c:pt idx="15693">
                  <c:v>96.965275840486399</c:v>
                </c:pt>
                <c:pt idx="15694">
                  <c:v>96.910962937052929</c:v>
                </c:pt>
                <c:pt idx="15695">
                  <c:v>96.939369476369805</c:v>
                </c:pt>
                <c:pt idx="15696">
                  <c:v>96.930446073155537</c:v>
                </c:pt>
                <c:pt idx="15697">
                  <c:v>96.921524782489385</c:v>
                </c:pt>
                <c:pt idx="15698">
                  <c:v>96.912601379275117</c:v>
                </c:pt>
                <c:pt idx="15699">
                  <c:v>96.903677976060834</c:v>
                </c:pt>
                <c:pt idx="15700">
                  <c:v>96.894756685394682</c:v>
                </c:pt>
                <c:pt idx="15701">
                  <c:v>96.885833282180414</c:v>
                </c:pt>
                <c:pt idx="15702">
                  <c:v>96.876909878966146</c:v>
                </c:pt>
                <c:pt idx="15703">
                  <c:v>96.86798858829998</c:v>
                </c:pt>
                <c:pt idx="15704">
                  <c:v>96.859065185085711</c:v>
                </c:pt>
                <c:pt idx="15705">
                  <c:v>96.850143894419546</c:v>
                </c:pt>
                <c:pt idx="15706">
                  <c:v>96.841220491205277</c:v>
                </c:pt>
                <c:pt idx="15707">
                  <c:v>96.83228863779857</c:v>
                </c:pt>
                <c:pt idx="15708">
                  <c:v>96.823365234584301</c:v>
                </c:pt>
                <c:pt idx="15709">
                  <c:v>96.814443943918135</c:v>
                </c:pt>
                <c:pt idx="15710">
                  <c:v>96.805520540703867</c:v>
                </c:pt>
                <c:pt idx="15711">
                  <c:v>96.796597137489599</c:v>
                </c:pt>
                <c:pt idx="15712">
                  <c:v>96.787675846823433</c:v>
                </c:pt>
                <c:pt idx="15713">
                  <c:v>96.778752443609164</c:v>
                </c:pt>
                <c:pt idx="15714">
                  <c:v>96.769829040394896</c:v>
                </c:pt>
                <c:pt idx="15715">
                  <c:v>96.760907749728744</c:v>
                </c:pt>
                <c:pt idx="15716">
                  <c:v>96.751984346514462</c:v>
                </c:pt>
                <c:pt idx="15717">
                  <c:v>96.743060943300193</c:v>
                </c:pt>
                <c:pt idx="15718">
                  <c:v>96.734139652634042</c:v>
                </c:pt>
                <c:pt idx="15719">
                  <c:v>96.725216249419773</c:v>
                </c:pt>
                <c:pt idx="15720">
                  <c:v>96.716284396013066</c:v>
                </c:pt>
                <c:pt idx="15721">
                  <c:v>96.707360992798783</c:v>
                </c:pt>
                <c:pt idx="15722">
                  <c:v>96.698439702132632</c:v>
                </c:pt>
                <c:pt idx="15723">
                  <c:v>96.689516298918363</c:v>
                </c:pt>
                <c:pt idx="15724">
                  <c:v>96.680592895704095</c:v>
                </c:pt>
                <c:pt idx="15725">
                  <c:v>96.671671605037929</c:v>
                </c:pt>
                <c:pt idx="15726">
                  <c:v>96.662748201823661</c:v>
                </c:pt>
                <c:pt idx="15727">
                  <c:v>96.653826911157495</c:v>
                </c:pt>
                <c:pt idx="15728">
                  <c:v>96.644903507943226</c:v>
                </c:pt>
                <c:pt idx="15729">
                  <c:v>96.635980104728958</c:v>
                </c:pt>
                <c:pt idx="15730">
                  <c:v>96.627058814062792</c:v>
                </c:pt>
                <c:pt idx="15731">
                  <c:v>96.618135410848524</c:v>
                </c:pt>
                <c:pt idx="15732">
                  <c:v>96.609203557441816</c:v>
                </c:pt>
                <c:pt idx="15733">
                  <c:v>96.600280154227548</c:v>
                </c:pt>
                <c:pt idx="15734">
                  <c:v>96.591358863561382</c:v>
                </c:pt>
                <c:pt idx="15735">
                  <c:v>96.582435460347114</c:v>
                </c:pt>
                <c:pt idx="15736">
                  <c:v>96.573512057132845</c:v>
                </c:pt>
                <c:pt idx="15737">
                  <c:v>96.564590766466679</c:v>
                </c:pt>
                <c:pt idx="15738">
                  <c:v>96.555667363252411</c:v>
                </c:pt>
                <c:pt idx="15739">
                  <c:v>96.546743960038143</c:v>
                </c:pt>
                <c:pt idx="15740">
                  <c:v>96.537822669371991</c:v>
                </c:pt>
                <c:pt idx="15741">
                  <c:v>96.528899266157708</c:v>
                </c:pt>
                <c:pt idx="15742">
                  <c:v>96.51997586294344</c:v>
                </c:pt>
                <c:pt idx="15743">
                  <c:v>96.511054572277288</c:v>
                </c:pt>
                <c:pt idx="15744">
                  <c:v>96.497287367103695</c:v>
                </c:pt>
                <c:pt idx="15745">
                  <c:v>96.498333236051494</c:v>
                </c:pt>
                <c:pt idx="15746">
                  <c:v>96.516552095135907</c:v>
                </c:pt>
                <c:pt idx="15747">
                  <c:v>96.495188930853601</c:v>
                </c:pt>
                <c:pt idx="15748">
                  <c:v>96.46058282336115</c:v>
                </c:pt>
                <c:pt idx="15749">
                  <c:v>96.452515000000005</c:v>
                </c:pt>
                <c:pt idx="15750">
                  <c:v>96.442240708154515</c:v>
                </c:pt>
                <c:pt idx="15751">
                  <c:v>96.444826210965445</c:v>
                </c:pt>
                <c:pt idx="15752">
                  <c:v>96.441990536480688</c:v>
                </c:pt>
                <c:pt idx="15753">
                  <c:v>96.434425000000005</c:v>
                </c:pt>
                <c:pt idx="15754">
                  <c:v>96.434425000000005</c:v>
                </c:pt>
                <c:pt idx="15755">
                  <c:v>96.434425000000005</c:v>
                </c:pt>
                <c:pt idx="15756">
                  <c:v>96.434425000000005</c:v>
                </c:pt>
                <c:pt idx="15757">
                  <c:v>96.434425000000005</c:v>
                </c:pt>
                <c:pt idx="15758">
                  <c:v>96.434425000000005</c:v>
                </c:pt>
                <c:pt idx="15759">
                  <c:v>96.433506518951134</c:v>
                </c:pt>
                <c:pt idx="15760">
                  <c:v>96.379848941416896</c:v>
                </c:pt>
                <c:pt idx="15761">
                  <c:v>96.36683654686648</c:v>
                </c:pt>
                <c:pt idx="15762">
                  <c:v>96.353827232901907</c:v>
                </c:pt>
                <c:pt idx="15763">
                  <c:v>96.340814838351491</c:v>
                </c:pt>
                <c:pt idx="15764">
                  <c:v>96.32780244380109</c:v>
                </c:pt>
                <c:pt idx="15765">
                  <c:v>96.314793129836502</c:v>
                </c:pt>
                <c:pt idx="15766">
                  <c:v>96.301780735286101</c:v>
                </c:pt>
                <c:pt idx="15767">
                  <c:v>96.288390034334768</c:v>
                </c:pt>
                <c:pt idx="15768">
                  <c:v>96.268716245588948</c:v>
                </c:pt>
                <c:pt idx="15769">
                  <c:v>96.232280125148989</c:v>
                </c:pt>
                <c:pt idx="15770">
                  <c:v>96.199248999999995</c:v>
                </c:pt>
                <c:pt idx="15771">
                  <c:v>96.195565641392463</c:v>
                </c:pt>
                <c:pt idx="15772">
                  <c:v>96.161100289630511</c:v>
                </c:pt>
                <c:pt idx="15773">
                  <c:v>96.13869336051502</c:v>
                </c:pt>
                <c:pt idx="15774">
                  <c:v>96.099605179780639</c:v>
                </c:pt>
                <c:pt idx="15775">
                  <c:v>96.158369627801619</c:v>
                </c:pt>
                <c:pt idx="15776">
                  <c:v>96.125764761048458</c:v>
                </c:pt>
                <c:pt idx="15777">
                  <c:v>96.117485926105203</c:v>
                </c:pt>
                <c:pt idx="15778">
                  <c:v>96.109205130746389</c:v>
                </c:pt>
                <c:pt idx="15779">
                  <c:v>96.100924335387575</c:v>
                </c:pt>
                <c:pt idx="15780">
                  <c:v>96.09264550044432</c:v>
                </c:pt>
                <c:pt idx="15781">
                  <c:v>96.084364705085505</c:v>
                </c:pt>
                <c:pt idx="15782">
                  <c:v>96.07607606806441</c:v>
                </c:pt>
                <c:pt idx="15783">
                  <c:v>96.067795272705595</c:v>
                </c:pt>
                <c:pt idx="15784">
                  <c:v>96.059516437762355</c:v>
                </c:pt>
                <c:pt idx="15785">
                  <c:v>96.051235642403526</c:v>
                </c:pt>
                <c:pt idx="15786">
                  <c:v>96.042954847044712</c:v>
                </c:pt>
                <c:pt idx="15787">
                  <c:v>96.034676012101471</c:v>
                </c:pt>
                <c:pt idx="15788">
                  <c:v>96.026395216742642</c:v>
                </c:pt>
                <c:pt idx="15789">
                  <c:v>96.018114421383828</c:v>
                </c:pt>
                <c:pt idx="15790">
                  <c:v>96.009835586440587</c:v>
                </c:pt>
                <c:pt idx="15791">
                  <c:v>96.001554791081759</c:v>
                </c:pt>
                <c:pt idx="15792">
                  <c:v>95.993273995722944</c:v>
                </c:pt>
                <c:pt idx="15793">
                  <c:v>95.984995160779704</c:v>
                </c:pt>
                <c:pt idx="15794">
                  <c:v>95.976714365420875</c:v>
                </c:pt>
                <c:pt idx="15795">
                  <c:v>95.968425728399794</c:v>
                </c:pt>
                <c:pt idx="15796">
                  <c:v>95.960146893456539</c:v>
                </c:pt>
                <c:pt idx="15797">
                  <c:v>95.951866098097724</c:v>
                </c:pt>
                <c:pt idx="15798">
                  <c:v>95.94358530273891</c:v>
                </c:pt>
                <c:pt idx="15799">
                  <c:v>95.935306467795655</c:v>
                </c:pt>
                <c:pt idx="15800">
                  <c:v>95.927025672436841</c:v>
                </c:pt>
                <c:pt idx="15801">
                  <c:v>95.918744877078026</c:v>
                </c:pt>
                <c:pt idx="15802">
                  <c:v>95.910466042134772</c:v>
                </c:pt>
                <c:pt idx="15803">
                  <c:v>95.902185246775957</c:v>
                </c:pt>
                <c:pt idx="15804">
                  <c:v>95.893904451417143</c:v>
                </c:pt>
                <c:pt idx="15805">
                  <c:v>95.885625616473888</c:v>
                </c:pt>
                <c:pt idx="15806">
                  <c:v>95.877344821115074</c:v>
                </c:pt>
                <c:pt idx="15807">
                  <c:v>95.869056184093992</c:v>
                </c:pt>
                <c:pt idx="15808">
                  <c:v>95.860775388735163</c:v>
                </c:pt>
                <c:pt idx="15809">
                  <c:v>95.862251818073446</c:v>
                </c:pt>
                <c:pt idx="15810">
                  <c:v>95.887306798044818</c:v>
                </c:pt>
                <c:pt idx="15811">
                  <c:v>95.888915808774442</c:v>
                </c:pt>
                <c:pt idx="15812">
                  <c:v>95.869723373301554</c:v>
                </c:pt>
                <c:pt idx="15813">
                  <c:v>95.88450784120171</c:v>
                </c:pt>
                <c:pt idx="15814">
                  <c:v>95.862556845379359</c:v>
                </c:pt>
                <c:pt idx="15815">
                  <c:v>95.835074977705858</c:v>
                </c:pt>
                <c:pt idx="15816">
                  <c:v>95.850716928776976</c:v>
                </c:pt>
                <c:pt idx="15817">
                  <c:v>95.832245255663437</c:v>
                </c:pt>
                <c:pt idx="15818">
                  <c:v>95.825617165048541</c:v>
                </c:pt>
                <c:pt idx="15819">
                  <c:v>95.819366000000002</c:v>
                </c:pt>
                <c:pt idx="15820">
                  <c:v>95.833583575685338</c:v>
                </c:pt>
                <c:pt idx="15821">
                  <c:v>95.866137890796367</c:v>
                </c:pt>
                <c:pt idx="15822">
                  <c:v>95.856532933318519</c:v>
                </c:pt>
                <c:pt idx="15823">
                  <c:v>95.835002410021175</c:v>
                </c:pt>
                <c:pt idx="15824">
                  <c:v>95.813476983912125</c:v>
                </c:pt>
                <c:pt idx="15825">
                  <c:v>95.791946460614795</c:v>
                </c:pt>
                <c:pt idx="15826">
                  <c:v>95.770415937317452</c:v>
                </c:pt>
                <c:pt idx="15827">
                  <c:v>95.748890511208401</c:v>
                </c:pt>
                <c:pt idx="15828">
                  <c:v>95.727359987911072</c:v>
                </c:pt>
                <c:pt idx="15829">
                  <c:v>95.705829464613728</c:v>
                </c:pt>
                <c:pt idx="15830">
                  <c:v>95.684304038504678</c:v>
                </c:pt>
                <c:pt idx="15831">
                  <c:v>95.662773515207334</c:v>
                </c:pt>
                <c:pt idx="15832">
                  <c:v>95.641222603156876</c:v>
                </c:pt>
                <c:pt idx="15833">
                  <c:v>95.619692079859547</c:v>
                </c:pt>
                <c:pt idx="15834">
                  <c:v>95.598166653750496</c:v>
                </c:pt>
                <c:pt idx="15835">
                  <c:v>95.576636130453153</c:v>
                </c:pt>
                <c:pt idx="15836">
                  <c:v>95.555105607155824</c:v>
                </c:pt>
                <c:pt idx="15837">
                  <c:v>95.533580181046759</c:v>
                </c:pt>
                <c:pt idx="15838">
                  <c:v>95.512049657749429</c:v>
                </c:pt>
                <c:pt idx="15839">
                  <c:v>95.4905191344521</c:v>
                </c:pt>
                <c:pt idx="15840">
                  <c:v>95.468993708343035</c:v>
                </c:pt>
                <c:pt idx="15841">
                  <c:v>95.447463185045706</c:v>
                </c:pt>
                <c:pt idx="15842">
                  <c:v>95.425932661748362</c:v>
                </c:pt>
                <c:pt idx="15843">
                  <c:v>95.404407235639312</c:v>
                </c:pt>
                <c:pt idx="15844">
                  <c:v>95.382876712341982</c:v>
                </c:pt>
                <c:pt idx="15845">
                  <c:v>95.361325800291525</c:v>
                </c:pt>
                <c:pt idx="15846">
                  <c:v>95.33980037418246</c:v>
                </c:pt>
                <c:pt idx="15847">
                  <c:v>95.31826985088513</c:v>
                </c:pt>
                <c:pt idx="15848">
                  <c:v>95.296739327587787</c:v>
                </c:pt>
                <c:pt idx="15849">
                  <c:v>95.275213901478736</c:v>
                </c:pt>
                <c:pt idx="15850">
                  <c:v>95.253683378181407</c:v>
                </c:pt>
                <c:pt idx="15851">
                  <c:v>95.232152854884063</c:v>
                </c:pt>
                <c:pt idx="15852">
                  <c:v>95.210627428775013</c:v>
                </c:pt>
                <c:pt idx="15853">
                  <c:v>95.189096905477669</c:v>
                </c:pt>
                <c:pt idx="15854">
                  <c:v>95.16756638218034</c:v>
                </c:pt>
                <c:pt idx="15855">
                  <c:v>95.146040956071289</c:v>
                </c:pt>
                <c:pt idx="15856">
                  <c:v>95.124510432773945</c:v>
                </c:pt>
                <c:pt idx="15857">
                  <c:v>95.102959520723488</c:v>
                </c:pt>
                <c:pt idx="15858">
                  <c:v>95.081428997426158</c:v>
                </c:pt>
                <c:pt idx="15859">
                  <c:v>95.059903571317093</c:v>
                </c:pt>
                <c:pt idx="15860">
                  <c:v>95.038373048019764</c:v>
                </c:pt>
                <c:pt idx="15861">
                  <c:v>95.016842524722435</c:v>
                </c:pt>
                <c:pt idx="15862">
                  <c:v>94.99531709861337</c:v>
                </c:pt>
                <c:pt idx="15863">
                  <c:v>94.973786575316041</c:v>
                </c:pt>
                <c:pt idx="15864">
                  <c:v>94.952256052018697</c:v>
                </c:pt>
                <c:pt idx="15865">
                  <c:v>94.934833048629315</c:v>
                </c:pt>
                <c:pt idx="15866">
                  <c:v>94.949036424177393</c:v>
                </c:pt>
                <c:pt idx="15867">
                  <c:v>94.935087967811157</c:v>
                </c:pt>
                <c:pt idx="15868">
                  <c:v>94.935974258543041</c:v>
                </c:pt>
                <c:pt idx="15869">
                  <c:v>94.870265753047164</c:v>
                </c:pt>
                <c:pt idx="15870">
                  <c:v>94.904734541010967</c:v>
                </c:pt>
                <c:pt idx="15871">
                  <c:v>94.842490999999995</c:v>
                </c:pt>
                <c:pt idx="15872">
                  <c:v>94.839705423361139</c:v>
                </c:pt>
                <c:pt idx="15873">
                  <c:v>94.827313319742487</c:v>
                </c:pt>
                <c:pt idx="15874">
                  <c:v>94.840506431536625</c:v>
                </c:pt>
                <c:pt idx="15875">
                  <c:v>94.828599020756386</c:v>
                </c:pt>
                <c:pt idx="15876">
                  <c:v>94.816691609976147</c:v>
                </c:pt>
                <c:pt idx="15877">
                  <c:v>94.804787018185209</c:v>
                </c:pt>
                <c:pt idx="15878">
                  <c:v>94.792879607404984</c:v>
                </c:pt>
                <c:pt idx="15879">
                  <c:v>94.780972196624745</c:v>
                </c:pt>
                <c:pt idx="15880">
                  <c:v>94.769067604833808</c:v>
                </c:pt>
                <c:pt idx="15881">
                  <c:v>94.757160194053569</c:v>
                </c:pt>
                <c:pt idx="15882">
                  <c:v>94.745241507316152</c:v>
                </c:pt>
                <c:pt idx="15883">
                  <c:v>94.733334096535927</c:v>
                </c:pt>
                <c:pt idx="15884">
                  <c:v>94.721429504744975</c:v>
                </c:pt>
                <c:pt idx="15885">
                  <c:v>94.70952209396475</c:v>
                </c:pt>
                <c:pt idx="15886">
                  <c:v>94.697614683184511</c:v>
                </c:pt>
                <c:pt idx="15887">
                  <c:v>94.685710091393574</c:v>
                </c:pt>
                <c:pt idx="15888">
                  <c:v>94.673802680613335</c:v>
                </c:pt>
                <c:pt idx="15889">
                  <c:v>94.661895269833096</c:v>
                </c:pt>
                <c:pt idx="15890">
                  <c:v>94.649990678042158</c:v>
                </c:pt>
                <c:pt idx="15891">
                  <c:v>94.638083267261933</c:v>
                </c:pt>
                <c:pt idx="15892">
                  <c:v>94.626175856481694</c:v>
                </c:pt>
                <c:pt idx="15893">
                  <c:v>94.614271264690757</c:v>
                </c:pt>
                <c:pt idx="15894">
                  <c:v>94.602363853910518</c:v>
                </c:pt>
                <c:pt idx="15895">
                  <c:v>94.590445167173101</c:v>
                </c:pt>
                <c:pt idx="15896">
                  <c:v>94.578540575382164</c:v>
                </c:pt>
                <c:pt idx="15897">
                  <c:v>94.566633164601924</c:v>
                </c:pt>
                <c:pt idx="15898">
                  <c:v>94.5547257538217</c:v>
                </c:pt>
                <c:pt idx="15899">
                  <c:v>94.542821162030748</c:v>
                </c:pt>
                <c:pt idx="15900">
                  <c:v>94.530913751250523</c:v>
                </c:pt>
                <c:pt idx="15901">
                  <c:v>94.519006340470284</c:v>
                </c:pt>
                <c:pt idx="15902">
                  <c:v>94.507101748679347</c:v>
                </c:pt>
                <c:pt idx="15903">
                  <c:v>94.495194337899107</c:v>
                </c:pt>
                <c:pt idx="15904">
                  <c:v>94.483286927118883</c:v>
                </c:pt>
                <c:pt idx="15905">
                  <c:v>94.471382335327931</c:v>
                </c:pt>
                <c:pt idx="15906">
                  <c:v>94.459474924547706</c:v>
                </c:pt>
                <c:pt idx="15907">
                  <c:v>94.447556237810289</c:v>
                </c:pt>
                <c:pt idx="15908">
                  <c:v>94.43564882703005</c:v>
                </c:pt>
                <c:pt idx="15909">
                  <c:v>94.423744235239113</c:v>
                </c:pt>
                <c:pt idx="15910">
                  <c:v>94.411836824458874</c:v>
                </c:pt>
                <c:pt idx="15911">
                  <c:v>94.399929413678649</c:v>
                </c:pt>
                <c:pt idx="15912">
                  <c:v>94.388024821887697</c:v>
                </c:pt>
                <c:pt idx="15913">
                  <c:v>94.376117411107472</c:v>
                </c:pt>
                <c:pt idx="15914">
                  <c:v>94.364210000327233</c:v>
                </c:pt>
                <c:pt idx="15915">
                  <c:v>94.352305408536296</c:v>
                </c:pt>
                <c:pt idx="15916">
                  <c:v>94.340397997756057</c:v>
                </c:pt>
                <c:pt idx="15917">
                  <c:v>94.328490586975818</c:v>
                </c:pt>
                <c:pt idx="15918">
                  <c:v>94.31658599518488</c:v>
                </c:pt>
                <c:pt idx="15919">
                  <c:v>94.304678584404655</c:v>
                </c:pt>
                <c:pt idx="15920">
                  <c:v>94.267554613257033</c:v>
                </c:pt>
                <c:pt idx="15921">
                  <c:v>94.256390927038623</c:v>
                </c:pt>
                <c:pt idx="15922">
                  <c:v>94.230623300357564</c:v>
                </c:pt>
                <c:pt idx="15923">
                  <c:v>94.220466397949451</c:v>
                </c:pt>
                <c:pt idx="15924">
                  <c:v>94.249929575584162</c:v>
                </c:pt>
                <c:pt idx="15925">
                  <c:v>94.252233131139718</c:v>
                </c:pt>
                <c:pt idx="15926">
                  <c:v>94.222512328486289</c:v>
                </c:pt>
                <c:pt idx="15927">
                  <c:v>94.197714973295191</c:v>
                </c:pt>
                <c:pt idx="15928">
                  <c:v>94.226526906056264</c:v>
                </c:pt>
                <c:pt idx="15929">
                  <c:v>94.242418882668531</c:v>
                </c:pt>
                <c:pt idx="15930">
                  <c:v>94.237663997149383</c:v>
                </c:pt>
                <c:pt idx="15931">
                  <c:v>94.232907985680555</c:v>
                </c:pt>
                <c:pt idx="15932">
                  <c:v>94.228147470412978</c:v>
                </c:pt>
                <c:pt idx="15933">
                  <c:v>94.22339145894415</c:v>
                </c:pt>
                <c:pt idx="15934">
                  <c:v>94.218636573425002</c:v>
                </c:pt>
                <c:pt idx="15935">
                  <c:v>94.213880561956174</c:v>
                </c:pt>
                <c:pt idx="15936">
                  <c:v>94.209124550487331</c:v>
                </c:pt>
                <c:pt idx="15937">
                  <c:v>94.204369664968183</c:v>
                </c:pt>
                <c:pt idx="15938">
                  <c:v>94.199613653499355</c:v>
                </c:pt>
                <c:pt idx="15939">
                  <c:v>94.194857642030527</c:v>
                </c:pt>
                <c:pt idx="15940">
                  <c:v>94.190102756511379</c:v>
                </c:pt>
                <c:pt idx="15941">
                  <c:v>94.185346745042551</c:v>
                </c:pt>
                <c:pt idx="15942">
                  <c:v>94.180590733573709</c:v>
                </c:pt>
                <c:pt idx="15943">
                  <c:v>94.175835848054561</c:v>
                </c:pt>
                <c:pt idx="15944">
                  <c:v>94.171079836585733</c:v>
                </c:pt>
                <c:pt idx="15945">
                  <c:v>94.16631932131817</c:v>
                </c:pt>
                <c:pt idx="15946">
                  <c:v>94.161564435799022</c:v>
                </c:pt>
                <c:pt idx="15947">
                  <c:v>94.15680842433018</c:v>
                </c:pt>
                <c:pt idx="15948">
                  <c:v>94.152052412861352</c:v>
                </c:pt>
                <c:pt idx="15949">
                  <c:v>94.147297527342204</c:v>
                </c:pt>
                <c:pt idx="15950">
                  <c:v>94.142541515873376</c:v>
                </c:pt>
                <c:pt idx="15951">
                  <c:v>94.137785504404533</c:v>
                </c:pt>
                <c:pt idx="15952">
                  <c:v>94.1330306188854</c:v>
                </c:pt>
                <c:pt idx="15953">
                  <c:v>94.128274607416557</c:v>
                </c:pt>
                <c:pt idx="15954">
                  <c:v>94.123518595947729</c:v>
                </c:pt>
                <c:pt idx="15955">
                  <c:v>94.118763710428581</c:v>
                </c:pt>
                <c:pt idx="15956">
                  <c:v>94.114007698959753</c:v>
                </c:pt>
                <c:pt idx="15957">
                  <c:v>94.109247183692176</c:v>
                </c:pt>
                <c:pt idx="15958">
                  <c:v>94.104491172223348</c:v>
                </c:pt>
                <c:pt idx="15959">
                  <c:v>94.0997362867042</c:v>
                </c:pt>
                <c:pt idx="15960">
                  <c:v>94.094980275235372</c:v>
                </c:pt>
                <c:pt idx="15961">
                  <c:v>94.09022426376653</c:v>
                </c:pt>
                <c:pt idx="15962">
                  <c:v>94.085469378247382</c:v>
                </c:pt>
                <c:pt idx="15963">
                  <c:v>94.080713366778554</c:v>
                </c:pt>
                <c:pt idx="15964">
                  <c:v>94.075957355309725</c:v>
                </c:pt>
                <c:pt idx="15965">
                  <c:v>94.071202469790578</c:v>
                </c:pt>
                <c:pt idx="15966">
                  <c:v>94.066446458321749</c:v>
                </c:pt>
                <c:pt idx="15967">
                  <c:v>94.061690446852907</c:v>
                </c:pt>
                <c:pt idx="15968">
                  <c:v>94.056935561333759</c:v>
                </c:pt>
                <c:pt idx="15969">
                  <c:v>94.052179549864931</c:v>
                </c:pt>
                <c:pt idx="15970">
                  <c:v>94.047419034597354</c:v>
                </c:pt>
                <c:pt idx="15971">
                  <c:v>94.04266414907822</c:v>
                </c:pt>
                <c:pt idx="15972">
                  <c:v>94.037908137609378</c:v>
                </c:pt>
                <c:pt idx="15973">
                  <c:v>94.03315212614055</c:v>
                </c:pt>
                <c:pt idx="15974">
                  <c:v>94.028397240621402</c:v>
                </c:pt>
                <c:pt idx="15975">
                  <c:v>94.023641229152574</c:v>
                </c:pt>
                <c:pt idx="15976">
                  <c:v>94.018885217683732</c:v>
                </c:pt>
                <c:pt idx="15977">
                  <c:v>94.014130332164598</c:v>
                </c:pt>
                <c:pt idx="15978">
                  <c:v>94.009374320695756</c:v>
                </c:pt>
                <c:pt idx="15979">
                  <c:v>94.004618309226927</c:v>
                </c:pt>
                <c:pt idx="15980">
                  <c:v>93.999863423707779</c:v>
                </c:pt>
                <c:pt idx="15981">
                  <c:v>93.995107412238951</c:v>
                </c:pt>
                <c:pt idx="15982">
                  <c:v>93.990346896971374</c:v>
                </c:pt>
                <c:pt idx="15983">
                  <c:v>93.985590885502546</c:v>
                </c:pt>
                <c:pt idx="15984">
                  <c:v>93.980835999983398</c:v>
                </c:pt>
                <c:pt idx="15985">
                  <c:v>93.97607998851457</c:v>
                </c:pt>
                <c:pt idx="15986">
                  <c:v>93.952385413209342</c:v>
                </c:pt>
                <c:pt idx="15987">
                  <c:v>93.937988000000004</c:v>
                </c:pt>
                <c:pt idx="15988">
                  <c:v>93.926845693444577</c:v>
                </c:pt>
                <c:pt idx="15989">
                  <c:v>93.931169042203152</c:v>
                </c:pt>
                <c:pt idx="15990">
                  <c:v>93.960778872198375</c:v>
                </c:pt>
                <c:pt idx="15991">
                  <c:v>93.95112283122765</c:v>
                </c:pt>
                <c:pt idx="15992">
                  <c:v>93.914688815927519</c:v>
                </c:pt>
                <c:pt idx="15993">
                  <c:v>93.901809999999998</c:v>
                </c:pt>
                <c:pt idx="15994">
                  <c:v>93.901809999999998</c:v>
                </c:pt>
                <c:pt idx="15995">
                  <c:v>93.89857958333333</c:v>
                </c:pt>
                <c:pt idx="15996">
                  <c:v>93.893695211839116</c:v>
                </c:pt>
                <c:pt idx="15997">
                  <c:v>93.888809683733143</c:v>
                </c:pt>
                <c:pt idx="15998">
                  <c:v>93.883924155627156</c:v>
                </c:pt>
                <c:pt idx="15999">
                  <c:v>93.879039784132942</c:v>
                </c:pt>
                <c:pt idx="16000">
                  <c:v>93.874154256026969</c:v>
                </c:pt>
                <c:pt idx="16001">
                  <c:v>93.869268727920996</c:v>
                </c:pt>
                <c:pt idx="16002">
                  <c:v>93.864384356426783</c:v>
                </c:pt>
                <c:pt idx="16003">
                  <c:v>93.859498828320795</c:v>
                </c:pt>
                <c:pt idx="16004">
                  <c:v>93.854613300214822</c:v>
                </c:pt>
                <c:pt idx="16005">
                  <c:v>93.849728928720609</c:v>
                </c:pt>
                <c:pt idx="16006">
                  <c:v>93.844843400614636</c:v>
                </c:pt>
                <c:pt idx="16007">
                  <c:v>93.839953246061583</c:v>
                </c:pt>
                <c:pt idx="16008">
                  <c:v>93.835067717955596</c:v>
                </c:pt>
                <c:pt idx="16009">
                  <c:v>93.830183346461382</c:v>
                </c:pt>
                <c:pt idx="16010">
                  <c:v>93.825297818355409</c:v>
                </c:pt>
                <c:pt idx="16011">
                  <c:v>93.820412290249436</c:v>
                </c:pt>
                <c:pt idx="16012">
                  <c:v>93.815527918755222</c:v>
                </c:pt>
                <c:pt idx="16013">
                  <c:v>93.810642390649235</c:v>
                </c:pt>
                <c:pt idx="16014">
                  <c:v>93.805756862543262</c:v>
                </c:pt>
                <c:pt idx="16015">
                  <c:v>93.800872491049049</c:v>
                </c:pt>
                <c:pt idx="16016">
                  <c:v>93.795986962943076</c:v>
                </c:pt>
                <c:pt idx="16017">
                  <c:v>93.791101434837088</c:v>
                </c:pt>
                <c:pt idx="16018">
                  <c:v>93.786217063342875</c:v>
                </c:pt>
                <c:pt idx="16019">
                  <c:v>93.781326908789836</c:v>
                </c:pt>
                <c:pt idx="16020">
                  <c:v>93.776441380683849</c:v>
                </c:pt>
                <c:pt idx="16021">
                  <c:v>93.771557009189635</c:v>
                </c:pt>
                <c:pt idx="16022">
                  <c:v>93.766671481083662</c:v>
                </c:pt>
                <c:pt idx="16023">
                  <c:v>93.761785952977675</c:v>
                </c:pt>
                <c:pt idx="16024">
                  <c:v>93.756901581483461</c:v>
                </c:pt>
                <c:pt idx="16025">
                  <c:v>93.752016053377488</c:v>
                </c:pt>
                <c:pt idx="16026">
                  <c:v>93.747130525271515</c:v>
                </c:pt>
                <c:pt idx="16027">
                  <c:v>93.742246153777302</c:v>
                </c:pt>
                <c:pt idx="16028">
                  <c:v>93.737360625671315</c:v>
                </c:pt>
                <c:pt idx="16029">
                  <c:v>93.732475097565342</c:v>
                </c:pt>
                <c:pt idx="16030">
                  <c:v>93.727590726071128</c:v>
                </c:pt>
                <c:pt idx="16031">
                  <c:v>93.722705197965155</c:v>
                </c:pt>
                <c:pt idx="16032">
                  <c:v>93.717815043412102</c:v>
                </c:pt>
                <c:pt idx="16033">
                  <c:v>93.712929515306115</c:v>
                </c:pt>
                <c:pt idx="16034">
                  <c:v>93.708045143811916</c:v>
                </c:pt>
                <c:pt idx="16035">
                  <c:v>93.703159615705928</c:v>
                </c:pt>
                <c:pt idx="16036">
                  <c:v>93.698274087599955</c:v>
                </c:pt>
                <c:pt idx="16037">
                  <c:v>93.693389716105742</c:v>
                </c:pt>
                <c:pt idx="16038">
                  <c:v>93.688504187999754</c:v>
                </c:pt>
                <c:pt idx="16039">
                  <c:v>93.683618659893781</c:v>
                </c:pt>
                <c:pt idx="16040">
                  <c:v>93.678734288399568</c:v>
                </c:pt>
                <c:pt idx="16041">
                  <c:v>93.673848760293595</c:v>
                </c:pt>
                <c:pt idx="16042">
                  <c:v>93.668963232187608</c:v>
                </c:pt>
                <c:pt idx="16043">
                  <c:v>93.664078860693394</c:v>
                </c:pt>
                <c:pt idx="16044">
                  <c:v>93.659188706140355</c:v>
                </c:pt>
                <c:pt idx="16045">
                  <c:v>93.654303178034368</c:v>
                </c:pt>
                <c:pt idx="16046">
                  <c:v>93.649418806540154</c:v>
                </c:pt>
                <c:pt idx="16047">
                  <c:v>93.644533278434182</c:v>
                </c:pt>
                <c:pt idx="16048">
                  <c:v>93.639647750328194</c:v>
                </c:pt>
                <c:pt idx="16049">
                  <c:v>93.634763378833981</c:v>
                </c:pt>
                <c:pt idx="16050">
                  <c:v>93.630454999999998</c:v>
                </c:pt>
                <c:pt idx="16051">
                  <c:v>93.632732298998562</c:v>
                </c:pt>
                <c:pt idx="16052">
                  <c:v>93.646141622079156</c:v>
                </c:pt>
                <c:pt idx="16053">
                  <c:v>93.629714973568284</c:v>
                </c:pt>
                <c:pt idx="16054">
                  <c:v>93.625639521615767</c:v>
                </c:pt>
                <c:pt idx="16055">
                  <c:v>93.621564069663251</c:v>
                </c:pt>
                <c:pt idx="16056">
                  <c:v>93.617489582543115</c:v>
                </c:pt>
                <c:pt idx="16057">
                  <c:v>93.613414130590598</c:v>
                </c:pt>
                <c:pt idx="16058">
                  <c:v>93.609338678638096</c:v>
                </c:pt>
                <c:pt idx="16059">
                  <c:v>93.605264191517961</c:v>
                </c:pt>
                <c:pt idx="16060">
                  <c:v>93.601188739565444</c:v>
                </c:pt>
                <c:pt idx="16061">
                  <c:v>93.597113287612927</c:v>
                </c:pt>
                <c:pt idx="16062">
                  <c:v>93.593038800492792</c:v>
                </c:pt>
                <c:pt idx="16063">
                  <c:v>93.588959489210779</c:v>
                </c:pt>
                <c:pt idx="16064">
                  <c:v>93.584884037258263</c:v>
                </c:pt>
                <c:pt idx="16065">
                  <c:v>93.580809550138127</c:v>
                </c:pt>
                <c:pt idx="16066">
                  <c:v>93.576734098185611</c:v>
                </c:pt>
                <c:pt idx="16067">
                  <c:v>93.572658646233108</c:v>
                </c:pt>
                <c:pt idx="16068">
                  <c:v>93.568584159112973</c:v>
                </c:pt>
                <c:pt idx="16069">
                  <c:v>93.564508707160456</c:v>
                </c:pt>
                <c:pt idx="16070">
                  <c:v>93.56043325520794</c:v>
                </c:pt>
                <c:pt idx="16071">
                  <c:v>93.556358768087804</c:v>
                </c:pt>
                <c:pt idx="16072">
                  <c:v>93.552283316135288</c:v>
                </c:pt>
                <c:pt idx="16073">
                  <c:v>93.548207864182785</c:v>
                </c:pt>
                <c:pt idx="16074">
                  <c:v>93.544133377062636</c:v>
                </c:pt>
                <c:pt idx="16075">
                  <c:v>93.540057925110133</c:v>
                </c:pt>
                <c:pt idx="16076">
                  <c:v>93.535978613828121</c:v>
                </c:pt>
                <c:pt idx="16077">
                  <c:v>93.531903161875604</c:v>
                </c:pt>
                <c:pt idx="16078">
                  <c:v>93.527828674755469</c:v>
                </c:pt>
                <c:pt idx="16079">
                  <c:v>93.523753222802952</c:v>
                </c:pt>
                <c:pt idx="16080">
                  <c:v>93.519677770850436</c:v>
                </c:pt>
                <c:pt idx="16081">
                  <c:v>93.5156032837303</c:v>
                </c:pt>
                <c:pt idx="16082">
                  <c:v>93.511527831777784</c:v>
                </c:pt>
                <c:pt idx="16083">
                  <c:v>93.507452379825281</c:v>
                </c:pt>
                <c:pt idx="16084">
                  <c:v>93.503377892705146</c:v>
                </c:pt>
                <c:pt idx="16085">
                  <c:v>93.499302440752629</c:v>
                </c:pt>
                <c:pt idx="16086">
                  <c:v>93.495226988800113</c:v>
                </c:pt>
                <c:pt idx="16087">
                  <c:v>93.491152501679977</c:v>
                </c:pt>
                <c:pt idx="16088">
                  <c:v>93.487073190397965</c:v>
                </c:pt>
                <c:pt idx="16089">
                  <c:v>93.482997738445448</c:v>
                </c:pt>
                <c:pt idx="16090">
                  <c:v>93.478923251325313</c:v>
                </c:pt>
                <c:pt idx="16091">
                  <c:v>93.474847799372796</c:v>
                </c:pt>
                <c:pt idx="16092">
                  <c:v>93.470772347420294</c:v>
                </c:pt>
                <c:pt idx="16093">
                  <c:v>93.466697860300158</c:v>
                </c:pt>
                <c:pt idx="16094">
                  <c:v>93.462622408347642</c:v>
                </c:pt>
                <c:pt idx="16095">
                  <c:v>93.450397017322473</c:v>
                </c:pt>
                <c:pt idx="16096">
                  <c:v>93.449546999999995</c:v>
                </c:pt>
                <c:pt idx="16097">
                  <c:v>93.478645872943986</c:v>
                </c:pt>
                <c:pt idx="16098">
                  <c:v>93.441723133524093</c:v>
                </c:pt>
                <c:pt idx="16099">
                  <c:v>93.416641798283266</c:v>
                </c:pt>
                <c:pt idx="16100">
                  <c:v>93.443251250297976</c:v>
                </c:pt>
                <c:pt idx="16101">
                  <c:v>93.434481459465914</c:v>
                </c:pt>
                <c:pt idx="16102">
                  <c:v>93.431458000000006</c:v>
                </c:pt>
                <c:pt idx="16103">
                  <c:v>93.431458000000006</c:v>
                </c:pt>
                <c:pt idx="16104">
                  <c:v>93.431458000000006</c:v>
                </c:pt>
                <c:pt idx="16105">
                  <c:v>93.428563470794188</c:v>
                </c:pt>
                <c:pt idx="16106">
                  <c:v>93.425177569003722</c:v>
                </c:pt>
                <c:pt idx="16107">
                  <c:v>93.421792468799865</c:v>
                </c:pt>
                <c:pt idx="16108">
                  <c:v>93.418406567009399</c:v>
                </c:pt>
                <c:pt idx="16109">
                  <c:v>93.415020665218933</c:v>
                </c:pt>
                <c:pt idx="16110">
                  <c:v>93.411635565015075</c:v>
                </c:pt>
                <c:pt idx="16111">
                  <c:v>93.408246456878217</c:v>
                </c:pt>
                <c:pt idx="16112">
                  <c:v>93.404860555087751</c:v>
                </c:pt>
                <c:pt idx="16113">
                  <c:v>93.401475454883879</c:v>
                </c:pt>
                <c:pt idx="16114">
                  <c:v>93.398089553093428</c:v>
                </c:pt>
                <c:pt idx="16115">
                  <c:v>93.394703651302962</c:v>
                </c:pt>
                <c:pt idx="16116">
                  <c:v>93.39131855109909</c:v>
                </c:pt>
                <c:pt idx="16117">
                  <c:v>93.387932649308624</c:v>
                </c:pt>
                <c:pt idx="16118">
                  <c:v>93.384546747518172</c:v>
                </c:pt>
                <c:pt idx="16119">
                  <c:v>93.3811616473143</c:v>
                </c:pt>
                <c:pt idx="16120">
                  <c:v>93.377775745523834</c:v>
                </c:pt>
                <c:pt idx="16121">
                  <c:v>93.392302193133048</c:v>
                </c:pt>
                <c:pt idx="16122">
                  <c:v>93.380042181384241</c:v>
                </c:pt>
                <c:pt idx="16123">
                  <c:v>93.360540880324223</c:v>
                </c:pt>
                <c:pt idx="16124">
                  <c:v>93.340787142879847</c:v>
                </c:pt>
                <c:pt idx="16125">
                  <c:v>93.321052093928799</c:v>
                </c:pt>
                <c:pt idx="16126">
                  <c:v>93.301321717101075</c:v>
                </c:pt>
                <c:pt idx="16127">
                  <c:v>93.281586668150027</c:v>
                </c:pt>
                <c:pt idx="16128">
                  <c:v>93.261851619198978</c:v>
                </c:pt>
                <c:pt idx="16129">
                  <c:v>93.242121242371269</c:v>
                </c:pt>
                <c:pt idx="16130">
                  <c:v>93.22238619342022</c:v>
                </c:pt>
                <c:pt idx="16131">
                  <c:v>93.202651144469172</c:v>
                </c:pt>
                <c:pt idx="16132">
                  <c:v>93.182920767641448</c:v>
                </c:pt>
                <c:pt idx="16133">
                  <c:v>93.1631857186904</c:v>
                </c:pt>
                <c:pt idx="16134">
                  <c:v>93.143450669739352</c:v>
                </c:pt>
                <c:pt idx="16135">
                  <c:v>93.125110591169445</c:v>
                </c:pt>
                <c:pt idx="16136">
                  <c:v>93.10689413503215</c:v>
                </c:pt>
                <c:pt idx="16137">
                  <c:v>93.037177086790649</c:v>
                </c:pt>
                <c:pt idx="16138">
                  <c:v>93.016177410262529</c:v>
                </c:pt>
                <c:pt idx="16139">
                  <c:v>93.067660298237257</c:v>
                </c:pt>
                <c:pt idx="16140">
                  <c:v>93.034571663647199</c:v>
                </c:pt>
                <c:pt idx="16141">
                  <c:v>92.962734014558478</c:v>
                </c:pt>
                <c:pt idx="16142">
                  <c:v>92.978946261802577</c:v>
                </c:pt>
                <c:pt idx="16143">
                  <c:v>92.9433664117647</c:v>
                </c:pt>
                <c:pt idx="16144">
                  <c:v>92.919963012984766</c:v>
                </c:pt>
                <c:pt idx="16145">
                  <c:v>92.896671980929256</c:v>
                </c:pt>
                <c:pt idx="16146">
                  <c:v>92.873380948873731</c:v>
                </c:pt>
                <c:pt idx="16147">
                  <c:v>92.850095430793615</c:v>
                </c:pt>
                <c:pt idx="16148">
                  <c:v>92.826804398738091</c:v>
                </c:pt>
                <c:pt idx="16149">
                  <c:v>92.803491310781013</c:v>
                </c:pt>
                <c:pt idx="16150">
                  <c:v>92.780200278725502</c:v>
                </c:pt>
                <c:pt idx="16151">
                  <c:v>92.756914760645373</c:v>
                </c:pt>
                <c:pt idx="16152">
                  <c:v>92.733623728589862</c:v>
                </c:pt>
                <c:pt idx="16153">
                  <c:v>92.710332696534337</c:v>
                </c:pt>
                <c:pt idx="16154">
                  <c:v>92.687047178454222</c:v>
                </c:pt>
                <c:pt idx="16155">
                  <c:v>92.663756146398697</c:v>
                </c:pt>
                <c:pt idx="16156">
                  <c:v>92.640465114343186</c:v>
                </c:pt>
                <c:pt idx="16157">
                  <c:v>92.617179596263071</c:v>
                </c:pt>
                <c:pt idx="16158">
                  <c:v>92.593888564207546</c:v>
                </c:pt>
                <c:pt idx="16159">
                  <c:v>92.570597532152036</c:v>
                </c:pt>
                <c:pt idx="16160">
                  <c:v>92.547312014071906</c:v>
                </c:pt>
                <c:pt idx="16161">
                  <c:v>92.523998926114828</c:v>
                </c:pt>
                <c:pt idx="16162">
                  <c:v>92.500707894059303</c:v>
                </c:pt>
                <c:pt idx="16163">
                  <c:v>92.477422375979188</c:v>
                </c:pt>
                <c:pt idx="16164">
                  <c:v>92.454131343923663</c:v>
                </c:pt>
                <c:pt idx="16165">
                  <c:v>92.430840311868153</c:v>
                </c:pt>
                <c:pt idx="16166">
                  <c:v>92.407554793788037</c:v>
                </c:pt>
                <c:pt idx="16167">
                  <c:v>92.4254768772348</c:v>
                </c:pt>
                <c:pt idx="16168">
                  <c:v>92.411119963757741</c:v>
                </c:pt>
                <c:pt idx="16169">
                  <c:v>92.400336999999993</c:v>
                </c:pt>
                <c:pt idx="16170">
                  <c:v>92.400336999999993</c:v>
                </c:pt>
                <c:pt idx="16171">
                  <c:v>92.472694000000004</c:v>
                </c:pt>
                <c:pt idx="16172">
                  <c:v>92.46561194515975</c:v>
                </c:pt>
                <c:pt idx="16173">
                  <c:v>92.429167950119322</c:v>
                </c:pt>
                <c:pt idx="16174">
                  <c:v>92.408005843824512</c:v>
                </c:pt>
                <c:pt idx="16175">
                  <c:v>92.448393183138847</c:v>
                </c:pt>
                <c:pt idx="16176">
                  <c:v>92.47858211063425</c:v>
                </c:pt>
                <c:pt idx="16177">
                  <c:v>92.449118091646781</c:v>
                </c:pt>
                <c:pt idx="16178">
                  <c:v>92.482107588235294</c:v>
                </c:pt>
                <c:pt idx="16179">
                  <c:v>92.459051771340015</c:v>
                </c:pt>
                <c:pt idx="16180">
                  <c:v>92.470617608200129</c:v>
                </c:pt>
                <c:pt idx="16181">
                  <c:v>92.462351181279601</c:v>
                </c:pt>
                <c:pt idx="16182">
                  <c:v>92.454086711373009</c:v>
                </c:pt>
                <c:pt idx="16183">
                  <c:v>92.445820284452481</c:v>
                </c:pt>
                <c:pt idx="16184">
                  <c:v>92.437553857531952</c:v>
                </c:pt>
                <c:pt idx="16185">
                  <c:v>92.42928938762536</c:v>
                </c:pt>
                <c:pt idx="16186">
                  <c:v>92.421015132649032</c:v>
                </c:pt>
                <c:pt idx="16187">
                  <c:v>92.412748705728504</c:v>
                </c:pt>
                <c:pt idx="16188">
                  <c:v>92.404484235821926</c:v>
                </c:pt>
                <c:pt idx="16189">
                  <c:v>92.396217808901397</c:v>
                </c:pt>
                <c:pt idx="16190">
                  <c:v>92.387951381980855</c:v>
                </c:pt>
                <c:pt idx="16191">
                  <c:v>92.379686912074277</c:v>
                </c:pt>
                <c:pt idx="16192">
                  <c:v>92.371420485153749</c:v>
                </c:pt>
                <c:pt idx="16193">
                  <c:v>92.363154058233221</c:v>
                </c:pt>
                <c:pt idx="16194">
                  <c:v>92.354889588326628</c:v>
                </c:pt>
                <c:pt idx="16195">
                  <c:v>92.3466231614061</c:v>
                </c:pt>
                <c:pt idx="16196">
                  <c:v>92.338356734485572</c:v>
                </c:pt>
                <c:pt idx="16197">
                  <c:v>92.33009226457898</c:v>
                </c:pt>
                <c:pt idx="16198">
                  <c:v>92.321825837658452</c:v>
                </c:pt>
                <c:pt idx="16199">
                  <c:v>92.313551582682123</c:v>
                </c:pt>
                <c:pt idx="16200">
                  <c:v>92.305285155761595</c:v>
                </c:pt>
                <c:pt idx="16201">
                  <c:v>92.297020685855017</c:v>
                </c:pt>
                <c:pt idx="16202">
                  <c:v>92.288754258934475</c:v>
                </c:pt>
                <c:pt idx="16203">
                  <c:v>92.280487832013947</c:v>
                </c:pt>
                <c:pt idx="16204">
                  <c:v>92.272223362107368</c:v>
                </c:pt>
                <c:pt idx="16205">
                  <c:v>92.26395693518684</c:v>
                </c:pt>
                <c:pt idx="16206">
                  <c:v>92.255690508266298</c:v>
                </c:pt>
                <c:pt idx="16207">
                  <c:v>92.24742603835972</c:v>
                </c:pt>
                <c:pt idx="16208">
                  <c:v>92.239159611439192</c:v>
                </c:pt>
                <c:pt idx="16209">
                  <c:v>92.230895141532599</c:v>
                </c:pt>
                <c:pt idx="16210">
                  <c:v>92.222628714612071</c:v>
                </c:pt>
                <c:pt idx="16211">
                  <c:v>92.214354459635743</c:v>
                </c:pt>
                <c:pt idx="16212">
                  <c:v>92.206088032715215</c:v>
                </c:pt>
                <c:pt idx="16213">
                  <c:v>92.197823562808637</c:v>
                </c:pt>
                <c:pt idx="16214">
                  <c:v>92.189557135888094</c:v>
                </c:pt>
                <c:pt idx="16215">
                  <c:v>92.181290708967566</c:v>
                </c:pt>
                <c:pt idx="16216">
                  <c:v>92.173026239060988</c:v>
                </c:pt>
                <c:pt idx="16217">
                  <c:v>92.164276821411534</c:v>
                </c:pt>
                <c:pt idx="16218">
                  <c:v>92.146058429422979</c:v>
                </c:pt>
                <c:pt idx="16219">
                  <c:v>92.128983000000005</c:v>
                </c:pt>
                <c:pt idx="16220">
                  <c:v>92.108461757145449</c:v>
                </c:pt>
                <c:pt idx="16221">
                  <c:v>92.070082370529335</c:v>
                </c:pt>
                <c:pt idx="16222">
                  <c:v>92.037075513268007</c:v>
                </c:pt>
                <c:pt idx="16223">
                  <c:v>92.034525080537875</c:v>
                </c:pt>
                <c:pt idx="16224">
                  <c:v>92.031972232625236</c:v>
                </c:pt>
                <c:pt idx="16225">
                  <c:v>92.029421799895104</c:v>
                </c:pt>
                <c:pt idx="16226">
                  <c:v>92.026871970960599</c:v>
                </c:pt>
                <c:pt idx="16227">
                  <c:v>92.024321538230453</c:v>
                </c:pt>
                <c:pt idx="16228">
                  <c:v>92.021771105500321</c:v>
                </c:pt>
                <c:pt idx="16229">
                  <c:v>92.019221276565816</c:v>
                </c:pt>
                <c:pt idx="16230">
                  <c:v>92.016670843835684</c:v>
                </c:pt>
                <c:pt idx="16231">
                  <c:v>92.014120411105552</c:v>
                </c:pt>
                <c:pt idx="16232">
                  <c:v>92.011570582171046</c:v>
                </c:pt>
                <c:pt idx="16233">
                  <c:v>92.009020149440914</c:v>
                </c:pt>
                <c:pt idx="16234">
                  <c:v>92.006469716710782</c:v>
                </c:pt>
                <c:pt idx="16235">
                  <c:v>92.003919887776263</c:v>
                </c:pt>
                <c:pt idx="16236">
                  <c:v>92.001369455046131</c:v>
                </c:pt>
                <c:pt idx="16237">
                  <c:v>91.998816607133492</c:v>
                </c:pt>
                <c:pt idx="16238">
                  <c:v>91.99626617440336</c:v>
                </c:pt>
                <c:pt idx="16239">
                  <c:v>91.993716345468854</c:v>
                </c:pt>
                <c:pt idx="16240">
                  <c:v>91.991165912738722</c:v>
                </c:pt>
                <c:pt idx="16241">
                  <c:v>91.988616083804217</c:v>
                </c:pt>
                <c:pt idx="16242">
                  <c:v>91.986065651074071</c:v>
                </c:pt>
                <c:pt idx="16243">
                  <c:v>91.983515218343939</c:v>
                </c:pt>
                <c:pt idx="16244">
                  <c:v>91.980965389409434</c:v>
                </c:pt>
                <c:pt idx="16245">
                  <c:v>91.978414956679302</c:v>
                </c:pt>
                <c:pt idx="16246">
                  <c:v>91.97586452394917</c:v>
                </c:pt>
                <c:pt idx="16247">
                  <c:v>91.973314695014665</c:v>
                </c:pt>
                <c:pt idx="16248">
                  <c:v>91.970764262284533</c:v>
                </c:pt>
                <c:pt idx="16249">
                  <c:v>91.968211414371879</c:v>
                </c:pt>
                <c:pt idx="16250">
                  <c:v>91.965660981641747</c:v>
                </c:pt>
                <c:pt idx="16251">
                  <c:v>91.963111152707242</c:v>
                </c:pt>
                <c:pt idx="16252">
                  <c:v>91.96056071997711</c:v>
                </c:pt>
                <c:pt idx="16253">
                  <c:v>91.958010287246978</c:v>
                </c:pt>
                <c:pt idx="16254">
                  <c:v>91.955460458312473</c:v>
                </c:pt>
                <c:pt idx="16255">
                  <c:v>91.952910025582341</c:v>
                </c:pt>
                <c:pt idx="16256">
                  <c:v>91.950359592852209</c:v>
                </c:pt>
                <c:pt idx="16257">
                  <c:v>91.947809763917704</c:v>
                </c:pt>
                <c:pt idx="16258">
                  <c:v>91.945259331187557</c:v>
                </c:pt>
                <c:pt idx="16259">
                  <c:v>91.942708898457425</c:v>
                </c:pt>
                <c:pt idx="16260">
                  <c:v>91.94015906952292</c:v>
                </c:pt>
                <c:pt idx="16261">
                  <c:v>91.937608636792788</c:v>
                </c:pt>
                <c:pt idx="16262">
                  <c:v>91.935055788880149</c:v>
                </c:pt>
                <c:pt idx="16263">
                  <c:v>91.932505959945644</c:v>
                </c:pt>
                <c:pt idx="16264">
                  <c:v>91.929955527215512</c:v>
                </c:pt>
                <c:pt idx="16265">
                  <c:v>91.927405094485366</c:v>
                </c:pt>
                <c:pt idx="16266">
                  <c:v>91.92485526555086</c:v>
                </c:pt>
                <c:pt idx="16267">
                  <c:v>91.922304832820728</c:v>
                </c:pt>
                <c:pt idx="16268">
                  <c:v>91.919754400090596</c:v>
                </c:pt>
                <c:pt idx="16269">
                  <c:v>91.917204571156091</c:v>
                </c:pt>
                <c:pt idx="16270">
                  <c:v>91.914654138425959</c:v>
                </c:pt>
                <c:pt idx="16271">
                  <c:v>91.912103705695827</c:v>
                </c:pt>
                <c:pt idx="16272">
                  <c:v>91.861703922746784</c:v>
                </c:pt>
                <c:pt idx="16273">
                  <c:v>91.874483757091767</c:v>
                </c:pt>
                <c:pt idx="16274">
                  <c:v>91.90972215450644</c:v>
                </c:pt>
                <c:pt idx="16275">
                  <c:v>91.9290274992847</c:v>
                </c:pt>
                <c:pt idx="16276">
                  <c:v>91.878226652443374</c:v>
                </c:pt>
                <c:pt idx="16277">
                  <c:v>91.858335342870774</c:v>
                </c:pt>
                <c:pt idx="16278">
                  <c:v>91.892650098235578</c:v>
                </c:pt>
                <c:pt idx="16279">
                  <c:v>91.911443103004288</c:v>
                </c:pt>
                <c:pt idx="16280">
                  <c:v>91.876372447914179</c:v>
                </c:pt>
                <c:pt idx="16281">
                  <c:v>91.871747540961138</c:v>
                </c:pt>
                <c:pt idx="16282">
                  <c:v>91.867706310121918</c:v>
                </c:pt>
                <c:pt idx="16283">
                  <c:v>91.86366412232536</c:v>
                </c:pt>
                <c:pt idx="16284">
                  <c:v>91.859621934528818</c:v>
                </c:pt>
                <c:pt idx="16285">
                  <c:v>91.855580703689597</c:v>
                </c:pt>
                <c:pt idx="16286">
                  <c:v>91.85153851589304</c:v>
                </c:pt>
                <c:pt idx="16287">
                  <c:v>91.847492500267123</c:v>
                </c:pt>
                <c:pt idx="16288">
                  <c:v>91.843451269427916</c:v>
                </c:pt>
                <c:pt idx="16289">
                  <c:v>91.839409081631359</c:v>
                </c:pt>
                <c:pt idx="16290">
                  <c:v>91.835366893834802</c:v>
                </c:pt>
                <c:pt idx="16291">
                  <c:v>91.831325662995582</c:v>
                </c:pt>
                <c:pt idx="16292">
                  <c:v>91.827283475199025</c:v>
                </c:pt>
                <c:pt idx="16293">
                  <c:v>91.823241287402467</c:v>
                </c:pt>
                <c:pt idx="16294">
                  <c:v>91.819200056563247</c:v>
                </c:pt>
                <c:pt idx="16295">
                  <c:v>91.81515786876669</c:v>
                </c:pt>
                <c:pt idx="16296">
                  <c:v>91.811115680970133</c:v>
                </c:pt>
                <c:pt idx="16297">
                  <c:v>91.807074450130926</c:v>
                </c:pt>
                <c:pt idx="16298">
                  <c:v>91.803032262334369</c:v>
                </c:pt>
                <c:pt idx="16299">
                  <c:v>91.798986246708452</c:v>
                </c:pt>
                <c:pt idx="16300">
                  <c:v>91.794944058911895</c:v>
                </c:pt>
                <c:pt idx="16301">
                  <c:v>91.790902828072674</c:v>
                </c:pt>
                <c:pt idx="16302">
                  <c:v>91.786860640276132</c:v>
                </c:pt>
                <c:pt idx="16303">
                  <c:v>91.782818452479574</c:v>
                </c:pt>
                <c:pt idx="16304">
                  <c:v>91.778777221640354</c:v>
                </c:pt>
                <c:pt idx="16305">
                  <c:v>91.774735033843797</c:v>
                </c:pt>
                <c:pt idx="16306">
                  <c:v>91.77069284604724</c:v>
                </c:pt>
                <c:pt idx="16307">
                  <c:v>91.766651615208019</c:v>
                </c:pt>
                <c:pt idx="16308">
                  <c:v>91.762609427411462</c:v>
                </c:pt>
                <c:pt idx="16309">
                  <c:v>91.758567239614905</c:v>
                </c:pt>
                <c:pt idx="16310">
                  <c:v>91.754526008775684</c:v>
                </c:pt>
                <c:pt idx="16311">
                  <c:v>91.750483820979142</c:v>
                </c:pt>
                <c:pt idx="16312">
                  <c:v>91.746437805353224</c:v>
                </c:pt>
                <c:pt idx="16313">
                  <c:v>91.742396574514004</c:v>
                </c:pt>
                <c:pt idx="16314">
                  <c:v>91.710060986056234</c:v>
                </c:pt>
                <c:pt idx="16315">
                  <c:v>91.706019755217014</c:v>
                </c:pt>
                <c:pt idx="16316">
                  <c:v>91.701977567420457</c:v>
                </c:pt>
                <c:pt idx="16317">
                  <c:v>91.697931551794554</c:v>
                </c:pt>
                <c:pt idx="16318">
                  <c:v>91.711384703694875</c:v>
                </c:pt>
                <c:pt idx="16319">
                  <c:v>91.767166000000003</c:v>
                </c:pt>
                <c:pt idx="16320">
                  <c:v>91.758375970910834</c:v>
                </c:pt>
                <c:pt idx="16321">
                  <c:v>91.71741951632896</c:v>
                </c:pt>
                <c:pt idx="16322">
                  <c:v>91.690660976394852</c:v>
                </c:pt>
                <c:pt idx="16323">
                  <c:v>91.740537128755363</c:v>
                </c:pt>
                <c:pt idx="16324">
                  <c:v>91.732848114660314</c:v>
                </c:pt>
                <c:pt idx="16325">
                  <c:v>91.650598444444441</c:v>
                </c:pt>
                <c:pt idx="16326">
                  <c:v>91.687033233905581</c:v>
                </c:pt>
                <c:pt idx="16327">
                  <c:v>91.7114076485623</c:v>
                </c:pt>
                <c:pt idx="16328">
                  <c:v>91.70626989009584</c:v>
                </c:pt>
                <c:pt idx="16329">
                  <c:v>91.701130915015966</c:v>
                </c:pt>
                <c:pt idx="16330">
                  <c:v>91.695987073482428</c:v>
                </c:pt>
                <c:pt idx="16331">
                  <c:v>91.690849315015967</c:v>
                </c:pt>
                <c:pt idx="16332">
                  <c:v>91.685710339936094</c:v>
                </c:pt>
                <c:pt idx="16333">
                  <c:v>91.680571364856235</c:v>
                </c:pt>
                <c:pt idx="16334">
                  <c:v>91.675433606389774</c:v>
                </c:pt>
                <c:pt idx="16335">
                  <c:v>91.670294631309901</c:v>
                </c:pt>
                <c:pt idx="16336">
                  <c:v>91.665155656230027</c:v>
                </c:pt>
                <c:pt idx="16337">
                  <c:v>91.660017897763581</c:v>
                </c:pt>
                <c:pt idx="16338">
                  <c:v>91.654878922683707</c:v>
                </c:pt>
                <c:pt idx="16339">
                  <c:v>91.649739947603834</c:v>
                </c:pt>
                <c:pt idx="16340">
                  <c:v>91.644602189137387</c:v>
                </c:pt>
                <c:pt idx="16341">
                  <c:v>91.639463214057514</c:v>
                </c:pt>
                <c:pt idx="16342">
                  <c:v>91.634319372523962</c:v>
                </c:pt>
                <c:pt idx="16343">
                  <c:v>91.629180397444088</c:v>
                </c:pt>
                <c:pt idx="16344">
                  <c:v>91.624042638977642</c:v>
                </c:pt>
                <c:pt idx="16345">
                  <c:v>91.618903663897768</c:v>
                </c:pt>
                <c:pt idx="16346">
                  <c:v>91.613764688817895</c:v>
                </c:pt>
                <c:pt idx="16347">
                  <c:v>91.608626930351434</c:v>
                </c:pt>
                <c:pt idx="16348">
                  <c:v>91.610624118979501</c:v>
                </c:pt>
                <c:pt idx="16349">
                  <c:v>91.634036089890316</c:v>
                </c:pt>
                <c:pt idx="16350">
                  <c:v>91.597608724195467</c:v>
                </c:pt>
                <c:pt idx="16351">
                  <c:v>91.578711568669533</c:v>
                </c:pt>
                <c:pt idx="16352">
                  <c:v>91.615187170243203</c:v>
                </c:pt>
                <c:pt idx="16353">
                  <c:v>91.586281</c:v>
                </c:pt>
                <c:pt idx="16354">
                  <c:v>91.597949590226463</c:v>
                </c:pt>
                <c:pt idx="16355">
                  <c:v>91.6324833431092</c:v>
                </c:pt>
                <c:pt idx="16356">
                  <c:v>91.612685821649976</c:v>
                </c:pt>
                <c:pt idx="16357">
                  <c:v>91.638662601136772</c:v>
                </c:pt>
                <c:pt idx="16358">
                  <c:v>91.630646354860858</c:v>
                </c:pt>
                <c:pt idx="16359">
                  <c:v>91.622632006370509</c:v>
                </c:pt>
                <c:pt idx="16360">
                  <c:v>91.614615760094594</c:v>
                </c:pt>
                <c:pt idx="16361">
                  <c:v>91.606599513818679</c:v>
                </c:pt>
                <c:pt idx="16362">
                  <c:v>91.598585165328345</c:v>
                </c:pt>
                <c:pt idx="16363">
                  <c:v>91.59056891905243</c:v>
                </c:pt>
                <c:pt idx="16364">
                  <c:v>91.582552672776515</c:v>
                </c:pt>
                <c:pt idx="16365">
                  <c:v>91.574538324286181</c:v>
                </c:pt>
                <c:pt idx="16366">
                  <c:v>91.566522078010252</c:v>
                </c:pt>
                <c:pt idx="16367">
                  <c:v>91.55849824059203</c:v>
                </c:pt>
                <c:pt idx="16368">
                  <c:v>91.550481994316115</c:v>
                </c:pt>
                <c:pt idx="16369">
                  <c:v>91.542467645825781</c:v>
                </c:pt>
                <c:pt idx="16370">
                  <c:v>91.502388312231787</c:v>
                </c:pt>
                <c:pt idx="16371">
                  <c:v>91.494373963741438</c:v>
                </c:pt>
                <c:pt idx="16372">
                  <c:v>91.486357717465523</c:v>
                </c:pt>
                <c:pt idx="16373">
                  <c:v>91.478341471189609</c:v>
                </c:pt>
                <c:pt idx="16374">
                  <c:v>91.470327122699274</c:v>
                </c:pt>
                <c:pt idx="16375">
                  <c:v>91.462310876423359</c:v>
                </c:pt>
                <c:pt idx="16376">
                  <c:v>91.454287039005138</c:v>
                </c:pt>
                <c:pt idx="16377">
                  <c:v>91.446272690514789</c:v>
                </c:pt>
                <c:pt idx="16378">
                  <c:v>91.434063516928944</c:v>
                </c:pt>
                <c:pt idx="16379">
                  <c:v>91.40061640095351</c:v>
                </c:pt>
                <c:pt idx="16380">
                  <c:v>91.376931640915586</c:v>
                </c:pt>
                <c:pt idx="16381">
                  <c:v>91.403017500715308</c:v>
                </c:pt>
                <c:pt idx="16382">
                  <c:v>91.391475858369105</c:v>
                </c:pt>
                <c:pt idx="16383">
                  <c:v>91.351105000000004</c:v>
                </c:pt>
                <c:pt idx="16384">
                  <c:v>91.375845204101097</c:v>
                </c:pt>
                <c:pt idx="16385">
                  <c:v>91.355116225560323</c:v>
                </c:pt>
                <c:pt idx="16386">
                  <c:v>91.322334551370673</c:v>
                </c:pt>
                <c:pt idx="16387">
                  <c:v>91.351105000000004</c:v>
                </c:pt>
                <c:pt idx="16388">
                  <c:v>91.351105000000004</c:v>
                </c:pt>
                <c:pt idx="16389">
                  <c:v>91.351105000000004</c:v>
                </c:pt>
                <c:pt idx="16390">
                  <c:v>91.351105000000004</c:v>
                </c:pt>
                <c:pt idx="16391">
                  <c:v>91.351105000000004</c:v>
                </c:pt>
                <c:pt idx="16392">
                  <c:v>91.351105000000004</c:v>
                </c:pt>
                <c:pt idx="16393">
                  <c:v>91.351105000000004</c:v>
                </c:pt>
                <c:pt idx="16394">
                  <c:v>91.351105000000004</c:v>
                </c:pt>
                <c:pt idx="16395">
                  <c:v>91.347809726275642</c:v>
                </c:pt>
                <c:pt idx="16396">
                  <c:v>91.311384881162184</c:v>
                </c:pt>
                <c:pt idx="16397">
                  <c:v>91.290041856801906</c:v>
                </c:pt>
                <c:pt idx="16398">
                  <c:v>91.383228717691935</c:v>
                </c:pt>
                <c:pt idx="16399">
                  <c:v>91.346805566563475</c:v>
                </c:pt>
                <c:pt idx="16400">
                  <c:v>91.310401591408109</c:v>
                </c:pt>
                <c:pt idx="16401">
                  <c:v>91.271473892226979</c:v>
                </c:pt>
                <c:pt idx="16402">
                  <c:v>91.227012555423116</c:v>
                </c:pt>
                <c:pt idx="16403">
                  <c:v>91.247904567477349</c:v>
                </c:pt>
                <c:pt idx="16404">
                  <c:v>91.275944351931329</c:v>
                </c:pt>
                <c:pt idx="16405">
                  <c:v>91.260511517118474</c:v>
                </c:pt>
                <c:pt idx="16406">
                  <c:v>91.259600259840738</c:v>
                </c:pt>
                <c:pt idx="16407">
                  <c:v>91.258689002563003</c:v>
                </c:pt>
                <c:pt idx="16408">
                  <c:v>91.257777961018533</c:v>
                </c:pt>
                <c:pt idx="16409">
                  <c:v>91.256866703740798</c:v>
                </c:pt>
                <c:pt idx="16410">
                  <c:v>91.255955446463062</c:v>
                </c:pt>
                <c:pt idx="16411">
                  <c:v>91.255044404918578</c:v>
                </c:pt>
                <c:pt idx="16412">
                  <c:v>91.254133147640857</c:v>
                </c:pt>
                <c:pt idx="16413">
                  <c:v>91.253221027430087</c:v>
                </c:pt>
                <c:pt idx="16414">
                  <c:v>91.252309770152351</c:v>
                </c:pt>
                <c:pt idx="16415">
                  <c:v>91.251398728607882</c:v>
                </c:pt>
                <c:pt idx="16416">
                  <c:v>91.250487471330146</c:v>
                </c:pt>
                <c:pt idx="16417">
                  <c:v>91.249576214052411</c:v>
                </c:pt>
                <c:pt idx="16418">
                  <c:v>91.248665172507927</c:v>
                </c:pt>
                <c:pt idx="16419">
                  <c:v>91.247753915230192</c:v>
                </c:pt>
                <c:pt idx="16420">
                  <c:v>91.246842657952456</c:v>
                </c:pt>
                <c:pt idx="16421">
                  <c:v>91.245931616407987</c:v>
                </c:pt>
                <c:pt idx="16422">
                  <c:v>91.245020359130251</c:v>
                </c:pt>
                <c:pt idx="16423">
                  <c:v>91.244109101852516</c:v>
                </c:pt>
                <c:pt idx="16424">
                  <c:v>91.243198060308046</c:v>
                </c:pt>
                <c:pt idx="16425">
                  <c:v>91.242286803030311</c:v>
                </c:pt>
                <c:pt idx="16426">
                  <c:v>91.24137468281954</c:v>
                </c:pt>
                <c:pt idx="16427">
                  <c:v>91.24046364127507</c:v>
                </c:pt>
                <c:pt idx="16428">
                  <c:v>91.239552383997335</c:v>
                </c:pt>
                <c:pt idx="16429">
                  <c:v>91.2386411267196</c:v>
                </c:pt>
                <c:pt idx="16430">
                  <c:v>91.237730085175116</c:v>
                </c:pt>
                <c:pt idx="16431">
                  <c:v>91.23681882789738</c:v>
                </c:pt>
                <c:pt idx="16432">
                  <c:v>91.235907570619645</c:v>
                </c:pt>
                <c:pt idx="16433">
                  <c:v>91.234996529075175</c:v>
                </c:pt>
                <c:pt idx="16434">
                  <c:v>91.23408527179744</c:v>
                </c:pt>
                <c:pt idx="16435">
                  <c:v>91.233174014519705</c:v>
                </c:pt>
                <c:pt idx="16436">
                  <c:v>91.232262972975221</c:v>
                </c:pt>
                <c:pt idx="16437">
                  <c:v>91.2313517156975</c:v>
                </c:pt>
                <c:pt idx="16438">
                  <c:v>91.230439595486729</c:v>
                </c:pt>
                <c:pt idx="16439">
                  <c:v>91.229528338208993</c:v>
                </c:pt>
                <c:pt idx="16440">
                  <c:v>91.228617296664524</c:v>
                </c:pt>
                <c:pt idx="16441">
                  <c:v>91.227706039386788</c:v>
                </c:pt>
                <c:pt idx="16442">
                  <c:v>91.226794782109053</c:v>
                </c:pt>
                <c:pt idx="16443">
                  <c:v>91.225883740564569</c:v>
                </c:pt>
                <c:pt idx="16444">
                  <c:v>91.224972483286834</c:v>
                </c:pt>
                <c:pt idx="16445">
                  <c:v>91.264686089545123</c:v>
                </c:pt>
                <c:pt idx="16446">
                  <c:v>91.33125404033413</c:v>
                </c:pt>
                <c:pt idx="16447">
                  <c:v>91.33449923581307</c:v>
                </c:pt>
                <c:pt idx="16448">
                  <c:v>91.314926</c:v>
                </c:pt>
                <c:pt idx="16449">
                  <c:v>91.29782037911302</c:v>
                </c:pt>
                <c:pt idx="16450">
                  <c:v>91.267947482617032</c:v>
                </c:pt>
                <c:pt idx="16451">
                  <c:v>91.296401484147793</c:v>
                </c:pt>
                <c:pt idx="16452">
                  <c:v>91.288102250595529</c:v>
                </c:pt>
                <c:pt idx="16453">
                  <c:v>91.251580075417664</c:v>
                </c:pt>
                <c:pt idx="16454">
                  <c:v>91.243726423067386</c:v>
                </c:pt>
                <c:pt idx="16455">
                  <c:v>91.246045459420358</c:v>
                </c:pt>
                <c:pt idx="16456">
                  <c:v>91.24836504491762</c:v>
                </c:pt>
                <c:pt idx="16457">
                  <c:v>91.250684630414881</c:v>
                </c:pt>
                <c:pt idx="16458">
                  <c:v>91.253003666767839</c:v>
                </c:pt>
                <c:pt idx="16459">
                  <c:v>91.2553232522651</c:v>
                </c:pt>
                <c:pt idx="16460">
                  <c:v>91.257642837762361</c:v>
                </c:pt>
                <c:pt idx="16461">
                  <c:v>91.259961874115334</c:v>
                </c:pt>
                <c:pt idx="16462">
                  <c:v>91.262281459612595</c:v>
                </c:pt>
                <c:pt idx="16463">
                  <c:v>91.264603241687027</c:v>
                </c:pt>
                <c:pt idx="16464">
                  <c:v>91.266922827184288</c:v>
                </c:pt>
                <c:pt idx="16465">
                  <c:v>91.26924186353726</c:v>
                </c:pt>
                <c:pt idx="16466">
                  <c:v>91.271561449034522</c:v>
                </c:pt>
                <c:pt idx="16467">
                  <c:v>91.273881034531783</c:v>
                </c:pt>
                <c:pt idx="16468">
                  <c:v>91.276200070884741</c:v>
                </c:pt>
                <c:pt idx="16469">
                  <c:v>91.278519656382002</c:v>
                </c:pt>
                <c:pt idx="16470">
                  <c:v>91.280839241879264</c:v>
                </c:pt>
                <c:pt idx="16471">
                  <c:v>91.283158278232236</c:v>
                </c:pt>
                <c:pt idx="16472">
                  <c:v>91.285477863729497</c:v>
                </c:pt>
                <c:pt idx="16473">
                  <c:v>91.287797449226758</c:v>
                </c:pt>
                <c:pt idx="16474">
                  <c:v>91.290116485579716</c:v>
                </c:pt>
                <c:pt idx="16475">
                  <c:v>91.292438267654163</c:v>
                </c:pt>
                <c:pt idx="16476">
                  <c:v>91.294757853151424</c:v>
                </c:pt>
                <c:pt idx="16477">
                  <c:v>91.301716060498904</c:v>
                </c:pt>
                <c:pt idx="16478">
                  <c:v>91.304035096851877</c:v>
                </c:pt>
                <c:pt idx="16479">
                  <c:v>91.306354682349138</c:v>
                </c:pt>
                <c:pt idx="16480">
                  <c:v>91.308674267846399</c:v>
                </c:pt>
                <c:pt idx="16481">
                  <c:v>91.310993304199357</c:v>
                </c:pt>
                <c:pt idx="16482">
                  <c:v>91.313312889696618</c:v>
                </c:pt>
                <c:pt idx="16483">
                  <c:v>91.31563247519388</c:v>
                </c:pt>
                <c:pt idx="16484">
                  <c:v>91.317951511546852</c:v>
                </c:pt>
                <c:pt idx="16485">
                  <c:v>91.320271097044113</c:v>
                </c:pt>
                <c:pt idx="16486">
                  <c:v>91.322592879118545</c:v>
                </c:pt>
                <c:pt idx="16487">
                  <c:v>91.324912464615807</c:v>
                </c:pt>
                <c:pt idx="16488">
                  <c:v>91.327231500968779</c:v>
                </c:pt>
                <c:pt idx="16489">
                  <c:v>91.32955108646604</c:v>
                </c:pt>
                <c:pt idx="16490">
                  <c:v>91.331870671963301</c:v>
                </c:pt>
                <c:pt idx="16491">
                  <c:v>91.334189708316259</c:v>
                </c:pt>
                <c:pt idx="16492">
                  <c:v>91.336509293813521</c:v>
                </c:pt>
                <c:pt idx="16493">
                  <c:v>91.338828879310782</c:v>
                </c:pt>
                <c:pt idx="16494">
                  <c:v>91.341147915663754</c:v>
                </c:pt>
                <c:pt idx="16495">
                  <c:v>91.343467501161015</c:v>
                </c:pt>
                <c:pt idx="16496">
                  <c:v>91.345787086658277</c:v>
                </c:pt>
                <c:pt idx="16497">
                  <c:v>91.348106123011235</c:v>
                </c:pt>
                <c:pt idx="16498">
                  <c:v>91.350427905085681</c:v>
                </c:pt>
                <c:pt idx="16499">
                  <c:v>91.338206980929684</c:v>
                </c:pt>
                <c:pt idx="16500">
                  <c:v>91.30697270577015</c:v>
                </c:pt>
                <c:pt idx="16501">
                  <c:v>91.336289344301392</c:v>
                </c:pt>
                <c:pt idx="16502">
                  <c:v>91.31127396972586</c:v>
                </c:pt>
                <c:pt idx="16503">
                  <c:v>91.310237696948022</c:v>
                </c:pt>
                <c:pt idx="16504">
                  <c:v>91.314926</c:v>
                </c:pt>
                <c:pt idx="16505">
                  <c:v>91.287613550417163</c:v>
                </c:pt>
                <c:pt idx="16506">
                  <c:v>91.237394309012871</c:v>
                </c:pt>
                <c:pt idx="16507">
                  <c:v>91.224463999999998</c:v>
                </c:pt>
                <c:pt idx="16508">
                  <c:v>91.227597571922729</c:v>
                </c:pt>
                <c:pt idx="16509">
                  <c:v>91.23166303251557</c:v>
                </c:pt>
                <c:pt idx="16510">
                  <c:v>91.235729455803309</c:v>
                </c:pt>
                <c:pt idx="16511">
                  <c:v>91.239799729870683</c:v>
                </c:pt>
                <c:pt idx="16512">
                  <c:v>91.230796256318541</c:v>
                </c:pt>
                <c:pt idx="16513">
                  <c:v>91.18235951502146</c:v>
                </c:pt>
                <c:pt idx="16514">
                  <c:v>91.146281775446965</c:v>
                </c:pt>
                <c:pt idx="16515">
                  <c:v>91.176455259179789</c:v>
                </c:pt>
                <c:pt idx="16516">
                  <c:v>91.181902661897951</c:v>
                </c:pt>
                <c:pt idx="16517">
                  <c:v>91.176708177592374</c:v>
                </c:pt>
                <c:pt idx="16518">
                  <c:v>91.181648190987133</c:v>
                </c:pt>
                <c:pt idx="16519">
                  <c:v>91.156670850262273</c:v>
                </c:pt>
                <c:pt idx="16520">
                  <c:v>91.128728664744528</c:v>
                </c:pt>
                <c:pt idx="16521">
                  <c:v>91.114747343017939</c:v>
                </c:pt>
                <c:pt idx="16522">
                  <c:v>91.100769331263336</c:v>
                </c:pt>
                <c:pt idx="16523">
                  <c:v>91.086774769648741</c:v>
                </c:pt>
                <c:pt idx="16524">
                  <c:v>91.072793447922152</c:v>
                </c:pt>
                <c:pt idx="16525">
                  <c:v>91.058815436167549</c:v>
                </c:pt>
                <c:pt idx="16526">
                  <c:v>91.04483411444096</c:v>
                </c:pt>
                <c:pt idx="16527">
                  <c:v>91.03085279271437</c:v>
                </c:pt>
                <c:pt idx="16528">
                  <c:v>91.016874780959768</c:v>
                </c:pt>
                <c:pt idx="16529">
                  <c:v>91.002893459233178</c:v>
                </c:pt>
                <c:pt idx="16530">
                  <c:v>90.988912137506588</c:v>
                </c:pt>
                <c:pt idx="16531">
                  <c:v>90.974934125751986</c:v>
                </c:pt>
                <c:pt idx="16532">
                  <c:v>90.960952804025396</c:v>
                </c:pt>
                <c:pt idx="16533">
                  <c:v>90.946971482298792</c:v>
                </c:pt>
                <c:pt idx="16534">
                  <c:v>90.932993470544204</c:v>
                </c:pt>
                <c:pt idx="16535">
                  <c:v>90.919012148817615</c:v>
                </c:pt>
                <c:pt idx="16536">
                  <c:v>90.90501758720302</c:v>
                </c:pt>
                <c:pt idx="16537">
                  <c:v>90.891036265476416</c:v>
                </c:pt>
                <c:pt idx="16538">
                  <c:v>90.877058253721827</c:v>
                </c:pt>
                <c:pt idx="16539">
                  <c:v>90.863076931995224</c:v>
                </c:pt>
                <c:pt idx="16540">
                  <c:v>90.849095610268634</c:v>
                </c:pt>
                <c:pt idx="16541">
                  <c:v>90.835117598514046</c:v>
                </c:pt>
                <c:pt idx="16542">
                  <c:v>90.821136276787442</c:v>
                </c:pt>
                <c:pt idx="16543">
                  <c:v>90.807154955060852</c:v>
                </c:pt>
                <c:pt idx="16544">
                  <c:v>90.79317694330625</c:v>
                </c:pt>
                <c:pt idx="16545">
                  <c:v>90.77919562157966</c:v>
                </c:pt>
                <c:pt idx="16546">
                  <c:v>90.765214299853071</c:v>
                </c:pt>
                <c:pt idx="16547">
                  <c:v>90.751236288098468</c:v>
                </c:pt>
                <c:pt idx="16548">
                  <c:v>90.737241726483873</c:v>
                </c:pt>
                <c:pt idx="16549">
                  <c:v>90.723260404757283</c:v>
                </c:pt>
                <c:pt idx="16550">
                  <c:v>90.709282393002681</c:v>
                </c:pt>
                <c:pt idx="16551">
                  <c:v>90.695301071276091</c:v>
                </c:pt>
                <c:pt idx="16552">
                  <c:v>90.681319749549502</c:v>
                </c:pt>
                <c:pt idx="16553">
                  <c:v>90.667341737794899</c:v>
                </c:pt>
                <c:pt idx="16554">
                  <c:v>90.573227000000003</c:v>
                </c:pt>
                <c:pt idx="16555">
                  <c:v>90.560059208631372</c:v>
                </c:pt>
                <c:pt idx="16556">
                  <c:v>90.555137999999999</c:v>
                </c:pt>
                <c:pt idx="16557">
                  <c:v>90.555137999999999</c:v>
                </c:pt>
                <c:pt idx="16558">
                  <c:v>90.548322845178021</c:v>
                </c:pt>
                <c:pt idx="16559">
                  <c:v>90.539149182463163</c:v>
                </c:pt>
                <c:pt idx="16560">
                  <c:v>90.529984198710196</c:v>
                </c:pt>
                <c:pt idx="16561">
                  <c:v>90.520821384697712</c:v>
                </c:pt>
                <c:pt idx="16562">
                  <c:v>90.511656400944744</c:v>
                </c:pt>
                <c:pt idx="16563">
                  <c:v>90.502491417191777</c:v>
                </c:pt>
                <c:pt idx="16564">
                  <c:v>90.493328603179293</c:v>
                </c:pt>
                <c:pt idx="16565">
                  <c:v>90.484163619426326</c:v>
                </c:pt>
                <c:pt idx="16566">
                  <c:v>90.474998635673359</c:v>
                </c:pt>
                <c:pt idx="16567">
                  <c:v>90.465835821660875</c:v>
                </c:pt>
                <c:pt idx="16568">
                  <c:v>90.456670837907907</c:v>
                </c:pt>
                <c:pt idx="16569">
                  <c:v>90.44750585415494</c:v>
                </c:pt>
                <c:pt idx="16570">
                  <c:v>90.438343040142456</c:v>
                </c:pt>
                <c:pt idx="16571">
                  <c:v>90.429178056389489</c:v>
                </c:pt>
                <c:pt idx="16572">
                  <c:v>90.420004393674631</c:v>
                </c:pt>
                <c:pt idx="16573">
                  <c:v>90.410839409921678</c:v>
                </c:pt>
                <c:pt idx="16574">
                  <c:v>90.40167659590918</c:v>
                </c:pt>
                <c:pt idx="16575">
                  <c:v>90.392511612156213</c:v>
                </c:pt>
                <c:pt idx="16576">
                  <c:v>90.38334662840326</c:v>
                </c:pt>
                <c:pt idx="16577">
                  <c:v>90.374183814390761</c:v>
                </c:pt>
                <c:pt idx="16578">
                  <c:v>90.365018830637794</c:v>
                </c:pt>
                <c:pt idx="16579">
                  <c:v>90.355853846884841</c:v>
                </c:pt>
                <c:pt idx="16580">
                  <c:v>90.346691032872343</c:v>
                </c:pt>
                <c:pt idx="16581">
                  <c:v>90.337526049119376</c:v>
                </c:pt>
                <c:pt idx="16582">
                  <c:v>90.328361065366408</c:v>
                </c:pt>
                <c:pt idx="16583">
                  <c:v>90.321480199332385</c:v>
                </c:pt>
                <c:pt idx="16584">
                  <c:v>90.338050999999993</c:v>
                </c:pt>
                <c:pt idx="16585">
                  <c:v>90.336261077491642</c:v>
                </c:pt>
                <c:pt idx="16586">
                  <c:v>90.321877001430622</c:v>
                </c:pt>
                <c:pt idx="16587">
                  <c:v>90.333963074851013</c:v>
                </c:pt>
                <c:pt idx="16588">
                  <c:v>90.301872000000003</c:v>
                </c:pt>
                <c:pt idx="16589">
                  <c:v>90.297282897472584</c:v>
                </c:pt>
                <c:pt idx="16590">
                  <c:v>90.270540730870081</c:v>
                </c:pt>
                <c:pt idx="16591">
                  <c:v>90.304421163090126</c:v>
                </c:pt>
                <c:pt idx="16592">
                  <c:v>90.318503467368927</c:v>
                </c:pt>
                <c:pt idx="16593">
                  <c:v>90.308566625701715</c:v>
                </c:pt>
                <c:pt idx="16594">
                  <c:v>90.298629784034503</c:v>
                </c:pt>
                <c:pt idx="16595">
                  <c:v>90.288695294839286</c:v>
                </c:pt>
                <c:pt idx="16596">
                  <c:v>90.278758453172074</c:v>
                </c:pt>
                <c:pt idx="16597">
                  <c:v>90.268812201616925</c:v>
                </c:pt>
                <c:pt idx="16598">
                  <c:v>90.258875359949712</c:v>
                </c:pt>
                <c:pt idx="16599">
                  <c:v>90.248940870754495</c:v>
                </c:pt>
                <c:pt idx="16600">
                  <c:v>90.239004029087283</c:v>
                </c:pt>
                <c:pt idx="16601">
                  <c:v>90.229067187420071</c:v>
                </c:pt>
                <c:pt idx="16602">
                  <c:v>90.219132698224854</c:v>
                </c:pt>
                <c:pt idx="16603">
                  <c:v>90.203250149702029</c:v>
                </c:pt>
                <c:pt idx="16604">
                  <c:v>90.183674964473056</c:v>
                </c:pt>
                <c:pt idx="16605">
                  <c:v>90.207086815450651</c:v>
                </c:pt>
                <c:pt idx="16606">
                  <c:v>90.193336000000002</c:v>
                </c:pt>
                <c:pt idx="16607">
                  <c:v>90.18873936734208</c:v>
                </c:pt>
                <c:pt idx="16608">
                  <c:v>90.175246999999999</c:v>
                </c:pt>
                <c:pt idx="16609">
                  <c:v>90.165516722460666</c:v>
                </c:pt>
                <c:pt idx="16610">
                  <c:v>90.154049020500608</c:v>
                </c:pt>
                <c:pt idx="16611">
                  <c:v>90.177990110157367</c:v>
                </c:pt>
                <c:pt idx="16612">
                  <c:v>90.140538631648838</c:v>
                </c:pt>
                <c:pt idx="16613">
                  <c:v>90.145643667902689</c:v>
                </c:pt>
                <c:pt idx="16614">
                  <c:v>90.150747495577889</c:v>
                </c:pt>
                <c:pt idx="16615">
                  <c:v>90.155852531831741</c:v>
                </c:pt>
                <c:pt idx="16616">
                  <c:v>90.160957568085593</c:v>
                </c:pt>
                <c:pt idx="16617">
                  <c:v>90.166061395760778</c:v>
                </c:pt>
                <c:pt idx="16618">
                  <c:v>90.17116643201463</c:v>
                </c:pt>
                <c:pt idx="16619">
                  <c:v>90.176271468268482</c:v>
                </c:pt>
                <c:pt idx="16620">
                  <c:v>90.181375295943681</c:v>
                </c:pt>
                <c:pt idx="16621">
                  <c:v>90.186480332197533</c:v>
                </c:pt>
                <c:pt idx="16622">
                  <c:v>90.191590202766022</c:v>
                </c:pt>
                <c:pt idx="16623">
                  <c:v>90.196695239019874</c:v>
                </c:pt>
                <c:pt idx="16624">
                  <c:v>90.20179906669506</c:v>
                </c:pt>
                <c:pt idx="16625">
                  <c:v>90.206904102948911</c:v>
                </c:pt>
                <c:pt idx="16626">
                  <c:v>90.212009139202763</c:v>
                </c:pt>
                <c:pt idx="16627">
                  <c:v>90.217112966877963</c:v>
                </c:pt>
                <c:pt idx="16628">
                  <c:v>90.222218003131815</c:v>
                </c:pt>
                <c:pt idx="16629">
                  <c:v>90.227323039385666</c:v>
                </c:pt>
                <c:pt idx="16630">
                  <c:v>90.232426867060866</c:v>
                </c:pt>
                <c:pt idx="16631">
                  <c:v>90.237531903314718</c:v>
                </c:pt>
                <c:pt idx="16632">
                  <c:v>90.24263693956857</c:v>
                </c:pt>
                <c:pt idx="16633">
                  <c:v>90.247740767243755</c:v>
                </c:pt>
                <c:pt idx="16634">
                  <c:v>90.252850637812244</c:v>
                </c:pt>
                <c:pt idx="16635">
                  <c:v>90.257955674066096</c:v>
                </c:pt>
                <c:pt idx="16636">
                  <c:v>90.263059501741282</c:v>
                </c:pt>
                <c:pt idx="16637">
                  <c:v>90.268164537995133</c:v>
                </c:pt>
                <c:pt idx="16638">
                  <c:v>90.273269574248985</c:v>
                </c:pt>
                <c:pt idx="16639">
                  <c:v>90.278373401924185</c:v>
                </c:pt>
                <c:pt idx="16640">
                  <c:v>90.283478438178037</c:v>
                </c:pt>
                <c:pt idx="16641">
                  <c:v>90.232338490214801</c:v>
                </c:pt>
                <c:pt idx="16642">
                  <c:v>90.246768261490828</c:v>
                </c:pt>
                <c:pt idx="16643">
                  <c:v>90.264986618025745</c:v>
                </c:pt>
                <c:pt idx="16644">
                  <c:v>90.230637498806686</c:v>
                </c:pt>
                <c:pt idx="16645">
                  <c:v>90.229515000000006</c:v>
                </c:pt>
                <c:pt idx="16646">
                  <c:v>90.247276285101307</c:v>
                </c:pt>
                <c:pt idx="16647">
                  <c:v>90.229696148783987</c:v>
                </c:pt>
                <c:pt idx="16648">
                  <c:v>90.337843771360369</c:v>
                </c:pt>
                <c:pt idx="16649">
                  <c:v>90.247615501569683</c:v>
                </c:pt>
                <c:pt idx="16650">
                  <c:v>90.250651915965719</c:v>
                </c:pt>
                <c:pt idx="16651">
                  <c:v>90.253688330361754</c:v>
                </c:pt>
                <c:pt idx="16652">
                  <c:v>90.256724025909691</c:v>
                </c:pt>
                <c:pt idx="16653">
                  <c:v>90.259760440305726</c:v>
                </c:pt>
                <c:pt idx="16654">
                  <c:v>90.262796854701762</c:v>
                </c:pt>
                <c:pt idx="16655">
                  <c:v>90.265832550249684</c:v>
                </c:pt>
                <c:pt idx="16656">
                  <c:v>90.268868964645733</c:v>
                </c:pt>
                <c:pt idx="16657">
                  <c:v>90.271905379041769</c:v>
                </c:pt>
                <c:pt idx="16658">
                  <c:v>90.274941074589691</c:v>
                </c:pt>
                <c:pt idx="16659">
                  <c:v>90.277980364378152</c:v>
                </c:pt>
                <c:pt idx="16660">
                  <c:v>90.281016778774188</c:v>
                </c:pt>
                <c:pt idx="16661">
                  <c:v>90.284052474322124</c:v>
                </c:pt>
                <c:pt idx="16662">
                  <c:v>90.287088888718159</c:v>
                </c:pt>
                <c:pt idx="16663">
                  <c:v>90.290125303114195</c:v>
                </c:pt>
                <c:pt idx="16664">
                  <c:v>90.293160998662131</c:v>
                </c:pt>
                <c:pt idx="16665">
                  <c:v>90.296197413058167</c:v>
                </c:pt>
                <c:pt idx="16666">
                  <c:v>90.299233827454202</c:v>
                </c:pt>
                <c:pt idx="16667">
                  <c:v>90.297106293949497</c:v>
                </c:pt>
                <c:pt idx="16668">
                  <c:v>90.265693999999996</c:v>
                </c:pt>
                <c:pt idx="16669">
                  <c:v>90.268316344301383</c:v>
                </c:pt>
                <c:pt idx="16670">
                  <c:v>90.283783</c:v>
                </c:pt>
                <c:pt idx="16671">
                  <c:v>90.289564402476785</c:v>
                </c:pt>
                <c:pt idx="16672">
                  <c:v>90.313923540295661</c:v>
                </c:pt>
                <c:pt idx="16673">
                  <c:v>90.277479737470159</c:v>
                </c:pt>
                <c:pt idx="16674">
                  <c:v>90.264039118123364</c:v>
                </c:pt>
                <c:pt idx="16675">
                  <c:v>90.334652303767285</c:v>
                </c:pt>
                <c:pt idx="16676">
                  <c:v>90.320497913377721</c:v>
                </c:pt>
                <c:pt idx="16677">
                  <c:v>90.323264615326522</c:v>
                </c:pt>
                <c:pt idx="16678">
                  <c:v>90.326031972426136</c:v>
                </c:pt>
                <c:pt idx="16679">
                  <c:v>90.328799329525765</c:v>
                </c:pt>
                <c:pt idx="16680">
                  <c:v>90.331566031474551</c:v>
                </c:pt>
                <c:pt idx="16681">
                  <c:v>90.33433338857418</c:v>
                </c:pt>
                <c:pt idx="16682">
                  <c:v>90.337100090522981</c:v>
                </c:pt>
                <c:pt idx="16683">
                  <c:v>90.339867447622595</c:v>
                </c:pt>
                <c:pt idx="16684">
                  <c:v>90.342637425325535</c:v>
                </c:pt>
                <c:pt idx="16685">
                  <c:v>90.345404782425163</c:v>
                </c:pt>
                <c:pt idx="16686">
                  <c:v>90.34817148437395</c:v>
                </c:pt>
                <c:pt idx="16687">
                  <c:v>90.350938841473578</c:v>
                </c:pt>
                <c:pt idx="16688">
                  <c:v>90.353706198573192</c:v>
                </c:pt>
                <c:pt idx="16689">
                  <c:v>90.356472900521993</c:v>
                </c:pt>
                <c:pt idx="16690">
                  <c:v>90.359240257621607</c:v>
                </c:pt>
                <c:pt idx="16691">
                  <c:v>90.362007614721236</c:v>
                </c:pt>
                <c:pt idx="16692">
                  <c:v>90.364774316670037</c:v>
                </c:pt>
                <c:pt idx="16693">
                  <c:v>90.367541673769651</c:v>
                </c:pt>
                <c:pt idx="16694">
                  <c:v>90.370309030869279</c:v>
                </c:pt>
                <c:pt idx="16695">
                  <c:v>90.373075732818066</c:v>
                </c:pt>
                <c:pt idx="16696">
                  <c:v>90.375843089917694</c:v>
                </c:pt>
                <c:pt idx="16697">
                  <c:v>90.378613067620634</c:v>
                </c:pt>
                <c:pt idx="16698">
                  <c:v>90.381380424720248</c:v>
                </c:pt>
                <c:pt idx="16699">
                  <c:v>90.384147126669049</c:v>
                </c:pt>
                <c:pt idx="16700">
                  <c:v>90.386914483768663</c:v>
                </c:pt>
                <c:pt idx="16701">
                  <c:v>90.389681840868292</c:v>
                </c:pt>
                <c:pt idx="16702">
                  <c:v>90.392448542817093</c:v>
                </c:pt>
                <c:pt idx="16703">
                  <c:v>90.395215899916707</c:v>
                </c:pt>
                <c:pt idx="16704">
                  <c:v>90.397982601865507</c:v>
                </c:pt>
                <c:pt idx="16705">
                  <c:v>90.400749958965122</c:v>
                </c:pt>
                <c:pt idx="16706">
                  <c:v>90.40351731606475</c:v>
                </c:pt>
                <c:pt idx="16707">
                  <c:v>90.406284018013551</c:v>
                </c:pt>
                <c:pt idx="16708">
                  <c:v>90.409051375113165</c:v>
                </c:pt>
                <c:pt idx="16709">
                  <c:v>90.411821352816105</c:v>
                </c:pt>
                <c:pt idx="16710">
                  <c:v>90.414588709915719</c:v>
                </c:pt>
                <c:pt idx="16711">
                  <c:v>90.41735541186452</c:v>
                </c:pt>
                <c:pt idx="16712">
                  <c:v>90.420122768964148</c:v>
                </c:pt>
                <c:pt idx="16713">
                  <c:v>90.422890126063763</c:v>
                </c:pt>
                <c:pt idx="16714">
                  <c:v>90.425656828012563</c:v>
                </c:pt>
                <c:pt idx="16715">
                  <c:v>90.428424185112178</c:v>
                </c:pt>
                <c:pt idx="16716">
                  <c:v>90.431191542211806</c:v>
                </c:pt>
                <c:pt idx="16717">
                  <c:v>90.433958244160607</c:v>
                </c:pt>
                <c:pt idx="16718">
                  <c:v>90.436725601260221</c:v>
                </c:pt>
                <c:pt idx="16719">
                  <c:v>90.43949295835985</c:v>
                </c:pt>
                <c:pt idx="16720">
                  <c:v>90.442259660308636</c:v>
                </c:pt>
                <c:pt idx="16721">
                  <c:v>90.445027017408265</c:v>
                </c:pt>
                <c:pt idx="16722">
                  <c:v>90.415126474964239</c:v>
                </c:pt>
                <c:pt idx="16723">
                  <c:v>90.374229</c:v>
                </c:pt>
                <c:pt idx="16724">
                  <c:v>90.382349016686533</c:v>
                </c:pt>
                <c:pt idx="16725">
                  <c:v>90.33908289697743</c:v>
                </c:pt>
                <c:pt idx="16726">
                  <c:v>90.322179808429127</c:v>
                </c:pt>
                <c:pt idx="16727">
                  <c:v>90.352287945059615</c:v>
                </c:pt>
                <c:pt idx="16728">
                  <c:v>90.356139999999996</c:v>
                </c:pt>
                <c:pt idx="16729">
                  <c:v>90.357556933163039</c:v>
                </c:pt>
                <c:pt idx="16730">
                  <c:v>90.301872000000003</c:v>
                </c:pt>
                <c:pt idx="16731">
                  <c:v>90.318913866952798</c:v>
                </c:pt>
                <c:pt idx="16732">
                  <c:v>90.30163205063154</c:v>
                </c:pt>
                <c:pt idx="16733">
                  <c:v>90.297905778086033</c:v>
                </c:pt>
                <c:pt idx="16734">
                  <c:v>90.294175976873348</c:v>
                </c:pt>
                <c:pt idx="16735">
                  <c:v>90.290449704327855</c:v>
                </c:pt>
                <c:pt idx="16736">
                  <c:v>90.286724313949151</c:v>
                </c:pt>
                <c:pt idx="16737">
                  <c:v>90.282998041403644</c:v>
                </c:pt>
                <c:pt idx="16738">
                  <c:v>90.279271768858138</c:v>
                </c:pt>
                <c:pt idx="16739">
                  <c:v>90.275546378479433</c:v>
                </c:pt>
                <c:pt idx="16740">
                  <c:v>90.271820105933926</c:v>
                </c:pt>
                <c:pt idx="16741">
                  <c:v>90.26809383338842</c:v>
                </c:pt>
                <c:pt idx="16742">
                  <c:v>90.264368443009715</c:v>
                </c:pt>
                <c:pt idx="16743">
                  <c:v>90.260642170464223</c:v>
                </c:pt>
                <c:pt idx="16744">
                  <c:v>90.256915897918716</c:v>
                </c:pt>
                <c:pt idx="16745">
                  <c:v>90.253190507540012</c:v>
                </c:pt>
                <c:pt idx="16746">
                  <c:v>90.249464234994505</c:v>
                </c:pt>
                <c:pt idx="16747">
                  <c:v>90.24573443378182</c:v>
                </c:pt>
                <c:pt idx="16748">
                  <c:v>90.242009043403115</c:v>
                </c:pt>
                <c:pt idx="16749">
                  <c:v>90.238282770857609</c:v>
                </c:pt>
                <c:pt idx="16750">
                  <c:v>90.234556498312102</c:v>
                </c:pt>
                <c:pt idx="16751">
                  <c:v>90.230831107933398</c:v>
                </c:pt>
                <c:pt idx="16752">
                  <c:v>90.227104835387891</c:v>
                </c:pt>
                <c:pt idx="16753">
                  <c:v>90.223378562842399</c:v>
                </c:pt>
                <c:pt idx="16754">
                  <c:v>90.21965317246368</c:v>
                </c:pt>
                <c:pt idx="16755">
                  <c:v>90.215926899918188</c:v>
                </c:pt>
                <c:pt idx="16756">
                  <c:v>90.212200627372681</c:v>
                </c:pt>
                <c:pt idx="16757">
                  <c:v>90.208475236993976</c:v>
                </c:pt>
                <c:pt idx="16758">
                  <c:v>90.20474896444847</c:v>
                </c:pt>
                <c:pt idx="16759">
                  <c:v>90.201019163235785</c:v>
                </c:pt>
                <c:pt idx="16760">
                  <c:v>90.197292890690278</c:v>
                </c:pt>
                <c:pt idx="16761">
                  <c:v>90.193567500311573</c:v>
                </c:pt>
                <c:pt idx="16762">
                  <c:v>90.189841227766067</c:v>
                </c:pt>
                <c:pt idx="16763">
                  <c:v>90.186114955220575</c:v>
                </c:pt>
                <c:pt idx="16764">
                  <c:v>90.18238956484187</c:v>
                </c:pt>
                <c:pt idx="16765">
                  <c:v>90.178663292296363</c:v>
                </c:pt>
                <c:pt idx="16766">
                  <c:v>90.174937019750857</c:v>
                </c:pt>
                <c:pt idx="16767">
                  <c:v>90.171211629372152</c:v>
                </c:pt>
                <c:pt idx="16768">
                  <c:v>90.167485356826646</c:v>
                </c:pt>
                <c:pt idx="16769">
                  <c:v>90.163759084281139</c:v>
                </c:pt>
                <c:pt idx="16770">
                  <c:v>90.160033693902434</c:v>
                </c:pt>
                <c:pt idx="16771">
                  <c:v>90.156307421356942</c:v>
                </c:pt>
                <c:pt idx="16772">
                  <c:v>90.152577620144243</c:v>
                </c:pt>
                <c:pt idx="16773">
                  <c:v>90.148852229765538</c:v>
                </c:pt>
                <c:pt idx="16774">
                  <c:v>90.145125957220046</c:v>
                </c:pt>
                <c:pt idx="16775">
                  <c:v>90.141399684674539</c:v>
                </c:pt>
                <c:pt idx="16776">
                  <c:v>90.152703664600722</c:v>
                </c:pt>
                <c:pt idx="16777">
                  <c:v>90.182191036719118</c:v>
                </c:pt>
                <c:pt idx="16778">
                  <c:v>90.179189142584647</c:v>
                </c:pt>
                <c:pt idx="16779">
                  <c:v>90.171551583313473</c:v>
                </c:pt>
                <c:pt idx="16780">
                  <c:v>90.171365240343349</c:v>
                </c:pt>
                <c:pt idx="16781">
                  <c:v>90.13160942918455</c:v>
                </c:pt>
                <c:pt idx="16782">
                  <c:v>90.120964000000001</c:v>
                </c:pt>
                <c:pt idx="16783">
                  <c:v>90.120964000000001</c:v>
                </c:pt>
                <c:pt idx="16784">
                  <c:v>90.12882072389128</c:v>
                </c:pt>
                <c:pt idx="16785">
                  <c:v>90.14887634486044</c:v>
                </c:pt>
                <c:pt idx="16786">
                  <c:v>90.17126359747968</c:v>
                </c:pt>
                <c:pt idx="16787">
                  <c:v>90.193656151366397</c:v>
                </c:pt>
                <c:pt idx="16788">
                  <c:v>90.192617496423466</c:v>
                </c:pt>
                <c:pt idx="16789">
                  <c:v>90.132625655460188</c:v>
                </c:pt>
                <c:pt idx="16790">
                  <c:v>90.167216070577012</c:v>
                </c:pt>
                <c:pt idx="16791">
                  <c:v>90.134921466030988</c:v>
                </c:pt>
                <c:pt idx="16792">
                  <c:v>90.120964000000001</c:v>
                </c:pt>
                <c:pt idx="16793">
                  <c:v>90.125362902002863</c:v>
                </c:pt>
                <c:pt idx="16794">
                  <c:v>90.137058140629648</c:v>
                </c:pt>
                <c:pt idx="16795">
                  <c:v>90.12896294604333</c:v>
                </c:pt>
                <c:pt idx="16796">
                  <c:v>90.120865834527194</c:v>
                </c:pt>
                <c:pt idx="16797">
                  <c:v>90.112761055291827</c:v>
                </c:pt>
                <c:pt idx="16798">
                  <c:v>90.104665860705509</c:v>
                </c:pt>
                <c:pt idx="16799">
                  <c:v>90.096568749189387</c:v>
                </c:pt>
                <c:pt idx="16800">
                  <c:v>90.088471637673251</c:v>
                </c:pt>
                <c:pt idx="16801">
                  <c:v>90.080376443086934</c:v>
                </c:pt>
                <c:pt idx="16802">
                  <c:v>90.072279331570812</c:v>
                </c:pt>
                <c:pt idx="16803">
                  <c:v>90.064182220054676</c:v>
                </c:pt>
                <c:pt idx="16804">
                  <c:v>90.056087025468358</c:v>
                </c:pt>
                <c:pt idx="16805">
                  <c:v>90.047989913952236</c:v>
                </c:pt>
                <c:pt idx="16806">
                  <c:v>90.039892802436114</c:v>
                </c:pt>
                <c:pt idx="16807">
                  <c:v>90.031797607849796</c:v>
                </c:pt>
                <c:pt idx="16808">
                  <c:v>90.02370049633366</c:v>
                </c:pt>
                <c:pt idx="16809">
                  <c:v>90.015595717098293</c:v>
                </c:pt>
                <c:pt idx="16810">
                  <c:v>90.007498605582171</c:v>
                </c:pt>
                <c:pt idx="16811">
                  <c:v>89.999403410995853</c:v>
                </c:pt>
                <c:pt idx="16812">
                  <c:v>89.991306299479717</c:v>
                </c:pt>
                <c:pt idx="16813">
                  <c:v>89.983209187963595</c:v>
                </c:pt>
                <c:pt idx="16814">
                  <c:v>89.975113993377278</c:v>
                </c:pt>
                <c:pt idx="16815">
                  <c:v>89.967016881861142</c:v>
                </c:pt>
                <c:pt idx="16816">
                  <c:v>89.95891977034502</c:v>
                </c:pt>
                <c:pt idx="16817">
                  <c:v>89.950824575758702</c:v>
                </c:pt>
                <c:pt idx="16818">
                  <c:v>89.94272746424258</c:v>
                </c:pt>
                <c:pt idx="16819">
                  <c:v>89.934630352726444</c:v>
                </c:pt>
                <c:pt idx="16820">
                  <c:v>89.926535158140126</c:v>
                </c:pt>
                <c:pt idx="16821">
                  <c:v>89.918438046624004</c:v>
                </c:pt>
                <c:pt idx="16822">
                  <c:v>89.910333267388637</c:v>
                </c:pt>
                <c:pt idx="16823">
                  <c:v>89.902238072802319</c:v>
                </c:pt>
                <c:pt idx="16824">
                  <c:v>89.894140961286183</c:v>
                </c:pt>
                <c:pt idx="16825">
                  <c:v>89.886043849770061</c:v>
                </c:pt>
                <c:pt idx="16826">
                  <c:v>89.877948655183744</c:v>
                </c:pt>
                <c:pt idx="16827">
                  <c:v>89.869851543667608</c:v>
                </c:pt>
                <c:pt idx="16828">
                  <c:v>89.861754432151486</c:v>
                </c:pt>
                <c:pt idx="16829">
                  <c:v>89.853659237565168</c:v>
                </c:pt>
                <c:pt idx="16830">
                  <c:v>89.845562126049046</c:v>
                </c:pt>
                <c:pt idx="16831">
                  <c:v>89.83746501453291</c:v>
                </c:pt>
                <c:pt idx="16832">
                  <c:v>89.829369819946592</c:v>
                </c:pt>
                <c:pt idx="16833">
                  <c:v>89.82127270843047</c:v>
                </c:pt>
                <c:pt idx="16834">
                  <c:v>89.813167929195103</c:v>
                </c:pt>
                <c:pt idx="16835">
                  <c:v>89.805070817678967</c:v>
                </c:pt>
                <c:pt idx="16836">
                  <c:v>89.796975623092649</c:v>
                </c:pt>
                <c:pt idx="16837">
                  <c:v>89.788878511576527</c:v>
                </c:pt>
                <c:pt idx="16838">
                  <c:v>89.780781400060391</c:v>
                </c:pt>
                <c:pt idx="16839">
                  <c:v>89.715513005245583</c:v>
                </c:pt>
                <c:pt idx="16840">
                  <c:v>89.694356969957084</c:v>
                </c:pt>
                <c:pt idx="16841">
                  <c:v>89.708154641869342</c:v>
                </c:pt>
                <c:pt idx="16842">
                  <c:v>89.701396716090585</c:v>
                </c:pt>
                <c:pt idx="16843">
                  <c:v>89.686813000000001</c:v>
                </c:pt>
                <c:pt idx="16844">
                  <c:v>89.664712848354796</c:v>
                </c:pt>
                <c:pt idx="16845">
                  <c:v>89.650634999999994</c:v>
                </c:pt>
                <c:pt idx="16846">
                  <c:v>89.627987549702027</c:v>
                </c:pt>
                <c:pt idx="16847">
                  <c:v>89.609186273786264</c:v>
                </c:pt>
                <c:pt idx="16848">
                  <c:v>89.600799188810058</c:v>
                </c:pt>
                <c:pt idx="16849">
                  <c:v>89.592412103833851</c:v>
                </c:pt>
                <c:pt idx="16850">
                  <c:v>89.458220729793368</c:v>
                </c:pt>
                <c:pt idx="16851">
                  <c:v>89.449835630395995</c:v>
                </c:pt>
                <c:pt idx="16852">
                  <c:v>89.441448545419789</c:v>
                </c:pt>
                <c:pt idx="16853">
                  <c:v>89.433061460443582</c:v>
                </c:pt>
                <c:pt idx="16854">
                  <c:v>89.424676361046195</c:v>
                </c:pt>
                <c:pt idx="16855">
                  <c:v>89.416289276069989</c:v>
                </c:pt>
                <c:pt idx="16856">
                  <c:v>89.407894248778462</c:v>
                </c:pt>
                <c:pt idx="16857">
                  <c:v>89.399509149381089</c:v>
                </c:pt>
                <c:pt idx="16858">
                  <c:v>89.391122064404883</c:v>
                </c:pt>
                <c:pt idx="16859">
                  <c:v>89.382734979428676</c:v>
                </c:pt>
                <c:pt idx="16860">
                  <c:v>89.374349880031303</c:v>
                </c:pt>
                <c:pt idx="16861">
                  <c:v>89.365962795055097</c:v>
                </c:pt>
                <c:pt idx="16862">
                  <c:v>89.357575710078891</c:v>
                </c:pt>
                <c:pt idx="16863">
                  <c:v>89.349190610681504</c:v>
                </c:pt>
                <c:pt idx="16864">
                  <c:v>89.340803525705297</c:v>
                </c:pt>
                <c:pt idx="16865">
                  <c:v>89.332416440729091</c:v>
                </c:pt>
                <c:pt idx="16866">
                  <c:v>89.324031341331718</c:v>
                </c:pt>
                <c:pt idx="16867">
                  <c:v>89.315644256355512</c:v>
                </c:pt>
                <c:pt idx="16868">
                  <c:v>89.307249229063984</c:v>
                </c:pt>
                <c:pt idx="16869">
                  <c:v>89.298862144087778</c:v>
                </c:pt>
                <c:pt idx="16870">
                  <c:v>89.290477044690405</c:v>
                </c:pt>
                <c:pt idx="16871">
                  <c:v>89.282089959714199</c:v>
                </c:pt>
                <c:pt idx="16872">
                  <c:v>89.273702874737992</c:v>
                </c:pt>
                <c:pt idx="16873">
                  <c:v>89.265317775340606</c:v>
                </c:pt>
                <c:pt idx="16874">
                  <c:v>89.256930690364399</c:v>
                </c:pt>
                <c:pt idx="16875">
                  <c:v>89.248543605388193</c:v>
                </c:pt>
                <c:pt idx="16876">
                  <c:v>89.24015850599082</c:v>
                </c:pt>
                <c:pt idx="16877">
                  <c:v>89.231771421014614</c:v>
                </c:pt>
                <c:pt idx="16878">
                  <c:v>89.223384336038407</c:v>
                </c:pt>
                <c:pt idx="16879">
                  <c:v>89.214999236641034</c:v>
                </c:pt>
                <c:pt idx="16880">
                  <c:v>89.206612151664828</c:v>
                </c:pt>
                <c:pt idx="16881">
                  <c:v>89.198217124373301</c:v>
                </c:pt>
                <c:pt idx="16882">
                  <c:v>89.189832024975914</c:v>
                </c:pt>
                <c:pt idx="16883">
                  <c:v>89.181444939999707</c:v>
                </c:pt>
                <c:pt idx="16884">
                  <c:v>89.173057855023501</c:v>
                </c:pt>
                <c:pt idx="16885">
                  <c:v>89.164672755626128</c:v>
                </c:pt>
                <c:pt idx="16886">
                  <c:v>89.156285670649922</c:v>
                </c:pt>
                <c:pt idx="16887">
                  <c:v>89.147898585673715</c:v>
                </c:pt>
                <c:pt idx="16888">
                  <c:v>89.139513486276343</c:v>
                </c:pt>
                <c:pt idx="16889">
                  <c:v>89.131126401300136</c:v>
                </c:pt>
                <c:pt idx="16890">
                  <c:v>89.12273931632393</c:v>
                </c:pt>
                <c:pt idx="16891">
                  <c:v>89.114354216926543</c:v>
                </c:pt>
                <c:pt idx="16892">
                  <c:v>89.105967131950337</c:v>
                </c:pt>
                <c:pt idx="16893">
                  <c:v>89.097572104658823</c:v>
                </c:pt>
                <c:pt idx="16894">
                  <c:v>89.089185019682603</c:v>
                </c:pt>
                <c:pt idx="16895">
                  <c:v>89.08079992028523</c:v>
                </c:pt>
                <c:pt idx="16896">
                  <c:v>89.072412835309024</c:v>
                </c:pt>
                <c:pt idx="16897">
                  <c:v>89.064025750332817</c:v>
                </c:pt>
                <c:pt idx="16898">
                  <c:v>89.055640650935445</c:v>
                </c:pt>
                <c:pt idx="16899">
                  <c:v>89.067591891034809</c:v>
                </c:pt>
                <c:pt idx="16900">
                  <c:v>89.057697716976634</c:v>
                </c:pt>
                <c:pt idx="16901">
                  <c:v>89.067842981406429</c:v>
                </c:pt>
                <c:pt idx="16902">
                  <c:v>89.071753999999999</c:v>
                </c:pt>
                <c:pt idx="16903">
                  <c:v>89.115056710300422</c:v>
                </c:pt>
                <c:pt idx="16904">
                  <c:v>89.082337094420595</c:v>
                </c:pt>
                <c:pt idx="16905">
                  <c:v>89.042380396185933</c:v>
                </c:pt>
                <c:pt idx="16906">
                  <c:v>89.020743365045305</c:v>
                </c:pt>
                <c:pt idx="16907">
                  <c:v>89.062360141630904</c:v>
                </c:pt>
                <c:pt idx="16908">
                  <c:v>89.07897704457767</c:v>
                </c:pt>
                <c:pt idx="16909">
                  <c:v>89.087699211614876</c:v>
                </c:pt>
                <c:pt idx="16910">
                  <c:v>89.096419313745102</c:v>
                </c:pt>
                <c:pt idx="16911">
                  <c:v>89.105141480782294</c:v>
                </c:pt>
                <c:pt idx="16912">
                  <c:v>89.1138636478195</c:v>
                </c:pt>
                <c:pt idx="16913">
                  <c:v>89.122583749949726</c:v>
                </c:pt>
                <c:pt idx="16914">
                  <c:v>89.131305916986918</c:v>
                </c:pt>
                <c:pt idx="16915">
                  <c:v>89.140028084024109</c:v>
                </c:pt>
                <c:pt idx="16916">
                  <c:v>89.148748186154336</c:v>
                </c:pt>
                <c:pt idx="16917">
                  <c:v>89.157470353191542</c:v>
                </c:pt>
                <c:pt idx="16918">
                  <c:v>89.166200779856609</c:v>
                </c:pt>
                <c:pt idx="16919">
                  <c:v>89.174922946893801</c:v>
                </c:pt>
                <c:pt idx="16920">
                  <c:v>89.183643049024028</c:v>
                </c:pt>
                <c:pt idx="16921">
                  <c:v>89.192365216061233</c:v>
                </c:pt>
                <c:pt idx="16922">
                  <c:v>89.201087383098425</c:v>
                </c:pt>
                <c:pt idx="16923">
                  <c:v>89.209807485228652</c:v>
                </c:pt>
                <c:pt idx="16924">
                  <c:v>89.218529652265843</c:v>
                </c:pt>
                <c:pt idx="16925">
                  <c:v>89.227251819303049</c:v>
                </c:pt>
                <c:pt idx="16926">
                  <c:v>89.235971921433276</c:v>
                </c:pt>
                <c:pt idx="16927">
                  <c:v>89.244694088470467</c:v>
                </c:pt>
                <c:pt idx="16928">
                  <c:v>89.253416255507659</c:v>
                </c:pt>
                <c:pt idx="16929">
                  <c:v>89.262136357637885</c:v>
                </c:pt>
                <c:pt idx="16930">
                  <c:v>89.349360092916825</c:v>
                </c:pt>
                <c:pt idx="16931">
                  <c:v>89.358082259954017</c:v>
                </c:pt>
                <c:pt idx="16932">
                  <c:v>89.366802362084243</c:v>
                </c:pt>
                <c:pt idx="16933">
                  <c:v>89.375524529121435</c:v>
                </c:pt>
                <c:pt idx="16934">
                  <c:v>89.384254955786517</c:v>
                </c:pt>
                <c:pt idx="16935">
                  <c:v>89.392977122823709</c:v>
                </c:pt>
                <c:pt idx="16936">
                  <c:v>89.401697224953935</c:v>
                </c:pt>
                <c:pt idx="16937">
                  <c:v>89.410419391991127</c:v>
                </c:pt>
                <c:pt idx="16938">
                  <c:v>89.419141559028333</c:v>
                </c:pt>
                <c:pt idx="16939">
                  <c:v>89.427861661158559</c:v>
                </c:pt>
                <c:pt idx="16940">
                  <c:v>89.37247991585221</c:v>
                </c:pt>
                <c:pt idx="16941">
                  <c:v>89.40313588841201</c:v>
                </c:pt>
                <c:pt idx="16942">
                  <c:v>89.409562712446345</c:v>
                </c:pt>
                <c:pt idx="16943">
                  <c:v>89.397368999999998</c:v>
                </c:pt>
                <c:pt idx="16944">
                  <c:v>89.395929998995143</c:v>
                </c:pt>
                <c:pt idx="16945">
                  <c:v>89.391664497069158</c:v>
                </c:pt>
                <c:pt idx="16946">
                  <c:v>89.387398995143187</c:v>
                </c:pt>
                <c:pt idx="16947">
                  <c:v>89.383134503042484</c:v>
                </c:pt>
                <c:pt idx="16948">
                  <c:v>89.378783899532493</c:v>
                </c:pt>
                <c:pt idx="16949">
                  <c:v>89.373635181167003</c:v>
                </c:pt>
                <c:pt idx="16950">
                  <c:v>89.368487681721589</c:v>
                </c:pt>
                <c:pt idx="16951">
                  <c:v>89.363338963356099</c:v>
                </c:pt>
                <c:pt idx="16952">
                  <c:v>89.358185369310348</c:v>
                </c:pt>
                <c:pt idx="16953">
                  <c:v>89.353036650944858</c:v>
                </c:pt>
                <c:pt idx="16954">
                  <c:v>89.347889151499444</c:v>
                </c:pt>
                <c:pt idx="16955">
                  <c:v>89.342740433133955</c:v>
                </c:pt>
                <c:pt idx="16956">
                  <c:v>89.337591714768465</c:v>
                </c:pt>
                <c:pt idx="16957">
                  <c:v>89.332444215323051</c:v>
                </c:pt>
                <c:pt idx="16958">
                  <c:v>89.327295496957561</c:v>
                </c:pt>
                <c:pt idx="16959">
                  <c:v>89.322146778592085</c:v>
                </c:pt>
                <c:pt idx="16960">
                  <c:v>89.316999279146671</c:v>
                </c:pt>
                <c:pt idx="16961">
                  <c:v>89.311850560781181</c:v>
                </c:pt>
                <c:pt idx="16962">
                  <c:v>89.306701842415691</c:v>
                </c:pt>
                <c:pt idx="16963">
                  <c:v>89.301554342970277</c:v>
                </c:pt>
                <c:pt idx="16964">
                  <c:v>89.296400748924526</c:v>
                </c:pt>
                <c:pt idx="16965">
                  <c:v>89.291252030559036</c:v>
                </c:pt>
                <c:pt idx="16966">
                  <c:v>89.286104531113622</c:v>
                </c:pt>
                <c:pt idx="16967">
                  <c:v>89.280955812748132</c:v>
                </c:pt>
                <c:pt idx="16968">
                  <c:v>89.275807094382643</c:v>
                </c:pt>
                <c:pt idx="16969">
                  <c:v>89.270659594937229</c:v>
                </c:pt>
                <c:pt idx="16970">
                  <c:v>89.265510876571739</c:v>
                </c:pt>
                <c:pt idx="16971">
                  <c:v>89.260362158206263</c:v>
                </c:pt>
                <c:pt idx="16972">
                  <c:v>89.255214658760849</c:v>
                </c:pt>
                <c:pt idx="16973">
                  <c:v>89.250065940395359</c:v>
                </c:pt>
                <c:pt idx="16974">
                  <c:v>89.244917222029869</c:v>
                </c:pt>
                <c:pt idx="16975">
                  <c:v>89.239769722584455</c:v>
                </c:pt>
                <c:pt idx="16976">
                  <c:v>89.234621004218965</c:v>
                </c:pt>
                <c:pt idx="16977">
                  <c:v>89.229467410173214</c:v>
                </c:pt>
                <c:pt idx="16978">
                  <c:v>89.224318691807724</c:v>
                </c:pt>
                <c:pt idx="16979">
                  <c:v>89.21917119236231</c:v>
                </c:pt>
                <c:pt idx="16980">
                  <c:v>89.21402247399682</c:v>
                </c:pt>
                <c:pt idx="16981">
                  <c:v>89.208873755631345</c:v>
                </c:pt>
                <c:pt idx="16982">
                  <c:v>89.203726256185917</c:v>
                </c:pt>
                <c:pt idx="16983">
                  <c:v>89.198577537820441</c:v>
                </c:pt>
                <c:pt idx="16984">
                  <c:v>89.193428819454951</c:v>
                </c:pt>
                <c:pt idx="16985">
                  <c:v>89.188281320009537</c:v>
                </c:pt>
                <c:pt idx="16986">
                  <c:v>89.183132601644047</c:v>
                </c:pt>
                <c:pt idx="16987">
                  <c:v>89.177983883278557</c:v>
                </c:pt>
                <c:pt idx="16988">
                  <c:v>89.172836383833143</c:v>
                </c:pt>
                <c:pt idx="16989">
                  <c:v>89.167682789787392</c:v>
                </c:pt>
                <c:pt idx="16990">
                  <c:v>89.162534071421902</c:v>
                </c:pt>
                <c:pt idx="16991">
                  <c:v>89.157386571976488</c:v>
                </c:pt>
                <c:pt idx="16992">
                  <c:v>89.152237853610998</c:v>
                </c:pt>
                <c:pt idx="16993">
                  <c:v>89.147089135245523</c:v>
                </c:pt>
                <c:pt idx="16994">
                  <c:v>89.144103999999999</c:v>
                </c:pt>
                <c:pt idx="16995">
                  <c:v>89.167433805436346</c:v>
                </c:pt>
                <c:pt idx="16996">
                  <c:v>89.166748160944209</c:v>
                </c:pt>
                <c:pt idx="16997">
                  <c:v>89.126014999999995</c:v>
                </c:pt>
                <c:pt idx="16998">
                  <c:v>89.134171008345248</c:v>
                </c:pt>
                <c:pt idx="16999">
                  <c:v>89.13581859966618</c:v>
                </c:pt>
                <c:pt idx="17000">
                  <c:v>89.134423474374259</c:v>
                </c:pt>
                <c:pt idx="17001">
                  <c:v>89.127032411778728</c:v>
                </c:pt>
                <c:pt idx="17002">
                  <c:v>89.142687924582333</c:v>
                </c:pt>
                <c:pt idx="17003">
                  <c:v>89.171464178852105</c:v>
                </c:pt>
                <c:pt idx="17004">
                  <c:v>89.153260639723413</c:v>
                </c:pt>
                <c:pt idx="17005">
                  <c:v>89.144103999999999</c:v>
                </c:pt>
                <c:pt idx="17006">
                  <c:v>89.134904377560744</c:v>
                </c:pt>
                <c:pt idx="17007">
                  <c:v>89.107390599523242</c:v>
                </c:pt>
                <c:pt idx="17008">
                  <c:v>89.081942745128231</c:v>
                </c:pt>
                <c:pt idx="17009">
                  <c:v>89.066696102561608</c:v>
                </c:pt>
                <c:pt idx="17010">
                  <c:v>88.944719352501494</c:v>
                </c:pt>
                <c:pt idx="17011">
                  <c:v>88.929472709934871</c:v>
                </c:pt>
                <c:pt idx="17012">
                  <c:v>88.914229676895374</c:v>
                </c:pt>
                <c:pt idx="17013">
                  <c:v>88.898983034328751</c:v>
                </c:pt>
                <c:pt idx="17014">
                  <c:v>88.883736391762127</c:v>
                </c:pt>
                <c:pt idx="17015">
                  <c:v>88.868493358722617</c:v>
                </c:pt>
                <c:pt idx="17016">
                  <c:v>88.853246716155994</c:v>
                </c:pt>
                <c:pt idx="17017">
                  <c:v>88.83800007358937</c:v>
                </c:pt>
                <c:pt idx="17018">
                  <c:v>88.822757040549874</c:v>
                </c:pt>
                <c:pt idx="17019">
                  <c:v>88.807510397983251</c:v>
                </c:pt>
                <c:pt idx="17020">
                  <c:v>88.792249317308134</c:v>
                </c:pt>
                <c:pt idx="17021">
                  <c:v>88.77700267474151</c:v>
                </c:pt>
                <c:pt idx="17022">
                  <c:v>88.761759641702014</c:v>
                </c:pt>
                <c:pt idx="17023">
                  <c:v>88.74651299913539</c:v>
                </c:pt>
                <c:pt idx="17024">
                  <c:v>88.731266356568767</c:v>
                </c:pt>
                <c:pt idx="17025">
                  <c:v>88.716023323529257</c:v>
                </c:pt>
                <c:pt idx="17026">
                  <c:v>88.700776680962633</c:v>
                </c:pt>
                <c:pt idx="17027">
                  <c:v>88.68553003839601</c:v>
                </c:pt>
                <c:pt idx="17028">
                  <c:v>88.670287005356514</c:v>
                </c:pt>
                <c:pt idx="17029">
                  <c:v>88.65504036278989</c:v>
                </c:pt>
                <c:pt idx="17030">
                  <c:v>88.639793720223267</c:v>
                </c:pt>
                <c:pt idx="17031">
                  <c:v>88.62455068718377</c:v>
                </c:pt>
                <c:pt idx="17032">
                  <c:v>88.609289606508653</c:v>
                </c:pt>
                <c:pt idx="17033">
                  <c:v>88.59404296394203</c:v>
                </c:pt>
                <c:pt idx="17034">
                  <c:v>88.57879993090252</c:v>
                </c:pt>
                <c:pt idx="17035">
                  <c:v>88.563553288335896</c:v>
                </c:pt>
                <c:pt idx="17036">
                  <c:v>88.548306645769273</c:v>
                </c:pt>
                <c:pt idx="17037">
                  <c:v>88.533063612729777</c:v>
                </c:pt>
                <c:pt idx="17038">
                  <c:v>88.517816970163153</c:v>
                </c:pt>
                <c:pt idx="17039">
                  <c:v>88.50257032759653</c:v>
                </c:pt>
                <c:pt idx="17040">
                  <c:v>88.487327294557033</c:v>
                </c:pt>
                <c:pt idx="17041">
                  <c:v>88.472080651990396</c:v>
                </c:pt>
                <c:pt idx="17042">
                  <c:v>88.456834009423773</c:v>
                </c:pt>
                <c:pt idx="17043">
                  <c:v>88.441590976384276</c:v>
                </c:pt>
                <c:pt idx="17044">
                  <c:v>88.426344333817653</c:v>
                </c:pt>
                <c:pt idx="17045">
                  <c:v>88.411083253142536</c:v>
                </c:pt>
                <c:pt idx="17046">
                  <c:v>88.395836610575913</c:v>
                </c:pt>
                <c:pt idx="17047">
                  <c:v>88.384315000000001</c:v>
                </c:pt>
                <c:pt idx="17048">
                  <c:v>88.375162673342871</c:v>
                </c:pt>
                <c:pt idx="17049">
                  <c:v>88.324614311799763</c:v>
                </c:pt>
                <c:pt idx="17050">
                  <c:v>88.267342909155929</c:v>
                </c:pt>
                <c:pt idx="17051">
                  <c:v>88.279001586552212</c:v>
                </c:pt>
                <c:pt idx="17052">
                  <c:v>88.239600999999993</c:v>
                </c:pt>
                <c:pt idx="17053">
                  <c:v>88.250013029804478</c:v>
                </c:pt>
                <c:pt idx="17054">
                  <c:v>88.275779999999997</c:v>
                </c:pt>
                <c:pt idx="17055">
                  <c:v>88.259387847639488</c:v>
                </c:pt>
                <c:pt idx="17056">
                  <c:v>88.218009497114096</c:v>
                </c:pt>
                <c:pt idx="17057">
                  <c:v>88.206560285538814</c:v>
                </c:pt>
                <c:pt idx="17058">
                  <c:v>88.195121905762548</c:v>
                </c:pt>
                <c:pt idx="17059">
                  <c:v>88.183686233936044</c:v>
                </c:pt>
                <c:pt idx="17060">
                  <c:v>88.172247854159792</c:v>
                </c:pt>
                <c:pt idx="17061">
                  <c:v>88.160809474383527</c:v>
                </c:pt>
                <c:pt idx="17062">
                  <c:v>88.149373802557022</c:v>
                </c:pt>
                <c:pt idx="17063">
                  <c:v>88.137935422780771</c:v>
                </c:pt>
                <c:pt idx="17064">
                  <c:v>88.126497043004505</c:v>
                </c:pt>
                <c:pt idx="17065">
                  <c:v>88.115061371178001</c:v>
                </c:pt>
                <c:pt idx="17066">
                  <c:v>88.103622991401735</c:v>
                </c:pt>
                <c:pt idx="17067">
                  <c:v>88.092184611625484</c:v>
                </c:pt>
                <c:pt idx="17068">
                  <c:v>88.08074893979898</c:v>
                </c:pt>
                <c:pt idx="17069">
                  <c:v>88.069310560022714</c:v>
                </c:pt>
                <c:pt idx="17070">
                  <c:v>88.057861348447432</c:v>
                </c:pt>
                <c:pt idx="17071">
                  <c:v>88.046422968671166</c:v>
                </c:pt>
                <c:pt idx="17072">
                  <c:v>88.034987296844662</c:v>
                </c:pt>
                <c:pt idx="17073">
                  <c:v>88.023548917068396</c:v>
                </c:pt>
                <c:pt idx="17074">
                  <c:v>88.012110537292145</c:v>
                </c:pt>
                <c:pt idx="17075">
                  <c:v>88.000674865465641</c:v>
                </c:pt>
                <c:pt idx="17076">
                  <c:v>87.989236485689375</c:v>
                </c:pt>
                <c:pt idx="17077">
                  <c:v>87.977798105913124</c:v>
                </c:pt>
                <c:pt idx="17078">
                  <c:v>87.966362434086619</c:v>
                </c:pt>
                <c:pt idx="17079">
                  <c:v>87.954924054310354</c:v>
                </c:pt>
                <c:pt idx="17080">
                  <c:v>87.943485674534088</c:v>
                </c:pt>
                <c:pt idx="17081">
                  <c:v>87.932050002707598</c:v>
                </c:pt>
                <c:pt idx="17082">
                  <c:v>87.920600791132301</c:v>
                </c:pt>
                <c:pt idx="17083">
                  <c:v>87.909162411356036</c:v>
                </c:pt>
                <c:pt idx="17084">
                  <c:v>87.897726739529531</c:v>
                </c:pt>
                <c:pt idx="17085">
                  <c:v>87.88628835975328</c:v>
                </c:pt>
                <c:pt idx="17086">
                  <c:v>87.874849979977014</c:v>
                </c:pt>
                <c:pt idx="17087">
                  <c:v>87.86341430815051</c:v>
                </c:pt>
                <c:pt idx="17088">
                  <c:v>87.851975928374259</c:v>
                </c:pt>
                <c:pt idx="17089">
                  <c:v>87.840537548597993</c:v>
                </c:pt>
                <c:pt idx="17090">
                  <c:v>87.829101876771489</c:v>
                </c:pt>
                <c:pt idx="17091">
                  <c:v>87.817663496995237</c:v>
                </c:pt>
                <c:pt idx="17092">
                  <c:v>87.806225117218972</c:v>
                </c:pt>
                <c:pt idx="17093">
                  <c:v>87.794789445392468</c:v>
                </c:pt>
                <c:pt idx="17094">
                  <c:v>87.783351065616202</c:v>
                </c:pt>
                <c:pt idx="17095">
                  <c:v>87.771901854040919</c:v>
                </c:pt>
                <c:pt idx="17096">
                  <c:v>87.760463474264654</c:v>
                </c:pt>
                <c:pt idx="17097">
                  <c:v>87.74902780243815</c:v>
                </c:pt>
                <c:pt idx="17098">
                  <c:v>87.737589422661898</c:v>
                </c:pt>
                <c:pt idx="17099">
                  <c:v>87.726151042885633</c:v>
                </c:pt>
                <c:pt idx="17100">
                  <c:v>87.714715371059128</c:v>
                </c:pt>
                <c:pt idx="17101">
                  <c:v>87.703276991282863</c:v>
                </c:pt>
                <c:pt idx="17102">
                  <c:v>87.691838611506611</c:v>
                </c:pt>
                <c:pt idx="17103">
                  <c:v>87.680402939680107</c:v>
                </c:pt>
                <c:pt idx="17104">
                  <c:v>87.668964559903841</c:v>
                </c:pt>
                <c:pt idx="17105">
                  <c:v>87.65752618012759</c:v>
                </c:pt>
                <c:pt idx="17106">
                  <c:v>87.646090508301086</c:v>
                </c:pt>
                <c:pt idx="17107">
                  <c:v>87.634641296725789</c:v>
                </c:pt>
                <c:pt idx="17108">
                  <c:v>87.623202916949523</c:v>
                </c:pt>
                <c:pt idx="17109">
                  <c:v>87.611767245123033</c:v>
                </c:pt>
                <c:pt idx="17110">
                  <c:v>87.577246629470679</c:v>
                </c:pt>
                <c:pt idx="17111">
                  <c:v>87.571889339055787</c:v>
                </c:pt>
                <c:pt idx="17112">
                  <c:v>87.568383263408819</c:v>
                </c:pt>
                <c:pt idx="17113">
                  <c:v>87.531949786361466</c:v>
                </c:pt>
                <c:pt idx="17114">
                  <c:v>87.475033556509302</c:v>
                </c:pt>
                <c:pt idx="17115">
                  <c:v>87.464358228128717</c:v>
                </c:pt>
                <c:pt idx="17116">
                  <c:v>87.469323042918461</c:v>
                </c:pt>
                <c:pt idx="17117">
                  <c:v>87.461723000000006</c:v>
                </c:pt>
                <c:pt idx="17118">
                  <c:v>87.418757258164476</c:v>
                </c:pt>
                <c:pt idx="17119">
                  <c:v>87.387178671759784</c:v>
                </c:pt>
                <c:pt idx="17120">
                  <c:v>87.383508821045666</c:v>
                </c:pt>
                <c:pt idx="17121">
                  <c:v>87.379842442281131</c:v>
                </c:pt>
                <c:pt idx="17122">
                  <c:v>87.376176931503991</c:v>
                </c:pt>
                <c:pt idx="17123">
                  <c:v>87.372510552739456</c:v>
                </c:pt>
                <c:pt idx="17124">
                  <c:v>87.368844173974935</c:v>
                </c:pt>
                <c:pt idx="17125">
                  <c:v>87.365178663197796</c:v>
                </c:pt>
                <c:pt idx="17126">
                  <c:v>87.36151228443326</c:v>
                </c:pt>
                <c:pt idx="17127">
                  <c:v>87.357845905668725</c:v>
                </c:pt>
                <c:pt idx="17128">
                  <c:v>87.354180394891586</c:v>
                </c:pt>
                <c:pt idx="17129">
                  <c:v>87.35051401612705</c:v>
                </c:pt>
                <c:pt idx="17130">
                  <c:v>87.346847637362515</c:v>
                </c:pt>
                <c:pt idx="17131">
                  <c:v>87.343182126585376</c:v>
                </c:pt>
                <c:pt idx="17132">
                  <c:v>87.339512275871257</c:v>
                </c:pt>
                <c:pt idx="17133">
                  <c:v>87.335845897106722</c:v>
                </c:pt>
                <c:pt idx="17134">
                  <c:v>87.332180386329583</c:v>
                </c:pt>
                <c:pt idx="17135">
                  <c:v>87.328514007565047</c:v>
                </c:pt>
                <c:pt idx="17136">
                  <c:v>87.324847628800526</c:v>
                </c:pt>
                <c:pt idx="17137">
                  <c:v>87.321182118023387</c:v>
                </c:pt>
                <c:pt idx="17138">
                  <c:v>87.317515739258852</c:v>
                </c:pt>
                <c:pt idx="17139">
                  <c:v>87.313849360494316</c:v>
                </c:pt>
                <c:pt idx="17140">
                  <c:v>87.310183849717177</c:v>
                </c:pt>
                <c:pt idx="17141">
                  <c:v>87.306517470952642</c:v>
                </c:pt>
                <c:pt idx="17142">
                  <c:v>87.302851092188106</c:v>
                </c:pt>
                <c:pt idx="17143">
                  <c:v>87.299185581410967</c:v>
                </c:pt>
                <c:pt idx="17144">
                  <c:v>87.295519202646432</c:v>
                </c:pt>
                <c:pt idx="17145">
                  <c:v>87.291849351932314</c:v>
                </c:pt>
                <c:pt idx="17146">
                  <c:v>87.288182973167778</c:v>
                </c:pt>
                <c:pt idx="17147">
                  <c:v>87.284517462390639</c:v>
                </c:pt>
                <c:pt idx="17148">
                  <c:v>87.280851083626104</c:v>
                </c:pt>
                <c:pt idx="17149">
                  <c:v>87.277184704861583</c:v>
                </c:pt>
                <c:pt idx="17150">
                  <c:v>87.273519194084443</c:v>
                </c:pt>
                <c:pt idx="17151">
                  <c:v>87.269852815319908</c:v>
                </c:pt>
                <c:pt idx="17152">
                  <c:v>87.266186436555373</c:v>
                </c:pt>
                <c:pt idx="17153">
                  <c:v>87.262520925778233</c:v>
                </c:pt>
                <c:pt idx="17154">
                  <c:v>87.258854547013698</c:v>
                </c:pt>
                <c:pt idx="17155">
                  <c:v>87.255189036236558</c:v>
                </c:pt>
                <c:pt idx="17156">
                  <c:v>87.251522657472023</c:v>
                </c:pt>
                <c:pt idx="17157">
                  <c:v>87.247852806757905</c:v>
                </c:pt>
                <c:pt idx="17158">
                  <c:v>87.24418642799337</c:v>
                </c:pt>
                <c:pt idx="17159">
                  <c:v>87.24052091721623</c:v>
                </c:pt>
                <c:pt idx="17160">
                  <c:v>87.236854538451695</c:v>
                </c:pt>
                <c:pt idx="17161">
                  <c:v>87.23318815968716</c:v>
                </c:pt>
                <c:pt idx="17162">
                  <c:v>87.229522648910034</c:v>
                </c:pt>
                <c:pt idx="17163">
                  <c:v>87.226555000000005</c:v>
                </c:pt>
                <c:pt idx="17164">
                  <c:v>87.226555000000005</c:v>
                </c:pt>
                <c:pt idx="17165">
                  <c:v>87.222832823795898</c:v>
                </c:pt>
                <c:pt idx="17166">
                  <c:v>87.208466000000001</c:v>
                </c:pt>
                <c:pt idx="17167">
                  <c:v>87.208466000000001</c:v>
                </c:pt>
                <c:pt idx="17168">
                  <c:v>87.200255652443388</c:v>
                </c:pt>
                <c:pt idx="17169">
                  <c:v>87.184980587982835</c:v>
                </c:pt>
                <c:pt idx="17170">
                  <c:v>87.226555000000005</c:v>
                </c:pt>
                <c:pt idx="17171">
                  <c:v>87.222048920143038</c:v>
                </c:pt>
                <c:pt idx="17172">
                  <c:v>87.206371015272538</c:v>
                </c:pt>
                <c:pt idx="17173">
                  <c:v>87.198123843335139</c:v>
                </c:pt>
                <c:pt idx="17174">
                  <c:v>87.189876671397727</c:v>
                </c:pt>
                <c:pt idx="17175">
                  <c:v>87.181631451915806</c:v>
                </c:pt>
                <c:pt idx="17176">
                  <c:v>87.173384279978407</c:v>
                </c:pt>
                <c:pt idx="17177">
                  <c:v>87.18807713567</c:v>
                </c:pt>
                <c:pt idx="17178">
                  <c:v>87.238124078188321</c:v>
                </c:pt>
                <c:pt idx="17179">
                  <c:v>87.237208759080275</c:v>
                </c:pt>
                <c:pt idx="17180">
                  <c:v>87.228768161659858</c:v>
                </c:pt>
                <c:pt idx="17181">
                  <c:v>87.220325565518763</c:v>
                </c:pt>
                <c:pt idx="17182">
                  <c:v>87.211874974494947</c:v>
                </c:pt>
                <c:pt idx="17183">
                  <c:v>87.203432378353853</c:v>
                </c:pt>
                <c:pt idx="17184">
                  <c:v>87.194991780933435</c:v>
                </c:pt>
                <c:pt idx="17185">
                  <c:v>87.186549184792341</c:v>
                </c:pt>
                <c:pt idx="17186">
                  <c:v>87.178106588651247</c:v>
                </c:pt>
                <c:pt idx="17187">
                  <c:v>87.169665991230815</c:v>
                </c:pt>
                <c:pt idx="17188">
                  <c:v>87.161223395089721</c:v>
                </c:pt>
                <c:pt idx="17189">
                  <c:v>87.152780798948626</c:v>
                </c:pt>
                <c:pt idx="17190">
                  <c:v>87.144340201528209</c:v>
                </c:pt>
                <c:pt idx="17191">
                  <c:v>87.1358976053871</c:v>
                </c:pt>
                <c:pt idx="17192">
                  <c:v>87.127455009246006</c:v>
                </c:pt>
                <c:pt idx="17193">
                  <c:v>87.119014411825589</c:v>
                </c:pt>
                <c:pt idx="17194">
                  <c:v>87.110571815684494</c:v>
                </c:pt>
                <c:pt idx="17195">
                  <c:v>87.102121224660678</c:v>
                </c:pt>
                <c:pt idx="17196">
                  <c:v>87.093678628519584</c:v>
                </c:pt>
                <c:pt idx="17197">
                  <c:v>87.085238031099166</c:v>
                </c:pt>
                <c:pt idx="17198">
                  <c:v>87.076795434958072</c:v>
                </c:pt>
                <c:pt idx="17199">
                  <c:v>87.068354837537655</c:v>
                </c:pt>
                <c:pt idx="17200">
                  <c:v>87.059912241396546</c:v>
                </c:pt>
                <c:pt idx="17201">
                  <c:v>87.051469645255452</c:v>
                </c:pt>
                <c:pt idx="17202">
                  <c:v>87.043029047835034</c:v>
                </c:pt>
                <c:pt idx="17203">
                  <c:v>87.03458645169394</c:v>
                </c:pt>
                <c:pt idx="17204">
                  <c:v>87.026143855552831</c:v>
                </c:pt>
                <c:pt idx="17205">
                  <c:v>87.017703258132414</c:v>
                </c:pt>
                <c:pt idx="17206">
                  <c:v>87.00926066199132</c:v>
                </c:pt>
                <c:pt idx="17207">
                  <c:v>87.000810070967518</c:v>
                </c:pt>
                <c:pt idx="17208">
                  <c:v>86.992367474826409</c:v>
                </c:pt>
                <c:pt idx="17209">
                  <c:v>86.983926877405992</c:v>
                </c:pt>
                <c:pt idx="17210">
                  <c:v>86.975484281264897</c:v>
                </c:pt>
                <c:pt idx="17211">
                  <c:v>86.967041685123803</c:v>
                </c:pt>
                <c:pt idx="17212">
                  <c:v>86.958601087703386</c:v>
                </c:pt>
                <c:pt idx="17213">
                  <c:v>86.950158491562277</c:v>
                </c:pt>
                <c:pt idx="17214">
                  <c:v>86.941715895421183</c:v>
                </c:pt>
                <c:pt idx="17215">
                  <c:v>86.933275298000765</c:v>
                </c:pt>
                <c:pt idx="17216">
                  <c:v>86.924832701859671</c:v>
                </c:pt>
                <c:pt idx="17217">
                  <c:v>86.916390105718563</c:v>
                </c:pt>
                <c:pt idx="17218">
                  <c:v>86.907949508298145</c:v>
                </c:pt>
                <c:pt idx="17219">
                  <c:v>86.900931999999997</c:v>
                </c:pt>
                <c:pt idx="17220">
                  <c:v>86.897714452551256</c:v>
                </c:pt>
                <c:pt idx="17221">
                  <c:v>86.876157562470198</c:v>
                </c:pt>
                <c:pt idx="17222">
                  <c:v>86.846664000000004</c:v>
                </c:pt>
                <c:pt idx="17223">
                  <c:v>86.853865302741355</c:v>
                </c:pt>
                <c:pt idx="17224">
                  <c:v>86.871676265617538</c:v>
                </c:pt>
                <c:pt idx="17225">
                  <c:v>86.828575000000001</c:v>
                </c:pt>
                <c:pt idx="17226">
                  <c:v>86.816634746364713</c:v>
                </c:pt>
                <c:pt idx="17227">
                  <c:v>86.794816083690989</c:v>
                </c:pt>
                <c:pt idx="17228">
                  <c:v>86.856291530042924</c:v>
                </c:pt>
                <c:pt idx="17229">
                  <c:v>86.824215529439812</c:v>
                </c:pt>
                <c:pt idx="17230">
                  <c:v>86.806004724129707</c:v>
                </c:pt>
                <c:pt idx="17231">
                  <c:v>86.801618335717691</c:v>
                </c:pt>
                <c:pt idx="17232">
                  <c:v>86.823817687887455</c:v>
                </c:pt>
                <c:pt idx="17233">
                  <c:v>86.795825061025027</c:v>
                </c:pt>
                <c:pt idx="17234">
                  <c:v>86.746187783261803</c:v>
                </c:pt>
                <c:pt idx="17235">
                  <c:v>86.714887138054365</c:v>
                </c:pt>
                <c:pt idx="17236">
                  <c:v>86.698303966207078</c:v>
                </c:pt>
                <c:pt idx="17237">
                  <c:v>86.685745525824174</c:v>
                </c:pt>
                <c:pt idx="17238">
                  <c:v>86.673184111621623</c:v>
                </c:pt>
                <c:pt idx="17239">
                  <c:v>86.660622697419058</c:v>
                </c:pt>
                <c:pt idx="17240">
                  <c:v>86.648064257036154</c:v>
                </c:pt>
                <c:pt idx="17241">
                  <c:v>86.635502842833603</c:v>
                </c:pt>
                <c:pt idx="17242">
                  <c:v>86.622941428631052</c:v>
                </c:pt>
                <c:pt idx="17243">
                  <c:v>86.610382988248148</c:v>
                </c:pt>
                <c:pt idx="17244">
                  <c:v>86.597821574045582</c:v>
                </c:pt>
                <c:pt idx="17245">
                  <c:v>86.585248264564427</c:v>
                </c:pt>
                <c:pt idx="17246">
                  <c:v>86.572689824181523</c:v>
                </c:pt>
                <c:pt idx="17247">
                  <c:v>86.560128409978972</c:v>
                </c:pt>
                <c:pt idx="17248">
                  <c:v>86.547566995776421</c:v>
                </c:pt>
                <c:pt idx="17249">
                  <c:v>86.535008555393517</c:v>
                </c:pt>
                <c:pt idx="17250">
                  <c:v>86.522447141190952</c:v>
                </c:pt>
                <c:pt idx="17251">
                  <c:v>86.509885726988401</c:v>
                </c:pt>
                <c:pt idx="17252">
                  <c:v>86.497327286605497</c:v>
                </c:pt>
                <c:pt idx="17253">
                  <c:v>86.484765872402946</c:v>
                </c:pt>
                <c:pt idx="17254">
                  <c:v>86.47220445820038</c:v>
                </c:pt>
                <c:pt idx="17255">
                  <c:v>86.459646017817477</c:v>
                </c:pt>
                <c:pt idx="17256">
                  <c:v>86.447084603614925</c:v>
                </c:pt>
                <c:pt idx="17257">
                  <c:v>86.43451129413377</c:v>
                </c:pt>
                <c:pt idx="17258">
                  <c:v>86.421949879931219</c:v>
                </c:pt>
                <c:pt idx="17259">
                  <c:v>86.409391439548315</c:v>
                </c:pt>
                <c:pt idx="17260">
                  <c:v>86.39683002534575</c:v>
                </c:pt>
                <c:pt idx="17261">
                  <c:v>86.384268611143199</c:v>
                </c:pt>
                <c:pt idx="17262">
                  <c:v>86.371710170760295</c:v>
                </c:pt>
                <c:pt idx="17263">
                  <c:v>86.359148756557744</c:v>
                </c:pt>
                <c:pt idx="17264">
                  <c:v>86.346587342355178</c:v>
                </c:pt>
                <c:pt idx="17265">
                  <c:v>86.334028901972275</c:v>
                </c:pt>
                <c:pt idx="17266">
                  <c:v>86.321467487769723</c:v>
                </c:pt>
                <c:pt idx="17267">
                  <c:v>86.308906073567172</c:v>
                </c:pt>
                <c:pt idx="17268">
                  <c:v>86.296347633184268</c:v>
                </c:pt>
                <c:pt idx="17269">
                  <c:v>86.283786218981703</c:v>
                </c:pt>
                <c:pt idx="17270">
                  <c:v>86.271212909500548</c:v>
                </c:pt>
                <c:pt idx="17271">
                  <c:v>86.258654469117644</c:v>
                </c:pt>
                <c:pt idx="17272">
                  <c:v>86.246093054915093</c:v>
                </c:pt>
                <c:pt idx="17273">
                  <c:v>86.233531640712542</c:v>
                </c:pt>
                <c:pt idx="17274">
                  <c:v>86.220973200329638</c:v>
                </c:pt>
                <c:pt idx="17275">
                  <c:v>86.208411786127073</c:v>
                </c:pt>
                <c:pt idx="17276">
                  <c:v>86.195850371924521</c:v>
                </c:pt>
                <c:pt idx="17277">
                  <c:v>86.183291931541618</c:v>
                </c:pt>
                <c:pt idx="17278">
                  <c:v>86.170730517339067</c:v>
                </c:pt>
                <c:pt idx="17279">
                  <c:v>86.158169103136501</c:v>
                </c:pt>
                <c:pt idx="17280">
                  <c:v>86.145610662753597</c:v>
                </c:pt>
                <c:pt idx="17281">
                  <c:v>86.133049248551046</c:v>
                </c:pt>
                <c:pt idx="17282">
                  <c:v>86.120475939069891</c:v>
                </c:pt>
                <c:pt idx="17283">
                  <c:v>86.10791452486734</c:v>
                </c:pt>
                <c:pt idx="17284">
                  <c:v>86.095356084484422</c:v>
                </c:pt>
                <c:pt idx="17285">
                  <c:v>86.082794670281871</c:v>
                </c:pt>
                <c:pt idx="17286">
                  <c:v>86.07023325607932</c:v>
                </c:pt>
                <c:pt idx="17287">
                  <c:v>86.057674815696416</c:v>
                </c:pt>
                <c:pt idx="17288">
                  <c:v>86.045113401493865</c:v>
                </c:pt>
                <c:pt idx="17289">
                  <c:v>86.032551987291299</c:v>
                </c:pt>
                <c:pt idx="17290">
                  <c:v>86.019993546908395</c:v>
                </c:pt>
                <c:pt idx="17291">
                  <c:v>86.007432132705844</c:v>
                </c:pt>
                <c:pt idx="17292">
                  <c:v>85.987386814020041</c:v>
                </c:pt>
                <c:pt idx="17293">
                  <c:v>85.928829360991898</c:v>
                </c:pt>
                <c:pt idx="17294">
                  <c:v>85.95270702169249</c:v>
                </c:pt>
                <c:pt idx="17295">
                  <c:v>85.905968000000001</c:v>
                </c:pt>
                <c:pt idx="17296">
                  <c:v>85.905968000000001</c:v>
                </c:pt>
                <c:pt idx="17297">
                  <c:v>85.905968000000001</c:v>
                </c:pt>
                <c:pt idx="17298">
                  <c:v>85.899887858164476</c:v>
                </c:pt>
                <c:pt idx="17299">
                  <c:v>85.866627522412969</c:v>
                </c:pt>
                <c:pt idx="17300">
                  <c:v>85.861572790653312</c:v>
                </c:pt>
                <c:pt idx="17301">
                  <c:v>85.907029524899997</c:v>
                </c:pt>
                <c:pt idx="17302">
                  <c:v>85.912682513112713</c:v>
                </c:pt>
                <c:pt idx="17303">
                  <c:v>85.918336839944459</c:v>
                </c:pt>
                <c:pt idx="17304">
                  <c:v>85.923991166776219</c:v>
                </c:pt>
                <c:pt idx="17305">
                  <c:v>85.929644154988921</c:v>
                </c:pt>
                <c:pt idx="17306">
                  <c:v>85.935298481820681</c:v>
                </c:pt>
                <c:pt idx="17307">
                  <c:v>85.940958163128599</c:v>
                </c:pt>
                <c:pt idx="17308">
                  <c:v>85.946612489960344</c:v>
                </c:pt>
                <c:pt idx="17309">
                  <c:v>85.952265478173061</c:v>
                </c:pt>
                <c:pt idx="17310">
                  <c:v>85.957919805004806</c:v>
                </c:pt>
                <c:pt idx="17311">
                  <c:v>85.963574131836566</c:v>
                </c:pt>
                <c:pt idx="17312">
                  <c:v>85.969227120049268</c:v>
                </c:pt>
                <c:pt idx="17313">
                  <c:v>85.974881446881028</c:v>
                </c:pt>
                <c:pt idx="17314">
                  <c:v>85.980535773712774</c:v>
                </c:pt>
                <c:pt idx="17315">
                  <c:v>85.98618876192549</c:v>
                </c:pt>
                <c:pt idx="17316">
                  <c:v>85.991843088757236</c:v>
                </c:pt>
                <c:pt idx="17317">
                  <c:v>85.997497415588995</c:v>
                </c:pt>
                <c:pt idx="17318">
                  <c:v>86.003150403801698</c:v>
                </c:pt>
                <c:pt idx="17319">
                  <c:v>86.008804730633457</c:v>
                </c:pt>
                <c:pt idx="17320">
                  <c:v>86.014464411941375</c:v>
                </c:pt>
                <c:pt idx="17321">
                  <c:v>86.020117400154092</c:v>
                </c:pt>
                <c:pt idx="17322">
                  <c:v>86.025771726985838</c:v>
                </c:pt>
                <c:pt idx="17323">
                  <c:v>86.031426053817597</c:v>
                </c:pt>
                <c:pt idx="17324">
                  <c:v>86.0370790420303</c:v>
                </c:pt>
                <c:pt idx="17325">
                  <c:v>86.042733368862059</c:v>
                </c:pt>
                <c:pt idx="17326">
                  <c:v>86.048387695693805</c:v>
                </c:pt>
                <c:pt idx="17327">
                  <c:v>86.054040683906521</c:v>
                </c:pt>
                <c:pt idx="17328">
                  <c:v>86.059695010738267</c:v>
                </c:pt>
                <c:pt idx="17329">
                  <c:v>86.065349337570026</c:v>
                </c:pt>
                <c:pt idx="17330">
                  <c:v>86.071002325782729</c:v>
                </c:pt>
                <c:pt idx="17331">
                  <c:v>86.076656652614489</c:v>
                </c:pt>
                <c:pt idx="17332">
                  <c:v>86.082316333922407</c:v>
                </c:pt>
                <c:pt idx="17333">
                  <c:v>86.087970660754152</c:v>
                </c:pt>
                <c:pt idx="17334">
                  <c:v>86.093623648966869</c:v>
                </c:pt>
                <c:pt idx="17335">
                  <c:v>86.099277975798614</c:v>
                </c:pt>
                <c:pt idx="17336">
                  <c:v>86.104932302630374</c:v>
                </c:pt>
                <c:pt idx="17337">
                  <c:v>86.11058529084309</c:v>
                </c:pt>
                <c:pt idx="17338">
                  <c:v>86.116239617674836</c:v>
                </c:pt>
                <c:pt idx="17339">
                  <c:v>86.121893944506581</c:v>
                </c:pt>
                <c:pt idx="17340">
                  <c:v>86.127546932719298</c:v>
                </c:pt>
                <c:pt idx="17341">
                  <c:v>86.133201259551058</c:v>
                </c:pt>
                <c:pt idx="17342">
                  <c:v>86.138855586382803</c:v>
                </c:pt>
                <c:pt idx="17343">
                  <c:v>86.14450857459552</c:v>
                </c:pt>
                <c:pt idx="17344">
                  <c:v>86.150162901427265</c:v>
                </c:pt>
                <c:pt idx="17345">
                  <c:v>86.155822582735183</c:v>
                </c:pt>
                <c:pt idx="17346">
                  <c:v>86.1614755709479</c:v>
                </c:pt>
                <c:pt idx="17347">
                  <c:v>86.167129897779645</c:v>
                </c:pt>
                <c:pt idx="17348">
                  <c:v>86.172784224611405</c:v>
                </c:pt>
                <c:pt idx="17349">
                  <c:v>86.178437212824107</c:v>
                </c:pt>
                <c:pt idx="17350">
                  <c:v>86.184091539655867</c:v>
                </c:pt>
                <c:pt idx="17351">
                  <c:v>86.189745866487613</c:v>
                </c:pt>
                <c:pt idx="17352">
                  <c:v>86.195398854700329</c:v>
                </c:pt>
                <c:pt idx="17353">
                  <c:v>86.201053181532075</c:v>
                </c:pt>
                <c:pt idx="17354">
                  <c:v>86.206707508363834</c:v>
                </c:pt>
                <c:pt idx="17355">
                  <c:v>86.212360496576537</c:v>
                </c:pt>
                <c:pt idx="17356">
                  <c:v>86.271688502145921</c:v>
                </c:pt>
                <c:pt idx="17357">
                  <c:v>86.241812594278898</c:v>
                </c:pt>
                <c:pt idx="17358">
                  <c:v>86.290868349785399</c:v>
                </c:pt>
                <c:pt idx="17359">
                  <c:v>86.244200327610869</c:v>
                </c:pt>
                <c:pt idx="17360">
                  <c:v>86.246672261263413</c:v>
                </c:pt>
                <c:pt idx="17361">
                  <c:v>86.234500067477342</c:v>
                </c:pt>
                <c:pt idx="17362">
                  <c:v>86.200952426323326</c:v>
                </c:pt>
                <c:pt idx="17363">
                  <c:v>86.241762823837902</c:v>
                </c:pt>
                <c:pt idx="17364">
                  <c:v>86.249695000000003</c:v>
                </c:pt>
                <c:pt idx="17365">
                  <c:v>86.236302812515888</c:v>
                </c:pt>
                <c:pt idx="17366">
                  <c:v>86.220761988358504</c:v>
                </c:pt>
                <c:pt idx="17367">
                  <c:v>86.205221164201106</c:v>
                </c:pt>
                <c:pt idx="17368">
                  <c:v>86.189684019216102</c:v>
                </c:pt>
                <c:pt idx="17369">
                  <c:v>86.181048695278974</c:v>
                </c:pt>
                <c:pt idx="17370">
                  <c:v>86.207032055780701</c:v>
                </c:pt>
                <c:pt idx="17371">
                  <c:v>86.237709769194083</c:v>
                </c:pt>
                <c:pt idx="17372">
                  <c:v>86.18716518931808</c:v>
                </c:pt>
                <c:pt idx="17373">
                  <c:v>86.163484669606675</c:v>
                </c:pt>
                <c:pt idx="17374">
                  <c:v>86.177322000000004</c:v>
                </c:pt>
                <c:pt idx="17375">
                  <c:v>86.181825090128754</c:v>
                </c:pt>
                <c:pt idx="17376">
                  <c:v>86.190780615017886</c:v>
                </c:pt>
                <c:pt idx="17377">
                  <c:v>86.177211473105828</c:v>
                </c:pt>
                <c:pt idx="17378">
                  <c:v>86.176787820110349</c:v>
                </c:pt>
                <c:pt idx="17379">
                  <c:v>86.176364167114855</c:v>
                </c:pt>
                <c:pt idx="17380">
                  <c:v>86.175940614416021</c:v>
                </c:pt>
                <c:pt idx="17381">
                  <c:v>86.175516961420541</c:v>
                </c:pt>
                <c:pt idx="17382">
                  <c:v>86.175092907238508</c:v>
                </c:pt>
                <c:pt idx="17383">
                  <c:v>86.174669254243028</c:v>
                </c:pt>
                <c:pt idx="17384">
                  <c:v>86.17424570154418</c:v>
                </c:pt>
                <c:pt idx="17385">
                  <c:v>86.173822048548701</c:v>
                </c:pt>
                <c:pt idx="17386">
                  <c:v>86.173398395553221</c:v>
                </c:pt>
                <c:pt idx="17387">
                  <c:v>86.172974842854373</c:v>
                </c:pt>
                <c:pt idx="17388">
                  <c:v>86.16323072366167</c:v>
                </c:pt>
                <c:pt idx="17389">
                  <c:v>86.16280707066619</c:v>
                </c:pt>
                <c:pt idx="17390">
                  <c:v>86.162383517967342</c:v>
                </c:pt>
                <c:pt idx="17391">
                  <c:v>86.161959864971863</c:v>
                </c:pt>
                <c:pt idx="17392">
                  <c:v>86.161536211976383</c:v>
                </c:pt>
                <c:pt idx="17393">
                  <c:v>86.161112659277535</c:v>
                </c:pt>
                <c:pt idx="17394">
                  <c:v>86.160689006282055</c:v>
                </c:pt>
                <c:pt idx="17395">
                  <c:v>86.160265353286576</c:v>
                </c:pt>
                <c:pt idx="17396">
                  <c:v>86.159841800587728</c:v>
                </c:pt>
                <c:pt idx="17397">
                  <c:v>86.159418147592248</c:v>
                </c:pt>
                <c:pt idx="17398">
                  <c:v>86.190054739628039</c:v>
                </c:pt>
                <c:pt idx="17399">
                  <c:v>86.213500999999994</c:v>
                </c:pt>
                <c:pt idx="17400">
                  <c:v>86.202975314898694</c:v>
                </c:pt>
                <c:pt idx="17401">
                  <c:v>86.206065273724363</c:v>
                </c:pt>
                <c:pt idx="17402">
                  <c:v>86.202722647353369</c:v>
                </c:pt>
                <c:pt idx="17403">
                  <c:v>86.162688163090124</c:v>
                </c:pt>
                <c:pt idx="17404">
                  <c:v>86.185282632419543</c:v>
                </c:pt>
                <c:pt idx="17405">
                  <c:v>86.213500999999994</c:v>
                </c:pt>
                <c:pt idx="17406">
                  <c:v>86.17963849260849</c:v>
                </c:pt>
                <c:pt idx="17407">
                  <c:v>86.159233</c:v>
                </c:pt>
                <c:pt idx="17408">
                  <c:v>86.159233</c:v>
                </c:pt>
                <c:pt idx="17409">
                  <c:v>86.155070891034811</c:v>
                </c:pt>
                <c:pt idx="17410">
                  <c:v>86.145430165911804</c:v>
                </c:pt>
                <c:pt idx="17411">
                  <c:v>86.15040846638054</c:v>
                </c:pt>
                <c:pt idx="17412">
                  <c:v>86.118513090128758</c:v>
                </c:pt>
                <c:pt idx="17413">
                  <c:v>86.123627758998808</c:v>
                </c:pt>
                <c:pt idx="17414">
                  <c:v>86.182114081545066</c:v>
                </c:pt>
                <c:pt idx="17415">
                  <c:v>86.195412000000005</c:v>
                </c:pt>
                <c:pt idx="17416">
                  <c:v>86.190366636471992</c:v>
                </c:pt>
                <c:pt idx="17417">
                  <c:v>86.177322000000004</c:v>
                </c:pt>
                <c:pt idx="17418">
                  <c:v>85.776392321888409</c:v>
                </c:pt>
                <c:pt idx="17419">
                  <c:v>85.762987400572243</c:v>
                </c:pt>
                <c:pt idx="17420">
                  <c:v>85.789401070577014</c:v>
                </c:pt>
                <c:pt idx="17421">
                  <c:v>85.766876334684142</c:v>
                </c:pt>
                <c:pt idx="17422">
                  <c:v>85.741102240343338</c:v>
                </c:pt>
                <c:pt idx="17423">
                  <c:v>85.737458360515021</c:v>
                </c:pt>
                <c:pt idx="17424">
                  <c:v>85.733814480686689</c:v>
                </c:pt>
                <c:pt idx="17425">
                  <c:v>85.730171463519312</c:v>
                </c:pt>
                <c:pt idx="17426">
                  <c:v>85.726527583690981</c:v>
                </c:pt>
                <c:pt idx="17427">
                  <c:v>85.722883703862649</c:v>
                </c:pt>
                <c:pt idx="17428">
                  <c:v>85.719240686695272</c:v>
                </c:pt>
                <c:pt idx="17429">
                  <c:v>85.715596806866941</c:v>
                </c:pt>
                <c:pt idx="17430">
                  <c:v>85.711952927038624</c:v>
                </c:pt>
                <c:pt idx="17431">
                  <c:v>85.708309909871232</c:v>
                </c:pt>
                <c:pt idx="17432">
                  <c:v>85.704662579399141</c:v>
                </c:pt>
                <c:pt idx="17433">
                  <c:v>85.70101869957081</c:v>
                </c:pt>
                <c:pt idx="17434">
                  <c:v>85.697375682403433</c:v>
                </c:pt>
                <c:pt idx="17435">
                  <c:v>85.693731802575101</c:v>
                </c:pt>
                <c:pt idx="17436">
                  <c:v>85.69008792274677</c:v>
                </c:pt>
                <c:pt idx="17437">
                  <c:v>85.686444905579393</c:v>
                </c:pt>
                <c:pt idx="17438">
                  <c:v>85.682801025751061</c:v>
                </c:pt>
                <c:pt idx="17439">
                  <c:v>85.679157145922744</c:v>
                </c:pt>
                <c:pt idx="17440">
                  <c:v>85.675514128755353</c:v>
                </c:pt>
                <c:pt idx="17441">
                  <c:v>85.671870248927036</c:v>
                </c:pt>
                <c:pt idx="17442">
                  <c:v>85.668226369098704</c:v>
                </c:pt>
                <c:pt idx="17443">
                  <c:v>85.664583351931327</c:v>
                </c:pt>
                <c:pt idx="17444">
                  <c:v>85.660939472102996</c:v>
                </c:pt>
                <c:pt idx="17445">
                  <c:v>85.65729214163089</c:v>
                </c:pt>
                <c:pt idx="17446">
                  <c:v>85.653648261802573</c:v>
                </c:pt>
                <c:pt idx="17447">
                  <c:v>85.650005244635182</c:v>
                </c:pt>
                <c:pt idx="17448">
                  <c:v>85.646361364806864</c:v>
                </c:pt>
                <c:pt idx="17449">
                  <c:v>85.642717484978533</c:v>
                </c:pt>
                <c:pt idx="17450">
                  <c:v>85.639074467811156</c:v>
                </c:pt>
                <c:pt idx="17451">
                  <c:v>85.635430587982825</c:v>
                </c:pt>
                <c:pt idx="17452">
                  <c:v>85.631786708154507</c:v>
                </c:pt>
                <c:pt idx="17453">
                  <c:v>85.628143690987116</c:v>
                </c:pt>
                <c:pt idx="17454">
                  <c:v>85.624499811158799</c:v>
                </c:pt>
                <c:pt idx="17455">
                  <c:v>85.620855931330468</c:v>
                </c:pt>
                <c:pt idx="17456">
                  <c:v>85.61721291416309</c:v>
                </c:pt>
                <c:pt idx="17457">
                  <c:v>85.613565583690985</c:v>
                </c:pt>
                <c:pt idx="17458">
                  <c:v>85.609921703862653</c:v>
                </c:pt>
                <c:pt idx="17459">
                  <c:v>85.606278686695276</c:v>
                </c:pt>
                <c:pt idx="17460">
                  <c:v>85.602634806866945</c:v>
                </c:pt>
                <c:pt idx="17461">
                  <c:v>85.598990927038628</c:v>
                </c:pt>
                <c:pt idx="17462">
                  <c:v>85.595347909871236</c:v>
                </c:pt>
                <c:pt idx="17463">
                  <c:v>85.591704030042919</c:v>
                </c:pt>
                <c:pt idx="17464">
                  <c:v>85.588060150214588</c:v>
                </c:pt>
                <c:pt idx="17465">
                  <c:v>85.584417133047211</c:v>
                </c:pt>
                <c:pt idx="17466">
                  <c:v>85.580773253218879</c:v>
                </c:pt>
                <c:pt idx="17467">
                  <c:v>85.577129373390562</c:v>
                </c:pt>
                <c:pt idx="17468">
                  <c:v>85.573486356223171</c:v>
                </c:pt>
                <c:pt idx="17469">
                  <c:v>85.569842476394854</c:v>
                </c:pt>
                <c:pt idx="17470">
                  <c:v>85.566195145922748</c:v>
                </c:pt>
                <c:pt idx="17471">
                  <c:v>85.562551266094417</c:v>
                </c:pt>
                <c:pt idx="17472">
                  <c:v>85.55890824892704</c:v>
                </c:pt>
                <c:pt idx="17473">
                  <c:v>85.555264369098708</c:v>
                </c:pt>
                <c:pt idx="17474">
                  <c:v>85.551620489270391</c:v>
                </c:pt>
                <c:pt idx="17475">
                  <c:v>85.547977472103</c:v>
                </c:pt>
                <c:pt idx="17476">
                  <c:v>85.544333592274683</c:v>
                </c:pt>
                <c:pt idx="17477">
                  <c:v>85.526753525274202</c:v>
                </c:pt>
                <c:pt idx="17478">
                  <c:v>85.578714871244628</c:v>
                </c:pt>
                <c:pt idx="17479">
                  <c:v>85.527339641239564</c:v>
                </c:pt>
                <c:pt idx="17480">
                  <c:v>85.543792279370081</c:v>
                </c:pt>
                <c:pt idx="17481">
                  <c:v>85.579695588976378</c:v>
                </c:pt>
                <c:pt idx="17482">
                  <c:v>85.562284477644837</c:v>
                </c:pt>
                <c:pt idx="17483">
                  <c:v>85.562471653314262</c:v>
                </c:pt>
                <c:pt idx="17484">
                  <c:v>85.597968188841193</c:v>
                </c:pt>
                <c:pt idx="17485">
                  <c:v>85.562143893467123</c:v>
                </c:pt>
                <c:pt idx="17486">
                  <c:v>85.556506536384859</c:v>
                </c:pt>
                <c:pt idx="17487">
                  <c:v>85.550870513904187</c:v>
                </c:pt>
                <c:pt idx="17488">
                  <c:v>85.545233156821936</c:v>
                </c:pt>
                <c:pt idx="17489">
                  <c:v>85.539595799739686</c:v>
                </c:pt>
                <c:pt idx="17490">
                  <c:v>85.533959777259</c:v>
                </c:pt>
                <c:pt idx="17491">
                  <c:v>85.52832242017675</c:v>
                </c:pt>
                <c:pt idx="17492">
                  <c:v>85.522685063094499</c:v>
                </c:pt>
                <c:pt idx="17493">
                  <c:v>85.517049040613827</c:v>
                </c:pt>
                <c:pt idx="17494">
                  <c:v>85.511411683531563</c:v>
                </c:pt>
                <c:pt idx="17495">
                  <c:v>85.505768988042988</c:v>
                </c:pt>
                <c:pt idx="17496">
                  <c:v>85.500131630960723</c:v>
                </c:pt>
                <c:pt idx="17497">
                  <c:v>85.494495608480051</c:v>
                </c:pt>
                <c:pt idx="17498">
                  <c:v>85.488858251397801</c:v>
                </c:pt>
                <c:pt idx="17499">
                  <c:v>85.483220894315551</c:v>
                </c:pt>
                <c:pt idx="17500">
                  <c:v>85.477584871834878</c:v>
                </c:pt>
                <c:pt idx="17501">
                  <c:v>85.471947514752614</c:v>
                </c:pt>
                <c:pt idx="17502">
                  <c:v>85.466310157670364</c:v>
                </c:pt>
                <c:pt idx="17503">
                  <c:v>85.460674135189691</c:v>
                </c:pt>
                <c:pt idx="17504">
                  <c:v>85.455036778107427</c:v>
                </c:pt>
                <c:pt idx="17505">
                  <c:v>85.449399421025177</c:v>
                </c:pt>
                <c:pt idx="17506">
                  <c:v>85.443763398544505</c:v>
                </c:pt>
                <c:pt idx="17507">
                  <c:v>85.438120703055915</c:v>
                </c:pt>
                <c:pt idx="17508">
                  <c:v>85.432483345973665</c:v>
                </c:pt>
                <c:pt idx="17509">
                  <c:v>85.426847323492993</c:v>
                </c:pt>
                <c:pt idx="17510">
                  <c:v>85.421209966410743</c:v>
                </c:pt>
                <c:pt idx="17511">
                  <c:v>85.415572609328478</c:v>
                </c:pt>
                <c:pt idx="17512">
                  <c:v>85.409936586847806</c:v>
                </c:pt>
                <c:pt idx="17513">
                  <c:v>85.404299229765556</c:v>
                </c:pt>
                <c:pt idx="17514">
                  <c:v>85.398661872683292</c:v>
                </c:pt>
                <c:pt idx="17515">
                  <c:v>85.393025850202619</c:v>
                </c:pt>
                <c:pt idx="17516">
                  <c:v>85.387388493120369</c:v>
                </c:pt>
                <c:pt idx="17517">
                  <c:v>85.381751136038119</c:v>
                </c:pt>
                <c:pt idx="17518">
                  <c:v>85.376115113557447</c:v>
                </c:pt>
                <c:pt idx="17519">
                  <c:v>85.370477756475182</c:v>
                </c:pt>
                <c:pt idx="17520">
                  <c:v>85.364835060986607</c:v>
                </c:pt>
                <c:pt idx="17521">
                  <c:v>85.359197703904343</c:v>
                </c:pt>
                <c:pt idx="17522">
                  <c:v>85.35356168142367</c:v>
                </c:pt>
                <c:pt idx="17523">
                  <c:v>85.34792432434142</c:v>
                </c:pt>
                <c:pt idx="17524">
                  <c:v>85.342286967259156</c:v>
                </c:pt>
                <c:pt idx="17525">
                  <c:v>85.336650944778484</c:v>
                </c:pt>
                <c:pt idx="17526">
                  <c:v>85.331013587696233</c:v>
                </c:pt>
                <c:pt idx="17527">
                  <c:v>85.325376230613983</c:v>
                </c:pt>
                <c:pt idx="17528">
                  <c:v>85.319740208133311</c:v>
                </c:pt>
                <c:pt idx="17529">
                  <c:v>85.314102851051047</c:v>
                </c:pt>
                <c:pt idx="17530">
                  <c:v>85.307277496781879</c:v>
                </c:pt>
                <c:pt idx="17531">
                  <c:v>85.290908999999999</c:v>
                </c:pt>
                <c:pt idx="17532">
                  <c:v>85.290908999999999</c:v>
                </c:pt>
                <c:pt idx="17533">
                  <c:v>85.278205501549465</c:v>
                </c:pt>
                <c:pt idx="17534">
                  <c:v>85.193565654506429</c:v>
                </c:pt>
                <c:pt idx="17535">
                  <c:v>85.270451995708157</c:v>
                </c:pt>
                <c:pt idx="17536">
                  <c:v>85.24723806580829</c:v>
                </c:pt>
                <c:pt idx="17537">
                  <c:v>85.20832730250298</c:v>
                </c:pt>
                <c:pt idx="17538">
                  <c:v>85.257477575107288</c:v>
                </c:pt>
                <c:pt idx="17539">
                  <c:v>85.272359617807538</c:v>
                </c:pt>
                <c:pt idx="17540">
                  <c:v>85.269444784226181</c:v>
                </c:pt>
                <c:pt idx="17541">
                  <c:v>85.266529260416661</c:v>
                </c:pt>
                <c:pt idx="17542">
                  <c:v>85.263613736607141</c:v>
                </c:pt>
                <c:pt idx="17543">
                  <c:v>85.260698903025798</c:v>
                </c:pt>
                <c:pt idx="17544">
                  <c:v>85.257783379216264</c:v>
                </c:pt>
                <c:pt idx="17545">
                  <c:v>85.25486509449405</c:v>
                </c:pt>
                <c:pt idx="17546">
                  <c:v>85.25194957068453</c:v>
                </c:pt>
                <c:pt idx="17547">
                  <c:v>85.249034737103173</c:v>
                </c:pt>
                <c:pt idx="17548">
                  <c:v>85.246119213293653</c:v>
                </c:pt>
                <c:pt idx="17549">
                  <c:v>85.243203689484133</c:v>
                </c:pt>
                <c:pt idx="17550">
                  <c:v>85.240288855902776</c:v>
                </c:pt>
                <c:pt idx="17551">
                  <c:v>85.237373332093256</c:v>
                </c:pt>
                <c:pt idx="17552">
                  <c:v>85.223002023361147</c:v>
                </c:pt>
                <c:pt idx="17553">
                  <c:v>85.218552000000003</c:v>
                </c:pt>
                <c:pt idx="17554">
                  <c:v>85.218552000000003</c:v>
                </c:pt>
                <c:pt idx="17555">
                  <c:v>85.232570435995243</c:v>
                </c:pt>
                <c:pt idx="17556">
                  <c:v>85.165926714592274</c:v>
                </c:pt>
                <c:pt idx="17557">
                  <c:v>85.174773167143542</c:v>
                </c:pt>
                <c:pt idx="17558">
                  <c:v>85.167954419408673</c:v>
                </c:pt>
                <c:pt idx="17559">
                  <c:v>85.207905381644821</c:v>
                </c:pt>
                <c:pt idx="17560">
                  <c:v>85.24788947687172</c:v>
                </c:pt>
                <c:pt idx="17561">
                  <c:v>85.239931869575585</c:v>
                </c:pt>
                <c:pt idx="17562">
                  <c:v>85.251560651966628</c:v>
                </c:pt>
                <c:pt idx="17563">
                  <c:v>85.254729999999995</c:v>
                </c:pt>
                <c:pt idx="17564">
                  <c:v>85.257925104690557</c:v>
                </c:pt>
                <c:pt idx="17565">
                  <c:v>85.261759411910859</c:v>
                </c:pt>
                <c:pt idx="17566">
                  <c:v>85.265594627089285</c:v>
                </c:pt>
                <c:pt idx="17567">
                  <c:v>85.269429842267726</c:v>
                </c:pt>
                <c:pt idx="17568">
                  <c:v>85.273264149488028</c:v>
                </c:pt>
                <c:pt idx="17569">
                  <c:v>85.38095657939914</c:v>
                </c:pt>
                <c:pt idx="17570">
                  <c:v>85.363592132843792</c:v>
                </c:pt>
                <c:pt idx="17571">
                  <c:v>85.374525348178523</c:v>
                </c:pt>
                <c:pt idx="17572">
                  <c:v>85.385455975157342</c:v>
                </c:pt>
                <c:pt idx="17573">
                  <c:v>85.396389190492073</c:v>
                </c:pt>
                <c:pt idx="17574">
                  <c:v>85.407332759250423</c:v>
                </c:pt>
                <c:pt idx="17575">
                  <c:v>85.416354280638998</c:v>
                </c:pt>
                <c:pt idx="17576">
                  <c:v>85.39418082526818</c:v>
                </c:pt>
                <c:pt idx="17577">
                  <c:v>85.332867866714366</c:v>
                </c:pt>
                <c:pt idx="17578">
                  <c:v>85.402608538388179</c:v>
                </c:pt>
                <c:pt idx="17579">
                  <c:v>85.437337442060084</c:v>
                </c:pt>
                <c:pt idx="17580">
                  <c:v>85.421089923404253</c:v>
                </c:pt>
                <c:pt idx="17581">
                  <c:v>85.417548999999994</c:v>
                </c:pt>
                <c:pt idx="17582">
                  <c:v>85.327320210526324</c:v>
                </c:pt>
                <c:pt idx="17583">
                  <c:v>85.417956924295297</c:v>
                </c:pt>
                <c:pt idx="17584">
                  <c:v>85.363878502662317</c:v>
                </c:pt>
                <c:pt idx="17585">
                  <c:v>85.400318097671459</c:v>
                </c:pt>
                <c:pt idx="17586">
                  <c:v>85.436792199872841</c:v>
                </c:pt>
                <c:pt idx="17587">
                  <c:v>85.470402612395716</c:v>
                </c:pt>
                <c:pt idx="17588">
                  <c:v>85.438122371959935</c:v>
                </c:pt>
                <c:pt idx="17589">
                  <c:v>85.487990998569387</c:v>
                </c:pt>
                <c:pt idx="17590">
                  <c:v>85.452641306317048</c:v>
                </c:pt>
                <c:pt idx="17591">
                  <c:v>85.434430341440148</c:v>
                </c:pt>
                <c:pt idx="17592">
                  <c:v>85.421560225560313</c:v>
                </c:pt>
                <c:pt idx="17593">
                  <c:v>85.4688847330155</c:v>
                </c:pt>
                <c:pt idx="17594">
                  <c:v>85.437225296137342</c:v>
                </c:pt>
                <c:pt idx="17595">
                  <c:v>85.446861503576542</c:v>
                </c:pt>
                <c:pt idx="17596">
                  <c:v>85.384139658481345</c:v>
                </c:pt>
                <c:pt idx="17597">
                  <c:v>85.411457520085833</c:v>
                </c:pt>
                <c:pt idx="17598">
                  <c:v>85.437734266094424</c:v>
                </c:pt>
                <c:pt idx="17599">
                  <c:v>85.449242287076771</c:v>
                </c:pt>
                <c:pt idx="17600">
                  <c:v>85.419920620977351</c:v>
                </c:pt>
                <c:pt idx="17601">
                  <c:v>85.430652095374342</c:v>
                </c:pt>
                <c:pt idx="17602">
                  <c:v>85.409949522174543</c:v>
                </c:pt>
                <c:pt idx="17603">
                  <c:v>85.463563606912999</c:v>
                </c:pt>
                <c:pt idx="17604">
                  <c:v>85.417548999999994</c:v>
                </c:pt>
                <c:pt idx="17605">
                  <c:v>85.417548999999994</c:v>
                </c:pt>
                <c:pt idx="17606">
                  <c:v>85.417548999999994</c:v>
                </c:pt>
                <c:pt idx="17607">
                  <c:v>85.416327825150987</c:v>
                </c:pt>
                <c:pt idx="17608">
                  <c:v>85.409495715797107</c:v>
                </c:pt>
                <c:pt idx="17609">
                  <c:v>85.402665223893337</c:v>
                </c:pt>
                <c:pt idx="17610">
                  <c:v>85.395833114539457</c:v>
                </c:pt>
                <c:pt idx="17611">
                  <c:v>85.388994535385038</c:v>
                </c:pt>
                <c:pt idx="17612">
                  <c:v>85.382162426031144</c:v>
                </c:pt>
                <c:pt idx="17613">
                  <c:v>85.375331934127388</c:v>
                </c:pt>
                <c:pt idx="17614">
                  <c:v>85.368499824773494</c:v>
                </c:pt>
                <c:pt idx="17615">
                  <c:v>85.361667715419614</c:v>
                </c:pt>
                <c:pt idx="17616">
                  <c:v>85.354837223515844</c:v>
                </c:pt>
                <c:pt idx="17617">
                  <c:v>85.348005114161964</c:v>
                </c:pt>
                <c:pt idx="17618">
                  <c:v>85.34117300480807</c:v>
                </c:pt>
                <c:pt idx="17619">
                  <c:v>85.334342512904314</c:v>
                </c:pt>
                <c:pt idx="17620">
                  <c:v>85.32751040355042</c:v>
                </c:pt>
                <c:pt idx="17621">
                  <c:v>85.320678294196526</c:v>
                </c:pt>
                <c:pt idx="17622">
                  <c:v>85.31384780229277</c:v>
                </c:pt>
                <c:pt idx="17623">
                  <c:v>85.307015692938876</c:v>
                </c:pt>
                <c:pt idx="17624">
                  <c:v>85.300177113784471</c:v>
                </c:pt>
                <c:pt idx="17625">
                  <c:v>85.293345004430577</c:v>
                </c:pt>
                <c:pt idx="17626">
                  <c:v>85.286514512526821</c:v>
                </c:pt>
                <c:pt idx="17627">
                  <c:v>85.279682403172927</c:v>
                </c:pt>
                <c:pt idx="17628">
                  <c:v>85.272851911269171</c:v>
                </c:pt>
                <c:pt idx="17629">
                  <c:v>85.266019801915277</c:v>
                </c:pt>
                <c:pt idx="17630">
                  <c:v>85.259187692561383</c:v>
                </c:pt>
                <c:pt idx="17631">
                  <c:v>85.242075463519313</c:v>
                </c:pt>
                <c:pt idx="17632">
                  <c:v>85.231465320457801</c:v>
                </c:pt>
                <c:pt idx="17633">
                  <c:v>85.241561035518473</c:v>
                </c:pt>
                <c:pt idx="17634">
                  <c:v>85.231965636146882</c:v>
                </c:pt>
                <c:pt idx="17635">
                  <c:v>85.254729999999995</c:v>
                </c:pt>
                <c:pt idx="17636">
                  <c:v>85.2477488102503</c:v>
                </c:pt>
                <c:pt idx="17637">
                  <c:v>85.257965192656172</c:v>
                </c:pt>
                <c:pt idx="17638">
                  <c:v>85.283675987839771</c:v>
                </c:pt>
                <c:pt idx="17639">
                  <c:v>85.272819999999996</c:v>
                </c:pt>
                <c:pt idx="17640">
                  <c:v>85.272819999999996</c:v>
                </c:pt>
                <c:pt idx="17641">
                  <c:v>85.272819999999996</c:v>
                </c:pt>
                <c:pt idx="17642">
                  <c:v>85.272819999999996</c:v>
                </c:pt>
                <c:pt idx="17643">
                  <c:v>85.272819999999996</c:v>
                </c:pt>
                <c:pt idx="17644">
                  <c:v>85.272819999999996</c:v>
                </c:pt>
                <c:pt idx="17645">
                  <c:v>85.272819999999996</c:v>
                </c:pt>
                <c:pt idx="17646">
                  <c:v>85.272819999999996</c:v>
                </c:pt>
                <c:pt idx="17647">
                  <c:v>85.237296604196473</c:v>
                </c:pt>
                <c:pt idx="17648">
                  <c:v>85.235209807377771</c:v>
                </c:pt>
                <c:pt idx="17649">
                  <c:v>85.233751012197743</c:v>
                </c:pt>
                <c:pt idx="17650">
                  <c:v>85.232293942177577</c:v>
                </c:pt>
                <c:pt idx="17651">
                  <c:v>85.230836527125433</c:v>
                </c:pt>
                <c:pt idx="17652">
                  <c:v>85.229379112073289</c:v>
                </c:pt>
                <c:pt idx="17653">
                  <c:v>85.227922042053109</c:v>
                </c:pt>
                <c:pt idx="17654">
                  <c:v>85.226464627000979</c:v>
                </c:pt>
                <c:pt idx="17655">
                  <c:v>85.225007211948835</c:v>
                </c:pt>
                <c:pt idx="17656">
                  <c:v>85.223550141928655</c:v>
                </c:pt>
                <c:pt idx="17657">
                  <c:v>85.222092726876511</c:v>
                </c:pt>
                <c:pt idx="17658">
                  <c:v>85.220635311824367</c:v>
                </c:pt>
                <c:pt idx="17659">
                  <c:v>85.219178241804201</c:v>
                </c:pt>
                <c:pt idx="17660">
                  <c:v>85.217720826752057</c:v>
                </c:pt>
                <c:pt idx="17661">
                  <c:v>85.216262031572029</c:v>
                </c:pt>
                <c:pt idx="17662">
                  <c:v>85.214804616519885</c:v>
                </c:pt>
                <c:pt idx="17663">
                  <c:v>85.213347546499705</c:v>
                </c:pt>
                <c:pt idx="17664">
                  <c:v>85.211890131447561</c:v>
                </c:pt>
                <c:pt idx="17665">
                  <c:v>85.210432716395417</c:v>
                </c:pt>
                <c:pt idx="17666">
                  <c:v>85.208975646375251</c:v>
                </c:pt>
                <c:pt idx="17667">
                  <c:v>85.207518231323107</c:v>
                </c:pt>
                <c:pt idx="17668">
                  <c:v>85.206060816270963</c:v>
                </c:pt>
                <c:pt idx="17669">
                  <c:v>85.204603746250797</c:v>
                </c:pt>
                <c:pt idx="17670">
                  <c:v>85.203146331198653</c:v>
                </c:pt>
                <c:pt idx="17671">
                  <c:v>85.201688916146509</c:v>
                </c:pt>
                <c:pt idx="17672">
                  <c:v>85.200231846126343</c:v>
                </c:pt>
                <c:pt idx="17673">
                  <c:v>85.198774431074199</c:v>
                </c:pt>
                <c:pt idx="17674">
                  <c:v>85.197315635894157</c:v>
                </c:pt>
                <c:pt idx="17675">
                  <c:v>85.195858565873991</c:v>
                </c:pt>
                <c:pt idx="17676">
                  <c:v>85.194401150821847</c:v>
                </c:pt>
                <c:pt idx="17677">
                  <c:v>85.192943735769703</c:v>
                </c:pt>
                <c:pt idx="17678">
                  <c:v>85.191486665749537</c:v>
                </c:pt>
                <c:pt idx="17679">
                  <c:v>85.190029250697393</c:v>
                </c:pt>
                <c:pt idx="17680">
                  <c:v>85.188571835645249</c:v>
                </c:pt>
                <c:pt idx="17681">
                  <c:v>85.187114765625068</c:v>
                </c:pt>
                <c:pt idx="17682">
                  <c:v>85.185657350572924</c:v>
                </c:pt>
                <c:pt idx="17683">
                  <c:v>85.18419993552078</c:v>
                </c:pt>
                <c:pt idx="17684">
                  <c:v>85.182742865500614</c:v>
                </c:pt>
                <c:pt idx="17685">
                  <c:v>85.18128545044847</c:v>
                </c:pt>
                <c:pt idx="17686">
                  <c:v>85.179826655268442</c:v>
                </c:pt>
                <c:pt idx="17687">
                  <c:v>85.178369240216298</c:v>
                </c:pt>
                <c:pt idx="17688">
                  <c:v>85.176912170196118</c:v>
                </c:pt>
                <c:pt idx="17689">
                  <c:v>85.175454755143974</c:v>
                </c:pt>
                <c:pt idx="17690">
                  <c:v>85.17399734009183</c:v>
                </c:pt>
                <c:pt idx="17691">
                  <c:v>85.172540270071664</c:v>
                </c:pt>
                <c:pt idx="17692">
                  <c:v>85.17108285501952</c:v>
                </c:pt>
                <c:pt idx="17693">
                  <c:v>85.169625439967376</c:v>
                </c:pt>
                <c:pt idx="17694">
                  <c:v>85.16816836994721</c:v>
                </c:pt>
                <c:pt idx="17695">
                  <c:v>85.166710954895066</c:v>
                </c:pt>
                <c:pt idx="17696">
                  <c:v>85.165253539842922</c:v>
                </c:pt>
                <c:pt idx="17697">
                  <c:v>85.146022346272915</c:v>
                </c:pt>
                <c:pt idx="17698">
                  <c:v>85.103808324749636</c:v>
                </c:pt>
                <c:pt idx="17699">
                  <c:v>85.110981304534604</c:v>
                </c:pt>
                <c:pt idx="17700">
                  <c:v>85.178650541487841</c:v>
                </c:pt>
                <c:pt idx="17701">
                  <c:v>85.230028326744474</c:v>
                </c:pt>
                <c:pt idx="17702">
                  <c:v>85.198347207637227</c:v>
                </c:pt>
                <c:pt idx="17703">
                  <c:v>85.164283999999995</c:v>
                </c:pt>
                <c:pt idx="17704">
                  <c:v>85.178267542271968</c:v>
                </c:pt>
                <c:pt idx="17705">
                  <c:v>85.200462000000002</c:v>
                </c:pt>
                <c:pt idx="17706">
                  <c:v>85.203069667212503</c:v>
                </c:pt>
                <c:pt idx="17707">
                  <c:v>85.209637816470462</c:v>
                </c:pt>
                <c:pt idx="17708">
                  <c:v>85.216205965728435</c:v>
                </c:pt>
                <c:pt idx="17709">
                  <c:v>85.222772560026826</c:v>
                </c:pt>
                <c:pt idx="17710">
                  <c:v>85.229340709284784</c:v>
                </c:pt>
                <c:pt idx="17711">
                  <c:v>85.235915078381069</c:v>
                </c:pt>
                <c:pt idx="17712">
                  <c:v>85.242483227639028</c:v>
                </c:pt>
                <c:pt idx="17713">
                  <c:v>85.249049821937419</c:v>
                </c:pt>
                <c:pt idx="17714">
                  <c:v>85.255617971195377</c:v>
                </c:pt>
                <c:pt idx="17715">
                  <c:v>85.26218612045335</c:v>
                </c:pt>
                <c:pt idx="17716">
                  <c:v>85.268752714751727</c:v>
                </c:pt>
                <c:pt idx="17717">
                  <c:v>85.2753208640097</c:v>
                </c:pt>
                <c:pt idx="17718">
                  <c:v>85.281889013267659</c:v>
                </c:pt>
                <c:pt idx="17719">
                  <c:v>85.28845560756605</c:v>
                </c:pt>
                <c:pt idx="17720">
                  <c:v>85.295023756824023</c:v>
                </c:pt>
                <c:pt idx="17721">
                  <c:v>85.301591906081981</c:v>
                </c:pt>
                <c:pt idx="17722">
                  <c:v>85.308158500380372</c:v>
                </c:pt>
                <c:pt idx="17723">
                  <c:v>85.314726649638331</c:v>
                </c:pt>
                <c:pt idx="17724">
                  <c:v>85.321301018734616</c:v>
                </c:pt>
                <c:pt idx="17725">
                  <c:v>85.327867613032993</c:v>
                </c:pt>
                <c:pt idx="17726">
                  <c:v>85.334435762290965</c:v>
                </c:pt>
                <c:pt idx="17727">
                  <c:v>85.341003911548924</c:v>
                </c:pt>
                <c:pt idx="17728">
                  <c:v>85.347570505847315</c:v>
                </c:pt>
                <c:pt idx="17729">
                  <c:v>85.354138655105274</c:v>
                </c:pt>
                <c:pt idx="17730">
                  <c:v>85.360706804363247</c:v>
                </c:pt>
                <c:pt idx="17731">
                  <c:v>85.367273398661638</c:v>
                </c:pt>
                <c:pt idx="17732">
                  <c:v>85.373841547919596</c:v>
                </c:pt>
                <c:pt idx="17733">
                  <c:v>85.380409697177569</c:v>
                </c:pt>
                <c:pt idx="17734">
                  <c:v>85.386976291475946</c:v>
                </c:pt>
                <c:pt idx="17735">
                  <c:v>85.393544440733919</c:v>
                </c:pt>
                <c:pt idx="17736">
                  <c:v>85.40011880983019</c:v>
                </c:pt>
                <c:pt idx="17737">
                  <c:v>85.406686959088162</c:v>
                </c:pt>
                <c:pt idx="17738">
                  <c:v>85.413253553386539</c:v>
                </c:pt>
                <c:pt idx="17739">
                  <c:v>85.419821702644512</c:v>
                </c:pt>
                <c:pt idx="17740">
                  <c:v>85.426389851902471</c:v>
                </c:pt>
                <c:pt idx="17741">
                  <c:v>85.432956446200862</c:v>
                </c:pt>
                <c:pt idx="17742">
                  <c:v>85.439524595458835</c:v>
                </c:pt>
                <c:pt idx="17743">
                  <c:v>85.446092744716793</c:v>
                </c:pt>
                <c:pt idx="17744">
                  <c:v>85.452659339015185</c:v>
                </c:pt>
                <c:pt idx="17745">
                  <c:v>85.459227488273143</c:v>
                </c:pt>
                <c:pt idx="17746">
                  <c:v>85.465795637531116</c:v>
                </c:pt>
                <c:pt idx="17747">
                  <c:v>85.505207642998059</c:v>
                </c:pt>
                <c:pt idx="17748">
                  <c:v>85.51177423729645</c:v>
                </c:pt>
                <c:pt idx="17749">
                  <c:v>85.518342386554409</c:v>
                </c:pt>
                <c:pt idx="17750">
                  <c:v>85.524910535812381</c:v>
                </c:pt>
                <c:pt idx="17751">
                  <c:v>85.531477130110758</c:v>
                </c:pt>
                <c:pt idx="17752">
                  <c:v>85.538045279368731</c:v>
                </c:pt>
                <c:pt idx="17753">
                  <c:v>85.54461342862669</c:v>
                </c:pt>
                <c:pt idx="17754">
                  <c:v>85.551180022925081</c:v>
                </c:pt>
                <c:pt idx="17755">
                  <c:v>85.55774817218304</c:v>
                </c:pt>
                <c:pt idx="17756">
                  <c:v>85.550794087982837</c:v>
                </c:pt>
                <c:pt idx="17757">
                  <c:v>85.543667103004282</c:v>
                </c:pt>
                <c:pt idx="17758">
                  <c:v>85.562391989272939</c:v>
                </c:pt>
                <c:pt idx="17759">
                  <c:v>85.526084999999995</c:v>
                </c:pt>
                <c:pt idx="17760">
                  <c:v>85.538564598712441</c:v>
                </c:pt>
                <c:pt idx="17761">
                  <c:v>85.574988171673823</c:v>
                </c:pt>
                <c:pt idx="17762">
                  <c:v>85.598433999999997</c:v>
                </c:pt>
                <c:pt idx="17763">
                  <c:v>85.585192886504529</c:v>
                </c:pt>
                <c:pt idx="17764">
                  <c:v>85.555512974725801</c:v>
                </c:pt>
                <c:pt idx="17765">
                  <c:v>85.543576324340847</c:v>
                </c:pt>
                <c:pt idx="17766">
                  <c:v>85.541992521339438</c:v>
                </c:pt>
                <c:pt idx="17767">
                  <c:v>85.540409093291387</c:v>
                </c:pt>
                <c:pt idx="17768">
                  <c:v>85.538825290289978</c:v>
                </c:pt>
                <c:pt idx="17769">
                  <c:v>85.537239987475118</c:v>
                </c:pt>
                <c:pt idx="17770">
                  <c:v>85.535656559427082</c:v>
                </c:pt>
                <c:pt idx="17771">
                  <c:v>85.534072756425672</c:v>
                </c:pt>
                <c:pt idx="17772">
                  <c:v>85.532488953424263</c:v>
                </c:pt>
                <c:pt idx="17773">
                  <c:v>85.530905525376212</c:v>
                </c:pt>
                <c:pt idx="17774">
                  <c:v>85.529321722374803</c:v>
                </c:pt>
                <c:pt idx="17775">
                  <c:v>85.527737919373394</c:v>
                </c:pt>
                <c:pt idx="17776">
                  <c:v>85.526154491325343</c:v>
                </c:pt>
                <c:pt idx="17777">
                  <c:v>85.524570688323934</c:v>
                </c:pt>
                <c:pt idx="17778">
                  <c:v>85.522986885322524</c:v>
                </c:pt>
                <c:pt idx="17779">
                  <c:v>85.521403457274474</c:v>
                </c:pt>
                <c:pt idx="17780">
                  <c:v>85.519819654273064</c:v>
                </c:pt>
                <c:pt idx="17781">
                  <c:v>85.518234351458219</c:v>
                </c:pt>
                <c:pt idx="17782">
                  <c:v>85.516650548456809</c:v>
                </c:pt>
                <c:pt idx="17783">
                  <c:v>85.515067120408759</c:v>
                </c:pt>
                <c:pt idx="17784">
                  <c:v>85.513483317407349</c:v>
                </c:pt>
                <c:pt idx="17785">
                  <c:v>85.51189951440594</c:v>
                </c:pt>
                <c:pt idx="17786">
                  <c:v>85.510316086357889</c:v>
                </c:pt>
                <c:pt idx="17787">
                  <c:v>85.50873228335648</c:v>
                </c:pt>
                <c:pt idx="17788">
                  <c:v>85.50714848035507</c:v>
                </c:pt>
                <c:pt idx="17789">
                  <c:v>85.50556505230702</c:v>
                </c:pt>
                <c:pt idx="17790">
                  <c:v>85.50398124930561</c:v>
                </c:pt>
                <c:pt idx="17791">
                  <c:v>85.502397446304201</c:v>
                </c:pt>
                <c:pt idx="17792">
                  <c:v>85.50081401825615</c:v>
                </c:pt>
                <c:pt idx="17793">
                  <c:v>85.499230215254741</c:v>
                </c:pt>
                <c:pt idx="17794">
                  <c:v>85.497644912439895</c:v>
                </c:pt>
                <c:pt idx="17795">
                  <c:v>85.496061484391845</c:v>
                </c:pt>
                <c:pt idx="17796">
                  <c:v>85.494477681390435</c:v>
                </c:pt>
                <c:pt idx="17797">
                  <c:v>85.492893878389026</c:v>
                </c:pt>
                <c:pt idx="17798">
                  <c:v>85.491310450340976</c:v>
                </c:pt>
                <c:pt idx="17799">
                  <c:v>85.489726647339566</c:v>
                </c:pt>
                <c:pt idx="17800">
                  <c:v>85.488142844338157</c:v>
                </c:pt>
                <c:pt idx="17801">
                  <c:v>85.486559416290106</c:v>
                </c:pt>
                <c:pt idx="17802">
                  <c:v>85.484975613288697</c:v>
                </c:pt>
                <c:pt idx="17803">
                  <c:v>85.483391810287287</c:v>
                </c:pt>
                <c:pt idx="17804">
                  <c:v>85.481808382239237</c:v>
                </c:pt>
                <c:pt idx="17805">
                  <c:v>85.480224579237827</c:v>
                </c:pt>
                <c:pt idx="17806">
                  <c:v>85.478639276422982</c:v>
                </c:pt>
                <c:pt idx="17807">
                  <c:v>85.477055473421572</c:v>
                </c:pt>
                <c:pt idx="17808">
                  <c:v>85.475472045373522</c:v>
                </c:pt>
                <c:pt idx="17809">
                  <c:v>85.473888242372112</c:v>
                </c:pt>
                <c:pt idx="17810">
                  <c:v>85.472304439370703</c:v>
                </c:pt>
                <c:pt idx="17811">
                  <c:v>85.446602117548878</c:v>
                </c:pt>
                <c:pt idx="17812">
                  <c:v>85.44837215256257</c:v>
                </c:pt>
                <c:pt idx="17813">
                  <c:v>85.479451127324751</c:v>
                </c:pt>
                <c:pt idx="17814">
                  <c:v>85.450945354315692</c:v>
                </c:pt>
                <c:pt idx="17815">
                  <c:v>85.448751632896304</c:v>
                </c:pt>
                <c:pt idx="17816">
                  <c:v>85.427942301286905</c:v>
                </c:pt>
                <c:pt idx="17817">
                  <c:v>85.416235233156698</c:v>
                </c:pt>
                <c:pt idx="17818">
                  <c:v>85.453727999999998</c:v>
                </c:pt>
                <c:pt idx="17819">
                  <c:v>85.426451414878386</c:v>
                </c:pt>
                <c:pt idx="17820">
                  <c:v>85.416677178147197</c:v>
                </c:pt>
                <c:pt idx="17821">
                  <c:v>85.415523127534172</c:v>
                </c:pt>
                <c:pt idx="17822">
                  <c:v>85.414369076921133</c:v>
                </c:pt>
                <c:pt idx="17823">
                  <c:v>85.413215299520843</c:v>
                </c:pt>
                <c:pt idx="17824">
                  <c:v>85.412061248907804</c:v>
                </c:pt>
                <c:pt idx="17825">
                  <c:v>85.41090719829478</c:v>
                </c:pt>
                <c:pt idx="17826">
                  <c:v>85.409753420894475</c:v>
                </c:pt>
                <c:pt idx="17827">
                  <c:v>85.408599370281451</c:v>
                </c:pt>
                <c:pt idx="17828">
                  <c:v>85.407445319668412</c:v>
                </c:pt>
                <c:pt idx="17829">
                  <c:v>85.406291542268121</c:v>
                </c:pt>
                <c:pt idx="17830">
                  <c:v>85.405137491655083</c:v>
                </c:pt>
                <c:pt idx="17831">
                  <c:v>85.403982348191107</c:v>
                </c:pt>
                <c:pt idx="17832">
                  <c:v>85.402828297578054</c:v>
                </c:pt>
                <c:pt idx="17833">
                  <c:v>85.401674520177764</c:v>
                </c:pt>
                <c:pt idx="17834">
                  <c:v>85.400520469564725</c:v>
                </c:pt>
                <c:pt idx="17835">
                  <c:v>85.399366418951701</c:v>
                </c:pt>
                <c:pt idx="17836">
                  <c:v>85.398212641551396</c:v>
                </c:pt>
                <c:pt idx="17837">
                  <c:v>85.397058590938371</c:v>
                </c:pt>
                <c:pt idx="17838">
                  <c:v>85.395904540325333</c:v>
                </c:pt>
                <c:pt idx="17839">
                  <c:v>85.394750762925042</c:v>
                </c:pt>
                <c:pt idx="17840">
                  <c:v>85.393596712312004</c:v>
                </c:pt>
                <c:pt idx="17841">
                  <c:v>85.392442661698979</c:v>
                </c:pt>
                <c:pt idx="17842">
                  <c:v>85.391288884298675</c:v>
                </c:pt>
                <c:pt idx="17843">
                  <c:v>85.39013483368565</c:v>
                </c:pt>
                <c:pt idx="17844">
                  <c:v>85.38897969022166</c:v>
                </c:pt>
                <c:pt idx="17845">
                  <c:v>85.387825912821356</c:v>
                </c:pt>
                <c:pt idx="17846">
                  <c:v>85.386671862208331</c:v>
                </c:pt>
                <c:pt idx="17847">
                  <c:v>85.385517811595292</c:v>
                </c:pt>
                <c:pt idx="17848">
                  <c:v>85.384364034195002</c:v>
                </c:pt>
                <c:pt idx="17849">
                  <c:v>85.383209983581963</c:v>
                </c:pt>
                <c:pt idx="17850">
                  <c:v>85.382055932968925</c:v>
                </c:pt>
                <c:pt idx="17851">
                  <c:v>85.380902155568634</c:v>
                </c:pt>
                <c:pt idx="17852">
                  <c:v>85.37974810495561</c:v>
                </c:pt>
                <c:pt idx="17853">
                  <c:v>85.378594054342571</c:v>
                </c:pt>
                <c:pt idx="17854">
                  <c:v>85.377440276942281</c:v>
                </c:pt>
                <c:pt idx="17855">
                  <c:v>85.376286226329242</c:v>
                </c:pt>
                <c:pt idx="17856">
                  <c:v>85.375131082865252</c:v>
                </c:pt>
                <c:pt idx="17857">
                  <c:v>85.373977032252213</c:v>
                </c:pt>
                <c:pt idx="17858">
                  <c:v>85.372823254851923</c:v>
                </c:pt>
                <c:pt idx="17859">
                  <c:v>85.371669204238884</c:v>
                </c:pt>
                <c:pt idx="17860">
                  <c:v>85.37051515362586</c:v>
                </c:pt>
                <c:pt idx="17861">
                  <c:v>85.369361376225555</c:v>
                </c:pt>
                <c:pt idx="17862">
                  <c:v>85.368207325612531</c:v>
                </c:pt>
                <c:pt idx="17863">
                  <c:v>85.367053274999492</c:v>
                </c:pt>
                <c:pt idx="17864">
                  <c:v>85.365899497599202</c:v>
                </c:pt>
                <c:pt idx="17865">
                  <c:v>85.364745446986163</c:v>
                </c:pt>
                <c:pt idx="17866">
                  <c:v>85.363591396373124</c:v>
                </c:pt>
                <c:pt idx="17867">
                  <c:v>85.415586434907013</c:v>
                </c:pt>
                <c:pt idx="17868">
                  <c:v>85.369522761382598</c:v>
                </c:pt>
                <c:pt idx="17869">
                  <c:v>85.358525940152603</c:v>
                </c:pt>
                <c:pt idx="17870">
                  <c:v>85.40369997520267</c:v>
                </c:pt>
                <c:pt idx="17871">
                  <c:v>85.417548999999994</c:v>
                </c:pt>
                <c:pt idx="17872">
                  <c:v>85.417548999999994</c:v>
                </c:pt>
                <c:pt idx="17873">
                  <c:v>85.445256903671904</c:v>
                </c:pt>
                <c:pt idx="17874">
                  <c:v>85.453727999999998</c:v>
                </c:pt>
                <c:pt idx="17875">
                  <c:v>85.496055746364718</c:v>
                </c:pt>
                <c:pt idx="17876">
                  <c:v>85.507051169275584</c:v>
                </c:pt>
                <c:pt idx="17877">
                  <c:v>85.505841785948306</c:v>
                </c:pt>
                <c:pt idx="17878">
                  <c:v>85.504632402621041</c:v>
                </c:pt>
                <c:pt idx="17879">
                  <c:v>85.50342330560612</c:v>
                </c:pt>
                <c:pt idx="17880">
                  <c:v>85.502213922278855</c:v>
                </c:pt>
                <c:pt idx="17881">
                  <c:v>85.50100339370222</c:v>
                </c:pt>
                <c:pt idx="17882">
                  <c:v>85.499794010374956</c:v>
                </c:pt>
                <c:pt idx="17883">
                  <c:v>85.498584913360034</c:v>
                </c:pt>
                <c:pt idx="17884">
                  <c:v>85.49737553003277</c:v>
                </c:pt>
                <c:pt idx="17885">
                  <c:v>85.496166146705505</c:v>
                </c:pt>
                <c:pt idx="17886">
                  <c:v>85.494957049690569</c:v>
                </c:pt>
                <c:pt idx="17887">
                  <c:v>85.493747666363305</c:v>
                </c:pt>
                <c:pt idx="17888">
                  <c:v>85.492538283036041</c:v>
                </c:pt>
                <c:pt idx="17889">
                  <c:v>85.491329186021119</c:v>
                </c:pt>
                <c:pt idx="17890">
                  <c:v>85.490119802693854</c:v>
                </c:pt>
                <c:pt idx="17891">
                  <c:v>85.48891041936659</c:v>
                </c:pt>
                <c:pt idx="17892">
                  <c:v>85.487701322351654</c:v>
                </c:pt>
                <c:pt idx="17893">
                  <c:v>85.486490793775033</c:v>
                </c:pt>
                <c:pt idx="17894">
                  <c:v>85.485281410447769</c:v>
                </c:pt>
                <c:pt idx="17895">
                  <c:v>85.484072313432833</c:v>
                </c:pt>
                <c:pt idx="17896">
                  <c:v>85.482862930105568</c:v>
                </c:pt>
                <c:pt idx="17897">
                  <c:v>85.481653546778304</c:v>
                </c:pt>
                <c:pt idx="17898">
                  <c:v>85.480444449763382</c:v>
                </c:pt>
                <c:pt idx="17899">
                  <c:v>85.479235066436118</c:v>
                </c:pt>
                <c:pt idx="17900">
                  <c:v>85.478025683108854</c:v>
                </c:pt>
                <c:pt idx="17901">
                  <c:v>85.476816586093918</c:v>
                </c:pt>
                <c:pt idx="17902">
                  <c:v>85.475607202766653</c:v>
                </c:pt>
                <c:pt idx="17903">
                  <c:v>85.474397819439389</c:v>
                </c:pt>
                <c:pt idx="17904">
                  <c:v>85.473188722424467</c:v>
                </c:pt>
                <c:pt idx="17905">
                  <c:v>85.471979339097203</c:v>
                </c:pt>
                <c:pt idx="17906">
                  <c:v>85.424490857074787</c:v>
                </c:pt>
                <c:pt idx="17907">
                  <c:v>85.417548999999994</c:v>
                </c:pt>
                <c:pt idx="17908">
                  <c:v>85.353356381974251</c:v>
                </c:pt>
                <c:pt idx="17909">
                  <c:v>85.458275356751614</c:v>
                </c:pt>
                <c:pt idx="17910">
                  <c:v>85.439221361575179</c:v>
                </c:pt>
                <c:pt idx="17911">
                  <c:v>85.419213843586064</c:v>
                </c:pt>
                <c:pt idx="17912">
                  <c:v>85.417548999999994</c:v>
                </c:pt>
                <c:pt idx="17913">
                  <c:v>85.450907176680971</c:v>
                </c:pt>
                <c:pt idx="17914">
                  <c:v>85.436923364806859</c:v>
                </c:pt>
                <c:pt idx="17915">
                  <c:v>85.431653140008137</c:v>
                </c:pt>
                <c:pt idx="17916">
                  <c:v>85.427365812294013</c:v>
                </c:pt>
                <c:pt idx="17917">
                  <c:v>85.423079499572239</c:v>
                </c:pt>
                <c:pt idx="17918">
                  <c:v>85.418788111888702</c:v>
                </c:pt>
                <c:pt idx="17919">
                  <c:v>85.414500784174578</c:v>
                </c:pt>
                <c:pt idx="17920">
                  <c:v>85.410214471452804</c:v>
                </c:pt>
                <c:pt idx="17921">
                  <c:v>85.405927143738694</c:v>
                </c:pt>
                <c:pt idx="17922">
                  <c:v>85.40163981602457</c:v>
                </c:pt>
                <c:pt idx="17923">
                  <c:v>85.39735350330281</c:v>
                </c:pt>
                <c:pt idx="17924">
                  <c:v>85.393066175588686</c:v>
                </c:pt>
                <c:pt idx="17925">
                  <c:v>85.388778847874562</c:v>
                </c:pt>
                <c:pt idx="17926">
                  <c:v>85.384492535152802</c:v>
                </c:pt>
                <c:pt idx="17927">
                  <c:v>85.380205207438678</c:v>
                </c:pt>
                <c:pt idx="17928">
                  <c:v>85.375917879724554</c:v>
                </c:pt>
                <c:pt idx="17929">
                  <c:v>85.371631567002794</c:v>
                </c:pt>
                <c:pt idx="17930">
                  <c:v>85.36734423928867</c:v>
                </c:pt>
                <c:pt idx="17931">
                  <c:v>85.365076130983567</c:v>
                </c:pt>
                <c:pt idx="17932">
                  <c:v>85.399460000000005</c:v>
                </c:pt>
                <c:pt idx="17933">
                  <c:v>85.40177180352886</c:v>
                </c:pt>
                <c:pt idx="17934">
                  <c:v>85.431783037902264</c:v>
                </c:pt>
                <c:pt idx="17935">
                  <c:v>85.385602118025759</c:v>
                </c:pt>
                <c:pt idx="17936">
                  <c:v>85.435637999999997</c:v>
                </c:pt>
                <c:pt idx="17937">
                  <c:v>85.437302538736589</c:v>
                </c:pt>
                <c:pt idx="17938">
                  <c:v>85.453727999999998</c:v>
                </c:pt>
                <c:pt idx="17939">
                  <c:v>85.455627560859185</c:v>
                </c:pt>
                <c:pt idx="17940">
                  <c:v>85.471686622131216</c:v>
                </c:pt>
                <c:pt idx="17941">
                  <c:v>85.470524773781534</c:v>
                </c:pt>
                <c:pt idx="17942">
                  <c:v>85.469363200490633</c:v>
                </c:pt>
                <c:pt idx="17943">
                  <c:v>85.46820025190577</c:v>
                </c:pt>
                <c:pt idx="17944">
                  <c:v>85.467038403556074</c:v>
                </c:pt>
                <c:pt idx="17945">
                  <c:v>85.465876830265188</c:v>
                </c:pt>
                <c:pt idx="17946">
                  <c:v>85.464714981915492</c:v>
                </c:pt>
                <c:pt idx="17947">
                  <c:v>85.46355313356581</c:v>
                </c:pt>
                <c:pt idx="17948">
                  <c:v>85.462391560274924</c:v>
                </c:pt>
                <c:pt idx="17949">
                  <c:v>85.461229711925228</c:v>
                </c:pt>
                <c:pt idx="17950">
                  <c:v>85.460067863575546</c:v>
                </c:pt>
                <c:pt idx="17951">
                  <c:v>85.458906290284645</c:v>
                </c:pt>
                <c:pt idx="17952">
                  <c:v>85.457744441934963</c:v>
                </c:pt>
                <c:pt idx="17953">
                  <c:v>85.456582593585267</c:v>
                </c:pt>
                <c:pt idx="17954">
                  <c:v>85.455421020294381</c:v>
                </c:pt>
                <c:pt idx="17955">
                  <c:v>85.454259171944685</c:v>
                </c:pt>
                <c:pt idx="17956">
                  <c:v>85.453096223359822</c:v>
                </c:pt>
                <c:pt idx="17957">
                  <c:v>85.45193437501014</c:v>
                </c:pt>
                <c:pt idx="17958">
                  <c:v>85.450772801719239</c:v>
                </c:pt>
                <c:pt idx="17959">
                  <c:v>85.449610953369557</c:v>
                </c:pt>
                <c:pt idx="17960">
                  <c:v>85.448449105019861</c:v>
                </c:pt>
                <c:pt idx="17961">
                  <c:v>85.447287531728975</c:v>
                </c:pt>
                <c:pt idx="17962">
                  <c:v>85.446125683379279</c:v>
                </c:pt>
                <c:pt idx="17963">
                  <c:v>85.444963835029597</c:v>
                </c:pt>
                <c:pt idx="17964">
                  <c:v>85.443802261738711</c:v>
                </c:pt>
                <c:pt idx="17965">
                  <c:v>85.442640413389014</c:v>
                </c:pt>
                <c:pt idx="17966">
                  <c:v>85.441478565039333</c:v>
                </c:pt>
                <c:pt idx="17967">
                  <c:v>85.440316991748432</c:v>
                </c:pt>
                <c:pt idx="17968">
                  <c:v>85.439154043163569</c:v>
                </c:pt>
                <c:pt idx="17969">
                  <c:v>85.437992194813887</c:v>
                </c:pt>
                <c:pt idx="17970">
                  <c:v>85.436830621522986</c:v>
                </c:pt>
                <c:pt idx="17971">
                  <c:v>85.435668773173305</c:v>
                </c:pt>
                <c:pt idx="17972">
                  <c:v>85.434506924823609</c:v>
                </c:pt>
                <c:pt idx="17973">
                  <c:v>85.433345351532722</c:v>
                </c:pt>
                <c:pt idx="17974">
                  <c:v>85.432183503183026</c:v>
                </c:pt>
                <c:pt idx="17975">
                  <c:v>85.431021654833344</c:v>
                </c:pt>
                <c:pt idx="17976">
                  <c:v>85.429860081542444</c:v>
                </c:pt>
                <c:pt idx="17977">
                  <c:v>85.428698233192762</c:v>
                </c:pt>
                <c:pt idx="17978">
                  <c:v>85.42753638484308</c:v>
                </c:pt>
                <c:pt idx="17979">
                  <c:v>85.426374811552179</c:v>
                </c:pt>
                <c:pt idx="17980">
                  <c:v>85.425212963202497</c:v>
                </c:pt>
                <c:pt idx="17981">
                  <c:v>85.42405001461762</c:v>
                </c:pt>
                <c:pt idx="17982">
                  <c:v>85.422888166267938</c:v>
                </c:pt>
                <c:pt idx="17983">
                  <c:v>85.421726592977038</c:v>
                </c:pt>
                <c:pt idx="17984">
                  <c:v>85.420564744627356</c:v>
                </c:pt>
                <c:pt idx="17985">
                  <c:v>85.419402896277674</c:v>
                </c:pt>
                <c:pt idx="17986">
                  <c:v>85.418241322986773</c:v>
                </c:pt>
                <c:pt idx="17987">
                  <c:v>85.417548999999994</c:v>
                </c:pt>
                <c:pt idx="17988">
                  <c:v>85.402568979499407</c:v>
                </c:pt>
                <c:pt idx="17989">
                  <c:v>85.381371000000001</c:v>
                </c:pt>
                <c:pt idx="17990">
                  <c:v>85.365880244158319</c:v>
                </c:pt>
                <c:pt idx="17991">
                  <c:v>85.337307095351619</c:v>
                </c:pt>
                <c:pt idx="17992">
                  <c:v>85.327087000000006</c:v>
                </c:pt>
                <c:pt idx="17993">
                  <c:v>85.302670731759662</c:v>
                </c:pt>
                <c:pt idx="17994">
                  <c:v>85.281088148068662</c:v>
                </c:pt>
                <c:pt idx="17995">
                  <c:v>85.282517773778309</c:v>
                </c:pt>
                <c:pt idx="17996">
                  <c:v>85.268502781920645</c:v>
                </c:pt>
                <c:pt idx="17997">
                  <c:v>85.259269400063872</c:v>
                </c:pt>
                <c:pt idx="17998">
                  <c:v>85.250038204140282</c:v>
                </c:pt>
                <c:pt idx="17999">
                  <c:v>85.240804822283494</c:v>
                </c:pt>
                <c:pt idx="18000">
                  <c:v>85.231571440426706</c:v>
                </c:pt>
                <c:pt idx="18001">
                  <c:v>85.22234024450313</c:v>
                </c:pt>
                <c:pt idx="18002">
                  <c:v>85.213106862646342</c:v>
                </c:pt>
                <c:pt idx="18003">
                  <c:v>85.203873480789554</c:v>
                </c:pt>
                <c:pt idx="18004">
                  <c:v>85.194642284865978</c:v>
                </c:pt>
                <c:pt idx="18005">
                  <c:v>85.18540890300919</c:v>
                </c:pt>
                <c:pt idx="18006">
                  <c:v>85.176166777419581</c:v>
                </c:pt>
                <c:pt idx="18007">
                  <c:v>85.166933395562808</c:v>
                </c:pt>
                <c:pt idx="18008">
                  <c:v>85.157702199639218</c:v>
                </c:pt>
                <c:pt idx="18009">
                  <c:v>85.14846881778243</c:v>
                </c:pt>
                <c:pt idx="18010">
                  <c:v>85.139235435925656</c:v>
                </c:pt>
                <c:pt idx="18011">
                  <c:v>85.130004240002066</c:v>
                </c:pt>
                <c:pt idx="18012">
                  <c:v>85.120770858145278</c:v>
                </c:pt>
                <c:pt idx="18013">
                  <c:v>85.111537476288504</c:v>
                </c:pt>
                <c:pt idx="18014">
                  <c:v>85.102306280364914</c:v>
                </c:pt>
                <c:pt idx="18015">
                  <c:v>85.093072898508126</c:v>
                </c:pt>
                <c:pt idx="18016">
                  <c:v>85.083839516651338</c:v>
                </c:pt>
                <c:pt idx="18017">
                  <c:v>85.074608320727762</c:v>
                </c:pt>
                <c:pt idx="18018">
                  <c:v>85.065366195138154</c:v>
                </c:pt>
                <c:pt idx="18019">
                  <c:v>85.056132813281366</c:v>
                </c:pt>
                <c:pt idx="18020">
                  <c:v>85.04690161735779</c:v>
                </c:pt>
                <c:pt idx="18021">
                  <c:v>85.037668235501002</c:v>
                </c:pt>
                <c:pt idx="18022">
                  <c:v>85.028434853644214</c:v>
                </c:pt>
                <c:pt idx="18023">
                  <c:v>85.019203657720638</c:v>
                </c:pt>
                <c:pt idx="18024">
                  <c:v>85.00997027586385</c:v>
                </c:pt>
                <c:pt idx="18025">
                  <c:v>84.926867653219574</c:v>
                </c:pt>
                <c:pt idx="18026">
                  <c:v>84.917634271362786</c:v>
                </c:pt>
                <c:pt idx="18027">
                  <c:v>84.908400889505998</c:v>
                </c:pt>
                <c:pt idx="18028">
                  <c:v>84.899169693582422</c:v>
                </c:pt>
                <c:pt idx="18029">
                  <c:v>84.889936311725634</c:v>
                </c:pt>
                <c:pt idx="18030">
                  <c:v>84.880702929868846</c:v>
                </c:pt>
                <c:pt idx="18031">
                  <c:v>84.87147173394527</c:v>
                </c:pt>
                <c:pt idx="18032">
                  <c:v>84.862238352088482</c:v>
                </c:pt>
                <c:pt idx="18033">
                  <c:v>84.853004970231694</c:v>
                </c:pt>
                <c:pt idx="18034">
                  <c:v>84.843773774308119</c:v>
                </c:pt>
                <c:pt idx="18035">
                  <c:v>84.83453164871851</c:v>
                </c:pt>
                <c:pt idx="18036">
                  <c:v>84.825298266861722</c:v>
                </c:pt>
                <c:pt idx="18037">
                  <c:v>84.816067070938146</c:v>
                </c:pt>
                <c:pt idx="18038">
                  <c:v>84.806833689081358</c:v>
                </c:pt>
                <c:pt idx="18039">
                  <c:v>84.79760030722457</c:v>
                </c:pt>
                <c:pt idx="18040">
                  <c:v>84.788369111300995</c:v>
                </c:pt>
                <c:pt idx="18041">
                  <c:v>84.779135729444207</c:v>
                </c:pt>
                <c:pt idx="18042">
                  <c:v>84.769902347587418</c:v>
                </c:pt>
                <c:pt idx="18043">
                  <c:v>84.710869774916546</c:v>
                </c:pt>
                <c:pt idx="18044">
                  <c:v>84.687059632808769</c:v>
                </c:pt>
                <c:pt idx="18045">
                  <c:v>84.705275364329992</c:v>
                </c:pt>
                <c:pt idx="18046">
                  <c:v>84.712020999999993</c:v>
                </c:pt>
                <c:pt idx="18047">
                  <c:v>84.677244919885538</c:v>
                </c:pt>
                <c:pt idx="18048">
                  <c:v>84.646020184549357</c:v>
                </c:pt>
                <c:pt idx="18049">
                  <c:v>84.615937542073894</c:v>
                </c:pt>
                <c:pt idx="18050">
                  <c:v>84.591502012875537</c:v>
                </c:pt>
                <c:pt idx="18051">
                  <c:v>84.59752338626609</c:v>
                </c:pt>
                <c:pt idx="18052">
                  <c:v>84.595780002302078</c:v>
                </c:pt>
                <c:pt idx="18053">
                  <c:v>84.584310991992794</c:v>
                </c:pt>
                <c:pt idx="18054">
                  <c:v>84.572839265839264</c:v>
                </c:pt>
                <c:pt idx="18055">
                  <c:v>84.561367539685719</c:v>
                </c:pt>
                <c:pt idx="18056">
                  <c:v>84.549898529376449</c:v>
                </c:pt>
                <c:pt idx="18057">
                  <c:v>84.566373751549833</c:v>
                </c:pt>
                <c:pt idx="18058">
                  <c:v>84.551763808854872</c:v>
                </c:pt>
                <c:pt idx="18059">
                  <c:v>84.535371283341675</c:v>
                </c:pt>
                <c:pt idx="18060">
                  <c:v>84.51895934920249</c:v>
                </c:pt>
                <c:pt idx="18061">
                  <c:v>84.502562941964086</c:v>
                </c:pt>
                <c:pt idx="18062">
                  <c:v>84.486170416450889</c:v>
                </c:pt>
                <c:pt idx="18063">
                  <c:v>84.4697740092125</c:v>
                </c:pt>
                <c:pt idx="18064">
                  <c:v>84.453377601974111</c:v>
                </c:pt>
                <c:pt idx="18065">
                  <c:v>84.436985076460914</c:v>
                </c:pt>
                <c:pt idx="18066">
                  <c:v>84.420588669222511</c:v>
                </c:pt>
                <c:pt idx="18067">
                  <c:v>84.404192261984122</c:v>
                </c:pt>
                <c:pt idx="18068">
                  <c:v>84.387799736470924</c:v>
                </c:pt>
                <c:pt idx="18069">
                  <c:v>84.371403329232521</c:v>
                </c:pt>
                <c:pt idx="18070">
                  <c:v>84.355006921994132</c:v>
                </c:pt>
                <c:pt idx="18071">
                  <c:v>84.338614396480935</c:v>
                </c:pt>
                <c:pt idx="18072">
                  <c:v>84.322217989242546</c:v>
                </c:pt>
                <c:pt idx="18073">
                  <c:v>84.305806055103346</c:v>
                </c:pt>
                <c:pt idx="18074">
                  <c:v>84.289409647864957</c:v>
                </c:pt>
                <c:pt idx="18075">
                  <c:v>84.27301712235176</c:v>
                </c:pt>
                <c:pt idx="18076">
                  <c:v>84.256620715113371</c:v>
                </c:pt>
                <c:pt idx="18077">
                  <c:v>84.240224307874968</c:v>
                </c:pt>
                <c:pt idx="18078">
                  <c:v>84.223831782361771</c:v>
                </c:pt>
                <c:pt idx="18079">
                  <c:v>84.207435375123382</c:v>
                </c:pt>
                <c:pt idx="18080">
                  <c:v>84.191038967884992</c:v>
                </c:pt>
                <c:pt idx="18081">
                  <c:v>84.174646442371795</c:v>
                </c:pt>
                <c:pt idx="18082">
                  <c:v>84.158250035133392</c:v>
                </c:pt>
                <c:pt idx="18083">
                  <c:v>84.141857509620195</c:v>
                </c:pt>
                <c:pt idx="18084">
                  <c:v>84.125461102381806</c:v>
                </c:pt>
                <c:pt idx="18085">
                  <c:v>84.10904916824262</c:v>
                </c:pt>
                <c:pt idx="18086">
                  <c:v>84.092652761004217</c:v>
                </c:pt>
                <c:pt idx="18087">
                  <c:v>84.07626023549102</c:v>
                </c:pt>
                <c:pt idx="18088">
                  <c:v>84.059863828252631</c:v>
                </c:pt>
                <c:pt idx="18089">
                  <c:v>84.043467421014228</c:v>
                </c:pt>
                <c:pt idx="18090">
                  <c:v>84.02707489550103</c:v>
                </c:pt>
                <c:pt idx="18091">
                  <c:v>84.010678488262641</c:v>
                </c:pt>
                <c:pt idx="18092">
                  <c:v>83.994282081024252</c:v>
                </c:pt>
                <c:pt idx="18093">
                  <c:v>83.977889555511055</c:v>
                </c:pt>
                <c:pt idx="18094">
                  <c:v>83.961493148272652</c:v>
                </c:pt>
                <c:pt idx="18095">
                  <c:v>83.945096741034263</c:v>
                </c:pt>
                <c:pt idx="18096">
                  <c:v>83.928704215521066</c:v>
                </c:pt>
                <c:pt idx="18097">
                  <c:v>83.912307808282677</c:v>
                </c:pt>
                <c:pt idx="18098">
                  <c:v>83.895895874143477</c:v>
                </c:pt>
                <c:pt idx="18099">
                  <c:v>83.879499466905088</c:v>
                </c:pt>
                <c:pt idx="18100">
                  <c:v>83.863106941391891</c:v>
                </c:pt>
                <c:pt idx="18101">
                  <c:v>83.846710534153502</c:v>
                </c:pt>
                <c:pt idx="18102">
                  <c:v>83.830314126915098</c:v>
                </c:pt>
                <c:pt idx="18103">
                  <c:v>83.813921601401901</c:v>
                </c:pt>
                <c:pt idx="18104">
                  <c:v>83.797525194163512</c:v>
                </c:pt>
                <c:pt idx="18105">
                  <c:v>83.781132668650315</c:v>
                </c:pt>
                <c:pt idx="18106">
                  <c:v>83.764736261411912</c:v>
                </c:pt>
                <c:pt idx="18107">
                  <c:v>83.753258000000002</c:v>
                </c:pt>
                <c:pt idx="18108">
                  <c:v>83.736501428707683</c:v>
                </c:pt>
                <c:pt idx="18109">
                  <c:v>83.693270132331904</c:v>
                </c:pt>
                <c:pt idx="18110">
                  <c:v>83.663304496543503</c:v>
                </c:pt>
                <c:pt idx="18111">
                  <c:v>83.632603866952792</c:v>
                </c:pt>
                <c:pt idx="18112">
                  <c:v>83.650818614926081</c:v>
                </c:pt>
                <c:pt idx="18113">
                  <c:v>83.662796</c:v>
                </c:pt>
                <c:pt idx="18114">
                  <c:v>83.643697390557946</c:v>
                </c:pt>
                <c:pt idx="18115">
                  <c:v>83.61501916475919</c:v>
                </c:pt>
                <c:pt idx="18116">
                  <c:v>83.623114562276385</c:v>
                </c:pt>
                <c:pt idx="18117">
                  <c:v>83.613476583810865</c:v>
                </c:pt>
                <c:pt idx="18118">
                  <c:v>83.60384088706374</c:v>
                </c:pt>
                <c:pt idx="18119">
                  <c:v>83.594202908598234</c:v>
                </c:pt>
                <c:pt idx="18120">
                  <c:v>83.584564930132728</c:v>
                </c:pt>
                <c:pt idx="18121">
                  <c:v>83.574929233385603</c:v>
                </c:pt>
                <c:pt idx="18122">
                  <c:v>83.565291254920098</c:v>
                </c:pt>
                <c:pt idx="18123">
                  <c:v>83.555644149581042</c:v>
                </c:pt>
                <c:pt idx="18124">
                  <c:v>83.546006171115522</c:v>
                </c:pt>
                <c:pt idx="18125">
                  <c:v>83.536370474368397</c:v>
                </c:pt>
                <c:pt idx="18126">
                  <c:v>83.526732495902891</c:v>
                </c:pt>
                <c:pt idx="18127">
                  <c:v>83.517096799155766</c:v>
                </c:pt>
                <c:pt idx="18128">
                  <c:v>83.50745882069026</c:v>
                </c:pt>
                <c:pt idx="18129">
                  <c:v>83.497820842224755</c:v>
                </c:pt>
                <c:pt idx="18130">
                  <c:v>83.48818514547763</c:v>
                </c:pt>
                <c:pt idx="18131">
                  <c:v>83.47854716701211</c:v>
                </c:pt>
                <c:pt idx="18132">
                  <c:v>83.468909188546604</c:v>
                </c:pt>
                <c:pt idx="18133">
                  <c:v>83.459273491799479</c:v>
                </c:pt>
                <c:pt idx="18134">
                  <c:v>83.449635513333973</c:v>
                </c:pt>
                <c:pt idx="18135">
                  <c:v>83.439988407994917</c:v>
                </c:pt>
                <c:pt idx="18136">
                  <c:v>83.430350429529412</c:v>
                </c:pt>
                <c:pt idx="18137">
                  <c:v>83.420714732782287</c:v>
                </c:pt>
                <c:pt idx="18138">
                  <c:v>83.411076754316767</c:v>
                </c:pt>
                <c:pt idx="18139">
                  <c:v>83.401438775851261</c:v>
                </c:pt>
                <c:pt idx="18140">
                  <c:v>83.391803079104136</c:v>
                </c:pt>
                <c:pt idx="18141">
                  <c:v>83.38216510063863</c:v>
                </c:pt>
                <c:pt idx="18142">
                  <c:v>83.372527122173125</c:v>
                </c:pt>
                <c:pt idx="18143">
                  <c:v>83.362891425426</c:v>
                </c:pt>
                <c:pt idx="18144">
                  <c:v>83.353253446960494</c:v>
                </c:pt>
                <c:pt idx="18145">
                  <c:v>83.343615468494974</c:v>
                </c:pt>
                <c:pt idx="18146">
                  <c:v>83.333979771747849</c:v>
                </c:pt>
                <c:pt idx="18147">
                  <c:v>83.324341793282343</c:v>
                </c:pt>
                <c:pt idx="18148">
                  <c:v>83.314694687943287</c:v>
                </c:pt>
                <c:pt idx="18149">
                  <c:v>83.305058991196162</c:v>
                </c:pt>
                <c:pt idx="18150">
                  <c:v>83.295421012730657</c:v>
                </c:pt>
                <c:pt idx="18151">
                  <c:v>83.285783034265137</c:v>
                </c:pt>
                <c:pt idx="18152">
                  <c:v>83.276147337518026</c:v>
                </c:pt>
                <c:pt idx="18153">
                  <c:v>83.266509359052506</c:v>
                </c:pt>
                <c:pt idx="18154">
                  <c:v>83.256871380587</c:v>
                </c:pt>
                <c:pt idx="18155">
                  <c:v>83.247235683839875</c:v>
                </c:pt>
                <c:pt idx="18156">
                  <c:v>83.23759770537437</c:v>
                </c:pt>
                <c:pt idx="18157">
                  <c:v>83.227959726908864</c:v>
                </c:pt>
                <c:pt idx="18158">
                  <c:v>83.218324030161739</c:v>
                </c:pt>
                <c:pt idx="18159">
                  <c:v>83.208686051696219</c:v>
                </c:pt>
                <c:pt idx="18160">
                  <c:v>83.199038946357163</c:v>
                </c:pt>
                <c:pt idx="18161">
                  <c:v>83.189400967891658</c:v>
                </c:pt>
                <c:pt idx="18162">
                  <c:v>83.179765271144532</c:v>
                </c:pt>
                <c:pt idx="18163">
                  <c:v>83.170127292679027</c:v>
                </c:pt>
                <c:pt idx="18164">
                  <c:v>83.160489314213521</c:v>
                </c:pt>
                <c:pt idx="18165">
                  <c:v>83.150853617466396</c:v>
                </c:pt>
                <c:pt idx="18166">
                  <c:v>83.141215639000876</c:v>
                </c:pt>
                <c:pt idx="18167">
                  <c:v>83.13157766053537</c:v>
                </c:pt>
                <c:pt idx="18168">
                  <c:v>83.121941963788245</c:v>
                </c:pt>
                <c:pt idx="18169">
                  <c:v>83.11230398532274</c:v>
                </c:pt>
                <c:pt idx="18170">
                  <c:v>83.102666006857234</c:v>
                </c:pt>
                <c:pt idx="18171">
                  <c:v>83.093030310110109</c:v>
                </c:pt>
                <c:pt idx="18172">
                  <c:v>83.084882752980448</c:v>
                </c:pt>
                <c:pt idx="18173">
                  <c:v>83.104239856461604</c:v>
                </c:pt>
                <c:pt idx="18174">
                  <c:v>83.134437394040532</c:v>
                </c:pt>
                <c:pt idx="18175">
                  <c:v>83.08665118597996</c:v>
                </c:pt>
                <c:pt idx="18176">
                  <c:v>83.107791453125003</c:v>
                </c:pt>
                <c:pt idx="18177">
                  <c:v>83.097227439453121</c:v>
                </c:pt>
                <c:pt idx="18178">
                  <c:v>83.130968743589747</c:v>
                </c:pt>
                <c:pt idx="18179">
                  <c:v>83.086593085937494</c:v>
                </c:pt>
                <c:pt idx="18180">
                  <c:v>83.1331943671875</c:v>
                </c:pt>
                <c:pt idx="18181">
                  <c:v>83.102459933070861</c:v>
                </c:pt>
                <c:pt idx="18182">
                  <c:v>83.120085754000215</c:v>
                </c:pt>
                <c:pt idx="18183">
                  <c:v>83.119680995761357</c:v>
                </c:pt>
                <c:pt idx="18184">
                  <c:v>83.11927614167638</c:v>
                </c:pt>
                <c:pt idx="18185">
                  <c:v>83.118870904206844</c:v>
                </c:pt>
                <c:pt idx="18186">
                  <c:v>83.118466050121853</c:v>
                </c:pt>
                <c:pt idx="18187">
                  <c:v>83.118061291883009</c:v>
                </c:pt>
                <c:pt idx="18188">
                  <c:v>83.117656437798033</c:v>
                </c:pt>
                <c:pt idx="18189">
                  <c:v>83.117251583713042</c:v>
                </c:pt>
                <c:pt idx="18190">
                  <c:v>83.116846825474198</c:v>
                </c:pt>
                <c:pt idx="18191">
                  <c:v>83.116441971389207</c:v>
                </c:pt>
                <c:pt idx="18192">
                  <c:v>83.116037117304231</c:v>
                </c:pt>
                <c:pt idx="18193">
                  <c:v>83.115632359065373</c:v>
                </c:pt>
                <c:pt idx="18194">
                  <c:v>83.115227504980396</c:v>
                </c:pt>
                <c:pt idx="18195">
                  <c:v>83.114822650895405</c:v>
                </c:pt>
                <c:pt idx="18196">
                  <c:v>83.114417892656562</c:v>
                </c:pt>
                <c:pt idx="18197">
                  <c:v>83.114013038571571</c:v>
                </c:pt>
                <c:pt idx="18198">
                  <c:v>83.113607801102049</c:v>
                </c:pt>
                <c:pt idx="18199">
                  <c:v>83.113203042863191</c:v>
                </c:pt>
                <c:pt idx="18200">
                  <c:v>83.112798188778214</c:v>
                </c:pt>
                <c:pt idx="18201">
                  <c:v>83.112393334693223</c:v>
                </c:pt>
                <c:pt idx="18202">
                  <c:v>83.11198857645438</c:v>
                </c:pt>
                <c:pt idx="18203">
                  <c:v>83.111583722369389</c:v>
                </c:pt>
                <c:pt idx="18204">
                  <c:v>83.111178868284412</c:v>
                </c:pt>
                <c:pt idx="18205">
                  <c:v>83.110774110045568</c:v>
                </c:pt>
                <c:pt idx="18206">
                  <c:v>83.110369255960578</c:v>
                </c:pt>
                <c:pt idx="18207">
                  <c:v>83.109964401875587</c:v>
                </c:pt>
                <c:pt idx="18208">
                  <c:v>83.109559643636743</c:v>
                </c:pt>
                <c:pt idx="18209">
                  <c:v>83.109154789551766</c:v>
                </c:pt>
                <c:pt idx="18210">
                  <c:v>83.10874955208223</c:v>
                </c:pt>
                <c:pt idx="18211">
                  <c:v>83.108344697997239</c:v>
                </c:pt>
                <c:pt idx="18212">
                  <c:v>83.107939939758396</c:v>
                </c:pt>
                <c:pt idx="18213">
                  <c:v>83.107535085673405</c:v>
                </c:pt>
                <c:pt idx="18214">
                  <c:v>83.107130231588428</c:v>
                </c:pt>
                <c:pt idx="18215">
                  <c:v>83.106725473349584</c:v>
                </c:pt>
                <c:pt idx="18216">
                  <c:v>83.106320619264594</c:v>
                </c:pt>
                <c:pt idx="18217">
                  <c:v>83.105915765179603</c:v>
                </c:pt>
                <c:pt idx="18218">
                  <c:v>83.105511006940759</c:v>
                </c:pt>
                <c:pt idx="18219">
                  <c:v>83.105106152855782</c:v>
                </c:pt>
                <c:pt idx="18220">
                  <c:v>83.104701298770792</c:v>
                </c:pt>
                <c:pt idx="18221">
                  <c:v>83.104296540531948</c:v>
                </c:pt>
                <c:pt idx="18222">
                  <c:v>83.103891686446957</c:v>
                </c:pt>
                <c:pt idx="18223">
                  <c:v>83.103486448977421</c:v>
                </c:pt>
                <c:pt idx="18224">
                  <c:v>83.103081690738577</c:v>
                </c:pt>
                <c:pt idx="18225">
                  <c:v>83.1026768366536</c:v>
                </c:pt>
                <c:pt idx="18226">
                  <c:v>83.10227198256861</c:v>
                </c:pt>
                <c:pt idx="18227">
                  <c:v>83.107831649833258</c:v>
                </c:pt>
                <c:pt idx="18228">
                  <c:v>83.114136058402863</c:v>
                </c:pt>
                <c:pt idx="18229">
                  <c:v>83.089842779208396</c:v>
                </c:pt>
                <c:pt idx="18230">
                  <c:v>83.072027110262525</c:v>
                </c:pt>
                <c:pt idx="18231">
                  <c:v>83.083907999999994</c:v>
                </c:pt>
                <c:pt idx="18232">
                  <c:v>83.083907999999994</c:v>
                </c:pt>
                <c:pt idx="18233">
                  <c:v>83.110266281145584</c:v>
                </c:pt>
                <c:pt idx="18234">
                  <c:v>83.149554684210528</c:v>
                </c:pt>
                <c:pt idx="18235">
                  <c:v>83.117615234144012</c:v>
                </c:pt>
                <c:pt idx="18236">
                  <c:v>83.086596228050851</c:v>
                </c:pt>
                <c:pt idx="18237">
                  <c:v>83.093608202762852</c:v>
                </c:pt>
                <c:pt idx="18238">
                  <c:v>83.100621837899851</c:v>
                </c:pt>
                <c:pt idx="18239">
                  <c:v>83.107635473036851</c:v>
                </c:pt>
                <c:pt idx="18240">
                  <c:v>83.114647447748865</c:v>
                </c:pt>
                <c:pt idx="18241">
                  <c:v>83.124174812157335</c:v>
                </c:pt>
                <c:pt idx="18242">
                  <c:v>83.121320304005721</c:v>
                </c:pt>
                <c:pt idx="18243">
                  <c:v>83.078836073915113</c:v>
                </c:pt>
                <c:pt idx="18244">
                  <c:v>83.122118245307547</c:v>
                </c:pt>
                <c:pt idx="18245">
                  <c:v>83.130400079457274</c:v>
                </c:pt>
                <c:pt idx="18246">
                  <c:v>83.138679952945509</c:v>
                </c:pt>
                <c:pt idx="18247">
                  <c:v>83.146961787095236</c:v>
                </c:pt>
                <c:pt idx="18248">
                  <c:v>83.155251463890934</c:v>
                </c:pt>
                <c:pt idx="18249">
                  <c:v>83.163531337379169</c:v>
                </c:pt>
                <c:pt idx="18250">
                  <c:v>83.171813171528896</c:v>
                </c:pt>
                <c:pt idx="18251">
                  <c:v>83.180095005678623</c:v>
                </c:pt>
                <c:pt idx="18252">
                  <c:v>83.188374879166844</c:v>
                </c:pt>
                <c:pt idx="18253">
                  <c:v>83.196656713316571</c:v>
                </c:pt>
                <c:pt idx="18254">
                  <c:v>83.204938547466298</c:v>
                </c:pt>
                <c:pt idx="18255">
                  <c:v>83.192924811158804</c:v>
                </c:pt>
                <c:pt idx="18256">
                  <c:v>83.174292364806874</c:v>
                </c:pt>
                <c:pt idx="18257">
                  <c:v>83.204414819742496</c:v>
                </c:pt>
                <c:pt idx="18258">
                  <c:v>83.179945465315853</c:v>
                </c:pt>
                <c:pt idx="18259">
                  <c:v>83.181814705293277</c:v>
                </c:pt>
                <c:pt idx="18260">
                  <c:v>83.215577674296611</c:v>
                </c:pt>
                <c:pt idx="18261">
                  <c:v>83.205774941835514</c:v>
                </c:pt>
                <c:pt idx="18262">
                  <c:v>83.228638000000004</c:v>
                </c:pt>
                <c:pt idx="18263">
                  <c:v>83.214818553648072</c:v>
                </c:pt>
                <c:pt idx="18264">
                  <c:v>83.190447782793058</c:v>
                </c:pt>
                <c:pt idx="18265">
                  <c:v>83.18524351179741</c:v>
                </c:pt>
                <c:pt idx="18266">
                  <c:v>83.180038008438274</c:v>
                </c:pt>
                <c:pt idx="18267">
                  <c:v>83.174832505079152</c:v>
                </c:pt>
                <c:pt idx="18268">
                  <c:v>83.169628234083504</c:v>
                </c:pt>
                <c:pt idx="18269">
                  <c:v>83.164422730724368</c:v>
                </c:pt>
                <c:pt idx="18270">
                  <c:v>83.159217227365232</c:v>
                </c:pt>
                <c:pt idx="18271">
                  <c:v>83.154012956369584</c:v>
                </c:pt>
                <c:pt idx="18272">
                  <c:v>83.148807453010448</c:v>
                </c:pt>
                <c:pt idx="18273">
                  <c:v>83.143597020197376</c:v>
                </c:pt>
                <c:pt idx="18274">
                  <c:v>83.138392749201728</c:v>
                </c:pt>
                <c:pt idx="18275">
                  <c:v>83.133187245842592</c:v>
                </c:pt>
                <c:pt idx="18276">
                  <c:v>83.127981742483456</c:v>
                </c:pt>
                <c:pt idx="18277">
                  <c:v>83.122777471487808</c:v>
                </c:pt>
                <c:pt idx="18278">
                  <c:v>83.117571968128672</c:v>
                </c:pt>
                <c:pt idx="18279">
                  <c:v>83.112366464769551</c:v>
                </c:pt>
                <c:pt idx="18280">
                  <c:v>83.107162193773902</c:v>
                </c:pt>
                <c:pt idx="18281">
                  <c:v>83.101956690414767</c:v>
                </c:pt>
                <c:pt idx="18282">
                  <c:v>83.096751187055631</c:v>
                </c:pt>
                <c:pt idx="18283">
                  <c:v>83.091546916059983</c:v>
                </c:pt>
                <c:pt idx="18284">
                  <c:v>83.086341412700847</c:v>
                </c:pt>
                <c:pt idx="18285">
                  <c:v>83.081130979887774</c:v>
                </c:pt>
                <c:pt idx="18286">
                  <c:v>83.075925476528639</c:v>
                </c:pt>
                <c:pt idx="18287">
                  <c:v>83.07072120553299</c:v>
                </c:pt>
                <c:pt idx="18288">
                  <c:v>83.065515702173855</c:v>
                </c:pt>
                <c:pt idx="18289">
                  <c:v>83.060310198814733</c:v>
                </c:pt>
                <c:pt idx="18290">
                  <c:v>83.055105927819085</c:v>
                </c:pt>
                <c:pt idx="18291">
                  <c:v>83.049900424459949</c:v>
                </c:pt>
                <c:pt idx="18292">
                  <c:v>83.005253336194556</c:v>
                </c:pt>
                <c:pt idx="18293">
                  <c:v>83.007604138292791</c:v>
                </c:pt>
                <c:pt idx="18294">
                  <c:v>83.007898703694877</c:v>
                </c:pt>
                <c:pt idx="18295">
                  <c:v>82.982463072961366</c:v>
                </c:pt>
                <c:pt idx="18296">
                  <c:v>82.953129508583686</c:v>
                </c:pt>
                <c:pt idx="18297">
                  <c:v>82.921111999999994</c:v>
                </c:pt>
                <c:pt idx="18298">
                  <c:v>82.921111999999994</c:v>
                </c:pt>
                <c:pt idx="18299">
                  <c:v>82.918408465978132</c:v>
                </c:pt>
                <c:pt idx="18300">
                  <c:v>82.894815754327368</c:v>
                </c:pt>
                <c:pt idx="18301">
                  <c:v>82.901129584342641</c:v>
                </c:pt>
                <c:pt idx="18302">
                  <c:v>82.896757854260045</c:v>
                </c:pt>
                <c:pt idx="18303">
                  <c:v>82.892385088958406</c:v>
                </c:pt>
                <c:pt idx="18304">
                  <c:v>82.888012323656753</c:v>
                </c:pt>
                <c:pt idx="18305">
                  <c:v>82.883640593574171</c:v>
                </c:pt>
                <c:pt idx="18306">
                  <c:v>82.879267828272518</c:v>
                </c:pt>
                <c:pt idx="18307">
                  <c:v>82.874895062970879</c:v>
                </c:pt>
                <c:pt idx="18308">
                  <c:v>82.870523332888297</c:v>
                </c:pt>
                <c:pt idx="18309">
                  <c:v>82.866150567586644</c:v>
                </c:pt>
                <c:pt idx="18310">
                  <c:v>82.861773661408762</c:v>
                </c:pt>
                <c:pt idx="18311">
                  <c:v>82.857400896107123</c:v>
                </c:pt>
                <c:pt idx="18312">
                  <c:v>82.853029166024527</c:v>
                </c:pt>
                <c:pt idx="18313">
                  <c:v>82.848656400722888</c:v>
                </c:pt>
                <c:pt idx="18314">
                  <c:v>82.844283635421235</c:v>
                </c:pt>
                <c:pt idx="18315">
                  <c:v>82.839911905338653</c:v>
                </c:pt>
                <c:pt idx="18316">
                  <c:v>82.835539140037</c:v>
                </c:pt>
                <c:pt idx="18317">
                  <c:v>82.831166374735361</c:v>
                </c:pt>
                <c:pt idx="18318">
                  <c:v>82.826794644652765</c:v>
                </c:pt>
                <c:pt idx="18319">
                  <c:v>82.822421879351126</c:v>
                </c:pt>
                <c:pt idx="18320">
                  <c:v>82.818049114049472</c:v>
                </c:pt>
                <c:pt idx="18321">
                  <c:v>82.81367738396689</c:v>
                </c:pt>
                <c:pt idx="18322">
                  <c:v>82.809304618665237</c:v>
                </c:pt>
                <c:pt idx="18323">
                  <c:v>82.80492771248737</c:v>
                </c:pt>
                <c:pt idx="18324">
                  <c:v>82.800555982404774</c:v>
                </c:pt>
                <c:pt idx="18325">
                  <c:v>82.796183217103135</c:v>
                </c:pt>
                <c:pt idx="18326">
                  <c:v>82.794471999999999</c:v>
                </c:pt>
                <c:pt idx="18327">
                  <c:v>82.805683299165679</c:v>
                </c:pt>
                <c:pt idx="18328">
                  <c:v>82.812561000000002</c:v>
                </c:pt>
                <c:pt idx="18329">
                  <c:v>82.835498520505496</c:v>
                </c:pt>
                <c:pt idx="18330">
                  <c:v>82.860343135908437</c:v>
                </c:pt>
                <c:pt idx="18331">
                  <c:v>82.855114161620975</c:v>
                </c:pt>
                <c:pt idx="18332">
                  <c:v>82.872445810920368</c:v>
                </c:pt>
                <c:pt idx="18333">
                  <c:v>82.849003193609917</c:v>
                </c:pt>
                <c:pt idx="18334">
                  <c:v>82.854859860309901</c:v>
                </c:pt>
                <c:pt idx="18335">
                  <c:v>82.869669566738807</c:v>
                </c:pt>
                <c:pt idx="18336">
                  <c:v>82.873873580090233</c:v>
                </c:pt>
                <c:pt idx="18337">
                  <c:v>82.878076598173351</c:v>
                </c:pt>
                <c:pt idx="18338">
                  <c:v>82.882280611524777</c:v>
                </c:pt>
                <c:pt idx="18339">
                  <c:v>82.886484624876203</c:v>
                </c:pt>
                <c:pt idx="18340">
                  <c:v>82.890687642959321</c:v>
                </c:pt>
                <c:pt idx="18341">
                  <c:v>82.894891656310747</c:v>
                </c:pt>
                <c:pt idx="18342">
                  <c:v>82.899095669662174</c:v>
                </c:pt>
                <c:pt idx="18343">
                  <c:v>82.903298687745291</c:v>
                </c:pt>
                <c:pt idx="18344">
                  <c:v>82.907502701096718</c:v>
                </c:pt>
                <c:pt idx="18345">
                  <c:v>82.911706714448144</c:v>
                </c:pt>
                <c:pt idx="18346">
                  <c:v>82.915909732531262</c:v>
                </c:pt>
                <c:pt idx="18347">
                  <c:v>82.920113745882688</c:v>
                </c:pt>
                <c:pt idx="18348">
                  <c:v>82.935021638769669</c:v>
                </c:pt>
                <c:pt idx="18349">
                  <c:v>82.981300497854079</c:v>
                </c:pt>
                <c:pt idx="18350">
                  <c:v>82.993461999999994</c:v>
                </c:pt>
                <c:pt idx="18351">
                  <c:v>82.950599173819739</c:v>
                </c:pt>
                <c:pt idx="18352">
                  <c:v>82.982439021459228</c:v>
                </c:pt>
                <c:pt idx="18353">
                  <c:v>83.008005659513586</c:v>
                </c:pt>
                <c:pt idx="18354">
                  <c:v>83.040890107508943</c:v>
                </c:pt>
                <c:pt idx="18355">
                  <c:v>83.077317452551256</c:v>
                </c:pt>
                <c:pt idx="18356">
                  <c:v>83.024214337625182</c:v>
                </c:pt>
                <c:pt idx="18357">
                  <c:v>83.013429297589582</c:v>
                </c:pt>
                <c:pt idx="18358">
                  <c:v>83.015702091492415</c:v>
                </c:pt>
                <c:pt idx="18359">
                  <c:v>83.017975423589377</c:v>
                </c:pt>
                <c:pt idx="18360">
                  <c:v>83.020250908462955</c:v>
                </c:pt>
                <c:pt idx="18361">
                  <c:v>83.022524240559932</c:v>
                </c:pt>
                <c:pt idx="18362">
                  <c:v>83.02479703446275</c:v>
                </c:pt>
                <c:pt idx="18363">
                  <c:v>83.027070366559727</c:v>
                </c:pt>
                <c:pt idx="18364">
                  <c:v>83.029343698656689</c:v>
                </c:pt>
                <c:pt idx="18365">
                  <c:v>83.031616492559507</c:v>
                </c:pt>
                <c:pt idx="18366">
                  <c:v>83.033889824656484</c:v>
                </c:pt>
                <c:pt idx="18367">
                  <c:v>83.03616315675346</c:v>
                </c:pt>
                <c:pt idx="18368">
                  <c:v>83.038435950656279</c:v>
                </c:pt>
                <c:pt idx="18369">
                  <c:v>83.040709282753255</c:v>
                </c:pt>
                <c:pt idx="18370">
                  <c:v>83.042982614850217</c:v>
                </c:pt>
                <c:pt idx="18371">
                  <c:v>83.045255408753036</c:v>
                </c:pt>
                <c:pt idx="18372">
                  <c:v>83.047530893626615</c:v>
                </c:pt>
                <c:pt idx="18373">
                  <c:v>83.049804225723591</c:v>
                </c:pt>
                <c:pt idx="18374">
                  <c:v>83.05207701962641</c:v>
                </c:pt>
                <c:pt idx="18375">
                  <c:v>83.054350351723386</c:v>
                </c:pt>
                <c:pt idx="18376">
                  <c:v>83.056623683820348</c:v>
                </c:pt>
                <c:pt idx="18377">
                  <c:v>83.058896477723181</c:v>
                </c:pt>
                <c:pt idx="18378">
                  <c:v>83.061169809820143</c:v>
                </c:pt>
                <c:pt idx="18379">
                  <c:v>83.063443141917119</c:v>
                </c:pt>
                <c:pt idx="18380">
                  <c:v>83.065715935819938</c:v>
                </c:pt>
                <c:pt idx="18381">
                  <c:v>83.067989267916914</c:v>
                </c:pt>
                <c:pt idx="18382">
                  <c:v>83.070262600013876</c:v>
                </c:pt>
                <c:pt idx="18383">
                  <c:v>83.072535393916695</c:v>
                </c:pt>
                <c:pt idx="18384">
                  <c:v>83.074808726013671</c:v>
                </c:pt>
                <c:pt idx="18385">
                  <c:v>83.07708421088725</c:v>
                </c:pt>
                <c:pt idx="18386">
                  <c:v>83.079357542984226</c:v>
                </c:pt>
                <c:pt idx="18387">
                  <c:v>83.081630336887045</c:v>
                </c:pt>
                <c:pt idx="18388">
                  <c:v>83.083903668984021</c:v>
                </c:pt>
                <c:pt idx="18389">
                  <c:v>83.086177001080983</c:v>
                </c:pt>
                <c:pt idx="18390">
                  <c:v>83.088449794983802</c:v>
                </c:pt>
                <c:pt idx="18391">
                  <c:v>83.090723127080778</c:v>
                </c:pt>
                <c:pt idx="18392">
                  <c:v>83.092996459177755</c:v>
                </c:pt>
                <c:pt idx="18393">
                  <c:v>83.095269253080573</c:v>
                </c:pt>
                <c:pt idx="18394">
                  <c:v>83.09754258517755</c:v>
                </c:pt>
                <c:pt idx="18395">
                  <c:v>83.099815917274512</c:v>
                </c:pt>
                <c:pt idx="18396">
                  <c:v>83.102088711177331</c:v>
                </c:pt>
                <c:pt idx="18397">
                  <c:v>83.104364196050909</c:v>
                </c:pt>
                <c:pt idx="18398">
                  <c:v>83.106637528147886</c:v>
                </c:pt>
                <c:pt idx="18399">
                  <c:v>83.108910322050704</c:v>
                </c:pt>
                <c:pt idx="18400">
                  <c:v>83.11118365414768</c:v>
                </c:pt>
                <c:pt idx="18401">
                  <c:v>83.113456986244643</c:v>
                </c:pt>
                <c:pt idx="18402">
                  <c:v>83.115729780147475</c:v>
                </c:pt>
                <c:pt idx="18403">
                  <c:v>83.118003112244438</c:v>
                </c:pt>
                <c:pt idx="18404">
                  <c:v>83.120086999999998</c:v>
                </c:pt>
                <c:pt idx="18405">
                  <c:v>83.121730278254645</c:v>
                </c:pt>
                <c:pt idx="18406">
                  <c:v>83.132859158998812</c:v>
                </c:pt>
                <c:pt idx="18407">
                  <c:v>83.080112396757272</c:v>
                </c:pt>
                <c:pt idx="18408">
                  <c:v>83.053797596089652</c:v>
                </c:pt>
                <c:pt idx="18409">
                  <c:v>83.101996999999997</c:v>
                </c:pt>
                <c:pt idx="18410">
                  <c:v>83.111177361468762</c:v>
                </c:pt>
                <c:pt idx="18411">
                  <c:v>83.171946056747728</c:v>
                </c:pt>
                <c:pt idx="18412">
                  <c:v>83.156281000000007</c:v>
                </c:pt>
                <c:pt idx="18413">
                  <c:v>83.155356118344173</c:v>
                </c:pt>
                <c:pt idx="18414">
                  <c:v>83.149065135873599</c:v>
                </c:pt>
                <c:pt idx="18415">
                  <c:v>83.142775642745463</c:v>
                </c:pt>
                <c:pt idx="18416">
                  <c:v>83.136484660274874</c:v>
                </c:pt>
                <c:pt idx="18417">
                  <c:v>83.1301936778043</c:v>
                </c:pt>
                <c:pt idx="18418">
                  <c:v>83.123904184676164</c:v>
                </c:pt>
                <c:pt idx="18419">
                  <c:v>83.111659010990607</c:v>
                </c:pt>
                <c:pt idx="18420">
                  <c:v>83.090226244238224</c:v>
                </c:pt>
                <c:pt idx="18421">
                  <c:v>83.068798551531017</c:v>
                </c:pt>
                <c:pt idx="18422">
                  <c:v>83.047345488598012</c:v>
                </c:pt>
                <c:pt idx="18423">
                  <c:v>83.025912721845629</c:v>
                </c:pt>
                <c:pt idx="18424">
                  <c:v>83.004485029138422</c:v>
                </c:pt>
                <c:pt idx="18425">
                  <c:v>82.983052262386053</c:v>
                </c:pt>
                <c:pt idx="18426">
                  <c:v>82.96161949563367</c:v>
                </c:pt>
                <c:pt idx="18427">
                  <c:v>82.940191802926464</c:v>
                </c:pt>
                <c:pt idx="18428">
                  <c:v>82.918759036174094</c:v>
                </c:pt>
                <c:pt idx="18429">
                  <c:v>82.897326269421725</c:v>
                </c:pt>
                <c:pt idx="18430">
                  <c:v>82.875898576714505</c:v>
                </c:pt>
                <c:pt idx="18431">
                  <c:v>82.854465809962136</c:v>
                </c:pt>
                <c:pt idx="18432">
                  <c:v>82.833033043209767</c:v>
                </c:pt>
                <c:pt idx="18433">
                  <c:v>82.811605350502546</c:v>
                </c:pt>
                <c:pt idx="18434">
                  <c:v>82.790172583750177</c:v>
                </c:pt>
                <c:pt idx="18435">
                  <c:v>82.768719520817172</c:v>
                </c:pt>
                <c:pt idx="18436">
                  <c:v>82.747286754064788</c:v>
                </c:pt>
                <c:pt idx="18437">
                  <c:v>82.725859061357582</c:v>
                </c:pt>
                <c:pt idx="18438">
                  <c:v>82.704426294605213</c:v>
                </c:pt>
                <c:pt idx="18439">
                  <c:v>82.68299352785283</c:v>
                </c:pt>
                <c:pt idx="18440">
                  <c:v>82.661565835145623</c:v>
                </c:pt>
                <c:pt idx="18441">
                  <c:v>82.640133068393254</c:v>
                </c:pt>
                <c:pt idx="18442">
                  <c:v>82.618700301640885</c:v>
                </c:pt>
                <c:pt idx="18443">
                  <c:v>82.597272608933665</c:v>
                </c:pt>
                <c:pt idx="18444">
                  <c:v>82.575839842181296</c:v>
                </c:pt>
                <c:pt idx="18445">
                  <c:v>82.554407075428927</c:v>
                </c:pt>
                <c:pt idx="18446">
                  <c:v>82.532979382721706</c:v>
                </c:pt>
                <c:pt idx="18447">
                  <c:v>82.5115263197887</c:v>
                </c:pt>
                <c:pt idx="18448">
                  <c:v>82.490093553036331</c:v>
                </c:pt>
                <c:pt idx="18449">
                  <c:v>82.468665860329111</c:v>
                </c:pt>
                <c:pt idx="18450">
                  <c:v>82.447233093576742</c:v>
                </c:pt>
                <c:pt idx="18451">
                  <c:v>82.425800326824373</c:v>
                </c:pt>
                <c:pt idx="18452">
                  <c:v>82.404372634117152</c:v>
                </c:pt>
                <c:pt idx="18453">
                  <c:v>82.382939867364783</c:v>
                </c:pt>
                <c:pt idx="18454">
                  <c:v>82.361507100612414</c:v>
                </c:pt>
                <c:pt idx="18455">
                  <c:v>82.340079407905193</c:v>
                </c:pt>
                <c:pt idx="18456">
                  <c:v>82.318646641152824</c:v>
                </c:pt>
                <c:pt idx="18457">
                  <c:v>82.297213874400455</c:v>
                </c:pt>
                <c:pt idx="18458">
                  <c:v>82.275786181693235</c:v>
                </c:pt>
                <c:pt idx="18459">
                  <c:v>82.254353414940866</c:v>
                </c:pt>
                <c:pt idx="18460">
                  <c:v>82.23290035200786</c:v>
                </c:pt>
                <c:pt idx="18461">
                  <c:v>82.211467585255491</c:v>
                </c:pt>
                <c:pt idx="18462">
                  <c:v>82.19003989254827</c:v>
                </c:pt>
                <c:pt idx="18463">
                  <c:v>82.168607125795901</c:v>
                </c:pt>
                <c:pt idx="18464">
                  <c:v>82.147174359043532</c:v>
                </c:pt>
                <c:pt idx="18465">
                  <c:v>82.125746666336312</c:v>
                </c:pt>
                <c:pt idx="18466">
                  <c:v>82.104313899583943</c:v>
                </c:pt>
                <c:pt idx="18467">
                  <c:v>82.082881132831574</c:v>
                </c:pt>
                <c:pt idx="18468">
                  <c:v>82.061453440124353</c:v>
                </c:pt>
                <c:pt idx="18469">
                  <c:v>82.040020673371984</c:v>
                </c:pt>
                <c:pt idx="18470">
                  <c:v>81.952521217691938</c:v>
                </c:pt>
                <c:pt idx="18471">
                  <c:v>81.884689806866959</c:v>
                </c:pt>
                <c:pt idx="18472">
                  <c:v>81.244048793991411</c:v>
                </c:pt>
                <c:pt idx="18473">
                  <c:v>81.216978769035734</c:v>
                </c:pt>
                <c:pt idx="18474">
                  <c:v>81.206758499819728</c:v>
                </c:pt>
                <c:pt idx="18475">
                  <c:v>81.196540650175038</c:v>
                </c:pt>
                <c:pt idx="18476">
                  <c:v>81.186320380959032</c:v>
                </c:pt>
                <c:pt idx="18477">
                  <c:v>81.176100111743011</c:v>
                </c:pt>
                <c:pt idx="18478">
                  <c:v>81.165882262098322</c:v>
                </c:pt>
                <c:pt idx="18479">
                  <c:v>81.155661992882315</c:v>
                </c:pt>
                <c:pt idx="18480">
                  <c:v>81.145441723666309</c:v>
                </c:pt>
                <c:pt idx="18481">
                  <c:v>81.135223874021605</c:v>
                </c:pt>
                <c:pt idx="18482">
                  <c:v>81.084115269227638</c:v>
                </c:pt>
                <c:pt idx="18483">
                  <c:v>81.073897419582934</c:v>
                </c:pt>
                <c:pt idx="18484">
                  <c:v>81.063677150366928</c:v>
                </c:pt>
                <c:pt idx="18485">
                  <c:v>81.053456881150922</c:v>
                </c:pt>
                <c:pt idx="18486">
                  <c:v>81.043239031506232</c:v>
                </c:pt>
                <c:pt idx="18487">
                  <c:v>81.033018762290226</c:v>
                </c:pt>
                <c:pt idx="18488">
                  <c:v>81.022798493074205</c:v>
                </c:pt>
                <c:pt idx="18489">
                  <c:v>81.012580643429516</c:v>
                </c:pt>
                <c:pt idx="18490">
                  <c:v>81.002360374213509</c:v>
                </c:pt>
                <c:pt idx="18491">
                  <c:v>80.992140104997503</c:v>
                </c:pt>
                <c:pt idx="18492">
                  <c:v>80.981922255352799</c:v>
                </c:pt>
                <c:pt idx="18493">
                  <c:v>80.971701986136793</c:v>
                </c:pt>
                <c:pt idx="18494">
                  <c:v>80.961472038635549</c:v>
                </c:pt>
                <c:pt idx="18495">
                  <c:v>80.951251769419542</c:v>
                </c:pt>
                <c:pt idx="18496">
                  <c:v>80.941033919774839</c:v>
                </c:pt>
                <c:pt idx="18497">
                  <c:v>80.930813650558832</c:v>
                </c:pt>
                <c:pt idx="18498">
                  <c:v>80.920593381342826</c:v>
                </c:pt>
                <c:pt idx="18499">
                  <c:v>80.910375531698122</c:v>
                </c:pt>
                <c:pt idx="18500">
                  <c:v>80.900155262482116</c:v>
                </c:pt>
                <c:pt idx="18501">
                  <c:v>80.88993499326611</c:v>
                </c:pt>
                <c:pt idx="18502">
                  <c:v>80.87971714362142</c:v>
                </c:pt>
                <c:pt idx="18503">
                  <c:v>80.869496874405399</c:v>
                </c:pt>
                <c:pt idx="18504">
                  <c:v>80.859276605189393</c:v>
                </c:pt>
                <c:pt idx="18505">
                  <c:v>80.849058755544704</c:v>
                </c:pt>
                <c:pt idx="18506">
                  <c:v>80.838828808043445</c:v>
                </c:pt>
                <c:pt idx="18507">
                  <c:v>80.828608538827439</c:v>
                </c:pt>
                <c:pt idx="18508">
                  <c:v>80.818390689182749</c:v>
                </c:pt>
                <c:pt idx="18509">
                  <c:v>80.808170419966743</c:v>
                </c:pt>
                <c:pt idx="18510">
                  <c:v>80.792793041914734</c:v>
                </c:pt>
                <c:pt idx="18511">
                  <c:v>80.786468999999997</c:v>
                </c:pt>
                <c:pt idx="18512">
                  <c:v>80.798498141869331</c:v>
                </c:pt>
                <c:pt idx="18513">
                  <c:v>80.816713635518482</c:v>
                </c:pt>
                <c:pt idx="18514">
                  <c:v>80.847206278254646</c:v>
                </c:pt>
                <c:pt idx="18515">
                  <c:v>80.858825999999993</c:v>
                </c:pt>
                <c:pt idx="18516">
                  <c:v>80.858825999999993</c:v>
                </c:pt>
                <c:pt idx="18517">
                  <c:v>80.858825999999993</c:v>
                </c:pt>
                <c:pt idx="18518">
                  <c:v>80.833248809966619</c:v>
                </c:pt>
                <c:pt idx="18519">
                  <c:v>80.827799789491408</c:v>
                </c:pt>
                <c:pt idx="18520">
                  <c:v>80.835057336277572</c:v>
                </c:pt>
                <c:pt idx="18521">
                  <c:v>80.84231316489452</c:v>
                </c:pt>
                <c:pt idx="18522">
                  <c:v>80.849570711680684</c:v>
                </c:pt>
                <c:pt idx="18523">
                  <c:v>80.856828258466848</c:v>
                </c:pt>
                <c:pt idx="18524">
                  <c:v>80.864084087083782</c:v>
                </c:pt>
                <c:pt idx="18525">
                  <c:v>80.871341633869946</c:v>
                </c:pt>
                <c:pt idx="18526">
                  <c:v>80.87859918065611</c:v>
                </c:pt>
                <c:pt idx="18527">
                  <c:v>80.885855009273058</c:v>
                </c:pt>
                <c:pt idx="18528">
                  <c:v>80.893112556059222</c:v>
                </c:pt>
                <c:pt idx="18529">
                  <c:v>80.900370102845372</c:v>
                </c:pt>
                <c:pt idx="18530">
                  <c:v>80.90762593146232</c:v>
                </c:pt>
                <c:pt idx="18531">
                  <c:v>80.914890350925361</c:v>
                </c:pt>
                <c:pt idx="18532">
                  <c:v>80.922147897711525</c:v>
                </c:pt>
                <c:pt idx="18533">
                  <c:v>80.929403726328474</c:v>
                </c:pt>
                <c:pt idx="18534">
                  <c:v>80.936661273114638</c:v>
                </c:pt>
                <c:pt idx="18535">
                  <c:v>80.943918819900802</c:v>
                </c:pt>
                <c:pt idx="18536">
                  <c:v>80.951174648517735</c:v>
                </c:pt>
                <c:pt idx="18537">
                  <c:v>80.958432195303899</c:v>
                </c:pt>
                <c:pt idx="18538">
                  <c:v>80.965689742090063</c:v>
                </c:pt>
                <c:pt idx="18539">
                  <c:v>80.972945570707012</c:v>
                </c:pt>
                <c:pt idx="18540">
                  <c:v>80.980203117493176</c:v>
                </c:pt>
                <c:pt idx="18541">
                  <c:v>80.987460664279325</c:v>
                </c:pt>
                <c:pt idx="18542">
                  <c:v>80.994716492896274</c:v>
                </c:pt>
                <c:pt idx="18543">
                  <c:v>81.001974039682437</c:v>
                </c:pt>
                <c:pt idx="18544">
                  <c:v>81.009238459145479</c:v>
                </c:pt>
                <c:pt idx="18545">
                  <c:v>81.016496005931643</c:v>
                </c:pt>
                <c:pt idx="18546">
                  <c:v>81.023751834548591</c:v>
                </c:pt>
                <c:pt idx="18547">
                  <c:v>81.031009381334755</c:v>
                </c:pt>
                <c:pt idx="18548">
                  <c:v>81.038266928120919</c:v>
                </c:pt>
                <c:pt idx="18549">
                  <c:v>81.045522756737853</c:v>
                </c:pt>
                <c:pt idx="18550">
                  <c:v>81.052780303524017</c:v>
                </c:pt>
                <c:pt idx="18551">
                  <c:v>81.060037850310181</c:v>
                </c:pt>
                <c:pt idx="18552">
                  <c:v>81.067293678927129</c:v>
                </c:pt>
                <c:pt idx="18553">
                  <c:v>81.074551225713293</c:v>
                </c:pt>
                <c:pt idx="18554">
                  <c:v>81.081808772499443</c:v>
                </c:pt>
                <c:pt idx="18555">
                  <c:v>81.089064601116391</c:v>
                </c:pt>
                <c:pt idx="18556">
                  <c:v>81.096329020579432</c:v>
                </c:pt>
                <c:pt idx="18557">
                  <c:v>81.103586567365596</c:v>
                </c:pt>
                <c:pt idx="18558">
                  <c:v>81.110842395982544</c:v>
                </c:pt>
                <c:pt idx="18559">
                  <c:v>81.118099942768708</c:v>
                </c:pt>
                <c:pt idx="18560">
                  <c:v>81.125357489554872</c:v>
                </c:pt>
                <c:pt idx="18561">
                  <c:v>81.132613318171806</c:v>
                </c:pt>
                <c:pt idx="18562">
                  <c:v>81.13987086495797</c:v>
                </c:pt>
                <c:pt idx="18563">
                  <c:v>81.147128411744134</c:v>
                </c:pt>
                <c:pt idx="18564">
                  <c:v>81.154384240361082</c:v>
                </c:pt>
                <c:pt idx="18565">
                  <c:v>81.161641787147246</c:v>
                </c:pt>
                <c:pt idx="18566">
                  <c:v>81.16889933393341</c:v>
                </c:pt>
                <c:pt idx="18567">
                  <c:v>81.176155162550344</c:v>
                </c:pt>
                <c:pt idx="18568">
                  <c:v>81.183412709336508</c:v>
                </c:pt>
                <c:pt idx="18569">
                  <c:v>81.19067712879955</c:v>
                </c:pt>
                <c:pt idx="18570">
                  <c:v>81.197934675585714</c:v>
                </c:pt>
                <c:pt idx="18571">
                  <c:v>81.205190504202662</c:v>
                </c:pt>
                <c:pt idx="18572">
                  <c:v>81.212448050988826</c:v>
                </c:pt>
                <c:pt idx="18573">
                  <c:v>81.21970559777499</c:v>
                </c:pt>
                <c:pt idx="18574">
                  <c:v>81.204778542203144</c:v>
                </c:pt>
                <c:pt idx="18575">
                  <c:v>81.218542037425507</c:v>
                </c:pt>
                <c:pt idx="18576">
                  <c:v>81.236753691464003</c:v>
                </c:pt>
                <c:pt idx="18577">
                  <c:v>81.238724000000005</c:v>
                </c:pt>
                <c:pt idx="18578">
                  <c:v>81.255094135746603</c:v>
                </c:pt>
                <c:pt idx="18579">
                  <c:v>81.256812999999994</c:v>
                </c:pt>
                <c:pt idx="18580">
                  <c:v>81.256812999999994</c:v>
                </c:pt>
                <c:pt idx="18581">
                  <c:v>81.27358345926632</c:v>
                </c:pt>
                <c:pt idx="18582">
                  <c:v>81.291797499404055</c:v>
                </c:pt>
                <c:pt idx="18583">
                  <c:v>81.306331374825945</c:v>
                </c:pt>
                <c:pt idx="18584">
                  <c:v>81.320610523144438</c:v>
                </c:pt>
                <c:pt idx="18585">
                  <c:v>81.334889671462932</c:v>
                </c:pt>
                <c:pt idx="18586">
                  <c:v>81.349165439301231</c:v>
                </c:pt>
                <c:pt idx="18587">
                  <c:v>81.363444587619725</c:v>
                </c:pt>
                <c:pt idx="18588">
                  <c:v>81.377723735938218</c:v>
                </c:pt>
                <c:pt idx="18589">
                  <c:v>81.391999503776532</c:v>
                </c:pt>
                <c:pt idx="18590">
                  <c:v>81.406278652095025</c:v>
                </c:pt>
                <c:pt idx="18591">
                  <c:v>81.420557800413519</c:v>
                </c:pt>
                <c:pt idx="18592">
                  <c:v>81.434833568251818</c:v>
                </c:pt>
                <c:pt idx="18593">
                  <c:v>81.449112716570326</c:v>
                </c:pt>
                <c:pt idx="18594">
                  <c:v>81.463405386809569</c:v>
                </c:pt>
                <c:pt idx="18595">
                  <c:v>81.477684535128063</c:v>
                </c:pt>
                <c:pt idx="18596">
                  <c:v>81.491960302966376</c:v>
                </c:pt>
                <c:pt idx="18597">
                  <c:v>81.50623945128487</c:v>
                </c:pt>
                <c:pt idx="18598">
                  <c:v>81.520518599603363</c:v>
                </c:pt>
                <c:pt idx="18599">
                  <c:v>81.534794367441663</c:v>
                </c:pt>
                <c:pt idx="18600">
                  <c:v>81.549073515760156</c:v>
                </c:pt>
                <c:pt idx="18601">
                  <c:v>81.56334928359847</c:v>
                </c:pt>
                <c:pt idx="18602">
                  <c:v>81.577628431916963</c:v>
                </c:pt>
                <c:pt idx="18603">
                  <c:v>81.591907580235457</c:v>
                </c:pt>
                <c:pt idx="18604">
                  <c:v>81.606183348073756</c:v>
                </c:pt>
                <c:pt idx="18605">
                  <c:v>81.62046249639225</c:v>
                </c:pt>
                <c:pt idx="18606">
                  <c:v>81.634755166631507</c:v>
                </c:pt>
                <c:pt idx="18607">
                  <c:v>81.649034314950001</c:v>
                </c:pt>
                <c:pt idx="18608">
                  <c:v>81.6633100827883</c:v>
                </c:pt>
                <c:pt idx="18609">
                  <c:v>81.677589231106793</c:v>
                </c:pt>
                <c:pt idx="18610">
                  <c:v>81.691868379425301</c:v>
                </c:pt>
                <c:pt idx="18611">
                  <c:v>81.706144147263601</c:v>
                </c:pt>
                <c:pt idx="18612">
                  <c:v>81.720423295582094</c:v>
                </c:pt>
                <c:pt idx="18613">
                  <c:v>81.734702443900588</c:v>
                </c:pt>
                <c:pt idx="18614">
                  <c:v>81.748978211738901</c:v>
                </c:pt>
                <c:pt idx="18615">
                  <c:v>81.763257360057395</c:v>
                </c:pt>
                <c:pt idx="18616">
                  <c:v>81.777536508375889</c:v>
                </c:pt>
                <c:pt idx="18617">
                  <c:v>81.791812276214188</c:v>
                </c:pt>
                <c:pt idx="18618">
                  <c:v>81.806091424532681</c:v>
                </c:pt>
                <c:pt idx="18619">
                  <c:v>81.853790000000004</c:v>
                </c:pt>
                <c:pt idx="18620">
                  <c:v>81.853790000000004</c:v>
                </c:pt>
                <c:pt idx="18621">
                  <c:v>81.853790000000004</c:v>
                </c:pt>
                <c:pt idx="18622">
                  <c:v>81.891016761087272</c:v>
                </c:pt>
                <c:pt idx="18623">
                  <c:v>81.908057999999997</c:v>
                </c:pt>
                <c:pt idx="18624">
                  <c:v>81.895397856019059</c:v>
                </c:pt>
                <c:pt idx="18625">
                  <c:v>81.915545483071057</c:v>
                </c:pt>
                <c:pt idx="18626">
                  <c:v>81.913233679542202</c:v>
                </c:pt>
                <c:pt idx="18627">
                  <c:v>81.921097603337302</c:v>
                </c:pt>
                <c:pt idx="18628">
                  <c:v>81.926147</c:v>
                </c:pt>
                <c:pt idx="18629">
                  <c:v>81.926147</c:v>
                </c:pt>
                <c:pt idx="18630">
                  <c:v>81.926147</c:v>
                </c:pt>
                <c:pt idx="18631">
                  <c:v>81.926147</c:v>
                </c:pt>
                <c:pt idx="18632">
                  <c:v>81.926147</c:v>
                </c:pt>
                <c:pt idx="18633">
                  <c:v>81.926147</c:v>
                </c:pt>
                <c:pt idx="18634">
                  <c:v>81.940092902264595</c:v>
                </c:pt>
                <c:pt idx="18635">
                  <c:v>81.986452159752034</c:v>
                </c:pt>
                <c:pt idx="18636">
                  <c:v>81.998497</c:v>
                </c:pt>
                <c:pt idx="18637">
                  <c:v>81.998497</c:v>
                </c:pt>
                <c:pt idx="18638">
                  <c:v>81.96716082149652</c:v>
                </c:pt>
                <c:pt idx="18639">
                  <c:v>81.975752414186189</c:v>
                </c:pt>
                <c:pt idx="18640">
                  <c:v>81.984805477682812</c:v>
                </c:pt>
                <c:pt idx="18641">
                  <c:v>82.012278822130625</c:v>
                </c:pt>
                <c:pt idx="18642">
                  <c:v>81.980414999999994</c:v>
                </c:pt>
                <c:pt idx="18643">
                  <c:v>82.027222864015243</c:v>
                </c:pt>
                <c:pt idx="18644">
                  <c:v>82.032310354478938</c:v>
                </c:pt>
                <c:pt idx="18645">
                  <c:v>82.028262571646565</c:v>
                </c:pt>
                <c:pt idx="18646">
                  <c:v>82.024213830305342</c:v>
                </c:pt>
                <c:pt idx="18647">
                  <c:v>82.020165088964134</c:v>
                </c:pt>
                <c:pt idx="18648">
                  <c:v>82.016117306131747</c:v>
                </c:pt>
                <c:pt idx="18649">
                  <c:v>82.012068564790539</c:v>
                </c:pt>
                <c:pt idx="18650">
                  <c:v>82.008019823449317</c:v>
                </c:pt>
                <c:pt idx="18651">
                  <c:v>82.003972040616944</c:v>
                </c:pt>
                <c:pt idx="18652">
                  <c:v>81.999923299275721</c:v>
                </c:pt>
                <c:pt idx="18653">
                  <c:v>81.995870723899145</c:v>
                </c:pt>
                <c:pt idx="18654">
                  <c:v>81.991821982557923</c:v>
                </c:pt>
                <c:pt idx="18655">
                  <c:v>81.98777419972555</c:v>
                </c:pt>
                <c:pt idx="18656">
                  <c:v>81.983725458384342</c:v>
                </c:pt>
                <c:pt idx="18657">
                  <c:v>81.97967671704312</c:v>
                </c:pt>
                <c:pt idx="18658">
                  <c:v>81.975628934210746</c:v>
                </c:pt>
                <c:pt idx="18659">
                  <c:v>81.971580192869524</c:v>
                </c:pt>
                <c:pt idx="18660">
                  <c:v>81.967531451528302</c:v>
                </c:pt>
                <c:pt idx="18661">
                  <c:v>81.963483668695929</c:v>
                </c:pt>
                <c:pt idx="18662">
                  <c:v>81.959434927354707</c:v>
                </c:pt>
                <c:pt idx="18663">
                  <c:v>81.955386186013499</c:v>
                </c:pt>
                <c:pt idx="18664">
                  <c:v>81.951338403181111</c:v>
                </c:pt>
                <c:pt idx="18665">
                  <c:v>81.947289661839903</c:v>
                </c:pt>
                <c:pt idx="18666">
                  <c:v>81.943237086463327</c:v>
                </c:pt>
                <c:pt idx="18667">
                  <c:v>81.93918930363094</c:v>
                </c:pt>
                <c:pt idx="18668">
                  <c:v>81.935140562289732</c:v>
                </c:pt>
                <c:pt idx="18669">
                  <c:v>81.93109182094851</c:v>
                </c:pt>
                <c:pt idx="18670">
                  <c:v>81.927044038116136</c:v>
                </c:pt>
                <c:pt idx="18671">
                  <c:v>81.922995296774914</c:v>
                </c:pt>
                <c:pt idx="18672">
                  <c:v>81.918946555433692</c:v>
                </c:pt>
                <c:pt idx="18673">
                  <c:v>81.914898772601319</c:v>
                </c:pt>
                <c:pt idx="18674">
                  <c:v>81.910850031260111</c:v>
                </c:pt>
                <c:pt idx="18675">
                  <c:v>81.906801289918889</c:v>
                </c:pt>
                <c:pt idx="18676">
                  <c:v>81.902753507086516</c:v>
                </c:pt>
                <c:pt idx="18677">
                  <c:v>81.898704765745293</c:v>
                </c:pt>
                <c:pt idx="18678">
                  <c:v>81.894652190368717</c:v>
                </c:pt>
                <c:pt idx="18679">
                  <c:v>81.890603449027495</c:v>
                </c:pt>
                <c:pt idx="18680">
                  <c:v>81.886555666195122</c:v>
                </c:pt>
                <c:pt idx="18681">
                  <c:v>81.882506924853899</c:v>
                </c:pt>
                <c:pt idx="18682">
                  <c:v>81.878458183512691</c:v>
                </c:pt>
                <c:pt idx="18683">
                  <c:v>81.874410400680304</c:v>
                </c:pt>
                <c:pt idx="18684">
                  <c:v>81.870361659339096</c:v>
                </c:pt>
                <c:pt idx="18685">
                  <c:v>81.866312917997874</c:v>
                </c:pt>
                <c:pt idx="18686">
                  <c:v>81.862265135165501</c:v>
                </c:pt>
                <c:pt idx="18687">
                  <c:v>81.858216393824279</c:v>
                </c:pt>
                <c:pt idx="18688">
                  <c:v>81.854167652483056</c:v>
                </c:pt>
                <c:pt idx="18689">
                  <c:v>81.853790000000004</c:v>
                </c:pt>
                <c:pt idx="18690">
                  <c:v>81.820544885073915</c:v>
                </c:pt>
                <c:pt idx="18691">
                  <c:v>81.884753769928395</c:v>
                </c:pt>
                <c:pt idx="18692">
                  <c:v>81.839233466380549</c:v>
                </c:pt>
                <c:pt idx="18693">
                  <c:v>81.886763840676352</c:v>
                </c:pt>
                <c:pt idx="18694">
                  <c:v>81.838472683054889</c:v>
                </c:pt>
                <c:pt idx="18695">
                  <c:v>81.818409917262755</c:v>
                </c:pt>
                <c:pt idx="18696">
                  <c:v>81.852411462252917</c:v>
                </c:pt>
                <c:pt idx="18697">
                  <c:v>81.853790000000004</c:v>
                </c:pt>
                <c:pt idx="18698">
                  <c:v>81.856232997558408</c:v>
                </c:pt>
                <c:pt idx="18699">
                  <c:v>81.858754185363608</c:v>
                </c:pt>
                <c:pt idx="18700">
                  <c:v>81.861275373168809</c:v>
                </c:pt>
                <c:pt idx="18701">
                  <c:v>81.863795964101897</c:v>
                </c:pt>
                <c:pt idx="18702">
                  <c:v>81.866317151907097</c:v>
                </c:pt>
                <c:pt idx="18703">
                  <c:v>81.868840727200748</c:v>
                </c:pt>
                <c:pt idx="18704">
                  <c:v>81.871361915005949</c:v>
                </c:pt>
                <c:pt idx="18705">
                  <c:v>81.857408862660947</c:v>
                </c:pt>
                <c:pt idx="18706">
                  <c:v>81.868373150750188</c:v>
                </c:pt>
                <c:pt idx="18707">
                  <c:v>81.842435992840095</c:v>
                </c:pt>
                <c:pt idx="18708">
                  <c:v>81.865401595374351</c:v>
                </c:pt>
                <c:pt idx="18709">
                  <c:v>81.901802884972611</c:v>
                </c:pt>
                <c:pt idx="18710">
                  <c:v>81.938261852505974</c:v>
                </c:pt>
                <c:pt idx="18711">
                  <c:v>81.929006721030049</c:v>
                </c:pt>
                <c:pt idx="18712">
                  <c:v>81.956858184505364</c:v>
                </c:pt>
                <c:pt idx="18713">
                  <c:v>81.977795154359214</c:v>
                </c:pt>
                <c:pt idx="18714">
                  <c:v>81.994485965271394</c:v>
                </c:pt>
                <c:pt idx="18715">
                  <c:v>82.010927391912162</c:v>
                </c:pt>
                <c:pt idx="18716">
                  <c:v>82.027384388085736</c:v>
                </c:pt>
                <c:pt idx="18717">
                  <c:v>82.043821922343298</c:v>
                </c:pt>
                <c:pt idx="18718">
                  <c:v>82.060263348984066</c:v>
                </c:pt>
                <c:pt idx="18719">
                  <c:v>82.076704775624847</c:v>
                </c:pt>
                <c:pt idx="18720">
                  <c:v>82.09314230988241</c:v>
                </c:pt>
                <c:pt idx="18721">
                  <c:v>82.109583736523177</c:v>
                </c:pt>
                <c:pt idx="18722">
                  <c:v>82.126025163163945</c:v>
                </c:pt>
                <c:pt idx="18723">
                  <c:v>82.142462697421522</c:v>
                </c:pt>
                <c:pt idx="18724">
                  <c:v>82.158904124062289</c:v>
                </c:pt>
                <c:pt idx="18725">
                  <c:v>82.175345550703057</c:v>
                </c:pt>
                <c:pt idx="18726">
                  <c:v>82.191783084960619</c:v>
                </c:pt>
                <c:pt idx="18727">
                  <c:v>82.208224511601401</c:v>
                </c:pt>
                <c:pt idx="18728">
                  <c:v>82.22468150777496</c:v>
                </c:pt>
                <c:pt idx="18729">
                  <c:v>82.241122934415742</c:v>
                </c:pt>
                <c:pt idx="18730">
                  <c:v>82.257560468673304</c:v>
                </c:pt>
                <c:pt idx="18731">
                  <c:v>82.274001895314072</c:v>
                </c:pt>
                <c:pt idx="18732">
                  <c:v>82.290443321954839</c:v>
                </c:pt>
                <c:pt idx="18733">
                  <c:v>82.306880856212416</c:v>
                </c:pt>
                <c:pt idx="18734">
                  <c:v>82.323322282853184</c:v>
                </c:pt>
                <c:pt idx="18735">
                  <c:v>82.339763709493951</c:v>
                </c:pt>
                <c:pt idx="18736">
                  <c:v>82.356201243751514</c:v>
                </c:pt>
                <c:pt idx="18737">
                  <c:v>82.372642670392295</c:v>
                </c:pt>
                <c:pt idx="18738">
                  <c:v>82.389084097033063</c:v>
                </c:pt>
                <c:pt idx="18739">
                  <c:v>82.405521631290625</c:v>
                </c:pt>
                <c:pt idx="18740">
                  <c:v>82.421963057931393</c:v>
                </c:pt>
                <c:pt idx="18741">
                  <c:v>82.438420054104967</c:v>
                </c:pt>
                <c:pt idx="18742">
                  <c:v>82.454857588362543</c:v>
                </c:pt>
                <c:pt idx="18743">
                  <c:v>82.471299015003311</c:v>
                </c:pt>
                <c:pt idx="18744">
                  <c:v>82.487740441644078</c:v>
                </c:pt>
                <c:pt idx="18745">
                  <c:v>82.504177975901641</c:v>
                </c:pt>
                <c:pt idx="18746">
                  <c:v>82.520619402542422</c:v>
                </c:pt>
                <c:pt idx="18747">
                  <c:v>82.53706082918319</c:v>
                </c:pt>
                <c:pt idx="18748">
                  <c:v>82.553498363440752</c:v>
                </c:pt>
                <c:pt idx="18749">
                  <c:v>82.56993979008152</c:v>
                </c:pt>
                <c:pt idx="18750">
                  <c:v>82.586381216722287</c:v>
                </c:pt>
                <c:pt idx="18751">
                  <c:v>82.602818750979864</c:v>
                </c:pt>
                <c:pt idx="18752">
                  <c:v>82.619260177620632</c:v>
                </c:pt>
                <c:pt idx="18753">
                  <c:v>82.635717173794205</c:v>
                </c:pt>
                <c:pt idx="18754">
                  <c:v>82.647099006906402</c:v>
                </c:pt>
                <c:pt idx="18755">
                  <c:v>82.64550487995227</c:v>
                </c:pt>
                <c:pt idx="18756">
                  <c:v>82.725026319742497</c:v>
                </c:pt>
                <c:pt idx="18757">
                  <c:v>82.740204000000006</c:v>
                </c:pt>
                <c:pt idx="18758">
                  <c:v>82.752838035493099</c:v>
                </c:pt>
                <c:pt idx="18759">
                  <c:v>82.812561000000002</c:v>
                </c:pt>
                <c:pt idx="18760">
                  <c:v>82.822824809966619</c:v>
                </c:pt>
                <c:pt idx="18761">
                  <c:v>82.873926433436537</c:v>
                </c:pt>
                <c:pt idx="18762">
                  <c:v>82.899366143198094</c:v>
                </c:pt>
                <c:pt idx="18763">
                  <c:v>82.890235563648659</c:v>
                </c:pt>
                <c:pt idx="18764">
                  <c:v>82.915652960116617</c:v>
                </c:pt>
                <c:pt idx="18765">
                  <c:v>82.941076375385535</c:v>
                </c:pt>
                <c:pt idx="18766">
                  <c:v>82.966523865858292</c:v>
                </c:pt>
                <c:pt idx="18767">
                  <c:v>82.99194126232625</c:v>
                </c:pt>
                <c:pt idx="18768">
                  <c:v>83.017364677595168</c:v>
                </c:pt>
                <c:pt idx="18769">
                  <c:v>83.042788092864086</c:v>
                </c:pt>
                <c:pt idx="18770">
                  <c:v>83.068205489332044</c:v>
                </c:pt>
                <c:pt idx="18771">
                  <c:v>83.093628904600962</c:v>
                </c:pt>
                <c:pt idx="18772">
                  <c:v>83.11905231986988</c:v>
                </c:pt>
                <c:pt idx="18773">
                  <c:v>83.144469716337824</c:v>
                </c:pt>
                <c:pt idx="18774">
                  <c:v>83.169893131606742</c:v>
                </c:pt>
                <c:pt idx="18775">
                  <c:v>83.195316546875659</c:v>
                </c:pt>
                <c:pt idx="18776">
                  <c:v>83.220733943343618</c:v>
                </c:pt>
                <c:pt idx="18777">
                  <c:v>83.246157358612535</c:v>
                </c:pt>
                <c:pt idx="18778">
                  <c:v>83.271604849085307</c:v>
                </c:pt>
                <c:pt idx="18779">
                  <c:v>83.297028264354225</c:v>
                </c:pt>
                <c:pt idx="18780">
                  <c:v>83.322445660822169</c:v>
                </c:pt>
                <c:pt idx="18781">
                  <c:v>83.347869076091087</c:v>
                </c:pt>
                <c:pt idx="18782">
                  <c:v>83.373292491360004</c:v>
                </c:pt>
                <c:pt idx="18783">
                  <c:v>83.398709887827962</c:v>
                </c:pt>
                <c:pt idx="18784">
                  <c:v>84.170354918662767</c:v>
                </c:pt>
                <c:pt idx="18785">
                  <c:v>84.173323160007243</c:v>
                </c:pt>
                <c:pt idx="18786">
                  <c:v>84.176291401351733</c:v>
                </c:pt>
                <c:pt idx="18787">
                  <c:v>84.179258939987562</c:v>
                </c:pt>
                <c:pt idx="18788">
                  <c:v>84.182227181332053</c:v>
                </c:pt>
                <c:pt idx="18789">
                  <c:v>84.185198233511144</c:v>
                </c:pt>
                <c:pt idx="18790">
                  <c:v>84.188166474855635</c:v>
                </c:pt>
                <c:pt idx="18791">
                  <c:v>84.191134013491464</c:v>
                </c:pt>
                <c:pt idx="18792">
                  <c:v>84.194102254835954</c:v>
                </c:pt>
                <c:pt idx="18793">
                  <c:v>84.19707049618043</c:v>
                </c:pt>
                <c:pt idx="18794">
                  <c:v>84.200038034816274</c:v>
                </c:pt>
                <c:pt idx="18795">
                  <c:v>84.20300627616075</c:v>
                </c:pt>
                <c:pt idx="18796">
                  <c:v>84.20597451750524</c:v>
                </c:pt>
                <c:pt idx="18797">
                  <c:v>84.208942056141069</c:v>
                </c:pt>
                <c:pt idx="18798">
                  <c:v>84.211910297485559</c:v>
                </c:pt>
                <c:pt idx="18799">
                  <c:v>84.21487853883005</c:v>
                </c:pt>
                <c:pt idx="18800">
                  <c:v>84.217846077465879</c:v>
                </c:pt>
                <c:pt idx="18801">
                  <c:v>84.220814318810369</c:v>
                </c:pt>
                <c:pt idx="18802">
                  <c:v>84.223785370989461</c:v>
                </c:pt>
                <c:pt idx="18803">
                  <c:v>84.22675290962529</c:v>
                </c:pt>
                <c:pt idx="18804">
                  <c:v>84.22972115096978</c:v>
                </c:pt>
                <c:pt idx="18805">
                  <c:v>84.232689392314256</c:v>
                </c:pt>
                <c:pt idx="18806">
                  <c:v>84.2356569309501</c:v>
                </c:pt>
                <c:pt idx="18807">
                  <c:v>84.238625172294576</c:v>
                </c:pt>
                <c:pt idx="18808">
                  <c:v>84.241593413639066</c:v>
                </c:pt>
                <c:pt idx="18809">
                  <c:v>84.244560952274909</c:v>
                </c:pt>
                <c:pt idx="18810">
                  <c:v>84.247529193619386</c:v>
                </c:pt>
                <c:pt idx="18811">
                  <c:v>84.250497434963876</c:v>
                </c:pt>
                <c:pt idx="18812">
                  <c:v>84.253464973599705</c:v>
                </c:pt>
                <c:pt idx="18813">
                  <c:v>84.256433214944195</c:v>
                </c:pt>
                <c:pt idx="18814">
                  <c:v>84.259404267123287</c:v>
                </c:pt>
                <c:pt idx="18815">
                  <c:v>84.262372508467777</c:v>
                </c:pt>
                <c:pt idx="18816">
                  <c:v>84.265340047103606</c:v>
                </c:pt>
                <c:pt idx="18817">
                  <c:v>84.268308288448097</c:v>
                </c:pt>
                <c:pt idx="18818">
                  <c:v>84.271276529792573</c:v>
                </c:pt>
                <c:pt idx="18819">
                  <c:v>84.274244068428416</c:v>
                </c:pt>
                <c:pt idx="18820">
                  <c:v>84.277212309772892</c:v>
                </c:pt>
                <c:pt idx="18821">
                  <c:v>84.280180551117382</c:v>
                </c:pt>
                <c:pt idx="18822">
                  <c:v>84.283148089753212</c:v>
                </c:pt>
                <c:pt idx="18823">
                  <c:v>84.286116331097702</c:v>
                </c:pt>
                <c:pt idx="18824">
                  <c:v>84.289084572442192</c:v>
                </c:pt>
                <c:pt idx="18825">
                  <c:v>84.292052111078021</c:v>
                </c:pt>
                <c:pt idx="18826">
                  <c:v>84.295023163257113</c:v>
                </c:pt>
                <c:pt idx="18827">
                  <c:v>84.297991404601603</c:v>
                </c:pt>
                <c:pt idx="18828">
                  <c:v>84.300958943237433</c:v>
                </c:pt>
                <c:pt idx="18829">
                  <c:v>84.303927184581923</c:v>
                </c:pt>
                <c:pt idx="18830">
                  <c:v>84.306895425926399</c:v>
                </c:pt>
                <c:pt idx="18831">
                  <c:v>84.309862964562242</c:v>
                </c:pt>
                <c:pt idx="18832">
                  <c:v>84.31397116309013</c:v>
                </c:pt>
                <c:pt idx="18833">
                  <c:v>84.288865697258643</c:v>
                </c:pt>
                <c:pt idx="18834">
                  <c:v>84.340453821649973</c:v>
                </c:pt>
                <c:pt idx="18835">
                  <c:v>84.402063052455887</c:v>
                </c:pt>
                <c:pt idx="18836">
                  <c:v>84.399828633285637</c:v>
                </c:pt>
                <c:pt idx="18837">
                  <c:v>84.397927765911803</c:v>
                </c:pt>
                <c:pt idx="18838">
                  <c:v>84.381195815927512</c:v>
                </c:pt>
                <c:pt idx="18839">
                  <c:v>84.391866341917023</c:v>
                </c:pt>
                <c:pt idx="18840">
                  <c:v>84.387093002788433</c:v>
                </c:pt>
                <c:pt idx="18841">
                  <c:v>84.360460380968973</c:v>
                </c:pt>
                <c:pt idx="18842">
                  <c:v>84.33383406422098</c:v>
                </c:pt>
                <c:pt idx="18843">
                  <c:v>84.280913670644381</c:v>
                </c:pt>
                <c:pt idx="18844">
                  <c:v>84.295054334603478</c:v>
                </c:pt>
                <c:pt idx="18845">
                  <c:v>84.330576626847872</c:v>
                </c:pt>
                <c:pt idx="18846">
                  <c:v>84.314683626014315</c:v>
                </c:pt>
                <c:pt idx="18847">
                  <c:v>84.278912796331582</c:v>
                </c:pt>
                <c:pt idx="18848">
                  <c:v>84.295557980452912</c:v>
                </c:pt>
                <c:pt idx="18849">
                  <c:v>84.331629044110642</c:v>
                </c:pt>
                <c:pt idx="18850">
                  <c:v>84.27824524368144</c:v>
                </c:pt>
                <c:pt idx="18851">
                  <c:v>84.314040375685337</c:v>
                </c:pt>
                <c:pt idx="18852">
                  <c:v>84.312441958472988</c:v>
                </c:pt>
                <c:pt idx="18853">
                  <c:v>84.310834536400989</c:v>
                </c:pt>
                <c:pt idx="18854">
                  <c:v>84.30922749487398</c:v>
                </c:pt>
                <c:pt idx="18855">
                  <c:v>84.307620072801981</c:v>
                </c:pt>
                <c:pt idx="18856">
                  <c:v>84.306012650729983</c:v>
                </c:pt>
                <c:pt idx="18857">
                  <c:v>84.304405609202973</c:v>
                </c:pt>
                <c:pt idx="18858">
                  <c:v>84.302798187130975</c:v>
                </c:pt>
                <c:pt idx="18859">
                  <c:v>84.301190765058976</c:v>
                </c:pt>
                <c:pt idx="18860">
                  <c:v>84.299583723531967</c:v>
                </c:pt>
                <c:pt idx="18861">
                  <c:v>84.297976301459968</c:v>
                </c:pt>
                <c:pt idx="18862">
                  <c:v>84.29636735720797</c:v>
                </c:pt>
                <c:pt idx="18863">
                  <c:v>84.294759935135971</c:v>
                </c:pt>
                <c:pt idx="18864">
                  <c:v>84.293152893608962</c:v>
                </c:pt>
                <c:pt idx="18865">
                  <c:v>84.291545471536963</c:v>
                </c:pt>
                <c:pt idx="18866">
                  <c:v>84.289938049464965</c:v>
                </c:pt>
                <c:pt idx="18867">
                  <c:v>84.288331007937956</c:v>
                </c:pt>
                <c:pt idx="18868">
                  <c:v>84.286723585865957</c:v>
                </c:pt>
                <c:pt idx="18869">
                  <c:v>84.285116163793944</c:v>
                </c:pt>
                <c:pt idx="18870">
                  <c:v>84.283509122266949</c:v>
                </c:pt>
                <c:pt idx="18871">
                  <c:v>84.28190170019495</c:v>
                </c:pt>
                <c:pt idx="18872">
                  <c:v>84.280294278122938</c:v>
                </c:pt>
                <c:pt idx="18873">
                  <c:v>84.278687236595943</c:v>
                </c:pt>
                <c:pt idx="18874">
                  <c:v>84.277078292343944</c:v>
                </c:pt>
                <c:pt idx="18875">
                  <c:v>84.275470870271946</c:v>
                </c:pt>
                <c:pt idx="18876">
                  <c:v>84.273863828744936</c:v>
                </c:pt>
                <c:pt idx="18877">
                  <c:v>84.272256406672938</c:v>
                </c:pt>
                <c:pt idx="18878">
                  <c:v>84.270648984600925</c:v>
                </c:pt>
                <c:pt idx="18879">
                  <c:v>84.26904194307393</c:v>
                </c:pt>
                <c:pt idx="18880">
                  <c:v>84.267434521001931</c:v>
                </c:pt>
                <c:pt idx="18881">
                  <c:v>84.265827098929918</c:v>
                </c:pt>
                <c:pt idx="18882">
                  <c:v>84.264220057402923</c:v>
                </c:pt>
                <c:pt idx="18883">
                  <c:v>84.26261263533091</c:v>
                </c:pt>
                <c:pt idx="18884">
                  <c:v>84.261005213258912</c:v>
                </c:pt>
                <c:pt idx="18885">
                  <c:v>84.255438217453502</c:v>
                </c:pt>
                <c:pt idx="18886">
                  <c:v>84.246147222884389</c:v>
                </c:pt>
                <c:pt idx="18887">
                  <c:v>84.255166253934192</c:v>
                </c:pt>
                <c:pt idx="18888">
                  <c:v>84.246424781622906</c:v>
                </c:pt>
                <c:pt idx="18889">
                  <c:v>84.274411001428916</c:v>
                </c:pt>
                <c:pt idx="18890">
                  <c:v>84.304068288745825</c:v>
                </c:pt>
                <c:pt idx="18891">
                  <c:v>84.267616473031026</c:v>
                </c:pt>
                <c:pt idx="18892">
                  <c:v>84.241675999999998</c:v>
                </c:pt>
                <c:pt idx="18893">
                  <c:v>84.241675999999998</c:v>
                </c:pt>
                <c:pt idx="18894">
                  <c:v>84.240629420383897</c:v>
                </c:pt>
                <c:pt idx="18895">
                  <c:v>84.237162984526023</c:v>
                </c:pt>
                <c:pt idx="18896">
                  <c:v>84.233695727821384</c:v>
                </c:pt>
                <c:pt idx="18897">
                  <c:v>84.23022847111676</c:v>
                </c:pt>
                <c:pt idx="18898">
                  <c:v>84.226762035258872</c:v>
                </c:pt>
                <c:pt idx="18899">
                  <c:v>84.223586999999995</c:v>
                </c:pt>
                <c:pt idx="18900">
                  <c:v>84.225269095851218</c:v>
                </c:pt>
                <c:pt idx="18901">
                  <c:v>84.241675999999998</c:v>
                </c:pt>
                <c:pt idx="18902">
                  <c:v>84.243609962804001</c:v>
                </c:pt>
                <c:pt idx="18903">
                  <c:v>84.259781000000004</c:v>
                </c:pt>
                <c:pt idx="18904">
                  <c:v>84.253218891988553</c:v>
                </c:pt>
                <c:pt idx="18905">
                  <c:v>84.205498000000006</c:v>
                </c:pt>
                <c:pt idx="18906">
                  <c:v>84.207939195517412</c:v>
                </c:pt>
                <c:pt idx="18907">
                  <c:v>84.231288093228414</c:v>
                </c:pt>
                <c:pt idx="18908">
                  <c:v>84.27780582220241</c:v>
                </c:pt>
                <c:pt idx="18909">
                  <c:v>84.277372082975219</c:v>
                </c:pt>
                <c:pt idx="18910">
                  <c:v>84.276938446432524</c:v>
                </c:pt>
                <c:pt idx="18911">
                  <c:v>84.276504707205333</c:v>
                </c:pt>
                <c:pt idx="18912">
                  <c:v>84.276070557240246</c:v>
                </c:pt>
                <c:pt idx="18913">
                  <c:v>84.275636818013055</c:v>
                </c:pt>
                <c:pt idx="18914">
                  <c:v>84.27520318147036</c:v>
                </c:pt>
                <c:pt idx="18915">
                  <c:v>84.274769442243169</c:v>
                </c:pt>
                <c:pt idx="18916">
                  <c:v>84.274335703015993</c:v>
                </c:pt>
                <c:pt idx="18917">
                  <c:v>84.273902066473283</c:v>
                </c:pt>
                <c:pt idx="18918">
                  <c:v>84.273468327246093</c:v>
                </c:pt>
                <c:pt idx="18919">
                  <c:v>84.273034588018916</c:v>
                </c:pt>
                <c:pt idx="18920">
                  <c:v>84.272600951476207</c:v>
                </c:pt>
                <c:pt idx="18921">
                  <c:v>84.272167212249016</c:v>
                </c:pt>
                <c:pt idx="18922">
                  <c:v>84.27173347302184</c:v>
                </c:pt>
                <c:pt idx="18923">
                  <c:v>84.27129983647913</c:v>
                </c:pt>
                <c:pt idx="18924">
                  <c:v>84.270865686514043</c:v>
                </c:pt>
                <c:pt idx="18925">
                  <c:v>84.270431947286852</c:v>
                </c:pt>
                <c:pt idx="18926">
                  <c:v>84.269998310744143</c:v>
                </c:pt>
                <c:pt idx="18927">
                  <c:v>84.269564571516966</c:v>
                </c:pt>
                <c:pt idx="18928">
                  <c:v>84.269130832289775</c:v>
                </c:pt>
                <c:pt idx="18929">
                  <c:v>84.268697195747066</c:v>
                </c:pt>
                <c:pt idx="18930">
                  <c:v>84.26826345651989</c:v>
                </c:pt>
                <c:pt idx="18931">
                  <c:v>84.267829717292699</c:v>
                </c:pt>
                <c:pt idx="18932">
                  <c:v>84.26739608074999</c:v>
                </c:pt>
                <c:pt idx="18933">
                  <c:v>84.266962341522813</c:v>
                </c:pt>
                <c:pt idx="18934">
                  <c:v>84.266528602295622</c:v>
                </c:pt>
                <c:pt idx="18935">
                  <c:v>84.266094965752913</c:v>
                </c:pt>
                <c:pt idx="18936">
                  <c:v>84.265661226525737</c:v>
                </c:pt>
                <c:pt idx="18937">
                  <c:v>84.265227076560649</c:v>
                </c:pt>
                <c:pt idx="18938">
                  <c:v>84.264793337333458</c:v>
                </c:pt>
                <c:pt idx="18939">
                  <c:v>84.264359700790749</c:v>
                </c:pt>
                <c:pt idx="18940">
                  <c:v>84.263925961563572</c:v>
                </c:pt>
                <c:pt idx="18941">
                  <c:v>84.263492222336382</c:v>
                </c:pt>
                <c:pt idx="18942">
                  <c:v>84.263058585793672</c:v>
                </c:pt>
                <c:pt idx="18943">
                  <c:v>84.262624846566496</c:v>
                </c:pt>
                <c:pt idx="18944">
                  <c:v>84.262191107339305</c:v>
                </c:pt>
                <c:pt idx="18945">
                  <c:v>84.26175747079661</c:v>
                </c:pt>
                <c:pt idx="18946">
                  <c:v>84.261323731569419</c:v>
                </c:pt>
                <c:pt idx="18947">
                  <c:v>84.260889992342229</c:v>
                </c:pt>
                <c:pt idx="18948">
                  <c:v>84.260456355799533</c:v>
                </c:pt>
                <c:pt idx="18949">
                  <c:v>84.260022205834446</c:v>
                </c:pt>
                <c:pt idx="18950">
                  <c:v>84.275954998569389</c:v>
                </c:pt>
                <c:pt idx="18951">
                  <c:v>84.295958999999996</c:v>
                </c:pt>
                <c:pt idx="18952">
                  <c:v>84.287621842870763</c:v>
                </c:pt>
                <c:pt idx="18953">
                  <c:v>84.269403450882209</c:v>
                </c:pt>
                <c:pt idx="18954">
                  <c:v>84.268370579976164</c:v>
                </c:pt>
                <c:pt idx="18955">
                  <c:v>84.277869999999993</c:v>
                </c:pt>
                <c:pt idx="18956">
                  <c:v>84.260169977587026</c:v>
                </c:pt>
                <c:pt idx="18957">
                  <c:v>84.232706960667457</c:v>
                </c:pt>
                <c:pt idx="18958">
                  <c:v>84.241787559370522</c:v>
                </c:pt>
                <c:pt idx="18959">
                  <c:v>84.259515945417093</c:v>
                </c:pt>
                <c:pt idx="18960">
                  <c:v>84.258992651586496</c:v>
                </c:pt>
                <c:pt idx="18961">
                  <c:v>84.258469233840728</c:v>
                </c:pt>
                <c:pt idx="18962">
                  <c:v>84.257945320434203</c:v>
                </c:pt>
                <c:pt idx="18963">
                  <c:v>84.257421902688421</c:v>
                </c:pt>
                <c:pt idx="18964">
                  <c:v>84.256898608857838</c:v>
                </c:pt>
                <c:pt idx="18965">
                  <c:v>84.256375191112056</c:v>
                </c:pt>
                <c:pt idx="18966">
                  <c:v>84.255851773366274</c:v>
                </c:pt>
                <c:pt idx="18967">
                  <c:v>84.255328479535692</c:v>
                </c:pt>
                <c:pt idx="18968">
                  <c:v>84.254805061789909</c:v>
                </c:pt>
                <c:pt idx="18969">
                  <c:v>84.254281644044127</c:v>
                </c:pt>
                <c:pt idx="18970">
                  <c:v>84.253758350213545</c:v>
                </c:pt>
                <c:pt idx="18971">
                  <c:v>84.253234932467763</c:v>
                </c:pt>
                <c:pt idx="18972">
                  <c:v>84.252711514721994</c:v>
                </c:pt>
                <c:pt idx="18973">
                  <c:v>84.252188220891398</c:v>
                </c:pt>
                <c:pt idx="18974">
                  <c:v>84.251664307484873</c:v>
                </c:pt>
                <c:pt idx="18975">
                  <c:v>84.251140889739105</c:v>
                </c:pt>
                <c:pt idx="18976">
                  <c:v>84.250617595908508</c:v>
                </c:pt>
                <c:pt idx="18977">
                  <c:v>84.250094178162726</c:v>
                </c:pt>
                <c:pt idx="18978">
                  <c:v>84.249570760416958</c:v>
                </c:pt>
                <c:pt idx="18979">
                  <c:v>84.249047466586362</c:v>
                </c:pt>
                <c:pt idx="18980">
                  <c:v>84.248524048840579</c:v>
                </c:pt>
                <c:pt idx="18981">
                  <c:v>84.248000631094811</c:v>
                </c:pt>
                <c:pt idx="18982">
                  <c:v>84.247477337264215</c:v>
                </c:pt>
                <c:pt idx="18983">
                  <c:v>84.246953919518432</c:v>
                </c:pt>
                <c:pt idx="18984">
                  <c:v>84.246430501772664</c:v>
                </c:pt>
                <c:pt idx="18985">
                  <c:v>84.245907207942068</c:v>
                </c:pt>
                <c:pt idx="18986">
                  <c:v>84.245383790196286</c:v>
                </c:pt>
                <c:pt idx="18987">
                  <c:v>84.244859876789775</c:v>
                </c:pt>
                <c:pt idx="18988">
                  <c:v>84.244336459043993</c:v>
                </c:pt>
                <c:pt idx="18989">
                  <c:v>84.243813165213396</c:v>
                </c:pt>
                <c:pt idx="18990">
                  <c:v>84.243289747467628</c:v>
                </c:pt>
                <c:pt idx="18991">
                  <c:v>84.242766329721846</c:v>
                </c:pt>
                <c:pt idx="18992">
                  <c:v>84.242243035891264</c:v>
                </c:pt>
                <c:pt idx="18993">
                  <c:v>84.241719618145481</c:v>
                </c:pt>
                <c:pt idx="18994">
                  <c:v>84.224979788319416</c:v>
                </c:pt>
                <c:pt idx="18995">
                  <c:v>84.307707600858365</c:v>
                </c:pt>
                <c:pt idx="18996">
                  <c:v>84.297097712446345</c:v>
                </c:pt>
                <c:pt idx="18997">
                  <c:v>84.227641212157323</c:v>
                </c:pt>
                <c:pt idx="18998">
                  <c:v>84.24078750834525</c:v>
                </c:pt>
                <c:pt idx="18999">
                  <c:v>84.20698169480211</c:v>
                </c:pt>
                <c:pt idx="19000">
                  <c:v>84.222970378545881</c:v>
                </c:pt>
                <c:pt idx="19001">
                  <c:v>84.188391406294713</c:v>
                </c:pt>
                <c:pt idx="19002">
                  <c:v>84.193414133493604</c:v>
                </c:pt>
                <c:pt idx="19003">
                  <c:v>84.190378611022808</c:v>
                </c:pt>
                <c:pt idx="19004">
                  <c:v>84.187342369744897</c:v>
                </c:pt>
                <c:pt idx="19005">
                  <c:v>84.184306128466986</c:v>
                </c:pt>
                <c:pt idx="19006">
                  <c:v>84.18127060599619</c:v>
                </c:pt>
                <c:pt idx="19007">
                  <c:v>84.178234364718278</c:v>
                </c:pt>
                <c:pt idx="19008">
                  <c:v>84.175195248211878</c:v>
                </c:pt>
                <c:pt idx="19009">
                  <c:v>84.172159006933967</c:v>
                </c:pt>
                <c:pt idx="19010">
                  <c:v>84.164626319027178</c:v>
                </c:pt>
                <c:pt idx="19011">
                  <c:v>84.098264546018129</c:v>
                </c:pt>
                <c:pt idx="19012">
                  <c:v>84.116482675804519</c:v>
                </c:pt>
                <c:pt idx="19013">
                  <c:v>84.123824605150205</c:v>
                </c:pt>
                <c:pt idx="19014">
                  <c:v>84.031333476394849</c:v>
                </c:pt>
                <c:pt idx="19015">
                  <c:v>84.096962000000005</c:v>
                </c:pt>
                <c:pt idx="19016">
                  <c:v>84.091165132093465</c:v>
                </c:pt>
                <c:pt idx="19017">
                  <c:v>84.042693999999997</c:v>
                </c:pt>
                <c:pt idx="19018">
                  <c:v>84.042693999999997</c:v>
                </c:pt>
                <c:pt idx="19019">
                  <c:v>84.042529228938179</c:v>
                </c:pt>
                <c:pt idx="19020">
                  <c:v>84.041229504965457</c:v>
                </c:pt>
                <c:pt idx="19021">
                  <c:v>84.039931010627541</c:v>
                </c:pt>
                <c:pt idx="19022">
                  <c:v>84.038632823698308</c:v>
                </c:pt>
                <c:pt idx="19023">
                  <c:v>84.037334329360391</c:v>
                </c:pt>
                <c:pt idx="19024">
                  <c:v>84.03603583502246</c:v>
                </c:pt>
                <c:pt idx="19025">
                  <c:v>84.034737648093241</c:v>
                </c:pt>
                <c:pt idx="19026">
                  <c:v>84.03343915375531</c:v>
                </c:pt>
                <c:pt idx="19027">
                  <c:v>84.032140659417394</c:v>
                </c:pt>
                <c:pt idx="19028">
                  <c:v>84.03084247248816</c:v>
                </c:pt>
                <c:pt idx="19029">
                  <c:v>84.029543978150244</c:v>
                </c:pt>
                <c:pt idx="19030">
                  <c:v>84.028245483812327</c:v>
                </c:pt>
                <c:pt idx="19031">
                  <c:v>84.026947296883094</c:v>
                </c:pt>
                <c:pt idx="19032">
                  <c:v>84.025648802545177</c:v>
                </c:pt>
                <c:pt idx="19033">
                  <c:v>84.024349078572456</c:v>
                </c:pt>
                <c:pt idx="19034">
                  <c:v>84.023050584234539</c:v>
                </c:pt>
                <c:pt idx="19035">
                  <c:v>84.021752397305306</c:v>
                </c:pt>
                <c:pt idx="19036">
                  <c:v>84.02045390296739</c:v>
                </c:pt>
                <c:pt idx="19037">
                  <c:v>84.019155408629459</c:v>
                </c:pt>
                <c:pt idx="19038">
                  <c:v>84.01785722170024</c:v>
                </c:pt>
                <c:pt idx="19039">
                  <c:v>84.016558727362309</c:v>
                </c:pt>
                <c:pt idx="19040">
                  <c:v>84.015260233024392</c:v>
                </c:pt>
                <c:pt idx="19041">
                  <c:v>84.003573476574374</c:v>
                </c:pt>
                <c:pt idx="19042">
                  <c:v>84.002275289645155</c:v>
                </c:pt>
                <c:pt idx="19043">
                  <c:v>84.000976795307224</c:v>
                </c:pt>
                <c:pt idx="19044">
                  <c:v>83.999678300969308</c:v>
                </c:pt>
                <c:pt idx="19045">
                  <c:v>83.998380114040074</c:v>
                </c:pt>
                <c:pt idx="19046">
                  <c:v>83.997081619702158</c:v>
                </c:pt>
                <c:pt idx="19047">
                  <c:v>83.995783125364227</c:v>
                </c:pt>
                <c:pt idx="19048">
                  <c:v>83.994484938435008</c:v>
                </c:pt>
                <c:pt idx="19049">
                  <c:v>83.993186444097077</c:v>
                </c:pt>
                <c:pt idx="19050">
                  <c:v>83.99188672012437</c:v>
                </c:pt>
                <c:pt idx="19051">
                  <c:v>83.990588225786439</c:v>
                </c:pt>
                <c:pt idx="19052">
                  <c:v>83.98929003885722</c:v>
                </c:pt>
                <c:pt idx="19053">
                  <c:v>83.987991544519289</c:v>
                </c:pt>
                <c:pt idx="19054">
                  <c:v>83.986693050181373</c:v>
                </c:pt>
                <c:pt idx="19055">
                  <c:v>83.985394863252139</c:v>
                </c:pt>
                <c:pt idx="19056">
                  <c:v>83.984096368914223</c:v>
                </c:pt>
                <c:pt idx="19057">
                  <c:v>83.98279818198499</c:v>
                </c:pt>
                <c:pt idx="19058">
                  <c:v>83.821158733282957</c:v>
                </c:pt>
                <c:pt idx="19059">
                  <c:v>83.88416835071807</c:v>
                </c:pt>
                <c:pt idx="19060">
                  <c:v>83.866542306762369</c:v>
                </c:pt>
                <c:pt idx="19061">
                  <c:v>83.843153569925406</c:v>
                </c:pt>
                <c:pt idx="19062">
                  <c:v>83.83708239213432</c:v>
                </c:pt>
                <c:pt idx="19063">
                  <c:v>83.831009776697542</c:v>
                </c:pt>
                <c:pt idx="19064">
                  <c:v>83.824938598906456</c:v>
                </c:pt>
                <c:pt idx="19065">
                  <c:v>83.818865983469678</c:v>
                </c:pt>
                <c:pt idx="19066">
                  <c:v>83.812793368032899</c:v>
                </c:pt>
                <c:pt idx="19067">
                  <c:v>83.806722190241814</c:v>
                </c:pt>
                <c:pt idx="19068">
                  <c:v>83.800649574805036</c:v>
                </c:pt>
                <c:pt idx="19069">
                  <c:v>83.794576959368243</c:v>
                </c:pt>
                <c:pt idx="19070">
                  <c:v>83.788505781577172</c:v>
                </c:pt>
                <c:pt idx="19071">
                  <c:v>83.782433166140379</c:v>
                </c:pt>
                <c:pt idx="19072">
                  <c:v>83.776354800120799</c:v>
                </c:pt>
                <c:pt idx="19073">
                  <c:v>83.770282184684021</c:v>
                </c:pt>
                <c:pt idx="19074">
                  <c:v>83.764211006892936</c:v>
                </c:pt>
                <c:pt idx="19075">
                  <c:v>83.758138391456157</c:v>
                </c:pt>
                <c:pt idx="19076">
                  <c:v>83.752065776019379</c:v>
                </c:pt>
                <c:pt idx="19077">
                  <c:v>83.745994598228293</c:v>
                </c:pt>
                <c:pt idx="19078">
                  <c:v>83.739921982791515</c:v>
                </c:pt>
                <c:pt idx="19079">
                  <c:v>83.733849367354722</c:v>
                </c:pt>
                <c:pt idx="19080">
                  <c:v>83.727778189563651</c:v>
                </c:pt>
                <c:pt idx="19081">
                  <c:v>83.721705574126858</c:v>
                </c:pt>
                <c:pt idx="19082">
                  <c:v>83.71563295869008</c:v>
                </c:pt>
                <c:pt idx="19083">
                  <c:v>83.709561780898994</c:v>
                </c:pt>
                <c:pt idx="19084">
                  <c:v>83.703489165462216</c:v>
                </c:pt>
                <c:pt idx="19085">
                  <c:v>83.697410799442636</c:v>
                </c:pt>
                <c:pt idx="19086">
                  <c:v>83.691339621651551</c:v>
                </c:pt>
                <c:pt idx="19087">
                  <c:v>83.685267006214772</c:v>
                </c:pt>
                <c:pt idx="19088">
                  <c:v>83.679194390777994</c:v>
                </c:pt>
                <c:pt idx="19089">
                  <c:v>83.673123212986908</c:v>
                </c:pt>
                <c:pt idx="19090">
                  <c:v>83.66705059755013</c:v>
                </c:pt>
                <c:pt idx="19091">
                  <c:v>83.660977982113337</c:v>
                </c:pt>
                <c:pt idx="19092">
                  <c:v>83.654906804322252</c:v>
                </c:pt>
                <c:pt idx="19093">
                  <c:v>83.648834188885473</c:v>
                </c:pt>
                <c:pt idx="19094">
                  <c:v>83.642761573448695</c:v>
                </c:pt>
                <c:pt idx="19095">
                  <c:v>83.63669039565761</c:v>
                </c:pt>
                <c:pt idx="19096">
                  <c:v>83.630617780220831</c:v>
                </c:pt>
                <c:pt idx="19097">
                  <c:v>83.624539414201251</c:v>
                </c:pt>
                <c:pt idx="19098">
                  <c:v>83.618466798764459</c:v>
                </c:pt>
                <c:pt idx="19099">
                  <c:v>83.612395620973388</c:v>
                </c:pt>
                <c:pt idx="19100">
                  <c:v>83.606323005536595</c:v>
                </c:pt>
                <c:pt idx="19101">
                  <c:v>83.600250390099816</c:v>
                </c:pt>
                <c:pt idx="19102">
                  <c:v>83.594179212308731</c:v>
                </c:pt>
                <c:pt idx="19103">
                  <c:v>83.588106596871953</c:v>
                </c:pt>
                <c:pt idx="19104">
                  <c:v>83.582033981435174</c:v>
                </c:pt>
                <c:pt idx="19105">
                  <c:v>83.575962803644089</c:v>
                </c:pt>
                <c:pt idx="19106">
                  <c:v>83.616628346447314</c:v>
                </c:pt>
                <c:pt idx="19107">
                  <c:v>83.665870483194283</c:v>
                </c:pt>
                <c:pt idx="19108">
                  <c:v>83.6370767639485</c:v>
                </c:pt>
                <c:pt idx="19109">
                  <c:v>83.642135841440151</c:v>
                </c:pt>
                <c:pt idx="19110">
                  <c:v>83.65489014949928</c:v>
                </c:pt>
                <c:pt idx="19111">
                  <c:v>83.676830161859357</c:v>
                </c:pt>
                <c:pt idx="19112">
                  <c:v>83.725235008345251</c:v>
                </c:pt>
                <c:pt idx="19113">
                  <c:v>83.743453858369094</c:v>
                </c:pt>
                <c:pt idx="19114">
                  <c:v>83.719616200238377</c:v>
                </c:pt>
                <c:pt idx="19115">
                  <c:v>83.683393859054291</c:v>
                </c:pt>
                <c:pt idx="19116">
                  <c:v>83.688748796217169</c:v>
                </c:pt>
                <c:pt idx="19117">
                  <c:v>83.694102465639233</c:v>
                </c:pt>
                <c:pt idx="19118">
                  <c:v>83.699457402802096</c:v>
                </c:pt>
                <c:pt idx="19119">
                  <c:v>83.704812339964974</c:v>
                </c:pt>
                <c:pt idx="19120">
                  <c:v>83.710166009387038</c:v>
                </c:pt>
                <c:pt idx="19121">
                  <c:v>83.715520946549915</c:v>
                </c:pt>
                <c:pt idx="19122">
                  <c:v>83.807598042193092</c:v>
                </c:pt>
                <c:pt idx="19123">
                  <c:v>83.882876894134483</c:v>
                </c:pt>
                <c:pt idx="19124">
                  <c:v>83.897587312695421</c:v>
                </c:pt>
                <c:pt idx="19125">
                  <c:v>83.897066826213717</c:v>
                </c:pt>
                <c:pt idx="19126">
                  <c:v>83.896546339732026</c:v>
                </c:pt>
                <c:pt idx="19127">
                  <c:v>83.896025976471549</c:v>
                </c:pt>
                <c:pt idx="19128">
                  <c:v>83.895505489989858</c:v>
                </c:pt>
                <c:pt idx="19129">
                  <c:v>83.894985003508154</c:v>
                </c:pt>
                <c:pt idx="19130">
                  <c:v>83.894464640247676</c:v>
                </c:pt>
                <c:pt idx="19131">
                  <c:v>83.893944153765986</c:v>
                </c:pt>
                <c:pt idx="19132">
                  <c:v>83.893423667284281</c:v>
                </c:pt>
                <c:pt idx="19133">
                  <c:v>83.892903304023818</c:v>
                </c:pt>
                <c:pt idx="19134">
                  <c:v>83.892382817542114</c:v>
                </c:pt>
                <c:pt idx="19135">
                  <c:v>83.891861838175487</c:v>
                </c:pt>
                <c:pt idx="19136">
                  <c:v>83.891341474915023</c:v>
                </c:pt>
                <c:pt idx="19137">
                  <c:v>83.890820988433319</c:v>
                </c:pt>
                <c:pt idx="19138">
                  <c:v>83.890300501951629</c:v>
                </c:pt>
                <c:pt idx="19139">
                  <c:v>83.889780138691151</c:v>
                </c:pt>
                <c:pt idx="19140">
                  <c:v>83.889259652209461</c:v>
                </c:pt>
                <c:pt idx="19141">
                  <c:v>83.888739165727756</c:v>
                </c:pt>
                <c:pt idx="19142">
                  <c:v>83.888218802467279</c:v>
                </c:pt>
                <c:pt idx="19143">
                  <c:v>83.887698315985588</c:v>
                </c:pt>
                <c:pt idx="19144">
                  <c:v>83.887177829503884</c:v>
                </c:pt>
                <c:pt idx="19145">
                  <c:v>83.88665746624342</c:v>
                </c:pt>
                <c:pt idx="19146">
                  <c:v>83.886136979761716</c:v>
                </c:pt>
                <c:pt idx="19147">
                  <c:v>83.885616000395089</c:v>
                </c:pt>
                <c:pt idx="19148">
                  <c:v>83.885095513913399</c:v>
                </c:pt>
                <c:pt idx="19149">
                  <c:v>83.884575150652921</c:v>
                </c:pt>
                <c:pt idx="19150">
                  <c:v>83.884054664171231</c:v>
                </c:pt>
                <c:pt idx="19151">
                  <c:v>83.883534177689526</c:v>
                </c:pt>
                <c:pt idx="19152">
                  <c:v>83.883013814429063</c:v>
                </c:pt>
                <c:pt idx="19153">
                  <c:v>83.882493327947358</c:v>
                </c:pt>
                <c:pt idx="19154">
                  <c:v>83.881972841465654</c:v>
                </c:pt>
                <c:pt idx="19155">
                  <c:v>83.88145247820519</c:v>
                </c:pt>
                <c:pt idx="19156">
                  <c:v>83.880931991723486</c:v>
                </c:pt>
                <c:pt idx="19157">
                  <c:v>83.880411505241781</c:v>
                </c:pt>
                <c:pt idx="19158">
                  <c:v>83.879891141981318</c:v>
                </c:pt>
                <c:pt idx="19159">
                  <c:v>83.862221619694793</c:v>
                </c:pt>
                <c:pt idx="19160">
                  <c:v>83.861785999999995</c:v>
                </c:pt>
                <c:pt idx="19161">
                  <c:v>83.897636206962332</c:v>
                </c:pt>
                <c:pt idx="19162">
                  <c:v>83.807720026698448</c:v>
                </c:pt>
                <c:pt idx="19163">
                  <c:v>83.861695425608005</c:v>
                </c:pt>
                <c:pt idx="19164">
                  <c:v>83.843050265792613</c:v>
                </c:pt>
                <c:pt idx="19165">
                  <c:v>83.789435999999995</c:v>
                </c:pt>
                <c:pt idx="19166">
                  <c:v>83.789435999999995</c:v>
                </c:pt>
                <c:pt idx="19167">
                  <c:v>83.789912077627307</c:v>
                </c:pt>
                <c:pt idx="19168">
                  <c:v>83.804484192828525</c:v>
                </c:pt>
                <c:pt idx="19169">
                  <c:v>83.819056308029744</c:v>
                </c:pt>
                <c:pt idx="19170">
                  <c:v>83.833624973393086</c:v>
                </c:pt>
                <c:pt idx="19171">
                  <c:v>83.848197088594304</c:v>
                </c:pt>
                <c:pt idx="19172">
                  <c:v>83.861785999999995</c:v>
                </c:pt>
                <c:pt idx="19173">
                  <c:v>83.861785999999995</c:v>
                </c:pt>
                <c:pt idx="19174">
                  <c:v>83.864787178545882</c:v>
                </c:pt>
                <c:pt idx="19175">
                  <c:v>83.896337974010493</c:v>
                </c:pt>
                <c:pt idx="19176">
                  <c:v>83.883385932999516</c:v>
                </c:pt>
                <c:pt idx="19177">
                  <c:v>83.91793404862932</c:v>
                </c:pt>
                <c:pt idx="19178">
                  <c:v>83.932137424177398</c:v>
                </c:pt>
                <c:pt idx="19179">
                  <c:v>83.922459021459233</c:v>
                </c:pt>
                <c:pt idx="19180">
                  <c:v>83.974843014541122</c:v>
                </c:pt>
                <c:pt idx="19181">
                  <c:v>84.009028718780968</c:v>
                </c:pt>
                <c:pt idx="19182">
                  <c:v>84.028221709975867</c:v>
                </c:pt>
                <c:pt idx="19183">
                  <c:v>84.047410157375495</c:v>
                </c:pt>
                <c:pt idx="19184">
                  <c:v>84.066603148570394</c:v>
                </c:pt>
                <c:pt idx="19185">
                  <c:v>84.085814314946347</c:v>
                </c:pt>
                <c:pt idx="19186">
                  <c:v>84.10500276234599</c:v>
                </c:pt>
                <c:pt idx="19187">
                  <c:v>84.124195753540889</c:v>
                </c:pt>
                <c:pt idx="19188">
                  <c:v>84.143388744735773</c:v>
                </c:pt>
                <c:pt idx="19189">
                  <c:v>84.162577192135416</c:v>
                </c:pt>
                <c:pt idx="19190">
                  <c:v>84.181770183330315</c:v>
                </c:pt>
                <c:pt idx="19191">
                  <c:v>84.220151621924842</c:v>
                </c:pt>
                <c:pt idx="19192">
                  <c:v>84.239344613119741</c:v>
                </c:pt>
                <c:pt idx="19193">
                  <c:v>84.25853760431464</c:v>
                </c:pt>
                <c:pt idx="19194">
                  <c:v>84.277726051714268</c:v>
                </c:pt>
                <c:pt idx="19195">
                  <c:v>84.296919042909167</c:v>
                </c:pt>
                <c:pt idx="19196">
                  <c:v>84.31613020928512</c:v>
                </c:pt>
                <c:pt idx="19197">
                  <c:v>84.33516073873659</c:v>
                </c:pt>
                <c:pt idx="19198">
                  <c:v>84.350227000000004</c:v>
                </c:pt>
                <c:pt idx="19199">
                  <c:v>84.340405967095847</c:v>
                </c:pt>
                <c:pt idx="19200">
                  <c:v>84.299361386174013</c:v>
                </c:pt>
                <c:pt idx="19201">
                  <c:v>84.314048999999997</c:v>
                </c:pt>
                <c:pt idx="19202">
                  <c:v>84.317702167143537</c:v>
                </c:pt>
                <c:pt idx="19203">
                  <c:v>84.343483181406441</c:v>
                </c:pt>
                <c:pt idx="19204">
                  <c:v>84.394212865760608</c:v>
                </c:pt>
                <c:pt idx="19205">
                  <c:v>84.422584999999998</c:v>
                </c:pt>
                <c:pt idx="19206">
                  <c:v>84.421265343003412</c:v>
                </c:pt>
                <c:pt idx="19207">
                  <c:v>84.415514144348521</c:v>
                </c:pt>
                <c:pt idx="19208">
                  <c:v>84.409761583818508</c:v>
                </c:pt>
                <c:pt idx="19209">
                  <c:v>84.404003575787996</c:v>
                </c:pt>
                <c:pt idx="19210">
                  <c:v>84.398252377133105</c:v>
                </c:pt>
                <c:pt idx="19211">
                  <c:v>84.392499816603092</c:v>
                </c:pt>
                <c:pt idx="19212">
                  <c:v>84.386747256073079</c:v>
                </c:pt>
                <c:pt idx="19213">
                  <c:v>84.380996057418187</c:v>
                </c:pt>
                <c:pt idx="19214">
                  <c:v>84.375243496888174</c:v>
                </c:pt>
                <c:pt idx="19215">
                  <c:v>84.369490936358162</c:v>
                </c:pt>
                <c:pt idx="19216">
                  <c:v>84.36373973770327</c:v>
                </c:pt>
                <c:pt idx="19217">
                  <c:v>84.357987177173257</c:v>
                </c:pt>
                <c:pt idx="19218">
                  <c:v>84.352234616643244</c:v>
                </c:pt>
                <c:pt idx="19219">
                  <c:v>84.346483417988352</c:v>
                </c:pt>
                <c:pt idx="19220">
                  <c:v>84.34073085745834</c:v>
                </c:pt>
                <c:pt idx="19221">
                  <c:v>84.334972849427828</c:v>
                </c:pt>
                <c:pt idx="19222">
                  <c:v>84.329220288897815</c:v>
                </c:pt>
                <c:pt idx="19223">
                  <c:v>84.323469090242924</c:v>
                </c:pt>
                <c:pt idx="19224">
                  <c:v>84.317716529712911</c:v>
                </c:pt>
                <c:pt idx="19225">
                  <c:v>84.320652304482593</c:v>
                </c:pt>
                <c:pt idx="19226">
                  <c:v>84.332138</c:v>
                </c:pt>
                <c:pt idx="19227">
                  <c:v>84.33899146232713</c:v>
                </c:pt>
                <c:pt idx="19228">
                  <c:v>84.350227000000004</c:v>
                </c:pt>
                <c:pt idx="19229">
                  <c:v>84.357345789899952</c:v>
                </c:pt>
                <c:pt idx="19230">
                  <c:v>84.353845399999997</c:v>
                </c:pt>
                <c:pt idx="19231">
                  <c:v>84.346863215307579</c:v>
                </c:pt>
                <c:pt idx="19232">
                  <c:v>84.368317000000005</c:v>
                </c:pt>
                <c:pt idx="19233">
                  <c:v>84.375932059356373</c:v>
                </c:pt>
                <c:pt idx="19234">
                  <c:v>84.384163581506314</c:v>
                </c:pt>
                <c:pt idx="19235">
                  <c:v>84.378899694180674</c:v>
                </c:pt>
                <c:pt idx="19236">
                  <c:v>84.373634560374484</c:v>
                </c:pt>
                <c:pt idx="19237">
                  <c:v>84.368369426568307</c:v>
                </c:pt>
                <c:pt idx="19238">
                  <c:v>84.363105539242653</c:v>
                </c:pt>
                <c:pt idx="19239">
                  <c:v>84.357840405436477</c:v>
                </c:pt>
                <c:pt idx="19240">
                  <c:v>84.3525752716303</c:v>
                </c:pt>
                <c:pt idx="19241">
                  <c:v>84.347311384304646</c:v>
                </c:pt>
                <c:pt idx="19242">
                  <c:v>84.34204625049847</c:v>
                </c:pt>
                <c:pt idx="19243">
                  <c:v>84.336781116692279</c:v>
                </c:pt>
                <c:pt idx="19244">
                  <c:v>84.331517229366639</c:v>
                </c:pt>
                <c:pt idx="19245">
                  <c:v>84.326252095560463</c:v>
                </c:pt>
                <c:pt idx="19246">
                  <c:v>84.320981975832112</c:v>
                </c:pt>
                <c:pt idx="19247">
                  <c:v>84.315716842025935</c:v>
                </c:pt>
                <c:pt idx="19248">
                  <c:v>84.310452954700281</c:v>
                </c:pt>
                <c:pt idx="19249">
                  <c:v>84.305187820894105</c:v>
                </c:pt>
                <c:pt idx="19250">
                  <c:v>84.299922687087928</c:v>
                </c:pt>
                <c:pt idx="19251">
                  <c:v>84.294658799762274</c:v>
                </c:pt>
                <c:pt idx="19252">
                  <c:v>84.289393665956098</c:v>
                </c:pt>
                <c:pt idx="19253">
                  <c:v>84.284128532149921</c:v>
                </c:pt>
                <c:pt idx="19254">
                  <c:v>84.278864644824267</c:v>
                </c:pt>
                <c:pt idx="19255">
                  <c:v>84.273599511018091</c:v>
                </c:pt>
                <c:pt idx="19256">
                  <c:v>84.2683343772119</c:v>
                </c:pt>
                <c:pt idx="19257">
                  <c:v>84.26307048988626</c:v>
                </c:pt>
                <c:pt idx="19258">
                  <c:v>84.257805356080084</c:v>
                </c:pt>
                <c:pt idx="19259">
                  <c:v>84.252535236351733</c:v>
                </c:pt>
                <c:pt idx="19260">
                  <c:v>84.247271349026093</c:v>
                </c:pt>
                <c:pt idx="19261">
                  <c:v>84.242006215219902</c:v>
                </c:pt>
                <c:pt idx="19262">
                  <c:v>84.236741081413726</c:v>
                </c:pt>
                <c:pt idx="19263">
                  <c:v>84.231477194088086</c:v>
                </c:pt>
                <c:pt idx="19264">
                  <c:v>84.226212060281895</c:v>
                </c:pt>
                <c:pt idx="19265">
                  <c:v>84.220946926475719</c:v>
                </c:pt>
                <c:pt idx="19266">
                  <c:v>84.215683039150079</c:v>
                </c:pt>
                <c:pt idx="19267">
                  <c:v>84.210417905343888</c:v>
                </c:pt>
                <c:pt idx="19268">
                  <c:v>84.205152771537712</c:v>
                </c:pt>
                <c:pt idx="19269">
                  <c:v>84.199888884212072</c:v>
                </c:pt>
                <c:pt idx="19270">
                  <c:v>84.194623750405881</c:v>
                </c:pt>
                <c:pt idx="19271">
                  <c:v>84.189353630677545</c:v>
                </c:pt>
                <c:pt idx="19272">
                  <c:v>84.184088496871354</c:v>
                </c:pt>
                <c:pt idx="19273">
                  <c:v>84.178824609545714</c:v>
                </c:pt>
                <c:pt idx="19274">
                  <c:v>84.173559475739523</c:v>
                </c:pt>
                <c:pt idx="19275">
                  <c:v>84.168294341933347</c:v>
                </c:pt>
                <c:pt idx="19276">
                  <c:v>84.163030454607707</c:v>
                </c:pt>
                <c:pt idx="19277">
                  <c:v>84.157765320801516</c:v>
                </c:pt>
                <c:pt idx="19278">
                  <c:v>84.15250018699534</c:v>
                </c:pt>
                <c:pt idx="19279">
                  <c:v>84.1472362996697</c:v>
                </c:pt>
                <c:pt idx="19280">
                  <c:v>84.141971165863509</c:v>
                </c:pt>
                <c:pt idx="19281">
                  <c:v>84.136706032057333</c:v>
                </c:pt>
                <c:pt idx="19282">
                  <c:v>84.131442144731693</c:v>
                </c:pt>
                <c:pt idx="19283">
                  <c:v>84.126177010925502</c:v>
                </c:pt>
                <c:pt idx="19284">
                  <c:v>84.120906891197151</c:v>
                </c:pt>
                <c:pt idx="19285">
                  <c:v>84.115643003871511</c:v>
                </c:pt>
                <c:pt idx="19286">
                  <c:v>84.110377870065335</c:v>
                </c:pt>
                <c:pt idx="19287">
                  <c:v>84.105112736259144</c:v>
                </c:pt>
                <c:pt idx="19288">
                  <c:v>84.099848848933505</c:v>
                </c:pt>
                <c:pt idx="19289">
                  <c:v>84.080518566936632</c:v>
                </c:pt>
                <c:pt idx="19290">
                  <c:v>84.035764554707981</c:v>
                </c:pt>
                <c:pt idx="19291">
                  <c:v>84.006516000000005</c:v>
                </c:pt>
                <c:pt idx="19292">
                  <c:v>83.989308733174227</c:v>
                </c:pt>
                <c:pt idx="19293">
                  <c:v>83.99651332126696</c:v>
                </c:pt>
                <c:pt idx="19294">
                  <c:v>83.989229546971856</c:v>
                </c:pt>
                <c:pt idx="19295">
                  <c:v>83.916312534606206</c:v>
                </c:pt>
                <c:pt idx="19296">
                  <c:v>83.879874999999998</c:v>
                </c:pt>
                <c:pt idx="19297">
                  <c:v>83.828450818573799</c:v>
                </c:pt>
                <c:pt idx="19298">
                  <c:v>83.773504205570291</c:v>
                </c:pt>
                <c:pt idx="19299">
                  <c:v>83.753258000000002</c:v>
                </c:pt>
                <c:pt idx="19300">
                  <c:v>83.797381481163569</c:v>
                </c:pt>
                <c:pt idx="19301">
                  <c:v>83.822352075107304</c:v>
                </c:pt>
                <c:pt idx="19302">
                  <c:v>83.735861199761615</c:v>
                </c:pt>
                <c:pt idx="19303">
                  <c:v>83.732166105865517</c:v>
                </c:pt>
                <c:pt idx="19304">
                  <c:v>83.750381025751082</c:v>
                </c:pt>
                <c:pt idx="19305">
                  <c:v>83.737919232419543</c:v>
                </c:pt>
                <c:pt idx="19306">
                  <c:v>83.812496148307105</c:v>
                </c:pt>
                <c:pt idx="19307">
                  <c:v>83.83824898267919</c:v>
                </c:pt>
                <c:pt idx="19308">
                  <c:v>83.853034681923333</c:v>
                </c:pt>
                <c:pt idx="19309">
                  <c:v>83.867806392804908</c:v>
                </c:pt>
                <c:pt idx="19310">
                  <c:v>83.882574606595838</c:v>
                </c:pt>
                <c:pt idx="19311">
                  <c:v>83.8973463174774</c:v>
                </c:pt>
                <c:pt idx="19312">
                  <c:v>83.912118028358975</c:v>
                </c:pt>
                <c:pt idx="19313">
                  <c:v>83.926886242149905</c:v>
                </c:pt>
                <c:pt idx="19314">
                  <c:v>83.941657953031466</c:v>
                </c:pt>
                <c:pt idx="19315">
                  <c:v>83.956429663913042</c:v>
                </c:pt>
                <c:pt idx="19316">
                  <c:v>83.971197877703972</c:v>
                </c:pt>
                <c:pt idx="19317">
                  <c:v>83.985969588585533</c:v>
                </c:pt>
                <c:pt idx="19318">
                  <c:v>84.000741299467109</c:v>
                </c:pt>
                <c:pt idx="19319">
                  <c:v>84.015509513258039</c:v>
                </c:pt>
                <c:pt idx="19320">
                  <c:v>84.0302812241396</c:v>
                </c:pt>
                <c:pt idx="19321">
                  <c:v>84.045066923383743</c:v>
                </c:pt>
                <c:pt idx="19322">
                  <c:v>84.059838634265319</c:v>
                </c:pt>
                <c:pt idx="19323">
                  <c:v>84.074606848056249</c:v>
                </c:pt>
                <c:pt idx="19324">
                  <c:v>84.08937855893781</c:v>
                </c:pt>
                <c:pt idx="19325">
                  <c:v>84.104150269819385</c:v>
                </c:pt>
                <c:pt idx="19326">
                  <c:v>84.118918483610315</c:v>
                </c:pt>
                <c:pt idx="19327">
                  <c:v>84.133690194491876</c:v>
                </c:pt>
                <c:pt idx="19328">
                  <c:v>84.148461905373452</c:v>
                </c:pt>
                <c:pt idx="19329">
                  <c:v>84.163230119164382</c:v>
                </c:pt>
                <c:pt idx="19330">
                  <c:v>84.178001830045943</c:v>
                </c:pt>
                <c:pt idx="19331">
                  <c:v>84.192773540927519</c:v>
                </c:pt>
                <c:pt idx="19332">
                  <c:v>84.207541754718449</c:v>
                </c:pt>
                <c:pt idx="19333">
                  <c:v>84.222327453962592</c:v>
                </c:pt>
                <c:pt idx="19334">
                  <c:v>84.237099164844167</c:v>
                </c:pt>
                <c:pt idx="19335">
                  <c:v>84.251867378635083</c:v>
                </c:pt>
                <c:pt idx="19336">
                  <c:v>84.266639089516659</c:v>
                </c:pt>
                <c:pt idx="19337">
                  <c:v>84.281410800398234</c:v>
                </c:pt>
                <c:pt idx="19338">
                  <c:v>84.29617901418915</c:v>
                </c:pt>
                <c:pt idx="19339">
                  <c:v>84.310950725070725</c:v>
                </c:pt>
                <c:pt idx="19340">
                  <c:v>84.325722435952301</c:v>
                </c:pt>
                <c:pt idx="19341">
                  <c:v>84.340490649743217</c:v>
                </c:pt>
                <c:pt idx="19342">
                  <c:v>84.355262360624792</c:v>
                </c:pt>
                <c:pt idx="19343">
                  <c:v>84.368317000000005</c:v>
                </c:pt>
                <c:pt idx="19344">
                  <c:v>84.377271049356224</c:v>
                </c:pt>
                <c:pt idx="19345">
                  <c:v>84.43357024892704</c:v>
                </c:pt>
                <c:pt idx="19346">
                  <c:v>84.388920517644252</c:v>
                </c:pt>
                <c:pt idx="19347">
                  <c:v>84.4150682636472</c:v>
                </c:pt>
                <c:pt idx="19348">
                  <c:v>84.474087324511203</c:v>
                </c:pt>
                <c:pt idx="19349">
                  <c:v>84.473236057224611</c:v>
                </c:pt>
                <c:pt idx="19350">
                  <c:v>84.555270477473186</c:v>
                </c:pt>
                <c:pt idx="19351">
                  <c:v>84.58225877467811</c:v>
                </c:pt>
                <c:pt idx="19352">
                  <c:v>84.567935837537931</c:v>
                </c:pt>
                <c:pt idx="19353">
                  <c:v>84.571396498618597</c:v>
                </c:pt>
                <c:pt idx="19354">
                  <c:v>84.574856340413959</c:v>
                </c:pt>
                <c:pt idx="19355">
                  <c:v>84.578317001494625</c:v>
                </c:pt>
                <c:pt idx="19356">
                  <c:v>84.581777662575291</c:v>
                </c:pt>
                <c:pt idx="19357">
                  <c:v>84.585237504370667</c:v>
                </c:pt>
                <c:pt idx="19358">
                  <c:v>84.585402999999999</c:v>
                </c:pt>
                <c:pt idx="19359">
                  <c:v>84.637885357653801</c:v>
                </c:pt>
                <c:pt idx="19360">
                  <c:v>84.657286649582829</c:v>
                </c:pt>
                <c:pt idx="19361">
                  <c:v>84.693242042918456</c:v>
                </c:pt>
                <c:pt idx="19362">
                  <c:v>84.695833305845838</c:v>
                </c:pt>
                <c:pt idx="19363">
                  <c:v>84.697770857628399</c:v>
                </c:pt>
                <c:pt idx="19364">
                  <c:v>84.699708868220284</c:v>
                </c:pt>
                <c:pt idx="19365">
                  <c:v>84.70164687881217</c:v>
                </c:pt>
                <c:pt idx="19366">
                  <c:v>84.703584430594731</c:v>
                </c:pt>
                <c:pt idx="19367">
                  <c:v>84.705522441186616</c:v>
                </c:pt>
                <c:pt idx="19368">
                  <c:v>84.707460451778502</c:v>
                </c:pt>
                <c:pt idx="19369">
                  <c:v>84.709398003561063</c:v>
                </c:pt>
                <c:pt idx="19370">
                  <c:v>84.711336014152963</c:v>
                </c:pt>
                <c:pt idx="19371">
                  <c:v>84.713275859982147</c:v>
                </c:pt>
                <c:pt idx="19372">
                  <c:v>84.715213870574033</c:v>
                </c:pt>
                <c:pt idx="19373">
                  <c:v>84.717151422356594</c:v>
                </c:pt>
                <c:pt idx="19374">
                  <c:v>84.719089432948479</c:v>
                </c:pt>
                <c:pt idx="19375">
                  <c:v>84.721027443540379</c:v>
                </c:pt>
                <c:pt idx="19376">
                  <c:v>84.72296499532294</c:v>
                </c:pt>
                <c:pt idx="19377">
                  <c:v>84.724903005914825</c:v>
                </c:pt>
                <c:pt idx="19378">
                  <c:v>84.726841016506711</c:v>
                </c:pt>
                <c:pt idx="19379">
                  <c:v>84.728778568289272</c:v>
                </c:pt>
                <c:pt idx="19380">
                  <c:v>84.730716578881157</c:v>
                </c:pt>
                <c:pt idx="19381">
                  <c:v>84.732654589473043</c:v>
                </c:pt>
                <c:pt idx="19382">
                  <c:v>84.734592141255604</c:v>
                </c:pt>
                <c:pt idx="19383">
                  <c:v>84.736531987084803</c:v>
                </c:pt>
                <c:pt idx="19384">
                  <c:v>84.738469997676688</c:v>
                </c:pt>
                <c:pt idx="19385">
                  <c:v>84.740407549459249</c:v>
                </c:pt>
                <c:pt idx="19386">
                  <c:v>84.742345560051135</c:v>
                </c:pt>
                <c:pt idx="19387">
                  <c:v>84.74428357064302</c:v>
                </c:pt>
                <c:pt idx="19388">
                  <c:v>84.746221122425581</c:v>
                </c:pt>
                <c:pt idx="19389">
                  <c:v>84.748159133017481</c:v>
                </c:pt>
                <c:pt idx="19390">
                  <c:v>84.750097143609366</c:v>
                </c:pt>
                <c:pt idx="19391">
                  <c:v>84.752034695391927</c:v>
                </c:pt>
                <c:pt idx="19392">
                  <c:v>84.753972705983813</c:v>
                </c:pt>
                <c:pt idx="19393">
                  <c:v>84.755910716575698</c:v>
                </c:pt>
                <c:pt idx="19394">
                  <c:v>84.757848268358259</c:v>
                </c:pt>
                <c:pt idx="19395">
                  <c:v>84.759786278950145</c:v>
                </c:pt>
                <c:pt idx="19396">
                  <c:v>84.761726124779344</c:v>
                </c:pt>
                <c:pt idx="19397">
                  <c:v>84.763664135371229</c:v>
                </c:pt>
                <c:pt idx="19398">
                  <c:v>84.76560168715379</c:v>
                </c:pt>
                <c:pt idx="19399">
                  <c:v>84.767539697745676</c:v>
                </c:pt>
                <c:pt idx="19400">
                  <c:v>84.769477708337561</c:v>
                </c:pt>
                <c:pt idx="19401">
                  <c:v>84.771415260120122</c:v>
                </c:pt>
                <c:pt idx="19402">
                  <c:v>84.773353270712008</c:v>
                </c:pt>
                <c:pt idx="19403">
                  <c:v>84.775291281303907</c:v>
                </c:pt>
                <c:pt idx="19404">
                  <c:v>84.777228833086468</c:v>
                </c:pt>
                <c:pt idx="19405">
                  <c:v>84.779166843678354</c:v>
                </c:pt>
                <c:pt idx="19406">
                  <c:v>84.781104854270239</c:v>
                </c:pt>
                <c:pt idx="19407">
                  <c:v>84.7830424060528</c:v>
                </c:pt>
                <c:pt idx="19408">
                  <c:v>84.778699045768775</c:v>
                </c:pt>
                <c:pt idx="19409">
                  <c:v>84.748872517405815</c:v>
                </c:pt>
                <c:pt idx="19410">
                  <c:v>84.700162362660933</c:v>
                </c:pt>
                <c:pt idx="19411">
                  <c:v>84.694022896305128</c:v>
                </c:pt>
                <c:pt idx="19412">
                  <c:v>84.705372645207433</c:v>
                </c:pt>
                <c:pt idx="19413">
                  <c:v>84.657760999999994</c:v>
                </c:pt>
                <c:pt idx="19414">
                  <c:v>84.664200407963747</c:v>
                </c:pt>
                <c:pt idx="19415">
                  <c:v>84.662715168772351</c:v>
                </c:pt>
                <c:pt idx="19416">
                  <c:v>84.632981434191706</c:v>
                </c:pt>
                <c:pt idx="19417">
                  <c:v>84.620731153616163</c:v>
                </c:pt>
                <c:pt idx="19418">
                  <c:v>84.618457924567878</c:v>
                </c:pt>
                <c:pt idx="19419">
                  <c:v>84.61618523368935</c:v>
                </c:pt>
                <c:pt idx="19420">
                  <c:v>84.613912004641065</c:v>
                </c:pt>
                <c:pt idx="19421">
                  <c:v>84.61163662291375</c:v>
                </c:pt>
                <c:pt idx="19422">
                  <c:v>84.609363393865465</c:v>
                </c:pt>
                <c:pt idx="19423">
                  <c:v>84.607090702986937</c:v>
                </c:pt>
                <c:pt idx="19424">
                  <c:v>84.604817473938652</c:v>
                </c:pt>
                <c:pt idx="19425">
                  <c:v>84.602544244890368</c:v>
                </c:pt>
                <c:pt idx="19426">
                  <c:v>84.60027155401184</c:v>
                </c:pt>
                <c:pt idx="19427">
                  <c:v>84.597998324963555</c:v>
                </c:pt>
                <c:pt idx="19428">
                  <c:v>84.59572509591527</c:v>
                </c:pt>
                <c:pt idx="19429">
                  <c:v>84.593452405036743</c:v>
                </c:pt>
                <c:pt idx="19430">
                  <c:v>84.591179175988458</c:v>
                </c:pt>
                <c:pt idx="19431">
                  <c:v>84.588905946940173</c:v>
                </c:pt>
                <c:pt idx="19432">
                  <c:v>84.586633256061646</c:v>
                </c:pt>
                <c:pt idx="19433">
                  <c:v>84.577029021930869</c:v>
                </c:pt>
                <c:pt idx="19434">
                  <c:v>84.567313999999996</c:v>
                </c:pt>
                <c:pt idx="19435">
                  <c:v>84.558687867429668</c:v>
                </c:pt>
                <c:pt idx="19436">
                  <c:v>84.566731874851016</c:v>
                </c:pt>
                <c:pt idx="19437">
                  <c:v>84.55875333452552</c:v>
                </c:pt>
                <c:pt idx="19438">
                  <c:v>84.522114317596561</c:v>
                </c:pt>
                <c:pt idx="19439">
                  <c:v>84.540444303290414</c:v>
                </c:pt>
                <c:pt idx="19440">
                  <c:v>84.539519033611441</c:v>
                </c:pt>
                <c:pt idx="19441">
                  <c:v>84.513030999999998</c:v>
                </c:pt>
                <c:pt idx="19442">
                  <c:v>84.512166080715545</c:v>
                </c:pt>
                <c:pt idx="19443">
                  <c:v>84.51050995240297</c:v>
                </c:pt>
                <c:pt idx="19444">
                  <c:v>84.508854216166228</c:v>
                </c:pt>
                <c:pt idx="19445">
                  <c:v>84.507198087853652</c:v>
                </c:pt>
                <c:pt idx="19446">
                  <c:v>84.505540391237759</c:v>
                </c:pt>
                <c:pt idx="19447">
                  <c:v>84.503884262925183</c:v>
                </c:pt>
                <c:pt idx="19448">
                  <c:v>84.502228526688441</c:v>
                </c:pt>
                <c:pt idx="19449">
                  <c:v>84.500572398375866</c:v>
                </c:pt>
                <c:pt idx="19450">
                  <c:v>84.49891627006329</c:v>
                </c:pt>
                <c:pt idx="19451">
                  <c:v>84.497260533826548</c:v>
                </c:pt>
                <c:pt idx="19452">
                  <c:v>84.495604405513973</c:v>
                </c:pt>
                <c:pt idx="19453">
                  <c:v>84.493948277201397</c:v>
                </c:pt>
                <c:pt idx="19454">
                  <c:v>84.492292540964655</c:v>
                </c:pt>
                <c:pt idx="19455">
                  <c:v>84.49063641265208</c:v>
                </c:pt>
                <c:pt idx="19456">
                  <c:v>84.488980284339505</c:v>
                </c:pt>
                <c:pt idx="19457">
                  <c:v>84.487324548102762</c:v>
                </c:pt>
                <c:pt idx="19458">
                  <c:v>84.485666851486869</c:v>
                </c:pt>
                <c:pt idx="19459">
                  <c:v>84.484010723174293</c:v>
                </c:pt>
                <c:pt idx="19460">
                  <c:v>84.482354986937551</c:v>
                </c:pt>
                <c:pt idx="19461">
                  <c:v>84.480698858624976</c:v>
                </c:pt>
                <c:pt idx="19462">
                  <c:v>84.479042730312401</c:v>
                </c:pt>
                <c:pt idx="19463">
                  <c:v>84.477386994075658</c:v>
                </c:pt>
                <c:pt idx="19464">
                  <c:v>84.475730865763083</c:v>
                </c:pt>
                <c:pt idx="19465">
                  <c:v>84.474074737450508</c:v>
                </c:pt>
                <c:pt idx="19466">
                  <c:v>84.472419001213765</c:v>
                </c:pt>
                <c:pt idx="19467">
                  <c:v>84.47076287290119</c:v>
                </c:pt>
                <c:pt idx="19468">
                  <c:v>84.469106744588629</c:v>
                </c:pt>
                <c:pt idx="19469">
                  <c:v>84.467451008351887</c:v>
                </c:pt>
                <c:pt idx="19470">
                  <c:v>84.465794880039311</c:v>
                </c:pt>
                <c:pt idx="19471">
                  <c:v>84.464137183423404</c:v>
                </c:pt>
                <c:pt idx="19472">
                  <c:v>84.462481055110828</c:v>
                </c:pt>
                <c:pt idx="19473">
                  <c:v>84.460825318874086</c:v>
                </c:pt>
                <c:pt idx="19474">
                  <c:v>84.459169190561511</c:v>
                </c:pt>
                <c:pt idx="19475">
                  <c:v>84.472513055317123</c:v>
                </c:pt>
                <c:pt idx="19476">
                  <c:v>84.490724593563755</c:v>
                </c:pt>
                <c:pt idx="19477">
                  <c:v>84.494941999999995</c:v>
                </c:pt>
                <c:pt idx="19478">
                  <c:v>84.494941999999995</c:v>
                </c:pt>
                <c:pt idx="19479">
                  <c:v>84.489312918472649</c:v>
                </c:pt>
                <c:pt idx="19480">
                  <c:v>84.490928222910213</c:v>
                </c:pt>
                <c:pt idx="19481">
                  <c:v>84.501407144516122</c:v>
                </c:pt>
                <c:pt idx="19482">
                  <c:v>84.505545045923625</c:v>
                </c:pt>
                <c:pt idx="19483">
                  <c:v>84.513030999999998</c:v>
                </c:pt>
                <c:pt idx="19484">
                  <c:v>84.513030999999998</c:v>
                </c:pt>
                <c:pt idx="19485">
                  <c:v>84.513030999999998</c:v>
                </c:pt>
                <c:pt idx="19486">
                  <c:v>84.513030999999998</c:v>
                </c:pt>
                <c:pt idx="19487">
                  <c:v>84.513030999999998</c:v>
                </c:pt>
                <c:pt idx="19488">
                  <c:v>84.513030999999998</c:v>
                </c:pt>
                <c:pt idx="19489">
                  <c:v>84.513030999999998</c:v>
                </c:pt>
                <c:pt idx="19490">
                  <c:v>84.513030999999998</c:v>
                </c:pt>
                <c:pt idx="19491">
                  <c:v>84.513030999999998</c:v>
                </c:pt>
                <c:pt idx="19492">
                  <c:v>84.513030999999998</c:v>
                </c:pt>
                <c:pt idx="19493">
                  <c:v>84.513030999999998</c:v>
                </c:pt>
                <c:pt idx="19494">
                  <c:v>84.513030999999998</c:v>
                </c:pt>
                <c:pt idx="19495">
                  <c:v>84.513030999999998</c:v>
                </c:pt>
                <c:pt idx="19496">
                  <c:v>84.513030999999998</c:v>
                </c:pt>
                <c:pt idx="19497">
                  <c:v>84.437055497377202</c:v>
                </c:pt>
                <c:pt idx="19498">
                  <c:v>84.407264141630904</c:v>
                </c:pt>
                <c:pt idx="19499">
                  <c:v>84.435394660944212</c:v>
                </c:pt>
                <c:pt idx="19500">
                  <c:v>84.425098918235989</c:v>
                </c:pt>
                <c:pt idx="19501">
                  <c:v>84.422584999999998</c:v>
                </c:pt>
                <c:pt idx="19502">
                  <c:v>84.406755171673822</c:v>
                </c:pt>
                <c:pt idx="19503">
                  <c:v>84.388540458879618</c:v>
                </c:pt>
                <c:pt idx="19504">
                  <c:v>84.370326888888897</c:v>
                </c:pt>
                <c:pt idx="19505">
                  <c:v>84.400734006199329</c:v>
                </c:pt>
                <c:pt idx="19506">
                  <c:v>84.398368098903276</c:v>
                </c:pt>
                <c:pt idx="19507">
                  <c:v>84.39153760699952</c:v>
                </c:pt>
                <c:pt idx="19508">
                  <c:v>84.384699027845102</c:v>
                </c:pt>
                <c:pt idx="19509">
                  <c:v>84.377866918491222</c:v>
                </c:pt>
                <c:pt idx="19510">
                  <c:v>84.371036426587452</c:v>
                </c:pt>
                <c:pt idx="19511">
                  <c:v>84.364204317233572</c:v>
                </c:pt>
                <c:pt idx="19512">
                  <c:v>84.357372207879678</c:v>
                </c:pt>
                <c:pt idx="19513">
                  <c:v>84.350541715975922</c:v>
                </c:pt>
                <c:pt idx="19514">
                  <c:v>84.343709606622028</c:v>
                </c:pt>
                <c:pt idx="19515">
                  <c:v>84.336877497268134</c:v>
                </c:pt>
                <c:pt idx="19516">
                  <c:v>84.330047005364378</c:v>
                </c:pt>
                <c:pt idx="19517">
                  <c:v>84.323214896010484</c:v>
                </c:pt>
                <c:pt idx="19518">
                  <c:v>84.316382786656604</c:v>
                </c:pt>
                <c:pt idx="19519">
                  <c:v>84.309552294752834</c:v>
                </c:pt>
                <c:pt idx="19520">
                  <c:v>84.302720185398954</c:v>
                </c:pt>
                <c:pt idx="19521">
                  <c:v>84.295881606244535</c:v>
                </c:pt>
                <c:pt idx="19522">
                  <c:v>84.289049496890641</c:v>
                </c:pt>
                <c:pt idx="19523">
                  <c:v>84.282219004986885</c:v>
                </c:pt>
                <c:pt idx="19524">
                  <c:v>84.275386895632991</c:v>
                </c:pt>
                <c:pt idx="19525">
                  <c:v>84.268554786279111</c:v>
                </c:pt>
                <c:pt idx="19526">
                  <c:v>84.261724294375341</c:v>
                </c:pt>
                <c:pt idx="19527">
                  <c:v>84.254892185021461</c:v>
                </c:pt>
                <c:pt idx="19528">
                  <c:v>84.248060075667567</c:v>
                </c:pt>
                <c:pt idx="19529">
                  <c:v>84.238104715307585</c:v>
                </c:pt>
                <c:pt idx="19530">
                  <c:v>84.191367467811162</c:v>
                </c:pt>
                <c:pt idx="19531">
                  <c:v>84.241675999999998</c:v>
                </c:pt>
                <c:pt idx="19532">
                  <c:v>84.238536087744393</c:v>
                </c:pt>
                <c:pt idx="19533">
                  <c:v>84.205498000000006</c:v>
                </c:pt>
                <c:pt idx="19534">
                  <c:v>84.211037609918932</c:v>
                </c:pt>
                <c:pt idx="19535">
                  <c:v>84.251896742312283</c:v>
                </c:pt>
                <c:pt idx="19536">
                  <c:v>84.185311849785407</c:v>
                </c:pt>
                <c:pt idx="19537">
                  <c:v>84.169319000000002</c:v>
                </c:pt>
                <c:pt idx="19538">
                  <c:v>84.16812129152747</c:v>
                </c:pt>
                <c:pt idx="19539">
                  <c:v>84.158838501457794</c:v>
                </c:pt>
                <c:pt idx="19540">
                  <c:v>84.149555711388118</c:v>
                </c:pt>
                <c:pt idx="19541">
                  <c:v>84.140275118948651</c:v>
                </c:pt>
                <c:pt idx="19542">
                  <c:v>84.130992328878975</c:v>
                </c:pt>
                <c:pt idx="19543">
                  <c:v>84.121709538809299</c:v>
                </c:pt>
                <c:pt idx="19544">
                  <c:v>84.112428946369846</c:v>
                </c:pt>
                <c:pt idx="19545">
                  <c:v>84.10314615630017</c:v>
                </c:pt>
                <c:pt idx="19546">
                  <c:v>84.093854575709585</c:v>
                </c:pt>
                <c:pt idx="19547">
                  <c:v>84.084571785639909</c:v>
                </c:pt>
                <c:pt idx="19548">
                  <c:v>84.075291193200457</c:v>
                </c:pt>
                <c:pt idx="19549">
                  <c:v>84.06600840313078</c:v>
                </c:pt>
                <c:pt idx="19550">
                  <c:v>84.056725613061104</c:v>
                </c:pt>
                <c:pt idx="19551">
                  <c:v>84.047445020621637</c:v>
                </c:pt>
                <c:pt idx="19552">
                  <c:v>84.038162230551961</c:v>
                </c:pt>
                <c:pt idx="19553">
                  <c:v>84.028881638112509</c:v>
                </c:pt>
                <c:pt idx="19554">
                  <c:v>84.019598848042833</c:v>
                </c:pt>
                <c:pt idx="19555">
                  <c:v>84.010316057973156</c:v>
                </c:pt>
                <c:pt idx="19556">
                  <c:v>84.001035465533704</c:v>
                </c:pt>
                <c:pt idx="19557">
                  <c:v>83.991752675464014</c:v>
                </c:pt>
                <c:pt idx="19558">
                  <c:v>83.982461094873443</c:v>
                </c:pt>
                <c:pt idx="19559">
                  <c:v>83.973178304803767</c:v>
                </c:pt>
                <c:pt idx="19560">
                  <c:v>83.963897712364314</c:v>
                </c:pt>
                <c:pt idx="19561">
                  <c:v>83.954614922294624</c:v>
                </c:pt>
                <c:pt idx="19562">
                  <c:v>83.945332132224948</c:v>
                </c:pt>
                <c:pt idx="19563">
                  <c:v>83.936051539785495</c:v>
                </c:pt>
                <c:pt idx="19564">
                  <c:v>83.926768749715819</c:v>
                </c:pt>
                <c:pt idx="19565">
                  <c:v>83.917485959646143</c:v>
                </c:pt>
                <c:pt idx="19566">
                  <c:v>83.908205367206691</c:v>
                </c:pt>
                <c:pt idx="19567">
                  <c:v>83.898922577137</c:v>
                </c:pt>
                <c:pt idx="19568">
                  <c:v>83.889639787067324</c:v>
                </c:pt>
                <c:pt idx="19569">
                  <c:v>83.880359194627871</c:v>
                </c:pt>
                <c:pt idx="19570">
                  <c:v>83.871076404558195</c:v>
                </c:pt>
                <c:pt idx="19571">
                  <c:v>83.861784823967611</c:v>
                </c:pt>
                <c:pt idx="19572">
                  <c:v>83.852502033897935</c:v>
                </c:pt>
                <c:pt idx="19573">
                  <c:v>83.843221441458482</c:v>
                </c:pt>
                <c:pt idx="19574">
                  <c:v>83.833938651388806</c:v>
                </c:pt>
                <c:pt idx="19575">
                  <c:v>83.824658058949353</c:v>
                </c:pt>
                <c:pt idx="19576">
                  <c:v>83.815375268879677</c:v>
                </c:pt>
                <c:pt idx="19577">
                  <c:v>83.806092478809987</c:v>
                </c:pt>
                <c:pt idx="19578">
                  <c:v>83.796811886370534</c:v>
                </c:pt>
                <c:pt idx="19579">
                  <c:v>83.787529096300858</c:v>
                </c:pt>
                <c:pt idx="19580">
                  <c:v>83.778246306231182</c:v>
                </c:pt>
                <c:pt idx="19581">
                  <c:v>83.768965713791729</c:v>
                </c:pt>
                <c:pt idx="19582">
                  <c:v>83.759682923722053</c:v>
                </c:pt>
                <c:pt idx="19583">
                  <c:v>83.750391343131469</c:v>
                </c:pt>
                <c:pt idx="19584">
                  <c:v>83.741108553061792</c:v>
                </c:pt>
                <c:pt idx="19585">
                  <c:v>83.73182796062234</c:v>
                </c:pt>
                <c:pt idx="19586">
                  <c:v>83.722545170552664</c:v>
                </c:pt>
                <c:pt idx="19587">
                  <c:v>83.713262380482973</c:v>
                </c:pt>
                <c:pt idx="19588">
                  <c:v>83.703981788043521</c:v>
                </c:pt>
                <c:pt idx="19589">
                  <c:v>83.694698997973845</c:v>
                </c:pt>
                <c:pt idx="19590">
                  <c:v>83.685416207904169</c:v>
                </c:pt>
                <c:pt idx="19591">
                  <c:v>83.676135615464716</c:v>
                </c:pt>
                <c:pt idx="19592">
                  <c:v>83.66685282539504</c:v>
                </c:pt>
                <c:pt idx="19593">
                  <c:v>83.673052471626136</c:v>
                </c:pt>
                <c:pt idx="19594">
                  <c:v>83.668716128283961</c:v>
                </c:pt>
                <c:pt idx="19595">
                  <c:v>83.643922698155393</c:v>
                </c:pt>
                <c:pt idx="19596">
                  <c:v>83.629631194576461</c:v>
                </c:pt>
                <c:pt idx="19597">
                  <c:v>83.686344836500837</c:v>
                </c:pt>
                <c:pt idx="19598">
                  <c:v>83.680885000000004</c:v>
                </c:pt>
                <c:pt idx="19599">
                  <c:v>83.680885000000004</c:v>
                </c:pt>
                <c:pt idx="19600">
                  <c:v>83.669727097520266</c:v>
                </c:pt>
                <c:pt idx="19601">
                  <c:v>83.628933492608496</c:v>
                </c:pt>
                <c:pt idx="19602">
                  <c:v>83.603060961295697</c:v>
                </c:pt>
                <c:pt idx="19603">
                  <c:v>83.594338896902684</c:v>
                </c:pt>
                <c:pt idx="19604">
                  <c:v>83.58561476713804</c:v>
                </c:pt>
                <c:pt idx="19605">
                  <c:v>83.576890637373396</c:v>
                </c:pt>
                <c:pt idx="19606">
                  <c:v>83.568168572980383</c:v>
                </c:pt>
                <c:pt idx="19607">
                  <c:v>83.559444443215739</c:v>
                </c:pt>
                <c:pt idx="19608">
                  <c:v>83.550712051964581</c:v>
                </c:pt>
                <c:pt idx="19609">
                  <c:v>83.541987922199937</c:v>
                </c:pt>
                <c:pt idx="19610">
                  <c:v>83.533265857806924</c:v>
                </c:pt>
                <c:pt idx="19611">
                  <c:v>83.52454172804228</c:v>
                </c:pt>
                <c:pt idx="19612">
                  <c:v>83.515817598277636</c:v>
                </c:pt>
                <c:pt idx="19613">
                  <c:v>83.507095533884623</c:v>
                </c:pt>
                <c:pt idx="19614">
                  <c:v>83.498371404119979</c:v>
                </c:pt>
                <c:pt idx="19615">
                  <c:v>83.489647274355349</c:v>
                </c:pt>
                <c:pt idx="19616">
                  <c:v>83.480925209962322</c:v>
                </c:pt>
                <c:pt idx="19617">
                  <c:v>83.472201080197692</c:v>
                </c:pt>
                <c:pt idx="19618">
                  <c:v>83.463476950433048</c:v>
                </c:pt>
                <c:pt idx="19619">
                  <c:v>83.454754886040035</c:v>
                </c:pt>
                <c:pt idx="19620">
                  <c:v>83.446030756275391</c:v>
                </c:pt>
                <c:pt idx="19621">
                  <c:v>83.437298365024233</c:v>
                </c:pt>
                <c:pt idx="19622">
                  <c:v>83.428576300631207</c:v>
                </c:pt>
                <c:pt idx="19623">
                  <c:v>83.419852170866577</c:v>
                </c:pt>
                <c:pt idx="19624">
                  <c:v>83.411128041101932</c:v>
                </c:pt>
                <c:pt idx="19625">
                  <c:v>83.40240597670892</c:v>
                </c:pt>
                <c:pt idx="19626">
                  <c:v>83.393681846944276</c:v>
                </c:pt>
                <c:pt idx="19627">
                  <c:v>83.384957717179631</c:v>
                </c:pt>
                <c:pt idx="19628">
                  <c:v>83.376235652786619</c:v>
                </c:pt>
                <c:pt idx="19629">
                  <c:v>83.367511523021975</c:v>
                </c:pt>
                <c:pt idx="19630">
                  <c:v>83.35878739325733</c:v>
                </c:pt>
                <c:pt idx="19631">
                  <c:v>83.350065328864318</c:v>
                </c:pt>
                <c:pt idx="19632">
                  <c:v>83.341341199099674</c:v>
                </c:pt>
                <c:pt idx="19633">
                  <c:v>83.332608807848516</c:v>
                </c:pt>
                <c:pt idx="19634">
                  <c:v>83.323884678083871</c:v>
                </c:pt>
                <c:pt idx="19635">
                  <c:v>83.315162613690859</c:v>
                </c:pt>
                <c:pt idx="19636">
                  <c:v>83.306438483926215</c:v>
                </c:pt>
                <c:pt idx="19637">
                  <c:v>83.29771435416157</c:v>
                </c:pt>
                <c:pt idx="19638">
                  <c:v>83.288992289768558</c:v>
                </c:pt>
                <c:pt idx="19639">
                  <c:v>83.280268160003914</c:v>
                </c:pt>
                <c:pt idx="19640">
                  <c:v>83.271544030239269</c:v>
                </c:pt>
                <c:pt idx="19641">
                  <c:v>83.262821965846257</c:v>
                </c:pt>
                <c:pt idx="19642">
                  <c:v>83.254097836081627</c:v>
                </c:pt>
                <c:pt idx="19643">
                  <c:v>83.245373706316983</c:v>
                </c:pt>
                <c:pt idx="19644">
                  <c:v>83.23665164192397</c:v>
                </c:pt>
                <c:pt idx="19645">
                  <c:v>83.22715457687724</c:v>
                </c:pt>
                <c:pt idx="19646">
                  <c:v>83.210548000000003</c:v>
                </c:pt>
                <c:pt idx="19647">
                  <c:v>83.215801411540298</c:v>
                </c:pt>
                <c:pt idx="19648">
                  <c:v>83.259175750178784</c:v>
                </c:pt>
                <c:pt idx="19649">
                  <c:v>83.212553686695287</c:v>
                </c:pt>
                <c:pt idx="19650">
                  <c:v>83.230768654744878</c:v>
                </c:pt>
                <c:pt idx="19651">
                  <c:v>83.23994673485933</c:v>
                </c:pt>
                <c:pt idx="19652">
                  <c:v>83.194847869129916</c:v>
                </c:pt>
                <c:pt idx="19653">
                  <c:v>83.21305834334764</c:v>
                </c:pt>
                <c:pt idx="19654">
                  <c:v>83.228399595611094</c:v>
                </c:pt>
                <c:pt idx="19655">
                  <c:v>83.226754137868085</c:v>
                </c:pt>
                <c:pt idx="19656">
                  <c:v>83.225109069674716</c:v>
                </c:pt>
                <c:pt idx="19657">
                  <c:v>83.223463611931692</c:v>
                </c:pt>
                <c:pt idx="19658">
                  <c:v>83.221816595990049</c:v>
                </c:pt>
                <c:pt idx="19659">
                  <c:v>83.220171138247025</c:v>
                </c:pt>
                <c:pt idx="19660">
                  <c:v>83.218526070053656</c:v>
                </c:pt>
                <c:pt idx="19661">
                  <c:v>83.216880612310632</c:v>
                </c:pt>
                <c:pt idx="19662">
                  <c:v>83.215235154567608</c:v>
                </c:pt>
                <c:pt idx="19663">
                  <c:v>83.213590086374253</c:v>
                </c:pt>
                <c:pt idx="19664">
                  <c:v>83.208654102694837</c:v>
                </c:pt>
                <c:pt idx="19665">
                  <c:v>83.207008644951813</c:v>
                </c:pt>
                <c:pt idx="19666">
                  <c:v>83.205363187208789</c:v>
                </c:pt>
                <c:pt idx="19667">
                  <c:v>83.203718119015434</c:v>
                </c:pt>
                <c:pt idx="19668">
                  <c:v>83.20207266127241</c:v>
                </c:pt>
                <c:pt idx="19669">
                  <c:v>83.200425645330768</c:v>
                </c:pt>
                <c:pt idx="19670">
                  <c:v>83.198780577137398</c:v>
                </c:pt>
                <c:pt idx="19671">
                  <c:v>83.197135119394375</c:v>
                </c:pt>
                <c:pt idx="19672">
                  <c:v>83.195489661651351</c:v>
                </c:pt>
                <c:pt idx="19673">
                  <c:v>83.193844593457982</c:v>
                </c:pt>
                <c:pt idx="19674">
                  <c:v>83.192199135714972</c:v>
                </c:pt>
                <c:pt idx="19675">
                  <c:v>83.190553677971948</c:v>
                </c:pt>
                <c:pt idx="19676">
                  <c:v>83.188908609778579</c:v>
                </c:pt>
                <c:pt idx="19677">
                  <c:v>83.187263152035555</c:v>
                </c:pt>
                <c:pt idx="19678">
                  <c:v>83.185617694292532</c:v>
                </c:pt>
                <c:pt idx="19679">
                  <c:v>83.183972626099163</c:v>
                </c:pt>
                <c:pt idx="19680">
                  <c:v>83.182327168356139</c:v>
                </c:pt>
                <c:pt idx="19681">
                  <c:v>83.180680152414496</c:v>
                </c:pt>
                <c:pt idx="19682">
                  <c:v>83.179034694671486</c:v>
                </c:pt>
                <c:pt idx="19683">
                  <c:v>83.177389626478117</c:v>
                </c:pt>
                <c:pt idx="19684">
                  <c:v>83.175744168735093</c:v>
                </c:pt>
                <c:pt idx="19685">
                  <c:v>83.17409871099207</c:v>
                </c:pt>
                <c:pt idx="19686">
                  <c:v>83.1724536427987</c:v>
                </c:pt>
                <c:pt idx="19687">
                  <c:v>83.170808185055677</c:v>
                </c:pt>
                <c:pt idx="19688">
                  <c:v>83.169162727312653</c:v>
                </c:pt>
                <c:pt idx="19689">
                  <c:v>83.167517659119298</c:v>
                </c:pt>
                <c:pt idx="19690">
                  <c:v>83.165872201376274</c:v>
                </c:pt>
                <c:pt idx="19691">
                  <c:v>83.16422674363325</c:v>
                </c:pt>
                <c:pt idx="19692">
                  <c:v>83.162581675439881</c:v>
                </c:pt>
                <c:pt idx="19693">
                  <c:v>83.160936217696857</c:v>
                </c:pt>
                <c:pt idx="19694">
                  <c:v>83.159289201755215</c:v>
                </c:pt>
                <c:pt idx="19695">
                  <c:v>83.157644133561845</c:v>
                </c:pt>
                <c:pt idx="19696">
                  <c:v>83.155998675818836</c:v>
                </c:pt>
                <c:pt idx="19697">
                  <c:v>83.154353218075812</c:v>
                </c:pt>
                <c:pt idx="19698">
                  <c:v>83.152708149882443</c:v>
                </c:pt>
                <c:pt idx="19699">
                  <c:v>83.151062692139419</c:v>
                </c:pt>
                <c:pt idx="19700">
                  <c:v>83.149417234396395</c:v>
                </c:pt>
                <c:pt idx="19701">
                  <c:v>83.147772166203026</c:v>
                </c:pt>
                <c:pt idx="19702">
                  <c:v>83.146126708460017</c:v>
                </c:pt>
                <c:pt idx="19703">
                  <c:v>83.144481250716993</c:v>
                </c:pt>
                <c:pt idx="19704">
                  <c:v>83.142836182523624</c:v>
                </c:pt>
                <c:pt idx="19705">
                  <c:v>83.1411907247806</c:v>
                </c:pt>
                <c:pt idx="19706">
                  <c:v>83.139543708838957</c:v>
                </c:pt>
                <c:pt idx="19707">
                  <c:v>83.141253936337634</c:v>
                </c:pt>
                <c:pt idx="19708">
                  <c:v>83.153077874105875</c:v>
                </c:pt>
                <c:pt idx="19709">
                  <c:v>83.144836731346842</c:v>
                </c:pt>
                <c:pt idx="19710">
                  <c:v>83.177824766094417</c:v>
                </c:pt>
                <c:pt idx="19711">
                  <c:v>83.192458999999999</c:v>
                </c:pt>
                <c:pt idx="19712">
                  <c:v>83.196167352800956</c:v>
                </c:pt>
                <c:pt idx="19713">
                  <c:v>83.202879368144977</c:v>
                </c:pt>
                <c:pt idx="19714">
                  <c:v>83.165367441874096</c:v>
                </c:pt>
                <c:pt idx="19715">
                  <c:v>83.169443999200467</c:v>
                </c:pt>
                <c:pt idx="19716">
                  <c:v>83.173515735621763</c:v>
                </c:pt>
                <c:pt idx="19717">
                  <c:v>83.174369999999996</c:v>
                </c:pt>
                <c:pt idx="19718">
                  <c:v>83.174369999999996</c:v>
                </c:pt>
                <c:pt idx="19719">
                  <c:v>83.15972200643624</c:v>
                </c:pt>
                <c:pt idx="19720">
                  <c:v>83.126714799713881</c:v>
                </c:pt>
                <c:pt idx="19721">
                  <c:v>83.118501337438872</c:v>
                </c:pt>
                <c:pt idx="19722">
                  <c:v>83.116563764234115</c:v>
                </c:pt>
                <c:pt idx="19723">
                  <c:v>83.114625732214961</c:v>
                </c:pt>
                <c:pt idx="19724">
                  <c:v>83.112687700195806</c:v>
                </c:pt>
                <c:pt idx="19725">
                  <c:v>83.11075012699105</c:v>
                </c:pt>
                <c:pt idx="19726">
                  <c:v>83.108812094971896</c:v>
                </c:pt>
                <c:pt idx="19727">
                  <c:v>83.106872227695149</c:v>
                </c:pt>
                <c:pt idx="19728">
                  <c:v>83.104934195675995</c:v>
                </c:pt>
                <c:pt idx="19729">
                  <c:v>83.102996622471238</c:v>
                </c:pt>
                <c:pt idx="19730">
                  <c:v>83.101058590452084</c:v>
                </c:pt>
                <c:pt idx="19731">
                  <c:v>83.099120558432929</c:v>
                </c:pt>
                <c:pt idx="19732">
                  <c:v>83.097182985228173</c:v>
                </c:pt>
                <c:pt idx="19733">
                  <c:v>83.095244953209018</c:v>
                </c:pt>
                <c:pt idx="19734">
                  <c:v>83.093306921189864</c:v>
                </c:pt>
                <c:pt idx="19735">
                  <c:v>83.091369347985108</c:v>
                </c:pt>
                <c:pt idx="19736">
                  <c:v>83.089431315965953</c:v>
                </c:pt>
                <c:pt idx="19737">
                  <c:v>83.087493283946799</c:v>
                </c:pt>
                <c:pt idx="19738">
                  <c:v>83.085555710742042</c:v>
                </c:pt>
                <c:pt idx="19739">
                  <c:v>83.083617678722888</c:v>
                </c:pt>
                <c:pt idx="19740">
                  <c:v>83.081677811446141</c:v>
                </c:pt>
                <c:pt idx="19741">
                  <c:v>83.079740238241385</c:v>
                </c:pt>
                <c:pt idx="19742">
                  <c:v>83.077802206222231</c:v>
                </c:pt>
                <c:pt idx="19743">
                  <c:v>83.075864174203076</c:v>
                </c:pt>
                <c:pt idx="19744">
                  <c:v>83.07392660099832</c:v>
                </c:pt>
                <c:pt idx="19745">
                  <c:v>83.071988568979165</c:v>
                </c:pt>
                <c:pt idx="19746">
                  <c:v>83.070050536960011</c:v>
                </c:pt>
                <c:pt idx="19747">
                  <c:v>83.068112963755254</c:v>
                </c:pt>
                <c:pt idx="19748">
                  <c:v>83.0661749317361</c:v>
                </c:pt>
                <c:pt idx="19749">
                  <c:v>83.064236899716946</c:v>
                </c:pt>
                <c:pt idx="19750">
                  <c:v>83.062299326512189</c:v>
                </c:pt>
                <c:pt idx="19751">
                  <c:v>83.060361294493035</c:v>
                </c:pt>
                <c:pt idx="19752">
                  <c:v>83.058421427216288</c:v>
                </c:pt>
                <c:pt idx="19753">
                  <c:v>83.05648339519712</c:v>
                </c:pt>
                <c:pt idx="19754">
                  <c:v>83.054545821992377</c:v>
                </c:pt>
                <c:pt idx="19755">
                  <c:v>83.052607789973223</c:v>
                </c:pt>
                <c:pt idx="19756">
                  <c:v>83.050669757954054</c:v>
                </c:pt>
                <c:pt idx="19757">
                  <c:v>83.048732184749312</c:v>
                </c:pt>
                <c:pt idx="19758">
                  <c:v>83.046794152730143</c:v>
                </c:pt>
                <c:pt idx="19759">
                  <c:v>83.044856120710989</c:v>
                </c:pt>
                <c:pt idx="19760">
                  <c:v>83.042918547506233</c:v>
                </c:pt>
                <c:pt idx="19761">
                  <c:v>83.040980515487078</c:v>
                </c:pt>
                <c:pt idx="19762">
                  <c:v>83.039042483467924</c:v>
                </c:pt>
                <c:pt idx="19763">
                  <c:v>83.037104910263167</c:v>
                </c:pt>
                <c:pt idx="19764">
                  <c:v>83.035166878244013</c:v>
                </c:pt>
                <c:pt idx="19765">
                  <c:v>83.033227010967266</c:v>
                </c:pt>
                <c:pt idx="19766">
                  <c:v>83.03128943776251</c:v>
                </c:pt>
                <c:pt idx="19767">
                  <c:v>83.035064693921342</c:v>
                </c:pt>
                <c:pt idx="19768">
                  <c:v>83.068656997615648</c:v>
                </c:pt>
                <c:pt idx="19769">
                  <c:v>83.080944923462084</c:v>
                </c:pt>
                <c:pt idx="19770">
                  <c:v>83.065819000000005</c:v>
                </c:pt>
                <c:pt idx="19771">
                  <c:v>83.078159167123289</c:v>
                </c:pt>
                <c:pt idx="19772">
                  <c:v>83.10840163682046</c:v>
                </c:pt>
                <c:pt idx="19773">
                  <c:v>83.115301748743718</c:v>
                </c:pt>
                <c:pt idx="19774">
                  <c:v>83.093407171232883</c:v>
                </c:pt>
                <c:pt idx="19775">
                  <c:v>83.098171351758793</c:v>
                </c:pt>
                <c:pt idx="19776">
                  <c:v>83.055108794426687</c:v>
                </c:pt>
                <c:pt idx="19777">
                  <c:v>83.065819000000005</c:v>
                </c:pt>
                <c:pt idx="19778">
                  <c:v>83.066670356331102</c:v>
                </c:pt>
                <c:pt idx="19779">
                  <c:v>83.067884566998515</c:v>
                </c:pt>
                <c:pt idx="19780">
                  <c:v>83.069099065189178</c:v>
                </c:pt>
                <c:pt idx="19781">
                  <c:v>83.070313563379841</c:v>
                </c:pt>
                <c:pt idx="19782">
                  <c:v>83.071527774047254</c:v>
                </c:pt>
                <c:pt idx="19783">
                  <c:v>83.072742272237917</c:v>
                </c:pt>
                <c:pt idx="19784">
                  <c:v>83.07395677042858</c:v>
                </c:pt>
                <c:pt idx="19785">
                  <c:v>83.075170981095994</c:v>
                </c:pt>
                <c:pt idx="19786">
                  <c:v>83.076385479286657</c:v>
                </c:pt>
                <c:pt idx="19787">
                  <c:v>83.07759997747732</c:v>
                </c:pt>
                <c:pt idx="19788">
                  <c:v>83.078814188144733</c:v>
                </c:pt>
                <c:pt idx="19789">
                  <c:v>83.080028686335396</c:v>
                </c:pt>
                <c:pt idx="19790">
                  <c:v>83.081244334619029</c:v>
                </c:pt>
                <c:pt idx="19791">
                  <c:v>83.082458545286457</c:v>
                </c:pt>
                <c:pt idx="19792">
                  <c:v>83.083673043477106</c:v>
                </c:pt>
                <c:pt idx="19793">
                  <c:v>83.084887541667769</c:v>
                </c:pt>
                <c:pt idx="19794">
                  <c:v>83.086101752335182</c:v>
                </c:pt>
                <c:pt idx="19795">
                  <c:v>83.087316250525845</c:v>
                </c:pt>
                <c:pt idx="19796">
                  <c:v>83.088530748716508</c:v>
                </c:pt>
                <c:pt idx="19797">
                  <c:v>83.089744959383921</c:v>
                </c:pt>
                <c:pt idx="19798">
                  <c:v>83.090959457574584</c:v>
                </c:pt>
                <c:pt idx="19799">
                  <c:v>83.092173955765247</c:v>
                </c:pt>
                <c:pt idx="19800">
                  <c:v>83.093388166432661</c:v>
                </c:pt>
                <c:pt idx="19801">
                  <c:v>83.094602664623324</c:v>
                </c:pt>
                <c:pt idx="19802">
                  <c:v>83.095818312906971</c:v>
                </c:pt>
                <c:pt idx="19803">
                  <c:v>83.097032811097634</c:v>
                </c:pt>
                <c:pt idx="19804">
                  <c:v>83.098247021765047</c:v>
                </c:pt>
                <c:pt idx="19805">
                  <c:v>83.09946151995571</c:v>
                </c:pt>
                <c:pt idx="19806">
                  <c:v>83.100676018146373</c:v>
                </c:pt>
                <c:pt idx="19807">
                  <c:v>83.101890228813787</c:v>
                </c:pt>
                <c:pt idx="19808">
                  <c:v>83.10310472700445</c:v>
                </c:pt>
                <c:pt idx="19809">
                  <c:v>83.104319225195113</c:v>
                </c:pt>
                <c:pt idx="19810">
                  <c:v>83.105533435862526</c:v>
                </c:pt>
                <c:pt idx="19811">
                  <c:v>83.106747934053189</c:v>
                </c:pt>
                <c:pt idx="19812">
                  <c:v>83.107962432243838</c:v>
                </c:pt>
                <c:pt idx="19813">
                  <c:v>83.109176642911265</c:v>
                </c:pt>
                <c:pt idx="19814">
                  <c:v>83.110392291194898</c:v>
                </c:pt>
                <c:pt idx="19815">
                  <c:v>83.111606789385561</c:v>
                </c:pt>
                <c:pt idx="19816">
                  <c:v>83.112821000052975</c:v>
                </c:pt>
                <c:pt idx="19817">
                  <c:v>83.114035498243638</c:v>
                </c:pt>
                <c:pt idx="19818">
                  <c:v>83.115249996434301</c:v>
                </c:pt>
                <c:pt idx="19819">
                  <c:v>83.116464207101714</c:v>
                </c:pt>
                <c:pt idx="19820">
                  <c:v>83.117678705292377</c:v>
                </c:pt>
                <c:pt idx="19821">
                  <c:v>83.11889320348304</c:v>
                </c:pt>
                <c:pt idx="19822">
                  <c:v>83.120086999999998</c:v>
                </c:pt>
                <c:pt idx="19823">
                  <c:v>83.120086999999998</c:v>
                </c:pt>
                <c:pt idx="19824">
                  <c:v>83.11952627038626</c:v>
                </c:pt>
                <c:pt idx="19825">
                  <c:v>83.100625771871279</c:v>
                </c:pt>
                <c:pt idx="19826">
                  <c:v>83.067440712923229</c:v>
                </c:pt>
                <c:pt idx="19827">
                  <c:v>83.100081998569379</c:v>
                </c:pt>
                <c:pt idx="19828">
                  <c:v>83.063645672705604</c:v>
                </c:pt>
                <c:pt idx="19829">
                  <c:v>83.03084765855985</c:v>
                </c:pt>
                <c:pt idx="19830">
                  <c:v>83.047729000000004</c:v>
                </c:pt>
                <c:pt idx="19831">
                  <c:v>83.047390832077866</c:v>
                </c:pt>
                <c:pt idx="19832">
                  <c:v>83.043190587562549</c:v>
                </c:pt>
                <c:pt idx="19833">
                  <c:v>83.038989348435692</c:v>
                </c:pt>
                <c:pt idx="19834">
                  <c:v>83.034788109308849</c:v>
                </c:pt>
                <c:pt idx="19835">
                  <c:v>83.030587864793532</c:v>
                </c:pt>
                <c:pt idx="19836">
                  <c:v>83.043748039818794</c:v>
                </c:pt>
                <c:pt idx="19837">
                  <c:v>83.005016704577969</c:v>
                </c:pt>
                <c:pt idx="19838">
                  <c:v>83.050899141835515</c:v>
                </c:pt>
                <c:pt idx="19839">
                  <c:v>83.051313356223176</c:v>
                </c:pt>
                <c:pt idx="19840">
                  <c:v>83.033094766094422</c:v>
                </c:pt>
                <c:pt idx="19841">
                  <c:v>83.031886138666309</c:v>
                </c:pt>
                <c:pt idx="19842">
                  <c:v>83.034658695570599</c:v>
                </c:pt>
                <c:pt idx="19843">
                  <c:v>83.037431252474889</c:v>
                </c:pt>
                <c:pt idx="19844">
                  <c:v>83.040203152997336</c:v>
                </c:pt>
                <c:pt idx="19845">
                  <c:v>83.042975709901626</c:v>
                </c:pt>
                <c:pt idx="19846">
                  <c:v>83.045748266805916</c:v>
                </c:pt>
                <c:pt idx="19847">
                  <c:v>83.048520167328363</c:v>
                </c:pt>
                <c:pt idx="19848">
                  <c:v>83.051292724232653</c:v>
                </c:pt>
                <c:pt idx="19849">
                  <c:v>83.054065281136943</c:v>
                </c:pt>
                <c:pt idx="19850">
                  <c:v>83.05683718165939</c:v>
                </c:pt>
                <c:pt idx="19851">
                  <c:v>83.05960973856368</c:v>
                </c:pt>
                <c:pt idx="19852">
                  <c:v>83.062384920995342</c:v>
                </c:pt>
                <c:pt idx="19853">
                  <c:v>83.065157477899632</c:v>
                </c:pt>
                <c:pt idx="19854">
                  <c:v>83.067929378422093</c:v>
                </c:pt>
                <c:pt idx="19855">
                  <c:v>83.070701935326383</c:v>
                </c:pt>
                <c:pt idx="19856">
                  <c:v>83.073474492230673</c:v>
                </c:pt>
                <c:pt idx="19857">
                  <c:v>83.07624639275312</c:v>
                </c:pt>
                <c:pt idx="19858">
                  <c:v>83.07901894965741</c:v>
                </c:pt>
                <c:pt idx="19859">
                  <c:v>83.0817915065617</c:v>
                </c:pt>
                <c:pt idx="19860">
                  <c:v>83.084563407084147</c:v>
                </c:pt>
                <c:pt idx="19861">
                  <c:v>83.087335963988437</c:v>
                </c:pt>
                <c:pt idx="19862">
                  <c:v>83.090108520892727</c:v>
                </c:pt>
                <c:pt idx="19863">
                  <c:v>83.092880421415174</c:v>
                </c:pt>
                <c:pt idx="19864">
                  <c:v>83.095655603846836</c:v>
                </c:pt>
                <c:pt idx="19865">
                  <c:v>83.098428160751126</c:v>
                </c:pt>
                <c:pt idx="19866">
                  <c:v>83.101200061273573</c:v>
                </c:pt>
                <c:pt idx="19867">
                  <c:v>83.103972618177863</c:v>
                </c:pt>
                <c:pt idx="19868">
                  <c:v>83.106745175082153</c:v>
                </c:pt>
                <c:pt idx="19869">
                  <c:v>83.1095170756046</c:v>
                </c:pt>
                <c:pt idx="19870">
                  <c:v>83.11228963250889</c:v>
                </c:pt>
                <c:pt idx="19871">
                  <c:v>83.11506218941318</c:v>
                </c:pt>
                <c:pt idx="19872">
                  <c:v>83.117834089935627</c:v>
                </c:pt>
                <c:pt idx="19873">
                  <c:v>83.120606646839917</c:v>
                </c:pt>
                <c:pt idx="19874">
                  <c:v>83.123379203744207</c:v>
                </c:pt>
                <c:pt idx="19875">
                  <c:v>83.126151104266654</c:v>
                </c:pt>
                <c:pt idx="19876">
                  <c:v>83.137243301029358</c:v>
                </c:pt>
                <c:pt idx="19877">
                  <c:v>83.140015857933648</c:v>
                </c:pt>
                <c:pt idx="19878">
                  <c:v>83.142788414837938</c:v>
                </c:pt>
                <c:pt idx="19879">
                  <c:v>83.145560315360385</c:v>
                </c:pt>
                <c:pt idx="19880">
                  <c:v>83.148332872264675</c:v>
                </c:pt>
                <c:pt idx="19881">
                  <c:v>83.151105429168965</c:v>
                </c:pt>
                <c:pt idx="19882">
                  <c:v>83.153877329691412</c:v>
                </c:pt>
                <c:pt idx="19883">
                  <c:v>83.158704943252275</c:v>
                </c:pt>
                <c:pt idx="19884">
                  <c:v>83.169262288915377</c:v>
                </c:pt>
                <c:pt idx="19885">
                  <c:v>83.146200668574153</c:v>
                </c:pt>
                <c:pt idx="19886">
                  <c:v>83.195279745350504</c:v>
                </c:pt>
                <c:pt idx="19887">
                  <c:v>83.216447031227659</c:v>
                </c:pt>
                <c:pt idx="19888">
                  <c:v>83.240585023843593</c:v>
                </c:pt>
                <c:pt idx="19889">
                  <c:v>83.213748472103006</c:v>
                </c:pt>
                <c:pt idx="19890">
                  <c:v>83.231966893444579</c:v>
                </c:pt>
                <c:pt idx="19891">
                  <c:v>83.24327654697187</c:v>
                </c:pt>
                <c:pt idx="19892">
                  <c:v>83.230068709929483</c:v>
                </c:pt>
                <c:pt idx="19893">
                  <c:v>83.237349816847725</c:v>
                </c:pt>
                <c:pt idx="19894">
                  <c:v>83.244629200019062</c:v>
                </c:pt>
                <c:pt idx="19895">
                  <c:v>83.25191030693729</c:v>
                </c:pt>
                <c:pt idx="19896">
                  <c:v>83.259191413855532</c:v>
                </c:pt>
                <c:pt idx="19897">
                  <c:v>83.248253596566514</c:v>
                </c:pt>
                <c:pt idx="19898">
                  <c:v>83.196727917759233</c:v>
                </c:pt>
                <c:pt idx="19899">
                  <c:v>83.219372777539348</c:v>
                </c:pt>
                <c:pt idx="19900">
                  <c:v>83.245970019118161</c:v>
                </c:pt>
                <c:pt idx="19901">
                  <c:v>83.242934187908233</c:v>
                </c:pt>
                <c:pt idx="19902">
                  <c:v>83.239897637818089</c:v>
                </c:pt>
                <c:pt idx="19903">
                  <c:v>83.236861087727931</c:v>
                </c:pt>
                <c:pt idx="19904">
                  <c:v>83.233825256518003</c:v>
                </c:pt>
                <c:pt idx="19905">
                  <c:v>83.230788706427859</c:v>
                </c:pt>
                <c:pt idx="19906">
                  <c:v>83.227752156337701</c:v>
                </c:pt>
                <c:pt idx="19907">
                  <c:v>83.224716325127787</c:v>
                </c:pt>
                <c:pt idx="19908">
                  <c:v>83.221679775037629</c:v>
                </c:pt>
                <c:pt idx="19909">
                  <c:v>83.218643224947485</c:v>
                </c:pt>
                <c:pt idx="19910">
                  <c:v>83.215607393737557</c:v>
                </c:pt>
                <c:pt idx="19911">
                  <c:v>83.200422486646104</c:v>
                </c:pt>
                <c:pt idx="19912">
                  <c:v>83.19738665543619</c:v>
                </c:pt>
                <c:pt idx="19913">
                  <c:v>83.194350105346032</c:v>
                </c:pt>
                <c:pt idx="19914">
                  <c:v>83.191313555255874</c:v>
                </c:pt>
                <c:pt idx="19915">
                  <c:v>83.18827772404596</c:v>
                </c:pt>
                <c:pt idx="19916">
                  <c:v>83.185241173955802</c:v>
                </c:pt>
                <c:pt idx="19917">
                  <c:v>83.182204623865658</c:v>
                </c:pt>
                <c:pt idx="19918">
                  <c:v>83.17916879265573</c:v>
                </c:pt>
                <c:pt idx="19919">
                  <c:v>83.176132242565586</c:v>
                </c:pt>
                <c:pt idx="19920">
                  <c:v>83.173092816954508</c:v>
                </c:pt>
                <c:pt idx="19921">
                  <c:v>83.17005626686435</c:v>
                </c:pt>
                <c:pt idx="19922">
                  <c:v>83.167020435654436</c:v>
                </c:pt>
                <c:pt idx="19923">
                  <c:v>83.163983885564278</c:v>
                </c:pt>
                <c:pt idx="19924">
                  <c:v>83.160947335474134</c:v>
                </c:pt>
                <c:pt idx="19925">
                  <c:v>83.142729472693674</c:v>
                </c:pt>
                <c:pt idx="19926">
                  <c:v>83.13969364148376</c:v>
                </c:pt>
                <c:pt idx="19927">
                  <c:v>83.136654215872682</c:v>
                </c:pt>
                <c:pt idx="19928">
                  <c:v>83.133617665782538</c:v>
                </c:pt>
                <c:pt idx="19929">
                  <c:v>83.13058183457261</c:v>
                </c:pt>
                <c:pt idx="19930">
                  <c:v>83.127545284482451</c:v>
                </c:pt>
                <c:pt idx="19931">
                  <c:v>83.124508734392307</c:v>
                </c:pt>
                <c:pt idx="19932">
                  <c:v>83.121472903182379</c:v>
                </c:pt>
                <c:pt idx="19933">
                  <c:v>83.118436353092235</c:v>
                </c:pt>
                <c:pt idx="19934">
                  <c:v>83.115399803002077</c:v>
                </c:pt>
                <c:pt idx="19935">
                  <c:v>83.112363971792163</c:v>
                </c:pt>
                <c:pt idx="19936">
                  <c:v>83.109327421702005</c:v>
                </c:pt>
                <c:pt idx="19937">
                  <c:v>83.106290871611847</c:v>
                </c:pt>
                <c:pt idx="19938">
                  <c:v>83.103255040401933</c:v>
                </c:pt>
                <c:pt idx="19939">
                  <c:v>83.144689132093461</c:v>
                </c:pt>
                <c:pt idx="19940">
                  <c:v>83.174369999999996</c:v>
                </c:pt>
                <c:pt idx="19941">
                  <c:v>83.163426047199053</c:v>
                </c:pt>
                <c:pt idx="19942">
                  <c:v>83.167348328087741</c:v>
                </c:pt>
                <c:pt idx="19943">
                  <c:v>83.174369999999996</c:v>
                </c:pt>
                <c:pt idx="19944">
                  <c:v>83.219675074391986</c:v>
                </c:pt>
                <c:pt idx="19945">
                  <c:v>83.223829444576879</c:v>
                </c:pt>
                <c:pt idx="19946">
                  <c:v>83.175819190271824</c:v>
                </c:pt>
                <c:pt idx="19947">
                  <c:v>83.179531070682401</c:v>
                </c:pt>
                <c:pt idx="19948">
                  <c:v>83.176750927446605</c:v>
                </c:pt>
                <c:pt idx="19949">
                  <c:v>83.173971442388648</c:v>
                </c:pt>
                <c:pt idx="19950">
                  <c:v>83.171191299152852</c:v>
                </c:pt>
                <c:pt idx="19951">
                  <c:v>83.168411155917056</c:v>
                </c:pt>
                <c:pt idx="19952">
                  <c:v>83.165631670859099</c:v>
                </c:pt>
                <c:pt idx="19953">
                  <c:v>83.162851527623303</c:v>
                </c:pt>
                <c:pt idx="19954">
                  <c:v>83.160071384387507</c:v>
                </c:pt>
                <c:pt idx="19955">
                  <c:v>83.157291899329564</c:v>
                </c:pt>
                <c:pt idx="19956">
                  <c:v>83.154511756093754</c:v>
                </c:pt>
                <c:pt idx="19957">
                  <c:v>83.151731612857958</c:v>
                </c:pt>
                <c:pt idx="19958">
                  <c:v>83.148952127800015</c:v>
                </c:pt>
                <c:pt idx="19959">
                  <c:v>83.146171984564219</c:v>
                </c:pt>
                <c:pt idx="19960">
                  <c:v>83.143389208617023</c:v>
                </c:pt>
                <c:pt idx="19961">
                  <c:v>83.140609065381213</c:v>
                </c:pt>
                <c:pt idx="19962">
                  <c:v>83.13782958032327</c:v>
                </c:pt>
                <c:pt idx="19963">
                  <c:v>83.135049437087474</c:v>
                </c:pt>
                <c:pt idx="19964">
                  <c:v>83.132269293851678</c:v>
                </c:pt>
                <c:pt idx="19965">
                  <c:v>83.129489808793721</c:v>
                </c:pt>
                <c:pt idx="19966">
                  <c:v>83.126709665557925</c:v>
                </c:pt>
                <c:pt idx="19967">
                  <c:v>83.123929522322129</c:v>
                </c:pt>
                <c:pt idx="19968">
                  <c:v>83.121150037264172</c:v>
                </c:pt>
                <c:pt idx="19969">
                  <c:v>83.118369894028376</c:v>
                </c:pt>
                <c:pt idx="19970">
                  <c:v>83.11558975079258</c:v>
                </c:pt>
                <c:pt idx="19971">
                  <c:v>83.112810265734637</c:v>
                </c:pt>
                <c:pt idx="19972">
                  <c:v>83.110027489787441</c:v>
                </c:pt>
                <c:pt idx="19973">
                  <c:v>83.107247346551631</c:v>
                </c:pt>
                <c:pt idx="19974">
                  <c:v>83.104467861493688</c:v>
                </c:pt>
                <c:pt idx="19975">
                  <c:v>83.101687718257892</c:v>
                </c:pt>
                <c:pt idx="19976">
                  <c:v>83.098907575022096</c:v>
                </c:pt>
                <c:pt idx="19977">
                  <c:v>83.096128089964139</c:v>
                </c:pt>
                <c:pt idx="19978">
                  <c:v>83.093347946728343</c:v>
                </c:pt>
                <c:pt idx="19979">
                  <c:v>83.090567803492547</c:v>
                </c:pt>
                <c:pt idx="19980">
                  <c:v>83.08778831843459</c:v>
                </c:pt>
                <c:pt idx="19981">
                  <c:v>83.085008175198794</c:v>
                </c:pt>
                <c:pt idx="19982">
                  <c:v>83.082228031962998</c:v>
                </c:pt>
                <c:pt idx="19983">
                  <c:v>83.079448546905056</c:v>
                </c:pt>
                <c:pt idx="19984">
                  <c:v>83.076668403669245</c:v>
                </c:pt>
                <c:pt idx="19985">
                  <c:v>83.073885627722049</c:v>
                </c:pt>
                <c:pt idx="19986">
                  <c:v>83.071105484486253</c:v>
                </c:pt>
                <c:pt idx="19987">
                  <c:v>83.068325999428311</c:v>
                </c:pt>
                <c:pt idx="19988">
                  <c:v>83.069398845016693</c:v>
                </c:pt>
                <c:pt idx="19989">
                  <c:v>83.094321466030991</c:v>
                </c:pt>
                <c:pt idx="19990">
                  <c:v>83.027599919647116</c:v>
                </c:pt>
                <c:pt idx="19991">
                  <c:v>83.009381527658562</c:v>
                </c:pt>
                <c:pt idx="19992">
                  <c:v>82.993461999999994</c:v>
                </c:pt>
                <c:pt idx="19993">
                  <c:v>82.993461999999994</c:v>
                </c:pt>
                <c:pt idx="19994">
                  <c:v>82.98581577896995</c:v>
                </c:pt>
                <c:pt idx="19995">
                  <c:v>82.936522585836912</c:v>
                </c:pt>
                <c:pt idx="19996">
                  <c:v>82.9295193897497</c:v>
                </c:pt>
                <c:pt idx="19997">
                  <c:v>82.978040277589798</c:v>
                </c:pt>
                <c:pt idx="19998">
                  <c:v>82.994542187603486</c:v>
                </c:pt>
                <c:pt idx="19999">
                  <c:v>83.011040190914983</c:v>
                </c:pt>
                <c:pt idx="20000">
                  <c:v>83.027542100928656</c:v>
                </c:pt>
                <c:pt idx="20001">
                  <c:v>82.918329346924182</c:v>
                </c:pt>
                <c:pt idx="20002">
                  <c:v>82.903023000000005</c:v>
                </c:pt>
                <c:pt idx="20003">
                  <c:v>82.899160373093949</c:v>
                </c:pt>
                <c:pt idx="20004">
                  <c:v>82.894803701251178</c:v>
                </c:pt>
                <c:pt idx="20005">
                  <c:v>82.890448060817462</c:v>
                </c:pt>
                <c:pt idx="20006">
                  <c:v>82.886091388974705</c:v>
                </c:pt>
                <c:pt idx="20007">
                  <c:v>82.881734717131934</c:v>
                </c:pt>
                <c:pt idx="20008">
                  <c:v>82.877379076698219</c:v>
                </c:pt>
                <c:pt idx="20009">
                  <c:v>82.873022404855448</c:v>
                </c:pt>
                <c:pt idx="20010">
                  <c:v>82.868661607376467</c:v>
                </c:pt>
                <c:pt idx="20011">
                  <c:v>82.864304935533696</c:v>
                </c:pt>
                <c:pt idx="20012">
                  <c:v>82.85994929509998</c:v>
                </c:pt>
                <c:pt idx="20013">
                  <c:v>82.855592623257209</c:v>
                </c:pt>
                <c:pt idx="20014">
                  <c:v>82.851235951414452</c:v>
                </c:pt>
                <c:pt idx="20015">
                  <c:v>82.846880310980737</c:v>
                </c:pt>
                <c:pt idx="20016">
                  <c:v>82.842523639137966</c:v>
                </c:pt>
                <c:pt idx="20017">
                  <c:v>82.838166967295194</c:v>
                </c:pt>
                <c:pt idx="20018">
                  <c:v>82.833811326861479</c:v>
                </c:pt>
                <c:pt idx="20019">
                  <c:v>82.829454655018708</c:v>
                </c:pt>
                <c:pt idx="20020">
                  <c:v>82.825099014584993</c:v>
                </c:pt>
                <c:pt idx="20021">
                  <c:v>82.820742342742236</c:v>
                </c:pt>
                <c:pt idx="20022">
                  <c:v>82.816381545263255</c:v>
                </c:pt>
                <c:pt idx="20023">
                  <c:v>82.812024873420484</c:v>
                </c:pt>
                <c:pt idx="20024">
                  <c:v>82.807669232986768</c:v>
                </c:pt>
                <c:pt idx="20025">
                  <c:v>82.803312561143997</c:v>
                </c:pt>
                <c:pt idx="20026">
                  <c:v>82.798955889301226</c:v>
                </c:pt>
                <c:pt idx="20027">
                  <c:v>82.794600248867511</c:v>
                </c:pt>
                <c:pt idx="20028">
                  <c:v>82.790243577024754</c:v>
                </c:pt>
                <c:pt idx="20029">
                  <c:v>82.785886905181982</c:v>
                </c:pt>
                <c:pt idx="20030">
                  <c:v>82.781531264748267</c:v>
                </c:pt>
                <c:pt idx="20031">
                  <c:v>82.777174592905496</c:v>
                </c:pt>
                <c:pt idx="20032">
                  <c:v>82.772817921062725</c:v>
                </c:pt>
                <c:pt idx="20033">
                  <c:v>82.768462280629009</c:v>
                </c:pt>
                <c:pt idx="20034">
                  <c:v>82.764105608786238</c:v>
                </c:pt>
                <c:pt idx="20035">
                  <c:v>82.759744811307257</c:v>
                </c:pt>
                <c:pt idx="20036">
                  <c:v>82.7553881394645</c:v>
                </c:pt>
                <c:pt idx="20037">
                  <c:v>82.751032499030785</c:v>
                </c:pt>
                <c:pt idx="20038">
                  <c:v>82.746675827188014</c:v>
                </c:pt>
                <c:pt idx="20039">
                  <c:v>82.742319155345243</c:v>
                </c:pt>
                <c:pt idx="20040">
                  <c:v>82.737963514911527</c:v>
                </c:pt>
                <c:pt idx="20041">
                  <c:v>82.733606843068756</c:v>
                </c:pt>
                <c:pt idx="20042">
                  <c:v>82.729251202635041</c:v>
                </c:pt>
                <c:pt idx="20043">
                  <c:v>82.724894530792284</c:v>
                </c:pt>
                <c:pt idx="20044">
                  <c:v>82.720537858949513</c:v>
                </c:pt>
                <c:pt idx="20045">
                  <c:v>82.716182218515797</c:v>
                </c:pt>
                <c:pt idx="20046">
                  <c:v>82.711825546673026</c:v>
                </c:pt>
                <c:pt idx="20047">
                  <c:v>82.707464749194045</c:v>
                </c:pt>
                <c:pt idx="20048">
                  <c:v>82.715528159752026</c:v>
                </c:pt>
                <c:pt idx="20049">
                  <c:v>82.746414596566524</c:v>
                </c:pt>
                <c:pt idx="20050">
                  <c:v>82.712200850297975</c:v>
                </c:pt>
                <c:pt idx="20051">
                  <c:v>82.731776035526948</c:v>
                </c:pt>
                <c:pt idx="20052">
                  <c:v>82.704025000000001</c:v>
                </c:pt>
                <c:pt idx="20053">
                  <c:v>82.699557728486297</c:v>
                </c:pt>
                <c:pt idx="20054">
                  <c:v>82.685935999999998</c:v>
                </c:pt>
                <c:pt idx="20055">
                  <c:v>82.700091744396758</c:v>
                </c:pt>
                <c:pt idx="20056">
                  <c:v>82.730507958989037</c:v>
                </c:pt>
                <c:pt idx="20057">
                  <c:v>82.699048907985699</c:v>
                </c:pt>
                <c:pt idx="20058">
                  <c:v>82.680837955650929</c:v>
                </c:pt>
                <c:pt idx="20059">
                  <c:v>82.662619274678107</c:v>
                </c:pt>
                <c:pt idx="20060">
                  <c:v>82.650631360526006</c:v>
                </c:pt>
                <c:pt idx="20061">
                  <c:v>82.653595484813209</c:v>
                </c:pt>
                <c:pt idx="20062">
                  <c:v>82.65655890736646</c:v>
                </c:pt>
                <c:pt idx="20063">
                  <c:v>82.659523031653663</c:v>
                </c:pt>
                <c:pt idx="20064">
                  <c:v>82.662486454206913</c:v>
                </c:pt>
                <c:pt idx="20065">
                  <c:v>82.665450578494116</c:v>
                </c:pt>
                <c:pt idx="20066">
                  <c:v>82.664357536480679</c:v>
                </c:pt>
                <c:pt idx="20067">
                  <c:v>82.649756999999994</c:v>
                </c:pt>
                <c:pt idx="20068">
                  <c:v>82.638528452681754</c:v>
                </c:pt>
                <c:pt idx="20069">
                  <c:v>82.592281678151494</c:v>
                </c:pt>
                <c:pt idx="20070">
                  <c:v>82.577177170719793</c:v>
                </c:pt>
                <c:pt idx="20071">
                  <c:v>82.562069086563625</c:v>
                </c:pt>
                <c:pt idx="20072">
                  <c:v>82.546946695509575</c:v>
                </c:pt>
                <c:pt idx="20073">
                  <c:v>82.531838611353407</c:v>
                </c:pt>
                <c:pt idx="20074">
                  <c:v>82.516734103921706</c:v>
                </c:pt>
                <c:pt idx="20075">
                  <c:v>82.501626019765538</c:v>
                </c:pt>
                <c:pt idx="20076">
                  <c:v>82.486517935609356</c:v>
                </c:pt>
                <c:pt idx="20077">
                  <c:v>82.471413428177655</c:v>
                </c:pt>
                <c:pt idx="20078">
                  <c:v>82.456305344021487</c:v>
                </c:pt>
                <c:pt idx="20079">
                  <c:v>82.441197259865319</c:v>
                </c:pt>
                <c:pt idx="20080">
                  <c:v>82.426092752433618</c:v>
                </c:pt>
                <c:pt idx="20081">
                  <c:v>82.41098466827745</c:v>
                </c:pt>
                <c:pt idx="20082">
                  <c:v>82.395876584121282</c:v>
                </c:pt>
                <c:pt idx="20083">
                  <c:v>82.380772076689581</c:v>
                </c:pt>
                <c:pt idx="20084">
                  <c:v>82.365663992533399</c:v>
                </c:pt>
                <c:pt idx="20085">
                  <c:v>82.350541601479364</c:v>
                </c:pt>
                <c:pt idx="20086">
                  <c:v>82.335437094047663</c:v>
                </c:pt>
                <c:pt idx="20087">
                  <c:v>82.320329009891481</c:v>
                </c:pt>
                <c:pt idx="20088">
                  <c:v>82.305220925735313</c:v>
                </c:pt>
                <c:pt idx="20089">
                  <c:v>82.290116418303612</c:v>
                </c:pt>
                <c:pt idx="20090">
                  <c:v>82.275008334147444</c:v>
                </c:pt>
                <c:pt idx="20091">
                  <c:v>82.259900249991276</c:v>
                </c:pt>
                <c:pt idx="20092">
                  <c:v>82.244795742559575</c:v>
                </c:pt>
                <c:pt idx="20093">
                  <c:v>82.229687658403407</c:v>
                </c:pt>
                <c:pt idx="20094">
                  <c:v>82.214579574247225</c:v>
                </c:pt>
                <c:pt idx="20095">
                  <c:v>82.199475066815523</c:v>
                </c:pt>
                <c:pt idx="20096">
                  <c:v>82.184366982659355</c:v>
                </c:pt>
                <c:pt idx="20097">
                  <c:v>82.169244591605306</c:v>
                </c:pt>
                <c:pt idx="20098">
                  <c:v>82.154136507449138</c:v>
                </c:pt>
                <c:pt idx="20099">
                  <c:v>82.139032000017437</c:v>
                </c:pt>
                <c:pt idx="20100">
                  <c:v>82.123923915861269</c:v>
                </c:pt>
                <c:pt idx="20101">
                  <c:v>82.108815831705101</c:v>
                </c:pt>
                <c:pt idx="20102">
                  <c:v>82.0937113242734</c:v>
                </c:pt>
                <c:pt idx="20103">
                  <c:v>82.078603240117232</c:v>
                </c:pt>
                <c:pt idx="20104">
                  <c:v>82.06349515596105</c:v>
                </c:pt>
                <c:pt idx="20105">
                  <c:v>82.048390648529349</c:v>
                </c:pt>
                <c:pt idx="20106">
                  <c:v>82.033282564373181</c:v>
                </c:pt>
                <c:pt idx="20107">
                  <c:v>82.018174480217013</c:v>
                </c:pt>
                <c:pt idx="20108">
                  <c:v>82.003069972785312</c:v>
                </c:pt>
                <c:pt idx="20109">
                  <c:v>81.987961888629144</c:v>
                </c:pt>
                <c:pt idx="20110">
                  <c:v>81.94387419742489</c:v>
                </c:pt>
                <c:pt idx="20111">
                  <c:v>81.917315945887964</c:v>
                </c:pt>
                <c:pt idx="20112">
                  <c:v>81.907376535526936</c:v>
                </c:pt>
                <c:pt idx="20113">
                  <c:v>81.861424601335244</c:v>
                </c:pt>
                <c:pt idx="20114">
                  <c:v>81.845340703147357</c:v>
                </c:pt>
                <c:pt idx="20115">
                  <c:v>81.853790000000004</c:v>
                </c:pt>
                <c:pt idx="20116">
                  <c:v>81.843895825941829</c:v>
                </c:pt>
                <c:pt idx="20117">
                  <c:v>81.835701</c:v>
                </c:pt>
                <c:pt idx="20118">
                  <c:v>81.825554774255068</c:v>
                </c:pt>
                <c:pt idx="20119">
                  <c:v>81.807337708154506</c:v>
                </c:pt>
                <c:pt idx="20120">
                  <c:v>81.8099213776824</c:v>
                </c:pt>
                <c:pt idx="20121">
                  <c:v>81.841294085813885</c:v>
                </c:pt>
                <c:pt idx="20122">
                  <c:v>81.841620683476393</c:v>
                </c:pt>
                <c:pt idx="20123">
                  <c:v>81.811669320997581</c:v>
                </c:pt>
                <c:pt idx="20124">
                  <c:v>81.824097330383481</c:v>
                </c:pt>
                <c:pt idx="20125">
                  <c:v>81.810572686695281</c:v>
                </c:pt>
                <c:pt idx="20126">
                  <c:v>81.824550562486124</c:v>
                </c:pt>
                <c:pt idx="20127">
                  <c:v>81.835855172586008</c:v>
                </c:pt>
                <c:pt idx="20128">
                  <c:v>81.84716245960044</c:v>
                </c:pt>
                <c:pt idx="20129">
                  <c:v>81.858469746614873</c:v>
                </c:pt>
                <c:pt idx="20130">
                  <c:v>81.869774356714757</c:v>
                </c:pt>
                <c:pt idx="20131">
                  <c:v>81.881081643729189</c:v>
                </c:pt>
                <c:pt idx="20132">
                  <c:v>81.892388930743621</c:v>
                </c:pt>
                <c:pt idx="20133">
                  <c:v>81.903693540843506</c:v>
                </c:pt>
                <c:pt idx="20134">
                  <c:v>81.915000827857938</c:v>
                </c:pt>
                <c:pt idx="20135">
                  <c:v>81.926318822530519</c:v>
                </c:pt>
                <c:pt idx="20136">
                  <c:v>81.937623432630417</c:v>
                </c:pt>
                <c:pt idx="20137">
                  <c:v>81.948930719644849</c:v>
                </c:pt>
                <c:pt idx="20138">
                  <c:v>81.960238006659267</c:v>
                </c:pt>
                <c:pt idx="20139">
                  <c:v>81.962326000000004</c:v>
                </c:pt>
                <c:pt idx="20140">
                  <c:v>81.932403777989521</c:v>
                </c:pt>
                <c:pt idx="20141">
                  <c:v>81.98654802625299</c:v>
                </c:pt>
                <c:pt idx="20142">
                  <c:v>81.968044019313311</c:v>
                </c:pt>
                <c:pt idx="20143">
                  <c:v>82.008385561382596</c:v>
                </c:pt>
                <c:pt idx="20144">
                  <c:v>82.063058267525037</c:v>
                </c:pt>
                <c:pt idx="20145">
                  <c:v>82.039658163328568</c:v>
                </c:pt>
                <c:pt idx="20146">
                  <c:v>82.050433497020265</c:v>
                </c:pt>
                <c:pt idx="20147">
                  <c:v>82.100423984740118</c:v>
                </c:pt>
                <c:pt idx="20148">
                  <c:v>82.116654036353935</c:v>
                </c:pt>
                <c:pt idx="20149">
                  <c:v>82.127582455406369</c:v>
                </c:pt>
                <c:pt idx="20150">
                  <c:v>82.138513462291868</c:v>
                </c:pt>
                <c:pt idx="20151">
                  <c:v>82.149444469177368</c:v>
                </c:pt>
                <c:pt idx="20152">
                  <c:v>82.160372888229801</c:v>
                </c:pt>
                <c:pt idx="20153">
                  <c:v>82.171303895115301</c:v>
                </c:pt>
                <c:pt idx="20154">
                  <c:v>82.182234902000801</c:v>
                </c:pt>
                <c:pt idx="20155">
                  <c:v>82.193163321053234</c:v>
                </c:pt>
                <c:pt idx="20156">
                  <c:v>82.204094327938748</c:v>
                </c:pt>
                <c:pt idx="20157">
                  <c:v>82.215025334824247</c:v>
                </c:pt>
                <c:pt idx="20158">
                  <c:v>82.225953753876681</c:v>
                </c:pt>
                <c:pt idx="20159">
                  <c:v>82.23688476076218</c:v>
                </c:pt>
                <c:pt idx="20160">
                  <c:v>82.247826118979958</c:v>
                </c:pt>
                <c:pt idx="20161">
                  <c:v>82.258754538032392</c:v>
                </c:pt>
                <c:pt idx="20162">
                  <c:v>82.269685544917891</c:v>
                </c:pt>
                <c:pt idx="20163">
                  <c:v>82.280616551803391</c:v>
                </c:pt>
                <c:pt idx="20164">
                  <c:v>82.291544970855824</c:v>
                </c:pt>
                <c:pt idx="20165">
                  <c:v>82.302475977741338</c:v>
                </c:pt>
                <c:pt idx="20166">
                  <c:v>82.313406984626837</c:v>
                </c:pt>
                <c:pt idx="20167">
                  <c:v>82.324335403679271</c:v>
                </c:pt>
                <c:pt idx="20168">
                  <c:v>82.33526641056477</c:v>
                </c:pt>
                <c:pt idx="20169">
                  <c:v>82.34619741745027</c:v>
                </c:pt>
                <c:pt idx="20170">
                  <c:v>82.357125836502703</c:v>
                </c:pt>
                <c:pt idx="20171">
                  <c:v>82.471059459188552</c:v>
                </c:pt>
                <c:pt idx="20172">
                  <c:v>82.505027999999996</c:v>
                </c:pt>
                <c:pt idx="20173">
                  <c:v>82.506403540166858</c:v>
                </c:pt>
                <c:pt idx="20174">
                  <c:v>82.524617947067242</c:v>
                </c:pt>
                <c:pt idx="20175">
                  <c:v>82.541206000000003</c:v>
                </c:pt>
                <c:pt idx="20176">
                  <c:v>82.54471609606675</c:v>
                </c:pt>
                <c:pt idx="20177">
                  <c:v>82.579267160228909</c:v>
                </c:pt>
                <c:pt idx="20178">
                  <c:v>82.603512414163092</c:v>
                </c:pt>
                <c:pt idx="20179">
                  <c:v>82.66885553503576</c:v>
                </c:pt>
                <c:pt idx="20180">
                  <c:v>82.677461700674243</c:v>
                </c:pt>
                <c:pt idx="20181">
                  <c:v>82.686065828868209</c:v>
                </c:pt>
                <c:pt idx="20182">
                  <c:v>82.694671994506706</c:v>
                </c:pt>
                <c:pt idx="20183">
                  <c:v>82.703286309923257</c:v>
                </c:pt>
                <c:pt idx="20184">
                  <c:v>82.711890438117223</c:v>
                </c:pt>
                <c:pt idx="20185">
                  <c:v>82.720496603755706</c:v>
                </c:pt>
                <c:pt idx="20186">
                  <c:v>82.729102769394203</c:v>
                </c:pt>
                <c:pt idx="20187">
                  <c:v>82.737706897588168</c:v>
                </c:pt>
                <c:pt idx="20188">
                  <c:v>82.746313063226651</c:v>
                </c:pt>
                <c:pt idx="20189">
                  <c:v>82.754919228865148</c:v>
                </c:pt>
                <c:pt idx="20190">
                  <c:v>82.763523357059114</c:v>
                </c:pt>
                <c:pt idx="20191">
                  <c:v>82.772129522697597</c:v>
                </c:pt>
                <c:pt idx="20192">
                  <c:v>82.780735688336094</c:v>
                </c:pt>
                <c:pt idx="20193">
                  <c:v>82.78933981653006</c:v>
                </c:pt>
                <c:pt idx="20194">
                  <c:v>82.797945982168542</c:v>
                </c:pt>
                <c:pt idx="20195">
                  <c:v>82.806560297585094</c:v>
                </c:pt>
                <c:pt idx="20196">
                  <c:v>82.815166463223591</c:v>
                </c:pt>
                <c:pt idx="20197">
                  <c:v>82.823770591417556</c:v>
                </c:pt>
                <c:pt idx="20198">
                  <c:v>82.832376757056039</c:v>
                </c:pt>
                <c:pt idx="20199">
                  <c:v>82.840982922694536</c:v>
                </c:pt>
                <c:pt idx="20200">
                  <c:v>82.849587050888502</c:v>
                </c:pt>
                <c:pt idx="20201">
                  <c:v>82.858193216526985</c:v>
                </c:pt>
                <c:pt idx="20202">
                  <c:v>82.866799382165468</c:v>
                </c:pt>
                <c:pt idx="20203">
                  <c:v>82.875403510359448</c:v>
                </c:pt>
                <c:pt idx="20204">
                  <c:v>82.88400967599793</c:v>
                </c:pt>
                <c:pt idx="20205">
                  <c:v>82.892615841636413</c:v>
                </c:pt>
                <c:pt idx="20206">
                  <c:v>82.901219969830393</c:v>
                </c:pt>
                <c:pt idx="20207">
                  <c:v>82.909826135468876</c:v>
                </c:pt>
                <c:pt idx="20208">
                  <c:v>82.918440450885427</c:v>
                </c:pt>
                <c:pt idx="20209">
                  <c:v>82.927044579079407</c:v>
                </c:pt>
                <c:pt idx="20210">
                  <c:v>82.93565074471789</c:v>
                </c:pt>
                <c:pt idx="20211">
                  <c:v>82.944256910356373</c:v>
                </c:pt>
                <c:pt idx="20212">
                  <c:v>82.952861038550338</c:v>
                </c:pt>
                <c:pt idx="20213">
                  <c:v>82.961467204188835</c:v>
                </c:pt>
                <c:pt idx="20214">
                  <c:v>82.970073369827318</c:v>
                </c:pt>
                <c:pt idx="20215">
                  <c:v>82.978677498021284</c:v>
                </c:pt>
                <c:pt idx="20216">
                  <c:v>82.987283663659781</c:v>
                </c:pt>
                <c:pt idx="20217">
                  <c:v>82.995889829298264</c:v>
                </c:pt>
                <c:pt idx="20218">
                  <c:v>83.00449395749223</c:v>
                </c:pt>
                <c:pt idx="20219">
                  <c:v>83.013100123130727</c:v>
                </c:pt>
                <c:pt idx="20220">
                  <c:v>83.021714438547278</c:v>
                </c:pt>
                <c:pt idx="20221">
                  <c:v>83.030320604185761</c:v>
                </c:pt>
                <c:pt idx="20222">
                  <c:v>83.038924732379726</c:v>
                </c:pt>
                <c:pt idx="20223">
                  <c:v>83.047530898018223</c:v>
                </c:pt>
                <c:pt idx="20224">
                  <c:v>83.056137063656706</c:v>
                </c:pt>
                <c:pt idx="20225">
                  <c:v>83.064741191850672</c:v>
                </c:pt>
                <c:pt idx="20226">
                  <c:v>83.145517876967105</c:v>
                </c:pt>
                <c:pt idx="20227">
                  <c:v>83.124142108462451</c:v>
                </c:pt>
                <c:pt idx="20228">
                  <c:v>83.136273937768237</c:v>
                </c:pt>
                <c:pt idx="20229">
                  <c:v>83.121844093794749</c:v>
                </c:pt>
                <c:pt idx="20230">
                  <c:v>83.152988285544183</c:v>
                </c:pt>
                <c:pt idx="20231">
                  <c:v>83.172847487601331</c:v>
                </c:pt>
                <c:pt idx="20232">
                  <c:v>83.157658181622921</c:v>
                </c:pt>
                <c:pt idx="20233">
                  <c:v>83.189968423058602</c:v>
                </c:pt>
                <c:pt idx="20234">
                  <c:v>83.175495441954709</c:v>
                </c:pt>
                <c:pt idx="20235">
                  <c:v>83.182093196186159</c:v>
                </c:pt>
                <c:pt idx="20236">
                  <c:v>83.190325035875887</c:v>
                </c:pt>
                <c:pt idx="20237">
                  <c:v>83.198554926739931</c:v>
                </c:pt>
                <c:pt idx="20238">
                  <c:v>83.206786766429644</c:v>
                </c:pt>
                <c:pt idx="20239">
                  <c:v>83.220442721030039</c:v>
                </c:pt>
                <c:pt idx="20240">
                  <c:v>83.178532319027184</c:v>
                </c:pt>
                <c:pt idx="20241">
                  <c:v>83.139418795154754</c:v>
                </c:pt>
                <c:pt idx="20242">
                  <c:v>83.141649805241315</c:v>
                </c:pt>
                <c:pt idx="20243">
                  <c:v>83.143880287153138</c:v>
                </c:pt>
                <c:pt idx="20244">
                  <c:v>83.146111297239699</c:v>
                </c:pt>
                <c:pt idx="20245">
                  <c:v>83.148344420025211</c:v>
                </c:pt>
                <c:pt idx="20246">
                  <c:v>83.150575430111772</c:v>
                </c:pt>
                <c:pt idx="20247">
                  <c:v>83.152805912023595</c:v>
                </c:pt>
                <c:pt idx="20248">
                  <c:v>83.155036922110156</c:v>
                </c:pt>
                <c:pt idx="20249">
                  <c:v>83.157267932196717</c:v>
                </c:pt>
                <c:pt idx="20250">
                  <c:v>83.15949841410854</c:v>
                </c:pt>
                <c:pt idx="20251">
                  <c:v>83.161729424195102</c:v>
                </c:pt>
                <c:pt idx="20252">
                  <c:v>83.163960434281663</c:v>
                </c:pt>
                <c:pt idx="20253">
                  <c:v>83.166190916193486</c:v>
                </c:pt>
                <c:pt idx="20254">
                  <c:v>83.168421926280047</c:v>
                </c:pt>
                <c:pt idx="20255">
                  <c:v>83.170652936366608</c:v>
                </c:pt>
                <c:pt idx="20256">
                  <c:v>83.172883418278431</c:v>
                </c:pt>
                <c:pt idx="20257">
                  <c:v>83.175114428364992</c:v>
                </c:pt>
                <c:pt idx="20258">
                  <c:v>83.17734755115049</c:v>
                </c:pt>
                <c:pt idx="20259">
                  <c:v>83.179578033062313</c:v>
                </c:pt>
                <c:pt idx="20260">
                  <c:v>83.181809043148874</c:v>
                </c:pt>
                <c:pt idx="20261">
                  <c:v>83.184040053235435</c:v>
                </c:pt>
                <c:pt idx="20262">
                  <c:v>83.186270535147258</c:v>
                </c:pt>
                <c:pt idx="20263">
                  <c:v>83.188501545233819</c:v>
                </c:pt>
                <c:pt idx="20264">
                  <c:v>83.19073255532038</c:v>
                </c:pt>
                <c:pt idx="20265">
                  <c:v>83.192963037232204</c:v>
                </c:pt>
                <c:pt idx="20266">
                  <c:v>83.195194047318765</c:v>
                </c:pt>
                <c:pt idx="20267">
                  <c:v>83.197425057405326</c:v>
                </c:pt>
                <c:pt idx="20268">
                  <c:v>83.199655539317149</c:v>
                </c:pt>
                <c:pt idx="20269">
                  <c:v>83.20188654940371</c:v>
                </c:pt>
                <c:pt idx="20270">
                  <c:v>83.204119672189222</c:v>
                </c:pt>
                <c:pt idx="20271">
                  <c:v>83.206350682275783</c:v>
                </c:pt>
                <c:pt idx="20272">
                  <c:v>83.208581164187606</c:v>
                </c:pt>
                <c:pt idx="20273">
                  <c:v>83.210812174274167</c:v>
                </c:pt>
                <c:pt idx="20274">
                  <c:v>83.213043184360728</c:v>
                </c:pt>
                <c:pt idx="20275">
                  <c:v>83.215273666272552</c:v>
                </c:pt>
                <c:pt idx="20276">
                  <c:v>83.217504676359113</c:v>
                </c:pt>
                <c:pt idx="20277">
                  <c:v>83.219735686445674</c:v>
                </c:pt>
                <c:pt idx="20278">
                  <c:v>83.221966168357497</c:v>
                </c:pt>
                <c:pt idx="20279">
                  <c:v>83.224197178444058</c:v>
                </c:pt>
                <c:pt idx="20280">
                  <c:v>83.226428188530619</c:v>
                </c:pt>
                <c:pt idx="20281">
                  <c:v>83.228658670442442</c:v>
                </c:pt>
                <c:pt idx="20282">
                  <c:v>83.230889680529003</c:v>
                </c:pt>
                <c:pt idx="20283">
                  <c:v>83.233122803314515</c:v>
                </c:pt>
                <c:pt idx="20284">
                  <c:v>83.235353285226338</c:v>
                </c:pt>
                <c:pt idx="20285">
                  <c:v>83.237584295312899</c:v>
                </c:pt>
                <c:pt idx="20286">
                  <c:v>83.23981530539946</c:v>
                </c:pt>
                <c:pt idx="20287">
                  <c:v>83.242045787311284</c:v>
                </c:pt>
                <c:pt idx="20288">
                  <c:v>83.244276797397845</c:v>
                </c:pt>
                <c:pt idx="20289">
                  <c:v>83.246507807484406</c:v>
                </c:pt>
                <c:pt idx="20290">
                  <c:v>83.197465368533969</c:v>
                </c:pt>
                <c:pt idx="20291">
                  <c:v>83.242107620886983</c:v>
                </c:pt>
                <c:pt idx="20292">
                  <c:v>83.21336882331903</c:v>
                </c:pt>
                <c:pt idx="20293">
                  <c:v>83.143318311874111</c:v>
                </c:pt>
                <c:pt idx="20294">
                  <c:v>83.138176000000001</c:v>
                </c:pt>
                <c:pt idx="20295">
                  <c:v>83.138176000000001</c:v>
                </c:pt>
                <c:pt idx="20296">
                  <c:v>83.155396039341923</c:v>
                </c:pt>
                <c:pt idx="20297">
                  <c:v>83.104287409535161</c:v>
                </c:pt>
                <c:pt idx="20298">
                  <c:v>83.101996999999997</c:v>
                </c:pt>
                <c:pt idx="20299">
                  <c:v>83.096550143256309</c:v>
                </c:pt>
                <c:pt idx="20300">
                  <c:v>83.090908231058975</c:v>
                </c:pt>
                <c:pt idx="20301">
                  <c:v>83.085264982865368</c:v>
                </c:pt>
                <c:pt idx="20302">
                  <c:v>83.079621734671761</c:v>
                </c:pt>
                <c:pt idx="20303">
                  <c:v>83.073979822474428</c:v>
                </c:pt>
                <c:pt idx="20304">
                  <c:v>83.068336574280821</c:v>
                </c:pt>
                <c:pt idx="20305">
                  <c:v>83.062693326087214</c:v>
                </c:pt>
                <c:pt idx="20306">
                  <c:v>83.05705141388988</c:v>
                </c:pt>
                <c:pt idx="20307">
                  <c:v>83.05140282171125</c:v>
                </c:pt>
                <c:pt idx="20308">
                  <c:v>83.045759573517643</c:v>
                </c:pt>
                <c:pt idx="20309">
                  <c:v>83.040117661320295</c:v>
                </c:pt>
                <c:pt idx="20310">
                  <c:v>83.034474413126702</c:v>
                </c:pt>
                <c:pt idx="20311">
                  <c:v>83.028831164933095</c:v>
                </c:pt>
                <c:pt idx="20312">
                  <c:v>83.023189252735747</c:v>
                </c:pt>
                <c:pt idx="20313">
                  <c:v>83.017546004542154</c:v>
                </c:pt>
                <c:pt idx="20314">
                  <c:v>83.011902756348547</c:v>
                </c:pt>
                <c:pt idx="20315">
                  <c:v>83.0062608441512</c:v>
                </c:pt>
                <c:pt idx="20316">
                  <c:v>83.000617595957607</c:v>
                </c:pt>
                <c:pt idx="20317">
                  <c:v>82.994974347764</c:v>
                </c:pt>
                <c:pt idx="20318">
                  <c:v>83.006790509892724</c:v>
                </c:pt>
                <c:pt idx="20319">
                  <c:v>83.05192204434907</c:v>
                </c:pt>
                <c:pt idx="20320">
                  <c:v>83.025008014783026</c:v>
                </c:pt>
                <c:pt idx="20321">
                  <c:v>83.025280529439812</c:v>
                </c:pt>
                <c:pt idx="20322">
                  <c:v>83.001932862184063</c:v>
                </c:pt>
                <c:pt idx="20323">
                  <c:v>83.007444960896521</c:v>
                </c:pt>
                <c:pt idx="20324">
                  <c:v>83.039768977592374</c:v>
                </c:pt>
                <c:pt idx="20325">
                  <c:v>83.005029643776822</c:v>
                </c:pt>
                <c:pt idx="20326">
                  <c:v>82.993461999999994</c:v>
                </c:pt>
                <c:pt idx="20327">
                  <c:v>82.995072097663481</c:v>
                </c:pt>
                <c:pt idx="20328">
                  <c:v>82.997095741244721</c:v>
                </c:pt>
                <c:pt idx="20329">
                  <c:v>82.999119864021679</c:v>
                </c:pt>
                <c:pt idx="20330">
                  <c:v>83.001143986798652</c:v>
                </c:pt>
                <c:pt idx="20331">
                  <c:v>83.003167630379878</c:v>
                </c:pt>
                <c:pt idx="20332">
                  <c:v>83.005193669939771</c:v>
                </c:pt>
                <c:pt idx="20333">
                  <c:v>83.00721779271673</c:v>
                </c:pt>
                <c:pt idx="20334">
                  <c:v>83.00924143629797</c:v>
                </c:pt>
                <c:pt idx="20335">
                  <c:v>83.011265559074928</c:v>
                </c:pt>
                <c:pt idx="20336">
                  <c:v>83.013289681851901</c:v>
                </c:pt>
                <c:pt idx="20337">
                  <c:v>83.015313325433127</c:v>
                </c:pt>
                <c:pt idx="20338">
                  <c:v>83.017337448210085</c:v>
                </c:pt>
                <c:pt idx="20339">
                  <c:v>83.019361570987058</c:v>
                </c:pt>
                <c:pt idx="20340">
                  <c:v>83.021385214568284</c:v>
                </c:pt>
                <c:pt idx="20341">
                  <c:v>83.023409337345242</c:v>
                </c:pt>
                <c:pt idx="20342">
                  <c:v>83.025433460122215</c:v>
                </c:pt>
                <c:pt idx="20343">
                  <c:v>83.027457103703441</c:v>
                </c:pt>
                <c:pt idx="20344">
                  <c:v>83.029481226480399</c:v>
                </c:pt>
                <c:pt idx="20345">
                  <c:v>83.031507266040308</c:v>
                </c:pt>
                <c:pt idx="20346">
                  <c:v>83.033531388817266</c:v>
                </c:pt>
                <c:pt idx="20347">
                  <c:v>83.035555032398491</c:v>
                </c:pt>
                <c:pt idx="20348">
                  <c:v>83.037579155175465</c:v>
                </c:pt>
                <c:pt idx="20349">
                  <c:v>83.039603277952423</c:v>
                </c:pt>
                <c:pt idx="20350">
                  <c:v>83.041626921533648</c:v>
                </c:pt>
                <c:pt idx="20351">
                  <c:v>83.043651044310622</c:v>
                </c:pt>
                <c:pt idx="20352">
                  <c:v>83.04567516708758</c:v>
                </c:pt>
                <c:pt idx="20353">
                  <c:v>83.04769881066882</c:v>
                </c:pt>
                <c:pt idx="20354">
                  <c:v>83.065495591179982</c:v>
                </c:pt>
                <c:pt idx="20355">
                  <c:v>83.01230148736289</c:v>
                </c:pt>
                <c:pt idx="20356">
                  <c:v>83.065059879351466</c:v>
                </c:pt>
                <c:pt idx="20357">
                  <c:v>83.029640000000001</c:v>
                </c:pt>
                <c:pt idx="20358">
                  <c:v>83.031529157844545</c:v>
                </c:pt>
                <c:pt idx="20359">
                  <c:v>83.083148900333811</c:v>
                </c:pt>
                <c:pt idx="20360">
                  <c:v>83.065874611718485</c:v>
                </c:pt>
                <c:pt idx="20361">
                  <c:v>83.067020484395854</c:v>
                </c:pt>
                <c:pt idx="20362">
                  <c:v>83.068166357073238</c:v>
                </c:pt>
                <c:pt idx="20363">
                  <c:v>83.069311958473932</c:v>
                </c:pt>
                <c:pt idx="20364">
                  <c:v>83.070457831151302</c:v>
                </c:pt>
                <c:pt idx="20365">
                  <c:v>83.071603703828671</c:v>
                </c:pt>
                <c:pt idx="20366">
                  <c:v>83.07274930522938</c:v>
                </c:pt>
                <c:pt idx="20367">
                  <c:v>83.073895177906749</c:v>
                </c:pt>
                <c:pt idx="20368">
                  <c:v>83.075042135690822</c:v>
                </c:pt>
                <c:pt idx="20369">
                  <c:v>83.076188008368206</c:v>
                </c:pt>
                <c:pt idx="20370">
                  <c:v>83.0773336097689</c:v>
                </c:pt>
                <c:pt idx="20371">
                  <c:v>83.078479482446269</c:v>
                </c:pt>
                <c:pt idx="20372">
                  <c:v>83.079625355123639</c:v>
                </c:pt>
                <c:pt idx="20373">
                  <c:v>83.080770956524347</c:v>
                </c:pt>
                <c:pt idx="20374">
                  <c:v>83.081916829201717</c:v>
                </c:pt>
                <c:pt idx="20375">
                  <c:v>83.083062701879086</c:v>
                </c:pt>
                <c:pt idx="20376">
                  <c:v>83.088682564377677</c:v>
                </c:pt>
                <c:pt idx="20377">
                  <c:v>83.101996999999997</c:v>
                </c:pt>
                <c:pt idx="20378">
                  <c:v>83.081880580829761</c:v>
                </c:pt>
                <c:pt idx="20379">
                  <c:v>83.050256741773964</c:v>
                </c:pt>
                <c:pt idx="20380">
                  <c:v>83.086098222407628</c:v>
                </c:pt>
                <c:pt idx="20381">
                  <c:v>83.047729000000004</c:v>
                </c:pt>
                <c:pt idx="20382">
                  <c:v>83.047729000000004</c:v>
                </c:pt>
                <c:pt idx="20383">
                  <c:v>83.053408268176398</c:v>
                </c:pt>
                <c:pt idx="20384">
                  <c:v>83.060013291845493</c:v>
                </c:pt>
                <c:pt idx="20385">
                  <c:v>83.049450819408875</c:v>
                </c:pt>
                <c:pt idx="20386">
                  <c:v>83.054740248632939</c:v>
                </c:pt>
                <c:pt idx="20387">
                  <c:v>83.060029677857003</c:v>
                </c:pt>
                <c:pt idx="20388">
                  <c:v>83.065317854848757</c:v>
                </c:pt>
                <c:pt idx="20389">
                  <c:v>83.070607284072821</c:v>
                </c:pt>
                <c:pt idx="20390">
                  <c:v>83.075896713296885</c:v>
                </c:pt>
                <c:pt idx="20391">
                  <c:v>83.08118489028864</c:v>
                </c:pt>
                <c:pt idx="20392">
                  <c:v>83.086474319512703</c:v>
                </c:pt>
                <c:pt idx="20393">
                  <c:v>83.09176875766596</c:v>
                </c:pt>
                <c:pt idx="20394">
                  <c:v>83.09705818689001</c:v>
                </c:pt>
                <c:pt idx="20395">
                  <c:v>83.102346363881779</c:v>
                </c:pt>
                <c:pt idx="20396">
                  <c:v>83.107635793105842</c:v>
                </c:pt>
                <c:pt idx="20397">
                  <c:v>83.112925222329892</c:v>
                </c:pt>
                <c:pt idx="20398">
                  <c:v>83.118213399321661</c:v>
                </c:pt>
                <c:pt idx="20399">
                  <c:v>83.123502828545725</c:v>
                </c:pt>
                <c:pt idx="20400">
                  <c:v>83.128792257769788</c:v>
                </c:pt>
                <c:pt idx="20401">
                  <c:v>83.134080434761543</c:v>
                </c:pt>
                <c:pt idx="20402">
                  <c:v>83.139369863985607</c:v>
                </c:pt>
                <c:pt idx="20403">
                  <c:v>83.144659293209671</c:v>
                </c:pt>
                <c:pt idx="20404">
                  <c:v>83.149947470201425</c:v>
                </c:pt>
                <c:pt idx="20405">
                  <c:v>83.155241908354682</c:v>
                </c:pt>
                <c:pt idx="20406">
                  <c:v>83.160531337578746</c:v>
                </c:pt>
                <c:pt idx="20407">
                  <c:v>83.165819514570501</c:v>
                </c:pt>
                <c:pt idx="20408">
                  <c:v>83.171108943794565</c:v>
                </c:pt>
                <c:pt idx="20409">
                  <c:v>83.176398373018628</c:v>
                </c:pt>
                <c:pt idx="20410">
                  <c:v>83.181686550010383</c:v>
                </c:pt>
                <c:pt idx="20411">
                  <c:v>83.186975979234447</c:v>
                </c:pt>
                <c:pt idx="20412">
                  <c:v>83.19226540845851</c:v>
                </c:pt>
                <c:pt idx="20413">
                  <c:v>83.197553585450265</c:v>
                </c:pt>
                <c:pt idx="20414">
                  <c:v>83.202843014674329</c:v>
                </c:pt>
                <c:pt idx="20415">
                  <c:v>83.208132443898393</c:v>
                </c:pt>
                <c:pt idx="20416">
                  <c:v>83.237158466372662</c:v>
                </c:pt>
                <c:pt idx="20417">
                  <c:v>83.200531723263509</c:v>
                </c:pt>
                <c:pt idx="20418">
                  <c:v>83.236260980154356</c:v>
                </c:pt>
                <c:pt idx="20419">
                  <c:v>83.243047306504963</c:v>
                </c:pt>
                <c:pt idx="20420">
                  <c:v>83.236159591559371</c:v>
                </c:pt>
                <c:pt idx="20421">
                  <c:v>83.268170559895395</c:v>
                </c:pt>
                <c:pt idx="20422">
                  <c:v>83.273697796117901</c:v>
                </c:pt>
                <c:pt idx="20423">
                  <c:v>83.27922634118157</c:v>
                </c:pt>
                <c:pt idx="20424">
                  <c:v>83.284754886245238</c:v>
                </c:pt>
                <c:pt idx="20425">
                  <c:v>83.290282122467744</c:v>
                </c:pt>
                <c:pt idx="20426">
                  <c:v>83.295815902896067</c:v>
                </c:pt>
                <c:pt idx="20427">
                  <c:v>83.301344447959735</c:v>
                </c:pt>
                <c:pt idx="20428">
                  <c:v>83.306871684182241</c:v>
                </c:pt>
                <c:pt idx="20429">
                  <c:v>83.31240022924591</c:v>
                </c:pt>
                <c:pt idx="20430">
                  <c:v>83.317928774309578</c:v>
                </c:pt>
                <c:pt idx="20431">
                  <c:v>83.323456010532084</c:v>
                </c:pt>
                <c:pt idx="20432">
                  <c:v>83.328984555595753</c:v>
                </c:pt>
                <c:pt idx="20433">
                  <c:v>83.334513100659422</c:v>
                </c:pt>
                <c:pt idx="20434">
                  <c:v>83.340040336881927</c:v>
                </c:pt>
                <c:pt idx="20435">
                  <c:v>83.345568881945596</c:v>
                </c:pt>
                <c:pt idx="20436">
                  <c:v>83.351097427009265</c:v>
                </c:pt>
                <c:pt idx="20437">
                  <c:v>83.35662466323177</c:v>
                </c:pt>
                <c:pt idx="20438">
                  <c:v>83.362153208295439</c:v>
                </c:pt>
                <c:pt idx="20439">
                  <c:v>83.367686988723747</c:v>
                </c:pt>
                <c:pt idx="20440">
                  <c:v>83.373215533787416</c:v>
                </c:pt>
                <c:pt idx="20441">
                  <c:v>83.378742770009922</c:v>
                </c:pt>
                <c:pt idx="20442">
                  <c:v>83.38427131507359</c:v>
                </c:pt>
                <c:pt idx="20443">
                  <c:v>83.389799860137259</c:v>
                </c:pt>
                <c:pt idx="20444">
                  <c:v>83.395327096359765</c:v>
                </c:pt>
                <c:pt idx="20445">
                  <c:v>83.400855641423433</c:v>
                </c:pt>
                <c:pt idx="20446">
                  <c:v>83.406384186487102</c:v>
                </c:pt>
                <c:pt idx="20447">
                  <c:v>83.411911422709608</c:v>
                </c:pt>
                <c:pt idx="20448">
                  <c:v>83.417439967773277</c:v>
                </c:pt>
                <c:pt idx="20449">
                  <c:v>83.422968512836945</c:v>
                </c:pt>
                <c:pt idx="20450">
                  <c:v>83.428495749059451</c:v>
                </c:pt>
                <c:pt idx="20451">
                  <c:v>83.434029529487759</c:v>
                </c:pt>
                <c:pt idx="20452">
                  <c:v>83.439558074551428</c:v>
                </c:pt>
                <c:pt idx="20453">
                  <c:v>83.445085310773948</c:v>
                </c:pt>
                <c:pt idx="20454">
                  <c:v>83.450613855837616</c:v>
                </c:pt>
                <c:pt idx="20455">
                  <c:v>83.456142400901271</c:v>
                </c:pt>
                <c:pt idx="20456">
                  <c:v>83.461669637123791</c:v>
                </c:pt>
                <c:pt idx="20457">
                  <c:v>83.46719818218746</c:v>
                </c:pt>
                <c:pt idx="20458">
                  <c:v>83.472726727251114</c:v>
                </c:pt>
                <c:pt idx="20459">
                  <c:v>83.478253963473634</c:v>
                </c:pt>
                <c:pt idx="20460">
                  <c:v>83.483782508537303</c:v>
                </c:pt>
                <c:pt idx="20461">
                  <c:v>83.489311053600971</c:v>
                </c:pt>
                <c:pt idx="20462">
                  <c:v>83.494838289823477</c:v>
                </c:pt>
                <c:pt idx="20463">
                  <c:v>83.500366834887146</c:v>
                </c:pt>
                <c:pt idx="20464">
                  <c:v>83.505900615315454</c:v>
                </c:pt>
                <c:pt idx="20465">
                  <c:v>83.511429160379123</c:v>
                </c:pt>
                <c:pt idx="20466">
                  <c:v>83.516956396601628</c:v>
                </c:pt>
                <c:pt idx="20467">
                  <c:v>83.54709339261025</c:v>
                </c:pt>
                <c:pt idx="20468">
                  <c:v>83.554259999999999</c:v>
                </c:pt>
                <c:pt idx="20469">
                  <c:v>83.598538754411067</c:v>
                </c:pt>
                <c:pt idx="20470">
                  <c:v>83.608528000000007</c:v>
                </c:pt>
                <c:pt idx="20471">
                  <c:v>83.608528000000007</c:v>
                </c:pt>
                <c:pt idx="20472">
                  <c:v>83.62366686266094</c:v>
                </c:pt>
                <c:pt idx="20473">
                  <c:v>83.626616999999996</c:v>
                </c:pt>
                <c:pt idx="20474">
                  <c:v>83.657405803337312</c:v>
                </c:pt>
                <c:pt idx="20475">
                  <c:v>83.647277587505954</c:v>
                </c:pt>
                <c:pt idx="20476">
                  <c:v>83.640999743847701</c:v>
                </c:pt>
                <c:pt idx="20477">
                  <c:v>83.636688221274113</c:v>
                </c:pt>
                <c:pt idx="20478">
                  <c:v>83.63237771942083</c:v>
                </c:pt>
                <c:pt idx="20479">
                  <c:v>83.628066196847243</c:v>
                </c:pt>
                <c:pt idx="20480">
                  <c:v>83.623754674273655</c:v>
                </c:pt>
                <c:pt idx="20481">
                  <c:v>83.619444172420373</c:v>
                </c:pt>
                <c:pt idx="20482">
                  <c:v>83.615132649846785</c:v>
                </c:pt>
                <c:pt idx="20483">
                  <c:v>83.610821127273198</c:v>
                </c:pt>
                <c:pt idx="20484">
                  <c:v>83.606510625419915</c:v>
                </c:pt>
                <c:pt idx="20485">
                  <c:v>83.602199102846328</c:v>
                </c:pt>
                <c:pt idx="20486">
                  <c:v>83.59788758027274</c:v>
                </c:pt>
                <c:pt idx="20487">
                  <c:v>83.593577078419457</c:v>
                </c:pt>
                <c:pt idx="20488">
                  <c:v>83.58926555584587</c:v>
                </c:pt>
                <c:pt idx="20489">
                  <c:v>83.584949950391049</c:v>
                </c:pt>
                <c:pt idx="20490">
                  <c:v>83.580638427817462</c:v>
                </c:pt>
                <c:pt idx="20491">
                  <c:v>83.576327925964179</c:v>
                </c:pt>
                <c:pt idx="20492">
                  <c:v>83.572016403390592</c:v>
                </c:pt>
                <c:pt idx="20493">
                  <c:v>83.567704880817004</c:v>
                </c:pt>
                <c:pt idx="20494">
                  <c:v>83.563394378963721</c:v>
                </c:pt>
                <c:pt idx="20495">
                  <c:v>83.559082856390134</c:v>
                </c:pt>
                <c:pt idx="20496">
                  <c:v>83.554771333816547</c:v>
                </c:pt>
                <c:pt idx="20497">
                  <c:v>83.550460831963264</c:v>
                </c:pt>
                <c:pt idx="20498">
                  <c:v>83.546149309389676</c:v>
                </c:pt>
                <c:pt idx="20499">
                  <c:v>83.541837786816089</c:v>
                </c:pt>
                <c:pt idx="20500">
                  <c:v>83.537527284962806</c:v>
                </c:pt>
                <c:pt idx="20501">
                  <c:v>83.533211679507986</c:v>
                </c:pt>
                <c:pt idx="20502">
                  <c:v>83.528900156934398</c:v>
                </c:pt>
                <c:pt idx="20503">
                  <c:v>83.524589655081115</c:v>
                </c:pt>
                <c:pt idx="20504">
                  <c:v>83.520278132507528</c:v>
                </c:pt>
                <c:pt idx="20505">
                  <c:v>83.51596660993394</c:v>
                </c:pt>
                <c:pt idx="20506">
                  <c:v>83.511656108080658</c:v>
                </c:pt>
                <c:pt idx="20507">
                  <c:v>83.50734458550707</c:v>
                </c:pt>
                <c:pt idx="20508">
                  <c:v>83.503033062933483</c:v>
                </c:pt>
                <c:pt idx="20509">
                  <c:v>83.4987225610802</c:v>
                </c:pt>
                <c:pt idx="20510">
                  <c:v>83.468539861624464</c:v>
                </c:pt>
                <c:pt idx="20511">
                  <c:v>83.464228339050877</c:v>
                </c:pt>
                <c:pt idx="20512">
                  <c:v>83.459916816477289</c:v>
                </c:pt>
                <c:pt idx="20513">
                  <c:v>83.455606314624006</c:v>
                </c:pt>
                <c:pt idx="20514">
                  <c:v>83.451294792050419</c:v>
                </c:pt>
                <c:pt idx="20515">
                  <c:v>83.446983269476831</c:v>
                </c:pt>
                <c:pt idx="20516">
                  <c:v>83.442672767623549</c:v>
                </c:pt>
                <c:pt idx="20517">
                  <c:v>83.438361245049961</c:v>
                </c:pt>
                <c:pt idx="20518">
                  <c:v>83.434050743196678</c:v>
                </c:pt>
                <c:pt idx="20519">
                  <c:v>83.429739220623091</c:v>
                </c:pt>
                <c:pt idx="20520">
                  <c:v>83.42542361516827</c:v>
                </c:pt>
                <c:pt idx="20521">
                  <c:v>83.421112092594683</c:v>
                </c:pt>
                <c:pt idx="20522">
                  <c:v>83.4168015907414</c:v>
                </c:pt>
                <c:pt idx="20523">
                  <c:v>83.412490068167813</c:v>
                </c:pt>
                <c:pt idx="20524">
                  <c:v>83.392386245588938</c:v>
                </c:pt>
                <c:pt idx="20525">
                  <c:v>83.361102891750107</c:v>
                </c:pt>
                <c:pt idx="20526">
                  <c:v>83.355443818788743</c:v>
                </c:pt>
                <c:pt idx="20527">
                  <c:v>83.305350928322156</c:v>
                </c:pt>
                <c:pt idx="20528">
                  <c:v>83.352338451127821</c:v>
                </c:pt>
                <c:pt idx="20529">
                  <c:v>83.286698224697986</c:v>
                </c:pt>
                <c:pt idx="20530">
                  <c:v>83.278821207248328</c:v>
                </c:pt>
                <c:pt idx="20531">
                  <c:v>83.268041910311496</c:v>
                </c:pt>
                <c:pt idx="20532">
                  <c:v>83.273629997315439</c:v>
                </c:pt>
                <c:pt idx="20533">
                  <c:v>83.335974499898697</c:v>
                </c:pt>
                <c:pt idx="20534">
                  <c:v>83.33279854981842</c:v>
                </c:pt>
                <c:pt idx="20535">
                  <c:v>83.32962335162027</c:v>
                </c:pt>
                <c:pt idx="20536">
                  <c:v>83.326447401539994</c:v>
                </c:pt>
                <c:pt idx="20537">
                  <c:v>83.323271451459718</c:v>
                </c:pt>
                <c:pt idx="20538">
                  <c:v>83.320096253261568</c:v>
                </c:pt>
                <c:pt idx="20539">
                  <c:v>83.316920303181291</c:v>
                </c:pt>
                <c:pt idx="20540">
                  <c:v>83.313745104983141</c:v>
                </c:pt>
                <c:pt idx="20541">
                  <c:v>83.310569154902879</c:v>
                </c:pt>
                <c:pt idx="20542">
                  <c:v>83.307393204822603</c:v>
                </c:pt>
                <c:pt idx="20543">
                  <c:v>83.304218006624453</c:v>
                </c:pt>
                <c:pt idx="20544">
                  <c:v>83.301042056544176</c:v>
                </c:pt>
                <c:pt idx="20545">
                  <c:v>83.297863098935423</c:v>
                </c:pt>
                <c:pt idx="20546">
                  <c:v>83.294687148855147</c:v>
                </c:pt>
                <c:pt idx="20547">
                  <c:v>83.291511950656997</c:v>
                </c:pt>
                <c:pt idx="20548">
                  <c:v>83.28833600057672</c:v>
                </c:pt>
                <c:pt idx="20549">
                  <c:v>83.285160050496444</c:v>
                </c:pt>
                <c:pt idx="20550">
                  <c:v>83.281984852298294</c:v>
                </c:pt>
                <c:pt idx="20551">
                  <c:v>83.278808902218017</c:v>
                </c:pt>
                <c:pt idx="20552">
                  <c:v>83.275632952137755</c:v>
                </c:pt>
                <c:pt idx="20553">
                  <c:v>83.272457753939605</c:v>
                </c:pt>
                <c:pt idx="20554">
                  <c:v>83.269281803859329</c:v>
                </c:pt>
                <c:pt idx="20555">
                  <c:v>83.266105853779052</c:v>
                </c:pt>
                <c:pt idx="20556">
                  <c:v>83.262930655580902</c:v>
                </c:pt>
                <c:pt idx="20557">
                  <c:v>83.259754705500626</c:v>
                </c:pt>
                <c:pt idx="20558">
                  <c:v>83.256575747891873</c:v>
                </c:pt>
                <c:pt idx="20559">
                  <c:v>83.253399797811596</c:v>
                </c:pt>
                <c:pt idx="20560">
                  <c:v>83.250224599613446</c:v>
                </c:pt>
                <c:pt idx="20561">
                  <c:v>83.24704864953317</c:v>
                </c:pt>
                <c:pt idx="20562">
                  <c:v>83.24387345133502</c:v>
                </c:pt>
                <c:pt idx="20563">
                  <c:v>83.240697501254743</c:v>
                </c:pt>
                <c:pt idx="20564">
                  <c:v>83.237521551174481</c:v>
                </c:pt>
                <c:pt idx="20565">
                  <c:v>83.234346352976331</c:v>
                </c:pt>
                <c:pt idx="20566">
                  <c:v>83.231170402896055</c:v>
                </c:pt>
                <c:pt idx="20567">
                  <c:v>83.227994452815778</c:v>
                </c:pt>
                <c:pt idx="20568">
                  <c:v>83.224819254617628</c:v>
                </c:pt>
                <c:pt idx="20569">
                  <c:v>83.221643304537352</c:v>
                </c:pt>
                <c:pt idx="20570">
                  <c:v>83.218464346928599</c:v>
                </c:pt>
                <c:pt idx="20571">
                  <c:v>83.215288396848322</c:v>
                </c:pt>
                <c:pt idx="20572">
                  <c:v>83.212113198650172</c:v>
                </c:pt>
                <c:pt idx="20573">
                  <c:v>83.208937248569896</c:v>
                </c:pt>
                <c:pt idx="20574">
                  <c:v>83.205761298489634</c:v>
                </c:pt>
                <c:pt idx="20575">
                  <c:v>83.20258610029147</c:v>
                </c:pt>
                <c:pt idx="20576">
                  <c:v>83.199410150211207</c:v>
                </c:pt>
                <c:pt idx="20577">
                  <c:v>83.196234200130931</c:v>
                </c:pt>
                <c:pt idx="20578">
                  <c:v>83.193059001932781</c:v>
                </c:pt>
                <c:pt idx="20579">
                  <c:v>83.192458999999999</c:v>
                </c:pt>
                <c:pt idx="20580">
                  <c:v>83.192458999999999</c:v>
                </c:pt>
                <c:pt idx="20581">
                  <c:v>83.17742796399618</c:v>
                </c:pt>
                <c:pt idx="20582">
                  <c:v>83.159213185935641</c:v>
                </c:pt>
                <c:pt idx="20583">
                  <c:v>83.125661946113496</c:v>
                </c:pt>
                <c:pt idx="20584">
                  <c:v>83.120086999999998</c:v>
                </c:pt>
                <c:pt idx="20585">
                  <c:v>83.05787119404053</c:v>
                </c:pt>
                <c:pt idx="20586">
                  <c:v>83.07909448497854</c:v>
                </c:pt>
                <c:pt idx="20587">
                  <c:v>83.099715387935149</c:v>
                </c:pt>
                <c:pt idx="20588">
                  <c:v>83.104023909877284</c:v>
                </c:pt>
                <c:pt idx="20589">
                  <c:v>83.106341005228202</c:v>
                </c:pt>
                <c:pt idx="20590">
                  <c:v>83.108657552024354</c:v>
                </c:pt>
                <c:pt idx="20591">
                  <c:v>83.110974647375286</c:v>
                </c:pt>
                <c:pt idx="20592">
                  <c:v>83.113291742726204</c:v>
                </c:pt>
                <c:pt idx="20593">
                  <c:v>83.115608289522356</c:v>
                </c:pt>
                <c:pt idx="20594">
                  <c:v>83.117925384873274</c:v>
                </c:pt>
                <c:pt idx="20595">
                  <c:v>83.120244674443285</c:v>
                </c:pt>
                <c:pt idx="20596">
                  <c:v>83.122561769794203</c:v>
                </c:pt>
                <c:pt idx="20597">
                  <c:v>83.124878316590355</c:v>
                </c:pt>
                <c:pt idx="20598">
                  <c:v>83.127195411941287</c:v>
                </c:pt>
                <c:pt idx="20599">
                  <c:v>83.129512507292205</c:v>
                </c:pt>
                <c:pt idx="20600">
                  <c:v>83.131829054088357</c:v>
                </c:pt>
                <c:pt idx="20601">
                  <c:v>83.134146149439275</c:v>
                </c:pt>
                <c:pt idx="20602">
                  <c:v>83.136463244790193</c:v>
                </c:pt>
                <c:pt idx="20603">
                  <c:v>83.138779791586344</c:v>
                </c:pt>
                <c:pt idx="20604">
                  <c:v>83.141096886937277</c:v>
                </c:pt>
                <c:pt idx="20605">
                  <c:v>83.143413982288195</c:v>
                </c:pt>
                <c:pt idx="20606">
                  <c:v>83.145730529084346</c:v>
                </c:pt>
                <c:pt idx="20607">
                  <c:v>83.148047624435264</c:v>
                </c:pt>
                <c:pt idx="20608">
                  <c:v>83.150366914005275</c:v>
                </c:pt>
                <c:pt idx="20609">
                  <c:v>83.152683460801427</c:v>
                </c:pt>
                <c:pt idx="20610">
                  <c:v>83.155000556152345</c:v>
                </c:pt>
                <c:pt idx="20611">
                  <c:v>83.157317651503277</c:v>
                </c:pt>
                <c:pt idx="20612">
                  <c:v>83.159634198299429</c:v>
                </c:pt>
                <c:pt idx="20613">
                  <c:v>83.161951293650347</c:v>
                </c:pt>
                <c:pt idx="20614">
                  <c:v>83.164268389001265</c:v>
                </c:pt>
                <c:pt idx="20615">
                  <c:v>83.166584935797417</c:v>
                </c:pt>
                <c:pt idx="20616">
                  <c:v>83.168902031148349</c:v>
                </c:pt>
                <c:pt idx="20617">
                  <c:v>83.171219126499267</c:v>
                </c:pt>
                <c:pt idx="20618">
                  <c:v>83.173535673295419</c:v>
                </c:pt>
                <c:pt idx="20619">
                  <c:v>83.175852768646337</c:v>
                </c:pt>
                <c:pt idx="20620">
                  <c:v>83.178172058216347</c:v>
                </c:pt>
                <c:pt idx="20621">
                  <c:v>83.180489153567265</c:v>
                </c:pt>
                <c:pt idx="20622">
                  <c:v>83.182805700363417</c:v>
                </c:pt>
                <c:pt idx="20623">
                  <c:v>83.185122795714349</c:v>
                </c:pt>
                <c:pt idx="20624">
                  <c:v>83.187439891065267</c:v>
                </c:pt>
                <c:pt idx="20625">
                  <c:v>83.189756437861419</c:v>
                </c:pt>
                <c:pt idx="20626">
                  <c:v>83.192073533212337</c:v>
                </c:pt>
                <c:pt idx="20627">
                  <c:v>83.194390628563269</c:v>
                </c:pt>
                <c:pt idx="20628">
                  <c:v>83.196707175359421</c:v>
                </c:pt>
                <c:pt idx="20629">
                  <c:v>83.199024270710339</c:v>
                </c:pt>
                <c:pt idx="20630">
                  <c:v>83.201341366061257</c:v>
                </c:pt>
                <c:pt idx="20631">
                  <c:v>83.203657912857409</c:v>
                </c:pt>
                <c:pt idx="20632">
                  <c:v>83.205975008208327</c:v>
                </c:pt>
                <c:pt idx="20633">
                  <c:v>83.208294297778338</c:v>
                </c:pt>
                <c:pt idx="20634">
                  <c:v>83.210610844574489</c:v>
                </c:pt>
                <c:pt idx="20635">
                  <c:v>83.212927939925407</c:v>
                </c:pt>
                <c:pt idx="20636">
                  <c:v>83.21524503527634</c:v>
                </c:pt>
                <c:pt idx="20637">
                  <c:v>83.217561582072491</c:v>
                </c:pt>
                <c:pt idx="20638">
                  <c:v>83.219878677423409</c:v>
                </c:pt>
                <c:pt idx="20639">
                  <c:v>83.222195772774327</c:v>
                </c:pt>
                <c:pt idx="20640">
                  <c:v>83.224512319570479</c:v>
                </c:pt>
                <c:pt idx="20641">
                  <c:v>83.226829414921411</c:v>
                </c:pt>
                <c:pt idx="20642">
                  <c:v>83.240632858369096</c:v>
                </c:pt>
                <c:pt idx="20643">
                  <c:v>83.266416310369479</c:v>
                </c:pt>
                <c:pt idx="20644">
                  <c:v>83.202051259418212</c:v>
                </c:pt>
                <c:pt idx="20645">
                  <c:v>83.191950301144487</c:v>
                </c:pt>
                <c:pt idx="20646">
                  <c:v>83.237680093921341</c:v>
                </c:pt>
                <c:pt idx="20647">
                  <c:v>83.215193429184552</c:v>
                </c:pt>
                <c:pt idx="20648">
                  <c:v>83.233412564377687</c:v>
                </c:pt>
                <c:pt idx="20649">
                  <c:v>83.2418242126341</c:v>
                </c:pt>
                <c:pt idx="20650">
                  <c:v>83.223613</c:v>
                </c:pt>
                <c:pt idx="20651">
                  <c:v>83.211719365483617</c:v>
                </c:pt>
                <c:pt idx="20652">
                  <c:v>83.215859823895968</c:v>
                </c:pt>
                <c:pt idx="20653">
                  <c:v>83.219999302086165</c:v>
                </c:pt>
                <c:pt idx="20654">
                  <c:v>83.224139760498517</c:v>
                </c:pt>
                <c:pt idx="20655">
                  <c:v>83.228280218910868</c:v>
                </c:pt>
                <c:pt idx="20656">
                  <c:v>83.162077841201722</c:v>
                </c:pt>
                <c:pt idx="20657">
                  <c:v>83.290436467811162</c:v>
                </c:pt>
                <c:pt idx="20658">
                  <c:v>83.267170437902266</c:v>
                </c:pt>
                <c:pt idx="20659">
                  <c:v>83.196668610872678</c:v>
                </c:pt>
                <c:pt idx="20660">
                  <c:v>83.24395796041965</c:v>
                </c:pt>
                <c:pt idx="20661">
                  <c:v>83.229435727056028</c:v>
                </c:pt>
                <c:pt idx="20662">
                  <c:v>83.228638000000004</c:v>
                </c:pt>
                <c:pt idx="20663">
                  <c:v>83.228638000000004</c:v>
                </c:pt>
                <c:pt idx="20664">
                  <c:v>83.228638000000004</c:v>
                </c:pt>
                <c:pt idx="20665">
                  <c:v>83.228638000000004</c:v>
                </c:pt>
                <c:pt idx="20666">
                  <c:v>83.228638000000004</c:v>
                </c:pt>
                <c:pt idx="20667">
                  <c:v>83.228638000000004</c:v>
                </c:pt>
                <c:pt idx="20668">
                  <c:v>83.228638000000004</c:v>
                </c:pt>
                <c:pt idx="20669">
                  <c:v>83.228638000000004</c:v>
                </c:pt>
                <c:pt idx="20670">
                  <c:v>83.228638000000004</c:v>
                </c:pt>
                <c:pt idx="20671">
                  <c:v>83.228638000000004</c:v>
                </c:pt>
                <c:pt idx="20672">
                  <c:v>83.228638000000004</c:v>
                </c:pt>
                <c:pt idx="20673">
                  <c:v>83.228638000000004</c:v>
                </c:pt>
                <c:pt idx="20674">
                  <c:v>83.228638000000004</c:v>
                </c:pt>
                <c:pt idx="20675">
                  <c:v>83.228638000000004</c:v>
                </c:pt>
                <c:pt idx="20676">
                  <c:v>83.228638000000004</c:v>
                </c:pt>
                <c:pt idx="20677">
                  <c:v>83.228638000000004</c:v>
                </c:pt>
                <c:pt idx="20678">
                  <c:v>83.228638000000004</c:v>
                </c:pt>
                <c:pt idx="20679">
                  <c:v>83.228638000000004</c:v>
                </c:pt>
                <c:pt idx="20680">
                  <c:v>83.228638000000004</c:v>
                </c:pt>
                <c:pt idx="20681">
                  <c:v>83.228638000000004</c:v>
                </c:pt>
                <c:pt idx="20682">
                  <c:v>83.228638000000004</c:v>
                </c:pt>
                <c:pt idx="20683">
                  <c:v>83.228638000000004</c:v>
                </c:pt>
                <c:pt idx="20684">
                  <c:v>83.228638000000004</c:v>
                </c:pt>
                <c:pt idx="20685">
                  <c:v>83.228638000000004</c:v>
                </c:pt>
                <c:pt idx="20686">
                  <c:v>83.228638000000004</c:v>
                </c:pt>
                <c:pt idx="20687">
                  <c:v>83.228638000000004</c:v>
                </c:pt>
                <c:pt idx="20688">
                  <c:v>83.228638000000004</c:v>
                </c:pt>
                <c:pt idx="20689">
                  <c:v>83.228638000000004</c:v>
                </c:pt>
                <c:pt idx="20690">
                  <c:v>83.228638000000004</c:v>
                </c:pt>
                <c:pt idx="20691">
                  <c:v>83.228638000000004</c:v>
                </c:pt>
                <c:pt idx="20692">
                  <c:v>83.228638000000004</c:v>
                </c:pt>
                <c:pt idx="20693">
                  <c:v>83.228638000000004</c:v>
                </c:pt>
                <c:pt idx="20694">
                  <c:v>83.228638000000004</c:v>
                </c:pt>
                <c:pt idx="20695">
                  <c:v>83.228638000000004</c:v>
                </c:pt>
                <c:pt idx="20696">
                  <c:v>83.228638000000004</c:v>
                </c:pt>
                <c:pt idx="20697">
                  <c:v>83.228638000000004</c:v>
                </c:pt>
                <c:pt idx="20698">
                  <c:v>83.228638000000004</c:v>
                </c:pt>
                <c:pt idx="20699">
                  <c:v>83.228638000000004</c:v>
                </c:pt>
                <c:pt idx="20700">
                  <c:v>83.228638000000004</c:v>
                </c:pt>
                <c:pt idx="20701">
                  <c:v>83.228638000000004</c:v>
                </c:pt>
                <c:pt idx="20702">
                  <c:v>83.228638000000004</c:v>
                </c:pt>
                <c:pt idx="20703">
                  <c:v>83.228638000000004</c:v>
                </c:pt>
                <c:pt idx="20704">
                  <c:v>83.228638000000004</c:v>
                </c:pt>
                <c:pt idx="20705">
                  <c:v>83.228638000000004</c:v>
                </c:pt>
                <c:pt idx="20706">
                  <c:v>83.213774130631705</c:v>
                </c:pt>
                <c:pt idx="20707">
                  <c:v>83.174369999999996</c:v>
                </c:pt>
                <c:pt idx="20708">
                  <c:v>83.169142563662376</c:v>
                </c:pt>
                <c:pt idx="20709">
                  <c:v>83.161632239332548</c:v>
                </c:pt>
                <c:pt idx="20710">
                  <c:v>83.185325188364331</c:v>
                </c:pt>
                <c:pt idx="20711">
                  <c:v>83.188115095851217</c:v>
                </c:pt>
                <c:pt idx="20712">
                  <c:v>83.172573777539341</c:v>
                </c:pt>
                <c:pt idx="20713">
                  <c:v>83.229146496543507</c:v>
                </c:pt>
                <c:pt idx="20714">
                  <c:v>83.192458999999999</c:v>
                </c:pt>
                <c:pt idx="20715">
                  <c:v>83.192458999999999</c:v>
                </c:pt>
                <c:pt idx="20716">
                  <c:v>83.192458999999999</c:v>
                </c:pt>
                <c:pt idx="20717">
                  <c:v>83.192458999999999</c:v>
                </c:pt>
                <c:pt idx="20718">
                  <c:v>83.192458999999999</c:v>
                </c:pt>
                <c:pt idx="20719">
                  <c:v>83.192458999999999</c:v>
                </c:pt>
                <c:pt idx="20720">
                  <c:v>83.168410880305203</c:v>
                </c:pt>
                <c:pt idx="20721">
                  <c:v>83.13003487199046</c:v>
                </c:pt>
                <c:pt idx="20722">
                  <c:v>83.144885814496902</c:v>
                </c:pt>
                <c:pt idx="20723">
                  <c:v>83.182763226990943</c:v>
                </c:pt>
                <c:pt idx="20724">
                  <c:v>83.175417825268184</c:v>
                </c:pt>
                <c:pt idx="20725">
                  <c:v>83.156281000000007</c:v>
                </c:pt>
                <c:pt idx="20726">
                  <c:v>83.17382655364807</c:v>
                </c:pt>
                <c:pt idx="20727">
                  <c:v>83.156850940881995</c:v>
                </c:pt>
                <c:pt idx="20728">
                  <c:v>83.111063566523598</c:v>
                </c:pt>
                <c:pt idx="20729">
                  <c:v>83.129462581306626</c:v>
                </c:pt>
                <c:pt idx="20730">
                  <c:v>83.165562718645688</c:v>
                </c:pt>
                <c:pt idx="20731">
                  <c:v>83.176049675121973</c:v>
                </c:pt>
                <c:pt idx="20732">
                  <c:v>83.179302746059719</c:v>
                </c:pt>
                <c:pt idx="20733">
                  <c:v>83.182558897557072</c:v>
                </c:pt>
                <c:pt idx="20734">
                  <c:v>83.185811198354912</c:v>
                </c:pt>
                <c:pt idx="20735">
                  <c:v>83.189064269292658</c:v>
                </c:pt>
                <c:pt idx="20736">
                  <c:v>83.195569641028257</c:v>
                </c:pt>
                <c:pt idx="20737">
                  <c:v>83.198822711966002</c:v>
                </c:pt>
                <c:pt idx="20738">
                  <c:v>83.202075782903748</c:v>
                </c:pt>
                <c:pt idx="20739">
                  <c:v>83.205328083701602</c:v>
                </c:pt>
                <c:pt idx="20740">
                  <c:v>83.208581154639347</c:v>
                </c:pt>
                <c:pt idx="20741">
                  <c:v>83.211834225577093</c:v>
                </c:pt>
                <c:pt idx="20742">
                  <c:v>83.215086526374947</c:v>
                </c:pt>
                <c:pt idx="20743">
                  <c:v>83.218339597312692</c:v>
                </c:pt>
                <c:pt idx="20744">
                  <c:v>83.221595748810032</c:v>
                </c:pt>
                <c:pt idx="20745">
                  <c:v>83.224848819747791</c:v>
                </c:pt>
                <c:pt idx="20746">
                  <c:v>83.228101120545631</c:v>
                </c:pt>
                <c:pt idx="20747">
                  <c:v>83.231354191483376</c:v>
                </c:pt>
                <c:pt idx="20748">
                  <c:v>83.234607262421122</c:v>
                </c:pt>
                <c:pt idx="20749">
                  <c:v>83.237859563218976</c:v>
                </c:pt>
                <c:pt idx="20750">
                  <c:v>83.241112634156721</c:v>
                </c:pt>
                <c:pt idx="20751">
                  <c:v>83.244365705094467</c:v>
                </c:pt>
                <c:pt idx="20752">
                  <c:v>83.247618005892321</c:v>
                </c:pt>
                <c:pt idx="20753">
                  <c:v>83.250871076830066</c:v>
                </c:pt>
                <c:pt idx="20754">
                  <c:v>83.254124147767811</c:v>
                </c:pt>
                <c:pt idx="20755">
                  <c:v>83.257376448565665</c:v>
                </c:pt>
                <c:pt idx="20756">
                  <c:v>83.260629519503411</c:v>
                </c:pt>
                <c:pt idx="20757">
                  <c:v>83.26388567100075</c:v>
                </c:pt>
                <c:pt idx="20758">
                  <c:v>83.303828403433485</c:v>
                </c:pt>
                <c:pt idx="20759">
                  <c:v>83.279692805721098</c:v>
                </c:pt>
                <c:pt idx="20760">
                  <c:v>83.341146073915112</c:v>
                </c:pt>
                <c:pt idx="20761">
                  <c:v>83.328243022169247</c:v>
                </c:pt>
                <c:pt idx="20762">
                  <c:v>83.319084000000004</c:v>
                </c:pt>
                <c:pt idx="20763">
                  <c:v>83.332846994515975</c:v>
                </c:pt>
                <c:pt idx="20764">
                  <c:v>83.351066154506441</c:v>
                </c:pt>
                <c:pt idx="20765">
                  <c:v>83.341243789034564</c:v>
                </c:pt>
                <c:pt idx="20766">
                  <c:v>83.360746464038783</c:v>
                </c:pt>
                <c:pt idx="20767">
                  <c:v>83.391113744337602</c:v>
                </c:pt>
                <c:pt idx="20768">
                  <c:v>83.421509781530631</c:v>
                </c:pt>
                <c:pt idx="20769">
                  <c:v>83.398534816881252</c:v>
                </c:pt>
                <c:pt idx="20770">
                  <c:v>83.406110549356228</c:v>
                </c:pt>
                <c:pt idx="20771">
                  <c:v>83.42433787103694</c:v>
                </c:pt>
                <c:pt idx="20772">
                  <c:v>83.397775381497382</c:v>
                </c:pt>
                <c:pt idx="20773">
                  <c:v>83.421550886981393</c:v>
                </c:pt>
                <c:pt idx="20774">
                  <c:v>83.442812680257504</c:v>
                </c:pt>
                <c:pt idx="20775">
                  <c:v>83.430420576638852</c:v>
                </c:pt>
                <c:pt idx="20776">
                  <c:v>83.41219436862184</c:v>
                </c:pt>
                <c:pt idx="20777">
                  <c:v>83.347300359561288</c:v>
                </c:pt>
                <c:pt idx="20778">
                  <c:v>83.344379945590973</c:v>
                </c:pt>
                <c:pt idx="20779">
                  <c:v>83.352748087254611</c:v>
                </c:pt>
                <c:pt idx="20780">
                  <c:v>83.361118210481507</c:v>
                </c:pt>
                <c:pt idx="20781">
                  <c:v>83.369496259961466</c:v>
                </c:pt>
                <c:pt idx="20782">
                  <c:v>83.377864401625104</c:v>
                </c:pt>
                <c:pt idx="20783">
                  <c:v>83.386234524852014</c:v>
                </c:pt>
                <c:pt idx="20784">
                  <c:v>83.394604648078911</c:v>
                </c:pt>
                <c:pt idx="20785">
                  <c:v>83.402972789742549</c:v>
                </c:pt>
                <c:pt idx="20786">
                  <c:v>83.411342912969445</c:v>
                </c:pt>
                <c:pt idx="20787">
                  <c:v>83.419713036196356</c:v>
                </c:pt>
                <c:pt idx="20788">
                  <c:v>83.428081177859994</c:v>
                </c:pt>
                <c:pt idx="20789">
                  <c:v>83.43645130108689</c:v>
                </c:pt>
                <c:pt idx="20790">
                  <c:v>83.444821424313787</c:v>
                </c:pt>
                <c:pt idx="20791">
                  <c:v>83.453189565977425</c:v>
                </c:pt>
                <c:pt idx="20792">
                  <c:v>83.461559689204336</c:v>
                </c:pt>
                <c:pt idx="20793">
                  <c:v>83.469937738684294</c:v>
                </c:pt>
                <c:pt idx="20794">
                  <c:v>83.47830786191119</c:v>
                </c:pt>
                <c:pt idx="20795">
                  <c:v>83.486676003574829</c:v>
                </c:pt>
                <c:pt idx="20796">
                  <c:v>83.495046126801725</c:v>
                </c:pt>
                <c:pt idx="20797">
                  <c:v>83.503416250028636</c:v>
                </c:pt>
                <c:pt idx="20798">
                  <c:v>83.511784391692274</c:v>
                </c:pt>
                <c:pt idx="20799">
                  <c:v>83.52015451491917</c:v>
                </c:pt>
                <c:pt idx="20800">
                  <c:v>83.528524638146081</c:v>
                </c:pt>
                <c:pt idx="20801">
                  <c:v>83.536892779809719</c:v>
                </c:pt>
                <c:pt idx="20802">
                  <c:v>83.545262903036615</c:v>
                </c:pt>
                <c:pt idx="20803">
                  <c:v>83.553633026263512</c:v>
                </c:pt>
                <c:pt idx="20804">
                  <c:v>83.56200116792715</c:v>
                </c:pt>
                <c:pt idx="20805">
                  <c:v>83.570379217407108</c:v>
                </c:pt>
                <c:pt idx="20806">
                  <c:v>83.578749340634019</c:v>
                </c:pt>
                <c:pt idx="20807">
                  <c:v>83.587117482297657</c:v>
                </c:pt>
                <c:pt idx="20808">
                  <c:v>83.595487605524553</c:v>
                </c:pt>
                <c:pt idx="20809">
                  <c:v>83.60385772875145</c:v>
                </c:pt>
                <c:pt idx="20810">
                  <c:v>83.612225870415088</c:v>
                </c:pt>
                <c:pt idx="20811">
                  <c:v>83.620595993641999</c:v>
                </c:pt>
                <c:pt idx="20812">
                  <c:v>83.628966116868895</c:v>
                </c:pt>
                <c:pt idx="20813">
                  <c:v>83.637334258532533</c:v>
                </c:pt>
                <c:pt idx="20814">
                  <c:v>83.64570438175943</c:v>
                </c:pt>
                <c:pt idx="20815">
                  <c:v>83.65407450498634</c:v>
                </c:pt>
                <c:pt idx="20816">
                  <c:v>83.662442646649978</c:v>
                </c:pt>
                <c:pt idx="20817">
                  <c:v>83.670812769876875</c:v>
                </c:pt>
                <c:pt idx="20818">
                  <c:v>83.679190819356833</c:v>
                </c:pt>
                <c:pt idx="20819">
                  <c:v>83.68756094258373</c:v>
                </c:pt>
                <c:pt idx="20820">
                  <c:v>83.695929084247368</c:v>
                </c:pt>
                <c:pt idx="20821">
                  <c:v>83.704299207474278</c:v>
                </c:pt>
                <c:pt idx="20822">
                  <c:v>83.712669330701175</c:v>
                </c:pt>
                <c:pt idx="20823">
                  <c:v>83.721037472364813</c:v>
                </c:pt>
                <c:pt idx="20824">
                  <c:v>83.729407595591709</c:v>
                </c:pt>
                <c:pt idx="20825">
                  <c:v>83.7408486223176</c:v>
                </c:pt>
                <c:pt idx="20826">
                  <c:v>83.747452291845491</c:v>
                </c:pt>
                <c:pt idx="20827">
                  <c:v>83.741101692491057</c:v>
                </c:pt>
                <c:pt idx="20828">
                  <c:v>83.753258000000002</c:v>
                </c:pt>
                <c:pt idx="20829">
                  <c:v>83.771813153075826</c:v>
                </c:pt>
                <c:pt idx="20830">
                  <c:v>83.813853272467227</c:v>
                </c:pt>
                <c:pt idx="20831">
                  <c:v>83.812696178111594</c:v>
                </c:pt>
                <c:pt idx="20832">
                  <c:v>83.789435999999995</c:v>
                </c:pt>
                <c:pt idx="20833">
                  <c:v>83.809562368533975</c:v>
                </c:pt>
                <c:pt idx="20834">
                  <c:v>83.844988489414419</c:v>
                </c:pt>
                <c:pt idx="20835">
                  <c:v>83.848429473513519</c:v>
                </c:pt>
                <c:pt idx="20836">
                  <c:v>83.851871272432433</c:v>
                </c:pt>
                <c:pt idx="20837">
                  <c:v>83.855313071351347</c:v>
                </c:pt>
                <c:pt idx="20838">
                  <c:v>83.858754055450447</c:v>
                </c:pt>
                <c:pt idx="20839">
                  <c:v>83.855278422508334</c:v>
                </c:pt>
                <c:pt idx="20840">
                  <c:v>83.805227556615009</c:v>
                </c:pt>
                <c:pt idx="20841">
                  <c:v>83.803952978540764</c:v>
                </c:pt>
                <c:pt idx="20842">
                  <c:v>83.895414977825467</c:v>
                </c:pt>
                <c:pt idx="20843">
                  <c:v>83.874484952324195</c:v>
                </c:pt>
                <c:pt idx="20844">
                  <c:v>83.854980137339055</c:v>
                </c:pt>
                <c:pt idx="20845">
                  <c:v>83.910162188602769</c:v>
                </c:pt>
                <c:pt idx="20846">
                  <c:v>83.889100818788748</c:v>
                </c:pt>
                <c:pt idx="20847">
                  <c:v>83.930939155661505</c:v>
                </c:pt>
                <c:pt idx="20848">
                  <c:v>83.916054000000003</c:v>
                </c:pt>
                <c:pt idx="20849">
                  <c:v>83.917655035820829</c:v>
                </c:pt>
                <c:pt idx="20850">
                  <c:v>83.926097951310425</c:v>
                </c:pt>
                <c:pt idx="20851">
                  <c:v>83.934538868003742</c:v>
                </c:pt>
                <c:pt idx="20852">
                  <c:v>83.942981783493352</c:v>
                </c:pt>
                <c:pt idx="20853">
                  <c:v>83.951424698982947</c:v>
                </c:pt>
                <c:pt idx="20854">
                  <c:v>83.959865615676264</c:v>
                </c:pt>
                <c:pt idx="20855">
                  <c:v>83.968316526350989</c:v>
                </c:pt>
                <c:pt idx="20856">
                  <c:v>83.976759441840585</c:v>
                </c:pt>
                <c:pt idx="20857">
                  <c:v>83.985200358533902</c:v>
                </c:pt>
                <c:pt idx="20858">
                  <c:v>83.993643274023512</c:v>
                </c:pt>
                <c:pt idx="20859">
                  <c:v>84.002086189513108</c:v>
                </c:pt>
                <c:pt idx="20860">
                  <c:v>84.010527106206425</c:v>
                </c:pt>
                <c:pt idx="20861">
                  <c:v>84.01897002169602</c:v>
                </c:pt>
                <c:pt idx="20862">
                  <c:v>84.02741293718563</c:v>
                </c:pt>
                <c:pt idx="20863">
                  <c:v>84.035853853878947</c:v>
                </c:pt>
                <c:pt idx="20864">
                  <c:v>84.044296769368543</c:v>
                </c:pt>
                <c:pt idx="20865">
                  <c:v>84.052739684858139</c:v>
                </c:pt>
                <c:pt idx="20866">
                  <c:v>84.06118060155147</c:v>
                </c:pt>
                <c:pt idx="20867">
                  <c:v>84.069623517041066</c:v>
                </c:pt>
                <c:pt idx="20868">
                  <c:v>84.078074427715791</c:v>
                </c:pt>
                <c:pt idx="20869">
                  <c:v>84.086517343205387</c:v>
                </c:pt>
                <c:pt idx="20870">
                  <c:v>84.094958259898704</c:v>
                </c:pt>
                <c:pt idx="20871">
                  <c:v>84.103401175388299</c:v>
                </c:pt>
                <c:pt idx="20872">
                  <c:v>84.111844090877909</c:v>
                </c:pt>
                <c:pt idx="20873">
                  <c:v>84.120285007571226</c:v>
                </c:pt>
                <c:pt idx="20874">
                  <c:v>84.128727923060822</c:v>
                </c:pt>
                <c:pt idx="20875">
                  <c:v>84.137170838550418</c:v>
                </c:pt>
                <c:pt idx="20876">
                  <c:v>84.145611755243749</c:v>
                </c:pt>
                <c:pt idx="20877">
                  <c:v>84.154054670733345</c:v>
                </c:pt>
                <c:pt idx="20878">
                  <c:v>84.162497586222941</c:v>
                </c:pt>
                <c:pt idx="20879">
                  <c:v>84.170938502916258</c:v>
                </c:pt>
                <c:pt idx="20880">
                  <c:v>84.179389413590982</c:v>
                </c:pt>
                <c:pt idx="20881">
                  <c:v>84.187832329080578</c:v>
                </c:pt>
                <c:pt idx="20882">
                  <c:v>84.196273245773895</c:v>
                </c:pt>
                <c:pt idx="20883">
                  <c:v>84.204716161263505</c:v>
                </c:pt>
                <c:pt idx="20884">
                  <c:v>84.213159076753101</c:v>
                </c:pt>
                <c:pt idx="20885">
                  <c:v>84.221599993446418</c:v>
                </c:pt>
                <c:pt idx="20886">
                  <c:v>84.230042908936014</c:v>
                </c:pt>
                <c:pt idx="20887">
                  <c:v>84.238485824425624</c:v>
                </c:pt>
                <c:pt idx="20888">
                  <c:v>84.246926741118941</c:v>
                </c:pt>
                <c:pt idx="20889">
                  <c:v>84.255369656608536</c:v>
                </c:pt>
                <c:pt idx="20890">
                  <c:v>84.259781000000004</c:v>
                </c:pt>
                <c:pt idx="20891">
                  <c:v>84.27743006723891</c:v>
                </c:pt>
                <c:pt idx="20892">
                  <c:v>84.358926126760565</c:v>
                </c:pt>
                <c:pt idx="20893">
                  <c:v>84.375817911833721</c:v>
                </c:pt>
                <c:pt idx="20894">
                  <c:v>84.360836978873238</c:v>
                </c:pt>
                <c:pt idx="20895">
                  <c:v>84.350227000000004</c:v>
                </c:pt>
                <c:pt idx="20896">
                  <c:v>84.340749140166864</c:v>
                </c:pt>
                <c:pt idx="20897">
                  <c:v>84.341743198617081</c:v>
                </c:pt>
                <c:pt idx="20898">
                  <c:v>84.359957815450642</c:v>
                </c:pt>
                <c:pt idx="20899">
                  <c:v>84.367214458343113</c:v>
                </c:pt>
                <c:pt idx="20900">
                  <c:v>84.365177216016477</c:v>
                </c:pt>
                <c:pt idx="20901">
                  <c:v>84.363140455991513</c:v>
                </c:pt>
                <c:pt idx="20902">
                  <c:v>84.361103213664876</c:v>
                </c:pt>
                <c:pt idx="20903">
                  <c:v>84.359065971338225</c:v>
                </c:pt>
                <c:pt idx="20904">
                  <c:v>84.357029211313275</c:v>
                </c:pt>
                <c:pt idx="20905">
                  <c:v>84.354990039779878</c:v>
                </c:pt>
                <c:pt idx="20906">
                  <c:v>84.352952797453241</c:v>
                </c:pt>
                <c:pt idx="20907">
                  <c:v>84.350916037428277</c:v>
                </c:pt>
                <c:pt idx="20908">
                  <c:v>84.348878795101641</c:v>
                </c:pt>
                <c:pt idx="20909">
                  <c:v>84.34684155277499</c:v>
                </c:pt>
                <c:pt idx="20910">
                  <c:v>84.34480479275004</c:v>
                </c:pt>
                <c:pt idx="20911">
                  <c:v>84.342767550423389</c:v>
                </c:pt>
                <c:pt idx="20912">
                  <c:v>84.340730308096752</c:v>
                </c:pt>
                <c:pt idx="20913">
                  <c:v>84.338693548071802</c:v>
                </c:pt>
                <c:pt idx="20914">
                  <c:v>84.336656305745151</c:v>
                </c:pt>
                <c:pt idx="20915">
                  <c:v>84.334619063418515</c:v>
                </c:pt>
                <c:pt idx="20916">
                  <c:v>84.332582303393551</c:v>
                </c:pt>
                <c:pt idx="20917">
                  <c:v>84.330545061066914</c:v>
                </c:pt>
                <c:pt idx="20918">
                  <c:v>84.328505889533517</c:v>
                </c:pt>
                <c:pt idx="20919">
                  <c:v>84.32646864720688</c:v>
                </c:pt>
                <c:pt idx="20920">
                  <c:v>84.324431887181916</c:v>
                </c:pt>
                <c:pt idx="20921">
                  <c:v>84.322394644855279</c:v>
                </c:pt>
                <c:pt idx="20922">
                  <c:v>84.320357402528629</c:v>
                </c:pt>
                <c:pt idx="20923">
                  <c:v>84.318320642503679</c:v>
                </c:pt>
                <c:pt idx="20924">
                  <c:v>84.316283400177028</c:v>
                </c:pt>
                <c:pt idx="20925">
                  <c:v>84.314246157850391</c:v>
                </c:pt>
                <c:pt idx="20926">
                  <c:v>84.312209397825441</c:v>
                </c:pt>
                <c:pt idx="20927">
                  <c:v>84.31017215549879</c:v>
                </c:pt>
                <c:pt idx="20928">
                  <c:v>84.308134913172154</c:v>
                </c:pt>
                <c:pt idx="20929">
                  <c:v>84.30609815314719</c:v>
                </c:pt>
                <c:pt idx="20930">
                  <c:v>84.304058981613807</c:v>
                </c:pt>
                <c:pt idx="20931">
                  <c:v>84.302021739287156</c:v>
                </c:pt>
                <c:pt idx="20932">
                  <c:v>84.299984979262206</c:v>
                </c:pt>
                <c:pt idx="20933">
                  <c:v>84.297947736935555</c:v>
                </c:pt>
                <c:pt idx="20934">
                  <c:v>84.295910494608918</c:v>
                </c:pt>
                <c:pt idx="20935">
                  <c:v>84.293873734583954</c:v>
                </c:pt>
                <c:pt idx="20936">
                  <c:v>84.291836492257318</c:v>
                </c:pt>
                <c:pt idx="20937">
                  <c:v>84.289799249930667</c:v>
                </c:pt>
                <c:pt idx="20938">
                  <c:v>84.287762489905717</c:v>
                </c:pt>
                <c:pt idx="20939">
                  <c:v>84.28572524757908</c:v>
                </c:pt>
                <c:pt idx="20940">
                  <c:v>84.283688005252429</c:v>
                </c:pt>
                <c:pt idx="20941">
                  <c:v>84.281651245227479</c:v>
                </c:pt>
                <c:pt idx="20942">
                  <c:v>84.279614002900828</c:v>
                </c:pt>
                <c:pt idx="20943">
                  <c:v>84.285788935622307</c:v>
                </c:pt>
                <c:pt idx="20944">
                  <c:v>84.329369011444925</c:v>
                </c:pt>
                <c:pt idx="20945">
                  <c:v>84.314048999999997</c:v>
                </c:pt>
                <c:pt idx="20946">
                  <c:v>84.314048999999997</c:v>
                </c:pt>
                <c:pt idx="20947">
                  <c:v>84.304603210777302</c:v>
                </c:pt>
                <c:pt idx="20948">
                  <c:v>84.263053836948757</c:v>
                </c:pt>
                <c:pt idx="20949">
                  <c:v>84.271069601335242</c:v>
                </c:pt>
                <c:pt idx="20950">
                  <c:v>84.255791668574147</c:v>
                </c:pt>
                <c:pt idx="20951">
                  <c:v>84.310396501787835</c:v>
                </c:pt>
                <c:pt idx="20952">
                  <c:v>84.294951755911512</c:v>
                </c:pt>
                <c:pt idx="20953">
                  <c:v>84.290094907704031</c:v>
                </c:pt>
                <c:pt idx="20954">
                  <c:v>84.285239209318576</c:v>
                </c:pt>
                <c:pt idx="20955">
                  <c:v>84.280377761823033</c:v>
                </c:pt>
                <c:pt idx="20956">
                  <c:v>84.260243220023838</c:v>
                </c:pt>
                <c:pt idx="20957">
                  <c:v>84.245784967098203</c:v>
                </c:pt>
                <c:pt idx="20958">
                  <c:v>84.254165593376726</c:v>
                </c:pt>
                <c:pt idx="20959">
                  <c:v>84.262546219655249</c:v>
                </c:pt>
                <c:pt idx="20960">
                  <c:v>84.270924861883984</c:v>
                </c:pt>
                <c:pt idx="20961">
                  <c:v>84.279305488162507</c:v>
                </c:pt>
                <c:pt idx="20962">
                  <c:v>84.28768611444103</c:v>
                </c:pt>
                <c:pt idx="20963">
                  <c:v>84.296064756669765</c:v>
                </c:pt>
                <c:pt idx="20964">
                  <c:v>84.304445382948288</c:v>
                </c:pt>
                <c:pt idx="20965">
                  <c:v>84.312826009226811</c:v>
                </c:pt>
                <c:pt idx="20966">
                  <c:v>84.321204651455545</c:v>
                </c:pt>
                <c:pt idx="20967">
                  <c:v>84.329585277734068</c:v>
                </c:pt>
                <c:pt idx="20968">
                  <c:v>84.337973840211717</c:v>
                </c:pt>
                <c:pt idx="20969">
                  <c:v>84.34635446649024</c:v>
                </c:pt>
                <c:pt idx="20970">
                  <c:v>84.354733108718975</c:v>
                </c:pt>
                <c:pt idx="20971">
                  <c:v>84.363113734997498</c:v>
                </c:pt>
                <c:pt idx="20972">
                  <c:v>84.371494361276021</c:v>
                </c:pt>
                <c:pt idx="20973">
                  <c:v>84.379873003504756</c:v>
                </c:pt>
                <c:pt idx="20974">
                  <c:v>84.388253629783279</c:v>
                </c:pt>
                <c:pt idx="20975">
                  <c:v>84.396634256061802</c:v>
                </c:pt>
                <c:pt idx="20976">
                  <c:v>84.405012898290536</c:v>
                </c:pt>
                <c:pt idx="20977">
                  <c:v>84.413393524569059</c:v>
                </c:pt>
                <c:pt idx="20978">
                  <c:v>84.421774150847568</c:v>
                </c:pt>
                <c:pt idx="20979">
                  <c:v>84.430152793076317</c:v>
                </c:pt>
                <c:pt idx="20980">
                  <c:v>84.438541355553966</c:v>
                </c:pt>
                <c:pt idx="20981">
                  <c:v>84.446921981832489</c:v>
                </c:pt>
                <c:pt idx="20982">
                  <c:v>84.455300624061223</c:v>
                </c:pt>
                <c:pt idx="20983">
                  <c:v>84.463681250339746</c:v>
                </c:pt>
                <c:pt idx="20984">
                  <c:v>84.47206187661827</c:v>
                </c:pt>
                <c:pt idx="20985">
                  <c:v>84.480440518847004</c:v>
                </c:pt>
                <c:pt idx="20986">
                  <c:v>84.488821145125527</c:v>
                </c:pt>
                <c:pt idx="20987">
                  <c:v>84.49720177140405</c:v>
                </c:pt>
                <c:pt idx="20988">
                  <c:v>84.505580413632785</c:v>
                </c:pt>
                <c:pt idx="20989">
                  <c:v>84.513961039911308</c:v>
                </c:pt>
                <c:pt idx="20990">
                  <c:v>84.522341666189831</c:v>
                </c:pt>
                <c:pt idx="20991">
                  <c:v>84.530720308418566</c:v>
                </c:pt>
                <c:pt idx="20992">
                  <c:v>84.539100934697089</c:v>
                </c:pt>
                <c:pt idx="20993">
                  <c:v>84.547489497174737</c:v>
                </c:pt>
                <c:pt idx="20994">
                  <c:v>84.555870123453246</c:v>
                </c:pt>
                <c:pt idx="20995">
                  <c:v>84.564248765681995</c:v>
                </c:pt>
                <c:pt idx="20996">
                  <c:v>84.572629391960518</c:v>
                </c:pt>
                <c:pt idx="20997">
                  <c:v>84.581010018239027</c:v>
                </c:pt>
                <c:pt idx="20998">
                  <c:v>84.589388660467776</c:v>
                </c:pt>
                <c:pt idx="20999">
                  <c:v>84.597769286746299</c:v>
                </c:pt>
                <c:pt idx="21000">
                  <c:v>84.606149913024808</c:v>
                </c:pt>
                <c:pt idx="21001">
                  <c:v>84.614528555253557</c:v>
                </c:pt>
                <c:pt idx="21002">
                  <c:v>84.62290918153208</c:v>
                </c:pt>
                <c:pt idx="21003">
                  <c:v>84.631289807810589</c:v>
                </c:pt>
                <c:pt idx="21004">
                  <c:v>84.639668450039338</c:v>
                </c:pt>
                <c:pt idx="21005">
                  <c:v>84.648057012516986</c:v>
                </c:pt>
                <c:pt idx="21006">
                  <c:v>84.656437638795495</c:v>
                </c:pt>
                <c:pt idx="21007">
                  <c:v>84.611748360991896</c:v>
                </c:pt>
                <c:pt idx="21008">
                  <c:v>84.665360477825459</c:v>
                </c:pt>
                <c:pt idx="21009">
                  <c:v>84.675849999999997</c:v>
                </c:pt>
                <c:pt idx="21010">
                  <c:v>84.660133186456832</c:v>
                </c:pt>
                <c:pt idx="21011">
                  <c:v>84.657760999999994</c:v>
                </c:pt>
                <c:pt idx="21012">
                  <c:v>84.657760999999994</c:v>
                </c:pt>
                <c:pt idx="21013">
                  <c:v>84.64166374678112</c:v>
                </c:pt>
                <c:pt idx="21014">
                  <c:v>84.623445244635192</c:v>
                </c:pt>
                <c:pt idx="21015">
                  <c:v>84.637933248629324</c:v>
                </c:pt>
                <c:pt idx="21016">
                  <c:v>84.646972552197809</c:v>
                </c:pt>
                <c:pt idx="21017">
                  <c:v>84.655046310439559</c:v>
                </c:pt>
                <c:pt idx="21018">
                  <c:v>84.663127714285721</c:v>
                </c:pt>
                <c:pt idx="21019">
                  <c:v>84.671201472527471</c:v>
                </c:pt>
                <c:pt idx="21020">
                  <c:v>84.675849999999997</c:v>
                </c:pt>
                <c:pt idx="21021">
                  <c:v>84.668000219360991</c:v>
                </c:pt>
                <c:pt idx="21022">
                  <c:v>84.665740172627565</c:v>
                </c:pt>
                <c:pt idx="21023">
                  <c:v>84.667747680333733</c:v>
                </c:pt>
                <c:pt idx="21024">
                  <c:v>84.633072553648063</c:v>
                </c:pt>
                <c:pt idx="21025">
                  <c:v>84.653642562231752</c:v>
                </c:pt>
                <c:pt idx="21026">
                  <c:v>84.678096697258638</c:v>
                </c:pt>
                <c:pt idx="21027">
                  <c:v>84.636149217102243</c:v>
                </c:pt>
                <c:pt idx="21028">
                  <c:v>84.628698070219841</c:v>
                </c:pt>
                <c:pt idx="21029">
                  <c:v>84.621245158917148</c:v>
                </c:pt>
                <c:pt idx="21030">
                  <c:v>84.61378518993331</c:v>
                </c:pt>
                <c:pt idx="21031">
                  <c:v>84.606332278630617</c:v>
                </c:pt>
                <c:pt idx="21032">
                  <c:v>84.598881131748215</c:v>
                </c:pt>
                <c:pt idx="21033">
                  <c:v>84.591428220445522</c:v>
                </c:pt>
                <c:pt idx="21034">
                  <c:v>84.583975309142829</c:v>
                </c:pt>
                <c:pt idx="21035">
                  <c:v>84.576524162260441</c:v>
                </c:pt>
                <c:pt idx="21036">
                  <c:v>84.569071250957748</c:v>
                </c:pt>
                <c:pt idx="21037">
                  <c:v>84.561618339655055</c:v>
                </c:pt>
                <c:pt idx="21038">
                  <c:v>84.554167192772653</c:v>
                </c:pt>
                <c:pt idx="21039">
                  <c:v>84.54671428146996</c:v>
                </c:pt>
                <c:pt idx="21040">
                  <c:v>84.539261370167281</c:v>
                </c:pt>
                <c:pt idx="21041">
                  <c:v>84.531810223284879</c:v>
                </c:pt>
                <c:pt idx="21042">
                  <c:v>84.524357311982186</c:v>
                </c:pt>
                <c:pt idx="21043">
                  <c:v>84.516897342998334</c:v>
                </c:pt>
                <c:pt idx="21044">
                  <c:v>84.509444431695655</c:v>
                </c:pt>
                <c:pt idx="21045">
                  <c:v>84.501993284813253</c:v>
                </c:pt>
                <c:pt idx="21046">
                  <c:v>84.49454037351056</c:v>
                </c:pt>
                <c:pt idx="21047">
                  <c:v>84.487087462207867</c:v>
                </c:pt>
                <c:pt idx="21048">
                  <c:v>84.479636315325465</c:v>
                </c:pt>
                <c:pt idx="21049">
                  <c:v>84.472183404022786</c:v>
                </c:pt>
                <c:pt idx="21050">
                  <c:v>84.464732257140383</c:v>
                </c:pt>
                <c:pt idx="21051">
                  <c:v>84.457279345837691</c:v>
                </c:pt>
                <c:pt idx="21052">
                  <c:v>84.449826434534998</c:v>
                </c:pt>
                <c:pt idx="21053">
                  <c:v>84.442375287652609</c:v>
                </c:pt>
                <c:pt idx="21054">
                  <c:v>84.434922376349917</c:v>
                </c:pt>
                <c:pt idx="21055">
                  <c:v>84.427462407366065</c:v>
                </c:pt>
                <c:pt idx="21056">
                  <c:v>84.420009496063372</c:v>
                </c:pt>
                <c:pt idx="21057">
                  <c:v>84.412558349180983</c:v>
                </c:pt>
                <c:pt idx="21058">
                  <c:v>84.405105437878291</c:v>
                </c:pt>
                <c:pt idx="21059">
                  <c:v>84.397652526575598</c:v>
                </c:pt>
                <c:pt idx="21060">
                  <c:v>84.390201379693195</c:v>
                </c:pt>
                <c:pt idx="21061">
                  <c:v>84.382748468390503</c:v>
                </c:pt>
                <c:pt idx="21062">
                  <c:v>84.375295557087824</c:v>
                </c:pt>
                <c:pt idx="21063">
                  <c:v>84.367844410205421</c:v>
                </c:pt>
                <c:pt idx="21064">
                  <c:v>84.360391498902729</c:v>
                </c:pt>
                <c:pt idx="21065">
                  <c:v>84.352938587600036</c:v>
                </c:pt>
                <c:pt idx="21066">
                  <c:v>84.345487440717633</c:v>
                </c:pt>
                <c:pt idx="21067">
                  <c:v>84.338034529414955</c:v>
                </c:pt>
                <c:pt idx="21068">
                  <c:v>84.330574560431103</c:v>
                </c:pt>
                <c:pt idx="21069">
                  <c:v>84.32312164912841</c:v>
                </c:pt>
                <c:pt idx="21070">
                  <c:v>84.315670502246007</c:v>
                </c:pt>
                <c:pt idx="21071">
                  <c:v>84.32830368407248</c:v>
                </c:pt>
                <c:pt idx="21072">
                  <c:v>84.317761664839097</c:v>
                </c:pt>
                <c:pt idx="21073">
                  <c:v>84.301459187604692</c:v>
                </c:pt>
                <c:pt idx="21074">
                  <c:v>84.322139055276381</c:v>
                </c:pt>
                <c:pt idx="21075">
                  <c:v>84.314048999999997</c:v>
                </c:pt>
                <c:pt idx="21076">
                  <c:v>84.303463465940808</c:v>
                </c:pt>
                <c:pt idx="21077">
                  <c:v>84.299559829145721</c:v>
                </c:pt>
                <c:pt idx="21078">
                  <c:v>84.325229447236183</c:v>
                </c:pt>
                <c:pt idx="21079">
                  <c:v>84.325522353713012</c:v>
                </c:pt>
                <c:pt idx="21080">
                  <c:v>84.319367010729607</c:v>
                </c:pt>
                <c:pt idx="21081">
                  <c:v>84.315548952793094</c:v>
                </c:pt>
                <c:pt idx="21082">
                  <c:v>84.317666739702247</c:v>
                </c:pt>
                <c:pt idx="21083">
                  <c:v>84.319785028100128</c:v>
                </c:pt>
                <c:pt idx="21084">
                  <c:v>84.321903316498009</c:v>
                </c:pt>
                <c:pt idx="21085">
                  <c:v>84.324021103407162</c:v>
                </c:pt>
                <c:pt idx="21086">
                  <c:v>84.326139391805043</c:v>
                </c:pt>
                <c:pt idx="21087">
                  <c:v>84.328257680202924</c:v>
                </c:pt>
                <c:pt idx="21088">
                  <c:v>84.330375467112077</c:v>
                </c:pt>
                <c:pt idx="21089">
                  <c:v>84.332493755509958</c:v>
                </c:pt>
                <c:pt idx="21090">
                  <c:v>84.334612043907839</c:v>
                </c:pt>
                <c:pt idx="21091">
                  <c:v>84.336729830816992</c:v>
                </c:pt>
                <c:pt idx="21092">
                  <c:v>84.338848119214873</c:v>
                </c:pt>
                <c:pt idx="21093">
                  <c:v>84.34096841356768</c:v>
                </c:pt>
                <c:pt idx="21094">
                  <c:v>84.343086200476833</c:v>
                </c:pt>
                <c:pt idx="21095">
                  <c:v>84.345204488874714</c:v>
                </c:pt>
                <c:pt idx="21096">
                  <c:v>84.347322777272595</c:v>
                </c:pt>
                <c:pt idx="21097">
                  <c:v>84.349440564181748</c:v>
                </c:pt>
                <c:pt idx="21098">
                  <c:v>84.351558852579629</c:v>
                </c:pt>
                <c:pt idx="21099">
                  <c:v>84.35367714097751</c:v>
                </c:pt>
                <c:pt idx="21100">
                  <c:v>84.355794927886663</c:v>
                </c:pt>
                <c:pt idx="21101">
                  <c:v>84.357913216284544</c:v>
                </c:pt>
                <c:pt idx="21102">
                  <c:v>84.360031504682425</c:v>
                </c:pt>
                <c:pt idx="21103">
                  <c:v>84.362149291591578</c:v>
                </c:pt>
                <c:pt idx="21104">
                  <c:v>84.364267579989459</c:v>
                </c:pt>
                <c:pt idx="21105">
                  <c:v>84.366387874342266</c:v>
                </c:pt>
                <c:pt idx="21106">
                  <c:v>84.368506162740147</c:v>
                </c:pt>
                <c:pt idx="21107">
                  <c:v>84.3706239496493</c:v>
                </c:pt>
                <c:pt idx="21108">
                  <c:v>84.372742238047181</c:v>
                </c:pt>
                <c:pt idx="21109">
                  <c:v>84.374860526445062</c:v>
                </c:pt>
                <c:pt idx="21110">
                  <c:v>84.376978313354215</c:v>
                </c:pt>
                <c:pt idx="21111">
                  <c:v>84.379096601752096</c:v>
                </c:pt>
                <c:pt idx="21112">
                  <c:v>84.381214890149977</c:v>
                </c:pt>
                <c:pt idx="21113">
                  <c:v>84.38333267705913</c:v>
                </c:pt>
                <c:pt idx="21114">
                  <c:v>84.385450965457011</c:v>
                </c:pt>
                <c:pt idx="21115">
                  <c:v>84.387569253854892</c:v>
                </c:pt>
                <c:pt idx="21116">
                  <c:v>84.389687040764045</c:v>
                </c:pt>
                <c:pt idx="21117">
                  <c:v>84.391805329161926</c:v>
                </c:pt>
                <c:pt idx="21118">
                  <c:v>84.393925623514733</c:v>
                </c:pt>
                <c:pt idx="21119">
                  <c:v>84.396043410423886</c:v>
                </c:pt>
                <c:pt idx="21120">
                  <c:v>84.398161698821767</c:v>
                </c:pt>
                <c:pt idx="21121">
                  <c:v>84.400279987219648</c:v>
                </c:pt>
                <c:pt idx="21122">
                  <c:v>84.402397774128801</c:v>
                </c:pt>
                <c:pt idx="21123">
                  <c:v>84.403589461978541</c:v>
                </c:pt>
                <c:pt idx="21124">
                  <c:v>84.314967700047688</c:v>
                </c:pt>
                <c:pt idx="21125">
                  <c:v>84.368317000000005</c:v>
                </c:pt>
                <c:pt idx="21126">
                  <c:v>84.368317000000005</c:v>
                </c:pt>
                <c:pt idx="21127">
                  <c:v>84.366945407010022</c:v>
                </c:pt>
                <c:pt idx="21128">
                  <c:v>84.332948856461613</c:v>
                </c:pt>
                <c:pt idx="21129">
                  <c:v>84.350227000000004</c:v>
                </c:pt>
                <c:pt idx="21130">
                  <c:v>84.349144420362421</c:v>
                </c:pt>
                <c:pt idx="21131">
                  <c:v>84.335773981878873</c:v>
                </c:pt>
                <c:pt idx="21132">
                  <c:v>84.386177924458721</c:v>
                </c:pt>
                <c:pt idx="21133">
                  <c:v>84.383070211276959</c:v>
                </c:pt>
                <c:pt idx="21134">
                  <c:v>84.379962498095196</c:v>
                </c:pt>
                <c:pt idx="21135">
                  <c:v>84.376855520640987</c:v>
                </c:pt>
                <c:pt idx="21136">
                  <c:v>84.373747807459225</c:v>
                </c:pt>
                <c:pt idx="21137">
                  <c:v>84.370640094277462</c:v>
                </c:pt>
                <c:pt idx="21138">
                  <c:v>84.367533116823253</c:v>
                </c:pt>
                <c:pt idx="21139">
                  <c:v>84.364425403641491</c:v>
                </c:pt>
                <c:pt idx="21140">
                  <c:v>84.361317690459728</c:v>
                </c:pt>
                <c:pt idx="21141">
                  <c:v>84.358210713005519</c:v>
                </c:pt>
                <c:pt idx="21142">
                  <c:v>84.355102999823757</c:v>
                </c:pt>
                <c:pt idx="21143">
                  <c:v>84.35199234373178</c:v>
                </c:pt>
                <c:pt idx="21144">
                  <c:v>84.348885366277571</c:v>
                </c:pt>
                <c:pt idx="21145">
                  <c:v>84.345777653095809</c:v>
                </c:pt>
                <c:pt idx="21146">
                  <c:v>84.342669939914046</c:v>
                </c:pt>
                <c:pt idx="21147">
                  <c:v>84.339562962459837</c:v>
                </c:pt>
                <c:pt idx="21148">
                  <c:v>84.336455249278075</c:v>
                </c:pt>
                <c:pt idx="21149">
                  <c:v>84.333347536096312</c:v>
                </c:pt>
                <c:pt idx="21150">
                  <c:v>84.309895892491056</c:v>
                </c:pt>
                <c:pt idx="21151">
                  <c:v>84.318456575584165</c:v>
                </c:pt>
                <c:pt idx="21152">
                  <c:v>84.34351586886028</c:v>
                </c:pt>
                <c:pt idx="21153">
                  <c:v>84.304214572961371</c:v>
                </c:pt>
                <c:pt idx="21154">
                  <c:v>84.277869999999993</c:v>
                </c:pt>
                <c:pt idx="21155">
                  <c:v>84.277869999999993</c:v>
                </c:pt>
                <c:pt idx="21156">
                  <c:v>84.28977406294706</c:v>
                </c:pt>
                <c:pt idx="21157">
                  <c:v>84.259869539451728</c:v>
                </c:pt>
                <c:pt idx="21158">
                  <c:v>84.265995192179304</c:v>
                </c:pt>
                <c:pt idx="21159">
                  <c:v>84.271255587988591</c:v>
                </c:pt>
                <c:pt idx="21160">
                  <c:v>84.261447771301761</c:v>
                </c:pt>
                <c:pt idx="21161">
                  <c:v>84.251637632138795</c:v>
                </c:pt>
                <c:pt idx="21162">
                  <c:v>84.241827492975816</c:v>
                </c:pt>
                <c:pt idx="21163">
                  <c:v>84.232019676288985</c:v>
                </c:pt>
                <c:pt idx="21164">
                  <c:v>84.22220953712602</c:v>
                </c:pt>
                <c:pt idx="21165">
                  <c:v>84.21239939796304</c:v>
                </c:pt>
                <c:pt idx="21166">
                  <c:v>84.202591581276209</c:v>
                </c:pt>
                <c:pt idx="21167">
                  <c:v>84.192781442113244</c:v>
                </c:pt>
                <c:pt idx="21168">
                  <c:v>84.182962013045753</c:v>
                </c:pt>
                <c:pt idx="21169">
                  <c:v>84.143726101346147</c:v>
                </c:pt>
                <c:pt idx="21170">
                  <c:v>84.133915962183181</c:v>
                </c:pt>
                <c:pt idx="21171">
                  <c:v>84.124105823020201</c:v>
                </c:pt>
                <c:pt idx="21172">
                  <c:v>84.114298006333371</c:v>
                </c:pt>
                <c:pt idx="21173">
                  <c:v>84.104487867170405</c:v>
                </c:pt>
                <c:pt idx="21174">
                  <c:v>84.094677728007426</c:v>
                </c:pt>
                <c:pt idx="21175">
                  <c:v>84.084869911320595</c:v>
                </c:pt>
                <c:pt idx="21176">
                  <c:v>84.07505977215763</c:v>
                </c:pt>
                <c:pt idx="21177">
                  <c:v>84.065240343090139</c:v>
                </c:pt>
                <c:pt idx="21178">
                  <c:v>84.055430203927173</c:v>
                </c:pt>
                <c:pt idx="21179">
                  <c:v>84.045622387240343</c:v>
                </c:pt>
                <c:pt idx="21180">
                  <c:v>84.035812248077363</c:v>
                </c:pt>
                <c:pt idx="21181">
                  <c:v>84.026002108914398</c:v>
                </c:pt>
                <c:pt idx="21182">
                  <c:v>84.016194292227567</c:v>
                </c:pt>
                <c:pt idx="21183">
                  <c:v>84.006384153064587</c:v>
                </c:pt>
                <c:pt idx="21184">
                  <c:v>83.996574013901622</c:v>
                </c:pt>
                <c:pt idx="21185">
                  <c:v>83.937708533971559</c:v>
                </c:pt>
                <c:pt idx="21186">
                  <c:v>83.927900717284714</c:v>
                </c:pt>
                <c:pt idx="21187">
                  <c:v>83.918090578121749</c:v>
                </c:pt>
                <c:pt idx="21188">
                  <c:v>83.908280438958784</c:v>
                </c:pt>
                <c:pt idx="21189">
                  <c:v>83.898472622271939</c:v>
                </c:pt>
                <c:pt idx="21190">
                  <c:v>83.897964000000002</c:v>
                </c:pt>
                <c:pt idx="21191">
                  <c:v>83.897964000000002</c:v>
                </c:pt>
                <c:pt idx="21192">
                  <c:v>83.915489091775925</c:v>
                </c:pt>
                <c:pt idx="21193">
                  <c:v>83.898399643776827</c:v>
                </c:pt>
                <c:pt idx="21194">
                  <c:v>83.933530527658561</c:v>
                </c:pt>
                <c:pt idx="21195">
                  <c:v>83.8983348455304</c:v>
                </c:pt>
                <c:pt idx="21196">
                  <c:v>83.952063787315211</c:v>
                </c:pt>
                <c:pt idx="21197">
                  <c:v>83.95214144719904</c:v>
                </c:pt>
                <c:pt idx="21198">
                  <c:v>83.934068734452921</c:v>
                </c:pt>
                <c:pt idx="21199">
                  <c:v>83.927796266346263</c:v>
                </c:pt>
                <c:pt idx="21200">
                  <c:v>83.921522312928673</c:v>
                </c:pt>
                <c:pt idx="21201">
                  <c:v>83.915248359511082</c:v>
                </c:pt>
                <c:pt idx="21202">
                  <c:v>83.908975891404424</c:v>
                </c:pt>
                <c:pt idx="21203">
                  <c:v>83.902701937986834</c:v>
                </c:pt>
                <c:pt idx="21204">
                  <c:v>83.896427984569243</c:v>
                </c:pt>
                <c:pt idx="21205">
                  <c:v>83.890155516462585</c:v>
                </c:pt>
                <c:pt idx="21206">
                  <c:v>83.883881563044994</c:v>
                </c:pt>
                <c:pt idx="21207">
                  <c:v>83.877607609627404</c:v>
                </c:pt>
                <c:pt idx="21208">
                  <c:v>83.871335141520746</c:v>
                </c:pt>
                <c:pt idx="21209">
                  <c:v>83.865061188103155</c:v>
                </c:pt>
                <c:pt idx="21210">
                  <c:v>83.858781293441794</c:v>
                </c:pt>
                <c:pt idx="21211">
                  <c:v>83.852508825335136</c:v>
                </c:pt>
                <c:pt idx="21212">
                  <c:v>83.846234871917545</c:v>
                </c:pt>
                <c:pt idx="21213">
                  <c:v>83.839960918499955</c:v>
                </c:pt>
                <c:pt idx="21214">
                  <c:v>83.833688450393296</c:v>
                </c:pt>
                <c:pt idx="21215">
                  <c:v>83.827414496975706</c:v>
                </c:pt>
                <c:pt idx="21216">
                  <c:v>83.821140543558116</c:v>
                </c:pt>
                <c:pt idx="21217">
                  <c:v>83.814868075451457</c:v>
                </c:pt>
                <c:pt idx="21218">
                  <c:v>83.808594122033867</c:v>
                </c:pt>
                <c:pt idx="21219">
                  <c:v>83.802320168616276</c:v>
                </c:pt>
                <c:pt idx="21220">
                  <c:v>83.796047700509618</c:v>
                </c:pt>
                <c:pt idx="21221">
                  <c:v>83.789773747092028</c:v>
                </c:pt>
                <c:pt idx="21222">
                  <c:v>83.783493852430666</c:v>
                </c:pt>
                <c:pt idx="21223">
                  <c:v>83.777219899013062</c:v>
                </c:pt>
                <c:pt idx="21224">
                  <c:v>83.770947430906418</c:v>
                </c:pt>
                <c:pt idx="21225">
                  <c:v>83.764673477488827</c:v>
                </c:pt>
                <c:pt idx="21226">
                  <c:v>83.758399524071223</c:v>
                </c:pt>
                <c:pt idx="21227">
                  <c:v>83.752127055964579</c:v>
                </c:pt>
                <c:pt idx="21228">
                  <c:v>83.745853102546988</c:v>
                </c:pt>
                <c:pt idx="21229">
                  <c:v>83.739579149129383</c:v>
                </c:pt>
                <c:pt idx="21230">
                  <c:v>83.733306681022739</c:v>
                </c:pt>
                <c:pt idx="21231">
                  <c:v>83.727032727605135</c:v>
                </c:pt>
                <c:pt idx="21232">
                  <c:v>83.720758774187544</c:v>
                </c:pt>
                <c:pt idx="21233">
                  <c:v>83.7144863060809</c:v>
                </c:pt>
                <c:pt idx="21234">
                  <c:v>83.708212352663296</c:v>
                </c:pt>
                <c:pt idx="21235">
                  <c:v>83.701932458001934</c:v>
                </c:pt>
                <c:pt idx="21236">
                  <c:v>83.69565998989529</c:v>
                </c:pt>
                <c:pt idx="21237">
                  <c:v>83.689386036477686</c:v>
                </c:pt>
                <c:pt idx="21238">
                  <c:v>83.683112083060095</c:v>
                </c:pt>
                <c:pt idx="21239">
                  <c:v>83.676839614953451</c:v>
                </c:pt>
                <c:pt idx="21240">
                  <c:v>83.670565661535846</c:v>
                </c:pt>
                <c:pt idx="21241">
                  <c:v>83.664291708118256</c:v>
                </c:pt>
                <c:pt idx="21242">
                  <c:v>83.662796</c:v>
                </c:pt>
                <c:pt idx="21243">
                  <c:v>83.648782421479709</c:v>
                </c:pt>
                <c:pt idx="21244">
                  <c:v>83.61644619504645</c:v>
                </c:pt>
                <c:pt idx="21245">
                  <c:v>83.608528000000007</c:v>
                </c:pt>
                <c:pt idx="21246">
                  <c:v>83.622921490692121</c:v>
                </c:pt>
                <c:pt idx="21247">
                  <c:v>83.63839988515177</c:v>
                </c:pt>
                <c:pt idx="21248">
                  <c:v>83.60693227525941</c:v>
                </c:pt>
                <c:pt idx="21249">
                  <c:v>83.619060960634229</c:v>
                </c:pt>
                <c:pt idx="21250">
                  <c:v>83.546934773311463</c:v>
                </c:pt>
                <c:pt idx="21251">
                  <c:v>83.579354424358272</c:v>
                </c:pt>
                <c:pt idx="21252">
                  <c:v>83.623258037684323</c:v>
                </c:pt>
                <c:pt idx="21253">
                  <c:v>83.626616999999996</c:v>
                </c:pt>
                <c:pt idx="21254">
                  <c:v>83.587268896280406</c:v>
                </c:pt>
                <c:pt idx="21255">
                  <c:v>83.585587957091775</c:v>
                </c:pt>
                <c:pt idx="21256">
                  <c:v>83.617171384835473</c:v>
                </c:pt>
                <c:pt idx="21257">
                  <c:v>83.624642156048282</c:v>
                </c:pt>
                <c:pt idx="21258">
                  <c:v>83.621976842527005</c:v>
                </c:pt>
                <c:pt idx="21259">
                  <c:v>83.619310897863528</c:v>
                </c:pt>
                <c:pt idx="21260">
                  <c:v>83.616642428631238</c:v>
                </c:pt>
                <c:pt idx="21261">
                  <c:v>83.613977115109961</c:v>
                </c:pt>
                <c:pt idx="21262">
                  <c:v>83.611311170446484</c:v>
                </c:pt>
                <c:pt idx="21263">
                  <c:v>83.608645225783008</c:v>
                </c:pt>
                <c:pt idx="21264">
                  <c:v>83.605979912261731</c:v>
                </c:pt>
                <c:pt idx="21265">
                  <c:v>83.60331396759824</c:v>
                </c:pt>
                <c:pt idx="21266">
                  <c:v>83.600648022934763</c:v>
                </c:pt>
                <c:pt idx="21267">
                  <c:v>83.597982709413486</c:v>
                </c:pt>
                <c:pt idx="21268">
                  <c:v>83.595316764750009</c:v>
                </c:pt>
                <c:pt idx="21269">
                  <c:v>83.592650820086533</c:v>
                </c:pt>
                <c:pt idx="21270">
                  <c:v>83.589985506565256</c:v>
                </c:pt>
                <c:pt idx="21271">
                  <c:v>83.587319561901765</c:v>
                </c:pt>
                <c:pt idx="21272">
                  <c:v>83.584651092669475</c:v>
                </c:pt>
                <c:pt idx="21273">
                  <c:v>83.581985148005998</c:v>
                </c:pt>
                <c:pt idx="21274">
                  <c:v>83.579319834484721</c:v>
                </c:pt>
                <c:pt idx="21275">
                  <c:v>83.576653889821245</c:v>
                </c:pt>
                <c:pt idx="21276">
                  <c:v>83.573987945157768</c:v>
                </c:pt>
                <c:pt idx="21277">
                  <c:v>83.571322631636491</c:v>
                </c:pt>
                <c:pt idx="21278">
                  <c:v>83.568656686973014</c:v>
                </c:pt>
                <c:pt idx="21279">
                  <c:v>83.565990742309523</c:v>
                </c:pt>
                <c:pt idx="21280">
                  <c:v>83.563325428788247</c:v>
                </c:pt>
                <c:pt idx="21281">
                  <c:v>83.56065948412477</c:v>
                </c:pt>
                <c:pt idx="21282">
                  <c:v>83.557993539461293</c:v>
                </c:pt>
                <c:pt idx="21283">
                  <c:v>83.555328225940016</c:v>
                </c:pt>
                <c:pt idx="21284">
                  <c:v>83.55266228127654</c:v>
                </c:pt>
                <c:pt idx="21285">
                  <c:v>83.549993812044249</c:v>
                </c:pt>
                <c:pt idx="21286">
                  <c:v>83.547328498522972</c:v>
                </c:pt>
                <c:pt idx="21287">
                  <c:v>83.544662553859482</c:v>
                </c:pt>
                <c:pt idx="21288">
                  <c:v>83.541996609196005</c:v>
                </c:pt>
                <c:pt idx="21289">
                  <c:v>83.539331295674728</c:v>
                </c:pt>
                <c:pt idx="21290">
                  <c:v>83.536665351011251</c:v>
                </c:pt>
                <c:pt idx="21291">
                  <c:v>83.533999406347775</c:v>
                </c:pt>
                <c:pt idx="21292">
                  <c:v>83.531334092826498</c:v>
                </c:pt>
                <c:pt idx="21293">
                  <c:v>83.528668148163021</c:v>
                </c:pt>
                <c:pt idx="21294">
                  <c:v>83.52600220349953</c:v>
                </c:pt>
                <c:pt idx="21295">
                  <c:v>83.523336889978253</c:v>
                </c:pt>
                <c:pt idx="21296">
                  <c:v>83.520670945314777</c:v>
                </c:pt>
                <c:pt idx="21297">
                  <c:v>83.516995336352807</c:v>
                </c:pt>
                <c:pt idx="21298">
                  <c:v>83.481234474725795</c:v>
                </c:pt>
                <c:pt idx="21299">
                  <c:v>83.463020351931334</c:v>
                </c:pt>
                <c:pt idx="21300">
                  <c:v>83.446646827175201</c:v>
                </c:pt>
                <c:pt idx="21301">
                  <c:v>83.461717791845487</c:v>
                </c:pt>
                <c:pt idx="21302">
                  <c:v>83.427634999999995</c:v>
                </c:pt>
                <c:pt idx="21303">
                  <c:v>83.426331684624543</c:v>
                </c:pt>
                <c:pt idx="21304">
                  <c:v>83.40524804625656</c:v>
                </c:pt>
                <c:pt idx="21305">
                  <c:v>83.355262999999994</c:v>
                </c:pt>
                <c:pt idx="21306">
                  <c:v>83.354864154294987</c:v>
                </c:pt>
                <c:pt idx="21307">
                  <c:v>83.350544348505338</c:v>
                </c:pt>
                <c:pt idx="21308">
                  <c:v>83.346225565396992</c:v>
                </c:pt>
                <c:pt idx="21309">
                  <c:v>83.341901668882159</c:v>
                </c:pt>
                <c:pt idx="21310">
                  <c:v>83.33758186309251</c:v>
                </c:pt>
                <c:pt idx="21311">
                  <c:v>83.333263079984164</c:v>
                </c:pt>
                <c:pt idx="21312">
                  <c:v>83.328943274194515</c:v>
                </c:pt>
                <c:pt idx="21313">
                  <c:v>83.32462346840488</c:v>
                </c:pt>
                <c:pt idx="21314">
                  <c:v>83.32030468529652</c:v>
                </c:pt>
                <c:pt idx="21315">
                  <c:v>83.315984879506871</c:v>
                </c:pt>
                <c:pt idx="21316">
                  <c:v>83.311665073717236</c:v>
                </c:pt>
                <c:pt idx="21317">
                  <c:v>83.307346290608876</c:v>
                </c:pt>
                <c:pt idx="21318">
                  <c:v>83.303026484819227</c:v>
                </c:pt>
                <c:pt idx="21319">
                  <c:v>83.298706679029593</c:v>
                </c:pt>
                <c:pt idx="21320">
                  <c:v>83.294387895921233</c:v>
                </c:pt>
                <c:pt idx="21321">
                  <c:v>83.290068090131598</c:v>
                </c:pt>
                <c:pt idx="21322">
                  <c:v>83.285744193616765</c:v>
                </c:pt>
                <c:pt idx="21323">
                  <c:v>83.281424387827116</c:v>
                </c:pt>
                <c:pt idx="21324">
                  <c:v>83.27710560471877</c:v>
                </c:pt>
                <c:pt idx="21325">
                  <c:v>83.272785798929121</c:v>
                </c:pt>
                <c:pt idx="21326">
                  <c:v>83.268465993139472</c:v>
                </c:pt>
                <c:pt idx="21327">
                  <c:v>83.264147210031126</c:v>
                </c:pt>
                <c:pt idx="21328">
                  <c:v>83.259827404241477</c:v>
                </c:pt>
                <c:pt idx="21329">
                  <c:v>83.255507598451842</c:v>
                </c:pt>
                <c:pt idx="21330">
                  <c:v>83.251188815343482</c:v>
                </c:pt>
                <c:pt idx="21331">
                  <c:v>83.246869009553834</c:v>
                </c:pt>
                <c:pt idx="21332">
                  <c:v>83.242549203764199</c:v>
                </c:pt>
                <c:pt idx="21333">
                  <c:v>83.238230420655839</c:v>
                </c:pt>
                <c:pt idx="21334">
                  <c:v>83.23390652414102</c:v>
                </c:pt>
                <c:pt idx="21335">
                  <c:v>83.229586718351371</c:v>
                </c:pt>
                <c:pt idx="21336">
                  <c:v>83.225267935243025</c:v>
                </c:pt>
                <c:pt idx="21337">
                  <c:v>83.220948129453376</c:v>
                </c:pt>
                <c:pt idx="21338">
                  <c:v>83.216628323663727</c:v>
                </c:pt>
                <c:pt idx="21339">
                  <c:v>83.212309540555381</c:v>
                </c:pt>
                <c:pt idx="21340">
                  <c:v>83.207989734765732</c:v>
                </c:pt>
                <c:pt idx="21341">
                  <c:v>83.203669928976083</c:v>
                </c:pt>
                <c:pt idx="21342">
                  <c:v>83.199351145867738</c:v>
                </c:pt>
                <c:pt idx="21343">
                  <c:v>83.195031340078089</c:v>
                </c:pt>
                <c:pt idx="21344">
                  <c:v>83.19071153428844</c:v>
                </c:pt>
                <c:pt idx="21345">
                  <c:v>83.186392751180094</c:v>
                </c:pt>
                <c:pt idx="21346">
                  <c:v>83.138873864812695</c:v>
                </c:pt>
                <c:pt idx="21347">
                  <c:v>83.134554059023046</c:v>
                </c:pt>
                <c:pt idx="21348">
                  <c:v>83.1302352759147</c:v>
                </c:pt>
                <c:pt idx="21349">
                  <c:v>83.125911379399867</c:v>
                </c:pt>
                <c:pt idx="21350">
                  <c:v>83.121591573610232</c:v>
                </c:pt>
                <c:pt idx="21351">
                  <c:v>83.117272790501872</c:v>
                </c:pt>
                <c:pt idx="21352">
                  <c:v>83.112952984712237</c:v>
                </c:pt>
                <c:pt idx="21353">
                  <c:v>83.108633178922588</c:v>
                </c:pt>
                <c:pt idx="21354">
                  <c:v>83.104314395814228</c:v>
                </c:pt>
                <c:pt idx="21355">
                  <c:v>83.093552016213636</c:v>
                </c:pt>
                <c:pt idx="21356">
                  <c:v>83.075333624225081</c:v>
                </c:pt>
                <c:pt idx="21357">
                  <c:v>83.091911623599529</c:v>
                </c:pt>
                <c:pt idx="21358">
                  <c:v>83.120086999999998</c:v>
                </c:pt>
                <c:pt idx="21359">
                  <c:v>83.120086999999998</c:v>
                </c:pt>
                <c:pt idx="21360">
                  <c:v>83.120086999999998</c:v>
                </c:pt>
                <c:pt idx="21361">
                  <c:v>83.120086999999998</c:v>
                </c:pt>
                <c:pt idx="21362">
                  <c:v>83.083947151645205</c:v>
                </c:pt>
                <c:pt idx="21363">
                  <c:v>83.090856730456707</c:v>
                </c:pt>
                <c:pt idx="21364">
                  <c:v>83.117938942857137</c:v>
                </c:pt>
                <c:pt idx="21365">
                  <c:v>83.038170428691501</c:v>
                </c:pt>
                <c:pt idx="21366">
                  <c:v>83.09041071420566</c:v>
                </c:pt>
                <c:pt idx="21367">
                  <c:v>83.114715387955187</c:v>
                </c:pt>
                <c:pt idx="21368">
                  <c:v>83.072027748949282</c:v>
                </c:pt>
                <c:pt idx="21369">
                  <c:v>83.132119302045396</c:v>
                </c:pt>
                <c:pt idx="21370">
                  <c:v>83.107566064705878</c:v>
                </c:pt>
                <c:pt idx="21371">
                  <c:v>83.159167657210958</c:v>
                </c:pt>
                <c:pt idx="21372">
                  <c:v>83.163751230805914</c:v>
                </c:pt>
                <c:pt idx="21373">
                  <c:v>83.163117657671719</c:v>
                </c:pt>
                <c:pt idx="21374">
                  <c:v>83.1747215872727</c:v>
                </c:pt>
                <c:pt idx="21375">
                  <c:v>83.186314538699961</c:v>
                </c:pt>
                <c:pt idx="21376">
                  <c:v>83.197904745583813</c:v>
                </c:pt>
                <c:pt idx="21377">
                  <c:v>83.209497697011074</c:v>
                </c:pt>
                <c:pt idx="21378">
                  <c:v>83.221090648438349</c:v>
                </c:pt>
                <c:pt idx="21379">
                  <c:v>83.232680855322187</c:v>
                </c:pt>
                <c:pt idx="21380">
                  <c:v>83.244273806749462</c:v>
                </c:pt>
                <c:pt idx="21381">
                  <c:v>83.255866758176737</c:v>
                </c:pt>
                <c:pt idx="21382">
                  <c:v>83.267456965060575</c:v>
                </c:pt>
                <c:pt idx="21383">
                  <c:v>83.27904991648785</c:v>
                </c:pt>
                <c:pt idx="21384">
                  <c:v>83.197815207389752</c:v>
                </c:pt>
                <c:pt idx="21385">
                  <c:v>83.205398877682413</c:v>
                </c:pt>
                <c:pt idx="21386">
                  <c:v>83.216228622317601</c:v>
                </c:pt>
                <c:pt idx="21387">
                  <c:v>83.185443313945171</c:v>
                </c:pt>
                <c:pt idx="21388">
                  <c:v>83.14899795422032</c:v>
                </c:pt>
                <c:pt idx="21389">
                  <c:v>83.189409301859797</c:v>
                </c:pt>
                <c:pt idx="21390">
                  <c:v>83.197616197616213</c:v>
                </c:pt>
                <c:pt idx="21391">
                  <c:v>83.179399035288498</c:v>
                </c:pt>
                <c:pt idx="21392">
                  <c:v>83.213925859799716</c:v>
                </c:pt>
                <c:pt idx="21393">
                  <c:v>83.229662112221703</c:v>
                </c:pt>
                <c:pt idx="21394">
                  <c:v>83.231063424182963</c:v>
                </c:pt>
                <c:pt idx="21395">
                  <c:v>83.232464404394236</c:v>
                </c:pt>
                <c:pt idx="21396">
                  <c:v>83.23386571635551</c:v>
                </c:pt>
                <c:pt idx="21397">
                  <c:v>83.23526702831677</c:v>
                </c:pt>
                <c:pt idx="21398">
                  <c:v>83.236668008528042</c:v>
                </c:pt>
                <c:pt idx="21399">
                  <c:v>83.23807064748928</c:v>
                </c:pt>
                <c:pt idx="21400">
                  <c:v>83.23947195945054</c:v>
                </c:pt>
                <c:pt idx="21401">
                  <c:v>83.240872939661813</c:v>
                </c:pt>
                <c:pt idx="21402">
                  <c:v>83.242274251623087</c:v>
                </c:pt>
                <c:pt idx="21403">
                  <c:v>83.243675563584347</c:v>
                </c:pt>
                <c:pt idx="21404">
                  <c:v>83.245076543795633</c:v>
                </c:pt>
                <c:pt idx="21405">
                  <c:v>83.246477855756893</c:v>
                </c:pt>
                <c:pt idx="21406">
                  <c:v>83.261706279208397</c:v>
                </c:pt>
                <c:pt idx="21407">
                  <c:v>83.310119107508939</c:v>
                </c:pt>
                <c:pt idx="21408">
                  <c:v>83.334313437052941</c:v>
                </c:pt>
                <c:pt idx="21409">
                  <c:v>83.291096512875541</c:v>
                </c:pt>
                <c:pt idx="21410">
                  <c:v>83.2674249272944</c:v>
                </c:pt>
                <c:pt idx="21411">
                  <c:v>83.327252810443497</c:v>
                </c:pt>
                <c:pt idx="21412">
                  <c:v>83.352929502145912</c:v>
                </c:pt>
                <c:pt idx="21413">
                  <c:v>83.323499649106083</c:v>
                </c:pt>
                <c:pt idx="21414">
                  <c:v>83.351096462803994</c:v>
                </c:pt>
                <c:pt idx="21415">
                  <c:v>83.347548799999998</c:v>
                </c:pt>
                <c:pt idx="21416">
                  <c:v>83.338838620689657</c:v>
                </c:pt>
                <c:pt idx="21417">
                  <c:v>83.330130503448274</c:v>
                </c:pt>
                <c:pt idx="21418">
                  <c:v>83.321420324137932</c:v>
                </c:pt>
                <c:pt idx="21419">
                  <c:v>83.305752312112546</c:v>
                </c:pt>
                <c:pt idx="21420">
                  <c:v>83.368279577968522</c:v>
                </c:pt>
                <c:pt idx="21421">
                  <c:v>83.391995741851204</c:v>
                </c:pt>
                <c:pt idx="21422">
                  <c:v>83.392739624257374</c:v>
                </c:pt>
                <c:pt idx="21423">
                  <c:v>83.393483330555028</c:v>
                </c:pt>
                <c:pt idx="21424">
                  <c:v>83.394227917395298</c:v>
                </c:pt>
                <c:pt idx="21425">
                  <c:v>83.394971799801482</c:v>
                </c:pt>
                <c:pt idx="21426">
                  <c:v>83.395715506099137</c:v>
                </c:pt>
                <c:pt idx="21427">
                  <c:v>83.396459388505306</c:v>
                </c:pt>
                <c:pt idx="21428">
                  <c:v>83.39720327091149</c:v>
                </c:pt>
                <c:pt idx="21429">
                  <c:v>83.397946977209145</c:v>
                </c:pt>
                <c:pt idx="21430">
                  <c:v>83.398690859615314</c:v>
                </c:pt>
                <c:pt idx="21431">
                  <c:v>83.399434742021498</c:v>
                </c:pt>
                <c:pt idx="21432">
                  <c:v>83.400178448319153</c:v>
                </c:pt>
                <c:pt idx="21433">
                  <c:v>83.400922330725322</c:v>
                </c:pt>
                <c:pt idx="21434">
                  <c:v>83.401666213131506</c:v>
                </c:pt>
                <c:pt idx="21435">
                  <c:v>83.402409919429161</c:v>
                </c:pt>
                <c:pt idx="21436">
                  <c:v>83.40315380183533</c:v>
                </c:pt>
                <c:pt idx="21437">
                  <c:v>83.403898388675614</c:v>
                </c:pt>
                <c:pt idx="21438">
                  <c:v>83.404642271081784</c:v>
                </c:pt>
                <c:pt idx="21439">
                  <c:v>83.405385977379439</c:v>
                </c:pt>
                <c:pt idx="21440">
                  <c:v>83.406129859785622</c:v>
                </c:pt>
                <c:pt idx="21441">
                  <c:v>83.406873742191792</c:v>
                </c:pt>
                <c:pt idx="21442">
                  <c:v>83.407617448489447</c:v>
                </c:pt>
                <c:pt idx="21443">
                  <c:v>83.40836133089563</c:v>
                </c:pt>
                <c:pt idx="21444">
                  <c:v>83.4091052133018</c:v>
                </c:pt>
                <c:pt idx="21445">
                  <c:v>83.409848919599455</c:v>
                </c:pt>
                <c:pt idx="21446">
                  <c:v>83.410592802005638</c:v>
                </c:pt>
                <c:pt idx="21447">
                  <c:v>83.411336684411808</c:v>
                </c:pt>
                <c:pt idx="21448">
                  <c:v>83.412080390709463</c:v>
                </c:pt>
                <c:pt idx="21449">
                  <c:v>83.412824977549732</c:v>
                </c:pt>
                <c:pt idx="21450">
                  <c:v>83.413568859955916</c:v>
                </c:pt>
                <c:pt idx="21451">
                  <c:v>83.414312566253571</c:v>
                </c:pt>
                <c:pt idx="21452">
                  <c:v>83.41505644865974</c:v>
                </c:pt>
                <c:pt idx="21453">
                  <c:v>83.415800331065924</c:v>
                </c:pt>
                <c:pt idx="21454">
                  <c:v>83.416544037363579</c:v>
                </c:pt>
                <c:pt idx="21455">
                  <c:v>83.417287919769748</c:v>
                </c:pt>
                <c:pt idx="21456">
                  <c:v>83.418031802175932</c:v>
                </c:pt>
                <c:pt idx="21457">
                  <c:v>83.418775508473587</c:v>
                </c:pt>
                <c:pt idx="21458">
                  <c:v>83.419519390879756</c:v>
                </c:pt>
                <c:pt idx="21459">
                  <c:v>83.42026327328594</c:v>
                </c:pt>
                <c:pt idx="21460">
                  <c:v>83.421006979583595</c:v>
                </c:pt>
                <c:pt idx="21461">
                  <c:v>83.421750861989764</c:v>
                </c:pt>
                <c:pt idx="21462">
                  <c:v>83.422495448830048</c:v>
                </c:pt>
                <c:pt idx="21463">
                  <c:v>83.423239331236218</c:v>
                </c:pt>
                <c:pt idx="21464">
                  <c:v>83.423983037533873</c:v>
                </c:pt>
                <c:pt idx="21465">
                  <c:v>83.424726919940056</c:v>
                </c:pt>
                <c:pt idx="21466">
                  <c:v>83.425470802346226</c:v>
                </c:pt>
                <c:pt idx="21467">
                  <c:v>83.426214508643881</c:v>
                </c:pt>
                <c:pt idx="21468">
                  <c:v>83.461786239389596</c:v>
                </c:pt>
                <c:pt idx="21469">
                  <c:v>83.569925922746776</c:v>
                </c:pt>
                <c:pt idx="21470">
                  <c:v>83.556808555423117</c:v>
                </c:pt>
                <c:pt idx="21471">
                  <c:v>83.569675751072964</c:v>
                </c:pt>
                <c:pt idx="21472">
                  <c:v>83.556044409146097</c:v>
                </c:pt>
                <c:pt idx="21473">
                  <c:v>83.56763757810603</c:v>
                </c:pt>
                <c:pt idx="21474">
                  <c:v>83.579233492310806</c:v>
                </c:pt>
                <c:pt idx="21475">
                  <c:v>83.590829406515581</c:v>
                </c:pt>
                <c:pt idx="21476">
                  <c:v>83.602422575475515</c:v>
                </c:pt>
                <c:pt idx="21477">
                  <c:v>83.599901867429665</c:v>
                </c:pt>
                <c:pt idx="21478">
                  <c:v>83.597443402641687</c:v>
                </c:pt>
                <c:pt idx="21479">
                  <c:v>83.612014630403166</c:v>
                </c:pt>
                <c:pt idx="21480">
                  <c:v>83.626589308609312</c:v>
                </c:pt>
                <c:pt idx="21481">
                  <c:v>83.64117778859405</c:v>
                </c:pt>
                <c:pt idx="21482">
                  <c:v>83.65575246680018</c:v>
                </c:pt>
                <c:pt idx="21483">
                  <c:v>83.670323694561674</c:v>
                </c:pt>
                <c:pt idx="21484">
                  <c:v>83.684898372767805</c:v>
                </c:pt>
                <c:pt idx="21485">
                  <c:v>83.69947305097395</c:v>
                </c:pt>
                <c:pt idx="21486">
                  <c:v>83.714044278735429</c:v>
                </c:pt>
                <c:pt idx="21487">
                  <c:v>83.72861895694156</c:v>
                </c:pt>
                <c:pt idx="21488">
                  <c:v>83.743193635147705</c:v>
                </c:pt>
                <c:pt idx="21489">
                  <c:v>83.757764862909184</c:v>
                </c:pt>
                <c:pt idx="21490">
                  <c:v>83.772339541115329</c:v>
                </c:pt>
                <c:pt idx="21491">
                  <c:v>83.78691421932146</c:v>
                </c:pt>
                <c:pt idx="21492">
                  <c:v>83.801485447082953</c:v>
                </c:pt>
                <c:pt idx="21493">
                  <c:v>83.816073927067691</c:v>
                </c:pt>
                <c:pt idx="21494">
                  <c:v>83.830648605273822</c:v>
                </c:pt>
                <c:pt idx="21495">
                  <c:v>83.845219833035316</c:v>
                </c:pt>
                <c:pt idx="21496">
                  <c:v>83.859794511241446</c:v>
                </c:pt>
                <c:pt idx="21497">
                  <c:v>83.874369189447592</c:v>
                </c:pt>
                <c:pt idx="21498">
                  <c:v>83.888940417209071</c:v>
                </c:pt>
                <c:pt idx="21499">
                  <c:v>83.903515095415202</c:v>
                </c:pt>
                <c:pt idx="21500">
                  <c:v>83.918089773621347</c:v>
                </c:pt>
                <c:pt idx="21501">
                  <c:v>83.932661001382826</c:v>
                </c:pt>
                <c:pt idx="21502">
                  <c:v>83.947235679588971</c:v>
                </c:pt>
                <c:pt idx="21503">
                  <c:v>83.961810357795102</c:v>
                </c:pt>
                <c:pt idx="21504">
                  <c:v>83.976381585556595</c:v>
                </c:pt>
                <c:pt idx="21505">
                  <c:v>83.990956263762726</c:v>
                </c:pt>
                <c:pt idx="21506">
                  <c:v>84.005544743747464</c:v>
                </c:pt>
                <c:pt idx="21507">
                  <c:v>84.020119421953609</c:v>
                </c:pt>
                <c:pt idx="21508">
                  <c:v>84.034690649715088</c:v>
                </c:pt>
                <c:pt idx="21509">
                  <c:v>84.049265327921219</c:v>
                </c:pt>
                <c:pt idx="21510">
                  <c:v>84.063840006127364</c:v>
                </c:pt>
                <c:pt idx="21511">
                  <c:v>84.078411233888843</c:v>
                </c:pt>
                <c:pt idx="21512">
                  <c:v>84.092985912094989</c:v>
                </c:pt>
                <c:pt idx="21513">
                  <c:v>84.107560590301119</c:v>
                </c:pt>
                <c:pt idx="21514">
                  <c:v>84.122131818062613</c:v>
                </c:pt>
                <c:pt idx="21515">
                  <c:v>84.136706496268744</c:v>
                </c:pt>
                <c:pt idx="21516">
                  <c:v>84.151277724030237</c:v>
                </c:pt>
                <c:pt idx="21517">
                  <c:v>84.165852402236368</c:v>
                </c:pt>
                <c:pt idx="21518">
                  <c:v>84.180440882221106</c:v>
                </c:pt>
                <c:pt idx="21519">
                  <c:v>84.195015560427251</c:v>
                </c:pt>
                <c:pt idx="21520">
                  <c:v>84.20958678818873</c:v>
                </c:pt>
                <c:pt idx="21521">
                  <c:v>84.224161466394861</c:v>
                </c:pt>
                <c:pt idx="21522">
                  <c:v>84.238736144601006</c:v>
                </c:pt>
                <c:pt idx="21523">
                  <c:v>84.253307372362485</c:v>
                </c:pt>
                <c:pt idx="21524">
                  <c:v>84.26788205056863</c:v>
                </c:pt>
                <c:pt idx="21525">
                  <c:v>84.282456728774761</c:v>
                </c:pt>
                <c:pt idx="21526">
                  <c:v>84.297027956536255</c:v>
                </c:pt>
                <c:pt idx="21527">
                  <c:v>84.311602634742385</c:v>
                </c:pt>
                <c:pt idx="21528">
                  <c:v>84.298887733905573</c:v>
                </c:pt>
                <c:pt idx="21529">
                  <c:v>84.329731882717525</c:v>
                </c:pt>
                <c:pt idx="21530">
                  <c:v>84.332138</c:v>
                </c:pt>
                <c:pt idx="21531">
                  <c:v>84.36401244086791</c:v>
                </c:pt>
                <c:pt idx="21532">
                  <c:v>84.35225376996425</c:v>
                </c:pt>
                <c:pt idx="21533">
                  <c:v>84.301665291845495</c:v>
                </c:pt>
                <c:pt idx="21534">
                  <c:v>84.336828684782603</c:v>
                </c:pt>
                <c:pt idx="21535">
                  <c:v>84.382451914715716</c:v>
                </c:pt>
                <c:pt idx="21536">
                  <c:v>84.386405999999994</c:v>
                </c:pt>
                <c:pt idx="21537">
                  <c:v>84.403175201716735</c:v>
                </c:pt>
                <c:pt idx="21538">
                  <c:v>84.421386187127524</c:v>
                </c:pt>
                <c:pt idx="21539">
                  <c:v>84.405564699570817</c:v>
                </c:pt>
                <c:pt idx="21540">
                  <c:v>84.370162992370055</c:v>
                </c:pt>
                <c:pt idx="21541">
                  <c:v>84.420204143538385</c:v>
                </c:pt>
                <c:pt idx="21542">
                  <c:v>84.422584999999998</c:v>
                </c:pt>
                <c:pt idx="21543">
                  <c:v>84.422584999999998</c:v>
                </c:pt>
                <c:pt idx="21544">
                  <c:v>84.440259945636626</c:v>
                </c:pt>
                <c:pt idx="21545">
                  <c:v>84.452191613784734</c:v>
                </c:pt>
                <c:pt idx="21546">
                  <c:v>84.463979934750753</c:v>
                </c:pt>
                <c:pt idx="21547">
                  <c:v>84.475768255716758</c:v>
                </c:pt>
                <c:pt idx="21548">
                  <c:v>84.487553785887087</c:v>
                </c:pt>
                <c:pt idx="21549">
                  <c:v>84.499342106853106</c:v>
                </c:pt>
                <c:pt idx="21550">
                  <c:v>84.511130427819111</c:v>
                </c:pt>
                <c:pt idx="21551">
                  <c:v>84.52291595798944</c:v>
                </c:pt>
                <c:pt idx="21552">
                  <c:v>84.534704278955459</c:v>
                </c:pt>
                <c:pt idx="21553">
                  <c:v>84.546503763104198</c:v>
                </c:pt>
                <c:pt idx="21554">
                  <c:v>84.558292084070203</c:v>
                </c:pt>
                <c:pt idx="21555">
                  <c:v>84.570077614240532</c:v>
                </c:pt>
                <c:pt idx="21556">
                  <c:v>84.770476279867054</c:v>
                </c:pt>
                <c:pt idx="21557">
                  <c:v>84.782261810037383</c:v>
                </c:pt>
                <c:pt idx="21558">
                  <c:v>84.794050131003388</c:v>
                </c:pt>
                <c:pt idx="21559">
                  <c:v>84.805838451969407</c:v>
                </c:pt>
                <c:pt idx="21560">
                  <c:v>84.817623982139722</c:v>
                </c:pt>
                <c:pt idx="21561">
                  <c:v>84.829412303105741</c:v>
                </c:pt>
                <c:pt idx="21562">
                  <c:v>84.854429788268959</c:v>
                </c:pt>
                <c:pt idx="21563">
                  <c:v>84.902883556986168</c:v>
                </c:pt>
                <c:pt idx="21564">
                  <c:v>84.879035613110844</c:v>
                </c:pt>
                <c:pt idx="21565">
                  <c:v>84.901572623748208</c:v>
                </c:pt>
                <c:pt idx="21566">
                  <c:v>84.920214211492606</c:v>
                </c:pt>
                <c:pt idx="21567">
                  <c:v>84.897504072467214</c:v>
                </c:pt>
                <c:pt idx="21568">
                  <c:v>84.915719502145919</c:v>
                </c:pt>
                <c:pt idx="21569">
                  <c:v>84.943587230329044</c:v>
                </c:pt>
                <c:pt idx="21570">
                  <c:v>84.983376000000007</c:v>
                </c:pt>
                <c:pt idx="21571">
                  <c:v>84.984125157040907</c:v>
                </c:pt>
                <c:pt idx="21572">
                  <c:v>84.986808524457146</c:v>
                </c:pt>
                <c:pt idx="21573">
                  <c:v>84.989492527290722</c:v>
                </c:pt>
                <c:pt idx="21574">
                  <c:v>84.992179071793643</c:v>
                </c:pt>
                <c:pt idx="21575">
                  <c:v>84.994863074627219</c:v>
                </c:pt>
                <c:pt idx="21576">
                  <c:v>84.997546442043458</c:v>
                </c:pt>
                <c:pt idx="21577">
                  <c:v>85.000230444877033</c:v>
                </c:pt>
                <c:pt idx="21578">
                  <c:v>85.002914447710609</c:v>
                </c:pt>
                <c:pt idx="21579">
                  <c:v>85.005597815126848</c:v>
                </c:pt>
                <c:pt idx="21580">
                  <c:v>85.008281817960423</c:v>
                </c:pt>
                <c:pt idx="21581">
                  <c:v>85.010965820793984</c:v>
                </c:pt>
                <c:pt idx="21582">
                  <c:v>85.013649188210223</c:v>
                </c:pt>
                <c:pt idx="21583">
                  <c:v>85.016333191043799</c:v>
                </c:pt>
                <c:pt idx="21584">
                  <c:v>85.019017193877374</c:v>
                </c:pt>
                <c:pt idx="21585">
                  <c:v>85.021700561293613</c:v>
                </c:pt>
                <c:pt idx="21586">
                  <c:v>85.024384564127189</c:v>
                </c:pt>
                <c:pt idx="21587">
                  <c:v>85.027071108630111</c:v>
                </c:pt>
                <c:pt idx="21588">
                  <c:v>85.02975447604635</c:v>
                </c:pt>
                <c:pt idx="21589">
                  <c:v>85.032438478879925</c:v>
                </c:pt>
                <c:pt idx="21590">
                  <c:v>85.035122481713501</c:v>
                </c:pt>
                <c:pt idx="21591">
                  <c:v>85.037805849129725</c:v>
                </c:pt>
                <c:pt idx="21592">
                  <c:v>85.040489851963301</c:v>
                </c:pt>
                <c:pt idx="21593">
                  <c:v>85.043173854796876</c:v>
                </c:pt>
                <c:pt idx="21594">
                  <c:v>85.045857222213115</c:v>
                </c:pt>
                <c:pt idx="21595">
                  <c:v>85.048541225046691</c:v>
                </c:pt>
                <c:pt idx="21596">
                  <c:v>85.051225227880266</c:v>
                </c:pt>
                <c:pt idx="21597">
                  <c:v>85.053908595296505</c:v>
                </c:pt>
                <c:pt idx="21598">
                  <c:v>85.056592598130081</c:v>
                </c:pt>
                <c:pt idx="21599">
                  <c:v>85.059279142633002</c:v>
                </c:pt>
                <c:pt idx="21600">
                  <c:v>85.061963145466578</c:v>
                </c:pt>
                <c:pt idx="21601">
                  <c:v>85.064646512882803</c:v>
                </c:pt>
                <c:pt idx="21602">
                  <c:v>85.067330515716378</c:v>
                </c:pt>
                <c:pt idx="21603">
                  <c:v>85.070014518549954</c:v>
                </c:pt>
                <c:pt idx="21604">
                  <c:v>85.072697885966193</c:v>
                </c:pt>
                <c:pt idx="21605">
                  <c:v>85.075381888799768</c:v>
                </c:pt>
                <c:pt idx="21606">
                  <c:v>85.078065891633344</c:v>
                </c:pt>
                <c:pt idx="21607">
                  <c:v>85.080749259049583</c:v>
                </c:pt>
                <c:pt idx="21608">
                  <c:v>85.083433261883158</c:v>
                </c:pt>
                <c:pt idx="21609">
                  <c:v>85.086117264716734</c:v>
                </c:pt>
                <c:pt idx="21610">
                  <c:v>85.088800632132958</c:v>
                </c:pt>
                <c:pt idx="21611">
                  <c:v>85.091484634966534</c:v>
                </c:pt>
                <c:pt idx="21612">
                  <c:v>85.122600405959474</c:v>
                </c:pt>
                <c:pt idx="21613">
                  <c:v>85.143567342632323</c:v>
                </c:pt>
                <c:pt idx="21614">
                  <c:v>85.13060226537911</c:v>
                </c:pt>
                <c:pt idx="21615">
                  <c:v>85.159540626936831</c:v>
                </c:pt>
                <c:pt idx="21616">
                  <c:v>85.164283999999995</c:v>
                </c:pt>
                <c:pt idx="21617">
                  <c:v>85.164283999999995</c:v>
                </c:pt>
                <c:pt idx="21618">
                  <c:v>85.212586919408679</c:v>
                </c:pt>
                <c:pt idx="21619">
                  <c:v>85.202329215733016</c:v>
                </c:pt>
                <c:pt idx="21620">
                  <c:v>85.15140859322841</c:v>
                </c:pt>
                <c:pt idx="21621">
                  <c:v>85.143839842336504</c:v>
                </c:pt>
                <c:pt idx="21622">
                  <c:v>85.141238008310623</c:v>
                </c:pt>
                <c:pt idx="21623">
                  <c:v>85.138635558174386</c:v>
                </c:pt>
                <c:pt idx="21624">
                  <c:v>85.136030643596726</c:v>
                </c:pt>
                <c:pt idx="21625">
                  <c:v>85.133428193460489</c:v>
                </c:pt>
                <c:pt idx="21626">
                  <c:v>85.130826359434607</c:v>
                </c:pt>
                <c:pt idx="21627">
                  <c:v>85.12822390929837</c:v>
                </c:pt>
                <c:pt idx="21628">
                  <c:v>85.215036773247505</c:v>
                </c:pt>
                <c:pt idx="21629">
                  <c:v>85.183537282479136</c:v>
                </c:pt>
                <c:pt idx="21630">
                  <c:v>85.235282359084408</c:v>
                </c:pt>
                <c:pt idx="21631">
                  <c:v>85.218875479971388</c:v>
                </c:pt>
                <c:pt idx="21632">
                  <c:v>85.236438334207392</c:v>
                </c:pt>
                <c:pt idx="21633">
                  <c:v>85.236641000000006</c:v>
                </c:pt>
                <c:pt idx="21634">
                  <c:v>85.218664112991661</c:v>
                </c:pt>
                <c:pt idx="21635">
                  <c:v>85.254906845493551</c:v>
                </c:pt>
                <c:pt idx="21636">
                  <c:v>85.272870363475931</c:v>
                </c:pt>
                <c:pt idx="21637">
                  <c:v>85.275869473001052</c:v>
                </c:pt>
                <c:pt idx="21638">
                  <c:v>85.278865035802511</c:v>
                </c:pt>
                <c:pt idx="21639">
                  <c:v>85.281861307948702</c:v>
                </c:pt>
                <c:pt idx="21640">
                  <c:v>85.284857580094894</c:v>
                </c:pt>
                <c:pt idx="21641">
                  <c:v>85.287853142896353</c:v>
                </c:pt>
                <c:pt idx="21642">
                  <c:v>85.290849415042544</c:v>
                </c:pt>
                <c:pt idx="21643">
                  <c:v>85.219500661501797</c:v>
                </c:pt>
                <c:pt idx="21644">
                  <c:v>85.236528860276593</c:v>
                </c:pt>
                <c:pt idx="21645">
                  <c:v>85.218586496305122</c:v>
                </c:pt>
                <c:pt idx="21646">
                  <c:v>85.25458766881259</c:v>
                </c:pt>
                <c:pt idx="21647">
                  <c:v>85.236106164997622</c:v>
                </c:pt>
                <c:pt idx="21648">
                  <c:v>85.200858824034341</c:v>
                </c:pt>
                <c:pt idx="21649">
                  <c:v>85.219095316805721</c:v>
                </c:pt>
                <c:pt idx="21650">
                  <c:v>85.235303912494047</c:v>
                </c:pt>
                <c:pt idx="21651">
                  <c:v>85.200442161314172</c:v>
                </c:pt>
                <c:pt idx="21652">
                  <c:v>85.19998673409151</c:v>
                </c:pt>
                <c:pt idx="21653">
                  <c:v>85.199531306868849</c:v>
                </c:pt>
                <c:pt idx="21654">
                  <c:v>85.199075987465136</c:v>
                </c:pt>
                <c:pt idx="21655">
                  <c:v>85.198620560242475</c:v>
                </c:pt>
                <c:pt idx="21656">
                  <c:v>85.198165133019813</c:v>
                </c:pt>
                <c:pt idx="21657">
                  <c:v>85.1977098136161</c:v>
                </c:pt>
                <c:pt idx="21658">
                  <c:v>85.197254386393439</c:v>
                </c:pt>
                <c:pt idx="21659">
                  <c:v>85.196798959170778</c:v>
                </c:pt>
                <c:pt idx="21660">
                  <c:v>85.196343639767065</c:v>
                </c:pt>
                <c:pt idx="21661">
                  <c:v>85.195888212544403</c:v>
                </c:pt>
                <c:pt idx="21662">
                  <c:v>85.195432354045963</c:v>
                </c:pt>
                <c:pt idx="21663">
                  <c:v>85.19497703464225</c:v>
                </c:pt>
                <c:pt idx="21664">
                  <c:v>85.194521607419588</c:v>
                </c:pt>
                <c:pt idx="21665">
                  <c:v>85.194066180196941</c:v>
                </c:pt>
                <c:pt idx="21666">
                  <c:v>85.193610860793214</c:v>
                </c:pt>
                <c:pt idx="21667">
                  <c:v>85.193155433570567</c:v>
                </c:pt>
                <c:pt idx="21668">
                  <c:v>85.192700006347906</c:v>
                </c:pt>
                <c:pt idx="21669">
                  <c:v>85.192244686944193</c:v>
                </c:pt>
                <c:pt idx="21670">
                  <c:v>85.191789259721531</c:v>
                </c:pt>
                <c:pt idx="21671">
                  <c:v>85.19133383249887</c:v>
                </c:pt>
                <c:pt idx="21672">
                  <c:v>85.190878513095157</c:v>
                </c:pt>
                <c:pt idx="21673">
                  <c:v>85.190423085872496</c:v>
                </c:pt>
                <c:pt idx="21674">
                  <c:v>85.189967227374055</c:v>
                </c:pt>
                <c:pt idx="21675">
                  <c:v>85.189511800151394</c:v>
                </c:pt>
                <c:pt idx="21676">
                  <c:v>85.189056480747681</c:v>
                </c:pt>
                <c:pt idx="21677">
                  <c:v>85.188601053525019</c:v>
                </c:pt>
                <c:pt idx="21678">
                  <c:v>85.188145626302358</c:v>
                </c:pt>
                <c:pt idx="21679">
                  <c:v>85.187690306898645</c:v>
                </c:pt>
                <c:pt idx="21680">
                  <c:v>85.187234879675984</c:v>
                </c:pt>
                <c:pt idx="21681">
                  <c:v>85.186779452453322</c:v>
                </c:pt>
                <c:pt idx="21682">
                  <c:v>85.186324133049609</c:v>
                </c:pt>
                <c:pt idx="21683">
                  <c:v>85.185868705826948</c:v>
                </c:pt>
                <c:pt idx="21684">
                  <c:v>85.185413278604301</c:v>
                </c:pt>
                <c:pt idx="21685">
                  <c:v>85.184957959200574</c:v>
                </c:pt>
                <c:pt idx="21686">
                  <c:v>85.184502531977927</c:v>
                </c:pt>
                <c:pt idx="21687">
                  <c:v>85.184046673479486</c:v>
                </c:pt>
                <c:pt idx="21688">
                  <c:v>85.183591354075773</c:v>
                </c:pt>
                <c:pt idx="21689">
                  <c:v>85.183135926853112</c:v>
                </c:pt>
                <c:pt idx="21690">
                  <c:v>85.18268049963045</c:v>
                </c:pt>
                <c:pt idx="21691">
                  <c:v>85.188286213876964</c:v>
                </c:pt>
                <c:pt idx="21692">
                  <c:v>85.20650349940405</c:v>
                </c:pt>
                <c:pt idx="21693">
                  <c:v>85.212383974248922</c:v>
                </c:pt>
                <c:pt idx="21694">
                  <c:v>85.206755111587981</c:v>
                </c:pt>
                <c:pt idx="21695">
                  <c:v>85.205710395470803</c:v>
                </c:pt>
                <c:pt idx="21696">
                  <c:v>85.18892023462088</c:v>
                </c:pt>
                <c:pt idx="21697">
                  <c:v>85.200462000000002</c:v>
                </c:pt>
                <c:pt idx="21698">
                  <c:v>85.227663088438618</c:v>
                </c:pt>
                <c:pt idx="21699">
                  <c:v>85.258931542680017</c:v>
                </c:pt>
                <c:pt idx="21700">
                  <c:v>85.232537402405029</c:v>
                </c:pt>
                <c:pt idx="21701">
                  <c:v>85.221970638597966</c:v>
                </c:pt>
                <c:pt idx="21702">
                  <c:v>85.211401372597251</c:v>
                </c:pt>
                <c:pt idx="21703">
                  <c:v>85.200832106596536</c:v>
                </c:pt>
                <c:pt idx="21704">
                  <c:v>85.190265342789473</c:v>
                </c:pt>
                <c:pt idx="21705">
                  <c:v>85.179696076788758</c:v>
                </c:pt>
                <c:pt idx="21706">
                  <c:v>85.169126810788029</c:v>
                </c:pt>
                <c:pt idx="21707">
                  <c:v>85.158560046980966</c:v>
                </c:pt>
                <c:pt idx="21708">
                  <c:v>85.147990780980251</c:v>
                </c:pt>
                <c:pt idx="21709">
                  <c:v>85.137421514979536</c:v>
                </c:pt>
                <c:pt idx="21710">
                  <c:v>85.126854751172473</c:v>
                </c:pt>
                <c:pt idx="21711">
                  <c:v>85.116285485171758</c:v>
                </c:pt>
                <c:pt idx="21712">
                  <c:v>85.10570621039642</c:v>
                </c:pt>
                <c:pt idx="21713">
                  <c:v>85.095139446589357</c:v>
                </c:pt>
                <c:pt idx="21714">
                  <c:v>85.084570180588642</c:v>
                </c:pt>
                <c:pt idx="21715">
                  <c:v>85.074000914587913</c:v>
                </c:pt>
                <c:pt idx="21716">
                  <c:v>85.06343415078085</c:v>
                </c:pt>
                <c:pt idx="21717">
                  <c:v>85.052864884780135</c:v>
                </c:pt>
                <c:pt idx="21718">
                  <c:v>85.04229561877942</c:v>
                </c:pt>
                <c:pt idx="21719">
                  <c:v>85.031728854972357</c:v>
                </c:pt>
                <c:pt idx="21720">
                  <c:v>85.021159588971642</c:v>
                </c:pt>
                <c:pt idx="21721">
                  <c:v>85.010590322970927</c:v>
                </c:pt>
                <c:pt idx="21722">
                  <c:v>85.000023559163864</c:v>
                </c:pt>
                <c:pt idx="21723">
                  <c:v>84.989454293163149</c:v>
                </c:pt>
                <c:pt idx="21724">
                  <c:v>84.978875018387811</c:v>
                </c:pt>
                <c:pt idx="21725">
                  <c:v>84.968305752387081</c:v>
                </c:pt>
                <c:pt idx="21726">
                  <c:v>84.957738988580019</c:v>
                </c:pt>
                <c:pt idx="21727">
                  <c:v>84.947169722579304</c:v>
                </c:pt>
                <c:pt idx="21728">
                  <c:v>84.936600456578589</c:v>
                </c:pt>
                <c:pt idx="21729">
                  <c:v>84.926033692771526</c:v>
                </c:pt>
                <c:pt idx="21730">
                  <c:v>84.915464426770811</c:v>
                </c:pt>
                <c:pt idx="21731">
                  <c:v>84.904895160770096</c:v>
                </c:pt>
                <c:pt idx="21732">
                  <c:v>84.894328396963033</c:v>
                </c:pt>
                <c:pt idx="21733">
                  <c:v>84.883759130962318</c:v>
                </c:pt>
                <c:pt idx="21734">
                  <c:v>84.873189864961589</c:v>
                </c:pt>
                <c:pt idx="21735">
                  <c:v>84.862623101154526</c:v>
                </c:pt>
                <c:pt idx="21736">
                  <c:v>84.852053835153811</c:v>
                </c:pt>
                <c:pt idx="21737">
                  <c:v>84.841474560378472</c:v>
                </c:pt>
                <c:pt idx="21738">
                  <c:v>84.83090779657141</c:v>
                </c:pt>
                <c:pt idx="21739">
                  <c:v>84.820338530570695</c:v>
                </c:pt>
                <c:pt idx="21740">
                  <c:v>84.809769264569979</c:v>
                </c:pt>
                <c:pt idx="21741">
                  <c:v>84.799202500762917</c:v>
                </c:pt>
                <c:pt idx="21742">
                  <c:v>84.788633234762202</c:v>
                </c:pt>
                <c:pt idx="21743">
                  <c:v>84.778063968761472</c:v>
                </c:pt>
                <c:pt idx="21744">
                  <c:v>84.76749720495441</c:v>
                </c:pt>
                <c:pt idx="21745">
                  <c:v>84.756927938953694</c:v>
                </c:pt>
                <c:pt idx="21746">
                  <c:v>84.746358672952979</c:v>
                </c:pt>
                <c:pt idx="21747">
                  <c:v>84.735791909145917</c:v>
                </c:pt>
                <c:pt idx="21748">
                  <c:v>84.725222643145202</c:v>
                </c:pt>
                <c:pt idx="21749">
                  <c:v>84.714643368369863</c:v>
                </c:pt>
                <c:pt idx="21750">
                  <c:v>84.704074102369148</c:v>
                </c:pt>
                <c:pt idx="21751">
                  <c:v>84.693507338562085</c:v>
                </c:pt>
                <c:pt idx="21752">
                  <c:v>84.682938072561356</c:v>
                </c:pt>
                <c:pt idx="21753">
                  <c:v>84.672368806560641</c:v>
                </c:pt>
                <c:pt idx="21754">
                  <c:v>84.661802042753578</c:v>
                </c:pt>
                <c:pt idx="21755">
                  <c:v>84.635260163051257</c:v>
                </c:pt>
                <c:pt idx="21756">
                  <c:v>84.610204131139724</c:v>
                </c:pt>
                <c:pt idx="21757">
                  <c:v>84.614995947782546</c:v>
                </c:pt>
                <c:pt idx="21758">
                  <c:v>84.60995243313468</c:v>
                </c:pt>
                <c:pt idx="21759">
                  <c:v>84.570218326885893</c:v>
                </c:pt>
                <c:pt idx="21760">
                  <c:v>84.576734929400388</c:v>
                </c:pt>
                <c:pt idx="21761">
                  <c:v>84.579644624576673</c:v>
                </c:pt>
                <c:pt idx="21762">
                  <c:v>84.50704798452611</c:v>
                </c:pt>
                <c:pt idx="21763">
                  <c:v>84.566499847061237</c:v>
                </c:pt>
                <c:pt idx="21764">
                  <c:v>84.559448723958681</c:v>
                </c:pt>
                <c:pt idx="21765">
                  <c:v>84.552397600856125</c:v>
                </c:pt>
                <c:pt idx="21766">
                  <c:v>84.545348147053545</c:v>
                </c:pt>
                <c:pt idx="21767">
                  <c:v>84.538297023950989</c:v>
                </c:pt>
                <c:pt idx="21768">
                  <c:v>84.531245900848432</c:v>
                </c:pt>
                <c:pt idx="21769">
                  <c:v>84.524196447045853</c:v>
                </c:pt>
                <c:pt idx="21770">
                  <c:v>84.517145323943296</c:v>
                </c:pt>
                <c:pt idx="21771">
                  <c:v>84.510087523640834</c:v>
                </c:pt>
                <c:pt idx="21772">
                  <c:v>84.503036400538278</c:v>
                </c:pt>
                <c:pt idx="21773">
                  <c:v>84.495986946735698</c:v>
                </c:pt>
                <c:pt idx="21774">
                  <c:v>84.488935823633142</c:v>
                </c:pt>
                <c:pt idx="21775">
                  <c:v>84.4818847005306</c:v>
                </c:pt>
                <c:pt idx="21776">
                  <c:v>84.47483524672802</c:v>
                </c:pt>
                <c:pt idx="21777">
                  <c:v>84.467784123625464</c:v>
                </c:pt>
                <c:pt idx="21778">
                  <c:v>84.460733000522907</c:v>
                </c:pt>
                <c:pt idx="21779">
                  <c:v>84.453683546720328</c:v>
                </c:pt>
                <c:pt idx="21780">
                  <c:v>84.446632423617771</c:v>
                </c:pt>
                <c:pt idx="21781">
                  <c:v>84.439581300515215</c:v>
                </c:pt>
                <c:pt idx="21782">
                  <c:v>84.432531846712635</c:v>
                </c:pt>
                <c:pt idx="21783">
                  <c:v>84.425474046410173</c:v>
                </c:pt>
                <c:pt idx="21784">
                  <c:v>84.418422923307617</c:v>
                </c:pt>
                <c:pt idx="21785">
                  <c:v>84.411373469505037</c:v>
                </c:pt>
                <c:pt idx="21786">
                  <c:v>84.404322346402481</c:v>
                </c:pt>
                <c:pt idx="21787">
                  <c:v>84.397271223299924</c:v>
                </c:pt>
                <c:pt idx="21788">
                  <c:v>84.390221769497344</c:v>
                </c:pt>
                <c:pt idx="21789">
                  <c:v>84.383170646394788</c:v>
                </c:pt>
                <c:pt idx="21790">
                  <c:v>84.376119523292232</c:v>
                </c:pt>
                <c:pt idx="21791">
                  <c:v>84.369070069489666</c:v>
                </c:pt>
                <c:pt idx="21792">
                  <c:v>84.36201894638711</c:v>
                </c:pt>
                <c:pt idx="21793">
                  <c:v>84.354967823284554</c:v>
                </c:pt>
                <c:pt idx="21794">
                  <c:v>84.347918369481974</c:v>
                </c:pt>
                <c:pt idx="21795">
                  <c:v>84.291506046061571</c:v>
                </c:pt>
                <c:pt idx="21796">
                  <c:v>84.284454922959014</c:v>
                </c:pt>
                <c:pt idx="21797">
                  <c:v>84.277405469156434</c:v>
                </c:pt>
                <c:pt idx="21798">
                  <c:v>84.270354346053878</c:v>
                </c:pt>
                <c:pt idx="21799">
                  <c:v>84.263303222951322</c:v>
                </c:pt>
                <c:pt idx="21800">
                  <c:v>84.250659429899855</c:v>
                </c:pt>
                <c:pt idx="21801">
                  <c:v>84.23241584668574</c:v>
                </c:pt>
                <c:pt idx="21802">
                  <c:v>84.223586999999995</c:v>
                </c:pt>
                <c:pt idx="21803">
                  <c:v>84.223586999999995</c:v>
                </c:pt>
                <c:pt idx="21804">
                  <c:v>84.25251463590844</c:v>
                </c:pt>
                <c:pt idx="21805">
                  <c:v>84.258323168812581</c:v>
                </c:pt>
                <c:pt idx="21806">
                  <c:v>84.241675999999998</c:v>
                </c:pt>
                <c:pt idx="21807">
                  <c:v>84.241675999999998</c:v>
                </c:pt>
                <c:pt idx="21808">
                  <c:v>84.221378710061998</c:v>
                </c:pt>
                <c:pt idx="21809">
                  <c:v>84.195081950323328</c:v>
                </c:pt>
                <c:pt idx="21810">
                  <c:v>84.17661117205536</c:v>
                </c:pt>
                <c:pt idx="21811">
                  <c:v>84.158140393787392</c:v>
                </c:pt>
                <c:pt idx="21812">
                  <c:v>84.139673988336256</c:v>
                </c:pt>
                <c:pt idx="21813">
                  <c:v>84.133140999999995</c:v>
                </c:pt>
                <c:pt idx="21814">
                  <c:v>84.133140999999995</c:v>
                </c:pt>
                <c:pt idx="21815">
                  <c:v>84.169284503694882</c:v>
                </c:pt>
                <c:pt idx="21816">
                  <c:v>84.18690089055562</c:v>
                </c:pt>
                <c:pt idx="21817">
                  <c:v>84.186141843676424</c:v>
                </c:pt>
                <c:pt idx="21818">
                  <c:v>84.185382796797242</c:v>
                </c:pt>
                <c:pt idx="21819">
                  <c:v>84.184623929616649</c:v>
                </c:pt>
                <c:pt idx="21820">
                  <c:v>84.183864882737453</c:v>
                </c:pt>
                <c:pt idx="21821">
                  <c:v>84.183105835858271</c:v>
                </c:pt>
                <c:pt idx="21822">
                  <c:v>84.182346968677678</c:v>
                </c:pt>
                <c:pt idx="21823">
                  <c:v>84.181587921798481</c:v>
                </c:pt>
                <c:pt idx="21824">
                  <c:v>84.180828874919285</c:v>
                </c:pt>
                <c:pt idx="21825">
                  <c:v>84.180070007738692</c:v>
                </c:pt>
                <c:pt idx="21826">
                  <c:v>84.179310242065114</c:v>
                </c:pt>
                <c:pt idx="21827">
                  <c:v>84.178551195185918</c:v>
                </c:pt>
                <c:pt idx="21828">
                  <c:v>84.177792328005324</c:v>
                </c:pt>
                <c:pt idx="21829">
                  <c:v>84.177033281126143</c:v>
                </c:pt>
                <c:pt idx="21830">
                  <c:v>84.176274234246947</c:v>
                </c:pt>
                <c:pt idx="21831">
                  <c:v>84.175515367066353</c:v>
                </c:pt>
                <c:pt idx="21832">
                  <c:v>84.174756320187157</c:v>
                </c:pt>
                <c:pt idx="21833">
                  <c:v>84.173997273307975</c:v>
                </c:pt>
                <c:pt idx="21834">
                  <c:v>84.173238406127382</c:v>
                </c:pt>
                <c:pt idx="21835">
                  <c:v>84.172479359248186</c:v>
                </c:pt>
                <c:pt idx="21836">
                  <c:v>84.17172031236899</c:v>
                </c:pt>
                <c:pt idx="21837">
                  <c:v>84.170961445188397</c:v>
                </c:pt>
                <c:pt idx="21838">
                  <c:v>84.170202398309215</c:v>
                </c:pt>
                <c:pt idx="21839">
                  <c:v>84.169442632635622</c:v>
                </c:pt>
                <c:pt idx="21840">
                  <c:v>84.16868358575644</c:v>
                </c:pt>
                <c:pt idx="21841">
                  <c:v>84.167924718575847</c:v>
                </c:pt>
                <c:pt idx="21842">
                  <c:v>84.167165671696651</c:v>
                </c:pt>
                <c:pt idx="21843">
                  <c:v>84.166406624817455</c:v>
                </c:pt>
                <c:pt idx="21844">
                  <c:v>84.165647757636862</c:v>
                </c:pt>
                <c:pt idx="21845">
                  <c:v>84.16488871075768</c:v>
                </c:pt>
                <c:pt idx="21846">
                  <c:v>84.164129663878484</c:v>
                </c:pt>
                <c:pt idx="21847">
                  <c:v>84.16337079669789</c:v>
                </c:pt>
                <c:pt idx="21848">
                  <c:v>84.162611749818709</c:v>
                </c:pt>
                <c:pt idx="21849">
                  <c:v>84.161852702939512</c:v>
                </c:pt>
                <c:pt idx="21850">
                  <c:v>84.161093835758919</c:v>
                </c:pt>
                <c:pt idx="21851">
                  <c:v>84.160334070085341</c:v>
                </c:pt>
                <c:pt idx="21852">
                  <c:v>84.159575023206145</c:v>
                </c:pt>
                <c:pt idx="21853">
                  <c:v>84.158816156025551</c:v>
                </c:pt>
                <c:pt idx="21854">
                  <c:v>84.158057109146355</c:v>
                </c:pt>
                <c:pt idx="21855">
                  <c:v>84.157298062267174</c:v>
                </c:pt>
                <c:pt idx="21856">
                  <c:v>84.15653919508658</c:v>
                </c:pt>
                <c:pt idx="21857">
                  <c:v>84.155780148207384</c:v>
                </c:pt>
                <c:pt idx="21858">
                  <c:v>84.155021101328188</c:v>
                </c:pt>
                <c:pt idx="21859">
                  <c:v>84.154262234147595</c:v>
                </c:pt>
                <c:pt idx="21860">
                  <c:v>84.153503187268413</c:v>
                </c:pt>
                <c:pt idx="21861">
                  <c:v>84.152744140389217</c:v>
                </c:pt>
                <c:pt idx="21862">
                  <c:v>84.151985273208624</c:v>
                </c:pt>
                <c:pt idx="21863">
                  <c:v>84.151411105601909</c:v>
                </c:pt>
                <c:pt idx="21864">
                  <c:v>84.187640918454946</c:v>
                </c:pt>
                <c:pt idx="21865">
                  <c:v>84.204773384835491</c:v>
                </c:pt>
                <c:pt idx="21866">
                  <c:v>84.171268068176403</c:v>
                </c:pt>
                <c:pt idx="21867">
                  <c:v>84.23983859990463</c:v>
                </c:pt>
                <c:pt idx="21868">
                  <c:v>84.185924305197901</c:v>
                </c:pt>
                <c:pt idx="21869">
                  <c:v>84.151229999999998</c:v>
                </c:pt>
                <c:pt idx="21870">
                  <c:v>84.151229999999998</c:v>
                </c:pt>
                <c:pt idx="21871">
                  <c:v>84.155715650929892</c:v>
                </c:pt>
                <c:pt idx="21872">
                  <c:v>84.22389021146617</c:v>
                </c:pt>
                <c:pt idx="21873">
                  <c:v>84.22832192507552</c:v>
                </c:pt>
                <c:pt idx="21874">
                  <c:v>84.232753638684869</c:v>
                </c:pt>
                <c:pt idx="21875">
                  <c:v>84.237184303119605</c:v>
                </c:pt>
                <c:pt idx="21876">
                  <c:v>84.241620213427453</c:v>
                </c:pt>
                <c:pt idx="21877">
                  <c:v>84.246051927036817</c:v>
                </c:pt>
                <c:pt idx="21878">
                  <c:v>84.250482591471538</c:v>
                </c:pt>
                <c:pt idx="21879">
                  <c:v>84.254914305080902</c:v>
                </c:pt>
                <c:pt idx="21880">
                  <c:v>84.259346018690252</c:v>
                </c:pt>
                <c:pt idx="21881">
                  <c:v>84.263776683124988</c:v>
                </c:pt>
                <c:pt idx="21882">
                  <c:v>84.268208396734337</c:v>
                </c:pt>
                <c:pt idx="21883">
                  <c:v>84.272640110343701</c:v>
                </c:pt>
                <c:pt idx="21884">
                  <c:v>84.277070774778423</c:v>
                </c:pt>
                <c:pt idx="21885">
                  <c:v>84.281502488387787</c:v>
                </c:pt>
                <c:pt idx="21886">
                  <c:v>84.285934201997136</c:v>
                </c:pt>
                <c:pt idx="21887">
                  <c:v>84.290364866431872</c:v>
                </c:pt>
                <c:pt idx="21888">
                  <c:v>84.294796580041222</c:v>
                </c:pt>
                <c:pt idx="21889">
                  <c:v>84.29923249034907</c:v>
                </c:pt>
                <c:pt idx="21890">
                  <c:v>84.303664203958434</c:v>
                </c:pt>
                <c:pt idx="21891">
                  <c:v>84.308094868393155</c:v>
                </c:pt>
                <c:pt idx="21892">
                  <c:v>84.312526582002519</c:v>
                </c:pt>
                <c:pt idx="21893">
                  <c:v>84.316958295611869</c:v>
                </c:pt>
                <c:pt idx="21894">
                  <c:v>84.321388960046605</c:v>
                </c:pt>
                <c:pt idx="21895">
                  <c:v>84.325820673655954</c:v>
                </c:pt>
                <c:pt idx="21896">
                  <c:v>84.330252387265318</c:v>
                </c:pt>
                <c:pt idx="21897">
                  <c:v>84.33468305170004</c:v>
                </c:pt>
                <c:pt idx="21898">
                  <c:v>84.339114765309404</c:v>
                </c:pt>
                <c:pt idx="21899">
                  <c:v>84.343546478918753</c:v>
                </c:pt>
                <c:pt idx="21900">
                  <c:v>84.347977143353489</c:v>
                </c:pt>
                <c:pt idx="21901">
                  <c:v>84.352413053661337</c:v>
                </c:pt>
                <c:pt idx="21902">
                  <c:v>84.356844767270687</c:v>
                </c:pt>
                <c:pt idx="21903">
                  <c:v>84.361275431705423</c:v>
                </c:pt>
                <c:pt idx="21904">
                  <c:v>84.365707145314772</c:v>
                </c:pt>
                <c:pt idx="21905">
                  <c:v>84.370138858924136</c:v>
                </c:pt>
                <c:pt idx="21906">
                  <c:v>84.374569523358872</c:v>
                </c:pt>
                <c:pt idx="21907">
                  <c:v>84.379001236968222</c:v>
                </c:pt>
                <c:pt idx="21908">
                  <c:v>84.383432950577571</c:v>
                </c:pt>
                <c:pt idx="21909">
                  <c:v>84.387863615012307</c:v>
                </c:pt>
                <c:pt idx="21910">
                  <c:v>84.392295328621657</c:v>
                </c:pt>
                <c:pt idx="21911">
                  <c:v>84.396727042231021</c:v>
                </c:pt>
                <c:pt idx="21912">
                  <c:v>84.401157706665757</c:v>
                </c:pt>
                <c:pt idx="21913">
                  <c:v>84.405589420275106</c:v>
                </c:pt>
                <c:pt idx="21914">
                  <c:v>84.410025330582954</c:v>
                </c:pt>
                <c:pt idx="21915">
                  <c:v>84.414457044192304</c:v>
                </c:pt>
                <c:pt idx="21916">
                  <c:v>84.41888770862704</c:v>
                </c:pt>
                <c:pt idx="21917">
                  <c:v>84.416546540295656</c:v>
                </c:pt>
                <c:pt idx="21918">
                  <c:v>84.386405999999994</c:v>
                </c:pt>
                <c:pt idx="21919">
                  <c:v>84.389678836948747</c:v>
                </c:pt>
                <c:pt idx="21920">
                  <c:v>84.411292580352878</c:v>
                </c:pt>
                <c:pt idx="21921">
                  <c:v>84.437145911778728</c:v>
                </c:pt>
                <c:pt idx="21922">
                  <c:v>84.407975410965435</c:v>
                </c:pt>
                <c:pt idx="21923">
                  <c:v>84.354005454935631</c:v>
                </c:pt>
                <c:pt idx="21924">
                  <c:v>84.35659386981402</c:v>
                </c:pt>
                <c:pt idx="21925">
                  <c:v>84.326147373867428</c:v>
                </c:pt>
                <c:pt idx="21926">
                  <c:v>84.366306228663206</c:v>
                </c:pt>
                <c:pt idx="21927">
                  <c:v>84.357541008718272</c:v>
                </c:pt>
                <c:pt idx="21928">
                  <c:v>84.348777863872741</c:v>
                </c:pt>
                <c:pt idx="21929">
                  <c:v>84.340012643927807</c:v>
                </c:pt>
                <c:pt idx="21930">
                  <c:v>84.331247423982873</c:v>
                </c:pt>
                <c:pt idx="21931">
                  <c:v>84.322484279137356</c:v>
                </c:pt>
                <c:pt idx="21932">
                  <c:v>84.314734777539343</c:v>
                </c:pt>
                <c:pt idx="21933">
                  <c:v>84.332138</c:v>
                </c:pt>
                <c:pt idx="21934">
                  <c:v>84.333073043592194</c:v>
                </c:pt>
                <c:pt idx="21935">
                  <c:v>84.349177924343678</c:v>
                </c:pt>
                <c:pt idx="21936">
                  <c:v>84.330943280639005</c:v>
                </c:pt>
                <c:pt idx="21937">
                  <c:v>84.314165442686743</c:v>
                </c:pt>
                <c:pt idx="21938">
                  <c:v>84.315772808401874</c:v>
                </c:pt>
                <c:pt idx="21939">
                  <c:v>84.317381696243629</c:v>
                </c:pt>
                <c:pt idx="21940">
                  <c:v>84.318989061958746</c:v>
                </c:pt>
                <c:pt idx="21941">
                  <c:v>84.320596047142217</c:v>
                </c:pt>
                <c:pt idx="21942">
                  <c:v>84.322203412857348</c:v>
                </c:pt>
                <c:pt idx="21943">
                  <c:v>84.323810778572479</c:v>
                </c:pt>
                <c:pt idx="21944">
                  <c:v>84.325417763755951</c:v>
                </c:pt>
                <c:pt idx="21945">
                  <c:v>84.327025129471082</c:v>
                </c:pt>
                <c:pt idx="21946">
                  <c:v>84.328632495186199</c:v>
                </c:pt>
                <c:pt idx="21947">
                  <c:v>84.33023948036967</c:v>
                </c:pt>
                <c:pt idx="21948">
                  <c:v>84.331846846084801</c:v>
                </c:pt>
                <c:pt idx="21949">
                  <c:v>84.333454211799932</c:v>
                </c:pt>
                <c:pt idx="21950">
                  <c:v>84.335061196983403</c:v>
                </c:pt>
                <c:pt idx="21951">
                  <c:v>84.336670084825158</c:v>
                </c:pt>
                <c:pt idx="21952">
                  <c:v>84.338277450540275</c:v>
                </c:pt>
                <c:pt idx="21953">
                  <c:v>84.339884435723746</c:v>
                </c:pt>
                <c:pt idx="21954">
                  <c:v>84.341491801438877</c:v>
                </c:pt>
                <c:pt idx="21955">
                  <c:v>84.343099167154008</c:v>
                </c:pt>
                <c:pt idx="21956">
                  <c:v>84.34470615233748</c:v>
                </c:pt>
                <c:pt idx="21957">
                  <c:v>84.346313518052611</c:v>
                </c:pt>
                <c:pt idx="21958">
                  <c:v>84.347920883767728</c:v>
                </c:pt>
                <c:pt idx="21959">
                  <c:v>84.349527868951199</c:v>
                </c:pt>
                <c:pt idx="21960">
                  <c:v>84.35113523466633</c:v>
                </c:pt>
                <c:pt idx="21961">
                  <c:v>84.352742600381461</c:v>
                </c:pt>
                <c:pt idx="21962">
                  <c:v>84.354349585564933</c:v>
                </c:pt>
                <c:pt idx="21963">
                  <c:v>84.355956951280064</c:v>
                </c:pt>
                <c:pt idx="21964">
                  <c:v>84.357565839121804</c:v>
                </c:pt>
                <c:pt idx="21965">
                  <c:v>84.359173204836935</c:v>
                </c:pt>
                <c:pt idx="21966">
                  <c:v>84.360780190020407</c:v>
                </c:pt>
                <c:pt idx="21967">
                  <c:v>84.362387555735538</c:v>
                </c:pt>
                <c:pt idx="21968">
                  <c:v>84.363994921450669</c:v>
                </c:pt>
                <c:pt idx="21969">
                  <c:v>84.36560190663414</c:v>
                </c:pt>
                <c:pt idx="21970">
                  <c:v>84.367209272349257</c:v>
                </c:pt>
                <c:pt idx="21971">
                  <c:v>84.362648224343687</c:v>
                </c:pt>
                <c:pt idx="21972">
                  <c:v>84.350227000000004</c:v>
                </c:pt>
                <c:pt idx="21973">
                  <c:v>84.338371575375092</c:v>
                </c:pt>
                <c:pt idx="21974">
                  <c:v>84.338242832219564</c:v>
                </c:pt>
                <c:pt idx="21975">
                  <c:v>84.374035783977106</c:v>
                </c:pt>
                <c:pt idx="21976">
                  <c:v>84.356557421930873</c:v>
                </c:pt>
                <c:pt idx="21977">
                  <c:v>84.38121801619819</c:v>
                </c:pt>
                <c:pt idx="21978">
                  <c:v>84.411066116945108</c:v>
                </c:pt>
                <c:pt idx="21979">
                  <c:v>84.415875097735395</c:v>
                </c:pt>
                <c:pt idx="21980">
                  <c:v>84.409052599348271</c:v>
                </c:pt>
                <c:pt idx="21981">
                  <c:v>84.421195654268004</c:v>
                </c:pt>
                <c:pt idx="21982">
                  <c:v>84.433341584644737</c:v>
                </c:pt>
                <c:pt idx="21983">
                  <c:v>84.440674000000001</c:v>
                </c:pt>
                <c:pt idx="21984">
                  <c:v>84.448004578042969</c:v>
                </c:pt>
                <c:pt idx="21985">
                  <c:v>84.466233230805912</c:v>
                </c:pt>
                <c:pt idx="21986">
                  <c:v>84.499645853635272</c:v>
                </c:pt>
                <c:pt idx="21987">
                  <c:v>84.523399611349546</c:v>
                </c:pt>
                <c:pt idx="21988">
                  <c:v>84.528737504530284</c:v>
                </c:pt>
                <c:pt idx="21989">
                  <c:v>84.549225000000007</c:v>
                </c:pt>
                <c:pt idx="21990">
                  <c:v>84.549225000000007</c:v>
                </c:pt>
                <c:pt idx="21991">
                  <c:v>84.557462186634851</c:v>
                </c:pt>
                <c:pt idx="21992">
                  <c:v>84.568625125880587</c:v>
                </c:pt>
                <c:pt idx="21993">
                  <c:v>84.571476925942164</c:v>
                </c:pt>
                <c:pt idx="21994">
                  <c:v>84.574328050861695</c:v>
                </c:pt>
                <c:pt idx="21995">
                  <c:v>84.577179850923272</c:v>
                </c:pt>
                <c:pt idx="21996">
                  <c:v>84.58003165098485</c:v>
                </c:pt>
                <c:pt idx="21997">
                  <c:v>84.58288277590438</c:v>
                </c:pt>
                <c:pt idx="21998">
                  <c:v>84.585734575965958</c:v>
                </c:pt>
                <c:pt idx="21999">
                  <c:v>84.588585700885488</c:v>
                </c:pt>
                <c:pt idx="22000">
                  <c:v>84.591437500947066</c:v>
                </c:pt>
                <c:pt idx="22001">
                  <c:v>84.594292001576889</c:v>
                </c:pt>
                <c:pt idx="22002">
                  <c:v>84.597143801638467</c:v>
                </c:pt>
                <c:pt idx="22003">
                  <c:v>84.599994926557997</c:v>
                </c:pt>
                <c:pt idx="22004">
                  <c:v>84.602846726619575</c:v>
                </c:pt>
                <c:pt idx="22005">
                  <c:v>84.605698526681167</c:v>
                </c:pt>
                <c:pt idx="22006">
                  <c:v>84.608549651600683</c:v>
                </c:pt>
                <c:pt idx="22007">
                  <c:v>84.611401451662275</c:v>
                </c:pt>
                <c:pt idx="22008">
                  <c:v>84.614253251723852</c:v>
                </c:pt>
                <c:pt idx="22009">
                  <c:v>84.617104376643368</c:v>
                </c:pt>
                <c:pt idx="22010">
                  <c:v>84.61995617670496</c:v>
                </c:pt>
                <c:pt idx="22011">
                  <c:v>84.622807976766538</c:v>
                </c:pt>
                <c:pt idx="22012">
                  <c:v>84.625659101686068</c:v>
                </c:pt>
                <c:pt idx="22013">
                  <c:v>84.628510901747646</c:v>
                </c:pt>
                <c:pt idx="22014">
                  <c:v>84.631365402377469</c:v>
                </c:pt>
                <c:pt idx="22015">
                  <c:v>84.634217202439046</c:v>
                </c:pt>
                <c:pt idx="22016">
                  <c:v>84.637068327358577</c:v>
                </c:pt>
                <c:pt idx="22017">
                  <c:v>84.641262609442066</c:v>
                </c:pt>
                <c:pt idx="22018">
                  <c:v>84.664642347079848</c:v>
                </c:pt>
                <c:pt idx="22019">
                  <c:v>84.731951679303762</c:v>
                </c:pt>
                <c:pt idx="22020">
                  <c:v>84.746227928707683</c:v>
                </c:pt>
                <c:pt idx="22021">
                  <c:v>84.732205650536343</c:v>
                </c:pt>
                <c:pt idx="22022">
                  <c:v>84.748199</c:v>
                </c:pt>
                <c:pt idx="22023">
                  <c:v>84.750549751072967</c:v>
                </c:pt>
                <c:pt idx="22024">
                  <c:v>84.7761939899857</c:v>
                </c:pt>
                <c:pt idx="22025">
                  <c:v>84.838661000000002</c:v>
                </c:pt>
                <c:pt idx="22026">
                  <c:v>84.837429782016017</c:v>
                </c:pt>
                <c:pt idx="22027">
                  <c:v>84.829265473123741</c:v>
                </c:pt>
                <c:pt idx="22028">
                  <c:v>84.821103097069752</c:v>
                </c:pt>
                <c:pt idx="22029">
                  <c:v>84.812938788177476</c:v>
                </c:pt>
                <c:pt idx="22030">
                  <c:v>84.8047744792852</c:v>
                </c:pt>
                <c:pt idx="22031">
                  <c:v>84.796612103231212</c:v>
                </c:pt>
                <c:pt idx="22032">
                  <c:v>84.788447794338936</c:v>
                </c:pt>
                <c:pt idx="22033">
                  <c:v>84.78028348544666</c:v>
                </c:pt>
                <c:pt idx="22034">
                  <c:v>84.772121109392671</c:v>
                </c:pt>
                <c:pt idx="22035">
                  <c:v>84.763956800500395</c:v>
                </c:pt>
                <c:pt idx="22036">
                  <c:v>84.755792491608133</c:v>
                </c:pt>
                <c:pt idx="22037">
                  <c:v>84.747630115554131</c:v>
                </c:pt>
                <c:pt idx="22038">
                  <c:v>84.739465806661855</c:v>
                </c:pt>
                <c:pt idx="22039">
                  <c:v>84.731293766416471</c:v>
                </c:pt>
                <c:pt idx="22040">
                  <c:v>84.723129457524195</c:v>
                </c:pt>
                <c:pt idx="22041">
                  <c:v>84.714967081470206</c:v>
                </c:pt>
                <c:pt idx="22042">
                  <c:v>84.70680277257793</c:v>
                </c:pt>
                <c:pt idx="22043">
                  <c:v>84.698640396523942</c:v>
                </c:pt>
                <c:pt idx="22044">
                  <c:v>84.690476087631666</c:v>
                </c:pt>
                <c:pt idx="22045">
                  <c:v>84.68231177873939</c:v>
                </c:pt>
                <c:pt idx="22046">
                  <c:v>84.674149402685401</c:v>
                </c:pt>
                <c:pt idx="22047">
                  <c:v>84.665985093793125</c:v>
                </c:pt>
                <c:pt idx="22048">
                  <c:v>84.657820784900863</c:v>
                </c:pt>
                <c:pt idx="22049">
                  <c:v>84.649658408846861</c:v>
                </c:pt>
                <c:pt idx="22050">
                  <c:v>84.641494099954599</c:v>
                </c:pt>
                <c:pt idx="22051">
                  <c:v>84.633322059709201</c:v>
                </c:pt>
                <c:pt idx="22052">
                  <c:v>84.625157750816925</c:v>
                </c:pt>
                <c:pt idx="22053">
                  <c:v>84.570397849785408</c:v>
                </c:pt>
                <c:pt idx="22054">
                  <c:v>84.701750020028612</c:v>
                </c:pt>
                <c:pt idx="22055">
                  <c:v>84.650542249106081</c:v>
                </c:pt>
                <c:pt idx="22056">
                  <c:v>84.654353083452548</c:v>
                </c:pt>
                <c:pt idx="22057">
                  <c:v>84.660909125417263</c:v>
                </c:pt>
                <c:pt idx="22058">
                  <c:v>84.654901539690115</c:v>
                </c:pt>
                <c:pt idx="22059">
                  <c:v>84.668112359084404</c:v>
                </c:pt>
                <c:pt idx="22060">
                  <c:v>84.516012861307146</c:v>
                </c:pt>
                <c:pt idx="22061">
                  <c:v>84.508375360540043</c:v>
                </c:pt>
                <c:pt idx="22062">
                  <c:v>84.514270186003685</c:v>
                </c:pt>
                <c:pt idx="22063">
                  <c:v>84.398022951847437</c:v>
                </c:pt>
                <c:pt idx="22064">
                  <c:v>84.411224069384829</c:v>
                </c:pt>
                <c:pt idx="22065">
                  <c:v>84.422584999999998</c:v>
                </c:pt>
                <c:pt idx="22066">
                  <c:v>84.384603868176399</c:v>
                </c:pt>
                <c:pt idx="22067">
                  <c:v>84.381105241535522</c:v>
                </c:pt>
                <c:pt idx="22068">
                  <c:v>84.412233354792562</c:v>
                </c:pt>
                <c:pt idx="22069">
                  <c:v>84.396505072467221</c:v>
                </c:pt>
                <c:pt idx="22070">
                  <c:v>84.378871681982289</c:v>
                </c:pt>
                <c:pt idx="22071">
                  <c:v>84.368461162091279</c:v>
                </c:pt>
                <c:pt idx="22072">
                  <c:v>84.35805310681198</c:v>
                </c:pt>
                <c:pt idx="22073">
                  <c:v>84.347642586920969</c:v>
                </c:pt>
                <c:pt idx="22074">
                  <c:v>84.337232067029973</c:v>
                </c:pt>
                <c:pt idx="22075">
                  <c:v>84.326824011750674</c:v>
                </c:pt>
                <c:pt idx="22076">
                  <c:v>84.316413491859663</c:v>
                </c:pt>
                <c:pt idx="22077">
                  <c:v>84.306002971968667</c:v>
                </c:pt>
                <c:pt idx="22078">
                  <c:v>84.295594916689367</c:v>
                </c:pt>
                <c:pt idx="22079">
                  <c:v>84.285184396798357</c:v>
                </c:pt>
                <c:pt idx="22080">
                  <c:v>84.274773876907361</c:v>
                </c:pt>
                <c:pt idx="22081">
                  <c:v>84.264365821628061</c:v>
                </c:pt>
                <c:pt idx="22082">
                  <c:v>84.253955301737051</c:v>
                </c:pt>
                <c:pt idx="22083">
                  <c:v>84.243534923399181</c:v>
                </c:pt>
                <c:pt idx="22084">
                  <c:v>84.233126868119896</c:v>
                </c:pt>
                <c:pt idx="22085">
                  <c:v>84.222716348228886</c:v>
                </c:pt>
                <c:pt idx="22086">
                  <c:v>84.212305828337875</c:v>
                </c:pt>
                <c:pt idx="22087">
                  <c:v>84.20189777305859</c:v>
                </c:pt>
                <c:pt idx="22088">
                  <c:v>84.19148725316758</c:v>
                </c:pt>
                <c:pt idx="22089">
                  <c:v>84.181076733276569</c:v>
                </c:pt>
                <c:pt idx="22090">
                  <c:v>84.170668677997284</c:v>
                </c:pt>
                <c:pt idx="22091">
                  <c:v>84.160258158106274</c:v>
                </c:pt>
                <c:pt idx="22092">
                  <c:v>84.149847638215263</c:v>
                </c:pt>
                <c:pt idx="22093">
                  <c:v>84.139439582935964</c:v>
                </c:pt>
                <c:pt idx="22094">
                  <c:v>84.129029063044968</c:v>
                </c:pt>
                <c:pt idx="22095">
                  <c:v>84.118608684707084</c:v>
                </c:pt>
                <c:pt idx="22096">
                  <c:v>84.108198164816088</c:v>
                </c:pt>
                <c:pt idx="22097">
                  <c:v>84.097790109536788</c:v>
                </c:pt>
                <c:pt idx="22098">
                  <c:v>84.147270532188841</c:v>
                </c:pt>
                <c:pt idx="22099">
                  <c:v>84.100545369725864</c:v>
                </c:pt>
                <c:pt idx="22100">
                  <c:v>84.165040379113023</c:v>
                </c:pt>
                <c:pt idx="22101">
                  <c:v>84.133140999999995</c:v>
                </c:pt>
                <c:pt idx="22102">
                  <c:v>84.130432948118809</c:v>
                </c:pt>
                <c:pt idx="22103">
                  <c:v>84.131994702970289</c:v>
                </c:pt>
                <c:pt idx="22104">
                  <c:v>84.114119685148509</c:v>
                </c:pt>
                <c:pt idx="22105">
                  <c:v>84.113603879999999</c:v>
                </c:pt>
                <c:pt idx="22106">
                  <c:v>84.132625166336624</c:v>
                </c:pt>
                <c:pt idx="22107">
                  <c:v>84.084108566995511</c:v>
                </c:pt>
                <c:pt idx="22108">
                  <c:v>84.093023579986649</c:v>
                </c:pt>
                <c:pt idx="22109">
                  <c:v>84.101928050152594</c:v>
                </c:pt>
                <c:pt idx="22110">
                  <c:v>84.110834628883566</c:v>
                </c:pt>
                <c:pt idx="22111">
                  <c:v>84.119741207614553</c:v>
                </c:pt>
                <c:pt idx="22112">
                  <c:v>84.128645677780483</c:v>
                </c:pt>
                <c:pt idx="22113">
                  <c:v>84.137552256511469</c:v>
                </c:pt>
                <c:pt idx="22114">
                  <c:v>84.146458835242441</c:v>
                </c:pt>
                <c:pt idx="22115">
                  <c:v>84.155363305408386</c:v>
                </c:pt>
                <c:pt idx="22116">
                  <c:v>84.164269884139358</c:v>
                </c:pt>
                <c:pt idx="22117">
                  <c:v>84.173176462870344</c:v>
                </c:pt>
                <c:pt idx="22118">
                  <c:v>84.182080933036275</c:v>
                </c:pt>
                <c:pt idx="22119">
                  <c:v>84.190987511767261</c:v>
                </c:pt>
                <c:pt idx="22120">
                  <c:v>84.1999025247584</c:v>
                </c:pt>
                <c:pt idx="22121">
                  <c:v>84.208809103489386</c:v>
                </c:pt>
                <c:pt idx="22122">
                  <c:v>84.217713573655317</c:v>
                </c:pt>
                <c:pt idx="22123">
                  <c:v>84.226620152386303</c:v>
                </c:pt>
                <c:pt idx="22124">
                  <c:v>84.235526731117275</c:v>
                </c:pt>
                <c:pt idx="22125">
                  <c:v>84.24443120128322</c:v>
                </c:pt>
                <c:pt idx="22126">
                  <c:v>84.253337780014192</c:v>
                </c:pt>
                <c:pt idx="22127">
                  <c:v>84.262244358745178</c:v>
                </c:pt>
                <c:pt idx="22128">
                  <c:v>84.271148828911109</c:v>
                </c:pt>
                <c:pt idx="22129">
                  <c:v>84.280055407642095</c:v>
                </c:pt>
                <c:pt idx="22130">
                  <c:v>84.288961986373067</c:v>
                </c:pt>
                <c:pt idx="22131">
                  <c:v>84.297866456539012</c:v>
                </c:pt>
                <c:pt idx="22132">
                  <c:v>84.306773035269998</c:v>
                </c:pt>
                <c:pt idx="22133">
                  <c:v>84.315688048261137</c:v>
                </c:pt>
                <c:pt idx="22134">
                  <c:v>84.324592518427067</c:v>
                </c:pt>
                <c:pt idx="22135">
                  <c:v>84.333499097158054</c:v>
                </c:pt>
                <c:pt idx="22136">
                  <c:v>84.342405675889026</c:v>
                </c:pt>
                <c:pt idx="22137">
                  <c:v>84.351310146054971</c:v>
                </c:pt>
                <c:pt idx="22138">
                  <c:v>84.360216724785943</c:v>
                </c:pt>
                <c:pt idx="22139">
                  <c:v>84.369123303516929</c:v>
                </c:pt>
                <c:pt idx="22140">
                  <c:v>84.378027773682874</c:v>
                </c:pt>
                <c:pt idx="22141">
                  <c:v>84.386934352413846</c:v>
                </c:pt>
                <c:pt idx="22142">
                  <c:v>84.395840931144832</c:v>
                </c:pt>
                <c:pt idx="22143">
                  <c:v>84.404745401310763</c:v>
                </c:pt>
                <c:pt idx="22144">
                  <c:v>84.413651980041749</c:v>
                </c:pt>
                <c:pt idx="22145">
                  <c:v>84.422566993032888</c:v>
                </c:pt>
                <c:pt idx="22146">
                  <c:v>84.43147357176386</c:v>
                </c:pt>
                <c:pt idx="22147">
                  <c:v>84.440378041929804</c:v>
                </c:pt>
                <c:pt idx="22148">
                  <c:v>84.449284620660777</c:v>
                </c:pt>
                <c:pt idx="22149">
                  <c:v>84.458191199391763</c:v>
                </c:pt>
                <c:pt idx="22150">
                  <c:v>84.467095669557708</c:v>
                </c:pt>
                <c:pt idx="22151">
                  <c:v>84.47600224828868</c:v>
                </c:pt>
                <c:pt idx="22152">
                  <c:v>84.526293589890315</c:v>
                </c:pt>
                <c:pt idx="22153">
                  <c:v>84.514514694802102</c:v>
                </c:pt>
                <c:pt idx="22154">
                  <c:v>84.59670026340882</c:v>
                </c:pt>
                <c:pt idx="22155">
                  <c:v>84.519178274678112</c:v>
                </c:pt>
                <c:pt idx="22156">
                  <c:v>84.513030999999998</c:v>
                </c:pt>
                <c:pt idx="22157">
                  <c:v>84.513030999999998</c:v>
                </c:pt>
                <c:pt idx="22158">
                  <c:v>84.49577442179303</c:v>
                </c:pt>
                <c:pt idx="22159">
                  <c:v>84.547102345732</c:v>
                </c:pt>
                <c:pt idx="22160">
                  <c:v>84.496688890345638</c:v>
                </c:pt>
                <c:pt idx="22161">
                  <c:v>84.494116722569956</c:v>
                </c:pt>
                <c:pt idx="22162">
                  <c:v>84.493264400098184</c:v>
                </c:pt>
                <c:pt idx="22163">
                  <c:v>84.492411875797742</c:v>
                </c:pt>
                <c:pt idx="22164">
                  <c:v>84.491559351497301</c:v>
                </c:pt>
                <c:pt idx="22165">
                  <c:v>84.490707029025529</c:v>
                </c:pt>
                <c:pt idx="22166">
                  <c:v>84.489854504725088</c:v>
                </c:pt>
                <c:pt idx="22167">
                  <c:v>84.489001980424646</c:v>
                </c:pt>
                <c:pt idx="22168">
                  <c:v>84.488149657952874</c:v>
                </c:pt>
                <c:pt idx="22169">
                  <c:v>84.487297133652433</c:v>
                </c:pt>
                <c:pt idx="22170">
                  <c:v>84.4864438020373</c:v>
                </c:pt>
                <c:pt idx="22171">
                  <c:v>84.485591277736859</c:v>
                </c:pt>
                <c:pt idx="22172">
                  <c:v>84.484738955265087</c:v>
                </c:pt>
                <c:pt idx="22173">
                  <c:v>84.483886430964645</c:v>
                </c:pt>
                <c:pt idx="22174">
                  <c:v>84.483033906664204</c:v>
                </c:pt>
                <c:pt idx="22175">
                  <c:v>84.482181584192432</c:v>
                </c:pt>
                <c:pt idx="22176">
                  <c:v>84.481329059891991</c:v>
                </c:pt>
                <c:pt idx="22177">
                  <c:v>84.480476535591549</c:v>
                </c:pt>
                <c:pt idx="22178">
                  <c:v>84.479624213119777</c:v>
                </c:pt>
                <c:pt idx="22179">
                  <c:v>84.478771688819336</c:v>
                </c:pt>
                <c:pt idx="22180">
                  <c:v>84.477919164518894</c:v>
                </c:pt>
                <c:pt idx="22181">
                  <c:v>84.477066842047122</c:v>
                </c:pt>
                <c:pt idx="22182">
                  <c:v>84.476214317746681</c:v>
                </c:pt>
                <c:pt idx="22183">
                  <c:v>84.475360986131562</c:v>
                </c:pt>
                <c:pt idx="22184">
                  <c:v>84.47450866365979</c:v>
                </c:pt>
                <c:pt idx="22185">
                  <c:v>84.473656139359349</c:v>
                </c:pt>
                <c:pt idx="22186">
                  <c:v>84.472803615058908</c:v>
                </c:pt>
                <c:pt idx="22187">
                  <c:v>84.471951292587136</c:v>
                </c:pt>
                <c:pt idx="22188">
                  <c:v>84.471098768286694</c:v>
                </c:pt>
                <c:pt idx="22189">
                  <c:v>84.470246243986253</c:v>
                </c:pt>
                <c:pt idx="22190">
                  <c:v>84.469393921514481</c:v>
                </c:pt>
                <c:pt idx="22191">
                  <c:v>84.46854139721404</c:v>
                </c:pt>
                <c:pt idx="22192">
                  <c:v>84.467688872913598</c:v>
                </c:pt>
                <c:pt idx="22193">
                  <c:v>84.466836550441826</c:v>
                </c:pt>
                <c:pt idx="22194">
                  <c:v>84.465984026141385</c:v>
                </c:pt>
                <c:pt idx="22195">
                  <c:v>84.465130694526266</c:v>
                </c:pt>
                <c:pt idx="22196">
                  <c:v>84.464278170225825</c:v>
                </c:pt>
                <c:pt idx="22197">
                  <c:v>84.463425847754053</c:v>
                </c:pt>
                <c:pt idx="22198">
                  <c:v>84.459163428080515</c:v>
                </c:pt>
                <c:pt idx="22199">
                  <c:v>84.449106044587509</c:v>
                </c:pt>
                <c:pt idx="22200">
                  <c:v>84.440674000000001</c:v>
                </c:pt>
                <c:pt idx="22201">
                  <c:v>84.450587375685345</c:v>
                </c:pt>
                <c:pt idx="22202">
                  <c:v>84.458763000000005</c:v>
                </c:pt>
                <c:pt idx="22203">
                  <c:v>84.489261253695759</c:v>
                </c:pt>
                <c:pt idx="22204">
                  <c:v>84.523341083194282</c:v>
                </c:pt>
                <c:pt idx="22205">
                  <c:v>84.489386193848361</c:v>
                </c:pt>
                <c:pt idx="22206">
                  <c:v>84.469325699332373</c:v>
                </c:pt>
                <c:pt idx="22207">
                  <c:v>84.519620216209773</c:v>
                </c:pt>
                <c:pt idx="22208">
                  <c:v>84.55463110633606</c:v>
                </c:pt>
                <c:pt idx="22209">
                  <c:v>84.56373975937295</c:v>
                </c:pt>
                <c:pt idx="22210">
                  <c:v>84.572848412409854</c:v>
                </c:pt>
                <c:pt idx="22211">
                  <c:v>84.581954909042139</c:v>
                </c:pt>
                <c:pt idx="22212">
                  <c:v>84.619369022889842</c:v>
                </c:pt>
                <c:pt idx="22213">
                  <c:v>84.628219809012876</c:v>
                </c:pt>
                <c:pt idx="22214">
                  <c:v>84.644729660548265</c:v>
                </c:pt>
                <c:pt idx="22215">
                  <c:v>84.681159169527902</c:v>
                </c:pt>
                <c:pt idx="22216">
                  <c:v>84.705779993085358</c:v>
                </c:pt>
                <c:pt idx="22217">
                  <c:v>84.688076574016677</c:v>
                </c:pt>
                <c:pt idx="22218">
                  <c:v>84.663751849070096</c:v>
                </c:pt>
                <c:pt idx="22219">
                  <c:v>84.657760999999994</c:v>
                </c:pt>
                <c:pt idx="22220">
                  <c:v>84.682470087982836</c:v>
                </c:pt>
                <c:pt idx="22221">
                  <c:v>84.697142054329163</c:v>
                </c:pt>
                <c:pt idx="22222">
                  <c:v>84.701827358229096</c:v>
                </c:pt>
                <c:pt idx="22223">
                  <c:v>84.706512662129015</c:v>
                </c:pt>
                <c:pt idx="22224">
                  <c:v>84.711196856818731</c:v>
                </c:pt>
                <c:pt idx="22225">
                  <c:v>84.712020999999993</c:v>
                </c:pt>
                <c:pt idx="22226">
                  <c:v>84.742300131823598</c:v>
                </c:pt>
                <c:pt idx="22227">
                  <c:v>84.732935058416786</c:v>
                </c:pt>
                <c:pt idx="22228">
                  <c:v>84.730109999999996</c:v>
                </c:pt>
                <c:pt idx="22229">
                  <c:v>84.730109999999996</c:v>
                </c:pt>
                <c:pt idx="22230">
                  <c:v>84.745771322526821</c:v>
                </c:pt>
                <c:pt idx="22231">
                  <c:v>84.755880638537519</c:v>
                </c:pt>
                <c:pt idx="22232">
                  <c:v>84.764743583411189</c:v>
                </c:pt>
                <c:pt idx="22233">
                  <c:v>84.773604430049815</c:v>
                </c:pt>
                <c:pt idx="22234">
                  <c:v>84.782467374923485</c:v>
                </c:pt>
                <c:pt idx="22235">
                  <c:v>84.791330319797154</c:v>
                </c:pt>
                <c:pt idx="22236">
                  <c:v>84.800191166435766</c:v>
                </c:pt>
                <c:pt idx="22237">
                  <c:v>84.809054111309436</c:v>
                </c:pt>
                <c:pt idx="22238">
                  <c:v>84.817917056183106</c:v>
                </c:pt>
                <c:pt idx="22239">
                  <c:v>84.826777902821718</c:v>
                </c:pt>
                <c:pt idx="22240">
                  <c:v>84.835640847695387</c:v>
                </c:pt>
                <c:pt idx="22241">
                  <c:v>84.844512185509288</c:v>
                </c:pt>
                <c:pt idx="22242">
                  <c:v>84.853375130382958</c:v>
                </c:pt>
                <c:pt idx="22243">
                  <c:v>84.86223597702157</c:v>
                </c:pt>
                <c:pt idx="22244">
                  <c:v>84.871098921895239</c:v>
                </c:pt>
                <c:pt idx="22245">
                  <c:v>84.879961866768909</c:v>
                </c:pt>
                <c:pt idx="22246">
                  <c:v>84.888822713407521</c:v>
                </c:pt>
                <c:pt idx="22247">
                  <c:v>84.897685658281191</c:v>
                </c:pt>
                <c:pt idx="22248">
                  <c:v>84.90654860315486</c:v>
                </c:pt>
                <c:pt idx="22249">
                  <c:v>84.915409449793486</c:v>
                </c:pt>
                <c:pt idx="22250">
                  <c:v>84.924272394667156</c:v>
                </c:pt>
                <c:pt idx="22251">
                  <c:v>84.933135339540826</c:v>
                </c:pt>
                <c:pt idx="22252">
                  <c:v>84.941996186179438</c:v>
                </c:pt>
                <c:pt idx="22253">
                  <c:v>84.950859131053107</c:v>
                </c:pt>
                <c:pt idx="22254">
                  <c:v>84.959730468866994</c:v>
                </c:pt>
                <c:pt idx="22255">
                  <c:v>84.96859131550562</c:v>
                </c:pt>
                <c:pt idx="22256">
                  <c:v>84.97745426037929</c:v>
                </c:pt>
                <c:pt idx="22257">
                  <c:v>84.986317205252959</c:v>
                </c:pt>
                <c:pt idx="22258">
                  <c:v>84.995178051891571</c:v>
                </c:pt>
                <c:pt idx="22259">
                  <c:v>85.004040996765241</c:v>
                </c:pt>
                <c:pt idx="22260">
                  <c:v>85.012903941638911</c:v>
                </c:pt>
                <c:pt idx="22261">
                  <c:v>85.021764788277522</c:v>
                </c:pt>
                <c:pt idx="22262">
                  <c:v>85.030627733151192</c:v>
                </c:pt>
                <c:pt idx="22263">
                  <c:v>85.039490678024862</c:v>
                </c:pt>
                <c:pt idx="22264">
                  <c:v>85.048351524663488</c:v>
                </c:pt>
                <c:pt idx="22265">
                  <c:v>85.057214469537158</c:v>
                </c:pt>
                <c:pt idx="22266">
                  <c:v>85.066085807351044</c:v>
                </c:pt>
                <c:pt idx="22267">
                  <c:v>85.083088515021458</c:v>
                </c:pt>
                <c:pt idx="22268">
                  <c:v>85.138870000476757</c:v>
                </c:pt>
                <c:pt idx="22269">
                  <c:v>85.097045818788743</c:v>
                </c:pt>
                <c:pt idx="22270">
                  <c:v>85.138887814735341</c:v>
                </c:pt>
                <c:pt idx="22271">
                  <c:v>85.1891815523242</c:v>
                </c:pt>
                <c:pt idx="22272">
                  <c:v>85.128105000000005</c:v>
                </c:pt>
                <c:pt idx="22273">
                  <c:v>85.140406035050077</c:v>
                </c:pt>
                <c:pt idx="22274">
                  <c:v>85.194061409632809</c:v>
                </c:pt>
                <c:pt idx="22275">
                  <c:v>85.177599757806917</c:v>
                </c:pt>
                <c:pt idx="22276">
                  <c:v>85.233186233905585</c:v>
                </c:pt>
                <c:pt idx="22277">
                  <c:v>85.211392112064857</c:v>
                </c:pt>
                <c:pt idx="22278">
                  <c:v>85.186098600953514</c:v>
                </c:pt>
                <c:pt idx="22279">
                  <c:v>85.200462000000002</c:v>
                </c:pt>
                <c:pt idx="22280">
                  <c:v>85.200462000000002</c:v>
                </c:pt>
                <c:pt idx="22281">
                  <c:v>85.196356939690105</c:v>
                </c:pt>
                <c:pt idx="22282">
                  <c:v>85.190835469957079</c:v>
                </c:pt>
                <c:pt idx="22283">
                  <c:v>85.218552000000003</c:v>
                </c:pt>
                <c:pt idx="22284">
                  <c:v>85.211718779071433</c:v>
                </c:pt>
                <c:pt idx="22285">
                  <c:v>85.183965389453874</c:v>
                </c:pt>
                <c:pt idx="22286">
                  <c:v>85.156218570241052</c:v>
                </c:pt>
                <c:pt idx="22287">
                  <c:v>85.128465180623479</c:v>
                </c:pt>
                <c:pt idx="22288">
                  <c:v>85.100711791005921</c:v>
                </c:pt>
                <c:pt idx="22289">
                  <c:v>85.072964971793084</c:v>
                </c:pt>
                <c:pt idx="22290">
                  <c:v>85.045211582175526</c:v>
                </c:pt>
                <c:pt idx="22291">
                  <c:v>85.01743191093901</c:v>
                </c:pt>
                <c:pt idx="22292">
                  <c:v>84.989678521321437</c:v>
                </c:pt>
                <c:pt idx="22293">
                  <c:v>84.961931702108615</c:v>
                </c:pt>
                <c:pt idx="22294">
                  <c:v>84.934178312491056</c:v>
                </c:pt>
                <c:pt idx="22295">
                  <c:v>84.906424922873484</c:v>
                </c:pt>
                <c:pt idx="22296">
                  <c:v>84.878678103660661</c:v>
                </c:pt>
                <c:pt idx="22297">
                  <c:v>84.850924714043103</c:v>
                </c:pt>
                <c:pt idx="22298">
                  <c:v>84.82317132442553</c:v>
                </c:pt>
                <c:pt idx="22299">
                  <c:v>84.795424505212708</c:v>
                </c:pt>
                <c:pt idx="22300">
                  <c:v>84.767671115595135</c:v>
                </c:pt>
                <c:pt idx="22301">
                  <c:v>84.739917725977577</c:v>
                </c:pt>
                <c:pt idx="22302">
                  <c:v>84.712170906764754</c:v>
                </c:pt>
                <c:pt idx="22303">
                  <c:v>84.684391235528238</c:v>
                </c:pt>
                <c:pt idx="22304">
                  <c:v>84.656637845910666</c:v>
                </c:pt>
                <c:pt idx="22305">
                  <c:v>84.628891026697843</c:v>
                </c:pt>
                <c:pt idx="22306">
                  <c:v>84.601137637080271</c:v>
                </c:pt>
                <c:pt idx="22307">
                  <c:v>84.573384247462712</c:v>
                </c:pt>
                <c:pt idx="22308">
                  <c:v>84.54563742824989</c:v>
                </c:pt>
                <c:pt idx="22309">
                  <c:v>84.517884038632317</c:v>
                </c:pt>
                <c:pt idx="22310">
                  <c:v>84.490130649014759</c:v>
                </c:pt>
                <c:pt idx="22311">
                  <c:v>84.462383829801936</c:v>
                </c:pt>
                <c:pt idx="22312">
                  <c:v>84.434630440184364</c:v>
                </c:pt>
                <c:pt idx="22313">
                  <c:v>84.406877050566806</c:v>
                </c:pt>
                <c:pt idx="22314">
                  <c:v>84.379130231353983</c:v>
                </c:pt>
                <c:pt idx="22315">
                  <c:v>84.35137684173641</c:v>
                </c:pt>
                <c:pt idx="22316">
                  <c:v>84.323597170499895</c:v>
                </c:pt>
                <c:pt idx="22317">
                  <c:v>84.295843780882322</c:v>
                </c:pt>
                <c:pt idx="22318">
                  <c:v>84.268096961669499</c:v>
                </c:pt>
                <c:pt idx="22319">
                  <c:v>84.240343572051941</c:v>
                </c:pt>
                <c:pt idx="22320">
                  <c:v>84.212590182434369</c:v>
                </c:pt>
                <c:pt idx="22321">
                  <c:v>84.184843363221546</c:v>
                </c:pt>
                <c:pt idx="22322">
                  <c:v>84.157089973603988</c:v>
                </c:pt>
                <c:pt idx="22323">
                  <c:v>84.129336583986415</c:v>
                </c:pt>
                <c:pt idx="22324">
                  <c:v>84.101589764773593</c:v>
                </c:pt>
                <c:pt idx="22325">
                  <c:v>84.073836375156034</c:v>
                </c:pt>
                <c:pt idx="22326">
                  <c:v>84.046082985538462</c:v>
                </c:pt>
                <c:pt idx="22327">
                  <c:v>84.018336166325639</c:v>
                </c:pt>
                <c:pt idx="22328">
                  <c:v>83.990556495089123</c:v>
                </c:pt>
                <c:pt idx="22329">
                  <c:v>83.962803105471551</c:v>
                </c:pt>
                <c:pt idx="22330">
                  <c:v>83.935056286258728</c:v>
                </c:pt>
                <c:pt idx="22331">
                  <c:v>83.951761875774906</c:v>
                </c:pt>
                <c:pt idx="22332">
                  <c:v>83.916743926102512</c:v>
                </c:pt>
                <c:pt idx="22333">
                  <c:v>83.898183978540771</c:v>
                </c:pt>
                <c:pt idx="22334">
                  <c:v>83.843968723175976</c:v>
                </c:pt>
                <c:pt idx="22335">
                  <c:v>83.879667984263236</c:v>
                </c:pt>
                <c:pt idx="22336">
                  <c:v>83.771506583452563</c:v>
                </c:pt>
                <c:pt idx="22337">
                  <c:v>83.789147093444569</c:v>
                </c:pt>
                <c:pt idx="22338">
                  <c:v>83.77010481402003</c:v>
                </c:pt>
                <c:pt idx="22339">
                  <c:v>83.71672415348813</c:v>
                </c:pt>
                <c:pt idx="22340">
                  <c:v>83.704733180158982</c:v>
                </c:pt>
                <c:pt idx="22341">
                  <c:v>83.692730851741445</c:v>
                </c:pt>
                <c:pt idx="22342">
                  <c:v>83.680739878412297</c:v>
                </c:pt>
                <c:pt idx="22343">
                  <c:v>83.668751743855239</c:v>
                </c:pt>
                <c:pt idx="22344">
                  <c:v>83.644456335240818</c:v>
                </c:pt>
                <c:pt idx="22345">
                  <c:v>83.626616999999996</c:v>
                </c:pt>
                <c:pt idx="22346">
                  <c:v>83.626616999999996</c:v>
                </c:pt>
                <c:pt idx="22347">
                  <c:v>83.645715785407717</c:v>
                </c:pt>
                <c:pt idx="22348">
                  <c:v>83.643438423462086</c:v>
                </c:pt>
                <c:pt idx="22349">
                  <c:v>83.616813400333811</c:v>
                </c:pt>
                <c:pt idx="22350">
                  <c:v>83.598597376162104</c:v>
                </c:pt>
                <c:pt idx="22351">
                  <c:v>83.594096374204142</c:v>
                </c:pt>
                <c:pt idx="22352">
                  <c:v>83.600719483665586</c:v>
                </c:pt>
                <c:pt idx="22353">
                  <c:v>83.607350434838452</c:v>
                </c:pt>
                <c:pt idx="22354">
                  <c:v>83.61397511264218</c:v>
                </c:pt>
                <c:pt idx="22355">
                  <c:v>83.620598222103624</c:v>
                </c:pt>
                <c:pt idx="22356">
                  <c:v>83.627222899907338</c:v>
                </c:pt>
                <c:pt idx="22357">
                  <c:v>83.633847577711066</c:v>
                </c:pt>
                <c:pt idx="22358">
                  <c:v>83.64047068717251</c:v>
                </c:pt>
                <c:pt idx="22359">
                  <c:v>83.647095364976238</c:v>
                </c:pt>
                <c:pt idx="22360">
                  <c:v>83.653720042779966</c:v>
                </c:pt>
                <c:pt idx="22361">
                  <c:v>83.66034315224141</c:v>
                </c:pt>
                <c:pt idx="22362">
                  <c:v>83.666967830045138</c:v>
                </c:pt>
                <c:pt idx="22363">
                  <c:v>83.673592507848866</c:v>
                </c:pt>
                <c:pt idx="22364">
                  <c:v>83.68021561731031</c:v>
                </c:pt>
                <c:pt idx="22365">
                  <c:v>83.686840295114038</c:v>
                </c:pt>
                <c:pt idx="22366">
                  <c:v>83.69347124628689</c:v>
                </c:pt>
                <c:pt idx="22367">
                  <c:v>83.700095924090618</c:v>
                </c:pt>
                <c:pt idx="22368">
                  <c:v>83.706719033552062</c:v>
                </c:pt>
                <c:pt idx="22369">
                  <c:v>83.71334371135579</c:v>
                </c:pt>
                <c:pt idx="22370">
                  <c:v>83.719968389159519</c:v>
                </c:pt>
                <c:pt idx="22371">
                  <c:v>83.726591498620962</c:v>
                </c:pt>
                <c:pt idx="22372">
                  <c:v>83.733216176424691</c:v>
                </c:pt>
                <c:pt idx="22373">
                  <c:v>83.739840854228419</c:v>
                </c:pt>
                <c:pt idx="22374">
                  <c:v>83.746463963689862</c:v>
                </c:pt>
                <c:pt idx="22375">
                  <c:v>83.753088641493591</c:v>
                </c:pt>
                <c:pt idx="22376">
                  <c:v>83.759713319297319</c:v>
                </c:pt>
                <c:pt idx="22377">
                  <c:v>83.766336428758763</c:v>
                </c:pt>
                <c:pt idx="22378">
                  <c:v>83.772967379931615</c:v>
                </c:pt>
                <c:pt idx="22379">
                  <c:v>83.779592057735343</c:v>
                </c:pt>
                <c:pt idx="22380">
                  <c:v>83.786215167196787</c:v>
                </c:pt>
                <c:pt idx="22381">
                  <c:v>83.792839845000515</c:v>
                </c:pt>
                <c:pt idx="22382">
                  <c:v>83.799464522804243</c:v>
                </c:pt>
                <c:pt idx="22383">
                  <c:v>83.806087632265687</c:v>
                </c:pt>
                <c:pt idx="22384">
                  <c:v>83.812712310069415</c:v>
                </c:pt>
                <c:pt idx="22385">
                  <c:v>83.819336987873143</c:v>
                </c:pt>
                <c:pt idx="22386">
                  <c:v>83.825960097334587</c:v>
                </c:pt>
                <c:pt idx="22387">
                  <c:v>83.832584775138315</c:v>
                </c:pt>
                <c:pt idx="22388">
                  <c:v>83.839209452942043</c:v>
                </c:pt>
                <c:pt idx="22389">
                  <c:v>83.845832562403473</c:v>
                </c:pt>
                <c:pt idx="22390">
                  <c:v>83.852457240207201</c:v>
                </c:pt>
                <c:pt idx="22391">
                  <c:v>83.859088191380067</c:v>
                </c:pt>
                <c:pt idx="22392">
                  <c:v>83.865712869183795</c:v>
                </c:pt>
                <c:pt idx="22393">
                  <c:v>83.872335978645239</c:v>
                </c:pt>
                <c:pt idx="22394">
                  <c:v>83.878960656448967</c:v>
                </c:pt>
                <c:pt idx="22395">
                  <c:v>83.895578874344309</c:v>
                </c:pt>
                <c:pt idx="22396">
                  <c:v>83.913790054827174</c:v>
                </c:pt>
                <c:pt idx="22397">
                  <c:v>83.884145053648069</c:v>
                </c:pt>
                <c:pt idx="22398">
                  <c:v>83.92812616165952</c:v>
                </c:pt>
                <c:pt idx="22399">
                  <c:v>83.901732825506556</c:v>
                </c:pt>
                <c:pt idx="22400">
                  <c:v>83.979647260371962</c:v>
                </c:pt>
                <c:pt idx="22401">
                  <c:v>83.95548549022412</c:v>
                </c:pt>
                <c:pt idx="22402">
                  <c:v>83.985414866269366</c:v>
                </c:pt>
                <c:pt idx="22403">
                  <c:v>83.988426000000004</c:v>
                </c:pt>
                <c:pt idx="22404">
                  <c:v>83.990940578242558</c:v>
                </c:pt>
                <c:pt idx="22405">
                  <c:v>83.993657146141857</c:v>
                </c:pt>
                <c:pt idx="22406">
                  <c:v>83.996374357320306</c:v>
                </c:pt>
                <c:pt idx="22407">
                  <c:v>83.999091568498756</c:v>
                </c:pt>
                <c:pt idx="22408">
                  <c:v>84.00180813639804</c:v>
                </c:pt>
                <c:pt idx="22409">
                  <c:v>84.004525347576504</c:v>
                </c:pt>
                <c:pt idx="22410">
                  <c:v>84.007242558754953</c:v>
                </c:pt>
                <c:pt idx="22411">
                  <c:v>84.009959126654238</c:v>
                </c:pt>
                <c:pt idx="22412">
                  <c:v>84.012676337832687</c:v>
                </c:pt>
                <c:pt idx="22413">
                  <c:v>84.015393549011137</c:v>
                </c:pt>
                <c:pt idx="22414">
                  <c:v>84.018110116910435</c:v>
                </c:pt>
                <c:pt idx="22415">
                  <c:v>84.020827328088885</c:v>
                </c:pt>
                <c:pt idx="22416">
                  <c:v>84.02354711238398</c:v>
                </c:pt>
                <c:pt idx="22417">
                  <c:v>84.02626432356243</c:v>
                </c:pt>
                <c:pt idx="22418">
                  <c:v>84.028980891461728</c:v>
                </c:pt>
                <c:pt idx="22419">
                  <c:v>84.031698102640178</c:v>
                </c:pt>
                <c:pt idx="22420">
                  <c:v>84.034415313818627</c:v>
                </c:pt>
                <c:pt idx="22421">
                  <c:v>84.037131881717912</c:v>
                </c:pt>
                <c:pt idx="22422">
                  <c:v>84.039849092896375</c:v>
                </c:pt>
                <c:pt idx="22423">
                  <c:v>84.042566304074825</c:v>
                </c:pt>
                <c:pt idx="22424">
                  <c:v>84.045282871974109</c:v>
                </c:pt>
                <c:pt idx="22425">
                  <c:v>84.048000083152559</c:v>
                </c:pt>
                <c:pt idx="22426">
                  <c:v>84.050717294331008</c:v>
                </c:pt>
                <c:pt idx="22427">
                  <c:v>84.053433862230307</c:v>
                </c:pt>
                <c:pt idx="22428">
                  <c:v>84.056153646525402</c:v>
                </c:pt>
                <c:pt idx="22429">
                  <c:v>84.058870857703852</c:v>
                </c:pt>
                <c:pt idx="22430">
                  <c:v>84.06158742560315</c:v>
                </c:pt>
                <c:pt idx="22431">
                  <c:v>84.0643046367816</c:v>
                </c:pt>
                <c:pt idx="22432">
                  <c:v>84.067021847960049</c:v>
                </c:pt>
                <c:pt idx="22433">
                  <c:v>84.069738415859334</c:v>
                </c:pt>
                <c:pt idx="22434">
                  <c:v>84.072455627037783</c:v>
                </c:pt>
                <c:pt idx="22435">
                  <c:v>84.075172838216247</c:v>
                </c:pt>
                <c:pt idx="22436">
                  <c:v>84.077889406115531</c:v>
                </c:pt>
                <c:pt idx="22437">
                  <c:v>84.080606617293981</c:v>
                </c:pt>
                <c:pt idx="22438">
                  <c:v>84.08332382847243</c:v>
                </c:pt>
                <c:pt idx="22439">
                  <c:v>84.086040396371729</c:v>
                </c:pt>
                <c:pt idx="22440">
                  <c:v>84.088757607550178</c:v>
                </c:pt>
                <c:pt idx="22441">
                  <c:v>84.102345593279921</c:v>
                </c:pt>
                <c:pt idx="22442">
                  <c:v>84.105062161179205</c:v>
                </c:pt>
                <c:pt idx="22443">
                  <c:v>84.107779372357655</c:v>
                </c:pt>
                <c:pt idx="22444">
                  <c:v>84.110496583536118</c:v>
                </c:pt>
                <c:pt idx="22445">
                  <c:v>84.113213151435403</c:v>
                </c:pt>
                <c:pt idx="22446">
                  <c:v>84.115050999999994</c:v>
                </c:pt>
                <c:pt idx="22447">
                  <c:v>84.109025646399616</c:v>
                </c:pt>
                <c:pt idx="22448">
                  <c:v>84.121558205482728</c:v>
                </c:pt>
                <c:pt idx="22449">
                  <c:v>84.163026236289937</c:v>
                </c:pt>
                <c:pt idx="22450">
                  <c:v>84.151229999999998</c:v>
                </c:pt>
                <c:pt idx="22451">
                  <c:v>84.164321347794996</c:v>
                </c:pt>
                <c:pt idx="22452">
                  <c:v>84.20742530948975</c:v>
                </c:pt>
                <c:pt idx="22453">
                  <c:v>84.241675999999998</c:v>
                </c:pt>
                <c:pt idx="22454">
                  <c:v>84.262457525148989</c:v>
                </c:pt>
                <c:pt idx="22455">
                  <c:v>84.295529454228571</c:v>
                </c:pt>
                <c:pt idx="22456">
                  <c:v>84.294419728639269</c:v>
                </c:pt>
                <c:pt idx="22457">
                  <c:v>84.293310265769094</c:v>
                </c:pt>
                <c:pt idx="22458">
                  <c:v>84.292200540179806</c:v>
                </c:pt>
                <c:pt idx="22459">
                  <c:v>84.291090814590504</c:v>
                </c:pt>
                <c:pt idx="22460">
                  <c:v>84.289981351720328</c:v>
                </c:pt>
                <c:pt idx="22461">
                  <c:v>84.288871626131026</c:v>
                </c:pt>
                <c:pt idx="22462">
                  <c:v>84.287760849665219</c:v>
                </c:pt>
                <c:pt idx="22463">
                  <c:v>84.286651124075931</c:v>
                </c:pt>
                <c:pt idx="22464">
                  <c:v>84.285541661205755</c:v>
                </c:pt>
                <c:pt idx="22465">
                  <c:v>84.284431935616453</c:v>
                </c:pt>
                <c:pt idx="22466">
                  <c:v>84.283322210027151</c:v>
                </c:pt>
                <c:pt idx="22467">
                  <c:v>84.282212747156976</c:v>
                </c:pt>
                <c:pt idx="22468">
                  <c:v>84.281103021567688</c:v>
                </c:pt>
                <c:pt idx="22469">
                  <c:v>84.279993295978386</c:v>
                </c:pt>
                <c:pt idx="22470">
                  <c:v>84.27888383310821</c:v>
                </c:pt>
                <c:pt idx="22471">
                  <c:v>84.279443893921325</c:v>
                </c:pt>
                <c:pt idx="22472">
                  <c:v>84.292560303767289</c:v>
                </c:pt>
                <c:pt idx="22473">
                  <c:v>84.260562883457169</c:v>
                </c:pt>
                <c:pt idx="22474">
                  <c:v>84.268378021180325</c:v>
                </c:pt>
                <c:pt idx="22475">
                  <c:v>84.276185765206478</c:v>
                </c:pt>
                <c:pt idx="22476">
                  <c:v>84.283991660808383</c:v>
                </c:pt>
                <c:pt idx="22477">
                  <c:v>84.291799404834549</c:v>
                </c:pt>
                <c:pt idx="22478">
                  <c:v>84.299607148860701</c:v>
                </c:pt>
                <c:pt idx="22479">
                  <c:v>84.307413044462621</c:v>
                </c:pt>
                <c:pt idx="22480">
                  <c:v>84.315220788488773</c:v>
                </c:pt>
                <c:pt idx="22481">
                  <c:v>84.323028532514925</c:v>
                </c:pt>
                <c:pt idx="22482">
                  <c:v>84.330834428116844</c:v>
                </c:pt>
                <c:pt idx="22483">
                  <c:v>84.338642172142997</c:v>
                </c:pt>
                <c:pt idx="22484">
                  <c:v>84.346449916169149</c:v>
                </c:pt>
                <c:pt idx="22485">
                  <c:v>84.354255811771068</c:v>
                </c:pt>
                <c:pt idx="22486">
                  <c:v>84.362063555797221</c:v>
                </c:pt>
                <c:pt idx="22487">
                  <c:v>84.369878693520377</c:v>
                </c:pt>
                <c:pt idx="22488">
                  <c:v>84.377686437546529</c:v>
                </c:pt>
                <c:pt idx="22489">
                  <c:v>84.385492333148449</c:v>
                </c:pt>
                <c:pt idx="22490">
                  <c:v>84.393300077174601</c:v>
                </c:pt>
                <c:pt idx="22491">
                  <c:v>84.401107821200753</c:v>
                </c:pt>
                <c:pt idx="22492">
                  <c:v>84.408913716802672</c:v>
                </c:pt>
                <c:pt idx="22493">
                  <c:v>84.416721460828825</c:v>
                </c:pt>
                <c:pt idx="22494">
                  <c:v>84.424529204854977</c:v>
                </c:pt>
                <c:pt idx="22495">
                  <c:v>84.432335100456896</c:v>
                </c:pt>
                <c:pt idx="22496">
                  <c:v>84.440142844483049</c:v>
                </c:pt>
                <c:pt idx="22497">
                  <c:v>84.447948740084954</c:v>
                </c:pt>
                <c:pt idx="22498">
                  <c:v>84.45575648411112</c:v>
                </c:pt>
                <c:pt idx="22499">
                  <c:v>84.463571621834276</c:v>
                </c:pt>
                <c:pt idx="22500">
                  <c:v>84.471379365860429</c:v>
                </c:pt>
                <c:pt idx="22501">
                  <c:v>84.479185261462334</c:v>
                </c:pt>
                <c:pt idx="22502">
                  <c:v>84.4869930054885</c:v>
                </c:pt>
                <c:pt idx="22503">
                  <c:v>84.494800749514653</c:v>
                </c:pt>
                <c:pt idx="22504">
                  <c:v>84.502606645116558</c:v>
                </c:pt>
                <c:pt idx="22505">
                  <c:v>84.510414389142724</c:v>
                </c:pt>
                <c:pt idx="22506">
                  <c:v>84.518222133168877</c:v>
                </c:pt>
                <c:pt idx="22507">
                  <c:v>84.526028028770781</c:v>
                </c:pt>
                <c:pt idx="22508">
                  <c:v>84.533835772796948</c:v>
                </c:pt>
                <c:pt idx="22509">
                  <c:v>84.5416435168231</c:v>
                </c:pt>
                <c:pt idx="22510">
                  <c:v>84.54944941242502</c:v>
                </c:pt>
                <c:pt idx="22511">
                  <c:v>84.557257156451172</c:v>
                </c:pt>
                <c:pt idx="22512">
                  <c:v>84.565072294174328</c:v>
                </c:pt>
                <c:pt idx="22513">
                  <c:v>84.572880038200481</c:v>
                </c:pt>
                <c:pt idx="22514">
                  <c:v>84.580685933802386</c:v>
                </c:pt>
                <c:pt idx="22515">
                  <c:v>84.588493677828552</c:v>
                </c:pt>
                <c:pt idx="22516">
                  <c:v>84.596301421854704</c:v>
                </c:pt>
                <c:pt idx="22517">
                  <c:v>84.604107317456624</c:v>
                </c:pt>
                <c:pt idx="22518">
                  <c:v>84.611915061482776</c:v>
                </c:pt>
                <c:pt idx="22519">
                  <c:v>84.619720957084681</c:v>
                </c:pt>
                <c:pt idx="22520">
                  <c:v>84.627528701110847</c:v>
                </c:pt>
                <c:pt idx="22521">
                  <c:v>84.635336445137</c:v>
                </c:pt>
                <c:pt idx="22522">
                  <c:v>84.639671000000007</c:v>
                </c:pt>
                <c:pt idx="22523">
                  <c:v>84.639671000000007</c:v>
                </c:pt>
                <c:pt idx="22524">
                  <c:v>84.656419419070318</c:v>
                </c:pt>
                <c:pt idx="22525">
                  <c:v>84.658847422746788</c:v>
                </c:pt>
                <c:pt idx="22526">
                  <c:v>84.648297609442054</c:v>
                </c:pt>
                <c:pt idx="22527">
                  <c:v>84.692771362336103</c:v>
                </c:pt>
                <c:pt idx="22528">
                  <c:v>84.747871697901758</c:v>
                </c:pt>
                <c:pt idx="22529">
                  <c:v>84.775294682403441</c:v>
                </c:pt>
                <c:pt idx="22530">
                  <c:v>84.793513074391981</c:v>
                </c:pt>
                <c:pt idx="22531">
                  <c:v>84.809276483389993</c:v>
                </c:pt>
                <c:pt idx="22532">
                  <c:v>84.822664029179535</c:v>
                </c:pt>
                <c:pt idx="22533">
                  <c:v>84.836054745119625</c:v>
                </c:pt>
                <c:pt idx="22534">
                  <c:v>84.84944546105973</c:v>
                </c:pt>
                <c:pt idx="22535">
                  <c:v>84.862833006849272</c:v>
                </c:pt>
                <c:pt idx="22536">
                  <c:v>84.876223722789376</c:v>
                </c:pt>
                <c:pt idx="22537">
                  <c:v>84.889627119331692</c:v>
                </c:pt>
                <c:pt idx="22538">
                  <c:v>84.903017835271783</c:v>
                </c:pt>
                <c:pt idx="22539">
                  <c:v>84.916405381061338</c:v>
                </c:pt>
                <c:pt idx="22540">
                  <c:v>84.929796097001429</c:v>
                </c:pt>
                <c:pt idx="22541">
                  <c:v>84.94318364279097</c:v>
                </c:pt>
                <c:pt idx="22542">
                  <c:v>84.956574358731075</c:v>
                </c:pt>
                <c:pt idx="22543">
                  <c:v>84.96996507467118</c:v>
                </c:pt>
                <c:pt idx="22544">
                  <c:v>84.983352620460721</c:v>
                </c:pt>
                <c:pt idx="22545">
                  <c:v>84.996743336400812</c:v>
                </c:pt>
                <c:pt idx="22546">
                  <c:v>85.010134052340916</c:v>
                </c:pt>
                <c:pt idx="22547">
                  <c:v>85.023521598130458</c:v>
                </c:pt>
                <c:pt idx="22548">
                  <c:v>85.036912314070563</c:v>
                </c:pt>
                <c:pt idx="22549">
                  <c:v>85.050315710612878</c:v>
                </c:pt>
                <c:pt idx="22550">
                  <c:v>85.063706426552969</c:v>
                </c:pt>
                <c:pt idx="22551">
                  <c:v>85.077093972342524</c:v>
                </c:pt>
                <c:pt idx="22552">
                  <c:v>85.090484688282615</c:v>
                </c:pt>
                <c:pt idx="22553">
                  <c:v>85.10387540422272</c:v>
                </c:pt>
                <c:pt idx="22554">
                  <c:v>85.117262950012261</c:v>
                </c:pt>
                <c:pt idx="22555">
                  <c:v>85.130653665952366</c:v>
                </c:pt>
                <c:pt idx="22556">
                  <c:v>85.144044381892456</c:v>
                </c:pt>
                <c:pt idx="22557">
                  <c:v>85.157431927681998</c:v>
                </c:pt>
                <c:pt idx="22558">
                  <c:v>85.170822643622103</c:v>
                </c:pt>
                <c:pt idx="22559">
                  <c:v>85.184213359562207</c:v>
                </c:pt>
                <c:pt idx="22560">
                  <c:v>85.197600905351749</c:v>
                </c:pt>
                <c:pt idx="22561">
                  <c:v>85.210991621291839</c:v>
                </c:pt>
                <c:pt idx="22562">
                  <c:v>85.224395017834155</c:v>
                </c:pt>
                <c:pt idx="22563">
                  <c:v>85.237782563623711</c:v>
                </c:pt>
                <c:pt idx="22564">
                  <c:v>85.251173279563801</c:v>
                </c:pt>
                <c:pt idx="22565">
                  <c:v>85.264563995503906</c:v>
                </c:pt>
                <c:pt idx="22566">
                  <c:v>85.277951541293447</c:v>
                </c:pt>
                <c:pt idx="22567">
                  <c:v>85.291342257233552</c:v>
                </c:pt>
                <c:pt idx="22568">
                  <c:v>85.304732973173643</c:v>
                </c:pt>
                <c:pt idx="22569">
                  <c:v>85.318120518963198</c:v>
                </c:pt>
                <c:pt idx="22570">
                  <c:v>85.331511234903289</c:v>
                </c:pt>
                <c:pt idx="22571">
                  <c:v>85.344901950843393</c:v>
                </c:pt>
                <c:pt idx="22572">
                  <c:v>85.358289496632935</c:v>
                </c:pt>
                <c:pt idx="22573">
                  <c:v>85.37168021257304</c:v>
                </c:pt>
                <c:pt idx="22574">
                  <c:v>85.385083609115355</c:v>
                </c:pt>
                <c:pt idx="22575">
                  <c:v>85.398474325055446</c:v>
                </c:pt>
                <c:pt idx="22576">
                  <c:v>85.411861870844987</c:v>
                </c:pt>
                <c:pt idx="22577">
                  <c:v>85.425252586785092</c:v>
                </c:pt>
                <c:pt idx="22578">
                  <c:v>85.435637999999997</c:v>
                </c:pt>
                <c:pt idx="22579">
                  <c:v>85.444063955423118</c:v>
                </c:pt>
                <c:pt idx="22580">
                  <c:v>85.458799926084879</c:v>
                </c:pt>
                <c:pt idx="22581">
                  <c:v>85.426485920362424</c:v>
                </c:pt>
                <c:pt idx="22582">
                  <c:v>85.449135425506554</c:v>
                </c:pt>
                <c:pt idx="22583">
                  <c:v>85.445075249880787</c:v>
                </c:pt>
                <c:pt idx="22584">
                  <c:v>85.476664886504537</c:v>
                </c:pt>
                <c:pt idx="22585">
                  <c:v>85.489906000000005</c:v>
                </c:pt>
                <c:pt idx="22586">
                  <c:v>85.479703717759236</c:v>
                </c:pt>
                <c:pt idx="22587">
                  <c:v>85.454006602921552</c:v>
                </c:pt>
                <c:pt idx="22588">
                  <c:v>85.454974152376934</c:v>
                </c:pt>
                <c:pt idx="22589">
                  <c:v>85.455941930946551</c:v>
                </c:pt>
                <c:pt idx="22590">
                  <c:v>85.456909709516168</c:v>
                </c:pt>
                <c:pt idx="22591">
                  <c:v>85.45787725897155</c:v>
                </c:pt>
                <c:pt idx="22592">
                  <c:v>85.458845037541167</c:v>
                </c:pt>
                <c:pt idx="22593">
                  <c:v>85.459812816110784</c:v>
                </c:pt>
                <c:pt idx="22594">
                  <c:v>85.460780365566151</c:v>
                </c:pt>
                <c:pt idx="22595">
                  <c:v>85.461748144135782</c:v>
                </c:pt>
                <c:pt idx="22596">
                  <c:v>85.462715922705399</c:v>
                </c:pt>
                <c:pt idx="22597">
                  <c:v>85.463683472160767</c:v>
                </c:pt>
                <c:pt idx="22598">
                  <c:v>85.464651250730384</c:v>
                </c:pt>
                <c:pt idx="22599">
                  <c:v>85.465619945756984</c:v>
                </c:pt>
                <c:pt idx="22600">
                  <c:v>85.466587724326601</c:v>
                </c:pt>
                <c:pt idx="22601">
                  <c:v>85.467555273781983</c:v>
                </c:pt>
                <c:pt idx="22602">
                  <c:v>85.4685230523516</c:v>
                </c:pt>
                <c:pt idx="22603">
                  <c:v>85.469490830921217</c:v>
                </c:pt>
                <c:pt idx="22604">
                  <c:v>85.470458380376598</c:v>
                </c:pt>
                <c:pt idx="22605">
                  <c:v>85.471426158946215</c:v>
                </c:pt>
                <c:pt idx="22606">
                  <c:v>85.472393937515832</c:v>
                </c:pt>
                <c:pt idx="22607">
                  <c:v>85.473361486971214</c:v>
                </c:pt>
                <c:pt idx="22608">
                  <c:v>85.474329265540831</c:v>
                </c:pt>
                <c:pt idx="22609">
                  <c:v>85.475297044110448</c:v>
                </c:pt>
                <c:pt idx="22610">
                  <c:v>85.476264593565816</c:v>
                </c:pt>
                <c:pt idx="22611">
                  <c:v>85.477232372135447</c:v>
                </c:pt>
                <c:pt idx="22612">
                  <c:v>85.478201067162033</c:v>
                </c:pt>
                <c:pt idx="22613">
                  <c:v>85.479168616617415</c:v>
                </c:pt>
                <c:pt idx="22614">
                  <c:v>85.480136395187031</c:v>
                </c:pt>
                <c:pt idx="22615">
                  <c:v>85.481104173756648</c:v>
                </c:pt>
                <c:pt idx="22616">
                  <c:v>85.48207172321203</c:v>
                </c:pt>
                <c:pt idx="22617">
                  <c:v>85.483039501781647</c:v>
                </c:pt>
                <c:pt idx="22618">
                  <c:v>85.484007280351264</c:v>
                </c:pt>
                <c:pt idx="22619">
                  <c:v>85.484974829806646</c:v>
                </c:pt>
                <c:pt idx="22620">
                  <c:v>85.485942608376263</c:v>
                </c:pt>
                <c:pt idx="22621">
                  <c:v>85.48691038694588</c:v>
                </c:pt>
                <c:pt idx="22622">
                  <c:v>85.487877936401247</c:v>
                </c:pt>
                <c:pt idx="22623">
                  <c:v>85.488845714970878</c:v>
                </c:pt>
                <c:pt idx="22624">
                  <c:v>85.489814409997464</c:v>
                </c:pt>
                <c:pt idx="22625">
                  <c:v>85.490782188567096</c:v>
                </c:pt>
                <c:pt idx="22626">
                  <c:v>85.491749738022463</c:v>
                </c:pt>
                <c:pt idx="22627">
                  <c:v>85.49271751659208</c:v>
                </c:pt>
                <c:pt idx="22628">
                  <c:v>85.493685295161697</c:v>
                </c:pt>
                <c:pt idx="22629">
                  <c:v>85.494652844617079</c:v>
                </c:pt>
                <c:pt idx="22630">
                  <c:v>85.495620623186696</c:v>
                </c:pt>
                <c:pt idx="22631">
                  <c:v>85.496588401756313</c:v>
                </c:pt>
                <c:pt idx="22632">
                  <c:v>85.497555951211694</c:v>
                </c:pt>
                <c:pt idx="22633">
                  <c:v>85.498523729781311</c:v>
                </c:pt>
                <c:pt idx="22634">
                  <c:v>85.499491508350928</c:v>
                </c:pt>
                <c:pt idx="22635">
                  <c:v>85.50045905780631</c:v>
                </c:pt>
                <c:pt idx="22636">
                  <c:v>85.501426836375927</c:v>
                </c:pt>
                <c:pt idx="22637">
                  <c:v>85.502395531402527</c:v>
                </c:pt>
                <c:pt idx="22638">
                  <c:v>85.503363080857895</c:v>
                </c:pt>
                <c:pt idx="22639">
                  <c:v>85.504330859427512</c:v>
                </c:pt>
                <c:pt idx="22640">
                  <c:v>85.505298637997129</c:v>
                </c:pt>
                <c:pt idx="22641">
                  <c:v>85.506266187452511</c:v>
                </c:pt>
                <c:pt idx="22642">
                  <c:v>85.507233966022127</c:v>
                </c:pt>
                <c:pt idx="22643">
                  <c:v>85.519611132300369</c:v>
                </c:pt>
                <c:pt idx="22644">
                  <c:v>85.550275847401053</c:v>
                </c:pt>
                <c:pt idx="22645">
                  <c:v>85.516242582737249</c:v>
                </c:pt>
                <c:pt idx="22646">
                  <c:v>85.544173999999998</c:v>
                </c:pt>
                <c:pt idx="22647">
                  <c:v>85.54854575679542</c:v>
                </c:pt>
                <c:pt idx="22648">
                  <c:v>85.557754901287552</c:v>
                </c:pt>
                <c:pt idx="22649">
                  <c:v>85.539525622884383</c:v>
                </c:pt>
                <c:pt idx="22650">
                  <c:v>85.54040684549355</c:v>
                </c:pt>
                <c:pt idx="22651">
                  <c:v>85.560748322842159</c:v>
                </c:pt>
                <c:pt idx="22652">
                  <c:v>85.508995687335769</c:v>
                </c:pt>
                <c:pt idx="22653">
                  <c:v>85.512617196174773</c:v>
                </c:pt>
                <c:pt idx="22654">
                  <c:v>85.516237847648995</c:v>
                </c:pt>
                <c:pt idx="22655">
                  <c:v>85.519859356487999</c:v>
                </c:pt>
                <c:pt idx="22656">
                  <c:v>85.523480865327002</c:v>
                </c:pt>
                <c:pt idx="22657">
                  <c:v>85.527101516801224</c:v>
                </c:pt>
                <c:pt idx="22658">
                  <c:v>85.530723025640214</c:v>
                </c:pt>
                <c:pt idx="22659">
                  <c:v>85.534344534479217</c:v>
                </c:pt>
                <c:pt idx="22660">
                  <c:v>85.537965185953439</c:v>
                </c:pt>
                <c:pt idx="22661">
                  <c:v>85.541586694792443</c:v>
                </c:pt>
                <c:pt idx="22662">
                  <c:v>85.545211633090574</c:v>
                </c:pt>
                <c:pt idx="22663">
                  <c:v>85.548832284564796</c:v>
                </c:pt>
                <c:pt idx="22664">
                  <c:v>85.552453793403799</c:v>
                </c:pt>
                <c:pt idx="22665">
                  <c:v>85.556075302242803</c:v>
                </c:pt>
                <c:pt idx="22666">
                  <c:v>85.559695953717011</c:v>
                </c:pt>
                <c:pt idx="22667">
                  <c:v>85.563317462556014</c:v>
                </c:pt>
                <c:pt idx="22668">
                  <c:v>85.566938971395018</c:v>
                </c:pt>
                <c:pt idx="22669">
                  <c:v>85.57055962286924</c:v>
                </c:pt>
                <c:pt idx="22670">
                  <c:v>85.574181131708244</c:v>
                </c:pt>
                <c:pt idx="22671">
                  <c:v>85.577802640547247</c:v>
                </c:pt>
                <c:pt idx="22672">
                  <c:v>85.581423292021469</c:v>
                </c:pt>
                <c:pt idx="22673">
                  <c:v>85.585044800860473</c:v>
                </c:pt>
                <c:pt idx="22674">
                  <c:v>85.588669739158604</c:v>
                </c:pt>
                <c:pt idx="22675">
                  <c:v>85.592291247997593</c:v>
                </c:pt>
                <c:pt idx="22676">
                  <c:v>85.595911899471815</c:v>
                </c:pt>
                <c:pt idx="22677">
                  <c:v>85.599533408310819</c:v>
                </c:pt>
                <c:pt idx="22678">
                  <c:v>85.603154917149823</c:v>
                </c:pt>
                <c:pt idx="22679">
                  <c:v>85.606775568624045</c:v>
                </c:pt>
                <c:pt idx="22680">
                  <c:v>85.610397077463048</c:v>
                </c:pt>
                <c:pt idx="22681">
                  <c:v>85.614018586302052</c:v>
                </c:pt>
                <c:pt idx="22682">
                  <c:v>85.617639237776274</c:v>
                </c:pt>
                <c:pt idx="22683">
                  <c:v>85.621260746615263</c:v>
                </c:pt>
                <c:pt idx="22684">
                  <c:v>85.624882255454267</c:v>
                </c:pt>
                <c:pt idx="22685">
                  <c:v>85.628502906928489</c:v>
                </c:pt>
                <c:pt idx="22686">
                  <c:v>85.632124415767493</c:v>
                </c:pt>
                <c:pt idx="22687">
                  <c:v>85.635749354065624</c:v>
                </c:pt>
                <c:pt idx="22688">
                  <c:v>85.639370005539845</c:v>
                </c:pt>
                <c:pt idx="22689">
                  <c:v>85.642991514378849</c:v>
                </c:pt>
                <c:pt idx="22690">
                  <c:v>85.646613023217853</c:v>
                </c:pt>
                <c:pt idx="22691">
                  <c:v>85.650233674692061</c:v>
                </c:pt>
                <c:pt idx="22692">
                  <c:v>85.653855183531064</c:v>
                </c:pt>
                <c:pt idx="22693">
                  <c:v>85.657476692370068</c:v>
                </c:pt>
                <c:pt idx="22694">
                  <c:v>85.66109734384429</c:v>
                </c:pt>
                <c:pt idx="22695">
                  <c:v>85.664718852683293</c:v>
                </c:pt>
                <c:pt idx="22696">
                  <c:v>85.668340361522297</c:v>
                </c:pt>
                <c:pt idx="22697">
                  <c:v>85.6766110033373</c:v>
                </c:pt>
                <c:pt idx="22698">
                  <c:v>85.700757260133528</c:v>
                </c:pt>
                <c:pt idx="22699">
                  <c:v>85.743306667143543</c:v>
                </c:pt>
                <c:pt idx="22700">
                  <c:v>85.752794514023464</c:v>
                </c:pt>
                <c:pt idx="22701">
                  <c:v>85.731842804896715</c:v>
                </c:pt>
                <c:pt idx="22702">
                  <c:v>85.718170173380926</c:v>
                </c:pt>
                <c:pt idx="22703">
                  <c:v>85.731661052217447</c:v>
                </c:pt>
                <c:pt idx="22704">
                  <c:v>85.743163999999993</c:v>
                </c:pt>
                <c:pt idx="22705">
                  <c:v>85.756836798044816</c:v>
                </c:pt>
                <c:pt idx="22706">
                  <c:v>85.779949527158536</c:v>
                </c:pt>
                <c:pt idx="22707">
                  <c:v>85.781535511177424</c:v>
                </c:pt>
                <c:pt idx="22708">
                  <c:v>85.78312187075494</c:v>
                </c:pt>
                <c:pt idx="22709">
                  <c:v>85.784708230332441</c:v>
                </c:pt>
                <c:pt idx="22710">
                  <c:v>85.786294214351329</c:v>
                </c:pt>
                <c:pt idx="22711">
                  <c:v>85.787880573928831</c:v>
                </c:pt>
                <c:pt idx="22712">
                  <c:v>85.789468435740787</c:v>
                </c:pt>
                <c:pt idx="22713">
                  <c:v>85.791054419759689</c:v>
                </c:pt>
                <c:pt idx="22714">
                  <c:v>85.792640779337191</c:v>
                </c:pt>
                <c:pt idx="22715">
                  <c:v>85.794227138914692</c:v>
                </c:pt>
                <c:pt idx="22716">
                  <c:v>85.795813122933581</c:v>
                </c:pt>
                <c:pt idx="22717">
                  <c:v>85.797399482511096</c:v>
                </c:pt>
                <c:pt idx="22718">
                  <c:v>85.798985842088598</c:v>
                </c:pt>
                <c:pt idx="22719">
                  <c:v>85.800571826107486</c:v>
                </c:pt>
                <c:pt idx="22720">
                  <c:v>85.802158185684988</c:v>
                </c:pt>
                <c:pt idx="22721">
                  <c:v>85.803744545262504</c:v>
                </c:pt>
                <c:pt idx="22722">
                  <c:v>85.805330529281392</c:v>
                </c:pt>
                <c:pt idx="22723">
                  <c:v>85.806916888858893</c:v>
                </c:pt>
                <c:pt idx="22724">
                  <c:v>85.808504750670849</c:v>
                </c:pt>
                <c:pt idx="22725">
                  <c:v>85.810091110248351</c:v>
                </c:pt>
                <c:pt idx="22726">
                  <c:v>85.811677094267253</c:v>
                </c:pt>
                <c:pt idx="22727">
                  <c:v>85.813263453844755</c:v>
                </c:pt>
                <c:pt idx="22728">
                  <c:v>85.814849813422256</c:v>
                </c:pt>
                <c:pt idx="22729">
                  <c:v>85.816435797441144</c:v>
                </c:pt>
                <c:pt idx="22730">
                  <c:v>85.81802215701866</c:v>
                </c:pt>
                <c:pt idx="22731">
                  <c:v>85.819608516596162</c:v>
                </c:pt>
                <c:pt idx="22732">
                  <c:v>85.82119450061505</c:v>
                </c:pt>
                <c:pt idx="22733">
                  <c:v>85.822780860192552</c:v>
                </c:pt>
                <c:pt idx="22734">
                  <c:v>85.824367219770068</c:v>
                </c:pt>
                <c:pt idx="22735">
                  <c:v>85.825953203788956</c:v>
                </c:pt>
                <c:pt idx="22736">
                  <c:v>85.827539563366457</c:v>
                </c:pt>
                <c:pt idx="22737">
                  <c:v>85.830713409197301</c:v>
                </c:pt>
                <c:pt idx="22738">
                  <c:v>85.832299768774817</c:v>
                </c:pt>
                <c:pt idx="22739">
                  <c:v>85.833886128352319</c:v>
                </c:pt>
                <c:pt idx="22740">
                  <c:v>85.835472112371207</c:v>
                </c:pt>
                <c:pt idx="22741">
                  <c:v>85.837058471948708</c:v>
                </c:pt>
                <c:pt idx="22742">
                  <c:v>85.838644831526224</c:v>
                </c:pt>
                <c:pt idx="22743">
                  <c:v>85.840230815545112</c:v>
                </c:pt>
                <c:pt idx="22744">
                  <c:v>85.841817175122614</c:v>
                </c:pt>
                <c:pt idx="22745">
                  <c:v>85.843403534700116</c:v>
                </c:pt>
                <c:pt idx="22746">
                  <c:v>85.844989518719018</c:v>
                </c:pt>
                <c:pt idx="22747">
                  <c:v>85.84657587829652</c:v>
                </c:pt>
                <c:pt idx="22748">
                  <c:v>85.848163740108475</c:v>
                </c:pt>
                <c:pt idx="22749">
                  <c:v>85.849750099685977</c:v>
                </c:pt>
                <c:pt idx="22750">
                  <c:v>85.851336083704865</c:v>
                </c:pt>
                <c:pt idx="22751">
                  <c:v>85.8095921716329</c:v>
                </c:pt>
                <c:pt idx="22752">
                  <c:v>85.854089221745355</c:v>
                </c:pt>
                <c:pt idx="22753">
                  <c:v>85.855499811397223</c:v>
                </c:pt>
                <c:pt idx="22754">
                  <c:v>85.837284856495828</c:v>
                </c:pt>
                <c:pt idx="22755">
                  <c:v>85.891786442060095</c:v>
                </c:pt>
                <c:pt idx="22756">
                  <c:v>85.891298450643774</c:v>
                </c:pt>
                <c:pt idx="22757">
                  <c:v>85.917468023599525</c:v>
                </c:pt>
                <c:pt idx="22758">
                  <c:v>85.894209756318546</c:v>
                </c:pt>
                <c:pt idx="22759">
                  <c:v>85.96313358369099</c:v>
                </c:pt>
                <c:pt idx="22760">
                  <c:v>85.977356042060194</c:v>
                </c:pt>
                <c:pt idx="22761">
                  <c:v>85.976173838545137</c:v>
                </c:pt>
                <c:pt idx="22762">
                  <c:v>85.974993033094776</c:v>
                </c:pt>
                <c:pt idx="22763">
                  <c:v>85.973811948031468</c:v>
                </c:pt>
                <c:pt idx="22764">
                  <c:v>85.972630862968174</c:v>
                </c:pt>
                <c:pt idx="22765">
                  <c:v>85.971450057517814</c:v>
                </c:pt>
                <c:pt idx="22766">
                  <c:v>85.970268972454519</c:v>
                </c:pt>
                <c:pt idx="22767">
                  <c:v>85.969087887391211</c:v>
                </c:pt>
                <c:pt idx="22768">
                  <c:v>85.967907081940865</c:v>
                </c:pt>
                <c:pt idx="22769">
                  <c:v>85.966725996877557</c:v>
                </c:pt>
                <c:pt idx="22770">
                  <c:v>85.965544911814263</c:v>
                </c:pt>
                <c:pt idx="22771">
                  <c:v>85.964364106363902</c:v>
                </c:pt>
                <c:pt idx="22772">
                  <c:v>85.963183021300608</c:v>
                </c:pt>
                <c:pt idx="22773">
                  <c:v>85.962000817785537</c:v>
                </c:pt>
                <c:pt idx="22774">
                  <c:v>85.960819732722243</c:v>
                </c:pt>
                <c:pt idx="22775">
                  <c:v>85.969692302098238</c:v>
                </c:pt>
                <c:pt idx="22776">
                  <c:v>85.959203174731826</c:v>
                </c:pt>
                <c:pt idx="22777">
                  <c:v>85.945525812865839</c:v>
                </c:pt>
                <c:pt idx="22778">
                  <c:v>85.951844932853575</c:v>
                </c:pt>
                <c:pt idx="22779">
                  <c:v>85.95816554919935</c:v>
                </c:pt>
                <c:pt idx="22780">
                  <c:v>85.964486165545125</c:v>
                </c:pt>
                <c:pt idx="22781">
                  <c:v>85.970805285532862</c:v>
                </c:pt>
                <c:pt idx="22782">
                  <c:v>85.977125901878637</c:v>
                </c:pt>
                <c:pt idx="22783">
                  <c:v>85.983446518224412</c:v>
                </c:pt>
                <c:pt idx="22784">
                  <c:v>85.989765638212148</c:v>
                </c:pt>
                <c:pt idx="22785">
                  <c:v>85.996092239990077</c:v>
                </c:pt>
                <c:pt idx="22786">
                  <c:v>86.002412856335852</c:v>
                </c:pt>
                <c:pt idx="22787">
                  <c:v>86.008731976323588</c:v>
                </c:pt>
                <c:pt idx="22788">
                  <c:v>86.015052592669363</c:v>
                </c:pt>
                <c:pt idx="22789">
                  <c:v>86.021373209015138</c:v>
                </c:pt>
                <c:pt idx="22790">
                  <c:v>86.027692329002875</c:v>
                </c:pt>
                <c:pt idx="22791">
                  <c:v>86.03401294534865</c:v>
                </c:pt>
                <c:pt idx="22792">
                  <c:v>86.040333561694425</c:v>
                </c:pt>
                <c:pt idx="22793">
                  <c:v>86.046652681682161</c:v>
                </c:pt>
                <c:pt idx="22794">
                  <c:v>86.052973298027936</c:v>
                </c:pt>
                <c:pt idx="22795">
                  <c:v>86.059293914373711</c:v>
                </c:pt>
                <c:pt idx="22796">
                  <c:v>86.065613034361448</c:v>
                </c:pt>
                <c:pt idx="22797">
                  <c:v>86.071933650707223</c:v>
                </c:pt>
                <c:pt idx="22798">
                  <c:v>86.078260252485151</c:v>
                </c:pt>
                <c:pt idx="22799">
                  <c:v>86.084580868830926</c:v>
                </c:pt>
                <c:pt idx="22800">
                  <c:v>86.090899988818663</c:v>
                </c:pt>
                <c:pt idx="22801">
                  <c:v>86.097220605164438</c:v>
                </c:pt>
                <c:pt idx="22802">
                  <c:v>86.103541221510213</c:v>
                </c:pt>
                <c:pt idx="22803">
                  <c:v>86.109860341497949</c:v>
                </c:pt>
                <c:pt idx="22804">
                  <c:v>86.116180957843724</c:v>
                </c:pt>
                <c:pt idx="22805">
                  <c:v>86.122501574189499</c:v>
                </c:pt>
                <c:pt idx="22806">
                  <c:v>86.128820694177236</c:v>
                </c:pt>
                <c:pt idx="22807">
                  <c:v>86.135141310523011</c:v>
                </c:pt>
                <c:pt idx="22808">
                  <c:v>86.141461926868786</c:v>
                </c:pt>
                <c:pt idx="22809">
                  <c:v>86.147781046856522</c:v>
                </c:pt>
                <c:pt idx="22810">
                  <c:v>86.154107648634451</c:v>
                </c:pt>
                <c:pt idx="22811">
                  <c:v>86.204668090326535</c:v>
                </c:pt>
                <c:pt idx="22812">
                  <c:v>86.21098870667231</c:v>
                </c:pt>
                <c:pt idx="22813">
                  <c:v>86.217309323018085</c:v>
                </c:pt>
                <c:pt idx="22814">
                  <c:v>86.223628443005822</c:v>
                </c:pt>
                <c:pt idx="22815">
                  <c:v>86.229949059351597</c:v>
                </c:pt>
                <c:pt idx="22816">
                  <c:v>86.236275661129525</c:v>
                </c:pt>
                <c:pt idx="22817">
                  <c:v>86.2425962774753</c:v>
                </c:pt>
                <c:pt idx="22818">
                  <c:v>86.248915397463037</c:v>
                </c:pt>
                <c:pt idx="22819">
                  <c:v>86.23372371554602</c:v>
                </c:pt>
                <c:pt idx="22820">
                  <c:v>86.215491082260371</c:v>
                </c:pt>
                <c:pt idx="22821">
                  <c:v>86.197279112514906</c:v>
                </c:pt>
                <c:pt idx="22822">
                  <c:v>86.195412000000005</c:v>
                </c:pt>
                <c:pt idx="22823">
                  <c:v>86.139030216478687</c:v>
                </c:pt>
                <c:pt idx="22824">
                  <c:v>86.145044104042611</c:v>
                </c:pt>
                <c:pt idx="22825">
                  <c:v>86.174605415971399</c:v>
                </c:pt>
                <c:pt idx="22826">
                  <c:v>86.143602447782541</c:v>
                </c:pt>
                <c:pt idx="22827">
                  <c:v>86.158128855030995</c:v>
                </c:pt>
                <c:pt idx="22828">
                  <c:v>86.157010133293113</c:v>
                </c:pt>
                <c:pt idx="22829">
                  <c:v>86.138100656163473</c:v>
                </c:pt>
                <c:pt idx="22830">
                  <c:v>86.135736761659473</c:v>
                </c:pt>
                <c:pt idx="22831">
                  <c:v>86.133372867155472</c:v>
                </c:pt>
                <c:pt idx="22832">
                  <c:v>86.131009532285589</c:v>
                </c:pt>
                <c:pt idx="22833">
                  <c:v>86.128645637781588</c:v>
                </c:pt>
                <c:pt idx="22834">
                  <c:v>86.126279504741134</c:v>
                </c:pt>
                <c:pt idx="22835">
                  <c:v>86.123915610237134</c:v>
                </c:pt>
                <c:pt idx="22836">
                  <c:v>85.981341261501797</c:v>
                </c:pt>
                <c:pt idx="22837">
                  <c:v>86.014151110799446</c:v>
                </c:pt>
                <c:pt idx="22838">
                  <c:v>86.010030166253102</c:v>
                </c:pt>
                <c:pt idx="22839">
                  <c:v>86.005908245873343</c:v>
                </c:pt>
                <c:pt idx="22840">
                  <c:v>86.001786325493583</c:v>
                </c:pt>
                <c:pt idx="22841">
                  <c:v>85.997665380947254</c:v>
                </c:pt>
                <c:pt idx="22842">
                  <c:v>86.009180401668658</c:v>
                </c:pt>
                <c:pt idx="22843">
                  <c:v>86.014519000000007</c:v>
                </c:pt>
                <c:pt idx="22844">
                  <c:v>86.001514386266095</c:v>
                </c:pt>
                <c:pt idx="22845">
                  <c:v>85.996429000000006</c:v>
                </c:pt>
                <c:pt idx="22846">
                  <c:v>86.009705351931331</c:v>
                </c:pt>
                <c:pt idx="22847">
                  <c:v>86.027924010014303</c:v>
                </c:pt>
                <c:pt idx="22848">
                  <c:v>85.992016985216978</c:v>
                </c:pt>
                <c:pt idx="22849">
                  <c:v>85.979250584860523</c:v>
                </c:pt>
                <c:pt idx="22850">
                  <c:v>85.98046508137169</c:v>
                </c:pt>
                <c:pt idx="22851">
                  <c:v>85.981679290360006</c:v>
                </c:pt>
                <c:pt idx="22852">
                  <c:v>85.982893786871173</c:v>
                </c:pt>
                <c:pt idx="22853">
                  <c:v>85.984108283382341</c:v>
                </c:pt>
                <c:pt idx="22854">
                  <c:v>85.985322492370656</c:v>
                </c:pt>
                <c:pt idx="22855">
                  <c:v>85.986536988881824</c:v>
                </c:pt>
                <c:pt idx="22856">
                  <c:v>85.987751485392991</c:v>
                </c:pt>
                <c:pt idx="22857">
                  <c:v>85.988965694381307</c:v>
                </c:pt>
                <c:pt idx="22858">
                  <c:v>85.990181340983867</c:v>
                </c:pt>
                <c:pt idx="22859">
                  <c:v>85.991395837495034</c:v>
                </c:pt>
                <c:pt idx="22860">
                  <c:v>85.99261004648335</c:v>
                </c:pt>
                <c:pt idx="22861">
                  <c:v>85.993824542994517</c:v>
                </c:pt>
                <c:pt idx="22862">
                  <c:v>85.995039039505684</c:v>
                </c:pt>
                <c:pt idx="22863">
                  <c:v>85.996253248494</c:v>
                </c:pt>
                <c:pt idx="22864">
                  <c:v>85.997467745005167</c:v>
                </c:pt>
                <c:pt idx="22865">
                  <c:v>85.998682241516335</c:v>
                </c:pt>
                <c:pt idx="22866">
                  <c:v>85.99989645050465</c:v>
                </c:pt>
                <c:pt idx="22867">
                  <c:v>86.001110947015817</c:v>
                </c:pt>
                <c:pt idx="22868">
                  <c:v>86.002325443526985</c:v>
                </c:pt>
                <c:pt idx="22869">
                  <c:v>86.0035396525153</c:v>
                </c:pt>
                <c:pt idx="22870">
                  <c:v>86.004754149026468</c:v>
                </c:pt>
                <c:pt idx="22871">
                  <c:v>86.005969795629028</c:v>
                </c:pt>
                <c:pt idx="22872">
                  <c:v>86.007184292140195</c:v>
                </c:pt>
                <c:pt idx="22873">
                  <c:v>86.008398501128511</c:v>
                </c:pt>
                <c:pt idx="22874">
                  <c:v>86.009612997639678</c:v>
                </c:pt>
                <c:pt idx="22875">
                  <c:v>86.010827494150845</c:v>
                </c:pt>
                <c:pt idx="22876">
                  <c:v>86.105624753992856</c:v>
                </c:pt>
                <c:pt idx="22877">
                  <c:v>86.122981673819737</c:v>
                </c:pt>
                <c:pt idx="22878">
                  <c:v>86.105021059594762</c:v>
                </c:pt>
                <c:pt idx="22879">
                  <c:v>86.123231835717689</c:v>
                </c:pt>
                <c:pt idx="22880">
                  <c:v>86.141450227706244</c:v>
                </c:pt>
                <c:pt idx="22881">
                  <c:v>86.159668660022888</c:v>
                </c:pt>
                <c:pt idx="22882">
                  <c:v>86.177884425138274</c:v>
                </c:pt>
                <c:pt idx="22883">
                  <c:v>86.196104503719241</c:v>
                </c:pt>
                <c:pt idx="22884">
                  <c:v>86.214324582300208</c:v>
                </c:pt>
                <c:pt idx="22885">
                  <c:v>86.232540347415608</c:v>
                </c:pt>
                <c:pt idx="22886">
                  <c:v>86.246498075584171</c:v>
                </c:pt>
                <c:pt idx="22887">
                  <c:v>86.195412000000005</c:v>
                </c:pt>
                <c:pt idx="22888">
                  <c:v>86.194092443384989</c:v>
                </c:pt>
                <c:pt idx="22889">
                  <c:v>86.207934316919193</c:v>
                </c:pt>
                <c:pt idx="22890">
                  <c:v>86.238760050441357</c:v>
                </c:pt>
                <c:pt idx="22891">
                  <c:v>86.204399472887772</c:v>
                </c:pt>
                <c:pt idx="22892">
                  <c:v>86.260415653791142</c:v>
                </c:pt>
                <c:pt idx="22893">
                  <c:v>86.201326957319992</c:v>
                </c:pt>
                <c:pt idx="22894">
                  <c:v>86.251794962574493</c:v>
                </c:pt>
                <c:pt idx="22895">
                  <c:v>86.266456826718937</c:v>
                </c:pt>
                <c:pt idx="22896">
                  <c:v>86.255571428778708</c:v>
                </c:pt>
                <c:pt idx="22897">
                  <c:v>86.24468603083848</c:v>
                </c:pt>
                <c:pt idx="22898">
                  <c:v>86.23380320993374</c:v>
                </c:pt>
                <c:pt idx="22899">
                  <c:v>86.222917811993511</c:v>
                </c:pt>
                <c:pt idx="22900">
                  <c:v>86.212032414053269</c:v>
                </c:pt>
                <c:pt idx="22901">
                  <c:v>86.201149593148543</c:v>
                </c:pt>
                <c:pt idx="22902">
                  <c:v>86.190253887066319</c:v>
                </c:pt>
                <c:pt idx="22903">
                  <c:v>86.179368489126077</c:v>
                </c:pt>
                <c:pt idx="22904">
                  <c:v>86.168485668221351</c:v>
                </c:pt>
                <c:pt idx="22905">
                  <c:v>86.157600270281108</c:v>
                </c:pt>
                <c:pt idx="22906">
                  <c:v>86.14671487234088</c:v>
                </c:pt>
                <c:pt idx="22907">
                  <c:v>86.13583205143614</c:v>
                </c:pt>
                <c:pt idx="22908">
                  <c:v>86.124946653495911</c:v>
                </c:pt>
                <c:pt idx="22909">
                  <c:v>86.114061255555683</c:v>
                </c:pt>
                <c:pt idx="22910">
                  <c:v>86.103178434650943</c:v>
                </c:pt>
                <c:pt idx="22911">
                  <c:v>86.0922930367107</c:v>
                </c:pt>
                <c:pt idx="22912">
                  <c:v>86.081407638770472</c:v>
                </c:pt>
                <c:pt idx="22913">
                  <c:v>86.070524817865731</c:v>
                </c:pt>
                <c:pt idx="22914">
                  <c:v>86.059639419925503</c:v>
                </c:pt>
                <c:pt idx="22915">
                  <c:v>86.04874371384328</c:v>
                </c:pt>
                <c:pt idx="22916">
                  <c:v>86.037858315903051</c:v>
                </c:pt>
                <c:pt idx="22917">
                  <c:v>86.026975494998311</c:v>
                </c:pt>
                <c:pt idx="22918">
                  <c:v>86.016090097058083</c:v>
                </c:pt>
                <c:pt idx="22919">
                  <c:v>86.00520469911784</c:v>
                </c:pt>
                <c:pt idx="22920">
                  <c:v>85.994321878213114</c:v>
                </c:pt>
                <c:pt idx="22921">
                  <c:v>85.983436480272871</c:v>
                </c:pt>
                <c:pt idx="22922">
                  <c:v>85.972551082332643</c:v>
                </c:pt>
                <c:pt idx="22923">
                  <c:v>85.961668261427903</c:v>
                </c:pt>
                <c:pt idx="22924">
                  <c:v>85.950782863487674</c:v>
                </c:pt>
                <c:pt idx="22925">
                  <c:v>85.939897465547446</c:v>
                </c:pt>
                <c:pt idx="22926">
                  <c:v>85.929014644642706</c:v>
                </c:pt>
                <c:pt idx="22927">
                  <c:v>85.918118938560482</c:v>
                </c:pt>
                <c:pt idx="22928">
                  <c:v>85.907233540620254</c:v>
                </c:pt>
                <c:pt idx="22929">
                  <c:v>85.896350719715514</c:v>
                </c:pt>
                <c:pt idx="22930">
                  <c:v>85.885465321775285</c:v>
                </c:pt>
                <c:pt idx="22931">
                  <c:v>85.874579923835043</c:v>
                </c:pt>
                <c:pt idx="22932">
                  <c:v>85.863697102930317</c:v>
                </c:pt>
                <c:pt idx="22933">
                  <c:v>85.852811704990074</c:v>
                </c:pt>
                <c:pt idx="22934">
                  <c:v>85.841926307049846</c:v>
                </c:pt>
                <c:pt idx="22935">
                  <c:v>85.831043486145106</c:v>
                </c:pt>
                <c:pt idx="22936">
                  <c:v>85.820158088204877</c:v>
                </c:pt>
                <c:pt idx="22937">
                  <c:v>85.809272690264649</c:v>
                </c:pt>
                <c:pt idx="22938">
                  <c:v>85.798389869359909</c:v>
                </c:pt>
                <c:pt idx="22939">
                  <c:v>85.78750447141968</c:v>
                </c:pt>
                <c:pt idx="22940">
                  <c:v>85.770190420362425</c:v>
                </c:pt>
                <c:pt idx="22941">
                  <c:v>85.752573127294397</c:v>
                </c:pt>
                <c:pt idx="22942">
                  <c:v>85.784169321173096</c:v>
                </c:pt>
                <c:pt idx="22943">
                  <c:v>85.777589949164678</c:v>
                </c:pt>
                <c:pt idx="22944">
                  <c:v>85.730172495712239</c:v>
                </c:pt>
                <c:pt idx="22945">
                  <c:v>85.743163999999993</c:v>
                </c:pt>
                <c:pt idx="22946">
                  <c:v>85.743163999999993</c:v>
                </c:pt>
                <c:pt idx="22947">
                  <c:v>85.737699345016694</c:v>
                </c:pt>
                <c:pt idx="22948">
                  <c:v>85.730663401430277</c:v>
                </c:pt>
                <c:pt idx="22949">
                  <c:v>85.745037665181357</c:v>
                </c:pt>
                <c:pt idx="22950">
                  <c:v>85.751009354283923</c:v>
                </c:pt>
                <c:pt idx="22951">
                  <c:v>85.756982457473413</c:v>
                </c:pt>
                <c:pt idx="22952">
                  <c:v>85.766462230035756</c:v>
                </c:pt>
                <c:pt idx="22953">
                  <c:v>85.78467826299476</c:v>
                </c:pt>
                <c:pt idx="22954">
                  <c:v>85.781050672389128</c:v>
                </c:pt>
                <c:pt idx="22955">
                  <c:v>85.743163999999993</c:v>
                </c:pt>
                <c:pt idx="22956">
                  <c:v>85.737449187172146</c:v>
                </c:pt>
                <c:pt idx="22957">
                  <c:v>85.72545584188704</c:v>
                </c:pt>
                <c:pt idx="22958">
                  <c:v>85.726643933564148</c:v>
                </c:pt>
                <c:pt idx="22959">
                  <c:v>85.72783202524127</c:v>
                </c:pt>
                <c:pt idx="22960">
                  <c:v>85.729019835646682</c:v>
                </c:pt>
                <c:pt idx="22961">
                  <c:v>85.730207927323804</c:v>
                </c:pt>
                <c:pt idx="22962">
                  <c:v>85.731396019000925</c:v>
                </c:pt>
                <c:pt idx="22963">
                  <c:v>85.732583829406337</c:v>
                </c:pt>
                <c:pt idx="22964">
                  <c:v>85.733771921083459</c:v>
                </c:pt>
                <c:pt idx="22965">
                  <c:v>85.734961137847392</c:v>
                </c:pt>
                <c:pt idx="22966">
                  <c:v>85.736149229524514</c:v>
                </c:pt>
                <c:pt idx="22967">
                  <c:v>85.737337039929926</c:v>
                </c:pt>
                <c:pt idx="22968">
                  <c:v>85.738525131607048</c:v>
                </c:pt>
                <c:pt idx="22969">
                  <c:v>85.73971322328417</c:v>
                </c:pt>
                <c:pt idx="22970">
                  <c:v>85.740901033689582</c:v>
                </c:pt>
                <c:pt idx="22971">
                  <c:v>85.742089125366704</c:v>
                </c:pt>
                <c:pt idx="22972">
                  <c:v>85.743276935772116</c:v>
                </c:pt>
                <c:pt idx="22973">
                  <c:v>85.744465027449237</c:v>
                </c:pt>
                <c:pt idx="22974">
                  <c:v>85.745653119126359</c:v>
                </c:pt>
                <c:pt idx="22975">
                  <c:v>85.746840929531771</c:v>
                </c:pt>
                <c:pt idx="22976">
                  <c:v>85.748029021208893</c:v>
                </c:pt>
                <c:pt idx="22977">
                  <c:v>85.749218237972826</c:v>
                </c:pt>
                <c:pt idx="22978">
                  <c:v>85.750406329649934</c:v>
                </c:pt>
                <c:pt idx="22979">
                  <c:v>85.75159414005536</c:v>
                </c:pt>
                <c:pt idx="22980">
                  <c:v>85.752782231732468</c:v>
                </c:pt>
                <c:pt idx="22981">
                  <c:v>85.75397032340959</c:v>
                </c:pt>
                <c:pt idx="22982">
                  <c:v>85.755158133815002</c:v>
                </c:pt>
                <c:pt idx="22983">
                  <c:v>85.756346225492123</c:v>
                </c:pt>
                <c:pt idx="22984">
                  <c:v>85.757534317169245</c:v>
                </c:pt>
                <c:pt idx="22985">
                  <c:v>85.758722127574657</c:v>
                </c:pt>
                <c:pt idx="22986">
                  <c:v>85.759910219251779</c:v>
                </c:pt>
                <c:pt idx="22987">
                  <c:v>85.761098310928901</c:v>
                </c:pt>
                <c:pt idx="22988">
                  <c:v>85.762286121334313</c:v>
                </c:pt>
                <c:pt idx="22989">
                  <c:v>85.763474213011435</c:v>
                </c:pt>
                <c:pt idx="22990">
                  <c:v>85.764663429775368</c:v>
                </c:pt>
                <c:pt idx="22991">
                  <c:v>85.76585152145249</c:v>
                </c:pt>
                <c:pt idx="22992">
                  <c:v>85.767039331857902</c:v>
                </c:pt>
                <c:pt idx="22993">
                  <c:v>85.768227423535023</c:v>
                </c:pt>
                <c:pt idx="22994">
                  <c:v>85.769415233940435</c:v>
                </c:pt>
                <c:pt idx="22995">
                  <c:v>85.770603325617557</c:v>
                </c:pt>
                <c:pt idx="22996">
                  <c:v>85.771791417294679</c:v>
                </c:pt>
                <c:pt idx="22997">
                  <c:v>85.772979227700091</c:v>
                </c:pt>
                <c:pt idx="22998">
                  <c:v>85.774167319377213</c:v>
                </c:pt>
                <c:pt idx="22999">
                  <c:v>85.775355411054321</c:v>
                </c:pt>
                <c:pt idx="23000">
                  <c:v>85.776543221459747</c:v>
                </c:pt>
                <c:pt idx="23001">
                  <c:v>85.777731313136854</c:v>
                </c:pt>
                <c:pt idx="23002">
                  <c:v>85.778920529900788</c:v>
                </c:pt>
                <c:pt idx="23003">
                  <c:v>85.755862018121121</c:v>
                </c:pt>
                <c:pt idx="23004">
                  <c:v>85.695702362660938</c:v>
                </c:pt>
                <c:pt idx="23005">
                  <c:v>85.728947657902339</c:v>
                </c:pt>
                <c:pt idx="23006">
                  <c:v>85.70358677745665</c:v>
                </c:pt>
                <c:pt idx="23007">
                  <c:v>85.713478398554912</c:v>
                </c:pt>
                <c:pt idx="23008">
                  <c:v>85.730792762574495</c:v>
                </c:pt>
                <c:pt idx="23009">
                  <c:v>85.712575042918459</c:v>
                </c:pt>
                <c:pt idx="23010">
                  <c:v>85.706985000000003</c:v>
                </c:pt>
                <c:pt idx="23011">
                  <c:v>85.719736401668655</c:v>
                </c:pt>
                <c:pt idx="23012">
                  <c:v>85.71358246794037</c:v>
                </c:pt>
                <c:pt idx="23013">
                  <c:v>85.69732896395918</c:v>
                </c:pt>
                <c:pt idx="23014">
                  <c:v>85.681071611172868</c:v>
                </c:pt>
                <c:pt idx="23015">
                  <c:v>85.664798863166126</c:v>
                </c:pt>
                <c:pt idx="23016">
                  <c:v>85.648545359184936</c:v>
                </c:pt>
                <c:pt idx="23017">
                  <c:v>85.632288006398639</c:v>
                </c:pt>
                <c:pt idx="23018">
                  <c:v>85.616030653612327</c:v>
                </c:pt>
                <c:pt idx="23019">
                  <c:v>85.599777149631137</c:v>
                </c:pt>
                <c:pt idx="23020">
                  <c:v>85.58351979684484</c:v>
                </c:pt>
                <c:pt idx="23021">
                  <c:v>85.567262444058528</c:v>
                </c:pt>
                <c:pt idx="23022">
                  <c:v>85.551008940077338</c:v>
                </c:pt>
                <c:pt idx="23023">
                  <c:v>85.534751587291041</c:v>
                </c:pt>
                <c:pt idx="23024">
                  <c:v>85.518494234504729</c:v>
                </c:pt>
                <c:pt idx="23025">
                  <c:v>85.502240730523539</c:v>
                </c:pt>
                <c:pt idx="23026">
                  <c:v>85.485983377737242</c:v>
                </c:pt>
                <c:pt idx="23027">
                  <c:v>85.4697106297305</c:v>
                </c:pt>
                <c:pt idx="23028">
                  <c:v>85.453453276944188</c:v>
                </c:pt>
                <c:pt idx="23029">
                  <c:v>85.437199772962998</c:v>
                </c:pt>
                <c:pt idx="23030">
                  <c:v>85.420942420176701</c:v>
                </c:pt>
                <c:pt idx="23031">
                  <c:v>85.404685067390389</c:v>
                </c:pt>
                <c:pt idx="23032">
                  <c:v>85.388431563409199</c:v>
                </c:pt>
                <c:pt idx="23033">
                  <c:v>85.372174210622902</c:v>
                </c:pt>
                <c:pt idx="23034">
                  <c:v>85.35591685783659</c:v>
                </c:pt>
                <c:pt idx="23035">
                  <c:v>85.3396633538554</c:v>
                </c:pt>
                <c:pt idx="23036">
                  <c:v>85.323406001069102</c:v>
                </c:pt>
                <c:pt idx="23037">
                  <c:v>85.307148648282791</c:v>
                </c:pt>
                <c:pt idx="23038">
                  <c:v>85.290895144301601</c:v>
                </c:pt>
                <c:pt idx="23039">
                  <c:v>85.274637791515303</c:v>
                </c:pt>
                <c:pt idx="23040">
                  <c:v>85.258365043508547</c:v>
                </c:pt>
                <c:pt idx="23041">
                  <c:v>85.242111539527357</c:v>
                </c:pt>
                <c:pt idx="23042">
                  <c:v>85.22585418674106</c:v>
                </c:pt>
                <c:pt idx="23043">
                  <c:v>85.209596833954762</c:v>
                </c:pt>
                <c:pt idx="23044">
                  <c:v>85.193343329973558</c:v>
                </c:pt>
                <c:pt idx="23045">
                  <c:v>85.177085977187261</c:v>
                </c:pt>
                <c:pt idx="23046">
                  <c:v>85.160828624400963</c:v>
                </c:pt>
                <c:pt idx="23047">
                  <c:v>85.144575120419759</c:v>
                </c:pt>
                <c:pt idx="23048">
                  <c:v>85.128317767633462</c:v>
                </c:pt>
                <c:pt idx="23049">
                  <c:v>85.112060414847164</c:v>
                </c:pt>
                <c:pt idx="23050">
                  <c:v>85.09580691086596</c:v>
                </c:pt>
                <c:pt idx="23051">
                  <c:v>85.079549558079663</c:v>
                </c:pt>
                <c:pt idx="23052">
                  <c:v>85.063276810072921</c:v>
                </c:pt>
                <c:pt idx="23053">
                  <c:v>85.047019457286609</c:v>
                </c:pt>
                <c:pt idx="23054">
                  <c:v>85.030765953305419</c:v>
                </c:pt>
                <c:pt idx="23055">
                  <c:v>85.014508600519122</c:v>
                </c:pt>
                <c:pt idx="23056">
                  <c:v>84.987062593563763</c:v>
                </c:pt>
                <c:pt idx="23057">
                  <c:v>84.92166344182165</c:v>
                </c:pt>
                <c:pt idx="23058">
                  <c:v>84.881374082498809</c:v>
                </c:pt>
                <c:pt idx="23059">
                  <c:v>84.838661000000002</c:v>
                </c:pt>
                <c:pt idx="23060">
                  <c:v>84.81813184052443</c:v>
                </c:pt>
                <c:pt idx="23061">
                  <c:v>84.743967881974243</c:v>
                </c:pt>
                <c:pt idx="23062">
                  <c:v>84.734470510014305</c:v>
                </c:pt>
                <c:pt idx="23063">
                  <c:v>84.743714480333736</c:v>
                </c:pt>
                <c:pt idx="23064">
                  <c:v>84.734720667858838</c:v>
                </c:pt>
                <c:pt idx="23065">
                  <c:v>84.74914520429013</c:v>
                </c:pt>
                <c:pt idx="23066">
                  <c:v>84.752767888530613</c:v>
                </c:pt>
                <c:pt idx="23067">
                  <c:v>84.756391430617228</c:v>
                </c:pt>
                <c:pt idx="23068">
                  <c:v>84.760014972703843</c:v>
                </c:pt>
                <c:pt idx="23069">
                  <c:v>84.763637656944312</c:v>
                </c:pt>
                <c:pt idx="23070">
                  <c:v>84.767261199030926</c:v>
                </c:pt>
                <c:pt idx="23071">
                  <c:v>84.770884741117541</c:v>
                </c:pt>
                <c:pt idx="23072">
                  <c:v>84.77450742535801</c:v>
                </c:pt>
                <c:pt idx="23073">
                  <c:v>84.778130967444625</c:v>
                </c:pt>
                <c:pt idx="23074">
                  <c:v>84.78175450953124</c:v>
                </c:pt>
                <c:pt idx="23075">
                  <c:v>84.785377193771723</c:v>
                </c:pt>
                <c:pt idx="23076">
                  <c:v>84.789000735858323</c:v>
                </c:pt>
                <c:pt idx="23077">
                  <c:v>84.792627709329494</c:v>
                </c:pt>
                <c:pt idx="23078">
                  <c:v>84.796251251416109</c:v>
                </c:pt>
                <c:pt idx="23079">
                  <c:v>84.799873935656578</c:v>
                </c:pt>
                <c:pt idx="23080">
                  <c:v>84.803497477743193</c:v>
                </c:pt>
                <c:pt idx="23081">
                  <c:v>84.807121019829808</c:v>
                </c:pt>
                <c:pt idx="23082">
                  <c:v>84.810743704070291</c:v>
                </c:pt>
                <c:pt idx="23083">
                  <c:v>84.814367246156891</c:v>
                </c:pt>
                <c:pt idx="23084">
                  <c:v>84.846979982782557</c:v>
                </c:pt>
                <c:pt idx="23085">
                  <c:v>84.850603524869172</c:v>
                </c:pt>
                <c:pt idx="23086">
                  <c:v>84.85422620910964</c:v>
                </c:pt>
                <c:pt idx="23087">
                  <c:v>84.857849751196255</c:v>
                </c:pt>
                <c:pt idx="23088">
                  <c:v>84.86147329328287</c:v>
                </c:pt>
                <c:pt idx="23089">
                  <c:v>84.865095977523339</c:v>
                </c:pt>
                <c:pt idx="23090">
                  <c:v>84.868719519609954</c:v>
                </c:pt>
                <c:pt idx="23091">
                  <c:v>84.872343061696569</c:v>
                </c:pt>
                <c:pt idx="23092">
                  <c:v>84.875965745937052</c:v>
                </c:pt>
                <c:pt idx="23093">
                  <c:v>84.879589288023666</c:v>
                </c:pt>
                <c:pt idx="23094">
                  <c:v>84.883216261494823</c:v>
                </c:pt>
                <c:pt idx="23095">
                  <c:v>84.886839803581438</c:v>
                </c:pt>
                <c:pt idx="23096">
                  <c:v>84.890462487821907</c:v>
                </c:pt>
                <c:pt idx="23097">
                  <c:v>84.894086029908522</c:v>
                </c:pt>
                <c:pt idx="23098">
                  <c:v>84.897709571995136</c:v>
                </c:pt>
                <c:pt idx="23099">
                  <c:v>84.901332256235619</c:v>
                </c:pt>
                <c:pt idx="23100">
                  <c:v>84.904955798322234</c:v>
                </c:pt>
                <c:pt idx="23101">
                  <c:v>84.908579340408835</c:v>
                </c:pt>
                <c:pt idx="23102">
                  <c:v>84.912202024649318</c:v>
                </c:pt>
                <c:pt idx="23103">
                  <c:v>84.915825566735933</c:v>
                </c:pt>
                <c:pt idx="23104">
                  <c:v>84.919449108822548</c:v>
                </c:pt>
                <c:pt idx="23105">
                  <c:v>84.923071793063016</c:v>
                </c:pt>
                <c:pt idx="23106">
                  <c:v>84.926695335149631</c:v>
                </c:pt>
                <c:pt idx="23107">
                  <c:v>84.930322308620802</c:v>
                </c:pt>
                <c:pt idx="23108">
                  <c:v>84.933944992861271</c:v>
                </c:pt>
                <c:pt idx="23109">
                  <c:v>84.937568534947886</c:v>
                </c:pt>
                <c:pt idx="23110">
                  <c:v>84.941192077034501</c:v>
                </c:pt>
                <c:pt idx="23111">
                  <c:v>84.944814761274969</c:v>
                </c:pt>
                <c:pt idx="23112">
                  <c:v>84.965898070731129</c:v>
                </c:pt>
                <c:pt idx="23113">
                  <c:v>84.99511010548926</c:v>
                </c:pt>
                <c:pt idx="23114">
                  <c:v>84.976884476394858</c:v>
                </c:pt>
                <c:pt idx="23115">
                  <c:v>84.978524323003583</c:v>
                </c:pt>
                <c:pt idx="23116">
                  <c:v>85.001464999999996</c:v>
                </c:pt>
                <c:pt idx="23117">
                  <c:v>84.994604994988066</c:v>
                </c:pt>
                <c:pt idx="23118">
                  <c:v>84.983376000000007</c:v>
                </c:pt>
                <c:pt idx="23119">
                  <c:v>84.990514240771617</c:v>
                </c:pt>
                <c:pt idx="23120">
                  <c:v>84.99420349689737</c:v>
                </c:pt>
                <c:pt idx="23121">
                  <c:v>84.982858349456905</c:v>
                </c:pt>
                <c:pt idx="23122">
                  <c:v>84.98158338975189</c:v>
                </c:pt>
                <c:pt idx="23123">
                  <c:v>84.98030843004689</c:v>
                </c:pt>
                <c:pt idx="23124">
                  <c:v>84.979033772178937</c:v>
                </c:pt>
                <c:pt idx="23125">
                  <c:v>84.977758812473937</c:v>
                </c:pt>
                <c:pt idx="23126">
                  <c:v>84.976483852768936</c:v>
                </c:pt>
                <c:pt idx="23127">
                  <c:v>84.975209194900984</c:v>
                </c:pt>
                <c:pt idx="23128">
                  <c:v>84.973934235195969</c:v>
                </c:pt>
                <c:pt idx="23129">
                  <c:v>84.972659275490969</c:v>
                </c:pt>
                <c:pt idx="23130">
                  <c:v>84.971384617623016</c:v>
                </c:pt>
                <c:pt idx="23131">
                  <c:v>84.970109657918016</c:v>
                </c:pt>
                <c:pt idx="23132">
                  <c:v>84.96883349086481</c:v>
                </c:pt>
                <c:pt idx="23133">
                  <c:v>84.967558832996858</c:v>
                </c:pt>
                <c:pt idx="23134">
                  <c:v>84.966283873291843</c:v>
                </c:pt>
                <c:pt idx="23135">
                  <c:v>84.957367210300433</c:v>
                </c:pt>
                <c:pt idx="23136">
                  <c:v>84.929107999999999</c:v>
                </c:pt>
                <c:pt idx="23137">
                  <c:v>84.90803820529328</c:v>
                </c:pt>
                <c:pt idx="23138">
                  <c:v>84.843003222407631</c:v>
                </c:pt>
                <c:pt idx="23139">
                  <c:v>84.847821952789701</c:v>
                </c:pt>
                <c:pt idx="23140">
                  <c:v>84.820571999999999</c:v>
                </c:pt>
                <c:pt idx="23141">
                  <c:v>84.834737306317038</c:v>
                </c:pt>
                <c:pt idx="23142">
                  <c:v>84.855461154267999</c:v>
                </c:pt>
                <c:pt idx="23143">
                  <c:v>84.812417329518354</c:v>
                </c:pt>
                <c:pt idx="23144">
                  <c:v>84.836178841429941</c:v>
                </c:pt>
                <c:pt idx="23145">
                  <c:v>84.827345953645633</c:v>
                </c:pt>
                <c:pt idx="23146">
                  <c:v>84.81851515698061</c:v>
                </c:pt>
                <c:pt idx="23147">
                  <c:v>84.809682269196315</c:v>
                </c:pt>
                <c:pt idx="23148">
                  <c:v>84.800849381412021</c:v>
                </c:pt>
                <c:pt idx="23149">
                  <c:v>84.792018584746984</c:v>
                </c:pt>
                <c:pt idx="23150">
                  <c:v>84.78318569696269</c:v>
                </c:pt>
                <c:pt idx="23151">
                  <c:v>84.774352809178396</c:v>
                </c:pt>
                <c:pt idx="23152">
                  <c:v>84.765522012513372</c:v>
                </c:pt>
                <c:pt idx="23153">
                  <c:v>84.756689124729078</c:v>
                </c:pt>
                <c:pt idx="23154">
                  <c:v>84.74785623694477</c:v>
                </c:pt>
                <c:pt idx="23155">
                  <c:v>84.739025440279747</c:v>
                </c:pt>
                <c:pt idx="23156">
                  <c:v>84.730192552495453</c:v>
                </c:pt>
                <c:pt idx="23157">
                  <c:v>84.72135130023409</c:v>
                </c:pt>
                <c:pt idx="23158">
                  <c:v>84.712520503569053</c:v>
                </c:pt>
                <c:pt idx="23159">
                  <c:v>84.703687615784759</c:v>
                </c:pt>
                <c:pt idx="23160">
                  <c:v>84.694854728000465</c:v>
                </c:pt>
                <c:pt idx="23161">
                  <c:v>84.686023931335441</c:v>
                </c:pt>
                <c:pt idx="23162">
                  <c:v>84.677191043551147</c:v>
                </c:pt>
                <c:pt idx="23163">
                  <c:v>84.668358155766839</c:v>
                </c:pt>
                <c:pt idx="23164">
                  <c:v>84.659527359101816</c:v>
                </c:pt>
                <c:pt idx="23165">
                  <c:v>84.650694471317522</c:v>
                </c:pt>
                <c:pt idx="23166">
                  <c:v>84.641861583533228</c:v>
                </c:pt>
                <c:pt idx="23167">
                  <c:v>84.63303078686819</c:v>
                </c:pt>
                <c:pt idx="23168">
                  <c:v>84.624197899083896</c:v>
                </c:pt>
                <c:pt idx="23169">
                  <c:v>84.615356646822534</c:v>
                </c:pt>
                <c:pt idx="23170">
                  <c:v>84.60652375903824</c:v>
                </c:pt>
                <c:pt idx="23171">
                  <c:v>84.597692962373216</c:v>
                </c:pt>
                <c:pt idx="23172">
                  <c:v>84.588860074588908</c:v>
                </c:pt>
                <c:pt idx="23173">
                  <c:v>84.580027186804614</c:v>
                </c:pt>
                <c:pt idx="23174">
                  <c:v>84.57119639013959</c:v>
                </c:pt>
                <c:pt idx="23175">
                  <c:v>84.562363502355296</c:v>
                </c:pt>
                <c:pt idx="23176">
                  <c:v>84.553530614571002</c:v>
                </c:pt>
                <c:pt idx="23177">
                  <c:v>84.558556250536355</c:v>
                </c:pt>
                <c:pt idx="23178">
                  <c:v>84.605148740343353</c:v>
                </c:pt>
                <c:pt idx="23179">
                  <c:v>84.601318684549355</c:v>
                </c:pt>
                <c:pt idx="23180">
                  <c:v>84.54335489124044</c:v>
                </c:pt>
                <c:pt idx="23181">
                  <c:v>84.506633728395059</c:v>
                </c:pt>
                <c:pt idx="23182">
                  <c:v>84.500718140546894</c:v>
                </c:pt>
                <c:pt idx="23183">
                  <c:v>84.580985465020575</c:v>
                </c:pt>
                <c:pt idx="23184">
                  <c:v>84.50965341916519</c:v>
                </c:pt>
                <c:pt idx="23185">
                  <c:v>84.543912212584544</c:v>
                </c:pt>
                <c:pt idx="23186">
                  <c:v>84.531120000000001</c:v>
                </c:pt>
                <c:pt idx="23187">
                  <c:v>84.537669583783241</c:v>
                </c:pt>
                <c:pt idx="23188">
                  <c:v>84.546171563469912</c:v>
                </c:pt>
                <c:pt idx="23189">
                  <c:v>84.554671530377291</c:v>
                </c:pt>
                <c:pt idx="23190">
                  <c:v>84.563173510063947</c:v>
                </c:pt>
                <c:pt idx="23191">
                  <c:v>84.571675489750618</c:v>
                </c:pt>
                <c:pt idx="23192">
                  <c:v>84.580175456657997</c:v>
                </c:pt>
                <c:pt idx="23193">
                  <c:v>84.588677436344653</c:v>
                </c:pt>
                <c:pt idx="23194">
                  <c:v>84.597187467148458</c:v>
                </c:pt>
                <c:pt idx="23195">
                  <c:v>84.605689446835115</c:v>
                </c:pt>
                <c:pt idx="23196">
                  <c:v>84.614189413742494</c:v>
                </c:pt>
                <c:pt idx="23197">
                  <c:v>84.622691393429164</c:v>
                </c:pt>
                <c:pt idx="23198">
                  <c:v>84.631193373115821</c:v>
                </c:pt>
                <c:pt idx="23199">
                  <c:v>84.6396933400232</c:v>
                </c:pt>
                <c:pt idx="23200">
                  <c:v>84.64819531970987</c:v>
                </c:pt>
                <c:pt idx="23201">
                  <c:v>84.656697299396541</c:v>
                </c:pt>
                <c:pt idx="23202">
                  <c:v>84.66519726630392</c:v>
                </c:pt>
                <c:pt idx="23203">
                  <c:v>84.673699245990576</c:v>
                </c:pt>
                <c:pt idx="23204">
                  <c:v>84.682201225677247</c:v>
                </c:pt>
                <c:pt idx="23205">
                  <c:v>84.690701192584626</c:v>
                </c:pt>
                <c:pt idx="23206">
                  <c:v>84.699203172271297</c:v>
                </c:pt>
                <c:pt idx="23207">
                  <c:v>84.707713203075087</c:v>
                </c:pt>
                <c:pt idx="23208">
                  <c:v>84.716213169982467</c:v>
                </c:pt>
                <c:pt idx="23209">
                  <c:v>84.724715149669123</c:v>
                </c:pt>
                <c:pt idx="23210">
                  <c:v>84.733217129355793</c:v>
                </c:pt>
                <c:pt idx="23211">
                  <c:v>84.741717096263173</c:v>
                </c:pt>
                <c:pt idx="23212">
                  <c:v>84.750219075949843</c:v>
                </c:pt>
                <c:pt idx="23213">
                  <c:v>84.758721055636499</c:v>
                </c:pt>
                <c:pt idx="23214">
                  <c:v>84.767221022543879</c:v>
                </c:pt>
                <c:pt idx="23215">
                  <c:v>84.775723002230549</c:v>
                </c:pt>
                <c:pt idx="23216">
                  <c:v>84.784224981917205</c:v>
                </c:pt>
                <c:pt idx="23217">
                  <c:v>84.792724948824585</c:v>
                </c:pt>
                <c:pt idx="23218">
                  <c:v>84.801226928511255</c:v>
                </c:pt>
                <c:pt idx="23219">
                  <c:v>84.809736959315046</c:v>
                </c:pt>
                <c:pt idx="23220">
                  <c:v>84.818238939001716</c:v>
                </c:pt>
                <c:pt idx="23221">
                  <c:v>84.826738905909096</c:v>
                </c:pt>
                <c:pt idx="23222">
                  <c:v>84.835240885595752</c:v>
                </c:pt>
                <c:pt idx="23223">
                  <c:v>84.843742865282422</c:v>
                </c:pt>
                <c:pt idx="23224">
                  <c:v>84.852242832189802</c:v>
                </c:pt>
                <c:pt idx="23225">
                  <c:v>84.860744811876472</c:v>
                </c:pt>
                <c:pt idx="23226">
                  <c:v>84.869246791563128</c:v>
                </c:pt>
                <c:pt idx="23227">
                  <c:v>84.877746758470508</c:v>
                </c:pt>
                <c:pt idx="23228">
                  <c:v>84.886248738157178</c:v>
                </c:pt>
                <c:pt idx="23229">
                  <c:v>84.894750717843834</c:v>
                </c:pt>
                <c:pt idx="23230">
                  <c:v>84.903250684751228</c:v>
                </c:pt>
                <c:pt idx="23231">
                  <c:v>84.914200372109647</c:v>
                </c:pt>
                <c:pt idx="23232">
                  <c:v>84.947197000000003</c:v>
                </c:pt>
                <c:pt idx="23233">
                  <c:v>84.949038679303769</c:v>
                </c:pt>
                <c:pt idx="23234">
                  <c:v>84.973170394134485</c:v>
                </c:pt>
                <c:pt idx="23235">
                  <c:v>85.037643000000003</c:v>
                </c:pt>
                <c:pt idx="23236">
                  <c:v>85.037643000000003</c:v>
                </c:pt>
                <c:pt idx="23237">
                  <c:v>85.049398314735342</c:v>
                </c:pt>
                <c:pt idx="23238">
                  <c:v>85.128105000000005</c:v>
                </c:pt>
                <c:pt idx="23239">
                  <c:v>85.122901141630905</c:v>
                </c:pt>
                <c:pt idx="23240">
                  <c:v>85.094147810165509</c:v>
                </c:pt>
                <c:pt idx="23241">
                  <c:v>85.109074012597034</c:v>
                </c:pt>
                <c:pt idx="23242">
                  <c:v>85.123996681363209</c:v>
                </c:pt>
                <c:pt idx="23243">
                  <c:v>85.138922883794734</c:v>
                </c:pt>
                <c:pt idx="23244">
                  <c:v>85.153863220887644</c:v>
                </c:pt>
                <c:pt idx="23245">
                  <c:v>85.153285376967091</c:v>
                </c:pt>
                <c:pt idx="23246">
                  <c:v>85.139364526491647</c:v>
                </c:pt>
                <c:pt idx="23247">
                  <c:v>85.175812021909977</c:v>
                </c:pt>
                <c:pt idx="23248">
                  <c:v>85.20634103433477</c:v>
                </c:pt>
                <c:pt idx="23249">
                  <c:v>85.220084931455702</c:v>
                </c:pt>
                <c:pt idx="23250">
                  <c:v>85.224736585528191</c:v>
                </c:pt>
                <c:pt idx="23251">
                  <c:v>85.229388239600667</c:v>
                </c:pt>
                <c:pt idx="23252">
                  <c:v>85.234038792429288</c:v>
                </c:pt>
                <c:pt idx="23253">
                  <c:v>85.238690446501764</c:v>
                </c:pt>
                <c:pt idx="23254">
                  <c:v>85.243342100574253</c:v>
                </c:pt>
                <c:pt idx="23255">
                  <c:v>85.247992653402861</c:v>
                </c:pt>
                <c:pt idx="23256">
                  <c:v>85.252648712450792</c:v>
                </c:pt>
                <c:pt idx="23257">
                  <c:v>85.257300366523282</c:v>
                </c:pt>
                <c:pt idx="23258">
                  <c:v>85.261950919351889</c:v>
                </c:pt>
                <c:pt idx="23259">
                  <c:v>85.266602573424379</c:v>
                </c:pt>
                <c:pt idx="23260">
                  <c:v>85.271254227496854</c:v>
                </c:pt>
                <c:pt idx="23261">
                  <c:v>85.275904780325476</c:v>
                </c:pt>
                <c:pt idx="23262">
                  <c:v>85.280556434397951</c:v>
                </c:pt>
                <c:pt idx="23263">
                  <c:v>85.285208088470441</c:v>
                </c:pt>
                <c:pt idx="23264">
                  <c:v>85.289858641299048</c:v>
                </c:pt>
                <c:pt idx="23265">
                  <c:v>85.294510295371538</c:v>
                </c:pt>
                <c:pt idx="23266">
                  <c:v>85.299161949444013</c:v>
                </c:pt>
                <c:pt idx="23267">
                  <c:v>85.303812502272635</c:v>
                </c:pt>
                <c:pt idx="23268">
                  <c:v>85.30846415634511</c:v>
                </c:pt>
                <c:pt idx="23269">
                  <c:v>85.313120215393042</c:v>
                </c:pt>
                <c:pt idx="23270">
                  <c:v>85.317771869465531</c:v>
                </c:pt>
                <c:pt idx="23271">
                  <c:v>85.322422422294139</c:v>
                </c:pt>
                <c:pt idx="23272">
                  <c:v>85.327074076366628</c:v>
                </c:pt>
                <c:pt idx="23273">
                  <c:v>85.331725730439103</c:v>
                </c:pt>
                <c:pt idx="23274">
                  <c:v>85.336376283267725</c:v>
                </c:pt>
                <c:pt idx="23275">
                  <c:v>85.341027937340201</c:v>
                </c:pt>
                <c:pt idx="23276">
                  <c:v>85.34567959141269</c:v>
                </c:pt>
                <c:pt idx="23277">
                  <c:v>85.350330144241298</c:v>
                </c:pt>
                <c:pt idx="23278">
                  <c:v>85.354981798313787</c:v>
                </c:pt>
                <c:pt idx="23279">
                  <c:v>85.359633452386262</c:v>
                </c:pt>
                <c:pt idx="23280">
                  <c:v>85.364284005214884</c:v>
                </c:pt>
                <c:pt idx="23281">
                  <c:v>85.368940064262816</c:v>
                </c:pt>
                <c:pt idx="23282">
                  <c:v>85.373591718335291</c:v>
                </c:pt>
                <c:pt idx="23283">
                  <c:v>85.378242271163913</c:v>
                </c:pt>
                <c:pt idx="23284">
                  <c:v>85.382893925236388</c:v>
                </c:pt>
                <c:pt idx="23285">
                  <c:v>85.387545579308878</c:v>
                </c:pt>
                <c:pt idx="23286">
                  <c:v>85.392196132137499</c:v>
                </c:pt>
                <c:pt idx="23287">
                  <c:v>85.396847786209975</c:v>
                </c:pt>
                <c:pt idx="23288">
                  <c:v>85.40149944028245</c:v>
                </c:pt>
                <c:pt idx="23289">
                  <c:v>85.406149993111072</c:v>
                </c:pt>
                <c:pt idx="23290">
                  <c:v>85.410801647183547</c:v>
                </c:pt>
                <c:pt idx="23291">
                  <c:v>85.415453301256036</c:v>
                </c:pt>
                <c:pt idx="23292">
                  <c:v>85.420103854084658</c:v>
                </c:pt>
                <c:pt idx="23293">
                  <c:v>85.424755508157133</c:v>
                </c:pt>
                <c:pt idx="23294">
                  <c:v>85.429411567205065</c:v>
                </c:pt>
                <c:pt idx="23295">
                  <c:v>85.43406322127754</c:v>
                </c:pt>
                <c:pt idx="23296">
                  <c:v>85.423605950226246</c:v>
                </c:pt>
                <c:pt idx="23297">
                  <c:v>85.441858113495471</c:v>
                </c:pt>
                <c:pt idx="23298">
                  <c:v>85.453727999999998</c:v>
                </c:pt>
                <c:pt idx="23299">
                  <c:v>85.44130136909871</c:v>
                </c:pt>
                <c:pt idx="23300">
                  <c:v>85.448179078828289</c:v>
                </c:pt>
                <c:pt idx="23301">
                  <c:v>85.441052047732697</c:v>
                </c:pt>
                <c:pt idx="23302">
                  <c:v>85.44844420171674</c:v>
                </c:pt>
                <c:pt idx="23303">
                  <c:v>85.427888318885451</c:v>
                </c:pt>
                <c:pt idx="23304">
                  <c:v>85.469720570815454</c:v>
                </c:pt>
                <c:pt idx="23305">
                  <c:v>85.488058151740759</c:v>
                </c:pt>
                <c:pt idx="23306">
                  <c:v>85.485499127030607</c:v>
                </c:pt>
                <c:pt idx="23307">
                  <c:v>85.482942523346665</c:v>
                </c:pt>
                <c:pt idx="23308">
                  <c:v>85.480386524919282</c:v>
                </c:pt>
                <c:pt idx="23309">
                  <c:v>85.47782992123534</c:v>
                </c:pt>
                <c:pt idx="23310">
                  <c:v>85.475273317551398</c:v>
                </c:pt>
                <c:pt idx="23311">
                  <c:v>85.472717319124015</c:v>
                </c:pt>
                <c:pt idx="23312">
                  <c:v>85.470160715440088</c:v>
                </c:pt>
                <c:pt idx="23313">
                  <c:v>85.467604111756145</c:v>
                </c:pt>
                <c:pt idx="23314">
                  <c:v>85.465048113328763</c:v>
                </c:pt>
                <c:pt idx="23315">
                  <c:v>85.462491509644821</c:v>
                </c:pt>
                <c:pt idx="23316">
                  <c:v>85.459934905960878</c:v>
                </c:pt>
                <c:pt idx="23317">
                  <c:v>85.457378907533496</c:v>
                </c:pt>
                <c:pt idx="23318">
                  <c:v>85.454822303849568</c:v>
                </c:pt>
                <c:pt idx="23319">
                  <c:v>85.453250371200383</c:v>
                </c:pt>
                <c:pt idx="23320">
                  <c:v>85.452416691841051</c:v>
                </c:pt>
                <c:pt idx="23321">
                  <c:v>85.451583209848991</c:v>
                </c:pt>
                <c:pt idx="23322">
                  <c:v>85.450749530489659</c:v>
                </c:pt>
                <c:pt idx="23323">
                  <c:v>85.445747849068226</c:v>
                </c:pt>
                <c:pt idx="23324">
                  <c:v>85.444914169708909</c:v>
                </c:pt>
                <c:pt idx="23325">
                  <c:v>85.444080687716848</c:v>
                </c:pt>
                <c:pt idx="23326">
                  <c:v>85.443246218888419</c:v>
                </c:pt>
                <c:pt idx="23327">
                  <c:v>85.442412539529101</c:v>
                </c:pt>
                <c:pt idx="23328">
                  <c:v>85.441579057537041</c:v>
                </c:pt>
                <c:pt idx="23329">
                  <c:v>85.440745378177709</c:v>
                </c:pt>
                <c:pt idx="23330">
                  <c:v>85.439911698818378</c:v>
                </c:pt>
                <c:pt idx="23331">
                  <c:v>85.439078216826317</c:v>
                </c:pt>
                <c:pt idx="23332">
                  <c:v>85.438244537466986</c:v>
                </c:pt>
                <c:pt idx="23333">
                  <c:v>85.437410858107668</c:v>
                </c:pt>
                <c:pt idx="23334">
                  <c:v>85.436577376115608</c:v>
                </c:pt>
                <c:pt idx="23335">
                  <c:v>85.435743696756276</c:v>
                </c:pt>
                <c:pt idx="23336">
                  <c:v>85.434910017396945</c:v>
                </c:pt>
                <c:pt idx="23337">
                  <c:v>85.434076535404884</c:v>
                </c:pt>
                <c:pt idx="23338">
                  <c:v>85.433242856045553</c:v>
                </c:pt>
                <c:pt idx="23339">
                  <c:v>85.432408387217137</c:v>
                </c:pt>
                <c:pt idx="23340">
                  <c:v>85.431574707857806</c:v>
                </c:pt>
                <c:pt idx="23341">
                  <c:v>85.430741225865745</c:v>
                </c:pt>
                <c:pt idx="23342">
                  <c:v>85.429907546506428</c:v>
                </c:pt>
                <c:pt idx="23343">
                  <c:v>85.429073867147096</c:v>
                </c:pt>
                <c:pt idx="23344">
                  <c:v>85.428240385155036</c:v>
                </c:pt>
                <c:pt idx="23345">
                  <c:v>85.427406705795704</c:v>
                </c:pt>
                <c:pt idx="23346">
                  <c:v>85.426573026436373</c:v>
                </c:pt>
                <c:pt idx="23347">
                  <c:v>85.425739544444312</c:v>
                </c:pt>
                <c:pt idx="23348">
                  <c:v>85.424905865084995</c:v>
                </c:pt>
                <c:pt idx="23349">
                  <c:v>85.424072185725663</c:v>
                </c:pt>
                <c:pt idx="23350">
                  <c:v>85.423238703733603</c:v>
                </c:pt>
                <c:pt idx="23351">
                  <c:v>85.422404234905187</c:v>
                </c:pt>
                <c:pt idx="23352">
                  <c:v>85.421570555545856</c:v>
                </c:pt>
                <c:pt idx="23353">
                  <c:v>85.420737073553795</c:v>
                </c:pt>
                <c:pt idx="23354">
                  <c:v>85.419903394194463</c:v>
                </c:pt>
                <c:pt idx="23355">
                  <c:v>85.419069714835132</c:v>
                </c:pt>
                <c:pt idx="23356">
                  <c:v>85.418236232843071</c:v>
                </c:pt>
                <c:pt idx="23357">
                  <c:v>85.42715006247019</c:v>
                </c:pt>
                <c:pt idx="23358">
                  <c:v>85.461830135637669</c:v>
                </c:pt>
                <c:pt idx="23359">
                  <c:v>85.427900549833083</c:v>
                </c:pt>
                <c:pt idx="23360">
                  <c:v>85.464657112064856</c:v>
                </c:pt>
                <c:pt idx="23361">
                  <c:v>85.443056679065336</c:v>
                </c:pt>
                <c:pt idx="23362">
                  <c:v>85.470147275049328</c:v>
                </c:pt>
                <c:pt idx="23363">
                  <c:v>85.462213733776352</c:v>
                </c:pt>
                <c:pt idx="23364">
                  <c:v>85.454272679680201</c:v>
                </c:pt>
                <c:pt idx="23365">
                  <c:v>85.43675945922746</c:v>
                </c:pt>
                <c:pt idx="23366">
                  <c:v>85.486916989985701</c:v>
                </c:pt>
                <c:pt idx="23367">
                  <c:v>85.472683926323327</c:v>
                </c:pt>
                <c:pt idx="23368">
                  <c:v>85.454469670560187</c:v>
                </c:pt>
                <c:pt idx="23369">
                  <c:v>85.453727999999998</c:v>
                </c:pt>
                <c:pt idx="23370">
                  <c:v>85.524135467095846</c:v>
                </c:pt>
                <c:pt idx="23371">
                  <c:v>85.490630442431467</c:v>
                </c:pt>
                <c:pt idx="23372">
                  <c:v>85.436349669051026</c:v>
                </c:pt>
                <c:pt idx="23373">
                  <c:v>85.471601340724845</c:v>
                </c:pt>
                <c:pt idx="23374">
                  <c:v>85.469729688030284</c:v>
                </c:pt>
                <c:pt idx="23375">
                  <c:v>85.467630445723046</c:v>
                </c:pt>
                <c:pt idx="23376">
                  <c:v>85.465528717928819</c:v>
                </c:pt>
                <c:pt idx="23377">
                  <c:v>85.463428978524178</c:v>
                </c:pt>
                <c:pt idx="23378">
                  <c:v>85.461329736216925</c:v>
                </c:pt>
                <c:pt idx="23379">
                  <c:v>85.459229996812297</c:v>
                </c:pt>
                <c:pt idx="23380">
                  <c:v>85.457130257407655</c:v>
                </c:pt>
                <c:pt idx="23381">
                  <c:v>85.455031015100403</c:v>
                </c:pt>
                <c:pt idx="23382">
                  <c:v>85.452931275695775</c:v>
                </c:pt>
                <c:pt idx="23383">
                  <c:v>85.450831536291133</c:v>
                </c:pt>
                <c:pt idx="23384">
                  <c:v>85.44873229398388</c:v>
                </c:pt>
                <c:pt idx="23385">
                  <c:v>85.446632554579239</c:v>
                </c:pt>
                <c:pt idx="23386">
                  <c:v>85.444532815174611</c:v>
                </c:pt>
                <c:pt idx="23387">
                  <c:v>85.442433572867358</c:v>
                </c:pt>
                <c:pt idx="23388">
                  <c:v>85.440333833462716</c:v>
                </c:pt>
                <c:pt idx="23389">
                  <c:v>85.43823210566849</c:v>
                </c:pt>
                <c:pt idx="23390">
                  <c:v>85.436132366263848</c:v>
                </c:pt>
                <c:pt idx="23391">
                  <c:v>85.43403312395661</c:v>
                </c:pt>
                <c:pt idx="23392">
                  <c:v>85.431933384551968</c:v>
                </c:pt>
                <c:pt idx="23393">
                  <c:v>85.429833645147326</c:v>
                </c:pt>
                <c:pt idx="23394">
                  <c:v>85.427734402840088</c:v>
                </c:pt>
                <c:pt idx="23395">
                  <c:v>85.425634663435446</c:v>
                </c:pt>
                <c:pt idx="23396">
                  <c:v>85.423534924030804</c:v>
                </c:pt>
                <c:pt idx="23397">
                  <c:v>85.421435681723565</c:v>
                </c:pt>
                <c:pt idx="23398">
                  <c:v>85.419335942318924</c:v>
                </c:pt>
                <c:pt idx="23399">
                  <c:v>85.417236202914282</c:v>
                </c:pt>
                <c:pt idx="23400">
                  <c:v>85.415136960607043</c:v>
                </c:pt>
                <c:pt idx="23401">
                  <c:v>85.413035232812817</c:v>
                </c:pt>
                <c:pt idx="23402">
                  <c:v>85.410935493408175</c:v>
                </c:pt>
                <c:pt idx="23403">
                  <c:v>85.408836251100936</c:v>
                </c:pt>
                <c:pt idx="23404">
                  <c:v>85.406736511696295</c:v>
                </c:pt>
                <c:pt idx="23405">
                  <c:v>85.404636772291653</c:v>
                </c:pt>
                <c:pt idx="23406">
                  <c:v>85.402537529984414</c:v>
                </c:pt>
                <c:pt idx="23407">
                  <c:v>85.400437790579772</c:v>
                </c:pt>
                <c:pt idx="23408">
                  <c:v>85.379986851489875</c:v>
                </c:pt>
                <c:pt idx="23409">
                  <c:v>85.382985430138291</c:v>
                </c:pt>
                <c:pt idx="23410">
                  <c:v>85.379481671435386</c:v>
                </c:pt>
                <c:pt idx="23411">
                  <c:v>85.383498402860553</c:v>
                </c:pt>
                <c:pt idx="23412">
                  <c:v>85.378981134477826</c:v>
                </c:pt>
                <c:pt idx="23413">
                  <c:v>85.352901701716746</c:v>
                </c:pt>
                <c:pt idx="23414">
                  <c:v>85.345177000000007</c:v>
                </c:pt>
                <c:pt idx="23415">
                  <c:v>85.334540390557947</c:v>
                </c:pt>
                <c:pt idx="23416">
                  <c:v>85.359380414401528</c:v>
                </c:pt>
                <c:pt idx="23417">
                  <c:v>85.371071850148425</c:v>
                </c:pt>
                <c:pt idx="23418">
                  <c:v>85.353842698079887</c:v>
                </c:pt>
                <c:pt idx="23419">
                  <c:v>85.336617624882578</c:v>
                </c:pt>
                <c:pt idx="23420">
                  <c:v>85.31938847281404</c:v>
                </c:pt>
                <c:pt idx="23421">
                  <c:v>85.302159320745503</c:v>
                </c:pt>
                <c:pt idx="23422">
                  <c:v>85.284934247548193</c:v>
                </c:pt>
                <c:pt idx="23423">
                  <c:v>85.267411115879824</c:v>
                </c:pt>
                <c:pt idx="23424">
                  <c:v>85.254729999999995</c:v>
                </c:pt>
                <c:pt idx="23425">
                  <c:v>85.277365284692422</c:v>
                </c:pt>
                <c:pt idx="23426">
                  <c:v>85.320918881307534</c:v>
                </c:pt>
                <c:pt idx="23427">
                  <c:v>85.301562170046751</c:v>
                </c:pt>
                <c:pt idx="23428">
                  <c:v>85.282210041340704</c:v>
                </c:pt>
                <c:pt idx="23429">
                  <c:v>85.262853330079921</c:v>
                </c:pt>
                <c:pt idx="23430">
                  <c:v>85.243496618819137</c:v>
                </c:pt>
                <c:pt idx="23431">
                  <c:v>85.224144490113105</c:v>
                </c:pt>
                <c:pt idx="23432">
                  <c:v>85.204787778852321</c:v>
                </c:pt>
                <c:pt idx="23433">
                  <c:v>85.185431067591537</c:v>
                </c:pt>
                <c:pt idx="23434">
                  <c:v>85.166078938885505</c:v>
                </c:pt>
                <c:pt idx="23435">
                  <c:v>85.146722227624721</c:v>
                </c:pt>
                <c:pt idx="23436">
                  <c:v>85.127365516363923</c:v>
                </c:pt>
                <c:pt idx="23437">
                  <c:v>85.108013387657891</c:v>
                </c:pt>
                <c:pt idx="23438">
                  <c:v>85.088656676397108</c:v>
                </c:pt>
                <c:pt idx="23439">
                  <c:v>85.069281634917331</c:v>
                </c:pt>
                <c:pt idx="23440">
                  <c:v>85.049924923656548</c:v>
                </c:pt>
                <c:pt idx="23441">
                  <c:v>85.030572794950501</c:v>
                </c:pt>
                <c:pt idx="23442">
                  <c:v>85.011216083689717</c:v>
                </c:pt>
                <c:pt idx="23443">
                  <c:v>84.991859372428934</c:v>
                </c:pt>
                <c:pt idx="23444">
                  <c:v>84.972507243722902</c:v>
                </c:pt>
                <c:pt idx="23445">
                  <c:v>84.953150532462118</c:v>
                </c:pt>
                <c:pt idx="23446">
                  <c:v>84.933793821201334</c:v>
                </c:pt>
                <c:pt idx="23447">
                  <c:v>84.914441692495302</c:v>
                </c:pt>
                <c:pt idx="23448">
                  <c:v>84.895084981234504</c:v>
                </c:pt>
                <c:pt idx="23449">
                  <c:v>84.875732852528472</c:v>
                </c:pt>
                <c:pt idx="23450">
                  <c:v>84.856376141267688</c:v>
                </c:pt>
                <c:pt idx="23451">
                  <c:v>84.837001099787912</c:v>
                </c:pt>
                <c:pt idx="23452">
                  <c:v>84.817644388527128</c:v>
                </c:pt>
                <c:pt idx="23453">
                  <c:v>84.798292259821082</c:v>
                </c:pt>
                <c:pt idx="23454">
                  <c:v>84.778935548560298</c:v>
                </c:pt>
                <c:pt idx="23455">
                  <c:v>84.759578837299514</c:v>
                </c:pt>
                <c:pt idx="23456">
                  <c:v>84.740226708593482</c:v>
                </c:pt>
                <c:pt idx="23457">
                  <c:v>84.720869997332699</c:v>
                </c:pt>
                <c:pt idx="23458">
                  <c:v>84.701513286071915</c:v>
                </c:pt>
                <c:pt idx="23459">
                  <c:v>84.682161157365883</c:v>
                </c:pt>
                <c:pt idx="23460">
                  <c:v>84.662804446105099</c:v>
                </c:pt>
                <c:pt idx="23461">
                  <c:v>84.643447734844301</c:v>
                </c:pt>
                <c:pt idx="23462">
                  <c:v>84.624095606138269</c:v>
                </c:pt>
                <c:pt idx="23463">
                  <c:v>84.604738894877485</c:v>
                </c:pt>
                <c:pt idx="23464">
                  <c:v>84.585363853397709</c:v>
                </c:pt>
                <c:pt idx="23465">
                  <c:v>84.566007142136925</c:v>
                </c:pt>
                <c:pt idx="23466">
                  <c:v>84.546655013430879</c:v>
                </c:pt>
                <c:pt idx="23467">
                  <c:v>84.527298302170095</c:v>
                </c:pt>
                <c:pt idx="23468">
                  <c:v>84.507941590909311</c:v>
                </c:pt>
                <c:pt idx="23469">
                  <c:v>84.488589462203279</c:v>
                </c:pt>
                <c:pt idx="23470">
                  <c:v>84.469232750942496</c:v>
                </c:pt>
                <c:pt idx="23471">
                  <c:v>84.449880622236464</c:v>
                </c:pt>
                <c:pt idx="23472">
                  <c:v>84.43052391097568</c:v>
                </c:pt>
                <c:pt idx="23473">
                  <c:v>84.411167199714896</c:v>
                </c:pt>
                <c:pt idx="23474">
                  <c:v>84.368725691757987</c:v>
                </c:pt>
                <c:pt idx="23475">
                  <c:v>84.350227000000004</c:v>
                </c:pt>
                <c:pt idx="23476">
                  <c:v>84.222198688395068</c:v>
                </c:pt>
                <c:pt idx="23477">
                  <c:v>84.242574649555777</c:v>
                </c:pt>
                <c:pt idx="23478">
                  <c:v>84.222047787265552</c:v>
                </c:pt>
                <c:pt idx="23479">
                  <c:v>84.224994435834162</c:v>
                </c:pt>
                <c:pt idx="23480">
                  <c:v>84.195825126357349</c:v>
                </c:pt>
                <c:pt idx="23481">
                  <c:v>84.151111189536039</c:v>
                </c:pt>
                <c:pt idx="23482">
                  <c:v>84.233830747734856</c:v>
                </c:pt>
                <c:pt idx="23483">
                  <c:v>84.21270028260264</c:v>
                </c:pt>
                <c:pt idx="23484">
                  <c:v>84.197562117449834</c:v>
                </c:pt>
                <c:pt idx="23485">
                  <c:v>84.182420367602475</c:v>
                </c:pt>
                <c:pt idx="23486">
                  <c:v>84.167278617755116</c:v>
                </c:pt>
                <c:pt idx="23487">
                  <c:v>84.15214045260231</c:v>
                </c:pt>
                <c:pt idx="23488">
                  <c:v>84.136998702754951</c:v>
                </c:pt>
                <c:pt idx="23489">
                  <c:v>84.121842614129321</c:v>
                </c:pt>
                <c:pt idx="23490">
                  <c:v>84.106700864281962</c:v>
                </c:pt>
                <c:pt idx="23491">
                  <c:v>84.09156269912917</c:v>
                </c:pt>
                <c:pt idx="23492">
                  <c:v>84.076420949281797</c:v>
                </c:pt>
                <c:pt idx="23493">
                  <c:v>84.061282784129006</c:v>
                </c:pt>
                <c:pt idx="23494">
                  <c:v>84.046141034281646</c:v>
                </c:pt>
                <c:pt idx="23495">
                  <c:v>84.030999284434273</c:v>
                </c:pt>
                <c:pt idx="23496">
                  <c:v>84.015861119281482</c:v>
                </c:pt>
                <c:pt idx="23497">
                  <c:v>84.000719369434123</c:v>
                </c:pt>
                <c:pt idx="23498">
                  <c:v>83.985577619586749</c:v>
                </c:pt>
                <c:pt idx="23499">
                  <c:v>83.970439454433958</c:v>
                </c:pt>
                <c:pt idx="23500">
                  <c:v>83.955297704586599</c:v>
                </c:pt>
                <c:pt idx="23501">
                  <c:v>83.940141615960968</c:v>
                </c:pt>
                <c:pt idx="23502">
                  <c:v>83.924999866113595</c:v>
                </c:pt>
                <c:pt idx="23503">
                  <c:v>83.909861700960803</c:v>
                </c:pt>
                <c:pt idx="23504">
                  <c:v>83.894719951113444</c:v>
                </c:pt>
                <c:pt idx="23505">
                  <c:v>83.879578201266071</c:v>
                </c:pt>
                <c:pt idx="23506">
                  <c:v>83.86444003611328</c:v>
                </c:pt>
                <c:pt idx="23507">
                  <c:v>83.84929828626592</c:v>
                </c:pt>
                <c:pt idx="23508">
                  <c:v>83.834156536418547</c:v>
                </c:pt>
                <c:pt idx="23509">
                  <c:v>83.819018371265756</c:v>
                </c:pt>
                <c:pt idx="23510">
                  <c:v>83.803876621418397</c:v>
                </c:pt>
                <c:pt idx="23511">
                  <c:v>83.788734871571023</c:v>
                </c:pt>
                <c:pt idx="23512">
                  <c:v>83.773596706418232</c:v>
                </c:pt>
                <c:pt idx="23513">
                  <c:v>83.758454956570873</c:v>
                </c:pt>
                <c:pt idx="23514">
                  <c:v>83.743298867945242</c:v>
                </c:pt>
                <c:pt idx="23515">
                  <c:v>83.728160702792451</c:v>
                </c:pt>
                <c:pt idx="23516">
                  <c:v>83.713018952945077</c:v>
                </c:pt>
                <c:pt idx="23517">
                  <c:v>83.697877203097718</c:v>
                </c:pt>
                <c:pt idx="23518">
                  <c:v>83.682739037944927</c:v>
                </c:pt>
                <c:pt idx="23519">
                  <c:v>83.667597288097554</c:v>
                </c:pt>
                <c:pt idx="23520">
                  <c:v>83.652455538250194</c:v>
                </c:pt>
                <c:pt idx="23521">
                  <c:v>83.637317373097403</c:v>
                </c:pt>
                <c:pt idx="23522">
                  <c:v>83.62217562325003</c:v>
                </c:pt>
                <c:pt idx="23523">
                  <c:v>83.607033873402671</c:v>
                </c:pt>
                <c:pt idx="23524">
                  <c:v>83.591895708249879</c:v>
                </c:pt>
                <c:pt idx="23525">
                  <c:v>83.576753958402506</c:v>
                </c:pt>
                <c:pt idx="23526">
                  <c:v>83.561597869776875</c:v>
                </c:pt>
                <c:pt idx="23527">
                  <c:v>83.54487045469719</c:v>
                </c:pt>
                <c:pt idx="23528">
                  <c:v>83.736324648148155</c:v>
                </c:pt>
                <c:pt idx="23529">
                  <c:v>83.707759848379624</c:v>
                </c:pt>
                <c:pt idx="23530">
                  <c:v>83.667192505787042</c:v>
                </c:pt>
                <c:pt idx="23531">
                  <c:v>83.61022263098927</c:v>
                </c:pt>
                <c:pt idx="23532">
                  <c:v>83.636636806866946</c:v>
                </c:pt>
                <c:pt idx="23533">
                  <c:v>83.644706999999997</c:v>
                </c:pt>
                <c:pt idx="23534">
                  <c:v>83.665249549702025</c:v>
                </c:pt>
                <c:pt idx="23535">
                  <c:v>83.781855856867281</c:v>
                </c:pt>
                <c:pt idx="23536">
                  <c:v>84.02144368563566</c:v>
                </c:pt>
                <c:pt idx="23537">
                  <c:v>84.032374534771563</c:v>
                </c:pt>
                <c:pt idx="23538">
                  <c:v>84.043302796111746</c:v>
                </c:pt>
                <c:pt idx="23539">
                  <c:v>84.054233645247649</c:v>
                </c:pt>
                <c:pt idx="23540">
                  <c:v>84.065174845566446</c:v>
                </c:pt>
                <c:pt idx="23541">
                  <c:v>84.076105694702363</c:v>
                </c:pt>
                <c:pt idx="23542">
                  <c:v>84.087033956042532</c:v>
                </c:pt>
                <c:pt idx="23543">
                  <c:v>84.097964805178449</c:v>
                </c:pt>
                <c:pt idx="23544">
                  <c:v>84.108895654314352</c:v>
                </c:pt>
                <c:pt idx="23545">
                  <c:v>84.119823915654536</c:v>
                </c:pt>
                <c:pt idx="23546">
                  <c:v>84.130754764790439</c:v>
                </c:pt>
                <c:pt idx="23547">
                  <c:v>84.141685613926342</c:v>
                </c:pt>
                <c:pt idx="23548">
                  <c:v>84.152613875266525</c:v>
                </c:pt>
                <c:pt idx="23549">
                  <c:v>84.163544724402428</c:v>
                </c:pt>
                <c:pt idx="23550">
                  <c:v>84.174475573538331</c:v>
                </c:pt>
                <c:pt idx="23551">
                  <c:v>84.185403834878514</c:v>
                </c:pt>
                <c:pt idx="23552">
                  <c:v>84.196334684014417</c:v>
                </c:pt>
                <c:pt idx="23553">
                  <c:v>84.207275884333214</c:v>
                </c:pt>
                <c:pt idx="23554">
                  <c:v>84.218204145673397</c:v>
                </c:pt>
                <c:pt idx="23555">
                  <c:v>84.2291349948093</c:v>
                </c:pt>
                <c:pt idx="23556">
                  <c:v>84.240065843945203</c:v>
                </c:pt>
                <c:pt idx="23557">
                  <c:v>84.250994105285386</c:v>
                </c:pt>
                <c:pt idx="23558">
                  <c:v>84.261924954421289</c:v>
                </c:pt>
                <c:pt idx="23559">
                  <c:v>84.283784064897389</c:v>
                </c:pt>
                <c:pt idx="23560">
                  <c:v>84.294714914033293</c:v>
                </c:pt>
                <c:pt idx="23561">
                  <c:v>84.305645763169196</c:v>
                </c:pt>
                <c:pt idx="23562">
                  <c:v>84.316574024509379</c:v>
                </c:pt>
                <c:pt idx="23563">
                  <c:v>84.327504873645282</c:v>
                </c:pt>
                <c:pt idx="23564">
                  <c:v>84.338446073964079</c:v>
                </c:pt>
                <c:pt idx="23565">
                  <c:v>84.349376923099982</c:v>
                </c:pt>
                <c:pt idx="23566">
                  <c:v>84.360305184440165</c:v>
                </c:pt>
                <c:pt idx="23567">
                  <c:v>84.382912685264671</c:v>
                </c:pt>
                <c:pt idx="23568">
                  <c:v>84.412598043623362</c:v>
                </c:pt>
                <c:pt idx="23569">
                  <c:v>84.391521296614201</c:v>
                </c:pt>
                <c:pt idx="23570">
                  <c:v>84.399250311397225</c:v>
                </c:pt>
                <c:pt idx="23571">
                  <c:v>84.391780080591317</c:v>
                </c:pt>
                <c:pt idx="23572">
                  <c:v>84.415491001191896</c:v>
                </c:pt>
                <c:pt idx="23573">
                  <c:v>84.435049761564144</c:v>
                </c:pt>
                <c:pt idx="23574">
                  <c:v>84.439845891273251</c:v>
                </c:pt>
                <c:pt idx="23575">
                  <c:v>84.470974692014295</c:v>
                </c:pt>
                <c:pt idx="23576">
                  <c:v>84.458361221059192</c:v>
                </c:pt>
                <c:pt idx="23577">
                  <c:v>84.457140875253316</c:v>
                </c:pt>
                <c:pt idx="23578">
                  <c:v>84.455921972618924</c:v>
                </c:pt>
                <c:pt idx="23579">
                  <c:v>84.454702781350235</c:v>
                </c:pt>
                <c:pt idx="23580">
                  <c:v>84.453483590081547</c:v>
                </c:pt>
                <c:pt idx="23581">
                  <c:v>84.452264687447155</c:v>
                </c:pt>
                <c:pt idx="23582">
                  <c:v>84.451045496178466</c:v>
                </c:pt>
                <c:pt idx="23583">
                  <c:v>84.449826304909763</c:v>
                </c:pt>
                <c:pt idx="23584">
                  <c:v>84.448607402275371</c:v>
                </c:pt>
                <c:pt idx="23585">
                  <c:v>84.447388211006682</c:v>
                </c:pt>
                <c:pt idx="23586">
                  <c:v>84.446169019737994</c:v>
                </c:pt>
                <c:pt idx="23587">
                  <c:v>84.444950117103602</c:v>
                </c:pt>
                <c:pt idx="23588">
                  <c:v>84.443730925834913</c:v>
                </c:pt>
                <c:pt idx="23589">
                  <c:v>84.442510580029037</c:v>
                </c:pt>
                <c:pt idx="23590">
                  <c:v>84.441291388760348</c:v>
                </c:pt>
                <c:pt idx="23591">
                  <c:v>84.431685569861713</c:v>
                </c:pt>
                <c:pt idx="23592">
                  <c:v>84.449931945887954</c:v>
                </c:pt>
                <c:pt idx="23593">
                  <c:v>84.504581214115404</c:v>
                </c:pt>
                <c:pt idx="23594">
                  <c:v>84.549864246065809</c:v>
                </c:pt>
                <c:pt idx="23595">
                  <c:v>84.557818892014311</c:v>
                </c:pt>
                <c:pt idx="23596">
                  <c:v>84.558838282277279</c:v>
                </c:pt>
                <c:pt idx="23597">
                  <c:v>84.575746878753833</c:v>
                </c:pt>
                <c:pt idx="23598">
                  <c:v>84.591536098548261</c:v>
                </c:pt>
                <c:pt idx="23599">
                  <c:v>84.607325318342689</c:v>
                </c:pt>
                <c:pt idx="23600">
                  <c:v>84.62311080015894</c:v>
                </c:pt>
                <c:pt idx="23601">
                  <c:v>84.638900019953368</c:v>
                </c:pt>
                <c:pt idx="23602">
                  <c:v>84.654704191660485</c:v>
                </c:pt>
                <c:pt idx="23603">
                  <c:v>84.670489673476737</c:v>
                </c:pt>
                <c:pt idx="23604">
                  <c:v>84.686278893271165</c:v>
                </c:pt>
                <c:pt idx="23605">
                  <c:v>84.702068113065593</c:v>
                </c:pt>
                <c:pt idx="23606">
                  <c:v>84.717853594881845</c:v>
                </c:pt>
                <c:pt idx="23607">
                  <c:v>84.733642814676273</c:v>
                </c:pt>
                <c:pt idx="23608">
                  <c:v>84.749432034470701</c:v>
                </c:pt>
                <c:pt idx="23609">
                  <c:v>84.765217516286953</c:v>
                </c:pt>
                <c:pt idx="23610">
                  <c:v>84.78100673608138</c:v>
                </c:pt>
                <c:pt idx="23611">
                  <c:v>84.796795955875808</c:v>
                </c:pt>
                <c:pt idx="23612">
                  <c:v>84.81258143769206</c:v>
                </c:pt>
                <c:pt idx="23613">
                  <c:v>84.828370657486488</c:v>
                </c:pt>
                <c:pt idx="23614">
                  <c:v>84.844174829193591</c:v>
                </c:pt>
                <c:pt idx="23615">
                  <c:v>84.859964048988019</c:v>
                </c:pt>
                <c:pt idx="23616">
                  <c:v>84.875749530804271</c:v>
                </c:pt>
                <c:pt idx="23617">
                  <c:v>84.891538750598698</c:v>
                </c:pt>
                <c:pt idx="23618">
                  <c:v>84.907327970393126</c:v>
                </c:pt>
                <c:pt idx="23619">
                  <c:v>84.923113452209378</c:v>
                </c:pt>
                <c:pt idx="23620">
                  <c:v>84.938902672003806</c:v>
                </c:pt>
                <c:pt idx="23621">
                  <c:v>84.954691891798234</c:v>
                </c:pt>
                <c:pt idx="23622">
                  <c:v>84.970477373614486</c:v>
                </c:pt>
                <c:pt idx="23623">
                  <c:v>84.986266593408914</c:v>
                </c:pt>
                <c:pt idx="23624">
                  <c:v>85.002055813203341</c:v>
                </c:pt>
                <c:pt idx="23625">
                  <c:v>85.017841295019593</c:v>
                </c:pt>
                <c:pt idx="23626">
                  <c:v>85.033630514814021</c:v>
                </c:pt>
                <c:pt idx="23627">
                  <c:v>85.049434686521138</c:v>
                </c:pt>
                <c:pt idx="23628">
                  <c:v>85.06522016833739</c:v>
                </c:pt>
                <c:pt idx="23629">
                  <c:v>85.081009388131818</c:v>
                </c:pt>
                <c:pt idx="23630">
                  <c:v>85.096798607926246</c:v>
                </c:pt>
                <c:pt idx="23631">
                  <c:v>85.112584089742498</c:v>
                </c:pt>
                <c:pt idx="23632">
                  <c:v>85.128373309536926</c:v>
                </c:pt>
                <c:pt idx="23633">
                  <c:v>85.144162529331354</c:v>
                </c:pt>
                <c:pt idx="23634">
                  <c:v>85.159948011147605</c:v>
                </c:pt>
                <c:pt idx="23635">
                  <c:v>85.175737230942033</c:v>
                </c:pt>
                <c:pt idx="23636">
                  <c:v>85.191526450736461</c:v>
                </c:pt>
                <c:pt idx="23637">
                  <c:v>85.207311932552713</c:v>
                </c:pt>
                <c:pt idx="23638">
                  <c:v>85.223101152347141</c:v>
                </c:pt>
                <c:pt idx="23639">
                  <c:v>85.238905324054244</c:v>
                </c:pt>
                <c:pt idx="23640">
                  <c:v>85.254694543848672</c:v>
                </c:pt>
                <c:pt idx="23641">
                  <c:v>85.270480025664938</c:v>
                </c:pt>
                <c:pt idx="23642">
                  <c:v>85.288323626012385</c:v>
                </c:pt>
                <c:pt idx="23643">
                  <c:v>85.337846286873514</c:v>
                </c:pt>
                <c:pt idx="23644">
                  <c:v>85.329403244635202</c:v>
                </c:pt>
                <c:pt idx="23645">
                  <c:v>85.431515029411756</c:v>
                </c:pt>
                <c:pt idx="23646">
                  <c:v>85.485583261029419</c:v>
                </c:pt>
                <c:pt idx="23647">
                  <c:v>85.469743252605767</c:v>
                </c:pt>
                <c:pt idx="23648">
                  <c:v>85.507996000000006</c:v>
                </c:pt>
                <c:pt idx="23649">
                  <c:v>85.502243423122778</c:v>
                </c:pt>
                <c:pt idx="23650">
                  <c:v>85.4840316037196</c:v>
                </c:pt>
                <c:pt idx="23651">
                  <c:v>85.471524144621611</c:v>
                </c:pt>
                <c:pt idx="23652">
                  <c:v>85.470635480025123</c:v>
                </c:pt>
                <c:pt idx="23653">
                  <c:v>85.469747025813248</c:v>
                </c:pt>
                <c:pt idx="23654">
                  <c:v>85.468858361216746</c:v>
                </c:pt>
                <c:pt idx="23655">
                  <c:v>85.467969696620258</c:v>
                </c:pt>
                <c:pt idx="23656">
                  <c:v>85.467081242408383</c:v>
                </c:pt>
                <c:pt idx="23657">
                  <c:v>85.466192577811896</c:v>
                </c:pt>
                <c:pt idx="23658">
                  <c:v>85.465303913215408</c:v>
                </c:pt>
                <c:pt idx="23659">
                  <c:v>85.464415459003519</c:v>
                </c:pt>
                <c:pt idx="23660">
                  <c:v>85.463526794407031</c:v>
                </c:pt>
                <c:pt idx="23661">
                  <c:v>85.462637288272106</c:v>
                </c:pt>
                <c:pt idx="23662">
                  <c:v>85.461748623675604</c:v>
                </c:pt>
                <c:pt idx="23663">
                  <c:v>85.460860169463729</c:v>
                </c:pt>
                <c:pt idx="23664">
                  <c:v>85.459971504867241</c:v>
                </c:pt>
                <c:pt idx="23665">
                  <c:v>85.459082840270753</c:v>
                </c:pt>
                <c:pt idx="23666">
                  <c:v>85.458194386058878</c:v>
                </c:pt>
                <c:pt idx="23667">
                  <c:v>85.457305721462376</c:v>
                </c:pt>
                <c:pt idx="23668">
                  <c:v>85.456417056865888</c:v>
                </c:pt>
                <c:pt idx="23669">
                  <c:v>85.455528602654013</c:v>
                </c:pt>
                <c:pt idx="23670">
                  <c:v>85.454639938057525</c:v>
                </c:pt>
                <c:pt idx="23671">
                  <c:v>85.453751273461037</c:v>
                </c:pt>
                <c:pt idx="23672">
                  <c:v>85.452862819249148</c:v>
                </c:pt>
                <c:pt idx="23673">
                  <c:v>85.45197415465266</c:v>
                </c:pt>
                <c:pt idx="23674">
                  <c:v>85.451084648517735</c:v>
                </c:pt>
                <c:pt idx="23675">
                  <c:v>85.450196194305846</c:v>
                </c:pt>
                <c:pt idx="23676">
                  <c:v>85.449307529709358</c:v>
                </c:pt>
                <c:pt idx="23677">
                  <c:v>85.44841886511287</c:v>
                </c:pt>
                <c:pt idx="23678">
                  <c:v>85.447530410900995</c:v>
                </c:pt>
                <c:pt idx="23679">
                  <c:v>85.446641746304508</c:v>
                </c:pt>
                <c:pt idx="23680">
                  <c:v>85.445753081708006</c:v>
                </c:pt>
                <c:pt idx="23681">
                  <c:v>85.444864627496131</c:v>
                </c:pt>
                <c:pt idx="23682">
                  <c:v>85.443975962899643</c:v>
                </c:pt>
                <c:pt idx="23683">
                  <c:v>85.443087298303155</c:v>
                </c:pt>
                <c:pt idx="23684">
                  <c:v>85.442198844091266</c:v>
                </c:pt>
                <c:pt idx="23685">
                  <c:v>85.441310179494778</c:v>
                </c:pt>
                <c:pt idx="23686">
                  <c:v>85.440420673359853</c:v>
                </c:pt>
                <c:pt idx="23687">
                  <c:v>85.439532008763365</c:v>
                </c:pt>
                <c:pt idx="23688">
                  <c:v>85.438643554551476</c:v>
                </c:pt>
                <c:pt idx="23689">
                  <c:v>85.437754889954988</c:v>
                </c:pt>
                <c:pt idx="23690">
                  <c:v>85.4368662253585</c:v>
                </c:pt>
                <c:pt idx="23691">
                  <c:v>85.435977771146625</c:v>
                </c:pt>
                <c:pt idx="23692">
                  <c:v>85.424387892491055</c:v>
                </c:pt>
                <c:pt idx="23693">
                  <c:v>85.451683235574635</c:v>
                </c:pt>
                <c:pt idx="23694">
                  <c:v>85.414301625178823</c:v>
                </c:pt>
                <c:pt idx="23695">
                  <c:v>85.404630133730635</c:v>
                </c:pt>
                <c:pt idx="23696">
                  <c:v>85.417548999999994</c:v>
                </c:pt>
                <c:pt idx="23697">
                  <c:v>85.429431497615639</c:v>
                </c:pt>
                <c:pt idx="23698">
                  <c:v>85.423626110395801</c:v>
                </c:pt>
                <c:pt idx="23699">
                  <c:v>85.45401657854589</c:v>
                </c:pt>
                <c:pt idx="23700">
                  <c:v>85.410419822603714</c:v>
                </c:pt>
                <c:pt idx="23701">
                  <c:v>85.382446620939248</c:v>
                </c:pt>
                <c:pt idx="23702">
                  <c:v>85.384025843340126</c:v>
                </c:pt>
                <c:pt idx="23703">
                  <c:v>85.385604691872075</c:v>
                </c:pt>
                <c:pt idx="23704">
                  <c:v>85.387183914272967</c:v>
                </c:pt>
                <c:pt idx="23705">
                  <c:v>85.388763136673845</c:v>
                </c:pt>
                <c:pt idx="23706">
                  <c:v>85.390341985205794</c:v>
                </c:pt>
                <c:pt idx="23707">
                  <c:v>85.391921207606686</c:v>
                </c:pt>
                <c:pt idx="23708">
                  <c:v>85.393500430007563</c:v>
                </c:pt>
                <c:pt idx="23709">
                  <c:v>85.395079278539512</c:v>
                </c:pt>
                <c:pt idx="23710">
                  <c:v>85.396658500940404</c:v>
                </c:pt>
                <c:pt idx="23711">
                  <c:v>85.398239218817039</c:v>
                </c:pt>
                <c:pt idx="23712">
                  <c:v>85.399818441217931</c:v>
                </c:pt>
                <c:pt idx="23713">
                  <c:v>85.40139728974988</c:v>
                </c:pt>
                <c:pt idx="23714">
                  <c:v>85.402976512150758</c:v>
                </c:pt>
                <c:pt idx="23715">
                  <c:v>85.40455573455165</c:v>
                </c:pt>
                <c:pt idx="23716">
                  <c:v>85.406134583083599</c:v>
                </c:pt>
                <c:pt idx="23717">
                  <c:v>85.407713805484477</c:v>
                </c:pt>
                <c:pt idx="23718">
                  <c:v>85.409293027885369</c:v>
                </c:pt>
                <c:pt idx="23719">
                  <c:v>85.410871876417318</c:v>
                </c:pt>
                <c:pt idx="23720">
                  <c:v>85.412451098818195</c:v>
                </c:pt>
                <c:pt idx="23721">
                  <c:v>85.414030321219087</c:v>
                </c:pt>
                <c:pt idx="23722">
                  <c:v>85.415609169751036</c:v>
                </c:pt>
                <c:pt idx="23723">
                  <c:v>85.417189887627671</c:v>
                </c:pt>
                <c:pt idx="23724">
                  <c:v>85.418769110028563</c:v>
                </c:pt>
                <c:pt idx="23725">
                  <c:v>85.420347958560512</c:v>
                </c:pt>
                <c:pt idx="23726">
                  <c:v>85.421927180961404</c:v>
                </c:pt>
                <c:pt idx="23727">
                  <c:v>85.423506403362282</c:v>
                </c:pt>
                <c:pt idx="23728">
                  <c:v>85.425085251894231</c:v>
                </c:pt>
                <c:pt idx="23729">
                  <c:v>85.426664474295123</c:v>
                </c:pt>
                <c:pt idx="23730">
                  <c:v>85.428243696696001</c:v>
                </c:pt>
                <c:pt idx="23731">
                  <c:v>85.42982254522795</c:v>
                </c:pt>
                <c:pt idx="23732">
                  <c:v>85.431401767628842</c:v>
                </c:pt>
                <c:pt idx="23733">
                  <c:v>85.432980990029719</c:v>
                </c:pt>
                <c:pt idx="23734">
                  <c:v>85.434559838561668</c:v>
                </c:pt>
                <c:pt idx="23735">
                  <c:v>85.43613906096256</c:v>
                </c:pt>
                <c:pt idx="23736">
                  <c:v>85.437719778839195</c:v>
                </c:pt>
                <c:pt idx="23737">
                  <c:v>85.439299001240087</c:v>
                </c:pt>
                <c:pt idx="23738">
                  <c:v>85.440877849772036</c:v>
                </c:pt>
                <c:pt idx="23739">
                  <c:v>85.442457072172914</c:v>
                </c:pt>
                <c:pt idx="23740">
                  <c:v>85.444036294573806</c:v>
                </c:pt>
                <c:pt idx="23741">
                  <c:v>85.445615143105755</c:v>
                </c:pt>
                <c:pt idx="23742">
                  <c:v>85.447194365506633</c:v>
                </c:pt>
                <c:pt idx="23743">
                  <c:v>85.466145034317279</c:v>
                </c:pt>
                <c:pt idx="23744">
                  <c:v>85.467724256718157</c:v>
                </c:pt>
                <c:pt idx="23745">
                  <c:v>85.469303105250106</c:v>
                </c:pt>
                <c:pt idx="23746">
                  <c:v>85.470882327650997</c:v>
                </c:pt>
                <c:pt idx="23747">
                  <c:v>85.479252726275632</c:v>
                </c:pt>
                <c:pt idx="23748">
                  <c:v>85.505024423599522</c:v>
                </c:pt>
                <c:pt idx="23749">
                  <c:v>85.526084999999995</c:v>
                </c:pt>
                <c:pt idx="23750">
                  <c:v>85.518252471626127</c:v>
                </c:pt>
                <c:pt idx="23751">
                  <c:v>85.523916044815252</c:v>
                </c:pt>
                <c:pt idx="23752">
                  <c:v>85.528008627563182</c:v>
                </c:pt>
                <c:pt idx="23753">
                  <c:v>85.49978346781117</c:v>
                </c:pt>
                <c:pt idx="23754">
                  <c:v>85.49824594278904</c:v>
                </c:pt>
                <c:pt idx="23755">
                  <c:v>85.541841669527898</c:v>
                </c:pt>
                <c:pt idx="23756">
                  <c:v>85.554573440629468</c:v>
                </c:pt>
                <c:pt idx="23757">
                  <c:v>85.526084999999995</c:v>
                </c:pt>
                <c:pt idx="23758">
                  <c:v>85.526084999999995</c:v>
                </c:pt>
                <c:pt idx="23759">
                  <c:v>85.592933967132865</c:v>
                </c:pt>
                <c:pt idx="23760">
                  <c:v>85.588617871328665</c:v>
                </c:pt>
                <c:pt idx="23761">
                  <c:v>85.601254604683675</c:v>
                </c:pt>
                <c:pt idx="23762">
                  <c:v>85.503643281719675</c:v>
                </c:pt>
                <c:pt idx="23763">
                  <c:v>85.537062772027966</c:v>
                </c:pt>
                <c:pt idx="23764">
                  <c:v>85.544349809064258</c:v>
                </c:pt>
                <c:pt idx="23765">
                  <c:v>85.545177699239773</c:v>
                </c:pt>
                <c:pt idx="23766">
                  <c:v>85.546005589415273</c:v>
                </c:pt>
                <c:pt idx="23767">
                  <c:v>85.546833283594054</c:v>
                </c:pt>
                <c:pt idx="23768">
                  <c:v>85.547661173769569</c:v>
                </c:pt>
                <c:pt idx="23769">
                  <c:v>85.54848906394507</c:v>
                </c:pt>
                <c:pt idx="23770">
                  <c:v>85.549316758123851</c:v>
                </c:pt>
                <c:pt idx="23771">
                  <c:v>85.550144648299366</c:v>
                </c:pt>
                <c:pt idx="23772">
                  <c:v>85.55097253847488</c:v>
                </c:pt>
                <c:pt idx="23773">
                  <c:v>85.551800232653662</c:v>
                </c:pt>
                <c:pt idx="23774">
                  <c:v>85.552628122829162</c:v>
                </c:pt>
                <c:pt idx="23775">
                  <c:v>85.553456796991583</c:v>
                </c:pt>
                <c:pt idx="23776">
                  <c:v>85.554284687167097</c:v>
                </c:pt>
                <c:pt idx="23777">
                  <c:v>85.555112381345879</c:v>
                </c:pt>
                <c:pt idx="23778">
                  <c:v>85.555940271521379</c:v>
                </c:pt>
                <c:pt idx="23779">
                  <c:v>85.556768161696894</c:v>
                </c:pt>
                <c:pt idx="23780">
                  <c:v>85.557595855875675</c:v>
                </c:pt>
                <c:pt idx="23781">
                  <c:v>85.558423746051176</c:v>
                </c:pt>
                <c:pt idx="23782">
                  <c:v>85.559251636226691</c:v>
                </c:pt>
                <c:pt idx="23783">
                  <c:v>85.560079330405472</c:v>
                </c:pt>
                <c:pt idx="23784">
                  <c:v>85.560907220580987</c:v>
                </c:pt>
                <c:pt idx="23785">
                  <c:v>85.561735110756487</c:v>
                </c:pt>
                <c:pt idx="23786">
                  <c:v>85.562562804935268</c:v>
                </c:pt>
                <c:pt idx="23787">
                  <c:v>85.563391479097689</c:v>
                </c:pt>
                <c:pt idx="23788">
                  <c:v>85.564219369273204</c:v>
                </c:pt>
                <c:pt idx="23789">
                  <c:v>85.565047063451985</c:v>
                </c:pt>
                <c:pt idx="23790">
                  <c:v>85.565874953627485</c:v>
                </c:pt>
                <c:pt idx="23791">
                  <c:v>85.566702843803</c:v>
                </c:pt>
                <c:pt idx="23792">
                  <c:v>85.567530537981781</c:v>
                </c:pt>
                <c:pt idx="23793">
                  <c:v>85.568358428157282</c:v>
                </c:pt>
                <c:pt idx="23794">
                  <c:v>85.569186318332797</c:v>
                </c:pt>
                <c:pt idx="23795">
                  <c:v>85.570014012511578</c:v>
                </c:pt>
                <c:pt idx="23796">
                  <c:v>85.570841902687093</c:v>
                </c:pt>
                <c:pt idx="23797">
                  <c:v>85.571669792862593</c:v>
                </c:pt>
                <c:pt idx="23798">
                  <c:v>85.572497487041375</c:v>
                </c:pt>
                <c:pt idx="23799">
                  <c:v>85.573325377216889</c:v>
                </c:pt>
                <c:pt idx="23800">
                  <c:v>85.57415405137931</c:v>
                </c:pt>
                <c:pt idx="23801">
                  <c:v>85.57498194155481</c:v>
                </c:pt>
                <c:pt idx="23802">
                  <c:v>85.575809635733592</c:v>
                </c:pt>
                <c:pt idx="23803">
                  <c:v>85.576637525909106</c:v>
                </c:pt>
                <c:pt idx="23804">
                  <c:v>85.577465416084607</c:v>
                </c:pt>
                <c:pt idx="23805">
                  <c:v>85.578293110263388</c:v>
                </c:pt>
                <c:pt idx="23806">
                  <c:v>85.579121000438903</c:v>
                </c:pt>
                <c:pt idx="23807">
                  <c:v>85.579948890614418</c:v>
                </c:pt>
                <c:pt idx="23808">
                  <c:v>85.551863350417165</c:v>
                </c:pt>
                <c:pt idx="23809">
                  <c:v>85.545326178111594</c:v>
                </c:pt>
                <c:pt idx="23810">
                  <c:v>85.572007842870761</c:v>
                </c:pt>
                <c:pt idx="23811">
                  <c:v>85.570470432657928</c:v>
                </c:pt>
                <c:pt idx="23812">
                  <c:v>85.582294505960903</c:v>
                </c:pt>
                <c:pt idx="23813">
                  <c:v>85.58828535503099</c:v>
                </c:pt>
                <c:pt idx="23814">
                  <c:v>85.590616274851016</c:v>
                </c:pt>
                <c:pt idx="23815">
                  <c:v>85.588035197186457</c:v>
                </c:pt>
                <c:pt idx="23816">
                  <c:v>85.580344999999994</c:v>
                </c:pt>
                <c:pt idx="23817">
                  <c:v>85.580344999999994</c:v>
                </c:pt>
                <c:pt idx="23818">
                  <c:v>85.569566647353369</c:v>
                </c:pt>
                <c:pt idx="23819">
                  <c:v>85.562256000000005</c:v>
                </c:pt>
                <c:pt idx="23820">
                  <c:v>85.562256000000005</c:v>
                </c:pt>
                <c:pt idx="23821">
                  <c:v>85.562256000000005</c:v>
                </c:pt>
                <c:pt idx="23822">
                  <c:v>85.562256000000005</c:v>
                </c:pt>
                <c:pt idx="23823">
                  <c:v>85.562256000000005</c:v>
                </c:pt>
                <c:pt idx="23824">
                  <c:v>85.562256000000005</c:v>
                </c:pt>
                <c:pt idx="23825">
                  <c:v>85.562256000000005</c:v>
                </c:pt>
                <c:pt idx="23826">
                  <c:v>85.562256000000005</c:v>
                </c:pt>
                <c:pt idx="23827">
                  <c:v>85.562256000000005</c:v>
                </c:pt>
                <c:pt idx="23828">
                  <c:v>85.562256000000005</c:v>
                </c:pt>
                <c:pt idx="23829">
                  <c:v>85.562256000000005</c:v>
                </c:pt>
                <c:pt idx="23830">
                  <c:v>85.507996000000006</c:v>
                </c:pt>
                <c:pt idx="23831">
                  <c:v>85.490087158798289</c:v>
                </c:pt>
                <c:pt idx="23832">
                  <c:v>85.489906000000005</c:v>
                </c:pt>
                <c:pt idx="23833">
                  <c:v>85.472092777036679</c:v>
                </c:pt>
                <c:pt idx="23834">
                  <c:v>85.544112273868819</c:v>
                </c:pt>
                <c:pt idx="23835">
                  <c:v>85.538444204779054</c:v>
                </c:pt>
                <c:pt idx="23836">
                  <c:v>85.532777477561723</c:v>
                </c:pt>
                <c:pt idx="23837">
                  <c:v>85.527109408471972</c:v>
                </c:pt>
                <c:pt idx="23838">
                  <c:v>85.521441339382221</c:v>
                </c:pt>
                <c:pt idx="23839">
                  <c:v>85.515774612164876</c:v>
                </c:pt>
                <c:pt idx="23840">
                  <c:v>85.510106543075125</c:v>
                </c:pt>
                <c:pt idx="23841">
                  <c:v>85.504438473985374</c:v>
                </c:pt>
                <c:pt idx="23842">
                  <c:v>85.498771746768043</c:v>
                </c:pt>
                <c:pt idx="23843">
                  <c:v>85.493103677678292</c:v>
                </c:pt>
                <c:pt idx="23844">
                  <c:v>85.487435608588527</c:v>
                </c:pt>
                <c:pt idx="23845">
                  <c:v>85.481768881371195</c:v>
                </c:pt>
                <c:pt idx="23846">
                  <c:v>85.476095444791781</c:v>
                </c:pt>
                <c:pt idx="23847">
                  <c:v>85.470427375702016</c:v>
                </c:pt>
                <c:pt idx="23848">
                  <c:v>85.464760648484685</c:v>
                </c:pt>
                <c:pt idx="23849">
                  <c:v>85.459092579394934</c:v>
                </c:pt>
                <c:pt idx="23850">
                  <c:v>85.453424510305183</c:v>
                </c:pt>
                <c:pt idx="23851">
                  <c:v>85.447757783087837</c:v>
                </c:pt>
                <c:pt idx="23852">
                  <c:v>85.442089713998087</c:v>
                </c:pt>
                <c:pt idx="23853">
                  <c:v>85.436421644908336</c:v>
                </c:pt>
                <c:pt idx="23854">
                  <c:v>85.430754917691004</c:v>
                </c:pt>
                <c:pt idx="23855">
                  <c:v>85.425086848601254</c:v>
                </c:pt>
                <c:pt idx="23856">
                  <c:v>85.419418779511503</c:v>
                </c:pt>
                <c:pt idx="23857">
                  <c:v>85.413752052294157</c:v>
                </c:pt>
                <c:pt idx="23858">
                  <c:v>85.408083983204406</c:v>
                </c:pt>
                <c:pt idx="23859">
                  <c:v>85.402410546624992</c:v>
                </c:pt>
                <c:pt idx="23860">
                  <c:v>85.396742477535227</c:v>
                </c:pt>
                <c:pt idx="23861">
                  <c:v>85.391075750317896</c:v>
                </c:pt>
                <c:pt idx="23862">
                  <c:v>85.385407681228145</c:v>
                </c:pt>
                <c:pt idx="23863">
                  <c:v>85.379739612138394</c:v>
                </c:pt>
                <c:pt idx="23864">
                  <c:v>85.374072884921048</c:v>
                </c:pt>
                <c:pt idx="23865">
                  <c:v>85.368404815831298</c:v>
                </c:pt>
                <c:pt idx="23866">
                  <c:v>85.362736746741547</c:v>
                </c:pt>
                <c:pt idx="23867">
                  <c:v>85.357070019524215</c:v>
                </c:pt>
                <c:pt idx="23868">
                  <c:v>85.351401950434465</c:v>
                </c:pt>
                <c:pt idx="23869">
                  <c:v>85.3457338813447</c:v>
                </c:pt>
                <c:pt idx="23870">
                  <c:v>85.340067154127368</c:v>
                </c:pt>
                <c:pt idx="23871">
                  <c:v>85.334393717547954</c:v>
                </c:pt>
                <c:pt idx="23872">
                  <c:v>85.328725648458189</c:v>
                </c:pt>
                <c:pt idx="23873">
                  <c:v>85.323058921240857</c:v>
                </c:pt>
                <c:pt idx="23874">
                  <c:v>85.317390852151107</c:v>
                </c:pt>
                <c:pt idx="23875">
                  <c:v>85.311722783061356</c:v>
                </c:pt>
                <c:pt idx="23876">
                  <c:v>85.306056055844024</c:v>
                </c:pt>
                <c:pt idx="23877">
                  <c:v>85.300387986754259</c:v>
                </c:pt>
                <c:pt idx="23878">
                  <c:v>85.294719917664509</c:v>
                </c:pt>
                <c:pt idx="23879">
                  <c:v>85.290908999999999</c:v>
                </c:pt>
                <c:pt idx="23880">
                  <c:v>85.284826088066822</c:v>
                </c:pt>
                <c:pt idx="23881">
                  <c:v>85.291491263948501</c:v>
                </c:pt>
                <c:pt idx="23882">
                  <c:v>85.308045039570914</c:v>
                </c:pt>
                <c:pt idx="23883">
                  <c:v>85.292241737482115</c:v>
                </c:pt>
                <c:pt idx="23884">
                  <c:v>85.182542098906822</c:v>
                </c:pt>
                <c:pt idx="23885">
                  <c:v>85.181045465903168</c:v>
                </c:pt>
                <c:pt idx="23886">
                  <c:v>85.167814680895361</c:v>
                </c:pt>
                <c:pt idx="23887">
                  <c:v>85.153360383654345</c:v>
                </c:pt>
                <c:pt idx="23888">
                  <c:v>85.114625988027072</c:v>
                </c:pt>
                <c:pt idx="23889">
                  <c:v>85.091910999999996</c:v>
                </c:pt>
                <c:pt idx="23890">
                  <c:v>85.160660173104432</c:v>
                </c:pt>
                <c:pt idx="23891">
                  <c:v>85.112345098712453</c:v>
                </c:pt>
                <c:pt idx="23892">
                  <c:v>85.110016000000002</c:v>
                </c:pt>
                <c:pt idx="23893">
                  <c:v>85.057311671275329</c:v>
                </c:pt>
                <c:pt idx="23894">
                  <c:v>85.03332337716266</c:v>
                </c:pt>
                <c:pt idx="23895">
                  <c:v>85.010252719619487</c:v>
                </c:pt>
                <c:pt idx="23896">
                  <c:v>84.987154746592608</c:v>
                </c:pt>
                <c:pt idx="23897">
                  <c:v>84.964078625952681</c:v>
                </c:pt>
                <c:pt idx="23898">
                  <c:v>84.941007968409508</c:v>
                </c:pt>
                <c:pt idx="23899">
                  <c:v>84.917931847769594</c:v>
                </c:pt>
                <c:pt idx="23900">
                  <c:v>84.894855727129681</c:v>
                </c:pt>
                <c:pt idx="23901">
                  <c:v>84.871785069586508</c:v>
                </c:pt>
                <c:pt idx="23902">
                  <c:v>84.848708948946594</c:v>
                </c:pt>
                <c:pt idx="23903">
                  <c:v>84.825632828306681</c:v>
                </c:pt>
                <c:pt idx="23904">
                  <c:v>84.802562170763494</c:v>
                </c:pt>
                <c:pt idx="23905">
                  <c:v>84.77948605012358</c:v>
                </c:pt>
                <c:pt idx="23906">
                  <c:v>84.756409929483667</c:v>
                </c:pt>
                <c:pt idx="23907">
                  <c:v>84.733339271940494</c:v>
                </c:pt>
                <c:pt idx="23908">
                  <c:v>84.71026315130058</c:v>
                </c:pt>
                <c:pt idx="23909">
                  <c:v>84.687165178273688</c:v>
                </c:pt>
                <c:pt idx="23910">
                  <c:v>84.664089057633774</c:v>
                </c:pt>
                <c:pt idx="23911">
                  <c:v>84.641018400090601</c:v>
                </c:pt>
                <c:pt idx="23912">
                  <c:v>84.617942279450688</c:v>
                </c:pt>
                <c:pt idx="23913">
                  <c:v>84.594866158810774</c:v>
                </c:pt>
                <c:pt idx="23914">
                  <c:v>84.571795501267601</c:v>
                </c:pt>
                <c:pt idx="23915">
                  <c:v>84.548719380627688</c:v>
                </c:pt>
                <c:pt idx="23916">
                  <c:v>84.52564325998776</c:v>
                </c:pt>
                <c:pt idx="23917">
                  <c:v>84.502572602444587</c:v>
                </c:pt>
                <c:pt idx="23918">
                  <c:v>84.479496481804674</c:v>
                </c:pt>
                <c:pt idx="23919">
                  <c:v>84.456425824261501</c:v>
                </c:pt>
                <c:pt idx="23920">
                  <c:v>84.433349703621587</c:v>
                </c:pt>
                <c:pt idx="23921">
                  <c:v>84.410251730594695</c:v>
                </c:pt>
                <c:pt idx="23922">
                  <c:v>84.387175609954781</c:v>
                </c:pt>
                <c:pt idx="23923">
                  <c:v>84.371642374105875</c:v>
                </c:pt>
                <c:pt idx="23924">
                  <c:v>84.389860766094415</c:v>
                </c:pt>
                <c:pt idx="23925">
                  <c:v>84.397328392610248</c:v>
                </c:pt>
                <c:pt idx="23926">
                  <c:v>84.372021923938959</c:v>
                </c:pt>
                <c:pt idx="23927">
                  <c:v>84.366491023839004</c:v>
                </c:pt>
                <c:pt idx="23928">
                  <c:v>84.308902030959743</c:v>
                </c:pt>
                <c:pt idx="23929">
                  <c:v>84.396025834418609</c:v>
                </c:pt>
                <c:pt idx="23930">
                  <c:v>84.346430385139314</c:v>
                </c:pt>
                <c:pt idx="23931">
                  <c:v>84.328834805882352</c:v>
                </c:pt>
                <c:pt idx="23932">
                  <c:v>84.279211702325583</c:v>
                </c:pt>
                <c:pt idx="23933">
                  <c:v>84.209884460189286</c:v>
                </c:pt>
                <c:pt idx="23934">
                  <c:v>84.21900243151687</c:v>
                </c:pt>
                <c:pt idx="23935">
                  <c:v>84.228111776570714</c:v>
                </c:pt>
                <c:pt idx="23936">
                  <c:v>84.237218965056144</c:v>
                </c:pt>
                <c:pt idx="23937">
                  <c:v>84.246328310109988</c:v>
                </c:pt>
                <c:pt idx="23938">
                  <c:v>84.255437655163846</c:v>
                </c:pt>
                <c:pt idx="23939">
                  <c:v>84.264544843649261</c:v>
                </c:pt>
                <c:pt idx="23940">
                  <c:v>84.273654188703105</c:v>
                </c:pt>
                <c:pt idx="23941">
                  <c:v>84.282761377188535</c:v>
                </c:pt>
                <c:pt idx="23942">
                  <c:v>84.291870722242379</c:v>
                </c:pt>
                <c:pt idx="23943">
                  <c:v>84.300980067296237</c:v>
                </c:pt>
                <c:pt idx="23944">
                  <c:v>84.310087255781653</c:v>
                </c:pt>
                <c:pt idx="23945">
                  <c:v>84.319196600835511</c:v>
                </c:pt>
                <c:pt idx="23946">
                  <c:v>84.32831457216308</c:v>
                </c:pt>
                <c:pt idx="23947">
                  <c:v>84.337423917216938</c:v>
                </c:pt>
                <c:pt idx="23948">
                  <c:v>84.346531105702354</c:v>
                </c:pt>
                <c:pt idx="23949">
                  <c:v>84.355640450756212</c:v>
                </c:pt>
                <c:pt idx="23950">
                  <c:v>84.364749795810056</c:v>
                </c:pt>
                <c:pt idx="23951">
                  <c:v>84.373856984295472</c:v>
                </c:pt>
                <c:pt idx="23952">
                  <c:v>84.38296632934933</c:v>
                </c:pt>
                <c:pt idx="23953">
                  <c:v>84.392075674403188</c:v>
                </c:pt>
                <c:pt idx="23954">
                  <c:v>84.401182862888604</c:v>
                </c:pt>
                <c:pt idx="23955">
                  <c:v>84.410292207942447</c:v>
                </c:pt>
                <c:pt idx="23956">
                  <c:v>84.419401552996305</c:v>
                </c:pt>
                <c:pt idx="23957">
                  <c:v>84.428508741481721</c:v>
                </c:pt>
                <c:pt idx="23958">
                  <c:v>84.437618086535579</c:v>
                </c:pt>
                <c:pt idx="23959">
                  <c:v>84.446736057863149</c:v>
                </c:pt>
                <c:pt idx="23960">
                  <c:v>84.455845402917006</c:v>
                </c:pt>
                <c:pt idx="23961">
                  <c:v>84.464952591402422</c:v>
                </c:pt>
                <c:pt idx="23962">
                  <c:v>84.47406193645628</c:v>
                </c:pt>
                <c:pt idx="23963">
                  <c:v>84.483169124941696</c:v>
                </c:pt>
                <c:pt idx="23964">
                  <c:v>84.49227846999554</c:v>
                </c:pt>
                <c:pt idx="23965">
                  <c:v>84.501387815049398</c:v>
                </c:pt>
                <c:pt idx="23966">
                  <c:v>84.510495003534814</c:v>
                </c:pt>
                <c:pt idx="23967">
                  <c:v>84.519604348588672</c:v>
                </c:pt>
                <c:pt idx="23968">
                  <c:v>84.528713693642516</c:v>
                </c:pt>
                <c:pt idx="23969">
                  <c:v>84.537820882127946</c:v>
                </c:pt>
                <c:pt idx="23970">
                  <c:v>84.54693022718179</c:v>
                </c:pt>
                <c:pt idx="23971">
                  <c:v>84.556048198509373</c:v>
                </c:pt>
                <c:pt idx="23972">
                  <c:v>84.565157543563217</c:v>
                </c:pt>
                <c:pt idx="23973">
                  <c:v>84.574264732048647</c:v>
                </c:pt>
                <c:pt idx="23974">
                  <c:v>84.583374077102491</c:v>
                </c:pt>
                <c:pt idx="23975">
                  <c:v>84.592483422156349</c:v>
                </c:pt>
                <c:pt idx="23976">
                  <c:v>84.601590610641765</c:v>
                </c:pt>
                <c:pt idx="23977">
                  <c:v>84.610699955695623</c:v>
                </c:pt>
                <c:pt idx="23978">
                  <c:v>84.619809300749466</c:v>
                </c:pt>
                <c:pt idx="23979">
                  <c:v>84.650885352941174</c:v>
                </c:pt>
                <c:pt idx="23980">
                  <c:v>84.672537565092981</c:v>
                </c:pt>
                <c:pt idx="23981">
                  <c:v>84.872656144805873</c:v>
                </c:pt>
                <c:pt idx="23982">
                  <c:v>84.941968181818183</c:v>
                </c:pt>
                <c:pt idx="23983">
                  <c:v>84.930248630599948</c:v>
                </c:pt>
                <c:pt idx="23984">
                  <c:v>85.051270984260242</c:v>
                </c:pt>
                <c:pt idx="23985">
                  <c:v>85.088741525308151</c:v>
                </c:pt>
                <c:pt idx="23986">
                  <c:v>85.10955436809013</c:v>
                </c:pt>
                <c:pt idx="23987">
                  <c:v>85.183757651626451</c:v>
                </c:pt>
                <c:pt idx="23988">
                  <c:v>85.240686845528444</c:v>
                </c:pt>
                <c:pt idx="23989">
                  <c:v>85.289891088221268</c:v>
                </c:pt>
                <c:pt idx="23990">
                  <c:v>85.320149944282107</c:v>
                </c:pt>
                <c:pt idx="23991">
                  <c:v>85.350224105924426</c:v>
                </c:pt>
                <c:pt idx="23992">
                  <c:v>85.380305389082636</c:v>
                </c:pt>
                <c:pt idx="23993">
                  <c:v>85.410386672240861</c:v>
                </c:pt>
                <c:pt idx="23994">
                  <c:v>85.440460833883179</c:v>
                </c:pt>
                <c:pt idx="23995">
                  <c:v>85.47054211704139</c:v>
                </c:pt>
                <c:pt idx="23996">
                  <c:v>85.500651886263199</c:v>
                </c:pt>
                <c:pt idx="23997">
                  <c:v>85.530733169421424</c:v>
                </c:pt>
                <c:pt idx="23998">
                  <c:v>85.560807331063728</c:v>
                </c:pt>
                <c:pt idx="23999">
                  <c:v>85.590888614221953</c:v>
                </c:pt>
                <c:pt idx="24000">
                  <c:v>85.620969897380164</c:v>
                </c:pt>
                <c:pt idx="24001">
                  <c:v>85.651044059022482</c:v>
                </c:pt>
                <c:pt idx="24002">
                  <c:v>85.681125342180692</c:v>
                </c:pt>
                <c:pt idx="24003">
                  <c:v>85.711206625338917</c:v>
                </c:pt>
                <c:pt idx="24004">
                  <c:v>85.741280786981235</c:v>
                </c:pt>
                <c:pt idx="24005">
                  <c:v>85.771362070139446</c:v>
                </c:pt>
                <c:pt idx="24006">
                  <c:v>85.801443353297657</c:v>
                </c:pt>
                <c:pt idx="24007">
                  <c:v>85.8615987980982</c:v>
                </c:pt>
                <c:pt idx="24008">
                  <c:v>85.891708567320009</c:v>
                </c:pt>
                <c:pt idx="24009">
                  <c:v>85.921782728962327</c:v>
                </c:pt>
                <c:pt idx="24010">
                  <c:v>85.951864012120538</c:v>
                </c:pt>
                <c:pt idx="24011">
                  <c:v>85.981945295278763</c:v>
                </c:pt>
                <c:pt idx="24012">
                  <c:v>86.012019456921067</c:v>
                </c:pt>
                <c:pt idx="24013">
                  <c:v>86.042100740079292</c:v>
                </c:pt>
                <c:pt idx="24014">
                  <c:v>86.072182023237502</c:v>
                </c:pt>
                <c:pt idx="24015">
                  <c:v>86.10225618487982</c:v>
                </c:pt>
                <c:pt idx="24016">
                  <c:v>86.132337468038031</c:v>
                </c:pt>
                <c:pt idx="24017">
                  <c:v>86.162418751196256</c:v>
                </c:pt>
                <c:pt idx="24018">
                  <c:v>86.192492912838574</c:v>
                </c:pt>
                <c:pt idx="24019">
                  <c:v>86.222574195996785</c:v>
                </c:pt>
                <c:pt idx="24020">
                  <c:v>86.252683965218594</c:v>
                </c:pt>
                <c:pt idx="24021">
                  <c:v>86.282765248376819</c:v>
                </c:pt>
                <c:pt idx="24022">
                  <c:v>86.312839410019137</c:v>
                </c:pt>
                <c:pt idx="24023">
                  <c:v>86.342920693177348</c:v>
                </c:pt>
                <c:pt idx="24024">
                  <c:v>86.373001976335559</c:v>
                </c:pt>
                <c:pt idx="24025">
                  <c:v>86.403076137977877</c:v>
                </c:pt>
                <c:pt idx="24026">
                  <c:v>86.433157421136087</c:v>
                </c:pt>
                <c:pt idx="24027">
                  <c:v>86.463238704294312</c:v>
                </c:pt>
                <c:pt idx="24028">
                  <c:v>86.49331286593663</c:v>
                </c:pt>
                <c:pt idx="24029">
                  <c:v>86.523394149094841</c:v>
                </c:pt>
                <c:pt idx="24030">
                  <c:v>86.553475432253052</c:v>
                </c:pt>
                <c:pt idx="24031">
                  <c:v>86.560339071053889</c:v>
                </c:pt>
                <c:pt idx="24032">
                  <c:v>86.54151584004768</c:v>
                </c:pt>
                <c:pt idx="24033">
                  <c:v>86.572350945636629</c:v>
                </c:pt>
                <c:pt idx="24034">
                  <c:v>86.537203357176921</c:v>
                </c:pt>
                <c:pt idx="24035">
                  <c:v>86.569793283261802</c:v>
                </c:pt>
                <c:pt idx="24036">
                  <c:v>86.57979845578069</c:v>
                </c:pt>
                <c:pt idx="24037">
                  <c:v>86.618044541964707</c:v>
                </c:pt>
                <c:pt idx="24038">
                  <c:v>86.605191249165472</c:v>
                </c:pt>
                <c:pt idx="24039">
                  <c:v>86.629577999999995</c:v>
                </c:pt>
                <c:pt idx="24040">
                  <c:v>86.63094920317549</c:v>
                </c:pt>
                <c:pt idx="24041">
                  <c:v>86.635013738061986</c:v>
                </c:pt>
                <c:pt idx="24042">
                  <c:v>86.639078272948495</c:v>
                </c:pt>
                <c:pt idx="24043">
                  <c:v>86.643141845587152</c:v>
                </c:pt>
                <c:pt idx="24044">
                  <c:v>86.647206380473662</c:v>
                </c:pt>
                <c:pt idx="24045">
                  <c:v>86.651274764351527</c:v>
                </c:pt>
                <c:pt idx="24046">
                  <c:v>86.655339299238037</c:v>
                </c:pt>
                <c:pt idx="24047">
                  <c:v>86.659402871876694</c:v>
                </c:pt>
                <c:pt idx="24048">
                  <c:v>86.663467406763203</c:v>
                </c:pt>
                <c:pt idx="24049">
                  <c:v>86.667531941649713</c:v>
                </c:pt>
                <c:pt idx="24050">
                  <c:v>86.67159551428837</c:v>
                </c:pt>
                <c:pt idx="24051">
                  <c:v>86.67566004917488</c:v>
                </c:pt>
                <c:pt idx="24052">
                  <c:v>86.679724584061375</c:v>
                </c:pt>
                <c:pt idx="24053">
                  <c:v>86.683788156700047</c:v>
                </c:pt>
                <c:pt idx="24054">
                  <c:v>86.687852691586542</c:v>
                </c:pt>
                <c:pt idx="24055">
                  <c:v>86.691917226473052</c:v>
                </c:pt>
                <c:pt idx="24056">
                  <c:v>86.695980799111709</c:v>
                </c:pt>
                <c:pt idx="24057">
                  <c:v>86.700045333998219</c:v>
                </c:pt>
                <c:pt idx="24058">
                  <c:v>86.704113717876083</c:v>
                </c:pt>
                <c:pt idx="24059">
                  <c:v>86.708177290514755</c:v>
                </c:pt>
                <c:pt idx="24060">
                  <c:v>86.71224182540125</c:v>
                </c:pt>
                <c:pt idx="24061">
                  <c:v>86.71630636028776</c:v>
                </c:pt>
                <c:pt idx="24062">
                  <c:v>86.720369932926417</c:v>
                </c:pt>
                <c:pt idx="24063">
                  <c:v>86.724434467812927</c:v>
                </c:pt>
                <c:pt idx="24064">
                  <c:v>86.728499002699436</c:v>
                </c:pt>
                <c:pt idx="24065">
                  <c:v>86.732562575338093</c:v>
                </c:pt>
                <c:pt idx="24066">
                  <c:v>86.736627110224603</c:v>
                </c:pt>
                <c:pt idx="24067">
                  <c:v>86.740691645111099</c:v>
                </c:pt>
                <c:pt idx="24068">
                  <c:v>86.74475521774977</c:v>
                </c:pt>
                <c:pt idx="24069">
                  <c:v>86.748819752636265</c:v>
                </c:pt>
                <c:pt idx="24070">
                  <c:v>86.752888136514144</c:v>
                </c:pt>
                <c:pt idx="24071">
                  <c:v>86.75695267140064</c:v>
                </c:pt>
                <c:pt idx="24072">
                  <c:v>86.761016244039311</c:v>
                </c:pt>
                <c:pt idx="24073">
                  <c:v>86.765080778925807</c:v>
                </c:pt>
                <c:pt idx="24074">
                  <c:v>86.769145313812317</c:v>
                </c:pt>
                <c:pt idx="24075">
                  <c:v>86.773208886450973</c:v>
                </c:pt>
                <c:pt idx="24076">
                  <c:v>86.777273421337483</c:v>
                </c:pt>
                <c:pt idx="24077">
                  <c:v>86.781337956223993</c:v>
                </c:pt>
                <c:pt idx="24078">
                  <c:v>86.78540152886265</c:v>
                </c:pt>
                <c:pt idx="24079">
                  <c:v>86.78946606374916</c:v>
                </c:pt>
                <c:pt idx="24080">
                  <c:v>86.793530598635655</c:v>
                </c:pt>
                <c:pt idx="24081">
                  <c:v>86.797594171274326</c:v>
                </c:pt>
                <c:pt idx="24082">
                  <c:v>86.801658706160822</c:v>
                </c:pt>
                <c:pt idx="24083">
                  <c:v>86.805727090038701</c:v>
                </c:pt>
                <c:pt idx="24084">
                  <c:v>86.809790662677358</c:v>
                </c:pt>
                <c:pt idx="24085">
                  <c:v>86.842305017273716</c:v>
                </c:pt>
                <c:pt idx="24086">
                  <c:v>86.846368589912373</c:v>
                </c:pt>
                <c:pt idx="24087">
                  <c:v>86.829769719360996</c:v>
                </c:pt>
                <c:pt idx="24088">
                  <c:v>86.811538137306314</c:v>
                </c:pt>
                <c:pt idx="24089">
                  <c:v>86.844818007629954</c:v>
                </c:pt>
                <c:pt idx="24090">
                  <c:v>86.846664000000004</c:v>
                </c:pt>
                <c:pt idx="24091">
                  <c:v>86.811823050548398</c:v>
                </c:pt>
                <c:pt idx="24092">
                  <c:v>86.828031683194283</c:v>
                </c:pt>
                <c:pt idx="24093">
                  <c:v>86.88983778621639</c:v>
                </c:pt>
                <c:pt idx="24094">
                  <c:v>86.898205651717745</c:v>
                </c:pt>
                <c:pt idx="24095">
                  <c:v>86.90658144133414</c:v>
                </c:pt>
                <c:pt idx="24096">
                  <c:v>86.914947325806722</c:v>
                </c:pt>
                <c:pt idx="24097">
                  <c:v>86.923315191308063</c:v>
                </c:pt>
                <c:pt idx="24098">
                  <c:v>86.931683056809419</c:v>
                </c:pt>
                <c:pt idx="24099">
                  <c:v>86.940048941282001</c:v>
                </c:pt>
                <c:pt idx="24100">
                  <c:v>86.948416806783342</c:v>
                </c:pt>
                <c:pt idx="24101">
                  <c:v>86.956784672284684</c:v>
                </c:pt>
                <c:pt idx="24102">
                  <c:v>86.965150556757266</c:v>
                </c:pt>
                <c:pt idx="24103">
                  <c:v>86.973518422258607</c:v>
                </c:pt>
                <c:pt idx="24104">
                  <c:v>86.981886287759963</c:v>
                </c:pt>
                <c:pt idx="24105">
                  <c:v>86.99025217223253</c:v>
                </c:pt>
                <c:pt idx="24106">
                  <c:v>86.998620037733886</c:v>
                </c:pt>
                <c:pt idx="24107">
                  <c:v>87.006995827350281</c:v>
                </c:pt>
                <c:pt idx="24108">
                  <c:v>87.015363692851636</c:v>
                </c:pt>
                <c:pt idx="24109">
                  <c:v>87.023729577324218</c:v>
                </c:pt>
                <c:pt idx="24110">
                  <c:v>87.03209744282556</c:v>
                </c:pt>
                <c:pt idx="24111">
                  <c:v>87.040465308326901</c:v>
                </c:pt>
                <c:pt idx="24112">
                  <c:v>87.048831192799483</c:v>
                </c:pt>
                <c:pt idx="24113">
                  <c:v>87.057199058300824</c:v>
                </c:pt>
                <c:pt idx="24114">
                  <c:v>87.065566923802166</c:v>
                </c:pt>
                <c:pt idx="24115">
                  <c:v>87.073932808274748</c:v>
                </c:pt>
                <c:pt idx="24116">
                  <c:v>87.082300673776103</c:v>
                </c:pt>
                <c:pt idx="24117">
                  <c:v>87.090668539277445</c:v>
                </c:pt>
                <c:pt idx="24118">
                  <c:v>87.099034423750027</c:v>
                </c:pt>
                <c:pt idx="24119">
                  <c:v>87.107402289251368</c:v>
                </c:pt>
                <c:pt idx="24120">
                  <c:v>87.115778078867777</c:v>
                </c:pt>
                <c:pt idx="24121">
                  <c:v>87.124143963340359</c:v>
                </c:pt>
                <c:pt idx="24122">
                  <c:v>87.1325118288417</c:v>
                </c:pt>
                <c:pt idx="24123">
                  <c:v>87.140879694343042</c:v>
                </c:pt>
                <c:pt idx="24124">
                  <c:v>87.149245578815624</c:v>
                </c:pt>
                <c:pt idx="24125">
                  <c:v>87.157613444316965</c:v>
                </c:pt>
                <c:pt idx="24126">
                  <c:v>87.165981309818321</c:v>
                </c:pt>
                <c:pt idx="24127">
                  <c:v>87.174347194290888</c:v>
                </c:pt>
                <c:pt idx="24128">
                  <c:v>87.182715059792244</c:v>
                </c:pt>
                <c:pt idx="24129">
                  <c:v>87.191082925293586</c:v>
                </c:pt>
                <c:pt idx="24130">
                  <c:v>87.199448809766167</c:v>
                </c:pt>
                <c:pt idx="24131">
                  <c:v>87.207816675267509</c:v>
                </c:pt>
                <c:pt idx="24132">
                  <c:v>87.216192464883918</c:v>
                </c:pt>
                <c:pt idx="24133">
                  <c:v>87.224560330385259</c:v>
                </c:pt>
                <c:pt idx="24134">
                  <c:v>87.232926214857841</c:v>
                </c:pt>
                <c:pt idx="24135">
                  <c:v>87.241294080359182</c:v>
                </c:pt>
                <c:pt idx="24136">
                  <c:v>87.255558587184368</c:v>
                </c:pt>
                <c:pt idx="24137">
                  <c:v>87.284815438663486</c:v>
                </c:pt>
                <c:pt idx="24138">
                  <c:v>87.276549390557932</c:v>
                </c:pt>
                <c:pt idx="24139">
                  <c:v>87.251426835995233</c:v>
                </c:pt>
                <c:pt idx="24140">
                  <c:v>87.256073625655688</c:v>
                </c:pt>
                <c:pt idx="24141">
                  <c:v>87.274287544587509</c:v>
                </c:pt>
                <c:pt idx="24142">
                  <c:v>87.292500623361136</c:v>
                </c:pt>
                <c:pt idx="24143">
                  <c:v>87.263481043395316</c:v>
                </c:pt>
                <c:pt idx="24144">
                  <c:v>87.304348057224601</c:v>
                </c:pt>
                <c:pt idx="24145">
                  <c:v>87.333620888488497</c:v>
                </c:pt>
                <c:pt idx="24146">
                  <c:v>87.33138262085356</c:v>
                </c:pt>
                <c:pt idx="24147">
                  <c:v>87.315712097317132</c:v>
                </c:pt>
                <c:pt idx="24148">
                  <c:v>87.313473299663812</c:v>
                </c:pt>
                <c:pt idx="24149">
                  <c:v>87.31123503202889</c:v>
                </c:pt>
                <c:pt idx="24150">
                  <c:v>87.30899623437557</c:v>
                </c:pt>
                <c:pt idx="24151">
                  <c:v>87.306755316648719</c:v>
                </c:pt>
                <c:pt idx="24152">
                  <c:v>87.304516518995399</c:v>
                </c:pt>
                <c:pt idx="24153">
                  <c:v>87.302278251360477</c:v>
                </c:pt>
                <c:pt idx="24154">
                  <c:v>87.300039453707157</c:v>
                </c:pt>
                <c:pt idx="24155">
                  <c:v>87.297800656053852</c:v>
                </c:pt>
                <c:pt idx="24156">
                  <c:v>87.295562388418915</c:v>
                </c:pt>
                <c:pt idx="24157">
                  <c:v>87.293323590765596</c:v>
                </c:pt>
                <c:pt idx="24158">
                  <c:v>87.29108479311229</c:v>
                </c:pt>
                <c:pt idx="24159">
                  <c:v>87.288846525477354</c:v>
                </c:pt>
                <c:pt idx="24160">
                  <c:v>87.286607727824034</c:v>
                </c:pt>
                <c:pt idx="24161">
                  <c:v>87.284368930170729</c:v>
                </c:pt>
                <c:pt idx="24162">
                  <c:v>87.282130662535792</c:v>
                </c:pt>
                <c:pt idx="24163">
                  <c:v>87.279891864882487</c:v>
                </c:pt>
                <c:pt idx="24164">
                  <c:v>87.277650947155635</c:v>
                </c:pt>
                <c:pt idx="24165">
                  <c:v>87.275412679520699</c:v>
                </c:pt>
                <c:pt idx="24166">
                  <c:v>87.273173881867379</c:v>
                </c:pt>
                <c:pt idx="24167">
                  <c:v>87.270935084214074</c:v>
                </c:pt>
                <c:pt idx="24168">
                  <c:v>87.268696816579137</c:v>
                </c:pt>
                <c:pt idx="24169">
                  <c:v>87.266458018925832</c:v>
                </c:pt>
                <c:pt idx="24170">
                  <c:v>87.264219221272512</c:v>
                </c:pt>
                <c:pt idx="24171">
                  <c:v>87.261980953637575</c:v>
                </c:pt>
                <c:pt idx="24172">
                  <c:v>87.25974215598427</c:v>
                </c:pt>
                <c:pt idx="24173">
                  <c:v>87.257503358330951</c:v>
                </c:pt>
                <c:pt idx="24174">
                  <c:v>87.255265090696014</c:v>
                </c:pt>
                <c:pt idx="24175">
                  <c:v>87.253026293042709</c:v>
                </c:pt>
                <c:pt idx="24176">
                  <c:v>87.250785375315857</c:v>
                </c:pt>
                <c:pt idx="24177">
                  <c:v>87.248546577662538</c:v>
                </c:pt>
                <c:pt idx="24178">
                  <c:v>87.246308310027615</c:v>
                </c:pt>
                <c:pt idx="24179">
                  <c:v>87.244069512374296</c:v>
                </c:pt>
                <c:pt idx="24180">
                  <c:v>87.241830714720976</c:v>
                </c:pt>
                <c:pt idx="24181">
                  <c:v>87.239592447086054</c:v>
                </c:pt>
                <c:pt idx="24182">
                  <c:v>87.237353649432734</c:v>
                </c:pt>
                <c:pt idx="24183">
                  <c:v>87.235114851779429</c:v>
                </c:pt>
                <c:pt idx="24184">
                  <c:v>87.232876584144492</c:v>
                </c:pt>
                <c:pt idx="24185">
                  <c:v>87.230637786491172</c:v>
                </c:pt>
                <c:pt idx="24186">
                  <c:v>87.228398988837867</c:v>
                </c:pt>
                <c:pt idx="24187">
                  <c:v>87.22616072120293</c:v>
                </c:pt>
                <c:pt idx="24188">
                  <c:v>87.223919803476079</c:v>
                </c:pt>
                <c:pt idx="24189">
                  <c:v>87.221681005822774</c:v>
                </c:pt>
                <c:pt idx="24190">
                  <c:v>87.219442738187837</c:v>
                </c:pt>
                <c:pt idx="24191">
                  <c:v>87.217203940534517</c:v>
                </c:pt>
                <c:pt idx="24192">
                  <c:v>87.214965142881212</c:v>
                </c:pt>
                <c:pt idx="24193">
                  <c:v>87.212726875246275</c:v>
                </c:pt>
                <c:pt idx="24194">
                  <c:v>87.210488077592956</c:v>
                </c:pt>
                <c:pt idx="24195">
                  <c:v>87.20824927993965</c:v>
                </c:pt>
                <c:pt idx="24196">
                  <c:v>87.206011012304714</c:v>
                </c:pt>
                <c:pt idx="24197">
                  <c:v>87.203772214651408</c:v>
                </c:pt>
                <c:pt idx="24198">
                  <c:v>87.201533416998089</c:v>
                </c:pt>
                <c:pt idx="24199">
                  <c:v>87.199295149363152</c:v>
                </c:pt>
                <c:pt idx="24200">
                  <c:v>87.197056351709847</c:v>
                </c:pt>
                <c:pt idx="24201">
                  <c:v>87.194815433982996</c:v>
                </c:pt>
                <c:pt idx="24202">
                  <c:v>87.192576636329676</c:v>
                </c:pt>
                <c:pt idx="24203">
                  <c:v>87.190682171632901</c:v>
                </c:pt>
                <c:pt idx="24204">
                  <c:v>87.209328613257028</c:v>
                </c:pt>
                <c:pt idx="24205">
                  <c:v>87.24352260276585</c:v>
                </c:pt>
                <c:pt idx="24206">
                  <c:v>87.211894622317601</c:v>
                </c:pt>
                <c:pt idx="24207">
                  <c:v>87.298903999999993</c:v>
                </c:pt>
                <c:pt idx="24208">
                  <c:v>87.301725992846912</c:v>
                </c:pt>
                <c:pt idx="24209">
                  <c:v>87.364112896280204</c:v>
                </c:pt>
                <c:pt idx="24210">
                  <c:v>87.315231205810477</c:v>
                </c:pt>
                <c:pt idx="24211">
                  <c:v>87.369731216730031</c:v>
                </c:pt>
                <c:pt idx="24212">
                  <c:v>87.392666881889767</c:v>
                </c:pt>
                <c:pt idx="24213">
                  <c:v>87.602642291845484</c:v>
                </c:pt>
                <c:pt idx="24214">
                  <c:v>87.719307862050144</c:v>
                </c:pt>
                <c:pt idx="24215">
                  <c:v>87.736566966401895</c:v>
                </c:pt>
                <c:pt idx="24216">
                  <c:v>87.753821984791443</c:v>
                </c:pt>
                <c:pt idx="24217">
                  <c:v>87.771081089143209</c:v>
                </c:pt>
                <c:pt idx="24218">
                  <c:v>87.78834019349496</c:v>
                </c:pt>
                <c:pt idx="24219">
                  <c:v>87.805595211884508</c:v>
                </c:pt>
                <c:pt idx="24220">
                  <c:v>87.82285431623626</c:v>
                </c:pt>
                <c:pt idx="24221">
                  <c:v>87.840129764436838</c:v>
                </c:pt>
                <c:pt idx="24222">
                  <c:v>87.85738886878859</c:v>
                </c:pt>
                <c:pt idx="24223">
                  <c:v>87.874643887178138</c:v>
                </c:pt>
                <c:pt idx="24224">
                  <c:v>87.891902991529889</c:v>
                </c:pt>
                <c:pt idx="24225">
                  <c:v>87.909162095881641</c:v>
                </c:pt>
                <c:pt idx="24226">
                  <c:v>87.926417114271189</c:v>
                </c:pt>
                <c:pt idx="24227">
                  <c:v>87.943676218622954</c:v>
                </c:pt>
                <c:pt idx="24228">
                  <c:v>87.960935322974706</c:v>
                </c:pt>
                <c:pt idx="24229">
                  <c:v>87.978190341364254</c:v>
                </c:pt>
                <c:pt idx="24230">
                  <c:v>87.995449445716005</c:v>
                </c:pt>
                <c:pt idx="24231">
                  <c:v>88.012708550067757</c:v>
                </c:pt>
                <c:pt idx="24232">
                  <c:v>88.029963568457305</c:v>
                </c:pt>
                <c:pt idx="24233">
                  <c:v>88.047239016657883</c:v>
                </c:pt>
                <c:pt idx="24234">
                  <c:v>88.064498121009635</c:v>
                </c:pt>
                <c:pt idx="24235">
                  <c:v>88.081753139399183</c:v>
                </c:pt>
                <c:pt idx="24236">
                  <c:v>88.099012243750934</c:v>
                </c:pt>
                <c:pt idx="24237">
                  <c:v>88.1162713481027</c:v>
                </c:pt>
                <c:pt idx="24238">
                  <c:v>88.133526366492248</c:v>
                </c:pt>
                <c:pt idx="24239">
                  <c:v>88.150785470843999</c:v>
                </c:pt>
                <c:pt idx="24240">
                  <c:v>88.168044575195751</c:v>
                </c:pt>
                <c:pt idx="24241">
                  <c:v>88.185299593585299</c:v>
                </c:pt>
                <c:pt idx="24242">
                  <c:v>88.20255869793705</c:v>
                </c:pt>
                <c:pt idx="24243">
                  <c:v>88.219817802288816</c:v>
                </c:pt>
                <c:pt idx="24244">
                  <c:v>88.237072820678364</c:v>
                </c:pt>
                <c:pt idx="24245">
                  <c:v>88.254331925030115</c:v>
                </c:pt>
                <c:pt idx="24246">
                  <c:v>88.27160737323068</c:v>
                </c:pt>
                <c:pt idx="24247">
                  <c:v>88.288866477582445</c:v>
                </c:pt>
                <c:pt idx="24248">
                  <c:v>88.306121495971993</c:v>
                </c:pt>
                <c:pt idx="24249">
                  <c:v>88.323380600323745</c:v>
                </c:pt>
                <c:pt idx="24250">
                  <c:v>88.340639704675496</c:v>
                </c:pt>
                <c:pt idx="24251">
                  <c:v>88.357894723065044</c:v>
                </c:pt>
                <c:pt idx="24252">
                  <c:v>88.375650049833098</c:v>
                </c:pt>
                <c:pt idx="24253">
                  <c:v>88.365212671036943</c:v>
                </c:pt>
                <c:pt idx="24254">
                  <c:v>88.377160157844543</c:v>
                </c:pt>
                <c:pt idx="24255">
                  <c:v>88.363190059370538</c:v>
                </c:pt>
                <c:pt idx="24256">
                  <c:v>88.349913983309492</c:v>
                </c:pt>
                <c:pt idx="24257">
                  <c:v>88.346114654112043</c:v>
                </c:pt>
                <c:pt idx="24258">
                  <c:v>88.360649205293285</c:v>
                </c:pt>
                <c:pt idx="24259">
                  <c:v>88.342995253934191</c:v>
                </c:pt>
                <c:pt idx="24260">
                  <c:v>88.322410958283669</c:v>
                </c:pt>
                <c:pt idx="24261">
                  <c:v>88.327931186089785</c:v>
                </c:pt>
                <c:pt idx="24262">
                  <c:v>88.324286089491011</c:v>
                </c:pt>
                <c:pt idx="24263">
                  <c:v>88.320641855841245</c:v>
                </c:pt>
                <c:pt idx="24264">
                  <c:v>88.316996759242485</c:v>
                </c:pt>
                <c:pt idx="24265">
                  <c:v>88.313351662643711</c:v>
                </c:pt>
                <c:pt idx="24266">
                  <c:v>88.323207098712444</c:v>
                </c:pt>
                <c:pt idx="24267">
                  <c:v>88.364181606580829</c:v>
                </c:pt>
                <c:pt idx="24268">
                  <c:v>88.349801446722296</c:v>
                </c:pt>
                <c:pt idx="24269">
                  <c:v>88.295163277062471</c:v>
                </c:pt>
                <c:pt idx="24270">
                  <c:v>88.264021931330475</c:v>
                </c:pt>
                <c:pt idx="24271">
                  <c:v>88.281493108462456</c:v>
                </c:pt>
                <c:pt idx="24272">
                  <c:v>88.269810051263704</c:v>
                </c:pt>
                <c:pt idx="24273">
                  <c:v>88.246640738492218</c:v>
                </c:pt>
                <c:pt idx="24274">
                  <c:v>88.230078609106528</c:v>
                </c:pt>
                <c:pt idx="24275">
                  <c:v>88.213516479720823</c:v>
                </c:pt>
                <c:pt idx="24276">
                  <c:v>88.196958271293795</c:v>
                </c:pt>
                <c:pt idx="24277">
                  <c:v>88.180396141908105</c:v>
                </c:pt>
                <c:pt idx="24278">
                  <c:v>88.163834012522415</c:v>
                </c:pt>
                <c:pt idx="24279">
                  <c:v>88.147275804095386</c:v>
                </c:pt>
                <c:pt idx="24280">
                  <c:v>88.130713674709696</c:v>
                </c:pt>
                <c:pt idx="24281">
                  <c:v>88.114151545324006</c:v>
                </c:pt>
                <c:pt idx="24282">
                  <c:v>88.097593336896978</c:v>
                </c:pt>
                <c:pt idx="24283">
                  <c:v>88.081015523676641</c:v>
                </c:pt>
                <c:pt idx="24284">
                  <c:v>88.06445339429095</c:v>
                </c:pt>
                <c:pt idx="24285">
                  <c:v>88.047895185863908</c:v>
                </c:pt>
                <c:pt idx="24286">
                  <c:v>88.031333056478218</c:v>
                </c:pt>
                <c:pt idx="24287">
                  <c:v>88.014770927092528</c:v>
                </c:pt>
                <c:pt idx="24288">
                  <c:v>87.998212718665499</c:v>
                </c:pt>
                <c:pt idx="24289">
                  <c:v>87.981650589279809</c:v>
                </c:pt>
                <c:pt idx="24290">
                  <c:v>87.965088459894119</c:v>
                </c:pt>
                <c:pt idx="24291">
                  <c:v>87.948530251467091</c:v>
                </c:pt>
                <c:pt idx="24292">
                  <c:v>87.9319681220814</c:v>
                </c:pt>
                <c:pt idx="24293">
                  <c:v>87.91540599269571</c:v>
                </c:pt>
                <c:pt idx="24294">
                  <c:v>87.898847784268682</c:v>
                </c:pt>
                <c:pt idx="24295">
                  <c:v>87.882285654882978</c:v>
                </c:pt>
                <c:pt idx="24296">
                  <c:v>87.86570784166264</c:v>
                </c:pt>
                <c:pt idx="24297">
                  <c:v>87.84914571227695</c:v>
                </c:pt>
                <c:pt idx="24298">
                  <c:v>87.832587503849922</c:v>
                </c:pt>
                <c:pt idx="24299">
                  <c:v>87.534180246996655</c:v>
                </c:pt>
                <c:pt idx="24300">
                  <c:v>87.530463297687348</c:v>
                </c:pt>
                <c:pt idx="24301">
                  <c:v>87.526745468210066</c:v>
                </c:pt>
                <c:pt idx="24302">
                  <c:v>87.523027638732785</c:v>
                </c:pt>
                <c:pt idx="24303">
                  <c:v>87.519310689423463</c:v>
                </c:pt>
                <c:pt idx="24304">
                  <c:v>87.515592859946196</c:v>
                </c:pt>
                <c:pt idx="24305">
                  <c:v>87.511875030468914</c:v>
                </c:pt>
                <c:pt idx="24306">
                  <c:v>87.508158081159593</c:v>
                </c:pt>
                <c:pt idx="24307">
                  <c:v>87.497001072055895</c:v>
                </c:pt>
                <c:pt idx="24308">
                  <c:v>87.493284122746587</c:v>
                </c:pt>
                <c:pt idx="24309">
                  <c:v>87.489566293269306</c:v>
                </c:pt>
                <c:pt idx="24310">
                  <c:v>87.485848463792024</c:v>
                </c:pt>
                <c:pt idx="24311">
                  <c:v>87.482131514482717</c:v>
                </c:pt>
                <c:pt idx="24312">
                  <c:v>87.478413685005435</c:v>
                </c:pt>
                <c:pt idx="24313">
                  <c:v>87.474695855528154</c:v>
                </c:pt>
                <c:pt idx="24314">
                  <c:v>87.470978906218832</c:v>
                </c:pt>
                <c:pt idx="24315">
                  <c:v>87.467261076741551</c:v>
                </c:pt>
                <c:pt idx="24316">
                  <c:v>87.463543247264269</c:v>
                </c:pt>
                <c:pt idx="24317">
                  <c:v>87.459826297954962</c:v>
                </c:pt>
                <c:pt idx="24318">
                  <c:v>87.456104947805827</c:v>
                </c:pt>
                <c:pt idx="24319">
                  <c:v>87.452387118328545</c:v>
                </c:pt>
                <c:pt idx="24320">
                  <c:v>87.448670169019223</c:v>
                </c:pt>
                <c:pt idx="24321">
                  <c:v>87.444952339541956</c:v>
                </c:pt>
                <c:pt idx="24322">
                  <c:v>87.441234510064675</c:v>
                </c:pt>
                <c:pt idx="24323">
                  <c:v>87.437517560755353</c:v>
                </c:pt>
                <c:pt idx="24324">
                  <c:v>87.433799731278071</c:v>
                </c:pt>
                <c:pt idx="24325">
                  <c:v>87.43008190180079</c:v>
                </c:pt>
                <c:pt idx="24326">
                  <c:v>87.426364952491483</c:v>
                </c:pt>
                <c:pt idx="24327">
                  <c:v>87.422647123014201</c:v>
                </c:pt>
                <c:pt idx="24328">
                  <c:v>87.41892929353692</c:v>
                </c:pt>
                <c:pt idx="24329">
                  <c:v>87.415212344227598</c:v>
                </c:pt>
                <c:pt idx="24330">
                  <c:v>87.411494514750316</c:v>
                </c:pt>
                <c:pt idx="24331">
                  <c:v>87.407773164601196</c:v>
                </c:pt>
                <c:pt idx="24332">
                  <c:v>87.404055335123914</c:v>
                </c:pt>
                <c:pt idx="24333">
                  <c:v>87.400338385814592</c:v>
                </c:pt>
                <c:pt idx="24334">
                  <c:v>87.396620556337311</c:v>
                </c:pt>
                <c:pt idx="24335">
                  <c:v>87.392902726860029</c:v>
                </c:pt>
                <c:pt idx="24336">
                  <c:v>87.389185777550722</c:v>
                </c:pt>
                <c:pt idx="24337">
                  <c:v>87.38546794807344</c:v>
                </c:pt>
                <c:pt idx="24338">
                  <c:v>87.381750118596159</c:v>
                </c:pt>
                <c:pt idx="24339">
                  <c:v>87.378033169286837</c:v>
                </c:pt>
                <c:pt idx="24340">
                  <c:v>87.37431533980957</c:v>
                </c:pt>
                <c:pt idx="24341">
                  <c:v>87.344637661897949</c:v>
                </c:pt>
                <c:pt idx="24342">
                  <c:v>87.236915491060785</c:v>
                </c:pt>
                <c:pt idx="24343">
                  <c:v>87.28441209728183</c:v>
                </c:pt>
                <c:pt idx="24344">
                  <c:v>87.287725974248914</c:v>
                </c:pt>
                <c:pt idx="24345">
                  <c:v>87.140594400966179</c:v>
                </c:pt>
                <c:pt idx="24346">
                  <c:v>87.177447213537462</c:v>
                </c:pt>
                <c:pt idx="24347">
                  <c:v>87.148745753424649</c:v>
                </c:pt>
                <c:pt idx="24348">
                  <c:v>87.100847768115941</c:v>
                </c:pt>
                <c:pt idx="24349">
                  <c:v>87.09193413768115</c:v>
                </c:pt>
                <c:pt idx="24350">
                  <c:v>87.06322858823529</c:v>
                </c:pt>
                <c:pt idx="24351">
                  <c:v>87.0803483749702</c:v>
                </c:pt>
                <c:pt idx="24352">
                  <c:v>87.046881082498814</c:v>
                </c:pt>
                <c:pt idx="24353">
                  <c:v>86.975238559847398</c:v>
                </c:pt>
                <c:pt idx="24354">
                  <c:v>86.971640100496231</c:v>
                </c:pt>
                <c:pt idx="24355">
                  <c:v>86.969945465093843</c:v>
                </c:pt>
                <c:pt idx="24356">
                  <c:v>86.968249224923056</c:v>
                </c:pt>
                <c:pt idx="24357">
                  <c:v>86.966554589520655</c:v>
                </c:pt>
                <c:pt idx="24358">
                  <c:v>86.96486035531035</c:v>
                </c:pt>
                <c:pt idx="24359">
                  <c:v>86.963165719907948</c:v>
                </c:pt>
                <c:pt idx="24360">
                  <c:v>86.961471084505547</c:v>
                </c:pt>
                <c:pt idx="24361">
                  <c:v>86.959776850295242</c:v>
                </c:pt>
                <c:pt idx="24362">
                  <c:v>86.958082214892841</c:v>
                </c:pt>
                <c:pt idx="24363">
                  <c:v>86.956387579490439</c:v>
                </c:pt>
                <c:pt idx="24364">
                  <c:v>86.954693345280134</c:v>
                </c:pt>
                <c:pt idx="24365">
                  <c:v>86.952998709877733</c:v>
                </c:pt>
                <c:pt idx="24366">
                  <c:v>86.951304475667428</c:v>
                </c:pt>
                <c:pt idx="24367">
                  <c:v>86.949609840265026</c:v>
                </c:pt>
                <c:pt idx="24368">
                  <c:v>86.947913600094253</c:v>
                </c:pt>
                <c:pt idx="24369">
                  <c:v>86.946218964691852</c:v>
                </c:pt>
                <c:pt idx="24370">
                  <c:v>86.944524730481547</c:v>
                </c:pt>
                <c:pt idx="24371">
                  <c:v>86.942830095079145</c:v>
                </c:pt>
                <c:pt idx="24372">
                  <c:v>86.941135459676744</c:v>
                </c:pt>
                <c:pt idx="24373">
                  <c:v>86.939441225466439</c:v>
                </c:pt>
                <c:pt idx="24374">
                  <c:v>86.937746590064037</c:v>
                </c:pt>
                <c:pt idx="24375">
                  <c:v>86.936051954661636</c:v>
                </c:pt>
                <c:pt idx="24376">
                  <c:v>86.934357720451331</c:v>
                </c:pt>
                <c:pt idx="24377">
                  <c:v>86.932663085048929</c:v>
                </c:pt>
                <c:pt idx="24378">
                  <c:v>86.930968449646528</c:v>
                </c:pt>
                <c:pt idx="24379">
                  <c:v>86.929274215436223</c:v>
                </c:pt>
                <c:pt idx="24380">
                  <c:v>86.927579580033822</c:v>
                </c:pt>
                <c:pt idx="24381">
                  <c:v>86.925883339863049</c:v>
                </c:pt>
                <c:pt idx="24382">
                  <c:v>86.924188704460647</c:v>
                </c:pt>
                <c:pt idx="24383">
                  <c:v>86.922494470250342</c:v>
                </c:pt>
                <c:pt idx="24384">
                  <c:v>86.920799834847941</c:v>
                </c:pt>
                <c:pt idx="24385">
                  <c:v>86.919105199445539</c:v>
                </c:pt>
                <c:pt idx="24386">
                  <c:v>86.917410965235234</c:v>
                </c:pt>
                <c:pt idx="24387">
                  <c:v>86.915716329832833</c:v>
                </c:pt>
                <c:pt idx="24388">
                  <c:v>86.914022095622514</c:v>
                </c:pt>
                <c:pt idx="24389">
                  <c:v>86.912327460220112</c:v>
                </c:pt>
                <c:pt idx="24390">
                  <c:v>86.910632824817711</c:v>
                </c:pt>
                <c:pt idx="24391">
                  <c:v>86.908938590607406</c:v>
                </c:pt>
                <c:pt idx="24392">
                  <c:v>86.907243955205004</c:v>
                </c:pt>
                <c:pt idx="24393">
                  <c:v>86.905547715034231</c:v>
                </c:pt>
                <c:pt idx="24394">
                  <c:v>86.90385307963183</c:v>
                </c:pt>
                <c:pt idx="24395">
                  <c:v>86.902158845421525</c:v>
                </c:pt>
                <c:pt idx="24396">
                  <c:v>86.89087632705602</c:v>
                </c:pt>
                <c:pt idx="24397">
                  <c:v>86.864754000000005</c:v>
                </c:pt>
                <c:pt idx="24398">
                  <c:v>86.870033193133054</c:v>
                </c:pt>
                <c:pt idx="24399">
                  <c:v>86.892437590941597</c:v>
                </c:pt>
                <c:pt idx="24400">
                  <c:v>86.949541257033857</c:v>
                </c:pt>
                <c:pt idx="24401">
                  <c:v>86.937111000000002</c:v>
                </c:pt>
                <c:pt idx="24402">
                  <c:v>86.937111000000002</c:v>
                </c:pt>
                <c:pt idx="24403">
                  <c:v>86.937111000000002</c:v>
                </c:pt>
                <c:pt idx="24404">
                  <c:v>86.935026928581507</c:v>
                </c:pt>
                <c:pt idx="24405">
                  <c:v>86.928865072667222</c:v>
                </c:pt>
                <c:pt idx="24406">
                  <c:v>86.922709046323334</c:v>
                </c:pt>
                <c:pt idx="24407">
                  <c:v>86.91655447737206</c:v>
                </c:pt>
                <c:pt idx="24408">
                  <c:v>86.910398451028172</c:v>
                </c:pt>
                <c:pt idx="24409">
                  <c:v>86.904243882076898</c:v>
                </c:pt>
                <c:pt idx="24410">
                  <c:v>86.898087855733024</c:v>
                </c:pt>
                <c:pt idx="24411">
                  <c:v>86.891931829389137</c:v>
                </c:pt>
                <c:pt idx="24412">
                  <c:v>86.885777260437862</c:v>
                </c:pt>
                <c:pt idx="24413">
                  <c:v>86.879621234093975</c:v>
                </c:pt>
                <c:pt idx="24414">
                  <c:v>86.873465207750101</c:v>
                </c:pt>
                <c:pt idx="24415">
                  <c:v>86.867310638798813</c:v>
                </c:pt>
                <c:pt idx="24416">
                  <c:v>86.861154612454939</c:v>
                </c:pt>
                <c:pt idx="24417">
                  <c:v>86.854992756540653</c:v>
                </c:pt>
                <c:pt idx="24418">
                  <c:v>86.84883673019678</c:v>
                </c:pt>
                <c:pt idx="24419">
                  <c:v>86.842682161245492</c:v>
                </c:pt>
                <c:pt idx="24420">
                  <c:v>86.836526134901618</c:v>
                </c:pt>
                <c:pt idx="24421">
                  <c:v>86.83037010855773</c:v>
                </c:pt>
                <c:pt idx="24422">
                  <c:v>86.824215539606456</c:v>
                </c:pt>
                <c:pt idx="24423">
                  <c:v>86.818059513262568</c:v>
                </c:pt>
                <c:pt idx="24424">
                  <c:v>86.811903486918695</c:v>
                </c:pt>
                <c:pt idx="24425">
                  <c:v>86.805748917967406</c:v>
                </c:pt>
                <c:pt idx="24426">
                  <c:v>86.799592891623533</c:v>
                </c:pt>
                <c:pt idx="24427">
                  <c:v>86.793436865279645</c:v>
                </c:pt>
                <c:pt idx="24428">
                  <c:v>86.787282296328371</c:v>
                </c:pt>
                <c:pt idx="24429">
                  <c:v>86.781126269984497</c:v>
                </c:pt>
                <c:pt idx="24430">
                  <c:v>86.774964414070212</c:v>
                </c:pt>
                <c:pt idx="24431">
                  <c:v>86.768809845118923</c:v>
                </c:pt>
                <c:pt idx="24432">
                  <c:v>86.76265381877505</c:v>
                </c:pt>
                <c:pt idx="24433">
                  <c:v>86.756497792431176</c:v>
                </c:pt>
                <c:pt idx="24434">
                  <c:v>86.750343223479888</c:v>
                </c:pt>
                <c:pt idx="24435">
                  <c:v>86.744187197136014</c:v>
                </c:pt>
                <c:pt idx="24436">
                  <c:v>86.738031170792127</c:v>
                </c:pt>
                <c:pt idx="24437">
                  <c:v>86.731876601840852</c:v>
                </c:pt>
                <c:pt idx="24438">
                  <c:v>86.725720575496965</c:v>
                </c:pt>
                <c:pt idx="24439">
                  <c:v>86.719564549153091</c:v>
                </c:pt>
                <c:pt idx="24440">
                  <c:v>86.713409980201803</c:v>
                </c:pt>
                <c:pt idx="24441">
                  <c:v>86.707253953857929</c:v>
                </c:pt>
                <c:pt idx="24442">
                  <c:v>86.701092097943643</c:v>
                </c:pt>
                <c:pt idx="24443">
                  <c:v>86.69493607159977</c:v>
                </c:pt>
                <c:pt idx="24444">
                  <c:v>86.688781502648482</c:v>
                </c:pt>
                <c:pt idx="24445">
                  <c:v>86.682625476304608</c:v>
                </c:pt>
                <c:pt idx="24446">
                  <c:v>86.67646944996072</c:v>
                </c:pt>
                <c:pt idx="24447">
                  <c:v>86.670314881009446</c:v>
                </c:pt>
                <c:pt idx="24448">
                  <c:v>86.664158854665558</c:v>
                </c:pt>
                <c:pt idx="24449">
                  <c:v>86.658002828321685</c:v>
                </c:pt>
                <c:pt idx="24450">
                  <c:v>86.651848259370411</c:v>
                </c:pt>
                <c:pt idx="24451">
                  <c:v>86.641824188319418</c:v>
                </c:pt>
                <c:pt idx="24452">
                  <c:v>86.623608386266085</c:v>
                </c:pt>
                <c:pt idx="24453">
                  <c:v>86.611487999999994</c:v>
                </c:pt>
                <c:pt idx="24454">
                  <c:v>86.590341661971834</c:v>
                </c:pt>
                <c:pt idx="24455">
                  <c:v>86.574300390557937</c:v>
                </c:pt>
                <c:pt idx="24456">
                  <c:v>86.552113688364329</c:v>
                </c:pt>
                <c:pt idx="24457">
                  <c:v>86.568690655542312</c:v>
                </c:pt>
                <c:pt idx="24458">
                  <c:v>86.543728728659985</c:v>
                </c:pt>
                <c:pt idx="24459">
                  <c:v>86.527912714592276</c:v>
                </c:pt>
                <c:pt idx="24460">
                  <c:v>86.534272076709129</c:v>
                </c:pt>
                <c:pt idx="24461">
                  <c:v>86.521626302229365</c:v>
                </c:pt>
                <c:pt idx="24462">
                  <c:v>86.508983521540912</c:v>
                </c:pt>
                <c:pt idx="24463">
                  <c:v>86.496337747061148</c:v>
                </c:pt>
                <c:pt idx="24464">
                  <c:v>86.483691972581383</c:v>
                </c:pt>
                <c:pt idx="24465">
                  <c:v>86.471049191892931</c:v>
                </c:pt>
                <c:pt idx="24466">
                  <c:v>86.458403417413166</c:v>
                </c:pt>
                <c:pt idx="24467">
                  <c:v>86.445745667768179</c:v>
                </c:pt>
                <c:pt idx="24468">
                  <c:v>86.433099893288414</c:v>
                </c:pt>
                <c:pt idx="24469">
                  <c:v>86.420457112599962</c:v>
                </c:pt>
                <c:pt idx="24470">
                  <c:v>86.407811338120197</c:v>
                </c:pt>
                <c:pt idx="24471">
                  <c:v>86.395165563640433</c:v>
                </c:pt>
                <c:pt idx="24472">
                  <c:v>86.38252278295198</c:v>
                </c:pt>
                <c:pt idx="24473">
                  <c:v>86.36987700847223</c:v>
                </c:pt>
                <c:pt idx="24474">
                  <c:v>86.357231233992465</c:v>
                </c:pt>
                <c:pt idx="24475">
                  <c:v>86.344588453304013</c:v>
                </c:pt>
                <c:pt idx="24476">
                  <c:v>86.331942678824248</c:v>
                </c:pt>
                <c:pt idx="24477">
                  <c:v>86.319296904344483</c:v>
                </c:pt>
                <c:pt idx="24478">
                  <c:v>86.306654123656031</c:v>
                </c:pt>
                <c:pt idx="24479">
                  <c:v>86.294008349176266</c:v>
                </c:pt>
                <c:pt idx="24480">
                  <c:v>86.281350599531279</c:v>
                </c:pt>
                <c:pt idx="24481">
                  <c:v>86.268707818842827</c:v>
                </c:pt>
                <c:pt idx="24482">
                  <c:v>86.256062044363063</c:v>
                </c:pt>
                <c:pt idx="24483">
                  <c:v>86.129601305774145</c:v>
                </c:pt>
                <c:pt idx="24484">
                  <c:v>86.11695553129438</c:v>
                </c:pt>
                <c:pt idx="24485">
                  <c:v>86.104312750605928</c:v>
                </c:pt>
                <c:pt idx="24486">
                  <c:v>86.091666976126163</c:v>
                </c:pt>
                <c:pt idx="24487">
                  <c:v>86.079021201646398</c:v>
                </c:pt>
                <c:pt idx="24488">
                  <c:v>86.066378420957946</c:v>
                </c:pt>
                <c:pt idx="24489">
                  <c:v>86.053732646478181</c:v>
                </c:pt>
                <c:pt idx="24490">
                  <c:v>86.041086871998417</c:v>
                </c:pt>
                <c:pt idx="24491">
                  <c:v>86.028444091309964</c:v>
                </c:pt>
                <c:pt idx="24492">
                  <c:v>86.0157983168302</c:v>
                </c:pt>
                <c:pt idx="24493">
                  <c:v>86.003152542350449</c:v>
                </c:pt>
                <c:pt idx="24494">
                  <c:v>85.990509761661983</c:v>
                </c:pt>
                <c:pt idx="24495">
                  <c:v>85.976968444921326</c:v>
                </c:pt>
                <c:pt idx="24496">
                  <c:v>85.942994421793031</c:v>
                </c:pt>
                <c:pt idx="24497">
                  <c:v>85.958335608343262</c:v>
                </c:pt>
                <c:pt idx="24498">
                  <c:v>85.926223116833583</c:v>
                </c:pt>
                <c:pt idx="24499">
                  <c:v>85.961462971626133</c:v>
                </c:pt>
                <c:pt idx="24500">
                  <c:v>85.974328622169253</c:v>
                </c:pt>
                <c:pt idx="24501">
                  <c:v>85.918208401287558</c:v>
                </c:pt>
                <c:pt idx="24502">
                  <c:v>85.853291521459226</c:v>
                </c:pt>
                <c:pt idx="24503">
                  <c:v>85.873221477234807</c:v>
                </c:pt>
                <c:pt idx="24504">
                  <c:v>85.905438280166649</c:v>
                </c:pt>
                <c:pt idx="24505">
                  <c:v>85.900198147669997</c:v>
                </c:pt>
                <c:pt idx="24506">
                  <c:v>85.894959255735003</c:v>
                </c:pt>
                <c:pt idx="24507">
                  <c:v>85.889719123238351</c:v>
                </c:pt>
                <c:pt idx="24508">
                  <c:v>85.884474028495006</c:v>
                </c:pt>
                <c:pt idx="24509">
                  <c:v>85.879233895998354</c:v>
                </c:pt>
                <c:pt idx="24510">
                  <c:v>85.873995004063374</c:v>
                </c:pt>
                <c:pt idx="24511">
                  <c:v>85.868754871566708</c:v>
                </c:pt>
                <c:pt idx="24512">
                  <c:v>85.863514739070055</c:v>
                </c:pt>
                <c:pt idx="24513">
                  <c:v>85.858275847135076</c:v>
                </c:pt>
                <c:pt idx="24514">
                  <c:v>85.853035714638409</c:v>
                </c:pt>
                <c:pt idx="24515">
                  <c:v>85.847795582141757</c:v>
                </c:pt>
                <c:pt idx="24516">
                  <c:v>85.842556690206777</c:v>
                </c:pt>
                <c:pt idx="24517">
                  <c:v>85.83731655771011</c:v>
                </c:pt>
                <c:pt idx="24518">
                  <c:v>85.838946262994753</c:v>
                </c:pt>
                <c:pt idx="24519">
                  <c:v>85.813477002861234</c:v>
                </c:pt>
                <c:pt idx="24520">
                  <c:v>85.741844510729621</c:v>
                </c:pt>
                <c:pt idx="24521">
                  <c:v>85.785078010727048</c:v>
                </c:pt>
                <c:pt idx="24522">
                  <c:v>85.815003755841673</c:v>
                </c:pt>
                <c:pt idx="24523">
                  <c:v>85.845713463996177</c:v>
                </c:pt>
                <c:pt idx="24524">
                  <c:v>85.830892906222189</c:v>
                </c:pt>
                <c:pt idx="24525">
                  <c:v>85.822798047249194</c:v>
                </c:pt>
                <c:pt idx="24526">
                  <c:v>85.814701271425847</c:v>
                </c:pt>
                <c:pt idx="24527">
                  <c:v>85.806604495602514</c:v>
                </c:pt>
                <c:pt idx="24528">
                  <c:v>85.798509636629518</c:v>
                </c:pt>
                <c:pt idx="24529">
                  <c:v>85.790412860806171</c:v>
                </c:pt>
                <c:pt idx="24530">
                  <c:v>85.782316084982838</c:v>
                </c:pt>
                <c:pt idx="24531">
                  <c:v>85.774221226009843</c:v>
                </c:pt>
                <c:pt idx="24532">
                  <c:v>85.766124450186496</c:v>
                </c:pt>
                <c:pt idx="24533">
                  <c:v>85.758020006961814</c:v>
                </c:pt>
                <c:pt idx="24534">
                  <c:v>85.749923231138482</c:v>
                </c:pt>
                <c:pt idx="24535">
                  <c:v>85.741828372165472</c:v>
                </c:pt>
                <c:pt idx="24536">
                  <c:v>85.733731596342139</c:v>
                </c:pt>
                <c:pt idx="24537">
                  <c:v>85.725634820518806</c:v>
                </c:pt>
                <c:pt idx="24538">
                  <c:v>85.717539961545796</c:v>
                </c:pt>
                <c:pt idx="24539">
                  <c:v>85.709443185722463</c:v>
                </c:pt>
                <c:pt idx="24540">
                  <c:v>85.701346409899131</c:v>
                </c:pt>
                <c:pt idx="24541">
                  <c:v>85.693251550926121</c:v>
                </c:pt>
                <c:pt idx="24542">
                  <c:v>85.685154775102788</c:v>
                </c:pt>
                <c:pt idx="24543">
                  <c:v>85.677057999279455</c:v>
                </c:pt>
                <c:pt idx="24544">
                  <c:v>85.668963140306445</c:v>
                </c:pt>
                <c:pt idx="24545">
                  <c:v>85.660866364483113</c:v>
                </c:pt>
                <c:pt idx="24546">
                  <c:v>85.652761921258431</c:v>
                </c:pt>
                <c:pt idx="24547">
                  <c:v>85.644667062285421</c:v>
                </c:pt>
                <c:pt idx="24548">
                  <c:v>85.636570286462089</c:v>
                </c:pt>
                <c:pt idx="24549">
                  <c:v>85.628473510638756</c:v>
                </c:pt>
                <c:pt idx="24550">
                  <c:v>85.620378651665746</c:v>
                </c:pt>
                <c:pt idx="24551">
                  <c:v>85.612281875842413</c:v>
                </c:pt>
                <c:pt idx="24552">
                  <c:v>85.60418510001908</c:v>
                </c:pt>
                <c:pt idx="24553">
                  <c:v>85.59609024104607</c:v>
                </c:pt>
                <c:pt idx="24554">
                  <c:v>85.587993465222738</c:v>
                </c:pt>
                <c:pt idx="24555">
                  <c:v>85.579896689399405</c:v>
                </c:pt>
                <c:pt idx="24556">
                  <c:v>85.571801830426395</c:v>
                </c:pt>
                <c:pt idx="24557">
                  <c:v>85.563705054603062</c:v>
                </c:pt>
                <c:pt idx="24558">
                  <c:v>85.555600611378381</c:v>
                </c:pt>
                <c:pt idx="24559">
                  <c:v>85.547503835555034</c:v>
                </c:pt>
                <c:pt idx="24560">
                  <c:v>85.539408976582038</c:v>
                </c:pt>
                <c:pt idx="24561">
                  <c:v>85.531312200758705</c:v>
                </c:pt>
                <c:pt idx="24562">
                  <c:v>85.523215424935358</c:v>
                </c:pt>
                <c:pt idx="24563">
                  <c:v>85.515120565962363</c:v>
                </c:pt>
                <c:pt idx="24564">
                  <c:v>85.50702379013903</c:v>
                </c:pt>
                <c:pt idx="24565">
                  <c:v>85.498927014315683</c:v>
                </c:pt>
                <c:pt idx="24566">
                  <c:v>85.490832155342687</c:v>
                </c:pt>
                <c:pt idx="24567">
                  <c:v>85.482735379519355</c:v>
                </c:pt>
                <c:pt idx="24568">
                  <c:v>85.474638603696008</c:v>
                </c:pt>
                <c:pt idx="24569">
                  <c:v>85.459951754649495</c:v>
                </c:pt>
                <c:pt idx="24570">
                  <c:v>85.453727999999998</c:v>
                </c:pt>
                <c:pt idx="24571">
                  <c:v>85.441590360515022</c:v>
                </c:pt>
                <c:pt idx="24572">
                  <c:v>85.46016277277063</c:v>
                </c:pt>
                <c:pt idx="24573">
                  <c:v>85.45942851442193</c:v>
                </c:pt>
                <c:pt idx="24574">
                  <c:v>85.453727999999998</c:v>
                </c:pt>
                <c:pt idx="24575">
                  <c:v>85.453727999999998</c:v>
                </c:pt>
                <c:pt idx="24576">
                  <c:v>85.415423459356376</c:v>
                </c:pt>
                <c:pt idx="24577">
                  <c:v>85.399460000000005</c:v>
                </c:pt>
                <c:pt idx="24578">
                  <c:v>85.404565950259453</c:v>
                </c:pt>
                <c:pt idx="24579">
                  <c:v>85.41170988331541</c:v>
                </c:pt>
                <c:pt idx="24580">
                  <c:v>85.418853816371367</c:v>
                </c:pt>
                <c:pt idx="24581">
                  <c:v>85.425996058155292</c:v>
                </c:pt>
                <c:pt idx="24582">
                  <c:v>85.433139991211249</c:v>
                </c:pt>
                <c:pt idx="24583">
                  <c:v>85.411907509298999</c:v>
                </c:pt>
                <c:pt idx="24584">
                  <c:v>85.402098565167023</c:v>
                </c:pt>
                <c:pt idx="24585">
                  <c:v>85.406105275235447</c:v>
                </c:pt>
                <c:pt idx="24586">
                  <c:v>85.41011293408674</c:v>
                </c:pt>
                <c:pt idx="24587">
                  <c:v>85.414120592938033</c:v>
                </c:pt>
                <c:pt idx="24588">
                  <c:v>85.418127303006472</c:v>
                </c:pt>
                <c:pt idx="24589">
                  <c:v>85.422134961857765</c:v>
                </c:pt>
                <c:pt idx="24590">
                  <c:v>85.426142620709058</c:v>
                </c:pt>
                <c:pt idx="24591">
                  <c:v>85.430149330777482</c:v>
                </c:pt>
                <c:pt idx="24592">
                  <c:v>85.434156989628789</c:v>
                </c:pt>
                <c:pt idx="24593">
                  <c:v>85.438164648480083</c:v>
                </c:pt>
                <c:pt idx="24594">
                  <c:v>85.442171358548507</c:v>
                </c:pt>
                <c:pt idx="24595">
                  <c:v>85.446179017399814</c:v>
                </c:pt>
                <c:pt idx="24596">
                  <c:v>85.450190471382598</c:v>
                </c:pt>
                <c:pt idx="24597">
                  <c:v>85.454197181451022</c:v>
                </c:pt>
                <c:pt idx="24598">
                  <c:v>85.458204840302315</c:v>
                </c:pt>
                <c:pt idx="24599">
                  <c:v>85.462212499153623</c:v>
                </c:pt>
                <c:pt idx="24600">
                  <c:v>85.466219209222047</c:v>
                </c:pt>
                <c:pt idx="24601">
                  <c:v>85.47022686807334</c:v>
                </c:pt>
                <c:pt idx="24602">
                  <c:v>85.474234526924633</c:v>
                </c:pt>
                <c:pt idx="24603">
                  <c:v>85.478241236993057</c:v>
                </c:pt>
                <c:pt idx="24604">
                  <c:v>85.482248895844364</c:v>
                </c:pt>
                <c:pt idx="24605">
                  <c:v>85.486256554695657</c:v>
                </c:pt>
                <c:pt idx="24606">
                  <c:v>85.490263264764081</c:v>
                </c:pt>
                <c:pt idx="24607">
                  <c:v>85.494270923615389</c:v>
                </c:pt>
                <c:pt idx="24608">
                  <c:v>85.498282377598173</c:v>
                </c:pt>
                <c:pt idx="24609">
                  <c:v>85.502290036449466</c:v>
                </c:pt>
                <c:pt idx="24610">
                  <c:v>85.50629674651789</c:v>
                </c:pt>
                <c:pt idx="24611">
                  <c:v>85.510304405369197</c:v>
                </c:pt>
                <c:pt idx="24612">
                  <c:v>85.514312064220491</c:v>
                </c:pt>
                <c:pt idx="24613">
                  <c:v>85.518318774288915</c:v>
                </c:pt>
                <c:pt idx="24614">
                  <c:v>85.522326433140208</c:v>
                </c:pt>
                <c:pt idx="24615">
                  <c:v>85.526334091991515</c:v>
                </c:pt>
                <c:pt idx="24616">
                  <c:v>85.530340802059939</c:v>
                </c:pt>
                <c:pt idx="24617">
                  <c:v>85.534348460911232</c:v>
                </c:pt>
                <c:pt idx="24618">
                  <c:v>85.53835611976254</c:v>
                </c:pt>
                <c:pt idx="24619">
                  <c:v>85.542362829830964</c:v>
                </c:pt>
                <c:pt idx="24620">
                  <c:v>85.546370488682257</c:v>
                </c:pt>
                <c:pt idx="24621">
                  <c:v>85.550381942665041</c:v>
                </c:pt>
                <c:pt idx="24622">
                  <c:v>85.554388652733465</c:v>
                </c:pt>
                <c:pt idx="24623">
                  <c:v>85.558396311584772</c:v>
                </c:pt>
                <c:pt idx="24624">
                  <c:v>85.562403970436065</c:v>
                </c:pt>
                <c:pt idx="24625">
                  <c:v>85.56641068050449</c:v>
                </c:pt>
                <c:pt idx="24626">
                  <c:v>85.570418339355797</c:v>
                </c:pt>
                <c:pt idx="24627">
                  <c:v>85.57442599820709</c:v>
                </c:pt>
                <c:pt idx="24628">
                  <c:v>85.578432708275514</c:v>
                </c:pt>
                <c:pt idx="24629">
                  <c:v>85.582440367126807</c:v>
                </c:pt>
                <c:pt idx="24630">
                  <c:v>85.586448025978115</c:v>
                </c:pt>
                <c:pt idx="24631">
                  <c:v>85.590454736046539</c:v>
                </c:pt>
                <c:pt idx="24632">
                  <c:v>85.594462394897832</c:v>
                </c:pt>
                <c:pt idx="24633">
                  <c:v>85.598796221215736</c:v>
                </c:pt>
                <c:pt idx="24634">
                  <c:v>85.63369429995231</c:v>
                </c:pt>
                <c:pt idx="24635">
                  <c:v>85.581207637100619</c:v>
                </c:pt>
                <c:pt idx="24636">
                  <c:v>85.614841873152116</c:v>
                </c:pt>
                <c:pt idx="24637">
                  <c:v>85.56363585220501</c:v>
                </c:pt>
                <c:pt idx="24638">
                  <c:v>85.601678187887458</c:v>
                </c:pt>
                <c:pt idx="24639">
                  <c:v>85.669865919885552</c:v>
                </c:pt>
                <c:pt idx="24640">
                  <c:v>85.653772331346843</c:v>
                </c:pt>
                <c:pt idx="24641">
                  <c:v>85.669615540772526</c:v>
                </c:pt>
                <c:pt idx="24642">
                  <c:v>85.651803304599724</c:v>
                </c:pt>
                <c:pt idx="24643">
                  <c:v>85.639397783780097</c:v>
                </c:pt>
                <c:pt idx="24644">
                  <c:v>85.626995199873534</c:v>
                </c:pt>
                <c:pt idx="24645">
                  <c:v>85.614577931401627</c:v>
                </c:pt>
                <c:pt idx="24646">
                  <c:v>85.602172410582</c:v>
                </c:pt>
                <c:pt idx="24647">
                  <c:v>85.58976982667545</c:v>
                </c:pt>
                <c:pt idx="24648">
                  <c:v>85.577364305855824</c:v>
                </c:pt>
                <c:pt idx="24649">
                  <c:v>85.564958785036197</c:v>
                </c:pt>
                <c:pt idx="24650">
                  <c:v>85.552556201129633</c:v>
                </c:pt>
                <c:pt idx="24651">
                  <c:v>85.540150680310006</c:v>
                </c:pt>
                <c:pt idx="24652">
                  <c:v>85.527745159490394</c:v>
                </c:pt>
                <c:pt idx="24653">
                  <c:v>85.51534257558383</c:v>
                </c:pt>
                <c:pt idx="24654">
                  <c:v>85.502937054764203</c:v>
                </c:pt>
                <c:pt idx="24655">
                  <c:v>85.490531533944576</c:v>
                </c:pt>
                <c:pt idx="24656">
                  <c:v>85.478128950038027</c:v>
                </c:pt>
                <c:pt idx="24657">
                  <c:v>85.4657234292184</c:v>
                </c:pt>
                <c:pt idx="24658">
                  <c:v>85.453306160746479</c:v>
                </c:pt>
                <c:pt idx="24659">
                  <c:v>85.440900639926866</c:v>
                </c:pt>
                <c:pt idx="24660">
                  <c:v>85.428498056020302</c:v>
                </c:pt>
                <c:pt idx="24661">
                  <c:v>85.416092535200676</c:v>
                </c:pt>
                <c:pt idx="24662">
                  <c:v>85.403687014381049</c:v>
                </c:pt>
                <c:pt idx="24663">
                  <c:v>85.391284430474499</c:v>
                </c:pt>
                <c:pt idx="24664">
                  <c:v>85.378878909654873</c:v>
                </c:pt>
                <c:pt idx="24665">
                  <c:v>85.366473388835246</c:v>
                </c:pt>
                <c:pt idx="24666">
                  <c:v>85.354070804928696</c:v>
                </c:pt>
                <c:pt idx="24667">
                  <c:v>85.341665284109069</c:v>
                </c:pt>
                <c:pt idx="24668">
                  <c:v>85.329259763289443</c:v>
                </c:pt>
                <c:pt idx="24669">
                  <c:v>85.316857179382893</c:v>
                </c:pt>
                <c:pt idx="24670">
                  <c:v>85.302305716805719</c:v>
                </c:pt>
                <c:pt idx="24671">
                  <c:v>85.270451749642348</c:v>
                </c:pt>
                <c:pt idx="24672">
                  <c:v>84.884310481001336</c:v>
                </c:pt>
                <c:pt idx="24673">
                  <c:v>84.850119184920274</c:v>
                </c:pt>
                <c:pt idx="24674">
                  <c:v>84.815960236328408</c:v>
                </c:pt>
                <c:pt idx="24675">
                  <c:v>84.781809374608841</c:v>
                </c:pt>
                <c:pt idx="24676">
                  <c:v>84.747650426016989</c:v>
                </c:pt>
                <c:pt idx="24677">
                  <c:v>84.703523376251781</c:v>
                </c:pt>
                <c:pt idx="24678">
                  <c:v>84.657872642823079</c:v>
                </c:pt>
                <c:pt idx="24679">
                  <c:v>84.621439702741355</c:v>
                </c:pt>
                <c:pt idx="24680">
                  <c:v>84.61273590104912</c:v>
                </c:pt>
                <c:pt idx="24681">
                  <c:v>84.574733296137339</c:v>
                </c:pt>
                <c:pt idx="24682">
                  <c:v>84.493129987124462</c:v>
                </c:pt>
                <c:pt idx="24683">
                  <c:v>84.449138530870087</c:v>
                </c:pt>
                <c:pt idx="24684">
                  <c:v>84.430926470195516</c:v>
                </c:pt>
                <c:pt idx="24685">
                  <c:v>84.38300720982356</c:v>
                </c:pt>
                <c:pt idx="24686">
                  <c:v>84.342240751773048</c:v>
                </c:pt>
                <c:pt idx="24687">
                  <c:v>84.327728735309023</c:v>
                </c:pt>
                <c:pt idx="24688">
                  <c:v>84.313213282421472</c:v>
                </c:pt>
                <c:pt idx="24689">
                  <c:v>84.298697829533936</c:v>
                </c:pt>
                <c:pt idx="24690">
                  <c:v>84.251573902625296</c:v>
                </c:pt>
                <c:pt idx="24691">
                  <c:v>84.196011622344614</c:v>
                </c:pt>
                <c:pt idx="24692">
                  <c:v>84.140264127773406</c:v>
                </c:pt>
                <c:pt idx="24693">
                  <c:v>84.084529830999216</c:v>
                </c:pt>
                <c:pt idx="24694">
                  <c:v>84.028782336428009</c:v>
                </c:pt>
                <c:pt idx="24695">
                  <c:v>83.973034841856801</c:v>
                </c:pt>
                <c:pt idx="24696">
                  <c:v>83.917300545082611</c:v>
                </c:pt>
                <c:pt idx="24697">
                  <c:v>83.861553050511404</c:v>
                </c:pt>
                <c:pt idx="24698">
                  <c:v>83.805752764752157</c:v>
                </c:pt>
                <c:pt idx="24699">
                  <c:v>83.750005270180964</c:v>
                </c:pt>
                <c:pt idx="24700">
                  <c:v>83.694270973406759</c:v>
                </c:pt>
                <c:pt idx="24701">
                  <c:v>83.638523478835566</c:v>
                </c:pt>
                <c:pt idx="24702">
                  <c:v>83.582775984264359</c:v>
                </c:pt>
                <c:pt idx="24703">
                  <c:v>83.527041687490168</c:v>
                </c:pt>
                <c:pt idx="24704">
                  <c:v>83.471294192918961</c:v>
                </c:pt>
                <c:pt idx="24705">
                  <c:v>83.415546698347754</c:v>
                </c:pt>
                <c:pt idx="24706">
                  <c:v>83.359812401573564</c:v>
                </c:pt>
                <c:pt idx="24707">
                  <c:v>83.304064907002356</c:v>
                </c:pt>
                <c:pt idx="24708">
                  <c:v>83.248317412431149</c:v>
                </c:pt>
                <c:pt idx="24709">
                  <c:v>83.192583115656959</c:v>
                </c:pt>
                <c:pt idx="24710">
                  <c:v>83.136782829897712</c:v>
                </c:pt>
                <c:pt idx="24711">
                  <c:v>83.081035335326519</c:v>
                </c:pt>
                <c:pt idx="24712">
                  <c:v>83.025301038552314</c:v>
                </c:pt>
                <c:pt idx="24713">
                  <c:v>82.969553543981121</c:v>
                </c:pt>
                <c:pt idx="24714">
                  <c:v>82.913806049409914</c:v>
                </c:pt>
                <c:pt idx="24715">
                  <c:v>82.858071752635723</c:v>
                </c:pt>
                <c:pt idx="24716">
                  <c:v>82.802324258064516</c:v>
                </c:pt>
                <c:pt idx="24717">
                  <c:v>82.746576763493309</c:v>
                </c:pt>
                <c:pt idx="24718">
                  <c:v>82.690842466719118</c:v>
                </c:pt>
                <c:pt idx="24719">
                  <c:v>82.635094972147911</c:v>
                </c:pt>
                <c:pt idx="24720">
                  <c:v>82.579347477576704</c:v>
                </c:pt>
                <c:pt idx="24721">
                  <c:v>82.523613180802514</c:v>
                </c:pt>
                <c:pt idx="24722">
                  <c:v>82.46786568623132</c:v>
                </c:pt>
                <c:pt idx="24723">
                  <c:v>82.412065400472073</c:v>
                </c:pt>
                <c:pt idx="24724">
                  <c:v>82.356317905900866</c:v>
                </c:pt>
                <c:pt idx="24725">
                  <c:v>82.300583609126676</c:v>
                </c:pt>
                <c:pt idx="24726">
                  <c:v>82.244836114555468</c:v>
                </c:pt>
                <c:pt idx="24727">
                  <c:v>82.189088619984261</c:v>
                </c:pt>
                <c:pt idx="24728">
                  <c:v>82.133354323210071</c:v>
                </c:pt>
                <c:pt idx="24729">
                  <c:v>82.077606828638864</c:v>
                </c:pt>
                <c:pt idx="24730">
                  <c:v>82.02185933406767</c:v>
                </c:pt>
                <c:pt idx="24731">
                  <c:v>81.966125037293466</c:v>
                </c:pt>
                <c:pt idx="24732">
                  <c:v>81.910377542722273</c:v>
                </c:pt>
                <c:pt idx="24733">
                  <c:v>81.854630048151066</c:v>
                </c:pt>
                <c:pt idx="24734">
                  <c:v>81.798895751376875</c:v>
                </c:pt>
                <c:pt idx="24735">
                  <c:v>81.743095465617628</c:v>
                </c:pt>
                <c:pt idx="24736">
                  <c:v>81.687347971046421</c:v>
                </c:pt>
                <c:pt idx="24737">
                  <c:v>81.631613674272231</c:v>
                </c:pt>
                <c:pt idx="24738">
                  <c:v>81.575866179701023</c:v>
                </c:pt>
                <c:pt idx="24739">
                  <c:v>81.520118685129816</c:v>
                </c:pt>
                <c:pt idx="24740">
                  <c:v>81.449048766372954</c:v>
                </c:pt>
                <c:pt idx="24741">
                  <c:v>81.316299632331905</c:v>
                </c:pt>
                <c:pt idx="24742">
                  <c:v>81.077466196283382</c:v>
                </c:pt>
                <c:pt idx="24743">
                  <c:v>81.102265449213164</c:v>
                </c:pt>
                <c:pt idx="24744">
                  <c:v>80.978237092879255</c:v>
                </c:pt>
                <c:pt idx="24745">
                  <c:v>80.919443120286388</c:v>
                </c:pt>
                <c:pt idx="24746">
                  <c:v>80.789082504291841</c:v>
                </c:pt>
                <c:pt idx="24747">
                  <c:v>80.700249413908068</c:v>
                </c:pt>
                <c:pt idx="24748">
                  <c:v>80.583343772315033</c:v>
                </c:pt>
                <c:pt idx="24749">
                  <c:v>80.515558269248984</c:v>
                </c:pt>
                <c:pt idx="24750">
                  <c:v>80.285964718782751</c:v>
                </c:pt>
                <c:pt idx="24751">
                  <c:v>80.056316800911716</c:v>
                </c:pt>
                <c:pt idx="24752">
                  <c:v>79.826668883040696</c:v>
                </c:pt>
                <c:pt idx="24753">
                  <c:v>79.597075332574462</c:v>
                </c:pt>
                <c:pt idx="24754">
                  <c:v>79.367427414703428</c:v>
                </c:pt>
                <c:pt idx="24755">
                  <c:v>79.137779496832394</c:v>
                </c:pt>
                <c:pt idx="24756">
                  <c:v>78.908185946366174</c:v>
                </c:pt>
                <c:pt idx="24757">
                  <c:v>78.67853802849514</c:v>
                </c:pt>
                <c:pt idx="24758">
                  <c:v>78.448890110624106</c:v>
                </c:pt>
                <c:pt idx="24759">
                  <c:v>78.219296560157872</c:v>
                </c:pt>
                <c:pt idx="24760">
                  <c:v>77.989431172667651</c:v>
                </c:pt>
                <c:pt idx="24761">
                  <c:v>77.759783254796616</c:v>
                </c:pt>
                <c:pt idx="24762">
                  <c:v>77.530189704330397</c:v>
                </c:pt>
                <c:pt idx="24763">
                  <c:v>77.300541786459362</c:v>
                </c:pt>
                <c:pt idx="24764">
                  <c:v>77.070893868588328</c:v>
                </c:pt>
                <c:pt idx="24765">
                  <c:v>76.841300318122094</c:v>
                </c:pt>
                <c:pt idx="24766">
                  <c:v>76.611652400251074</c:v>
                </c:pt>
                <c:pt idx="24767">
                  <c:v>76.38200448238004</c:v>
                </c:pt>
                <c:pt idx="24768">
                  <c:v>76.152410931913806</c:v>
                </c:pt>
                <c:pt idx="24769">
                  <c:v>75.922763014042772</c:v>
                </c:pt>
                <c:pt idx="24770">
                  <c:v>75.693115096171752</c:v>
                </c:pt>
                <c:pt idx="24771">
                  <c:v>75.463521545705518</c:v>
                </c:pt>
                <c:pt idx="24772">
                  <c:v>75.233873627834484</c:v>
                </c:pt>
                <c:pt idx="24773">
                  <c:v>75.004008240344263</c:v>
                </c:pt>
                <c:pt idx="24774">
                  <c:v>74.774360322473228</c:v>
                </c:pt>
                <c:pt idx="24775">
                  <c:v>74.544766772006994</c:v>
                </c:pt>
                <c:pt idx="24776">
                  <c:v>74.315118854135974</c:v>
                </c:pt>
                <c:pt idx="24777">
                  <c:v>74.08547093626494</c:v>
                </c:pt>
                <c:pt idx="24778">
                  <c:v>73.855877385798706</c:v>
                </c:pt>
                <c:pt idx="24779">
                  <c:v>73.626229467927686</c:v>
                </c:pt>
                <c:pt idx="24780">
                  <c:v>73.396581550056652</c:v>
                </c:pt>
                <c:pt idx="24781">
                  <c:v>73.166987999590418</c:v>
                </c:pt>
                <c:pt idx="24782">
                  <c:v>72.937340081719384</c:v>
                </c:pt>
                <c:pt idx="24783">
                  <c:v>72.707692163848364</c:v>
                </c:pt>
                <c:pt idx="24784">
                  <c:v>72.47809861338213</c:v>
                </c:pt>
                <c:pt idx="24785">
                  <c:v>72.248233225891909</c:v>
                </c:pt>
                <c:pt idx="24786">
                  <c:v>72.018585308020874</c:v>
                </c:pt>
                <c:pt idx="24787">
                  <c:v>71.788991757554641</c:v>
                </c:pt>
                <c:pt idx="24788">
                  <c:v>71.559343839683606</c:v>
                </c:pt>
                <c:pt idx="24789">
                  <c:v>71.329695921812586</c:v>
                </c:pt>
                <c:pt idx="24790">
                  <c:v>71.100102371346352</c:v>
                </c:pt>
                <c:pt idx="24791">
                  <c:v>70.411212985138064</c:v>
                </c:pt>
                <c:pt idx="24792">
                  <c:v>70.1101175851216</c:v>
                </c:pt>
                <c:pt idx="24793">
                  <c:v>69.782217580452922</c:v>
                </c:pt>
                <c:pt idx="24794">
                  <c:v>69.427378910824984</c:v>
                </c:pt>
                <c:pt idx="24795">
                  <c:v>69.090231247496419</c:v>
                </c:pt>
                <c:pt idx="24796">
                  <c:v>68.720740806674613</c:v>
                </c:pt>
                <c:pt idx="24797">
                  <c:v>68.379823162851693</c:v>
                </c:pt>
                <c:pt idx="24798">
                  <c:v>68.009898377205531</c:v>
                </c:pt>
                <c:pt idx="24799">
                  <c:v>67.598998073915112</c:v>
                </c:pt>
                <c:pt idx="24800">
                  <c:v>67.251384362336111</c:v>
                </c:pt>
                <c:pt idx="24801">
                  <c:v>66.877695756813765</c:v>
                </c:pt>
                <c:pt idx="24802">
                  <c:v>66.491752441289904</c:v>
                </c:pt>
                <c:pt idx="24803">
                  <c:v>66.105809125766044</c:v>
                </c:pt>
                <c:pt idx="24804">
                  <c:v>65.719957179398321</c:v>
                </c:pt>
                <c:pt idx="24805">
                  <c:v>65.334013863874461</c:v>
                </c:pt>
                <c:pt idx="24806">
                  <c:v>64.9480705483506</c:v>
                </c:pt>
                <c:pt idx="24807">
                  <c:v>64.562218601982863</c:v>
                </c:pt>
                <c:pt idx="24808">
                  <c:v>64.175909809834465</c:v>
                </c:pt>
                <c:pt idx="24809">
                  <c:v>63.789966494310598</c:v>
                </c:pt>
                <c:pt idx="24810">
                  <c:v>63.404114547942868</c:v>
                </c:pt>
                <c:pt idx="24811">
                  <c:v>63.018171232419007</c:v>
                </c:pt>
                <c:pt idx="24812">
                  <c:v>62.632227916895147</c:v>
                </c:pt>
                <c:pt idx="24813">
                  <c:v>62.246375970527424</c:v>
                </c:pt>
                <c:pt idx="24814">
                  <c:v>61.860432655003557</c:v>
                </c:pt>
                <c:pt idx="24815">
                  <c:v>61.474489339479696</c:v>
                </c:pt>
                <c:pt idx="24816">
                  <c:v>61.088637393111973</c:v>
                </c:pt>
                <c:pt idx="24817">
                  <c:v>60.702694077588106</c:v>
                </c:pt>
                <c:pt idx="24818">
                  <c:v>60.316750762064245</c:v>
                </c:pt>
                <c:pt idx="24819">
                  <c:v>59.930898815696523</c:v>
                </c:pt>
                <c:pt idx="24820">
                  <c:v>59.544955500172662</c:v>
                </c:pt>
                <c:pt idx="24821">
                  <c:v>59.15864670802425</c:v>
                </c:pt>
                <c:pt idx="24822">
                  <c:v>58.772703392500389</c:v>
                </c:pt>
                <c:pt idx="24823">
                  <c:v>58.38685144613266</c:v>
                </c:pt>
                <c:pt idx="24824">
                  <c:v>58.000908130608799</c:v>
                </c:pt>
                <c:pt idx="24825">
                  <c:v>57.614964815084939</c:v>
                </c:pt>
                <c:pt idx="24826">
                  <c:v>57.229112868717209</c:v>
                </c:pt>
                <c:pt idx="24827">
                  <c:v>56.843169553193349</c:v>
                </c:pt>
                <c:pt idx="24828">
                  <c:v>56.457226237669488</c:v>
                </c:pt>
                <c:pt idx="24829">
                  <c:v>56.071374291301758</c:v>
                </c:pt>
                <c:pt idx="24830">
                  <c:v>55.685430975777898</c:v>
                </c:pt>
                <c:pt idx="24831">
                  <c:v>55.299487660254037</c:v>
                </c:pt>
                <c:pt idx="24832">
                  <c:v>54.913635713886308</c:v>
                </c:pt>
                <c:pt idx="24833">
                  <c:v>54.527326921737895</c:v>
                </c:pt>
                <c:pt idx="24834">
                  <c:v>54.141383606214035</c:v>
                </c:pt>
                <c:pt idx="24835">
                  <c:v>53.755531659846312</c:v>
                </c:pt>
                <c:pt idx="24836">
                  <c:v>53.369588344322452</c:v>
                </c:pt>
                <c:pt idx="24837">
                  <c:v>52.983645028798591</c:v>
                </c:pt>
                <c:pt idx="24838">
                  <c:v>52.597793082430861</c:v>
                </c:pt>
                <c:pt idx="24839">
                  <c:v>52.211849766907001</c:v>
                </c:pt>
                <c:pt idx="24840">
                  <c:v>51.82590645138314</c:v>
                </c:pt>
                <c:pt idx="24841">
                  <c:v>51.440054505015411</c:v>
                </c:pt>
                <c:pt idx="24842">
                  <c:v>51.05411118949155</c:v>
                </c:pt>
                <c:pt idx="24843">
                  <c:v>50.66816787396769</c:v>
                </c:pt>
                <c:pt idx="24844">
                  <c:v>50.282315927599967</c:v>
                </c:pt>
                <c:pt idx="24845">
                  <c:v>49.8963726120761</c:v>
                </c:pt>
                <c:pt idx="24846">
                  <c:v>49.510063819927687</c:v>
                </c:pt>
                <c:pt idx="24847">
                  <c:v>49.124120504403827</c:v>
                </c:pt>
                <c:pt idx="24848">
                  <c:v>48.738268558036097</c:v>
                </c:pt>
                <c:pt idx="24849">
                  <c:v>48.352325242512237</c:v>
                </c:pt>
                <c:pt idx="24850">
                  <c:v>47.966381926988376</c:v>
                </c:pt>
                <c:pt idx="24851">
                  <c:v>47.580529980620653</c:v>
                </c:pt>
                <c:pt idx="24852">
                  <c:v>47.194586665096793</c:v>
                </c:pt>
                <c:pt idx="24853">
                  <c:v>46.808643349572932</c:v>
                </c:pt>
                <c:pt idx="24854">
                  <c:v>46.422791403205203</c:v>
                </c:pt>
                <c:pt idx="24855">
                  <c:v>46.036848087681342</c:v>
                </c:pt>
                <c:pt idx="24856">
                  <c:v>45.650996141313612</c:v>
                </c:pt>
                <c:pt idx="24857">
                  <c:v>45.265052825789752</c:v>
                </c:pt>
                <c:pt idx="24858">
                  <c:v>44.881701257033853</c:v>
                </c:pt>
                <c:pt idx="24859">
                  <c:v>44.499088945398185</c:v>
                </c:pt>
                <c:pt idx="24860">
                  <c:v>44.132999436337627</c:v>
                </c:pt>
                <c:pt idx="24861">
                  <c:v>43.075721825525044</c:v>
                </c:pt>
                <c:pt idx="24862">
                  <c:v>42.788927592562651</c:v>
                </c:pt>
                <c:pt idx="24863">
                  <c:v>42.450133641067097</c:v>
                </c:pt>
                <c:pt idx="24864">
                  <c:v>42.604488306555425</c:v>
                </c:pt>
                <c:pt idx="24865">
                  <c:v>42.2730647799237</c:v>
                </c:pt>
                <c:pt idx="24866">
                  <c:v>41.945187592274678</c:v>
                </c:pt>
                <c:pt idx="24867">
                  <c:v>41.598202296539924</c:v>
                </c:pt>
                <c:pt idx="24868">
                  <c:v>41.250221406800172</c:v>
                </c:pt>
                <c:pt idx="24869">
                  <c:v>40.902322898899847</c:v>
                </c:pt>
                <c:pt idx="24870">
                  <c:v>40.554342009160095</c:v>
                </c:pt>
                <c:pt idx="24871">
                  <c:v>40.206031592062637</c:v>
                </c:pt>
                <c:pt idx="24872">
                  <c:v>39.858050702322885</c:v>
                </c:pt>
                <c:pt idx="24873">
                  <c:v>39.510152194422567</c:v>
                </c:pt>
                <c:pt idx="24874">
                  <c:v>39.162171304682815</c:v>
                </c:pt>
                <c:pt idx="24875">
                  <c:v>38.814190414943063</c:v>
                </c:pt>
                <c:pt idx="24876">
                  <c:v>38.466291907042738</c:v>
                </c:pt>
                <c:pt idx="24877">
                  <c:v>38.118311017302986</c:v>
                </c:pt>
                <c:pt idx="24878">
                  <c:v>37.770412509402661</c:v>
                </c:pt>
                <c:pt idx="24879">
                  <c:v>37.422431619662909</c:v>
                </c:pt>
                <c:pt idx="24880">
                  <c:v>37.074450729923157</c:v>
                </c:pt>
                <c:pt idx="24881">
                  <c:v>36.726552222022839</c:v>
                </c:pt>
                <c:pt idx="24882">
                  <c:v>36.378571332283087</c:v>
                </c:pt>
                <c:pt idx="24883">
                  <c:v>36.030260915185629</c:v>
                </c:pt>
                <c:pt idx="24884">
                  <c:v>35.682280025445877</c:v>
                </c:pt>
                <c:pt idx="24885">
                  <c:v>35.334381517545552</c:v>
                </c:pt>
                <c:pt idx="24886">
                  <c:v>34.9864006278058</c:v>
                </c:pt>
                <c:pt idx="24887">
                  <c:v>34.638419738066048</c:v>
                </c:pt>
                <c:pt idx="24888">
                  <c:v>34.290521230165723</c:v>
                </c:pt>
                <c:pt idx="24889">
                  <c:v>33.942540340425978</c:v>
                </c:pt>
                <c:pt idx="24890">
                  <c:v>33.594559450686226</c:v>
                </c:pt>
                <c:pt idx="24891">
                  <c:v>33.246660942785901</c:v>
                </c:pt>
                <c:pt idx="24892">
                  <c:v>32.898680053046149</c:v>
                </c:pt>
                <c:pt idx="24893">
                  <c:v>32.550699163306398</c:v>
                </c:pt>
                <c:pt idx="24894">
                  <c:v>32.202800655406072</c:v>
                </c:pt>
                <c:pt idx="24895">
                  <c:v>31.854819765666324</c:v>
                </c:pt>
                <c:pt idx="24896">
                  <c:v>31.506509348568866</c:v>
                </c:pt>
                <c:pt idx="24897">
                  <c:v>31.158528458829114</c:v>
                </c:pt>
                <c:pt idx="24898">
                  <c:v>30.810629950928792</c:v>
                </c:pt>
                <c:pt idx="24899">
                  <c:v>30.46264906118904</c:v>
                </c:pt>
                <c:pt idx="24900">
                  <c:v>30.114750553288715</c:v>
                </c:pt>
                <c:pt idx="24901">
                  <c:v>29.766769663548963</c:v>
                </c:pt>
                <c:pt idx="24902">
                  <c:v>29.418788773809215</c:v>
                </c:pt>
                <c:pt idx="24903">
                  <c:v>29.07089026590889</c:v>
                </c:pt>
                <c:pt idx="24904">
                  <c:v>28.722909376169138</c:v>
                </c:pt>
                <c:pt idx="24905">
                  <c:v>28.37492848642939</c:v>
                </c:pt>
                <c:pt idx="24906">
                  <c:v>28.027029978529065</c:v>
                </c:pt>
                <c:pt idx="24907">
                  <c:v>27.679049088789313</c:v>
                </c:pt>
                <c:pt idx="24908">
                  <c:v>27.330738671691854</c:v>
                </c:pt>
                <c:pt idx="24909">
                  <c:v>26.982757781952103</c:v>
                </c:pt>
                <c:pt idx="24910">
                  <c:v>26.634859274051781</c:v>
                </c:pt>
                <c:pt idx="24911">
                  <c:v>26.286878384312029</c:v>
                </c:pt>
                <c:pt idx="24912">
                  <c:v>25.981245956843111</c:v>
                </c:pt>
                <c:pt idx="24913">
                  <c:v>25.676697173063172</c:v>
                </c:pt>
                <c:pt idx="24914">
                  <c:v>25.433425804959466</c:v>
                </c:pt>
                <c:pt idx="24915">
                  <c:v>25.165363788305491</c:v>
                </c:pt>
                <c:pt idx="24916">
                  <c:v>24.891795016194333</c:v>
                </c:pt>
                <c:pt idx="24917">
                  <c:v>24.611211723175966</c:v>
                </c:pt>
                <c:pt idx="24918">
                  <c:v>24.378999682816229</c:v>
                </c:pt>
                <c:pt idx="24919">
                  <c:v>24.118340941877083</c:v>
                </c:pt>
                <c:pt idx="24920">
                  <c:v>23.808768116805723</c:v>
                </c:pt>
                <c:pt idx="24921">
                  <c:v>23.680073575505734</c:v>
                </c:pt>
                <c:pt idx="24922">
                  <c:v>23.657925542971267</c:v>
                </c:pt>
                <c:pt idx="24923">
                  <c:v>23.635772265816261</c:v>
                </c:pt>
                <c:pt idx="24924">
                  <c:v>23.613618988661255</c:v>
                </c:pt>
                <c:pt idx="24925">
                  <c:v>23.591470956126788</c:v>
                </c:pt>
                <c:pt idx="24926">
                  <c:v>23.569317678971782</c:v>
                </c:pt>
                <c:pt idx="24927">
                  <c:v>23.547164401816776</c:v>
                </c:pt>
                <c:pt idx="24928">
                  <c:v>23.525016369282309</c:v>
                </c:pt>
                <c:pt idx="24929">
                  <c:v>23.502863092127303</c:v>
                </c:pt>
                <c:pt idx="24930">
                  <c:v>23.480709814972297</c:v>
                </c:pt>
                <c:pt idx="24931">
                  <c:v>23.45856178243783</c:v>
                </c:pt>
                <c:pt idx="24932">
                  <c:v>23.436408505282824</c:v>
                </c:pt>
                <c:pt idx="24933">
                  <c:v>23.414234249645663</c:v>
                </c:pt>
                <c:pt idx="24934">
                  <c:v>23.392080972490657</c:v>
                </c:pt>
                <c:pt idx="24935">
                  <c:v>23.36993293995619</c:v>
                </c:pt>
                <c:pt idx="24936">
                  <c:v>23.181759927515497</c:v>
                </c:pt>
                <c:pt idx="24937">
                  <c:v>22.964292905840285</c:v>
                </c:pt>
                <c:pt idx="24938">
                  <c:v>22.65961993657606</c:v>
                </c:pt>
                <c:pt idx="24939">
                  <c:v>22.419287344301381</c:v>
                </c:pt>
                <c:pt idx="24940">
                  <c:v>22.147539935399287</c:v>
                </c:pt>
                <c:pt idx="24941">
                  <c:v>21.874313805436337</c:v>
                </c:pt>
                <c:pt idx="24942">
                  <c:v>21.645356010322146</c:v>
                </c:pt>
                <c:pt idx="24943">
                  <c:v>21.417627950857607</c:v>
                </c:pt>
                <c:pt idx="24944">
                  <c:v>21.189953804285935</c:v>
                </c:pt>
                <c:pt idx="24945">
                  <c:v>20.962225744821396</c:v>
                </c:pt>
                <c:pt idx="24946">
                  <c:v>20.734282033785394</c:v>
                </c:pt>
                <c:pt idx="24947">
                  <c:v>20.506607887213722</c:v>
                </c:pt>
                <c:pt idx="24948">
                  <c:v>20.278879827749183</c:v>
                </c:pt>
                <c:pt idx="24949">
                  <c:v>20.051151768284644</c:v>
                </c:pt>
                <c:pt idx="24950">
                  <c:v>19.823477621712971</c:v>
                </c:pt>
                <c:pt idx="24951">
                  <c:v>19.595749562248432</c:v>
                </c:pt>
                <c:pt idx="24952">
                  <c:v>19.368021502783893</c:v>
                </c:pt>
                <c:pt idx="24953">
                  <c:v>19.140347356212221</c:v>
                </c:pt>
                <c:pt idx="24954">
                  <c:v>18.912619296747682</c:v>
                </c:pt>
                <c:pt idx="24955">
                  <c:v>18.684891237283143</c:v>
                </c:pt>
                <c:pt idx="24956">
                  <c:v>18.45721709071147</c:v>
                </c:pt>
                <c:pt idx="24957">
                  <c:v>18.229489031246931</c:v>
                </c:pt>
                <c:pt idx="24958">
                  <c:v>18.00154532021093</c:v>
                </c:pt>
                <c:pt idx="24959">
                  <c:v>17.773817260746391</c:v>
                </c:pt>
                <c:pt idx="24960">
                  <c:v>17.546143114174718</c:v>
                </c:pt>
                <c:pt idx="24961">
                  <c:v>17.318415054710179</c:v>
                </c:pt>
                <c:pt idx="24962">
                  <c:v>17.09068699524564</c:v>
                </c:pt>
                <c:pt idx="24963">
                  <c:v>16.863012848673968</c:v>
                </c:pt>
                <c:pt idx="24964">
                  <c:v>16.635284789209429</c:v>
                </c:pt>
                <c:pt idx="24965">
                  <c:v>16.40755672974489</c:v>
                </c:pt>
                <c:pt idx="24966">
                  <c:v>16.179882583173217</c:v>
                </c:pt>
                <c:pt idx="24967">
                  <c:v>15.95215452370868</c:v>
                </c:pt>
                <c:pt idx="24968">
                  <c:v>15.724426464244141</c:v>
                </c:pt>
                <c:pt idx="24969">
                  <c:v>15.496752317672467</c:v>
                </c:pt>
                <c:pt idx="24970">
                  <c:v>15.269024258207928</c:v>
                </c:pt>
                <c:pt idx="24971">
                  <c:v>15.041080547171926</c:v>
                </c:pt>
                <c:pt idx="24972">
                  <c:v>14.813406400600254</c:v>
                </c:pt>
                <c:pt idx="24973">
                  <c:v>14.585678341135715</c:v>
                </c:pt>
                <c:pt idx="24974">
                  <c:v>14.357950281671176</c:v>
                </c:pt>
                <c:pt idx="24975">
                  <c:v>14.139943945636624</c:v>
                </c:pt>
                <c:pt idx="24976">
                  <c:v>13.961750676996425</c:v>
                </c:pt>
                <c:pt idx="24977">
                  <c:v>13.797806554124941</c:v>
                </c:pt>
                <c:pt idx="24978">
                  <c:v>13.650865034811636</c:v>
                </c:pt>
                <c:pt idx="24979">
                  <c:v>13.524755479141835</c:v>
                </c:pt>
                <c:pt idx="24980">
                  <c:v>13.314966871244636</c:v>
                </c:pt>
                <c:pt idx="24981">
                  <c:v>13.192087432522651</c:v>
                </c:pt>
                <c:pt idx="24982">
                  <c:v>13.058994674851013</c:v>
                </c:pt>
                <c:pt idx="24983">
                  <c:v>12.868227772532189</c:v>
                </c:pt>
                <c:pt idx="24984">
                  <c:v>12.716829804386698</c:v>
                </c:pt>
                <c:pt idx="24985">
                  <c:v>12.598443846346406</c:v>
                </c:pt>
                <c:pt idx="24986">
                  <c:v>12.482665506437769</c:v>
                </c:pt>
                <c:pt idx="24987">
                  <c:v>12.362529628040058</c:v>
                </c:pt>
                <c:pt idx="24988">
                  <c:v>12.244479007868383</c:v>
                </c:pt>
                <c:pt idx="24989">
                  <c:v>12.138866893206199</c:v>
                </c:pt>
                <c:pt idx="24990">
                  <c:v>11.949207175488793</c:v>
                </c:pt>
                <c:pt idx="24991">
                  <c:v>11.815786673819742</c:v>
                </c:pt>
                <c:pt idx="24992">
                  <c:v>11.688166167103695</c:v>
                </c:pt>
                <c:pt idx="24993">
                  <c:v>11.584747206485456</c:v>
                </c:pt>
                <c:pt idx="24994">
                  <c:v>11.450952759418216</c:v>
                </c:pt>
                <c:pt idx="24995">
                  <c:v>11.347106661597961</c:v>
                </c:pt>
                <c:pt idx="24996">
                  <c:v>10.742292846722288</c:v>
                </c:pt>
                <c:pt idx="24997">
                  <c:v>10.644733597579624</c:v>
                </c:pt>
                <c:pt idx="24998">
                  <c:v>10.547382882615057</c:v>
                </c:pt>
                <c:pt idx="24999">
                  <c:v>10.450009115148724</c:v>
                </c:pt>
                <c:pt idx="25000">
                  <c:v>10.352543137675321</c:v>
                </c:pt>
                <c:pt idx="25001">
                  <c:v>10.255169370208987</c:v>
                </c:pt>
                <c:pt idx="25002">
                  <c:v>10.157818655244421</c:v>
                </c:pt>
                <c:pt idx="25003">
                  <c:v>10.060444887778088</c:v>
                </c:pt>
                <c:pt idx="25004">
                  <c:v>9.9630711203117546</c:v>
                </c:pt>
                <c:pt idx="25005">
                  <c:v>9.8657204053471883</c:v>
                </c:pt>
                <c:pt idx="25006">
                  <c:v>9.3788746205172888</c:v>
                </c:pt>
                <c:pt idx="25007">
                  <c:v>9.2815239055527243</c:v>
                </c:pt>
                <c:pt idx="25008">
                  <c:v>9.184150138086391</c:v>
                </c:pt>
                <c:pt idx="25009">
                  <c:v>9.086684160612986</c:v>
                </c:pt>
                <c:pt idx="25010">
                  <c:v>8.9893334456484215</c:v>
                </c:pt>
                <c:pt idx="25011">
                  <c:v>8.8919596781820864</c:v>
                </c:pt>
                <c:pt idx="25012">
                  <c:v>8.7945859107157531</c:v>
                </c:pt>
                <c:pt idx="25013">
                  <c:v>8.6972351957511886</c:v>
                </c:pt>
                <c:pt idx="25014">
                  <c:v>8.5998614282848553</c:v>
                </c:pt>
                <c:pt idx="25015">
                  <c:v>8.502487660818522</c:v>
                </c:pt>
                <c:pt idx="25016">
                  <c:v>8.4051369458539558</c:v>
                </c:pt>
                <c:pt idx="25017">
                  <c:v>8.3077631783876225</c:v>
                </c:pt>
                <c:pt idx="25018">
                  <c:v>8.2103894109212892</c:v>
                </c:pt>
                <c:pt idx="25019">
                  <c:v>8.1130386959567229</c:v>
                </c:pt>
                <c:pt idx="25020">
                  <c:v>8.0156649284903896</c:v>
                </c:pt>
                <c:pt idx="25021">
                  <c:v>7.9122136000000003</c:v>
                </c:pt>
                <c:pt idx="25022">
                  <c:v>7.8109080000000004</c:v>
                </c:pt>
                <c:pt idx="25023">
                  <c:v>7.799301324749643</c:v>
                </c:pt>
                <c:pt idx="25024">
                  <c:v>7.732654676042908</c:v>
                </c:pt>
                <c:pt idx="25025">
                  <c:v>7.6233564282308057</c:v>
                </c:pt>
                <c:pt idx="25026">
                  <c:v>7.52256228397711</c:v>
                </c:pt>
                <c:pt idx="25027">
                  <c:v>7.4584436269368295</c:v>
                </c:pt>
                <c:pt idx="25028">
                  <c:v>7.399492862660944</c:v>
                </c:pt>
                <c:pt idx="25029">
                  <c:v>7.2858752727706246</c:v>
                </c:pt>
                <c:pt idx="25030">
                  <c:v>7.2161675305306101</c:v>
                </c:pt>
                <c:pt idx="25031">
                  <c:v>7.1554404670322391</c:v>
                </c:pt>
                <c:pt idx="25032">
                  <c:v>7.0947277802060986</c:v>
                </c:pt>
                <c:pt idx="25033">
                  <c:v>7.0340007167077276</c:v>
                </c:pt>
                <c:pt idx="25034">
                  <c:v>6.9732161465204374</c:v>
                </c:pt>
                <c:pt idx="25035">
                  <c:v>6.9125034596942969</c:v>
                </c:pt>
                <c:pt idx="25036">
                  <c:v>6.8517763961959259</c:v>
                </c:pt>
                <c:pt idx="25037">
                  <c:v>6.791049332697555</c:v>
                </c:pt>
                <c:pt idx="25038">
                  <c:v>6.7303366458714144</c:v>
                </c:pt>
                <c:pt idx="25039">
                  <c:v>5.9824206436576661</c:v>
                </c:pt>
                <c:pt idx="25040">
                  <c:v>5.9291449724840763</c:v>
                </c:pt>
                <c:pt idx="25041">
                  <c:v>5.8989196161487518</c:v>
                </c:pt>
                <c:pt idx="25042">
                  <c:v>5.7965981230259809</c:v>
                </c:pt>
                <c:pt idx="25043">
                  <c:v>5.7429230873662762</c:v>
                </c:pt>
                <c:pt idx="25044">
                  <c:v>5.7058361895058578</c:v>
                </c:pt>
                <c:pt idx="25045">
                  <c:v>5.6036529210392256</c:v>
                </c:pt>
                <c:pt idx="25046">
                  <c:v>5.5807930231788081</c:v>
                </c:pt>
                <c:pt idx="25047">
                  <c:v>5.4841962730514524</c:v>
                </c:pt>
                <c:pt idx="25048">
                  <c:v>5.1711879162023795</c:v>
                </c:pt>
                <c:pt idx="25049">
                  <c:v>5.1198896273904531</c:v>
                </c:pt>
                <c:pt idx="25050">
                  <c:v>5.0685913385785275</c:v>
                </c:pt>
                <c:pt idx="25051">
                  <c:v>5.0173051942478546</c:v>
                </c:pt>
                <c:pt idx="25052">
                  <c:v>4.9660069054359282</c:v>
                </c:pt>
                <c:pt idx="25053">
                  <c:v>4.9147086166240026</c:v>
                </c:pt>
                <c:pt idx="25054">
                  <c:v>4.8634224722933297</c:v>
                </c:pt>
                <c:pt idx="25055">
                  <c:v>4.8121241834814033</c:v>
                </c:pt>
                <c:pt idx="25056">
                  <c:v>4.7608258946694777</c:v>
                </c:pt>
                <c:pt idx="25057">
                  <c:v>4.7095397503388048</c:v>
                </c:pt>
                <c:pt idx="25058">
                  <c:v>4.6582414615268783</c:v>
                </c:pt>
                <c:pt idx="25059">
                  <c:v>4.6068945947899413</c:v>
                </c:pt>
                <c:pt idx="25060">
                  <c:v>4.5556084504592684</c:v>
                </c:pt>
                <c:pt idx="25061">
                  <c:v>4.5043101616473429</c:v>
                </c:pt>
                <c:pt idx="25062">
                  <c:v>4.4530118728354164</c:v>
                </c:pt>
                <c:pt idx="25063">
                  <c:v>4.4017257285047435</c:v>
                </c:pt>
                <c:pt idx="25064">
                  <c:v>4.3504274396928171</c:v>
                </c:pt>
                <c:pt idx="25065">
                  <c:v>4.2991291508808915</c:v>
                </c:pt>
                <c:pt idx="25066">
                  <c:v>4.2478430065502186</c:v>
                </c:pt>
                <c:pt idx="25067">
                  <c:v>4.1965447177382922</c:v>
                </c:pt>
                <c:pt idx="25068">
                  <c:v>4.1452464289263666</c:v>
                </c:pt>
                <c:pt idx="25069">
                  <c:v>4.0939602845956937</c:v>
                </c:pt>
                <c:pt idx="25070">
                  <c:v>4.0426619957837673</c:v>
                </c:pt>
                <c:pt idx="25071">
                  <c:v>3.9913151290468303</c:v>
                </c:pt>
                <c:pt idx="25072">
                  <c:v>3.9400168402349047</c:v>
                </c:pt>
                <c:pt idx="25073">
                  <c:v>3.8887306959042314</c:v>
                </c:pt>
                <c:pt idx="25074">
                  <c:v>3.8374324070923054</c:v>
                </c:pt>
                <c:pt idx="25075">
                  <c:v>3.7861341182803798</c:v>
                </c:pt>
                <c:pt idx="25076">
                  <c:v>3.7348479739497065</c:v>
                </c:pt>
                <c:pt idx="25077">
                  <c:v>3.6835496851377805</c:v>
                </c:pt>
                <c:pt idx="25078">
                  <c:v>3.6322513963258545</c:v>
                </c:pt>
                <c:pt idx="25079">
                  <c:v>3.5809652519951816</c:v>
                </c:pt>
                <c:pt idx="25080">
                  <c:v>3.5296669631832556</c:v>
                </c:pt>
                <c:pt idx="25081">
                  <c:v>3.4783686743713296</c:v>
                </c:pt>
                <c:pt idx="25082">
                  <c:v>3.4270825300406562</c:v>
                </c:pt>
                <c:pt idx="25083">
                  <c:v>3.3757842412287307</c:v>
                </c:pt>
                <c:pt idx="25084">
                  <c:v>3.3244373744917937</c:v>
                </c:pt>
                <c:pt idx="25085">
                  <c:v>3.2731512301611203</c:v>
                </c:pt>
                <c:pt idx="25086">
                  <c:v>3.2198615793991414</c:v>
                </c:pt>
                <c:pt idx="25087">
                  <c:v>3.1652027660944206</c:v>
                </c:pt>
                <c:pt idx="25088">
                  <c:v>3.1326261764425372</c:v>
                </c:pt>
                <c:pt idx="25089">
                  <c:v>3.0920864004767581</c:v>
                </c:pt>
                <c:pt idx="25090">
                  <c:v>3.0261451981402003</c:v>
                </c:pt>
                <c:pt idx="25091">
                  <c:v>2.9875256266094419</c:v>
                </c:pt>
                <c:pt idx="25092">
                  <c:v>2.9577658686531585</c:v>
                </c:pt>
                <c:pt idx="25093">
                  <c:v>2.9096624670958513</c:v>
                </c:pt>
                <c:pt idx="25094">
                  <c:v>2.8668121535526945</c:v>
                </c:pt>
                <c:pt idx="25095">
                  <c:v>2.8432384402786304</c:v>
                </c:pt>
                <c:pt idx="25096">
                  <c:v>2.8264433684617165</c:v>
                </c:pt>
                <c:pt idx="25097">
                  <c:v>2.809664186022113</c:v>
                </c:pt>
                <c:pt idx="25098">
                  <c:v>2.7928889759268372</c:v>
                </c:pt>
                <c:pt idx="25099">
                  <c:v>2.7761097934872336</c:v>
                </c:pt>
                <c:pt idx="25100">
                  <c:v>2.7593306110476297</c:v>
                </c:pt>
                <c:pt idx="25101">
                  <c:v>2.7425554009523538</c:v>
                </c:pt>
                <c:pt idx="25102">
                  <c:v>2.7257762185127503</c:v>
                </c:pt>
                <c:pt idx="25103">
                  <c:v>2.7089970360731463</c:v>
                </c:pt>
                <c:pt idx="25104">
                  <c:v>2.6922218259778705</c:v>
                </c:pt>
                <c:pt idx="25105">
                  <c:v>2.675442643538267</c:v>
                </c:pt>
                <c:pt idx="25106">
                  <c:v>2.6586634610986635</c:v>
                </c:pt>
                <c:pt idx="25107">
                  <c:v>2.6418882510033872</c:v>
                </c:pt>
                <c:pt idx="25108">
                  <c:v>2.6251090685637837</c:v>
                </c:pt>
                <c:pt idx="25109">
                  <c:v>2.6083139967468698</c:v>
                </c:pt>
                <c:pt idx="25110">
                  <c:v>2.5915387866515935</c:v>
                </c:pt>
                <c:pt idx="25111">
                  <c:v>2.57475960421199</c:v>
                </c:pt>
                <c:pt idx="25112">
                  <c:v>2.5579804217723865</c:v>
                </c:pt>
                <c:pt idx="25113">
                  <c:v>2.5412052116771107</c:v>
                </c:pt>
                <c:pt idx="25114">
                  <c:v>2.5244260292375067</c:v>
                </c:pt>
                <c:pt idx="25115">
                  <c:v>2.5076468467979032</c:v>
                </c:pt>
                <c:pt idx="25116">
                  <c:v>2.4908716367026273</c:v>
                </c:pt>
                <c:pt idx="25117">
                  <c:v>2.4740924542630238</c:v>
                </c:pt>
                <c:pt idx="25118">
                  <c:v>2.4573132718234199</c:v>
                </c:pt>
                <c:pt idx="25119">
                  <c:v>2.440538061728144</c:v>
                </c:pt>
                <c:pt idx="25120">
                  <c:v>2.4237588792885405</c:v>
                </c:pt>
                <c:pt idx="25121">
                  <c:v>2.4069638074716266</c:v>
                </c:pt>
                <c:pt idx="25122">
                  <c:v>2.3901846250320231</c:v>
                </c:pt>
                <c:pt idx="25123">
                  <c:v>2.3734094149367468</c:v>
                </c:pt>
                <c:pt idx="25124">
                  <c:v>2.3566302324971433</c:v>
                </c:pt>
                <c:pt idx="25125">
                  <c:v>2.3398510500575398</c:v>
                </c:pt>
                <c:pt idx="25126">
                  <c:v>2.3230758399622635</c:v>
                </c:pt>
                <c:pt idx="25127">
                  <c:v>2.30629665752266</c:v>
                </c:pt>
                <c:pt idx="25128">
                  <c:v>2.2895174750830565</c:v>
                </c:pt>
                <c:pt idx="25129">
                  <c:v>2.2727422649877802</c:v>
                </c:pt>
                <c:pt idx="25130">
                  <c:v>2.2559630825481767</c:v>
                </c:pt>
                <c:pt idx="25131">
                  <c:v>2.2391839001085732</c:v>
                </c:pt>
                <c:pt idx="25132">
                  <c:v>2.2224086900132973</c:v>
                </c:pt>
                <c:pt idx="25133">
                  <c:v>2.2056136181963835</c:v>
                </c:pt>
                <c:pt idx="25134">
                  <c:v>2.1888344357567799</c:v>
                </c:pt>
                <c:pt idx="25135">
                  <c:v>2.1720592256615037</c:v>
                </c:pt>
                <c:pt idx="25136">
                  <c:v>2.1552800432219001</c:v>
                </c:pt>
                <c:pt idx="25137">
                  <c:v>2.1385008607822966</c:v>
                </c:pt>
                <c:pt idx="25138">
                  <c:v>2.1217256506870203</c:v>
                </c:pt>
                <c:pt idx="25139">
                  <c:v>2.1049464682474168</c:v>
                </c:pt>
                <c:pt idx="25140">
                  <c:v>2.0881672858078133</c:v>
                </c:pt>
                <c:pt idx="25141">
                  <c:v>2.071392075712537</c:v>
                </c:pt>
                <c:pt idx="25142">
                  <c:v>2.0546128932729335</c:v>
                </c:pt>
                <c:pt idx="25143">
                  <c:v>2.03783371083333</c:v>
                </c:pt>
                <c:pt idx="25144">
                  <c:v>2.0210585007380537</c:v>
                </c:pt>
                <c:pt idx="25145">
                  <c:v>2.0042793182984502</c:v>
                </c:pt>
                <c:pt idx="25146">
                  <c:v>1.9874842464815363</c:v>
                </c:pt>
                <c:pt idx="25147">
                  <c:v>1.9707050640419328</c:v>
                </c:pt>
                <c:pt idx="25148">
                  <c:v>1.9539298539466567</c:v>
                </c:pt>
                <c:pt idx="25149">
                  <c:v>1.937150671507053</c:v>
                </c:pt>
                <c:pt idx="25150">
                  <c:v>1.9203714890674495</c:v>
                </c:pt>
                <c:pt idx="25151">
                  <c:v>1.9035962789721734</c:v>
                </c:pt>
                <c:pt idx="25152">
                  <c:v>1.8868170965325699</c:v>
                </c:pt>
                <c:pt idx="25153">
                  <c:v>1.8297503180085755</c:v>
                </c:pt>
                <c:pt idx="25154">
                  <c:v>1.7929755947494033</c:v>
                </c:pt>
                <c:pt idx="25155">
                  <c:v>1.8066853481163567</c:v>
                </c:pt>
                <c:pt idx="25156">
                  <c:v>1.7619302991656733</c:v>
                </c:pt>
                <c:pt idx="25157">
                  <c:v>1.7664099351454459</c:v>
                </c:pt>
                <c:pt idx="25158">
                  <c:v>1.7878027439198856</c:v>
                </c:pt>
                <c:pt idx="25159">
                  <c:v>1.7688079999999999</c:v>
                </c:pt>
                <c:pt idx="25160">
                  <c:v>1.7422826423462088</c:v>
                </c:pt>
                <c:pt idx="25161">
                  <c:v>1.696594676680973</c:v>
                </c:pt>
                <c:pt idx="25162">
                  <c:v>1.6751099679914985</c:v>
                </c:pt>
                <c:pt idx="25163">
                  <c:v>1.6686152901849096</c:v>
                </c:pt>
                <c:pt idx="25164">
                  <c:v>1.6621190744484591</c:v>
                </c:pt>
                <c:pt idx="25165">
                  <c:v>1.6556228587120085</c:v>
                </c:pt>
                <c:pt idx="25166">
                  <c:v>1.6491281809054199</c:v>
                </c:pt>
                <c:pt idx="25167">
                  <c:v>1.6426319651689691</c:v>
                </c:pt>
                <c:pt idx="25168">
                  <c:v>1.6361357494325186</c:v>
                </c:pt>
                <c:pt idx="25169">
                  <c:v>1.62964107162593</c:v>
                </c:pt>
                <c:pt idx="25170">
                  <c:v>1.6231448558894792</c:v>
                </c:pt>
                <c:pt idx="25171">
                  <c:v>1.6166424884335813</c:v>
                </c:pt>
                <c:pt idx="25172">
                  <c:v>1.6101462726971307</c:v>
                </c:pt>
                <c:pt idx="25173">
                  <c:v>1.6036515948905421</c:v>
                </c:pt>
                <c:pt idx="25174">
                  <c:v>1.5971553791540913</c:v>
                </c:pt>
                <c:pt idx="25175">
                  <c:v>1.5906591634176408</c:v>
                </c:pt>
                <c:pt idx="25176">
                  <c:v>1.5841644856110522</c:v>
                </c:pt>
                <c:pt idx="25177">
                  <c:v>1.5776682698746014</c:v>
                </c:pt>
                <c:pt idx="25178">
                  <c:v>1.5711720541381509</c:v>
                </c:pt>
                <c:pt idx="25179">
                  <c:v>1.5646773763315622</c:v>
                </c:pt>
                <c:pt idx="25180">
                  <c:v>1.5581811605951117</c:v>
                </c:pt>
                <c:pt idx="25181">
                  <c:v>1.5516849448586609</c:v>
                </c:pt>
                <c:pt idx="25182">
                  <c:v>1.5451902670520723</c:v>
                </c:pt>
                <c:pt idx="25183">
                  <c:v>1.5386878995961744</c:v>
                </c:pt>
                <c:pt idx="25184">
                  <c:v>1.5321916838597236</c:v>
                </c:pt>
                <c:pt idx="25185">
                  <c:v>1.525697006053135</c:v>
                </c:pt>
                <c:pt idx="25186">
                  <c:v>1.5192007903166844</c:v>
                </c:pt>
                <c:pt idx="25187">
                  <c:v>1.5127045745802339</c:v>
                </c:pt>
                <c:pt idx="25188">
                  <c:v>1.506209896773645</c:v>
                </c:pt>
                <c:pt idx="25189">
                  <c:v>1.4997136810371945</c:v>
                </c:pt>
                <c:pt idx="25190">
                  <c:v>1.493217465300744</c:v>
                </c:pt>
                <c:pt idx="25191">
                  <c:v>1.4867227874941551</c:v>
                </c:pt>
                <c:pt idx="25192">
                  <c:v>1.4802265717577046</c:v>
                </c:pt>
                <c:pt idx="25193">
                  <c:v>1.473730356021254</c:v>
                </c:pt>
                <c:pt idx="25194">
                  <c:v>1.4672356782146652</c:v>
                </c:pt>
                <c:pt idx="25195">
                  <c:v>1.4607394624782146</c:v>
                </c:pt>
                <c:pt idx="25196">
                  <c:v>1.4542370950223167</c:v>
                </c:pt>
                <c:pt idx="25197">
                  <c:v>1.4477408792858661</c:v>
                </c:pt>
                <c:pt idx="25198">
                  <c:v>1.4412462014792773</c:v>
                </c:pt>
                <c:pt idx="25199">
                  <c:v>1.4347499857428268</c:v>
                </c:pt>
                <c:pt idx="25200">
                  <c:v>1.4282537700063762</c:v>
                </c:pt>
                <c:pt idx="25201">
                  <c:v>1.4217590921997876</c:v>
                </c:pt>
                <c:pt idx="25202">
                  <c:v>1.4152628764633368</c:v>
                </c:pt>
                <c:pt idx="25203">
                  <c:v>1.4087666607268863</c:v>
                </c:pt>
                <c:pt idx="25204">
                  <c:v>1.4022719829202974</c:v>
                </c:pt>
                <c:pt idx="25205">
                  <c:v>1.3957757671838471</c:v>
                </c:pt>
                <c:pt idx="25206">
                  <c:v>1.3892795514473963</c:v>
                </c:pt>
                <c:pt idx="25207">
                  <c:v>1.3827848736408077</c:v>
                </c:pt>
                <c:pt idx="25208">
                  <c:v>1.3762825061849098</c:v>
                </c:pt>
                <c:pt idx="25209">
                  <c:v>1.369786290448459</c:v>
                </c:pt>
                <c:pt idx="25210">
                  <c:v>1.3632916126418704</c:v>
                </c:pt>
                <c:pt idx="25211">
                  <c:v>1.3567953969054198</c:v>
                </c:pt>
                <c:pt idx="25212">
                  <c:v>1.3502991811689691</c:v>
                </c:pt>
                <c:pt idx="25213">
                  <c:v>1.3438045033623804</c:v>
                </c:pt>
                <c:pt idx="25214">
                  <c:v>1.3373082876259299</c:v>
                </c:pt>
                <c:pt idx="25215">
                  <c:v>1.3308120718894791</c:v>
                </c:pt>
                <c:pt idx="25216">
                  <c:v>1.3243173940828905</c:v>
                </c:pt>
                <c:pt idx="25217">
                  <c:v>1.31782117834644</c:v>
                </c:pt>
                <c:pt idx="25218">
                  <c:v>1.316557</c:v>
                </c:pt>
                <c:pt idx="25219">
                  <c:v>1.3017631826418692</c:v>
                </c:pt>
                <c:pt idx="25220">
                  <c:v>1.298468</c:v>
                </c:pt>
                <c:pt idx="25221">
                  <c:v>1.2833950755661501</c:v>
                </c:pt>
                <c:pt idx="25222">
                  <c:v>1.2803709999999999</c:v>
                </c:pt>
                <c:pt idx="25223">
                  <c:v>1.2956977868383404</c:v>
                </c:pt>
                <c:pt idx="25224">
                  <c:v>1.2521231532777115</c:v>
                </c:pt>
                <c:pt idx="25225">
                  <c:v>1.244192</c:v>
                </c:pt>
                <c:pt idx="25226">
                  <c:v>1.244192</c:v>
                </c:pt>
                <c:pt idx="25227">
                  <c:v>1.2293358800170882</c:v>
                </c:pt>
                <c:pt idx="25228">
                  <c:v>1.2122371740749027</c:v>
                </c:pt>
                <c:pt idx="25229">
                  <c:v>1.1951425161218137</c:v>
                </c:pt>
                <c:pt idx="25230">
                  <c:v>1.1780438101796284</c:v>
                </c:pt>
                <c:pt idx="25231">
                  <c:v>1.1609451042374432</c:v>
                </c:pt>
                <c:pt idx="25232">
                  <c:v>1.1438504462843542</c:v>
                </c:pt>
                <c:pt idx="25233">
                  <c:v>1.1267355483857844</c:v>
                </c:pt>
                <c:pt idx="25234">
                  <c:v>1.1096368424435989</c:v>
                </c:pt>
                <c:pt idx="25235">
                  <c:v>1.0925421844905099</c:v>
                </c:pt>
                <c:pt idx="25236">
                  <c:v>1.0754434785483247</c:v>
                </c:pt>
                <c:pt idx="25237">
                  <c:v>1.0583447726061395</c:v>
                </c:pt>
                <c:pt idx="25238">
                  <c:v>1.0536307225268176</c:v>
                </c:pt>
                <c:pt idx="25239">
                  <c:v>1.081383</c:v>
                </c:pt>
                <c:pt idx="25240">
                  <c:v>1.0858513366714353</c:v>
                </c:pt>
                <c:pt idx="25241">
                  <c:v>1.1086566412395709</c:v>
                </c:pt>
                <c:pt idx="25242">
                  <c:v>1.1262130109680497</c:v>
                </c:pt>
                <c:pt idx="25243">
                  <c:v>1.1043198865045303</c:v>
                </c:pt>
                <c:pt idx="25244">
                  <c:v>1.0976738800953516</c:v>
                </c:pt>
                <c:pt idx="25245">
                  <c:v>1.0655971773962805</c:v>
                </c:pt>
                <c:pt idx="25246">
                  <c:v>1.1123163113972341</c:v>
                </c:pt>
                <c:pt idx="25247">
                  <c:v>1.0996786802442871</c:v>
                </c:pt>
                <c:pt idx="25248">
                  <c:v>1.1003791703499248</c:v>
                </c:pt>
                <c:pt idx="25249">
                  <c:v>1.1010798263305579</c:v>
                </c:pt>
                <c:pt idx="25250">
                  <c:v>1.101780482311191</c:v>
                </c:pt>
                <c:pt idx="25251">
                  <c:v>1.1052834304643657</c:v>
                </c:pt>
                <c:pt idx="25252">
                  <c:v>1.1059840864449988</c:v>
                </c:pt>
                <c:pt idx="25253">
                  <c:v>1.1066845765506363</c:v>
                </c:pt>
                <c:pt idx="25254">
                  <c:v>1.1073858960312513</c:v>
                </c:pt>
                <c:pt idx="25255">
                  <c:v>1.1080865520118843</c:v>
                </c:pt>
                <c:pt idx="25256">
                  <c:v>1.1087870421175219</c:v>
                </c:pt>
                <c:pt idx="25257">
                  <c:v>1.109487698098155</c:v>
                </c:pt>
                <c:pt idx="25258">
                  <c:v>1.110188354078788</c:v>
                </c:pt>
                <c:pt idx="25259">
                  <c:v>1.1108888441844258</c:v>
                </c:pt>
                <c:pt idx="25260">
                  <c:v>1.1115895001650589</c:v>
                </c:pt>
                <c:pt idx="25261">
                  <c:v>1.1122901561456919</c:v>
                </c:pt>
                <c:pt idx="25262">
                  <c:v>1.1129906462513297</c:v>
                </c:pt>
                <c:pt idx="25263">
                  <c:v>1.1136913022319628</c:v>
                </c:pt>
                <c:pt idx="25264">
                  <c:v>1.1143919582125958</c:v>
                </c:pt>
                <c:pt idx="25265">
                  <c:v>1.1150924483182336</c:v>
                </c:pt>
                <c:pt idx="25266">
                  <c:v>1.1157931042988667</c:v>
                </c:pt>
                <c:pt idx="25267">
                  <c:v>1.1164944237794814</c:v>
                </c:pt>
                <c:pt idx="25268">
                  <c:v>1.1171950797601145</c:v>
                </c:pt>
                <c:pt idx="25269">
                  <c:v>1.1088615453028137</c:v>
                </c:pt>
                <c:pt idx="25270">
                  <c:v>1.081383</c:v>
                </c:pt>
                <c:pt idx="25271">
                  <c:v>1.081383</c:v>
                </c:pt>
                <c:pt idx="25272">
                  <c:v>1.1299624061978546</c:v>
                </c:pt>
                <c:pt idx="25273">
                  <c:v>1.165854973138799</c:v>
                </c:pt>
                <c:pt idx="25274">
                  <c:v>1.1547687032706895</c:v>
                </c:pt>
                <c:pt idx="25275">
                  <c:v>1.1436929218319727</c:v>
                </c:pt>
                <c:pt idx="25276">
                  <c:v>1.132619762500604</c:v>
                </c:pt>
                <c:pt idx="25277">
                  <c:v>1.121543981061887</c:v>
                </c:pt>
                <c:pt idx="25278">
                  <c:v>1.105894155698617</c:v>
                </c:pt>
                <c:pt idx="25279">
                  <c:v>1.1112639232236527</c:v>
                </c:pt>
                <c:pt idx="25280">
                  <c:v>1.1343552543980684</c:v>
                </c:pt>
                <c:pt idx="25281">
                  <c:v>1.1324172652334477</c:v>
                </c:pt>
                <c:pt idx="25282">
                  <c:v>1.1304792760688269</c:v>
                </c:pt>
                <c:pt idx="25283">
                  <c:v>1.1285417457084594</c:v>
                </c:pt>
                <c:pt idx="25284">
                  <c:v>1.1266037565438387</c:v>
                </c:pt>
                <c:pt idx="25285">
                  <c:v>1.1246639321622061</c:v>
                </c:pt>
                <c:pt idx="25286">
                  <c:v>1.1227259429975853</c:v>
                </c:pt>
                <c:pt idx="25287">
                  <c:v>1.1207884126372176</c:v>
                </c:pt>
                <c:pt idx="25288">
                  <c:v>1.1188504234725971</c:v>
                </c:pt>
                <c:pt idx="25289">
                  <c:v>1.1169124343079764</c:v>
                </c:pt>
                <c:pt idx="25290">
                  <c:v>1.1149749039476087</c:v>
                </c:pt>
                <c:pt idx="25291">
                  <c:v>1.1130369147829882</c:v>
                </c:pt>
                <c:pt idx="25292">
                  <c:v>1.1110989256183674</c:v>
                </c:pt>
                <c:pt idx="25293">
                  <c:v>1.1091613952579997</c:v>
                </c:pt>
                <c:pt idx="25294">
                  <c:v>1.107223406093379</c:v>
                </c:pt>
                <c:pt idx="25295">
                  <c:v>1.1052854169287585</c:v>
                </c:pt>
                <c:pt idx="25296">
                  <c:v>1.1033478865683908</c:v>
                </c:pt>
                <c:pt idx="25297">
                  <c:v>1.1014080621867581</c:v>
                </c:pt>
                <c:pt idx="25298">
                  <c:v>1.0994700730221374</c:v>
                </c:pt>
                <c:pt idx="25299">
                  <c:v>1.0975325426617697</c:v>
                </c:pt>
                <c:pt idx="25300">
                  <c:v>1.0955945534971492</c:v>
                </c:pt>
                <c:pt idx="25301">
                  <c:v>1.0936565643325284</c:v>
                </c:pt>
                <c:pt idx="25302">
                  <c:v>1.0917190339721607</c:v>
                </c:pt>
                <c:pt idx="25303">
                  <c:v>1.0897810448075402</c:v>
                </c:pt>
                <c:pt idx="25304">
                  <c:v>1.0878430556429195</c:v>
                </c:pt>
                <c:pt idx="25305">
                  <c:v>1.0859055252825518</c:v>
                </c:pt>
                <c:pt idx="25306">
                  <c:v>1.0839675361179311</c:v>
                </c:pt>
                <c:pt idx="25307">
                  <c:v>1.0820295469533106</c:v>
                </c:pt>
                <c:pt idx="25308">
                  <c:v>1.0800920165929428</c:v>
                </c:pt>
                <c:pt idx="25309">
                  <c:v>1.0781540274283221</c:v>
                </c:pt>
                <c:pt idx="25310">
                  <c:v>1.0762142030466895</c:v>
                </c:pt>
                <c:pt idx="25311">
                  <c:v>1.0742762138820687</c:v>
                </c:pt>
                <c:pt idx="25312">
                  <c:v>1.0949520116716969</c:v>
                </c:pt>
                <c:pt idx="25313">
                  <c:v>1.0995064719397016</c:v>
                </c:pt>
                <c:pt idx="25314">
                  <c:v>1.1040609322077062</c:v>
                </c:pt>
                <c:pt idx="25315">
                  <c:v>1.1086143142417459</c:v>
                </c:pt>
                <c:pt idx="25316">
                  <c:v>1.1131687745097507</c:v>
                </c:pt>
                <c:pt idx="25317">
                  <c:v>1.1177232347777555</c:v>
                </c:pt>
                <c:pt idx="25318">
                  <c:v>1.1222766168117952</c:v>
                </c:pt>
                <c:pt idx="25319">
                  <c:v>1.1268310770797998</c:v>
                </c:pt>
                <c:pt idx="25320">
                  <c:v>1.1313898502836643</c:v>
                </c:pt>
                <c:pt idx="25321">
                  <c:v>1.1359443105516691</c:v>
                </c:pt>
                <c:pt idx="25322">
                  <c:v>1.1404976925857089</c:v>
                </c:pt>
                <c:pt idx="25323">
                  <c:v>1.1450521528537136</c:v>
                </c:pt>
                <c:pt idx="25324">
                  <c:v>1.1496066131217182</c:v>
                </c:pt>
                <c:pt idx="25325">
                  <c:v>1.154159995155758</c:v>
                </c:pt>
                <c:pt idx="25326">
                  <c:v>1.1587144554237627</c:v>
                </c:pt>
                <c:pt idx="25327">
                  <c:v>1.1632678374578025</c:v>
                </c:pt>
                <c:pt idx="25328">
                  <c:v>1.1678222977258073</c:v>
                </c:pt>
                <c:pt idx="25329">
                  <c:v>1.1723767579938118</c:v>
                </c:pt>
                <c:pt idx="25330">
                  <c:v>1.1769301400278516</c:v>
                </c:pt>
                <c:pt idx="25331">
                  <c:v>1.1814846002958563</c:v>
                </c:pt>
                <c:pt idx="25332">
                  <c:v>1.1860433734997209</c:v>
                </c:pt>
                <c:pt idx="25333">
                  <c:v>1.1905978337677257</c:v>
                </c:pt>
                <c:pt idx="25334">
                  <c:v>1.1951512158017654</c:v>
                </c:pt>
                <c:pt idx="25335">
                  <c:v>1.19970567606977</c:v>
                </c:pt>
                <c:pt idx="25336">
                  <c:v>1.2042601363377747</c:v>
                </c:pt>
                <c:pt idx="25337">
                  <c:v>1.2088135183718145</c:v>
                </c:pt>
                <c:pt idx="25338">
                  <c:v>1.2133679786398193</c:v>
                </c:pt>
                <c:pt idx="25339">
                  <c:v>1.2179224389078238</c:v>
                </c:pt>
                <c:pt idx="25340">
                  <c:v>1.2224758209418636</c:v>
                </c:pt>
                <c:pt idx="25341">
                  <c:v>1.211269588796186</c:v>
                </c:pt>
                <c:pt idx="25342">
                  <c:v>1.1575813159275157</c:v>
                </c:pt>
                <c:pt idx="25343">
                  <c:v>1.1797547896995708</c:v>
                </c:pt>
                <c:pt idx="25344">
                  <c:v>1.1455566905840886</c:v>
                </c:pt>
                <c:pt idx="25345">
                  <c:v>1.1718360000000001</c:v>
                </c:pt>
                <c:pt idx="25346">
                  <c:v>1.1790515819919518</c:v>
                </c:pt>
                <c:pt idx="25347">
                  <c:v>1.1968518300604229</c:v>
                </c:pt>
                <c:pt idx="25348">
                  <c:v>1.175693347180262</c:v>
                </c:pt>
                <c:pt idx="25349">
                  <c:v>1.1779124245472836</c:v>
                </c:pt>
                <c:pt idx="25350">
                  <c:v>1.1905328658048107</c:v>
                </c:pt>
                <c:pt idx="25351">
                  <c:v>1.1933668891596905</c:v>
                </c:pt>
                <c:pt idx="25352">
                  <c:v>1.1962002415810109</c:v>
                </c:pt>
                <c:pt idx="25353">
                  <c:v>1.1990342649358905</c:v>
                </c:pt>
                <c:pt idx="25354">
                  <c:v>1.2018682882907703</c:v>
                </c:pt>
                <c:pt idx="25355">
                  <c:v>1.2047016407120905</c:v>
                </c:pt>
                <c:pt idx="25356">
                  <c:v>1.2075356640669703</c:v>
                </c:pt>
                <c:pt idx="25357">
                  <c:v>1.2103723711560876</c:v>
                </c:pt>
                <c:pt idx="25358">
                  <c:v>1.2358765685493271</c:v>
                </c:pt>
                <c:pt idx="25359">
                  <c:v>1.2387105919042067</c:v>
                </c:pt>
                <c:pt idx="25360">
                  <c:v>1.2415439443255272</c:v>
                </c:pt>
                <c:pt idx="25361">
                  <c:v>1.2443779676804068</c:v>
                </c:pt>
                <c:pt idx="25362">
                  <c:v>1.2472146747695241</c:v>
                </c:pt>
                <c:pt idx="25363">
                  <c:v>1.2500480271908445</c:v>
                </c:pt>
                <c:pt idx="25364">
                  <c:v>1.2528820505457241</c:v>
                </c:pt>
                <c:pt idx="25365">
                  <c:v>1.2557160739006039</c:v>
                </c:pt>
                <c:pt idx="25366">
                  <c:v>1.2585494263219243</c:v>
                </c:pt>
                <c:pt idx="25367">
                  <c:v>1.2613834496768039</c:v>
                </c:pt>
                <c:pt idx="25368">
                  <c:v>1.2642174730316837</c:v>
                </c:pt>
                <c:pt idx="25369">
                  <c:v>1.2670508254530042</c:v>
                </c:pt>
                <c:pt idx="25370">
                  <c:v>1.2698848488078838</c:v>
                </c:pt>
                <c:pt idx="25371">
                  <c:v>1.2727188721627636</c:v>
                </c:pt>
                <c:pt idx="25372">
                  <c:v>1.2755522245840838</c:v>
                </c:pt>
                <c:pt idx="25373">
                  <c:v>1.2783862479389636</c:v>
                </c:pt>
                <c:pt idx="25374">
                  <c:v>1.2812229550280809</c:v>
                </c:pt>
                <c:pt idx="25375">
                  <c:v>1.2840569783829607</c:v>
                </c:pt>
                <c:pt idx="25376">
                  <c:v>1.2868903308042809</c:v>
                </c:pt>
                <c:pt idx="25377">
                  <c:v>1.2897243541591608</c:v>
                </c:pt>
                <c:pt idx="25378">
                  <c:v>1.2925583775140403</c:v>
                </c:pt>
                <c:pt idx="25379">
                  <c:v>1.2953917299353608</c:v>
                </c:pt>
                <c:pt idx="25380">
                  <c:v>1.2982257532902406</c:v>
                </c:pt>
                <c:pt idx="25381">
                  <c:v>1.3010597766451202</c:v>
                </c:pt>
                <c:pt idx="25382">
                  <c:v>1.3038931290664406</c:v>
                </c:pt>
                <c:pt idx="25383">
                  <c:v>1.3067271524213202</c:v>
                </c:pt>
                <c:pt idx="25384">
                  <c:v>1.3095611757762</c:v>
                </c:pt>
                <c:pt idx="25385">
                  <c:v>1.3123945281975204</c:v>
                </c:pt>
                <c:pt idx="25386">
                  <c:v>1.3152285515524</c:v>
                </c:pt>
                <c:pt idx="25387">
                  <c:v>1.2584329733206288</c:v>
                </c:pt>
                <c:pt idx="25388">
                  <c:v>1.2374183299165673</c:v>
                </c:pt>
                <c:pt idx="25389">
                  <c:v>1.2523527725321888</c:v>
                </c:pt>
                <c:pt idx="25390">
                  <c:v>1.244192</c:v>
                </c:pt>
                <c:pt idx="25391">
                  <c:v>1.254380818766373</c:v>
                </c:pt>
                <c:pt idx="25392">
                  <c:v>1.303519472579876</c:v>
                </c:pt>
                <c:pt idx="25393">
                  <c:v>1.3032986252983294</c:v>
                </c:pt>
                <c:pt idx="25394">
                  <c:v>1.2803709999999999</c:v>
                </c:pt>
                <c:pt idx="25395">
                  <c:v>1.2910635050071531</c:v>
                </c:pt>
                <c:pt idx="25396">
                  <c:v>1.3111705653086938</c:v>
                </c:pt>
                <c:pt idx="25397">
                  <c:v>1.3325592946941061</c:v>
                </c:pt>
                <c:pt idx="25398">
                  <c:v>1.3539530888982221</c:v>
                </c:pt>
                <c:pt idx="25399">
                  <c:v>1.3669551795422032</c:v>
                </c:pt>
                <c:pt idx="25400">
                  <c:v>1.3523542038646466</c:v>
                </c:pt>
                <c:pt idx="25401">
                  <c:v>1.3506194659147031</c:v>
                </c:pt>
                <c:pt idx="25402">
                  <c:v>1.348884317181442</c:v>
                </c:pt>
                <c:pt idx="25403">
                  <c:v>1.3471491684481809</c:v>
                </c:pt>
                <c:pt idx="25404">
                  <c:v>1.3454144304982374</c:v>
                </c:pt>
                <c:pt idx="25405">
                  <c:v>1.3436792817649763</c:v>
                </c:pt>
                <c:pt idx="25406">
                  <c:v>1.3419441330317152</c:v>
                </c:pt>
                <c:pt idx="25407">
                  <c:v>1.3402093950817717</c:v>
                </c:pt>
                <c:pt idx="25408">
                  <c:v>1.3384742463485106</c:v>
                </c:pt>
                <c:pt idx="25409">
                  <c:v>1.3367390976152498</c:v>
                </c:pt>
                <c:pt idx="25410">
                  <c:v>1.3350043596653061</c:v>
                </c:pt>
                <c:pt idx="25411">
                  <c:v>1.3332692109320452</c:v>
                </c:pt>
                <c:pt idx="25412">
                  <c:v>1.331532419065514</c:v>
                </c:pt>
                <c:pt idx="25413">
                  <c:v>1.3297976811155705</c:v>
                </c:pt>
                <c:pt idx="25414">
                  <c:v>1.3280625323823094</c:v>
                </c:pt>
                <c:pt idx="25415">
                  <c:v>1.3263273836490483</c:v>
                </c:pt>
                <c:pt idx="25416">
                  <c:v>1.3245926456991048</c:v>
                </c:pt>
                <c:pt idx="25417">
                  <c:v>1.3228574969658438</c:v>
                </c:pt>
                <c:pt idx="25418">
                  <c:v>1.3211223482325827</c:v>
                </c:pt>
                <c:pt idx="25419">
                  <c:v>1.3193876102826392</c:v>
                </c:pt>
                <c:pt idx="25420">
                  <c:v>1.3176524615493781</c:v>
                </c:pt>
                <c:pt idx="25421">
                  <c:v>1.315917312816117</c:v>
                </c:pt>
                <c:pt idx="25422">
                  <c:v>1.3141825748661735</c:v>
                </c:pt>
                <c:pt idx="25423">
                  <c:v>1.3124474261329124</c:v>
                </c:pt>
                <c:pt idx="25424">
                  <c:v>1.3107106342663812</c:v>
                </c:pt>
                <c:pt idx="25425">
                  <c:v>1.3089754855331202</c:v>
                </c:pt>
                <c:pt idx="25426">
                  <c:v>1.3072407475831767</c:v>
                </c:pt>
                <c:pt idx="25427">
                  <c:v>1.3055055988499156</c:v>
                </c:pt>
                <c:pt idx="25428">
                  <c:v>1.3037704501166547</c:v>
                </c:pt>
                <c:pt idx="25429">
                  <c:v>1.302035712166711</c:v>
                </c:pt>
                <c:pt idx="25430">
                  <c:v>1.3003005634334501</c:v>
                </c:pt>
                <c:pt idx="25431">
                  <c:v>1.298565414700189</c:v>
                </c:pt>
                <c:pt idx="25432">
                  <c:v>1.2968306767502455</c:v>
                </c:pt>
                <c:pt idx="25433">
                  <c:v>1.2950955280169845</c:v>
                </c:pt>
                <c:pt idx="25434">
                  <c:v>1.2933603792837234</c:v>
                </c:pt>
                <c:pt idx="25435">
                  <c:v>1.2916256413337799</c:v>
                </c:pt>
                <c:pt idx="25436">
                  <c:v>1.2898904926005188</c:v>
                </c:pt>
                <c:pt idx="25437">
                  <c:v>1.2881537007339876</c:v>
                </c:pt>
                <c:pt idx="25438">
                  <c:v>1.2864189627840441</c:v>
                </c:pt>
                <c:pt idx="25439">
                  <c:v>1.284683814050783</c:v>
                </c:pt>
                <c:pt idx="25440">
                  <c:v>1.2829486653175219</c:v>
                </c:pt>
                <c:pt idx="25441">
                  <c:v>1.2812139273675784</c:v>
                </c:pt>
                <c:pt idx="25442">
                  <c:v>1.2991111030042919</c:v>
                </c:pt>
                <c:pt idx="25443">
                  <c:v>1.3355517439198856</c:v>
                </c:pt>
                <c:pt idx="25444">
                  <c:v>1.343114842908224</c:v>
                </c:pt>
                <c:pt idx="25445">
                  <c:v>1.3736361192179305</c:v>
                </c:pt>
                <c:pt idx="25446">
                  <c:v>1.3971250782069624</c:v>
                </c:pt>
                <c:pt idx="25447">
                  <c:v>1.4089172081048869</c:v>
                </c:pt>
                <c:pt idx="25448">
                  <c:v>1.4251</c:v>
                </c:pt>
                <c:pt idx="25449">
                  <c:v>1.414821164520744</c:v>
                </c:pt>
                <c:pt idx="25450">
                  <c:v>1.3861957682403434</c:v>
                </c:pt>
                <c:pt idx="25451">
                  <c:v>1.3813496851013112</c:v>
                </c:pt>
                <c:pt idx="25452">
                  <c:v>1.4102248478779209</c:v>
                </c:pt>
                <c:pt idx="25453">
                  <c:v>1.41431196948021</c:v>
                </c:pt>
                <c:pt idx="25454">
                  <c:v>1.4179125702026223</c:v>
                </c:pt>
                <c:pt idx="25455">
                  <c:v>1.4030288636146877</c:v>
                </c:pt>
                <c:pt idx="25456">
                  <c:v>1.377750784453982</c:v>
                </c:pt>
                <c:pt idx="25457">
                  <c:v>1.370824</c:v>
                </c:pt>
                <c:pt idx="25458">
                  <c:v>1.3936487467811161</c:v>
                </c:pt>
                <c:pt idx="25459">
                  <c:v>1.4051016323806533</c:v>
                </c:pt>
                <c:pt idx="25460">
                  <c:v>1.402102659115892</c:v>
                </c:pt>
                <c:pt idx="25461">
                  <c:v>1.3991029756988067</c:v>
                </c:pt>
                <c:pt idx="25462">
                  <c:v>1.3961004516724247</c:v>
                </c:pt>
                <c:pt idx="25463">
                  <c:v>1.3931014784076634</c:v>
                </c:pt>
                <c:pt idx="25464">
                  <c:v>1.3901017949905778</c:v>
                </c:pt>
                <c:pt idx="25465">
                  <c:v>1.3871021115734925</c:v>
                </c:pt>
                <c:pt idx="25466">
                  <c:v>1.3841031383087312</c:v>
                </c:pt>
                <c:pt idx="25467">
                  <c:v>1.3811034548916459</c:v>
                </c:pt>
                <c:pt idx="25468">
                  <c:v>1.3781037714745603</c:v>
                </c:pt>
                <c:pt idx="25469">
                  <c:v>1.375104798209799</c:v>
                </c:pt>
                <c:pt idx="25470">
                  <c:v>1.3721051147927137</c:v>
                </c:pt>
                <c:pt idx="25471">
                  <c:v>1.391719169451074</c:v>
                </c:pt>
                <c:pt idx="25472">
                  <c:v>1.4281419645153608</c:v>
                </c:pt>
                <c:pt idx="25473">
                  <c:v>1.4004325693848356</c:v>
                </c:pt>
                <c:pt idx="25474">
                  <c:v>1.3925135312649166</c:v>
                </c:pt>
                <c:pt idx="25475">
                  <c:v>1.3960313963792284</c:v>
                </c:pt>
                <c:pt idx="25476">
                  <c:v>1.3999992500595948</c:v>
                </c:pt>
                <c:pt idx="25477">
                  <c:v>1.4070020000000001</c:v>
                </c:pt>
                <c:pt idx="25478">
                  <c:v>1.4183510081068194</c:v>
                </c:pt>
                <c:pt idx="25479">
                  <c:v>1.390697167103695</c:v>
                </c:pt>
                <c:pt idx="25480">
                  <c:v>1.3691190390306158</c:v>
                </c:pt>
                <c:pt idx="25481">
                  <c:v>1.3664398146501551</c:v>
                </c:pt>
                <c:pt idx="25482">
                  <c:v>1.3637612245557691</c:v>
                </c:pt>
                <c:pt idx="25483">
                  <c:v>1.3610820001753081</c:v>
                </c:pt>
                <c:pt idx="25484">
                  <c:v>1.3584027757948474</c:v>
                </c:pt>
                <c:pt idx="25485">
                  <c:v>1.3557241857004614</c:v>
                </c:pt>
                <c:pt idx="25486">
                  <c:v>1.3530449613200006</c:v>
                </c:pt>
                <c:pt idx="25487">
                  <c:v>1.3503631997952401</c:v>
                </c:pt>
                <c:pt idx="25488">
                  <c:v>1.3476846097008541</c:v>
                </c:pt>
                <c:pt idx="25489">
                  <c:v>1.3450053853203932</c:v>
                </c:pt>
                <c:pt idx="25490">
                  <c:v>1.3423261609399324</c:v>
                </c:pt>
                <c:pt idx="25491">
                  <c:v>1.3396475708455464</c:v>
                </c:pt>
                <c:pt idx="25492">
                  <c:v>1.3369683464650857</c:v>
                </c:pt>
                <c:pt idx="25493">
                  <c:v>1.3342891220846247</c:v>
                </c:pt>
                <c:pt idx="25494">
                  <c:v>1.3316105319902389</c:v>
                </c:pt>
                <c:pt idx="25495">
                  <c:v>1.328931307609778</c:v>
                </c:pt>
                <c:pt idx="25496">
                  <c:v>1.3262520832293172</c:v>
                </c:pt>
                <c:pt idx="25497">
                  <c:v>1.3235734931349312</c:v>
                </c:pt>
                <c:pt idx="25498">
                  <c:v>1.3208942687544702</c:v>
                </c:pt>
                <c:pt idx="25499">
                  <c:v>1.3182125072297097</c:v>
                </c:pt>
                <c:pt idx="25500">
                  <c:v>1.315533282849249</c:v>
                </c:pt>
                <c:pt idx="25501">
                  <c:v>1.312854692754863</c:v>
                </c:pt>
                <c:pt idx="25502">
                  <c:v>1.3101754683744022</c:v>
                </c:pt>
                <c:pt idx="25503">
                  <c:v>1.2941013906637868</c:v>
                </c:pt>
                <c:pt idx="25504">
                  <c:v>1.2914221662833261</c:v>
                </c:pt>
                <c:pt idx="25505">
                  <c:v>1.2887435761889401</c:v>
                </c:pt>
                <c:pt idx="25506">
                  <c:v>1.2860643518084793</c:v>
                </c:pt>
                <c:pt idx="25507">
                  <c:v>1.2833825902837188</c:v>
                </c:pt>
                <c:pt idx="25508">
                  <c:v>1.2807040001893328</c:v>
                </c:pt>
                <c:pt idx="25509">
                  <c:v>1.328240152360515</c:v>
                </c:pt>
                <c:pt idx="25510">
                  <c:v>1.334646</c:v>
                </c:pt>
                <c:pt idx="25511">
                  <c:v>1.334646</c:v>
                </c:pt>
                <c:pt idx="25512">
                  <c:v>1.3182968250596658</c:v>
                </c:pt>
                <c:pt idx="25513">
                  <c:v>1.4317894058109073</c:v>
                </c:pt>
                <c:pt idx="25514">
                  <c:v>1.3602620495946591</c:v>
                </c:pt>
                <c:pt idx="25515">
                  <c:v>1.3360059128878281</c:v>
                </c:pt>
                <c:pt idx="25516">
                  <c:v>1.334646</c:v>
                </c:pt>
                <c:pt idx="25517">
                  <c:v>1.3685731160905841</c:v>
                </c:pt>
                <c:pt idx="25518">
                  <c:v>1.370824</c:v>
                </c:pt>
                <c:pt idx="25519">
                  <c:v>1.370824</c:v>
                </c:pt>
                <c:pt idx="25520">
                  <c:v>1.370824</c:v>
                </c:pt>
                <c:pt idx="25521">
                  <c:v>1.370824</c:v>
                </c:pt>
                <c:pt idx="25522">
                  <c:v>1.370824</c:v>
                </c:pt>
                <c:pt idx="25523">
                  <c:v>1.370824</c:v>
                </c:pt>
                <c:pt idx="25524">
                  <c:v>1.370824</c:v>
                </c:pt>
                <c:pt idx="25525">
                  <c:v>1.370824</c:v>
                </c:pt>
                <c:pt idx="25526">
                  <c:v>1.370824</c:v>
                </c:pt>
                <c:pt idx="25527">
                  <c:v>1.370824</c:v>
                </c:pt>
                <c:pt idx="25528">
                  <c:v>1.370824</c:v>
                </c:pt>
                <c:pt idx="25529">
                  <c:v>1.370824</c:v>
                </c:pt>
                <c:pt idx="25530">
                  <c:v>1.370824</c:v>
                </c:pt>
                <c:pt idx="25531">
                  <c:v>1.370824</c:v>
                </c:pt>
                <c:pt idx="25532">
                  <c:v>1.370824</c:v>
                </c:pt>
                <c:pt idx="25533">
                  <c:v>1.370824</c:v>
                </c:pt>
                <c:pt idx="25534">
                  <c:v>1.370824</c:v>
                </c:pt>
                <c:pt idx="25535">
                  <c:v>1.370824</c:v>
                </c:pt>
                <c:pt idx="25536">
                  <c:v>1.370824</c:v>
                </c:pt>
                <c:pt idx="25537">
                  <c:v>1.370824</c:v>
                </c:pt>
                <c:pt idx="25538">
                  <c:v>1.370824</c:v>
                </c:pt>
                <c:pt idx="25539">
                  <c:v>1.370824</c:v>
                </c:pt>
                <c:pt idx="25540">
                  <c:v>1.370824</c:v>
                </c:pt>
                <c:pt idx="25541">
                  <c:v>1.370824</c:v>
                </c:pt>
                <c:pt idx="25542">
                  <c:v>1.3720701790226459</c:v>
                </c:pt>
                <c:pt idx="25543">
                  <c:v>1.390284555078684</c:v>
                </c:pt>
                <c:pt idx="25544">
                  <c:v>1.410039154029566</c:v>
                </c:pt>
                <c:pt idx="25545">
                  <c:v>1.4415414086790654</c:v>
                </c:pt>
                <c:pt idx="25546">
                  <c:v>1.4251</c:v>
                </c:pt>
                <c:pt idx="25547">
                  <c:v>1.423201306628517</c:v>
                </c:pt>
                <c:pt idx="25548">
                  <c:v>1.4029477176919409</c:v>
                </c:pt>
                <c:pt idx="25549">
                  <c:v>1.370824</c:v>
                </c:pt>
                <c:pt idx="25550">
                  <c:v>1.3685467010014307</c:v>
                </c:pt>
                <c:pt idx="25551">
                  <c:v>1.3528396311457567</c:v>
                </c:pt>
                <c:pt idx="25552">
                  <c:v>1.35363149015746</c:v>
                </c:pt>
                <c:pt idx="25553">
                  <c:v>1.3544235366801771</c:v>
                </c:pt>
                <c:pt idx="25554">
                  <c:v>1.3552155832028943</c:v>
                </c:pt>
                <c:pt idx="25555">
                  <c:v>1.3560074422145976</c:v>
                </c:pt>
                <c:pt idx="25556">
                  <c:v>1.3567994887373147</c:v>
                </c:pt>
                <c:pt idx="25557">
                  <c:v>1.3575922853040874</c:v>
                </c:pt>
                <c:pt idx="25558">
                  <c:v>1.3583841443157907</c:v>
                </c:pt>
                <c:pt idx="25559">
                  <c:v>1.3591761908385078</c:v>
                </c:pt>
                <c:pt idx="25560">
                  <c:v>1.359968237361225</c:v>
                </c:pt>
                <c:pt idx="25561">
                  <c:v>1.3607600963729281</c:v>
                </c:pt>
                <c:pt idx="25562">
                  <c:v>1.3615521428956452</c:v>
                </c:pt>
                <c:pt idx="25563">
                  <c:v>1.3623441894183623</c:v>
                </c:pt>
                <c:pt idx="25564">
                  <c:v>1.3631360484300656</c:v>
                </c:pt>
                <c:pt idx="25565">
                  <c:v>1.3639280949527828</c:v>
                </c:pt>
                <c:pt idx="25566">
                  <c:v>1.3647201414754999</c:v>
                </c:pt>
                <c:pt idx="25567">
                  <c:v>1.3655120004872032</c:v>
                </c:pt>
                <c:pt idx="25568">
                  <c:v>1.3663040470099204</c:v>
                </c:pt>
                <c:pt idx="25569">
                  <c:v>1.367096843576693</c:v>
                </c:pt>
                <c:pt idx="25570">
                  <c:v>1.3678888900994102</c:v>
                </c:pt>
                <c:pt idx="25571">
                  <c:v>1.3686807491111135</c:v>
                </c:pt>
                <c:pt idx="25572">
                  <c:v>1.3694727956338306</c:v>
                </c:pt>
                <c:pt idx="25573">
                  <c:v>1.3702648421565478</c:v>
                </c:pt>
                <c:pt idx="25574">
                  <c:v>1.376176515259895</c:v>
                </c:pt>
                <c:pt idx="25575">
                  <c:v>1.372471198569726</c:v>
                </c:pt>
                <c:pt idx="25576">
                  <c:v>1.334646</c:v>
                </c:pt>
                <c:pt idx="25577">
                  <c:v>1.334646</c:v>
                </c:pt>
                <c:pt idx="25578">
                  <c:v>1.334646</c:v>
                </c:pt>
                <c:pt idx="25579">
                  <c:v>1.3286594639961851</c:v>
                </c:pt>
                <c:pt idx="25580">
                  <c:v>1.3471150746304243</c:v>
                </c:pt>
                <c:pt idx="25581">
                  <c:v>1.3757107041010967</c:v>
                </c:pt>
                <c:pt idx="25582">
                  <c:v>1.3229431284862931</c:v>
                </c:pt>
                <c:pt idx="25583">
                  <c:v>1.3347855266746749</c:v>
                </c:pt>
                <c:pt idx="25584">
                  <c:v>1.335176090408158</c:v>
                </c:pt>
                <c:pt idx="25585">
                  <c:v>1.3355666541416413</c:v>
                </c:pt>
                <c:pt idx="25586">
                  <c:v>1.3359571254121194</c:v>
                </c:pt>
                <c:pt idx="25587">
                  <c:v>1.3363476891456028</c:v>
                </c:pt>
                <c:pt idx="25588">
                  <c:v>1.3367382528790861</c:v>
                </c:pt>
                <c:pt idx="25589">
                  <c:v>1.3371287241495642</c:v>
                </c:pt>
                <c:pt idx="25590">
                  <c:v>1.3375192878830475</c:v>
                </c:pt>
                <c:pt idx="25591">
                  <c:v>1.3379098516165309</c:v>
                </c:pt>
                <c:pt idx="25592">
                  <c:v>1.338300322887009</c:v>
                </c:pt>
                <c:pt idx="25593">
                  <c:v>1.3386908866204923</c:v>
                </c:pt>
                <c:pt idx="25594">
                  <c:v>1.3390818202059958</c:v>
                </c:pt>
                <c:pt idx="25595">
                  <c:v>1.3394723839394791</c:v>
                </c:pt>
                <c:pt idx="25596">
                  <c:v>1.3398628552099574</c:v>
                </c:pt>
                <c:pt idx="25597">
                  <c:v>1.3402534189434405</c:v>
                </c:pt>
                <c:pt idx="25598">
                  <c:v>1.3406439826769239</c:v>
                </c:pt>
                <c:pt idx="25599">
                  <c:v>1.3410344539474019</c:v>
                </c:pt>
                <c:pt idx="25600">
                  <c:v>1.3414250176808853</c:v>
                </c:pt>
                <c:pt idx="25601">
                  <c:v>1.3418155814143686</c:v>
                </c:pt>
                <c:pt idx="25602">
                  <c:v>1.3422060526848467</c:v>
                </c:pt>
                <c:pt idx="25603">
                  <c:v>1.3425966164183301</c:v>
                </c:pt>
                <c:pt idx="25604">
                  <c:v>1.3429871801518134</c:v>
                </c:pt>
                <c:pt idx="25605">
                  <c:v>1.3461117824826847</c:v>
                </c:pt>
                <c:pt idx="25606">
                  <c:v>1.3465023462161678</c:v>
                </c:pt>
                <c:pt idx="25607">
                  <c:v>1.3468928174866461</c:v>
                </c:pt>
                <c:pt idx="25608">
                  <c:v>1.3472833812201293</c:v>
                </c:pt>
                <c:pt idx="25609">
                  <c:v>1.3476739449536126</c:v>
                </c:pt>
                <c:pt idx="25610">
                  <c:v>1.3480644162240909</c:v>
                </c:pt>
                <c:pt idx="25611">
                  <c:v>1.348454979957574</c:v>
                </c:pt>
                <c:pt idx="25612">
                  <c:v>1.3488459135430777</c:v>
                </c:pt>
                <c:pt idx="25613">
                  <c:v>1.349236477276561</c:v>
                </c:pt>
                <c:pt idx="25614">
                  <c:v>1.3496269485470391</c:v>
                </c:pt>
                <c:pt idx="25615">
                  <c:v>1.3500175122805225</c:v>
                </c:pt>
                <c:pt idx="25616">
                  <c:v>1.3504080760140056</c:v>
                </c:pt>
                <c:pt idx="25617">
                  <c:v>1.3507985472844839</c:v>
                </c:pt>
                <c:pt idx="25618">
                  <c:v>1.3511891110179672</c:v>
                </c:pt>
                <c:pt idx="25619">
                  <c:v>1.3515796747514504</c:v>
                </c:pt>
                <c:pt idx="25620">
                  <c:v>1.3519701460219287</c:v>
                </c:pt>
                <c:pt idx="25621">
                  <c:v>1.3523607097554118</c:v>
                </c:pt>
                <c:pt idx="25622">
                  <c:v>1.3550122989985693</c:v>
                </c:pt>
                <c:pt idx="25623">
                  <c:v>1.404349464234621</c:v>
                </c:pt>
                <c:pt idx="25624">
                  <c:v>1.3616581599587203</c:v>
                </c:pt>
                <c:pt idx="25625">
                  <c:v>1.3989317148760332</c:v>
                </c:pt>
                <c:pt idx="25626">
                  <c:v>1.3401903065015479</c:v>
                </c:pt>
                <c:pt idx="25627">
                  <c:v>1.4253180495356037</c:v>
                </c:pt>
                <c:pt idx="25628">
                  <c:v>1.3936732631578947</c:v>
                </c:pt>
                <c:pt idx="25629">
                  <c:v>1.4251</c:v>
                </c:pt>
                <c:pt idx="25630">
                  <c:v>1.3966600949432406</c:v>
                </c:pt>
                <c:pt idx="25631">
                  <c:v>1.3710843595049564</c:v>
                </c:pt>
                <c:pt idx="25632">
                  <c:v>1.3735551419531153</c:v>
                </c:pt>
                <c:pt idx="25633">
                  <c:v>1.3760265094788136</c:v>
                </c:pt>
                <c:pt idx="25634">
                  <c:v>1.3784978770045118</c:v>
                </c:pt>
                <c:pt idx="25635">
                  <c:v>1.3809686594526707</c:v>
                </c:pt>
                <c:pt idx="25636">
                  <c:v>1.3834400269783689</c:v>
                </c:pt>
                <c:pt idx="25637">
                  <c:v>1.3859137348142239</c:v>
                </c:pt>
                <c:pt idx="25638">
                  <c:v>1.3883851023399221</c:v>
                </c:pt>
                <c:pt idx="25639">
                  <c:v>1.390855884788081</c:v>
                </c:pt>
                <c:pt idx="25640">
                  <c:v>1.3933272523137792</c:v>
                </c:pt>
                <c:pt idx="25641">
                  <c:v>1.3957986198394774</c:v>
                </c:pt>
                <c:pt idx="25642">
                  <c:v>1.3982694022876363</c:v>
                </c:pt>
                <c:pt idx="25643">
                  <c:v>1.4007407698133345</c:v>
                </c:pt>
                <c:pt idx="25644">
                  <c:v>1.4032121373390327</c:v>
                </c:pt>
                <c:pt idx="25645">
                  <c:v>1.4056829197871916</c:v>
                </c:pt>
                <c:pt idx="25646">
                  <c:v>1.4081542873128898</c:v>
                </c:pt>
                <c:pt idx="25647">
                  <c:v>1.410625654838588</c:v>
                </c:pt>
                <c:pt idx="25648">
                  <c:v>1.4130964372867469</c:v>
                </c:pt>
                <c:pt idx="25649">
                  <c:v>1.4155701451226022</c:v>
                </c:pt>
                <c:pt idx="25650">
                  <c:v>1.4180415126483001</c:v>
                </c:pt>
                <c:pt idx="25651">
                  <c:v>1.4205122950964593</c:v>
                </c:pt>
                <c:pt idx="25652">
                  <c:v>1.4229836626221575</c:v>
                </c:pt>
                <c:pt idx="25653">
                  <c:v>1.4254550301478555</c:v>
                </c:pt>
                <c:pt idx="25654">
                  <c:v>1.4279258125960146</c:v>
                </c:pt>
                <c:pt idx="25655">
                  <c:v>1.4303971801217126</c:v>
                </c:pt>
                <c:pt idx="25656">
                  <c:v>1.4328685476474108</c:v>
                </c:pt>
                <c:pt idx="25657">
                  <c:v>1.4353393300955699</c:v>
                </c:pt>
                <c:pt idx="25658">
                  <c:v>1.4378106976212679</c:v>
                </c:pt>
                <c:pt idx="25659">
                  <c:v>1.4402820651469661</c:v>
                </c:pt>
                <c:pt idx="25660">
                  <c:v>1.442752847595125</c:v>
                </c:pt>
                <c:pt idx="25661">
                  <c:v>1.4452242151208232</c:v>
                </c:pt>
                <c:pt idx="25662">
                  <c:v>1.4476979229566784</c:v>
                </c:pt>
                <c:pt idx="25663">
                  <c:v>1.4501692904823766</c:v>
                </c:pt>
                <c:pt idx="25664">
                  <c:v>1.4526400729305355</c:v>
                </c:pt>
                <c:pt idx="25665">
                  <c:v>1.4551114404562338</c:v>
                </c:pt>
                <c:pt idx="25666">
                  <c:v>1.457582807981932</c:v>
                </c:pt>
                <c:pt idx="25667">
                  <c:v>1.4600535904300909</c:v>
                </c:pt>
                <c:pt idx="25668">
                  <c:v>1.4625249579557891</c:v>
                </c:pt>
                <c:pt idx="25669">
                  <c:v>1.4649963254814873</c:v>
                </c:pt>
                <c:pt idx="25670">
                  <c:v>1.4674671079296462</c:v>
                </c:pt>
                <c:pt idx="25671">
                  <c:v>1.4699384754553444</c:v>
                </c:pt>
                <c:pt idx="25672">
                  <c:v>1.4724098429810424</c:v>
                </c:pt>
                <c:pt idx="25673">
                  <c:v>1.4748806254292015</c:v>
                </c:pt>
                <c:pt idx="25674">
                  <c:v>1.4773543332650565</c:v>
                </c:pt>
                <c:pt idx="25675">
                  <c:v>1.4759855560324273</c:v>
                </c:pt>
                <c:pt idx="25676">
                  <c:v>1.4612780000000001</c:v>
                </c:pt>
                <c:pt idx="25677">
                  <c:v>1.454007903694875</c:v>
                </c:pt>
                <c:pt idx="25678">
                  <c:v>1.4363829814020028</c:v>
                </c:pt>
                <c:pt idx="25679">
                  <c:v>1.4754809272770626</c:v>
                </c:pt>
                <c:pt idx="25680">
                  <c:v>1.4532470705770149</c:v>
                </c:pt>
                <c:pt idx="25681">
                  <c:v>1.4251</c:v>
                </c:pt>
                <c:pt idx="25682">
                  <c:v>1.4378968676680974</c:v>
                </c:pt>
                <c:pt idx="25683">
                  <c:v>1.4661819563662375</c:v>
                </c:pt>
                <c:pt idx="25684">
                  <c:v>1.4250180074457013</c:v>
                </c:pt>
                <c:pt idx="25685">
                  <c:v>1.4246879268386434</c:v>
                </c:pt>
                <c:pt idx="25686">
                  <c:v>1.4243577680689981</c:v>
                </c:pt>
                <c:pt idx="25687">
                  <c:v>1.4240272966490026</c:v>
                </c:pt>
                <c:pt idx="25688">
                  <c:v>1.4236971378793573</c:v>
                </c:pt>
                <c:pt idx="25689">
                  <c:v>1.4233670572722994</c:v>
                </c:pt>
                <c:pt idx="25690">
                  <c:v>1.423036898502654</c:v>
                </c:pt>
                <c:pt idx="25691">
                  <c:v>1.4207259434403114</c:v>
                </c:pt>
                <c:pt idx="25692">
                  <c:v>1.4203958628332536</c:v>
                </c:pt>
                <c:pt idx="25693">
                  <c:v>1.4200653914132582</c:v>
                </c:pt>
                <c:pt idx="25694">
                  <c:v>1.4197352326436128</c:v>
                </c:pt>
                <c:pt idx="25695">
                  <c:v>1.4194051520365547</c:v>
                </c:pt>
                <c:pt idx="25696">
                  <c:v>1.4190749932669093</c:v>
                </c:pt>
                <c:pt idx="25697">
                  <c:v>1.418744834497264</c:v>
                </c:pt>
                <c:pt idx="25698">
                  <c:v>1.4184147538902061</c:v>
                </c:pt>
                <c:pt idx="25699">
                  <c:v>1.4180845951205607</c:v>
                </c:pt>
                <c:pt idx="25700">
                  <c:v>1.4177544363509154</c:v>
                </c:pt>
                <c:pt idx="25701">
                  <c:v>1.4174243557438575</c:v>
                </c:pt>
                <c:pt idx="25702">
                  <c:v>1.4170941969742121</c:v>
                </c:pt>
                <c:pt idx="25703">
                  <c:v>1.4167640382045668</c:v>
                </c:pt>
                <c:pt idx="25704">
                  <c:v>1.4164339575975089</c:v>
                </c:pt>
                <c:pt idx="25705">
                  <c:v>1.4161037988278635</c:v>
                </c:pt>
                <c:pt idx="25706">
                  <c:v>1.4157733274078681</c:v>
                </c:pt>
                <c:pt idx="25707">
                  <c:v>1.4154431686382227</c:v>
                </c:pt>
                <c:pt idx="25708">
                  <c:v>1.4151130880311649</c:v>
                </c:pt>
                <c:pt idx="25709">
                  <c:v>1.4147829292615195</c:v>
                </c:pt>
                <c:pt idx="25710">
                  <c:v>1.4144527704918741</c:v>
                </c:pt>
                <c:pt idx="25711">
                  <c:v>1.4141226898848163</c:v>
                </c:pt>
                <c:pt idx="25712">
                  <c:v>1.4137925311151709</c:v>
                </c:pt>
                <c:pt idx="25713">
                  <c:v>1.4134623723455255</c:v>
                </c:pt>
                <c:pt idx="25714">
                  <c:v>1.4131322917384677</c:v>
                </c:pt>
                <c:pt idx="25715">
                  <c:v>1.4128021329688223</c:v>
                </c:pt>
                <c:pt idx="25716">
                  <c:v>1.4124719741991769</c:v>
                </c:pt>
                <c:pt idx="25717">
                  <c:v>1.4121418935921191</c:v>
                </c:pt>
                <c:pt idx="25718">
                  <c:v>1.4118114221721236</c:v>
                </c:pt>
                <c:pt idx="25719">
                  <c:v>1.4114812634024783</c:v>
                </c:pt>
                <c:pt idx="25720">
                  <c:v>1.4111511827954204</c:v>
                </c:pt>
                <c:pt idx="25721">
                  <c:v>1.410821024025775</c:v>
                </c:pt>
                <c:pt idx="25722">
                  <c:v>1.4104908652561297</c:v>
                </c:pt>
                <c:pt idx="25723">
                  <c:v>1.4101607846490718</c:v>
                </c:pt>
                <c:pt idx="25724">
                  <c:v>1.4098306258794264</c:v>
                </c:pt>
                <c:pt idx="25725">
                  <c:v>1.4095004671097811</c:v>
                </c:pt>
                <c:pt idx="25726">
                  <c:v>1.4091703865027232</c:v>
                </c:pt>
                <c:pt idx="25727">
                  <c:v>1.4088402277330778</c:v>
                </c:pt>
                <c:pt idx="25728">
                  <c:v>1.4085100689634324</c:v>
                </c:pt>
                <c:pt idx="25729">
                  <c:v>1.4081799883563746</c:v>
                </c:pt>
                <c:pt idx="25730">
                  <c:v>1.4078498295867292</c:v>
                </c:pt>
                <c:pt idx="25731">
                  <c:v>1.4075193581667338</c:v>
                </c:pt>
                <c:pt idx="25732">
                  <c:v>1.4071891993970884</c:v>
                </c:pt>
                <c:pt idx="25733">
                  <c:v>1.4306587782546496</c:v>
                </c:pt>
                <c:pt idx="25734">
                  <c:v>1.4532643228421556</c:v>
                </c:pt>
                <c:pt idx="25735">
                  <c:v>1.426902693444577</c:v>
                </c:pt>
                <c:pt idx="25736">
                  <c:v>1.4070020000000001</c:v>
                </c:pt>
                <c:pt idx="25737">
                  <c:v>1.3902155460181211</c:v>
                </c:pt>
                <c:pt idx="25738">
                  <c:v>1.3963900014302741</c:v>
                </c:pt>
                <c:pt idx="25739">
                  <c:v>1.3991655450643776</c:v>
                </c:pt>
                <c:pt idx="25740">
                  <c:v>1.3883695536480687</c:v>
                </c:pt>
                <c:pt idx="25741">
                  <c:v>1.3802954935622318</c:v>
                </c:pt>
                <c:pt idx="25742">
                  <c:v>1.3543590681623199</c:v>
                </c:pt>
                <c:pt idx="25743">
                  <c:v>1.3576397944835279</c:v>
                </c:pt>
                <c:pt idx="25744">
                  <c:v>1.3609174169955387</c:v>
                </c:pt>
                <c:pt idx="25745">
                  <c:v>1.3641942635552506</c:v>
                </c:pt>
                <c:pt idx="25746">
                  <c:v>1.3674718860672614</c:v>
                </c:pt>
                <c:pt idx="25747">
                  <c:v>1.3707495085792725</c:v>
                </c:pt>
                <c:pt idx="25748">
                  <c:v>1.4242201983313469</c:v>
                </c:pt>
                <c:pt idx="25749">
                  <c:v>1.4609502069623272</c:v>
                </c:pt>
                <c:pt idx="25750">
                  <c:v>1.4432235045302815</c:v>
                </c:pt>
                <c:pt idx="25751">
                  <c:v>1.5151999546971864</c:v>
                </c:pt>
                <c:pt idx="25752">
                  <c:v>1.4431890000000001</c:v>
                </c:pt>
                <c:pt idx="25753">
                  <c:v>1.4424989022646009</c:v>
                </c:pt>
                <c:pt idx="25754">
                  <c:v>1.407468042918455</c:v>
                </c:pt>
                <c:pt idx="25755">
                  <c:v>1.4262904062947068</c:v>
                </c:pt>
                <c:pt idx="25756">
                  <c:v>1.4612780000000001</c:v>
                </c:pt>
                <c:pt idx="25757">
                  <c:v>1.4612780000000001</c:v>
                </c:pt>
                <c:pt idx="25758">
                  <c:v>1.4612780000000001</c:v>
                </c:pt>
                <c:pt idx="25759">
                  <c:v>1.4612780000000001</c:v>
                </c:pt>
                <c:pt idx="25760">
                  <c:v>1.4612780000000001</c:v>
                </c:pt>
                <c:pt idx="25761">
                  <c:v>1.4612780000000001</c:v>
                </c:pt>
                <c:pt idx="25762">
                  <c:v>1.4612780000000001</c:v>
                </c:pt>
                <c:pt idx="25763">
                  <c:v>1.4612780000000001</c:v>
                </c:pt>
                <c:pt idx="25764">
                  <c:v>1.4612780000000001</c:v>
                </c:pt>
                <c:pt idx="25765">
                  <c:v>1.4612780000000001</c:v>
                </c:pt>
                <c:pt idx="25766">
                  <c:v>1.4612780000000001</c:v>
                </c:pt>
                <c:pt idx="25767">
                  <c:v>1.4612780000000001</c:v>
                </c:pt>
                <c:pt idx="25768">
                  <c:v>1.4612780000000001</c:v>
                </c:pt>
                <c:pt idx="25769">
                  <c:v>1.4612780000000001</c:v>
                </c:pt>
                <c:pt idx="25770">
                  <c:v>1.4612780000000001</c:v>
                </c:pt>
                <c:pt idx="25771">
                  <c:v>1.4612780000000001</c:v>
                </c:pt>
                <c:pt idx="25772">
                  <c:v>1.4612780000000001</c:v>
                </c:pt>
                <c:pt idx="25773">
                  <c:v>1.4612780000000001</c:v>
                </c:pt>
                <c:pt idx="25774">
                  <c:v>1.4612780000000001</c:v>
                </c:pt>
                <c:pt idx="25775">
                  <c:v>1.4612780000000001</c:v>
                </c:pt>
                <c:pt idx="25776">
                  <c:v>1.4612780000000001</c:v>
                </c:pt>
                <c:pt idx="25777">
                  <c:v>1.4612780000000001</c:v>
                </c:pt>
                <c:pt idx="25778">
                  <c:v>1.4612780000000001</c:v>
                </c:pt>
                <c:pt idx="25779">
                  <c:v>1.4612780000000001</c:v>
                </c:pt>
                <c:pt idx="25780">
                  <c:v>1.4612780000000001</c:v>
                </c:pt>
                <c:pt idx="25781">
                  <c:v>1.4612780000000001</c:v>
                </c:pt>
                <c:pt idx="25782">
                  <c:v>1.4612780000000001</c:v>
                </c:pt>
                <c:pt idx="25783">
                  <c:v>1.4612780000000001</c:v>
                </c:pt>
                <c:pt idx="25784">
                  <c:v>1.4612780000000001</c:v>
                </c:pt>
                <c:pt idx="25785">
                  <c:v>1.4612780000000001</c:v>
                </c:pt>
                <c:pt idx="25786">
                  <c:v>1.4612780000000001</c:v>
                </c:pt>
                <c:pt idx="25787">
                  <c:v>1.4612780000000001</c:v>
                </c:pt>
                <c:pt idx="25788">
                  <c:v>1.4612780000000001</c:v>
                </c:pt>
                <c:pt idx="25789">
                  <c:v>1.4612780000000001</c:v>
                </c:pt>
                <c:pt idx="25790">
                  <c:v>1.4612780000000001</c:v>
                </c:pt>
                <c:pt idx="25791">
                  <c:v>1.4612780000000001</c:v>
                </c:pt>
                <c:pt idx="25792">
                  <c:v>1.4612780000000001</c:v>
                </c:pt>
                <c:pt idx="25793">
                  <c:v>1.4612780000000001</c:v>
                </c:pt>
                <c:pt idx="25794">
                  <c:v>1.4612780000000001</c:v>
                </c:pt>
                <c:pt idx="25795">
                  <c:v>1.4612780000000001</c:v>
                </c:pt>
                <c:pt idx="25796">
                  <c:v>1.4490547701478302</c:v>
                </c:pt>
                <c:pt idx="25797">
                  <c:v>1.4063783380214541</c:v>
                </c:pt>
                <c:pt idx="25798">
                  <c:v>1.3771900858369099</c:v>
                </c:pt>
                <c:pt idx="25799">
                  <c:v>1.3954041647591799</c:v>
                </c:pt>
                <c:pt idx="25800">
                  <c:v>1.4202464074868861</c:v>
                </c:pt>
                <c:pt idx="25801">
                  <c:v>1.4229406233611444</c:v>
                </c:pt>
                <c:pt idx="25802">
                  <c:v>1.4095285622317597</c:v>
                </c:pt>
                <c:pt idx="25803">
                  <c:v>1.4361888934191702</c:v>
                </c:pt>
                <c:pt idx="25804">
                  <c:v>1.4261443900764823</c:v>
                </c:pt>
                <c:pt idx="25805">
                  <c:v>1.4288067338803812</c:v>
                </c:pt>
                <c:pt idx="25806">
                  <c:v>1.431468447394554</c:v>
                </c:pt>
                <c:pt idx="25807">
                  <c:v>1.4341307911984529</c:v>
                </c:pt>
                <c:pt idx="25808">
                  <c:v>1.436793135002352</c:v>
                </c:pt>
                <c:pt idx="25809">
                  <c:v>1.4394548485165248</c:v>
                </c:pt>
                <c:pt idx="25810">
                  <c:v>1.4421171923204237</c:v>
                </c:pt>
                <c:pt idx="25811">
                  <c:v>1.4447789058345966</c:v>
                </c:pt>
                <c:pt idx="25812">
                  <c:v>1.4474412496384954</c:v>
                </c:pt>
                <c:pt idx="25813">
                  <c:v>1.4501035934423945</c:v>
                </c:pt>
                <c:pt idx="25814">
                  <c:v>1.4527653069565674</c:v>
                </c:pt>
                <c:pt idx="25815">
                  <c:v>1.4554276507604662</c:v>
                </c:pt>
                <c:pt idx="25816">
                  <c:v>1.4580925157232705</c:v>
                </c:pt>
                <c:pt idx="25817">
                  <c:v>1.4607548595271695</c:v>
                </c:pt>
                <c:pt idx="25818">
                  <c:v>1.3881169935637665</c:v>
                </c:pt>
                <c:pt idx="25819">
                  <c:v>1.4003426256556988</c:v>
                </c:pt>
                <c:pt idx="25820">
                  <c:v>1.4070020000000001</c:v>
                </c:pt>
                <c:pt idx="25821">
                  <c:v>1.376981590464839</c:v>
                </c:pt>
                <c:pt idx="25822">
                  <c:v>1.431386982832618</c:v>
                </c:pt>
                <c:pt idx="25823">
                  <c:v>1.4126448941344778</c:v>
                </c:pt>
                <c:pt idx="25824">
                  <c:v>1.3762226717520858</c:v>
                </c:pt>
                <c:pt idx="25825">
                  <c:v>1.4173869585121603</c:v>
                </c:pt>
                <c:pt idx="25826">
                  <c:v>1.3937966056270863</c:v>
                </c:pt>
                <c:pt idx="25827">
                  <c:v>1.3871105198261593</c:v>
                </c:pt>
                <c:pt idx="25828">
                  <c:v>1.3850285738993604</c:v>
                </c:pt>
                <c:pt idx="25829">
                  <c:v>1.3829446564328582</c:v>
                </c:pt>
                <c:pt idx="25830">
                  <c:v>1.3808627105060594</c:v>
                </c:pt>
                <c:pt idx="25831">
                  <c:v>1.3787812574641862</c:v>
                </c:pt>
                <c:pt idx="25832">
                  <c:v>1.3766993115373873</c:v>
                </c:pt>
                <c:pt idx="25833">
                  <c:v>1.3746178584955144</c:v>
                </c:pt>
                <c:pt idx="25834">
                  <c:v>1.3725359125687155</c:v>
                </c:pt>
                <c:pt idx="25835">
                  <c:v>1.3704539666419167</c:v>
                </c:pt>
                <c:pt idx="25836">
                  <c:v>1.3683725136000437</c:v>
                </c:pt>
                <c:pt idx="25837">
                  <c:v>1.3662905676732449</c:v>
                </c:pt>
                <c:pt idx="25838">
                  <c:v>1.364208621746446</c:v>
                </c:pt>
                <c:pt idx="25839">
                  <c:v>1.3621271687045728</c:v>
                </c:pt>
                <c:pt idx="25840">
                  <c:v>1.360045222777774</c:v>
                </c:pt>
                <c:pt idx="25841">
                  <c:v>1.3579613053112718</c:v>
                </c:pt>
                <c:pt idx="25842">
                  <c:v>1.3558793593844729</c:v>
                </c:pt>
                <c:pt idx="25843">
                  <c:v>1.3537979063425998</c:v>
                </c:pt>
                <c:pt idx="25844">
                  <c:v>1.3517159604158011</c:v>
                </c:pt>
                <c:pt idx="25845">
                  <c:v>1.3496340144890022</c:v>
                </c:pt>
                <c:pt idx="25846">
                  <c:v>1.3475525614471291</c:v>
                </c:pt>
                <c:pt idx="25847">
                  <c:v>1.3454706155203302</c:v>
                </c:pt>
                <c:pt idx="25848">
                  <c:v>1.3433886695935313</c:v>
                </c:pt>
                <c:pt idx="25849">
                  <c:v>1.3413072165516584</c:v>
                </c:pt>
                <c:pt idx="25850">
                  <c:v>1.3392252706248595</c:v>
                </c:pt>
                <c:pt idx="25851">
                  <c:v>1.3371433246980606</c:v>
                </c:pt>
                <c:pt idx="25852">
                  <c:v>1.3350618716561877</c:v>
                </c:pt>
                <c:pt idx="25853">
                  <c:v>1.3329799257293888</c:v>
                </c:pt>
                <c:pt idx="25854">
                  <c:v>1.3308960082628865</c:v>
                </c:pt>
                <c:pt idx="25855">
                  <c:v>1.3288145552210135</c:v>
                </c:pt>
                <c:pt idx="25856">
                  <c:v>1.3267326092942147</c:v>
                </c:pt>
                <c:pt idx="25857">
                  <c:v>1.3246506633674158</c:v>
                </c:pt>
                <c:pt idx="25858">
                  <c:v>1.3225692103255426</c:v>
                </c:pt>
                <c:pt idx="25859">
                  <c:v>1.3204872643987438</c:v>
                </c:pt>
                <c:pt idx="25860">
                  <c:v>1.3184053184719451</c:v>
                </c:pt>
                <c:pt idx="25861">
                  <c:v>1.318597080352885</c:v>
                </c:pt>
                <c:pt idx="25862">
                  <c:v>1.3303070553171197</c:v>
                </c:pt>
                <c:pt idx="25863">
                  <c:v>1.2961686672228843</c:v>
                </c:pt>
                <c:pt idx="25864">
                  <c:v>1.2779513698140199</c:v>
                </c:pt>
                <c:pt idx="25865">
                  <c:v>1.2750282381974247</c:v>
                </c:pt>
                <c:pt idx="25866">
                  <c:v>1.2460989945945946</c:v>
                </c:pt>
                <c:pt idx="25867">
                  <c:v>1.2276581394971613</c:v>
                </c:pt>
                <c:pt idx="25868">
                  <c:v>1.2279417812922411</c:v>
                </c:pt>
                <c:pt idx="25869">
                  <c:v>1.2452578432432433</c:v>
                </c:pt>
                <c:pt idx="25870">
                  <c:v>1.244192</c:v>
                </c:pt>
                <c:pt idx="25871">
                  <c:v>1.2440980270417799</c:v>
                </c:pt>
                <c:pt idx="25872">
                  <c:v>1.2426598322029325</c:v>
                </c:pt>
                <c:pt idx="25873">
                  <c:v>1.2412216373640852</c:v>
                </c:pt>
                <c:pt idx="25874">
                  <c:v>1.2397837830069707</c:v>
                </c:pt>
                <c:pt idx="25875">
                  <c:v>1.2383455881681233</c:v>
                </c:pt>
                <c:pt idx="25876">
                  <c:v>1.236907393329276</c:v>
                </c:pt>
                <c:pt idx="25877">
                  <c:v>1.2354695389721613</c:v>
                </c:pt>
                <c:pt idx="25878">
                  <c:v>1.2340313441333139</c:v>
                </c:pt>
                <c:pt idx="25879">
                  <c:v>1.2325917873675361</c:v>
                </c:pt>
                <c:pt idx="25880">
                  <c:v>1.2311539330104213</c:v>
                </c:pt>
                <c:pt idx="25881">
                  <c:v>1.229715738171574</c:v>
                </c:pt>
                <c:pt idx="25882">
                  <c:v>1.2282775433327269</c:v>
                </c:pt>
                <c:pt idx="25883">
                  <c:v>1.2268396889756121</c:v>
                </c:pt>
                <c:pt idx="25884">
                  <c:v>1.2254014941367648</c:v>
                </c:pt>
                <c:pt idx="25885">
                  <c:v>1.2239632992979175</c:v>
                </c:pt>
                <c:pt idx="25886">
                  <c:v>1.222525444940803</c:v>
                </c:pt>
                <c:pt idx="25887">
                  <c:v>1.2210872501019556</c:v>
                </c:pt>
                <c:pt idx="25888">
                  <c:v>1.2196490552631083</c:v>
                </c:pt>
                <c:pt idx="25889">
                  <c:v>1.2182112009059938</c:v>
                </c:pt>
                <c:pt idx="25890">
                  <c:v>1.2167730060671464</c:v>
                </c:pt>
                <c:pt idx="25891">
                  <c:v>1.2153334493013683</c:v>
                </c:pt>
                <c:pt idx="25892">
                  <c:v>1.213895254462521</c:v>
                </c:pt>
                <c:pt idx="25893">
                  <c:v>1.2124574001054065</c:v>
                </c:pt>
                <c:pt idx="25894">
                  <c:v>1.2110192052665592</c:v>
                </c:pt>
                <c:pt idx="25895">
                  <c:v>1.2095810104277118</c:v>
                </c:pt>
                <c:pt idx="25896">
                  <c:v>1.2081431560705971</c:v>
                </c:pt>
                <c:pt idx="25897">
                  <c:v>1.2067049612317498</c:v>
                </c:pt>
                <c:pt idx="25898">
                  <c:v>1.2052667663929026</c:v>
                </c:pt>
                <c:pt idx="25899">
                  <c:v>1.2038289120357879</c:v>
                </c:pt>
                <c:pt idx="25900">
                  <c:v>1.2023907171969406</c:v>
                </c:pt>
                <c:pt idx="25901">
                  <c:v>1.2009525223580932</c:v>
                </c:pt>
                <c:pt idx="25902">
                  <c:v>1.1995146680009787</c:v>
                </c:pt>
                <c:pt idx="25903">
                  <c:v>1.1980764731621314</c:v>
                </c:pt>
                <c:pt idx="25904">
                  <c:v>1.1966369163963533</c:v>
                </c:pt>
                <c:pt idx="25905">
                  <c:v>1.1951990620392388</c:v>
                </c:pt>
                <c:pt idx="25906">
                  <c:v>1.1937608672003914</c:v>
                </c:pt>
                <c:pt idx="25907">
                  <c:v>1.1923226723615441</c:v>
                </c:pt>
                <c:pt idx="25908">
                  <c:v>1.1908848180044296</c:v>
                </c:pt>
                <c:pt idx="25909">
                  <c:v>1.1899249999999999</c:v>
                </c:pt>
                <c:pt idx="25910">
                  <c:v>1.1961099370529327</c:v>
                </c:pt>
                <c:pt idx="25911">
                  <c:v>1.1827711454458751</c:v>
                </c:pt>
                <c:pt idx="25912">
                  <c:v>1.1485285930870084</c:v>
                </c:pt>
                <c:pt idx="25913">
                  <c:v>1.1718360000000001</c:v>
                </c:pt>
                <c:pt idx="25914">
                  <c:v>1.1584539098712447</c:v>
                </c:pt>
                <c:pt idx="25915">
                  <c:v>1.13565</c:v>
                </c:pt>
                <c:pt idx="25916">
                  <c:v>1.1217221168057212</c:v>
                </c:pt>
                <c:pt idx="25917">
                  <c:v>1.1065626809728184</c:v>
                </c:pt>
                <c:pt idx="25918">
                  <c:v>1.117561</c:v>
                </c:pt>
                <c:pt idx="25919">
                  <c:v>1.117561</c:v>
                </c:pt>
                <c:pt idx="25920">
                  <c:v>1.1399749961850263</c:v>
                </c:pt>
                <c:pt idx="25921">
                  <c:v>1.1718360000000001</c:v>
                </c:pt>
                <c:pt idx="25922">
                  <c:v>1.1718360000000001</c:v>
                </c:pt>
                <c:pt idx="25923">
                  <c:v>1.1482831864568432</c:v>
                </c:pt>
                <c:pt idx="25924">
                  <c:v>1.1335142460658083</c:v>
                </c:pt>
                <c:pt idx="25925">
                  <c:v>1.137534912732475</c:v>
                </c:pt>
                <c:pt idx="25926">
                  <c:v>1.1216366421603337</c:v>
                </c:pt>
                <c:pt idx="25927">
                  <c:v>1.13065258602785</c:v>
                </c:pt>
                <c:pt idx="25928">
                  <c:v>1.1396706648572104</c:v>
                </c:pt>
                <c:pt idx="25929">
                  <c:v>1.1486972835339471</c:v>
                </c:pt>
                <c:pt idx="25930">
                  <c:v>1.1577132274014634</c:v>
                </c:pt>
                <c:pt idx="25931">
                  <c:v>1.1667313062308238</c:v>
                </c:pt>
                <c:pt idx="25932">
                  <c:v>1.195553551502146</c:v>
                </c:pt>
                <c:pt idx="25933">
                  <c:v>1.2020159549463647</c:v>
                </c:pt>
                <c:pt idx="25934">
                  <c:v>1.1310523512160229</c:v>
                </c:pt>
                <c:pt idx="25935">
                  <c:v>1.1145282656175488</c:v>
                </c:pt>
                <c:pt idx="25936">
                  <c:v>1.1369263325387367</c:v>
                </c:pt>
                <c:pt idx="25937">
                  <c:v>1.1188598770952327</c:v>
                </c:pt>
                <c:pt idx="25938">
                  <c:v>1.1216322150690896</c:v>
                </c:pt>
                <c:pt idx="25939">
                  <c:v>1.1244038967129337</c:v>
                </c:pt>
                <c:pt idx="25940">
                  <c:v>1.1271762346867906</c:v>
                </c:pt>
                <c:pt idx="25941">
                  <c:v>1.1299511979806984</c:v>
                </c:pt>
                <c:pt idx="25942">
                  <c:v>1.1327235359545553</c:v>
                </c:pt>
                <c:pt idx="25943">
                  <c:v>1.1354952175983994</c:v>
                </c:pt>
                <c:pt idx="25944">
                  <c:v>1.1382675555722563</c:v>
                </c:pt>
                <c:pt idx="25945">
                  <c:v>1.1410398935461132</c:v>
                </c:pt>
                <c:pt idx="25946">
                  <c:v>1.1438115751899574</c:v>
                </c:pt>
                <c:pt idx="25947">
                  <c:v>1.1465839131638143</c:v>
                </c:pt>
                <c:pt idx="25948">
                  <c:v>1.1493562511376711</c:v>
                </c:pt>
                <c:pt idx="25949">
                  <c:v>1.1521279327815153</c:v>
                </c:pt>
                <c:pt idx="25950">
                  <c:v>1.1549002707553722</c:v>
                </c:pt>
                <c:pt idx="25951">
                  <c:v>1.1576726087292291</c:v>
                </c:pt>
                <c:pt idx="25952">
                  <c:v>1.1604442903730732</c:v>
                </c:pt>
                <c:pt idx="25953">
                  <c:v>1.1632166283469301</c:v>
                </c:pt>
                <c:pt idx="25954">
                  <c:v>1.1659915916408381</c:v>
                </c:pt>
                <c:pt idx="25955">
                  <c:v>1.1687632732846822</c:v>
                </c:pt>
                <c:pt idx="25956">
                  <c:v>1.1715356112585391</c:v>
                </c:pt>
                <c:pt idx="25957">
                  <c:v>1.174307949232396</c:v>
                </c:pt>
                <c:pt idx="25958">
                  <c:v>1.1770796308762401</c:v>
                </c:pt>
                <c:pt idx="25959">
                  <c:v>1.179851968850097</c:v>
                </c:pt>
                <c:pt idx="25960">
                  <c:v>1.1826243068239537</c:v>
                </c:pt>
                <c:pt idx="25961">
                  <c:v>1.185395988467798</c:v>
                </c:pt>
                <c:pt idx="25962">
                  <c:v>1.1881683264416549</c:v>
                </c:pt>
                <c:pt idx="25963">
                  <c:v>1.1909406644155116</c:v>
                </c:pt>
                <c:pt idx="25964">
                  <c:v>1.1937123460593559</c:v>
                </c:pt>
                <c:pt idx="25965">
                  <c:v>1.1964846840332126</c:v>
                </c:pt>
                <c:pt idx="25966">
                  <c:v>1.1992596473271206</c:v>
                </c:pt>
                <c:pt idx="25967">
                  <c:v>1.2020319853009775</c:v>
                </c:pt>
                <c:pt idx="25968">
                  <c:v>1.2048036669448217</c:v>
                </c:pt>
                <c:pt idx="25969">
                  <c:v>1.2075760049186786</c:v>
                </c:pt>
                <c:pt idx="25970">
                  <c:v>1.2103483428925355</c:v>
                </c:pt>
                <c:pt idx="25971">
                  <c:v>1.2131200245363796</c:v>
                </c:pt>
                <c:pt idx="25972">
                  <c:v>1.2158923625102365</c:v>
                </c:pt>
                <c:pt idx="25973">
                  <c:v>1.2186647004840934</c:v>
                </c:pt>
                <c:pt idx="25974">
                  <c:v>1.2214363821279375</c:v>
                </c:pt>
                <c:pt idx="25975">
                  <c:v>1.2242087201017944</c:v>
                </c:pt>
                <c:pt idx="25976">
                  <c:v>1.2269810580756513</c:v>
                </c:pt>
                <c:pt idx="25977">
                  <c:v>1.2297527397194954</c:v>
                </c:pt>
                <c:pt idx="25978">
                  <c:v>1.2325250776933523</c:v>
                </c:pt>
                <c:pt idx="25979">
                  <c:v>1.2353000409872601</c:v>
                </c:pt>
                <c:pt idx="25980">
                  <c:v>1.2380717226311042</c:v>
                </c:pt>
                <c:pt idx="25981">
                  <c:v>1.2408440606049611</c:v>
                </c:pt>
                <c:pt idx="25982">
                  <c:v>1.243616398578818</c:v>
                </c:pt>
                <c:pt idx="25983">
                  <c:v>1.2297604802098234</c:v>
                </c:pt>
                <c:pt idx="25984">
                  <c:v>1.2552256285169288</c:v>
                </c:pt>
                <c:pt idx="25985">
                  <c:v>1.276968801907032</c:v>
                </c:pt>
                <c:pt idx="25986">
                  <c:v>1.2211259027181687</c:v>
                </c:pt>
                <c:pt idx="25987">
                  <c:v>1.2677766723891273</c:v>
                </c:pt>
                <c:pt idx="25988">
                  <c:v>1.2803709999999999</c:v>
                </c:pt>
                <c:pt idx="25989">
                  <c:v>1.2803709999999999</c:v>
                </c:pt>
                <c:pt idx="25990">
                  <c:v>1.2803709999999999</c:v>
                </c:pt>
                <c:pt idx="25991">
                  <c:v>1.233970177873152</c:v>
                </c:pt>
                <c:pt idx="25992">
                  <c:v>1.227147504173054</c:v>
                </c:pt>
                <c:pt idx="25993">
                  <c:v>1.2283673440853347</c:v>
                </c:pt>
                <c:pt idx="25994">
                  <c:v>1.2295874728538578</c:v>
                </c:pt>
                <c:pt idx="25995">
                  <c:v>1.2308076016223812</c:v>
                </c:pt>
                <c:pt idx="25996">
                  <c:v>1.2320274415346619</c:v>
                </c:pt>
                <c:pt idx="25997">
                  <c:v>1.2332475703031851</c:v>
                </c:pt>
                <c:pt idx="25998">
                  <c:v>1.2344676990717083</c:v>
                </c:pt>
                <c:pt idx="25999">
                  <c:v>1.235687538983989</c:v>
                </c:pt>
                <c:pt idx="26000">
                  <c:v>1.2369076677525124</c:v>
                </c:pt>
                <c:pt idx="26001">
                  <c:v>1.2381277965210356</c:v>
                </c:pt>
                <c:pt idx="26002">
                  <c:v>1.2393476364333162</c:v>
                </c:pt>
                <c:pt idx="26003">
                  <c:v>1.2405677652018394</c:v>
                </c:pt>
                <c:pt idx="26004">
                  <c:v>1.241789049395333</c:v>
                </c:pt>
                <c:pt idx="26005">
                  <c:v>1.2430088893076137</c:v>
                </c:pt>
                <c:pt idx="26006">
                  <c:v>1.2442290180761368</c:v>
                </c:pt>
                <c:pt idx="26007">
                  <c:v>1.2454491468446602</c:v>
                </c:pt>
                <c:pt idx="26008">
                  <c:v>1.2466689867569409</c:v>
                </c:pt>
                <c:pt idx="26009">
                  <c:v>1.2478891155254641</c:v>
                </c:pt>
                <c:pt idx="26010">
                  <c:v>1.2491092442939873</c:v>
                </c:pt>
                <c:pt idx="26011">
                  <c:v>1.250329084206268</c:v>
                </c:pt>
                <c:pt idx="26012">
                  <c:v>1.2515492129747914</c:v>
                </c:pt>
                <c:pt idx="26013">
                  <c:v>1.2527693417433146</c:v>
                </c:pt>
                <c:pt idx="26014">
                  <c:v>1.2539891816555953</c:v>
                </c:pt>
                <c:pt idx="26015">
                  <c:v>1.2552093104241184</c:v>
                </c:pt>
                <c:pt idx="26016">
                  <c:v>1.256430594617612</c:v>
                </c:pt>
                <c:pt idx="26017">
                  <c:v>1.2576507233861351</c:v>
                </c:pt>
                <c:pt idx="26018">
                  <c:v>1.2588705632984158</c:v>
                </c:pt>
                <c:pt idx="26019">
                  <c:v>1.260090692066939</c:v>
                </c:pt>
                <c:pt idx="26020">
                  <c:v>1.2613108208354624</c:v>
                </c:pt>
                <c:pt idx="26021">
                  <c:v>1.2625306607477431</c:v>
                </c:pt>
                <c:pt idx="26022">
                  <c:v>1.2637507895162663</c:v>
                </c:pt>
                <c:pt idx="26023">
                  <c:v>1.2649709182847895</c:v>
                </c:pt>
                <c:pt idx="26024">
                  <c:v>1.2661907581970704</c:v>
                </c:pt>
                <c:pt idx="26025">
                  <c:v>1.2674108869655936</c:v>
                </c:pt>
                <c:pt idx="26026">
                  <c:v>1.2686310157341167</c:v>
                </c:pt>
                <c:pt idx="26027">
                  <c:v>1.2698508556463974</c:v>
                </c:pt>
                <c:pt idx="26028">
                  <c:v>1.2710709844149206</c:v>
                </c:pt>
                <c:pt idx="26029">
                  <c:v>1.2722922686084142</c:v>
                </c:pt>
                <c:pt idx="26030">
                  <c:v>1.2735121085206949</c:v>
                </c:pt>
                <c:pt idx="26031">
                  <c:v>1.274732237289218</c:v>
                </c:pt>
                <c:pt idx="26032">
                  <c:v>1.2759523660577414</c:v>
                </c:pt>
                <c:pt idx="26033">
                  <c:v>1.2771722059700221</c:v>
                </c:pt>
                <c:pt idx="26034">
                  <c:v>1.2783923347385453</c:v>
                </c:pt>
                <c:pt idx="26035">
                  <c:v>1.2796124635070685</c:v>
                </c:pt>
                <c:pt idx="26036">
                  <c:v>1.2803709999999999</c:v>
                </c:pt>
                <c:pt idx="26037">
                  <c:v>1.3084435388650453</c:v>
                </c:pt>
                <c:pt idx="26038">
                  <c:v>1.3455899528009536</c:v>
                </c:pt>
                <c:pt idx="26039">
                  <c:v>1.3201109666189794</c:v>
                </c:pt>
                <c:pt idx="26040">
                  <c:v>1.3502500410109681</c:v>
                </c:pt>
                <c:pt idx="26041">
                  <c:v>1.3722913762517883</c:v>
                </c:pt>
                <c:pt idx="26042">
                  <c:v>1.3782433440231874</c:v>
                </c:pt>
                <c:pt idx="26043">
                  <c:v>1.3814575305034829</c:v>
                </c:pt>
                <c:pt idx="26044">
                  <c:v>1.3846724780982658</c:v>
                </c:pt>
                <c:pt idx="26045">
                  <c:v>1.3878904701509982</c:v>
                </c:pt>
                <c:pt idx="26046">
                  <c:v>1.3911046566312935</c:v>
                </c:pt>
                <c:pt idx="26047">
                  <c:v>1.3943196042260764</c:v>
                </c:pt>
                <c:pt idx="26048">
                  <c:v>1.3975345518208593</c:v>
                </c:pt>
                <c:pt idx="26049">
                  <c:v>1.4007487383011548</c:v>
                </c:pt>
                <c:pt idx="26050">
                  <c:v>1.4039636858959375</c:v>
                </c:pt>
                <c:pt idx="26051">
                  <c:v>1.4071786334907204</c:v>
                </c:pt>
                <c:pt idx="26052">
                  <c:v>1.4103928199710158</c:v>
                </c:pt>
                <c:pt idx="26053">
                  <c:v>1.4136077675657988</c:v>
                </c:pt>
                <c:pt idx="26054">
                  <c:v>1.4168227151605817</c:v>
                </c:pt>
                <c:pt idx="26055">
                  <c:v>1.4200369016408769</c:v>
                </c:pt>
                <c:pt idx="26056">
                  <c:v>1.4232518492356598</c:v>
                </c:pt>
                <c:pt idx="26057">
                  <c:v>1.4264698412883923</c:v>
                </c:pt>
                <c:pt idx="26058">
                  <c:v>1.4296847888831752</c:v>
                </c:pt>
                <c:pt idx="26059">
                  <c:v>1.4328989753634707</c:v>
                </c:pt>
                <c:pt idx="26060">
                  <c:v>1.4361139229582536</c:v>
                </c:pt>
                <c:pt idx="26061">
                  <c:v>1.4393288705530363</c:v>
                </c:pt>
                <c:pt idx="26062">
                  <c:v>1.4425430570333317</c:v>
                </c:pt>
                <c:pt idx="26063">
                  <c:v>1.4457580046281147</c:v>
                </c:pt>
                <c:pt idx="26064">
                  <c:v>1.4489729522228976</c:v>
                </c:pt>
                <c:pt idx="26065">
                  <c:v>1.4521871387031928</c:v>
                </c:pt>
                <c:pt idx="26066">
                  <c:v>1.4554020862979757</c:v>
                </c:pt>
                <c:pt idx="26067">
                  <c:v>1.4586170338927587</c:v>
                </c:pt>
                <c:pt idx="26068">
                  <c:v>1.4618312203730541</c:v>
                </c:pt>
                <c:pt idx="26069">
                  <c:v>1.4650492124257866</c:v>
                </c:pt>
                <c:pt idx="26070">
                  <c:v>1.4682641600205695</c:v>
                </c:pt>
                <c:pt idx="26071">
                  <c:v>1.4714783465008647</c:v>
                </c:pt>
                <c:pt idx="26072">
                  <c:v>1.4746932940956476</c:v>
                </c:pt>
                <c:pt idx="26073">
                  <c:v>1.4779082416904306</c:v>
                </c:pt>
                <c:pt idx="26074">
                  <c:v>1.481122428170726</c:v>
                </c:pt>
                <c:pt idx="26075">
                  <c:v>1.4843373757655087</c:v>
                </c:pt>
                <c:pt idx="26076">
                  <c:v>1.4875523233602916</c:v>
                </c:pt>
                <c:pt idx="26077">
                  <c:v>1.4907665098405871</c:v>
                </c:pt>
                <c:pt idx="26078">
                  <c:v>1.49398145743537</c:v>
                </c:pt>
                <c:pt idx="26079">
                  <c:v>1.4971964050301527</c:v>
                </c:pt>
                <c:pt idx="26080">
                  <c:v>1.5004105915104482</c:v>
                </c:pt>
                <c:pt idx="26081">
                  <c:v>1.5036255391052311</c:v>
                </c:pt>
                <c:pt idx="26082">
                  <c:v>1.5068435311579635</c:v>
                </c:pt>
                <c:pt idx="26083">
                  <c:v>1.5100584787527465</c:v>
                </c:pt>
                <c:pt idx="26084">
                  <c:v>1.5132726652330419</c:v>
                </c:pt>
                <c:pt idx="26085">
                  <c:v>1.5164876128278246</c:v>
                </c:pt>
                <c:pt idx="26086">
                  <c:v>1.5197025604226075</c:v>
                </c:pt>
                <c:pt idx="26087">
                  <c:v>1.522916746902903</c:v>
                </c:pt>
                <c:pt idx="26088">
                  <c:v>1.5261316944976859</c:v>
                </c:pt>
                <c:pt idx="26089">
                  <c:v>1.5293466420924688</c:v>
                </c:pt>
                <c:pt idx="26090">
                  <c:v>1.5325608285727641</c:v>
                </c:pt>
                <c:pt idx="26091">
                  <c:v>1.5214970314735337</c:v>
                </c:pt>
                <c:pt idx="26092">
                  <c:v>1.5278113605150214</c:v>
                </c:pt>
                <c:pt idx="26093">
                  <c:v>1.5088570288438616</c:v>
                </c:pt>
                <c:pt idx="26094">
                  <c:v>1.5475966256556986</c:v>
                </c:pt>
                <c:pt idx="26095">
                  <c:v>1.5318249117787315</c:v>
                </c:pt>
                <c:pt idx="26096">
                  <c:v>1.5155449999999999</c:v>
                </c:pt>
                <c:pt idx="26097">
                  <c:v>1.5413716409155938</c:v>
                </c:pt>
                <c:pt idx="26098">
                  <c:v>1.5256375751072961</c:v>
                </c:pt>
                <c:pt idx="26099">
                  <c:v>1.5023803475566149</c:v>
                </c:pt>
                <c:pt idx="26100">
                  <c:v>1.4965734188451836</c:v>
                </c:pt>
                <c:pt idx="26101">
                  <c:v>1.4953638072949098</c:v>
                </c:pt>
                <c:pt idx="26102">
                  <c:v>1.4941544821110067</c:v>
                </c:pt>
                <c:pt idx="26103">
                  <c:v>1.4929448705607329</c:v>
                </c:pt>
                <c:pt idx="26104">
                  <c:v>1.4917352590104589</c:v>
                </c:pt>
                <c:pt idx="26105">
                  <c:v>1.4905259338265557</c:v>
                </c:pt>
                <c:pt idx="26106">
                  <c:v>1.489316322276282</c:v>
                </c:pt>
                <c:pt idx="26107">
                  <c:v>1.4881055652605248</c:v>
                </c:pt>
                <c:pt idx="26108">
                  <c:v>1.4868959537102511</c:v>
                </c:pt>
                <c:pt idx="26109">
                  <c:v>1.4856866285263479</c:v>
                </c:pt>
                <c:pt idx="26110">
                  <c:v>1.4844770169760741</c:v>
                </c:pt>
                <c:pt idx="26111">
                  <c:v>1.4832674054258002</c:v>
                </c:pt>
                <c:pt idx="26112">
                  <c:v>1.4820580802418972</c:v>
                </c:pt>
                <c:pt idx="26113">
                  <c:v>1.4808484686916232</c:v>
                </c:pt>
                <c:pt idx="26114">
                  <c:v>1.4796388571413495</c:v>
                </c:pt>
                <c:pt idx="26115">
                  <c:v>1.4784295319574463</c:v>
                </c:pt>
                <c:pt idx="26116">
                  <c:v>1.4772199204071725</c:v>
                </c:pt>
                <c:pt idx="26117">
                  <c:v>1.4760103088568985</c:v>
                </c:pt>
                <c:pt idx="26118">
                  <c:v>1.4748009836729954</c:v>
                </c:pt>
                <c:pt idx="26119">
                  <c:v>1.4735902266572385</c:v>
                </c:pt>
                <c:pt idx="26120">
                  <c:v>1.4723806151069645</c:v>
                </c:pt>
                <c:pt idx="26121">
                  <c:v>1.4711712899230616</c:v>
                </c:pt>
                <c:pt idx="26122">
                  <c:v>1.4699616783727876</c:v>
                </c:pt>
                <c:pt idx="26123">
                  <c:v>1.4687520668225138</c:v>
                </c:pt>
                <c:pt idx="26124">
                  <c:v>1.4675427416386106</c:v>
                </c:pt>
                <c:pt idx="26125">
                  <c:v>1.4663331300883369</c:v>
                </c:pt>
                <c:pt idx="26126">
                  <c:v>1.4651235185380629</c:v>
                </c:pt>
                <c:pt idx="26127">
                  <c:v>1.4639141933541597</c:v>
                </c:pt>
                <c:pt idx="26128">
                  <c:v>1.462704581803886</c:v>
                </c:pt>
                <c:pt idx="26129">
                  <c:v>1.4614949702536122</c:v>
                </c:pt>
                <c:pt idx="26130">
                  <c:v>1.460285645069709</c:v>
                </c:pt>
                <c:pt idx="26131">
                  <c:v>1.4590760335194353</c:v>
                </c:pt>
                <c:pt idx="26132">
                  <c:v>1.4578652765036781</c:v>
                </c:pt>
                <c:pt idx="26133">
                  <c:v>1.4566556649534042</c:v>
                </c:pt>
                <c:pt idx="26134">
                  <c:v>1.4554463397695012</c:v>
                </c:pt>
                <c:pt idx="26135">
                  <c:v>1.4542367282192272</c:v>
                </c:pt>
                <c:pt idx="26136">
                  <c:v>1.4530271166689535</c:v>
                </c:pt>
                <c:pt idx="26137">
                  <c:v>1.4518177914850503</c:v>
                </c:pt>
                <c:pt idx="26138">
                  <c:v>1.4506081799347765</c:v>
                </c:pt>
                <c:pt idx="26139">
                  <c:v>1.4493985683845025</c:v>
                </c:pt>
                <c:pt idx="26140">
                  <c:v>1.4481892432005996</c:v>
                </c:pt>
                <c:pt idx="26141">
                  <c:v>1.4469796316503256</c:v>
                </c:pt>
                <c:pt idx="26142">
                  <c:v>1.4472777868383406</c:v>
                </c:pt>
                <c:pt idx="26143">
                  <c:v>1.4431890000000001</c:v>
                </c:pt>
                <c:pt idx="26144">
                  <c:v>1.4757785288507392</c:v>
                </c:pt>
                <c:pt idx="26145">
                  <c:v>1.5450636256556987</c:v>
                </c:pt>
                <c:pt idx="26146">
                  <c:v>1.5186237952324195</c:v>
                </c:pt>
                <c:pt idx="26147">
                  <c:v>1.482196371483071</c:v>
                </c:pt>
                <c:pt idx="26148">
                  <c:v>1.4961707062470195</c:v>
                </c:pt>
                <c:pt idx="26149">
                  <c:v>1.498674146777347</c:v>
                </c:pt>
                <c:pt idx="26150">
                  <c:v>1.4999844457688745</c:v>
                </c:pt>
                <c:pt idx="26151">
                  <c:v>1.5012950550372173</c:v>
                </c:pt>
                <c:pt idx="26152">
                  <c:v>1.5026069054128219</c:v>
                </c:pt>
                <c:pt idx="26153">
                  <c:v>1.5039175146811647</c:v>
                </c:pt>
                <c:pt idx="26154">
                  <c:v>1.5052278136726922</c:v>
                </c:pt>
                <c:pt idx="26155">
                  <c:v>1.5065384229410352</c:v>
                </c:pt>
                <c:pt idx="26156">
                  <c:v>1.507849032209378</c:v>
                </c:pt>
                <c:pt idx="26157">
                  <c:v>1.5091593312009055</c:v>
                </c:pt>
                <c:pt idx="26158">
                  <c:v>1.5104699404692483</c:v>
                </c:pt>
                <c:pt idx="26159">
                  <c:v>1.5117805497375914</c:v>
                </c:pt>
                <c:pt idx="26160">
                  <c:v>1.5130908487291188</c:v>
                </c:pt>
                <c:pt idx="26161">
                  <c:v>1.5144014579974616</c:v>
                </c:pt>
                <c:pt idx="26162">
                  <c:v>1.5157120672658044</c:v>
                </c:pt>
                <c:pt idx="26163">
                  <c:v>1.5170223662573319</c:v>
                </c:pt>
                <c:pt idx="26164">
                  <c:v>1.5183342166329366</c:v>
                </c:pt>
                <c:pt idx="26165">
                  <c:v>1.5196448259012794</c:v>
                </c:pt>
                <c:pt idx="26166">
                  <c:v>1.5209551248928068</c:v>
                </c:pt>
                <c:pt idx="26167">
                  <c:v>1.5222657341611496</c:v>
                </c:pt>
                <c:pt idx="26168">
                  <c:v>1.5235763434294927</c:v>
                </c:pt>
                <c:pt idx="26169">
                  <c:v>1.5248866424210201</c:v>
                </c:pt>
                <c:pt idx="26170">
                  <c:v>1.5261972516893629</c:v>
                </c:pt>
                <c:pt idx="26171">
                  <c:v>1.5275078609577057</c:v>
                </c:pt>
                <c:pt idx="26172">
                  <c:v>1.5288181599492332</c:v>
                </c:pt>
                <c:pt idx="26173">
                  <c:v>1.5301287692175762</c:v>
                </c:pt>
                <c:pt idx="26174">
                  <c:v>1.531439378485919</c:v>
                </c:pt>
                <c:pt idx="26175">
                  <c:v>1.5327496774774465</c:v>
                </c:pt>
                <c:pt idx="26176">
                  <c:v>1.5340602867457893</c:v>
                </c:pt>
                <c:pt idx="26177">
                  <c:v>1.535372137121394</c:v>
                </c:pt>
                <c:pt idx="26178">
                  <c:v>1.5366827463897368</c:v>
                </c:pt>
                <c:pt idx="26179">
                  <c:v>1.5379930453812642</c:v>
                </c:pt>
                <c:pt idx="26180">
                  <c:v>1.5393036546496073</c:v>
                </c:pt>
                <c:pt idx="26181">
                  <c:v>1.5406142639179501</c:v>
                </c:pt>
                <c:pt idx="26182">
                  <c:v>1.5419245629094775</c:v>
                </c:pt>
                <c:pt idx="26183">
                  <c:v>1.5537203566013789</c:v>
                </c:pt>
                <c:pt idx="26184">
                  <c:v>1.5550309658697219</c:v>
                </c:pt>
                <c:pt idx="26185">
                  <c:v>1.5563415751380647</c:v>
                </c:pt>
                <c:pt idx="26186">
                  <c:v>1.5576518741295922</c:v>
                </c:pt>
                <c:pt idx="26187">
                  <c:v>1.558962483397935</c:v>
                </c:pt>
                <c:pt idx="26188">
                  <c:v>1.5602730926662778</c:v>
                </c:pt>
                <c:pt idx="26189">
                  <c:v>1.5615833916578055</c:v>
                </c:pt>
                <c:pt idx="26190">
                  <c:v>1.5628940009261483</c:v>
                </c:pt>
                <c:pt idx="26191">
                  <c:v>1.5642046101944911</c:v>
                </c:pt>
                <c:pt idx="26192">
                  <c:v>1.5655149091860185</c:v>
                </c:pt>
                <c:pt idx="26193">
                  <c:v>1.5668255184543614</c:v>
                </c:pt>
                <c:pt idx="26194">
                  <c:v>1.568137368829966</c:v>
                </c:pt>
                <c:pt idx="26195">
                  <c:v>1.5694479780983088</c:v>
                </c:pt>
                <c:pt idx="26196">
                  <c:v>1.5958992066746127</c:v>
                </c:pt>
                <c:pt idx="26197">
                  <c:v>1.5969923175965666</c:v>
                </c:pt>
                <c:pt idx="26198">
                  <c:v>1.6562934220314736</c:v>
                </c:pt>
                <c:pt idx="26199">
                  <c:v>1.7197566686531585</c:v>
                </c:pt>
                <c:pt idx="26200">
                  <c:v>1.7326299999999999</c:v>
                </c:pt>
                <c:pt idx="26201">
                  <c:v>1.6623423683834049</c:v>
                </c:pt>
                <c:pt idx="26202">
                  <c:v>1.6431923663690833</c:v>
                </c:pt>
                <c:pt idx="26203">
                  <c:v>1.6444980138777461</c:v>
                </c:pt>
                <c:pt idx="26204">
                  <c:v>1.6458024261475173</c:v>
                </c:pt>
                <c:pt idx="26205">
                  <c:v>1.6471065296075653</c:v>
                </c:pt>
                <c:pt idx="26206">
                  <c:v>1.6484109418773365</c:v>
                </c:pt>
                <c:pt idx="26207">
                  <c:v>1.6497153541471075</c:v>
                </c:pt>
                <c:pt idx="26208">
                  <c:v>1.6510194576071557</c:v>
                </c:pt>
                <c:pt idx="26209">
                  <c:v>1.6523238698769267</c:v>
                </c:pt>
                <c:pt idx="26210">
                  <c:v>1.6536282821466979</c:v>
                </c:pt>
                <c:pt idx="26211">
                  <c:v>1.6549323856067459</c:v>
                </c:pt>
                <c:pt idx="26212">
                  <c:v>1.6562367978765171</c:v>
                </c:pt>
                <c:pt idx="26213">
                  <c:v>1.6575412101462881</c:v>
                </c:pt>
                <c:pt idx="26214">
                  <c:v>1.6588453136063364</c:v>
                </c:pt>
                <c:pt idx="26215">
                  <c:v>1.6601497258761073</c:v>
                </c:pt>
                <c:pt idx="26216">
                  <c:v>1.6614553733847703</c:v>
                </c:pt>
                <c:pt idx="26217">
                  <c:v>1.6627597856545415</c:v>
                </c:pt>
                <c:pt idx="26218">
                  <c:v>1.6640638891145896</c:v>
                </c:pt>
                <c:pt idx="26219">
                  <c:v>1.6653683013843608</c:v>
                </c:pt>
                <c:pt idx="26220">
                  <c:v>1.6666727136541317</c:v>
                </c:pt>
                <c:pt idx="26221">
                  <c:v>1.66797681711418</c:v>
                </c:pt>
                <c:pt idx="26222">
                  <c:v>1.669281229383951</c:v>
                </c:pt>
                <c:pt idx="26223">
                  <c:v>1.6705856416537221</c:v>
                </c:pt>
                <c:pt idx="26224">
                  <c:v>1.6718897451137702</c:v>
                </c:pt>
                <c:pt idx="26225">
                  <c:v>1.6731941573835414</c:v>
                </c:pt>
                <c:pt idx="26226">
                  <c:v>1.6744985696533123</c:v>
                </c:pt>
                <c:pt idx="26227">
                  <c:v>1.6758026731133606</c:v>
                </c:pt>
                <c:pt idx="26228">
                  <c:v>1.6771083206220234</c:v>
                </c:pt>
                <c:pt idx="26229">
                  <c:v>1.6784127328917946</c:v>
                </c:pt>
                <c:pt idx="26230">
                  <c:v>1.6797168363518427</c:v>
                </c:pt>
                <c:pt idx="26231">
                  <c:v>1.6810212486216138</c:v>
                </c:pt>
                <c:pt idx="26232">
                  <c:v>1.682325660891385</c:v>
                </c:pt>
                <c:pt idx="26233">
                  <c:v>1.6836297643514331</c:v>
                </c:pt>
                <c:pt idx="26234">
                  <c:v>1.6849341766212043</c:v>
                </c:pt>
                <c:pt idx="26235">
                  <c:v>1.6862385888909752</c:v>
                </c:pt>
                <c:pt idx="26236">
                  <c:v>1.6875426923510235</c:v>
                </c:pt>
                <c:pt idx="26237">
                  <c:v>1.6888471046207945</c:v>
                </c:pt>
                <c:pt idx="26238">
                  <c:v>1.6901515168905656</c:v>
                </c:pt>
                <c:pt idx="26239">
                  <c:v>1.6914556203506137</c:v>
                </c:pt>
                <c:pt idx="26240">
                  <c:v>1.6927600326203849</c:v>
                </c:pt>
                <c:pt idx="26241">
                  <c:v>1.6940656801290477</c:v>
                </c:pt>
                <c:pt idx="26242">
                  <c:v>1.6953700923988189</c:v>
                </c:pt>
                <c:pt idx="26243">
                  <c:v>1.6966741958588669</c:v>
                </c:pt>
                <c:pt idx="26244">
                  <c:v>1.6979786081286381</c:v>
                </c:pt>
                <c:pt idx="26245">
                  <c:v>1.6992830203984091</c:v>
                </c:pt>
                <c:pt idx="26246">
                  <c:v>1.7005871238584573</c:v>
                </c:pt>
                <c:pt idx="26247">
                  <c:v>1.7018915361282283</c:v>
                </c:pt>
                <c:pt idx="26248">
                  <c:v>1.7031959483979995</c:v>
                </c:pt>
                <c:pt idx="26249">
                  <c:v>1.7045000518580475</c:v>
                </c:pt>
                <c:pt idx="26250">
                  <c:v>1.7058044641278187</c:v>
                </c:pt>
                <c:pt idx="26251">
                  <c:v>1.7071088763975899</c:v>
                </c:pt>
                <c:pt idx="26252">
                  <c:v>1.708412979857638</c:v>
                </c:pt>
                <c:pt idx="26253">
                  <c:v>1.709718627366301</c:v>
                </c:pt>
                <c:pt idx="26254">
                  <c:v>1.7110230396360719</c:v>
                </c:pt>
                <c:pt idx="26255">
                  <c:v>1.7123271430961202</c:v>
                </c:pt>
                <c:pt idx="26256">
                  <c:v>1.7136315553658912</c:v>
                </c:pt>
                <c:pt idx="26257">
                  <c:v>1.7090221485455412</c:v>
                </c:pt>
                <c:pt idx="26258">
                  <c:v>1.6964440000000001</c:v>
                </c:pt>
                <c:pt idx="26259">
                  <c:v>1.7022160586412396</c:v>
                </c:pt>
                <c:pt idx="26260">
                  <c:v>1.7322288848354792</c:v>
                </c:pt>
                <c:pt idx="26261">
                  <c:v>1.7387001344778255</c:v>
                </c:pt>
                <c:pt idx="26262">
                  <c:v>1.690655652205006</c:v>
                </c:pt>
                <c:pt idx="26263">
                  <c:v>1.7145410000000001</c:v>
                </c:pt>
                <c:pt idx="26264">
                  <c:v>1.7209415903671912</c:v>
                </c:pt>
                <c:pt idx="26265">
                  <c:v>1.7261000176442536</c:v>
                </c:pt>
                <c:pt idx="26266">
                  <c:v>1.7235309101065879</c:v>
                </c:pt>
                <c:pt idx="26267">
                  <c:v>1.7480615175292153</c:v>
                </c:pt>
                <c:pt idx="26268">
                  <c:v>1.7725863175163734</c:v>
                </c:pt>
                <c:pt idx="26269">
                  <c:v>1.7971169249390009</c:v>
                </c:pt>
                <c:pt idx="26270">
                  <c:v>1.804986</c:v>
                </c:pt>
                <c:pt idx="26271">
                  <c:v>1.7799874678111587</c:v>
                </c:pt>
                <c:pt idx="26272">
                  <c:v>1.7688079999999999</c:v>
                </c:pt>
                <c:pt idx="26273">
                  <c:v>1.7943154740104912</c:v>
                </c:pt>
                <c:pt idx="26274">
                  <c:v>1.779228368144969</c:v>
                </c:pt>
                <c:pt idx="26275">
                  <c:v>1.7297926789034566</c:v>
                </c:pt>
                <c:pt idx="26276">
                  <c:v>1.7148327348775849</c:v>
                </c:pt>
                <c:pt idx="26277">
                  <c:v>1.7152375601479262</c:v>
                </c:pt>
                <c:pt idx="26278">
                  <c:v>1.7156427687755309</c:v>
                </c:pt>
                <c:pt idx="26279">
                  <c:v>1.7160475940458719</c:v>
                </c:pt>
                <c:pt idx="26280">
                  <c:v>1.7164523234768971</c:v>
                </c:pt>
                <c:pt idx="26281">
                  <c:v>1.7168571487472384</c:v>
                </c:pt>
                <c:pt idx="26282">
                  <c:v>1.7172619740175796</c:v>
                </c:pt>
                <c:pt idx="26283">
                  <c:v>1.7176667034486048</c:v>
                </c:pt>
                <c:pt idx="26284">
                  <c:v>1.7180715287189459</c:v>
                </c:pt>
                <c:pt idx="26285">
                  <c:v>1.7184763539892871</c:v>
                </c:pt>
                <c:pt idx="26286">
                  <c:v>1.7188810834203123</c:v>
                </c:pt>
                <c:pt idx="26287">
                  <c:v>1.7192859086906536</c:v>
                </c:pt>
                <c:pt idx="26288">
                  <c:v>1.7196907339609946</c:v>
                </c:pt>
                <c:pt idx="26289">
                  <c:v>1.7200954633920198</c:v>
                </c:pt>
                <c:pt idx="26290">
                  <c:v>1.720500288662361</c:v>
                </c:pt>
                <c:pt idx="26291">
                  <c:v>1.7209054972899658</c:v>
                </c:pt>
                <c:pt idx="26292">
                  <c:v>1.7213103225603068</c:v>
                </c:pt>
                <c:pt idx="26293">
                  <c:v>1.7217150519913322</c:v>
                </c:pt>
                <c:pt idx="26294">
                  <c:v>1.7221198772616733</c:v>
                </c:pt>
                <c:pt idx="26295">
                  <c:v>1.7225247025320145</c:v>
                </c:pt>
                <c:pt idx="26296">
                  <c:v>1.7229294319630397</c:v>
                </c:pt>
                <c:pt idx="26297">
                  <c:v>1.7233342572333807</c:v>
                </c:pt>
                <c:pt idx="26298">
                  <c:v>1.7237389866644062</c:v>
                </c:pt>
                <c:pt idx="26299">
                  <c:v>1.7241438119347472</c:v>
                </c:pt>
                <c:pt idx="26300">
                  <c:v>1.7245486372050884</c:v>
                </c:pt>
                <c:pt idx="26301">
                  <c:v>1.7249533666361136</c:v>
                </c:pt>
                <c:pt idx="26302">
                  <c:v>1.7253581919064547</c:v>
                </c:pt>
                <c:pt idx="26303">
                  <c:v>1.7257634005340594</c:v>
                </c:pt>
                <c:pt idx="26304">
                  <c:v>1.7261682258044007</c:v>
                </c:pt>
                <c:pt idx="26305">
                  <c:v>1.7265729552354259</c:v>
                </c:pt>
                <c:pt idx="26306">
                  <c:v>1.7269777805057671</c:v>
                </c:pt>
                <c:pt idx="26307">
                  <c:v>1.7273826057761081</c:v>
                </c:pt>
                <c:pt idx="26308">
                  <c:v>1.7277873352071333</c:v>
                </c:pt>
                <c:pt idx="26309">
                  <c:v>1.7281921604774746</c:v>
                </c:pt>
                <c:pt idx="26310">
                  <c:v>1.7285969857478158</c:v>
                </c:pt>
                <c:pt idx="26311">
                  <c:v>1.729001715178841</c:v>
                </c:pt>
                <c:pt idx="26312">
                  <c:v>1.7294065404491821</c:v>
                </c:pt>
                <c:pt idx="26313">
                  <c:v>1.7298113657195233</c:v>
                </c:pt>
                <c:pt idx="26314">
                  <c:v>1.7302160951505485</c:v>
                </c:pt>
                <c:pt idx="26315">
                  <c:v>1.7306209204208898</c:v>
                </c:pt>
                <c:pt idx="26316">
                  <c:v>1.7310261290484945</c:v>
                </c:pt>
                <c:pt idx="26317">
                  <c:v>1.7314309543188355</c:v>
                </c:pt>
                <c:pt idx="26318">
                  <c:v>1.7318356837498607</c:v>
                </c:pt>
                <c:pt idx="26319">
                  <c:v>1.732240509020202</c:v>
                </c:pt>
                <c:pt idx="26320">
                  <c:v>1.7319443859356376</c:v>
                </c:pt>
                <c:pt idx="26321">
                  <c:v>1.7161627129232238</c:v>
                </c:pt>
                <c:pt idx="26322">
                  <c:v>1.7525994969003338</c:v>
                </c:pt>
                <c:pt idx="26323">
                  <c:v>1.785831926579261</c:v>
                </c:pt>
                <c:pt idx="26324">
                  <c:v>1.7664271874105866</c:v>
                </c:pt>
                <c:pt idx="26325">
                  <c:v>1.7352695965665235</c:v>
                </c:pt>
                <c:pt idx="26326">
                  <c:v>1.7659189344457686</c:v>
                </c:pt>
                <c:pt idx="26327">
                  <c:v>1.7373398683834047</c:v>
                </c:pt>
                <c:pt idx="26328">
                  <c:v>1.7851803996185025</c:v>
                </c:pt>
                <c:pt idx="26329">
                  <c:v>1.768889768985821</c:v>
                </c:pt>
                <c:pt idx="26330">
                  <c:v>1.7696965690491906</c:v>
                </c:pt>
                <c:pt idx="26331">
                  <c:v>1.7705035601615926</c:v>
                </c:pt>
                <c:pt idx="26332">
                  <c:v>1.7713105512739946</c:v>
                </c:pt>
                <c:pt idx="26333">
                  <c:v>1.7721173513373643</c:v>
                </c:pt>
                <c:pt idx="26334">
                  <c:v>1.7729243424497663</c:v>
                </c:pt>
                <c:pt idx="26335">
                  <c:v>1.7737313335621683</c:v>
                </c:pt>
                <c:pt idx="26336">
                  <c:v>1.7745381336255379</c:v>
                </c:pt>
                <c:pt idx="26337">
                  <c:v>1.7753451247379399</c:v>
                </c:pt>
                <c:pt idx="26338">
                  <c:v>1.7761521158503419</c:v>
                </c:pt>
                <c:pt idx="26339">
                  <c:v>1.7769589159137116</c:v>
                </c:pt>
                <c:pt idx="26340">
                  <c:v>1.7777659070261136</c:v>
                </c:pt>
                <c:pt idx="26341">
                  <c:v>1.7785736623346446</c:v>
                </c:pt>
                <c:pt idx="26342">
                  <c:v>1.7793804623980143</c:v>
                </c:pt>
                <c:pt idx="26343">
                  <c:v>1.7801874535104163</c:v>
                </c:pt>
                <c:pt idx="26344">
                  <c:v>1.7809944446228183</c:v>
                </c:pt>
                <c:pt idx="26345">
                  <c:v>1.7818012446861879</c:v>
                </c:pt>
                <c:pt idx="26346">
                  <c:v>1.78260823579859</c:v>
                </c:pt>
                <c:pt idx="26347">
                  <c:v>1.783415226910992</c:v>
                </c:pt>
                <c:pt idx="26348">
                  <c:v>1.7842220269743616</c:v>
                </c:pt>
                <c:pt idx="26349">
                  <c:v>1.7850290180867636</c:v>
                </c:pt>
                <c:pt idx="26350">
                  <c:v>1.7858360091991656</c:v>
                </c:pt>
                <c:pt idx="26351">
                  <c:v>1.7866428092625353</c:v>
                </c:pt>
                <c:pt idx="26352">
                  <c:v>1.7874498003749373</c:v>
                </c:pt>
                <c:pt idx="26353">
                  <c:v>1.7882575556834683</c:v>
                </c:pt>
                <c:pt idx="26354">
                  <c:v>1.7890645467958703</c:v>
                </c:pt>
                <c:pt idx="26355">
                  <c:v>1.78987134685924</c:v>
                </c:pt>
                <c:pt idx="26356">
                  <c:v>1.790678337971642</c:v>
                </c:pt>
                <c:pt idx="26357">
                  <c:v>1.791485329084044</c:v>
                </c:pt>
                <c:pt idx="26358">
                  <c:v>1.7922921291474136</c:v>
                </c:pt>
                <c:pt idx="26359">
                  <c:v>1.7930991202598157</c:v>
                </c:pt>
                <c:pt idx="26360">
                  <c:v>1.7939061113722177</c:v>
                </c:pt>
                <c:pt idx="26361">
                  <c:v>1.7947129114355873</c:v>
                </c:pt>
                <c:pt idx="26362">
                  <c:v>1.7955199025479893</c:v>
                </c:pt>
                <c:pt idx="26363">
                  <c:v>1.7963268936603913</c:v>
                </c:pt>
                <c:pt idx="26364">
                  <c:v>1.797133693723761</c:v>
                </c:pt>
                <c:pt idx="26365">
                  <c:v>1.797940684836163</c:v>
                </c:pt>
                <c:pt idx="26366">
                  <c:v>1.798748440144694</c:v>
                </c:pt>
                <c:pt idx="26367">
                  <c:v>1.7995552402080637</c:v>
                </c:pt>
                <c:pt idx="26368">
                  <c:v>1.8003622313204657</c:v>
                </c:pt>
                <c:pt idx="26369">
                  <c:v>1.8011692224328677</c:v>
                </c:pt>
                <c:pt idx="26370">
                  <c:v>1.8019760224962373</c:v>
                </c:pt>
                <c:pt idx="26371">
                  <c:v>1.8027830136086394</c:v>
                </c:pt>
                <c:pt idx="26372">
                  <c:v>1.8035900047210414</c:v>
                </c:pt>
                <c:pt idx="26373">
                  <c:v>1.804396804784411</c:v>
                </c:pt>
                <c:pt idx="26374">
                  <c:v>1.795152208869814</c:v>
                </c:pt>
                <c:pt idx="26375">
                  <c:v>1.7789005751072962</c:v>
                </c:pt>
                <c:pt idx="26376">
                  <c:v>1.8153287329518359</c:v>
                </c:pt>
                <c:pt idx="26377">
                  <c:v>1.8199660205005959</c:v>
                </c:pt>
                <c:pt idx="26378">
                  <c:v>1.7796941793037673</c:v>
                </c:pt>
                <c:pt idx="26379">
                  <c:v>1.804986</c:v>
                </c:pt>
                <c:pt idx="26380">
                  <c:v>1.7878973928486293</c:v>
                </c:pt>
                <c:pt idx="26381">
                  <c:v>1.7740095579399142</c:v>
                </c:pt>
                <c:pt idx="26382">
                  <c:v>1.8171229685264663</c:v>
                </c:pt>
                <c:pt idx="26383">
                  <c:v>1.8019999533712143</c:v>
                </c:pt>
                <c:pt idx="26384">
                  <c:v>1.7930481712846347</c:v>
                </c:pt>
                <c:pt idx="26385">
                  <c:v>1.7840963891980552</c:v>
                </c:pt>
                <c:pt idx="26386">
                  <c:v>1.775146726378068</c:v>
                </c:pt>
                <c:pt idx="26387">
                  <c:v>1.8458648847072787</c:v>
                </c:pt>
                <c:pt idx="26388">
                  <c:v>1.8427639249288552</c:v>
                </c:pt>
                <c:pt idx="26389">
                  <c:v>1.8396629651504315</c:v>
                </c:pt>
                <c:pt idx="26390">
                  <c:v>1.8365627395007431</c:v>
                </c:pt>
                <c:pt idx="26391">
                  <c:v>1.8334617797223194</c:v>
                </c:pt>
                <c:pt idx="26392">
                  <c:v>1.8303608199438957</c:v>
                </c:pt>
                <c:pt idx="26393">
                  <c:v>1.8272605942942075</c:v>
                </c:pt>
                <c:pt idx="26394">
                  <c:v>1.8241596345157838</c:v>
                </c:pt>
                <c:pt idx="26395">
                  <c:v>1.8210557382224184</c:v>
                </c:pt>
                <c:pt idx="26396">
                  <c:v>1.8179547784439947</c:v>
                </c:pt>
                <c:pt idx="26397">
                  <c:v>1.8148545527943063</c:v>
                </c:pt>
                <c:pt idx="26398">
                  <c:v>1.8117535930158828</c:v>
                </c:pt>
                <c:pt idx="26399">
                  <c:v>1.8086526332374591</c:v>
                </c:pt>
                <c:pt idx="26400">
                  <c:v>1.8055524075877707</c:v>
                </c:pt>
                <c:pt idx="26401">
                  <c:v>1.802451447809347</c:v>
                </c:pt>
                <c:pt idx="26402">
                  <c:v>1.7993504880309232</c:v>
                </c:pt>
                <c:pt idx="26403">
                  <c:v>1.7962502623812351</c:v>
                </c:pt>
                <c:pt idx="26404">
                  <c:v>1.7931493026028114</c:v>
                </c:pt>
                <c:pt idx="26405">
                  <c:v>1.7900483428243876</c:v>
                </c:pt>
                <c:pt idx="26406">
                  <c:v>1.7869481171746993</c:v>
                </c:pt>
                <c:pt idx="26407">
                  <c:v>1.7838471573962758</c:v>
                </c:pt>
                <c:pt idx="26408">
                  <c:v>1.7807432611029101</c:v>
                </c:pt>
                <c:pt idx="26409">
                  <c:v>1.777643035453222</c:v>
                </c:pt>
                <c:pt idx="26410">
                  <c:v>1.7745420756747983</c:v>
                </c:pt>
                <c:pt idx="26411">
                  <c:v>1.7714411158963745</c:v>
                </c:pt>
                <c:pt idx="26412">
                  <c:v>1.7683408902466864</c:v>
                </c:pt>
                <c:pt idx="26413">
                  <c:v>1.7652399304682627</c:v>
                </c:pt>
                <c:pt idx="26414">
                  <c:v>1.7621389706898389</c:v>
                </c:pt>
                <c:pt idx="26415">
                  <c:v>1.7590387450401506</c:v>
                </c:pt>
                <c:pt idx="26416">
                  <c:v>1.7559377852617268</c:v>
                </c:pt>
                <c:pt idx="26417">
                  <c:v>1.7528368254833033</c:v>
                </c:pt>
                <c:pt idx="26418">
                  <c:v>1.749736599833615</c:v>
                </c:pt>
                <c:pt idx="26419">
                  <c:v>1.7466356400551912</c:v>
                </c:pt>
                <c:pt idx="26420">
                  <c:v>1.7435317437618258</c:v>
                </c:pt>
                <c:pt idx="26421">
                  <c:v>1.7404307839834021</c:v>
                </c:pt>
                <c:pt idx="26422">
                  <c:v>1.737330558333714</c:v>
                </c:pt>
                <c:pt idx="26423">
                  <c:v>1.7342295985552902</c:v>
                </c:pt>
                <c:pt idx="26424">
                  <c:v>1.7311286387768665</c:v>
                </c:pt>
                <c:pt idx="26425">
                  <c:v>1.7280284131271781</c:v>
                </c:pt>
                <c:pt idx="26426">
                  <c:v>1.7249274533487544</c:v>
                </c:pt>
                <c:pt idx="26427">
                  <c:v>1.7218264935703307</c:v>
                </c:pt>
                <c:pt idx="26428">
                  <c:v>1.7187262679206425</c:v>
                </c:pt>
                <c:pt idx="26429">
                  <c:v>1.7156253081422188</c:v>
                </c:pt>
                <c:pt idx="26430">
                  <c:v>1.7026877670481642</c:v>
                </c:pt>
                <c:pt idx="26431">
                  <c:v>1.6724978559847401</c:v>
                </c:pt>
                <c:pt idx="26432">
                  <c:v>1.6239665940405246</c:v>
                </c:pt>
                <c:pt idx="26433">
                  <c:v>1.6182427951835956</c:v>
                </c:pt>
                <c:pt idx="26434">
                  <c:v>1.6240870000000001</c:v>
                </c:pt>
                <c:pt idx="26435">
                  <c:v>1.6115877339055795</c:v>
                </c:pt>
                <c:pt idx="26436">
                  <c:v>1.6438756410011919</c:v>
                </c:pt>
                <c:pt idx="26437">
                  <c:v>1.6475165760610395</c:v>
                </c:pt>
                <c:pt idx="26438">
                  <c:v>1.642177</c:v>
                </c:pt>
                <c:pt idx="26439">
                  <c:v>1.642177</c:v>
                </c:pt>
                <c:pt idx="26440">
                  <c:v>1.642177</c:v>
                </c:pt>
                <c:pt idx="26441">
                  <c:v>1.642177</c:v>
                </c:pt>
                <c:pt idx="26442">
                  <c:v>1.642177</c:v>
                </c:pt>
                <c:pt idx="26443">
                  <c:v>1.642177</c:v>
                </c:pt>
                <c:pt idx="26444">
                  <c:v>1.642177</c:v>
                </c:pt>
                <c:pt idx="26445">
                  <c:v>1.642177</c:v>
                </c:pt>
                <c:pt idx="26446">
                  <c:v>1.642177</c:v>
                </c:pt>
                <c:pt idx="26447">
                  <c:v>1.642177</c:v>
                </c:pt>
                <c:pt idx="26448">
                  <c:v>1.642177</c:v>
                </c:pt>
                <c:pt idx="26449">
                  <c:v>1.642177</c:v>
                </c:pt>
                <c:pt idx="26450">
                  <c:v>1.6321940798569725</c:v>
                </c:pt>
                <c:pt idx="26451">
                  <c:v>1.6341973862660943</c:v>
                </c:pt>
                <c:pt idx="26452">
                  <c:v>1.5909758087744397</c:v>
                </c:pt>
                <c:pt idx="26453">
                  <c:v>1.562089410250298</c:v>
                </c:pt>
                <c:pt idx="26454">
                  <c:v>1.56982</c:v>
                </c:pt>
                <c:pt idx="26455">
                  <c:v>1.56982</c:v>
                </c:pt>
                <c:pt idx="26456">
                  <c:v>1.56982</c:v>
                </c:pt>
                <c:pt idx="26457">
                  <c:v>1.5263325997616208</c:v>
                </c:pt>
                <c:pt idx="26458">
                  <c:v>1.5525387281831187</c:v>
                </c:pt>
                <c:pt idx="26459">
                  <c:v>1.5839947119898963</c:v>
                </c:pt>
                <c:pt idx="26460">
                  <c:v>1.5775936463473572</c:v>
                </c:pt>
                <c:pt idx="26461">
                  <c:v>1.5711925807048179</c:v>
                </c:pt>
                <c:pt idx="26462">
                  <c:v>1.5647930304660769</c:v>
                </c:pt>
                <c:pt idx="26463">
                  <c:v>1.5583919648235378</c:v>
                </c:pt>
                <c:pt idx="26464">
                  <c:v>1.5519908991809988</c:v>
                </c:pt>
                <c:pt idx="26465">
                  <c:v>1.5455913489422575</c:v>
                </c:pt>
                <c:pt idx="26466">
                  <c:v>1.5391902832997184</c:v>
                </c:pt>
                <c:pt idx="26467">
                  <c:v>1.5327892176571793</c:v>
                </c:pt>
                <c:pt idx="26468">
                  <c:v>1.5263896674184383</c:v>
                </c:pt>
                <c:pt idx="26469">
                  <c:v>1.519988601775899</c:v>
                </c:pt>
                <c:pt idx="26470">
                  <c:v>1.5135814745181682</c:v>
                </c:pt>
                <c:pt idx="26471">
                  <c:v>1.5071804088756291</c:v>
                </c:pt>
                <c:pt idx="26472">
                  <c:v>1.500780858636888</c:v>
                </c:pt>
                <c:pt idx="26473">
                  <c:v>1.4943797929943488</c:v>
                </c:pt>
                <c:pt idx="26474">
                  <c:v>1.4879787273518097</c:v>
                </c:pt>
                <c:pt idx="26475">
                  <c:v>1.4815791771130686</c:v>
                </c:pt>
                <c:pt idx="26476">
                  <c:v>1.4751781114705296</c:v>
                </c:pt>
                <c:pt idx="26477">
                  <c:v>1.4687770458279905</c:v>
                </c:pt>
                <c:pt idx="26478">
                  <c:v>1.4623774955892492</c:v>
                </c:pt>
                <c:pt idx="26479">
                  <c:v>1.4559764299467102</c:v>
                </c:pt>
                <c:pt idx="26480">
                  <c:v>1.4495753643041711</c:v>
                </c:pt>
                <c:pt idx="26481">
                  <c:v>1.4431758140654298</c:v>
                </c:pt>
                <c:pt idx="26482">
                  <c:v>1.4367747484228908</c:v>
                </c:pt>
                <c:pt idx="26483">
                  <c:v>1.4303676211651599</c:v>
                </c:pt>
                <c:pt idx="26484">
                  <c:v>1.4239680709264189</c:v>
                </c:pt>
                <c:pt idx="26485">
                  <c:v>1.4175670052838796</c:v>
                </c:pt>
                <c:pt idx="26486">
                  <c:v>1.4111659396413405</c:v>
                </c:pt>
                <c:pt idx="26487">
                  <c:v>1.4047663894025995</c:v>
                </c:pt>
                <c:pt idx="26488">
                  <c:v>1.3983653237600604</c:v>
                </c:pt>
                <c:pt idx="26489">
                  <c:v>1.3919642581175213</c:v>
                </c:pt>
                <c:pt idx="26490">
                  <c:v>1.3855647078787801</c:v>
                </c:pt>
                <c:pt idx="26491">
                  <c:v>1.379163642236241</c:v>
                </c:pt>
                <c:pt idx="26492">
                  <c:v>1.3727625765937019</c:v>
                </c:pt>
                <c:pt idx="26493">
                  <c:v>1.3663630263549607</c:v>
                </c:pt>
                <c:pt idx="26494">
                  <c:v>1.3599619607124216</c:v>
                </c:pt>
                <c:pt idx="26495">
                  <c:v>1.3535548334546907</c:v>
                </c:pt>
                <c:pt idx="26496">
                  <c:v>1.384497472943981</c:v>
                </c:pt>
                <c:pt idx="26497">
                  <c:v>1.3088840550786838</c:v>
                </c:pt>
                <c:pt idx="26498">
                  <c:v>1.3307383619456365</c:v>
                </c:pt>
                <c:pt idx="26499">
                  <c:v>1.3509105729613735</c:v>
                </c:pt>
                <c:pt idx="26500">
                  <c:v>1.3224281216105176</c:v>
                </c:pt>
                <c:pt idx="26501">
                  <c:v>1.3635943503289474</c:v>
                </c:pt>
                <c:pt idx="26502">
                  <c:v>1.3758074004934211</c:v>
                </c:pt>
                <c:pt idx="26503">
                  <c:v>1.3540587957091776</c:v>
                </c:pt>
                <c:pt idx="26504">
                  <c:v>1.352735</c:v>
                </c:pt>
                <c:pt idx="26505">
                  <c:v>1.3483739728392548</c:v>
                </c:pt>
                <c:pt idx="26506">
                  <c:v>1.343707994197292</c:v>
                </c:pt>
                <c:pt idx="26507">
                  <c:v>1.3390409106586583</c:v>
                </c:pt>
                <c:pt idx="26508">
                  <c:v>1.3343694075333401</c:v>
                </c:pt>
                <c:pt idx="26509">
                  <c:v>1.3297034288913774</c:v>
                </c:pt>
                <c:pt idx="26510">
                  <c:v>1.3250363453527436</c:v>
                </c:pt>
                <c:pt idx="26511">
                  <c:v>1.3203692618141096</c:v>
                </c:pt>
                <c:pt idx="26512">
                  <c:v>1.3157032831721469</c:v>
                </c:pt>
                <c:pt idx="26513">
                  <c:v>1.3110361996335131</c:v>
                </c:pt>
                <c:pt idx="26514">
                  <c:v>1.3063691160948794</c:v>
                </c:pt>
                <c:pt idx="26515">
                  <c:v>1.3017031374529167</c:v>
                </c:pt>
                <c:pt idx="26516">
                  <c:v>1.304056401430274</c:v>
                </c:pt>
                <c:pt idx="26517">
                  <c:v>1.3108421871721507</c:v>
                </c:pt>
                <c:pt idx="26518">
                  <c:v>1.3043078917501192</c:v>
                </c:pt>
                <c:pt idx="26519">
                  <c:v>1.3046186390941596</c:v>
                </c:pt>
                <c:pt idx="26520">
                  <c:v>1.274259385073915</c:v>
                </c:pt>
                <c:pt idx="26521">
                  <c:v>1.2747667739628039</c:v>
                </c:pt>
                <c:pt idx="26522">
                  <c:v>1.2920990987124463</c:v>
                </c:pt>
                <c:pt idx="26523">
                  <c:v>1.2998556603098927</c:v>
                </c:pt>
                <c:pt idx="26524">
                  <c:v>1.3214048865045303</c:v>
                </c:pt>
                <c:pt idx="26525">
                  <c:v>1.2989868569856582</c:v>
                </c:pt>
                <c:pt idx="26526">
                  <c:v>1.3003881689469243</c:v>
                </c:pt>
                <c:pt idx="26527">
                  <c:v>1.3017894809081905</c:v>
                </c:pt>
                <c:pt idx="26528">
                  <c:v>1.303190461119466</c:v>
                </c:pt>
                <c:pt idx="26529">
                  <c:v>1.3045917730807322</c:v>
                </c:pt>
                <c:pt idx="26530">
                  <c:v>1.3059930850419983</c:v>
                </c:pt>
                <c:pt idx="26531">
                  <c:v>1.3073940652532736</c:v>
                </c:pt>
                <c:pt idx="26532">
                  <c:v>1.3087953772145398</c:v>
                </c:pt>
                <c:pt idx="26533">
                  <c:v>1.3101980161757694</c:v>
                </c:pt>
                <c:pt idx="26534">
                  <c:v>1.3115989963870447</c:v>
                </c:pt>
                <c:pt idx="26535">
                  <c:v>1.3130003083483108</c:v>
                </c:pt>
                <c:pt idx="26536">
                  <c:v>1.314401620309577</c:v>
                </c:pt>
                <c:pt idx="26537">
                  <c:v>1.3158026005208525</c:v>
                </c:pt>
                <c:pt idx="26538">
                  <c:v>1.3172039124821187</c:v>
                </c:pt>
                <c:pt idx="26539">
                  <c:v>1.3186052244433848</c:v>
                </c:pt>
                <c:pt idx="26540">
                  <c:v>1.3200062046546601</c:v>
                </c:pt>
                <c:pt idx="26541">
                  <c:v>1.3214075166159263</c:v>
                </c:pt>
                <c:pt idx="26542">
                  <c:v>1.3228088285771926</c:v>
                </c:pt>
                <c:pt idx="26543">
                  <c:v>1.3242098087884679</c:v>
                </c:pt>
                <c:pt idx="26544">
                  <c:v>1.3256111207497341</c:v>
                </c:pt>
                <c:pt idx="26545">
                  <c:v>1.3270137597109635</c:v>
                </c:pt>
                <c:pt idx="26546">
                  <c:v>1.3284150716722298</c:v>
                </c:pt>
                <c:pt idx="26547">
                  <c:v>1.3298160518835052</c:v>
                </c:pt>
                <c:pt idx="26548">
                  <c:v>1.3312173638447713</c:v>
                </c:pt>
                <c:pt idx="26549">
                  <c:v>1.3326186758060374</c:v>
                </c:pt>
                <c:pt idx="26550">
                  <c:v>1.3340196560173128</c:v>
                </c:pt>
                <c:pt idx="26551">
                  <c:v>1.354796645684311</c:v>
                </c:pt>
                <c:pt idx="26552">
                  <c:v>1.3504194355184744</c:v>
                </c:pt>
                <c:pt idx="26553">
                  <c:v>1.3472383425414365</c:v>
                </c:pt>
                <c:pt idx="26554">
                  <c:v>1.3601462826403024</c:v>
                </c:pt>
                <c:pt idx="26555">
                  <c:v>1.404358171511628</c:v>
                </c:pt>
                <c:pt idx="26556">
                  <c:v>1.3848367287790697</c:v>
                </c:pt>
                <c:pt idx="26557">
                  <c:v>1.3840580575748764</c:v>
                </c:pt>
                <c:pt idx="26558">
                  <c:v>1.357432143646409</c:v>
                </c:pt>
                <c:pt idx="26559">
                  <c:v>1.3457494982121574</c:v>
                </c:pt>
                <c:pt idx="26560">
                  <c:v>1.3532361357746239</c:v>
                </c:pt>
                <c:pt idx="26561">
                  <c:v>1.3540490380449817</c:v>
                </c:pt>
                <c:pt idx="26562">
                  <c:v>1.3548617478668852</c:v>
                </c:pt>
                <c:pt idx="26563">
                  <c:v>1.3556746501372428</c:v>
                </c:pt>
                <c:pt idx="26564">
                  <c:v>1.3564875524076005</c:v>
                </c:pt>
                <c:pt idx="26565">
                  <c:v>1.3573002622295041</c:v>
                </c:pt>
                <c:pt idx="26566">
                  <c:v>1.3581131644998616</c:v>
                </c:pt>
                <c:pt idx="26567">
                  <c:v>1.3589260667702194</c:v>
                </c:pt>
                <c:pt idx="26568">
                  <c:v>1.3597387765921229</c:v>
                </c:pt>
                <c:pt idx="26569">
                  <c:v>1.3605516788624805</c:v>
                </c:pt>
                <c:pt idx="26570">
                  <c:v>1.361365350926655</c:v>
                </c:pt>
                <c:pt idx="26571">
                  <c:v>1.3621782531970126</c:v>
                </c:pt>
                <c:pt idx="26572">
                  <c:v>1.3629909630189161</c:v>
                </c:pt>
                <c:pt idx="26573">
                  <c:v>1.3638038652892739</c:v>
                </c:pt>
                <c:pt idx="26574">
                  <c:v>1.3646167675596315</c:v>
                </c:pt>
                <c:pt idx="26575">
                  <c:v>1.365429477381535</c:v>
                </c:pt>
                <c:pt idx="26576">
                  <c:v>1.3662423796518928</c:v>
                </c:pt>
                <c:pt idx="26577">
                  <c:v>1.3670552819222503</c:v>
                </c:pt>
                <c:pt idx="26578">
                  <c:v>1.3678679917441539</c:v>
                </c:pt>
                <c:pt idx="26579">
                  <c:v>1.3686808940145117</c:v>
                </c:pt>
                <c:pt idx="26580">
                  <c:v>1.3694937962848692</c:v>
                </c:pt>
                <c:pt idx="26581">
                  <c:v>1.3703065061067727</c:v>
                </c:pt>
                <c:pt idx="26582">
                  <c:v>1.3711201781709472</c:v>
                </c:pt>
                <c:pt idx="26583">
                  <c:v>1.3719330804413048</c:v>
                </c:pt>
                <c:pt idx="26584">
                  <c:v>1.3727457902632083</c:v>
                </c:pt>
                <c:pt idx="26585">
                  <c:v>1.3735586925335661</c:v>
                </c:pt>
                <c:pt idx="26586">
                  <c:v>1.3743715948039237</c:v>
                </c:pt>
                <c:pt idx="26587">
                  <c:v>1.3751843046258272</c:v>
                </c:pt>
                <c:pt idx="26588">
                  <c:v>1.375997206896185</c:v>
                </c:pt>
                <c:pt idx="26589">
                  <c:v>1.3768101091665426</c:v>
                </c:pt>
                <c:pt idx="26590">
                  <c:v>1.3776228189884461</c:v>
                </c:pt>
                <c:pt idx="26591">
                  <c:v>1.3784357212588039</c:v>
                </c:pt>
                <c:pt idx="26592">
                  <c:v>1.3792486235291614</c:v>
                </c:pt>
                <c:pt idx="26593">
                  <c:v>1.380061333351065</c:v>
                </c:pt>
                <c:pt idx="26594">
                  <c:v>1.3808742356214228</c:v>
                </c:pt>
                <c:pt idx="26595">
                  <c:v>1.381687907685597</c:v>
                </c:pt>
                <c:pt idx="26596">
                  <c:v>1.3825008099559546</c:v>
                </c:pt>
                <c:pt idx="26597">
                  <c:v>1.3833135197778583</c:v>
                </c:pt>
                <c:pt idx="26598">
                  <c:v>1.3841264220482159</c:v>
                </c:pt>
                <c:pt idx="26599">
                  <c:v>1.3849393243185735</c:v>
                </c:pt>
                <c:pt idx="26600">
                  <c:v>1.3857520341404772</c:v>
                </c:pt>
                <c:pt idx="26601">
                  <c:v>1.3865649364108348</c:v>
                </c:pt>
                <c:pt idx="26602">
                  <c:v>1.3873778386811926</c:v>
                </c:pt>
                <c:pt idx="26603">
                  <c:v>1.3881905485030961</c:v>
                </c:pt>
                <c:pt idx="26604">
                  <c:v>1.3909396579261026</c:v>
                </c:pt>
                <c:pt idx="26605">
                  <c:v>1.4113075109680497</c:v>
                </c:pt>
                <c:pt idx="26606">
                  <c:v>1.4363559699570816</c:v>
                </c:pt>
                <c:pt idx="26607">
                  <c:v>1.4010310328963052</c:v>
                </c:pt>
                <c:pt idx="26608">
                  <c:v>1.4768179778254651</c:v>
                </c:pt>
                <c:pt idx="26609">
                  <c:v>1.4559297978063901</c:v>
                </c:pt>
                <c:pt idx="26610">
                  <c:v>1.4251</c:v>
                </c:pt>
                <c:pt idx="26611">
                  <c:v>1.42802857200763</c:v>
                </c:pt>
                <c:pt idx="26612">
                  <c:v>1.4523499527896997</c:v>
                </c:pt>
                <c:pt idx="26613">
                  <c:v>1.4959038918730378</c:v>
                </c:pt>
                <c:pt idx="26614">
                  <c:v>1.487020281130101</c:v>
                </c:pt>
                <c:pt idx="26615">
                  <c:v>1.4781387735147076</c:v>
                </c:pt>
                <c:pt idx="26616">
                  <c:v>1.4348273637663886</c:v>
                </c:pt>
                <c:pt idx="26617">
                  <c:v>1.3232422527420125</c:v>
                </c:pt>
                <c:pt idx="26618">
                  <c:v>1.4084691721506915</c:v>
                </c:pt>
                <c:pt idx="26619">
                  <c:v>1.4251</c:v>
                </c:pt>
                <c:pt idx="26620">
                  <c:v>1.4233825455412494</c:v>
                </c:pt>
                <c:pt idx="26621">
                  <c:v>1.4051560076299476</c:v>
                </c:pt>
                <c:pt idx="26622">
                  <c:v>1.386942398569726</c:v>
                </c:pt>
                <c:pt idx="26623">
                  <c:v>1.3729201502145922</c:v>
                </c:pt>
                <c:pt idx="26624">
                  <c:v>1.3844619155937055</c:v>
                </c:pt>
                <c:pt idx="26625">
                  <c:v>1.3532051198352526</c:v>
                </c:pt>
                <c:pt idx="26626">
                  <c:v>1.3568487642097609</c:v>
                </c:pt>
                <c:pt idx="26627">
                  <c:v>1.3604924085842691</c:v>
                </c:pt>
                <c:pt idx="26628">
                  <c:v>1.364135190353575</c:v>
                </c:pt>
                <c:pt idx="26629">
                  <c:v>1.3677822851488926</c:v>
                </c:pt>
                <c:pt idx="26630">
                  <c:v>1.3714259295234008</c:v>
                </c:pt>
                <c:pt idx="26631">
                  <c:v>1.3750687112927067</c:v>
                </c:pt>
                <c:pt idx="26632">
                  <c:v>1.378712355667215</c:v>
                </c:pt>
                <c:pt idx="26633">
                  <c:v>1.3823560000417232</c:v>
                </c:pt>
                <c:pt idx="26634">
                  <c:v>1.3859987818110293</c:v>
                </c:pt>
                <c:pt idx="26635">
                  <c:v>1.3896424261855376</c:v>
                </c:pt>
                <c:pt idx="26636">
                  <c:v>1.3932860705600458</c:v>
                </c:pt>
                <c:pt idx="26637">
                  <c:v>1.3969288523293517</c:v>
                </c:pt>
                <c:pt idx="26638">
                  <c:v>1.40057249670386</c:v>
                </c:pt>
                <c:pt idx="26639">
                  <c:v>1.4042161410783682</c:v>
                </c:pt>
                <c:pt idx="26640">
                  <c:v>1.4078589228476741</c:v>
                </c:pt>
                <c:pt idx="26641">
                  <c:v>1.4115025672221824</c:v>
                </c:pt>
                <c:pt idx="26642">
                  <c:v>1.4151496620174999</c:v>
                </c:pt>
                <c:pt idx="26643">
                  <c:v>1.4187933063920082</c:v>
                </c:pt>
                <c:pt idx="26644">
                  <c:v>1.4224360881613141</c:v>
                </c:pt>
                <c:pt idx="26645">
                  <c:v>1.4260797325358223</c:v>
                </c:pt>
                <c:pt idx="26646">
                  <c:v>1.4297233769103306</c:v>
                </c:pt>
                <c:pt idx="26647">
                  <c:v>1.4333661586796367</c:v>
                </c:pt>
                <c:pt idx="26648">
                  <c:v>1.4370098030541449</c:v>
                </c:pt>
                <c:pt idx="26649">
                  <c:v>1.4406534474286532</c:v>
                </c:pt>
                <c:pt idx="26650">
                  <c:v>1.4442962291979591</c:v>
                </c:pt>
                <c:pt idx="26651">
                  <c:v>1.4479398735724673</c:v>
                </c:pt>
                <c:pt idx="26652">
                  <c:v>1.4515835179469756</c:v>
                </c:pt>
                <c:pt idx="26653">
                  <c:v>1.4552262997162815</c:v>
                </c:pt>
                <c:pt idx="26654">
                  <c:v>1.458873394511599</c:v>
                </c:pt>
                <c:pt idx="26655">
                  <c:v>1.4625170388861073</c:v>
                </c:pt>
                <c:pt idx="26656">
                  <c:v>1.4661598206554132</c:v>
                </c:pt>
                <c:pt idx="26657">
                  <c:v>1.4770898911737358</c:v>
                </c:pt>
                <c:pt idx="26658">
                  <c:v>1.4807335355482438</c:v>
                </c:pt>
                <c:pt idx="26659">
                  <c:v>1.4843771799227523</c:v>
                </c:pt>
                <c:pt idx="26660">
                  <c:v>1.4880199616920582</c:v>
                </c:pt>
                <c:pt idx="26661">
                  <c:v>1.4916636060665664</c:v>
                </c:pt>
                <c:pt idx="26662">
                  <c:v>1.4953072504410747</c:v>
                </c:pt>
                <c:pt idx="26663">
                  <c:v>1.5123929001191894</c:v>
                </c:pt>
                <c:pt idx="26664">
                  <c:v>1.5412293097281831</c:v>
                </c:pt>
                <c:pt idx="26665">
                  <c:v>1.5594683779208394</c:v>
                </c:pt>
                <c:pt idx="26666">
                  <c:v>1.5619470500595947</c:v>
                </c:pt>
                <c:pt idx="26667">
                  <c:v>1.5677107582260372</c:v>
                </c:pt>
                <c:pt idx="26668">
                  <c:v>1.5797874961850262</c:v>
                </c:pt>
                <c:pt idx="26669">
                  <c:v>1.5615674228843861</c:v>
                </c:pt>
                <c:pt idx="26670">
                  <c:v>1.551723</c:v>
                </c:pt>
                <c:pt idx="26671">
                  <c:v>1.551723</c:v>
                </c:pt>
                <c:pt idx="26672">
                  <c:v>1.5527935817098675</c:v>
                </c:pt>
                <c:pt idx="26673">
                  <c:v>1.5550529852884636</c:v>
                </c:pt>
                <c:pt idx="26674">
                  <c:v>1.5573129238904029</c:v>
                </c:pt>
                <c:pt idx="26675">
                  <c:v>1.5595728624923422</c:v>
                </c:pt>
                <c:pt idx="26676">
                  <c:v>1.5618322660709381</c:v>
                </c:pt>
                <c:pt idx="26677">
                  <c:v>1.5640943447662505</c:v>
                </c:pt>
                <c:pt idx="26678">
                  <c:v>1.5663542833681898</c:v>
                </c:pt>
                <c:pt idx="26679">
                  <c:v>1.5686136869467857</c:v>
                </c:pt>
                <c:pt idx="26680">
                  <c:v>1.570873625548725</c:v>
                </c:pt>
                <c:pt idx="26681">
                  <c:v>1.5731335641506643</c:v>
                </c:pt>
                <c:pt idx="26682">
                  <c:v>1.5753929677292604</c:v>
                </c:pt>
                <c:pt idx="26683">
                  <c:v>1.6002528273739358</c:v>
                </c:pt>
                <c:pt idx="26684">
                  <c:v>1.6025127659758751</c:v>
                </c:pt>
                <c:pt idx="26685">
                  <c:v>1.6047721695544712</c:v>
                </c:pt>
                <c:pt idx="26686">
                  <c:v>1.6070321081564105</c:v>
                </c:pt>
                <c:pt idx="26687">
                  <c:v>1.6092920467583498</c:v>
                </c:pt>
                <c:pt idx="26688">
                  <c:v>1.6115514503369457</c:v>
                </c:pt>
                <c:pt idx="26689">
                  <c:v>1.613811388938885</c:v>
                </c:pt>
                <c:pt idx="26690">
                  <c:v>1.6160713275408243</c:v>
                </c:pt>
                <c:pt idx="26691">
                  <c:v>1.6183307311194204</c:v>
                </c:pt>
                <c:pt idx="26692">
                  <c:v>1.6205928098147326</c:v>
                </c:pt>
                <c:pt idx="26693">
                  <c:v>1.6228527484166719</c:v>
                </c:pt>
                <c:pt idx="26694">
                  <c:v>1.625112151995268</c:v>
                </c:pt>
                <c:pt idx="26695">
                  <c:v>1.6273720905972073</c:v>
                </c:pt>
                <c:pt idx="26696">
                  <c:v>1.6296320291991466</c:v>
                </c:pt>
                <c:pt idx="26697">
                  <c:v>1.6318914327777425</c:v>
                </c:pt>
                <c:pt idx="26698">
                  <c:v>1.6341513713796818</c:v>
                </c:pt>
                <c:pt idx="26699">
                  <c:v>1.6364113099816211</c:v>
                </c:pt>
                <c:pt idx="26700">
                  <c:v>1.6386707135602172</c:v>
                </c:pt>
                <c:pt idx="26701">
                  <c:v>1.6409306521621565</c:v>
                </c:pt>
                <c:pt idx="26702">
                  <c:v>1.6431905907640958</c:v>
                </c:pt>
                <c:pt idx="26703">
                  <c:v>1.6454499943426919</c:v>
                </c:pt>
                <c:pt idx="26704">
                  <c:v>1.647709932944631</c:v>
                </c:pt>
                <c:pt idx="26705">
                  <c:v>1.6499720116399434</c:v>
                </c:pt>
                <c:pt idx="26706">
                  <c:v>1.6522319502418827</c:v>
                </c:pt>
                <c:pt idx="26707">
                  <c:v>1.6544913538204786</c:v>
                </c:pt>
                <c:pt idx="26708">
                  <c:v>1.6567512924224179</c:v>
                </c:pt>
                <c:pt idx="26709">
                  <c:v>1.6590112310243572</c:v>
                </c:pt>
                <c:pt idx="26710">
                  <c:v>1.6612706346029533</c:v>
                </c:pt>
                <c:pt idx="26711">
                  <c:v>1.6635305732048926</c:v>
                </c:pt>
                <c:pt idx="26712">
                  <c:v>1.6657905118068319</c:v>
                </c:pt>
                <c:pt idx="26713">
                  <c:v>1.668049915385428</c:v>
                </c:pt>
                <c:pt idx="26714">
                  <c:v>1.6703098539873673</c:v>
                </c:pt>
                <c:pt idx="26715">
                  <c:v>1.6725697925893064</c:v>
                </c:pt>
                <c:pt idx="26716">
                  <c:v>1.6748291961679025</c:v>
                </c:pt>
                <c:pt idx="26717">
                  <c:v>1.6770912748632147</c:v>
                </c:pt>
                <c:pt idx="26718">
                  <c:v>1.6703240705770148</c:v>
                </c:pt>
                <c:pt idx="26719">
                  <c:v>1.660266</c:v>
                </c:pt>
                <c:pt idx="26720">
                  <c:v>1.6768328505363528</c:v>
                </c:pt>
                <c:pt idx="26721">
                  <c:v>1.6628016180257512</c:v>
                </c:pt>
                <c:pt idx="26722">
                  <c:v>1.6240870000000001</c:v>
                </c:pt>
                <c:pt idx="26723">
                  <c:v>1.6414132481525625</c:v>
                </c:pt>
                <c:pt idx="26724">
                  <c:v>1.6778460581783501</c:v>
                </c:pt>
                <c:pt idx="26725">
                  <c:v>1.6786137839771103</c:v>
                </c:pt>
                <c:pt idx="26726">
                  <c:v>1.660266</c:v>
                </c:pt>
                <c:pt idx="26727">
                  <c:v>1.6589072168738523</c:v>
                </c:pt>
                <c:pt idx="26728">
                  <c:v>1.6562094542308237</c:v>
                </c:pt>
                <c:pt idx="26729">
                  <c:v>1.6535110527616894</c:v>
                </c:pt>
                <c:pt idx="26730">
                  <c:v>1.650810095988134</c:v>
                </c:pt>
                <c:pt idx="26731">
                  <c:v>1.648111694519</c:v>
                </c:pt>
                <c:pt idx="26732">
                  <c:v>1.6454139318759713</c:v>
                </c:pt>
                <c:pt idx="26733">
                  <c:v>1.642715530406837</c:v>
                </c:pt>
                <c:pt idx="26734">
                  <c:v>1.642177</c:v>
                </c:pt>
                <c:pt idx="26735">
                  <c:v>1.6862891501787842</c:v>
                </c:pt>
                <c:pt idx="26736">
                  <c:v>1.6519460951359084</c:v>
                </c:pt>
                <c:pt idx="26737">
                  <c:v>1.6448971916466177</c:v>
                </c:pt>
                <c:pt idx="26738">
                  <c:v>1.6482086270238636</c:v>
                </c:pt>
                <c:pt idx="26739">
                  <c:v>1.6515208465439886</c:v>
                </c:pt>
                <c:pt idx="26740">
                  <c:v>1.6548330660641135</c:v>
                </c:pt>
                <c:pt idx="26741">
                  <c:v>1.6581445014413594</c:v>
                </c:pt>
                <c:pt idx="26742">
                  <c:v>1.6614598575329995</c:v>
                </c:pt>
                <c:pt idx="26743">
                  <c:v>1.6647720770531245</c:v>
                </c:pt>
                <c:pt idx="26744">
                  <c:v>1.659450830472103</c:v>
                </c:pt>
                <c:pt idx="26745">
                  <c:v>1.6428627775393418</c:v>
                </c:pt>
                <c:pt idx="26746">
                  <c:v>1.642177</c:v>
                </c:pt>
                <c:pt idx="26747">
                  <c:v>1.642177</c:v>
                </c:pt>
                <c:pt idx="26748">
                  <c:v>1.642177</c:v>
                </c:pt>
                <c:pt idx="26749">
                  <c:v>1.642177</c:v>
                </c:pt>
                <c:pt idx="26750">
                  <c:v>1.642177</c:v>
                </c:pt>
                <c:pt idx="26751">
                  <c:v>1.642177</c:v>
                </c:pt>
                <c:pt idx="26752">
                  <c:v>1.642177</c:v>
                </c:pt>
                <c:pt idx="26753">
                  <c:v>1.642177</c:v>
                </c:pt>
                <c:pt idx="26754">
                  <c:v>1.642177</c:v>
                </c:pt>
                <c:pt idx="26755">
                  <c:v>1.642177</c:v>
                </c:pt>
                <c:pt idx="26756">
                  <c:v>1.642177</c:v>
                </c:pt>
                <c:pt idx="26757">
                  <c:v>1.642177</c:v>
                </c:pt>
                <c:pt idx="26758">
                  <c:v>1.642177</c:v>
                </c:pt>
                <c:pt idx="26759">
                  <c:v>1.642177</c:v>
                </c:pt>
                <c:pt idx="26760">
                  <c:v>1.642177</c:v>
                </c:pt>
                <c:pt idx="26761">
                  <c:v>1.642177</c:v>
                </c:pt>
                <c:pt idx="26762">
                  <c:v>1.642177</c:v>
                </c:pt>
                <c:pt idx="26763">
                  <c:v>1.642177</c:v>
                </c:pt>
                <c:pt idx="26764">
                  <c:v>1.642177</c:v>
                </c:pt>
                <c:pt idx="26765">
                  <c:v>1.642177</c:v>
                </c:pt>
                <c:pt idx="26766">
                  <c:v>1.642177</c:v>
                </c:pt>
                <c:pt idx="26767">
                  <c:v>1.642177</c:v>
                </c:pt>
                <c:pt idx="26768">
                  <c:v>1.642177</c:v>
                </c:pt>
                <c:pt idx="26769">
                  <c:v>1.642177</c:v>
                </c:pt>
                <c:pt idx="26770">
                  <c:v>1.642177</c:v>
                </c:pt>
                <c:pt idx="26771">
                  <c:v>1.642177</c:v>
                </c:pt>
                <c:pt idx="26772">
                  <c:v>1.690405707200763</c:v>
                </c:pt>
                <c:pt idx="26773">
                  <c:v>1.6539702502979738</c:v>
                </c:pt>
                <c:pt idx="26774">
                  <c:v>1.6563498580392157</c:v>
                </c:pt>
                <c:pt idx="26775">
                  <c:v>1.6938100784313725</c:v>
                </c:pt>
                <c:pt idx="26776">
                  <c:v>1.6923627882352941</c:v>
                </c:pt>
                <c:pt idx="26777">
                  <c:v>1.6893031759656651</c:v>
                </c:pt>
                <c:pt idx="26778">
                  <c:v>1.7137370987124463</c:v>
                </c:pt>
                <c:pt idx="26779">
                  <c:v>1.6539516709585123</c:v>
                </c:pt>
                <c:pt idx="26780">
                  <c:v>1.6971599115667382</c:v>
                </c:pt>
                <c:pt idx="26781">
                  <c:v>1.7003761823607113</c:v>
                </c:pt>
                <c:pt idx="26782">
                  <c:v>1.7035932147627344</c:v>
                </c:pt>
                <c:pt idx="26783">
                  <c:v>1.7068102471647573</c:v>
                </c:pt>
                <c:pt idx="26784">
                  <c:v>1.7100265179587304</c:v>
                </c:pt>
                <c:pt idx="26785">
                  <c:v>1.7132435503607535</c:v>
                </c:pt>
                <c:pt idx="26786">
                  <c:v>1.7164605827627764</c:v>
                </c:pt>
                <c:pt idx="26787">
                  <c:v>1.7196768535567497</c:v>
                </c:pt>
                <c:pt idx="26788">
                  <c:v>1.7228938859587726</c:v>
                </c:pt>
                <c:pt idx="26789">
                  <c:v>1.7261109183607957</c:v>
                </c:pt>
                <c:pt idx="26790">
                  <c:v>1.7293271891547688</c:v>
                </c:pt>
                <c:pt idx="26791">
                  <c:v>1.7325442215567917</c:v>
                </c:pt>
                <c:pt idx="26792">
                  <c:v>1.7357643003910135</c:v>
                </c:pt>
                <c:pt idx="26793">
                  <c:v>1.7389813327930366</c:v>
                </c:pt>
                <c:pt idx="26794">
                  <c:v>1.7421976035870097</c:v>
                </c:pt>
                <c:pt idx="26795">
                  <c:v>1.7454146359890328</c:v>
                </c:pt>
                <c:pt idx="26796">
                  <c:v>1.7486309067830059</c:v>
                </c:pt>
                <c:pt idx="26797">
                  <c:v>1.751847939185029</c:v>
                </c:pt>
                <c:pt idx="26798">
                  <c:v>1.7550649715870519</c:v>
                </c:pt>
                <c:pt idx="26799">
                  <c:v>1.758281242381025</c:v>
                </c:pt>
                <c:pt idx="26800">
                  <c:v>1.7614982747830481</c:v>
                </c:pt>
                <c:pt idx="26801">
                  <c:v>1.764715307185071</c:v>
                </c:pt>
                <c:pt idx="26802">
                  <c:v>1.7679315779790443</c:v>
                </c:pt>
                <c:pt idx="26803">
                  <c:v>1.7711486103810672</c:v>
                </c:pt>
                <c:pt idx="26804">
                  <c:v>1.774368689215289</c:v>
                </c:pt>
                <c:pt idx="26805">
                  <c:v>1.7775857216173119</c:v>
                </c:pt>
                <c:pt idx="26806">
                  <c:v>1.7808019924112852</c:v>
                </c:pt>
                <c:pt idx="26807">
                  <c:v>1.7840190248133081</c:v>
                </c:pt>
                <c:pt idx="26808">
                  <c:v>1.7872360572153312</c:v>
                </c:pt>
                <c:pt idx="26809">
                  <c:v>1.7904523280093043</c:v>
                </c:pt>
                <c:pt idx="26810">
                  <c:v>1.7936693604113274</c:v>
                </c:pt>
                <c:pt idx="26811">
                  <c:v>1.7968863928133503</c:v>
                </c:pt>
                <c:pt idx="26812">
                  <c:v>1.8001026636073236</c:v>
                </c:pt>
                <c:pt idx="26813">
                  <c:v>1.8033196960093465</c:v>
                </c:pt>
                <c:pt idx="26814">
                  <c:v>1.8065367284113694</c:v>
                </c:pt>
                <c:pt idx="26815">
                  <c:v>1.8097529992053427</c:v>
                </c:pt>
                <c:pt idx="26816">
                  <c:v>1.8129700316073656</c:v>
                </c:pt>
                <c:pt idx="26817">
                  <c:v>1.8161901104415874</c:v>
                </c:pt>
                <c:pt idx="26818">
                  <c:v>1.8194063812355608</c:v>
                </c:pt>
                <c:pt idx="26819">
                  <c:v>1.8226234136375836</c:v>
                </c:pt>
                <c:pt idx="26820">
                  <c:v>1.8258404460396065</c:v>
                </c:pt>
                <c:pt idx="26821">
                  <c:v>1.8290567168335798</c:v>
                </c:pt>
                <c:pt idx="26822">
                  <c:v>1.8322737492356027</c:v>
                </c:pt>
                <c:pt idx="26823">
                  <c:v>1.8354907816376258</c:v>
                </c:pt>
                <c:pt idx="26824">
                  <c:v>1.8387070524315989</c:v>
                </c:pt>
                <c:pt idx="26825">
                  <c:v>1.8282506795422031</c:v>
                </c:pt>
                <c:pt idx="26826">
                  <c:v>1.7957625504171633</c:v>
                </c:pt>
                <c:pt idx="26827">
                  <c:v>1.8710736483190662</c:v>
                </c:pt>
                <c:pt idx="26828">
                  <c:v>1.8726933826565406</c:v>
                </c:pt>
                <c:pt idx="26829">
                  <c:v>1.8743112015087531</c:v>
                </c:pt>
                <c:pt idx="26830">
                  <c:v>1.8759294034580178</c:v>
                </c:pt>
                <c:pt idx="26831">
                  <c:v>1.8775476054072828</c:v>
                </c:pt>
                <c:pt idx="26832">
                  <c:v>1.8791654242594953</c:v>
                </c:pt>
                <c:pt idx="26833">
                  <c:v>1.8807836262087603</c:v>
                </c:pt>
                <c:pt idx="26834">
                  <c:v>1.8824018281580253</c:v>
                </c:pt>
                <c:pt idx="26835">
                  <c:v>1.8840196470102377</c:v>
                </c:pt>
                <c:pt idx="26836">
                  <c:v>1.8856378489595025</c:v>
                </c:pt>
                <c:pt idx="26837">
                  <c:v>1.8872560509087675</c:v>
                </c:pt>
                <c:pt idx="26838">
                  <c:v>1.8888738697609799</c:v>
                </c:pt>
                <c:pt idx="26839">
                  <c:v>1.8904920717102449</c:v>
                </c:pt>
                <c:pt idx="26840">
                  <c:v>1.8921118060477193</c:v>
                </c:pt>
                <c:pt idx="26841">
                  <c:v>1.8937300079969841</c:v>
                </c:pt>
                <c:pt idx="26842">
                  <c:v>1.8953478268491968</c:v>
                </c:pt>
                <c:pt idx="26843">
                  <c:v>1.8969660287984615</c:v>
                </c:pt>
                <c:pt idx="26844">
                  <c:v>1.8985842307477265</c:v>
                </c:pt>
                <c:pt idx="26845">
                  <c:v>1.900202049599939</c:v>
                </c:pt>
                <c:pt idx="26846">
                  <c:v>1.901820251549204</c:v>
                </c:pt>
                <c:pt idx="26847">
                  <c:v>1.9034384534984687</c:v>
                </c:pt>
                <c:pt idx="26848">
                  <c:v>1.9050562723506814</c:v>
                </c:pt>
                <c:pt idx="26849">
                  <c:v>1.9066744742999462</c:v>
                </c:pt>
                <c:pt idx="26850">
                  <c:v>1.9082926762492112</c:v>
                </c:pt>
                <c:pt idx="26851">
                  <c:v>1.9099104951014236</c:v>
                </c:pt>
                <c:pt idx="26852">
                  <c:v>1.9115286970506886</c:v>
                </c:pt>
                <c:pt idx="26853">
                  <c:v>1.913148431388163</c:v>
                </c:pt>
                <c:pt idx="26854">
                  <c:v>1.9147662502403755</c:v>
                </c:pt>
                <c:pt idx="26855">
                  <c:v>1.9163844521896405</c:v>
                </c:pt>
                <c:pt idx="26856">
                  <c:v>1.9180026541389052</c:v>
                </c:pt>
                <c:pt idx="26857">
                  <c:v>1.9196204729911177</c:v>
                </c:pt>
                <c:pt idx="26858">
                  <c:v>1.9212386749403827</c:v>
                </c:pt>
                <c:pt idx="26859">
                  <c:v>1.9277110996403899</c:v>
                </c:pt>
                <c:pt idx="26860">
                  <c:v>1.9293289184926024</c:v>
                </c:pt>
                <c:pt idx="26861">
                  <c:v>1.9309471204418673</c:v>
                </c:pt>
                <c:pt idx="26862">
                  <c:v>1.9325668547793418</c:v>
                </c:pt>
                <c:pt idx="26863">
                  <c:v>1.9341850567286067</c:v>
                </c:pt>
                <c:pt idx="26864">
                  <c:v>1.9358028755808192</c:v>
                </c:pt>
                <c:pt idx="26865">
                  <c:v>1.937421077530084</c:v>
                </c:pt>
                <c:pt idx="26866">
                  <c:v>1.939039279479349</c:v>
                </c:pt>
                <c:pt idx="26867">
                  <c:v>1.9406570983315614</c:v>
                </c:pt>
                <c:pt idx="26868">
                  <c:v>1.9422753002808264</c:v>
                </c:pt>
                <c:pt idx="26869">
                  <c:v>1.9438935022300912</c:v>
                </c:pt>
                <c:pt idx="26870">
                  <c:v>1.9455113210823038</c:v>
                </c:pt>
                <c:pt idx="26871">
                  <c:v>1.9471295230315686</c:v>
                </c:pt>
                <c:pt idx="26872">
                  <c:v>1.9487477249808336</c:v>
                </c:pt>
                <c:pt idx="26873">
                  <c:v>1.9348786781115881</c:v>
                </c:pt>
                <c:pt idx="26874">
                  <c:v>1.913529</c:v>
                </c:pt>
                <c:pt idx="26875">
                  <c:v>1.9212173640047676</c:v>
                </c:pt>
                <c:pt idx="26876">
                  <c:v>1.9159811603818615</c:v>
                </c:pt>
                <c:pt idx="26877">
                  <c:v>1.9033900250119105</c:v>
                </c:pt>
                <c:pt idx="26878">
                  <c:v>1.8812536924910608</c:v>
                </c:pt>
                <c:pt idx="26879">
                  <c:v>1.8657396137339055</c:v>
                </c:pt>
                <c:pt idx="26880">
                  <c:v>1.8788001902718168</c:v>
                </c:pt>
                <c:pt idx="26881">
                  <c:v>1.8761565654350416</c:v>
                </c:pt>
                <c:pt idx="26882">
                  <c:v>1.896399927528801</c:v>
                </c:pt>
                <c:pt idx="26883">
                  <c:v>1.9066045320536444</c:v>
                </c:pt>
                <c:pt idx="26884">
                  <c:v>1.9086451630962491</c:v>
                </c:pt>
                <c:pt idx="26885">
                  <c:v>1.9106853110349138</c:v>
                </c:pt>
                <c:pt idx="26886">
                  <c:v>1.9127259420775184</c:v>
                </c:pt>
                <c:pt idx="26887">
                  <c:v>1.9147665731201231</c:v>
                </c:pt>
                <c:pt idx="26888">
                  <c:v>1.9168067210587878</c:v>
                </c:pt>
                <c:pt idx="26889">
                  <c:v>1.9188473521013925</c:v>
                </c:pt>
                <c:pt idx="26890">
                  <c:v>1.9208879831439971</c:v>
                </c:pt>
                <c:pt idx="26891">
                  <c:v>1.9229281310826616</c:v>
                </c:pt>
                <c:pt idx="26892">
                  <c:v>1.9249687621252665</c:v>
                </c:pt>
                <c:pt idx="26893">
                  <c:v>1.9270093931678711</c:v>
                </c:pt>
                <c:pt idx="26894">
                  <c:v>1.9290495411065356</c:v>
                </c:pt>
                <c:pt idx="26895">
                  <c:v>1.9310901721491402</c:v>
                </c:pt>
                <c:pt idx="26896">
                  <c:v>1.933132735607505</c:v>
                </c:pt>
                <c:pt idx="26897">
                  <c:v>1.9351728835461697</c:v>
                </c:pt>
                <c:pt idx="26898">
                  <c:v>1.9372135145887743</c:v>
                </c:pt>
                <c:pt idx="26899">
                  <c:v>1.939254145631379</c:v>
                </c:pt>
                <c:pt idx="26900">
                  <c:v>1.9412942935700437</c:v>
                </c:pt>
                <c:pt idx="26901">
                  <c:v>1.9433349246126483</c:v>
                </c:pt>
                <c:pt idx="26902">
                  <c:v>1.945375555655253</c:v>
                </c:pt>
                <c:pt idx="26903">
                  <c:v>1.9474157035939177</c:v>
                </c:pt>
                <c:pt idx="26904">
                  <c:v>1.9494563346365223</c:v>
                </c:pt>
                <c:pt idx="26905">
                  <c:v>1.951496965679127</c:v>
                </c:pt>
                <c:pt idx="26906">
                  <c:v>1.9535371136177917</c:v>
                </c:pt>
                <c:pt idx="26907">
                  <c:v>1.9555777446603964</c:v>
                </c:pt>
                <c:pt idx="26908">
                  <c:v>1.9576203081187611</c:v>
                </c:pt>
                <c:pt idx="26909">
                  <c:v>1.9596609391613657</c:v>
                </c:pt>
                <c:pt idx="26910">
                  <c:v>1.9617010871000304</c:v>
                </c:pt>
                <c:pt idx="26911">
                  <c:v>1.9637417181426351</c:v>
                </c:pt>
                <c:pt idx="26912">
                  <c:v>1.9657823491852398</c:v>
                </c:pt>
                <c:pt idx="26913">
                  <c:v>1.9678224971239044</c:v>
                </c:pt>
                <c:pt idx="26914">
                  <c:v>1.9698631281665091</c:v>
                </c:pt>
                <c:pt idx="26915">
                  <c:v>1.9719037592091138</c:v>
                </c:pt>
                <c:pt idx="26916">
                  <c:v>1.9739439071477785</c:v>
                </c:pt>
                <c:pt idx="26917">
                  <c:v>1.9759845381903831</c:v>
                </c:pt>
                <c:pt idx="26918">
                  <c:v>1.9780251692329878</c:v>
                </c:pt>
                <c:pt idx="26919">
                  <c:v>1.9800653171716522</c:v>
                </c:pt>
                <c:pt idx="26920">
                  <c:v>1.9821059482142571</c:v>
                </c:pt>
                <c:pt idx="26921">
                  <c:v>1.9841485116726216</c:v>
                </c:pt>
                <c:pt idx="26922">
                  <c:v>1.9806138982121573</c:v>
                </c:pt>
                <c:pt idx="26923">
                  <c:v>1.9469423245112065</c:v>
                </c:pt>
                <c:pt idx="26924">
                  <c:v>1.9287239325226515</c:v>
                </c:pt>
                <c:pt idx="26925">
                  <c:v>1.9165474266984506</c:v>
                </c:pt>
                <c:pt idx="26926">
                  <c:v>1.9379064506437769</c:v>
                </c:pt>
                <c:pt idx="26927">
                  <c:v>1.9645223826895566</c:v>
                </c:pt>
                <c:pt idx="26928">
                  <c:v>1.9565058955650931</c:v>
                </c:pt>
                <c:pt idx="26929">
                  <c:v>1.9647279568533969</c:v>
                </c:pt>
                <c:pt idx="26930">
                  <c:v>1.8846573342870767</c:v>
                </c:pt>
                <c:pt idx="26931">
                  <c:v>1.912980031047832</c:v>
                </c:pt>
                <c:pt idx="26932">
                  <c:v>1.9103329478812128</c:v>
                </c:pt>
                <c:pt idx="26933">
                  <c:v>1.9076833580070496</c:v>
                </c:pt>
                <c:pt idx="26934">
                  <c:v>1.9050362748404306</c:v>
                </c:pt>
                <c:pt idx="26935">
                  <c:v>1.9023898183506975</c:v>
                </c:pt>
                <c:pt idx="26936">
                  <c:v>1.8997427351840785</c:v>
                </c:pt>
                <c:pt idx="26937">
                  <c:v>1.8970956520174596</c:v>
                </c:pt>
                <c:pt idx="26938">
                  <c:v>1.8944491955277265</c:v>
                </c:pt>
                <c:pt idx="26939">
                  <c:v>1.8918021123611075</c:v>
                </c:pt>
                <c:pt idx="26940">
                  <c:v>1.8891550291944885</c:v>
                </c:pt>
                <c:pt idx="26941">
                  <c:v>1.8865085727047555</c:v>
                </c:pt>
                <c:pt idx="26942">
                  <c:v>1.8838614895381365</c:v>
                </c:pt>
                <c:pt idx="26943">
                  <c:v>1.8812144063715175</c:v>
                </c:pt>
                <c:pt idx="26944">
                  <c:v>1.8785679498817844</c:v>
                </c:pt>
                <c:pt idx="26945">
                  <c:v>1.8759208667151654</c:v>
                </c:pt>
                <c:pt idx="26946">
                  <c:v>1.8732712768410023</c:v>
                </c:pt>
                <c:pt idx="26947">
                  <c:v>1.8706248203512692</c:v>
                </c:pt>
                <c:pt idx="26948">
                  <c:v>1.8679777371846502</c:v>
                </c:pt>
                <c:pt idx="26949">
                  <c:v>1.8653306540180312</c:v>
                </c:pt>
                <c:pt idx="26950">
                  <c:v>1.8626841975282982</c:v>
                </c:pt>
                <c:pt idx="26951">
                  <c:v>1.8600371143616792</c:v>
                </c:pt>
                <c:pt idx="26952">
                  <c:v>1.85739003119506</c:v>
                </c:pt>
                <c:pt idx="26953">
                  <c:v>1.8547435747053271</c:v>
                </c:pt>
                <c:pt idx="26954">
                  <c:v>1.8520964915387079</c:v>
                </c:pt>
                <c:pt idx="26955">
                  <c:v>1.8494494083720889</c:v>
                </c:pt>
                <c:pt idx="26956">
                  <c:v>1.8468029518823559</c:v>
                </c:pt>
                <c:pt idx="26957">
                  <c:v>1.8441558687157369</c:v>
                </c:pt>
                <c:pt idx="26958">
                  <c:v>1.8415062788415737</c:v>
                </c:pt>
                <c:pt idx="26959">
                  <c:v>1.8388591956749547</c:v>
                </c:pt>
                <c:pt idx="26960">
                  <c:v>1.8362127391852217</c:v>
                </c:pt>
                <c:pt idx="26961">
                  <c:v>1.8335656560186027</c:v>
                </c:pt>
                <c:pt idx="26962">
                  <c:v>1.8309185728519837</c:v>
                </c:pt>
                <c:pt idx="26963">
                  <c:v>1.8282721163622506</c:v>
                </c:pt>
                <c:pt idx="26964">
                  <c:v>1.8256250331956316</c:v>
                </c:pt>
                <c:pt idx="26965">
                  <c:v>1.8229779500290126</c:v>
                </c:pt>
                <c:pt idx="26966">
                  <c:v>1.8203314935392796</c:v>
                </c:pt>
                <c:pt idx="26967">
                  <c:v>1.8176844103726606</c:v>
                </c:pt>
                <c:pt idx="26968">
                  <c:v>1.8150373272060416</c:v>
                </c:pt>
                <c:pt idx="26969">
                  <c:v>1.8123908707163086</c:v>
                </c:pt>
                <c:pt idx="26970">
                  <c:v>1.8097437875496896</c:v>
                </c:pt>
                <c:pt idx="26971">
                  <c:v>1.8070941976755264</c:v>
                </c:pt>
                <c:pt idx="26972">
                  <c:v>1.8044477411857933</c:v>
                </c:pt>
                <c:pt idx="26973">
                  <c:v>1.8018006580191743</c:v>
                </c:pt>
                <c:pt idx="26974">
                  <c:v>1.7991535748525553</c:v>
                </c:pt>
                <c:pt idx="26975">
                  <c:v>1.7965071183628223</c:v>
                </c:pt>
                <c:pt idx="26976">
                  <c:v>1.7938600351962033</c:v>
                </c:pt>
                <c:pt idx="26977">
                  <c:v>1.7912129520295841</c:v>
                </c:pt>
                <c:pt idx="26978">
                  <c:v>1.7885664955398513</c:v>
                </c:pt>
                <c:pt idx="26979">
                  <c:v>1.785919412373232</c:v>
                </c:pt>
                <c:pt idx="26980">
                  <c:v>1.783272329206613</c:v>
                </c:pt>
                <c:pt idx="26981">
                  <c:v>1.7806258727168802</c:v>
                </c:pt>
                <c:pt idx="26982">
                  <c:v>1.777978789550261</c:v>
                </c:pt>
                <c:pt idx="26983">
                  <c:v>1.7753291996760978</c:v>
                </c:pt>
                <c:pt idx="26984">
                  <c:v>1.7726821165094788</c:v>
                </c:pt>
                <c:pt idx="26985">
                  <c:v>1.7700356600197458</c:v>
                </c:pt>
                <c:pt idx="26986">
                  <c:v>1.7883415327771155</c:v>
                </c:pt>
                <c:pt idx="26987">
                  <c:v>1.8148801740581784</c:v>
                </c:pt>
                <c:pt idx="26988">
                  <c:v>1.8030364940391035</c:v>
                </c:pt>
                <c:pt idx="26989">
                  <c:v>1.786897</c:v>
                </c:pt>
                <c:pt idx="26990">
                  <c:v>1.7663458262216924</c:v>
                </c:pt>
                <c:pt idx="26991">
                  <c:v>1.7923142112541726</c:v>
                </c:pt>
                <c:pt idx="26992">
                  <c:v>1.8441366278016214</c:v>
                </c:pt>
                <c:pt idx="26993">
                  <c:v>1.8166365137067937</c:v>
                </c:pt>
                <c:pt idx="26994">
                  <c:v>1.797675352646638</c:v>
                </c:pt>
                <c:pt idx="26995">
                  <c:v>1.8025555228707126</c:v>
                </c:pt>
                <c:pt idx="26996">
                  <c:v>1.7984922340994092</c:v>
                </c:pt>
                <c:pt idx="26997">
                  <c:v>1.7944337505418844</c:v>
                </c:pt>
                <c:pt idx="26998">
                  <c:v>1.790374305941604</c:v>
                </c:pt>
                <c:pt idx="26999">
                  <c:v>1.7863148613413236</c:v>
                </c:pt>
                <c:pt idx="27000">
                  <c:v>1.7822563777837988</c:v>
                </c:pt>
                <c:pt idx="27001">
                  <c:v>1.7781969331835181</c:v>
                </c:pt>
                <c:pt idx="27002">
                  <c:v>1.7741374885832377</c:v>
                </c:pt>
                <c:pt idx="27003">
                  <c:v>1.7700790050257129</c:v>
                </c:pt>
                <c:pt idx="27004">
                  <c:v>1.7660195604254325</c:v>
                </c:pt>
                <c:pt idx="27005">
                  <c:v>1.7619601158251519</c:v>
                </c:pt>
                <c:pt idx="27006">
                  <c:v>1.7579016322676271</c:v>
                </c:pt>
                <c:pt idx="27007">
                  <c:v>1.7538421876673467</c:v>
                </c:pt>
                <c:pt idx="27008">
                  <c:v>1.7497788988960432</c:v>
                </c:pt>
                <c:pt idx="27009">
                  <c:v>1.7457194542957626</c:v>
                </c:pt>
                <c:pt idx="27010">
                  <c:v>1.741660970738238</c:v>
                </c:pt>
                <c:pt idx="27011">
                  <c:v>1.7376015261379574</c:v>
                </c:pt>
                <c:pt idx="27012">
                  <c:v>1.733542081537677</c:v>
                </c:pt>
                <c:pt idx="27013">
                  <c:v>1.7294835979801522</c:v>
                </c:pt>
                <c:pt idx="27014">
                  <c:v>1.7254241533798718</c:v>
                </c:pt>
                <c:pt idx="27015">
                  <c:v>1.7213647087795911</c:v>
                </c:pt>
                <c:pt idx="27016">
                  <c:v>1.7173062252220663</c:v>
                </c:pt>
                <c:pt idx="27017">
                  <c:v>1.7132467806217859</c:v>
                </c:pt>
                <c:pt idx="27018">
                  <c:v>1.7091873360215053</c:v>
                </c:pt>
                <c:pt idx="27019">
                  <c:v>1.7051288524639807</c:v>
                </c:pt>
                <c:pt idx="27020">
                  <c:v>1.7010655636926773</c:v>
                </c:pt>
                <c:pt idx="27021">
                  <c:v>1.6970061190923966</c:v>
                </c:pt>
                <c:pt idx="27022">
                  <c:v>1.6929476355348718</c:v>
                </c:pt>
                <c:pt idx="27023">
                  <c:v>1.6888881909345914</c:v>
                </c:pt>
                <c:pt idx="27024">
                  <c:v>1.6848287463343108</c:v>
                </c:pt>
                <c:pt idx="27025">
                  <c:v>1.6807702627767862</c:v>
                </c:pt>
                <c:pt idx="27026">
                  <c:v>1.6767108181765056</c:v>
                </c:pt>
                <c:pt idx="27027">
                  <c:v>1.6726513735762252</c:v>
                </c:pt>
                <c:pt idx="27028">
                  <c:v>1.6685928900187004</c:v>
                </c:pt>
                <c:pt idx="27029">
                  <c:v>1.66453344541842</c:v>
                </c:pt>
                <c:pt idx="27030">
                  <c:v>1.6604740008181393</c:v>
                </c:pt>
                <c:pt idx="27031">
                  <c:v>1.6564155172606145</c:v>
                </c:pt>
                <c:pt idx="27032">
                  <c:v>1.6523560726603341</c:v>
                </c:pt>
                <c:pt idx="27033">
                  <c:v>1.6482927838890307</c:v>
                </c:pt>
                <c:pt idx="27034">
                  <c:v>1.64423333928875</c:v>
                </c:pt>
                <c:pt idx="27035">
                  <c:v>1.6401748557312255</c:v>
                </c:pt>
                <c:pt idx="27036">
                  <c:v>1.6361154111309448</c:v>
                </c:pt>
                <c:pt idx="27037">
                  <c:v>1.6320559665306644</c:v>
                </c:pt>
                <c:pt idx="27038">
                  <c:v>1.6267611380543634</c:v>
                </c:pt>
                <c:pt idx="27039">
                  <c:v>1.695646272943981</c:v>
                </c:pt>
                <c:pt idx="27040">
                  <c:v>1.6774363168812589</c:v>
                </c:pt>
                <c:pt idx="27041">
                  <c:v>1.6613140751072961</c:v>
                </c:pt>
                <c:pt idx="27042">
                  <c:v>1.6748233756853397</c:v>
                </c:pt>
                <c:pt idx="27043">
                  <c:v>1.6240870000000001</c:v>
                </c:pt>
                <c:pt idx="27044">
                  <c:v>1.6226421227944683</c:v>
                </c:pt>
                <c:pt idx="27045">
                  <c:v>1.6075722691940868</c:v>
                </c:pt>
                <c:pt idx="27046">
                  <c:v>1.6223880569725864</c:v>
                </c:pt>
                <c:pt idx="27047">
                  <c:v>1.6061099136329731</c:v>
                </c:pt>
                <c:pt idx="27048">
                  <c:v>1.6072274625352854</c:v>
                </c:pt>
                <c:pt idx="27049">
                  <c:v>1.6083447468663614</c:v>
                </c:pt>
                <c:pt idx="27050">
                  <c:v>1.6094622957686739</c:v>
                </c:pt>
                <c:pt idx="27051">
                  <c:v>1.6105798446709862</c:v>
                </c:pt>
                <c:pt idx="27052">
                  <c:v>1.6116971290020623</c:v>
                </c:pt>
                <c:pt idx="27053">
                  <c:v>1.6128146779043746</c:v>
                </c:pt>
                <c:pt idx="27054">
                  <c:v>1.6139322268066871</c:v>
                </c:pt>
                <c:pt idx="27055">
                  <c:v>1.6150495111377632</c:v>
                </c:pt>
                <c:pt idx="27056">
                  <c:v>1.6161670600400755</c:v>
                </c:pt>
                <c:pt idx="27057">
                  <c:v>1.6172856672273332</c:v>
                </c:pt>
                <c:pt idx="27058">
                  <c:v>1.6184032161296458</c:v>
                </c:pt>
                <c:pt idx="27059">
                  <c:v>1.6195205004607216</c:v>
                </c:pt>
                <c:pt idx="27060">
                  <c:v>1.6206380493630341</c:v>
                </c:pt>
                <c:pt idx="27061">
                  <c:v>1.6217555982653464</c:v>
                </c:pt>
                <c:pt idx="27062">
                  <c:v>1.6228728825964225</c:v>
                </c:pt>
                <c:pt idx="27063">
                  <c:v>1.623990431498735</c:v>
                </c:pt>
                <c:pt idx="27064">
                  <c:v>1.6074428772055318</c:v>
                </c:pt>
                <c:pt idx="27065">
                  <c:v>1.6227632042908224</c:v>
                </c:pt>
                <c:pt idx="27066">
                  <c:v>1.6409822145922748</c:v>
                </c:pt>
                <c:pt idx="27067">
                  <c:v>1.6081287136385312</c:v>
                </c:pt>
                <c:pt idx="27068">
                  <c:v>1.6402882750893921</c:v>
                </c:pt>
                <c:pt idx="27069">
                  <c:v>1.6767591654744873</c:v>
                </c:pt>
                <c:pt idx="27070">
                  <c:v>1.678355</c:v>
                </c:pt>
                <c:pt idx="27071">
                  <c:v>1.6755636752858305</c:v>
                </c:pt>
                <c:pt idx="27072">
                  <c:v>1.67266530862097</c:v>
                </c:pt>
                <c:pt idx="27073">
                  <c:v>1.6697669419561094</c:v>
                </c:pt>
                <c:pt idx="27074">
                  <c:v>1.6668692614575995</c:v>
                </c:pt>
                <c:pt idx="27075">
                  <c:v>1.6639708947927392</c:v>
                </c:pt>
                <c:pt idx="27076">
                  <c:v>1.6610725281278786</c:v>
                </c:pt>
                <c:pt idx="27077">
                  <c:v>1.6581748476293687</c:v>
                </c:pt>
                <c:pt idx="27078">
                  <c:v>1.6552764809645082</c:v>
                </c:pt>
                <c:pt idx="27079">
                  <c:v>1.6523781142996479</c:v>
                </c:pt>
                <c:pt idx="27080">
                  <c:v>1.649480433801138</c:v>
                </c:pt>
                <c:pt idx="27081">
                  <c:v>1.6465820671362774</c:v>
                </c:pt>
                <c:pt idx="27082">
                  <c:v>1.6436809558060146</c:v>
                </c:pt>
                <c:pt idx="27083">
                  <c:v>1.6407825891411543</c:v>
                </c:pt>
                <c:pt idx="27084">
                  <c:v>1.6378849086426444</c:v>
                </c:pt>
                <c:pt idx="27085">
                  <c:v>1.6349865419777838</c:v>
                </c:pt>
                <c:pt idx="27086">
                  <c:v>1.6320881753129233</c:v>
                </c:pt>
                <c:pt idx="27087">
                  <c:v>1.6291904948144134</c:v>
                </c:pt>
                <c:pt idx="27088">
                  <c:v>1.626292128149553</c:v>
                </c:pt>
                <c:pt idx="27089">
                  <c:v>1.6233937614846925</c:v>
                </c:pt>
                <c:pt idx="27090">
                  <c:v>1.6204960809861826</c:v>
                </c:pt>
                <c:pt idx="27091">
                  <c:v>1.617597714321322</c:v>
                </c:pt>
                <c:pt idx="27092">
                  <c:v>1.6146993476564617</c:v>
                </c:pt>
                <c:pt idx="27093">
                  <c:v>1.6118016671579518</c:v>
                </c:pt>
                <c:pt idx="27094">
                  <c:v>1.608900555827689</c:v>
                </c:pt>
                <c:pt idx="27095">
                  <c:v>1.6060021891628284</c:v>
                </c:pt>
                <c:pt idx="27096">
                  <c:v>1.6031045086643185</c:v>
                </c:pt>
                <c:pt idx="27097">
                  <c:v>1.6002061419994582</c:v>
                </c:pt>
                <c:pt idx="27098">
                  <c:v>1.5973077753345977</c:v>
                </c:pt>
                <c:pt idx="27099">
                  <c:v>1.5944100948360878</c:v>
                </c:pt>
                <c:pt idx="27100">
                  <c:v>1.5915117281712272</c:v>
                </c:pt>
                <c:pt idx="27101">
                  <c:v>1.5886133615063669</c:v>
                </c:pt>
                <c:pt idx="27102">
                  <c:v>1.585715681007857</c:v>
                </c:pt>
                <c:pt idx="27103">
                  <c:v>1.5828173143429964</c:v>
                </c:pt>
                <c:pt idx="27104">
                  <c:v>1.5799189476781359</c:v>
                </c:pt>
                <c:pt idx="27105">
                  <c:v>1.5770212671796262</c:v>
                </c:pt>
                <c:pt idx="27106">
                  <c:v>1.5741229005147657</c:v>
                </c:pt>
                <c:pt idx="27107">
                  <c:v>1.5712217891845028</c:v>
                </c:pt>
                <c:pt idx="27108">
                  <c:v>1.5683234225196423</c:v>
                </c:pt>
                <c:pt idx="27109">
                  <c:v>1.5654257420211324</c:v>
                </c:pt>
                <c:pt idx="27110">
                  <c:v>1.5625273753562721</c:v>
                </c:pt>
                <c:pt idx="27111">
                  <c:v>1.5596290086914115</c:v>
                </c:pt>
                <c:pt idx="27112">
                  <c:v>1.5567313281929016</c:v>
                </c:pt>
                <c:pt idx="27113">
                  <c:v>1.5538329615280411</c:v>
                </c:pt>
                <c:pt idx="27114">
                  <c:v>1.5467672868383404</c:v>
                </c:pt>
                <c:pt idx="27115">
                  <c:v>1.5387147920839295</c:v>
                </c:pt>
                <c:pt idx="27116">
                  <c:v>1.5569354883166429</c:v>
                </c:pt>
                <c:pt idx="27117">
                  <c:v>1.5644793358760429</c:v>
                </c:pt>
                <c:pt idx="27118">
                  <c:v>1.5571857567954219</c:v>
                </c:pt>
                <c:pt idx="27119">
                  <c:v>1.5810339723414402</c:v>
                </c:pt>
                <c:pt idx="27120">
                  <c:v>1.605998</c:v>
                </c:pt>
                <c:pt idx="27121">
                  <c:v>1.605998</c:v>
                </c:pt>
                <c:pt idx="27122">
                  <c:v>1.611984536003815</c:v>
                </c:pt>
                <c:pt idx="27123">
                  <c:v>1.6235478469270339</c:v>
                </c:pt>
                <c:pt idx="27124">
                  <c:v>1.6219421745524667</c:v>
                </c:pt>
                <c:pt idx="27125">
                  <c:v>1.6203361219571146</c:v>
                </c:pt>
                <c:pt idx="27126">
                  <c:v>1.6187300693617626</c:v>
                </c:pt>
                <c:pt idx="27127">
                  <c:v>1.6171243969871953</c:v>
                </c:pt>
                <c:pt idx="27128">
                  <c:v>1.6155183443918433</c:v>
                </c:pt>
                <c:pt idx="27129">
                  <c:v>1.6139122917964912</c:v>
                </c:pt>
                <c:pt idx="27130">
                  <c:v>1.612306619421924</c:v>
                </c:pt>
                <c:pt idx="27131">
                  <c:v>1.6107005668265719</c:v>
                </c:pt>
                <c:pt idx="27132">
                  <c:v>1.6090929933480804</c:v>
                </c:pt>
                <c:pt idx="27133">
                  <c:v>1.6074869407527284</c:v>
                </c:pt>
                <c:pt idx="27134">
                  <c:v>1.6058812683781611</c:v>
                </c:pt>
                <c:pt idx="27135">
                  <c:v>1.6042752157828091</c:v>
                </c:pt>
                <c:pt idx="27136">
                  <c:v>1.602669163187457</c:v>
                </c:pt>
                <c:pt idx="27137">
                  <c:v>1.6010634908128898</c:v>
                </c:pt>
                <c:pt idx="27138">
                  <c:v>1.5994574382175377</c:v>
                </c:pt>
                <c:pt idx="27139">
                  <c:v>1.5978513856221856</c:v>
                </c:pt>
                <c:pt idx="27140">
                  <c:v>1.5962457132476184</c:v>
                </c:pt>
                <c:pt idx="27141">
                  <c:v>1.5946396606522664</c:v>
                </c:pt>
                <c:pt idx="27142">
                  <c:v>1.5930336080569143</c:v>
                </c:pt>
                <c:pt idx="27143">
                  <c:v>1.5914279356823473</c:v>
                </c:pt>
                <c:pt idx="27144">
                  <c:v>1.5898203622038556</c:v>
                </c:pt>
                <c:pt idx="27145">
                  <c:v>1.5882143096085035</c:v>
                </c:pt>
                <c:pt idx="27146">
                  <c:v>1.5866086372339363</c:v>
                </c:pt>
                <c:pt idx="27147">
                  <c:v>1.5801848070733129</c:v>
                </c:pt>
                <c:pt idx="27148">
                  <c:v>1.5785787544779608</c:v>
                </c:pt>
                <c:pt idx="27149">
                  <c:v>1.5769730821033938</c:v>
                </c:pt>
                <c:pt idx="27150">
                  <c:v>1.5753670295080417</c:v>
                </c:pt>
                <c:pt idx="27151">
                  <c:v>1.5737609769126897</c:v>
                </c:pt>
                <c:pt idx="27152">
                  <c:v>1.5721553045381225</c:v>
                </c:pt>
                <c:pt idx="27153">
                  <c:v>1.5705492519427704</c:v>
                </c:pt>
                <c:pt idx="27154">
                  <c:v>1.5689416784642787</c:v>
                </c:pt>
                <c:pt idx="27155">
                  <c:v>1.5673356258689266</c:v>
                </c:pt>
                <c:pt idx="27156">
                  <c:v>1.5657299534943596</c:v>
                </c:pt>
                <c:pt idx="27157">
                  <c:v>1.5641239008990075</c:v>
                </c:pt>
                <c:pt idx="27158">
                  <c:v>1.5625178483036555</c:v>
                </c:pt>
                <c:pt idx="27159">
                  <c:v>1.5609121759290883</c:v>
                </c:pt>
                <c:pt idx="27160">
                  <c:v>1.5593061233337362</c:v>
                </c:pt>
                <c:pt idx="27161">
                  <c:v>1.5577000707383841</c:v>
                </c:pt>
                <c:pt idx="27162">
                  <c:v>1.5560943983638169</c:v>
                </c:pt>
                <c:pt idx="27163">
                  <c:v>1.5544883457684648</c:v>
                </c:pt>
                <c:pt idx="27164">
                  <c:v>1.5528822931731128</c:v>
                </c:pt>
                <c:pt idx="27165">
                  <c:v>1.5668977678018576</c:v>
                </c:pt>
                <c:pt idx="27166">
                  <c:v>1.5956207625178827</c:v>
                </c:pt>
                <c:pt idx="27167">
                  <c:v>1.5644945582338903</c:v>
                </c:pt>
                <c:pt idx="27168">
                  <c:v>1.579027426323319</c:v>
                </c:pt>
                <c:pt idx="27169">
                  <c:v>1.6365936134793999</c:v>
                </c:pt>
                <c:pt idx="27170">
                  <c:v>1.6425847649581127</c:v>
                </c:pt>
                <c:pt idx="27171">
                  <c:v>1.6438746675431009</c:v>
                </c:pt>
                <c:pt idx="27172">
                  <c:v>1.6451642647534239</c:v>
                </c:pt>
                <c:pt idx="27173">
                  <c:v>1.6464553888370719</c:v>
                </c:pt>
                <c:pt idx="27174">
                  <c:v>1.6477452914220601</c:v>
                </c:pt>
                <c:pt idx="27175">
                  <c:v>1.6490348886323831</c:v>
                </c:pt>
                <c:pt idx="27176">
                  <c:v>1.6503247912173711</c:v>
                </c:pt>
                <c:pt idx="27177">
                  <c:v>1.6516146938023593</c:v>
                </c:pt>
                <c:pt idx="27178">
                  <c:v>1.6529042910126823</c:v>
                </c:pt>
                <c:pt idx="27179">
                  <c:v>1.6541941935976705</c:v>
                </c:pt>
                <c:pt idx="27180">
                  <c:v>1.6554840961826585</c:v>
                </c:pt>
                <c:pt idx="27181">
                  <c:v>1.6567736933929815</c:v>
                </c:pt>
                <c:pt idx="27182">
                  <c:v>1.6580635959779697</c:v>
                </c:pt>
                <c:pt idx="27183">
                  <c:v>1.6593534985629577</c:v>
                </c:pt>
                <c:pt idx="27184">
                  <c:v>1.6606430957732807</c:v>
                </c:pt>
                <c:pt idx="27185">
                  <c:v>1.6619329983582689</c:v>
                </c:pt>
                <c:pt idx="27186">
                  <c:v>1.6632241224419169</c:v>
                </c:pt>
                <c:pt idx="27187">
                  <c:v>1.664514025026905</c:v>
                </c:pt>
                <c:pt idx="27188">
                  <c:v>1.6658036222372281</c:v>
                </c:pt>
                <c:pt idx="27189">
                  <c:v>1.6670935248222163</c:v>
                </c:pt>
                <c:pt idx="27190">
                  <c:v>1.6683834274072042</c:v>
                </c:pt>
                <c:pt idx="27191">
                  <c:v>1.6696730246175273</c:v>
                </c:pt>
                <c:pt idx="27192">
                  <c:v>1.6709629272025155</c:v>
                </c:pt>
                <c:pt idx="27193">
                  <c:v>1.6722528297875034</c:v>
                </c:pt>
                <c:pt idx="27194">
                  <c:v>1.6735424269978265</c:v>
                </c:pt>
                <c:pt idx="27195">
                  <c:v>1.6748323295828147</c:v>
                </c:pt>
                <c:pt idx="27196">
                  <c:v>1.6761222321678027</c:v>
                </c:pt>
                <c:pt idx="27197">
                  <c:v>1.6774118293781257</c:v>
                </c:pt>
                <c:pt idx="27198">
                  <c:v>1.6787029534617739</c:v>
                </c:pt>
                <c:pt idx="27199">
                  <c:v>1.6799928560467621</c:v>
                </c:pt>
                <c:pt idx="27200">
                  <c:v>1.6812824532570851</c:v>
                </c:pt>
                <c:pt idx="27201">
                  <c:v>1.6825723558420731</c:v>
                </c:pt>
                <c:pt idx="27202">
                  <c:v>1.6838622584270613</c:v>
                </c:pt>
                <c:pt idx="27203">
                  <c:v>1.6851518556373843</c:v>
                </c:pt>
                <c:pt idx="27204">
                  <c:v>1.6864417582223723</c:v>
                </c:pt>
                <c:pt idx="27205">
                  <c:v>1.6877316608073605</c:v>
                </c:pt>
                <c:pt idx="27206">
                  <c:v>1.6890212580176835</c:v>
                </c:pt>
                <c:pt idx="27207">
                  <c:v>1.6903111606026715</c:v>
                </c:pt>
                <c:pt idx="27208">
                  <c:v>1.6916010631876597</c:v>
                </c:pt>
                <c:pt idx="27209">
                  <c:v>1.6928906603979827</c:v>
                </c:pt>
                <c:pt idx="27210">
                  <c:v>1.6941805629829707</c:v>
                </c:pt>
                <c:pt idx="27211">
                  <c:v>1.6954716870666189</c:v>
                </c:pt>
                <c:pt idx="27212">
                  <c:v>1.687472822126848</c:v>
                </c:pt>
                <c:pt idx="27213">
                  <c:v>1.669487335717692</c:v>
                </c:pt>
                <c:pt idx="27214">
                  <c:v>1.682227210250298</c:v>
                </c:pt>
                <c:pt idx="27215">
                  <c:v>1.647042138769671</c:v>
                </c:pt>
                <c:pt idx="27216">
                  <c:v>1.6502852887458275</c:v>
                </c:pt>
                <c:pt idx="27217">
                  <c:v>1.6343265023843587</c:v>
                </c:pt>
                <c:pt idx="27218">
                  <c:v>1.6655137504171633</c:v>
                </c:pt>
                <c:pt idx="27219">
                  <c:v>1.6729852324749643</c:v>
                </c:pt>
                <c:pt idx="27220">
                  <c:v>1.6767659105865522</c:v>
                </c:pt>
                <c:pt idx="27221">
                  <c:v>1.7142965493988014</c:v>
                </c:pt>
                <c:pt idx="27222">
                  <c:v>1.7135047094145501</c:v>
                </c:pt>
                <c:pt idx="27223">
                  <c:v>1.7127121195818289</c:v>
                </c:pt>
                <c:pt idx="27224">
                  <c:v>1.7119202795975776</c:v>
                </c:pt>
                <c:pt idx="27225">
                  <c:v>1.711128627075444</c:v>
                </c:pt>
                <c:pt idx="27226">
                  <c:v>1.7103367870911927</c:v>
                </c:pt>
                <c:pt idx="27227">
                  <c:v>1.7095449471069415</c:v>
                </c:pt>
                <c:pt idx="27228">
                  <c:v>1.7087532945848076</c:v>
                </c:pt>
                <c:pt idx="27229">
                  <c:v>1.7079614546005564</c:v>
                </c:pt>
                <c:pt idx="27230">
                  <c:v>1.7071696146163053</c:v>
                </c:pt>
                <c:pt idx="27231">
                  <c:v>1.7063779620941715</c:v>
                </c:pt>
                <c:pt idx="27232">
                  <c:v>1.7055861221099202</c:v>
                </c:pt>
                <c:pt idx="27233">
                  <c:v>1.704794282125669</c:v>
                </c:pt>
                <c:pt idx="27234">
                  <c:v>1.7040026296035353</c:v>
                </c:pt>
                <c:pt idx="27235">
                  <c:v>1.7032107896192841</c:v>
                </c:pt>
                <c:pt idx="27236">
                  <c:v>1.7024181997865628</c:v>
                </c:pt>
                <c:pt idx="27237">
                  <c:v>1.7016263598023116</c:v>
                </c:pt>
                <c:pt idx="27238">
                  <c:v>1.7008347072801779</c:v>
                </c:pt>
                <c:pt idx="27239">
                  <c:v>1.7000428672959267</c:v>
                </c:pt>
                <c:pt idx="27240">
                  <c:v>1.6992510273116754</c:v>
                </c:pt>
                <c:pt idx="27241">
                  <c:v>1.6984593747895416</c:v>
                </c:pt>
                <c:pt idx="27242">
                  <c:v>1.6976675348052903</c:v>
                </c:pt>
                <c:pt idx="27243">
                  <c:v>1.6968758822831567</c:v>
                </c:pt>
                <c:pt idx="27244">
                  <c:v>1.6960840422989054</c:v>
                </c:pt>
                <c:pt idx="27245">
                  <c:v>1.6952922023146542</c:v>
                </c:pt>
                <c:pt idx="27246">
                  <c:v>1.6945005497925205</c:v>
                </c:pt>
                <c:pt idx="27247">
                  <c:v>1.6937087098082693</c:v>
                </c:pt>
                <c:pt idx="27248">
                  <c:v>1.692916119975548</c:v>
                </c:pt>
                <c:pt idx="27249">
                  <c:v>1.6921242799912968</c:v>
                </c:pt>
                <c:pt idx="27250">
                  <c:v>1.6913326274691631</c:v>
                </c:pt>
                <c:pt idx="27251">
                  <c:v>1.6905407874849119</c:v>
                </c:pt>
                <c:pt idx="27252">
                  <c:v>1.6897489475006606</c:v>
                </c:pt>
                <c:pt idx="27253">
                  <c:v>1.6889572949785268</c:v>
                </c:pt>
                <c:pt idx="27254">
                  <c:v>1.6881654549942755</c:v>
                </c:pt>
                <c:pt idx="27255">
                  <c:v>1.6873736150100243</c:v>
                </c:pt>
                <c:pt idx="27256">
                  <c:v>1.6865819624878906</c:v>
                </c:pt>
                <c:pt idx="27257">
                  <c:v>1.6857901225036394</c:v>
                </c:pt>
                <c:pt idx="27258">
                  <c:v>1.6849982825193881</c:v>
                </c:pt>
                <c:pt idx="27259">
                  <c:v>1.6842066299972545</c:v>
                </c:pt>
                <c:pt idx="27260">
                  <c:v>1.6834147900130032</c:v>
                </c:pt>
                <c:pt idx="27261">
                  <c:v>1.682622200180282</c:v>
                </c:pt>
                <c:pt idx="27262">
                  <c:v>1.6818303601960307</c:v>
                </c:pt>
                <c:pt idx="27263">
                  <c:v>1.6810387076738971</c:v>
                </c:pt>
                <c:pt idx="27264">
                  <c:v>1.6802468676896458</c:v>
                </c:pt>
                <c:pt idx="27265">
                  <c:v>1.679455215167512</c:v>
                </c:pt>
                <c:pt idx="27266">
                  <c:v>1.6786633751832607</c:v>
                </c:pt>
                <c:pt idx="27267">
                  <c:v>1.6672316020505484</c:v>
                </c:pt>
                <c:pt idx="27268">
                  <c:v>1.6490175231282784</c:v>
                </c:pt>
                <c:pt idx="27269">
                  <c:v>1.6990578138259833</c:v>
                </c:pt>
                <c:pt idx="27270">
                  <c:v>1.6636065901287553</c:v>
                </c:pt>
                <c:pt idx="27271">
                  <c:v>1.6240870000000001</c:v>
                </c:pt>
                <c:pt idx="27272">
                  <c:v>1.6476024873628994</c:v>
                </c:pt>
                <c:pt idx="27273">
                  <c:v>1.660266</c:v>
                </c:pt>
                <c:pt idx="27274">
                  <c:v>1.6241779093943729</c:v>
                </c:pt>
                <c:pt idx="27275">
                  <c:v>1.605998</c:v>
                </c:pt>
                <c:pt idx="27276">
                  <c:v>1.6066623138050495</c:v>
                </c:pt>
                <c:pt idx="27277">
                  <c:v>1.6076475882125387</c:v>
                </c:pt>
                <c:pt idx="27278">
                  <c:v>1.6086326293637763</c:v>
                </c:pt>
                <c:pt idx="27279">
                  <c:v>1.6096179037712655</c:v>
                </c:pt>
                <c:pt idx="27280">
                  <c:v>1.6106031781787546</c:v>
                </c:pt>
                <c:pt idx="27281">
                  <c:v>1.6115882193299922</c:v>
                </c:pt>
                <c:pt idx="27282">
                  <c:v>1.6125734937374814</c:v>
                </c:pt>
                <c:pt idx="27283">
                  <c:v>1.6135587681449706</c:v>
                </c:pt>
                <c:pt idx="27284">
                  <c:v>1.6145438092962081</c:v>
                </c:pt>
                <c:pt idx="27285">
                  <c:v>1.6155290837036973</c:v>
                </c:pt>
                <c:pt idx="27286">
                  <c:v>1.6165152911361937</c:v>
                </c:pt>
                <c:pt idx="27287">
                  <c:v>1.6175003322874311</c:v>
                </c:pt>
                <c:pt idx="27288">
                  <c:v>1.6184856066949205</c:v>
                </c:pt>
                <c:pt idx="27289">
                  <c:v>1.6194708811024097</c:v>
                </c:pt>
                <c:pt idx="27290">
                  <c:v>1.620455922253647</c:v>
                </c:pt>
                <c:pt idx="27291">
                  <c:v>1.6214411966611364</c:v>
                </c:pt>
                <c:pt idx="27292">
                  <c:v>1.6224264710686256</c:v>
                </c:pt>
                <c:pt idx="27293">
                  <c:v>1.6234115122198629</c:v>
                </c:pt>
                <c:pt idx="27294">
                  <c:v>1.6243967866273523</c:v>
                </c:pt>
                <c:pt idx="27295">
                  <c:v>1.6253820610348415</c:v>
                </c:pt>
                <c:pt idx="27296">
                  <c:v>1.6263671021860788</c:v>
                </c:pt>
                <c:pt idx="27297">
                  <c:v>1.6273523765935682</c:v>
                </c:pt>
                <c:pt idx="27298">
                  <c:v>1.6283385840260645</c:v>
                </c:pt>
                <c:pt idx="27299">
                  <c:v>1.6293238584335537</c:v>
                </c:pt>
                <c:pt idx="27300">
                  <c:v>1.6303088995847912</c:v>
                </c:pt>
                <c:pt idx="27301">
                  <c:v>1.6312941739922804</c:v>
                </c:pt>
                <c:pt idx="27302">
                  <c:v>1.6322794483997696</c:v>
                </c:pt>
                <c:pt idx="27303">
                  <c:v>1.6332644895510071</c:v>
                </c:pt>
                <c:pt idx="27304">
                  <c:v>1.6342497639584963</c:v>
                </c:pt>
                <c:pt idx="27305">
                  <c:v>1.6352350383659855</c:v>
                </c:pt>
                <c:pt idx="27306">
                  <c:v>1.636220079517223</c:v>
                </c:pt>
                <c:pt idx="27307">
                  <c:v>1.6372053539247122</c:v>
                </c:pt>
                <c:pt idx="27308">
                  <c:v>1.6381906283322014</c:v>
                </c:pt>
                <c:pt idx="27309">
                  <c:v>1.639175669483439</c:v>
                </c:pt>
                <c:pt idx="27310">
                  <c:v>1.6401609438909281</c:v>
                </c:pt>
                <c:pt idx="27311">
                  <c:v>1.6411471513234246</c:v>
                </c:pt>
                <c:pt idx="27312">
                  <c:v>1.6421321924746619</c:v>
                </c:pt>
                <c:pt idx="27313">
                  <c:v>1.6431174668821511</c:v>
                </c:pt>
                <c:pt idx="27314">
                  <c:v>1.6441027412896405</c:v>
                </c:pt>
                <c:pt idx="27315">
                  <c:v>1.6450877824408778</c:v>
                </c:pt>
                <c:pt idx="27316">
                  <c:v>1.646073056848367</c:v>
                </c:pt>
                <c:pt idx="27317">
                  <c:v>1.6470583312558564</c:v>
                </c:pt>
                <c:pt idx="27318">
                  <c:v>1.6480433724070938</c:v>
                </c:pt>
                <c:pt idx="27319">
                  <c:v>1.6490286468145829</c:v>
                </c:pt>
                <c:pt idx="27320">
                  <c:v>1.6500139212220724</c:v>
                </c:pt>
                <c:pt idx="27321">
                  <c:v>1.6509989623733097</c:v>
                </c:pt>
                <c:pt idx="27322">
                  <c:v>1.6519842367807991</c:v>
                </c:pt>
                <c:pt idx="27323">
                  <c:v>1.6529704442132953</c:v>
                </c:pt>
                <c:pt idx="27324">
                  <c:v>1.6539557186207845</c:v>
                </c:pt>
                <c:pt idx="27325">
                  <c:v>1.654940759772022</c:v>
                </c:pt>
                <c:pt idx="27326">
                  <c:v>1.6559260341795112</c:v>
                </c:pt>
                <c:pt idx="27327">
                  <c:v>1.6569113085870004</c:v>
                </c:pt>
                <c:pt idx="27328">
                  <c:v>1.657896349738238</c:v>
                </c:pt>
                <c:pt idx="27329">
                  <c:v>1.6588816241457272</c:v>
                </c:pt>
                <c:pt idx="27330">
                  <c:v>1.6598668985532163</c:v>
                </c:pt>
                <c:pt idx="27331">
                  <c:v>1.6494444786854012</c:v>
                </c:pt>
                <c:pt idx="27332">
                  <c:v>1.664061498330949</c:v>
                </c:pt>
                <c:pt idx="27333">
                  <c:v>1.6672727892601433</c:v>
                </c:pt>
                <c:pt idx="27334">
                  <c:v>1.660266</c:v>
                </c:pt>
                <c:pt idx="27335">
                  <c:v>1.6376056594427244</c:v>
                </c:pt>
                <c:pt idx="27336">
                  <c:v>1.6240870000000001</c:v>
                </c:pt>
                <c:pt idx="27337">
                  <c:v>1.6589199651883644</c:v>
                </c:pt>
                <c:pt idx="27338">
                  <c:v>1.678355</c:v>
                </c:pt>
                <c:pt idx="27339">
                  <c:v>1.678355</c:v>
                </c:pt>
                <c:pt idx="27340">
                  <c:v>1.678355</c:v>
                </c:pt>
                <c:pt idx="27341">
                  <c:v>1.678355</c:v>
                </c:pt>
                <c:pt idx="27342">
                  <c:v>1.678355</c:v>
                </c:pt>
                <c:pt idx="27343">
                  <c:v>1.678355</c:v>
                </c:pt>
                <c:pt idx="27344">
                  <c:v>1.678355</c:v>
                </c:pt>
                <c:pt idx="27345">
                  <c:v>1.678355</c:v>
                </c:pt>
                <c:pt idx="27346">
                  <c:v>1.678355</c:v>
                </c:pt>
                <c:pt idx="27347">
                  <c:v>1.678355</c:v>
                </c:pt>
                <c:pt idx="27348">
                  <c:v>1.678355</c:v>
                </c:pt>
                <c:pt idx="27349">
                  <c:v>1.678355</c:v>
                </c:pt>
                <c:pt idx="27350">
                  <c:v>1.678355</c:v>
                </c:pt>
                <c:pt idx="27351">
                  <c:v>1.678355</c:v>
                </c:pt>
                <c:pt idx="27352">
                  <c:v>1.678355</c:v>
                </c:pt>
                <c:pt idx="27353">
                  <c:v>1.678355</c:v>
                </c:pt>
                <c:pt idx="27354">
                  <c:v>1.678355</c:v>
                </c:pt>
                <c:pt idx="27355">
                  <c:v>1.678355</c:v>
                </c:pt>
                <c:pt idx="27356">
                  <c:v>1.678355</c:v>
                </c:pt>
                <c:pt idx="27357">
                  <c:v>1.678355</c:v>
                </c:pt>
                <c:pt idx="27358">
                  <c:v>1.678355</c:v>
                </c:pt>
                <c:pt idx="27359">
                  <c:v>1.678355</c:v>
                </c:pt>
                <c:pt idx="27360">
                  <c:v>1.678355</c:v>
                </c:pt>
                <c:pt idx="27361">
                  <c:v>1.678355</c:v>
                </c:pt>
                <c:pt idx="27362">
                  <c:v>1.678355</c:v>
                </c:pt>
                <c:pt idx="27363">
                  <c:v>1.7162317219837864</c:v>
                </c:pt>
                <c:pt idx="27364">
                  <c:v>1.7507189999999999</c:v>
                </c:pt>
                <c:pt idx="27365">
                  <c:v>1.7485112364719904</c:v>
                </c:pt>
                <c:pt idx="27366">
                  <c:v>1.7194406432999525</c:v>
                </c:pt>
                <c:pt idx="27367">
                  <c:v>1.7882513028135432</c:v>
                </c:pt>
                <c:pt idx="27368">
                  <c:v>1.8035023051979018</c:v>
                </c:pt>
                <c:pt idx="27369">
                  <c:v>1.78850539022646</c:v>
                </c:pt>
                <c:pt idx="27370">
                  <c:v>1.804986</c:v>
                </c:pt>
                <c:pt idx="27371">
                  <c:v>1.804986</c:v>
                </c:pt>
                <c:pt idx="27372">
                  <c:v>1.804986</c:v>
                </c:pt>
                <c:pt idx="27373">
                  <c:v>1.804986</c:v>
                </c:pt>
                <c:pt idx="27374">
                  <c:v>1.804986</c:v>
                </c:pt>
                <c:pt idx="27375">
                  <c:v>1.804986</c:v>
                </c:pt>
                <c:pt idx="27376">
                  <c:v>1.804986</c:v>
                </c:pt>
                <c:pt idx="27377">
                  <c:v>1.804986</c:v>
                </c:pt>
                <c:pt idx="27378">
                  <c:v>1.804986</c:v>
                </c:pt>
                <c:pt idx="27379">
                  <c:v>1.804986</c:v>
                </c:pt>
                <c:pt idx="27380">
                  <c:v>1.804986</c:v>
                </c:pt>
                <c:pt idx="27381">
                  <c:v>1.804986</c:v>
                </c:pt>
                <c:pt idx="27382">
                  <c:v>1.804986</c:v>
                </c:pt>
                <c:pt idx="27383">
                  <c:v>1.804986</c:v>
                </c:pt>
                <c:pt idx="27384">
                  <c:v>1.804986</c:v>
                </c:pt>
                <c:pt idx="27385">
                  <c:v>1.804986</c:v>
                </c:pt>
                <c:pt idx="27386">
                  <c:v>1.804986</c:v>
                </c:pt>
                <c:pt idx="27387">
                  <c:v>1.804986</c:v>
                </c:pt>
                <c:pt idx="27388">
                  <c:v>1.804986</c:v>
                </c:pt>
                <c:pt idx="27389">
                  <c:v>1.804986</c:v>
                </c:pt>
                <c:pt idx="27390">
                  <c:v>1.804986</c:v>
                </c:pt>
                <c:pt idx="27391">
                  <c:v>1.804986</c:v>
                </c:pt>
                <c:pt idx="27392">
                  <c:v>1.804986</c:v>
                </c:pt>
                <c:pt idx="27393">
                  <c:v>1.804986</c:v>
                </c:pt>
                <c:pt idx="27394">
                  <c:v>1.804986</c:v>
                </c:pt>
                <c:pt idx="27395">
                  <c:v>1.804986</c:v>
                </c:pt>
                <c:pt idx="27396">
                  <c:v>1.804986</c:v>
                </c:pt>
                <c:pt idx="27397">
                  <c:v>1.804986</c:v>
                </c:pt>
                <c:pt idx="27398">
                  <c:v>1.804986</c:v>
                </c:pt>
                <c:pt idx="27399">
                  <c:v>1.804986</c:v>
                </c:pt>
                <c:pt idx="27400">
                  <c:v>1.804986</c:v>
                </c:pt>
                <c:pt idx="27401">
                  <c:v>1.804986</c:v>
                </c:pt>
                <c:pt idx="27402">
                  <c:v>1.804986</c:v>
                </c:pt>
                <c:pt idx="27403">
                  <c:v>1.804986</c:v>
                </c:pt>
                <c:pt idx="27404">
                  <c:v>1.804986</c:v>
                </c:pt>
                <c:pt idx="27405">
                  <c:v>1.804986</c:v>
                </c:pt>
                <c:pt idx="27406">
                  <c:v>1.804986</c:v>
                </c:pt>
                <c:pt idx="27407">
                  <c:v>1.804986</c:v>
                </c:pt>
                <c:pt idx="27408">
                  <c:v>1.804986</c:v>
                </c:pt>
                <c:pt idx="27409">
                  <c:v>1.804986</c:v>
                </c:pt>
                <c:pt idx="27410">
                  <c:v>1.804986</c:v>
                </c:pt>
                <c:pt idx="27411">
                  <c:v>1.804986</c:v>
                </c:pt>
                <c:pt idx="27412">
                  <c:v>1.804986</c:v>
                </c:pt>
                <c:pt idx="27413">
                  <c:v>1.804986</c:v>
                </c:pt>
                <c:pt idx="27414">
                  <c:v>1.804986</c:v>
                </c:pt>
                <c:pt idx="27415">
                  <c:v>1.804986</c:v>
                </c:pt>
                <c:pt idx="27416">
                  <c:v>1.804986</c:v>
                </c:pt>
                <c:pt idx="27417">
                  <c:v>1.8760399773539929</c:v>
                </c:pt>
                <c:pt idx="27418">
                  <c:v>1.8415609008106819</c:v>
                </c:pt>
                <c:pt idx="27419">
                  <c:v>1.8231483221268479</c:v>
                </c:pt>
                <c:pt idx="27420">
                  <c:v>1.7868452432045778</c:v>
                </c:pt>
                <c:pt idx="27421">
                  <c:v>1.7695325951359084</c:v>
                </c:pt>
                <c:pt idx="27422">
                  <c:v>1.8396332264600714</c:v>
                </c:pt>
                <c:pt idx="27423">
                  <c:v>1.7520129198855507</c:v>
                </c:pt>
                <c:pt idx="27424">
                  <c:v>1.804986</c:v>
                </c:pt>
                <c:pt idx="27425">
                  <c:v>1.804707761536229</c:v>
                </c:pt>
                <c:pt idx="27426">
                  <c:v>1.7973160680081262</c:v>
                </c:pt>
                <c:pt idx="27427">
                  <c:v>1.7899173747702428</c:v>
                </c:pt>
                <c:pt idx="27428">
                  <c:v>1.7825274311695849</c:v>
                </c:pt>
                <c:pt idx="27429">
                  <c:v>1.775135737641482</c:v>
                </c:pt>
                <c:pt idx="27430">
                  <c:v>1.7661856556986171</c:v>
                </c:pt>
                <c:pt idx="27431">
                  <c:v>1.7397280920362421</c:v>
                </c:pt>
                <c:pt idx="27432">
                  <c:v>1.678355</c:v>
                </c:pt>
                <c:pt idx="27433">
                  <c:v>1.6903639041487839</c:v>
                </c:pt>
                <c:pt idx="27434">
                  <c:v>1.7444650538865045</c:v>
                </c:pt>
                <c:pt idx="27435">
                  <c:v>1.7145410000000001</c:v>
                </c:pt>
                <c:pt idx="27436">
                  <c:v>1.7246853319027182</c:v>
                </c:pt>
                <c:pt idx="27437">
                  <c:v>1.7688079999999999</c:v>
                </c:pt>
                <c:pt idx="27438">
                  <c:v>1.7688079999999999</c:v>
                </c:pt>
                <c:pt idx="27439">
                  <c:v>1.7685790319336474</c:v>
                </c:pt>
                <c:pt idx="27440">
                  <c:v>1.767474966736988</c:v>
                </c:pt>
                <c:pt idx="27441">
                  <c:v>1.7663711629193999</c:v>
                </c:pt>
                <c:pt idx="27442">
                  <c:v>1.7652670977227407</c:v>
                </c:pt>
                <c:pt idx="27443">
                  <c:v>1.7641630325260815</c:v>
                </c:pt>
                <c:pt idx="27444">
                  <c:v>1.7630592287084934</c:v>
                </c:pt>
                <c:pt idx="27445">
                  <c:v>1.7619551635118342</c:v>
                </c:pt>
                <c:pt idx="27446">
                  <c:v>1.7608510983151748</c:v>
                </c:pt>
                <c:pt idx="27447">
                  <c:v>1.7597472944975869</c:v>
                </c:pt>
                <c:pt idx="27448">
                  <c:v>1.7586432293009275</c:v>
                </c:pt>
                <c:pt idx="27449">
                  <c:v>1.7575391641042684</c:v>
                </c:pt>
                <c:pt idx="27450">
                  <c:v>1.7564353602866802</c:v>
                </c:pt>
                <c:pt idx="27451">
                  <c:v>1.7553312950900211</c:v>
                </c:pt>
                <c:pt idx="27452">
                  <c:v>1.754226184377077</c:v>
                </c:pt>
                <c:pt idx="27453">
                  <c:v>1.7531223805594889</c:v>
                </c:pt>
                <c:pt idx="27454">
                  <c:v>1.7520183153628297</c:v>
                </c:pt>
                <c:pt idx="27455">
                  <c:v>1.7509142501661705</c:v>
                </c:pt>
                <c:pt idx="27456">
                  <c:v>1.7498104463485824</c:v>
                </c:pt>
                <c:pt idx="27457">
                  <c:v>1.7487063811519232</c:v>
                </c:pt>
                <c:pt idx="27458">
                  <c:v>1.7476023159552638</c:v>
                </c:pt>
                <c:pt idx="27459">
                  <c:v>1.7464985121376759</c:v>
                </c:pt>
                <c:pt idx="27460">
                  <c:v>1.7453944469410165</c:v>
                </c:pt>
                <c:pt idx="27461">
                  <c:v>1.7442903817443574</c:v>
                </c:pt>
                <c:pt idx="27462">
                  <c:v>1.7431865779267692</c:v>
                </c:pt>
                <c:pt idx="27463">
                  <c:v>1.7420825127301101</c:v>
                </c:pt>
                <c:pt idx="27464">
                  <c:v>1.740977402017166</c:v>
                </c:pt>
                <c:pt idx="27465">
                  <c:v>1.7398733368205068</c:v>
                </c:pt>
                <c:pt idx="27466">
                  <c:v>1.7387695330029187</c:v>
                </c:pt>
                <c:pt idx="27467">
                  <c:v>1.7376654678062595</c:v>
                </c:pt>
                <c:pt idx="27468">
                  <c:v>1.7365614026096001</c:v>
                </c:pt>
                <c:pt idx="27469">
                  <c:v>1.7354575987920122</c:v>
                </c:pt>
                <c:pt idx="27470">
                  <c:v>1.7343535335953528</c:v>
                </c:pt>
                <c:pt idx="27471">
                  <c:v>1.7332494683986936</c:v>
                </c:pt>
                <c:pt idx="27472">
                  <c:v>1.7645984473056746</c:v>
                </c:pt>
                <c:pt idx="27473">
                  <c:v>1.6786716814119511</c:v>
                </c:pt>
                <c:pt idx="27474">
                  <c:v>1.6793020594911598</c:v>
                </c:pt>
                <c:pt idx="27475">
                  <c:v>1.6799324375703688</c:v>
                </c:pt>
                <c:pt idx="27476">
                  <c:v>1.6805626664123428</c:v>
                </c:pt>
                <c:pt idx="27477">
                  <c:v>1.6811930444915517</c:v>
                </c:pt>
                <c:pt idx="27478">
                  <c:v>1.6818234225707605</c:v>
                </c:pt>
                <c:pt idx="27479">
                  <c:v>1.6824536514127346</c:v>
                </c:pt>
                <c:pt idx="27480">
                  <c:v>1.6830840294919436</c:v>
                </c:pt>
                <c:pt idx="27481">
                  <c:v>1.683715004520091</c:v>
                </c:pt>
                <c:pt idx="27482">
                  <c:v>1.6843453825992998</c:v>
                </c:pt>
                <c:pt idx="27483">
                  <c:v>1.6849756114412739</c:v>
                </c:pt>
                <c:pt idx="27484">
                  <c:v>1.6856059895204827</c:v>
                </c:pt>
                <c:pt idx="27485">
                  <c:v>1.6862363675996916</c:v>
                </c:pt>
                <c:pt idx="27486">
                  <c:v>1.6868665964416658</c:v>
                </c:pt>
                <c:pt idx="27487">
                  <c:v>1.6874969745208745</c:v>
                </c:pt>
                <c:pt idx="27488">
                  <c:v>1.6881273526000833</c:v>
                </c:pt>
                <c:pt idx="27489">
                  <c:v>1.6887575814420575</c:v>
                </c:pt>
                <c:pt idx="27490">
                  <c:v>1.6893879595212664</c:v>
                </c:pt>
                <c:pt idx="27491">
                  <c:v>1.6900183376004752</c:v>
                </c:pt>
                <c:pt idx="27492">
                  <c:v>1.6906485664424493</c:v>
                </c:pt>
                <c:pt idx="27493">
                  <c:v>1.6912795414705968</c:v>
                </c:pt>
                <c:pt idx="27494">
                  <c:v>1.6919099195498055</c:v>
                </c:pt>
                <c:pt idx="27495">
                  <c:v>1.6925401483917797</c:v>
                </c:pt>
                <c:pt idx="27496">
                  <c:v>1.6931705264709886</c:v>
                </c:pt>
                <c:pt idx="27497">
                  <c:v>1.6938009045501974</c:v>
                </c:pt>
                <c:pt idx="27498">
                  <c:v>1.6944311333921716</c:v>
                </c:pt>
                <c:pt idx="27499">
                  <c:v>1.6950615114713803</c:v>
                </c:pt>
                <c:pt idx="27500">
                  <c:v>1.6956918895505892</c:v>
                </c:pt>
                <c:pt idx="27501">
                  <c:v>1.6963221183925634</c:v>
                </c:pt>
                <c:pt idx="27502">
                  <c:v>1.6969524964717722</c:v>
                </c:pt>
                <c:pt idx="27503">
                  <c:v>1.6975828745509811</c:v>
                </c:pt>
                <c:pt idx="27504">
                  <c:v>1.6982131033929551</c:v>
                </c:pt>
                <c:pt idx="27505">
                  <c:v>1.698843481472164</c:v>
                </c:pt>
                <c:pt idx="27506">
                  <c:v>1.6994744565003115</c:v>
                </c:pt>
                <c:pt idx="27507">
                  <c:v>1.7001048345795202</c:v>
                </c:pt>
                <c:pt idx="27508">
                  <c:v>1.7007350634214944</c:v>
                </c:pt>
                <c:pt idx="27509">
                  <c:v>1.7013654415007033</c:v>
                </c:pt>
                <c:pt idx="27510">
                  <c:v>1.7019958195799121</c:v>
                </c:pt>
                <c:pt idx="27511">
                  <c:v>1.7026260484218863</c:v>
                </c:pt>
                <c:pt idx="27512">
                  <c:v>1.703256426501095</c:v>
                </c:pt>
                <c:pt idx="27513">
                  <c:v>1.7038868045803039</c:v>
                </c:pt>
                <c:pt idx="27514">
                  <c:v>1.7045170334222781</c:v>
                </c:pt>
                <c:pt idx="27515">
                  <c:v>1.7051474115014869</c:v>
                </c:pt>
                <c:pt idx="27516">
                  <c:v>1.7057777895806956</c:v>
                </c:pt>
                <c:pt idx="27517">
                  <c:v>1.7064080184226698</c:v>
                </c:pt>
                <c:pt idx="27518">
                  <c:v>1.7070389934508172</c:v>
                </c:pt>
                <c:pt idx="27519">
                  <c:v>1.7076693715300262</c:v>
                </c:pt>
                <c:pt idx="27520">
                  <c:v>1.7082996003720003</c:v>
                </c:pt>
                <c:pt idx="27521">
                  <c:v>1.7089299784512091</c:v>
                </c:pt>
                <c:pt idx="27522">
                  <c:v>1.7095603565304178</c:v>
                </c:pt>
                <c:pt idx="27523">
                  <c:v>1.710190585372392</c:v>
                </c:pt>
                <c:pt idx="27524">
                  <c:v>1.710820963451601</c:v>
                </c:pt>
                <c:pt idx="27525">
                  <c:v>1.7114513415308097</c:v>
                </c:pt>
                <c:pt idx="27526">
                  <c:v>1.7120815703727839</c:v>
                </c:pt>
                <c:pt idx="27527">
                  <c:v>1.7127119484519926</c:v>
                </c:pt>
                <c:pt idx="27528">
                  <c:v>1.7133423265312016</c:v>
                </c:pt>
                <c:pt idx="27529">
                  <c:v>1.7139725553731757</c:v>
                </c:pt>
                <c:pt idx="27530">
                  <c:v>1.7163309225083454</c:v>
                </c:pt>
                <c:pt idx="27531">
                  <c:v>1.7306938948748509</c:v>
                </c:pt>
                <c:pt idx="27532">
                  <c:v>1.7166026456843111</c:v>
                </c:pt>
                <c:pt idx="27533">
                  <c:v>1.7348188121718375</c:v>
                </c:pt>
                <c:pt idx="27534">
                  <c:v>1.7483884096213382</c:v>
                </c:pt>
                <c:pt idx="27535">
                  <c:v>1.7326299999999999</c:v>
                </c:pt>
                <c:pt idx="27536">
                  <c:v>1.7326299999999999</c:v>
                </c:pt>
                <c:pt idx="27537">
                  <c:v>1.7353396882591092</c:v>
                </c:pt>
                <c:pt idx="27538">
                  <c:v>1.7535397453505006</c:v>
                </c:pt>
                <c:pt idx="27539">
                  <c:v>1.7681875715054303</c:v>
                </c:pt>
                <c:pt idx="27540">
                  <c:v>1.7643505437439921</c:v>
                </c:pt>
                <c:pt idx="27541">
                  <c:v>1.760513515982554</c:v>
                </c:pt>
                <c:pt idx="27542">
                  <c:v>1.75667739660837</c:v>
                </c:pt>
                <c:pt idx="27543">
                  <c:v>1.7528367352979153</c:v>
                </c:pt>
                <c:pt idx="27544">
                  <c:v>1.7489997075364772</c:v>
                </c:pt>
                <c:pt idx="27545">
                  <c:v>1.7451635881622931</c:v>
                </c:pt>
                <c:pt idx="27546">
                  <c:v>1.741326560400855</c:v>
                </c:pt>
                <c:pt idx="27547">
                  <c:v>1.7374895326394169</c:v>
                </c:pt>
                <c:pt idx="27548">
                  <c:v>1.7336534132652328</c:v>
                </c:pt>
                <c:pt idx="27549">
                  <c:v>1.7298163855037947</c:v>
                </c:pt>
                <c:pt idx="27550">
                  <c:v>1.7259793577423566</c:v>
                </c:pt>
                <c:pt idx="27551">
                  <c:v>1.7221432383681725</c:v>
                </c:pt>
                <c:pt idx="27552">
                  <c:v>1.7183062106067344</c:v>
                </c:pt>
                <c:pt idx="27553">
                  <c:v>1.7144691828452963</c:v>
                </c:pt>
                <c:pt idx="27554">
                  <c:v>1.7106330634711122</c:v>
                </c:pt>
                <c:pt idx="27555">
                  <c:v>1.7067960357096741</c:v>
                </c:pt>
                <c:pt idx="27556">
                  <c:v>1.7029553743992194</c:v>
                </c:pt>
                <c:pt idx="27557">
                  <c:v>1.6991183466377813</c:v>
                </c:pt>
                <c:pt idx="27558">
                  <c:v>1.6952822272635975</c:v>
                </c:pt>
                <c:pt idx="27559">
                  <c:v>1.6914451995021591</c:v>
                </c:pt>
                <c:pt idx="27560">
                  <c:v>1.687608171740721</c:v>
                </c:pt>
                <c:pt idx="27561">
                  <c:v>1.6837720523665372</c:v>
                </c:pt>
                <c:pt idx="27562">
                  <c:v>1.6799350246050988</c:v>
                </c:pt>
                <c:pt idx="27563">
                  <c:v>1.6760979968436607</c:v>
                </c:pt>
                <c:pt idx="27564">
                  <c:v>1.6722618774694769</c:v>
                </c:pt>
                <c:pt idx="27565">
                  <c:v>1.6684248497080385</c:v>
                </c:pt>
                <c:pt idx="27566">
                  <c:v>1.6645878219466004</c:v>
                </c:pt>
                <c:pt idx="27567">
                  <c:v>1.6607517025724166</c:v>
                </c:pt>
                <c:pt idx="27568">
                  <c:v>1.6569110412619619</c:v>
                </c:pt>
                <c:pt idx="27569">
                  <c:v>1.6530740135005237</c:v>
                </c:pt>
                <c:pt idx="27570">
                  <c:v>1.6492378941263397</c:v>
                </c:pt>
                <c:pt idx="27571">
                  <c:v>1.6454008663649016</c:v>
                </c:pt>
                <c:pt idx="27572">
                  <c:v>1.6479996394849785</c:v>
                </c:pt>
                <c:pt idx="27573">
                  <c:v>1.6844291402002862</c:v>
                </c:pt>
                <c:pt idx="27574">
                  <c:v>1.7082095282479142</c:v>
                </c:pt>
                <c:pt idx="27575">
                  <c:v>1.6849381945636623</c:v>
                </c:pt>
                <c:pt idx="27576">
                  <c:v>1.7247888454935623</c:v>
                </c:pt>
                <c:pt idx="27577">
                  <c:v>1.7617190092967818</c:v>
                </c:pt>
                <c:pt idx="27578">
                  <c:v>1.7252875379113017</c:v>
                </c:pt>
                <c:pt idx="27579">
                  <c:v>1.7002411769194088</c:v>
                </c:pt>
                <c:pt idx="27580">
                  <c:v>1.7066894835479256</c:v>
                </c:pt>
                <c:pt idx="27581">
                  <c:v>1.6789367268779483</c:v>
                </c:pt>
                <c:pt idx="27582">
                  <c:v>1.6815397081623269</c:v>
                </c:pt>
                <c:pt idx="27583">
                  <c:v>1.684142073210606</c:v>
                </c:pt>
                <c:pt idx="27584">
                  <c:v>1.6867450544949849</c:v>
                </c:pt>
                <c:pt idx="27585">
                  <c:v>1.6893480357793635</c:v>
                </c:pt>
                <c:pt idx="27586">
                  <c:v>1.6919504008276427</c:v>
                </c:pt>
                <c:pt idx="27587">
                  <c:v>1.6945533821120213</c:v>
                </c:pt>
                <c:pt idx="27588">
                  <c:v>1.6971563633964</c:v>
                </c:pt>
                <c:pt idx="27589">
                  <c:v>1.6997587284446791</c:v>
                </c:pt>
                <c:pt idx="27590">
                  <c:v>1.7023617097290578</c:v>
                </c:pt>
                <c:pt idx="27591">
                  <c:v>1.7049646910134364</c:v>
                </c:pt>
                <c:pt idx="27592">
                  <c:v>1.7075670560617155</c:v>
                </c:pt>
                <c:pt idx="27593">
                  <c:v>1.7101725022904923</c:v>
                </c:pt>
                <c:pt idx="27594">
                  <c:v>1.7127754835748712</c:v>
                </c:pt>
                <c:pt idx="27595">
                  <c:v>1.708681265617549</c:v>
                </c:pt>
                <c:pt idx="27596">
                  <c:v>1.6964440000000001</c:v>
                </c:pt>
                <c:pt idx="27597">
                  <c:v>1.7147901144219309</c:v>
                </c:pt>
                <c:pt idx="27598">
                  <c:v>1.744482306151645</c:v>
                </c:pt>
                <c:pt idx="27599">
                  <c:v>1.7198950128755364</c:v>
                </c:pt>
                <c:pt idx="27600">
                  <c:v>1.642177</c:v>
                </c:pt>
                <c:pt idx="27601">
                  <c:v>1.663919472406181</c:v>
                </c:pt>
                <c:pt idx="27602">
                  <c:v>1.634010268763797</c:v>
                </c:pt>
                <c:pt idx="27603">
                  <c:v>1.6808941235097759</c:v>
                </c:pt>
                <c:pt idx="27604">
                  <c:v>1.7137984374592192</c:v>
                </c:pt>
                <c:pt idx="27605">
                  <c:v>1.7118658532495714</c:v>
                </c:pt>
                <c:pt idx="27606">
                  <c:v>1.7099314389412403</c:v>
                </c:pt>
                <c:pt idx="27607">
                  <c:v>1.7079988547315925</c:v>
                </c:pt>
                <c:pt idx="27608">
                  <c:v>1.7060667280466155</c:v>
                </c:pt>
                <c:pt idx="27609">
                  <c:v>1.7041341438369677</c:v>
                </c:pt>
                <c:pt idx="27610">
                  <c:v>1.7022015596273199</c:v>
                </c:pt>
                <c:pt idx="27611">
                  <c:v>1.7002694329423429</c:v>
                </c:pt>
                <c:pt idx="27612">
                  <c:v>1.6983368487326951</c:v>
                </c:pt>
                <c:pt idx="27613">
                  <c:v>1.6964042645230473</c:v>
                </c:pt>
                <c:pt idx="27614">
                  <c:v>1.6944721378380703</c:v>
                </c:pt>
                <c:pt idx="27615">
                  <c:v>1.6925395536284225</c:v>
                </c:pt>
                <c:pt idx="27616">
                  <c:v>1.6906069694187746</c:v>
                </c:pt>
                <c:pt idx="27617">
                  <c:v>1.6886748427337976</c:v>
                </c:pt>
                <c:pt idx="27618">
                  <c:v>1.6867404284254666</c:v>
                </c:pt>
                <c:pt idx="27619">
                  <c:v>1.6848078442158188</c:v>
                </c:pt>
                <c:pt idx="27620">
                  <c:v>1.6828757175308418</c:v>
                </c:pt>
                <c:pt idx="27621">
                  <c:v>1.6809431333211939</c:v>
                </c:pt>
                <c:pt idx="27622">
                  <c:v>1.6790105491115461</c:v>
                </c:pt>
                <c:pt idx="27623">
                  <c:v>1.6770784224265691</c:v>
                </c:pt>
                <c:pt idx="27624">
                  <c:v>1.6751458382169213</c:v>
                </c:pt>
                <c:pt idx="27625">
                  <c:v>1.6732132540072735</c:v>
                </c:pt>
                <c:pt idx="27626">
                  <c:v>1.6712811273222967</c:v>
                </c:pt>
                <c:pt idx="27627">
                  <c:v>1.6693485431126489</c:v>
                </c:pt>
                <c:pt idx="27628">
                  <c:v>1.6674159589030011</c:v>
                </c:pt>
                <c:pt idx="27629">
                  <c:v>1.6654838322180241</c:v>
                </c:pt>
                <c:pt idx="27630">
                  <c:v>1.6635512480083763</c:v>
                </c:pt>
                <c:pt idx="27631">
                  <c:v>1.661616833700045</c:v>
                </c:pt>
                <c:pt idx="27632">
                  <c:v>1.6596842494903972</c:v>
                </c:pt>
                <c:pt idx="27633">
                  <c:v>1.6577521228054204</c:v>
                </c:pt>
                <c:pt idx="27634">
                  <c:v>1.6558195385957726</c:v>
                </c:pt>
                <c:pt idx="27635">
                  <c:v>1.6538869543861248</c:v>
                </c:pt>
                <c:pt idx="27636">
                  <c:v>1.6519548277011478</c:v>
                </c:pt>
                <c:pt idx="27637">
                  <c:v>1.6500222434915</c:v>
                </c:pt>
                <c:pt idx="27638">
                  <c:v>1.6480896592818521</c:v>
                </c:pt>
                <c:pt idx="27639">
                  <c:v>1.6461575325968751</c:v>
                </c:pt>
                <c:pt idx="27640">
                  <c:v>1.6442249483872273</c:v>
                </c:pt>
                <c:pt idx="27641">
                  <c:v>1.6422923641775795</c:v>
                </c:pt>
                <c:pt idx="27642">
                  <c:v>1.6403602374926025</c:v>
                </c:pt>
                <c:pt idx="27643">
                  <c:v>1.6384258231842714</c:v>
                </c:pt>
                <c:pt idx="27644">
                  <c:v>1.6364932389746236</c:v>
                </c:pt>
                <c:pt idx="27645">
                  <c:v>1.6345611122896466</c:v>
                </c:pt>
                <c:pt idx="27646">
                  <c:v>1.6326285280799988</c:v>
                </c:pt>
                <c:pt idx="27647">
                  <c:v>1.630695943870351</c:v>
                </c:pt>
                <c:pt idx="27648">
                  <c:v>1.628763817185374</c:v>
                </c:pt>
                <c:pt idx="27649">
                  <c:v>1.6268312329757262</c:v>
                </c:pt>
                <c:pt idx="27650">
                  <c:v>1.6248986487660784</c:v>
                </c:pt>
                <c:pt idx="27651">
                  <c:v>1.6240870000000001</c:v>
                </c:pt>
                <c:pt idx="27652">
                  <c:v>1.609658869047619</c:v>
                </c:pt>
                <c:pt idx="27653">
                  <c:v>1.627579277992278</c:v>
                </c:pt>
                <c:pt idx="27654">
                  <c:v>1.6026746991634493</c:v>
                </c:pt>
                <c:pt idx="27655">
                  <c:v>1.5729686965894465</c:v>
                </c:pt>
                <c:pt idx="27656">
                  <c:v>1.6846173088803089</c:v>
                </c:pt>
                <c:pt idx="27657">
                  <c:v>1.5765656356700049</c:v>
                </c:pt>
                <c:pt idx="27658">
                  <c:v>1.6156834715137067</c:v>
                </c:pt>
                <c:pt idx="27659">
                  <c:v>1.6189893147353362</c:v>
                </c:pt>
                <c:pt idx="27660">
                  <c:v>1.6057300118934064</c:v>
                </c:pt>
                <c:pt idx="27661">
                  <c:v>1.6053136344930585</c:v>
                </c:pt>
                <c:pt idx="27662">
                  <c:v>1.6048971584951734</c:v>
                </c:pt>
                <c:pt idx="27663">
                  <c:v>1.6044806824972884</c:v>
                </c:pt>
                <c:pt idx="27664">
                  <c:v>1.6040643050969405</c:v>
                </c:pt>
                <c:pt idx="27665">
                  <c:v>1.6036478290990555</c:v>
                </c:pt>
                <c:pt idx="27666">
                  <c:v>1.6032313531011704</c:v>
                </c:pt>
                <c:pt idx="27667">
                  <c:v>1.6028149757008225</c:v>
                </c:pt>
                <c:pt idx="27668">
                  <c:v>1.6023981053127878</c:v>
                </c:pt>
                <c:pt idx="27669">
                  <c:v>1.6019816293149027</c:v>
                </c:pt>
                <c:pt idx="27670">
                  <c:v>1.6015652519145549</c:v>
                </c:pt>
                <c:pt idx="27671">
                  <c:v>1.6011487759166698</c:v>
                </c:pt>
                <c:pt idx="27672">
                  <c:v>1.6007322999187847</c:v>
                </c:pt>
                <c:pt idx="27673">
                  <c:v>1.6003159225184369</c:v>
                </c:pt>
                <c:pt idx="27674">
                  <c:v>1.5998994465205518</c:v>
                </c:pt>
                <c:pt idx="27675">
                  <c:v>1.5994829705226667</c:v>
                </c:pt>
                <c:pt idx="27676">
                  <c:v>1.5990665931223189</c:v>
                </c:pt>
                <c:pt idx="27677">
                  <c:v>1.5986501171244338</c:v>
                </c:pt>
                <c:pt idx="27678">
                  <c:v>1.5982336411265488</c:v>
                </c:pt>
                <c:pt idx="27679">
                  <c:v>1.5978172637262009</c:v>
                </c:pt>
                <c:pt idx="27680">
                  <c:v>1.5974007877283158</c:v>
                </c:pt>
                <c:pt idx="27681">
                  <c:v>1.5969839173402811</c:v>
                </c:pt>
                <c:pt idx="27682">
                  <c:v>1.596567441342396</c:v>
                </c:pt>
                <c:pt idx="27683">
                  <c:v>1.5961510639420482</c:v>
                </c:pt>
                <c:pt idx="27684">
                  <c:v>1.5957345879441631</c:v>
                </c:pt>
                <c:pt idx="27685">
                  <c:v>1.595318111946278</c:v>
                </c:pt>
                <c:pt idx="27686">
                  <c:v>1.5949017345459302</c:v>
                </c:pt>
                <c:pt idx="27687">
                  <c:v>1.5944852585480451</c:v>
                </c:pt>
                <c:pt idx="27688">
                  <c:v>1.59406878255016</c:v>
                </c:pt>
                <c:pt idx="27689">
                  <c:v>1.5936524051498122</c:v>
                </c:pt>
                <c:pt idx="27690">
                  <c:v>1.5932359291519271</c:v>
                </c:pt>
                <c:pt idx="27691">
                  <c:v>1.5928195517515793</c:v>
                </c:pt>
                <c:pt idx="27692">
                  <c:v>1.5924030757536942</c:v>
                </c:pt>
                <c:pt idx="27693">
                  <c:v>1.5919862053656595</c:v>
                </c:pt>
                <c:pt idx="27694">
                  <c:v>1.5915697293677744</c:v>
                </c:pt>
                <c:pt idx="27695">
                  <c:v>1.5911533519674268</c:v>
                </c:pt>
                <c:pt idx="27696">
                  <c:v>1.5907368759695415</c:v>
                </c:pt>
                <c:pt idx="27697">
                  <c:v>1.5903203999716564</c:v>
                </c:pt>
                <c:pt idx="27698">
                  <c:v>1.5899040225713086</c:v>
                </c:pt>
                <c:pt idx="27699">
                  <c:v>1.5894875465734235</c:v>
                </c:pt>
                <c:pt idx="27700">
                  <c:v>1.5890710705755384</c:v>
                </c:pt>
                <c:pt idx="27701">
                  <c:v>1.5886546931751906</c:v>
                </c:pt>
                <c:pt idx="27702">
                  <c:v>1.5882382171773055</c:v>
                </c:pt>
                <c:pt idx="27703">
                  <c:v>1.6108115929899858</c:v>
                </c:pt>
                <c:pt idx="27704">
                  <c:v>1.6925027971394517</c:v>
                </c:pt>
                <c:pt idx="27705">
                  <c:v>1.678355</c:v>
                </c:pt>
                <c:pt idx="27706">
                  <c:v>1.678355</c:v>
                </c:pt>
                <c:pt idx="27707">
                  <c:v>1.6696684845016692</c:v>
                </c:pt>
                <c:pt idx="27708">
                  <c:v>1.6511115430274137</c:v>
                </c:pt>
                <c:pt idx="27709">
                  <c:v>1.6829484155937053</c:v>
                </c:pt>
                <c:pt idx="27710">
                  <c:v>1.6964440000000001</c:v>
                </c:pt>
                <c:pt idx="27711">
                  <c:v>1.6867505382598331</c:v>
                </c:pt>
                <c:pt idx="27712">
                  <c:v>1.6614974960439302</c:v>
                </c:pt>
                <c:pt idx="27713">
                  <c:v>1.6660079971658006</c:v>
                </c:pt>
                <c:pt idx="27714">
                  <c:v>1.6705195663675012</c:v>
                </c:pt>
                <c:pt idx="27715">
                  <c:v>1.6750311355692018</c:v>
                </c:pt>
                <c:pt idx="27716">
                  <c:v>1.678355</c:v>
                </c:pt>
                <c:pt idx="27717">
                  <c:v>1.6782566691223804</c:v>
                </c:pt>
                <c:pt idx="27718">
                  <c:v>1.6778919823236298</c:v>
                </c:pt>
                <c:pt idx="27719">
                  <c:v>1.6775276405455022</c:v>
                </c:pt>
                <c:pt idx="27720">
                  <c:v>1.6771633850225307</c:v>
                </c:pt>
                <c:pt idx="27721">
                  <c:v>1.6767990432444031</c:v>
                </c:pt>
                <c:pt idx="27722">
                  <c:v>1.6764347014662757</c:v>
                </c:pt>
                <c:pt idx="27723">
                  <c:v>1.676070445943304</c:v>
                </c:pt>
                <c:pt idx="27724">
                  <c:v>1.6757061041651766</c:v>
                </c:pt>
                <c:pt idx="27725">
                  <c:v>1.6753417623870492</c:v>
                </c:pt>
                <c:pt idx="27726">
                  <c:v>1.6749775068640775</c:v>
                </c:pt>
                <c:pt idx="27727">
                  <c:v>1.6746131650859499</c:v>
                </c:pt>
                <c:pt idx="27728">
                  <c:v>1.6742488233078225</c:v>
                </c:pt>
                <c:pt idx="27729">
                  <c:v>1.6738845677848508</c:v>
                </c:pt>
                <c:pt idx="27730">
                  <c:v>1.6735202260067235</c:v>
                </c:pt>
                <c:pt idx="27731">
                  <c:v>1.6731555392079727</c:v>
                </c:pt>
                <c:pt idx="27732">
                  <c:v>1.6727911974298453</c:v>
                </c:pt>
                <c:pt idx="27733">
                  <c:v>1.6724269419068736</c:v>
                </c:pt>
                <c:pt idx="27734">
                  <c:v>1.6720626001287462</c:v>
                </c:pt>
                <c:pt idx="27735">
                  <c:v>1.6716983446057745</c:v>
                </c:pt>
                <c:pt idx="27736">
                  <c:v>1.6713340028276471</c:v>
                </c:pt>
                <c:pt idx="27737">
                  <c:v>1.6709696610495197</c:v>
                </c:pt>
                <c:pt idx="27738">
                  <c:v>1.670605405526548</c:v>
                </c:pt>
                <c:pt idx="27739">
                  <c:v>1.6702410637484204</c:v>
                </c:pt>
                <c:pt idx="27740">
                  <c:v>1.669876721970293</c:v>
                </c:pt>
                <c:pt idx="27741">
                  <c:v>1.6695124664473213</c:v>
                </c:pt>
                <c:pt idx="27742">
                  <c:v>1.6691481246691939</c:v>
                </c:pt>
                <c:pt idx="27743">
                  <c:v>1.6687834378704431</c:v>
                </c:pt>
                <c:pt idx="27744">
                  <c:v>1.6684190960923158</c:v>
                </c:pt>
                <c:pt idx="27745">
                  <c:v>1.6680548405693441</c:v>
                </c:pt>
                <c:pt idx="27746">
                  <c:v>1.6636827392318145</c:v>
                </c:pt>
                <c:pt idx="27747">
                  <c:v>1.6633183974536871</c:v>
                </c:pt>
                <c:pt idx="27748">
                  <c:v>1.6629540556755598</c:v>
                </c:pt>
                <c:pt idx="27749">
                  <c:v>1.6625898001525881</c:v>
                </c:pt>
                <c:pt idx="27750">
                  <c:v>1.6622254583744607</c:v>
                </c:pt>
                <c:pt idx="27751">
                  <c:v>1.6618611165963331</c:v>
                </c:pt>
                <c:pt idx="27752">
                  <c:v>1.6614968610733616</c:v>
                </c:pt>
                <c:pt idx="27753">
                  <c:v>1.661132519295234</c:v>
                </c:pt>
                <c:pt idx="27754">
                  <c:v>1.6607681775171066</c:v>
                </c:pt>
                <c:pt idx="27755">
                  <c:v>1.6604039219941349</c:v>
                </c:pt>
                <c:pt idx="27756">
                  <c:v>1.6262999771101574</c:v>
                </c:pt>
                <c:pt idx="27757">
                  <c:v>1.6289355205054841</c:v>
                </c:pt>
                <c:pt idx="27758">
                  <c:v>1.6537720705601908</c:v>
                </c:pt>
                <c:pt idx="27759">
                  <c:v>1.6485473989031951</c:v>
                </c:pt>
                <c:pt idx="27760">
                  <c:v>1.6184803588459704</c:v>
                </c:pt>
                <c:pt idx="27761">
                  <c:v>1.6299477218116807</c:v>
                </c:pt>
                <c:pt idx="27762">
                  <c:v>1.617980029327611</c:v>
                </c:pt>
                <c:pt idx="27763">
                  <c:v>1.636441672228844</c:v>
                </c:pt>
                <c:pt idx="27764">
                  <c:v>1.6417574725602424</c:v>
                </c:pt>
                <c:pt idx="27765">
                  <c:v>1.641144930594969</c:v>
                </c:pt>
                <c:pt idx="27766">
                  <c:v>1.6405323886296956</c:v>
                </c:pt>
                <c:pt idx="27767">
                  <c:v>1.6399199916790919</c:v>
                </c:pt>
                <c:pt idx="27768">
                  <c:v>1.6393074497138185</c:v>
                </c:pt>
                <c:pt idx="27769">
                  <c:v>1.6386943276898658</c:v>
                </c:pt>
                <c:pt idx="27770">
                  <c:v>1.6380819307392622</c:v>
                </c:pt>
                <c:pt idx="27771">
                  <c:v>1.6374693887739888</c:v>
                </c:pt>
                <c:pt idx="27772">
                  <c:v>1.6368568468087152</c:v>
                </c:pt>
                <c:pt idx="27773">
                  <c:v>1.6362444498581117</c:v>
                </c:pt>
                <c:pt idx="27774">
                  <c:v>1.6356319078928383</c:v>
                </c:pt>
                <c:pt idx="27775">
                  <c:v>1.6350193659275649</c:v>
                </c:pt>
                <c:pt idx="27776">
                  <c:v>1.6344069689769611</c:v>
                </c:pt>
                <c:pt idx="27777">
                  <c:v>1.6337944270116878</c:v>
                </c:pt>
                <c:pt idx="27778">
                  <c:v>1.6331818850464144</c:v>
                </c:pt>
                <c:pt idx="27779">
                  <c:v>1.6325694880958108</c:v>
                </c:pt>
                <c:pt idx="27780">
                  <c:v>1.6319569461305372</c:v>
                </c:pt>
                <c:pt idx="27781">
                  <c:v>1.6313438241065845</c:v>
                </c:pt>
                <c:pt idx="27782">
                  <c:v>1.6307312821413111</c:v>
                </c:pt>
                <c:pt idx="27783">
                  <c:v>1.6301188851907076</c:v>
                </c:pt>
                <c:pt idx="27784">
                  <c:v>1.6295063432254342</c:v>
                </c:pt>
                <c:pt idx="27785">
                  <c:v>1.6288938012601606</c:v>
                </c:pt>
                <c:pt idx="27786">
                  <c:v>1.628281404309557</c:v>
                </c:pt>
                <c:pt idx="27787">
                  <c:v>1.6276688623442837</c:v>
                </c:pt>
                <c:pt idx="27788">
                  <c:v>1.6270563203790103</c:v>
                </c:pt>
                <c:pt idx="27789">
                  <c:v>1.6264439234284065</c:v>
                </c:pt>
                <c:pt idx="27790">
                  <c:v>1.6258313814631331</c:v>
                </c:pt>
                <c:pt idx="27791">
                  <c:v>1.6252188394978597</c:v>
                </c:pt>
                <c:pt idx="27792">
                  <c:v>1.6246064425472562</c:v>
                </c:pt>
                <c:pt idx="27793">
                  <c:v>1.6379300197854589</c:v>
                </c:pt>
                <c:pt idx="27794">
                  <c:v>1.7145410000000001</c:v>
                </c:pt>
                <c:pt idx="27795">
                  <c:v>1.7145410000000001</c:v>
                </c:pt>
                <c:pt idx="27796">
                  <c:v>1.7272011439809298</c:v>
                </c:pt>
                <c:pt idx="27797">
                  <c:v>1.7737335216976633</c:v>
                </c:pt>
                <c:pt idx="27798">
                  <c:v>1.7213728969957083</c:v>
                </c:pt>
                <c:pt idx="27799">
                  <c:v>1.7436300092967818</c:v>
                </c:pt>
                <c:pt idx="27800">
                  <c:v>1.7145410000000001</c:v>
                </c:pt>
                <c:pt idx="27801">
                  <c:v>1.7259274949928469</c:v>
                </c:pt>
                <c:pt idx="27802">
                  <c:v>1.7685627126316887</c:v>
                </c:pt>
                <c:pt idx="27803">
                  <c:v>1.7674241479682307</c:v>
                </c:pt>
                <c:pt idx="27804">
                  <c:v>1.7662858528513314</c:v>
                </c:pt>
                <c:pt idx="27805">
                  <c:v>1.7651472881878734</c:v>
                </c:pt>
                <c:pt idx="27806">
                  <c:v>1.764007645338181</c:v>
                </c:pt>
                <c:pt idx="27807">
                  <c:v>1.7628690806747231</c:v>
                </c:pt>
                <c:pt idx="27808">
                  <c:v>1.7617307855578237</c:v>
                </c:pt>
                <c:pt idx="27809">
                  <c:v>1.7605922208943658</c:v>
                </c:pt>
                <c:pt idx="27810">
                  <c:v>1.7594536562309078</c:v>
                </c:pt>
                <c:pt idx="27811">
                  <c:v>1.7583153611140085</c:v>
                </c:pt>
                <c:pt idx="27812">
                  <c:v>1.7571767964505505</c:v>
                </c:pt>
                <c:pt idx="27813">
                  <c:v>1.7560382317870926</c:v>
                </c:pt>
                <c:pt idx="27814">
                  <c:v>1.7548999366701932</c:v>
                </c:pt>
                <c:pt idx="27815">
                  <c:v>1.7537613720067353</c:v>
                </c:pt>
                <c:pt idx="27816">
                  <c:v>1.7526228073432772</c:v>
                </c:pt>
                <c:pt idx="27817">
                  <c:v>1.7514845122263778</c:v>
                </c:pt>
                <c:pt idx="27818">
                  <c:v>1.7566882837386741</c:v>
                </c:pt>
                <c:pt idx="27819">
                  <c:v>1.7810369401668653</c:v>
                </c:pt>
                <c:pt idx="27820">
                  <c:v>1.7800392246065808</c:v>
                </c:pt>
                <c:pt idx="27821">
                  <c:v>1.7517282575107296</c:v>
                </c:pt>
                <c:pt idx="27822">
                  <c:v>1.786897</c:v>
                </c:pt>
                <c:pt idx="27823">
                  <c:v>1.684308977818854</c:v>
                </c:pt>
                <c:pt idx="27824">
                  <c:v>1.7768661312384473</c:v>
                </c:pt>
                <c:pt idx="27825">
                  <c:v>1.7640433373382625</c:v>
                </c:pt>
                <c:pt idx="27826">
                  <c:v>1.7597467818853973</c:v>
                </c:pt>
                <c:pt idx="27827">
                  <c:v>1.7327831661797417</c:v>
                </c:pt>
                <c:pt idx="27828">
                  <c:v>1.7331747968959825</c:v>
                </c:pt>
                <c:pt idx="27829">
                  <c:v>1.7335663348966182</c:v>
                </c:pt>
                <c:pt idx="27830">
                  <c:v>1.7339579656128588</c:v>
                </c:pt>
                <c:pt idx="27831">
                  <c:v>1.7343499671915201</c:v>
                </c:pt>
                <c:pt idx="27832">
                  <c:v>1.7347415979077609</c:v>
                </c:pt>
                <c:pt idx="27833">
                  <c:v>1.7351331359083966</c:v>
                </c:pt>
                <c:pt idx="27834">
                  <c:v>1.7355247666246372</c:v>
                </c:pt>
                <c:pt idx="27835">
                  <c:v>1.735916397340878</c:v>
                </c:pt>
                <c:pt idx="27836">
                  <c:v>1.7363079353415136</c:v>
                </c:pt>
                <c:pt idx="27837">
                  <c:v>1.7366995660577542</c:v>
                </c:pt>
                <c:pt idx="27838">
                  <c:v>1.737091196773995</c:v>
                </c:pt>
                <c:pt idx="27839">
                  <c:v>1.7374827347746307</c:v>
                </c:pt>
                <c:pt idx="27840">
                  <c:v>1.7378743654908713</c:v>
                </c:pt>
                <c:pt idx="27841">
                  <c:v>1.7382659962071121</c:v>
                </c:pt>
                <c:pt idx="27842">
                  <c:v>1.7386575342077477</c:v>
                </c:pt>
                <c:pt idx="27843">
                  <c:v>1.7390491649239883</c:v>
                </c:pt>
                <c:pt idx="27844">
                  <c:v>1.7394411665026499</c:v>
                </c:pt>
                <c:pt idx="27845">
                  <c:v>1.7398327045032853</c:v>
                </c:pt>
                <c:pt idx="27846">
                  <c:v>1.7402243352195261</c:v>
                </c:pt>
                <c:pt idx="27847">
                  <c:v>1.7406159659357667</c:v>
                </c:pt>
                <c:pt idx="27848">
                  <c:v>1.7410075039364024</c:v>
                </c:pt>
                <c:pt idx="27849">
                  <c:v>1.7413991346526432</c:v>
                </c:pt>
                <c:pt idx="27850">
                  <c:v>1.7417907653688838</c:v>
                </c:pt>
                <c:pt idx="27851">
                  <c:v>1.7421823033695194</c:v>
                </c:pt>
                <c:pt idx="27852">
                  <c:v>1.7425739340857602</c:v>
                </c:pt>
                <c:pt idx="27853">
                  <c:v>1.7429655648020008</c:v>
                </c:pt>
                <c:pt idx="27854">
                  <c:v>1.7433571028026364</c:v>
                </c:pt>
                <c:pt idx="27855">
                  <c:v>1.7437487335188773</c:v>
                </c:pt>
                <c:pt idx="27856">
                  <c:v>1.7441407350975386</c:v>
                </c:pt>
                <c:pt idx="27857">
                  <c:v>1.7445323658137795</c:v>
                </c:pt>
                <c:pt idx="27858">
                  <c:v>1.7449239038144149</c:v>
                </c:pt>
                <c:pt idx="27859">
                  <c:v>1.7453155345306557</c:v>
                </c:pt>
                <c:pt idx="27860">
                  <c:v>1.7457071652468965</c:v>
                </c:pt>
                <c:pt idx="27861">
                  <c:v>1.7460987032475319</c:v>
                </c:pt>
                <c:pt idx="27862">
                  <c:v>1.7464903339637727</c:v>
                </c:pt>
                <c:pt idx="27863">
                  <c:v>1.7468819646800133</c:v>
                </c:pt>
                <c:pt idx="27864">
                  <c:v>1.747273502680649</c:v>
                </c:pt>
                <c:pt idx="27865">
                  <c:v>1.7476651333968898</c:v>
                </c:pt>
                <c:pt idx="27866">
                  <c:v>1.7480567641131304</c:v>
                </c:pt>
                <c:pt idx="27867">
                  <c:v>1.748448302113766</c:v>
                </c:pt>
                <c:pt idx="27868">
                  <c:v>1.7488399328300068</c:v>
                </c:pt>
                <c:pt idx="27869">
                  <c:v>1.7492319344086682</c:v>
                </c:pt>
                <c:pt idx="27870">
                  <c:v>1.7496234724093038</c:v>
                </c:pt>
                <c:pt idx="27871">
                  <c:v>1.7500151031255444</c:v>
                </c:pt>
                <c:pt idx="27872">
                  <c:v>1.7504067338417852</c:v>
                </c:pt>
                <c:pt idx="27873">
                  <c:v>1.7433436566523606</c:v>
                </c:pt>
                <c:pt idx="27874">
                  <c:v>1.7298056150178784</c:v>
                </c:pt>
                <c:pt idx="27875">
                  <c:v>1.7790127148307104</c:v>
                </c:pt>
                <c:pt idx="27876">
                  <c:v>1.7588534430138292</c:v>
                </c:pt>
                <c:pt idx="27877">
                  <c:v>1.7701145475566149</c:v>
                </c:pt>
                <c:pt idx="27878">
                  <c:v>1.7188626924177397</c:v>
                </c:pt>
                <c:pt idx="27879">
                  <c:v>1.750417085360038</c:v>
                </c:pt>
                <c:pt idx="27880">
                  <c:v>1.7912607825983313</c:v>
                </c:pt>
                <c:pt idx="27881">
                  <c:v>1.7601559890319503</c:v>
                </c:pt>
                <c:pt idx="27882">
                  <c:v>1.7868110948284603</c:v>
                </c:pt>
                <c:pt idx="27883">
                  <c:v>1.7864883390104782</c:v>
                </c:pt>
                <c:pt idx="27884">
                  <c:v>1.7861655067644076</c:v>
                </c:pt>
                <c:pt idx="27885">
                  <c:v>1.7858426745183369</c:v>
                </c:pt>
                <c:pt idx="27886">
                  <c:v>1.7855199187003548</c:v>
                </c:pt>
                <c:pt idx="27887">
                  <c:v>1.7803546791913132</c:v>
                </c:pt>
                <c:pt idx="27888">
                  <c:v>1.7800318469452425</c:v>
                </c:pt>
                <c:pt idx="27889">
                  <c:v>1.7797090911272604</c:v>
                </c:pt>
                <c:pt idx="27890">
                  <c:v>1.7751894396822714</c:v>
                </c:pt>
                <c:pt idx="27891">
                  <c:v>1.7748663017238464</c:v>
                </c:pt>
                <c:pt idx="27892">
                  <c:v>1.7745435459058645</c:v>
                </c:pt>
                <c:pt idx="27893">
                  <c:v>1.7742207136597938</c:v>
                </c:pt>
                <c:pt idx="27894">
                  <c:v>1.7738978814137232</c:v>
                </c:pt>
                <c:pt idx="27895">
                  <c:v>1.773575125595741</c:v>
                </c:pt>
                <c:pt idx="27896">
                  <c:v>1.7732522933496704</c:v>
                </c:pt>
                <c:pt idx="27897">
                  <c:v>1.7729294611035997</c:v>
                </c:pt>
                <c:pt idx="27898">
                  <c:v>1.7726067052856176</c:v>
                </c:pt>
                <c:pt idx="27899">
                  <c:v>1.7722838730395469</c:v>
                </c:pt>
                <c:pt idx="27900">
                  <c:v>1.7719610407934763</c:v>
                </c:pt>
                <c:pt idx="27901">
                  <c:v>1.7716382849754944</c:v>
                </c:pt>
                <c:pt idx="27902">
                  <c:v>1.7713154527294237</c:v>
                </c:pt>
                <c:pt idx="27903">
                  <c:v>1.7709923147709987</c:v>
                </c:pt>
                <c:pt idx="27904">
                  <c:v>1.7706694825249281</c:v>
                </c:pt>
                <c:pt idx="27905">
                  <c:v>1.7703467267069459</c:v>
                </c:pt>
                <c:pt idx="27906">
                  <c:v>1.7700238944608753</c:v>
                </c:pt>
                <c:pt idx="27907">
                  <c:v>1.7697010622148048</c:v>
                </c:pt>
                <c:pt idx="27908">
                  <c:v>1.7693783063968227</c:v>
                </c:pt>
                <c:pt idx="27909">
                  <c:v>1.769055474150752</c:v>
                </c:pt>
                <c:pt idx="27910">
                  <c:v>1.7645603805668015</c:v>
                </c:pt>
                <c:pt idx="27911">
                  <c:v>1.7550751969480209</c:v>
                </c:pt>
                <c:pt idx="27912">
                  <c:v>1.7688079999999999</c:v>
                </c:pt>
                <c:pt idx="27913">
                  <c:v>1.7549113004291845</c:v>
                </c:pt>
                <c:pt idx="27914">
                  <c:v>1.7240442945939509</c:v>
                </c:pt>
                <c:pt idx="27915">
                  <c:v>1.7507189999999999</c:v>
                </c:pt>
                <c:pt idx="27916">
                  <c:v>1.7607770705770147</c:v>
                </c:pt>
                <c:pt idx="27917">
                  <c:v>1.786897</c:v>
                </c:pt>
                <c:pt idx="27918">
                  <c:v>1.7816300357995227</c:v>
                </c:pt>
                <c:pt idx="27919">
                  <c:v>1.7690024345194981</c:v>
                </c:pt>
                <c:pt idx="27920">
                  <c:v>1.7696572167968834</c:v>
                </c:pt>
                <c:pt idx="27921">
                  <c:v>1.7703121541257194</c:v>
                </c:pt>
                <c:pt idx="27922">
                  <c:v>1.7709670914545554</c:v>
                </c:pt>
                <c:pt idx="27923">
                  <c:v>1.7716218737319407</c:v>
                </c:pt>
                <c:pt idx="27924">
                  <c:v>1.7866855873466221</c:v>
                </c:pt>
                <c:pt idx="27925">
                  <c:v>1.7873405246754581</c:v>
                </c:pt>
                <c:pt idx="27926">
                  <c:v>1.7879953069528434</c:v>
                </c:pt>
                <c:pt idx="27927">
                  <c:v>1.7886502442816794</c:v>
                </c:pt>
                <c:pt idx="27928">
                  <c:v>1.7893051816105157</c:v>
                </c:pt>
                <c:pt idx="27929">
                  <c:v>1.7899599638879007</c:v>
                </c:pt>
                <c:pt idx="27930">
                  <c:v>1.7906149012167369</c:v>
                </c:pt>
                <c:pt idx="27931">
                  <c:v>1.7912704587513768</c:v>
                </c:pt>
                <c:pt idx="27932">
                  <c:v>1.7919253960802128</c:v>
                </c:pt>
                <c:pt idx="27933">
                  <c:v>1.7925801783575981</c:v>
                </c:pt>
                <c:pt idx="27934">
                  <c:v>1.7932351156864341</c:v>
                </c:pt>
                <c:pt idx="27935">
                  <c:v>1.7938900530152702</c:v>
                </c:pt>
                <c:pt idx="27936">
                  <c:v>1.7945448352926554</c:v>
                </c:pt>
                <c:pt idx="27937">
                  <c:v>1.7951997726214914</c:v>
                </c:pt>
                <c:pt idx="27938">
                  <c:v>1.7958547099503277</c:v>
                </c:pt>
                <c:pt idx="27939">
                  <c:v>1.7965094922277127</c:v>
                </c:pt>
                <c:pt idx="27940">
                  <c:v>1.797164429556549</c:v>
                </c:pt>
                <c:pt idx="27941">
                  <c:v>1.797819366885385</c:v>
                </c:pt>
                <c:pt idx="27942">
                  <c:v>1.79847414916277</c:v>
                </c:pt>
                <c:pt idx="27943">
                  <c:v>1.7991297066974101</c:v>
                </c:pt>
                <c:pt idx="27944">
                  <c:v>1.7997846440262462</c:v>
                </c:pt>
                <c:pt idx="27945">
                  <c:v>1.8004394263036314</c:v>
                </c:pt>
                <c:pt idx="27946">
                  <c:v>1.8010943636324674</c:v>
                </c:pt>
                <c:pt idx="27947">
                  <c:v>1.8017493009613035</c:v>
                </c:pt>
                <c:pt idx="27948">
                  <c:v>1.8024040832386887</c:v>
                </c:pt>
                <c:pt idx="27949">
                  <c:v>1.8030590205675248</c:v>
                </c:pt>
                <c:pt idx="27950">
                  <c:v>1.803713957896361</c:v>
                </c:pt>
                <c:pt idx="27951">
                  <c:v>1.804368740173746</c:v>
                </c:pt>
                <c:pt idx="27952">
                  <c:v>1.8060340751072961</c:v>
                </c:pt>
                <c:pt idx="27953">
                  <c:v>1.8207206271752086</c:v>
                </c:pt>
                <c:pt idx="27954">
                  <c:v>1.7895305134220072</c:v>
                </c:pt>
                <c:pt idx="27955">
                  <c:v>1.8288662995647968</c:v>
                </c:pt>
                <c:pt idx="27956">
                  <c:v>1.8017933089941973</c:v>
                </c:pt>
                <c:pt idx="27957">
                  <c:v>1.8540903569528415</c:v>
                </c:pt>
                <c:pt idx="27958">
                  <c:v>1.8574106205562273</c:v>
                </c:pt>
                <c:pt idx="27959">
                  <c:v>1.8392101809728183</c:v>
                </c:pt>
                <c:pt idx="27960">
                  <c:v>1.823075</c:v>
                </c:pt>
                <c:pt idx="27961">
                  <c:v>1.8231239889445372</c:v>
                </c:pt>
                <c:pt idx="27962">
                  <c:v>1.8235289386543709</c:v>
                </c:pt>
                <c:pt idx="27963">
                  <c:v>1.8239338883642049</c:v>
                </c:pt>
                <c:pt idx="27964">
                  <c:v>1.8243387422052628</c:v>
                </c:pt>
                <c:pt idx="27965">
                  <c:v>1.8247436919150966</c:v>
                </c:pt>
                <c:pt idx="27966">
                  <c:v>1.8251486416249305</c:v>
                </c:pt>
                <c:pt idx="27967">
                  <c:v>1.8255534954659882</c:v>
                </c:pt>
                <c:pt idx="27968">
                  <c:v>1.8259588286509261</c:v>
                </c:pt>
                <c:pt idx="27969">
                  <c:v>1.82636377836076</c:v>
                </c:pt>
                <c:pt idx="27970">
                  <c:v>1.826768632201818</c:v>
                </c:pt>
                <c:pt idx="27971">
                  <c:v>1.8271735819116517</c:v>
                </c:pt>
                <c:pt idx="27972">
                  <c:v>1.8275785316214856</c:v>
                </c:pt>
                <c:pt idx="27973">
                  <c:v>1.8279833854625434</c:v>
                </c:pt>
                <c:pt idx="27974">
                  <c:v>1.8283883351723773</c:v>
                </c:pt>
                <c:pt idx="27975">
                  <c:v>1.828793284882211</c:v>
                </c:pt>
                <c:pt idx="27976">
                  <c:v>1.829198138723269</c:v>
                </c:pt>
                <c:pt idx="27977">
                  <c:v>1.8296030884331027</c:v>
                </c:pt>
                <c:pt idx="27978">
                  <c:v>1.8300080381429367</c:v>
                </c:pt>
                <c:pt idx="27979">
                  <c:v>1.8304128919839946</c:v>
                </c:pt>
                <c:pt idx="27980">
                  <c:v>1.8308178416938283</c:v>
                </c:pt>
                <c:pt idx="27981">
                  <c:v>1.8312231748787662</c:v>
                </c:pt>
                <c:pt idx="27982">
                  <c:v>1.8316281245886001</c:v>
                </c:pt>
                <c:pt idx="27983">
                  <c:v>1.8320329784296578</c:v>
                </c:pt>
                <c:pt idx="27984">
                  <c:v>1.8324379281394918</c:v>
                </c:pt>
                <c:pt idx="27985">
                  <c:v>1.8328428778493255</c:v>
                </c:pt>
                <c:pt idx="27986">
                  <c:v>1.8332477316903835</c:v>
                </c:pt>
                <c:pt idx="27987">
                  <c:v>1.8336526814002172</c:v>
                </c:pt>
                <c:pt idx="27988">
                  <c:v>1.8340576311100512</c:v>
                </c:pt>
                <c:pt idx="27989">
                  <c:v>1.8344624849511091</c:v>
                </c:pt>
                <c:pt idx="27990">
                  <c:v>1.8348674346609428</c:v>
                </c:pt>
                <c:pt idx="27991">
                  <c:v>1.8352723843707768</c:v>
                </c:pt>
                <c:pt idx="27992">
                  <c:v>1.8356772382118345</c:v>
                </c:pt>
                <c:pt idx="27993">
                  <c:v>1.8360825713967723</c:v>
                </c:pt>
                <c:pt idx="27994">
                  <c:v>1.8364875211066063</c:v>
                </c:pt>
                <c:pt idx="27995">
                  <c:v>1.8368923749476642</c:v>
                </c:pt>
                <c:pt idx="27996">
                  <c:v>1.837297324657498</c:v>
                </c:pt>
                <c:pt idx="27997">
                  <c:v>1.8377022743673319</c:v>
                </c:pt>
                <c:pt idx="27998">
                  <c:v>1.8381071282083896</c:v>
                </c:pt>
                <c:pt idx="27999">
                  <c:v>1.8385120779182236</c:v>
                </c:pt>
                <c:pt idx="28000">
                  <c:v>1.8389170276280573</c:v>
                </c:pt>
                <c:pt idx="28001">
                  <c:v>1.8393218814691152</c:v>
                </c:pt>
                <c:pt idx="28002">
                  <c:v>1.839726831178949</c:v>
                </c:pt>
                <c:pt idx="28003">
                  <c:v>1.8401317808887829</c:v>
                </c:pt>
                <c:pt idx="28004">
                  <c:v>1.8405366347298409</c:v>
                </c:pt>
                <c:pt idx="28005">
                  <c:v>1.8409415844396746</c:v>
                </c:pt>
                <c:pt idx="28006">
                  <c:v>1.8164760085836911</c:v>
                </c:pt>
                <c:pt idx="28007">
                  <c:v>1.8036144449213161</c:v>
                </c:pt>
                <c:pt idx="28008">
                  <c:v>1.823075</c:v>
                </c:pt>
                <c:pt idx="28009">
                  <c:v>1.831683880305198</c:v>
                </c:pt>
                <c:pt idx="28010">
                  <c:v>1.806210910824988</c:v>
                </c:pt>
                <c:pt idx="28011">
                  <c:v>1.7688079999999999</c:v>
                </c:pt>
                <c:pt idx="28012">
                  <c:v>1.7957732904148784</c:v>
                </c:pt>
                <c:pt idx="28013">
                  <c:v>1.832192822126848</c:v>
                </c:pt>
                <c:pt idx="28014">
                  <c:v>1.8134352968526466</c:v>
                </c:pt>
                <c:pt idx="28015">
                  <c:v>1.7879339195352273</c:v>
                </c:pt>
                <c:pt idx="28016">
                  <c:v>1.7899495422304872</c:v>
                </c:pt>
                <c:pt idx="28017">
                  <c:v>1.7919646877423439</c:v>
                </c:pt>
                <c:pt idx="28018">
                  <c:v>1.7939822191712167</c:v>
                </c:pt>
                <c:pt idx="28019">
                  <c:v>1.7959978418664768</c:v>
                </c:pt>
                <c:pt idx="28020">
                  <c:v>1.7980129873783335</c:v>
                </c:pt>
                <c:pt idx="28021">
                  <c:v>1.8000286100735934</c:v>
                </c:pt>
                <c:pt idx="28022">
                  <c:v>1.8020442327688533</c:v>
                </c:pt>
                <c:pt idx="28023">
                  <c:v>1.8040593782807099</c:v>
                </c:pt>
                <c:pt idx="28024">
                  <c:v>1.8060750009759701</c:v>
                </c:pt>
                <c:pt idx="28025">
                  <c:v>1.80809062367123</c:v>
                </c:pt>
                <c:pt idx="28026">
                  <c:v>1.8101057691830866</c:v>
                </c:pt>
                <c:pt idx="28027">
                  <c:v>1.8121213918783465</c:v>
                </c:pt>
                <c:pt idx="28028">
                  <c:v>1.8141370145736067</c:v>
                </c:pt>
                <c:pt idx="28029">
                  <c:v>1.8161521600854633</c:v>
                </c:pt>
                <c:pt idx="28030">
                  <c:v>1.8181677827807232</c:v>
                </c:pt>
                <c:pt idx="28031">
                  <c:v>1.8201853142095961</c:v>
                </c:pt>
                <c:pt idx="28032">
                  <c:v>1.8222009369048562</c:v>
                </c:pt>
                <c:pt idx="28033">
                  <c:v>1.8242160824167128</c:v>
                </c:pt>
                <c:pt idx="28034">
                  <c:v>1.8262317051119727</c:v>
                </c:pt>
                <c:pt idx="28035">
                  <c:v>1.8282473278072326</c:v>
                </c:pt>
                <c:pt idx="28036">
                  <c:v>1.8302624733190895</c:v>
                </c:pt>
                <c:pt idx="28037">
                  <c:v>1.8322780960143494</c:v>
                </c:pt>
                <c:pt idx="28038">
                  <c:v>1.8342937187096093</c:v>
                </c:pt>
                <c:pt idx="28039">
                  <c:v>1.836308864221466</c:v>
                </c:pt>
                <c:pt idx="28040">
                  <c:v>1.8383244869167259</c:v>
                </c:pt>
                <c:pt idx="28041">
                  <c:v>1.840340109611986</c:v>
                </c:pt>
                <c:pt idx="28042">
                  <c:v>1.8423552551238427</c:v>
                </c:pt>
                <c:pt idx="28043">
                  <c:v>1.8443727865527155</c:v>
                </c:pt>
                <c:pt idx="28044">
                  <c:v>1.8463884092479754</c:v>
                </c:pt>
                <c:pt idx="28045">
                  <c:v>1.8484035547598323</c:v>
                </c:pt>
                <c:pt idx="28046">
                  <c:v>1.8504191774550922</c:v>
                </c:pt>
                <c:pt idx="28047">
                  <c:v>1.8524348001503521</c:v>
                </c:pt>
                <c:pt idx="28048">
                  <c:v>1.8544499456622088</c:v>
                </c:pt>
                <c:pt idx="28049">
                  <c:v>1.8564655683574689</c:v>
                </c:pt>
                <c:pt idx="28050">
                  <c:v>1.8584811910527288</c:v>
                </c:pt>
                <c:pt idx="28051">
                  <c:v>1.8604963365645855</c:v>
                </c:pt>
                <c:pt idx="28052">
                  <c:v>1.8625119592598454</c:v>
                </c:pt>
                <c:pt idx="28053">
                  <c:v>1.8645275819551053</c:v>
                </c:pt>
                <c:pt idx="28054">
                  <c:v>1.8665427274669621</c:v>
                </c:pt>
                <c:pt idx="28055">
                  <c:v>1.868558350162222</c:v>
                </c:pt>
                <c:pt idx="28056">
                  <c:v>1.8705758815910949</c:v>
                </c:pt>
                <c:pt idx="28057">
                  <c:v>1.8725915042863548</c:v>
                </c:pt>
                <c:pt idx="28058">
                  <c:v>1.8746066497982117</c:v>
                </c:pt>
                <c:pt idx="28059">
                  <c:v>1.8766222724934716</c:v>
                </c:pt>
                <c:pt idx="28060">
                  <c:v>1.8786378951887315</c:v>
                </c:pt>
                <c:pt idx="28061">
                  <c:v>1.8806530407005881</c:v>
                </c:pt>
                <c:pt idx="28062">
                  <c:v>1.8826686633958483</c:v>
                </c:pt>
                <c:pt idx="28063">
                  <c:v>1.8846842860911082</c:v>
                </c:pt>
                <c:pt idx="28064">
                  <c:v>1.8866994316029648</c:v>
                </c:pt>
                <c:pt idx="28065">
                  <c:v>1.8887150542982247</c:v>
                </c:pt>
                <c:pt idx="28066">
                  <c:v>1.8907306769934848</c:v>
                </c:pt>
                <c:pt idx="28067">
                  <c:v>1.8927458225053415</c:v>
                </c:pt>
                <c:pt idx="28068">
                  <c:v>1.8947633539342144</c:v>
                </c:pt>
                <c:pt idx="28069">
                  <c:v>1.8712350720076298</c:v>
                </c:pt>
                <c:pt idx="28070">
                  <c:v>1.8714866281287246</c:v>
                </c:pt>
                <c:pt idx="28071">
                  <c:v>1.8526396103958036</c:v>
                </c:pt>
                <c:pt idx="28072">
                  <c:v>1.8536522241297091</c:v>
                </c:pt>
                <c:pt idx="28073">
                  <c:v>1.8340475539928487</c:v>
                </c:pt>
                <c:pt idx="28074">
                  <c:v>1.8740100214592275</c:v>
                </c:pt>
                <c:pt idx="28075">
                  <c:v>1.89544</c:v>
                </c:pt>
                <c:pt idx="28076">
                  <c:v>1.9084266425846448</c:v>
                </c:pt>
                <c:pt idx="28077">
                  <c:v>1.8873031840286054</c:v>
                </c:pt>
                <c:pt idx="28078">
                  <c:v>1.8756689508746425</c:v>
                </c:pt>
                <c:pt idx="28079">
                  <c:v>1.8733551745044845</c:v>
                </c:pt>
                <c:pt idx="28080">
                  <c:v>1.8710408502355889</c:v>
                </c:pt>
                <c:pt idx="28081">
                  <c:v>1.8687243343717415</c:v>
                </c:pt>
                <c:pt idx="28082">
                  <c:v>1.8664100101028456</c:v>
                </c:pt>
                <c:pt idx="28083">
                  <c:v>1.8640962337326878</c:v>
                </c:pt>
                <c:pt idx="28084">
                  <c:v>1.861781909463792</c:v>
                </c:pt>
                <c:pt idx="28085">
                  <c:v>1.8594675851948963</c:v>
                </c:pt>
                <c:pt idx="28086">
                  <c:v>1.8571538088247384</c:v>
                </c:pt>
                <c:pt idx="28087">
                  <c:v>1.8548394845558425</c:v>
                </c:pt>
                <c:pt idx="28088">
                  <c:v>1.8525251602869468</c:v>
                </c:pt>
                <c:pt idx="28089">
                  <c:v>1.8502113839167889</c:v>
                </c:pt>
                <c:pt idx="28090">
                  <c:v>1.8478970596478932</c:v>
                </c:pt>
                <c:pt idx="28091">
                  <c:v>1.8455827353789973</c:v>
                </c:pt>
                <c:pt idx="28092">
                  <c:v>1.8432689590088394</c:v>
                </c:pt>
                <c:pt idx="28093">
                  <c:v>1.840952443144992</c:v>
                </c:pt>
                <c:pt idx="28094">
                  <c:v>1.8386381188760963</c:v>
                </c:pt>
                <c:pt idx="28095">
                  <c:v>1.8363243425059383</c:v>
                </c:pt>
                <c:pt idx="28096">
                  <c:v>1.8340100182370427</c:v>
                </c:pt>
                <c:pt idx="28097">
                  <c:v>1.8316956939681468</c:v>
                </c:pt>
                <c:pt idx="28098">
                  <c:v>1.8293819175979888</c:v>
                </c:pt>
                <c:pt idx="28099">
                  <c:v>1.8270675933290932</c:v>
                </c:pt>
                <c:pt idx="28100">
                  <c:v>1.8247532690601973</c:v>
                </c:pt>
                <c:pt idx="28101">
                  <c:v>1.8224394926900394</c:v>
                </c:pt>
                <c:pt idx="28102">
                  <c:v>1.8085519033804511</c:v>
                </c:pt>
                <c:pt idx="28103">
                  <c:v>1.8062381270102932</c:v>
                </c:pt>
                <c:pt idx="28104">
                  <c:v>1.8039238027413973</c:v>
                </c:pt>
                <c:pt idx="28105">
                  <c:v>1.8016094784725016</c:v>
                </c:pt>
                <c:pt idx="28106">
                  <c:v>1.7992957021023437</c:v>
                </c:pt>
                <c:pt idx="28107">
                  <c:v>1.796981377833448</c:v>
                </c:pt>
                <c:pt idx="28108">
                  <c:v>1.7946670535645521</c:v>
                </c:pt>
                <c:pt idx="28109">
                  <c:v>1.7923532771943942</c:v>
                </c:pt>
                <c:pt idx="28110">
                  <c:v>1.7900389529254985</c:v>
                </c:pt>
                <c:pt idx="28111">
                  <c:v>1.7877246286566026</c:v>
                </c:pt>
                <c:pt idx="28112">
                  <c:v>1.7854108522864449</c:v>
                </c:pt>
                <c:pt idx="28113">
                  <c:v>1.7830943364225975</c:v>
                </c:pt>
                <c:pt idx="28114">
                  <c:v>1.7807800121537016</c:v>
                </c:pt>
                <c:pt idx="28115">
                  <c:v>1.7784662357835437</c:v>
                </c:pt>
                <c:pt idx="28116">
                  <c:v>1.776151911514648</c:v>
                </c:pt>
                <c:pt idx="28117">
                  <c:v>1.7738375872457521</c:v>
                </c:pt>
                <c:pt idx="28118">
                  <c:v>1.7715238108755944</c:v>
                </c:pt>
                <c:pt idx="28119">
                  <c:v>1.7692094866066985</c:v>
                </c:pt>
                <c:pt idx="28120">
                  <c:v>1.7668951623378026</c:v>
                </c:pt>
                <c:pt idx="28121">
                  <c:v>1.7645813859676449</c:v>
                </c:pt>
                <c:pt idx="28122">
                  <c:v>1.762267061698749</c:v>
                </c:pt>
                <c:pt idx="28123">
                  <c:v>1.7599527374298534</c:v>
                </c:pt>
                <c:pt idx="28124">
                  <c:v>1.7576389610596954</c:v>
                </c:pt>
                <c:pt idx="28125">
                  <c:v>1.7553246367907995</c:v>
                </c:pt>
                <c:pt idx="28126">
                  <c:v>1.7530081209269521</c:v>
                </c:pt>
                <c:pt idx="28127">
                  <c:v>1.7507189999999999</c:v>
                </c:pt>
                <c:pt idx="28128">
                  <c:v>1.7503955200286123</c:v>
                </c:pt>
                <c:pt idx="28129">
                  <c:v>1.7344410560190702</c:v>
                </c:pt>
                <c:pt idx="28130">
                  <c:v>1.8044080491177874</c:v>
                </c:pt>
                <c:pt idx="28131">
                  <c:v>1.7847879105865521</c:v>
                </c:pt>
                <c:pt idx="28132">
                  <c:v>1.7334624217930377</c:v>
                </c:pt>
                <c:pt idx="28133">
                  <c:v>1.7507189999999999</c:v>
                </c:pt>
                <c:pt idx="28134">
                  <c:v>1.752884159275155</c:v>
                </c:pt>
                <c:pt idx="28135">
                  <c:v>1.7856850283738674</c:v>
                </c:pt>
                <c:pt idx="28136">
                  <c:v>1.7688079999999999</c:v>
                </c:pt>
                <c:pt idx="28137">
                  <c:v>1.7688079999999999</c:v>
                </c:pt>
                <c:pt idx="28138">
                  <c:v>1.7688079999999999</c:v>
                </c:pt>
                <c:pt idx="28139">
                  <c:v>1.7688079999999999</c:v>
                </c:pt>
                <c:pt idx="28140">
                  <c:v>1.7688079999999999</c:v>
                </c:pt>
                <c:pt idx="28141">
                  <c:v>1.7521505966626936</c:v>
                </c:pt>
                <c:pt idx="28142">
                  <c:v>1.700352214115403</c:v>
                </c:pt>
                <c:pt idx="28143">
                  <c:v>1.6626209341917024</c:v>
                </c:pt>
                <c:pt idx="28144">
                  <c:v>1.7284209854588795</c:v>
                </c:pt>
                <c:pt idx="28145">
                  <c:v>1.7326299999999999</c:v>
                </c:pt>
                <c:pt idx="28146">
                  <c:v>1.8017943309489748</c:v>
                </c:pt>
                <c:pt idx="28147">
                  <c:v>1.7701450505484024</c:v>
                </c:pt>
                <c:pt idx="28148">
                  <c:v>1.8038993663885579</c:v>
                </c:pt>
                <c:pt idx="28149">
                  <c:v>1.7873153674296614</c:v>
                </c:pt>
                <c:pt idx="28150">
                  <c:v>1.7864732211670007</c:v>
                </c:pt>
                <c:pt idx="28151">
                  <c:v>1.7860390712019119</c:v>
                </c:pt>
                <c:pt idx="28152">
                  <c:v>1.7856053319747276</c:v>
                </c:pt>
                <c:pt idx="28153">
                  <c:v>1.7851716954320196</c:v>
                </c:pt>
                <c:pt idx="28154">
                  <c:v>1.7847379562048353</c:v>
                </c:pt>
                <c:pt idx="28155">
                  <c:v>1.7843042169776511</c:v>
                </c:pt>
                <c:pt idx="28156">
                  <c:v>1.7838705804349431</c:v>
                </c:pt>
                <c:pt idx="28157">
                  <c:v>1.7834368412077588</c:v>
                </c:pt>
                <c:pt idx="28158">
                  <c:v>1.7830032046650506</c:v>
                </c:pt>
                <c:pt idx="28159">
                  <c:v>1.7825694654378665</c:v>
                </c:pt>
                <c:pt idx="28160">
                  <c:v>1.7821357262106823</c:v>
                </c:pt>
                <c:pt idx="28161">
                  <c:v>1.7817020896679741</c:v>
                </c:pt>
                <c:pt idx="28162">
                  <c:v>1.78126835044079</c:v>
                </c:pt>
                <c:pt idx="28163">
                  <c:v>1.7808342004757012</c:v>
                </c:pt>
                <c:pt idx="28164">
                  <c:v>1.7804004612485169</c:v>
                </c:pt>
                <c:pt idx="28165">
                  <c:v>1.7799668247058089</c:v>
                </c:pt>
                <c:pt idx="28166">
                  <c:v>1.7795330854786247</c:v>
                </c:pt>
                <c:pt idx="28167">
                  <c:v>1.7790993462514404</c:v>
                </c:pt>
                <c:pt idx="28168">
                  <c:v>1.7786657097087324</c:v>
                </c:pt>
                <c:pt idx="28169">
                  <c:v>1.7782319704815481</c:v>
                </c:pt>
                <c:pt idx="28170">
                  <c:v>1.7777982312543639</c:v>
                </c:pt>
                <c:pt idx="28171">
                  <c:v>1.7773645947116559</c:v>
                </c:pt>
                <c:pt idx="28172">
                  <c:v>1.7769308554844716</c:v>
                </c:pt>
                <c:pt idx="28173">
                  <c:v>1.7764971162572873</c:v>
                </c:pt>
                <c:pt idx="28174">
                  <c:v>1.7760634797145791</c:v>
                </c:pt>
                <c:pt idx="28175">
                  <c:v>1.7756297404873951</c:v>
                </c:pt>
                <c:pt idx="28176">
                  <c:v>1.7751955905223062</c:v>
                </c:pt>
                <c:pt idx="28177">
                  <c:v>1.774761851295122</c:v>
                </c:pt>
                <c:pt idx="28178">
                  <c:v>1.774328214752414</c:v>
                </c:pt>
                <c:pt idx="28179">
                  <c:v>1.7738944755252297</c:v>
                </c:pt>
                <c:pt idx="28180">
                  <c:v>1.7734608389825217</c:v>
                </c:pt>
                <c:pt idx="28181">
                  <c:v>1.7730270997553375</c:v>
                </c:pt>
                <c:pt idx="28182">
                  <c:v>1.7725933605281532</c:v>
                </c:pt>
                <c:pt idx="28183">
                  <c:v>1.772159723985445</c:v>
                </c:pt>
                <c:pt idx="28184">
                  <c:v>1.7717259847582609</c:v>
                </c:pt>
                <c:pt idx="28185">
                  <c:v>1.7712922455310767</c:v>
                </c:pt>
                <c:pt idx="28186">
                  <c:v>1.7708586089883684</c:v>
                </c:pt>
                <c:pt idx="28187">
                  <c:v>1.7704248697611844</c:v>
                </c:pt>
                <c:pt idx="28188">
                  <c:v>1.7699907197960956</c:v>
                </c:pt>
                <c:pt idx="28189">
                  <c:v>1.7695569805689113</c:v>
                </c:pt>
                <c:pt idx="28190">
                  <c:v>1.7691233440262033</c:v>
                </c:pt>
                <c:pt idx="28191">
                  <c:v>1.7973737368934317</c:v>
                </c:pt>
                <c:pt idx="28192">
                  <c:v>1.7993657957289249</c:v>
                </c:pt>
                <c:pt idx="28193">
                  <c:v>1.825268692905009</c:v>
                </c:pt>
                <c:pt idx="28194">
                  <c:v>1.8272612234570154</c:v>
                </c:pt>
                <c:pt idx="28195">
                  <c:v>1.8292532822925087</c:v>
                </c:pt>
                <c:pt idx="28196">
                  <c:v>1.831245812844515</c:v>
                </c:pt>
                <c:pt idx="28197">
                  <c:v>1.8332383433965216</c:v>
                </c:pt>
                <c:pt idx="28198">
                  <c:v>1.8352304022320147</c:v>
                </c:pt>
                <c:pt idx="28199">
                  <c:v>1.8372229327840213</c:v>
                </c:pt>
                <c:pt idx="28200">
                  <c:v>1.8392154633360278</c:v>
                </c:pt>
                <c:pt idx="28201">
                  <c:v>1.8412075221715209</c:v>
                </c:pt>
                <c:pt idx="28202">
                  <c:v>1.8432000527235273</c:v>
                </c:pt>
                <c:pt idx="28203">
                  <c:v>1.8451944701415868</c:v>
                </c:pt>
                <c:pt idx="28204">
                  <c:v>1.8471870006935933</c:v>
                </c:pt>
                <c:pt idx="28205">
                  <c:v>1.8491790595290865</c:v>
                </c:pt>
                <c:pt idx="28206">
                  <c:v>1.851171590081093</c:v>
                </c:pt>
                <c:pt idx="28207">
                  <c:v>1.8531641206330995</c:v>
                </c:pt>
                <c:pt idx="28208">
                  <c:v>1.8551561794685927</c:v>
                </c:pt>
                <c:pt idx="28209">
                  <c:v>1.8571487100205992</c:v>
                </c:pt>
                <c:pt idx="28210">
                  <c:v>1.8591412405726055</c:v>
                </c:pt>
                <c:pt idx="28211">
                  <c:v>1.8421435531711969</c:v>
                </c:pt>
                <c:pt idx="28212">
                  <c:v>1.789446022174535</c:v>
                </c:pt>
                <c:pt idx="28213">
                  <c:v>1.8389907327771156</c:v>
                </c:pt>
                <c:pt idx="28214">
                  <c:v>1.8761516692894611</c:v>
                </c:pt>
                <c:pt idx="28215">
                  <c:v>1.877351</c:v>
                </c:pt>
                <c:pt idx="28216">
                  <c:v>1.8951122851013111</c:v>
                </c:pt>
                <c:pt idx="28217">
                  <c:v>1.913326285884597</c:v>
                </c:pt>
                <c:pt idx="28218">
                  <c:v>1.9155797851352678</c:v>
                </c:pt>
                <c:pt idx="28219">
                  <c:v>1.9102228122379143</c:v>
                </c:pt>
                <c:pt idx="28220">
                  <c:v>1.9048645708174972</c:v>
                </c:pt>
                <c:pt idx="28221">
                  <c:v>1.8995012553048258</c:v>
                </c:pt>
                <c:pt idx="28222">
                  <c:v>1.8941430138844089</c:v>
                </c:pt>
                <c:pt idx="28223">
                  <c:v>1.8887860409870554</c:v>
                </c:pt>
                <c:pt idx="28224">
                  <c:v>1.8834277995666382</c:v>
                </c:pt>
                <c:pt idx="28225">
                  <c:v>1.878069558146221</c:v>
                </c:pt>
                <c:pt idx="28226">
                  <c:v>1.8727125852488675</c:v>
                </c:pt>
                <c:pt idx="28227">
                  <c:v>1.8673543438284503</c:v>
                </c:pt>
                <c:pt idx="28228">
                  <c:v>1.8619961024080334</c:v>
                </c:pt>
                <c:pt idx="28229">
                  <c:v>1.8566391295106799</c:v>
                </c:pt>
                <c:pt idx="28230">
                  <c:v>1.8512808880902627</c:v>
                </c:pt>
                <c:pt idx="28231">
                  <c:v>1.8459226466698455</c:v>
                </c:pt>
                <c:pt idx="28232">
                  <c:v>1.840565673772492</c:v>
                </c:pt>
                <c:pt idx="28233">
                  <c:v>1.8352074323520748</c:v>
                </c:pt>
                <c:pt idx="28234">
                  <c:v>1.8298441168394037</c:v>
                </c:pt>
                <c:pt idx="28235">
                  <c:v>1.82448714394205</c:v>
                </c:pt>
                <c:pt idx="28236">
                  <c:v>1.8191289025216331</c:v>
                </c:pt>
                <c:pt idx="28237">
                  <c:v>1.8137706611012159</c:v>
                </c:pt>
                <c:pt idx="28238">
                  <c:v>1.8084136882038624</c:v>
                </c:pt>
                <c:pt idx="28239">
                  <c:v>1.8030554467834452</c:v>
                </c:pt>
                <c:pt idx="28240">
                  <c:v>1.7976972053630282</c:v>
                </c:pt>
                <c:pt idx="28241">
                  <c:v>1.7923402324656745</c:v>
                </c:pt>
                <c:pt idx="28242">
                  <c:v>1.7869819910452576</c:v>
                </c:pt>
                <c:pt idx="28243">
                  <c:v>1.7151964297973779</c:v>
                </c:pt>
                <c:pt idx="28244">
                  <c:v>1.7506413648068668</c:v>
                </c:pt>
                <c:pt idx="28245">
                  <c:v>1.7149032112038141</c:v>
                </c:pt>
                <c:pt idx="28246">
                  <c:v>1.7873628111587982</c:v>
                </c:pt>
                <c:pt idx="28247">
                  <c:v>1.8223504048640915</c:v>
                </c:pt>
                <c:pt idx="28248">
                  <c:v>1.7873842603098926</c:v>
                </c:pt>
                <c:pt idx="28249">
                  <c:v>1.804986</c:v>
                </c:pt>
                <c:pt idx="28250">
                  <c:v>1.8035023051979018</c:v>
                </c:pt>
                <c:pt idx="28251">
                  <c:v>1.7692441147894926</c:v>
                </c:pt>
                <c:pt idx="28252">
                  <c:v>1.7784090345448003</c:v>
                </c:pt>
                <c:pt idx="28253">
                  <c:v>1.7875739543001079</c:v>
                </c:pt>
                <c:pt idx="28254">
                  <c:v>1.7967367043300948</c:v>
                </c:pt>
                <c:pt idx="28255">
                  <c:v>1.8059016240854024</c:v>
                </c:pt>
                <c:pt idx="28256">
                  <c:v>1.8150665438407101</c:v>
                </c:pt>
                <c:pt idx="28257">
                  <c:v>1.8299663680190932</c:v>
                </c:pt>
                <c:pt idx="28258">
                  <c:v>1.8602614167858846</c:v>
                </c:pt>
                <c:pt idx="28259">
                  <c:v>1.7558885165515599</c:v>
                </c:pt>
                <c:pt idx="28260">
                  <c:v>1.786897</c:v>
                </c:pt>
                <c:pt idx="28261">
                  <c:v>1.786897</c:v>
                </c:pt>
                <c:pt idx="28262">
                  <c:v>1.7871841358169009</c:v>
                </c:pt>
                <c:pt idx="28263">
                  <c:v>1.788946598832559</c:v>
                </c:pt>
                <c:pt idx="28264">
                  <c:v>1.7907094791967884</c:v>
                </c:pt>
                <c:pt idx="28265">
                  <c:v>1.7924723595610177</c:v>
                </c:pt>
                <c:pt idx="28266">
                  <c:v>1.7942348225766758</c:v>
                </c:pt>
                <c:pt idx="28267">
                  <c:v>1.7959977029409051</c:v>
                </c:pt>
                <c:pt idx="28268">
                  <c:v>1.7977605833051342</c:v>
                </c:pt>
                <c:pt idx="28269">
                  <c:v>1.7995230463207925</c:v>
                </c:pt>
                <c:pt idx="28270">
                  <c:v>1.8012859266850216</c:v>
                </c:pt>
                <c:pt idx="28271">
                  <c:v>1.8030504764435351</c:v>
                </c:pt>
                <c:pt idx="28272">
                  <c:v>1.8048133568077644</c:v>
                </c:pt>
                <c:pt idx="28273">
                  <c:v>1.8065758198234225</c:v>
                </c:pt>
                <c:pt idx="28274">
                  <c:v>1.8083387001876519</c:v>
                </c:pt>
                <c:pt idx="28275">
                  <c:v>1.8101015805518812</c:v>
                </c:pt>
                <c:pt idx="28276">
                  <c:v>1.8118640435675393</c:v>
                </c:pt>
                <c:pt idx="28277">
                  <c:v>1.8136269239317686</c:v>
                </c:pt>
                <c:pt idx="28278">
                  <c:v>1.8153898042959977</c:v>
                </c:pt>
                <c:pt idx="28279">
                  <c:v>1.817152267311656</c:v>
                </c:pt>
                <c:pt idx="28280">
                  <c:v>1.8189151476758851</c:v>
                </c:pt>
                <c:pt idx="28281">
                  <c:v>1.8206780280401145</c:v>
                </c:pt>
                <c:pt idx="28282">
                  <c:v>1.8224404910557725</c:v>
                </c:pt>
                <c:pt idx="28283">
                  <c:v>1.8242033714200019</c:v>
                </c:pt>
                <c:pt idx="28284">
                  <c:v>1.8259679211785154</c:v>
                </c:pt>
                <c:pt idx="28285">
                  <c:v>1.8277303841941737</c:v>
                </c:pt>
                <c:pt idx="28286">
                  <c:v>1.8294932645584028</c:v>
                </c:pt>
                <c:pt idx="28287">
                  <c:v>1.8312561449226321</c:v>
                </c:pt>
                <c:pt idx="28288">
                  <c:v>1.8347814883025195</c:v>
                </c:pt>
                <c:pt idx="28289">
                  <c:v>1.8365443686667486</c:v>
                </c:pt>
                <c:pt idx="28290">
                  <c:v>1.8383068316824069</c:v>
                </c:pt>
                <c:pt idx="28291">
                  <c:v>1.8400697120466361</c:v>
                </c:pt>
                <c:pt idx="28292">
                  <c:v>1.8273317431980907</c:v>
                </c:pt>
                <c:pt idx="28293">
                  <c:v>1.804986</c:v>
                </c:pt>
                <c:pt idx="28294">
                  <c:v>1.826507681352703</c:v>
                </c:pt>
                <c:pt idx="28295">
                  <c:v>1.8300330276585599</c:v>
                </c:pt>
                <c:pt idx="28296">
                  <c:v>1.7943398248210023</c:v>
                </c:pt>
                <c:pt idx="28297">
                  <c:v>1.8352659011669445</c:v>
                </c:pt>
                <c:pt idx="28298">
                  <c:v>1.8389177553648068</c:v>
                </c:pt>
                <c:pt idx="28299">
                  <c:v>1.8025424739856801</c:v>
                </c:pt>
                <c:pt idx="28300">
                  <c:v>1.7992021781115879</c:v>
                </c:pt>
                <c:pt idx="28301">
                  <c:v>1.7688079999999999</c:v>
                </c:pt>
                <c:pt idx="28302">
                  <c:v>1.7688079999999999</c:v>
                </c:pt>
                <c:pt idx="28303">
                  <c:v>1.7688079999999999</c:v>
                </c:pt>
                <c:pt idx="28304">
                  <c:v>1.7688079999999999</c:v>
                </c:pt>
                <c:pt idx="28305">
                  <c:v>1.7688079999999999</c:v>
                </c:pt>
                <c:pt idx="28306">
                  <c:v>1.7688079999999999</c:v>
                </c:pt>
                <c:pt idx="28307">
                  <c:v>1.7776435653727076</c:v>
                </c:pt>
                <c:pt idx="28308">
                  <c:v>1.8048393557463043</c:v>
                </c:pt>
                <c:pt idx="28309">
                  <c:v>1.8048651188544151</c:v>
                </c:pt>
                <c:pt idx="28310">
                  <c:v>1.8146257031473534</c:v>
                </c:pt>
                <c:pt idx="28311">
                  <c:v>1.8505297904262921</c:v>
                </c:pt>
                <c:pt idx="28312">
                  <c:v>1.8377958562678645</c:v>
                </c:pt>
                <c:pt idx="28313">
                  <c:v>1.8447555181706818</c:v>
                </c:pt>
                <c:pt idx="28314">
                  <c:v>1.841164</c:v>
                </c:pt>
                <c:pt idx="28315">
                  <c:v>1.8190511204081632</c:v>
                </c:pt>
                <c:pt idx="28316">
                  <c:v>1.841164</c:v>
                </c:pt>
                <c:pt idx="28317">
                  <c:v>1.8359538159275155</c:v>
                </c:pt>
                <c:pt idx="28318">
                  <c:v>1.80362107724401</c:v>
                </c:pt>
                <c:pt idx="28319">
                  <c:v>1.7945129670997735</c:v>
                </c:pt>
                <c:pt idx="28320">
                  <c:v>1.7929007882689556</c:v>
                </c:pt>
                <c:pt idx="28321">
                  <c:v>1.8293376369487484</c:v>
                </c:pt>
                <c:pt idx="28322">
                  <c:v>1.859262</c:v>
                </c:pt>
                <c:pt idx="28323">
                  <c:v>1.776078096305125</c:v>
                </c:pt>
                <c:pt idx="28324">
                  <c:v>1.8087469938006675</c:v>
                </c:pt>
                <c:pt idx="28325">
                  <c:v>1.8191846142107773</c:v>
                </c:pt>
                <c:pt idx="28326">
                  <c:v>1.7969569849821216</c:v>
                </c:pt>
                <c:pt idx="28327">
                  <c:v>1.7686862278445508</c:v>
                </c:pt>
                <c:pt idx="28328">
                  <c:v>1.7681504303605737</c:v>
                </c:pt>
                <c:pt idx="28329">
                  <c:v>1.7676147597225922</c:v>
                </c:pt>
                <c:pt idx="28330">
                  <c:v>1.7670789622386154</c:v>
                </c:pt>
                <c:pt idx="28331">
                  <c:v>1.7665426573706575</c:v>
                </c:pt>
                <c:pt idx="28332">
                  <c:v>1.766006986732676</c:v>
                </c:pt>
                <c:pt idx="28333">
                  <c:v>1.7654711892486992</c:v>
                </c:pt>
                <c:pt idx="28334">
                  <c:v>1.7649353917647224</c:v>
                </c:pt>
                <c:pt idx="28335">
                  <c:v>1.7643997211267408</c:v>
                </c:pt>
                <c:pt idx="28336">
                  <c:v>1.763863923642764</c:v>
                </c:pt>
                <c:pt idx="28337">
                  <c:v>1.763328126158787</c:v>
                </c:pt>
                <c:pt idx="28338">
                  <c:v>1.7627924555208054</c:v>
                </c:pt>
                <c:pt idx="28339">
                  <c:v>1.7622566580368286</c:v>
                </c:pt>
                <c:pt idx="28340">
                  <c:v>1.7617208605528518</c:v>
                </c:pt>
                <c:pt idx="28341">
                  <c:v>1.7611851899148703</c:v>
                </c:pt>
                <c:pt idx="28342">
                  <c:v>1.7606493924308935</c:v>
                </c:pt>
                <c:pt idx="28343">
                  <c:v>1.7601130875629356</c:v>
                </c:pt>
                <c:pt idx="28344">
                  <c:v>1.7595772900789588</c:v>
                </c:pt>
                <c:pt idx="28345">
                  <c:v>1.7590416194409773</c:v>
                </c:pt>
                <c:pt idx="28346">
                  <c:v>1.7585058219570002</c:v>
                </c:pt>
                <c:pt idx="28347">
                  <c:v>1.7579700244730234</c:v>
                </c:pt>
                <c:pt idx="28348">
                  <c:v>1.7574343538350419</c:v>
                </c:pt>
                <c:pt idx="28349">
                  <c:v>1.7568985563510651</c:v>
                </c:pt>
                <c:pt idx="28350">
                  <c:v>1.7563627588670883</c:v>
                </c:pt>
                <c:pt idx="28351">
                  <c:v>1.7558270882291067</c:v>
                </c:pt>
                <c:pt idx="28352">
                  <c:v>1.7552912907451299</c:v>
                </c:pt>
                <c:pt idx="28353">
                  <c:v>1.7547554932611531</c:v>
                </c:pt>
                <c:pt idx="28354">
                  <c:v>1.7542198226231716</c:v>
                </c:pt>
                <c:pt idx="28355">
                  <c:v>1.7536835177552135</c:v>
                </c:pt>
                <c:pt idx="28356">
                  <c:v>1.7531477202712367</c:v>
                </c:pt>
                <c:pt idx="28357">
                  <c:v>1.7526120496332551</c:v>
                </c:pt>
                <c:pt idx="28358">
                  <c:v>1.7520762521492783</c:v>
                </c:pt>
                <c:pt idx="28359">
                  <c:v>1.7515404546653015</c:v>
                </c:pt>
                <c:pt idx="28360">
                  <c:v>1.75100478402732</c:v>
                </c:pt>
                <c:pt idx="28361">
                  <c:v>1.7592718104434906</c:v>
                </c:pt>
                <c:pt idx="28362">
                  <c:v>1.7778891523241953</c:v>
                </c:pt>
                <c:pt idx="28363">
                  <c:v>1.750546477348593</c:v>
                </c:pt>
                <c:pt idx="28364">
                  <c:v>1.7233698466857414</c:v>
                </c:pt>
                <c:pt idx="28365">
                  <c:v>1.7051300422031475</c:v>
                </c:pt>
                <c:pt idx="28366">
                  <c:v>1.7345838817640047</c:v>
                </c:pt>
                <c:pt idx="28367">
                  <c:v>1.7665499027204816</c:v>
                </c:pt>
                <c:pt idx="28368">
                  <c:v>1.7622898746237039</c:v>
                </c:pt>
                <c:pt idx="28369">
                  <c:v>1.758029846526926</c:v>
                </c:pt>
                <c:pt idx="28370">
                  <c:v>1.7537708269595271</c:v>
                </c:pt>
                <c:pt idx="28371">
                  <c:v>1.7495107988627494</c:v>
                </c:pt>
                <c:pt idx="28372">
                  <c:v>1.7452507707659717</c:v>
                </c:pt>
                <c:pt idx="28373">
                  <c:v>1.7409917511985729</c:v>
                </c:pt>
                <c:pt idx="28374">
                  <c:v>1.7367317231017951</c:v>
                </c:pt>
                <c:pt idx="28375">
                  <c:v>1.7324716950050172</c:v>
                </c:pt>
                <c:pt idx="28376">
                  <c:v>1.7282126754376184</c:v>
                </c:pt>
                <c:pt idx="28377">
                  <c:v>1.7239486132233248</c:v>
                </c:pt>
                <c:pt idx="28378">
                  <c:v>1.7196885851265471</c:v>
                </c:pt>
                <c:pt idx="28379">
                  <c:v>1.7154295655591483</c:v>
                </c:pt>
                <c:pt idx="28380">
                  <c:v>1.7111695374623703</c:v>
                </c:pt>
                <c:pt idx="28381">
                  <c:v>1.7069095093655926</c:v>
                </c:pt>
                <c:pt idx="28382">
                  <c:v>1.7026504897981938</c:v>
                </c:pt>
                <c:pt idx="28383">
                  <c:v>1.6983904617014161</c:v>
                </c:pt>
                <c:pt idx="28384">
                  <c:v>1.7162367238912732</c:v>
                </c:pt>
                <c:pt idx="28385">
                  <c:v>1.7226107470195517</c:v>
                </c:pt>
                <c:pt idx="28386">
                  <c:v>1.7145410000000001</c:v>
                </c:pt>
                <c:pt idx="28387">
                  <c:v>1.7042627324749644</c:v>
                </c:pt>
                <c:pt idx="28388">
                  <c:v>1.7068474017644255</c:v>
                </c:pt>
                <c:pt idx="28389">
                  <c:v>1.725066685101311</c:v>
                </c:pt>
                <c:pt idx="28390">
                  <c:v>1.7326299999999999</c:v>
                </c:pt>
                <c:pt idx="28391">
                  <c:v>1.7542298359561277</c:v>
                </c:pt>
                <c:pt idx="28392">
                  <c:v>1.7469580061993324</c:v>
                </c:pt>
                <c:pt idx="28393">
                  <c:v>1.7348407020742271</c:v>
                </c:pt>
                <c:pt idx="28394">
                  <c:v>1.7384840909004211</c:v>
                </c:pt>
                <c:pt idx="28395">
                  <c:v>1.7421266171819121</c:v>
                </c:pt>
                <c:pt idx="28396">
                  <c:v>1.7457700060081061</c:v>
                </c:pt>
                <c:pt idx="28397">
                  <c:v>1.7494133948343003</c:v>
                </c:pt>
                <c:pt idx="28398">
                  <c:v>1.753055921115791</c:v>
                </c:pt>
                <c:pt idx="28399">
                  <c:v>1.7566993099419852</c:v>
                </c:pt>
                <c:pt idx="28400">
                  <c:v>1.7603426987681792</c:v>
                </c:pt>
                <c:pt idx="28401">
                  <c:v>1.7639852250496701</c:v>
                </c:pt>
                <c:pt idx="28402">
                  <c:v>1.767632064054677</c:v>
                </c:pt>
                <c:pt idx="28403">
                  <c:v>1.771275452880871</c:v>
                </c:pt>
                <c:pt idx="28404">
                  <c:v>1.7749179791623619</c:v>
                </c:pt>
                <c:pt idx="28405">
                  <c:v>1.7822047568147501</c:v>
                </c:pt>
                <c:pt idx="28406">
                  <c:v>1.7858472830962409</c:v>
                </c:pt>
                <c:pt idx="28407">
                  <c:v>1.789490671922435</c:v>
                </c:pt>
                <c:pt idx="28408">
                  <c:v>1.793134060748629</c:v>
                </c:pt>
                <c:pt idx="28409">
                  <c:v>1.79677658703012</c:v>
                </c:pt>
                <c:pt idx="28410">
                  <c:v>1.8295688115552731</c:v>
                </c:pt>
                <c:pt idx="28411">
                  <c:v>1.8332113378367638</c:v>
                </c:pt>
                <c:pt idx="28412">
                  <c:v>1.836854726662958</c:v>
                </c:pt>
                <c:pt idx="28413">
                  <c:v>1.840498115489152</c:v>
                </c:pt>
                <c:pt idx="28414">
                  <c:v>1.8560557973295184</c:v>
                </c:pt>
                <c:pt idx="28415">
                  <c:v>1.8442407463042443</c:v>
                </c:pt>
                <c:pt idx="28416">
                  <c:v>1.8260208242727707</c:v>
                </c:pt>
                <c:pt idx="28417">
                  <c:v>1.8841410548271753</c:v>
                </c:pt>
                <c:pt idx="28418">
                  <c:v>1.8646188283261802</c:v>
                </c:pt>
                <c:pt idx="28419">
                  <c:v>1.859262</c:v>
                </c:pt>
                <c:pt idx="28420">
                  <c:v>1.8915677159695818</c:v>
                </c:pt>
                <c:pt idx="28421">
                  <c:v>1.852163660836502</c:v>
                </c:pt>
                <c:pt idx="28422">
                  <c:v>1.8153665429657795</c:v>
                </c:pt>
                <c:pt idx="28423">
                  <c:v>1.8313734020028611</c:v>
                </c:pt>
                <c:pt idx="28424">
                  <c:v>1.7861379003338103</c:v>
                </c:pt>
                <c:pt idx="28425">
                  <c:v>1.7688079999999999</c:v>
                </c:pt>
                <c:pt idx="28426">
                  <c:v>1.8075048307105388</c:v>
                </c:pt>
                <c:pt idx="28427">
                  <c:v>1.841164</c:v>
                </c:pt>
                <c:pt idx="28428">
                  <c:v>1.8418735647050142</c:v>
                </c:pt>
                <c:pt idx="28429">
                  <c:v>1.8431746900846384</c:v>
                </c:pt>
                <c:pt idx="28430">
                  <c:v>1.8444761235687808</c:v>
                </c:pt>
                <c:pt idx="28431">
                  <c:v>1.8457787894709954</c:v>
                </c:pt>
                <c:pt idx="28432">
                  <c:v>1.8470802229551377</c:v>
                </c:pt>
                <c:pt idx="28433">
                  <c:v>1.848381348334762</c:v>
                </c:pt>
                <c:pt idx="28434">
                  <c:v>1.8496827818189043</c:v>
                </c:pt>
                <c:pt idx="28435">
                  <c:v>1.8509842153030467</c:v>
                </c:pt>
                <c:pt idx="28436">
                  <c:v>1.8522853406826709</c:v>
                </c:pt>
                <c:pt idx="28437">
                  <c:v>1.8535867741668133</c:v>
                </c:pt>
                <c:pt idx="28438">
                  <c:v>1.8548882076509556</c:v>
                </c:pt>
                <c:pt idx="28439">
                  <c:v>1.8561893330305801</c:v>
                </c:pt>
                <c:pt idx="28440">
                  <c:v>1.8574907665147224</c:v>
                </c:pt>
                <c:pt idx="28441">
                  <c:v>1.8587921999988648</c:v>
                </c:pt>
                <c:pt idx="28442">
                  <c:v>1.860093325378489</c:v>
                </c:pt>
                <c:pt idx="28443">
                  <c:v>1.8613959912807034</c:v>
                </c:pt>
                <c:pt idx="28444">
                  <c:v>1.8626974247648458</c:v>
                </c:pt>
                <c:pt idx="28445">
                  <c:v>1.86399855014447</c:v>
                </c:pt>
                <c:pt idx="28446">
                  <c:v>1.8652999836286124</c:v>
                </c:pt>
                <c:pt idx="28447">
                  <c:v>1.8666014171127547</c:v>
                </c:pt>
                <c:pt idx="28448">
                  <c:v>1.8679025424923792</c:v>
                </c:pt>
                <c:pt idx="28449">
                  <c:v>1.8692039759765215</c:v>
                </c:pt>
                <c:pt idx="28450">
                  <c:v>1.8705054094606639</c:v>
                </c:pt>
                <c:pt idx="28451">
                  <c:v>1.8718065348402881</c:v>
                </c:pt>
                <c:pt idx="28452">
                  <c:v>1.8731079683244305</c:v>
                </c:pt>
                <c:pt idx="28453">
                  <c:v>1.8744094018085729</c:v>
                </c:pt>
                <c:pt idx="28454">
                  <c:v>1.8757105271881971</c:v>
                </c:pt>
                <c:pt idx="28455">
                  <c:v>1.8770119606723394</c:v>
                </c:pt>
                <c:pt idx="28456">
                  <c:v>1.8783146265745541</c:v>
                </c:pt>
                <c:pt idx="28457">
                  <c:v>1.8796160600586964</c:v>
                </c:pt>
                <c:pt idx="28458">
                  <c:v>1.8809171854383206</c:v>
                </c:pt>
                <c:pt idx="28459">
                  <c:v>1.882218618922463</c:v>
                </c:pt>
                <c:pt idx="28460">
                  <c:v>1.8835200524066054</c:v>
                </c:pt>
                <c:pt idx="28461">
                  <c:v>1.8848211777862296</c:v>
                </c:pt>
                <c:pt idx="28462">
                  <c:v>1.886122611270372</c:v>
                </c:pt>
                <c:pt idx="28463">
                  <c:v>1.8874240447545143</c:v>
                </c:pt>
                <c:pt idx="28464">
                  <c:v>1.8887251701341388</c:v>
                </c:pt>
                <c:pt idx="28465">
                  <c:v>1.8900266036182811</c:v>
                </c:pt>
                <c:pt idx="28466">
                  <c:v>1.8913280371024235</c:v>
                </c:pt>
                <c:pt idx="28467">
                  <c:v>1.8926291624820477</c:v>
                </c:pt>
                <c:pt idx="28468">
                  <c:v>1.8939318283842621</c:v>
                </c:pt>
                <c:pt idx="28469">
                  <c:v>1.8952332618684045</c:v>
                </c:pt>
                <c:pt idx="28470">
                  <c:v>1.8801199885550788</c:v>
                </c:pt>
                <c:pt idx="28471">
                  <c:v>1.9082424412395709</c:v>
                </c:pt>
                <c:pt idx="28472">
                  <c:v>1.8512233216499763</c:v>
                </c:pt>
                <c:pt idx="28473">
                  <c:v>1.888270494992847</c:v>
                </c:pt>
                <c:pt idx="28474">
                  <c:v>1.8479565864123957</c:v>
                </c:pt>
                <c:pt idx="28475">
                  <c:v>1.8730800021459229</c:v>
                </c:pt>
                <c:pt idx="28476">
                  <c:v>1.8934301111111111</c:v>
                </c:pt>
                <c:pt idx="28477">
                  <c:v>1.8630307213349224</c:v>
                </c:pt>
                <c:pt idx="28478">
                  <c:v>1.8102531273247495</c:v>
                </c:pt>
                <c:pt idx="28479">
                  <c:v>1.804986</c:v>
                </c:pt>
                <c:pt idx="28480">
                  <c:v>1.804986</c:v>
                </c:pt>
                <c:pt idx="28481">
                  <c:v>1.804986</c:v>
                </c:pt>
                <c:pt idx="28482">
                  <c:v>1.804986</c:v>
                </c:pt>
                <c:pt idx="28483">
                  <c:v>1.804986</c:v>
                </c:pt>
                <c:pt idx="28484">
                  <c:v>1.804986</c:v>
                </c:pt>
                <c:pt idx="28485">
                  <c:v>1.804986</c:v>
                </c:pt>
                <c:pt idx="28486">
                  <c:v>1.804986</c:v>
                </c:pt>
                <c:pt idx="28487">
                  <c:v>1.804986</c:v>
                </c:pt>
                <c:pt idx="28488">
                  <c:v>1.804986</c:v>
                </c:pt>
                <c:pt idx="28489">
                  <c:v>1.804986</c:v>
                </c:pt>
                <c:pt idx="28490">
                  <c:v>1.804986</c:v>
                </c:pt>
                <c:pt idx="28491">
                  <c:v>1.804986</c:v>
                </c:pt>
                <c:pt idx="28492">
                  <c:v>1.804986</c:v>
                </c:pt>
                <c:pt idx="28493">
                  <c:v>1.804986</c:v>
                </c:pt>
                <c:pt idx="28494">
                  <c:v>1.804986</c:v>
                </c:pt>
                <c:pt idx="28495">
                  <c:v>1.804986</c:v>
                </c:pt>
                <c:pt idx="28496">
                  <c:v>1.804986</c:v>
                </c:pt>
                <c:pt idx="28497">
                  <c:v>1.804986</c:v>
                </c:pt>
                <c:pt idx="28498">
                  <c:v>1.804986</c:v>
                </c:pt>
                <c:pt idx="28499">
                  <c:v>1.804986</c:v>
                </c:pt>
                <c:pt idx="28500">
                  <c:v>1.804986</c:v>
                </c:pt>
                <c:pt idx="28501">
                  <c:v>1.804986</c:v>
                </c:pt>
                <c:pt idx="28502">
                  <c:v>1.804986</c:v>
                </c:pt>
                <c:pt idx="28503">
                  <c:v>1.804986</c:v>
                </c:pt>
                <c:pt idx="28504">
                  <c:v>1.804986</c:v>
                </c:pt>
                <c:pt idx="28505">
                  <c:v>1.804986</c:v>
                </c:pt>
                <c:pt idx="28506">
                  <c:v>1.804986</c:v>
                </c:pt>
                <c:pt idx="28507">
                  <c:v>1.804986</c:v>
                </c:pt>
                <c:pt idx="28508">
                  <c:v>1.804986</c:v>
                </c:pt>
                <c:pt idx="28509">
                  <c:v>1.804986</c:v>
                </c:pt>
                <c:pt idx="28510">
                  <c:v>1.804986</c:v>
                </c:pt>
                <c:pt idx="28511">
                  <c:v>1.804986</c:v>
                </c:pt>
                <c:pt idx="28512">
                  <c:v>1.804986</c:v>
                </c:pt>
                <c:pt idx="28513">
                  <c:v>1.804986</c:v>
                </c:pt>
                <c:pt idx="28514">
                  <c:v>1.804986</c:v>
                </c:pt>
                <c:pt idx="28515">
                  <c:v>1.804986</c:v>
                </c:pt>
                <c:pt idx="28516">
                  <c:v>1.804986</c:v>
                </c:pt>
                <c:pt idx="28517">
                  <c:v>1.804986</c:v>
                </c:pt>
                <c:pt idx="28518">
                  <c:v>1.804986</c:v>
                </c:pt>
                <c:pt idx="28519">
                  <c:v>1.804986</c:v>
                </c:pt>
                <c:pt idx="28520">
                  <c:v>1.804986</c:v>
                </c:pt>
                <c:pt idx="28521">
                  <c:v>1.804986</c:v>
                </c:pt>
                <c:pt idx="28522">
                  <c:v>1.804986</c:v>
                </c:pt>
                <c:pt idx="28523">
                  <c:v>1.804986</c:v>
                </c:pt>
                <c:pt idx="28524">
                  <c:v>1.804986</c:v>
                </c:pt>
                <c:pt idx="28525">
                  <c:v>1.833806374821173</c:v>
                </c:pt>
                <c:pt idx="28526">
                  <c:v>1.8495268812589414</c:v>
                </c:pt>
                <c:pt idx="28527">
                  <c:v>1.841164</c:v>
                </c:pt>
                <c:pt idx="28528">
                  <c:v>1.8211945030996661</c:v>
                </c:pt>
                <c:pt idx="28529">
                  <c:v>1.8150958273724369</c:v>
                </c:pt>
                <c:pt idx="28530">
                  <c:v>1.823075</c:v>
                </c:pt>
                <c:pt idx="28531">
                  <c:v>1.8126934494515976</c:v>
                </c:pt>
                <c:pt idx="28532">
                  <c:v>1.804986</c:v>
                </c:pt>
                <c:pt idx="28533">
                  <c:v>1.8156194860548271</c:v>
                </c:pt>
                <c:pt idx="28534">
                  <c:v>1.8209555271437963</c:v>
                </c:pt>
                <c:pt idx="28535">
                  <c:v>1.8173672893303279</c:v>
                </c:pt>
                <c:pt idx="28536">
                  <c:v>1.813779901004978</c:v>
                </c:pt>
                <c:pt idx="28537">
                  <c:v>1.8101916631915094</c:v>
                </c:pt>
                <c:pt idx="28538">
                  <c:v>1.8066034253780408</c:v>
                </c:pt>
                <c:pt idx="28539">
                  <c:v>1.804986</c:v>
                </c:pt>
                <c:pt idx="28540">
                  <c:v>1.8051886123948577</c:v>
                </c:pt>
                <c:pt idx="28541">
                  <c:v>1.8055529524356748</c:v>
                </c:pt>
                <c:pt idx="28542">
                  <c:v>1.8059172062217475</c:v>
                </c:pt>
                <c:pt idx="28543">
                  <c:v>1.8062818912815426</c:v>
                </c:pt>
                <c:pt idx="28544">
                  <c:v>1.8066462313223597</c:v>
                </c:pt>
                <c:pt idx="28545">
                  <c:v>1.8070104851084323</c:v>
                </c:pt>
                <c:pt idx="28546">
                  <c:v>1.8073748251492494</c:v>
                </c:pt>
                <c:pt idx="28547">
                  <c:v>1.8077391651900665</c:v>
                </c:pt>
                <c:pt idx="28548">
                  <c:v>1.8081034189761391</c:v>
                </c:pt>
                <c:pt idx="28549">
                  <c:v>1.8084677590169562</c:v>
                </c:pt>
                <c:pt idx="28550">
                  <c:v>1.8088320990577733</c:v>
                </c:pt>
                <c:pt idx="28551">
                  <c:v>1.8091963528438459</c:v>
                </c:pt>
                <c:pt idx="28552">
                  <c:v>1.809560692884663</c:v>
                </c:pt>
                <c:pt idx="28553">
                  <c:v>1.8099250329254801</c:v>
                </c:pt>
                <c:pt idx="28554">
                  <c:v>1.8102892867115528</c:v>
                </c:pt>
                <c:pt idx="28555">
                  <c:v>1.8106536267523698</c:v>
                </c:pt>
                <c:pt idx="28556">
                  <c:v>1.811018311812165</c:v>
                </c:pt>
                <c:pt idx="28557">
                  <c:v>1.8113826518529821</c:v>
                </c:pt>
                <c:pt idx="28558">
                  <c:v>1.8117469056390547</c:v>
                </c:pt>
                <c:pt idx="28559">
                  <c:v>1.8121112456798718</c:v>
                </c:pt>
                <c:pt idx="28560">
                  <c:v>1.8124755857206889</c:v>
                </c:pt>
                <c:pt idx="28561">
                  <c:v>1.8128398395067615</c:v>
                </c:pt>
                <c:pt idx="28562">
                  <c:v>1.8132041795475786</c:v>
                </c:pt>
                <c:pt idx="28563">
                  <c:v>1.8135685195883957</c:v>
                </c:pt>
                <c:pt idx="28564">
                  <c:v>1.8139327733744683</c:v>
                </c:pt>
                <c:pt idx="28565">
                  <c:v>1.8142971134152854</c:v>
                </c:pt>
                <c:pt idx="28566">
                  <c:v>1.8146613672013581</c:v>
                </c:pt>
                <c:pt idx="28567">
                  <c:v>1.8150257072421752</c:v>
                </c:pt>
                <c:pt idx="28568">
                  <c:v>1.8153903923019703</c:v>
                </c:pt>
                <c:pt idx="28569">
                  <c:v>1.8157547323427874</c:v>
                </c:pt>
                <c:pt idx="28570">
                  <c:v>1.81611898612886</c:v>
                </c:pt>
                <c:pt idx="28571">
                  <c:v>1.8164833261696771</c:v>
                </c:pt>
                <c:pt idx="28572">
                  <c:v>1.8168476662104942</c:v>
                </c:pt>
                <c:pt idx="28573">
                  <c:v>1.8172119199965668</c:v>
                </c:pt>
                <c:pt idx="28574">
                  <c:v>1.8175762600373839</c:v>
                </c:pt>
                <c:pt idx="28575">
                  <c:v>1.817940600078201</c:v>
                </c:pt>
                <c:pt idx="28576">
                  <c:v>1.8183048538642737</c:v>
                </c:pt>
                <c:pt idx="28577">
                  <c:v>1.8186691939050907</c:v>
                </c:pt>
                <c:pt idx="28578">
                  <c:v>1.8190335339459078</c:v>
                </c:pt>
                <c:pt idx="28579">
                  <c:v>1.8193977877319805</c:v>
                </c:pt>
                <c:pt idx="28580">
                  <c:v>1.8197621277727976</c:v>
                </c:pt>
                <c:pt idx="28581">
                  <c:v>1.8201268128325927</c:v>
                </c:pt>
                <c:pt idx="28582">
                  <c:v>1.8204911528734098</c:v>
                </c:pt>
                <c:pt idx="28583">
                  <c:v>1.8208554066594824</c:v>
                </c:pt>
                <c:pt idx="28584">
                  <c:v>1.8212197467002995</c:v>
                </c:pt>
                <c:pt idx="28585">
                  <c:v>1.8215840867411166</c:v>
                </c:pt>
                <c:pt idx="28586">
                  <c:v>1.8219483405271892</c:v>
                </c:pt>
                <c:pt idx="28587">
                  <c:v>1.8223126805680063</c:v>
                </c:pt>
                <c:pt idx="28588">
                  <c:v>1.822676934354079</c:v>
                </c:pt>
                <c:pt idx="28589">
                  <c:v>1.823041274394896</c:v>
                </c:pt>
                <c:pt idx="28590">
                  <c:v>1.8561471914639962</c:v>
                </c:pt>
                <c:pt idx="28591">
                  <c:v>1.8759190619933237</c:v>
                </c:pt>
                <c:pt idx="28592">
                  <c:v>1.9109239079637579</c:v>
                </c:pt>
                <c:pt idx="28593">
                  <c:v>1.8965999382598331</c:v>
                </c:pt>
                <c:pt idx="28594">
                  <c:v>1.8928038591463414</c:v>
                </c:pt>
                <c:pt idx="28595">
                  <c:v>1.8965981371951219</c:v>
                </c:pt>
                <c:pt idx="28596">
                  <c:v>1.8552686875</c:v>
                </c:pt>
                <c:pt idx="28597">
                  <c:v>1.8740195625</c:v>
                </c:pt>
                <c:pt idx="28598">
                  <c:v>1.9124766118264187</c:v>
                </c:pt>
                <c:pt idx="28599">
                  <c:v>1.9127634603591381</c:v>
                </c:pt>
                <c:pt idx="28600">
                  <c:v>1.9119751523525559</c:v>
                </c:pt>
                <c:pt idx="28601">
                  <c:v>1.9111870309719221</c:v>
                </c:pt>
                <c:pt idx="28602">
                  <c:v>1.9103987229653399</c:v>
                </c:pt>
                <c:pt idx="28603">
                  <c:v>1.9096104149587574</c:v>
                </c:pt>
                <c:pt idx="28604">
                  <c:v>1.9088222935781236</c:v>
                </c:pt>
                <c:pt idx="28605">
                  <c:v>1.9080339855715414</c:v>
                </c:pt>
                <c:pt idx="28606">
                  <c:v>1.907244931061165</c:v>
                </c:pt>
                <c:pt idx="28607">
                  <c:v>1.9064566230545825</c:v>
                </c:pt>
                <c:pt idx="28608">
                  <c:v>1.9056685016739487</c:v>
                </c:pt>
                <c:pt idx="28609">
                  <c:v>1.9048801936673665</c:v>
                </c:pt>
                <c:pt idx="28610">
                  <c:v>1.9040920722867327</c:v>
                </c:pt>
                <c:pt idx="28611">
                  <c:v>1.9033037642801505</c:v>
                </c:pt>
                <c:pt idx="28612">
                  <c:v>1.9025154562735682</c:v>
                </c:pt>
                <c:pt idx="28613">
                  <c:v>1.9017273348929344</c:v>
                </c:pt>
                <c:pt idx="28614">
                  <c:v>1.900939026886352</c:v>
                </c:pt>
                <c:pt idx="28615">
                  <c:v>1.9001507188797697</c:v>
                </c:pt>
                <c:pt idx="28616">
                  <c:v>1.8993625974991359</c:v>
                </c:pt>
                <c:pt idx="28617">
                  <c:v>1.8985742894925537</c:v>
                </c:pt>
                <c:pt idx="28618">
                  <c:v>1.8977852349821773</c:v>
                </c:pt>
                <c:pt idx="28619">
                  <c:v>1.8969969269755949</c:v>
                </c:pt>
                <c:pt idx="28620">
                  <c:v>1.8962088055949611</c:v>
                </c:pt>
                <c:pt idx="28621">
                  <c:v>1.8954204975883788</c:v>
                </c:pt>
                <c:pt idx="28622">
                  <c:v>1.8946321895817966</c:v>
                </c:pt>
                <c:pt idx="28623">
                  <c:v>1.8938440682011628</c:v>
                </c:pt>
                <c:pt idx="28624">
                  <c:v>1.8930557601945806</c:v>
                </c:pt>
                <c:pt idx="28625">
                  <c:v>1.8922674521879981</c:v>
                </c:pt>
                <c:pt idx="28626">
                  <c:v>1.8914793308073643</c:v>
                </c:pt>
                <c:pt idx="28627">
                  <c:v>1.8906910228007821</c:v>
                </c:pt>
                <c:pt idx="28628">
                  <c:v>1.8899027147941998</c:v>
                </c:pt>
                <c:pt idx="28629">
                  <c:v>1.889114593413566</c:v>
                </c:pt>
                <c:pt idx="28630">
                  <c:v>1.8883262854069836</c:v>
                </c:pt>
                <c:pt idx="28631">
                  <c:v>1.8875372308966072</c:v>
                </c:pt>
                <c:pt idx="28632">
                  <c:v>1.8867491095159734</c:v>
                </c:pt>
                <c:pt idx="28633">
                  <c:v>1.8843843721221751</c:v>
                </c:pt>
                <c:pt idx="28634">
                  <c:v>1.8835960641155927</c:v>
                </c:pt>
                <c:pt idx="28635">
                  <c:v>1.8828077561090104</c:v>
                </c:pt>
                <c:pt idx="28636">
                  <c:v>1.8820196347283766</c:v>
                </c:pt>
                <c:pt idx="28637">
                  <c:v>1.8812313267217944</c:v>
                </c:pt>
                <c:pt idx="28638">
                  <c:v>1.8804430187152121</c:v>
                </c:pt>
                <c:pt idx="28639">
                  <c:v>1.8796548973345784</c:v>
                </c:pt>
                <c:pt idx="28640">
                  <c:v>1.8788665893279959</c:v>
                </c:pt>
                <c:pt idx="28641">
                  <c:v>1.8780775348176195</c:v>
                </c:pt>
                <c:pt idx="28642">
                  <c:v>1.8759247353501667</c:v>
                </c:pt>
                <c:pt idx="28643">
                  <c:v>1.859262</c:v>
                </c:pt>
                <c:pt idx="28644">
                  <c:v>1.859262</c:v>
                </c:pt>
                <c:pt idx="28645">
                  <c:v>1.8574500429082241</c:v>
                </c:pt>
                <c:pt idx="28646">
                  <c:v>1.8450294687649023</c:v>
                </c:pt>
                <c:pt idx="28647">
                  <c:v>1.879412645684311</c:v>
                </c:pt>
                <c:pt idx="28648">
                  <c:v>1.8932494846245531</c:v>
                </c:pt>
                <c:pt idx="28649">
                  <c:v>1.8819746070577015</c:v>
                </c:pt>
                <c:pt idx="28650">
                  <c:v>1.9086466089651883</c:v>
                </c:pt>
                <c:pt idx="28651">
                  <c:v>1.8778964889698442</c:v>
                </c:pt>
                <c:pt idx="28652">
                  <c:v>1.8817615895061728</c:v>
                </c:pt>
                <c:pt idx="28653">
                  <c:v>1.885627605292451</c:v>
                </c:pt>
                <c:pt idx="28654">
                  <c:v>1.8894972820785265</c:v>
                </c:pt>
                <c:pt idx="28655">
                  <c:v>1.8933623826148553</c:v>
                </c:pt>
                <c:pt idx="28656">
                  <c:v>1.8870122684787791</c:v>
                </c:pt>
                <c:pt idx="28657">
                  <c:v>1.877351</c:v>
                </c:pt>
                <c:pt idx="28658">
                  <c:v>1.8599864157330155</c:v>
                </c:pt>
                <c:pt idx="28659">
                  <c:v>1.8323567186456844</c:v>
                </c:pt>
                <c:pt idx="28660">
                  <c:v>1.8240257370087047</c:v>
                </c:pt>
                <c:pt idx="28661">
                  <c:v>1.8259634601688208</c:v>
                </c:pt>
                <c:pt idx="28662">
                  <c:v>1.8279016421788445</c:v>
                </c:pt>
                <c:pt idx="28663">
                  <c:v>1.8298398241888685</c:v>
                </c:pt>
                <c:pt idx="28664">
                  <c:v>1.8317775473489843</c:v>
                </c:pt>
                <c:pt idx="28665">
                  <c:v>1.8337157293590083</c:v>
                </c:pt>
                <c:pt idx="28666">
                  <c:v>1.8356557467686627</c:v>
                </c:pt>
                <c:pt idx="28667">
                  <c:v>1.8375939287786864</c:v>
                </c:pt>
                <c:pt idx="28668">
                  <c:v>1.8395316519388025</c:v>
                </c:pt>
                <c:pt idx="28669">
                  <c:v>1.8414698339488262</c:v>
                </c:pt>
                <c:pt idx="28670">
                  <c:v>1.84340801595885</c:v>
                </c:pt>
                <c:pt idx="28671">
                  <c:v>1.845345739118966</c:v>
                </c:pt>
                <c:pt idx="28672">
                  <c:v>1.8472839211289898</c:v>
                </c:pt>
                <c:pt idx="28673">
                  <c:v>1.8492221031390135</c:v>
                </c:pt>
                <c:pt idx="28674">
                  <c:v>1.8511598262991296</c:v>
                </c:pt>
                <c:pt idx="28675">
                  <c:v>1.8530980083091533</c:v>
                </c:pt>
                <c:pt idx="28676">
                  <c:v>1.855036190319177</c:v>
                </c:pt>
                <c:pt idx="28677">
                  <c:v>1.8569739134792931</c:v>
                </c:pt>
                <c:pt idx="28678">
                  <c:v>1.8589120954893168</c:v>
                </c:pt>
                <c:pt idx="28679">
                  <c:v>1.8608521128989712</c:v>
                </c:pt>
                <c:pt idx="28680">
                  <c:v>1.8627898360590873</c:v>
                </c:pt>
                <c:pt idx="28681">
                  <c:v>1.864728018069111</c:v>
                </c:pt>
                <c:pt idx="28682">
                  <c:v>1.8666662000791348</c:v>
                </c:pt>
                <c:pt idx="28683">
                  <c:v>1.8686039232392508</c:v>
                </c:pt>
                <c:pt idx="28684">
                  <c:v>1.8705421052492746</c:v>
                </c:pt>
                <c:pt idx="28685">
                  <c:v>1.8724802872592983</c:v>
                </c:pt>
                <c:pt idx="28686">
                  <c:v>1.8744180104194144</c:v>
                </c:pt>
                <c:pt idx="28687">
                  <c:v>1.8763561924294381</c:v>
                </c:pt>
                <c:pt idx="28688">
                  <c:v>1.878294374439462</c:v>
                </c:pt>
                <c:pt idx="28689">
                  <c:v>1.8802320975995779</c:v>
                </c:pt>
                <c:pt idx="28690">
                  <c:v>1.8821702796096018</c:v>
                </c:pt>
                <c:pt idx="28691">
                  <c:v>1.8841102970192563</c:v>
                </c:pt>
                <c:pt idx="28692">
                  <c:v>1.88604847902928</c:v>
                </c:pt>
                <c:pt idx="28693">
                  <c:v>1.8879862021893961</c:v>
                </c:pt>
                <c:pt idx="28694">
                  <c:v>1.8899243841994198</c:v>
                </c:pt>
                <c:pt idx="28695">
                  <c:v>1.8918625662094435</c:v>
                </c:pt>
                <c:pt idx="28696">
                  <c:v>1.8938002893695596</c:v>
                </c:pt>
                <c:pt idx="28697">
                  <c:v>1.8957384713795833</c:v>
                </c:pt>
                <c:pt idx="28698">
                  <c:v>1.897676653389607</c:v>
                </c:pt>
                <c:pt idx="28699">
                  <c:v>1.8996143765497231</c:v>
                </c:pt>
                <c:pt idx="28700">
                  <c:v>1.9015525585597468</c:v>
                </c:pt>
                <c:pt idx="28701">
                  <c:v>1.9034907405697705</c:v>
                </c:pt>
                <c:pt idx="28702">
                  <c:v>1.9054284637298866</c:v>
                </c:pt>
                <c:pt idx="28703">
                  <c:v>1.9073666457399103</c:v>
                </c:pt>
                <c:pt idx="28704">
                  <c:v>1.9093066631495648</c:v>
                </c:pt>
                <c:pt idx="28705">
                  <c:v>1.9112443863096809</c:v>
                </c:pt>
                <c:pt idx="28706">
                  <c:v>1.9131825683197046</c:v>
                </c:pt>
                <c:pt idx="28707">
                  <c:v>1.913529</c:v>
                </c:pt>
                <c:pt idx="28708">
                  <c:v>1.8833634144015259</c:v>
                </c:pt>
                <c:pt idx="28709">
                  <c:v>1.877351</c:v>
                </c:pt>
                <c:pt idx="28710">
                  <c:v>1.9080268393325388</c:v>
                </c:pt>
                <c:pt idx="28711">
                  <c:v>1.8980666573676681</c:v>
                </c:pt>
                <c:pt idx="28712">
                  <c:v>1.9578069384835479</c:v>
                </c:pt>
                <c:pt idx="28713">
                  <c:v>1.9677960000000001</c:v>
                </c:pt>
                <c:pt idx="28714">
                  <c:v>1.9361122150691465</c:v>
                </c:pt>
                <c:pt idx="28715">
                  <c:v>1.9635605689079638</c:v>
                </c:pt>
                <c:pt idx="28716">
                  <c:v>1.9667630299506427</c:v>
                </c:pt>
                <c:pt idx="28717">
                  <c:v>1.9655954448587278</c:v>
                </c:pt>
                <c:pt idx="28718">
                  <c:v>1.9644281361837381</c:v>
                </c:pt>
                <c:pt idx="28719">
                  <c:v>1.9632605510918233</c:v>
                </c:pt>
                <c:pt idx="28720">
                  <c:v>1.9620929659999085</c:v>
                </c:pt>
                <c:pt idx="28721">
                  <c:v>1.9609256573249187</c:v>
                </c:pt>
                <c:pt idx="28722">
                  <c:v>1.9597580722330039</c:v>
                </c:pt>
                <c:pt idx="28723">
                  <c:v>1.9585904871410891</c:v>
                </c:pt>
                <c:pt idx="28724">
                  <c:v>1.9574231784660994</c:v>
                </c:pt>
                <c:pt idx="28725">
                  <c:v>1.9562555933741845</c:v>
                </c:pt>
                <c:pt idx="28726">
                  <c:v>1.9550880082822697</c:v>
                </c:pt>
                <c:pt idx="28727">
                  <c:v>1.95392069960728</c:v>
                </c:pt>
                <c:pt idx="28728">
                  <c:v>1.9527531145153652</c:v>
                </c:pt>
                <c:pt idx="28729">
                  <c:v>1.9515844237557496</c:v>
                </c:pt>
                <c:pt idx="28730">
                  <c:v>1.9504171150807599</c:v>
                </c:pt>
                <c:pt idx="28731">
                  <c:v>1.949249529988845</c:v>
                </c:pt>
                <c:pt idx="28732">
                  <c:v>1.9480819448969302</c:v>
                </c:pt>
                <c:pt idx="28733">
                  <c:v>1.9469146362219405</c:v>
                </c:pt>
                <c:pt idx="28734">
                  <c:v>1.9457470511300257</c:v>
                </c:pt>
                <c:pt idx="28735">
                  <c:v>1.9445794660381108</c:v>
                </c:pt>
                <c:pt idx="28736">
                  <c:v>1.9434121573631211</c:v>
                </c:pt>
                <c:pt idx="28737">
                  <c:v>1.9422445722712063</c:v>
                </c:pt>
                <c:pt idx="28738">
                  <c:v>1.9410769871792914</c:v>
                </c:pt>
                <c:pt idx="28739">
                  <c:v>1.9399096785043017</c:v>
                </c:pt>
                <c:pt idx="28740">
                  <c:v>1.9387420934123869</c:v>
                </c:pt>
                <c:pt idx="28741">
                  <c:v>1.9375734026527713</c:v>
                </c:pt>
                <c:pt idx="28742">
                  <c:v>1.9364058175608565</c:v>
                </c:pt>
                <c:pt idx="28743">
                  <c:v>1.9352385088858668</c:v>
                </c:pt>
                <c:pt idx="28744">
                  <c:v>1.934070923793952</c:v>
                </c:pt>
                <c:pt idx="28745">
                  <c:v>1.9329033387020371</c:v>
                </c:pt>
                <c:pt idx="28746">
                  <c:v>1.9317360300270474</c:v>
                </c:pt>
                <c:pt idx="28747">
                  <c:v>1.9305684449351324</c:v>
                </c:pt>
                <c:pt idx="28748">
                  <c:v>1.9294008598432175</c:v>
                </c:pt>
                <c:pt idx="28749">
                  <c:v>1.928233551168228</c:v>
                </c:pt>
                <c:pt idx="28750">
                  <c:v>1.927065966076313</c:v>
                </c:pt>
                <c:pt idx="28751">
                  <c:v>1.9258983809843981</c:v>
                </c:pt>
                <c:pt idx="28752">
                  <c:v>1.9247310723094084</c:v>
                </c:pt>
                <c:pt idx="28753">
                  <c:v>1.9235634872174936</c:v>
                </c:pt>
                <c:pt idx="28754">
                  <c:v>1.922394796457878</c:v>
                </c:pt>
                <c:pt idx="28755">
                  <c:v>1.9212274877828885</c:v>
                </c:pt>
                <c:pt idx="28756">
                  <c:v>1.9200599026909735</c:v>
                </c:pt>
                <c:pt idx="28757">
                  <c:v>1.9188923175990587</c:v>
                </c:pt>
                <c:pt idx="28758">
                  <c:v>1.9177250089240689</c:v>
                </c:pt>
                <c:pt idx="28759">
                  <c:v>1.9165574238321541</c:v>
                </c:pt>
                <c:pt idx="28760">
                  <c:v>1.9153898387402393</c:v>
                </c:pt>
                <c:pt idx="28761">
                  <c:v>1.9142225300652496</c:v>
                </c:pt>
                <c:pt idx="28762">
                  <c:v>1.8987351826418692</c:v>
                </c:pt>
                <c:pt idx="28763">
                  <c:v>1.8924000131108463</c:v>
                </c:pt>
                <c:pt idx="28764">
                  <c:v>1.8905878004291845</c:v>
                </c:pt>
                <c:pt idx="28765">
                  <c:v>1.8359287553648069</c:v>
                </c:pt>
                <c:pt idx="28766">
                  <c:v>1.8208322055317119</c:v>
                </c:pt>
                <c:pt idx="28767">
                  <c:v>1.841164</c:v>
                </c:pt>
                <c:pt idx="28768">
                  <c:v>1.8656878483547925</c:v>
                </c:pt>
                <c:pt idx="28769">
                  <c:v>1.8871373474010491</c:v>
                </c:pt>
                <c:pt idx="28770">
                  <c:v>1.877351</c:v>
                </c:pt>
                <c:pt idx="28771">
                  <c:v>1.8602411237482117</c:v>
                </c:pt>
                <c:pt idx="28772">
                  <c:v>1.8672149270386267</c:v>
                </c:pt>
                <c:pt idx="28773">
                  <c:v>1.89544</c:v>
                </c:pt>
                <c:pt idx="28774">
                  <c:v>1.89544</c:v>
                </c:pt>
                <c:pt idx="28775">
                  <c:v>1.8635389418702613</c:v>
                </c:pt>
                <c:pt idx="28776">
                  <c:v>1.8430224151685393</c:v>
                </c:pt>
                <c:pt idx="28777">
                  <c:v>1.823075</c:v>
                </c:pt>
                <c:pt idx="28778">
                  <c:v>1.9000016180848076</c:v>
                </c:pt>
                <c:pt idx="28779">
                  <c:v>1.8392326326874473</c:v>
                </c:pt>
                <c:pt idx="28780">
                  <c:v>1.8362153302443134</c:v>
                </c:pt>
                <c:pt idx="28781">
                  <c:v>1.8631315970433953</c:v>
                </c:pt>
                <c:pt idx="28782">
                  <c:v>1.8484031999999999</c:v>
                </c:pt>
                <c:pt idx="28783">
                  <c:v>1.8445421568907963</c:v>
                </c:pt>
                <c:pt idx="28784">
                  <c:v>1.8605161406771578</c:v>
                </c:pt>
                <c:pt idx="28785">
                  <c:v>1.9137147633964657</c:v>
                </c:pt>
                <c:pt idx="28786">
                  <c:v>1.9141589756406754</c:v>
                </c:pt>
                <c:pt idx="28787">
                  <c:v>1.9146032930736712</c:v>
                </c:pt>
                <c:pt idx="28788">
                  <c:v>1.9150476105066669</c:v>
                </c:pt>
                <c:pt idx="28789">
                  <c:v>1.9154918227508766</c:v>
                </c:pt>
                <c:pt idx="28790">
                  <c:v>1.9159361401838726</c:v>
                </c:pt>
                <c:pt idx="28791">
                  <c:v>1.9163808783720133</c:v>
                </c:pt>
                <c:pt idx="28792">
                  <c:v>1.9168251958050091</c:v>
                </c:pt>
                <c:pt idx="28793">
                  <c:v>1.9172694080492187</c:v>
                </c:pt>
                <c:pt idx="28794">
                  <c:v>1.9177137254822147</c:v>
                </c:pt>
                <c:pt idx="28795">
                  <c:v>1.9181580429152105</c:v>
                </c:pt>
                <c:pt idx="28796">
                  <c:v>1.9186022551594202</c:v>
                </c:pt>
                <c:pt idx="28797">
                  <c:v>1.919046572592416</c:v>
                </c:pt>
                <c:pt idx="28798">
                  <c:v>1.919490890025412</c:v>
                </c:pt>
                <c:pt idx="28799">
                  <c:v>1.9199351022696216</c:v>
                </c:pt>
                <c:pt idx="28800">
                  <c:v>1.9203794197026174</c:v>
                </c:pt>
                <c:pt idx="28801">
                  <c:v>1.9208237371356132</c:v>
                </c:pt>
                <c:pt idx="28802">
                  <c:v>1.9212679493798228</c:v>
                </c:pt>
                <c:pt idx="28803">
                  <c:v>1.9217122668128188</c:v>
                </c:pt>
                <c:pt idx="28804">
                  <c:v>1.9221570050009595</c:v>
                </c:pt>
                <c:pt idx="28805">
                  <c:v>1.9226012172451692</c:v>
                </c:pt>
                <c:pt idx="28806">
                  <c:v>1.923045534678165</c:v>
                </c:pt>
                <c:pt idx="28807">
                  <c:v>1.923489852111161</c:v>
                </c:pt>
                <c:pt idx="28808">
                  <c:v>1.9239340643553706</c:v>
                </c:pt>
                <c:pt idx="28809">
                  <c:v>1.9243783817883664</c:v>
                </c:pt>
                <c:pt idx="28810">
                  <c:v>1.9248226992213624</c:v>
                </c:pt>
                <c:pt idx="28811">
                  <c:v>1.9252669114655718</c:v>
                </c:pt>
                <c:pt idx="28812">
                  <c:v>1.9257112288985678</c:v>
                </c:pt>
                <c:pt idx="28813">
                  <c:v>1.9261555463315636</c:v>
                </c:pt>
                <c:pt idx="28814">
                  <c:v>1.9265997585757733</c:v>
                </c:pt>
                <c:pt idx="28815">
                  <c:v>1.9270440760087693</c:v>
                </c:pt>
                <c:pt idx="28816">
                  <c:v>1.92748881419691</c:v>
                </c:pt>
                <c:pt idx="28817">
                  <c:v>1.9279331316299058</c:v>
                </c:pt>
                <c:pt idx="28818">
                  <c:v>1.9283773438741154</c:v>
                </c:pt>
                <c:pt idx="28819">
                  <c:v>1.9288216613071114</c:v>
                </c:pt>
                <c:pt idx="28820">
                  <c:v>1.9292659787401072</c:v>
                </c:pt>
                <c:pt idx="28821">
                  <c:v>1.9297101909843168</c:v>
                </c:pt>
                <c:pt idx="28822">
                  <c:v>1.9301545084173126</c:v>
                </c:pt>
                <c:pt idx="28823">
                  <c:v>1.9305988258503086</c:v>
                </c:pt>
                <c:pt idx="28824">
                  <c:v>1.9310430380945183</c:v>
                </c:pt>
                <c:pt idx="28825">
                  <c:v>1.931487355527514</c:v>
                </c:pt>
                <c:pt idx="28826">
                  <c:v>1.9573411273247496</c:v>
                </c:pt>
                <c:pt idx="28827">
                  <c:v>1.9937750286123035</c:v>
                </c:pt>
                <c:pt idx="28828">
                  <c:v>1.9515245687723481</c:v>
                </c:pt>
                <c:pt idx="28829">
                  <c:v>1.9846573266571295</c:v>
                </c:pt>
                <c:pt idx="28830">
                  <c:v>1.9905985553171197</c:v>
                </c:pt>
                <c:pt idx="28831">
                  <c:v>1.9318485632896305</c:v>
                </c:pt>
                <c:pt idx="28832">
                  <c:v>1.913529</c:v>
                </c:pt>
                <c:pt idx="28833">
                  <c:v>1.9548179835479258</c:v>
                </c:pt>
                <c:pt idx="28834">
                  <c:v>1.9677960000000001</c:v>
                </c:pt>
                <c:pt idx="28835">
                  <c:v>1.9685648936653262</c:v>
                </c:pt>
                <c:pt idx="28836">
                  <c:v>1.9695636749475998</c:v>
                </c:pt>
                <c:pt idx="28837">
                  <c:v>1.9705626927397673</c:v>
                </c:pt>
                <c:pt idx="28838">
                  <c:v>1.971561710531935</c:v>
                </c:pt>
                <c:pt idx="28839">
                  <c:v>1.9725604918142086</c:v>
                </c:pt>
                <c:pt idx="28840">
                  <c:v>1.9735595096063761</c:v>
                </c:pt>
                <c:pt idx="28841">
                  <c:v>1.9745594734381198</c:v>
                </c:pt>
                <c:pt idx="28842">
                  <c:v>1.9755584912302873</c:v>
                </c:pt>
                <c:pt idx="28843">
                  <c:v>1.9765572725125609</c:v>
                </c:pt>
                <c:pt idx="28844">
                  <c:v>1.9775562903047286</c:v>
                </c:pt>
                <c:pt idx="28845">
                  <c:v>1.9785553080968961</c:v>
                </c:pt>
                <c:pt idx="28846">
                  <c:v>1.9795540893791697</c:v>
                </c:pt>
                <c:pt idx="28847">
                  <c:v>1.9805531071713374</c:v>
                </c:pt>
                <c:pt idx="28848">
                  <c:v>1.9815521249635051</c:v>
                </c:pt>
                <c:pt idx="28849">
                  <c:v>1.9825509062457787</c:v>
                </c:pt>
                <c:pt idx="28850">
                  <c:v>1.9835499240379462</c:v>
                </c:pt>
                <c:pt idx="28851">
                  <c:v>1.9845489418301139</c:v>
                </c:pt>
                <c:pt idx="28852">
                  <c:v>1.9855477231123875</c:v>
                </c:pt>
                <c:pt idx="28853">
                  <c:v>1.986547686944131</c:v>
                </c:pt>
                <c:pt idx="28854">
                  <c:v>1.9875467047362987</c:v>
                </c:pt>
                <c:pt idx="28855">
                  <c:v>1.9885454860185723</c:v>
                </c:pt>
                <c:pt idx="28856">
                  <c:v>1.9895445038107398</c:v>
                </c:pt>
                <c:pt idx="28857">
                  <c:v>1.9905435216029075</c:v>
                </c:pt>
                <c:pt idx="28858">
                  <c:v>1.9915423028851811</c:v>
                </c:pt>
                <c:pt idx="28859">
                  <c:v>1.9925413206773488</c:v>
                </c:pt>
                <c:pt idx="28860">
                  <c:v>1.9935403384695163</c:v>
                </c:pt>
                <c:pt idx="28861">
                  <c:v>1.9945391197517899</c:v>
                </c:pt>
                <c:pt idx="28862">
                  <c:v>1.9955381375439576</c:v>
                </c:pt>
                <c:pt idx="28863">
                  <c:v>1.9965371553361251</c:v>
                </c:pt>
                <c:pt idx="28864">
                  <c:v>1.9975359366183987</c:v>
                </c:pt>
                <c:pt idx="28865">
                  <c:v>1.9985349544105664</c:v>
                </c:pt>
                <c:pt idx="28866">
                  <c:v>1.9995349182423099</c:v>
                </c:pt>
                <c:pt idx="28867">
                  <c:v>2.0005339360344774</c:v>
                </c:pt>
                <c:pt idx="28868">
                  <c:v>2.001532717316751</c:v>
                </c:pt>
                <c:pt idx="28869">
                  <c:v>2.0025317351089189</c:v>
                </c:pt>
                <c:pt idx="28870">
                  <c:v>2.0035307529010864</c:v>
                </c:pt>
                <c:pt idx="28871">
                  <c:v>2.00452953418336</c:v>
                </c:pt>
                <c:pt idx="28872">
                  <c:v>2.0055285519755275</c:v>
                </c:pt>
                <c:pt idx="28873">
                  <c:v>2.0065275697676954</c:v>
                </c:pt>
                <c:pt idx="28874">
                  <c:v>2.007526351049969</c:v>
                </c:pt>
                <c:pt idx="28875">
                  <c:v>2.0085253688421365</c:v>
                </c:pt>
                <c:pt idx="28876">
                  <c:v>2.009524386634304</c:v>
                </c:pt>
                <c:pt idx="28877">
                  <c:v>2.0105231679165776</c:v>
                </c:pt>
                <c:pt idx="28878">
                  <c:v>2.0115231317483211</c:v>
                </c:pt>
                <c:pt idx="28879">
                  <c:v>2.012522149540489</c:v>
                </c:pt>
                <c:pt idx="28880">
                  <c:v>2.0135209308227626</c:v>
                </c:pt>
                <c:pt idx="28881">
                  <c:v>2.0145199486149301</c:v>
                </c:pt>
                <c:pt idx="28882">
                  <c:v>2.0155189664070976</c:v>
                </c:pt>
                <c:pt idx="28883">
                  <c:v>2.0165177476893712</c:v>
                </c:pt>
                <c:pt idx="28884">
                  <c:v>2.0175167654815387</c:v>
                </c:pt>
                <c:pt idx="28885">
                  <c:v>2.0185157832737066</c:v>
                </c:pt>
                <c:pt idx="28886">
                  <c:v>2.0195145645559802</c:v>
                </c:pt>
                <c:pt idx="28887">
                  <c:v>2.0205135823481477</c:v>
                </c:pt>
                <c:pt idx="28888">
                  <c:v>2.0215126001403152</c:v>
                </c:pt>
                <c:pt idx="28889">
                  <c:v>2.022071</c:v>
                </c:pt>
                <c:pt idx="28890">
                  <c:v>2.0057589833094895</c:v>
                </c:pt>
                <c:pt idx="28891">
                  <c:v>1.9692840228898427</c:v>
                </c:pt>
                <c:pt idx="28892">
                  <c:v>1.9750008319427892</c:v>
                </c:pt>
                <c:pt idx="28893">
                  <c:v>2.0039820000000002</c:v>
                </c:pt>
                <c:pt idx="28894">
                  <c:v>1.9866137553648069</c:v>
                </c:pt>
                <c:pt idx="28895">
                  <c:v>2.0118473656734208</c:v>
                </c:pt>
                <c:pt idx="28896">
                  <c:v>2.0403842794468288</c:v>
                </c:pt>
                <c:pt idx="28897">
                  <c:v>2.0401945045302812</c:v>
                </c:pt>
                <c:pt idx="28898">
                  <c:v>2.0563031312973248</c:v>
                </c:pt>
                <c:pt idx="28899">
                  <c:v>2.0524470057546695</c:v>
                </c:pt>
                <c:pt idx="28900">
                  <c:v>2.0485899670873295</c:v>
                </c:pt>
                <c:pt idx="28901">
                  <c:v>2.04473292841999</c:v>
                </c:pt>
                <c:pt idx="28902">
                  <c:v>2.0408768028773348</c:v>
                </c:pt>
                <c:pt idx="28903">
                  <c:v>1.9956103383404864</c:v>
                </c:pt>
                <c:pt idx="28904">
                  <c:v>2.0008722792083931</c:v>
                </c:pt>
                <c:pt idx="28905">
                  <c:v>2.0190827575685342</c:v>
                </c:pt>
                <c:pt idx="28906">
                  <c:v>2.0204845703138195</c:v>
                </c:pt>
                <c:pt idx="28907">
                  <c:v>2.0185867852686687</c:v>
                </c:pt>
                <c:pt idx="28908">
                  <c:v>2.0166894495097503</c:v>
                </c:pt>
                <c:pt idx="28909">
                  <c:v>2.0147916644645996</c:v>
                </c:pt>
                <c:pt idx="28910">
                  <c:v>2.0128938794194489</c:v>
                </c:pt>
                <c:pt idx="28911">
                  <c:v>2.0109965436605308</c:v>
                </c:pt>
                <c:pt idx="28912">
                  <c:v>2.0090987586153801</c:v>
                </c:pt>
                <c:pt idx="28913">
                  <c:v>2.0072009735702294</c:v>
                </c:pt>
                <c:pt idx="28914">
                  <c:v>2.0053036378113109</c:v>
                </c:pt>
                <c:pt idx="28915">
                  <c:v>2.0034058527661602</c:v>
                </c:pt>
                <c:pt idx="28916">
                  <c:v>2.0015062705760807</c:v>
                </c:pt>
                <c:pt idx="28917">
                  <c:v>1.99960848553093</c:v>
                </c:pt>
                <c:pt idx="28918">
                  <c:v>1.9977111497720115</c:v>
                </c:pt>
                <c:pt idx="28919">
                  <c:v>1.995813364726861</c:v>
                </c:pt>
                <c:pt idx="28920">
                  <c:v>1.9939155796817103</c:v>
                </c:pt>
                <c:pt idx="28921">
                  <c:v>1.9920182439227918</c:v>
                </c:pt>
                <c:pt idx="28922">
                  <c:v>1.9901204588776413</c:v>
                </c:pt>
                <c:pt idx="28923">
                  <c:v>1.9882226738324906</c:v>
                </c:pt>
                <c:pt idx="28924">
                  <c:v>1.9863253380735721</c:v>
                </c:pt>
                <c:pt idx="28925">
                  <c:v>1.9844275530284217</c:v>
                </c:pt>
                <c:pt idx="28926">
                  <c:v>1.982529767983271</c:v>
                </c:pt>
                <c:pt idx="28927">
                  <c:v>1.9806324322243525</c:v>
                </c:pt>
                <c:pt idx="28928">
                  <c:v>1.9787328500342727</c:v>
                </c:pt>
                <c:pt idx="28929">
                  <c:v>1.9768350649891222</c:v>
                </c:pt>
                <c:pt idx="28930">
                  <c:v>1.9749377292302037</c:v>
                </c:pt>
                <c:pt idx="28931">
                  <c:v>1.973039944185053</c:v>
                </c:pt>
                <c:pt idx="28932">
                  <c:v>1.9711421591399025</c:v>
                </c:pt>
                <c:pt idx="28933">
                  <c:v>1.9692448233809841</c:v>
                </c:pt>
                <c:pt idx="28934">
                  <c:v>1.9673470383358334</c:v>
                </c:pt>
                <c:pt idx="28935">
                  <c:v>1.9635519175317644</c:v>
                </c:pt>
                <c:pt idx="28936">
                  <c:v>1.9616541324866137</c:v>
                </c:pt>
                <c:pt idx="28937">
                  <c:v>1.9597563474414632</c:v>
                </c:pt>
                <c:pt idx="28938">
                  <c:v>1.9578590116825447</c:v>
                </c:pt>
                <c:pt idx="28939">
                  <c:v>1.955961226637394</c:v>
                </c:pt>
                <c:pt idx="28940">
                  <c:v>1.9540616444473144</c:v>
                </c:pt>
                <c:pt idx="28941">
                  <c:v>1.9521638594021637</c:v>
                </c:pt>
                <c:pt idx="28942">
                  <c:v>1.9502665236432453</c:v>
                </c:pt>
                <c:pt idx="28943">
                  <c:v>1.9483687385980946</c:v>
                </c:pt>
                <c:pt idx="28944">
                  <c:v>1.9464709535529441</c:v>
                </c:pt>
                <c:pt idx="28945">
                  <c:v>1.9445736177940256</c:v>
                </c:pt>
                <c:pt idx="28946">
                  <c:v>1.9426758327488749</c:v>
                </c:pt>
                <c:pt idx="28947">
                  <c:v>1.9331878060955863</c:v>
                </c:pt>
                <c:pt idx="28948">
                  <c:v>1.9379480719904649</c:v>
                </c:pt>
                <c:pt idx="28949">
                  <c:v>1.9546325216976634</c:v>
                </c:pt>
                <c:pt idx="28950">
                  <c:v>1.8919182477876106</c:v>
                </c:pt>
                <c:pt idx="28951">
                  <c:v>1.9460527463750308</c:v>
                </c:pt>
                <c:pt idx="28952">
                  <c:v>1.9783231165191739</c:v>
                </c:pt>
                <c:pt idx="28953">
                  <c:v>1.9316180000000001</c:v>
                </c:pt>
                <c:pt idx="28954">
                  <c:v>1.977800284345048</c:v>
                </c:pt>
                <c:pt idx="28955">
                  <c:v>1.9121553207176212</c:v>
                </c:pt>
                <c:pt idx="28956">
                  <c:v>1.9307483588987218</c:v>
                </c:pt>
                <c:pt idx="28957">
                  <c:v>1.913529</c:v>
                </c:pt>
                <c:pt idx="28958">
                  <c:v>1.9234749308536003</c:v>
                </c:pt>
                <c:pt idx="28959">
                  <c:v>1.9395109113018598</c:v>
                </c:pt>
                <c:pt idx="28960">
                  <c:v>1.9187564363376253</c:v>
                </c:pt>
                <c:pt idx="28961">
                  <c:v>1.9531115742550655</c:v>
                </c:pt>
                <c:pt idx="28962">
                  <c:v>1.9874820894134479</c:v>
                </c:pt>
                <c:pt idx="28963">
                  <c:v>1.9609579642346209</c:v>
                </c:pt>
                <c:pt idx="28964">
                  <c:v>1.9916452588796185</c:v>
                </c:pt>
                <c:pt idx="28965">
                  <c:v>2.0042997455489759</c:v>
                </c:pt>
                <c:pt idx="28966">
                  <c:v>2.0052842205697572</c:v>
                </c:pt>
                <c:pt idx="28967">
                  <c:v>2.0062689287127311</c:v>
                </c:pt>
                <c:pt idx="28968">
                  <c:v>2.007253636855705</c:v>
                </c:pt>
                <c:pt idx="28969">
                  <c:v>2.0082381118764863</c:v>
                </c:pt>
                <c:pt idx="28970">
                  <c:v>2.0092228200194602</c:v>
                </c:pt>
                <c:pt idx="28971">
                  <c:v>2.0102075281624345</c:v>
                </c:pt>
                <c:pt idx="28972">
                  <c:v>2.0111920031832153</c:v>
                </c:pt>
                <c:pt idx="28973">
                  <c:v>2.0121776438149612</c:v>
                </c:pt>
                <c:pt idx="28974">
                  <c:v>2.0131623519579351</c:v>
                </c:pt>
                <c:pt idx="28975">
                  <c:v>2.0141468269787164</c:v>
                </c:pt>
                <c:pt idx="28976">
                  <c:v>2.0151315351216903</c:v>
                </c:pt>
                <c:pt idx="28977">
                  <c:v>2.0161162432646647</c:v>
                </c:pt>
                <c:pt idx="28978">
                  <c:v>2.0171007182854455</c:v>
                </c:pt>
                <c:pt idx="28979">
                  <c:v>2.0180854264284198</c:v>
                </c:pt>
                <c:pt idx="28980">
                  <c:v>2.0190701345713937</c:v>
                </c:pt>
                <c:pt idx="28981">
                  <c:v>2.020054609592175</c:v>
                </c:pt>
                <c:pt idx="28982">
                  <c:v>2.0210393177351489</c:v>
                </c:pt>
                <c:pt idx="28983">
                  <c:v>2.0220240258781228</c:v>
                </c:pt>
                <c:pt idx="28984">
                  <c:v>2.023008500898904</c:v>
                </c:pt>
                <c:pt idx="28985">
                  <c:v>2.023993209041878</c:v>
                </c:pt>
                <c:pt idx="28986">
                  <c:v>2.0249788496736238</c:v>
                </c:pt>
                <c:pt idx="28987">
                  <c:v>2.0259635578165982</c:v>
                </c:pt>
                <c:pt idx="28988">
                  <c:v>2.026948032837379</c:v>
                </c:pt>
                <c:pt idx="28989">
                  <c:v>2.0279327409803534</c:v>
                </c:pt>
                <c:pt idx="28990">
                  <c:v>2.0289174491233273</c:v>
                </c:pt>
                <c:pt idx="28991">
                  <c:v>2.0299019241441085</c:v>
                </c:pt>
                <c:pt idx="28992">
                  <c:v>2.0308866322870824</c:v>
                </c:pt>
                <c:pt idx="28993">
                  <c:v>2.0318713404300563</c:v>
                </c:pt>
                <c:pt idx="28994">
                  <c:v>2.0328558154508376</c:v>
                </c:pt>
                <c:pt idx="28995">
                  <c:v>2.0338405235938115</c:v>
                </c:pt>
                <c:pt idx="28996">
                  <c:v>2.0348252317367859</c:v>
                </c:pt>
                <c:pt idx="28997">
                  <c:v>2.0358097067575667</c:v>
                </c:pt>
                <c:pt idx="28998">
                  <c:v>2.0367953473893126</c:v>
                </c:pt>
                <c:pt idx="28999">
                  <c:v>2.0377800555322865</c:v>
                </c:pt>
                <c:pt idx="29000">
                  <c:v>2.0387645305530677</c:v>
                </c:pt>
                <c:pt idx="29001">
                  <c:v>2.0397492386960416</c:v>
                </c:pt>
                <c:pt idx="29002">
                  <c:v>2.0401600000000002</c:v>
                </c:pt>
                <c:pt idx="29003">
                  <c:v>2.029418712991657</c:v>
                </c:pt>
                <c:pt idx="29004">
                  <c:v>2.0329399270386266</c:v>
                </c:pt>
                <c:pt idx="29005">
                  <c:v>2.0181633619456369</c:v>
                </c:pt>
                <c:pt idx="29006">
                  <c:v>2.0484762067238913</c:v>
                </c:pt>
                <c:pt idx="29007">
                  <c:v>2.0763389999999999</c:v>
                </c:pt>
                <c:pt idx="29008">
                  <c:v>2.0763389999999999</c:v>
                </c:pt>
                <c:pt idx="29009">
                  <c:v>2.0533324685264667</c:v>
                </c:pt>
                <c:pt idx="29010">
                  <c:v>2.0401600000000002</c:v>
                </c:pt>
                <c:pt idx="29011">
                  <c:v>2.0485126887297742</c:v>
                </c:pt>
                <c:pt idx="29012">
                  <c:v>2.0614364093138637</c:v>
                </c:pt>
                <c:pt idx="29013">
                  <c:v>2.0743570703050125</c:v>
                </c:pt>
                <c:pt idx="29014">
                  <c:v>2.087280790889102</c:v>
                </c:pt>
                <c:pt idx="29015">
                  <c:v>2.078145293921335</c:v>
                </c:pt>
                <c:pt idx="29016">
                  <c:v>1.9673431602288984</c:v>
                </c:pt>
                <c:pt idx="29017">
                  <c:v>1.8704526985615513</c:v>
                </c:pt>
                <c:pt idx="29018">
                  <c:v>1.8947433001668919</c:v>
                </c:pt>
                <c:pt idx="29019">
                  <c:v>1.9190281511563221</c:v>
                </c:pt>
                <c:pt idx="29020">
                  <c:v>1.9433187527616627</c:v>
                </c:pt>
                <c:pt idx="29021">
                  <c:v>1.9676093543670032</c:v>
                </c:pt>
                <c:pt idx="29022">
                  <c:v>1.9918942053564335</c:v>
                </c:pt>
                <c:pt idx="29023">
                  <c:v>2.0223211578445399</c:v>
                </c:pt>
                <c:pt idx="29024">
                  <c:v>2.0308610290891749</c:v>
                </c:pt>
                <c:pt idx="29025">
                  <c:v>2.022071</c:v>
                </c:pt>
                <c:pt idx="29026">
                  <c:v>1.9838702618025752</c:v>
                </c:pt>
                <c:pt idx="29027">
                  <c:v>1.9884253633762519</c:v>
                </c:pt>
                <c:pt idx="29028">
                  <c:v>2.022071</c:v>
                </c:pt>
                <c:pt idx="29029">
                  <c:v>2.0022136428230803</c:v>
                </c:pt>
                <c:pt idx="29030">
                  <c:v>1.975830481163567</c:v>
                </c:pt>
                <c:pt idx="29031">
                  <c:v>2.0187041127532779</c:v>
                </c:pt>
                <c:pt idx="29032">
                  <c:v>2.0573395142139881</c:v>
                </c:pt>
                <c:pt idx="29033">
                  <c:v>2.0557321217620577</c:v>
                </c:pt>
                <c:pt idx="29034">
                  <c:v>2.0541251098481128</c:v>
                </c:pt>
                <c:pt idx="29035">
                  <c:v>2.0525177173961824</c:v>
                </c:pt>
                <c:pt idx="29036">
                  <c:v>2.0509088027923088</c:v>
                </c:pt>
                <c:pt idx="29037">
                  <c:v>2.0493014103403784</c:v>
                </c:pt>
                <c:pt idx="29038">
                  <c:v>2.0476943984264335</c:v>
                </c:pt>
                <c:pt idx="29039">
                  <c:v>2.0460870059745031</c:v>
                </c:pt>
                <c:pt idx="29040">
                  <c:v>2.0444796135225727</c:v>
                </c:pt>
                <c:pt idx="29041">
                  <c:v>2.0428726016086278</c:v>
                </c:pt>
                <c:pt idx="29042">
                  <c:v>2.0412652091566974</c:v>
                </c:pt>
                <c:pt idx="29043">
                  <c:v>2.039657816704767</c:v>
                </c:pt>
                <c:pt idx="29044">
                  <c:v>2.0380508047908221</c:v>
                </c:pt>
                <c:pt idx="29045">
                  <c:v>2.0364434123388917</c:v>
                </c:pt>
                <c:pt idx="29046">
                  <c:v>2.0348360198869613</c:v>
                </c:pt>
                <c:pt idx="29047">
                  <c:v>2.0332290079730164</c:v>
                </c:pt>
                <c:pt idx="29048">
                  <c:v>2.0316200933691428</c:v>
                </c:pt>
                <c:pt idx="29049">
                  <c:v>2.0300127009172124</c:v>
                </c:pt>
                <c:pt idx="29050">
                  <c:v>2.028405689003268</c:v>
                </c:pt>
                <c:pt idx="29051">
                  <c:v>2.0267982965513371</c:v>
                </c:pt>
                <c:pt idx="29052">
                  <c:v>2.0251909040994067</c:v>
                </c:pt>
                <c:pt idx="29053">
                  <c:v>2.0235838921854623</c:v>
                </c:pt>
                <c:pt idx="29054">
                  <c:v>2.0219764997335314</c:v>
                </c:pt>
                <c:pt idx="29055">
                  <c:v>2.020369107281601</c:v>
                </c:pt>
                <c:pt idx="29056">
                  <c:v>2.0187620953676566</c:v>
                </c:pt>
                <c:pt idx="29057">
                  <c:v>2.0171547029157262</c:v>
                </c:pt>
                <c:pt idx="29058">
                  <c:v>2.0155473104637953</c:v>
                </c:pt>
                <c:pt idx="29059">
                  <c:v>2.0139402985498509</c:v>
                </c:pt>
                <c:pt idx="29060">
                  <c:v>2.0123329060979205</c:v>
                </c:pt>
                <c:pt idx="29061">
                  <c:v>2.0107239914940465</c:v>
                </c:pt>
                <c:pt idx="29062">
                  <c:v>2.009116599042116</c:v>
                </c:pt>
                <c:pt idx="29063">
                  <c:v>2.0075095871281716</c:v>
                </c:pt>
                <c:pt idx="29064">
                  <c:v>2.0059021946762412</c:v>
                </c:pt>
                <c:pt idx="29065">
                  <c:v>2.0042948022243103</c:v>
                </c:pt>
                <c:pt idx="29066">
                  <c:v>2.0039820000000002</c:v>
                </c:pt>
                <c:pt idx="29067">
                  <c:v>1.9891838695755841</c:v>
                </c:pt>
                <c:pt idx="29068">
                  <c:v>1.9608001407874016</c:v>
                </c:pt>
                <c:pt idx="29069">
                  <c:v>1.9497070000000001</c:v>
                </c:pt>
                <c:pt idx="29070">
                  <c:v>1.9393093858267718</c:v>
                </c:pt>
                <c:pt idx="29071">
                  <c:v>1.913529</c:v>
                </c:pt>
                <c:pt idx="29072">
                  <c:v>1.9713128028346458</c:v>
                </c:pt>
                <c:pt idx="29073">
                  <c:v>1.9366470352885075</c:v>
                </c:pt>
                <c:pt idx="29074">
                  <c:v>1.9473181308700835</c:v>
                </c:pt>
                <c:pt idx="29075">
                  <c:v>1.9497070000000001</c:v>
                </c:pt>
                <c:pt idx="29076">
                  <c:v>1.9497070000000001</c:v>
                </c:pt>
                <c:pt idx="29077">
                  <c:v>1.9497070000000001</c:v>
                </c:pt>
                <c:pt idx="29078">
                  <c:v>1.9497070000000001</c:v>
                </c:pt>
                <c:pt idx="29079">
                  <c:v>1.9497070000000001</c:v>
                </c:pt>
                <c:pt idx="29080">
                  <c:v>1.9497070000000001</c:v>
                </c:pt>
                <c:pt idx="29081">
                  <c:v>1.9497070000000001</c:v>
                </c:pt>
                <c:pt idx="29082">
                  <c:v>1.9497070000000001</c:v>
                </c:pt>
                <c:pt idx="29083">
                  <c:v>1.9497070000000001</c:v>
                </c:pt>
                <c:pt idx="29084">
                  <c:v>1.9497070000000001</c:v>
                </c:pt>
                <c:pt idx="29085">
                  <c:v>1.9497070000000001</c:v>
                </c:pt>
                <c:pt idx="29086">
                  <c:v>1.9497070000000001</c:v>
                </c:pt>
                <c:pt idx="29087">
                  <c:v>1.9497070000000001</c:v>
                </c:pt>
                <c:pt idx="29088">
                  <c:v>1.9497070000000001</c:v>
                </c:pt>
                <c:pt idx="29089">
                  <c:v>1.9497070000000001</c:v>
                </c:pt>
                <c:pt idx="29090">
                  <c:v>1.9497070000000001</c:v>
                </c:pt>
                <c:pt idx="29091">
                  <c:v>1.9497070000000001</c:v>
                </c:pt>
                <c:pt idx="29092">
                  <c:v>1.9497070000000001</c:v>
                </c:pt>
                <c:pt idx="29093">
                  <c:v>1.9497070000000001</c:v>
                </c:pt>
                <c:pt idx="29094">
                  <c:v>1.9497070000000001</c:v>
                </c:pt>
                <c:pt idx="29095">
                  <c:v>1.9497070000000001</c:v>
                </c:pt>
                <c:pt idx="29096">
                  <c:v>1.9497070000000001</c:v>
                </c:pt>
                <c:pt idx="29097">
                  <c:v>1.9497070000000001</c:v>
                </c:pt>
                <c:pt idx="29098">
                  <c:v>1.9497070000000001</c:v>
                </c:pt>
                <c:pt idx="29099">
                  <c:v>1.9497070000000001</c:v>
                </c:pt>
                <c:pt idx="29100">
                  <c:v>1.9497070000000001</c:v>
                </c:pt>
                <c:pt idx="29101">
                  <c:v>1.9497070000000001</c:v>
                </c:pt>
                <c:pt idx="29102">
                  <c:v>1.9497070000000001</c:v>
                </c:pt>
                <c:pt idx="29103">
                  <c:v>1.9497070000000001</c:v>
                </c:pt>
                <c:pt idx="29104">
                  <c:v>1.9497070000000001</c:v>
                </c:pt>
                <c:pt idx="29105">
                  <c:v>1.9497070000000001</c:v>
                </c:pt>
                <c:pt idx="29106">
                  <c:v>1.9497070000000001</c:v>
                </c:pt>
                <c:pt idx="29107">
                  <c:v>1.9497070000000001</c:v>
                </c:pt>
                <c:pt idx="29108">
                  <c:v>1.9497070000000001</c:v>
                </c:pt>
                <c:pt idx="29109">
                  <c:v>1.9497070000000001</c:v>
                </c:pt>
                <c:pt idx="29110">
                  <c:v>1.9497070000000001</c:v>
                </c:pt>
                <c:pt idx="29111">
                  <c:v>1.9497070000000001</c:v>
                </c:pt>
                <c:pt idx="29112">
                  <c:v>1.9497070000000001</c:v>
                </c:pt>
                <c:pt idx="29113">
                  <c:v>1.9497070000000001</c:v>
                </c:pt>
                <c:pt idx="29114">
                  <c:v>1.9497070000000001</c:v>
                </c:pt>
                <c:pt idx="29115">
                  <c:v>1.9497070000000001</c:v>
                </c:pt>
                <c:pt idx="29116">
                  <c:v>1.9497070000000001</c:v>
                </c:pt>
                <c:pt idx="29117">
                  <c:v>1.9497070000000001</c:v>
                </c:pt>
                <c:pt idx="29118">
                  <c:v>1.9497070000000001</c:v>
                </c:pt>
                <c:pt idx="29119">
                  <c:v>1.9326488228421554</c:v>
                </c:pt>
                <c:pt idx="29120">
                  <c:v>1.9316180000000001</c:v>
                </c:pt>
                <c:pt idx="29121">
                  <c:v>1.9316180000000001</c:v>
                </c:pt>
                <c:pt idx="29122">
                  <c:v>1.9316180000000001</c:v>
                </c:pt>
                <c:pt idx="29123">
                  <c:v>1.9491981794994042</c:v>
                </c:pt>
                <c:pt idx="29124">
                  <c:v>1.9674164501669051</c:v>
                </c:pt>
                <c:pt idx="29125">
                  <c:v>2.0213074747257989</c:v>
                </c:pt>
                <c:pt idx="29126">
                  <c:v>1.9335364859826849</c:v>
                </c:pt>
                <c:pt idx="29127">
                  <c:v>1.9385389496260412</c:v>
                </c:pt>
                <c:pt idx="29128">
                  <c:v>1.9435414132693976</c:v>
                </c:pt>
                <c:pt idx="29129">
                  <c:v>1.9485426926173837</c:v>
                </c:pt>
                <c:pt idx="29130">
                  <c:v>1.95354515626074</c:v>
                </c:pt>
                <c:pt idx="29131">
                  <c:v>1.9585523570855767</c:v>
                </c:pt>
                <c:pt idx="29132">
                  <c:v>1.9635536364335628</c:v>
                </c:pt>
                <c:pt idx="29133">
                  <c:v>1.9685561000769192</c:v>
                </c:pt>
                <c:pt idx="29134">
                  <c:v>1.9735585637202755</c:v>
                </c:pt>
                <c:pt idx="29135">
                  <c:v>1.9785598430682616</c:v>
                </c:pt>
                <c:pt idx="29136">
                  <c:v>1.9835623067116179</c:v>
                </c:pt>
                <c:pt idx="29137">
                  <c:v>1.9566978640915593</c:v>
                </c:pt>
                <c:pt idx="29138">
                  <c:v>1.9316180000000001</c:v>
                </c:pt>
                <c:pt idx="29139">
                  <c:v>1.951587496900334</c:v>
                </c:pt>
                <c:pt idx="29140">
                  <c:v>1.9677960000000001</c:v>
                </c:pt>
                <c:pt idx="29141">
                  <c:v>1.9780354327610872</c:v>
                </c:pt>
                <c:pt idx="29142">
                  <c:v>1.9846970308751788</c:v>
                </c:pt>
                <c:pt idx="29143">
                  <c:v>1.982592762269376</c:v>
                </c:pt>
                <c:pt idx="29144">
                  <c:v>1.9804904844569562</c:v>
                </c:pt>
                <c:pt idx="29145">
                  <c:v>1.9783887043428823</c:v>
                </c:pt>
                <c:pt idx="29146">
                  <c:v>1.9762864265304625</c:v>
                </c:pt>
                <c:pt idx="29147">
                  <c:v>1.9741841487180427</c:v>
                </c:pt>
                <c:pt idx="29148">
                  <c:v>1.9720823686039688</c:v>
                </c:pt>
                <c:pt idx="29149">
                  <c:v>1.969980090791549</c:v>
                </c:pt>
                <c:pt idx="29150">
                  <c:v>1.9678778129791292</c:v>
                </c:pt>
                <c:pt idx="29151">
                  <c:v>1.9657760328650551</c:v>
                </c:pt>
                <c:pt idx="29152">
                  <c:v>1.9636737550526353</c:v>
                </c:pt>
                <c:pt idx="29153">
                  <c:v>1.9615714772402157</c:v>
                </c:pt>
                <c:pt idx="29154">
                  <c:v>1.9594696971261416</c:v>
                </c:pt>
                <c:pt idx="29155">
                  <c:v>1.9573674193137218</c:v>
                </c:pt>
                <c:pt idx="29156">
                  <c:v>1.9552631507079192</c:v>
                </c:pt>
                <c:pt idx="29157">
                  <c:v>1.9531613705938451</c:v>
                </c:pt>
                <c:pt idx="29158">
                  <c:v>1.9510590927814253</c:v>
                </c:pt>
                <c:pt idx="29159">
                  <c:v>1.9489568149690055</c:v>
                </c:pt>
                <c:pt idx="29160">
                  <c:v>1.9468550348549316</c:v>
                </c:pt>
                <c:pt idx="29161">
                  <c:v>1.9447527570425118</c:v>
                </c:pt>
                <c:pt idx="29162">
                  <c:v>1.942650479230092</c:v>
                </c:pt>
                <c:pt idx="29163">
                  <c:v>1.9405486991160181</c:v>
                </c:pt>
                <c:pt idx="29164">
                  <c:v>1.9384464213035983</c:v>
                </c:pt>
                <c:pt idx="29165">
                  <c:v>1.9363441434911786</c:v>
                </c:pt>
                <c:pt idx="29166">
                  <c:v>1.9342423633771046</c:v>
                </c:pt>
                <c:pt idx="29167">
                  <c:v>1.9321400855646849</c:v>
                </c:pt>
                <c:pt idx="29168">
                  <c:v>1.9453292377205533</c:v>
                </c:pt>
                <c:pt idx="29169">
                  <c:v>1.9358696696066746</c:v>
                </c:pt>
                <c:pt idx="29170">
                  <c:v>1.9316180000000001</c:v>
                </c:pt>
                <c:pt idx="29171">
                  <c:v>1.9597995751072963</c:v>
                </c:pt>
                <c:pt idx="29172">
                  <c:v>1.9677960000000001</c:v>
                </c:pt>
                <c:pt idx="29173">
                  <c:v>1.9391123222884388</c:v>
                </c:pt>
                <c:pt idx="29174">
                  <c:v>1.946088337386743</c:v>
                </c:pt>
                <c:pt idx="29175">
                  <c:v>1.9789129155937053</c:v>
                </c:pt>
                <c:pt idx="29176">
                  <c:v>1.9711651911799761</c:v>
                </c:pt>
                <c:pt idx="29177">
                  <c:v>1.9664460980341159</c:v>
                </c:pt>
                <c:pt idx="29178">
                  <c:v>1.9647899882740534</c:v>
                </c:pt>
                <c:pt idx="29179">
                  <c:v>1.9631342705854304</c:v>
                </c:pt>
                <c:pt idx="29180">
                  <c:v>1.961478160825368</c:v>
                </c:pt>
                <c:pt idx="29181">
                  <c:v>1.959820482779548</c:v>
                </c:pt>
                <c:pt idx="29182">
                  <c:v>1.9581647650909249</c:v>
                </c:pt>
                <c:pt idx="29183">
                  <c:v>1.9565086553308626</c:v>
                </c:pt>
                <c:pt idx="29184">
                  <c:v>1.9548525455708001</c:v>
                </c:pt>
                <c:pt idx="29185">
                  <c:v>1.953196827882177</c:v>
                </c:pt>
                <c:pt idx="29186">
                  <c:v>1.9515407181221147</c:v>
                </c:pt>
                <c:pt idx="29187">
                  <c:v>1.9498846083620522</c:v>
                </c:pt>
                <c:pt idx="29188">
                  <c:v>1.9497070000000001</c:v>
                </c:pt>
                <c:pt idx="29189">
                  <c:v>1.9333212550655543</c:v>
                </c:pt>
                <c:pt idx="29190">
                  <c:v>1.9976842269909396</c:v>
                </c:pt>
                <c:pt idx="29191">
                  <c:v>1.9706950214592276</c:v>
                </c:pt>
                <c:pt idx="29192">
                  <c:v>2.0013338231227653</c:v>
                </c:pt>
                <c:pt idx="29193">
                  <c:v>2.0547165987124463</c:v>
                </c:pt>
                <c:pt idx="29194">
                  <c:v>2.0412080751072965</c:v>
                </c:pt>
                <c:pt idx="29195">
                  <c:v>2.0229939961850261</c:v>
                </c:pt>
                <c:pt idx="29196">
                  <c:v>1.9874884541120381</c:v>
                </c:pt>
                <c:pt idx="29197">
                  <c:v>1.9862571221374425</c:v>
                </c:pt>
                <c:pt idx="29198">
                  <c:v>1.9866378321613147</c:v>
                </c:pt>
                <c:pt idx="29199">
                  <c:v>1.9870186323367438</c:v>
                </c:pt>
                <c:pt idx="29200">
                  <c:v>1.9873994325121729</c:v>
                </c:pt>
                <c:pt idx="29201">
                  <c:v>1.9877801425360451</c:v>
                </c:pt>
                <c:pt idx="29202">
                  <c:v>1.9881609427114741</c:v>
                </c:pt>
                <c:pt idx="29203">
                  <c:v>1.988541742886903</c:v>
                </c:pt>
                <c:pt idx="29204">
                  <c:v>1.9889224529107754</c:v>
                </c:pt>
                <c:pt idx="29205">
                  <c:v>1.9893032530862043</c:v>
                </c:pt>
                <c:pt idx="29206">
                  <c:v>1.98968441386786</c:v>
                </c:pt>
                <c:pt idx="29207">
                  <c:v>1.9900651238917324</c:v>
                </c:pt>
                <c:pt idx="29208">
                  <c:v>1.9904459240671613</c:v>
                </c:pt>
                <c:pt idx="29209">
                  <c:v>1.9908267242425903</c:v>
                </c:pt>
                <c:pt idx="29210">
                  <c:v>1.9912074342664627</c:v>
                </c:pt>
                <c:pt idx="29211">
                  <c:v>1.9915882344418916</c:v>
                </c:pt>
                <c:pt idx="29212">
                  <c:v>1.9919690346173207</c:v>
                </c:pt>
                <c:pt idx="29213">
                  <c:v>1.9923497446411929</c:v>
                </c:pt>
                <c:pt idx="29214">
                  <c:v>1.9927305448166219</c:v>
                </c:pt>
                <c:pt idx="29215">
                  <c:v>1.9931113449920508</c:v>
                </c:pt>
                <c:pt idx="29216">
                  <c:v>1.9934920550159232</c:v>
                </c:pt>
                <c:pt idx="29217">
                  <c:v>1.9938728551913523</c:v>
                </c:pt>
                <c:pt idx="29218">
                  <c:v>1.9942540159730078</c:v>
                </c:pt>
                <c:pt idx="29219">
                  <c:v>1.9946348161484369</c:v>
                </c:pt>
                <c:pt idx="29220">
                  <c:v>1.9950155261723093</c:v>
                </c:pt>
                <c:pt idx="29221">
                  <c:v>1.9953963263477381</c:v>
                </c:pt>
                <c:pt idx="29222">
                  <c:v>1.9957771265231672</c:v>
                </c:pt>
                <c:pt idx="29223">
                  <c:v>1.9961578365470394</c:v>
                </c:pt>
                <c:pt idx="29224">
                  <c:v>1.9965386367224685</c:v>
                </c:pt>
                <c:pt idx="29225">
                  <c:v>1.9969194368978973</c:v>
                </c:pt>
                <c:pt idx="29226">
                  <c:v>1.9973001469217697</c:v>
                </c:pt>
                <c:pt idx="29227">
                  <c:v>1.9976809470971988</c:v>
                </c:pt>
                <c:pt idx="29228">
                  <c:v>1.9980617472726276</c:v>
                </c:pt>
                <c:pt idx="29229">
                  <c:v>1.9984424572965001</c:v>
                </c:pt>
                <c:pt idx="29230">
                  <c:v>1.9988232574719289</c:v>
                </c:pt>
                <c:pt idx="29231">
                  <c:v>1.9992044182535846</c:v>
                </c:pt>
                <c:pt idx="29232">
                  <c:v>1.999585128277457</c:v>
                </c:pt>
                <c:pt idx="29233">
                  <c:v>1.9999659284528859</c:v>
                </c:pt>
                <c:pt idx="29234">
                  <c:v>2.000346728628315</c:v>
                </c:pt>
                <c:pt idx="29235">
                  <c:v>2.0007274386521874</c:v>
                </c:pt>
                <c:pt idx="29236">
                  <c:v>2.0011082388276162</c:v>
                </c:pt>
                <c:pt idx="29237">
                  <c:v>2.0014890390030451</c:v>
                </c:pt>
                <c:pt idx="29238">
                  <c:v>2.0018697490269175</c:v>
                </c:pt>
                <c:pt idx="29239">
                  <c:v>2.0022505492023464</c:v>
                </c:pt>
                <c:pt idx="29240">
                  <c:v>2.0026313493777756</c:v>
                </c:pt>
                <c:pt idx="29241">
                  <c:v>2.0030120594016476</c:v>
                </c:pt>
                <c:pt idx="29242">
                  <c:v>2.0033928595770769</c:v>
                </c:pt>
                <c:pt idx="29243">
                  <c:v>2.0037740203587324</c:v>
                </c:pt>
                <c:pt idx="29244">
                  <c:v>1.9709057510729615</c:v>
                </c:pt>
                <c:pt idx="29245">
                  <c:v>1.9651866159713947</c:v>
                </c:pt>
                <c:pt idx="29246">
                  <c:v>2.0125003059132096</c:v>
                </c:pt>
                <c:pt idx="29247">
                  <c:v>2.0134233020982357</c:v>
                </c:pt>
                <c:pt idx="29248">
                  <c:v>2.0127526855780693</c:v>
                </c:pt>
                <c:pt idx="29249">
                  <c:v>2.0309688557463041</c:v>
                </c:pt>
                <c:pt idx="29250">
                  <c:v>2.0311327522651408</c:v>
                </c:pt>
                <c:pt idx="29251">
                  <c:v>2.0312211449344457</c:v>
                </c:pt>
                <c:pt idx="29252">
                  <c:v>2.0494374055793991</c:v>
                </c:pt>
                <c:pt idx="29253">
                  <c:v>2.0531243511723063</c:v>
                </c:pt>
                <c:pt idx="29254">
                  <c:v>2.0432016588296422</c:v>
                </c:pt>
                <c:pt idx="29255">
                  <c:v>2.0332766168084691</c:v>
                </c:pt>
                <c:pt idx="29256">
                  <c:v>2.0233421760732608</c:v>
                </c:pt>
                <c:pt idx="29257">
                  <c:v>2.0134194837305968</c:v>
                </c:pt>
                <c:pt idx="29258">
                  <c:v>2.003494441709424</c:v>
                </c:pt>
                <c:pt idx="29259">
                  <c:v>1.9935693996882509</c:v>
                </c:pt>
                <c:pt idx="29260">
                  <c:v>1.9982599253873659</c:v>
                </c:pt>
                <c:pt idx="29261">
                  <c:v>2.0359116297091084</c:v>
                </c:pt>
                <c:pt idx="29262">
                  <c:v>2.022071</c:v>
                </c:pt>
                <c:pt idx="29263">
                  <c:v>2.0355765523241955</c:v>
                </c:pt>
                <c:pt idx="29264">
                  <c:v>2.0809669201239864</c:v>
                </c:pt>
                <c:pt idx="29265">
                  <c:v>2.0896706878874585</c:v>
                </c:pt>
                <c:pt idx="29266">
                  <c:v>2.0714575029797375</c:v>
                </c:pt>
                <c:pt idx="29267">
                  <c:v>2.058249</c:v>
                </c:pt>
                <c:pt idx="29268">
                  <c:v>2.0479407715784452</c:v>
                </c:pt>
                <c:pt idx="29269">
                  <c:v>2.0216843742229615</c:v>
                </c:pt>
                <c:pt idx="29270">
                  <c:v>2.0203515410340356</c:v>
                </c:pt>
                <c:pt idx="29271">
                  <c:v>2.0190183922322307</c:v>
                </c:pt>
                <c:pt idx="29272">
                  <c:v>2.0176852434304258</c:v>
                </c:pt>
                <c:pt idx="29273">
                  <c:v>2.0163524102414998</c:v>
                </c:pt>
                <c:pt idx="29274">
                  <c:v>2.0150192614396949</c:v>
                </c:pt>
                <c:pt idx="29275">
                  <c:v>2.01368611263789</c:v>
                </c:pt>
                <c:pt idx="29276">
                  <c:v>2.012353279448964</c:v>
                </c:pt>
                <c:pt idx="29277">
                  <c:v>2.0110201306471591</c:v>
                </c:pt>
                <c:pt idx="29278">
                  <c:v>2.0096869818453542</c:v>
                </c:pt>
                <c:pt idx="29279">
                  <c:v>2.0083541486564283</c:v>
                </c:pt>
                <c:pt idx="29280">
                  <c:v>2.0070209998546233</c:v>
                </c:pt>
                <c:pt idx="29281">
                  <c:v>2.0056865886013013</c:v>
                </c:pt>
                <c:pt idx="29282">
                  <c:v>2.0043537554123758</c:v>
                </c:pt>
                <c:pt idx="29283">
                  <c:v>2.0030206066105705</c:v>
                </c:pt>
                <c:pt idx="29284">
                  <c:v>2.0016874578087656</c:v>
                </c:pt>
                <c:pt idx="29285">
                  <c:v>2.00035462461984</c:v>
                </c:pt>
                <c:pt idx="29286">
                  <c:v>1.9990214758180349</c:v>
                </c:pt>
                <c:pt idx="29287">
                  <c:v>1.9976883270162298</c:v>
                </c:pt>
                <c:pt idx="29288">
                  <c:v>1.996355493827304</c:v>
                </c:pt>
                <c:pt idx="29289">
                  <c:v>1.9950223450254991</c:v>
                </c:pt>
                <c:pt idx="29290">
                  <c:v>1.993689196223694</c:v>
                </c:pt>
                <c:pt idx="29291">
                  <c:v>1.9923563630347683</c:v>
                </c:pt>
                <c:pt idx="29292">
                  <c:v>1.9910232142329634</c:v>
                </c:pt>
                <c:pt idx="29293">
                  <c:v>1.9790245594038391</c:v>
                </c:pt>
                <c:pt idx="29294">
                  <c:v>1.9776914106020342</c:v>
                </c:pt>
                <c:pt idx="29295">
                  <c:v>1.9763582618002291</c:v>
                </c:pt>
                <c:pt idx="29296">
                  <c:v>1.9750254286113034</c:v>
                </c:pt>
                <c:pt idx="29297">
                  <c:v>1.9736922798094985</c:v>
                </c:pt>
                <c:pt idx="29298">
                  <c:v>1.9723578685561765</c:v>
                </c:pt>
                <c:pt idx="29299">
                  <c:v>1.9710250353672507</c:v>
                </c:pt>
                <c:pt idx="29300">
                  <c:v>1.9696918865654458</c:v>
                </c:pt>
                <c:pt idx="29301">
                  <c:v>1.9683587377636409</c:v>
                </c:pt>
                <c:pt idx="29302">
                  <c:v>1.9677960000000001</c:v>
                </c:pt>
                <c:pt idx="29303">
                  <c:v>1.9677960000000001</c:v>
                </c:pt>
                <c:pt idx="29304">
                  <c:v>1.957015904648391</c:v>
                </c:pt>
                <c:pt idx="29305">
                  <c:v>1.938803568431092</c:v>
                </c:pt>
                <c:pt idx="29306">
                  <c:v>1.9647213500238436</c:v>
                </c:pt>
                <c:pt idx="29307">
                  <c:v>1.9858929999999999</c:v>
                </c:pt>
                <c:pt idx="29308">
                  <c:v>1.9746034054827175</c:v>
                </c:pt>
                <c:pt idx="29309">
                  <c:v>1.9677960000000001</c:v>
                </c:pt>
                <c:pt idx="29310">
                  <c:v>1.9677960000000001</c:v>
                </c:pt>
                <c:pt idx="29311">
                  <c:v>1.9692230024683022</c:v>
                </c:pt>
                <c:pt idx="29312">
                  <c:v>1.9714467041006416</c:v>
                </c:pt>
                <c:pt idx="29313">
                  <c:v>1.9736709323021575</c:v>
                </c:pt>
                <c:pt idx="29314">
                  <c:v>1.9758951605036734</c:v>
                </c:pt>
                <c:pt idx="29315">
                  <c:v>1.9781188621360128</c:v>
                </c:pt>
                <c:pt idx="29316">
                  <c:v>1.9803430903375288</c:v>
                </c:pt>
                <c:pt idx="29317">
                  <c:v>1.9825673185390447</c:v>
                </c:pt>
                <c:pt idx="29318">
                  <c:v>1.9847910201713841</c:v>
                </c:pt>
                <c:pt idx="29319">
                  <c:v>1.9870152483729</c:v>
                </c:pt>
                <c:pt idx="29320">
                  <c:v>1.9892394765744159</c:v>
                </c:pt>
                <c:pt idx="29321">
                  <c:v>1.9914631782067553</c:v>
                </c:pt>
                <c:pt idx="29322">
                  <c:v>1.9936874064082712</c:v>
                </c:pt>
                <c:pt idx="29323">
                  <c:v>1.9959137408864931</c:v>
                </c:pt>
                <c:pt idx="29324">
                  <c:v>1.9981374425188325</c:v>
                </c:pt>
                <c:pt idx="29325">
                  <c:v>2.0003616707203484</c:v>
                </c:pt>
                <c:pt idx="29326">
                  <c:v>2.0025858989218643</c:v>
                </c:pt>
                <c:pt idx="29327">
                  <c:v>2.0048096005542035</c:v>
                </c:pt>
                <c:pt idx="29328">
                  <c:v>2.0070338287557195</c:v>
                </c:pt>
                <c:pt idx="29329">
                  <c:v>2.0092580569572354</c:v>
                </c:pt>
                <c:pt idx="29330">
                  <c:v>2.011481758589575</c:v>
                </c:pt>
                <c:pt idx="29331">
                  <c:v>2.0137059867910909</c:v>
                </c:pt>
                <c:pt idx="29332">
                  <c:v>2.0159302149926068</c:v>
                </c:pt>
                <c:pt idx="29333">
                  <c:v>2.018153916624946</c:v>
                </c:pt>
                <c:pt idx="29334">
                  <c:v>2.0203781448264619</c:v>
                </c:pt>
                <c:pt idx="29335">
                  <c:v>2.0226044793046838</c:v>
                </c:pt>
                <c:pt idx="29336">
                  <c:v>2.0248287075061997</c:v>
                </c:pt>
                <c:pt idx="29337">
                  <c:v>2.0270524091385393</c:v>
                </c:pt>
                <c:pt idx="29338">
                  <c:v>2.0292766373400553</c:v>
                </c:pt>
                <c:pt idx="29339">
                  <c:v>2.0315008655415712</c:v>
                </c:pt>
                <c:pt idx="29340">
                  <c:v>2.0337245671739104</c:v>
                </c:pt>
                <c:pt idx="29341">
                  <c:v>2.0359487953754263</c:v>
                </c:pt>
                <c:pt idx="29342">
                  <c:v>2.0381730235769422</c:v>
                </c:pt>
                <c:pt idx="29343">
                  <c:v>2.0403967252092818</c:v>
                </c:pt>
                <c:pt idx="29344">
                  <c:v>2.0426209534107977</c:v>
                </c:pt>
                <c:pt idx="29345">
                  <c:v>2.0448451816123137</c:v>
                </c:pt>
                <c:pt idx="29346">
                  <c:v>2.0470688832446529</c:v>
                </c:pt>
                <c:pt idx="29347">
                  <c:v>2.0492952177228747</c:v>
                </c:pt>
                <c:pt idx="29348">
                  <c:v>2.0515194459243906</c:v>
                </c:pt>
                <c:pt idx="29349">
                  <c:v>2.0537431475567303</c:v>
                </c:pt>
                <c:pt idx="29350">
                  <c:v>2.0559673757582462</c:v>
                </c:pt>
                <c:pt idx="29351">
                  <c:v>2.0581916039597621</c:v>
                </c:pt>
                <c:pt idx="29352">
                  <c:v>2.0050171359084406</c:v>
                </c:pt>
                <c:pt idx="29353">
                  <c:v>2.0933284181168057</c:v>
                </c:pt>
                <c:pt idx="29354">
                  <c:v>2.040431728183119</c:v>
                </c:pt>
                <c:pt idx="29355">
                  <c:v>2.0220020073897498</c:v>
                </c:pt>
                <c:pt idx="29356">
                  <c:v>1.9863717503576537</c:v>
                </c:pt>
                <c:pt idx="29357">
                  <c:v>2.0401600000000002</c:v>
                </c:pt>
                <c:pt idx="29358">
                  <c:v>2.0405739556615021</c:v>
                </c:pt>
                <c:pt idx="29359">
                  <c:v>2.0566316001430613</c:v>
                </c:pt>
                <c:pt idx="29360">
                  <c:v>2.0032962224606581</c:v>
                </c:pt>
                <c:pt idx="29361">
                  <c:v>1.9850774699570815</c:v>
                </c:pt>
                <c:pt idx="29362">
                  <c:v>1.9677960000000001</c:v>
                </c:pt>
                <c:pt idx="29363">
                  <c:v>1.9699271258941347</c:v>
                </c:pt>
                <c:pt idx="29364">
                  <c:v>2.0027872806390081</c:v>
                </c:pt>
                <c:pt idx="29365">
                  <c:v>1.9868756440617787</c:v>
                </c:pt>
                <c:pt idx="29366">
                  <c:v>2.0004399856204511</c:v>
                </c:pt>
                <c:pt idx="29367">
                  <c:v>2.0140043271791233</c:v>
                </c:pt>
                <c:pt idx="29368">
                  <c:v>2.0275654574826913</c:v>
                </c:pt>
                <c:pt idx="29369">
                  <c:v>2.0349492398664761</c:v>
                </c:pt>
                <c:pt idx="29370">
                  <c:v>1.9720914231227653</c:v>
                </c:pt>
                <c:pt idx="29371">
                  <c:v>2.022278014019137</c:v>
                </c:pt>
                <c:pt idx="29372">
                  <c:v>2.0247092786661156</c:v>
                </c:pt>
                <c:pt idx="29373">
                  <c:v>2.0271382431573257</c:v>
                </c:pt>
                <c:pt idx="29374">
                  <c:v>2.029566632609594</c:v>
                </c:pt>
                <c:pt idx="29375">
                  <c:v>2.0319955971008041</c:v>
                </c:pt>
                <c:pt idx="29376">
                  <c:v>2.0344245615920147</c:v>
                </c:pt>
                <c:pt idx="29377">
                  <c:v>2.0368529510442825</c:v>
                </c:pt>
                <c:pt idx="29378">
                  <c:v>2.0392819155354927</c:v>
                </c:pt>
                <c:pt idx="29379">
                  <c:v>2.0417108800267032</c:v>
                </c:pt>
                <c:pt idx="29380">
                  <c:v>2.0441392694789711</c:v>
                </c:pt>
                <c:pt idx="29381">
                  <c:v>2.0465682339701816</c:v>
                </c:pt>
                <c:pt idx="29382">
                  <c:v>2.0489971984613917</c:v>
                </c:pt>
                <c:pt idx="29383">
                  <c:v>2.05142558791366</c:v>
                </c:pt>
                <c:pt idx="29384">
                  <c:v>2.0538545524048701</c:v>
                </c:pt>
                <c:pt idx="29385">
                  <c:v>2.0562858170518488</c:v>
                </c:pt>
                <c:pt idx="29386">
                  <c:v>2.058249</c:v>
                </c:pt>
                <c:pt idx="29387">
                  <c:v>2.069092248450167</c:v>
                </c:pt>
                <c:pt idx="29388">
                  <c:v>2.1050295169289459</c:v>
                </c:pt>
                <c:pt idx="29389">
                  <c:v>2.0763389999999999</c:v>
                </c:pt>
                <c:pt idx="29390">
                  <c:v>2.0843267987601335</c:v>
                </c:pt>
                <c:pt idx="29391">
                  <c:v>2.108393708631378</c:v>
                </c:pt>
                <c:pt idx="29392">
                  <c:v>2.0986806833571769</c:v>
                </c:pt>
                <c:pt idx="29393">
                  <c:v>2.0993866019070322</c:v>
                </c:pt>
                <c:pt idx="29394">
                  <c:v>2.067254931330472</c:v>
                </c:pt>
                <c:pt idx="29395">
                  <c:v>2.0933163386103111</c:v>
                </c:pt>
                <c:pt idx="29396">
                  <c:v>2.0889452529039274</c:v>
                </c:pt>
                <c:pt idx="29397">
                  <c:v>2.0845689918651891</c:v>
                </c:pt>
                <c:pt idx="29398">
                  <c:v>2.0801968710923346</c:v>
                </c:pt>
                <c:pt idx="29399">
                  <c:v>2.0758257853859505</c:v>
                </c:pt>
                <c:pt idx="29400">
                  <c:v>2.0714536646130961</c:v>
                </c:pt>
                <c:pt idx="29401">
                  <c:v>2.0670815438402412</c:v>
                </c:pt>
                <c:pt idx="29402">
                  <c:v>2.0627104581338571</c:v>
                </c:pt>
                <c:pt idx="29403">
                  <c:v>2.0583383373610027</c:v>
                </c:pt>
                <c:pt idx="29404">
                  <c:v>2.0539662165881478</c:v>
                </c:pt>
                <c:pt idx="29405">
                  <c:v>2.0495951308817641</c:v>
                </c:pt>
                <c:pt idx="29406">
                  <c:v>2.0452230101089093</c:v>
                </c:pt>
                <c:pt idx="29407">
                  <c:v>2.0408508893360544</c:v>
                </c:pt>
                <c:pt idx="29408">
                  <c:v>2.0364798036296707</c:v>
                </c:pt>
                <c:pt idx="29409">
                  <c:v>2.0321076828568159</c:v>
                </c:pt>
                <c:pt idx="29410">
                  <c:v>2.027731421818078</c:v>
                </c:pt>
                <c:pt idx="29411">
                  <c:v>2.0233593010452231</c:v>
                </c:pt>
                <c:pt idx="29412">
                  <c:v>2.018988215338839</c:v>
                </c:pt>
                <c:pt idx="29413">
                  <c:v>2.0146160945659846</c:v>
                </c:pt>
                <c:pt idx="29414">
                  <c:v>2.0102439737931297</c:v>
                </c:pt>
                <c:pt idx="29415">
                  <c:v>2.005872888086746</c:v>
                </c:pt>
                <c:pt idx="29416">
                  <c:v>2.0015007673138911</c:v>
                </c:pt>
                <c:pt idx="29417">
                  <c:v>1.9971286465410363</c:v>
                </c:pt>
                <c:pt idx="29418">
                  <c:v>1.9927575608346526</c:v>
                </c:pt>
                <c:pt idx="29419">
                  <c:v>1.9883854400617977</c:v>
                </c:pt>
                <c:pt idx="29420">
                  <c:v>1.9937255283738675</c:v>
                </c:pt>
                <c:pt idx="29421">
                  <c:v>1.9960243927038628</c:v>
                </c:pt>
                <c:pt idx="29422">
                  <c:v>1.9939953196662694</c:v>
                </c:pt>
                <c:pt idx="29423">
                  <c:v>2.0039820000000002</c:v>
                </c:pt>
                <c:pt idx="29424">
                  <c:v>2.0150911924540265</c:v>
                </c:pt>
                <c:pt idx="29425">
                  <c:v>1.9971885755555556</c:v>
                </c:pt>
                <c:pt idx="29426">
                  <c:v>2.0516257491267069</c:v>
                </c:pt>
                <c:pt idx="29427">
                  <c:v>1.9936992834495879</c:v>
                </c:pt>
                <c:pt idx="29428">
                  <c:v>2.0283590809523808</c:v>
                </c:pt>
                <c:pt idx="29429">
                  <c:v>2.0100978047619047</c:v>
                </c:pt>
                <c:pt idx="29430">
                  <c:v>2.0720049740414388</c:v>
                </c:pt>
                <c:pt idx="29431">
                  <c:v>2.0944280000000002</c:v>
                </c:pt>
                <c:pt idx="29432">
                  <c:v>2.0944280000000002</c:v>
                </c:pt>
                <c:pt idx="29433">
                  <c:v>2.0944280000000002</c:v>
                </c:pt>
                <c:pt idx="29434">
                  <c:v>2.0944280000000002</c:v>
                </c:pt>
                <c:pt idx="29435">
                  <c:v>2.0944280000000002</c:v>
                </c:pt>
                <c:pt idx="29436">
                  <c:v>2.0944280000000002</c:v>
                </c:pt>
                <c:pt idx="29437">
                  <c:v>2.0944280000000002</c:v>
                </c:pt>
                <c:pt idx="29438">
                  <c:v>2.0944280000000002</c:v>
                </c:pt>
                <c:pt idx="29439">
                  <c:v>2.0944280000000002</c:v>
                </c:pt>
                <c:pt idx="29440">
                  <c:v>2.0944280000000002</c:v>
                </c:pt>
                <c:pt idx="29441">
                  <c:v>2.0944280000000002</c:v>
                </c:pt>
                <c:pt idx="29442">
                  <c:v>2.0944280000000002</c:v>
                </c:pt>
                <c:pt idx="29443">
                  <c:v>2.0944280000000002</c:v>
                </c:pt>
                <c:pt idx="29444">
                  <c:v>2.0944280000000002</c:v>
                </c:pt>
                <c:pt idx="29445">
                  <c:v>2.0944280000000002</c:v>
                </c:pt>
                <c:pt idx="29446">
                  <c:v>2.0944280000000002</c:v>
                </c:pt>
                <c:pt idx="29447">
                  <c:v>2.0944280000000002</c:v>
                </c:pt>
                <c:pt idx="29448">
                  <c:v>2.0944280000000002</c:v>
                </c:pt>
                <c:pt idx="29449">
                  <c:v>2.0944280000000002</c:v>
                </c:pt>
                <c:pt idx="29450">
                  <c:v>2.0944280000000002</c:v>
                </c:pt>
                <c:pt idx="29451">
                  <c:v>2.0944280000000002</c:v>
                </c:pt>
                <c:pt idx="29452">
                  <c:v>2.0944280000000002</c:v>
                </c:pt>
                <c:pt idx="29453">
                  <c:v>2.0944280000000002</c:v>
                </c:pt>
                <c:pt idx="29454">
                  <c:v>2.0944280000000002</c:v>
                </c:pt>
                <c:pt idx="29455">
                  <c:v>2.0944280000000002</c:v>
                </c:pt>
                <c:pt idx="29456">
                  <c:v>2.0944280000000002</c:v>
                </c:pt>
                <c:pt idx="29457">
                  <c:v>2.0944280000000002</c:v>
                </c:pt>
                <c:pt idx="29458">
                  <c:v>2.0944280000000002</c:v>
                </c:pt>
                <c:pt idx="29459">
                  <c:v>2.0944280000000002</c:v>
                </c:pt>
                <c:pt idx="29460">
                  <c:v>2.0944280000000002</c:v>
                </c:pt>
                <c:pt idx="29461">
                  <c:v>2.0944280000000002</c:v>
                </c:pt>
                <c:pt idx="29462">
                  <c:v>2.0944280000000002</c:v>
                </c:pt>
                <c:pt idx="29463">
                  <c:v>2.0944280000000002</c:v>
                </c:pt>
                <c:pt idx="29464">
                  <c:v>2.0944280000000002</c:v>
                </c:pt>
                <c:pt idx="29465">
                  <c:v>2.0944280000000002</c:v>
                </c:pt>
                <c:pt idx="29466">
                  <c:v>2.0944280000000002</c:v>
                </c:pt>
                <c:pt idx="29467">
                  <c:v>2.0944280000000002</c:v>
                </c:pt>
                <c:pt idx="29468">
                  <c:v>2.0944280000000002</c:v>
                </c:pt>
                <c:pt idx="29469">
                  <c:v>2.0944280000000002</c:v>
                </c:pt>
                <c:pt idx="29470">
                  <c:v>2.0944280000000002</c:v>
                </c:pt>
                <c:pt idx="29471">
                  <c:v>2.0944280000000002</c:v>
                </c:pt>
                <c:pt idx="29472">
                  <c:v>2.0944280000000002</c:v>
                </c:pt>
                <c:pt idx="29473">
                  <c:v>2.0944280000000002</c:v>
                </c:pt>
                <c:pt idx="29474">
                  <c:v>2.0944280000000002</c:v>
                </c:pt>
                <c:pt idx="29475">
                  <c:v>2.0970305653727079</c:v>
                </c:pt>
                <c:pt idx="29476">
                  <c:v>2.1263782183770883</c:v>
                </c:pt>
                <c:pt idx="29477">
                  <c:v>2.0809977982832617</c:v>
                </c:pt>
                <c:pt idx="29478">
                  <c:v>2.1255681716328962</c:v>
                </c:pt>
                <c:pt idx="29479">
                  <c:v>2.0817561569795142</c:v>
                </c:pt>
                <c:pt idx="29480">
                  <c:v>2.1286963226730311</c:v>
                </c:pt>
                <c:pt idx="29481">
                  <c:v>2.1104553543156892</c:v>
                </c:pt>
                <c:pt idx="29482">
                  <c:v>2.0900510216718269</c:v>
                </c:pt>
                <c:pt idx="29483">
                  <c:v>2.0628426105011934</c:v>
                </c:pt>
                <c:pt idx="29484">
                  <c:v>2.0920495202106242</c:v>
                </c:pt>
                <c:pt idx="29485">
                  <c:v>2.0742823602292089</c:v>
                </c:pt>
                <c:pt idx="29486">
                  <c:v>2.056532009292241</c:v>
                </c:pt>
                <c:pt idx="29487">
                  <c:v>2.0415700364719904</c:v>
                </c:pt>
                <c:pt idx="29488">
                  <c:v>2.058249</c:v>
                </c:pt>
                <c:pt idx="29489">
                  <c:v>2.0532544692417738</c:v>
                </c:pt>
                <c:pt idx="29490">
                  <c:v>2.0111400822407628</c:v>
                </c:pt>
                <c:pt idx="29491">
                  <c:v>2.0725088912732477</c:v>
                </c:pt>
                <c:pt idx="29492">
                  <c:v>2.0340268197424893</c:v>
                </c:pt>
                <c:pt idx="29493">
                  <c:v>1.9945708893657605</c:v>
                </c:pt>
                <c:pt idx="29494">
                  <c:v>2.0444580855780692</c:v>
                </c:pt>
                <c:pt idx="29495">
                  <c:v>1.9594038450166906</c:v>
                </c:pt>
                <c:pt idx="29496">
                  <c:v>2.0219981762522052</c:v>
                </c:pt>
                <c:pt idx="29497">
                  <c:v>2.0214771968855798</c:v>
                </c:pt>
                <c:pt idx="29498">
                  <c:v>2.0209567104038801</c:v>
                </c:pt>
                <c:pt idx="29499">
                  <c:v>2.0204363471434119</c:v>
                </c:pt>
                <c:pt idx="29500">
                  <c:v>2.0199158606617122</c:v>
                </c:pt>
                <c:pt idx="29501">
                  <c:v>2.0193953741800126</c:v>
                </c:pt>
                <c:pt idx="29502">
                  <c:v>2.0188750109195439</c:v>
                </c:pt>
                <c:pt idx="29503">
                  <c:v>2.0183545244378442</c:v>
                </c:pt>
                <c:pt idx="29504">
                  <c:v>2.0178340379561446</c:v>
                </c:pt>
                <c:pt idx="29505">
                  <c:v>2.0173136746956764</c:v>
                </c:pt>
                <c:pt idx="29506">
                  <c:v>2.0167931882139767</c:v>
                </c:pt>
                <c:pt idx="29507">
                  <c:v>2.016272701732277</c:v>
                </c:pt>
                <c:pt idx="29508">
                  <c:v>2.0157523384718088</c:v>
                </c:pt>
                <c:pt idx="29509">
                  <c:v>2.0152318519901091</c:v>
                </c:pt>
                <c:pt idx="29510">
                  <c:v>2.0147108726234837</c:v>
                </c:pt>
                <c:pt idx="29511">
                  <c:v>2.014190386141784</c:v>
                </c:pt>
                <c:pt idx="29512">
                  <c:v>2.0136700228813154</c:v>
                </c:pt>
                <c:pt idx="29513">
                  <c:v>2.0131495363996157</c:v>
                </c:pt>
                <c:pt idx="29514">
                  <c:v>2.012629049917916</c:v>
                </c:pt>
                <c:pt idx="29515">
                  <c:v>2.0121086866574478</c:v>
                </c:pt>
                <c:pt idx="29516">
                  <c:v>2.0115882001757481</c:v>
                </c:pt>
                <c:pt idx="29517">
                  <c:v>2.0110677136940485</c:v>
                </c:pt>
                <c:pt idx="29518">
                  <c:v>2.0105473504335802</c:v>
                </c:pt>
                <c:pt idx="29519">
                  <c:v>2.0100268639518806</c:v>
                </c:pt>
                <c:pt idx="29520">
                  <c:v>2.0095063774701809</c:v>
                </c:pt>
                <c:pt idx="29521">
                  <c:v>2.0089860142097127</c:v>
                </c:pt>
                <c:pt idx="29522">
                  <c:v>2.0084650348430868</c:v>
                </c:pt>
                <c:pt idx="29523">
                  <c:v>2.0079445483613871</c:v>
                </c:pt>
                <c:pt idx="29524">
                  <c:v>2.0074241851009189</c:v>
                </c:pt>
                <c:pt idx="29525">
                  <c:v>2.0069036986192192</c:v>
                </c:pt>
                <c:pt idx="29526">
                  <c:v>2.0063832121375196</c:v>
                </c:pt>
                <c:pt idx="29527">
                  <c:v>2.0058628488770514</c:v>
                </c:pt>
                <c:pt idx="29528">
                  <c:v>2.0053423623953517</c:v>
                </c:pt>
                <c:pt idx="29529">
                  <c:v>2.004821875913652</c:v>
                </c:pt>
                <c:pt idx="29530">
                  <c:v>2.0043015126531838</c:v>
                </c:pt>
                <c:pt idx="29531">
                  <c:v>1.9899096666666667</c:v>
                </c:pt>
                <c:pt idx="29532">
                  <c:v>1.9892911776347164</c:v>
                </c:pt>
                <c:pt idx="29533">
                  <c:v>2.0147836555423124</c:v>
                </c:pt>
                <c:pt idx="29534">
                  <c:v>2.0188103218884121</c:v>
                </c:pt>
                <c:pt idx="29535">
                  <c:v>2.0250383896041968</c:v>
                </c:pt>
                <c:pt idx="29536">
                  <c:v>2.0193587280095353</c:v>
                </c:pt>
                <c:pt idx="29537">
                  <c:v>2.0557823578922272</c:v>
                </c:pt>
                <c:pt idx="29538">
                  <c:v>2.0445771409155937</c:v>
                </c:pt>
                <c:pt idx="29539">
                  <c:v>2.0281912410586553</c:v>
                </c:pt>
                <c:pt idx="29540">
                  <c:v>2.057373594408741</c:v>
                </c:pt>
                <c:pt idx="29541">
                  <c:v>2.0554274295574366</c:v>
                </c:pt>
                <c:pt idx="29542">
                  <c:v>2.0534812647061322</c:v>
                </c:pt>
                <c:pt idx="29543">
                  <c:v>2.0515355605946124</c:v>
                </c:pt>
                <c:pt idx="29544">
                  <c:v>2.049589395743308</c:v>
                </c:pt>
                <c:pt idx="29545">
                  <c:v>2.0476432308920036</c:v>
                </c:pt>
                <c:pt idx="29546">
                  <c:v>2.0456975267804842</c:v>
                </c:pt>
                <c:pt idx="29547">
                  <c:v>2.0437495189700403</c:v>
                </c:pt>
                <c:pt idx="29548">
                  <c:v>2.0418033541187359</c:v>
                </c:pt>
                <c:pt idx="29549">
                  <c:v>2.0398576500072161</c:v>
                </c:pt>
                <c:pt idx="29550">
                  <c:v>2.0379114851559117</c:v>
                </c:pt>
                <c:pt idx="29551">
                  <c:v>2.0359653203046073</c:v>
                </c:pt>
                <c:pt idx="29552">
                  <c:v>2.0340196161930879</c:v>
                </c:pt>
                <c:pt idx="29553">
                  <c:v>2.0320734513417835</c:v>
                </c:pt>
                <c:pt idx="29554">
                  <c:v>2.0301272864904791</c:v>
                </c:pt>
                <c:pt idx="29555">
                  <c:v>2.0281815823789593</c:v>
                </c:pt>
                <c:pt idx="29556">
                  <c:v>2.0262354175276549</c:v>
                </c:pt>
                <c:pt idx="29557">
                  <c:v>2.0242892526763505</c:v>
                </c:pt>
                <c:pt idx="29558">
                  <c:v>2.0223435485648311</c:v>
                </c:pt>
                <c:pt idx="29559">
                  <c:v>2.0203973837135267</c:v>
                </c:pt>
                <c:pt idx="29560">
                  <c:v>2.0184493759030828</c:v>
                </c:pt>
                <c:pt idx="29561">
                  <c:v>2.016503211051778</c:v>
                </c:pt>
                <c:pt idx="29562">
                  <c:v>2.0145575069402586</c:v>
                </c:pt>
                <c:pt idx="29563">
                  <c:v>2.0126113420889542</c:v>
                </c:pt>
                <c:pt idx="29564">
                  <c:v>2.0106651772376498</c:v>
                </c:pt>
                <c:pt idx="29565">
                  <c:v>2.0087194731261304</c:v>
                </c:pt>
                <c:pt idx="29566">
                  <c:v>2.0067733082748256</c:v>
                </c:pt>
                <c:pt idx="29567">
                  <c:v>2.0048271434235212</c:v>
                </c:pt>
                <c:pt idx="29568">
                  <c:v>2.0028814393120018</c:v>
                </c:pt>
                <c:pt idx="29569">
                  <c:v>2.0009352744606974</c:v>
                </c:pt>
                <c:pt idx="29570">
                  <c:v>1.9989895703491778</c:v>
                </c:pt>
                <c:pt idx="29571">
                  <c:v>1.9970434054978734</c:v>
                </c:pt>
                <c:pt idx="29572">
                  <c:v>1.9950953976874295</c:v>
                </c:pt>
                <c:pt idx="29573">
                  <c:v>1.9931492328361251</c:v>
                </c:pt>
                <c:pt idx="29574">
                  <c:v>1.9912035287246055</c:v>
                </c:pt>
                <c:pt idx="29575">
                  <c:v>1.9892573638733011</c:v>
                </c:pt>
                <c:pt idx="29576">
                  <c:v>1.9873111990219967</c:v>
                </c:pt>
                <c:pt idx="29577">
                  <c:v>1.9853654949104771</c:v>
                </c:pt>
                <c:pt idx="29578">
                  <c:v>1.9834193300591727</c:v>
                </c:pt>
                <c:pt idx="29579">
                  <c:v>1.9814731652078683</c:v>
                </c:pt>
                <c:pt idx="29580">
                  <c:v>1.9795274610963487</c:v>
                </c:pt>
                <c:pt idx="29581">
                  <c:v>1.9775812962450443</c:v>
                </c:pt>
                <c:pt idx="29582">
                  <c:v>1.9756351313937399</c:v>
                </c:pt>
                <c:pt idx="29583">
                  <c:v>1.9736894272822203</c:v>
                </c:pt>
                <c:pt idx="29584">
                  <c:v>1.9717432624309159</c:v>
                </c:pt>
                <c:pt idx="29585">
                  <c:v>1.969795254620472</c:v>
                </c:pt>
                <c:pt idx="29586">
                  <c:v>1.9678490897691674</c:v>
                </c:pt>
                <c:pt idx="29587">
                  <c:v>1.965903385657648</c:v>
                </c:pt>
                <c:pt idx="29588">
                  <c:v>1.9639572208063436</c:v>
                </c:pt>
                <c:pt idx="29589">
                  <c:v>1.962011055955039</c:v>
                </c:pt>
                <c:pt idx="29590">
                  <c:v>1.9600653518435196</c:v>
                </c:pt>
                <c:pt idx="29591">
                  <c:v>1.958119186992215</c:v>
                </c:pt>
                <c:pt idx="29592">
                  <c:v>1.9561734828806956</c:v>
                </c:pt>
                <c:pt idx="29593">
                  <c:v>1.9542273180293912</c:v>
                </c:pt>
                <c:pt idx="29594">
                  <c:v>1.9522811531780866</c:v>
                </c:pt>
                <c:pt idx="29595">
                  <c:v>1.9503354490665672</c:v>
                </c:pt>
                <c:pt idx="29596">
                  <c:v>1.9620423695755842</c:v>
                </c:pt>
                <c:pt idx="29597">
                  <c:v>1.9553169616209773</c:v>
                </c:pt>
                <c:pt idx="29598">
                  <c:v>1.9623140927515499</c:v>
                </c:pt>
                <c:pt idx="29599">
                  <c:v>1.9550638283261803</c:v>
                </c:pt>
                <c:pt idx="29600">
                  <c:v>1.9754358154506437</c:v>
                </c:pt>
                <c:pt idx="29601">
                  <c:v>1.9599115382598331</c:v>
                </c:pt>
                <c:pt idx="29602">
                  <c:v>1.9759362417739628</c:v>
                </c:pt>
                <c:pt idx="29603">
                  <c:v>1.9594049170243204</c:v>
                </c:pt>
                <c:pt idx="29604">
                  <c:v>1.9229723635280096</c:v>
                </c:pt>
                <c:pt idx="29605">
                  <c:v>1.913529</c:v>
                </c:pt>
                <c:pt idx="29606">
                  <c:v>1.913529</c:v>
                </c:pt>
                <c:pt idx="29607">
                  <c:v>1.913529</c:v>
                </c:pt>
                <c:pt idx="29608">
                  <c:v>1.9186442966142108</c:v>
                </c:pt>
                <c:pt idx="29609">
                  <c:v>1.9053919475441108</c:v>
                </c:pt>
                <c:pt idx="29610">
                  <c:v>1.8896794946364721</c:v>
                </c:pt>
                <c:pt idx="29611">
                  <c:v>2.0038670827463916</c:v>
                </c:pt>
                <c:pt idx="29612">
                  <c:v>2.0034876491560953</c:v>
                </c:pt>
                <c:pt idx="29613">
                  <c:v>2.0031081257164995</c:v>
                </c:pt>
                <c:pt idx="29614">
                  <c:v>2.0027286921262033</c:v>
                </c:pt>
                <c:pt idx="29615">
                  <c:v>2.0023491686866079</c:v>
                </c:pt>
                <c:pt idx="29616">
                  <c:v>2.0019696452470126</c:v>
                </c:pt>
                <c:pt idx="29617">
                  <c:v>2.0015902116567159</c:v>
                </c:pt>
                <c:pt idx="29618">
                  <c:v>2.0012106882171206</c:v>
                </c:pt>
                <c:pt idx="29619">
                  <c:v>2.0008311647775252</c:v>
                </c:pt>
                <c:pt idx="29620">
                  <c:v>2.000451731187229</c:v>
                </c:pt>
                <c:pt idx="29621">
                  <c:v>2.0000722077476332</c:v>
                </c:pt>
                <c:pt idx="29622">
                  <c:v>1.9996923249108411</c:v>
                </c:pt>
                <c:pt idx="29623">
                  <c:v>1.9993128014712458</c:v>
                </c:pt>
                <c:pt idx="29624">
                  <c:v>1.9989333678809493</c:v>
                </c:pt>
                <c:pt idx="29625">
                  <c:v>1.998553844441354</c:v>
                </c:pt>
                <c:pt idx="29626">
                  <c:v>1.9981743210017584</c:v>
                </c:pt>
                <c:pt idx="29627">
                  <c:v>1.9977948874114622</c:v>
                </c:pt>
                <c:pt idx="29628">
                  <c:v>1.9974153639718666</c:v>
                </c:pt>
                <c:pt idx="29629">
                  <c:v>1.997035840532271</c:v>
                </c:pt>
                <c:pt idx="29630">
                  <c:v>1.9966564069419748</c:v>
                </c:pt>
                <c:pt idx="29631">
                  <c:v>1.9962768835023792</c:v>
                </c:pt>
                <c:pt idx="29632">
                  <c:v>1.9958973600627838</c:v>
                </c:pt>
                <c:pt idx="29633">
                  <c:v>1.9955179264724874</c:v>
                </c:pt>
                <c:pt idx="29634">
                  <c:v>1.995138403032892</c:v>
                </c:pt>
                <c:pt idx="29635">
                  <c:v>1.9947585201960998</c:v>
                </c:pt>
                <c:pt idx="29636">
                  <c:v>1.9943790866058035</c:v>
                </c:pt>
                <c:pt idx="29637">
                  <c:v>1.993999563166208</c:v>
                </c:pt>
                <c:pt idx="29638">
                  <c:v>1.9936200397266126</c:v>
                </c:pt>
                <c:pt idx="29639">
                  <c:v>1.9932406061363162</c:v>
                </c:pt>
                <c:pt idx="29640">
                  <c:v>1.9928610826967208</c:v>
                </c:pt>
                <c:pt idx="29641">
                  <c:v>1.9924815592571252</c:v>
                </c:pt>
                <c:pt idx="29642">
                  <c:v>1.992102125666829</c:v>
                </c:pt>
                <c:pt idx="29643">
                  <c:v>1.9917226022272334</c:v>
                </c:pt>
                <c:pt idx="29644">
                  <c:v>1.9894452818910622</c:v>
                </c:pt>
                <c:pt idx="29645">
                  <c:v>1.9890657584514668</c:v>
                </c:pt>
                <c:pt idx="29646">
                  <c:v>1.9886862350118713</c:v>
                </c:pt>
                <c:pt idx="29647">
                  <c:v>1.988306801421575</c:v>
                </c:pt>
                <c:pt idx="29648">
                  <c:v>1.9879272779819794</c:v>
                </c:pt>
                <c:pt idx="29649">
                  <c:v>1.9875477545423839</c:v>
                </c:pt>
                <c:pt idx="29650">
                  <c:v>1.9871683209520876</c:v>
                </c:pt>
                <c:pt idx="29651">
                  <c:v>1.986788797512492</c:v>
                </c:pt>
                <c:pt idx="29652">
                  <c:v>1.9864092740728967</c:v>
                </c:pt>
                <c:pt idx="29653">
                  <c:v>1.9860298404826002</c:v>
                </c:pt>
                <c:pt idx="29654">
                  <c:v>1.9742382558416787</c:v>
                </c:pt>
                <c:pt idx="29655">
                  <c:v>1.9913880643623363</c:v>
                </c:pt>
                <c:pt idx="29656">
                  <c:v>1.9920649978540772</c:v>
                </c:pt>
                <c:pt idx="29657">
                  <c:v>1.9979393941344779</c:v>
                </c:pt>
                <c:pt idx="29658">
                  <c:v>2.0405006510131107</c:v>
                </c:pt>
                <c:pt idx="29659">
                  <c:v>2.0090627920839292</c:v>
                </c:pt>
                <c:pt idx="29660">
                  <c:v>1.9734615605627086</c:v>
                </c:pt>
                <c:pt idx="29661">
                  <c:v>1.9677960000000001</c:v>
                </c:pt>
                <c:pt idx="29662">
                  <c:v>1.9677960000000001</c:v>
                </c:pt>
                <c:pt idx="29663">
                  <c:v>1.9684655605790526</c:v>
                </c:pt>
                <c:pt idx="29664">
                  <c:v>1.9694181452492845</c:v>
                </c:pt>
                <c:pt idx="29665">
                  <c:v>1.9703705044023119</c:v>
                </c:pt>
                <c:pt idx="29666">
                  <c:v>1.9713230890725437</c:v>
                </c:pt>
                <c:pt idx="29667">
                  <c:v>1.9722765758115919</c:v>
                </c:pt>
                <c:pt idx="29668">
                  <c:v>1.9732291604818237</c:v>
                </c:pt>
                <c:pt idx="29669">
                  <c:v>1.9741815196348513</c:v>
                </c:pt>
                <c:pt idx="29670">
                  <c:v>1.975134104305083</c:v>
                </c:pt>
                <c:pt idx="29671">
                  <c:v>1.9760866889753148</c:v>
                </c:pt>
                <c:pt idx="29672">
                  <c:v>1.9770390481283424</c:v>
                </c:pt>
                <c:pt idx="29673">
                  <c:v>1.977991632798574</c:v>
                </c:pt>
                <c:pt idx="29674">
                  <c:v>1.9789442174688057</c:v>
                </c:pt>
                <c:pt idx="29675">
                  <c:v>1.9798965766218333</c:v>
                </c:pt>
                <c:pt idx="29676">
                  <c:v>1.9808491612920651</c:v>
                </c:pt>
                <c:pt idx="29677">
                  <c:v>1.9818017459622967</c:v>
                </c:pt>
                <c:pt idx="29678">
                  <c:v>1.9827541051153244</c:v>
                </c:pt>
                <c:pt idx="29679">
                  <c:v>1.9837066897855562</c:v>
                </c:pt>
                <c:pt idx="29680">
                  <c:v>1.9846601765246044</c:v>
                </c:pt>
                <c:pt idx="29681">
                  <c:v>1.985612535677632</c:v>
                </c:pt>
                <c:pt idx="29682">
                  <c:v>1.9865651203478638</c:v>
                </c:pt>
                <c:pt idx="29683">
                  <c:v>1.9875177050180954</c:v>
                </c:pt>
                <c:pt idx="29684">
                  <c:v>1.988470064171123</c:v>
                </c:pt>
                <c:pt idx="29685">
                  <c:v>1.9894226488413547</c:v>
                </c:pt>
                <c:pt idx="29686">
                  <c:v>1.9903752335115865</c:v>
                </c:pt>
                <c:pt idx="29687">
                  <c:v>1.9913275926646141</c:v>
                </c:pt>
                <c:pt idx="29688">
                  <c:v>1.9922801773348457</c:v>
                </c:pt>
                <c:pt idx="29689">
                  <c:v>1.9932327620050776</c:v>
                </c:pt>
                <c:pt idx="29690">
                  <c:v>1.9941851211581052</c:v>
                </c:pt>
                <c:pt idx="29691">
                  <c:v>1.9951377058283368</c:v>
                </c:pt>
                <c:pt idx="29692">
                  <c:v>1.9960911925673852</c:v>
                </c:pt>
                <c:pt idx="29693">
                  <c:v>1.9970437772376168</c:v>
                </c:pt>
                <c:pt idx="29694">
                  <c:v>1.9979961363906444</c:v>
                </c:pt>
                <c:pt idx="29695">
                  <c:v>1.9989487210608761</c:v>
                </c:pt>
                <c:pt idx="29696">
                  <c:v>1.9999013057311079</c:v>
                </c:pt>
                <c:pt idx="29697">
                  <c:v>2.0008536648841355</c:v>
                </c:pt>
                <c:pt idx="29698">
                  <c:v>2.0018062495543671</c:v>
                </c:pt>
                <c:pt idx="29699">
                  <c:v>2.0027588342245988</c:v>
                </c:pt>
                <c:pt idx="29700">
                  <c:v>2.0037111933776264</c:v>
                </c:pt>
                <c:pt idx="29701">
                  <c:v>2.0046637780478584</c:v>
                </c:pt>
                <c:pt idx="29702">
                  <c:v>2.0056163627180901</c:v>
                </c:pt>
                <c:pt idx="29703">
                  <c:v>2.0065687218711177</c:v>
                </c:pt>
                <c:pt idx="29704">
                  <c:v>2.0075213065413493</c:v>
                </c:pt>
                <c:pt idx="29705">
                  <c:v>2.0084747932803975</c:v>
                </c:pt>
                <c:pt idx="29706">
                  <c:v>2.0094271524334251</c:v>
                </c:pt>
                <c:pt idx="29707">
                  <c:v>2.0103797371036567</c:v>
                </c:pt>
                <c:pt idx="29708">
                  <c:v>2.0113323217738888</c:v>
                </c:pt>
                <c:pt idx="29709">
                  <c:v>2.0122846809269164</c:v>
                </c:pt>
                <c:pt idx="29710">
                  <c:v>2.013237265597148</c:v>
                </c:pt>
                <c:pt idx="29711">
                  <c:v>2.0141898502673796</c:v>
                </c:pt>
                <c:pt idx="29712">
                  <c:v>2.0151422094204072</c:v>
                </c:pt>
                <c:pt idx="29713">
                  <c:v>2.0160947940906389</c:v>
                </c:pt>
                <c:pt idx="29714">
                  <c:v>2.0170473787608705</c:v>
                </c:pt>
                <c:pt idx="29715">
                  <c:v>2.0179997379138985</c:v>
                </c:pt>
                <c:pt idx="29716">
                  <c:v>2.0189523225841302</c:v>
                </c:pt>
                <c:pt idx="29717">
                  <c:v>2.0199058093231783</c:v>
                </c:pt>
                <c:pt idx="29718">
                  <c:v>2.0208583939934099</c:v>
                </c:pt>
                <c:pt idx="29719">
                  <c:v>2.0218107531464375</c:v>
                </c:pt>
                <c:pt idx="29720">
                  <c:v>2.022071</c:v>
                </c:pt>
                <c:pt idx="29721">
                  <c:v>1.9819631334922527</c:v>
                </c:pt>
                <c:pt idx="29722">
                  <c:v>1.9947845092989986</c:v>
                </c:pt>
                <c:pt idx="29723">
                  <c:v>2.0176026633285646</c:v>
                </c:pt>
                <c:pt idx="29724">
                  <c:v>1.9945774448152562</c:v>
                </c:pt>
                <c:pt idx="29725">
                  <c:v>1.9997638211731046</c:v>
                </c:pt>
                <c:pt idx="29726">
                  <c:v>2.059983626609442</c:v>
                </c:pt>
                <c:pt idx="29727">
                  <c:v>2.0056901931330473</c:v>
                </c:pt>
                <c:pt idx="29728">
                  <c:v>2.0286468581644819</c:v>
                </c:pt>
                <c:pt idx="29729">
                  <c:v>2.0411048904440108</c:v>
                </c:pt>
                <c:pt idx="29730">
                  <c:v>2.0423031498313158</c:v>
                </c:pt>
                <c:pt idx="29731">
                  <c:v>2.0434999921663657</c:v>
                </c:pt>
                <c:pt idx="29732">
                  <c:v>2.0446971179118667</c:v>
                </c:pt>
                <c:pt idx="29733">
                  <c:v>2.0458942436573673</c:v>
                </c:pt>
                <c:pt idx="29734">
                  <c:v>2.0470910859924172</c:v>
                </c:pt>
                <c:pt idx="29735">
                  <c:v>2.0482882117379182</c:v>
                </c:pt>
                <c:pt idx="29736">
                  <c:v>2.0494853374834192</c:v>
                </c:pt>
                <c:pt idx="29737">
                  <c:v>2.0506821798184687</c:v>
                </c:pt>
                <c:pt idx="29738">
                  <c:v>2.0518793055639697</c:v>
                </c:pt>
                <c:pt idx="29739">
                  <c:v>2.0530764313094707</c:v>
                </c:pt>
                <c:pt idx="29740">
                  <c:v>2.0770192296299395</c:v>
                </c:pt>
                <c:pt idx="29741">
                  <c:v>2.07821635537544</c:v>
                </c:pt>
                <c:pt idx="29742">
                  <c:v>2.079413481120941</c:v>
                </c:pt>
                <c:pt idx="29743">
                  <c:v>2.080610323455991</c:v>
                </c:pt>
                <c:pt idx="29744">
                  <c:v>2.0818074492014915</c:v>
                </c:pt>
                <c:pt idx="29745">
                  <c:v>2.0830045749469925</c:v>
                </c:pt>
                <c:pt idx="29746">
                  <c:v>2.0842014172820424</c:v>
                </c:pt>
                <c:pt idx="29747">
                  <c:v>2.0853985430275435</c:v>
                </c:pt>
                <c:pt idx="29748">
                  <c:v>2.0865968024148485</c:v>
                </c:pt>
                <c:pt idx="29749">
                  <c:v>2.0877939281603495</c:v>
                </c:pt>
                <c:pt idx="29750">
                  <c:v>2.0889907704953994</c:v>
                </c:pt>
                <c:pt idx="29751">
                  <c:v>2.0901878962409</c:v>
                </c:pt>
                <c:pt idx="29752">
                  <c:v>2.091385021986401</c:v>
                </c:pt>
                <c:pt idx="29753">
                  <c:v>2.0925818643214509</c:v>
                </c:pt>
                <c:pt idx="29754">
                  <c:v>2.0937789900669515</c:v>
                </c:pt>
                <c:pt idx="29755">
                  <c:v>2.0944280000000002</c:v>
                </c:pt>
                <c:pt idx="29756">
                  <c:v>2.0944280000000002</c:v>
                </c:pt>
                <c:pt idx="29757">
                  <c:v>2.0944280000000002</c:v>
                </c:pt>
                <c:pt idx="29758">
                  <c:v>2.0944280000000002</c:v>
                </c:pt>
                <c:pt idx="29759">
                  <c:v>2.0855862141154029</c:v>
                </c:pt>
                <c:pt idx="29760">
                  <c:v>2.0583961483071054</c:v>
                </c:pt>
                <c:pt idx="29761">
                  <c:v>2.0492778221268479</c:v>
                </c:pt>
                <c:pt idx="29762">
                  <c:v>2.0305269067938023</c:v>
                </c:pt>
                <c:pt idx="29763">
                  <c:v>2.0227179599427756</c:v>
                </c:pt>
                <c:pt idx="29764">
                  <c:v>2.042020959540273</c:v>
                </c:pt>
                <c:pt idx="29765">
                  <c:v>2.045589911465147</c:v>
                </c:pt>
                <c:pt idx="29766">
                  <c:v>2.0491597085124278</c:v>
                </c:pt>
                <c:pt idx="29767">
                  <c:v>2.0527295055597086</c:v>
                </c:pt>
                <c:pt idx="29768">
                  <c:v>2.0562984574845822</c:v>
                </c:pt>
                <c:pt idx="29769">
                  <c:v>2.058249</c:v>
                </c:pt>
                <c:pt idx="29770">
                  <c:v>2.058249</c:v>
                </c:pt>
                <c:pt idx="29771">
                  <c:v>2.058249</c:v>
                </c:pt>
                <c:pt idx="29772">
                  <c:v>2.058249</c:v>
                </c:pt>
                <c:pt idx="29773">
                  <c:v>2.0494589709108251</c:v>
                </c:pt>
                <c:pt idx="29774">
                  <c:v>2.0312405789222701</c:v>
                </c:pt>
                <c:pt idx="29775">
                  <c:v>2.0311133439809299</c:v>
                </c:pt>
                <c:pt idx="29776">
                  <c:v>2.0493295789222699</c:v>
                </c:pt>
                <c:pt idx="29777">
                  <c:v>2.0489500290891751</c:v>
                </c:pt>
                <c:pt idx="29778">
                  <c:v>2.0684259308700836</c:v>
                </c:pt>
                <c:pt idx="29779">
                  <c:v>2.093496429817522</c:v>
                </c:pt>
                <c:pt idx="29780">
                  <c:v>2.0917191251875371</c:v>
                </c:pt>
                <c:pt idx="29781">
                  <c:v>2.089942241320959</c:v>
                </c:pt>
                <c:pt idx="29782">
                  <c:v>2.088164936690974</c:v>
                </c:pt>
                <c:pt idx="29783">
                  <c:v>2.0863876320609891</c:v>
                </c:pt>
                <c:pt idx="29784">
                  <c:v>2.0846107481944105</c:v>
                </c:pt>
                <c:pt idx="29785">
                  <c:v>2.0828334435644256</c:v>
                </c:pt>
                <c:pt idx="29786">
                  <c:v>2.0810544558808139</c:v>
                </c:pt>
                <c:pt idx="29787">
                  <c:v>2.0792775720142354</c:v>
                </c:pt>
                <c:pt idx="29788">
                  <c:v>2.0775002673842504</c:v>
                </c:pt>
                <c:pt idx="29789">
                  <c:v>2.0757229627542655</c:v>
                </c:pt>
                <c:pt idx="29790">
                  <c:v>2.0739460788876873</c:v>
                </c:pt>
                <c:pt idx="29791">
                  <c:v>2.0721687742577024</c:v>
                </c:pt>
                <c:pt idx="29792">
                  <c:v>2.070391469627717</c:v>
                </c:pt>
                <c:pt idx="29793">
                  <c:v>2.0686145857611389</c:v>
                </c:pt>
                <c:pt idx="29794">
                  <c:v>2.0668372811311539</c:v>
                </c:pt>
                <c:pt idx="29795">
                  <c:v>2.065059976501169</c:v>
                </c:pt>
                <c:pt idx="29796">
                  <c:v>2.0632830926345904</c:v>
                </c:pt>
                <c:pt idx="29797">
                  <c:v>2.0615057880046055</c:v>
                </c:pt>
                <c:pt idx="29798">
                  <c:v>2.0597268003209939</c:v>
                </c:pt>
                <c:pt idx="29799">
                  <c:v>2.0579494956910089</c:v>
                </c:pt>
                <c:pt idx="29800">
                  <c:v>2.0561726118244303</c:v>
                </c:pt>
                <c:pt idx="29801">
                  <c:v>2.0543953071944454</c:v>
                </c:pt>
                <c:pt idx="29802">
                  <c:v>2.0526180025644605</c:v>
                </c:pt>
                <c:pt idx="29803">
                  <c:v>2.0508411186978823</c:v>
                </c:pt>
                <c:pt idx="29804">
                  <c:v>2.0490638140678974</c:v>
                </c:pt>
                <c:pt idx="29805">
                  <c:v>2.047286509437912</c:v>
                </c:pt>
                <c:pt idx="29806">
                  <c:v>2.0455096255713339</c:v>
                </c:pt>
                <c:pt idx="29807">
                  <c:v>2.0437323209413489</c:v>
                </c:pt>
                <c:pt idx="29808">
                  <c:v>2.041955016311364</c:v>
                </c:pt>
                <c:pt idx="29809">
                  <c:v>2.0401781324447854</c:v>
                </c:pt>
                <c:pt idx="29810">
                  <c:v>2.0384008278148005</c:v>
                </c:pt>
                <c:pt idx="29811">
                  <c:v>2.0366218401311889</c:v>
                </c:pt>
                <c:pt idx="29812">
                  <c:v>2.0348449562646103</c:v>
                </c:pt>
                <c:pt idx="29813">
                  <c:v>2.0330676516346253</c:v>
                </c:pt>
                <c:pt idx="29814">
                  <c:v>2.0312903470046404</c:v>
                </c:pt>
                <c:pt idx="29815">
                  <c:v>2.0295134631380622</c:v>
                </c:pt>
                <c:pt idx="29816">
                  <c:v>2.0277361585080773</c:v>
                </c:pt>
                <c:pt idx="29817">
                  <c:v>2.0259588538780919</c:v>
                </c:pt>
                <c:pt idx="29818">
                  <c:v>2.0241819700115138</c:v>
                </c:pt>
                <c:pt idx="29819">
                  <c:v>2.0224046653815289</c:v>
                </c:pt>
                <c:pt idx="29820">
                  <c:v>2.0516672608488316</c:v>
                </c:pt>
                <c:pt idx="29821">
                  <c:v>2.0433293480333732</c:v>
                </c:pt>
                <c:pt idx="29822">
                  <c:v>2.0702574084406296</c:v>
                </c:pt>
                <c:pt idx="29823">
                  <c:v>1.9756845009746591</c:v>
                </c:pt>
                <c:pt idx="29824">
                  <c:v>1.9534787239363431</c:v>
                </c:pt>
                <c:pt idx="29825">
                  <c:v>2.0148776448264676</c:v>
                </c:pt>
                <c:pt idx="29826">
                  <c:v>2.0479703576998052</c:v>
                </c:pt>
                <c:pt idx="29827">
                  <c:v>1.9640412712753279</c:v>
                </c:pt>
                <c:pt idx="29828">
                  <c:v>2.0130125593705293</c:v>
                </c:pt>
                <c:pt idx="29829">
                  <c:v>2.0213661335387534</c:v>
                </c:pt>
                <c:pt idx="29830">
                  <c:v>2.0205612252034446</c:v>
                </c:pt>
                <c:pt idx="29831">
                  <c:v>2.0197565074240869</c:v>
                </c:pt>
                <c:pt idx="29832">
                  <c:v>2.0189515990887781</c:v>
                </c:pt>
                <c:pt idx="29833">
                  <c:v>2.0181466907534698</c:v>
                </c:pt>
                <c:pt idx="29834">
                  <c:v>2.0173419729741116</c:v>
                </c:pt>
                <c:pt idx="29835">
                  <c:v>2.0165363024150009</c:v>
                </c:pt>
                <c:pt idx="29836">
                  <c:v>2.0157313940796922</c:v>
                </c:pt>
                <c:pt idx="29837">
                  <c:v>2.0149266763003344</c:v>
                </c:pt>
                <c:pt idx="29838">
                  <c:v>2.0141217679650261</c:v>
                </c:pt>
                <c:pt idx="29839">
                  <c:v>2.0133168596297173</c:v>
                </c:pt>
                <c:pt idx="29840">
                  <c:v>2.0125121418503595</c:v>
                </c:pt>
                <c:pt idx="29841">
                  <c:v>2.0117072335150508</c:v>
                </c:pt>
                <c:pt idx="29842">
                  <c:v>2.0109023251797424</c:v>
                </c:pt>
                <c:pt idx="29843">
                  <c:v>2.0100976074003842</c:v>
                </c:pt>
                <c:pt idx="29844">
                  <c:v>2.0092926990650759</c:v>
                </c:pt>
                <c:pt idx="29845">
                  <c:v>2.0084877907297676</c:v>
                </c:pt>
                <c:pt idx="29846">
                  <c:v>2.0076830729504094</c:v>
                </c:pt>
                <c:pt idx="29847">
                  <c:v>2.006878164615101</c:v>
                </c:pt>
                <c:pt idx="29848">
                  <c:v>2.00607249405599</c:v>
                </c:pt>
                <c:pt idx="29849">
                  <c:v>2.0052675857206816</c:v>
                </c:pt>
                <c:pt idx="29850">
                  <c:v>2.0044628679413234</c:v>
                </c:pt>
                <c:pt idx="29851">
                  <c:v>2.0036579596060151</c:v>
                </c:pt>
                <c:pt idx="29852">
                  <c:v>2.0028530512707063</c:v>
                </c:pt>
                <c:pt idx="29853">
                  <c:v>2.0020483334913486</c:v>
                </c:pt>
                <c:pt idx="29854">
                  <c:v>2.0012434251560403</c:v>
                </c:pt>
                <c:pt idx="29855">
                  <c:v>2.0004385168207315</c:v>
                </c:pt>
                <c:pt idx="29856">
                  <c:v>1.9996337990413735</c:v>
                </c:pt>
                <c:pt idx="29857">
                  <c:v>2.0755618639618136</c:v>
                </c:pt>
                <c:pt idx="29858">
                  <c:v>2.0415041114551085</c:v>
                </c:pt>
                <c:pt idx="29859">
                  <c:v>2.0401600000000002</c:v>
                </c:pt>
                <c:pt idx="29860">
                  <c:v>2.0755446162291169</c:v>
                </c:pt>
                <c:pt idx="29861">
                  <c:v>2.0407458947368422</c:v>
                </c:pt>
                <c:pt idx="29862">
                  <c:v>2.0401600000000002</c:v>
                </c:pt>
                <c:pt idx="29863">
                  <c:v>2.0394156640289398</c:v>
                </c:pt>
                <c:pt idx="29864">
                  <c:v>2.0386647488818332</c:v>
                </c:pt>
                <c:pt idx="29865">
                  <c:v>2.0379129446568829</c:v>
                </c:pt>
                <c:pt idx="29866">
                  <c:v>2.0371618516942074</c:v>
                </c:pt>
                <c:pt idx="29867">
                  <c:v>2.0364109365471008</c:v>
                </c:pt>
                <c:pt idx="29868">
                  <c:v>2.0356598435844253</c:v>
                </c:pt>
                <c:pt idx="29869">
                  <c:v>2.0349087506217503</c:v>
                </c:pt>
                <c:pt idx="29870">
                  <c:v>2.0341578354746437</c:v>
                </c:pt>
                <c:pt idx="29871">
                  <c:v>2.0334067425119682</c:v>
                </c:pt>
                <c:pt idx="29872">
                  <c:v>2.0326556495492927</c:v>
                </c:pt>
                <c:pt idx="29873">
                  <c:v>2.0319047344021861</c:v>
                </c:pt>
                <c:pt idx="29874">
                  <c:v>2.031153641439511</c:v>
                </c:pt>
                <c:pt idx="29875">
                  <c:v>2.0304025484768355</c:v>
                </c:pt>
                <c:pt idx="29876">
                  <c:v>2.029651633329729</c:v>
                </c:pt>
                <c:pt idx="29877">
                  <c:v>2.0289005403670535</c:v>
                </c:pt>
                <c:pt idx="29878">
                  <c:v>2.0281487361421031</c:v>
                </c:pt>
                <c:pt idx="29879">
                  <c:v>2.0273976431794276</c:v>
                </c:pt>
                <c:pt idx="29880">
                  <c:v>2.026646728032321</c:v>
                </c:pt>
                <c:pt idx="29881">
                  <c:v>2.025895635069646</c:v>
                </c:pt>
                <c:pt idx="29882">
                  <c:v>2.0251445421069705</c:v>
                </c:pt>
                <c:pt idx="29883">
                  <c:v>2.0243936269598639</c:v>
                </c:pt>
                <c:pt idx="29884">
                  <c:v>2.0236425339971884</c:v>
                </c:pt>
                <c:pt idx="29885">
                  <c:v>2.0228914410345133</c:v>
                </c:pt>
                <c:pt idx="29886">
                  <c:v>2.0221405258874068</c:v>
                </c:pt>
                <c:pt idx="29887">
                  <c:v>2.0055390169289464</c:v>
                </c:pt>
                <c:pt idx="29888">
                  <c:v>1.987320624940391</c:v>
                </c:pt>
                <c:pt idx="29889">
                  <c:v>2.0026794539818789</c:v>
                </c:pt>
                <c:pt idx="29890">
                  <c:v>2.0378401234803341</c:v>
                </c:pt>
                <c:pt idx="29891">
                  <c:v>2.0060436456843109</c:v>
                </c:pt>
                <c:pt idx="29892">
                  <c:v>2.0039820000000002</c:v>
                </c:pt>
                <c:pt idx="29893">
                  <c:v>1.969357302979738</c:v>
                </c:pt>
                <c:pt idx="29894">
                  <c:v>1.9677960000000001</c:v>
                </c:pt>
                <c:pt idx="29895">
                  <c:v>2.0029293791130187</c:v>
                </c:pt>
                <c:pt idx="29896">
                  <c:v>2.0021004519885741</c:v>
                </c:pt>
                <c:pt idx="29897">
                  <c:v>2.0001629437486268</c:v>
                </c:pt>
                <c:pt idx="29898">
                  <c:v>1.9982258941990774</c:v>
                </c:pt>
                <c:pt idx="29899">
                  <c:v>1.9962883859591301</c:v>
                </c:pt>
                <c:pt idx="29900">
                  <c:v>1.9943508777191827</c:v>
                </c:pt>
                <c:pt idx="29901">
                  <c:v>1.9924138281696331</c:v>
                </c:pt>
                <c:pt idx="29902">
                  <c:v>1.990476319929686</c:v>
                </c:pt>
                <c:pt idx="29903">
                  <c:v>1.9885369769281478</c:v>
                </c:pt>
                <c:pt idx="29904">
                  <c:v>1.9865994686882005</c:v>
                </c:pt>
                <c:pt idx="29905">
                  <c:v>1.984662419138651</c:v>
                </c:pt>
                <c:pt idx="29906">
                  <c:v>1.9827249108987037</c:v>
                </c:pt>
                <c:pt idx="29907">
                  <c:v>1.9807874026587564</c:v>
                </c:pt>
                <c:pt idx="29908">
                  <c:v>1.978850353109207</c:v>
                </c:pt>
                <c:pt idx="29909">
                  <c:v>1.9769128448692597</c:v>
                </c:pt>
                <c:pt idx="29910">
                  <c:v>1.9749753366293124</c:v>
                </c:pt>
                <c:pt idx="29911">
                  <c:v>1.9730382870797627</c:v>
                </c:pt>
                <c:pt idx="29912">
                  <c:v>1.9711007788398156</c:v>
                </c:pt>
                <c:pt idx="29913">
                  <c:v>1.9691632705998683</c:v>
                </c:pt>
                <c:pt idx="29914">
                  <c:v>1.9672262210503186</c:v>
                </c:pt>
                <c:pt idx="29915">
                  <c:v>1.9652868780487807</c:v>
                </c:pt>
                <c:pt idx="29916">
                  <c:v>1.9633493698088333</c:v>
                </c:pt>
                <c:pt idx="29917">
                  <c:v>1.9614123202592837</c:v>
                </c:pt>
                <c:pt idx="29918">
                  <c:v>1.9594748120193366</c:v>
                </c:pt>
                <c:pt idx="29919">
                  <c:v>1.9575373037793893</c:v>
                </c:pt>
                <c:pt idx="29920">
                  <c:v>1.9556002542298396</c:v>
                </c:pt>
                <c:pt idx="29921">
                  <c:v>1.9536627459898923</c:v>
                </c:pt>
                <c:pt idx="29922">
                  <c:v>1.9517252377499452</c:v>
                </c:pt>
                <c:pt idx="29923">
                  <c:v>1.9497881882003956</c:v>
                </c:pt>
                <c:pt idx="29924">
                  <c:v>1.93225202074392</c:v>
                </c:pt>
                <c:pt idx="29925">
                  <c:v>1.9492023712446354</c:v>
                </c:pt>
                <c:pt idx="29926">
                  <c:v>1.9320017713945172</c:v>
                </c:pt>
                <c:pt idx="29927">
                  <c:v>1.9672870581783501</c:v>
                </c:pt>
                <c:pt idx="29928">
                  <c:v>1.9336621807909604</c:v>
                </c:pt>
                <c:pt idx="29929">
                  <c:v>1.9677960000000001</c:v>
                </c:pt>
                <c:pt idx="29930">
                  <c:v>1.9319787960108794</c:v>
                </c:pt>
                <c:pt idx="29931">
                  <c:v>1.9500512921450153</c:v>
                </c:pt>
                <c:pt idx="29932">
                  <c:v>1.914534855545482</c:v>
                </c:pt>
                <c:pt idx="29933">
                  <c:v>1.9865544593532789</c:v>
                </c:pt>
                <c:pt idx="29934">
                  <c:v>1.9905750138292801</c:v>
                </c:pt>
                <c:pt idx="29935">
                  <c:v>1.9543036326579262</c:v>
                </c:pt>
                <c:pt idx="29936">
                  <c:v>1.9725165813066285</c:v>
                </c:pt>
                <c:pt idx="29937">
                  <c:v>1.9864140870740801</c:v>
                </c:pt>
                <c:pt idx="29938">
                  <c:v>1.9883723360072785</c:v>
                </c:pt>
                <c:pt idx="29939">
                  <c:v>1.9903301213398772</c:v>
                </c:pt>
                <c:pt idx="29940">
                  <c:v>1.9922902246754743</c:v>
                </c:pt>
                <c:pt idx="29941">
                  <c:v>1.9942484736086727</c:v>
                </c:pt>
                <c:pt idx="29942">
                  <c:v>1.9962062589412715</c:v>
                </c:pt>
                <c:pt idx="29943">
                  <c:v>1.9981645078744696</c:v>
                </c:pt>
                <c:pt idx="29944">
                  <c:v>2.0001227568076683</c:v>
                </c:pt>
                <c:pt idx="29945">
                  <c:v>2.0020805421402668</c:v>
                </c:pt>
                <c:pt idx="29946">
                  <c:v>2.0040387910734649</c:v>
                </c:pt>
                <c:pt idx="29947">
                  <c:v>2.0059970400066636</c:v>
                </c:pt>
                <c:pt idx="29948">
                  <c:v>2.0079548253392621</c:v>
                </c:pt>
                <c:pt idx="29949">
                  <c:v>2.0099130742724602</c:v>
                </c:pt>
                <c:pt idx="29950">
                  <c:v>2.0118713232056589</c:v>
                </c:pt>
                <c:pt idx="29951">
                  <c:v>2.0138291085382574</c:v>
                </c:pt>
                <c:pt idx="29952">
                  <c:v>2.015787357471456</c:v>
                </c:pt>
                <c:pt idx="29953">
                  <c:v>2.0177474608070529</c:v>
                </c:pt>
                <c:pt idx="29954">
                  <c:v>2.0197057097402515</c:v>
                </c:pt>
                <c:pt idx="29955">
                  <c:v>2.02166349507285</c:v>
                </c:pt>
                <c:pt idx="29956">
                  <c:v>2.0236217440060482</c:v>
                </c:pt>
                <c:pt idx="29957">
                  <c:v>2.0255799929392468</c:v>
                </c:pt>
                <c:pt idx="29958">
                  <c:v>2.0275377782718453</c:v>
                </c:pt>
                <c:pt idx="29959">
                  <c:v>2.0294960272050435</c:v>
                </c:pt>
                <c:pt idx="29960">
                  <c:v>2.0314542761382421</c:v>
                </c:pt>
                <c:pt idx="29961">
                  <c:v>2.0334120614708406</c:v>
                </c:pt>
                <c:pt idx="29962">
                  <c:v>2.0353703104040393</c:v>
                </c:pt>
                <c:pt idx="29963">
                  <c:v>2.0373285593372374</c:v>
                </c:pt>
                <c:pt idx="29964">
                  <c:v>2.0392863446698359</c:v>
                </c:pt>
                <c:pt idx="29965">
                  <c:v>2.0412464480054333</c:v>
                </c:pt>
                <c:pt idx="29966">
                  <c:v>2.0432046969386315</c:v>
                </c:pt>
                <c:pt idx="29967">
                  <c:v>2.0451624822712304</c:v>
                </c:pt>
                <c:pt idx="29968">
                  <c:v>2.0471207312044286</c:v>
                </c:pt>
                <c:pt idx="29969">
                  <c:v>2.0490789801376268</c:v>
                </c:pt>
                <c:pt idx="29970">
                  <c:v>2.0510367654702257</c:v>
                </c:pt>
                <c:pt idx="29971">
                  <c:v>2.0529950144034239</c:v>
                </c:pt>
                <c:pt idx="29972">
                  <c:v>2.0549532633366225</c:v>
                </c:pt>
                <c:pt idx="29973">
                  <c:v>2.056911048669221</c:v>
                </c:pt>
                <c:pt idx="29974">
                  <c:v>2.0640188259833137</c:v>
                </c:pt>
                <c:pt idx="29975">
                  <c:v>2.0881309232236527</c:v>
                </c:pt>
                <c:pt idx="29976">
                  <c:v>2.1245617439198856</c:v>
                </c:pt>
                <c:pt idx="29977">
                  <c:v>2.1302533814064364</c:v>
                </c:pt>
                <c:pt idx="29978">
                  <c:v>2.1007207637100622</c:v>
                </c:pt>
                <c:pt idx="29979">
                  <c:v>2.1060948443013832</c:v>
                </c:pt>
                <c:pt idx="29980">
                  <c:v>2.1009752346208872</c:v>
                </c:pt>
                <c:pt idx="29981">
                  <c:v>2.0924915258641241</c:v>
                </c:pt>
                <c:pt idx="29982">
                  <c:v>2.0922609117787316</c:v>
                </c:pt>
                <c:pt idx="29983">
                  <c:v>2.1471980422141264</c:v>
                </c:pt>
                <c:pt idx="29984">
                  <c:v>2.1432397970786785</c:v>
                </c:pt>
                <c:pt idx="29985">
                  <c:v>2.1392815519432311</c:v>
                </c:pt>
                <c:pt idx="29986">
                  <c:v>2.1353242438923323</c:v>
                </c:pt>
                <c:pt idx="29987">
                  <c:v>2.1313659987568845</c:v>
                </c:pt>
                <c:pt idx="29988">
                  <c:v>2.1274077536214366</c:v>
                </c:pt>
                <c:pt idx="29989">
                  <c:v>2.1234504455705383</c:v>
                </c:pt>
                <c:pt idx="29990">
                  <c:v>2.1194884520968937</c:v>
                </c:pt>
                <c:pt idx="29991">
                  <c:v>2.1155302069614463</c:v>
                </c:pt>
                <c:pt idx="29992">
                  <c:v>2.1115728989105476</c:v>
                </c:pt>
                <c:pt idx="29993">
                  <c:v>2.1076146537750997</c:v>
                </c:pt>
                <c:pt idx="29994">
                  <c:v>2.1036564086396519</c:v>
                </c:pt>
                <c:pt idx="29995">
                  <c:v>2.0996991005887535</c:v>
                </c:pt>
                <c:pt idx="29996">
                  <c:v>2.0957408554533057</c:v>
                </c:pt>
                <c:pt idx="29997">
                  <c:v>2.0944280000000002</c:v>
                </c:pt>
                <c:pt idx="29998">
                  <c:v>2.1067259327771155</c:v>
                </c:pt>
                <c:pt idx="29999">
                  <c:v>2.0752384811635669</c:v>
                </c:pt>
                <c:pt idx="30000">
                  <c:v>2.0600799802063312</c:v>
                </c:pt>
                <c:pt idx="30001">
                  <c:v>2.0627361909281916</c:v>
                </c:pt>
                <c:pt idx="30002">
                  <c:v>2.0653930306367254</c:v>
                </c:pt>
                <c:pt idx="30003">
                  <c:v>2.0680523862919529</c:v>
                </c:pt>
                <c:pt idx="30004">
                  <c:v>2.0707092260004867</c:v>
                </c:pt>
                <c:pt idx="30005">
                  <c:v>2.0733654367223471</c:v>
                </c:pt>
                <c:pt idx="30006">
                  <c:v>2.0760222764308809</c:v>
                </c:pt>
                <c:pt idx="30007">
                  <c:v>2.0786791161394151</c:v>
                </c:pt>
                <c:pt idx="30008">
                  <c:v>2.0813353268612755</c:v>
                </c:pt>
                <c:pt idx="30009">
                  <c:v>2.0839921665698093</c:v>
                </c:pt>
                <c:pt idx="30010">
                  <c:v>2.0866490062783432</c:v>
                </c:pt>
                <c:pt idx="30011">
                  <c:v>2.0893052170002036</c:v>
                </c:pt>
                <c:pt idx="30012">
                  <c:v>2.0919620567087374</c:v>
                </c:pt>
                <c:pt idx="30013">
                  <c:v>2.0946188964172712</c:v>
                </c:pt>
                <c:pt idx="30014">
                  <c:v>2.097275107139132</c:v>
                </c:pt>
                <c:pt idx="30015">
                  <c:v>2.0999344627943595</c:v>
                </c:pt>
                <c:pt idx="30016">
                  <c:v>2.1025913025028933</c:v>
                </c:pt>
                <c:pt idx="30017">
                  <c:v>2.1052475132247537</c:v>
                </c:pt>
                <c:pt idx="30018">
                  <c:v>2.1079043529332875</c:v>
                </c:pt>
                <c:pt idx="30019">
                  <c:v>2.1105611926418213</c:v>
                </c:pt>
                <c:pt idx="30020">
                  <c:v>2.1132174033636817</c:v>
                </c:pt>
                <c:pt idx="30021">
                  <c:v>2.1158742430722159</c:v>
                </c:pt>
                <c:pt idx="30022">
                  <c:v>2.1185310827807498</c:v>
                </c:pt>
                <c:pt idx="30023">
                  <c:v>2.1211872935026101</c:v>
                </c:pt>
                <c:pt idx="30024">
                  <c:v>2.123844133211144</c:v>
                </c:pt>
                <c:pt idx="30025">
                  <c:v>2.1265009729196778</c:v>
                </c:pt>
                <c:pt idx="30026">
                  <c:v>2.1291571836415382</c:v>
                </c:pt>
                <c:pt idx="30027">
                  <c:v>2.131814023350072</c:v>
                </c:pt>
                <c:pt idx="30028">
                  <c:v>2.1344733790052999</c:v>
                </c:pt>
                <c:pt idx="30029">
                  <c:v>2.1371302187138337</c:v>
                </c:pt>
                <c:pt idx="30030">
                  <c:v>2.1397864294356941</c:v>
                </c:pt>
                <c:pt idx="30031">
                  <c:v>2.1424432691442279</c:v>
                </c:pt>
                <c:pt idx="30032">
                  <c:v>2.1451001088527617</c:v>
                </c:pt>
                <c:pt idx="30033">
                  <c:v>2.1477563195746221</c:v>
                </c:pt>
                <c:pt idx="30034">
                  <c:v>2.1504131592831564</c:v>
                </c:pt>
                <c:pt idx="30035">
                  <c:v>2.1530699989916902</c:v>
                </c:pt>
                <c:pt idx="30036">
                  <c:v>2.1557262097135506</c:v>
                </c:pt>
                <c:pt idx="30037">
                  <c:v>2.1583830494220844</c:v>
                </c:pt>
                <c:pt idx="30038">
                  <c:v>2.1610392601439448</c:v>
                </c:pt>
                <c:pt idx="30039">
                  <c:v>2.1636960998524786</c:v>
                </c:pt>
                <c:pt idx="30040">
                  <c:v>2.166355455507706</c:v>
                </c:pt>
                <c:pt idx="30041">
                  <c:v>2.1690122952162403</c:v>
                </c:pt>
                <c:pt idx="30042">
                  <c:v>2.1716685059381007</c:v>
                </c:pt>
                <c:pt idx="30043">
                  <c:v>2.1743253456466345</c:v>
                </c:pt>
                <c:pt idx="30044">
                  <c:v>2.1769821853551683</c:v>
                </c:pt>
                <c:pt idx="30045">
                  <c:v>2.1796383960770287</c:v>
                </c:pt>
                <c:pt idx="30046">
                  <c:v>2.1822952357855625</c:v>
                </c:pt>
                <c:pt idx="30047">
                  <c:v>2.1843936235097758</c:v>
                </c:pt>
                <c:pt idx="30048">
                  <c:v>2.1655670891750121</c:v>
                </c:pt>
                <c:pt idx="30049">
                  <c:v>2.130614</c:v>
                </c:pt>
                <c:pt idx="30050">
                  <c:v>2.129746690271817</c:v>
                </c:pt>
                <c:pt idx="30051">
                  <c:v>2.1145014492131615</c:v>
                </c:pt>
                <c:pt idx="30052">
                  <c:v>2.1844467470930078</c:v>
                </c:pt>
                <c:pt idx="30053">
                  <c:v>2.1840486033617386</c:v>
                </c:pt>
                <c:pt idx="30054">
                  <c:v>2.1836503653506369</c:v>
                </c:pt>
                <c:pt idx="30055">
                  <c:v>2.1832522216193677</c:v>
                </c:pt>
                <c:pt idx="30056">
                  <c:v>2.1828539836082661</c:v>
                </c:pt>
                <c:pt idx="30057">
                  <c:v>2.1824557455971645</c:v>
                </c:pt>
                <c:pt idx="30058">
                  <c:v>2.1820576018658953</c:v>
                </c:pt>
                <c:pt idx="30059">
                  <c:v>2.1816593638547936</c:v>
                </c:pt>
                <c:pt idx="30060">
                  <c:v>2.1812607487243634</c:v>
                </c:pt>
                <c:pt idx="30061">
                  <c:v>2.1808625107132618</c:v>
                </c:pt>
                <c:pt idx="30062">
                  <c:v>2.1804643669819925</c:v>
                </c:pt>
                <c:pt idx="30063">
                  <c:v>2.1800661289708909</c:v>
                </c:pt>
                <c:pt idx="30064">
                  <c:v>2.1796678909597893</c:v>
                </c:pt>
                <c:pt idx="30065">
                  <c:v>2.1792697472285201</c:v>
                </c:pt>
                <c:pt idx="30066">
                  <c:v>2.1788715092174185</c:v>
                </c:pt>
                <c:pt idx="30067">
                  <c:v>2.1784732712063168</c:v>
                </c:pt>
                <c:pt idx="30068">
                  <c:v>2.1780751274750476</c:v>
                </c:pt>
                <c:pt idx="30069">
                  <c:v>2.177676889463946</c:v>
                </c:pt>
                <c:pt idx="30070">
                  <c:v>2.1772786514528444</c:v>
                </c:pt>
                <c:pt idx="30071">
                  <c:v>2.1768805077215752</c:v>
                </c:pt>
                <c:pt idx="30072">
                  <c:v>2.1764822697104735</c:v>
                </c:pt>
                <c:pt idx="30073">
                  <c:v>2.1760836545800433</c:v>
                </c:pt>
                <c:pt idx="30074">
                  <c:v>2.1756854165689417</c:v>
                </c:pt>
                <c:pt idx="30075">
                  <c:v>2.1752872728376724</c:v>
                </c:pt>
                <c:pt idx="30076">
                  <c:v>2.1748890348265708</c:v>
                </c:pt>
                <c:pt idx="30077">
                  <c:v>2.1744908910953011</c:v>
                </c:pt>
                <c:pt idx="30078">
                  <c:v>2.1740926530842</c:v>
                </c:pt>
                <c:pt idx="30079">
                  <c:v>2.1736944150730984</c:v>
                </c:pt>
                <c:pt idx="30080">
                  <c:v>2.1732962713418287</c:v>
                </c:pt>
                <c:pt idx="30081">
                  <c:v>2.1728980333307275</c:v>
                </c:pt>
                <c:pt idx="30082">
                  <c:v>2.1724997953196259</c:v>
                </c:pt>
                <c:pt idx="30083">
                  <c:v>2.1721016515883562</c:v>
                </c:pt>
                <c:pt idx="30084">
                  <c:v>2.171703413577255</c:v>
                </c:pt>
                <c:pt idx="30085">
                  <c:v>2.1713047984468248</c:v>
                </c:pt>
                <c:pt idx="30086">
                  <c:v>2.1709065604357232</c:v>
                </c:pt>
                <c:pt idx="30087">
                  <c:v>2.1705084167044535</c:v>
                </c:pt>
                <c:pt idx="30088">
                  <c:v>2.1701101786933523</c:v>
                </c:pt>
                <c:pt idx="30089">
                  <c:v>2.1697119406822507</c:v>
                </c:pt>
                <c:pt idx="30090">
                  <c:v>2.169313796950981</c:v>
                </c:pt>
                <c:pt idx="30091">
                  <c:v>2.1689155589398794</c:v>
                </c:pt>
                <c:pt idx="30092">
                  <c:v>2.1685173209287782</c:v>
                </c:pt>
                <c:pt idx="30093">
                  <c:v>2.1681191771975086</c:v>
                </c:pt>
                <c:pt idx="30094">
                  <c:v>2.167720939186407</c:v>
                </c:pt>
                <c:pt idx="30095">
                  <c:v>2.1673227011753058</c:v>
                </c:pt>
                <c:pt idx="30096">
                  <c:v>2.1669245574440361</c:v>
                </c:pt>
                <c:pt idx="30097">
                  <c:v>2.178946220791607</c:v>
                </c:pt>
                <c:pt idx="30098">
                  <c:v>2.2094827300906057</c:v>
                </c:pt>
                <c:pt idx="30099">
                  <c:v>2.2210589999999999</c:v>
                </c:pt>
                <c:pt idx="30100">
                  <c:v>2.1959569542203146</c:v>
                </c:pt>
                <c:pt idx="30101">
                  <c:v>2.1341537324749642</c:v>
                </c:pt>
                <c:pt idx="30102">
                  <c:v>2.1637446385312349</c:v>
                </c:pt>
                <c:pt idx="30103">
                  <c:v>2.1590173952324192</c:v>
                </c:pt>
                <c:pt idx="30104">
                  <c:v>2.1617629647114924</c:v>
                </c:pt>
                <c:pt idx="30105">
                  <c:v>2.1667920000000001</c:v>
                </c:pt>
                <c:pt idx="30106">
                  <c:v>2.1699179663091166</c:v>
                </c:pt>
                <c:pt idx="30107">
                  <c:v>2.1741952846407355</c:v>
                </c:pt>
                <c:pt idx="30108">
                  <c:v>2.1784715903496434</c:v>
                </c:pt>
                <c:pt idx="30109">
                  <c:v>2.1827489086812628</c:v>
                </c:pt>
                <c:pt idx="30110">
                  <c:v>2.1870302775037258</c:v>
                </c:pt>
                <c:pt idx="30111">
                  <c:v>2.1913075958353452</c:v>
                </c:pt>
                <c:pt idx="30112">
                  <c:v>2.1955839015442531</c:v>
                </c:pt>
                <c:pt idx="30113">
                  <c:v>2.199861219875872</c:v>
                </c:pt>
                <c:pt idx="30114">
                  <c:v>2.2041385382074909</c:v>
                </c:pt>
                <c:pt idx="30115">
                  <c:v>2.2084148439163993</c:v>
                </c:pt>
                <c:pt idx="30116">
                  <c:v>2.2126921622480182</c:v>
                </c:pt>
                <c:pt idx="30117">
                  <c:v>2.2169694805796372</c:v>
                </c:pt>
                <c:pt idx="30118">
                  <c:v>2.2212457862885451</c:v>
                </c:pt>
                <c:pt idx="30119">
                  <c:v>2.2255231046201644</c:v>
                </c:pt>
                <c:pt idx="30120">
                  <c:v>2.2298004229517834</c:v>
                </c:pt>
                <c:pt idx="30121">
                  <c:v>2.2340767286606913</c:v>
                </c:pt>
                <c:pt idx="30122">
                  <c:v>2.2383540469923102</c:v>
                </c:pt>
                <c:pt idx="30123">
                  <c:v>2.2426354158147737</c:v>
                </c:pt>
                <c:pt idx="30124">
                  <c:v>2.2469117215236816</c:v>
                </c:pt>
                <c:pt idx="30125">
                  <c:v>2.2511890398553009</c:v>
                </c:pt>
                <c:pt idx="30126">
                  <c:v>2.2554663581869199</c:v>
                </c:pt>
                <c:pt idx="30127">
                  <c:v>2.2597426638958278</c:v>
                </c:pt>
                <c:pt idx="30128">
                  <c:v>2.2640199822274467</c:v>
                </c:pt>
                <c:pt idx="30129">
                  <c:v>2.2682973005590661</c:v>
                </c:pt>
                <c:pt idx="30130">
                  <c:v>2.272573606267974</c:v>
                </c:pt>
                <c:pt idx="30131">
                  <c:v>2.2768509245995929</c:v>
                </c:pt>
                <c:pt idx="30132">
                  <c:v>2.2811282429312119</c:v>
                </c:pt>
                <c:pt idx="30133">
                  <c:v>2.2854045486401198</c:v>
                </c:pt>
                <c:pt idx="30134">
                  <c:v>2.2896818669717391</c:v>
                </c:pt>
                <c:pt idx="30135">
                  <c:v>2.2939632357942026</c:v>
                </c:pt>
                <c:pt idx="30136">
                  <c:v>2.2982405541258215</c:v>
                </c:pt>
                <c:pt idx="30137">
                  <c:v>2.3025168598347294</c:v>
                </c:pt>
                <c:pt idx="30138">
                  <c:v>2.3067941781663484</c:v>
                </c:pt>
                <c:pt idx="30139">
                  <c:v>2.3110714964979673</c:v>
                </c:pt>
                <c:pt idx="30140">
                  <c:v>2.3115130000000002</c:v>
                </c:pt>
                <c:pt idx="30141">
                  <c:v>2.3279720495828369</c:v>
                </c:pt>
                <c:pt idx="30142">
                  <c:v>2.2798378412017168</c:v>
                </c:pt>
                <c:pt idx="30143">
                  <c:v>2.2920481318550308</c:v>
                </c:pt>
                <c:pt idx="30144">
                  <c:v>2.3102625089392137</c:v>
                </c:pt>
                <c:pt idx="30145">
                  <c:v>2.2945453972341441</c:v>
                </c:pt>
                <c:pt idx="30146">
                  <c:v>2.2934239999999999</c:v>
                </c:pt>
                <c:pt idx="30147">
                  <c:v>2.2934239999999999</c:v>
                </c:pt>
                <c:pt idx="30148">
                  <c:v>2.2586865507868383</c:v>
                </c:pt>
                <c:pt idx="30149">
                  <c:v>2.2620073400741272</c:v>
                </c:pt>
                <c:pt idx="30150">
                  <c:v>2.2669764933350671</c:v>
                </c:pt>
                <c:pt idx="30151">
                  <c:v>2.2719456465960075</c:v>
                </c:pt>
                <c:pt idx="30152">
                  <c:v>2.2769136234475584</c:v>
                </c:pt>
                <c:pt idx="30153">
                  <c:v>2.2818827767084988</c:v>
                </c:pt>
                <c:pt idx="30154">
                  <c:v>2.2868519299694388</c:v>
                </c:pt>
                <c:pt idx="30155">
                  <c:v>2.2918199068209897</c:v>
                </c:pt>
                <c:pt idx="30156">
                  <c:v>2.2967890600819301</c:v>
                </c:pt>
                <c:pt idx="30157">
                  <c:v>2.3017582133428705</c:v>
                </c:pt>
                <c:pt idx="30158">
                  <c:v>2.3067261901944209</c:v>
                </c:pt>
                <c:pt idx="30159">
                  <c:v>2.3108446340882005</c:v>
                </c:pt>
                <c:pt idx="30160">
                  <c:v>2.2950457129232236</c:v>
                </c:pt>
                <c:pt idx="30161">
                  <c:v>2.3277215030996663</c:v>
                </c:pt>
                <c:pt idx="30162">
                  <c:v>2.2944893273724367</c:v>
                </c:pt>
                <c:pt idx="30163">
                  <c:v>2.3016397921182268</c:v>
                </c:pt>
                <c:pt idx="30164">
                  <c:v>2.3060595674876847</c:v>
                </c:pt>
                <c:pt idx="30165">
                  <c:v>2.281121014778325</c:v>
                </c:pt>
                <c:pt idx="30166">
                  <c:v>2.3230970886699507</c:v>
                </c:pt>
                <c:pt idx="30167">
                  <c:v>2.3144892197044333</c:v>
                </c:pt>
                <c:pt idx="30168">
                  <c:v>2.3085011369458126</c:v>
                </c:pt>
                <c:pt idx="30169">
                  <c:v>2.3609321134954695</c:v>
                </c:pt>
                <c:pt idx="30170">
                  <c:v>2.36578</c:v>
                </c:pt>
                <c:pt idx="30171">
                  <c:v>2.3180343562231762</c:v>
                </c:pt>
                <c:pt idx="30172">
                  <c:v>2.3596927708830551</c:v>
                </c:pt>
                <c:pt idx="30173">
                  <c:v>2.3333938818484992</c:v>
                </c:pt>
                <c:pt idx="30174">
                  <c:v>2.329602</c:v>
                </c:pt>
                <c:pt idx="30175">
                  <c:v>2.329602</c:v>
                </c:pt>
                <c:pt idx="30176">
                  <c:v>2.329602</c:v>
                </c:pt>
                <c:pt idx="30177">
                  <c:v>2.329602</c:v>
                </c:pt>
                <c:pt idx="30178">
                  <c:v>2.329602</c:v>
                </c:pt>
                <c:pt idx="30179">
                  <c:v>2.329602</c:v>
                </c:pt>
                <c:pt idx="30180">
                  <c:v>2.329602</c:v>
                </c:pt>
                <c:pt idx="30181">
                  <c:v>2.329602</c:v>
                </c:pt>
                <c:pt idx="30182">
                  <c:v>2.329602</c:v>
                </c:pt>
                <c:pt idx="30183">
                  <c:v>2.329602</c:v>
                </c:pt>
                <c:pt idx="30184">
                  <c:v>2.329602</c:v>
                </c:pt>
                <c:pt idx="30185">
                  <c:v>2.329602</c:v>
                </c:pt>
                <c:pt idx="30186">
                  <c:v>2.329602</c:v>
                </c:pt>
                <c:pt idx="30187">
                  <c:v>2.329602</c:v>
                </c:pt>
                <c:pt idx="30188">
                  <c:v>2.329602</c:v>
                </c:pt>
                <c:pt idx="30189">
                  <c:v>2.329602</c:v>
                </c:pt>
                <c:pt idx="30190">
                  <c:v>2.329602</c:v>
                </c:pt>
                <c:pt idx="30191">
                  <c:v>2.329602</c:v>
                </c:pt>
                <c:pt idx="30192">
                  <c:v>2.329602</c:v>
                </c:pt>
                <c:pt idx="30193">
                  <c:v>2.329602</c:v>
                </c:pt>
                <c:pt idx="30194">
                  <c:v>2.329602</c:v>
                </c:pt>
                <c:pt idx="30195">
                  <c:v>2.329602</c:v>
                </c:pt>
                <c:pt idx="30196">
                  <c:v>2.329602</c:v>
                </c:pt>
                <c:pt idx="30197">
                  <c:v>2.329602</c:v>
                </c:pt>
                <c:pt idx="30198">
                  <c:v>2.329602</c:v>
                </c:pt>
                <c:pt idx="30199">
                  <c:v>2.329602</c:v>
                </c:pt>
                <c:pt idx="30200">
                  <c:v>2.329602</c:v>
                </c:pt>
                <c:pt idx="30201">
                  <c:v>2.329602</c:v>
                </c:pt>
                <c:pt idx="30202">
                  <c:v>2.329602</c:v>
                </c:pt>
                <c:pt idx="30203">
                  <c:v>2.329602</c:v>
                </c:pt>
                <c:pt idx="30204">
                  <c:v>2.329602</c:v>
                </c:pt>
                <c:pt idx="30205">
                  <c:v>2.329602</c:v>
                </c:pt>
                <c:pt idx="30206">
                  <c:v>2.329602</c:v>
                </c:pt>
                <c:pt idx="30207">
                  <c:v>2.329602</c:v>
                </c:pt>
                <c:pt idx="30208">
                  <c:v>2.329602</c:v>
                </c:pt>
                <c:pt idx="30209">
                  <c:v>2.329602</c:v>
                </c:pt>
                <c:pt idx="30210">
                  <c:v>2.329602</c:v>
                </c:pt>
                <c:pt idx="30211">
                  <c:v>2.329602</c:v>
                </c:pt>
                <c:pt idx="30212">
                  <c:v>2.329602</c:v>
                </c:pt>
                <c:pt idx="30213">
                  <c:v>2.329602</c:v>
                </c:pt>
                <c:pt idx="30214">
                  <c:v>2.329602</c:v>
                </c:pt>
                <c:pt idx="30215">
                  <c:v>2.329602</c:v>
                </c:pt>
                <c:pt idx="30216">
                  <c:v>2.3331990972818311</c:v>
                </c:pt>
                <c:pt idx="30217">
                  <c:v>2.343960953221957</c:v>
                </c:pt>
                <c:pt idx="30218">
                  <c:v>2.3334671341114817</c:v>
                </c:pt>
                <c:pt idx="30219">
                  <c:v>2.3476910000000002</c:v>
                </c:pt>
                <c:pt idx="30220">
                  <c:v>2.3476910000000002</c:v>
                </c:pt>
                <c:pt idx="30221">
                  <c:v>2.351922118025751</c:v>
                </c:pt>
                <c:pt idx="30222">
                  <c:v>2.3614205294398092</c:v>
                </c:pt>
                <c:pt idx="30223">
                  <c:v>2.3495900312232894</c:v>
                </c:pt>
                <c:pt idx="30224">
                  <c:v>2.3572716489014027</c:v>
                </c:pt>
                <c:pt idx="30225">
                  <c:v>2.3649550855749411</c:v>
                </c:pt>
                <c:pt idx="30226">
                  <c:v>2.3726385222484789</c:v>
                </c:pt>
                <c:pt idx="30227">
                  <c:v>2.3803201399265923</c:v>
                </c:pt>
                <c:pt idx="30228">
                  <c:v>2.3446171651551313</c:v>
                </c:pt>
                <c:pt idx="30229">
                  <c:v>2.3214632439198857</c:v>
                </c:pt>
                <c:pt idx="30230">
                  <c:v>2.3195386744462967</c:v>
                </c:pt>
                <c:pt idx="30231">
                  <c:v>2.3318987417661101</c:v>
                </c:pt>
                <c:pt idx="30232">
                  <c:v>2.3270314124940392</c:v>
                </c:pt>
                <c:pt idx="30233">
                  <c:v>2.2906281531316983</c:v>
                </c:pt>
                <c:pt idx="30234">
                  <c:v>2.2964805661097851</c:v>
                </c:pt>
                <c:pt idx="30235">
                  <c:v>2.3115130000000002</c:v>
                </c:pt>
                <c:pt idx="30236">
                  <c:v>2.3115130000000002</c:v>
                </c:pt>
                <c:pt idx="30237">
                  <c:v>2.3094222021741602</c:v>
                </c:pt>
                <c:pt idx="30238">
                  <c:v>2.3059520528553588</c:v>
                </c:pt>
                <c:pt idx="30239">
                  <c:v>2.3024819035365578</c:v>
                </c:pt>
                <c:pt idx="30240">
                  <c:v>2.2990125757493187</c:v>
                </c:pt>
                <c:pt idx="30241">
                  <c:v>2.2955424264305178</c:v>
                </c:pt>
                <c:pt idx="30242">
                  <c:v>2.2920722771117168</c:v>
                </c:pt>
                <c:pt idx="30243">
                  <c:v>2.2886029493244777</c:v>
                </c:pt>
                <c:pt idx="30244">
                  <c:v>2.2851328000056768</c:v>
                </c:pt>
                <c:pt idx="30245">
                  <c:v>2.2816626506868758</c:v>
                </c:pt>
                <c:pt idx="30246">
                  <c:v>2.2781933228996367</c:v>
                </c:pt>
                <c:pt idx="30247">
                  <c:v>2.2747231735808358</c:v>
                </c:pt>
                <c:pt idx="30248">
                  <c:v>2.2712497381357859</c:v>
                </c:pt>
                <c:pt idx="30249">
                  <c:v>2.2677804103485468</c:v>
                </c:pt>
                <c:pt idx="30250">
                  <c:v>2.2643102610297459</c:v>
                </c:pt>
                <c:pt idx="30251">
                  <c:v>2.2608401117109449</c:v>
                </c:pt>
                <c:pt idx="30252">
                  <c:v>2.2573707839237058</c:v>
                </c:pt>
                <c:pt idx="30253">
                  <c:v>2.2539006346049049</c:v>
                </c:pt>
                <c:pt idx="30254">
                  <c:v>2.2504304852861035</c:v>
                </c:pt>
                <c:pt idx="30255">
                  <c:v>2.2469611574988648</c:v>
                </c:pt>
                <c:pt idx="30256">
                  <c:v>2.2434910081800639</c:v>
                </c:pt>
                <c:pt idx="30257">
                  <c:v>2.2400208588612625</c:v>
                </c:pt>
                <c:pt idx="30258">
                  <c:v>2.2365515310740238</c:v>
                </c:pt>
                <c:pt idx="30259">
                  <c:v>2.2330813817552224</c:v>
                </c:pt>
                <c:pt idx="30260">
                  <c:v>2.2296079463101726</c:v>
                </c:pt>
                <c:pt idx="30261">
                  <c:v>2.2261377969913716</c:v>
                </c:pt>
                <c:pt idx="30262">
                  <c:v>2.2226684692041325</c:v>
                </c:pt>
                <c:pt idx="30263">
                  <c:v>2.2191983198853316</c:v>
                </c:pt>
                <c:pt idx="30264">
                  <c:v>2.2157281705665306</c:v>
                </c:pt>
                <c:pt idx="30265">
                  <c:v>2.2122588427792915</c:v>
                </c:pt>
                <c:pt idx="30266">
                  <c:v>2.2087886934604906</c:v>
                </c:pt>
                <c:pt idx="30267">
                  <c:v>2.2053185441416896</c:v>
                </c:pt>
                <c:pt idx="30268">
                  <c:v>2.2018492163544505</c:v>
                </c:pt>
                <c:pt idx="30269">
                  <c:v>2.1983790670356496</c:v>
                </c:pt>
                <c:pt idx="30270">
                  <c:v>2.1949089177168486</c:v>
                </c:pt>
                <c:pt idx="30271">
                  <c:v>2.1914395899296095</c:v>
                </c:pt>
                <c:pt idx="30272">
                  <c:v>2.1879694406108086</c:v>
                </c:pt>
                <c:pt idx="30273">
                  <c:v>2.1844960051657583</c:v>
                </c:pt>
                <c:pt idx="30274">
                  <c:v>2.1810266773785196</c:v>
                </c:pt>
                <c:pt idx="30275">
                  <c:v>2.1775565280597187</c:v>
                </c:pt>
                <c:pt idx="30276">
                  <c:v>2.1740863787409173</c:v>
                </c:pt>
                <c:pt idx="30277">
                  <c:v>2.1706170509536786</c:v>
                </c:pt>
                <c:pt idx="30278">
                  <c:v>2.1671469016348777</c:v>
                </c:pt>
                <c:pt idx="30279">
                  <c:v>2.1994633446058587</c:v>
                </c:pt>
                <c:pt idx="30280">
                  <c:v>2.2194443732696896</c:v>
                </c:pt>
                <c:pt idx="30281">
                  <c:v>2.2044536948020985</c:v>
                </c:pt>
                <c:pt idx="30282">
                  <c:v>2.2364314159713947</c:v>
                </c:pt>
                <c:pt idx="30283">
                  <c:v>2.2559874025726536</c:v>
                </c:pt>
                <c:pt idx="30284">
                  <c:v>2.2742292510739857</c:v>
                </c:pt>
                <c:pt idx="30285">
                  <c:v>2.2068168164481525</c:v>
                </c:pt>
                <c:pt idx="30286">
                  <c:v>2.2029700000000001</c:v>
                </c:pt>
                <c:pt idx="30287">
                  <c:v>2.2377319637231503</c:v>
                </c:pt>
                <c:pt idx="30288">
                  <c:v>2.2402969391592746</c:v>
                </c:pt>
                <c:pt idx="30289">
                  <c:v>2.2414922886688258</c:v>
                </c:pt>
                <c:pt idx="30290">
                  <c:v>2.2426873551884356</c:v>
                </c:pt>
                <c:pt idx="30291">
                  <c:v>2.2438827046979868</c:v>
                </c:pt>
                <c:pt idx="30292">
                  <c:v>2.2450780542075375</c:v>
                </c:pt>
                <c:pt idx="30293">
                  <c:v>2.2462731207271478</c:v>
                </c:pt>
                <c:pt idx="30294">
                  <c:v>2.2474684702366985</c:v>
                </c:pt>
                <c:pt idx="30295">
                  <c:v>2.2486638197462492</c:v>
                </c:pt>
                <c:pt idx="30296">
                  <c:v>2.2498588862658595</c:v>
                </c:pt>
                <c:pt idx="30297">
                  <c:v>2.2510542357754102</c:v>
                </c:pt>
                <c:pt idx="30298">
                  <c:v>2.2522507172447241</c:v>
                </c:pt>
                <c:pt idx="30299">
                  <c:v>2.253445783764334</c:v>
                </c:pt>
                <c:pt idx="30300">
                  <c:v>2.2546411332738847</c:v>
                </c:pt>
                <c:pt idx="30301">
                  <c:v>2.2558364827834358</c:v>
                </c:pt>
                <c:pt idx="30302">
                  <c:v>2.2570315493030457</c:v>
                </c:pt>
                <c:pt idx="30303">
                  <c:v>2.2270699811680572</c:v>
                </c:pt>
                <c:pt idx="30304">
                  <c:v>2.2667031230329044</c:v>
                </c:pt>
                <c:pt idx="30305">
                  <c:v>2.2139783142584646</c:v>
                </c:pt>
                <c:pt idx="30306">
                  <c:v>2.249358906317044</c:v>
                </c:pt>
                <c:pt idx="30307">
                  <c:v>2.1948700615164518</c:v>
                </c:pt>
                <c:pt idx="30308">
                  <c:v>2.2634728874582737</c:v>
                </c:pt>
                <c:pt idx="30309">
                  <c:v>2.2753350000000001</c:v>
                </c:pt>
                <c:pt idx="30310">
                  <c:v>2.2753350000000001</c:v>
                </c:pt>
                <c:pt idx="30311">
                  <c:v>2.3075708574153553</c:v>
                </c:pt>
                <c:pt idx="30312">
                  <c:v>2.3091923435967305</c:v>
                </c:pt>
                <c:pt idx="30313">
                  <c:v>2.3065894618528611</c:v>
                </c:pt>
                <c:pt idx="30314">
                  <c:v>2.303986580108992</c:v>
                </c:pt>
                <c:pt idx="30315">
                  <c:v>2.3013843145776569</c:v>
                </c:pt>
                <c:pt idx="30316">
                  <c:v>2.2987814328337874</c:v>
                </c:pt>
                <c:pt idx="30317">
                  <c:v>2.2961785510899184</c:v>
                </c:pt>
                <c:pt idx="30318">
                  <c:v>2.2935762855585833</c:v>
                </c:pt>
                <c:pt idx="30319">
                  <c:v>2.2909734038147138</c:v>
                </c:pt>
                <c:pt idx="30320">
                  <c:v>2.2883705220708448</c:v>
                </c:pt>
                <c:pt idx="30321">
                  <c:v>2.2857682565395097</c:v>
                </c:pt>
                <c:pt idx="30322">
                  <c:v>2.2831629099455042</c:v>
                </c:pt>
                <c:pt idx="30323">
                  <c:v>2.2805600282016347</c:v>
                </c:pt>
                <c:pt idx="30324">
                  <c:v>2.2779577626702996</c:v>
                </c:pt>
                <c:pt idx="30325">
                  <c:v>2.2753548809264306</c:v>
                </c:pt>
                <c:pt idx="30326">
                  <c:v>2.2727519991825611</c:v>
                </c:pt>
                <c:pt idx="30327">
                  <c:v>2.270149733651226</c:v>
                </c:pt>
                <c:pt idx="30328">
                  <c:v>2.2675468519073569</c:v>
                </c:pt>
                <c:pt idx="30329">
                  <c:v>2.2649439701634879</c:v>
                </c:pt>
                <c:pt idx="30330">
                  <c:v>2.2623417046321523</c:v>
                </c:pt>
                <c:pt idx="30331">
                  <c:v>2.2597388228882833</c:v>
                </c:pt>
                <c:pt idx="30332">
                  <c:v>2.2565298257449342</c:v>
                </c:pt>
                <c:pt idx="30333">
                  <c:v>2.2383198912732478</c:v>
                </c:pt>
                <c:pt idx="30334">
                  <c:v>2.222974001430615</c:v>
                </c:pt>
                <c:pt idx="30335">
                  <c:v>2.2550292364719904</c:v>
                </c:pt>
                <c:pt idx="30336">
                  <c:v>2.2222882238912733</c:v>
                </c:pt>
                <c:pt idx="30337">
                  <c:v>2.2377936971864569</c:v>
                </c:pt>
                <c:pt idx="30338">
                  <c:v>2.2240256822407627</c:v>
                </c:pt>
                <c:pt idx="30339">
                  <c:v>2.2620641216022888</c:v>
                </c:pt>
                <c:pt idx="30340">
                  <c:v>2.3080452947067238</c:v>
                </c:pt>
                <c:pt idx="30341">
                  <c:v>2.2745620564153275</c:v>
                </c:pt>
                <c:pt idx="30342">
                  <c:v>2.2670043858096416</c:v>
                </c:pt>
                <c:pt idx="30343">
                  <c:v>2.2594485044252166</c:v>
                </c:pt>
                <c:pt idx="30344">
                  <c:v>2.2518908338195303</c:v>
                </c:pt>
                <c:pt idx="30345">
                  <c:v>2.2443331632138444</c:v>
                </c:pt>
                <c:pt idx="30346">
                  <c:v>2.2448628128278494</c:v>
                </c:pt>
                <c:pt idx="30347">
                  <c:v>2.2572369999999999</c:v>
                </c:pt>
                <c:pt idx="30348">
                  <c:v>2.2392773919885549</c:v>
                </c:pt>
                <c:pt idx="30349">
                  <c:v>2.2274195004768718</c:v>
                </c:pt>
                <c:pt idx="30350">
                  <c:v>2.2628528572109654</c:v>
                </c:pt>
                <c:pt idx="30351">
                  <c:v>2.2582494248927039</c:v>
                </c:pt>
                <c:pt idx="30352">
                  <c:v>2.2869328352408202</c:v>
                </c:pt>
                <c:pt idx="30353">
                  <c:v>2.281953978545888</c:v>
                </c:pt>
                <c:pt idx="30354">
                  <c:v>2.2924827383105542</c:v>
                </c:pt>
                <c:pt idx="30355">
                  <c:v>2.2899412113831055</c:v>
                </c:pt>
                <c:pt idx="30356">
                  <c:v>2.2873990826259321</c:v>
                </c:pt>
                <c:pt idx="30357">
                  <c:v>2.2848569538687586</c:v>
                </c:pt>
                <c:pt idx="30358">
                  <c:v>2.28231542694131</c:v>
                </c:pt>
                <c:pt idx="30359">
                  <c:v>2.2797732981841365</c:v>
                </c:pt>
                <c:pt idx="30360">
                  <c:v>2.2772287621080647</c:v>
                </c:pt>
                <c:pt idx="30361">
                  <c:v>2.2746866333508913</c:v>
                </c:pt>
                <c:pt idx="30362">
                  <c:v>2.2721451064234426</c:v>
                </c:pt>
                <c:pt idx="30363">
                  <c:v>2.2696029776662692</c:v>
                </c:pt>
                <c:pt idx="30364">
                  <c:v>2.2670608489090958</c:v>
                </c:pt>
                <c:pt idx="30365">
                  <c:v>2.2645193219816471</c:v>
                </c:pt>
                <c:pt idx="30366">
                  <c:v>2.2619771932244737</c:v>
                </c:pt>
                <c:pt idx="30367">
                  <c:v>2.2594350644673007</c:v>
                </c:pt>
                <c:pt idx="30368">
                  <c:v>2.256893537539852</c:v>
                </c:pt>
                <c:pt idx="30369">
                  <c:v>2.2543514087826786</c:v>
                </c:pt>
                <c:pt idx="30370">
                  <c:v>2.2518092800255052</c:v>
                </c:pt>
                <c:pt idx="30371">
                  <c:v>2.2492677530980565</c:v>
                </c:pt>
                <c:pt idx="30372">
                  <c:v>2.2467232170219842</c:v>
                </c:pt>
                <c:pt idx="30373">
                  <c:v>2.2441810882648108</c:v>
                </c:pt>
                <c:pt idx="30374">
                  <c:v>2.2416395613373621</c:v>
                </c:pt>
                <c:pt idx="30375">
                  <c:v>2.2390974325801891</c:v>
                </c:pt>
                <c:pt idx="30376">
                  <c:v>2.2365553038230157</c:v>
                </c:pt>
                <c:pt idx="30377">
                  <c:v>2.234013776895567</c:v>
                </c:pt>
                <c:pt idx="30378">
                  <c:v>2.2314716481383936</c:v>
                </c:pt>
                <c:pt idx="30379">
                  <c:v>2.2289295193812202</c:v>
                </c:pt>
                <c:pt idx="30380">
                  <c:v>2.2263879924537715</c:v>
                </c:pt>
                <c:pt idx="30381">
                  <c:v>2.2238458636965981</c:v>
                </c:pt>
                <c:pt idx="30382">
                  <c:v>2.2213037349394247</c:v>
                </c:pt>
                <c:pt idx="30383">
                  <c:v>2.2187622080119764</c:v>
                </c:pt>
                <c:pt idx="30384">
                  <c:v>2.216220079254803</c:v>
                </c:pt>
                <c:pt idx="30385">
                  <c:v>2.2136755431787307</c:v>
                </c:pt>
                <c:pt idx="30386">
                  <c:v>2.2111334144215573</c:v>
                </c:pt>
                <c:pt idx="30387">
                  <c:v>2.2085918874941086</c:v>
                </c:pt>
                <c:pt idx="30388">
                  <c:v>2.2060497587369352</c:v>
                </c:pt>
                <c:pt idx="30389">
                  <c:v>2.2035076299797618</c:v>
                </c:pt>
                <c:pt idx="30390">
                  <c:v>2.2009661030523135</c:v>
                </c:pt>
                <c:pt idx="30391">
                  <c:v>2.1984239742951401</c:v>
                </c:pt>
                <c:pt idx="30392">
                  <c:v>2.1958818455379667</c:v>
                </c:pt>
                <c:pt idx="30393">
                  <c:v>2.193340318610518</c:v>
                </c:pt>
                <c:pt idx="30394">
                  <c:v>2.1907981898533446</c:v>
                </c:pt>
                <c:pt idx="30395">
                  <c:v>2.1882560610961712</c:v>
                </c:pt>
                <c:pt idx="30396">
                  <c:v>2.1857145341687225</c:v>
                </c:pt>
                <c:pt idx="30397">
                  <c:v>2.1971430474487361</c:v>
                </c:pt>
                <c:pt idx="30398">
                  <c:v>2.2029700000000001</c:v>
                </c:pt>
                <c:pt idx="30399">
                  <c:v>2.1876163065223748</c:v>
                </c:pt>
                <c:pt idx="30400">
                  <c:v>2.2184816614979521</c:v>
                </c:pt>
                <c:pt idx="30401">
                  <c:v>2.216221859566998</c:v>
                </c:pt>
                <c:pt idx="30402">
                  <c:v>2.2029700000000001</c:v>
                </c:pt>
                <c:pt idx="30403">
                  <c:v>2.1950142896305125</c:v>
                </c:pt>
                <c:pt idx="30404">
                  <c:v>2.1848809999999999</c:v>
                </c:pt>
                <c:pt idx="30405">
                  <c:v>2.1583297639484975</c:v>
                </c:pt>
                <c:pt idx="30406">
                  <c:v>2.1507968258426966</c:v>
                </c:pt>
                <c:pt idx="30407">
                  <c:v>2.1536424887640448</c:v>
                </c:pt>
                <c:pt idx="30408">
                  <c:v>2.1564874779962544</c:v>
                </c:pt>
                <c:pt idx="30409">
                  <c:v>2.1593331409176026</c:v>
                </c:pt>
                <c:pt idx="30410">
                  <c:v>2.1621814985955057</c:v>
                </c:pt>
                <c:pt idx="30411">
                  <c:v>2.1650271615168539</c:v>
                </c:pt>
                <c:pt idx="30412">
                  <c:v>2.1678721507490635</c:v>
                </c:pt>
                <c:pt idx="30413">
                  <c:v>2.1707178136704117</c:v>
                </c:pt>
                <c:pt idx="30414">
                  <c:v>2.17356347659176</c:v>
                </c:pt>
                <c:pt idx="30415">
                  <c:v>2.17640846582397</c:v>
                </c:pt>
                <c:pt idx="30416">
                  <c:v>2.1792541287453182</c:v>
                </c:pt>
                <c:pt idx="30417">
                  <c:v>2.1820997916666665</c:v>
                </c:pt>
                <c:pt idx="30418">
                  <c:v>2.1849447808988764</c:v>
                </c:pt>
                <c:pt idx="30419">
                  <c:v>2.1877904438202247</c:v>
                </c:pt>
                <c:pt idx="30420">
                  <c:v>2.1906361067415729</c:v>
                </c:pt>
                <c:pt idx="30421">
                  <c:v>2.1934810959737825</c:v>
                </c:pt>
                <c:pt idx="30422">
                  <c:v>2.1963294536516855</c:v>
                </c:pt>
                <c:pt idx="30423">
                  <c:v>2.1991751165730338</c:v>
                </c:pt>
                <c:pt idx="30424">
                  <c:v>2.2020201058052433</c:v>
                </c:pt>
                <c:pt idx="30425">
                  <c:v>2.2048657687265916</c:v>
                </c:pt>
                <c:pt idx="30426">
                  <c:v>2.2077114316479398</c:v>
                </c:pt>
                <c:pt idx="30427">
                  <c:v>2.2105564208801498</c:v>
                </c:pt>
                <c:pt idx="30428">
                  <c:v>2.2134020838014981</c:v>
                </c:pt>
                <c:pt idx="30429">
                  <c:v>2.2162477467228463</c:v>
                </c:pt>
                <c:pt idx="30430">
                  <c:v>2.2190927359550563</c:v>
                </c:pt>
                <c:pt idx="30431">
                  <c:v>2.2219383988764045</c:v>
                </c:pt>
                <c:pt idx="30432">
                  <c:v>2.2247840617977528</c:v>
                </c:pt>
                <c:pt idx="30433">
                  <c:v>2.2276290510299623</c:v>
                </c:pt>
                <c:pt idx="30434">
                  <c:v>2.230474713951311</c:v>
                </c:pt>
                <c:pt idx="30435">
                  <c:v>2.2333230716292136</c:v>
                </c:pt>
                <c:pt idx="30436">
                  <c:v>2.2361687345505619</c:v>
                </c:pt>
                <c:pt idx="30437">
                  <c:v>2.2390137237827714</c:v>
                </c:pt>
                <c:pt idx="30438">
                  <c:v>2.2418593867041201</c:v>
                </c:pt>
                <c:pt idx="30439">
                  <c:v>2.2447050496254684</c:v>
                </c:pt>
                <c:pt idx="30440">
                  <c:v>2.2475500388576779</c:v>
                </c:pt>
                <c:pt idx="30441">
                  <c:v>2.2503957017790261</c:v>
                </c:pt>
                <c:pt idx="30442">
                  <c:v>2.2532413647003744</c:v>
                </c:pt>
                <c:pt idx="30443">
                  <c:v>2.2560863539325844</c:v>
                </c:pt>
                <c:pt idx="30444">
                  <c:v>2.2589320168539326</c:v>
                </c:pt>
                <c:pt idx="30445">
                  <c:v>2.2617776797752809</c:v>
                </c:pt>
                <c:pt idx="30446">
                  <c:v>2.2646226690074909</c:v>
                </c:pt>
                <c:pt idx="30447">
                  <c:v>2.2674710266853935</c:v>
                </c:pt>
                <c:pt idx="30448">
                  <c:v>2.2703166896067417</c:v>
                </c:pt>
                <c:pt idx="30449">
                  <c:v>2.2731616788389513</c:v>
                </c:pt>
                <c:pt idx="30450">
                  <c:v>2.2753350000000001</c:v>
                </c:pt>
                <c:pt idx="30451">
                  <c:v>2.2797677752085819</c:v>
                </c:pt>
                <c:pt idx="30452">
                  <c:v>2.2888694020028613</c:v>
                </c:pt>
                <c:pt idx="30453">
                  <c:v>2.2706486795422034</c:v>
                </c:pt>
                <c:pt idx="30454">
                  <c:v>2.2668638634088198</c:v>
                </c:pt>
                <c:pt idx="30455">
                  <c:v>2.2934239999999999</c:v>
                </c:pt>
                <c:pt idx="30456">
                  <c:v>2.2883604601812113</c:v>
                </c:pt>
                <c:pt idx="30457">
                  <c:v>2.2753350000000001</c:v>
                </c:pt>
                <c:pt idx="30458">
                  <c:v>2.2700186585598474</c:v>
                </c:pt>
                <c:pt idx="30459">
                  <c:v>2.2572369999999999</c:v>
                </c:pt>
                <c:pt idx="30460">
                  <c:v>2.2572369999999999</c:v>
                </c:pt>
                <c:pt idx="30461">
                  <c:v>2.2572369999999999</c:v>
                </c:pt>
                <c:pt idx="30462">
                  <c:v>2.2572369999999999</c:v>
                </c:pt>
                <c:pt idx="30463">
                  <c:v>2.2572369999999999</c:v>
                </c:pt>
                <c:pt idx="30464">
                  <c:v>2.2572369999999999</c:v>
                </c:pt>
                <c:pt idx="30465">
                  <c:v>2.2572369999999999</c:v>
                </c:pt>
                <c:pt idx="30466">
                  <c:v>2.2572369999999999</c:v>
                </c:pt>
                <c:pt idx="30467">
                  <c:v>2.2572369999999999</c:v>
                </c:pt>
                <c:pt idx="30468">
                  <c:v>2.2572369999999999</c:v>
                </c:pt>
                <c:pt idx="30469">
                  <c:v>2.2572369999999999</c:v>
                </c:pt>
                <c:pt idx="30470">
                  <c:v>2.2572369999999999</c:v>
                </c:pt>
                <c:pt idx="30471">
                  <c:v>2.2572369999999999</c:v>
                </c:pt>
                <c:pt idx="30472">
                  <c:v>2.2572369999999999</c:v>
                </c:pt>
                <c:pt idx="30473">
                  <c:v>2.2572369999999999</c:v>
                </c:pt>
                <c:pt idx="30474">
                  <c:v>2.2572369999999999</c:v>
                </c:pt>
                <c:pt idx="30475">
                  <c:v>2.2572369999999999</c:v>
                </c:pt>
                <c:pt idx="30476">
                  <c:v>2.2572369999999999</c:v>
                </c:pt>
                <c:pt idx="30477">
                  <c:v>2.2572369999999999</c:v>
                </c:pt>
                <c:pt idx="30478">
                  <c:v>2.2572369999999999</c:v>
                </c:pt>
                <c:pt idx="30479">
                  <c:v>2.2572369999999999</c:v>
                </c:pt>
                <c:pt idx="30480">
                  <c:v>2.2572369999999999</c:v>
                </c:pt>
                <c:pt idx="30481">
                  <c:v>2.2572369999999999</c:v>
                </c:pt>
                <c:pt idx="30482">
                  <c:v>2.2572369999999999</c:v>
                </c:pt>
                <c:pt idx="30483">
                  <c:v>2.2397302639484979</c:v>
                </c:pt>
                <c:pt idx="30484">
                  <c:v>2.2567841280400573</c:v>
                </c:pt>
                <c:pt idx="30485">
                  <c:v>2.2038886831187412</c:v>
                </c:pt>
                <c:pt idx="30486">
                  <c:v>2.2387857887961862</c:v>
                </c:pt>
                <c:pt idx="30487">
                  <c:v>2.2211150698617073</c:v>
                </c:pt>
                <c:pt idx="30488">
                  <c:v>2.1489962185935636</c:v>
                </c:pt>
                <c:pt idx="30489">
                  <c:v>2.2208605989508823</c:v>
                </c:pt>
                <c:pt idx="30490">
                  <c:v>2.2029700000000001</c:v>
                </c:pt>
                <c:pt idx="30491">
                  <c:v>2.2029700000000001</c:v>
                </c:pt>
                <c:pt idx="30492">
                  <c:v>2.2029700000000001</c:v>
                </c:pt>
                <c:pt idx="30493">
                  <c:v>2.2029700000000001</c:v>
                </c:pt>
                <c:pt idx="30494">
                  <c:v>2.2029700000000001</c:v>
                </c:pt>
                <c:pt idx="30495">
                  <c:v>2.2029700000000001</c:v>
                </c:pt>
                <c:pt idx="30496">
                  <c:v>2.2029700000000001</c:v>
                </c:pt>
                <c:pt idx="30497">
                  <c:v>2.2029700000000001</c:v>
                </c:pt>
                <c:pt idx="30498">
                  <c:v>2.2029700000000001</c:v>
                </c:pt>
                <c:pt idx="30499">
                  <c:v>2.2029700000000001</c:v>
                </c:pt>
                <c:pt idx="30500">
                  <c:v>2.2029700000000001</c:v>
                </c:pt>
                <c:pt idx="30501">
                  <c:v>2.2029700000000001</c:v>
                </c:pt>
                <c:pt idx="30502">
                  <c:v>2.2029700000000001</c:v>
                </c:pt>
                <c:pt idx="30503">
                  <c:v>2.2029700000000001</c:v>
                </c:pt>
                <c:pt idx="30504">
                  <c:v>2.2029700000000001</c:v>
                </c:pt>
                <c:pt idx="30505">
                  <c:v>2.2029700000000001</c:v>
                </c:pt>
                <c:pt idx="30506">
                  <c:v>2.2029700000000001</c:v>
                </c:pt>
                <c:pt idx="30507">
                  <c:v>2.2029700000000001</c:v>
                </c:pt>
                <c:pt idx="30508">
                  <c:v>2.2029700000000001</c:v>
                </c:pt>
                <c:pt idx="30509">
                  <c:v>2.2029700000000001</c:v>
                </c:pt>
                <c:pt idx="30510">
                  <c:v>2.2029700000000001</c:v>
                </c:pt>
                <c:pt idx="30511">
                  <c:v>2.2029700000000001</c:v>
                </c:pt>
                <c:pt idx="30512">
                  <c:v>2.2029700000000001</c:v>
                </c:pt>
                <c:pt idx="30513">
                  <c:v>2.2029700000000001</c:v>
                </c:pt>
                <c:pt idx="30514">
                  <c:v>2.2029700000000001</c:v>
                </c:pt>
                <c:pt idx="30515">
                  <c:v>2.2029700000000001</c:v>
                </c:pt>
                <c:pt idx="30516">
                  <c:v>2.2029700000000001</c:v>
                </c:pt>
                <c:pt idx="30517">
                  <c:v>2.2029700000000001</c:v>
                </c:pt>
                <c:pt idx="30518">
                  <c:v>2.2029700000000001</c:v>
                </c:pt>
                <c:pt idx="30519">
                  <c:v>2.2029700000000001</c:v>
                </c:pt>
                <c:pt idx="30520">
                  <c:v>2.2029700000000001</c:v>
                </c:pt>
                <c:pt idx="30521">
                  <c:v>2.2029700000000001</c:v>
                </c:pt>
                <c:pt idx="30522">
                  <c:v>2.2029700000000001</c:v>
                </c:pt>
                <c:pt idx="30523">
                  <c:v>2.2029700000000001</c:v>
                </c:pt>
                <c:pt idx="30524">
                  <c:v>2.184238506317044</c:v>
                </c:pt>
                <c:pt idx="30525">
                  <c:v>2.130614</c:v>
                </c:pt>
                <c:pt idx="30526">
                  <c:v>2.1503678435860754</c:v>
                </c:pt>
                <c:pt idx="30527">
                  <c:v>2.192845334445769</c:v>
                </c:pt>
                <c:pt idx="30528">
                  <c:v>2.1719806187410589</c:v>
                </c:pt>
                <c:pt idx="30529">
                  <c:v>2.1901990107296139</c:v>
                </c:pt>
                <c:pt idx="30530">
                  <c:v>2.2029700000000001</c:v>
                </c:pt>
                <c:pt idx="30531">
                  <c:v>2.2085411532777117</c:v>
                </c:pt>
                <c:pt idx="30532">
                  <c:v>2.2267565605627087</c:v>
                </c:pt>
                <c:pt idx="30533">
                  <c:v>2.173431772874058</c:v>
                </c:pt>
                <c:pt idx="30534">
                  <c:v>2.2128124172627563</c:v>
                </c:pt>
                <c:pt idx="30535">
                  <c:v>2.2372291430274136</c:v>
                </c:pt>
                <c:pt idx="30536">
                  <c:v>2.2391480000000001</c:v>
                </c:pt>
                <c:pt idx="30537">
                  <c:v>2.2227238435860754</c:v>
                </c:pt>
                <c:pt idx="30538">
                  <c:v>2.2210589999999999</c:v>
                </c:pt>
                <c:pt idx="30539">
                  <c:v>2.2377376273247496</c:v>
                </c:pt>
                <c:pt idx="30540">
                  <c:v>2.2391480000000001</c:v>
                </c:pt>
                <c:pt idx="30541">
                  <c:v>2.2560770617401666</c:v>
                </c:pt>
                <c:pt idx="30542">
                  <c:v>2.2401788228421555</c:v>
                </c:pt>
                <c:pt idx="30543">
                  <c:v>2.2422321671129373</c:v>
                </c:pt>
                <c:pt idx="30544">
                  <c:v>2.2455021274254485</c:v>
                </c:pt>
                <c:pt idx="30545">
                  <c:v>2.2487713135996286</c:v>
                </c:pt>
                <c:pt idx="30546">
                  <c:v>2.2520412739121398</c:v>
                </c:pt>
                <c:pt idx="30547">
                  <c:v>2.2553143307779777</c:v>
                </c:pt>
                <c:pt idx="30548">
                  <c:v>2.258584291090489</c:v>
                </c:pt>
                <c:pt idx="30549">
                  <c:v>2.261853477264669</c:v>
                </c:pt>
                <c:pt idx="30550">
                  <c:v>2.2651234375771803</c:v>
                </c:pt>
                <c:pt idx="30551">
                  <c:v>2.268393397889692</c:v>
                </c:pt>
                <c:pt idx="30552">
                  <c:v>2.2716625840638716</c:v>
                </c:pt>
                <c:pt idx="30553">
                  <c:v>2.2749325443763833</c:v>
                </c:pt>
                <c:pt idx="30554">
                  <c:v>2.2782025046888945</c:v>
                </c:pt>
                <c:pt idx="30555">
                  <c:v>2.2814716908630746</c:v>
                </c:pt>
                <c:pt idx="30556">
                  <c:v>2.2847416511755863</c:v>
                </c:pt>
                <c:pt idx="30557">
                  <c:v>2.2880116114880975</c:v>
                </c:pt>
                <c:pt idx="30558">
                  <c:v>2.2912807976622775</c:v>
                </c:pt>
                <c:pt idx="30559">
                  <c:v>2.2945507579747888</c:v>
                </c:pt>
                <c:pt idx="30560">
                  <c:v>2.2978238148406267</c:v>
                </c:pt>
                <c:pt idx="30561">
                  <c:v>2.301093775153138</c:v>
                </c:pt>
                <c:pt idx="30562">
                  <c:v>2.304362961327318</c:v>
                </c:pt>
                <c:pt idx="30563">
                  <c:v>2.3076329216398292</c:v>
                </c:pt>
                <c:pt idx="30564">
                  <c:v>2.3109028819523409</c:v>
                </c:pt>
                <c:pt idx="30565">
                  <c:v>2.3141720681265205</c:v>
                </c:pt>
                <c:pt idx="30566">
                  <c:v>2.3174420284390322</c:v>
                </c:pt>
                <c:pt idx="30567">
                  <c:v>2.3207112146132123</c:v>
                </c:pt>
                <c:pt idx="30568">
                  <c:v>2.3239811749257235</c:v>
                </c:pt>
                <c:pt idx="30569">
                  <c:v>2.3272511352382348</c:v>
                </c:pt>
                <c:pt idx="30570">
                  <c:v>2.3305203214124148</c:v>
                </c:pt>
                <c:pt idx="30571">
                  <c:v>2.3337902817249265</c:v>
                </c:pt>
                <c:pt idx="30572">
                  <c:v>2.337063338590764</c:v>
                </c:pt>
                <c:pt idx="30573">
                  <c:v>2.3403332989032757</c:v>
                </c:pt>
                <c:pt idx="30574">
                  <c:v>2.3436024850774553</c:v>
                </c:pt>
                <c:pt idx="30575">
                  <c:v>2.346872445389967</c:v>
                </c:pt>
                <c:pt idx="30576">
                  <c:v>2.3501424057024782</c:v>
                </c:pt>
                <c:pt idx="30577">
                  <c:v>2.3534115918766583</c:v>
                </c:pt>
                <c:pt idx="30578">
                  <c:v>2.3566815521891695</c:v>
                </c:pt>
                <c:pt idx="30579">
                  <c:v>2.3599515125016812</c:v>
                </c:pt>
                <c:pt idx="30580">
                  <c:v>2.3632206986758613</c:v>
                </c:pt>
                <c:pt idx="30581">
                  <c:v>2.36578</c:v>
                </c:pt>
                <c:pt idx="30582">
                  <c:v>2.3616912131616594</c:v>
                </c:pt>
                <c:pt idx="30583">
                  <c:v>2.3476910000000002</c:v>
                </c:pt>
                <c:pt idx="30584">
                  <c:v>2.3433520553171197</c:v>
                </c:pt>
                <c:pt idx="30585">
                  <c:v>2.338573177873152</c:v>
                </c:pt>
                <c:pt idx="30586">
                  <c:v>2.3565522383790225</c:v>
                </c:pt>
                <c:pt idx="30587">
                  <c:v>2.3343377467811157</c:v>
                </c:pt>
                <c:pt idx="30588">
                  <c:v>2.3428258612303292</c:v>
                </c:pt>
                <c:pt idx="30589">
                  <c:v>2.3345922176919407</c:v>
                </c:pt>
                <c:pt idx="30590">
                  <c:v>2.3477824196552124</c:v>
                </c:pt>
                <c:pt idx="30591">
                  <c:v>2.348107741157837</c:v>
                </c:pt>
                <c:pt idx="30592">
                  <c:v>2.3484329856430608</c:v>
                </c:pt>
                <c:pt idx="30593">
                  <c:v>2.3487583071456855</c:v>
                </c:pt>
                <c:pt idx="30594">
                  <c:v>2.3490836286483106</c:v>
                </c:pt>
                <c:pt idx="30595">
                  <c:v>2.3494088731335343</c:v>
                </c:pt>
                <c:pt idx="30596">
                  <c:v>2.349734194636159</c:v>
                </c:pt>
                <c:pt idx="30597">
                  <c:v>2.3500598242083885</c:v>
                </c:pt>
                <c:pt idx="30598">
                  <c:v>2.3503851457110136</c:v>
                </c:pt>
                <c:pt idx="30599">
                  <c:v>2.3507103901962374</c:v>
                </c:pt>
                <c:pt idx="30600">
                  <c:v>2.3510357116988621</c:v>
                </c:pt>
                <c:pt idx="30601">
                  <c:v>2.3513610332014871</c:v>
                </c:pt>
                <c:pt idx="30602">
                  <c:v>2.3516862776867105</c:v>
                </c:pt>
                <c:pt idx="30603">
                  <c:v>2.3520115991893356</c:v>
                </c:pt>
                <c:pt idx="30604">
                  <c:v>2.3523369206919602</c:v>
                </c:pt>
                <c:pt idx="30605">
                  <c:v>2.352662165177184</c:v>
                </c:pt>
                <c:pt idx="30606">
                  <c:v>2.3529874866798091</c:v>
                </c:pt>
                <c:pt idx="30607">
                  <c:v>2.3533128081824337</c:v>
                </c:pt>
                <c:pt idx="30608">
                  <c:v>2.3536380526676575</c:v>
                </c:pt>
                <c:pt idx="30609">
                  <c:v>2.3539633741702821</c:v>
                </c:pt>
                <c:pt idx="30610">
                  <c:v>2.3542890037425117</c:v>
                </c:pt>
                <c:pt idx="30611">
                  <c:v>2.3546142482277355</c:v>
                </c:pt>
                <c:pt idx="30612">
                  <c:v>2.3549395697303606</c:v>
                </c:pt>
                <c:pt idx="30613">
                  <c:v>2.3552648912329852</c:v>
                </c:pt>
                <c:pt idx="30614">
                  <c:v>2.355590135718209</c:v>
                </c:pt>
                <c:pt idx="30615">
                  <c:v>2.3559154572208341</c:v>
                </c:pt>
                <c:pt idx="30616">
                  <c:v>2.3562407787234587</c:v>
                </c:pt>
                <c:pt idx="30617">
                  <c:v>2.3565660232086825</c:v>
                </c:pt>
                <c:pt idx="30618">
                  <c:v>2.3568913447113071</c:v>
                </c:pt>
                <c:pt idx="30619">
                  <c:v>2.3572166662139322</c:v>
                </c:pt>
                <c:pt idx="30620">
                  <c:v>2.357541910699156</c:v>
                </c:pt>
                <c:pt idx="30621">
                  <c:v>2.3578672322017806</c:v>
                </c:pt>
                <c:pt idx="30622">
                  <c:v>2.3581928617740102</c:v>
                </c:pt>
                <c:pt idx="30623">
                  <c:v>2.3585181832766353</c:v>
                </c:pt>
                <c:pt idx="30624">
                  <c:v>2.3588434277618586</c:v>
                </c:pt>
                <c:pt idx="30625">
                  <c:v>2.3591687492644837</c:v>
                </c:pt>
                <c:pt idx="30626">
                  <c:v>2.3594940707671084</c:v>
                </c:pt>
                <c:pt idx="30627">
                  <c:v>2.3598193152523321</c:v>
                </c:pt>
                <c:pt idx="30628">
                  <c:v>2.3601446367549572</c:v>
                </c:pt>
                <c:pt idx="30629">
                  <c:v>2.3604699582575819</c:v>
                </c:pt>
                <c:pt idx="30630">
                  <c:v>2.3607952027428056</c:v>
                </c:pt>
                <c:pt idx="30631">
                  <c:v>2.3611205242454303</c:v>
                </c:pt>
                <c:pt idx="30632">
                  <c:v>2.3614458457480554</c:v>
                </c:pt>
                <c:pt idx="30633">
                  <c:v>2.3617710902332791</c:v>
                </c:pt>
                <c:pt idx="30634">
                  <c:v>2.3620964117359038</c:v>
                </c:pt>
                <c:pt idx="30635">
                  <c:v>2.3624220413081334</c:v>
                </c:pt>
                <c:pt idx="30636">
                  <c:v>2.3627472857933571</c:v>
                </c:pt>
                <c:pt idx="30637">
                  <c:v>2.3630726072959822</c:v>
                </c:pt>
                <c:pt idx="30638">
                  <c:v>2.3633979287986069</c:v>
                </c:pt>
                <c:pt idx="30639">
                  <c:v>2.3637231732838306</c:v>
                </c:pt>
                <c:pt idx="30640">
                  <c:v>2.3640484947864553</c:v>
                </c:pt>
                <c:pt idx="30641">
                  <c:v>2.3643738162890804</c:v>
                </c:pt>
                <c:pt idx="30642">
                  <c:v>2.3646990607743041</c:v>
                </c:pt>
                <c:pt idx="30643">
                  <c:v>2.3650243822769288</c:v>
                </c:pt>
                <c:pt idx="30644">
                  <c:v>2.3653497037795539</c:v>
                </c:pt>
                <c:pt idx="30645">
                  <c:v>2.3656749482647772</c:v>
                </c:pt>
                <c:pt idx="30646">
                  <c:v>2.3781153695755841</c:v>
                </c:pt>
                <c:pt idx="30647">
                  <c:v>2.3838689999999998</c:v>
                </c:pt>
                <c:pt idx="30648">
                  <c:v>2.3404435188834154</c:v>
                </c:pt>
                <c:pt idx="30649">
                  <c:v>2.318455452231043</c:v>
                </c:pt>
                <c:pt idx="30650">
                  <c:v>2.3081903284971257</c:v>
                </c:pt>
                <c:pt idx="30651">
                  <c:v>2.332780198686371</c:v>
                </c:pt>
                <c:pt idx="30652">
                  <c:v>2.3808335340815767</c:v>
                </c:pt>
                <c:pt idx="30653">
                  <c:v>2.2620872985216978</c:v>
                </c:pt>
                <c:pt idx="30654">
                  <c:v>2.2839782872467222</c:v>
                </c:pt>
                <c:pt idx="30655">
                  <c:v>2.2955286629047511</c:v>
                </c:pt>
                <c:pt idx="30656">
                  <c:v>2.2983707652416019</c:v>
                </c:pt>
                <c:pt idx="30657">
                  <c:v>2.3012128675784527</c:v>
                </c:pt>
                <c:pt idx="30658">
                  <c:v>2.3040542970691065</c:v>
                </c:pt>
                <c:pt idx="30659">
                  <c:v>2.3068963994059573</c:v>
                </c:pt>
                <c:pt idx="30660">
                  <c:v>2.3097411931275968</c:v>
                </c:pt>
                <c:pt idx="30661">
                  <c:v>2.3125826226182506</c:v>
                </c:pt>
                <c:pt idx="30662">
                  <c:v>2.3154247249551014</c:v>
                </c:pt>
                <c:pt idx="30663">
                  <c:v>2.3182668272919522</c:v>
                </c:pt>
                <c:pt idx="30664">
                  <c:v>2.321108256782606</c:v>
                </c:pt>
                <c:pt idx="30665">
                  <c:v>2.3239503591194568</c:v>
                </c:pt>
                <c:pt idx="30666">
                  <c:v>2.3267924614563076</c:v>
                </c:pt>
                <c:pt idx="30667">
                  <c:v>2.3296338909469614</c:v>
                </c:pt>
                <c:pt idx="30668">
                  <c:v>2.3324759932838122</c:v>
                </c:pt>
                <c:pt idx="30669">
                  <c:v>2.3353180956206629</c:v>
                </c:pt>
                <c:pt idx="30670">
                  <c:v>2.3381595251113163</c:v>
                </c:pt>
                <c:pt idx="30671">
                  <c:v>2.3410016274481675</c:v>
                </c:pt>
                <c:pt idx="30672">
                  <c:v>2.3438464211698067</c:v>
                </c:pt>
                <c:pt idx="30673">
                  <c:v>2.3466885235066579</c:v>
                </c:pt>
                <c:pt idx="30674">
                  <c:v>2.3495299529973113</c:v>
                </c:pt>
                <c:pt idx="30675">
                  <c:v>2.352372055334162</c:v>
                </c:pt>
                <c:pt idx="30676">
                  <c:v>2.3552141576710128</c:v>
                </c:pt>
                <c:pt idx="30677">
                  <c:v>2.3580555871616666</c:v>
                </c:pt>
                <c:pt idx="30678">
                  <c:v>2.3608976894985174</c:v>
                </c:pt>
                <c:pt idx="30679">
                  <c:v>2.3637397918353682</c:v>
                </c:pt>
                <c:pt idx="30680">
                  <c:v>2.366581221326022</c:v>
                </c:pt>
                <c:pt idx="30681">
                  <c:v>2.3694233236628728</c:v>
                </c:pt>
                <c:pt idx="30682">
                  <c:v>2.3722654259997236</c:v>
                </c:pt>
                <c:pt idx="30683">
                  <c:v>2.3751068554903774</c:v>
                </c:pt>
                <c:pt idx="30684">
                  <c:v>2.3779489578272281</c:v>
                </c:pt>
                <c:pt idx="30685">
                  <c:v>2.3807937515488677</c:v>
                </c:pt>
                <c:pt idx="30686">
                  <c:v>2.3836351810395215</c:v>
                </c:pt>
                <c:pt idx="30687">
                  <c:v>2.3864772833763723</c:v>
                </c:pt>
                <c:pt idx="30688">
                  <c:v>2.3893193857132231</c:v>
                </c:pt>
                <c:pt idx="30689">
                  <c:v>2.3921608152038769</c:v>
                </c:pt>
                <c:pt idx="30690">
                  <c:v>2.3950029175407277</c:v>
                </c:pt>
                <c:pt idx="30691">
                  <c:v>2.3978450198775785</c:v>
                </c:pt>
                <c:pt idx="30692">
                  <c:v>2.4006864493682318</c:v>
                </c:pt>
                <c:pt idx="30693">
                  <c:v>2.4035285517050831</c:v>
                </c:pt>
                <c:pt idx="30694">
                  <c:v>2.4063706540419338</c:v>
                </c:pt>
                <c:pt idx="30695">
                  <c:v>2.4092120835325872</c:v>
                </c:pt>
                <c:pt idx="30696">
                  <c:v>2.4120541858694384</c:v>
                </c:pt>
                <c:pt idx="30697">
                  <c:v>2.4148989795910776</c:v>
                </c:pt>
                <c:pt idx="30698">
                  <c:v>2.4177410819279284</c:v>
                </c:pt>
                <c:pt idx="30699">
                  <c:v>2.4200550000000001</c:v>
                </c:pt>
                <c:pt idx="30700">
                  <c:v>2.4130404034334765</c:v>
                </c:pt>
                <c:pt idx="30701">
                  <c:v>2.3838689999999998</c:v>
                </c:pt>
                <c:pt idx="30702">
                  <c:v>2.3951536447305672</c:v>
                </c:pt>
                <c:pt idx="30703">
                  <c:v>2.426473904648391</c:v>
                </c:pt>
                <c:pt idx="30704">
                  <c:v>2.3838689999999998</c:v>
                </c:pt>
                <c:pt idx="30705">
                  <c:v>2.3921519184549354</c:v>
                </c:pt>
                <c:pt idx="30706">
                  <c:v>2.4200550000000001</c:v>
                </c:pt>
                <c:pt idx="30707">
                  <c:v>2.4156599854554126</c:v>
                </c:pt>
                <c:pt idx="30708">
                  <c:v>2.4031336072924363</c:v>
                </c:pt>
                <c:pt idx="30709">
                  <c:v>2.4078396885932496</c:v>
                </c:pt>
                <c:pt idx="30710">
                  <c:v>2.4125502264104459</c:v>
                </c:pt>
                <c:pt idx="30711">
                  <c:v>2.4172551935821631</c:v>
                </c:pt>
                <c:pt idx="30712">
                  <c:v>2.4274346564139244</c:v>
                </c:pt>
                <c:pt idx="30713">
                  <c:v>2.4381439999999999</c:v>
                </c:pt>
                <c:pt idx="30714">
                  <c:v>2.4377972146909492</c:v>
                </c:pt>
                <c:pt idx="30715">
                  <c:v>2.4369691642978286</c:v>
                </c:pt>
                <c:pt idx="30716">
                  <c:v>2.436141113904708</c:v>
                </c:pt>
                <c:pt idx="30717">
                  <c:v>2.4353132595462452</c:v>
                </c:pt>
                <c:pt idx="30718">
                  <c:v>2.4344852091531246</c:v>
                </c:pt>
                <c:pt idx="30719">
                  <c:v>2.433657158760004</c:v>
                </c:pt>
                <c:pt idx="30720">
                  <c:v>2.4328293044015408</c:v>
                </c:pt>
                <c:pt idx="30721">
                  <c:v>2.4320012540084206</c:v>
                </c:pt>
                <c:pt idx="30722">
                  <c:v>2.43117241947667</c:v>
                </c:pt>
                <c:pt idx="30723">
                  <c:v>2.4303443690835493</c:v>
                </c:pt>
                <c:pt idx="30724">
                  <c:v>2.4295165147250866</c:v>
                </c:pt>
                <c:pt idx="30725">
                  <c:v>2.4286884643319659</c:v>
                </c:pt>
                <c:pt idx="30726">
                  <c:v>2.4278604139388453</c:v>
                </c:pt>
                <c:pt idx="30727">
                  <c:v>2.4270325595803821</c:v>
                </c:pt>
                <c:pt idx="30728">
                  <c:v>2.4262045091872619</c:v>
                </c:pt>
                <c:pt idx="30729">
                  <c:v>2.4253764587941413</c:v>
                </c:pt>
                <c:pt idx="30730">
                  <c:v>2.4245486044356781</c:v>
                </c:pt>
                <c:pt idx="30731">
                  <c:v>2.4237205540425575</c:v>
                </c:pt>
                <c:pt idx="30732">
                  <c:v>2.4228925036494373</c:v>
                </c:pt>
                <c:pt idx="30733">
                  <c:v>2.4220646492909741</c:v>
                </c:pt>
                <c:pt idx="30734">
                  <c:v>2.4212365988978535</c:v>
                </c:pt>
                <c:pt idx="30735">
                  <c:v>2.4204077643661033</c:v>
                </c:pt>
                <c:pt idx="30736">
                  <c:v>2.4195799100076401</c:v>
                </c:pt>
                <c:pt idx="30737">
                  <c:v>2.4187518596145194</c:v>
                </c:pt>
                <c:pt idx="30738">
                  <c:v>2.4179238092213988</c:v>
                </c:pt>
                <c:pt idx="30739">
                  <c:v>2.417095954862936</c:v>
                </c:pt>
                <c:pt idx="30740">
                  <c:v>2.4162679044698154</c:v>
                </c:pt>
                <c:pt idx="30741">
                  <c:v>2.4154398540766948</c:v>
                </c:pt>
                <c:pt idx="30742">
                  <c:v>2.414611999718232</c:v>
                </c:pt>
                <c:pt idx="30743">
                  <c:v>2.4137839493251114</c:v>
                </c:pt>
                <c:pt idx="30744">
                  <c:v>2.4129558989319908</c:v>
                </c:pt>
                <c:pt idx="30745">
                  <c:v>2.4121280445735276</c:v>
                </c:pt>
                <c:pt idx="30746">
                  <c:v>2.4112999941804074</c:v>
                </c:pt>
                <c:pt idx="30747">
                  <c:v>2.4104711596486568</c:v>
                </c:pt>
                <c:pt idx="30748">
                  <c:v>2.4096431092555362</c:v>
                </c:pt>
                <c:pt idx="30749">
                  <c:v>2.4088152548970734</c:v>
                </c:pt>
                <c:pt idx="30750">
                  <c:v>2.4079872045039528</c:v>
                </c:pt>
                <c:pt idx="30751">
                  <c:v>2.4071591541108321</c:v>
                </c:pt>
                <c:pt idx="30752">
                  <c:v>2.4063312997523689</c:v>
                </c:pt>
                <c:pt idx="30753">
                  <c:v>2.4055032493592488</c:v>
                </c:pt>
                <c:pt idx="30754">
                  <c:v>2.4046751989661281</c:v>
                </c:pt>
                <c:pt idx="30755">
                  <c:v>2.4038473446076649</c:v>
                </c:pt>
                <c:pt idx="30756">
                  <c:v>2.4030192942145443</c:v>
                </c:pt>
                <c:pt idx="30757">
                  <c:v>2.4021912438214241</c:v>
                </c:pt>
                <c:pt idx="30758">
                  <c:v>2.3887017706247016</c:v>
                </c:pt>
                <c:pt idx="30759">
                  <c:v>2.3838689999999998</c:v>
                </c:pt>
                <c:pt idx="30760">
                  <c:v>2.4379960875059608</c:v>
                </c:pt>
                <c:pt idx="30761">
                  <c:v>2.4562339999999998</c:v>
                </c:pt>
                <c:pt idx="30762">
                  <c:v>2.4424519642431464</c:v>
                </c:pt>
                <c:pt idx="30763">
                  <c:v>2.4381439999999999</c:v>
                </c:pt>
                <c:pt idx="30764">
                  <c:v>2.4662142112541727</c:v>
                </c:pt>
                <c:pt idx="30765">
                  <c:v>2.4895822540457231</c:v>
                </c:pt>
                <c:pt idx="30766">
                  <c:v>2.4562339999999998</c:v>
                </c:pt>
                <c:pt idx="30767">
                  <c:v>2.409634910585817</c:v>
                </c:pt>
                <c:pt idx="30768">
                  <c:v>2.4067996485097636</c:v>
                </c:pt>
                <c:pt idx="30769">
                  <c:v>2.4585154536347287</c:v>
                </c:pt>
                <c:pt idx="30770">
                  <c:v>2.4648230215827338</c:v>
                </c:pt>
                <c:pt idx="30771">
                  <c:v>2.4904041767728673</c:v>
                </c:pt>
                <c:pt idx="30772">
                  <c:v>2.4743230000000001</c:v>
                </c:pt>
                <c:pt idx="30773">
                  <c:v>2.4743230000000001</c:v>
                </c:pt>
                <c:pt idx="30774">
                  <c:v>2.4704573752820824</c:v>
                </c:pt>
                <c:pt idx="30775">
                  <c:v>2.4662206345429847</c:v>
                </c:pt>
                <c:pt idx="30776">
                  <c:v>2.4619838938038869</c:v>
                </c:pt>
                <c:pt idx="30777">
                  <c:v>2.4577481560810623</c:v>
                </c:pt>
                <c:pt idx="30778">
                  <c:v>2.4535114153419646</c:v>
                </c:pt>
                <c:pt idx="30779">
                  <c:v>2.4492746746028664</c:v>
                </c:pt>
                <c:pt idx="30780">
                  <c:v>2.4450389368800423</c:v>
                </c:pt>
                <c:pt idx="30781">
                  <c:v>2.4408021961409441</c:v>
                </c:pt>
                <c:pt idx="30782">
                  <c:v>2.4365654554018463</c:v>
                </c:pt>
                <c:pt idx="30783">
                  <c:v>2.4323297176790217</c:v>
                </c:pt>
                <c:pt idx="30784">
                  <c:v>2.428092976939924</c:v>
                </c:pt>
                <c:pt idx="30785">
                  <c:v>2.4238522241357323</c:v>
                </c:pt>
                <c:pt idx="30786">
                  <c:v>2.4196164864129077</c:v>
                </c:pt>
                <c:pt idx="30787">
                  <c:v>2.41537974567381</c:v>
                </c:pt>
                <c:pt idx="30788">
                  <c:v>2.4111430049347122</c:v>
                </c:pt>
                <c:pt idx="30789">
                  <c:v>2.4069072672118876</c:v>
                </c:pt>
                <c:pt idx="30790">
                  <c:v>2.4026705264727899</c:v>
                </c:pt>
                <c:pt idx="30791">
                  <c:v>2.3984337857336917</c:v>
                </c:pt>
                <c:pt idx="30792">
                  <c:v>2.3941980480108676</c:v>
                </c:pt>
                <c:pt idx="30793">
                  <c:v>2.3899613072717694</c:v>
                </c:pt>
                <c:pt idx="30794">
                  <c:v>2.3857245665326716</c:v>
                </c:pt>
                <c:pt idx="30795">
                  <c:v>2.381488828809847</c:v>
                </c:pt>
                <c:pt idx="30796">
                  <c:v>2.3772520880707493</c:v>
                </c:pt>
                <c:pt idx="30797">
                  <c:v>2.3730113352665576</c:v>
                </c:pt>
                <c:pt idx="30798">
                  <c:v>2.3687745945274599</c:v>
                </c:pt>
                <c:pt idx="30799">
                  <c:v>2.3645388568046353</c:v>
                </c:pt>
                <c:pt idx="30800">
                  <c:v>2.3603021160655375</c:v>
                </c:pt>
                <c:pt idx="30801">
                  <c:v>2.3560653753264393</c:v>
                </c:pt>
                <c:pt idx="30802">
                  <c:v>2.3518296376036152</c:v>
                </c:pt>
                <c:pt idx="30803">
                  <c:v>2.347592896864517</c:v>
                </c:pt>
                <c:pt idx="30804">
                  <c:v>2.3433561561254193</c:v>
                </c:pt>
                <c:pt idx="30805">
                  <c:v>2.3391204184025947</c:v>
                </c:pt>
                <c:pt idx="30806">
                  <c:v>2.3348836776634969</c:v>
                </c:pt>
                <c:pt idx="30807">
                  <c:v>2.3306469369243992</c:v>
                </c:pt>
                <c:pt idx="30808">
                  <c:v>2.3264111992015746</c:v>
                </c:pt>
                <c:pt idx="30809">
                  <c:v>2.3221744584624768</c:v>
                </c:pt>
                <c:pt idx="30810">
                  <c:v>2.3179337056582852</c:v>
                </c:pt>
                <c:pt idx="30811">
                  <c:v>2.3136979679354606</c:v>
                </c:pt>
                <c:pt idx="30812">
                  <c:v>2.3094612271963628</c:v>
                </c:pt>
                <c:pt idx="30813">
                  <c:v>2.3052244864572646</c:v>
                </c:pt>
                <c:pt idx="30814">
                  <c:v>2.3009887487344405</c:v>
                </c:pt>
                <c:pt idx="30815">
                  <c:v>2.2967520079953423</c:v>
                </c:pt>
                <c:pt idx="30816">
                  <c:v>2.3090545522174533</c:v>
                </c:pt>
                <c:pt idx="30817">
                  <c:v>2.3536847330154949</c:v>
                </c:pt>
                <c:pt idx="30818">
                  <c:v>2.3239863876967095</c:v>
                </c:pt>
                <c:pt idx="30819">
                  <c:v>2.3572056242250836</c:v>
                </c:pt>
                <c:pt idx="30820">
                  <c:v>2.3340132150178783</c:v>
                </c:pt>
                <c:pt idx="30821">
                  <c:v>2.3567656914639961</c:v>
                </c:pt>
                <c:pt idx="30822">
                  <c:v>2.3791850100143059</c:v>
                </c:pt>
                <c:pt idx="30823">
                  <c:v>2.36578</c:v>
                </c:pt>
                <c:pt idx="30824">
                  <c:v>2.3707172836710368</c:v>
                </c:pt>
                <c:pt idx="30825">
                  <c:v>2.383980565571274</c:v>
                </c:pt>
                <c:pt idx="30826">
                  <c:v>2.3843819735551421</c:v>
                </c:pt>
                <c:pt idx="30827">
                  <c:v>2.3847832865087115</c:v>
                </c:pt>
                <c:pt idx="30828">
                  <c:v>2.3851846944925801</c:v>
                </c:pt>
                <c:pt idx="30829">
                  <c:v>2.3855861024764482</c:v>
                </c:pt>
                <c:pt idx="30830">
                  <c:v>2.3859874154300176</c:v>
                </c:pt>
                <c:pt idx="30831">
                  <c:v>2.3863888234138861</c:v>
                </c:pt>
                <c:pt idx="30832">
                  <c:v>2.3867902313977543</c:v>
                </c:pt>
                <c:pt idx="30833">
                  <c:v>2.3871915443513236</c:v>
                </c:pt>
                <c:pt idx="30834">
                  <c:v>2.3875933324563889</c:v>
                </c:pt>
                <c:pt idx="30835">
                  <c:v>2.3879947404402575</c:v>
                </c:pt>
                <c:pt idx="30836">
                  <c:v>2.3883960533938264</c:v>
                </c:pt>
                <c:pt idx="30837">
                  <c:v>2.388797461377695</c:v>
                </c:pt>
                <c:pt idx="30838">
                  <c:v>2.3891988693615636</c:v>
                </c:pt>
                <c:pt idx="30839">
                  <c:v>2.3896001823151325</c:v>
                </c:pt>
                <c:pt idx="30840">
                  <c:v>2.3900015902990011</c:v>
                </c:pt>
                <c:pt idx="30841">
                  <c:v>2.3904029982828696</c:v>
                </c:pt>
                <c:pt idx="30842">
                  <c:v>2.3908043112364386</c:v>
                </c:pt>
                <c:pt idx="30843">
                  <c:v>2.3912057192203071</c:v>
                </c:pt>
                <c:pt idx="30844">
                  <c:v>2.3916071272041757</c:v>
                </c:pt>
                <c:pt idx="30845">
                  <c:v>2.3920084401577446</c:v>
                </c:pt>
                <c:pt idx="30846">
                  <c:v>2.3924098481416132</c:v>
                </c:pt>
                <c:pt idx="30847">
                  <c:v>2.3928116362466785</c:v>
                </c:pt>
                <c:pt idx="30848">
                  <c:v>2.393213044230547</c:v>
                </c:pt>
                <c:pt idx="30849">
                  <c:v>2.393614357184116</c:v>
                </c:pt>
                <c:pt idx="30850">
                  <c:v>2.3940157651679845</c:v>
                </c:pt>
                <c:pt idx="30851">
                  <c:v>2.3944171731518531</c:v>
                </c:pt>
                <c:pt idx="30852">
                  <c:v>2.394818486105422</c:v>
                </c:pt>
                <c:pt idx="30853">
                  <c:v>2.3952198940892906</c:v>
                </c:pt>
                <c:pt idx="30854">
                  <c:v>2.3956213020731592</c:v>
                </c:pt>
                <c:pt idx="30855">
                  <c:v>2.3960226150267281</c:v>
                </c:pt>
                <c:pt idx="30856">
                  <c:v>2.3964240230105966</c:v>
                </c:pt>
                <c:pt idx="30857">
                  <c:v>2.3968254309944652</c:v>
                </c:pt>
                <c:pt idx="30858">
                  <c:v>2.3972267439480341</c:v>
                </c:pt>
                <c:pt idx="30859">
                  <c:v>2.3976285320530994</c:v>
                </c:pt>
                <c:pt idx="30860">
                  <c:v>2.398029940036968</c:v>
                </c:pt>
                <c:pt idx="30861">
                  <c:v>2.3984312529905374</c:v>
                </c:pt>
                <c:pt idx="30862">
                  <c:v>2.3988326609744055</c:v>
                </c:pt>
                <c:pt idx="30863">
                  <c:v>2.3992340689582741</c:v>
                </c:pt>
                <c:pt idx="30864">
                  <c:v>2.3996353819118434</c:v>
                </c:pt>
                <c:pt idx="30865">
                  <c:v>2.4000367898957116</c:v>
                </c:pt>
                <c:pt idx="30866">
                  <c:v>2.4004381978795801</c:v>
                </c:pt>
                <c:pt idx="30867">
                  <c:v>2.4008395108331495</c:v>
                </c:pt>
                <c:pt idx="30868">
                  <c:v>2.4012409188170176</c:v>
                </c:pt>
                <c:pt idx="30869">
                  <c:v>2.4016423268008862</c:v>
                </c:pt>
                <c:pt idx="30870">
                  <c:v>2.3984406664282307</c:v>
                </c:pt>
                <c:pt idx="30871">
                  <c:v>2.3838689999999998</c:v>
                </c:pt>
                <c:pt idx="30872">
                  <c:v>2.3914684912991655</c:v>
                </c:pt>
                <c:pt idx="30873">
                  <c:v>2.4122034835479256</c:v>
                </c:pt>
                <c:pt idx="30874">
                  <c:v>2.3879207603719599</c:v>
                </c:pt>
                <c:pt idx="30875">
                  <c:v>2.3936074221692492</c:v>
                </c:pt>
                <c:pt idx="30876">
                  <c:v>2.36578</c:v>
                </c:pt>
                <c:pt idx="30877">
                  <c:v>2.36578</c:v>
                </c:pt>
                <c:pt idx="30878">
                  <c:v>2.3794554886769963</c:v>
                </c:pt>
                <c:pt idx="30879">
                  <c:v>2.4153710100143062</c:v>
                </c:pt>
                <c:pt idx="30880">
                  <c:v>2.3971548042441579</c:v>
                </c:pt>
                <c:pt idx="30881">
                  <c:v>2.4135022224606577</c:v>
                </c:pt>
                <c:pt idx="30882">
                  <c:v>2.4721451406436232</c:v>
                </c:pt>
                <c:pt idx="30883">
                  <c:v>2.4096754678111587</c:v>
                </c:pt>
                <c:pt idx="30884">
                  <c:v>2.3785337370052453</c:v>
                </c:pt>
                <c:pt idx="30885">
                  <c:v>2.3821724731823601</c:v>
                </c:pt>
                <c:pt idx="30886">
                  <c:v>2.4088816881258941</c:v>
                </c:pt>
                <c:pt idx="30887">
                  <c:v>2.3838689999999998</c:v>
                </c:pt>
                <c:pt idx="30888">
                  <c:v>2.3955572073897495</c:v>
                </c:pt>
                <c:pt idx="30889">
                  <c:v>2.4195864256865156</c:v>
                </c:pt>
                <c:pt idx="30890">
                  <c:v>2.4181552919915354</c:v>
                </c:pt>
                <c:pt idx="30891">
                  <c:v>2.4167241582965548</c:v>
                </c:pt>
                <c:pt idx="30892">
                  <c:v>2.4152933634116347</c:v>
                </c:pt>
                <c:pt idx="30893">
                  <c:v>2.4138622297166545</c:v>
                </c:pt>
                <c:pt idx="30894">
                  <c:v>2.4124310960216739</c:v>
                </c:pt>
                <c:pt idx="30895">
                  <c:v>2.4110003011367538</c:v>
                </c:pt>
                <c:pt idx="30896">
                  <c:v>2.4095691674417736</c:v>
                </c:pt>
                <c:pt idx="30897">
                  <c:v>2.4081366785065517</c:v>
                </c:pt>
                <c:pt idx="30898">
                  <c:v>2.4067055448115711</c:v>
                </c:pt>
                <c:pt idx="30899">
                  <c:v>2.4052747499266509</c:v>
                </c:pt>
                <c:pt idx="30900">
                  <c:v>2.4038436162316708</c:v>
                </c:pt>
                <c:pt idx="30901">
                  <c:v>2.4024124825366902</c:v>
                </c:pt>
                <c:pt idx="30902">
                  <c:v>2.40098168765177</c:v>
                </c:pt>
                <c:pt idx="30903">
                  <c:v>2.3995505539567898</c:v>
                </c:pt>
                <c:pt idx="30904">
                  <c:v>2.3981194202618092</c:v>
                </c:pt>
                <c:pt idx="30905">
                  <c:v>2.3966886253768891</c:v>
                </c:pt>
                <c:pt idx="30906">
                  <c:v>2.3952574916819089</c:v>
                </c:pt>
                <c:pt idx="30907">
                  <c:v>2.3938263579869283</c:v>
                </c:pt>
                <c:pt idx="30908">
                  <c:v>2.3923955631020082</c:v>
                </c:pt>
                <c:pt idx="30909">
                  <c:v>2.3909630741667862</c:v>
                </c:pt>
                <c:pt idx="30910">
                  <c:v>2.3895319404718061</c:v>
                </c:pt>
                <c:pt idx="30911">
                  <c:v>2.3881011455868859</c:v>
                </c:pt>
                <c:pt idx="30912">
                  <c:v>2.3866700118919053</c:v>
                </c:pt>
                <c:pt idx="30913">
                  <c:v>2.3852388781969251</c:v>
                </c:pt>
                <c:pt idx="30914">
                  <c:v>2.383808083312005</c:v>
                </c:pt>
                <c:pt idx="30915">
                  <c:v>2.3823769496170244</c:v>
                </c:pt>
                <c:pt idx="30916">
                  <c:v>2.3809458159220442</c:v>
                </c:pt>
                <c:pt idx="30917">
                  <c:v>2.3795150210371241</c:v>
                </c:pt>
                <c:pt idx="30918">
                  <c:v>2.3780838873421435</c:v>
                </c:pt>
                <c:pt idx="30919">
                  <c:v>2.3766527536471633</c:v>
                </c:pt>
                <c:pt idx="30920">
                  <c:v>2.3752219587622432</c:v>
                </c:pt>
                <c:pt idx="30921">
                  <c:v>2.3737908250672626</c:v>
                </c:pt>
                <c:pt idx="30922">
                  <c:v>2.3723583361320406</c:v>
                </c:pt>
                <c:pt idx="30923">
                  <c:v>2.3709272024370605</c:v>
                </c:pt>
                <c:pt idx="30924">
                  <c:v>2.3694964075521403</c:v>
                </c:pt>
                <c:pt idx="30925">
                  <c:v>2.3680652738571597</c:v>
                </c:pt>
                <c:pt idx="30926">
                  <c:v>2.3666341401621795</c:v>
                </c:pt>
                <c:pt idx="30927">
                  <c:v>2.36578</c:v>
                </c:pt>
                <c:pt idx="30928">
                  <c:v>2.3807237653791131</c:v>
                </c:pt>
                <c:pt idx="30929">
                  <c:v>2.3943648286054824</c:v>
                </c:pt>
                <c:pt idx="30930">
                  <c:v>2.4070335803528851</c:v>
                </c:pt>
                <c:pt idx="30931">
                  <c:v>2.430294219360992</c:v>
                </c:pt>
                <c:pt idx="30932">
                  <c:v>2.3881347806390081</c:v>
                </c:pt>
                <c:pt idx="30933">
                  <c:v>2.380103861978546</c:v>
                </c:pt>
                <c:pt idx="30934">
                  <c:v>2.4283015827372436</c:v>
                </c:pt>
                <c:pt idx="30935">
                  <c:v>2.4046363967572724</c:v>
                </c:pt>
                <c:pt idx="30936">
                  <c:v>2.3638910271000557</c:v>
                </c:pt>
                <c:pt idx="30937">
                  <c:v>2.3598428172931731</c:v>
                </c:pt>
                <c:pt idx="30938">
                  <c:v>2.355794607486291</c:v>
                </c:pt>
                <c:pt idx="30939">
                  <c:v>2.351747356062412</c:v>
                </c:pt>
                <c:pt idx="30940">
                  <c:v>2.3476991462555299</c:v>
                </c:pt>
                <c:pt idx="30941">
                  <c:v>2.3436509364486477</c:v>
                </c:pt>
                <c:pt idx="30942">
                  <c:v>2.3396036850247688</c:v>
                </c:pt>
                <c:pt idx="30943">
                  <c:v>2.3355554752178866</c:v>
                </c:pt>
                <c:pt idx="30944">
                  <c:v>2.3315072654110041</c:v>
                </c:pt>
                <c:pt idx="30945">
                  <c:v>2.3585211094420599</c:v>
                </c:pt>
                <c:pt idx="30946">
                  <c:v>2.3741022336114419</c:v>
                </c:pt>
                <c:pt idx="30947">
                  <c:v>2.3558685736766809</c:v>
                </c:pt>
                <c:pt idx="30948">
                  <c:v>2.3476910000000002</c:v>
                </c:pt>
                <c:pt idx="30949">
                  <c:v>2.3680179477949941</c:v>
                </c:pt>
                <c:pt idx="30950">
                  <c:v>2.3529960715307583</c:v>
                </c:pt>
                <c:pt idx="30951">
                  <c:v>2.3191816318550309</c:v>
                </c:pt>
                <c:pt idx="30952">
                  <c:v>2.3115130000000002</c:v>
                </c:pt>
                <c:pt idx="30953">
                  <c:v>2.3328540519790177</c:v>
                </c:pt>
                <c:pt idx="30954">
                  <c:v>2.3476910000000002</c:v>
                </c:pt>
                <c:pt idx="30955">
                  <c:v>2.3476910000000002</c:v>
                </c:pt>
                <c:pt idx="30956">
                  <c:v>2.3476910000000002</c:v>
                </c:pt>
                <c:pt idx="30957">
                  <c:v>2.3476910000000002</c:v>
                </c:pt>
                <c:pt idx="30958">
                  <c:v>2.3476910000000002</c:v>
                </c:pt>
                <c:pt idx="30959">
                  <c:v>2.3476910000000002</c:v>
                </c:pt>
                <c:pt idx="30960">
                  <c:v>2.3439817629947544</c:v>
                </c:pt>
                <c:pt idx="30961">
                  <c:v>2.3372688038140641</c:v>
                </c:pt>
                <c:pt idx="30962">
                  <c:v>2.3652951713255579</c:v>
                </c:pt>
                <c:pt idx="30963">
                  <c:v>2.3630643256601513</c:v>
                </c:pt>
                <c:pt idx="30964">
                  <c:v>2.3608340081305559</c:v>
                </c:pt>
                <c:pt idx="30965">
                  <c:v>2.3586031624651493</c:v>
                </c:pt>
                <c:pt idx="30966">
                  <c:v>2.3563723167997432</c:v>
                </c:pt>
                <c:pt idx="30967">
                  <c:v>2.3541419992701478</c:v>
                </c:pt>
                <c:pt idx="30968">
                  <c:v>2.3519111536047412</c:v>
                </c:pt>
                <c:pt idx="30969">
                  <c:v>2.3496803079393347</c:v>
                </c:pt>
                <c:pt idx="30970">
                  <c:v>2.3474499904097392</c:v>
                </c:pt>
                <c:pt idx="30971">
                  <c:v>2.3452191447443327</c:v>
                </c:pt>
                <c:pt idx="30972">
                  <c:v>2.3429861865356822</c:v>
                </c:pt>
                <c:pt idx="30973">
                  <c:v>2.3407553408702761</c:v>
                </c:pt>
                <c:pt idx="30974">
                  <c:v>2.3385250233406807</c:v>
                </c:pt>
                <c:pt idx="30975">
                  <c:v>2.3362941776752741</c:v>
                </c:pt>
                <c:pt idx="30976">
                  <c:v>2.3340633320098676</c:v>
                </c:pt>
                <c:pt idx="30977">
                  <c:v>2.3318330144802721</c:v>
                </c:pt>
                <c:pt idx="30978">
                  <c:v>2.3296021688148656</c:v>
                </c:pt>
                <c:pt idx="30979">
                  <c:v>2.327371323149459</c:v>
                </c:pt>
                <c:pt idx="30980">
                  <c:v>2.3251410056198636</c:v>
                </c:pt>
                <c:pt idx="30981">
                  <c:v>2.322910159954457</c:v>
                </c:pt>
                <c:pt idx="30982">
                  <c:v>2.3206793142890509</c:v>
                </c:pt>
                <c:pt idx="30983">
                  <c:v>2.318448996759455</c:v>
                </c:pt>
                <c:pt idx="30984">
                  <c:v>2.316216038550805</c:v>
                </c:pt>
                <c:pt idx="30985">
                  <c:v>2.3139851928853985</c:v>
                </c:pt>
                <c:pt idx="30986">
                  <c:v>2.311754875355803</c:v>
                </c:pt>
                <c:pt idx="30987">
                  <c:v>2.3095240296903965</c:v>
                </c:pt>
                <c:pt idx="30988">
                  <c:v>2.30729318402499</c:v>
                </c:pt>
                <c:pt idx="30989">
                  <c:v>2.3050628664953945</c:v>
                </c:pt>
                <c:pt idx="30990">
                  <c:v>2.3028320208299879</c:v>
                </c:pt>
                <c:pt idx="30991">
                  <c:v>2.3006011751645818</c:v>
                </c:pt>
                <c:pt idx="30992">
                  <c:v>2.2983708576349864</c:v>
                </c:pt>
                <c:pt idx="30993">
                  <c:v>2.2961400119695798</c:v>
                </c:pt>
                <c:pt idx="30994">
                  <c:v>2.2939091663041733</c:v>
                </c:pt>
                <c:pt idx="30995">
                  <c:v>2.2916788487745778</c:v>
                </c:pt>
                <c:pt idx="30996">
                  <c:v>2.2894480031091713</c:v>
                </c:pt>
                <c:pt idx="30997">
                  <c:v>2.2872150449005209</c:v>
                </c:pt>
                <c:pt idx="30998">
                  <c:v>2.2849841992351148</c:v>
                </c:pt>
                <c:pt idx="30999">
                  <c:v>2.2827538817055193</c:v>
                </c:pt>
                <c:pt idx="31000">
                  <c:v>2.2805230360401127</c:v>
                </c:pt>
                <c:pt idx="31001">
                  <c:v>2.2782921903747062</c:v>
                </c:pt>
                <c:pt idx="31002">
                  <c:v>2.2760618728451107</c:v>
                </c:pt>
                <c:pt idx="31003">
                  <c:v>2.2738310271797042</c:v>
                </c:pt>
                <c:pt idx="31004">
                  <c:v>2.2716001815142977</c:v>
                </c:pt>
                <c:pt idx="31005">
                  <c:v>2.2693698639847022</c:v>
                </c:pt>
                <c:pt idx="31006">
                  <c:v>2.2671390183192957</c:v>
                </c:pt>
                <c:pt idx="31007">
                  <c:v>2.2649081726538891</c:v>
                </c:pt>
                <c:pt idx="31008">
                  <c:v>2.2626778551242936</c:v>
                </c:pt>
                <c:pt idx="31009">
                  <c:v>2.2604448969156437</c:v>
                </c:pt>
                <c:pt idx="31010">
                  <c:v>2.2582140512502371</c:v>
                </c:pt>
                <c:pt idx="31011">
                  <c:v>2.3041678481163568</c:v>
                </c:pt>
                <c:pt idx="31012">
                  <c:v>2.3006397598950881</c:v>
                </c:pt>
                <c:pt idx="31013">
                  <c:v>2.2934239999999999</c:v>
                </c:pt>
                <c:pt idx="31014">
                  <c:v>2.2600482718168813</c:v>
                </c:pt>
                <c:pt idx="31015">
                  <c:v>2.2729119685264663</c:v>
                </c:pt>
                <c:pt idx="31016">
                  <c:v>2.2929139672164429</c:v>
                </c:pt>
                <c:pt idx="31017">
                  <c:v>2.2920972960724915</c:v>
                </c:pt>
                <c:pt idx="31018">
                  <c:v>2.2912798515657138</c:v>
                </c:pt>
                <c:pt idx="31019">
                  <c:v>2.2904631804217623</c:v>
                </c:pt>
                <c:pt idx="31020">
                  <c:v>2.289646702618517</c:v>
                </c:pt>
                <c:pt idx="31021">
                  <c:v>2.2888300314745655</c:v>
                </c:pt>
                <c:pt idx="31022">
                  <c:v>2.2880133603306136</c:v>
                </c:pt>
                <c:pt idx="31023">
                  <c:v>2.2871968825273683</c:v>
                </c:pt>
                <c:pt idx="31024">
                  <c:v>2.2863802113834168</c:v>
                </c:pt>
                <c:pt idx="31025">
                  <c:v>2.2855635402394654</c:v>
                </c:pt>
                <c:pt idx="31026">
                  <c:v>2.2847470624362201</c:v>
                </c:pt>
                <c:pt idx="31027">
                  <c:v>2.2839303912922682</c:v>
                </c:pt>
                <c:pt idx="31028">
                  <c:v>2.2831137201483167</c:v>
                </c:pt>
                <c:pt idx="31029">
                  <c:v>2.2822972423450714</c:v>
                </c:pt>
                <c:pt idx="31030">
                  <c:v>2.2814797978382941</c:v>
                </c:pt>
                <c:pt idx="31031">
                  <c:v>2.2806631266943422</c:v>
                </c:pt>
                <c:pt idx="31032">
                  <c:v>2.2798466488910973</c:v>
                </c:pt>
                <c:pt idx="31033">
                  <c:v>2.2790299777471454</c:v>
                </c:pt>
                <c:pt idx="31034">
                  <c:v>2.278213306603194</c:v>
                </c:pt>
                <c:pt idx="31035">
                  <c:v>2.2773968287999486</c:v>
                </c:pt>
                <c:pt idx="31036">
                  <c:v>2.2765801576559968</c:v>
                </c:pt>
                <c:pt idx="31037">
                  <c:v>2.2757634865120453</c:v>
                </c:pt>
                <c:pt idx="31038">
                  <c:v>2.2749470087088</c:v>
                </c:pt>
                <c:pt idx="31039">
                  <c:v>2.2741303375648485</c:v>
                </c:pt>
                <c:pt idx="31040">
                  <c:v>2.2733136664208966</c:v>
                </c:pt>
                <c:pt idx="31041">
                  <c:v>2.2724971886176517</c:v>
                </c:pt>
                <c:pt idx="31042">
                  <c:v>2.2716805174736998</c:v>
                </c:pt>
                <c:pt idx="31043">
                  <c:v>2.2708630729669226</c:v>
                </c:pt>
                <c:pt idx="31044">
                  <c:v>2.2700464018229707</c:v>
                </c:pt>
                <c:pt idx="31045">
                  <c:v>2.2692299240197258</c:v>
                </c:pt>
                <c:pt idx="31046">
                  <c:v>2.2684132528757739</c:v>
                </c:pt>
                <c:pt idx="31047">
                  <c:v>2.2675965817318224</c:v>
                </c:pt>
                <c:pt idx="31048">
                  <c:v>2.2667801039285771</c:v>
                </c:pt>
                <c:pt idx="31049">
                  <c:v>2.2659634327846256</c:v>
                </c:pt>
                <c:pt idx="31050">
                  <c:v>2.2651467616406737</c:v>
                </c:pt>
                <c:pt idx="31051">
                  <c:v>2.2643302838374284</c:v>
                </c:pt>
                <c:pt idx="31052">
                  <c:v>2.263513612693477</c:v>
                </c:pt>
                <c:pt idx="31053">
                  <c:v>2.2626971348902316</c:v>
                </c:pt>
                <c:pt idx="31054">
                  <c:v>2.2618804637462802</c:v>
                </c:pt>
                <c:pt idx="31055">
                  <c:v>2.2610630192395025</c:v>
                </c:pt>
                <c:pt idx="31056">
                  <c:v>2.260246348095551</c:v>
                </c:pt>
                <c:pt idx="31057">
                  <c:v>2.2594298702923057</c:v>
                </c:pt>
                <c:pt idx="31058">
                  <c:v>2.2586131991483542</c:v>
                </c:pt>
                <c:pt idx="31059">
                  <c:v>2.2577965280044023</c:v>
                </c:pt>
                <c:pt idx="31060">
                  <c:v>2.2629719170243203</c:v>
                </c:pt>
                <c:pt idx="31061">
                  <c:v>2.2694720245530395</c:v>
                </c:pt>
                <c:pt idx="31062">
                  <c:v>2.2512504639961852</c:v>
                </c:pt>
                <c:pt idx="31063">
                  <c:v>2.2513859424821003</c:v>
                </c:pt>
                <c:pt idx="31064">
                  <c:v>2.2940874212907834</c:v>
                </c:pt>
                <c:pt idx="31065">
                  <c:v>2.3232359141630901</c:v>
                </c:pt>
                <c:pt idx="31066">
                  <c:v>2.2985182768496419</c:v>
                </c:pt>
                <c:pt idx="31067">
                  <c:v>2.2753350000000001</c:v>
                </c:pt>
                <c:pt idx="31068">
                  <c:v>2.2821005878426699</c:v>
                </c:pt>
                <c:pt idx="31069">
                  <c:v>2.2942550146689951</c:v>
                </c:pt>
                <c:pt idx="31070">
                  <c:v>2.2964511191415653</c:v>
                </c:pt>
                <c:pt idx="31071">
                  <c:v>2.2986477436483463</c:v>
                </c:pt>
                <c:pt idx="31072">
                  <c:v>2.3008443681551274</c:v>
                </c:pt>
                <c:pt idx="31073">
                  <c:v>2.3030404726276976</c:v>
                </c:pt>
                <c:pt idx="31074">
                  <c:v>2.3052370971344791</c:v>
                </c:pt>
                <c:pt idx="31075">
                  <c:v>2.3074332016070489</c:v>
                </c:pt>
                <c:pt idx="31076">
                  <c:v>2.3096298261138304</c:v>
                </c:pt>
                <c:pt idx="31077">
                  <c:v>2.3118264506206114</c:v>
                </c:pt>
                <c:pt idx="31078">
                  <c:v>2.3140225550931817</c:v>
                </c:pt>
                <c:pt idx="31079">
                  <c:v>2.3162191795999627</c:v>
                </c:pt>
                <c:pt idx="31080">
                  <c:v>2.3184178842435874</c:v>
                </c:pt>
                <c:pt idx="31081">
                  <c:v>2.3206145087503685</c:v>
                </c:pt>
                <c:pt idx="31082">
                  <c:v>2.3228106132229387</c:v>
                </c:pt>
                <c:pt idx="31083">
                  <c:v>2.3250072377297197</c:v>
                </c:pt>
                <c:pt idx="31084">
                  <c:v>2.3272038622365008</c:v>
                </c:pt>
                <c:pt idx="31085">
                  <c:v>2.329399966709071</c:v>
                </c:pt>
                <c:pt idx="31086">
                  <c:v>2.3315965912158521</c:v>
                </c:pt>
                <c:pt idx="31087">
                  <c:v>2.3337932157226331</c:v>
                </c:pt>
                <c:pt idx="31088">
                  <c:v>2.3359893201952033</c:v>
                </c:pt>
                <c:pt idx="31089">
                  <c:v>2.3381859447019844</c:v>
                </c:pt>
                <c:pt idx="31090">
                  <c:v>2.3403825692087654</c:v>
                </c:pt>
                <c:pt idx="31091">
                  <c:v>2.3425786736813357</c:v>
                </c:pt>
                <c:pt idx="31092">
                  <c:v>2.3447752981881167</c:v>
                </c:pt>
                <c:pt idx="31093">
                  <c:v>2.3469740028317414</c:v>
                </c:pt>
                <c:pt idx="31094">
                  <c:v>2.3491706273385224</c:v>
                </c:pt>
                <c:pt idx="31095">
                  <c:v>2.3513667318110927</c:v>
                </c:pt>
                <c:pt idx="31096">
                  <c:v>2.3535633563178737</c:v>
                </c:pt>
                <c:pt idx="31097">
                  <c:v>2.355759460790444</c:v>
                </c:pt>
                <c:pt idx="31098">
                  <c:v>2.357956085297225</c:v>
                </c:pt>
                <c:pt idx="31099">
                  <c:v>2.360152709804006</c:v>
                </c:pt>
                <c:pt idx="31100">
                  <c:v>2.3623488142765763</c:v>
                </c:pt>
                <c:pt idx="31101">
                  <c:v>2.3645454387833573</c:v>
                </c:pt>
                <c:pt idx="31102">
                  <c:v>2.3578027294398094</c:v>
                </c:pt>
                <c:pt idx="31103">
                  <c:v>2.355790938483548</c:v>
                </c:pt>
                <c:pt idx="31104">
                  <c:v>2.3410920085836913</c:v>
                </c:pt>
                <c:pt idx="31105">
                  <c:v>2.31988697806913</c:v>
                </c:pt>
                <c:pt idx="31106">
                  <c:v>2.3381030536480689</c:v>
                </c:pt>
                <c:pt idx="31107">
                  <c:v>2.3304387348593232</c:v>
                </c:pt>
                <c:pt idx="31108">
                  <c:v>2.3465267497020261</c:v>
                </c:pt>
                <c:pt idx="31109">
                  <c:v>2.3661077930376728</c:v>
                </c:pt>
                <c:pt idx="31110">
                  <c:v>2.3206739527896998</c:v>
                </c:pt>
                <c:pt idx="31111">
                  <c:v>2.3208292231759655</c:v>
                </c:pt>
                <c:pt idx="31112">
                  <c:v>2.329166484147795</c:v>
                </c:pt>
                <c:pt idx="31113">
                  <c:v>2.3490539289461134</c:v>
                </c:pt>
                <c:pt idx="31114">
                  <c:v>2.3458105030996661</c:v>
                </c:pt>
                <c:pt idx="31115">
                  <c:v>2.3115130000000002</c:v>
                </c:pt>
                <c:pt idx="31116">
                  <c:v>2.2919834358607534</c:v>
                </c:pt>
                <c:pt idx="31117">
                  <c:v>2.3149116962327136</c:v>
                </c:pt>
                <c:pt idx="31118">
                  <c:v>2.3376525752085815</c:v>
                </c:pt>
                <c:pt idx="31119">
                  <c:v>2.339763584167859</c:v>
                </c:pt>
                <c:pt idx="31120">
                  <c:v>2.3476910000000002</c:v>
                </c:pt>
                <c:pt idx="31121">
                  <c:v>2.3407446399904637</c:v>
                </c:pt>
                <c:pt idx="31122">
                  <c:v>2.3286028857188272</c:v>
                </c:pt>
                <c:pt idx="31123">
                  <c:v>2.3164582562981804</c:v>
                </c:pt>
                <c:pt idx="31124">
                  <c:v>2.3115130000000002</c:v>
                </c:pt>
                <c:pt idx="31125">
                  <c:v>2.2896682147794993</c:v>
                </c:pt>
                <c:pt idx="31126">
                  <c:v>2.2974351516452076</c:v>
                </c:pt>
                <c:pt idx="31127">
                  <c:v>2.3226924678111587</c:v>
                </c:pt>
                <c:pt idx="31128">
                  <c:v>2.3476910000000002</c:v>
                </c:pt>
                <c:pt idx="31129">
                  <c:v>2.3050033598673303</c:v>
                </c:pt>
                <c:pt idx="31130">
                  <c:v>2.243414121890547</c:v>
                </c:pt>
                <c:pt idx="31131">
                  <c:v>2.3101533201827245</c:v>
                </c:pt>
                <c:pt idx="31132">
                  <c:v>2.3303007167381975</c:v>
                </c:pt>
                <c:pt idx="31133">
                  <c:v>2.3124227007982583</c:v>
                </c:pt>
                <c:pt idx="31134">
                  <c:v>2.3138089115384615</c:v>
                </c:pt>
                <c:pt idx="31135">
                  <c:v>2.3151947941037738</c:v>
                </c:pt>
                <c:pt idx="31136">
                  <c:v>2.316581004843977</c:v>
                </c:pt>
                <c:pt idx="31137">
                  <c:v>2.3179672155841802</c:v>
                </c:pt>
                <c:pt idx="31138">
                  <c:v>2.3193530981494921</c:v>
                </c:pt>
                <c:pt idx="31139">
                  <c:v>2.3207393088896953</c:v>
                </c:pt>
                <c:pt idx="31140">
                  <c:v>2.3221255196298984</c:v>
                </c:pt>
                <c:pt idx="31141">
                  <c:v>2.3235114021952104</c:v>
                </c:pt>
                <c:pt idx="31142">
                  <c:v>2.324897612935414</c:v>
                </c:pt>
                <c:pt idx="31143">
                  <c:v>2.3262851363751818</c:v>
                </c:pt>
                <c:pt idx="31144">
                  <c:v>2.3276710189404937</c:v>
                </c:pt>
                <c:pt idx="31145">
                  <c:v>2.3290572296806968</c:v>
                </c:pt>
                <c:pt idx="31146">
                  <c:v>2.3304434404209</c:v>
                </c:pt>
                <c:pt idx="31147">
                  <c:v>2.3318293229862119</c:v>
                </c:pt>
                <c:pt idx="31148">
                  <c:v>2.3332155337264151</c:v>
                </c:pt>
                <c:pt idx="31149">
                  <c:v>2.3346017444666183</c:v>
                </c:pt>
                <c:pt idx="31150">
                  <c:v>2.3359876270319306</c:v>
                </c:pt>
                <c:pt idx="31151">
                  <c:v>2.3373738377721338</c:v>
                </c:pt>
                <c:pt idx="31152">
                  <c:v>2.338760048512337</c:v>
                </c:pt>
                <c:pt idx="31153">
                  <c:v>2.3401459310776489</c:v>
                </c:pt>
                <c:pt idx="31154">
                  <c:v>2.3415321418178521</c:v>
                </c:pt>
                <c:pt idx="31155">
                  <c:v>2.3429196652576199</c:v>
                </c:pt>
                <c:pt idx="31156">
                  <c:v>2.344305875997823</c:v>
                </c:pt>
                <c:pt idx="31157">
                  <c:v>2.3456917585631349</c:v>
                </c:pt>
                <c:pt idx="31158">
                  <c:v>2.3470779693033381</c:v>
                </c:pt>
                <c:pt idx="31159">
                  <c:v>2.3484641800435413</c:v>
                </c:pt>
                <c:pt idx="31160">
                  <c:v>2.3498500626088537</c:v>
                </c:pt>
                <c:pt idx="31161">
                  <c:v>2.3512362733490568</c:v>
                </c:pt>
                <c:pt idx="31162">
                  <c:v>2.35262248408926</c:v>
                </c:pt>
                <c:pt idx="31163">
                  <c:v>2.3540083666545719</c:v>
                </c:pt>
                <c:pt idx="31164">
                  <c:v>2.3553945773947751</c:v>
                </c:pt>
                <c:pt idx="31165">
                  <c:v>2.3567807881349783</c:v>
                </c:pt>
                <c:pt idx="31166">
                  <c:v>2.3581666707002902</c:v>
                </c:pt>
                <c:pt idx="31167">
                  <c:v>2.3595528814404934</c:v>
                </c:pt>
                <c:pt idx="31168">
                  <c:v>2.3609404048802611</c:v>
                </c:pt>
                <c:pt idx="31169">
                  <c:v>2.3623262874455735</c:v>
                </c:pt>
                <c:pt idx="31170">
                  <c:v>2.3637124981857767</c:v>
                </c:pt>
                <c:pt idx="31171">
                  <c:v>2.3650987089259798</c:v>
                </c:pt>
                <c:pt idx="31172">
                  <c:v>2.3750379458879616</c:v>
                </c:pt>
                <c:pt idx="31173">
                  <c:v>2.3651164206765127</c:v>
                </c:pt>
                <c:pt idx="31174">
                  <c:v>2.3476910000000002</c:v>
                </c:pt>
                <c:pt idx="31175">
                  <c:v>2.3284115937052934</c:v>
                </c:pt>
                <c:pt idx="31176">
                  <c:v>2.3310279249821386</c:v>
                </c:pt>
                <c:pt idx="31177">
                  <c:v>2.3378046491646778</c:v>
                </c:pt>
                <c:pt idx="31178">
                  <c:v>2.3596597589413446</c:v>
                </c:pt>
                <c:pt idx="31179">
                  <c:v>2.3838689999999998</c:v>
                </c:pt>
                <c:pt idx="31180">
                  <c:v>2.3735854682577564</c:v>
                </c:pt>
                <c:pt idx="31181">
                  <c:v>2.3866253447782544</c:v>
                </c:pt>
                <c:pt idx="31182">
                  <c:v>2.3703325375446962</c:v>
                </c:pt>
                <c:pt idx="31183">
                  <c:v>2.3583615259895088</c:v>
                </c:pt>
                <c:pt idx="31184">
                  <c:v>2.3765799179780638</c:v>
                </c:pt>
                <c:pt idx="31185">
                  <c:v>2.3729466073897498</c:v>
                </c:pt>
                <c:pt idx="31186">
                  <c:v>2.4209832272510718</c:v>
                </c:pt>
                <c:pt idx="31187">
                  <c:v>2.4227147675417657</c:v>
                </c:pt>
                <c:pt idx="31188">
                  <c:v>2.4019659999999998</c:v>
                </c:pt>
                <c:pt idx="31189">
                  <c:v>2.4019659999999998</c:v>
                </c:pt>
                <c:pt idx="31190">
                  <c:v>2.4019659999999998</c:v>
                </c:pt>
                <c:pt idx="31191">
                  <c:v>2.4019659999999998</c:v>
                </c:pt>
                <c:pt idx="31192">
                  <c:v>2.4019659999999998</c:v>
                </c:pt>
                <c:pt idx="31193">
                  <c:v>2.4019659999999998</c:v>
                </c:pt>
                <c:pt idx="31194">
                  <c:v>2.4019659999999998</c:v>
                </c:pt>
                <c:pt idx="31195">
                  <c:v>2.4019659999999998</c:v>
                </c:pt>
                <c:pt idx="31196">
                  <c:v>2.4019659999999998</c:v>
                </c:pt>
                <c:pt idx="31197">
                  <c:v>2.4019659999999998</c:v>
                </c:pt>
                <c:pt idx="31198">
                  <c:v>2.4019659999999998</c:v>
                </c:pt>
                <c:pt idx="31199">
                  <c:v>2.4019659999999998</c:v>
                </c:pt>
                <c:pt idx="31200">
                  <c:v>2.4019659999999998</c:v>
                </c:pt>
                <c:pt idx="31201">
                  <c:v>2.4019659999999998</c:v>
                </c:pt>
                <c:pt idx="31202">
                  <c:v>2.4019659999999998</c:v>
                </c:pt>
                <c:pt idx="31203">
                  <c:v>2.4019659999999998</c:v>
                </c:pt>
                <c:pt idx="31204">
                  <c:v>2.4019659999999998</c:v>
                </c:pt>
                <c:pt idx="31205">
                  <c:v>2.4019659999999998</c:v>
                </c:pt>
                <c:pt idx="31206">
                  <c:v>2.4019659999999998</c:v>
                </c:pt>
                <c:pt idx="31207">
                  <c:v>2.4019659999999998</c:v>
                </c:pt>
                <c:pt idx="31208">
                  <c:v>2.4019659999999998</c:v>
                </c:pt>
                <c:pt idx="31209">
                  <c:v>2.4019659999999998</c:v>
                </c:pt>
                <c:pt idx="31210">
                  <c:v>2.4019659999999998</c:v>
                </c:pt>
                <c:pt idx="31211">
                  <c:v>2.4019659999999998</c:v>
                </c:pt>
                <c:pt idx="31212">
                  <c:v>2.4019659999999998</c:v>
                </c:pt>
                <c:pt idx="31213">
                  <c:v>2.4019659999999998</c:v>
                </c:pt>
                <c:pt idx="31214">
                  <c:v>2.4019659999999998</c:v>
                </c:pt>
                <c:pt idx="31215">
                  <c:v>2.4019659999999998</c:v>
                </c:pt>
                <c:pt idx="31216">
                  <c:v>2.4019659999999998</c:v>
                </c:pt>
                <c:pt idx="31217">
                  <c:v>2.4019659999999998</c:v>
                </c:pt>
                <c:pt idx="31218">
                  <c:v>2.4019659999999998</c:v>
                </c:pt>
                <c:pt idx="31219">
                  <c:v>2.4019659999999998</c:v>
                </c:pt>
                <c:pt idx="31220">
                  <c:v>2.4019659999999998</c:v>
                </c:pt>
                <c:pt idx="31221">
                  <c:v>2.4019659999999998</c:v>
                </c:pt>
                <c:pt idx="31222">
                  <c:v>2.4019659999999998</c:v>
                </c:pt>
                <c:pt idx="31223">
                  <c:v>2.4019659999999998</c:v>
                </c:pt>
                <c:pt idx="31224">
                  <c:v>2.4019659999999998</c:v>
                </c:pt>
                <c:pt idx="31225">
                  <c:v>2.4019659999999998</c:v>
                </c:pt>
                <c:pt idx="31226">
                  <c:v>2.4019659999999998</c:v>
                </c:pt>
                <c:pt idx="31227">
                  <c:v>2.4019659999999998</c:v>
                </c:pt>
                <c:pt idx="31228">
                  <c:v>2.4019659999999998</c:v>
                </c:pt>
                <c:pt idx="31229">
                  <c:v>2.4019659999999998</c:v>
                </c:pt>
                <c:pt idx="31230">
                  <c:v>2.4019659999999998</c:v>
                </c:pt>
                <c:pt idx="31231">
                  <c:v>2.4019659999999998</c:v>
                </c:pt>
                <c:pt idx="31232">
                  <c:v>2.4019659999999998</c:v>
                </c:pt>
                <c:pt idx="31233">
                  <c:v>2.4019659999999998</c:v>
                </c:pt>
                <c:pt idx="31234">
                  <c:v>2.4019659999999998</c:v>
                </c:pt>
                <c:pt idx="31235">
                  <c:v>2.4019659999999998</c:v>
                </c:pt>
                <c:pt idx="31236">
                  <c:v>2.4019659999999998</c:v>
                </c:pt>
                <c:pt idx="31237">
                  <c:v>2.4019659999999998</c:v>
                </c:pt>
                <c:pt idx="31238">
                  <c:v>2.4019659999999998</c:v>
                </c:pt>
                <c:pt idx="31239">
                  <c:v>2.4019659999999998</c:v>
                </c:pt>
                <c:pt idx="31240">
                  <c:v>2.4019659999999998</c:v>
                </c:pt>
                <c:pt idx="31241">
                  <c:v>2.4019659999999998</c:v>
                </c:pt>
                <c:pt idx="31242">
                  <c:v>2.4019659999999998</c:v>
                </c:pt>
                <c:pt idx="31243">
                  <c:v>2.4019659999999998</c:v>
                </c:pt>
                <c:pt idx="31244">
                  <c:v>2.4019659999999998</c:v>
                </c:pt>
                <c:pt idx="31245">
                  <c:v>2.3869186981402</c:v>
                </c:pt>
                <c:pt idx="31246">
                  <c:v>2.3581286204101097</c:v>
                </c:pt>
                <c:pt idx="31247">
                  <c:v>2.357230183094472</c:v>
                </c:pt>
                <c:pt idx="31248">
                  <c:v>2.4006549011406841</c:v>
                </c:pt>
                <c:pt idx="31249">
                  <c:v>2.3772580128730252</c:v>
                </c:pt>
                <c:pt idx="31250">
                  <c:v>2.3919538797542419</c:v>
                </c:pt>
                <c:pt idx="31251">
                  <c:v>2.3861114729453057</c:v>
                </c:pt>
                <c:pt idx="31252">
                  <c:v>2.3684507431246344</c:v>
                </c:pt>
                <c:pt idx="31253">
                  <c:v>2.399103538911644</c:v>
                </c:pt>
                <c:pt idx="31254">
                  <c:v>2.3508601462415912</c:v>
                </c:pt>
                <c:pt idx="31255">
                  <c:v>2.3684809711071471</c:v>
                </c:pt>
                <c:pt idx="31256">
                  <c:v>2.3725295523550503</c:v>
                </c:pt>
                <c:pt idx="31257">
                  <c:v>2.3765771751320135</c:v>
                </c:pt>
                <c:pt idx="31258">
                  <c:v>2.3806257563799162</c:v>
                </c:pt>
                <c:pt idx="31259">
                  <c:v>2.384674337627819</c:v>
                </c:pt>
                <c:pt idx="31260">
                  <c:v>2.3887219604047827</c:v>
                </c:pt>
                <c:pt idx="31261">
                  <c:v>2.3927705416526854</c:v>
                </c:pt>
                <c:pt idx="31262">
                  <c:v>2.3968191229005882</c:v>
                </c:pt>
                <c:pt idx="31263">
                  <c:v>2.4008667456775514</c:v>
                </c:pt>
                <c:pt idx="31264">
                  <c:v>2.4049153269254542</c:v>
                </c:pt>
                <c:pt idx="31265">
                  <c:v>2.4089639081733569</c:v>
                </c:pt>
                <c:pt idx="31266">
                  <c:v>2.4130115309503206</c:v>
                </c:pt>
                <c:pt idx="31267">
                  <c:v>2.4170601121982234</c:v>
                </c:pt>
                <c:pt idx="31268">
                  <c:v>2.4211125273298837</c:v>
                </c:pt>
                <c:pt idx="31269">
                  <c:v>2.4251601501068469</c:v>
                </c:pt>
                <c:pt idx="31270">
                  <c:v>2.4292087313547497</c:v>
                </c:pt>
                <c:pt idx="31271">
                  <c:v>2.4332573126026529</c:v>
                </c:pt>
                <c:pt idx="31272">
                  <c:v>2.4373049353796161</c:v>
                </c:pt>
                <c:pt idx="31273">
                  <c:v>2.4413535166275189</c:v>
                </c:pt>
                <c:pt idx="31274">
                  <c:v>2.4454020978754216</c:v>
                </c:pt>
                <c:pt idx="31275">
                  <c:v>2.4494497206523853</c:v>
                </c:pt>
                <c:pt idx="31276">
                  <c:v>2.4534983019002881</c:v>
                </c:pt>
                <c:pt idx="31277">
                  <c:v>2.4575468831481908</c:v>
                </c:pt>
                <c:pt idx="31278">
                  <c:v>2.4615945059251541</c:v>
                </c:pt>
                <c:pt idx="31279">
                  <c:v>2.4656430871730568</c:v>
                </c:pt>
                <c:pt idx="31280">
                  <c:v>2.4696955023047171</c:v>
                </c:pt>
                <c:pt idx="31281">
                  <c:v>2.4737440835526199</c:v>
                </c:pt>
                <c:pt idx="31282">
                  <c:v>2.4431041633285644</c:v>
                </c:pt>
                <c:pt idx="31283">
                  <c:v>2.4696216278016214</c:v>
                </c:pt>
                <c:pt idx="31284">
                  <c:v>2.458459011680572</c:v>
                </c:pt>
                <c:pt idx="31285">
                  <c:v>2.4722225367191224</c:v>
                </c:pt>
                <c:pt idx="31286">
                  <c:v>2.4743230000000001</c:v>
                </c:pt>
                <c:pt idx="31287">
                  <c:v>2.4418352066746127</c:v>
                </c:pt>
                <c:pt idx="31288">
                  <c:v>2.4545129914163089</c:v>
                </c:pt>
                <c:pt idx="31289">
                  <c:v>2.4562339999999998</c:v>
                </c:pt>
                <c:pt idx="31290">
                  <c:v>2.4728569070321811</c:v>
                </c:pt>
                <c:pt idx="31291">
                  <c:v>2.486883904392919</c:v>
                </c:pt>
                <c:pt idx="31292">
                  <c:v>2.5005478910413066</c:v>
                </c:pt>
                <c:pt idx="31293">
                  <c:v>2.51422481707099</c:v>
                </c:pt>
                <c:pt idx="31294">
                  <c:v>2.5278855688740536</c:v>
                </c:pt>
                <c:pt idx="31295">
                  <c:v>2.5415495555224412</c:v>
                </c:pt>
                <c:pt idx="31296">
                  <c:v>2.5552135421708293</c:v>
                </c:pt>
                <c:pt idx="31297">
                  <c:v>2.5688742939738929</c:v>
                </c:pt>
                <c:pt idx="31298">
                  <c:v>2.5825382806222805</c:v>
                </c:pt>
                <c:pt idx="31299">
                  <c:v>2.5472994554124941</c:v>
                </c:pt>
                <c:pt idx="31300">
                  <c:v>2.6003977470798572</c:v>
                </c:pt>
                <c:pt idx="31301">
                  <c:v>2.6189869301382926</c:v>
                </c:pt>
                <c:pt idx="31302">
                  <c:v>2.5831582185935638</c:v>
                </c:pt>
                <c:pt idx="31303">
                  <c:v>2.6546387360515022</c:v>
                </c:pt>
                <c:pt idx="31304">
                  <c:v>2.600307040057225</c:v>
                </c:pt>
                <c:pt idx="31305">
                  <c:v>2.5661863726752507</c:v>
                </c:pt>
                <c:pt idx="31306">
                  <c:v>2.6184436266984505</c:v>
                </c:pt>
                <c:pt idx="31307">
                  <c:v>2.6010062263863079</c:v>
                </c:pt>
                <c:pt idx="31308">
                  <c:v>2.6023272099537538</c:v>
                </c:pt>
                <c:pt idx="31309">
                  <c:v>2.6036481935212001</c:v>
                </c:pt>
                <c:pt idx="31310">
                  <c:v>2.604968864355794</c:v>
                </c:pt>
                <c:pt idx="31311">
                  <c:v>2.6062898479232399</c:v>
                </c:pt>
                <c:pt idx="31312">
                  <c:v>2.6076108314906863</c:v>
                </c:pt>
                <c:pt idx="31313">
                  <c:v>2.6089315023252801</c:v>
                </c:pt>
                <c:pt idx="31314">
                  <c:v>2.6102524858927261</c:v>
                </c:pt>
                <c:pt idx="31315">
                  <c:v>2.611573469460172</c:v>
                </c:pt>
                <c:pt idx="31316">
                  <c:v>2.6128941402947663</c:v>
                </c:pt>
                <c:pt idx="31317">
                  <c:v>2.6142151238622122</c:v>
                </c:pt>
                <c:pt idx="31318">
                  <c:v>2.6155373583610668</c:v>
                </c:pt>
                <c:pt idx="31319">
                  <c:v>2.6168580291956607</c:v>
                </c:pt>
                <c:pt idx="31320">
                  <c:v>2.618179012763107</c:v>
                </c:pt>
                <c:pt idx="31321">
                  <c:v>2.619499996330553</c:v>
                </c:pt>
                <c:pt idx="31322">
                  <c:v>2.6208206671651468</c:v>
                </c:pt>
                <c:pt idx="31323">
                  <c:v>2.6221416507325928</c:v>
                </c:pt>
                <c:pt idx="31324">
                  <c:v>2.6234626343000391</c:v>
                </c:pt>
                <c:pt idx="31325">
                  <c:v>2.624783305134633</c:v>
                </c:pt>
                <c:pt idx="31326">
                  <c:v>2.6261042887020789</c:v>
                </c:pt>
                <c:pt idx="31327">
                  <c:v>2.6274252722695253</c:v>
                </c:pt>
                <c:pt idx="31328">
                  <c:v>2.6287459431041191</c:v>
                </c:pt>
                <c:pt idx="31329">
                  <c:v>2.6300669266715651</c:v>
                </c:pt>
                <c:pt idx="31330">
                  <c:v>2.6313891611704197</c:v>
                </c:pt>
                <c:pt idx="31331">
                  <c:v>2.632710144737866</c:v>
                </c:pt>
                <c:pt idx="31332">
                  <c:v>2.6340308155724599</c:v>
                </c:pt>
                <c:pt idx="31333">
                  <c:v>2.6353517991399058</c:v>
                </c:pt>
                <c:pt idx="31334">
                  <c:v>2.6366727827073522</c:v>
                </c:pt>
                <c:pt idx="31335">
                  <c:v>2.637993453541946</c:v>
                </c:pt>
                <c:pt idx="31336">
                  <c:v>2.639314437109392</c:v>
                </c:pt>
                <c:pt idx="31337">
                  <c:v>2.6406354206768379</c:v>
                </c:pt>
                <c:pt idx="31338">
                  <c:v>2.6419560915114322</c:v>
                </c:pt>
                <c:pt idx="31339">
                  <c:v>2.6432770750788781</c:v>
                </c:pt>
                <c:pt idx="31340">
                  <c:v>2.644598058646324</c:v>
                </c:pt>
                <c:pt idx="31341">
                  <c:v>2.6459187294809179</c:v>
                </c:pt>
                <c:pt idx="31342">
                  <c:v>2.6472409639797729</c:v>
                </c:pt>
                <c:pt idx="31343">
                  <c:v>2.6485619475472189</c:v>
                </c:pt>
                <c:pt idx="31344">
                  <c:v>2.6498826183818127</c:v>
                </c:pt>
                <c:pt idx="31345">
                  <c:v>2.6512036019492586</c:v>
                </c:pt>
                <c:pt idx="31346">
                  <c:v>2.652524585516705</c:v>
                </c:pt>
                <c:pt idx="31347">
                  <c:v>2.6538452563512989</c:v>
                </c:pt>
                <c:pt idx="31348">
                  <c:v>2.6551662399187448</c:v>
                </c:pt>
                <c:pt idx="31349">
                  <c:v>2.6564872234861912</c:v>
                </c:pt>
                <c:pt idx="31350">
                  <c:v>2.657807894320785</c:v>
                </c:pt>
                <c:pt idx="31351">
                  <c:v>2.6591288778882309</c:v>
                </c:pt>
                <c:pt idx="31352">
                  <c:v>2.6604498614556773</c:v>
                </c:pt>
                <c:pt idx="31353">
                  <c:v>2.6617705322902712</c:v>
                </c:pt>
                <c:pt idx="31354">
                  <c:v>2.6630915158577171</c:v>
                </c:pt>
                <c:pt idx="31355">
                  <c:v>2.6644137503565717</c:v>
                </c:pt>
                <c:pt idx="31356">
                  <c:v>2.6657347339240176</c:v>
                </c:pt>
                <c:pt idx="31357">
                  <c:v>2.6670554047586119</c:v>
                </c:pt>
                <c:pt idx="31358">
                  <c:v>2.6683763883260578</c:v>
                </c:pt>
                <c:pt idx="31359">
                  <c:v>2.6696973718935038</c:v>
                </c:pt>
                <c:pt idx="31360">
                  <c:v>2.6710180427280981</c:v>
                </c:pt>
                <c:pt idx="31361">
                  <c:v>2.672339026295544</c:v>
                </c:pt>
                <c:pt idx="31362">
                  <c:v>2.6684973519313306</c:v>
                </c:pt>
                <c:pt idx="31363">
                  <c:v>2.6700353075089391</c:v>
                </c:pt>
                <c:pt idx="31364">
                  <c:v>2.7044334601812112</c:v>
                </c:pt>
                <c:pt idx="31365">
                  <c:v>2.7069867954220315</c:v>
                </c:pt>
                <c:pt idx="31366">
                  <c:v>2.7403582569725864</c:v>
                </c:pt>
                <c:pt idx="31367">
                  <c:v>2.7330463419170243</c:v>
                </c:pt>
                <c:pt idx="31368">
                  <c:v>2.7344955321888409</c:v>
                </c:pt>
                <c:pt idx="31369">
                  <c:v>2.7094969999999998</c:v>
                </c:pt>
                <c:pt idx="31370">
                  <c:v>2.7036571082498808</c:v>
                </c:pt>
                <c:pt idx="31371">
                  <c:v>2.692496686805613</c:v>
                </c:pt>
                <c:pt idx="31372">
                  <c:v>2.6958185974848785</c:v>
                </c:pt>
                <c:pt idx="31373">
                  <c:v>2.6991412947875584</c:v>
                </c:pt>
                <c:pt idx="31374">
                  <c:v>2.7024639920902382</c:v>
                </c:pt>
                <c:pt idx="31375">
                  <c:v>2.7057859027695037</c:v>
                </c:pt>
                <c:pt idx="31376">
                  <c:v>2.7091086000721836</c:v>
                </c:pt>
                <c:pt idx="31377">
                  <c:v>2.7124312973748634</c:v>
                </c:pt>
                <c:pt idx="31378">
                  <c:v>2.7157532080541289</c:v>
                </c:pt>
                <c:pt idx="31379">
                  <c:v>2.7190759053568092</c:v>
                </c:pt>
                <c:pt idx="31380">
                  <c:v>2.7224017491531467</c:v>
                </c:pt>
                <c:pt idx="31381">
                  <c:v>2.7257244464558266</c:v>
                </c:pt>
                <c:pt idx="31382">
                  <c:v>2.729046357135092</c:v>
                </c:pt>
                <c:pt idx="31383">
                  <c:v>2.7323690544377719</c:v>
                </c:pt>
                <c:pt idx="31384">
                  <c:v>2.7356917517404522</c:v>
                </c:pt>
                <c:pt idx="31385">
                  <c:v>2.7390136624197177</c:v>
                </c:pt>
                <c:pt idx="31386">
                  <c:v>2.7423363597223975</c:v>
                </c:pt>
                <c:pt idx="31387">
                  <c:v>2.7456590570250774</c:v>
                </c:pt>
                <c:pt idx="31388">
                  <c:v>2.7489809677043429</c:v>
                </c:pt>
                <c:pt idx="31389">
                  <c:v>2.7523036650070227</c:v>
                </c:pt>
                <c:pt idx="31390">
                  <c:v>2.7556263623097026</c:v>
                </c:pt>
                <c:pt idx="31391">
                  <c:v>2.7589482729889681</c:v>
                </c:pt>
                <c:pt idx="31392">
                  <c:v>2.762274116785306</c:v>
                </c:pt>
                <c:pt idx="31393">
                  <c:v>2.7655968140879859</c:v>
                </c:pt>
                <c:pt idx="31394">
                  <c:v>2.7689187247672513</c:v>
                </c:pt>
                <c:pt idx="31395">
                  <c:v>2.7722414220699312</c:v>
                </c:pt>
                <c:pt idx="31396">
                  <c:v>2.775564119372611</c:v>
                </c:pt>
                <c:pt idx="31397">
                  <c:v>2.7788860300518765</c:v>
                </c:pt>
                <c:pt idx="31398">
                  <c:v>2.7822087273545564</c:v>
                </c:pt>
                <c:pt idx="31399">
                  <c:v>2.7855314246572367</c:v>
                </c:pt>
                <c:pt idx="31400">
                  <c:v>2.7888533353365021</c:v>
                </c:pt>
                <c:pt idx="31401">
                  <c:v>2.792176032639182</c:v>
                </c:pt>
                <c:pt idx="31402">
                  <c:v>2.7954987299418619</c:v>
                </c:pt>
                <c:pt idx="31403">
                  <c:v>2.7988206406211273</c:v>
                </c:pt>
                <c:pt idx="31404">
                  <c:v>2.8021433379238072</c:v>
                </c:pt>
                <c:pt idx="31405">
                  <c:v>2.8054691817201451</c:v>
                </c:pt>
                <c:pt idx="31406">
                  <c:v>2.808791879022825</c:v>
                </c:pt>
                <c:pt idx="31407">
                  <c:v>2.8121137897020905</c:v>
                </c:pt>
                <c:pt idx="31408">
                  <c:v>2.8154364870047703</c:v>
                </c:pt>
                <c:pt idx="31409">
                  <c:v>2.8187591843074502</c:v>
                </c:pt>
                <c:pt idx="31410">
                  <c:v>2.8220810949867157</c:v>
                </c:pt>
                <c:pt idx="31411">
                  <c:v>2.8254037922893955</c:v>
                </c:pt>
                <c:pt idx="31412">
                  <c:v>2.8287264895920754</c:v>
                </c:pt>
                <c:pt idx="31413">
                  <c:v>2.8320484002713409</c:v>
                </c:pt>
                <c:pt idx="31414">
                  <c:v>2.8353710975740212</c:v>
                </c:pt>
                <c:pt idx="31415">
                  <c:v>2.838693794876701</c:v>
                </c:pt>
                <c:pt idx="31416">
                  <c:v>2.8420157055559665</c:v>
                </c:pt>
                <c:pt idx="31417">
                  <c:v>2.845341549352304</c:v>
                </c:pt>
                <c:pt idx="31418">
                  <c:v>2.8486642466549839</c:v>
                </c:pt>
                <c:pt idx="31419">
                  <c:v>2.8519861573342498</c:v>
                </c:pt>
                <c:pt idx="31420">
                  <c:v>2.8553088546369296</c:v>
                </c:pt>
                <c:pt idx="31421">
                  <c:v>2.8586315519396095</c:v>
                </c:pt>
                <c:pt idx="31422">
                  <c:v>2.861953462618875</c:v>
                </c:pt>
                <c:pt idx="31423">
                  <c:v>2.8652761599215548</c:v>
                </c:pt>
                <c:pt idx="31424">
                  <c:v>2.8685988572242347</c:v>
                </c:pt>
                <c:pt idx="31425">
                  <c:v>2.8719207679035001</c:v>
                </c:pt>
                <c:pt idx="31426">
                  <c:v>2.9045006767580457</c:v>
                </c:pt>
                <c:pt idx="31427">
                  <c:v>2.9247107553648068</c:v>
                </c:pt>
                <c:pt idx="31428">
                  <c:v>2.926574</c:v>
                </c:pt>
                <c:pt idx="31429">
                  <c:v>2.9430502977353989</c:v>
                </c:pt>
                <c:pt idx="31430">
                  <c:v>2.9779154663805438</c:v>
                </c:pt>
                <c:pt idx="31431">
                  <c:v>2.9138337935145446</c:v>
                </c:pt>
                <c:pt idx="31432">
                  <c:v>2.9253580052443384</c:v>
                </c:pt>
                <c:pt idx="31433">
                  <c:v>2.8925697854077255</c:v>
                </c:pt>
                <c:pt idx="31434">
                  <c:v>2.9075274992846927</c:v>
                </c:pt>
                <c:pt idx="31435">
                  <c:v>2.9108966657447519</c:v>
                </c:pt>
                <c:pt idx="31436">
                  <c:v>2.9134427482505831</c:v>
                </c:pt>
                <c:pt idx="31437">
                  <c:v>2.9159888307564148</c:v>
                </c:pt>
                <c:pt idx="31438">
                  <c:v>2.9185343104965011</c:v>
                </c:pt>
                <c:pt idx="31439">
                  <c:v>2.9210803930023328</c:v>
                </c:pt>
                <c:pt idx="31440">
                  <c:v>2.923626475508164</c:v>
                </c:pt>
                <c:pt idx="31441">
                  <c:v>2.9261719552482508</c:v>
                </c:pt>
                <c:pt idx="31442">
                  <c:v>2.9274775261324857</c:v>
                </c:pt>
                <c:pt idx="31443">
                  <c:v>2.9285492740638586</c:v>
                </c:pt>
                <c:pt idx="31444">
                  <c:v>2.9296207682670281</c:v>
                </c:pt>
                <c:pt idx="31445">
                  <c:v>2.9306925161984014</c:v>
                </c:pt>
                <c:pt idx="31446">
                  <c:v>2.9317642641297743</c:v>
                </c:pt>
                <c:pt idx="31447">
                  <c:v>2.9328357583329439</c:v>
                </c:pt>
                <c:pt idx="31448">
                  <c:v>2.9339075062643167</c:v>
                </c:pt>
                <c:pt idx="31449">
                  <c:v>2.9349792541956896</c:v>
                </c:pt>
                <c:pt idx="31450">
                  <c:v>2.9360507483988592</c:v>
                </c:pt>
                <c:pt idx="31451">
                  <c:v>2.9371224963302325</c:v>
                </c:pt>
                <c:pt idx="31452">
                  <c:v>2.9381942442616054</c:v>
                </c:pt>
                <c:pt idx="31453">
                  <c:v>2.9392657384647749</c:v>
                </c:pt>
                <c:pt idx="31454">
                  <c:v>2.9403374863961478</c:v>
                </c:pt>
                <c:pt idx="31455">
                  <c:v>2.9414102492403349</c:v>
                </c:pt>
                <c:pt idx="31456">
                  <c:v>2.9424819971717078</c:v>
                </c:pt>
                <c:pt idx="31457">
                  <c:v>2.9435534913748773</c:v>
                </c:pt>
                <c:pt idx="31458">
                  <c:v>2.9446252393062502</c:v>
                </c:pt>
                <c:pt idx="31459">
                  <c:v>2.9456969872376235</c:v>
                </c:pt>
                <c:pt idx="31460">
                  <c:v>2.9467684814407931</c:v>
                </c:pt>
                <c:pt idx="31461">
                  <c:v>2.9478402293721659</c:v>
                </c:pt>
                <c:pt idx="31462">
                  <c:v>2.9489119773035388</c:v>
                </c:pt>
                <c:pt idx="31463">
                  <c:v>2.9499834715067084</c:v>
                </c:pt>
                <c:pt idx="31464">
                  <c:v>2.9510552194380817</c:v>
                </c:pt>
                <c:pt idx="31465">
                  <c:v>2.9521269673694546</c:v>
                </c:pt>
                <c:pt idx="31466">
                  <c:v>2.9531984615726241</c:v>
                </c:pt>
                <c:pt idx="31467">
                  <c:v>2.9542712244168108</c:v>
                </c:pt>
                <c:pt idx="31468">
                  <c:v>2.9553429723481837</c:v>
                </c:pt>
                <c:pt idx="31469">
                  <c:v>2.9564144665513532</c:v>
                </c:pt>
                <c:pt idx="31470">
                  <c:v>2.9574862144827265</c:v>
                </c:pt>
                <c:pt idx="31471">
                  <c:v>2.9585579624140994</c:v>
                </c:pt>
                <c:pt idx="31472">
                  <c:v>2.9596294566172689</c:v>
                </c:pt>
                <c:pt idx="31473">
                  <c:v>2.9607012045486418</c:v>
                </c:pt>
                <c:pt idx="31474">
                  <c:v>2.9617729524800152</c:v>
                </c:pt>
                <c:pt idx="31475">
                  <c:v>2.9628444466831847</c:v>
                </c:pt>
                <c:pt idx="31476">
                  <c:v>2.9639161946145576</c:v>
                </c:pt>
                <c:pt idx="31477">
                  <c:v>2.9649879425459305</c:v>
                </c:pt>
                <c:pt idx="31478">
                  <c:v>2.9660594367491</c:v>
                </c:pt>
                <c:pt idx="31479">
                  <c:v>2.9671311846804733</c:v>
                </c:pt>
                <c:pt idx="31480">
                  <c:v>2.96820394752466</c:v>
                </c:pt>
                <c:pt idx="31481">
                  <c:v>2.9692756954560329</c:v>
                </c:pt>
                <c:pt idx="31482">
                  <c:v>2.9703471896592024</c:v>
                </c:pt>
                <c:pt idx="31483">
                  <c:v>2.9714189375905757</c:v>
                </c:pt>
                <c:pt idx="31484">
                  <c:v>2.9724906855219486</c:v>
                </c:pt>
                <c:pt idx="31485">
                  <c:v>2.9735621797251182</c:v>
                </c:pt>
                <c:pt idx="31486">
                  <c:v>2.974633927656491</c:v>
                </c:pt>
                <c:pt idx="31487">
                  <c:v>2.9757056755878639</c:v>
                </c:pt>
                <c:pt idx="31488">
                  <c:v>2.9767771697910339</c:v>
                </c:pt>
                <c:pt idx="31489">
                  <c:v>3.0364873150697109</c:v>
                </c:pt>
                <c:pt idx="31490">
                  <c:v>3.041682323907791</c:v>
                </c:pt>
                <c:pt idx="31491">
                  <c:v>3.0468761028668849</c:v>
                </c:pt>
                <c:pt idx="31492">
                  <c:v>3.052071111704965</c:v>
                </c:pt>
                <c:pt idx="31493">
                  <c:v>3.05727104005899</c:v>
                </c:pt>
                <c:pt idx="31494">
                  <c:v>3.0624660488970701</c:v>
                </c:pt>
                <c:pt idx="31495">
                  <c:v>3.067659827856164</c:v>
                </c:pt>
                <c:pt idx="31496">
                  <c:v>3.0728548366942441</c:v>
                </c:pt>
                <c:pt idx="31497">
                  <c:v>3.0780498455323242</c:v>
                </c:pt>
                <c:pt idx="31498">
                  <c:v>3.0832436244914181</c:v>
                </c:pt>
                <c:pt idx="31499">
                  <c:v>3.0884386333294982</c:v>
                </c:pt>
                <c:pt idx="31500">
                  <c:v>3.0936336421675783</c:v>
                </c:pt>
                <c:pt idx="31501">
                  <c:v>3.0988274211266722</c:v>
                </c:pt>
                <c:pt idx="31502">
                  <c:v>3.1040224299647523</c:v>
                </c:pt>
                <c:pt idx="31503">
                  <c:v>3.1092174388028324</c:v>
                </c:pt>
                <c:pt idx="31504">
                  <c:v>3.1144112177619259</c:v>
                </c:pt>
                <c:pt idx="31505">
                  <c:v>3.1196111461159513</c:v>
                </c:pt>
                <c:pt idx="31506">
                  <c:v>3.1248061549540314</c:v>
                </c:pt>
                <c:pt idx="31507">
                  <c:v>3.1299999339131253</c:v>
                </c:pt>
                <c:pt idx="31508">
                  <c:v>3.1351949427512054</c:v>
                </c:pt>
                <c:pt idx="31509">
                  <c:v>3.1403899515892855</c:v>
                </c:pt>
                <c:pt idx="31510">
                  <c:v>3.1455837305483794</c:v>
                </c:pt>
                <c:pt idx="31511">
                  <c:v>3.1507787393864595</c:v>
                </c:pt>
                <c:pt idx="31512">
                  <c:v>3.1559737482245396</c:v>
                </c:pt>
                <c:pt idx="31513">
                  <c:v>3.161167527183633</c:v>
                </c:pt>
                <c:pt idx="31514">
                  <c:v>3.1663625360217131</c:v>
                </c:pt>
                <c:pt idx="31515">
                  <c:v>3.1715575448597932</c:v>
                </c:pt>
                <c:pt idx="31516">
                  <c:v>3.1767513238188871</c:v>
                </c:pt>
                <c:pt idx="31517">
                  <c:v>3.1819463326569672</c:v>
                </c:pt>
                <c:pt idx="31518">
                  <c:v>3.1871462610109926</c:v>
                </c:pt>
                <c:pt idx="31519">
                  <c:v>3.1923412698490727</c:v>
                </c:pt>
                <c:pt idx="31520">
                  <c:v>3.1975350488081666</c:v>
                </c:pt>
                <c:pt idx="31521">
                  <c:v>3.2027300576462467</c:v>
                </c:pt>
                <c:pt idx="31522">
                  <c:v>3.2079250664843268</c:v>
                </c:pt>
                <c:pt idx="31523">
                  <c:v>3.2131188454434203</c:v>
                </c:pt>
                <c:pt idx="31524">
                  <c:v>3.2183138542815004</c:v>
                </c:pt>
                <c:pt idx="31525">
                  <c:v>3.2235088631195805</c:v>
                </c:pt>
                <c:pt idx="31526">
                  <c:v>3.2287026420786744</c:v>
                </c:pt>
                <c:pt idx="31527">
                  <c:v>3.2338976509167545</c:v>
                </c:pt>
                <c:pt idx="31528">
                  <c:v>3.2390926597548346</c:v>
                </c:pt>
                <c:pt idx="31529">
                  <c:v>3.2442864387139285</c:v>
                </c:pt>
                <c:pt idx="31530">
                  <c:v>3.2494863670679539</c:v>
                </c:pt>
                <c:pt idx="31531">
                  <c:v>3.254681375906034</c:v>
                </c:pt>
                <c:pt idx="31532">
                  <c:v>3.2598751548651275</c:v>
                </c:pt>
                <c:pt idx="31533">
                  <c:v>3.2650701637032076</c:v>
                </c:pt>
                <c:pt idx="31534">
                  <c:v>3.2702651725412877</c:v>
                </c:pt>
                <c:pt idx="31535">
                  <c:v>3.2341039999999999</c:v>
                </c:pt>
                <c:pt idx="31536">
                  <c:v>3.2337848330948975</c:v>
                </c:pt>
                <c:pt idx="31537">
                  <c:v>3.1985039508822126</c:v>
                </c:pt>
                <c:pt idx="31538">
                  <c:v>3.2349323147353362</c:v>
                </c:pt>
                <c:pt idx="31539">
                  <c:v>3.2686607792610247</c:v>
                </c:pt>
                <c:pt idx="31540">
                  <c:v>3.2153464747257989</c:v>
                </c:pt>
                <c:pt idx="31541">
                  <c:v>3.1995132083929421</c:v>
                </c:pt>
                <c:pt idx="31542">
                  <c:v>3.2341039999999999</c:v>
                </c:pt>
                <c:pt idx="31543">
                  <c:v>3.2341039999999999</c:v>
                </c:pt>
                <c:pt idx="31544">
                  <c:v>3.2341039999999999</c:v>
                </c:pt>
                <c:pt idx="31545">
                  <c:v>3.2341039999999999</c:v>
                </c:pt>
                <c:pt idx="31546">
                  <c:v>3.2341039999999999</c:v>
                </c:pt>
                <c:pt idx="31547">
                  <c:v>3.2350355547079856</c:v>
                </c:pt>
                <c:pt idx="31548">
                  <c:v>3.2870858655221746</c:v>
                </c:pt>
                <c:pt idx="31549">
                  <c:v>3.235225676204101</c:v>
                </c:pt>
                <c:pt idx="31550">
                  <c:v>3.2705641540230568</c:v>
                </c:pt>
                <c:pt idx="31551">
                  <c:v>3.2777737130191178</c:v>
                </c:pt>
                <c:pt idx="31552">
                  <c:v>3.2849849792278234</c:v>
                </c:pt>
                <c:pt idx="31553">
                  <c:v>3.2921945382238844</c:v>
                </c:pt>
                <c:pt idx="31554">
                  <c:v>3.2994058044325896</c:v>
                </c:pt>
                <c:pt idx="31555">
                  <c:v>3.3066238994918713</c:v>
                </c:pt>
                <c:pt idx="31556">
                  <c:v>3.3138351657005765</c:v>
                </c:pt>
                <c:pt idx="31557">
                  <c:v>3.3210447246966375</c:v>
                </c:pt>
                <c:pt idx="31558">
                  <c:v>3.3282559909053431</c:v>
                </c:pt>
                <c:pt idx="31559">
                  <c:v>3.3354672571140482</c:v>
                </c:pt>
                <c:pt idx="31560">
                  <c:v>3.3426768161101093</c:v>
                </c:pt>
                <c:pt idx="31561">
                  <c:v>3.3498880823188144</c:v>
                </c:pt>
                <c:pt idx="31562">
                  <c:v>3.35709934852752</c:v>
                </c:pt>
                <c:pt idx="31563">
                  <c:v>3.364308907523581</c:v>
                </c:pt>
                <c:pt idx="31564">
                  <c:v>3.3715201737322862</c:v>
                </c:pt>
                <c:pt idx="31565">
                  <c:v>3.3787314399409913</c:v>
                </c:pt>
                <c:pt idx="31566">
                  <c:v>3.3859409989370528</c:v>
                </c:pt>
                <c:pt idx="31567">
                  <c:v>3.393152265145758</c:v>
                </c:pt>
                <c:pt idx="31568">
                  <c:v>3.4003703602050397</c:v>
                </c:pt>
                <c:pt idx="31569">
                  <c:v>3.4075816264137448</c:v>
                </c:pt>
                <c:pt idx="31570">
                  <c:v>3.4147911854098059</c:v>
                </c:pt>
                <c:pt idx="31571">
                  <c:v>3.422002451618511</c:v>
                </c:pt>
                <c:pt idx="31572">
                  <c:v>3.4292137178272166</c:v>
                </c:pt>
                <c:pt idx="31573">
                  <c:v>3.4724761934415156</c:v>
                </c:pt>
                <c:pt idx="31574">
                  <c:v>3.4796874596502207</c:v>
                </c:pt>
                <c:pt idx="31575">
                  <c:v>3.4869055547095025</c:v>
                </c:pt>
                <c:pt idx="31576">
                  <c:v>3.4941168209182076</c:v>
                </c:pt>
                <c:pt idx="31577">
                  <c:v>3.5013263799142686</c:v>
                </c:pt>
                <c:pt idx="31578">
                  <c:v>3.5085376461229743</c:v>
                </c:pt>
                <c:pt idx="31579">
                  <c:v>3.5157489123316794</c:v>
                </c:pt>
                <c:pt idx="31580">
                  <c:v>3.5229584713277404</c:v>
                </c:pt>
                <c:pt idx="31581">
                  <c:v>3.530169737536446</c:v>
                </c:pt>
                <c:pt idx="31582">
                  <c:v>3.5373810037451512</c:v>
                </c:pt>
                <c:pt idx="31583">
                  <c:v>3.5445905627412122</c:v>
                </c:pt>
                <c:pt idx="31584">
                  <c:v>3.5518018289499174</c:v>
                </c:pt>
                <c:pt idx="31585">
                  <c:v>3.5590130951586225</c:v>
                </c:pt>
                <c:pt idx="31586">
                  <c:v>3.566222654154684</c:v>
                </c:pt>
                <c:pt idx="31587">
                  <c:v>3.5734339203633891</c:v>
                </c:pt>
                <c:pt idx="31588">
                  <c:v>3.5806520154226709</c:v>
                </c:pt>
                <c:pt idx="31589">
                  <c:v>3.587863281631376</c:v>
                </c:pt>
                <c:pt idx="31590">
                  <c:v>3.595072840627437</c:v>
                </c:pt>
                <c:pt idx="31591">
                  <c:v>3.6022841068361422</c:v>
                </c:pt>
                <c:pt idx="31592">
                  <c:v>3.6094936658322037</c:v>
                </c:pt>
                <c:pt idx="31593">
                  <c:v>3.6139990000000002</c:v>
                </c:pt>
                <c:pt idx="31594">
                  <c:v>3.6488221728247914</c:v>
                </c:pt>
                <c:pt idx="31595">
                  <c:v>3.6902802641869337</c:v>
                </c:pt>
                <c:pt idx="31596">
                  <c:v>3.668275</c:v>
                </c:pt>
                <c:pt idx="31597">
                  <c:v>3.7821613169107855</c:v>
                </c:pt>
                <c:pt idx="31598">
                  <c:v>3.8412384235764239</c:v>
                </c:pt>
                <c:pt idx="31599">
                  <c:v>3.8431940873624542</c:v>
                </c:pt>
                <c:pt idx="31600">
                  <c:v>3.8309799890109888</c:v>
                </c:pt>
                <c:pt idx="31601">
                  <c:v>3.9233957222777223</c:v>
                </c:pt>
                <c:pt idx="31602">
                  <c:v>3.9967492498807822</c:v>
                </c:pt>
                <c:pt idx="31603">
                  <c:v>4.0149669303933253</c:v>
                </c:pt>
                <c:pt idx="31604">
                  <c:v>4.0354432974386203</c:v>
                </c:pt>
                <c:pt idx="31605">
                  <c:v>4.0669037538648265</c:v>
                </c:pt>
                <c:pt idx="31606">
                  <c:v>4.0983716600794367</c:v>
                </c:pt>
                <c:pt idx="31607">
                  <c:v>4.1298395662940459</c:v>
                </c:pt>
                <c:pt idx="31608">
                  <c:v>4.161300022720253</c:v>
                </c:pt>
                <c:pt idx="31609">
                  <c:v>4.1927679289348623</c:v>
                </c:pt>
                <c:pt idx="31610">
                  <c:v>4.2242358351494724</c:v>
                </c:pt>
                <c:pt idx="31611">
                  <c:v>4.2556962915756786</c:v>
                </c:pt>
                <c:pt idx="31612">
                  <c:v>4.2871641977902888</c:v>
                </c:pt>
                <c:pt idx="31613">
                  <c:v>4.3186619031585103</c:v>
                </c:pt>
                <c:pt idx="31614">
                  <c:v>4.3501223595847174</c:v>
                </c:pt>
                <c:pt idx="31615">
                  <c:v>4.3815902657993266</c:v>
                </c:pt>
                <c:pt idx="31616">
                  <c:v>4.4130581720139368</c:v>
                </c:pt>
                <c:pt idx="31617">
                  <c:v>4.444518628440143</c:v>
                </c:pt>
                <c:pt idx="31618">
                  <c:v>4.4759865346547532</c:v>
                </c:pt>
                <c:pt idx="31619">
                  <c:v>4.5074544408693624</c:v>
                </c:pt>
                <c:pt idx="31620">
                  <c:v>4.5389148972955686</c:v>
                </c:pt>
                <c:pt idx="31621">
                  <c:v>4.5703828035101788</c:v>
                </c:pt>
                <c:pt idx="31622">
                  <c:v>4.601850709724788</c:v>
                </c:pt>
                <c:pt idx="31623">
                  <c:v>4.6333111661509951</c:v>
                </c:pt>
                <c:pt idx="31624">
                  <c:v>4.6647790723656044</c:v>
                </c:pt>
                <c:pt idx="31625">
                  <c:v>4.6962767777338268</c:v>
                </c:pt>
                <c:pt idx="31626">
                  <c:v>4.7277446839484361</c:v>
                </c:pt>
                <c:pt idx="31627">
                  <c:v>4.7592051403746432</c:v>
                </c:pt>
                <c:pt idx="31628">
                  <c:v>4.7906730465892524</c:v>
                </c:pt>
                <c:pt idx="31629">
                  <c:v>4.8221409528038626</c:v>
                </c:pt>
                <c:pt idx="31630">
                  <c:v>4.8536014092300688</c:v>
                </c:pt>
                <c:pt idx="31631">
                  <c:v>4.8850693154446789</c:v>
                </c:pt>
                <c:pt idx="31632">
                  <c:v>4.9165372216592882</c:v>
                </c:pt>
                <c:pt idx="31633">
                  <c:v>4.9479976780854944</c:v>
                </c:pt>
                <c:pt idx="31634">
                  <c:v>4.9794655843001046</c:v>
                </c:pt>
                <c:pt idx="31635">
                  <c:v>5.0109334905147138</c:v>
                </c:pt>
                <c:pt idx="31636">
                  <c:v>5.0423939469409209</c:v>
                </c:pt>
                <c:pt idx="31637">
                  <c:v>5.0738618531555311</c:v>
                </c:pt>
                <c:pt idx="31638">
                  <c:v>5.1053595585237526</c:v>
                </c:pt>
                <c:pt idx="31639">
                  <c:v>5.1368200149499597</c:v>
                </c:pt>
                <c:pt idx="31640">
                  <c:v>5.1682879211645689</c:v>
                </c:pt>
                <c:pt idx="31641">
                  <c:v>5.1997558273791782</c:v>
                </c:pt>
                <c:pt idx="31642">
                  <c:v>5.2312162838053853</c:v>
                </c:pt>
                <c:pt idx="31643">
                  <c:v>5.2626841900199945</c:v>
                </c:pt>
                <c:pt idx="31644">
                  <c:v>5.2941520962346047</c:v>
                </c:pt>
                <c:pt idx="31645">
                  <c:v>5.3256125526608109</c:v>
                </c:pt>
                <c:pt idx="31646">
                  <c:v>5.3570804588754211</c:v>
                </c:pt>
                <c:pt idx="31647">
                  <c:v>5.3885483650900303</c:v>
                </c:pt>
                <c:pt idx="31648">
                  <c:v>5.4311248776824037</c:v>
                </c:pt>
                <c:pt idx="31649">
                  <c:v>5.476921112303291</c:v>
                </c:pt>
                <c:pt idx="31650">
                  <c:v>5.5043843497020264</c:v>
                </c:pt>
                <c:pt idx="31651">
                  <c:v>5.5408707281831182</c:v>
                </c:pt>
                <c:pt idx="31652">
                  <c:v>5.5862533066285165</c:v>
                </c:pt>
                <c:pt idx="31653">
                  <c:v>5.6320770727056022</c:v>
                </c:pt>
                <c:pt idx="31654">
                  <c:v>5.6677006242250831</c:v>
                </c:pt>
                <c:pt idx="31655">
                  <c:v>5.7244783118741056</c:v>
                </c:pt>
                <c:pt idx="31656">
                  <c:v>5.8155628319427883</c:v>
                </c:pt>
                <c:pt idx="31657">
                  <c:v>5.9233828372808235</c:v>
                </c:pt>
                <c:pt idx="31658">
                  <c:v>6.0452659758322262</c:v>
                </c:pt>
                <c:pt idx="31659">
                  <c:v>6.1671779761261236</c:v>
                </c:pt>
                <c:pt idx="31660">
                  <c:v>6.2890899764200201</c:v>
                </c:pt>
                <c:pt idx="31661">
                  <c:v>6.4109731149714237</c:v>
                </c:pt>
                <c:pt idx="31662">
                  <c:v>6.5328851152653202</c:v>
                </c:pt>
                <c:pt idx="31663">
                  <c:v>6.6549125625291925</c:v>
                </c:pt>
                <c:pt idx="31664">
                  <c:v>6.7767957010805953</c:v>
                </c:pt>
                <c:pt idx="31665">
                  <c:v>6.8987077013744926</c:v>
                </c:pt>
                <c:pt idx="31666">
                  <c:v>7.0206197016683891</c:v>
                </c:pt>
                <c:pt idx="31667">
                  <c:v>7.1425028402197928</c:v>
                </c:pt>
                <c:pt idx="31668">
                  <c:v>7.2644148405136892</c:v>
                </c:pt>
                <c:pt idx="31669">
                  <c:v>7.3863268408075866</c:v>
                </c:pt>
                <c:pt idx="31670">
                  <c:v>7.5082099793589894</c:v>
                </c:pt>
                <c:pt idx="31671">
                  <c:v>7.6301219796528859</c:v>
                </c:pt>
                <c:pt idx="31672">
                  <c:v>7.7520339799467832</c:v>
                </c:pt>
                <c:pt idx="31673">
                  <c:v>7.873917118498186</c:v>
                </c:pt>
                <c:pt idx="31674">
                  <c:v>7.9958291187920834</c:v>
                </c:pt>
                <c:pt idx="31675">
                  <c:v>8.1178565660559556</c:v>
                </c:pt>
                <c:pt idx="31676">
                  <c:v>8.2397685663498521</c:v>
                </c:pt>
                <c:pt idx="31677">
                  <c:v>8.3616517049012558</c:v>
                </c:pt>
                <c:pt idx="31678">
                  <c:v>8.4835637051951522</c:v>
                </c:pt>
                <c:pt idx="31679">
                  <c:v>8.6054757054890487</c:v>
                </c:pt>
                <c:pt idx="31680">
                  <c:v>8.7273588440404524</c:v>
                </c:pt>
                <c:pt idx="31681">
                  <c:v>8.8492708443343489</c:v>
                </c:pt>
                <c:pt idx="31682">
                  <c:v>8.9711828446282471</c:v>
                </c:pt>
                <c:pt idx="31683">
                  <c:v>9.093065983179649</c:v>
                </c:pt>
                <c:pt idx="31684">
                  <c:v>9.2149779834735455</c:v>
                </c:pt>
                <c:pt idx="31685">
                  <c:v>9.3368899837674419</c:v>
                </c:pt>
                <c:pt idx="31686">
                  <c:v>9.4587731223188456</c:v>
                </c:pt>
                <c:pt idx="31687">
                  <c:v>9.5806851226127439</c:v>
                </c:pt>
                <c:pt idx="31688">
                  <c:v>9.7027125698766152</c:v>
                </c:pt>
                <c:pt idx="31689">
                  <c:v>9.8245957084280189</c:v>
                </c:pt>
                <c:pt idx="31690">
                  <c:v>9.9465077087219154</c:v>
                </c:pt>
                <c:pt idx="31691">
                  <c:v>10.068419709015812</c:v>
                </c:pt>
                <c:pt idx="31692">
                  <c:v>10.190302847567215</c:v>
                </c:pt>
                <c:pt idx="31693">
                  <c:v>10.312214847861114</c:v>
                </c:pt>
                <c:pt idx="31694">
                  <c:v>10.43412684815501</c:v>
                </c:pt>
                <c:pt idx="31695">
                  <c:v>10.556009986706412</c:v>
                </c:pt>
                <c:pt idx="31696">
                  <c:v>10.677921987000309</c:v>
                </c:pt>
                <c:pt idx="31697">
                  <c:v>10.799833987294207</c:v>
                </c:pt>
                <c:pt idx="31698">
                  <c:v>10.92171712584561</c:v>
                </c:pt>
                <c:pt idx="31699">
                  <c:v>11.043629126139507</c:v>
                </c:pt>
                <c:pt idx="31700">
                  <c:v>11.165656573403378</c:v>
                </c:pt>
                <c:pt idx="31701">
                  <c:v>11.287568573697275</c:v>
                </c:pt>
                <c:pt idx="31702">
                  <c:v>11.443497843109203</c:v>
                </c:pt>
                <c:pt idx="31703">
                  <c:v>11.619816431092037</c:v>
                </c:pt>
                <c:pt idx="31704">
                  <c:v>11.781873820738975</c:v>
                </c:pt>
                <c:pt idx="31705">
                  <c:v>11.964003655221745</c:v>
                </c:pt>
                <c:pt idx="31706">
                  <c:v>12.146200512160229</c:v>
                </c:pt>
                <c:pt idx="31707">
                  <c:v>12.31985356223176</c:v>
                </c:pt>
                <c:pt idx="31708">
                  <c:v>12.501096562097736</c:v>
                </c:pt>
                <c:pt idx="31709">
                  <c:v>12.692696551740582</c:v>
                </c:pt>
                <c:pt idx="31710">
                  <c:v>12.874893648545541</c:v>
                </c:pt>
                <c:pt idx="31711">
                  <c:v>12.994380689983521</c:v>
                </c:pt>
                <c:pt idx="31712">
                  <c:v>13.050351590551182</c:v>
                </c:pt>
                <c:pt idx="31713">
                  <c:v>13.106375493865594</c:v>
                </c:pt>
                <c:pt idx="31714">
                  <c:v>13.162333143746567</c:v>
                </c:pt>
                <c:pt idx="31715">
                  <c:v>13.273823828367105</c:v>
                </c:pt>
                <c:pt idx="31716">
                  <c:v>13.430961759656652</c:v>
                </c:pt>
                <c:pt idx="31717">
                  <c:v>13.594896895326658</c:v>
                </c:pt>
                <c:pt idx="31718">
                  <c:v>13.805461857838242</c:v>
                </c:pt>
                <c:pt idx="31719">
                  <c:v>14.042298078315378</c:v>
                </c:pt>
                <c:pt idx="31720">
                  <c:v>14.279078229611528</c:v>
                </c:pt>
                <c:pt idx="31721">
                  <c:v>14.515914450088662</c:v>
                </c:pt>
                <c:pt idx="31722">
                  <c:v>14.752750670565796</c:v>
                </c:pt>
                <c:pt idx="31723">
                  <c:v>14.989530821861946</c:v>
                </c:pt>
                <c:pt idx="31724">
                  <c:v>15.22636704233908</c:v>
                </c:pt>
                <c:pt idx="31725">
                  <c:v>15.463427539540151</c:v>
                </c:pt>
                <c:pt idx="31726">
                  <c:v>15.700263760017286</c:v>
                </c:pt>
                <c:pt idx="31727">
                  <c:v>15.937043911313435</c:v>
                </c:pt>
                <c:pt idx="31728">
                  <c:v>16.173880131790568</c:v>
                </c:pt>
                <c:pt idx="31729">
                  <c:v>16.410716352267706</c:v>
                </c:pt>
                <c:pt idx="31730">
                  <c:v>16.647496503563854</c:v>
                </c:pt>
                <c:pt idx="31731">
                  <c:v>16.884332724040988</c:v>
                </c:pt>
                <c:pt idx="31732">
                  <c:v>17.121168944518121</c:v>
                </c:pt>
                <c:pt idx="31733">
                  <c:v>17.357949095814273</c:v>
                </c:pt>
                <c:pt idx="31734">
                  <c:v>17.594785316291407</c:v>
                </c:pt>
                <c:pt idx="31735">
                  <c:v>17.831621536768541</c:v>
                </c:pt>
                <c:pt idx="31736">
                  <c:v>18.068401688064689</c:v>
                </c:pt>
                <c:pt idx="31737">
                  <c:v>18.305237908541827</c:v>
                </c:pt>
                <c:pt idx="31738">
                  <c:v>18.542298405742898</c:v>
                </c:pt>
                <c:pt idx="31739">
                  <c:v>18.779078557039046</c:v>
                </c:pt>
                <c:pt idx="31740">
                  <c:v>19.01591477751618</c:v>
                </c:pt>
                <c:pt idx="31741">
                  <c:v>19.252750997993314</c:v>
                </c:pt>
                <c:pt idx="31742">
                  <c:v>19.489531149289462</c:v>
                </c:pt>
                <c:pt idx="31743">
                  <c:v>19.726367369766599</c:v>
                </c:pt>
                <c:pt idx="31744">
                  <c:v>19.963203590243733</c:v>
                </c:pt>
                <c:pt idx="31745">
                  <c:v>20.199983741539882</c:v>
                </c:pt>
                <c:pt idx="31746">
                  <c:v>20.436819962017019</c:v>
                </c:pt>
                <c:pt idx="31747">
                  <c:v>20.673656182494152</c:v>
                </c:pt>
                <c:pt idx="31748">
                  <c:v>20.910436333790301</c:v>
                </c:pt>
                <c:pt idx="31749">
                  <c:v>21.147272554267435</c:v>
                </c:pt>
                <c:pt idx="31750">
                  <c:v>21.384333051468506</c:v>
                </c:pt>
                <c:pt idx="31751">
                  <c:v>21.621169271945639</c:v>
                </c:pt>
                <c:pt idx="31752">
                  <c:v>21.857949423241791</c:v>
                </c:pt>
                <c:pt idx="31753">
                  <c:v>22.094785643718925</c:v>
                </c:pt>
                <c:pt idx="31754">
                  <c:v>22.331621864196059</c:v>
                </c:pt>
                <c:pt idx="31755">
                  <c:v>22.568402015492211</c:v>
                </c:pt>
                <c:pt idx="31756">
                  <c:v>22.805238235969341</c:v>
                </c:pt>
                <c:pt idx="31757">
                  <c:v>23.042074456446478</c:v>
                </c:pt>
                <c:pt idx="31758">
                  <c:v>23.278854607742627</c:v>
                </c:pt>
                <c:pt idx="31759">
                  <c:v>23.515690828219761</c:v>
                </c:pt>
                <c:pt idx="31760">
                  <c:v>23.752527048696898</c:v>
                </c:pt>
                <c:pt idx="31761">
                  <c:v>23.989307199993046</c:v>
                </c:pt>
                <c:pt idx="31762">
                  <c:v>24.22614342047018</c:v>
                </c:pt>
                <c:pt idx="31763">
                  <c:v>24.463203917671251</c:v>
                </c:pt>
                <c:pt idx="31764">
                  <c:v>24.699984068967403</c:v>
                </c:pt>
                <c:pt idx="31765">
                  <c:v>24.936820289444533</c:v>
                </c:pt>
                <c:pt idx="31766">
                  <c:v>25.316076244158321</c:v>
                </c:pt>
                <c:pt idx="31767">
                  <c:v>25.591039389127324</c:v>
                </c:pt>
                <c:pt idx="31768">
                  <c:v>25.972576971156137</c:v>
                </c:pt>
                <c:pt idx="31769">
                  <c:v>26.282282706008584</c:v>
                </c:pt>
                <c:pt idx="31770">
                  <c:v>26.556158120381408</c:v>
                </c:pt>
                <c:pt idx="31771">
                  <c:v>26.884036538149736</c:v>
                </c:pt>
                <c:pt idx="31772">
                  <c:v>27.211046403433478</c:v>
                </c:pt>
                <c:pt idx="31773">
                  <c:v>27.504866113468417</c:v>
                </c:pt>
                <c:pt idx="31774">
                  <c:v>27.855784709186199</c:v>
                </c:pt>
                <c:pt idx="31775">
                  <c:v>27.881449154930252</c:v>
                </c:pt>
                <c:pt idx="31776">
                  <c:v>27.907089320214755</c:v>
                </c:pt>
                <c:pt idx="31777">
                  <c:v>27.93272341538437</c:v>
                </c:pt>
                <c:pt idx="31778">
                  <c:v>27.95836358066887</c:v>
                </c:pt>
                <c:pt idx="31779">
                  <c:v>27.984003745953373</c:v>
                </c:pt>
                <c:pt idx="31780">
                  <c:v>28.009637841122988</c:v>
                </c:pt>
                <c:pt idx="31781">
                  <c:v>28.035278006407491</c:v>
                </c:pt>
                <c:pt idx="31782">
                  <c:v>28.060918171691991</c:v>
                </c:pt>
                <c:pt idx="31783">
                  <c:v>28.086552266861606</c:v>
                </c:pt>
                <c:pt idx="31784">
                  <c:v>28.112192432146109</c:v>
                </c:pt>
                <c:pt idx="31785">
                  <c:v>28.137832597430609</c:v>
                </c:pt>
                <c:pt idx="31786">
                  <c:v>28.163466692600224</c:v>
                </c:pt>
                <c:pt idx="31787">
                  <c:v>28.189106857884727</c:v>
                </c:pt>
                <c:pt idx="31788">
                  <c:v>28.21477130362878</c:v>
                </c:pt>
                <c:pt idx="31789">
                  <c:v>28.311202448218921</c:v>
                </c:pt>
                <c:pt idx="31790">
                  <c:v>28.652625862449888</c:v>
                </c:pt>
                <c:pt idx="31791">
                  <c:v>28.994049276680851</c:v>
                </c:pt>
                <c:pt idx="31792">
                  <c:v>29.335391861505041</c:v>
                </c:pt>
                <c:pt idx="31793">
                  <c:v>29.676815275736008</c:v>
                </c:pt>
                <c:pt idx="31794">
                  <c:v>30.018238689966974</c:v>
                </c:pt>
                <c:pt idx="31795">
                  <c:v>30.359581274791161</c:v>
                </c:pt>
                <c:pt idx="31796">
                  <c:v>30.701004689022128</c:v>
                </c:pt>
                <c:pt idx="31797">
                  <c:v>31.042428103253094</c:v>
                </c:pt>
                <c:pt idx="31798">
                  <c:v>31.383770688077281</c:v>
                </c:pt>
                <c:pt idx="31799">
                  <c:v>32.749706833221481</c:v>
                </c:pt>
                <c:pt idx="31800">
                  <c:v>33.091130247452448</c:v>
                </c:pt>
                <c:pt idx="31801">
                  <c:v>33.432553661683414</c:v>
                </c:pt>
                <c:pt idx="31802">
                  <c:v>33.773896246507604</c:v>
                </c:pt>
                <c:pt idx="31803">
                  <c:v>34.115319660738571</c:v>
                </c:pt>
                <c:pt idx="31804">
                  <c:v>34.456743074969538</c:v>
                </c:pt>
                <c:pt idx="31805">
                  <c:v>34.79808565979372</c:v>
                </c:pt>
                <c:pt idx="31806">
                  <c:v>35.139509074024687</c:v>
                </c:pt>
                <c:pt idx="31807">
                  <c:v>35.480932488255654</c:v>
                </c:pt>
                <c:pt idx="31808">
                  <c:v>35.822275073079844</c:v>
                </c:pt>
                <c:pt idx="31809">
                  <c:v>36.16369848731081</c:v>
                </c:pt>
                <c:pt idx="31810">
                  <c:v>36.505445219168891</c:v>
                </c:pt>
                <c:pt idx="31811">
                  <c:v>36.846787803993081</c:v>
                </c:pt>
                <c:pt idx="31812">
                  <c:v>37.188211218224041</c:v>
                </c:pt>
                <c:pt idx="31813">
                  <c:v>37.516511072246068</c:v>
                </c:pt>
                <c:pt idx="31814">
                  <c:v>37.849141367580458</c:v>
                </c:pt>
                <c:pt idx="31815">
                  <c:v>38.229071392465428</c:v>
                </c:pt>
                <c:pt idx="31816">
                  <c:v>38.606127902718171</c:v>
                </c:pt>
                <c:pt idx="31817">
                  <c:v>38.952180562097737</c:v>
                </c:pt>
                <c:pt idx="31818">
                  <c:v>39.273781399141633</c:v>
                </c:pt>
                <c:pt idx="31819">
                  <c:v>39.606811015259893</c:v>
                </c:pt>
                <c:pt idx="31820">
                  <c:v>39.964047087744397</c:v>
                </c:pt>
                <c:pt idx="31821">
                  <c:v>40.326182664362335</c:v>
                </c:pt>
                <c:pt idx="31822">
                  <c:v>40.706451083018088</c:v>
                </c:pt>
                <c:pt idx="31823">
                  <c:v>41.06353108632419</c:v>
                </c:pt>
                <c:pt idx="31824">
                  <c:v>41.420526553644656</c:v>
                </c:pt>
                <c:pt idx="31825">
                  <c:v>41.777606556950758</c:v>
                </c:pt>
                <c:pt idx="31826">
                  <c:v>42.13468656025686</c:v>
                </c:pt>
                <c:pt idx="31827">
                  <c:v>42.491682027577326</c:v>
                </c:pt>
                <c:pt idx="31828">
                  <c:v>42.848762030883428</c:v>
                </c:pt>
                <c:pt idx="31829">
                  <c:v>43.20584203418953</c:v>
                </c:pt>
                <c:pt idx="31830">
                  <c:v>43.562837501509996</c:v>
                </c:pt>
                <c:pt idx="31831">
                  <c:v>43.919917504816098</c:v>
                </c:pt>
                <c:pt idx="31832">
                  <c:v>44.2769975081222</c:v>
                </c:pt>
                <c:pt idx="31833">
                  <c:v>44.633992975442666</c:v>
                </c:pt>
                <c:pt idx="31834">
                  <c:v>44.991411122691289</c:v>
                </c:pt>
                <c:pt idx="31835">
                  <c:v>45.348491125997391</c:v>
                </c:pt>
                <c:pt idx="31836">
                  <c:v>45.705486593317865</c:v>
                </c:pt>
                <c:pt idx="31837">
                  <c:v>46.088010906078665</c:v>
                </c:pt>
                <c:pt idx="31838">
                  <c:v>46.445821363137817</c:v>
                </c:pt>
                <c:pt idx="31839">
                  <c:v>46.76282718025751</c:v>
                </c:pt>
                <c:pt idx="31840">
                  <c:v>47.105502278903458</c:v>
                </c:pt>
                <c:pt idx="31841">
                  <c:v>47.469860791845491</c:v>
                </c:pt>
                <c:pt idx="31842">
                  <c:v>49.0898396235619</c:v>
                </c:pt>
                <c:pt idx="31843">
                  <c:v>49.361724379373854</c:v>
                </c:pt>
                <c:pt idx="31844">
                  <c:v>49.708142953980669</c:v>
                </c:pt>
                <c:pt idx="31845">
                  <c:v>50.134496027611597</c:v>
                </c:pt>
                <c:pt idx="31846">
                  <c:v>50.903259758435972</c:v>
                </c:pt>
                <c:pt idx="31847">
                  <c:v>51.239258188361099</c:v>
                </c:pt>
                <c:pt idx="31848">
                  <c:v>51.574938738976925</c:v>
                </c:pt>
                <c:pt idx="31849">
                  <c:v>51.910539819765432</c:v>
                </c:pt>
                <c:pt idx="31850">
                  <c:v>52.246220370381266</c:v>
                </c:pt>
                <c:pt idx="31851">
                  <c:v>52.5819009209971</c:v>
                </c:pt>
                <c:pt idx="31852">
                  <c:v>52.917502001785607</c:v>
                </c:pt>
                <c:pt idx="31853">
                  <c:v>53.253182552401434</c:v>
                </c:pt>
                <c:pt idx="31854">
                  <c:v>53.588863103017268</c:v>
                </c:pt>
                <c:pt idx="31855">
                  <c:v>53.924464183805775</c:v>
                </c:pt>
                <c:pt idx="31856">
                  <c:v>54.260144734421601</c:v>
                </c:pt>
                <c:pt idx="31857">
                  <c:v>54.595825285037435</c:v>
                </c:pt>
                <c:pt idx="31858">
                  <c:v>54.931426365825942</c:v>
                </c:pt>
                <c:pt idx="31859">
                  <c:v>55.267424795751069</c:v>
                </c:pt>
                <c:pt idx="31860">
                  <c:v>55.603105346366902</c:v>
                </c:pt>
                <c:pt idx="31861">
                  <c:v>55.93870642715541</c:v>
                </c:pt>
                <c:pt idx="31862">
                  <c:v>56.274386977771236</c:v>
                </c:pt>
                <c:pt idx="31863">
                  <c:v>56.61006752838707</c:v>
                </c:pt>
                <c:pt idx="31864">
                  <c:v>56.945668609175577</c:v>
                </c:pt>
                <c:pt idx="31865">
                  <c:v>57.281349159791404</c:v>
                </c:pt>
                <c:pt idx="31866">
                  <c:v>57.617029710407238</c:v>
                </c:pt>
                <c:pt idx="31867">
                  <c:v>57.952630791195745</c:v>
                </c:pt>
                <c:pt idx="31868">
                  <c:v>58.288311341811578</c:v>
                </c:pt>
                <c:pt idx="31869">
                  <c:v>58.623991892427405</c:v>
                </c:pt>
                <c:pt idx="31870">
                  <c:v>58.959592973215912</c:v>
                </c:pt>
                <c:pt idx="31871">
                  <c:v>59.295273523831746</c:v>
                </c:pt>
                <c:pt idx="31872">
                  <c:v>59.631271953756865</c:v>
                </c:pt>
                <c:pt idx="31873">
                  <c:v>59.966952504372699</c:v>
                </c:pt>
                <c:pt idx="31874">
                  <c:v>60.302553585161206</c:v>
                </c:pt>
                <c:pt idx="31875">
                  <c:v>60.63823413577704</c:v>
                </c:pt>
                <c:pt idx="31876">
                  <c:v>60.973914686392874</c:v>
                </c:pt>
                <c:pt idx="31877">
                  <c:v>61.309515767181381</c:v>
                </c:pt>
                <c:pt idx="31878">
                  <c:v>61.645196317797208</c:v>
                </c:pt>
                <c:pt idx="31879">
                  <c:v>61.980876868413041</c:v>
                </c:pt>
                <c:pt idx="31880">
                  <c:v>62.316477949201548</c:v>
                </c:pt>
                <c:pt idx="31881">
                  <c:v>62.652158499817375</c:v>
                </c:pt>
                <c:pt idx="31882">
                  <c:v>62.987839050433209</c:v>
                </c:pt>
                <c:pt idx="31883">
                  <c:v>63.323440131221716</c:v>
                </c:pt>
                <c:pt idx="31884">
                  <c:v>63.659438561146843</c:v>
                </c:pt>
                <c:pt idx="31885">
                  <c:v>63.995119111762676</c:v>
                </c:pt>
                <c:pt idx="31886">
                  <c:v>64.330720192551183</c:v>
                </c:pt>
                <c:pt idx="31887">
                  <c:v>64.666400743167003</c:v>
                </c:pt>
                <c:pt idx="31888">
                  <c:v>65.002081293782837</c:v>
                </c:pt>
                <c:pt idx="31889">
                  <c:v>65.337682374571344</c:v>
                </c:pt>
                <c:pt idx="31890">
                  <c:v>65.673362925187178</c:v>
                </c:pt>
                <c:pt idx="31891">
                  <c:v>66.009043475803011</c:v>
                </c:pt>
                <c:pt idx="31892">
                  <c:v>66.344644556591518</c:v>
                </c:pt>
                <c:pt idx="31893">
                  <c:v>66.658357055317111</c:v>
                </c:pt>
                <c:pt idx="31894">
                  <c:v>68.642604544587513</c:v>
                </c:pt>
                <c:pt idx="31895">
                  <c:v>68.973985087029092</c:v>
                </c:pt>
                <c:pt idx="31896">
                  <c:v>69.318141752800955</c:v>
                </c:pt>
                <c:pt idx="31897">
                  <c:v>69.691020424130912</c:v>
                </c:pt>
                <c:pt idx="31898">
                  <c:v>70.099265698731571</c:v>
                </c:pt>
                <c:pt idx="31899">
                  <c:v>70.507510973332245</c:v>
                </c:pt>
                <c:pt idx="31900">
                  <c:v>70.915659598956907</c:v>
                </c:pt>
                <c:pt idx="31901">
                  <c:v>71.323904873557581</c:v>
                </c:pt>
                <c:pt idx="31902">
                  <c:v>71.73215014815824</c:v>
                </c:pt>
                <c:pt idx="31903">
                  <c:v>72.140298773782916</c:v>
                </c:pt>
                <c:pt idx="31904">
                  <c:v>72.548930644287552</c:v>
                </c:pt>
                <c:pt idx="31905">
                  <c:v>72.957175918888225</c:v>
                </c:pt>
                <c:pt idx="31906">
                  <c:v>73.365324544512887</c:v>
                </c:pt>
                <c:pt idx="31907">
                  <c:v>73.773569819113561</c:v>
                </c:pt>
                <c:pt idx="31908">
                  <c:v>74.181815093714221</c:v>
                </c:pt>
                <c:pt idx="31909">
                  <c:v>74.589963719338897</c:v>
                </c:pt>
                <c:pt idx="31910">
                  <c:v>74.998208993939556</c:v>
                </c:pt>
                <c:pt idx="31911">
                  <c:v>75.406454268540216</c:v>
                </c:pt>
                <c:pt idx="31912">
                  <c:v>75.814602894164892</c:v>
                </c:pt>
                <c:pt idx="31913">
                  <c:v>76.222848168765566</c:v>
                </c:pt>
                <c:pt idx="31914">
                  <c:v>76.631093443366225</c:v>
                </c:pt>
                <c:pt idx="31915">
                  <c:v>77.039242068990902</c:v>
                </c:pt>
                <c:pt idx="31916">
                  <c:v>77.447487343591561</c:v>
                </c:pt>
                <c:pt idx="31917">
                  <c:v>77.856119214096196</c:v>
                </c:pt>
                <c:pt idx="31918">
                  <c:v>78.26436448869687</c:v>
                </c:pt>
                <c:pt idx="31919">
                  <c:v>78.672513114321532</c:v>
                </c:pt>
                <c:pt idx="31920">
                  <c:v>79.080758388922206</c:v>
                </c:pt>
                <c:pt idx="31921">
                  <c:v>79.489003663522865</c:v>
                </c:pt>
                <c:pt idx="31922">
                  <c:v>79.897152289147542</c:v>
                </c:pt>
                <c:pt idx="31923">
                  <c:v>80.237155200238377</c:v>
                </c:pt>
                <c:pt idx="31924">
                  <c:v>80.575750683357171</c:v>
                </c:pt>
                <c:pt idx="31925">
                  <c:v>80.910267773247497</c:v>
                </c:pt>
                <c:pt idx="31926">
                  <c:v>81.212323924892701</c:v>
                </c:pt>
                <c:pt idx="31927">
                  <c:v>81.530515114183544</c:v>
                </c:pt>
                <c:pt idx="31928">
                  <c:v>81.830302544587511</c:v>
                </c:pt>
                <c:pt idx="31929">
                  <c:v>82.162036976394845</c:v>
                </c:pt>
                <c:pt idx="31930">
                  <c:v>82.506157309892728</c:v>
                </c:pt>
                <c:pt idx="31931">
                  <c:v>82.823762288984256</c:v>
                </c:pt>
                <c:pt idx="31932">
                  <c:v>83.127263073957508</c:v>
                </c:pt>
                <c:pt idx="31933">
                  <c:v>83.42604045239969</c:v>
                </c:pt>
                <c:pt idx="31934">
                  <c:v>83.724747097560979</c:v>
                </c:pt>
                <c:pt idx="31935">
                  <c:v>84.023524476003146</c:v>
                </c:pt>
                <c:pt idx="31936">
                  <c:v>84.322301854445314</c:v>
                </c:pt>
                <c:pt idx="31937">
                  <c:v>84.621008499606617</c:v>
                </c:pt>
                <c:pt idx="31938">
                  <c:v>84.919785878048785</c:v>
                </c:pt>
                <c:pt idx="31939">
                  <c:v>85.218563256490953</c:v>
                </c:pt>
                <c:pt idx="31940">
                  <c:v>85.517269901652242</c:v>
                </c:pt>
                <c:pt idx="31941">
                  <c:v>85.816047280094423</c:v>
                </c:pt>
                <c:pt idx="31942">
                  <c:v>86.110463352885077</c:v>
                </c:pt>
                <c:pt idx="31943">
                  <c:v>86.390151454588789</c:v>
                </c:pt>
                <c:pt idx="31944">
                  <c:v>86.663357405102531</c:v>
                </c:pt>
                <c:pt idx="31945">
                  <c:v>86.948682569861703</c:v>
                </c:pt>
                <c:pt idx="31946">
                  <c:v>87.240160687961861</c:v>
                </c:pt>
                <c:pt idx="31947">
                  <c:v>87.507013480686695</c:v>
                </c:pt>
                <c:pt idx="31948">
                  <c:v>87.749674025751077</c:v>
                </c:pt>
                <c:pt idx="31949">
                  <c:v>87.986532950643777</c:v>
                </c:pt>
                <c:pt idx="31950">
                  <c:v>88.261271702264594</c:v>
                </c:pt>
                <c:pt idx="31951">
                  <c:v>88.393759319919184</c:v>
                </c:pt>
                <c:pt idx="31952">
                  <c:v>88.458753815480293</c:v>
                </c:pt>
                <c:pt idx="31953">
                  <c:v>88.523732924086971</c:v>
                </c:pt>
                <c:pt idx="31954">
                  <c:v>88.588788967465845</c:v>
                </c:pt>
                <c:pt idx="31955">
                  <c:v>88.688650974834687</c:v>
                </c:pt>
                <c:pt idx="31956">
                  <c:v>88.893464368687376</c:v>
                </c:pt>
                <c:pt idx="31957">
                  <c:v>89.09832626204134</c:v>
                </c:pt>
                <c:pt idx="31958">
                  <c:v>89.303188155395304</c:v>
                </c:pt>
                <c:pt idx="31959">
                  <c:v>89.508001549248007</c:v>
                </c:pt>
                <c:pt idx="31960">
                  <c:v>89.712863442601972</c:v>
                </c:pt>
                <c:pt idx="31961">
                  <c:v>90.327400623162589</c:v>
                </c:pt>
                <c:pt idx="31962">
                  <c:v>90.532262516516553</c:v>
                </c:pt>
                <c:pt idx="31963">
                  <c:v>90.737075910369256</c:v>
                </c:pt>
                <c:pt idx="31964">
                  <c:v>90.941937803723221</c:v>
                </c:pt>
                <c:pt idx="31965">
                  <c:v>91.146993695082259</c:v>
                </c:pt>
                <c:pt idx="31966">
                  <c:v>91.351855588436223</c:v>
                </c:pt>
                <c:pt idx="31967">
                  <c:v>91.556668982288912</c:v>
                </c:pt>
                <c:pt idx="31968">
                  <c:v>91.761530875642876</c:v>
                </c:pt>
                <c:pt idx="31969">
                  <c:v>91.96639276899684</c:v>
                </c:pt>
                <c:pt idx="31970">
                  <c:v>92.171206162849543</c:v>
                </c:pt>
                <c:pt idx="31971">
                  <c:v>92.376068056203508</c:v>
                </c:pt>
                <c:pt idx="31972">
                  <c:v>92.580929949557472</c:v>
                </c:pt>
                <c:pt idx="31973">
                  <c:v>92.785743343410161</c:v>
                </c:pt>
                <c:pt idx="31974">
                  <c:v>92.990605236764125</c:v>
                </c:pt>
                <c:pt idx="31975">
                  <c:v>93.195467130118089</c:v>
                </c:pt>
                <c:pt idx="31976">
                  <c:v>93.400280523970793</c:v>
                </c:pt>
                <c:pt idx="31977">
                  <c:v>93.605336415329816</c:v>
                </c:pt>
                <c:pt idx="31978">
                  <c:v>93.810198308683781</c:v>
                </c:pt>
                <c:pt idx="31979">
                  <c:v>94.015011702536484</c:v>
                </c:pt>
                <c:pt idx="31980">
                  <c:v>94.219873595890448</c:v>
                </c:pt>
                <c:pt idx="31981">
                  <c:v>94.424735489244412</c:v>
                </c:pt>
                <c:pt idx="31982">
                  <c:v>94.629548883097101</c:v>
                </c:pt>
                <c:pt idx="31983">
                  <c:v>94.834410776451065</c:v>
                </c:pt>
                <c:pt idx="31984">
                  <c:v>95.03927266980503</c:v>
                </c:pt>
                <c:pt idx="31985">
                  <c:v>95.244086063657733</c:v>
                </c:pt>
                <c:pt idx="31986">
                  <c:v>95.448947957011697</c:v>
                </c:pt>
                <c:pt idx="31987">
                  <c:v>95.653809850365661</c:v>
                </c:pt>
                <c:pt idx="31988">
                  <c:v>95.85862324421835</c:v>
                </c:pt>
                <c:pt idx="31989">
                  <c:v>96.063485137572314</c:v>
                </c:pt>
                <c:pt idx="31990">
                  <c:v>96.268541028931352</c:v>
                </c:pt>
                <c:pt idx="31991">
                  <c:v>96.473402922285317</c:v>
                </c:pt>
                <c:pt idx="31992">
                  <c:v>96.67821631613802</c:v>
                </c:pt>
                <c:pt idx="31993">
                  <c:v>96.883078209491984</c:v>
                </c:pt>
                <c:pt idx="31994">
                  <c:v>97.087940102845948</c:v>
                </c:pt>
                <c:pt idx="31995">
                  <c:v>97.292753496698637</c:v>
                </c:pt>
                <c:pt idx="31996">
                  <c:v>97.497615390052601</c:v>
                </c:pt>
                <c:pt idx="31997">
                  <c:v>97.702477283406566</c:v>
                </c:pt>
                <c:pt idx="31998">
                  <c:v>97.907290677259269</c:v>
                </c:pt>
                <c:pt idx="31999">
                  <c:v>98.112152570613233</c:v>
                </c:pt>
                <c:pt idx="32000">
                  <c:v>98.317014463967183</c:v>
                </c:pt>
                <c:pt idx="32001">
                  <c:v>98.521827857819886</c:v>
                </c:pt>
                <c:pt idx="32002">
                  <c:v>98.735060218884129</c:v>
                </c:pt>
                <c:pt idx="32003">
                  <c:v>98.931768343027414</c:v>
                </c:pt>
                <c:pt idx="32004">
                  <c:v>99.069634369575581</c:v>
                </c:pt>
                <c:pt idx="32005">
                  <c:v>99.212542718645693</c:v>
                </c:pt>
                <c:pt idx="32006">
                  <c:v>99.319868274612631</c:v>
                </c:pt>
                <c:pt idx="32007">
                  <c:v>99.518642395326651</c:v>
                </c:pt>
                <c:pt idx="32008">
                  <c:v>99.710900038626605</c:v>
                </c:pt>
                <c:pt idx="32009">
                  <c:v>99.84492939451728</c:v>
                </c:pt>
                <c:pt idx="32010">
                  <c:v>99.960602680972812</c:v>
                </c:pt>
                <c:pt idx="32011">
                  <c:v>100.1297105751073</c:v>
                </c:pt>
                <c:pt idx="32012">
                  <c:v>100.23343830329041</c:v>
                </c:pt>
                <c:pt idx="32013">
                  <c:v>100.29578825626</c:v>
                </c:pt>
                <c:pt idx="32014">
                  <c:v>100.36194325253064</c:v>
                </c:pt>
                <c:pt idx="32015">
                  <c:v>100.42816089557805</c:v>
                </c:pt>
                <c:pt idx="32016">
                  <c:v>100.50356702193611</c:v>
                </c:pt>
                <c:pt idx="32017">
                  <c:v>100.64254354707985</c:v>
                </c:pt>
                <c:pt idx="32018">
                  <c:v>100.74546009012876</c:v>
                </c:pt>
                <c:pt idx="32019">
                  <c:v>100.91767086838341</c:v>
                </c:pt>
                <c:pt idx="32020">
                  <c:v>101.04108128398458</c:v>
                </c:pt>
                <c:pt idx="32021">
                  <c:v>101.24851778324584</c:v>
                </c:pt>
                <c:pt idx="32022">
                  <c:v>101.45595428250712</c:v>
                </c:pt>
                <c:pt idx="32023">
                  <c:v>101.66334167274867</c:v>
                </c:pt>
                <c:pt idx="32024">
                  <c:v>101.87077817200995</c:v>
                </c:pt>
                <c:pt idx="32025">
                  <c:v>102.07821467127121</c:v>
                </c:pt>
                <c:pt idx="32026">
                  <c:v>102.28560206151278</c:v>
                </c:pt>
                <c:pt idx="32027">
                  <c:v>102.49323499685289</c:v>
                </c:pt>
                <c:pt idx="32028">
                  <c:v>102.70067149611417</c:v>
                </c:pt>
                <c:pt idx="32029">
                  <c:v>102.90805888635572</c:v>
                </c:pt>
                <c:pt idx="32030">
                  <c:v>103.115495385617</c:v>
                </c:pt>
                <c:pt idx="32031">
                  <c:v>103.32293188487826</c:v>
                </c:pt>
                <c:pt idx="32032">
                  <c:v>103.53031927511982</c:v>
                </c:pt>
                <c:pt idx="32033">
                  <c:v>103.73775577438109</c:v>
                </c:pt>
                <c:pt idx="32034">
                  <c:v>103.94519227364236</c:v>
                </c:pt>
                <c:pt idx="32035">
                  <c:v>104.15257966388391</c:v>
                </c:pt>
                <c:pt idx="32036">
                  <c:v>104.36001616314519</c:v>
                </c:pt>
                <c:pt idx="32037">
                  <c:v>104.56745266240645</c:v>
                </c:pt>
                <c:pt idx="32038">
                  <c:v>104.77484005264802</c:v>
                </c:pt>
                <c:pt idx="32039">
                  <c:v>104.98227655190928</c:v>
                </c:pt>
                <c:pt idx="32040">
                  <c:v>105.18990948724941</c:v>
                </c:pt>
                <c:pt idx="32041">
                  <c:v>105.39734598651067</c:v>
                </c:pt>
                <c:pt idx="32042">
                  <c:v>105.60473337675224</c:v>
                </c:pt>
                <c:pt idx="32043">
                  <c:v>105.8121698760135</c:v>
                </c:pt>
                <c:pt idx="32044">
                  <c:v>106.01960637527478</c:v>
                </c:pt>
                <c:pt idx="32045">
                  <c:v>106.22699376551633</c:v>
                </c:pt>
                <c:pt idx="32046">
                  <c:v>106.4344302647776</c:v>
                </c:pt>
                <c:pt idx="32047">
                  <c:v>106.64186676403887</c:v>
                </c:pt>
                <c:pt idx="32048">
                  <c:v>106.84925415428043</c:v>
                </c:pt>
                <c:pt idx="32049">
                  <c:v>107.05669065354169</c:v>
                </c:pt>
                <c:pt idx="32050">
                  <c:v>107.26407804378326</c:v>
                </c:pt>
                <c:pt idx="32051">
                  <c:v>107.47151454304452</c:v>
                </c:pt>
                <c:pt idx="32052">
                  <c:v>107.67914747838465</c:v>
                </c:pt>
                <c:pt idx="32053">
                  <c:v>107.88658397764591</c:v>
                </c:pt>
                <c:pt idx="32054">
                  <c:v>108.09397136788748</c:v>
                </c:pt>
                <c:pt idx="32055">
                  <c:v>108.30140786714874</c:v>
                </c:pt>
                <c:pt idx="32056">
                  <c:v>108.50884436641002</c:v>
                </c:pt>
                <c:pt idx="32057">
                  <c:v>108.71623175665157</c:v>
                </c:pt>
                <c:pt idx="32058">
                  <c:v>108.92366825591284</c:v>
                </c:pt>
                <c:pt idx="32059">
                  <c:v>109.13110475517411</c:v>
                </c:pt>
                <c:pt idx="32060">
                  <c:v>109.28050545231282</c:v>
                </c:pt>
                <c:pt idx="32061">
                  <c:v>109.4081350823389</c:v>
                </c:pt>
                <c:pt idx="32062">
                  <c:v>109.52212884278228</c:v>
                </c:pt>
                <c:pt idx="32063">
                  <c:v>109.65856985005959</c:v>
                </c:pt>
                <c:pt idx="32064">
                  <c:v>109.29963667366825</c:v>
                </c:pt>
                <c:pt idx="32065">
                  <c:v>108.77516233759202</c:v>
                </c:pt>
                <c:pt idx="32066">
                  <c:v>108.25118419294067</c:v>
                </c:pt>
                <c:pt idx="32067">
                  <c:v>108.03643381688126</c:v>
                </c:pt>
                <c:pt idx="32068">
                  <c:v>108.16397240772532</c:v>
                </c:pt>
                <c:pt idx="32069">
                  <c:v>108.27370621030043</c:v>
                </c:pt>
                <c:pt idx="32070">
                  <c:v>108.3828216772348</c:v>
                </c:pt>
                <c:pt idx="32071">
                  <c:v>108.50118097186456</c:v>
                </c:pt>
                <c:pt idx="32072">
                  <c:v>108.61047515236051</c:v>
                </c:pt>
                <c:pt idx="32073">
                  <c:v>108.73859048128725</c:v>
                </c:pt>
                <c:pt idx="32074">
                  <c:v>108.86526721697663</c:v>
                </c:pt>
                <c:pt idx="32075">
                  <c:v>108.99387524487364</c:v>
                </c:pt>
                <c:pt idx="32076">
                  <c:v>109.16399863149867</c:v>
                </c:pt>
                <c:pt idx="32077">
                  <c:v>109.35530329874253</c:v>
                </c:pt>
                <c:pt idx="32078">
                  <c:v>109.54642697765409</c:v>
                </c:pt>
                <c:pt idx="32079">
                  <c:v>109.73750540948258</c:v>
                </c:pt>
                <c:pt idx="32080">
                  <c:v>109.92862908839415</c:v>
                </c:pt>
                <c:pt idx="32081">
                  <c:v>110.11975276730571</c:v>
                </c:pt>
                <c:pt idx="32082">
                  <c:v>110.3108311991342</c:v>
                </c:pt>
                <c:pt idx="32083">
                  <c:v>110.50195487804577</c:v>
                </c:pt>
                <c:pt idx="32084">
                  <c:v>110.69307855695733</c:v>
                </c:pt>
                <c:pt idx="32085">
                  <c:v>110.88415698878582</c:v>
                </c:pt>
                <c:pt idx="32086">
                  <c:v>111.07528066769738</c:v>
                </c:pt>
                <c:pt idx="32087">
                  <c:v>111.26640434660895</c:v>
                </c:pt>
                <c:pt idx="32088">
                  <c:v>111.45748277843744</c:v>
                </c:pt>
                <c:pt idx="32089">
                  <c:v>111.648606457349</c:v>
                </c:pt>
                <c:pt idx="32090">
                  <c:v>111.83991112459287</c:v>
                </c:pt>
                <c:pt idx="32091">
                  <c:v>112.03103480350444</c:v>
                </c:pt>
                <c:pt idx="32092">
                  <c:v>112.22211323533293</c:v>
                </c:pt>
                <c:pt idx="32093">
                  <c:v>112.41323691424449</c:v>
                </c:pt>
                <c:pt idx="32094">
                  <c:v>112.60431534607298</c:v>
                </c:pt>
                <c:pt idx="32095">
                  <c:v>112.79543902498455</c:v>
                </c:pt>
                <c:pt idx="32096">
                  <c:v>112.98656270389611</c:v>
                </c:pt>
                <c:pt idx="32097">
                  <c:v>113.1776411357246</c:v>
                </c:pt>
                <c:pt idx="32098">
                  <c:v>113.36876481463617</c:v>
                </c:pt>
                <c:pt idx="32099">
                  <c:v>113.55988849354772</c:v>
                </c:pt>
                <c:pt idx="32100">
                  <c:v>113.75096692537622</c:v>
                </c:pt>
                <c:pt idx="32101">
                  <c:v>113.94209060428777</c:v>
                </c:pt>
                <c:pt idx="32102">
                  <c:v>114.13339527153164</c:v>
                </c:pt>
                <c:pt idx="32103">
                  <c:v>114.32451895044321</c:v>
                </c:pt>
                <c:pt idx="32104">
                  <c:v>114.51559738227169</c:v>
                </c:pt>
                <c:pt idx="32105">
                  <c:v>114.70672106118326</c:v>
                </c:pt>
                <c:pt idx="32106">
                  <c:v>114.89784474009483</c:v>
                </c:pt>
                <c:pt idx="32107">
                  <c:v>115.08892317192331</c:v>
                </c:pt>
                <c:pt idx="32108">
                  <c:v>115.28004685083488</c:v>
                </c:pt>
                <c:pt idx="32109">
                  <c:v>115.47117052974644</c:v>
                </c:pt>
                <c:pt idx="32110">
                  <c:v>115.65535387935145</c:v>
                </c:pt>
                <c:pt idx="32111">
                  <c:v>115.76632969129916</c:v>
                </c:pt>
                <c:pt idx="32112">
                  <c:v>115.89384665546018</c:v>
                </c:pt>
                <c:pt idx="32113">
                  <c:v>116.02711220334129</c:v>
                </c:pt>
                <c:pt idx="32114">
                  <c:v>116.19708608001905</c:v>
                </c:pt>
                <c:pt idx="32115">
                  <c:v>116.28306942203147</c:v>
                </c:pt>
                <c:pt idx="32116">
                  <c:v>116.45136416992841</c:v>
                </c:pt>
                <c:pt idx="32117">
                  <c:v>116.53165391402715</c:v>
                </c:pt>
                <c:pt idx="32118">
                  <c:v>116.66418902360516</c:v>
                </c:pt>
                <c:pt idx="32119">
                  <c:v>116.82204592110281</c:v>
                </c:pt>
                <c:pt idx="32120">
                  <c:v>116.94481892549108</c:v>
                </c:pt>
                <c:pt idx="32121">
                  <c:v>117.06759192987934</c:v>
                </c:pt>
                <c:pt idx="32122">
                  <c:v>117.1903358686889</c:v>
                </c:pt>
                <c:pt idx="32123">
                  <c:v>117.31310887307717</c:v>
                </c:pt>
                <c:pt idx="32124">
                  <c:v>117.43588187746543</c:v>
                </c:pt>
                <c:pt idx="32125">
                  <c:v>117.558625816275</c:v>
                </c:pt>
                <c:pt idx="32126">
                  <c:v>117.68139882066326</c:v>
                </c:pt>
                <c:pt idx="32127">
                  <c:v>117.80428808736627</c:v>
                </c:pt>
                <c:pt idx="32128">
                  <c:v>117.92706109175454</c:v>
                </c:pt>
                <c:pt idx="32129">
                  <c:v>118.04980503056412</c:v>
                </c:pt>
                <c:pt idx="32130">
                  <c:v>118.17257803495237</c:v>
                </c:pt>
                <c:pt idx="32131">
                  <c:v>118.29535103934063</c:v>
                </c:pt>
                <c:pt idx="32132">
                  <c:v>118.41809497815019</c:v>
                </c:pt>
                <c:pt idx="32133">
                  <c:v>118.54086798253846</c:v>
                </c:pt>
                <c:pt idx="32134">
                  <c:v>118.66364098692672</c:v>
                </c:pt>
                <c:pt idx="32135">
                  <c:v>118.78638492573629</c:v>
                </c:pt>
                <c:pt idx="32136">
                  <c:v>118.90915793012455</c:v>
                </c:pt>
                <c:pt idx="32137">
                  <c:v>119.03193093451281</c:v>
                </c:pt>
                <c:pt idx="32138">
                  <c:v>119.15467487332238</c:v>
                </c:pt>
                <c:pt idx="32139">
                  <c:v>119.27744787771064</c:v>
                </c:pt>
                <c:pt idx="32140">
                  <c:v>119.40033714441367</c:v>
                </c:pt>
                <c:pt idx="32141">
                  <c:v>119.52308108322323</c:v>
                </c:pt>
                <c:pt idx="32142">
                  <c:v>119.6458540876115</c:v>
                </c:pt>
                <c:pt idx="32143">
                  <c:v>119.76862709199976</c:v>
                </c:pt>
                <c:pt idx="32144">
                  <c:v>119.89137103080932</c:v>
                </c:pt>
                <c:pt idx="32145">
                  <c:v>120.01414403519759</c:v>
                </c:pt>
                <c:pt idx="32146">
                  <c:v>120.13691703958584</c:v>
                </c:pt>
                <c:pt idx="32147">
                  <c:v>120.25966097839542</c:v>
                </c:pt>
                <c:pt idx="32148">
                  <c:v>120.38243398278368</c:v>
                </c:pt>
                <c:pt idx="32149">
                  <c:v>120.99638620146105</c:v>
                </c:pt>
                <c:pt idx="32150">
                  <c:v>121.11913014027061</c:v>
                </c:pt>
                <c:pt idx="32151">
                  <c:v>121.24190314465888</c:v>
                </c:pt>
                <c:pt idx="32152">
                  <c:v>121.36467614904714</c:v>
                </c:pt>
                <c:pt idx="32153">
                  <c:v>121.48742008785671</c:v>
                </c:pt>
                <c:pt idx="32154">
                  <c:v>121.61019309224497</c:v>
                </c:pt>
                <c:pt idx="32155">
                  <c:v>121.73296609663323</c:v>
                </c:pt>
                <c:pt idx="32156">
                  <c:v>121.8557100354428</c:v>
                </c:pt>
                <c:pt idx="32157">
                  <c:v>121.97848303983106</c:v>
                </c:pt>
                <c:pt idx="32158">
                  <c:v>122.10125604421933</c:v>
                </c:pt>
                <c:pt idx="32159">
                  <c:v>122.22399998302889</c:v>
                </c:pt>
                <c:pt idx="32160">
                  <c:v>122.34677298741715</c:v>
                </c:pt>
                <c:pt idx="32161">
                  <c:v>122.46966225412018</c:v>
                </c:pt>
                <c:pt idx="32162">
                  <c:v>122.59240619292974</c:v>
                </c:pt>
                <c:pt idx="32163">
                  <c:v>122.71517919731801</c:v>
                </c:pt>
                <c:pt idx="32164">
                  <c:v>122.83795220170626</c:v>
                </c:pt>
                <c:pt idx="32165">
                  <c:v>122.96069614051584</c:v>
                </c:pt>
                <c:pt idx="32166">
                  <c:v>123.0834691449041</c:v>
                </c:pt>
                <c:pt idx="32167">
                  <c:v>123.20624214929235</c:v>
                </c:pt>
                <c:pt idx="32168">
                  <c:v>123.32898608810193</c:v>
                </c:pt>
                <c:pt idx="32169">
                  <c:v>123.45175909249019</c:v>
                </c:pt>
                <c:pt idx="32170">
                  <c:v>123.57453209687844</c:v>
                </c:pt>
                <c:pt idx="32171">
                  <c:v>123.69727603568802</c:v>
                </c:pt>
                <c:pt idx="32172">
                  <c:v>124.06571131116756</c:v>
                </c:pt>
                <c:pt idx="32173">
                  <c:v>124.18845524997712</c:v>
                </c:pt>
                <c:pt idx="32174">
                  <c:v>124.31122825436539</c:v>
                </c:pt>
                <c:pt idx="32175">
                  <c:v>124.43400125875365</c:v>
                </c:pt>
                <c:pt idx="32176">
                  <c:v>124.55674519756322</c:v>
                </c:pt>
                <c:pt idx="32177">
                  <c:v>124.67951820195148</c:v>
                </c:pt>
                <c:pt idx="32178">
                  <c:v>124.81291666507748</c:v>
                </c:pt>
                <c:pt idx="32179">
                  <c:v>125.82302846369723</c:v>
                </c:pt>
                <c:pt idx="32180">
                  <c:v>126.06227699665294</c:v>
                </c:pt>
                <c:pt idx="32181">
                  <c:v>126.30354288427834</c:v>
                </c:pt>
                <c:pt idx="32182">
                  <c:v>125.61267849117787</c:v>
                </c:pt>
                <c:pt idx="32183">
                  <c:v>125.82206279089175</c:v>
                </c:pt>
                <c:pt idx="32184">
                  <c:v>126.01309119027182</c:v>
                </c:pt>
                <c:pt idx="32185">
                  <c:v>126.19612180762813</c:v>
                </c:pt>
                <c:pt idx="32186">
                  <c:v>126.41473658726753</c:v>
                </c:pt>
                <c:pt idx="32187">
                  <c:v>126.66455362967125</c:v>
                </c:pt>
                <c:pt idx="32188">
                  <c:v>126.94236857573586</c:v>
                </c:pt>
                <c:pt idx="32189">
                  <c:v>127.22024930795868</c:v>
                </c:pt>
                <c:pt idx="32190">
                  <c:v>127.49813004018151</c:v>
                </c:pt>
                <c:pt idx="32191">
                  <c:v>127.77594498624612</c:v>
                </c:pt>
                <c:pt idx="32192">
                  <c:v>128.05382571846894</c:v>
                </c:pt>
                <c:pt idx="32193">
                  <c:v>128.33170645069177</c:v>
                </c:pt>
                <c:pt idx="32194">
                  <c:v>128.60952139675638</c:v>
                </c:pt>
                <c:pt idx="32195">
                  <c:v>128.8874021289792</c:v>
                </c:pt>
                <c:pt idx="32196">
                  <c:v>129.16554600583481</c:v>
                </c:pt>
                <c:pt idx="32197">
                  <c:v>129.44342673805764</c:v>
                </c:pt>
                <c:pt idx="32198">
                  <c:v>129.72124168412225</c:v>
                </c:pt>
                <c:pt idx="32199">
                  <c:v>129.99912241634507</c:v>
                </c:pt>
                <c:pt idx="32200">
                  <c:v>130.2770031485679</c:v>
                </c:pt>
                <c:pt idx="32201">
                  <c:v>130.55481809463251</c:v>
                </c:pt>
                <c:pt idx="32202">
                  <c:v>130.83269882685534</c:v>
                </c:pt>
                <c:pt idx="32203">
                  <c:v>131.11057955907816</c:v>
                </c:pt>
                <c:pt idx="32204">
                  <c:v>131.38839450514277</c:v>
                </c:pt>
                <c:pt idx="32205">
                  <c:v>131.6662752373656</c:v>
                </c:pt>
                <c:pt idx="32206">
                  <c:v>131.94415596958842</c:v>
                </c:pt>
                <c:pt idx="32207">
                  <c:v>132.22197091565303</c:v>
                </c:pt>
                <c:pt idx="32208">
                  <c:v>132.49985164787586</c:v>
                </c:pt>
                <c:pt idx="32209">
                  <c:v>132.77799552473147</c:v>
                </c:pt>
                <c:pt idx="32210">
                  <c:v>133.05581047079608</c:v>
                </c:pt>
                <c:pt idx="32211">
                  <c:v>133.3336912030189</c:v>
                </c:pt>
                <c:pt idx="32212">
                  <c:v>133.61157193524173</c:v>
                </c:pt>
                <c:pt idx="32213">
                  <c:v>133.88938688130634</c:v>
                </c:pt>
                <c:pt idx="32214">
                  <c:v>134.16726761352916</c:v>
                </c:pt>
                <c:pt idx="32215">
                  <c:v>134.44514834575199</c:v>
                </c:pt>
                <c:pt idx="32216">
                  <c:v>134.7229632918166</c:v>
                </c:pt>
                <c:pt idx="32217">
                  <c:v>135.00084402403942</c:v>
                </c:pt>
                <c:pt idx="32218">
                  <c:v>135.27872475626225</c:v>
                </c:pt>
                <c:pt idx="32219">
                  <c:v>135.55653970232686</c:v>
                </c:pt>
                <c:pt idx="32220">
                  <c:v>135.83442043454968</c:v>
                </c:pt>
                <c:pt idx="32221">
                  <c:v>136.11256431140529</c:v>
                </c:pt>
                <c:pt idx="32222">
                  <c:v>136.39044504362812</c:v>
                </c:pt>
                <c:pt idx="32223">
                  <c:v>136.66825998969273</c:v>
                </c:pt>
                <c:pt idx="32224">
                  <c:v>136.94614072191555</c:v>
                </c:pt>
                <c:pt idx="32225">
                  <c:v>137.22402145413838</c:v>
                </c:pt>
                <c:pt idx="32226">
                  <c:v>137.50183640020299</c:v>
                </c:pt>
                <c:pt idx="32227">
                  <c:v>137.77971713242582</c:v>
                </c:pt>
                <c:pt idx="32228">
                  <c:v>138.05759786464864</c:v>
                </c:pt>
                <c:pt idx="32229">
                  <c:v>138.33541281071325</c:v>
                </c:pt>
                <c:pt idx="32230">
                  <c:v>138.61329354293608</c:v>
                </c:pt>
                <c:pt idx="32231">
                  <c:v>138.87045497997138</c:v>
                </c:pt>
                <c:pt idx="32232">
                  <c:v>139.05871610750893</c:v>
                </c:pt>
                <c:pt idx="32233">
                  <c:v>139.27450826180257</c:v>
                </c:pt>
                <c:pt idx="32234">
                  <c:v>139.44264110739857</c:v>
                </c:pt>
                <c:pt idx="32235">
                  <c:v>139.62348427244584</c:v>
                </c:pt>
                <c:pt idx="32236">
                  <c:v>139.84006095278968</c:v>
                </c:pt>
                <c:pt idx="32237">
                  <c:v>140.00685154797134</c:v>
                </c:pt>
                <c:pt idx="32238">
                  <c:v>140.18806662848297</c:v>
                </c:pt>
                <c:pt idx="32239">
                  <c:v>140.40540661373393</c:v>
                </c:pt>
                <c:pt idx="32240">
                  <c:v>140.4623220566196</c:v>
                </c:pt>
                <c:pt idx="32241">
                  <c:v>140.51457788299675</c:v>
                </c:pt>
                <c:pt idx="32242">
                  <c:v>140.56684608347436</c:v>
                </c:pt>
                <c:pt idx="32243">
                  <c:v>140.619114283952</c:v>
                </c:pt>
                <c:pt idx="32244">
                  <c:v>140.67137011032912</c:v>
                </c:pt>
                <c:pt idx="32245">
                  <c:v>140.72363831080676</c:v>
                </c:pt>
                <c:pt idx="32246">
                  <c:v>140.77595600768635</c:v>
                </c:pt>
                <c:pt idx="32247">
                  <c:v>140.82822420816399</c:v>
                </c:pt>
                <c:pt idx="32248">
                  <c:v>140.88048003454111</c:v>
                </c:pt>
                <c:pt idx="32249">
                  <c:v>140.93274823501875</c:v>
                </c:pt>
                <c:pt idx="32250">
                  <c:v>140.98501643549639</c:v>
                </c:pt>
                <c:pt idx="32251">
                  <c:v>141.03727226187351</c:v>
                </c:pt>
                <c:pt idx="32252">
                  <c:v>141.08954046235115</c:v>
                </c:pt>
                <c:pt idx="32253">
                  <c:v>141.14180866282877</c:v>
                </c:pt>
                <c:pt idx="32254">
                  <c:v>141.19406448920591</c:v>
                </c:pt>
                <c:pt idx="32255">
                  <c:v>141.24633268968353</c:v>
                </c:pt>
                <c:pt idx="32256">
                  <c:v>141.29860089016117</c:v>
                </c:pt>
                <c:pt idx="32257">
                  <c:v>141.35085671653832</c:v>
                </c:pt>
                <c:pt idx="32258">
                  <c:v>141.40312491701593</c:v>
                </c:pt>
                <c:pt idx="32259">
                  <c:v>141.45544261389554</c:v>
                </c:pt>
                <c:pt idx="32260">
                  <c:v>141.50769844027266</c:v>
                </c:pt>
                <c:pt idx="32261">
                  <c:v>141.5599666407503</c:v>
                </c:pt>
                <c:pt idx="32262">
                  <c:v>141.61223484122792</c:v>
                </c:pt>
                <c:pt idx="32263">
                  <c:v>141.66449066760507</c:v>
                </c:pt>
                <c:pt idx="32264">
                  <c:v>141.71675886808268</c:v>
                </c:pt>
                <c:pt idx="32265">
                  <c:v>141.76902706856032</c:v>
                </c:pt>
                <c:pt idx="32266">
                  <c:v>141.82128289493747</c:v>
                </c:pt>
                <c:pt idx="32267">
                  <c:v>141.87355109541508</c:v>
                </c:pt>
                <c:pt idx="32268">
                  <c:v>141.92581929589272</c:v>
                </c:pt>
                <c:pt idx="32269">
                  <c:v>141.97807512226984</c:v>
                </c:pt>
                <c:pt idx="32270">
                  <c:v>142.03034332274748</c:v>
                </c:pt>
                <c:pt idx="32271">
                  <c:v>142.08266101962707</c:v>
                </c:pt>
                <c:pt idx="32272">
                  <c:v>142.13492922010471</c:v>
                </c:pt>
                <c:pt idx="32273">
                  <c:v>142.18718504648183</c:v>
                </c:pt>
                <c:pt idx="32274">
                  <c:v>142.23945324695947</c:v>
                </c:pt>
                <c:pt idx="32275">
                  <c:v>142.29172144743711</c:v>
                </c:pt>
                <c:pt idx="32276">
                  <c:v>142.34397727381423</c:v>
                </c:pt>
                <c:pt idx="32277">
                  <c:v>142.39624547429187</c:v>
                </c:pt>
                <c:pt idx="32278">
                  <c:v>142.44851367476949</c:v>
                </c:pt>
                <c:pt idx="32279">
                  <c:v>142.50076950114664</c:v>
                </c:pt>
                <c:pt idx="32280">
                  <c:v>142.55303770162425</c:v>
                </c:pt>
                <c:pt idx="32281">
                  <c:v>142.60530590210189</c:v>
                </c:pt>
                <c:pt idx="32282">
                  <c:v>142.65756172847904</c:v>
                </c:pt>
                <c:pt idx="32283">
                  <c:v>142.70982992895665</c:v>
                </c:pt>
                <c:pt idx="32284">
                  <c:v>142.76214762583626</c:v>
                </c:pt>
                <c:pt idx="32285">
                  <c:v>142.81440345221338</c:v>
                </c:pt>
                <c:pt idx="32286">
                  <c:v>142.86667165269102</c:v>
                </c:pt>
                <c:pt idx="32287">
                  <c:v>142.91893985316864</c:v>
                </c:pt>
                <c:pt idx="32288">
                  <c:v>142.97119567954579</c:v>
                </c:pt>
                <c:pt idx="32289">
                  <c:v>143.0234638800234</c:v>
                </c:pt>
                <c:pt idx="32290">
                  <c:v>143.07573208050104</c:v>
                </c:pt>
                <c:pt idx="32291">
                  <c:v>143.12798790687819</c:v>
                </c:pt>
                <c:pt idx="32292">
                  <c:v>143.1802561073558</c:v>
                </c:pt>
                <c:pt idx="32293">
                  <c:v>143.23252430783344</c:v>
                </c:pt>
                <c:pt idx="32294">
                  <c:v>143.28478013421056</c:v>
                </c:pt>
                <c:pt idx="32295">
                  <c:v>143.33704833468821</c:v>
                </c:pt>
                <c:pt idx="32296">
                  <c:v>143.38936603156779</c:v>
                </c:pt>
                <c:pt idx="32297">
                  <c:v>143.44163423204543</c:v>
                </c:pt>
                <c:pt idx="32298">
                  <c:v>143.49389005842255</c:v>
                </c:pt>
                <c:pt idx="32299">
                  <c:v>143.54638641644814</c:v>
                </c:pt>
                <c:pt idx="32300">
                  <c:v>143.595383</c:v>
                </c:pt>
                <c:pt idx="32301">
                  <c:v>143.59738946280402</c:v>
                </c:pt>
                <c:pt idx="32302">
                  <c:v>143.61348000000001</c:v>
                </c:pt>
                <c:pt idx="32303">
                  <c:v>143.6157390472103</c:v>
                </c:pt>
                <c:pt idx="32304">
                  <c:v>143.63633138316644</c:v>
                </c:pt>
                <c:pt idx="32305">
                  <c:v>143.66774000000001</c:v>
                </c:pt>
                <c:pt idx="32306">
                  <c:v>143.66774000000001</c:v>
                </c:pt>
                <c:pt idx="32307">
                  <c:v>143.67879885479257</c:v>
                </c:pt>
                <c:pt idx="32308">
                  <c:v>143.74588529494514</c:v>
                </c:pt>
                <c:pt idx="32309">
                  <c:v>143.776276</c:v>
                </c:pt>
                <c:pt idx="32310">
                  <c:v>143.85089741337612</c:v>
                </c:pt>
                <c:pt idx="32311">
                  <c:v>143.84458156751418</c:v>
                </c:pt>
                <c:pt idx="32312">
                  <c:v>143.90068881046398</c:v>
                </c:pt>
                <c:pt idx="32313">
                  <c:v>143.939087</c:v>
                </c:pt>
                <c:pt idx="32314">
                  <c:v>143.95129013387327</c:v>
                </c:pt>
                <c:pt idx="32315">
                  <c:v>144.01461421431981</c:v>
                </c:pt>
                <c:pt idx="32316">
                  <c:v>144.0313454511406</c:v>
                </c:pt>
                <c:pt idx="32317">
                  <c:v>144.04128287176374</c:v>
                </c:pt>
                <c:pt idx="32318">
                  <c:v>144.05122029238689</c:v>
                </c:pt>
                <c:pt idx="32319">
                  <c:v>144.06115536040096</c:v>
                </c:pt>
                <c:pt idx="32320">
                  <c:v>144.07109278102411</c:v>
                </c:pt>
                <c:pt idx="32321">
                  <c:v>144.08103961208343</c:v>
                </c:pt>
                <c:pt idx="32322">
                  <c:v>144.09097703270658</c:v>
                </c:pt>
                <c:pt idx="32323">
                  <c:v>144.10091210072068</c:v>
                </c:pt>
                <c:pt idx="32324">
                  <c:v>144.11084952134379</c:v>
                </c:pt>
                <c:pt idx="32325">
                  <c:v>144.12078694196694</c:v>
                </c:pt>
                <c:pt idx="32326">
                  <c:v>144.13072200998104</c:v>
                </c:pt>
                <c:pt idx="32327">
                  <c:v>144.14065943060416</c:v>
                </c:pt>
                <c:pt idx="32328">
                  <c:v>144.15059685122731</c:v>
                </c:pt>
                <c:pt idx="32329">
                  <c:v>144.16053191924141</c:v>
                </c:pt>
                <c:pt idx="32330">
                  <c:v>144.17046933986452</c:v>
                </c:pt>
                <c:pt idx="32331">
                  <c:v>144.18040676048767</c:v>
                </c:pt>
                <c:pt idx="32332">
                  <c:v>144.19034182850177</c:v>
                </c:pt>
                <c:pt idx="32333">
                  <c:v>144.2002886595611</c:v>
                </c:pt>
                <c:pt idx="32334">
                  <c:v>144.21022608018424</c:v>
                </c:pt>
                <c:pt idx="32335">
                  <c:v>144.22016114819832</c:v>
                </c:pt>
                <c:pt idx="32336">
                  <c:v>144.23009856882146</c:v>
                </c:pt>
                <c:pt idx="32337">
                  <c:v>144.24003598944461</c:v>
                </c:pt>
                <c:pt idx="32338">
                  <c:v>144.24997105745868</c:v>
                </c:pt>
                <c:pt idx="32339">
                  <c:v>144.25990847808183</c:v>
                </c:pt>
                <c:pt idx="32340">
                  <c:v>144.26984589870497</c:v>
                </c:pt>
                <c:pt idx="32341">
                  <c:v>144.27978096671904</c:v>
                </c:pt>
                <c:pt idx="32342">
                  <c:v>144.28971838734219</c:v>
                </c:pt>
                <c:pt idx="32343">
                  <c:v>144.29965580796534</c:v>
                </c:pt>
                <c:pt idx="32344">
                  <c:v>144.30959087597941</c:v>
                </c:pt>
                <c:pt idx="32345">
                  <c:v>144.31952829660256</c:v>
                </c:pt>
                <c:pt idx="32346">
                  <c:v>144.32947512766188</c:v>
                </c:pt>
                <c:pt idx="32347">
                  <c:v>144.33941254828503</c:v>
                </c:pt>
                <c:pt idx="32348">
                  <c:v>144.3493476162991</c:v>
                </c:pt>
                <c:pt idx="32349">
                  <c:v>144.35928503692224</c:v>
                </c:pt>
                <c:pt idx="32350">
                  <c:v>144.36922245754539</c:v>
                </c:pt>
                <c:pt idx="32351">
                  <c:v>144.37915752555946</c:v>
                </c:pt>
                <c:pt idx="32352">
                  <c:v>144.38909494618261</c:v>
                </c:pt>
                <c:pt idx="32353">
                  <c:v>144.39903236680576</c:v>
                </c:pt>
                <c:pt idx="32354">
                  <c:v>144.40896743481983</c:v>
                </c:pt>
                <c:pt idx="32355">
                  <c:v>144.41890485544297</c:v>
                </c:pt>
                <c:pt idx="32356">
                  <c:v>144.42884227606612</c:v>
                </c:pt>
                <c:pt idx="32357">
                  <c:v>144.43877734408019</c:v>
                </c:pt>
                <c:pt idx="32358">
                  <c:v>144.44872417513955</c:v>
                </c:pt>
                <c:pt idx="32359">
                  <c:v>144.45866159576266</c:v>
                </c:pt>
                <c:pt idx="32360">
                  <c:v>144.45476996069556</c:v>
                </c:pt>
                <c:pt idx="32361">
                  <c:v>144.43655110692123</c:v>
                </c:pt>
                <c:pt idx="32362">
                  <c:v>144.44595330209825</c:v>
                </c:pt>
                <c:pt idx="32363">
                  <c:v>144.454379622646</c:v>
                </c:pt>
                <c:pt idx="32364">
                  <c:v>144.45508073748212</c:v>
                </c:pt>
                <c:pt idx="32365">
                  <c:v>144.45412281330474</c:v>
                </c:pt>
                <c:pt idx="32366">
                  <c:v>144.43591104791417</c:v>
                </c:pt>
                <c:pt idx="32367">
                  <c:v>144.43737029709109</c:v>
                </c:pt>
                <c:pt idx="32368">
                  <c:v>144.46555299237005</c:v>
                </c:pt>
                <c:pt idx="32369">
                  <c:v>144.47377081372642</c:v>
                </c:pt>
                <c:pt idx="32370">
                  <c:v>144.45928432363257</c:v>
                </c:pt>
                <c:pt idx="32371">
                  <c:v>144.44478411527157</c:v>
                </c:pt>
                <c:pt idx="32372">
                  <c:v>144.43029762517773</c:v>
                </c:pt>
                <c:pt idx="32373">
                  <c:v>144.41581456465067</c:v>
                </c:pt>
                <c:pt idx="32374">
                  <c:v>144.41964391297091</c:v>
                </c:pt>
                <c:pt idx="32375">
                  <c:v>144.37587332594182</c:v>
                </c:pt>
                <c:pt idx="32376">
                  <c:v>144.33770731879952</c:v>
                </c:pt>
                <c:pt idx="32377">
                  <c:v>144.33882312185614</c:v>
                </c:pt>
                <c:pt idx="32378">
                  <c:v>144.33993892491279</c:v>
                </c:pt>
                <c:pt idx="32379">
                  <c:v>144.34105446381147</c:v>
                </c:pt>
                <c:pt idx="32380">
                  <c:v>144.3421702668681</c:v>
                </c:pt>
                <c:pt idx="32381">
                  <c:v>144.34328606992472</c:v>
                </c:pt>
                <c:pt idx="32382">
                  <c:v>144.34440160882343</c:v>
                </c:pt>
                <c:pt idx="32383">
                  <c:v>144.34551846851173</c:v>
                </c:pt>
                <c:pt idx="32384">
                  <c:v>144.34663427156835</c:v>
                </c:pt>
                <c:pt idx="32385">
                  <c:v>144.34774981046704</c:v>
                </c:pt>
                <c:pt idx="32386">
                  <c:v>144.34886561352369</c:v>
                </c:pt>
                <c:pt idx="32387">
                  <c:v>144.34998141658031</c:v>
                </c:pt>
                <c:pt idx="32388">
                  <c:v>144.35109695547899</c:v>
                </c:pt>
                <c:pt idx="32389">
                  <c:v>144.35221275853561</c:v>
                </c:pt>
                <c:pt idx="32390">
                  <c:v>144.35332856159224</c:v>
                </c:pt>
                <c:pt idx="32391">
                  <c:v>144.35444410049095</c:v>
                </c:pt>
                <c:pt idx="32392">
                  <c:v>144.35555990354757</c:v>
                </c:pt>
                <c:pt idx="32393">
                  <c:v>144.35667570660419</c:v>
                </c:pt>
                <c:pt idx="32394">
                  <c:v>144.35779124550288</c:v>
                </c:pt>
                <c:pt idx="32395">
                  <c:v>144.3589070485595</c:v>
                </c:pt>
                <c:pt idx="32396">
                  <c:v>144.36002390824783</c:v>
                </c:pt>
                <c:pt idx="32397">
                  <c:v>144.36113971130445</c:v>
                </c:pt>
                <c:pt idx="32398">
                  <c:v>144.36225525020313</c:v>
                </c:pt>
                <c:pt idx="32399">
                  <c:v>144.36337105325975</c:v>
                </c:pt>
                <c:pt idx="32400">
                  <c:v>144.36448685631638</c:v>
                </c:pt>
                <c:pt idx="32401">
                  <c:v>144.36560239521509</c:v>
                </c:pt>
                <c:pt idx="32402">
                  <c:v>144.36671819827171</c:v>
                </c:pt>
                <c:pt idx="32403">
                  <c:v>144.36783400132833</c:v>
                </c:pt>
                <c:pt idx="32404">
                  <c:v>144.36894954022702</c:v>
                </c:pt>
                <c:pt idx="32405">
                  <c:v>144.37006534328364</c:v>
                </c:pt>
                <c:pt idx="32406">
                  <c:v>144.37118114634026</c:v>
                </c:pt>
                <c:pt idx="32407">
                  <c:v>144.37229668523898</c:v>
                </c:pt>
                <c:pt idx="32408">
                  <c:v>144.37341354492727</c:v>
                </c:pt>
                <c:pt idx="32409">
                  <c:v>144.37452934798389</c:v>
                </c:pt>
                <c:pt idx="32410">
                  <c:v>144.37564488688261</c:v>
                </c:pt>
                <c:pt idx="32411">
                  <c:v>144.37676068993923</c:v>
                </c:pt>
                <c:pt idx="32412">
                  <c:v>144.37787649299585</c:v>
                </c:pt>
                <c:pt idx="32413">
                  <c:v>144.37899203189454</c:v>
                </c:pt>
                <c:pt idx="32414">
                  <c:v>144.38568632191843</c:v>
                </c:pt>
                <c:pt idx="32415">
                  <c:v>144.38680212497505</c:v>
                </c:pt>
                <c:pt idx="32416">
                  <c:v>144.38791898466337</c:v>
                </c:pt>
                <c:pt idx="32417">
                  <c:v>144.38903478771999</c:v>
                </c:pt>
                <c:pt idx="32418">
                  <c:v>144.39015032661868</c:v>
                </c:pt>
                <c:pt idx="32419">
                  <c:v>144.3912661296753</c:v>
                </c:pt>
                <c:pt idx="32420">
                  <c:v>144.42482731950406</c:v>
                </c:pt>
                <c:pt idx="32421">
                  <c:v>144.47809674851013</c:v>
                </c:pt>
                <c:pt idx="32422">
                  <c:v>144.45204750086776</c:v>
                </c:pt>
                <c:pt idx="32423">
                  <c:v>144.4512940437348</c:v>
                </c:pt>
                <c:pt idx="32424">
                  <c:v>144.41813897709923</c:v>
                </c:pt>
                <c:pt idx="32425">
                  <c:v>144.47109586606524</c:v>
                </c:pt>
                <c:pt idx="32426">
                  <c:v>144.46891383026727</c:v>
                </c:pt>
                <c:pt idx="32427">
                  <c:v>144.5019639923664</c:v>
                </c:pt>
                <c:pt idx="32428">
                  <c:v>144.5194062630118</c:v>
                </c:pt>
                <c:pt idx="32429">
                  <c:v>144.56304574653345</c:v>
                </c:pt>
                <c:pt idx="32430">
                  <c:v>144.57629233158133</c:v>
                </c:pt>
                <c:pt idx="32431">
                  <c:v>144.58954205340046</c:v>
                </c:pt>
                <c:pt idx="32432">
                  <c:v>144.6027917752196</c:v>
                </c:pt>
                <c:pt idx="32433">
                  <c:v>144.61603836026748</c:v>
                </c:pt>
                <c:pt idx="32434">
                  <c:v>144.62928808208662</c:v>
                </c:pt>
                <c:pt idx="32435">
                  <c:v>144.64253780390575</c:v>
                </c:pt>
                <c:pt idx="32436">
                  <c:v>144.65578438895363</c:v>
                </c:pt>
                <c:pt idx="32437">
                  <c:v>144.66903411077277</c:v>
                </c:pt>
                <c:pt idx="32438">
                  <c:v>144.68228383259191</c:v>
                </c:pt>
                <c:pt idx="32439">
                  <c:v>144.69553041763976</c:v>
                </c:pt>
                <c:pt idx="32440">
                  <c:v>144.7087801394589</c:v>
                </c:pt>
                <c:pt idx="32441">
                  <c:v>144.72204240836311</c:v>
                </c:pt>
                <c:pt idx="32442">
                  <c:v>144.73529213018224</c:v>
                </c:pt>
                <c:pt idx="32443">
                  <c:v>144.7485387152301</c:v>
                </c:pt>
                <c:pt idx="32444">
                  <c:v>144.76178843704923</c:v>
                </c:pt>
                <c:pt idx="32445">
                  <c:v>144.77503815886837</c:v>
                </c:pt>
                <c:pt idx="32446">
                  <c:v>144.78828474391625</c:v>
                </c:pt>
                <c:pt idx="32447">
                  <c:v>144.80153446573539</c:v>
                </c:pt>
                <c:pt idx="32448">
                  <c:v>144.81478418755452</c:v>
                </c:pt>
                <c:pt idx="32449">
                  <c:v>144.8280307726024</c:v>
                </c:pt>
                <c:pt idx="32450">
                  <c:v>144.84128049442154</c:v>
                </c:pt>
                <c:pt idx="32451">
                  <c:v>144.85453021624068</c:v>
                </c:pt>
                <c:pt idx="32452">
                  <c:v>144.86777680128856</c:v>
                </c:pt>
                <c:pt idx="32453">
                  <c:v>144.88103907019274</c:v>
                </c:pt>
                <c:pt idx="32454">
                  <c:v>144.89428879201188</c:v>
                </c:pt>
                <c:pt idx="32455">
                  <c:v>144.90753537705976</c:v>
                </c:pt>
                <c:pt idx="32456">
                  <c:v>144.92078509887889</c:v>
                </c:pt>
                <c:pt idx="32457">
                  <c:v>144.93403482069803</c:v>
                </c:pt>
                <c:pt idx="32458">
                  <c:v>144.94728140574591</c:v>
                </c:pt>
                <c:pt idx="32459">
                  <c:v>144.96053112756505</c:v>
                </c:pt>
                <c:pt idx="32460">
                  <c:v>144.97378084938418</c:v>
                </c:pt>
                <c:pt idx="32461">
                  <c:v>144.98702743443204</c:v>
                </c:pt>
                <c:pt idx="32462">
                  <c:v>145.00027715625117</c:v>
                </c:pt>
                <c:pt idx="32463">
                  <c:v>145.01352687807031</c:v>
                </c:pt>
                <c:pt idx="32464">
                  <c:v>145.02677346311819</c:v>
                </c:pt>
                <c:pt idx="32465">
                  <c:v>145.04002318493733</c:v>
                </c:pt>
                <c:pt idx="32466">
                  <c:v>145.05328545384151</c:v>
                </c:pt>
                <c:pt idx="32467">
                  <c:v>145.06653517566065</c:v>
                </c:pt>
                <c:pt idx="32468">
                  <c:v>145.07978176070853</c:v>
                </c:pt>
                <c:pt idx="32469">
                  <c:v>145.09303148252766</c:v>
                </c:pt>
                <c:pt idx="32470">
                  <c:v>145.1062812043468</c:v>
                </c:pt>
                <c:pt idx="32471">
                  <c:v>145.11952778939468</c:v>
                </c:pt>
                <c:pt idx="32472">
                  <c:v>145.13277751121382</c:v>
                </c:pt>
                <c:pt idx="32473">
                  <c:v>145.0973288111588</c:v>
                </c:pt>
                <c:pt idx="32474">
                  <c:v>145.15078670441002</c:v>
                </c:pt>
                <c:pt idx="32475">
                  <c:v>145.15117476537912</c:v>
                </c:pt>
                <c:pt idx="32476">
                  <c:v>145.20569234016688</c:v>
                </c:pt>
                <c:pt idx="32477">
                  <c:v>145.24212683500238</c:v>
                </c:pt>
                <c:pt idx="32478">
                  <c:v>145.27818489413448</c:v>
                </c:pt>
                <c:pt idx="32479">
                  <c:v>145.29585299999999</c:v>
                </c:pt>
                <c:pt idx="32480">
                  <c:v>145.29852650059595</c:v>
                </c:pt>
                <c:pt idx="32481">
                  <c:v>145.36705430791699</c:v>
                </c:pt>
                <c:pt idx="32482">
                  <c:v>145.34052363748953</c:v>
                </c:pt>
                <c:pt idx="32483">
                  <c:v>145.31399924799732</c:v>
                </c:pt>
                <c:pt idx="32484">
                  <c:v>145.28746857756985</c:v>
                </c:pt>
                <c:pt idx="32485">
                  <c:v>145.26093790714239</c:v>
                </c:pt>
                <c:pt idx="32486">
                  <c:v>145.23441351765018</c:v>
                </c:pt>
                <c:pt idx="32487">
                  <c:v>145.20788284722272</c:v>
                </c:pt>
                <c:pt idx="32488">
                  <c:v>145.18135217679526</c:v>
                </c:pt>
                <c:pt idx="32489">
                  <c:v>145.15482778730305</c:v>
                </c:pt>
                <c:pt idx="32490">
                  <c:v>145.12829711687559</c:v>
                </c:pt>
                <c:pt idx="32491">
                  <c:v>145.1017413227072</c:v>
                </c:pt>
                <c:pt idx="32492">
                  <c:v>145.07521065227974</c:v>
                </c:pt>
                <c:pt idx="32493">
                  <c:v>145.04868626278753</c:v>
                </c:pt>
                <c:pt idx="32494">
                  <c:v>145.02215559236006</c:v>
                </c:pt>
                <c:pt idx="32495">
                  <c:v>144.9956249219326</c:v>
                </c:pt>
                <c:pt idx="32496">
                  <c:v>144.96910053244039</c:v>
                </c:pt>
                <c:pt idx="32497">
                  <c:v>144.94256986201293</c:v>
                </c:pt>
                <c:pt idx="32498">
                  <c:v>144.91603919158547</c:v>
                </c:pt>
                <c:pt idx="32499">
                  <c:v>144.88951480209326</c:v>
                </c:pt>
                <c:pt idx="32500">
                  <c:v>144.8629841316658</c:v>
                </c:pt>
                <c:pt idx="32501">
                  <c:v>144.83645346123834</c:v>
                </c:pt>
                <c:pt idx="32502">
                  <c:v>144.80992907174613</c:v>
                </c:pt>
                <c:pt idx="32503">
                  <c:v>144.78337327757774</c:v>
                </c:pt>
                <c:pt idx="32504">
                  <c:v>144.75684260715028</c:v>
                </c:pt>
                <c:pt idx="32505">
                  <c:v>144.73031821765807</c:v>
                </c:pt>
                <c:pt idx="32506">
                  <c:v>144.7037875472306</c:v>
                </c:pt>
                <c:pt idx="32507">
                  <c:v>144.67725687680314</c:v>
                </c:pt>
                <c:pt idx="32508">
                  <c:v>144.65073248731093</c:v>
                </c:pt>
                <c:pt idx="32509">
                  <c:v>144.62420181688347</c:v>
                </c:pt>
                <c:pt idx="32510">
                  <c:v>144.59767114645601</c:v>
                </c:pt>
                <c:pt idx="32511">
                  <c:v>144.5711467569638</c:v>
                </c:pt>
                <c:pt idx="32512">
                  <c:v>144.54461608653634</c:v>
                </c:pt>
                <c:pt idx="32513">
                  <c:v>144.51808541610887</c:v>
                </c:pt>
                <c:pt idx="32514">
                  <c:v>144.49156102661667</c:v>
                </c:pt>
                <c:pt idx="32515">
                  <c:v>144.4650303561892</c:v>
                </c:pt>
                <c:pt idx="32516">
                  <c:v>144.43847456202082</c:v>
                </c:pt>
                <c:pt idx="32517">
                  <c:v>144.41194389159335</c:v>
                </c:pt>
                <c:pt idx="32518">
                  <c:v>144.38541950210114</c:v>
                </c:pt>
                <c:pt idx="32519">
                  <c:v>144.35888883167368</c:v>
                </c:pt>
                <c:pt idx="32520">
                  <c:v>144.33235816124622</c:v>
                </c:pt>
                <c:pt idx="32521">
                  <c:v>144.30583377175401</c:v>
                </c:pt>
                <c:pt idx="32522">
                  <c:v>144.27930310132655</c:v>
                </c:pt>
                <c:pt idx="32523">
                  <c:v>144.25277243089909</c:v>
                </c:pt>
                <c:pt idx="32524">
                  <c:v>144.22624804140688</c:v>
                </c:pt>
                <c:pt idx="32525">
                  <c:v>144.19971737097941</c:v>
                </c:pt>
                <c:pt idx="32526">
                  <c:v>144.17318670055195</c:v>
                </c:pt>
                <c:pt idx="32527">
                  <c:v>144.14666231105974</c:v>
                </c:pt>
                <c:pt idx="32528">
                  <c:v>144.12010651689135</c:v>
                </c:pt>
                <c:pt idx="32529">
                  <c:v>144.09357584646389</c:v>
                </c:pt>
                <c:pt idx="32530">
                  <c:v>144.06705145697165</c:v>
                </c:pt>
                <c:pt idx="32531">
                  <c:v>144.04052078654422</c:v>
                </c:pt>
                <c:pt idx="32532">
                  <c:v>144.01399011611676</c:v>
                </c:pt>
                <c:pt idx="32533">
                  <c:v>143.98746572662452</c:v>
                </c:pt>
                <c:pt idx="32534">
                  <c:v>143.96093505619709</c:v>
                </c:pt>
                <c:pt idx="32535">
                  <c:v>143.93440438576962</c:v>
                </c:pt>
                <c:pt idx="32536">
                  <c:v>143.90787999627739</c:v>
                </c:pt>
                <c:pt idx="32537">
                  <c:v>143.88134932584995</c:v>
                </c:pt>
                <c:pt idx="32538">
                  <c:v>143.85481865542249</c:v>
                </c:pt>
                <c:pt idx="32539">
                  <c:v>143.82829426593025</c:v>
                </c:pt>
                <c:pt idx="32540">
                  <c:v>143.80176359550282</c:v>
                </c:pt>
                <c:pt idx="32541">
                  <c:v>143.77520780133443</c:v>
                </c:pt>
                <c:pt idx="32542">
                  <c:v>143.74867713090697</c:v>
                </c:pt>
                <c:pt idx="32543">
                  <c:v>143.72215274141473</c:v>
                </c:pt>
                <c:pt idx="32544">
                  <c:v>143.6956220709873</c:v>
                </c:pt>
                <c:pt idx="32545">
                  <c:v>143.66909140055984</c:v>
                </c:pt>
                <c:pt idx="32546">
                  <c:v>143.6425670110676</c:v>
                </c:pt>
                <c:pt idx="32547">
                  <c:v>143.61603634064016</c:v>
                </c:pt>
                <c:pt idx="32548">
                  <c:v>143.59700974511208</c:v>
                </c:pt>
                <c:pt idx="32549">
                  <c:v>143.47928514112039</c:v>
                </c:pt>
                <c:pt idx="32550">
                  <c:v>143.41860228898429</c:v>
                </c:pt>
                <c:pt idx="32551">
                  <c:v>143.41447400000001</c:v>
                </c:pt>
                <c:pt idx="32552">
                  <c:v>143.32963721010006</c:v>
                </c:pt>
                <c:pt idx="32553">
                  <c:v>143.32403600000001</c:v>
                </c:pt>
                <c:pt idx="32554">
                  <c:v>143.32403600000001</c:v>
                </c:pt>
                <c:pt idx="32555">
                  <c:v>143.23718997711015</c:v>
                </c:pt>
                <c:pt idx="32556">
                  <c:v>143.1985867466031</c:v>
                </c:pt>
                <c:pt idx="32557">
                  <c:v>143.15565426963397</c:v>
                </c:pt>
                <c:pt idx="32558">
                  <c:v>143.11251068497404</c:v>
                </c:pt>
                <c:pt idx="32559">
                  <c:v>143.06935688397868</c:v>
                </c:pt>
                <c:pt idx="32560">
                  <c:v>143.0262030829833</c:v>
                </c:pt>
                <c:pt idx="32561">
                  <c:v>142.98305949832337</c:v>
                </c:pt>
                <c:pt idx="32562">
                  <c:v>142.93990569732802</c:v>
                </c:pt>
                <c:pt idx="32563">
                  <c:v>142.89675189633263</c:v>
                </c:pt>
                <c:pt idx="32564">
                  <c:v>142.85360831167273</c:v>
                </c:pt>
                <c:pt idx="32565">
                  <c:v>142.81045451067735</c:v>
                </c:pt>
                <c:pt idx="32566">
                  <c:v>142.76725984434012</c:v>
                </c:pt>
                <c:pt idx="32567">
                  <c:v>142.72410604334473</c:v>
                </c:pt>
                <c:pt idx="32568">
                  <c:v>142.68096245868483</c:v>
                </c:pt>
                <c:pt idx="32569">
                  <c:v>142.63780865768945</c:v>
                </c:pt>
                <c:pt idx="32570">
                  <c:v>142.59465485669406</c:v>
                </c:pt>
                <c:pt idx="32571">
                  <c:v>142.55151127203416</c:v>
                </c:pt>
                <c:pt idx="32572">
                  <c:v>142.50835747103878</c:v>
                </c:pt>
                <c:pt idx="32573">
                  <c:v>142.46521388637888</c:v>
                </c:pt>
                <c:pt idx="32574">
                  <c:v>142.42206008538349</c:v>
                </c:pt>
                <c:pt idx="32575">
                  <c:v>142.37890628438814</c:v>
                </c:pt>
                <c:pt idx="32576">
                  <c:v>142.33576269972821</c:v>
                </c:pt>
                <c:pt idx="32577">
                  <c:v>142.26749681473532</c:v>
                </c:pt>
                <c:pt idx="32578">
                  <c:v>142.27224426126341</c:v>
                </c:pt>
                <c:pt idx="32579">
                  <c:v>142.29046711874105</c:v>
                </c:pt>
                <c:pt idx="32580">
                  <c:v>142.21393346542681</c:v>
                </c:pt>
                <c:pt idx="32581">
                  <c:v>142.18652930607868</c:v>
                </c:pt>
                <c:pt idx="32582">
                  <c:v>142.12016349499285</c:v>
                </c:pt>
                <c:pt idx="32583">
                  <c:v>142.11198400000001</c:v>
                </c:pt>
                <c:pt idx="32584">
                  <c:v>142.07939361573301</c:v>
                </c:pt>
                <c:pt idx="32585">
                  <c:v>142.05937457987599</c:v>
                </c:pt>
                <c:pt idx="32586">
                  <c:v>142.02093398484706</c:v>
                </c:pt>
                <c:pt idx="32587">
                  <c:v>141.98044983994066</c:v>
                </c:pt>
                <c:pt idx="32588">
                  <c:v>141.93996569503423</c:v>
                </c:pt>
                <c:pt idx="32589">
                  <c:v>141.89949113444243</c:v>
                </c:pt>
                <c:pt idx="32590">
                  <c:v>141.859006989536</c:v>
                </c:pt>
                <c:pt idx="32591">
                  <c:v>141.81848450737115</c:v>
                </c:pt>
                <c:pt idx="32592">
                  <c:v>141.77800036246472</c:v>
                </c:pt>
                <c:pt idx="32593">
                  <c:v>141.73752580187292</c:v>
                </c:pt>
                <c:pt idx="32594">
                  <c:v>141.69704165696649</c:v>
                </c:pt>
                <c:pt idx="32595">
                  <c:v>141.65656709637469</c:v>
                </c:pt>
                <c:pt idx="32596">
                  <c:v>141.61608295146826</c:v>
                </c:pt>
                <c:pt idx="32597">
                  <c:v>141.57559880656186</c:v>
                </c:pt>
                <c:pt idx="32598">
                  <c:v>141.53512424597005</c:v>
                </c:pt>
                <c:pt idx="32599">
                  <c:v>141.49464010106362</c:v>
                </c:pt>
                <c:pt idx="32600">
                  <c:v>141.45415595615719</c:v>
                </c:pt>
                <c:pt idx="32601">
                  <c:v>141.41368139556539</c:v>
                </c:pt>
                <c:pt idx="32602">
                  <c:v>141.37319725065896</c:v>
                </c:pt>
                <c:pt idx="32603">
                  <c:v>141.3315169170441</c:v>
                </c:pt>
                <c:pt idx="32604">
                  <c:v>141.26174900000001</c:v>
                </c:pt>
                <c:pt idx="32605">
                  <c:v>141.25904430877443</c:v>
                </c:pt>
                <c:pt idx="32606">
                  <c:v>141.20438193037671</c:v>
                </c:pt>
                <c:pt idx="32607">
                  <c:v>141.15089405935638</c:v>
                </c:pt>
                <c:pt idx="32608">
                  <c:v>141.11319255364805</c:v>
                </c:pt>
                <c:pt idx="32609">
                  <c:v>141.05854201072961</c:v>
                </c:pt>
                <c:pt idx="32610">
                  <c:v>141.00386640286055</c:v>
                </c:pt>
                <c:pt idx="32611">
                  <c:v>140.95256273509776</c:v>
                </c:pt>
                <c:pt idx="32612">
                  <c:v>140.93399122944425</c:v>
                </c:pt>
                <c:pt idx="32613">
                  <c:v>140.91225268769139</c:v>
                </c:pt>
                <c:pt idx="32614">
                  <c:v>140.89051929237357</c:v>
                </c:pt>
                <c:pt idx="32615">
                  <c:v>140.86878075062072</c:v>
                </c:pt>
                <c:pt idx="32616">
                  <c:v>140.84702162312755</c:v>
                </c:pt>
                <c:pt idx="32617">
                  <c:v>140.82528822780972</c:v>
                </c:pt>
                <c:pt idx="32618">
                  <c:v>140.80354968605687</c:v>
                </c:pt>
                <c:pt idx="32619">
                  <c:v>140.78181114430399</c:v>
                </c:pt>
                <c:pt idx="32620">
                  <c:v>140.76007774898619</c:v>
                </c:pt>
                <c:pt idx="32621">
                  <c:v>140.73833920723331</c:v>
                </c:pt>
                <c:pt idx="32622">
                  <c:v>140.71660066548043</c:v>
                </c:pt>
                <c:pt idx="32623">
                  <c:v>140.69486727016263</c:v>
                </c:pt>
                <c:pt idx="32624">
                  <c:v>140.67312872840975</c:v>
                </c:pt>
                <c:pt idx="32625">
                  <c:v>140.65139018665687</c:v>
                </c:pt>
                <c:pt idx="32626">
                  <c:v>140.62965679133907</c:v>
                </c:pt>
                <c:pt idx="32627">
                  <c:v>140.60791824958619</c:v>
                </c:pt>
                <c:pt idx="32628">
                  <c:v>140.58615912209302</c:v>
                </c:pt>
                <c:pt idx="32629">
                  <c:v>140.56442058034014</c:v>
                </c:pt>
                <c:pt idx="32630">
                  <c:v>140.54268718502234</c:v>
                </c:pt>
                <c:pt idx="32631">
                  <c:v>140.52094864326946</c:v>
                </c:pt>
                <c:pt idx="32632">
                  <c:v>140.49921010151661</c:v>
                </c:pt>
                <c:pt idx="32633">
                  <c:v>140.47747670619879</c:v>
                </c:pt>
                <c:pt idx="32634">
                  <c:v>140.45573816444593</c:v>
                </c:pt>
                <c:pt idx="32635">
                  <c:v>140.43399962269305</c:v>
                </c:pt>
                <c:pt idx="32636">
                  <c:v>140.41226622737526</c:v>
                </c:pt>
                <c:pt idx="32637">
                  <c:v>140.39052768562237</c:v>
                </c:pt>
                <c:pt idx="32638">
                  <c:v>140.36878914386949</c:v>
                </c:pt>
                <c:pt idx="32639">
                  <c:v>140.3470557485517</c:v>
                </c:pt>
                <c:pt idx="32640">
                  <c:v>140.32531720679881</c:v>
                </c:pt>
                <c:pt idx="32641">
                  <c:v>140.30355807930565</c:v>
                </c:pt>
                <c:pt idx="32642">
                  <c:v>140.28182468398785</c:v>
                </c:pt>
                <c:pt idx="32643">
                  <c:v>140.26008614223497</c:v>
                </c:pt>
                <c:pt idx="32644">
                  <c:v>140.23834760048209</c:v>
                </c:pt>
                <c:pt idx="32645">
                  <c:v>140.21661420516429</c:v>
                </c:pt>
                <c:pt idx="32646">
                  <c:v>140.19487566341141</c:v>
                </c:pt>
                <c:pt idx="32647">
                  <c:v>140.17313712165853</c:v>
                </c:pt>
                <c:pt idx="32648">
                  <c:v>140.15140372634073</c:v>
                </c:pt>
                <c:pt idx="32649">
                  <c:v>140.12966518458785</c:v>
                </c:pt>
                <c:pt idx="32650">
                  <c:v>140.107926642835</c:v>
                </c:pt>
                <c:pt idx="32651">
                  <c:v>140.08619324751717</c:v>
                </c:pt>
                <c:pt idx="32652">
                  <c:v>140.06445470576432</c:v>
                </c:pt>
                <c:pt idx="32653">
                  <c:v>140.04269557827112</c:v>
                </c:pt>
                <c:pt idx="32654">
                  <c:v>140.02095703651827</c:v>
                </c:pt>
                <c:pt idx="32655">
                  <c:v>139.99922364120044</c:v>
                </c:pt>
                <c:pt idx="32656">
                  <c:v>139.97748509944759</c:v>
                </c:pt>
                <c:pt idx="32657">
                  <c:v>139.95574655769471</c:v>
                </c:pt>
                <c:pt idx="32658">
                  <c:v>139.95318490844062</c:v>
                </c:pt>
                <c:pt idx="32659">
                  <c:v>139.97735599999999</c:v>
                </c:pt>
                <c:pt idx="32660">
                  <c:v>139.95232261731044</c:v>
                </c:pt>
                <c:pt idx="32661">
                  <c:v>139.89861283881737</c:v>
                </c:pt>
                <c:pt idx="32662">
                  <c:v>139.89993011442192</c:v>
                </c:pt>
                <c:pt idx="32663">
                  <c:v>139.91645525536481</c:v>
                </c:pt>
                <c:pt idx="32664">
                  <c:v>139.92529065474488</c:v>
                </c:pt>
                <c:pt idx="32665">
                  <c:v>139.93859904171632</c:v>
                </c:pt>
                <c:pt idx="32666">
                  <c:v>139.904999</c:v>
                </c:pt>
                <c:pt idx="32667">
                  <c:v>139.89566853359892</c:v>
                </c:pt>
                <c:pt idx="32668">
                  <c:v>139.87192643114221</c:v>
                </c:pt>
                <c:pt idx="32669">
                  <c:v>139.84818432868551</c:v>
                </c:pt>
                <c:pt idx="32670">
                  <c:v>139.82444784699169</c:v>
                </c:pt>
                <c:pt idx="32671">
                  <c:v>139.80070574453495</c:v>
                </c:pt>
                <c:pt idx="32672">
                  <c:v>139.77696364207824</c:v>
                </c:pt>
                <c:pt idx="32673">
                  <c:v>139.75322716038443</c:v>
                </c:pt>
                <c:pt idx="32674">
                  <c:v>139.72948505792772</c:v>
                </c:pt>
                <c:pt idx="32675">
                  <c:v>139.70574295547101</c:v>
                </c:pt>
                <c:pt idx="32676">
                  <c:v>139.68200647377716</c:v>
                </c:pt>
                <c:pt idx="32677">
                  <c:v>139.65826437132046</c:v>
                </c:pt>
                <c:pt idx="32678">
                  <c:v>139.63449978581218</c:v>
                </c:pt>
                <c:pt idx="32679">
                  <c:v>139.61075768335547</c:v>
                </c:pt>
                <c:pt idx="32680">
                  <c:v>139.58702120166166</c:v>
                </c:pt>
                <c:pt idx="32681">
                  <c:v>139.56327909920492</c:v>
                </c:pt>
                <c:pt idx="32682">
                  <c:v>139.53953699674821</c:v>
                </c:pt>
                <c:pt idx="32683">
                  <c:v>139.51580051505439</c:v>
                </c:pt>
                <c:pt idx="32684">
                  <c:v>139.49205841259769</c:v>
                </c:pt>
                <c:pt idx="32685">
                  <c:v>139.46831631014098</c:v>
                </c:pt>
                <c:pt idx="32686">
                  <c:v>139.44457982844713</c:v>
                </c:pt>
                <c:pt idx="32687">
                  <c:v>139.42083772599042</c:v>
                </c:pt>
                <c:pt idx="32688">
                  <c:v>139.39709562353372</c:v>
                </c:pt>
                <c:pt idx="32689">
                  <c:v>139.3733591418399</c:v>
                </c:pt>
                <c:pt idx="32690">
                  <c:v>139.34961703938319</c:v>
                </c:pt>
                <c:pt idx="32691">
                  <c:v>139.32585245387489</c:v>
                </c:pt>
                <c:pt idx="32692">
                  <c:v>139.30211597218107</c:v>
                </c:pt>
                <c:pt idx="32693">
                  <c:v>139.27837386972436</c:v>
                </c:pt>
                <c:pt idx="32694">
                  <c:v>139.25463176726765</c:v>
                </c:pt>
                <c:pt idx="32695">
                  <c:v>139.23089528557384</c:v>
                </c:pt>
                <c:pt idx="32696">
                  <c:v>139.2071531831171</c:v>
                </c:pt>
                <c:pt idx="32697">
                  <c:v>139.18341108066039</c:v>
                </c:pt>
                <c:pt idx="32698">
                  <c:v>139.15967459896657</c:v>
                </c:pt>
                <c:pt idx="32699">
                  <c:v>139.13593249650987</c:v>
                </c:pt>
                <c:pt idx="32700">
                  <c:v>139.11219039405316</c:v>
                </c:pt>
                <c:pt idx="32701">
                  <c:v>139.08845391235931</c:v>
                </c:pt>
                <c:pt idx="32702">
                  <c:v>139.0647118099026</c:v>
                </c:pt>
                <c:pt idx="32703">
                  <c:v>139.04094722439433</c:v>
                </c:pt>
                <c:pt idx="32704">
                  <c:v>139.01720512193762</c:v>
                </c:pt>
                <c:pt idx="32705">
                  <c:v>138.99346864024378</c:v>
                </c:pt>
                <c:pt idx="32706">
                  <c:v>138.96972653778707</c:v>
                </c:pt>
                <c:pt idx="32707">
                  <c:v>138.94598443533036</c:v>
                </c:pt>
                <c:pt idx="32708">
                  <c:v>138.92224795363654</c:v>
                </c:pt>
                <c:pt idx="32709">
                  <c:v>138.89850585117983</c:v>
                </c:pt>
                <c:pt idx="32710">
                  <c:v>138.87476374872313</c:v>
                </c:pt>
                <c:pt idx="32711">
                  <c:v>138.85102726702928</c:v>
                </c:pt>
                <c:pt idx="32712">
                  <c:v>138.82728516457257</c:v>
                </c:pt>
                <c:pt idx="32713">
                  <c:v>138.80354306211586</c:v>
                </c:pt>
                <c:pt idx="32714">
                  <c:v>138.77980658042205</c:v>
                </c:pt>
                <c:pt idx="32715">
                  <c:v>138.75606447796534</c:v>
                </c:pt>
                <c:pt idx="32716">
                  <c:v>138.73229989245704</c:v>
                </c:pt>
                <c:pt idx="32717">
                  <c:v>138.70856341076322</c:v>
                </c:pt>
                <c:pt idx="32718">
                  <c:v>138.68482130830651</c:v>
                </c:pt>
                <c:pt idx="32719">
                  <c:v>138.6610792058498</c:v>
                </c:pt>
                <c:pt idx="32720">
                  <c:v>138.63734272415596</c:v>
                </c:pt>
                <c:pt idx="32721">
                  <c:v>138.61360062169925</c:v>
                </c:pt>
                <c:pt idx="32722">
                  <c:v>138.58985851924254</c:v>
                </c:pt>
                <c:pt idx="32723">
                  <c:v>138.61248143538387</c:v>
                </c:pt>
                <c:pt idx="32724">
                  <c:v>138.64891224934445</c:v>
                </c:pt>
                <c:pt idx="32725">
                  <c:v>138.64248534096328</c:v>
                </c:pt>
                <c:pt idx="32726">
                  <c:v>138.65309568955649</c:v>
                </c:pt>
                <c:pt idx="32727">
                  <c:v>138.67131909155938</c:v>
                </c:pt>
                <c:pt idx="32728">
                  <c:v>138.66017270274136</c:v>
                </c:pt>
                <c:pt idx="32729">
                  <c:v>138.656769</c:v>
                </c:pt>
                <c:pt idx="32730">
                  <c:v>138.656769</c:v>
                </c:pt>
                <c:pt idx="32731">
                  <c:v>138.70197444696066</c:v>
                </c:pt>
                <c:pt idx="32732">
                  <c:v>138.70249229286313</c:v>
                </c:pt>
                <c:pt idx="32733">
                  <c:v>138.69224141030878</c:v>
                </c:pt>
                <c:pt idx="32734">
                  <c:v>138.681988100361</c:v>
                </c:pt>
                <c:pt idx="32735">
                  <c:v>138.67173479041318</c:v>
                </c:pt>
                <c:pt idx="32736">
                  <c:v>138.66148390785884</c:v>
                </c:pt>
                <c:pt idx="32737">
                  <c:v>138.65123059791105</c:v>
                </c:pt>
                <c:pt idx="32738">
                  <c:v>138.64097728796324</c:v>
                </c:pt>
                <c:pt idx="32739">
                  <c:v>138.63072640540889</c:v>
                </c:pt>
                <c:pt idx="32740">
                  <c:v>138.62047309546111</c:v>
                </c:pt>
                <c:pt idx="32741">
                  <c:v>138.61021007593951</c:v>
                </c:pt>
                <c:pt idx="32742">
                  <c:v>138.59995919338516</c:v>
                </c:pt>
                <c:pt idx="32743">
                  <c:v>138.58970588343735</c:v>
                </c:pt>
                <c:pt idx="32744">
                  <c:v>138.57945257348956</c:v>
                </c:pt>
                <c:pt idx="32745">
                  <c:v>138.56920169093522</c:v>
                </c:pt>
                <c:pt idx="32746">
                  <c:v>138.5589483809874</c:v>
                </c:pt>
                <c:pt idx="32747">
                  <c:v>138.54869507103962</c:v>
                </c:pt>
                <c:pt idx="32748">
                  <c:v>138.53844418848527</c:v>
                </c:pt>
                <c:pt idx="32749">
                  <c:v>138.52819087853746</c:v>
                </c:pt>
                <c:pt idx="32750">
                  <c:v>138.51793756858967</c:v>
                </c:pt>
                <c:pt idx="32751">
                  <c:v>138.50768668603533</c:v>
                </c:pt>
                <c:pt idx="32752">
                  <c:v>138.49743337608754</c:v>
                </c:pt>
                <c:pt idx="32753">
                  <c:v>138.48717035656591</c:v>
                </c:pt>
                <c:pt idx="32754">
                  <c:v>138.47691704661813</c:v>
                </c:pt>
                <c:pt idx="32755">
                  <c:v>138.46666616406378</c:v>
                </c:pt>
                <c:pt idx="32756">
                  <c:v>138.45641285411597</c:v>
                </c:pt>
                <c:pt idx="32757">
                  <c:v>138.44615954416818</c:v>
                </c:pt>
                <c:pt idx="32758">
                  <c:v>138.43590866161384</c:v>
                </c:pt>
                <c:pt idx="32759">
                  <c:v>138.42565535166602</c:v>
                </c:pt>
                <c:pt idx="32760">
                  <c:v>138.41540204171824</c:v>
                </c:pt>
                <c:pt idx="32761">
                  <c:v>138.40515115916389</c:v>
                </c:pt>
                <c:pt idx="32762">
                  <c:v>138.39489784921611</c:v>
                </c:pt>
                <c:pt idx="32763">
                  <c:v>138.38464453926829</c:v>
                </c:pt>
                <c:pt idx="32764">
                  <c:v>138.37439365671395</c:v>
                </c:pt>
                <c:pt idx="32765">
                  <c:v>138.36414034676616</c:v>
                </c:pt>
                <c:pt idx="32766">
                  <c:v>138.35387732724453</c:v>
                </c:pt>
                <c:pt idx="32767">
                  <c:v>138.34362644469019</c:v>
                </c:pt>
                <c:pt idx="32768">
                  <c:v>138.3333731347424</c:v>
                </c:pt>
                <c:pt idx="32769">
                  <c:v>138.32311982479459</c:v>
                </c:pt>
                <c:pt idx="32770">
                  <c:v>138.31286894224027</c:v>
                </c:pt>
                <c:pt idx="32771">
                  <c:v>138.30261563229246</c:v>
                </c:pt>
                <c:pt idx="32772">
                  <c:v>138.29236232234467</c:v>
                </c:pt>
                <c:pt idx="32773">
                  <c:v>138.28211143979033</c:v>
                </c:pt>
                <c:pt idx="32774">
                  <c:v>138.27185812984251</c:v>
                </c:pt>
                <c:pt idx="32775">
                  <c:v>138.26160481989473</c:v>
                </c:pt>
                <c:pt idx="32776">
                  <c:v>138.25135393734038</c:v>
                </c:pt>
                <c:pt idx="32777">
                  <c:v>138.24110062739257</c:v>
                </c:pt>
                <c:pt idx="32778">
                  <c:v>138.23083760787097</c:v>
                </c:pt>
                <c:pt idx="32779">
                  <c:v>138.22058429792318</c:v>
                </c:pt>
                <c:pt idx="32780">
                  <c:v>138.21033341536884</c:v>
                </c:pt>
                <c:pt idx="32781">
                  <c:v>138.20008010542102</c:v>
                </c:pt>
                <c:pt idx="32782">
                  <c:v>138.18982679547324</c:v>
                </c:pt>
                <c:pt idx="32783">
                  <c:v>138.17957591291889</c:v>
                </c:pt>
                <c:pt idx="32784">
                  <c:v>138.16932260297108</c:v>
                </c:pt>
                <c:pt idx="32785">
                  <c:v>138.15906929302329</c:v>
                </c:pt>
                <c:pt idx="32786">
                  <c:v>138.14770285050071</c:v>
                </c:pt>
                <c:pt idx="32787">
                  <c:v>138.13215600000001</c:v>
                </c:pt>
                <c:pt idx="32788">
                  <c:v>138.12935374678113</c:v>
                </c:pt>
                <c:pt idx="32789">
                  <c:v>138.10821769408682</c:v>
                </c:pt>
                <c:pt idx="32790">
                  <c:v>138.07789600000001</c:v>
                </c:pt>
                <c:pt idx="32791">
                  <c:v>138.08429676728662</c:v>
                </c:pt>
                <c:pt idx="32792">
                  <c:v>138.10742406795424</c:v>
                </c:pt>
                <c:pt idx="32793">
                  <c:v>138.06408003885579</c:v>
                </c:pt>
                <c:pt idx="32794">
                  <c:v>138.01627714973773</c:v>
                </c:pt>
                <c:pt idx="32795">
                  <c:v>138.03889289101184</c:v>
                </c:pt>
                <c:pt idx="32796">
                  <c:v>137.96935999999999</c:v>
                </c:pt>
                <c:pt idx="32797">
                  <c:v>137.96935999999999</c:v>
                </c:pt>
                <c:pt idx="32798">
                  <c:v>137.9755238283671</c:v>
                </c:pt>
                <c:pt idx="32799">
                  <c:v>137.98115167143538</c:v>
                </c:pt>
                <c:pt idx="32800">
                  <c:v>138.00146864830711</c:v>
                </c:pt>
                <c:pt idx="32801">
                  <c:v>138.05325622097735</c:v>
                </c:pt>
                <c:pt idx="32802">
                  <c:v>138.04838736266095</c:v>
                </c:pt>
                <c:pt idx="32803">
                  <c:v>138.06662097353362</c:v>
                </c:pt>
                <c:pt idx="32804">
                  <c:v>138.07094623432658</c:v>
                </c:pt>
                <c:pt idx="32805">
                  <c:v>138.06686804569688</c:v>
                </c:pt>
                <c:pt idx="32806">
                  <c:v>138.08508625742573</c:v>
                </c:pt>
                <c:pt idx="32807">
                  <c:v>138.10330446915461</c:v>
                </c:pt>
                <c:pt idx="32808">
                  <c:v>138.12151836785986</c:v>
                </c:pt>
                <c:pt idx="32809">
                  <c:v>138.13973657958871</c:v>
                </c:pt>
                <c:pt idx="32810">
                  <c:v>138.15795479131759</c:v>
                </c:pt>
                <c:pt idx="32811">
                  <c:v>138.17616869002285</c:v>
                </c:pt>
                <c:pt idx="32812">
                  <c:v>138.1943869017517</c:v>
                </c:pt>
                <c:pt idx="32813">
                  <c:v>138.21260511348058</c:v>
                </c:pt>
                <c:pt idx="32814">
                  <c:v>138.23081901218583</c:v>
                </c:pt>
                <c:pt idx="32815">
                  <c:v>138.24903722391468</c:v>
                </c:pt>
                <c:pt idx="32816">
                  <c:v>138.267272687738</c:v>
                </c:pt>
                <c:pt idx="32817">
                  <c:v>138.28548658644326</c:v>
                </c:pt>
                <c:pt idx="32818">
                  <c:v>138.30370479817211</c:v>
                </c:pt>
                <c:pt idx="32819">
                  <c:v>138.32192300990098</c:v>
                </c:pt>
                <c:pt idx="32820">
                  <c:v>138.34013690860624</c:v>
                </c:pt>
                <c:pt idx="32821">
                  <c:v>138.35835512033509</c:v>
                </c:pt>
                <c:pt idx="32822">
                  <c:v>138.37657333206397</c:v>
                </c:pt>
                <c:pt idx="32823">
                  <c:v>138.39478723076923</c:v>
                </c:pt>
                <c:pt idx="32824">
                  <c:v>138.41300544249808</c:v>
                </c:pt>
                <c:pt idx="32825">
                  <c:v>138.43122365422695</c:v>
                </c:pt>
                <c:pt idx="32826">
                  <c:v>138.44943755293221</c:v>
                </c:pt>
                <c:pt idx="32827">
                  <c:v>138.46765576466106</c:v>
                </c:pt>
                <c:pt idx="32828">
                  <c:v>138.48589122848438</c:v>
                </c:pt>
                <c:pt idx="32829">
                  <c:v>138.50410944021326</c:v>
                </c:pt>
                <c:pt idx="32830">
                  <c:v>138.52232333891851</c:v>
                </c:pt>
                <c:pt idx="32831">
                  <c:v>138.54054155064736</c:v>
                </c:pt>
                <c:pt idx="32832">
                  <c:v>138.55875976237624</c:v>
                </c:pt>
                <c:pt idx="32833">
                  <c:v>138.5769736610815</c:v>
                </c:pt>
                <c:pt idx="32834">
                  <c:v>138.59519187281035</c:v>
                </c:pt>
                <c:pt idx="32835">
                  <c:v>138.61341008453923</c:v>
                </c:pt>
                <c:pt idx="32836">
                  <c:v>138.63162398324448</c:v>
                </c:pt>
                <c:pt idx="32837">
                  <c:v>138.64984219497333</c:v>
                </c:pt>
                <c:pt idx="32838">
                  <c:v>138.66806040670221</c:v>
                </c:pt>
                <c:pt idx="32839">
                  <c:v>138.68627430540744</c:v>
                </c:pt>
                <c:pt idx="32840">
                  <c:v>138.70450976923075</c:v>
                </c:pt>
                <c:pt idx="32841">
                  <c:v>138.68769807289186</c:v>
                </c:pt>
                <c:pt idx="32842">
                  <c:v>138.68666396038188</c:v>
                </c:pt>
                <c:pt idx="32843">
                  <c:v>138.63325878254651</c:v>
                </c:pt>
                <c:pt idx="32844">
                  <c:v>138.61118249273741</c:v>
                </c:pt>
                <c:pt idx="32845">
                  <c:v>138.57485287183309</c:v>
                </c:pt>
                <c:pt idx="32846">
                  <c:v>138.58436558196721</c:v>
                </c:pt>
                <c:pt idx="32847">
                  <c:v>138.61222667411545</c:v>
                </c:pt>
                <c:pt idx="32848">
                  <c:v>138.58841320457796</c:v>
                </c:pt>
                <c:pt idx="32849">
                  <c:v>138.57902275345731</c:v>
                </c:pt>
                <c:pt idx="32850">
                  <c:v>138.57547997639048</c:v>
                </c:pt>
                <c:pt idx="32851">
                  <c:v>138.56279674313464</c:v>
                </c:pt>
                <c:pt idx="32852">
                  <c:v>138.55011050650836</c:v>
                </c:pt>
                <c:pt idx="32853">
                  <c:v>138.53741225640044</c:v>
                </c:pt>
                <c:pt idx="32854">
                  <c:v>138.52472601977419</c:v>
                </c:pt>
                <c:pt idx="32855">
                  <c:v>138.51204278651832</c:v>
                </c:pt>
                <c:pt idx="32856">
                  <c:v>138.49935654989207</c:v>
                </c:pt>
                <c:pt idx="32857">
                  <c:v>138.48667031326579</c:v>
                </c:pt>
                <c:pt idx="32858">
                  <c:v>138.47398708000995</c:v>
                </c:pt>
                <c:pt idx="32859">
                  <c:v>138.4613008433837</c:v>
                </c:pt>
                <c:pt idx="32860">
                  <c:v>138.44861460675742</c:v>
                </c:pt>
                <c:pt idx="32861">
                  <c:v>138.43593137350157</c:v>
                </c:pt>
                <c:pt idx="32862">
                  <c:v>138.42324513687529</c:v>
                </c:pt>
                <c:pt idx="32863">
                  <c:v>138.41055890024904</c:v>
                </c:pt>
                <c:pt idx="32864">
                  <c:v>138.41161773635281</c:v>
                </c:pt>
                <c:pt idx="32865">
                  <c:v>138.42985022985218</c:v>
                </c:pt>
                <c:pt idx="32866">
                  <c:v>138.46482214592274</c:v>
                </c:pt>
                <c:pt idx="32867">
                  <c:v>138.45996095160905</c:v>
                </c:pt>
                <c:pt idx="32868">
                  <c:v>138.43022994754412</c:v>
                </c:pt>
                <c:pt idx="32869">
                  <c:v>138.45720127277062</c:v>
                </c:pt>
                <c:pt idx="32870">
                  <c:v>138.44922848533969</c:v>
                </c:pt>
                <c:pt idx="32871">
                  <c:v>138.43060966523606</c:v>
                </c:pt>
                <c:pt idx="32872">
                  <c:v>138.4305578855508</c:v>
                </c:pt>
                <c:pt idx="32873">
                  <c:v>138.43043924146303</c:v>
                </c:pt>
                <c:pt idx="32874">
                  <c:v>138.44782953300461</c:v>
                </c:pt>
                <c:pt idx="32875">
                  <c:v>138.46521982454621</c:v>
                </c:pt>
                <c:pt idx="32876">
                  <c:v>138.48260599906803</c:v>
                </c:pt>
                <c:pt idx="32877">
                  <c:v>138.4999962906096</c:v>
                </c:pt>
                <c:pt idx="32878">
                  <c:v>138.51740305023031</c:v>
                </c:pt>
                <c:pt idx="32879">
                  <c:v>138.53479334177189</c:v>
                </c:pt>
                <c:pt idx="32880">
                  <c:v>138.55217951629371</c:v>
                </c:pt>
                <c:pt idx="32881">
                  <c:v>138.56956980783528</c:v>
                </c:pt>
                <c:pt idx="32882">
                  <c:v>138.58696009937688</c:v>
                </c:pt>
                <c:pt idx="32883">
                  <c:v>138.60434627389867</c:v>
                </c:pt>
                <c:pt idx="32884">
                  <c:v>138.62173656544027</c:v>
                </c:pt>
                <c:pt idx="32885">
                  <c:v>138.63912685698185</c:v>
                </c:pt>
                <c:pt idx="32886">
                  <c:v>138.65651303150366</c:v>
                </c:pt>
                <c:pt idx="32887">
                  <c:v>138.67390332304527</c:v>
                </c:pt>
                <c:pt idx="32888">
                  <c:v>138.69129361458684</c:v>
                </c:pt>
                <c:pt idx="32889">
                  <c:v>138.70867978910866</c:v>
                </c:pt>
                <c:pt idx="32890">
                  <c:v>138.72608654872934</c:v>
                </c:pt>
                <c:pt idx="32891">
                  <c:v>138.74347684027094</c:v>
                </c:pt>
                <c:pt idx="32892">
                  <c:v>138.76086301479276</c:v>
                </c:pt>
                <c:pt idx="32893">
                  <c:v>138.77825330633434</c:v>
                </c:pt>
                <c:pt idx="32894">
                  <c:v>138.79564359787594</c:v>
                </c:pt>
                <c:pt idx="32895">
                  <c:v>138.789422444206</c:v>
                </c:pt>
                <c:pt idx="32896">
                  <c:v>138.84446440319502</c:v>
                </c:pt>
                <c:pt idx="32897">
                  <c:v>138.87385599999999</c:v>
                </c:pt>
                <c:pt idx="32898">
                  <c:v>138.92369848283261</c:v>
                </c:pt>
                <c:pt idx="32899">
                  <c:v>138.93362803147355</c:v>
                </c:pt>
                <c:pt idx="32900">
                  <c:v>138.97899650488677</c:v>
                </c:pt>
                <c:pt idx="32901">
                  <c:v>139.00048799999999</c:v>
                </c:pt>
                <c:pt idx="32902">
                  <c:v>139.00048799999999</c:v>
                </c:pt>
                <c:pt idx="32903">
                  <c:v>139.06605906412398</c:v>
                </c:pt>
                <c:pt idx="32904">
                  <c:v>139.09180420323727</c:v>
                </c:pt>
                <c:pt idx="32905">
                  <c:v>139.09299022417247</c:v>
                </c:pt>
                <c:pt idx="32906">
                  <c:v>139.09417652595559</c:v>
                </c:pt>
                <c:pt idx="32907">
                  <c:v>139.09536282773874</c:v>
                </c:pt>
                <c:pt idx="32908">
                  <c:v>139.0965488486739</c:v>
                </c:pt>
                <c:pt idx="32909">
                  <c:v>139.09773515045705</c:v>
                </c:pt>
                <c:pt idx="32910">
                  <c:v>139.09892145224018</c:v>
                </c:pt>
                <c:pt idx="32911">
                  <c:v>139.10010747317534</c:v>
                </c:pt>
                <c:pt idx="32912">
                  <c:v>139.10129377495849</c:v>
                </c:pt>
                <c:pt idx="32913">
                  <c:v>139.10248007674161</c:v>
                </c:pt>
                <c:pt idx="32914">
                  <c:v>139.10366609767681</c:v>
                </c:pt>
                <c:pt idx="32915">
                  <c:v>139.10485352285178</c:v>
                </c:pt>
                <c:pt idx="32916">
                  <c:v>139.10603982463491</c:v>
                </c:pt>
                <c:pt idx="32917">
                  <c:v>139.1072258455701</c:v>
                </c:pt>
                <c:pt idx="32918">
                  <c:v>139.10841214735322</c:v>
                </c:pt>
                <c:pt idx="32919">
                  <c:v>139.12622273104435</c:v>
                </c:pt>
                <c:pt idx="32920">
                  <c:v>139.145218</c:v>
                </c:pt>
                <c:pt idx="32921">
                  <c:v>139.16290598045293</c:v>
                </c:pt>
                <c:pt idx="32922">
                  <c:v>139.19335741025006</c:v>
                </c:pt>
                <c:pt idx="32923">
                  <c:v>139.21764252346443</c:v>
                </c:pt>
                <c:pt idx="32924">
                  <c:v>139.24193338735682</c:v>
                </c:pt>
                <c:pt idx="32925">
                  <c:v>139.26622425124921</c:v>
                </c:pt>
                <c:pt idx="32926">
                  <c:v>139.29050936446362</c:v>
                </c:pt>
                <c:pt idx="32927">
                  <c:v>139.31480022835601</c:v>
                </c:pt>
                <c:pt idx="32928">
                  <c:v>139.33911409496042</c:v>
                </c:pt>
                <c:pt idx="32929">
                  <c:v>139.36340495885281</c:v>
                </c:pt>
                <c:pt idx="32930">
                  <c:v>139.38769007206719</c:v>
                </c:pt>
                <c:pt idx="32931">
                  <c:v>139.4119809359596</c:v>
                </c:pt>
                <c:pt idx="32932">
                  <c:v>139.43627179985199</c:v>
                </c:pt>
                <c:pt idx="32933">
                  <c:v>139.46055691306637</c:v>
                </c:pt>
                <c:pt idx="32934">
                  <c:v>139.48484777695876</c:v>
                </c:pt>
                <c:pt idx="32935">
                  <c:v>139.50913864085115</c:v>
                </c:pt>
                <c:pt idx="32936">
                  <c:v>139.53342375406555</c:v>
                </c:pt>
                <c:pt idx="32937">
                  <c:v>139.55771461795794</c:v>
                </c:pt>
                <c:pt idx="32938">
                  <c:v>139.58200548185033</c:v>
                </c:pt>
                <c:pt idx="32939">
                  <c:v>139.60629059506473</c:v>
                </c:pt>
                <c:pt idx="32940">
                  <c:v>139.63060446166915</c:v>
                </c:pt>
                <c:pt idx="32941">
                  <c:v>139.65489532556154</c:v>
                </c:pt>
                <c:pt idx="32942">
                  <c:v>139.67918043877592</c:v>
                </c:pt>
                <c:pt idx="32943">
                  <c:v>139.70347130266831</c:v>
                </c:pt>
                <c:pt idx="32944">
                  <c:v>139.72776216656069</c:v>
                </c:pt>
                <c:pt idx="32945">
                  <c:v>139.7520472797751</c:v>
                </c:pt>
                <c:pt idx="32946">
                  <c:v>139.77633814366749</c:v>
                </c:pt>
                <c:pt idx="32947">
                  <c:v>139.80062900755988</c:v>
                </c:pt>
                <c:pt idx="32948">
                  <c:v>139.82491412077428</c:v>
                </c:pt>
                <c:pt idx="32949">
                  <c:v>139.84920498466667</c:v>
                </c:pt>
                <c:pt idx="32950">
                  <c:v>139.87349584855906</c:v>
                </c:pt>
                <c:pt idx="32951">
                  <c:v>139.89778096177344</c:v>
                </c:pt>
                <c:pt idx="32952">
                  <c:v>139.92207182566582</c:v>
                </c:pt>
                <c:pt idx="32953">
                  <c:v>139.94638569227024</c:v>
                </c:pt>
                <c:pt idx="32954">
                  <c:v>139.97067655616263</c:v>
                </c:pt>
                <c:pt idx="32955">
                  <c:v>139.99496166937703</c:v>
                </c:pt>
                <c:pt idx="32956">
                  <c:v>140.01925253326942</c:v>
                </c:pt>
                <c:pt idx="32957">
                  <c:v>140.04354339716181</c:v>
                </c:pt>
                <c:pt idx="32958">
                  <c:v>140.06782851037622</c:v>
                </c:pt>
                <c:pt idx="32959">
                  <c:v>140.09211937426861</c:v>
                </c:pt>
                <c:pt idx="32960">
                  <c:v>140.116410238161</c:v>
                </c:pt>
                <c:pt idx="32961">
                  <c:v>140.14069535137537</c:v>
                </c:pt>
                <c:pt idx="32962">
                  <c:v>140.16498621526779</c:v>
                </c:pt>
                <c:pt idx="32963">
                  <c:v>140.18927707916018</c:v>
                </c:pt>
                <c:pt idx="32964">
                  <c:v>140.21356219237455</c:v>
                </c:pt>
                <c:pt idx="32965">
                  <c:v>140.23787605897897</c:v>
                </c:pt>
                <c:pt idx="32966">
                  <c:v>140.26216692287136</c:v>
                </c:pt>
                <c:pt idx="32967">
                  <c:v>140.28645203608576</c:v>
                </c:pt>
                <c:pt idx="32968">
                  <c:v>140.31074289997815</c:v>
                </c:pt>
                <c:pt idx="32969">
                  <c:v>140.33503376387054</c:v>
                </c:pt>
                <c:pt idx="32970">
                  <c:v>140.36939384719906</c:v>
                </c:pt>
                <c:pt idx="32971">
                  <c:v>140.36008256771578</c:v>
                </c:pt>
                <c:pt idx="32972">
                  <c:v>140.38799116261325</c:v>
                </c:pt>
                <c:pt idx="32973">
                  <c:v>140.393417</c:v>
                </c:pt>
                <c:pt idx="32974">
                  <c:v>140.40905073730633</c:v>
                </c:pt>
                <c:pt idx="32975">
                  <c:v>140.36424013853124</c:v>
                </c:pt>
                <c:pt idx="32976">
                  <c:v>140.38900042012398</c:v>
                </c:pt>
                <c:pt idx="32977">
                  <c:v>140.45745718498213</c:v>
                </c:pt>
                <c:pt idx="32978">
                  <c:v>140.46579</c:v>
                </c:pt>
                <c:pt idx="32979">
                  <c:v>140.47601669802893</c:v>
                </c:pt>
                <c:pt idx="32980">
                  <c:v>140.48745705452592</c:v>
                </c:pt>
                <c:pt idx="32981">
                  <c:v>140.498900120082</c:v>
                </c:pt>
                <c:pt idx="32982">
                  <c:v>140.51034318563808</c:v>
                </c:pt>
                <c:pt idx="32983">
                  <c:v>140.52178354213507</c:v>
                </c:pt>
                <c:pt idx="32984">
                  <c:v>140.53322660769115</c:v>
                </c:pt>
                <c:pt idx="32985">
                  <c:v>140.54466967324723</c:v>
                </c:pt>
                <c:pt idx="32986">
                  <c:v>140.55611002974422</c:v>
                </c:pt>
                <c:pt idx="32987">
                  <c:v>140.5675530953003</c:v>
                </c:pt>
                <c:pt idx="32988">
                  <c:v>140.57899616085638</c:v>
                </c:pt>
                <c:pt idx="32989">
                  <c:v>140.59043651735337</c:v>
                </c:pt>
                <c:pt idx="32990">
                  <c:v>140.60189041914578</c:v>
                </c:pt>
                <c:pt idx="32991">
                  <c:v>140.61333348470185</c:v>
                </c:pt>
                <c:pt idx="32992">
                  <c:v>140.62477384119885</c:v>
                </c:pt>
                <c:pt idx="32993">
                  <c:v>140.63621690675492</c:v>
                </c:pt>
                <c:pt idx="32994">
                  <c:v>140.647659972311</c:v>
                </c:pt>
                <c:pt idx="32995">
                  <c:v>140.65910032880799</c:v>
                </c:pt>
                <c:pt idx="32996">
                  <c:v>140.67054339436407</c:v>
                </c:pt>
                <c:pt idx="32997">
                  <c:v>140.68198645992015</c:v>
                </c:pt>
                <c:pt idx="32998">
                  <c:v>140.69342681641714</c:v>
                </c:pt>
                <c:pt idx="32999">
                  <c:v>140.70486988197322</c:v>
                </c:pt>
                <c:pt idx="33000">
                  <c:v>140.7163129475293</c:v>
                </c:pt>
                <c:pt idx="33001">
                  <c:v>140.72775330402632</c:v>
                </c:pt>
                <c:pt idx="33002">
                  <c:v>140.73919636958237</c:v>
                </c:pt>
                <c:pt idx="33003">
                  <c:v>140.75065027137478</c:v>
                </c:pt>
                <c:pt idx="33004">
                  <c:v>140.76209333693086</c:v>
                </c:pt>
                <c:pt idx="33005">
                  <c:v>140.77353369342785</c:v>
                </c:pt>
                <c:pt idx="33006">
                  <c:v>140.78497675898393</c:v>
                </c:pt>
                <c:pt idx="33007">
                  <c:v>140.79641982454001</c:v>
                </c:pt>
                <c:pt idx="33008">
                  <c:v>140.807860181037</c:v>
                </c:pt>
                <c:pt idx="33009">
                  <c:v>140.81930324659308</c:v>
                </c:pt>
                <c:pt idx="33010">
                  <c:v>140.83074631214916</c:v>
                </c:pt>
                <c:pt idx="33011">
                  <c:v>140.84218666864618</c:v>
                </c:pt>
                <c:pt idx="33012">
                  <c:v>140.85362973420223</c:v>
                </c:pt>
                <c:pt idx="33013">
                  <c:v>140.86507279975831</c:v>
                </c:pt>
                <c:pt idx="33014">
                  <c:v>140.87651315625533</c:v>
                </c:pt>
                <c:pt idx="33015">
                  <c:v>140.88796705804771</c:v>
                </c:pt>
                <c:pt idx="33016">
                  <c:v>140.89941012360379</c:v>
                </c:pt>
                <c:pt idx="33017">
                  <c:v>140.91085048010078</c:v>
                </c:pt>
                <c:pt idx="33018">
                  <c:v>140.92229354565686</c:v>
                </c:pt>
                <c:pt idx="33019">
                  <c:v>140.93373661121294</c:v>
                </c:pt>
                <c:pt idx="33020">
                  <c:v>140.94517696770995</c:v>
                </c:pt>
                <c:pt idx="33021">
                  <c:v>140.95662003326601</c:v>
                </c:pt>
                <c:pt idx="33022">
                  <c:v>140.96806309882209</c:v>
                </c:pt>
                <c:pt idx="33023">
                  <c:v>140.9795034553191</c:v>
                </c:pt>
                <c:pt idx="33024">
                  <c:v>140.99213661945635</c:v>
                </c:pt>
                <c:pt idx="33025">
                  <c:v>141.02659600000001</c:v>
                </c:pt>
                <c:pt idx="33026">
                  <c:v>141.03717078583523</c:v>
                </c:pt>
                <c:pt idx="33027">
                  <c:v>141.07014996360044</c:v>
                </c:pt>
                <c:pt idx="33028">
                  <c:v>141.0595152200903</c:v>
                </c:pt>
                <c:pt idx="33029">
                  <c:v>141.12424008349788</c:v>
                </c:pt>
                <c:pt idx="33030">
                  <c:v>141.08027648871331</c:v>
                </c:pt>
                <c:pt idx="33031">
                  <c:v>141.15611027962754</c:v>
                </c:pt>
                <c:pt idx="33032">
                  <c:v>141.16438703187589</c:v>
                </c:pt>
                <c:pt idx="33033">
                  <c:v>141.15470251079518</c:v>
                </c:pt>
                <c:pt idx="33034">
                  <c:v>141.16810862934292</c:v>
                </c:pt>
                <c:pt idx="33035">
                  <c:v>141.18151474789067</c:v>
                </c:pt>
                <c:pt idx="33036">
                  <c:v>141.19491769264141</c:v>
                </c:pt>
                <c:pt idx="33037">
                  <c:v>141.20832381118913</c:v>
                </c:pt>
                <c:pt idx="33038">
                  <c:v>141.22172992973688</c:v>
                </c:pt>
                <c:pt idx="33039">
                  <c:v>141.23513287448762</c:v>
                </c:pt>
                <c:pt idx="33040">
                  <c:v>141.24855168822336</c:v>
                </c:pt>
                <c:pt idx="33041">
                  <c:v>141.26195780677111</c:v>
                </c:pt>
                <c:pt idx="33042">
                  <c:v>141.27536075152184</c:v>
                </c:pt>
                <c:pt idx="33043">
                  <c:v>141.28876687006959</c:v>
                </c:pt>
                <c:pt idx="33044">
                  <c:v>141.30217298861731</c:v>
                </c:pt>
                <c:pt idx="33045">
                  <c:v>141.31557593336805</c:v>
                </c:pt>
                <c:pt idx="33046">
                  <c:v>141.3289820519158</c:v>
                </c:pt>
                <c:pt idx="33047">
                  <c:v>141.34238817046355</c:v>
                </c:pt>
                <c:pt idx="33048">
                  <c:v>141.35579111521429</c:v>
                </c:pt>
                <c:pt idx="33049">
                  <c:v>141.36919723376201</c:v>
                </c:pt>
                <c:pt idx="33050">
                  <c:v>141.38260335230976</c:v>
                </c:pt>
                <c:pt idx="33051">
                  <c:v>141.3960062970605</c:v>
                </c:pt>
                <c:pt idx="33052">
                  <c:v>141.40941241560822</c:v>
                </c:pt>
                <c:pt idx="33053">
                  <c:v>141.42283122934398</c:v>
                </c:pt>
                <c:pt idx="33054">
                  <c:v>141.43623734789173</c:v>
                </c:pt>
                <c:pt idx="33055">
                  <c:v>141.44964029264247</c:v>
                </c:pt>
                <c:pt idx="33056">
                  <c:v>141.46304641119019</c:v>
                </c:pt>
                <c:pt idx="33057">
                  <c:v>141.47645252973794</c:v>
                </c:pt>
                <c:pt idx="33058">
                  <c:v>141.48985547448868</c:v>
                </c:pt>
                <c:pt idx="33059">
                  <c:v>141.50326159303643</c:v>
                </c:pt>
                <c:pt idx="33060">
                  <c:v>141.51666771158415</c:v>
                </c:pt>
                <c:pt idx="33061">
                  <c:v>141.53007065633489</c:v>
                </c:pt>
                <c:pt idx="33062">
                  <c:v>141.54347677488263</c:v>
                </c:pt>
                <c:pt idx="33063">
                  <c:v>141.55687971963337</c:v>
                </c:pt>
                <c:pt idx="33064">
                  <c:v>141.57028583818109</c:v>
                </c:pt>
                <c:pt idx="33065">
                  <c:v>141.58370465191686</c:v>
                </c:pt>
                <c:pt idx="33066">
                  <c:v>141.59711077046461</c:v>
                </c:pt>
                <c:pt idx="33067">
                  <c:v>141.61051371521535</c:v>
                </c:pt>
                <c:pt idx="33068">
                  <c:v>141.62391983376307</c:v>
                </c:pt>
                <c:pt idx="33069">
                  <c:v>141.63732595231082</c:v>
                </c:pt>
                <c:pt idx="33070">
                  <c:v>141.65072889706155</c:v>
                </c:pt>
                <c:pt idx="33071">
                  <c:v>141.6641350156093</c:v>
                </c:pt>
                <c:pt idx="33072">
                  <c:v>141.67754113415702</c:v>
                </c:pt>
                <c:pt idx="33073">
                  <c:v>141.69094407890776</c:v>
                </c:pt>
                <c:pt idx="33074">
                  <c:v>141.70435019745551</c:v>
                </c:pt>
                <c:pt idx="33075">
                  <c:v>141.71775631600326</c:v>
                </c:pt>
                <c:pt idx="33076">
                  <c:v>141.73115926075397</c:v>
                </c:pt>
                <c:pt idx="33077">
                  <c:v>141.74456537930172</c:v>
                </c:pt>
                <c:pt idx="33078">
                  <c:v>141.71839013230036</c:v>
                </c:pt>
                <c:pt idx="33079">
                  <c:v>141.73882997639484</c:v>
                </c:pt>
                <c:pt idx="33080">
                  <c:v>141.69231227753934</c:v>
                </c:pt>
                <c:pt idx="33081">
                  <c:v>141.63067078969959</c:v>
                </c:pt>
                <c:pt idx="33082">
                  <c:v>141.63466889773539</c:v>
                </c:pt>
                <c:pt idx="33083">
                  <c:v>141.64164700000001</c:v>
                </c:pt>
                <c:pt idx="33084">
                  <c:v>141.61892576680972</c:v>
                </c:pt>
                <c:pt idx="33085">
                  <c:v>141.605469</c:v>
                </c:pt>
                <c:pt idx="33086">
                  <c:v>141.59386271864568</c:v>
                </c:pt>
                <c:pt idx="33087">
                  <c:v>141.58367682194773</c:v>
                </c:pt>
                <c:pt idx="33088">
                  <c:v>141.57792073013482</c:v>
                </c:pt>
                <c:pt idx="33089">
                  <c:v>141.57216327528809</c:v>
                </c:pt>
                <c:pt idx="33090">
                  <c:v>141.56640036830609</c:v>
                </c:pt>
                <c:pt idx="33091">
                  <c:v>141.56064291345939</c:v>
                </c:pt>
                <c:pt idx="33092">
                  <c:v>141.55488682164648</c:v>
                </c:pt>
                <c:pt idx="33093">
                  <c:v>141.55772045541249</c:v>
                </c:pt>
                <c:pt idx="33094">
                  <c:v>141.57594125220501</c:v>
                </c:pt>
                <c:pt idx="33095">
                  <c:v>141.54669978683833</c:v>
                </c:pt>
                <c:pt idx="33096">
                  <c:v>141.49265544635193</c:v>
                </c:pt>
                <c:pt idx="33097">
                  <c:v>141.49389975995231</c:v>
                </c:pt>
                <c:pt idx="33098">
                  <c:v>141.45778183946138</c:v>
                </c:pt>
                <c:pt idx="33099">
                  <c:v>141.45025711288599</c:v>
                </c:pt>
                <c:pt idx="33100">
                  <c:v>141.44273238631061</c:v>
                </c:pt>
                <c:pt idx="33101">
                  <c:v>141.43520944115724</c:v>
                </c:pt>
                <c:pt idx="33102">
                  <c:v>141.42768471458189</c:v>
                </c:pt>
                <c:pt idx="33103">
                  <c:v>141.42015286231845</c:v>
                </c:pt>
                <c:pt idx="33104">
                  <c:v>141.41262813574309</c:v>
                </c:pt>
                <c:pt idx="33105">
                  <c:v>141.40510519058972</c:v>
                </c:pt>
                <c:pt idx="33106">
                  <c:v>141.39758046401434</c:v>
                </c:pt>
                <c:pt idx="33107">
                  <c:v>141.39005751886097</c:v>
                </c:pt>
                <c:pt idx="33108">
                  <c:v>141.38253279228559</c:v>
                </c:pt>
                <c:pt idx="33109">
                  <c:v>141.3750080657102</c:v>
                </c:pt>
                <c:pt idx="33110">
                  <c:v>141.36748512055686</c:v>
                </c:pt>
                <c:pt idx="33111">
                  <c:v>141.35996039398148</c:v>
                </c:pt>
                <c:pt idx="33112">
                  <c:v>141.3524356674061</c:v>
                </c:pt>
                <c:pt idx="33113">
                  <c:v>141.34491272225273</c:v>
                </c:pt>
                <c:pt idx="33114">
                  <c:v>141.33738799567735</c:v>
                </c:pt>
                <c:pt idx="33115">
                  <c:v>141.32985614341393</c:v>
                </c:pt>
                <c:pt idx="33116">
                  <c:v>141.32233141683855</c:v>
                </c:pt>
                <c:pt idx="33117">
                  <c:v>141.31480847168518</c:v>
                </c:pt>
                <c:pt idx="33118">
                  <c:v>141.30728374510983</c:v>
                </c:pt>
                <c:pt idx="33119">
                  <c:v>141.29975901853444</c:v>
                </c:pt>
                <c:pt idx="33120">
                  <c:v>141.29223607338108</c:v>
                </c:pt>
                <c:pt idx="33121">
                  <c:v>141.28471134680569</c:v>
                </c:pt>
                <c:pt idx="33122">
                  <c:v>141.27718662023031</c:v>
                </c:pt>
                <c:pt idx="33123">
                  <c:v>141.26966367507697</c:v>
                </c:pt>
                <c:pt idx="33124">
                  <c:v>141.26213894850159</c:v>
                </c:pt>
                <c:pt idx="33125">
                  <c:v>141.2546142219262</c:v>
                </c:pt>
                <c:pt idx="33126">
                  <c:v>141.24709127677284</c:v>
                </c:pt>
                <c:pt idx="33127">
                  <c:v>141.23203469793404</c:v>
                </c:pt>
                <c:pt idx="33128">
                  <c:v>141.22451175278067</c:v>
                </c:pt>
                <c:pt idx="33129">
                  <c:v>141.21698702620529</c:v>
                </c:pt>
                <c:pt idx="33130">
                  <c:v>141.20946229962993</c:v>
                </c:pt>
                <c:pt idx="33131">
                  <c:v>141.20193935447656</c:v>
                </c:pt>
                <c:pt idx="33132">
                  <c:v>141.19441462790118</c:v>
                </c:pt>
                <c:pt idx="33133">
                  <c:v>141.1868899013258</c:v>
                </c:pt>
                <c:pt idx="33134">
                  <c:v>141.17936695617243</c:v>
                </c:pt>
                <c:pt idx="33135">
                  <c:v>141.17184222959705</c:v>
                </c:pt>
                <c:pt idx="33136">
                  <c:v>141.16431750302169</c:v>
                </c:pt>
                <c:pt idx="33137">
                  <c:v>141.15679455786832</c:v>
                </c:pt>
                <c:pt idx="33138">
                  <c:v>141.14926983129294</c:v>
                </c:pt>
                <c:pt idx="33139">
                  <c:v>141.14173797902953</c:v>
                </c:pt>
                <c:pt idx="33140">
                  <c:v>141.13421325245415</c:v>
                </c:pt>
                <c:pt idx="33141">
                  <c:v>141.12669030730078</c:v>
                </c:pt>
                <c:pt idx="33142">
                  <c:v>141.11916558072539</c:v>
                </c:pt>
                <c:pt idx="33143">
                  <c:v>141.13010074058178</c:v>
                </c:pt>
                <c:pt idx="33144">
                  <c:v>141.16149115379113</c:v>
                </c:pt>
                <c:pt idx="33145">
                  <c:v>141.1446835146603</c:v>
                </c:pt>
                <c:pt idx="33146">
                  <c:v>141.135132</c:v>
                </c:pt>
                <c:pt idx="33147">
                  <c:v>141.135132</c:v>
                </c:pt>
                <c:pt idx="33148">
                  <c:v>141.1077432720553</c:v>
                </c:pt>
                <c:pt idx="33149">
                  <c:v>141.1265939284863</c:v>
                </c:pt>
                <c:pt idx="33150">
                  <c:v>141.10724294253694</c:v>
                </c:pt>
                <c:pt idx="33151">
                  <c:v>141.14116893776824</c:v>
                </c:pt>
                <c:pt idx="33152">
                  <c:v>141.16641470360457</c:v>
                </c:pt>
                <c:pt idx="33153">
                  <c:v>141.18332297516122</c:v>
                </c:pt>
                <c:pt idx="33154">
                  <c:v>141.2002352505709</c:v>
                </c:pt>
                <c:pt idx="33155">
                  <c:v>141.21714752598061</c:v>
                </c:pt>
                <c:pt idx="33156">
                  <c:v>141.23405579753725</c:v>
                </c:pt>
                <c:pt idx="33157">
                  <c:v>141.25096807294693</c:v>
                </c:pt>
                <c:pt idx="33158">
                  <c:v>141.26788034835664</c:v>
                </c:pt>
                <c:pt idx="33159">
                  <c:v>141.28478861991329</c:v>
                </c:pt>
                <c:pt idx="33160">
                  <c:v>141.30170089532297</c:v>
                </c:pt>
                <c:pt idx="33161">
                  <c:v>141.31861317073268</c:v>
                </c:pt>
                <c:pt idx="33162">
                  <c:v>141.33552144228929</c:v>
                </c:pt>
                <c:pt idx="33163">
                  <c:v>141.352433717699</c:v>
                </c:pt>
                <c:pt idx="33164">
                  <c:v>141.36936200852102</c:v>
                </c:pt>
                <c:pt idx="33165">
                  <c:v>141.38627428393073</c:v>
                </c:pt>
                <c:pt idx="33166">
                  <c:v>141.40318255548735</c:v>
                </c:pt>
                <c:pt idx="33167">
                  <c:v>141.42009483089706</c:v>
                </c:pt>
                <c:pt idx="33168">
                  <c:v>141.43700710630677</c:v>
                </c:pt>
                <c:pt idx="33169">
                  <c:v>141.45391537786338</c:v>
                </c:pt>
                <c:pt idx="33170">
                  <c:v>141.47082765327309</c:v>
                </c:pt>
                <c:pt idx="33171">
                  <c:v>141.4877399286828</c:v>
                </c:pt>
                <c:pt idx="33172">
                  <c:v>141.50464820023942</c:v>
                </c:pt>
                <c:pt idx="33173">
                  <c:v>141.52156047564912</c:v>
                </c:pt>
                <c:pt idx="33174">
                  <c:v>141.53847275105883</c:v>
                </c:pt>
                <c:pt idx="33175">
                  <c:v>141.55538102261545</c:v>
                </c:pt>
                <c:pt idx="33176">
                  <c:v>141.57229329802516</c:v>
                </c:pt>
                <c:pt idx="33177">
                  <c:v>141.58922158884718</c:v>
                </c:pt>
                <c:pt idx="33178">
                  <c:v>141.6061298604038</c:v>
                </c:pt>
                <c:pt idx="33179">
                  <c:v>141.62304213581351</c:v>
                </c:pt>
                <c:pt idx="33180">
                  <c:v>141.63995441122321</c:v>
                </c:pt>
                <c:pt idx="33181">
                  <c:v>141.65686268277983</c:v>
                </c:pt>
                <c:pt idx="33182">
                  <c:v>141.67377495818954</c:v>
                </c:pt>
                <c:pt idx="33183">
                  <c:v>141.69068723359925</c:v>
                </c:pt>
                <c:pt idx="33184">
                  <c:v>141.70759550515587</c:v>
                </c:pt>
                <c:pt idx="33185">
                  <c:v>141.72450778056557</c:v>
                </c:pt>
                <c:pt idx="33186">
                  <c:v>141.74142005597528</c:v>
                </c:pt>
                <c:pt idx="33187">
                  <c:v>141.7583283275319</c:v>
                </c:pt>
                <c:pt idx="33188">
                  <c:v>141.77524060294161</c:v>
                </c:pt>
                <c:pt idx="33189">
                  <c:v>141.79216889376363</c:v>
                </c:pt>
                <c:pt idx="33190">
                  <c:v>141.80908116917334</c:v>
                </c:pt>
                <c:pt idx="33191">
                  <c:v>141.82598944072996</c:v>
                </c:pt>
                <c:pt idx="33192">
                  <c:v>141.84290171613966</c:v>
                </c:pt>
                <c:pt idx="33193">
                  <c:v>141.85981399154937</c:v>
                </c:pt>
                <c:pt idx="33194">
                  <c:v>141.94436736089173</c:v>
                </c:pt>
                <c:pt idx="33195">
                  <c:v>141.97523964043873</c:v>
                </c:pt>
                <c:pt idx="33196">
                  <c:v>141.99850858974969</c:v>
                </c:pt>
                <c:pt idx="33197">
                  <c:v>141.99017825321889</c:v>
                </c:pt>
                <c:pt idx="33198">
                  <c:v>141.99879613412887</c:v>
                </c:pt>
                <c:pt idx="33199">
                  <c:v>142.03054563157895</c:v>
                </c:pt>
                <c:pt idx="33200">
                  <c:v>142.039627</c:v>
                </c:pt>
                <c:pt idx="33201">
                  <c:v>142.05343664200475</c:v>
                </c:pt>
                <c:pt idx="33202">
                  <c:v>142.07164601786565</c:v>
                </c:pt>
                <c:pt idx="33203">
                  <c:v>142.03364021120382</c:v>
                </c:pt>
                <c:pt idx="33204">
                  <c:v>142.02808769305403</c:v>
                </c:pt>
                <c:pt idx="33205">
                  <c:v>142.03651018020949</c:v>
                </c:pt>
                <c:pt idx="33206">
                  <c:v>142.04493466179713</c:v>
                </c:pt>
                <c:pt idx="33207">
                  <c:v>142.05335914338477</c:v>
                </c:pt>
                <c:pt idx="33208">
                  <c:v>142.06652017644254</c:v>
                </c:pt>
                <c:pt idx="33209">
                  <c:v>142.08473659165674</c:v>
                </c:pt>
                <c:pt idx="33210">
                  <c:v>142.093887</c:v>
                </c:pt>
                <c:pt idx="33211">
                  <c:v>142.093887</c:v>
                </c:pt>
                <c:pt idx="33212">
                  <c:v>142.093887</c:v>
                </c:pt>
                <c:pt idx="33213">
                  <c:v>142.07496989127324</c:v>
                </c:pt>
                <c:pt idx="33214">
                  <c:v>142.06985365566587</c:v>
                </c:pt>
                <c:pt idx="33215">
                  <c:v>142.09292467720297</c:v>
                </c:pt>
                <c:pt idx="33216">
                  <c:v>142.11600116192301</c:v>
                </c:pt>
                <c:pt idx="33217">
                  <c:v>142.13907764664307</c:v>
                </c:pt>
                <c:pt idx="33218">
                  <c:v>142.16214866818018</c:v>
                </c:pt>
                <c:pt idx="33219">
                  <c:v>142.18522515290022</c:v>
                </c:pt>
                <c:pt idx="33220">
                  <c:v>142.20830163762025</c:v>
                </c:pt>
                <c:pt idx="33221">
                  <c:v>142.23137265915736</c:v>
                </c:pt>
                <c:pt idx="33222">
                  <c:v>142.25444914387742</c:v>
                </c:pt>
                <c:pt idx="33223">
                  <c:v>142.27754748132921</c:v>
                </c:pt>
                <c:pt idx="33224">
                  <c:v>142.30061850286631</c:v>
                </c:pt>
                <c:pt idx="33225">
                  <c:v>142.32369498758635</c:v>
                </c:pt>
                <c:pt idx="33226">
                  <c:v>142.34677147230639</c:v>
                </c:pt>
                <c:pt idx="33227">
                  <c:v>142.36984249384349</c:v>
                </c:pt>
                <c:pt idx="33228">
                  <c:v>142.39291897856356</c:v>
                </c:pt>
                <c:pt idx="33229">
                  <c:v>142.41599546328359</c:v>
                </c:pt>
                <c:pt idx="33230">
                  <c:v>142.4390664848207</c:v>
                </c:pt>
                <c:pt idx="33231">
                  <c:v>142.46214296954074</c:v>
                </c:pt>
                <c:pt idx="33232">
                  <c:v>142.4852194542608</c:v>
                </c:pt>
                <c:pt idx="33233">
                  <c:v>142.50829047579791</c:v>
                </c:pt>
                <c:pt idx="33234">
                  <c:v>142.53136696051794</c:v>
                </c:pt>
                <c:pt idx="33235">
                  <c:v>142.55446529796973</c:v>
                </c:pt>
                <c:pt idx="33236">
                  <c:v>142.57754178268976</c:v>
                </c:pt>
                <c:pt idx="33237">
                  <c:v>142.6006128042269</c:v>
                </c:pt>
                <c:pt idx="33238">
                  <c:v>142.62368928894693</c:v>
                </c:pt>
                <c:pt idx="33239">
                  <c:v>142.64676577366697</c:v>
                </c:pt>
                <c:pt idx="33240">
                  <c:v>142.66983679520408</c:v>
                </c:pt>
                <c:pt idx="33241">
                  <c:v>142.69291327992414</c:v>
                </c:pt>
                <c:pt idx="33242">
                  <c:v>142.71598976464418</c:v>
                </c:pt>
                <c:pt idx="33243">
                  <c:v>142.73906078618128</c:v>
                </c:pt>
                <c:pt idx="33244">
                  <c:v>142.76213727090132</c:v>
                </c:pt>
                <c:pt idx="33245">
                  <c:v>142.78521375562136</c:v>
                </c:pt>
                <c:pt idx="33246">
                  <c:v>142.80828477715849</c:v>
                </c:pt>
                <c:pt idx="33247">
                  <c:v>142.83136126187853</c:v>
                </c:pt>
                <c:pt idx="33248">
                  <c:v>142.85445959933031</c:v>
                </c:pt>
                <c:pt idx="33249">
                  <c:v>142.87753062086742</c:v>
                </c:pt>
                <c:pt idx="33250">
                  <c:v>142.90060710558745</c:v>
                </c:pt>
                <c:pt idx="33251">
                  <c:v>142.92368359030752</c:v>
                </c:pt>
                <c:pt idx="33252">
                  <c:v>142.94675461184463</c:v>
                </c:pt>
                <c:pt idx="33253">
                  <c:v>142.96983109656466</c:v>
                </c:pt>
                <c:pt idx="33254">
                  <c:v>142.9929075812847</c:v>
                </c:pt>
                <c:pt idx="33255">
                  <c:v>143.0159786028218</c:v>
                </c:pt>
                <c:pt idx="33256">
                  <c:v>143.03905508754187</c:v>
                </c:pt>
                <c:pt idx="33257">
                  <c:v>143.0621315722619</c:v>
                </c:pt>
                <c:pt idx="33258">
                  <c:v>143.08520259379901</c:v>
                </c:pt>
                <c:pt idx="33259">
                  <c:v>143.13482672606003</c:v>
                </c:pt>
                <c:pt idx="33260">
                  <c:v>143.1586024300716</c:v>
                </c:pt>
                <c:pt idx="33261">
                  <c:v>143.12998984386175</c:v>
                </c:pt>
                <c:pt idx="33262">
                  <c:v>143.20370915736768</c:v>
                </c:pt>
                <c:pt idx="33263">
                  <c:v>143.27895286266096</c:v>
                </c:pt>
                <c:pt idx="33264">
                  <c:v>143.20787153218882</c:v>
                </c:pt>
                <c:pt idx="33265">
                  <c:v>143.2779798123957</c:v>
                </c:pt>
                <c:pt idx="33266">
                  <c:v>143.30409372198378</c:v>
                </c:pt>
                <c:pt idx="33267">
                  <c:v>143.32231864043874</c:v>
                </c:pt>
                <c:pt idx="33268">
                  <c:v>143.33476875390701</c:v>
                </c:pt>
                <c:pt idx="33269">
                  <c:v>143.34662108135882</c:v>
                </c:pt>
                <c:pt idx="33270">
                  <c:v>143.35847340881065</c:v>
                </c:pt>
                <c:pt idx="33271">
                  <c:v>143.37032293031373</c:v>
                </c:pt>
                <c:pt idx="33272">
                  <c:v>143.38217525776554</c:v>
                </c:pt>
                <c:pt idx="33273">
                  <c:v>143.39403880901227</c:v>
                </c:pt>
                <c:pt idx="33274">
                  <c:v>143.38179112875537</c:v>
                </c:pt>
                <c:pt idx="33275">
                  <c:v>143.39302380882</c:v>
                </c:pt>
                <c:pt idx="33276">
                  <c:v>143.39639299999999</c:v>
                </c:pt>
                <c:pt idx="33277">
                  <c:v>143.38141438520287</c:v>
                </c:pt>
                <c:pt idx="33278">
                  <c:v>143.42361575441106</c:v>
                </c:pt>
                <c:pt idx="33279">
                  <c:v>143.46300306191949</c:v>
                </c:pt>
                <c:pt idx="33280">
                  <c:v>143.40734152935559</c:v>
                </c:pt>
                <c:pt idx="33281">
                  <c:v>143.38829912558182</c:v>
                </c:pt>
                <c:pt idx="33282">
                  <c:v>143.37877585941402</c:v>
                </c:pt>
                <c:pt idx="33283">
                  <c:v>143.36925484780735</c:v>
                </c:pt>
                <c:pt idx="33284">
                  <c:v>143.35973158163955</c:v>
                </c:pt>
                <c:pt idx="33285">
                  <c:v>143.35019929722728</c:v>
                </c:pt>
                <c:pt idx="33286">
                  <c:v>143.3406760310595</c:v>
                </c:pt>
                <c:pt idx="33287">
                  <c:v>143.33115501945281</c:v>
                </c:pt>
                <c:pt idx="33288">
                  <c:v>143.32163175328503</c:v>
                </c:pt>
                <c:pt idx="33289">
                  <c:v>143.31210848711723</c:v>
                </c:pt>
                <c:pt idx="33290">
                  <c:v>143.30258747551056</c:v>
                </c:pt>
                <c:pt idx="33291">
                  <c:v>143.29306420934276</c:v>
                </c:pt>
                <c:pt idx="33292">
                  <c:v>143.28354094317498</c:v>
                </c:pt>
                <c:pt idx="33293">
                  <c:v>143.27401993156829</c:v>
                </c:pt>
                <c:pt idx="33294">
                  <c:v>143.26449666540051</c:v>
                </c:pt>
                <c:pt idx="33295">
                  <c:v>143.25497339923271</c:v>
                </c:pt>
                <c:pt idx="33296">
                  <c:v>143.24545238762605</c:v>
                </c:pt>
                <c:pt idx="33297">
                  <c:v>143.23592912145824</c:v>
                </c:pt>
                <c:pt idx="33298">
                  <c:v>143.22639683704597</c:v>
                </c:pt>
                <c:pt idx="33299">
                  <c:v>143.2168758254393</c:v>
                </c:pt>
                <c:pt idx="33300">
                  <c:v>143.2073525592715</c:v>
                </c:pt>
                <c:pt idx="33301">
                  <c:v>143.19782929310372</c:v>
                </c:pt>
                <c:pt idx="33302">
                  <c:v>143.18830828149703</c:v>
                </c:pt>
                <c:pt idx="33303">
                  <c:v>143.17878501532925</c:v>
                </c:pt>
                <c:pt idx="33304">
                  <c:v>143.16926174916145</c:v>
                </c:pt>
                <c:pt idx="33305">
                  <c:v>143.15974073755478</c:v>
                </c:pt>
                <c:pt idx="33306">
                  <c:v>143.15021747138698</c:v>
                </c:pt>
                <c:pt idx="33307">
                  <c:v>143.14069420521921</c:v>
                </c:pt>
                <c:pt idx="33308">
                  <c:v>143.13117319361251</c:v>
                </c:pt>
                <c:pt idx="33309">
                  <c:v>143.12164992744474</c:v>
                </c:pt>
                <c:pt idx="33310">
                  <c:v>143.11211764303246</c:v>
                </c:pt>
                <c:pt idx="33311">
                  <c:v>143.10259437686466</c:v>
                </c:pt>
                <c:pt idx="33312">
                  <c:v>143.09307336525799</c:v>
                </c:pt>
                <c:pt idx="33313">
                  <c:v>143.08355009909019</c:v>
                </c:pt>
                <c:pt idx="33314">
                  <c:v>143.07402683292241</c:v>
                </c:pt>
                <c:pt idx="33315">
                  <c:v>143.06450582131575</c:v>
                </c:pt>
                <c:pt idx="33316">
                  <c:v>143.05498255514794</c:v>
                </c:pt>
                <c:pt idx="33317">
                  <c:v>143.04545928898014</c:v>
                </c:pt>
                <c:pt idx="33318">
                  <c:v>143.03593827737348</c:v>
                </c:pt>
                <c:pt idx="33319">
                  <c:v>143.02641501120567</c:v>
                </c:pt>
                <c:pt idx="33320">
                  <c:v>143.0168917450379</c:v>
                </c:pt>
                <c:pt idx="33321">
                  <c:v>143.00737073343123</c:v>
                </c:pt>
                <c:pt idx="33322">
                  <c:v>142.99784746726343</c:v>
                </c:pt>
                <c:pt idx="33323">
                  <c:v>142.98831518285115</c:v>
                </c:pt>
                <c:pt idx="33324">
                  <c:v>142.96577528792568</c:v>
                </c:pt>
                <c:pt idx="33325">
                  <c:v>142.89590622434366</c:v>
                </c:pt>
                <c:pt idx="33326">
                  <c:v>142.93553977205531</c:v>
                </c:pt>
                <c:pt idx="33327">
                  <c:v>142.96033776700432</c:v>
                </c:pt>
                <c:pt idx="33328">
                  <c:v>142.9156742243126</c:v>
                </c:pt>
                <c:pt idx="33329">
                  <c:v>142.93727876845151</c:v>
                </c:pt>
                <c:pt idx="33330">
                  <c:v>142.86444091108461</c:v>
                </c:pt>
                <c:pt idx="33331">
                  <c:v>142.84318576369699</c:v>
                </c:pt>
                <c:pt idx="33332">
                  <c:v>142.8795997097852</c:v>
                </c:pt>
                <c:pt idx="33333">
                  <c:v>142.91076333230507</c:v>
                </c:pt>
                <c:pt idx="33334">
                  <c:v>142.92344582395222</c:v>
                </c:pt>
                <c:pt idx="33335">
                  <c:v>142.93614032553467</c:v>
                </c:pt>
                <c:pt idx="33336">
                  <c:v>142.94882281718182</c:v>
                </c:pt>
                <c:pt idx="33337">
                  <c:v>142.96150230634518</c:v>
                </c:pt>
                <c:pt idx="33338">
                  <c:v>142.97418479799234</c:v>
                </c:pt>
                <c:pt idx="33339">
                  <c:v>142.99954677880282</c:v>
                </c:pt>
                <c:pt idx="33340">
                  <c:v>143.01222927045001</c:v>
                </c:pt>
                <c:pt idx="33341">
                  <c:v>143.02491176209716</c:v>
                </c:pt>
                <c:pt idx="33342">
                  <c:v>143.03759125126049</c:v>
                </c:pt>
                <c:pt idx="33343">
                  <c:v>143.05027374290765</c:v>
                </c:pt>
                <c:pt idx="33344">
                  <c:v>143.06295623455483</c:v>
                </c:pt>
                <c:pt idx="33345">
                  <c:v>143.07563572371816</c:v>
                </c:pt>
                <c:pt idx="33346">
                  <c:v>143.08833022530058</c:v>
                </c:pt>
                <c:pt idx="33347">
                  <c:v>143.10101271694776</c:v>
                </c:pt>
                <c:pt idx="33348">
                  <c:v>143.1136922061111</c:v>
                </c:pt>
                <c:pt idx="33349">
                  <c:v>143.12637469775825</c:v>
                </c:pt>
                <c:pt idx="33350">
                  <c:v>143.13905718940541</c:v>
                </c:pt>
                <c:pt idx="33351">
                  <c:v>143.15173667856877</c:v>
                </c:pt>
                <c:pt idx="33352">
                  <c:v>143.16441917021592</c:v>
                </c:pt>
                <c:pt idx="33353">
                  <c:v>143.17710166186308</c:v>
                </c:pt>
                <c:pt idx="33354">
                  <c:v>143.18978115102644</c:v>
                </c:pt>
                <c:pt idx="33355">
                  <c:v>143.20246364267359</c:v>
                </c:pt>
                <c:pt idx="33356">
                  <c:v>143.21514613432075</c:v>
                </c:pt>
                <c:pt idx="33357">
                  <c:v>143.22782562348408</c:v>
                </c:pt>
                <c:pt idx="33358">
                  <c:v>143.24050811513126</c:v>
                </c:pt>
                <c:pt idx="33359">
                  <c:v>143.25320261671368</c:v>
                </c:pt>
                <c:pt idx="33360">
                  <c:v>143.26588510836083</c:v>
                </c:pt>
                <c:pt idx="33361">
                  <c:v>143.27856459752419</c:v>
                </c:pt>
                <c:pt idx="33362">
                  <c:v>143.29124708917135</c:v>
                </c:pt>
                <c:pt idx="33363">
                  <c:v>143.3039295808185</c:v>
                </c:pt>
                <c:pt idx="33364">
                  <c:v>143.31660906998187</c:v>
                </c:pt>
                <c:pt idx="33365">
                  <c:v>143.32929156162902</c:v>
                </c:pt>
                <c:pt idx="33366">
                  <c:v>143.34197405327618</c:v>
                </c:pt>
                <c:pt idx="33367">
                  <c:v>143.35465354243951</c:v>
                </c:pt>
                <c:pt idx="33368">
                  <c:v>143.36733603408669</c:v>
                </c:pt>
                <c:pt idx="33369">
                  <c:v>143.38001852573385</c:v>
                </c:pt>
                <c:pt idx="33370">
                  <c:v>143.39269801489718</c:v>
                </c:pt>
                <c:pt idx="33371">
                  <c:v>143.40539251647962</c:v>
                </c:pt>
                <c:pt idx="33372">
                  <c:v>143.41807500812678</c:v>
                </c:pt>
                <c:pt idx="33373">
                  <c:v>143.43075449729011</c:v>
                </c:pt>
                <c:pt idx="33374">
                  <c:v>143.44817394659034</c:v>
                </c:pt>
                <c:pt idx="33375">
                  <c:v>143.46639833929422</c:v>
                </c:pt>
                <c:pt idx="33376">
                  <c:v>143.45288330965434</c:v>
                </c:pt>
                <c:pt idx="33377">
                  <c:v>143.43467065045303</c:v>
                </c:pt>
                <c:pt idx="33378">
                  <c:v>143.44868269146397</c:v>
                </c:pt>
                <c:pt idx="33379">
                  <c:v>143.51562592846923</c:v>
                </c:pt>
                <c:pt idx="33380">
                  <c:v>143.49027300643624</c:v>
                </c:pt>
                <c:pt idx="33381">
                  <c:v>143.53634541201717</c:v>
                </c:pt>
                <c:pt idx="33382">
                  <c:v>143.55773812494039</c:v>
                </c:pt>
                <c:pt idx="33383">
                  <c:v>143.67222783146602</c:v>
                </c:pt>
                <c:pt idx="33384">
                  <c:v>143.72006970386266</c:v>
                </c:pt>
                <c:pt idx="33385">
                  <c:v>143.75625597706355</c:v>
                </c:pt>
                <c:pt idx="33386">
                  <c:v>143.78175648533687</c:v>
                </c:pt>
                <c:pt idx="33387">
                  <c:v>143.80728718601878</c:v>
                </c:pt>
                <c:pt idx="33388">
                  <c:v>143.83279373277381</c:v>
                </c:pt>
                <c:pt idx="33389">
                  <c:v>143.85829424104716</c:v>
                </c:pt>
                <c:pt idx="33390">
                  <c:v>143.99849996042909</c:v>
                </c:pt>
                <c:pt idx="33391">
                  <c:v>144.0325893133047</c:v>
                </c:pt>
                <c:pt idx="33392">
                  <c:v>144.0740275917978</c:v>
                </c:pt>
                <c:pt idx="33393">
                  <c:v>144.10056082265106</c:v>
                </c:pt>
                <c:pt idx="33394">
                  <c:v>144.12348561403533</c:v>
                </c:pt>
                <c:pt idx="33395">
                  <c:v>144.14638871687521</c:v>
                </c:pt>
                <c:pt idx="33396">
                  <c:v>144.16928639757904</c:v>
                </c:pt>
                <c:pt idx="33397">
                  <c:v>144.19218950041892</c:v>
                </c:pt>
                <c:pt idx="33398">
                  <c:v>144.21509260325882</c:v>
                </c:pt>
                <c:pt idx="33399">
                  <c:v>144.23799028396263</c:v>
                </c:pt>
                <c:pt idx="33400">
                  <c:v>144.26089338680254</c:v>
                </c:pt>
                <c:pt idx="33401">
                  <c:v>144.28379648964244</c:v>
                </c:pt>
                <c:pt idx="33402">
                  <c:v>144.30669417034625</c:v>
                </c:pt>
                <c:pt idx="33403">
                  <c:v>144.32959727318615</c:v>
                </c:pt>
                <c:pt idx="33404">
                  <c:v>144.35250037602603</c:v>
                </c:pt>
                <c:pt idx="33405">
                  <c:v>144.37539805672986</c:v>
                </c:pt>
                <c:pt idx="33406">
                  <c:v>144.39832284811411</c:v>
                </c:pt>
                <c:pt idx="33407">
                  <c:v>144.42122595095401</c:v>
                </c:pt>
                <c:pt idx="33408">
                  <c:v>144.44412363165782</c:v>
                </c:pt>
                <c:pt idx="33409">
                  <c:v>144.46702673449772</c:v>
                </c:pt>
                <c:pt idx="33410">
                  <c:v>144.48992983733763</c:v>
                </c:pt>
                <c:pt idx="33411">
                  <c:v>144.51282751804143</c:v>
                </c:pt>
                <c:pt idx="33412">
                  <c:v>144.53573062088131</c:v>
                </c:pt>
                <c:pt idx="33413">
                  <c:v>144.55863372372121</c:v>
                </c:pt>
                <c:pt idx="33414">
                  <c:v>144.58153140442502</c:v>
                </c:pt>
                <c:pt idx="33415">
                  <c:v>144.60443450726493</c:v>
                </c:pt>
                <c:pt idx="33416">
                  <c:v>144.62733761010483</c:v>
                </c:pt>
                <c:pt idx="33417">
                  <c:v>144.65023529080864</c:v>
                </c:pt>
                <c:pt idx="33418">
                  <c:v>144.67313839364854</c:v>
                </c:pt>
                <c:pt idx="33419">
                  <c:v>144.69606318503278</c:v>
                </c:pt>
                <c:pt idx="33420">
                  <c:v>144.71896628787269</c:v>
                </c:pt>
                <c:pt idx="33421">
                  <c:v>144.7418639685765</c:v>
                </c:pt>
                <c:pt idx="33422">
                  <c:v>144.7647670714164</c:v>
                </c:pt>
                <c:pt idx="33423">
                  <c:v>144.78767017425631</c:v>
                </c:pt>
                <c:pt idx="33424">
                  <c:v>144.81056785496011</c:v>
                </c:pt>
                <c:pt idx="33425">
                  <c:v>144.83347095780002</c:v>
                </c:pt>
                <c:pt idx="33426">
                  <c:v>144.85637406063989</c:v>
                </c:pt>
                <c:pt idx="33427">
                  <c:v>144.87927174134373</c:v>
                </c:pt>
                <c:pt idx="33428">
                  <c:v>144.86195084334764</c:v>
                </c:pt>
                <c:pt idx="33429">
                  <c:v>144.8975733297568</c:v>
                </c:pt>
                <c:pt idx="33430">
                  <c:v>144.95208329201429</c:v>
                </c:pt>
                <c:pt idx="33431">
                  <c:v>144.96985470791606</c:v>
                </c:pt>
                <c:pt idx="33432">
                  <c:v>144.91671834326579</c:v>
                </c:pt>
                <c:pt idx="33433">
                  <c:v>144.97060540271815</c:v>
                </c:pt>
                <c:pt idx="33434">
                  <c:v>144.98681289055793</c:v>
                </c:pt>
                <c:pt idx="33435">
                  <c:v>144.93532004148784</c:v>
                </c:pt>
                <c:pt idx="33436">
                  <c:v>144.96900943358551</c:v>
                </c:pt>
                <c:pt idx="33437">
                  <c:v>144.93971583963835</c:v>
                </c:pt>
                <c:pt idx="33438">
                  <c:v>144.91042224569119</c:v>
                </c:pt>
                <c:pt idx="33439">
                  <c:v>144.88113558678046</c:v>
                </c:pt>
                <c:pt idx="33440">
                  <c:v>144.85184199283327</c:v>
                </c:pt>
                <c:pt idx="33441">
                  <c:v>144.82254839888611</c:v>
                </c:pt>
                <c:pt idx="33442">
                  <c:v>144.79326173997538</c:v>
                </c:pt>
                <c:pt idx="33443">
                  <c:v>144.76396814602822</c:v>
                </c:pt>
                <c:pt idx="33444">
                  <c:v>144.73464681193528</c:v>
                </c:pt>
                <c:pt idx="33445">
                  <c:v>144.70535321798809</c:v>
                </c:pt>
                <c:pt idx="33446">
                  <c:v>144.67606655907738</c:v>
                </c:pt>
                <c:pt idx="33447">
                  <c:v>144.6467729651302</c:v>
                </c:pt>
                <c:pt idx="33448">
                  <c:v>144.61747937118304</c:v>
                </c:pt>
                <c:pt idx="33449">
                  <c:v>144.5881927122723</c:v>
                </c:pt>
                <c:pt idx="33450">
                  <c:v>144.55889911832514</c:v>
                </c:pt>
                <c:pt idx="33451">
                  <c:v>144.52960552437796</c:v>
                </c:pt>
                <c:pt idx="33452">
                  <c:v>144.50031886546725</c:v>
                </c:pt>
                <c:pt idx="33453">
                  <c:v>144.47102527152006</c:v>
                </c:pt>
                <c:pt idx="33454">
                  <c:v>144.4417316775729</c:v>
                </c:pt>
                <c:pt idx="33455">
                  <c:v>144.41244501866217</c:v>
                </c:pt>
                <c:pt idx="33456">
                  <c:v>144.38312368456923</c:v>
                </c:pt>
                <c:pt idx="33457">
                  <c:v>144.35383009062204</c:v>
                </c:pt>
                <c:pt idx="33458">
                  <c:v>144.32454343171133</c:v>
                </c:pt>
                <c:pt idx="33459">
                  <c:v>144.29524983776415</c:v>
                </c:pt>
                <c:pt idx="33460">
                  <c:v>144.26595624381699</c:v>
                </c:pt>
                <c:pt idx="33461">
                  <c:v>144.23666958490625</c:v>
                </c:pt>
                <c:pt idx="33462">
                  <c:v>144.11950214415404</c:v>
                </c:pt>
                <c:pt idx="33463">
                  <c:v>144.09020855020685</c:v>
                </c:pt>
                <c:pt idx="33464">
                  <c:v>144.06092189129612</c:v>
                </c:pt>
                <c:pt idx="33465">
                  <c:v>144.03162829734896</c:v>
                </c:pt>
                <c:pt idx="33466">
                  <c:v>144.00230696325602</c:v>
                </c:pt>
                <c:pt idx="33467">
                  <c:v>143.97301336930883</c:v>
                </c:pt>
                <c:pt idx="33468">
                  <c:v>143.94372671039812</c:v>
                </c:pt>
                <c:pt idx="33469">
                  <c:v>143.91443311645094</c:v>
                </c:pt>
                <c:pt idx="33470">
                  <c:v>143.88513952250378</c:v>
                </c:pt>
                <c:pt idx="33471">
                  <c:v>143.85585286359304</c:v>
                </c:pt>
                <c:pt idx="33472">
                  <c:v>143.82655926964588</c:v>
                </c:pt>
                <c:pt idx="33473">
                  <c:v>143.7972656756987</c:v>
                </c:pt>
                <c:pt idx="33474">
                  <c:v>143.76797901678799</c:v>
                </c:pt>
                <c:pt idx="33475">
                  <c:v>143.7386854228408</c:v>
                </c:pt>
                <c:pt idx="33476">
                  <c:v>143.70939182889364</c:v>
                </c:pt>
                <c:pt idx="33477">
                  <c:v>143.68010516998291</c:v>
                </c:pt>
                <c:pt idx="33478">
                  <c:v>143.6571986337625</c:v>
                </c:pt>
                <c:pt idx="33479">
                  <c:v>143.62831341120381</c:v>
                </c:pt>
                <c:pt idx="33480">
                  <c:v>143.60267962064856</c:v>
                </c:pt>
                <c:pt idx="33481">
                  <c:v>143.57353240224128</c:v>
                </c:pt>
                <c:pt idx="33482">
                  <c:v>143.55920399999999</c:v>
                </c:pt>
                <c:pt idx="33483">
                  <c:v>143.60390523676682</c:v>
                </c:pt>
                <c:pt idx="33484">
                  <c:v>143.58634218812588</c:v>
                </c:pt>
                <c:pt idx="33485">
                  <c:v>143.52489712708632</c:v>
                </c:pt>
                <c:pt idx="33486">
                  <c:v>143.45870267342073</c:v>
                </c:pt>
                <c:pt idx="33487">
                  <c:v>143.42355954038979</c:v>
                </c:pt>
                <c:pt idx="33488">
                  <c:v>143.40950844943615</c:v>
                </c:pt>
                <c:pt idx="33489">
                  <c:v>143.39546068497182</c:v>
                </c:pt>
                <c:pt idx="33490">
                  <c:v>143.38140959401815</c:v>
                </c:pt>
                <c:pt idx="33491">
                  <c:v>143.37829600000001</c:v>
                </c:pt>
                <c:pt idx="33492">
                  <c:v>143.33531752598952</c:v>
                </c:pt>
                <c:pt idx="33493">
                  <c:v>143.29513592157329</c:v>
                </c:pt>
                <c:pt idx="33494">
                  <c:v>143.27327238865044</c:v>
                </c:pt>
                <c:pt idx="33495">
                  <c:v>143.22563082737244</c:v>
                </c:pt>
                <c:pt idx="33496">
                  <c:v>143.18581891010967</c:v>
                </c:pt>
                <c:pt idx="33497">
                  <c:v>143.15303958789153</c:v>
                </c:pt>
                <c:pt idx="33498">
                  <c:v>143.12105650206098</c:v>
                </c:pt>
                <c:pt idx="33499">
                  <c:v>143.08908098798372</c:v>
                </c:pt>
                <c:pt idx="33500">
                  <c:v>143.05709790215317</c:v>
                </c:pt>
                <c:pt idx="33501">
                  <c:v>143.02511481632263</c:v>
                </c:pt>
                <c:pt idx="33502">
                  <c:v>142.99313930224537</c:v>
                </c:pt>
                <c:pt idx="33503">
                  <c:v>142.96112592940173</c:v>
                </c:pt>
                <c:pt idx="33504">
                  <c:v>142.92914284357119</c:v>
                </c:pt>
                <c:pt idx="33505">
                  <c:v>142.89716732949393</c:v>
                </c:pt>
                <c:pt idx="33506">
                  <c:v>142.86518424366338</c:v>
                </c:pt>
                <c:pt idx="33507">
                  <c:v>142.83320115783283</c:v>
                </c:pt>
                <c:pt idx="33508">
                  <c:v>142.80122564375557</c:v>
                </c:pt>
                <c:pt idx="33509">
                  <c:v>142.76924255792503</c:v>
                </c:pt>
                <c:pt idx="33510">
                  <c:v>142.73725947209448</c:v>
                </c:pt>
                <c:pt idx="33511">
                  <c:v>142.70528395801719</c:v>
                </c:pt>
                <c:pt idx="33512">
                  <c:v>142.67330087218667</c:v>
                </c:pt>
                <c:pt idx="33513">
                  <c:v>142.64131778635613</c:v>
                </c:pt>
                <c:pt idx="33514">
                  <c:v>142.60934227227884</c:v>
                </c:pt>
                <c:pt idx="33515">
                  <c:v>142.57735918644832</c:v>
                </c:pt>
                <c:pt idx="33516">
                  <c:v>142.54534581360465</c:v>
                </c:pt>
                <c:pt idx="33517">
                  <c:v>142.51336272777414</c:v>
                </c:pt>
                <c:pt idx="33518">
                  <c:v>142.48138721369685</c:v>
                </c:pt>
                <c:pt idx="33519">
                  <c:v>142.4494041278663</c:v>
                </c:pt>
                <c:pt idx="33520">
                  <c:v>142.41742104203576</c:v>
                </c:pt>
                <c:pt idx="33521">
                  <c:v>142.3854455279585</c:v>
                </c:pt>
                <c:pt idx="33522">
                  <c:v>142.35346244212795</c:v>
                </c:pt>
                <c:pt idx="33523">
                  <c:v>142.3214793562974</c:v>
                </c:pt>
                <c:pt idx="33524">
                  <c:v>142.28950384222014</c:v>
                </c:pt>
                <c:pt idx="33525">
                  <c:v>142.2575207563896</c:v>
                </c:pt>
                <c:pt idx="33526">
                  <c:v>142.22553767055905</c:v>
                </c:pt>
                <c:pt idx="33527">
                  <c:v>142.19356215648179</c:v>
                </c:pt>
                <c:pt idx="33528">
                  <c:v>142.16154878363815</c:v>
                </c:pt>
                <c:pt idx="33529">
                  <c:v>142.12956569780761</c:v>
                </c:pt>
                <c:pt idx="33530">
                  <c:v>142.09759018373035</c:v>
                </c:pt>
                <c:pt idx="33531">
                  <c:v>142.0656070978998</c:v>
                </c:pt>
                <c:pt idx="33532">
                  <c:v>142.03362401206925</c:v>
                </c:pt>
                <c:pt idx="33533">
                  <c:v>142.00164849799199</c:v>
                </c:pt>
                <c:pt idx="33534">
                  <c:v>141.96966541216145</c:v>
                </c:pt>
                <c:pt idx="33535">
                  <c:v>141.9376823263309</c:v>
                </c:pt>
                <c:pt idx="33536">
                  <c:v>141.90570681225364</c:v>
                </c:pt>
                <c:pt idx="33537">
                  <c:v>141.87372372642309</c:v>
                </c:pt>
                <c:pt idx="33538">
                  <c:v>141.84174064059255</c:v>
                </c:pt>
                <c:pt idx="33539">
                  <c:v>141.80976512651526</c:v>
                </c:pt>
                <c:pt idx="33540">
                  <c:v>141.77778204068474</c:v>
                </c:pt>
                <c:pt idx="33541">
                  <c:v>141.75521217429662</c:v>
                </c:pt>
                <c:pt idx="33542">
                  <c:v>141.78371974350418</c:v>
                </c:pt>
                <c:pt idx="33543">
                  <c:v>141.77380950381499</c:v>
                </c:pt>
                <c:pt idx="33544">
                  <c:v>141.80156365259896</c:v>
                </c:pt>
                <c:pt idx="33545">
                  <c:v>141.786362</c:v>
                </c:pt>
                <c:pt idx="33546">
                  <c:v>141.77378492489271</c:v>
                </c:pt>
                <c:pt idx="33547">
                  <c:v>141.71073264949928</c:v>
                </c:pt>
                <c:pt idx="33548">
                  <c:v>141.70272739618594</c:v>
                </c:pt>
                <c:pt idx="33549">
                  <c:v>141.72857586123033</c:v>
                </c:pt>
                <c:pt idx="33550">
                  <c:v>141.71400499999999</c:v>
                </c:pt>
                <c:pt idx="33551">
                  <c:v>141.71400499999999</c:v>
                </c:pt>
                <c:pt idx="33552">
                  <c:v>141.71400499999999</c:v>
                </c:pt>
                <c:pt idx="33553">
                  <c:v>141.71400499999999</c:v>
                </c:pt>
                <c:pt idx="33554">
                  <c:v>141.71400499999999</c:v>
                </c:pt>
                <c:pt idx="33555">
                  <c:v>141.71400499999999</c:v>
                </c:pt>
                <c:pt idx="33556">
                  <c:v>141.63955578969956</c:v>
                </c:pt>
                <c:pt idx="33557">
                  <c:v>141.65196527318236</c:v>
                </c:pt>
                <c:pt idx="33558">
                  <c:v>141.69592299999999</c:v>
                </c:pt>
                <c:pt idx="33559">
                  <c:v>141.68490255698617</c:v>
                </c:pt>
                <c:pt idx="33560">
                  <c:v>141.65316508198021</c:v>
                </c:pt>
                <c:pt idx="33561">
                  <c:v>141.61286204142382</c:v>
                </c:pt>
                <c:pt idx="33562">
                  <c:v>141.57254945716852</c:v>
                </c:pt>
                <c:pt idx="33563">
                  <c:v>141.53223687291322</c:v>
                </c:pt>
                <c:pt idx="33564">
                  <c:v>141.49193383235684</c:v>
                </c:pt>
                <c:pt idx="33565">
                  <c:v>141.45162124810153</c:v>
                </c:pt>
                <c:pt idx="33566">
                  <c:v>141.41127048905054</c:v>
                </c:pt>
                <c:pt idx="33567">
                  <c:v>141.37095790479526</c:v>
                </c:pt>
                <c:pt idx="33568">
                  <c:v>141.33065486423888</c:v>
                </c:pt>
                <c:pt idx="33569">
                  <c:v>141.29034227998358</c:v>
                </c:pt>
                <c:pt idx="33570">
                  <c:v>141.25002969572827</c:v>
                </c:pt>
                <c:pt idx="33571">
                  <c:v>141.20972665517189</c:v>
                </c:pt>
                <c:pt idx="33572">
                  <c:v>141.16941407091659</c:v>
                </c:pt>
                <c:pt idx="33573">
                  <c:v>141.12911103036021</c:v>
                </c:pt>
                <c:pt idx="33574">
                  <c:v>141.08879844610493</c:v>
                </c:pt>
                <c:pt idx="33575">
                  <c:v>141.04848586184963</c:v>
                </c:pt>
                <c:pt idx="33576">
                  <c:v>141.00818282129325</c:v>
                </c:pt>
                <c:pt idx="33577">
                  <c:v>140.96787023703794</c:v>
                </c:pt>
                <c:pt idx="33578">
                  <c:v>140.92751947798695</c:v>
                </c:pt>
                <c:pt idx="33579">
                  <c:v>140.88720689373164</c:v>
                </c:pt>
                <c:pt idx="33580">
                  <c:v>140.84690385317526</c:v>
                </c:pt>
                <c:pt idx="33581">
                  <c:v>140.80659126891996</c:v>
                </c:pt>
                <c:pt idx="33582">
                  <c:v>140.76627868466468</c:v>
                </c:pt>
                <c:pt idx="33583">
                  <c:v>140.7259756441083</c:v>
                </c:pt>
                <c:pt idx="33584">
                  <c:v>140.685663059853</c:v>
                </c:pt>
                <c:pt idx="33585">
                  <c:v>140.6453504755977</c:v>
                </c:pt>
                <c:pt idx="33586">
                  <c:v>140.60504743504131</c:v>
                </c:pt>
                <c:pt idx="33587">
                  <c:v>140.56473485078601</c:v>
                </c:pt>
                <c:pt idx="33588">
                  <c:v>140.52442226653073</c:v>
                </c:pt>
                <c:pt idx="33589">
                  <c:v>140.48411922597435</c:v>
                </c:pt>
                <c:pt idx="33590">
                  <c:v>140.44380664171905</c:v>
                </c:pt>
                <c:pt idx="33591">
                  <c:v>140.40345588266806</c:v>
                </c:pt>
                <c:pt idx="33592">
                  <c:v>140.36314329841275</c:v>
                </c:pt>
                <c:pt idx="33593">
                  <c:v>140.32284025785637</c:v>
                </c:pt>
                <c:pt idx="33594">
                  <c:v>140.28252767360107</c:v>
                </c:pt>
                <c:pt idx="33595">
                  <c:v>140.24222463304469</c:v>
                </c:pt>
                <c:pt idx="33596">
                  <c:v>140.20191204878941</c:v>
                </c:pt>
                <c:pt idx="33597">
                  <c:v>140.16159946453411</c:v>
                </c:pt>
                <c:pt idx="33598">
                  <c:v>140.12129642397772</c:v>
                </c:pt>
                <c:pt idx="33599">
                  <c:v>140.08098383972242</c:v>
                </c:pt>
                <c:pt idx="33600">
                  <c:v>140.04067125546712</c:v>
                </c:pt>
                <c:pt idx="33601">
                  <c:v>140.00036821491074</c:v>
                </c:pt>
                <c:pt idx="33602">
                  <c:v>139.96005563065543</c:v>
                </c:pt>
                <c:pt idx="33603">
                  <c:v>139.91970487160444</c:v>
                </c:pt>
                <c:pt idx="33604">
                  <c:v>139.87939228734916</c:v>
                </c:pt>
                <c:pt idx="33605">
                  <c:v>139.83908924679278</c:v>
                </c:pt>
                <c:pt idx="33606">
                  <c:v>139.79877666253748</c:v>
                </c:pt>
                <c:pt idx="33607">
                  <c:v>139.76211504339531</c:v>
                </c:pt>
                <c:pt idx="33608">
                  <c:v>139.79485212136385</c:v>
                </c:pt>
                <c:pt idx="33609">
                  <c:v>139.54314319957081</c:v>
                </c:pt>
                <c:pt idx="33610">
                  <c:v>139.4707848507737</c:v>
                </c:pt>
                <c:pt idx="33611">
                  <c:v>139.46270147321579</c:v>
                </c:pt>
                <c:pt idx="33612">
                  <c:v>139.45462765499747</c:v>
                </c:pt>
                <c:pt idx="33613">
                  <c:v>139.4465519249112</c:v>
                </c:pt>
                <c:pt idx="33614">
                  <c:v>139.43847619482494</c:v>
                </c:pt>
                <c:pt idx="33615">
                  <c:v>139.43040237660662</c:v>
                </c:pt>
                <c:pt idx="33616">
                  <c:v>139.42232664652036</c:v>
                </c:pt>
                <c:pt idx="33617">
                  <c:v>139.41425091643413</c:v>
                </c:pt>
                <c:pt idx="33618">
                  <c:v>139.40617709821578</c:v>
                </c:pt>
                <c:pt idx="33619">
                  <c:v>139.39810136812955</c:v>
                </c:pt>
                <c:pt idx="33620">
                  <c:v>139.39002563804328</c:v>
                </c:pt>
                <c:pt idx="33621">
                  <c:v>139.38195181982496</c:v>
                </c:pt>
                <c:pt idx="33622">
                  <c:v>139.33632153290415</c:v>
                </c:pt>
                <c:pt idx="33623">
                  <c:v>139.3409501948021</c:v>
                </c:pt>
                <c:pt idx="33624">
                  <c:v>139.32924292419548</c:v>
                </c:pt>
                <c:pt idx="33625">
                  <c:v>139.25068953171197</c:v>
                </c:pt>
                <c:pt idx="33626">
                  <c:v>139.31172549260847</c:v>
                </c:pt>
                <c:pt idx="33627">
                  <c:v>139.28007863662376</c:v>
                </c:pt>
                <c:pt idx="33628">
                  <c:v>139.28730480738975</c:v>
                </c:pt>
                <c:pt idx="33629">
                  <c:v>139.24314990057223</c:v>
                </c:pt>
                <c:pt idx="33630">
                  <c:v>139.235657</c:v>
                </c:pt>
                <c:pt idx="33631">
                  <c:v>139.21392556317056</c:v>
                </c:pt>
                <c:pt idx="33632">
                  <c:v>139.1889409172349</c:v>
                </c:pt>
                <c:pt idx="33633">
                  <c:v>139.16395627129924</c:v>
                </c:pt>
                <c:pt idx="33634">
                  <c:v>139.13897754028923</c:v>
                </c:pt>
                <c:pt idx="33635">
                  <c:v>139.11399289435357</c:v>
                </c:pt>
                <c:pt idx="33636">
                  <c:v>139.08898458871533</c:v>
                </c:pt>
                <c:pt idx="33637">
                  <c:v>139.06400585770533</c:v>
                </c:pt>
                <c:pt idx="33638">
                  <c:v>139.03902121176969</c:v>
                </c:pt>
                <c:pt idx="33639">
                  <c:v>139.01403656583403</c:v>
                </c:pt>
                <c:pt idx="33640">
                  <c:v>138.98905783482402</c:v>
                </c:pt>
                <c:pt idx="33641">
                  <c:v>138.96407318888836</c:v>
                </c:pt>
                <c:pt idx="33642">
                  <c:v>138.9390885429527</c:v>
                </c:pt>
                <c:pt idx="33643">
                  <c:v>138.91410981194269</c:v>
                </c:pt>
                <c:pt idx="33644">
                  <c:v>138.88912516600706</c:v>
                </c:pt>
                <c:pt idx="33645">
                  <c:v>138.8641405200714</c:v>
                </c:pt>
                <c:pt idx="33646">
                  <c:v>138.83916178906139</c:v>
                </c:pt>
                <c:pt idx="33647">
                  <c:v>138.81417714312573</c:v>
                </c:pt>
                <c:pt idx="33648">
                  <c:v>138.78916883748749</c:v>
                </c:pt>
                <c:pt idx="33649">
                  <c:v>138.76418419155183</c:v>
                </c:pt>
                <c:pt idx="33650">
                  <c:v>138.73920546054183</c:v>
                </c:pt>
                <c:pt idx="33651">
                  <c:v>138.71422081460616</c:v>
                </c:pt>
                <c:pt idx="33652">
                  <c:v>138.68923616867053</c:v>
                </c:pt>
                <c:pt idx="33653">
                  <c:v>138.66425743766052</c:v>
                </c:pt>
                <c:pt idx="33654">
                  <c:v>138.63927279172486</c:v>
                </c:pt>
                <c:pt idx="33655">
                  <c:v>138.6142881457892</c:v>
                </c:pt>
                <c:pt idx="33656">
                  <c:v>138.58930941477919</c:v>
                </c:pt>
                <c:pt idx="33657">
                  <c:v>138.56432476884353</c:v>
                </c:pt>
                <c:pt idx="33658">
                  <c:v>138.5393401229079</c:v>
                </c:pt>
                <c:pt idx="33659">
                  <c:v>138.51436139189789</c:v>
                </c:pt>
                <c:pt idx="33660">
                  <c:v>138.48937674596223</c:v>
                </c:pt>
                <c:pt idx="33661">
                  <c:v>138.46436844032399</c:v>
                </c:pt>
                <c:pt idx="33662">
                  <c:v>138.43938970931399</c:v>
                </c:pt>
                <c:pt idx="33663">
                  <c:v>138.41440506337833</c:v>
                </c:pt>
                <c:pt idx="33664">
                  <c:v>138.38942041744266</c:v>
                </c:pt>
                <c:pt idx="33665">
                  <c:v>138.36311307820696</c:v>
                </c:pt>
                <c:pt idx="33666">
                  <c:v>138.32219183671037</c:v>
                </c:pt>
                <c:pt idx="33667">
                  <c:v>138.258804</c:v>
                </c:pt>
                <c:pt idx="33668">
                  <c:v>138.22776870244869</c:v>
                </c:pt>
                <c:pt idx="33669">
                  <c:v>138.16739321068249</c:v>
                </c:pt>
                <c:pt idx="33670">
                  <c:v>138.1741686237942</c:v>
                </c:pt>
                <c:pt idx="33671">
                  <c:v>138.17769675142219</c:v>
                </c:pt>
                <c:pt idx="33672">
                  <c:v>138.15025299999999</c:v>
                </c:pt>
                <c:pt idx="33673">
                  <c:v>138.15025299999999</c:v>
                </c:pt>
                <c:pt idx="33674">
                  <c:v>138.14498261788916</c:v>
                </c:pt>
                <c:pt idx="33675">
                  <c:v>138.11565873955712</c:v>
                </c:pt>
                <c:pt idx="33676">
                  <c:v>138.08632791737512</c:v>
                </c:pt>
                <c:pt idx="33677">
                  <c:v>138.05699709519314</c:v>
                </c:pt>
                <c:pt idx="33678">
                  <c:v>138.02767321686107</c:v>
                </c:pt>
                <c:pt idx="33679">
                  <c:v>137.9983423946791</c:v>
                </c:pt>
                <c:pt idx="33680">
                  <c:v>137.9690115724971</c:v>
                </c:pt>
                <c:pt idx="33681">
                  <c:v>137.93968769416506</c:v>
                </c:pt>
                <c:pt idx="33682">
                  <c:v>137.91035687198305</c:v>
                </c:pt>
                <c:pt idx="33683">
                  <c:v>137.88102604980108</c:v>
                </c:pt>
                <c:pt idx="33684">
                  <c:v>137.85170217146901</c:v>
                </c:pt>
                <c:pt idx="33685">
                  <c:v>137.82237134928704</c:v>
                </c:pt>
                <c:pt idx="33686">
                  <c:v>137.79301275170525</c:v>
                </c:pt>
                <c:pt idx="33687">
                  <c:v>137.76368887337318</c:v>
                </c:pt>
                <c:pt idx="33688">
                  <c:v>137.73435805119121</c:v>
                </c:pt>
                <c:pt idx="33689">
                  <c:v>137.7050272290092</c:v>
                </c:pt>
                <c:pt idx="33690">
                  <c:v>137.67570335067717</c:v>
                </c:pt>
                <c:pt idx="33691">
                  <c:v>137.64637252849516</c:v>
                </c:pt>
                <c:pt idx="33692">
                  <c:v>137.61704170631319</c:v>
                </c:pt>
                <c:pt idx="33693">
                  <c:v>137.58771782798112</c:v>
                </c:pt>
                <c:pt idx="33694">
                  <c:v>137.55838700579915</c:v>
                </c:pt>
                <c:pt idx="33695">
                  <c:v>137.52905618361714</c:v>
                </c:pt>
                <c:pt idx="33696">
                  <c:v>137.49973230528511</c:v>
                </c:pt>
                <c:pt idx="33697">
                  <c:v>137.4704014831031</c:v>
                </c:pt>
                <c:pt idx="33698">
                  <c:v>137.44104288552131</c:v>
                </c:pt>
                <c:pt idx="33699">
                  <c:v>137.41171206333934</c:v>
                </c:pt>
                <c:pt idx="33700">
                  <c:v>137.38238818500727</c:v>
                </c:pt>
                <c:pt idx="33701">
                  <c:v>137.3530573628253</c:v>
                </c:pt>
                <c:pt idx="33702">
                  <c:v>137.32372654064329</c:v>
                </c:pt>
                <c:pt idx="33703">
                  <c:v>137.29440266231126</c:v>
                </c:pt>
                <c:pt idx="33704">
                  <c:v>137.26507184012925</c:v>
                </c:pt>
                <c:pt idx="33705">
                  <c:v>137.23574101794725</c:v>
                </c:pt>
                <c:pt idx="33706">
                  <c:v>137.20641713961521</c:v>
                </c:pt>
                <c:pt idx="33707">
                  <c:v>137.17708631743321</c:v>
                </c:pt>
                <c:pt idx="33708">
                  <c:v>137.14775549525123</c:v>
                </c:pt>
                <c:pt idx="33709">
                  <c:v>137.1184316169192</c:v>
                </c:pt>
                <c:pt idx="33710">
                  <c:v>137.08910079473719</c:v>
                </c:pt>
                <c:pt idx="33711">
                  <c:v>137.0597421971554</c:v>
                </c:pt>
                <c:pt idx="33712">
                  <c:v>137.03041831882337</c:v>
                </c:pt>
                <c:pt idx="33713">
                  <c:v>137.00108749664136</c:v>
                </c:pt>
                <c:pt idx="33714">
                  <c:v>136.97175667445936</c:v>
                </c:pt>
                <c:pt idx="33715">
                  <c:v>136.94243279612732</c:v>
                </c:pt>
                <c:pt idx="33716">
                  <c:v>136.91310197394532</c:v>
                </c:pt>
                <c:pt idx="33717">
                  <c:v>136.88377115176334</c:v>
                </c:pt>
                <c:pt idx="33718">
                  <c:v>136.8544472734313</c:v>
                </c:pt>
                <c:pt idx="33719">
                  <c:v>136.8251164512493</c:v>
                </c:pt>
                <c:pt idx="33720">
                  <c:v>136.82138506485455</c:v>
                </c:pt>
                <c:pt idx="33721">
                  <c:v>136.79988234000953</c:v>
                </c:pt>
                <c:pt idx="33722">
                  <c:v>136.76533921835519</c:v>
                </c:pt>
                <c:pt idx="33723">
                  <c:v>136.69610546161184</c:v>
                </c:pt>
                <c:pt idx="33724">
                  <c:v>136.62811341249403</c:v>
                </c:pt>
                <c:pt idx="33725">
                  <c:v>136.60214666436235</c:v>
                </c:pt>
                <c:pt idx="33726">
                  <c:v>136.53102334740106</c:v>
                </c:pt>
                <c:pt idx="33727">
                  <c:v>136.4645427207916</c:v>
                </c:pt>
                <c:pt idx="33728">
                  <c:v>136.43894378588459</c:v>
                </c:pt>
                <c:pt idx="33729">
                  <c:v>136.435431500448</c:v>
                </c:pt>
                <c:pt idx="33730">
                  <c:v>136.44165533754176</c:v>
                </c:pt>
                <c:pt idx="33731">
                  <c:v>136.44787770118921</c:v>
                </c:pt>
                <c:pt idx="33732">
                  <c:v>136.45410153828297</c:v>
                </c:pt>
                <c:pt idx="33733">
                  <c:v>136.46032537537673</c:v>
                </c:pt>
                <c:pt idx="33734">
                  <c:v>136.46654773902418</c:v>
                </c:pt>
                <c:pt idx="33735">
                  <c:v>136.35296332618026</c:v>
                </c:pt>
                <c:pt idx="33736">
                  <c:v>136.323151</c:v>
                </c:pt>
                <c:pt idx="33737">
                  <c:v>136.26461756747736</c:v>
                </c:pt>
                <c:pt idx="33738">
                  <c:v>136.23171412546813</c:v>
                </c:pt>
                <c:pt idx="33739">
                  <c:v>136.20818232943583</c:v>
                </c:pt>
                <c:pt idx="33740">
                  <c:v>136.18465610437798</c:v>
                </c:pt>
                <c:pt idx="33741">
                  <c:v>136.16112430834568</c:v>
                </c:pt>
                <c:pt idx="33742">
                  <c:v>136.13759251231335</c:v>
                </c:pt>
                <c:pt idx="33743">
                  <c:v>136.1140662872555</c:v>
                </c:pt>
                <c:pt idx="33744">
                  <c:v>136.0905344912232</c:v>
                </c:pt>
                <c:pt idx="33745">
                  <c:v>136.06700269519089</c:v>
                </c:pt>
                <c:pt idx="33746">
                  <c:v>136.04347647013302</c:v>
                </c:pt>
                <c:pt idx="33747">
                  <c:v>136.01994467410071</c:v>
                </c:pt>
                <c:pt idx="33748">
                  <c:v>135.99639059417063</c:v>
                </c:pt>
                <c:pt idx="33749">
                  <c:v>135.97285879813833</c:v>
                </c:pt>
                <c:pt idx="33750">
                  <c:v>135.94933257308048</c:v>
                </c:pt>
                <c:pt idx="33751">
                  <c:v>135.92580077704818</c:v>
                </c:pt>
                <c:pt idx="33752">
                  <c:v>135.90226898101585</c:v>
                </c:pt>
                <c:pt idx="33753">
                  <c:v>135.878742755958</c:v>
                </c:pt>
                <c:pt idx="33754">
                  <c:v>135.8552109599257</c:v>
                </c:pt>
                <c:pt idx="33755">
                  <c:v>135.8316791638934</c:v>
                </c:pt>
                <c:pt idx="33756">
                  <c:v>135.80815293883552</c:v>
                </c:pt>
                <c:pt idx="33757">
                  <c:v>135.78462114280322</c:v>
                </c:pt>
                <c:pt idx="33758">
                  <c:v>135.76108934677092</c:v>
                </c:pt>
                <c:pt idx="33759">
                  <c:v>135.73756312171304</c:v>
                </c:pt>
                <c:pt idx="33760">
                  <c:v>135.71403132568074</c:v>
                </c:pt>
                <c:pt idx="33761">
                  <c:v>135.69047724575069</c:v>
                </c:pt>
                <c:pt idx="33762">
                  <c:v>135.66695102069281</c:v>
                </c:pt>
                <c:pt idx="33763">
                  <c:v>135.64341922466051</c:v>
                </c:pt>
                <c:pt idx="33764">
                  <c:v>135.6198874286282</c:v>
                </c:pt>
                <c:pt idx="33765">
                  <c:v>135.59636120357032</c:v>
                </c:pt>
                <c:pt idx="33766">
                  <c:v>135.57282940753802</c:v>
                </c:pt>
                <c:pt idx="33767">
                  <c:v>135.54929761150572</c:v>
                </c:pt>
                <c:pt idx="33768">
                  <c:v>135.52577138644784</c:v>
                </c:pt>
                <c:pt idx="33769">
                  <c:v>135.50223959041554</c:v>
                </c:pt>
                <c:pt idx="33770">
                  <c:v>135.47870779438324</c:v>
                </c:pt>
                <c:pt idx="33771">
                  <c:v>135.45518156932539</c:v>
                </c:pt>
                <c:pt idx="33772">
                  <c:v>135.43164977329306</c:v>
                </c:pt>
                <c:pt idx="33773">
                  <c:v>135.40809569336301</c:v>
                </c:pt>
                <c:pt idx="33774">
                  <c:v>135.38456389733071</c:v>
                </c:pt>
                <c:pt idx="33775">
                  <c:v>135.36103767227283</c:v>
                </c:pt>
                <c:pt idx="33776">
                  <c:v>135.33750587624053</c:v>
                </c:pt>
                <c:pt idx="33777">
                  <c:v>135.31397408020823</c:v>
                </c:pt>
                <c:pt idx="33778">
                  <c:v>135.29044785515035</c:v>
                </c:pt>
                <c:pt idx="33779">
                  <c:v>135.26691605911805</c:v>
                </c:pt>
                <c:pt idx="33780">
                  <c:v>135.24338426308574</c:v>
                </c:pt>
                <c:pt idx="33781">
                  <c:v>135.21985803802789</c:v>
                </c:pt>
                <c:pt idx="33782">
                  <c:v>135.19632624199556</c:v>
                </c:pt>
                <c:pt idx="33783">
                  <c:v>135.17279444596326</c:v>
                </c:pt>
                <c:pt idx="33784">
                  <c:v>135.14926822090541</c:v>
                </c:pt>
                <c:pt idx="33785">
                  <c:v>135.12919600000001</c:v>
                </c:pt>
                <c:pt idx="33786">
                  <c:v>135.1404816323319</c:v>
                </c:pt>
                <c:pt idx="33787">
                  <c:v>135.18389128588461</c:v>
                </c:pt>
                <c:pt idx="33788">
                  <c:v>135.12389100239349</c:v>
                </c:pt>
                <c:pt idx="33789">
                  <c:v>135.10707042432949</c:v>
                </c:pt>
                <c:pt idx="33790">
                  <c:v>135.24952810289625</c:v>
                </c:pt>
                <c:pt idx="33791">
                  <c:v>135.24432397841568</c:v>
                </c:pt>
                <c:pt idx="33792">
                  <c:v>135.23911862160634</c:v>
                </c:pt>
                <c:pt idx="33793">
                  <c:v>135.2339083354818</c:v>
                </c:pt>
                <c:pt idx="33794">
                  <c:v>135.22870297867246</c:v>
                </c:pt>
                <c:pt idx="33795">
                  <c:v>135.22349885419189</c:v>
                </c:pt>
                <c:pt idx="33796">
                  <c:v>135.21829349738252</c:v>
                </c:pt>
                <c:pt idx="33797">
                  <c:v>135.21308814057318</c:v>
                </c:pt>
                <c:pt idx="33798">
                  <c:v>135.20788401609261</c:v>
                </c:pt>
                <c:pt idx="33799">
                  <c:v>135.20267865928324</c:v>
                </c:pt>
                <c:pt idx="33800">
                  <c:v>135.1974733024739</c:v>
                </c:pt>
                <c:pt idx="33801">
                  <c:v>135.19226917799332</c:v>
                </c:pt>
                <c:pt idx="33802">
                  <c:v>135.18706382118395</c:v>
                </c:pt>
                <c:pt idx="33803">
                  <c:v>135.18185846437461</c:v>
                </c:pt>
                <c:pt idx="33804">
                  <c:v>135.17665433989404</c:v>
                </c:pt>
                <c:pt idx="33805">
                  <c:v>135.1714489830847</c:v>
                </c:pt>
                <c:pt idx="33806">
                  <c:v>135.16623869696016</c:v>
                </c:pt>
                <c:pt idx="33807">
                  <c:v>135.16103457247959</c:v>
                </c:pt>
                <c:pt idx="33808">
                  <c:v>135.15582921567025</c:v>
                </c:pt>
                <c:pt idx="33809">
                  <c:v>135.15062385886088</c:v>
                </c:pt>
                <c:pt idx="33810">
                  <c:v>135.14541973438031</c:v>
                </c:pt>
                <c:pt idx="33811">
                  <c:v>135.14021437757097</c:v>
                </c:pt>
                <c:pt idx="33812">
                  <c:v>135.1350090207616</c:v>
                </c:pt>
                <c:pt idx="33813">
                  <c:v>135.12980489628103</c:v>
                </c:pt>
                <c:pt idx="33814">
                  <c:v>135.12459953947169</c:v>
                </c:pt>
                <c:pt idx="33815">
                  <c:v>135.11939418266232</c:v>
                </c:pt>
                <c:pt idx="33816">
                  <c:v>135.11419005818175</c:v>
                </c:pt>
                <c:pt idx="33817">
                  <c:v>135.10898470137241</c:v>
                </c:pt>
                <c:pt idx="33818">
                  <c:v>135.1037744152479</c:v>
                </c:pt>
                <c:pt idx="33819">
                  <c:v>135.09856905843853</c:v>
                </c:pt>
                <c:pt idx="33820">
                  <c:v>135.09336493395796</c:v>
                </c:pt>
                <c:pt idx="33821">
                  <c:v>135.08815957714862</c:v>
                </c:pt>
                <c:pt idx="33822">
                  <c:v>135.08295422033925</c:v>
                </c:pt>
                <c:pt idx="33823">
                  <c:v>135.07775009585868</c:v>
                </c:pt>
                <c:pt idx="33824">
                  <c:v>135.07254473904933</c:v>
                </c:pt>
                <c:pt idx="33825">
                  <c:v>135.06733938223996</c:v>
                </c:pt>
                <c:pt idx="33826">
                  <c:v>135.06213525775939</c:v>
                </c:pt>
                <c:pt idx="33827">
                  <c:v>135.05692990095005</c:v>
                </c:pt>
                <c:pt idx="33828">
                  <c:v>135.05172454414068</c:v>
                </c:pt>
                <c:pt idx="33829">
                  <c:v>135.04652041966011</c:v>
                </c:pt>
                <c:pt idx="33830">
                  <c:v>135.0413101335356</c:v>
                </c:pt>
                <c:pt idx="33831">
                  <c:v>135.03610477672623</c:v>
                </c:pt>
                <c:pt idx="33832">
                  <c:v>135.03090065224566</c:v>
                </c:pt>
                <c:pt idx="33833">
                  <c:v>135.02569529543632</c:v>
                </c:pt>
                <c:pt idx="33834">
                  <c:v>135.02006506008584</c:v>
                </c:pt>
                <c:pt idx="33835">
                  <c:v>135.00545957081545</c:v>
                </c:pt>
                <c:pt idx="33836">
                  <c:v>135.0732220100119</c:v>
                </c:pt>
                <c:pt idx="33837">
                  <c:v>135.0377676242251</c:v>
                </c:pt>
                <c:pt idx="33838">
                  <c:v>135.01956065450642</c:v>
                </c:pt>
                <c:pt idx="33839">
                  <c:v>135.00380768025749</c:v>
                </c:pt>
                <c:pt idx="33840">
                  <c:v>135.02065999999999</c:v>
                </c:pt>
                <c:pt idx="33841">
                  <c:v>135.02065999999999</c:v>
                </c:pt>
                <c:pt idx="33842">
                  <c:v>135.02065999999999</c:v>
                </c:pt>
                <c:pt idx="33843">
                  <c:v>135.02210615816941</c:v>
                </c:pt>
                <c:pt idx="33844">
                  <c:v>135.03711493484664</c:v>
                </c:pt>
                <c:pt idx="33845">
                  <c:v>135.05212015830972</c:v>
                </c:pt>
                <c:pt idx="33846">
                  <c:v>135.06712893498695</c:v>
                </c:pt>
                <c:pt idx="33847">
                  <c:v>135.08213771166419</c:v>
                </c:pt>
                <c:pt idx="33848">
                  <c:v>135.09714293512724</c:v>
                </c:pt>
                <c:pt idx="33849">
                  <c:v>135.11215171180447</c:v>
                </c:pt>
                <c:pt idx="33850">
                  <c:v>135.12716048848171</c:v>
                </c:pt>
                <c:pt idx="33851">
                  <c:v>135.14216571194478</c:v>
                </c:pt>
                <c:pt idx="33852">
                  <c:v>135.12329883694875</c:v>
                </c:pt>
                <c:pt idx="33853">
                  <c:v>135.12322407629946</c:v>
                </c:pt>
                <c:pt idx="33854">
                  <c:v>135.11694578946114</c:v>
                </c:pt>
                <c:pt idx="33855">
                  <c:v>135.17305854946366</c:v>
                </c:pt>
                <c:pt idx="33856">
                  <c:v>135.18904694611351</c:v>
                </c:pt>
                <c:pt idx="33857">
                  <c:v>135.17083529470673</c:v>
                </c:pt>
                <c:pt idx="33858">
                  <c:v>135.17815604721031</c:v>
                </c:pt>
                <c:pt idx="33859">
                  <c:v>135.20926661215734</c:v>
                </c:pt>
                <c:pt idx="33860">
                  <c:v>135.1545377858846</c:v>
                </c:pt>
                <c:pt idx="33861">
                  <c:v>135.11967354949644</c:v>
                </c:pt>
                <c:pt idx="33862">
                  <c:v>135.10648141078639</c:v>
                </c:pt>
                <c:pt idx="33863">
                  <c:v>135.0932923952152</c:v>
                </c:pt>
                <c:pt idx="33864">
                  <c:v>135.08010025650512</c:v>
                </c:pt>
                <c:pt idx="33865">
                  <c:v>135.06690811779504</c:v>
                </c:pt>
                <c:pt idx="33866">
                  <c:v>135.05371910222388</c:v>
                </c:pt>
                <c:pt idx="33867">
                  <c:v>135.0405269635138</c:v>
                </c:pt>
                <c:pt idx="33868">
                  <c:v>135.02732233224813</c:v>
                </c:pt>
                <c:pt idx="33869">
                  <c:v>135.01413019353805</c:v>
                </c:pt>
                <c:pt idx="33870">
                  <c:v>135.00094117796687</c:v>
                </c:pt>
                <c:pt idx="33871">
                  <c:v>134.98774903925681</c:v>
                </c:pt>
                <c:pt idx="33872">
                  <c:v>134.97455690054673</c:v>
                </c:pt>
                <c:pt idx="33873">
                  <c:v>134.96136788497554</c:v>
                </c:pt>
                <c:pt idx="33874">
                  <c:v>134.94817574626546</c:v>
                </c:pt>
                <c:pt idx="33875">
                  <c:v>134.93498360755538</c:v>
                </c:pt>
                <c:pt idx="33876">
                  <c:v>134.92179459198422</c:v>
                </c:pt>
                <c:pt idx="33877">
                  <c:v>134.90860245327414</c:v>
                </c:pt>
                <c:pt idx="33878">
                  <c:v>134.89541031456406</c:v>
                </c:pt>
                <c:pt idx="33879">
                  <c:v>134.8822212989929</c:v>
                </c:pt>
                <c:pt idx="33880">
                  <c:v>134.86901666772721</c:v>
                </c:pt>
                <c:pt idx="33881">
                  <c:v>134.85582452901716</c:v>
                </c:pt>
                <c:pt idx="33882">
                  <c:v>134.84263551344597</c:v>
                </c:pt>
                <c:pt idx="33883">
                  <c:v>134.82944337473589</c:v>
                </c:pt>
                <c:pt idx="33884">
                  <c:v>134.81625123602581</c:v>
                </c:pt>
                <c:pt idx="33885">
                  <c:v>134.80306222045465</c:v>
                </c:pt>
                <c:pt idx="33886">
                  <c:v>134.78987008174457</c:v>
                </c:pt>
                <c:pt idx="33887">
                  <c:v>134.77667794303449</c:v>
                </c:pt>
                <c:pt idx="33888">
                  <c:v>134.7634889274633</c:v>
                </c:pt>
                <c:pt idx="33889">
                  <c:v>134.75029678875325</c:v>
                </c:pt>
                <c:pt idx="33890">
                  <c:v>134.71559344778254</c:v>
                </c:pt>
                <c:pt idx="33891">
                  <c:v>134.64521083647199</c:v>
                </c:pt>
                <c:pt idx="33892">
                  <c:v>134.65788036695281</c:v>
                </c:pt>
                <c:pt idx="33893">
                  <c:v>134.62434584358607</c:v>
                </c:pt>
                <c:pt idx="33894">
                  <c:v>134.53574249880782</c:v>
                </c:pt>
                <c:pt idx="33895">
                  <c:v>134.53222700000001</c:v>
                </c:pt>
                <c:pt idx="33896">
                  <c:v>134.46168053791129</c:v>
                </c:pt>
                <c:pt idx="33897">
                  <c:v>134.459869</c:v>
                </c:pt>
                <c:pt idx="33898">
                  <c:v>134.42409633158522</c:v>
                </c:pt>
                <c:pt idx="33899">
                  <c:v>134.40439188396638</c:v>
                </c:pt>
                <c:pt idx="33900">
                  <c:v>134.38487561244955</c:v>
                </c:pt>
                <c:pt idx="33901">
                  <c:v>134.36536396126212</c:v>
                </c:pt>
                <c:pt idx="33902">
                  <c:v>134.34584768974526</c:v>
                </c:pt>
                <c:pt idx="33903">
                  <c:v>134.32633141822839</c:v>
                </c:pt>
                <c:pt idx="33904">
                  <c:v>134.30681976704096</c:v>
                </c:pt>
                <c:pt idx="33905">
                  <c:v>134.28728501420639</c:v>
                </c:pt>
                <c:pt idx="33906">
                  <c:v>134.26776874268953</c:v>
                </c:pt>
                <c:pt idx="33907">
                  <c:v>134.2482570915021</c:v>
                </c:pt>
                <c:pt idx="33908">
                  <c:v>134.22874081998526</c:v>
                </c:pt>
                <c:pt idx="33909">
                  <c:v>134.2092245484684</c:v>
                </c:pt>
                <c:pt idx="33910">
                  <c:v>134.18971289728097</c:v>
                </c:pt>
                <c:pt idx="33911">
                  <c:v>134.17019662576411</c:v>
                </c:pt>
                <c:pt idx="33912">
                  <c:v>134.15068035424727</c:v>
                </c:pt>
                <c:pt idx="33913">
                  <c:v>134.13116870305984</c:v>
                </c:pt>
                <c:pt idx="33914">
                  <c:v>134.11165243154298</c:v>
                </c:pt>
                <c:pt idx="33915">
                  <c:v>134.09213616002612</c:v>
                </c:pt>
                <c:pt idx="33916">
                  <c:v>134.07262450883869</c:v>
                </c:pt>
                <c:pt idx="33917">
                  <c:v>134.03357348448725</c:v>
                </c:pt>
                <c:pt idx="33918">
                  <c:v>134.01405721297039</c:v>
                </c:pt>
                <c:pt idx="33919">
                  <c:v>133.99454556178299</c:v>
                </c:pt>
                <c:pt idx="33920">
                  <c:v>133.97502929026612</c:v>
                </c:pt>
                <c:pt idx="33921">
                  <c:v>133.95551301874926</c:v>
                </c:pt>
                <c:pt idx="33922">
                  <c:v>133.93600136756183</c:v>
                </c:pt>
                <c:pt idx="33923">
                  <c:v>133.91648509604497</c:v>
                </c:pt>
                <c:pt idx="33924">
                  <c:v>133.89696882452813</c:v>
                </c:pt>
                <c:pt idx="33925">
                  <c:v>133.8774571733407</c:v>
                </c:pt>
                <c:pt idx="33926">
                  <c:v>133.85794090182384</c:v>
                </c:pt>
                <c:pt idx="33927">
                  <c:v>133.83842463030697</c:v>
                </c:pt>
                <c:pt idx="33928">
                  <c:v>133.81891297911955</c:v>
                </c:pt>
                <c:pt idx="33929">
                  <c:v>133.79937822628497</c:v>
                </c:pt>
                <c:pt idx="33930">
                  <c:v>133.77986195476811</c:v>
                </c:pt>
                <c:pt idx="33931">
                  <c:v>133.76035030358071</c:v>
                </c:pt>
                <c:pt idx="33932">
                  <c:v>133.74083403206384</c:v>
                </c:pt>
                <c:pt idx="33933">
                  <c:v>133.72131776054698</c:v>
                </c:pt>
                <c:pt idx="33934">
                  <c:v>133.70180610935955</c:v>
                </c:pt>
                <c:pt idx="33935">
                  <c:v>133.68228983784269</c:v>
                </c:pt>
                <c:pt idx="33936">
                  <c:v>133.66277356632585</c:v>
                </c:pt>
                <c:pt idx="33937">
                  <c:v>133.64326191513842</c:v>
                </c:pt>
                <c:pt idx="33938">
                  <c:v>133.62374564362156</c:v>
                </c:pt>
                <c:pt idx="33939">
                  <c:v>133.6042293721047</c:v>
                </c:pt>
                <c:pt idx="33940">
                  <c:v>133.58471772091727</c:v>
                </c:pt>
                <c:pt idx="33941">
                  <c:v>133.56520144940043</c:v>
                </c:pt>
                <c:pt idx="33942">
                  <c:v>133.54566669656583</c:v>
                </c:pt>
                <c:pt idx="33943">
                  <c:v>133.526150425049</c:v>
                </c:pt>
                <c:pt idx="33944">
                  <c:v>133.50663877386157</c:v>
                </c:pt>
                <c:pt idx="33945">
                  <c:v>133.4871225023447</c:v>
                </c:pt>
                <c:pt idx="33946">
                  <c:v>133.46760623082784</c:v>
                </c:pt>
                <c:pt idx="33947">
                  <c:v>133.44809457964041</c:v>
                </c:pt>
                <c:pt idx="33948">
                  <c:v>133.42857830812355</c:v>
                </c:pt>
                <c:pt idx="33949">
                  <c:v>133.40906203660671</c:v>
                </c:pt>
                <c:pt idx="33950">
                  <c:v>133.38955038541928</c:v>
                </c:pt>
                <c:pt idx="33951">
                  <c:v>133.37003411390242</c:v>
                </c:pt>
                <c:pt idx="33952">
                  <c:v>133.35051784238556</c:v>
                </c:pt>
                <c:pt idx="33953">
                  <c:v>133.33100619119813</c:v>
                </c:pt>
                <c:pt idx="33954">
                  <c:v>133.31204809442062</c:v>
                </c:pt>
                <c:pt idx="33955">
                  <c:v>133.29382905150214</c:v>
                </c:pt>
                <c:pt idx="33956">
                  <c:v>133.22463245195325</c:v>
                </c:pt>
                <c:pt idx="33957">
                  <c:v>133.2038640744438</c:v>
                </c:pt>
                <c:pt idx="33958">
                  <c:v>133.19815528836281</c:v>
                </c:pt>
                <c:pt idx="33959">
                  <c:v>133.21439819532364</c:v>
                </c:pt>
                <c:pt idx="33960">
                  <c:v>133.19675310638905</c:v>
                </c:pt>
                <c:pt idx="33961">
                  <c:v>133.18278289988592</c:v>
                </c:pt>
                <c:pt idx="33962">
                  <c:v>133.11541625577416</c:v>
                </c:pt>
                <c:pt idx="33963">
                  <c:v>133.21417566121241</c:v>
                </c:pt>
                <c:pt idx="33964">
                  <c:v>133.21912557890704</c:v>
                </c:pt>
                <c:pt idx="33965">
                  <c:v>133.22407432474614</c:v>
                </c:pt>
                <c:pt idx="33966">
                  <c:v>133.22902424244077</c:v>
                </c:pt>
                <c:pt idx="33967">
                  <c:v>133.23397884755747</c:v>
                </c:pt>
                <c:pt idx="33968">
                  <c:v>133.2389287652521</c:v>
                </c:pt>
                <c:pt idx="33969">
                  <c:v>133.2438775110912</c:v>
                </c:pt>
                <c:pt idx="33970">
                  <c:v>133.24882742878583</c:v>
                </c:pt>
                <c:pt idx="33971">
                  <c:v>133.25377734648046</c:v>
                </c:pt>
                <c:pt idx="33972">
                  <c:v>133.25872609231959</c:v>
                </c:pt>
                <c:pt idx="33973">
                  <c:v>133.26367601001419</c:v>
                </c:pt>
                <c:pt idx="33974">
                  <c:v>133.26862592770883</c:v>
                </c:pt>
                <c:pt idx="33975">
                  <c:v>133.27357467354796</c:v>
                </c:pt>
                <c:pt idx="33976">
                  <c:v>133.27852459124259</c:v>
                </c:pt>
                <c:pt idx="33977">
                  <c:v>133.28347450893722</c:v>
                </c:pt>
                <c:pt idx="33978">
                  <c:v>133.28842325477632</c:v>
                </c:pt>
                <c:pt idx="33979">
                  <c:v>133.29337785989301</c:v>
                </c:pt>
                <c:pt idx="33980">
                  <c:v>133.29832777758764</c:v>
                </c:pt>
                <c:pt idx="33981">
                  <c:v>133.30327652342675</c:v>
                </c:pt>
                <c:pt idx="33982">
                  <c:v>133.30822644112138</c:v>
                </c:pt>
                <c:pt idx="33983">
                  <c:v>133.31317635881601</c:v>
                </c:pt>
                <c:pt idx="33984">
                  <c:v>133.31812510465514</c:v>
                </c:pt>
                <c:pt idx="33985">
                  <c:v>133.32307502234977</c:v>
                </c:pt>
                <c:pt idx="33986">
                  <c:v>133.32802494004437</c:v>
                </c:pt>
                <c:pt idx="33987">
                  <c:v>133.3329736858835</c:v>
                </c:pt>
                <c:pt idx="33988">
                  <c:v>133.33792360357813</c:v>
                </c:pt>
                <c:pt idx="33989">
                  <c:v>133.34287352127276</c:v>
                </c:pt>
                <c:pt idx="33990">
                  <c:v>133.34782226711187</c:v>
                </c:pt>
                <c:pt idx="33991">
                  <c:v>133.3527721848065</c:v>
                </c:pt>
                <c:pt idx="33992">
                  <c:v>133.35772678992319</c:v>
                </c:pt>
                <c:pt idx="33993">
                  <c:v>133.36267670761782</c:v>
                </c:pt>
                <c:pt idx="33994">
                  <c:v>133.36762545345692</c:v>
                </c:pt>
                <c:pt idx="33995">
                  <c:v>133.37257537115156</c:v>
                </c:pt>
                <c:pt idx="33996">
                  <c:v>133.37752528884619</c:v>
                </c:pt>
                <c:pt idx="33997">
                  <c:v>133.38247403468532</c:v>
                </c:pt>
                <c:pt idx="33998">
                  <c:v>133.38742395237995</c:v>
                </c:pt>
                <c:pt idx="33999">
                  <c:v>133.39237387007455</c:v>
                </c:pt>
                <c:pt idx="34000">
                  <c:v>133.39732261591368</c:v>
                </c:pt>
                <c:pt idx="34001">
                  <c:v>133.40227253360831</c:v>
                </c:pt>
                <c:pt idx="34002">
                  <c:v>133.40722245130294</c:v>
                </c:pt>
                <c:pt idx="34003">
                  <c:v>133.41217119714204</c:v>
                </c:pt>
                <c:pt idx="34004">
                  <c:v>133.41712580225874</c:v>
                </c:pt>
                <c:pt idx="34005">
                  <c:v>133.42207571995337</c:v>
                </c:pt>
                <c:pt idx="34006">
                  <c:v>133.42702446579247</c:v>
                </c:pt>
                <c:pt idx="34007">
                  <c:v>133.44067719313304</c:v>
                </c:pt>
                <c:pt idx="34008">
                  <c:v>133.4588985565093</c:v>
                </c:pt>
                <c:pt idx="34009">
                  <c:v>133.5015325387366</c:v>
                </c:pt>
                <c:pt idx="34010">
                  <c:v>133.49450926084884</c:v>
                </c:pt>
                <c:pt idx="34011">
                  <c:v>133.5204017973295</c:v>
                </c:pt>
                <c:pt idx="34012">
                  <c:v>133.56245137449343</c:v>
                </c:pt>
                <c:pt idx="34013">
                  <c:v>133.56073545731999</c:v>
                </c:pt>
                <c:pt idx="34014">
                  <c:v>133.60673695565092</c:v>
                </c:pt>
                <c:pt idx="34015">
                  <c:v>133.64068803313469</c:v>
                </c:pt>
                <c:pt idx="34016">
                  <c:v>133.64758041345519</c:v>
                </c:pt>
                <c:pt idx="34017">
                  <c:v>133.65004175208779</c:v>
                </c:pt>
                <c:pt idx="34018">
                  <c:v>133.65250076211242</c:v>
                </c:pt>
                <c:pt idx="34019">
                  <c:v>133.65495918998505</c:v>
                </c:pt>
                <c:pt idx="34020">
                  <c:v>133.65741820000966</c:v>
                </c:pt>
                <c:pt idx="34021">
                  <c:v>133.65987721003427</c:v>
                </c:pt>
                <c:pt idx="34022">
                  <c:v>133.66233563790689</c:v>
                </c:pt>
                <c:pt idx="34023">
                  <c:v>133.66479464793153</c:v>
                </c:pt>
                <c:pt idx="34024">
                  <c:v>133.66725365795614</c:v>
                </c:pt>
                <c:pt idx="34025">
                  <c:v>133.66971208582876</c:v>
                </c:pt>
                <c:pt idx="34026">
                  <c:v>133.6721710958534</c:v>
                </c:pt>
                <c:pt idx="34027">
                  <c:v>133.67463010587801</c:v>
                </c:pt>
                <c:pt idx="34028">
                  <c:v>133.67708853375063</c:v>
                </c:pt>
                <c:pt idx="34029">
                  <c:v>133.67954987238323</c:v>
                </c:pt>
                <c:pt idx="34030">
                  <c:v>133.68224215784454</c:v>
                </c:pt>
                <c:pt idx="34031">
                  <c:v>133.71867053695755</c:v>
                </c:pt>
                <c:pt idx="34032">
                  <c:v>133.75436400000001</c:v>
                </c:pt>
                <c:pt idx="34033">
                  <c:v>133.75385872961374</c:v>
                </c:pt>
                <c:pt idx="34034">
                  <c:v>133.73625200000001</c:v>
                </c:pt>
                <c:pt idx="34035">
                  <c:v>133.73588895860848</c:v>
                </c:pt>
                <c:pt idx="34036">
                  <c:v>133.72717596521164</c:v>
                </c:pt>
                <c:pt idx="34037">
                  <c:v>133.71846503454998</c:v>
                </c:pt>
                <c:pt idx="34038">
                  <c:v>133.70975204115311</c:v>
                </c:pt>
                <c:pt idx="34039">
                  <c:v>133.70103904775627</c:v>
                </c:pt>
                <c:pt idx="34040">
                  <c:v>133.6923281170946</c:v>
                </c:pt>
                <c:pt idx="34041">
                  <c:v>133.68361512369776</c:v>
                </c:pt>
                <c:pt idx="34042">
                  <c:v>133.67489387936021</c:v>
                </c:pt>
                <c:pt idx="34043">
                  <c:v>133.66618088596337</c:v>
                </c:pt>
                <c:pt idx="34044">
                  <c:v>133.65746995530171</c:v>
                </c:pt>
                <c:pt idx="34045">
                  <c:v>133.64875696190487</c:v>
                </c:pt>
                <c:pt idx="34046">
                  <c:v>133.64004396850802</c:v>
                </c:pt>
                <c:pt idx="34047">
                  <c:v>133.63133303784636</c:v>
                </c:pt>
                <c:pt idx="34048">
                  <c:v>133.62262004444952</c:v>
                </c:pt>
                <c:pt idx="34049">
                  <c:v>133.61390705105268</c:v>
                </c:pt>
                <c:pt idx="34050">
                  <c:v>133.60519612039101</c:v>
                </c:pt>
                <c:pt idx="34051">
                  <c:v>133.59648312699417</c:v>
                </c:pt>
                <c:pt idx="34052">
                  <c:v>133.58777219633251</c:v>
                </c:pt>
                <c:pt idx="34053">
                  <c:v>133.57905920293567</c:v>
                </c:pt>
                <c:pt idx="34054">
                  <c:v>133.57033795859809</c:v>
                </c:pt>
                <c:pt idx="34055">
                  <c:v>133.56162496520125</c:v>
                </c:pt>
                <c:pt idx="34056">
                  <c:v>133.55291403453958</c:v>
                </c:pt>
                <c:pt idx="34057">
                  <c:v>133.54420104114274</c:v>
                </c:pt>
                <c:pt idx="34058">
                  <c:v>133.5354880477459</c:v>
                </c:pt>
                <c:pt idx="34059">
                  <c:v>133.52677711708424</c:v>
                </c:pt>
                <c:pt idx="34060">
                  <c:v>133.5180641236874</c:v>
                </c:pt>
                <c:pt idx="34061">
                  <c:v>133.50935113029055</c:v>
                </c:pt>
                <c:pt idx="34062">
                  <c:v>133.50064019962889</c:v>
                </c:pt>
                <c:pt idx="34063">
                  <c:v>133.49192720623205</c:v>
                </c:pt>
                <c:pt idx="34064">
                  <c:v>133.48321421283521</c:v>
                </c:pt>
                <c:pt idx="34065">
                  <c:v>133.47450328217354</c:v>
                </c:pt>
                <c:pt idx="34066">
                  <c:v>133.4657902887767</c:v>
                </c:pt>
                <c:pt idx="34067">
                  <c:v>133.45706904443915</c:v>
                </c:pt>
                <c:pt idx="34068">
                  <c:v>133.41350820292527</c:v>
                </c:pt>
                <c:pt idx="34069">
                  <c:v>133.40479520952843</c:v>
                </c:pt>
                <c:pt idx="34070">
                  <c:v>133.39608427886677</c:v>
                </c:pt>
                <c:pt idx="34071">
                  <c:v>133.38737128546992</c:v>
                </c:pt>
                <c:pt idx="34072">
                  <c:v>133.37865829207308</c:v>
                </c:pt>
                <c:pt idx="34073">
                  <c:v>133.36994736141142</c:v>
                </c:pt>
                <c:pt idx="34074">
                  <c:v>133.36123436801458</c:v>
                </c:pt>
                <c:pt idx="34075">
                  <c:v>133.35251312367703</c:v>
                </c:pt>
                <c:pt idx="34076">
                  <c:v>133.34380013028019</c:v>
                </c:pt>
                <c:pt idx="34077">
                  <c:v>133.33827199999999</c:v>
                </c:pt>
                <c:pt idx="34078">
                  <c:v>133.31792611680572</c:v>
                </c:pt>
                <c:pt idx="34079">
                  <c:v>133.25637348927037</c:v>
                </c:pt>
                <c:pt idx="34080">
                  <c:v>133.22572422222223</c:v>
                </c:pt>
                <c:pt idx="34081">
                  <c:v>133.24067387222885</c:v>
                </c:pt>
                <c:pt idx="34082">
                  <c:v>133.14603325871173</c:v>
                </c:pt>
                <c:pt idx="34083">
                  <c:v>133.11635444467919</c:v>
                </c:pt>
                <c:pt idx="34084">
                  <c:v>133.17020168954593</c:v>
                </c:pt>
                <c:pt idx="34085">
                  <c:v>133.1177786810982</c:v>
                </c:pt>
                <c:pt idx="34086">
                  <c:v>133.17198599718537</c:v>
                </c:pt>
                <c:pt idx="34087">
                  <c:v>133.16386291368289</c:v>
                </c:pt>
                <c:pt idx="34088">
                  <c:v>133.15573213786647</c:v>
                </c:pt>
                <c:pt idx="34089">
                  <c:v>133.14760905436395</c:v>
                </c:pt>
                <c:pt idx="34090">
                  <c:v>133.13948789393993</c:v>
                </c:pt>
                <c:pt idx="34091">
                  <c:v>133.13136481043745</c:v>
                </c:pt>
                <c:pt idx="34092">
                  <c:v>133.12324365001342</c:v>
                </c:pt>
                <c:pt idx="34093">
                  <c:v>133.11512056651094</c:v>
                </c:pt>
                <c:pt idx="34094">
                  <c:v>133.10699748300843</c:v>
                </c:pt>
                <c:pt idx="34095">
                  <c:v>133.0988763225844</c:v>
                </c:pt>
                <c:pt idx="34096">
                  <c:v>133.09075323908192</c:v>
                </c:pt>
                <c:pt idx="34097">
                  <c:v>133.08263015557941</c:v>
                </c:pt>
                <c:pt idx="34098">
                  <c:v>133.07450899515541</c:v>
                </c:pt>
                <c:pt idx="34099">
                  <c:v>133.0663859116529</c:v>
                </c:pt>
                <c:pt idx="34100">
                  <c:v>133.05825513583648</c:v>
                </c:pt>
                <c:pt idx="34101">
                  <c:v>133.05013205233399</c:v>
                </c:pt>
                <c:pt idx="34102">
                  <c:v>133.04201089190997</c:v>
                </c:pt>
                <c:pt idx="34103">
                  <c:v>133.03388780840746</c:v>
                </c:pt>
                <c:pt idx="34104">
                  <c:v>133.02576472490497</c:v>
                </c:pt>
                <c:pt idx="34105">
                  <c:v>133.01764356448095</c:v>
                </c:pt>
                <c:pt idx="34106">
                  <c:v>133.00952048097844</c:v>
                </c:pt>
                <c:pt idx="34107">
                  <c:v>133.00139739747596</c:v>
                </c:pt>
                <c:pt idx="34108">
                  <c:v>132.99327623705193</c:v>
                </c:pt>
                <c:pt idx="34109">
                  <c:v>132.98515315354945</c:v>
                </c:pt>
                <c:pt idx="34110">
                  <c:v>132.97703007004694</c:v>
                </c:pt>
                <c:pt idx="34111">
                  <c:v>132.96890890962291</c:v>
                </c:pt>
                <c:pt idx="34112">
                  <c:v>132.96078582612043</c:v>
                </c:pt>
                <c:pt idx="34113">
                  <c:v>132.952655050304</c:v>
                </c:pt>
                <c:pt idx="34114">
                  <c:v>132.94453388987998</c:v>
                </c:pt>
                <c:pt idx="34115">
                  <c:v>132.93641080637749</c:v>
                </c:pt>
                <c:pt idx="34116">
                  <c:v>132.92828772287498</c:v>
                </c:pt>
                <c:pt idx="34117">
                  <c:v>132.92016656245096</c:v>
                </c:pt>
                <c:pt idx="34118">
                  <c:v>132.91204347894848</c:v>
                </c:pt>
                <c:pt idx="34119">
                  <c:v>132.90392039544597</c:v>
                </c:pt>
                <c:pt idx="34120">
                  <c:v>132.89579923502194</c:v>
                </c:pt>
                <c:pt idx="34121">
                  <c:v>132.88767615151946</c:v>
                </c:pt>
                <c:pt idx="34122">
                  <c:v>132.87955306801695</c:v>
                </c:pt>
                <c:pt idx="34123">
                  <c:v>132.87143190759295</c:v>
                </c:pt>
                <c:pt idx="34124">
                  <c:v>132.86330882409044</c:v>
                </c:pt>
                <c:pt idx="34125">
                  <c:v>132.85517804827401</c:v>
                </c:pt>
                <c:pt idx="34126">
                  <c:v>132.84705496477153</c:v>
                </c:pt>
                <c:pt idx="34127">
                  <c:v>132.8389338043475</c:v>
                </c:pt>
                <c:pt idx="34128">
                  <c:v>132.83081072084499</c:v>
                </c:pt>
                <c:pt idx="34129">
                  <c:v>132.82268763734251</c:v>
                </c:pt>
                <c:pt idx="34130">
                  <c:v>132.81456647691849</c:v>
                </c:pt>
                <c:pt idx="34131">
                  <c:v>132.806443393416</c:v>
                </c:pt>
                <c:pt idx="34132">
                  <c:v>132.79832030991349</c:v>
                </c:pt>
                <c:pt idx="34133">
                  <c:v>132.8076369780639</c:v>
                </c:pt>
                <c:pt idx="34134">
                  <c:v>132.87461672419548</c:v>
                </c:pt>
                <c:pt idx="34135">
                  <c:v>132.84251728469241</c:v>
                </c:pt>
                <c:pt idx="34136">
                  <c:v>132.83857015035801</c:v>
                </c:pt>
                <c:pt idx="34137">
                  <c:v>132.83726571819915</c:v>
                </c:pt>
                <c:pt idx="34138">
                  <c:v>132.89534432920144</c:v>
                </c:pt>
                <c:pt idx="34139">
                  <c:v>132.90935305990453</c:v>
                </c:pt>
                <c:pt idx="34140">
                  <c:v>132.87816474583133</c:v>
                </c:pt>
                <c:pt idx="34141">
                  <c:v>132.95961185840284</c:v>
                </c:pt>
                <c:pt idx="34142">
                  <c:v>133.00560215832883</c:v>
                </c:pt>
                <c:pt idx="34143">
                  <c:v>133.02080877652821</c:v>
                </c:pt>
                <c:pt idx="34144">
                  <c:v>133.03601539472757</c:v>
                </c:pt>
                <c:pt idx="34145">
                  <c:v>133.0512184128753</c:v>
                </c:pt>
                <c:pt idx="34146">
                  <c:v>133.06642503107466</c:v>
                </c:pt>
                <c:pt idx="34147">
                  <c:v>133.08163164927404</c:v>
                </c:pt>
                <c:pt idx="34148">
                  <c:v>133.09683466742175</c:v>
                </c:pt>
                <c:pt idx="34149">
                  <c:v>133.11204128562113</c:v>
                </c:pt>
                <c:pt idx="34150">
                  <c:v>133.12726230402711</c:v>
                </c:pt>
                <c:pt idx="34151">
                  <c:v>133.1424689222265</c:v>
                </c:pt>
                <c:pt idx="34152">
                  <c:v>133.1576719403742</c:v>
                </c:pt>
                <c:pt idx="34153">
                  <c:v>133.17287855857359</c:v>
                </c:pt>
                <c:pt idx="34154">
                  <c:v>133.18808517677294</c:v>
                </c:pt>
                <c:pt idx="34155">
                  <c:v>133.20328819492067</c:v>
                </c:pt>
                <c:pt idx="34156">
                  <c:v>133.21849481312003</c:v>
                </c:pt>
                <c:pt idx="34157">
                  <c:v>133.23370143131942</c:v>
                </c:pt>
                <c:pt idx="34158">
                  <c:v>133.34015135876666</c:v>
                </c:pt>
                <c:pt idx="34159">
                  <c:v>133.35535797696605</c:v>
                </c:pt>
                <c:pt idx="34160">
                  <c:v>133.3705645951654</c:v>
                </c:pt>
                <c:pt idx="34161">
                  <c:v>133.38576761331313</c:v>
                </c:pt>
                <c:pt idx="34162">
                  <c:v>133.40097423151249</c:v>
                </c:pt>
                <c:pt idx="34163">
                  <c:v>133.41618084971185</c:v>
                </c:pt>
                <c:pt idx="34164">
                  <c:v>133.43138386785958</c:v>
                </c:pt>
                <c:pt idx="34165">
                  <c:v>133.44659048605894</c:v>
                </c:pt>
                <c:pt idx="34166">
                  <c:v>133.46179710425832</c:v>
                </c:pt>
                <c:pt idx="34167">
                  <c:v>133.6138668863037</c:v>
                </c:pt>
                <c:pt idx="34168">
                  <c:v>133.6290699044514</c:v>
                </c:pt>
                <c:pt idx="34169">
                  <c:v>133.64427652265078</c:v>
                </c:pt>
                <c:pt idx="34170">
                  <c:v>133.65948314085014</c:v>
                </c:pt>
                <c:pt idx="34171">
                  <c:v>133.67468615899787</c:v>
                </c:pt>
                <c:pt idx="34172">
                  <c:v>133.68989277719723</c:v>
                </c:pt>
                <c:pt idx="34173">
                  <c:v>133.70511379560324</c:v>
                </c:pt>
                <c:pt idx="34174">
                  <c:v>133.72031681375094</c:v>
                </c:pt>
                <c:pt idx="34175">
                  <c:v>133.73552343195033</c:v>
                </c:pt>
                <c:pt idx="34176">
                  <c:v>133.75073005014968</c:v>
                </c:pt>
                <c:pt idx="34177">
                  <c:v>133.76593306829741</c:v>
                </c:pt>
                <c:pt idx="34178">
                  <c:v>133.78113968649677</c:v>
                </c:pt>
                <c:pt idx="34179">
                  <c:v>133.79634630469616</c:v>
                </c:pt>
                <c:pt idx="34180">
                  <c:v>133.81154932284386</c:v>
                </c:pt>
                <c:pt idx="34181">
                  <c:v>133.82675594104322</c:v>
                </c:pt>
                <c:pt idx="34182">
                  <c:v>133.8419625592426</c:v>
                </c:pt>
                <c:pt idx="34183">
                  <c:v>133.85962061993322</c:v>
                </c:pt>
                <c:pt idx="34184">
                  <c:v>133.8629</c:v>
                </c:pt>
                <c:pt idx="34185">
                  <c:v>133.89307421173103</c:v>
                </c:pt>
                <c:pt idx="34186">
                  <c:v>133.86865225887962</c:v>
                </c:pt>
                <c:pt idx="34187">
                  <c:v>133.84755595326658</c:v>
                </c:pt>
                <c:pt idx="34188">
                  <c:v>133.82934232951837</c:v>
                </c:pt>
                <c:pt idx="34189">
                  <c:v>133.79553634016688</c:v>
                </c:pt>
                <c:pt idx="34190">
                  <c:v>133.79054300000001</c:v>
                </c:pt>
                <c:pt idx="34191">
                  <c:v>133.77468978636148</c:v>
                </c:pt>
                <c:pt idx="34192">
                  <c:v>133.77797075381079</c:v>
                </c:pt>
                <c:pt idx="34193">
                  <c:v>133.78426962944334</c:v>
                </c:pt>
                <c:pt idx="34194">
                  <c:v>133.7905699966401</c:v>
                </c:pt>
                <c:pt idx="34195">
                  <c:v>133.79687036383686</c:v>
                </c:pt>
                <c:pt idx="34196">
                  <c:v>133.80316923946944</c:v>
                </c:pt>
                <c:pt idx="34197">
                  <c:v>133.8094696066662</c:v>
                </c:pt>
                <c:pt idx="34198">
                  <c:v>133.81577594011975</c:v>
                </c:pt>
                <c:pt idx="34199">
                  <c:v>133.82207481575233</c:v>
                </c:pt>
                <c:pt idx="34200">
                  <c:v>133.82837518294909</c:v>
                </c:pt>
                <c:pt idx="34201">
                  <c:v>133.83467555014585</c:v>
                </c:pt>
                <c:pt idx="34202">
                  <c:v>133.8409744257784</c:v>
                </c:pt>
                <c:pt idx="34203">
                  <c:v>133.84727479297516</c:v>
                </c:pt>
                <c:pt idx="34204">
                  <c:v>133.85357516017191</c:v>
                </c:pt>
                <c:pt idx="34205">
                  <c:v>133.85987403580447</c:v>
                </c:pt>
                <c:pt idx="34206">
                  <c:v>133.86617440300122</c:v>
                </c:pt>
                <c:pt idx="34207">
                  <c:v>133.87247477019798</c:v>
                </c:pt>
                <c:pt idx="34208">
                  <c:v>133.87877364583053</c:v>
                </c:pt>
                <c:pt idx="34209">
                  <c:v>133.88507401302729</c:v>
                </c:pt>
                <c:pt idx="34210">
                  <c:v>133.89138034648087</c:v>
                </c:pt>
                <c:pt idx="34211">
                  <c:v>133.89768071367763</c:v>
                </c:pt>
                <c:pt idx="34212">
                  <c:v>133.90397958931018</c:v>
                </c:pt>
                <c:pt idx="34213">
                  <c:v>133.91027995650697</c:v>
                </c:pt>
                <c:pt idx="34214">
                  <c:v>133.91658032370373</c:v>
                </c:pt>
                <c:pt idx="34215">
                  <c:v>133.92287919933628</c:v>
                </c:pt>
                <c:pt idx="34216">
                  <c:v>133.92917956653304</c:v>
                </c:pt>
                <c:pt idx="34217">
                  <c:v>133.93547993372979</c:v>
                </c:pt>
                <c:pt idx="34218">
                  <c:v>133.94177880936235</c:v>
                </c:pt>
                <c:pt idx="34219">
                  <c:v>133.94807917655911</c:v>
                </c:pt>
                <c:pt idx="34220">
                  <c:v>133.95437954375586</c:v>
                </c:pt>
                <c:pt idx="34221">
                  <c:v>133.96067841938842</c:v>
                </c:pt>
                <c:pt idx="34222">
                  <c:v>133.96697878658517</c:v>
                </c:pt>
                <c:pt idx="34223">
                  <c:v>134.03628282574954</c:v>
                </c:pt>
                <c:pt idx="34224">
                  <c:v>134.0425831929463</c:v>
                </c:pt>
                <c:pt idx="34225">
                  <c:v>134.04888952639988</c:v>
                </c:pt>
                <c:pt idx="34226">
                  <c:v>134.05518989359663</c:v>
                </c:pt>
                <c:pt idx="34227">
                  <c:v>134.06148876922919</c:v>
                </c:pt>
                <c:pt idx="34228">
                  <c:v>134.04485467127205</c:v>
                </c:pt>
                <c:pt idx="34229">
                  <c:v>134.07814139666269</c:v>
                </c:pt>
                <c:pt idx="34230">
                  <c:v>134.04540387863617</c:v>
                </c:pt>
                <c:pt idx="34231">
                  <c:v>134.06123835751791</c:v>
                </c:pt>
                <c:pt idx="34232">
                  <c:v>134.07944396070491</c:v>
                </c:pt>
                <c:pt idx="34233">
                  <c:v>134.09764981759659</c:v>
                </c:pt>
                <c:pt idx="34234">
                  <c:v>134.06243396515515</c:v>
                </c:pt>
                <c:pt idx="34235">
                  <c:v>134.06189000000001</c:v>
                </c:pt>
                <c:pt idx="34236">
                  <c:v>134.04384680257513</c:v>
                </c:pt>
                <c:pt idx="34237">
                  <c:v>134.07998699999999</c:v>
                </c:pt>
                <c:pt idx="34238">
                  <c:v>134.07975399141631</c:v>
                </c:pt>
                <c:pt idx="34239">
                  <c:v>134.06296513723152</c:v>
                </c:pt>
                <c:pt idx="34240">
                  <c:v>134.09388493993808</c:v>
                </c:pt>
                <c:pt idx="34241">
                  <c:v>133.93852103591331</c:v>
                </c:pt>
                <c:pt idx="34242">
                  <c:v>133.97025628829391</c:v>
                </c:pt>
                <c:pt idx="34243">
                  <c:v>133.94660856983242</c:v>
                </c:pt>
                <c:pt idx="34244">
                  <c:v>133.90629961609909</c:v>
                </c:pt>
                <c:pt idx="34245">
                  <c:v>133.86406848941471</c:v>
                </c:pt>
                <c:pt idx="34246">
                  <c:v>133.8355473656114</c:v>
                </c:pt>
                <c:pt idx="34247">
                  <c:v>133.56513755984739</c:v>
                </c:pt>
                <c:pt idx="34248">
                  <c:v>133.49931040692124</c:v>
                </c:pt>
                <c:pt idx="34249">
                  <c:v>133.4547491034626</c:v>
                </c:pt>
                <c:pt idx="34250">
                  <c:v>133.41446133059245</c:v>
                </c:pt>
                <c:pt idx="34251">
                  <c:v>133.3742116729284</c:v>
                </c:pt>
                <c:pt idx="34252">
                  <c:v>133.33397154406586</c:v>
                </c:pt>
                <c:pt idx="34253">
                  <c:v>133.29372188640181</c:v>
                </c:pt>
                <c:pt idx="34254">
                  <c:v>133.25347222873776</c:v>
                </c:pt>
                <c:pt idx="34255">
                  <c:v>133.21323209987526</c:v>
                </c:pt>
                <c:pt idx="34256">
                  <c:v>133.17298244221118</c:v>
                </c:pt>
                <c:pt idx="34257">
                  <c:v>133.13273278454713</c:v>
                </c:pt>
                <c:pt idx="34258">
                  <c:v>133.09249265568462</c:v>
                </c:pt>
                <c:pt idx="34259">
                  <c:v>133.05224299802057</c:v>
                </c:pt>
                <c:pt idx="34260">
                  <c:v>133.01199334035653</c:v>
                </c:pt>
                <c:pt idx="34261">
                  <c:v>132.97175321149399</c:v>
                </c:pt>
                <c:pt idx="34262">
                  <c:v>132.93150355382994</c:v>
                </c:pt>
                <c:pt idx="34263">
                  <c:v>132.89121578095978</c:v>
                </c:pt>
                <c:pt idx="34264">
                  <c:v>132.85097565209725</c:v>
                </c:pt>
                <c:pt idx="34265">
                  <c:v>132.8107259944332</c:v>
                </c:pt>
                <c:pt idx="34266">
                  <c:v>132.77047633676915</c:v>
                </c:pt>
                <c:pt idx="34267">
                  <c:v>132.73023620790661</c:v>
                </c:pt>
                <c:pt idx="34268">
                  <c:v>132.68998655024257</c:v>
                </c:pt>
                <c:pt idx="34269">
                  <c:v>132.64973689257852</c:v>
                </c:pt>
                <c:pt idx="34270">
                  <c:v>132.60949676371601</c:v>
                </c:pt>
                <c:pt idx="34271">
                  <c:v>132.56924710605196</c:v>
                </c:pt>
                <c:pt idx="34272">
                  <c:v>132.52899744838788</c:v>
                </c:pt>
                <c:pt idx="34273">
                  <c:v>132.48875731952538</c:v>
                </c:pt>
                <c:pt idx="34274">
                  <c:v>132.44850766186133</c:v>
                </c:pt>
                <c:pt idx="34275">
                  <c:v>132.40821988899114</c:v>
                </c:pt>
                <c:pt idx="34276">
                  <c:v>132.36797023132709</c:v>
                </c:pt>
                <c:pt idx="34277">
                  <c:v>132.32773010246459</c:v>
                </c:pt>
                <c:pt idx="34278">
                  <c:v>132.28748044480054</c:v>
                </c:pt>
                <c:pt idx="34279">
                  <c:v>132.24723078713649</c:v>
                </c:pt>
                <c:pt idx="34280">
                  <c:v>132.20699065827395</c:v>
                </c:pt>
                <c:pt idx="34281">
                  <c:v>132.1667410006099</c:v>
                </c:pt>
                <c:pt idx="34282">
                  <c:v>132.12649134294585</c:v>
                </c:pt>
                <c:pt idx="34283">
                  <c:v>132.08625121408332</c:v>
                </c:pt>
                <c:pt idx="34284">
                  <c:v>132.04600155641927</c:v>
                </c:pt>
                <c:pt idx="34285">
                  <c:v>132.00575189875522</c:v>
                </c:pt>
                <c:pt idx="34286">
                  <c:v>131.96551176989271</c:v>
                </c:pt>
                <c:pt idx="34287">
                  <c:v>131.92526211222867</c:v>
                </c:pt>
                <c:pt idx="34288">
                  <c:v>131.88497433935848</c:v>
                </c:pt>
                <c:pt idx="34289">
                  <c:v>131.84473421049597</c:v>
                </c:pt>
                <c:pt idx="34290">
                  <c:v>131.80448455283189</c:v>
                </c:pt>
                <c:pt idx="34291">
                  <c:v>131.76470643962847</c:v>
                </c:pt>
                <c:pt idx="34292">
                  <c:v>131.81793347639487</c:v>
                </c:pt>
                <c:pt idx="34293">
                  <c:v>131.74633800000001</c:v>
                </c:pt>
                <c:pt idx="34294">
                  <c:v>131.74492780925132</c:v>
                </c:pt>
                <c:pt idx="34295">
                  <c:v>131.69207800000001</c:v>
                </c:pt>
                <c:pt idx="34296">
                  <c:v>131.68996856080116</c:v>
                </c:pt>
                <c:pt idx="34297">
                  <c:v>131.63780199999999</c:v>
                </c:pt>
                <c:pt idx="34298">
                  <c:v>131.63488159990473</c:v>
                </c:pt>
                <c:pt idx="34299">
                  <c:v>131.58137678087743</c:v>
                </c:pt>
                <c:pt idx="34300">
                  <c:v>131.54713509372843</c:v>
                </c:pt>
                <c:pt idx="34301">
                  <c:v>131.54375728288275</c:v>
                </c:pt>
                <c:pt idx="34302">
                  <c:v>131.54038027170819</c:v>
                </c:pt>
                <c:pt idx="34303">
                  <c:v>131.53700246086248</c:v>
                </c:pt>
                <c:pt idx="34304">
                  <c:v>131.53362465001678</c:v>
                </c:pt>
                <c:pt idx="34305">
                  <c:v>131.53024763884221</c:v>
                </c:pt>
                <c:pt idx="34306">
                  <c:v>131.52686982799653</c:v>
                </c:pt>
                <c:pt idx="34307">
                  <c:v>131.52011500597627</c:v>
                </c:pt>
                <c:pt idx="34308">
                  <c:v>131.51673719513056</c:v>
                </c:pt>
                <c:pt idx="34309">
                  <c:v>131.51335938428488</c:v>
                </c:pt>
                <c:pt idx="34310">
                  <c:v>131.50998237311032</c:v>
                </c:pt>
                <c:pt idx="34311">
                  <c:v>131.5066013635801</c:v>
                </c:pt>
                <c:pt idx="34312">
                  <c:v>131.5032235527344</c:v>
                </c:pt>
                <c:pt idx="34313">
                  <c:v>131.49984654155983</c:v>
                </c:pt>
                <c:pt idx="34314">
                  <c:v>131.49646873071413</c:v>
                </c:pt>
                <c:pt idx="34315">
                  <c:v>131.49309091986845</c:v>
                </c:pt>
                <c:pt idx="34316">
                  <c:v>131.48971390869389</c:v>
                </c:pt>
                <c:pt idx="34317">
                  <c:v>131.48633609784818</c:v>
                </c:pt>
                <c:pt idx="34318">
                  <c:v>131.48295828700248</c:v>
                </c:pt>
                <c:pt idx="34319">
                  <c:v>131.47958127582791</c:v>
                </c:pt>
                <c:pt idx="34320">
                  <c:v>131.47620346498223</c:v>
                </c:pt>
                <c:pt idx="34321">
                  <c:v>131.47282565413653</c:v>
                </c:pt>
                <c:pt idx="34322">
                  <c:v>131.46944864296196</c:v>
                </c:pt>
                <c:pt idx="34323">
                  <c:v>131.46607083211626</c:v>
                </c:pt>
                <c:pt idx="34324">
                  <c:v>131.46268982258607</c:v>
                </c:pt>
                <c:pt idx="34325">
                  <c:v>131.45931201174037</c:v>
                </c:pt>
                <c:pt idx="34326">
                  <c:v>131.4559350005658</c:v>
                </c:pt>
                <c:pt idx="34327">
                  <c:v>131.4525571897201</c:v>
                </c:pt>
                <c:pt idx="34328">
                  <c:v>131.44917937887442</c:v>
                </c:pt>
                <c:pt idx="34329">
                  <c:v>131.44580236769983</c:v>
                </c:pt>
                <c:pt idx="34330">
                  <c:v>131.44242455685415</c:v>
                </c:pt>
                <c:pt idx="34331">
                  <c:v>131.43904674600844</c:v>
                </c:pt>
                <c:pt idx="34332">
                  <c:v>131.43566973483388</c:v>
                </c:pt>
                <c:pt idx="34333">
                  <c:v>131.43229192398817</c:v>
                </c:pt>
                <c:pt idx="34334">
                  <c:v>131.4289141131425</c:v>
                </c:pt>
                <c:pt idx="34335">
                  <c:v>131.42553710196793</c:v>
                </c:pt>
                <c:pt idx="34336">
                  <c:v>131.42215609243772</c:v>
                </c:pt>
                <c:pt idx="34337">
                  <c:v>131.41877828159201</c:v>
                </c:pt>
                <c:pt idx="34338">
                  <c:v>131.41540127041745</c:v>
                </c:pt>
                <c:pt idx="34339">
                  <c:v>131.41202345957177</c:v>
                </c:pt>
                <c:pt idx="34340">
                  <c:v>131.40864564872606</c:v>
                </c:pt>
                <c:pt idx="34341">
                  <c:v>131.4052686375515</c:v>
                </c:pt>
                <c:pt idx="34342">
                  <c:v>131.4018908267058</c:v>
                </c:pt>
                <c:pt idx="34343">
                  <c:v>131.39851301586012</c:v>
                </c:pt>
                <c:pt idx="34344">
                  <c:v>131.39513600468553</c:v>
                </c:pt>
                <c:pt idx="34345">
                  <c:v>131.39175819383985</c:v>
                </c:pt>
                <c:pt idx="34346">
                  <c:v>131.38838038299414</c:v>
                </c:pt>
                <c:pt idx="34347">
                  <c:v>131.38500337181958</c:v>
                </c:pt>
                <c:pt idx="34348">
                  <c:v>131.38162556097387</c:v>
                </c:pt>
                <c:pt idx="34349">
                  <c:v>131.37824455144369</c:v>
                </c:pt>
                <c:pt idx="34350">
                  <c:v>131.37486674059798</c:v>
                </c:pt>
                <c:pt idx="34351">
                  <c:v>131.37148972942342</c:v>
                </c:pt>
                <c:pt idx="34352">
                  <c:v>131.36811191857771</c:v>
                </c:pt>
                <c:pt idx="34353">
                  <c:v>131.366455</c:v>
                </c:pt>
                <c:pt idx="34354">
                  <c:v>131.41348245506555</c:v>
                </c:pt>
                <c:pt idx="34355">
                  <c:v>131.46643718788744</c:v>
                </c:pt>
                <c:pt idx="34356">
                  <c:v>131.48464852980447</c:v>
                </c:pt>
                <c:pt idx="34357">
                  <c:v>131.4735125432658</c:v>
                </c:pt>
                <c:pt idx="34358">
                  <c:v>131.46681659084405</c:v>
                </c:pt>
                <c:pt idx="34359">
                  <c:v>131.5275219013007</c:v>
                </c:pt>
                <c:pt idx="34360">
                  <c:v>131.52699633146355</c:v>
                </c:pt>
                <c:pt idx="34361">
                  <c:v>131.46521769281711</c:v>
                </c:pt>
                <c:pt idx="34362">
                  <c:v>131.49866929089174</c:v>
                </c:pt>
                <c:pt idx="34363">
                  <c:v>131.52928199999999</c:v>
                </c:pt>
                <c:pt idx="34364">
                  <c:v>131.52322893215876</c:v>
                </c:pt>
                <c:pt idx="34365">
                  <c:v>131.51291086978534</c:v>
                </c:pt>
                <c:pt idx="34366">
                  <c:v>131.50259525013502</c:v>
                </c:pt>
                <c:pt idx="34367">
                  <c:v>131.49227718776157</c:v>
                </c:pt>
                <c:pt idx="34368">
                  <c:v>131.48195912538813</c:v>
                </c:pt>
                <c:pt idx="34369">
                  <c:v>131.4716435057378</c:v>
                </c:pt>
                <c:pt idx="34370">
                  <c:v>131.46132544336439</c:v>
                </c:pt>
                <c:pt idx="34371">
                  <c:v>131.41527658466302</c:v>
                </c:pt>
                <c:pt idx="34372">
                  <c:v>131.40560034525512</c:v>
                </c:pt>
                <c:pt idx="34373">
                  <c:v>131.42073099999999</c:v>
                </c:pt>
                <c:pt idx="34374">
                  <c:v>131.38830503334921</c:v>
                </c:pt>
                <c:pt idx="34375">
                  <c:v>131.37738653706793</c:v>
                </c:pt>
                <c:pt idx="34376">
                  <c:v>131.37349703719599</c:v>
                </c:pt>
                <c:pt idx="34377">
                  <c:v>131.34409544635193</c:v>
                </c:pt>
                <c:pt idx="34378">
                  <c:v>131.330276</c:v>
                </c:pt>
                <c:pt idx="34379">
                  <c:v>131.330276</c:v>
                </c:pt>
                <c:pt idx="34380">
                  <c:v>131.32862532960894</c:v>
                </c:pt>
                <c:pt idx="34381">
                  <c:v>131.32602367597767</c:v>
                </c:pt>
                <c:pt idx="34382">
                  <c:v>131.32342263826817</c:v>
                </c:pt>
                <c:pt idx="34383">
                  <c:v>131.32082098463687</c:v>
                </c:pt>
                <c:pt idx="34384">
                  <c:v>131.31821933100559</c:v>
                </c:pt>
                <c:pt idx="34385">
                  <c:v>131.3156182932961</c:v>
                </c:pt>
                <c:pt idx="34386">
                  <c:v>131.31301417597766</c:v>
                </c:pt>
                <c:pt idx="34387">
                  <c:v>131.312195</c:v>
                </c:pt>
                <c:pt idx="34388">
                  <c:v>131.29947445731997</c:v>
                </c:pt>
                <c:pt idx="34389">
                  <c:v>131.2812464019093</c:v>
                </c:pt>
                <c:pt idx="34390">
                  <c:v>131.25007364277209</c:v>
                </c:pt>
                <c:pt idx="34391">
                  <c:v>131.29221660085838</c:v>
                </c:pt>
                <c:pt idx="34392">
                  <c:v>131.29895266062053</c:v>
                </c:pt>
                <c:pt idx="34393">
                  <c:v>131.25405233674684</c:v>
                </c:pt>
                <c:pt idx="34394">
                  <c:v>131.22634610395804</c:v>
                </c:pt>
                <c:pt idx="34395">
                  <c:v>131.21200817037945</c:v>
                </c:pt>
                <c:pt idx="34396">
                  <c:v>131.19899797016146</c:v>
                </c:pt>
                <c:pt idx="34397">
                  <c:v>131.18598468914774</c:v>
                </c:pt>
                <c:pt idx="34398">
                  <c:v>131.17295908495129</c:v>
                </c:pt>
                <c:pt idx="34399">
                  <c:v>131.1599458039376</c:v>
                </c:pt>
                <c:pt idx="34400">
                  <c:v>131.14693560371958</c:v>
                </c:pt>
                <c:pt idx="34401">
                  <c:v>131.1339223227059</c:v>
                </c:pt>
                <c:pt idx="34402">
                  <c:v>131.12090904169222</c:v>
                </c:pt>
                <c:pt idx="34403">
                  <c:v>131.1078988414742</c:v>
                </c:pt>
                <c:pt idx="34404">
                  <c:v>131.09488556046051</c:v>
                </c:pt>
                <c:pt idx="34405">
                  <c:v>131.08187227944683</c:v>
                </c:pt>
                <c:pt idx="34406">
                  <c:v>131.06886207922884</c:v>
                </c:pt>
                <c:pt idx="34407">
                  <c:v>131.05584879821512</c:v>
                </c:pt>
                <c:pt idx="34408">
                  <c:v>131.04283551720144</c:v>
                </c:pt>
                <c:pt idx="34409">
                  <c:v>131.04083299999999</c:v>
                </c:pt>
                <c:pt idx="34410">
                  <c:v>131.05637528557807</c:v>
                </c:pt>
                <c:pt idx="34411">
                  <c:v>131.02759888650453</c:v>
                </c:pt>
                <c:pt idx="34412">
                  <c:v>131.0543614195704</c:v>
                </c:pt>
                <c:pt idx="34413">
                  <c:v>130.9952569078352</c:v>
                </c:pt>
                <c:pt idx="34414">
                  <c:v>130.986572</c:v>
                </c:pt>
                <c:pt idx="34415">
                  <c:v>130.95418744009547</c:v>
                </c:pt>
                <c:pt idx="34416">
                  <c:v>130.98298621671827</c:v>
                </c:pt>
                <c:pt idx="34417">
                  <c:v>130.986572</c:v>
                </c:pt>
                <c:pt idx="34418">
                  <c:v>130.976728216038</c:v>
                </c:pt>
                <c:pt idx="34419">
                  <c:v>130.96589158756382</c:v>
                </c:pt>
                <c:pt idx="34420">
                  <c:v>130.95505495908961</c:v>
                </c:pt>
                <c:pt idx="34421">
                  <c:v>130.94422089610512</c:v>
                </c:pt>
                <c:pt idx="34422">
                  <c:v>130.93338426763091</c:v>
                </c:pt>
                <c:pt idx="34423">
                  <c:v>130.92253737719795</c:v>
                </c:pt>
                <c:pt idx="34424">
                  <c:v>130.91170074872375</c:v>
                </c:pt>
                <c:pt idx="34425">
                  <c:v>130.90086668573926</c:v>
                </c:pt>
                <c:pt idx="34426">
                  <c:v>130.89003005726508</c:v>
                </c:pt>
                <c:pt idx="34427">
                  <c:v>130.87919342879087</c:v>
                </c:pt>
                <c:pt idx="34428">
                  <c:v>130.84553498474011</c:v>
                </c:pt>
                <c:pt idx="34429">
                  <c:v>130.84184300000001</c:v>
                </c:pt>
                <c:pt idx="34430">
                  <c:v>130.80884713090128</c:v>
                </c:pt>
                <c:pt idx="34431">
                  <c:v>130.80566400000001</c:v>
                </c:pt>
                <c:pt idx="34432">
                  <c:v>130.8224054750894</c:v>
                </c:pt>
                <c:pt idx="34433">
                  <c:v>130.77312051287555</c:v>
                </c:pt>
                <c:pt idx="34434">
                  <c:v>130.7524763133047</c:v>
                </c:pt>
                <c:pt idx="34435">
                  <c:v>130.68280726609441</c:v>
                </c:pt>
                <c:pt idx="34436">
                  <c:v>130.71358072538737</c:v>
                </c:pt>
                <c:pt idx="34437">
                  <c:v>130.6991503505117</c:v>
                </c:pt>
                <c:pt idx="34438">
                  <c:v>130.68233429710597</c:v>
                </c:pt>
                <c:pt idx="34439">
                  <c:v>130.66551824370026</c:v>
                </c:pt>
                <c:pt idx="34440">
                  <c:v>130.64870617136779</c:v>
                </c:pt>
                <c:pt idx="34441">
                  <c:v>130.63189011796209</c:v>
                </c:pt>
                <c:pt idx="34442">
                  <c:v>130.61507406455638</c:v>
                </c:pt>
                <c:pt idx="34443">
                  <c:v>130.59826199222391</c:v>
                </c:pt>
                <c:pt idx="34444">
                  <c:v>130.58144593881818</c:v>
                </c:pt>
                <c:pt idx="34445">
                  <c:v>130.56462988541247</c:v>
                </c:pt>
                <c:pt idx="34446">
                  <c:v>130.54781781308</c:v>
                </c:pt>
                <c:pt idx="34447">
                  <c:v>130.5310017596743</c:v>
                </c:pt>
                <c:pt idx="34448">
                  <c:v>130.5141697819756</c:v>
                </c:pt>
                <c:pt idx="34449">
                  <c:v>130.49643865188366</c:v>
                </c:pt>
                <c:pt idx="34450">
                  <c:v>130.46293437577492</c:v>
                </c:pt>
                <c:pt idx="34451">
                  <c:v>130.4811463089392</c:v>
                </c:pt>
                <c:pt idx="34452">
                  <c:v>130.50059651573679</c:v>
                </c:pt>
                <c:pt idx="34453">
                  <c:v>130.53025349260847</c:v>
                </c:pt>
                <c:pt idx="34454">
                  <c:v>130.47410847151372</c:v>
                </c:pt>
                <c:pt idx="34455">
                  <c:v>130.40446502956604</c:v>
                </c:pt>
                <c:pt idx="34456">
                  <c:v>130.37495923891274</c:v>
                </c:pt>
                <c:pt idx="34457">
                  <c:v>130.40581993133046</c:v>
                </c:pt>
                <c:pt idx="34458">
                  <c:v>130.38921335339523</c:v>
                </c:pt>
                <c:pt idx="34459">
                  <c:v>130.38579796462471</c:v>
                </c:pt>
                <c:pt idx="34460">
                  <c:v>130.38237853205979</c:v>
                </c:pt>
                <c:pt idx="34461">
                  <c:v>130.3789623345304</c:v>
                </c:pt>
                <c:pt idx="34462">
                  <c:v>130.37554694575988</c:v>
                </c:pt>
                <c:pt idx="34463">
                  <c:v>130.37213074823049</c:v>
                </c:pt>
                <c:pt idx="34464">
                  <c:v>130.3687145507011</c:v>
                </c:pt>
                <c:pt idx="34465">
                  <c:v>130.36529916193058</c:v>
                </c:pt>
                <c:pt idx="34466">
                  <c:v>130.36188296440119</c:v>
                </c:pt>
                <c:pt idx="34467">
                  <c:v>130.3584667668718</c:v>
                </c:pt>
                <c:pt idx="34468">
                  <c:v>130.35505137810128</c:v>
                </c:pt>
                <c:pt idx="34469">
                  <c:v>130.35163518057189</c:v>
                </c:pt>
                <c:pt idx="34470">
                  <c:v>130.3482189830425</c:v>
                </c:pt>
                <c:pt idx="34471">
                  <c:v>130.34480359427201</c:v>
                </c:pt>
                <c:pt idx="34472">
                  <c:v>130.34138739674259</c:v>
                </c:pt>
                <c:pt idx="34473">
                  <c:v>130.33796796417766</c:v>
                </c:pt>
                <c:pt idx="34474">
                  <c:v>130.33531199999999</c:v>
                </c:pt>
                <c:pt idx="34475">
                  <c:v>130.33948889461135</c:v>
                </c:pt>
                <c:pt idx="34476">
                  <c:v>130.36201788030519</c:v>
                </c:pt>
                <c:pt idx="34477">
                  <c:v>130.38515226436235</c:v>
                </c:pt>
                <c:pt idx="34478">
                  <c:v>130.35782796852646</c:v>
                </c:pt>
                <c:pt idx="34479">
                  <c:v>130.32659823891274</c:v>
                </c:pt>
                <c:pt idx="34480">
                  <c:v>130.36303576394849</c:v>
                </c:pt>
                <c:pt idx="34481">
                  <c:v>130.39452646722287</c:v>
                </c:pt>
                <c:pt idx="34482">
                  <c:v>130.40768399999999</c:v>
                </c:pt>
                <c:pt idx="34483">
                  <c:v>130.41130592779831</c:v>
                </c:pt>
                <c:pt idx="34484">
                  <c:v>130.42400974930362</c:v>
                </c:pt>
                <c:pt idx="34485">
                  <c:v>130.43672861203729</c:v>
                </c:pt>
                <c:pt idx="34486">
                  <c:v>130.44943544178827</c:v>
                </c:pt>
                <c:pt idx="34487">
                  <c:v>130.46213926329355</c:v>
                </c:pt>
                <c:pt idx="34488">
                  <c:v>130.4748460930445</c:v>
                </c:pt>
                <c:pt idx="34489">
                  <c:v>130.48755292279549</c:v>
                </c:pt>
                <c:pt idx="34490">
                  <c:v>130.50025674430077</c:v>
                </c:pt>
                <c:pt idx="34491">
                  <c:v>130.51296357405172</c:v>
                </c:pt>
                <c:pt idx="34492">
                  <c:v>130.52567040380271</c:v>
                </c:pt>
                <c:pt idx="34493">
                  <c:v>130.53837422530799</c:v>
                </c:pt>
                <c:pt idx="34494">
                  <c:v>130.55108105505894</c:v>
                </c:pt>
                <c:pt idx="34495">
                  <c:v>130.56378788480993</c:v>
                </c:pt>
                <c:pt idx="34496">
                  <c:v>130.57649170631521</c:v>
                </c:pt>
                <c:pt idx="34497">
                  <c:v>130.58919853606616</c:v>
                </c:pt>
                <c:pt idx="34498">
                  <c:v>130.60191739879986</c:v>
                </c:pt>
                <c:pt idx="34499">
                  <c:v>130.61462422855084</c:v>
                </c:pt>
                <c:pt idx="34500">
                  <c:v>130.61738045278969</c:v>
                </c:pt>
                <c:pt idx="34501">
                  <c:v>130.58094287267525</c:v>
                </c:pt>
                <c:pt idx="34502">
                  <c:v>130.56423401787845</c:v>
                </c:pt>
                <c:pt idx="34503">
                  <c:v>130.61479366785886</c:v>
                </c:pt>
                <c:pt idx="34504">
                  <c:v>130.65123841893183</c:v>
                </c:pt>
                <c:pt idx="34505">
                  <c:v>130.66173945196664</c:v>
                </c:pt>
                <c:pt idx="34506">
                  <c:v>130.61555278850739</c:v>
                </c:pt>
                <c:pt idx="34507">
                  <c:v>130.65199816905104</c:v>
                </c:pt>
                <c:pt idx="34508">
                  <c:v>130.6696300705602</c:v>
                </c:pt>
                <c:pt idx="34509">
                  <c:v>130.6413903806237</c:v>
                </c:pt>
                <c:pt idx="34510">
                  <c:v>130.63592073386502</c:v>
                </c:pt>
                <c:pt idx="34511">
                  <c:v>130.63045626179579</c:v>
                </c:pt>
                <c:pt idx="34512">
                  <c:v>130.62499308339892</c:v>
                </c:pt>
                <c:pt idx="34513">
                  <c:v>130.61952861132966</c:v>
                </c:pt>
                <c:pt idx="34514">
                  <c:v>130.61406413926042</c:v>
                </c:pt>
                <c:pt idx="34515">
                  <c:v>130.60860096086355</c:v>
                </c:pt>
                <c:pt idx="34516">
                  <c:v>130.60313648879432</c:v>
                </c:pt>
                <c:pt idx="34517">
                  <c:v>130.59767201672508</c:v>
                </c:pt>
                <c:pt idx="34518">
                  <c:v>130.59220883832822</c:v>
                </c:pt>
                <c:pt idx="34519">
                  <c:v>130.58674436625898</c:v>
                </c:pt>
                <c:pt idx="34520">
                  <c:v>130.58127989418972</c:v>
                </c:pt>
                <c:pt idx="34521">
                  <c:v>130.30731224004768</c:v>
                </c:pt>
                <c:pt idx="34522">
                  <c:v>130.27571260610395</c:v>
                </c:pt>
                <c:pt idx="34523">
                  <c:v>130.20992053695755</c:v>
                </c:pt>
                <c:pt idx="34524">
                  <c:v>130.17900461512323</c:v>
                </c:pt>
                <c:pt idx="34525">
                  <c:v>130.15432192474043</c:v>
                </c:pt>
                <c:pt idx="34526">
                  <c:v>130.12964507779759</c:v>
                </c:pt>
                <c:pt idx="34527">
                  <c:v>130.10496238741479</c:v>
                </c:pt>
                <c:pt idx="34528">
                  <c:v>130.08027969703198</c:v>
                </c:pt>
                <c:pt idx="34529">
                  <c:v>130.05560285008914</c:v>
                </c:pt>
                <c:pt idx="34530">
                  <c:v>130.03092015970634</c:v>
                </c:pt>
                <c:pt idx="34531">
                  <c:v>130.00623746932354</c:v>
                </c:pt>
                <c:pt idx="34532">
                  <c:v>129.9815606223807</c:v>
                </c:pt>
                <c:pt idx="34533">
                  <c:v>129.95687793199789</c:v>
                </c:pt>
                <c:pt idx="34534">
                  <c:v>129.93217186785526</c:v>
                </c:pt>
                <c:pt idx="34535">
                  <c:v>129.90748917747246</c:v>
                </c:pt>
                <c:pt idx="34536">
                  <c:v>129.88281233052962</c:v>
                </c:pt>
                <c:pt idx="34537">
                  <c:v>129.85812964014681</c:v>
                </c:pt>
                <c:pt idx="34538">
                  <c:v>129.83344694976401</c:v>
                </c:pt>
                <c:pt idx="34539">
                  <c:v>129.80877010282117</c:v>
                </c:pt>
                <c:pt idx="34540">
                  <c:v>129.78408741243837</c:v>
                </c:pt>
                <c:pt idx="34541">
                  <c:v>129.75941056549553</c:v>
                </c:pt>
                <c:pt idx="34542">
                  <c:v>129.73472787511272</c:v>
                </c:pt>
                <c:pt idx="34543">
                  <c:v>129.71004518472992</c:v>
                </c:pt>
                <c:pt idx="34544">
                  <c:v>129.68536833778708</c:v>
                </c:pt>
                <c:pt idx="34545">
                  <c:v>129.66068564740428</c:v>
                </c:pt>
                <c:pt idx="34546">
                  <c:v>129.63597958326167</c:v>
                </c:pt>
                <c:pt idx="34547">
                  <c:v>129.61129689287887</c:v>
                </c:pt>
                <c:pt idx="34548">
                  <c:v>129.58662004593603</c:v>
                </c:pt>
                <c:pt idx="34549">
                  <c:v>129.56193735555323</c:v>
                </c:pt>
                <c:pt idx="34550">
                  <c:v>129.51257781822758</c:v>
                </c:pt>
                <c:pt idx="34551">
                  <c:v>129.48789512784478</c:v>
                </c:pt>
                <c:pt idx="34552">
                  <c:v>129.46321243746198</c:v>
                </c:pt>
                <c:pt idx="34553">
                  <c:v>129.43853559051914</c:v>
                </c:pt>
                <c:pt idx="34554">
                  <c:v>129.41385290013633</c:v>
                </c:pt>
                <c:pt idx="34555">
                  <c:v>129.38917020975353</c:v>
                </c:pt>
                <c:pt idx="34556">
                  <c:v>129.36449336281069</c:v>
                </c:pt>
                <c:pt idx="34557">
                  <c:v>129.33981067242789</c:v>
                </c:pt>
                <c:pt idx="34558">
                  <c:v>129.31510460828525</c:v>
                </c:pt>
                <c:pt idx="34559">
                  <c:v>129.29042191790245</c:v>
                </c:pt>
                <c:pt idx="34560">
                  <c:v>129.26574507095961</c:v>
                </c:pt>
                <c:pt idx="34561">
                  <c:v>129.24106238057681</c:v>
                </c:pt>
                <c:pt idx="34562">
                  <c:v>129.21638553363397</c:v>
                </c:pt>
                <c:pt idx="34563">
                  <c:v>129.19170284325116</c:v>
                </c:pt>
                <c:pt idx="34564">
                  <c:v>129.16702015286836</c:v>
                </c:pt>
                <c:pt idx="34565">
                  <c:v>129.14234330592552</c:v>
                </c:pt>
                <c:pt idx="34566">
                  <c:v>128.87082786827477</c:v>
                </c:pt>
                <c:pt idx="34567">
                  <c:v>128.84614517789197</c:v>
                </c:pt>
                <c:pt idx="34568">
                  <c:v>128.82146833094913</c:v>
                </c:pt>
                <c:pt idx="34569">
                  <c:v>128.79636576448152</c:v>
                </c:pt>
                <c:pt idx="34570">
                  <c:v>128.76304270386268</c:v>
                </c:pt>
                <c:pt idx="34571">
                  <c:v>128.78732686499254</c:v>
                </c:pt>
                <c:pt idx="34572">
                  <c:v>128.69752754983844</c:v>
                </c:pt>
                <c:pt idx="34573">
                  <c:v>128.751668650261</c:v>
                </c:pt>
                <c:pt idx="34574">
                  <c:v>128.69501560964693</c:v>
                </c:pt>
                <c:pt idx="34575">
                  <c:v>128.67869552013926</c:v>
                </c:pt>
                <c:pt idx="34576">
                  <c:v>128.654495043385</c:v>
                </c:pt>
                <c:pt idx="34577">
                  <c:v>128.66598820815452</c:v>
                </c:pt>
                <c:pt idx="34578">
                  <c:v>128.61265262627663</c:v>
                </c:pt>
                <c:pt idx="34579">
                  <c:v>128.57124559380051</c:v>
                </c:pt>
                <c:pt idx="34580">
                  <c:v>128.52984836412566</c:v>
                </c:pt>
                <c:pt idx="34581">
                  <c:v>128.48844133164951</c:v>
                </c:pt>
                <c:pt idx="34582">
                  <c:v>128.4470342991734</c:v>
                </c:pt>
                <c:pt idx="34583">
                  <c:v>128.40563706949854</c:v>
                </c:pt>
                <c:pt idx="34584">
                  <c:v>128.36423003702239</c:v>
                </c:pt>
                <c:pt idx="34585">
                  <c:v>128.3227837933413</c:v>
                </c:pt>
                <c:pt idx="34586">
                  <c:v>128.28137676086519</c:v>
                </c:pt>
                <c:pt idx="34587">
                  <c:v>128.2399795311903</c:v>
                </c:pt>
                <c:pt idx="34588">
                  <c:v>128.19857249871419</c:v>
                </c:pt>
                <c:pt idx="34589">
                  <c:v>128.15716546623807</c:v>
                </c:pt>
                <c:pt idx="34590">
                  <c:v>128.11576823656318</c:v>
                </c:pt>
                <c:pt idx="34591">
                  <c:v>128.03295417161095</c:v>
                </c:pt>
                <c:pt idx="34592">
                  <c:v>127.99155694193608</c:v>
                </c:pt>
                <c:pt idx="34593">
                  <c:v>127.95014990945995</c:v>
                </c:pt>
                <c:pt idx="34594">
                  <c:v>127.90874287698384</c:v>
                </c:pt>
                <c:pt idx="34595">
                  <c:v>127.86734564730897</c:v>
                </c:pt>
                <c:pt idx="34596">
                  <c:v>127.82593861483284</c:v>
                </c:pt>
                <c:pt idx="34597">
                  <c:v>127.78449237115173</c:v>
                </c:pt>
                <c:pt idx="34598">
                  <c:v>127.74309514147686</c:v>
                </c:pt>
                <c:pt idx="34599">
                  <c:v>127.70168810900073</c:v>
                </c:pt>
                <c:pt idx="34600">
                  <c:v>127.66028107652461</c:v>
                </c:pt>
                <c:pt idx="34601">
                  <c:v>127.61888384684974</c:v>
                </c:pt>
                <c:pt idx="34602">
                  <c:v>127.57747681437363</c:v>
                </c:pt>
                <c:pt idx="34603">
                  <c:v>127.52591811254173</c:v>
                </c:pt>
                <c:pt idx="34604">
                  <c:v>127.46507628581645</c:v>
                </c:pt>
                <c:pt idx="34605">
                  <c:v>127.42251605960897</c:v>
                </c:pt>
                <c:pt idx="34606">
                  <c:v>127.38037674082021</c:v>
                </c:pt>
                <c:pt idx="34607">
                  <c:v>127.35577897091082</c:v>
                </c:pt>
                <c:pt idx="34608">
                  <c:v>127.29980499284864</c:v>
                </c:pt>
                <c:pt idx="34609">
                  <c:v>127.23524993872199</c:v>
                </c:pt>
                <c:pt idx="34610">
                  <c:v>127.20346226514067</c:v>
                </c:pt>
                <c:pt idx="34611">
                  <c:v>127.15573184791418</c:v>
                </c:pt>
                <c:pt idx="34612">
                  <c:v>127.12070682795699</c:v>
                </c:pt>
                <c:pt idx="34613">
                  <c:v>127.08791405376344</c:v>
                </c:pt>
                <c:pt idx="34614">
                  <c:v>127.05512904301075</c:v>
                </c:pt>
                <c:pt idx="34615">
                  <c:v>127.02233626881721</c:v>
                </c:pt>
                <c:pt idx="34616">
                  <c:v>126.98954349462366</c:v>
                </c:pt>
                <c:pt idx="34617">
                  <c:v>126.95675848387097</c:v>
                </c:pt>
                <c:pt idx="34618">
                  <c:v>126.92396570967742</c:v>
                </c:pt>
                <c:pt idx="34619">
                  <c:v>126.89117293548388</c:v>
                </c:pt>
                <c:pt idx="34620">
                  <c:v>126.85838792473119</c:v>
                </c:pt>
                <c:pt idx="34621">
                  <c:v>126.82559515053764</c:v>
                </c:pt>
                <c:pt idx="34622">
                  <c:v>126.79942709513591</c:v>
                </c:pt>
                <c:pt idx="34623">
                  <c:v>126.74742514449213</c:v>
                </c:pt>
                <c:pt idx="34624">
                  <c:v>126.7163406636472</c:v>
                </c:pt>
                <c:pt idx="34625">
                  <c:v>126.71797509060562</c:v>
                </c:pt>
                <c:pt idx="34626">
                  <c:v>126.65507625894135</c:v>
                </c:pt>
                <c:pt idx="34627">
                  <c:v>126.6266610772348</c:v>
                </c:pt>
                <c:pt idx="34628">
                  <c:v>126.5364</c:v>
                </c:pt>
                <c:pt idx="34629">
                  <c:v>126.5364</c:v>
                </c:pt>
                <c:pt idx="34630">
                  <c:v>126.51707692894611</c:v>
                </c:pt>
                <c:pt idx="34631">
                  <c:v>126.45129227318236</c:v>
                </c:pt>
                <c:pt idx="34632">
                  <c:v>126.40976000000001</c:v>
                </c:pt>
                <c:pt idx="34633">
                  <c:v>126.38967780829758</c:v>
                </c:pt>
                <c:pt idx="34634">
                  <c:v>126.373581</c:v>
                </c:pt>
                <c:pt idx="34635">
                  <c:v>126.39416352122079</c:v>
                </c:pt>
                <c:pt idx="34636">
                  <c:v>126.39192973721019</c:v>
                </c:pt>
                <c:pt idx="34637">
                  <c:v>126.36076367770632</c:v>
                </c:pt>
                <c:pt idx="34638">
                  <c:v>126.32959023812678</c:v>
                </c:pt>
                <c:pt idx="34639">
                  <c:v>126.29841679854724</c:v>
                </c:pt>
                <c:pt idx="34640">
                  <c:v>126.26725073904336</c:v>
                </c:pt>
                <c:pt idx="34641">
                  <c:v>126.23607729946383</c:v>
                </c:pt>
                <c:pt idx="34642">
                  <c:v>126.20487433958166</c:v>
                </c:pt>
                <c:pt idx="34643">
                  <c:v>126.17370828007778</c:v>
                </c:pt>
                <c:pt idx="34644">
                  <c:v>126.14253484049824</c:v>
                </c:pt>
                <c:pt idx="34645">
                  <c:v>126.11136140091871</c:v>
                </c:pt>
                <c:pt idx="34646">
                  <c:v>126.08019534141484</c:v>
                </c:pt>
                <c:pt idx="34647">
                  <c:v>126.04902190183529</c:v>
                </c:pt>
                <c:pt idx="34648">
                  <c:v>126.01784846225576</c:v>
                </c:pt>
                <c:pt idx="34649">
                  <c:v>125.98668240275188</c:v>
                </c:pt>
                <c:pt idx="34650">
                  <c:v>125.95550896317233</c:v>
                </c:pt>
                <c:pt idx="34651">
                  <c:v>125.9243355235928</c:v>
                </c:pt>
                <c:pt idx="34652">
                  <c:v>125.89316946408893</c:v>
                </c:pt>
                <c:pt idx="34653">
                  <c:v>125.86199602450939</c:v>
                </c:pt>
                <c:pt idx="34654">
                  <c:v>125.83079306462722</c:v>
                </c:pt>
                <c:pt idx="34655">
                  <c:v>125.79961962504768</c:v>
                </c:pt>
                <c:pt idx="34656">
                  <c:v>125.76845356554381</c:v>
                </c:pt>
                <c:pt idx="34657">
                  <c:v>125.73728012596428</c:v>
                </c:pt>
                <c:pt idx="34658">
                  <c:v>125.70610668638473</c:v>
                </c:pt>
                <c:pt idx="34659">
                  <c:v>125.67494062688085</c:v>
                </c:pt>
                <c:pt idx="34660">
                  <c:v>125.64376718730132</c:v>
                </c:pt>
                <c:pt idx="34661">
                  <c:v>125.61259374772177</c:v>
                </c:pt>
                <c:pt idx="34662">
                  <c:v>125.5814276882179</c:v>
                </c:pt>
                <c:pt idx="34663">
                  <c:v>125.55025424863837</c:v>
                </c:pt>
                <c:pt idx="34664">
                  <c:v>125.51908080905883</c:v>
                </c:pt>
                <c:pt idx="34665">
                  <c:v>125.48791474955495</c:v>
                </c:pt>
                <c:pt idx="34666">
                  <c:v>125.45674130997541</c:v>
                </c:pt>
                <c:pt idx="34667">
                  <c:v>125.42553835009325</c:v>
                </c:pt>
                <c:pt idx="34668">
                  <c:v>125.39437229058937</c:v>
                </c:pt>
                <c:pt idx="34669">
                  <c:v>125.36319885100983</c:v>
                </c:pt>
                <c:pt idx="34670">
                  <c:v>125.33202541143029</c:v>
                </c:pt>
                <c:pt idx="34671">
                  <c:v>125.30085935192642</c:v>
                </c:pt>
                <c:pt idx="34672">
                  <c:v>125.26968591234687</c:v>
                </c:pt>
                <c:pt idx="34673">
                  <c:v>125.23851247276734</c:v>
                </c:pt>
                <c:pt idx="34674">
                  <c:v>125.20734641326347</c:v>
                </c:pt>
                <c:pt idx="34675">
                  <c:v>125.00062806223177</c:v>
                </c:pt>
                <c:pt idx="34676">
                  <c:v>124.9824096702432</c:v>
                </c:pt>
                <c:pt idx="34677">
                  <c:v>124.93131704934446</c:v>
                </c:pt>
                <c:pt idx="34678">
                  <c:v>124.89324302479733</c:v>
                </c:pt>
                <c:pt idx="34679">
                  <c:v>124.90689387958989</c:v>
                </c:pt>
                <c:pt idx="34680">
                  <c:v>124.82415971196949</c:v>
                </c:pt>
                <c:pt idx="34681">
                  <c:v>124.85173361978545</c:v>
                </c:pt>
                <c:pt idx="34682">
                  <c:v>124.81986814115403</c:v>
                </c:pt>
                <c:pt idx="34683">
                  <c:v>124.78341613924655</c:v>
                </c:pt>
                <c:pt idx="34684">
                  <c:v>124.78280177600891</c:v>
                </c:pt>
                <c:pt idx="34685">
                  <c:v>124.78401575656181</c:v>
                </c:pt>
                <c:pt idx="34686">
                  <c:v>124.78523088671751</c:v>
                </c:pt>
                <c:pt idx="34687">
                  <c:v>124.78644457986972</c:v>
                </c:pt>
                <c:pt idx="34688">
                  <c:v>124.78765856042263</c:v>
                </c:pt>
                <c:pt idx="34689">
                  <c:v>124.78887254097553</c:v>
                </c:pt>
                <c:pt idx="34690">
                  <c:v>124.79008623412774</c:v>
                </c:pt>
                <c:pt idx="34691">
                  <c:v>124.79130021468065</c:v>
                </c:pt>
                <c:pt idx="34692">
                  <c:v>124.79251419523355</c:v>
                </c:pt>
                <c:pt idx="34693">
                  <c:v>124.79372788838576</c:v>
                </c:pt>
                <c:pt idx="34694">
                  <c:v>124.79494186893866</c:v>
                </c:pt>
                <c:pt idx="34695">
                  <c:v>124.79615584949158</c:v>
                </c:pt>
                <c:pt idx="34696">
                  <c:v>124.79736954264378</c:v>
                </c:pt>
                <c:pt idx="34697">
                  <c:v>124.7985835231967</c:v>
                </c:pt>
                <c:pt idx="34698">
                  <c:v>124.79785545112064</c:v>
                </c:pt>
                <c:pt idx="34699">
                  <c:v>124.76141822908225</c:v>
                </c:pt>
                <c:pt idx="34700">
                  <c:v>124.727379</c:v>
                </c:pt>
                <c:pt idx="34701">
                  <c:v>124.72761898357079</c:v>
                </c:pt>
                <c:pt idx="34702">
                  <c:v>124.73093169795972</c:v>
                </c:pt>
                <c:pt idx="34703">
                  <c:v>124.73424362808861</c:v>
                </c:pt>
                <c:pt idx="34704">
                  <c:v>124.73755634247753</c:v>
                </c:pt>
                <c:pt idx="34705">
                  <c:v>124.74086905686646</c:v>
                </c:pt>
                <c:pt idx="34706">
                  <c:v>124.74418098699535</c:v>
                </c:pt>
                <c:pt idx="34707">
                  <c:v>124.74749370138427</c:v>
                </c:pt>
                <c:pt idx="34708">
                  <c:v>124.7508064157732</c:v>
                </c:pt>
                <c:pt idx="34709">
                  <c:v>124.75411834590209</c:v>
                </c:pt>
                <c:pt idx="34710">
                  <c:v>124.75743106029101</c:v>
                </c:pt>
                <c:pt idx="34711">
                  <c:v>124.76074691172008</c:v>
                </c:pt>
                <c:pt idx="34712">
                  <c:v>124.76405884184898</c:v>
                </c:pt>
                <c:pt idx="34713">
                  <c:v>124.7673715562379</c:v>
                </c:pt>
                <c:pt idx="34714">
                  <c:v>124.77068427062683</c:v>
                </c:pt>
                <c:pt idx="34715">
                  <c:v>124.77399620075572</c:v>
                </c:pt>
                <c:pt idx="34716">
                  <c:v>124.77730891514464</c:v>
                </c:pt>
                <c:pt idx="34717">
                  <c:v>124.78062162953357</c:v>
                </c:pt>
                <c:pt idx="34718">
                  <c:v>124.78393355966246</c:v>
                </c:pt>
                <c:pt idx="34719">
                  <c:v>124.78724627405138</c:v>
                </c:pt>
                <c:pt idx="34720">
                  <c:v>124.79055898844031</c:v>
                </c:pt>
                <c:pt idx="34721">
                  <c:v>124.7938709185692</c:v>
                </c:pt>
                <c:pt idx="34722">
                  <c:v>124.79718363295812</c:v>
                </c:pt>
                <c:pt idx="34723">
                  <c:v>124.80049948438719</c:v>
                </c:pt>
                <c:pt idx="34724">
                  <c:v>124.80381219877611</c:v>
                </c:pt>
                <c:pt idx="34725">
                  <c:v>124.80712412890502</c:v>
                </c:pt>
                <c:pt idx="34726">
                  <c:v>124.81043684329394</c:v>
                </c:pt>
                <c:pt idx="34727">
                  <c:v>124.81374955768287</c:v>
                </c:pt>
                <c:pt idx="34728">
                  <c:v>124.81706148781176</c:v>
                </c:pt>
                <c:pt idx="34729">
                  <c:v>124.82037420220068</c:v>
                </c:pt>
                <c:pt idx="34730">
                  <c:v>124.82368691658961</c:v>
                </c:pt>
                <c:pt idx="34731">
                  <c:v>124.8269988467185</c:v>
                </c:pt>
                <c:pt idx="34732">
                  <c:v>124.83031156110742</c:v>
                </c:pt>
                <c:pt idx="34733">
                  <c:v>124.83362427549635</c:v>
                </c:pt>
                <c:pt idx="34734">
                  <c:v>124.83039633595614</c:v>
                </c:pt>
                <c:pt idx="34735">
                  <c:v>124.82916441215733</c:v>
                </c:pt>
                <c:pt idx="34736">
                  <c:v>124.83659770338578</c:v>
                </c:pt>
                <c:pt idx="34737">
                  <c:v>124.81753264401526</c:v>
                </c:pt>
                <c:pt idx="34738">
                  <c:v>124.85401899999999</c:v>
                </c:pt>
                <c:pt idx="34739">
                  <c:v>124.84783406294706</c:v>
                </c:pt>
                <c:pt idx="34740">
                  <c:v>124.84855003195041</c:v>
                </c:pt>
                <c:pt idx="34741">
                  <c:v>124.85922918407249</c:v>
                </c:pt>
                <c:pt idx="34742">
                  <c:v>124.8424972340882</c:v>
                </c:pt>
                <c:pt idx="34743">
                  <c:v>124.85290416097115</c:v>
                </c:pt>
                <c:pt idx="34744">
                  <c:v>124.84986800361598</c:v>
                </c:pt>
                <c:pt idx="34745">
                  <c:v>124.84683184626083</c:v>
                </c:pt>
                <c:pt idx="34746">
                  <c:v>124.84379640769292</c:v>
                </c:pt>
                <c:pt idx="34747">
                  <c:v>124.84076025033777</c:v>
                </c:pt>
                <c:pt idx="34748">
                  <c:v>124.83772121783359</c:v>
                </c:pt>
                <c:pt idx="34749">
                  <c:v>124.85087046161183</c:v>
                </c:pt>
                <c:pt idx="34750">
                  <c:v>124.85691738054363</c:v>
                </c:pt>
                <c:pt idx="34751">
                  <c:v>124.85137572061979</c:v>
                </c:pt>
                <c:pt idx="34752">
                  <c:v>124.87995821459228</c:v>
                </c:pt>
                <c:pt idx="34753">
                  <c:v>124.87424784000953</c:v>
                </c:pt>
                <c:pt idx="34754">
                  <c:v>124.87022795112064</c:v>
                </c:pt>
                <c:pt idx="34755">
                  <c:v>124.87373418331346</c:v>
                </c:pt>
                <c:pt idx="34756">
                  <c:v>124.86237340939437</c:v>
                </c:pt>
                <c:pt idx="34757">
                  <c:v>124.86362419861707</c:v>
                </c:pt>
                <c:pt idx="34758">
                  <c:v>124.83196791151342</c:v>
                </c:pt>
                <c:pt idx="34759">
                  <c:v>124.81098945159752</c:v>
                </c:pt>
                <c:pt idx="34760">
                  <c:v>124.81866813539929</c:v>
                </c:pt>
                <c:pt idx="34761">
                  <c:v>124.78754296161183</c:v>
                </c:pt>
                <c:pt idx="34762">
                  <c:v>124.7937149594659</c:v>
                </c:pt>
                <c:pt idx="34763">
                  <c:v>124.78779596638856</c:v>
                </c:pt>
                <c:pt idx="34764">
                  <c:v>124.78718463018598</c:v>
                </c:pt>
                <c:pt idx="34765">
                  <c:v>124.75075581926562</c:v>
                </c:pt>
                <c:pt idx="34766">
                  <c:v>124.72085057425507</c:v>
                </c:pt>
                <c:pt idx="34767">
                  <c:v>124.72260012255603</c:v>
                </c:pt>
                <c:pt idx="34768">
                  <c:v>124.74343406594664</c:v>
                </c:pt>
                <c:pt idx="34769">
                  <c:v>124.73796883856663</c:v>
                </c:pt>
                <c:pt idx="34770">
                  <c:v>124.73250361118662</c:v>
                </c:pt>
                <c:pt idx="34771">
                  <c:v>124.72703967765777</c:v>
                </c:pt>
                <c:pt idx="34772">
                  <c:v>124.72157445027776</c:v>
                </c:pt>
                <c:pt idx="34773">
                  <c:v>124.71610404749302</c:v>
                </c:pt>
                <c:pt idx="34774">
                  <c:v>124.710638820113</c:v>
                </c:pt>
                <c:pt idx="34775">
                  <c:v>124.70517488658417</c:v>
                </c:pt>
                <c:pt idx="34776">
                  <c:v>124.69970965920416</c:v>
                </c:pt>
                <c:pt idx="34777">
                  <c:v>124.69424443182413</c:v>
                </c:pt>
                <c:pt idx="34778">
                  <c:v>124.71539674773486</c:v>
                </c:pt>
                <c:pt idx="34779">
                  <c:v>124.71268824320458</c:v>
                </c:pt>
                <c:pt idx="34780">
                  <c:v>124.66478876638857</c:v>
                </c:pt>
                <c:pt idx="34781">
                  <c:v>124.64657654935623</c:v>
                </c:pt>
                <c:pt idx="34782">
                  <c:v>124.62835762422509</c:v>
                </c:pt>
                <c:pt idx="34783">
                  <c:v>124.64494855995233</c:v>
                </c:pt>
                <c:pt idx="34784">
                  <c:v>124.65546144492131</c:v>
                </c:pt>
                <c:pt idx="34785">
                  <c:v>124.62796082212685</c:v>
                </c:pt>
                <c:pt idx="34786">
                  <c:v>124.63704030393325</c:v>
                </c:pt>
                <c:pt idx="34787">
                  <c:v>124.65341330873697</c:v>
                </c:pt>
                <c:pt idx="34788">
                  <c:v>124.65023505247177</c:v>
                </c:pt>
                <c:pt idx="34789">
                  <c:v>124.64705679620656</c:v>
                </c:pt>
                <c:pt idx="34790">
                  <c:v>124.64387929236945</c:v>
                </c:pt>
                <c:pt idx="34791">
                  <c:v>124.64070103610423</c:v>
                </c:pt>
                <c:pt idx="34792">
                  <c:v>124.63752277983903</c:v>
                </c:pt>
                <c:pt idx="34793">
                  <c:v>124.63434527600191</c:v>
                </c:pt>
                <c:pt idx="34794">
                  <c:v>124.63116701973671</c:v>
                </c:pt>
                <c:pt idx="34795">
                  <c:v>124.62798876347149</c:v>
                </c:pt>
                <c:pt idx="34796">
                  <c:v>124.62481125963438</c:v>
                </c:pt>
                <c:pt idx="34797">
                  <c:v>124.62163300336917</c:v>
                </c:pt>
                <c:pt idx="34798">
                  <c:v>124.61211449260848</c:v>
                </c:pt>
                <c:pt idx="34799">
                  <c:v>124.56562085567118</c:v>
                </c:pt>
                <c:pt idx="34800">
                  <c:v>124.57365112567014</c:v>
                </c:pt>
                <c:pt idx="34801">
                  <c:v>124.58168329722486</c:v>
                </c:pt>
                <c:pt idx="34802">
                  <c:v>124.58971546877956</c:v>
                </c:pt>
                <c:pt idx="34803">
                  <c:v>124.59774573877851</c:v>
                </c:pt>
                <c:pt idx="34804">
                  <c:v>124.56656800667621</c:v>
                </c:pt>
                <c:pt idx="34805">
                  <c:v>124.546486</c:v>
                </c:pt>
                <c:pt idx="34806">
                  <c:v>124.55813281501788</c:v>
                </c:pt>
                <c:pt idx="34807">
                  <c:v>124.57634967095851</c:v>
                </c:pt>
                <c:pt idx="34808">
                  <c:v>124.55885587410586</c:v>
                </c:pt>
                <c:pt idx="34809">
                  <c:v>124.55851227437427</c:v>
                </c:pt>
                <c:pt idx="34810">
                  <c:v>124.57674647305674</c:v>
                </c:pt>
                <c:pt idx="34811">
                  <c:v>124.5703631349547</c:v>
                </c:pt>
                <c:pt idx="34812">
                  <c:v>124.60184463241954</c:v>
                </c:pt>
                <c:pt idx="34813">
                  <c:v>124.62021973266161</c:v>
                </c:pt>
                <c:pt idx="34814">
                  <c:v>124.62221812398899</c:v>
                </c:pt>
                <c:pt idx="34815">
                  <c:v>124.62421604221235</c:v>
                </c:pt>
                <c:pt idx="34816">
                  <c:v>124.62621443353973</c:v>
                </c:pt>
                <c:pt idx="34817">
                  <c:v>124.62821282486711</c:v>
                </c:pt>
                <c:pt idx="34818">
                  <c:v>124.63021074309047</c:v>
                </c:pt>
                <c:pt idx="34819">
                  <c:v>124.63220913441785</c:v>
                </c:pt>
                <c:pt idx="34820">
                  <c:v>124.63420752574523</c:v>
                </c:pt>
                <c:pt idx="34821">
                  <c:v>124.63620544396859</c:v>
                </c:pt>
                <c:pt idx="34822">
                  <c:v>124.63820383529597</c:v>
                </c:pt>
                <c:pt idx="34823">
                  <c:v>124.64020411903937</c:v>
                </c:pt>
                <c:pt idx="34824">
                  <c:v>124.64220251036674</c:v>
                </c:pt>
                <c:pt idx="34825">
                  <c:v>124.64420042859011</c:v>
                </c:pt>
                <c:pt idx="34826">
                  <c:v>124.64619881991749</c:v>
                </c:pt>
                <c:pt idx="34827">
                  <c:v>124.64819721124486</c:v>
                </c:pt>
                <c:pt idx="34828">
                  <c:v>124.65019512946823</c:v>
                </c:pt>
                <c:pt idx="34829">
                  <c:v>124.65219352079559</c:v>
                </c:pt>
                <c:pt idx="34830">
                  <c:v>124.65419191212297</c:v>
                </c:pt>
                <c:pt idx="34831">
                  <c:v>124.65618983034634</c:v>
                </c:pt>
                <c:pt idx="34832">
                  <c:v>124.65818822167371</c:v>
                </c:pt>
                <c:pt idx="34833">
                  <c:v>124.66018661300109</c:v>
                </c:pt>
                <c:pt idx="34834">
                  <c:v>124.66218453122445</c:v>
                </c:pt>
                <c:pt idx="34835">
                  <c:v>124.66418481496785</c:v>
                </c:pt>
                <c:pt idx="34836">
                  <c:v>124.66618320629523</c:v>
                </c:pt>
                <c:pt idx="34837">
                  <c:v>124.6681811245186</c:v>
                </c:pt>
                <c:pt idx="34838">
                  <c:v>124.67017951584597</c:v>
                </c:pt>
                <c:pt idx="34839">
                  <c:v>124.67217790717335</c:v>
                </c:pt>
                <c:pt idx="34840">
                  <c:v>124.67417582539672</c:v>
                </c:pt>
                <c:pt idx="34841">
                  <c:v>124.67617421672409</c:v>
                </c:pt>
                <c:pt idx="34842">
                  <c:v>124.67817260805147</c:v>
                </c:pt>
                <c:pt idx="34843">
                  <c:v>124.68017052627484</c:v>
                </c:pt>
                <c:pt idx="34844">
                  <c:v>124.68216891760221</c:v>
                </c:pt>
                <c:pt idx="34845">
                  <c:v>124.68416730892959</c:v>
                </c:pt>
                <c:pt idx="34846">
                  <c:v>124.68616522715296</c:v>
                </c:pt>
                <c:pt idx="34847">
                  <c:v>124.68816361848032</c:v>
                </c:pt>
                <c:pt idx="34848">
                  <c:v>124.69016390222373</c:v>
                </c:pt>
                <c:pt idx="34849">
                  <c:v>124.67365444635193</c:v>
                </c:pt>
                <c:pt idx="34850">
                  <c:v>124.66391985574631</c:v>
                </c:pt>
                <c:pt idx="34851">
                  <c:v>124.66408590417164</c:v>
                </c:pt>
                <c:pt idx="34852">
                  <c:v>124.64586916738197</c:v>
                </c:pt>
                <c:pt idx="34853">
                  <c:v>124.6276545944206</c:v>
                </c:pt>
                <c:pt idx="34854">
                  <c:v>124.63765711516452</c:v>
                </c:pt>
                <c:pt idx="34855">
                  <c:v>124.60735136424314</c:v>
                </c:pt>
                <c:pt idx="34856">
                  <c:v>124.59354640009538</c:v>
                </c:pt>
                <c:pt idx="34857">
                  <c:v>124.57969706938484</c:v>
                </c:pt>
                <c:pt idx="34858">
                  <c:v>124.546486</c:v>
                </c:pt>
                <c:pt idx="34859">
                  <c:v>124.546486</c:v>
                </c:pt>
                <c:pt idx="34860">
                  <c:v>124.546486</c:v>
                </c:pt>
                <c:pt idx="34861">
                  <c:v>124.546486</c:v>
                </c:pt>
                <c:pt idx="34862">
                  <c:v>124.546486</c:v>
                </c:pt>
                <c:pt idx="34863">
                  <c:v>124.546486</c:v>
                </c:pt>
                <c:pt idx="34864">
                  <c:v>124.546486</c:v>
                </c:pt>
                <c:pt idx="34865">
                  <c:v>124.546486</c:v>
                </c:pt>
                <c:pt idx="34866">
                  <c:v>124.546486</c:v>
                </c:pt>
                <c:pt idx="34867">
                  <c:v>124.546486</c:v>
                </c:pt>
                <c:pt idx="34868">
                  <c:v>124.546486</c:v>
                </c:pt>
                <c:pt idx="34869">
                  <c:v>124.546486</c:v>
                </c:pt>
                <c:pt idx="34870">
                  <c:v>124.546486</c:v>
                </c:pt>
                <c:pt idx="34871">
                  <c:v>124.546486</c:v>
                </c:pt>
                <c:pt idx="34872">
                  <c:v>124.546486</c:v>
                </c:pt>
                <c:pt idx="34873">
                  <c:v>124.48904672818311</c:v>
                </c:pt>
                <c:pt idx="34874">
                  <c:v>124.47927699451074</c:v>
                </c:pt>
                <c:pt idx="34875">
                  <c:v>124.48716418223442</c:v>
                </c:pt>
                <c:pt idx="34876">
                  <c:v>124.47935641765562</c:v>
                </c:pt>
                <c:pt idx="34877">
                  <c:v>124.47154865307682</c:v>
                </c:pt>
                <c:pt idx="34878">
                  <c:v>124.46374273692713</c:v>
                </c:pt>
                <c:pt idx="34879">
                  <c:v>124.45593497234833</c:v>
                </c:pt>
                <c:pt idx="34880">
                  <c:v>124.44812720776953</c:v>
                </c:pt>
                <c:pt idx="34881">
                  <c:v>124.44032129161984</c:v>
                </c:pt>
                <c:pt idx="34882">
                  <c:v>124.43251352704104</c:v>
                </c:pt>
                <c:pt idx="34883">
                  <c:v>124.42470576246224</c:v>
                </c:pt>
                <c:pt idx="34884">
                  <c:v>124.41689984631255</c:v>
                </c:pt>
                <c:pt idx="34885">
                  <c:v>124.40908468801729</c:v>
                </c:pt>
                <c:pt idx="34886">
                  <c:v>124.40127692343849</c:v>
                </c:pt>
                <c:pt idx="34887">
                  <c:v>124.3934710072888</c:v>
                </c:pt>
                <c:pt idx="34888">
                  <c:v>124.38566324271</c:v>
                </c:pt>
                <c:pt idx="34889">
                  <c:v>124.3778554781312</c:v>
                </c:pt>
                <c:pt idx="34890">
                  <c:v>124.3700495619815</c:v>
                </c:pt>
                <c:pt idx="34891">
                  <c:v>124.3622417974027</c:v>
                </c:pt>
                <c:pt idx="34892">
                  <c:v>124.3544340328239</c:v>
                </c:pt>
                <c:pt idx="34893">
                  <c:v>124.34662811667421</c:v>
                </c:pt>
                <c:pt idx="34894">
                  <c:v>124.33882035209541</c:v>
                </c:pt>
                <c:pt idx="34895">
                  <c:v>124.33101258751661</c:v>
                </c:pt>
                <c:pt idx="34896">
                  <c:v>124.32320667136692</c:v>
                </c:pt>
                <c:pt idx="34897">
                  <c:v>124.31539890678812</c:v>
                </c:pt>
                <c:pt idx="34898">
                  <c:v>124.30758374849286</c:v>
                </c:pt>
                <c:pt idx="34899">
                  <c:v>124.29977598391406</c:v>
                </c:pt>
                <c:pt idx="34900">
                  <c:v>124.29197006776437</c:v>
                </c:pt>
                <c:pt idx="34901">
                  <c:v>124.28416230318557</c:v>
                </c:pt>
                <c:pt idx="34902">
                  <c:v>124.27635453860677</c:v>
                </c:pt>
                <c:pt idx="34903">
                  <c:v>124.26854862245708</c:v>
                </c:pt>
                <c:pt idx="34904">
                  <c:v>124.26074085787828</c:v>
                </c:pt>
                <c:pt idx="34905">
                  <c:v>124.25293309329948</c:v>
                </c:pt>
                <c:pt idx="34906">
                  <c:v>124.24512717714978</c:v>
                </c:pt>
                <c:pt idx="34907">
                  <c:v>124.23731941257098</c:v>
                </c:pt>
                <c:pt idx="34908">
                  <c:v>124.22951164799218</c:v>
                </c:pt>
                <c:pt idx="34909">
                  <c:v>124.22170573184249</c:v>
                </c:pt>
                <c:pt idx="34910">
                  <c:v>124.21389057354723</c:v>
                </c:pt>
                <c:pt idx="34911">
                  <c:v>124.20608280896843</c:v>
                </c:pt>
                <c:pt idx="34912">
                  <c:v>124.19827689281874</c:v>
                </c:pt>
                <c:pt idx="34913">
                  <c:v>124.19046912823994</c:v>
                </c:pt>
                <c:pt idx="34914">
                  <c:v>124.18266136366114</c:v>
                </c:pt>
                <c:pt idx="34915">
                  <c:v>124.17485544751145</c:v>
                </c:pt>
                <c:pt idx="34916">
                  <c:v>124.16704768293265</c:v>
                </c:pt>
                <c:pt idx="34917">
                  <c:v>124.15923991835385</c:v>
                </c:pt>
                <c:pt idx="34918">
                  <c:v>124.15143400220416</c:v>
                </c:pt>
                <c:pt idx="34919">
                  <c:v>124.14362623762536</c:v>
                </c:pt>
                <c:pt idx="34920">
                  <c:v>124.13581847304656</c:v>
                </c:pt>
                <c:pt idx="34921">
                  <c:v>124.12801255689686</c:v>
                </c:pt>
                <c:pt idx="34922">
                  <c:v>124.12020479231806</c:v>
                </c:pt>
                <c:pt idx="34923">
                  <c:v>124.1123896340228</c:v>
                </c:pt>
                <c:pt idx="34924">
                  <c:v>124.13032876113361</c:v>
                </c:pt>
                <c:pt idx="34925">
                  <c:v>124.14843919379476</c:v>
                </c:pt>
                <c:pt idx="34926">
                  <c:v>124.13159241726277</c:v>
                </c:pt>
                <c:pt idx="34927">
                  <c:v>124.23795477375566</c:v>
                </c:pt>
                <c:pt idx="34928">
                  <c:v>124.18510074224343</c:v>
                </c:pt>
                <c:pt idx="34929">
                  <c:v>124.20333695088222</c:v>
                </c:pt>
                <c:pt idx="34930">
                  <c:v>124.21731545796618</c:v>
                </c:pt>
                <c:pt idx="34931">
                  <c:v>124.13121285646162</c:v>
                </c:pt>
                <c:pt idx="34932">
                  <c:v>124.14829002135468</c:v>
                </c:pt>
                <c:pt idx="34933">
                  <c:v>124.14439582962133</c:v>
                </c:pt>
                <c:pt idx="34934">
                  <c:v>124.14050255980837</c:v>
                </c:pt>
                <c:pt idx="34935">
                  <c:v>124.13660468039346</c:v>
                </c:pt>
                <c:pt idx="34936">
                  <c:v>124.13271048866011</c:v>
                </c:pt>
                <c:pt idx="34937">
                  <c:v>124.1312742174096</c:v>
                </c:pt>
                <c:pt idx="34938">
                  <c:v>124.13341746717001</c:v>
                </c:pt>
                <c:pt idx="34939">
                  <c:v>124.13556071693041</c:v>
                </c:pt>
                <c:pt idx="34940">
                  <c:v>124.13770345929268</c:v>
                </c:pt>
                <c:pt idx="34941">
                  <c:v>124.13984670905309</c:v>
                </c:pt>
                <c:pt idx="34942">
                  <c:v>124.1419899588135</c:v>
                </c:pt>
                <c:pt idx="34943">
                  <c:v>124.14413270117576</c:v>
                </c:pt>
                <c:pt idx="34944">
                  <c:v>124.14841920069658</c:v>
                </c:pt>
                <c:pt idx="34945">
                  <c:v>124.15056194305883</c:v>
                </c:pt>
                <c:pt idx="34946">
                  <c:v>124.15270519281924</c:v>
                </c:pt>
                <c:pt idx="34947">
                  <c:v>124.15485047217223</c:v>
                </c:pt>
                <c:pt idx="34948">
                  <c:v>124.15699372193264</c:v>
                </c:pt>
                <c:pt idx="34949">
                  <c:v>124.1591364642949</c:v>
                </c:pt>
                <c:pt idx="34950">
                  <c:v>124.16127971405531</c:v>
                </c:pt>
                <c:pt idx="34951">
                  <c:v>124.16342296381572</c:v>
                </c:pt>
                <c:pt idx="34952">
                  <c:v>124.16556570617799</c:v>
                </c:pt>
                <c:pt idx="34953">
                  <c:v>124.16770895593839</c:v>
                </c:pt>
                <c:pt idx="34954">
                  <c:v>124.1698522056988</c:v>
                </c:pt>
                <c:pt idx="34955">
                  <c:v>124.17199494806106</c:v>
                </c:pt>
                <c:pt idx="34956">
                  <c:v>124.17413819782146</c:v>
                </c:pt>
                <c:pt idx="34957">
                  <c:v>124.17628144758187</c:v>
                </c:pt>
                <c:pt idx="34958">
                  <c:v>124.17842418994414</c:v>
                </c:pt>
                <c:pt idx="34959">
                  <c:v>124.18056946929713</c:v>
                </c:pt>
                <c:pt idx="34960">
                  <c:v>124.18271271905753</c:v>
                </c:pt>
                <c:pt idx="34961">
                  <c:v>124.1848554614198</c:v>
                </c:pt>
                <c:pt idx="34962">
                  <c:v>124.2148609580655</c:v>
                </c:pt>
                <c:pt idx="34963">
                  <c:v>124.21700420782591</c:v>
                </c:pt>
                <c:pt idx="34964">
                  <c:v>124.21914695018818</c:v>
                </c:pt>
                <c:pt idx="34965">
                  <c:v>124.22129019994858</c:v>
                </c:pt>
                <c:pt idx="34966">
                  <c:v>124.22343344970899</c:v>
                </c:pt>
                <c:pt idx="34967">
                  <c:v>124.22557619207126</c:v>
                </c:pt>
                <c:pt idx="34968">
                  <c:v>124.22771944183167</c:v>
                </c:pt>
                <c:pt idx="34969">
                  <c:v>124.22986269159207</c:v>
                </c:pt>
                <c:pt idx="34970">
                  <c:v>124.23200543395433</c:v>
                </c:pt>
                <c:pt idx="34971">
                  <c:v>124.23415071330732</c:v>
                </c:pt>
                <c:pt idx="34972">
                  <c:v>124.23629396306772</c:v>
                </c:pt>
                <c:pt idx="34973">
                  <c:v>124.23843670542999</c:v>
                </c:pt>
                <c:pt idx="34974">
                  <c:v>124.28079734579663</c:v>
                </c:pt>
                <c:pt idx="34975">
                  <c:v>124.25098716785885</c:v>
                </c:pt>
                <c:pt idx="34976">
                  <c:v>124.26737390883055</c:v>
                </c:pt>
                <c:pt idx="34977">
                  <c:v>124.26078916114422</c:v>
                </c:pt>
                <c:pt idx="34978">
                  <c:v>124.22811611386375</c:v>
                </c:pt>
                <c:pt idx="34979">
                  <c:v>124.16247886873509</c:v>
                </c:pt>
                <c:pt idx="34980">
                  <c:v>124.11904056938484</c:v>
                </c:pt>
                <c:pt idx="34981">
                  <c:v>124.1716588702072</c:v>
                </c:pt>
                <c:pt idx="34982">
                  <c:v>124.15472501336517</c:v>
                </c:pt>
                <c:pt idx="34983">
                  <c:v>124.12282787299981</c:v>
                </c:pt>
                <c:pt idx="34984">
                  <c:v>124.12435906008584</c:v>
                </c:pt>
                <c:pt idx="34985">
                  <c:v>124.0816564033413</c:v>
                </c:pt>
                <c:pt idx="34986">
                  <c:v>124.07035544939272</c:v>
                </c:pt>
                <c:pt idx="34987">
                  <c:v>124.07614100000001</c:v>
                </c:pt>
                <c:pt idx="34988">
                  <c:v>124.02587101742243</c:v>
                </c:pt>
                <c:pt idx="34989">
                  <c:v>124.01646654727315</c:v>
                </c:pt>
                <c:pt idx="34990">
                  <c:v>124.00906750619933</c:v>
                </c:pt>
                <c:pt idx="34991">
                  <c:v>123.99083676587112</c:v>
                </c:pt>
                <c:pt idx="34992">
                  <c:v>124.02488999190091</c:v>
                </c:pt>
                <c:pt idx="34993">
                  <c:v>124.03958615837517</c:v>
                </c:pt>
                <c:pt idx="34994">
                  <c:v>124.03906575216796</c:v>
                </c:pt>
                <c:pt idx="34995">
                  <c:v>124.03854522272935</c:v>
                </c:pt>
                <c:pt idx="34996">
                  <c:v>124.03802420036513</c:v>
                </c:pt>
                <c:pt idx="34997">
                  <c:v>124.03750367092651</c:v>
                </c:pt>
                <c:pt idx="34998">
                  <c:v>124.03698326471931</c:v>
                </c:pt>
                <c:pt idx="34999">
                  <c:v>124.03646273528069</c:v>
                </c:pt>
                <c:pt idx="35000">
                  <c:v>124.03594220584208</c:v>
                </c:pt>
                <c:pt idx="35001">
                  <c:v>124.03542179963488</c:v>
                </c:pt>
                <c:pt idx="35002">
                  <c:v>124.03490127019626</c:v>
                </c:pt>
                <c:pt idx="35003">
                  <c:v>124.03438074075764</c:v>
                </c:pt>
                <c:pt idx="35004">
                  <c:v>124.03386033455044</c:v>
                </c:pt>
                <c:pt idx="35005">
                  <c:v>124.03333980511182</c:v>
                </c:pt>
                <c:pt idx="35006">
                  <c:v>124.03281927567321</c:v>
                </c:pt>
                <c:pt idx="35007">
                  <c:v>124.032298869466</c:v>
                </c:pt>
                <c:pt idx="35008">
                  <c:v>124.03177834002739</c:v>
                </c:pt>
                <c:pt idx="35009">
                  <c:v>124.03125731766316</c:v>
                </c:pt>
                <c:pt idx="35010">
                  <c:v>124.03073678822456</c:v>
                </c:pt>
                <c:pt idx="35011">
                  <c:v>124.03021638201734</c:v>
                </c:pt>
                <c:pt idx="35012">
                  <c:v>124.02969585257873</c:v>
                </c:pt>
                <c:pt idx="35013">
                  <c:v>124.02917532314012</c:v>
                </c:pt>
                <c:pt idx="35014">
                  <c:v>124.02865491693291</c:v>
                </c:pt>
                <c:pt idx="35015">
                  <c:v>124.02813438749429</c:v>
                </c:pt>
                <c:pt idx="35016">
                  <c:v>124.02761398128709</c:v>
                </c:pt>
                <c:pt idx="35017">
                  <c:v>124.02709345184847</c:v>
                </c:pt>
                <c:pt idx="35018">
                  <c:v>124.02657292240985</c:v>
                </c:pt>
                <c:pt idx="35019">
                  <c:v>124.02605251620264</c:v>
                </c:pt>
                <c:pt idx="35020">
                  <c:v>124.02553198676404</c:v>
                </c:pt>
                <c:pt idx="35021">
                  <c:v>124.02501096439981</c:v>
                </c:pt>
                <c:pt idx="35022">
                  <c:v>124.02449043496121</c:v>
                </c:pt>
                <c:pt idx="35023">
                  <c:v>124.02397002875399</c:v>
                </c:pt>
                <c:pt idx="35024">
                  <c:v>124.02344949931538</c:v>
                </c:pt>
                <c:pt idx="35025">
                  <c:v>124.02292896987677</c:v>
                </c:pt>
                <c:pt idx="35026">
                  <c:v>124.02240856366956</c:v>
                </c:pt>
                <c:pt idx="35027">
                  <c:v>124.02188803423094</c:v>
                </c:pt>
                <c:pt idx="35028">
                  <c:v>123.9334806650786</c:v>
                </c:pt>
                <c:pt idx="35029">
                  <c:v>123.9670193034565</c:v>
                </c:pt>
                <c:pt idx="35030">
                  <c:v>124.00345620696233</c:v>
                </c:pt>
                <c:pt idx="35031">
                  <c:v>124.003784</c:v>
                </c:pt>
                <c:pt idx="35032">
                  <c:v>124.04004926132571</c:v>
                </c:pt>
                <c:pt idx="35033">
                  <c:v>124.058052</c:v>
                </c:pt>
                <c:pt idx="35034">
                  <c:v>124.05767290211955</c:v>
                </c:pt>
                <c:pt idx="35035">
                  <c:v>124.04045037649023</c:v>
                </c:pt>
                <c:pt idx="35036">
                  <c:v>124.05734241336741</c:v>
                </c:pt>
                <c:pt idx="35037">
                  <c:v>124.03623470959208</c:v>
                </c:pt>
                <c:pt idx="35038">
                  <c:v>124.01513200290573</c:v>
                </c:pt>
                <c:pt idx="35039">
                  <c:v>123.99402429913042</c:v>
                </c:pt>
                <c:pt idx="35040">
                  <c:v>123.97291659535509</c:v>
                </c:pt>
                <c:pt idx="35041">
                  <c:v>123.95181388866874</c:v>
                </c:pt>
                <c:pt idx="35042">
                  <c:v>123.93070618489341</c:v>
                </c:pt>
                <c:pt idx="35043">
                  <c:v>123.9095984811181</c:v>
                </c:pt>
                <c:pt idx="35044">
                  <c:v>123.88849577443175</c:v>
                </c:pt>
                <c:pt idx="35045">
                  <c:v>123.86738807065642</c:v>
                </c:pt>
                <c:pt idx="35046">
                  <c:v>123.84626037852526</c:v>
                </c:pt>
                <c:pt idx="35047">
                  <c:v>123.82515267474993</c:v>
                </c:pt>
                <c:pt idx="35048">
                  <c:v>123.80404996806358</c:v>
                </c:pt>
                <c:pt idx="35049">
                  <c:v>123.78294226428827</c:v>
                </c:pt>
                <c:pt idx="35050">
                  <c:v>123.76183456051294</c:v>
                </c:pt>
                <c:pt idx="35051">
                  <c:v>123.74073185382659</c:v>
                </c:pt>
                <c:pt idx="35052">
                  <c:v>123.71962415005126</c:v>
                </c:pt>
                <c:pt idx="35053">
                  <c:v>123.69851644627595</c:v>
                </c:pt>
                <c:pt idx="35054">
                  <c:v>123.6774137395896</c:v>
                </c:pt>
                <c:pt idx="35055">
                  <c:v>123.65630603581427</c:v>
                </c:pt>
                <c:pt idx="35056">
                  <c:v>123.63519833203895</c:v>
                </c:pt>
                <c:pt idx="35057">
                  <c:v>123.61409562535259</c:v>
                </c:pt>
                <c:pt idx="35058">
                  <c:v>123.59298792157728</c:v>
                </c:pt>
                <c:pt idx="35059">
                  <c:v>123.57186022944612</c:v>
                </c:pt>
                <c:pt idx="35060">
                  <c:v>123.55075752275975</c:v>
                </c:pt>
                <c:pt idx="35061">
                  <c:v>123.52964981898444</c:v>
                </c:pt>
                <c:pt idx="35062">
                  <c:v>123.50854211520911</c:v>
                </c:pt>
                <c:pt idx="35063">
                  <c:v>123.48743940852276</c:v>
                </c:pt>
                <c:pt idx="35064">
                  <c:v>123.46633170474743</c:v>
                </c:pt>
                <c:pt idx="35065">
                  <c:v>123.44522400097212</c:v>
                </c:pt>
                <c:pt idx="35066">
                  <c:v>123.42412129428577</c:v>
                </c:pt>
                <c:pt idx="35067">
                  <c:v>123.40301359051044</c:v>
                </c:pt>
                <c:pt idx="35068">
                  <c:v>123.38190588673513</c:v>
                </c:pt>
                <c:pt idx="35069">
                  <c:v>123.36080318004876</c:v>
                </c:pt>
                <c:pt idx="35070">
                  <c:v>123.33969547627345</c:v>
                </c:pt>
                <c:pt idx="35071">
                  <c:v>123.31856778414229</c:v>
                </c:pt>
                <c:pt idx="35072">
                  <c:v>123.29746008036696</c:v>
                </c:pt>
                <c:pt idx="35073">
                  <c:v>123.27635737368061</c:v>
                </c:pt>
                <c:pt idx="35074">
                  <c:v>123.25524966990528</c:v>
                </c:pt>
                <c:pt idx="35075">
                  <c:v>123.23414196612997</c:v>
                </c:pt>
                <c:pt idx="35076">
                  <c:v>123.21303925944362</c:v>
                </c:pt>
                <c:pt idx="35077">
                  <c:v>123.19193155566829</c:v>
                </c:pt>
                <c:pt idx="35078">
                  <c:v>123.17082385189298</c:v>
                </c:pt>
                <c:pt idx="35079">
                  <c:v>123.14972114520661</c:v>
                </c:pt>
                <c:pt idx="35080">
                  <c:v>123.1286134414313</c:v>
                </c:pt>
                <c:pt idx="35081">
                  <c:v>123.12586357296138</c:v>
                </c:pt>
                <c:pt idx="35082">
                  <c:v>123.12682623748212</c:v>
                </c:pt>
                <c:pt idx="35083">
                  <c:v>123.117355</c:v>
                </c:pt>
                <c:pt idx="35084">
                  <c:v>123.09065436781883</c:v>
                </c:pt>
                <c:pt idx="35085">
                  <c:v>123.05406406533143</c:v>
                </c:pt>
                <c:pt idx="35086">
                  <c:v>123.03584567334288</c:v>
                </c:pt>
                <c:pt idx="35087">
                  <c:v>123.01762949392133</c:v>
                </c:pt>
                <c:pt idx="35088">
                  <c:v>122.98061202670482</c:v>
                </c:pt>
                <c:pt idx="35089">
                  <c:v>122.94501959656652</c:v>
                </c:pt>
                <c:pt idx="35090">
                  <c:v>122.93058409182564</c:v>
                </c:pt>
                <c:pt idx="35091">
                  <c:v>122.91950266047726</c:v>
                </c:pt>
                <c:pt idx="35092">
                  <c:v>122.90841860506274</c:v>
                </c:pt>
                <c:pt idx="35093">
                  <c:v>122.90513188650453</c:v>
                </c:pt>
                <c:pt idx="35094">
                  <c:v>122.91340122002384</c:v>
                </c:pt>
                <c:pt idx="35095">
                  <c:v>122.90538204434907</c:v>
                </c:pt>
                <c:pt idx="35096">
                  <c:v>122.90788362279447</c:v>
                </c:pt>
                <c:pt idx="35097">
                  <c:v>122.88756779952324</c:v>
                </c:pt>
                <c:pt idx="35098">
                  <c:v>122.88381486422107</c:v>
                </c:pt>
                <c:pt idx="35099">
                  <c:v>122.84601600000001</c:v>
                </c:pt>
                <c:pt idx="35100">
                  <c:v>122.84025728040058</c:v>
                </c:pt>
                <c:pt idx="35101">
                  <c:v>122.824493244777</c:v>
                </c:pt>
                <c:pt idx="35102">
                  <c:v>122.8139014633669</c:v>
                </c:pt>
                <c:pt idx="35103">
                  <c:v>122.80330968195679</c:v>
                </c:pt>
                <c:pt idx="35104">
                  <c:v>122.79272040807071</c:v>
                </c:pt>
                <c:pt idx="35105">
                  <c:v>122.78212862666061</c:v>
                </c:pt>
                <c:pt idx="35106">
                  <c:v>122.77153684525051</c:v>
                </c:pt>
                <c:pt idx="35107">
                  <c:v>122.76094757136441</c:v>
                </c:pt>
                <c:pt idx="35108">
                  <c:v>122.75035578995431</c:v>
                </c:pt>
                <c:pt idx="35109">
                  <c:v>122.73975397844818</c:v>
                </c:pt>
                <c:pt idx="35110">
                  <c:v>122.72916470456209</c:v>
                </c:pt>
                <c:pt idx="35111">
                  <c:v>122.71857292315198</c:v>
                </c:pt>
                <c:pt idx="35112">
                  <c:v>122.70798114174188</c:v>
                </c:pt>
                <c:pt idx="35113">
                  <c:v>122.6973918678558</c:v>
                </c:pt>
                <c:pt idx="35114">
                  <c:v>122.6868000864457</c:v>
                </c:pt>
                <c:pt idx="35115">
                  <c:v>122.6762083050356</c:v>
                </c:pt>
                <c:pt idx="35116">
                  <c:v>122.6656190311495</c:v>
                </c:pt>
                <c:pt idx="35117">
                  <c:v>122.6550272497394</c:v>
                </c:pt>
                <c:pt idx="35118">
                  <c:v>122.64443546832931</c:v>
                </c:pt>
                <c:pt idx="35119">
                  <c:v>122.63384619444321</c:v>
                </c:pt>
                <c:pt idx="35120">
                  <c:v>122.62325441303311</c:v>
                </c:pt>
                <c:pt idx="35121">
                  <c:v>122.61265260152697</c:v>
                </c:pt>
                <c:pt idx="35122">
                  <c:v>122.60206082011688</c:v>
                </c:pt>
                <c:pt idx="35123">
                  <c:v>122.59147154623079</c:v>
                </c:pt>
                <c:pt idx="35124">
                  <c:v>122.58087976482069</c:v>
                </c:pt>
                <c:pt idx="35125">
                  <c:v>122.57028798341059</c:v>
                </c:pt>
                <c:pt idx="35126">
                  <c:v>122.5596987095245</c:v>
                </c:pt>
                <c:pt idx="35127">
                  <c:v>122.5491069281144</c:v>
                </c:pt>
                <c:pt idx="35128">
                  <c:v>122.5385151467043</c:v>
                </c:pt>
                <c:pt idx="35129">
                  <c:v>122.5279258728182</c:v>
                </c:pt>
                <c:pt idx="35130">
                  <c:v>122.5173340914081</c:v>
                </c:pt>
                <c:pt idx="35131">
                  <c:v>122.506742309998</c:v>
                </c:pt>
                <c:pt idx="35132">
                  <c:v>122.49615303611191</c:v>
                </c:pt>
                <c:pt idx="35133">
                  <c:v>122.48556125470181</c:v>
                </c:pt>
                <c:pt idx="35134">
                  <c:v>122.47495944319569</c:v>
                </c:pt>
                <c:pt idx="35135">
                  <c:v>122.46437016930959</c:v>
                </c:pt>
                <c:pt idx="35136">
                  <c:v>122.45377838789949</c:v>
                </c:pt>
                <c:pt idx="35137">
                  <c:v>122.44318660648939</c:v>
                </c:pt>
                <c:pt idx="35138">
                  <c:v>122.43259733260329</c:v>
                </c:pt>
                <c:pt idx="35139">
                  <c:v>122.42200555119319</c:v>
                </c:pt>
                <c:pt idx="35140">
                  <c:v>122.4114137697831</c:v>
                </c:pt>
                <c:pt idx="35141">
                  <c:v>122.400824495897</c:v>
                </c:pt>
                <c:pt idx="35142">
                  <c:v>122.3902327144869</c:v>
                </c:pt>
                <c:pt idx="35143">
                  <c:v>122.3796409330768</c:v>
                </c:pt>
                <c:pt idx="35144">
                  <c:v>122.375664</c:v>
                </c:pt>
                <c:pt idx="35145">
                  <c:v>122.35267512816229</c:v>
                </c:pt>
                <c:pt idx="35146">
                  <c:v>122.37443726800191</c:v>
                </c:pt>
                <c:pt idx="35147">
                  <c:v>122.35842902860549</c:v>
                </c:pt>
                <c:pt idx="35148">
                  <c:v>122.3156928423939</c:v>
                </c:pt>
                <c:pt idx="35149">
                  <c:v>122.33940209060562</c:v>
                </c:pt>
                <c:pt idx="35150">
                  <c:v>122.32111442145411</c:v>
                </c:pt>
                <c:pt idx="35151">
                  <c:v>122.29103470028612</c:v>
                </c:pt>
                <c:pt idx="35152">
                  <c:v>122.285225</c:v>
                </c:pt>
                <c:pt idx="35153">
                  <c:v>122.28208059100635</c:v>
                </c:pt>
                <c:pt idx="35154">
                  <c:v>122.27751270687143</c:v>
                </c:pt>
                <c:pt idx="35155">
                  <c:v>122.27294374106849</c:v>
                </c:pt>
                <c:pt idx="35156">
                  <c:v>122.26837477526554</c:v>
                </c:pt>
                <c:pt idx="35157">
                  <c:v>122.26380689113063</c:v>
                </c:pt>
                <c:pt idx="35158">
                  <c:v>122.25923792532768</c:v>
                </c:pt>
                <c:pt idx="35159">
                  <c:v>122.25466463285257</c:v>
                </c:pt>
                <c:pt idx="35160">
                  <c:v>122.25009674871767</c:v>
                </c:pt>
                <c:pt idx="35161">
                  <c:v>122.24552778291471</c:v>
                </c:pt>
                <c:pt idx="35162">
                  <c:v>122.24095881711176</c:v>
                </c:pt>
                <c:pt idx="35163">
                  <c:v>122.23639093297685</c:v>
                </c:pt>
                <c:pt idx="35164">
                  <c:v>122.2318219671739</c:v>
                </c:pt>
                <c:pt idx="35165">
                  <c:v>122.22725300137095</c:v>
                </c:pt>
                <c:pt idx="35166">
                  <c:v>122.22268511723604</c:v>
                </c:pt>
                <c:pt idx="35167">
                  <c:v>122.21811615143309</c:v>
                </c:pt>
                <c:pt idx="35168">
                  <c:v>122.21354718563015</c:v>
                </c:pt>
                <c:pt idx="35169">
                  <c:v>122.20897930149523</c:v>
                </c:pt>
                <c:pt idx="35170">
                  <c:v>122.20441033569229</c:v>
                </c:pt>
                <c:pt idx="35171">
                  <c:v>122.19983704321717</c:v>
                </c:pt>
                <c:pt idx="35172">
                  <c:v>122.19526807741423</c:v>
                </c:pt>
                <c:pt idx="35173">
                  <c:v>122.19070019327931</c:v>
                </c:pt>
                <c:pt idx="35174">
                  <c:v>122.18613122747637</c:v>
                </c:pt>
                <c:pt idx="35175">
                  <c:v>122.17699437753851</c:v>
                </c:pt>
                <c:pt idx="35176">
                  <c:v>122.17242541173556</c:v>
                </c:pt>
                <c:pt idx="35177">
                  <c:v>122.16785644593261</c:v>
                </c:pt>
                <c:pt idx="35178">
                  <c:v>122.1632885617977</c:v>
                </c:pt>
                <c:pt idx="35179">
                  <c:v>122.15871959599475</c:v>
                </c:pt>
                <c:pt idx="35180">
                  <c:v>122.15415063019181</c:v>
                </c:pt>
                <c:pt idx="35181">
                  <c:v>122.14958274605689</c:v>
                </c:pt>
                <c:pt idx="35182">
                  <c:v>122.14501378025395</c:v>
                </c:pt>
                <c:pt idx="35183">
                  <c:v>122.14044048777883</c:v>
                </c:pt>
                <c:pt idx="35184">
                  <c:v>122.13587260364392</c:v>
                </c:pt>
                <c:pt idx="35185">
                  <c:v>122.10846097216231</c:v>
                </c:pt>
                <c:pt idx="35186">
                  <c:v>122.10389200635936</c:v>
                </c:pt>
                <c:pt idx="35187">
                  <c:v>122.09932304055641</c:v>
                </c:pt>
                <c:pt idx="35188">
                  <c:v>122.0947551564215</c:v>
                </c:pt>
                <c:pt idx="35189">
                  <c:v>122.09018619061855</c:v>
                </c:pt>
                <c:pt idx="35190">
                  <c:v>122.08561289814344</c:v>
                </c:pt>
                <c:pt idx="35191">
                  <c:v>122.08104393234049</c:v>
                </c:pt>
                <c:pt idx="35192">
                  <c:v>122.07647604820558</c:v>
                </c:pt>
                <c:pt idx="35193">
                  <c:v>122.07190708240263</c:v>
                </c:pt>
                <c:pt idx="35194">
                  <c:v>122.06733811659969</c:v>
                </c:pt>
                <c:pt idx="35195">
                  <c:v>122.06277023246477</c:v>
                </c:pt>
                <c:pt idx="35196">
                  <c:v>122.05820126666183</c:v>
                </c:pt>
                <c:pt idx="35197">
                  <c:v>122.05363230085888</c:v>
                </c:pt>
                <c:pt idx="35198">
                  <c:v>122.04906441672397</c:v>
                </c:pt>
                <c:pt idx="35199">
                  <c:v>122.04449545092102</c:v>
                </c:pt>
                <c:pt idx="35200">
                  <c:v>122.03992648511807</c:v>
                </c:pt>
                <c:pt idx="35201">
                  <c:v>122.03535860098316</c:v>
                </c:pt>
                <c:pt idx="35202">
                  <c:v>122.01795540104912</c:v>
                </c:pt>
                <c:pt idx="35203">
                  <c:v>121.93605207628866</c:v>
                </c:pt>
                <c:pt idx="35204">
                  <c:v>121.92966191595772</c:v>
                </c:pt>
                <c:pt idx="35205">
                  <c:v>121.91579982577319</c:v>
                </c:pt>
                <c:pt idx="35206">
                  <c:v>121.95211938453608</c:v>
                </c:pt>
                <c:pt idx="35207">
                  <c:v>121.89553541170405</c:v>
                </c:pt>
                <c:pt idx="35208">
                  <c:v>121.86500518762887</c:v>
                </c:pt>
                <c:pt idx="35209">
                  <c:v>121.86320513195876</c:v>
                </c:pt>
                <c:pt idx="35210">
                  <c:v>121.82525005773196</c:v>
                </c:pt>
                <c:pt idx="35211">
                  <c:v>121.76922429896908</c:v>
                </c:pt>
                <c:pt idx="35212">
                  <c:v>121.59701473258296</c:v>
                </c:pt>
                <c:pt idx="35213">
                  <c:v>121.54999766687921</c:v>
                </c:pt>
                <c:pt idx="35214">
                  <c:v>121.50296946760555</c:v>
                </c:pt>
                <c:pt idx="35215">
                  <c:v>121.45589673405229</c:v>
                </c:pt>
                <c:pt idx="35216">
                  <c:v>121.40886853477863</c:v>
                </c:pt>
                <c:pt idx="35217">
                  <c:v>121.36185146907488</c:v>
                </c:pt>
                <c:pt idx="35218">
                  <c:v>121.31482326980122</c:v>
                </c:pt>
                <c:pt idx="35219">
                  <c:v>121.26779507052757</c:v>
                </c:pt>
                <c:pt idx="35220">
                  <c:v>121.22077800482383</c:v>
                </c:pt>
                <c:pt idx="35221">
                  <c:v>121.17374980555016</c:v>
                </c:pt>
                <c:pt idx="35222">
                  <c:v>121.1267216062765</c:v>
                </c:pt>
                <c:pt idx="35223">
                  <c:v>121.07970454057276</c:v>
                </c:pt>
                <c:pt idx="35224">
                  <c:v>121.03267634129911</c:v>
                </c:pt>
                <c:pt idx="35225">
                  <c:v>120.98564814202545</c:v>
                </c:pt>
                <c:pt idx="35226">
                  <c:v>120.9386310763217</c:v>
                </c:pt>
                <c:pt idx="35227">
                  <c:v>120.89160287704804</c:v>
                </c:pt>
                <c:pt idx="35228">
                  <c:v>120.84453014349478</c:v>
                </c:pt>
                <c:pt idx="35229">
                  <c:v>120.79751307779102</c:v>
                </c:pt>
                <c:pt idx="35230">
                  <c:v>120.75048487851737</c:v>
                </c:pt>
                <c:pt idx="35231">
                  <c:v>120.70345667924371</c:v>
                </c:pt>
                <c:pt idx="35232">
                  <c:v>120.65643961353996</c:v>
                </c:pt>
                <c:pt idx="35233">
                  <c:v>120.6094114142663</c:v>
                </c:pt>
                <c:pt idx="35234">
                  <c:v>120.56238321499265</c:v>
                </c:pt>
                <c:pt idx="35235">
                  <c:v>120.51536614928889</c:v>
                </c:pt>
                <c:pt idx="35236">
                  <c:v>120.46833795001524</c:v>
                </c:pt>
                <c:pt idx="35237">
                  <c:v>120.42130975074159</c:v>
                </c:pt>
                <c:pt idx="35238">
                  <c:v>120.37429268503784</c:v>
                </c:pt>
                <c:pt idx="35239">
                  <c:v>120.32726448576419</c:v>
                </c:pt>
                <c:pt idx="35240">
                  <c:v>120.28019175221091</c:v>
                </c:pt>
                <c:pt idx="35241">
                  <c:v>120.23316355293726</c:v>
                </c:pt>
                <c:pt idx="35242">
                  <c:v>120.18614648723351</c:v>
                </c:pt>
                <c:pt idx="35243">
                  <c:v>120.13911828795986</c:v>
                </c:pt>
                <c:pt idx="35244">
                  <c:v>120.09209008868621</c:v>
                </c:pt>
                <c:pt idx="35245">
                  <c:v>120.04507302298245</c:v>
                </c:pt>
                <c:pt idx="35246">
                  <c:v>119.9980448237088</c:v>
                </c:pt>
                <c:pt idx="35247">
                  <c:v>119.95101662443514</c:v>
                </c:pt>
                <c:pt idx="35248">
                  <c:v>119.90399955873139</c:v>
                </c:pt>
                <c:pt idx="35249">
                  <c:v>119.85697135945773</c:v>
                </c:pt>
                <c:pt idx="35250">
                  <c:v>119.80994316018408</c:v>
                </c:pt>
                <c:pt idx="35251">
                  <c:v>119.76292609448032</c:v>
                </c:pt>
                <c:pt idx="35252">
                  <c:v>119.71589789520667</c:v>
                </c:pt>
                <c:pt idx="35253">
                  <c:v>119.6688251616534</c:v>
                </c:pt>
                <c:pt idx="35254">
                  <c:v>119.62180809594965</c:v>
                </c:pt>
                <c:pt idx="35255">
                  <c:v>119.60787999999999</c:v>
                </c:pt>
                <c:pt idx="35256">
                  <c:v>119.51720214520743</c:v>
                </c:pt>
                <c:pt idx="35257">
                  <c:v>119.49432466388558</c:v>
                </c:pt>
                <c:pt idx="35258">
                  <c:v>119.47292773056748</c:v>
                </c:pt>
                <c:pt idx="35259">
                  <c:v>119.47648168788746</c:v>
                </c:pt>
                <c:pt idx="35260">
                  <c:v>119.41395442203148</c:v>
                </c:pt>
                <c:pt idx="35261">
                  <c:v>119.36362640882002</c:v>
                </c:pt>
                <c:pt idx="35262">
                  <c:v>119.36832599570815</c:v>
                </c:pt>
                <c:pt idx="35263">
                  <c:v>119.372704</c:v>
                </c:pt>
                <c:pt idx="35264">
                  <c:v>119.36048852734662</c:v>
                </c:pt>
                <c:pt idx="35265">
                  <c:v>119.3445382437214</c:v>
                </c:pt>
                <c:pt idx="35266">
                  <c:v>119.32860305024153</c:v>
                </c:pt>
                <c:pt idx="35267">
                  <c:v>119.31267162929798</c:v>
                </c:pt>
                <c:pt idx="35268">
                  <c:v>119.2967364358181</c:v>
                </c:pt>
                <c:pt idx="35269">
                  <c:v>119.28080124233821</c:v>
                </c:pt>
                <c:pt idx="35270">
                  <c:v>119.26486982139467</c:v>
                </c:pt>
                <c:pt idx="35271">
                  <c:v>119.24893462791479</c:v>
                </c:pt>
                <c:pt idx="35272">
                  <c:v>119.23299943443492</c:v>
                </c:pt>
                <c:pt idx="35273">
                  <c:v>119.21706801349137</c:v>
                </c:pt>
                <c:pt idx="35274">
                  <c:v>119.20113282001149</c:v>
                </c:pt>
                <c:pt idx="35275">
                  <c:v>119.1851976265316</c:v>
                </c:pt>
                <c:pt idx="35276">
                  <c:v>119.16926620558806</c:v>
                </c:pt>
                <c:pt idx="35277">
                  <c:v>119.15331592196284</c:v>
                </c:pt>
                <c:pt idx="35278">
                  <c:v>119.13738072848297</c:v>
                </c:pt>
                <c:pt idx="35279">
                  <c:v>119.12144930753942</c:v>
                </c:pt>
                <c:pt idx="35280">
                  <c:v>119.10551411405955</c:v>
                </c:pt>
                <c:pt idx="35281">
                  <c:v>119.08957892057965</c:v>
                </c:pt>
                <c:pt idx="35282">
                  <c:v>119.07364749963611</c:v>
                </c:pt>
                <c:pt idx="35283">
                  <c:v>119.04177711267636</c:v>
                </c:pt>
                <c:pt idx="35284">
                  <c:v>119.02584569173281</c:v>
                </c:pt>
                <c:pt idx="35285">
                  <c:v>119.00991049825294</c:v>
                </c:pt>
                <c:pt idx="35286">
                  <c:v>118.99397530477304</c:v>
                </c:pt>
                <c:pt idx="35287">
                  <c:v>118.9780438838295</c:v>
                </c:pt>
                <c:pt idx="35288">
                  <c:v>118.96210869034962</c:v>
                </c:pt>
                <c:pt idx="35289">
                  <c:v>118.94615840672441</c:v>
                </c:pt>
                <c:pt idx="35290">
                  <c:v>118.93022321324452</c:v>
                </c:pt>
                <c:pt idx="35291">
                  <c:v>118.91429179230097</c:v>
                </c:pt>
                <c:pt idx="35292">
                  <c:v>118.8983565988211</c:v>
                </c:pt>
                <c:pt idx="35293">
                  <c:v>118.88242140534122</c:v>
                </c:pt>
                <c:pt idx="35294">
                  <c:v>118.86648998439767</c:v>
                </c:pt>
                <c:pt idx="35295">
                  <c:v>118.8505547909178</c:v>
                </c:pt>
                <c:pt idx="35296">
                  <c:v>118.83461959743791</c:v>
                </c:pt>
                <c:pt idx="35297">
                  <c:v>118.81868817649436</c:v>
                </c:pt>
                <c:pt idx="35298">
                  <c:v>118.80275298301449</c:v>
                </c:pt>
                <c:pt idx="35299">
                  <c:v>118.78681778953461</c:v>
                </c:pt>
                <c:pt idx="35300">
                  <c:v>118.77088636859106</c:v>
                </c:pt>
                <c:pt idx="35301">
                  <c:v>118.75493608496585</c:v>
                </c:pt>
                <c:pt idx="35302">
                  <c:v>118.73900089148596</c:v>
                </c:pt>
                <c:pt idx="35303">
                  <c:v>118.72306947054241</c:v>
                </c:pt>
                <c:pt idx="35304">
                  <c:v>118.70713427706254</c:v>
                </c:pt>
                <c:pt idx="35305">
                  <c:v>118.69119908358266</c:v>
                </c:pt>
                <c:pt idx="35306">
                  <c:v>118.67526766263911</c:v>
                </c:pt>
                <c:pt idx="35307">
                  <c:v>118.65933246915924</c:v>
                </c:pt>
                <c:pt idx="35308">
                  <c:v>118.64339727567935</c:v>
                </c:pt>
                <c:pt idx="35309">
                  <c:v>118.6274658547358</c:v>
                </c:pt>
                <c:pt idx="35310">
                  <c:v>118.61153066125593</c:v>
                </c:pt>
                <c:pt idx="35311">
                  <c:v>118.59559546777605</c:v>
                </c:pt>
                <c:pt idx="35312">
                  <c:v>118.57966404683251</c:v>
                </c:pt>
                <c:pt idx="35313">
                  <c:v>118.56372885335263</c:v>
                </c:pt>
                <c:pt idx="35314">
                  <c:v>118.5477785697274</c:v>
                </c:pt>
                <c:pt idx="35315">
                  <c:v>118.53184337624752</c:v>
                </c:pt>
                <c:pt idx="35316">
                  <c:v>118.51591195530398</c:v>
                </c:pt>
                <c:pt idx="35317">
                  <c:v>118.4999767618241</c:v>
                </c:pt>
                <c:pt idx="35318">
                  <c:v>118.48885997473182</c:v>
                </c:pt>
                <c:pt idx="35319">
                  <c:v>118.49899629327611</c:v>
                </c:pt>
                <c:pt idx="35320">
                  <c:v>118.46820099999999</c:v>
                </c:pt>
                <c:pt idx="35321">
                  <c:v>118.46820099999999</c:v>
                </c:pt>
                <c:pt idx="35322">
                  <c:v>118.46205186364719</c:v>
                </c:pt>
                <c:pt idx="35323">
                  <c:v>118.43522229518359</c:v>
                </c:pt>
                <c:pt idx="35324">
                  <c:v>118.45011100000001</c:v>
                </c:pt>
                <c:pt idx="35325">
                  <c:v>118.43283823218117</c:v>
                </c:pt>
                <c:pt idx="35326">
                  <c:v>118.36684737625178</c:v>
                </c:pt>
                <c:pt idx="35327">
                  <c:v>118.38838772532189</c:v>
                </c:pt>
                <c:pt idx="35328">
                  <c:v>118.35579913706793</c:v>
                </c:pt>
                <c:pt idx="35329">
                  <c:v>118.34156</c:v>
                </c:pt>
                <c:pt idx="35330">
                  <c:v>118.35388197615642</c:v>
                </c:pt>
                <c:pt idx="35331">
                  <c:v>118.37468947747318</c:v>
                </c:pt>
                <c:pt idx="35332">
                  <c:v>118.30973819694802</c:v>
                </c:pt>
                <c:pt idx="35333">
                  <c:v>118.323471</c:v>
                </c:pt>
                <c:pt idx="35334">
                  <c:v>118.30866434047984</c:v>
                </c:pt>
                <c:pt idx="35335">
                  <c:v>118.29015981214906</c:v>
                </c:pt>
                <c:pt idx="35336">
                  <c:v>118.28975414603012</c:v>
                </c:pt>
                <c:pt idx="35337">
                  <c:v>118.2819502508933</c:v>
                </c:pt>
                <c:pt idx="35338">
                  <c:v>118.27551301597521</c:v>
                </c:pt>
                <c:pt idx="35339">
                  <c:v>118.2808353397711</c:v>
                </c:pt>
                <c:pt idx="35340">
                  <c:v>118.28896152074392</c:v>
                </c:pt>
                <c:pt idx="35341">
                  <c:v>118.31676146865316</c:v>
                </c:pt>
                <c:pt idx="35342">
                  <c:v>118.28487299189318</c:v>
                </c:pt>
                <c:pt idx="35343">
                  <c:v>118.28594239532666</c:v>
                </c:pt>
                <c:pt idx="35344">
                  <c:v>118.34510544946714</c:v>
                </c:pt>
                <c:pt idx="35345">
                  <c:v>118.35421492547029</c:v>
                </c:pt>
                <c:pt idx="35346">
                  <c:v>118.36332440147343</c:v>
                </c:pt>
                <c:pt idx="35347">
                  <c:v>118.37243172087715</c:v>
                </c:pt>
                <c:pt idx="35348">
                  <c:v>118.38154119688029</c:v>
                </c:pt>
                <c:pt idx="35349">
                  <c:v>118.39065067288344</c:v>
                </c:pt>
                <c:pt idx="35350">
                  <c:v>118.39975799228715</c:v>
                </c:pt>
                <c:pt idx="35351">
                  <c:v>118.40887609468803</c:v>
                </c:pt>
                <c:pt idx="35352">
                  <c:v>118.41798557069117</c:v>
                </c:pt>
                <c:pt idx="35353">
                  <c:v>118.4270928900949</c:v>
                </c:pt>
                <c:pt idx="35354">
                  <c:v>118.43620236609804</c:v>
                </c:pt>
                <c:pt idx="35355">
                  <c:v>118.44531184210119</c:v>
                </c:pt>
                <c:pt idx="35356">
                  <c:v>118.4544191615049</c:v>
                </c:pt>
                <c:pt idx="35357">
                  <c:v>118.46352863750805</c:v>
                </c:pt>
                <c:pt idx="35358">
                  <c:v>118.4726381135112</c:v>
                </c:pt>
                <c:pt idx="35359">
                  <c:v>118.48174543291491</c:v>
                </c:pt>
                <c:pt idx="35360">
                  <c:v>118.49085490891805</c:v>
                </c:pt>
                <c:pt idx="35361">
                  <c:v>118.4999643849212</c:v>
                </c:pt>
                <c:pt idx="35362">
                  <c:v>118.50907170432492</c:v>
                </c:pt>
                <c:pt idx="35363">
                  <c:v>118.51818118032807</c:v>
                </c:pt>
                <c:pt idx="35364">
                  <c:v>118.52729928272895</c:v>
                </c:pt>
                <c:pt idx="35365">
                  <c:v>118.53640875873209</c:v>
                </c:pt>
                <c:pt idx="35366">
                  <c:v>118.5455160781358</c:v>
                </c:pt>
                <c:pt idx="35367">
                  <c:v>118.55462555413895</c:v>
                </c:pt>
                <c:pt idx="35368">
                  <c:v>118.5637350301421</c:v>
                </c:pt>
                <c:pt idx="35369">
                  <c:v>118.57284234954581</c:v>
                </c:pt>
                <c:pt idx="35370">
                  <c:v>118.58195182554896</c:v>
                </c:pt>
                <c:pt idx="35371">
                  <c:v>118.5910613015521</c:v>
                </c:pt>
                <c:pt idx="35372">
                  <c:v>118.60016862095583</c:v>
                </c:pt>
                <c:pt idx="35373">
                  <c:v>118.60927809695897</c:v>
                </c:pt>
                <c:pt idx="35374">
                  <c:v>118.61838757296212</c:v>
                </c:pt>
                <c:pt idx="35375">
                  <c:v>118.62749489236583</c:v>
                </c:pt>
                <c:pt idx="35376">
                  <c:v>118.63661299476671</c:v>
                </c:pt>
                <c:pt idx="35377">
                  <c:v>118.64572247076985</c:v>
                </c:pt>
                <c:pt idx="35378">
                  <c:v>118.65482979017357</c:v>
                </c:pt>
                <c:pt idx="35379">
                  <c:v>118.66393926617673</c:v>
                </c:pt>
                <c:pt idx="35380">
                  <c:v>118.67304874217987</c:v>
                </c:pt>
                <c:pt idx="35381">
                  <c:v>118.68215606158358</c:v>
                </c:pt>
                <c:pt idx="35382">
                  <c:v>118.69126553758673</c:v>
                </c:pt>
                <c:pt idx="35383">
                  <c:v>118.70037501358988</c:v>
                </c:pt>
                <c:pt idx="35384">
                  <c:v>118.703377</c:v>
                </c:pt>
                <c:pt idx="35385">
                  <c:v>118.72804773915117</c:v>
                </c:pt>
                <c:pt idx="35386">
                  <c:v>118.76448521220792</c:v>
                </c:pt>
                <c:pt idx="35387">
                  <c:v>118.84128936155948</c:v>
                </c:pt>
                <c:pt idx="35388">
                  <c:v>118.83359388015913</c:v>
                </c:pt>
                <c:pt idx="35389">
                  <c:v>118.90112310044755</c:v>
                </c:pt>
                <c:pt idx="35390">
                  <c:v>118.91118486466353</c:v>
                </c:pt>
                <c:pt idx="35391">
                  <c:v>118.88510975335653</c:v>
                </c:pt>
                <c:pt idx="35392">
                  <c:v>118.90759586424664</c:v>
                </c:pt>
                <c:pt idx="35393">
                  <c:v>118.9678249749193</c:v>
                </c:pt>
                <c:pt idx="35394">
                  <c:v>118.96438126704817</c:v>
                </c:pt>
                <c:pt idx="35395">
                  <c:v>118.97099395322195</c:v>
                </c:pt>
                <c:pt idx="35396">
                  <c:v>118.97472399999999</c:v>
                </c:pt>
                <c:pt idx="35397">
                  <c:v>119.00392315265539</c:v>
                </c:pt>
                <c:pt idx="35398">
                  <c:v>119.010902</c:v>
                </c:pt>
                <c:pt idx="35399">
                  <c:v>119.04064572722937</c:v>
                </c:pt>
                <c:pt idx="35400">
                  <c:v>119.00214414932127</c:v>
                </c:pt>
                <c:pt idx="35401">
                  <c:v>118.992813</c:v>
                </c:pt>
                <c:pt idx="35402">
                  <c:v>118.992813</c:v>
                </c:pt>
                <c:pt idx="35403">
                  <c:v>118.96206299237915</c:v>
                </c:pt>
                <c:pt idx="35404">
                  <c:v>119.01869969164679</c:v>
                </c:pt>
                <c:pt idx="35405">
                  <c:v>119.03037261725314</c:v>
                </c:pt>
                <c:pt idx="35406">
                  <c:v>119.03197965878013</c:v>
                </c:pt>
                <c:pt idx="35407">
                  <c:v>119.03358708085214</c:v>
                </c:pt>
                <c:pt idx="35408">
                  <c:v>119.03519450292414</c:v>
                </c:pt>
                <c:pt idx="35409">
                  <c:v>119.03680154445115</c:v>
                </c:pt>
                <c:pt idx="35410">
                  <c:v>119.03840896652315</c:v>
                </c:pt>
                <c:pt idx="35411">
                  <c:v>119.04001638859515</c:v>
                </c:pt>
                <c:pt idx="35412">
                  <c:v>119.04162343012216</c:v>
                </c:pt>
                <c:pt idx="35413">
                  <c:v>119.04323085219416</c:v>
                </c:pt>
                <c:pt idx="35414">
                  <c:v>119.04483979644615</c:v>
                </c:pt>
                <c:pt idx="35415">
                  <c:v>119.04644721851815</c:v>
                </c:pt>
                <c:pt idx="35416">
                  <c:v>119.04805426004516</c:v>
                </c:pt>
                <c:pt idx="35417">
                  <c:v>119.04966168211716</c:v>
                </c:pt>
                <c:pt idx="35418">
                  <c:v>119.05126910418916</c:v>
                </c:pt>
                <c:pt idx="35419">
                  <c:v>119.05287614571617</c:v>
                </c:pt>
                <c:pt idx="35420">
                  <c:v>119.05448356778817</c:v>
                </c:pt>
                <c:pt idx="35421">
                  <c:v>119.05609098986017</c:v>
                </c:pt>
                <c:pt idx="35422">
                  <c:v>119.05769803138718</c:v>
                </c:pt>
                <c:pt idx="35423">
                  <c:v>119.05930545345917</c:v>
                </c:pt>
                <c:pt idx="35424">
                  <c:v>119.06091287553119</c:v>
                </c:pt>
                <c:pt idx="35425">
                  <c:v>119.06251991705818</c:v>
                </c:pt>
                <c:pt idx="35426">
                  <c:v>119.06412886131018</c:v>
                </c:pt>
                <c:pt idx="35427">
                  <c:v>119.06573628338218</c:v>
                </c:pt>
                <c:pt idx="35428">
                  <c:v>119.06734332490919</c:v>
                </c:pt>
                <c:pt idx="35429">
                  <c:v>119.06895074698119</c:v>
                </c:pt>
                <c:pt idx="35430">
                  <c:v>119.07055816905319</c:v>
                </c:pt>
                <c:pt idx="35431">
                  <c:v>119.0721652105802</c:v>
                </c:pt>
                <c:pt idx="35432">
                  <c:v>119.07377263265219</c:v>
                </c:pt>
                <c:pt idx="35433">
                  <c:v>119.07538005472421</c:v>
                </c:pt>
                <c:pt idx="35434">
                  <c:v>119.0769870962512</c:v>
                </c:pt>
                <c:pt idx="35435">
                  <c:v>119.07859451832321</c:v>
                </c:pt>
                <c:pt idx="35436">
                  <c:v>119.08020194039521</c:v>
                </c:pt>
                <c:pt idx="35437">
                  <c:v>119.08180898192221</c:v>
                </c:pt>
                <c:pt idx="35438">
                  <c:v>119.07263644772564</c:v>
                </c:pt>
                <c:pt idx="35439">
                  <c:v>118.97662174916547</c:v>
                </c:pt>
                <c:pt idx="35440">
                  <c:v>118.992813</c:v>
                </c:pt>
                <c:pt idx="35441">
                  <c:v>118.99715206461612</c:v>
                </c:pt>
                <c:pt idx="35442">
                  <c:v>119.02439961919505</c:v>
                </c:pt>
                <c:pt idx="35443">
                  <c:v>118.992813</c:v>
                </c:pt>
                <c:pt idx="35444">
                  <c:v>118.98516579256081</c:v>
                </c:pt>
                <c:pt idx="35445">
                  <c:v>118.94657082233866</c:v>
                </c:pt>
                <c:pt idx="35446">
                  <c:v>118.97886587541765</c:v>
                </c:pt>
                <c:pt idx="35447">
                  <c:v>118.90219921609285</c:v>
                </c:pt>
                <c:pt idx="35448">
                  <c:v>118.90125498159544</c:v>
                </c:pt>
                <c:pt idx="35449">
                  <c:v>118.90031074709802</c:v>
                </c:pt>
                <c:pt idx="35450">
                  <c:v>118.89936673614098</c:v>
                </c:pt>
                <c:pt idx="35451">
                  <c:v>118.89842160748209</c:v>
                </c:pt>
                <c:pt idx="35452">
                  <c:v>118.89747737298468</c:v>
                </c:pt>
                <c:pt idx="35453">
                  <c:v>118.89653336202763</c:v>
                </c:pt>
                <c:pt idx="35454">
                  <c:v>118.89558912753022</c:v>
                </c:pt>
                <c:pt idx="35455">
                  <c:v>118.89464489303279</c:v>
                </c:pt>
                <c:pt idx="35456">
                  <c:v>118.89370088207573</c:v>
                </c:pt>
                <c:pt idx="35457">
                  <c:v>118.89275664757832</c:v>
                </c:pt>
                <c:pt idx="35458">
                  <c:v>118.89181241308091</c:v>
                </c:pt>
                <c:pt idx="35459">
                  <c:v>118.89086840212386</c:v>
                </c:pt>
                <c:pt idx="35460">
                  <c:v>118.88992416762643</c:v>
                </c:pt>
                <c:pt idx="35461">
                  <c:v>118.88897993312902</c:v>
                </c:pt>
                <c:pt idx="35462">
                  <c:v>118.88803592217197</c:v>
                </c:pt>
                <c:pt idx="35463">
                  <c:v>118.88709168767456</c:v>
                </c:pt>
                <c:pt idx="35464">
                  <c:v>118.88614655901567</c:v>
                </c:pt>
                <c:pt idx="35465">
                  <c:v>118.88520232451826</c:v>
                </c:pt>
                <c:pt idx="35466">
                  <c:v>118.8842583135612</c:v>
                </c:pt>
                <c:pt idx="35467">
                  <c:v>118.88331407906379</c:v>
                </c:pt>
                <c:pt idx="35468">
                  <c:v>118.88236984456637</c:v>
                </c:pt>
                <c:pt idx="35469">
                  <c:v>118.88142583360931</c:v>
                </c:pt>
                <c:pt idx="35470">
                  <c:v>118.8804815991119</c:v>
                </c:pt>
                <c:pt idx="35471">
                  <c:v>118.87953736461448</c:v>
                </c:pt>
                <c:pt idx="35472">
                  <c:v>118.87859335365744</c:v>
                </c:pt>
                <c:pt idx="35473">
                  <c:v>118.87764911916001</c:v>
                </c:pt>
                <c:pt idx="35474">
                  <c:v>118.8767048846626</c:v>
                </c:pt>
                <c:pt idx="35475">
                  <c:v>118.87576087370554</c:v>
                </c:pt>
                <c:pt idx="35476">
                  <c:v>118.87481574504667</c:v>
                </c:pt>
                <c:pt idx="35477">
                  <c:v>118.87387151054925</c:v>
                </c:pt>
                <c:pt idx="35478">
                  <c:v>118.87292749959219</c:v>
                </c:pt>
                <c:pt idx="35479">
                  <c:v>118.87198326509478</c:v>
                </c:pt>
                <c:pt idx="35480">
                  <c:v>118.87103903059736</c:v>
                </c:pt>
                <c:pt idx="35481">
                  <c:v>118.87009501964032</c:v>
                </c:pt>
                <c:pt idx="35482">
                  <c:v>118.86915078514289</c:v>
                </c:pt>
                <c:pt idx="35483">
                  <c:v>118.86820655064548</c:v>
                </c:pt>
                <c:pt idx="35484">
                  <c:v>118.86726253968843</c:v>
                </c:pt>
                <c:pt idx="35485">
                  <c:v>118.866318305191</c:v>
                </c:pt>
                <c:pt idx="35486">
                  <c:v>118.86537407069359</c:v>
                </c:pt>
                <c:pt idx="35487">
                  <c:v>118.86443005973653</c:v>
                </c:pt>
                <c:pt idx="35488">
                  <c:v>118.86348582523912</c:v>
                </c:pt>
                <c:pt idx="35489">
                  <c:v>118.86254069658024</c:v>
                </c:pt>
                <c:pt idx="35490">
                  <c:v>118.86159646208283</c:v>
                </c:pt>
                <c:pt idx="35491">
                  <c:v>118.86065245112577</c:v>
                </c:pt>
                <c:pt idx="35492">
                  <c:v>118.85970821662836</c:v>
                </c:pt>
                <c:pt idx="35493">
                  <c:v>118.85876398213094</c:v>
                </c:pt>
                <c:pt idx="35494">
                  <c:v>118.8578199711739</c:v>
                </c:pt>
                <c:pt idx="35495">
                  <c:v>118.85687573667647</c:v>
                </c:pt>
                <c:pt idx="35496">
                  <c:v>118.85593150217906</c:v>
                </c:pt>
                <c:pt idx="35497">
                  <c:v>118.854987491222</c:v>
                </c:pt>
                <c:pt idx="35498">
                  <c:v>118.85404325672458</c:v>
                </c:pt>
                <c:pt idx="35499">
                  <c:v>118.85309924576754</c:v>
                </c:pt>
                <c:pt idx="35500">
                  <c:v>118.85215501127011</c:v>
                </c:pt>
                <c:pt idx="35501">
                  <c:v>118.85120988261124</c:v>
                </c:pt>
                <c:pt idx="35502">
                  <c:v>118.85026564811382</c:v>
                </c:pt>
                <c:pt idx="35503">
                  <c:v>118.84932163715678</c:v>
                </c:pt>
                <c:pt idx="35504">
                  <c:v>118.84837740265935</c:v>
                </c:pt>
                <c:pt idx="35505">
                  <c:v>118.82304223076923</c:v>
                </c:pt>
                <c:pt idx="35506">
                  <c:v>118.84986910023866</c:v>
                </c:pt>
                <c:pt idx="35507">
                  <c:v>118.9471251717233</c:v>
                </c:pt>
                <c:pt idx="35508">
                  <c:v>118.8891873856883</c:v>
                </c:pt>
                <c:pt idx="35509">
                  <c:v>118.91537769604574</c:v>
                </c:pt>
                <c:pt idx="35510">
                  <c:v>118.920441</c:v>
                </c:pt>
                <c:pt idx="35511">
                  <c:v>118.920441</c:v>
                </c:pt>
                <c:pt idx="35512">
                  <c:v>118.90703397928078</c:v>
                </c:pt>
                <c:pt idx="35513">
                  <c:v>118.94299274415275</c:v>
                </c:pt>
                <c:pt idx="35514">
                  <c:v>118.95873011083684</c:v>
                </c:pt>
                <c:pt idx="35515">
                  <c:v>118.96151743309663</c:v>
                </c:pt>
                <c:pt idx="35516">
                  <c:v>118.96430409547898</c:v>
                </c:pt>
                <c:pt idx="35517">
                  <c:v>118.96709141773876</c:v>
                </c:pt>
                <c:pt idx="35518">
                  <c:v>118.96987873999855</c:v>
                </c:pt>
                <c:pt idx="35519">
                  <c:v>118.9726654023809</c:v>
                </c:pt>
                <c:pt idx="35520">
                  <c:v>118.97545272464068</c:v>
                </c:pt>
                <c:pt idx="35521">
                  <c:v>118.97823938702304</c:v>
                </c:pt>
                <c:pt idx="35522">
                  <c:v>118.98102670928282</c:v>
                </c:pt>
                <c:pt idx="35523">
                  <c:v>118.98381403154259</c:v>
                </c:pt>
                <c:pt idx="35524">
                  <c:v>118.98660069392496</c:v>
                </c:pt>
                <c:pt idx="35525">
                  <c:v>118.98938801618473</c:v>
                </c:pt>
                <c:pt idx="35526">
                  <c:v>118.99217797795423</c:v>
                </c:pt>
                <c:pt idx="35527">
                  <c:v>118.99496530021402</c:v>
                </c:pt>
                <c:pt idx="35528">
                  <c:v>118.99775196259637</c:v>
                </c:pt>
                <c:pt idx="35529">
                  <c:v>119.00053928485615</c:v>
                </c:pt>
                <c:pt idx="35530">
                  <c:v>119.00332660711594</c:v>
                </c:pt>
                <c:pt idx="35531">
                  <c:v>119.00611326949829</c:v>
                </c:pt>
                <c:pt idx="35532">
                  <c:v>119.00890059175806</c:v>
                </c:pt>
                <c:pt idx="35533">
                  <c:v>119.00576513805436</c:v>
                </c:pt>
                <c:pt idx="35534">
                  <c:v>119.00333717262757</c:v>
                </c:pt>
                <c:pt idx="35535">
                  <c:v>119.028992</c:v>
                </c:pt>
                <c:pt idx="35536">
                  <c:v>119.03450841177873</c:v>
                </c:pt>
                <c:pt idx="35537">
                  <c:v>119.052722490701</c:v>
                </c:pt>
                <c:pt idx="35538">
                  <c:v>119.08247884004767</c:v>
                </c:pt>
                <c:pt idx="35539">
                  <c:v>119.13126475464951</c:v>
                </c:pt>
                <c:pt idx="35540">
                  <c:v>119.16770221173105</c:v>
                </c:pt>
                <c:pt idx="35541">
                  <c:v>119.1856273152122</c:v>
                </c:pt>
                <c:pt idx="35542">
                  <c:v>119.18197110244527</c:v>
                </c:pt>
                <c:pt idx="35543">
                  <c:v>119.20587762821678</c:v>
                </c:pt>
                <c:pt idx="35544">
                  <c:v>119.22978981501736</c:v>
                </c:pt>
                <c:pt idx="35545">
                  <c:v>119.25370200181794</c:v>
                </c:pt>
                <c:pt idx="35546">
                  <c:v>119.27760852758944</c:v>
                </c:pt>
                <c:pt idx="35547">
                  <c:v>119.30152071439002</c:v>
                </c:pt>
                <c:pt idx="35548">
                  <c:v>119.3254329011906</c:v>
                </c:pt>
                <c:pt idx="35549">
                  <c:v>119.3493394269621</c:v>
                </c:pt>
                <c:pt idx="35550">
                  <c:v>119.37325161376268</c:v>
                </c:pt>
                <c:pt idx="35551">
                  <c:v>119.39718644467955</c:v>
                </c:pt>
                <c:pt idx="35552">
                  <c:v>119.42109863148013</c:v>
                </c:pt>
                <c:pt idx="35553">
                  <c:v>119.44500515725163</c:v>
                </c:pt>
                <c:pt idx="35554">
                  <c:v>119.46891734405222</c:v>
                </c:pt>
                <c:pt idx="35555">
                  <c:v>119.49282953085279</c:v>
                </c:pt>
                <c:pt idx="35556">
                  <c:v>119.5167360566243</c:v>
                </c:pt>
                <c:pt idx="35557">
                  <c:v>119.54064824342488</c:v>
                </c:pt>
                <c:pt idx="35558">
                  <c:v>119.58697038808104</c:v>
                </c:pt>
                <c:pt idx="35559">
                  <c:v>119.625969</c:v>
                </c:pt>
                <c:pt idx="35560">
                  <c:v>119.61737737195993</c:v>
                </c:pt>
                <c:pt idx="35561">
                  <c:v>119.63403730536352</c:v>
                </c:pt>
                <c:pt idx="35562">
                  <c:v>119.65330572532189</c:v>
                </c:pt>
                <c:pt idx="35563">
                  <c:v>119.68891091368621</c:v>
                </c:pt>
                <c:pt idx="35564">
                  <c:v>119.70714302956604</c:v>
                </c:pt>
                <c:pt idx="35565">
                  <c:v>119.680229</c:v>
                </c:pt>
                <c:pt idx="35566">
                  <c:v>119.680229</c:v>
                </c:pt>
                <c:pt idx="35567">
                  <c:v>119.67871926325165</c:v>
                </c:pt>
                <c:pt idx="35568">
                  <c:v>119.67582388709896</c:v>
                </c:pt>
                <c:pt idx="35569">
                  <c:v>119.67292782532557</c:v>
                </c:pt>
                <c:pt idx="35570">
                  <c:v>119.67003176355219</c:v>
                </c:pt>
                <c:pt idx="35571">
                  <c:v>119.66713638739948</c:v>
                </c:pt>
                <c:pt idx="35572">
                  <c:v>119.6642403256261</c:v>
                </c:pt>
                <c:pt idx="35573">
                  <c:v>119.66134426385271</c:v>
                </c:pt>
                <c:pt idx="35574">
                  <c:v>119.65844888770002</c:v>
                </c:pt>
                <c:pt idx="35575">
                  <c:v>119.65555282592662</c:v>
                </c:pt>
                <c:pt idx="35576">
                  <c:v>119.6526540216705</c:v>
                </c:pt>
                <c:pt idx="35577">
                  <c:v>119.64975795989712</c:v>
                </c:pt>
                <c:pt idx="35578">
                  <c:v>119.64686258374441</c:v>
                </c:pt>
                <c:pt idx="35579">
                  <c:v>119.64396652197102</c:v>
                </c:pt>
                <c:pt idx="35580">
                  <c:v>119.64107046019764</c:v>
                </c:pt>
                <c:pt idx="35581">
                  <c:v>119.63817508404495</c:v>
                </c:pt>
                <c:pt idx="35582">
                  <c:v>119.63527902227156</c:v>
                </c:pt>
                <c:pt idx="35583">
                  <c:v>119.63238296049818</c:v>
                </c:pt>
                <c:pt idx="35584">
                  <c:v>119.62948758434547</c:v>
                </c:pt>
                <c:pt idx="35585">
                  <c:v>119.62659152257208</c:v>
                </c:pt>
                <c:pt idx="35586">
                  <c:v>119.6236954607987</c:v>
                </c:pt>
                <c:pt idx="35587">
                  <c:v>119.62080008464599</c:v>
                </c:pt>
                <c:pt idx="35588">
                  <c:v>119.61790402287261</c:v>
                </c:pt>
                <c:pt idx="35589">
                  <c:v>119.61500521861649</c:v>
                </c:pt>
                <c:pt idx="35590">
                  <c:v>119.61210984246378</c:v>
                </c:pt>
                <c:pt idx="35591">
                  <c:v>119.6092137806904</c:v>
                </c:pt>
                <c:pt idx="35592">
                  <c:v>119.60631771891701</c:v>
                </c:pt>
                <c:pt idx="35593">
                  <c:v>119.60342234276432</c:v>
                </c:pt>
                <c:pt idx="35594">
                  <c:v>119.60052628099093</c:v>
                </c:pt>
                <c:pt idx="35595">
                  <c:v>119.59763021921755</c:v>
                </c:pt>
                <c:pt idx="35596">
                  <c:v>119.59473484306484</c:v>
                </c:pt>
                <c:pt idx="35597">
                  <c:v>119.59183878129146</c:v>
                </c:pt>
                <c:pt idx="35598">
                  <c:v>119.58894271951807</c:v>
                </c:pt>
                <c:pt idx="35599">
                  <c:v>119.58604734336537</c:v>
                </c:pt>
                <c:pt idx="35600">
                  <c:v>119.58315128159198</c:v>
                </c:pt>
                <c:pt idx="35601">
                  <c:v>119.58025247733586</c:v>
                </c:pt>
                <c:pt idx="35602">
                  <c:v>119.57735641556248</c:v>
                </c:pt>
                <c:pt idx="35603">
                  <c:v>119.57446103940977</c:v>
                </c:pt>
                <c:pt idx="35604">
                  <c:v>119.57156497763638</c:v>
                </c:pt>
                <c:pt idx="35605">
                  <c:v>119.568668915863</c:v>
                </c:pt>
                <c:pt idx="35606">
                  <c:v>119.56577353971031</c:v>
                </c:pt>
                <c:pt idx="35607">
                  <c:v>119.56287747793692</c:v>
                </c:pt>
                <c:pt idx="35608">
                  <c:v>119.55998141616354</c:v>
                </c:pt>
                <c:pt idx="35609">
                  <c:v>119.55708604001083</c:v>
                </c:pt>
                <c:pt idx="35610">
                  <c:v>119.55418997823745</c:v>
                </c:pt>
                <c:pt idx="35611">
                  <c:v>119.56819100095352</c:v>
                </c:pt>
                <c:pt idx="35612">
                  <c:v>119.571701</c:v>
                </c:pt>
                <c:pt idx="35613">
                  <c:v>119.54203491010968</c:v>
                </c:pt>
                <c:pt idx="35614">
                  <c:v>119.5504985363528</c:v>
                </c:pt>
                <c:pt idx="35615">
                  <c:v>119.553612</c:v>
                </c:pt>
                <c:pt idx="35616">
                  <c:v>119.56885597589499</c:v>
                </c:pt>
                <c:pt idx="35617">
                  <c:v>119.58706243044307</c:v>
                </c:pt>
                <c:pt idx="35618">
                  <c:v>119.51238805959476</c:v>
                </c:pt>
                <c:pt idx="35619">
                  <c:v>119.53056197377205</c:v>
                </c:pt>
                <c:pt idx="35620">
                  <c:v>119.53027629063021</c:v>
                </c:pt>
                <c:pt idx="35621">
                  <c:v>119.5242054134944</c:v>
                </c:pt>
                <c:pt idx="35622">
                  <c:v>119.51813309878408</c:v>
                </c:pt>
                <c:pt idx="35623">
                  <c:v>119.517433</c:v>
                </c:pt>
                <c:pt idx="35624">
                  <c:v>119.48494036495829</c:v>
                </c:pt>
                <c:pt idx="35625">
                  <c:v>119.53035773748212</c:v>
                </c:pt>
                <c:pt idx="35626">
                  <c:v>119.50246100668257</c:v>
                </c:pt>
                <c:pt idx="35627">
                  <c:v>119.51598949952358</c:v>
                </c:pt>
                <c:pt idx="35628">
                  <c:v>119.517433</c:v>
                </c:pt>
                <c:pt idx="35629">
                  <c:v>119.48362949546971</c:v>
                </c:pt>
                <c:pt idx="35630">
                  <c:v>119.5153014029566</c:v>
                </c:pt>
                <c:pt idx="35631">
                  <c:v>119.5345776636472</c:v>
                </c:pt>
                <c:pt idx="35632">
                  <c:v>119.53704829888291</c:v>
                </c:pt>
                <c:pt idx="35633">
                  <c:v>119.53865805830397</c:v>
                </c:pt>
                <c:pt idx="35634">
                  <c:v>119.54026743662669</c:v>
                </c:pt>
                <c:pt idx="35635">
                  <c:v>119.54187719604776</c:v>
                </c:pt>
                <c:pt idx="35636">
                  <c:v>119.54348695546882</c:v>
                </c:pt>
                <c:pt idx="35637">
                  <c:v>119.54509633379155</c:v>
                </c:pt>
                <c:pt idx="35638">
                  <c:v>119.54670609321262</c:v>
                </c:pt>
                <c:pt idx="35639">
                  <c:v>119.54831737702708</c:v>
                </c:pt>
                <c:pt idx="35640">
                  <c:v>119.5499267553498</c:v>
                </c:pt>
                <c:pt idx="35641">
                  <c:v>119.55153651477086</c:v>
                </c:pt>
                <c:pt idx="35642">
                  <c:v>119.55314627419193</c:v>
                </c:pt>
                <c:pt idx="35643">
                  <c:v>119.55475565251466</c:v>
                </c:pt>
                <c:pt idx="35644">
                  <c:v>119.55636541193572</c:v>
                </c:pt>
                <c:pt idx="35645">
                  <c:v>119.55797517135679</c:v>
                </c:pt>
                <c:pt idx="35646">
                  <c:v>119.55958454967951</c:v>
                </c:pt>
                <c:pt idx="35647">
                  <c:v>119.56119430910059</c:v>
                </c:pt>
                <c:pt idx="35648">
                  <c:v>119.56280406852164</c:v>
                </c:pt>
                <c:pt idx="35649">
                  <c:v>119.56441344684437</c:v>
                </c:pt>
                <c:pt idx="35650">
                  <c:v>119.56602320626544</c:v>
                </c:pt>
                <c:pt idx="35651">
                  <c:v>119.5676344900799</c:v>
                </c:pt>
                <c:pt idx="35652">
                  <c:v>119.56924424950097</c:v>
                </c:pt>
                <c:pt idx="35653">
                  <c:v>119.57085362782368</c:v>
                </c:pt>
                <c:pt idx="35654">
                  <c:v>119.57246338724475</c:v>
                </c:pt>
                <c:pt idx="35655">
                  <c:v>119.57407314666582</c:v>
                </c:pt>
                <c:pt idx="35656">
                  <c:v>119.57568252498854</c:v>
                </c:pt>
                <c:pt idx="35657">
                  <c:v>119.57729228440961</c:v>
                </c:pt>
                <c:pt idx="35658">
                  <c:v>119.57890204383068</c:v>
                </c:pt>
                <c:pt idx="35659">
                  <c:v>119.58051142215339</c:v>
                </c:pt>
                <c:pt idx="35660">
                  <c:v>119.58212118157446</c:v>
                </c:pt>
                <c:pt idx="35661">
                  <c:v>119.58373094099554</c:v>
                </c:pt>
                <c:pt idx="35662">
                  <c:v>119.58534031931826</c:v>
                </c:pt>
                <c:pt idx="35663">
                  <c:v>119.58695007873932</c:v>
                </c:pt>
                <c:pt idx="35664">
                  <c:v>119.58856136255379</c:v>
                </c:pt>
                <c:pt idx="35665">
                  <c:v>119.5901707408765</c:v>
                </c:pt>
                <c:pt idx="35666">
                  <c:v>119.59178050029757</c:v>
                </c:pt>
                <c:pt idx="35667">
                  <c:v>119.59339025971865</c:v>
                </c:pt>
                <c:pt idx="35668">
                  <c:v>119.59499963804136</c:v>
                </c:pt>
                <c:pt idx="35669">
                  <c:v>119.59660939746243</c:v>
                </c:pt>
                <c:pt idx="35670">
                  <c:v>119.5982191568835</c:v>
                </c:pt>
                <c:pt idx="35671">
                  <c:v>119.59982853520621</c:v>
                </c:pt>
                <c:pt idx="35672">
                  <c:v>119.60143829462729</c:v>
                </c:pt>
                <c:pt idx="35673">
                  <c:v>119.60304805404836</c:v>
                </c:pt>
                <c:pt idx="35674">
                  <c:v>119.60465743237107</c:v>
                </c:pt>
                <c:pt idx="35675">
                  <c:v>119.60626719179214</c:v>
                </c:pt>
                <c:pt idx="35676">
                  <c:v>119.6078784756066</c:v>
                </c:pt>
                <c:pt idx="35677">
                  <c:v>119.62605966085918</c:v>
                </c:pt>
                <c:pt idx="35678">
                  <c:v>119.64452372103004</c:v>
                </c:pt>
                <c:pt idx="35679">
                  <c:v>119.67986694898688</c:v>
                </c:pt>
                <c:pt idx="35680">
                  <c:v>119.66312253743443</c:v>
                </c:pt>
                <c:pt idx="35681">
                  <c:v>119.69893048927038</c:v>
                </c:pt>
                <c:pt idx="35682">
                  <c:v>119.71344156376639</c:v>
                </c:pt>
                <c:pt idx="35683">
                  <c:v>119.6457898654121</c:v>
                </c:pt>
                <c:pt idx="35684">
                  <c:v>119.67827801050119</c:v>
                </c:pt>
                <c:pt idx="35685">
                  <c:v>119.644058</c:v>
                </c:pt>
                <c:pt idx="35686">
                  <c:v>119.644058</c:v>
                </c:pt>
                <c:pt idx="35687">
                  <c:v>119.644058</c:v>
                </c:pt>
                <c:pt idx="35688">
                  <c:v>119.644058</c:v>
                </c:pt>
                <c:pt idx="35689">
                  <c:v>119.65480151990465</c:v>
                </c:pt>
                <c:pt idx="35690">
                  <c:v>119.6912189966619</c:v>
                </c:pt>
                <c:pt idx="35691">
                  <c:v>119.73328817739628</c:v>
                </c:pt>
                <c:pt idx="35692">
                  <c:v>119.75918685029797</c:v>
                </c:pt>
                <c:pt idx="35693">
                  <c:v>119.74625358655221</c:v>
                </c:pt>
                <c:pt idx="35694">
                  <c:v>119.80071561802575</c:v>
                </c:pt>
                <c:pt idx="35695">
                  <c:v>119.84887063948499</c:v>
                </c:pt>
                <c:pt idx="35696">
                  <c:v>119.83662196581415</c:v>
                </c:pt>
                <c:pt idx="35697">
                  <c:v>119.87057397656463</c:v>
                </c:pt>
                <c:pt idx="35698">
                  <c:v>119.9045259873151</c:v>
                </c:pt>
                <c:pt idx="35699">
                  <c:v>119.93846996018424</c:v>
                </c:pt>
                <c:pt idx="35700">
                  <c:v>119.97242197093472</c:v>
                </c:pt>
                <c:pt idx="35701">
                  <c:v>120.00640613321052</c:v>
                </c:pt>
                <c:pt idx="35702">
                  <c:v>120.04035814396099</c:v>
                </c:pt>
                <c:pt idx="35703">
                  <c:v>120.07430211683014</c:v>
                </c:pt>
                <c:pt idx="35704">
                  <c:v>120.10825412758061</c:v>
                </c:pt>
                <c:pt idx="35705">
                  <c:v>120.14220613833108</c:v>
                </c:pt>
                <c:pt idx="35706">
                  <c:v>120.17615011120023</c:v>
                </c:pt>
                <c:pt idx="35707">
                  <c:v>120.2101021219507</c:v>
                </c:pt>
                <c:pt idx="35708">
                  <c:v>120.24405413270117</c:v>
                </c:pt>
                <c:pt idx="35709">
                  <c:v>120.27799810557032</c:v>
                </c:pt>
                <c:pt idx="35710">
                  <c:v>120.31195011632079</c:v>
                </c:pt>
                <c:pt idx="35711">
                  <c:v>120.34590212707126</c:v>
                </c:pt>
                <c:pt idx="35712">
                  <c:v>120.37984609994041</c:v>
                </c:pt>
                <c:pt idx="35713">
                  <c:v>120.41379811069088</c:v>
                </c:pt>
                <c:pt idx="35714">
                  <c:v>120.44778227296668</c:v>
                </c:pt>
                <c:pt idx="35715">
                  <c:v>120.48172624583582</c:v>
                </c:pt>
                <c:pt idx="35716">
                  <c:v>120.5156782565863</c:v>
                </c:pt>
                <c:pt idx="35717">
                  <c:v>120.54963026733677</c:v>
                </c:pt>
                <c:pt idx="35718">
                  <c:v>120.58357424020591</c:v>
                </c:pt>
                <c:pt idx="35719">
                  <c:v>120.61752625095639</c:v>
                </c:pt>
                <c:pt idx="35720">
                  <c:v>120.65147826170686</c:v>
                </c:pt>
                <c:pt idx="35721">
                  <c:v>120.685422234576</c:v>
                </c:pt>
                <c:pt idx="35722">
                  <c:v>120.71937424532648</c:v>
                </c:pt>
                <c:pt idx="35723">
                  <c:v>120.75332625607695</c:v>
                </c:pt>
                <c:pt idx="35724">
                  <c:v>120.78727022894608</c:v>
                </c:pt>
                <c:pt idx="35725">
                  <c:v>120.82122223969657</c:v>
                </c:pt>
                <c:pt idx="35726">
                  <c:v>120.85520640197237</c:v>
                </c:pt>
                <c:pt idx="35727">
                  <c:v>120.88915841272285</c:v>
                </c:pt>
                <c:pt idx="35728">
                  <c:v>120.92310238559199</c:v>
                </c:pt>
                <c:pt idx="35729">
                  <c:v>120.95705439634246</c:v>
                </c:pt>
                <c:pt idx="35730">
                  <c:v>120.99100640709294</c:v>
                </c:pt>
                <c:pt idx="35731">
                  <c:v>121.02495037996208</c:v>
                </c:pt>
                <c:pt idx="35732">
                  <c:v>121.05890239071255</c:v>
                </c:pt>
                <c:pt idx="35733">
                  <c:v>121.09285440146303</c:v>
                </c:pt>
                <c:pt idx="35734">
                  <c:v>121.12679837433217</c:v>
                </c:pt>
                <c:pt idx="35735">
                  <c:v>121.16075038508264</c:v>
                </c:pt>
                <c:pt idx="35736">
                  <c:v>121.19470239583312</c:v>
                </c:pt>
                <c:pt idx="35737">
                  <c:v>121.22864636870226</c:v>
                </c:pt>
                <c:pt idx="35738">
                  <c:v>121.26259837945273</c:v>
                </c:pt>
                <c:pt idx="35739">
                  <c:v>121.29658254172854</c:v>
                </c:pt>
                <c:pt idx="35740">
                  <c:v>121.33214949976157</c:v>
                </c:pt>
                <c:pt idx="35741">
                  <c:v>121.36858694873629</c:v>
                </c:pt>
                <c:pt idx="35742">
                  <c:v>121.36855069249106</c:v>
                </c:pt>
                <c:pt idx="35743">
                  <c:v>121.35033770028612</c:v>
                </c:pt>
                <c:pt idx="35744">
                  <c:v>121.35693669170243</c:v>
                </c:pt>
                <c:pt idx="35745">
                  <c:v>121.362617</c:v>
                </c:pt>
                <c:pt idx="35746">
                  <c:v>121.40058934978541</c:v>
                </c:pt>
                <c:pt idx="35747">
                  <c:v>121.45525969170244</c:v>
                </c:pt>
                <c:pt idx="35748">
                  <c:v>121.49699239690108</c:v>
                </c:pt>
                <c:pt idx="35749">
                  <c:v>121.52662745004955</c:v>
                </c:pt>
                <c:pt idx="35750">
                  <c:v>121.55357895948035</c:v>
                </c:pt>
                <c:pt idx="35751">
                  <c:v>121.58055599117385</c:v>
                </c:pt>
                <c:pt idx="35752">
                  <c:v>121.60750750060465</c:v>
                </c:pt>
                <c:pt idx="35753">
                  <c:v>121.63445262946976</c:v>
                </c:pt>
                <c:pt idx="35754">
                  <c:v>121.66140413890055</c:v>
                </c:pt>
                <c:pt idx="35755">
                  <c:v>121.68835564833135</c:v>
                </c:pt>
                <c:pt idx="35756">
                  <c:v>121.71530077719646</c:v>
                </c:pt>
                <c:pt idx="35757">
                  <c:v>121.74225228662725</c:v>
                </c:pt>
                <c:pt idx="35758">
                  <c:v>121.76920379605805</c:v>
                </c:pt>
                <c:pt idx="35759">
                  <c:v>121.79614892492316</c:v>
                </c:pt>
                <c:pt idx="35760">
                  <c:v>121.82310043435396</c:v>
                </c:pt>
                <c:pt idx="35761">
                  <c:v>121.85005194378475</c:v>
                </c:pt>
                <c:pt idx="35762">
                  <c:v>121.87699707264986</c:v>
                </c:pt>
                <c:pt idx="35763">
                  <c:v>121.90394858208066</c:v>
                </c:pt>
                <c:pt idx="35764">
                  <c:v>121.93092561377416</c:v>
                </c:pt>
                <c:pt idx="35765">
                  <c:v>121.95787074263929</c:v>
                </c:pt>
                <c:pt idx="35766">
                  <c:v>121.98482225207007</c:v>
                </c:pt>
                <c:pt idx="35767">
                  <c:v>122.01177376150086</c:v>
                </c:pt>
                <c:pt idx="35768">
                  <c:v>122.03871889036598</c:v>
                </c:pt>
                <c:pt idx="35769">
                  <c:v>122.06567039979677</c:v>
                </c:pt>
                <c:pt idx="35770">
                  <c:v>122.09262190922757</c:v>
                </c:pt>
                <c:pt idx="35771">
                  <c:v>122.11956703809268</c:v>
                </c:pt>
                <c:pt idx="35772">
                  <c:v>122.14651854752347</c:v>
                </c:pt>
                <c:pt idx="35773">
                  <c:v>122.17347005695427</c:v>
                </c:pt>
                <c:pt idx="35774">
                  <c:v>122.20041518581938</c:v>
                </c:pt>
                <c:pt idx="35775">
                  <c:v>122.22736669525017</c:v>
                </c:pt>
                <c:pt idx="35776">
                  <c:v>122.25434372694369</c:v>
                </c:pt>
                <c:pt idx="35777">
                  <c:v>122.28129523637448</c:v>
                </c:pt>
                <c:pt idx="35778">
                  <c:v>122.3082403652396</c:v>
                </c:pt>
                <c:pt idx="35779">
                  <c:v>122.33519187467039</c:v>
                </c:pt>
                <c:pt idx="35780">
                  <c:v>122.36214338410117</c:v>
                </c:pt>
                <c:pt idx="35781">
                  <c:v>122.3890885129663</c:v>
                </c:pt>
                <c:pt idx="35782">
                  <c:v>122.41604002239708</c:v>
                </c:pt>
                <c:pt idx="35783">
                  <c:v>122.44299153182789</c:v>
                </c:pt>
                <c:pt idx="35784">
                  <c:v>122.46993666069299</c:v>
                </c:pt>
                <c:pt idx="35785">
                  <c:v>122.49688817012378</c:v>
                </c:pt>
                <c:pt idx="35786">
                  <c:v>122.52383967955458</c:v>
                </c:pt>
                <c:pt idx="35787">
                  <c:v>122.55078480841969</c:v>
                </c:pt>
                <c:pt idx="35788">
                  <c:v>122.57776184011321</c:v>
                </c:pt>
                <c:pt idx="35789">
                  <c:v>122.604713349544</c:v>
                </c:pt>
                <c:pt idx="35790">
                  <c:v>122.63165847840911</c:v>
                </c:pt>
                <c:pt idx="35791">
                  <c:v>122.65860998783991</c:v>
                </c:pt>
                <c:pt idx="35792">
                  <c:v>122.6855614972707</c:v>
                </c:pt>
                <c:pt idx="35793">
                  <c:v>122.71250662613582</c:v>
                </c:pt>
                <c:pt idx="35794">
                  <c:v>122.73945813556661</c:v>
                </c:pt>
                <c:pt idx="35795">
                  <c:v>122.7664096449974</c:v>
                </c:pt>
                <c:pt idx="35796">
                  <c:v>122.79335477386252</c:v>
                </c:pt>
                <c:pt idx="35797">
                  <c:v>122.82030628329331</c:v>
                </c:pt>
                <c:pt idx="35798">
                  <c:v>122.84725779272409</c:v>
                </c:pt>
                <c:pt idx="35799">
                  <c:v>122.87420292158922</c:v>
                </c:pt>
                <c:pt idx="35800">
                  <c:v>122.90115443102</c:v>
                </c:pt>
                <c:pt idx="35801">
                  <c:v>122.92813146271352</c:v>
                </c:pt>
                <c:pt idx="35802">
                  <c:v>122.95508297214431</c:v>
                </c:pt>
                <c:pt idx="35803">
                  <c:v>122.98202810100942</c:v>
                </c:pt>
                <c:pt idx="35804">
                  <c:v>123.00897961044022</c:v>
                </c:pt>
                <c:pt idx="35805">
                  <c:v>123.06959528367103</c:v>
                </c:pt>
                <c:pt idx="35806">
                  <c:v>123.13488517405818</c:v>
                </c:pt>
                <c:pt idx="35807">
                  <c:v>123.14371134477825</c:v>
                </c:pt>
                <c:pt idx="35808">
                  <c:v>123.24532940190703</c:v>
                </c:pt>
                <c:pt idx="35809">
                  <c:v>123.31316232188841</c:v>
                </c:pt>
                <c:pt idx="35810">
                  <c:v>123.37734138340487</c:v>
                </c:pt>
                <c:pt idx="35811">
                  <c:v>123.38870199999999</c:v>
                </c:pt>
                <c:pt idx="35812">
                  <c:v>123.43059569940405</c:v>
                </c:pt>
                <c:pt idx="35813">
                  <c:v>123.497253</c:v>
                </c:pt>
                <c:pt idx="35814">
                  <c:v>123.50321139400764</c:v>
                </c:pt>
                <c:pt idx="35815">
                  <c:v>123.51817114305297</c:v>
                </c:pt>
                <c:pt idx="35816">
                  <c:v>123.53313443454421</c:v>
                </c:pt>
                <c:pt idx="35817">
                  <c:v>123.54809772603544</c:v>
                </c:pt>
                <c:pt idx="35818">
                  <c:v>123.56305747508077</c:v>
                </c:pt>
                <c:pt idx="35819">
                  <c:v>123.60032133563766</c:v>
                </c:pt>
                <c:pt idx="35820">
                  <c:v>123.6653449334764</c:v>
                </c:pt>
                <c:pt idx="35821">
                  <c:v>123.95168611927267</c:v>
                </c:pt>
                <c:pt idx="35822">
                  <c:v>123.99418523640486</c:v>
                </c:pt>
                <c:pt idx="35823">
                  <c:v>124.03669441726359</c:v>
                </c:pt>
                <c:pt idx="35824">
                  <c:v>124.07920359812232</c:v>
                </c:pt>
                <c:pt idx="35825">
                  <c:v>124.12170271525453</c:v>
                </c:pt>
                <c:pt idx="35826">
                  <c:v>124.16421189611324</c:v>
                </c:pt>
                <c:pt idx="35827">
                  <c:v>124.20672107697197</c:v>
                </c:pt>
                <c:pt idx="35828">
                  <c:v>124.24922019410418</c:v>
                </c:pt>
                <c:pt idx="35829">
                  <c:v>124.29172937496291</c:v>
                </c:pt>
                <c:pt idx="35830">
                  <c:v>124.33423855582164</c:v>
                </c:pt>
                <c:pt idx="35831">
                  <c:v>124.37673767295384</c:v>
                </c:pt>
                <c:pt idx="35832">
                  <c:v>124.41928710871869</c:v>
                </c:pt>
                <c:pt idx="35833">
                  <c:v>124.46179628957741</c:v>
                </c:pt>
                <c:pt idx="35834">
                  <c:v>124.50429540670962</c:v>
                </c:pt>
                <c:pt idx="35835">
                  <c:v>124.54680458756835</c:v>
                </c:pt>
                <c:pt idx="35836">
                  <c:v>124.58931376842708</c:v>
                </c:pt>
                <c:pt idx="35837">
                  <c:v>124.63181288555927</c:v>
                </c:pt>
                <c:pt idx="35838">
                  <c:v>124.674322066418</c:v>
                </c:pt>
                <c:pt idx="35839">
                  <c:v>124.71683124727673</c:v>
                </c:pt>
                <c:pt idx="35840">
                  <c:v>124.75933036440892</c:v>
                </c:pt>
                <c:pt idx="35841">
                  <c:v>124.80183954526765</c:v>
                </c:pt>
                <c:pt idx="35842">
                  <c:v>124.84434872612638</c:v>
                </c:pt>
                <c:pt idx="35843">
                  <c:v>124.88684784325859</c:v>
                </c:pt>
                <c:pt idx="35844">
                  <c:v>124.92935702411732</c:v>
                </c:pt>
                <c:pt idx="35845">
                  <c:v>124.97190645988216</c:v>
                </c:pt>
                <c:pt idx="35846">
                  <c:v>125.01441564074089</c:v>
                </c:pt>
                <c:pt idx="35847">
                  <c:v>125.05691475787309</c:v>
                </c:pt>
                <c:pt idx="35848">
                  <c:v>125.09942393873182</c:v>
                </c:pt>
                <c:pt idx="35849">
                  <c:v>125.14193311959055</c:v>
                </c:pt>
                <c:pt idx="35850">
                  <c:v>125.18443223672276</c:v>
                </c:pt>
                <c:pt idx="35851">
                  <c:v>125.22694141758149</c:v>
                </c:pt>
                <c:pt idx="35852">
                  <c:v>125.26945059844022</c:v>
                </c:pt>
                <c:pt idx="35853">
                  <c:v>125.31194971557241</c:v>
                </c:pt>
                <c:pt idx="35854">
                  <c:v>125.35445889643114</c:v>
                </c:pt>
                <c:pt idx="35855">
                  <c:v>125.39696807728987</c:v>
                </c:pt>
                <c:pt idx="35856">
                  <c:v>125.43946719442206</c:v>
                </c:pt>
                <c:pt idx="35857">
                  <c:v>125.48201663018692</c:v>
                </c:pt>
                <c:pt idx="35858">
                  <c:v>125.52452581104565</c:v>
                </c:pt>
                <c:pt idx="35859">
                  <c:v>125.56702492817784</c:v>
                </c:pt>
                <c:pt idx="35860">
                  <c:v>125.60953410903657</c:v>
                </c:pt>
                <c:pt idx="35861">
                  <c:v>125.6520432898953</c:v>
                </c:pt>
                <c:pt idx="35862">
                  <c:v>125.6945424070275</c:v>
                </c:pt>
                <c:pt idx="35863">
                  <c:v>125.73705158788623</c:v>
                </c:pt>
                <c:pt idx="35864">
                  <c:v>127.24805017997616</c:v>
                </c:pt>
                <c:pt idx="35865">
                  <c:v>127.29201089103481</c:v>
                </c:pt>
                <c:pt idx="35866">
                  <c:v>127.34965517876208</c:v>
                </c:pt>
                <c:pt idx="35867">
                  <c:v>127.41895718579254</c:v>
                </c:pt>
                <c:pt idx="35868">
                  <c:v>127.48827560343324</c:v>
                </c:pt>
                <c:pt idx="35869">
                  <c:v>127.55759402107392</c:v>
                </c:pt>
                <c:pt idx="35870">
                  <c:v>127.62689602810438</c:v>
                </c:pt>
                <c:pt idx="35871">
                  <c:v>127.69621444574508</c:v>
                </c:pt>
                <c:pt idx="35872">
                  <c:v>127.76553286338579</c:v>
                </c:pt>
                <c:pt idx="35873">
                  <c:v>127.83483487041624</c:v>
                </c:pt>
                <c:pt idx="35874">
                  <c:v>127.90415328805693</c:v>
                </c:pt>
                <c:pt idx="35875">
                  <c:v>127.97353734813858</c:v>
                </c:pt>
                <c:pt idx="35876">
                  <c:v>128.04285576577928</c:v>
                </c:pt>
                <c:pt idx="35877">
                  <c:v>128.11215777280972</c:v>
                </c:pt>
                <c:pt idx="35878">
                  <c:v>128.18147619045044</c:v>
                </c:pt>
                <c:pt idx="35879">
                  <c:v>128.25079460809113</c:v>
                </c:pt>
                <c:pt idx="35880">
                  <c:v>128.3200966151216</c:v>
                </c:pt>
                <c:pt idx="35881">
                  <c:v>128.38941503276229</c:v>
                </c:pt>
                <c:pt idx="35882">
                  <c:v>128.45873345040297</c:v>
                </c:pt>
                <c:pt idx="35883">
                  <c:v>129.70649778915597</c:v>
                </c:pt>
                <c:pt idx="35884">
                  <c:v>129.77581620679669</c:v>
                </c:pt>
                <c:pt idx="35885">
                  <c:v>129.84511821382713</c:v>
                </c:pt>
                <c:pt idx="35886">
                  <c:v>129.91443663146782</c:v>
                </c:pt>
                <c:pt idx="35887">
                  <c:v>129.98375504910854</c:v>
                </c:pt>
                <c:pt idx="35888">
                  <c:v>130.05305705613898</c:v>
                </c:pt>
                <c:pt idx="35889">
                  <c:v>130.12475371088354</c:v>
                </c:pt>
                <c:pt idx="35890">
                  <c:v>130.23036417470166</c:v>
                </c:pt>
                <c:pt idx="35891">
                  <c:v>130.28105199999999</c:v>
                </c:pt>
                <c:pt idx="35892">
                  <c:v>130.29131538021454</c:v>
                </c:pt>
                <c:pt idx="35893">
                  <c:v>130.41882553004291</c:v>
                </c:pt>
                <c:pt idx="35894">
                  <c:v>130.53775029566046</c:v>
                </c:pt>
                <c:pt idx="35895">
                  <c:v>130.57608368057211</c:v>
                </c:pt>
                <c:pt idx="35896">
                  <c:v>130.63867536409154</c:v>
                </c:pt>
                <c:pt idx="35897">
                  <c:v>130.76195706390081</c:v>
                </c:pt>
                <c:pt idx="35898">
                  <c:v>130.85908416951409</c:v>
                </c:pt>
                <c:pt idx="35899">
                  <c:v>130.99913551572081</c:v>
                </c:pt>
                <c:pt idx="35900">
                  <c:v>131.13915370583231</c:v>
                </c:pt>
                <c:pt idx="35901">
                  <c:v>131.27920505203903</c:v>
                </c:pt>
                <c:pt idx="35902">
                  <c:v>131.41925639824575</c:v>
                </c:pt>
                <c:pt idx="35903">
                  <c:v>131.55927458835723</c:v>
                </c:pt>
                <c:pt idx="35904">
                  <c:v>131.69932593456394</c:v>
                </c:pt>
                <c:pt idx="35905">
                  <c:v>131.83937728077066</c:v>
                </c:pt>
                <c:pt idx="35906">
                  <c:v>131.97939547088217</c:v>
                </c:pt>
                <c:pt idx="35907">
                  <c:v>132.11944681708889</c:v>
                </c:pt>
                <c:pt idx="35908">
                  <c:v>132.25963078767649</c:v>
                </c:pt>
                <c:pt idx="35909">
                  <c:v>132.37137218402862</c:v>
                </c:pt>
                <c:pt idx="35910">
                  <c:v>132.42308653075821</c:v>
                </c:pt>
                <c:pt idx="35911">
                  <c:v>132.49326674821174</c:v>
                </c:pt>
                <c:pt idx="35912">
                  <c:v>132.52219858164483</c:v>
                </c:pt>
                <c:pt idx="35913">
                  <c:v>132.57134949117787</c:v>
                </c:pt>
                <c:pt idx="35914">
                  <c:v>132.61340139771102</c:v>
                </c:pt>
                <c:pt idx="35915">
                  <c:v>132.67380435995233</c:v>
                </c:pt>
                <c:pt idx="35916">
                  <c:v>132.72907555364807</c:v>
                </c:pt>
                <c:pt idx="35917">
                  <c:v>132.76524880591319</c:v>
                </c:pt>
                <c:pt idx="35918">
                  <c:v>132.81806340265882</c:v>
                </c:pt>
                <c:pt idx="35919">
                  <c:v>132.83117734442772</c:v>
                </c:pt>
                <c:pt idx="35920">
                  <c:v>132.84430681300427</c:v>
                </c:pt>
                <c:pt idx="35921">
                  <c:v>132.85742386013465</c:v>
                </c:pt>
                <c:pt idx="35922">
                  <c:v>132.87053780190354</c:v>
                </c:pt>
                <c:pt idx="35923">
                  <c:v>132.88365484903395</c:v>
                </c:pt>
                <c:pt idx="35924">
                  <c:v>132.97546796822368</c:v>
                </c:pt>
                <c:pt idx="35925">
                  <c:v>132.98858190999258</c:v>
                </c:pt>
                <c:pt idx="35926">
                  <c:v>133.00169895712298</c:v>
                </c:pt>
                <c:pt idx="35927">
                  <c:v>133.01482842569953</c:v>
                </c:pt>
                <c:pt idx="35928">
                  <c:v>133.02794547282994</c:v>
                </c:pt>
                <c:pt idx="35929">
                  <c:v>133.04105941459881</c:v>
                </c:pt>
                <c:pt idx="35930">
                  <c:v>133.05417646172921</c:v>
                </c:pt>
                <c:pt idx="35931">
                  <c:v>133.06729350885962</c:v>
                </c:pt>
                <c:pt idx="35932">
                  <c:v>133.08040745062848</c:v>
                </c:pt>
                <c:pt idx="35933">
                  <c:v>133.09352449775889</c:v>
                </c:pt>
                <c:pt idx="35934">
                  <c:v>133.1066415448893</c:v>
                </c:pt>
                <c:pt idx="35935">
                  <c:v>133.11975548665816</c:v>
                </c:pt>
                <c:pt idx="35936">
                  <c:v>133.13287253378857</c:v>
                </c:pt>
                <c:pt idx="35937">
                  <c:v>133.16724303004293</c:v>
                </c:pt>
                <c:pt idx="35938">
                  <c:v>133.14635396304243</c:v>
                </c:pt>
                <c:pt idx="35939">
                  <c:v>133.103104</c:v>
                </c:pt>
                <c:pt idx="35940">
                  <c:v>133.09339473342871</c:v>
                </c:pt>
                <c:pt idx="35941">
                  <c:v>133.11283878719809</c:v>
                </c:pt>
                <c:pt idx="35942">
                  <c:v>133.09162451304348</c:v>
                </c:pt>
                <c:pt idx="35943">
                  <c:v>133.08069289130435</c:v>
                </c:pt>
                <c:pt idx="35944">
                  <c:v>133.11097882713401</c:v>
                </c:pt>
                <c:pt idx="35945">
                  <c:v>133.103104</c:v>
                </c:pt>
                <c:pt idx="35946">
                  <c:v>133.13019808644356</c:v>
                </c:pt>
                <c:pt idx="35947">
                  <c:v>133.17730320256175</c:v>
                </c:pt>
                <c:pt idx="35948">
                  <c:v>133.22441947310006</c:v>
                </c:pt>
                <c:pt idx="35949">
                  <c:v>133.27153574363837</c:v>
                </c:pt>
                <c:pt idx="35950">
                  <c:v>133.31864085975658</c:v>
                </c:pt>
                <c:pt idx="35951">
                  <c:v>133.3657571302949</c:v>
                </c:pt>
                <c:pt idx="35952">
                  <c:v>133.41291801851364</c:v>
                </c:pt>
                <c:pt idx="35953">
                  <c:v>133.46003428905195</c:v>
                </c:pt>
                <c:pt idx="35954">
                  <c:v>133.50713940517014</c:v>
                </c:pt>
                <c:pt idx="35955">
                  <c:v>133.55425567570845</c:v>
                </c:pt>
                <c:pt idx="35956">
                  <c:v>133.60137194624676</c:v>
                </c:pt>
                <c:pt idx="35957">
                  <c:v>133.64847706236495</c:v>
                </c:pt>
                <c:pt idx="35958">
                  <c:v>133.69559333290326</c:v>
                </c:pt>
                <c:pt idx="35959">
                  <c:v>133.74270960344157</c:v>
                </c:pt>
                <c:pt idx="35960">
                  <c:v>133.78981471955979</c:v>
                </c:pt>
                <c:pt idx="35961">
                  <c:v>133.8369309900981</c:v>
                </c:pt>
                <c:pt idx="35962">
                  <c:v>133.88403610621629</c:v>
                </c:pt>
                <c:pt idx="35963">
                  <c:v>133.9311523767546</c:v>
                </c:pt>
                <c:pt idx="35964">
                  <c:v>133.97831326497334</c:v>
                </c:pt>
                <c:pt idx="35965">
                  <c:v>134.02542953551165</c:v>
                </c:pt>
                <c:pt idx="35966">
                  <c:v>134.07253465162987</c:v>
                </c:pt>
                <c:pt idx="35967">
                  <c:v>134.11965092216818</c:v>
                </c:pt>
                <c:pt idx="35968">
                  <c:v>134.16676719270649</c:v>
                </c:pt>
                <c:pt idx="35969">
                  <c:v>134.21387230882468</c:v>
                </c:pt>
                <c:pt idx="35970">
                  <c:v>134.26098857936299</c:v>
                </c:pt>
                <c:pt idx="35971">
                  <c:v>134.3081048499013</c:v>
                </c:pt>
                <c:pt idx="35972">
                  <c:v>134.35520996601949</c:v>
                </c:pt>
                <c:pt idx="35973">
                  <c:v>134.4023262365578</c:v>
                </c:pt>
                <c:pt idx="35974">
                  <c:v>134.44944250709611</c:v>
                </c:pt>
                <c:pt idx="35975">
                  <c:v>134.49654762321433</c:v>
                </c:pt>
                <c:pt idx="35976">
                  <c:v>134.54366389375264</c:v>
                </c:pt>
                <c:pt idx="35977">
                  <c:v>134.59082478197138</c:v>
                </c:pt>
                <c:pt idx="35978">
                  <c:v>134.63794105250969</c:v>
                </c:pt>
                <c:pt idx="35979">
                  <c:v>134.68504616862788</c:v>
                </c:pt>
                <c:pt idx="35980">
                  <c:v>134.73216243916619</c:v>
                </c:pt>
                <c:pt idx="35981">
                  <c:v>134.7792787097045</c:v>
                </c:pt>
                <c:pt idx="35982">
                  <c:v>134.82638382582272</c:v>
                </c:pt>
                <c:pt idx="35983">
                  <c:v>134.873500096361</c:v>
                </c:pt>
                <c:pt idx="35984">
                  <c:v>134.92060521247922</c:v>
                </c:pt>
                <c:pt idx="35985">
                  <c:v>134.96772148301753</c:v>
                </c:pt>
                <c:pt idx="35986">
                  <c:v>135.01483775355584</c:v>
                </c:pt>
                <c:pt idx="35987">
                  <c:v>135.06194286967403</c:v>
                </c:pt>
                <c:pt idx="35988">
                  <c:v>135.10905914021234</c:v>
                </c:pt>
                <c:pt idx="35989">
                  <c:v>135.15622002843108</c:v>
                </c:pt>
                <c:pt idx="35990">
                  <c:v>135.20333629896939</c:v>
                </c:pt>
                <c:pt idx="35991">
                  <c:v>135.25044141508761</c:v>
                </c:pt>
                <c:pt idx="35992">
                  <c:v>135.38491223175964</c:v>
                </c:pt>
                <c:pt idx="35993">
                  <c:v>135.44934666174018</c:v>
                </c:pt>
                <c:pt idx="35994">
                  <c:v>135.47121299809251</c:v>
                </c:pt>
                <c:pt idx="35995">
                  <c:v>135.53897583619457</c:v>
                </c:pt>
                <c:pt idx="35996">
                  <c:v>135.61185041130184</c:v>
                </c:pt>
                <c:pt idx="35997">
                  <c:v>135.71823698164482</c:v>
                </c:pt>
                <c:pt idx="35998">
                  <c:v>135.75997049523127</c:v>
                </c:pt>
                <c:pt idx="35999">
                  <c:v>135.77939120147832</c:v>
                </c:pt>
                <c:pt idx="36000">
                  <c:v>135.86617368367104</c:v>
                </c:pt>
                <c:pt idx="36001">
                  <c:v>135.87838243773251</c:v>
                </c:pt>
                <c:pt idx="36002">
                  <c:v>135.88628677898924</c:v>
                </c:pt>
                <c:pt idx="36003">
                  <c:v>135.89418364215584</c:v>
                </c:pt>
                <c:pt idx="36004">
                  <c:v>135.90207863579991</c:v>
                </c:pt>
                <c:pt idx="36005">
                  <c:v>135.91376369344457</c:v>
                </c:pt>
                <c:pt idx="36006">
                  <c:v>135.93960293264666</c:v>
                </c:pt>
                <c:pt idx="36007">
                  <c:v>135.97822561840593</c:v>
                </c:pt>
                <c:pt idx="36008">
                  <c:v>136.01684830416517</c:v>
                </c:pt>
                <c:pt idx="36009">
                  <c:v>136.05546184629614</c:v>
                </c:pt>
                <c:pt idx="36010">
                  <c:v>136.0940845320554</c:v>
                </c:pt>
                <c:pt idx="36011">
                  <c:v>136.13270721781464</c:v>
                </c:pt>
                <c:pt idx="36012">
                  <c:v>136.17132075994564</c:v>
                </c:pt>
                <c:pt idx="36013">
                  <c:v>136.20994344570488</c:v>
                </c:pt>
                <c:pt idx="36014">
                  <c:v>136.24860270597716</c:v>
                </c:pt>
                <c:pt idx="36015">
                  <c:v>136.2872253917364</c:v>
                </c:pt>
                <c:pt idx="36016">
                  <c:v>136.32583893386737</c:v>
                </c:pt>
                <c:pt idx="36017">
                  <c:v>136.36446161962664</c:v>
                </c:pt>
                <c:pt idx="36018">
                  <c:v>136.40308430538587</c:v>
                </c:pt>
                <c:pt idx="36019">
                  <c:v>136.44169784751685</c:v>
                </c:pt>
                <c:pt idx="36020">
                  <c:v>136.48032053327611</c:v>
                </c:pt>
                <c:pt idx="36021">
                  <c:v>136.51894321903535</c:v>
                </c:pt>
                <c:pt idx="36022">
                  <c:v>136.55755676116632</c:v>
                </c:pt>
                <c:pt idx="36023">
                  <c:v>136.59617944692559</c:v>
                </c:pt>
                <c:pt idx="36024">
                  <c:v>136.63480213268483</c:v>
                </c:pt>
                <c:pt idx="36025">
                  <c:v>136.67341567481583</c:v>
                </c:pt>
                <c:pt idx="36026">
                  <c:v>136.71203836057506</c:v>
                </c:pt>
                <c:pt idx="36027">
                  <c:v>136.75069762084735</c:v>
                </c:pt>
                <c:pt idx="36028">
                  <c:v>136.78931116297832</c:v>
                </c:pt>
                <c:pt idx="36029">
                  <c:v>136.82793384873756</c:v>
                </c:pt>
                <c:pt idx="36030">
                  <c:v>136.86655653449682</c:v>
                </c:pt>
                <c:pt idx="36031">
                  <c:v>136.9051700766278</c:v>
                </c:pt>
                <c:pt idx="36032">
                  <c:v>136.94379276238703</c:v>
                </c:pt>
                <c:pt idx="36033">
                  <c:v>136.9824154481463</c:v>
                </c:pt>
                <c:pt idx="36034">
                  <c:v>137.02102899027727</c:v>
                </c:pt>
                <c:pt idx="36035">
                  <c:v>137.05965167603654</c:v>
                </c:pt>
                <c:pt idx="36036">
                  <c:v>137.09827436179577</c:v>
                </c:pt>
                <c:pt idx="36037">
                  <c:v>137.13688790392675</c:v>
                </c:pt>
                <c:pt idx="36038">
                  <c:v>137.17551058968601</c:v>
                </c:pt>
                <c:pt idx="36039">
                  <c:v>137.21416984995827</c:v>
                </c:pt>
                <c:pt idx="36040">
                  <c:v>137.25279253571753</c:v>
                </c:pt>
                <c:pt idx="36041">
                  <c:v>137.29140607784851</c:v>
                </c:pt>
                <c:pt idx="36042">
                  <c:v>137.33002876360774</c:v>
                </c:pt>
                <c:pt idx="36043">
                  <c:v>137.36865144936701</c:v>
                </c:pt>
                <c:pt idx="36044">
                  <c:v>137.40726499149798</c:v>
                </c:pt>
                <c:pt idx="36045">
                  <c:v>137.44588767725722</c:v>
                </c:pt>
                <c:pt idx="36046">
                  <c:v>137.48451036301648</c:v>
                </c:pt>
                <c:pt idx="36047">
                  <c:v>137.52312390514746</c:v>
                </c:pt>
                <c:pt idx="36048">
                  <c:v>137.56174659090672</c:v>
                </c:pt>
                <c:pt idx="36049">
                  <c:v>137.60036927666596</c:v>
                </c:pt>
                <c:pt idx="36050">
                  <c:v>137.63898281879693</c:v>
                </c:pt>
                <c:pt idx="36051">
                  <c:v>137.6776055045562</c:v>
                </c:pt>
                <c:pt idx="36052">
                  <c:v>137.71626476482845</c:v>
                </c:pt>
                <c:pt idx="36053">
                  <c:v>137.75487830695945</c:v>
                </c:pt>
                <c:pt idx="36054">
                  <c:v>137.79350099271869</c:v>
                </c:pt>
                <c:pt idx="36055">
                  <c:v>137.83212367847793</c:v>
                </c:pt>
                <c:pt idx="36056">
                  <c:v>137.88237722174534</c:v>
                </c:pt>
                <c:pt idx="36057">
                  <c:v>137.91033177443967</c:v>
                </c:pt>
                <c:pt idx="36058">
                  <c:v>137.96898239570916</c:v>
                </c:pt>
                <c:pt idx="36059">
                  <c:v>138.01464094778254</c:v>
                </c:pt>
                <c:pt idx="36060">
                  <c:v>138.07853571888413</c:v>
                </c:pt>
                <c:pt idx="36061">
                  <c:v>138.15139708009536</c:v>
                </c:pt>
                <c:pt idx="36062">
                  <c:v>138.21028948998568</c:v>
                </c:pt>
                <c:pt idx="36063">
                  <c:v>138.26494465999045</c:v>
                </c:pt>
                <c:pt idx="36064">
                  <c:v>138.30539615617548</c:v>
                </c:pt>
                <c:pt idx="36065">
                  <c:v>138.33176009729797</c:v>
                </c:pt>
                <c:pt idx="36066">
                  <c:v>138.35543307957363</c:v>
                </c:pt>
                <c:pt idx="36067">
                  <c:v>138.37911166757559</c:v>
                </c:pt>
                <c:pt idx="36068">
                  <c:v>138.40279025557757</c:v>
                </c:pt>
                <c:pt idx="36069">
                  <c:v>138.38585781235099</c:v>
                </c:pt>
                <c:pt idx="36070">
                  <c:v>138.52766697425506</c:v>
                </c:pt>
                <c:pt idx="36071">
                  <c:v>138.5838686137339</c:v>
                </c:pt>
                <c:pt idx="36072">
                  <c:v>138.58441199999999</c:v>
                </c:pt>
                <c:pt idx="36073">
                  <c:v>138.67515922264602</c:v>
                </c:pt>
                <c:pt idx="36074">
                  <c:v>138.74741258259644</c:v>
                </c:pt>
                <c:pt idx="36075">
                  <c:v>138.76481708922185</c:v>
                </c:pt>
                <c:pt idx="36076">
                  <c:v>138.78222571720804</c:v>
                </c:pt>
                <c:pt idx="36077">
                  <c:v>138.79965083063743</c:v>
                </c:pt>
                <c:pt idx="36078">
                  <c:v>138.81705533726284</c:v>
                </c:pt>
                <c:pt idx="36079">
                  <c:v>138.83446396524903</c:v>
                </c:pt>
                <c:pt idx="36080">
                  <c:v>138.85187259323524</c:v>
                </c:pt>
                <c:pt idx="36081">
                  <c:v>138.86927709986065</c:v>
                </c:pt>
                <c:pt idx="36082">
                  <c:v>138.88668572784687</c:v>
                </c:pt>
                <c:pt idx="36083">
                  <c:v>138.90409435583305</c:v>
                </c:pt>
                <c:pt idx="36084">
                  <c:v>138.92149886245846</c:v>
                </c:pt>
                <c:pt idx="36085">
                  <c:v>138.93890749044468</c:v>
                </c:pt>
                <c:pt idx="36086">
                  <c:v>138.95631611843089</c:v>
                </c:pt>
                <c:pt idx="36087">
                  <c:v>138.9737206250563</c:v>
                </c:pt>
                <c:pt idx="36088">
                  <c:v>138.99112925304249</c:v>
                </c:pt>
                <c:pt idx="36089">
                  <c:v>139.00855436647186</c:v>
                </c:pt>
                <c:pt idx="36090">
                  <c:v>139.02596299445807</c:v>
                </c:pt>
                <c:pt idx="36091">
                  <c:v>139.04336750108348</c:v>
                </c:pt>
                <c:pt idx="36092">
                  <c:v>139.06077612906969</c:v>
                </c:pt>
                <c:pt idx="36093">
                  <c:v>139.07818475705588</c:v>
                </c:pt>
                <c:pt idx="36094">
                  <c:v>139.09558926368129</c:v>
                </c:pt>
                <c:pt idx="36095">
                  <c:v>139.1129978916675</c:v>
                </c:pt>
                <c:pt idx="36096">
                  <c:v>139.13040651965372</c:v>
                </c:pt>
                <c:pt idx="36097">
                  <c:v>139.14781102627913</c:v>
                </c:pt>
                <c:pt idx="36098">
                  <c:v>139.16521965426531</c:v>
                </c:pt>
                <c:pt idx="36099">
                  <c:v>139.18262828225153</c:v>
                </c:pt>
                <c:pt idx="36100">
                  <c:v>139.20003278887694</c:v>
                </c:pt>
                <c:pt idx="36101">
                  <c:v>139.21744141686315</c:v>
                </c:pt>
                <c:pt idx="36102">
                  <c:v>139.23486653029252</c:v>
                </c:pt>
                <c:pt idx="36103">
                  <c:v>139.25227103691793</c:v>
                </c:pt>
                <c:pt idx="36104">
                  <c:v>139.26967966490412</c:v>
                </c:pt>
                <c:pt idx="36105">
                  <c:v>139.28708829289033</c:v>
                </c:pt>
                <c:pt idx="36106">
                  <c:v>139.30449279951574</c:v>
                </c:pt>
                <c:pt idx="36107">
                  <c:v>139.32190142750196</c:v>
                </c:pt>
                <c:pt idx="36108">
                  <c:v>139.33931005548814</c:v>
                </c:pt>
                <c:pt idx="36109">
                  <c:v>139.35671456211355</c:v>
                </c:pt>
                <c:pt idx="36110">
                  <c:v>139.37412319009977</c:v>
                </c:pt>
                <c:pt idx="36111">
                  <c:v>139.39153181808598</c:v>
                </c:pt>
                <c:pt idx="36112">
                  <c:v>139.40893632471139</c:v>
                </c:pt>
                <c:pt idx="36113">
                  <c:v>139.42634495269758</c:v>
                </c:pt>
                <c:pt idx="36114">
                  <c:v>139.44377006612697</c:v>
                </c:pt>
                <c:pt idx="36115">
                  <c:v>139.46117869411316</c:v>
                </c:pt>
                <c:pt idx="36116">
                  <c:v>139.47858320073857</c:v>
                </c:pt>
                <c:pt idx="36117">
                  <c:v>139.49599182872478</c:v>
                </c:pt>
                <c:pt idx="36118">
                  <c:v>139.513400456711</c:v>
                </c:pt>
                <c:pt idx="36119">
                  <c:v>139.51316494851014</c:v>
                </c:pt>
                <c:pt idx="36120">
                  <c:v>139.50111106223176</c:v>
                </c:pt>
                <c:pt idx="36121">
                  <c:v>139.51265314663806</c:v>
                </c:pt>
                <c:pt idx="36122">
                  <c:v>139.48257187270559</c:v>
                </c:pt>
                <c:pt idx="36123">
                  <c:v>139.46435395064378</c:v>
                </c:pt>
                <c:pt idx="36124">
                  <c:v>139.46595060896519</c:v>
                </c:pt>
                <c:pt idx="36125">
                  <c:v>139.488922</c:v>
                </c:pt>
                <c:pt idx="36126">
                  <c:v>139.46150777181688</c:v>
                </c:pt>
                <c:pt idx="36127">
                  <c:v>139.43056560014304</c:v>
                </c:pt>
                <c:pt idx="36128">
                  <c:v>139.45286856498728</c:v>
                </c:pt>
                <c:pt idx="36129">
                  <c:v>139.4531870652938</c:v>
                </c:pt>
                <c:pt idx="36130">
                  <c:v>139.45414249081082</c:v>
                </c:pt>
                <c:pt idx="36131">
                  <c:v>139.45446099111734</c:v>
                </c:pt>
                <c:pt idx="36132">
                  <c:v>139.45477941602132</c:v>
                </c:pt>
                <c:pt idx="36133">
                  <c:v>139.45509791632782</c:v>
                </c:pt>
                <c:pt idx="36134">
                  <c:v>139.45541641663434</c:v>
                </c:pt>
                <c:pt idx="36135">
                  <c:v>139.45573484153832</c:v>
                </c:pt>
                <c:pt idx="36136">
                  <c:v>139.45605334184484</c:v>
                </c:pt>
                <c:pt idx="36137">
                  <c:v>139.45637214376148</c:v>
                </c:pt>
                <c:pt idx="36138">
                  <c:v>139.456690644068</c:v>
                </c:pt>
                <c:pt idx="36139">
                  <c:v>139.45700906897198</c:v>
                </c:pt>
                <c:pt idx="36140">
                  <c:v>139.4573275692785</c:v>
                </c:pt>
                <c:pt idx="36141">
                  <c:v>139.45764606958502</c:v>
                </c:pt>
                <c:pt idx="36142">
                  <c:v>139.457964494489</c:v>
                </c:pt>
                <c:pt idx="36143">
                  <c:v>139.4582829947955</c:v>
                </c:pt>
                <c:pt idx="36144">
                  <c:v>139.45860149510202</c:v>
                </c:pt>
                <c:pt idx="36145">
                  <c:v>139.458919920006</c:v>
                </c:pt>
                <c:pt idx="36146">
                  <c:v>139.45923842031252</c:v>
                </c:pt>
                <c:pt idx="36147">
                  <c:v>139.45955692061904</c:v>
                </c:pt>
                <c:pt idx="36148">
                  <c:v>139.45987534552302</c:v>
                </c:pt>
                <c:pt idx="36149">
                  <c:v>139.46019384582951</c:v>
                </c:pt>
                <c:pt idx="36150">
                  <c:v>139.46051264774619</c:v>
                </c:pt>
                <c:pt idx="36151">
                  <c:v>139.46083107265017</c:v>
                </c:pt>
                <c:pt idx="36152">
                  <c:v>139.46114957295666</c:v>
                </c:pt>
                <c:pt idx="36153">
                  <c:v>139.46146807326318</c:v>
                </c:pt>
                <c:pt idx="36154">
                  <c:v>139.46178649816716</c:v>
                </c:pt>
                <c:pt idx="36155">
                  <c:v>139.46210499847368</c:v>
                </c:pt>
                <c:pt idx="36156">
                  <c:v>139.4624234987802</c:v>
                </c:pt>
                <c:pt idx="36157">
                  <c:v>139.46274192368418</c:v>
                </c:pt>
                <c:pt idx="36158">
                  <c:v>139.4630604239907</c:v>
                </c:pt>
                <c:pt idx="36159">
                  <c:v>139.46337892429719</c:v>
                </c:pt>
                <c:pt idx="36160">
                  <c:v>139.46369734920117</c:v>
                </c:pt>
                <c:pt idx="36161">
                  <c:v>139.46401584950769</c:v>
                </c:pt>
                <c:pt idx="36162">
                  <c:v>139.46433465142434</c:v>
                </c:pt>
                <c:pt idx="36163">
                  <c:v>139.46465315173086</c:v>
                </c:pt>
                <c:pt idx="36164">
                  <c:v>139.46497157663484</c:v>
                </c:pt>
                <c:pt idx="36165">
                  <c:v>139.46529007694136</c:v>
                </c:pt>
                <c:pt idx="36166">
                  <c:v>139.46560857724788</c:v>
                </c:pt>
                <c:pt idx="36167">
                  <c:v>139.46592700215186</c:v>
                </c:pt>
                <c:pt idx="36168">
                  <c:v>139.46624550245835</c:v>
                </c:pt>
                <c:pt idx="36169">
                  <c:v>139.46656400276487</c:v>
                </c:pt>
                <c:pt idx="36170">
                  <c:v>139.46688242766885</c:v>
                </c:pt>
                <c:pt idx="36171">
                  <c:v>139.46720092797537</c:v>
                </c:pt>
                <c:pt idx="36172">
                  <c:v>139.46751942828189</c:v>
                </c:pt>
                <c:pt idx="36173">
                  <c:v>139.46783785318587</c:v>
                </c:pt>
                <c:pt idx="36174">
                  <c:v>139.46815635349239</c:v>
                </c:pt>
                <c:pt idx="36175">
                  <c:v>139.46847515540904</c:v>
                </c:pt>
                <c:pt idx="36176">
                  <c:v>139.46879358031302</c:v>
                </c:pt>
                <c:pt idx="36177">
                  <c:v>139.46911208061954</c:v>
                </c:pt>
                <c:pt idx="36178">
                  <c:v>139.46943058092603</c:v>
                </c:pt>
                <c:pt idx="36179">
                  <c:v>139.46974900583001</c:v>
                </c:pt>
                <c:pt idx="36180">
                  <c:v>139.47006750613653</c:v>
                </c:pt>
                <c:pt idx="36181">
                  <c:v>139.47038600644305</c:v>
                </c:pt>
                <c:pt idx="36182">
                  <c:v>139.47070443134703</c:v>
                </c:pt>
                <c:pt idx="36183">
                  <c:v>139.43686398426323</c:v>
                </c:pt>
                <c:pt idx="36184">
                  <c:v>139.39366198497854</c:v>
                </c:pt>
                <c:pt idx="36185">
                  <c:v>139.27452729748063</c:v>
                </c:pt>
                <c:pt idx="36186">
                  <c:v>139.26197001647685</c:v>
                </c:pt>
                <c:pt idx="36187">
                  <c:v>139.22984395444632</c:v>
                </c:pt>
                <c:pt idx="36188">
                  <c:v>139.30827845244337</c:v>
                </c:pt>
                <c:pt idx="36189">
                  <c:v>139.35042877396279</c:v>
                </c:pt>
                <c:pt idx="36190">
                  <c:v>139.35593091416308</c:v>
                </c:pt>
                <c:pt idx="36191">
                  <c:v>139.27005477753934</c:v>
                </c:pt>
                <c:pt idx="36192">
                  <c:v>139.21318163740679</c:v>
                </c:pt>
                <c:pt idx="36193">
                  <c:v>139.18037723810005</c:v>
                </c:pt>
                <c:pt idx="36194">
                  <c:v>139.14757283879328</c:v>
                </c:pt>
                <c:pt idx="36195">
                  <c:v>139.11477620567956</c:v>
                </c:pt>
                <c:pt idx="36196">
                  <c:v>139.08197180637279</c:v>
                </c:pt>
                <c:pt idx="36197">
                  <c:v>139.04916740706605</c:v>
                </c:pt>
                <c:pt idx="36198">
                  <c:v>139.0163707739523</c:v>
                </c:pt>
                <c:pt idx="36199">
                  <c:v>138.98356637464556</c:v>
                </c:pt>
                <c:pt idx="36200">
                  <c:v>138.95073091056673</c:v>
                </c:pt>
                <c:pt idx="36201">
                  <c:v>138.91793427745301</c:v>
                </c:pt>
                <c:pt idx="36202">
                  <c:v>138.88512987814624</c:v>
                </c:pt>
                <c:pt idx="36203">
                  <c:v>138.8523254788395</c:v>
                </c:pt>
                <c:pt idx="36204">
                  <c:v>138.81952884572576</c:v>
                </c:pt>
                <c:pt idx="36205">
                  <c:v>138.78672444641902</c:v>
                </c:pt>
                <c:pt idx="36206">
                  <c:v>138.75392004711227</c:v>
                </c:pt>
                <c:pt idx="36207">
                  <c:v>138.72112341399853</c:v>
                </c:pt>
                <c:pt idx="36208">
                  <c:v>138.68831901469179</c:v>
                </c:pt>
                <c:pt idx="36209">
                  <c:v>138.65551461538502</c:v>
                </c:pt>
                <c:pt idx="36210">
                  <c:v>138.6227179822713</c:v>
                </c:pt>
                <c:pt idx="36211">
                  <c:v>138.58991358296453</c:v>
                </c:pt>
                <c:pt idx="36212">
                  <c:v>138.55707811888573</c:v>
                </c:pt>
                <c:pt idx="36213">
                  <c:v>138.52427371957896</c:v>
                </c:pt>
                <c:pt idx="36214">
                  <c:v>138.49147708646524</c:v>
                </c:pt>
                <c:pt idx="36215">
                  <c:v>138.45867268715847</c:v>
                </c:pt>
                <c:pt idx="36216">
                  <c:v>138.42586828785173</c:v>
                </c:pt>
                <c:pt idx="36217">
                  <c:v>138.39307165473798</c:v>
                </c:pt>
                <c:pt idx="36218">
                  <c:v>138.36026725543124</c:v>
                </c:pt>
                <c:pt idx="36219">
                  <c:v>138.3274628561245</c:v>
                </c:pt>
                <c:pt idx="36220">
                  <c:v>138.29466622301075</c:v>
                </c:pt>
                <c:pt idx="36221">
                  <c:v>138.26186182370401</c:v>
                </c:pt>
                <c:pt idx="36222">
                  <c:v>138.22905742439724</c:v>
                </c:pt>
                <c:pt idx="36223">
                  <c:v>138.19626079128352</c:v>
                </c:pt>
                <c:pt idx="36224">
                  <c:v>138.16345639197675</c:v>
                </c:pt>
                <c:pt idx="36225">
                  <c:v>138.13062092789795</c:v>
                </c:pt>
                <c:pt idx="36226">
                  <c:v>138.0978242947842</c:v>
                </c:pt>
                <c:pt idx="36227">
                  <c:v>138.06501989547746</c:v>
                </c:pt>
                <c:pt idx="36228">
                  <c:v>138.03221549617069</c:v>
                </c:pt>
                <c:pt idx="36229">
                  <c:v>137.99941886305697</c:v>
                </c:pt>
                <c:pt idx="36230">
                  <c:v>137.9666144637502</c:v>
                </c:pt>
                <c:pt idx="36231">
                  <c:v>137.93381006444346</c:v>
                </c:pt>
                <c:pt idx="36232">
                  <c:v>137.90101343132972</c:v>
                </c:pt>
                <c:pt idx="36233">
                  <c:v>137.86820903202297</c:v>
                </c:pt>
                <c:pt idx="36234">
                  <c:v>137.83540463271623</c:v>
                </c:pt>
                <c:pt idx="36235">
                  <c:v>137.80260799960249</c:v>
                </c:pt>
                <c:pt idx="36236">
                  <c:v>137.76882396304245</c:v>
                </c:pt>
                <c:pt idx="36237">
                  <c:v>137.68036896424314</c:v>
                </c:pt>
                <c:pt idx="36238">
                  <c:v>137.698013</c:v>
                </c:pt>
                <c:pt idx="36239">
                  <c:v>137.69590301669052</c:v>
                </c:pt>
                <c:pt idx="36240">
                  <c:v>137.64538813682955</c:v>
                </c:pt>
                <c:pt idx="36241">
                  <c:v>137.67512802002861</c:v>
                </c:pt>
                <c:pt idx="36242">
                  <c:v>137.58513162160227</c:v>
                </c:pt>
                <c:pt idx="36243">
                  <c:v>137.52074044587505</c:v>
                </c:pt>
                <c:pt idx="36244">
                  <c:v>137.5686829122765</c:v>
                </c:pt>
                <c:pt idx="36245">
                  <c:v>137.53265002768202</c:v>
                </c:pt>
                <c:pt idx="36246">
                  <c:v>137.50103890357832</c:v>
                </c:pt>
                <c:pt idx="36247">
                  <c:v>137.46942777947464</c:v>
                </c:pt>
                <c:pt idx="36248">
                  <c:v>137.43782413906507</c:v>
                </c:pt>
                <c:pt idx="36249">
                  <c:v>137.40618308018477</c:v>
                </c:pt>
                <c:pt idx="36250">
                  <c:v>137.37457195608107</c:v>
                </c:pt>
                <c:pt idx="36251">
                  <c:v>137.34296831567153</c:v>
                </c:pt>
                <c:pt idx="36252">
                  <c:v>137.29867092536958</c:v>
                </c:pt>
                <c:pt idx="36253">
                  <c:v>137.25175423223655</c:v>
                </c:pt>
                <c:pt idx="36254">
                  <c:v>137.31135328040057</c:v>
                </c:pt>
                <c:pt idx="36255">
                  <c:v>137.21485235876042</c:v>
                </c:pt>
                <c:pt idx="36256">
                  <c:v>137.16899268621842</c:v>
                </c:pt>
                <c:pt idx="36257">
                  <c:v>137.155304</c:v>
                </c:pt>
                <c:pt idx="36258">
                  <c:v>137.13670637997618</c:v>
                </c:pt>
                <c:pt idx="36259">
                  <c:v>137.082932</c:v>
                </c:pt>
                <c:pt idx="36260">
                  <c:v>137.04863178826895</c:v>
                </c:pt>
                <c:pt idx="36261">
                  <c:v>136.95001284277473</c:v>
                </c:pt>
                <c:pt idx="36262">
                  <c:v>136.92721878381374</c:v>
                </c:pt>
                <c:pt idx="36263">
                  <c:v>136.90444628971463</c:v>
                </c:pt>
                <c:pt idx="36264">
                  <c:v>136.88167918683095</c:v>
                </c:pt>
                <c:pt idx="36265">
                  <c:v>136.85890669273181</c:v>
                </c:pt>
                <c:pt idx="36266">
                  <c:v>136.83613419863266</c:v>
                </c:pt>
                <c:pt idx="36267">
                  <c:v>136.81336709574899</c:v>
                </c:pt>
                <c:pt idx="36268">
                  <c:v>136.79059460164987</c:v>
                </c:pt>
                <c:pt idx="36269">
                  <c:v>136.76782210755073</c:v>
                </c:pt>
                <c:pt idx="36270">
                  <c:v>136.74505500466705</c:v>
                </c:pt>
                <c:pt idx="36271">
                  <c:v>136.72228251056791</c:v>
                </c:pt>
                <c:pt idx="36272">
                  <c:v>136.69951001646879</c:v>
                </c:pt>
                <c:pt idx="36273">
                  <c:v>136.67674291358512</c:v>
                </c:pt>
                <c:pt idx="36274">
                  <c:v>136.65394885462413</c:v>
                </c:pt>
                <c:pt idx="36275">
                  <c:v>136.63117636052499</c:v>
                </c:pt>
                <c:pt idx="36276">
                  <c:v>136.4490125813783</c:v>
                </c:pt>
                <c:pt idx="36277">
                  <c:v>136.42624008727915</c:v>
                </c:pt>
                <c:pt idx="36278">
                  <c:v>136.40347298439551</c:v>
                </c:pt>
                <c:pt idx="36279">
                  <c:v>136.38070049029636</c:v>
                </c:pt>
                <c:pt idx="36280">
                  <c:v>136.35790643133538</c:v>
                </c:pt>
                <c:pt idx="36281">
                  <c:v>136.33513393723626</c:v>
                </c:pt>
                <c:pt idx="36282">
                  <c:v>136.31236683435259</c:v>
                </c:pt>
                <c:pt idx="36283">
                  <c:v>136.28959434025344</c:v>
                </c:pt>
                <c:pt idx="36284">
                  <c:v>136.2668218461543</c:v>
                </c:pt>
                <c:pt idx="36285">
                  <c:v>136.24405474327062</c:v>
                </c:pt>
                <c:pt idx="36286">
                  <c:v>136.22128224917151</c:v>
                </c:pt>
                <c:pt idx="36287">
                  <c:v>136.19850975507237</c:v>
                </c:pt>
                <c:pt idx="36288">
                  <c:v>136.17574265218869</c:v>
                </c:pt>
                <c:pt idx="36289">
                  <c:v>136.15297015808954</c:v>
                </c:pt>
                <c:pt idx="36290">
                  <c:v>136.13019766399043</c:v>
                </c:pt>
                <c:pt idx="36291">
                  <c:v>136.10743056110675</c:v>
                </c:pt>
                <c:pt idx="36292">
                  <c:v>136.08463650214577</c:v>
                </c:pt>
                <c:pt idx="36293">
                  <c:v>136.06186400804663</c:v>
                </c:pt>
                <c:pt idx="36294">
                  <c:v>136.04163603122765</c:v>
                </c:pt>
                <c:pt idx="36295">
                  <c:v>136.05428895231282</c:v>
                </c:pt>
                <c:pt idx="36296">
                  <c:v>136.08030997663329</c:v>
                </c:pt>
                <c:pt idx="36297">
                  <c:v>136.02471449225268</c:v>
                </c:pt>
                <c:pt idx="36298">
                  <c:v>135.99010624511206</c:v>
                </c:pt>
                <c:pt idx="36299">
                  <c:v>135.99752799999999</c:v>
                </c:pt>
                <c:pt idx="36300">
                  <c:v>135.97567355375446</c:v>
                </c:pt>
                <c:pt idx="36301">
                  <c:v>135.97238896280402</c:v>
                </c:pt>
                <c:pt idx="36302">
                  <c:v>135.96824658798283</c:v>
                </c:pt>
                <c:pt idx="36303">
                  <c:v>135.9346085930454</c:v>
                </c:pt>
                <c:pt idx="36304">
                  <c:v>135.89153796390531</c:v>
                </c:pt>
                <c:pt idx="36305">
                  <c:v>135.84842654818456</c:v>
                </c:pt>
                <c:pt idx="36306">
                  <c:v>135.80535591904447</c:v>
                </c:pt>
                <c:pt idx="36307">
                  <c:v>135.76229548654953</c:v>
                </c:pt>
                <c:pt idx="36308">
                  <c:v>135.71922485740942</c:v>
                </c:pt>
                <c:pt idx="36309">
                  <c:v>135.67615422826933</c:v>
                </c:pt>
                <c:pt idx="36310">
                  <c:v>135.63309379577436</c:v>
                </c:pt>
                <c:pt idx="36311">
                  <c:v>135.59002316663427</c:v>
                </c:pt>
                <c:pt idx="36312">
                  <c:v>135.54695253749415</c:v>
                </c:pt>
                <c:pt idx="36313">
                  <c:v>135.50389210499921</c:v>
                </c:pt>
                <c:pt idx="36314">
                  <c:v>135.46082147585912</c:v>
                </c:pt>
                <c:pt idx="36315">
                  <c:v>135.38051605436337</c:v>
                </c:pt>
                <c:pt idx="36316">
                  <c:v>135.33456931974249</c:v>
                </c:pt>
                <c:pt idx="36317">
                  <c:v>135.34775923581304</c:v>
                </c:pt>
                <c:pt idx="36318">
                  <c:v>135.31132546483909</c:v>
                </c:pt>
                <c:pt idx="36319">
                  <c:v>135.27490137911303</c:v>
                </c:pt>
                <c:pt idx="36320">
                  <c:v>135.22978575250357</c:v>
                </c:pt>
                <c:pt idx="36321">
                  <c:v>135.18394952514899</c:v>
                </c:pt>
                <c:pt idx="36322">
                  <c:v>135.14751737863614</c:v>
                </c:pt>
                <c:pt idx="36323">
                  <c:v>135.08388273009061</c:v>
                </c:pt>
                <c:pt idx="36324">
                  <c:v>135.02342195457436</c:v>
                </c:pt>
                <c:pt idx="36325">
                  <c:v>134.99306223996504</c:v>
                </c:pt>
                <c:pt idx="36326">
                  <c:v>134.96269533622129</c:v>
                </c:pt>
                <c:pt idx="36327">
                  <c:v>134.93232843247753</c:v>
                </c:pt>
                <c:pt idx="36328">
                  <c:v>134.90196871786821</c:v>
                </c:pt>
                <c:pt idx="36329">
                  <c:v>134.87160181412446</c:v>
                </c:pt>
                <c:pt idx="36330">
                  <c:v>134.8279188844688</c:v>
                </c:pt>
                <c:pt idx="36331">
                  <c:v>134.7833844793802</c:v>
                </c:pt>
                <c:pt idx="36332">
                  <c:v>134.74695912708631</c:v>
                </c:pt>
                <c:pt idx="36333">
                  <c:v>134.68982724391989</c:v>
                </c:pt>
                <c:pt idx="36334">
                  <c:v>134.60648408557807</c:v>
                </c:pt>
                <c:pt idx="36335">
                  <c:v>134.55780310944206</c:v>
                </c:pt>
                <c:pt idx="36336">
                  <c:v>134.52885480829755</c:v>
                </c:pt>
                <c:pt idx="36337">
                  <c:v>134.4815734</c:v>
                </c:pt>
                <c:pt idx="36338">
                  <c:v>134.43791549260848</c:v>
                </c:pt>
                <c:pt idx="36339">
                  <c:v>134.40147900813008</c:v>
                </c:pt>
                <c:pt idx="36340">
                  <c:v>134.36504271544715</c:v>
                </c:pt>
                <c:pt idx="36341">
                  <c:v>134.32861504878048</c:v>
                </c:pt>
                <c:pt idx="36342">
                  <c:v>134.29214425203253</c:v>
                </c:pt>
                <c:pt idx="36343">
                  <c:v>134.25570795934959</c:v>
                </c:pt>
                <c:pt idx="36344">
                  <c:v>134.21928029268292</c:v>
                </c:pt>
                <c:pt idx="36345">
                  <c:v>134.18284399999999</c:v>
                </c:pt>
                <c:pt idx="36346">
                  <c:v>134.14640770731708</c:v>
                </c:pt>
                <c:pt idx="36347">
                  <c:v>134.10998004065041</c:v>
                </c:pt>
                <c:pt idx="36348">
                  <c:v>134.07354374796748</c:v>
                </c:pt>
                <c:pt idx="36349">
                  <c:v>134.03709616070577</c:v>
                </c:pt>
                <c:pt idx="36350">
                  <c:v>134.01318432522652</c:v>
                </c:pt>
                <c:pt idx="36351">
                  <c:v>133.9443932305125</c:v>
                </c:pt>
                <c:pt idx="36352">
                  <c:v>133.94272706897374</c:v>
                </c:pt>
                <c:pt idx="36353">
                  <c:v>133.8888381981896</c:v>
                </c:pt>
                <c:pt idx="36354">
                  <c:v>133.8629</c:v>
                </c:pt>
                <c:pt idx="36355">
                  <c:v>133.82339007439199</c:v>
                </c:pt>
                <c:pt idx="36356">
                  <c:v>133.78202963328565</c:v>
                </c:pt>
                <c:pt idx="36357">
                  <c:v>133.6650801454112</c:v>
                </c:pt>
                <c:pt idx="36358">
                  <c:v>133.62771599999999</c:v>
                </c:pt>
                <c:pt idx="36359">
                  <c:v>133.62771599999999</c:v>
                </c:pt>
                <c:pt idx="36360">
                  <c:v>133.62771599999999</c:v>
                </c:pt>
                <c:pt idx="36361">
                  <c:v>133.62771599999999</c:v>
                </c:pt>
                <c:pt idx="36362">
                  <c:v>133.62771599999999</c:v>
                </c:pt>
                <c:pt idx="36363">
                  <c:v>133.55273689916567</c:v>
                </c:pt>
                <c:pt idx="36364">
                  <c:v>133.48130138173582</c:v>
                </c:pt>
                <c:pt idx="36365">
                  <c:v>133.52868003051978</c:v>
                </c:pt>
                <c:pt idx="36366">
                  <c:v>133.50384302432045</c:v>
                </c:pt>
                <c:pt idx="36367">
                  <c:v>133.46914524735078</c:v>
                </c:pt>
                <c:pt idx="36368">
                  <c:v>133.44976414695662</c:v>
                </c:pt>
                <c:pt idx="36369">
                  <c:v>133.43038763489116</c:v>
                </c:pt>
                <c:pt idx="36370">
                  <c:v>133.41100653449701</c:v>
                </c:pt>
                <c:pt idx="36371">
                  <c:v>133.39162543410288</c:v>
                </c:pt>
                <c:pt idx="36372">
                  <c:v>133.37224892203741</c:v>
                </c:pt>
                <c:pt idx="36373">
                  <c:v>133.35286782164326</c:v>
                </c:pt>
                <c:pt idx="36374">
                  <c:v>133.3334867212491</c:v>
                </c:pt>
                <c:pt idx="36375">
                  <c:v>133.31411020918364</c:v>
                </c:pt>
                <c:pt idx="36376">
                  <c:v>133.29472910878951</c:v>
                </c:pt>
                <c:pt idx="36377">
                  <c:v>133.27534800839535</c:v>
                </c:pt>
                <c:pt idx="36378">
                  <c:v>133.25597149632989</c:v>
                </c:pt>
                <c:pt idx="36379">
                  <c:v>133.23659039593574</c:v>
                </c:pt>
                <c:pt idx="36380">
                  <c:v>133.21719094222684</c:v>
                </c:pt>
                <c:pt idx="36381">
                  <c:v>133.19780984183268</c:v>
                </c:pt>
                <c:pt idx="36382">
                  <c:v>133.17843332976722</c:v>
                </c:pt>
                <c:pt idx="36383">
                  <c:v>133.15905222937306</c:v>
                </c:pt>
                <c:pt idx="36384">
                  <c:v>133.1396711289789</c:v>
                </c:pt>
                <c:pt idx="36385">
                  <c:v>133.12029461691347</c:v>
                </c:pt>
                <c:pt idx="36386">
                  <c:v>133.10091351651931</c:v>
                </c:pt>
                <c:pt idx="36387">
                  <c:v>133.08153241612516</c:v>
                </c:pt>
                <c:pt idx="36388">
                  <c:v>133.06215590405969</c:v>
                </c:pt>
                <c:pt idx="36389">
                  <c:v>133.04277480366557</c:v>
                </c:pt>
                <c:pt idx="36390">
                  <c:v>133.02339370327141</c:v>
                </c:pt>
                <c:pt idx="36391">
                  <c:v>133.00401719120595</c:v>
                </c:pt>
                <c:pt idx="36392">
                  <c:v>132.98461773749702</c:v>
                </c:pt>
                <c:pt idx="36393">
                  <c:v>132.96523663710289</c:v>
                </c:pt>
                <c:pt idx="36394">
                  <c:v>132.94586012503743</c:v>
                </c:pt>
                <c:pt idx="36395">
                  <c:v>132.92647902464327</c:v>
                </c:pt>
                <c:pt idx="36396">
                  <c:v>132.90709792424911</c:v>
                </c:pt>
                <c:pt idx="36397">
                  <c:v>132.88772141218365</c:v>
                </c:pt>
                <c:pt idx="36398">
                  <c:v>132.86834031178952</c:v>
                </c:pt>
                <c:pt idx="36399">
                  <c:v>132.84895921139537</c:v>
                </c:pt>
                <c:pt idx="36400">
                  <c:v>132.8295826993299</c:v>
                </c:pt>
                <c:pt idx="36401">
                  <c:v>132.81020159893575</c:v>
                </c:pt>
                <c:pt idx="36402">
                  <c:v>132.79082049854159</c:v>
                </c:pt>
                <c:pt idx="36403">
                  <c:v>132.77144398647616</c:v>
                </c:pt>
                <c:pt idx="36404">
                  <c:v>132.752062886082</c:v>
                </c:pt>
                <c:pt idx="36405">
                  <c:v>132.73266343237307</c:v>
                </c:pt>
                <c:pt idx="36406">
                  <c:v>132.71328233197892</c:v>
                </c:pt>
                <c:pt idx="36407">
                  <c:v>132.69390581991348</c:v>
                </c:pt>
                <c:pt idx="36408">
                  <c:v>132.67452471951933</c:v>
                </c:pt>
                <c:pt idx="36409">
                  <c:v>132.65514361912517</c:v>
                </c:pt>
                <c:pt idx="36410">
                  <c:v>132.63576710705971</c:v>
                </c:pt>
                <c:pt idx="36411">
                  <c:v>132.61638600666555</c:v>
                </c:pt>
                <c:pt idx="36412">
                  <c:v>132.59700490627142</c:v>
                </c:pt>
                <c:pt idx="36413">
                  <c:v>132.57767978493087</c:v>
                </c:pt>
                <c:pt idx="36414">
                  <c:v>132.56227454887934</c:v>
                </c:pt>
                <c:pt idx="36415">
                  <c:v>132.59120253772457</c:v>
                </c:pt>
                <c:pt idx="36416">
                  <c:v>132.53279985598473</c:v>
                </c:pt>
                <c:pt idx="36417">
                  <c:v>132.61097791320933</c:v>
                </c:pt>
                <c:pt idx="36418">
                  <c:v>132.57902615275862</c:v>
                </c:pt>
                <c:pt idx="36419">
                  <c:v>132.5839725099847</c:v>
                </c:pt>
                <c:pt idx="36420">
                  <c:v>132.58891886721077</c:v>
                </c:pt>
                <c:pt idx="36421">
                  <c:v>132.59386405342426</c:v>
                </c:pt>
                <c:pt idx="36422">
                  <c:v>132.59881041065034</c:v>
                </c:pt>
                <c:pt idx="36423">
                  <c:v>132.60375676787643</c:v>
                </c:pt>
                <c:pt idx="36424">
                  <c:v>132.6087019540899</c:v>
                </c:pt>
                <c:pt idx="36425">
                  <c:v>132.61364831131598</c:v>
                </c:pt>
                <c:pt idx="36426">
                  <c:v>132.61859935259247</c:v>
                </c:pt>
                <c:pt idx="36427">
                  <c:v>132.62354570981856</c:v>
                </c:pt>
                <c:pt idx="36428">
                  <c:v>132.62849089603202</c:v>
                </c:pt>
                <c:pt idx="36429">
                  <c:v>132.63343725325811</c:v>
                </c:pt>
                <c:pt idx="36430">
                  <c:v>132.6383836104842</c:v>
                </c:pt>
                <c:pt idx="36431">
                  <c:v>132.64332879669769</c:v>
                </c:pt>
                <c:pt idx="36432">
                  <c:v>132.64827515392375</c:v>
                </c:pt>
                <c:pt idx="36433">
                  <c:v>132.65322151114984</c:v>
                </c:pt>
                <c:pt idx="36434">
                  <c:v>132.65816669736333</c:v>
                </c:pt>
                <c:pt idx="36435">
                  <c:v>132.66311305458942</c:v>
                </c:pt>
                <c:pt idx="36436">
                  <c:v>132.66805941181548</c:v>
                </c:pt>
                <c:pt idx="36437">
                  <c:v>132.67300459802897</c:v>
                </c:pt>
                <c:pt idx="36438">
                  <c:v>132.67795563930545</c:v>
                </c:pt>
                <c:pt idx="36439">
                  <c:v>132.68290199653154</c:v>
                </c:pt>
                <c:pt idx="36440">
                  <c:v>132.687847182745</c:v>
                </c:pt>
                <c:pt idx="36441">
                  <c:v>132.69279353997109</c:v>
                </c:pt>
                <c:pt idx="36442">
                  <c:v>132.69773989719718</c:v>
                </c:pt>
                <c:pt idx="36443">
                  <c:v>132.70268508341067</c:v>
                </c:pt>
                <c:pt idx="36444">
                  <c:v>132.70763144063673</c:v>
                </c:pt>
                <c:pt idx="36445">
                  <c:v>132.71257779786282</c:v>
                </c:pt>
                <c:pt idx="36446">
                  <c:v>132.71752298407631</c:v>
                </c:pt>
                <c:pt idx="36447">
                  <c:v>132.7224693413024</c:v>
                </c:pt>
                <c:pt idx="36448">
                  <c:v>132.72741569852846</c:v>
                </c:pt>
                <c:pt idx="36449">
                  <c:v>132.73236088474195</c:v>
                </c:pt>
                <c:pt idx="36450">
                  <c:v>132.73730724196804</c:v>
                </c:pt>
                <c:pt idx="36451">
                  <c:v>132.74225828324452</c:v>
                </c:pt>
                <c:pt idx="36452">
                  <c:v>132.74720464047058</c:v>
                </c:pt>
                <c:pt idx="36453">
                  <c:v>132.75214982668408</c:v>
                </c:pt>
                <c:pt idx="36454">
                  <c:v>132.75709618391016</c:v>
                </c:pt>
                <c:pt idx="36455">
                  <c:v>132.76204254113625</c:v>
                </c:pt>
                <c:pt idx="36456">
                  <c:v>132.76698772734971</c:v>
                </c:pt>
                <c:pt idx="36457">
                  <c:v>132.7719340845758</c:v>
                </c:pt>
                <c:pt idx="36458">
                  <c:v>132.77688044180189</c:v>
                </c:pt>
                <c:pt idx="36459">
                  <c:v>132.78182562801538</c:v>
                </c:pt>
                <c:pt idx="36460">
                  <c:v>132.78677198524144</c:v>
                </c:pt>
                <c:pt idx="36461">
                  <c:v>132.79171717145493</c:v>
                </c:pt>
                <c:pt idx="36462">
                  <c:v>132.7875832603099</c:v>
                </c:pt>
                <c:pt idx="36463">
                  <c:v>132.75525662517882</c:v>
                </c:pt>
                <c:pt idx="36464">
                  <c:v>132.74557382403432</c:v>
                </c:pt>
                <c:pt idx="36465">
                  <c:v>132.75061106626936</c:v>
                </c:pt>
                <c:pt idx="36466">
                  <c:v>132.71418056318549</c:v>
                </c:pt>
                <c:pt idx="36467">
                  <c:v>132.70564019885549</c:v>
                </c:pt>
                <c:pt idx="36468">
                  <c:v>132.74507661025029</c:v>
                </c:pt>
                <c:pt idx="36469">
                  <c:v>132.69532444253696</c:v>
                </c:pt>
                <c:pt idx="36470">
                  <c:v>132.66894500000001</c:v>
                </c:pt>
                <c:pt idx="36471">
                  <c:v>132.66860559604783</c:v>
                </c:pt>
                <c:pt idx="36472">
                  <c:v>132.66740589538335</c:v>
                </c:pt>
                <c:pt idx="36473">
                  <c:v>132.66620619471891</c:v>
                </c:pt>
                <c:pt idx="36474">
                  <c:v>132.66500677807448</c:v>
                </c:pt>
                <c:pt idx="36475">
                  <c:v>132.66380707741004</c:v>
                </c:pt>
                <c:pt idx="36476">
                  <c:v>132.66260624066541</c:v>
                </c:pt>
                <c:pt idx="36477">
                  <c:v>132.66140654000094</c:v>
                </c:pt>
                <c:pt idx="36478">
                  <c:v>132.66020712335654</c:v>
                </c:pt>
                <c:pt idx="36479">
                  <c:v>132.65900742269207</c:v>
                </c:pt>
                <c:pt idx="36480">
                  <c:v>132.65780772202763</c:v>
                </c:pt>
                <c:pt idx="36481">
                  <c:v>132.6566083053832</c:v>
                </c:pt>
                <c:pt idx="36482">
                  <c:v>132.65540860471876</c:v>
                </c:pt>
                <c:pt idx="36483">
                  <c:v>132.65420918807433</c:v>
                </c:pt>
                <c:pt idx="36484">
                  <c:v>132.65300948740989</c:v>
                </c:pt>
                <c:pt idx="36485">
                  <c:v>132.65180978674542</c:v>
                </c:pt>
                <c:pt idx="36486">
                  <c:v>132.66241446007152</c:v>
                </c:pt>
                <c:pt idx="36487">
                  <c:v>132.70512400000001</c:v>
                </c:pt>
                <c:pt idx="36488">
                  <c:v>132.68038037672866</c:v>
                </c:pt>
                <c:pt idx="36489">
                  <c:v>132.60082654994042</c:v>
                </c:pt>
                <c:pt idx="36490">
                  <c:v>132.61029461659513</c:v>
                </c:pt>
                <c:pt idx="36491">
                  <c:v>132.59207190128757</c:v>
                </c:pt>
                <c:pt idx="36492">
                  <c:v>132.57512217582291</c:v>
                </c:pt>
                <c:pt idx="36493">
                  <c:v>132.56187585878394</c:v>
                </c:pt>
                <c:pt idx="36494">
                  <c:v>132.54862640503714</c:v>
                </c:pt>
                <c:pt idx="36495">
                  <c:v>132.53537695129037</c:v>
                </c:pt>
                <c:pt idx="36496">
                  <c:v>132.52213063425137</c:v>
                </c:pt>
                <c:pt idx="36497">
                  <c:v>132.5088811805046</c:v>
                </c:pt>
                <c:pt idx="36498">
                  <c:v>132.49563172675781</c:v>
                </c:pt>
                <c:pt idx="36499">
                  <c:v>132.48238540971883</c:v>
                </c:pt>
                <c:pt idx="36500">
                  <c:v>132.45587395539405</c:v>
                </c:pt>
                <c:pt idx="36501">
                  <c:v>132.44262450164726</c:v>
                </c:pt>
                <c:pt idx="36502">
                  <c:v>132.42937818460828</c:v>
                </c:pt>
                <c:pt idx="36503">
                  <c:v>132.41612873086149</c:v>
                </c:pt>
                <c:pt idx="36504">
                  <c:v>132.40288241382251</c:v>
                </c:pt>
                <c:pt idx="36505">
                  <c:v>132.38963296007572</c:v>
                </c:pt>
                <c:pt idx="36506">
                  <c:v>132.37638350632892</c:v>
                </c:pt>
                <c:pt idx="36507">
                  <c:v>132.36313718928994</c:v>
                </c:pt>
                <c:pt idx="36508">
                  <c:v>132.34988773554315</c:v>
                </c:pt>
                <c:pt idx="36509">
                  <c:v>132.33663828179638</c:v>
                </c:pt>
                <c:pt idx="36510">
                  <c:v>131.58042747809807</c:v>
                </c:pt>
                <c:pt idx="36511">
                  <c:v>131.57173267564886</c:v>
                </c:pt>
                <c:pt idx="36512">
                  <c:v>131.56303787319968</c:v>
                </c:pt>
                <c:pt idx="36513">
                  <c:v>131.55434512917907</c:v>
                </c:pt>
                <c:pt idx="36514">
                  <c:v>131.54565032672988</c:v>
                </c:pt>
                <c:pt idx="36515">
                  <c:v>131.53694729056625</c:v>
                </c:pt>
                <c:pt idx="36516">
                  <c:v>131.52825248811703</c:v>
                </c:pt>
                <c:pt idx="36517">
                  <c:v>131.51955974409645</c:v>
                </c:pt>
                <c:pt idx="36518">
                  <c:v>131.51086494164724</c:v>
                </c:pt>
                <c:pt idx="36519">
                  <c:v>131.50217013919806</c:v>
                </c:pt>
                <c:pt idx="36520">
                  <c:v>131.46739504625847</c:v>
                </c:pt>
                <c:pt idx="36521">
                  <c:v>131.45870024380926</c:v>
                </c:pt>
                <c:pt idx="36522">
                  <c:v>131.45000544136005</c:v>
                </c:pt>
                <c:pt idx="36523">
                  <c:v>131.44131269733947</c:v>
                </c:pt>
                <c:pt idx="36524">
                  <c:v>131.43261789489026</c:v>
                </c:pt>
                <c:pt idx="36525">
                  <c:v>131.42391485872662</c:v>
                </c:pt>
                <c:pt idx="36526">
                  <c:v>131.41522211470604</c:v>
                </c:pt>
                <c:pt idx="36527">
                  <c:v>131.40652731225683</c:v>
                </c:pt>
                <c:pt idx="36528">
                  <c:v>131.39783250980764</c:v>
                </c:pt>
                <c:pt idx="36529">
                  <c:v>131.38913976578704</c:v>
                </c:pt>
                <c:pt idx="36530">
                  <c:v>131.38044496333785</c:v>
                </c:pt>
                <c:pt idx="36531">
                  <c:v>131.37175016088864</c:v>
                </c:pt>
                <c:pt idx="36532">
                  <c:v>131.36305741686806</c:v>
                </c:pt>
                <c:pt idx="36533">
                  <c:v>131.35436261441885</c:v>
                </c:pt>
                <c:pt idx="36534">
                  <c:v>131.34566781196966</c:v>
                </c:pt>
                <c:pt idx="36535">
                  <c:v>131.33697506794906</c:v>
                </c:pt>
                <c:pt idx="36536">
                  <c:v>131.32828026549987</c:v>
                </c:pt>
                <c:pt idx="36537">
                  <c:v>131.3195772293362</c:v>
                </c:pt>
                <c:pt idx="36538">
                  <c:v>131.31088242688702</c:v>
                </c:pt>
                <c:pt idx="36539">
                  <c:v>131.30218968286641</c:v>
                </c:pt>
                <c:pt idx="36540">
                  <c:v>131.29157047329517</c:v>
                </c:pt>
                <c:pt idx="36541">
                  <c:v>131.25652649570813</c:v>
                </c:pt>
                <c:pt idx="36542">
                  <c:v>131.23680098259831</c:v>
                </c:pt>
                <c:pt idx="36543">
                  <c:v>131.20857456151646</c:v>
                </c:pt>
                <c:pt idx="36544">
                  <c:v>131.2561471137339</c:v>
                </c:pt>
                <c:pt idx="36545">
                  <c:v>131.23224521983786</c:v>
                </c:pt>
                <c:pt idx="36546">
                  <c:v>131.1694908736591</c:v>
                </c:pt>
                <c:pt idx="36547">
                  <c:v>131.17478661349548</c:v>
                </c:pt>
                <c:pt idx="36548">
                  <c:v>131.09282969384836</c:v>
                </c:pt>
                <c:pt idx="36549">
                  <c:v>131.0752711448867</c:v>
                </c:pt>
                <c:pt idx="36550">
                  <c:v>131.06208815668049</c:v>
                </c:pt>
                <c:pt idx="36551">
                  <c:v>131.04892075857387</c:v>
                </c:pt>
                <c:pt idx="36552">
                  <c:v>131.03575024244736</c:v>
                </c:pt>
                <c:pt idx="36553">
                  <c:v>131.02257972632083</c:v>
                </c:pt>
                <c:pt idx="36554">
                  <c:v>131.00941232821421</c:v>
                </c:pt>
                <c:pt idx="36555">
                  <c:v>130.99624181208767</c:v>
                </c:pt>
                <c:pt idx="36556">
                  <c:v>130.98307129596114</c:v>
                </c:pt>
                <c:pt idx="36557">
                  <c:v>130.96990389785452</c:v>
                </c:pt>
                <c:pt idx="36558">
                  <c:v>130.95673338172801</c:v>
                </c:pt>
                <c:pt idx="36559">
                  <c:v>130.94356286560148</c:v>
                </c:pt>
                <c:pt idx="36560">
                  <c:v>130.93039546749486</c:v>
                </c:pt>
                <c:pt idx="36561">
                  <c:v>130.91722495136833</c:v>
                </c:pt>
                <c:pt idx="36562">
                  <c:v>130.90404196316214</c:v>
                </c:pt>
                <c:pt idx="36563">
                  <c:v>130.89087144703561</c:v>
                </c:pt>
                <c:pt idx="36564">
                  <c:v>130.87770404892899</c:v>
                </c:pt>
                <c:pt idx="36565">
                  <c:v>130.86453353280245</c:v>
                </c:pt>
                <c:pt idx="36566">
                  <c:v>130.85136301667592</c:v>
                </c:pt>
                <c:pt idx="36567">
                  <c:v>130.83819561856933</c:v>
                </c:pt>
                <c:pt idx="36568">
                  <c:v>130.82502510244279</c:v>
                </c:pt>
                <c:pt idx="36569">
                  <c:v>130.81185458631626</c:v>
                </c:pt>
                <c:pt idx="36570">
                  <c:v>130.79868718820964</c:v>
                </c:pt>
                <c:pt idx="36571">
                  <c:v>130.78551667208311</c:v>
                </c:pt>
                <c:pt idx="36572">
                  <c:v>130.77234615595657</c:v>
                </c:pt>
                <c:pt idx="36573">
                  <c:v>130.75917875784998</c:v>
                </c:pt>
                <c:pt idx="36574">
                  <c:v>130.74600824172344</c:v>
                </c:pt>
                <c:pt idx="36575">
                  <c:v>130.73282525351723</c:v>
                </c:pt>
                <c:pt idx="36576">
                  <c:v>130.71965785541062</c:v>
                </c:pt>
                <c:pt idx="36577">
                  <c:v>130.70648733928411</c:v>
                </c:pt>
                <c:pt idx="36578">
                  <c:v>130.69331682315757</c:v>
                </c:pt>
                <c:pt idx="36579">
                  <c:v>130.68014942505096</c:v>
                </c:pt>
                <c:pt idx="36580">
                  <c:v>130.66697890892442</c:v>
                </c:pt>
                <c:pt idx="36581">
                  <c:v>130.65380839279788</c:v>
                </c:pt>
                <c:pt idx="36582">
                  <c:v>130.64064099469127</c:v>
                </c:pt>
                <c:pt idx="36583">
                  <c:v>130.62747047856476</c:v>
                </c:pt>
                <c:pt idx="36584">
                  <c:v>130.61429996243822</c:v>
                </c:pt>
                <c:pt idx="36585">
                  <c:v>130.60113256433161</c:v>
                </c:pt>
                <c:pt idx="36586">
                  <c:v>130.58796204820507</c:v>
                </c:pt>
                <c:pt idx="36587">
                  <c:v>130.57477905999889</c:v>
                </c:pt>
                <c:pt idx="36588">
                  <c:v>130.56160854387235</c:v>
                </c:pt>
                <c:pt idx="36589">
                  <c:v>130.54844114576574</c:v>
                </c:pt>
                <c:pt idx="36590">
                  <c:v>130.5352706296392</c:v>
                </c:pt>
                <c:pt idx="36591">
                  <c:v>130.52210011351266</c:v>
                </c:pt>
                <c:pt idx="36592">
                  <c:v>130.50893271540605</c:v>
                </c:pt>
                <c:pt idx="36593">
                  <c:v>130.49576219927954</c:v>
                </c:pt>
                <c:pt idx="36594">
                  <c:v>130.482591683153</c:v>
                </c:pt>
                <c:pt idx="36595">
                  <c:v>130.46942428504639</c:v>
                </c:pt>
                <c:pt idx="36596">
                  <c:v>130.45625376891985</c:v>
                </c:pt>
                <c:pt idx="36597">
                  <c:v>130.44308325279331</c:v>
                </c:pt>
                <c:pt idx="36598">
                  <c:v>130.4299158546867</c:v>
                </c:pt>
                <c:pt idx="36599">
                  <c:v>130.41674533856019</c:v>
                </c:pt>
                <c:pt idx="36600">
                  <c:v>130.40356235035398</c:v>
                </c:pt>
                <c:pt idx="36601">
                  <c:v>130.39039495224736</c:v>
                </c:pt>
                <c:pt idx="36602">
                  <c:v>130.37722443612085</c:v>
                </c:pt>
                <c:pt idx="36603">
                  <c:v>130.36405391999432</c:v>
                </c:pt>
                <c:pt idx="36604">
                  <c:v>130.353409</c:v>
                </c:pt>
                <c:pt idx="36605">
                  <c:v>130.34979305197902</c:v>
                </c:pt>
                <c:pt idx="36606">
                  <c:v>130.33531199999999</c:v>
                </c:pt>
                <c:pt idx="36607">
                  <c:v>130.46056315679442</c:v>
                </c:pt>
                <c:pt idx="36608">
                  <c:v>130.47112288053759</c:v>
                </c:pt>
                <c:pt idx="36609">
                  <c:v>130.48760178795422</c:v>
                </c:pt>
                <c:pt idx="36610">
                  <c:v>130.51610463414633</c:v>
                </c:pt>
                <c:pt idx="36611">
                  <c:v>130.55917611747137</c:v>
                </c:pt>
                <c:pt idx="36612">
                  <c:v>130.52491993180686</c:v>
                </c:pt>
                <c:pt idx="36613">
                  <c:v>130.63116813304723</c:v>
                </c:pt>
                <c:pt idx="36614">
                  <c:v>130.58748186048766</c:v>
                </c:pt>
                <c:pt idx="36615">
                  <c:v>130.58251315017608</c:v>
                </c:pt>
                <c:pt idx="36616">
                  <c:v>130.57754443986451</c:v>
                </c:pt>
                <c:pt idx="36617">
                  <c:v>130.57257690585749</c:v>
                </c:pt>
                <c:pt idx="36618">
                  <c:v>130.56760819554592</c:v>
                </c:pt>
                <c:pt idx="36619">
                  <c:v>130.56263948523434</c:v>
                </c:pt>
                <c:pt idx="36620">
                  <c:v>130.55767195122729</c:v>
                </c:pt>
                <c:pt idx="36621">
                  <c:v>130.55270324091572</c:v>
                </c:pt>
                <c:pt idx="36622">
                  <c:v>130.54773453060417</c:v>
                </c:pt>
                <c:pt idx="36623">
                  <c:v>130.54276699659712</c:v>
                </c:pt>
                <c:pt idx="36624">
                  <c:v>130.53779828628555</c:v>
                </c:pt>
                <c:pt idx="36625">
                  <c:v>130.53282487075589</c:v>
                </c:pt>
                <c:pt idx="36626">
                  <c:v>130.52785733674884</c:v>
                </c:pt>
                <c:pt idx="36627">
                  <c:v>130.52288862643726</c:v>
                </c:pt>
                <c:pt idx="36628">
                  <c:v>130.51791991612569</c:v>
                </c:pt>
                <c:pt idx="36629">
                  <c:v>130.51295238211867</c:v>
                </c:pt>
                <c:pt idx="36630">
                  <c:v>130.5079836718071</c:v>
                </c:pt>
                <c:pt idx="36631">
                  <c:v>130.50301496149552</c:v>
                </c:pt>
                <c:pt idx="36632">
                  <c:v>130.49804742748847</c:v>
                </c:pt>
                <c:pt idx="36633">
                  <c:v>130.4930787171769</c:v>
                </c:pt>
                <c:pt idx="36634">
                  <c:v>130.48811000686533</c:v>
                </c:pt>
                <c:pt idx="36635">
                  <c:v>130.4831424728583</c:v>
                </c:pt>
                <c:pt idx="36636">
                  <c:v>130.47817376254673</c:v>
                </c:pt>
                <c:pt idx="36637">
                  <c:v>130.47320034701707</c:v>
                </c:pt>
                <c:pt idx="36638">
                  <c:v>130.4682316367055</c:v>
                </c:pt>
                <c:pt idx="36639">
                  <c:v>130.46326410269845</c:v>
                </c:pt>
                <c:pt idx="36640">
                  <c:v>130.45829539238687</c:v>
                </c:pt>
                <c:pt idx="36641">
                  <c:v>130.4533266820753</c:v>
                </c:pt>
                <c:pt idx="36642">
                  <c:v>130.44835914806828</c:v>
                </c:pt>
                <c:pt idx="36643">
                  <c:v>130.4433904377567</c:v>
                </c:pt>
                <c:pt idx="36644">
                  <c:v>130.43842172744513</c:v>
                </c:pt>
                <c:pt idx="36645">
                  <c:v>130.43345419343808</c:v>
                </c:pt>
                <c:pt idx="36646">
                  <c:v>130.42848548312651</c:v>
                </c:pt>
                <c:pt idx="36647">
                  <c:v>130.42351677281493</c:v>
                </c:pt>
                <c:pt idx="36648">
                  <c:v>130.41854923880791</c:v>
                </c:pt>
                <c:pt idx="36649">
                  <c:v>130.41358052849634</c:v>
                </c:pt>
                <c:pt idx="36650">
                  <c:v>130.40860711296668</c:v>
                </c:pt>
                <c:pt idx="36651">
                  <c:v>130.40363957895963</c:v>
                </c:pt>
                <c:pt idx="36652">
                  <c:v>130.39867086864805</c:v>
                </c:pt>
                <c:pt idx="36653">
                  <c:v>130.39370215833648</c:v>
                </c:pt>
                <c:pt idx="36654">
                  <c:v>130.38873462432943</c:v>
                </c:pt>
                <c:pt idx="36655">
                  <c:v>130.38376591401789</c:v>
                </c:pt>
                <c:pt idx="36656">
                  <c:v>130.37879720370631</c:v>
                </c:pt>
                <c:pt idx="36657">
                  <c:v>130.37382966969926</c:v>
                </c:pt>
                <c:pt idx="36658">
                  <c:v>130.35221059370528</c:v>
                </c:pt>
                <c:pt idx="36659">
                  <c:v>130.3450854155937</c:v>
                </c:pt>
                <c:pt idx="36660">
                  <c:v>130.3237286319428</c:v>
                </c:pt>
                <c:pt idx="36661">
                  <c:v>130.29913300000001</c:v>
                </c:pt>
                <c:pt idx="36662">
                  <c:v>130.29913300000001</c:v>
                </c:pt>
                <c:pt idx="36663">
                  <c:v>130.2888447170441</c:v>
                </c:pt>
                <c:pt idx="36664">
                  <c:v>130.28105199999999</c:v>
                </c:pt>
                <c:pt idx="36665">
                  <c:v>130.28105199999999</c:v>
                </c:pt>
                <c:pt idx="36666">
                  <c:v>130.22768521811679</c:v>
                </c:pt>
                <c:pt idx="36667">
                  <c:v>130.19059799999999</c:v>
                </c:pt>
                <c:pt idx="36668">
                  <c:v>130.19059799999999</c:v>
                </c:pt>
                <c:pt idx="36669">
                  <c:v>130.19059799999999</c:v>
                </c:pt>
                <c:pt idx="36670">
                  <c:v>130.19059799999999</c:v>
                </c:pt>
                <c:pt idx="36671">
                  <c:v>130.19059799999999</c:v>
                </c:pt>
                <c:pt idx="36672">
                  <c:v>130.19059799999999</c:v>
                </c:pt>
                <c:pt idx="36673">
                  <c:v>130.19059799999999</c:v>
                </c:pt>
                <c:pt idx="36674">
                  <c:v>130.19059799999999</c:v>
                </c:pt>
                <c:pt idx="36675">
                  <c:v>130.19059799999999</c:v>
                </c:pt>
                <c:pt idx="36676">
                  <c:v>130.19059799999999</c:v>
                </c:pt>
                <c:pt idx="36677">
                  <c:v>130.19059799999999</c:v>
                </c:pt>
                <c:pt idx="36678">
                  <c:v>130.19059799999999</c:v>
                </c:pt>
                <c:pt idx="36679">
                  <c:v>130.19059799999999</c:v>
                </c:pt>
                <c:pt idx="36680">
                  <c:v>130.19059799999999</c:v>
                </c:pt>
                <c:pt idx="36681">
                  <c:v>130.19059799999999</c:v>
                </c:pt>
                <c:pt idx="36682">
                  <c:v>130.19059799999999</c:v>
                </c:pt>
                <c:pt idx="36683">
                  <c:v>130.19059799999999</c:v>
                </c:pt>
                <c:pt idx="36684">
                  <c:v>130.19059799999999</c:v>
                </c:pt>
                <c:pt idx="36685">
                  <c:v>130.19059799999999</c:v>
                </c:pt>
                <c:pt idx="36686">
                  <c:v>130.19059799999999</c:v>
                </c:pt>
                <c:pt idx="36687">
                  <c:v>130.19059799999999</c:v>
                </c:pt>
                <c:pt idx="36688">
                  <c:v>130.19059799999999</c:v>
                </c:pt>
                <c:pt idx="36689">
                  <c:v>130.19059799999999</c:v>
                </c:pt>
                <c:pt idx="36690">
                  <c:v>130.19059799999999</c:v>
                </c:pt>
                <c:pt idx="36691">
                  <c:v>130.19059799999999</c:v>
                </c:pt>
                <c:pt idx="36692">
                  <c:v>130.19059799999999</c:v>
                </c:pt>
                <c:pt idx="36693">
                  <c:v>130.19059799999999</c:v>
                </c:pt>
                <c:pt idx="36694">
                  <c:v>130.19059799999999</c:v>
                </c:pt>
                <c:pt idx="36695">
                  <c:v>130.19059799999999</c:v>
                </c:pt>
                <c:pt idx="36696">
                  <c:v>130.19059799999999</c:v>
                </c:pt>
                <c:pt idx="36697">
                  <c:v>130.19059799999999</c:v>
                </c:pt>
                <c:pt idx="36698">
                  <c:v>130.19059799999999</c:v>
                </c:pt>
                <c:pt idx="36699">
                  <c:v>130.19059799999999</c:v>
                </c:pt>
                <c:pt idx="36700">
                  <c:v>130.19059799999999</c:v>
                </c:pt>
                <c:pt idx="36701">
                  <c:v>130.19059799999999</c:v>
                </c:pt>
                <c:pt idx="36702">
                  <c:v>130.19059799999999</c:v>
                </c:pt>
                <c:pt idx="36703">
                  <c:v>130.19059799999999</c:v>
                </c:pt>
                <c:pt idx="36704">
                  <c:v>130.19059799999999</c:v>
                </c:pt>
                <c:pt idx="36705">
                  <c:v>130.19059799999999</c:v>
                </c:pt>
                <c:pt idx="36706">
                  <c:v>130.19059799999999</c:v>
                </c:pt>
                <c:pt idx="36707">
                  <c:v>130.19059799999999</c:v>
                </c:pt>
                <c:pt idx="36708">
                  <c:v>130.19059799999999</c:v>
                </c:pt>
                <c:pt idx="36709">
                  <c:v>130.19059799999999</c:v>
                </c:pt>
                <c:pt idx="36710">
                  <c:v>130.19059799999999</c:v>
                </c:pt>
                <c:pt idx="36711">
                  <c:v>130.19059799999999</c:v>
                </c:pt>
                <c:pt idx="36712">
                  <c:v>130.19059799999999</c:v>
                </c:pt>
                <c:pt idx="36713">
                  <c:v>130.19059799999999</c:v>
                </c:pt>
                <c:pt idx="36714">
                  <c:v>130.19059799999999</c:v>
                </c:pt>
                <c:pt idx="36715">
                  <c:v>130.19059799999999</c:v>
                </c:pt>
                <c:pt idx="36716">
                  <c:v>130.19059799999999</c:v>
                </c:pt>
                <c:pt idx="36717">
                  <c:v>130.19059799999999</c:v>
                </c:pt>
                <c:pt idx="36718">
                  <c:v>130.19059799999999</c:v>
                </c:pt>
                <c:pt idx="36719">
                  <c:v>130.19059799999999</c:v>
                </c:pt>
                <c:pt idx="36720">
                  <c:v>130.19059799999999</c:v>
                </c:pt>
                <c:pt idx="36721">
                  <c:v>130.15903039094158</c:v>
                </c:pt>
                <c:pt idx="36722">
                  <c:v>130.09370110014305</c:v>
                </c:pt>
                <c:pt idx="36723">
                  <c:v>130.05578832665714</c:v>
                </c:pt>
                <c:pt idx="36724">
                  <c:v>130.00298243599525</c:v>
                </c:pt>
                <c:pt idx="36725">
                  <c:v>129.97793520195518</c:v>
                </c:pt>
                <c:pt idx="36726">
                  <c:v>129.93454205436339</c:v>
                </c:pt>
                <c:pt idx="36727">
                  <c:v>129.90115399999999</c:v>
                </c:pt>
                <c:pt idx="36728">
                  <c:v>129.92281224791418</c:v>
                </c:pt>
                <c:pt idx="36729">
                  <c:v>129.91138315546019</c:v>
                </c:pt>
                <c:pt idx="36730">
                  <c:v>129.83904955225231</c:v>
                </c:pt>
                <c:pt idx="36731">
                  <c:v>129.81992095913088</c:v>
                </c:pt>
                <c:pt idx="36732">
                  <c:v>129.80079689455897</c:v>
                </c:pt>
                <c:pt idx="36733">
                  <c:v>129.78166830143755</c:v>
                </c:pt>
                <c:pt idx="36734">
                  <c:v>129.76253970831613</c:v>
                </c:pt>
                <c:pt idx="36735">
                  <c:v>129.74341564374424</c:v>
                </c:pt>
                <c:pt idx="36736">
                  <c:v>129.72428705062282</c:v>
                </c:pt>
                <c:pt idx="36737">
                  <c:v>129.70514034330336</c:v>
                </c:pt>
                <c:pt idx="36738">
                  <c:v>129.68601175018196</c:v>
                </c:pt>
                <c:pt idx="36739">
                  <c:v>129.66688768561005</c:v>
                </c:pt>
                <c:pt idx="36740">
                  <c:v>129.64775909248863</c:v>
                </c:pt>
                <c:pt idx="36741">
                  <c:v>129.6286304993672</c:v>
                </c:pt>
                <c:pt idx="36742">
                  <c:v>129.60950643479529</c:v>
                </c:pt>
                <c:pt idx="36743">
                  <c:v>129.5903778416739</c:v>
                </c:pt>
                <c:pt idx="36744">
                  <c:v>129.57124924855248</c:v>
                </c:pt>
                <c:pt idx="36745">
                  <c:v>129.55212518398056</c:v>
                </c:pt>
                <c:pt idx="36746">
                  <c:v>129.53299659085914</c:v>
                </c:pt>
                <c:pt idx="36747">
                  <c:v>129.51386799773772</c:v>
                </c:pt>
                <c:pt idx="36748">
                  <c:v>129.49474393316584</c:v>
                </c:pt>
                <c:pt idx="36749">
                  <c:v>129.47559722584637</c:v>
                </c:pt>
                <c:pt idx="36750">
                  <c:v>129.45646863272495</c:v>
                </c:pt>
                <c:pt idx="36751">
                  <c:v>129.43734456815304</c:v>
                </c:pt>
                <c:pt idx="36752">
                  <c:v>129.41821597503164</c:v>
                </c:pt>
                <c:pt idx="36753">
                  <c:v>129.39908738191022</c:v>
                </c:pt>
                <c:pt idx="36754">
                  <c:v>129.37996331733831</c:v>
                </c:pt>
                <c:pt idx="36755">
                  <c:v>129.36083472421689</c:v>
                </c:pt>
                <c:pt idx="36756">
                  <c:v>129.34170613109549</c:v>
                </c:pt>
                <c:pt idx="36757">
                  <c:v>129.32258206652358</c:v>
                </c:pt>
                <c:pt idx="36758">
                  <c:v>129.30345347340216</c:v>
                </c:pt>
                <c:pt idx="36759">
                  <c:v>129.28432488028074</c:v>
                </c:pt>
                <c:pt idx="36760">
                  <c:v>129.26520081570882</c:v>
                </c:pt>
                <c:pt idx="36761">
                  <c:v>129.2460722225874</c:v>
                </c:pt>
                <c:pt idx="36762">
                  <c:v>129.22692551526796</c:v>
                </c:pt>
                <c:pt idx="36763">
                  <c:v>129.20779692214654</c:v>
                </c:pt>
                <c:pt idx="36764">
                  <c:v>129.18867285757463</c:v>
                </c:pt>
                <c:pt idx="36765">
                  <c:v>129.16954426445324</c:v>
                </c:pt>
                <c:pt idx="36766">
                  <c:v>129.15041567133181</c:v>
                </c:pt>
                <c:pt idx="36767">
                  <c:v>129.1312916067599</c:v>
                </c:pt>
                <c:pt idx="36768">
                  <c:v>129.11216301363848</c:v>
                </c:pt>
                <c:pt idx="36769">
                  <c:v>129.09303442051709</c:v>
                </c:pt>
                <c:pt idx="36770">
                  <c:v>129.07391035594517</c:v>
                </c:pt>
                <c:pt idx="36771">
                  <c:v>129.05478176282375</c:v>
                </c:pt>
                <c:pt idx="36772">
                  <c:v>129.03565316970233</c:v>
                </c:pt>
                <c:pt idx="36773">
                  <c:v>129.01652910513042</c:v>
                </c:pt>
                <c:pt idx="36774">
                  <c:v>128.99738239781098</c:v>
                </c:pt>
                <c:pt idx="36775">
                  <c:v>128.97825380468956</c:v>
                </c:pt>
                <c:pt idx="36776">
                  <c:v>128.95912974011765</c:v>
                </c:pt>
                <c:pt idx="36777">
                  <c:v>128.94000114699622</c:v>
                </c:pt>
                <c:pt idx="36778">
                  <c:v>128.92087255387483</c:v>
                </c:pt>
                <c:pt idx="36779">
                  <c:v>128.90174848930292</c:v>
                </c:pt>
                <c:pt idx="36780">
                  <c:v>128.8826198961815</c:v>
                </c:pt>
                <c:pt idx="36781">
                  <c:v>128.87624700214593</c:v>
                </c:pt>
                <c:pt idx="36782">
                  <c:v>128.88810699999999</c:v>
                </c:pt>
                <c:pt idx="36783">
                  <c:v>128.87515917501193</c:v>
                </c:pt>
                <c:pt idx="36784">
                  <c:v>128.84532825083454</c:v>
                </c:pt>
                <c:pt idx="36785">
                  <c:v>128.84730093087006</c:v>
                </c:pt>
                <c:pt idx="36786">
                  <c:v>128.85631869647113</c:v>
                </c:pt>
                <c:pt idx="36787">
                  <c:v>128.81984639985694</c:v>
                </c:pt>
                <c:pt idx="36788">
                  <c:v>128.82617998426699</c:v>
                </c:pt>
                <c:pt idx="36789">
                  <c:v>128.85552507033859</c:v>
                </c:pt>
                <c:pt idx="36790">
                  <c:v>128.80432796638055</c:v>
                </c:pt>
                <c:pt idx="36791">
                  <c:v>128.79152660872674</c:v>
                </c:pt>
                <c:pt idx="36792">
                  <c:v>128.79568166507747</c:v>
                </c:pt>
                <c:pt idx="36793">
                  <c:v>128.743393</c:v>
                </c:pt>
                <c:pt idx="36794">
                  <c:v>128.71972328040059</c:v>
                </c:pt>
                <c:pt idx="36795">
                  <c:v>128.68911700000001</c:v>
                </c:pt>
                <c:pt idx="36796">
                  <c:v>128.68077613725146</c:v>
                </c:pt>
                <c:pt idx="36797">
                  <c:v>128.66210533478724</c:v>
                </c:pt>
                <c:pt idx="36798">
                  <c:v>128.64343895249411</c:v>
                </c:pt>
                <c:pt idx="36799">
                  <c:v>128.62475046934574</c:v>
                </c:pt>
                <c:pt idx="36800">
                  <c:v>128.60607966688156</c:v>
                </c:pt>
                <c:pt idx="36801">
                  <c:v>128.58741328458839</c:v>
                </c:pt>
                <c:pt idx="36802">
                  <c:v>128.56874248212421</c:v>
                </c:pt>
                <c:pt idx="36803">
                  <c:v>128.55007167966002</c:v>
                </c:pt>
                <c:pt idx="36804">
                  <c:v>128.53140529736686</c:v>
                </c:pt>
                <c:pt idx="36805">
                  <c:v>128.51273449490267</c:v>
                </c:pt>
                <c:pt idx="36806">
                  <c:v>128.49406369243846</c:v>
                </c:pt>
                <c:pt idx="36807">
                  <c:v>128.47539731014533</c:v>
                </c:pt>
                <c:pt idx="36808">
                  <c:v>128.45672650768111</c:v>
                </c:pt>
                <c:pt idx="36809">
                  <c:v>128.43805570521693</c:v>
                </c:pt>
                <c:pt idx="36810">
                  <c:v>128.41938932292376</c:v>
                </c:pt>
                <c:pt idx="36811">
                  <c:v>128.40071852045958</c:v>
                </c:pt>
                <c:pt idx="36812">
                  <c:v>128.38203003731124</c:v>
                </c:pt>
                <c:pt idx="36813">
                  <c:v>128.36335923484702</c:v>
                </c:pt>
                <c:pt idx="36814">
                  <c:v>128.34469285255389</c:v>
                </c:pt>
                <c:pt idx="36815">
                  <c:v>128.32602205008968</c:v>
                </c:pt>
                <c:pt idx="36816">
                  <c:v>128.30735124762549</c:v>
                </c:pt>
                <c:pt idx="36817">
                  <c:v>128.28868486533233</c:v>
                </c:pt>
                <c:pt idx="36818">
                  <c:v>128.27001406286814</c:v>
                </c:pt>
                <c:pt idx="36819">
                  <c:v>128.25134326040396</c:v>
                </c:pt>
                <c:pt idx="36820">
                  <c:v>128.23267687811079</c:v>
                </c:pt>
                <c:pt idx="36821">
                  <c:v>128.21400607564661</c:v>
                </c:pt>
                <c:pt idx="36822">
                  <c:v>128.19533527318239</c:v>
                </c:pt>
                <c:pt idx="36823">
                  <c:v>128.17666889088923</c:v>
                </c:pt>
                <c:pt idx="36824">
                  <c:v>128.15798040774089</c:v>
                </c:pt>
                <c:pt idx="36825">
                  <c:v>128.13930960527671</c:v>
                </c:pt>
                <c:pt idx="36826">
                  <c:v>128.12064322298355</c:v>
                </c:pt>
                <c:pt idx="36827">
                  <c:v>128.10197242051936</c:v>
                </c:pt>
                <c:pt idx="36828">
                  <c:v>128.08330161805517</c:v>
                </c:pt>
                <c:pt idx="36829">
                  <c:v>128.06463523576201</c:v>
                </c:pt>
                <c:pt idx="36830">
                  <c:v>128.04596443329783</c:v>
                </c:pt>
                <c:pt idx="36831">
                  <c:v>128.02729363083361</c:v>
                </c:pt>
                <c:pt idx="36832">
                  <c:v>128.00862724854045</c:v>
                </c:pt>
                <c:pt idx="36833">
                  <c:v>127.98995644607626</c:v>
                </c:pt>
                <c:pt idx="36834">
                  <c:v>127.97128564361208</c:v>
                </c:pt>
                <c:pt idx="36835">
                  <c:v>127.95261926131892</c:v>
                </c:pt>
                <c:pt idx="36836">
                  <c:v>127.93394845885473</c:v>
                </c:pt>
                <c:pt idx="36837">
                  <c:v>127.91525997570638</c:v>
                </c:pt>
                <c:pt idx="36838">
                  <c:v>127.89658917324219</c:v>
                </c:pt>
                <c:pt idx="36839">
                  <c:v>127.87792279094903</c:v>
                </c:pt>
                <c:pt idx="36840">
                  <c:v>127.85925198848483</c:v>
                </c:pt>
                <c:pt idx="36841">
                  <c:v>127.84058118602064</c:v>
                </c:pt>
                <c:pt idx="36842">
                  <c:v>127.77267714377683</c:v>
                </c:pt>
                <c:pt idx="36843">
                  <c:v>127.766518</c:v>
                </c:pt>
                <c:pt idx="36844">
                  <c:v>127.78332201263409</c:v>
                </c:pt>
                <c:pt idx="36845">
                  <c:v>127.80153578516929</c:v>
                </c:pt>
                <c:pt idx="36846">
                  <c:v>127.78563782284215</c:v>
                </c:pt>
                <c:pt idx="36847">
                  <c:v>127.78460699999999</c:v>
                </c:pt>
                <c:pt idx="36848">
                  <c:v>127.76729866499763</c:v>
                </c:pt>
                <c:pt idx="36849">
                  <c:v>127.80142795851216</c:v>
                </c:pt>
                <c:pt idx="36850">
                  <c:v>127.76752725751074</c:v>
                </c:pt>
                <c:pt idx="36851">
                  <c:v>127.76526453987648</c:v>
                </c:pt>
                <c:pt idx="36852">
                  <c:v>127.76397505727498</c:v>
                </c:pt>
                <c:pt idx="36853">
                  <c:v>127.76268557467347</c:v>
                </c:pt>
                <c:pt idx="36854">
                  <c:v>127.7613963973472</c:v>
                </c:pt>
                <c:pt idx="36855">
                  <c:v>127.76010691474569</c:v>
                </c:pt>
                <c:pt idx="36856">
                  <c:v>127.75881743214418</c:v>
                </c:pt>
                <c:pt idx="36857">
                  <c:v>127.75752825481791</c:v>
                </c:pt>
                <c:pt idx="36858">
                  <c:v>127.75623877221642</c:v>
                </c:pt>
                <c:pt idx="36859">
                  <c:v>127.75494928961491</c:v>
                </c:pt>
                <c:pt idx="36860">
                  <c:v>127.75366011228864</c:v>
                </c:pt>
                <c:pt idx="36861">
                  <c:v>127.75237062968714</c:v>
                </c:pt>
                <c:pt idx="36862">
                  <c:v>127.75107992598468</c:v>
                </c:pt>
                <c:pt idx="36863">
                  <c:v>127.74979044338318</c:v>
                </c:pt>
                <c:pt idx="36864">
                  <c:v>127.74850126605691</c:v>
                </c:pt>
                <c:pt idx="36865">
                  <c:v>127.71406148783977</c:v>
                </c:pt>
                <c:pt idx="36866">
                  <c:v>127.69493639484978</c:v>
                </c:pt>
                <c:pt idx="36867">
                  <c:v>127.64184681902718</c:v>
                </c:pt>
                <c:pt idx="36868">
                  <c:v>127.67501886269368</c:v>
                </c:pt>
                <c:pt idx="36869">
                  <c:v>127.67607099999999</c:v>
                </c:pt>
                <c:pt idx="36870">
                  <c:v>127.7117065386266</c:v>
                </c:pt>
                <c:pt idx="36871">
                  <c:v>127.65842183599524</c:v>
                </c:pt>
                <c:pt idx="36872">
                  <c:v>127.7302699899857</c:v>
                </c:pt>
                <c:pt idx="36873">
                  <c:v>127.69403869790192</c:v>
                </c:pt>
                <c:pt idx="36874">
                  <c:v>127.67352408707475</c:v>
                </c:pt>
                <c:pt idx="36875">
                  <c:v>127.65302888458329</c:v>
                </c:pt>
                <c:pt idx="36876">
                  <c:v>127.63253853417574</c:v>
                </c:pt>
                <c:pt idx="36877">
                  <c:v>127.61204333168428</c:v>
                </c:pt>
                <c:pt idx="36878">
                  <c:v>127.5915481291928</c:v>
                </c:pt>
                <c:pt idx="36879">
                  <c:v>127.57105777878526</c:v>
                </c:pt>
                <c:pt idx="36880">
                  <c:v>127.55056257629379</c:v>
                </c:pt>
                <c:pt idx="36881">
                  <c:v>127.53006737380232</c:v>
                </c:pt>
                <c:pt idx="36882">
                  <c:v>127.50957702339477</c:v>
                </c:pt>
                <c:pt idx="36883">
                  <c:v>127.48908182090331</c:v>
                </c:pt>
                <c:pt idx="36884">
                  <c:v>127.46858661841183</c:v>
                </c:pt>
                <c:pt idx="36885">
                  <c:v>127.44809626800429</c:v>
                </c:pt>
                <c:pt idx="36886">
                  <c:v>127.42760106551282</c:v>
                </c:pt>
                <c:pt idx="36887">
                  <c:v>127.40708645468565</c:v>
                </c:pt>
                <c:pt idx="36888">
                  <c:v>127.38659125219419</c:v>
                </c:pt>
                <c:pt idx="36889">
                  <c:v>127.36610090178664</c:v>
                </c:pt>
                <c:pt idx="36890">
                  <c:v>127.26362974141323</c:v>
                </c:pt>
                <c:pt idx="36891">
                  <c:v>127.24313939100568</c:v>
                </c:pt>
                <c:pt idx="36892">
                  <c:v>127.22264418851421</c:v>
                </c:pt>
                <c:pt idx="36893">
                  <c:v>127.20214898602273</c:v>
                </c:pt>
                <c:pt idx="36894">
                  <c:v>127.18165863561519</c:v>
                </c:pt>
                <c:pt idx="36895">
                  <c:v>127.16114402478803</c:v>
                </c:pt>
                <c:pt idx="36896">
                  <c:v>127.14064882229657</c:v>
                </c:pt>
                <c:pt idx="36897">
                  <c:v>127.12015847188901</c:v>
                </c:pt>
                <c:pt idx="36898">
                  <c:v>127.09966326939755</c:v>
                </c:pt>
                <c:pt idx="36899">
                  <c:v>127.07916806690608</c:v>
                </c:pt>
                <c:pt idx="36900">
                  <c:v>127.05867771649854</c:v>
                </c:pt>
                <c:pt idx="36901">
                  <c:v>127.042923</c:v>
                </c:pt>
                <c:pt idx="36902">
                  <c:v>127.042923</c:v>
                </c:pt>
                <c:pt idx="36903">
                  <c:v>127.02916953488372</c:v>
                </c:pt>
                <c:pt idx="36904">
                  <c:v>126.99336060401863</c:v>
                </c:pt>
                <c:pt idx="36905">
                  <c:v>127.02350439181573</c:v>
                </c:pt>
                <c:pt idx="36906">
                  <c:v>126.99000774908201</c:v>
                </c:pt>
                <c:pt idx="36907">
                  <c:v>126.96821708176255</c:v>
                </c:pt>
                <c:pt idx="36908">
                  <c:v>127.01457878063901</c:v>
                </c:pt>
                <c:pt idx="36909">
                  <c:v>126.99388775041717</c:v>
                </c:pt>
                <c:pt idx="36910">
                  <c:v>127.00469921372529</c:v>
                </c:pt>
                <c:pt idx="36911">
                  <c:v>126.99781261354504</c:v>
                </c:pt>
                <c:pt idx="36912">
                  <c:v>126.9909260133648</c:v>
                </c:pt>
                <c:pt idx="36913">
                  <c:v>126.98404104353497</c:v>
                </c:pt>
                <c:pt idx="36914">
                  <c:v>126.97715444335472</c:v>
                </c:pt>
                <c:pt idx="36915">
                  <c:v>126.97026784317447</c:v>
                </c:pt>
                <c:pt idx="36916">
                  <c:v>126.96338287334464</c:v>
                </c:pt>
                <c:pt idx="36917">
                  <c:v>126.9564962731644</c:v>
                </c:pt>
                <c:pt idx="36918">
                  <c:v>126.94961130333458</c:v>
                </c:pt>
                <c:pt idx="36919">
                  <c:v>126.94272470315433</c:v>
                </c:pt>
                <c:pt idx="36920">
                  <c:v>126.9358315815724</c:v>
                </c:pt>
                <c:pt idx="36921">
                  <c:v>126.92894498139215</c:v>
                </c:pt>
                <c:pt idx="36922">
                  <c:v>126.92206001156232</c:v>
                </c:pt>
                <c:pt idx="36923">
                  <c:v>126.91517341138207</c:v>
                </c:pt>
                <c:pt idx="36924">
                  <c:v>126.90828681120183</c:v>
                </c:pt>
                <c:pt idx="36925">
                  <c:v>126.90140184137201</c:v>
                </c:pt>
                <c:pt idx="36926">
                  <c:v>126.89451524119175</c:v>
                </c:pt>
                <c:pt idx="36927">
                  <c:v>126.8876286410115</c:v>
                </c:pt>
                <c:pt idx="36928">
                  <c:v>126.88074367118168</c:v>
                </c:pt>
                <c:pt idx="36929">
                  <c:v>126.87385707100144</c:v>
                </c:pt>
                <c:pt idx="36930">
                  <c:v>126.86697047082119</c:v>
                </c:pt>
                <c:pt idx="36931">
                  <c:v>126.86008550099136</c:v>
                </c:pt>
                <c:pt idx="36932">
                  <c:v>126.85319890081112</c:v>
                </c:pt>
                <c:pt idx="36933">
                  <c:v>126.84630577922918</c:v>
                </c:pt>
                <c:pt idx="36934">
                  <c:v>126.83941917904893</c:v>
                </c:pt>
                <c:pt idx="36935">
                  <c:v>126.83253420921911</c:v>
                </c:pt>
                <c:pt idx="36936">
                  <c:v>126.82564760903887</c:v>
                </c:pt>
                <c:pt idx="36937">
                  <c:v>126.81876100885862</c:v>
                </c:pt>
                <c:pt idx="36938">
                  <c:v>126.81187603902879</c:v>
                </c:pt>
                <c:pt idx="36939">
                  <c:v>126.80498943884854</c:v>
                </c:pt>
                <c:pt idx="36940">
                  <c:v>126.79810446901871</c:v>
                </c:pt>
                <c:pt idx="36941">
                  <c:v>126.79121786883847</c:v>
                </c:pt>
                <c:pt idx="36942">
                  <c:v>126.78433126865822</c:v>
                </c:pt>
                <c:pt idx="36943">
                  <c:v>126.77744629882839</c:v>
                </c:pt>
                <c:pt idx="36944">
                  <c:v>126.77055969864814</c:v>
                </c:pt>
                <c:pt idx="36945">
                  <c:v>126.76366657706622</c:v>
                </c:pt>
                <c:pt idx="36946">
                  <c:v>126.75677997688597</c:v>
                </c:pt>
                <c:pt idx="36947">
                  <c:v>126.74989500705614</c:v>
                </c:pt>
                <c:pt idx="36948">
                  <c:v>126.7430084068759</c:v>
                </c:pt>
                <c:pt idx="36949">
                  <c:v>126.73612180669565</c:v>
                </c:pt>
                <c:pt idx="36950">
                  <c:v>126.72923683686582</c:v>
                </c:pt>
                <c:pt idx="36951">
                  <c:v>126.72235023668557</c:v>
                </c:pt>
                <c:pt idx="36952">
                  <c:v>126.70169206649526</c:v>
                </c:pt>
                <c:pt idx="36953">
                  <c:v>126.7107972567278</c:v>
                </c:pt>
                <c:pt idx="36954">
                  <c:v>126.68213373152122</c:v>
                </c:pt>
                <c:pt idx="36955">
                  <c:v>126.69859832219571</c:v>
                </c:pt>
                <c:pt idx="36956">
                  <c:v>126.69326122079161</c:v>
                </c:pt>
                <c:pt idx="36957">
                  <c:v>126.681107</c:v>
                </c:pt>
                <c:pt idx="36958">
                  <c:v>126.66885525823389</c:v>
                </c:pt>
                <c:pt idx="36959">
                  <c:v>126.71258596256557</c:v>
                </c:pt>
                <c:pt idx="36960">
                  <c:v>126.72287238580614</c:v>
                </c:pt>
                <c:pt idx="36961">
                  <c:v>126.74255849236276</c:v>
                </c:pt>
                <c:pt idx="36962">
                  <c:v>126.76313143602735</c:v>
                </c:pt>
                <c:pt idx="36963">
                  <c:v>126.76881563003899</c:v>
                </c:pt>
                <c:pt idx="36964">
                  <c:v>126.77449982405061</c:v>
                </c:pt>
                <c:pt idx="36965">
                  <c:v>126.78018267237238</c:v>
                </c:pt>
                <c:pt idx="36966">
                  <c:v>126.785866866384</c:v>
                </c:pt>
                <c:pt idx="36967">
                  <c:v>126.79155644315512</c:v>
                </c:pt>
                <c:pt idx="36968">
                  <c:v>126.79724063716674</c:v>
                </c:pt>
                <c:pt idx="36969">
                  <c:v>126.80292348548851</c:v>
                </c:pt>
                <c:pt idx="36970">
                  <c:v>126.80860767950013</c:v>
                </c:pt>
                <c:pt idx="36971">
                  <c:v>126.81429187351176</c:v>
                </c:pt>
                <c:pt idx="36972">
                  <c:v>126.81997472183352</c:v>
                </c:pt>
                <c:pt idx="36973">
                  <c:v>126.82565891584515</c:v>
                </c:pt>
                <c:pt idx="36974">
                  <c:v>126.83134310985679</c:v>
                </c:pt>
                <c:pt idx="36975">
                  <c:v>126.83702595817854</c:v>
                </c:pt>
                <c:pt idx="36976">
                  <c:v>126.84271015219018</c:v>
                </c:pt>
                <c:pt idx="36977">
                  <c:v>126.8483943462018</c:v>
                </c:pt>
                <c:pt idx="36978">
                  <c:v>126.85407719452357</c:v>
                </c:pt>
                <c:pt idx="36979">
                  <c:v>126.85976138853519</c:v>
                </c:pt>
                <c:pt idx="36980">
                  <c:v>126.86545096530631</c:v>
                </c:pt>
                <c:pt idx="36981">
                  <c:v>126.87113381362806</c:v>
                </c:pt>
                <c:pt idx="36982">
                  <c:v>126.8768180076397</c:v>
                </c:pt>
                <c:pt idx="36983">
                  <c:v>126.88250220165133</c:v>
                </c:pt>
                <c:pt idx="36984">
                  <c:v>126.88818504997309</c:v>
                </c:pt>
                <c:pt idx="36985">
                  <c:v>126.89386924398472</c:v>
                </c:pt>
                <c:pt idx="36986">
                  <c:v>126.89955343799635</c:v>
                </c:pt>
                <c:pt idx="36987">
                  <c:v>126.90523628631811</c:v>
                </c:pt>
                <c:pt idx="36988">
                  <c:v>126.91092048032974</c:v>
                </c:pt>
                <c:pt idx="36989">
                  <c:v>126.91660467434137</c:v>
                </c:pt>
                <c:pt idx="36990">
                  <c:v>126.92228752266313</c:v>
                </c:pt>
                <c:pt idx="36991">
                  <c:v>126.92797171667476</c:v>
                </c:pt>
                <c:pt idx="36992">
                  <c:v>126.93366129344588</c:v>
                </c:pt>
                <c:pt idx="36993">
                  <c:v>126.9393454874575</c:v>
                </c:pt>
                <c:pt idx="36994">
                  <c:v>126.94502833577927</c:v>
                </c:pt>
                <c:pt idx="36995">
                  <c:v>126.95071252979089</c:v>
                </c:pt>
                <c:pt idx="36996">
                  <c:v>126.95639672380253</c:v>
                </c:pt>
                <c:pt idx="36997">
                  <c:v>126.96207957212428</c:v>
                </c:pt>
                <c:pt idx="36998">
                  <c:v>126.96776376613592</c:v>
                </c:pt>
                <c:pt idx="36999">
                  <c:v>126.97344796014754</c:v>
                </c:pt>
                <c:pt idx="37000">
                  <c:v>126.97913080846931</c:v>
                </c:pt>
                <c:pt idx="37001">
                  <c:v>126.98481500248094</c:v>
                </c:pt>
                <c:pt idx="37002">
                  <c:v>126.99049919649256</c:v>
                </c:pt>
                <c:pt idx="37003">
                  <c:v>126.99618204481433</c:v>
                </c:pt>
                <c:pt idx="37004">
                  <c:v>127.00186623882595</c:v>
                </c:pt>
                <c:pt idx="37005">
                  <c:v>127.00755581559707</c:v>
                </c:pt>
                <c:pt idx="37006">
                  <c:v>127.01323866391883</c:v>
                </c:pt>
                <c:pt idx="37007">
                  <c:v>127.01892285793046</c:v>
                </c:pt>
                <c:pt idx="37008">
                  <c:v>127.02460705194208</c:v>
                </c:pt>
                <c:pt idx="37009">
                  <c:v>127.03028990026385</c:v>
                </c:pt>
                <c:pt idx="37010">
                  <c:v>127.03597409427547</c:v>
                </c:pt>
                <c:pt idx="37011">
                  <c:v>127.04165828828711</c:v>
                </c:pt>
                <c:pt idx="37012">
                  <c:v>127.04734113660886</c:v>
                </c:pt>
                <c:pt idx="37013">
                  <c:v>127.0530253306205</c:v>
                </c:pt>
                <c:pt idx="37014">
                  <c:v>127.05870952463214</c:v>
                </c:pt>
                <c:pt idx="37015">
                  <c:v>127.05018016019071</c:v>
                </c:pt>
                <c:pt idx="37016">
                  <c:v>126.99907530042918</c:v>
                </c:pt>
                <c:pt idx="37017">
                  <c:v>126.970551</c:v>
                </c:pt>
                <c:pt idx="37018">
                  <c:v>127.00424957806912</c:v>
                </c:pt>
                <c:pt idx="37019">
                  <c:v>127.0021053929423</c:v>
                </c:pt>
                <c:pt idx="37020">
                  <c:v>126.9771543044826</c:v>
                </c:pt>
                <c:pt idx="37021">
                  <c:v>126.970551</c:v>
                </c:pt>
                <c:pt idx="37022">
                  <c:v>126.95881298331346</c:v>
                </c:pt>
                <c:pt idx="37023">
                  <c:v>126.952461</c:v>
                </c:pt>
                <c:pt idx="37024">
                  <c:v>126.94649533038837</c:v>
                </c:pt>
                <c:pt idx="37025">
                  <c:v>126.93743635060777</c:v>
                </c:pt>
                <c:pt idx="37026">
                  <c:v>126.92837522567447</c:v>
                </c:pt>
                <c:pt idx="37027">
                  <c:v>126.91931410074119</c:v>
                </c:pt>
                <c:pt idx="37028">
                  <c:v>126.89204867580453</c:v>
                </c:pt>
                <c:pt idx="37029">
                  <c:v>126.880104</c:v>
                </c:pt>
                <c:pt idx="37030">
                  <c:v>126.81814611778732</c:v>
                </c:pt>
                <c:pt idx="37031">
                  <c:v>126.79278675658601</c:v>
                </c:pt>
                <c:pt idx="37032">
                  <c:v>126.79734081165813</c:v>
                </c:pt>
                <c:pt idx="37033">
                  <c:v>126.80189486673025</c:v>
                </c:pt>
                <c:pt idx="37034">
                  <c:v>126.80644784366433</c:v>
                </c:pt>
                <c:pt idx="37035">
                  <c:v>126.79472585288508</c:v>
                </c:pt>
                <c:pt idx="37036">
                  <c:v>126.77651254983309</c:v>
                </c:pt>
                <c:pt idx="37037">
                  <c:v>126.75828350214591</c:v>
                </c:pt>
                <c:pt idx="37038">
                  <c:v>126.72665963003575</c:v>
                </c:pt>
                <c:pt idx="37039">
                  <c:v>126.69022482212685</c:v>
                </c:pt>
                <c:pt idx="37040">
                  <c:v>126.69476216785884</c:v>
                </c:pt>
                <c:pt idx="37041">
                  <c:v>126.67163878522051</c:v>
                </c:pt>
                <c:pt idx="37042">
                  <c:v>126.663025</c:v>
                </c:pt>
                <c:pt idx="37043">
                  <c:v>126.60679909084406</c:v>
                </c:pt>
                <c:pt idx="37044">
                  <c:v>126.5756764571631</c:v>
                </c:pt>
                <c:pt idx="37045">
                  <c:v>126.55641724884707</c:v>
                </c:pt>
                <c:pt idx="37046">
                  <c:v>126.53715804053105</c:v>
                </c:pt>
                <c:pt idx="37047">
                  <c:v>126.5179033916867</c:v>
                </c:pt>
                <c:pt idx="37048">
                  <c:v>126.49864418337069</c:v>
                </c:pt>
                <c:pt idx="37049">
                  <c:v>126.47938497505466</c:v>
                </c:pt>
                <c:pt idx="37050">
                  <c:v>126.4601303262103</c:v>
                </c:pt>
                <c:pt idx="37051">
                  <c:v>126.20976061810205</c:v>
                </c:pt>
                <c:pt idx="37052">
                  <c:v>126.19050140978604</c:v>
                </c:pt>
                <c:pt idx="37053">
                  <c:v>126.17124676094168</c:v>
                </c:pt>
                <c:pt idx="37054">
                  <c:v>126.15198755262567</c:v>
                </c:pt>
                <c:pt idx="37055">
                  <c:v>126.13271010642298</c:v>
                </c:pt>
                <c:pt idx="37056">
                  <c:v>126.11345089810696</c:v>
                </c:pt>
                <c:pt idx="37057">
                  <c:v>126.09419624926261</c:v>
                </c:pt>
                <c:pt idx="37058">
                  <c:v>126.07493704094659</c:v>
                </c:pt>
                <c:pt idx="37059">
                  <c:v>126.05567783263056</c:v>
                </c:pt>
                <c:pt idx="37060">
                  <c:v>126.03642318378621</c:v>
                </c:pt>
                <c:pt idx="37061">
                  <c:v>126.0171639754702</c:v>
                </c:pt>
                <c:pt idx="37062">
                  <c:v>125.99790476715418</c:v>
                </c:pt>
                <c:pt idx="37063">
                  <c:v>125.97865011830983</c:v>
                </c:pt>
                <c:pt idx="37064">
                  <c:v>125.9593909099938</c:v>
                </c:pt>
                <c:pt idx="37065">
                  <c:v>125.94013170167779</c:v>
                </c:pt>
                <c:pt idx="37066">
                  <c:v>125.92047000524559</c:v>
                </c:pt>
                <c:pt idx="37067">
                  <c:v>125.885139</c:v>
                </c:pt>
                <c:pt idx="37068">
                  <c:v>125.88584621334923</c:v>
                </c:pt>
                <c:pt idx="37069">
                  <c:v>125.89991651931329</c:v>
                </c:pt>
                <c:pt idx="37070">
                  <c:v>125.89960595755841</c:v>
                </c:pt>
                <c:pt idx="37071">
                  <c:v>125.84628682498808</c:v>
                </c:pt>
                <c:pt idx="37072">
                  <c:v>125.81864645292013</c:v>
                </c:pt>
                <c:pt idx="37073">
                  <c:v>125.88563368219909</c:v>
                </c:pt>
                <c:pt idx="37074">
                  <c:v>125.89131177352773</c:v>
                </c:pt>
                <c:pt idx="37075">
                  <c:v>125.89698986485638</c:v>
                </c:pt>
                <c:pt idx="37076">
                  <c:v>125.90266661193992</c:v>
                </c:pt>
                <c:pt idx="37077">
                  <c:v>125.90834470326857</c:v>
                </c:pt>
                <c:pt idx="37078">
                  <c:v>125.91402817157764</c:v>
                </c:pt>
                <c:pt idx="37079">
                  <c:v>125.9197062629063</c:v>
                </c:pt>
                <c:pt idx="37080">
                  <c:v>125.92538300998984</c:v>
                </c:pt>
                <c:pt idx="37081">
                  <c:v>125.93106110131849</c:v>
                </c:pt>
                <c:pt idx="37082">
                  <c:v>125.93673919264714</c:v>
                </c:pt>
                <c:pt idx="37083">
                  <c:v>125.94241593973068</c:v>
                </c:pt>
                <c:pt idx="37084">
                  <c:v>125.94809403105933</c:v>
                </c:pt>
                <c:pt idx="37085">
                  <c:v>125.95377212238797</c:v>
                </c:pt>
                <c:pt idx="37086">
                  <c:v>125.95944886947153</c:v>
                </c:pt>
                <c:pt idx="37087">
                  <c:v>125.96512696080018</c:v>
                </c:pt>
                <c:pt idx="37088">
                  <c:v>125.97080505212882</c:v>
                </c:pt>
                <c:pt idx="37089">
                  <c:v>125.97648179921237</c:v>
                </c:pt>
                <c:pt idx="37090">
                  <c:v>125.98215989054101</c:v>
                </c:pt>
                <c:pt idx="37091">
                  <c:v>125.98784335885009</c:v>
                </c:pt>
                <c:pt idx="37092">
                  <c:v>125.99352010593363</c:v>
                </c:pt>
                <c:pt idx="37093">
                  <c:v>125.99919819726229</c:v>
                </c:pt>
                <c:pt idx="37094">
                  <c:v>126.00487628859094</c:v>
                </c:pt>
                <c:pt idx="37095">
                  <c:v>126.01055303567448</c:v>
                </c:pt>
                <c:pt idx="37096">
                  <c:v>126.01623112700312</c:v>
                </c:pt>
                <c:pt idx="37097">
                  <c:v>126.02190921833177</c:v>
                </c:pt>
                <c:pt idx="37098">
                  <c:v>126.02758596541531</c:v>
                </c:pt>
                <c:pt idx="37099">
                  <c:v>126.03326405674396</c:v>
                </c:pt>
                <c:pt idx="37100">
                  <c:v>126.03894214807262</c:v>
                </c:pt>
                <c:pt idx="37101">
                  <c:v>126.04461889515616</c:v>
                </c:pt>
                <c:pt idx="37102">
                  <c:v>126.05029698648481</c:v>
                </c:pt>
                <c:pt idx="37103">
                  <c:v>126.05598045479388</c:v>
                </c:pt>
                <c:pt idx="37104">
                  <c:v>126.06165854612253</c:v>
                </c:pt>
                <c:pt idx="37105">
                  <c:v>126.06733529320607</c:v>
                </c:pt>
                <c:pt idx="37106">
                  <c:v>126.07301338453472</c:v>
                </c:pt>
                <c:pt idx="37107">
                  <c:v>126.07869147586337</c:v>
                </c:pt>
                <c:pt idx="37108">
                  <c:v>126.08436822294692</c:v>
                </c:pt>
                <c:pt idx="37109">
                  <c:v>126.09004631427557</c:v>
                </c:pt>
                <c:pt idx="37110">
                  <c:v>126.09572440560422</c:v>
                </c:pt>
                <c:pt idx="37111">
                  <c:v>126.10140115268776</c:v>
                </c:pt>
                <c:pt idx="37112">
                  <c:v>126.1070792440164</c:v>
                </c:pt>
                <c:pt idx="37113">
                  <c:v>126.11275733534505</c:v>
                </c:pt>
                <c:pt idx="37114">
                  <c:v>126.11843408242859</c:v>
                </c:pt>
                <c:pt idx="37115">
                  <c:v>126.12411217375725</c:v>
                </c:pt>
                <c:pt idx="37116">
                  <c:v>126.12979564206633</c:v>
                </c:pt>
                <c:pt idx="37117">
                  <c:v>126.13547238914987</c:v>
                </c:pt>
                <c:pt idx="37118">
                  <c:v>126.14115048047852</c:v>
                </c:pt>
                <c:pt idx="37119">
                  <c:v>126.14682857180716</c:v>
                </c:pt>
                <c:pt idx="37120">
                  <c:v>126.1525053188907</c:v>
                </c:pt>
                <c:pt idx="37121">
                  <c:v>126.15818341021935</c:v>
                </c:pt>
                <c:pt idx="37122">
                  <c:v>126.16386150154801</c:v>
                </c:pt>
                <c:pt idx="37123">
                  <c:v>126.16953824863155</c:v>
                </c:pt>
                <c:pt idx="37124">
                  <c:v>126.1752163399602</c:v>
                </c:pt>
                <c:pt idx="37125">
                  <c:v>126.18089443128885</c:v>
                </c:pt>
                <c:pt idx="37126">
                  <c:v>126.18657117837239</c:v>
                </c:pt>
                <c:pt idx="37127">
                  <c:v>126.19224926970104</c:v>
                </c:pt>
                <c:pt idx="37128">
                  <c:v>126.19793273801011</c:v>
                </c:pt>
                <c:pt idx="37129">
                  <c:v>126.20361082933877</c:v>
                </c:pt>
                <c:pt idx="37130">
                  <c:v>126.20928757642231</c:v>
                </c:pt>
                <c:pt idx="37131">
                  <c:v>126.23765677205532</c:v>
                </c:pt>
                <c:pt idx="37132">
                  <c:v>126.26052490653315</c:v>
                </c:pt>
                <c:pt idx="37133">
                  <c:v>126.265045</c:v>
                </c:pt>
                <c:pt idx="37134">
                  <c:v>126.36081947420966</c:v>
                </c:pt>
                <c:pt idx="37135">
                  <c:v>126.31320313643927</c:v>
                </c:pt>
                <c:pt idx="37136">
                  <c:v>126.33908286725664</c:v>
                </c:pt>
                <c:pt idx="37137">
                  <c:v>126.3645365</c:v>
                </c:pt>
                <c:pt idx="37138">
                  <c:v>126.37180517526345</c:v>
                </c:pt>
                <c:pt idx="37139">
                  <c:v>126.38204392461198</c:v>
                </c:pt>
                <c:pt idx="37140">
                  <c:v>126.33638890703217</c:v>
                </c:pt>
                <c:pt idx="37141">
                  <c:v>126.36960842203148</c:v>
                </c:pt>
                <c:pt idx="37142">
                  <c:v>126.29858597679022</c:v>
                </c:pt>
                <c:pt idx="37143">
                  <c:v>126.28799376192509</c:v>
                </c:pt>
                <c:pt idx="37144">
                  <c:v>126.27740154705997</c:v>
                </c:pt>
                <c:pt idx="37145">
                  <c:v>126.26681183982147</c:v>
                </c:pt>
                <c:pt idx="37146">
                  <c:v>126.25621962495634</c:v>
                </c:pt>
                <c:pt idx="37147">
                  <c:v>126.24562741009122</c:v>
                </c:pt>
                <c:pt idx="37148">
                  <c:v>126.23503770285271</c:v>
                </c:pt>
                <c:pt idx="37149">
                  <c:v>126.22444548798758</c:v>
                </c:pt>
                <c:pt idx="37150">
                  <c:v>126.21385327312245</c:v>
                </c:pt>
                <c:pt idx="37151">
                  <c:v>126.20326356588396</c:v>
                </c:pt>
                <c:pt idx="37152">
                  <c:v>126.19267135101883</c:v>
                </c:pt>
                <c:pt idx="37153">
                  <c:v>126.16088718354357</c:v>
                </c:pt>
                <c:pt idx="37154">
                  <c:v>126.15029496867844</c:v>
                </c:pt>
                <c:pt idx="37155">
                  <c:v>126.13970275381331</c:v>
                </c:pt>
                <c:pt idx="37156">
                  <c:v>126.12911304657482</c:v>
                </c:pt>
                <c:pt idx="37157">
                  <c:v>126.11852083170969</c:v>
                </c:pt>
                <c:pt idx="37158">
                  <c:v>126.10792861684456</c:v>
                </c:pt>
                <c:pt idx="37159">
                  <c:v>126.09733890960607</c:v>
                </c:pt>
                <c:pt idx="37160">
                  <c:v>126.08674669474094</c:v>
                </c:pt>
                <c:pt idx="37161">
                  <c:v>126.07615447987581</c:v>
                </c:pt>
                <c:pt idx="37162">
                  <c:v>126.0655647726373</c:v>
                </c:pt>
                <c:pt idx="37163">
                  <c:v>126.05497255777217</c:v>
                </c:pt>
                <c:pt idx="37164">
                  <c:v>126.04437031240055</c:v>
                </c:pt>
                <c:pt idx="37165">
                  <c:v>126.03378060516205</c:v>
                </c:pt>
                <c:pt idx="37166">
                  <c:v>126.02318839029692</c:v>
                </c:pt>
                <c:pt idx="37167">
                  <c:v>125.98082203846303</c:v>
                </c:pt>
                <c:pt idx="37168">
                  <c:v>125.97023233122454</c:v>
                </c:pt>
                <c:pt idx="37169">
                  <c:v>125.95964011635941</c:v>
                </c:pt>
                <c:pt idx="37170">
                  <c:v>125.94904790149428</c:v>
                </c:pt>
                <c:pt idx="37171">
                  <c:v>125.93845819425577</c:v>
                </c:pt>
                <c:pt idx="37172">
                  <c:v>125.92786597939065</c:v>
                </c:pt>
                <c:pt idx="37173">
                  <c:v>125.91726373401902</c:v>
                </c:pt>
                <c:pt idx="37174">
                  <c:v>125.90667151915389</c:v>
                </c:pt>
                <c:pt idx="37175">
                  <c:v>125.89608181191539</c:v>
                </c:pt>
                <c:pt idx="37176">
                  <c:v>125.88548959705027</c:v>
                </c:pt>
                <c:pt idx="37177">
                  <c:v>125.87489738218514</c:v>
                </c:pt>
                <c:pt idx="37178">
                  <c:v>125.86430767494663</c:v>
                </c:pt>
                <c:pt idx="37179">
                  <c:v>125.8537154600815</c:v>
                </c:pt>
                <c:pt idx="37180">
                  <c:v>125.83892018168812</c:v>
                </c:pt>
                <c:pt idx="37181">
                  <c:v>125.830872</c:v>
                </c:pt>
                <c:pt idx="37182">
                  <c:v>125.85145395231284</c:v>
                </c:pt>
                <c:pt idx="37183">
                  <c:v>125.8461893680191</c:v>
                </c:pt>
                <c:pt idx="37184">
                  <c:v>125.86252236508692</c:v>
                </c:pt>
                <c:pt idx="37185">
                  <c:v>125.85307566523605</c:v>
                </c:pt>
                <c:pt idx="37186">
                  <c:v>125.830872</c:v>
                </c:pt>
                <c:pt idx="37187">
                  <c:v>125.78707939637923</c:v>
                </c:pt>
                <c:pt idx="37188">
                  <c:v>125.78066061573301</c:v>
                </c:pt>
                <c:pt idx="37189">
                  <c:v>125.7938331881179</c:v>
                </c:pt>
                <c:pt idx="37190">
                  <c:v>125.79242148951307</c:v>
                </c:pt>
                <c:pt idx="37191">
                  <c:v>125.79100945662016</c:v>
                </c:pt>
                <c:pt idx="37192">
                  <c:v>125.78959742372724</c:v>
                </c:pt>
                <c:pt idx="37193">
                  <c:v>125.78818572512243</c:v>
                </c:pt>
                <c:pt idx="37194">
                  <c:v>125.78677369222952</c:v>
                </c:pt>
                <c:pt idx="37195">
                  <c:v>125.7853616593366</c:v>
                </c:pt>
                <c:pt idx="37196">
                  <c:v>125.78394996073177</c:v>
                </c:pt>
                <c:pt idx="37197">
                  <c:v>125.78253792783886</c:v>
                </c:pt>
                <c:pt idx="37198">
                  <c:v>125.78112455779359</c:v>
                </c:pt>
                <c:pt idx="37199">
                  <c:v>125.77971252490067</c:v>
                </c:pt>
                <c:pt idx="37200">
                  <c:v>125.77830082629585</c:v>
                </c:pt>
                <c:pt idx="37201">
                  <c:v>125.77688879340295</c:v>
                </c:pt>
                <c:pt idx="37202">
                  <c:v>125.73270748927038</c:v>
                </c:pt>
                <c:pt idx="37203">
                  <c:v>125.6928243743443</c:v>
                </c:pt>
                <c:pt idx="37204">
                  <c:v>125.70105015566151</c:v>
                </c:pt>
                <c:pt idx="37205">
                  <c:v>125.70425400000001</c:v>
                </c:pt>
                <c:pt idx="37206">
                  <c:v>125.6588365751073</c:v>
                </c:pt>
                <c:pt idx="37207">
                  <c:v>125.649986</c:v>
                </c:pt>
                <c:pt idx="37208">
                  <c:v>125.68077480333731</c:v>
                </c:pt>
                <c:pt idx="37209">
                  <c:v>125.71720182498808</c:v>
                </c:pt>
                <c:pt idx="37210">
                  <c:v>125.722343</c:v>
                </c:pt>
                <c:pt idx="37211">
                  <c:v>125.71583941721654</c:v>
                </c:pt>
                <c:pt idx="37212">
                  <c:v>125.70833951822841</c:v>
                </c:pt>
                <c:pt idx="37213">
                  <c:v>125.70083784327556</c:v>
                </c:pt>
                <c:pt idx="37214">
                  <c:v>125.69333616832273</c:v>
                </c:pt>
                <c:pt idx="37215">
                  <c:v>125.6858362693346</c:v>
                </c:pt>
                <c:pt idx="37216">
                  <c:v>125.67833459438175</c:v>
                </c:pt>
                <c:pt idx="37217">
                  <c:v>125.67083291942892</c:v>
                </c:pt>
                <c:pt idx="37218">
                  <c:v>125.66333302044079</c:v>
                </c:pt>
                <c:pt idx="37219">
                  <c:v>125.65583134548794</c:v>
                </c:pt>
                <c:pt idx="37220">
                  <c:v>125.64832967053511</c:v>
                </c:pt>
                <c:pt idx="37221">
                  <c:v>125.64082977154698</c:v>
                </c:pt>
                <c:pt idx="37222">
                  <c:v>125.63332809659413</c:v>
                </c:pt>
                <c:pt idx="37223">
                  <c:v>125.62581931778243</c:v>
                </c:pt>
                <c:pt idx="37224">
                  <c:v>125.6183176428296</c:v>
                </c:pt>
                <c:pt idx="37225">
                  <c:v>125.61081774384147</c:v>
                </c:pt>
                <c:pt idx="37226">
                  <c:v>125.60331606888862</c:v>
                </c:pt>
                <c:pt idx="37227">
                  <c:v>125.59581439393578</c:v>
                </c:pt>
                <c:pt idx="37228">
                  <c:v>125.58831449494765</c:v>
                </c:pt>
                <c:pt idx="37229">
                  <c:v>125.5808128199948</c:v>
                </c:pt>
                <c:pt idx="37230">
                  <c:v>125.57331114504197</c:v>
                </c:pt>
                <c:pt idx="37231">
                  <c:v>125.56581124605384</c:v>
                </c:pt>
                <c:pt idx="37232">
                  <c:v>125.55830957110099</c:v>
                </c:pt>
                <c:pt idx="37233">
                  <c:v>125.55080789614816</c:v>
                </c:pt>
                <c:pt idx="37234">
                  <c:v>125.54330799716003</c:v>
                </c:pt>
                <c:pt idx="37235">
                  <c:v>125.52829754339548</c:v>
                </c:pt>
                <c:pt idx="37236">
                  <c:v>125.52079764440735</c:v>
                </c:pt>
                <c:pt idx="37237">
                  <c:v>125.51329596945452</c:v>
                </c:pt>
                <c:pt idx="37238">
                  <c:v>125.50579429450167</c:v>
                </c:pt>
                <c:pt idx="37239">
                  <c:v>125.49829439551354</c:v>
                </c:pt>
                <c:pt idx="37240">
                  <c:v>125.49079272056069</c:v>
                </c:pt>
                <c:pt idx="37241">
                  <c:v>125.48329104560786</c:v>
                </c:pt>
                <c:pt idx="37242">
                  <c:v>125.47579114661973</c:v>
                </c:pt>
                <c:pt idx="37243">
                  <c:v>125.47290810872676</c:v>
                </c:pt>
                <c:pt idx="37244">
                  <c:v>125.50321249356223</c:v>
                </c:pt>
                <c:pt idx="37245">
                  <c:v>125.48066001454112</c:v>
                </c:pt>
                <c:pt idx="37246">
                  <c:v>125.42830989747259</c:v>
                </c:pt>
                <c:pt idx="37247">
                  <c:v>125.39427980448259</c:v>
                </c:pt>
                <c:pt idx="37248">
                  <c:v>125.38120197473182</c:v>
                </c:pt>
                <c:pt idx="37249">
                  <c:v>125.39133814449212</c:v>
                </c:pt>
                <c:pt idx="37250">
                  <c:v>125.360542</c:v>
                </c:pt>
                <c:pt idx="37251">
                  <c:v>125.36349230042919</c:v>
                </c:pt>
                <c:pt idx="37252">
                  <c:v>125.37830376542971</c:v>
                </c:pt>
                <c:pt idx="37253">
                  <c:v>125.3763592172882</c:v>
                </c:pt>
                <c:pt idx="37254">
                  <c:v>125.37441466914667</c:v>
                </c:pt>
                <c:pt idx="37255">
                  <c:v>125.37247058136221</c:v>
                </c:pt>
                <c:pt idx="37256">
                  <c:v>125.3705260332207</c:v>
                </c:pt>
                <c:pt idx="37257">
                  <c:v>125.36858148507918</c:v>
                </c:pt>
                <c:pt idx="37258">
                  <c:v>125.36663739729471</c:v>
                </c:pt>
                <c:pt idx="37259">
                  <c:v>125.36469100772503</c:v>
                </c:pt>
                <c:pt idx="37260">
                  <c:v>125.36274645958352</c:v>
                </c:pt>
                <c:pt idx="37261">
                  <c:v>125.36080237179904</c:v>
                </c:pt>
                <c:pt idx="37262">
                  <c:v>125.35885782365753</c:v>
                </c:pt>
                <c:pt idx="37263">
                  <c:v>125.35691327551602</c:v>
                </c:pt>
                <c:pt idx="37264">
                  <c:v>125.35496918773154</c:v>
                </c:pt>
                <c:pt idx="37265">
                  <c:v>125.35302463959003</c:v>
                </c:pt>
                <c:pt idx="37266">
                  <c:v>125.35108009144851</c:v>
                </c:pt>
                <c:pt idx="37267">
                  <c:v>125.34913600366404</c:v>
                </c:pt>
                <c:pt idx="37268">
                  <c:v>125.34719145552253</c:v>
                </c:pt>
                <c:pt idx="37269">
                  <c:v>125.34524690738101</c:v>
                </c:pt>
                <c:pt idx="37270">
                  <c:v>125.34330281959654</c:v>
                </c:pt>
                <c:pt idx="37271">
                  <c:v>125.34135827145504</c:v>
                </c:pt>
                <c:pt idx="37272">
                  <c:v>125.33941188188535</c:v>
                </c:pt>
                <c:pt idx="37273">
                  <c:v>125.33746733374383</c:v>
                </c:pt>
                <c:pt idx="37274">
                  <c:v>125.33552324595937</c:v>
                </c:pt>
                <c:pt idx="37275">
                  <c:v>125.33357869781786</c:v>
                </c:pt>
                <c:pt idx="37276">
                  <c:v>125.33163414967633</c:v>
                </c:pt>
                <c:pt idx="37277">
                  <c:v>125.32969006189187</c:v>
                </c:pt>
                <c:pt idx="37278">
                  <c:v>125.32774551375036</c:v>
                </c:pt>
                <c:pt idx="37279">
                  <c:v>125.32580096560883</c:v>
                </c:pt>
                <c:pt idx="37280">
                  <c:v>125.32385687782437</c:v>
                </c:pt>
                <c:pt idx="37281">
                  <c:v>125.32191232968285</c:v>
                </c:pt>
                <c:pt idx="37282">
                  <c:v>125.31996778154134</c:v>
                </c:pt>
                <c:pt idx="37283">
                  <c:v>125.31802369375687</c:v>
                </c:pt>
                <c:pt idx="37284">
                  <c:v>125.31607730418719</c:v>
                </c:pt>
                <c:pt idx="37285">
                  <c:v>125.31413275604567</c:v>
                </c:pt>
                <c:pt idx="37286">
                  <c:v>125.3121886682612</c:v>
                </c:pt>
                <c:pt idx="37287">
                  <c:v>125.31024412011969</c:v>
                </c:pt>
                <c:pt idx="37288">
                  <c:v>125.30829957197817</c:v>
                </c:pt>
                <c:pt idx="37289">
                  <c:v>125.3063554841937</c:v>
                </c:pt>
                <c:pt idx="37290">
                  <c:v>125.30441093605219</c:v>
                </c:pt>
                <c:pt idx="37291">
                  <c:v>125.30246638791067</c:v>
                </c:pt>
                <c:pt idx="37292">
                  <c:v>125.3005223001262</c:v>
                </c:pt>
                <c:pt idx="37293">
                  <c:v>125.29857775198468</c:v>
                </c:pt>
                <c:pt idx="37294">
                  <c:v>125.29663320384317</c:v>
                </c:pt>
                <c:pt idx="37295">
                  <c:v>125.29468911605871</c:v>
                </c:pt>
                <c:pt idx="37296">
                  <c:v>125.29274456791718</c:v>
                </c:pt>
                <c:pt idx="37297">
                  <c:v>125.29079817834752</c:v>
                </c:pt>
                <c:pt idx="37298">
                  <c:v>125.28885363020599</c:v>
                </c:pt>
                <c:pt idx="37299">
                  <c:v>125.2763608245112</c:v>
                </c:pt>
                <c:pt idx="37300">
                  <c:v>125.28201956747735</c:v>
                </c:pt>
                <c:pt idx="37301">
                  <c:v>125.30023508271752</c:v>
                </c:pt>
                <c:pt idx="37302">
                  <c:v>125.2696921502146</c:v>
                </c:pt>
                <c:pt idx="37303">
                  <c:v>125.26430979828326</c:v>
                </c:pt>
                <c:pt idx="37304">
                  <c:v>125.23273778397711</c:v>
                </c:pt>
                <c:pt idx="37305">
                  <c:v>125.20324271394517</c:v>
                </c:pt>
                <c:pt idx="37306">
                  <c:v>125.17232766571293</c:v>
                </c:pt>
                <c:pt idx="37307">
                  <c:v>125.23850877300906</c:v>
                </c:pt>
                <c:pt idx="37308">
                  <c:v>125.270081</c:v>
                </c:pt>
                <c:pt idx="37309">
                  <c:v>125.270081</c:v>
                </c:pt>
                <c:pt idx="37310">
                  <c:v>125.270081</c:v>
                </c:pt>
                <c:pt idx="37311">
                  <c:v>125.270081</c:v>
                </c:pt>
                <c:pt idx="37312">
                  <c:v>125.26322715879829</c:v>
                </c:pt>
                <c:pt idx="37313">
                  <c:v>125.21009348807821</c:v>
                </c:pt>
                <c:pt idx="37314">
                  <c:v>125.15766847771155</c:v>
                </c:pt>
                <c:pt idx="37315">
                  <c:v>125.20133343633762</c:v>
                </c:pt>
                <c:pt idx="37316">
                  <c:v>125.22465987465252</c:v>
                </c:pt>
                <c:pt idx="37317">
                  <c:v>125.20179549542439</c:v>
                </c:pt>
                <c:pt idx="37318">
                  <c:v>125.1789257019459</c:v>
                </c:pt>
                <c:pt idx="37319">
                  <c:v>125.15605590846742</c:v>
                </c:pt>
                <c:pt idx="37320">
                  <c:v>125.1331915292393</c:v>
                </c:pt>
                <c:pt idx="37321">
                  <c:v>125.11032173576081</c:v>
                </c:pt>
                <c:pt idx="37322">
                  <c:v>125.08743028528093</c:v>
                </c:pt>
                <c:pt idx="37323">
                  <c:v>125.06456049180245</c:v>
                </c:pt>
                <c:pt idx="37324">
                  <c:v>125.04169611257431</c:v>
                </c:pt>
                <c:pt idx="37325">
                  <c:v>125.01882631909584</c:v>
                </c:pt>
                <c:pt idx="37326">
                  <c:v>124.99595652561736</c:v>
                </c:pt>
                <c:pt idx="37327">
                  <c:v>124.97309214638922</c:v>
                </c:pt>
                <c:pt idx="37328">
                  <c:v>124.95022235291074</c:v>
                </c:pt>
                <c:pt idx="37329">
                  <c:v>124.92735255943226</c:v>
                </c:pt>
                <c:pt idx="37330">
                  <c:v>124.74438879735406</c:v>
                </c:pt>
                <c:pt idx="37331">
                  <c:v>124.72151900387557</c:v>
                </c:pt>
                <c:pt idx="37332">
                  <c:v>124.69865462464745</c:v>
                </c:pt>
                <c:pt idx="37333">
                  <c:v>124.67578483116895</c:v>
                </c:pt>
                <c:pt idx="37334">
                  <c:v>124.65291503769048</c:v>
                </c:pt>
                <c:pt idx="37335">
                  <c:v>124.63005065846235</c:v>
                </c:pt>
                <c:pt idx="37336">
                  <c:v>124.60718086498386</c:v>
                </c:pt>
                <c:pt idx="37337">
                  <c:v>124.58431107150538</c:v>
                </c:pt>
                <c:pt idx="37338">
                  <c:v>124.56144669227726</c:v>
                </c:pt>
                <c:pt idx="37339">
                  <c:v>124.53857689879877</c:v>
                </c:pt>
                <c:pt idx="37340">
                  <c:v>124.51568544831889</c:v>
                </c:pt>
                <c:pt idx="37341">
                  <c:v>124.49281565484041</c:v>
                </c:pt>
                <c:pt idx="37342">
                  <c:v>124.46995127561227</c:v>
                </c:pt>
                <c:pt idx="37343">
                  <c:v>124.4470814821338</c:v>
                </c:pt>
                <c:pt idx="37344">
                  <c:v>124.42421168865532</c:v>
                </c:pt>
                <c:pt idx="37345">
                  <c:v>124.40134730942718</c:v>
                </c:pt>
                <c:pt idx="37346">
                  <c:v>124.3784775159487</c:v>
                </c:pt>
                <c:pt idx="37347">
                  <c:v>124.35560772247022</c:v>
                </c:pt>
                <c:pt idx="37348">
                  <c:v>124.33274334324209</c:v>
                </c:pt>
                <c:pt idx="37349">
                  <c:v>124.30987354976361</c:v>
                </c:pt>
                <c:pt idx="37350">
                  <c:v>124.28700375628513</c:v>
                </c:pt>
                <c:pt idx="37351">
                  <c:v>124.26413937705699</c:v>
                </c:pt>
                <c:pt idx="37352">
                  <c:v>124.24124792657712</c:v>
                </c:pt>
                <c:pt idx="37353">
                  <c:v>124.21837813309862</c:v>
                </c:pt>
                <c:pt idx="37354">
                  <c:v>124.1955137538705</c:v>
                </c:pt>
                <c:pt idx="37355">
                  <c:v>124.17264396039202</c:v>
                </c:pt>
                <c:pt idx="37356">
                  <c:v>124.16658</c:v>
                </c:pt>
                <c:pt idx="37357">
                  <c:v>124.16658</c:v>
                </c:pt>
                <c:pt idx="37358">
                  <c:v>124.13930416881259</c:v>
                </c:pt>
                <c:pt idx="37359">
                  <c:v>124.14416930758226</c:v>
                </c:pt>
                <c:pt idx="37360">
                  <c:v>124.14849100000001</c:v>
                </c:pt>
                <c:pt idx="37361">
                  <c:v>124.13370497132797</c:v>
                </c:pt>
                <c:pt idx="37362">
                  <c:v>124.12181162977868</c:v>
                </c:pt>
                <c:pt idx="37363">
                  <c:v>124.1002998348001</c:v>
                </c:pt>
                <c:pt idx="37364">
                  <c:v>124.07904248792757</c:v>
                </c:pt>
                <c:pt idx="37365">
                  <c:v>124.10681721026157</c:v>
                </c:pt>
                <c:pt idx="37366">
                  <c:v>124.03425067906534</c:v>
                </c:pt>
                <c:pt idx="37367">
                  <c:v>124.01468792839668</c:v>
                </c:pt>
                <c:pt idx="37368">
                  <c:v>124.0063706517586</c:v>
                </c:pt>
                <c:pt idx="37369">
                  <c:v>123.99805337512051</c:v>
                </c:pt>
                <c:pt idx="37370">
                  <c:v>123.98973806753465</c:v>
                </c:pt>
                <c:pt idx="37371">
                  <c:v>123.98142079089656</c:v>
                </c:pt>
                <c:pt idx="37372">
                  <c:v>123.97310351425847</c:v>
                </c:pt>
                <c:pt idx="37373">
                  <c:v>123.96478820667261</c:v>
                </c:pt>
                <c:pt idx="37374">
                  <c:v>123.95647093003451</c:v>
                </c:pt>
                <c:pt idx="37375">
                  <c:v>123.94815365339643</c:v>
                </c:pt>
                <c:pt idx="37376">
                  <c:v>123.93983834581057</c:v>
                </c:pt>
                <c:pt idx="37377">
                  <c:v>123.93151319296355</c:v>
                </c:pt>
                <c:pt idx="37378">
                  <c:v>123.92319591632545</c:v>
                </c:pt>
                <c:pt idx="37379">
                  <c:v>123.91488060873959</c:v>
                </c:pt>
                <c:pt idx="37380">
                  <c:v>123.9065633321015</c:v>
                </c:pt>
                <c:pt idx="37381">
                  <c:v>123.89824605546342</c:v>
                </c:pt>
                <c:pt idx="37382">
                  <c:v>123.88993074787756</c:v>
                </c:pt>
                <c:pt idx="37383">
                  <c:v>123.88161347123946</c:v>
                </c:pt>
                <c:pt idx="37384">
                  <c:v>123.87329619460138</c:v>
                </c:pt>
                <c:pt idx="37385">
                  <c:v>123.86498088701552</c:v>
                </c:pt>
                <c:pt idx="37386">
                  <c:v>123.85666361037742</c:v>
                </c:pt>
                <c:pt idx="37387">
                  <c:v>123.84834633373934</c:v>
                </c:pt>
                <c:pt idx="37388">
                  <c:v>123.84003102615348</c:v>
                </c:pt>
                <c:pt idx="37389">
                  <c:v>123.83171374951539</c:v>
                </c:pt>
                <c:pt idx="37390">
                  <c:v>123.82338859666837</c:v>
                </c:pt>
                <c:pt idx="37391">
                  <c:v>123.81507132003027</c:v>
                </c:pt>
                <c:pt idx="37392">
                  <c:v>123.80675601244441</c:v>
                </c:pt>
                <c:pt idx="37393">
                  <c:v>123.79843873580633</c:v>
                </c:pt>
                <c:pt idx="37394">
                  <c:v>123.79012145916823</c:v>
                </c:pt>
                <c:pt idx="37395">
                  <c:v>123.78180615158237</c:v>
                </c:pt>
                <c:pt idx="37396">
                  <c:v>123.77348887494429</c:v>
                </c:pt>
                <c:pt idx="37397">
                  <c:v>123.7651715983062</c:v>
                </c:pt>
                <c:pt idx="37398">
                  <c:v>123.75685629072034</c:v>
                </c:pt>
                <c:pt idx="37399">
                  <c:v>123.74853901408225</c:v>
                </c:pt>
                <c:pt idx="37400">
                  <c:v>123.74022370649639</c:v>
                </c:pt>
                <c:pt idx="37401">
                  <c:v>123.7319064298583</c:v>
                </c:pt>
                <c:pt idx="37402">
                  <c:v>123.72358127701128</c:v>
                </c:pt>
                <c:pt idx="37403">
                  <c:v>123.71526400037318</c:v>
                </c:pt>
                <c:pt idx="37404">
                  <c:v>123.70694869278732</c:v>
                </c:pt>
                <c:pt idx="37405">
                  <c:v>123.69863141614924</c:v>
                </c:pt>
                <c:pt idx="37406">
                  <c:v>123.69031413951114</c:v>
                </c:pt>
                <c:pt idx="37407">
                  <c:v>123.68199883192528</c:v>
                </c:pt>
                <c:pt idx="37408">
                  <c:v>123.67368155528719</c:v>
                </c:pt>
                <c:pt idx="37409">
                  <c:v>123.66536427864911</c:v>
                </c:pt>
                <c:pt idx="37410">
                  <c:v>123.65704897106325</c:v>
                </c:pt>
                <c:pt idx="37411">
                  <c:v>123.64873169442515</c:v>
                </c:pt>
                <c:pt idx="37412">
                  <c:v>123.64877239618593</c:v>
                </c:pt>
                <c:pt idx="37413">
                  <c:v>123.678146</c:v>
                </c:pt>
                <c:pt idx="37414">
                  <c:v>123.678146</c:v>
                </c:pt>
                <c:pt idx="37415">
                  <c:v>123.66674907318236</c:v>
                </c:pt>
                <c:pt idx="37416">
                  <c:v>123.62780310729615</c:v>
                </c:pt>
                <c:pt idx="37417">
                  <c:v>123.63791780686695</c:v>
                </c:pt>
                <c:pt idx="37418">
                  <c:v>123.61969963504173</c:v>
                </c:pt>
                <c:pt idx="37419">
                  <c:v>123.60148455984741</c:v>
                </c:pt>
                <c:pt idx="37420">
                  <c:v>123.5877</c:v>
                </c:pt>
                <c:pt idx="37421">
                  <c:v>123.58629802907345</c:v>
                </c:pt>
                <c:pt idx="37422">
                  <c:v>123.58069677720704</c:v>
                </c:pt>
                <c:pt idx="37423">
                  <c:v>123.57509419897266</c:v>
                </c:pt>
                <c:pt idx="37424">
                  <c:v>123.56949162073829</c:v>
                </c:pt>
                <c:pt idx="37425">
                  <c:v>123.56389036887187</c:v>
                </c:pt>
                <c:pt idx="37426">
                  <c:v>123.55828779063749</c:v>
                </c:pt>
                <c:pt idx="37427">
                  <c:v>123.5526799069313</c:v>
                </c:pt>
                <c:pt idx="37428">
                  <c:v>123.54707732869693</c:v>
                </c:pt>
                <c:pt idx="37429">
                  <c:v>123.54147607683052</c:v>
                </c:pt>
                <c:pt idx="37430">
                  <c:v>123.53587349859615</c:v>
                </c:pt>
                <c:pt idx="37431">
                  <c:v>123.53027092036177</c:v>
                </c:pt>
                <c:pt idx="37432">
                  <c:v>123.52466966849535</c:v>
                </c:pt>
                <c:pt idx="37433">
                  <c:v>123.51906709026098</c:v>
                </c:pt>
                <c:pt idx="37434">
                  <c:v>123.5134645120266</c:v>
                </c:pt>
                <c:pt idx="37435">
                  <c:v>123.50786326016018</c:v>
                </c:pt>
                <c:pt idx="37436">
                  <c:v>123.5022606819258</c:v>
                </c:pt>
                <c:pt idx="37437">
                  <c:v>123.49665810369143</c:v>
                </c:pt>
                <c:pt idx="37438">
                  <c:v>123.49105685182502</c:v>
                </c:pt>
                <c:pt idx="37439">
                  <c:v>123.48545427359065</c:v>
                </c:pt>
                <c:pt idx="37440">
                  <c:v>123.47984638988446</c:v>
                </c:pt>
                <c:pt idx="37441">
                  <c:v>123.47424381165008</c:v>
                </c:pt>
                <c:pt idx="37442">
                  <c:v>123.46864255978366</c:v>
                </c:pt>
                <c:pt idx="37443">
                  <c:v>123.46303998154929</c:v>
                </c:pt>
                <c:pt idx="37444">
                  <c:v>123.45743872968288</c:v>
                </c:pt>
                <c:pt idx="37445">
                  <c:v>123.4518361514485</c:v>
                </c:pt>
                <c:pt idx="37446">
                  <c:v>123.44623357321413</c:v>
                </c:pt>
                <c:pt idx="37447">
                  <c:v>123.44063232134771</c:v>
                </c:pt>
                <c:pt idx="37448">
                  <c:v>123.43502974311333</c:v>
                </c:pt>
                <c:pt idx="37449">
                  <c:v>123.42942716487896</c:v>
                </c:pt>
                <c:pt idx="37450">
                  <c:v>123.42382591301254</c:v>
                </c:pt>
                <c:pt idx="37451">
                  <c:v>123.41822333477816</c:v>
                </c:pt>
                <c:pt idx="37452">
                  <c:v>123.41261545107199</c:v>
                </c:pt>
                <c:pt idx="37453">
                  <c:v>123.40701287283761</c:v>
                </c:pt>
                <c:pt idx="37454">
                  <c:v>123.40141162097119</c:v>
                </c:pt>
                <c:pt idx="37455">
                  <c:v>123.39580904273681</c:v>
                </c:pt>
                <c:pt idx="37456">
                  <c:v>123.39020646450244</c:v>
                </c:pt>
                <c:pt idx="37457">
                  <c:v>123.38460521263602</c:v>
                </c:pt>
                <c:pt idx="37458">
                  <c:v>123.37900263440164</c:v>
                </c:pt>
                <c:pt idx="37459">
                  <c:v>123.37340005616727</c:v>
                </c:pt>
                <c:pt idx="37460">
                  <c:v>123.36779880430086</c:v>
                </c:pt>
                <c:pt idx="37461">
                  <c:v>123.36219622606649</c:v>
                </c:pt>
                <c:pt idx="37462">
                  <c:v>123.35659364783211</c:v>
                </c:pt>
                <c:pt idx="37463">
                  <c:v>123.35099239596569</c:v>
                </c:pt>
                <c:pt idx="37464">
                  <c:v>123.34538981773132</c:v>
                </c:pt>
                <c:pt idx="37465">
                  <c:v>123.33978193402513</c:v>
                </c:pt>
                <c:pt idx="37466">
                  <c:v>123.33418068215872</c:v>
                </c:pt>
                <c:pt idx="37467">
                  <c:v>123.32857810392434</c:v>
                </c:pt>
                <c:pt idx="37468">
                  <c:v>123.32297552568997</c:v>
                </c:pt>
                <c:pt idx="37469">
                  <c:v>123.31737427382355</c:v>
                </c:pt>
                <c:pt idx="37470">
                  <c:v>123.24553537529805</c:v>
                </c:pt>
                <c:pt idx="37471">
                  <c:v>123.19678249439809</c:v>
                </c:pt>
                <c:pt idx="37472">
                  <c:v>123.21499547639485</c:v>
                </c:pt>
                <c:pt idx="37473">
                  <c:v>123.21859549308536</c:v>
                </c:pt>
                <c:pt idx="37474">
                  <c:v>123.21524807699643</c:v>
                </c:pt>
                <c:pt idx="37475">
                  <c:v>123.20321909227468</c:v>
                </c:pt>
                <c:pt idx="37476">
                  <c:v>123.1666051553631</c:v>
                </c:pt>
                <c:pt idx="37477">
                  <c:v>123.15467544955712</c:v>
                </c:pt>
                <c:pt idx="37478">
                  <c:v>123.14274574375114</c:v>
                </c:pt>
                <c:pt idx="37479">
                  <c:v>123.13081886221262</c:v>
                </c:pt>
                <c:pt idx="37480">
                  <c:v>123.11888915640664</c:v>
                </c:pt>
                <c:pt idx="37481">
                  <c:v>123.10694815353075</c:v>
                </c:pt>
                <c:pt idx="37482">
                  <c:v>123.09502127199225</c:v>
                </c:pt>
                <c:pt idx="37483">
                  <c:v>123.08309156618625</c:v>
                </c:pt>
                <c:pt idx="37484">
                  <c:v>123.07116186038027</c:v>
                </c:pt>
                <c:pt idx="37485">
                  <c:v>123.05923497884176</c:v>
                </c:pt>
                <c:pt idx="37486">
                  <c:v>123.04730527303578</c:v>
                </c:pt>
                <c:pt idx="37487">
                  <c:v>123.03537556722979</c:v>
                </c:pt>
                <c:pt idx="37488">
                  <c:v>123.02344868569128</c:v>
                </c:pt>
                <c:pt idx="37489">
                  <c:v>123.0115189798853</c:v>
                </c:pt>
                <c:pt idx="37490">
                  <c:v>122.99958927407931</c:v>
                </c:pt>
                <c:pt idx="37491">
                  <c:v>122.9876623925408</c:v>
                </c:pt>
                <c:pt idx="37492">
                  <c:v>122.97573268673482</c:v>
                </c:pt>
                <c:pt idx="37493">
                  <c:v>122.96379168385893</c:v>
                </c:pt>
                <c:pt idx="37494">
                  <c:v>122.95186197805295</c:v>
                </c:pt>
                <c:pt idx="37495">
                  <c:v>122.93993509651443</c:v>
                </c:pt>
                <c:pt idx="37496">
                  <c:v>122.92800539070845</c:v>
                </c:pt>
                <c:pt idx="37497">
                  <c:v>122.91607568490247</c:v>
                </c:pt>
                <c:pt idx="37498">
                  <c:v>122.90414880336395</c:v>
                </c:pt>
                <c:pt idx="37499">
                  <c:v>122.89221909755797</c:v>
                </c:pt>
                <c:pt idx="37500">
                  <c:v>122.88028939175199</c:v>
                </c:pt>
                <c:pt idx="37501">
                  <c:v>122.86836251021347</c:v>
                </c:pt>
                <c:pt idx="37502">
                  <c:v>122.85643280440749</c:v>
                </c:pt>
                <c:pt idx="37503">
                  <c:v>122.84450309860151</c:v>
                </c:pt>
                <c:pt idx="37504">
                  <c:v>122.83257621706299</c:v>
                </c:pt>
                <c:pt idx="37505">
                  <c:v>122.82064651125701</c:v>
                </c:pt>
                <c:pt idx="37506">
                  <c:v>122.80870550838112</c:v>
                </c:pt>
                <c:pt idx="37507">
                  <c:v>122.79677862684262</c:v>
                </c:pt>
                <c:pt idx="37508">
                  <c:v>122.78484892103663</c:v>
                </c:pt>
                <c:pt idx="37509">
                  <c:v>122.77291921523064</c:v>
                </c:pt>
                <c:pt idx="37510">
                  <c:v>122.76099233369213</c:v>
                </c:pt>
                <c:pt idx="37511">
                  <c:v>122.74906262788615</c:v>
                </c:pt>
                <c:pt idx="37512">
                  <c:v>122.73713292208016</c:v>
                </c:pt>
                <c:pt idx="37513">
                  <c:v>122.72520604054165</c:v>
                </c:pt>
                <c:pt idx="37514">
                  <c:v>122.71327633473567</c:v>
                </c:pt>
                <c:pt idx="37515">
                  <c:v>122.70134662892968</c:v>
                </c:pt>
                <c:pt idx="37516">
                  <c:v>122.68941974739117</c:v>
                </c:pt>
                <c:pt idx="37517">
                  <c:v>122.67749004158519</c:v>
                </c:pt>
                <c:pt idx="37518">
                  <c:v>122.62976274555882</c:v>
                </c:pt>
                <c:pt idx="37519">
                  <c:v>122.61783303975284</c:v>
                </c:pt>
                <c:pt idx="37520">
                  <c:v>122.60590615821432</c:v>
                </c:pt>
                <c:pt idx="37521">
                  <c:v>122.59397645240834</c:v>
                </c:pt>
                <c:pt idx="37522">
                  <c:v>122.58204674660236</c:v>
                </c:pt>
                <c:pt idx="37523">
                  <c:v>122.57011986506384</c:v>
                </c:pt>
                <c:pt idx="37524">
                  <c:v>122.55819015925786</c:v>
                </c:pt>
                <c:pt idx="37525">
                  <c:v>122.54626045345188</c:v>
                </c:pt>
                <c:pt idx="37526">
                  <c:v>122.53433357191336</c:v>
                </c:pt>
                <c:pt idx="37527">
                  <c:v>122.52240386610738</c:v>
                </c:pt>
                <c:pt idx="37528">
                  <c:v>122.5104628632315</c:v>
                </c:pt>
                <c:pt idx="37529">
                  <c:v>122.498535981693</c:v>
                </c:pt>
                <c:pt idx="37530">
                  <c:v>122.486606275887</c:v>
                </c:pt>
                <c:pt idx="37531">
                  <c:v>122.41148009442061</c:v>
                </c:pt>
                <c:pt idx="37532">
                  <c:v>122.37908426156415</c:v>
                </c:pt>
                <c:pt idx="37533">
                  <c:v>122.39045860286055</c:v>
                </c:pt>
                <c:pt idx="37534">
                  <c:v>122.36391235622317</c:v>
                </c:pt>
                <c:pt idx="37535">
                  <c:v>122.24963200930232</c:v>
                </c:pt>
                <c:pt idx="37536">
                  <c:v>122.21117227925697</c:v>
                </c:pt>
                <c:pt idx="37537">
                  <c:v>122.16581739999999</c:v>
                </c:pt>
                <c:pt idx="37538">
                  <c:v>122.10242332589148</c:v>
                </c:pt>
                <c:pt idx="37539">
                  <c:v>122.12494147842669</c:v>
                </c:pt>
                <c:pt idx="37540">
                  <c:v>122.09557797491516</c:v>
                </c:pt>
                <c:pt idx="37541">
                  <c:v>122.06444567327826</c:v>
                </c:pt>
                <c:pt idx="37542">
                  <c:v>122.0333207419779</c:v>
                </c:pt>
                <c:pt idx="37543">
                  <c:v>122.002188440341</c:v>
                </c:pt>
                <c:pt idx="37544">
                  <c:v>121.97105613870409</c:v>
                </c:pt>
                <c:pt idx="37545">
                  <c:v>121.93993120740373</c:v>
                </c:pt>
                <c:pt idx="37546">
                  <c:v>121.90879890576683</c:v>
                </c:pt>
                <c:pt idx="37547">
                  <c:v>121.87766660412991</c:v>
                </c:pt>
                <c:pt idx="37548">
                  <c:v>121.84654167282957</c:v>
                </c:pt>
                <c:pt idx="37549">
                  <c:v>121.81540937119266</c:v>
                </c:pt>
                <c:pt idx="37550">
                  <c:v>121.78427706955576</c:v>
                </c:pt>
                <c:pt idx="37551">
                  <c:v>121.7531521382554</c:v>
                </c:pt>
                <c:pt idx="37552">
                  <c:v>121.7220198366185</c:v>
                </c:pt>
                <c:pt idx="37553">
                  <c:v>121.69085805363534</c:v>
                </c:pt>
                <c:pt idx="37554">
                  <c:v>121.65973312233498</c:v>
                </c:pt>
                <c:pt idx="37555">
                  <c:v>121.62860082069808</c:v>
                </c:pt>
                <c:pt idx="37556">
                  <c:v>121.59746851906117</c:v>
                </c:pt>
                <c:pt idx="37557">
                  <c:v>121.56634358776083</c:v>
                </c:pt>
                <c:pt idx="37558">
                  <c:v>121.53521128612391</c:v>
                </c:pt>
                <c:pt idx="37559">
                  <c:v>121.50407898448701</c:v>
                </c:pt>
                <c:pt idx="37560">
                  <c:v>121.47295405318665</c:v>
                </c:pt>
                <c:pt idx="37561">
                  <c:v>121.44182175154975</c:v>
                </c:pt>
                <c:pt idx="37562">
                  <c:v>121.41068944991284</c:v>
                </c:pt>
                <c:pt idx="37563">
                  <c:v>121.3795645186125</c:v>
                </c:pt>
                <c:pt idx="37564">
                  <c:v>121.34843221697558</c:v>
                </c:pt>
                <c:pt idx="37565">
                  <c:v>121.31727043399242</c:v>
                </c:pt>
                <c:pt idx="37566">
                  <c:v>121.28613813235552</c:v>
                </c:pt>
                <c:pt idx="37567">
                  <c:v>121.25501320105516</c:v>
                </c:pt>
                <c:pt idx="37568">
                  <c:v>121.22388089941826</c:v>
                </c:pt>
                <c:pt idx="37569">
                  <c:v>121.19274859778135</c:v>
                </c:pt>
                <c:pt idx="37570">
                  <c:v>121.16162366648101</c:v>
                </c:pt>
                <c:pt idx="37571">
                  <c:v>121.13049136484409</c:v>
                </c:pt>
                <c:pt idx="37572">
                  <c:v>121.09935906320719</c:v>
                </c:pt>
                <c:pt idx="37573">
                  <c:v>121.06823413190683</c:v>
                </c:pt>
                <c:pt idx="37574">
                  <c:v>121.03710183026992</c:v>
                </c:pt>
                <c:pt idx="37575">
                  <c:v>121.00596952863302</c:v>
                </c:pt>
                <c:pt idx="37576">
                  <c:v>120.97484459733266</c:v>
                </c:pt>
                <c:pt idx="37577">
                  <c:v>120.94371229569576</c:v>
                </c:pt>
                <c:pt idx="37578">
                  <c:v>120.9125505127126</c:v>
                </c:pt>
                <c:pt idx="37579">
                  <c:v>120.88142558141226</c:v>
                </c:pt>
                <c:pt idx="37580">
                  <c:v>120.85029327977534</c:v>
                </c:pt>
                <c:pt idx="37581">
                  <c:v>120.81916097813844</c:v>
                </c:pt>
                <c:pt idx="37582">
                  <c:v>120.78803604683809</c:v>
                </c:pt>
                <c:pt idx="37583">
                  <c:v>120.75690374520117</c:v>
                </c:pt>
                <c:pt idx="37584">
                  <c:v>120.72577144356427</c:v>
                </c:pt>
                <c:pt idx="37585">
                  <c:v>120.69464651226392</c:v>
                </c:pt>
                <c:pt idx="37586">
                  <c:v>120.623690808764</c:v>
                </c:pt>
                <c:pt idx="37587">
                  <c:v>120.63845454935623</c:v>
                </c:pt>
                <c:pt idx="37588">
                  <c:v>120.65668523317423</c:v>
                </c:pt>
                <c:pt idx="37589">
                  <c:v>120.657104</c:v>
                </c:pt>
                <c:pt idx="37590">
                  <c:v>120.63917870135747</c:v>
                </c:pt>
                <c:pt idx="37591">
                  <c:v>120.639015</c:v>
                </c:pt>
                <c:pt idx="37592">
                  <c:v>120.72881584615385</c:v>
                </c:pt>
                <c:pt idx="37593">
                  <c:v>120.62093400000001</c:v>
                </c:pt>
                <c:pt idx="37594">
                  <c:v>120.62093400000001</c:v>
                </c:pt>
                <c:pt idx="37595">
                  <c:v>120.62093400000001</c:v>
                </c:pt>
                <c:pt idx="37596">
                  <c:v>120.62093400000001</c:v>
                </c:pt>
                <c:pt idx="37597">
                  <c:v>120.62093400000001</c:v>
                </c:pt>
                <c:pt idx="37598">
                  <c:v>120.62093400000001</c:v>
                </c:pt>
                <c:pt idx="37599">
                  <c:v>120.62093400000001</c:v>
                </c:pt>
                <c:pt idx="37600">
                  <c:v>120.62093400000001</c:v>
                </c:pt>
                <c:pt idx="37601">
                  <c:v>120.62093400000001</c:v>
                </c:pt>
                <c:pt idx="37602">
                  <c:v>120.62093400000001</c:v>
                </c:pt>
                <c:pt idx="37603">
                  <c:v>120.62093400000001</c:v>
                </c:pt>
                <c:pt idx="37604">
                  <c:v>120.62093400000001</c:v>
                </c:pt>
                <c:pt idx="37605">
                  <c:v>120.62093400000001</c:v>
                </c:pt>
                <c:pt idx="37606">
                  <c:v>120.62093400000001</c:v>
                </c:pt>
                <c:pt idx="37607">
                  <c:v>120.62093400000001</c:v>
                </c:pt>
                <c:pt idx="37608">
                  <c:v>120.62093400000001</c:v>
                </c:pt>
                <c:pt idx="37609">
                  <c:v>120.62093400000001</c:v>
                </c:pt>
                <c:pt idx="37610">
                  <c:v>120.62093400000001</c:v>
                </c:pt>
                <c:pt idx="37611">
                  <c:v>120.68784906223175</c:v>
                </c:pt>
                <c:pt idx="37612">
                  <c:v>120.71014277610873</c:v>
                </c:pt>
                <c:pt idx="37613">
                  <c:v>120.62647454016687</c:v>
                </c:pt>
                <c:pt idx="37614">
                  <c:v>120.68936711468764</c:v>
                </c:pt>
                <c:pt idx="37615">
                  <c:v>120.71053957820696</c:v>
                </c:pt>
                <c:pt idx="37616">
                  <c:v>120.711372</c:v>
                </c:pt>
                <c:pt idx="37617">
                  <c:v>120.71684391613643</c:v>
                </c:pt>
                <c:pt idx="37618">
                  <c:v>120.72253686533847</c:v>
                </c:pt>
                <c:pt idx="37619">
                  <c:v>120.72822981454053</c:v>
                </c:pt>
                <c:pt idx="37620">
                  <c:v>120.73392141597996</c:v>
                </c:pt>
                <c:pt idx="37621">
                  <c:v>120.73961436518201</c:v>
                </c:pt>
                <c:pt idx="37622">
                  <c:v>120.74530731438406</c:v>
                </c:pt>
                <c:pt idx="37623">
                  <c:v>120.7509989158235</c:v>
                </c:pt>
                <c:pt idx="37624">
                  <c:v>120.75669186502554</c:v>
                </c:pt>
                <c:pt idx="37625">
                  <c:v>120.7623848142276</c:v>
                </c:pt>
                <c:pt idx="37626">
                  <c:v>120.76807641566704</c:v>
                </c:pt>
                <c:pt idx="37627">
                  <c:v>120.77376936486908</c:v>
                </c:pt>
                <c:pt idx="37628">
                  <c:v>120.77946770512152</c:v>
                </c:pt>
                <c:pt idx="37629">
                  <c:v>120.78515930656096</c:v>
                </c:pt>
                <c:pt idx="37630">
                  <c:v>120.79085225576301</c:v>
                </c:pt>
                <c:pt idx="37631">
                  <c:v>120.79654520496506</c:v>
                </c:pt>
                <c:pt idx="37632">
                  <c:v>120.80449246364719</c:v>
                </c:pt>
                <c:pt idx="37633">
                  <c:v>120.83507274105865</c:v>
                </c:pt>
                <c:pt idx="37634">
                  <c:v>120.80341052145923</c:v>
                </c:pt>
                <c:pt idx="37635">
                  <c:v>120.81819180882002</c:v>
                </c:pt>
                <c:pt idx="37636">
                  <c:v>120.80734413972341</c:v>
                </c:pt>
                <c:pt idx="37637">
                  <c:v>120.856087</c:v>
                </c:pt>
                <c:pt idx="37638">
                  <c:v>120.9788664307824</c:v>
                </c:pt>
                <c:pt idx="37639">
                  <c:v>120.99979797428523</c:v>
                </c:pt>
                <c:pt idx="37640">
                  <c:v>121.02072951778806</c:v>
                </c:pt>
                <c:pt idx="37641">
                  <c:v>121.04165610590653</c:v>
                </c:pt>
                <c:pt idx="37642">
                  <c:v>121.06258764940935</c:v>
                </c:pt>
                <c:pt idx="37643">
                  <c:v>121.08351919291218</c:v>
                </c:pt>
                <c:pt idx="37644">
                  <c:v>121.10444578103065</c:v>
                </c:pt>
                <c:pt idx="37645">
                  <c:v>121.12537732453347</c:v>
                </c:pt>
                <c:pt idx="37646">
                  <c:v>121.14632868957371</c:v>
                </c:pt>
                <c:pt idx="37647">
                  <c:v>121.16725527769218</c:v>
                </c:pt>
                <c:pt idx="37648">
                  <c:v>121.1704608052506</c:v>
                </c:pt>
                <c:pt idx="37649">
                  <c:v>121.16861963519314</c:v>
                </c:pt>
                <c:pt idx="37650">
                  <c:v>121.24145908930699</c:v>
                </c:pt>
                <c:pt idx="37651">
                  <c:v>121.26096311269681</c:v>
                </c:pt>
                <c:pt idx="37652">
                  <c:v>121.17206221329404</c:v>
                </c:pt>
                <c:pt idx="37653">
                  <c:v>121.0831823605057</c:v>
                </c:pt>
                <c:pt idx="37654">
                  <c:v>121.02899857510729</c:v>
                </c:pt>
                <c:pt idx="37655">
                  <c:v>121.06025873182359</c:v>
                </c:pt>
                <c:pt idx="37656">
                  <c:v>121.07847044539818</c:v>
                </c:pt>
                <c:pt idx="37657">
                  <c:v>121.08583716261326</c:v>
                </c:pt>
                <c:pt idx="37658">
                  <c:v>121.07874515327771</c:v>
                </c:pt>
                <c:pt idx="37659">
                  <c:v>121.09696056056271</c:v>
                </c:pt>
                <c:pt idx="37660">
                  <c:v>121.10352936051503</c:v>
                </c:pt>
                <c:pt idx="37661">
                  <c:v>121.10911516686532</c:v>
                </c:pt>
                <c:pt idx="37662">
                  <c:v>121.14553100000001</c:v>
                </c:pt>
                <c:pt idx="37663">
                  <c:v>121.14411665913441</c:v>
                </c:pt>
                <c:pt idx="37664">
                  <c:v>121.13996215578513</c:v>
                </c:pt>
                <c:pt idx="37665">
                  <c:v>121.13580765243584</c:v>
                </c:pt>
                <c:pt idx="37666">
                  <c:v>121.13165413263376</c:v>
                </c:pt>
                <c:pt idx="37667">
                  <c:v>121.12749962928447</c:v>
                </c:pt>
                <c:pt idx="37668">
                  <c:v>121.12334512593519</c:v>
                </c:pt>
                <c:pt idx="37669">
                  <c:v>121.1191916061331</c:v>
                </c:pt>
                <c:pt idx="37670">
                  <c:v>121.11503316859505</c:v>
                </c:pt>
                <c:pt idx="37671">
                  <c:v>121.11087866524576</c:v>
                </c:pt>
                <c:pt idx="37672">
                  <c:v>121.10672514544368</c:v>
                </c:pt>
                <c:pt idx="37673">
                  <c:v>121.10257064209439</c:v>
                </c:pt>
                <c:pt idx="37674">
                  <c:v>121.09841613874511</c:v>
                </c:pt>
                <c:pt idx="37675">
                  <c:v>121.09426261894302</c:v>
                </c:pt>
                <c:pt idx="37676">
                  <c:v>121.09010811559374</c:v>
                </c:pt>
                <c:pt idx="37677">
                  <c:v>121.08595361224445</c:v>
                </c:pt>
                <c:pt idx="37678">
                  <c:v>121.08180009244236</c:v>
                </c:pt>
                <c:pt idx="37679">
                  <c:v>121.07764558909308</c:v>
                </c:pt>
                <c:pt idx="37680">
                  <c:v>121.0734910857438</c:v>
                </c:pt>
                <c:pt idx="37681">
                  <c:v>121.06933756594171</c:v>
                </c:pt>
                <c:pt idx="37682">
                  <c:v>121.06518306259242</c:v>
                </c:pt>
                <c:pt idx="37683">
                  <c:v>121.06102462505437</c:v>
                </c:pt>
                <c:pt idx="37684">
                  <c:v>121.05687012170509</c:v>
                </c:pt>
                <c:pt idx="37685">
                  <c:v>121.06546612446351</c:v>
                </c:pt>
                <c:pt idx="37686">
                  <c:v>121.03117913312693</c:v>
                </c:pt>
                <c:pt idx="37687">
                  <c:v>121.01144549403341</c:v>
                </c:pt>
                <c:pt idx="37688">
                  <c:v>120.99738320433953</c:v>
                </c:pt>
                <c:pt idx="37689">
                  <c:v>120.99360452441057</c:v>
                </c:pt>
                <c:pt idx="37690">
                  <c:v>120.97881936194564</c:v>
                </c:pt>
                <c:pt idx="37691">
                  <c:v>120.94236935059666</c:v>
                </c:pt>
                <c:pt idx="37692">
                  <c:v>120.95099970743919</c:v>
                </c:pt>
                <c:pt idx="37693">
                  <c:v>120.91909392974517</c:v>
                </c:pt>
                <c:pt idx="37694">
                  <c:v>120.88767712734297</c:v>
                </c:pt>
                <c:pt idx="37695">
                  <c:v>120.88037859956121</c:v>
                </c:pt>
                <c:pt idx="37696">
                  <c:v>120.87308697672533</c:v>
                </c:pt>
                <c:pt idx="37697">
                  <c:v>120.86579708012592</c:v>
                </c:pt>
                <c:pt idx="37698">
                  <c:v>120.85850545729004</c:v>
                </c:pt>
                <c:pt idx="37699">
                  <c:v>120.81960246463443</c:v>
                </c:pt>
                <c:pt idx="37700">
                  <c:v>120.78953970028613</c:v>
                </c:pt>
                <c:pt idx="37701">
                  <c:v>120.78373000000001</c:v>
                </c:pt>
                <c:pt idx="37702">
                  <c:v>120.82139600786839</c:v>
                </c:pt>
                <c:pt idx="37703">
                  <c:v>120.82533168444867</c:v>
                </c:pt>
                <c:pt idx="37704">
                  <c:v>120.819908</c:v>
                </c:pt>
                <c:pt idx="37705">
                  <c:v>120.79403822842156</c:v>
                </c:pt>
                <c:pt idx="37706">
                  <c:v>120.74110392892348</c:v>
                </c:pt>
                <c:pt idx="37707">
                  <c:v>120.79496397376624</c:v>
                </c:pt>
                <c:pt idx="37708">
                  <c:v>120.72929716420234</c:v>
                </c:pt>
                <c:pt idx="37709">
                  <c:v>120.78598969670958</c:v>
                </c:pt>
                <c:pt idx="37710">
                  <c:v>120.80181899999999</c:v>
                </c:pt>
                <c:pt idx="37711">
                  <c:v>120.80181899999999</c:v>
                </c:pt>
                <c:pt idx="37712">
                  <c:v>120.77121130727056</c:v>
                </c:pt>
                <c:pt idx="37713">
                  <c:v>120.81192436719122</c:v>
                </c:pt>
                <c:pt idx="37714">
                  <c:v>120.81213031219454</c:v>
                </c:pt>
                <c:pt idx="37715">
                  <c:v>120.8030222020503</c:v>
                </c:pt>
                <c:pt idx="37716">
                  <c:v>120.78601161206485</c:v>
                </c:pt>
                <c:pt idx="37717">
                  <c:v>120.7996667799237</c:v>
                </c:pt>
                <c:pt idx="37718">
                  <c:v>120.8339436841478</c:v>
                </c:pt>
                <c:pt idx="37719">
                  <c:v>120.88657302575108</c:v>
                </c:pt>
                <c:pt idx="37720">
                  <c:v>120.892281</c:v>
                </c:pt>
                <c:pt idx="37721">
                  <c:v>120.90874004958283</c:v>
                </c:pt>
                <c:pt idx="37722">
                  <c:v>120.92695373986648</c:v>
                </c:pt>
                <c:pt idx="37723">
                  <c:v>120.91174586814498</c:v>
                </c:pt>
                <c:pt idx="37724">
                  <c:v>120.89352747615641</c:v>
                </c:pt>
                <c:pt idx="37725">
                  <c:v>120.88353972203276</c:v>
                </c:pt>
                <c:pt idx="37726">
                  <c:v>120.8741540692281</c:v>
                </c:pt>
                <c:pt idx="37727">
                  <c:v>120.86476841642343</c:v>
                </c:pt>
                <c:pt idx="37728">
                  <c:v>120.85538498560096</c:v>
                </c:pt>
                <c:pt idx="37729">
                  <c:v>120.84599933279628</c:v>
                </c:pt>
                <c:pt idx="37730">
                  <c:v>120.83661367999161</c:v>
                </c:pt>
                <c:pt idx="37731">
                  <c:v>120.82723024916915</c:v>
                </c:pt>
                <c:pt idx="37732">
                  <c:v>120.81784459636448</c:v>
                </c:pt>
                <c:pt idx="37733">
                  <c:v>120.80845005563101</c:v>
                </c:pt>
                <c:pt idx="37734">
                  <c:v>120.79906440282635</c:v>
                </c:pt>
                <c:pt idx="37735">
                  <c:v>120.78968097200386</c:v>
                </c:pt>
                <c:pt idx="37736">
                  <c:v>120.7802953191992</c:v>
                </c:pt>
                <c:pt idx="37737">
                  <c:v>120.77090966639453</c:v>
                </c:pt>
                <c:pt idx="37738">
                  <c:v>120.76152623557206</c:v>
                </c:pt>
                <c:pt idx="37739">
                  <c:v>120.7521405827674</c:v>
                </c:pt>
                <c:pt idx="37740">
                  <c:v>120.74275492996271</c:v>
                </c:pt>
                <c:pt idx="37741">
                  <c:v>120.73337149914025</c:v>
                </c:pt>
                <c:pt idx="37742">
                  <c:v>120.72398584633558</c:v>
                </c:pt>
                <c:pt idx="37743">
                  <c:v>120.71460019353091</c:v>
                </c:pt>
                <c:pt idx="37744">
                  <c:v>120.70521676270843</c:v>
                </c:pt>
                <c:pt idx="37745">
                  <c:v>120.69582222197498</c:v>
                </c:pt>
                <c:pt idx="37746">
                  <c:v>120.6864365691703</c:v>
                </c:pt>
                <c:pt idx="37747">
                  <c:v>120.67705313834783</c:v>
                </c:pt>
                <c:pt idx="37748">
                  <c:v>120.66766748554316</c:v>
                </c:pt>
                <c:pt idx="37749">
                  <c:v>120.6582818327385</c:v>
                </c:pt>
                <c:pt idx="37750">
                  <c:v>120.64889840191601</c:v>
                </c:pt>
                <c:pt idx="37751">
                  <c:v>120.63951274911135</c:v>
                </c:pt>
                <c:pt idx="37752">
                  <c:v>120.63012709630668</c:v>
                </c:pt>
                <c:pt idx="37753">
                  <c:v>120.62074366548421</c:v>
                </c:pt>
                <c:pt idx="37754">
                  <c:v>120.61135801267955</c:v>
                </c:pt>
                <c:pt idx="37755">
                  <c:v>120.60197235987486</c:v>
                </c:pt>
                <c:pt idx="37756">
                  <c:v>120.5925889290524</c:v>
                </c:pt>
                <c:pt idx="37757">
                  <c:v>120.58176531775923</c:v>
                </c:pt>
                <c:pt idx="37758">
                  <c:v>120.55731504101097</c:v>
                </c:pt>
                <c:pt idx="37759">
                  <c:v>120.50914370815451</c:v>
                </c:pt>
                <c:pt idx="37760">
                  <c:v>120.50438186769964</c:v>
                </c:pt>
                <c:pt idx="37761">
                  <c:v>120.53808653838817</c:v>
                </c:pt>
                <c:pt idx="37762">
                  <c:v>120.47550513320128</c:v>
                </c:pt>
                <c:pt idx="37763">
                  <c:v>120.43479010571924</c:v>
                </c:pt>
                <c:pt idx="37764">
                  <c:v>120.46846614520744</c:v>
                </c:pt>
                <c:pt idx="37765">
                  <c:v>120.43602678755366</c:v>
                </c:pt>
                <c:pt idx="37766">
                  <c:v>120.41652007171973</c:v>
                </c:pt>
                <c:pt idx="37767">
                  <c:v>120.39259027982025</c:v>
                </c:pt>
                <c:pt idx="37768">
                  <c:v>120.36866048792079</c:v>
                </c:pt>
                <c:pt idx="37769">
                  <c:v>120.34473636121827</c:v>
                </c:pt>
                <c:pt idx="37770">
                  <c:v>120.32078390853101</c:v>
                </c:pt>
                <c:pt idx="37771">
                  <c:v>120.29685411663154</c:v>
                </c:pt>
                <c:pt idx="37772">
                  <c:v>120.27292998992901</c:v>
                </c:pt>
                <c:pt idx="37773">
                  <c:v>120.24900019802955</c:v>
                </c:pt>
                <c:pt idx="37774">
                  <c:v>120.22507040613009</c:v>
                </c:pt>
                <c:pt idx="37775">
                  <c:v>120.20114627942756</c:v>
                </c:pt>
                <c:pt idx="37776">
                  <c:v>120.17721648752809</c:v>
                </c:pt>
                <c:pt idx="37777">
                  <c:v>120.15328669562862</c:v>
                </c:pt>
                <c:pt idx="37778">
                  <c:v>120.1293625689261</c:v>
                </c:pt>
                <c:pt idx="37779">
                  <c:v>120.10543277702662</c:v>
                </c:pt>
                <c:pt idx="37780">
                  <c:v>120.08150298512716</c:v>
                </c:pt>
                <c:pt idx="37781">
                  <c:v>120.05757885842463</c:v>
                </c:pt>
                <c:pt idx="37782">
                  <c:v>120.03364906652516</c:v>
                </c:pt>
                <c:pt idx="37783">
                  <c:v>120.00969661383792</c:v>
                </c:pt>
                <c:pt idx="37784">
                  <c:v>119.98576682193844</c:v>
                </c:pt>
                <c:pt idx="37785">
                  <c:v>119.96184269523592</c:v>
                </c:pt>
                <c:pt idx="37786">
                  <c:v>119.93791290333645</c:v>
                </c:pt>
                <c:pt idx="37787">
                  <c:v>119.91398311143698</c:v>
                </c:pt>
                <c:pt idx="37788">
                  <c:v>119.89005898473445</c:v>
                </c:pt>
                <c:pt idx="37789">
                  <c:v>119.86612919283499</c:v>
                </c:pt>
                <c:pt idx="37790">
                  <c:v>119.84219940093551</c:v>
                </c:pt>
                <c:pt idx="37791">
                  <c:v>119.818275274233</c:v>
                </c:pt>
                <c:pt idx="37792">
                  <c:v>119.79434548233353</c:v>
                </c:pt>
                <c:pt idx="37793">
                  <c:v>119.77041569043406</c:v>
                </c:pt>
                <c:pt idx="37794">
                  <c:v>119.74649156373154</c:v>
                </c:pt>
                <c:pt idx="37795">
                  <c:v>119.72253911104428</c:v>
                </c:pt>
                <c:pt idx="37796">
                  <c:v>119.69860931914481</c:v>
                </c:pt>
                <c:pt idx="37797">
                  <c:v>119.6746851924423</c:v>
                </c:pt>
                <c:pt idx="37798">
                  <c:v>119.65075540054282</c:v>
                </c:pt>
                <c:pt idx="37799">
                  <c:v>119.62682560864336</c:v>
                </c:pt>
                <c:pt idx="37800">
                  <c:v>119.60290148194083</c:v>
                </c:pt>
                <c:pt idx="37801">
                  <c:v>119.57897169004136</c:v>
                </c:pt>
                <c:pt idx="37802">
                  <c:v>119.55504189814189</c:v>
                </c:pt>
                <c:pt idx="37803">
                  <c:v>119.53111777143937</c:v>
                </c:pt>
                <c:pt idx="37804">
                  <c:v>119.50718797953989</c:v>
                </c:pt>
                <c:pt idx="37805">
                  <c:v>119.48325818764043</c:v>
                </c:pt>
                <c:pt idx="37806">
                  <c:v>119.45933406093791</c:v>
                </c:pt>
                <c:pt idx="37807">
                  <c:v>119.43540426903844</c:v>
                </c:pt>
                <c:pt idx="37808">
                  <c:v>119.41145181635119</c:v>
                </c:pt>
                <c:pt idx="37809">
                  <c:v>119.38752202445171</c:v>
                </c:pt>
                <c:pt idx="37810">
                  <c:v>119.36359789774919</c:v>
                </c:pt>
                <c:pt idx="37811">
                  <c:v>119.33966810584973</c:v>
                </c:pt>
                <c:pt idx="37812">
                  <c:v>119.31573831395025</c:v>
                </c:pt>
                <c:pt idx="37813">
                  <c:v>119.29181418724772</c:v>
                </c:pt>
                <c:pt idx="37814">
                  <c:v>119.26037189675728</c:v>
                </c:pt>
                <c:pt idx="37815">
                  <c:v>119.23500635884596</c:v>
                </c:pt>
                <c:pt idx="37816">
                  <c:v>119.23918572007629</c:v>
                </c:pt>
                <c:pt idx="37817">
                  <c:v>119.20077433563766</c:v>
                </c:pt>
                <c:pt idx="37818">
                  <c:v>119.18515719098713</c:v>
                </c:pt>
                <c:pt idx="37819">
                  <c:v>119.1802187300906</c:v>
                </c:pt>
                <c:pt idx="37820">
                  <c:v>119.15026511275327</c:v>
                </c:pt>
                <c:pt idx="37821">
                  <c:v>119.11383101382928</c:v>
                </c:pt>
                <c:pt idx="37822">
                  <c:v>119.08937592799236</c:v>
                </c:pt>
                <c:pt idx="37823">
                  <c:v>119.08565491054071</c:v>
                </c:pt>
                <c:pt idx="37824">
                  <c:v>119.08926007879589</c:v>
                </c:pt>
                <c:pt idx="37825">
                  <c:v>119.09286439355478</c:v>
                </c:pt>
                <c:pt idx="37826">
                  <c:v>119.10007473006512</c:v>
                </c:pt>
                <c:pt idx="37827">
                  <c:v>119.08957432904148</c:v>
                </c:pt>
                <c:pt idx="37828">
                  <c:v>119.08802153827079</c:v>
                </c:pt>
                <c:pt idx="37829">
                  <c:v>119.09530876205916</c:v>
                </c:pt>
                <c:pt idx="37830">
                  <c:v>119.10259426065249</c:v>
                </c:pt>
                <c:pt idx="37831">
                  <c:v>119.10988148444086</c:v>
                </c:pt>
                <c:pt idx="37832">
                  <c:v>119.11717560900932</c:v>
                </c:pt>
                <c:pt idx="37833">
                  <c:v>119.12446283279769</c:v>
                </c:pt>
                <c:pt idx="37834">
                  <c:v>119.13174833139102</c:v>
                </c:pt>
                <c:pt idx="37835">
                  <c:v>119.13903555517938</c:v>
                </c:pt>
                <c:pt idx="37836">
                  <c:v>119.33578887227011</c:v>
                </c:pt>
                <c:pt idx="37837">
                  <c:v>119.34307609605847</c:v>
                </c:pt>
                <c:pt idx="37838">
                  <c:v>119.35036331984683</c:v>
                </c:pt>
                <c:pt idx="37839">
                  <c:v>119.35764881844017</c:v>
                </c:pt>
                <c:pt idx="37840">
                  <c:v>119.36493604222854</c:v>
                </c:pt>
                <c:pt idx="37841">
                  <c:v>119.37222326601689</c:v>
                </c:pt>
                <c:pt idx="37842">
                  <c:v>119.37950876461024</c:v>
                </c:pt>
                <c:pt idx="37843">
                  <c:v>119.3868028891787</c:v>
                </c:pt>
                <c:pt idx="37844">
                  <c:v>119.39409011296705</c:v>
                </c:pt>
                <c:pt idx="37845">
                  <c:v>119.4013756115604</c:v>
                </c:pt>
                <c:pt idx="37846">
                  <c:v>119.40866283534875</c:v>
                </c:pt>
                <c:pt idx="37847">
                  <c:v>119.41595005913712</c:v>
                </c:pt>
                <c:pt idx="37848">
                  <c:v>119.42323555773045</c:v>
                </c:pt>
                <c:pt idx="37849">
                  <c:v>119.43052278151882</c:v>
                </c:pt>
                <c:pt idx="37850">
                  <c:v>119.43781000530717</c:v>
                </c:pt>
                <c:pt idx="37851">
                  <c:v>119.44497473390558</c:v>
                </c:pt>
                <c:pt idx="37852">
                  <c:v>119.42653969337148</c:v>
                </c:pt>
                <c:pt idx="37853">
                  <c:v>119.390793</c:v>
                </c:pt>
                <c:pt idx="37854">
                  <c:v>119.39219045922746</c:v>
                </c:pt>
                <c:pt idx="37855">
                  <c:v>119.44327535765379</c:v>
                </c:pt>
                <c:pt idx="37856">
                  <c:v>119.39227669480211</c:v>
                </c:pt>
                <c:pt idx="37857">
                  <c:v>119.42522893659117</c:v>
                </c:pt>
                <c:pt idx="37858">
                  <c:v>119.38980099475441</c:v>
                </c:pt>
                <c:pt idx="37859">
                  <c:v>119.37494679446829</c:v>
                </c:pt>
                <c:pt idx="37860">
                  <c:v>119.40827474063785</c:v>
                </c:pt>
                <c:pt idx="37861">
                  <c:v>119.39943178792615</c:v>
                </c:pt>
                <c:pt idx="37862">
                  <c:v>119.39058674121665</c:v>
                </c:pt>
                <c:pt idx="37863">
                  <c:v>119.38174169450716</c:v>
                </c:pt>
                <c:pt idx="37864">
                  <c:v>119.37289874179545</c:v>
                </c:pt>
                <c:pt idx="37865">
                  <c:v>119.40833855364808</c:v>
                </c:pt>
                <c:pt idx="37866">
                  <c:v>119.40385812283337</c:v>
                </c:pt>
                <c:pt idx="37867">
                  <c:v>119.3987569552488</c:v>
                </c:pt>
                <c:pt idx="37868">
                  <c:v>119.39365095701309</c:v>
                </c:pt>
                <c:pt idx="37869">
                  <c:v>119.38854978942851</c:v>
                </c:pt>
                <c:pt idx="37870">
                  <c:v>119.38344982950672</c:v>
                </c:pt>
                <c:pt idx="37871">
                  <c:v>119.37834866192213</c:v>
                </c:pt>
                <c:pt idx="37872">
                  <c:v>119.37324749433756</c:v>
                </c:pt>
                <c:pt idx="37873">
                  <c:v>119.36814753441575</c:v>
                </c:pt>
                <c:pt idx="37874">
                  <c:v>119.36304636683118</c:v>
                </c:pt>
                <c:pt idx="37875">
                  <c:v>119.3579451992466</c:v>
                </c:pt>
                <c:pt idx="37876">
                  <c:v>119.35284523932481</c:v>
                </c:pt>
                <c:pt idx="37877">
                  <c:v>119.34774407174022</c:v>
                </c:pt>
                <c:pt idx="37878">
                  <c:v>119.34264290415564</c:v>
                </c:pt>
                <c:pt idx="37879">
                  <c:v>119.33754294423385</c:v>
                </c:pt>
                <c:pt idx="37880">
                  <c:v>119.33244177664926</c:v>
                </c:pt>
                <c:pt idx="37881">
                  <c:v>119.32733577841357</c:v>
                </c:pt>
                <c:pt idx="37882">
                  <c:v>119.32223461082899</c:v>
                </c:pt>
                <c:pt idx="37883">
                  <c:v>119.31713465090719</c:v>
                </c:pt>
                <c:pt idx="37884">
                  <c:v>119.31203348332261</c:v>
                </c:pt>
                <c:pt idx="37885">
                  <c:v>119.30693231573804</c:v>
                </c:pt>
                <c:pt idx="37886">
                  <c:v>119.30183235581623</c:v>
                </c:pt>
                <c:pt idx="37887">
                  <c:v>119.29673118823166</c:v>
                </c:pt>
                <c:pt idx="37888">
                  <c:v>119.29163122830985</c:v>
                </c:pt>
                <c:pt idx="37889">
                  <c:v>119.28653006072527</c:v>
                </c:pt>
                <c:pt idx="37890">
                  <c:v>119.2814288931407</c:v>
                </c:pt>
                <c:pt idx="37891">
                  <c:v>119.27632893321889</c:v>
                </c:pt>
                <c:pt idx="37892">
                  <c:v>119.27122776563432</c:v>
                </c:pt>
                <c:pt idx="37893">
                  <c:v>119.26612176739862</c:v>
                </c:pt>
                <c:pt idx="37894">
                  <c:v>119.26102059981405</c:v>
                </c:pt>
                <c:pt idx="37895">
                  <c:v>119.25592063989224</c:v>
                </c:pt>
                <c:pt idx="37896">
                  <c:v>119.25081947230767</c:v>
                </c:pt>
                <c:pt idx="37897">
                  <c:v>119.24571830472308</c:v>
                </c:pt>
                <c:pt idx="37898">
                  <c:v>119.24061834480129</c:v>
                </c:pt>
                <c:pt idx="37899">
                  <c:v>119.23551717721671</c:v>
                </c:pt>
                <c:pt idx="37900">
                  <c:v>119.23041600963212</c:v>
                </c:pt>
                <c:pt idx="37901">
                  <c:v>119.22531604971033</c:v>
                </c:pt>
                <c:pt idx="37902">
                  <c:v>119.22021488212575</c:v>
                </c:pt>
                <c:pt idx="37903">
                  <c:v>119.21511371454118</c:v>
                </c:pt>
                <c:pt idx="37904">
                  <c:v>119.21001375461937</c:v>
                </c:pt>
                <c:pt idx="37905">
                  <c:v>119.2049125870348</c:v>
                </c:pt>
                <c:pt idx="37906">
                  <c:v>119.19980658879909</c:v>
                </c:pt>
                <c:pt idx="37907">
                  <c:v>119.19470542121451</c:v>
                </c:pt>
                <c:pt idx="37908">
                  <c:v>119.18960546129271</c:v>
                </c:pt>
                <c:pt idx="37909">
                  <c:v>119.18450429370813</c:v>
                </c:pt>
                <c:pt idx="37910">
                  <c:v>119.17940433378634</c:v>
                </c:pt>
                <c:pt idx="37911">
                  <c:v>119.17430316620175</c:v>
                </c:pt>
                <c:pt idx="37912">
                  <c:v>119.16920199861718</c:v>
                </c:pt>
                <c:pt idx="37913">
                  <c:v>119.16410203869538</c:v>
                </c:pt>
                <c:pt idx="37914">
                  <c:v>119.15900087111081</c:v>
                </c:pt>
                <c:pt idx="37915">
                  <c:v>119.13108978808106</c:v>
                </c:pt>
                <c:pt idx="37916">
                  <c:v>119.0770057081545</c:v>
                </c:pt>
                <c:pt idx="37917">
                  <c:v>119.0524033237959</c:v>
                </c:pt>
                <c:pt idx="37918">
                  <c:v>119.05511229041488</c:v>
                </c:pt>
                <c:pt idx="37919">
                  <c:v>119.08803305816448</c:v>
                </c:pt>
                <c:pt idx="37920">
                  <c:v>119.05160971959943</c:v>
                </c:pt>
                <c:pt idx="37921">
                  <c:v>119.01517255364807</c:v>
                </c:pt>
                <c:pt idx="37922">
                  <c:v>118.98577575375447</c:v>
                </c:pt>
                <c:pt idx="37923">
                  <c:v>118.98904338006676</c:v>
                </c:pt>
                <c:pt idx="37924">
                  <c:v>118.99991626915026</c:v>
                </c:pt>
                <c:pt idx="37925">
                  <c:v>118.97245844245836</c:v>
                </c:pt>
                <c:pt idx="37926">
                  <c:v>118.94500711619891</c:v>
                </c:pt>
                <c:pt idx="37927">
                  <c:v>118.91754928950701</c:v>
                </c:pt>
                <c:pt idx="37928">
                  <c:v>118.89009146281509</c:v>
                </c:pt>
                <c:pt idx="37929">
                  <c:v>118.86264013655565</c:v>
                </c:pt>
                <c:pt idx="37930">
                  <c:v>118.83518230986374</c:v>
                </c:pt>
                <c:pt idx="37931">
                  <c:v>118.80769848144202</c:v>
                </c:pt>
                <c:pt idx="37932">
                  <c:v>118.78024715518258</c:v>
                </c:pt>
                <c:pt idx="37933">
                  <c:v>118.75278932849066</c:v>
                </c:pt>
                <c:pt idx="37934">
                  <c:v>118.72533150179876</c:v>
                </c:pt>
                <c:pt idx="37935">
                  <c:v>118.69788017553931</c:v>
                </c:pt>
                <c:pt idx="37936">
                  <c:v>118.67042234884741</c:v>
                </c:pt>
                <c:pt idx="37937">
                  <c:v>118.64296452215551</c:v>
                </c:pt>
                <c:pt idx="37938">
                  <c:v>118.61551319589606</c:v>
                </c:pt>
                <c:pt idx="37939">
                  <c:v>118.58805536920416</c:v>
                </c:pt>
                <c:pt idx="37940">
                  <c:v>118.56059754251226</c:v>
                </c:pt>
                <c:pt idx="37941">
                  <c:v>118.5331462162528</c:v>
                </c:pt>
                <c:pt idx="37942">
                  <c:v>118.5056883895609</c:v>
                </c:pt>
                <c:pt idx="37943">
                  <c:v>118.47820456113918</c:v>
                </c:pt>
                <c:pt idx="37944">
                  <c:v>118.45074673444728</c:v>
                </c:pt>
                <c:pt idx="37945">
                  <c:v>118.42329540818783</c:v>
                </c:pt>
                <c:pt idx="37946">
                  <c:v>118.39583758149593</c:v>
                </c:pt>
                <c:pt idx="37947">
                  <c:v>118.36837975480401</c:v>
                </c:pt>
                <c:pt idx="37948">
                  <c:v>118.34092842854457</c:v>
                </c:pt>
                <c:pt idx="37949">
                  <c:v>118.31347060185266</c:v>
                </c:pt>
                <c:pt idx="37950">
                  <c:v>118.28601277516076</c:v>
                </c:pt>
                <c:pt idx="37951">
                  <c:v>118.25856144890132</c:v>
                </c:pt>
                <c:pt idx="37952">
                  <c:v>118.2311036222094</c:v>
                </c:pt>
                <c:pt idx="37953">
                  <c:v>118.2036457955175</c:v>
                </c:pt>
                <c:pt idx="37954">
                  <c:v>118.17619446925805</c:v>
                </c:pt>
                <c:pt idx="37955">
                  <c:v>118.14873664256615</c:v>
                </c:pt>
                <c:pt idx="37956">
                  <c:v>118.12125281414443</c:v>
                </c:pt>
                <c:pt idx="37957">
                  <c:v>118.09380148788497</c:v>
                </c:pt>
                <c:pt idx="37958">
                  <c:v>118.06634366119307</c:v>
                </c:pt>
                <c:pt idx="37959">
                  <c:v>118.03888583450117</c:v>
                </c:pt>
                <c:pt idx="37960">
                  <c:v>118.01143450824172</c:v>
                </c:pt>
                <c:pt idx="37961">
                  <c:v>117.98397668154982</c:v>
                </c:pt>
                <c:pt idx="37962">
                  <c:v>117.95651885485792</c:v>
                </c:pt>
                <c:pt idx="37963">
                  <c:v>117.92906752859847</c:v>
                </c:pt>
                <c:pt idx="37964">
                  <c:v>117.90160970190657</c:v>
                </c:pt>
                <c:pt idx="37965">
                  <c:v>117.87415187521466</c:v>
                </c:pt>
                <c:pt idx="37966">
                  <c:v>117.84670054895521</c:v>
                </c:pt>
                <c:pt idx="37967">
                  <c:v>117.81924272226331</c:v>
                </c:pt>
                <c:pt idx="37968">
                  <c:v>117.79175889384157</c:v>
                </c:pt>
                <c:pt idx="37969">
                  <c:v>117.76430106714967</c:v>
                </c:pt>
                <c:pt idx="37970">
                  <c:v>117.73684974089024</c:v>
                </c:pt>
                <c:pt idx="37971">
                  <c:v>117.70939191419832</c:v>
                </c:pt>
                <c:pt idx="37972">
                  <c:v>117.68193408750642</c:v>
                </c:pt>
                <c:pt idx="37973">
                  <c:v>117.65448276124697</c:v>
                </c:pt>
                <c:pt idx="37974">
                  <c:v>117.62702493455507</c:v>
                </c:pt>
                <c:pt idx="37975">
                  <c:v>117.59956710786317</c:v>
                </c:pt>
                <c:pt idx="37976">
                  <c:v>117.57211578160371</c:v>
                </c:pt>
                <c:pt idx="37977">
                  <c:v>117.54465795491181</c:v>
                </c:pt>
                <c:pt idx="37978">
                  <c:v>117.51720012821991</c:v>
                </c:pt>
                <c:pt idx="37979">
                  <c:v>117.48974880196046</c:v>
                </c:pt>
                <c:pt idx="37980">
                  <c:v>117.46229097526856</c:v>
                </c:pt>
                <c:pt idx="37981">
                  <c:v>117.40116391630902</c:v>
                </c:pt>
                <c:pt idx="37982">
                  <c:v>117.36917183075089</c:v>
                </c:pt>
                <c:pt idx="37983">
                  <c:v>117.30971627110158</c:v>
                </c:pt>
                <c:pt idx="37984">
                  <c:v>117.02611739173885</c:v>
                </c:pt>
                <c:pt idx="37985">
                  <c:v>116.97995171438082</c:v>
                </c:pt>
                <c:pt idx="37986">
                  <c:v>117.13521768574154</c:v>
                </c:pt>
                <c:pt idx="37987">
                  <c:v>117.09718031592752</c:v>
                </c:pt>
                <c:pt idx="37988">
                  <c:v>117.05022176305125</c:v>
                </c:pt>
                <c:pt idx="37989">
                  <c:v>116.98105280257511</c:v>
                </c:pt>
                <c:pt idx="37990">
                  <c:v>116.92406950390209</c:v>
                </c:pt>
                <c:pt idx="37991">
                  <c:v>116.87099450124323</c:v>
                </c:pt>
                <c:pt idx="37992">
                  <c:v>116.81790693050419</c:v>
                </c:pt>
                <c:pt idx="37993">
                  <c:v>116.76476908744436</c:v>
                </c:pt>
                <c:pt idx="37994">
                  <c:v>116.71168151670533</c:v>
                </c:pt>
                <c:pt idx="37995">
                  <c:v>116.65860651404647</c:v>
                </c:pt>
                <c:pt idx="37996">
                  <c:v>116.60551894330743</c:v>
                </c:pt>
                <c:pt idx="37997">
                  <c:v>116.55243137256838</c:v>
                </c:pt>
                <c:pt idx="37998">
                  <c:v>116.49935636990952</c:v>
                </c:pt>
                <c:pt idx="37999">
                  <c:v>116.44626879917048</c:v>
                </c:pt>
                <c:pt idx="38000">
                  <c:v>116.39318122843143</c:v>
                </c:pt>
                <c:pt idx="38001">
                  <c:v>116.34010622577259</c:v>
                </c:pt>
                <c:pt idx="38002">
                  <c:v>116.28701865503353</c:v>
                </c:pt>
                <c:pt idx="38003">
                  <c:v>116.2339310842945</c:v>
                </c:pt>
                <c:pt idx="38004">
                  <c:v>116.18085608163564</c:v>
                </c:pt>
                <c:pt idx="38005">
                  <c:v>116.12776851089659</c:v>
                </c:pt>
                <c:pt idx="38006">
                  <c:v>116.07463066783677</c:v>
                </c:pt>
                <c:pt idx="38007">
                  <c:v>116.02155566517791</c:v>
                </c:pt>
                <c:pt idx="38008">
                  <c:v>115.96846809443888</c:v>
                </c:pt>
                <c:pt idx="38009">
                  <c:v>115.91538052369982</c:v>
                </c:pt>
                <c:pt idx="38010">
                  <c:v>115.86230552104098</c:v>
                </c:pt>
                <c:pt idx="38011">
                  <c:v>115.80921795030193</c:v>
                </c:pt>
                <c:pt idx="38012">
                  <c:v>115.75613037956289</c:v>
                </c:pt>
                <c:pt idx="38013">
                  <c:v>115.70305537690403</c:v>
                </c:pt>
                <c:pt idx="38014">
                  <c:v>115.64996780616499</c:v>
                </c:pt>
                <c:pt idx="38015">
                  <c:v>115.59688023542594</c:v>
                </c:pt>
                <c:pt idx="38016">
                  <c:v>115.54380523276708</c:v>
                </c:pt>
                <c:pt idx="38017">
                  <c:v>115.49071766202805</c:v>
                </c:pt>
                <c:pt idx="38018">
                  <c:v>115.43757981896822</c:v>
                </c:pt>
                <c:pt idx="38019">
                  <c:v>115.38449224822918</c:v>
                </c:pt>
                <c:pt idx="38020">
                  <c:v>115.33141724557032</c:v>
                </c:pt>
                <c:pt idx="38021">
                  <c:v>115.27832967483128</c:v>
                </c:pt>
                <c:pt idx="38022">
                  <c:v>115.22524210409223</c:v>
                </c:pt>
                <c:pt idx="38023">
                  <c:v>115.17216710143339</c:v>
                </c:pt>
                <c:pt idx="38024">
                  <c:v>115.11907953069434</c:v>
                </c:pt>
                <c:pt idx="38025">
                  <c:v>115.06599195995528</c:v>
                </c:pt>
                <c:pt idx="38026">
                  <c:v>115.01291695729644</c:v>
                </c:pt>
                <c:pt idx="38027">
                  <c:v>114.95982938655739</c:v>
                </c:pt>
                <c:pt idx="38028">
                  <c:v>114.90674181581835</c:v>
                </c:pt>
                <c:pt idx="38029">
                  <c:v>114.85366681315949</c:v>
                </c:pt>
                <c:pt idx="38030">
                  <c:v>114.80057924242045</c:v>
                </c:pt>
                <c:pt idx="38031">
                  <c:v>114.74744139936062</c:v>
                </c:pt>
                <c:pt idx="38032">
                  <c:v>114.69436639670178</c:v>
                </c:pt>
                <c:pt idx="38033">
                  <c:v>114.64127882596273</c:v>
                </c:pt>
                <c:pt idx="38034">
                  <c:v>114.58819125522368</c:v>
                </c:pt>
                <c:pt idx="38035">
                  <c:v>114.51679324624554</c:v>
                </c:pt>
                <c:pt idx="38036">
                  <c:v>114.45244944849786</c:v>
                </c:pt>
                <c:pt idx="38037">
                  <c:v>114.425045</c:v>
                </c:pt>
                <c:pt idx="38038">
                  <c:v>114.39766876138259</c:v>
                </c:pt>
                <c:pt idx="38039">
                  <c:v>114.38912417167383</c:v>
                </c:pt>
                <c:pt idx="38040">
                  <c:v>114.36022227968527</c:v>
                </c:pt>
                <c:pt idx="38041">
                  <c:v>114.31601234334764</c:v>
                </c:pt>
                <c:pt idx="38042">
                  <c:v>114.31714874851014</c:v>
                </c:pt>
                <c:pt idx="38043">
                  <c:v>114.31574060515022</c:v>
                </c:pt>
                <c:pt idx="38044">
                  <c:v>114.31146554435843</c:v>
                </c:pt>
                <c:pt idx="38045">
                  <c:v>114.31877579049005</c:v>
                </c:pt>
                <c:pt idx="38046">
                  <c:v>114.32608776767687</c:v>
                </c:pt>
                <c:pt idx="38047">
                  <c:v>114.33339974486368</c:v>
                </c:pt>
                <c:pt idx="38048">
                  <c:v>114.34070999099531</c:v>
                </c:pt>
                <c:pt idx="38049">
                  <c:v>114.34802196818212</c:v>
                </c:pt>
                <c:pt idx="38050">
                  <c:v>114.35533394536894</c:v>
                </c:pt>
                <c:pt idx="38051">
                  <c:v>114.36264419150056</c:v>
                </c:pt>
                <c:pt idx="38052">
                  <c:v>114.36995616868738</c:v>
                </c:pt>
                <c:pt idx="38053">
                  <c:v>114.37726814587421</c:v>
                </c:pt>
                <c:pt idx="38054">
                  <c:v>114.38457839200582</c:v>
                </c:pt>
                <c:pt idx="38055">
                  <c:v>114.39189036919264</c:v>
                </c:pt>
                <c:pt idx="38056">
                  <c:v>114.39920927060028</c:v>
                </c:pt>
                <c:pt idx="38057">
                  <c:v>114.4065195167319</c:v>
                </c:pt>
                <c:pt idx="38058">
                  <c:v>114.41383149391872</c:v>
                </c:pt>
                <c:pt idx="38059">
                  <c:v>114.42114347110554</c:v>
                </c:pt>
                <c:pt idx="38060">
                  <c:v>114.42845371723716</c:v>
                </c:pt>
                <c:pt idx="38061">
                  <c:v>114.43576569442398</c:v>
                </c:pt>
                <c:pt idx="38062">
                  <c:v>114.44307767161079</c:v>
                </c:pt>
                <c:pt idx="38063">
                  <c:v>114.45038791774242</c:v>
                </c:pt>
                <c:pt idx="38064">
                  <c:v>114.45769989492923</c:v>
                </c:pt>
                <c:pt idx="38065">
                  <c:v>114.46501187211605</c:v>
                </c:pt>
                <c:pt idx="38066">
                  <c:v>114.5527555983579</c:v>
                </c:pt>
                <c:pt idx="38067">
                  <c:v>114.56006757554472</c:v>
                </c:pt>
                <c:pt idx="38068">
                  <c:v>114.56737782167635</c:v>
                </c:pt>
                <c:pt idx="38069">
                  <c:v>114.57468979886316</c:v>
                </c:pt>
                <c:pt idx="38070">
                  <c:v>114.5820087002708</c:v>
                </c:pt>
                <c:pt idx="38071">
                  <c:v>114.58931894640243</c:v>
                </c:pt>
                <c:pt idx="38072">
                  <c:v>114.59663092358925</c:v>
                </c:pt>
                <c:pt idx="38073">
                  <c:v>114.60394290077606</c:v>
                </c:pt>
                <c:pt idx="38074">
                  <c:v>114.61125314690769</c:v>
                </c:pt>
                <c:pt idx="38075">
                  <c:v>114.6185651240945</c:v>
                </c:pt>
                <c:pt idx="38076">
                  <c:v>114.62587710128132</c:v>
                </c:pt>
                <c:pt idx="38077">
                  <c:v>114.63318734741294</c:v>
                </c:pt>
                <c:pt idx="38078">
                  <c:v>114.64049932459976</c:v>
                </c:pt>
                <c:pt idx="38079">
                  <c:v>114.64781130178658</c:v>
                </c:pt>
                <c:pt idx="38080">
                  <c:v>114.6551215479182</c:v>
                </c:pt>
                <c:pt idx="38081">
                  <c:v>114.66243352510502</c:v>
                </c:pt>
                <c:pt idx="38082">
                  <c:v>114.67047652845915</c:v>
                </c:pt>
                <c:pt idx="38083">
                  <c:v>114.687355</c:v>
                </c:pt>
                <c:pt idx="38084">
                  <c:v>114.68590874343676</c:v>
                </c:pt>
                <c:pt idx="38085">
                  <c:v>114.66767628578232</c:v>
                </c:pt>
                <c:pt idx="38086">
                  <c:v>114.65457479017645</c:v>
                </c:pt>
                <c:pt idx="38087">
                  <c:v>114.68370256157517</c:v>
                </c:pt>
                <c:pt idx="38088">
                  <c:v>114.65314483305549</c:v>
                </c:pt>
                <c:pt idx="38089">
                  <c:v>114.67550280877444</c:v>
                </c:pt>
                <c:pt idx="38090">
                  <c:v>114.723534</c:v>
                </c:pt>
                <c:pt idx="38091">
                  <c:v>114.723534</c:v>
                </c:pt>
                <c:pt idx="38092">
                  <c:v>114.72849017408907</c:v>
                </c:pt>
                <c:pt idx="38093">
                  <c:v>114.75714347329519</c:v>
                </c:pt>
                <c:pt idx="38094">
                  <c:v>114.74978467589499</c:v>
                </c:pt>
                <c:pt idx="38095">
                  <c:v>114.79303261038342</c:v>
                </c:pt>
                <c:pt idx="38096">
                  <c:v>114.78079732880305</c:v>
                </c:pt>
                <c:pt idx="38097">
                  <c:v>114.79693235173191</c:v>
                </c:pt>
                <c:pt idx="38098">
                  <c:v>114.80294526395878</c:v>
                </c:pt>
                <c:pt idx="38099">
                  <c:v>114.80895675267422</c:v>
                </c:pt>
                <c:pt idx="38100">
                  <c:v>114.81496966490107</c:v>
                </c:pt>
                <c:pt idx="38101">
                  <c:v>114.82098257712794</c:v>
                </c:pt>
                <c:pt idx="38102">
                  <c:v>114.82699406584338</c:v>
                </c:pt>
                <c:pt idx="38103">
                  <c:v>114.83300697807024</c:v>
                </c:pt>
                <c:pt idx="38104">
                  <c:v>114.83901989029711</c:v>
                </c:pt>
                <c:pt idx="38105">
                  <c:v>114.84503137901255</c:v>
                </c:pt>
                <c:pt idx="38106">
                  <c:v>114.8510442912394</c:v>
                </c:pt>
                <c:pt idx="38107">
                  <c:v>114.85706289751194</c:v>
                </c:pt>
                <c:pt idx="38108">
                  <c:v>114.8630758097388</c:v>
                </c:pt>
                <c:pt idx="38109">
                  <c:v>114.86908729845425</c:v>
                </c:pt>
                <c:pt idx="38110">
                  <c:v>114.87510021068111</c:v>
                </c:pt>
                <c:pt idx="38111">
                  <c:v>114.88111312290798</c:v>
                </c:pt>
                <c:pt idx="38112">
                  <c:v>114.88712461162342</c:v>
                </c:pt>
                <c:pt idx="38113">
                  <c:v>114.89313752385027</c:v>
                </c:pt>
                <c:pt idx="38114">
                  <c:v>114.89915043607714</c:v>
                </c:pt>
                <c:pt idx="38115">
                  <c:v>114.90516192479258</c:v>
                </c:pt>
                <c:pt idx="38116">
                  <c:v>114.91117483701944</c:v>
                </c:pt>
                <c:pt idx="38117">
                  <c:v>114.91718774924631</c:v>
                </c:pt>
                <c:pt idx="38118">
                  <c:v>114.92319923796175</c:v>
                </c:pt>
                <c:pt idx="38119">
                  <c:v>114.92921215018862</c:v>
                </c:pt>
                <c:pt idx="38120">
                  <c:v>114.93523075646114</c:v>
                </c:pt>
                <c:pt idx="38121">
                  <c:v>114.94124224517658</c:v>
                </c:pt>
                <c:pt idx="38122">
                  <c:v>114.94725515740345</c:v>
                </c:pt>
                <c:pt idx="38123">
                  <c:v>114.95326806963031</c:v>
                </c:pt>
                <c:pt idx="38124">
                  <c:v>114.95927955834576</c:v>
                </c:pt>
                <c:pt idx="38125">
                  <c:v>114.96529247057262</c:v>
                </c:pt>
                <c:pt idx="38126">
                  <c:v>114.97130538279949</c:v>
                </c:pt>
                <c:pt idx="38127">
                  <c:v>114.97731687151493</c:v>
                </c:pt>
                <c:pt idx="38128">
                  <c:v>114.98332978374178</c:v>
                </c:pt>
                <c:pt idx="38129">
                  <c:v>114.98934269596865</c:v>
                </c:pt>
                <c:pt idx="38130">
                  <c:v>114.99535418468409</c:v>
                </c:pt>
                <c:pt idx="38131">
                  <c:v>115.00136709691095</c:v>
                </c:pt>
                <c:pt idx="38132">
                  <c:v>115.00738570318349</c:v>
                </c:pt>
                <c:pt idx="38133">
                  <c:v>115.01339861541035</c:v>
                </c:pt>
                <c:pt idx="38134">
                  <c:v>115.0194101041258</c:v>
                </c:pt>
                <c:pt idx="38135">
                  <c:v>115.02542301635265</c:v>
                </c:pt>
                <c:pt idx="38136">
                  <c:v>115.03143592857951</c:v>
                </c:pt>
                <c:pt idx="38137">
                  <c:v>115.03744741729496</c:v>
                </c:pt>
                <c:pt idx="38138">
                  <c:v>115.04346032952182</c:v>
                </c:pt>
                <c:pt idx="38139">
                  <c:v>115.04947324174869</c:v>
                </c:pt>
                <c:pt idx="38140">
                  <c:v>115.05548473046413</c:v>
                </c:pt>
                <c:pt idx="38141">
                  <c:v>115.06149764269098</c:v>
                </c:pt>
                <c:pt idx="38142">
                  <c:v>115.06751055491785</c:v>
                </c:pt>
                <c:pt idx="38143">
                  <c:v>115.07352204363329</c:v>
                </c:pt>
                <c:pt idx="38144">
                  <c:v>115.07954064990582</c:v>
                </c:pt>
                <c:pt idx="38145">
                  <c:v>115.08596603405573</c:v>
                </c:pt>
                <c:pt idx="38146">
                  <c:v>115.05215929749703</c:v>
                </c:pt>
                <c:pt idx="38147">
                  <c:v>115.10105232093734</c:v>
                </c:pt>
                <c:pt idx="38148">
                  <c:v>114.994888</c:v>
                </c:pt>
                <c:pt idx="38149">
                  <c:v>114.990478552216</c:v>
                </c:pt>
                <c:pt idx="38150">
                  <c:v>115.02948146802548</c:v>
                </c:pt>
                <c:pt idx="38151">
                  <c:v>115.01125755889852</c:v>
                </c:pt>
                <c:pt idx="38152">
                  <c:v>115.0111026484972</c:v>
                </c:pt>
                <c:pt idx="38153">
                  <c:v>114.99185160133524</c:v>
                </c:pt>
                <c:pt idx="38154">
                  <c:v>114.97363396400476</c:v>
                </c:pt>
                <c:pt idx="38155">
                  <c:v>114.96201812184073</c:v>
                </c:pt>
                <c:pt idx="38156">
                  <c:v>114.96992378230806</c:v>
                </c:pt>
                <c:pt idx="38157">
                  <c:v>114.94774368390941</c:v>
                </c:pt>
                <c:pt idx="38158">
                  <c:v>114.96573578111588</c:v>
                </c:pt>
                <c:pt idx="38159">
                  <c:v>114.92253100000001</c:v>
                </c:pt>
                <c:pt idx="38160">
                  <c:v>114.92435043428823</c:v>
                </c:pt>
                <c:pt idx="38161">
                  <c:v>114.93275884832924</c:v>
                </c:pt>
                <c:pt idx="38162">
                  <c:v>114.94116726237026</c:v>
                </c:pt>
                <c:pt idx="38163">
                  <c:v>114.94957368578294</c:v>
                </c:pt>
                <c:pt idx="38164">
                  <c:v>114.95798209982394</c:v>
                </c:pt>
                <c:pt idx="38165">
                  <c:v>114.96639051386495</c:v>
                </c:pt>
                <c:pt idx="38166">
                  <c:v>114.97479693727763</c:v>
                </c:pt>
                <c:pt idx="38167">
                  <c:v>114.98321331383194</c:v>
                </c:pt>
                <c:pt idx="38168">
                  <c:v>114.99162172787295</c:v>
                </c:pt>
                <c:pt idx="38169">
                  <c:v>115.00002815128563</c:v>
                </c:pt>
                <c:pt idx="38170">
                  <c:v>115.00843656532663</c:v>
                </c:pt>
                <c:pt idx="38171">
                  <c:v>115.01684497936765</c:v>
                </c:pt>
                <c:pt idx="38172">
                  <c:v>115.02525140278033</c:v>
                </c:pt>
                <c:pt idx="38173">
                  <c:v>115.03365981682134</c:v>
                </c:pt>
                <c:pt idx="38174">
                  <c:v>115.04206823086234</c:v>
                </c:pt>
                <c:pt idx="38175">
                  <c:v>115.05047465427504</c:v>
                </c:pt>
                <c:pt idx="38176">
                  <c:v>115.05888306831604</c:v>
                </c:pt>
                <c:pt idx="38177">
                  <c:v>115.06729148235705</c:v>
                </c:pt>
                <c:pt idx="38178">
                  <c:v>115.07569790576973</c:v>
                </c:pt>
                <c:pt idx="38179">
                  <c:v>115.08410631981073</c:v>
                </c:pt>
                <c:pt idx="38180">
                  <c:v>115.09252269636504</c:v>
                </c:pt>
                <c:pt idx="38181">
                  <c:v>115.10093111040605</c:v>
                </c:pt>
                <c:pt idx="38182">
                  <c:v>115.10933753381873</c:v>
                </c:pt>
                <c:pt idx="38183">
                  <c:v>115.11774594785975</c:v>
                </c:pt>
                <c:pt idx="38184">
                  <c:v>115.12615436190075</c:v>
                </c:pt>
                <c:pt idx="38185">
                  <c:v>115.13456078531343</c:v>
                </c:pt>
                <c:pt idx="38186">
                  <c:v>115.14296919935444</c:v>
                </c:pt>
                <c:pt idx="38187">
                  <c:v>115.15137761339544</c:v>
                </c:pt>
                <c:pt idx="38188">
                  <c:v>115.15978403680813</c:v>
                </c:pt>
                <c:pt idx="38189">
                  <c:v>115.16819245084913</c:v>
                </c:pt>
                <c:pt idx="38190">
                  <c:v>115.17660086489015</c:v>
                </c:pt>
                <c:pt idx="38191">
                  <c:v>115.18500728830283</c:v>
                </c:pt>
                <c:pt idx="38192">
                  <c:v>115.19342366485714</c:v>
                </c:pt>
                <c:pt idx="38193">
                  <c:v>115.20183207889814</c:v>
                </c:pt>
                <c:pt idx="38194">
                  <c:v>115.21023850231083</c:v>
                </c:pt>
                <c:pt idx="38195">
                  <c:v>115.21864691635183</c:v>
                </c:pt>
                <c:pt idx="38196">
                  <c:v>115.22705533039284</c:v>
                </c:pt>
                <c:pt idx="38197">
                  <c:v>115.23546175380552</c:v>
                </c:pt>
                <c:pt idx="38198">
                  <c:v>115.24387016784654</c:v>
                </c:pt>
                <c:pt idx="38199">
                  <c:v>115.23028015927515</c:v>
                </c:pt>
                <c:pt idx="38200">
                  <c:v>115.23009468510131</c:v>
                </c:pt>
                <c:pt idx="38201">
                  <c:v>115.2389666609442</c:v>
                </c:pt>
                <c:pt idx="38202">
                  <c:v>115.230064</c:v>
                </c:pt>
                <c:pt idx="38203">
                  <c:v>115.26782907675805</c:v>
                </c:pt>
                <c:pt idx="38204">
                  <c:v>115.26416248545542</c:v>
                </c:pt>
                <c:pt idx="38205">
                  <c:v>115.27863825464949</c:v>
                </c:pt>
                <c:pt idx="38206">
                  <c:v>115.34021137863616</c:v>
                </c:pt>
                <c:pt idx="38207">
                  <c:v>115.35670500000001</c:v>
                </c:pt>
                <c:pt idx="38208">
                  <c:v>115.36474555474638</c:v>
                </c:pt>
                <c:pt idx="38209">
                  <c:v>115.37925978690394</c:v>
                </c:pt>
                <c:pt idx="38210">
                  <c:v>115.39377058292699</c:v>
                </c:pt>
                <c:pt idx="38211">
                  <c:v>115.40828481508454</c:v>
                </c:pt>
                <c:pt idx="38212">
                  <c:v>115.410965</c:v>
                </c:pt>
                <c:pt idx="38213">
                  <c:v>115.3959900338579</c:v>
                </c:pt>
                <c:pt idx="38214">
                  <c:v>115.43818990939437</c:v>
                </c:pt>
                <c:pt idx="38215">
                  <c:v>115.43191303933253</c:v>
                </c:pt>
                <c:pt idx="38216">
                  <c:v>115.47511839675727</c:v>
                </c:pt>
                <c:pt idx="38217">
                  <c:v>115.49882316022891</c:v>
                </c:pt>
                <c:pt idx="38218">
                  <c:v>115.47014989556509</c:v>
                </c:pt>
                <c:pt idx="38219">
                  <c:v>115.51248949678188</c:v>
                </c:pt>
                <c:pt idx="38220">
                  <c:v>115.52176951832425</c:v>
                </c:pt>
                <c:pt idx="38221">
                  <c:v>115.5243719684605</c:v>
                </c:pt>
                <c:pt idx="38222">
                  <c:v>115.52697380248638</c:v>
                </c:pt>
                <c:pt idx="38223">
                  <c:v>115.52957625262262</c:v>
                </c:pt>
                <c:pt idx="38224">
                  <c:v>115.53217870275886</c:v>
                </c:pt>
                <c:pt idx="38225">
                  <c:v>115.53478053678474</c:v>
                </c:pt>
                <c:pt idx="38226">
                  <c:v>115.53738298692097</c:v>
                </c:pt>
                <c:pt idx="38227">
                  <c:v>115.55435920171674</c:v>
                </c:pt>
                <c:pt idx="38228">
                  <c:v>115.62327199976156</c:v>
                </c:pt>
                <c:pt idx="38229">
                  <c:v>115.61103144457687</c:v>
                </c:pt>
                <c:pt idx="38230">
                  <c:v>115.54128280114449</c:v>
                </c:pt>
                <c:pt idx="38231">
                  <c:v>115.60678688125894</c:v>
                </c:pt>
                <c:pt idx="38232">
                  <c:v>115.64479560691299</c:v>
                </c:pt>
                <c:pt idx="38233">
                  <c:v>115.646141</c:v>
                </c:pt>
                <c:pt idx="38234">
                  <c:v>115.59311518597998</c:v>
                </c:pt>
                <c:pt idx="38235">
                  <c:v>115.57406246174017</c:v>
                </c:pt>
                <c:pt idx="38236">
                  <c:v>115.58505566344066</c:v>
                </c:pt>
                <c:pt idx="38237">
                  <c:v>115.59652699798669</c:v>
                </c:pt>
                <c:pt idx="38238">
                  <c:v>115.60799561678117</c:v>
                </c:pt>
                <c:pt idx="38239">
                  <c:v>115.6194669513272</c:v>
                </c:pt>
                <c:pt idx="38240">
                  <c:v>115.63093828587323</c:v>
                </c:pt>
                <c:pt idx="38241">
                  <c:v>115.64240690466771</c:v>
                </c:pt>
                <c:pt idx="38242">
                  <c:v>115.65388910221995</c:v>
                </c:pt>
                <c:pt idx="38243">
                  <c:v>115.66536043676598</c:v>
                </c:pt>
                <c:pt idx="38244">
                  <c:v>115.67682905556046</c:v>
                </c:pt>
                <c:pt idx="38245">
                  <c:v>115.68830039010649</c:v>
                </c:pt>
                <c:pt idx="38246">
                  <c:v>115.69977172465252</c:v>
                </c:pt>
                <c:pt idx="38247">
                  <c:v>115.711240343447</c:v>
                </c:pt>
                <c:pt idx="38248">
                  <c:v>115.72271167799303</c:v>
                </c:pt>
                <c:pt idx="38249">
                  <c:v>115.73418301253908</c:v>
                </c:pt>
                <c:pt idx="38250">
                  <c:v>115.74565163133356</c:v>
                </c:pt>
                <c:pt idx="38251">
                  <c:v>115.75712296587959</c:v>
                </c:pt>
                <c:pt idx="38252">
                  <c:v>115.76859430042562</c:v>
                </c:pt>
                <c:pt idx="38253">
                  <c:v>115.7800629192201</c:v>
                </c:pt>
                <c:pt idx="38254">
                  <c:v>115.79153425376613</c:v>
                </c:pt>
                <c:pt idx="38255">
                  <c:v>115.80301645131837</c:v>
                </c:pt>
                <c:pt idx="38256">
                  <c:v>115.8144877858644</c:v>
                </c:pt>
                <c:pt idx="38257">
                  <c:v>115.82595640465888</c:v>
                </c:pt>
                <c:pt idx="38258">
                  <c:v>115.83742773920491</c:v>
                </c:pt>
                <c:pt idx="38259">
                  <c:v>115.84889907375094</c:v>
                </c:pt>
                <c:pt idx="38260">
                  <c:v>115.86036769254542</c:v>
                </c:pt>
                <c:pt idx="38261">
                  <c:v>115.87183902709145</c:v>
                </c:pt>
                <c:pt idx="38262">
                  <c:v>115.87815120934668</c:v>
                </c:pt>
                <c:pt idx="38263">
                  <c:v>115.86980973915118</c:v>
                </c:pt>
                <c:pt idx="38264">
                  <c:v>115.9028256352801</c:v>
                </c:pt>
                <c:pt idx="38265">
                  <c:v>115.917496</c:v>
                </c:pt>
                <c:pt idx="38266">
                  <c:v>115.92116641940868</c:v>
                </c:pt>
                <c:pt idx="38267">
                  <c:v>115.93176884624553</c:v>
                </c:pt>
                <c:pt idx="38268">
                  <c:v>115.9253802851693</c:v>
                </c:pt>
                <c:pt idx="38269">
                  <c:v>115.95367400000001</c:v>
                </c:pt>
                <c:pt idx="38270">
                  <c:v>115.96206545816449</c:v>
                </c:pt>
                <c:pt idx="38271">
                  <c:v>115.98904839766951</c:v>
                </c:pt>
                <c:pt idx="38272">
                  <c:v>115.98565734413495</c:v>
                </c:pt>
                <c:pt idx="38273">
                  <c:v>115.98226548760404</c:v>
                </c:pt>
                <c:pt idx="38274">
                  <c:v>115.97887363107313</c:v>
                </c:pt>
                <c:pt idx="38275">
                  <c:v>115.97548257753857</c:v>
                </c:pt>
                <c:pt idx="38276">
                  <c:v>115.97209072100766</c:v>
                </c:pt>
                <c:pt idx="38277">
                  <c:v>115.96869886447675</c:v>
                </c:pt>
                <c:pt idx="38278">
                  <c:v>115.96530781094218</c:v>
                </c:pt>
                <c:pt idx="38279">
                  <c:v>115.96191595441128</c:v>
                </c:pt>
                <c:pt idx="38280">
                  <c:v>115.95852088589503</c:v>
                </c:pt>
                <c:pt idx="38281">
                  <c:v>115.95512902936412</c:v>
                </c:pt>
                <c:pt idx="38282">
                  <c:v>115.97447218049595</c:v>
                </c:pt>
                <c:pt idx="38283">
                  <c:v>116.01092949116945</c:v>
                </c:pt>
                <c:pt idx="38284">
                  <c:v>116.026031</c:v>
                </c:pt>
                <c:pt idx="38285">
                  <c:v>116.01525264735336</c:v>
                </c:pt>
                <c:pt idx="38286">
                  <c:v>115.99702384224344</c:v>
                </c:pt>
                <c:pt idx="38287">
                  <c:v>115.97881177423196</c:v>
                </c:pt>
                <c:pt idx="38288">
                  <c:v>115.99407980495947</c:v>
                </c:pt>
                <c:pt idx="38289">
                  <c:v>116.007942</c:v>
                </c:pt>
                <c:pt idx="38290">
                  <c:v>116.007942</c:v>
                </c:pt>
                <c:pt idx="38291">
                  <c:v>116.01156958535937</c:v>
                </c:pt>
                <c:pt idx="38292">
                  <c:v>116.01730106177919</c:v>
                </c:pt>
                <c:pt idx="38293">
                  <c:v>116.02302711579937</c:v>
                </c:pt>
                <c:pt idx="38294">
                  <c:v>116.02875181421963</c:v>
                </c:pt>
                <c:pt idx="38295">
                  <c:v>116.03447786823982</c:v>
                </c:pt>
                <c:pt idx="38296">
                  <c:v>116.04020392225999</c:v>
                </c:pt>
                <c:pt idx="38297">
                  <c:v>116.04592862068026</c:v>
                </c:pt>
                <c:pt idx="38298">
                  <c:v>116.05165467470044</c:v>
                </c:pt>
                <c:pt idx="38299">
                  <c:v>116.05738072872062</c:v>
                </c:pt>
                <c:pt idx="38300">
                  <c:v>116.06310542714088</c:v>
                </c:pt>
                <c:pt idx="38301">
                  <c:v>116.06883148116106</c:v>
                </c:pt>
                <c:pt idx="38302">
                  <c:v>116.07455753518124</c:v>
                </c:pt>
                <c:pt idx="38303">
                  <c:v>116.08028223360151</c:v>
                </c:pt>
                <c:pt idx="38304">
                  <c:v>116.08600828762168</c:v>
                </c:pt>
                <c:pt idx="38305">
                  <c:v>116.09173976404151</c:v>
                </c:pt>
                <c:pt idx="38306">
                  <c:v>116.09746581806168</c:v>
                </c:pt>
                <c:pt idx="38307">
                  <c:v>116.10319051648194</c:v>
                </c:pt>
                <c:pt idx="38308">
                  <c:v>116.10891657050212</c:v>
                </c:pt>
                <c:pt idx="38309">
                  <c:v>116.1146426245223</c:v>
                </c:pt>
                <c:pt idx="38310">
                  <c:v>116.12036732294257</c:v>
                </c:pt>
                <c:pt idx="38311">
                  <c:v>116.12609337696274</c:v>
                </c:pt>
                <c:pt idx="38312">
                  <c:v>116.13181943098293</c:v>
                </c:pt>
                <c:pt idx="38313">
                  <c:v>116.1375441294032</c:v>
                </c:pt>
                <c:pt idx="38314">
                  <c:v>116.14327018342337</c:v>
                </c:pt>
                <c:pt idx="38315">
                  <c:v>116.14899623744354</c:v>
                </c:pt>
                <c:pt idx="38316">
                  <c:v>116.15472093586381</c:v>
                </c:pt>
                <c:pt idx="38317">
                  <c:v>116.16045241228363</c:v>
                </c:pt>
                <c:pt idx="38318">
                  <c:v>116.1661784663038</c:v>
                </c:pt>
                <c:pt idx="38319">
                  <c:v>116.17190316472407</c:v>
                </c:pt>
                <c:pt idx="38320">
                  <c:v>116.17762921874426</c:v>
                </c:pt>
                <c:pt idx="38321">
                  <c:v>116.18335527276443</c:v>
                </c:pt>
                <c:pt idx="38322">
                  <c:v>116.1890799711847</c:v>
                </c:pt>
                <c:pt idx="38323">
                  <c:v>116.19480602520488</c:v>
                </c:pt>
                <c:pt idx="38324">
                  <c:v>116.20053207922506</c:v>
                </c:pt>
                <c:pt idx="38325">
                  <c:v>116.20625677764532</c:v>
                </c:pt>
                <c:pt idx="38326">
                  <c:v>116.20694</c:v>
                </c:pt>
                <c:pt idx="38327">
                  <c:v>116.28769911656735</c:v>
                </c:pt>
                <c:pt idx="38328">
                  <c:v>116.29737900000001</c:v>
                </c:pt>
                <c:pt idx="38329">
                  <c:v>116.33022413412888</c:v>
                </c:pt>
                <c:pt idx="38330">
                  <c:v>116.43287896761134</c:v>
                </c:pt>
                <c:pt idx="38331">
                  <c:v>116.42542937267525</c:v>
                </c:pt>
                <c:pt idx="38332">
                  <c:v>116.424019</c:v>
                </c:pt>
                <c:pt idx="38333">
                  <c:v>116.44094916670636</c:v>
                </c:pt>
                <c:pt idx="38334">
                  <c:v>116.49328347448736</c:v>
                </c:pt>
                <c:pt idx="38335">
                  <c:v>116.496376</c:v>
                </c:pt>
                <c:pt idx="38336">
                  <c:v>116.496376</c:v>
                </c:pt>
                <c:pt idx="38337">
                  <c:v>116.496376</c:v>
                </c:pt>
                <c:pt idx="38338">
                  <c:v>116.496376</c:v>
                </c:pt>
                <c:pt idx="38339">
                  <c:v>116.496376</c:v>
                </c:pt>
                <c:pt idx="38340">
                  <c:v>116.496376</c:v>
                </c:pt>
                <c:pt idx="38341">
                  <c:v>116.51264511087267</c:v>
                </c:pt>
                <c:pt idx="38342">
                  <c:v>116.57877445882454</c:v>
                </c:pt>
                <c:pt idx="38343">
                  <c:v>116.62218809452041</c:v>
                </c:pt>
                <c:pt idx="38344">
                  <c:v>116.66559145236694</c:v>
                </c:pt>
                <c:pt idx="38345">
                  <c:v>116.70900508806281</c:v>
                </c:pt>
                <c:pt idx="38346">
                  <c:v>116.75241872375869</c:v>
                </c:pt>
                <c:pt idx="38347">
                  <c:v>116.79582208160521</c:v>
                </c:pt>
                <c:pt idx="38348">
                  <c:v>116.83923571730109</c:v>
                </c:pt>
                <c:pt idx="38349">
                  <c:v>116.88264935299698</c:v>
                </c:pt>
                <c:pt idx="38350">
                  <c:v>116.92605271084349</c:v>
                </c:pt>
                <c:pt idx="38351">
                  <c:v>116.96946634653936</c:v>
                </c:pt>
                <c:pt idx="38352">
                  <c:v>117.01287998223525</c:v>
                </c:pt>
                <c:pt idx="38353">
                  <c:v>117.05628334008176</c:v>
                </c:pt>
                <c:pt idx="38354">
                  <c:v>117.09969697577765</c:v>
                </c:pt>
                <c:pt idx="38355">
                  <c:v>117.14315172287097</c:v>
                </c:pt>
                <c:pt idx="38356">
                  <c:v>117.18656535856684</c:v>
                </c:pt>
                <c:pt idx="38357">
                  <c:v>117.22996871641337</c:v>
                </c:pt>
                <c:pt idx="38358">
                  <c:v>117.92457660969806</c:v>
                </c:pt>
                <c:pt idx="38359">
                  <c:v>117.96799024539395</c:v>
                </c:pt>
                <c:pt idx="38360">
                  <c:v>118.01139360324046</c:v>
                </c:pt>
                <c:pt idx="38361">
                  <c:v>118.05480723893635</c:v>
                </c:pt>
                <c:pt idx="38362">
                  <c:v>118.09822087463222</c:v>
                </c:pt>
                <c:pt idx="38363">
                  <c:v>118.14162423247875</c:v>
                </c:pt>
                <c:pt idx="38364">
                  <c:v>118.18503786817462</c:v>
                </c:pt>
                <c:pt idx="38365">
                  <c:v>118.22849261526794</c:v>
                </c:pt>
                <c:pt idx="38366">
                  <c:v>118.27190625096382</c:v>
                </c:pt>
                <c:pt idx="38367">
                  <c:v>118.31530960881034</c:v>
                </c:pt>
                <c:pt idx="38368">
                  <c:v>118.35872324450622</c:v>
                </c:pt>
                <c:pt idx="38369">
                  <c:v>118.40213688020209</c:v>
                </c:pt>
                <c:pt idx="38370">
                  <c:v>118.44554023804861</c:v>
                </c:pt>
                <c:pt idx="38371">
                  <c:v>118.48895387374449</c:v>
                </c:pt>
                <c:pt idx="38372">
                  <c:v>118.53235723159101</c:v>
                </c:pt>
                <c:pt idx="38373">
                  <c:v>118.57577086728689</c:v>
                </c:pt>
                <c:pt idx="38374">
                  <c:v>118.57438637425506</c:v>
                </c:pt>
                <c:pt idx="38375">
                  <c:v>118.58967577062469</c:v>
                </c:pt>
                <c:pt idx="38376">
                  <c:v>118.65481276251788</c:v>
                </c:pt>
                <c:pt idx="38377">
                  <c:v>118.685287</c:v>
                </c:pt>
                <c:pt idx="38378">
                  <c:v>118.67454315188364</c:v>
                </c:pt>
                <c:pt idx="38379">
                  <c:v>118.64545053218885</c:v>
                </c:pt>
                <c:pt idx="38380">
                  <c:v>118.67500761230329</c:v>
                </c:pt>
                <c:pt idx="38381">
                  <c:v>118.72562711680573</c:v>
                </c:pt>
                <c:pt idx="38382">
                  <c:v>118.69456047067239</c:v>
                </c:pt>
                <c:pt idx="38383">
                  <c:v>118.72408860228899</c:v>
                </c:pt>
                <c:pt idx="38384">
                  <c:v>118.757645</c:v>
                </c:pt>
                <c:pt idx="38385">
                  <c:v>118.73438830376729</c:v>
                </c:pt>
                <c:pt idx="38386">
                  <c:v>118.72374247002458</c:v>
                </c:pt>
                <c:pt idx="38387">
                  <c:v>118.72726991293867</c:v>
                </c:pt>
                <c:pt idx="38388">
                  <c:v>118.73079652075735</c:v>
                </c:pt>
                <c:pt idx="38389">
                  <c:v>118.73432396367144</c:v>
                </c:pt>
                <c:pt idx="38390">
                  <c:v>118.73785474696707</c:v>
                </c:pt>
                <c:pt idx="38391">
                  <c:v>118.74138218988115</c:v>
                </c:pt>
                <c:pt idx="38392">
                  <c:v>118.74490879769985</c:v>
                </c:pt>
                <c:pt idx="38393">
                  <c:v>118.74843624061393</c:v>
                </c:pt>
                <c:pt idx="38394">
                  <c:v>118.75196284843263</c:v>
                </c:pt>
                <c:pt idx="38395">
                  <c:v>118.7554902913467</c:v>
                </c:pt>
                <c:pt idx="38396">
                  <c:v>118.75901773426079</c:v>
                </c:pt>
                <c:pt idx="38397">
                  <c:v>118.76254434207948</c:v>
                </c:pt>
                <c:pt idx="38398">
                  <c:v>118.76607178499357</c:v>
                </c:pt>
                <c:pt idx="38399">
                  <c:v>118.76959922790765</c:v>
                </c:pt>
                <c:pt idx="38400">
                  <c:v>118.77312583572635</c:v>
                </c:pt>
                <c:pt idx="38401">
                  <c:v>118.77665327864042</c:v>
                </c:pt>
                <c:pt idx="38402">
                  <c:v>118.78018406193605</c:v>
                </c:pt>
                <c:pt idx="38403">
                  <c:v>118.78371150485015</c:v>
                </c:pt>
                <c:pt idx="38404">
                  <c:v>118.78723811266883</c:v>
                </c:pt>
                <c:pt idx="38405">
                  <c:v>118.79076555558292</c:v>
                </c:pt>
                <c:pt idx="38406">
                  <c:v>118.794292998497</c:v>
                </c:pt>
                <c:pt idx="38407">
                  <c:v>118.7978196063157</c:v>
                </c:pt>
                <c:pt idx="38408">
                  <c:v>118.80134704922978</c:v>
                </c:pt>
                <c:pt idx="38409">
                  <c:v>118.80487449214387</c:v>
                </c:pt>
                <c:pt idx="38410">
                  <c:v>118.80840109996257</c:v>
                </c:pt>
                <c:pt idx="38411">
                  <c:v>118.81192854287664</c:v>
                </c:pt>
                <c:pt idx="38412">
                  <c:v>118.81545598579072</c:v>
                </c:pt>
                <c:pt idx="38413">
                  <c:v>118.81898259360942</c:v>
                </c:pt>
                <c:pt idx="38414">
                  <c:v>118.8225100365235</c:v>
                </c:pt>
                <c:pt idx="38415">
                  <c:v>118.82604081981913</c:v>
                </c:pt>
                <c:pt idx="38416">
                  <c:v>118.82956742763783</c:v>
                </c:pt>
                <c:pt idx="38417">
                  <c:v>118.83309487055192</c:v>
                </c:pt>
                <c:pt idx="38418">
                  <c:v>118.83662231346599</c:v>
                </c:pt>
                <c:pt idx="38419">
                  <c:v>118.84014892128469</c:v>
                </c:pt>
                <c:pt idx="38420">
                  <c:v>118.84367636419877</c:v>
                </c:pt>
                <c:pt idx="38421">
                  <c:v>118.84720380711285</c:v>
                </c:pt>
                <c:pt idx="38422">
                  <c:v>118.85073041493155</c:v>
                </c:pt>
                <c:pt idx="38423">
                  <c:v>118.85425785784564</c:v>
                </c:pt>
                <c:pt idx="38424">
                  <c:v>118.85778530075972</c:v>
                </c:pt>
                <c:pt idx="38425">
                  <c:v>118.86131190857841</c:v>
                </c:pt>
                <c:pt idx="38426">
                  <c:v>118.86483935149249</c:v>
                </c:pt>
                <c:pt idx="38427">
                  <c:v>118.86837013478812</c:v>
                </c:pt>
                <c:pt idx="38428">
                  <c:v>118.87189757770221</c:v>
                </c:pt>
                <c:pt idx="38429">
                  <c:v>118.8754241855209</c:v>
                </c:pt>
                <c:pt idx="38430">
                  <c:v>118.87895162843499</c:v>
                </c:pt>
                <c:pt idx="38431">
                  <c:v>118.88247907134907</c:v>
                </c:pt>
                <c:pt idx="38432">
                  <c:v>118.86625013733907</c:v>
                </c:pt>
                <c:pt idx="38433">
                  <c:v>118.82981689127325</c:v>
                </c:pt>
                <c:pt idx="38434">
                  <c:v>118.83043341954708</c:v>
                </c:pt>
                <c:pt idx="38435">
                  <c:v>118.81993093514545</c:v>
                </c:pt>
                <c:pt idx="38436">
                  <c:v>118.76527860133524</c:v>
                </c:pt>
                <c:pt idx="38437">
                  <c:v>118.76848068486294</c:v>
                </c:pt>
                <c:pt idx="38438">
                  <c:v>118.77429343586076</c:v>
                </c:pt>
                <c:pt idx="38439">
                  <c:v>118.74775027896996</c:v>
                </c:pt>
                <c:pt idx="38440">
                  <c:v>118.7596324045292</c:v>
                </c:pt>
                <c:pt idx="38441">
                  <c:v>118.77157037534192</c:v>
                </c:pt>
                <c:pt idx="38442">
                  <c:v>118.76410554064087</c:v>
                </c:pt>
                <c:pt idx="38443">
                  <c:v>118.75664070593982</c:v>
                </c:pt>
                <c:pt idx="38444">
                  <c:v>118.74917763848183</c:v>
                </c:pt>
                <c:pt idx="38445">
                  <c:v>118.74171280378077</c:v>
                </c:pt>
                <c:pt idx="38446">
                  <c:v>118.71365072389128</c:v>
                </c:pt>
                <c:pt idx="38447">
                  <c:v>118.68594057031974</c:v>
                </c:pt>
                <c:pt idx="38448">
                  <c:v>118.66164918543538</c:v>
                </c:pt>
                <c:pt idx="38449">
                  <c:v>118.63735780055102</c:v>
                </c:pt>
                <c:pt idx="38450">
                  <c:v>118.61307216646799</c:v>
                </c:pt>
                <c:pt idx="38451">
                  <c:v>118.58878078158362</c:v>
                </c:pt>
                <c:pt idx="38452">
                  <c:v>118.56446639349387</c:v>
                </c:pt>
                <c:pt idx="38453">
                  <c:v>118.54017500860949</c:v>
                </c:pt>
                <c:pt idx="38454">
                  <c:v>118.51588937452648</c:v>
                </c:pt>
                <c:pt idx="38455">
                  <c:v>118.4915979896421</c:v>
                </c:pt>
                <c:pt idx="38456">
                  <c:v>118.44357691750119</c:v>
                </c:pt>
                <c:pt idx="38457">
                  <c:v>118.41766291299166</c:v>
                </c:pt>
                <c:pt idx="38458">
                  <c:v>118.39944541034811</c:v>
                </c:pt>
                <c:pt idx="38459">
                  <c:v>118.366597107773</c:v>
                </c:pt>
                <c:pt idx="38460">
                  <c:v>118.35965</c:v>
                </c:pt>
                <c:pt idx="38461">
                  <c:v>118.37452946781116</c:v>
                </c:pt>
                <c:pt idx="38462">
                  <c:v>118.31775460944205</c:v>
                </c:pt>
                <c:pt idx="38463">
                  <c:v>118.30538199999999</c:v>
                </c:pt>
                <c:pt idx="38464">
                  <c:v>118.29013379022645</c:v>
                </c:pt>
                <c:pt idx="38465">
                  <c:v>118.28536793573839</c:v>
                </c:pt>
                <c:pt idx="38466">
                  <c:v>118.25804180256598</c:v>
                </c:pt>
                <c:pt idx="38467">
                  <c:v>118.25576462480163</c:v>
                </c:pt>
                <c:pt idx="38468">
                  <c:v>118.25348798614183</c:v>
                </c:pt>
                <c:pt idx="38469">
                  <c:v>118.25121080837748</c:v>
                </c:pt>
                <c:pt idx="38470">
                  <c:v>118.24893363061311</c:v>
                </c:pt>
                <c:pt idx="38471">
                  <c:v>118.24665699195333</c:v>
                </c:pt>
                <c:pt idx="38472">
                  <c:v>118.24437981418896</c:v>
                </c:pt>
                <c:pt idx="38473">
                  <c:v>118.24210263642459</c:v>
                </c:pt>
                <c:pt idx="38474">
                  <c:v>118.23982599776481</c:v>
                </c:pt>
                <c:pt idx="38475">
                  <c:v>118.23754882000044</c:v>
                </c:pt>
                <c:pt idx="38476">
                  <c:v>118.23527164223607</c:v>
                </c:pt>
                <c:pt idx="38477">
                  <c:v>118.23299500357629</c:v>
                </c:pt>
                <c:pt idx="38478">
                  <c:v>118.23071782581192</c:v>
                </c:pt>
                <c:pt idx="38479">
                  <c:v>118.22843849162922</c:v>
                </c:pt>
                <c:pt idx="38480">
                  <c:v>118.22616185296944</c:v>
                </c:pt>
                <c:pt idx="38481">
                  <c:v>118.22388467520507</c:v>
                </c:pt>
                <c:pt idx="38482">
                  <c:v>118.22160749744071</c:v>
                </c:pt>
                <c:pt idx="38483">
                  <c:v>118.21933085878092</c:v>
                </c:pt>
                <c:pt idx="38484">
                  <c:v>118.21705368101657</c:v>
                </c:pt>
                <c:pt idx="38485">
                  <c:v>118.214935</c:v>
                </c:pt>
                <c:pt idx="38486">
                  <c:v>118.21632388412017</c:v>
                </c:pt>
                <c:pt idx="38487">
                  <c:v>118.233025</c:v>
                </c:pt>
                <c:pt idx="38488">
                  <c:v>118.25683911257897</c:v>
                </c:pt>
                <c:pt idx="38489">
                  <c:v>118.27991509770115</c:v>
                </c:pt>
                <c:pt idx="38490">
                  <c:v>118.29226297185525</c:v>
                </c:pt>
                <c:pt idx="38491">
                  <c:v>118.36287480241241</c:v>
                </c:pt>
                <c:pt idx="38492">
                  <c:v>118.36530961494253</c:v>
                </c:pt>
                <c:pt idx="38493">
                  <c:v>118.36618981390005</c:v>
                </c:pt>
                <c:pt idx="38494">
                  <c:v>118.3104523738247</c:v>
                </c:pt>
                <c:pt idx="38495">
                  <c:v>118.34856137566737</c:v>
                </c:pt>
                <c:pt idx="38496">
                  <c:v>118.38666135549255</c:v>
                </c:pt>
                <c:pt idx="38497">
                  <c:v>118.42477035733522</c:v>
                </c:pt>
                <c:pt idx="38498">
                  <c:v>118.46287935917788</c:v>
                </c:pt>
                <c:pt idx="38499">
                  <c:v>118.50097933900307</c:v>
                </c:pt>
                <c:pt idx="38500">
                  <c:v>118.53908834084574</c:v>
                </c:pt>
                <c:pt idx="38501">
                  <c:v>118.57719734268839</c:v>
                </c:pt>
                <c:pt idx="38502">
                  <c:v>118.61529732251358</c:v>
                </c:pt>
                <c:pt idx="38503">
                  <c:v>118.65340632435624</c:v>
                </c:pt>
                <c:pt idx="38504">
                  <c:v>118.69155141426883</c:v>
                </c:pt>
                <c:pt idx="38505">
                  <c:v>118.72965139409402</c:v>
                </c:pt>
                <c:pt idx="38506">
                  <c:v>118.76776039593668</c:v>
                </c:pt>
                <c:pt idx="38507">
                  <c:v>118.80586939777935</c:v>
                </c:pt>
                <c:pt idx="38508">
                  <c:v>118.84396937760452</c:v>
                </c:pt>
                <c:pt idx="38509">
                  <c:v>118.88207837944719</c:v>
                </c:pt>
                <c:pt idx="38510">
                  <c:v>118.92018738128986</c:v>
                </c:pt>
                <c:pt idx="38511">
                  <c:v>118.95828736111504</c:v>
                </c:pt>
                <c:pt idx="38512">
                  <c:v>118.99639636295771</c:v>
                </c:pt>
                <c:pt idx="38513">
                  <c:v>119.03450536480037</c:v>
                </c:pt>
                <c:pt idx="38514">
                  <c:v>119.07260534462556</c:v>
                </c:pt>
                <c:pt idx="38515">
                  <c:v>119.11071434646821</c:v>
                </c:pt>
                <c:pt idx="38516">
                  <c:v>119.14885943638082</c:v>
                </c:pt>
                <c:pt idx="38517">
                  <c:v>119.18696843822347</c:v>
                </c:pt>
                <c:pt idx="38518">
                  <c:v>119.22506841804866</c:v>
                </c:pt>
                <c:pt idx="38519">
                  <c:v>119.26317741989132</c:v>
                </c:pt>
                <c:pt idx="38520">
                  <c:v>119.30128642173399</c:v>
                </c:pt>
                <c:pt idx="38521">
                  <c:v>119.33938640155917</c:v>
                </c:pt>
                <c:pt idx="38522">
                  <c:v>119.37749540340184</c:v>
                </c:pt>
                <c:pt idx="38523">
                  <c:v>119.41560440524451</c:v>
                </c:pt>
                <c:pt idx="38524">
                  <c:v>119.45370438506968</c:v>
                </c:pt>
                <c:pt idx="38525">
                  <c:v>119.49181338691236</c:v>
                </c:pt>
                <c:pt idx="38526">
                  <c:v>119.52992238875501</c:v>
                </c:pt>
                <c:pt idx="38527">
                  <c:v>119.5680223685802</c:v>
                </c:pt>
                <c:pt idx="38528">
                  <c:v>119.60613137042286</c:v>
                </c:pt>
                <c:pt idx="38529">
                  <c:v>119.64427646033545</c:v>
                </c:pt>
                <c:pt idx="38530">
                  <c:v>119.68237644016064</c:v>
                </c:pt>
                <c:pt idx="38531">
                  <c:v>119.72048544200329</c:v>
                </c:pt>
                <c:pt idx="38532">
                  <c:v>119.75859444384596</c:v>
                </c:pt>
                <c:pt idx="38533">
                  <c:v>119.79669442367116</c:v>
                </c:pt>
                <c:pt idx="38534">
                  <c:v>119.83480342551381</c:v>
                </c:pt>
                <c:pt idx="38535">
                  <c:v>119.87291242735648</c:v>
                </c:pt>
                <c:pt idx="38536">
                  <c:v>119.91101240718166</c:v>
                </c:pt>
                <c:pt idx="38537">
                  <c:v>119.94912140902433</c:v>
                </c:pt>
                <c:pt idx="38538">
                  <c:v>119.98723041086699</c:v>
                </c:pt>
                <c:pt idx="38539">
                  <c:v>120.02593232491662</c:v>
                </c:pt>
                <c:pt idx="38540">
                  <c:v>120.07744690692125</c:v>
                </c:pt>
                <c:pt idx="38541">
                  <c:v>120.06389604577969</c:v>
                </c:pt>
                <c:pt idx="38542">
                  <c:v>120.13676960095351</c:v>
                </c:pt>
                <c:pt idx="38543">
                  <c:v>120.204849</c:v>
                </c:pt>
                <c:pt idx="38544">
                  <c:v>120.20880846781115</c:v>
                </c:pt>
                <c:pt idx="38545">
                  <c:v>120.26636258569727</c:v>
                </c:pt>
                <c:pt idx="38546">
                  <c:v>120.34486774296614</c:v>
                </c:pt>
                <c:pt idx="38547">
                  <c:v>120.30549368574152</c:v>
                </c:pt>
                <c:pt idx="38548">
                  <c:v>120.40561067563148</c:v>
                </c:pt>
                <c:pt idx="38549">
                  <c:v>120.42317671853655</c:v>
                </c:pt>
                <c:pt idx="38550">
                  <c:v>120.44074692105397</c:v>
                </c:pt>
                <c:pt idx="38551">
                  <c:v>120.45831712357139</c:v>
                </c:pt>
                <c:pt idx="38552">
                  <c:v>120.47588316647646</c:v>
                </c:pt>
                <c:pt idx="38553">
                  <c:v>120.49345336899388</c:v>
                </c:pt>
                <c:pt idx="38554">
                  <c:v>120.51104020996065</c:v>
                </c:pt>
                <c:pt idx="38555">
                  <c:v>120.52860625286573</c:v>
                </c:pt>
                <c:pt idx="38556">
                  <c:v>120.54617645538315</c:v>
                </c:pt>
                <c:pt idx="38557">
                  <c:v>120.56374665790057</c:v>
                </c:pt>
                <c:pt idx="38558">
                  <c:v>120.58131270080564</c:v>
                </c:pt>
                <c:pt idx="38559">
                  <c:v>120.59888290332306</c:v>
                </c:pt>
                <c:pt idx="38560">
                  <c:v>120.61645310584048</c:v>
                </c:pt>
                <c:pt idx="38561">
                  <c:v>120.63401914874555</c:v>
                </c:pt>
                <c:pt idx="38562">
                  <c:v>120.65158935126297</c:v>
                </c:pt>
                <c:pt idx="38563">
                  <c:v>120.66915955378037</c:v>
                </c:pt>
                <c:pt idx="38564">
                  <c:v>120.68672559668546</c:v>
                </c:pt>
                <c:pt idx="38565">
                  <c:v>120.70429579920288</c:v>
                </c:pt>
                <c:pt idx="38566">
                  <c:v>120.72188264016964</c:v>
                </c:pt>
                <c:pt idx="38567">
                  <c:v>120.73945284268706</c:v>
                </c:pt>
                <c:pt idx="38568">
                  <c:v>120.75701888559213</c:v>
                </c:pt>
                <c:pt idx="38569">
                  <c:v>120.77458908810955</c:v>
                </c:pt>
                <c:pt idx="38570">
                  <c:v>120.79215929062697</c:v>
                </c:pt>
                <c:pt idx="38571">
                  <c:v>120.80972533353204</c:v>
                </c:pt>
                <c:pt idx="38572">
                  <c:v>120.82729553604946</c:v>
                </c:pt>
                <c:pt idx="38573">
                  <c:v>120.84486573856688</c:v>
                </c:pt>
                <c:pt idx="38574">
                  <c:v>120.86243178147195</c:v>
                </c:pt>
                <c:pt idx="38575">
                  <c:v>120.88000198398937</c:v>
                </c:pt>
                <c:pt idx="38576">
                  <c:v>120.89757218650679</c:v>
                </c:pt>
                <c:pt idx="38577">
                  <c:v>120.91513822941187</c:v>
                </c:pt>
                <c:pt idx="38578">
                  <c:v>120.93270843192929</c:v>
                </c:pt>
                <c:pt idx="38579">
                  <c:v>120.95029527289606</c:v>
                </c:pt>
                <c:pt idx="38580">
                  <c:v>120.96786131580113</c:v>
                </c:pt>
                <c:pt idx="38581">
                  <c:v>120.98543151831855</c:v>
                </c:pt>
                <c:pt idx="38582">
                  <c:v>121.00300172083595</c:v>
                </c:pt>
                <c:pt idx="38583">
                  <c:v>121.02056776374104</c:v>
                </c:pt>
                <c:pt idx="38584">
                  <c:v>121.03813796625845</c:v>
                </c:pt>
                <c:pt idx="38585">
                  <c:v>121.05570816877587</c:v>
                </c:pt>
                <c:pt idx="38586">
                  <c:v>121.07327421168094</c:v>
                </c:pt>
                <c:pt idx="38587">
                  <c:v>121.09084441419836</c:v>
                </c:pt>
                <c:pt idx="38588">
                  <c:v>121.10841461671578</c:v>
                </c:pt>
                <c:pt idx="38589">
                  <c:v>121.12598065962085</c:v>
                </c:pt>
                <c:pt idx="38590">
                  <c:v>121.14355086213827</c:v>
                </c:pt>
                <c:pt idx="38591">
                  <c:v>121.16113770310504</c:v>
                </c:pt>
                <c:pt idx="38592">
                  <c:v>121.17870790562246</c:v>
                </c:pt>
                <c:pt idx="38593">
                  <c:v>121.19627394852753</c:v>
                </c:pt>
                <c:pt idx="38594">
                  <c:v>121.21384415104495</c:v>
                </c:pt>
                <c:pt idx="38595">
                  <c:v>121.23141435356237</c:v>
                </c:pt>
                <c:pt idx="38596">
                  <c:v>121.24898039646745</c:v>
                </c:pt>
                <c:pt idx="38597">
                  <c:v>121.26655059898486</c:v>
                </c:pt>
                <c:pt idx="38598">
                  <c:v>121.28412080150227</c:v>
                </c:pt>
                <c:pt idx="38599">
                  <c:v>121.30168684440736</c:v>
                </c:pt>
                <c:pt idx="38600">
                  <c:v>121.31925704692476</c:v>
                </c:pt>
                <c:pt idx="38601">
                  <c:v>121.33682724944218</c:v>
                </c:pt>
                <c:pt idx="38602">
                  <c:v>121.35439329234727</c:v>
                </c:pt>
                <c:pt idx="38603">
                  <c:v>121.37196349486467</c:v>
                </c:pt>
                <c:pt idx="38604">
                  <c:v>121.38987657892227</c:v>
                </c:pt>
                <c:pt idx="38605">
                  <c:v>121.4266881948021</c:v>
                </c:pt>
                <c:pt idx="38606">
                  <c:v>121.63613269664057</c:v>
                </c:pt>
                <c:pt idx="38607">
                  <c:v>121.67919550000001</c:v>
                </c:pt>
                <c:pt idx="38608">
                  <c:v>121.74068479186663</c:v>
                </c:pt>
                <c:pt idx="38609">
                  <c:v>121.80234541677191</c:v>
                </c:pt>
                <c:pt idx="38610">
                  <c:v>121.81004134444444</c:v>
                </c:pt>
                <c:pt idx="38611">
                  <c:v>121.83615163172517</c:v>
                </c:pt>
                <c:pt idx="38612">
                  <c:v>121.8359825529174</c:v>
                </c:pt>
                <c:pt idx="38613">
                  <c:v>121.96951984562449</c:v>
                </c:pt>
                <c:pt idx="38614">
                  <c:v>121.98897550753183</c:v>
                </c:pt>
                <c:pt idx="38615">
                  <c:v>122.00843577651042</c:v>
                </c:pt>
                <c:pt idx="38616">
                  <c:v>122.02791447377405</c:v>
                </c:pt>
                <c:pt idx="38617">
                  <c:v>122.04737474275264</c:v>
                </c:pt>
                <c:pt idx="38618">
                  <c:v>122.12520660452452</c:v>
                </c:pt>
                <c:pt idx="38619">
                  <c:v>122.14466687350311</c:v>
                </c:pt>
                <c:pt idx="38620">
                  <c:v>122.16412714248172</c:v>
                </c:pt>
                <c:pt idx="38621">
                  <c:v>122.18358280438905</c:v>
                </c:pt>
                <c:pt idx="38622">
                  <c:v>122.20304307336765</c:v>
                </c:pt>
                <c:pt idx="38623">
                  <c:v>122.22250334234624</c:v>
                </c:pt>
                <c:pt idx="38624">
                  <c:v>122.24195900425359</c:v>
                </c:pt>
                <c:pt idx="38625">
                  <c:v>122.2614377015172</c:v>
                </c:pt>
                <c:pt idx="38626">
                  <c:v>122.2808979704958</c:v>
                </c:pt>
                <c:pt idx="38627">
                  <c:v>122.30035363240314</c:v>
                </c:pt>
                <c:pt idx="38628">
                  <c:v>122.31981390138174</c:v>
                </c:pt>
                <c:pt idx="38629">
                  <c:v>122.33927417036034</c:v>
                </c:pt>
                <c:pt idx="38630">
                  <c:v>122.35872983226767</c:v>
                </c:pt>
                <c:pt idx="38631">
                  <c:v>122.37819010124628</c:v>
                </c:pt>
                <c:pt idx="38632">
                  <c:v>122.39765037022487</c:v>
                </c:pt>
                <c:pt idx="38633">
                  <c:v>122.41710603213221</c:v>
                </c:pt>
                <c:pt idx="38634">
                  <c:v>122.4365663011108</c:v>
                </c:pt>
                <c:pt idx="38635">
                  <c:v>122.45602657008941</c:v>
                </c:pt>
                <c:pt idx="38636">
                  <c:v>122.47548223199675</c:v>
                </c:pt>
                <c:pt idx="38637">
                  <c:v>122.49494250097534</c:v>
                </c:pt>
                <c:pt idx="38638">
                  <c:v>122.51442119823896</c:v>
                </c:pt>
                <c:pt idx="38639">
                  <c:v>122.53388146721755</c:v>
                </c:pt>
                <c:pt idx="38640">
                  <c:v>122.5533371291249</c:v>
                </c:pt>
                <c:pt idx="38641">
                  <c:v>122.57279739810349</c:v>
                </c:pt>
                <c:pt idx="38642">
                  <c:v>122.59225766708209</c:v>
                </c:pt>
                <c:pt idx="38643">
                  <c:v>122.61171332898942</c:v>
                </c:pt>
                <c:pt idx="38644">
                  <c:v>122.63117359796803</c:v>
                </c:pt>
                <c:pt idx="38645">
                  <c:v>122.65063386694662</c:v>
                </c:pt>
                <c:pt idx="38646">
                  <c:v>122.67008952885396</c:v>
                </c:pt>
                <c:pt idx="38647">
                  <c:v>122.68954979783257</c:v>
                </c:pt>
                <c:pt idx="38648">
                  <c:v>122.70901006681116</c:v>
                </c:pt>
                <c:pt idx="38649">
                  <c:v>122.7284657287185</c:v>
                </c:pt>
                <c:pt idx="38650">
                  <c:v>122.74794442598211</c:v>
                </c:pt>
                <c:pt idx="38651">
                  <c:v>122.76740469496072</c:v>
                </c:pt>
                <c:pt idx="38652">
                  <c:v>122.78686035686806</c:v>
                </c:pt>
                <c:pt idx="38653">
                  <c:v>122.80632062584665</c:v>
                </c:pt>
                <c:pt idx="38654">
                  <c:v>122.8397161382928</c:v>
                </c:pt>
                <c:pt idx="38655">
                  <c:v>122.95147644945159</c:v>
                </c:pt>
                <c:pt idx="38656">
                  <c:v>122.972641</c:v>
                </c:pt>
                <c:pt idx="38657">
                  <c:v>123.02771680588049</c:v>
                </c:pt>
                <c:pt idx="38658">
                  <c:v>123.09465049019607</c:v>
                </c:pt>
                <c:pt idx="38659">
                  <c:v>123.12787194433902</c:v>
                </c:pt>
                <c:pt idx="38660">
                  <c:v>123.14399141048868</c:v>
                </c:pt>
                <c:pt idx="38661">
                  <c:v>123.12188572246066</c:v>
                </c:pt>
                <c:pt idx="38662">
                  <c:v>123.14927717596566</c:v>
                </c:pt>
                <c:pt idx="38663">
                  <c:v>123.16778251812136</c:v>
                </c:pt>
                <c:pt idx="38664">
                  <c:v>123.18388816520002</c:v>
                </c:pt>
                <c:pt idx="38665">
                  <c:v>123.19998999938875</c:v>
                </c:pt>
                <c:pt idx="38666">
                  <c:v>123.21609564646741</c:v>
                </c:pt>
                <c:pt idx="38667">
                  <c:v>123.23220129354607</c:v>
                </c:pt>
                <c:pt idx="38668">
                  <c:v>123.2483031277348</c:v>
                </c:pt>
                <c:pt idx="38669">
                  <c:v>123.26440877481346</c:v>
                </c:pt>
                <c:pt idx="38670">
                  <c:v>123.28051442189212</c:v>
                </c:pt>
                <c:pt idx="38671">
                  <c:v>123.29661625608085</c:v>
                </c:pt>
                <c:pt idx="38672">
                  <c:v>123.31272190315951</c:v>
                </c:pt>
                <c:pt idx="38673">
                  <c:v>123.32882755023817</c:v>
                </c:pt>
                <c:pt idx="38674">
                  <c:v>123.34492938442691</c:v>
                </c:pt>
                <c:pt idx="38675">
                  <c:v>123.3610502830653</c:v>
                </c:pt>
                <c:pt idx="38676">
                  <c:v>123.37715593014396</c:v>
                </c:pt>
                <c:pt idx="38677">
                  <c:v>123.39325776433269</c:v>
                </c:pt>
                <c:pt idx="38678">
                  <c:v>123.40936341141135</c:v>
                </c:pt>
                <c:pt idx="38679">
                  <c:v>123.42546905849001</c:v>
                </c:pt>
                <c:pt idx="38680">
                  <c:v>123.44157089267874</c:v>
                </c:pt>
                <c:pt idx="38681">
                  <c:v>123.4576765397574</c:v>
                </c:pt>
                <c:pt idx="38682">
                  <c:v>123.47378218683606</c:v>
                </c:pt>
                <c:pt idx="38683">
                  <c:v>123.48988402102479</c:v>
                </c:pt>
                <c:pt idx="38684">
                  <c:v>123.50598966810345</c:v>
                </c:pt>
                <c:pt idx="38685">
                  <c:v>123.52209531518211</c:v>
                </c:pt>
                <c:pt idx="38686">
                  <c:v>123.53819714937083</c:v>
                </c:pt>
                <c:pt idx="38687">
                  <c:v>123.55430279644949</c:v>
                </c:pt>
                <c:pt idx="38688">
                  <c:v>123.5704236950879</c:v>
                </c:pt>
                <c:pt idx="38689">
                  <c:v>123.58652934216656</c:v>
                </c:pt>
                <c:pt idx="38690">
                  <c:v>123.60263117635529</c:v>
                </c:pt>
                <c:pt idx="38691">
                  <c:v>123.61873682343395</c:v>
                </c:pt>
                <c:pt idx="38692">
                  <c:v>123.63484247051261</c:v>
                </c:pt>
                <c:pt idx="38693">
                  <c:v>123.65094430470133</c:v>
                </c:pt>
                <c:pt idx="38694">
                  <c:v>123.66704995177999</c:v>
                </c:pt>
                <c:pt idx="38695">
                  <c:v>123.68315559885866</c:v>
                </c:pt>
                <c:pt idx="38696">
                  <c:v>123.69925743304738</c:v>
                </c:pt>
                <c:pt idx="38697">
                  <c:v>123.71536308012604</c:v>
                </c:pt>
                <c:pt idx="38698">
                  <c:v>123.7314687272047</c:v>
                </c:pt>
                <c:pt idx="38699">
                  <c:v>123.74757056139343</c:v>
                </c:pt>
                <c:pt idx="38700">
                  <c:v>123.76369146003182</c:v>
                </c:pt>
                <c:pt idx="38701">
                  <c:v>123.77979710711048</c:v>
                </c:pt>
                <c:pt idx="38702">
                  <c:v>123.79589894129921</c:v>
                </c:pt>
                <c:pt idx="38703">
                  <c:v>123.81200458837787</c:v>
                </c:pt>
                <c:pt idx="38704">
                  <c:v>123.82811023545653</c:v>
                </c:pt>
                <c:pt idx="38705">
                  <c:v>123.84421206964527</c:v>
                </c:pt>
                <c:pt idx="38706">
                  <c:v>123.86031771672393</c:v>
                </c:pt>
                <c:pt idx="38707">
                  <c:v>123.87642336380259</c:v>
                </c:pt>
                <c:pt idx="38708">
                  <c:v>123.877144</c:v>
                </c:pt>
                <c:pt idx="38709">
                  <c:v>123.85961569861708</c:v>
                </c:pt>
                <c:pt idx="38710">
                  <c:v>123.8767084841478</c:v>
                </c:pt>
                <c:pt idx="38711">
                  <c:v>123.96605300429185</c:v>
                </c:pt>
                <c:pt idx="38712">
                  <c:v>123.87804991416309</c:v>
                </c:pt>
                <c:pt idx="38713">
                  <c:v>123.91324438331347</c:v>
                </c:pt>
                <c:pt idx="38714">
                  <c:v>123.84105557939914</c:v>
                </c:pt>
                <c:pt idx="38715">
                  <c:v>123.859055</c:v>
                </c:pt>
                <c:pt idx="38716">
                  <c:v>123.85917123027781</c:v>
                </c:pt>
                <c:pt idx="38717">
                  <c:v>123.86530818894607</c:v>
                </c:pt>
                <c:pt idx="38718">
                  <c:v>123.87144369473587</c:v>
                </c:pt>
                <c:pt idx="38719">
                  <c:v>123.87758065340415</c:v>
                </c:pt>
                <c:pt idx="38720">
                  <c:v>123.88371761207243</c:v>
                </c:pt>
                <c:pt idx="38721">
                  <c:v>123.88985311786223</c:v>
                </c:pt>
                <c:pt idx="38722">
                  <c:v>123.8959900765305</c:v>
                </c:pt>
                <c:pt idx="38723">
                  <c:v>123.90212703519877</c:v>
                </c:pt>
                <c:pt idx="38724">
                  <c:v>123.90826254098857</c:v>
                </c:pt>
                <c:pt idx="38725">
                  <c:v>123.91440531117074</c:v>
                </c:pt>
                <c:pt idx="38726">
                  <c:v>123.920542269839</c:v>
                </c:pt>
                <c:pt idx="38727">
                  <c:v>123.9266777756288</c:v>
                </c:pt>
                <c:pt idx="38728">
                  <c:v>123.93281473429708</c:v>
                </c:pt>
                <c:pt idx="38729">
                  <c:v>123.93895169296536</c:v>
                </c:pt>
                <c:pt idx="38730">
                  <c:v>123.94508719875516</c:v>
                </c:pt>
                <c:pt idx="38731">
                  <c:v>123.95122415742343</c:v>
                </c:pt>
                <c:pt idx="38732">
                  <c:v>123.9573611160917</c:v>
                </c:pt>
                <c:pt idx="38733">
                  <c:v>123.9634966218815</c:v>
                </c:pt>
                <c:pt idx="38734">
                  <c:v>123.96963358054977</c:v>
                </c:pt>
                <c:pt idx="38735">
                  <c:v>123.97577053921805</c:v>
                </c:pt>
                <c:pt idx="38736">
                  <c:v>123.98190604500785</c:v>
                </c:pt>
                <c:pt idx="38737">
                  <c:v>123.98804300367613</c:v>
                </c:pt>
                <c:pt idx="38738">
                  <c:v>123.99418577385828</c:v>
                </c:pt>
                <c:pt idx="38739">
                  <c:v>124.00032273252656</c:v>
                </c:pt>
                <c:pt idx="38740">
                  <c:v>124.00645823831636</c:v>
                </c:pt>
                <c:pt idx="38741">
                  <c:v>124.01259519698463</c:v>
                </c:pt>
                <c:pt idx="38742">
                  <c:v>124.0187321556529</c:v>
                </c:pt>
                <c:pt idx="38743">
                  <c:v>124.0248676614427</c:v>
                </c:pt>
                <c:pt idx="38744">
                  <c:v>124.03100462011098</c:v>
                </c:pt>
                <c:pt idx="38745">
                  <c:v>124.03714157877924</c:v>
                </c:pt>
                <c:pt idx="38746">
                  <c:v>124.04327708456906</c:v>
                </c:pt>
                <c:pt idx="38747">
                  <c:v>124.04941404323732</c:v>
                </c:pt>
                <c:pt idx="38748">
                  <c:v>124.0555510019056</c:v>
                </c:pt>
                <c:pt idx="38749">
                  <c:v>124.0616865076954</c:v>
                </c:pt>
                <c:pt idx="38750">
                  <c:v>124.06782927787756</c:v>
                </c:pt>
                <c:pt idx="38751">
                  <c:v>124.07396623654583</c:v>
                </c:pt>
                <c:pt idx="38752">
                  <c:v>124.08010174233563</c:v>
                </c:pt>
                <c:pt idx="38753">
                  <c:v>124.08623870100391</c:v>
                </c:pt>
                <c:pt idx="38754">
                  <c:v>124.09237565967217</c:v>
                </c:pt>
                <c:pt idx="38755">
                  <c:v>124.09851116546197</c:v>
                </c:pt>
                <c:pt idx="38756">
                  <c:v>124.10464812413025</c:v>
                </c:pt>
                <c:pt idx="38757">
                  <c:v>124.11078508279853</c:v>
                </c:pt>
                <c:pt idx="38758">
                  <c:v>124.11692058858833</c:v>
                </c:pt>
                <c:pt idx="38759">
                  <c:v>124.12305754725659</c:v>
                </c:pt>
                <c:pt idx="38760">
                  <c:v>124.12919450592487</c:v>
                </c:pt>
                <c:pt idx="38761">
                  <c:v>124.13533001171467</c:v>
                </c:pt>
                <c:pt idx="38762">
                  <c:v>124.14146697038294</c:v>
                </c:pt>
                <c:pt idx="38763">
                  <c:v>124.1476097405651</c:v>
                </c:pt>
                <c:pt idx="38764">
                  <c:v>124.15374669923338</c:v>
                </c:pt>
                <c:pt idx="38765">
                  <c:v>124.15988220502318</c:v>
                </c:pt>
                <c:pt idx="38766">
                  <c:v>124.16601916369146</c:v>
                </c:pt>
                <c:pt idx="38767">
                  <c:v>124.17215612235972</c:v>
                </c:pt>
                <c:pt idx="38768">
                  <c:v>124.17829162814952</c:v>
                </c:pt>
                <c:pt idx="38769">
                  <c:v>124.1844285868178</c:v>
                </c:pt>
                <c:pt idx="38770">
                  <c:v>124.19056554548607</c:v>
                </c:pt>
                <c:pt idx="38771">
                  <c:v>124.19670105127587</c:v>
                </c:pt>
                <c:pt idx="38772">
                  <c:v>124.20283800994414</c:v>
                </c:pt>
                <c:pt idx="38773">
                  <c:v>124.20897496861242</c:v>
                </c:pt>
                <c:pt idx="38774">
                  <c:v>124.21511047440222</c:v>
                </c:pt>
                <c:pt idx="38775">
                  <c:v>124.22125324458437</c:v>
                </c:pt>
                <c:pt idx="38776">
                  <c:v>124.22739020325265</c:v>
                </c:pt>
                <c:pt idx="38777">
                  <c:v>124.23352570904245</c:v>
                </c:pt>
                <c:pt idx="38778">
                  <c:v>124.23966266771073</c:v>
                </c:pt>
                <c:pt idx="38779">
                  <c:v>124.245799626379</c:v>
                </c:pt>
                <c:pt idx="38780">
                  <c:v>124.2519351321688</c:v>
                </c:pt>
                <c:pt idx="38781">
                  <c:v>124.24786759070322</c:v>
                </c:pt>
                <c:pt idx="38782">
                  <c:v>124.19957578111588</c:v>
                </c:pt>
                <c:pt idx="38783">
                  <c:v>124.17805275631855</c:v>
                </c:pt>
                <c:pt idx="38784">
                  <c:v>124.14849100000001</c:v>
                </c:pt>
                <c:pt idx="38785">
                  <c:v>124.15205359275156</c:v>
                </c:pt>
                <c:pt idx="38786">
                  <c:v>124.15551678111588</c:v>
                </c:pt>
                <c:pt idx="38787">
                  <c:v>124.112312</c:v>
                </c:pt>
                <c:pt idx="38788">
                  <c:v>124.11627161373391</c:v>
                </c:pt>
                <c:pt idx="38789">
                  <c:v>124.12631298712446</c:v>
                </c:pt>
                <c:pt idx="38790">
                  <c:v>124.11061590341021</c:v>
                </c:pt>
                <c:pt idx="38791">
                  <c:v>124.10328293309773</c:v>
                </c:pt>
                <c:pt idx="38792">
                  <c:v>124.09594996278524</c:v>
                </c:pt>
                <c:pt idx="38793">
                  <c:v>124.08861872849793</c:v>
                </c:pt>
                <c:pt idx="38794">
                  <c:v>124.08128575818546</c:v>
                </c:pt>
                <c:pt idx="38795">
                  <c:v>124.07395278787297</c:v>
                </c:pt>
                <c:pt idx="38796">
                  <c:v>124.06662155358566</c:v>
                </c:pt>
                <c:pt idx="38797">
                  <c:v>124.05928858327319</c:v>
                </c:pt>
                <c:pt idx="38798">
                  <c:v>124.0519556129607</c:v>
                </c:pt>
                <c:pt idx="38799">
                  <c:v>124.04462437867339</c:v>
                </c:pt>
                <c:pt idx="38800">
                  <c:v>124.03728446426024</c:v>
                </c:pt>
                <c:pt idx="38801">
                  <c:v>124.02995149394775</c:v>
                </c:pt>
                <c:pt idx="38802">
                  <c:v>124.02262025966044</c:v>
                </c:pt>
                <c:pt idx="38803">
                  <c:v>124.01528728934797</c:v>
                </c:pt>
                <c:pt idx="38804">
                  <c:v>124.00795431903548</c:v>
                </c:pt>
                <c:pt idx="38805">
                  <c:v>124.00062308474817</c:v>
                </c:pt>
                <c:pt idx="38806">
                  <c:v>123.99329011443569</c:v>
                </c:pt>
                <c:pt idx="38807">
                  <c:v>123.9859571441232</c:v>
                </c:pt>
                <c:pt idx="38808">
                  <c:v>123.9786259098359</c:v>
                </c:pt>
                <c:pt idx="38809">
                  <c:v>123.97129293952342</c:v>
                </c:pt>
                <c:pt idx="38810">
                  <c:v>123.96395996921093</c:v>
                </c:pt>
                <c:pt idx="38811">
                  <c:v>123.95662873492363</c:v>
                </c:pt>
                <c:pt idx="38812">
                  <c:v>123.94929576461115</c:v>
                </c:pt>
                <c:pt idx="38813">
                  <c:v>123.94195585019799</c:v>
                </c:pt>
                <c:pt idx="38814">
                  <c:v>123.93462287988551</c:v>
                </c:pt>
                <c:pt idx="38815">
                  <c:v>123.9272916455982</c:v>
                </c:pt>
                <c:pt idx="38816">
                  <c:v>123.91995867528571</c:v>
                </c:pt>
                <c:pt idx="38817">
                  <c:v>123.91262570497324</c:v>
                </c:pt>
                <c:pt idx="38818">
                  <c:v>123.90529447068593</c:v>
                </c:pt>
                <c:pt idx="38819">
                  <c:v>123.89796150037344</c:v>
                </c:pt>
                <c:pt idx="38820">
                  <c:v>123.89062853006097</c:v>
                </c:pt>
                <c:pt idx="38821">
                  <c:v>123.88329729577366</c:v>
                </c:pt>
                <c:pt idx="38822">
                  <c:v>123.87596432546117</c:v>
                </c:pt>
                <c:pt idx="38823">
                  <c:v>123.86863135514869</c:v>
                </c:pt>
                <c:pt idx="38824">
                  <c:v>123.86130012086139</c:v>
                </c:pt>
                <c:pt idx="38825">
                  <c:v>123.85396020644822</c:v>
                </c:pt>
                <c:pt idx="38826">
                  <c:v>123.84662723613575</c:v>
                </c:pt>
                <c:pt idx="38827">
                  <c:v>123.83929600184844</c:v>
                </c:pt>
                <c:pt idx="38828">
                  <c:v>123.83196303153595</c:v>
                </c:pt>
                <c:pt idx="38829">
                  <c:v>123.82463006122347</c:v>
                </c:pt>
                <c:pt idx="38830">
                  <c:v>123.81729882693617</c:v>
                </c:pt>
                <c:pt idx="38831">
                  <c:v>123.80996585662368</c:v>
                </c:pt>
                <c:pt idx="38832">
                  <c:v>123.8026328863112</c:v>
                </c:pt>
                <c:pt idx="38833">
                  <c:v>123.79530165202388</c:v>
                </c:pt>
                <c:pt idx="38834">
                  <c:v>123.7879686817114</c:v>
                </c:pt>
                <c:pt idx="38835">
                  <c:v>123.78063571139893</c:v>
                </c:pt>
                <c:pt idx="38836">
                  <c:v>123.77330447711161</c:v>
                </c:pt>
                <c:pt idx="38837">
                  <c:v>123.76597150679913</c:v>
                </c:pt>
                <c:pt idx="38838">
                  <c:v>123.75863159238598</c:v>
                </c:pt>
                <c:pt idx="38839">
                  <c:v>123.75129862207349</c:v>
                </c:pt>
                <c:pt idx="38840">
                  <c:v>123.74396738778618</c:v>
                </c:pt>
                <c:pt idx="38841">
                  <c:v>123.73663441747371</c:v>
                </c:pt>
                <c:pt idx="38842">
                  <c:v>123.72930144716122</c:v>
                </c:pt>
                <c:pt idx="38843">
                  <c:v>123.72197021287391</c:v>
                </c:pt>
                <c:pt idx="38844">
                  <c:v>123.71463724256144</c:v>
                </c:pt>
                <c:pt idx="38845">
                  <c:v>123.70730427224895</c:v>
                </c:pt>
                <c:pt idx="38846">
                  <c:v>123.69997303796164</c:v>
                </c:pt>
                <c:pt idx="38847">
                  <c:v>123.696251</c:v>
                </c:pt>
                <c:pt idx="38848">
                  <c:v>123.71444401645208</c:v>
                </c:pt>
                <c:pt idx="38849">
                  <c:v>123.72320604052443</c:v>
                </c:pt>
                <c:pt idx="38850">
                  <c:v>123.74244445779685</c:v>
                </c:pt>
                <c:pt idx="38851">
                  <c:v>123.768608</c:v>
                </c:pt>
                <c:pt idx="38852">
                  <c:v>123.8070891601907</c:v>
                </c:pt>
                <c:pt idx="38853">
                  <c:v>123.85071306866952</c:v>
                </c:pt>
                <c:pt idx="38854">
                  <c:v>123.87880884358607</c:v>
                </c:pt>
                <c:pt idx="38855">
                  <c:v>123.94525240343349</c:v>
                </c:pt>
                <c:pt idx="38856">
                  <c:v>123.98862960737912</c:v>
                </c:pt>
                <c:pt idx="38857">
                  <c:v>123.99390665359856</c:v>
                </c:pt>
                <c:pt idx="38858">
                  <c:v>123.99918245051725</c:v>
                </c:pt>
                <c:pt idx="38859">
                  <c:v>124.00445949673667</c:v>
                </c:pt>
                <c:pt idx="38860">
                  <c:v>124.00973654295609</c:v>
                </c:pt>
                <c:pt idx="38861">
                  <c:v>124.0150123398748</c:v>
                </c:pt>
                <c:pt idx="38862">
                  <c:v>124.02028938609422</c:v>
                </c:pt>
                <c:pt idx="38863">
                  <c:v>124.0255714295165</c:v>
                </c:pt>
                <c:pt idx="38864">
                  <c:v>124.03084847573592</c:v>
                </c:pt>
                <c:pt idx="38865">
                  <c:v>124.03612427265463</c:v>
                </c:pt>
                <c:pt idx="38866">
                  <c:v>124.04140131887405</c:v>
                </c:pt>
                <c:pt idx="38867">
                  <c:v>124.04667836509347</c:v>
                </c:pt>
                <c:pt idx="38868">
                  <c:v>124.05195416201217</c:v>
                </c:pt>
                <c:pt idx="38869">
                  <c:v>124.0572312082316</c:v>
                </c:pt>
                <c:pt idx="38870">
                  <c:v>124.06250700515029</c:v>
                </c:pt>
                <c:pt idx="38871">
                  <c:v>124.06778405136971</c:v>
                </c:pt>
                <c:pt idx="38872">
                  <c:v>124.07306109758913</c:v>
                </c:pt>
                <c:pt idx="38873">
                  <c:v>124.07833689450784</c:v>
                </c:pt>
                <c:pt idx="38874">
                  <c:v>124.08361394072726</c:v>
                </c:pt>
                <c:pt idx="38875">
                  <c:v>124.08889598414954</c:v>
                </c:pt>
                <c:pt idx="38876">
                  <c:v>124.09417303036896</c:v>
                </c:pt>
                <c:pt idx="38877">
                  <c:v>124.09944882728767</c:v>
                </c:pt>
                <c:pt idx="38878">
                  <c:v>124.10472587350709</c:v>
                </c:pt>
                <c:pt idx="38879">
                  <c:v>124.11000291972651</c:v>
                </c:pt>
                <c:pt idx="38880">
                  <c:v>124.11527871664521</c:v>
                </c:pt>
                <c:pt idx="38881">
                  <c:v>124.12055576286464</c:v>
                </c:pt>
                <c:pt idx="38882">
                  <c:v>124.12583280908406</c:v>
                </c:pt>
                <c:pt idx="38883">
                  <c:v>124.13110860600275</c:v>
                </c:pt>
                <c:pt idx="38884">
                  <c:v>124.13638565222217</c:v>
                </c:pt>
                <c:pt idx="38885">
                  <c:v>124.14166269844161</c:v>
                </c:pt>
                <c:pt idx="38886">
                  <c:v>124.1469384953603</c:v>
                </c:pt>
                <c:pt idx="38887">
                  <c:v>124.15221554157972</c:v>
                </c:pt>
                <c:pt idx="38888">
                  <c:v>124.15749758500201</c:v>
                </c:pt>
                <c:pt idx="38889">
                  <c:v>124.16277463122142</c:v>
                </c:pt>
                <c:pt idx="38890">
                  <c:v>124.16805042814013</c:v>
                </c:pt>
                <c:pt idx="38891">
                  <c:v>124.17332747435955</c:v>
                </c:pt>
                <c:pt idx="38892">
                  <c:v>124.17860327127826</c:v>
                </c:pt>
                <c:pt idx="38893">
                  <c:v>124.18388031749768</c:v>
                </c:pt>
                <c:pt idx="38894">
                  <c:v>124.1891573637171</c:v>
                </c:pt>
                <c:pt idx="38895">
                  <c:v>124.1944331606358</c:v>
                </c:pt>
                <c:pt idx="38896">
                  <c:v>124.19971020685522</c:v>
                </c:pt>
                <c:pt idx="38897">
                  <c:v>124.20498725307465</c:v>
                </c:pt>
                <c:pt idx="38898">
                  <c:v>124.21026304999334</c:v>
                </c:pt>
                <c:pt idx="38899">
                  <c:v>124.21554009621276</c:v>
                </c:pt>
                <c:pt idx="38900">
                  <c:v>124.22082213963505</c:v>
                </c:pt>
                <c:pt idx="38901">
                  <c:v>124.22609918585447</c:v>
                </c:pt>
                <c:pt idx="38902">
                  <c:v>124.23137498277318</c:v>
                </c:pt>
                <c:pt idx="38903">
                  <c:v>124.23665202899259</c:v>
                </c:pt>
                <c:pt idx="38904">
                  <c:v>124.26993608917502</c:v>
                </c:pt>
                <c:pt idx="38905">
                  <c:v>124.27231566126341</c:v>
                </c:pt>
                <c:pt idx="38906">
                  <c:v>124.26762195159752</c:v>
                </c:pt>
                <c:pt idx="38907">
                  <c:v>124.17852937231612</c:v>
                </c:pt>
                <c:pt idx="38908">
                  <c:v>124.202759</c:v>
                </c:pt>
                <c:pt idx="38909">
                  <c:v>124.23423318824067</c:v>
                </c:pt>
                <c:pt idx="38910">
                  <c:v>124.16342092237443</c:v>
                </c:pt>
                <c:pt idx="38911">
                  <c:v>124.20117095257638</c:v>
                </c:pt>
                <c:pt idx="38912">
                  <c:v>124.15114609890611</c:v>
                </c:pt>
                <c:pt idx="38913">
                  <c:v>124.10799097484953</c:v>
                </c:pt>
                <c:pt idx="38914">
                  <c:v>124.08046806502989</c:v>
                </c:pt>
                <c:pt idx="38915">
                  <c:v>124.0529386378269</c:v>
                </c:pt>
                <c:pt idx="38916">
                  <c:v>124.02540921062392</c:v>
                </c:pt>
                <c:pt idx="38917">
                  <c:v>123.99788630080427</c:v>
                </c:pt>
                <c:pt idx="38918">
                  <c:v>123.97035687360128</c:v>
                </c:pt>
                <c:pt idx="38919">
                  <c:v>123.9428274463983</c:v>
                </c:pt>
                <c:pt idx="38920">
                  <c:v>123.91530453657865</c:v>
                </c:pt>
                <c:pt idx="38921">
                  <c:v>123.88777510937567</c:v>
                </c:pt>
                <c:pt idx="38922">
                  <c:v>123.86024568217267</c:v>
                </c:pt>
                <c:pt idx="38923">
                  <c:v>123.83272277235302</c:v>
                </c:pt>
                <c:pt idx="38924">
                  <c:v>123.80519334515004</c:v>
                </c:pt>
                <c:pt idx="38925">
                  <c:v>123.77763784841372</c:v>
                </c:pt>
                <c:pt idx="38926">
                  <c:v>123.75010842121074</c:v>
                </c:pt>
                <c:pt idx="38927">
                  <c:v>123.72258551139109</c:v>
                </c:pt>
                <c:pt idx="38928">
                  <c:v>123.69505608418811</c:v>
                </c:pt>
                <c:pt idx="38929">
                  <c:v>123.66752665698512</c:v>
                </c:pt>
                <c:pt idx="38930">
                  <c:v>123.64000374716548</c:v>
                </c:pt>
                <c:pt idx="38931">
                  <c:v>123.61247431996249</c:v>
                </c:pt>
                <c:pt idx="38932">
                  <c:v>123.58494489275951</c:v>
                </c:pt>
                <c:pt idx="38933">
                  <c:v>123.55742198293986</c:v>
                </c:pt>
                <c:pt idx="38934">
                  <c:v>123.52989255573686</c:v>
                </c:pt>
                <c:pt idx="38935">
                  <c:v>123.50236312853389</c:v>
                </c:pt>
                <c:pt idx="38936">
                  <c:v>123.47484021871423</c:v>
                </c:pt>
                <c:pt idx="38937">
                  <c:v>123.44731079151126</c:v>
                </c:pt>
                <c:pt idx="38938">
                  <c:v>123.41975529477493</c:v>
                </c:pt>
                <c:pt idx="38939">
                  <c:v>123.39223238495528</c:v>
                </c:pt>
                <c:pt idx="38940">
                  <c:v>123.3647029577523</c:v>
                </c:pt>
                <c:pt idx="38941">
                  <c:v>123.33717353054931</c:v>
                </c:pt>
                <c:pt idx="38942">
                  <c:v>123.30965062072967</c:v>
                </c:pt>
                <c:pt idx="38943">
                  <c:v>123.28212119352668</c:v>
                </c:pt>
                <c:pt idx="38944">
                  <c:v>123.2545917663237</c:v>
                </c:pt>
                <c:pt idx="38945">
                  <c:v>123.22706885650405</c:v>
                </c:pt>
                <c:pt idx="38946">
                  <c:v>123.19953942930105</c:v>
                </c:pt>
                <c:pt idx="38947">
                  <c:v>123.17201000209808</c:v>
                </c:pt>
                <c:pt idx="38948">
                  <c:v>123.14448709227842</c:v>
                </c:pt>
                <c:pt idx="38949">
                  <c:v>123.11695766507545</c:v>
                </c:pt>
                <c:pt idx="38950">
                  <c:v>123.08940216833912</c:v>
                </c:pt>
                <c:pt idx="38951">
                  <c:v>123.06187274113614</c:v>
                </c:pt>
                <c:pt idx="38952">
                  <c:v>123.03434983131649</c:v>
                </c:pt>
                <c:pt idx="38953">
                  <c:v>123.00682040411351</c:v>
                </c:pt>
                <c:pt idx="38954">
                  <c:v>122.97929097691052</c:v>
                </c:pt>
                <c:pt idx="38955">
                  <c:v>122.95176806709087</c:v>
                </c:pt>
                <c:pt idx="38956">
                  <c:v>122.92423863988789</c:v>
                </c:pt>
                <c:pt idx="38957">
                  <c:v>122.8967092126849</c:v>
                </c:pt>
                <c:pt idx="38958">
                  <c:v>122.85636026847878</c:v>
                </c:pt>
                <c:pt idx="38959">
                  <c:v>122.83665491656734</c:v>
                </c:pt>
                <c:pt idx="38960">
                  <c:v>122.81941810658083</c:v>
                </c:pt>
                <c:pt idx="38961">
                  <c:v>122.79173299999999</c:v>
                </c:pt>
                <c:pt idx="38962">
                  <c:v>122.78261684743742</c:v>
                </c:pt>
                <c:pt idx="38963">
                  <c:v>122.78290366523605</c:v>
                </c:pt>
                <c:pt idx="38964">
                  <c:v>122.81989699809252</c:v>
                </c:pt>
                <c:pt idx="38965">
                  <c:v>122.83649523003577</c:v>
                </c:pt>
                <c:pt idx="38966">
                  <c:v>122.83755922961373</c:v>
                </c:pt>
                <c:pt idx="38967">
                  <c:v>122.83930180026225</c:v>
                </c:pt>
                <c:pt idx="38968">
                  <c:v>122.82677495410839</c:v>
                </c:pt>
                <c:pt idx="38969">
                  <c:v>122.81424810795454</c:v>
                </c:pt>
                <c:pt idx="38970">
                  <c:v>122.80172422743662</c:v>
                </c:pt>
                <c:pt idx="38971">
                  <c:v>122.79173299999999</c:v>
                </c:pt>
                <c:pt idx="38972">
                  <c:v>122.80700463090128</c:v>
                </c:pt>
                <c:pt idx="38973">
                  <c:v>122.86268986954235</c:v>
                </c:pt>
                <c:pt idx="38974">
                  <c:v>122.85614992309479</c:v>
                </c:pt>
                <c:pt idx="38975">
                  <c:v>122.84960378351612</c:v>
                </c:pt>
                <c:pt idx="38976">
                  <c:v>122.84306383706856</c:v>
                </c:pt>
                <c:pt idx="38977">
                  <c:v>122.83652543890376</c:v>
                </c:pt>
                <c:pt idx="38978">
                  <c:v>122.82998549245619</c:v>
                </c:pt>
                <c:pt idx="38979">
                  <c:v>122.82344554600863</c:v>
                </c:pt>
                <c:pt idx="38980">
                  <c:v>122.81690714784384</c:v>
                </c:pt>
                <c:pt idx="38981">
                  <c:v>122.81036720139628</c:v>
                </c:pt>
                <c:pt idx="38982">
                  <c:v>122.8038272549487</c:v>
                </c:pt>
                <c:pt idx="38983">
                  <c:v>122.79728885678391</c:v>
                </c:pt>
                <c:pt idx="38984">
                  <c:v>122.79074891033635</c:v>
                </c:pt>
                <c:pt idx="38985">
                  <c:v>122.78420896388879</c:v>
                </c:pt>
                <c:pt idx="38986">
                  <c:v>122.77767056572399</c:v>
                </c:pt>
                <c:pt idx="38987">
                  <c:v>122.77113061927642</c:v>
                </c:pt>
                <c:pt idx="38988">
                  <c:v>122.76458447969776</c:v>
                </c:pt>
                <c:pt idx="38989">
                  <c:v>122.75804608153297</c:v>
                </c:pt>
                <c:pt idx="38990">
                  <c:v>122.75150613508539</c:v>
                </c:pt>
                <c:pt idx="38991">
                  <c:v>122.74496618863783</c:v>
                </c:pt>
                <c:pt idx="38992">
                  <c:v>122.73842779047304</c:v>
                </c:pt>
                <c:pt idx="38993">
                  <c:v>122.73188784402548</c:v>
                </c:pt>
                <c:pt idx="38994">
                  <c:v>122.7253478975779</c:v>
                </c:pt>
                <c:pt idx="38995">
                  <c:v>122.71880949941313</c:v>
                </c:pt>
                <c:pt idx="38996">
                  <c:v>122.71226955296555</c:v>
                </c:pt>
                <c:pt idx="38997">
                  <c:v>122.70572960651799</c:v>
                </c:pt>
                <c:pt idx="38998">
                  <c:v>122.6991912083532</c:v>
                </c:pt>
                <c:pt idx="38999">
                  <c:v>122.69265126190562</c:v>
                </c:pt>
                <c:pt idx="39000">
                  <c:v>122.68610512232696</c:v>
                </c:pt>
                <c:pt idx="39001">
                  <c:v>122.67956517587939</c:v>
                </c:pt>
                <c:pt idx="39002">
                  <c:v>122.6730267777146</c:v>
                </c:pt>
                <c:pt idx="39003">
                  <c:v>122.66648683126704</c:v>
                </c:pt>
                <c:pt idx="39004">
                  <c:v>122.65994688481948</c:v>
                </c:pt>
                <c:pt idx="39005">
                  <c:v>122.65340848665468</c:v>
                </c:pt>
                <c:pt idx="39006">
                  <c:v>122.64686854020711</c:v>
                </c:pt>
                <c:pt idx="39007">
                  <c:v>122.64032859375955</c:v>
                </c:pt>
                <c:pt idx="39008">
                  <c:v>122.63379019559476</c:v>
                </c:pt>
                <c:pt idx="39009">
                  <c:v>122.6272502491472</c:v>
                </c:pt>
                <c:pt idx="39010">
                  <c:v>122.62071030269962</c:v>
                </c:pt>
                <c:pt idx="39011">
                  <c:v>122.61417190453484</c:v>
                </c:pt>
                <c:pt idx="39012">
                  <c:v>122.61977454302742</c:v>
                </c:pt>
                <c:pt idx="39013">
                  <c:v>122.59260495135908</c:v>
                </c:pt>
                <c:pt idx="39014">
                  <c:v>122.56576871578446</c:v>
                </c:pt>
                <c:pt idx="39015">
                  <c:v>122.62132940915595</c:v>
                </c:pt>
                <c:pt idx="39016">
                  <c:v>122.61780389558999</c:v>
                </c:pt>
                <c:pt idx="39017">
                  <c:v>122.57466100000001</c:v>
                </c:pt>
                <c:pt idx="39018">
                  <c:v>122.57466100000001</c:v>
                </c:pt>
                <c:pt idx="39019">
                  <c:v>122.55497215423122</c:v>
                </c:pt>
                <c:pt idx="39020">
                  <c:v>122.52850381688125</c:v>
                </c:pt>
                <c:pt idx="39021">
                  <c:v>122.50019284978541</c:v>
                </c:pt>
                <c:pt idx="39022">
                  <c:v>122.50463906078664</c:v>
                </c:pt>
                <c:pt idx="39023">
                  <c:v>122.47900649642345</c:v>
                </c:pt>
                <c:pt idx="39024">
                  <c:v>122.45849312494039</c:v>
                </c:pt>
                <c:pt idx="39025">
                  <c:v>122.47672935622317</c:v>
                </c:pt>
                <c:pt idx="39026">
                  <c:v>122.46270820786651</c:v>
                </c:pt>
                <c:pt idx="39027">
                  <c:v>122.42628254506437</c:v>
                </c:pt>
                <c:pt idx="39028">
                  <c:v>122.44483756509298</c:v>
                </c:pt>
                <c:pt idx="39029">
                  <c:v>122.44385988319428</c:v>
                </c:pt>
                <c:pt idx="39030">
                  <c:v>122.42993199999999</c:v>
                </c:pt>
                <c:pt idx="39031">
                  <c:v>122.41883188327589</c:v>
                </c:pt>
                <c:pt idx="39032">
                  <c:v>122.40105823162969</c:v>
                </c:pt>
                <c:pt idx="39033">
                  <c:v>122.38328878776088</c:v>
                </c:pt>
                <c:pt idx="39034">
                  <c:v>122.36551513611469</c:v>
                </c:pt>
                <c:pt idx="39035">
                  <c:v>122.3477414844685</c:v>
                </c:pt>
                <c:pt idx="39036">
                  <c:v>122.32997204059969</c:v>
                </c:pt>
                <c:pt idx="39037">
                  <c:v>122.3121983889535</c:v>
                </c:pt>
                <c:pt idx="39038">
                  <c:v>122.29440790619779</c:v>
                </c:pt>
                <c:pt idx="39039">
                  <c:v>122.27663846232898</c:v>
                </c:pt>
                <c:pt idx="39040">
                  <c:v>122.25886481068279</c:v>
                </c:pt>
                <c:pt idx="39041">
                  <c:v>122.2410911590366</c:v>
                </c:pt>
                <c:pt idx="39042">
                  <c:v>122.22313060515022</c:v>
                </c:pt>
                <c:pt idx="39043">
                  <c:v>122.19697128993801</c:v>
                </c:pt>
                <c:pt idx="39044">
                  <c:v>122.20087791609059</c:v>
                </c:pt>
                <c:pt idx="39045">
                  <c:v>122.23913251287554</c:v>
                </c:pt>
                <c:pt idx="39046">
                  <c:v>122.22407082546495</c:v>
                </c:pt>
                <c:pt idx="39047">
                  <c:v>122.20321028271752</c:v>
                </c:pt>
                <c:pt idx="39048">
                  <c:v>122.19571187458274</c:v>
                </c:pt>
                <c:pt idx="39049">
                  <c:v>122.18537345469719</c:v>
                </c:pt>
                <c:pt idx="39050">
                  <c:v>122.17707501954708</c:v>
                </c:pt>
                <c:pt idx="39051">
                  <c:v>122.15030371949823</c:v>
                </c:pt>
                <c:pt idx="39052">
                  <c:v>122.13349033124868</c:v>
                </c:pt>
                <c:pt idx="39053">
                  <c:v>122.1166729616143</c:v>
                </c:pt>
                <c:pt idx="39054">
                  <c:v>122.0998555919799</c:v>
                </c:pt>
                <c:pt idx="39055">
                  <c:v>122.08304220373037</c:v>
                </c:pt>
                <c:pt idx="39056">
                  <c:v>122.06622483409598</c:v>
                </c:pt>
                <c:pt idx="39057">
                  <c:v>122.04940746446158</c:v>
                </c:pt>
                <c:pt idx="39058">
                  <c:v>122.03259407621205</c:v>
                </c:pt>
                <c:pt idx="39059">
                  <c:v>122.01577670657765</c:v>
                </c:pt>
                <c:pt idx="39060">
                  <c:v>121.99895933694327</c:v>
                </c:pt>
                <c:pt idx="39061">
                  <c:v>121.98214594869373</c:v>
                </c:pt>
                <c:pt idx="39062">
                  <c:v>121.96532857905935</c:v>
                </c:pt>
                <c:pt idx="39063">
                  <c:v>121.94849528388552</c:v>
                </c:pt>
                <c:pt idx="39064">
                  <c:v>121.93168189563599</c:v>
                </c:pt>
                <c:pt idx="39065">
                  <c:v>121.91486452600159</c:v>
                </c:pt>
                <c:pt idx="39066">
                  <c:v>121.89804715636721</c:v>
                </c:pt>
                <c:pt idx="39067">
                  <c:v>121.88123376811767</c:v>
                </c:pt>
                <c:pt idx="39068">
                  <c:v>121.86441639848329</c:v>
                </c:pt>
                <c:pt idx="39069">
                  <c:v>121.84759902884889</c:v>
                </c:pt>
                <c:pt idx="39070">
                  <c:v>121.83078564059936</c:v>
                </c:pt>
                <c:pt idx="39071">
                  <c:v>121.81396827096496</c:v>
                </c:pt>
                <c:pt idx="39072">
                  <c:v>121.79715090133057</c:v>
                </c:pt>
                <c:pt idx="39073">
                  <c:v>121.78033751308104</c:v>
                </c:pt>
                <c:pt idx="39074">
                  <c:v>121.76352014344664</c:v>
                </c:pt>
                <c:pt idx="39075">
                  <c:v>121.74668684827283</c:v>
                </c:pt>
                <c:pt idx="39076">
                  <c:v>121.72986947863843</c:v>
                </c:pt>
                <c:pt idx="39077">
                  <c:v>121.71211306722289</c:v>
                </c:pt>
                <c:pt idx="39078">
                  <c:v>121.68146942513114</c:v>
                </c:pt>
                <c:pt idx="39079">
                  <c:v>121.68269833595613</c:v>
                </c:pt>
                <c:pt idx="39080">
                  <c:v>121.65019982359952</c:v>
                </c:pt>
                <c:pt idx="39081">
                  <c:v>121.65957598760133</c:v>
                </c:pt>
                <c:pt idx="39082">
                  <c:v>121.63133762756318</c:v>
                </c:pt>
                <c:pt idx="39083">
                  <c:v>121.60281814851012</c:v>
                </c:pt>
                <c:pt idx="39084">
                  <c:v>121.57141518383405</c:v>
                </c:pt>
                <c:pt idx="39085">
                  <c:v>121.57492217167382</c:v>
                </c:pt>
                <c:pt idx="39086">
                  <c:v>121.579697</c:v>
                </c:pt>
                <c:pt idx="39087">
                  <c:v>121.579697</c:v>
                </c:pt>
                <c:pt idx="39088">
                  <c:v>121.579697</c:v>
                </c:pt>
                <c:pt idx="39089">
                  <c:v>121.579697</c:v>
                </c:pt>
                <c:pt idx="39090">
                  <c:v>121.57904584624552</c:v>
                </c:pt>
                <c:pt idx="39091">
                  <c:v>121.45384220463485</c:v>
                </c:pt>
                <c:pt idx="39092">
                  <c:v>121.43853884287246</c:v>
                </c:pt>
                <c:pt idx="39093">
                  <c:v>121.42322098929023</c:v>
                </c:pt>
                <c:pt idx="39094">
                  <c:v>121.40791762752784</c:v>
                </c:pt>
                <c:pt idx="39095">
                  <c:v>121.39261788872039</c:v>
                </c:pt>
                <c:pt idx="39096">
                  <c:v>121.377314526958</c:v>
                </c:pt>
                <c:pt idx="39097">
                  <c:v>121.36201116519561</c:v>
                </c:pt>
                <c:pt idx="39098">
                  <c:v>121.34671142638818</c:v>
                </c:pt>
                <c:pt idx="39099">
                  <c:v>121.33140806462579</c:v>
                </c:pt>
                <c:pt idx="39100">
                  <c:v>121.3161047028634</c:v>
                </c:pt>
                <c:pt idx="39101">
                  <c:v>121.30080496405597</c:v>
                </c:pt>
                <c:pt idx="39102">
                  <c:v>121.28550160229358</c:v>
                </c:pt>
                <c:pt idx="39103">
                  <c:v>121.27019824053119</c:v>
                </c:pt>
                <c:pt idx="39104">
                  <c:v>121.25489850172376</c:v>
                </c:pt>
                <c:pt idx="39105">
                  <c:v>121.23959513996137</c:v>
                </c:pt>
                <c:pt idx="39106">
                  <c:v>121.22427728637913</c:v>
                </c:pt>
                <c:pt idx="39107">
                  <c:v>121.20897754757171</c:v>
                </c:pt>
                <c:pt idx="39108">
                  <c:v>121.19367418580931</c:v>
                </c:pt>
                <c:pt idx="39109">
                  <c:v>121.17837082404692</c:v>
                </c:pt>
                <c:pt idx="39110">
                  <c:v>121.16307108523948</c:v>
                </c:pt>
                <c:pt idx="39111">
                  <c:v>121.14776772347709</c:v>
                </c:pt>
                <c:pt idx="39112">
                  <c:v>121.1324643617147</c:v>
                </c:pt>
                <c:pt idx="39113">
                  <c:v>121.11716462290727</c:v>
                </c:pt>
                <c:pt idx="39114">
                  <c:v>121.10186126114488</c:v>
                </c:pt>
                <c:pt idx="39115">
                  <c:v>121.08655789938248</c:v>
                </c:pt>
                <c:pt idx="39116">
                  <c:v>121.07125816057506</c:v>
                </c:pt>
                <c:pt idx="39117">
                  <c:v>121.05595479881266</c:v>
                </c:pt>
                <c:pt idx="39118">
                  <c:v>121.04063694523043</c:v>
                </c:pt>
                <c:pt idx="39119">
                  <c:v>121.02533358346804</c:v>
                </c:pt>
                <c:pt idx="39120">
                  <c:v>121.01003384466061</c:v>
                </c:pt>
                <c:pt idx="39121">
                  <c:v>120.99473048289822</c:v>
                </c:pt>
                <c:pt idx="39122">
                  <c:v>120.97942712113583</c:v>
                </c:pt>
                <c:pt idx="39123">
                  <c:v>120.9641273823284</c:v>
                </c:pt>
                <c:pt idx="39124">
                  <c:v>120.94882402056601</c:v>
                </c:pt>
                <c:pt idx="39125">
                  <c:v>120.93352065880362</c:v>
                </c:pt>
                <c:pt idx="39126">
                  <c:v>120.91822091999617</c:v>
                </c:pt>
                <c:pt idx="39127">
                  <c:v>120.90291755823378</c:v>
                </c:pt>
                <c:pt idx="39128">
                  <c:v>120.88761419647139</c:v>
                </c:pt>
                <c:pt idx="39129">
                  <c:v>120.87231445766396</c:v>
                </c:pt>
                <c:pt idx="39130">
                  <c:v>120.85699660408173</c:v>
                </c:pt>
                <c:pt idx="39131">
                  <c:v>120.84169324231934</c:v>
                </c:pt>
                <c:pt idx="39132">
                  <c:v>120.82639350351191</c:v>
                </c:pt>
                <c:pt idx="39133">
                  <c:v>120.81109014174952</c:v>
                </c:pt>
                <c:pt idx="39134">
                  <c:v>120.78745609227468</c:v>
                </c:pt>
                <c:pt idx="39135">
                  <c:v>120.77294673819743</c:v>
                </c:pt>
                <c:pt idx="39136">
                  <c:v>120.76886168152564</c:v>
                </c:pt>
                <c:pt idx="39137">
                  <c:v>120.7551118051979</c:v>
                </c:pt>
                <c:pt idx="39138">
                  <c:v>120.71183796137339</c:v>
                </c:pt>
                <c:pt idx="39139">
                  <c:v>120.68589634255066</c:v>
                </c:pt>
                <c:pt idx="39140">
                  <c:v>120.72372949594659</c:v>
                </c:pt>
                <c:pt idx="39141">
                  <c:v>120.66908625226513</c:v>
                </c:pt>
                <c:pt idx="39142">
                  <c:v>120.63082575089392</c:v>
                </c:pt>
                <c:pt idx="39143">
                  <c:v>120.61669827177532</c:v>
                </c:pt>
                <c:pt idx="39144">
                  <c:v>120.60744234005206</c:v>
                </c:pt>
                <c:pt idx="39145">
                  <c:v>120.59818859960052</c:v>
                </c:pt>
                <c:pt idx="39146">
                  <c:v>120.58893266787724</c:v>
                </c:pt>
                <c:pt idx="39147">
                  <c:v>120.55488511874105</c:v>
                </c:pt>
                <c:pt idx="39148">
                  <c:v>120.56068686531586</c:v>
                </c:pt>
                <c:pt idx="39149">
                  <c:v>120.55413474201241</c:v>
                </c:pt>
                <c:pt idx="39150">
                  <c:v>120.57178717763472</c:v>
                </c:pt>
                <c:pt idx="39151">
                  <c:v>120.59236861954709</c:v>
                </c:pt>
                <c:pt idx="39152">
                  <c:v>120.56357151192179</c:v>
                </c:pt>
                <c:pt idx="39153">
                  <c:v>120.53784839270386</c:v>
                </c:pt>
                <c:pt idx="39154">
                  <c:v>120.51963807355308</c:v>
                </c:pt>
                <c:pt idx="39155">
                  <c:v>120.5014032642308</c:v>
                </c:pt>
                <c:pt idx="39156">
                  <c:v>120.48318570638375</c:v>
                </c:pt>
                <c:pt idx="39157">
                  <c:v>120.46497246140551</c:v>
                </c:pt>
                <c:pt idx="39158">
                  <c:v>120.46947290846245</c:v>
                </c:pt>
                <c:pt idx="39159">
                  <c:v>120.41877425250357</c:v>
                </c:pt>
                <c:pt idx="39160">
                  <c:v>120.385757</c:v>
                </c:pt>
                <c:pt idx="39161">
                  <c:v>120.36228226436234</c:v>
                </c:pt>
                <c:pt idx="39162">
                  <c:v>120.34957900000001</c:v>
                </c:pt>
                <c:pt idx="39163">
                  <c:v>120.32558774582738</c:v>
                </c:pt>
                <c:pt idx="39164">
                  <c:v>120.28914489747258</c:v>
                </c:pt>
                <c:pt idx="39165">
                  <c:v>120.30169905363528</c:v>
                </c:pt>
                <c:pt idx="39166">
                  <c:v>120.30101512589412</c:v>
                </c:pt>
                <c:pt idx="39167">
                  <c:v>120.28521613179205</c:v>
                </c:pt>
                <c:pt idx="39168">
                  <c:v>120.27051023711189</c:v>
                </c:pt>
                <c:pt idx="39169">
                  <c:v>120.25581825529329</c:v>
                </c:pt>
                <c:pt idx="39170">
                  <c:v>120.24112975169008</c:v>
                </c:pt>
                <c:pt idx="39171">
                  <c:v>120.22643776987148</c:v>
                </c:pt>
                <c:pt idx="39172">
                  <c:v>120.21174578805288</c:v>
                </c:pt>
                <c:pt idx="39173">
                  <c:v>120.19705728444967</c:v>
                </c:pt>
                <c:pt idx="39174">
                  <c:v>120.18236530263107</c:v>
                </c:pt>
                <c:pt idx="39175">
                  <c:v>120.16767332081247</c:v>
                </c:pt>
                <c:pt idx="39176">
                  <c:v>120.15298481720926</c:v>
                </c:pt>
                <c:pt idx="39177">
                  <c:v>120.13829283539066</c:v>
                </c:pt>
                <c:pt idx="39178">
                  <c:v>120.12360085357206</c:v>
                </c:pt>
                <c:pt idx="39179">
                  <c:v>120.10891234996885</c:v>
                </c:pt>
                <c:pt idx="39180">
                  <c:v>120.09420645528867</c:v>
                </c:pt>
                <c:pt idx="39181">
                  <c:v>120.07951447347007</c:v>
                </c:pt>
                <c:pt idx="39182">
                  <c:v>120.06482596986686</c:v>
                </c:pt>
                <c:pt idx="39183">
                  <c:v>120.05013398804826</c:v>
                </c:pt>
                <c:pt idx="39184">
                  <c:v>120.03544200622966</c:v>
                </c:pt>
                <c:pt idx="39185">
                  <c:v>120.02075350262645</c:v>
                </c:pt>
                <c:pt idx="39186">
                  <c:v>120.00606152080785</c:v>
                </c:pt>
                <c:pt idx="39187">
                  <c:v>119.99136953898925</c:v>
                </c:pt>
                <c:pt idx="39188">
                  <c:v>119.97668103538604</c:v>
                </c:pt>
                <c:pt idx="39189">
                  <c:v>119.96198905356744</c:v>
                </c:pt>
                <c:pt idx="39190">
                  <c:v>119.94729707174884</c:v>
                </c:pt>
                <c:pt idx="39191">
                  <c:v>119.93260856814562</c:v>
                </c:pt>
                <c:pt idx="39192">
                  <c:v>119.91791658632702</c:v>
                </c:pt>
                <c:pt idx="39193">
                  <c:v>119.90321069164686</c:v>
                </c:pt>
                <c:pt idx="39194">
                  <c:v>119.88851870982826</c:v>
                </c:pt>
                <c:pt idx="39195">
                  <c:v>119.87383020622505</c:v>
                </c:pt>
                <c:pt idx="39196">
                  <c:v>119.85913822440645</c:v>
                </c:pt>
                <c:pt idx="39197">
                  <c:v>119.84444624258785</c:v>
                </c:pt>
                <c:pt idx="39198">
                  <c:v>119.79361819594756</c:v>
                </c:pt>
                <c:pt idx="39199">
                  <c:v>119.82199152837387</c:v>
                </c:pt>
                <c:pt idx="39200">
                  <c:v>119.79148868049595</c:v>
                </c:pt>
                <c:pt idx="39201">
                  <c:v>119.78878</c:v>
                </c:pt>
                <c:pt idx="39202">
                  <c:v>119.78878</c:v>
                </c:pt>
                <c:pt idx="39203">
                  <c:v>119.7716733218884</c:v>
                </c:pt>
                <c:pt idx="39204">
                  <c:v>119.80516276328963</c:v>
                </c:pt>
                <c:pt idx="39205">
                  <c:v>119.82425165712924</c:v>
                </c:pt>
                <c:pt idx="39206">
                  <c:v>119.7724326289938</c:v>
                </c:pt>
                <c:pt idx="39207">
                  <c:v>119.76678609781861</c:v>
                </c:pt>
                <c:pt idx="39208">
                  <c:v>119.7627440095784</c:v>
                </c:pt>
                <c:pt idx="39209">
                  <c:v>119.7587019213382</c:v>
                </c:pt>
                <c:pt idx="39210">
                  <c:v>119.75466079003178</c:v>
                </c:pt>
                <c:pt idx="39211">
                  <c:v>119.75061870179157</c:v>
                </c:pt>
                <c:pt idx="39212">
                  <c:v>119.74657661355137</c:v>
                </c:pt>
                <c:pt idx="39213">
                  <c:v>119.74253548224495</c:v>
                </c:pt>
                <c:pt idx="39214">
                  <c:v>119.73849339400473</c:v>
                </c:pt>
                <c:pt idx="39215">
                  <c:v>119.73445130576454</c:v>
                </c:pt>
                <c:pt idx="39216">
                  <c:v>119.7304101744581</c:v>
                </c:pt>
                <c:pt idx="39217">
                  <c:v>119.7263680862179</c:v>
                </c:pt>
                <c:pt idx="39218">
                  <c:v>119.72232217024263</c:v>
                </c:pt>
                <c:pt idx="39219">
                  <c:v>119.71828008200242</c:v>
                </c:pt>
                <c:pt idx="39220">
                  <c:v>119.714238950696</c:v>
                </c:pt>
                <c:pt idx="39221">
                  <c:v>119.7101968624558</c:v>
                </c:pt>
                <c:pt idx="39222">
                  <c:v>119.70615477421559</c:v>
                </c:pt>
                <c:pt idx="39223">
                  <c:v>119.70211364290917</c:v>
                </c:pt>
                <c:pt idx="39224">
                  <c:v>119.69807155466896</c:v>
                </c:pt>
                <c:pt idx="39225">
                  <c:v>119.69402946642876</c:v>
                </c:pt>
                <c:pt idx="39226">
                  <c:v>119.68998833512234</c:v>
                </c:pt>
                <c:pt idx="39227">
                  <c:v>119.68594624688212</c:v>
                </c:pt>
                <c:pt idx="39228">
                  <c:v>119.68190415864193</c:v>
                </c:pt>
                <c:pt idx="39229">
                  <c:v>119.67786302733549</c:v>
                </c:pt>
                <c:pt idx="39230">
                  <c:v>119.67381711136022</c:v>
                </c:pt>
                <c:pt idx="39231">
                  <c:v>119.66977502312002</c:v>
                </c:pt>
                <c:pt idx="39232">
                  <c:v>119.66573389181359</c:v>
                </c:pt>
                <c:pt idx="39233">
                  <c:v>119.66169180357339</c:v>
                </c:pt>
                <c:pt idx="39234">
                  <c:v>119.65764971533319</c:v>
                </c:pt>
                <c:pt idx="39235">
                  <c:v>119.65360858402676</c:v>
                </c:pt>
                <c:pt idx="39236">
                  <c:v>119.64956649578656</c:v>
                </c:pt>
                <c:pt idx="39237">
                  <c:v>119.64552440754635</c:v>
                </c:pt>
                <c:pt idx="39238">
                  <c:v>119.64148327623992</c:v>
                </c:pt>
                <c:pt idx="39239">
                  <c:v>119.63744118799973</c:v>
                </c:pt>
                <c:pt idx="39240">
                  <c:v>119.63339909975952</c:v>
                </c:pt>
                <c:pt idx="39241">
                  <c:v>119.62935796845309</c:v>
                </c:pt>
                <c:pt idx="39242">
                  <c:v>119.62531588021288</c:v>
                </c:pt>
                <c:pt idx="39243">
                  <c:v>119.62126996423761</c:v>
                </c:pt>
                <c:pt idx="39244">
                  <c:v>119.61722787599741</c:v>
                </c:pt>
                <c:pt idx="39245">
                  <c:v>119.61318674469098</c:v>
                </c:pt>
                <c:pt idx="39246">
                  <c:v>119.60914465645078</c:v>
                </c:pt>
                <c:pt idx="39247">
                  <c:v>119.60510256821058</c:v>
                </c:pt>
                <c:pt idx="39248">
                  <c:v>119.60106143690415</c:v>
                </c:pt>
                <c:pt idx="39249">
                  <c:v>119.59701934866395</c:v>
                </c:pt>
                <c:pt idx="39250">
                  <c:v>119.59297726042374</c:v>
                </c:pt>
                <c:pt idx="39251">
                  <c:v>119.58893612911731</c:v>
                </c:pt>
                <c:pt idx="39252">
                  <c:v>119.58489404087712</c:v>
                </c:pt>
                <c:pt idx="39253">
                  <c:v>119.58085195263691</c:v>
                </c:pt>
                <c:pt idx="39254">
                  <c:v>119.57681082133048</c:v>
                </c:pt>
                <c:pt idx="39255">
                  <c:v>119.5727649053552</c:v>
                </c:pt>
                <c:pt idx="39256">
                  <c:v>119.568722817115</c:v>
                </c:pt>
                <c:pt idx="39257">
                  <c:v>119.56468168580857</c:v>
                </c:pt>
                <c:pt idx="39258">
                  <c:v>119.56063959756837</c:v>
                </c:pt>
                <c:pt idx="39259">
                  <c:v>119.55659750932817</c:v>
                </c:pt>
                <c:pt idx="39260">
                  <c:v>119.55255637802173</c:v>
                </c:pt>
                <c:pt idx="39261">
                  <c:v>119.54851428978154</c:v>
                </c:pt>
                <c:pt idx="39262">
                  <c:v>119.54447220154134</c:v>
                </c:pt>
                <c:pt idx="39263">
                  <c:v>119.5404310702349</c:v>
                </c:pt>
                <c:pt idx="39264">
                  <c:v>119.5363889819947</c:v>
                </c:pt>
                <c:pt idx="39265">
                  <c:v>119.54983013349225</c:v>
                </c:pt>
                <c:pt idx="39266">
                  <c:v>119.52474816261325</c:v>
                </c:pt>
                <c:pt idx="39267">
                  <c:v>119.50287208822127</c:v>
                </c:pt>
                <c:pt idx="39268">
                  <c:v>119.51405155603243</c:v>
                </c:pt>
                <c:pt idx="39269">
                  <c:v>119.44325200357568</c:v>
                </c:pt>
                <c:pt idx="39270">
                  <c:v>119.44192954077253</c:v>
                </c:pt>
                <c:pt idx="39271">
                  <c:v>119.46014810586551</c:v>
                </c:pt>
                <c:pt idx="39272">
                  <c:v>119.44793712943981</c:v>
                </c:pt>
                <c:pt idx="39273">
                  <c:v>119.47573552742013</c:v>
                </c:pt>
                <c:pt idx="39274">
                  <c:v>119.481239</c:v>
                </c:pt>
                <c:pt idx="39275">
                  <c:v>119.481239</c:v>
                </c:pt>
                <c:pt idx="39276">
                  <c:v>119.481239</c:v>
                </c:pt>
                <c:pt idx="39277">
                  <c:v>119.481239</c:v>
                </c:pt>
                <c:pt idx="39278">
                  <c:v>119.46682041940868</c:v>
                </c:pt>
                <c:pt idx="39279">
                  <c:v>119.46315</c:v>
                </c:pt>
                <c:pt idx="39280">
                  <c:v>119.44846400929899</c:v>
                </c:pt>
                <c:pt idx="39281">
                  <c:v>119.42530728455837</c:v>
                </c:pt>
                <c:pt idx="39282">
                  <c:v>119.40102200353655</c:v>
                </c:pt>
                <c:pt idx="39283">
                  <c:v>119.37673097179699</c:v>
                </c:pt>
                <c:pt idx="39284">
                  <c:v>119.35243994005741</c:v>
                </c:pt>
                <c:pt idx="39285">
                  <c:v>119.32815465903559</c:v>
                </c:pt>
                <c:pt idx="39286">
                  <c:v>119.30386362729602</c:v>
                </c:pt>
                <c:pt idx="39287">
                  <c:v>119.27957259555646</c:v>
                </c:pt>
                <c:pt idx="39288">
                  <c:v>119.25528731453463</c:v>
                </c:pt>
                <c:pt idx="39289">
                  <c:v>119.23099628279506</c:v>
                </c:pt>
                <c:pt idx="39290">
                  <c:v>119.2067052510555</c:v>
                </c:pt>
                <c:pt idx="39291">
                  <c:v>119.18241997003368</c:v>
                </c:pt>
                <c:pt idx="39292">
                  <c:v>119.1581289382941</c:v>
                </c:pt>
                <c:pt idx="39293">
                  <c:v>119.13381490368357</c:v>
                </c:pt>
                <c:pt idx="39294">
                  <c:v>119.10952387194401</c:v>
                </c:pt>
                <c:pt idx="39295">
                  <c:v>119.08523859092217</c:v>
                </c:pt>
                <c:pt idx="39296">
                  <c:v>119.06094755918261</c:v>
                </c:pt>
                <c:pt idx="39297">
                  <c:v>119.03665652744304</c:v>
                </c:pt>
                <c:pt idx="39298">
                  <c:v>119.01237124642122</c:v>
                </c:pt>
                <c:pt idx="39299">
                  <c:v>118.98808021468166</c:v>
                </c:pt>
                <c:pt idx="39300">
                  <c:v>118.96378918294209</c:v>
                </c:pt>
                <c:pt idx="39301">
                  <c:v>118.93950390192026</c:v>
                </c:pt>
                <c:pt idx="39302">
                  <c:v>118.9152128701807</c:v>
                </c:pt>
                <c:pt idx="39303">
                  <c:v>118.89092183844113</c:v>
                </c:pt>
                <c:pt idx="39304">
                  <c:v>118.8666365574193</c:v>
                </c:pt>
                <c:pt idx="39305">
                  <c:v>118.84232252280877</c:v>
                </c:pt>
                <c:pt idx="39306">
                  <c:v>118.81803149106921</c:v>
                </c:pt>
                <c:pt idx="39307">
                  <c:v>118.79374621004737</c:v>
                </c:pt>
                <c:pt idx="39308">
                  <c:v>118.76945517830781</c:v>
                </c:pt>
                <c:pt idx="39309">
                  <c:v>118.74516414656824</c:v>
                </c:pt>
                <c:pt idx="39310">
                  <c:v>118.72087886554642</c:v>
                </c:pt>
                <c:pt idx="39311">
                  <c:v>118.69658783380686</c:v>
                </c:pt>
                <c:pt idx="39312">
                  <c:v>118.67229680206729</c:v>
                </c:pt>
                <c:pt idx="39313">
                  <c:v>118.64801152104546</c:v>
                </c:pt>
                <c:pt idx="39314">
                  <c:v>118.6237204893059</c:v>
                </c:pt>
                <c:pt idx="39315">
                  <c:v>118.59942945756633</c:v>
                </c:pt>
                <c:pt idx="39316">
                  <c:v>118.5751441765445</c:v>
                </c:pt>
                <c:pt idx="39317">
                  <c:v>118.55085314480493</c:v>
                </c:pt>
                <c:pt idx="39318">
                  <c:v>118.52653911019441</c:v>
                </c:pt>
                <c:pt idx="39319">
                  <c:v>118.50224807845484</c:v>
                </c:pt>
                <c:pt idx="39320">
                  <c:v>118.47796279743301</c:v>
                </c:pt>
                <c:pt idx="39321">
                  <c:v>118.45367176569344</c:v>
                </c:pt>
                <c:pt idx="39322">
                  <c:v>118.42938073395388</c:v>
                </c:pt>
                <c:pt idx="39323">
                  <c:v>118.40509545293206</c:v>
                </c:pt>
                <c:pt idx="39324">
                  <c:v>118.38080442119249</c:v>
                </c:pt>
                <c:pt idx="39325">
                  <c:v>118.35651338945291</c:v>
                </c:pt>
                <c:pt idx="39326">
                  <c:v>118.3322281084311</c:v>
                </c:pt>
                <c:pt idx="39327">
                  <c:v>118.30793707669153</c:v>
                </c:pt>
                <c:pt idx="39328">
                  <c:v>118.28182433563767</c:v>
                </c:pt>
                <c:pt idx="39329">
                  <c:v>118.24254809251312</c:v>
                </c:pt>
                <c:pt idx="39330">
                  <c:v>118.20284995422031</c:v>
                </c:pt>
                <c:pt idx="39331">
                  <c:v>118.22676374755662</c:v>
                </c:pt>
                <c:pt idx="39332">
                  <c:v>118.07583104345692</c:v>
                </c:pt>
                <c:pt idx="39333">
                  <c:v>118.06388194449902</c:v>
                </c:pt>
                <c:pt idx="39334">
                  <c:v>118.0282314063344</c:v>
                </c:pt>
                <c:pt idx="39335">
                  <c:v>117.99256759243801</c:v>
                </c:pt>
                <c:pt idx="39336">
                  <c:v>118.02593333398822</c:v>
                </c:pt>
                <c:pt idx="39337">
                  <c:v>118.03154047054494</c:v>
                </c:pt>
                <c:pt idx="39338">
                  <c:v>118.01807814504659</c:v>
                </c:pt>
                <c:pt idx="39339">
                  <c:v>118.00461263168997</c:v>
                </c:pt>
                <c:pt idx="39340">
                  <c:v>117.99114711833334</c:v>
                </c:pt>
                <c:pt idx="39341">
                  <c:v>117.97768479283501</c:v>
                </c:pt>
                <c:pt idx="39342">
                  <c:v>117.96421927947837</c:v>
                </c:pt>
                <c:pt idx="39343">
                  <c:v>117.95074101468865</c:v>
                </c:pt>
                <c:pt idx="39344">
                  <c:v>117.93727550133202</c:v>
                </c:pt>
                <c:pt idx="39345">
                  <c:v>117.92381317583369</c:v>
                </c:pt>
                <c:pt idx="39346">
                  <c:v>117.91034766247707</c:v>
                </c:pt>
                <c:pt idx="39347">
                  <c:v>117.89688214912044</c:v>
                </c:pt>
                <c:pt idx="39348">
                  <c:v>117.88341982362209</c:v>
                </c:pt>
                <c:pt idx="39349">
                  <c:v>117.86995431026547</c:v>
                </c:pt>
                <c:pt idx="39350">
                  <c:v>117.85648879690885</c:v>
                </c:pt>
                <c:pt idx="39351">
                  <c:v>117.8430264714105</c:v>
                </c:pt>
                <c:pt idx="39352">
                  <c:v>117.80263311919892</c:v>
                </c:pt>
                <c:pt idx="39353">
                  <c:v>117.78915485440919</c:v>
                </c:pt>
                <c:pt idx="39354">
                  <c:v>117.77568934105257</c:v>
                </c:pt>
                <c:pt idx="39355">
                  <c:v>117.76222701555422</c:v>
                </c:pt>
                <c:pt idx="39356">
                  <c:v>117.7487615021976</c:v>
                </c:pt>
                <c:pt idx="39357">
                  <c:v>117.73529598884097</c:v>
                </c:pt>
                <c:pt idx="39358">
                  <c:v>117.72183366334264</c:v>
                </c:pt>
                <c:pt idx="39359">
                  <c:v>117.708368149986</c:v>
                </c:pt>
                <c:pt idx="39360">
                  <c:v>117.69490263662938</c:v>
                </c:pt>
                <c:pt idx="39361">
                  <c:v>117.68144031113104</c:v>
                </c:pt>
                <c:pt idx="39362">
                  <c:v>117.66797479777442</c:v>
                </c:pt>
                <c:pt idx="39363">
                  <c:v>117.6545092844178</c:v>
                </c:pt>
                <c:pt idx="39364">
                  <c:v>117.64104695891945</c:v>
                </c:pt>
                <c:pt idx="39365">
                  <c:v>117.62758144556283</c:v>
                </c:pt>
                <c:pt idx="39366">
                  <c:v>117.6141031807731</c:v>
                </c:pt>
                <c:pt idx="39367">
                  <c:v>117.60063766741648</c:v>
                </c:pt>
                <c:pt idx="39368">
                  <c:v>117.58717534191813</c:v>
                </c:pt>
                <c:pt idx="39369">
                  <c:v>117.5737098285615</c:v>
                </c:pt>
                <c:pt idx="39370">
                  <c:v>117.56024431520488</c:v>
                </c:pt>
                <c:pt idx="39371">
                  <c:v>117.54678198970655</c:v>
                </c:pt>
                <c:pt idx="39372">
                  <c:v>117.53331647634992</c:v>
                </c:pt>
                <c:pt idx="39373">
                  <c:v>117.51985415085157</c:v>
                </c:pt>
                <c:pt idx="39374">
                  <c:v>117.50638863749495</c:v>
                </c:pt>
                <c:pt idx="39375">
                  <c:v>117.49292312413833</c:v>
                </c:pt>
                <c:pt idx="39376">
                  <c:v>117.47946079863998</c:v>
                </c:pt>
                <c:pt idx="39377">
                  <c:v>117.46599528528336</c:v>
                </c:pt>
                <c:pt idx="39378">
                  <c:v>117.45251702049363</c:v>
                </c:pt>
                <c:pt idx="39379">
                  <c:v>117.43905150713701</c:v>
                </c:pt>
                <c:pt idx="39380">
                  <c:v>117.42558918163867</c:v>
                </c:pt>
                <c:pt idx="39381">
                  <c:v>117.40970784668575</c:v>
                </c:pt>
                <c:pt idx="39382">
                  <c:v>117.41965809060562</c:v>
                </c:pt>
                <c:pt idx="39383">
                  <c:v>117.437057</c:v>
                </c:pt>
                <c:pt idx="39384">
                  <c:v>117.39849765450643</c:v>
                </c:pt>
                <c:pt idx="39385">
                  <c:v>117.35493090486409</c:v>
                </c:pt>
                <c:pt idx="39386">
                  <c:v>117.29715137568533</c:v>
                </c:pt>
                <c:pt idx="39387">
                  <c:v>117.26618425298045</c:v>
                </c:pt>
                <c:pt idx="39388">
                  <c:v>117.2539477334287</c:v>
                </c:pt>
                <c:pt idx="39389">
                  <c:v>117.21751688247915</c:v>
                </c:pt>
                <c:pt idx="39390">
                  <c:v>117.19892362940419</c:v>
                </c:pt>
                <c:pt idx="39391">
                  <c:v>117.19373749797361</c:v>
                </c:pt>
                <c:pt idx="39392">
                  <c:v>117.18855627300609</c:v>
                </c:pt>
                <c:pt idx="39393">
                  <c:v>117.18337627465432</c:v>
                </c:pt>
                <c:pt idx="39394">
                  <c:v>117.17819504968678</c:v>
                </c:pt>
                <c:pt idx="39395">
                  <c:v>117.17301505133501</c:v>
                </c:pt>
                <c:pt idx="39396">
                  <c:v>117.16783382636748</c:v>
                </c:pt>
                <c:pt idx="39397">
                  <c:v>117.16265260139996</c:v>
                </c:pt>
                <c:pt idx="39398">
                  <c:v>117.15747260304818</c:v>
                </c:pt>
                <c:pt idx="39399">
                  <c:v>117.15229137808065</c:v>
                </c:pt>
                <c:pt idx="39400">
                  <c:v>117.14711015311312</c:v>
                </c:pt>
                <c:pt idx="39401">
                  <c:v>117.14193015476134</c:v>
                </c:pt>
                <c:pt idx="39402">
                  <c:v>117.13674892979381</c:v>
                </c:pt>
                <c:pt idx="39403">
                  <c:v>117.13156279836325</c:v>
                </c:pt>
                <c:pt idx="39404">
                  <c:v>117.12638157339572</c:v>
                </c:pt>
                <c:pt idx="39405">
                  <c:v>117.12120157504394</c:v>
                </c:pt>
                <c:pt idx="39406">
                  <c:v>117.11602035007641</c:v>
                </c:pt>
                <c:pt idx="39407">
                  <c:v>117.11083912510888</c:v>
                </c:pt>
                <c:pt idx="39408">
                  <c:v>117.1056591267571</c:v>
                </c:pt>
                <c:pt idx="39409">
                  <c:v>117.10047790178957</c:v>
                </c:pt>
                <c:pt idx="39410">
                  <c:v>117.09529667682204</c:v>
                </c:pt>
                <c:pt idx="39411">
                  <c:v>117.09011667847028</c:v>
                </c:pt>
                <c:pt idx="39412">
                  <c:v>117.08493545350275</c:v>
                </c:pt>
                <c:pt idx="39413">
                  <c:v>117.07975422853521</c:v>
                </c:pt>
                <c:pt idx="39414">
                  <c:v>117.07457423018344</c:v>
                </c:pt>
                <c:pt idx="39415">
                  <c:v>117.06939300521591</c:v>
                </c:pt>
                <c:pt idx="39416">
                  <c:v>117.06420687378534</c:v>
                </c:pt>
                <c:pt idx="39417">
                  <c:v>117.05902687543357</c:v>
                </c:pt>
                <c:pt idx="39418">
                  <c:v>117.05384565046604</c:v>
                </c:pt>
                <c:pt idx="39419">
                  <c:v>117.04866442549852</c:v>
                </c:pt>
                <c:pt idx="39420">
                  <c:v>117.04348442714674</c:v>
                </c:pt>
                <c:pt idx="39421">
                  <c:v>117.03830320217921</c:v>
                </c:pt>
                <c:pt idx="39422">
                  <c:v>117.03312197721168</c:v>
                </c:pt>
                <c:pt idx="39423">
                  <c:v>117.0279419788599</c:v>
                </c:pt>
                <c:pt idx="39424">
                  <c:v>117.02276075389237</c:v>
                </c:pt>
                <c:pt idx="39425">
                  <c:v>117.01757952892484</c:v>
                </c:pt>
                <c:pt idx="39426">
                  <c:v>117.01239953057308</c:v>
                </c:pt>
                <c:pt idx="39427">
                  <c:v>117.00721830560553</c:v>
                </c:pt>
                <c:pt idx="39428">
                  <c:v>117.00203217417497</c:v>
                </c:pt>
                <c:pt idx="39429">
                  <c:v>116.99685094920744</c:v>
                </c:pt>
                <c:pt idx="39430">
                  <c:v>116.99167095085566</c:v>
                </c:pt>
                <c:pt idx="39431">
                  <c:v>116.98648972588813</c:v>
                </c:pt>
                <c:pt idx="39432">
                  <c:v>116.9813085009206</c:v>
                </c:pt>
                <c:pt idx="39433">
                  <c:v>116.97612850256884</c:v>
                </c:pt>
                <c:pt idx="39434">
                  <c:v>116.97094727760131</c:v>
                </c:pt>
                <c:pt idx="39435">
                  <c:v>116.96338727768516</c:v>
                </c:pt>
                <c:pt idx="39436">
                  <c:v>116.93832420791607</c:v>
                </c:pt>
                <c:pt idx="39437">
                  <c:v>116.84894098739608</c:v>
                </c:pt>
                <c:pt idx="39438">
                  <c:v>116.84964693884119</c:v>
                </c:pt>
                <c:pt idx="39439">
                  <c:v>116.91039526868471</c:v>
                </c:pt>
                <c:pt idx="39440">
                  <c:v>116.86257203539823</c:v>
                </c:pt>
                <c:pt idx="39441">
                  <c:v>116.8699681056867</c:v>
                </c:pt>
                <c:pt idx="39442">
                  <c:v>116.86067253576212</c:v>
                </c:pt>
                <c:pt idx="39443">
                  <c:v>116.79110195954996</c:v>
                </c:pt>
                <c:pt idx="39444">
                  <c:v>116.83512901907032</c:v>
                </c:pt>
                <c:pt idx="39445">
                  <c:v>116.80130822103004</c:v>
                </c:pt>
                <c:pt idx="39446">
                  <c:v>116.77762933619456</c:v>
                </c:pt>
                <c:pt idx="39447">
                  <c:v>116.71621862301488</c:v>
                </c:pt>
                <c:pt idx="39448">
                  <c:v>116.7091090528299</c:v>
                </c:pt>
                <c:pt idx="39449">
                  <c:v>116.70200116578179</c:v>
                </c:pt>
                <c:pt idx="39450">
                  <c:v>116.69489159559683</c:v>
                </c:pt>
                <c:pt idx="39451">
                  <c:v>116.68777529286433</c:v>
                </c:pt>
                <c:pt idx="39452">
                  <c:v>116.68066572267935</c:v>
                </c:pt>
                <c:pt idx="39453">
                  <c:v>116.67355783563126</c:v>
                </c:pt>
                <c:pt idx="39454">
                  <c:v>116.66644826544628</c:v>
                </c:pt>
                <c:pt idx="39455">
                  <c:v>116.6593386952613</c:v>
                </c:pt>
                <c:pt idx="39456">
                  <c:v>116.6522308082132</c:v>
                </c:pt>
                <c:pt idx="39457">
                  <c:v>116.64512123802822</c:v>
                </c:pt>
                <c:pt idx="39458">
                  <c:v>116.63801166784324</c:v>
                </c:pt>
                <c:pt idx="39459">
                  <c:v>116.63090378079515</c:v>
                </c:pt>
                <c:pt idx="39460">
                  <c:v>116.62379421061017</c:v>
                </c:pt>
                <c:pt idx="39461">
                  <c:v>116.61668464042519</c:v>
                </c:pt>
                <c:pt idx="39462">
                  <c:v>116.6095767533771</c:v>
                </c:pt>
                <c:pt idx="39463">
                  <c:v>116.60246718319212</c:v>
                </c:pt>
                <c:pt idx="39464">
                  <c:v>116.59535088045962</c:v>
                </c:pt>
                <c:pt idx="39465">
                  <c:v>116.58824299341153</c:v>
                </c:pt>
                <c:pt idx="39466">
                  <c:v>116.58113342322655</c:v>
                </c:pt>
                <c:pt idx="39467">
                  <c:v>116.57402385304157</c:v>
                </c:pt>
                <c:pt idx="39468">
                  <c:v>116.56691596599347</c:v>
                </c:pt>
                <c:pt idx="39469">
                  <c:v>116.55980639580849</c:v>
                </c:pt>
                <c:pt idx="39470">
                  <c:v>116.55269682562353</c:v>
                </c:pt>
                <c:pt idx="39471">
                  <c:v>116.54558893857542</c:v>
                </c:pt>
                <c:pt idx="39472">
                  <c:v>116.53847936839045</c:v>
                </c:pt>
                <c:pt idx="39473">
                  <c:v>116.53136979820547</c:v>
                </c:pt>
                <c:pt idx="39474">
                  <c:v>116.52426191115738</c:v>
                </c:pt>
                <c:pt idx="39475">
                  <c:v>116.5171523409724</c:v>
                </c:pt>
                <c:pt idx="39476">
                  <c:v>116.5100360382399</c:v>
                </c:pt>
                <c:pt idx="39477">
                  <c:v>116.50292646805492</c:v>
                </c:pt>
                <c:pt idx="39478">
                  <c:v>116.49581858100683</c:v>
                </c:pt>
                <c:pt idx="39479">
                  <c:v>116.48870901082185</c:v>
                </c:pt>
                <c:pt idx="39480">
                  <c:v>116.48159944063687</c:v>
                </c:pt>
                <c:pt idx="39481">
                  <c:v>116.30646231759657</c:v>
                </c:pt>
                <c:pt idx="39482">
                  <c:v>116.27911270154947</c:v>
                </c:pt>
                <c:pt idx="39483">
                  <c:v>116.2651204720638</c:v>
                </c:pt>
                <c:pt idx="39484">
                  <c:v>116.27283176853581</c:v>
                </c:pt>
                <c:pt idx="39485">
                  <c:v>116.28054489103114</c:v>
                </c:pt>
                <c:pt idx="39486">
                  <c:v>116.28825801352647</c:v>
                </c:pt>
                <c:pt idx="39487">
                  <c:v>116.2959693099985</c:v>
                </c:pt>
                <c:pt idx="39488">
                  <c:v>116.28249302145412</c:v>
                </c:pt>
                <c:pt idx="39489">
                  <c:v>116.27928900000001</c:v>
                </c:pt>
                <c:pt idx="39490">
                  <c:v>116.20349188865046</c:v>
                </c:pt>
                <c:pt idx="39491">
                  <c:v>116.17356813682956</c:v>
                </c:pt>
                <c:pt idx="39492">
                  <c:v>116.18617158583692</c:v>
                </c:pt>
                <c:pt idx="39493">
                  <c:v>116.14223006652361</c:v>
                </c:pt>
                <c:pt idx="39494">
                  <c:v>116.07192299141835</c:v>
                </c:pt>
                <c:pt idx="39495">
                  <c:v>116.0306288557463</c:v>
                </c:pt>
                <c:pt idx="39496">
                  <c:v>116.04195140772532</c:v>
                </c:pt>
                <c:pt idx="39497">
                  <c:v>116.02349260211398</c:v>
                </c:pt>
                <c:pt idx="39498">
                  <c:v>116.0000693890305</c:v>
                </c:pt>
                <c:pt idx="39499">
                  <c:v>115.97664617594701</c:v>
                </c:pt>
                <c:pt idx="39500">
                  <c:v>115.95322850813177</c:v>
                </c:pt>
                <c:pt idx="39501">
                  <c:v>115.92980529504828</c:v>
                </c:pt>
                <c:pt idx="39502">
                  <c:v>115.9063599008918</c:v>
                </c:pt>
                <c:pt idx="39503">
                  <c:v>115.88294223307656</c:v>
                </c:pt>
                <c:pt idx="39504">
                  <c:v>115.85951901999307</c:v>
                </c:pt>
                <c:pt idx="39505">
                  <c:v>115.8360958069096</c:v>
                </c:pt>
                <c:pt idx="39506">
                  <c:v>115.81267813909436</c:v>
                </c:pt>
                <c:pt idx="39507">
                  <c:v>115.78925492601087</c:v>
                </c:pt>
                <c:pt idx="39508">
                  <c:v>115.76583171292738</c:v>
                </c:pt>
                <c:pt idx="39509">
                  <c:v>115.74241404511214</c:v>
                </c:pt>
                <c:pt idx="39510">
                  <c:v>115.71899083202865</c:v>
                </c:pt>
                <c:pt idx="39511">
                  <c:v>115.69556761894518</c:v>
                </c:pt>
                <c:pt idx="39512">
                  <c:v>115.67214995112994</c:v>
                </c:pt>
                <c:pt idx="39513">
                  <c:v>115.64872673804645</c:v>
                </c:pt>
                <c:pt idx="39514">
                  <c:v>115.62528134388997</c:v>
                </c:pt>
                <c:pt idx="39515">
                  <c:v>115.60185813080648</c:v>
                </c:pt>
                <c:pt idx="39516">
                  <c:v>115.57844046299124</c:v>
                </c:pt>
                <c:pt idx="39517">
                  <c:v>115.55501724990776</c:v>
                </c:pt>
                <c:pt idx="39518">
                  <c:v>115.53159403682427</c:v>
                </c:pt>
                <c:pt idx="39519">
                  <c:v>115.50817636900904</c:v>
                </c:pt>
                <c:pt idx="39520">
                  <c:v>115.48475315592555</c:v>
                </c:pt>
                <c:pt idx="39521">
                  <c:v>115.46132994284206</c:v>
                </c:pt>
                <c:pt idx="39522">
                  <c:v>115.43791227502682</c:v>
                </c:pt>
                <c:pt idx="39523">
                  <c:v>115.41448906194334</c:v>
                </c:pt>
                <c:pt idx="39524">
                  <c:v>115.39106584885985</c:v>
                </c:pt>
                <c:pt idx="39525">
                  <c:v>115.36764818104461</c:v>
                </c:pt>
                <c:pt idx="39526">
                  <c:v>115.34422496796113</c:v>
                </c:pt>
                <c:pt idx="39527">
                  <c:v>115.32077957380464</c:v>
                </c:pt>
                <c:pt idx="39528">
                  <c:v>115.2973619059894</c:v>
                </c:pt>
                <c:pt idx="39529">
                  <c:v>115.27393869290593</c:v>
                </c:pt>
                <c:pt idx="39530">
                  <c:v>115.25051547982244</c:v>
                </c:pt>
                <c:pt idx="39531">
                  <c:v>115.2270978120072</c:v>
                </c:pt>
                <c:pt idx="39532">
                  <c:v>115.20367459892371</c:v>
                </c:pt>
                <c:pt idx="39533">
                  <c:v>115.18025138584022</c:v>
                </c:pt>
                <c:pt idx="39534">
                  <c:v>115.15683371802498</c:v>
                </c:pt>
                <c:pt idx="39535">
                  <c:v>115.13341050494151</c:v>
                </c:pt>
                <c:pt idx="39536">
                  <c:v>115.10998729185802</c:v>
                </c:pt>
                <c:pt idx="39537">
                  <c:v>115.08656962404278</c:v>
                </c:pt>
                <c:pt idx="39538">
                  <c:v>115.07366159036719</c:v>
                </c:pt>
                <c:pt idx="39539">
                  <c:v>115.10343899999999</c:v>
                </c:pt>
                <c:pt idx="39540">
                  <c:v>115.10691121030042</c:v>
                </c:pt>
                <c:pt idx="39541">
                  <c:v>115.121529</c:v>
                </c:pt>
                <c:pt idx="39542">
                  <c:v>115.11780230472102</c:v>
                </c:pt>
                <c:pt idx="39543">
                  <c:v>115.10343899999999</c:v>
                </c:pt>
                <c:pt idx="39544">
                  <c:v>115.09150883881735</c:v>
                </c:pt>
                <c:pt idx="39545">
                  <c:v>115.06970164949928</c:v>
                </c:pt>
                <c:pt idx="39546">
                  <c:v>115.14808707699642</c:v>
                </c:pt>
                <c:pt idx="39547">
                  <c:v>115.17516149694778</c:v>
                </c:pt>
                <c:pt idx="39548">
                  <c:v>115.17250370992539</c:v>
                </c:pt>
                <c:pt idx="39549">
                  <c:v>115.16984592290301</c:v>
                </c:pt>
                <c:pt idx="39550">
                  <c:v>115.16718876509157</c:v>
                </c:pt>
                <c:pt idx="39551">
                  <c:v>115.16453097806918</c:v>
                </c:pt>
                <c:pt idx="39552">
                  <c:v>115.16187067420303</c:v>
                </c:pt>
                <c:pt idx="39553">
                  <c:v>115.15921351639159</c:v>
                </c:pt>
                <c:pt idx="39554">
                  <c:v>115.1565557293692</c:v>
                </c:pt>
                <c:pt idx="39555">
                  <c:v>115.15389794234683</c:v>
                </c:pt>
                <c:pt idx="39556">
                  <c:v>115.15124078453539</c:v>
                </c:pt>
                <c:pt idx="39557">
                  <c:v>115.148582997513</c:v>
                </c:pt>
                <c:pt idx="39558">
                  <c:v>115.14592521049062</c:v>
                </c:pt>
                <c:pt idx="39559">
                  <c:v>115.14326805267918</c:v>
                </c:pt>
                <c:pt idx="39560">
                  <c:v>115.14061026565679</c:v>
                </c:pt>
                <c:pt idx="39561">
                  <c:v>115.139618</c:v>
                </c:pt>
                <c:pt idx="39562">
                  <c:v>115.15115545231284</c:v>
                </c:pt>
                <c:pt idx="39563">
                  <c:v>115.157707</c:v>
                </c:pt>
                <c:pt idx="39564">
                  <c:v>115.14589632753278</c:v>
                </c:pt>
                <c:pt idx="39565">
                  <c:v>115.139618</c:v>
                </c:pt>
                <c:pt idx="39566">
                  <c:v>115.11549004029565</c:v>
                </c:pt>
                <c:pt idx="39567">
                  <c:v>115.15220087508939</c:v>
                </c:pt>
                <c:pt idx="39568">
                  <c:v>115.13884196709584</c:v>
                </c:pt>
                <c:pt idx="39569">
                  <c:v>115.1339721962327</c:v>
                </c:pt>
                <c:pt idx="39570">
                  <c:v>115.13733219790191</c:v>
                </c:pt>
                <c:pt idx="39571">
                  <c:v>115.13401994127676</c:v>
                </c:pt>
                <c:pt idx="39572">
                  <c:v>115.13070846880328</c:v>
                </c:pt>
                <c:pt idx="39573">
                  <c:v>115.12739621217813</c:v>
                </c:pt>
                <c:pt idx="39574">
                  <c:v>115.12408395555299</c:v>
                </c:pt>
                <c:pt idx="39575">
                  <c:v>115.12077248307951</c:v>
                </c:pt>
                <c:pt idx="39576">
                  <c:v>115.11746022645436</c:v>
                </c:pt>
                <c:pt idx="39577">
                  <c:v>115.11414483322255</c:v>
                </c:pt>
                <c:pt idx="39578">
                  <c:v>115.11083336074907</c:v>
                </c:pt>
                <c:pt idx="39579">
                  <c:v>115.10752110412392</c:v>
                </c:pt>
                <c:pt idx="39580">
                  <c:v>115.10420884749877</c:v>
                </c:pt>
                <c:pt idx="39581">
                  <c:v>115.10089737502528</c:v>
                </c:pt>
                <c:pt idx="39582">
                  <c:v>115.09758511840013</c:v>
                </c:pt>
                <c:pt idx="39583">
                  <c:v>115.09427286177498</c:v>
                </c:pt>
                <c:pt idx="39584">
                  <c:v>115.0909613893015</c:v>
                </c:pt>
                <c:pt idx="39585">
                  <c:v>115.08764913267636</c:v>
                </c:pt>
                <c:pt idx="39586">
                  <c:v>115.08433687605121</c:v>
                </c:pt>
                <c:pt idx="39587">
                  <c:v>115.08102540357773</c:v>
                </c:pt>
                <c:pt idx="39588">
                  <c:v>115.07771314695258</c:v>
                </c:pt>
                <c:pt idx="39589">
                  <c:v>115.07439775372077</c:v>
                </c:pt>
                <c:pt idx="39590">
                  <c:v>115.07108549709562</c:v>
                </c:pt>
                <c:pt idx="39591">
                  <c:v>115.06777402462214</c:v>
                </c:pt>
                <c:pt idx="39592">
                  <c:v>115.06446176799699</c:v>
                </c:pt>
                <c:pt idx="39593">
                  <c:v>115.06114951137184</c:v>
                </c:pt>
                <c:pt idx="39594">
                  <c:v>115.05783803889835</c:v>
                </c:pt>
                <c:pt idx="39595">
                  <c:v>115.05452578227322</c:v>
                </c:pt>
                <c:pt idx="39596">
                  <c:v>115.05121352564807</c:v>
                </c:pt>
                <c:pt idx="39597">
                  <c:v>115.04790205317458</c:v>
                </c:pt>
                <c:pt idx="39598">
                  <c:v>115.04458979654943</c:v>
                </c:pt>
                <c:pt idx="39599">
                  <c:v>115.04127753992428</c:v>
                </c:pt>
                <c:pt idx="39600">
                  <c:v>115.0379660674508</c:v>
                </c:pt>
                <c:pt idx="39601">
                  <c:v>115.03465381082565</c:v>
                </c:pt>
                <c:pt idx="39602">
                  <c:v>115.03133841759384</c:v>
                </c:pt>
                <c:pt idx="39603">
                  <c:v>114.99745972436814</c:v>
                </c:pt>
                <c:pt idx="39604">
                  <c:v>115.01181799761622</c:v>
                </c:pt>
                <c:pt idx="39605">
                  <c:v>115.04710849952313</c:v>
                </c:pt>
                <c:pt idx="39606">
                  <c:v>115.049171</c:v>
                </c:pt>
                <c:pt idx="39607">
                  <c:v>115.049171</c:v>
                </c:pt>
                <c:pt idx="39608">
                  <c:v>115.101485144969</c:v>
                </c:pt>
                <c:pt idx="39609">
                  <c:v>115.03318680543633</c:v>
                </c:pt>
                <c:pt idx="39610">
                  <c:v>115.04876998045292</c:v>
                </c:pt>
                <c:pt idx="39611">
                  <c:v>115.10262381545064</c:v>
                </c:pt>
                <c:pt idx="39612">
                  <c:v>115.10375312280335</c:v>
                </c:pt>
                <c:pt idx="39613">
                  <c:v>115.10407207826522</c:v>
                </c:pt>
                <c:pt idx="39614">
                  <c:v>115.10439133576824</c:v>
                </c:pt>
                <c:pt idx="39615">
                  <c:v>115.10471029123012</c:v>
                </c:pt>
                <c:pt idx="39616">
                  <c:v>115.1050291711817</c:v>
                </c:pt>
                <c:pt idx="39617">
                  <c:v>115.10534812664356</c:v>
                </c:pt>
                <c:pt idx="39618">
                  <c:v>115.10566708210543</c:v>
                </c:pt>
                <c:pt idx="39619">
                  <c:v>115.10598596205702</c:v>
                </c:pt>
                <c:pt idx="39620">
                  <c:v>115.10630491751888</c:v>
                </c:pt>
                <c:pt idx="39621">
                  <c:v>115.10662387298075</c:v>
                </c:pt>
                <c:pt idx="39622">
                  <c:v>115.10694275293233</c:v>
                </c:pt>
                <c:pt idx="39623">
                  <c:v>115.1072617083942</c:v>
                </c:pt>
                <c:pt idx="39624">
                  <c:v>115.10758066385607</c:v>
                </c:pt>
                <c:pt idx="39625">
                  <c:v>115.10789954380765</c:v>
                </c:pt>
                <c:pt idx="39626">
                  <c:v>115.10821880131067</c:v>
                </c:pt>
                <c:pt idx="39627">
                  <c:v>115.10853775677255</c:v>
                </c:pt>
                <c:pt idx="39628">
                  <c:v>115.10885663672413</c:v>
                </c:pt>
                <c:pt idx="39629">
                  <c:v>115.10917559218599</c:v>
                </c:pt>
                <c:pt idx="39630">
                  <c:v>115.10949454764787</c:v>
                </c:pt>
                <c:pt idx="39631">
                  <c:v>115.10981342759945</c:v>
                </c:pt>
                <c:pt idx="39632">
                  <c:v>115.11013238306131</c:v>
                </c:pt>
                <c:pt idx="39633">
                  <c:v>115.11045133852318</c:v>
                </c:pt>
                <c:pt idx="39634">
                  <c:v>115.11077021847476</c:v>
                </c:pt>
                <c:pt idx="39635">
                  <c:v>115.11108917393663</c:v>
                </c:pt>
                <c:pt idx="39636">
                  <c:v>115.1114081293985</c:v>
                </c:pt>
                <c:pt idx="39637">
                  <c:v>115.11172700935008</c:v>
                </c:pt>
                <c:pt idx="39638">
                  <c:v>115.11204596481195</c:v>
                </c:pt>
                <c:pt idx="39639">
                  <c:v>115.11236522231498</c:v>
                </c:pt>
                <c:pt idx="39640">
                  <c:v>115.11268417777684</c:v>
                </c:pt>
                <c:pt idx="39641">
                  <c:v>115.11300305772842</c:v>
                </c:pt>
                <c:pt idx="39642">
                  <c:v>115.1133220131903</c:v>
                </c:pt>
                <c:pt idx="39643">
                  <c:v>115.11364096865216</c:v>
                </c:pt>
                <c:pt idx="39644">
                  <c:v>115.11395984860374</c:v>
                </c:pt>
                <c:pt idx="39645">
                  <c:v>115.11427880406561</c:v>
                </c:pt>
                <c:pt idx="39646">
                  <c:v>115.11459775952748</c:v>
                </c:pt>
                <c:pt idx="39647">
                  <c:v>115.11491663947906</c:v>
                </c:pt>
                <c:pt idx="39648">
                  <c:v>115.11523559494093</c:v>
                </c:pt>
                <c:pt idx="39649">
                  <c:v>115.11555455040281</c:v>
                </c:pt>
                <c:pt idx="39650">
                  <c:v>115.11587343035438</c:v>
                </c:pt>
                <c:pt idx="39651">
                  <c:v>115.11619268785741</c:v>
                </c:pt>
                <c:pt idx="39652">
                  <c:v>115.11651164331927</c:v>
                </c:pt>
                <c:pt idx="39653">
                  <c:v>115.11683052327085</c:v>
                </c:pt>
                <c:pt idx="39654">
                  <c:v>115.11714947873273</c:v>
                </c:pt>
                <c:pt idx="39655">
                  <c:v>115.11746843419459</c:v>
                </c:pt>
                <c:pt idx="39656">
                  <c:v>115.11778731414617</c:v>
                </c:pt>
                <c:pt idx="39657">
                  <c:v>115.11810626960805</c:v>
                </c:pt>
                <c:pt idx="39658">
                  <c:v>115.11842522506991</c:v>
                </c:pt>
                <c:pt idx="39659">
                  <c:v>115.11874410502149</c:v>
                </c:pt>
                <c:pt idx="39660">
                  <c:v>115.11906306048336</c:v>
                </c:pt>
                <c:pt idx="39661">
                  <c:v>115.11938201594523</c:v>
                </c:pt>
                <c:pt idx="39662">
                  <c:v>115.11970089589681</c:v>
                </c:pt>
                <c:pt idx="39663">
                  <c:v>115.12001985135868</c:v>
                </c:pt>
                <c:pt idx="39664">
                  <c:v>115.1203391088617</c:v>
                </c:pt>
                <c:pt idx="39665">
                  <c:v>115.12065806432358</c:v>
                </c:pt>
                <c:pt idx="39666">
                  <c:v>115.12097694427516</c:v>
                </c:pt>
                <c:pt idx="39667">
                  <c:v>115.12129589973702</c:v>
                </c:pt>
                <c:pt idx="39668">
                  <c:v>115.11173249535604</c:v>
                </c:pt>
                <c:pt idx="39669">
                  <c:v>115.09035746995708</c:v>
                </c:pt>
                <c:pt idx="39670">
                  <c:v>115.0828716522673</c:v>
                </c:pt>
                <c:pt idx="39671">
                  <c:v>115.03636550619933</c:v>
                </c:pt>
                <c:pt idx="39672">
                  <c:v>115.03836223076924</c:v>
                </c:pt>
                <c:pt idx="39673">
                  <c:v>114.99089067732697</c:v>
                </c:pt>
                <c:pt idx="39674">
                  <c:v>114.94628336909871</c:v>
                </c:pt>
                <c:pt idx="39675">
                  <c:v>114.98184008430579</c:v>
                </c:pt>
                <c:pt idx="39676">
                  <c:v>115.01332018782816</c:v>
                </c:pt>
                <c:pt idx="39677">
                  <c:v>114.97378497717166</c:v>
                </c:pt>
                <c:pt idx="39678">
                  <c:v>114.96472574699081</c:v>
                </c:pt>
                <c:pt idx="39679">
                  <c:v>114.95566437159798</c:v>
                </c:pt>
                <c:pt idx="39680">
                  <c:v>114.94660299620516</c:v>
                </c:pt>
                <c:pt idx="39681">
                  <c:v>114.92206961191894</c:v>
                </c:pt>
                <c:pt idx="39682">
                  <c:v>114.8989730319504</c:v>
                </c:pt>
                <c:pt idx="39683">
                  <c:v>114.89677301216022</c:v>
                </c:pt>
                <c:pt idx="39684">
                  <c:v>114.86330333667144</c:v>
                </c:pt>
                <c:pt idx="39685">
                  <c:v>114.86627578045292</c:v>
                </c:pt>
                <c:pt idx="39686">
                  <c:v>114.83890395779686</c:v>
                </c:pt>
                <c:pt idx="39687">
                  <c:v>114.850174</c:v>
                </c:pt>
                <c:pt idx="39688">
                  <c:v>114.82895838140644</c:v>
                </c:pt>
                <c:pt idx="39689">
                  <c:v>114.795906</c:v>
                </c:pt>
                <c:pt idx="39690">
                  <c:v>114.79345761304148</c:v>
                </c:pt>
                <c:pt idx="39691">
                  <c:v>114.78738624596818</c:v>
                </c:pt>
                <c:pt idx="39692">
                  <c:v>114.78131344120436</c:v>
                </c:pt>
                <c:pt idx="39693">
                  <c:v>114.77524063644053</c:v>
                </c:pt>
                <c:pt idx="39694">
                  <c:v>114.76916926936723</c:v>
                </c:pt>
                <c:pt idx="39695">
                  <c:v>114.76309646460341</c:v>
                </c:pt>
                <c:pt idx="39696">
                  <c:v>114.75702365983958</c:v>
                </c:pt>
                <c:pt idx="39697">
                  <c:v>114.75095229276629</c:v>
                </c:pt>
                <c:pt idx="39698">
                  <c:v>114.74487948800245</c:v>
                </c:pt>
                <c:pt idx="39699">
                  <c:v>114.73880668323864</c:v>
                </c:pt>
                <c:pt idx="39700">
                  <c:v>114.73273531616533</c:v>
                </c:pt>
                <c:pt idx="39701">
                  <c:v>114.72665676063941</c:v>
                </c:pt>
                <c:pt idx="39702">
                  <c:v>114.7205839558756</c:v>
                </c:pt>
                <c:pt idx="39703">
                  <c:v>114.71451258880229</c:v>
                </c:pt>
                <c:pt idx="39704">
                  <c:v>114.70843978403846</c:v>
                </c:pt>
                <c:pt idx="39705">
                  <c:v>114.70236697927464</c:v>
                </c:pt>
                <c:pt idx="39706">
                  <c:v>114.69629561220134</c:v>
                </c:pt>
                <c:pt idx="39707">
                  <c:v>114.69022280743752</c:v>
                </c:pt>
                <c:pt idx="39708">
                  <c:v>114.68415000267369</c:v>
                </c:pt>
                <c:pt idx="39709">
                  <c:v>114.67807863560039</c:v>
                </c:pt>
                <c:pt idx="39710">
                  <c:v>114.67200583083657</c:v>
                </c:pt>
                <c:pt idx="39711">
                  <c:v>114.66593302607275</c:v>
                </c:pt>
                <c:pt idx="39712">
                  <c:v>114.65986165899945</c:v>
                </c:pt>
                <c:pt idx="39713">
                  <c:v>114.65378885423561</c:v>
                </c:pt>
                <c:pt idx="39714">
                  <c:v>114.64771029870971</c:v>
                </c:pt>
                <c:pt idx="39715">
                  <c:v>114.64163749394588</c:v>
                </c:pt>
                <c:pt idx="39716">
                  <c:v>114.63556612687258</c:v>
                </c:pt>
                <c:pt idx="39717">
                  <c:v>114.62949332210876</c:v>
                </c:pt>
                <c:pt idx="39718">
                  <c:v>114.62342051734493</c:v>
                </c:pt>
                <c:pt idx="39719">
                  <c:v>114.61734915027164</c:v>
                </c:pt>
                <c:pt idx="39720">
                  <c:v>114.6112763455078</c:v>
                </c:pt>
                <c:pt idx="39721">
                  <c:v>114.60520354074399</c:v>
                </c:pt>
                <c:pt idx="39722">
                  <c:v>114.59913217367068</c:v>
                </c:pt>
                <c:pt idx="39723">
                  <c:v>114.59305936890685</c:v>
                </c:pt>
                <c:pt idx="39724">
                  <c:v>114.58698656414303</c:v>
                </c:pt>
                <c:pt idx="39725">
                  <c:v>114.58091519706973</c:v>
                </c:pt>
                <c:pt idx="39726">
                  <c:v>114.57483664154381</c:v>
                </c:pt>
                <c:pt idx="39727">
                  <c:v>114.56876383677999</c:v>
                </c:pt>
                <c:pt idx="39728">
                  <c:v>114.56269246970669</c:v>
                </c:pt>
                <c:pt idx="39729">
                  <c:v>114.55661966494287</c:v>
                </c:pt>
                <c:pt idx="39730">
                  <c:v>114.55054686017904</c:v>
                </c:pt>
                <c:pt idx="39731">
                  <c:v>114.54447549310574</c:v>
                </c:pt>
                <c:pt idx="39732">
                  <c:v>114.51721045827372</c:v>
                </c:pt>
                <c:pt idx="39733">
                  <c:v>114.506462</c:v>
                </c:pt>
                <c:pt idx="39734">
                  <c:v>114.46755163504172</c:v>
                </c:pt>
                <c:pt idx="39735">
                  <c:v>114.452179</c:v>
                </c:pt>
                <c:pt idx="39736">
                  <c:v>114.43895513876967</c:v>
                </c:pt>
                <c:pt idx="39737">
                  <c:v>114.43409</c:v>
                </c:pt>
                <c:pt idx="39738">
                  <c:v>114.452179</c:v>
                </c:pt>
                <c:pt idx="39739">
                  <c:v>114.46071626525402</c:v>
                </c:pt>
                <c:pt idx="39740">
                  <c:v>114.41918275848865</c:v>
                </c:pt>
                <c:pt idx="39741">
                  <c:v>114.37441739213349</c:v>
                </c:pt>
                <c:pt idx="39742">
                  <c:v>114.41824123390558</c:v>
                </c:pt>
                <c:pt idx="39743">
                  <c:v>114.39528963304721</c:v>
                </c:pt>
                <c:pt idx="39744">
                  <c:v>114.37402466487941</c:v>
                </c:pt>
                <c:pt idx="39745">
                  <c:v>114.36592773239944</c:v>
                </c:pt>
                <c:pt idx="39746">
                  <c:v>114.35783079991947</c:v>
                </c:pt>
                <c:pt idx="39747">
                  <c:v>114.34973578432692</c:v>
                </c:pt>
                <c:pt idx="39748">
                  <c:v>114.34163885184695</c:v>
                </c:pt>
                <c:pt idx="39749">
                  <c:v>114.33354191936698</c:v>
                </c:pt>
                <c:pt idx="39750">
                  <c:v>114.32544690377442</c:v>
                </c:pt>
                <c:pt idx="39751">
                  <c:v>114.31734230374475</c:v>
                </c:pt>
                <c:pt idx="39752">
                  <c:v>114.30924537126478</c:v>
                </c:pt>
                <c:pt idx="39753">
                  <c:v>114.30115035567223</c:v>
                </c:pt>
                <c:pt idx="39754">
                  <c:v>114.29305342319226</c:v>
                </c:pt>
                <c:pt idx="39755">
                  <c:v>114.28495649071229</c:v>
                </c:pt>
                <c:pt idx="39756">
                  <c:v>114.27686147511974</c:v>
                </c:pt>
                <c:pt idx="39757">
                  <c:v>114.26876454263977</c:v>
                </c:pt>
                <c:pt idx="39758">
                  <c:v>114.2606676101598</c:v>
                </c:pt>
                <c:pt idx="39759">
                  <c:v>114.25257259456724</c:v>
                </c:pt>
                <c:pt idx="39760">
                  <c:v>114.24447566208727</c:v>
                </c:pt>
                <c:pt idx="39761">
                  <c:v>114.2363787296073</c:v>
                </c:pt>
                <c:pt idx="39762">
                  <c:v>114.22828371401475</c:v>
                </c:pt>
                <c:pt idx="39763">
                  <c:v>114.22018678153478</c:v>
                </c:pt>
                <c:pt idx="39764">
                  <c:v>114.21208218150511</c:v>
                </c:pt>
                <c:pt idx="39765">
                  <c:v>114.20398524902514</c:v>
                </c:pt>
                <c:pt idx="39766">
                  <c:v>114.19589023343259</c:v>
                </c:pt>
                <c:pt idx="39767">
                  <c:v>114.18779330095262</c:v>
                </c:pt>
                <c:pt idx="39768">
                  <c:v>114.17969636847265</c:v>
                </c:pt>
                <c:pt idx="39769">
                  <c:v>114.17160135288009</c:v>
                </c:pt>
                <c:pt idx="39770">
                  <c:v>114.16350442040012</c:v>
                </c:pt>
                <c:pt idx="39771">
                  <c:v>114.15540748792014</c:v>
                </c:pt>
                <c:pt idx="39772">
                  <c:v>114.1473124723276</c:v>
                </c:pt>
                <c:pt idx="39773">
                  <c:v>114.13921553984763</c:v>
                </c:pt>
                <c:pt idx="39774">
                  <c:v>114.13111860736765</c:v>
                </c:pt>
                <c:pt idx="39775">
                  <c:v>114.12302359177511</c:v>
                </c:pt>
                <c:pt idx="39776">
                  <c:v>114.11491899174544</c:v>
                </c:pt>
                <c:pt idx="39777">
                  <c:v>114.10682205926545</c:v>
                </c:pt>
                <c:pt idx="39778">
                  <c:v>114.09872704367291</c:v>
                </c:pt>
                <c:pt idx="39779">
                  <c:v>114.09063011119294</c:v>
                </c:pt>
                <c:pt idx="39780">
                  <c:v>114.08253317871296</c:v>
                </c:pt>
                <c:pt idx="39781">
                  <c:v>114.07443816312042</c:v>
                </c:pt>
                <c:pt idx="39782">
                  <c:v>114.06634123064045</c:v>
                </c:pt>
                <c:pt idx="39783">
                  <c:v>114.05824429816047</c:v>
                </c:pt>
                <c:pt idx="39784">
                  <c:v>114.05014928256793</c:v>
                </c:pt>
                <c:pt idx="39785">
                  <c:v>114.04205235008796</c:v>
                </c:pt>
                <c:pt idx="39786">
                  <c:v>114.03395541760798</c:v>
                </c:pt>
                <c:pt idx="39787">
                  <c:v>114.02586040201543</c:v>
                </c:pt>
                <c:pt idx="39788">
                  <c:v>114.01921843919885</c:v>
                </c:pt>
                <c:pt idx="39789">
                  <c:v>114.05420700000001</c:v>
                </c:pt>
                <c:pt idx="39790">
                  <c:v>114.0533359682956</c:v>
                </c:pt>
                <c:pt idx="39791">
                  <c:v>114.03314192942298</c:v>
                </c:pt>
                <c:pt idx="39792">
                  <c:v>113.98633565092989</c:v>
                </c:pt>
                <c:pt idx="39793">
                  <c:v>114.05670798212158</c:v>
                </c:pt>
                <c:pt idx="39794">
                  <c:v>114.09175663090129</c:v>
                </c:pt>
                <c:pt idx="39795">
                  <c:v>114.11147689413448</c:v>
                </c:pt>
                <c:pt idx="39796">
                  <c:v>114.13813310822408</c:v>
                </c:pt>
                <c:pt idx="39797">
                  <c:v>114.07409427851314</c:v>
                </c:pt>
                <c:pt idx="39798">
                  <c:v>114.09280346186171</c:v>
                </c:pt>
                <c:pt idx="39799">
                  <c:v>114.11151264521028</c:v>
                </c:pt>
                <c:pt idx="39800">
                  <c:v>114.13021739930144</c:v>
                </c:pt>
                <c:pt idx="39801">
                  <c:v>114.1489442996797</c:v>
                </c:pt>
                <c:pt idx="39802">
                  <c:v>114.16765348302827</c:v>
                </c:pt>
                <c:pt idx="39803">
                  <c:v>114.18635823711942</c:v>
                </c:pt>
                <c:pt idx="39804">
                  <c:v>114.205067420468</c:v>
                </c:pt>
                <c:pt idx="39805">
                  <c:v>114.22377660381657</c:v>
                </c:pt>
                <c:pt idx="39806">
                  <c:v>114.24248135790772</c:v>
                </c:pt>
                <c:pt idx="39807">
                  <c:v>114.2611905412563</c:v>
                </c:pt>
                <c:pt idx="39808">
                  <c:v>114.27989972460487</c:v>
                </c:pt>
                <c:pt idx="39809">
                  <c:v>114.29860447869602</c:v>
                </c:pt>
                <c:pt idx="39810">
                  <c:v>114.3173136620446</c:v>
                </c:pt>
                <c:pt idx="39811">
                  <c:v>114.33602284539317</c:v>
                </c:pt>
                <c:pt idx="39812">
                  <c:v>114.35472759948432</c:v>
                </c:pt>
                <c:pt idx="39813">
                  <c:v>114.3734367828329</c:v>
                </c:pt>
                <c:pt idx="39814">
                  <c:v>114.39216368321115</c:v>
                </c:pt>
                <c:pt idx="39815">
                  <c:v>114.41087286655973</c:v>
                </c:pt>
                <c:pt idx="39816">
                  <c:v>114.42957762065087</c:v>
                </c:pt>
                <c:pt idx="39817">
                  <c:v>114.44828680399945</c:v>
                </c:pt>
                <c:pt idx="39818">
                  <c:v>114.46699598734803</c:v>
                </c:pt>
                <c:pt idx="39819">
                  <c:v>114.48570074143917</c:v>
                </c:pt>
                <c:pt idx="39820">
                  <c:v>114.50440992478775</c:v>
                </c:pt>
                <c:pt idx="39821">
                  <c:v>114.52311910813633</c:v>
                </c:pt>
                <c:pt idx="39822">
                  <c:v>114.54182386222747</c:v>
                </c:pt>
                <c:pt idx="39823">
                  <c:v>114.56053304557605</c:v>
                </c:pt>
                <c:pt idx="39824">
                  <c:v>114.57924222892463</c:v>
                </c:pt>
                <c:pt idx="39825">
                  <c:v>114.59794698301577</c:v>
                </c:pt>
                <c:pt idx="39826">
                  <c:v>114.61667388339404</c:v>
                </c:pt>
                <c:pt idx="39827">
                  <c:v>114.63538306674262</c:v>
                </c:pt>
                <c:pt idx="39828">
                  <c:v>114.65408782083377</c:v>
                </c:pt>
                <c:pt idx="39829">
                  <c:v>114.67279700418234</c:v>
                </c:pt>
                <c:pt idx="39830">
                  <c:v>114.69150618753092</c:v>
                </c:pt>
                <c:pt idx="39831">
                  <c:v>114.71021094162207</c:v>
                </c:pt>
                <c:pt idx="39832">
                  <c:v>114.72892012497064</c:v>
                </c:pt>
                <c:pt idx="39833">
                  <c:v>114.74762930831922</c:v>
                </c:pt>
                <c:pt idx="39834">
                  <c:v>114.76633406241037</c:v>
                </c:pt>
                <c:pt idx="39835">
                  <c:v>114.78504324575894</c:v>
                </c:pt>
                <c:pt idx="39836">
                  <c:v>114.80375242910752</c:v>
                </c:pt>
                <c:pt idx="39837">
                  <c:v>114.82245718319867</c:v>
                </c:pt>
                <c:pt idx="39838">
                  <c:v>114.84116636654724</c:v>
                </c:pt>
                <c:pt idx="39839">
                  <c:v>114.8598932669255</c:v>
                </c:pt>
                <c:pt idx="39840">
                  <c:v>114.87860245027407</c:v>
                </c:pt>
                <c:pt idx="39841">
                  <c:v>114.89730720436522</c:v>
                </c:pt>
                <c:pt idx="39842">
                  <c:v>114.9160163877138</c:v>
                </c:pt>
                <c:pt idx="39843">
                  <c:v>114.93472557106237</c:v>
                </c:pt>
                <c:pt idx="39844">
                  <c:v>114.95343032515352</c:v>
                </c:pt>
                <c:pt idx="39845">
                  <c:v>114.97178721697664</c:v>
                </c:pt>
                <c:pt idx="39846">
                  <c:v>114.93717844301383</c:v>
                </c:pt>
                <c:pt idx="39847">
                  <c:v>115.02917234207391</c:v>
                </c:pt>
                <c:pt idx="39848">
                  <c:v>115.01342128612303</c:v>
                </c:pt>
                <c:pt idx="39849">
                  <c:v>115.00847059656653</c:v>
                </c:pt>
                <c:pt idx="39850">
                  <c:v>115.04041184525512</c:v>
                </c:pt>
                <c:pt idx="39851">
                  <c:v>115.03531642145411</c:v>
                </c:pt>
                <c:pt idx="39852">
                  <c:v>115.0590486948021</c:v>
                </c:pt>
                <c:pt idx="39853">
                  <c:v>115.067261</c:v>
                </c:pt>
                <c:pt idx="39854">
                  <c:v>115.06544086192392</c:v>
                </c:pt>
                <c:pt idx="39855">
                  <c:v>115.06311179096562</c:v>
                </c:pt>
                <c:pt idx="39856">
                  <c:v>115.06078327139723</c:v>
                </c:pt>
                <c:pt idx="39857">
                  <c:v>115.05845420043892</c:v>
                </c:pt>
                <c:pt idx="39858">
                  <c:v>115.05612512948062</c:v>
                </c:pt>
                <c:pt idx="39859">
                  <c:v>115.05379660991221</c:v>
                </c:pt>
                <c:pt idx="39860">
                  <c:v>115.05146753895391</c:v>
                </c:pt>
                <c:pt idx="39861">
                  <c:v>115.05069748963051</c:v>
                </c:pt>
                <c:pt idx="39862">
                  <c:v>115.15695652646639</c:v>
                </c:pt>
                <c:pt idx="39863">
                  <c:v>115.12001508583691</c:v>
                </c:pt>
                <c:pt idx="39864">
                  <c:v>115.06921485503099</c:v>
                </c:pt>
                <c:pt idx="39865">
                  <c:v>115.12074847794993</c:v>
                </c:pt>
                <c:pt idx="39866">
                  <c:v>115.10614334239389</c:v>
                </c:pt>
                <c:pt idx="39867">
                  <c:v>115.15667617715785</c:v>
                </c:pt>
                <c:pt idx="39868">
                  <c:v>115.17025930729331</c:v>
                </c:pt>
                <c:pt idx="39869">
                  <c:v>115.16759333806684</c:v>
                </c:pt>
                <c:pt idx="39870">
                  <c:v>115.16492799998838</c:v>
                </c:pt>
                <c:pt idx="39871">
                  <c:v>115.16226203076189</c:v>
                </c:pt>
                <c:pt idx="39872">
                  <c:v>115.15959353694335</c:v>
                </c:pt>
                <c:pt idx="39873">
                  <c:v>115.15692756771688</c:v>
                </c:pt>
                <c:pt idx="39874">
                  <c:v>115.15426222963842</c:v>
                </c:pt>
                <c:pt idx="39875">
                  <c:v>115.15159626041195</c:v>
                </c:pt>
                <c:pt idx="39876">
                  <c:v>115.14893029118547</c:v>
                </c:pt>
                <c:pt idx="39877">
                  <c:v>115.14626495310701</c:v>
                </c:pt>
                <c:pt idx="39878">
                  <c:v>115.14359898388054</c:v>
                </c:pt>
                <c:pt idx="39879">
                  <c:v>115.14093301465407</c:v>
                </c:pt>
                <c:pt idx="39880">
                  <c:v>115.13826767657561</c:v>
                </c:pt>
                <c:pt idx="39881">
                  <c:v>115.13560170734912</c:v>
                </c:pt>
                <c:pt idx="39882">
                  <c:v>115.13293573812265</c:v>
                </c:pt>
                <c:pt idx="39883">
                  <c:v>115.1302704000442</c:v>
                </c:pt>
                <c:pt idx="39884">
                  <c:v>115.12760443081773</c:v>
                </c:pt>
                <c:pt idx="39885">
                  <c:v>115.12493593699918</c:v>
                </c:pt>
                <c:pt idx="39886">
                  <c:v>115.1222699677727</c:v>
                </c:pt>
                <c:pt idx="39887">
                  <c:v>115.11960462969425</c:v>
                </c:pt>
                <c:pt idx="39888">
                  <c:v>115.11693866046777</c:v>
                </c:pt>
                <c:pt idx="39889">
                  <c:v>115.11427332238931</c:v>
                </c:pt>
                <c:pt idx="39890">
                  <c:v>115.11160735316284</c:v>
                </c:pt>
                <c:pt idx="39891">
                  <c:v>115.10894138393637</c:v>
                </c:pt>
                <c:pt idx="39892">
                  <c:v>115.10627604585791</c:v>
                </c:pt>
                <c:pt idx="39893">
                  <c:v>115.10361007663143</c:v>
                </c:pt>
                <c:pt idx="39894">
                  <c:v>115.10094410740496</c:v>
                </c:pt>
                <c:pt idx="39895">
                  <c:v>115.0982787693265</c:v>
                </c:pt>
                <c:pt idx="39896">
                  <c:v>115.09561280010003</c:v>
                </c:pt>
                <c:pt idx="39897">
                  <c:v>115.09294430628148</c:v>
                </c:pt>
                <c:pt idx="39898">
                  <c:v>115.090278337055</c:v>
                </c:pt>
                <c:pt idx="39899">
                  <c:v>115.08761299897654</c:v>
                </c:pt>
                <c:pt idx="39900">
                  <c:v>115.08494702975007</c:v>
                </c:pt>
                <c:pt idx="39901">
                  <c:v>115.0822810605236</c:v>
                </c:pt>
                <c:pt idx="39902">
                  <c:v>115.07961572244514</c:v>
                </c:pt>
                <c:pt idx="39903">
                  <c:v>115.07694975321866</c:v>
                </c:pt>
                <c:pt idx="39904">
                  <c:v>115.07428378399219</c:v>
                </c:pt>
                <c:pt idx="39905">
                  <c:v>115.07161844591373</c:v>
                </c:pt>
                <c:pt idx="39906">
                  <c:v>115.06895247668726</c:v>
                </c:pt>
                <c:pt idx="39907">
                  <c:v>115.05394505816449</c:v>
                </c:pt>
                <c:pt idx="39908">
                  <c:v>115.01751572246066</c:v>
                </c:pt>
                <c:pt idx="39909">
                  <c:v>115.00179791416309</c:v>
                </c:pt>
                <c:pt idx="39910">
                  <c:v>115.02003834421932</c:v>
                </c:pt>
                <c:pt idx="39911">
                  <c:v>114.99519054363375</c:v>
                </c:pt>
                <c:pt idx="39912">
                  <c:v>114.904442</c:v>
                </c:pt>
                <c:pt idx="39913">
                  <c:v>114.91187595375447</c:v>
                </c:pt>
                <c:pt idx="39914">
                  <c:v>114.86636131898919</c:v>
                </c:pt>
                <c:pt idx="39915">
                  <c:v>114.85236879859323</c:v>
                </c:pt>
                <c:pt idx="39916">
                  <c:v>114.83837627819727</c:v>
                </c:pt>
                <c:pt idx="39917">
                  <c:v>114.82438707042451</c:v>
                </c:pt>
                <c:pt idx="39918">
                  <c:v>114.81039455002855</c:v>
                </c:pt>
                <c:pt idx="39919">
                  <c:v>114.79638877913978</c:v>
                </c:pt>
                <c:pt idx="39920">
                  <c:v>114.78239625874382</c:v>
                </c:pt>
                <c:pt idx="39921">
                  <c:v>114.76840705097105</c:v>
                </c:pt>
                <c:pt idx="39922">
                  <c:v>114.75441453057509</c:v>
                </c:pt>
                <c:pt idx="39923">
                  <c:v>114.74042201017913</c:v>
                </c:pt>
                <c:pt idx="39924">
                  <c:v>114.72643280240636</c:v>
                </c:pt>
                <c:pt idx="39925">
                  <c:v>114.71244028201041</c:v>
                </c:pt>
                <c:pt idx="39926">
                  <c:v>114.69844776161445</c:v>
                </c:pt>
                <c:pt idx="39927">
                  <c:v>114.68445855384168</c:v>
                </c:pt>
                <c:pt idx="39928">
                  <c:v>114.67046603344572</c:v>
                </c:pt>
                <c:pt idx="39929">
                  <c:v>114.65647351304975</c:v>
                </c:pt>
                <c:pt idx="39930">
                  <c:v>114.64248430527699</c:v>
                </c:pt>
                <c:pt idx="39931">
                  <c:v>114.62849178488102</c:v>
                </c:pt>
                <c:pt idx="39932">
                  <c:v>114.61448601399226</c:v>
                </c:pt>
                <c:pt idx="39933">
                  <c:v>114.6004968062195</c:v>
                </c:pt>
                <c:pt idx="39934">
                  <c:v>114.58650428582354</c:v>
                </c:pt>
                <c:pt idx="39935">
                  <c:v>114.58703937231503</c:v>
                </c:pt>
                <c:pt idx="39936">
                  <c:v>114.61361781878874</c:v>
                </c:pt>
                <c:pt idx="39937">
                  <c:v>114.63296611885441</c:v>
                </c:pt>
                <c:pt idx="39938">
                  <c:v>114.5872687858846</c:v>
                </c:pt>
                <c:pt idx="39939">
                  <c:v>114.55603499322</c:v>
                </c:pt>
                <c:pt idx="39940">
                  <c:v>114.54692534294954</c:v>
                </c:pt>
                <c:pt idx="39941">
                  <c:v>114.53781784931977</c:v>
                </c:pt>
                <c:pt idx="39942">
                  <c:v>114.52870819904932</c:v>
                </c:pt>
                <c:pt idx="39943">
                  <c:v>114.51959854877886</c:v>
                </c:pt>
                <c:pt idx="39944">
                  <c:v>114.51049105514909</c:v>
                </c:pt>
                <c:pt idx="39945">
                  <c:v>114.50138140487863</c:v>
                </c:pt>
                <c:pt idx="39946">
                  <c:v>114.49227175460818</c:v>
                </c:pt>
                <c:pt idx="39947">
                  <c:v>114.48316426097841</c:v>
                </c:pt>
                <c:pt idx="39948">
                  <c:v>114.47405461070795</c:v>
                </c:pt>
                <c:pt idx="39949">
                  <c:v>114.46494496043749</c:v>
                </c:pt>
                <c:pt idx="39950">
                  <c:v>114.45583746680774</c:v>
                </c:pt>
                <c:pt idx="39951">
                  <c:v>114.44672781653728</c:v>
                </c:pt>
                <c:pt idx="39952">
                  <c:v>114.43760953970406</c:v>
                </c:pt>
                <c:pt idx="39953">
                  <c:v>114.4285020460743</c:v>
                </c:pt>
                <c:pt idx="39954">
                  <c:v>114.41939239580384</c:v>
                </c:pt>
                <c:pt idx="39955">
                  <c:v>114.416</c:v>
                </c:pt>
                <c:pt idx="39956">
                  <c:v>114.38139210777301</c:v>
                </c:pt>
                <c:pt idx="39957">
                  <c:v>114.36174</c:v>
                </c:pt>
                <c:pt idx="39958">
                  <c:v>114.38536763018598</c:v>
                </c:pt>
                <c:pt idx="39959">
                  <c:v>114.3740696377709</c:v>
                </c:pt>
                <c:pt idx="39960">
                  <c:v>114.36174</c:v>
                </c:pt>
                <c:pt idx="39961">
                  <c:v>114.34954696161182</c:v>
                </c:pt>
                <c:pt idx="39962">
                  <c:v>114.31904342105263</c:v>
                </c:pt>
                <c:pt idx="39963">
                  <c:v>114.18742211551529</c:v>
                </c:pt>
                <c:pt idx="39964">
                  <c:v>114.17873184501669</c:v>
                </c:pt>
                <c:pt idx="39965">
                  <c:v>114.16274300000001</c:v>
                </c:pt>
                <c:pt idx="39966">
                  <c:v>114.15327124463519</c:v>
                </c:pt>
                <c:pt idx="39967">
                  <c:v>114.09787514827175</c:v>
                </c:pt>
                <c:pt idx="39968">
                  <c:v>114.13154113352408</c:v>
                </c:pt>
                <c:pt idx="39969">
                  <c:v>114.05970184644731</c:v>
                </c:pt>
                <c:pt idx="39970">
                  <c:v>114.08175661168058</c:v>
                </c:pt>
                <c:pt idx="39971">
                  <c:v>114.02411009155936</c:v>
                </c:pt>
                <c:pt idx="39972">
                  <c:v>113.95999164254972</c:v>
                </c:pt>
                <c:pt idx="39973">
                  <c:v>113.93803641238431</c:v>
                </c:pt>
                <c:pt idx="39974">
                  <c:v>113.91608118221887</c:v>
                </c:pt>
                <c:pt idx="39975">
                  <c:v>113.89413114978787</c:v>
                </c:pt>
                <c:pt idx="39976">
                  <c:v>113.87217591962244</c:v>
                </c:pt>
                <c:pt idx="39977">
                  <c:v>113.85019989851935</c:v>
                </c:pt>
                <c:pt idx="39978">
                  <c:v>113.82824986608834</c:v>
                </c:pt>
                <c:pt idx="39979">
                  <c:v>113.80629463592292</c:v>
                </c:pt>
                <c:pt idx="39980">
                  <c:v>113.78433940575749</c:v>
                </c:pt>
                <c:pt idx="39981">
                  <c:v>113.76238937332649</c:v>
                </c:pt>
                <c:pt idx="39982">
                  <c:v>113.74043414316105</c:v>
                </c:pt>
                <c:pt idx="39983">
                  <c:v>113.71847891299564</c:v>
                </c:pt>
                <c:pt idx="39984">
                  <c:v>113.69652888056461</c:v>
                </c:pt>
                <c:pt idx="39985">
                  <c:v>113.6745736503992</c:v>
                </c:pt>
                <c:pt idx="39986">
                  <c:v>113.65261842023376</c:v>
                </c:pt>
                <c:pt idx="39987">
                  <c:v>113.63066838780276</c:v>
                </c:pt>
                <c:pt idx="39988">
                  <c:v>113.60871315763733</c:v>
                </c:pt>
                <c:pt idx="39989">
                  <c:v>113.58673713653425</c:v>
                </c:pt>
                <c:pt idx="39990">
                  <c:v>113.56478190636882</c:v>
                </c:pt>
                <c:pt idx="39991">
                  <c:v>113.54283187393781</c:v>
                </c:pt>
                <c:pt idx="39992">
                  <c:v>113.52087664377238</c:v>
                </c:pt>
                <c:pt idx="39993">
                  <c:v>113.49892141360696</c:v>
                </c:pt>
                <c:pt idx="39994">
                  <c:v>113.47697138117594</c:v>
                </c:pt>
                <c:pt idx="39995">
                  <c:v>113.45501615101053</c:v>
                </c:pt>
                <c:pt idx="39996">
                  <c:v>113.43306092084509</c:v>
                </c:pt>
                <c:pt idx="39997">
                  <c:v>113.41111088841409</c:v>
                </c:pt>
                <c:pt idx="39998">
                  <c:v>113.38915565824865</c:v>
                </c:pt>
                <c:pt idx="39999">
                  <c:v>113.36720042808324</c:v>
                </c:pt>
                <c:pt idx="40000">
                  <c:v>113.34525039565222</c:v>
                </c:pt>
                <c:pt idx="40001">
                  <c:v>113.3232951654868</c:v>
                </c:pt>
                <c:pt idx="40002">
                  <c:v>113.30131914438371</c:v>
                </c:pt>
                <c:pt idx="40003">
                  <c:v>113.2793691119527</c:v>
                </c:pt>
                <c:pt idx="40004">
                  <c:v>113.25741388178727</c:v>
                </c:pt>
                <c:pt idx="40005">
                  <c:v>113.23545865162185</c:v>
                </c:pt>
                <c:pt idx="40006">
                  <c:v>113.21350861919085</c:v>
                </c:pt>
                <c:pt idx="40007">
                  <c:v>113.19155338902542</c:v>
                </c:pt>
                <c:pt idx="40008">
                  <c:v>113.16959815885998</c:v>
                </c:pt>
                <c:pt idx="40009">
                  <c:v>113.14764812642898</c:v>
                </c:pt>
                <c:pt idx="40010">
                  <c:v>113.12569289626356</c:v>
                </c:pt>
                <c:pt idx="40011">
                  <c:v>113.08916048855508</c:v>
                </c:pt>
                <c:pt idx="40012">
                  <c:v>113.0510041230329</c:v>
                </c:pt>
                <c:pt idx="40013">
                  <c:v>113.00765662479141</c:v>
                </c:pt>
                <c:pt idx="40014">
                  <c:v>112.95175891726275</c:v>
                </c:pt>
                <c:pt idx="40015">
                  <c:v>112.9585605717692</c:v>
                </c:pt>
                <c:pt idx="40016">
                  <c:v>112.96057245840285</c:v>
                </c:pt>
                <c:pt idx="40017">
                  <c:v>112.9237191442537</c:v>
                </c:pt>
                <c:pt idx="40018">
                  <c:v>112.914528</c:v>
                </c:pt>
                <c:pt idx="40019">
                  <c:v>112.914528</c:v>
                </c:pt>
                <c:pt idx="40020">
                  <c:v>112.91323565682448</c:v>
                </c:pt>
                <c:pt idx="40021">
                  <c:v>112.91069783368485</c:v>
                </c:pt>
                <c:pt idx="40022">
                  <c:v>112.9081606113556</c:v>
                </c:pt>
                <c:pt idx="40023">
                  <c:v>112.90562278821595</c:v>
                </c:pt>
                <c:pt idx="40024">
                  <c:v>112.90308496507632</c:v>
                </c:pt>
                <c:pt idx="40025">
                  <c:v>112.90054774274707</c:v>
                </c:pt>
                <c:pt idx="40026">
                  <c:v>112.89800991960742</c:v>
                </c:pt>
                <c:pt idx="40027">
                  <c:v>112.89546969322616</c:v>
                </c:pt>
                <c:pt idx="40028">
                  <c:v>112.89293247089692</c:v>
                </c:pt>
                <c:pt idx="40029">
                  <c:v>112.89039464775728</c:v>
                </c:pt>
                <c:pt idx="40030">
                  <c:v>112.88785682461763</c:v>
                </c:pt>
                <c:pt idx="40031">
                  <c:v>112.88531960228839</c:v>
                </c:pt>
                <c:pt idx="40032">
                  <c:v>112.88278177914874</c:v>
                </c:pt>
                <c:pt idx="40033">
                  <c:v>112.8802439560091</c:v>
                </c:pt>
                <c:pt idx="40034">
                  <c:v>112.86451674153552</c:v>
                </c:pt>
                <c:pt idx="40035">
                  <c:v>112.80986001859357</c:v>
                </c:pt>
                <c:pt idx="40036">
                  <c:v>112.78439771959943</c:v>
                </c:pt>
                <c:pt idx="40037">
                  <c:v>112.81410056461613</c:v>
                </c:pt>
                <c:pt idx="40038">
                  <c:v>112.77766169415972</c:v>
                </c:pt>
                <c:pt idx="40039">
                  <c:v>112.7569709408679</c:v>
                </c:pt>
                <c:pt idx="40040">
                  <c:v>112.77039710513711</c:v>
                </c:pt>
                <c:pt idx="40041">
                  <c:v>112.77242112193235</c:v>
                </c:pt>
                <c:pt idx="40042">
                  <c:v>112.7744456180117</c:v>
                </c:pt>
                <c:pt idx="40043">
                  <c:v>112.77647011409104</c:v>
                </c:pt>
                <c:pt idx="40044">
                  <c:v>112.77849413088627</c:v>
                </c:pt>
                <c:pt idx="40045">
                  <c:v>112.78051862696562</c:v>
                </c:pt>
                <c:pt idx="40046">
                  <c:v>112.78254312304496</c:v>
                </c:pt>
                <c:pt idx="40047">
                  <c:v>112.78456713984021</c:v>
                </c:pt>
                <c:pt idx="40048">
                  <c:v>112.78659163591955</c:v>
                </c:pt>
                <c:pt idx="40049">
                  <c:v>112.78861613199891</c:v>
                </c:pt>
                <c:pt idx="40050">
                  <c:v>112.79064014879413</c:v>
                </c:pt>
                <c:pt idx="40051">
                  <c:v>112.79266464487347</c:v>
                </c:pt>
                <c:pt idx="40052">
                  <c:v>112.79469105808926</c:v>
                </c:pt>
                <c:pt idx="40053">
                  <c:v>112.79671507488449</c:v>
                </c:pt>
                <c:pt idx="40054">
                  <c:v>112.79873957096385</c:v>
                </c:pt>
                <c:pt idx="40055">
                  <c:v>112.80076406704319</c:v>
                </c:pt>
                <c:pt idx="40056">
                  <c:v>112.80278808383842</c:v>
                </c:pt>
                <c:pt idx="40057">
                  <c:v>112.80481257991777</c:v>
                </c:pt>
                <c:pt idx="40058">
                  <c:v>112.80683707599711</c:v>
                </c:pt>
                <c:pt idx="40059">
                  <c:v>112.80886109279236</c:v>
                </c:pt>
                <c:pt idx="40060">
                  <c:v>112.8108855888717</c:v>
                </c:pt>
                <c:pt idx="40061">
                  <c:v>112.81291008495104</c:v>
                </c:pt>
                <c:pt idx="40062">
                  <c:v>112.81493410174627</c:v>
                </c:pt>
                <c:pt idx="40063">
                  <c:v>112.81695859782562</c:v>
                </c:pt>
                <c:pt idx="40064">
                  <c:v>112.81898501104141</c:v>
                </c:pt>
                <c:pt idx="40065">
                  <c:v>112.82100950712075</c:v>
                </c:pt>
                <c:pt idx="40066">
                  <c:v>112.82303352391598</c:v>
                </c:pt>
                <c:pt idx="40067">
                  <c:v>112.82505801999534</c:v>
                </c:pt>
                <c:pt idx="40068">
                  <c:v>112.82708251607468</c:v>
                </c:pt>
                <c:pt idx="40069">
                  <c:v>112.82910653286991</c:v>
                </c:pt>
                <c:pt idx="40070">
                  <c:v>112.83113102894926</c:v>
                </c:pt>
                <c:pt idx="40071">
                  <c:v>112.8331555250286</c:v>
                </c:pt>
                <c:pt idx="40072">
                  <c:v>112.83517954182385</c:v>
                </c:pt>
                <c:pt idx="40073">
                  <c:v>112.83720403790319</c:v>
                </c:pt>
                <c:pt idx="40074">
                  <c:v>112.85340048582206</c:v>
                </c:pt>
                <c:pt idx="40075">
                  <c:v>112.85542498190141</c:v>
                </c:pt>
                <c:pt idx="40076">
                  <c:v>112.85744947798075</c:v>
                </c:pt>
                <c:pt idx="40077">
                  <c:v>112.85947349477598</c:v>
                </c:pt>
                <c:pt idx="40078">
                  <c:v>112.8714006502146</c:v>
                </c:pt>
                <c:pt idx="40079">
                  <c:v>112.878349</c:v>
                </c:pt>
                <c:pt idx="40080">
                  <c:v>112.91252684410011</c:v>
                </c:pt>
                <c:pt idx="40081">
                  <c:v>112.95565803695756</c:v>
                </c:pt>
                <c:pt idx="40082">
                  <c:v>112.95712851072962</c:v>
                </c:pt>
                <c:pt idx="40083">
                  <c:v>112.97429912470196</c:v>
                </c:pt>
                <c:pt idx="40084">
                  <c:v>112.99880347342074</c:v>
                </c:pt>
                <c:pt idx="40085">
                  <c:v>113.004974</c:v>
                </c:pt>
                <c:pt idx="40086">
                  <c:v>113.06586437339057</c:v>
                </c:pt>
                <c:pt idx="40087">
                  <c:v>113.10581147071485</c:v>
                </c:pt>
                <c:pt idx="40088">
                  <c:v>113.1211782267806</c:v>
                </c:pt>
                <c:pt idx="40089">
                  <c:v>113.13654498284635</c:v>
                </c:pt>
                <c:pt idx="40090">
                  <c:v>113.151908100949</c:v>
                </c:pt>
                <c:pt idx="40091">
                  <c:v>113.16727485701475</c:v>
                </c:pt>
                <c:pt idx="40092">
                  <c:v>113.18264161308049</c:v>
                </c:pt>
                <c:pt idx="40093">
                  <c:v>113.19800473118315</c:v>
                </c:pt>
                <c:pt idx="40094">
                  <c:v>113.21337148724889</c:v>
                </c:pt>
                <c:pt idx="40095">
                  <c:v>113.22875279516698</c:v>
                </c:pt>
                <c:pt idx="40096">
                  <c:v>113.24411591326964</c:v>
                </c:pt>
                <c:pt idx="40097">
                  <c:v>113.25948266933538</c:v>
                </c:pt>
                <c:pt idx="40098">
                  <c:v>113.27484942540113</c:v>
                </c:pt>
                <c:pt idx="40099">
                  <c:v>113.29021254350378</c:v>
                </c:pt>
                <c:pt idx="40100">
                  <c:v>113.30557929956953</c:v>
                </c:pt>
                <c:pt idx="40101">
                  <c:v>113.32094605563528</c:v>
                </c:pt>
                <c:pt idx="40102">
                  <c:v>113.33630917373794</c:v>
                </c:pt>
                <c:pt idx="40103">
                  <c:v>113.35167592980369</c:v>
                </c:pt>
                <c:pt idx="40104">
                  <c:v>113.36704268586942</c:v>
                </c:pt>
                <c:pt idx="40105">
                  <c:v>113.38240580397209</c:v>
                </c:pt>
                <c:pt idx="40106">
                  <c:v>113.39777256003784</c:v>
                </c:pt>
                <c:pt idx="40107">
                  <c:v>113.41315386795591</c:v>
                </c:pt>
                <c:pt idx="40108">
                  <c:v>113.42852062402166</c:v>
                </c:pt>
                <c:pt idx="40109">
                  <c:v>113.44388374212431</c:v>
                </c:pt>
                <c:pt idx="40110">
                  <c:v>113.45925049819006</c:v>
                </c:pt>
                <c:pt idx="40111">
                  <c:v>113.4746172542558</c:v>
                </c:pt>
                <c:pt idx="40112">
                  <c:v>113.48998037235847</c:v>
                </c:pt>
                <c:pt idx="40113">
                  <c:v>113.50534712842422</c:v>
                </c:pt>
                <c:pt idx="40114">
                  <c:v>113.52071388448996</c:v>
                </c:pt>
                <c:pt idx="40115">
                  <c:v>113.53607700259262</c:v>
                </c:pt>
                <c:pt idx="40116">
                  <c:v>113.55144375865837</c:v>
                </c:pt>
                <c:pt idx="40117">
                  <c:v>113.56681051472411</c:v>
                </c:pt>
                <c:pt idx="40118">
                  <c:v>113.58217363282677</c:v>
                </c:pt>
                <c:pt idx="40119">
                  <c:v>113.59755494074486</c:v>
                </c:pt>
                <c:pt idx="40120">
                  <c:v>113.6129216968106</c:v>
                </c:pt>
                <c:pt idx="40121">
                  <c:v>113.62828481491326</c:v>
                </c:pt>
                <c:pt idx="40122">
                  <c:v>113.643651570979</c:v>
                </c:pt>
                <c:pt idx="40123">
                  <c:v>113.65901832704475</c:v>
                </c:pt>
                <c:pt idx="40124">
                  <c:v>113.6743814451474</c:v>
                </c:pt>
                <c:pt idx="40125">
                  <c:v>113.68974820121315</c:v>
                </c:pt>
                <c:pt idx="40126">
                  <c:v>113.70511495727889</c:v>
                </c:pt>
                <c:pt idx="40127">
                  <c:v>113.72047807538156</c:v>
                </c:pt>
                <c:pt idx="40128">
                  <c:v>113.7358448314473</c:v>
                </c:pt>
                <c:pt idx="40129">
                  <c:v>113.75121158751304</c:v>
                </c:pt>
                <c:pt idx="40130">
                  <c:v>113.76261509298999</c:v>
                </c:pt>
                <c:pt idx="40131">
                  <c:v>113.75122859799714</c:v>
                </c:pt>
                <c:pt idx="40132">
                  <c:v>113.77315609298999</c:v>
                </c:pt>
                <c:pt idx="40133">
                  <c:v>113.70794227342074</c:v>
                </c:pt>
                <c:pt idx="40134">
                  <c:v>113.69240600000001</c:v>
                </c:pt>
                <c:pt idx="40135">
                  <c:v>113.69520949308536</c:v>
                </c:pt>
                <c:pt idx="40136">
                  <c:v>113.71342718593563</c:v>
                </c:pt>
                <c:pt idx="40137">
                  <c:v>113.7255303490701</c:v>
                </c:pt>
                <c:pt idx="40138">
                  <c:v>113.70094569527896</c:v>
                </c:pt>
                <c:pt idx="40139">
                  <c:v>113.65818148183936</c:v>
                </c:pt>
                <c:pt idx="40140">
                  <c:v>113.66892858705764</c:v>
                </c:pt>
                <c:pt idx="40141">
                  <c:v>113.67967823717413</c:v>
                </c:pt>
                <c:pt idx="40142">
                  <c:v>113.69042788729064</c:v>
                </c:pt>
                <c:pt idx="40143">
                  <c:v>113.7011749925089</c:v>
                </c:pt>
                <c:pt idx="40144">
                  <c:v>113.71193482221831</c:v>
                </c:pt>
                <c:pt idx="40145">
                  <c:v>113.72268447233482</c:v>
                </c:pt>
                <c:pt idx="40146">
                  <c:v>113.73343157755309</c:v>
                </c:pt>
                <c:pt idx="40147">
                  <c:v>113.74418122766959</c:v>
                </c:pt>
                <c:pt idx="40148">
                  <c:v>113.75493087778608</c:v>
                </c:pt>
                <c:pt idx="40149">
                  <c:v>113.76567798300435</c:v>
                </c:pt>
                <c:pt idx="40150">
                  <c:v>113.77642763312085</c:v>
                </c:pt>
                <c:pt idx="40151">
                  <c:v>113.78717728323736</c:v>
                </c:pt>
                <c:pt idx="40152">
                  <c:v>113.79792438845563</c:v>
                </c:pt>
                <c:pt idx="40153">
                  <c:v>113.80867403857212</c:v>
                </c:pt>
                <c:pt idx="40154">
                  <c:v>113.81942368868862</c:v>
                </c:pt>
                <c:pt idx="40155">
                  <c:v>113.83017079390689</c:v>
                </c:pt>
                <c:pt idx="40156">
                  <c:v>113.84092044402338</c:v>
                </c:pt>
                <c:pt idx="40157">
                  <c:v>113.8516802737328</c:v>
                </c:pt>
                <c:pt idx="40158">
                  <c:v>113.86242992384929</c:v>
                </c:pt>
                <c:pt idx="40159">
                  <c:v>113.87317702906756</c:v>
                </c:pt>
                <c:pt idx="40160">
                  <c:v>113.88392667918407</c:v>
                </c:pt>
                <c:pt idx="40161">
                  <c:v>113.89467632930057</c:v>
                </c:pt>
                <c:pt idx="40162">
                  <c:v>113.91617308463533</c:v>
                </c:pt>
                <c:pt idx="40163">
                  <c:v>113.92692273475183</c:v>
                </c:pt>
                <c:pt idx="40164">
                  <c:v>113.9376698399701</c:v>
                </c:pt>
                <c:pt idx="40165">
                  <c:v>113.94841949008661</c:v>
                </c:pt>
                <c:pt idx="40166">
                  <c:v>113.9591691402031</c:v>
                </c:pt>
                <c:pt idx="40167">
                  <c:v>113.96991624542137</c:v>
                </c:pt>
                <c:pt idx="40168">
                  <c:v>113.98067607513079</c:v>
                </c:pt>
                <c:pt idx="40169">
                  <c:v>113.99142572524728</c:v>
                </c:pt>
                <c:pt idx="40170">
                  <c:v>114.00217283046555</c:v>
                </c:pt>
                <c:pt idx="40171">
                  <c:v>114.01292248058205</c:v>
                </c:pt>
                <c:pt idx="40172">
                  <c:v>114.02367213069854</c:v>
                </c:pt>
                <c:pt idx="40173">
                  <c:v>114.03441923591681</c:v>
                </c:pt>
                <c:pt idx="40174">
                  <c:v>114.04516888603332</c:v>
                </c:pt>
                <c:pt idx="40175">
                  <c:v>114.05591853614982</c:v>
                </c:pt>
                <c:pt idx="40176">
                  <c:v>114.06666564136809</c:v>
                </c:pt>
                <c:pt idx="40177">
                  <c:v>114.07741529148458</c:v>
                </c:pt>
                <c:pt idx="40178">
                  <c:v>114.08816494160108</c:v>
                </c:pt>
                <c:pt idx="40179">
                  <c:v>114.09891204681935</c:v>
                </c:pt>
                <c:pt idx="40180">
                  <c:v>114.10966169693586</c:v>
                </c:pt>
                <c:pt idx="40181">
                  <c:v>114.12042152664527</c:v>
                </c:pt>
                <c:pt idx="40182">
                  <c:v>114.13117117676177</c:v>
                </c:pt>
                <c:pt idx="40183">
                  <c:v>114.14191828198004</c:v>
                </c:pt>
                <c:pt idx="40184">
                  <c:v>114.15266793209653</c:v>
                </c:pt>
                <c:pt idx="40185">
                  <c:v>114.16341758221303</c:v>
                </c:pt>
                <c:pt idx="40186">
                  <c:v>114.1741646874313</c:v>
                </c:pt>
                <c:pt idx="40187">
                  <c:v>114.18491433754781</c:v>
                </c:pt>
                <c:pt idx="40188">
                  <c:v>114.1956639876643</c:v>
                </c:pt>
                <c:pt idx="40189">
                  <c:v>114.20641109288258</c:v>
                </c:pt>
                <c:pt idx="40190">
                  <c:v>114.21716074299907</c:v>
                </c:pt>
                <c:pt idx="40191">
                  <c:v>114.22791039311556</c:v>
                </c:pt>
                <c:pt idx="40192">
                  <c:v>114.21710330329041</c:v>
                </c:pt>
                <c:pt idx="40193">
                  <c:v>114.18699596638857</c:v>
                </c:pt>
                <c:pt idx="40194">
                  <c:v>114.17382840343348</c:v>
                </c:pt>
                <c:pt idx="40195">
                  <c:v>114.13937775560859</c:v>
                </c:pt>
                <c:pt idx="40196">
                  <c:v>114.18237177417818</c:v>
                </c:pt>
                <c:pt idx="40197">
                  <c:v>114.22368378688915</c:v>
                </c:pt>
                <c:pt idx="40198">
                  <c:v>114.24868860095465</c:v>
                </c:pt>
                <c:pt idx="40199">
                  <c:v>114.23669231300619</c:v>
                </c:pt>
                <c:pt idx="40200">
                  <c:v>114.19492188152563</c:v>
                </c:pt>
                <c:pt idx="40201">
                  <c:v>114.21734107654534</c:v>
                </c:pt>
                <c:pt idx="40202">
                  <c:v>114.21814281348961</c:v>
                </c:pt>
                <c:pt idx="40203">
                  <c:v>114.21894455043389</c:v>
                </c:pt>
                <c:pt idx="40204">
                  <c:v>114.21974609757301</c:v>
                </c:pt>
                <c:pt idx="40205">
                  <c:v>114.22054783451728</c:v>
                </c:pt>
                <c:pt idx="40206">
                  <c:v>114.22135033068214</c:v>
                </c:pt>
                <c:pt idx="40207">
                  <c:v>114.22215206762641</c:v>
                </c:pt>
                <c:pt idx="40208">
                  <c:v>114.22295361476554</c:v>
                </c:pt>
                <c:pt idx="40209">
                  <c:v>114.22375535170981</c:v>
                </c:pt>
                <c:pt idx="40210">
                  <c:v>114.22455708865408</c:v>
                </c:pt>
                <c:pt idx="40211">
                  <c:v>114.22535863579321</c:v>
                </c:pt>
                <c:pt idx="40212">
                  <c:v>114.22616037273748</c:v>
                </c:pt>
                <c:pt idx="40213">
                  <c:v>114.22696210968175</c:v>
                </c:pt>
                <c:pt idx="40214">
                  <c:v>114.22776365682088</c:v>
                </c:pt>
                <c:pt idx="40215">
                  <c:v>114.22856539376515</c:v>
                </c:pt>
                <c:pt idx="40216">
                  <c:v>114.22936713070942</c:v>
                </c:pt>
                <c:pt idx="40217">
                  <c:v>114.23016867784855</c:v>
                </c:pt>
                <c:pt idx="40218">
                  <c:v>114.2309711740134</c:v>
                </c:pt>
                <c:pt idx="40219">
                  <c:v>114.23177291095769</c:v>
                </c:pt>
                <c:pt idx="40220">
                  <c:v>114.23257445809681</c:v>
                </c:pt>
                <c:pt idx="40221">
                  <c:v>114.23337619504107</c:v>
                </c:pt>
                <c:pt idx="40222">
                  <c:v>114.23417793198536</c:v>
                </c:pt>
                <c:pt idx="40223">
                  <c:v>114.23497947912448</c:v>
                </c:pt>
                <c:pt idx="40224">
                  <c:v>114.23578121606874</c:v>
                </c:pt>
                <c:pt idx="40225">
                  <c:v>114.23658295301303</c:v>
                </c:pt>
                <c:pt idx="40226">
                  <c:v>114.23738450015215</c:v>
                </c:pt>
                <c:pt idx="40227">
                  <c:v>114.23818623709641</c:v>
                </c:pt>
                <c:pt idx="40228">
                  <c:v>114.2389879740407</c:v>
                </c:pt>
                <c:pt idx="40229">
                  <c:v>114.23978952117982</c:v>
                </c:pt>
                <c:pt idx="40230">
                  <c:v>114.24059125812408</c:v>
                </c:pt>
                <c:pt idx="40231">
                  <c:v>114.24139375428895</c:v>
                </c:pt>
                <c:pt idx="40232">
                  <c:v>114.24219549123322</c:v>
                </c:pt>
                <c:pt idx="40233">
                  <c:v>114.24299703837235</c:v>
                </c:pt>
                <c:pt idx="40234">
                  <c:v>114.24379877531662</c:v>
                </c:pt>
                <c:pt idx="40235">
                  <c:v>114.24460051226089</c:v>
                </c:pt>
                <c:pt idx="40236">
                  <c:v>114.24540205940002</c:v>
                </c:pt>
                <c:pt idx="40237">
                  <c:v>114.24620379634429</c:v>
                </c:pt>
                <c:pt idx="40238">
                  <c:v>114.24700553328856</c:v>
                </c:pt>
                <c:pt idx="40239">
                  <c:v>114.24780708042769</c:v>
                </c:pt>
                <c:pt idx="40240">
                  <c:v>114.24860881737196</c:v>
                </c:pt>
                <c:pt idx="40241">
                  <c:v>114.24941055431623</c:v>
                </c:pt>
                <c:pt idx="40242">
                  <c:v>114.25021210145536</c:v>
                </c:pt>
                <c:pt idx="40243">
                  <c:v>114.25101459762021</c:v>
                </c:pt>
                <c:pt idx="40244">
                  <c:v>114.2518163345645</c:v>
                </c:pt>
                <c:pt idx="40245">
                  <c:v>114.25261788170361</c:v>
                </c:pt>
                <c:pt idx="40246">
                  <c:v>114.253204</c:v>
                </c:pt>
                <c:pt idx="40247">
                  <c:v>114.24314592942298</c:v>
                </c:pt>
                <c:pt idx="40248">
                  <c:v>114.22217888557807</c:v>
                </c:pt>
                <c:pt idx="40249">
                  <c:v>114.21399355793992</c:v>
                </c:pt>
                <c:pt idx="40250">
                  <c:v>114.15192553075823</c:v>
                </c:pt>
                <c:pt idx="40251">
                  <c:v>114.13209766404387</c:v>
                </c:pt>
                <c:pt idx="40252">
                  <c:v>114.15598142002383</c:v>
                </c:pt>
                <c:pt idx="40253">
                  <c:v>114.16926561039581</c:v>
                </c:pt>
                <c:pt idx="40254">
                  <c:v>114.15648465808297</c:v>
                </c:pt>
                <c:pt idx="40255">
                  <c:v>114.17837670263556</c:v>
                </c:pt>
                <c:pt idx="40256">
                  <c:v>114.17092172957568</c:v>
                </c:pt>
                <c:pt idx="40257">
                  <c:v>114.16347380947046</c:v>
                </c:pt>
                <c:pt idx="40258">
                  <c:v>114.1560276526039</c:v>
                </c:pt>
                <c:pt idx="40259">
                  <c:v>114.14857973249866</c:v>
                </c:pt>
                <c:pt idx="40260">
                  <c:v>114.14448412648778</c:v>
                </c:pt>
                <c:pt idx="40261">
                  <c:v>114.14412701439858</c:v>
                </c:pt>
                <c:pt idx="40262">
                  <c:v>114.14376981774579</c:v>
                </c:pt>
                <c:pt idx="40263">
                  <c:v>114.14341262109299</c:v>
                </c:pt>
                <c:pt idx="40264">
                  <c:v>114.14305550900379</c:v>
                </c:pt>
                <c:pt idx="40265">
                  <c:v>114.14269831235099</c:v>
                </c:pt>
                <c:pt idx="40266">
                  <c:v>114.1423411156982</c:v>
                </c:pt>
                <c:pt idx="40267">
                  <c:v>114.141984003609</c:v>
                </c:pt>
                <c:pt idx="40268">
                  <c:v>114.1416264687018</c:v>
                </c:pt>
                <c:pt idx="40269">
                  <c:v>114.141269272049</c:v>
                </c:pt>
                <c:pt idx="40270">
                  <c:v>114.1409121599598</c:v>
                </c:pt>
                <c:pt idx="40271">
                  <c:v>114.140554963307</c:v>
                </c:pt>
                <c:pt idx="40272">
                  <c:v>114.14019776665421</c:v>
                </c:pt>
                <c:pt idx="40273">
                  <c:v>114.13984065456501</c:v>
                </c:pt>
                <c:pt idx="40274">
                  <c:v>114.13948345791221</c:v>
                </c:pt>
                <c:pt idx="40275">
                  <c:v>114.13912626125941</c:v>
                </c:pt>
                <c:pt idx="40276">
                  <c:v>114.13876914917022</c:v>
                </c:pt>
                <c:pt idx="40277">
                  <c:v>114.13841195251742</c:v>
                </c:pt>
                <c:pt idx="40278">
                  <c:v>114.13805475586462</c:v>
                </c:pt>
                <c:pt idx="40279">
                  <c:v>114.13769764377543</c:v>
                </c:pt>
                <c:pt idx="40280">
                  <c:v>114.13734044712263</c:v>
                </c:pt>
                <c:pt idx="40281">
                  <c:v>114.13698291221542</c:v>
                </c:pt>
                <c:pt idx="40282">
                  <c:v>114.13662571556263</c:v>
                </c:pt>
                <c:pt idx="40283">
                  <c:v>114.13626860347343</c:v>
                </c:pt>
                <c:pt idx="40284">
                  <c:v>114.13591140682063</c:v>
                </c:pt>
                <c:pt idx="40285">
                  <c:v>114.13555421016783</c:v>
                </c:pt>
                <c:pt idx="40286">
                  <c:v>114.13519709807863</c:v>
                </c:pt>
                <c:pt idx="40287">
                  <c:v>114.13483990142583</c:v>
                </c:pt>
                <c:pt idx="40288">
                  <c:v>114.13448270477303</c:v>
                </c:pt>
                <c:pt idx="40289">
                  <c:v>114.13412559268384</c:v>
                </c:pt>
                <c:pt idx="40290">
                  <c:v>114.13376839603104</c:v>
                </c:pt>
                <c:pt idx="40291">
                  <c:v>114.13341119937824</c:v>
                </c:pt>
                <c:pt idx="40292">
                  <c:v>114.13305408728905</c:v>
                </c:pt>
                <c:pt idx="40293">
                  <c:v>114.13269655238184</c:v>
                </c:pt>
                <c:pt idx="40294">
                  <c:v>114.13233935572904</c:v>
                </c:pt>
                <c:pt idx="40295">
                  <c:v>114.13198224363985</c:v>
                </c:pt>
                <c:pt idx="40296">
                  <c:v>114.13162504698705</c:v>
                </c:pt>
                <c:pt idx="40297">
                  <c:v>114.13126785033425</c:v>
                </c:pt>
                <c:pt idx="40298">
                  <c:v>114.13091073824506</c:v>
                </c:pt>
                <c:pt idx="40299">
                  <c:v>114.13055354159226</c:v>
                </c:pt>
                <c:pt idx="40300">
                  <c:v>114.13019634493946</c:v>
                </c:pt>
                <c:pt idx="40301">
                  <c:v>114.12983923285027</c:v>
                </c:pt>
                <c:pt idx="40302">
                  <c:v>114.12948203619747</c:v>
                </c:pt>
                <c:pt idx="40303">
                  <c:v>114.12912483954467</c:v>
                </c:pt>
                <c:pt idx="40304">
                  <c:v>114.12876772745547</c:v>
                </c:pt>
                <c:pt idx="40305">
                  <c:v>114.12841053080268</c:v>
                </c:pt>
                <c:pt idx="40306">
                  <c:v>114.12805299589547</c:v>
                </c:pt>
                <c:pt idx="40307">
                  <c:v>114.12769579924267</c:v>
                </c:pt>
                <c:pt idx="40308">
                  <c:v>114.12733868715348</c:v>
                </c:pt>
                <c:pt idx="40309">
                  <c:v>114.12698149050068</c:v>
                </c:pt>
                <c:pt idx="40310">
                  <c:v>114.12662429384788</c:v>
                </c:pt>
                <c:pt idx="40311">
                  <c:v>114.14170286266095</c:v>
                </c:pt>
                <c:pt idx="40312">
                  <c:v>114.2210086223176</c:v>
                </c:pt>
                <c:pt idx="40313">
                  <c:v>114.20432619666269</c:v>
                </c:pt>
                <c:pt idx="40314">
                  <c:v>114.16788630662852</c:v>
                </c:pt>
                <c:pt idx="40315">
                  <c:v>114.24099586313781</c:v>
                </c:pt>
                <c:pt idx="40316">
                  <c:v>114.28475174302741</c:v>
                </c:pt>
                <c:pt idx="40317">
                  <c:v>114.289383</c:v>
                </c:pt>
                <c:pt idx="40318">
                  <c:v>114.289383</c:v>
                </c:pt>
                <c:pt idx="40319">
                  <c:v>114.32172417997617</c:v>
                </c:pt>
                <c:pt idx="40320">
                  <c:v>114.31959664138263</c:v>
                </c:pt>
                <c:pt idx="40321">
                  <c:v>114.31292706096976</c:v>
                </c:pt>
                <c:pt idx="40322">
                  <c:v>114.30625748055689</c:v>
                </c:pt>
                <c:pt idx="40323">
                  <c:v>114.29958947911666</c:v>
                </c:pt>
                <c:pt idx="40324">
                  <c:v>114.2929198987038</c:v>
                </c:pt>
                <c:pt idx="40325">
                  <c:v>114.31507935131265</c:v>
                </c:pt>
                <c:pt idx="40326">
                  <c:v>114.30015276466381</c:v>
                </c:pt>
                <c:pt idx="40327">
                  <c:v>114.31493331055013</c:v>
                </c:pt>
                <c:pt idx="40328">
                  <c:v>114.379829</c:v>
                </c:pt>
                <c:pt idx="40329">
                  <c:v>114.36167099093943</c:v>
                </c:pt>
                <c:pt idx="40330">
                  <c:v>114.34084842658262</c:v>
                </c:pt>
                <c:pt idx="40331">
                  <c:v>114.33529841233971</c:v>
                </c:pt>
                <c:pt idx="40332">
                  <c:v>114.32975364881982</c:v>
                </c:pt>
                <c:pt idx="40333">
                  <c:v>114.32421019798069</c:v>
                </c:pt>
                <c:pt idx="40334">
                  <c:v>114.31866543446081</c:v>
                </c:pt>
                <c:pt idx="40335">
                  <c:v>114.31312067094092</c:v>
                </c:pt>
                <c:pt idx="40336">
                  <c:v>114.30757722010179</c:v>
                </c:pt>
                <c:pt idx="40337">
                  <c:v>114.3020324565819</c:v>
                </c:pt>
                <c:pt idx="40338">
                  <c:v>114.29648769306202</c:v>
                </c:pt>
                <c:pt idx="40339">
                  <c:v>114.29094424222289</c:v>
                </c:pt>
                <c:pt idx="40340">
                  <c:v>114.285399478703</c:v>
                </c:pt>
                <c:pt idx="40341">
                  <c:v>114.27985602786387</c:v>
                </c:pt>
                <c:pt idx="40342">
                  <c:v>114.27431126434398</c:v>
                </c:pt>
                <c:pt idx="40343">
                  <c:v>114.26876125010106</c:v>
                </c:pt>
                <c:pt idx="40344">
                  <c:v>114.26321648658117</c:v>
                </c:pt>
                <c:pt idx="40345">
                  <c:v>114.25767303574204</c:v>
                </c:pt>
                <c:pt idx="40346">
                  <c:v>114.25212827222217</c:v>
                </c:pt>
                <c:pt idx="40347">
                  <c:v>114.24658350870227</c:v>
                </c:pt>
                <c:pt idx="40348">
                  <c:v>114.24104005786315</c:v>
                </c:pt>
                <c:pt idx="40349">
                  <c:v>114.23549529434325</c:v>
                </c:pt>
                <c:pt idx="40350">
                  <c:v>114.22995053082337</c:v>
                </c:pt>
                <c:pt idx="40351">
                  <c:v>114.22440707998425</c:v>
                </c:pt>
                <c:pt idx="40352">
                  <c:v>114.21886231646435</c:v>
                </c:pt>
                <c:pt idx="40353">
                  <c:v>114.21331755294446</c:v>
                </c:pt>
                <c:pt idx="40354">
                  <c:v>114.20777410210533</c:v>
                </c:pt>
                <c:pt idx="40355">
                  <c:v>114.20222933858545</c:v>
                </c:pt>
                <c:pt idx="40356">
                  <c:v>114.19667932434253</c:v>
                </c:pt>
                <c:pt idx="40357">
                  <c:v>114.19113456082265</c:v>
                </c:pt>
                <c:pt idx="40358">
                  <c:v>114.18559110998352</c:v>
                </c:pt>
                <c:pt idx="40359">
                  <c:v>114.18004634646363</c:v>
                </c:pt>
                <c:pt idx="40360">
                  <c:v>114.17450158294373</c:v>
                </c:pt>
                <c:pt idx="40361">
                  <c:v>114.16895813210461</c:v>
                </c:pt>
                <c:pt idx="40362">
                  <c:v>114.16341336858473</c:v>
                </c:pt>
                <c:pt idx="40363">
                  <c:v>114.1578699177456</c:v>
                </c:pt>
                <c:pt idx="40364">
                  <c:v>114.15232515422571</c:v>
                </c:pt>
                <c:pt idx="40365">
                  <c:v>114.14678039070581</c:v>
                </c:pt>
                <c:pt idx="40366">
                  <c:v>114.14123693986669</c:v>
                </c:pt>
                <c:pt idx="40367">
                  <c:v>114.13569217634681</c:v>
                </c:pt>
                <c:pt idx="40368">
                  <c:v>114.13014216210388</c:v>
                </c:pt>
                <c:pt idx="40369">
                  <c:v>114.10796442070509</c:v>
                </c:pt>
                <c:pt idx="40370">
                  <c:v>114.10242096986596</c:v>
                </c:pt>
                <c:pt idx="40371">
                  <c:v>114.09687620634608</c:v>
                </c:pt>
                <c:pt idx="40372">
                  <c:v>114.09133144282619</c:v>
                </c:pt>
                <c:pt idx="40373">
                  <c:v>114.090385</c:v>
                </c:pt>
                <c:pt idx="40374">
                  <c:v>114.090385</c:v>
                </c:pt>
                <c:pt idx="40375">
                  <c:v>114.090385</c:v>
                </c:pt>
                <c:pt idx="40376">
                  <c:v>114.07490478307508</c:v>
                </c:pt>
                <c:pt idx="40377">
                  <c:v>114.11907920438304</c:v>
                </c:pt>
                <c:pt idx="40378">
                  <c:v>114.09505632195705</c:v>
                </c:pt>
                <c:pt idx="40379">
                  <c:v>114.13804094754411</c:v>
                </c:pt>
                <c:pt idx="40380">
                  <c:v>114.12866196213385</c:v>
                </c:pt>
                <c:pt idx="40381">
                  <c:v>114.126564</c:v>
                </c:pt>
                <c:pt idx="40382">
                  <c:v>114.1230208193461</c:v>
                </c:pt>
                <c:pt idx="40383">
                  <c:v>114.11905095327657</c:v>
                </c:pt>
                <c:pt idx="40384">
                  <c:v>114.11508108720705</c:v>
                </c:pt>
                <c:pt idx="40385">
                  <c:v>114.11111216097324</c:v>
                </c:pt>
                <c:pt idx="40386">
                  <c:v>114.10714229490371</c:v>
                </c:pt>
                <c:pt idx="40387">
                  <c:v>114.10317242883417</c:v>
                </c:pt>
                <c:pt idx="40388">
                  <c:v>114.09920350260036</c:v>
                </c:pt>
                <c:pt idx="40389">
                  <c:v>114.09523363653084</c:v>
                </c:pt>
                <c:pt idx="40390">
                  <c:v>114.09126001111845</c:v>
                </c:pt>
                <c:pt idx="40391">
                  <c:v>114.08729014504893</c:v>
                </c:pt>
                <c:pt idx="40392">
                  <c:v>114.08332121881512</c:v>
                </c:pt>
                <c:pt idx="40393">
                  <c:v>114.07935135274558</c:v>
                </c:pt>
                <c:pt idx="40394">
                  <c:v>114.07538148667605</c:v>
                </c:pt>
                <c:pt idx="40395">
                  <c:v>114.07141256044224</c:v>
                </c:pt>
                <c:pt idx="40396">
                  <c:v>114.06744269437272</c:v>
                </c:pt>
                <c:pt idx="40397">
                  <c:v>114.06347282830319</c:v>
                </c:pt>
                <c:pt idx="40398">
                  <c:v>114.05950390206938</c:v>
                </c:pt>
                <c:pt idx="40399">
                  <c:v>114.05553403599986</c:v>
                </c:pt>
                <c:pt idx="40400">
                  <c:v>114.05156416993033</c:v>
                </c:pt>
                <c:pt idx="40401">
                  <c:v>114.04759524369652</c:v>
                </c:pt>
                <c:pt idx="40402">
                  <c:v>114.043625377627</c:v>
                </c:pt>
                <c:pt idx="40403">
                  <c:v>114.0396517522146</c:v>
                </c:pt>
                <c:pt idx="40404">
                  <c:v>114.03568282598079</c:v>
                </c:pt>
                <c:pt idx="40405">
                  <c:v>114.03171295991126</c:v>
                </c:pt>
                <c:pt idx="40406">
                  <c:v>114.02774309384174</c:v>
                </c:pt>
                <c:pt idx="40407">
                  <c:v>114.02377416760793</c:v>
                </c:pt>
                <c:pt idx="40408">
                  <c:v>114.0198043015384</c:v>
                </c:pt>
                <c:pt idx="40409">
                  <c:v>114.01583443546888</c:v>
                </c:pt>
                <c:pt idx="40410">
                  <c:v>114.01186550923507</c:v>
                </c:pt>
                <c:pt idx="40411">
                  <c:v>114.00789564316554</c:v>
                </c:pt>
                <c:pt idx="40412">
                  <c:v>114.00392577709601</c:v>
                </c:pt>
                <c:pt idx="40413">
                  <c:v>113.9999568508622</c:v>
                </c:pt>
                <c:pt idx="40414">
                  <c:v>113.99598698479268</c:v>
                </c:pt>
                <c:pt idx="40415">
                  <c:v>113.99201335938028</c:v>
                </c:pt>
                <c:pt idx="40416">
                  <c:v>113.98804349331076</c:v>
                </c:pt>
                <c:pt idx="40417">
                  <c:v>113.98407456707695</c:v>
                </c:pt>
                <c:pt idx="40418">
                  <c:v>113.98010470100742</c:v>
                </c:pt>
                <c:pt idx="40419">
                  <c:v>113.97613483493789</c:v>
                </c:pt>
                <c:pt idx="40420">
                  <c:v>113.97216590870408</c:v>
                </c:pt>
                <c:pt idx="40421">
                  <c:v>113.96819604263456</c:v>
                </c:pt>
                <c:pt idx="40422">
                  <c:v>113.96422617656503</c:v>
                </c:pt>
                <c:pt idx="40423">
                  <c:v>113.96025725033122</c:v>
                </c:pt>
                <c:pt idx="40424">
                  <c:v>113.9562873842617</c:v>
                </c:pt>
                <c:pt idx="40425">
                  <c:v>113.95231751819216</c:v>
                </c:pt>
                <c:pt idx="40426">
                  <c:v>113.94834859195835</c:v>
                </c:pt>
                <c:pt idx="40427">
                  <c:v>113.945671</c:v>
                </c:pt>
                <c:pt idx="40428">
                  <c:v>113.945671</c:v>
                </c:pt>
                <c:pt idx="40429">
                  <c:v>113.92085675679543</c:v>
                </c:pt>
                <c:pt idx="40430">
                  <c:v>113.86696857806913</c:v>
                </c:pt>
                <c:pt idx="40431">
                  <c:v>113.78969671227217</c:v>
                </c:pt>
                <c:pt idx="40432">
                  <c:v>113.82538897131745</c:v>
                </c:pt>
                <c:pt idx="40433">
                  <c:v>113.82370056638855</c:v>
                </c:pt>
                <c:pt idx="40434">
                  <c:v>113.80777758798283</c:v>
                </c:pt>
                <c:pt idx="40435">
                  <c:v>113.82599228898427</c:v>
                </c:pt>
                <c:pt idx="40436">
                  <c:v>113.83203540333025</c:v>
                </c:pt>
                <c:pt idx="40437">
                  <c:v>113.81897133013501</c:v>
                </c:pt>
                <c:pt idx="40438">
                  <c:v>113.80591034976013</c:v>
                </c:pt>
                <c:pt idx="40439">
                  <c:v>113.79284627656487</c:v>
                </c:pt>
                <c:pt idx="40440">
                  <c:v>113.77976983208819</c:v>
                </c:pt>
                <c:pt idx="40441">
                  <c:v>113.76670575889295</c:v>
                </c:pt>
                <c:pt idx="40442">
                  <c:v>113.75364477851807</c:v>
                </c:pt>
                <c:pt idx="40443">
                  <c:v>113.74058070532281</c:v>
                </c:pt>
                <c:pt idx="40444">
                  <c:v>113.72751663212757</c:v>
                </c:pt>
                <c:pt idx="40445">
                  <c:v>113.71445565175269</c:v>
                </c:pt>
                <c:pt idx="40446">
                  <c:v>113.70139157855743</c:v>
                </c:pt>
                <c:pt idx="40447">
                  <c:v>113.6883275053622</c:v>
                </c:pt>
                <c:pt idx="40448">
                  <c:v>113.67526652498731</c:v>
                </c:pt>
                <c:pt idx="40449">
                  <c:v>113.66220245179206</c:v>
                </c:pt>
                <c:pt idx="40450">
                  <c:v>113.64913837859682</c:v>
                </c:pt>
                <c:pt idx="40451">
                  <c:v>113.63607739822193</c:v>
                </c:pt>
                <c:pt idx="40452">
                  <c:v>113.62301332502668</c:v>
                </c:pt>
                <c:pt idx="40453">
                  <c:v>113.60993688054999</c:v>
                </c:pt>
                <c:pt idx="40454">
                  <c:v>113.59687590017511</c:v>
                </c:pt>
                <c:pt idx="40455">
                  <c:v>113.58381182697987</c:v>
                </c:pt>
                <c:pt idx="40456">
                  <c:v>113.57074775378462</c:v>
                </c:pt>
                <c:pt idx="40457">
                  <c:v>113.55768677340973</c:v>
                </c:pt>
                <c:pt idx="40458">
                  <c:v>113.54462270021449</c:v>
                </c:pt>
                <c:pt idx="40459">
                  <c:v>113.53155862701924</c:v>
                </c:pt>
                <c:pt idx="40460">
                  <c:v>113.51849764664435</c:v>
                </c:pt>
                <c:pt idx="40461">
                  <c:v>113.50543357344911</c:v>
                </c:pt>
                <c:pt idx="40462">
                  <c:v>113.49236950025386</c:v>
                </c:pt>
                <c:pt idx="40463">
                  <c:v>113.47930851987897</c:v>
                </c:pt>
                <c:pt idx="40464">
                  <c:v>113.46624444668373</c:v>
                </c:pt>
                <c:pt idx="40465">
                  <c:v>113.45316800220705</c:v>
                </c:pt>
                <c:pt idx="40466">
                  <c:v>113.4401039290118</c:v>
                </c:pt>
                <c:pt idx="40467">
                  <c:v>113.42704294863691</c:v>
                </c:pt>
                <c:pt idx="40468">
                  <c:v>113.41397887544167</c:v>
                </c:pt>
                <c:pt idx="40469">
                  <c:v>113.40091480224642</c:v>
                </c:pt>
                <c:pt idx="40470">
                  <c:v>113.38785382187153</c:v>
                </c:pt>
                <c:pt idx="40471">
                  <c:v>113.37478974867629</c:v>
                </c:pt>
                <c:pt idx="40472">
                  <c:v>113.36172567548104</c:v>
                </c:pt>
                <c:pt idx="40473">
                  <c:v>113.34866469510615</c:v>
                </c:pt>
                <c:pt idx="40474">
                  <c:v>113.33560062191091</c:v>
                </c:pt>
                <c:pt idx="40475">
                  <c:v>113.32253654871566</c:v>
                </c:pt>
                <c:pt idx="40476">
                  <c:v>113.30947556834077</c:v>
                </c:pt>
                <c:pt idx="40477">
                  <c:v>113.29641149514553</c:v>
                </c:pt>
                <c:pt idx="40478">
                  <c:v>113.28333505066885</c:v>
                </c:pt>
                <c:pt idx="40479">
                  <c:v>113.27027407029396</c:v>
                </c:pt>
                <c:pt idx="40480">
                  <c:v>113.25720999709871</c:v>
                </c:pt>
                <c:pt idx="40481">
                  <c:v>113.24414592390347</c:v>
                </c:pt>
                <c:pt idx="40482">
                  <c:v>113.24015</c:v>
                </c:pt>
                <c:pt idx="40483">
                  <c:v>113.22738205506555</c:v>
                </c:pt>
                <c:pt idx="40484">
                  <c:v>113.24785384930854</c:v>
                </c:pt>
                <c:pt idx="40485">
                  <c:v>113.24521813304722</c:v>
                </c:pt>
                <c:pt idx="40486">
                  <c:v>113.29275361039581</c:v>
                </c:pt>
                <c:pt idx="40487">
                  <c:v>113.2859537351609</c:v>
                </c:pt>
                <c:pt idx="40488">
                  <c:v>113.26292830305198</c:v>
                </c:pt>
                <c:pt idx="40489">
                  <c:v>113.28530017787315</c:v>
                </c:pt>
                <c:pt idx="40490">
                  <c:v>113.26707105411204</c:v>
                </c:pt>
                <c:pt idx="40491">
                  <c:v>113.25919092653437</c:v>
                </c:pt>
                <c:pt idx="40492">
                  <c:v>113.26044585239519</c:v>
                </c:pt>
                <c:pt idx="40493">
                  <c:v>113.26170107542056</c:v>
                </c:pt>
                <c:pt idx="40494">
                  <c:v>113.26295629844591</c:v>
                </c:pt>
                <c:pt idx="40495">
                  <c:v>113.26421122430675</c:v>
                </c:pt>
                <c:pt idx="40496">
                  <c:v>113.2654664473321</c:v>
                </c:pt>
                <c:pt idx="40497">
                  <c:v>113.26672167035747</c:v>
                </c:pt>
                <c:pt idx="40498">
                  <c:v>113.26797659621829</c:v>
                </c:pt>
                <c:pt idx="40499">
                  <c:v>113.26923181924366</c:v>
                </c:pt>
                <c:pt idx="40500">
                  <c:v>113.27048704226902</c:v>
                </c:pt>
                <c:pt idx="40501">
                  <c:v>113.27174196812985</c:v>
                </c:pt>
                <c:pt idx="40502">
                  <c:v>113.27299719115521</c:v>
                </c:pt>
                <c:pt idx="40503">
                  <c:v>113.27425360283874</c:v>
                </c:pt>
                <c:pt idx="40504">
                  <c:v>113.27550852869958</c:v>
                </c:pt>
                <c:pt idx="40505">
                  <c:v>113.276329</c:v>
                </c:pt>
                <c:pt idx="40506">
                  <c:v>113.28920817191225</c:v>
                </c:pt>
                <c:pt idx="40507">
                  <c:v>113.28624932665713</c:v>
                </c:pt>
                <c:pt idx="40508">
                  <c:v>113.27361215589988</c:v>
                </c:pt>
                <c:pt idx="40509">
                  <c:v>113.34424094706723</c:v>
                </c:pt>
                <c:pt idx="40510">
                  <c:v>113.36679100000001</c:v>
                </c:pt>
                <c:pt idx="40511">
                  <c:v>113.39507836114423</c:v>
                </c:pt>
                <c:pt idx="40512">
                  <c:v>113.4456919533945</c:v>
                </c:pt>
                <c:pt idx="40513">
                  <c:v>113.46224984146217</c:v>
                </c:pt>
                <c:pt idx="40514">
                  <c:v>113.47881165041262</c:v>
                </c:pt>
                <c:pt idx="40515">
                  <c:v>113.4953891428943</c:v>
                </c:pt>
                <c:pt idx="40516">
                  <c:v>113.51195095184477</c:v>
                </c:pt>
                <c:pt idx="40517">
                  <c:v>113.52850883991243</c:v>
                </c:pt>
                <c:pt idx="40518">
                  <c:v>113.5450706488629</c:v>
                </c:pt>
                <c:pt idx="40519">
                  <c:v>113.56163245781337</c:v>
                </c:pt>
                <c:pt idx="40520">
                  <c:v>113.57819034588104</c:v>
                </c:pt>
                <c:pt idx="40521">
                  <c:v>113.59475215483151</c:v>
                </c:pt>
                <c:pt idx="40522">
                  <c:v>113.61131396378198</c:v>
                </c:pt>
                <c:pt idx="40523">
                  <c:v>113.62787185184965</c:v>
                </c:pt>
                <c:pt idx="40524">
                  <c:v>113.64443366080012</c:v>
                </c:pt>
                <c:pt idx="40525">
                  <c:v>113.66099546975059</c:v>
                </c:pt>
                <c:pt idx="40526">
                  <c:v>113.67755335781825</c:v>
                </c:pt>
                <c:pt idx="40527">
                  <c:v>113.69411516676873</c:v>
                </c:pt>
                <c:pt idx="40528">
                  <c:v>113.7106926592504</c:v>
                </c:pt>
                <c:pt idx="40529">
                  <c:v>113.72725054731806</c:v>
                </c:pt>
                <c:pt idx="40530">
                  <c:v>113.74381235626853</c:v>
                </c:pt>
                <c:pt idx="40531">
                  <c:v>113.76037416521899</c:v>
                </c:pt>
                <c:pt idx="40532">
                  <c:v>113.77693205328667</c:v>
                </c:pt>
                <c:pt idx="40533">
                  <c:v>113.79349386223713</c:v>
                </c:pt>
                <c:pt idx="40534">
                  <c:v>113.8100556711876</c:v>
                </c:pt>
                <c:pt idx="40535">
                  <c:v>113.82661355925526</c:v>
                </c:pt>
                <c:pt idx="40536">
                  <c:v>113.84317536820573</c:v>
                </c:pt>
                <c:pt idx="40537">
                  <c:v>113.85973717715621</c:v>
                </c:pt>
                <c:pt idx="40538">
                  <c:v>113.87629506522387</c:v>
                </c:pt>
                <c:pt idx="40539">
                  <c:v>113.89285687417434</c:v>
                </c:pt>
                <c:pt idx="40540">
                  <c:v>113.90943436665601</c:v>
                </c:pt>
                <c:pt idx="40541">
                  <c:v>113.92599617560649</c:v>
                </c:pt>
                <c:pt idx="40542">
                  <c:v>113.94255406367415</c:v>
                </c:pt>
                <c:pt idx="40543">
                  <c:v>114.15785758003024</c:v>
                </c:pt>
                <c:pt idx="40544">
                  <c:v>114.16274300000001</c:v>
                </c:pt>
                <c:pt idx="40545">
                  <c:v>114.17572005077473</c:v>
                </c:pt>
                <c:pt idx="40546">
                  <c:v>114.16774167238913</c:v>
                </c:pt>
                <c:pt idx="40547">
                  <c:v>114.20242628040057</c:v>
                </c:pt>
                <c:pt idx="40548">
                  <c:v>114.23037175804529</c:v>
                </c:pt>
                <c:pt idx="40549">
                  <c:v>114.26206378302336</c:v>
                </c:pt>
                <c:pt idx="40550">
                  <c:v>114.24408642584645</c:v>
                </c:pt>
                <c:pt idx="40551">
                  <c:v>114.22138978259834</c:v>
                </c:pt>
                <c:pt idx="40552">
                  <c:v>114.18931809632809</c:v>
                </c:pt>
                <c:pt idx="40553">
                  <c:v>114.16586588145159</c:v>
                </c:pt>
                <c:pt idx="40554">
                  <c:v>114.1463710432666</c:v>
                </c:pt>
                <c:pt idx="40555">
                  <c:v>114.12688082033686</c:v>
                </c:pt>
                <c:pt idx="40556">
                  <c:v>114.10738598215187</c:v>
                </c:pt>
                <c:pt idx="40557">
                  <c:v>114.08789114396689</c:v>
                </c:pt>
                <c:pt idx="40558">
                  <c:v>114.06840092103715</c:v>
                </c:pt>
                <c:pt idx="40559">
                  <c:v>114.04890608285216</c:v>
                </c:pt>
                <c:pt idx="40560">
                  <c:v>114.02941124466717</c:v>
                </c:pt>
                <c:pt idx="40561">
                  <c:v>114.00992102173743</c:v>
                </c:pt>
                <c:pt idx="40562">
                  <c:v>113.99042618355244</c:v>
                </c:pt>
                <c:pt idx="40563">
                  <c:v>113.97093134536745</c:v>
                </c:pt>
                <c:pt idx="40564">
                  <c:v>113.95144112243771</c:v>
                </c:pt>
                <c:pt idx="40565">
                  <c:v>113.93194628425273</c:v>
                </c:pt>
                <c:pt idx="40566">
                  <c:v>113.91243298504672</c:v>
                </c:pt>
                <c:pt idx="40567">
                  <c:v>113.89294276211699</c:v>
                </c:pt>
                <c:pt idx="40568">
                  <c:v>113.87344792393201</c:v>
                </c:pt>
                <c:pt idx="40569">
                  <c:v>113.85395308574701</c:v>
                </c:pt>
                <c:pt idx="40570">
                  <c:v>113.83446286281728</c:v>
                </c:pt>
                <c:pt idx="40571">
                  <c:v>113.81496802463228</c:v>
                </c:pt>
                <c:pt idx="40572">
                  <c:v>113.7954731864473</c:v>
                </c:pt>
                <c:pt idx="40573">
                  <c:v>113.77598296351755</c:v>
                </c:pt>
                <c:pt idx="40574">
                  <c:v>113.75648812533257</c:v>
                </c:pt>
                <c:pt idx="40575">
                  <c:v>113.73699328714757</c:v>
                </c:pt>
                <c:pt idx="40576">
                  <c:v>113.71750306421784</c:v>
                </c:pt>
                <c:pt idx="40577">
                  <c:v>113.69800822603285</c:v>
                </c:pt>
                <c:pt idx="40578">
                  <c:v>113.67849492682686</c:v>
                </c:pt>
                <c:pt idx="40579">
                  <c:v>113.65900008864186</c:v>
                </c:pt>
                <c:pt idx="40580">
                  <c:v>113.63950986571213</c:v>
                </c:pt>
                <c:pt idx="40581">
                  <c:v>113.62001502752713</c:v>
                </c:pt>
                <c:pt idx="40582">
                  <c:v>113.60052018934215</c:v>
                </c:pt>
                <c:pt idx="40583">
                  <c:v>113.5810299664124</c:v>
                </c:pt>
                <c:pt idx="40584">
                  <c:v>113.56153512822742</c:v>
                </c:pt>
                <c:pt idx="40585">
                  <c:v>113.54204029004242</c:v>
                </c:pt>
                <c:pt idx="40586">
                  <c:v>113.52255006711269</c:v>
                </c:pt>
                <c:pt idx="40587">
                  <c:v>113.50305522892771</c:v>
                </c:pt>
                <c:pt idx="40588">
                  <c:v>113.48356039074271</c:v>
                </c:pt>
                <c:pt idx="40589">
                  <c:v>113.46407016781298</c:v>
                </c:pt>
                <c:pt idx="40590">
                  <c:v>113.44457532962798</c:v>
                </c:pt>
                <c:pt idx="40591">
                  <c:v>113.42506203042198</c:v>
                </c:pt>
                <c:pt idx="40592">
                  <c:v>113.40557180749225</c:v>
                </c:pt>
                <c:pt idx="40593">
                  <c:v>113.38607696930725</c:v>
                </c:pt>
                <c:pt idx="40594">
                  <c:v>113.36658213112227</c:v>
                </c:pt>
                <c:pt idx="40595">
                  <c:v>113.34709190819254</c:v>
                </c:pt>
                <c:pt idx="40596">
                  <c:v>113.32759707000754</c:v>
                </c:pt>
                <c:pt idx="40597">
                  <c:v>113.30810223182256</c:v>
                </c:pt>
                <c:pt idx="40598">
                  <c:v>113.28356891203813</c:v>
                </c:pt>
                <c:pt idx="40599">
                  <c:v>113.236036027897</c:v>
                </c:pt>
                <c:pt idx="40600">
                  <c:v>113.19156330829757</c:v>
                </c:pt>
                <c:pt idx="40601">
                  <c:v>113.20397199999999</c:v>
                </c:pt>
                <c:pt idx="40602">
                  <c:v>113.19211073986648</c:v>
                </c:pt>
                <c:pt idx="40603">
                  <c:v>113.1617158896042</c:v>
                </c:pt>
                <c:pt idx="40604">
                  <c:v>113.15590902288439</c:v>
                </c:pt>
                <c:pt idx="40605">
                  <c:v>113.167793</c:v>
                </c:pt>
                <c:pt idx="40606">
                  <c:v>113.14842266237483</c:v>
                </c:pt>
                <c:pt idx="40607">
                  <c:v>113.11865133690071</c:v>
                </c:pt>
                <c:pt idx="40608">
                  <c:v>113.13282849520569</c:v>
                </c:pt>
                <c:pt idx="40609">
                  <c:v>113.00056647234818</c:v>
                </c:pt>
                <c:pt idx="40610">
                  <c:v>112.99164347787563</c:v>
                </c:pt>
                <c:pt idx="40611">
                  <c:v>112.98272048340307</c:v>
                </c:pt>
                <c:pt idx="40612">
                  <c:v>112.97379960138186</c:v>
                </c:pt>
                <c:pt idx="40613">
                  <c:v>112.9648766069093</c:v>
                </c:pt>
                <c:pt idx="40614">
                  <c:v>112.95595361243674</c:v>
                </c:pt>
                <c:pt idx="40615">
                  <c:v>112.94703273041553</c:v>
                </c:pt>
                <c:pt idx="40616">
                  <c:v>112.93810973594297</c:v>
                </c:pt>
                <c:pt idx="40617">
                  <c:v>112.92918674147042</c:v>
                </c:pt>
                <c:pt idx="40618">
                  <c:v>112.9202658594492</c:v>
                </c:pt>
                <c:pt idx="40619">
                  <c:v>112.91134286497663</c:v>
                </c:pt>
                <c:pt idx="40620">
                  <c:v>112.90241142069871</c:v>
                </c:pt>
                <c:pt idx="40621">
                  <c:v>112.89348842622616</c:v>
                </c:pt>
                <c:pt idx="40622">
                  <c:v>112.88456754420494</c:v>
                </c:pt>
                <c:pt idx="40623">
                  <c:v>112.87564454973239</c:v>
                </c:pt>
                <c:pt idx="40624">
                  <c:v>112.86672155525983</c:v>
                </c:pt>
                <c:pt idx="40625">
                  <c:v>112.85780067323861</c:v>
                </c:pt>
                <c:pt idx="40626">
                  <c:v>112.84887767876604</c:v>
                </c:pt>
                <c:pt idx="40627">
                  <c:v>112.83995468429349</c:v>
                </c:pt>
                <c:pt idx="40628">
                  <c:v>112.83103380227227</c:v>
                </c:pt>
                <c:pt idx="40629">
                  <c:v>112.82211080779972</c:v>
                </c:pt>
                <c:pt idx="40630">
                  <c:v>112.81318781332716</c:v>
                </c:pt>
                <c:pt idx="40631">
                  <c:v>112.80426693130595</c:v>
                </c:pt>
                <c:pt idx="40632">
                  <c:v>112.79533548702803</c:v>
                </c:pt>
                <c:pt idx="40633">
                  <c:v>112.78641249255546</c:v>
                </c:pt>
                <c:pt idx="40634">
                  <c:v>112.77749161053426</c:v>
                </c:pt>
                <c:pt idx="40635">
                  <c:v>112.76856861606169</c:v>
                </c:pt>
                <c:pt idx="40636">
                  <c:v>112.75964562158913</c:v>
                </c:pt>
                <c:pt idx="40637">
                  <c:v>112.75072473956791</c:v>
                </c:pt>
                <c:pt idx="40638">
                  <c:v>112.74180174509536</c:v>
                </c:pt>
                <c:pt idx="40639">
                  <c:v>112.7328787506228</c:v>
                </c:pt>
                <c:pt idx="40640">
                  <c:v>112.72395786860159</c:v>
                </c:pt>
                <c:pt idx="40641">
                  <c:v>112.71503487412903</c:v>
                </c:pt>
                <c:pt idx="40642">
                  <c:v>112.70611187965648</c:v>
                </c:pt>
                <c:pt idx="40643">
                  <c:v>112.69719099763526</c:v>
                </c:pt>
                <c:pt idx="40644">
                  <c:v>112.6882680031627</c:v>
                </c:pt>
                <c:pt idx="40645">
                  <c:v>112.67933655888477</c:v>
                </c:pt>
                <c:pt idx="40646">
                  <c:v>112.67041356441221</c:v>
                </c:pt>
                <c:pt idx="40647">
                  <c:v>112.661492682391</c:v>
                </c:pt>
                <c:pt idx="40648">
                  <c:v>112.65256968791844</c:v>
                </c:pt>
                <c:pt idx="40649">
                  <c:v>112.64364669344589</c:v>
                </c:pt>
                <c:pt idx="40650">
                  <c:v>112.63472581142467</c:v>
                </c:pt>
                <c:pt idx="40651">
                  <c:v>112.62580281695212</c:v>
                </c:pt>
                <c:pt idx="40652">
                  <c:v>112.61687982247956</c:v>
                </c:pt>
                <c:pt idx="40653">
                  <c:v>112.60795894045835</c:v>
                </c:pt>
                <c:pt idx="40654">
                  <c:v>112.60700199999999</c:v>
                </c:pt>
                <c:pt idx="40655">
                  <c:v>112.62339255793991</c:v>
                </c:pt>
                <c:pt idx="40656">
                  <c:v>112.625092</c:v>
                </c:pt>
                <c:pt idx="40657">
                  <c:v>112.625092</c:v>
                </c:pt>
                <c:pt idx="40658">
                  <c:v>112.67544486599904</c:v>
                </c:pt>
                <c:pt idx="40659">
                  <c:v>112.64553547854076</c:v>
                </c:pt>
                <c:pt idx="40660">
                  <c:v>112.67724813253874</c:v>
                </c:pt>
                <c:pt idx="40661">
                  <c:v>112.62786063137816</c:v>
                </c:pt>
                <c:pt idx="40662">
                  <c:v>112.60779996137339</c:v>
                </c:pt>
                <c:pt idx="40663">
                  <c:v>112.58860358723763</c:v>
                </c:pt>
                <c:pt idx="40664">
                  <c:v>112.56936246430912</c:v>
                </c:pt>
                <c:pt idx="40665">
                  <c:v>112.55012589657071</c:v>
                </c:pt>
                <c:pt idx="40666">
                  <c:v>112.53088477364221</c:v>
                </c:pt>
                <c:pt idx="40667">
                  <c:v>112.51164365071371</c:v>
                </c:pt>
                <c:pt idx="40668">
                  <c:v>112.49240708297529</c:v>
                </c:pt>
                <c:pt idx="40669">
                  <c:v>112.47316596004679</c:v>
                </c:pt>
                <c:pt idx="40670">
                  <c:v>112.45390661635794</c:v>
                </c:pt>
                <c:pt idx="40671">
                  <c:v>112.43466549342943</c:v>
                </c:pt>
                <c:pt idx="40672">
                  <c:v>112.41542892569102</c:v>
                </c:pt>
                <c:pt idx="40673">
                  <c:v>112.39618780276251</c:v>
                </c:pt>
                <c:pt idx="40674">
                  <c:v>112.37694667983401</c:v>
                </c:pt>
                <c:pt idx="40675">
                  <c:v>112.3577101120956</c:v>
                </c:pt>
                <c:pt idx="40676">
                  <c:v>112.3384689891671</c:v>
                </c:pt>
                <c:pt idx="40677">
                  <c:v>112.31922786623859</c:v>
                </c:pt>
                <c:pt idx="40678">
                  <c:v>112.29999129850017</c:v>
                </c:pt>
                <c:pt idx="40679">
                  <c:v>112.28075017557167</c:v>
                </c:pt>
                <c:pt idx="40680">
                  <c:v>112.26150905264316</c:v>
                </c:pt>
                <c:pt idx="40681">
                  <c:v>112.24227248490476</c:v>
                </c:pt>
                <c:pt idx="40682">
                  <c:v>112.2230131412159</c:v>
                </c:pt>
                <c:pt idx="40683">
                  <c:v>112.2037720182874</c:v>
                </c:pt>
                <c:pt idx="40684">
                  <c:v>112.18453545054898</c:v>
                </c:pt>
                <c:pt idx="40685">
                  <c:v>112.16529432762049</c:v>
                </c:pt>
                <c:pt idx="40686">
                  <c:v>112.14605320469198</c:v>
                </c:pt>
                <c:pt idx="40687">
                  <c:v>112.12681663695356</c:v>
                </c:pt>
                <c:pt idx="40688">
                  <c:v>112.10757551402506</c:v>
                </c:pt>
                <c:pt idx="40689">
                  <c:v>112.08833439109655</c:v>
                </c:pt>
                <c:pt idx="40690">
                  <c:v>112.06909782335813</c:v>
                </c:pt>
                <c:pt idx="40691">
                  <c:v>112.04985670042964</c:v>
                </c:pt>
                <c:pt idx="40692">
                  <c:v>112.03061557750114</c:v>
                </c:pt>
                <c:pt idx="40693">
                  <c:v>112.01137900976272</c:v>
                </c:pt>
                <c:pt idx="40694">
                  <c:v>111.99213788683421</c:v>
                </c:pt>
                <c:pt idx="40695">
                  <c:v>111.97287854314537</c:v>
                </c:pt>
                <c:pt idx="40696">
                  <c:v>111.95363742021686</c:v>
                </c:pt>
                <c:pt idx="40697">
                  <c:v>111.93440085247845</c:v>
                </c:pt>
                <c:pt idx="40698">
                  <c:v>111.91515972954994</c:v>
                </c:pt>
                <c:pt idx="40699">
                  <c:v>111.89591860662144</c:v>
                </c:pt>
                <c:pt idx="40700">
                  <c:v>111.87668203888302</c:v>
                </c:pt>
                <c:pt idx="40701">
                  <c:v>111.85744091595453</c:v>
                </c:pt>
                <c:pt idx="40702">
                  <c:v>111.83819979302602</c:v>
                </c:pt>
                <c:pt idx="40703">
                  <c:v>111.8189632252876</c:v>
                </c:pt>
                <c:pt idx="40704">
                  <c:v>111.7997221023591</c:v>
                </c:pt>
                <c:pt idx="40705">
                  <c:v>111.78048097943059</c:v>
                </c:pt>
                <c:pt idx="40706">
                  <c:v>111.76124441169218</c:v>
                </c:pt>
                <c:pt idx="40707">
                  <c:v>111.74198506800333</c:v>
                </c:pt>
                <c:pt idx="40708">
                  <c:v>111.72359089413447</c:v>
                </c:pt>
                <c:pt idx="40709">
                  <c:v>111.70537960071513</c:v>
                </c:pt>
                <c:pt idx="40710">
                  <c:v>111.65647364282309</c:v>
                </c:pt>
                <c:pt idx="40711">
                  <c:v>111.67919253556086</c:v>
                </c:pt>
                <c:pt idx="40712">
                  <c:v>111.66881588589804</c:v>
                </c:pt>
                <c:pt idx="40713">
                  <c:v>111.60343671275328</c:v>
                </c:pt>
                <c:pt idx="40714">
                  <c:v>111.62564128707677</c:v>
                </c:pt>
                <c:pt idx="40715">
                  <c:v>111.61415571554602</c:v>
                </c:pt>
                <c:pt idx="40716">
                  <c:v>111.56630924209452</c:v>
                </c:pt>
                <c:pt idx="40717">
                  <c:v>111.55558924538138</c:v>
                </c:pt>
                <c:pt idx="40718">
                  <c:v>111.54486671018927</c:v>
                </c:pt>
                <c:pt idx="40719">
                  <c:v>111.53413402108126</c:v>
                </c:pt>
                <c:pt idx="40720">
                  <c:v>111.52341148588914</c:v>
                </c:pt>
                <c:pt idx="40721">
                  <c:v>111.51269148917601</c:v>
                </c:pt>
                <c:pt idx="40722">
                  <c:v>111.5019689539839</c:v>
                </c:pt>
                <c:pt idx="40723">
                  <c:v>111.49124641879179</c:v>
                </c:pt>
                <c:pt idx="40724">
                  <c:v>111.48052642207865</c:v>
                </c:pt>
                <c:pt idx="40725">
                  <c:v>111.46980388688654</c:v>
                </c:pt>
                <c:pt idx="40726">
                  <c:v>111.40546359877592</c:v>
                </c:pt>
                <c:pt idx="40727">
                  <c:v>111.39474106358381</c:v>
                </c:pt>
                <c:pt idx="40728">
                  <c:v>111.38402106687067</c:v>
                </c:pt>
                <c:pt idx="40729">
                  <c:v>111.37329853167856</c:v>
                </c:pt>
                <c:pt idx="40730">
                  <c:v>111.36257599648646</c:v>
                </c:pt>
                <c:pt idx="40731">
                  <c:v>111.35185599977332</c:v>
                </c:pt>
                <c:pt idx="40732">
                  <c:v>111.3411334645812</c:v>
                </c:pt>
                <c:pt idx="40733">
                  <c:v>111.33041092938909</c:v>
                </c:pt>
                <c:pt idx="40734">
                  <c:v>111.31969093267595</c:v>
                </c:pt>
                <c:pt idx="40735">
                  <c:v>111.30896839748384</c:v>
                </c:pt>
                <c:pt idx="40736">
                  <c:v>111.29824586229174</c:v>
                </c:pt>
                <c:pt idx="40737">
                  <c:v>111.2875258655786</c:v>
                </c:pt>
                <c:pt idx="40738">
                  <c:v>111.27680333038649</c:v>
                </c:pt>
                <c:pt idx="40739">
                  <c:v>111.26607064127847</c:v>
                </c:pt>
                <c:pt idx="40740">
                  <c:v>111.25534810608636</c:v>
                </c:pt>
                <c:pt idx="40741">
                  <c:v>111.24462810937322</c:v>
                </c:pt>
                <c:pt idx="40742">
                  <c:v>111.23390557418111</c:v>
                </c:pt>
                <c:pt idx="40743">
                  <c:v>111.22318303898901</c:v>
                </c:pt>
                <c:pt idx="40744">
                  <c:v>111.21246304227586</c:v>
                </c:pt>
                <c:pt idx="40745">
                  <c:v>111.20174050708376</c:v>
                </c:pt>
                <c:pt idx="40746">
                  <c:v>111.19101797189164</c:v>
                </c:pt>
                <c:pt idx="40747">
                  <c:v>111.1802979751785</c:v>
                </c:pt>
                <c:pt idx="40748">
                  <c:v>111.16957543998639</c:v>
                </c:pt>
                <c:pt idx="40749">
                  <c:v>111.15885290479429</c:v>
                </c:pt>
                <c:pt idx="40750">
                  <c:v>111.14813290808115</c:v>
                </c:pt>
                <c:pt idx="40751">
                  <c:v>111.13740021897313</c:v>
                </c:pt>
                <c:pt idx="40752">
                  <c:v>111.12667768378103</c:v>
                </c:pt>
                <c:pt idx="40753">
                  <c:v>111.11595768706789</c:v>
                </c:pt>
                <c:pt idx="40754">
                  <c:v>111.10503421936099</c:v>
                </c:pt>
                <c:pt idx="40755">
                  <c:v>111.08680134445768</c:v>
                </c:pt>
                <c:pt idx="40756">
                  <c:v>111.07006557510729</c:v>
                </c:pt>
                <c:pt idx="40757">
                  <c:v>111.08221634620887</c:v>
                </c:pt>
                <c:pt idx="40758">
                  <c:v>110.98187029749703</c:v>
                </c:pt>
                <c:pt idx="40759">
                  <c:v>111.03315000000001</c:v>
                </c:pt>
                <c:pt idx="40760">
                  <c:v>111.03065697877922</c:v>
                </c:pt>
                <c:pt idx="40761">
                  <c:v>110.99421926371006</c:v>
                </c:pt>
                <c:pt idx="40762">
                  <c:v>110.96379417854588</c:v>
                </c:pt>
                <c:pt idx="40763">
                  <c:v>110.9937193862354</c:v>
                </c:pt>
                <c:pt idx="40764">
                  <c:v>110.95725301223874</c:v>
                </c:pt>
                <c:pt idx="40765">
                  <c:v>110.92082113812286</c:v>
                </c:pt>
                <c:pt idx="40766">
                  <c:v>110.8924887680019</c:v>
                </c:pt>
                <c:pt idx="40767">
                  <c:v>110.9224696609442</c:v>
                </c:pt>
                <c:pt idx="40768">
                  <c:v>110.86270848125763</c:v>
                </c:pt>
                <c:pt idx="40769">
                  <c:v>110.86472646379646</c:v>
                </c:pt>
                <c:pt idx="40770">
                  <c:v>110.86674492419047</c:v>
                </c:pt>
                <c:pt idx="40771">
                  <c:v>110.8687633845845</c:v>
                </c:pt>
                <c:pt idx="40772">
                  <c:v>110.87078136712333</c:v>
                </c:pt>
                <c:pt idx="40773">
                  <c:v>110.87279982751734</c:v>
                </c:pt>
                <c:pt idx="40774">
                  <c:v>110.87481828791137</c:v>
                </c:pt>
                <c:pt idx="40775">
                  <c:v>110.8768362704502</c:v>
                </c:pt>
                <c:pt idx="40776">
                  <c:v>110.87885473084421</c:v>
                </c:pt>
                <c:pt idx="40777">
                  <c:v>110.88087510265908</c:v>
                </c:pt>
                <c:pt idx="40778">
                  <c:v>110.8828935630531</c:v>
                </c:pt>
                <c:pt idx="40779">
                  <c:v>110.88491154559192</c:v>
                </c:pt>
                <c:pt idx="40780">
                  <c:v>110.88693000598595</c:v>
                </c:pt>
                <c:pt idx="40781">
                  <c:v>110.88894846637997</c:v>
                </c:pt>
                <c:pt idx="40782">
                  <c:v>110.89096644891879</c:v>
                </c:pt>
                <c:pt idx="40783">
                  <c:v>110.89298490931282</c:v>
                </c:pt>
                <c:pt idx="40784">
                  <c:v>110.89500336970684</c:v>
                </c:pt>
                <c:pt idx="40785">
                  <c:v>110.89702135224566</c:v>
                </c:pt>
                <c:pt idx="40786">
                  <c:v>110.89903981263969</c:v>
                </c:pt>
                <c:pt idx="40787">
                  <c:v>110.90105827303371</c:v>
                </c:pt>
                <c:pt idx="40788">
                  <c:v>110.90307625557253</c:v>
                </c:pt>
                <c:pt idx="40789">
                  <c:v>110.90509662738738</c:v>
                </c:pt>
                <c:pt idx="40790">
                  <c:v>110.90711508778141</c:v>
                </c:pt>
                <c:pt idx="40791">
                  <c:v>110.90913307032022</c:v>
                </c:pt>
                <c:pt idx="40792">
                  <c:v>110.91115153071425</c:v>
                </c:pt>
                <c:pt idx="40793">
                  <c:v>110.91316999110828</c:v>
                </c:pt>
                <c:pt idx="40794">
                  <c:v>110.91518797364709</c:v>
                </c:pt>
                <c:pt idx="40795">
                  <c:v>110.91720643404112</c:v>
                </c:pt>
                <c:pt idx="40796">
                  <c:v>110.91922489443515</c:v>
                </c:pt>
                <c:pt idx="40797">
                  <c:v>110.92124287697396</c:v>
                </c:pt>
                <c:pt idx="40798">
                  <c:v>110.92326133736799</c:v>
                </c:pt>
                <c:pt idx="40799">
                  <c:v>110.92527979776202</c:v>
                </c:pt>
                <c:pt idx="40800">
                  <c:v>110.92729778030083</c:v>
                </c:pt>
                <c:pt idx="40801">
                  <c:v>110.92931624069486</c:v>
                </c:pt>
                <c:pt idx="40802">
                  <c:v>110.93133661250971</c:v>
                </c:pt>
                <c:pt idx="40803">
                  <c:v>110.93335507290374</c:v>
                </c:pt>
                <c:pt idx="40804">
                  <c:v>110.93537305544255</c:v>
                </c:pt>
                <c:pt idx="40805">
                  <c:v>110.93739151583658</c:v>
                </c:pt>
                <c:pt idx="40806">
                  <c:v>110.93940997623061</c:v>
                </c:pt>
                <c:pt idx="40807">
                  <c:v>110.94142795876942</c:v>
                </c:pt>
                <c:pt idx="40808">
                  <c:v>110.94934624034335</c:v>
                </c:pt>
                <c:pt idx="40809">
                  <c:v>110.9472612167382</c:v>
                </c:pt>
                <c:pt idx="40810">
                  <c:v>110.93151263694875</c:v>
                </c:pt>
                <c:pt idx="40811">
                  <c:v>110.93569364115403</c:v>
                </c:pt>
                <c:pt idx="40812">
                  <c:v>110.89605145922746</c:v>
                </c:pt>
                <c:pt idx="40813">
                  <c:v>110.85953449821216</c:v>
                </c:pt>
                <c:pt idx="40814">
                  <c:v>110.87035400000001</c:v>
                </c:pt>
                <c:pt idx="40815">
                  <c:v>110.87035400000001</c:v>
                </c:pt>
                <c:pt idx="40816">
                  <c:v>110.86268677234804</c:v>
                </c:pt>
                <c:pt idx="40817">
                  <c:v>110.84963577499599</c:v>
                </c:pt>
                <c:pt idx="40818">
                  <c:v>110.84349209905965</c:v>
                </c:pt>
                <c:pt idx="40819">
                  <c:v>110.83734987759203</c:v>
                </c:pt>
                <c:pt idx="40820">
                  <c:v>110.83120620165568</c:v>
                </c:pt>
                <c:pt idx="40821">
                  <c:v>110.82506252571933</c:v>
                </c:pt>
                <c:pt idx="40822">
                  <c:v>110.81892030425172</c:v>
                </c:pt>
                <c:pt idx="40823">
                  <c:v>110.77700285458879</c:v>
                </c:pt>
                <c:pt idx="40824">
                  <c:v>110.70413575679542</c:v>
                </c:pt>
                <c:pt idx="40825">
                  <c:v>110.66267256695993</c:v>
                </c:pt>
                <c:pt idx="40826">
                  <c:v>110.64688314760508</c:v>
                </c:pt>
                <c:pt idx="40827">
                  <c:v>110.63107877614858</c:v>
                </c:pt>
                <c:pt idx="40828">
                  <c:v>110.61528935679375</c:v>
                </c:pt>
                <c:pt idx="40829">
                  <c:v>110.59950367546432</c:v>
                </c:pt>
                <c:pt idx="40830">
                  <c:v>110.58371425610949</c:v>
                </c:pt>
                <c:pt idx="40831">
                  <c:v>110.56792483675464</c:v>
                </c:pt>
                <c:pt idx="40832">
                  <c:v>110.55213915542522</c:v>
                </c:pt>
                <c:pt idx="40833">
                  <c:v>110.53634973607038</c:v>
                </c:pt>
                <c:pt idx="40834">
                  <c:v>110.52056405474096</c:v>
                </c:pt>
                <c:pt idx="40835">
                  <c:v>110.50477463538613</c:v>
                </c:pt>
                <c:pt idx="40836">
                  <c:v>110.48898521603128</c:v>
                </c:pt>
                <c:pt idx="40837">
                  <c:v>110.47319953470186</c:v>
                </c:pt>
                <c:pt idx="40838">
                  <c:v>110.45741011534702</c:v>
                </c:pt>
                <c:pt idx="40839">
                  <c:v>110.44160574389052</c:v>
                </c:pt>
                <c:pt idx="40840">
                  <c:v>110.42581632453567</c:v>
                </c:pt>
                <c:pt idx="40841">
                  <c:v>110.41003064320626</c:v>
                </c:pt>
                <c:pt idx="40842">
                  <c:v>110.39424122385142</c:v>
                </c:pt>
                <c:pt idx="40843">
                  <c:v>110.37845180449658</c:v>
                </c:pt>
                <c:pt idx="40844">
                  <c:v>110.36266612316716</c:v>
                </c:pt>
                <c:pt idx="40845">
                  <c:v>110.34687670381231</c:v>
                </c:pt>
                <c:pt idx="40846">
                  <c:v>110.33108728445748</c:v>
                </c:pt>
                <c:pt idx="40847">
                  <c:v>110.31530160312805</c:v>
                </c:pt>
                <c:pt idx="40848">
                  <c:v>110.29951218377322</c:v>
                </c:pt>
                <c:pt idx="40849">
                  <c:v>110.28372276441837</c:v>
                </c:pt>
                <c:pt idx="40850">
                  <c:v>110.26793708308895</c:v>
                </c:pt>
                <c:pt idx="40851">
                  <c:v>110.25214766373411</c:v>
                </c:pt>
                <c:pt idx="40852">
                  <c:v>110.23634329227761</c:v>
                </c:pt>
                <c:pt idx="40853">
                  <c:v>110.22055387292278</c:v>
                </c:pt>
                <c:pt idx="40854">
                  <c:v>110.20476819159335</c:v>
                </c:pt>
                <c:pt idx="40855">
                  <c:v>110.28426784525513</c:v>
                </c:pt>
                <c:pt idx="40856">
                  <c:v>110.28156047461263</c:v>
                </c:pt>
                <c:pt idx="40857">
                  <c:v>110.25923899475441</c:v>
                </c:pt>
                <c:pt idx="40858">
                  <c:v>110.24101731592752</c:v>
                </c:pt>
                <c:pt idx="40859">
                  <c:v>110.25155933516091</c:v>
                </c:pt>
                <c:pt idx="40860">
                  <c:v>110.28429451359085</c:v>
                </c:pt>
                <c:pt idx="40861">
                  <c:v>110.27683095708154</c:v>
                </c:pt>
                <c:pt idx="40862">
                  <c:v>110.30288840476759</c:v>
                </c:pt>
                <c:pt idx="40863">
                  <c:v>110.32443939175012</c:v>
                </c:pt>
                <c:pt idx="40864">
                  <c:v>110.33215307135876</c:v>
                </c:pt>
                <c:pt idx="40865">
                  <c:v>110.33761829873878</c:v>
                </c:pt>
                <c:pt idx="40866">
                  <c:v>110.34308223226761</c:v>
                </c:pt>
                <c:pt idx="40867">
                  <c:v>110.34854745964762</c:v>
                </c:pt>
                <c:pt idx="40868">
                  <c:v>110.35401268702763</c:v>
                </c:pt>
                <c:pt idx="40869">
                  <c:v>110.35947662055648</c:v>
                </c:pt>
                <c:pt idx="40870">
                  <c:v>110.36494184793649</c:v>
                </c:pt>
                <c:pt idx="40871">
                  <c:v>110.37040707531651</c:v>
                </c:pt>
                <c:pt idx="40872">
                  <c:v>110.37587100884534</c:v>
                </c:pt>
                <c:pt idx="40873">
                  <c:v>110.38133623622535</c:v>
                </c:pt>
                <c:pt idx="40874">
                  <c:v>110.39821197854077</c:v>
                </c:pt>
                <c:pt idx="40875">
                  <c:v>110.44927446924177</c:v>
                </c:pt>
                <c:pt idx="40876">
                  <c:v>110.454269</c:v>
                </c:pt>
                <c:pt idx="40877">
                  <c:v>110.487661682165</c:v>
                </c:pt>
                <c:pt idx="40878">
                  <c:v>110.490448</c:v>
                </c:pt>
                <c:pt idx="40879">
                  <c:v>110.45655444338497</c:v>
                </c:pt>
                <c:pt idx="40880">
                  <c:v>110.47134537339055</c:v>
                </c:pt>
                <c:pt idx="40881">
                  <c:v>110.50676001669052</c:v>
                </c:pt>
                <c:pt idx="40882">
                  <c:v>110.49121123075089</c:v>
                </c:pt>
                <c:pt idx="40883">
                  <c:v>110.48043426982218</c:v>
                </c:pt>
                <c:pt idx="40884">
                  <c:v>110.4699850524906</c:v>
                </c:pt>
                <c:pt idx="40885">
                  <c:v>110.45953336080018</c:v>
                </c:pt>
                <c:pt idx="40886">
                  <c:v>110.44908166910977</c:v>
                </c:pt>
                <c:pt idx="40887">
                  <c:v>110.43863245177819</c:v>
                </c:pt>
                <c:pt idx="40888">
                  <c:v>110.27139796165508</c:v>
                </c:pt>
                <c:pt idx="40889">
                  <c:v>110.26094626996466</c:v>
                </c:pt>
                <c:pt idx="40890">
                  <c:v>110.25049457827426</c:v>
                </c:pt>
                <c:pt idx="40891">
                  <c:v>110.24004536094266</c:v>
                </c:pt>
                <c:pt idx="40892">
                  <c:v>110.22959366925225</c:v>
                </c:pt>
                <c:pt idx="40893">
                  <c:v>110.21914197756183</c:v>
                </c:pt>
                <c:pt idx="40894">
                  <c:v>110.20869276023025</c:v>
                </c:pt>
                <c:pt idx="40895">
                  <c:v>110.19824106853984</c:v>
                </c:pt>
                <c:pt idx="40896">
                  <c:v>110.18778937684942</c:v>
                </c:pt>
                <c:pt idx="40897">
                  <c:v>110.17734015951784</c:v>
                </c:pt>
                <c:pt idx="40898">
                  <c:v>110.16688846782742</c:v>
                </c:pt>
                <c:pt idx="40899">
                  <c:v>110.15642687870169</c:v>
                </c:pt>
                <c:pt idx="40900">
                  <c:v>110.14597518701129</c:v>
                </c:pt>
                <c:pt idx="40901">
                  <c:v>110.1355259696797</c:v>
                </c:pt>
                <c:pt idx="40902">
                  <c:v>110.12507427798928</c:v>
                </c:pt>
                <c:pt idx="40903">
                  <c:v>110.11462258629888</c:v>
                </c:pt>
                <c:pt idx="40904">
                  <c:v>110.10417336896728</c:v>
                </c:pt>
                <c:pt idx="40905">
                  <c:v>110.09372167727687</c:v>
                </c:pt>
                <c:pt idx="40906">
                  <c:v>110.08326998558645</c:v>
                </c:pt>
                <c:pt idx="40907">
                  <c:v>110.07282076825487</c:v>
                </c:pt>
                <c:pt idx="40908">
                  <c:v>110.06236907656447</c:v>
                </c:pt>
                <c:pt idx="40909">
                  <c:v>110.04866287267525</c:v>
                </c:pt>
                <c:pt idx="40910">
                  <c:v>110.038208</c:v>
                </c:pt>
                <c:pt idx="40911">
                  <c:v>110.06185780448259</c:v>
                </c:pt>
                <c:pt idx="40912">
                  <c:v>110.06837831950405</c:v>
                </c:pt>
                <c:pt idx="40913">
                  <c:v>110.02189553242727</c:v>
                </c:pt>
                <c:pt idx="40914">
                  <c:v>110.01859630846245</c:v>
                </c:pt>
                <c:pt idx="40915">
                  <c:v>110.04661847925608</c:v>
                </c:pt>
                <c:pt idx="40916">
                  <c:v>110.056297</c:v>
                </c:pt>
                <c:pt idx="40917">
                  <c:v>110.03897123075089</c:v>
                </c:pt>
                <c:pt idx="40918">
                  <c:v>110.00756142152588</c:v>
                </c:pt>
                <c:pt idx="40919">
                  <c:v>109.98154049223433</c:v>
                </c:pt>
                <c:pt idx="40920">
                  <c:v>109.95551340122616</c:v>
                </c:pt>
                <c:pt idx="40921">
                  <c:v>109.92948631021798</c:v>
                </c:pt>
                <c:pt idx="40922">
                  <c:v>109.90346538092643</c:v>
                </c:pt>
                <c:pt idx="40923">
                  <c:v>109.87743828991826</c:v>
                </c:pt>
                <c:pt idx="40924">
                  <c:v>109.85138655204361</c:v>
                </c:pt>
                <c:pt idx="40925">
                  <c:v>109.82951469098712</c:v>
                </c:pt>
                <c:pt idx="40926">
                  <c:v>109.84076324678112</c:v>
                </c:pt>
                <c:pt idx="40927">
                  <c:v>109.8274558340882</c:v>
                </c:pt>
                <c:pt idx="40928">
                  <c:v>109.82318320267049</c:v>
                </c:pt>
                <c:pt idx="40929">
                  <c:v>109.82901003433477</c:v>
                </c:pt>
                <c:pt idx="40930">
                  <c:v>109.81079366865316</c:v>
                </c:pt>
                <c:pt idx="40931">
                  <c:v>109.77166680400572</c:v>
                </c:pt>
                <c:pt idx="40932">
                  <c:v>109.7699244880782</c:v>
                </c:pt>
                <c:pt idx="40933">
                  <c:v>109.7421146533969</c:v>
                </c:pt>
                <c:pt idx="40934">
                  <c:v>109.71671391954024</c:v>
                </c:pt>
                <c:pt idx="40935">
                  <c:v>109.7236551724138</c:v>
                </c:pt>
                <c:pt idx="40936">
                  <c:v>109.73059806896552</c:v>
                </c:pt>
                <c:pt idx="40937">
                  <c:v>109.73754754022988</c:v>
                </c:pt>
                <c:pt idx="40938">
                  <c:v>109.74448879310344</c:v>
                </c:pt>
                <c:pt idx="40939">
                  <c:v>109.72776249606675</c:v>
                </c:pt>
                <c:pt idx="40940">
                  <c:v>109.72298804434907</c:v>
                </c:pt>
                <c:pt idx="40941">
                  <c:v>109.74510180591321</c:v>
                </c:pt>
                <c:pt idx="40942">
                  <c:v>109.72734472079161</c:v>
                </c:pt>
                <c:pt idx="40943">
                  <c:v>109.71872832610251</c:v>
                </c:pt>
                <c:pt idx="40944">
                  <c:v>109.6916579554125</c:v>
                </c:pt>
                <c:pt idx="40945">
                  <c:v>109.68930051812113</c:v>
                </c:pt>
                <c:pt idx="40946">
                  <c:v>109.65041349475482</c:v>
                </c:pt>
                <c:pt idx="40947">
                  <c:v>109.63219963053916</c:v>
                </c:pt>
                <c:pt idx="40948">
                  <c:v>109.61398145330806</c:v>
                </c:pt>
                <c:pt idx="40949">
                  <c:v>109.59574602401518</c:v>
                </c:pt>
                <c:pt idx="40950">
                  <c:v>109.57752784678408</c:v>
                </c:pt>
                <c:pt idx="40951">
                  <c:v>109.55931398256841</c:v>
                </c:pt>
                <c:pt idx="40952">
                  <c:v>109.54109580533731</c:v>
                </c:pt>
                <c:pt idx="40953">
                  <c:v>109.52287762810622</c:v>
                </c:pt>
                <c:pt idx="40954">
                  <c:v>109.50466376389055</c:v>
                </c:pt>
                <c:pt idx="40955">
                  <c:v>109.48644558665944</c:v>
                </c:pt>
                <c:pt idx="40956">
                  <c:v>109.46822740942835</c:v>
                </c:pt>
                <c:pt idx="40957">
                  <c:v>109.45001354521268</c:v>
                </c:pt>
                <c:pt idx="40958">
                  <c:v>109.43179536798158</c:v>
                </c:pt>
                <c:pt idx="40959">
                  <c:v>109.41357719075047</c:v>
                </c:pt>
                <c:pt idx="40960">
                  <c:v>109.39536332653482</c:v>
                </c:pt>
                <c:pt idx="40961">
                  <c:v>109.37714514930371</c:v>
                </c:pt>
                <c:pt idx="40962">
                  <c:v>109.35890972001084</c:v>
                </c:pt>
                <c:pt idx="40963">
                  <c:v>109.34069585579518</c:v>
                </c:pt>
                <c:pt idx="40964">
                  <c:v>109.32247767856408</c:v>
                </c:pt>
                <c:pt idx="40965">
                  <c:v>109.30425950133298</c:v>
                </c:pt>
                <c:pt idx="40966">
                  <c:v>109.28604563711731</c:v>
                </c:pt>
                <c:pt idx="40967">
                  <c:v>109.26782745988622</c:v>
                </c:pt>
                <c:pt idx="40968">
                  <c:v>109.24960928265511</c:v>
                </c:pt>
                <c:pt idx="40969">
                  <c:v>109.23139541843945</c:v>
                </c:pt>
                <c:pt idx="40970">
                  <c:v>109.21317724120834</c:v>
                </c:pt>
                <c:pt idx="40971">
                  <c:v>109.19495906397725</c:v>
                </c:pt>
                <c:pt idx="40972">
                  <c:v>109.17674519976158</c:v>
                </c:pt>
                <c:pt idx="40973">
                  <c:v>109.15852702253048</c:v>
                </c:pt>
                <c:pt idx="40974">
                  <c:v>109.14029159323761</c:v>
                </c:pt>
                <c:pt idx="40975">
                  <c:v>109.1220734160065</c:v>
                </c:pt>
                <c:pt idx="40976">
                  <c:v>109.10385955179085</c:v>
                </c:pt>
                <c:pt idx="40977">
                  <c:v>109.08564137455974</c:v>
                </c:pt>
                <c:pt idx="40978">
                  <c:v>109.06742319732864</c:v>
                </c:pt>
                <c:pt idx="40979">
                  <c:v>109.04920933311298</c:v>
                </c:pt>
                <c:pt idx="40980">
                  <c:v>109.03099115588188</c:v>
                </c:pt>
                <c:pt idx="40981">
                  <c:v>109.01277297865077</c:v>
                </c:pt>
                <c:pt idx="40982">
                  <c:v>108.99455911443512</c:v>
                </c:pt>
                <c:pt idx="40983">
                  <c:v>108.97634093720401</c:v>
                </c:pt>
                <c:pt idx="40984">
                  <c:v>108.95812275997291</c:v>
                </c:pt>
                <c:pt idx="40985">
                  <c:v>108.93990889575726</c:v>
                </c:pt>
                <c:pt idx="40986">
                  <c:v>108.92169071852615</c:v>
                </c:pt>
                <c:pt idx="40987">
                  <c:v>108.90345528923328</c:v>
                </c:pt>
                <c:pt idx="40988">
                  <c:v>108.88524142501761</c:v>
                </c:pt>
                <c:pt idx="40989">
                  <c:v>108.86702324778651</c:v>
                </c:pt>
                <c:pt idx="40990">
                  <c:v>108.83527482212685</c:v>
                </c:pt>
                <c:pt idx="40991">
                  <c:v>108.83981216785884</c:v>
                </c:pt>
                <c:pt idx="40992">
                  <c:v>108.81668269034564</c:v>
                </c:pt>
                <c:pt idx="40993">
                  <c:v>108.80806699999999</c:v>
                </c:pt>
                <c:pt idx="40994">
                  <c:v>108.80806699999999</c:v>
                </c:pt>
                <c:pt idx="40995">
                  <c:v>108.79390626674613</c:v>
                </c:pt>
                <c:pt idx="40996">
                  <c:v>108.76139883285646</c:v>
                </c:pt>
                <c:pt idx="40997">
                  <c:v>108.73938473247496</c:v>
                </c:pt>
                <c:pt idx="40998">
                  <c:v>108.72116634048641</c:v>
                </c:pt>
                <c:pt idx="40999">
                  <c:v>108.7079674350551</c:v>
                </c:pt>
                <c:pt idx="41000">
                  <c:v>108.69599542732543</c:v>
                </c:pt>
                <c:pt idx="41001">
                  <c:v>108.68402625387789</c:v>
                </c:pt>
                <c:pt idx="41002">
                  <c:v>108.67205424614822</c:v>
                </c:pt>
                <c:pt idx="41003">
                  <c:v>108.663353</c:v>
                </c:pt>
                <c:pt idx="41004">
                  <c:v>108.65825495565093</c:v>
                </c:pt>
                <c:pt idx="41005">
                  <c:v>108.63480883834048</c:v>
                </c:pt>
                <c:pt idx="41006">
                  <c:v>108.63050750154946</c:v>
                </c:pt>
                <c:pt idx="41007">
                  <c:v>108.675952511909</c:v>
                </c:pt>
                <c:pt idx="41008">
                  <c:v>108.65769456096695</c:v>
                </c:pt>
                <c:pt idx="41009">
                  <c:v>108.63943661002489</c:v>
                </c:pt>
                <c:pt idx="41010">
                  <c:v>108.62118298151441</c:v>
                </c:pt>
                <c:pt idx="41011">
                  <c:v>108.60292503057235</c:v>
                </c:pt>
                <c:pt idx="41012">
                  <c:v>108.58464978990402</c:v>
                </c:pt>
                <c:pt idx="41013">
                  <c:v>108.56639616139354</c:v>
                </c:pt>
                <c:pt idx="41014">
                  <c:v>108.54813821045148</c:v>
                </c:pt>
                <c:pt idx="41015">
                  <c:v>108.52988025950943</c:v>
                </c:pt>
                <c:pt idx="41016">
                  <c:v>108.51162663099893</c:v>
                </c:pt>
                <c:pt idx="41017">
                  <c:v>108.49336868005689</c:v>
                </c:pt>
                <c:pt idx="41018">
                  <c:v>108.47511072911483</c:v>
                </c:pt>
                <c:pt idx="41019">
                  <c:v>108.45685710060434</c:v>
                </c:pt>
                <c:pt idx="41020">
                  <c:v>108.43859914966228</c:v>
                </c:pt>
                <c:pt idx="41021">
                  <c:v>108.42034119872024</c:v>
                </c:pt>
                <c:pt idx="41022">
                  <c:v>108.40208757020974</c:v>
                </c:pt>
                <c:pt idx="41023">
                  <c:v>108.38382961926769</c:v>
                </c:pt>
                <c:pt idx="41024">
                  <c:v>108.36555437859937</c:v>
                </c:pt>
                <c:pt idx="41025">
                  <c:v>108.34729642765731</c:v>
                </c:pt>
                <c:pt idx="41026">
                  <c:v>108.32904279914682</c:v>
                </c:pt>
                <c:pt idx="41027">
                  <c:v>108.31078484820478</c:v>
                </c:pt>
                <c:pt idx="41028">
                  <c:v>108.29252689726272</c:v>
                </c:pt>
                <c:pt idx="41029">
                  <c:v>108.27427326875222</c:v>
                </c:pt>
                <c:pt idx="41030">
                  <c:v>108.25601531781017</c:v>
                </c:pt>
                <c:pt idx="41031">
                  <c:v>108.23775736686812</c:v>
                </c:pt>
                <c:pt idx="41032">
                  <c:v>108.21950373835763</c:v>
                </c:pt>
                <c:pt idx="41033">
                  <c:v>108.20124578741557</c:v>
                </c:pt>
                <c:pt idx="41034">
                  <c:v>108.18298783647352</c:v>
                </c:pt>
                <c:pt idx="41035">
                  <c:v>108.16473420796304</c:v>
                </c:pt>
                <c:pt idx="41036">
                  <c:v>108.14647625702098</c:v>
                </c:pt>
                <c:pt idx="41037">
                  <c:v>108.12820101635265</c:v>
                </c:pt>
                <c:pt idx="41038">
                  <c:v>108.10994738784217</c:v>
                </c:pt>
                <c:pt idx="41039">
                  <c:v>108.09168943690011</c:v>
                </c:pt>
                <c:pt idx="41040">
                  <c:v>108.07343148595805</c:v>
                </c:pt>
                <c:pt idx="41041">
                  <c:v>108.05517785744757</c:v>
                </c:pt>
                <c:pt idx="41042">
                  <c:v>108.03691990650552</c:v>
                </c:pt>
                <c:pt idx="41043">
                  <c:v>108.01866195556346</c:v>
                </c:pt>
                <c:pt idx="41044">
                  <c:v>108.00040832705298</c:v>
                </c:pt>
                <c:pt idx="41045">
                  <c:v>107.98215037611092</c:v>
                </c:pt>
                <c:pt idx="41046">
                  <c:v>107.96389242516886</c:v>
                </c:pt>
                <c:pt idx="41047">
                  <c:v>107.94563879665837</c:v>
                </c:pt>
                <c:pt idx="41048">
                  <c:v>107.91507157892228</c:v>
                </c:pt>
                <c:pt idx="41049">
                  <c:v>107.91604670386266</c:v>
                </c:pt>
                <c:pt idx="41050">
                  <c:v>107.83339380929678</c:v>
                </c:pt>
                <c:pt idx="41051">
                  <c:v>107.84595839055794</c:v>
                </c:pt>
                <c:pt idx="41052">
                  <c:v>107.88024756366238</c:v>
                </c:pt>
                <c:pt idx="41053">
                  <c:v>107.89846285887963</c:v>
                </c:pt>
                <c:pt idx="41054">
                  <c:v>108.0976451044349</c:v>
                </c:pt>
                <c:pt idx="41055">
                  <c:v>108.06121322336115</c:v>
                </c:pt>
                <c:pt idx="41056">
                  <c:v>108.02476876299475</c:v>
                </c:pt>
                <c:pt idx="41057">
                  <c:v>108.03587550548403</c:v>
                </c:pt>
                <c:pt idx="41058">
                  <c:v>108.02425959608965</c:v>
                </c:pt>
                <c:pt idx="41059">
                  <c:v>107.9999616126341</c:v>
                </c:pt>
                <c:pt idx="41060">
                  <c:v>108.00627304744874</c:v>
                </c:pt>
                <c:pt idx="41061">
                  <c:v>107.9749249966619</c:v>
                </c:pt>
                <c:pt idx="41062">
                  <c:v>107.94529690512515</c:v>
                </c:pt>
                <c:pt idx="41063">
                  <c:v>107.92916791173211</c:v>
                </c:pt>
                <c:pt idx="41064">
                  <c:v>107.91394843205795</c:v>
                </c:pt>
                <c:pt idx="41065">
                  <c:v>107.89872895238381</c:v>
                </c:pt>
                <c:pt idx="41066">
                  <c:v>107.88351307580616</c:v>
                </c:pt>
                <c:pt idx="41067">
                  <c:v>107.86829359613202</c:v>
                </c:pt>
                <c:pt idx="41068">
                  <c:v>107.85307411645788</c:v>
                </c:pt>
                <c:pt idx="41069">
                  <c:v>107.83785823988023</c:v>
                </c:pt>
                <c:pt idx="41070">
                  <c:v>107.82263876020609</c:v>
                </c:pt>
                <c:pt idx="41071">
                  <c:v>107.80741928053193</c:v>
                </c:pt>
                <c:pt idx="41072">
                  <c:v>107.7922034039543</c:v>
                </c:pt>
                <c:pt idx="41073">
                  <c:v>107.77698392428015</c:v>
                </c:pt>
                <c:pt idx="41074">
                  <c:v>107.76175003221995</c:v>
                </c:pt>
                <c:pt idx="41075">
                  <c:v>107.74653055254579</c:v>
                </c:pt>
                <c:pt idx="41076">
                  <c:v>107.73131467596816</c:v>
                </c:pt>
                <c:pt idx="41077">
                  <c:v>107.71609519629402</c:v>
                </c:pt>
                <c:pt idx="41078">
                  <c:v>107.70087571661986</c:v>
                </c:pt>
                <c:pt idx="41079">
                  <c:v>107.68565984004223</c:v>
                </c:pt>
                <c:pt idx="41080">
                  <c:v>107.67044036036808</c:v>
                </c:pt>
                <c:pt idx="41081">
                  <c:v>107.65522088069393</c:v>
                </c:pt>
                <c:pt idx="41082">
                  <c:v>107.64000500411629</c:v>
                </c:pt>
                <c:pt idx="41083">
                  <c:v>107.62478552444215</c:v>
                </c:pt>
                <c:pt idx="41084">
                  <c:v>107.609566044768</c:v>
                </c:pt>
                <c:pt idx="41085">
                  <c:v>107.59435016819036</c:v>
                </c:pt>
                <c:pt idx="41086">
                  <c:v>107.57911627613016</c:v>
                </c:pt>
                <c:pt idx="41087">
                  <c:v>107.56389679645601</c:v>
                </c:pt>
                <c:pt idx="41088">
                  <c:v>107.54868091987838</c:v>
                </c:pt>
                <c:pt idx="41089">
                  <c:v>107.53346144020422</c:v>
                </c:pt>
                <c:pt idx="41090">
                  <c:v>107.51824196053008</c:v>
                </c:pt>
                <c:pt idx="41091">
                  <c:v>107.50302608395243</c:v>
                </c:pt>
                <c:pt idx="41092">
                  <c:v>107.48780660427829</c:v>
                </c:pt>
                <c:pt idx="41093">
                  <c:v>107.47258712460415</c:v>
                </c:pt>
                <c:pt idx="41094">
                  <c:v>107.4573712480265</c:v>
                </c:pt>
                <c:pt idx="41095">
                  <c:v>107.44215176835236</c:v>
                </c:pt>
                <c:pt idx="41096">
                  <c:v>107.4269322886782</c:v>
                </c:pt>
                <c:pt idx="41097">
                  <c:v>107.41171641210057</c:v>
                </c:pt>
                <c:pt idx="41098">
                  <c:v>107.39573876448152</c:v>
                </c:pt>
                <c:pt idx="41099">
                  <c:v>107.36086299999999</c:v>
                </c:pt>
                <c:pt idx="41100">
                  <c:v>107.36732484072483</c:v>
                </c:pt>
                <c:pt idx="41101">
                  <c:v>107.48016723837902</c:v>
                </c:pt>
                <c:pt idx="41102">
                  <c:v>107.35968978111588</c:v>
                </c:pt>
                <c:pt idx="41103">
                  <c:v>107.34147045398187</c:v>
                </c:pt>
                <c:pt idx="41104">
                  <c:v>107.33039457868384</c:v>
                </c:pt>
                <c:pt idx="41105">
                  <c:v>107.39859704338498</c:v>
                </c:pt>
                <c:pt idx="41106">
                  <c:v>107.41344155507868</c:v>
                </c:pt>
                <c:pt idx="41107">
                  <c:v>107.39938581865437</c:v>
                </c:pt>
                <c:pt idx="41108">
                  <c:v>107.42302427687878</c:v>
                </c:pt>
                <c:pt idx="41109">
                  <c:v>107.44666273510317</c:v>
                </c:pt>
                <c:pt idx="41110">
                  <c:v>107.47029559710168</c:v>
                </c:pt>
                <c:pt idx="41111">
                  <c:v>107.49395644022971</c:v>
                </c:pt>
                <c:pt idx="41112">
                  <c:v>107.51759489845411</c:v>
                </c:pt>
                <c:pt idx="41113">
                  <c:v>107.54122776045261</c:v>
                </c:pt>
                <c:pt idx="41114">
                  <c:v>107.56486621867703</c:v>
                </c:pt>
                <c:pt idx="41115">
                  <c:v>107.58850467690142</c:v>
                </c:pt>
                <c:pt idx="41116">
                  <c:v>107.61213753889993</c:v>
                </c:pt>
                <c:pt idx="41117">
                  <c:v>107.63577599712434</c:v>
                </c:pt>
                <c:pt idx="41118">
                  <c:v>107.65941445534874</c:v>
                </c:pt>
                <c:pt idx="41119">
                  <c:v>107.68304731734725</c:v>
                </c:pt>
                <c:pt idx="41120">
                  <c:v>107.70668577557166</c:v>
                </c:pt>
                <c:pt idx="41121">
                  <c:v>107.73032423379605</c:v>
                </c:pt>
                <c:pt idx="41122">
                  <c:v>107.75395709579456</c:v>
                </c:pt>
                <c:pt idx="41123">
                  <c:v>107.77759555401896</c:v>
                </c:pt>
                <c:pt idx="41124">
                  <c:v>107.80125639714699</c:v>
                </c:pt>
                <c:pt idx="41125">
                  <c:v>107.8248948553714</c:v>
                </c:pt>
                <c:pt idx="41126">
                  <c:v>107.8485277173699</c:v>
                </c:pt>
                <c:pt idx="41127">
                  <c:v>107.8721661755943</c:v>
                </c:pt>
                <c:pt idx="41128">
                  <c:v>107.89580463381871</c:v>
                </c:pt>
                <c:pt idx="41129">
                  <c:v>107.91943749581722</c:v>
                </c:pt>
                <c:pt idx="41130">
                  <c:v>107.94307595404162</c:v>
                </c:pt>
                <c:pt idx="41131">
                  <c:v>107.96671441226603</c:v>
                </c:pt>
                <c:pt idx="41132">
                  <c:v>107.99034727426454</c:v>
                </c:pt>
                <c:pt idx="41133">
                  <c:v>108.01398573248893</c:v>
                </c:pt>
                <c:pt idx="41134">
                  <c:v>108.03762419071334</c:v>
                </c:pt>
                <c:pt idx="41135">
                  <c:v>108.06125705271184</c:v>
                </c:pt>
                <c:pt idx="41136">
                  <c:v>108.08491789583987</c:v>
                </c:pt>
                <c:pt idx="41137">
                  <c:v>108.10855635406428</c:v>
                </c:pt>
                <c:pt idx="41138">
                  <c:v>108.13218921606278</c:v>
                </c:pt>
                <c:pt idx="41139">
                  <c:v>108.15582767428718</c:v>
                </c:pt>
                <c:pt idx="41140">
                  <c:v>108.17946613251159</c:v>
                </c:pt>
                <c:pt idx="41141">
                  <c:v>108.2030989945101</c:v>
                </c:pt>
                <c:pt idx="41142">
                  <c:v>108.2267374527345</c:v>
                </c:pt>
                <c:pt idx="41143">
                  <c:v>108.25037591095891</c:v>
                </c:pt>
                <c:pt idx="41144">
                  <c:v>108.2740087729574</c:v>
                </c:pt>
                <c:pt idx="41145">
                  <c:v>108.29764723118181</c:v>
                </c:pt>
                <c:pt idx="41146">
                  <c:v>108.32128568940622</c:v>
                </c:pt>
                <c:pt idx="41147">
                  <c:v>108.34491855140472</c:v>
                </c:pt>
                <c:pt idx="41148">
                  <c:v>108.36855700962913</c:v>
                </c:pt>
                <c:pt idx="41149">
                  <c:v>108.39221785275716</c:v>
                </c:pt>
                <c:pt idx="41150">
                  <c:v>108.41585631098157</c:v>
                </c:pt>
                <c:pt idx="41151">
                  <c:v>108.43948917298006</c:v>
                </c:pt>
                <c:pt idx="41152">
                  <c:v>108.46312763120447</c:v>
                </c:pt>
                <c:pt idx="41153">
                  <c:v>108.48676608942888</c:v>
                </c:pt>
                <c:pt idx="41154">
                  <c:v>108.51039895142738</c:v>
                </c:pt>
                <c:pt idx="41155">
                  <c:v>108.53403740965179</c:v>
                </c:pt>
                <c:pt idx="41156">
                  <c:v>108.5576758678762</c:v>
                </c:pt>
                <c:pt idx="41157">
                  <c:v>108.58130872987469</c:v>
                </c:pt>
                <c:pt idx="41158">
                  <c:v>108.6049471880991</c:v>
                </c:pt>
                <c:pt idx="41159">
                  <c:v>108.6285856463235</c:v>
                </c:pt>
                <c:pt idx="41160">
                  <c:v>108.65221850832201</c:v>
                </c:pt>
                <c:pt idx="41161">
                  <c:v>108.67587935145004</c:v>
                </c:pt>
                <c:pt idx="41162">
                  <c:v>108.681442</c:v>
                </c:pt>
                <c:pt idx="41163">
                  <c:v>108.66739003004292</c:v>
                </c:pt>
                <c:pt idx="41164">
                  <c:v>108.69171650786839</c:v>
                </c:pt>
                <c:pt idx="41165">
                  <c:v>108.74245402765197</c:v>
                </c:pt>
                <c:pt idx="41166">
                  <c:v>108.73936748020982</c:v>
                </c:pt>
                <c:pt idx="41167">
                  <c:v>108.72114908822127</c:v>
                </c:pt>
                <c:pt idx="41168">
                  <c:v>108.71762099999999</c:v>
                </c:pt>
                <c:pt idx="41169">
                  <c:v>108.74724313924654</c:v>
                </c:pt>
                <c:pt idx="41170">
                  <c:v>108.76874028755365</c:v>
                </c:pt>
                <c:pt idx="41171">
                  <c:v>108.77012537707068</c:v>
                </c:pt>
                <c:pt idx="41172">
                  <c:v>108.76799378587705</c:v>
                </c:pt>
                <c:pt idx="41173">
                  <c:v>108.76586168992587</c:v>
                </c:pt>
                <c:pt idx="41174">
                  <c:v>108.76372757494443</c:v>
                </c:pt>
                <c:pt idx="41175">
                  <c:v>108.76159547899324</c:v>
                </c:pt>
                <c:pt idx="41176">
                  <c:v>108.75946388779961</c:v>
                </c:pt>
                <c:pt idx="41177">
                  <c:v>108.75733179184843</c:v>
                </c:pt>
                <c:pt idx="41178">
                  <c:v>108.75519969589725</c:v>
                </c:pt>
                <c:pt idx="41179">
                  <c:v>108.75306810470362</c:v>
                </c:pt>
                <c:pt idx="41180">
                  <c:v>108.75093600875243</c:v>
                </c:pt>
                <c:pt idx="41181">
                  <c:v>108.74880391280124</c:v>
                </c:pt>
                <c:pt idx="41182">
                  <c:v>108.74667232160762</c:v>
                </c:pt>
                <c:pt idx="41183">
                  <c:v>108.74454022565644</c:v>
                </c:pt>
                <c:pt idx="41184">
                  <c:v>108.74240812970524</c:v>
                </c:pt>
                <c:pt idx="41185">
                  <c:v>108.74027653851162</c:v>
                </c:pt>
                <c:pt idx="41186">
                  <c:v>108.73814242353018</c:v>
                </c:pt>
                <c:pt idx="41187">
                  <c:v>108.73601032757898</c:v>
                </c:pt>
                <c:pt idx="41188">
                  <c:v>108.73387873638536</c:v>
                </c:pt>
                <c:pt idx="41189">
                  <c:v>108.73174664043418</c:v>
                </c:pt>
                <c:pt idx="41190">
                  <c:v>108.72961454448298</c:v>
                </c:pt>
                <c:pt idx="41191">
                  <c:v>108.72748295328937</c:v>
                </c:pt>
                <c:pt idx="41192">
                  <c:v>108.72535085733817</c:v>
                </c:pt>
                <c:pt idx="41193">
                  <c:v>108.72321876138699</c:v>
                </c:pt>
                <c:pt idx="41194">
                  <c:v>108.72108717019337</c:v>
                </c:pt>
                <c:pt idx="41195">
                  <c:v>108.71895507424217</c:v>
                </c:pt>
                <c:pt idx="41196">
                  <c:v>108.69716374964234</c:v>
                </c:pt>
                <c:pt idx="41197">
                  <c:v>108.67029703671912</c:v>
                </c:pt>
                <c:pt idx="41198">
                  <c:v>108.64608289630513</c:v>
                </c:pt>
                <c:pt idx="41199">
                  <c:v>108.60542751979018</c:v>
                </c:pt>
                <c:pt idx="41200">
                  <c:v>108.60513204744873</c:v>
                </c:pt>
                <c:pt idx="41201">
                  <c:v>108.59530295613826</c:v>
                </c:pt>
                <c:pt idx="41202">
                  <c:v>108.61957869027181</c:v>
                </c:pt>
                <c:pt idx="41203">
                  <c:v>108.57817936051502</c:v>
                </c:pt>
                <c:pt idx="41204">
                  <c:v>108.52101300476872</c:v>
                </c:pt>
                <c:pt idx="41205">
                  <c:v>108.49056053569683</c:v>
                </c:pt>
                <c:pt idx="41206">
                  <c:v>108.4677886907149</c:v>
                </c:pt>
                <c:pt idx="41207">
                  <c:v>108.44502223679474</c:v>
                </c:pt>
                <c:pt idx="41208">
                  <c:v>108.4222503918128</c:v>
                </c:pt>
                <c:pt idx="41209">
                  <c:v>108.39947854683086</c:v>
                </c:pt>
                <c:pt idx="41210">
                  <c:v>108.37671209291071</c:v>
                </c:pt>
                <c:pt idx="41211">
                  <c:v>108.35391868368163</c:v>
                </c:pt>
                <c:pt idx="41212">
                  <c:v>108.33114683869968</c:v>
                </c:pt>
                <c:pt idx="41213">
                  <c:v>108.30838038477953</c:v>
                </c:pt>
                <c:pt idx="41214">
                  <c:v>108.28560853979758</c:v>
                </c:pt>
                <c:pt idx="41215">
                  <c:v>108.26283669481565</c:v>
                </c:pt>
                <c:pt idx="41216">
                  <c:v>108.24007024089549</c:v>
                </c:pt>
                <c:pt idx="41217">
                  <c:v>108.21729839591355</c:v>
                </c:pt>
                <c:pt idx="41218">
                  <c:v>108.19452655093161</c:v>
                </c:pt>
                <c:pt idx="41219">
                  <c:v>108.17176009701146</c:v>
                </c:pt>
                <c:pt idx="41220">
                  <c:v>108.14898825202951</c:v>
                </c:pt>
                <c:pt idx="41221">
                  <c:v>108.12621640704758</c:v>
                </c:pt>
                <c:pt idx="41222">
                  <c:v>108.10344995312742</c:v>
                </c:pt>
                <c:pt idx="41223">
                  <c:v>108.08067810814548</c:v>
                </c:pt>
                <c:pt idx="41224">
                  <c:v>108.0578846989164</c:v>
                </c:pt>
                <c:pt idx="41225">
                  <c:v>108.02719377825466</c:v>
                </c:pt>
                <c:pt idx="41226">
                  <c:v>107.99075894802098</c:v>
                </c:pt>
                <c:pt idx="41227">
                  <c:v>107.95432156700048</c:v>
                </c:pt>
                <c:pt idx="41228">
                  <c:v>107.98345042264602</c:v>
                </c:pt>
                <c:pt idx="41229">
                  <c:v>107.9899998483548</c:v>
                </c:pt>
                <c:pt idx="41230">
                  <c:v>107.95356244635194</c:v>
                </c:pt>
                <c:pt idx="41231">
                  <c:v>107.96235595303934</c:v>
                </c:pt>
                <c:pt idx="41232">
                  <c:v>107.96449174248927</c:v>
                </c:pt>
                <c:pt idx="41233">
                  <c:v>107.94627298235575</c:v>
                </c:pt>
                <c:pt idx="41234">
                  <c:v>107.94401509171064</c:v>
                </c:pt>
                <c:pt idx="41235">
                  <c:v>107.95067230325824</c:v>
                </c:pt>
                <c:pt idx="41236">
                  <c:v>107.95733739689388</c:v>
                </c:pt>
                <c:pt idx="41237">
                  <c:v>107.96399618485908</c:v>
                </c:pt>
                <c:pt idx="41238">
                  <c:v>107.97065339640668</c:v>
                </c:pt>
                <c:pt idx="41239">
                  <c:v>107.97731218437188</c:v>
                </c:pt>
                <c:pt idx="41240">
                  <c:v>107.98397097233709</c:v>
                </c:pt>
                <c:pt idx="41241">
                  <c:v>107.9906281838847</c:v>
                </c:pt>
                <c:pt idx="41242">
                  <c:v>108.00394575981511</c:v>
                </c:pt>
                <c:pt idx="41243">
                  <c:v>108.01060297136272</c:v>
                </c:pt>
                <c:pt idx="41244">
                  <c:v>108.01726175932792</c:v>
                </c:pt>
                <c:pt idx="41245">
                  <c:v>108.02392054729313</c:v>
                </c:pt>
                <c:pt idx="41246">
                  <c:v>108.03057775884074</c:v>
                </c:pt>
                <c:pt idx="41247">
                  <c:v>108.03723654680594</c:v>
                </c:pt>
                <c:pt idx="41248">
                  <c:v>108.04390164044156</c:v>
                </c:pt>
                <c:pt idx="41249">
                  <c:v>108.05056042840677</c:v>
                </c:pt>
                <c:pt idx="41250">
                  <c:v>108.05721763995437</c:v>
                </c:pt>
                <c:pt idx="41251">
                  <c:v>108.06387642791958</c:v>
                </c:pt>
                <c:pt idx="41252">
                  <c:v>108.07053521588479</c:v>
                </c:pt>
                <c:pt idx="41253">
                  <c:v>108.07719242743239</c:v>
                </c:pt>
                <c:pt idx="41254">
                  <c:v>108.0838512153976</c:v>
                </c:pt>
                <c:pt idx="41255">
                  <c:v>108.09051000336281</c:v>
                </c:pt>
                <c:pt idx="41256">
                  <c:v>108.09716721491041</c:v>
                </c:pt>
                <c:pt idx="41257">
                  <c:v>108.10382600287562</c:v>
                </c:pt>
                <c:pt idx="41258">
                  <c:v>108.11048479084083</c:v>
                </c:pt>
                <c:pt idx="41259">
                  <c:v>108.11714200238842</c:v>
                </c:pt>
                <c:pt idx="41260">
                  <c:v>108.12380709602405</c:v>
                </c:pt>
                <c:pt idx="41261">
                  <c:v>108.13046588398926</c:v>
                </c:pt>
                <c:pt idx="41262">
                  <c:v>108.13712309553686</c:v>
                </c:pt>
                <c:pt idx="41263">
                  <c:v>108.14378188350207</c:v>
                </c:pt>
                <c:pt idx="41264">
                  <c:v>108.15044067146728</c:v>
                </c:pt>
                <c:pt idx="41265">
                  <c:v>108.15709788301488</c:v>
                </c:pt>
                <c:pt idx="41266">
                  <c:v>108.16375667098009</c:v>
                </c:pt>
                <c:pt idx="41267">
                  <c:v>108.1704154589453</c:v>
                </c:pt>
                <c:pt idx="41268">
                  <c:v>108.1770726704929</c:v>
                </c:pt>
                <c:pt idx="41269">
                  <c:v>108.18373145845811</c:v>
                </c:pt>
                <c:pt idx="41270">
                  <c:v>108.19039024642332</c:v>
                </c:pt>
                <c:pt idx="41271">
                  <c:v>108.19704745797091</c:v>
                </c:pt>
                <c:pt idx="41272">
                  <c:v>108.20370624593612</c:v>
                </c:pt>
                <c:pt idx="41273">
                  <c:v>108.21037133957175</c:v>
                </c:pt>
                <c:pt idx="41274">
                  <c:v>108.21703012753696</c:v>
                </c:pt>
                <c:pt idx="41275">
                  <c:v>108.22368733908456</c:v>
                </c:pt>
                <c:pt idx="41276">
                  <c:v>108.23034612704977</c:v>
                </c:pt>
                <c:pt idx="41277">
                  <c:v>108.23700491501498</c:v>
                </c:pt>
                <c:pt idx="41278">
                  <c:v>108.24366212656258</c:v>
                </c:pt>
                <c:pt idx="41279">
                  <c:v>108.25032091452779</c:v>
                </c:pt>
                <c:pt idx="41280">
                  <c:v>108.256979702493</c:v>
                </c:pt>
                <c:pt idx="41281">
                  <c:v>108.26363691404059</c:v>
                </c:pt>
                <c:pt idx="41282">
                  <c:v>108.2702957020058</c:v>
                </c:pt>
                <c:pt idx="41283">
                  <c:v>108.276954489971</c:v>
                </c:pt>
                <c:pt idx="41284">
                  <c:v>108.28361170151861</c:v>
                </c:pt>
                <c:pt idx="41285">
                  <c:v>108.29027679515424</c:v>
                </c:pt>
                <c:pt idx="41286">
                  <c:v>108.29693558311945</c:v>
                </c:pt>
                <c:pt idx="41287">
                  <c:v>108.30359279466705</c:v>
                </c:pt>
                <c:pt idx="41288">
                  <c:v>108.31025158263226</c:v>
                </c:pt>
                <c:pt idx="41289">
                  <c:v>108.31691037059747</c:v>
                </c:pt>
                <c:pt idx="41290">
                  <c:v>108.32356758214506</c:v>
                </c:pt>
                <c:pt idx="41291">
                  <c:v>108.33022637011027</c:v>
                </c:pt>
                <c:pt idx="41292">
                  <c:v>108.33688515807548</c:v>
                </c:pt>
                <c:pt idx="41293">
                  <c:v>108.32185728993801</c:v>
                </c:pt>
                <c:pt idx="41294">
                  <c:v>108.28761519213349</c:v>
                </c:pt>
                <c:pt idx="41295">
                  <c:v>108.34800913161659</c:v>
                </c:pt>
                <c:pt idx="41296">
                  <c:v>108.35582700000001</c:v>
                </c:pt>
                <c:pt idx="41297">
                  <c:v>108.33612662748583</c:v>
                </c:pt>
                <c:pt idx="41298">
                  <c:v>108.31420737090951</c:v>
                </c:pt>
                <c:pt idx="41299">
                  <c:v>108.29230885156743</c:v>
                </c:pt>
                <c:pt idx="41300">
                  <c:v>108.2704155165339</c:v>
                </c:pt>
                <c:pt idx="41301">
                  <c:v>108.20929458845971</c:v>
                </c:pt>
                <c:pt idx="41302">
                  <c:v>108.23544935431569</c:v>
                </c:pt>
                <c:pt idx="41303">
                  <c:v>108.29008707510729</c:v>
                </c:pt>
                <c:pt idx="41304">
                  <c:v>108.27274678092968</c:v>
                </c:pt>
                <c:pt idx="41305">
                  <c:v>108.25083878969957</c:v>
                </c:pt>
                <c:pt idx="41306">
                  <c:v>108.2765733025751</c:v>
                </c:pt>
                <c:pt idx="41307">
                  <c:v>108.23912065435042</c:v>
                </c:pt>
                <c:pt idx="41308">
                  <c:v>108.229187</c:v>
                </c:pt>
                <c:pt idx="41309">
                  <c:v>108.24421803600382</c:v>
                </c:pt>
                <c:pt idx="41310">
                  <c:v>108.27149555419344</c:v>
                </c:pt>
                <c:pt idx="41311">
                  <c:v>108.30056727823808</c:v>
                </c:pt>
                <c:pt idx="41312">
                  <c:v>108.32963211977228</c:v>
                </c:pt>
                <c:pt idx="41313">
                  <c:v>108.35870384381693</c:v>
                </c:pt>
                <c:pt idx="41314">
                  <c:v>108.38777556786157</c:v>
                </c:pt>
                <c:pt idx="41315">
                  <c:v>108.41684040939579</c:v>
                </c:pt>
                <c:pt idx="41316">
                  <c:v>108.44591213344043</c:v>
                </c:pt>
                <c:pt idx="41317">
                  <c:v>108.47498385748506</c:v>
                </c:pt>
                <c:pt idx="41318">
                  <c:v>108.50404869901928</c:v>
                </c:pt>
                <c:pt idx="41319">
                  <c:v>108.53312042306392</c:v>
                </c:pt>
                <c:pt idx="41320">
                  <c:v>108.56219214710856</c:v>
                </c:pt>
                <c:pt idx="41321">
                  <c:v>108.59125698864277</c:v>
                </c:pt>
                <c:pt idx="41322">
                  <c:v>108.62032871268741</c:v>
                </c:pt>
                <c:pt idx="41323">
                  <c:v>108.64942796677376</c:v>
                </c:pt>
                <c:pt idx="41324">
                  <c:v>108.6784996908184</c:v>
                </c:pt>
                <c:pt idx="41325">
                  <c:v>108.70756453235261</c:v>
                </c:pt>
                <c:pt idx="41326">
                  <c:v>108.73663625639725</c:v>
                </c:pt>
                <c:pt idx="41327">
                  <c:v>108.76570798044189</c:v>
                </c:pt>
                <c:pt idx="41328">
                  <c:v>108.79477282197611</c:v>
                </c:pt>
                <c:pt idx="41329">
                  <c:v>108.82384454602074</c:v>
                </c:pt>
                <c:pt idx="41330">
                  <c:v>108.85290938755496</c:v>
                </c:pt>
                <c:pt idx="41331">
                  <c:v>108.8819811115996</c:v>
                </c:pt>
                <c:pt idx="41332">
                  <c:v>108.91105283564424</c:v>
                </c:pt>
                <c:pt idx="41333">
                  <c:v>108.94011767717845</c:v>
                </c:pt>
                <c:pt idx="41334">
                  <c:v>108.96918940122309</c:v>
                </c:pt>
                <c:pt idx="41335">
                  <c:v>108.99828865530944</c:v>
                </c:pt>
                <c:pt idx="41336">
                  <c:v>109.02736037935408</c:v>
                </c:pt>
                <c:pt idx="41337">
                  <c:v>109.05642522088829</c:v>
                </c:pt>
                <c:pt idx="41338">
                  <c:v>109.08549694493293</c:v>
                </c:pt>
                <c:pt idx="41339">
                  <c:v>109.11456866897757</c:v>
                </c:pt>
                <c:pt idx="41340">
                  <c:v>109.14363351051178</c:v>
                </c:pt>
                <c:pt idx="41341">
                  <c:v>109.17270523455642</c:v>
                </c:pt>
                <c:pt idx="41342">
                  <c:v>109.20177695860106</c:v>
                </c:pt>
                <c:pt idx="41343">
                  <c:v>109.23355266523605</c:v>
                </c:pt>
                <c:pt idx="41344">
                  <c:v>109.27001877300906</c:v>
                </c:pt>
                <c:pt idx="41345">
                  <c:v>109.27659855756853</c:v>
                </c:pt>
                <c:pt idx="41346">
                  <c:v>109.23434611587983</c:v>
                </c:pt>
                <c:pt idx="41347">
                  <c:v>109.27077787267525</c:v>
                </c:pt>
                <c:pt idx="41348">
                  <c:v>109.29431042472004</c:v>
                </c:pt>
                <c:pt idx="41349">
                  <c:v>109.28685434898871</c:v>
                </c:pt>
                <c:pt idx="41350">
                  <c:v>109.27939827325739</c:v>
                </c:pt>
                <c:pt idx="41351">
                  <c:v>109.27194396269549</c:v>
                </c:pt>
                <c:pt idx="41352">
                  <c:v>109.26448788696416</c:v>
                </c:pt>
                <c:pt idx="41353">
                  <c:v>109.25703181123284</c:v>
                </c:pt>
                <c:pt idx="41354">
                  <c:v>109.24957750067095</c:v>
                </c:pt>
                <c:pt idx="41355">
                  <c:v>109.23465828853051</c:v>
                </c:pt>
                <c:pt idx="41356">
                  <c:v>109.22720221279918</c:v>
                </c:pt>
                <c:pt idx="41357">
                  <c:v>109.23490834120172</c:v>
                </c:pt>
                <c:pt idx="41358">
                  <c:v>109.242233</c:v>
                </c:pt>
                <c:pt idx="41359">
                  <c:v>109.242233</c:v>
                </c:pt>
                <c:pt idx="41360">
                  <c:v>109.23109727682403</c:v>
                </c:pt>
                <c:pt idx="41361">
                  <c:v>109.23541437258642</c:v>
                </c:pt>
                <c:pt idx="41362">
                  <c:v>109.23084291845494</c:v>
                </c:pt>
                <c:pt idx="41363">
                  <c:v>109.23566710515021</c:v>
                </c:pt>
                <c:pt idx="41364">
                  <c:v>109.26553282808774</c:v>
                </c:pt>
                <c:pt idx="41365">
                  <c:v>109.278412</c:v>
                </c:pt>
                <c:pt idx="41366">
                  <c:v>109.292563099788</c:v>
                </c:pt>
                <c:pt idx="41367">
                  <c:v>109.31422828482044</c:v>
                </c:pt>
                <c:pt idx="41368">
                  <c:v>109.3359139861266</c:v>
                </c:pt>
                <c:pt idx="41369">
                  <c:v>109.35757404209062</c:v>
                </c:pt>
                <c:pt idx="41370">
                  <c:v>109.37923922712307</c:v>
                </c:pt>
                <c:pt idx="41371">
                  <c:v>109.4009044121555</c:v>
                </c:pt>
                <c:pt idx="41372">
                  <c:v>109.42256446811952</c:v>
                </c:pt>
                <c:pt idx="41373">
                  <c:v>109.44422965315196</c:v>
                </c:pt>
                <c:pt idx="41374">
                  <c:v>109.46589483818441</c:v>
                </c:pt>
                <c:pt idx="41375">
                  <c:v>109.48755489414843</c:v>
                </c:pt>
                <c:pt idx="41376">
                  <c:v>109.50922007918088</c:v>
                </c:pt>
                <c:pt idx="41377">
                  <c:v>109.53088526421331</c:v>
                </c:pt>
                <c:pt idx="41378">
                  <c:v>109.55254532017733</c:v>
                </c:pt>
                <c:pt idx="41379">
                  <c:v>109.57421050520978</c:v>
                </c:pt>
                <c:pt idx="41380">
                  <c:v>109.59589620651593</c:v>
                </c:pt>
                <c:pt idx="41381">
                  <c:v>109.61756139154838</c:v>
                </c:pt>
                <c:pt idx="41382">
                  <c:v>109.63922144751238</c:v>
                </c:pt>
                <c:pt idx="41383">
                  <c:v>109.66088663254483</c:v>
                </c:pt>
                <c:pt idx="41384">
                  <c:v>109.68255181757728</c:v>
                </c:pt>
                <c:pt idx="41385">
                  <c:v>109.7042118735413</c:v>
                </c:pt>
                <c:pt idx="41386">
                  <c:v>109.72587705857374</c:v>
                </c:pt>
                <c:pt idx="41387">
                  <c:v>109.74754224360619</c:v>
                </c:pt>
                <c:pt idx="41388">
                  <c:v>109.76920229957021</c:v>
                </c:pt>
                <c:pt idx="41389">
                  <c:v>109.79086748460264</c:v>
                </c:pt>
                <c:pt idx="41390">
                  <c:v>109.81253266963509</c:v>
                </c:pt>
                <c:pt idx="41391">
                  <c:v>109.83419272559911</c:v>
                </c:pt>
                <c:pt idx="41392">
                  <c:v>109.85585791063156</c:v>
                </c:pt>
                <c:pt idx="41393">
                  <c:v>109.87754361193771</c:v>
                </c:pt>
                <c:pt idx="41394">
                  <c:v>109.89920366790172</c:v>
                </c:pt>
                <c:pt idx="41395">
                  <c:v>109.92086885293416</c:v>
                </c:pt>
                <c:pt idx="41396">
                  <c:v>109.94253403796661</c:v>
                </c:pt>
                <c:pt idx="41397">
                  <c:v>109.96419409393063</c:v>
                </c:pt>
                <c:pt idx="41398">
                  <c:v>109.98585927896308</c:v>
                </c:pt>
                <c:pt idx="41399">
                  <c:v>110.00752446399552</c:v>
                </c:pt>
                <c:pt idx="41400">
                  <c:v>110.02918451995953</c:v>
                </c:pt>
                <c:pt idx="41401">
                  <c:v>110.05084970499198</c:v>
                </c:pt>
                <c:pt idx="41402">
                  <c:v>110.07251489002442</c:v>
                </c:pt>
                <c:pt idx="41403">
                  <c:v>110.09101945064377</c:v>
                </c:pt>
                <c:pt idx="41404">
                  <c:v>110.092468</c:v>
                </c:pt>
                <c:pt idx="41405">
                  <c:v>110.10938046781115</c:v>
                </c:pt>
                <c:pt idx="41406">
                  <c:v>110.12759892489271</c:v>
                </c:pt>
                <c:pt idx="41407">
                  <c:v>110.16297900762994</c:v>
                </c:pt>
                <c:pt idx="41408">
                  <c:v>110.19940850178784</c:v>
                </c:pt>
                <c:pt idx="41409">
                  <c:v>110.21842447472579</c:v>
                </c:pt>
                <c:pt idx="41410">
                  <c:v>110.25418507725323</c:v>
                </c:pt>
                <c:pt idx="41411">
                  <c:v>110.29062909463647</c:v>
                </c:pt>
                <c:pt idx="41412">
                  <c:v>110.291466</c:v>
                </c:pt>
                <c:pt idx="41413">
                  <c:v>110.291466</c:v>
                </c:pt>
                <c:pt idx="41414">
                  <c:v>110.291466</c:v>
                </c:pt>
                <c:pt idx="41415">
                  <c:v>110.291466</c:v>
                </c:pt>
                <c:pt idx="41416">
                  <c:v>110.291466</c:v>
                </c:pt>
                <c:pt idx="41417">
                  <c:v>110.20326878540773</c:v>
                </c:pt>
                <c:pt idx="41418">
                  <c:v>110.28993457367667</c:v>
                </c:pt>
                <c:pt idx="41419">
                  <c:v>110.27356142789034</c:v>
                </c:pt>
                <c:pt idx="41420">
                  <c:v>110.32747578731522</c:v>
                </c:pt>
                <c:pt idx="41421">
                  <c:v>110.3637496953516</c:v>
                </c:pt>
                <c:pt idx="41422">
                  <c:v>110.34553128744906</c:v>
                </c:pt>
                <c:pt idx="41423">
                  <c:v>110.32650333600186</c:v>
                </c:pt>
                <c:pt idx="41424">
                  <c:v>110.30747538455465</c:v>
                </c:pt>
                <c:pt idx="41425">
                  <c:v>110.2884519378308</c:v>
                </c:pt>
                <c:pt idx="41426">
                  <c:v>110.2694239863836</c:v>
                </c:pt>
                <c:pt idx="41427">
                  <c:v>110.25039603493639</c:v>
                </c:pt>
                <c:pt idx="41428">
                  <c:v>110.23137258821254</c:v>
                </c:pt>
                <c:pt idx="41429">
                  <c:v>110.21234463676534</c:v>
                </c:pt>
                <c:pt idx="41430">
                  <c:v>110.19329866642471</c:v>
                </c:pt>
                <c:pt idx="41431">
                  <c:v>110.1742707149775</c:v>
                </c:pt>
                <c:pt idx="41432">
                  <c:v>110.15524726825365</c:v>
                </c:pt>
                <c:pt idx="41433">
                  <c:v>110.13621931680645</c:v>
                </c:pt>
                <c:pt idx="41434">
                  <c:v>110.11719136535923</c:v>
                </c:pt>
                <c:pt idx="41435">
                  <c:v>110.09816791863538</c:v>
                </c:pt>
                <c:pt idx="41436">
                  <c:v>110.07913996718818</c:v>
                </c:pt>
                <c:pt idx="41437">
                  <c:v>110.06011201574097</c:v>
                </c:pt>
                <c:pt idx="41438">
                  <c:v>110.04108856901712</c:v>
                </c:pt>
                <c:pt idx="41439">
                  <c:v>110.02206061756992</c:v>
                </c:pt>
                <c:pt idx="41440">
                  <c:v>110.00303266612271</c:v>
                </c:pt>
                <c:pt idx="41441">
                  <c:v>109.98400921939886</c:v>
                </c:pt>
                <c:pt idx="41442">
                  <c:v>109.96498126795166</c:v>
                </c:pt>
                <c:pt idx="41443">
                  <c:v>109.94593529761103</c:v>
                </c:pt>
                <c:pt idx="41444">
                  <c:v>109.92691185088718</c:v>
                </c:pt>
                <c:pt idx="41445">
                  <c:v>109.90788389943998</c:v>
                </c:pt>
                <c:pt idx="41446">
                  <c:v>109.88885594799277</c:v>
                </c:pt>
                <c:pt idx="41447">
                  <c:v>109.86983250126892</c:v>
                </c:pt>
                <c:pt idx="41448">
                  <c:v>109.8508045498217</c:v>
                </c:pt>
                <c:pt idx="41449">
                  <c:v>109.8317765983745</c:v>
                </c:pt>
                <c:pt idx="41450">
                  <c:v>109.81275315165065</c:v>
                </c:pt>
                <c:pt idx="41451">
                  <c:v>109.79372520020344</c:v>
                </c:pt>
                <c:pt idx="41452">
                  <c:v>109.77469724875624</c:v>
                </c:pt>
                <c:pt idx="41453">
                  <c:v>109.75567380203239</c:v>
                </c:pt>
                <c:pt idx="41454">
                  <c:v>109.73664585058518</c:v>
                </c:pt>
                <c:pt idx="41455">
                  <c:v>109.71759988024456</c:v>
                </c:pt>
                <c:pt idx="41456">
                  <c:v>109.69857192879735</c:v>
                </c:pt>
                <c:pt idx="41457">
                  <c:v>109.6795484820735</c:v>
                </c:pt>
                <c:pt idx="41458">
                  <c:v>109.6605205306263</c:v>
                </c:pt>
                <c:pt idx="41459">
                  <c:v>109.64149257917909</c:v>
                </c:pt>
                <c:pt idx="41460">
                  <c:v>109.62246913245524</c:v>
                </c:pt>
                <c:pt idx="41461">
                  <c:v>109.60344118100804</c:v>
                </c:pt>
                <c:pt idx="41462">
                  <c:v>109.58441322956082</c:v>
                </c:pt>
                <c:pt idx="41463">
                  <c:v>109.56538978283697</c:v>
                </c:pt>
                <c:pt idx="41464">
                  <c:v>109.54636183138977</c:v>
                </c:pt>
                <c:pt idx="41465">
                  <c:v>109.52733387994256</c:v>
                </c:pt>
                <c:pt idx="41466">
                  <c:v>109.50831043321871</c:v>
                </c:pt>
                <c:pt idx="41467">
                  <c:v>109.50144961263409</c:v>
                </c:pt>
                <c:pt idx="41468">
                  <c:v>109.50139893776824</c:v>
                </c:pt>
                <c:pt idx="41469">
                  <c:v>109.47740899999999</c:v>
                </c:pt>
                <c:pt idx="41470">
                  <c:v>109.45836668867699</c:v>
                </c:pt>
                <c:pt idx="41471">
                  <c:v>109.45551127825465</c:v>
                </c:pt>
                <c:pt idx="41472">
                  <c:v>109.49379066094421</c:v>
                </c:pt>
                <c:pt idx="41473">
                  <c:v>109.44586286123034</c:v>
                </c:pt>
                <c:pt idx="41474">
                  <c:v>109.41627917401668</c:v>
                </c:pt>
                <c:pt idx="41475">
                  <c:v>109.41202132808775</c:v>
                </c:pt>
                <c:pt idx="41476">
                  <c:v>109.4206102914863</c:v>
                </c:pt>
                <c:pt idx="41477">
                  <c:v>109.41412381529581</c:v>
                </c:pt>
                <c:pt idx="41478">
                  <c:v>109.40763887472944</c:v>
                </c:pt>
                <c:pt idx="41479">
                  <c:v>109.40115239853895</c:v>
                </c:pt>
                <c:pt idx="41480">
                  <c:v>109.39465977985209</c:v>
                </c:pt>
                <c:pt idx="41481">
                  <c:v>109.38817330366162</c:v>
                </c:pt>
                <c:pt idx="41482">
                  <c:v>109.38168836309524</c:v>
                </c:pt>
                <c:pt idx="41483">
                  <c:v>109.37520188690476</c:v>
                </c:pt>
                <c:pt idx="41484">
                  <c:v>109.36871541071429</c:v>
                </c:pt>
                <c:pt idx="41485">
                  <c:v>109.36223047014791</c:v>
                </c:pt>
                <c:pt idx="41486">
                  <c:v>109.35574399395743</c:v>
                </c:pt>
                <c:pt idx="41487">
                  <c:v>109.34925751776696</c:v>
                </c:pt>
                <c:pt idx="41488">
                  <c:v>109.34277257720058</c:v>
                </c:pt>
                <c:pt idx="41489">
                  <c:v>109.3362861010101</c:v>
                </c:pt>
                <c:pt idx="41490">
                  <c:v>109.32979962481963</c:v>
                </c:pt>
                <c:pt idx="41491">
                  <c:v>109.32331468425325</c:v>
                </c:pt>
                <c:pt idx="41492">
                  <c:v>109.31682820806277</c:v>
                </c:pt>
                <c:pt idx="41493">
                  <c:v>109.3103355893759</c:v>
                </c:pt>
                <c:pt idx="41494">
                  <c:v>109.30385064880952</c:v>
                </c:pt>
                <c:pt idx="41495">
                  <c:v>109.29736417261904</c:v>
                </c:pt>
                <c:pt idx="41496">
                  <c:v>109.29087769642857</c:v>
                </c:pt>
                <c:pt idx="41497">
                  <c:v>109.28439275586219</c:v>
                </c:pt>
                <c:pt idx="41498">
                  <c:v>109.27790627967171</c:v>
                </c:pt>
                <c:pt idx="41499">
                  <c:v>109.27141980348124</c:v>
                </c:pt>
                <c:pt idx="41500">
                  <c:v>109.26493486291486</c:v>
                </c:pt>
                <c:pt idx="41501">
                  <c:v>109.25844838672438</c:v>
                </c:pt>
                <c:pt idx="41502">
                  <c:v>109.25196191053391</c:v>
                </c:pt>
                <c:pt idx="41503">
                  <c:v>109.24547696996753</c:v>
                </c:pt>
                <c:pt idx="41504">
                  <c:v>109.23899049377705</c:v>
                </c:pt>
                <c:pt idx="41505">
                  <c:v>109.23249787509019</c:v>
                </c:pt>
                <c:pt idx="41506">
                  <c:v>109.2260113988997</c:v>
                </c:pt>
                <c:pt idx="41507">
                  <c:v>109.21952645833333</c:v>
                </c:pt>
                <c:pt idx="41508">
                  <c:v>109.21303998214285</c:v>
                </c:pt>
                <c:pt idx="41509">
                  <c:v>109.20655350595237</c:v>
                </c:pt>
                <c:pt idx="41510">
                  <c:v>109.200068565386</c:v>
                </c:pt>
                <c:pt idx="41511">
                  <c:v>109.19358208919552</c:v>
                </c:pt>
                <c:pt idx="41512">
                  <c:v>109.18709561300504</c:v>
                </c:pt>
                <c:pt idx="41513">
                  <c:v>109.18061067243866</c:v>
                </c:pt>
                <c:pt idx="41514">
                  <c:v>109.17412419624819</c:v>
                </c:pt>
                <c:pt idx="41515">
                  <c:v>109.16763772005771</c:v>
                </c:pt>
                <c:pt idx="41516">
                  <c:v>109.16115277949133</c:v>
                </c:pt>
                <c:pt idx="41517">
                  <c:v>109.15466630330086</c:v>
                </c:pt>
                <c:pt idx="41518">
                  <c:v>109.14817368461399</c:v>
                </c:pt>
                <c:pt idx="41519">
                  <c:v>109.14168874404761</c:v>
                </c:pt>
                <c:pt idx="41520">
                  <c:v>109.13520226785714</c:v>
                </c:pt>
                <c:pt idx="41521">
                  <c:v>109.11974303599523</c:v>
                </c:pt>
                <c:pt idx="41522">
                  <c:v>109.07339255555556</c:v>
                </c:pt>
                <c:pt idx="41523">
                  <c:v>109.061333</c:v>
                </c:pt>
                <c:pt idx="41524">
                  <c:v>109.07566100619933</c:v>
                </c:pt>
                <c:pt idx="41525">
                  <c:v>109.09387163980929</c:v>
                </c:pt>
                <c:pt idx="41526">
                  <c:v>109.02461937386742</c:v>
                </c:pt>
                <c:pt idx="41527">
                  <c:v>109.02177255603243</c:v>
                </c:pt>
                <c:pt idx="41528">
                  <c:v>109.025154</c:v>
                </c:pt>
                <c:pt idx="41529">
                  <c:v>108.96532231759657</c:v>
                </c:pt>
                <c:pt idx="41530">
                  <c:v>108.95670879930839</c:v>
                </c:pt>
                <c:pt idx="41531">
                  <c:v>108.96142708608126</c:v>
                </c:pt>
                <c:pt idx="41532">
                  <c:v>108.96614425583549</c:v>
                </c:pt>
                <c:pt idx="41533">
                  <c:v>108.97086254260837</c:v>
                </c:pt>
                <c:pt idx="41534">
                  <c:v>108.91681204600715</c:v>
                </c:pt>
                <c:pt idx="41535">
                  <c:v>109.00642665736767</c:v>
                </c:pt>
                <c:pt idx="41536">
                  <c:v>108.93528595088222</c:v>
                </c:pt>
                <c:pt idx="41537">
                  <c:v>108.97004946460071</c:v>
                </c:pt>
                <c:pt idx="41538">
                  <c:v>108.9357862665713</c:v>
                </c:pt>
                <c:pt idx="41539">
                  <c:v>108.97021747472579</c:v>
                </c:pt>
                <c:pt idx="41540">
                  <c:v>108.95199927294398</c:v>
                </c:pt>
                <c:pt idx="41541">
                  <c:v>108.93287058297568</c:v>
                </c:pt>
                <c:pt idx="41542">
                  <c:v>108.898529</c:v>
                </c:pt>
                <c:pt idx="41543">
                  <c:v>108.89899522891601</c:v>
                </c:pt>
                <c:pt idx="41544">
                  <c:v>108.9061031159641</c:v>
                </c:pt>
                <c:pt idx="41545">
                  <c:v>108.91321268614908</c:v>
                </c:pt>
                <c:pt idx="41546">
                  <c:v>108.92032225633406</c:v>
                </c:pt>
                <c:pt idx="41547">
                  <c:v>108.92743014338215</c:v>
                </c:pt>
                <c:pt idx="41548">
                  <c:v>108.93453971356713</c:v>
                </c:pt>
                <c:pt idx="41549">
                  <c:v>108.94164928375211</c:v>
                </c:pt>
                <c:pt idx="41550">
                  <c:v>108.94875717080021</c:v>
                </c:pt>
                <c:pt idx="41551">
                  <c:v>108.95586674098519</c:v>
                </c:pt>
                <c:pt idx="41552">
                  <c:v>108.96297631117017</c:v>
                </c:pt>
                <c:pt idx="41553">
                  <c:v>108.97008419821826</c:v>
                </c:pt>
                <c:pt idx="41554">
                  <c:v>108.97719376840324</c:v>
                </c:pt>
                <c:pt idx="41555">
                  <c:v>108.98431007113574</c:v>
                </c:pt>
                <c:pt idx="41556">
                  <c:v>108.99141964132072</c:v>
                </c:pt>
                <c:pt idx="41557">
                  <c:v>108.99852752836881</c:v>
                </c:pt>
                <c:pt idx="41558">
                  <c:v>109.00563709855379</c:v>
                </c:pt>
                <c:pt idx="41559">
                  <c:v>109.01274666873877</c:v>
                </c:pt>
                <c:pt idx="41560">
                  <c:v>109.01985455578686</c:v>
                </c:pt>
                <c:pt idx="41561">
                  <c:v>109.02696412597184</c:v>
                </c:pt>
                <c:pt idx="41562">
                  <c:v>109.03407369615682</c:v>
                </c:pt>
                <c:pt idx="41563">
                  <c:v>109.04118158320492</c:v>
                </c:pt>
                <c:pt idx="41564">
                  <c:v>109.0482911533899</c:v>
                </c:pt>
                <c:pt idx="41565">
                  <c:v>109.05540072357488</c:v>
                </c:pt>
                <c:pt idx="41566">
                  <c:v>109.06250861062297</c:v>
                </c:pt>
                <c:pt idx="41567">
                  <c:v>109.06961818080795</c:v>
                </c:pt>
                <c:pt idx="41568">
                  <c:v>109.07673448354045</c:v>
                </c:pt>
                <c:pt idx="41569">
                  <c:v>109.08384237058854</c:v>
                </c:pt>
                <c:pt idx="41570">
                  <c:v>109.09095194077352</c:v>
                </c:pt>
                <c:pt idx="41571">
                  <c:v>109.0980615109585</c:v>
                </c:pt>
                <c:pt idx="41572">
                  <c:v>109.10516939800659</c:v>
                </c:pt>
                <c:pt idx="41573">
                  <c:v>109.11227896819157</c:v>
                </c:pt>
                <c:pt idx="41574">
                  <c:v>109.11938853837655</c:v>
                </c:pt>
                <c:pt idx="41575">
                  <c:v>109.12649642542465</c:v>
                </c:pt>
                <c:pt idx="41576">
                  <c:v>109.13360599560963</c:v>
                </c:pt>
                <c:pt idx="41577">
                  <c:v>109.14071556579459</c:v>
                </c:pt>
                <c:pt idx="41578">
                  <c:v>109.1478234528427</c:v>
                </c:pt>
                <c:pt idx="41579">
                  <c:v>109.15493302302767</c:v>
                </c:pt>
                <c:pt idx="41580">
                  <c:v>109.16204932576018</c:v>
                </c:pt>
                <c:pt idx="41581">
                  <c:v>109.16915889594515</c:v>
                </c:pt>
                <c:pt idx="41582">
                  <c:v>109.17626678299325</c:v>
                </c:pt>
                <c:pt idx="41583">
                  <c:v>109.18337635317823</c:v>
                </c:pt>
                <c:pt idx="41584">
                  <c:v>109.17509382808774</c:v>
                </c:pt>
                <c:pt idx="41585">
                  <c:v>109.16492333667144</c:v>
                </c:pt>
                <c:pt idx="41586">
                  <c:v>109.18128071680572</c:v>
                </c:pt>
                <c:pt idx="41587">
                  <c:v>109.1835219155937</c:v>
                </c:pt>
                <c:pt idx="41588">
                  <c:v>109.19217392656175</c:v>
                </c:pt>
                <c:pt idx="41589">
                  <c:v>109.16281186650774</c:v>
                </c:pt>
                <c:pt idx="41590">
                  <c:v>109.151794</c:v>
                </c:pt>
                <c:pt idx="41591">
                  <c:v>109.14446110157367</c:v>
                </c:pt>
                <c:pt idx="41592">
                  <c:v>109.13368199999999</c:v>
                </c:pt>
                <c:pt idx="41593">
                  <c:v>109.13248627080073</c:v>
                </c:pt>
                <c:pt idx="41594">
                  <c:v>109.12962045672097</c:v>
                </c:pt>
                <c:pt idx="41595">
                  <c:v>109.12675396402079</c:v>
                </c:pt>
                <c:pt idx="41596">
                  <c:v>109.1238874713206</c:v>
                </c:pt>
                <c:pt idx="41597">
                  <c:v>109.12102165724086</c:v>
                </c:pt>
                <c:pt idx="41598">
                  <c:v>109.11815516454067</c:v>
                </c:pt>
                <c:pt idx="41599">
                  <c:v>109.11528867184049</c:v>
                </c:pt>
                <c:pt idx="41600">
                  <c:v>109.11242285776073</c:v>
                </c:pt>
                <c:pt idx="41601">
                  <c:v>109.10955636506056</c:v>
                </c:pt>
                <c:pt idx="41602">
                  <c:v>109.10668987236038</c:v>
                </c:pt>
                <c:pt idx="41603">
                  <c:v>109.10382405828062</c:v>
                </c:pt>
                <c:pt idx="41604">
                  <c:v>109.10095756558044</c:v>
                </c:pt>
                <c:pt idx="41605">
                  <c:v>109.09808835839854</c:v>
                </c:pt>
                <c:pt idx="41606">
                  <c:v>109.09522186569835</c:v>
                </c:pt>
                <c:pt idx="41607">
                  <c:v>109.09235605161861</c:v>
                </c:pt>
                <c:pt idx="41608">
                  <c:v>109.08948955891842</c:v>
                </c:pt>
                <c:pt idx="41609">
                  <c:v>109.08662306621824</c:v>
                </c:pt>
                <c:pt idx="41610">
                  <c:v>109.08375725213848</c:v>
                </c:pt>
                <c:pt idx="41611">
                  <c:v>109.0808907594383</c:v>
                </c:pt>
                <c:pt idx="41612">
                  <c:v>109.07802426673813</c:v>
                </c:pt>
                <c:pt idx="41613">
                  <c:v>109.07515845265837</c:v>
                </c:pt>
                <c:pt idx="41614">
                  <c:v>109.07229195995819</c:v>
                </c:pt>
                <c:pt idx="41615">
                  <c:v>109.06942546725801</c:v>
                </c:pt>
                <c:pt idx="41616">
                  <c:v>109.06655965317826</c:v>
                </c:pt>
                <c:pt idx="41617">
                  <c:v>109.06369044599636</c:v>
                </c:pt>
                <c:pt idx="41618">
                  <c:v>109.06082395329616</c:v>
                </c:pt>
                <c:pt idx="41619">
                  <c:v>109.05795813921642</c:v>
                </c:pt>
                <c:pt idx="41620">
                  <c:v>109.05509164651623</c:v>
                </c:pt>
                <c:pt idx="41621">
                  <c:v>109.05222515381605</c:v>
                </c:pt>
                <c:pt idx="41622">
                  <c:v>109.0493593397363</c:v>
                </c:pt>
                <c:pt idx="41623">
                  <c:v>109.04649284703612</c:v>
                </c:pt>
                <c:pt idx="41624">
                  <c:v>109.04362635433594</c:v>
                </c:pt>
                <c:pt idx="41625">
                  <c:v>109.04076054025619</c:v>
                </c:pt>
                <c:pt idx="41626">
                  <c:v>109.03789404755601</c:v>
                </c:pt>
                <c:pt idx="41627">
                  <c:v>109.03502755485582</c:v>
                </c:pt>
                <c:pt idx="41628">
                  <c:v>109.03216174077608</c:v>
                </c:pt>
                <c:pt idx="41629">
                  <c:v>109.02929524807588</c:v>
                </c:pt>
                <c:pt idx="41630">
                  <c:v>109.02642604089398</c:v>
                </c:pt>
                <c:pt idx="41631">
                  <c:v>109.0235595481938</c:v>
                </c:pt>
                <c:pt idx="41632">
                  <c:v>109.02069373411405</c:v>
                </c:pt>
                <c:pt idx="41633">
                  <c:v>109.01782724141387</c:v>
                </c:pt>
                <c:pt idx="41634">
                  <c:v>109.01496074871369</c:v>
                </c:pt>
                <c:pt idx="41635">
                  <c:v>109.01209493463394</c:v>
                </c:pt>
                <c:pt idx="41636">
                  <c:v>109.00922844193376</c:v>
                </c:pt>
                <c:pt idx="41637">
                  <c:v>109.007065</c:v>
                </c:pt>
                <c:pt idx="41638">
                  <c:v>109.00247158440629</c:v>
                </c:pt>
                <c:pt idx="41639">
                  <c:v>109.00786298808104</c:v>
                </c:pt>
                <c:pt idx="41640">
                  <c:v>109.05648484549357</c:v>
                </c:pt>
                <c:pt idx="41641">
                  <c:v>109.0382700345732</c:v>
                </c:pt>
                <c:pt idx="41642">
                  <c:v>109.025154</c:v>
                </c:pt>
                <c:pt idx="41643">
                  <c:v>109.03039868860277</c:v>
                </c:pt>
                <c:pt idx="41644">
                  <c:v>109.03250346494993</c:v>
                </c:pt>
                <c:pt idx="41645">
                  <c:v>109.00156715137068</c:v>
                </c:pt>
                <c:pt idx="41646">
                  <c:v>108.99231165099341</c:v>
                </c:pt>
                <c:pt idx="41647">
                  <c:v>109.00311414650356</c:v>
                </c:pt>
                <c:pt idx="41648">
                  <c:v>109.01391920002828</c:v>
                </c:pt>
                <c:pt idx="41649">
                  <c:v>109.02472425355299</c:v>
                </c:pt>
                <c:pt idx="41650">
                  <c:v>109.00766451621364</c:v>
                </c:pt>
                <c:pt idx="41651">
                  <c:v>109.007065</c:v>
                </c:pt>
                <c:pt idx="41652">
                  <c:v>108.98932096305124</c:v>
                </c:pt>
                <c:pt idx="41653">
                  <c:v>108.93536791130187</c:v>
                </c:pt>
                <c:pt idx="41654">
                  <c:v>108.97070485121601</c:v>
                </c:pt>
                <c:pt idx="41655">
                  <c:v>108.89945500804798</c:v>
                </c:pt>
                <c:pt idx="41656">
                  <c:v>108.88771420240221</c:v>
                </c:pt>
                <c:pt idx="41657">
                  <c:v>108.87597617630323</c:v>
                </c:pt>
                <c:pt idx="41658">
                  <c:v>108.86423537065745</c:v>
                </c:pt>
                <c:pt idx="41659">
                  <c:v>108.85249456501168</c:v>
                </c:pt>
                <c:pt idx="41660">
                  <c:v>108.8407565389127</c:v>
                </c:pt>
                <c:pt idx="41661">
                  <c:v>108.82901573326693</c:v>
                </c:pt>
                <c:pt idx="41662">
                  <c:v>108.81727492762116</c:v>
                </c:pt>
                <c:pt idx="41663">
                  <c:v>108.80553690152217</c:v>
                </c:pt>
                <c:pt idx="41664">
                  <c:v>108.79378497768924</c:v>
                </c:pt>
                <c:pt idx="41665">
                  <c:v>108.78204417204347</c:v>
                </c:pt>
                <c:pt idx="41666">
                  <c:v>108.77030614594449</c:v>
                </c:pt>
                <c:pt idx="41667">
                  <c:v>108.75856534029872</c:v>
                </c:pt>
                <c:pt idx="41668">
                  <c:v>108.74682453465294</c:v>
                </c:pt>
                <c:pt idx="41669">
                  <c:v>108.73508650855396</c:v>
                </c:pt>
                <c:pt idx="41670">
                  <c:v>108.72334570290819</c:v>
                </c:pt>
                <c:pt idx="41671">
                  <c:v>108.71160489726242</c:v>
                </c:pt>
                <c:pt idx="41672">
                  <c:v>108.69986687116344</c:v>
                </c:pt>
                <c:pt idx="41673">
                  <c:v>108.68812606551766</c:v>
                </c:pt>
                <c:pt idx="41674">
                  <c:v>108.67638525987189</c:v>
                </c:pt>
                <c:pt idx="41675">
                  <c:v>108.66464723377291</c:v>
                </c:pt>
                <c:pt idx="41676">
                  <c:v>108.65290642812714</c:v>
                </c:pt>
                <c:pt idx="41677">
                  <c:v>108.64115450429421</c:v>
                </c:pt>
                <c:pt idx="41678">
                  <c:v>108.62941369864843</c:v>
                </c:pt>
                <c:pt idx="41679">
                  <c:v>108.61767567254945</c:v>
                </c:pt>
                <c:pt idx="41680">
                  <c:v>108.60593486690368</c:v>
                </c:pt>
                <c:pt idx="41681">
                  <c:v>108.59419406125791</c:v>
                </c:pt>
                <c:pt idx="41682">
                  <c:v>108.58245603515893</c:v>
                </c:pt>
                <c:pt idx="41683">
                  <c:v>108.57071522951316</c:v>
                </c:pt>
                <c:pt idx="41684">
                  <c:v>108.55897442386738</c:v>
                </c:pt>
                <c:pt idx="41685">
                  <c:v>108.5472363977684</c:v>
                </c:pt>
                <c:pt idx="41686">
                  <c:v>108.53549559212263</c:v>
                </c:pt>
                <c:pt idx="41687">
                  <c:v>108.52375478647686</c:v>
                </c:pt>
                <c:pt idx="41688">
                  <c:v>108.51201676037788</c:v>
                </c:pt>
                <c:pt idx="41689">
                  <c:v>108.50026483654493</c:v>
                </c:pt>
                <c:pt idx="41690">
                  <c:v>108.48852403089916</c:v>
                </c:pt>
                <c:pt idx="41691">
                  <c:v>108.47678600480018</c:v>
                </c:pt>
                <c:pt idx="41692">
                  <c:v>108.4650451991544</c:v>
                </c:pt>
                <c:pt idx="41693">
                  <c:v>108.45330439350863</c:v>
                </c:pt>
                <c:pt idx="41694">
                  <c:v>108.44156636740965</c:v>
                </c:pt>
                <c:pt idx="41695">
                  <c:v>108.42982556176388</c:v>
                </c:pt>
                <c:pt idx="41696">
                  <c:v>108.41808475611811</c:v>
                </c:pt>
                <c:pt idx="41697">
                  <c:v>108.410088</c:v>
                </c:pt>
                <c:pt idx="41698">
                  <c:v>108.42787939842633</c:v>
                </c:pt>
                <c:pt idx="41699">
                  <c:v>108.45223528373867</c:v>
                </c:pt>
                <c:pt idx="41700">
                  <c:v>108.42817700000001</c:v>
                </c:pt>
                <c:pt idx="41701">
                  <c:v>108.4218641761621</c:v>
                </c:pt>
                <c:pt idx="41702">
                  <c:v>108.41654466022891</c:v>
                </c:pt>
                <c:pt idx="41703">
                  <c:v>108.42159094778255</c:v>
                </c:pt>
                <c:pt idx="41704">
                  <c:v>108.410088</c:v>
                </c:pt>
                <c:pt idx="41705">
                  <c:v>108.410088</c:v>
                </c:pt>
                <c:pt idx="41706">
                  <c:v>108.40539326012464</c:v>
                </c:pt>
                <c:pt idx="41707">
                  <c:v>108.39311716941651</c:v>
                </c:pt>
                <c:pt idx="41708">
                  <c:v>108.38083817174872</c:v>
                </c:pt>
                <c:pt idx="41709">
                  <c:v>108.36855917408091</c:v>
                </c:pt>
                <c:pt idx="41710">
                  <c:v>108.35628308337279</c:v>
                </c:pt>
                <c:pt idx="41711">
                  <c:v>108.34400408570498</c:v>
                </c:pt>
                <c:pt idx="41712">
                  <c:v>108.33172508803717</c:v>
                </c:pt>
                <c:pt idx="41713">
                  <c:v>108.31944899732905</c:v>
                </c:pt>
                <c:pt idx="41714">
                  <c:v>108.30715837182255</c:v>
                </c:pt>
                <c:pt idx="41715">
                  <c:v>108.29487937415475</c:v>
                </c:pt>
                <c:pt idx="41716">
                  <c:v>108.28260328344662</c:v>
                </c:pt>
                <c:pt idx="41717">
                  <c:v>108.27032428577881</c:v>
                </c:pt>
                <c:pt idx="41718">
                  <c:v>108.25804528811101</c:v>
                </c:pt>
                <c:pt idx="41719">
                  <c:v>108.24576919740288</c:v>
                </c:pt>
                <c:pt idx="41720">
                  <c:v>108.23349019973507</c:v>
                </c:pt>
                <c:pt idx="41721">
                  <c:v>108.22121120206728</c:v>
                </c:pt>
                <c:pt idx="41722">
                  <c:v>108.20893511135915</c:v>
                </c:pt>
                <c:pt idx="41723">
                  <c:v>108.19665611369135</c:v>
                </c:pt>
                <c:pt idx="41724">
                  <c:v>108.18437711602354</c:v>
                </c:pt>
                <c:pt idx="41725">
                  <c:v>108.17210102531541</c:v>
                </c:pt>
                <c:pt idx="41726">
                  <c:v>108.15982202764761</c:v>
                </c:pt>
                <c:pt idx="41727">
                  <c:v>108.14753140214111</c:v>
                </c:pt>
                <c:pt idx="41728">
                  <c:v>108.13525240447331</c:v>
                </c:pt>
                <c:pt idx="41729">
                  <c:v>108.12297631376518</c:v>
                </c:pt>
                <c:pt idx="41730">
                  <c:v>108.11069731609737</c:v>
                </c:pt>
                <c:pt idx="41731">
                  <c:v>108.09841831842957</c:v>
                </c:pt>
                <c:pt idx="41732">
                  <c:v>108.08614222772144</c:v>
                </c:pt>
                <c:pt idx="41733">
                  <c:v>108.07386323005363</c:v>
                </c:pt>
                <c:pt idx="41734">
                  <c:v>108.06158423238584</c:v>
                </c:pt>
                <c:pt idx="41735">
                  <c:v>108.04930814167771</c:v>
                </c:pt>
                <c:pt idx="41736">
                  <c:v>108.03702914400991</c:v>
                </c:pt>
                <c:pt idx="41737">
                  <c:v>108.0247501463421</c:v>
                </c:pt>
                <c:pt idx="41738">
                  <c:v>108.01247405563397</c:v>
                </c:pt>
                <c:pt idx="41739">
                  <c:v>108.00018343012746</c:v>
                </c:pt>
                <c:pt idx="41740">
                  <c:v>107.98790443245967</c:v>
                </c:pt>
                <c:pt idx="41741">
                  <c:v>107.97562834175154</c:v>
                </c:pt>
                <c:pt idx="41742">
                  <c:v>107.96334934408374</c:v>
                </c:pt>
                <c:pt idx="41743">
                  <c:v>107.95107034641593</c:v>
                </c:pt>
                <c:pt idx="41744">
                  <c:v>107.9387942557078</c:v>
                </c:pt>
                <c:pt idx="41745">
                  <c:v>107.92651525804</c:v>
                </c:pt>
                <c:pt idx="41746">
                  <c:v>107.91423626037219</c:v>
                </c:pt>
                <c:pt idx="41747">
                  <c:v>107.90196016966406</c:v>
                </c:pt>
                <c:pt idx="41748">
                  <c:v>107.88968117199627</c:v>
                </c:pt>
                <c:pt idx="41749">
                  <c:v>107.87740217432847</c:v>
                </c:pt>
                <c:pt idx="41750">
                  <c:v>107.86512608362034</c:v>
                </c:pt>
                <c:pt idx="41751">
                  <c:v>107.85284708595253</c:v>
                </c:pt>
                <c:pt idx="41752">
                  <c:v>107.84055646044602</c:v>
                </c:pt>
                <c:pt idx="41753">
                  <c:v>107.82827746277823</c:v>
                </c:pt>
                <c:pt idx="41754">
                  <c:v>107.8160013720701</c:v>
                </c:pt>
                <c:pt idx="41755">
                  <c:v>107.8037223744023</c:v>
                </c:pt>
                <c:pt idx="41756">
                  <c:v>107.79144337673449</c:v>
                </c:pt>
                <c:pt idx="41757">
                  <c:v>107.77916728602636</c:v>
                </c:pt>
                <c:pt idx="41758">
                  <c:v>107.76688828835856</c:v>
                </c:pt>
                <c:pt idx="41759">
                  <c:v>107.75460929069075</c:v>
                </c:pt>
                <c:pt idx="41760">
                  <c:v>107.74233319998262</c:v>
                </c:pt>
                <c:pt idx="41761">
                  <c:v>107.7090182074392</c:v>
                </c:pt>
                <c:pt idx="41762">
                  <c:v>107.78454627896996</c:v>
                </c:pt>
                <c:pt idx="41763">
                  <c:v>107.71444342336115</c:v>
                </c:pt>
                <c:pt idx="41764">
                  <c:v>107.67204558130662</c:v>
                </c:pt>
                <c:pt idx="41765">
                  <c:v>107.68477855793991</c:v>
                </c:pt>
                <c:pt idx="41766">
                  <c:v>107.66996629320619</c:v>
                </c:pt>
                <c:pt idx="41767">
                  <c:v>107.63510838054363</c:v>
                </c:pt>
                <c:pt idx="41768">
                  <c:v>107.64897920171674</c:v>
                </c:pt>
                <c:pt idx="41769">
                  <c:v>107.61650950476871</c:v>
                </c:pt>
                <c:pt idx="41770">
                  <c:v>107.61916445785644</c:v>
                </c:pt>
                <c:pt idx="41771">
                  <c:v>107.62456293517734</c:v>
                </c:pt>
                <c:pt idx="41772">
                  <c:v>107.62996013444963</c:v>
                </c:pt>
                <c:pt idx="41773">
                  <c:v>107.63535861177053</c:v>
                </c:pt>
                <c:pt idx="41774">
                  <c:v>107.64075708909142</c:v>
                </c:pt>
                <c:pt idx="41775">
                  <c:v>107.64615428836372</c:v>
                </c:pt>
                <c:pt idx="41776">
                  <c:v>107.64606788197425</c:v>
                </c:pt>
                <c:pt idx="41777">
                  <c:v>107.6234542334287</c:v>
                </c:pt>
                <c:pt idx="41778">
                  <c:v>107.582512511323</c:v>
                </c:pt>
                <c:pt idx="41779">
                  <c:v>107.55101909608965</c:v>
                </c:pt>
                <c:pt idx="41780">
                  <c:v>107.58269931211254</c:v>
                </c:pt>
                <c:pt idx="41781">
                  <c:v>107.60091653921334</c:v>
                </c:pt>
                <c:pt idx="41782">
                  <c:v>107.60911253004292</c:v>
                </c:pt>
                <c:pt idx="41783">
                  <c:v>107.596031</c:v>
                </c:pt>
                <c:pt idx="41784">
                  <c:v>107.60656128820024</c:v>
                </c:pt>
                <c:pt idx="41785">
                  <c:v>107.62143566261325</c:v>
                </c:pt>
                <c:pt idx="41786">
                  <c:v>107.61258054029565</c:v>
                </c:pt>
                <c:pt idx="41787">
                  <c:v>107.64465319623271</c:v>
                </c:pt>
                <c:pt idx="41788">
                  <c:v>107.63339382302021</c:v>
                </c:pt>
                <c:pt idx="41789">
                  <c:v>107.63713463298244</c:v>
                </c:pt>
                <c:pt idx="41790">
                  <c:v>107.64087190386238</c:v>
                </c:pt>
                <c:pt idx="41791">
                  <c:v>107.64460828997176</c:v>
                </c:pt>
                <c:pt idx="41792">
                  <c:v>107.64834556085171</c:v>
                </c:pt>
                <c:pt idx="41793">
                  <c:v>107.65208283173165</c:v>
                </c:pt>
                <c:pt idx="41794">
                  <c:v>107.65581921784103</c:v>
                </c:pt>
                <c:pt idx="41795">
                  <c:v>107.65955648872098</c:v>
                </c:pt>
                <c:pt idx="41796">
                  <c:v>107.66329375960092</c:v>
                </c:pt>
                <c:pt idx="41797">
                  <c:v>107.6670301457103</c:v>
                </c:pt>
                <c:pt idx="41798">
                  <c:v>107.67076741659025</c:v>
                </c:pt>
                <c:pt idx="41799">
                  <c:v>107.6745046874702</c:v>
                </c:pt>
                <c:pt idx="41800">
                  <c:v>107.67824107357957</c:v>
                </c:pt>
                <c:pt idx="41801">
                  <c:v>107.68197834445952</c:v>
                </c:pt>
                <c:pt idx="41802">
                  <c:v>107.68571915442175</c:v>
                </c:pt>
                <c:pt idx="41803">
                  <c:v>107.68945642530169</c:v>
                </c:pt>
                <c:pt idx="41804">
                  <c:v>107.69319281141107</c:v>
                </c:pt>
                <c:pt idx="41805">
                  <c:v>107.69693008229102</c:v>
                </c:pt>
                <c:pt idx="41806">
                  <c:v>107.70066735317097</c:v>
                </c:pt>
                <c:pt idx="41807">
                  <c:v>107.70440373928034</c:v>
                </c:pt>
                <c:pt idx="41808">
                  <c:v>107.70814101016029</c:v>
                </c:pt>
                <c:pt idx="41809">
                  <c:v>107.71187828104024</c:v>
                </c:pt>
                <c:pt idx="41810">
                  <c:v>107.71561466714962</c:v>
                </c:pt>
                <c:pt idx="41811">
                  <c:v>107.71935193802956</c:v>
                </c:pt>
                <c:pt idx="41812">
                  <c:v>107.72308832413894</c:v>
                </c:pt>
                <c:pt idx="41813">
                  <c:v>107.72682559501889</c:v>
                </c:pt>
                <c:pt idx="41814">
                  <c:v>107.7305664049811</c:v>
                </c:pt>
                <c:pt idx="41815">
                  <c:v>107.73430367586106</c:v>
                </c:pt>
                <c:pt idx="41816">
                  <c:v>107.73804006197044</c:v>
                </c:pt>
                <c:pt idx="41817">
                  <c:v>107.74177733285038</c:v>
                </c:pt>
                <c:pt idx="41818">
                  <c:v>107.74551460373033</c:v>
                </c:pt>
                <c:pt idx="41819">
                  <c:v>107.74925098983971</c:v>
                </c:pt>
                <c:pt idx="41820">
                  <c:v>107.75298826071966</c:v>
                </c:pt>
                <c:pt idx="41821">
                  <c:v>107.7567255315996</c:v>
                </c:pt>
                <c:pt idx="41822">
                  <c:v>107.76046191770898</c:v>
                </c:pt>
                <c:pt idx="41823">
                  <c:v>107.76419918858893</c:v>
                </c:pt>
                <c:pt idx="41824">
                  <c:v>107.76793645946887</c:v>
                </c:pt>
                <c:pt idx="41825">
                  <c:v>107.77167284557825</c:v>
                </c:pt>
                <c:pt idx="41826">
                  <c:v>107.7754101164582</c:v>
                </c:pt>
                <c:pt idx="41827">
                  <c:v>107.78771969129916</c:v>
                </c:pt>
                <c:pt idx="41828">
                  <c:v>107.77321290772532</c:v>
                </c:pt>
                <c:pt idx="41829">
                  <c:v>107.74780802765856</c:v>
                </c:pt>
                <c:pt idx="41830">
                  <c:v>107.71842627365912</c:v>
                </c:pt>
                <c:pt idx="41831">
                  <c:v>107.68199178707677</c:v>
                </c:pt>
                <c:pt idx="41832">
                  <c:v>107.67720482752664</c:v>
                </c:pt>
                <c:pt idx="41833">
                  <c:v>107.66303673514059</c:v>
                </c:pt>
                <c:pt idx="41834">
                  <c:v>107.64886528777176</c:v>
                </c:pt>
                <c:pt idx="41835">
                  <c:v>107.6346804204717</c:v>
                </c:pt>
                <c:pt idx="41836">
                  <c:v>107.62050897310286</c:v>
                </c:pt>
                <c:pt idx="41837">
                  <c:v>107.60634088071683</c:v>
                </c:pt>
                <c:pt idx="41838">
                  <c:v>107.59216943334799</c:v>
                </c:pt>
                <c:pt idx="41839">
                  <c:v>107.57799798597915</c:v>
                </c:pt>
                <c:pt idx="41840">
                  <c:v>107.56382989359311</c:v>
                </c:pt>
                <c:pt idx="41841">
                  <c:v>107.54965844622427</c:v>
                </c:pt>
                <c:pt idx="41842">
                  <c:v>107.53548699885543</c:v>
                </c:pt>
                <c:pt idx="41843">
                  <c:v>107.5213189064694</c:v>
                </c:pt>
                <c:pt idx="41844">
                  <c:v>107.50714745910057</c:v>
                </c:pt>
                <c:pt idx="41845">
                  <c:v>107.49297601173173</c:v>
                </c:pt>
                <c:pt idx="41846">
                  <c:v>107.4788079193457</c:v>
                </c:pt>
                <c:pt idx="41847">
                  <c:v>107.46463647197685</c:v>
                </c:pt>
                <c:pt idx="41848">
                  <c:v>107.45045160467679</c:v>
                </c:pt>
                <c:pt idx="41849">
                  <c:v>107.43628015730795</c:v>
                </c:pt>
                <c:pt idx="41850">
                  <c:v>107.42211206492192</c:v>
                </c:pt>
                <c:pt idx="41851">
                  <c:v>107.40794061755308</c:v>
                </c:pt>
                <c:pt idx="41852">
                  <c:v>107.39377252516705</c:v>
                </c:pt>
                <c:pt idx="41853">
                  <c:v>107.37960107779821</c:v>
                </c:pt>
                <c:pt idx="41854">
                  <c:v>107.36542963042938</c:v>
                </c:pt>
                <c:pt idx="41855">
                  <c:v>107.35126153804333</c:v>
                </c:pt>
                <c:pt idx="41856">
                  <c:v>107.33709009067449</c:v>
                </c:pt>
                <c:pt idx="41857">
                  <c:v>107.32291864330566</c:v>
                </c:pt>
                <c:pt idx="41858">
                  <c:v>107.30875055091963</c:v>
                </c:pt>
                <c:pt idx="41859">
                  <c:v>107.29457910355079</c:v>
                </c:pt>
                <c:pt idx="41860">
                  <c:v>107.28039423625073</c:v>
                </c:pt>
                <c:pt idx="41861">
                  <c:v>107.26622278888189</c:v>
                </c:pt>
                <c:pt idx="41862">
                  <c:v>107.25205469649585</c:v>
                </c:pt>
                <c:pt idx="41863">
                  <c:v>107.23788324912701</c:v>
                </c:pt>
                <c:pt idx="41864">
                  <c:v>107.22371180175817</c:v>
                </c:pt>
                <c:pt idx="41865">
                  <c:v>107.20954370937214</c:v>
                </c:pt>
                <c:pt idx="41866">
                  <c:v>107.1953722620033</c:v>
                </c:pt>
                <c:pt idx="41867">
                  <c:v>107.18120081463447</c:v>
                </c:pt>
                <c:pt idx="41868">
                  <c:v>107.16703272224842</c:v>
                </c:pt>
                <c:pt idx="41869">
                  <c:v>107.15286127487958</c:v>
                </c:pt>
                <c:pt idx="41870">
                  <c:v>107.13868982751075</c:v>
                </c:pt>
                <c:pt idx="41871">
                  <c:v>107.12452173512472</c:v>
                </c:pt>
                <c:pt idx="41872">
                  <c:v>107.11035028775588</c:v>
                </c:pt>
                <c:pt idx="41873">
                  <c:v>107.09616542045582</c:v>
                </c:pt>
                <c:pt idx="41874">
                  <c:v>107.08199732806978</c:v>
                </c:pt>
                <c:pt idx="41875">
                  <c:v>107.06782588070094</c:v>
                </c:pt>
                <c:pt idx="41876">
                  <c:v>107.0536544333321</c:v>
                </c:pt>
                <c:pt idx="41877">
                  <c:v>107.03553328850739</c:v>
                </c:pt>
                <c:pt idx="41878">
                  <c:v>106.99938979303766</c:v>
                </c:pt>
                <c:pt idx="41879">
                  <c:v>107.01711649546972</c:v>
                </c:pt>
                <c:pt idx="41880">
                  <c:v>106.99880321125417</c:v>
                </c:pt>
                <c:pt idx="41881">
                  <c:v>106.944794</c:v>
                </c:pt>
                <c:pt idx="41882">
                  <c:v>106.94272389749702</c:v>
                </c:pt>
                <c:pt idx="41883">
                  <c:v>106.83717462231759</c:v>
                </c:pt>
                <c:pt idx="41884">
                  <c:v>106.87361193276109</c:v>
                </c:pt>
                <c:pt idx="41885">
                  <c:v>106.90771728103812</c:v>
                </c:pt>
                <c:pt idx="41886">
                  <c:v>106.88567097350924</c:v>
                </c:pt>
                <c:pt idx="41887">
                  <c:v>106.86362988527664</c:v>
                </c:pt>
                <c:pt idx="41888">
                  <c:v>106.84158357774776</c:v>
                </c:pt>
                <c:pt idx="41889">
                  <c:v>106.81953727021887</c:v>
                </c:pt>
                <c:pt idx="41890">
                  <c:v>106.79749618198628</c:v>
                </c:pt>
                <c:pt idx="41891">
                  <c:v>106.77544987445739</c:v>
                </c:pt>
                <c:pt idx="41892">
                  <c:v>106.75340356692851</c:v>
                </c:pt>
                <c:pt idx="41893">
                  <c:v>106.73136247869591</c:v>
                </c:pt>
                <c:pt idx="41894">
                  <c:v>106.70931617116703</c:v>
                </c:pt>
                <c:pt idx="41895">
                  <c:v>106.68726986363815</c:v>
                </c:pt>
                <c:pt idx="41896">
                  <c:v>106.66522877540555</c:v>
                </c:pt>
                <c:pt idx="41897">
                  <c:v>106.64318246787667</c:v>
                </c:pt>
                <c:pt idx="41898">
                  <c:v>106.62111528316262</c:v>
                </c:pt>
                <c:pt idx="41899">
                  <c:v>106.59907419493003</c:v>
                </c:pt>
                <c:pt idx="41900">
                  <c:v>106.57702788740114</c:v>
                </c:pt>
                <c:pt idx="41901">
                  <c:v>106.42075896685742</c:v>
                </c:pt>
                <c:pt idx="41902">
                  <c:v>106.45636</c:v>
                </c:pt>
                <c:pt idx="41903">
                  <c:v>106.45528170362422</c:v>
                </c:pt>
                <c:pt idx="41904">
                  <c:v>106.42223837052933</c:v>
                </c:pt>
                <c:pt idx="41905">
                  <c:v>106.47118827682404</c:v>
                </c:pt>
                <c:pt idx="41906">
                  <c:v>106.40172260971892</c:v>
                </c:pt>
                <c:pt idx="41907">
                  <c:v>106.39456524941033</c:v>
                </c:pt>
                <c:pt idx="41908">
                  <c:v>106.38740788910175</c:v>
                </c:pt>
                <c:pt idx="41909">
                  <c:v>106.38025222324401</c:v>
                </c:pt>
                <c:pt idx="41910">
                  <c:v>106.37309486293543</c:v>
                </c:pt>
                <c:pt idx="41911">
                  <c:v>106.36593750262685</c:v>
                </c:pt>
                <c:pt idx="41912">
                  <c:v>106.3587818367691</c:v>
                </c:pt>
                <c:pt idx="41913">
                  <c:v>106.35162447646051</c:v>
                </c:pt>
                <c:pt idx="41914">
                  <c:v>106.34446711615193</c:v>
                </c:pt>
                <c:pt idx="41915">
                  <c:v>106.33731145029418</c:v>
                </c:pt>
                <c:pt idx="41916">
                  <c:v>106.3301540899856</c:v>
                </c:pt>
                <c:pt idx="41917">
                  <c:v>106.32298995187371</c:v>
                </c:pt>
                <c:pt idx="41918">
                  <c:v>106.31583428601596</c:v>
                </c:pt>
                <c:pt idx="41919">
                  <c:v>106.30867692570737</c:v>
                </c:pt>
                <c:pt idx="41920">
                  <c:v>106.30151956539879</c:v>
                </c:pt>
                <c:pt idx="41921">
                  <c:v>106.29436389954104</c:v>
                </c:pt>
                <c:pt idx="41922">
                  <c:v>106.28720653923246</c:v>
                </c:pt>
                <c:pt idx="41923">
                  <c:v>106.28004917892387</c:v>
                </c:pt>
                <c:pt idx="41924">
                  <c:v>106.27289351306612</c:v>
                </c:pt>
                <c:pt idx="41925">
                  <c:v>106.26573615275755</c:v>
                </c:pt>
                <c:pt idx="41926">
                  <c:v>106.25857879244897</c:v>
                </c:pt>
                <c:pt idx="41927">
                  <c:v>106.25142312659122</c:v>
                </c:pt>
                <c:pt idx="41928">
                  <c:v>106.24426576628264</c:v>
                </c:pt>
                <c:pt idx="41929">
                  <c:v>106.23710162817073</c:v>
                </c:pt>
                <c:pt idx="41930">
                  <c:v>106.22994426786215</c:v>
                </c:pt>
                <c:pt idx="41931">
                  <c:v>106.2227886020044</c:v>
                </c:pt>
                <c:pt idx="41932">
                  <c:v>106.21563124169582</c:v>
                </c:pt>
                <c:pt idx="41933">
                  <c:v>106.20847388138725</c:v>
                </c:pt>
                <c:pt idx="41934">
                  <c:v>106.18049328278492</c:v>
                </c:pt>
                <c:pt idx="41935">
                  <c:v>106.12659338831942</c:v>
                </c:pt>
                <c:pt idx="41936">
                  <c:v>106.17169056437768</c:v>
                </c:pt>
                <c:pt idx="41937">
                  <c:v>106.18010535670005</c:v>
                </c:pt>
                <c:pt idx="41938">
                  <c:v>106.15686004910607</c:v>
                </c:pt>
                <c:pt idx="41939">
                  <c:v>106.11527437243682</c:v>
                </c:pt>
                <c:pt idx="41940">
                  <c:v>106.09230687124463</c:v>
                </c:pt>
                <c:pt idx="41941">
                  <c:v>106.10909787553648</c:v>
                </c:pt>
                <c:pt idx="41942">
                  <c:v>106.0694777227652</c:v>
                </c:pt>
                <c:pt idx="41943">
                  <c:v>106.09257513</c:v>
                </c:pt>
                <c:pt idx="41944">
                  <c:v>106.08620745</c:v>
                </c:pt>
                <c:pt idx="41945">
                  <c:v>106.07983977000001</c:v>
                </c:pt>
                <c:pt idx="41946">
                  <c:v>106.05075123152122</c:v>
                </c:pt>
                <c:pt idx="41947">
                  <c:v>106.05699199451598</c:v>
                </c:pt>
                <c:pt idx="41948">
                  <c:v>106.06807096638856</c:v>
                </c:pt>
                <c:pt idx="41949">
                  <c:v>106.04922561254173</c:v>
                </c:pt>
                <c:pt idx="41950">
                  <c:v>106.04020648903195</c:v>
                </c:pt>
                <c:pt idx="41951">
                  <c:v>106.01297760348116</c:v>
                </c:pt>
                <c:pt idx="41952">
                  <c:v>106.01342825053635</c:v>
                </c:pt>
                <c:pt idx="41953">
                  <c:v>106.01272744563663</c:v>
                </c:pt>
                <c:pt idx="41954">
                  <c:v>105.99822753439827</c:v>
                </c:pt>
                <c:pt idx="41955">
                  <c:v>105.98709478958384</c:v>
                </c:pt>
                <c:pt idx="41956">
                  <c:v>105.9759646803624</c:v>
                </c:pt>
                <c:pt idx="41957">
                  <c:v>105.96483193554796</c:v>
                </c:pt>
                <c:pt idx="41958">
                  <c:v>105.95369919073353</c:v>
                </c:pt>
                <c:pt idx="41959">
                  <c:v>105.94256908151209</c:v>
                </c:pt>
                <c:pt idx="41960">
                  <c:v>105.93143633669766</c:v>
                </c:pt>
                <c:pt idx="41961">
                  <c:v>105.92030359188323</c:v>
                </c:pt>
                <c:pt idx="41962">
                  <c:v>105.9091734826618</c:v>
                </c:pt>
                <c:pt idx="41963">
                  <c:v>105.89804073784737</c:v>
                </c:pt>
                <c:pt idx="41964">
                  <c:v>105.88690799303293</c:v>
                </c:pt>
                <c:pt idx="41965">
                  <c:v>105.87577788381149</c:v>
                </c:pt>
                <c:pt idx="41966">
                  <c:v>105.86464513899706</c:v>
                </c:pt>
                <c:pt idx="41967">
                  <c:v>105.85350185181065</c:v>
                </c:pt>
                <c:pt idx="41968">
                  <c:v>105.84237174258921</c:v>
                </c:pt>
                <c:pt idx="41969">
                  <c:v>105.83123899777478</c:v>
                </c:pt>
                <c:pt idx="41970">
                  <c:v>105.82010625296034</c:v>
                </c:pt>
                <c:pt idx="41971">
                  <c:v>105.8089761437389</c:v>
                </c:pt>
                <c:pt idx="41972">
                  <c:v>105.7813049747258</c:v>
                </c:pt>
                <c:pt idx="41973">
                  <c:v>105.76892100000001</c:v>
                </c:pt>
                <c:pt idx="41974">
                  <c:v>105.78107522079161</c:v>
                </c:pt>
                <c:pt idx="41975">
                  <c:v>105.79930154707985</c:v>
                </c:pt>
                <c:pt idx="41976">
                  <c:v>105.76787794921316</c:v>
                </c:pt>
                <c:pt idx="41977">
                  <c:v>105.7633657706247</c:v>
                </c:pt>
                <c:pt idx="41978">
                  <c:v>105.78158114398093</c:v>
                </c:pt>
                <c:pt idx="41979">
                  <c:v>105.7998268204578</c:v>
                </c:pt>
                <c:pt idx="41980">
                  <c:v>105.81804988578922</c:v>
                </c:pt>
                <c:pt idx="41981">
                  <c:v>105.84931842479142</c:v>
                </c:pt>
                <c:pt idx="41982">
                  <c:v>105.8461972274678</c:v>
                </c:pt>
                <c:pt idx="41983">
                  <c:v>105.85460817167382</c:v>
                </c:pt>
                <c:pt idx="41984">
                  <c:v>105.8997022865999</c:v>
                </c:pt>
                <c:pt idx="41985">
                  <c:v>105.90008457806913</c:v>
                </c:pt>
                <c:pt idx="41986">
                  <c:v>105.90925574248926</c:v>
                </c:pt>
                <c:pt idx="41987">
                  <c:v>105.93023406616122</c:v>
                </c:pt>
                <c:pt idx="41988">
                  <c:v>105.95209638559474</c:v>
                </c:pt>
                <c:pt idx="41989">
                  <c:v>105.97395870502825</c:v>
                </c:pt>
                <c:pt idx="41990">
                  <c:v>105.99581584872327</c:v>
                </c:pt>
                <c:pt idx="41991">
                  <c:v>106.01767816815678</c:v>
                </c:pt>
                <c:pt idx="41992">
                  <c:v>106.0395611905443</c:v>
                </c:pt>
                <c:pt idx="41993">
                  <c:v>106.06141833423932</c:v>
                </c:pt>
                <c:pt idx="41994">
                  <c:v>106.08328065367284</c:v>
                </c:pt>
                <c:pt idx="41995">
                  <c:v>106.10514297310635</c:v>
                </c:pt>
                <c:pt idx="41996">
                  <c:v>106.12700011680137</c:v>
                </c:pt>
                <c:pt idx="41997">
                  <c:v>106.19115526752503</c:v>
                </c:pt>
                <c:pt idx="41998">
                  <c:v>106.17263376257449</c:v>
                </c:pt>
                <c:pt idx="41999">
                  <c:v>106.24368942870768</c:v>
                </c:pt>
                <c:pt idx="42000">
                  <c:v>106.21090942012398</c:v>
                </c:pt>
                <c:pt idx="42001">
                  <c:v>106.23431401907033</c:v>
                </c:pt>
                <c:pt idx="42002">
                  <c:v>106.30221013304721</c:v>
                </c:pt>
                <c:pt idx="42003">
                  <c:v>106.3592344048641</c:v>
                </c:pt>
                <c:pt idx="42004">
                  <c:v>106.36591300000001</c:v>
                </c:pt>
                <c:pt idx="42005">
                  <c:v>106.41431943490701</c:v>
                </c:pt>
                <c:pt idx="42006">
                  <c:v>106.41636013760262</c:v>
                </c:pt>
                <c:pt idx="42007">
                  <c:v>106.4120791501314</c:v>
                </c:pt>
                <c:pt idx="42008">
                  <c:v>106.40779816266017</c:v>
                </c:pt>
                <c:pt idx="42009">
                  <c:v>106.40351818868029</c:v>
                </c:pt>
                <c:pt idx="42010">
                  <c:v>106.39923720120908</c:v>
                </c:pt>
                <c:pt idx="42011">
                  <c:v>106.39495621373786</c:v>
                </c:pt>
                <c:pt idx="42012">
                  <c:v>106.39067623975798</c:v>
                </c:pt>
                <c:pt idx="42013">
                  <c:v>106.38639525228676</c:v>
                </c:pt>
                <c:pt idx="42014">
                  <c:v>106.38211426481553</c:v>
                </c:pt>
                <c:pt idx="42015">
                  <c:v>106.37783429083565</c:v>
                </c:pt>
                <c:pt idx="42016">
                  <c:v>106.37355330336443</c:v>
                </c:pt>
                <c:pt idx="42017">
                  <c:v>106.3692682619278</c:v>
                </c:pt>
                <c:pt idx="42018">
                  <c:v>106.36498828794792</c:v>
                </c:pt>
                <c:pt idx="42019">
                  <c:v>106.3607073004767</c:v>
                </c:pt>
                <c:pt idx="42020">
                  <c:v>106.35642631300547</c:v>
                </c:pt>
                <c:pt idx="42021">
                  <c:v>106.35214633902561</c:v>
                </c:pt>
                <c:pt idx="42022">
                  <c:v>106.34786535155438</c:v>
                </c:pt>
                <c:pt idx="42023">
                  <c:v>106.34358436408316</c:v>
                </c:pt>
                <c:pt idx="42024">
                  <c:v>106.33930439010328</c:v>
                </c:pt>
                <c:pt idx="42025">
                  <c:v>106.33502340263206</c:v>
                </c:pt>
                <c:pt idx="42026">
                  <c:v>106.33074241516083</c:v>
                </c:pt>
                <c:pt idx="42027">
                  <c:v>106.32646244118096</c:v>
                </c:pt>
                <c:pt idx="42028">
                  <c:v>106.32218145370973</c:v>
                </c:pt>
                <c:pt idx="42029">
                  <c:v>106.3178964122731</c:v>
                </c:pt>
                <c:pt idx="42030">
                  <c:v>106.31361542480188</c:v>
                </c:pt>
                <c:pt idx="42031">
                  <c:v>106.309335450822</c:v>
                </c:pt>
                <c:pt idx="42032">
                  <c:v>106.30505446335079</c:v>
                </c:pt>
                <c:pt idx="42033">
                  <c:v>106.30077347587955</c:v>
                </c:pt>
                <c:pt idx="42034">
                  <c:v>106.29649350189969</c:v>
                </c:pt>
                <c:pt idx="42035">
                  <c:v>106.29221251442846</c:v>
                </c:pt>
                <c:pt idx="42036">
                  <c:v>106.28793152695724</c:v>
                </c:pt>
                <c:pt idx="42037">
                  <c:v>106.28365155297736</c:v>
                </c:pt>
                <c:pt idx="42038">
                  <c:v>106.27937056550614</c:v>
                </c:pt>
                <c:pt idx="42039">
                  <c:v>106.27508957803491</c:v>
                </c:pt>
                <c:pt idx="42040">
                  <c:v>106.27080960405505</c:v>
                </c:pt>
                <c:pt idx="42041">
                  <c:v>106.26652861658381</c:v>
                </c:pt>
                <c:pt idx="42042">
                  <c:v>106.26224357514718</c:v>
                </c:pt>
                <c:pt idx="42043">
                  <c:v>106.2579636011673</c:v>
                </c:pt>
                <c:pt idx="42044">
                  <c:v>106.25368261369609</c:v>
                </c:pt>
                <c:pt idx="42045">
                  <c:v>106.24940162622487</c:v>
                </c:pt>
                <c:pt idx="42046">
                  <c:v>106.24512165224499</c:v>
                </c:pt>
                <c:pt idx="42047">
                  <c:v>106.24084066477376</c:v>
                </c:pt>
                <c:pt idx="42048">
                  <c:v>106.23655967730254</c:v>
                </c:pt>
                <c:pt idx="42049">
                  <c:v>106.23227970332266</c:v>
                </c:pt>
                <c:pt idx="42050">
                  <c:v>106.22799871585144</c:v>
                </c:pt>
                <c:pt idx="42051">
                  <c:v>106.22371772838022</c:v>
                </c:pt>
                <c:pt idx="42052">
                  <c:v>106.19888934954697</c:v>
                </c:pt>
                <c:pt idx="42053">
                  <c:v>106.1820376103958</c:v>
                </c:pt>
                <c:pt idx="42054">
                  <c:v>106.20309399999999</c:v>
                </c:pt>
                <c:pt idx="42055">
                  <c:v>106.20309399999999</c:v>
                </c:pt>
                <c:pt idx="42056">
                  <c:v>106.18717878540772</c:v>
                </c:pt>
                <c:pt idx="42057">
                  <c:v>106.1588309284863</c:v>
                </c:pt>
                <c:pt idx="42058">
                  <c:v>106.1324023896042</c:v>
                </c:pt>
                <c:pt idx="42059">
                  <c:v>106.10431084287076</c:v>
                </c:pt>
                <c:pt idx="42060">
                  <c:v>106.11995306054827</c:v>
                </c:pt>
                <c:pt idx="42061">
                  <c:v>106.16070406572095</c:v>
                </c:pt>
                <c:pt idx="42062">
                  <c:v>106.18588320655408</c:v>
                </c:pt>
                <c:pt idx="42063">
                  <c:v>106.21106830976959</c:v>
                </c:pt>
                <c:pt idx="42064">
                  <c:v>106.23625341298511</c:v>
                </c:pt>
                <c:pt idx="42065">
                  <c:v>106.26143255381822</c:v>
                </c:pt>
                <c:pt idx="42066">
                  <c:v>106.28661765703374</c:v>
                </c:pt>
                <c:pt idx="42067">
                  <c:v>106.31182660977882</c:v>
                </c:pt>
                <c:pt idx="42068">
                  <c:v>106.33700575061194</c:v>
                </c:pt>
                <c:pt idx="42069">
                  <c:v>106.36219085382746</c:v>
                </c:pt>
                <c:pt idx="42070">
                  <c:v>106.38737595704298</c:v>
                </c:pt>
                <c:pt idx="42071">
                  <c:v>106.41255509787609</c:v>
                </c:pt>
                <c:pt idx="42072">
                  <c:v>106.43774020109161</c:v>
                </c:pt>
                <c:pt idx="42073">
                  <c:v>106.46292530430712</c:v>
                </c:pt>
                <c:pt idx="42074">
                  <c:v>106.48810444514025</c:v>
                </c:pt>
                <c:pt idx="42075">
                  <c:v>106.51328954835576</c:v>
                </c:pt>
                <c:pt idx="42076">
                  <c:v>106.53847465157128</c:v>
                </c:pt>
                <c:pt idx="42077">
                  <c:v>106.56365379240441</c:v>
                </c:pt>
                <c:pt idx="42078">
                  <c:v>106.58883889561992</c:v>
                </c:pt>
                <c:pt idx="42079">
                  <c:v>106.61404784836499</c:v>
                </c:pt>
                <c:pt idx="42080">
                  <c:v>106.63923295158051</c:v>
                </c:pt>
                <c:pt idx="42081">
                  <c:v>106.66441209241363</c:v>
                </c:pt>
                <c:pt idx="42082">
                  <c:v>106.68959719562915</c:v>
                </c:pt>
                <c:pt idx="42083">
                  <c:v>106.71478229884467</c:v>
                </c:pt>
                <c:pt idx="42084">
                  <c:v>106.73996143967778</c:v>
                </c:pt>
                <c:pt idx="42085">
                  <c:v>106.76514654289331</c:v>
                </c:pt>
                <c:pt idx="42086">
                  <c:v>106.79033164610881</c:v>
                </c:pt>
                <c:pt idx="42087">
                  <c:v>106.81551078694194</c:v>
                </c:pt>
                <c:pt idx="42088">
                  <c:v>106.84069589015745</c:v>
                </c:pt>
                <c:pt idx="42089">
                  <c:v>106.86588099337297</c:v>
                </c:pt>
                <c:pt idx="42090">
                  <c:v>106.8910601342061</c:v>
                </c:pt>
                <c:pt idx="42091">
                  <c:v>106.91626908695117</c:v>
                </c:pt>
                <c:pt idx="42092">
                  <c:v>106.94145419016668</c:v>
                </c:pt>
                <c:pt idx="42093">
                  <c:v>106.96663333099981</c:v>
                </c:pt>
                <c:pt idx="42094">
                  <c:v>106.99181843421532</c:v>
                </c:pt>
                <c:pt idx="42095">
                  <c:v>107.01700353743084</c:v>
                </c:pt>
                <c:pt idx="42096">
                  <c:v>107.04218267826396</c:v>
                </c:pt>
                <c:pt idx="42097">
                  <c:v>107.06736778147948</c:v>
                </c:pt>
                <c:pt idx="42098">
                  <c:v>107.092552884695</c:v>
                </c:pt>
                <c:pt idx="42099">
                  <c:v>107.11773202552811</c:v>
                </c:pt>
                <c:pt idx="42100">
                  <c:v>107.14291712874363</c:v>
                </c:pt>
                <c:pt idx="42101">
                  <c:v>107.16810223195914</c:v>
                </c:pt>
                <c:pt idx="42102">
                  <c:v>107.19328137279227</c:v>
                </c:pt>
                <c:pt idx="42103">
                  <c:v>107.21846647600779</c:v>
                </c:pt>
                <c:pt idx="42104">
                  <c:v>107.24367542875285</c:v>
                </c:pt>
                <c:pt idx="42105">
                  <c:v>107.26886053196837</c:v>
                </c:pt>
                <c:pt idx="42106">
                  <c:v>107.2940396728015</c:v>
                </c:pt>
                <c:pt idx="42107">
                  <c:v>107.31922477601701</c:v>
                </c:pt>
                <c:pt idx="42108">
                  <c:v>107.34440987923253</c:v>
                </c:pt>
                <c:pt idx="42109">
                  <c:v>107.36958902006565</c:v>
                </c:pt>
                <c:pt idx="42110">
                  <c:v>107.39477412328117</c:v>
                </c:pt>
                <c:pt idx="42111">
                  <c:v>107.41995922649669</c:v>
                </c:pt>
                <c:pt idx="42112">
                  <c:v>107.4451383673298</c:v>
                </c:pt>
                <c:pt idx="42113">
                  <c:v>107.47032347054532</c:v>
                </c:pt>
                <c:pt idx="42114">
                  <c:v>107.49550857376083</c:v>
                </c:pt>
                <c:pt idx="42115">
                  <c:v>107.49466423080591</c:v>
                </c:pt>
                <c:pt idx="42116">
                  <c:v>107.487503</c:v>
                </c:pt>
                <c:pt idx="42117">
                  <c:v>107.4763062799237</c:v>
                </c:pt>
                <c:pt idx="42118">
                  <c:v>107.469414</c:v>
                </c:pt>
                <c:pt idx="42119">
                  <c:v>107.469414</c:v>
                </c:pt>
                <c:pt idx="42120">
                  <c:v>107.469414</c:v>
                </c:pt>
                <c:pt idx="42121">
                  <c:v>107.45769777300906</c:v>
                </c:pt>
                <c:pt idx="42122">
                  <c:v>107.451302</c:v>
                </c:pt>
                <c:pt idx="42123">
                  <c:v>107.47522884120171</c:v>
                </c:pt>
                <c:pt idx="42124">
                  <c:v>107.487503</c:v>
                </c:pt>
                <c:pt idx="42125">
                  <c:v>107.49461253097435</c:v>
                </c:pt>
                <c:pt idx="42126">
                  <c:v>107.50522032286261</c:v>
                </c:pt>
                <c:pt idx="42127">
                  <c:v>107.5158256034365</c:v>
                </c:pt>
                <c:pt idx="42128">
                  <c:v>107.52643339532474</c:v>
                </c:pt>
                <c:pt idx="42129">
                  <c:v>107.53705123247047</c:v>
                </c:pt>
                <c:pt idx="42130">
                  <c:v>107.54765902435874</c:v>
                </c:pt>
                <c:pt idx="42131">
                  <c:v>107.55826430493262</c:v>
                </c:pt>
                <c:pt idx="42132">
                  <c:v>107.56887209682087</c:v>
                </c:pt>
                <c:pt idx="42133">
                  <c:v>107.57947988870913</c:v>
                </c:pt>
                <c:pt idx="42134">
                  <c:v>107.59008516928301</c:v>
                </c:pt>
                <c:pt idx="42135">
                  <c:v>107.60069296117128</c:v>
                </c:pt>
                <c:pt idx="42136">
                  <c:v>107.61130075305952</c:v>
                </c:pt>
                <c:pt idx="42137">
                  <c:v>107.62190603363341</c:v>
                </c:pt>
                <c:pt idx="42138">
                  <c:v>107.63251382552167</c:v>
                </c:pt>
                <c:pt idx="42139">
                  <c:v>107.64312161740992</c:v>
                </c:pt>
                <c:pt idx="42140">
                  <c:v>107.65372689798382</c:v>
                </c:pt>
                <c:pt idx="42141">
                  <c:v>107.66434473512953</c:v>
                </c:pt>
                <c:pt idx="42142">
                  <c:v>107.67495252701779</c:v>
                </c:pt>
                <c:pt idx="42143">
                  <c:v>107.68555780759168</c:v>
                </c:pt>
                <c:pt idx="42144">
                  <c:v>107.69616559947994</c:v>
                </c:pt>
                <c:pt idx="42145">
                  <c:v>107.70677339136819</c:v>
                </c:pt>
                <c:pt idx="42146">
                  <c:v>107.71737867194207</c:v>
                </c:pt>
                <c:pt idx="42147">
                  <c:v>107.72798646383033</c:v>
                </c:pt>
                <c:pt idx="42148">
                  <c:v>107.73859425571858</c:v>
                </c:pt>
                <c:pt idx="42149">
                  <c:v>107.74919953629248</c:v>
                </c:pt>
                <c:pt idx="42150">
                  <c:v>107.75980732818073</c:v>
                </c:pt>
                <c:pt idx="42151">
                  <c:v>107.77041512006899</c:v>
                </c:pt>
                <c:pt idx="42152">
                  <c:v>107.78102040064287</c:v>
                </c:pt>
                <c:pt idx="42153">
                  <c:v>107.79162819253112</c:v>
                </c:pt>
                <c:pt idx="42154">
                  <c:v>107.80224602967685</c:v>
                </c:pt>
                <c:pt idx="42155">
                  <c:v>107.81285382156511</c:v>
                </c:pt>
                <c:pt idx="42156">
                  <c:v>107.823459102139</c:v>
                </c:pt>
                <c:pt idx="42157">
                  <c:v>107.83406689402725</c:v>
                </c:pt>
                <c:pt idx="42158">
                  <c:v>107.84467468591551</c:v>
                </c:pt>
                <c:pt idx="42159">
                  <c:v>107.85527996648939</c:v>
                </c:pt>
                <c:pt idx="42160">
                  <c:v>107.86588775837765</c:v>
                </c:pt>
                <c:pt idx="42161">
                  <c:v>107.8764955502659</c:v>
                </c:pt>
                <c:pt idx="42162">
                  <c:v>107.88710083083978</c:v>
                </c:pt>
                <c:pt idx="42163">
                  <c:v>107.89770862272805</c:v>
                </c:pt>
                <c:pt idx="42164">
                  <c:v>107.90831641461631</c:v>
                </c:pt>
                <c:pt idx="42165">
                  <c:v>107.91892169519019</c:v>
                </c:pt>
                <c:pt idx="42166">
                  <c:v>107.92953953233591</c:v>
                </c:pt>
                <c:pt idx="42167">
                  <c:v>107.94014732422417</c:v>
                </c:pt>
                <c:pt idx="42168">
                  <c:v>107.95075260479805</c:v>
                </c:pt>
                <c:pt idx="42169">
                  <c:v>107.92148118355185</c:v>
                </c:pt>
                <c:pt idx="42170">
                  <c:v>107.88640696423462</c:v>
                </c:pt>
                <c:pt idx="42171">
                  <c:v>107.95152198402479</c:v>
                </c:pt>
                <c:pt idx="42172">
                  <c:v>107.92686382808775</c:v>
                </c:pt>
                <c:pt idx="42173">
                  <c:v>107.91669883122766</c:v>
                </c:pt>
                <c:pt idx="42174">
                  <c:v>107.95981206723891</c:v>
                </c:pt>
                <c:pt idx="42175">
                  <c:v>107.95991545708155</c:v>
                </c:pt>
                <c:pt idx="42176">
                  <c:v>107.903564</c:v>
                </c:pt>
                <c:pt idx="42177">
                  <c:v>107.92477173772055</c:v>
                </c:pt>
                <c:pt idx="42178">
                  <c:v>107.94760009900705</c:v>
                </c:pt>
                <c:pt idx="42179">
                  <c:v>107.92168010056595</c:v>
                </c:pt>
                <c:pt idx="42180">
                  <c:v>107.8957846243561</c:v>
                </c:pt>
                <c:pt idx="42181">
                  <c:v>107.86989527870408</c:v>
                </c:pt>
                <c:pt idx="42182">
                  <c:v>107.84399980249424</c:v>
                </c:pt>
                <c:pt idx="42183">
                  <c:v>107.8181043262844</c:v>
                </c:pt>
                <c:pt idx="42184">
                  <c:v>107.79221498063237</c:v>
                </c:pt>
                <c:pt idx="42185">
                  <c:v>107.76631950442253</c:v>
                </c:pt>
                <c:pt idx="42186">
                  <c:v>107.74042402821269</c:v>
                </c:pt>
                <c:pt idx="42187">
                  <c:v>107.71453468256065</c:v>
                </c:pt>
                <c:pt idx="42188">
                  <c:v>107.68863920635081</c:v>
                </c:pt>
                <c:pt idx="42189">
                  <c:v>107.66274373014097</c:v>
                </c:pt>
                <c:pt idx="42190">
                  <c:v>107.63685438448894</c:v>
                </c:pt>
                <c:pt idx="42191">
                  <c:v>107.61093438604784</c:v>
                </c:pt>
                <c:pt idx="42192">
                  <c:v>107.585038909838</c:v>
                </c:pt>
                <c:pt idx="42193">
                  <c:v>107.55914956418599</c:v>
                </c:pt>
                <c:pt idx="42194">
                  <c:v>107.53325408797613</c:v>
                </c:pt>
                <c:pt idx="42195">
                  <c:v>107.50735861176629</c:v>
                </c:pt>
                <c:pt idx="42196">
                  <c:v>107.48146926611427</c:v>
                </c:pt>
                <c:pt idx="42197">
                  <c:v>107.45557378990443</c:v>
                </c:pt>
                <c:pt idx="42198">
                  <c:v>107.42967831369459</c:v>
                </c:pt>
                <c:pt idx="42199">
                  <c:v>107.40378896804256</c:v>
                </c:pt>
                <c:pt idx="42200">
                  <c:v>107.37789349183272</c:v>
                </c:pt>
                <c:pt idx="42201">
                  <c:v>107.35199801562288</c:v>
                </c:pt>
                <c:pt idx="42202">
                  <c:v>107.32610866997085</c:v>
                </c:pt>
                <c:pt idx="42203">
                  <c:v>107.30021319376101</c:v>
                </c:pt>
                <c:pt idx="42204">
                  <c:v>107.27429319531991</c:v>
                </c:pt>
                <c:pt idx="42205">
                  <c:v>107.24839771911007</c:v>
                </c:pt>
                <c:pt idx="42206">
                  <c:v>107.22250837345804</c:v>
                </c:pt>
                <c:pt idx="42207">
                  <c:v>107.1966128972482</c:v>
                </c:pt>
                <c:pt idx="42208">
                  <c:v>107.17071742103836</c:v>
                </c:pt>
                <c:pt idx="42209">
                  <c:v>107.14482807538633</c:v>
                </c:pt>
                <c:pt idx="42210">
                  <c:v>107.11893259917649</c:v>
                </c:pt>
                <c:pt idx="42211">
                  <c:v>107.09303712296665</c:v>
                </c:pt>
                <c:pt idx="42212">
                  <c:v>107.06714777731462</c:v>
                </c:pt>
                <c:pt idx="42213">
                  <c:v>107.04125230110478</c:v>
                </c:pt>
                <c:pt idx="42214">
                  <c:v>107.01535682489494</c:v>
                </c:pt>
                <c:pt idx="42215">
                  <c:v>106.98946747924292</c:v>
                </c:pt>
                <c:pt idx="42216">
                  <c:v>106.96354748080181</c:v>
                </c:pt>
                <c:pt idx="42217">
                  <c:v>106.93765200459197</c:v>
                </c:pt>
                <c:pt idx="42218">
                  <c:v>106.91176265893995</c:v>
                </c:pt>
                <c:pt idx="42219">
                  <c:v>106.88586718273011</c:v>
                </c:pt>
                <c:pt idx="42220">
                  <c:v>106.85997170652027</c:v>
                </c:pt>
                <c:pt idx="42221">
                  <c:v>106.83408236086824</c:v>
                </c:pt>
                <c:pt idx="42222">
                  <c:v>106.8081868846584</c:v>
                </c:pt>
                <c:pt idx="42223">
                  <c:v>106.78229140844856</c:v>
                </c:pt>
                <c:pt idx="42224">
                  <c:v>106.75640206279652</c:v>
                </c:pt>
                <c:pt idx="42225">
                  <c:v>106.73050658658669</c:v>
                </c:pt>
                <c:pt idx="42226">
                  <c:v>106.70461111037685</c:v>
                </c:pt>
                <c:pt idx="42227">
                  <c:v>106.67872176472481</c:v>
                </c:pt>
                <c:pt idx="42228">
                  <c:v>106.65282628851497</c:v>
                </c:pt>
                <c:pt idx="42229">
                  <c:v>106.62690629007388</c:v>
                </c:pt>
                <c:pt idx="42230">
                  <c:v>106.60101081386404</c:v>
                </c:pt>
                <c:pt idx="42231">
                  <c:v>106.575121468212</c:v>
                </c:pt>
                <c:pt idx="42232">
                  <c:v>106.54922599200216</c:v>
                </c:pt>
                <c:pt idx="42233">
                  <c:v>106.52333051579232</c:v>
                </c:pt>
                <c:pt idx="42234">
                  <c:v>106.50135008154506</c:v>
                </c:pt>
                <c:pt idx="42235">
                  <c:v>106.45491028969957</c:v>
                </c:pt>
                <c:pt idx="42236">
                  <c:v>106.42971544338498</c:v>
                </c:pt>
                <c:pt idx="42237">
                  <c:v>106.4479279554125</c:v>
                </c:pt>
                <c:pt idx="42238">
                  <c:v>106.43678676418693</c:v>
                </c:pt>
                <c:pt idx="42239">
                  <c:v>106.39044032491061</c:v>
                </c:pt>
                <c:pt idx="42240">
                  <c:v>106.36591300000001</c:v>
                </c:pt>
                <c:pt idx="42241">
                  <c:v>106.33535454434907</c:v>
                </c:pt>
                <c:pt idx="42242">
                  <c:v>106.28069918045291</c:v>
                </c:pt>
                <c:pt idx="42243">
                  <c:v>106.25211751150299</c:v>
                </c:pt>
                <c:pt idx="42244">
                  <c:v>106.2429597110022</c:v>
                </c:pt>
                <c:pt idx="42245">
                  <c:v>106.23380191050143</c:v>
                </c:pt>
                <c:pt idx="42246">
                  <c:v>106.22464627804054</c:v>
                </c:pt>
                <c:pt idx="42247">
                  <c:v>106.21548847753975</c:v>
                </c:pt>
                <c:pt idx="42248">
                  <c:v>106.20633067703898</c:v>
                </c:pt>
                <c:pt idx="42249">
                  <c:v>106.19717504457809</c:v>
                </c:pt>
                <c:pt idx="42250">
                  <c:v>106.1880172440773</c:v>
                </c:pt>
                <c:pt idx="42251">
                  <c:v>106.17885944357651</c:v>
                </c:pt>
                <c:pt idx="42252">
                  <c:v>106.16970381111562</c:v>
                </c:pt>
                <c:pt idx="42253">
                  <c:v>106.16054601061485</c:v>
                </c:pt>
                <c:pt idx="42254">
                  <c:v>106.1513795379545</c:v>
                </c:pt>
                <c:pt idx="42255">
                  <c:v>106.14222173745372</c:v>
                </c:pt>
                <c:pt idx="42256">
                  <c:v>106.13306610499284</c:v>
                </c:pt>
                <c:pt idx="42257">
                  <c:v>106.12390830449205</c:v>
                </c:pt>
                <c:pt idx="42258">
                  <c:v>106.11475050399127</c:v>
                </c:pt>
                <c:pt idx="42259">
                  <c:v>106.10559487153039</c:v>
                </c:pt>
                <c:pt idx="42260">
                  <c:v>106.0964370710296</c:v>
                </c:pt>
                <c:pt idx="42261">
                  <c:v>106.08727927052881</c:v>
                </c:pt>
                <c:pt idx="42262">
                  <c:v>106.07812363806792</c:v>
                </c:pt>
                <c:pt idx="42263">
                  <c:v>106.06896583756715</c:v>
                </c:pt>
                <c:pt idx="42264">
                  <c:v>106.05980803706636</c:v>
                </c:pt>
                <c:pt idx="42265">
                  <c:v>106.05065240460547</c:v>
                </c:pt>
                <c:pt idx="42266">
                  <c:v>106.04148593194513</c:v>
                </c:pt>
                <c:pt idx="42267">
                  <c:v>106.03232813144434</c:v>
                </c:pt>
                <c:pt idx="42268">
                  <c:v>106.02317249898346</c:v>
                </c:pt>
                <c:pt idx="42269">
                  <c:v>106.01401469848268</c:v>
                </c:pt>
                <c:pt idx="42270">
                  <c:v>106.0048568979819</c:v>
                </c:pt>
                <c:pt idx="42271">
                  <c:v>105.99570126552101</c:v>
                </c:pt>
                <c:pt idx="42272">
                  <c:v>105.98654346502022</c:v>
                </c:pt>
                <c:pt idx="42273">
                  <c:v>105.97738566451945</c:v>
                </c:pt>
                <c:pt idx="42274">
                  <c:v>105.96823003205856</c:v>
                </c:pt>
                <c:pt idx="42275">
                  <c:v>105.95907223155777</c:v>
                </c:pt>
                <c:pt idx="42276">
                  <c:v>105.949914431057</c:v>
                </c:pt>
                <c:pt idx="42277">
                  <c:v>105.94075879859611</c:v>
                </c:pt>
                <c:pt idx="42278">
                  <c:v>105.93160099809532</c:v>
                </c:pt>
                <c:pt idx="42279">
                  <c:v>105.92243452543498</c:v>
                </c:pt>
                <c:pt idx="42280">
                  <c:v>105.91327672493419</c:v>
                </c:pt>
                <c:pt idx="42281">
                  <c:v>105.9041210924733</c:v>
                </c:pt>
                <c:pt idx="42282">
                  <c:v>105.89496329197253</c:v>
                </c:pt>
                <c:pt idx="42283">
                  <c:v>105.88580549147174</c:v>
                </c:pt>
                <c:pt idx="42284">
                  <c:v>105.87664985901085</c:v>
                </c:pt>
                <c:pt idx="42285">
                  <c:v>105.86749205851007</c:v>
                </c:pt>
                <c:pt idx="42286">
                  <c:v>105.85833425800929</c:v>
                </c:pt>
                <c:pt idx="42287">
                  <c:v>105.8491786255484</c:v>
                </c:pt>
                <c:pt idx="42288">
                  <c:v>105.84002082504762</c:v>
                </c:pt>
                <c:pt idx="42289">
                  <c:v>105.83086302454684</c:v>
                </c:pt>
                <c:pt idx="42290">
                  <c:v>105.82170739208595</c:v>
                </c:pt>
                <c:pt idx="42291">
                  <c:v>105.8125409194256</c:v>
                </c:pt>
                <c:pt idx="42292">
                  <c:v>105.80338311892483</c:v>
                </c:pt>
                <c:pt idx="42293">
                  <c:v>105.79422748646392</c:v>
                </c:pt>
                <c:pt idx="42294">
                  <c:v>105.78506968596315</c:v>
                </c:pt>
                <c:pt idx="42295">
                  <c:v>105.77591188546236</c:v>
                </c:pt>
                <c:pt idx="42296">
                  <c:v>105.76675625300147</c:v>
                </c:pt>
                <c:pt idx="42297">
                  <c:v>105.7575984525007</c:v>
                </c:pt>
                <c:pt idx="42298">
                  <c:v>105.76034662422508</c:v>
                </c:pt>
                <c:pt idx="42299">
                  <c:v>105.78212760896518</c:v>
                </c:pt>
                <c:pt idx="42300">
                  <c:v>105.76391041168058</c:v>
                </c:pt>
                <c:pt idx="42301">
                  <c:v>105.73028625608012</c:v>
                </c:pt>
                <c:pt idx="42302">
                  <c:v>105.69426578636147</c:v>
                </c:pt>
                <c:pt idx="42303">
                  <c:v>105.732742</c:v>
                </c:pt>
                <c:pt idx="42304">
                  <c:v>105.71614314926084</c:v>
                </c:pt>
                <c:pt idx="42305">
                  <c:v>105.678482</c:v>
                </c:pt>
                <c:pt idx="42306">
                  <c:v>105.66112141454111</c:v>
                </c:pt>
                <c:pt idx="42307">
                  <c:v>105.62421399999999</c:v>
                </c:pt>
                <c:pt idx="42308">
                  <c:v>105.62421399999999</c:v>
                </c:pt>
                <c:pt idx="42309">
                  <c:v>105.62421399999999</c:v>
                </c:pt>
                <c:pt idx="42310">
                  <c:v>105.62421399999999</c:v>
                </c:pt>
                <c:pt idx="42311">
                  <c:v>105.62421399999999</c:v>
                </c:pt>
                <c:pt idx="42312">
                  <c:v>105.62421399999999</c:v>
                </c:pt>
                <c:pt idx="42313">
                  <c:v>105.61219064319809</c:v>
                </c:pt>
                <c:pt idx="42314">
                  <c:v>105.69118023384982</c:v>
                </c:pt>
                <c:pt idx="42315">
                  <c:v>105.64687287208194</c:v>
                </c:pt>
                <c:pt idx="42316">
                  <c:v>105.5812832379475</c:v>
                </c:pt>
                <c:pt idx="42317">
                  <c:v>105.569946</c:v>
                </c:pt>
                <c:pt idx="42318">
                  <c:v>105.55533596548113</c:v>
                </c:pt>
                <c:pt idx="42319">
                  <c:v>105.53434522200915</c:v>
                </c:pt>
                <c:pt idx="42320">
                  <c:v>105.51335447853715</c:v>
                </c:pt>
                <c:pt idx="42321">
                  <c:v>105.49236870446465</c:v>
                </c:pt>
                <c:pt idx="42322">
                  <c:v>105.47137796099265</c:v>
                </c:pt>
                <c:pt idx="42323">
                  <c:v>105.45038721752066</c:v>
                </c:pt>
                <c:pt idx="42324">
                  <c:v>105.42940144344816</c:v>
                </c:pt>
                <c:pt idx="42325">
                  <c:v>105.40841069997616</c:v>
                </c:pt>
                <c:pt idx="42326">
                  <c:v>105.38741995650416</c:v>
                </c:pt>
                <c:pt idx="42327">
                  <c:v>105.36643418243166</c:v>
                </c:pt>
                <c:pt idx="42328">
                  <c:v>105.34544343895966</c:v>
                </c:pt>
                <c:pt idx="42329">
                  <c:v>105.32443281788969</c:v>
                </c:pt>
                <c:pt idx="42330">
                  <c:v>105.09355451729571</c:v>
                </c:pt>
                <c:pt idx="42331">
                  <c:v>105.07254389622572</c:v>
                </c:pt>
                <c:pt idx="42332">
                  <c:v>105.05155315275374</c:v>
                </c:pt>
                <c:pt idx="42333">
                  <c:v>105.03056737868124</c:v>
                </c:pt>
                <c:pt idx="42334">
                  <c:v>105.00957663520924</c:v>
                </c:pt>
                <c:pt idx="42335">
                  <c:v>104.98858589173724</c:v>
                </c:pt>
                <c:pt idx="42336">
                  <c:v>104.96760011766474</c:v>
                </c:pt>
                <c:pt idx="42337">
                  <c:v>104.94660937419275</c:v>
                </c:pt>
                <c:pt idx="42338">
                  <c:v>104.92561863072075</c:v>
                </c:pt>
                <c:pt idx="42339">
                  <c:v>104.90463285664825</c:v>
                </c:pt>
                <c:pt idx="42340">
                  <c:v>104.88364211317625</c:v>
                </c:pt>
                <c:pt idx="42341">
                  <c:v>104.86265136970425</c:v>
                </c:pt>
                <c:pt idx="42342">
                  <c:v>104.84166559563175</c:v>
                </c:pt>
                <c:pt idx="42343">
                  <c:v>104.82067485215975</c:v>
                </c:pt>
                <c:pt idx="42344">
                  <c:v>104.79966423108978</c:v>
                </c:pt>
                <c:pt idx="42345">
                  <c:v>104.77867348761778</c:v>
                </c:pt>
                <c:pt idx="42346">
                  <c:v>104.75768771354528</c:v>
                </c:pt>
                <c:pt idx="42347">
                  <c:v>104.73669697007328</c:v>
                </c:pt>
                <c:pt idx="42348">
                  <c:v>104.71571119600078</c:v>
                </c:pt>
                <c:pt idx="42349">
                  <c:v>104.69472045252878</c:v>
                </c:pt>
                <c:pt idx="42350">
                  <c:v>104.6737297090568</c:v>
                </c:pt>
                <c:pt idx="42351">
                  <c:v>104.6527439349843</c:v>
                </c:pt>
                <c:pt idx="42352">
                  <c:v>104.6317531915123</c:v>
                </c:pt>
                <c:pt idx="42353">
                  <c:v>104.61219392236247</c:v>
                </c:pt>
                <c:pt idx="42354">
                  <c:v>104.66542800000001</c:v>
                </c:pt>
                <c:pt idx="42355">
                  <c:v>104.66483279685265</c:v>
                </c:pt>
                <c:pt idx="42356">
                  <c:v>104.64659732943981</c:v>
                </c:pt>
                <c:pt idx="42357">
                  <c:v>104.6257821988555</c:v>
                </c:pt>
                <c:pt idx="42358">
                  <c:v>104.56185213590844</c:v>
                </c:pt>
                <c:pt idx="42359">
                  <c:v>104.64285441835518</c:v>
                </c:pt>
                <c:pt idx="42360">
                  <c:v>104.573736642687</c:v>
                </c:pt>
                <c:pt idx="42361">
                  <c:v>104.56095886205252</c:v>
                </c:pt>
                <c:pt idx="42362">
                  <c:v>104.6095175867251</c:v>
                </c:pt>
                <c:pt idx="42363">
                  <c:v>104.58958208766437</c:v>
                </c:pt>
                <c:pt idx="42364">
                  <c:v>104.569651308182</c:v>
                </c:pt>
                <c:pt idx="42365">
                  <c:v>104.54971580912127</c:v>
                </c:pt>
                <c:pt idx="42366">
                  <c:v>104.52978031006053</c:v>
                </c:pt>
                <c:pt idx="42367">
                  <c:v>104.54057135717692</c:v>
                </c:pt>
                <c:pt idx="42368">
                  <c:v>104.54683632705603</c:v>
                </c:pt>
                <c:pt idx="42369">
                  <c:v>104.52860259823558</c:v>
                </c:pt>
                <c:pt idx="42370">
                  <c:v>104.520714</c:v>
                </c:pt>
                <c:pt idx="42371">
                  <c:v>104.47889393133048</c:v>
                </c:pt>
                <c:pt idx="42372">
                  <c:v>104.48010280977354</c:v>
                </c:pt>
                <c:pt idx="42373">
                  <c:v>104.49191937768239</c:v>
                </c:pt>
                <c:pt idx="42374">
                  <c:v>104.48453499999999</c:v>
                </c:pt>
                <c:pt idx="42375">
                  <c:v>104.46261259809296</c:v>
                </c:pt>
                <c:pt idx="42376">
                  <c:v>104.44085844839628</c:v>
                </c:pt>
                <c:pt idx="42377">
                  <c:v>104.42853398070207</c:v>
                </c:pt>
                <c:pt idx="42378">
                  <c:v>104.41620951300787</c:v>
                </c:pt>
                <c:pt idx="42379">
                  <c:v>104.40388796303802</c:v>
                </c:pt>
                <c:pt idx="42380">
                  <c:v>104.39156349534382</c:v>
                </c:pt>
                <c:pt idx="42381">
                  <c:v>104.37922735675217</c:v>
                </c:pt>
                <c:pt idx="42382">
                  <c:v>104.36690288905797</c:v>
                </c:pt>
                <c:pt idx="42383">
                  <c:v>104.35458133908811</c:v>
                </c:pt>
                <c:pt idx="42384">
                  <c:v>104.34225687139391</c:v>
                </c:pt>
                <c:pt idx="42385">
                  <c:v>104.3299324036997</c:v>
                </c:pt>
                <c:pt idx="42386">
                  <c:v>104.31761085372986</c:v>
                </c:pt>
                <c:pt idx="42387">
                  <c:v>104.30528638603565</c:v>
                </c:pt>
                <c:pt idx="42388">
                  <c:v>104.29296191834145</c:v>
                </c:pt>
                <c:pt idx="42389">
                  <c:v>104.28064036837161</c:v>
                </c:pt>
                <c:pt idx="42390">
                  <c:v>104.26831590067739</c:v>
                </c:pt>
                <c:pt idx="42391">
                  <c:v>104.25599143298319</c:v>
                </c:pt>
                <c:pt idx="42392">
                  <c:v>104.24366988301334</c:v>
                </c:pt>
                <c:pt idx="42393">
                  <c:v>104.23134541531914</c:v>
                </c:pt>
                <c:pt idx="42394">
                  <c:v>104.21900927672749</c:v>
                </c:pt>
                <c:pt idx="42395">
                  <c:v>104.20668772675765</c:v>
                </c:pt>
                <c:pt idx="42396">
                  <c:v>104.19436325906344</c:v>
                </c:pt>
                <c:pt idx="42397">
                  <c:v>104.18203879136924</c:v>
                </c:pt>
                <c:pt idx="42398">
                  <c:v>104.16971724139938</c:v>
                </c:pt>
                <c:pt idx="42399">
                  <c:v>104.15739277370518</c:v>
                </c:pt>
                <c:pt idx="42400">
                  <c:v>104.14506830601097</c:v>
                </c:pt>
                <c:pt idx="42401">
                  <c:v>104.13274675604113</c:v>
                </c:pt>
                <c:pt idx="42402">
                  <c:v>104.12042228834692</c:v>
                </c:pt>
                <c:pt idx="42403">
                  <c:v>104.10809782065272</c:v>
                </c:pt>
                <c:pt idx="42404">
                  <c:v>104.09577627068286</c:v>
                </c:pt>
                <c:pt idx="42405">
                  <c:v>104.08345180298866</c:v>
                </c:pt>
                <c:pt idx="42406">
                  <c:v>104.07111566439701</c:v>
                </c:pt>
                <c:pt idx="42407">
                  <c:v>104.05879119670281</c:v>
                </c:pt>
                <c:pt idx="42408">
                  <c:v>104.04646964673296</c:v>
                </c:pt>
                <c:pt idx="42409">
                  <c:v>104.03414517903876</c:v>
                </c:pt>
                <c:pt idx="42410">
                  <c:v>103.98592293562231</c:v>
                </c:pt>
                <c:pt idx="42411">
                  <c:v>103.96243323027413</c:v>
                </c:pt>
                <c:pt idx="42412">
                  <c:v>103.99131499046257</c:v>
                </c:pt>
                <c:pt idx="42413">
                  <c:v>104.01192295326658</c:v>
                </c:pt>
                <c:pt idx="42414">
                  <c:v>103.96632002145923</c:v>
                </c:pt>
                <c:pt idx="42415">
                  <c:v>103.95774553244078</c:v>
                </c:pt>
                <c:pt idx="42416">
                  <c:v>103.98797232131822</c:v>
                </c:pt>
                <c:pt idx="42417">
                  <c:v>103.98851252471678</c:v>
                </c:pt>
                <c:pt idx="42418">
                  <c:v>103.9184625108136</c:v>
                </c:pt>
                <c:pt idx="42419">
                  <c:v>103.95427460085837</c:v>
                </c:pt>
                <c:pt idx="42420">
                  <c:v>103.94453129129917</c:v>
                </c:pt>
                <c:pt idx="42421">
                  <c:v>103.94114334028282</c:v>
                </c:pt>
                <c:pt idx="42422">
                  <c:v>103.94033368974213</c:v>
                </c:pt>
                <c:pt idx="42423">
                  <c:v>103.93952423088008</c:v>
                </c:pt>
                <c:pt idx="42424">
                  <c:v>103.93871458033941</c:v>
                </c:pt>
                <c:pt idx="42425">
                  <c:v>103.93790492979872</c:v>
                </c:pt>
                <c:pt idx="42426">
                  <c:v>103.93709547093667</c:v>
                </c:pt>
                <c:pt idx="42427">
                  <c:v>103.93628582039599</c:v>
                </c:pt>
                <c:pt idx="42428">
                  <c:v>103.93547616985531</c:v>
                </c:pt>
                <c:pt idx="42429">
                  <c:v>103.93466671099326</c:v>
                </c:pt>
                <c:pt idx="42430">
                  <c:v>103.93385706045257</c:v>
                </c:pt>
                <c:pt idx="42431">
                  <c:v>103.93304664319736</c:v>
                </c:pt>
                <c:pt idx="42432">
                  <c:v>103.93223699265668</c:v>
                </c:pt>
                <c:pt idx="42433">
                  <c:v>103.93142753379463</c:v>
                </c:pt>
                <c:pt idx="42434">
                  <c:v>103.93061788325394</c:v>
                </c:pt>
                <c:pt idx="42435">
                  <c:v>103.92980823271327</c:v>
                </c:pt>
                <c:pt idx="42436">
                  <c:v>103.92899877385122</c:v>
                </c:pt>
                <c:pt idx="42437">
                  <c:v>103.92818912331053</c:v>
                </c:pt>
                <c:pt idx="42438">
                  <c:v>103.92737947276986</c:v>
                </c:pt>
                <c:pt idx="42439">
                  <c:v>103.92657001390781</c:v>
                </c:pt>
                <c:pt idx="42440">
                  <c:v>103.92576036336712</c:v>
                </c:pt>
                <c:pt idx="42441">
                  <c:v>103.92495071282643</c:v>
                </c:pt>
                <c:pt idx="42442">
                  <c:v>103.92414125396438</c:v>
                </c:pt>
                <c:pt idx="42443">
                  <c:v>103.9233316034237</c:v>
                </c:pt>
                <c:pt idx="42444">
                  <c:v>103.9225211861685</c:v>
                </c:pt>
                <c:pt idx="42445">
                  <c:v>103.92171172730644</c:v>
                </c:pt>
                <c:pt idx="42446">
                  <c:v>103.92090207676576</c:v>
                </c:pt>
                <c:pt idx="42447">
                  <c:v>103.92009242622508</c:v>
                </c:pt>
                <c:pt idx="42448">
                  <c:v>103.91928296736303</c:v>
                </c:pt>
                <c:pt idx="42449">
                  <c:v>103.91847331682234</c:v>
                </c:pt>
                <c:pt idx="42450">
                  <c:v>103.91766366628165</c:v>
                </c:pt>
                <c:pt idx="42451">
                  <c:v>103.9168542074196</c:v>
                </c:pt>
                <c:pt idx="42452">
                  <c:v>103.91604455687893</c:v>
                </c:pt>
                <c:pt idx="42453">
                  <c:v>103.91523490633824</c:v>
                </c:pt>
                <c:pt idx="42454">
                  <c:v>103.91442544747619</c:v>
                </c:pt>
                <c:pt idx="42455">
                  <c:v>103.91361579693552</c:v>
                </c:pt>
                <c:pt idx="42456">
                  <c:v>103.91280537968031</c:v>
                </c:pt>
                <c:pt idx="42457">
                  <c:v>103.91199572913962</c:v>
                </c:pt>
                <c:pt idx="42458">
                  <c:v>103.91118627027757</c:v>
                </c:pt>
                <c:pt idx="42459">
                  <c:v>103.91037661973689</c:v>
                </c:pt>
                <c:pt idx="42460">
                  <c:v>103.90956696919621</c:v>
                </c:pt>
                <c:pt idx="42461">
                  <c:v>103.90875751033415</c:v>
                </c:pt>
                <c:pt idx="42462">
                  <c:v>103.90794785979347</c:v>
                </c:pt>
                <c:pt idx="42463">
                  <c:v>103.90713820925279</c:v>
                </c:pt>
                <c:pt idx="42464">
                  <c:v>103.90632875039074</c:v>
                </c:pt>
                <c:pt idx="42465">
                  <c:v>103.90871223504172</c:v>
                </c:pt>
                <c:pt idx="42466">
                  <c:v>103.93010885407725</c:v>
                </c:pt>
                <c:pt idx="42467">
                  <c:v>103.94999191463995</c:v>
                </c:pt>
                <c:pt idx="42468">
                  <c:v>103.905655</c:v>
                </c:pt>
                <c:pt idx="42469">
                  <c:v>103.905655</c:v>
                </c:pt>
                <c:pt idx="42470">
                  <c:v>103.90195007606104</c:v>
                </c:pt>
                <c:pt idx="42471">
                  <c:v>103.87989898426699</c:v>
                </c:pt>
                <c:pt idx="42472">
                  <c:v>103.8593060085837</c:v>
                </c:pt>
                <c:pt idx="42473">
                  <c:v>103.89165047377206</c:v>
                </c:pt>
                <c:pt idx="42474">
                  <c:v>103.90463542310812</c:v>
                </c:pt>
                <c:pt idx="42475">
                  <c:v>103.90022734450906</c:v>
                </c:pt>
                <c:pt idx="42476">
                  <c:v>103.89582030948921</c:v>
                </c:pt>
                <c:pt idx="42477">
                  <c:v>103.89141223089015</c:v>
                </c:pt>
                <c:pt idx="42478">
                  <c:v>103.88700415229108</c:v>
                </c:pt>
                <c:pt idx="42479">
                  <c:v>103.88259711727125</c:v>
                </c:pt>
                <c:pt idx="42480">
                  <c:v>103.87818903867218</c:v>
                </c:pt>
                <c:pt idx="42481">
                  <c:v>103.87377678575626</c:v>
                </c:pt>
                <c:pt idx="42482">
                  <c:v>103.86936870715719</c:v>
                </c:pt>
                <c:pt idx="42483">
                  <c:v>103.86496167213735</c:v>
                </c:pt>
                <c:pt idx="42484">
                  <c:v>103.86055359353828</c:v>
                </c:pt>
                <c:pt idx="42485">
                  <c:v>103.85614551493923</c:v>
                </c:pt>
                <c:pt idx="42486">
                  <c:v>103.85173847991938</c:v>
                </c:pt>
                <c:pt idx="42487">
                  <c:v>103.84733040132032</c:v>
                </c:pt>
                <c:pt idx="42488">
                  <c:v>103.84292232272125</c:v>
                </c:pt>
                <c:pt idx="42489">
                  <c:v>103.83851528770141</c:v>
                </c:pt>
                <c:pt idx="42490">
                  <c:v>103.83410720910234</c:v>
                </c:pt>
                <c:pt idx="42491">
                  <c:v>103.82969913050329</c:v>
                </c:pt>
                <c:pt idx="42492">
                  <c:v>103.82529209548343</c:v>
                </c:pt>
                <c:pt idx="42493">
                  <c:v>103.82088401688438</c:v>
                </c:pt>
                <c:pt idx="42494">
                  <c:v>103.81647176396847</c:v>
                </c:pt>
                <c:pt idx="42495">
                  <c:v>103.81206472894861</c:v>
                </c:pt>
                <c:pt idx="42496">
                  <c:v>103.80765665034954</c:v>
                </c:pt>
                <c:pt idx="42497">
                  <c:v>103.80324857175049</c:v>
                </c:pt>
                <c:pt idx="42498">
                  <c:v>103.79884153673063</c:v>
                </c:pt>
                <c:pt idx="42499">
                  <c:v>103.79443345813158</c:v>
                </c:pt>
                <c:pt idx="42500">
                  <c:v>103.79002537953252</c:v>
                </c:pt>
                <c:pt idx="42501">
                  <c:v>103.78561834451267</c:v>
                </c:pt>
                <c:pt idx="42502">
                  <c:v>103.7812102659136</c:v>
                </c:pt>
                <c:pt idx="42503">
                  <c:v>103.77680218731454</c:v>
                </c:pt>
                <c:pt idx="42504">
                  <c:v>103.77239515229469</c:v>
                </c:pt>
                <c:pt idx="42505">
                  <c:v>103.76798707369564</c:v>
                </c:pt>
                <c:pt idx="42506">
                  <c:v>103.76357482077972</c:v>
                </c:pt>
                <c:pt idx="42507">
                  <c:v>103.75916674218065</c:v>
                </c:pt>
                <c:pt idx="42508">
                  <c:v>103.75475970716082</c:v>
                </c:pt>
                <c:pt idx="42509">
                  <c:v>103.75035162856175</c:v>
                </c:pt>
                <c:pt idx="42510">
                  <c:v>103.74594354996269</c:v>
                </c:pt>
                <c:pt idx="42511">
                  <c:v>103.74153651494284</c:v>
                </c:pt>
                <c:pt idx="42512">
                  <c:v>103.73712843634378</c:v>
                </c:pt>
                <c:pt idx="42513">
                  <c:v>103.73272035774471</c:v>
                </c:pt>
                <c:pt idx="42514">
                  <c:v>103.72831332272487</c:v>
                </c:pt>
                <c:pt idx="42515">
                  <c:v>103.7239052441258</c:v>
                </c:pt>
                <c:pt idx="42516">
                  <c:v>103.71949716552675</c:v>
                </c:pt>
                <c:pt idx="42517">
                  <c:v>103.71509013050689</c:v>
                </c:pt>
                <c:pt idx="42518">
                  <c:v>103.71068205190784</c:v>
                </c:pt>
                <c:pt idx="42519">
                  <c:v>103.70626979899191</c:v>
                </c:pt>
                <c:pt idx="42520">
                  <c:v>103.70186276397207</c:v>
                </c:pt>
                <c:pt idx="42521">
                  <c:v>103.697454685373</c:v>
                </c:pt>
                <c:pt idx="42522">
                  <c:v>103.69304660677395</c:v>
                </c:pt>
                <c:pt idx="42523">
                  <c:v>103.68863957175409</c:v>
                </c:pt>
                <c:pt idx="42524">
                  <c:v>103.68423149315504</c:v>
                </c:pt>
                <c:pt idx="42525">
                  <c:v>103.67982341455597</c:v>
                </c:pt>
                <c:pt idx="42526">
                  <c:v>103.67541637953613</c:v>
                </c:pt>
                <c:pt idx="42527">
                  <c:v>103.67100830093706</c:v>
                </c:pt>
                <c:pt idx="42528">
                  <c:v>103.666600222338</c:v>
                </c:pt>
                <c:pt idx="42529">
                  <c:v>103.66219318731815</c:v>
                </c:pt>
                <c:pt idx="42530">
                  <c:v>103.6577851087191</c:v>
                </c:pt>
                <c:pt idx="42531">
                  <c:v>103.65337285580317</c:v>
                </c:pt>
                <c:pt idx="42532">
                  <c:v>103.64896477720411</c:v>
                </c:pt>
                <c:pt idx="42533">
                  <c:v>103.64455774218426</c:v>
                </c:pt>
                <c:pt idx="42534">
                  <c:v>103.64014966358521</c:v>
                </c:pt>
                <c:pt idx="42535">
                  <c:v>103.63574158498615</c:v>
                </c:pt>
                <c:pt idx="42536">
                  <c:v>103.6313345499663</c:v>
                </c:pt>
                <c:pt idx="42537">
                  <c:v>103.62692647136723</c:v>
                </c:pt>
                <c:pt idx="42538">
                  <c:v>103.62251839276817</c:v>
                </c:pt>
                <c:pt idx="42539">
                  <c:v>103.61811135774832</c:v>
                </c:pt>
                <c:pt idx="42540">
                  <c:v>103.60584670171674</c:v>
                </c:pt>
                <c:pt idx="42541">
                  <c:v>103.60861569027182</c:v>
                </c:pt>
                <c:pt idx="42542">
                  <c:v>103.61621100000001</c:v>
                </c:pt>
                <c:pt idx="42543">
                  <c:v>103.63769929017644</c:v>
                </c:pt>
                <c:pt idx="42544">
                  <c:v>103.6741709847401</c:v>
                </c:pt>
                <c:pt idx="42545">
                  <c:v>103.64451560953516</c:v>
                </c:pt>
                <c:pt idx="42546">
                  <c:v>103.63849291630902</c:v>
                </c:pt>
                <c:pt idx="42547">
                  <c:v>103.62984929256081</c:v>
                </c:pt>
                <c:pt idx="42548">
                  <c:v>103.65038884410012</c:v>
                </c:pt>
                <c:pt idx="42549">
                  <c:v>103.66882135217067</c:v>
                </c:pt>
                <c:pt idx="42550">
                  <c:v>103.66619989787222</c:v>
                </c:pt>
                <c:pt idx="42551">
                  <c:v>103.66357906418324</c:v>
                </c:pt>
                <c:pt idx="42552">
                  <c:v>103.66095760988479</c:v>
                </c:pt>
                <c:pt idx="42553">
                  <c:v>103.65833615558635</c:v>
                </c:pt>
                <c:pt idx="42554">
                  <c:v>103.65571532189736</c:v>
                </c:pt>
                <c:pt idx="42555">
                  <c:v>103.65309386759893</c:v>
                </c:pt>
                <c:pt idx="42556">
                  <c:v>103.65046993086271</c:v>
                </c:pt>
                <c:pt idx="42557">
                  <c:v>103.64784847656426</c:v>
                </c:pt>
                <c:pt idx="42558">
                  <c:v>103.64522764287528</c:v>
                </c:pt>
                <c:pt idx="42559">
                  <c:v>103.64260618857683</c:v>
                </c:pt>
                <c:pt idx="42560">
                  <c:v>103.6399847342784</c:v>
                </c:pt>
                <c:pt idx="42561">
                  <c:v>103.63736390058941</c:v>
                </c:pt>
                <c:pt idx="42562">
                  <c:v>103.63474244629097</c:v>
                </c:pt>
                <c:pt idx="42563">
                  <c:v>103.63212099199254</c:v>
                </c:pt>
                <c:pt idx="42564">
                  <c:v>103.62950015830354</c:v>
                </c:pt>
                <c:pt idx="42565">
                  <c:v>103.62687870400511</c:v>
                </c:pt>
                <c:pt idx="42566">
                  <c:v>103.62425724970667</c:v>
                </c:pt>
                <c:pt idx="42567">
                  <c:v>103.62163641601768</c:v>
                </c:pt>
                <c:pt idx="42568">
                  <c:v>103.61901496171924</c:v>
                </c:pt>
                <c:pt idx="42569">
                  <c:v>103.61639102498302</c:v>
                </c:pt>
                <c:pt idx="42570">
                  <c:v>103.61377019129402</c:v>
                </c:pt>
                <c:pt idx="42571">
                  <c:v>103.61114873699559</c:v>
                </c:pt>
                <c:pt idx="42572">
                  <c:v>103.60852728269715</c:v>
                </c:pt>
                <c:pt idx="42573">
                  <c:v>103.60590644900816</c:v>
                </c:pt>
                <c:pt idx="42574">
                  <c:v>103.60328499470972</c:v>
                </c:pt>
                <c:pt idx="42575">
                  <c:v>103.60066354041129</c:v>
                </c:pt>
                <c:pt idx="42576">
                  <c:v>103.5980427067223</c:v>
                </c:pt>
                <c:pt idx="42577">
                  <c:v>103.54383900000001</c:v>
                </c:pt>
                <c:pt idx="42578">
                  <c:v>103.53808658212158</c:v>
                </c:pt>
                <c:pt idx="42579">
                  <c:v>103.51066189413449</c:v>
                </c:pt>
                <c:pt idx="42580">
                  <c:v>103.52262202694325</c:v>
                </c:pt>
                <c:pt idx="42581">
                  <c:v>103.50766</c:v>
                </c:pt>
                <c:pt idx="42582">
                  <c:v>103.50766</c:v>
                </c:pt>
                <c:pt idx="42583">
                  <c:v>103.5082935942872</c:v>
                </c:pt>
                <c:pt idx="42584">
                  <c:v>103.51158859631209</c:v>
                </c:pt>
                <c:pt idx="42585">
                  <c:v>103.51488048102193</c:v>
                </c:pt>
                <c:pt idx="42586">
                  <c:v>103.518171586403</c:v>
                </c:pt>
                <c:pt idx="42587">
                  <c:v>103.52146347111284</c:v>
                </c:pt>
                <c:pt idx="42588">
                  <c:v>103.52475535582268</c:v>
                </c:pt>
                <c:pt idx="42589">
                  <c:v>103.51303408059132</c:v>
                </c:pt>
                <c:pt idx="42590">
                  <c:v>103.54619510703218</c:v>
                </c:pt>
                <c:pt idx="42591">
                  <c:v>103.53599274773487</c:v>
                </c:pt>
                <c:pt idx="42592">
                  <c:v>103.51265453075823</c:v>
                </c:pt>
                <c:pt idx="42593">
                  <c:v>103.50766</c:v>
                </c:pt>
                <c:pt idx="42594">
                  <c:v>103.45426350143062</c:v>
                </c:pt>
                <c:pt idx="42595">
                  <c:v>103.42182823605151</c:v>
                </c:pt>
                <c:pt idx="42596">
                  <c:v>103.42030477451098</c:v>
                </c:pt>
                <c:pt idx="42597">
                  <c:v>103.42444936</c:v>
                </c:pt>
                <c:pt idx="42598">
                  <c:v>103.42859002440531</c:v>
                </c:pt>
                <c:pt idx="42599">
                  <c:v>103.4327297085397</c:v>
                </c:pt>
                <c:pt idx="42600">
                  <c:v>103.43687037294501</c:v>
                </c:pt>
                <c:pt idx="42601">
                  <c:v>103.44101103735032</c:v>
                </c:pt>
                <c:pt idx="42602">
                  <c:v>103.44515072148469</c:v>
                </c:pt>
                <c:pt idx="42603">
                  <c:v>103.44929138589001</c:v>
                </c:pt>
                <c:pt idx="42604">
                  <c:v>103.45343205029532</c:v>
                </c:pt>
                <c:pt idx="42605">
                  <c:v>103.45757173442969</c:v>
                </c:pt>
                <c:pt idx="42606">
                  <c:v>103.461712398835</c:v>
                </c:pt>
                <c:pt idx="42607">
                  <c:v>103.46585306324032</c:v>
                </c:pt>
                <c:pt idx="42608">
                  <c:v>103.4699927473747</c:v>
                </c:pt>
                <c:pt idx="42609">
                  <c:v>103.47413733286372</c:v>
                </c:pt>
                <c:pt idx="42610">
                  <c:v>103.47827799726903</c:v>
                </c:pt>
                <c:pt idx="42611">
                  <c:v>103.48241768140342</c:v>
                </c:pt>
                <c:pt idx="42612">
                  <c:v>103.48655834580873</c:v>
                </c:pt>
                <c:pt idx="42613">
                  <c:v>103.49069901021404</c:v>
                </c:pt>
                <c:pt idx="42614">
                  <c:v>103.49483869434842</c:v>
                </c:pt>
                <c:pt idx="42615">
                  <c:v>103.49897935875373</c:v>
                </c:pt>
                <c:pt idx="42616">
                  <c:v>103.50312002315904</c:v>
                </c:pt>
                <c:pt idx="42617">
                  <c:v>103.50725970729341</c:v>
                </c:pt>
                <c:pt idx="42618">
                  <c:v>103.51140037169873</c:v>
                </c:pt>
                <c:pt idx="42619">
                  <c:v>103.51554103610404</c:v>
                </c:pt>
                <c:pt idx="42620">
                  <c:v>103.51968072023843</c:v>
                </c:pt>
                <c:pt idx="42621">
                  <c:v>103.52382138464372</c:v>
                </c:pt>
                <c:pt idx="42622">
                  <c:v>103.52796597013275</c:v>
                </c:pt>
                <c:pt idx="42623">
                  <c:v>103.53210663453807</c:v>
                </c:pt>
                <c:pt idx="42624">
                  <c:v>103.53624631867245</c:v>
                </c:pt>
                <c:pt idx="42625">
                  <c:v>103.54038698307777</c:v>
                </c:pt>
                <c:pt idx="42626">
                  <c:v>103.54452764748306</c:v>
                </c:pt>
                <c:pt idx="42627">
                  <c:v>103.54866733161745</c:v>
                </c:pt>
                <c:pt idx="42628">
                  <c:v>103.55280799602276</c:v>
                </c:pt>
                <c:pt idx="42629">
                  <c:v>103.55694866042808</c:v>
                </c:pt>
                <c:pt idx="42630">
                  <c:v>103.56108834456245</c:v>
                </c:pt>
                <c:pt idx="42631">
                  <c:v>103.56522900896776</c:v>
                </c:pt>
                <c:pt idx="42632">
                  <c:v>103.56936967337307</c:v>
                </c:pt>
                <c:pt idx="42633">
                  <c:v>103.57350935750745</c:v>
                </c:pt>
                <c:pt idx="42634">
                  <c:v>103.57765394299648</c:v>
                </c:pt>
                <c:pt idx="42635">
                  <c:v>103.58179460740179</c:v>
                </c:pt>
                <c:pt idx="42636">
                  <c:v>103.58593429153618</c:v>
                </c:pt>
                <c:pt idx="42637">
                  <c:v>103.59007495594149</c:v>
                </c:pt>
                <c:pt idx="42638">
                  <c:v>103.59421562034679</c:v>
                </c:pt>
                <c:pt idx="42639">
                  <c:v>103.60119865173893</c:v>
                </c:pt>
                <c:pt idx="42640">
                  <c:v>103.65011046396181</c:v>
                </c:pt>
                <c:pt idx="42641">
                  <c:v>103.6149260126341</c:v>
                </c:pt>
                <c:pt idx="42642">
                  <c:v>103.598122</c:v>
                </c:pt>
                <c:pt idx="42643">
                  <c:v>103.5950510119218</c:v>
                </c:pt>
                <c:pt idx="42644">
                  <c:v>103.56860246638054</c:v>
                </c:pt>
                <c:pt idx="42645">
                  <c:v>103.62893141358759</c:v>
                </c:pt>
                <c:pt idx="42646">
                  <c:v>103.580032</c:v>
                </c:pt>
                <c:pt idx="42647">
                  <c:v>103.58209375965666</c:v>
                </c:pt>
                <c:pt idx="42648">
                  <c:v>103.59932291235407</c:v>
                </c:pt>
                <c:pt idx="42649">
                  <c:v>103.60930608729744</c:v>
                </c:pt>
                <c:pt idx="42650">
                  <c:v>103.61929162624151</c:v>
                </c:pt>
                <c:pt idx="42651">
                  <c:v>103.62927716518557</c:v>
                </c:pt>
                <c:pt idx="42652">
                  <c:v>103.63926034012894</c:v>
                </c:pt>
                <c:pt idx="42653">
                  <c:v>103.64924587907301</c:v>
                </c:pt>
                <c:pt idx="42654">
                  <c:v>103.61494326847878</c:v>
                </c:pt>
                <c:pt idx="42655">
                  <c:v>103.5350746881259</c:v>
                </c:pt>
                <c:pt idx="42656">
                  <c:v>103.58407265864125</c:v>
                </c:pt>
                <c:pt idx="42657">
                  <c:v>103.64193483834049</c:v>
                </c:pt>
                <c:pt idx="42658">
                  <c:v>103.69134992775393</c:v>
                </c:pt>
                <c:pt idx="42659">
                  <c:v>103.65413564958284</c:v>
                </c:pt>
                <c:pt idx="42660">
                  <c:v>103.63813024018904</c:v>
                </c:pt>
                <c:pt idx="42661">
                  <c:v>103.64339214790482</c:v>
                </c:pt>
                <c:pt idx="42662">
                  <c:v>103.64865530163237</c:v>
                </c:pt>
                <c:pt idx="42663">
                  <c:v>103.65391845535993</c:v>
                </c:pt>
                <c:pt idx="42664">
                  <c:v>103.65918036307572</c:v>
                </c:pt>
                <c:pt idx="42665">
                  <c:v>103.66444351680327</c:v>
                </c:pt>
                <c:pt idx="42666">
                  <c:v>103.66970667053083</c:v>
                </c:pt>
                <c:pt idx="42667">
                  <c:v>103.67496857824661</c:v>
                </c:pt>
                <c:pt idx="42668">
                  <c:v>103.68023173197416</c:v>
                </c:pt>
                <c:pt idx="42669">
                  <c:v>103.68549488570171</c:v>
                </c:pt>
                <c:pt idx="42670">
                  <c:v>103.69075679341751</c:v>
                </c:pt>
                <c:pt idx="42671">
                  <c:v>103.69601994714506</c:v>
                </c:pt>
                <c:pt idx="42672">
                  <c:v>103.70128808491971</c:v>
                </c:pt>
                <c:pt idx="42673">
                  <c:v>103.70655123864726</c:v>
                </c:pt>
                <c:pt idx="42674">
                  <c:v>103.71181314636304</c:v>
                </c:pt>
                <c:pt idx="42675">
                  <c:v>103.7170763000906</c:v>
                </c:pt>
                <c:pt idx="42676">
                  <c:v>103.72233945381815</c:v>
                </c:pt>
                <c:pt idx="42677">
                  <c:v>103.72760136153394</c:v>
                </c:pt>
                <c:pt idx="42678">
                  <c:v>103.7328645152615</c:v>
                </c:pt>
                <c:pt idx="42679">
                  <c:v>103.73812766898905</c:v>
                </c:pt>
                <c:pt idx="42680">
                  <c:v>103.74338957670483</c:v>
                </c:pt>
                <c:pt idx="42681">
                  <c:v>103.74865273043238</c:v>
                </c:pt>
                <c:pt idx="42682">
                  <c:v>103.75391588415994</c:v>
                </c:pt>
                <c:pt idx="42683">
                  <c:v>103.75917779187573</c:v>
                </c:pt>
                <c:pt idx="42684">
                  <c:v>103.76444592965038</c:v>
                </c:pt>
                <c:pt idx="42685">
                  <c:v>103.76970908337793</c:v>
                </c:pt>
                <c:pt idx="42686">
                  <c:v>103.77497099109371</c:v>
                </c:pt>
                <c:pt idx="42687">
                  <c:v>103.78023414482126</c:v>
                </c:pt>
                <c:pt idx="42688">
                  <c:v>103.78549729854882</c:v>
                </c:pt>
                <c:pt idx="42689">
                  <c:v>103.79075920626461</c:v>
                </c:pt>
                <c:pt idx="42690">
                  <c:v>103.79602235999216</c:v>
                </c:pt>
                <c:pt idx="42691">
                  <c:v>103.80128551371972</c:v>
                </c:pt>
                <c:pt idx="42692">
                  <c:v>103.8065474214355</c:v>
                </c:pt>
                <c:pt idx="42693">
                  <c:v>103.81181057516305</c:v>
                </c:pt>
                <c:pt idx="42694">
                  <c:v>103.81707372889061</c:v>
                </c:pt>
                <c:pt idx="42695">
                  <c:v>103.8223356366064</c:v>
                </c:pt>
                <c:pt idx="42696">
                  <c:v>103.82759879033395</c:v>
                </c:pt>
                <c:pt idx="42697">
                  <c:v>103.8328669281086</c:v>
                </c:pt>
                <c:pt idx="42698">
                  <c:v>103.83813008183616</c:v>
                </c:pt>
                <c:pt idx="42699">
                  <c:v>103.84339198955193</c:v>
                </c:pt>
                <c:pt idx="42700">
                  <c:v>103.84865514327949</c:v>
                </c:pt>
                <c:pt idx="42701">
                  <c:v>103.85391829700704</c:v>
                </c:pt>
                <c:pt idx="42702">
                  <c:v>103.85918020472283</c:v>
                </c:pt>
                <c:pt idx="42703">
                  <c:v>103.86444335845039</c:v>
                </c:pt>
                <c:pt idx="42704">
                  <c:v>103.87107149821216</c:v>
                </c:pt>
                <c:pt idx="42705">
                  <c:v>103.90657368311874</c:v>
                </c:pt>
                <c:pt idx="42706">
                  <c:v>103.923744</c:v>
                </c:pt>
                <c:pt idx="42707">
                  <c:v>103.92492146709586</c:v>
                </c:pt>
                <c:pt idx="42708">
                  <c:v>103.94313473158522</c:v>
                </c:pt>
                <c:pt idx="42709">
                  <c:v>103.959915</c:v>
                </c:pt>
                <c:pt idx="42710">
                  <c:v>103.95519280162137</c:v>
                </c:pt>
                <c:pt idx="42711">
                  <c:v>103.9107511716329</c:v>
                </c:pt>
                <c:pt idx="42712">
                  <c:v>103.9544424248927</c:v>
                </c:pt>
                <c:pt idx="42713">
                  <c:v>103.90439731135744</c:v>
                </c:pt>
                <c:pt idx="42714">
                  <c:v>103.89267276580006</c:v>
                </c:pt>
                <c:pt idx="42715">
                  <c:v>103.88094544388804</c:v>
                </c:pt>
                <c:pt idx="42716">
                  <c:v>103.86921812197603</c:v>
                </c:pt>
                <c:pt idx="42717">
                  <c:v>103.85749357641863</c:v>
                </c:pt>
                <c:pt idx="42718">
                  <c:v>103.84576625450663</c:v>
                </c:pt>
                <c:pt idx="42719">
                  <c:v>103.83403893259461</c:v>
                </c:pt>
                <c:pt idx="42720">
                  <c:v>103.82231438703722</c:v>
                </c:pt>
                <c:pt idx="42721">
                  <c:v>103.8105870651252</c:v>
                </c:pt>
                <c:pt idx="42722">
                  <c:v>103.79884863779472</c:v>
                </c:pt>
                <c:pt idx="42723">
                  <c:v>103.7871213158827</c:v>
                </c:pt>
                <c:pt idx="42724">
                  <c:v>103.77539677032532</c:v>
                </c:pt>
                <c:pt idx="42725">
                  <c:v>103.76366944841331</c:v>
                </c:pt>
                <c:pt idx="42726">
                  <c:v>103.75194212650129</c:v>
                </c:pt>
                <c:pt idx="42727">
                  <c:v>103.74021758094391</c:v>
                </c:pt>
                <c:pt idx="42728">
                  <c:v>103.72849025903189</c:v>
                </c:pt>
                <c:pt idx="42729">
                  <c:v>103.71676293711988</c:v>
                </c:pt>
                <c:pt idx="42730">
                  <c:v>103.70503839156248</c:v>
                </c:pt>
                <c:pt idx="42731">
                  <c:v>103.69331106965048</c:v>
                </c:pt>
                <c:pt idx="42732">
                  <c:v>103.68158374773846</c:v>
                </c:pt>
                <c:pt idx="42733">
                  <c:v>103.66985920218107</c:v>
                </c:pt>
                <c:pt idx="42734">
                  <c:v>103.65812077485057</c:v>
                </c:pt>
                <c:pt idx="42735">
                  <c:v>103.64639345293857</c:v>
                </c:pt>
                <c:pt idx="42736">
                  <c:v>103.63466890738117</c:v>
                </c:pt>
                <c:pt idx="42737">
                  <c:v>103.62294158546916</c:v>
                </c:pt>
                <c:pt idx="42738">
                  <c:v>103.61121426355716</c:v>
                </c:pt>
                <c:pt idx="42739">
                  <c:v>103.59948971799976</c:v>
                </c:pt>
                <c:pt idx="42740">
                  <c:v>103.58776239608775</c:v>
                </c:pt>
                <c:pt idx="42741">
                  <c:v>103.57603507417573</c:v>
                </c:pt>
                <c:pt idx="42742">
                  <c:v>103.56431052861835</c:v>
                </c:pt>
                <c:pt idx="42743">
                  <c:v>103.55258320670633</c:v>
                </c:pt>
                <c:pt idx="42744">
                  <c:v>103.54085588479433</c:v>
                </c:pt>
                <c:pt idx="42745">
                  <c:v>103.52913133923693</c:v>
                </c:pt>
                <c:pt idx="42746">
                  <c:v>103.51740401732492</c:v>
                </c:pt>
                <c:pt idx="42747">
                  <c:v>103.50566558999442</c:v>
                </c:pt>
                <c:pt idx="42748">
                  <c:v>103.49393826808242</c:v>
                </c:pt>
                <c:pt idx="42749">
                  <c:v>103.48221372252502</c:v>
                </c:pt>
                <c:pt idx="42750">
                  <c:v>103.47048640061301</c:v>
                </c:pt>
                <c:pt idx="42751">
                  <c:v>103.45875907870099</c:v>
                </c:pt>
                <c:pt idx="42752">
                  <c:v>103.44703453314361</c:v>
                </c:pt>
                <c:pt idx="42753">
                  <c:v>103.4353072112316</c:v>
                </c:pt>
                <c:pt idx="42754">
                  <c:v>103.42357988931958</c:v>
                </c:pt>
                <c:pt idx="42755">
                  <c:v>103.4118553437622</c:v>
                </c:pt>
                <c:pt idx="42756">
                  <c:v>103.40012802185018</c:v>
                </c:pt>
                <c:pt idx="42757">
                  <c:v>103.38840069993817</c:v>
                </c:pt>
                <c:pt idx="42758">
                  <c:v>103.37667615438077</c:v>
                </c:pt>
                <c:pt idx="42759">
                  <c:v>103.36493772705029</c:v>
                </c:pt>
                <c:pt idx="42760">
                  <c:v>103.35321040513827</c:v>
                </c:pt>
                <c:pt idx="42761">
                  <c:v>103.34148585958089</c:v>
                </c:pt>
                <c:pt idx="42762">
                  <c:v>103.32975853766887</c:v>
                </c:pt>
                <c:pt idx="42763">
                  <c:v>103.31803121575686</c:v>
                </c:pt>
                <c:pt idx="42764">
                  <c:v>103.30630667019946</c:v>
                </c:pt>
                <c:pt idx="42765">
                  <c:v>103.29457934828746</c:v>
                </c:pt>
                <c:pt idx="42766">
                  <c:v>103.28285202637544</c:v>
                </c:pt>
                <c:pt idx="42767">
                  <c:v>103.27889108202193</c:v>
                </c:pt>
                <c:pt idx="42768">
                  <c:v>103.31772481402004</c:v>
                </c:pt>
                <c:pt idx="42769">
                  <c:v>103.2520059988081</c:v>
                </c:pt>
                <c:pt idx="42770">
                  <c:v>103.24634817739629</c:v>
                </c:pt>
                <c:pt idx="42771">
                  <c:v>103.31395719313305</c:v>
                </c:pt>
                <c:pt idx="42772">
                  <c:v>103.34207042336114</c:v>
                </c:pt>
                <c:pt idx="42773">
                  <c:v>103.31803287982832</c:v>
                </c:pt>
                <c:pt idx="42774">
                  <c:v>103.28160836385312</c:v>
                </c:pt>
                <c:pt idx="42775">
                  <c:v>103.326767</c:v>
                </c:pt>
                <c:pt idx="42776">
                  <c:v>103.32728342013336</c:v>
                </c:pt>
                <c:pt idx="42777">
                  <c:v>103.33013792566101</c:v>
                </c:pt>
                <c:pt idx="42778">
                  <c:v>103.33299310713123</c:v>
                </c:pt>
                <c:pt idx="42779">
                  <c:v>103.33584828860147</c:v>
                </c:pt>
                <c:pt idx="42780">
                  <c:v>103.33870279412911</c:v>
                </c:pt>
                <c:pt idx="42781">
                  <c:v>103.34155797559934</c:v>
                </c:pt>
                <c:pt idx="42782">
                  <c:v>103.34441315706957</c:v>
                </c:pt>
                <c:pt idx="42783">
                  <c:v>103.34726766259722</c:v>
                </c:pt>
                <c:pt idx="42784">
                  <c:v>103.35012554783779</c:v>
                </c:pt>
                <c:pt idx="42785">
                  <c:v>103.35298072930802</c:v>
                </c:pt>
                <c:pt idx="42786">
                  <c:v>103.35583523483567</c:v>
                </c:pt>
                <c:pt idx="42787">
                  <c:v>103.3586904163059</c:v>
                </c:pt>
                <c:pt idx="42788">
                  <c:v>103.36154559777613</c:v>
                </c:pt>
                <c:pt idx="42789">
                  <c:v>103.36440010330378</c:v>
                </c:pt>
                <c:pt idx="42790">
                  <c:v>103.367255284774</c:v>
                </c:pt>
                <c:pt idx="42791">
                  <c:v>103.37011046624424</c:v>
                </c:pt>
                <c:pt idx="42792">
                  <c:v>103.37296497177189</c:v>
                </c:pt>
                <c:pt idx="42793">
                  <c:v>103.37582015324212</c:v>
                </c:pt>
                <c:pt idx="42794">
                  <c:v>103.37867533471236</c:v>
                </c:pt>
                <c:pt idx="42795">
                  <c:v>103.38152984024001</c:v>
                </c:pt>
                <c:pt idx="42796">
                  <c:v>103.38438502171023</c:v>
                </c:pt>
                <c:pt idx="42797">
                  <c:v>103.3872429069508</c:v>
                </c:pt>
                <c:pt idx="42798">
                  <c:v>103.39009808842103</c:v>
                </c:pt>
                <c:pt idx="42799">
                  <c:v>103.39295259394868</c:v>
                </c:pt>
                <c:pt idx="42800">
                  <c:v>103.39580777541892</c:v>
                </c:pt>
                <c:pt idx="42801">
                  <c:v>103.42436026606381</c:v>
                </c:pt>
                <c:pt idx="42802">
                  <c:v>103.42721477159145</c:v>
                </c:pt>
                <c:pt idx="42803">
                  <c:v>103.43006995306169</c:v>
                </c:pt>
                <c:pt idx="42804">
                  <c:v>103.43292513453191</c:v>
                </c:pt>
                <c:pt idx="42805">
                  <c:v>103.43577964005956</c:v>
                </c:pt>
                <c:pt idx="42806">
                  <c:v>103.4386348215298</c:v>
                </c:pt>
                <c:pt idx="42807">
                  <c:v>103.44149000300003</c:v>
                </c:pt>
                <c:pt idx="42808">
                  <c:v>103.44434450852768</c:v>
                </c:pt>
                <c:pt idx="42809">
                  <c:v>103.44719968999792</c:v>
                </c:pt>
                <c:pt idx="42810">
                  <c:v>103.45005487146814</c:v>
                </c:pt>
                <c:pt idx="42811">
                  <c:v>103.45290937699579</c:v>
                </c:pt>
                <c:pt idx="42812">
                  <c:v>103.4988094248927</c:v>
                </c:pt>
                <c:pt idx="42813">
                  <c:v>103.44651712732475</c:v>
                </c:pt>
                <c:pt idx="42814">
                  <c:v>103.48153752491061</c:v>
                </c:pt>
                <c:pt idx="42815">
                  <c:v>103.50510666475918</c:v>
                </c:pt>
                <c:pt idx="42816">
                  <c:v>103.50766</c:v>
                </c:pt>
                <c:pt idx="42817">
                  <c:v>103.4760702293753</c:v>
                </c:pt>
                <c:pt idx="42818">
                  <c:v>103.45556526722288</c:v>
                </c:pt>
                <c:pt idx="42819">
                  <c:v>103.45339199999999</c:v>
                </c:pt>
                <c:pt idx="42820">
                  <c:v>103.50190195040534</c:v>
                </c:pt>
                <c:pt idx="42821">
                  <c:v>103.50766</c:v>
                </c:pt>
                <c:pt idx="42822">
                  <c:v>103.50766</c:v>
                </c:pt>
                <c:pt idx="42823">
                  <c:v>103.50766</c:v>
                </c:pt>
                <c:pt idx="42824">
                  <c:v>103.50766</c:v>
                </c:pt>
                <c:pt idx="42825">
                  <c:v>103.40486886705682</c:v>
                </c:pt>
                <c:pt idx="42826">
                  <c:v>103.39700378270341</c:v>
                </c:pt>
                <c:pt idx="42827">
                  <c:v>103.38913683590995</c:v>
                </c:pt>
                <c:pt idx="42828">
                  <c:v>103.38126243935626</c:v>
                </c:pt>
                <c:pt idx="42829">
                  <c:v>103.37339549256279</c:v>
                </c:pt>
                <c:pt idx="42830">
                  <c:v>103.36553040820938</c:v>
                </c:pt>
                <c:pt idx="42831">
                  <c:v>103.35766346141592</c:v>
                </c:pt>
                <c:pt idx="42832">
                  <c:v>103.34979837706251</c:v>
                </c:pt>
                <c:pt idx="42833">
                  <c:v>103.34193143026904</c:v>
                </c:pt>
                <c:pt idx="42834">
                  <c:v>103.33406448347557</c:v>
                </c:pt>
                <c:pt idx="42835">
                  <c:v>103.32619939912217</c:v>
                </c:pt>
                <c:pt idx="42836">
                  <c:v>103.3183324523287</c:v>
                </c:pt>
                <c:pt idx="42837">
                  <c:v>103.31046550553523</c:v>
                </c:pt>
                <c:pt idx="42838">
                  <c:v>103.30260042118184</c:v>
                </c:pt>
                <c:pt idx="42839">
                  <c:v>103.29473347438837</c:v>
                </c:pt>
                <c:pt idx="42840">
                  <c:v>103.28685907783468</c:v>
                </c:pt>
                <c:pt idx="42841">
                  <c:v>103.27899213104121</c:v>
                </c:pt>
                <c:pt idx="42842">
                  <c:v>103.27112704668781</c:v>
                </c:pt>
                <c:pt idx="42843">
                  <c:v>103.26326009989434</c:v>
                </c:pt>
                <c:pt idx="42844">
                  <c:v>103.25539315310087</c:v>
                </c:pt>
                <c:pt idx="42845">
                  <c:v>103.24752806874746</c:v>
                </c:pt>
                <c:pt idx="42846">
                  <c:v>103.239661121954</c:v>
                </c:pt>
                <c:pt idx="42847">
                  <c:v>103.23179417516053</c:v>
                </c:pt>
                <c:pt idx="42848">
                  <c:v>103.22392909080712</c:v>
                </c:pt>
                <c:pt idx="42849">
                  <c:v>103.21606214401366</c:v>
                </c:pt>
                <c:pt idx="42850">
                  <c:v>103.20819519722019</c:v>
                </c:pt>
                <c:pt idx="42851">
                  <c:v>103.20033011286678</c:v>
                </c:pt>
                <c:pt idx="42852">
                  <c:v>103.19246316607332</c:v>
                </c:pt>
                <c:pt idx="42853">
                  <c:v>103.18458876951964</c:v>
                </c:pt>
                <c:pt idx="42854">
                  <c:v>103.17672368516622</c:v>
                </c:pt>
                <c:pt idx="42855">
                  <c:v>103.16885673837275</c:v>
                </c:pt>
                <c:pt idx="42856">
                  <c:v>103.1609897915793</c:v>
                </c:pt>
                <c:pt idx="42857">
                  <c:v>103.15312470722589</c:v>
                </c:pt>
                <c:pt idx="42858">
                  <c:v>103.14525776043241</c:v>
                </c:pt>
                <c:pt idx="42859">
                  <c:v>103.13739081363896</c:v>
                </c:pt>
                <c:pt idx="42860">
                  <c:v>103.12952572928555</c:v>
                </c:pt>
                <c:pt idx="42861">
                  <c:v>103.12165878249208</c:v>
                </c:pt>
                <c:pt idx="42862">
                  <c:v>103.11379183569861</c:v>
                </c:pt>
                <c:pt idx="42863">
                  <c:v>103.10592675134521</c:v>
                </c:pt>
                <c:pt idx="42864">
                  <c:v>103.09805980455174</c:v>
                </c:pt>
                <c:pt idx="42865">
                  <c:v>103.091599</c:v>
                </c:pt>
                <c:pt idx="42866">
                  <c:v>103.09836039246542</c:v>
                </c:pt>
                <c:pt idx="42867">
                  <c:v>103.11022100620525</c:v>
                </c:pt>
                <c:pt idx="42868">
                  <c:v>103.03002446375774</c:v>
                </c:pt>
                <c:pt idx="42869">
                  <c:v>103.00493005501311</c:v>
                </c:pt>
                <c:pt idx="42870">
                  <c:v>103.01924099999999</c:v>
                </c:pt>
                <c:pt idx="42871">
                  <c:v>103.01520828302337</c:v>
                </c:pt>
                <c:pt idx="42872">
                  <c:v>103.01362368849726</c:v>
                </c:pt>
                <c:pt idx="42873">
                  <c:v>103.03835350095375</c:v>
                </c:pt>
                <c:pt idx="42874">
                  <c:v>102.98341407342743</c:v>
                </c:pt>
                <c:pt idx="42875">
                  <c:v>102.98493568104026</c:v>
                </c:pt>
                <c:pt idx="42876">
                  <c:v>102.98645692842402</c:v>
                </c:pt>
                <c:pt idx="42877">
                  <c:v>102.98797853603685</c:v>
                </c:pt>
                <c:pt idx="42878">
                  <c:v>102.98950158456597</c:v>
                </c:pt>
                <c:pt idx="42879">
                  <c:v>102.99102283194972</c:v>
                </c:pt>
                <c:pt idx="42880">
                  <c:v>102.99254443956255</c:v>
                </c:pt>
                <c:pt idx="42881">
                  <c:v>102.99406604717538</c:v>
                </c:pt>
                <c:pt idx="42882">
                  <c:v>102.99558729455913</c:v>
                </c:pt>
                <c:pt idx="42883">
                  <c:v>102.99710890217196</c:v>
                </c:pt>
                <c:pt idx="42884">
                  <c:v>102.99863050978479</c:v>
                </c:pt>
                <c:pt idx="42885">
                  <c:v>103.00015175716855</c:v>
                </c:pt>
                <c:pt idx="42886">
                  <c:v>103.00167336478137</c:v>
                </c:pt>
                <c:pt idx="42887">
                  <c:v>103.0031949723942</c:v>
                </c:pt>
                <c:pt idx="42888">
                  <c:v>103.00471621977796</c:v>
                </c:pt>
                <c:pt idx="42889">
                  <c:v>103.00623782739079</c:v>
                </c:pt>
                <c:pt idx="42890">
                  <c:v>103.00776087591991</c:v>
                </c:pt>
                <c:pt idx="42891">
                  <c:v>103.00928248353274</c:v>
                </c:pt>
                <c:pt idx="42892">
                  <c:v>103.01080373091649</c:v>
                </c:pt>
                <c:pt idx="42893">
                  <c:v>103.01232533852932</c:v>
                </c:pt>
                <c:pt idx="42894">
                  <c:v>103.01384694614215</c:v>
                </c:pt>
                <c:pt idx="42895">
                  <c:v>103.0153681935259</c:v>
                </c:pt>
                <c:pt idx="42896">
                  <c:v>103.01688980113873</c:v>
                </c:pt>
                <c:pt idx="42897">
                  <c:v>103.01841140875156</c:v>
                </c:pt>
                <c:pt idx="42898">
                  <c:v>103.01993265613532</c:v>
                </c:pt>
                <c:pt idx="42899">
                  <c:v>103.02145426374814</c:v>
                </c:pt>
                <c:pt idx="42900">
                  <c:v>103.02297587136097</c:v>
                </c:pt>
                <c:pt idx="42901">
                  <c:v>103.02449711874473</c:v>
                </c:pt>
                <c:pt idx="42902">
                  <c:v>103.02601872635756</c:v>
                </c:pt>
                <c:pt idx="42903">
                  <c:v>103.02754177488669</c:v>
                </c:pt>
                <c:pt idx="42904">
                  <c:v>103.02906302227044</c:v>
                </c:pt>
                <c:pt idx="42905">
                  <c:v>103.03058462988326</c:v>
                </c:pt>
                <c:pt idx="42906">
                  <c:v>103.03210623749609</c:v>
                </c:pt>
                <c:pt idx="42907">
                  <c:v>103.03362748487984</c:v>
                </c:pt>
                <c:pt idx="42908">
                  <c:v>103.03514909249267</c:v>
                </c:pt>
                <c:pt idx="42909">
                  <c:v>103.0366707001055</c:v>
                </c:pt>
                <c:pt idx="42910">
                  <c:v>103.03733099999999</c:v>
                </c:pt>
                <c:pt idx="42911">
                  <c:v>103.02691253992847</c:v>
                </c:pt>
                <c:pt idx="42912">
                  <c:v>103.01924099999999</c:v>
                </c:pt>
                <c:pt idx="42913">
                  <c:v>103.01924099999999</c:v>
                </c:pt>
                <c:pt idx="42914">
                  <c:v>103.04085017647058</c:v>
                </c:pt>
                <c:pt idx="42915">
                  <c:v>103.08824251311397</c:v>
                </c:pt>
                <c:pt idx="42916">
                  <c:v>103.08751986706444</c:v>
                </c:pt>
                <c:pt idx="42917">
                  <c:v>103.0511077616099</c:v>
                </c:pt>
                <c:pt idx="42918">
                  <c:v>103.03733099999999</c:v>
                </c:pt>
                <c:pt idx="42919">
                  <c:v>103.03733099999999</c:v>
                </c:pt>
                <c:pt idx="42920">
                  <c:v>103.03733099999999</c:v>
                </c:pt>
                <c:pt idx="42921">
                  <c:v>103.07243569337149</c:v>
                </c:pt>
                <c:pt idx="42922">
                  <c:v>103.06791427517899</c:v>
                </c:pt>
                <c:pt idx="42923">
                  <c:v>103.03913424284303</c:v>
                </c:pt>
                <c:pt idx="42924">
                  <c:v>103.04868340689654</c:v>
                </c:pt>
                <c:pt idx="42925">
                  <c:v>103.01898291428571</c:v>
                </c:pt>
                <c:pt idx="42926">
                  <c:v>103.05542</c:v>
                </c:pt>
                <c:pt idx="42927">
                  <c:v>103.09030142857142</c:v>
                </c:pt>
                <c:pt idx="42928">
                  <c:v>103.06218332561576</c:v>
                </c:pt>
                <c:pt idx="42929">
                  <c:v>103.01924099999999</c:v>
                </c:pt>
                <c:pt idx="42930">
                  <c:v>103.02981252026704</c:v>
                </c:pt>
                <c:pt idx="42931">
                  <c:v>103.05889612947067</c:v>
                </c:pt>
                <c:pt idx="42932">
                  <c:v>103.02382022317597</c:v>
                </c:pt>
                <c:pt idx="42933">
                  <c:v>103.10577502121573</c:v>
                </c:pt>
                <c:pt idx="42934">
                  <c:v>103.07143496924178</c:v>
                </c:pt>
                <c:pt idx="42935">
                  <c:v>103.00946782164998</c:v>
                </c:pt>
                <c:pt idx="42936">
                  <c:v>103.0459033318236</c:v>
                </c:pt>
                <c:pt idx="42937">
                  <c:v>103.07660939751528</c:v>
                </c:pt>
                <c:pt idx="42938">
                  <c:v>103.08940800817713</c:v>
                </c:pt>
                <c:pt idx="42939">
                  <c:v>103.10220964953058</c:v>
                </c:pt>
                <c:pt idx="42940">
                  <c:v>103.11502341365045</c:v>
                </c:pt>
                <c:pt idx="42941">
                  <c:v>103.1278250550039</c:v>
                </c:pt>
                <c:pt idx="42942">
                  <c:v>103.14062366566574</c:v>
                </c:pt>
                <c:pt idx="42943">
                  <c:v>103.15342530701919</c:v>
                </c:pt>
                <c:pt idx="42944">
                  <c:v>103.16622694837262</c:v>
                </c:pt>
                <c:pt idx="42945">
                  <c:v>103.17902555903447</c:v>
                </c:pt>
                <c:pt idx="42946">
                  <c:v>103.19182720038792</c:v>
                </c:pt>
                <c:pt idx="42947">
                  <c:v>103.20462884174137</c:v>
                </c:pt>
                <c:pt idx="42948">
                  <c:v>103.2174274524032</c:v>
                </c:pt>
                <c:pt idx="42949">
                  <c:v>103.23022909375665</c:v>
                </c:pt>
                <c:pt idx="42950">
                  <c:v>103.2430307351101</c:v>
                </c:pt>
                <c:pt idx="42951">
                  <c:v>103.25582934577193</c:v>
                </c:pt>
                <c:pt idx="42952">
                  <c:v>103.26863098712538</c:v>
                </c:pt>
                <c:pt idx="42953">
                  <c:v>103.28144475124526</c:v>
                </c:pt>
                <c:pt idx="42954">
                  <c:v>103.29424336190709</c:v>
                </c:pt>
                <c:pt idx="42955">
                  <c:v>103.30704500326054</c:v>
                </c:pt>
                <c:pt idx="42956">
                  <c:v>103.31984664461399</c:v>
                </c:pt>
                <c:pt idx="42957">
                  <c:v>103.33264525527584</c:v>
                </c:pt>
                <c:pt idx="42958">
                  <c:v>103.34544689662927</c:v>
                </c:pt>
                <c:pt idx="42959">
                  <c:v>103.35824853798272</c:v>
                </c:pt>
                <c:pt idx="42960">
                  <c:v>103.37104714864456</c:v>
                </c:pt>
                <c:pt idx="42961">
                  <c:v>103.38384878999801</c:v>
                </c:pt>
                <c:pt idx="42962">
                  <c:v>103.39665043135145</c:v>
                </c:pt>
                <c:pt idx="42963">
                  <c:v>103.40944904201329</c:v>
                </c:pt>
                <c:pt idx="42964">
                  <c:v>103.42225068336674</c:v>
                </c:pt>
                <c:pt idx="42965">
                  <c:v>103.43506444748662</c:v>
                </c:pt>
                <c:pt idx="42966">
                  <c:v>103.44786608884006</c:v>
                </c:pt>
                <c:pt idx="42967">
                  <c:v>103.4606646995019</c:v>
                </c:pt>
                <c:pt idx="42968">
                  <c:v>103.47346634085535</c:v>
                </c:pt>
                <c:pt idx="42969">
                  <c:v>103.4862679822088</c:v>
                </c:pt>
                <c:pt idx="42970">
                  <c:v>103.49906659287063</c:v>
                </c:pt>
                <c:pt idx="42971">
                  <c:v>103.51186823422408</c:v>
                </c:pt>
                <c:pt idx="42972">
                  <c:v>103.52466987557753</c:v>
                </c:pt>
                <c:pt idx="42973">
                  <c:v>103.53746848623936</c:v>
                </c:pt>
                <c:pt idx="42974">
                  <c:v>103.56215124272771</c:v>
                </c:pt>
                <c:pt idx="42975">
                  <c:v>103.59859152514899</c:v>
                </c:pt>
                <c:pt idx="42976">
                  <c:v>103.57859274535051</c:v>
                </c:pt>
                <c:pt idx="42977">
                  <c:v>103.55337878063901</c:v>
                </c:pt>
                <c:pt idx="42978">
                  <c:v>103.58130057653791</c:v>
                </c:pt>
                <c:pt idx="42979">
                  <c:v>103.56870954255066</c:v>
                </c:pt>
                <c:pt idx="42980">
                  <c:v>103.56370459036719</c:v>
                </c:pt>
                <c:pt idx="42981">
                  <c:v>103.59009062660945</c:v>
                </c:pt>
                <c:pt idx="42982">
                  <c:v>103.58794071513707</c:v>
                </c:pt>
                <c:pt idx="42983">
                  <c:v>103.58361794160827</c:v>
                </c:pt>
                <c:pt idx="42984">
                  <c:v>103.58995560577283</c:v>
                </c:pt>
                <c:pt idx="42985">
                  <c:v>103.5962917695434</c:v>
                </c:pt>
                <c:pt idx="42986">
                  <c:v>103.60262943370796</c:v>
                </c:pt>
                <c:pt idx="42987">
                  <c:v>103.60896709787252</c:v>
                </c:pt>
                <c:pt idx="42988">
                  <c:v>103.61530326164311</c:v>
                </c:pt>
                <c:pt idx="42989">
                  <c:v>103.63181998688603</c:v>
                </c:pt>
                <c:pt idx="42990">
                  <c:v>103.63650566542688</c:v>
                </c:pt>
                <c:pt idx="42991">
                  <c:v>103.63905609815701</c:v>
                </c:pt>
                <c:pt idx="42992">
                  <c:v>103.64160592709152</c:v>
                </c:pt>
                <c:pt idx="42993">
                  <c:v>103.64415635982166</c:v>
                </c:pt>
                <c:pt idx="42994">
                  <c:v>103.6467067925518</c:v>
                </c:pt>
                <c:pt idx="42995">
                  <c:v>103.6492566214863</c:v>
                </c:pt>
                <c:pt idx="42996">
                  <c:v>103.65180705421643</c:v>
                </c:pt>
                <c:pt idx="42997">
                  <c:v>103.65435748694657</c:v>
                </c:pt>
                <c:pt idx="42998">
                  <c:v>103.65690731588107</c:v>
                </c:pt>
                <c:pt idx="42999">
                  <c:v>103.6594577486112</c:v>
                </c:pt>
                <c:pt idx="43000">
                  <c:v>103.66200818134133</c:v>
                </c:pt>
                <c:pt idx="43001">
                  <c:v>103.66455801027585</c:v>
                </c:pt>
                <c:pt idx="43002">
                  <c:v>103.66710844300599</c:v>
                </c:pt>
                <c:pt idx="43003">
                  <c:v>103.66966129091863</c:v>
                </c:pt>
                <c:pt idx="43004">
                  <c:v>103.67221111985313</c:v>
                </c:pt>
                <c:pt idx="43005">
                  <c:v>103.67476155258326</c:v>
                </c:pt>
                <c:pt idx="43006">
                  <c:v>103.67731198531339</c:v>
                </c:pt>
                <c:pt idx="43007">
                  <c:v>103.6798618142479</c:v>
                </c:pt>
                <c:pt idx="43008">
                  <c:v>103.68241224697805</c:v>
                </c:pt>
                <c:pt idx="43009">
                  <c:v>103.68496267970818</c:v>
                </c:pt>
                <c:pt idx="43010">
                  <c:v>103.68751250864268</c:v>
                </c:pt>
                <c:pt idx="43011">
                  <c:v>103.69006294137282</c:v>
                </c:pt>
                <c:pt idx="43012">
                  <c:v>103.69261337410295</c:v>
                </c:pt>
                <c:pt idx="43013">
                  <c:v>103.69516320303745</c:v>
                </c:pt>
                <c:pt idx="43014">
                  <c:v>103.69771363576758</c:v>
                </c:pt>
                <c:pt idx="43015">
                  <c:v>103.70026648368022</c:v>
                </c:pt>
                <c:pt idx="43016">
                  <c:v>103.70281691641037</c:v>
                </c:pt>
                <c:pt idx="43017">
                  <c:v>103.70536674534488</c:v>
                </c:pt>
                <c:pt idx="43018">
                  <c:v>103.70791717807501</c:v>
                </c:pt>
                <c:pt idx="43019">
                  <c:v>103.71046761080514</c:v>
                </c:pt>
                <c:pt idx="43020">
                  <c:v>103.71301743973964</c:v>
                </c:pt>
                <c:pt idx="43021">
                  <c:v>103.71556787246978</c:v>
                </c:pt>
                <c:pt idx="43022">
                  <c:v>103.71811830519991</c:v>
                </c:pt>
                <c:pt idx="43023">
                  <c:v>103.72066813413441</c:v>
                </c:pt>
                <c:pt idx="43024">
                  <c:v>103.72321856686456</c:v>
                </c:pt>
                <c:pt idx="43025">
                  <c:v>103.72576899959469</c:v>
                </c:pt>
                <c:pt idx="43026">
                  <c:v>103.7283188285292</c:v>
                </c:pt>
                <c:pt idx="43027">
                  <c:v>103.73086926125933</c:v>
                </c:pt>
                <c:pt idx="43028">
                  <c:v>103.73342210917197</c:v>
                </c:pt>
                <c:pt idx="43029">
                  <c:v>103.73597193810647</c:v>
                </c:pt>
                <c:pt idx="43030">
                  <c:v>103.73852237083661</c:v>
                </c:pt>
                <c:pt idx="43031">
                  <c:v>103.74107280356675</c:v>
                </c:pt>
                <c:pt idx="43032">
                  <c:v>103.74362263250126</c:v>
                </c:pt>
                <c:pt idx="43033">
                  <c:v>103.74617306523139</c:v>
                </c:pt>
                <c:pt idx="43034">
                  <c:v>103.74872349796152</c:v>
                </c:pt>
                <c:pt idx="43035">
                  <c:v>103.75127332689603</c:v>
                </c:pt>
                <c:pt idx="43036">
                  <c:v>103.75382375962616</c:v>
                </c:pt>
                <c:pt idx="43037">
                  <c:v>103.75637419235629</c:v>
                </c:pt>
                <c:pt idx="43038">
                  <c:v>103.7589240212908</c:v>
                </c:pt>
                <c:pt idx="43039">
                  <c:v>103.76877499761564</c:v>
                </c:pt>
                <c:pt idx="43040">
                  <c:v>103.80524872848629</c:v>
                </c:pt>
                <c:pt idx="43041">
                  <c:v>103.82909767453505</c:v>
                </c:pt>
                <c:pt idx="43042">
                  <c:v>103.84112721602288</c:v>
                </c:pt>
                <c:pt idx="43043">
                  <c:v>103.91039368390942</c:v>
                </c:pt>
                <c:pt idx="43044">
                  <c:v>103.86032367334288</c:v>
                </c:pt>
                <c:pt idx="43045">
                  <c:v>103.85210322889843</c:v>
                </c:pt>
                <c:pt idx="43046">
                  <c:v>103.91048448271752</c:v>
                </c:pt>
                <c:pt idx="43047">
                  <c:v>103.94356520886981</c:v>
                </c:pt>
                <c:pt idx="43048">
                  <c:v>103.99850480185542</c:v>
                </c:pt>
                <c:pt idx="43049">
                  <c:v>104.00714930698042</c:v>
                </c:pt>
                <c:pt idx="43050">
                  <c:v>104.01579381210544</c:v>
                </c:pt>
                <c:pt idx="43051">
                  <c:v>104.02443627070936</c:v>
                </c:pt>
                <c:pt idx="43052">
                  <c:v>104.03308077583436</c:v>
                </c:pt>
                <c:pt idx="43053">
                  <c:v>104.04173346704378</c:v>
                </c:pt>
                <c:pt idx="43054">
                  <c:v>104.0503759256477</c:v>
                </c:pt>
                <c:pt idx="43055">
                  <c:v>104.0590204307727</c:v>
                </c:pt>
                <c:pt idx="43056">
                  <c:v>104.06766493589772</c:v>
                </c:pt>
                <c:pt idx="43057">
                  <c:v>104.07630739450164</c:v>
                </c:pt>
                <c:pt idx="43058">
                  <c:v>104.08495189962666</c:v>
                </c:pt>
                <c:pt idx="43059">
                  <c:v>104.11628896591179</c:v>
                </c:pt>
                <c:pt idx="43060">
                  <c:v>104.10772934954697</c:v>
                </c:pt>
                <c:pt idx="43061">
                  <c:v>104.16512981688126</c:v>
                </c:pt>
                <c:pt idx="43062">
                  <c:v>104.19224936686533</c:v>
                </c:pt>
                <c:pt idx="43063">
                  <c:v>104.21046361802576</c:v>
                </c:pt>
                <c:pt idx="43064">
                  <c:v>104.21318100000001</c:v>
                </c:pt>
                <c:pt idx="43065">
                  <c:v>104.18188452598952</c:v>
                </c:pt>
                <c:pt idx="43066">
                  <c:v>104.20854974302742</c:v>
                </c:pt>
                <c:pt idx="43067">
                  <c:v>104.21318100000001</c:v>
                </c:pt>
                <c:pt idx="43068">
                  <c:v>104.22920827273748</c:v>
                </c:pt>
                <c:pt idx="43069">
                  <c:v>104.24742657199558</c:v>
                </c:pt>
                <c:pt idx="43070">
                  <c:v>104.26564055820934</c:v>
                </c:pt>
                <c:pt idx="43071">
                  <c:v>104.28385885746744</c:v>
                </c:pt>
                <c:pt idx="43072">
                  <c:v>104.30207715672553</c:v>
                </c:pt>
                <c:pt idx="43073">
                  <c:v>104.3202911429393</c:v>
                </c:pt>
                <c:pt idx="43074">
                  <c:v>104.33850944219739</c:v>
                </c:pt>
                <c:pt idx="43075">
                  <c:v>104.35672774145549</c:v>
                </c:pt>
                <c:pt idx="43076">
                  <c:v>104.37494172766924</c:v>
                </c:pt>
                <c:pt idx="43077">
                  <c:v>104.39317727910466</c:v>
                </c:pt>
                <c:pt idx="43078">
                  <c:v>104.41139557836276</c:v>
                </c:pt>
                <c:pt idx="43079">
                  <c:v>104.42960956457652</c:v>
                </c:pt>
                <c:pt idx="43080">
                  <c:v>104.44782786383462</c:v>
                </c:pt>
                <c:pt idx="43081">
                  <c:v>104.46604616309271</c:v>
                </c:pt>
                <c:pt idx="43082">
                  <c:v>104.48426014930648</c:v>
                </c:pt>
                <c:pt idx="43083">
                  <c:v>104.50247844856457</c:v>
                </c:pt>
                <c:pt idx="43084">
                  <c:v>104.52069674782267</c:v>
                </c:pt>
                <c:pt idx="43085">
                  <c:v>104.48453499999999</c:v>
                </c:pt>
                <c:pt idx="43086">
                  <c:v>104.48616536480687</c:v>
                </c:pt>
                <c:pt idx="43087">
                  <c:v>104.61043540486409</c:v>
                </c:pt>
                <c:pt idx="43088">
                  <c:v>104.57693106817641</c:v>
                </c:pt>
                <c:pt idx="43089">
                  <c:v>104.64611405531713</c:v>
                </c:pt>
                <c:pt idx="43090">
                  <c:v>104.61495621173104</c:v>
                </c:pt>
                <c:pt idx="43091">
                  <c:v>104.70251027985697</c:v>
                </c:pt>
                <c:pt idx="43092">
                  <c:v>104.719711</c:v>
                </c:pt>
                <c:pt idx="43093">
                  <c:v>104.72141892761606</c:v>
                </c:pt>
                <c:pt idx="43094">
                  <c:v>104.74874576947286</c:v>
                </c:pt>
                <c:pt idx="43095">
                  <c:v>104.77606614190688</c:v>
                </c:pt>
                <c:pt idx="43096">
                  <c:v>104.80339298376369</c:v>
                </c:pt>
                <c:pt idx="43097">
                  <c:v>104.83071982562049</c:v>
                </c:pt>
                <c:pt idx="43098">
                  <c:v>104.8580401980545</c:v>
                </c:pt>
                <c:pt idx="43099">
                  <c:v>104.8853670399113</c:v>
                </c:pt>
                <c:pt idx="43100">
                  <c:v>104.91269388176811</c:v>
                </c:pt>
                <c:pt idx="43101">
                  <c:v>104.94001425420213</c:v>
                </c:pt>
                <c:pt idx="43102">
                  <c:v>104.96736697375009</c:v>
                </c:pt>
                <c:pt idx="43103">
                  <c:v>104.99590602050549</c:v>
                </c:pt>
                <c:pt idx="43104">
                  <c:v>105.03233396996424</c:v>
                </c:pt>
                <c:pt idx="43105">
                  <c:v>105.07143830329042</c:v>
                </c:pt>
                <c:pt idx="43106">
                  <c:v>105.12048664806866</c:v>
                </c:pt>
                <c:pt idx="43107">
                  <c:v>105.135773</c:v>
                </c:pt>
                <c:pt idx="43108">
                  <c:v>105.14798777253219</c:v>
                </c:pt>
                <c:pt idx="43109">
                  <c:v>105.20813</c:v>
                </c:pt>
                <c:pt idx="43110">
                  <c:v>105.21805729160705</c:v>
                </c:pt>
                <c:pt idx="43111">
                  <c:v>105.26928657878426</c:v>
                </c:pt>
                <c:pt idx="43112">
                  <c:v>105.29974396129678</c:v>
                </c:pt>
                <c:pt idx="43113">
                  <c:v>105.30563346802359</c:v>
                </c:pt>
                <c:pt idx="43114">
                  <c:v>105.31152436937667</c:v>
                </c:pt>
                <c:pt idx="43115">
                  <c:v>105.31742084923481</c:v>
                </c:pt>
                <c:pt idx="43116">
                  <c:v>105.32331175058788</c:v>
                </c:pt>
                <c:pt idx="43117">
                  <c:v>105.32920125731468</c:v>
                </c:pt>
                <c:pt idx="43118">
                  <c:v>105.33775829749703</c:v>
                </c:pt>
                <c:pt idx="43119">
                  <c:v>105.38973060465899</c:v>
                </c:pt>
                <c:pt idx="43120">
                  <c:v>105.40098010263944</c:v>
                </c:pt>
                <c:pt idx="43121">
                  <c:v>105.41223226448396</c:v>
                </c:pt>
                <c:pt idx="43122">
                  <c:v>105.42348442632849</c:v>
                </c:pt>
                <c:pt idx="43123">
                  <c:v>105.43473392430893</c:v>
                </c:pt>
                <c:pt idx="43124">
                  <c:v>105.44598608615345</c:v>
                </c:pt>
                <c:pt idx="43125">
                  <c:v>105.45723824799798</c:v>
                </c:pt>
                <c:pt idx="43126">
                  <c:v>105.46848774597844</c:v>
                </c:pt>
                <c:pt idx="43127">
                  <c:v>105.47975056327924</c:v>
                </c:pt>
                <c:pt idx="43128">
                  <c:v>105.49100272512376</c:v>
                </c:pt>
                <c:pt idx="43129">
                  <c:v>105.50225222310422</c:v>
                </c:pt>
                <c:pt idx="43130">
                  <c:v>105.51350438494875</c:v>
                </c:pt>
                <c:pt idx="43131">
                  <c:v>105.52475654679327</c:v>
                </c:pt>
                <c:pt idx="43132">
                  <c:v>105.53600604477371</c:v>
                </c:pt>
                <c:pt idx="43133">
                  <c:v>105.54725820661824</c:v>
                </c:pt>
                <c:pt idx="43134">
                  <c:v>105.55851036846276</c:v>
                </c:pt>
                <c:pt idx="43135">
                  <c:v>105.56975986644321</c:v>
                </c:pt>
                <c:pt idx="43136">
                  <c:v>105.58101202828773</c:v>
                </c:pt>
                <c:pt idx="43137">
                  <c:v>105.59226419013225</c:v>
                </c:pt>
                <c:pt idx="43138">
                  <c:v>105.6035136881127</c:v>
                </c:pt>
                <c:pt idx="43139">
                  <c:v>105.61476584995722</c:v>
                </c:pt>
                <c:pt idx="43140">
                  <c:v>105.62602866725804</c:v>
                </c:pt>
                <c:pt idx="43141">
                  <c:v>105.63728082910256</c:v>
                </c:pt>
                <c:pt idx="43142">
                  <c:v>105.64853032708301</c:v>
                </c:pt>
                <c:pt idx="43143">
                  <c:v>105.65978248892753</c:v>
                </c:pt>
                <c:pt idx="43144">
                  <c:v>105.67103465077206</c:v>
                </c:pt>
                <c:pt idx="43145">
                  <c:v>105.68228414875252</c:v>
                </c:pt>
                <c:pt idx="43146">
                  <c:v>105.69353631059704</c:v>
                </c:pt>
                <c:pt idx="43147">
                  <c:v>105.70478847244156</c:v>
                </c:pt>
                <c:pt idx="43148">
                  <c:v>105.71603797042201</c:v>
                </c:pt>
                <c:pt idx="43149">
                  <c:v>105.72729013226653</c:v>
                </c:pt>
                <c:pt idx="43150">
                  <c:v>105.73854229411106</c:v>
                </c:pt>
                <c:pt idx="43151">
                  <c:v>105.7497917920915</c:v>
                </c:pt>
                <c:pt idx="43152">
                  <c:v>105.76105460939232</c:v>
                </c:pt>
                <c:pt idx="43153">
                  <c:v>105.77440290724846</c:v>
                </c:pt>
                <c:pt idx="43154">
                  <c:v>105.76458709177592</c:v>
                </c:pt>
                <c:pt idx="43155">
                  <c:v>105.78114963567</c:v>
                </c:pt>
                <c:pt idx="43156">
                  <c:v>105.79262746590368</c:v>
                </c:pt>
                <c:pt idx="43157">
                  <c:v>105.76892100000001</c:v>
                </c:pt>
                <c:pt idx="43158">
                  <c:v>105.76242983524082</c:v>
                </c:pt>
                <c:pt idx="43159">
                  <c:v>105.75745299455041</c:v>
                </c:pt>
                <c:pt idx="43160">
                  <c:v>105.77566827792916</c:v>
                </c:pt>
                <c:pt idx="43161">
                  <c:v>105.7938878746594</c:v>
                </c:pt>
                <c:pt idx="43162">
                  <c:v>105.81212472479564</c:v>
                </c:pt>
                <c:pt idx="43163">
                  <c:v>105.83034432152589</c:v>
                </c:pt>
                <c:pt idx="43164">
                  <c:v>105.84855960490464</c:v>
                </c:pt>
                <c:pt idx="43165">
                  <c:v>105.86677920163487</c:v>
                </c:pt>
                <c:pt idx="43166">
                  <c:v>105.84736638125894</c:v>
                </c:pt>
                <c:pt idx="43167">
                  <c:v>105.820414111323</c:v>
                </c:pt>
                <c:pt idx="43168">
                  <c:v>105.84129299999999</c:v>
                </c:pt>
                <c:pt idx="43169">
                  <c:v>105.84129299999999</c:v>
                </c:pt>
                <c:pt idx="43170">
                  <c:v>105.85735147389749</c:v>
                </c:pt>
                <c:pt idx="43171">
                  <c:v>105.89378446757273</c:v>
                </c:pt>
                <c:pt idx="43172">
                  <c:v>105.92193640033382</c:v>
                </c:pt>
                <c:pt idx="43173">
                  <c:v>105.94856095851216</c:v>
                </c:pt>
                <c:pt idx="43174">
                  <c:v>106.00213928057211</c:v>
                </c:pt>
                <c:pt idx="43175">
                  <c:v>106.04027600000001</c:v>
                </c:pt>
                <c:pt idx="43176">
                  <c:v>106.04027600000001</c:v>
                </c:pt>
                <c:pt idx="43177">
                  <c:v>106.04027600000001</c:v>
                </c:pt>
                <c:pt idx="43178">
                  <c:v>106.04027600000001</c:v>
                </c:pt>
                <c:pt idx="43179">
                  <c:v>106.04027600000001</c:v>
                </c:pt>
                <c:pt idx="43180">
                  <c:v>106.05106056495829</c:v>
                </c:pt>
                <c:pt idx="43181">
                  <c:v>106.09301854029566</c:v>
                </c:pt>
                <c:pt idx="43182">
                  <c:v>106.13637880257511</c:v>
                </c:pt>
                <c:pt idx="43183">
                  <c:v>106.16613552109654</c:v>
                </c:pt>
                <c:pt idx="43184">
                  <c:v>106.2384704215546</c:v>
                </c:pt>
                <c:pt idx="43185">
                  <c:v>106.32347548715093</c:v>
                </c:pt>
                <c:pt idx="43186">
                  <c:v>106.35931741961912</c:v>
                </c:pt>
                <c:pt idx="43187">
                  <c:v>106.39519329331122</c:v>
                </c:pt>
                <c:pt idx="43188">
                  <c:v>106.43103522577941</c:v>
                </c:pt>
                <c:pt idx="43189">
                  <c:v>106.46686867294162</c:v>
                </c:pt>
                <c:pt idx="43190">
                  <c:v>106.50271060540979</c:v>
                </c:pt>
                <c:pt idx="43191">
                  <c:v>106.53855253787798</c:v>
                </c:pt>
                <c:pt idx="43192">
                  <c:v>106.57438598504018</c:v>
                </c:pt>
                <c:pt idx="43193">
                  <c:v>106.61022791750835</c:v>
                </c:pt>
                <c:pt idx="43194">
                  <c:v>106.64606984997654</c:v>
                </c:pt>
                <c:pt idx="43195">
                  <c:v>106.68190329713875</c:v>
                </c:pt>
                <c:pt idx="43196">
                  <c:v>106.71774522960692</c:v>
                </c:pt>
                <c:pt idx="43197">
                  <c:v>106.75358716207511</c:v>
                </c:pt>
                <c:pt idx="43198">
                  <c:v>106.78942060923731</c:v>
                </c:pt>
                <c:pt idx="43199">
                  <c:v>106.82529648292942</c:v>
                </c:pt>
                <c:pt idx="43200">
                  <c:v>106.8611384153976</c:v>
                </c:pt>
                <c:pt idx="43201">
                  <c:v>106.89697186255979</c:v>
                </c:pt>
                <c:pt idx="43202">
                  <c:v>106.93281379502798</c:v>
                </c:pt>
                <c:pt idx="43203">
                  <c:v>106.96865572749616</c:v>
                </c:pt>
                <c:pt idx="43204">
                  <c:v>107.00448917465836</c:v>
                </c:pt>
                <c:pt idx="43205">
                  <c:v>107.04033110712655</c:v>
                </c:pt>
                <c:pt idx="43206">
                  <c:v>107.07617303959472</c:v>
                </c:pt>
                <c:pt idx="43207">
                  <c:v>107.11200648675693</c:v>
                </c:pt>
                <c:pt idx="43208">
                  <c:v>107.14784841922511</c:v>
                </c:pt>
                <c:pt idx="43209">
                  <c:v>107.18369035169329</c:v>
                </c:pt>
                <c:pt idx="43210">
                  <c:v>107.21952379885549</c:v>
                </c:pt>
                <c:pt idx="43211">
                  <c:v>107.25536573132368</c:v>
                </c:pt>
                <c:pt idx="43212">
                  <c:v>107.29124160501578</c:v>
                </c:pt>
                <c:pt idx="43213">
                  <c:v>107.32708353748397</c:v>
                </c:pt>
                <c:pt idx="43214">
                  <c:v>107.36291698464616</c:v>
                </c:pt>
                <c:pt idx="43215">
                  <c:v>107.39875891711435</c:v>
                </c:pt>
                <c:pt idx="43216">
                  <c:v>107.43460084958254</c:v>
                </c:pt>
                <c:pt idx="43217">
                  <c:v>107.47043429674473</c:v>
                </c:pt>
                <c:pt idx="43218">
                  <c:v>107.50627622921292</c:v>
                </c:pt>
                <c:pt idx="43219">
                  <c:v>107.5421181616811</c:v>
                </c:pt>
                <c:pt idx="43220">
                  <c:v>107.57795160884329</c:v>
                </c:pt>
                <c:pt idx="43221">
                  <c:v>107.61379354131148</c:v>
                </c:pt>
                <c:pt idx="43222">
                  <c:v>107.64963547377967</c:v>
                </c:pt>
                <c:pt idx="43223">
                  <c:v>107.65970579756795</c:v>
                </c:pt>
                <c:pt idx="43224">
                  <c:v>107.650299</c:v>
                </c:pt>
                <c:pt idx="43225">
                  <c:v>107.67716127181689</c:v>
                </c:pt>
                <c:pt idx="43226">
                  <c:v>107.66825047997139</c:v>
                </c:pt>
                <c:pt idx="43227">
                  <c:v>107.66903531466031</c:v>
                </c:pt>
                <c:pt idx="43228">
                  <c:v>107.704567</c:v>
                </c:pt>
                <c:pt idx="43229">
                  <c:v>107.704567</c:v>
                </c:pt>
                <c:pt idx="43230">
                  <c:v>107.704567</c:v>
                </c:pt>
                <c:pt idx="43231">
                  <c:v>107.69264568478779</c:v>
                </c:pt>
                <c:pt idx="43232">
                  <c:v>107.74670626531585</c:v>
                </c:pt>
                <c:pt idx="43233">
                  <c:v>107.776939</c:v>
                </c:pt>
                <c:pt idx="43234">
                  <c:v>107.72772465951358</c:v>
                </c:pt>
                <c:pt idx="43235">
                  <c:v>107.67971442513114</c:v>
                </c:pt>
                <c:pt idx="43236">
                  <c:v>107.69349337997616</c:v>
                </c:pt>
                <c:pt idx="43237">
                  <c:v>107.67917096375774</c:v>
                </c:pt>
                <c:pt idx="43238">
                  <c:v>107.68121576824034</c:v>
                </c:pt>
                <c:pt idx="43239">
                  <c:v>107.68647799999999</c:v>
                </c:pt>
                <c:pt idx="43240">
                  <c:v>107.70870631107198</c:v>
                </c:pt>
                <c:pt idx="43241">
                  <c:v>107.73967345683981</c:v>
                </c:pt>
                <c:pt idx="43242">
                  <c:v>107.77063327137047</c:v>
                </c:pt>
                <c:pt idx="43243">
                  <c:v>107.8016004171383</c:v>
                </c:pt>
                <c:pt idx="43244">
                  <c:v>107.83256756290612</c:v>
                </c:pt>
                <c:pt idx="43245">
                  <c:v>107.8635273774368</c:v>
                </c:pt>
                <c:pt idx="43246">
                  <c:v>107.89449452320463</c:v>
                </c:pt>
                <c:pt idx="43247">
                  <c:v>107.92546166897245</c:v>
                </c:pt>
                <c:pt idx="43248">
                  <c:v>107.95642148350312</c:v>
                </c:pt>
                <c:pt idx="43249">
                  <c:v>107.98741795421959</c:v>
                </c:pt>
                <c:pt idx="43250">
                  <c:v>108.01838509998741</c:v>
                </c:pt>
                <c:pt idx="43251">
                  <c:v>108.04934491451809</c:v>
                </c:pt>
                <c:pt idx="43252">
                  <c:v>108.08031206028592</c:v>
                </c:pt>
                <c:pt idx="43253">
                  <c:v>108.11127920605374</c:v>
                </c:pt>
                <c:pt idx="43254">
                  <c:v>108.14223902058441</c:v>
                </c:pt>
                <c:pt idx="43255">
                  <c:v>108.17320616635223</c:v>
                </c:pt>
                <c:pt idx="43256">
                  <c:v>108.20417331212006</c:v>
                </c:pt>
                <c:pt idx="43257">
                  <c:v>108.23513312665074</c:v>
                </c:pt>
                <c:pt idx="43258">
                  <c:v>108.26610027241856</c:v>
                </c:pt>
                <c:pt idx="43259">
                  <c:v>108.29706741818639</c:v>
                </c:pt>
                <c:pt idx="43260">
                  <c:v>108.32802723271705</c:v>
                </c:pt>
                <c:pt idx="43261">
                  <c:v>108.35899437848488</c:v>
                </c:pt>
                <c:pt idx="43262">
                  <c:v>108.38999084920135</c:v>
                </c:pt>
                <c:pt idx="43263">
                  <c:v>108.42095799496919</c:v>
                </c:pt>
                <c:pt idx="43264">
                  <c:v>108.45191780949985</c:v>
                </c:pt>
                <c:pt idx="43265">
                  <c:v>108.48288495526768</c:v>
                </c:pt>
                <c:pt idx="43266">
                  <c:v>108.51385210103551</c:v>
                </c:pt>
                <c:pt idx="43267">
                  <c:v>108.54481191556617</c:v>
                </c:pt>
                <c:pt idx="43268">
                  <c:v>108.575779061334</c:v>
                </c:pt>
                <c:pt idx="43269">
                  <c:v>108.60674620710184</c:v>
                </c:pt>
                <c:pt idx="43270">
                  <c:v>108.6377060216325</c:v>
                </c:pt>
                <c:pt idx="43271">
                  <c:v>108.66867316740033</c:v>
                </c:pt>
                <c:pt idx="43272">
                  <c:v>108.69964031316815</c:v>
                </c:pt>
                <c:pt idx="43273">
                  <c:v>108.73060012769882</c:v>
                </c:pt>
                <c:pt idx="43274">
                  <c:v>108.78139915307582</c:v>
                </c:pt>
                <c:pt idx="43275">
                  <c:v>108.82069650715307</c:v>
                </c:pt>
                <c:pt idx="43276">
                  <c:v>108.8106759272944</c:v>
                </c:pt>
                <c:pt idx="43277">
                  <c:v>108.87051761683357</c:v>
                </c:pt>
                <c:pt idx="43278">
                  <c:v>108.91191675774917</c:v>
                </c:pt>
                <c:pt idx="43279">
                  <c:v>108.93247855303933</c:v>
                </c:pt>
                <c:pt idx="43280">
                  <c:v>108.95069653671912</c:v>
                </c:pt>
                <c:pt idx="43281">
                  <c:v>109.01726960586552</c:v>
                </c:pt>
                <c:pt idx="43282">
                  <c:v>108.99266798474009</c:v>
                </c:pt>
                <c:pt idx="43283">
                  <c:v>108.99297826105962</c:v>
                </c:pt>
                <c:pt idx="43284">
                  <c:v>108.99743177810805</c:v>
                </c:pt>
                <c:pt idx="43285">
                  <c:v>109.00188424082008</c:v>
                </c:pt>
                <c:pt idx="43286">
                  <c:v>109.00633775786851</c:v>
                </c:pt>
                <c:pt idx="43287">
                  <c:v>109.01079549226263</c:v>
                </c:pt>
                <c:pt idx="43288">
                  <c:v>109.01524900931106</c:v>
                </c:pt>
                <c:pt idx="43289">
                  <c:v>109.01970147202307</c:v>
                </c:pt>
                <c:pt idx="43290">
                  <c:v>109.02415498907152</c:v>
                </c:pt>
                <c:pt idx="43291">
                  <c:v>109.02860850611995</c:v>
                </c:pt>
                <c:pt idx="43292">
                  <c:v>109.03306096883196</c:v>
                </c:pt>
                <c:pt idx="43293">
                  <c:v>109.03751448588039</c:v>
                </c:pt>
                <c:pt idx="43294">
                  <c:v>109.04196800292884</c:v>
                </c:pt>
                <c:pt idx="43295">
                  <c:v>109.04642046564085</c:v>
                </c:pt>
                <c:pt idx="43296">
                  <c:v>109.05087398268928</c:v>
                </c:pt>
                <c:pt idx="43297">
                  <c:v>109.05532644540129</c:v>
                </c:pt>
                <c:pt idx="43298">
                  <c:v>109.05977996244974</c:v>
                </c:pt>
                <c:pt idx="43299">
                  <c:v>109.10885839222699</c:v>
                </c:pt>
                <c:pt idx="43300">
                  <c:v>109.08563908989032</c:v>
                </c:pt>
                <c:pt idx="43301">
                  <c:v>109.1098646057211</c:v>
                </c:pt>
                <c:pt idx="43302">
                  <c:v>109.14595963853122</c:v>
                </c:pt>
                <c:pt idx="43303">
                  <c:v>109.151794</c:v>
                </c:pt>
                <c:pt idx="43304">
                  <c:v>109.1583241091646</c:v>
                </c:pt>
                <c:pt idx="43305">
                  <c:v>109.16782899583285</c:v>
                </c:pt>
                <c:pt idx="43306">
                  <c:v>109.17733388250112</c:v>
                </c:pt>
                <c:pt idx="43307">
                  <c:v>109.18683651895945</c:v>
                </c:pt>
                <c:pt idx="43308">
                  <c:v>109.19634140562771</c:v>
                </c:pt>
                <c:pt idx="43309">
                  <c:v>109.20584629229596</c:v>
                </c:pt>
                <c:pt idx="43310">
                  <c:v>109.21534892875431</c:v>
                </c:pt>
                <c:pt idx="43311">
                  <c:v>109.22485381542256</c:v>
                </c:pt>
                <c:pt idx="43312">
                  <c:v>109.23436770293047</c:v>
                </c:pt>
                <c:pt idx="43313">
                  <c:v>109.24387258959872</c:v>
                </c:pt>
                <c:pt idx="43314">
                  <c:v>109.25337522605707</c:v>
                </c:pt>
                <c:pt idx="43315">
                  <c:v>109.26288011272533</c:v>
                </c:pt>
                <c:pt idx="43316">
                  <c:v>109.27238499939358</c:v>
                </c:pt>
                <c:pt idx="43317">
                  <c:v>109.28188763585193</c:v>
                </c:pt>
                <c:pt idx="43318">
                  <c:v>109.29139252252018</c:v>
                </c:pt>
                <c:pt idx="43319">
                  <c:v>109.30089515897853</c:v>
                </c:pt>
                <c:pt idx="43320">
                  <c:v>109.31040004564679</c:v>
                </c:pt>
                <c:pt idx="43321">
                  <c:v>109.31990493231504</c:v>
                </c:pt>
                <c:pt idx="43322">
                  <c:v>109.32940756877338</c:v>
                </c:pt>
                <c:pt idx="43323">
                  <c:v>109.33891245544164</c:v>
                </c:pt>
                <c:pt idx="43324">
                  <c:v>109.34842634294954</c:v>
                </c:pt>
                <c:pt idx="43325">
                  <c:v>109.3579312296178</c:v>
                </c:pt>
                <c:pt idx="43326">
                  <c:v>109.36743386607614</c:v>
                </c:pt>
                <c:pt idx="43327">
                  <c:v>109.37693875274439</c:v>
                </c:pt>
                <c:pt idx="43328">
                  <c:v>109.38644363941266</c:v>
                </c:pt>
                <c:pt idx="43329">
                  <c:v>109.395946275871</c:v>
                </c:pt>
                <c:pt idx="43330">
                  <c:v>109.40545116253925</c:v>
                </c:pt>
                <c:pt idx="43331">
                  <c:v>109.41495604920752</c:v>
                </c:pt>
                <c:pt idx="43332">
                  <c:v>109.42445868566585</c:v>
                </c:pt>
                <c:pt idx="43333">
                  <c:v>109.43396357233411</c:v>
                </c:pt>
                <c:pt idx="43334">
                  <c:v>109.44346845900237</c:v>
                </c:pt>
                <c:pt idx="43335">
                  <c:v>109.45297109546071</c:v>
                </c:pt>
                <c:pt idx="43336">
                  <c:v>109.46247598212896</c:v>
                </c:pt>
                <c:pt idx="43337">
                  <c:v>109.47198986963687</c:v>
                </c:pt>
                <c:pt idx="43338">
                  <c:v>109.48149475630512</c:v>
                </c:pt>
                <c:pt idx="43339">
                  <c:v>109.49099739276348</c:v>
                </c:pt>
                <c:pt idx="43340">
                  <c:v>109.50050227943173</c:v>
                </c:pt>
                <c:pt idx="43341">
                  <c:v>109.51000491589008</c:v>
                </c:pt>
                <c:pt idx="43342">
                  <c:v>109.51950980255833</c:v>
                </c:pt>
                <c:pt idx="43343">
                  <c:v>109.52901468922659</c:v>
                </c:pt>
                <c:pt idx="43344">
                  <c:v>109.53851732568494</c:v>
                </c:pt>
                <c:pt idx="43345">
                  <c:v>109.54802221235319</c:v>
                </c:pt>
                <c:pt idx="43346">
                  <c:v>109.55752709902144</c:v>
                </c:pt>
                <c:pt idx="43347">
                  <c:v>109.56702973547979</c:v>
                </c:pt>
                <c:pt idx="43348">
                  <c:v>109.57653462214805</c:v>
                </c:pt>
                <c:pt idx="43349">
                  <c:v>109.5865402141154</c:v>
                </c:pt>
                <c:pt idx="43350">
                  <c:v>109.63955755208582</c:v>
                </c:pt>
                <c:pt idx="43351">
                  <c:v>109.60223973962803</c:v>
                </c:pt>
                <c:pt idx="43352">
                  <c:v>109.53456681831187</c:v>
                </c:pt>
                <c:pt idx="43353">
                  <c:v>109.62136348731094</c:v>
                </c:pt>
                <c:pt idx="43354">
                  <c:v>109.54709260164272</c:v>
                </c:pt>
                <c:pt idx="43355">
                  <c:v>109.56881350071531</c:v>
                </c:pt>
                <c:pt idx="43356">
                  <c:v>109.58703163361143</c:v>
                </c:pt>
                <c:pt idx="43357">
                  <c:v>109.60644938388174</c:v>
                </c:pt>
                <c:pt idx="43358">
                  <c:v>109.64024148892976</c:v>
                </c:pt>
                <c:pt idx="43359">
                  <c:v>109.64062967357266</c:v>
                </c:pt>
                <c:pt idx="43360">
                  <c:v>109.64101776631578</c:v>
                </c:pt>
                <c:pt idx="43361">
                  <c:v>109.64140595095868</c:v>
                </c:pt>
                <c:pt idx="43362">
                  <c:v>109.64179450320067</c:v>
                </c:pt>
                <c:pt idx="43363">
                  <c:v>109.64218259594379</c:v>
                </c:pt>
                <c:pt idx="43364">
                  <c:v>109.64257078058669</c:v>
                </c:pt>
                <c:pt idx="43365">
                  <c:v>109.64295896522958</c:v>
                </c:pt>
                <c:pt idx="43366">
                  <c:v>109.6433470579727</c:v>
                </c:pt>
                <c:pt idx="43367">
                  <c:v>109.64373524261561</c:v>
                </c:pt>
                <c:pt idx="43368">
                  <c:v>109.64412342725851</c:v>
                </c:pt>
                <c:pt idx="43369">
                  <c:v>109.64451152000163</c:v>
                </c:pt>
                <c:pt idx="43370">
                  <c:v>109.64489970464453</c:v>
                </c:pt>
                <c:pt idx="43371">
                  <c:v>109.64528788928742</c:v>
                </c:pt>
                <c:pt idx="43372">
                  <c:v>109.64567598203055</c:v>
                </c:pt>
                <c:pt idx="43373">
                  <c:v>109.64606416667344</c:v>
                </c:pt>
                <c:pt idx="43374">
                  <c:v>109.64645271891544</c:v>
                </c:pt>
                <c:pt idx="43375">
                  <c:v>109.64684090355833</c:v>
                </c:pt>
                <c:pt idx="43376">
                  <c:v>109.64722899630145</c:v>
                </c:pt>
                <c:pt idx="43377">
                  <c:v>109.64761718094435</c:v>
                </c:pt>
                <c:pt idx="43378">
                  <c:v>109.64800536558725</c:v>
                </c:pt>
                <c:pt idx="43379">
                  <c:v>109.64839345833037</c:v>
                </c:pt>
                <c:pt idx="43380">
                  <c:v>109.64878164297328</c:v>
                </c:pt>
                <c:pt idx="43381">
                  <c:v>109.64916982761616</c:v>
                </c:pt>
                <c:pt idx="43382">
                  <c:v>109.64955792035929</c:v>
                </c:pt>
                <c:pt idx="43383">
                  <c:v>109.64994610500219</c:v>
                </c:pt>
                <c:pt idx="43384">
                  <c:v>109.65033428964509</c:v>
                </c:pt>
                <c:pt idx="43385">
                  <c:v>109.65072238238821</c:v>
                </c:pt>
                <c:pt idx="43386">
                  <c:v>109.65111056703111</c:v>
                </c:pt>
                <c:pt idx="43387">
                  <c:v>109.6514991192731</c:v>
                </c:pt>
                <c:pt idx="43388">
                  <c:v>109.65188721201622</c:v>
                </c:pt>
                <c:pt idx="43389">
                  <c:v>109.65227539665912</c:v>
                </c:pt>
                <c:pt idx="43390">
                  <c:v>109.65266358130202</c:v>
                </c:pt>
                <c:pt idx="43391">
                  <c:v>109.65305167404514</c:v>
                </c:pt>
                <c:pt idx="43392">
                  <c:v>109.65343985868803</c:v>
                </c:pt>
                <c:pt idx="43393">
                  <c:v>109.65382804333093</c:v>
                </c:pt>
                <c:pt idx="43394">
                  <c:v>109.65421613607406</c:v>
                </c:pt>
                <c:pt idx="43395">
                  <c:v>109.65460432071696</c:v>
                </c:pt>
                <c:pt idx="43396">
                  <c:v>109.65499250535986</c:v>
                </c:pt>
                <c:pt idx="43397">
                  <c:v>109.65538059810298</c:v>
                </c:pt>
                <c:pt idx="43398">
                  <c:v>109.65576878274587</c:v>
                </c:pt>
                <c:pt idx="43399">
                  <c:v>109.65615733498787</c:v>
                </c:pt>
                <c:pt idx="43400">
                  <c:v>109.65654551963075</c:v>
                </c:pt>
                <c:pt idx="43401">
                  <c:v>109.65693361237389</c:v>
                </c:pt>
                <c:pt idx="43402">
                  <c:v>109.65732179701678</c:v>
                </c:pt>
                <c:pt idx="43403">
                  <c:v>109.65770998165968</c:v>
                </c:pt>
                <c:pt idx="43404">
                  <c:v>109.6580980744028</c:v>
                </c:pt>
                <c:pt idx="43405">
                  <c:v>109.65830200000001</c:v>
                </c:pt>
                <c:pt idx="43406">
                  <c:v>109.71089353460621</c:v>
                </c:pt>
                <c:pt idx="43407">
                  <c:v>109.74905728850739</c:v>
                </c:pt>
                <c:pt idx="43408">
                  <c:v>109.7577507864124</c:v>
                </c:pt>
                <c:pt idx="43409">
                  <c:v>109.76665528251549</c:v>
                </c:pt>
                <c:pt idx="43410">
                  <c:v>109.77657149307876</c:v>
                </c:pt>
                <c:pt idx="43411">
                  <c:v>109.79362520243204</c:v>
                </c:pt>
                <c:pt idx="43412">
                  <c:v>109.80402713193618</c:v>
                </c:pt>
                <c:pt idx="43413">
                  <c:v>109.82112100000001</c:v>
                </c:pt>
                <c:pt idx="43414">
                  <c:v>109.82429359616988</c:v>
                </c:pt>
                <c:pt idx="43415">
                  <c:v>109.830189349017</c:v>
                </c:pt>
                <c:pt idx="43416">
                  <c:v>109.83608370608933</c:v>
                </c:pt>
                <c:pt idx="43417">
                  <c:v>109.84197945893645</c:v>
                </c:pt>
                <c:pt idx="43418">
                  <c:v>109.84787521178359</c:v>
                </c:pt>
                <c:pt idx="43419">
                  <c:v>109.85376956885591</c:v>
                </c:pt>
                <c:pt idx="43420">
                  <c:v>109.85966532170303</c:v>
                </c:pt>
                <c:pt idx="43421">
                  <c:v>109.86556107455017</c:v>
                </c:pt>
                <c:pt idx="43422">
                  <c:v>109.87145543162248</c:v>
                </c:pt>
                <c:pt idx="43423">
                  <c:v>109.87735118446962</c:v>
                </c:pt>
                <c:pt idx="43424">
                  <c:v>109.88325252041604</c:v>
                </c:pt>
                <c:pt idx="43425">
                  <c:v>109.88914827326317</c:v>
                </c:pt>
                <c:pt idx="43426">
                  <c:v>109.89504263033548</c:v>
                </c:pt>
                <c:pt idx="43427">
                  <c:v>109.90093838318262</c:v>
                </c:pt>
                <c:pt idx="43428">
                  <c:v>109.90683413602976</c:v>
                </c:pt>
                <c:pt idx="43429">
                  <c:v>109.91272849310207</c:v>
                </c:pt>
                <c:pt idx="43430">
                  <c:v>109.9186242459492</c:v>
                </c:pt>
                <c:pt idx="43431">
                  <c:v>109.92451999879634</c:v>
                </c:pt>
                <c:pt idx="43432">
                  <c:v>109.93041435586865</c:v>
                </c:pt>
                <c:pt idx="43433">
                  <c:v>109.93631010871579</c:v>
                </c:pt>
                <c:pt idx="43434">
                  <c:v>109.94220586156291</c:v>
                </c:pt>
                <c:pt idx="43435">
                  <c:v>109.94810021863523</c:v>
                </c:pt>
                <c:pt idx="43436">
                  <c:v>109.95399597148236</c:v>
                </c:pt>
                <c:pt idx="43437">
                  <c:v>109.95989730742879</c:v>
                </c:pt>
                <c:pt idx="43438">
                  <c:v>109.9657916645011</c:v>
                </c:pt>
                <c:pt idx="43439">
                  <c:v>109.97168741734824</c:v>
                </c:pt>
                <c:pt idx="43440">
                  <c:v>109.97758317019536</c:v>
                </c:pt>
                <c:pt idx="43441">
                  <c:v>109.98347752726768</c:v>
                </c:pt>
                <c:pt idx="43442">
                  <c:v>109.9893732801148</c:v>
                </c:pt>
                <c:pt idx="43443">
                  <c:v>109.99526903296194</c:v>
                </c:pt>
                <c:pt idx="43444">
                  <c:v>110.00116339003426</c:v>
                </c:pt>
                <c:pt idx="43445">
                  <c:v>110.00705914288139</c:v>
                </c:pt>
                <c:pt idx="43446">
                  <c:v>110.01295489572853</c:v>
                </c:pt>
                <c:pt idx="43447">
                  <c:v>110.01884925280083</c:v>
                </c:pt>
                <c:pt idx="43448">
                  <c:v>110.02474500564797</c:v>
                </c:pt>
                <c:pt idx="43449">
                  <c:v>110.03064634159439</c:v>
                </c:pt>
                <c:pt idx="43450">
                  <c:v>110.03654209444153</c:v>
                </c:pt>
                <c:pt idx="43451">
                  <c:v>110.04243645151384</c:v>
                </c:pt>
                <c:pt idx="43452">
                  <c:v>110.04833220436097</c:v>
                </c:pt>
                <c:pt idx="43453">
                  <c:v>110.05422795720811</c:v>
                </c:pt>
                <c:pt idx="43454">
                  <c:v>110.06012231428042</c:v>
                </c:pt>
                <c:pt idx="43455">
                  <c:v>110.06601806712756</c:v>
                </c:pt>
                <c:pt idx="43456">
                  <c:v>110.0719138199747</c:v>
                </c:pt>
                <c:pt idx="43457">
                  <c:v>110.077808177047</c:v>
                </c:pt>
                <c:pt idx="43458">
                  <c:v>110.08370392989414</c:v>
                </c:pt>
                <c:pt idx="43459">
                  <c:v>110.08959968274127</c:v>
                </c:pt>
                <c:pt idx="43460">
                  <c:v>110.08312140772532</c:v>
                </c:pt>
                <c:pt idx="43461">
                  <c:v>110.0838606681764</c:v>
                </c:pt>
                <c:pt idx="43462">
                  <c:v>110.092468</c:v>
                </c:pt>
                <c:pt idx="43463">
                  <c:v>110.06322918264186</c:v>
                </c:pt>
                <c:pt idx="43464">
                  <c:v>110.05795768057212</c:v>
                </c:pt>
                <c:pt idx="43465">
                  <c:v>110.08438457725322</c:v>
                </c:pt>
                <c:pt idx="43466">
                  <c:v>110.06209068001907</c:v>
                </c:pt>
                <c:pt idx="43467">
                  <c:v>110.0792207056019</c:v>
                </c:pt>
                <c:pt idx="43468">
                  <c:v>110.08979891630901</c:v>
                </c:pt>
                <c:pt idx="43469">
                  <c:v>110.07750725280063</c:v>
                </c:pt>
                <c:pt idx="43470">
                  <c:v>110.08291774041552</c:v>
                </c:pt>
                <c:pt idx="43471">
                  <c:v>110.08832822803042</c:v>
                </c:pt>
                <c:pt idx="43472">
                  <c:v>110.09373743475336</c:v>
                </c:pt>
                <c:pt idx="43473">
                  <c:v>110.09914792236826</c:v>
                </c:pt>
                <c:pt idx="43474">
                  <c:v>110.10456353355097</c:v>
                </c:pt>
                <c:pt idx="43475">
                  <c:v>110.10997402116585</c:v>
                </c:pt>
                <c:pt idx="43476">
                  <c:v>110.1153832278888</c:v>
                </c:pt>
                <c:pt idx="43477">
                  <c:v>110.12079371550369</c:v>
                </c:pt>
                <c:pt idx="43478">
                  <c:v>110.12620420311859</c:v>
                </c:pt>
                <c:pt idx="43479">
                  <c:v>110.13161340984152</c:v>
                </c:pt>
                <c:pt idx="43480">
                  <c:v>110.13702389745642</c:v>
                </c:pt>
                <c:pt idx="43481">
                  <c:v>110.14243438507131</c:v>
                </c:pt>
                <c:pt idx="43482">
                  <c:v>110.14784359179426</c:v>
                </c:pt>
                <c:pt idx="43483">
                  <c:v>110.15325407940914</c:v>
                </c:pt>
                <c:pt idx="43484">
                  <c:v>110.15866456702403</c:v>
                </c:pt>
                <c:pt idx="43485">
                  <c:v>110.16407377374698</c:v>
                </c:pt>
                <c:pt idx="43486">
                  <c:v>110.16948426136187</c:v>
                </c:pt>
                <c:pt idx="43487">
                  <c:v>110.17489987254459</c:v>
                </c:pt>
                <c:pt idx="43488">
                  <c:v>110.18030907926752</c:v>
                </c:pt>
                <c:pt idx="43489">
                  <c:v>110.18571956688241</c:v>
                </c:pt>
                <c:pt idx="43490">
                  <c:v>110.19113005449731</c:v>
                </c:pt>
                <c:pt idx="43491">
                  <c:v>110.19653926122024</c:v>
                </c:pt>
                <c:pt idx="43492">
                  <c:v>110.20194974883513</c:v>
                </c:pt>
                <c:pt idx="43493">
                  <c:v>110.20736023645003</c:v>
                </c:pt>
                <c:pt idx="43494">
                  <c:v>110.21276944317297</c:v>
                </c:pt>
                <c:pt idx="43495">
                  <c:v>110.21817993078787</c:v>
                </c:pt>
                <c:pt idx="43496">
                  <c:v>110.22359041840276</c:v>
                </c:pt>
                <c:pt idx="43497">
                  <c:v>110.2289996251257</c:v>
                </c:pt>
                <c:pt idx="43498">
                  <c:v>110.23441011274059</c:v>
                </c:pt>
                <c:pt idx="43499">
                  <c:v>110.2398257239233</c:v>
                </c:pt>
                <c:pt idx="43500">
                  <c:v>110.2452362115382</c:v>
                </c:pt>
                <c:pt idx="43501">
                  <c:v>110.25064541826113</c:v>
                </c:pt>
                <c:pt idx="43502">
                  <c:v>110.26847246351932</c:v>
                </c:pt>
                <c:pt idx="43503">
                  <c:v>110.33465773962803</c:v>
                </c:pt>
                <c:pt idx="43504">
                  <c:v>110.26758684553039</c:v>
                </c:pt>
                <c:pt idx="43505">
                  <c:v>110.25228140247974</c:v>
                </c:pt>
                <c:pt idx="43506">
                  <c:v>110.32134692322366</c:v>
                </c:pt>
                <c:pt idx="43507">
                  <c:v>110.29473883694875</c:v>
                </c:pt>
                <c:pt idx="43508">
                  <c:v>110.31975127658561</c:v>
                </c:pt>
                <c:pt idx="43509">
                  <c:v>110.37087937148307</c:v>
                </c:pt>
                <c:pt idx="43510">
                  <c:v>110.400002</c:v>
                </c:pt>
                <c:pt idx="43511">
                  <c:v>110.39919241607629</c:v>
                </c:pt>
                <c:pt idx="43512">
                  <c:v>110.39528497220708</c:v>
                </c:pt>
                <c:pt idx="43513">
                  <c:v>110.39138214925067</c:v>
                </c:pt>
                <c:pt idx="43514">
                  <c:v>110.38747840211171</c:v>
                </c:pt>
                <c:pt idx="43515">
                  <c:v>110.38357465497275</c:v>
                </c:pt>
                <c:pt idx="43516">
                  <c:v>110.37967183201634</c:v>
                </c:pt>
                <c:pt idx="43517">
                  <c:v>110.37576808487738</c:v>
                </c:pt>
                <c:pt idx="43518">
                  <c:v>110.37186433773842</c:v>
                </c:pt>
                <c:pt idx="43519">
                  <c:v>110.36796151478201</c:v>
                </c:pt>
                <c:pt idx="43520">
                  <c:v>110.36405776764305</c:v>
                </c:pt>
                <c:pt idx="43521">
                  <c:v>110.36015402050408</c:v>
                </c:pt>
                <c:pt idx="43522">
                  <c:v>110.35625119754768</c:v>
                </c:pt>
                <c:pt idx="43523">
                  <c:v>110.35234745040871</c:v>
                </c:pt>
                <c:pt idx="43524">
                  <c:v>110.34844000653951</c:v>
                </c:pt>
                <c:pt idx="43525">
                  <c:v>110.34014395708154</c:v>
                </c:pt>
                <c:pt idx="43526">
                  <c:v>110.31621437434431</c:v>
                </c:pt>
                <c:pt idx="43527">
                  <c:v>110.27393239690107</c:v>
                </c:pt>
                <c:pt idx="43528">
                  <c:v>110.25509613113972</c:v>
                </c:pt>
                <c:pt idx="43529">
                  <c:v>110.26098845922746</c:v>
                </c:pt>
                <c:pt idx="43530">
                  <c:v>110.21967115709178</c:v>
                </c:pt>
                <c:pt idx="43531">
                  <c:v>110.26162609823558</c:v>
                </c:pt>
                <c:pt idx="43532">
                  <c:v>110.26689671912256</c:v>
                </c:pt>
                <c:pt idx="43533">
                  <c:v>110.23546644386174</c:v>
                </c:pt>
                <c:pt idx="43534">
                  <c:v>110.1970353596809</c:v>
                </c:pt>
                <c:pt idx="43535">
                  <c:v>110.18629204681707</c:v>
                </c:pt>
                <c:pt idx="43536">
                  <c:v>110.17554618995304</c:v>
                </c:pt>
                <c:pt idx="43537">
                  <c:v>110.16479015708819</c:v>
                </c:pt>
                <c:pt idx="43538">
                  <c:v>110.15404684422435</c:v>
                </c:pt>
                <c:pt idx="43539">
                  <c:v>110.14330098736032</c:v>
                </c:pt>
                <c:pt idx="43540">
                  <c:v>110.1325551304963</c:v>
                </c:pt>
                <c:pt idx="43541">
                  <c:v>110.12181181763246</c:v>
                </c:pt>
                <c:pt idx="43542">
                  <c:v>110.11106596076843</c:v>
                </c:pt>
                <c:pt idx="43543">
                  <c:v>110.10032010390441</c:v>
                </c:pt>
                <c:pt idx="43544">
                  <c:v>110.08957679104057</c:v>
                </c:pt>
                <c:pt idx="43545">
                  <c:v>110.07883093417654</c:v>
                </c:pt>
                <c:pt idx="43546">
                  <c:v>110.06808507731252</c:v>
                </c:pt>
                <c:pt idx="43547">
                  <c:v>110.05734176444868</c:v>
                </c:pt>
                <c:pt idx="43548">
                  <c:v>110.04659590758466</c:v>
                </c:pt>
                <c:pt idx="43549">
                  <c:v>110.0358398747198</c:v>
                </c:pt>
                <c:pt idx="43550">
                  <c:v>110.02509401785576</c:v>
                </c:pt>
                <c:pt idx="43551">
                  <c:v>110.01435070499194</c:v>
                </c:pt>
                <c:pt idx="43552">
                  <c:v>110.00360484812791</c:v>
                </c:pt>
                <c:pt idx="43553">
                  <c:v>109.99285899126387</c:v>
                </c:pt>
                <c:pt idx="43554">
                  <c:v>109.98211567840005</c:v>
                </c:pt>
                <c:pt idx="43555">
                  <c:v>109.97136982153602</c:v>
                </c:pt>
                <c:pt idx="43556">
                  <c:v>109.960623964672</c:v>
                </c:pt>
                <c:pt idx="43557">
                  <c:v>109.94988065180816</c:v>
                </c:pt>
                <c:pt idx="43558">
                  <c:v>109.93913479494412</c:v>
                </c:pt>
                <c:pt idx="43559">
                  <c:v>109.9283889380801</c:v>
                </c:pt>
                <c:pt idx="43560">
                  <c:v>109.91764562521627</c:v>
                </c:pt>
                <c:pt idx="43561">
                  <c:v>109.90689976835223</c:v>
                </c:pt>
                <c:pt idx="43562">
                  <c:v>109.89614373548739</c:v>
                </c:pt>
                <c:pt idx="43563">
                  <c:v>109.88540042262356</c:v>
                </c:pt>
                <c:pt idx="43564">
                  <c:v>109.87465456575953</c:v>
                </c:pt>
                <c:pt idx="43565">
                  <c:v>109.86390870889549</c:v>
                </c:pt>
                <c:pt idx="43566">
                  <c:v>109.85316539603167</c:v>
                </c:pt>
                <c:pt idx="43567">
                  <c:v>109.84241953916764</c:v>
                </c:pt>
                <c:pt idx="43568">
                  <c:v>109.8316736823036</c:v>
                </c:pt>
                <c:pt idx="43569">
                  <c:v>109.82093036943978</c:v>
                </c:pt>
                <c:pt idx="43570">
                  <c:v>109.81018451257574</c:v>
                </c:pt>
                <c:pt idx="43571">
                  <c:v>109.79943865571171</c:v>
                </c:pt>
                <c:pt idx="43572">
                  <c:v>109.78869534284789</c:v>
                </c:pt>
                <c:pt idx="43573">
                  <c:v>109.77794948598385</c:v>
                </c:pt>
                <c:pt idx="43574">
                  <c:v>109.76719345311901</c:v>
                </c:pt>
                <c:pt idx="43575">
                  <c:v>109.75644759625497</c:v>
                </c:pt>
                <c:pt idx="43576">
                  <c:v>109.74570428339115</c:v>
                </c:pt>
                <c:pt idx="43577">
                  <c:v>109.73495842652711</c:v>
                </c:pt>
                <c:pt idx="43578">
                  <c:v>109.72421256966308</c:v>
                </c:pt>
                <c:pt idx="43579">
                  <c:v>109.71346925679926</c:v>
                </c:pt>
                <c:pt idx="43580">
                  <c:v>109.70272339993522</c:v>
                </c:pt>
                <c:pt idx="43581">
                  <c:v>109.69197754307119</c:v>
                </c:pt>
                <c:pt idx="43582">
                  <c:v>109.68123423020737</c:v>
                </c:pt>
                <c:pt idx="43583">
                  <c:v>109.67048837334333</c:v>
                </c:pt>
                <c:pt idx="43584">
                  <c:v>109.6597425164793</c:v>
                </c:pt>
                <c:pt idx="43585">
                  <c:v>109.64899920361547</c:v>
                </c:pt>
                <c:pt idx="43586">
                  <c:v>109.63824317075063</c:v>
                </c:pt>
                <c:pt idx="43587">
                  <c:v>109.62749731388659</c:v>
                </c:pt>
                <c:pt idx="43588">
                  <c:v>109.61675400102277</c:v>
                </c:pt>
                <c:pt idx="43589">
                  <c:v>109.60600814415874</c:v>
                </c:pt>
                <c:pt idx="43590">
                  <c:v>109.61890272943981</c:v>
                </c:pt>
                <c:pt idx="43591">
                  <c:v>109.59213873438244</c:v>
                </c:pt>
                <c:pt idx="43592">
                  <c:v>109.585945</c:v>
                </c:pt>
                <c:pt idx="43593">
                  <c:v>109.57069763313469</c:v>
                </c:pt>
                <c:pt idx="43594">
                  <c:v>109.52173984549356</c:v>
                </c:pt>
                <c:pt idx="43595">
                  <c:v>109.54459117739628</c:v>
                </c:pt>
                <c:pt idx="43596">
                  <c:v>109.549767</c:v>
                </c:pt>
                <c:pt idx="43597">
                  <c:v>109.58127075065553</c:v>
                </c:pt>
                <c:pt idx="43598">
                  <c:v>109.53830199189318</c:v>
                </c:pt>
                <c:pt idx="43599">
                  <c:v>109.52774906661602</c:v>
                </c:pt>
                <c:pt idx="43600">
                  <c:v>109.52328416063811</c:v>
                </c:pt>
                <c:pt idx="43601">
                  <c:v>109.51882031169286</c:v>
                </c:pt>
                <c:pt idx="43602">
                  <c:v>109.51435540571495</c:v>
                </c:pt>
                <c:pt idx="43603">
                  <c:v>109.52867510586552</c:v>
                </c:pt>
                <c:pt idx="43604">
                  <c:v>109.5164648152122</c:v>
                </c:pt>
                <c:pt idx="43605">
                  <c:v>109.559602606913</c:v>
                </c:pt>
                <c:pt idx="43606">
                  <c:v>109.55238934430139</c:v>
                </c:pt>
                <c:pt idx="43607">
                  <c:v>109.53417440343348</c:v>
                </c:pt>
                <c:pt idx="43608">
                  <c:v>109.531677</c:v>
                </c:pt>
                <c:pt idx="43609">
                  <c:v>109.51583079446829</c:v>
                </c:pt>
                <c:pt idx="43610">
                  <c:v>109.52955928445398</c:v>
                </c:pt>
                <c:pt idx="43611">
                  <c:v>109.56390606388558</c:v>
                </c:pt>
                <c:pt idx="43612">
                  <c:v>109.56669584282471</c:v>
                </c:pt>
                <c:pt idx="43613">
                  <c:v>109.56539490183924</c:v>
                </c:pt>
                <c:pt idx="43614">
                  <c:v>109.56409365279292</c:v>
                </c:pt>
                <c:pt idx="43615">
                  <c:v>109.5627924037466</c:v>
                </c:pt>
                <c:pt idx="43616">
                  <c:v>109.56149146276113</c:v>
                </c:pt>
                <c:pt idx="43617">
                  <c:v>109.5601902137148</c:v>
                </c:pt>
                <c:pt idx="43618">
                  <c:v>109.55888896466848</c:v>
                </c:pt>
                <c:pt idx="43619">
                  <c:v>109.55758802368302</c:v>
                </c:pt>
                <c:pt idx="43620">
                  <c:v>109.5562867746367</c:v>
                </c:pt>
                <c:pt idx="43621">
                  <c:v>109.55498552559038</c:v>
                </c:pt>
                <c:pt idx="43622">
                  <c:v>109.55368458460491</c:v>
                </c:pt>
                <c:pt idx="43623">
                  <c:v>109.55238333555859</c:v>
                </c:pt>
                <c:pt idx="43624">
                  <c:v>109.55108085426885</c:v>
                </c:pt>
                <c:pt idx="43625">
                  <c:v>109.54977960522253</c:v>
                </c:pt>
                <c:pt idx="43626">
                  <c:v>109.54847866423707</c:v>
                </c:pt>
                <c:pt idx="43627">
                  <c:v>109.54717741519075</c:v>
                </c:pt>
                <c:pt idx="43628">
                  <c:v>109.54587616614442</c:v>
                </c:pt>
                <c:pt idx="43629">
                  <c:v>109.54457522515895</c:v>
                </c:pt>
                <c:pt idx="43630">
                  <c:v>109.54327397611263</c:v>
                </c:pt>
                <c:pt idx="43631">
                  <c:v>109.54197272706631</c:v>
                </c:pt>
                <c:pt idx="43632">
                  <c:v>109.54067178608084</c:v>
                </c:pt>
                <c:pt idx="43633">
                  <c:v>109.53937053703451</c:v>
                </c:pt>
                <c:pt idx="43634">
                  <c:v>109.53806928798819</c:v>
                </c:pt>
                <c:pt idx="43635">
                  <c:v>109.53676834700272</c:v>
                </c:pt>
                <c:pt idx="43636">
                  <c:v>109.53546586571299</c:v>
                </c:pt>
                <c:pt idx="43637">
                  <c:v>109.53416461666667</c:v>
                </c:pt>
                <c:pt idx="43638">
                  <c:v>109.5328636756812</c:v>
                </c:pt>
                <c:pt idx="43639">
                  <c:v>109.53156242663488</c:v>
                </c:pt>
                <c:pt idx="43640">
                  <c:v>109.53026117758856</c:v>
                </c:pt>
                <c:pt idx="43641">
                  <c:v>109.52896023660308</c:v>
                </c:pt>
                <c:pt idx="43642">
                  <c:v>109.52765898755676</c:v>
                </c:pt>
                <c:pt idx="43643">
                  <c:v>109.52635773851044</c:v>
                </c:pt>
                <c:pt idx="43644">
                  <c:v>109.52505679752498</c:v>
                </c:pt>
                <c:pt idx="43645">
                  <c:v>109.52375554847866</c:v>
                </c:pt>
                <c:pt idx="43646">
                  <c:v>109.52245429943234</c:v>
                </c:pt>
                <c:pt idx="43647">
                  <c:v>109.52115335844687</c:v>
                </c:pt>
                <c:pt idx="43648">
                  <c:v>109.51985210940055</c:v>
                </c:pt>
                <c:pt idx="43649">
                  <c:v>109.5185496281108</c:v>
                </c:pt>
                <c:pt idx="43650">
                  <c:v>109.51724837906448</c:v>
                </c:pt>
                <c:pt idx="43651">
                  <c:v>109.51594743807902</c:v>
                </c:pt>
                <c:pt idx="43652">
                  <c:v>109.5146461890327</c:v>
                </c:pt>
                <c:pt idx="43653">
                  <c:v>109.50678341573301</c:v>
                </c:pt>
                <c:pt idx="43654">
                  <c:v>109.48445674511206</c:v>
                </c:pt>
                <c:pt idx="43655">
                  <c:v>109.513588</c:v>
                </c:pt>
                <c:pt idx="43656">
                  <c:v>109.50980634255065</c:v>
                </c:pt>
                <c:pt idx="43657">
                  <c:v>109.50330564997616</c:v>
                </c:pt>
                <c:pt idx="43658">
                  <c:v>109.53570993991417</c:v>
                </c:pt>
                <c:pt idx="43659">
                  <c:v>109.55434019491747</c:v>
                </c:pt>
                <c:pt idx="43660">
                  <c:v>109.58198814356825</c:v>
                </c:pt>
                <c:pt idx="43661">
                  <c:v>109.62350260518733</c:v>
                </c:pt>
                <c:pt idx="43662">
                  <c:v>109.61099149698717</c:v>
                </c:pt>
                <c:pt idx="43663">
                  <c:v>109.64484122246066</c:v>
                </c:pt>
                <c:pt idx="43664">
                  <c:v>109.59882417191226</c:v>
                </c:pt>
                <c:pt idx="43665">
                  <c:v>109.62869123408819</c:v>
                </c:pt>
                <c:pt idx="43666">
                  <c:v>109.65359250143062</c:v>
                </c:pt>
                <c:pt idx="43667">
                  <c:v>109.68321095779686</c:v>
                </c:pt>
                <c:pt idx="43668">
                  <c:v>109.70838053134685</c:v>
                </c:pt>
                <c:pt idx="43669">
                  <c:v>109.72304780851158</c:v>
                </c:pt>
                <c:pt idx="43670">
                  <c:v>109.70339115393737</c:v>
                </c:pt>
                <c:pt idx="43671">
                  <c:v>109.68373449936317</c:v>
                </c:pt>
                <c:pt idx="43672">
                  <c:v>109.66408249835303</c:v>
                </c:pt>
                <c:pt idx="43673">
                  <c:v>109.64442584377882</c:v>
                </c:pt>
                <c:pt idx="43674">
                  <c:v>109.62475057494839</c:v>
                </c:pt>
                <c:pt idx="43675">
                  <c:v>109.6050939203742</c:v>
                </c:pt>
                <c:pt idx="43676">
                  <c:v>109.58544191936404</c:v>
                </c:pt>
                <c:pt idx="43677">
                  <c:v>109.56578526478985</c:v>
                </c:pt>
                <c:pt idx="43678">
                  <c:v>109.54612861021565</c:v>
                </c:pt>
                <c:pt idx="43679">
                  <c:v>109.5264766092055</c:v>
                </c:pt>
                <c:pt idx="43680">
                  <c:v>109.5068199546313</c:v>
                </c:pt>
                <c:pt idx="43681">
                  <c:v>109.48716330005709</c:v>
                </c:pt>
                <c:pt idx="43682">
                  <c:v>109.46751129904695</c:v>
                </c:pt>
                <c:pt idx="43683">
                  <c:v>109.44785464447276</c:v>
                </c:pt>
                <c:pt idx="43684">
                  <c:v>109.42819798989855</c:v>
                </c:pt>
                <c:pt idx="43685">
                  <c:v>109.40854598888841</c:v>
                </c:pt>
                <c:pt idx="43686">
                  <c:v>109.38887072005798</c:v>
                </c:pt>
                <c:pt idx="43687">
                  <c:v>109.36921406548377</c:v>
                </c:pt>
                <c:pt idx="43688">
                  <c:v>109.34956206447363</c:v>
                </c:pt>
                <c:pt idx="43689">
                  <c:v>109.32990540989942</c:v>
                </c:pt>
                <c:pt idx="43690">
                  <c:v>109.31024875532522</c:v>
                </c:pt>
                <c:pt idx="43691">
                  <c:v>109.29059675431508</c:v>
                </c:pt>
                <c:pt idx="43692">
                  <c:v>109.27094009974087</c:v>
                </c:pt>
                <c:pt idx="43693">
                  <c:v>109.25128344516668</c:v>
                </c:pt>
                <c:pt idx="43694">
                  <c:v>109.23163144415652</c:v>
                </c:pt>
                <c:pt idx="43695">
                  <c:v>109.21197478958233</c:v>
                </c:pt>
                <c:pt idx="43696">
                  <c:v>109.19231813500812</c:v>
                </c:pt>
                <c:pt idx="43697">
                  <c:v>109.17266613399798</c:v>
                </c:pt>
                <c:pt idx="43698">
                  <c:v>109.15300947942377</c:v>
                </c:pt>
                <c:pt idx="43699">
                  <c:v>109.13333421059335</c:v>
                </c:pt>
                <c:pt idx="43700">
                  <c:v>109.11367755601914</c:v>
                </c:pt>
                <c:pt idx="43701">
                  <c:v>109.094025555009</c:v>
                </c:pt>
                <c:pt idx="43702">
                  <c:v>109.07436890043479</c:v>
                </c:pt>
                <c:pt idx="43703">
                  <c:v>109.0547122458606</c:v>
                </c:pt>
                <c:pt idx="43704">
                  <c:v>109.03506024485046</c:v>
                </c:pt>
                <c:pt idx="43705">
                  <c:v>109.01540359027625</c:v>
                </c:pt>
                <c:pt idx="43706">
                  <c:v>108.99574693570204</c:v>
                </c:pt>
                <c:pt idx="43707">
                  <c:v>108.94123179404052</c:v>
                </c:pt>
                <c:pt idx="43708">
                  <c:v>108.916618</c:v>
                </c:pt>
                <c:pt idx="43709">
                  <c:v>108.89223192322365</c:v>
                </c:pt>
                <c:pt idx="43710">
                  <c:v>108.85579286981401</c:v>
                </c:pt>
                <c:pt idx="43711">
                  <c:v>108.79439815017878</c:v>
                </c:pt>
                <c:pt idx="43712">
                  <c:v>108.771889</c:v>
                </c:pt>
                <c:pt idx="43713">
                  <c:v>108.74645845827372</c:v>
                </c:pt>
                <c:pt idx="43714">
                  <c:v>108.72286875041716</c:v>
                </c:pt>
                <c:pt idx="43715">
                  <c:v>108.7046516096805</c:v>
                </c:pt>
                <c:pt idx="43716">
                  <c:v>108.70188526751511</c:v>
                </c:pt>
                <c:pt idx="43717">
                  <c:v>108.70515937884046</c:v>
                </c:pt>
                <c:pt idx="43718">
                  <c:v>108.70843349016583</c:v>
                </c:pt>
                <c:pt idx="43719">
                  <c:v>108.71170682637013</c:v>
                </c:pt>
                <c:pt idx="43720">
                  <c:v>108.7149809376955</c:v>
                </c:pt>
                <c:pt idx="43721">
                  <c:v>108.70702643579952</c:v>
                </c:pt>
                <c:pt idx="43722">
                  <c:v>108.64867111945637</c:v>
                </c:pt>
                <c:pt idx="43723">
                  <c:v>108.56822071278876</c:v>
                </c:pt>
                <c:pt idx="43724">
                  <c:v>108.50208840334129</c:v>
                </c:pt>
                <c:pt idx="43725">
                  <c:v>108.57696613590844</c:v>
                </c:pt>
                <c:pt idx="43726">
                  <c:v>108.58260905977613</c:v>
                </c:pt>
                <c:pt idx="43727">
                  <c:v>108.55049345059666</c:v>
                </c:pt>
                <c:pt idx="43728">
                  <c:v>108.52781058512161</c:v>
                </c:pt>
                <c:pt idx="43729">
                  <c:v>108.49138360214542</c:v>
                </c:pt>
                <c:pt idx="43730">
                  <c:v>108.46905650214592</c:v>
                </c:pt>
                <c:pt idx="43731">
                  <c:v>108.47278346447305</c:v>
                </c:pt>
                <c:pt idx="43732">
                  <c:v>108.4314021306317</c:v>
                </c:pt>
                <c:pt idx="43733">
                  <c:v>108.39069524839067</c:v>
                </c:pt>
                <c:pt idx="43734">
                  <c:v>108.38602392173716</c:v>
                </c:pt>
                <c:pt idx="43735">
                  <c:v>108.38135370098486</c:v>
                </c:pt>
                <c:pt idx="43736">
                  <c:v>108.37667795072657</c:v>
                </c:pt>
                <c:pt idx="43737">
                  <c:v>108.37200662407307</c:v>
                </c:pt>
                <c:pt idx="43738">
                  <c:v>108.36733640332076</c:v>
                </c:pt>
                <c:pt idx="43739">
                  <c:v>108.36266507666726</c:v>
                </c:pt>
                <c:pt idx="43740">
                  <c:v>108.35799375001376</c:v>
                </c:pt>
                <c:pt idx="43741">
                  <c:v>108.35332352926144</c:v>
                </c:pt>
                <c:pt idx="43742">
                  <c:v>108.34865220260795</c:v>
                </c:pt>
                <c:pt idx="43743">
                  <c:v>108.34398087595444</c:v>
                </c:pt>
                <c:pt idx="43744">
                  <c:v>108.33931065520214</c:v>
                </c:pt>
                <c:pt idx="43745">
                  <c:v>108.33463932854863</c:v>
                </c:pt>
                <c:pt idx="43746">
                  <c:v>108.32996800189514</c:v>
                </c:pt>
                <c:pt idx="43747">
                  <c:v>108.32529778114282</c:v>
                </c:pt>
                <c:pt idx="43748">
                  <c:v>108.32062645448933</c:v>
                </c:pt>
                <c:pt idx="43749">
                  <c:v>108.31595070423104</c:v>
                </c:pt>
                <c:pt idx="43750">
                  <c:v>108.31127937757753</c:v>
                </c:pt>
                <c:pt idx="43751">
                  <c:v>108.30660915682523</c:v>
                </c:pt>
                <c:pt idx="43752">
                  <c:v>108.30193783017172</c:v>
                </c:pt>
                <c:pt idx="43753">
                  <c:v>108.29726650351823</c:v>
                </c:pt>
                <c:pt idx="43754">
                  <c:v>108.29259628276591</c:v>
                </c:pt>
                <c:pt idx="43755">
                  <c:v>108.28792495611242</c:v>
                </c:pt>
                <c:pt idx="43756">
                  <c:v>108.28325362945891</c:v>
                </c:pt>
                <c:pt idx="43757">
                  <c:v>108.27858340870661</c:v>
                </c:pt>
                <c:pt idx="43758">
                  <c:v>108.2739120820531</c:v>
                </c:pt>
                <c:pt idx="43759">
                  <c:v>108.26924075539961</c:v>
                </c:pt>
                <c:pt idx="43760">
                  <c:v>108.26457053464729</c:v>
                </c:pt>
                <c:pt idx="43761">
                  <c:v>108.259894784389</c:v>
                </c:pt>
                <c:pt idx="43762">
                  <c:v>108.25522345773551</c:v>
                </c:pt>
                <c:pt idx="43763">
                  <c:v>108.25055323698319</c:v>
                </c:pt>
                <c:pt idx="43764">
                  <c:v>108.2458819103297</c:v>
                </c:pt>
                <c:pt idx="43765">
                  <c:v>108.24121058367619</c:v>
                </c:pt>
                <c:pt idx="43766">
                  <c:v>108.23654036292389</c:v>
                </c:pt>
                <c:pt idx="43767">
                  <c:v>108.23186903627038</c:v>
                </c:pt>
                <c:pt idx="43768">
                  <c:v>108.22719770961689</c:v>
                </c:pt>
                <c:pt idx="43769">
                  <c:v>108.22252748886457</c:v>
                </c:pt>
                <c:pt idx="43770">
                  <c:v>108.21785616221108</c:v>
                </c:pt>
                <c:pt idx="43771">
                  <c:v>108.21318483555757</c:v>
                </c:pt>
                <c:pt idx="43772">
                  <c:v>108.18090746701596</c:v>
                </c:pt>
                <c:pt idx="43773">
                  <c:v>108.15683</c:v>
                </c:pt>
                <c:pt idx="43774">
                  <c:v>108.17752409203625</c:v>
                </c:pt>
                <c:pt idx="43775">
                  <c:v>108.21395646030989</c:v>
                </c:pt>
                <c:pt idx="43776">
                  <c:v>108.20799200643776</c:v>
                </c:pt>
                <c:pt idx="43777">
                  <c:v>108.15010102360515</c:v>
                </c:pt>
                <c:pt idx="43778">
                  <c:v>108.14235839999999</c:v>
                </c:pt>
                <c:pt idx="43779">
                  <c:v>108.12393050976655</c:v>
                </c:pt>
                <c:pt idx="43780">
                  <c:v>108.12476157255369</c:v>
                </c:pt>
                <c:pt idx="43781">
                  <c:v>108.14259515529436</c:v>
                </c:pt>
                <c:pt idx="43782">
                  <c:v>108.14497944820053</c:v>
                </c:pt>
                <c:pt idx="43783">
                  <c:v>108.14736374110672</c:v>
                </c:pt>
                <c:pt idx="43784">
                  <c:v>108.14974746954961</c:v>
                </c:pt>
                <c:pt idx="43785">
                  <c:v>108.15213402030892</c:v>
                </c:pt>
                <c:pt idx="43786">
                  <c:v>108.15451831321509</c:v>
                </c:pt>
                <c:pt idx="43787">
                  <c:v>108.156902041658</c:v>
                </c:pt>
                <c:pt idx="43788">
                  <c:v>108.15928633456417</c:v>
                </c:pt>
                <c:pt idx="43789">
                  <c:v>108.16167062747036</c:v>
                </c:pt>
                <c:pt idx="43790">
                  <c:v>108.16405435591325</c:v>
                </c:pt>
                <c:pt idx="43791">
                  <c:v>108.16643864881942</c:v>
                </c:pt>
                <c:pt idx="43792">
                  <c:v>108.16882294172561</c:v>
                </c:pt>
                <c:pt idx="43793">
                  <c:v>108.1712066701685</c:v>
                </c:pt>
                <c:pt idx="43794">
                  <c:v>108.17359096307467</c:v>
                </c:pt>
                <c:pt idx="43795">
                  <c:v>108.17597525598086</c:v>
                </c:pt>
                <c:pt idx="43796">
                  <c:v>108.17835898442375</c:v>
                </c:pt>
                <c:pt idx="43797">
                  <c:v>108.18074327732994</c:v>
                </c:pt>
                <c:pt idx="43798">
                  <c:v>108.18312982808924</c:v>
                </c:pt>
                <c:pt idx="43799">
                  <c:v>108.18551412099542</c:v>
                </c:pt>
                <c:pt idx="43800">
                  <c:v>108.18789784943831</c:v>
                </c:pt>
                <c:pt idx="43801">
                  <c:v>108.1902821423445</c:v>
                </c:pt>
                <c:pt idx="43802">
                  <c:v>108.19266643525067</c:v>
                </c:pt>
                <c:pt idx="43803">
                  <c:v>108.20220247794882</c:v>
                </c:pt>
                <c:pt idx="43804">
                  <c:v>108.204586770855</c:v>
                </c:pt>
                <c:pt idx="43805">
                  <c:v>108.2069704992979</c:v>
                </c:pt>
                <c:pt idx="43806">
                  <c:v>108.20935479220408</c:v>
                </c:pt>
                <c:pt idx="43807">
                  <c:v>108.21174134296338</c:v>
                </c:pt>
                <c:pt idx="43808">
                  <c:v>108.21412563586956</c:v>
                </c:pt>
                <c:pt idx="43809">
                  <c:v>108.21650936431246</c:v>
                </c:pt>
                <c:pt idx="43810">
                  <c:v>108.21889365721864</c:v>
                </c:pt>
                <c:pt idx="43811">
                  <c:v>108.22127795012481</c:v>
                </c:pt>
                <c:pt idx="43812">
                  <c:v>108.22366167856771</c:v>
                </c:pt>
                <c:pt idx="43813">
                  <c:v>108.22604597147389</c:v>
                </c:pt>
                <c:pt idx="43814">
                  <c:v>108.22843026438007</c:v>
                </c:pt>
                <c:pt idx="43815">
                  <c:v>108.23081399282296</c:v>
                </c:pt>
                <c:pt idx="43816">
                  <c:v>108.23319828572915</c:v>
                </c:pt>
                <c:pt idx="43817">
                  <c:v>108.23558257863532</c:v>
                </c:pt>
                <c:pt idx="43818">
                  <c:v>108.23796630707822</c:v>
                </c:pt>
                <c:pt idx="43819">
                  <c:v>108.2403505999844</c:v>
                </c:pt>
                <c:pt idx="43820">
                  <c:v>108.24273715074371</c:v>
                </c:pt>
                <c:pt idx="43821">
                  <c:v>108.24512144364988</c:v>
                </c:pt>
                <c:pt idx="43822">
                  <c:v>108.25252873390558</c:v>
                </c:pt>
                <c:pt idx="43823">
                  <c:v>108.29589613304721</c:v>
                </c:pt>
                <c:pt idx="43824">
                  <c:v>108.247276</c:v>
                </c:pt>
                <c:pt idx="43825">
                  <c:v>108.24088391797807</c:v>
                </c:pt>
                <c:pt idx="43826">
                  <c:v>108.19752821840726</c:v>
                </c:pt>
                <c:pt idx="43827">
                  <c:v>108.22441661683357</c:v>
                </c:pt>
                <c:pt idx="43828">
                  <c:v>108.19552205721097</c:v>
                </c:pt>
                <c:pt idx="43829">
                  <c:v>108.21109800000001</c:v>
                </c:pt>
                <c:pt idx="43830">
                  <c:v>108.20556849618504</c:v>
                </c:pt>
                <c:pt idx="43831">
                  <c:v>108.17557371271374</c:v>
                </c:pt>
                <c:pt idx="43832">
                  <c:v>108.17969908581908</c:v>
                </c:pt>
                <c:pt idx="43833">
                  <c:v>108.18382055601705</c:v>
                </c:pt>
                <c:pt idx="43834">
                  <c:v>108.18794105048816</c:v>
                </c:pt>
                <c:pt idx="43835">
                  <c:v>108.19206252068612</c:v>
                </c:pt>
                <c:pt idx="43836">
                  <c:v>108.20539524479922</c:v>
                </c:pt>
                <c:pt idx="43837">
                  <c:v>108.22146631539432</c:v>
                </c:pt>
                <c:pt idx="43838">
                  <c:v>108.2375411915946</c:v>
                </c:pt>
                <c:pt idx="43839">
                  <c:v>108.25361606779487</c:v>
                </c:pt>
                <c:pt idx="43840">
                  <c:v>108.26968713838998</c:v>
                </c:pt>
                <c:pt idx="43841">
                  <c:v>108.28576201459025</c:v>
                </c:pt>
                <c:pt idx="43842">
                  <c:v>108.30183689079053</c:v>
                </c:pt>
                <c:pt idx="43843">
                  <c:v>108.31790796138563</c:v>
                </c:pt>
                <c:pt idx="43844">
                  <c:v>108.33398283758591</c:v>
                </c:pt>
                <c:pt idx="43845">
                  <c:v>108.35007293620681</c:v>
                </c:pt>
                <c:pt idx="43846">
                  <c:v>108.36614781240709</c:v>
                </c:pt>
                <c:pt idx="43847">
                  <c:v>108.3822188830022</c:v>
                </c:pt>
                <c:pt idx="43848">
                  <c:v>108.39829375920247</c:v>
                </c:pt>
                <c:pt idx="43849">
                  <c:v>108.41436482979758</c:v>
                </c:pt>
                <c:pt idx="43850">
                  <c:v>108.43043970599786</c:v>
                </c:pt>
                <c:pt idx="43851">
                  <c:v>108.44651458219812</c:v>
                </c:pt>
                <c:pt idx="43852">
                  <c:v>108.46258565279324</c:v>
                </c:pt>
                <c:pt idx="43853">
                  <c:v>108.4786605289935</c:v>
                </c:pt>
                <c:pt idx="43854">
                  <c:v>108.49473540519378</c:v>
                </c:pt>
                <c:pt idx="43855">
                  <c:v>108.51080647578888</c:v>
                </c:pt>
                <c:pt idx="43856">
                  <c:v>108.52688135198916</c:v>
                </c:pt>
                <c:pt idx="43857">
                  <c:v>108.54297145061007</c:v>
                </c:pt>
                <c:pt idx="43858">
                  <c:v>108.55904632681035</c:v>
                </c:pt>
                <c:pt idx="43859">
                  <c:v>108.57511739740545</c:v>
                </c:pt>
                <c:pt idx="43860">
                  <c:v>108.59119227360573</c:v>
                </c:pt>
                <c:pt idx="43861">
                  <c:v>108.60726714980599</c:v>
                </c:pt>
                <c:pt idx="43862">
                  <c:v>108.62333822040111</c:v>
                </c:pt>
                <c:pt idx="43863">
                  <c:v>108.63941309660137</c:v>
                </c:pt>
                <c:pt idx="43864">
                  <c:v>108.65548797280165</c:v>
                </c:pt>
                <c:pt idx="43865">
                  <c:v>108.67155904339675</c:v>
                </c:pt>
                <c:pt idx="43866">
                  <c:v>108.68763391959703</c:v>
                </c:pt>
                <c:pt idx="43867">
                  <c:v>108.7037087957973</c:v>
                </c:pt>
                <c:pt idx="43868">
                  <c:v>108.71977986639241</c:v>
                </c:pt>
                <c:pt idx="43869">
                  <c:v>108.73585474259268</c:v>
                </c:pt>
                <c:pt idx="43870">
                  <c:v>108.7519448412136</c:v>
                </c:pt>
                <c:pt idx="43871">
                  <c:v>108.7680159118087</c:v>
                </c:pt>
                <c:pt idx="43872">
                  <c:v>108.78409078800898</c:v>
                </c:pt>
                <c:pt idx="43873">
                  <c:v>108.80016566420925</c:v>
                </c:pt>
                <c:pt idx="43874">
                  <c:v>108.81623673480436</c:v>
                </c:pt>
                <c:pt idx="43875">
                  <c:v>108.83231161100463</c:v>
                </c:pt>
                <c:pt idx="43876">
                  <c:v>108.86445755780001</c:v>
                </c:pt>
                <c:pt idx="43877">
                  <c:v>108.88053243400027</c:v>
                </c:pt>
                <c:pt idx="43878">
                  <c:v>108.89660731020055</c:v>
                </c:pt>
                <c:pt idx="43879">
                  <c:v>108.91267838079565</c:v>
                </c:pt>
                <c:pt idx="43880">
                  <c:v>108.92875325699593</c:v>
                </c:pt>
                <c:pt idx="43881">
                  <c:v>108.94484335561684</c:v>
                </c:pt>
                <c:pt idx="43882">
                  <c:v>108.96091823181712</c:v>
                </c:pt>
                <c:pt idx="43883">
                  <c:v>108.97698930241222</c:v>
                </c:pt>
                <c:pt idx="43884">
                  <c:v>108.9930641786125</c:v>
                </c:pt>
                <c:pt idx="43885">
                  <c:v>109.01646761444921</c:v>
                </c:pt>
                <c:pt idx="43886">
                  <c:v>109.07694629995231</c:v>
                </c:pt>
                <c:pt idx="43887">
                  <c:v>109.07174987628129</c:v>
                </c:pt>
                <c:pt idx="43888">
                  <c:v>109.14460630615164</c:v>
                </c:pt>
                <c:pt idx="43889">
                  <c:v>109.26431656864865</c:v>
                </c:pt>
                <c:pt idx="43890">
                  <c:v>109.20904680686695</c:v>
                </c:pt>
                <c:pt idx="43891">
                  <c:v>109.22726391466031</c:v>
                </c:pt>
                <c:pt idx="43892">
                  <c:v>109.2551723776824</c:v>
                </c:pt>
                <c:pt idx="43893">
                  <c:v>109.3179543776824</c:v>
                </c:pt>
                <c:pt idx="43894">
                  <c:v>109.33426758583691</c:v>
                </c:pt>
                <c:pt idx="43895">
                  <c:v>109.34250391874755</c:v>
                </c:pt>
                <c:pt idx="43896">
                  <c:v>109.35074220200936</c:v>
                </c:pt>
                <c:pt idx="43897">
                  <c:v>109.35898048527116</c:v>
                </c:pt>
                <c:pt idx="43898">
                  <c:v>109.36721681818182</c:v>
                </c:pt>
                <c:pt idx="43899">
                  <c:v>109.37545510144362</c:v>
                </c:pt>
                <c:pt idx="43900">
                  <c:v>109.38369338470542</c:v>
                </c:pt>
                <c:pt idx="43901">
                  <c:v>109.39192971761607</c:v>
                </c:pt>
                <c:pt idx="43902">
                  <c:v>109.40016800087787</c:v>
                </c:pt>
                <c:pt idx="43903">
                  <c:v>109.40840628413967</c:v>
                </c:pt>
                <c:pt idx="43904">
                  <c:v>109.41664261705033</c:v>
                </c:pt>
                <c:pt idx="43905">
                  <c:v>109.42488090031213</c:v>
                </c:pt>
                <c:pt idx="43906">
                  <c:v>109.43312698497854</c:v>
                </c:pt>
                <c:pt idx="43907">
                  <c:v>109.44136526824035</c:v>
                </c:pt>
                <c:pt idx="43908">
                  <c:v>109.44960160115099</c:v>
                </c:pt>
                <c:pt idx="43909">
                  <c:v>109.45783988441279</c:v>
                </c:pt>
                <c:pt idx="43910">
                  <c:v>109.4660781676746</c:v>
                </c:pt>
                <c:pt idx="43911">
                  <c:v>109.47431450058525</c:v>
                </c:pt>
                <c:pt idx="43912">
                  <c:v>109.48255278384705</c:v>
                </c:pt>
                <c:pt idx="43913">
                  <c:v>109.49079106710886</c:v>
                </c:pt>
                <c:pt idx="43914">
                  <c:v>109.49902740001951</c:v>
                </c:pt>
                <c:pt idx="43915">
                  <c:v>109.5072656832813</c:v>
                </c:pt>
                <c:pt idx="43916">
                  <c:v>109.51550396654311</c:v>
                </c:pt>
                <c:pt idx="43917">
                  <c:v>109.52374029945376</c:v>
                </c:pt>
                <c:pt idx="43918">
                  <c:v>109.53197858271557</c:v>
                </c:pt>
                <c:pt idx="43919">
                  <c:v>109.54022466738198</c:v>
                </c:pt>
                <c:pt idx="43920">
                  <c:v>109.54846100029263</c:v>
                </c:pt>
                <c:pt idx="43921">
                  <c:v>109.55669928355442</c:v>
                </c:pt>
                <c:pt idx="43922">
                  <c:v>109.56493756681623</c:v>
                </c:pt>
                <c:pt idx="43923">
                  <c:v>109.57317389972688</c:v>
                </c:pt>
                <c:pt idx="43924">
                  <c:v>109.58141218298869</c:v>
                </c:pt>
                <c:pt idx="43925">
                  <c:v>109.58965046625049</c:v>
                </c:pt>
                <c:pt idx="43926">
                  <c:v>109.59788679916115</c:v>
                </c:pt>
                <c:pt idx="43927">
                  <c:v>109.60612508242295</c:v>
                </c:pt>
                <c:pt idx="43928">
                  <c:v>109.61436336568475</c:v>
                </c:pt>
                <c:pt idx="43929">
                  <c:v>109.62259969859539</c:v>
                </c:pt>
                <c:pt idx="43930">
                  <c:v>109.6308379818572</c:v>
                </c:pt>
                <c:pt idx="43931">
                  <c:v>109.63908406652361</c:v>
                </c:pt>
                <c:pt idx="43932">
                  <c:v>109.64732234978541</c:v>
                </c:pt>
                <c:pt idx="43933">
                  <c:v>109.65555868269607</c:v>
                </c:pt>
                <c:pt idx="43934">
                  <c:v>109.66379696595787</c:v>
                </c:pt>
                <c:pt idx="43935">
                  <c:v>109.67203524921966</c:v>
                </c:pt>
                <c:pt idx="43936">
                  <c:v>109.68027158213032</c:v>
                </c:pt>
                <c:pt idx="43937">
                  <c:v>109.68850986539212</c:v>
                </c:pt>
                <c:pt idx="43938">
                  <c:v>109.69674814865392</c:v>
                </c:pt>
                <c:pt idx="43939">
                  <c:v>109.70498448156458</c:v>
                </c:pt>
                <c:pt idx="43940">
                  <c:v>109.712585</c:v>
                </c:pt>
                <c:pt idx="43941">
                  <c:v>109.70642604791419</c:v>
                </c:pt>
                <c:pt idx="43942">
                  <c:v>109.63855246948022</c:v>
                </c:pt>
                <c:pt idx="43943">
                  <c:v>109.62570384501669</c:v>
                </c:pt>
                <c:pt idx="43944">
                  <c:v>109.65830200000001</c:v>
                </c:pt>
                <c:pt idx="43945">
                  <c:v>109.64801522317597</c:v>
                </c:pt>
                <c:pt idx="43946">
                  <c:v>109.57441629470672</c:v>
                </c:pt>
                <c:pt idx="43947">
                  <c:v>109.61517717854589</c:v>
                </c:pt>
                <c:pt idx="43948">
                  <c:v>109.56541911754888</c:v>
                </c:pt>
                <c:pt idx="43949">
                  <c:v>109.55031420530234</c:v>
                </c:pt>
                <c:pt idx="43950">
                  <c:v>109.55419890311252</c:v>
                </c:pt>
                <c:pt idx="43951">
                  <c:v>109.55808268124993</c:v>
                </c:pt>
                <c:pt idx="43952">
                  <c:v>109.56196737906011</c:v>
                </c:pt>
                <c:pt idx="43953">
                  <c:v>109.56585207687029</c:v>
                </c:pt>
                <c:pt idx="43954">
                  <c:v>109.56973585500769</c:v>
                </c:pt>
                <c:pt idx="43955">
                  <c:v>109.57362055281787</c:v>
                </c:pt>
                <c:pt idx="43956">
                  <c:v>109.57750892931917</c:v>
                </c:pt>
                <c:pt idx="43957">
                  <c:v>109.58139362712934</c:v>
                </c:pt>
                <c:pt idx="43958">
                  <c:v>109.58527740526675</c:v>
                </c:pt>
                <c:pt idx="43959">
                  <c:v>109.58916210307693</c:v>
                </c:pt>
                <c:pt idx="43960">
                  <c:v>109.59304680088711</c:v>
                </c:pt>
                <c:pt idx="43961">
                  <c:v>109.59693057902452</c:v>
                </c:pt>
                <c:pt idx="43962">
                  <c:v>109.60081527683469</c:v>
                </c:pt>
                <c:pt idx="43963">
                  <c:v>109.60469997464489</c:v>
                </c:pt>
                <c:pt idx="43964">
                  <c:v>109.60858375278228</c:v>
                </c:pt>
                <c:pt idx="43965">
                  <c:v>109.61246845059247</c:v>
                </c:pt>
                <c:pt idx="43966">
                  <c:v>109.61635314840265</c:v>
                </c:pt>
                <c:pt idx="43967">
                  <c:v>109.62023692654006</c:v>
                </c:pt>
                <c:pt idx="43968">
                  <c:v>109.62412162435024</c:v>
                </c:pt>
                <c:pt idx="43969">
                  <c:v>109.62801000085153</c:v>
                </c:pt>
                <c:pt idx="43970">
                  <c:v>109.63189377898892</c:v>
                </c:pt>
                <c:pt idx="43971">
                  <c:v>109.63577847679912</c:v>
                </c:pt>
                <c:pt idx="43972">
                  <c:v>109.6396631746093</c:v>
                </c:pt>
                <c:pt idx="43973">
                  <c:v>109.6435469527467</c:v>
                </c:pt>
                <c:pt idx="43974">
                  <c:v>109.64743165055688</c:v>
                </c:pt>
                <c:pt idx="43975">
                  <c:v>109.65131634836706</c:v>
                </c:pt>
                <c:pt idx="43976">
                  <c:v>109.65520012650447</c:v>
                </c:pt>
                <c:pt idx="43977">
                  <c:v>109.65908482431465</c:v>
                </c:pt>
                <c:pt idx="43978">
                  <c:v>109.66296952212483</c:v>
                </c:pt>
                <c:pt idx="43979">
                  <c:v>109.66685330026223</c:v>
                </c:pt>
                <c:pt idx="43980">
                  <c:v>109.67073799807241</c:v>
                </c:pt>
                <c:pt idx="43981">
                  <c:v>109.67462637457371</c:v>
                </c:pt>
                <c:pt idx="43982">
                  <c:v>109.67851107238388</c:v>
                </c:pt>
                <c:pt idx="43983">
                  <c:v>109.68239485052129</c:v>
                </c:pt>
                <c:pt idx="43984">
                  <c:v>109.68627954833147</c:v>
                </c:pt>
                <c:pt idx="43985">
                  <c:v>109.69016424614166</c:v>
                </c:pt>
                <c:pt idx="43986">
                  <c:v>109.69404802427906</c:v>
                </c:pt>
                <c:pt idx="43987">
                  <c:v>109.69793272208925</c:v>
                </c:pt>
                <c:pt idx="43988">
                  <c:v>109.70181741989943</c:v>
                </c:pt>
                <c:pt idx="43989">
                  <c:v>109.70570119803683</c:v>
                </c:pt>
                <c:pt idx="43990">
                  <c:v>109.70958589584701</c:v>
                </c:pt>
                <c:pt idx="43991">
                  <c:v>109.71347059365719</c:v>
                </c:pt>
                <c:pt idx="43992">
                  <c:v>109.7173543717946</c:v>
                </c:pt>
                <c:pt idx="43993">
                  <c:v>109.72123906960478</c:v>
                </c:pt>
                <c:pt idx="43994">
                  <c:v>109.72512744610607</c:v>
                </c:pt>
                <c:pt idx="43995">
                  <c:v>109.72901122424348</c:v>
                </c:pt>
                <c:pt idx="43996">
                  <c:v>109.73289592205366</c:v>
                </c:pt>
                <c:pt idx="43997">
                  <c:v>109.73678061986384</c:v>
                </c:pt>
                <c:pt idx="43998">
                  <c:v>109.74066439800124</c:v>
                </c:pt>
                <c:pt idx="43999">
                  <c:v>109.74454909581142</c:v>
                </c:pt>
                <c:pt idx="44000">
                  <c:v>109.7484337936216</c:v>
                </c:pt>
                <c:pt idx="44001">
                  <c:v>109.75231757175901</c:v>
                </c:pt>
                <c:pt idx="44002">
                  <c:v>109.7562022695692</c:v>
                </c:pt>
                <c:pt idx="44003">
                  <c:v>109.76008696737938</c:v>
                </c:pt>
                <c:pt idx="44004">
                  <c:v>109.76397074551679</c:v>
                </c:pt>
                <c:pt idx="44005">
                  <c:v>109.77155450214592</c:v>
                </c:pt>
                <c:pt idx="44006">
                  <c:v>109.784943</c:v>
                </c:pt>
                <c:pt idx="44007">
                  <c:v>109.784943</c:v>
                </c:pt>
                <c:pt idx="44008">
                  <c:v>109.77474662947067</c:v>
                </c:pt>
                <c:pt idx="44009">
                  <c:v>109.75399143633761</c:v>
                </c:pt>
                <c:pt idx="44010">
                  <c:v>109.766853</c:v>
                </c:pt>
                <c:pt idx="44011">
                  <c:v>109.77233089699571</c:v>
                </c:pt>
                <c:pt idx="44012">
                  <c:v>109.77933570386266</c:v>
                </c:pt>
                <c:pt idx="44013">
                  <c:v>109.78405834922526</c:v>
                </c:pt>
                <c:pt idx="44014">
                  <c:v>109.8160805825183</c:v>
                </c:pt>
                <c:pt idx="44015">
                  <c:v>109.80040258292867</c:v>
                </c:pt>
                <c:pt idx="44016">
                  <c:v>109.78472458333903</c:v>
                </c:pt>
                <c:pt idx="44017">
                  <c:v>109.76905029539704</c:v>
                </c:pt>
                <c:pt idx="44018">
                  <c:v>109.77599127567707</c:v>
                </c:pt>
                <c:pt idx="44019">
                  <c:v>109.78662911421304</c:v>
                </c:pt>
                <c:pt idx="44020">
                  <c:v>109.7972543725237</c:v>
                </c:pt>
                <c:pt idx="44021">
                  <c:v>109.80788214687941</c:v>
                </c:pt>
                <c:pt idx="44022">
                  <c:v>109.81850992123512</c:v>
                </c:pt>
                <c:pt idx="44023">
                  <c:v>109.82913517954577</c:v>
                </c:pt>
                <c:pt idx="44024">
                  <c:v>109.83976295390148</c:v>
                </c:pt>
                <c:pt idx="44025">
                  <c:v>109.8503907282572</c:v>
                </c:pt>
                <c:pt idx="44026">
                  <c:v>109.86101598656785</c:v>
                </c:pt>
                <c:pt idx="44027">
                  <c:v>109.87164376092356</c:v>
                </c:pt>
                <c:pt idx="44028">
                  <c:v>109.88227153527927</c:v>
                </c:pt>
                <c:pt idx="44029">
                  <c:v>109.89289679358993</c:v>
                </c:pt>
                <c:pt idx="44030">
                  <c:v>109.893478</c:v>
                </c:pt>
                <c:pt idx="44031">
                  <c:v>109.98031288400955</c:v>
                </c:pt>
                <c:pt idx="44032">
                  <c:v>109.96643169670958</c:v>
                </c:pt>
                <c:pt idx="44033">
                  <c:v>109.93063923529412</c:v>
                </c:pt>
                <c:pt idx="44034">
                  <c:v>109.92965700000001</c:v>
                </c:pt>
                <c:pt idx="44035">
                  <c:v>110.0190395011933</c:v>
                </c:pt>
                <c:pt idx="44036">
                  <c:v>109.94819413003096</c:v>
                </c:pt>
                <c:pt idx="44037">
                  <c:v>110.02015353747016</c:v>
                </c:pt>
                <c:pt idx="44038">
                  <c:v>110.05631884949416</c:v>
                </c:pt>
                <c:pt idx="44039">
                  <c:v>110.05874701827878</c:v>
                </c:pt>
                <c:pt idx="44040">
                  <c:v>110.06117576205008</c:v>
                </c:pt>
                <c:pt idx="44041">
                  <c:v>110.06360450582139</c:v>
                </c:pt>
                <c:pt idx="44042">
                  <c:v>110.06603267460602</c:v>
                </c:pt>
                <c:pt idx="44043">
                  <c:v>110.06846141837732</c:v>
                </c:pt>
                <c:pt idx="44044">
                  <c:v>110.07089246209539</c:v>
                </c:pt>
                <c:pt idx="44045">
                  <c:v>110.07332063088</c:v>
                </c:pt>
                <c:pt idx="44046">
                  <c:v>110.07574937465131</c:v>
                </c:pt>
                <c:pt idx="44047">
                  <c:v>110.07817811842263</c:v>
                </c:pt>
                <c:pt idx="44048">
                  <c:v>110.08060628720725</c:v>
                </c:pt>
                <c:pt idx="44049">
                  <c:v>110.08303503097855</c:v>
                </c:pt>
                <c:pt idx="44050">
                  <c:v>110.08546377474985</c:v>
                </c:pt>
                <c:pt idx="44051">
                  <c:v>110.08789194353449</c:v>
                </c:pt>
                <c:pt idx="44052">
                  <c:v>110.09032068730579</c:v>
                </c:pt>
                <c:pt idx="44053">
                  <c:v>110.0927494310771</c:v>
                </c:pt>
                <c:pt idx="44054">
                  <c:v>110.09517759986171</c:v>
                </c:pt>
                <c:pt idx="44055">
                  <c:v>110.09760634363303</c:v>
                </c:pt>
                <c:pt idx="44056">
                  <c:v>110.10003738735109</c:v>
                </c:pt>
                <c:pt idx="44057">
                  <c:v>110.1024661311224</c:v>
                </c:pt>
                <c:pt idx="44058">
                  <c:v>110.10489429990702</c:v>
                </c:pt>
                <c:pt idx="44059">
                  <c:v>110.10732304367832</c:v>
                </c:pt>
                <c:pt idx="44060">
                  <c:v>110.10975178744964</c:v>
                </c:pt>
                <c:pt idx="44061">
                  <c:v>110.11217995623426</c:v>
                </c:pt>
                <c:pt idx="44062">
                  <c:v>110.11460870000556</c:v>
                </c:pt>
                <c:pt idx="44063">
                  <c:v>110.11703744377687</c:v>
                </c:pt>
                <c:pt idx="44064">
                  <c:v>110.1194656125615</c:v>
                </c:pt>
                <c:pt idx="44065">
                  <c:v>110.1218943563328</c:v>
                </c:pt>
                <c:pt idx="44066">
                  <c:v>110.12432310010411</c:v>
                </c:pt>
                <c:pt idx="44067">
                  <c:v>110.12675126888873</c:v>
                </c:pt>
                <c:pt idx="44068">
                  <c:v>110.12065987616099</c:v>
                </c:pt>
                <c:pt idx="44069">
                  <c:v>110.08834653218884</c:v>
                </c:pt>
                <c:pt idx="44070">
                  <c:v>110.07013433890215</c:v>
                </c:pt>
                <c:pt idx="44071">
                  <c:v>110.03871669885551</c:v>
                </c:pt>
                <c:pt idx="44072">
                  <c:v>109.97941723362706</c:v>
                </c:pt>
                <c:pt idx="44073">
                  <c:v>109.97047217947494</c:v>
                </c:pt>
                <c:pt idx="44074">
                  <c:v>109.97438664806867</c:v>
                </c:pt>
                <c:pt idx="44075">
                  <c:v>109.947746</c:v>
                </c:pt>
                <c:pt idx="44076">
                  <c:v>109.92268447112171</c:v>
                </c:pt>
                <c:pt idx="44077">
                  <c:v>109.8573</c:v>
                </c:pt>
                <c:pt idx="44078">
                  <c:v>109.8573</c:v>
                </c:pt>
                <c:pt idx="44079">
                  <c:v>109.8573</c:v>
                </c:pt>
                <c:pt idx="44080">
                  <c:v>109.8573</c:v>
                </c:pt>
                <c:pt idx="44081">
                  <c:v>109.8573</c:v>
                </c:pt>
                <c:pt idx="44082">
                  <c:v>109.85612464254633</c:v>
                </c:pt>
                <c:pt idx="44083">
                  <c:v>109.8333561355427</c:v>
                </c:pt>
                <c:pt idx="44084">
                  <c:v>109.81058223699112</c:v>
                </c:pt>
                <c:pt idx="44085">
                  <c:v>109.78780833843953</c:v>
                </c:pt>
                <c:pt idx="44086">
                  <c:v>109.7650398314359</c:v>
                </c:pt>
                <c:pt idx="44087">
                  <c:v>109.74226593288431</c:v>
                </c:pt>
                <c:pt idx="44088">
                  <c:v>109.71949203433272</c:v>
                </c:pt>
                <c:pt idx="44089">
                  <c:v>109.69672352732908</c:v>
                </c:pt>
                <c:pt idx="44090">
                  <c:v>109.67443807296138</c:v>
                </c:pt>
                <c:pt idx="44091">
                  <c:v>109.65621928557808</c:v>
                </c:pt>
                <c:pt idx="44092">
                  <c:v>109.6313969706724</c:v>
                </c:pt>
                <c:pt idx="44093">
                  <c:v>109.56550537887459</c:v>
                </c:pt>
                <c:pt idx="44094">
                  <c:v>109.54232859713946</c:v>
                </c:pt>
                <c:pt idx="44095">
                  <c:v>109.49289807725322</c:v>
                </c:pt>
                <c:pt idx="44096">
                  <c:v>109.46921833619456</c:v>
                </c:pt>
                <c:pt idx="44097">
                  <c:v>109.42027974803338</c:v>
                </c:pt>
                <c:pt idx="44098">
                  <c:v>109.40801980019074</c:v>
                </c:pt>
                <c:pt idx="44099">
                  <c:v>109.42103736623984</c:v>
                </c:pt>
                <c:pt idx="44100">
                  <c:v>109.40871316512629</c:v>
                </c:pt>
                <c:pt idx="44101">
                  <c:v>109.39639188167398</c:v>
                </c:pt>
                <c:pt idx="44102">
                  <c:v>109.38406768056042</c:v>
                </c:pt>
                <c:pt idx="44103">
                  <c:v>109.37174347944686</c:v>
                </c:pt>
                <c:pt idx="44104">
                  <c:v>109.35942219599455</c:v>
                </c:pt>
                <c:pt idx="44105">
                  <c:v>109.347097994881</c:v>
                </c:pt>
                <c:pt idx="44106">
                  <c:v>109.33476212312245</c:v>
                </c:pt>
                <c:pt idx="44107">
                  <c:v>109.32243792200889</c:v>
                </c:pt>
                <c:pt idx="44108">
                  <c:v>109.31011663855658</c:v>
                </c:pt>
                <c:pt idx="44109">
                  <c:v>109.29779243744302</c:v>
                </c:pt>
                <c:pt idx="44110">
                  <c:v>109.28546823632946</c:v>
                </c:pt>
                <c:pt idx="44111">
                  <c:v>109.27314695287716</c:v>
                </c:pt>
                <c:pt idx="44112">
                  <c:v>109.2608227517636</c:v>
                </c:pt>
                <c:pt idx="44113">
                  <c:v>109.24849855065004</c:v>
                </c:pt>
                <c:pt idx="44114">
                  <c:v>109.23617726719773</c:v>
                </c:pt>
                <c:pt idx="44115">
                  <c:v>109.22385306608417</c:v>
                </c:pt>
                <c:pt idx="44116">
                  <c:v>109.21152886497062</c:v>
                </c:pt>
                <c:pt idx="44117">
                  <c:v>109.19920758151831</c:v>
                </c:pt>
                <c:pt idx="44118">
                  <c:v>109.18687170975976</c:v>
                </c:pt>
                <c:pt idx="44119">
                  <c:v>109.1745475086462</c:v>
                </c:pt>
                <c:pt idx="44120">
                  <c:v>109.16222622519389</c:v>
                </c:pt>
                <c:pt idx="44121">
                  <c:v>109.14990202408033</c:v>
                </c:pt>
                <c:pt idx="44122">
                  <c:v>109.13757782296678</c:v>
                </c:pt>
                <c:pt idx="44123">
                  <c:v>109.12525653951447</c:v>
                </c:pt>
                <c:pt idx="44124">
                  <c:v>109.11293233840091</c:v>
                </c:pt>
                <c:pt idx="44125">
                  <c:v>109.10060813728735</c:v>
                </c:pt>
                <c:pt idx="44126">
                  <c:v>109.08828685383504</c:v>
                </c:pt>
                <c:pt idx="44127">
                  <c:v>109.07596265272149</c:v>
                </c:pt>
                <c:pt idx="44128">
                  <c:v>109.06363845160793</c:v>
                </c:pt>
                <c:pt idx="44129">
                  <c:v>109.05131716815562</c:v>
                </c:pt>
                <c:pt idx="44130">
                  <c:v>109.03899296704206</c:v>
                </c:pt>
                <c:pt idx="44131">
                  <c:v>109.02665709528351</c:v>
                </c:pt>
                <c:pt idx="44132">
                  <c:v>109.01433289416995</c:v>
                </c:pt>
                <c:pt idx="44133">
                  <c:v>109.02947076305125</c:v>
                </c:pt>
                <c:pt idx="44134">
                  <c:v>109.0385466509299</c:v>
                </c:pt>
                <c:pt idx="44135">
                  <c:v>108.99934029828326</c:v>
                </c:pt>
                <c:pt idx="44136">
                  <c:v>109.00467556127801</c:v>
                </c:pt>
                <c:pt idx="44137">
                  <c:v>109.025154</c:v>
                </c:pt>
                <c:pt idx="44138">
                  <c:v>109.025154</c:v>
                </c:pt>
                <c:pt idx="44139">
                  <c:v>109.04161311587983</c:v>
                </c:pt>
                <c:pt idx="44140">
                  <c:v>109.06968972991656</c:v>
                </c:pt>
                <c:pt idx="44141">
                  <c:v>109.07942199999999</c:v>
                </c:pt>
                <c:pt idx="44142">
                  <c:v>109.07490132134055</c:v>
                </c:pt>
                <c:pt idx="44143">
                  <c:v>109.06532545492165</c:v>
                </c:pt>
                <c:pt idx="44144">
                  <c:v>109.05575864797902</c:v>
                </c:pt>
                <c:pt idx="44145">
                  <c:v>109.04619410590544</c:v>
                </c:pt>
                <c:pt idx="44146">
                  <c:v>109.03662729896281</c:v>
                </c:pt>
                <c:pt idx="44147">
                  <c:v>109.02706049202018</c:v>
                </c:pt>
                <c:pt idx="44148">
                  <c:v>109.01749594994662</c:v>
                </c:pt>
                <c:pt idx="44149">
                  <c:v>109.00792914300399</c:v>
                </c:pt>
                <c:pt idx="44150">
                  <c:v>108.99836233606136</c:v>
                </c:pt>
                <c:pt idx="44151">
                  <c:v>108.98879779398779</c:v>
                </c:pt>
                <c:pt idx="44152">
                  <c:v>108.97923098704516</c:v>
                </c:pt>
                <c:pt idx="44153">
                  <c:v>108.96966418010253</c:v>
                </c:pt>
                <c:pt idx="44154">
                  <c:v>108.96009963802896</c:v>
                </c:pt>
                <c:pt idx="44155">
                  <c:v>108.95053283108633</c:v>
                </c:pt>
                <c:pt idx="44156">
                  <c:v>108.94095696466742</c:v>
                </c:pt>
                <c:pt idx="44157">
                  <c:v>108.93139015772479</c:v>
                </c:pt>
                <c:pt idx="44158">
                  <c:v>108.92182561565123</c:v>
                </c:pt>
                <c:pt idx="44159">
                  <c:v>108.9122588087086</c:v>
                </c:pt>
                <c:pt idx="44160">
                  <c:v>108.90269200176597</c:v>
                </c:pt>
                <c:pt idx="44161">
                  <c:v>108.89312745969239</c:v>
                </c:pt>
                <c:pt idx="44162">
                  <c:v>108.88356065274976</c:v>
                </c:pt>
                <c:pt idx="44163">
                  <c:v>108.87399384580714</c:v>
                </c:pt>
                <c:pt idx="44164">
                  <c:v>108.86442930373357</c:v>
                </c:pt>
                <c:pt idx="44165">
                  <c:v>108.85486249679094</c:v>
                </c:pt>
                <c:pt idx="44166">
                  <c:v>108.84529568984831</c:v>
                </c:pt>
                <c:pt idx="44167">
                  <c:v>108.83573114777474</c:v>
                </c:pt>
                <c:pt idx="44168">
                  <c:v>108.82615528135584</c:v>
                </c:pt>
                <c:pt idx="44169">
                  <c:v>108.81658847441321</c:v>
                </c:pt>
                <c:pt idx="44170">
                  <c:v>108.80702393233965</c:v>
                </c:pt>
                <c:pt idx="44171">
                  <c:v>108.79745712539702</c:v>
                </c:pt>
                <c:pt idx="44172">
                  <c:v>108.78789031845437</c:v>
                </c:pt>
                <c:pt idx="44173">
                  <c:v>108.77832577638081</c:v>
                </c:pt>
                <c:pt idx="44174">
                  <c:v>108.76875896943818</c:v>
                </c:pt>
                <c:pt idx="44175">
                  <c:v>108.75919216249555</c:v>
                </c:pt>
                <c:pt idx="44176">
                  <c:v>108.74962762042199</c:v>
                </c:pt>
                <c:pt idx="44177">
                  <c:v>108.74006081347935</c:v>
                </c:pt>
                <c:pt idx="44178">
                  <c:v>108.76547404000952</c:v>
                </c:pt>
                <c:pt idx="44179">
                  <c:v>108.76988527136038</c:v>
                </c:pt>
                <c:pt idx="44180">
                  <c:v>108.72324955150215</c:v>
                </c:pt>
                <c:pt idx="44181">
                  <c:v>108.72018666269368</c:v>
                </c:pt>
                <c:pt idx="44182">
                  <c:v>108.73571</c:v>
                </c:pt>
                <c:pt idx="44183">
                  <c:v>108.76742893365156</c:v>
                </c:pt>
                <c:pt idx="44184">
                  <c:v>108.789978</c:v>
                </c:pt>
                <c:pt idx="44185">
                  <c:v>108.757499913789</c:v>
                </c:pt>
                <c:pt idx="44186">
                  <c:v>108.73571</c:v>
                </c:pt>
                <c:pt idx="44187">
                  <c:v>108.76897729327611</c:v>
                </c:pt>
                <c:pt idx="44188">
                  <c:v>108.7787730728745</c:v>
                </c:pt>
                <c:pt idx="44189">
                  <c:v>108.771889</c:v>
                </c:pt>
                <c:pt idx="44190">
                  <c:v>108.78335744325227</c:v>
                </c:pt>
                <c:pt idx="44191">
                  <c:v>108.75519214731824</c:v>
                </c:pt>
                <c:pt idx="44192">
                  <c:v>108.80595590566936</c:v>
                </c:pt>
                <c:pt idx="44193">
                  <c:v>108.85610530381862</c:v>
                </c:pt>
                <c:pt idx="44194">
                  <c:v>108.89832952145923</c:v>
                </c:pt>
                <c:pt idx="44195">
                  <c:v>108.90451271540843</c:v>
                </c:pt>
                <c:pt idx="44196">
                  <c:v>108.91076821599046</c:v>
                </c:pt>
                <c:pt idx="44197">
                  <c:v>108.91571393296411</c:v>
                </c:pt>
                <c:pt idx="44198">
                  <c:v>108.91438319922671</c:v>
                </c:pt>
                <c:pt idx="44199">
                  <c:v>108.91305215037359</c:v>
                </c:pt>
                <c:pt idx="44200">
                  <c:v>108.91172110152046</c:v>
                </c:pt>
                <c:pt idx="44201">
                  <c:v>108.91039036778307</c:v>
                </c:pt>
                <c:pt idx="44202">
                  <c:v>108.90905931892993</c:v>
                </c:pt>
                <c:pt idx="44203">
                  <c:v>108.9077282700768</c:v>
                </c:pt>
                <c:pt idx="44204">
                  <c:v>108.90639753633941</c:v>
                </c:pt>
                <c:pt idx="44205">
                  <c:v>108.90506648748628</c:v>
                </c:pt>
                <c:pt idx="44206">
                  <c:v>108.90373417817023</c:v>
                </c:pt>
                <c:pt idx="44207">
                  <c:v>108.90240312931709</c:v>
                </c:pt>
                <c:pt idx="44208">
                  <c:v>108.9010723955797</c:v>
                </c:pt>
                <c:pt idx="44209">
                  <c:v>108.89974134672657</c:v>
                </c:pt>
                <c:pt idx="44210">
                  <c:v>108.89841029787345</c:v>
                </c:pt>
                <c:pt idx="44211">
                  <c:v>108.89707956413605</c:v>
                </c:pt>
                <c:pt idx="44212">
                  <c:v>108.89574851528293</c:v>
                </c:pt>
                <c:pt idx="44213">
                  <c:v>108.8944174664298</c:v>
                </c:pt>
                <c:pt idx="44214">
                  <c:v>108.89308673269241</c:v>
                </c:pt>
                <c:pt idx="44215">
                  <c:v>108.89175568383928</c:v>
                </c:pt>
                <c:pt idx="44216">
                  <c:v>108.89042463498615</c:v>
                </c:pt>
                <c:pt idx="44217">
                  <c:v>108.88909390124876</c:v>
                </c:pt>
                <c:pt idx="44218">
                  <c:v>108.8877615919327</c:v>
                </c:pt>
                <c:pt idx="44219">
                  <c:v>108.88643054307957</c:v>
                </c:pt>
                <c:pt idx="44220">
                  <c:v>108.88509980934218</c:v>
                </c:pt>
                <c:pt idx="44221">
                  <c:v>108.88376876048905</c:v>
                </c:pt>
                <c:pt idx="44222">
                  <c:v>108.88243771163593</c:v>
                </c:pt>
                <c:pt idx="44223">
                  <c:v>108.88110697789853</c:v>
                </c:pt>
                <c:pt idx="44224">
                  <c:v>108.87977592904541</c:v>
                </c:pt>
                <c:pt idx="44225">
                  <c:v>108.87844488019228</c:v>
                </c:pt>
                <c:pt idx="44226">
                  <c:v>108.87711414645489</c:v>
                </c:pt>
                <c:pt idx="44227">
                  <c:v>108.87578309760175</c:v>
                </c:pt>
                <c:pt idx="44228">
                  <c:v>108.87445204874862</c:v>
                </c:pt>
                <c:pt idx="44229">
                  <c:v>108.87312131501123</c:v>
                </c:pt>
                <c:pt idx="44230">
                  <c:v>108.8717902661581</c:v>
                </c:pt>
                <c:pt idx="44231">
                  <c:v>108.87045795684205</c:v>
                </c:pt>
                <c:pt idx="44232">
                  <c:v>108.86912690798893</c:v>
                </c:pt>
                <c:pt idx="44233">
                  <c:v>108.86779617425152</c:v>
                </c:pt>
                <c:pt idx="44234">
                  <c:v>108.86646512539841</c:v>
                </c:pt>
                <c:pt idx="44235">
                  <c:v>108.86513407654527</c:v>
                </c:pt>
                <c:pt idx="44236">
                  <c:v>108.86380334280788</c:v>
                </c:pt>
                <c:pt idx="44237">
                  <c:v>108.86247229395475</c:v>
                </c:pt>
                <c:pt idx="44238">
                  <c:v>108.86114124510162</c:v>
                </c:pt>
                <c:pt idx="44239">
                  <c:v>108.85981051136423</c:v>
                </c:pt>
                <c:pt idx="44240">
                  <c:v>108.8584794625111</c:v>
                </c:pt>
                <c:pt idx="44241">
                  <c:v>108.85714841365798</c:v>
                </c:pt>
                <c:pt idx="44242">
                  <c:v>108.85581767992058</c:v>
                </c:pt>
                <c:pt idx="44243">
                  <c:v>108.85448537060452</c:v>
                </c:pt>
                <c:pt idx="44244">
                  <c:v>108.85315432175139</c:v>
                </c:pt>
                <c:pt idx="44245">
                  <c:v>108.851823588014</c:v>
                </c:pt>
                <c:pt idx="44246">
                  <c:v>108.85049253916087</c:v>
                </c:pt>
                <c:pt idx="44247">
                  <c:v>108.84916149030775</c:v>
                </c:pt>
                <c:pt idx="44248">
                  <c:v>108.84783075657035</c:v>
                </c:pt>
                <c:pt idx="44249">
                  <c:v>108.84649970771723</c:v>
                </c:pt>
                <c:pt idx="44250">
                  <c:v>108.8451686588641</c:v>
                </c:pt>
                <c:pt idx="44251">
                  <c:v>108.8386605791607</c:v>
                </c:pt>
                <c:pt idx="44252">
                  <c:v>108.83758662565569</c:v>
                </c:pt>
                <c:pt idx="44253">
                  <c:v>108.85649218831942</c:v>
                </c:pt>
                <c:pt idx="44254">
                  <c:v>108.844246</c:v>
                </c:pt>
                <c:pt idx="44255">
                  <c:v>108.83815163733905</c:v>
                </c:pt>
                <c:pt idx="44256">
                  <c:v>108.83239800691463</c:v>
                </c:pt>
                <c:pt idx="44257">
                  <c:v>108.83787711966626</c:v>
                </c:pt>
                <c:pt idx="44258">
                  <c:v>108.80668314687649</c:v>
                </c:pt>
                <c:pt idx="44259">
                  <c:v>108.75864752050549</c:v>
                </c:pt>
                <c:pt idx="44260">
                  <c:v>108.73422701643001</c:v>
                </c:pt>
                <c:pt idx="44261">
                  <c:v>108.73022532977437</c:v>
                </c:pt>
                <c:pt idx="44262">
                  <c:v>108.72622269552539</c:v>
                </c:pt>
                <c:pt idx="44263">
                  <c:v>108.72222006127642</c:v>
                </c:pt>
                <c:pt idx="44264">
                  <c:v>108.71821837462079</c:v>
                </c:pt>
                <c:pt idx="44265">
                  <c:v>108.71421574037181</c:v>
                </c:pt>
                <c:pt idx="44266">
                  <c:v>108.71021310612284</c:v>
                </c:pt>
                <c:pt idx="44267">
                  <c:v>108.70621141946719</c:v>
                </c:pt>
                <c:pt idx="44268">
                  <c:v>108.70220499484489</c:v>
                </c:pt>
                <c:pt idx="44269">
                  <c:v>108.69820236059591</c:v>
                </c:pt>
                <c:pt idx="44270">
                  <c:v>108.69420067394027</c:v>
                </c:pt>
                <c:pt idx="44271">
                  <c:v>108.69019803969131</c:v>
                </c:pt>
                <c:pt idx="44272">
                  <c:v>108.68619540544233</c:v>
                </c:pt>
                <c:pt idx="44273">
                  <c:v>108.68219371878669</c:v>
                </c:pt>
                <c:pt idx="44274">
                  <c:v>108.67819108453772</c:v>
                </c:pt>
                <c:pt idx="44275">
                  <c:v>108.67418845028875</c:v>
                </c:pt>
                <c:pt idx="44276">
                  <c:v>108.67018676363311</c:v>
                </c:pt>
                <c:pt idx="44277">
                  <c:v>108.66618412938413</c:v>
                </c:pt>
                <c:pt idx="44278">
                  <c:v>108.66218149513516</c:v>
                </c:pt>
                <c:pt idx="44279">
                  <c:v>108.65817980847953</c:v>
                </c:pt>
                <c:pt idx="44280">
                  <c:v>108.65417717423055</c:v>
                </c:pt>
                <c:pt idx="44281">
                  <c:v>108.65017074960824</c:v>
                </c:pt>
                <c:pt idx="44282">
                  <c:v>108.64616811535926</c:v>
                </c:pt>
                <c:pt idx="44283">
                  <c:v>108.64216642870363</c:v>
                </c:pt>
                <c:pt idx="44284">
                  <c:v>108.63816379445466</c:v>
                </c:pt>
                <c:pt idx="44285">
                  <c:v>108.63416116020568</c:v>
                </c:pt>
                <c:pt idx="44286">
                  <c:v>108.63015947355004</c:v>
                </c:pt>
                <c:pt idx="44287">
                  <c:v>108.62615683930107</c:v>
                </c:pt>
                <c:pt idx="44288">
                  <c:v>108.6221542050521</c:v>
                </c:pt>
                <c:pt idx="44289">
                  <c:v>108.61815251839646</c:v>
                </c:pt>
                <c:pt idx="44290">
                  <c:v>108.61414988414749</c:v>
                </c:pt>
                <c:pt idx="44291">
                  <c:v>108.61014724989852</c:v>
                </c:pt>
                <c:pt idx="44292">
                  <c:v>108.60614556324288</c:v>
                </c:pt>
                <c:pt idx="44293">
                  <c:v>108.60213913862056</c:v>
                </c:pt>
                <c:pt idx="44294">
                  <c:v>108.5981365043716</c:v>
                </c:pt>
                <c:pt idx="44295">
                  <c:v>108.59413481771595</c:v>
                </c:pt>
                <c:pt idx="44296">
                  <c:v>108.59013218346698</c:v>
                </c:pt>
                <c:pt idx="44297">
                  <c:v>108.586129549218</c:v>
                </c:pt>
                <c:pt idx="44298">
                  <c:v>108.58212786256237</c:v>
                </c:pt>
                <c:pt idx="44299">
                  <c:v>108.5781252283134</c:v>
                </c:pt>
                <c:pt idx="44300">
                  <c:v>108.57412259406442</c:v>
                </c:pt>
                <c:pt idx="44301">
                  <c:v>108.57012090740878</c:v>
                </c:pt>
                <c:pt idx="44302">
                  <c:v>108.56611827315982</c:v>
                </c:pt>
                <c:pt idx="44303">
                  <c:v>108.56211563891084</c:v>
                </c:pt>
                <c:pt idx="44304">
                  <c:v>108.5581139522552</c:v>
                </c:pt>
                <c:pt idx="44305">
                  <c:v>108.55411131800624</c:v>
                </c:pt>
                <c:pt idx="44306">
                  <c:v>108.55010489338392</c:v>
                </c:pt>
                <c:pt idx="44307">
                  <c:v>108.54610225913494</c:v>
                </c:pt>
                <c:pt idx="44308">
                  <c:v>108.5421005724793</c:v>
                </c:pt>
                <c:pt idx="44309">
                  <c:v>108.53809793823034</c:v>
                </c:pt>
                <c:pt idx="44310">
                  <c:v>108.53409530398136</c:v>
                </c:pt>
                <c:pt idx="44311">
                  <c:v>108.53009361732572</c:v>
                </c:pt>
                <c:pt idx="44312">
                  <c:v>108.52609098307674</c:v>
                </c:pt>
                <c:pt idx="44313">
                  <c:v>108.52208834882778</c:v>
                </c:pt>
                <c:pt idx="44314">
                  <c:v>108.51862300000001</c:v>
                </c:pt>
                <c:pt idx="44315">
                  <c:v>108.52118941630901</c:v>
                </c:pt>
                <c:pt idx="44316">
                  <c:v>108.53940435336195</c:v>
                </c:pt>
                <c:pt idx="44317">
                  <c:v>108.54351886266095</c:v>
                </c:pt>
                <c:pt idx="44318">
                  <c:v>108.48837836448152</c:v>
                </c:pt>
                <c:pt idx="44319">
                  <c:v>108.50934542346209</c:v>
                </c:pt>
                <c:pt idx="44320">
                  <c:v>108.47079027277063</c:v>
                </c:pt>
                <c:pt idx="44321">
                  <c:v>108.49384153182361</c:v>
                </c:pt>
                <c:pt idx="44322">
                  <c:v>108.464355</c:v>
                </c:pt>
                <c:pt idx="44323">
                  <c:v>108.46082197412768</c:v>
                </c:pt>
                <c:pt idx="44324">
                  <c:v>108.44292808769525</c:v>
                </c:pt>
                <c:pt idx="44325">
                  <c:v>108.42503420126282</c:v>
                </c:pt>
                <c:pt idx="44326">
                  <c:v>108.40714455107245</c:v>
                </c:pt>
                <c:pt idx="44327">
                  <c:v>108.38925066464002</c:v>
                </c:pt>
                <c:pt idx="44328">
                  <c:v>108.37135677820758</c:v>
                </c:pt>
                <c:pt idx="44329">
                  <c:v>108.3534671280172</c:v>
                </c:pt>
                <c:pt idx="44330">
                  <c:v>108.33557324158477</c:v>
                </c:pt>
                <c:pt idx="44331">
                  <c:v>108.31766241018413</c:v>
                </c:pt>
                <c:pt idx="44332">
                  <c:v>108.29976852375169</c:v>
                </c:pt>
                <c:pt idx="44333">
                  <c:v>108.28187887356133</c:v>
                </c:pt>
                <c:pt idx="44334">
                  <c:v>108.26398498712889</c:v>
                </c:pt>
                <c:pt idx="44335">
                  <c:v>108.24609110069646</c:v>
                </c:pt>
                <c:pt idx="44336">
                  <c:v>108.22820145050608</c:v>
                </c:pt>
                <c:pt idx="44337">
                  <c:v>108.21030756407366</c:v>
                </c:pt>
                <c:pt idx="44338">
                  <c:v>108.19241791388328</c:v>
                </c:pt>
                <c:pt idx="44339">
                  <c:v>108.17452402745084</c:v>
                </c:pt>
                <c:pt idx="44340">
                  <c:v>108.15663014101841</c:v>
                </c:pt>
                <c:pt idx="44341">
                  <c:v>108.13874049082804</c:v>
                </c:pt>
                <c:pt idx="44342">
                  <c:v>108.12084660439561</c:v>
                </c:pt>
                <c:pt idx="44343">
                  <c:v>108.10293577299495</c:v>
                </c:pt>
                <c:pt idx="44344">
                  <c:v>108.08504188656254</c:v>
                </c:pt>
                <c:pt idx="44345">
                  <c:v>108.06715223637215</c:v>
                </c:pt>
                <c:pt idx="44346">
                  <c:v>108.04925834993972</c:v>
                </c:pt>
                <c:pt idx="44347">
                  <c:v>108.03136446350729</c:v>
                </c:pt>
                <c:pt idx="44348">
                  <c:v>108.01347481331692</c:v>
                </c:pt>
                <c:pt idx="44349">
                  <c:v>107.99558092688449</c:v>
                </c:pt>
                <c:pt idx="44350">
                  <c:v>107.97768704045205</c:v>
                </c:pt>
                <c:pt idx="44351">
                  <c:v>107.95979739026167</c:v>
                </c:pt>
                <c:pt idx="44352">
                  <c:v>107.94190350382924</c:v>
                </c:pt>
                <c:pt idx="44353">
                  <c:v>107.92400961739681</c:v>
                </c:pt>
                <c:pt idx="44354">
                  <c:v>107.90611996720644</c:v>
                </c:pt>
                <c:pt idx="44355">
                  <c:v>107.888226080774</c:v>
                </c:pt>
                <c:pt idx="44356">
                  <c:v>107.87031524937336</c:v>
                </c:pt>
                <c:pt idx="44357">
                  <c:v>107.85242136294093</c:v>
                </c:pt>
                <c:pt idx="44358">
                  <c:v>107.83453171275055</c:v>
                </c:pt>
                <c:pt idx="44359">
                  <c:v>107.81663782631811</c:v>
                </c:pt>
                <c:pt idx="44360">
                  <c:v>107.79874817612775</c:v>
                </c:pt>
                <c:pt idx="44361">
                  <c:v>107.78085428969531</c:v>
                </c:pt>
                <c:pt idx="44362">
                  <c:v>107.76296040326288</c:v>
                </c:pt>
                <c:pt idx="44363">
                  <c:v>107.7450707530725</c:v>
                </c:pt>
                <c:pt idx="44364">
                  <c:v>107.72717686664006</c:v>
                </c:pt>
                <c:pt idx="44365">
                  <c:v>107.70928298020765</c:v>
                </c:pt>
                <c:pt idx="44366">
                  <c:v>107.69139333001726</c:v>
                </c:pt>
                <c:pt idx="44367">
                  <c:v>107.67349944358483</c:v>
                </c:pt>
                <c:pt idx="44368">
                  <c:v>107.65558861218419</c:v>
                </c:pt>
                <c:pt idx="44369">
                  <c:v>107.63769472575176</c:v>
                </c:pt>
                <c:pt idx="44370">
                  <c:v>107.61980507556137</c:v>
                </c:pt>
                <c:pt idx="44371">
                  <c:v>107.60191118912894</c:v>
                </c:pt>
                <c:pt idx="44372">
                  <c:v>107.58401730269652</c:v>
                </c:pt>
                <c:pt idx="44373">
                  <c:v>107.56612765250614</c:v>
                </c:pt>
                <c:pt idx="44374">
                  <c:v>107.54823376607371</c:v>
                </c:pt>
                <c:pt idx="44375">
                  <c:v>107.53033987964128</c:v>
                </c:pt>
                <c:pt idx="44376">
                  <c:v>107.51245022945091</c:v>
                </c:pt>
                <c:pt idx="44377">
                  <c:v>107.49455634301847</c:v>
                </c:pt>
                <c:pt idx="44378">
                  <c:v>107.50954672207669</c:v>
                </c:pt>
                <c:pt idx="44379">
                  <c:v>107.47905899379475</c:v>
                </c:pt>
                <c:pt idx="44380">
                  <c:v>107.31742794400452</c:v>
                </c:pt>
                <c:pt idx="44381">
                  <c:v>107.34734579609729</c:v>
                </c:pt>
                <c:pt idx="44382">
                  <c:v>107.30489460169731</c:v>
                </c:pt>
                <c:pt idx="44383">
                  <c:v>107.31695767024887</c:v>
                </c:pt>
                <c:pt idx="44384">
                  <c:v>107.26507334162896</c:v>
                </c:pt>
                <c:pt idx="44385">
                  <c:v>107.28139645884018</c:v>
                </c:pt>
                <c:pt idx="44386">
                  <c:v>107.20054990515288</c:v>
                </c:pt>
                <c:pt idx="44387">
                  <c:v>107.24520930458145</c:v>
                </c:pt>
                <c:pt idx="44388">
                  <c:v>107.15257724940392</c:v>
                </c:pt>
                <c:pt idx="44389">
                  <c:v>107.12849413682956</c:v>
                </c:pt>
                <c:pt idx="44390">
                  <c:v>107.10934274244285</c:v>
                </c:pt>
                <c:pt idx="44391">
                  <c:v>107.09002513828281</c:v>
                </c:pt>
                <c:pt idx="44392">
                  <c:v>107.07070295974337</c:v>
                </c:pt>
                <c:pt idx="44393">
                  <c:v>107.05136248368639</c:v>
                </c:pt>
                <c:pt idx="44394">
                  <c:v>107.03204030514695</c:v>
                </c:pt>
                <c:pt idx="44395">
                  <c:v>107.01272270098691</c:v>
                </c:pt>
                <c:pt idx="44396">
                  <c:v>106.99340052244747</c:v>
                </c:pt>
                <c:pt idx="44397">
                  <c:v>106.97407834390805</c:v>
                </c:pt>
                <c:pt idx="44398">
                  <c:v>106.954760739748</c:v>
                </c:pt>
                <c:pt idx="44399">
                  <c:v>106.93543856120857</c:v>
                </c:pt>
                <c:pt idx="44400">
                  <c:v>106.91611638266913</c:v>
                </c:pt>
                <c:pt idx="44401">
                  <c:v>106.89679877850908</c:v>
                </c:pt>
                <c:pt idx="44402">
                  <c:v>106.87747659996965</c:v>
                </c:pt>
                <c:pt idx="44403">
                  <c:v>106.85815442143021</c:v>
                </c:pt>
                <c:pt idx="44404">
                  <c:v>106.83883681727018</c:v>
                </c:pt>
                <c:pt idx="44405">
                  <c:v>106.81951463873074</c:v>
                </c:pt>
                <c:pt idx="44406">
                  <c:v>106.80017416267376</c:v>
                </c:pt>
                <c:pt idx="44407">
                  <c:v>106.7808565585137</c:v>
                </c:pt>
                <c:pt idx="44408">
                  <c:v>106.76153437997428</c:v>
                </c:pt>
                <c:pt idx="44409">
                  <c:v>106.74221220143484</c:v>
                </c:pt>
                <c:pt idx="44410">
                  <c:v>106.7228945972748</c:v>
                </c:pt>
                <c:pt idx="44411">
                  <c:v>106.70357241873536</c:v>
                </c:pt>
                <c:pt idx="44412">
                  <c:v>106.68425024019594</c:v>
                </c:pt>
                <c:pt idx="44413">
                  <c:v>106.66493263603589</c:v>
                </c:pt>
                <c:pt idx="44414">
                  <c:v>106.64561045749646</c:v>
                </c:pt>
                <c:pt idx="44415">
                  <c:v>106.32509626514067</c:v>
                </c:pt>
                <c:pt idx="44416">
                  <c:v>106.28865847401049</c:v>
                </c:pt>
                <c:pt idx="44417">
                  <c:v>106.25707668829274</c:v>
                </c:pt>
                <c:pt idx="44418">
                  <c:v>106.25506856939315</c:v>
                </c:pt>
                <c:pt idx="44419">
                  <c:v>106.25305997497404</c:v>
                </c:pt>
                <c:pt idx="44420">
                  <c:v>106.25105138055494</c:v>
                </c:pt>
                <c:pt idx="44421">
                  <c:v>106.24904326165534</c:v>
                </c:pt>
                <c:pt idx="44422">
                  <c:v>106.24703466723624</c:v>
                </c:pt>
                <c:pt idx="44423">
                  <c:v>106.24502607281713</c:v>
                </c:pt>
                <c:pt idx="44424">
                  <c:v>106.24301795391753</c:v>
                </c:pt>
                <c:pt idx="44425">
                  <c:v>106.24100935949842</c:v>
                </c:pt>
                <c:pt idx="44426">
                  <c:v>106.23900076507933</c:v>
                </c:pt>
                <c:pt idx="44427">
                  <c:v>106.23699264617973</c:v>
                </c:pt>
                <c:pt idx="44428">
                  <c:v>106.23498405176062</c:v>
                </c:pt>
                <c:pt idx="44429">
                  <c:v>106.23297355526347</c:v>
                </c:pt>
                <c:pt idx="44430">
                  <c:v>106.23096496084436</c:v>
                </c:pt>
                <c:pt idx="44431">
                  <c:v>106.22895684194476</c:v>
                </c:pt>
                <c:pt idx="44432">
                  <c:v>106.22694824752566</c:v>
                </c:pt>
                <c:pt idx="44433">
                  <c:v>106.22493965310655</c:v>
                </c:pt>
                <c:pt idx="44434">
                  <c:v>106.22293153420696</c:v>
                </c:pt>
                <c:pt idx="44435">
                  <c:v>106.21881599570816</c:v>
                </c:pt>
                <c:pt idx="44436">
                  <c:v>106.20309399999999</c:v>
                </c:pt>
                <c:pt idx="44437">
                  <c:v>106.20571586412395</c:v>
                </c:pt>
                <c:pt idx="44438">
                  <c:v>106.2184364248927</c:v>
                </c:pt>
                <c:pt idx="44439">
                  <c:v>106.20021718478779</c:v>
                </c:pt>
                <c:pt idx="44440">
                  <c:v>106.1820033589548</c:v>
                </c:pt>
                <c:pt idx="44441">
                  <c:v>106.16378650295633</c:v>
                </c:pt>
                <c:pt idx="44442">
                  <c:v>106.14555239614725</c:v>
                </c:pt>
                <c:pt idx="44443">
                  <c:v>106.12733985285142</c:v>
                </c:pt>
                <c:pt idx="44444">
                  <c:v>106.10912299685295</c:v>
                </c:pt>
                <c:pt idx="44445">
                  <c:v>106.09821216714354</c:v>
                </c:pt>
                <c:pt idx="44446">
                  <c:v>106.10509129899856</c:v>
                </c:pt>
                <c:pt idx="44447">
                  <c:v>106.06865234731823</c:v>
                </c:pt>
                <c:pt idx="44448">
                  <c:v>106.04027600000001</c:v>
                </c:pt>
                <c:pt idx="44449">
                  <c:v>106.02780238245113</c:v>
                </c:pt>
                <c:pt idx="44450">
                  <c:v>105.98172159713945</c:v>
                </c:pt>
                <c:pt idx="44451">
                  <c:v>105.96350573319027</c:v>
                </c:pt>
                <c:pt idx="44452">
                  <c:v>105.940754308536</c:v>
                </c:pt>
                <c:pt idx="44453">
                  <c:v>105.91831662526818</c:v>
                </c:pt>
                <c:pt idx="44454">
                  <c:v>105.92888469880864</c:v>
                </c:pt>
                <c:pt idx="44455">
                  <c:v>105.91806784478867</c:v>
                </c:pt>
                <c:pt idx="44456">
                  <c:v>105.90725355157693</c:v>
                </c:pt>
                <c:pt idx="44457">
                  <c:v>105.89643669755695</c:v>
                </c:pt>
                <c:pt idx="44458">
                  <c:v>105.88561984353696</c:v>
                </c:pt>
                <c:pt idx="44459">
                  <c:v>105.87480555032522</c:v>
                </c:pt>
                <c:pt idx="44460">
                  <c:v>105.86398869630524</c:v>
                </c:pt>
                <c:pt idx="44461">
                  <c:v>105.85317184228526</c:v>
                </c:pt>
                <c:pt idx="44462">
                  <c:v>105.84235754907353</c:v>
                </c:pt>
                <c:pt idx="44463">
                  <c:v>105.83154069505353</c:v>
                </c:pt>
                <c:pt idx="44464">
                  <c:v>105.82072384103355</c:v>
                </c:pt>
                <c:pt idx="44465">
                  <c:v>105.80990954782182</c:v>
                </c:pt>
                <c:pt idx="44466">
                  <c:v>105.79909269380184</c:v>
                </c:pt>
                <c:pt idx="44467">
                  <c:v>105.78826559654888</c:v>
                </c:pt>
                <c:pt idx="44468">
                  <c:v>105.77745130333713</c:v>
                </c:pt>
                <c:pt idx="44469">
                  <c:v>105.76663444931715</c:v>
                </c:pt>
                <c:pt idx="44470">
                  <c:v>105.75581759529717</c:v>
                </c:pt>
                <c:pt idx="44471">
                  <c:v>105.74500330208544</c:v>
                </c:pt>
                <c:pt idx="44472">
                  <c:v>105.73418644806544</c:v>
                </c:pt>
                <c:pt idx="44473">
                  <c:v>105.72336959404547</c:v>
                </c:pt>
                <c:pt idx="44474">
                  <c:v>105.71255530083373</c:v>
                </c:pt>
                <c:pt idx="44475">
                  <c:v>105.70173844681375</c:v>
                </c:pt>
                <c:pt idx="44476">
                  <c:v>105.69092159279376</c:v>
                </c:pt>
                <c:pt idx="44477">
                  <c:v>105.68010729958202</c:v>
                </c:pt>
                <c:pt idx="44478">
                  <c:v>105.66929044556204</c:v>
                </c:pt>
                <c:pt idx="44479">
                  <c:v>105.65846334830908</c:v>
                </c:pt>
                <c:pt idx="44480">
                  <c:v>105.64764649428911</c:v>
                </c:pt>
                <c:pt idx="44481">
                  <c:v>105.63683220107737</c:v>
                </c:pt>
                <c:pt idx="44482">
                  <c:v>105.62601534705738</c:v>
                </c:pt>
                <c:pt idx="44483">
                  <c:v>105.6151984930374</c:v>
                </c:pt>
                <c:pt idx="44484">
                  <c:v>105.60438419982566</c:v>
                </c:pt>
                <c:pt idx="44485">
                  <c:v>105.59356734580568</c:v>
                </c:pt>
                <c:pt idx="44486">
                  <c:v>105.57913546126341</c:v>
                </c:pt>
                <c:pt idx="44487">
                  <c:v>105.59701530281355</c:v>
                </c:pt>
                <c:pt idx="44488">
                  <c:v>105.63336632665713</c:v>
                </c:pt>
                <c:pt idx="44489">
                  <c:v>105.642303</c:v>
                </c:pt>
                <c:pt idx="44490">
                  <c:v>105.642303</c:v>
                </c:pt>
                <c:pt idx="44491">
                  <c:v>105.642303</c:v>
                </c:pt>
                <c:pt idx="44492">
                  <c:v>105.65198205579399</c:v>
                </c:pt>
                <c:pt idx="44493">
                  <c:v>105.660393</c:v>
                </c:pt>
                <c:pt idx="44494">
                  <c:v>105.65046377253219</c:v>
                </c:pt>
                <c:pt idx="44495">
                  <c:v>105.64735572873664</c:v>
                </c:pt>
                <c:pt idx="44496">
                  <c:v>105.65650567447199</c:v>
                </c:pt>
                <c:pt idx="44497">
                  <c:v>105.66565778690062</c:v>
                </c:pt>
                <c:pt idx="44498">
                  <c:v>105.67480989932926</c:v>
                </c:pt>
                <c:pt idx="44499">
                  <c:v>105.68395984506461</c:v>
                </c:pt>
                <c:pt idx="44500">
                  <c:v>105.69311195749324</c:v>
                </c:pt>
                <c:pt idx="44501">
                  <c:v>105.70226406992188</c:v>
                </c:pt>
                <c:pt idx="44502">
                  <c:v>105.71141401565723</c:v>
                </c:pt>
                <c:pt idx="44503">
                  <c:v>105.72056612808586</c:v>
                </c:pt>
                <c:pt idx="44504">
                  <c:v>105.72972690728763</c:v>
                </c:pt>
                <c:pt idx="44505">
                  <c:v>105.73887901971626</c:v>
                </c:pt>
                <c:pt idx="44506">
                  <c:v>105.74802896545161</c:v>
                </c:pt>
                <c:pt idx="44507">
                  <c:v>105.75718107788025</c:v>
                </c:pt>
                <c:pt idx="44508">
                  <c:v>105.76633319030888</c:v>
                </c:pt>
                <c:pt idx="44509">
                  <c:v>105.77548313604423</c:v>
                </c:pt>
                <c:pt idx="44510">
                  <c:v>105.78463524847287</c:v>
                </c:pt>
                <c:pt idx="44511">
                  <c:v>105.7937873609015</c:v>
                </c:pt>
                <c:pt idx="44512">
                  <c:v>105.80293730663685</c:v>
                </c:pt>
                <c:pt idx="44513">
                  <c:v>105.81208941906549</c:v>
                </c:pt>
                <c:pt idx="44514">
                  <c:v>105.82124153149412</c:v>
                </c:pt>
                <c:pt idx="44515">
                  <c:v>105.83039147722947</c:v>
                </c:pt>
                <c:pt idx="44516">
                  <c:v>105.83954358965811</c:v>
                </c:pt>
                <c:pt idx="44517">
                  <c:v>105.84870436885987</c:v>
                </c:pt>
                <c:pt idx="44518">
                  <c:v>105.85785431459523</c:v>
                </c:pt>
                <c:pt idx="44519">
                  <c:v>105.86700642702385</c:v>
                </c:pt>
                <c:pt idx="44520">
                  <c:v>105.87615853945249</c:v>
                </c:pt>
                <c:pt idx="44521">
                  <c:v>105.88530848518785</c:v>
                </c:pt>
                <c:pt idx="44522">
                  <c:v>105.89446059761647</c:v>
                </c:pt>
                <c:pt idx="44523">
                  <c:v>105.90361271004511</c:v>
                </c:pt>
                <c:pt idx="44524">
                  <c:v>105.91276265578047</c:v>
                </c:pt>
                <c:pt idx="44525">
                  <c:v>105.92191476820909</c:v>
                </c:pt>
                <c:pt idx="44526">
                  <c:v>105.93106688063773</c:v>
                </c:pt>
                <c:pt idx="44527">
                  <c:v>105.94021682637309</c:v>
                </c:pt>
                <c:pt idx="44528">
                  <c:v>105.94936893880171</c:v>
                </c:pt>
                <c:pt idx="44529">
                  <c:v>105.95852971800349</c:v>
                </c:pt>
                <c:pt idx="44530">
                  <c:v>105.96768183043211</c:v>
                </c:pt>
                <c:pt idx="44531">
                  <c:v>105.967918</c:v>
                </c:pt>
                <c:pt idx="44532">
                  <c:v>105.967918</c:v>
                </c:pt>
                <c:pt idx="44533">
                  <c:v>105.94991957439198</c:v>
                </c:pt>
                <c:pt idx="44534">
                  <c:v>105.91375441495951</c:v>
                </c:pt>
                <c:pt idx="44535">
                  <c:v>105.94982899999999</c:v>
                </c:pt>
                <c:pt idx="44536">
                  <c:v>105.95098491773962</c:v>
                </c:pt>
                <c:pt idx="44537">
                  <c:v>106.02301413161661</c:v>
                </c:pt>
                <c:pt idx="44538">
                  <c:v>106.05782168319428</c:v>
                </c:pt>
                <c:pt idx="44539">
                  <c:v>106.04027600000001</c:v>
                </c:pt>
                <c:pt idx="44540">
                  <c:v>106.04027600000001</c:v>
                </c:pt>
                <c:pt idx="44541">
                  <c:v>106.04027600000001</c:v>
                </c:pt>
                <c:pt idx="44542">
                  <c:v>106.04027600000001</c:v>
                </c:pt>
                <c:pt idx="44543">
                  <c:v>106.04027600000001</c:v>
                </c:pt>
                <c:pt idx="44544">
                  <c:v>106.04027600000001</c:v>
                </c:pt>
                <c:pt idx="44545">
                  <c:v>106.04027600000001</c:v>
                </c:pt>
                <c:pt idx="44546">
                  <c:v>106.04027600000001</c:v>
                </c:pt>
                <c:pt idx="44547">
                  <c:v>106.04027600000001</c:v>
                </c:pt>
                <c:pt idx="44548">
                  <c:v>106.04027600000001</c:v>
                </c:pt>
                <c:pt idx="44549">
                  <c:v>106.04027600000001</c:v>
                </c:pt>
                <c:pt idx="44550">
                  <c:v>106.04027600000001</c:v>
                </c:pt>
                <c:pt idx="44551">
                  <c:v>106.04027600000001</c:v>
                </c:pt>
                <c:pt idx="44552">
                  <c:v>106.04027600000001</c:v>
                </c:pt>
                <c:pt idx="44553">
                  <c:v>106.04027600000001</c:v>
                </c:pt>
                <c:pt idx="44554">
                  <c:v>106.07451052300358</c:v>
                </c:pt>
                <c:pt idx="44555">
                  <c:v>105.97301684287076</c:v>
                </c:pt>
                <c:pt idx="44556">
                  <c:v>106.08948611301861</c:v>
                </c:pt>
                <c:pt idx="44557">
                  <c:v>106.07706840643624</c:v>
                </c:pt>
                <c:pt idx="44558">
                  <c:v>106.05883551406771</c:v>
                </c:pt>
                <c:pt idx="44559">
                  <c:v>106.0572078482103</c:v>
                </c:pt>
                <c:pt idx="44560">
                  <c:v>106.04889176901388</c:v>
                </c:pt>
                <c:pt idx="44561">
                  <c:v>106.04770255224994</c:v>
                </c:pt>
                <c:pt idx="44562">
                  <c:v>106.04651474184453</c:v>
                </c:pt>
                <c:pt idx="44563">
                  <c:v>106.04532665016741</c:v>
                </c:pt>
                <c:pt idx="44564">
                  <c:v>106.04413855849029</c:v>
                </c:pt>
                <c:pt idx="44565">
                  <c:v>106.04295074808488</c:v>
                </c:pt>
                <c:pt idx="44566">
                  <c:v>106.04176265640776</c:v>
                </c:pt>
                <c:pt idx="44567">
                  <c:v>106.04057456473063</c:v>
                </c:pt>
                <c:pt idx="44568">
                  <c:v>106.03938675432522</c:v>
                </c:pt>
                <c:pt idx="44569">
                  <c:v>106.0381986626481</c:v>
                </c:pt>
                <c:pt idx="44570">
                  <c:v>106.03701057097098</c:v>
                </c:pt>
                <c:pt idx="44571">
                  <c:v>106.03582276056557</c:v>
                </c:pt>
                <c:pt idx="44572">
                  <c:v>106.03463466888844</c:v>
                </c:pt>
                <c:pt idx="44573">
                  <c:v>106.03344545212451</c:v>
                </c:pt>
                <c:pt idx="44574">
                  <c:v>106.03225736044739</c:v>
                </c:pt>
                <c:pt idx="44575">
                  <c:v>106.03106955004198</c:v>
                </c:pt>
                <c:pt idx="44576">
                  <c:v>106.02988145836486</c:v>
                </c:pt>
                <c:pt idx="44577">
                  <c:v>106.02869336668775</c:v>
                </c:pt>
                <c:pt idx="44578">
                  <c:v>106.02750555628232</c:v>
                </c:pt>
                <c:pt idx="44579">
                  <c:v>106.02631746460521</c:v>
                </c:pt>
                <c:pt idx="44580">
                  <c:v>106.02512937292809</c:v>
                </c:pt>
                <c:pt idx="44581">
                  <c:v>106.02394156252268</c:v>
                </c:pt>
                <c:pt idx="44582">
                  <c:v>106.02275347084556</c:v>
                </c:pt>
                <c:pt idx="44583">
                  <c:v>106.02156537916844</c:v>
                </c:pt>
                <c:pt idx="44584">
                  <c:v>106.02037756876302</c:v>
                </c:pt>
                <c:pt idx="44585">
                  <c:v>106.01918835199909</c:v>
                </c:pt>
                <c:pt idx="44586">
                  <c:v>106.01800026032197</c:v>
                </c:pt>
                <c:pt idx="44587">
                  <c:v>106.01681244991656</c:v>
                </c:pt>
                <c:pt idx="44588">
                  <c:v>106.01562435823944</c:v>
                </c:pt>
                <c:pt idx="44589">
                  <c:v>106.01443626656231</c:v>
                </c:pt>
                <c:pt idx="44590">
                  <c:v>106.0132484561569</c:v>
                </c:pt>
                <c:pt idx="44591">
                  <c:v>106.01206036447978</c:v>
                </c:pt>
                <c:pt idx="44592">
                  <c:v>106.01087227280266</c:v>
                </c:pt>
                <c:pt idx="44593">
                  <c:v>106.00968446239725</c:v>
                </c:pt>
                <c:pt idx="44594">
                  <c:v>106.00849637072012</c:v>
                </c:pt>
                <c:pt idx="44595">
                  <c:v>106.00730827904302</c:v>
                </c:pt>
                <c:pt idx="44596">
                  <c:v>106.00612046863759</c:v>
                </c:pt>
                <c:pt idx="44597">
                  <c:v>106.00493237696048</c:v>
                </c:pt>
                <c:pt idx="44598">
                  <c:v>105.99324502527421</c:v>
                </c:pt>
                <c:pt idx="44599">
                  <c:v>105.97902611728247</c:v>
                </c:pt>
                <c:pt idx="44600">
                  <c:v>105.99842100476872</c:v>
                </c:pt>
                <c:pt idx="44601">
                  <c:v>105.99761877443967</c:v>
                </c:pt>
                <c:pt idx="44602">
                  <c:v>106.00438133428707</c:v>
                </c:pt>
                <c:pt idx="44603">
                  <c:v>105.98003516209774</c:v>
                </c:pt>
                <c:pt idx="44604">
                  <c:v>106.01028193705294</c:v>
                </c:pt>
                <c:pt idx="44605">
                  <c:v>106.01587167095852</c:v>
                </c:pt>
                <c:pt idx="44606">
                  <c:v>106.02341097473182</c:v>
                </c:pt>
                <c:pt idx="44607">
                  <c:v>106.05741582917523</c:v>
                </c:pt>
                <c:pt idx="44608">
                  <c:v>106.05478159950125</c:v>
                </c:pt>
                <c:pt idx="44609">
                  <c:v>106.05214799346119</c:v>
                </c:pt>
                <c:pt idx="44610">
                  <c:v>106.04951126925154</c:v>
                </c:pt>
                <c:pt idx="44611">
                  <c:v>106.04687703957755</c:v>
                </c:pt>
                <c:pt idx="44612">
                  <c:v>106.0442434335375</c:v>
                </c:pt>
                <c:pt idx="44613">
                  <c:v>106.04160920386352</c:v>
                </c:pt>
                <c:pt idx="44614">
                  <c:v>106.03897497418954</c:v>
                </c:pt>
                <c:pt idx="44615">
                  <c:v>106.03634136814948</c:v>
                </c:pt>
                <c:pt idx="44616">
                  <c:v>106.03370713847551</c:v>
                </c:pt>
                <c:pt idx="44617">
                  <c:v>106.03107290880152</c:v>
                </c:pt>
                <c:pt idx="44618">
                  <c:v>106.02843930276146</c:v>
                </c:pt>
                <c:pt idx="44619">
                  <c:v>106.02580507308748</c:v>
                </c:pt>
                <c:pt idx="44620">
                  <c:v>106.0231708434135</c:v>
                </c:pt>
                <c:pt idx="44621">
                  <c:v>106.02053723737345</c:v>
                </c:pt>
                <c:pt idx="44622">
                  <c:v>106.01790300769946</c:v>
                </c:pt>
                <c:pt idx="44623">
                  <c:v>106.01526628348981</c:v>
                </c:pt>
                <c:pt idx="44624">
                  <c:v>106.01263205381582</c:v>
                </c:pt>
                <c:pt idx="44625">
                  <c:v>106.00999844777577</c:v>
                </c:pt>
                <c:pt idx="44626">
                  <c:v>106.00736421810178</c:v>
                </c:pt>
                <c:pt idx="44627">
                  <c:v>106.00472998842781</c:v>
                </c:pt>
                <c:pt idx="44628">
                  <c:v>106.00209638238775</c:v>
                </c:pt>
                <c:pt idx="44629">
                  <c:v>105.99946215271378</c:v>
                </c:pt>
                <c:pt idx="44630">
                  <c:v>105.99682792303979</c:v>
                </c:pt>
                <c:pt idx="44631">
                  <c:v>105.99419431699972</c:v>
                </c:pt>
                <c:pt idx="44632">
                  <c:v>105.99156008732575</c:v>
                </c:pt>
                <c:pt idx="44633">
                  <c:v>105.98892585765176</c:v>
                </c:pt>
                <c:pt idx="44634">
                  <c:v>105.98629225161172</c:v>
                </c:pt>
                <c:pt idx="44635">
                  <c:v>105.98365552740205</c:v>
                </c:pt>
                <c:pt idx="44636">
                  <c:v>105.98102129772808</c:v>
                </c:pt>
                <c:pt idx="44637">
                  <c:v>105.97838769168801</c:v>
                </c:pt>
                <c:pt idx="44638">
                  <c:v>105.97575346201404</c:v>
                </c:pt>
                <c:pt idx="44639">
                  <c:v>105.97311923234005</c:v>
                </c:pt>
                <c:pt idx="44640">
                  <c:v>105.9704856263</c:v>
                </c:pt>
                <c:pt idx="44641">
                  <c:v>105.96785139662602</c:v>
                </c:pt>
                <c:pt idx="44642">
                  <c:v>105.96521716695204</c:v>
                </c:pt>
                <c:pt idx="44643">
                  <c:v>105.96258356091198</c:v>
                </c:pt>
                <c:pt idx="44644">
                  <c:v>105.95994933123799</c:v>
                </c:pt>
                <c:pt idx="44645">
                  <c:v>105.95731510156402</c:v>
                </c:pt>
                <c:pt idx="44646">
                  <c:v>105.95468149552396</c:v>
                </c:pt>
                <c:pt idx="44647">
                  <c:v>105.95204726584998</c:v>
                </c:pt>
                <c:pt idx="44648">
                  <c:v>105.9440408650453</c:v>
                </c:pt>
                <c:pt idx="44649">
                  <c:v>105.91062809415972</c:v>
                </c:pt>
                <c:pt idx="44650">
                  <c:v>105.895561</c:v>
                </c:pt>
                <c:pt idx="44651">
                  <c:v>105.89883479828326</c:v>
                </c:pt>
                <c:pt idx="44652">
                  <c:v>105.91024861382598</c:v>
                </c:pt>
                <c:pt idx="44653">
                  <c:v>105.89203722484501</c:v>
                </c:pt>
                <c:pt idx="44654">
                  <c:v>105.8665122966142</c:v>
                </c:pt>
                <c:pt idx="44655">
                  <c:v>105.84211270536353</c:v>
                </c:pt>
                <c:pt idx="44656">
                  <c:v>105.89342342998353</c:v>
                </c:pt>
                <c:pt idx="44657">
                  <c:v>105.82454693327841</c:v>
                </c:pt>
                <c:pt idx="44658">
                  <c:v>105.88837455084396</c:v>
                </c:pt>
                <c:pt idx="44659">
                  <c:v>105.84457776080691</c:v>
                </c:pt>
                <c:pt idx="44660">
                  <c:v>105.83206328302337</c:v>
                </c:pt>
                <c:pt idx="44661">
                  <c:v>105.85938299999999</c:v>
                </c:pt>
                <c:pt idx="44662">
                  <c:v>105.86616547114393</c:v>
                </c:pt>
                <c:pt idx="44663">
                  <c:v>105.89254591139438</c:v>
                </c:pt>
                <c:pt idx="44664">
                  <c:v>105.91892635164484</c:v>
                </c:pt>
                <c:pt idx="44665">
                  <c:v>105.94530054652591</c:v>
                </c:pt>
                <c:pt idx="44666">
                  <c:v>105.97168098677638</c:v>
                </c:pt>
                <c:pt idx="44667">
                  <c:v>105.99806142702683</c:v>
                </c:pt>
                <c:pt idx="44668">
                  <c:v>106.0244356219079</c:v>
                </c:pt>
                <c:pt idx="44669">
                  <c:v>106.05081606215836</c:v>
                </c:pt>
                <c:pt idx="44670">
                  <c:v>106.07719650240881</c:v>
                </c:pt>
                <c:pt idx="44671">
                  <c:v>106.10357069728988</c:v>
                </c:pt>
                <c:pt idx="44672">
                  <c:v>106.12995113754035</c:v>
                </c:pt>
                <c:pt idx="44673">
                  <c:v>106.1563565592683</c:v>
                </c:pt>
                <c:pt idx="44674">
                  <c:v>106.18273699951875</c:v>
                </c:pt>
                <c:pt idx="44675">
                  <c:v>106.20911119439984</c:v>
                </c:pt>
                <c:pt idx="44676">
                  <c:v>106.23549163465029</c:v>
                </c:pt>
                <c:pt idx="44677">
                  <c:v>106.26187207490074</c:v>
                </c:pt>
                <c:pt idx="44678">
                  <c:v>106.28824626978182</c:v>
                </c:pt>
                <c:pt idx="44679">
                  <c:v>106.31462671003227</c:v>
                </c:pt>
                <c:pt idx="44680">
                  <c:v>106.34100715028272</c:v>
                </c:pt>
                <c:pt idx="44681">
                  <c:v>106.36738134516381</c:v>
                </c:pt>
                <c:pt idx="44682">
                  <c:v>106.39376178541426</c:v>
                </c:pt>
                <c:pt idx="44683">
                  <c:v>106.4201422256647</c:v>
                </c:pt>
                <c:pt idx="44684">
                  <c:v>106.44651642054579</c:v>
                </c:pt>
                <c:pt idx="44685">
                  <c:v>106.47292184227375</c:v>
                </c:pt>
                <c:pt idx="44686">
                  <c:v>106.49930228252421</c:v>
                </c:pt>
                <c:pt idx="44687">
                  <c:v>106.52567647740528</c:v>
                </c:pt>
                <c:pt idx="44688">
                  <c:v>106.55205691765573</c:v>
                </c:pt>
                <c:pt idx="44689">
                  <c:v>106.5784373579062</c:v>
                </c:pt>
                <c:pt idx="44690">
                  <c:v>106.60481155278727</c:v>
                </c:pt>
                <c:pt idx="44691">
                  <c:v>106.63119199303772</c:v>
                </c:pt>
                <c:pt idx="44692">
                  <c:v>106.65757243328818</c:v>
                </c:pt>
                <c:pt idx="44693">
                  <c:v>106.68394662816925</c:v>
                </c:pt>
                <c:pt idx="44694">
                  <c:v>106.7103270684197</c:v>
                </c:pt>
                <c:pt idx="44695">
                  <c:v>106.73670750867016</c:v>
                </c:pt>
                <c:pt idx="44696">
                  <c:v>106.76308170355124</c:v>
                </c:pt>
                <c:pt idx="44697">
                  <c:v>106.78946214380169</c:v>
                </c:pt>
                <c:pt idx="44698">
                  <c:v>106.81586756552966</c:v>
                </c:pt>
                <c:pt idx="44699">
                  <c:v>106.84224800578011</c:v>
                </c:pt>
                <c:pt idx="44700">
                  <c:v>106.86862220066118</c:v>
                </c:pt>
                <c:pt idx="44701">
                  <c:v>106.89500264091164</c:v>
                </c:pt>
                <c:pt idx="44702">
                  <c:v>106.92138308116209</c:v>
                </c:pt>
                <c:pt idx="44703">
                  <c:v>106.94775727604316</c:v>
                </c:pt>
                <c:pt idx="44704">
                  <c:v>106.97413771629363</c:v>
                </c:pt>
                <c:pt idx="44705">
                  <c:v>107.00051815654408</c:v>
                </c:pt>
                <c:pt idx="44706">
                  <c:v>107.02689235142515</c:v>
                </c:pt>
                <c:pt idx="44707">
                  <c:v>107.05327279167561</c:v>
                </c:pt>
                <c:pt idx="44708">
                  <c:v>107.01769445636623</c:v>
                </c:pt>
                <c:pt idx="44709">
                  <c:v>107.12633397186457</c:v>
                </c:pt>
                <c:pt idx="44710">
                  <c:v>107.18031751156138</c:v>
                </c:pt>
                <c:pt idx="44711">
                  <c:v>107.197571219361</c:v>
                </c:pt>
                <c:pt idx="44712">
                  <c:v>107.18301781878876</c:v>
                </c:pt>
                <c:pt idx="44713">
                  <c:v>107.26744927675804</c:v>
                </c:pt>
                <c:pt idx="44714">
                  <c:v>107.20239372746781</c:v>
                </c:pt>
                <c:pt idx="44715">
                  <c:v>107.29346608106819</c:v>
                </c:pt>
                <c:pt idx="44716">
                  <c:v>107.37944663314575</c:v>
                </c:pt>
                <c:pt idx="44717">
                  <c:v>107.38748251932888</c:v>
                </c:pt>
                <c:pt idx="44718">
                  <c:v>107.39551650307683</c:v>
                </c:pt>
                <c:pt idx="44719">
                  <c:v>107.40355238925997</c:v>
                </c:pt>
                <c:pt idx="44720">
                  <c:v>107.41158827544311</c:v>
                </c:pt>
                <c:pt idx="44721">
                  <c:v>107.44573773891273</c:v>
                </c:pt>
                <c:pt idx="44722">
                  <c:v>107.469414</c:v>
                </c:pt>
                <c:pt idx="44723">
                  <c:v>107.50082632236528</c:v>
                </c:pt>
                <c:pt idx="44724">
                  <c:v>107.523674</c:v>
                </c:pt>
                <c:pt idx="44725">
                  <c:v>107.51294996114422</c:v>
                </c:pt>
                <c:pt idx="44726">
                  <c:v>107.54899229899857</c:v>
                </c:pt>
                <c:pt idx="44727">
                  <c:v>107.59111903111092</c:v>
                </c:pt>
                <c:pt idx="44728">
                  <c:v>107.6129755128004</c:v>
                </c:pt>
                <c:pt idx="44729">
                  <c:v>107.63483717007162</c:v>
                </c:pt>
                <c:pt idx="44730">
                  <c:v>107.65669882734285</c:v>
                </c:pt>
                <c:pt idx="44731">
                  <c:v>107.67855530903233</c:v>
                </c:pt>
                <c:pt idx="44732">
                  <c:v>107.70041696630356</c:v>
                </c:pt>
                <c:pt idx="44733">
                  <c:v>107.72227862357478</c:v>
                </c:pt>
                <c:pt idx="44734">
                  <c:v>107.74413510526426</c:v>
                </c:pt>
                <c:pt idx="44735">
                  <c:v>107.76601746486246</c:v>
                </c:pt>
                <c:pt idx="44736">
                  <c:v>107.78787912213367</c:v>
                </c:pt>
                <c:pt idx="44737">
                  <c:v>107.80973560382316</c:v>
                </c:pt>
                <c:pt idx="44738">
                  <c:v>107.83159726109439</c:v>
                </c:pt>
                <c:pt idx="44739">
                  <c:v>107.8534589183656</c:v>
                </c:pt>
                <c:pt idx="44740">
                  <c:v>107.8753154000551</c:v>
                </c:pt>
                <c:pt idx="44741">
                  <c:v>107.89717705732632</c:v>
                </c:pt>
                <c:pt idx="44742">
                  <c:v>107.91903871459755</c:v>
                </c:pt>
                <c:pt idx="44743">
                  <c:v>107.94089519628703</c:v>
                </c:pt>
                <c:pt idx="44744">
                  <c:v>107.96275685355825</c:v>
                </c:pt>
                <c:pt idx="44745">
                  <c:v>107.98461851082948</c:v>
                </c:pt>
                <c:pt idx="44746">
                  <c:v>108.00647499251896</c:v>
                </c:pt>
                <c:pt idx="44747">
                  <c:v>108.02833664979019</c:v>
                </c:pt>
                <c:pt idx="44748">
                  <c:v>108.05021900938837</c:v>
                </c:pt>
                <c:pt idx="44749">
                  <c:v>108.0720806666596</c:v>
                </c:pt>
                <c:pt idx="44750">
                  <c:v>108.09393714834908</c:v>
                </c:pt>
                <c:pt idx="44751">
                  <c:v>108.1157988056203</c:v>
                </c:pt>
                <c:pt idx="44752">
                  <c:v>108.13766046289153</c:v>
                </c:pt>
                <c:pt idx="44753">
                  <c:v>108.15951694458101</c:v>
                </c:pt>
                <c:pt idx="44754">
                  <c:v>108.18137860185224</c:v>
                </c:pt>
                <c:pt idx="44755">
                  <c:v>108.20324025912346</c:v>
                </c:pt>
                <c:pt idx="44756">
                  <c:v>108.22509674081294</c:v>
                </c:pt>
                <c:pt idx="44757">
                  <c:v>108.24695839808417</c:v>
                </c:pt>
                <c:pt idx="44758">
                  <c:v>108.26882005535539</c:v>
                </c:pt>
                <c:pt idx="44759">
                  <c:v>108.29067653704487</c:v>
                </c:pt>
                <c:pt idx="44760">
                  <c:v>108.31255889664307</c:v>
                </c:pt>
                <c:pt idx="44761">
                  <c:v>108.33442055391428</c:v>
                </c:pt>
                <c:pt idx="44762">
                  <c:v>108.35627703560378</c:v>
                </c:pt>
                <c:pt idx="44763">
                  <c:v>108.378138692875</c:v>
                </c:pt>
                <c:pt idx="44764">
                  <c:v>108.40000035014623</c:v>
                </c:pt>
                <c:pt idx="44765">
                  <c:v>108.42185683183571</c:v>
                </c:pt>
                <c:pt idx="44766">
                  <c:v>108.44371848910693</c:v>
                </c:pt>
                <c:pt idx="44767">
                  <c:v>108.46558014637816</c:v>
                </c:pt>
                <c:pt idx="44768">
                  <c:v>108.48743662806764</c:v>
                </c:pt>
                <c:pt idx="44769">
                  <c:v>108.50929828533887</c:v>
                </c:pt>
                <c:pt idx="44770">
                  <c:v>108.53115994261009</c:v>
                </c:pt>
                <c:pt idx="44771">
                  <c:v>108.55301642429957</c:v>
                </c:pt>
                <c:pt idx="44772">
                  <c:v>108.57153238412018</c:v>
                </c:pt>
                <c:pt idx="44773">
                  <c:v>108.53913694325227</c:v>
                </c:pt>
                <c:pt idx="44774">
                  <c:v>108.60475372389126</c:v>
                </c:pt>
                <c:pt idx="44775">
                  <c:v>108.64334077783074</c:v>
                </c:pt>
                <c:pt idx="44776">
                  <c:v>108.67977715641393</c:v>
                </c:pt>
                <c:pt idx="44777">
                  <c:v>108.69882893133048</c:v>
                </c:pt>
                <c:pt idx="44778">
                  <c:v>108.71703887485101</c:v>
                </c:pt>
                <c:pt idx="44779">
                  <c:v>108.7705303590844</c:v>
                </c:pt>
                <c:pt idx="44780">
                  <c:v>108.73635697782547</c:v>
                </c:pt>
                <c:pt idx="44781">
                  <c:v>108.7495456912071</c:v>
                </c:pt>
                <c:pt idx="44782">
                  <c:v>108.76363488109592</c:v>
                </c:pt>
                <c:pt idx="44783">
                  <c:v>108.77772407098475</c:v>
                </c:pt>
                <c:pt idx="44784">
                  <c:v>108.7918099253646</c:v>
                </c:pt>
                <c:pt idx="44785">
                  <c:v>108.80591245728931</c:v>
                </c:pt>
                <c:pt idx="44786">
                  <c:v>108.82000164717813</c:v>
                </c:pt>
                <c:pt idx="44787">
                  <c:v>108.83408750155797</c:v>
                </c:pt>
                <c:pt idx="44788">
                  <c:v>108.8481766914468</c:v>
                </c:pt>
                <c:pt idx="44789">
                  <c:v>108.86226588133562</c:v>
                </c:pt>
                <c:pt idx="44790">
                  <c:v>108.87635173571547</c:v>
                </c:pt>
                <c:pt idx="44791">
                  <c:v>108.8904409256043</c:v>
                </c:pt>
                <c:pt idx="44792">
                  <c:v>108.90453011549312</c:v>
                </c:pt>
                <c:pt idx="44793">
                  <c:v>108.916618</c:v>
                </c:pt>
                <c:pt idx="44794">
                  <c:v>108.90847684430139</c:v>
                </c:pt>
                <c:pt idx="44795">
                  <c:v>108.8651791466031</c:v>
                </c:pt>
                <c:pt idx="44796">
                  <c:v>108.8834030765379</c:v>
                </c:pt>
                <c:pt idx="44797">
                  <c:v>108.8892488590844</c:v>
                </c:pt>
                <c:pt idx="44798">
                  <c:v>108.8539638862932</c:v>
                </c:pt>
                <c:pt idx="44799">
                  <c:v>108.91198595278969</c:v>
                </c:pt>
                <c:pt idx="44800">
                  <c:v>108.96041799523128</c:v>
                </c:pt>
                <c:pt idx="44801">
                  <c:v>108.916618</c:v>
                </c:pt>
                <c:pt idx="44802">
                  <c:v>108.91771904149896</c:v>
                </c:pt>
                <c:pt idx="44803">
                  <c:v>108.92307583671796</c:v>
                </c:pt>
                <c:pt idx="44804">
                  <c:v>108.92843390041793</c:v>
                </c:pt>
                <c:pt idx="44805">
                  <c:v>108.93379196411792</c:v>
                </c:pt>
                <c:pt idx="44806">
                  <c:v>108.93914875933692</c:v>
                </c:pt>
                <c:pt idx="44807">
                  <c:v>108.9445068230369</c:v>
                </c:pt>
                <c:pt idx="44808">
                  <c:v>108.94986361825589</c:v>
                </c:pt>
                <c:pt idx="44809">
                  <c:v>108.95522168195588</c:v>
                </c:pt>
                <c:pt idx="44810">
                  <c:v>108.96058481957982</c:v>
                </c:pt>
                <c:pt idx="44811">
                  <c:v>108.96594288327981</c:v>
                </c:pt>
                <c:pt idx="44812">
                  <c:v>108.9712996784988</c:v>
                </c:pt>
                <c:pt idx="44813">
                  <c:v>108.97665774219878</c:v>
                </c:pt>
                <c:pt idx="44814">
                  <c:v>108.98201580589877</c:v>
                </c:pt>
                <c:pt idx="44815">
                  <c:v>108.98737260111777</c:v>
                </c:pt>
                <c:pt idx="44816">
                  <c:v>108.99273066481774</c:v>
                </c:pt>
                <c:pt idx="44817">
                  <c:v>108.99808872851773</c:v>
                </c:pt>
                <c:pt idx="44818">
                  <c:v>109.00344552373673</c:v>
                </c:pt>
                <c:pt idx="44819">
                  <c:v>109.00880358743672</c:v>
                </c:pt>
                <c:pt idx="44820">
                  <c:v>109.0141616511367</c:v>
                </c:pt>
                <c:pt idx="44821">
                  <c:v>109.01951844635569</c:v>
                </c:pt>
                <c:pt idx="44822">
                  <c:v>109.02487651005568</c:v>
                </c:pt>
                <c:pt idx="44823">
                  <c:v>109.03023964767962</c:v>
                </c:pt>
                <c:pt idx="44824">
                  <c:v>109.03559771137961</c:v>
                </c:pt>
                <c:pt idx="44825">
                  <c:v>109.0409545065986</c:v>
                </c:pt>
                <c:pt idx="44826">
                  <c:v>109.04631257029858</c:v>
                </c:pt>
                <c:pt idx="44827">
                  <c:v>109.05167063399857</c:v>
                </c:pt>
                <c:pt idx="44828">
                  <c:v>109.05702742921756</c:v>
                </c:pt>
                <c:pt idx="44829">
                  <c:v>109.06238549291754</c:v>
                </c:pt>
                <c:pt idx="44830">
                  <c:v>109.06774228813654</c:v>
                </c:pt>
                <c:pt idx="44831">
                  <c:v>109.07310035183653</c:v>
                </c:pt>
                <c:pt idx="44832">
                  <c:v>109.07845841553652</c:v>
                </c:pt>
                <c:pt idx="44833">
                  <c:v>109.0838152107555</c:v>
                </c:pt>
                <c:pt idx="44834">
                  <c:v>109.08917327445549</c:v>
                </c:pt>
                <c:pt idx="44835">
                  <c:v>109.09453641207944</c:v>
                </c:pt>
                <c:pt idx="44836">
                  <c:v>109.11371636695279</c:v>
                </c:pt>
                <c:pt idx="44837">
                  <c:v>109.11723044624553</c:v>
                </c:pt>
                <c:pt idx="44838">
                  <c:v>109.13929089842632</c:v>
                </c:pt>
                <c:pt idx="44839">
                  <c:v>109.19645680138292</c:v>
                </c:pt>
                <c:pt idx="44840">
                  <c:v>109.206062</c:v>
                </c:pt>
                <c:pt idx="44841">
                  <c:v>109.21479867222885</c:v>
                </c:pt>
                <c:pt idx="44842">
                  <c:v>109.23301143133047</c:v>
                </c:pt>
                <c:pt idx="44843">
                  <c:v>109.23324854506438</c:v>
                </c:pt>
                <c:pt idx="44844">
                  <c:v>109.24237976972587</c:v>
                </c:pt>
                <c:pt idx="44845">
                  <c:v>109.26884556984865</c:v>
                </c:pt>
                <c:pt idx="44846">
                  <c:v>109.28564016269553</c:v>
                </c:pt>
                <c:pt idx="44847">
                  <c:v>109.30243873247653</c:v>
                </c:pt>
                <c:pt idx="44848">
                  <c:v>109.31925320999407</c:v>
                </c:pt>
                <c:pt idx="44849">
                  <c:v>109.33605177977509</c:v>
                </c:pt>
                <c:pt idx="44850">
                  <c:v>109.35284637262197</c:v>
                </c:pt>
                <c:pt idx="44851">
                  <c:v>109.36964494240297</c:v>
                </c:pt>
                <c:pt idx="44852">
                  <c:v>109.38643953524985</c:v>
                </c:pt>
                <c:pt idx="44853">
                  <c:v>109.40323810503085</c:v>
                </c:pt>
                <c:pt idx="44854">
                  <c:v>109.42003667481187</c:v>
                </c:pt>
                <c:pt idx="44855">
                  <c:v>109.43683126765875</c:v>
                </c:pt>
                <c:pt idx="44856">
                  <c:v>109.45362983743975</c:v>
                </c:pt>
                <c:pt idx="44857">
                  <c:v>109.47042840722077</c:v>
                </c:pt>
                <c:pt idx="44858">
                  <c:v>109.48722300006764</c:v>
                </c:pt>
                <c:pt idx="44859">
                  <c:v>109.47701268693372</c:v>
                </c:pt>
                <c:pt idx="44860">
                  <c:v>109.46870730703218</c:v>
                </c:pt>
                <c:pt idx="44861">
                  <c:v>109.51546854887935</c:v>
                </c:pt>
                <c:pt idx="44862">
                  <c:v>109.53048706080115</c:v>
                </c:pt>
                <c:pt idx="44863">
                  <c:v>109.52335476638856</c:v>
                </c:pt>
                <c:pt idx="44864">
                  <c:v>109.52178282594183</c:v>
                </c:pt>
                <c:pt idx="44865">
                  <c:v>109.54364631282785</c:v>
                </c:pt>
                <c:pt idx="44866">
                  <c:v>109.53741676185936</c:v>
                </c:pt>
                <c:pt idx="44867">
                  <c:v>109.53413601573676</c:v>
                </c:pt>
                <c:pt idx="44868">
                  <c:v>109.54267692246005</c:v>
                </c:pt>
                <c:pt idx="44869">
                  <c:v>109.53025531834191</c:v>
                </c:pt>
                <c:pt idx="44870">
                  <c:v>109.51783371422378</c:v>
                </c:pt>
                <c:pt idx="44871">
                  <c:v>109.50541505082634</c:v>
                </c:pt>
                <c:pt idx="44872">
                  <c:v>109.49299344670821</c:v>
                </c:pt>
                <c:pt idx="44873">
                  <c:v>109.4805600797074</c:v>
                </c:pt>
                <c:pt idx="44874">
                  <c:v>109.46814141630995</c:v>
                </c:pt>
                <c:pt idx="44875">
                  <c:v>109.45571981219182</c:v>
                </c:pt>
                <c:pt idx="44876">
                  <c:v>109.4432982080737</c:v>
                </c:pt>
                <c:pt idx="44877">
                  <c:v>109.43087954467624</c:v>
                </c:pt>
                <c:pt idx="44878">
                  <c:v>109.41845794055811</c:v>
                </c:pt>
                <c:pt idx="44879">
                  <c:v>109.40603633644</c:v>
                </c:pt>
                <c:pt idx="44880">
                  <c:v>109.39361767304254</c:v>
                </c:pt>
                <c:pt idx="44881">
                  <c:v>109.38119606892441</c:v>
                </c:pt>
                <c:pt idx="44882">
                  <c:v>109.36877446480629</c:v>
                </c:pt>
                <c:pt idx="44883">
                  <c:v>109.35635580140884</c:v>
                </c:pt>
                <c:pt idx="44884">
                  <c:v>109.34393419729071</c:v>
                </c:pt>
                <c:pt idx="44885">
                  <c:v>109.3315008302899</c:v>
                </c:pt>
                <c:pt idx="44886">
                  <c:v>109.31907922617177</c:v>
                </c:pt>
                <c:pt idx="44887">
                  <c:v>109.30666056277433</c:v>
                </c:pt>
                <c:pt idx="44888">
                  <c:v>109.29423895865619</c:v>
                </c:pt>
                <c:pt idx="44889">
                  <c:v>109.28181735453806</c:v>
                </c:pt>
                <c:pt idx="44890">
                  <c:v>109.2255381921793</c:v>
                </c:pt>
                <c:pt idx="44891">
                  <c:v>109.2194116781116</c:v>
                </c:pt>
                <c:pt idx="44892">
                  <c:v>109.19719459060563</c:v>
                </c:pt>
                <c:pt idx="44893">
                  <c:v>109.09275904052444</c:v>
                </c:pt>
                <c:pt idx="44894">
                  <c:v>109.10251922889843</c:v>
                </c:pt>
                <c:pt idx="44895">
                  <c:v>109.08788446995707</c:v>
                </c:pt>
                <c:pt idx="44896">
                  <c:v>109.06544237234803</c:v>
                </c:pt>
                <c:pt idx="44897">
                  <c:v>109.03311614043872</c:v>
                </c:pt>
                <c:pt idx="44898">
                  <c:v>109.01089931592752</c:v>
                </c:pt>
                <c:pt idx="44899">
                  <c:v>109.00102731925118</c:v>
                </c:pt>
                <c:pt idx="44900">
                  <c:v>108.9933779000901</c:v>
                </c:pt>
                <c:pt idx="44901">
                  <c:v>108.98572848092901</c:v>
                </c:pt>
                <c:pt idx="44902">
                  <c:v>108.97808087270998</c:v>
                </c:pt>
                <c:pt idx="44903">
                  <c:v>108.96980342036241</c:v>
                </c:pt>
                <c:pt idx="44904">
                  <c:v>108.95764958162292</c:v>
                </c:pt>
                <c:pt idx="44905">
                  <c:v>109.02465650676086</c:v>
                </c:pt>
                <c:pt idx="44906">
                  <c:v>109.01796411363316</c:v>
                </c:pt>
                <c:pt idx="44907">
                  <c:v>109.01127172050545</c:v>
                </c:pt>
                <c:pt idx="44908">
                  <c:v>109.00458091175111</c:v>
                </c:pt>
                <c:pt idx="44909">
                  <c:v>108.9978885186234</c:v>
                </c:pt>
                <c:pt idx="44910">
                  <c:v>108.9911897880022</c:v>
                </c:pt>
                <c:pt idx="44911">
                  <c:v>108.9844973948745</c:v>
                </c:pt>
                <c:pt idx="44912">
                  <c:v>108.97780658612015</c:v>
                </c:pt>
                <c:pt idx="44913">
                  <c:v>108.97111419299245</c:v>
                </c:pt>
                <c:pt idx="44914">
                  <c:v>108.96442179986474</c:v>
                </c:pt>
                <c:pt idx="44915">
                  <c:v>108.9577309911104</c:v>
                </c:pt>
                <c:pt idx="44916">
                  <c:v>108.95103859798269</c:v>
                </c:pt>
                <c:pt idx="44917">
                  <c:v>108.94434620485498</c:v>
                </c:pt>
                <c:pt idx="44918">
                  <c:v>108.93765539610064</c:v>
                </c:pt>
                <c:pt idx="44919">
                  <c:v>108.93096300297293</c:v>
                </c:pt>
                <c:pt idx="44920">
                  <c:v>108.92427060984522</c:v>
                </c:pt>
                <c:pt idx="44921">
                  <c:v>108.91757980109089</c:v>
                </c:pt>
                <c:pt idx="44922">
                  <c:v>108.91088740796317</c:v>
                </c:pt>
                <c:pt idx="44923">
                  <c:v>108.90418867734198</c:v>
                </c:pt>
                <c:pt idx="44924">
                  <c:v>108.89749786858764</c:v>
                </c:pt>
                <c:pt idx="44925">
                  <c:v>108.89080547545993</c:v>
                </c:pt>
                <c:pt idx="44926">
                  <c:v>108.88411308233222</c:v>
                </c:pt>
                <c:pt idx="44927">
                  <c:v>108.87742227357789</c:v>
                </c:pt>
                <c:pt idx="44928">
                  <c:v>108.87072988045017</c:v>
                </c:pt>
                <c:pt idx="44929">
                  <c:v>108.86403748732246</c:v>
                </c:pt>
                <c:pt idx="44930">
                  <c:v>108.85734667856813</c:v>
                </c:pt>
                <c:pt idx="44931">
                  <c:v>108.85065428544041</c:v>
                </c:pt>
                <c:pt idx="44932">
                  <c:v>108.84396189231271</c:v>
                </c:pt>
                <c:pt idx="44933">
                  <c:v>108.83727108355838</c:v>
                </c:pt>
                <c:pt idx="44934">
                  <c:v>108.83057869043067</c:v>
                </c:pt>
                <c:pt idx="44935">
                  <c:v>108.82387995980946</c:v>
                </c:pt>
                <c:pt idx="44936">
                  <c:v>108.81718756668175</c:v>
                </c:pt>
                <c:pt idx="44937">
                  <c:v>108.81049675792741</c:v>
                </c:pt>
                <c:pt idx="44938">
                  <c:v>108.8038043647997</c:v>
                </c:pt>
                <c:pt idx="44939">
                  <c:v>108.797111971672</c:v>
                </c:pt>
                <c:pt idx="44940">
                  <c:v>108.79042116291767</c:v>
                </c:pt>
                <c:pt idx="44941">
                  <c:v>108.78372876978995</c:v>
                </c:pt>
                <c:pt idx="44942">
                  <c:v>108.77703637666224</c:v>
                </c:pt>
                <c:pt idx="44943">
                  <c:v>108.77034556790791</c:v>
                </c:pt>
                <c:pt idx="44944">
                  <c:v>108.7636531747802</c:v>
                </c:pt>
                <c:pt idx="44945">
                  <c:v>108.75696078165248</c:v>
                </c:pt>
                <c:pt idx="44946">
                  <c:v>108.75026997289815</c:v>
                </c:pt>
                <c:pt idx="44947">
                  <c:v>108.74357757977045</c:v>
                </c:pt>
                <c:pt idx="44948">
                  <c:v>108.73687884914924</c:v>
                </c:pt>
                <c:pt idx="44949">
                  <c:v>108.73018804039491</c:v>
                </c:pt>
                <c:pt idx="44950">
                  <c:v>108.7234956472672</c:v>
                </c:pt>
                <c:pt idx="44951">
                  <c:v>108.71680325413948</c:v>
                </c:pt>
                <c:pt idx="44952">
                  <c:v>108.71011244538515</c:v>
                </c:pt>
                <c:pt idx="44953">
                  <c:v>108.70342005225744</c:v>
                </c:pt>
                <c:pt idx="44954">
                  <c:v>108.67665646773041</c:v>
                </c:pt>
                <c:pt idx="44955">
                  <c:v>108.66073928183118</c:v>
                </c:pt>
                <c:pt idx="44956">
                  <c:v>108.66569291360382</c:v>
                </c:pt>
                <c:pt idx="44957">
                  <c:v>108.66930547448736</c:v>
                </c:pt>
                <c:pt idx="44958">
                  <c:v>108.65888577732794</c:v>
                </c:pt>
                <c:pt idx="44959">
                  <c:v>108.62557862136384</c:v>
                </c:pt>
                <c:pt idx="44960">
                  <c:v>108.63686229594272</c:v>
                </c:pt>
                <c:pt idx="44961">
                  <c:v>108.63570417385091</c:v>
                </c:pt>
                <c:pt idx="44962">
                  <c:v>108.63662013733905</c:v>
                </c:pt>
                <c:pt idx="44963">
                  <c:v>108.627174</c:v>
                </c:pt>
                <c:pt idx="44964">
                  <c:v>108.627174</c:v>
                </c:pt>
                <c:pt idx="44965">
                  <c:v>108.627174</c:v>
                </c:pt>
                <c:pt idx="44966">
                  <c:v>108.627174</c:v>
                </c:pt>
                <c:pt idx="44967">
                  <c:v>108.627174</c:v>
                </c:pt>
                <c:pt idx="44968">
                  <c:v>108.627174</c:v>
                </c:pt>
                <c:pt idx="44969">
                  <c:v>108.627174</c:v>
                </c:pt>
                <c:pt idx="44970">
                  <c:v>108.627174</c:v>
                </c:pt>
                <c:pt idx="44971">
                  <c:v>108.627174</c:v>
                </c:pt>
                <c:pt idx="44972">
                  <c:v>108.627174</c:v>
                </c:pt>
                <c:pt idx="44973">
                  <c:v>108.627174</c:v>
                </c:pt>
                <c:pt idx="44974">
                  <c:v>108.627174</c:v>
                </c:pt>
                <c:pt idx="44975">
                  <c:v>108.627174</c:v>
                </c:pt>
                <c:pt idx="44976">
                  <c:v>108.627174</c:v>
                </c:pt>
                <c:pt idx="44977">
                  <c:v>108.627174</c:v>
                </c:pt>
                <c:pt idx="44978">
                  <c:v>108.53971142816229</c:v>
                </c:pt>
                <c:pt idx="44979">
                  <c:v>108.53333136909872</c:v>
                </c:pt>
                <c:pt idx="44980">
                  <c:v>108.54004283336496</c:v>
                </c:pt>
                <c:pt idx="44981">
                  <c:v>108.54413274791385</c:v>
                </c:pt>
                <c:pt idx="44982">
                  <c:v>108.54822266246272</c:v>
                </c:pt>
                <c:pt idx="44983">
                  <c:v>108.55231160875532</c:v>
                </c:pt>
                <c:pt idx="44984">
                  <c:v>108.55640152330419</c:v>
                </c:pt>
                <c:pt idx="44985">
                  <c:v>108.56049531087821</c:v>
                </c:pt>
                <c:pt idx="44986">
                  <c:v>108.56458522542709</c:v>
                </c:pt>
                <c:pt idx="44987">
                  <c:v>108.56867417171968</c:v>
                </c:pt>
                <c:pt idx="44988">
                  <c:v>108.57276408626856</c:v>
                </c:pt>
                <c:pt idx="44989">
                  <c:v>108.57685400081743</c:v>
                </c:pt>
                <c:pt idx="44990">
                  <c:v>108.58094294711003</c:v>
                </c:pt>
                <c:pt idx="44991">
                  <c:v>108.58503286165892</c:v>
                </c:pt>
                <c:pt idx="44992">
                  <c:v>108.58912277620779</c:v>
                </c:pt>
                <c:pt idx="44993">
                  <c:v>108.59321172250039</c:v>
                </c:pt>
                <c:pt idx="44994">
                  <c:v>108.59730163704926</c:v>
                </c:pt>
                <c:pt idx="44995">
                  <c:v>108.60139155159814</c:v>
                </c:pt>
                <c:pt idx="44996">
                  <c:v>108.60548049789072</c:v>
                </c:pt>
                <c:pt idx="44997">
                  <c:v>108.60957041243961</c:v>
                </c:pt>
                <c:pt idx="44998">
                  <c:v>108.61366420001363</c:v>
                </c:pt>
                <c:pt idx="44999">
                  <c:v>108.61775314630621</c:v>
                </c:pt>
                <c:pt idx="45000">
                  <c:v>108.6218430608551</c:v>
                </c:pt>
                <c:pt idx="45001">
                  <c:v>108.62593297540397</c:v>
                </c:pt>
                <c:pt idx="45002">
                  <c:v>108.63002192169657</c:v>
                </c:pt>
                <c:pt idx="45003">
                  <c:v>108.63411183624545</c:v>
                </c:pt>
                <c:pt idx="45004">
                  <c:v>108.63820175079432</c:v>
                </c:pt>
                <c:pt idx="45005">
                  <c:v>108.64229069708692</c:v>
                </c:pt>
                <c:pt idx="45006">
                  <c:v>108.64638061163579</c:v>
                </c:pt>
                <c:pt idx="45007">
                  <c:v>108.65047052618468</c:v>
                </c:pt>
                <c:pt idx="45008">
                  <c:v>108.65455947247726</c:v>
                </c:pt>
                <c:pt idx="45009">
                  <c:v>108.65864938702614</c:v>
                </c:pt>
                <c:pt idx="45010">
                  <c:v>108.66274317460017</c:v>
                </c:pt>
                <c:pt idx="45011">
                  <c:v>108.66683308914904</c:v>
                </c:pt>
                <c:pt idx="45012">
                  <c:v>108.67092203544163</c:v>
                </c:pt>
                <c:pt idx="45013">
                  <c:v>108.67501194999051</c:v>
                </c:pt>
                <c:pt idx="45014">
                  <c:v>108.67910186453939</c:v>
                </c:pt>
                <c:pt idx="45015">
                  <c:v>108.68319081083199</c:v>
                </c:pt>
                <c:pt idx="45016">
                  <c:v>108.68728072538086</c:v>
                </c:pt>
                <c:pt idx="45017">
                  <c:v>108.69137063992974</c:v>
                </c:pt>
                <c:pt idx="45018">
                  <c:v>108.69545958622233</c:v>
                </c:pt>
                <c:pt idx="45019">
                  <c:v>108.69954950077121</c:v>
                </c:pt>
                <c:pt idx="45020">
                  <c:v>108.70363941532008</c:v>
                </c:pt>
                <c:pt idx="45021">
                  <c:v>108.70772836161268</c:v>
                </c:pt>
                <c:pt idx="45022">
                  <c:v>108.71181827616157</c:v>
                </c:pt>
                <c:pt idx="45023">
                  <c:v>108.71591206373557</c:v>
                </c:pt>
                <c:pt idx="45024">
                  <c:v>108.72000101002817</c:v>
                </c:pt>
                <c:pt idx="45025">
                  <c:v>108.72409092457706</c:v>
                </c:pt>
                <c:pt idx="45026">
                  <c:v>108.72818083912593</c:v>
                </c:pt>
                <c:pt idx="45027">
                  <c:v>108.73226978541852</c:v>
                </c:pt>
                <c:pt idx="45028">
                  <c:v>108.73860062133841</c:v>
                </c:pt>
                <c:pt idx="45029">
                  <c:v>108.75680106008583</c:v>
                </c:pt>
                <c:pt idx="45030">
                  <c:v>108.771889</c:v>
                </c:pt>
                <c:pt idx="45031">
                  <c:v>108.76534314517282</c:v>
                </c:pt>
                <c:pt idx="45032">
                  <c:v>108.73571</c:v>
                </c:pt>
                <c:pt idx="45033">
                  <c:v>108.73220012959428</c:v>
                </c:pt>
                <c:pt idx="45034">
                  <c:v>108.72127416714353</c:v>
                </c:pt>
                <c:pt idx="45035">
                  <c:v>108.73571</c:v>
                </c:pt>
                <c:pt idx="45036">
                  <c:v>108.73962136849642</c:v>
                </c:pt>
                <c:pt idx="45037">
                  <c:v>108.75401221969635</c:v>
                </c:pt>
                <c:pt idx="45038">
                  <c:v>108.75497136772339</c:v>
                </c:pt>
                <c:pt idx="45039">
                  <c:v>108.75593051575044</c:v>
                </c:pt>
                <c:pt idx="45040">
                  <c:v>108.75688943670644</c:v>
                </c:pt>
                <c:pt idx="45041">
                  <c:v>108.75784858473348</c:v>
                </c:pt>
                <c:pt idx="45042">
                  <c:v>108.75880773276052</c:v>
                </c:pt>
                <c:pt idx="45043">
                  <c:v>108.75976665371653</c:v>
                </c:pt>
                <c:pt idx="45044">
                  <c:v>108.76072580174356</c:v>
                </c:pt>
                <c:pt idx="45045">
                  <c:v>108.7616849497706</c:v>
                </c:pt>
                <c:pt idx="45046">
                  <c:v>108.76264387072661</c:v>
                </c:pt>
                <c:pt idx="45047">
                  <c:v>108.76360301875366</c:v>
                </c:pt>
                <c:pt idx="45048">
                  <c:v>108.7645630750648</c:v>
                </c:pt>
                <c:pt idx="45049">
                  <c:v>108.76552199602081</c:v>
                </c:pt>
                <c:pt idx="45050">
                  <c:v>108.76648114404786</c:v>
                </c:pt>
                <c:pt idx="45051">
                  <c:v>108.76744029207489</c:v>
                </c:pt>
                <c:pt idx="45052">
                  <c:v>108.7683992130309</c:v>
                </c:pt>
                <c:pt idx="45053">
                  <c:v>108.76935836105794</c:v>
                </c:pt>
                <c:pt idx="45054">
                  <c:v>108.77031750908498</c:v>
                </c:pt>
                <c:pt idx="45055">
                  <c:v>108.77127643004098</c:v>
                </c:pt>
                <c:pt idx="45056">
                  <c:v>108.77223557806802</c:v>
                </c:pt>
                <c:pt idx="45057">
                  <c:v>108.77319472609507</c:v>
                </c:pt>
                <c:pt idx="45058">
                  <c:v>108.77415364705108</c:v>
                </c:pt>
                <c:pt idx="45059">
                  <c:v>108.77511279507812</c:v>
                </c:pt>
                <c:pt idx="45060">
                  <c:v>108.77607285138927</c:v>
                </c:pt>
                <c:pt idx="45061">
                  <c:v>108.77703199941631</c:v>
                </c:pt>
                <c:pt idx="45062">
                  <c:v>108.77799092037232</c:v>
                </c:pt>
                <c:pt idx="45063">
                  <c:v>108.77895006839935</c:v>
                </c:pt>
                <c:pt idx="45064">
                  <c:v>108.77990921642639</c:v>
                </c:pt>
                <c:pt idx="45065">
                  <c:v>108.7808681373824</c:v>
                </c:pt>
                <c:pt idx="45066">
                  <c:v>108.78182728540943</c:v>
                </c:pt>
                <c:pt idx="45067">
                  <c:v>108.78278643343648</c:v>
                </c:pt>
                <c:pt idx="45068">
                  <c:v>108.78374535439249</c:v>
                </c:pt>
                <c:pt idx="45069">
                  <c:v>108.78470450241953</c:v>
                </c:pt>
                <c:pt idx="45070">
                  <c:v>108.78566365044657</c:v>
                </c:pt>
                <c:pt idx="45071">
                  <c:v>108.78662257140257</c:v>
                </c:pt>
                <c:pt idx="45072">
                  <c:v>108.78758171942961</c:v>
                </c:pt>
                <c:pt idx="45073">
                  <c:v>108.78854177574077</c:v>
                </c:pt>
                <c:pt idx="45074">
                  <c:v>108.78950069669678</c:v>
                </c:pt>
                <c:pt idx="45075">
                  <c:v>108.79913032665714</c:v>
                </c:pt>
                <c:pt idx="45076">
                  <c:v>108.80806699999999</c:v>
                </c:pt>
                <c:pt idx="45077">
                  <c:v>108.83627497329518</c:v>
                </c:pt>
                <c:pt idx="45078">
                  <c:v>108.89427938498402</c:v>
                </c:pt>
                <c:pt idx="45079">
                  <c:v>108.92517047284345</c:v>
                </c:pt>
                <c:pt idx="45080">
                  <c:v>108.88043999999999</c:v>
                </c:pt>
                <c:pt idx="45081">
                  <c:v>108.90904351435407</c:v>
                </c:pt>
                <c:pt idx="45082">
                  <c:v>108.97880328434505</c:v>
                </c:pt>
                <c:pt idx="45083">
                  <c:v>108.89060347389749</c:v>
                </c:pt>
                <c:pt idx="45084">
                  <c:v>108.90552543563558</c:v>
                </c:pt>
                <c:pt idx="45085">
                  <c:v>108.91792314304016</c:v>
                </c:pt>
                <c:pt idx="45086">
                  <c:v>108.93030912129863</c:v>
                </c:pt>
                <c:pt idx="45087">
                  <c:v>108.94269216727059</c:v>
                </c:pt>
                <c:pt idx="45088">
                  <c:v>108.95507814552907</c:v>
                </c:pt>
                <c:pt idx="45089">
                  <c:v>108.96746412378756</c:v>
                </c:pt>
                <c:pt idx="45090">
                  <c:v>108.97984716975952</c:v>
                </c:pt>
                <c:pt idx="45091">
                  <c:v>108.992233148018</c:v>
                </c:pt>
                <c:pt idx="45092">
                  <c:v>109.00461912627649</c:v>
                </c:pt>
                <c:pt idx="45093">
                  <c:v>109.01700217224845</c:v>
                </c:pt>
                <c:pt idx="45094">
                  <c:v>109.02938815050693</c:v>
                </c:pt>
                <c:pt idx="45095">
                  <c:v>109.04177412876541</c:v>
                </c:pt>
                <c:pt idx="45096">
                  <c:v>109.05415717473738</c:v>
                </c:pt>
                <c:pt idx="45097">
                  <c:v>109.06655488214194</c:v>
                </c:pt>
                <c:pt idx="45098">
                  <c:v>109.07894086040042</c:v>
                </c:pt>
                <c:pt idx="45099">
                  <c:v>109.09132390637238</c:v>
                </c:pt>
                <c:pt idx="45100">
                  <c:v>109.10370988463087</c:v>
                </c:pt>
                <c:pt idx="45101">
                  <c:v>109.11609586288935</c:v>
                </c:pt>
                <c:pt idx="45102">
                  <c:v>109.12847890886131</c:v>
                </c:pt>
                <c:pt idx="45103">
                  <c:v>109.1408648871198</c:v>
                </c:pt>
                <c:pt idx="45104">
                  <c:v>109.15325086537828</c:v>
                </c:pt>
                <c:pt idx="45105">
                  <c:v>109.16563391135024</c:v>
                </c:pt>
                <c:pt idx="45106">
                  <c:v>109.17801988960872</c:v>
                </c:pt>
                <c:pt idx="45107">
                  <c:v>109.19040586786721</c:v>
                </c:pt>
                <c:pt idx="45108">
                  <c:v>109.20278891383917</c:v>
                </c:pt>
                <c:pt idx="45109">
                  <c:v>109.21517489209765</c:v>
                </c:pt>
                <c:pt idx="45110">
                  <c:v>109.22757259950221</c:v>
                </c:pt>
                <c:pt idx="45111">
                  <c:v>109.2399585777607</c:v>
                </c:pt>
                <c:pt idx="45112">
                  <c:v>109.25234162373266</c:v>
                </c:pt>
                <c:pt idx="45113">
                  <c:v>109.26472760199114</c:v>
                </c:pt>
                <c:pt idx="45114">
                  <c:v>109.27711358024963</c:v>
                </c:pt>
                <c:pt idx="45115">
                  <c:v>109.28949662622159</c:v>
                </c:pt>
                <c:pt idx="45116">
                  <c:v>109.30188260448007</c:v>
                </c:pt>
                <c:pt idx="45117">
                  <c:v>109.31426858273855</c:v>
                </c:pt>
                <c:pt idx="45118">
                  <c:v>109.32665162871052</c:v>
                </c:pt>
                <c:pt idx="45119">
                  <c:v>109.339037606969</c:v>
                </c:pt>
                <c:pt idx="45120">
                  <c:v>109.35142358522748</c:v>
                </c:pt>
                <c:pt idx="45121">
                  <c:v>109.36380663119945</c:v>
                </c:pt>
                <c:pt idx="45122">
                  <c:v>109.37620433860401</c:v>
                </c:pt>
                <c:pt idx="45123">
                  <c:v>109.38859031686249</c:v>
                </c:pt>
                <c:pt idx="45124">
                  <c:v>109.40097336283445</c:v>
                </c:pt>
                <c:pt idx="45125">
                  <c:v>109.41335934109294</c:v>
                </c:pt>
                <c:pt idx="45126">
                  <c:v>109.42574531935142</c:v>
                </c:pt>
                <c:pt idx="45127">
                  <c:v>109.43812836532338</c:v>
                </c:pt>
                <c:pt idx="45128">
                  <c:v>109.45051434358186</c:v>
                </c:pt>
                <c:pt idx="45129">
                  <c:v>109.45932000000001</c:v>
                </c:pt>
                <c:pt idx="45130">
                  <c:v>109.47007008472553</c:v>
                </c:pt>
                <c:pt idx="45131">
                  <c:v>109.47894945970434</c:v>
                </c:pt>
                <c:pt idx="45132">
                  <c:v>109.43558623003575</c:v>
                </c:pt>
                <c:pt idx="45133">
                  <c:v>109.44044102765857</c:v>
                </c:pt>
                <c:pt idx="45134">
                  <c:v>109.48330528755365</c:v>
                </c:pt>
                <c:pt idx="45135">
                  <c:v>109.48945750059595</c:v>
                </c:pt>
                <c:pt idx="45136">
                  <c:v>109.47124719199618</c:v>
                </c:pt>
                <c:pt idx="45137">
                  <c:v>109.46560150238663</c:v>
                </c:pt>
                <c:pt idx="45138">
                  <c:v>109.47866604010453</c:v>
                </c:pt>
                <c:pt idx="45139">
                  <c:v>109.48223201552534</c:v>
                </c:pt>
                <c:pt idx="45140">
                  <c:v>109.48579714672847</c:v>
                </c:pt>
                <c:pt idx="45141">
                  <c:v>109.48936312214927</c:v>
                </c:pt>
                <c:pt idx="45142">
                  <c:v>109.49292909757008</c:v>
                </c:pt>
                <c:pt idx="45143">
                  <c:v>109.49649422877322</c:v>
                </c:pt>
                <c:pt idx="45144">
                  <c:v>109.50006020419401</c:v>
                </c:pt>
                <c:pt idx="45145">
                  <c:v>109.50362617961483</c:v>
                </c:pt>
                <c:pt idx="45146">
                  <c:v>109.50719131081796</c:v>
                </c:pt>
                <c:pt idx="45147">
                  <c:v>109.51076066310942</c:v>
                </c:pt>
                <c:pt idx="45148">
                  <c:v>109.51432663853022</c:v>
                </c:pt>
                <c:pt idx="45149">
                  <c:v>109.51789176973337</c:v>
                </c:pt>
                <c:pt idx="45150">
                  <c:v>109.52145774515417</c:v>
                </c:pt>
                <c:pt idx="45151">
                  <c:v>109.52502372057496</c:v>
                </c:pt>
                <c:pt idx="45152">
                  <c:v>109.52858885177811</c:v>
                </c:pt>
                <c:pt idx="45153">
                  <c:v>109.5292358044826</c:v>
                </c:pt>
                <c:pt idx="45154">
                  <c:v>109.50587793373063</c:v>
                </c:pt>
                <c:pt idx="45155">
                  <c:v>109.47008556223176</c:v>
                </c:pt>
                <c:pt idx="45156">
                  <c:v>109.53350663989715</c:v>
                </c:pt>
                <c:pt idx="45157">
                  <c:v>109.5453237636366</c:v>
                </c:pt>
                <c:pt idx="45158">
                  <c:v>109.55713808976152</c:v>
                </c:pt>
                <c:pt idx="45159">
                  <c:v>109.56895521350096</c:v>
                </c:pt>
                <c:pt idx="45160">
                  <c:v>109.58078352769849</c:v>
                </c:pt>
                <c:pt idx="45161">
                  <c:v>109.59260065143792</c:v>
                </c:pt>
                <c:pt idx="45162">
                  <c:v>109.60441497756284</c:v>
                </c:pt>
                <c:pt idx="45163">
                  <c:v>109.61623210130229</c:v>
                </c:pt>
                <c:pt idx="45164">
                  <c:v>109.62804922504172</c:v>
                </c:pt>
                <c:pt idx="45165">
                  <c:v>109.63986355116664</c:v>
                </c:pt>
                <c:pt idx="45166">
                  <c:v>109.65168067490609</c:v>
                </c:pt>
                <c:pt idx="45167">
                  <c:v>109.66349779864552</c:v>
                </c:pt>
                <c:pt idx="45168">
                  <c:v>109.67531212477044</c:v>
                </c:pt>
                <c:pt idx="45169">
                  <c:v>109.68712924850988</c:v>
                </c:pt>
                <c:pt idx="45170">
                  <c:v>109.69894637224932</c:v>
                </c:pt>
                <c:pt idx="45171">
                  <c:v>109.71076069837424</c:v>
                </c:pt>
                <c:pt idx="45172">
                  <c:v>109.72258901257176</c:v>
                </c:pt>
                <c:pt idx="45173">
                  <c:v>109.73440613631121</c:v>
                </c:pt>
                <c:pt idx="45174">
                  <c:v>109.74622046243613</c:v>
                </c:pt>
                <c:pt idx="45175">
                  <c:v>109.75803758617556</c:v>
                </c:pt>
                <c:pt idx="45176">
                  <c:v>109.76985470991501</c:v>
                </c:pt>
                <c:pt idx="45177">
                  <c:v>109.78166903603993</c:v>
                </c:pt>
                <c:pt idx="45178">
                  <c:v>109.79348615977936</c:v>
                </c:pt>
                <c:pt idx="45179">
                  <c:v>109.80530328351881</c:v>
                </c:pt>
                <c:pt idx="45180">
                  <c:v>109.81711760964372</c:v>
                </c:pt>
                <c:pt idx="45181">
                  <c:v>109.82893473338316</c:v>
                </c:pt>
                <c:pt idx="45182">
                  <c:v>109.8407518571226</c:v>
                </c:pt>
                <c:pt idx="45183">
                  <c:v>109.85256618324752</c:v>
                </c:pt>
                <c:pt idx="45184">
                  <c:v>109.86438330698697</c:v>
                </c:pt>
                <c:pt idx="45185">
                  <c:v>109.8762116211845</c:v>
                </c:pt>
                <c:pt idx="45186">
                  <c:v>109.88802874492393</c:v>
                </c:pt>
                <c:pt idx="45187">
                  <c:v>109.89984307104885</c:v>
                </c:pt>
                <c:pt idx="45188">
                  <c:v>109.91166019478828</c:v>
                </c:pt>
                <c:pt idx="45189">
                  <c:v>109.92347731852773</c:v>
                </c:pt>
                <c:pt idx="45190">
                  <c:v>109.93529164465265</c:v>
                </c:pt>
                <c:pt idx="45191">
                  <c:v>109.94710876839208</c:v>
                </c:pt>
                <c:pt idx="45192">
                  <c:v>109.95892589213153</c:v>
                </c:pt>
                <c:pt idx="45193">
                  <c:v>109.98851969463647</c:v>
                </c:pt>
                <c:pt idx="45194">
                  <c:v>110.02011899999999</c:v>
                </c:pt>
                <c:pt idx="45195">
                  <c:v>110.02011899999999</c:v>
                </c:pt>
                <c:pt idx="45196">
                  <c:v>110.02011899999999</c:v>
                </c:pt>
                <c:pt idx="45197">
                  <c:v>110.0282040715137</c:v>
                </c:pt>
                <c:pt idx="45198">
                  <c:v>110.038208</c:v>
                </c:pt>
                <c:pt idx="45199">
                  <c:v>110.05488277515498</c:v>
                </c:pt>
                <c:pt idx="45200">
                  <c:v>110.08284778736591</c:v>
                </c:pt>
                <c:pt idx="45201">
                  <c:v>110.10106010300429</c:v>
                </c:pt>
                <c:pt idx="45202">
                  <c:v>110.12363150184765</c:v>
                </c:pt>
                <c:pt idx="45203">
                  <c:v>110.15095583228036</c:v>
                </c:pt>
                <c:pt idx="45204">
                  <c:v>110.1289397925608</c:v>
                </c:pt>
                <c:pt idx="45205">
                  <c:v>110.15614280329041</c:v>
                </c:pt>
                <c:pt idx="45206">
                  <c:v>110.16375179261026</c:v>
                </c:pt>
                <c:pt idx="45207">
                  <c:v>110.14796142775393</c:v>
                </c:pt>
                <c:pt idx="45208">
                  <c:v>110.18291499999999</c:v>
                </c:pt>
                <c:pt idx="45209">
                  <c:v>110.20212539723414</c:v>
                </c:pt>
                <c:pt idx="45210">
                  <c:v>110.18009438808105</c:v>
                </c:pt>
                <c:pt idx="45211">
                  <c:v>110.18624423319028</c:v>
                </c:pt>
                <c:pt idx="45212">
                  <c:v>110.19908899856938</c:v>
                </c:pt>
                <c:pt idx="45213">
                  <c:v>110.17859777637005</c:v>
                </c:pt>
                <c:pt idx="45214">
                  <c:v>110.17083449300998</c:v>
                </c:pt>
                <c:pt idx="45215">
                  <c:v>110.16307304754841</c:v>
                </c:pt>
                <c:pt idx="45216">
                  <c:v>110.15530976418832</c:v>
                </c:pt>
                <c:pt idx="45217">
                  <c:v>110.14754648082823</c:v>
                </c:pt>
                <c:pt idx="45218">
                  <c:v>110.13978503536667</c:v>
                </c:pt>
                <c:pt idx="45219">
                  <c:v>110.13202175200658</c:v>
                </c:pt>
                <c:pt idx="45220">
                  <c:v>110.12425846864649</c:v>
                </c:pt>
                <c:pt idx="45221">
                  <c:v>110.11649702318493</c:v>
                </c:pt>
                <c:pt idx="45222">
                  <c:v>110.10872638823075</c:v>
                </c:pt>
                <c:pt idx="45223">
                  <c:v>110.10096310487066</c:v>
                </c:pt>
                <c:pt idx="45224">
                  <c:v>110.09320165940909</c:v>
                </c:pt>
                <c:pt idx="45225">
                  <c:v>110.08543837604901</c:v>
                </c:pt>
                <c:pt idx="45226">
                  <c:v>110.07767509268892</c:v>
                </c:pt>
                <c:pt idx="45227">
                  <c:v>110.06991364722735</c:v>
                </c:pt>
                <c:pt idx="45228">
                  <c:v>110.06215036386727</c:v>
                </c:pt>
                <c:pt idx="45229">
                  <c:v>110.05438708050718</c:v>
                </c:pt>
                <c:pt idx="45230">
                  <c:v>110.04662563504561</c:v>
                </c:pt>
                <c:pt idx="45231">
                  <c:v>110.03886235168552</c:v>
                </c:pt>
                <c:pt idx="45232">
                  <c:v>110.03109906832545</c:v>
                </c:pt>
                <c:pt idx="45233">
                  <c:v>110.02333762286388</c:v>
                </c:pt>
                <c:pt idx="45234">
                  <c:v>110.01557433950379</c:v>
                </c:pt>
                <c:pt idx="45235">
                  <c:v>110.00780370454962</c:v>
                </c:pt>
                <c:pt idx="45236">
                  <c:v>110.00004042118952</c:v>
                </c:pt>
                <c:pt idx="45237">
                  <c:v>109.99227897572796</c:v>
                </c:pt>
                <c:pt idx="45238">
                  <c:v>109.98451569236786</c:v>
                </c:pt>
                <c:pt idx="45239">
                  <c:v>109.97675240900779</c:v>
                </c:pt>
                <c:pt idx="45240">
                  <c:v>109.96899096354622</c:v>
                </c:pt>
                <c:pt idx="45241">
                  <c:v>109.96122768018613</c:v>
                </c:pt>
                <c:pt idx="45242">
                  <c:v>109.95346439682605</c:v>
                </c:pt>
                <c:pt idx="45243">
                  <c:v>109.94570295136448</c:v>
                </c:pt>
                <c:pt idx="45244">
                  <c:v>109.93793966800439</c:v>
                </c:pt>
                <c:pt idx="45245">
                  <c:v>109.9301763846443</c:v>
                </c:pt>
                <c:pt idx="45246">
                  <c:v>109.92241493918274</c:v>
                </c:pt>
                <c:pt idx="45247">
                  <c:v>109.91464430422856</c:v>
                </c:pt>
                <c:pt idx="45248">
                  <c:v>109.90688102086847</c:v>
                </c:pt>
                <c:pt idx="45249">
                  <c:v>109.89911957540691</c:v>
                </c:pt>
                <c:pt idx="45250">
                  <c:v>109.89135629204682</c:v>
                </c:pt>
                <c:pt idx="45251">
                  <c:v>109.88359300868673</c:v>
                </c:pt>
                <c:pt idx="45252">
                  <c:v>109.87583156322516</c:v>
                </c:pt>
                <c:pt idx="45253">
                  <c:v>109.86806827986508</c:v>
                </c:pt>
                <c:pt idx="45254">
                  <c:v>109.86030499650499</c:v>
                </c:pt>
                <c:pt idx="45255">
                  <c:v>109.85254355104342</c:v>
                </c:pt>
                <c:pt idx="45256">
                  <c:v>109.84478026768333</c:v>
                </c:pt>
                <c:pt idx="45257">
                  <c:v>109.83701698432326</c:v>
                </c:pt>
                <c:pt idx="45258">
                  <c:v>109.82925553886169</c:v>
                </c:pt>
                <c:pt idx="45259">
                  <c:v>109.8214922555016</c:v>
                </c:pt>
                <c:pt idx="45260">
                  <c:v>109.78639219027181</c:v>
                </c:pt>
                <c:pt idx="45261">
                  <c:v>109.8374253576538</c:v>
                </c:pt>
                <c:pt idx="45262">
                  <c:v>109.80398067461263</c:v>
                </c:pt>
                <c:pt idx="45263">
                  <c:v>109.78657818644068</c:v>
                </c:pt>
                <c:pt idx="45264">
                  <c:v>109.78545341196389</c:v>
                </c:pt>
                <c:pt idx="45265">
                  <c:v>109.83931818651241</c:v>
                </c:pt>
                <c:pt idx="45266">
                  <c:v>109.82115550643778</c:v>
                </c:pt>
                <c:pt idx="45267">
                  <c:v>109.83888319790177</c:v>
                </c:pt>
                <c:pt idx="45268">
                  <c:v>109.80335197687889</c:v>
                </c:pt>
                <c:pt idx="45269">
                  <c:v>109.82352484757173</c:v>
                </c:pt>
                <c:pt idx="45270">
                  <c:v>109.84369771826456</c:v>
                </c:pt>
                <c:pt idx="45271">
                  <c:v>109.8638658131831</c:v>
                </c:pt>
                <c:pt idx="45272">
                  <c:v>109.88405778697319</c:v>
                </c:pt>
                <c:pt idx="45273">
                  <c:v>109.90423065766603</c:v>
                </c:pt>
                <c:pt idx="45274">
                  <c:v>109.92439875258457</c:v>
                </c:pt>
                <c:pt idx="45275">
                  <c:v>109.9445716232774</c:v>
                </c:pt>
                <c:pt idx="45276">
                  <c:v>109.96474449397024</c:v>
                </c:pt>
                <c:pt idx="45277">
                  <c:v>109.98491258888878</c:v>
                </c:pt>
                <c:pt idx="45278">
                  <c:v>110.00508545958161</c:v>
                </c:pt>
                <c:pt idx="45279">
                  <c:v>110.02525833027445</c:v>
                </c:pt>
                <c:pt idx="45280">
                  <c:v>110.04542642519299</c:v>
                </c:pt>
                <c:pt idx="45281">
                  <c:v>110.06559929588582</c:v>
                </c:pt>
                <c:pt idx="45282">
                  <c:v>110.08577216657866</c:v>
                </c:pt>
                <c:pt idx="45283">
                  <c:v>110.1059402614972</c:v>
                </c:pt>
                <c:pt idx="45284">
                  <c:v>110.12611313219004</c:v>
                </c:pt>
                <c:pt idx="45285">
                  <c:v>110.14630510598012</c:v>
                </c:pt>
                <c:pt idx="45286">
                  <c:v>110.16647797667297</c:v>
                </c:pt>
                <c:pt idx="45287">
                  <c:v>110.1866460715915</c:v>
                </c:pt>
                <c:pt idx="45288">
                  <c:v>110.20681894228434</c:v>
                </c:pt>
                <c:pt idx="45289">
                  <c:v>110.22699181297718</c:v>
                </c:pt>
                <c:pt idx="45290">
                  <c:v>110.24715990789571</c:v>
                </c:pt>
                <c:pt idx="45291">
                  <c:v>110.26733277858855</c:v>
                </c:pt>
                <c:pt idx="45292">
                  <c:v>110.28750564928139</c:v>
                </c:pt>
                <c:pt idx="45293">
                  <c:v>110.30767374419992</c:v>
                </c:pt>
                <c:pt idx="45294">
                  <c:v>110.32784661489276</c:v>
                </c:pt>
                <c:pt idx="45295">
                  <c:v>110.3480194855856</c:v>
                </c:pt>
                <c:pt idx="45296">
                  <c:v>110.36818758050413</c:v>
                </c:pt>
                <c:pt idx="45297">
                  <c:v>110.38837955429422</c:v>
                </c:pt>
                <c:pt idx="45298">
                  <c:v>110.40855242498706</c:v>
                </c:pt>
                <c:pt idx="45299">
                  <c:v>110.4287205199056</c:v>
                </c:pt>
                <c:pt idx="45300">
                  <c:v>110.44889339059843</c:v>
                </c:pt>
                <c:pt idx="45301">
                  <c:v>110.46906626129127</c:v>
                </c:pt>
                <c:pt idx="45302">
                  <c:v>110.48923435620981</c:v>
                </c:pt>
                <c:pt idx="45303">
                  <c:v>110.50940722690264</c:v>
                </c:pt>
                <c:pt idx="45304">
                  <c:v>110.52958009759548</c:v>
                </c:pt>
                <c:pt idx="45305">
                  <c:v>110.54974819251402</c:v>
                </c:pt>
                <c:pt idx="45306">
                  <c:v>110.56992106320685</c:v>
                </c:pt>
                <c:pt idx="45307">
                  <c:v>110.59009393389969</c:v>
                </c:pt>
                <c:pt idx="45308">
                  <c:v>110.61026202881823</c:v>
                </c:pt>
                <c:pt idx="45309">
                  <c:v>110.63043489951107</c:v>
                </c:pt>
                <c:pt idx="45310">
                  <c:v>110.65062687330115</c:v>
                </c:pt>
                <c:pt idx="45311">
                  <c:v>110.670799743994</c:v>
                </c:pt>
                <c:pt idx="45312">
                  <c:v>110.69096783891253</c:v>
                </c:pt>
                <c:pt idx="45313">
                  <c:v>110.71403997499404</c:v>
                </c:pt>
                <c:pt idx="45314">
                  <c:v>110.73362023891274</c:v>
                </c:pt>
                <c:pt idx="45315">
                  <c:v>110.6999229980907</c:v>
                </c:pt>
                <c:pt idx="45316">
                  <c:v>110.7364411702432</c:v>
                </c:pt>
                <c:pt idx="45317">
                  <c:v>110.71129582329125</c:v>
                </c:pt>
                <c:pt idx="45318">
                  <c:v>110.73336924176611</c:v>
                </c:pt>
                <c:pt idx="45319">
                  <c:v>110.75377184859323</c:v>
                </c:pt>
                <c:pt idx="45320">
                  <c:v>110.72148838675875</c:v>
                </c:pt>
                <c:pt idx="45321">
                  <c:v>110.69903802455889</c:v>
                </c:pt>
                <c:pt idx="45322">
                  <c:v>110.67212698423123</c:v>
                </c:pt>
                <c:pt idx="45323">
                  <c:v>110.67532289923875</c:v>
                </c:pt>
                <c:pt idx="45324">
                  <c:v>110.67851805763762</c:v>
                </c:pt>
                <c:pt idx="45325">
                  <c:v>110.68171397264514</c:v>
                </c:pt>
                <c:pt idx="45326">
                  <c:v>110.68490988765268</c:v>
                </c:pt>
                <c:pt idx="45327">
                  <c:v>110.68810504605153</c:v>
                </c:pt>
                <c:pt idx="45328">
                  <c:v>110.68944500000001</c:v>
                </c:pt>
                <c:pt idx="45329">
                  <c:v>110.66802631282785</c:v>
                </c:pt>
                <c:pt idx="45330">
                  <c:v>110.6749306796186</c:v>
                </c:pt>
                <c:pt idx="45331">
                  <c:v>110.68944500000001</c:v>
                </c:pt>
                <c:pt idx="45332">
                  <c:v>110.66726721316167</c:v>
                </c:pt>
                <c:pt idx="45333">
                  <c:v>110.653267</c:v>
                </c:pt>
                <c:pt idx="45334">
                  <c:v>110.64394045181834</c:v>
                </c:pt>
                <c:pt idx="45335">
                  <c:v>110.62894705040689</c:v>
                </c:pt>
                <c:pt idx="45336">
                  <c:v>110.61396783385962</c:v>
                </c:pt>
                <c:pt idx="45337">
                  <c:v>110.59899216352838</c:v>
                </c:pt>
                <c:pt idx="45338">
                  <c:v>110.58401294698109</c:v>
                </c:pt>
                <c:pt idx="45339">
                  <c:v>110.56903373043382</c:v>
                </c:pt>
                <c:pt idx="45340">
                  <c:v>110.55405806010258</c:v>
                </c:pt>
                <c:pt idx="45341">
                  <c:v>110.53907884355529</c:v>
                </c:pt>
                <c:pt idx="45342">
                  <c:v>110.52410317322405</c:v>
                </c:pt>
                <c:pt idx="45343">
                  <c:v>110.50912395667677</c:v>
                </c:pt>
                <c:pt idx="45344">
                  <c:v>110.49414474012949</c:v>
                </c:pt>
                <c:pt idx="45345">
                  <c:v>110.47916906979825</c:v>
                </c:pt>
                <c:pt idx="45346">
                  <c:v>110.46418985325097</c:v>
                </c:pt>
                <c:pt idx="45347">
                  <c:v>110.44919645183953</c:v>
                </c:pt>
                <c:pt idx="45348">
                  <c:v>110.43421723529225</c:v>
                </c:pt>
                <c:pt idx="45349">
                  <c:v>110.41924156496101</c:v>
                </c:pt>
                <c:pt idx="45350">
                  <c:v>110.40426234841372</c:v>
                </c:pt>
                <c:pt idx="45351">
                  <c:v>110.38928313186645</c:v>
                </c:pt>
                <c:pt idx="45352">
                  <c:v>110.3743074615352</c:v>
                </c:pt>
                <c:pt idx="45353">
                  <c:v>110.35932824498792</c:v>
                </c:pt>
                <c:pt idx="45354">
                  <c:v>110.34434902844065</c:v>
                </c:pt>
                <c:pt idx="45355">
                  <c:v>110.32937335810939</c:v>
                </c:pt>
                <c:pt idx="45356">
                  <c:v>110.31439414156212</c:v>
                </c:pt>
                <c:pt idx="45357">
                  <c:v>110.29941492501484</c:v>
                </c:pt>
                <c:pt idx="45358">
                  <c:v>110.28443925468359</c:v>
                </c:pt>
                <c:pt idx="45359">
                  <c:v>110.26946003813632</c:v>
                </c:pt>
                <c:pt idx="45360">
                  <c:v>110.25446663672489</c:v>
                </c:pt>
                <c:pt idx="45361">
                  <c:v>110.2394874201776</c:v>
                </c:pt>
                <c:pt idx="45362">
                  <c:v>110.22451174984636</c:v>
                </c:pt>
                <c:pt idx="45363">
                  <c:v>110.20953253329907</c:v>
                </c:pt>
                <c:pt idx="45364">
                  <c:v>110.19455686296783</c:v>
                </c:pt>
                <c:pt idx="45365">
                  <c:v>110.17957764642055</c:v>
                </c:pt>
                <c:pt idx="45366">
                  <c:v>110.16459842987327</c:v>
                </c:pt>
                <c:pt idx="45367">
                  <c:v>110.14962275954203</c:v>
                </c:pt>
                <c:pt idx="45368">
                  <c:v>110.13464354299475</c:v>
                </c:pt>
                <c:pt idx="45369">
                  <c:v>110.11966432644746</c:v>
                </c:pt>
                <c:pt idx="45370">
                  <c:v>110.10468865611622</c:v>
                </c:pt>
                <c:pt idx="45371">
                  <c:v>110.08970943956895</c:v>
                </c:pt>
                <c:pt idx="45372">
                  <c:v>110.0747160381575</c:v>
                </c:pt>
                <c:pt idx="45373">
                  <c:v>110.05973682161023</c:v>
                </c:pt>
                <c:pt idx="45374">
                  <c:v>110.04476115127899</c:v>
                </c:pt>
                <c:pt idx="45375">
                  <c:v>110.0297819347317</c:v>
                </c:pt>
                <c:pt idx="45376">
                  <c:v>110.01480271818443</c:v>
                </c:pt>
                <c:pt idx="45377">
                  <c:v>109.99982704785319</c:v>
                </c:pt>
                <c:pt idx="45378">
                  <c:v>109.9848478313059</c:v>
                </c:pt>
                <c:pt idx="45379">
                  <c:v>110.00105424701954</c:v>
                </c:pt>
                <c:pt idx="45380">
                  <c:v>109.9675442750894</c:v>
                </c:pt>
                <c:pt idx="45381">
                  <c:v>109.94847063519313</c:v>
                </c:pt>
                <c:pt idx="45382">
                  <c:v>109.98274906723891</c:v>
                </c:pt>
                <c:pt idx="45383">
                  <c:v>110.00155467580453</c:v>
                </c:pt>
                <c:pt idx="45384">
                  <c:v>110.00202899999999</c:v>
                </c:pt>
                <c:pt idx="45385">
                  <c:v>110.00202899999999</c:v>
                </c:pt>
                <c:pt idx="45386">
                  <c:v>110.02004137902264</c:v>
                </c:pt>
                <c:pt idx="45387">
                  <c:v>110.092468</c:v>
                </c:pt>
                <c:pt idx="45388">
                  <c:v>110.092468</c:v>
                </c:pt>
                <c:pt idx="45389">
                  <c:v>110.092468</c:v>
                </c:pt>
                <c:pt idx="45390">
                  <c:v>110.092468</c:v>
                </c:pt>
                <c:pt idx="45391">
                  <c:v>110.092468</c:v>
                </c:pt>
                <c:pt idx="45392">
                  <c:v>110.10405939928486</c:v>
                </c:pt>
                <c:pt idx="45393">
                  <c:v>110.1222766010968</c:v>
                </c:pt>
                <c:pt idx="45394">
                  <c:v>110.13227393926655</c:v>
                </c:pt>
                <c:pt idx="45395">
                  <c:v>110.13784968172109</c:v>
                </c:pt>
                <c:pt idx="45396">
                  <c:v>110.14342674450299</c:v>
                </c:pt>
                <c:pt idx="45397">
                  <c:v>110.14900908859435</c:v>
                </c:pt>
                <c:pt idx="45398">
                  <c:v>110.15458615137626</c:v>
                </c:pt>
                <c:pt idx="45399">
                  <c:v>110.1601618938308</c:v>
                </c:pt>
                <c:pt idx="45400">
                  <c:v>110.16573895661271</c:v>
                </c:pt>
                <c:pt idx="45401">
                  <c:v>110.17131601939461</c:v>
                </c:pt>
                <c:pt idx="45402">
                  <c:v>110.17689176184915</c:v>
                </c:pt>
                <c:pt idx="45403">
                  <c:v>110.18246882463106</c:v>
                </c:pt>
                <c:pt idx="45404">
                  <c:v>110.18804588741297</c:v>
                </c:pt>
                <c:pt idx="45405">
                  <c:v>110.19362162986751</c:v>
                </c:pt>
                <c:pt idx="45406">
                  <c:v>110.19919869264942</c:v>
                </c:pt>
                <c:pt idx="45407">
                  <c:v>110.20477575543131</c:v>
                </c:pt>
                <c:pt idx="45408">
                  <c:v>110.21035149788587</c:v>
                </c:pt>
                <c:pt idx="45409">
                  <c:v>110.21592856066776</c:v>
                </c:pt>
                <c:pt idx="45410">
                  <c:v>110.22151090475913</c:v>
                </c:pt>
                <c:pt idx="45411">
                  <c:v>110.22708664721367</c:v>
                </c:pt>
                <c:pt idx="45412">
                  <c:v>110.23266370999558</c:v>
                </c:pt>
                <c:pt idx="45413">
                  <c:v>110.23824077277747</c:v>
                </c:pt>
                <c:pt idx="45414">
                  <c:v>110.24381651523203</c:v>
                </c:pt>
                <c:pt idx="45415">
                  <c:v>110.24939357801392</c:v>
                </c:pt>
                <c:pt idx="45416">
                  <c:v>110.25497064079583</c:v>
                </c:pt>
                <c:pt idx="45417">
                  <c:v>110.26054638325037</c:v>
                </c:pt>
                <c:pt idx="45418">
                  <c:v>110.26612344603228</c:v>
                </c:pt>
                <c:pt idx="45419">
                  <c:v>110.27170050881419</c:v>
                </c:pt>
                <c:pt idx="45420">
                  <c:v>110.27727625126873</c:v>
                </c:pt>
                <c:pt idx="45421">
                  <c:v>110.28285331405063</c:v>
                </c:pt>
                <c:pt idx="45422">
                  <c:v>110.28843565814199</c:v>
                </c:pt>
                <c:pt idx="45423">
                  <c:v>110.2940127209239</c:v>
                </c:pt>
                <c:pt idx="45424">
                  <c:v>110.29958846337844</c:v>
                </c:pt>
                <c:pt idx="45425">
                  <c:v>110.30516552616035</c:v>
                </c:pt>
                <c:pt idx="45426">
                  <c:v>110.31074258894225</c:v>
                </c:pt>
                <c:pt idx="45427">
                  <c:v>110.31631833139679</c:v>
                </c:pt>
                <c:pt idx="45428">
                  <c:v>110.3218953941787</c:v>
                </c:pt>
                <c:pt idx="45429">
                  <c:v>110.32747245696061</c:v>
                </c:pt>
                <c:pt idx="45430">
                  <c:v>110.33304819941515</c:v>
                </c:pt>
                <c:pt idx="45431">
                  <c:v>110.33862526219706</c:v>
                </c:pt>
                <c:pt idx="45432">
                  <c:v>110.34420232497895</c:v>
                </c:pt>
                <c:pt idx="45433">
                  <c:v>110.3497780674335</c:v>
                </c:pt>
                <c:pt idx="45434">
                  <c:v>110.3553551302154</c:v>
                </c:pt>
                <c:pt idx="45435">
                  <c:v>110.36093747430677</c:v>
                </c:pt>
                <c:pt idx="45436">
                  <c:v>110.36651321676131</c:v>
                </c:pt>
                <c:pt idx="45437">
                  <c:v>110.37209027954322</c:v>
                </c:pt>
                <c:pt idx="45438">
                  <c:v>110.37766734232511</c:v>
                </c:pt>
                <c:pt idx="45439">
                  <c:v>110.38324308477966</c:v>
                </c:pt>
                <c:pt idx="45440">
                  <c:v>110.38882014756156</c:v>
                </c:pt>
                <c:pt idx="45441">
                  <c:v>110.39439721034347</c:v>
                </c:pt>
                <c:pt idx="45442">
                  <c:v>110.39997295279801</c:v>
                </c:pt>
                <c:pt idx="45443">
                  <c:v>110.381912</c:v>
                </c:pt>
                <c:pt idx="45444">
                  <c:v>110.381912</c:v>
                </c:pt>
                <c:pt idx="45445">
                  <c:v>110.11006649449905</c:v>
                </c:pt>
                <c:pt idx="45446">
                  <c:v>110.10169702784391</c:v>
                </c:pt>
                <c:pt idx="45447">
                  <c:v>110.09332557931174</c:v>
                </c:pt>
                <c:pt idx="45448">
                  <c:v>110.08495413077956</c:v>
                </c:pt>
                <c:pt idx="45449">
                  <c:v>110.07658466412443</c:v>
                </c:pt>
                <c:pt idx="45450">
                  <c:v>110.06821321559225</c:v>
                </c:pt>
                <c:pt idx="45451">
                  <c:v>110.05984176706008</c:v>
                </c:pt>
                <c:pt idx="45452">
                  <c:v>110.05147230040492</c:v>
                </c:pt>
                <c:pt idx="45453">
                  <c:v>110.04310085187277</c:v>
                </c:pt>
                <c:pt idx="45454">
                  <c:v>110.03472147583251</c:v>
                </c:pt>
                <c:pt idx="45455">
                  <c:v>110.02635200917736</c:v>
                </c:pt>
                <c:pt idx="45456">
                  <c:v>110.0179805606452</c:v>
                </c:pt>
                <c:pt idx="45457">
                  <c:v>110.00960911211303</c:v>
                </c:pt>
                <c:pt idx="45458">
                  <c:v>110.00123964545787</c:v>
                </c:pt>
                <c:pt idx="45459">
                  <c:v>109.99286819692571</c:v>
                </c:pt>
                <c:pt idx="45460">
                  <c:v>109.98449674839354</c:v>
                </c:pt>
                <c:pt idx="45461">
                  <c:v>109.97612728173839</c:v>
                </c:pt>
                <c:pt idx="45462">
                  <c:v>109.96775583320623</c:v>
                </c:pt>
                <c:pt idx="45463">
                  <c:v>109.95938438467405</c:v>
                </c:pt>
                <c:pt idx="45464">
                  <c:v>109.9510149180189</c:v>
                </c:pt>
                <c:pt idx="45465">
                  <c:v>109.94264346948674</c:v>
                </c:pt>
                <c:pt idx="45466">
                  <c:v>109.93426409344649</c:v>
                </c:pt>
                <c:pt idx="45467">
                  <c:v>109.92589264491431</c:v>
                </c:pt>
                <c:pt idx="45468">
                  <c:v>109.91752317825916</c:v>
                </c:pt>
                <c:pt idx="45469">
                  <c:v>109.909151729727</c:v>
                </c:pt>
                <c:pt idx="45470">
                  <c:v>109.90078028119483</c:v>
                </c:pt>
                <c:pt idx="45471">
                  <c:v>109.89241081453967</c:v>
                </c:pt>
                <c:pt idx="45472">
                  <c:v>109.88403936600751</c:v>
                </c:pt>
                <c:pt idx="45473">
                  <c:v>109.87566791747534</c:v>
                </c:pt>
                <c:pt idx="45474">
                  <c:v>109.86729845082019</c:v>
                </c:pt>
                <c:pt idx="45475">
                  <c:v>109.85892700228803</c:v>
                </c:pt>
                <c:pt idx="45476">
                  <c:v>109.85055555375585</c:v>
                </c:pt>
                <c:pt idx="45477">
                  <c:v>109.8421860871007</c:v>
                </c:pt>
                <c:pt idx="45478">
                  <c:v>109.83381463856854</c:v>
                </c:pt>
                <c:pt idx="45479">
                  <c:v>109.82543526252829</c:v>
                </c:pt>
                <c:pt idx="45480">
                  <c:v>109.81706579587313</c:v>
                </c:pt>
                <c:pt idx="45481">
                  <c:v>109.80869434734096</c:v>
                </c:pt>
                <c:pt idx="45482">
                  <c:v>109.8003228988088</c:v>
                </c:pt>
                <c:pt idx="45483">
                  <c:v>109.79195343215365</c:v>
                </c:pt>
                <c:pt idx="45484">
                  <c:v>109.78358198362147</c:v>
                </c:pt>
                <c:pt idx="45485">
                  <c:v>109.77521053508931</c:v>
                </c:pt>
                <c:pt idx="45486">
                  <c:v>109.76684106843416</c:v>
                </c:pt>
                <c:pt idx="45487">
                  <c:v>109.75846961990199</c:v>
                </c:pt>
                <c:pt idx="45488">
                  <c:v>109.75009817136983</c:v>
                </c:pt>
                <c:pt idx="45489">
                  <c:v>109.74172870471467</c:v>
                </c:pt>
                <c:pt idx="45490">
                  <c:v>109.7333572561825</c:v>
                </c:pt>
                <c:pt idx="45491">
                  <c:v>109.72497788014226</c:v>
                </c:pt>
                <c:pt idx="45492">
                  <c:v>109.71660643161009</c:v>
                </c:pt>
                <c:pt idx="45493">
                  <c:v>109.70823696495493</c:v>
                </c:pt>
                <c:pt idx="45494">
                  <c:v>109.69986551642276</c:v>
                </c:pt>
                <c:pt idx="45495">
                  <c:v>109.6914940678906</c:v>
                </c:pt>
                <c:pt idx="45496">
                  <c:v>109.68312460123545</c:v>
                </c:pt>
                <c:pt idx="45497">
                  <c:v>109.67475315270327</c:v>
                </c:pt>
                <c:pt idx="45498">
                  <c:v>109.66638170417112</c:v>
                </c:pt>
                <c:pt idx="45499">
                  <c:v>109.65801223751596</c:v>
                </c:pt>
                <c:pt idx="45500">
                  <c:v>109.64964078898379</c:v>
                </c:pt>
                <c:pt idx="45501">
                  <c:v>109.64126934045163</c:v>
                </c:pt>
                <c:pt idx="45502">
                  <c:v>109.60838169098713</c:v>
                </c:pt>
                <c:pt idx="45503">
                  <c:v>109.58798939341916</c:v>
                </c:pt>
                <c:pt idx="45504">
                  <c:v>109.56975374916549</c:v>
                </c:pt>
                <c:pt idx="45505">
                  <c:v>109.51891777735399</c:v>
                </c:pt>
                <c:pt idx="45506">
                  <c:v>109.53002940867907</c:v>
                </c:pt>
                <c:pt idx="45507">
                  <c:v>109.5482487167382</c:v>
                </c:pt>
                <c:pt idx="45508">
                  <c:v>109.51638227794994</c:v>
                </c:pt>
                <c:pt idx="45509">
                  <c:v>109.513588</c:v>
                </c:pt>
                <c:pt idx="45510">
                  <c:v>109.513588</c:v>
                </c:pt>
                <c:pt idx="45511">
                  <c:v>109.49922129170665</c:v>
                </c:pt>
                <c:pt idx="45512">
                  <c:v>109.48389293206252</c:v>
                </c:pt>
                <c:pt idx="45513">
                  <c:v>109.46856457241839</c:v>
                </c:pt>
                <c:pt idx="45514">
                  <c:v>109.45323984164729</c:v>
                </c:pt>
                <c:pt idx="45515">
                  <c:v>109.43791148200316</c:v>
                </c:pt>
                <c:pt idx="45516">
                  <c:v>109.42256860686693</c:v>
                </c:pt>
                <c:pt idx="45517">
                  <c:v>109.4072402472228</c:v>
                </c:pt>
                <c:pt idx="45518">
                  <c:v>109.3919155164517</c:v>
                </c:pt>
                <c:pt idx="45519">
                  <c:v>109.37658715680757</c:v>
                </c:pt>
                <c:pt idx="45520">
                  <c:v>109.36125879716344</c:v>
                </c:pt>
                <c:pt idx="45521">
                  <c:v>109.34593406639233</c:v>
                </c:pt>
                <c:pt idx="45522">
                  <c:v>109.3306057067482</c:v>
                </c:pt>
                <c:pt idx="45523">
                  <c:v>109.31527734710407</c:v>
                </c:pt>
                <c:pt idx="45524">
                  <c:v>109.29995261633297</c:v>
                </c:pt>
                <c:pt idx="45525">
                  <c:v>109.28462425668884</c:v>
                </c:pt>
                <c:pt idx="45526">
                  <c:v>109.26929589704471</c:v>
                </c:pt>
                <c:pt idx="45527">
                  <c:v>109.2539711662736</c:v>
                </c:pt>
                <c:pt idx="45528">
                  <c:v>109.23864280662947</c:v>
                </c:pt>
                <c:pt idx="45529">
                  <c:v>109.22329993149326</c:v>
                </c:pt>
                <c:pt idx="45530">
                  <c:v>109.20797520072215</c:v>
                </c:pt>
                <c:pt idx="45531">
                  <c:v>109.19264684107802</c:v>
                </c:pt>
                <c:pt idx="45532">
                  <c:v>109.17731848143389</c:v>
                </c:pt>
                <c:pt idx="45533">
                  <c:v>109.16199375066279</c:v>
                </c:pt>
                <c:pt idx="45534">
                  <c:v>109.14666539101866</c:v>
                </c:pt>
                <c:pt idx="45535">
                  <c:v>109.13133703137453</c:v>
                </c:pt>
                <c:pt idx="45536">
                  <c:v>109.11601230060342</c:v>
                </c:pt>
                <c:pt idx="45537">
                  <c:v>109.10068394095929</c:v>
                </c:pt>
                <c:pt idx="45538">
                  <c:v>109.08535558131516</c:v>
                </c:pt>
                <c:pt idx="45539">
                  <c:v>109.07003085054406</c:v>
                </c:pt>
                <c:pt idx="45540">
                  <c:v>109.05470249089993</c:v>
                </c:pt>
                <c:pt idx="45541">
                  <c:v>109.0393596157637</c:v>
                </c:pt>
                <c:pt idx="45542">
                  <c:v>109.02403125611957</c:v>
                </c:pt>
                <c:pt idx="45543">
                  <c:v>109.00870652534847</c:v>
                </c:pt>
                <c:pt idx="45544">
                  <c:v>108.99337816570434</c:v>
                </c:pt>
                <c:pt idx="45545">
                  <c:v>108.97804980606021</c:v>
                </c:pt>
                <c:pt idx="45546">
                  <c:v>108.9627250752891</c:v>
                </c:pt>
                <c:pt idx="45547">
                  <c:v>108.94739671564497</c:v>
                </c:pt>
                <c:pt idx="45548">
                  <c:v>108.93206835600084</c:v>
                </c:pt>
                <c:pt idx="45549">
                  <c:v>108.91674362522974</c:v>
                </c:pt>
                <c:pt idx="45550">
                  <c:v>108.90141526558561</c:v>
                </c:pt>
                <c:pt idx="45551">
                  <c:v>108.88608690594148</c:v>
                </c:pt>
                <c:pt idx="45552">
                  <c:v>108.87076217517037</c:v>
                </c:pt>
                <c:pt idx="45553">
                  <c:v>108.85543381552624</c:v>
                </c:pt>
                <c:pt idx="45554">
                  <c:v>108.85412728993801</c:v>
                </c:pt>
                <c:pt idx="45555">
                  <c:v>108.88550233277711</c:v>
                </c:pt>
                <c:pt idx="45556">
                  <c:v>108.88814717310443</c:v>
                </c:pt>
                <c:pt idx="45557">
                  <c:v>108.862335</c:v>
                </c:pt>
                <c:pt idx="45558">
                  <c:v>108.85689320786651</c:v>
                </c:pt>
                <c:pt idx="45559">
                  <c:v>108.833109355031</c:v>
                </c:pt>
                <c:pt idx="45560">
                  <c:v>108.81376487553648</c:v>
                </c:pt>
                <c:pt idx="45561">
                  <c:v>108.8203340386266</c:v>
                </c:pt>
                <c:pt idx="45562">
                  <c:v>108.81996855423122</c:v>
                </c:pt>
                <c:pt idx="45563">
                  <c:v>108.84684836649248</c:v>
                </c:pt>
                <c:pt idx="45564">
                  <c:v>108.85464807813037</c:v>
                </c:pt>
                <c:pt idx="45565">
                  <c:v>108.86244963672814</c:v>
                </c:pt>
                <c:pt idx="45566">
                  <c:v>108.87025858316549</c:v>
                </c:pt>
                <c:pt idx="45567">
                  <c:v>108.87806014176327</c:v>
                </c:pt>
                <c:pt idx="45568">
                  <c:v>108.88585985340114</c:v>
                </c:pt>
                <c:pt idx="45569">
                  <c:v>108.89366141199892</c:v>
                </c:pt>
                <c:pt idx="45570">
                  <c:v>108.9014629705967</c:v>
                </c:pt>
                <c:pt idx="45571">
                  <c:v>108.90926268223458</c:v>
                </c:pt>
                <c:pt idx="45572">
                  <c:v>108.91706424083235</c:v>
                </c:pt>
                <c:pt idx="45573">
                  <c:v>108.92486579943012</c:v>
                </c:pt>
                <c:pt idx="45574">
                  <c:v>108.93266551106801</c:v>
                </c:pt>
                <c:pt idx="45575">
                  <c:v>108.94046706966579</c:v>
                </c:pt>
                <c:pt idx="45576">
                  <c:v>108.94826862826355</c:v>
                </c:pt>
                <c:pt idx="45577">
                  <c:v>108.95606833990144</c:v>
                </c:pt>
                <c:pt idx="45578">
                  <c:v>108.96386989849921</c:v>
                </c:pt>
                <c:pt idx="45579">
                  <c:v>108.97167884493656</c:v>
                </c:pt>
                <c:pt idx="45580">
                  <c:v>108.97947855657445</c:v>
                </c:pt>
                <c:pt idx="45581">
                  <c:v>108.98728011517221</c:v>
                </c:pt>
                <c:pt idx="45582">
                  <c:v>108.99508167376999</c:v>
                </c:pt>
                <c:pt idx="45583">
                  <c:v>109.00288138540787</c:v>
                </c:pt>
                <c:pt idx="45584">
                  <c:v>109.01068294400565</c:v>
                </c:pt>
                <c:pt idx="45585">
                  <c:v>109.01848450260341</c:v>
                </c:pt>
                <c:pt idx="45586">
                  <c:v>109.0262842142413</c:v>
                </c:pt>
                <c:pt idx="45587">
                  <c:v>109.03408577283908</c:v>
                </c:pt>
                <c:pt idx="45588">
                  <c:v>109.04188733143685</c:v>
                </c:pt>
                <c:pt idx="45589">
                  <c:v>108.99815189187902</c:v>
                </c:pt>
                <c:pt idx="45590">
                  <c:v>109.01928822985217</c:v>
                </c:pt>
                <c:pt idx="45591">
                  <c:v>109.05578958281623</c:v>
                </c:pt>
                <c:pt idx="45592">
                  <c:v>109.04589746403049</c:v>
                </c:pt>
                <c:pt idx="45593">
                  <c:v>109.07435090297973</c:v>
                </c:pt>
                <c:pt idx="45594">
                  <c:v>109.04805651502146</c:v>
                </c:pt>
                <c:pt idx="45595">
                  <c:v>109.09067897711016</c:v>
                </c:pt>
                <c:pt idx="45596">
                  <c:v>109.06564503814064</c:v>
                </c:pt>
                <c:pt idx="45597">
                  <c:v>109.07739485884596</c:v>
                </c:pt>
                <c:pt idx="45598">
                  <c:v>109.0745648826741</c:v>
                </c:pt>
                <c:pt idx="45599">
                  <c:v>109.06910094914527</c:v>
                </c:pt>
                <c:pt idx="45600">
                  <c:v>109.06363572176525</c:v>
                </c:pt>
                <c:pt idx="45601">
                  <c:v>109.05817049438524</c:v>
                </c:pt>
                <c:pt idx="45602">
                  <c:v>109.05270656085639</c:v>
                </c:pt>
                <c:pt idx="45603">
                  <c:v>109.04723615807167</c:v>
                </c:pt>
                <c:pt idx="45604">
                  <c:v>109.04177093069164</c:v>
                </c:pt>
                <c:pt idx="45605">
                  <c:v>109.03630699716281</c:v>
                </c:pt>
                <c:pt idx="45606">
                  <c:v>109.0308417697828</c:v>
                </c:pt>
                <c:pt idx="45607">
                  <c:v>109.02537654240278</c:v>
                </c:pt>
                <c:pt idx="45608">
                  <c:v>109.01991260887394</c:v>
                </c:pt>
                <c:pt idx="45609">
                  <c:v>109.01444738149392</c:v>
                </c:pt>
                <c:pt idx="45610">
                  <c:v>109.00898215411391</c:v>
                </c:pt>
                <c:pt idx="45611">
                  <c:v>109.00351822058508</c:v>
                </c:pt>
                <c:pt idx="45612">
                  <c:v>108.99805299320506</c:v>
                </c:pt>
                <c:pt idx="45613">
                  <c:v>108.99258776582504</c:v>
                </c:pt>
                <c:pt idx="45614">
                  <c:v>108.98712383229621</c:v>
                </c:pt>
                <c:pt idx="45615">
                  <c:v>108.98165860491619</c:v>
                </c:pt>
                <c:pt idx="45616">
                  <c:v>108.97618820213145</c:v>
                </c:pt>
                <c:pt idx="45617">
                  <c:v>108.97088599999999</c:v>
                </c:pt>
                <c:pt idx="45618">
                  <c:v>108.96821249940405</c:v>
                </c:pt>
                <c:pt idx="45619">
                  <c:v>108.89932260419647</c:v>
                </c:pt>
                <c:pt idx="45620">
                  <c:v>108.91384555083532</c:v>
                </c:pt>
                <c:pt idx="45621">
                  <c:v>108.86020688235294</c:v>
                </c:pt>
                <c:pt idx="45622">
                  <c:v>108.82850330805913</c:v>
                </c:pt>
                <c:pt idx="45623">
                  <c:v>108.85842355942721</c:v>
                </c:pt>
                <c:pt idx="45624">
                  <c:v>108.800849417818</c:v>
                </c:pt>
                <c:pt idx="45625">
                  <c:v>108.71606435423122</c:v>
                </c:pt>
                <c:pt idx="45626">
                  <c:v>108.69712835757666</c:v>
                </c:pt>
                <c:pt idx="45627">
                  <c:v>108.67110122436183</c:v>
                </c:pt>
                <c:pt idx="45628">
                  <c:v>108.64504327521848</c:v>
                </c:pt>
                <c:pt idx="45629">
                  <c:v>108.61900997881796</c:v>
                </c:pt>
                <c:pt idx="45630">
                  <c:v>108.59298284560313</c:v>
                </c:pt>
                <c:pt idx="45631">
                  <c:v>108.56694954920259</c:v>
                </c:pt>
                <c:pt idx="45632">
                  <c:v>108.54091625280206</c:v>
                </c:pt>
                <c:pt idx="45633">
                  <c:v>108.51488911958722</c:v>
                </c:pt>
                <c:pt idx="45634">
                  <c:v>108.4888558231867</c:v>
                </c:pt>
                <c:pt idx="45635">
                  <c:v>108.46282252678616</c:v>
                </c:pt>
                <c:pt idx="45636">
                  <c:v>108.43679539357133</c:v>
                </c:pt>
                <c:pt idx="45637">
                  <c:v>108.41076209717079</c:v>
                </c:pt>
                <c:pt idx="45638">
                  <c:v>108.38472880077026</c:v>
                </c:pt>
                <c:pt idx="45639">
                  <c:v>108.35870166755542</c:v>
                </c:pt>
                <c:pt idx="45640">
                  <c:v>108.3326683711549</c:v>
                </c:pt>
                <c:pt idx="45641">
                  <c:v>108.30661042201156</c:v>
                </c:pt>
                <c:pt idx="45642">
                  <c:v>108.28057712561102</c:v>
                </c:pt>
                <c:pt idx="45643">
                  <c:v>108.25454999239619</c:v>
                </c:pt>
                <c:pt idx="45644">
                  <c:v>108.22851669599565</c:v>
                </c:pt>
                <c:pt idx="45645">
                  <c:v>108.20248339959512</c:v>
                </c:pt>
                <c:pt idx="45646">
                  <c:v>108.17645626638028</c:v>
                </c:pt>
                <c:pt idx="45647">
                  <c:v>108.15042296997976</c:v>
                </c:pt>
                <c:pt idx="45648">
                  <c:v>108.12438967357923</c:v>
                </c:pt>
                <c:pt idx="45649">
                  <c:v>108.09836254036439</c:v>
                </c:pt>
                <c:pt idx="45650">
                  <c:v>108.07232924396386</c:v>
                </c:pt>
                <c:pt idx="45651">
                  <c:v>108.04629594756332</c:v>
                </c:pt>
                <c:pt idx="45652">
                  <c:v>108.0202688143485</c:v>
                </c:pt>
                <c:pt idx="45653">
                  <c:v>107.99421086520516</c:v>
                </c:pt>
                <c:pt idx="45654">
                  <c:v>107.96817756880462</c:v>
                </c:pt>
                <c:pt idx="45655">
                  <c:v>107.9421504355898</c:v>
                </c:pt>
                <c:pt idx="45656">
                  <c:v>107.91611713918925</c:v>
                </c:pt>
                <c:pt idx="45657">
                  <c:v>107.89008384278873</c:v>
                </c:pt>
                <c:pt idx="45658">
                  <c:v>107.86405670957389</c:v>
                </c:pt>
                <c:pt idx="45659">
                  <c:v>107.83802341317336</c:v>
                </c:pt>
                <c:pt idx="45660">
                  <c:v>107.81199011677282</c:v>
                </c:pt>
                <c:pt idx="45661">
                  <c:v>107.78596298355799</c:v>
                </c:pt>
                <c:pt idx="45662">
                  <c:v>107.75992968715745</c:v>
                </c:pt>
                <c:pt idx="45663">
                  <c:v>107.73389639075693</c:v>
                </c:pt>
                <c:pt idx="45664">
                  <c:v>107.70786925754209</c:v>
                </c:pt>
                <c:pt idx="45665">
                  <c:v>107.68183596114156</c:v>
                </c:pt>
                <c:pt idx="45666">
                  <c:v>107.65577801199822</c:v>
                </c:pt>
                <c:pt idx="45667">
                  <c:v>107.6297447155977</c:v>
                </c:pt>
                <c:pt idx="45668">
                  <c:v>107.60371758238286</c:v>
                </c:pt>
                <c:pt idx="45669">
                  <c:v>107.57768428598233</c:v>
                </c:pt>
                <c:pt idx="45670">
                  <c:v>107.55165098958179</c:v>
                </c:pt>
                <c:pt idx="45671">
                  <c:v>107.52562385636696</c:v>
                </c:pt>
                <c:pt idx="45672">
                  <c:v>107.49959055996642</c:v>
                </c:pt>
                <c:pt idx="45673">
                  <c:v>107.47355726356589</c:v>
                </c:pt>
                <c:pt idx="45674">
                  <c:v>107.451302</c:v>
                </c:pt>
                <c:pt idx="45675">
                  <c:v>107.44853351847438</c:v>
                </c:pt>
                <c:pt idx="45676">
                  <c:v>107.43031793252266</c:v>
                </c:pt>
                <c:pt idx="45677">
                  <c:v>107.4121050219361</c:v>
                </c:pt>
                <c:pt idx="45678">
                  <c:v>107.39387596400476</c:v>
                </c:pt>
                <c:pt idx="45679">
                  <c:v>107.37566113042442</c:v>
                </c:pt>
                <c:pt idx="45680">
                  <c:v>107.36427894849786</c:v>
                </c:pt>
                <c:pt idx="45681">
                  <c:v>107.3824964953516</c:v>
                </c:pt>
                <c:pt idx="45682">
                  <c:v>107.39337058059132</c:v>
                </c:pt>
                <c:pt idx="45683">
                  <c:v>107.35617859036719</c:v>
                </c:pt>
                <c:pt idx="45684">
                  <c:v>107.28611577825464</c:v>
                </c:pt>
                <c:pt idx="45685">
                  <c:v>107.33466636829559</c:v>
                </c:pt>
                <c:pt idx="45686">
                  <c:v>107.28433961209964</c:v>
                </c:pt>
                <c:pt idx="45687">
                  <c:v>107.27014980172852</c:v>
                </c:pt>
                <c:pt idx="45688">
                  <c:v>107.2428754086404</c:v>
                </c:pt>
                <c:pt idx="45689">
                  <c:v>107.24261550432129</c:v>
                </c:pt>
                <c:pt idx="45690">
                  <c:v>107.2423396095577</c:v>
                </c:pt>
                <c:pt idx="45691">
                  <c:v>107.24982137738246</c:v>
                </c:pt>
                <c:pt idx="45692">
                  <c:v>107.24928275317743</c:v>
                </c:pt>
                <c:pt idx="45693">
                  <c:v>107.198059</c:v>
                </c:pt>
                <c:pt idx="45694">
                  <c:v>107.19932519549876</c:v>
                </c:pt>
                <c:pt idx="45695">
                  <c:v>107.20296852641617</c:v>
                </c:pt>
                <c:pt idx="45696">
                  <c:v>107.2066109948026</c:v>
                </c:pt>
                <c:pt idx="45697">
                  <c:v>107.21025432572002</c:v>
                </c:pt>
                <c:pt idx="45698">
                  <c:v>107.21389765663743</c:v>
                </c:pt>
                <c:pt idx="45699">
                  <c:v>107.19525797567955</c:v>
                </c:pt>
                <c:pt idx="45700">
                  <c:v>107.17605263376252</c:v>
                </c:pt>
                <c:pt idx="45701">
                  <c:v>107.198059</c:v>
                </c:pt>
                <c:pt idx="45702">
                  <c:v>107.198059</c:v>
                </c:pt>
                <c:pt idx="45703">
                  <c:v>107.20554648307106</c:v>
                </c:pt>
                <c:pt idx="45704">
                  <c:v>107.19329063757749</c:v>
                </c:pt>
                <c:pt idx="45705">
                  <c:v>107.1928327079857</c:v>
                </c:pt>
                <c:pt idx="45706">
                  <c:v>107.24210503290415</c:v>
                </c:pt>
                <c:pt idx="45707">
                  <c:v>107.25232699999999</c:v>
                </c:pt>
                <c:pt idx="45708">
                  <c:v>107.24989047312246</c:v>
                </c:pt>
                <c:pt idx="45709">
                  <c:v>107.24442478563935</c:v>
                </c:pt>
                <c:pt idx="45710">
                  <c:v>107.23895909815624</c:v>
                </c:pt>
                <c:pt idx="45711">
                  <c:v>107.23349470463323</c:v>
                </c:pt>
                <c:pt idx="45712">
                  <c:v>107.22802901715012</c:v>
                </c:pt>
                <c:pt idx="45713">
                  <c:v>107.22256332966701</c:v>
                </c:pt>
                <c:pt idx="45714">
                  <c:v>107.217098936144</c:v>
                </c:pt>
                <c:pt idx="45715">
                  <c:v>107.21163324866089</c:v>
                </c:pt>
                <c:pt idx="45716">
                  <c:v>107.20616238533735</c:v>
                </c:pt>
                <c:pt idx="45717">
                  <c:v>107.20069669785424</c:v>
                </c:pt>
                <c:pt idx="45718">
                  <c:v>107.19523230433124</c:v>
                </c:pt>
                <c:pt idx="45719">
                  <c:v>107.18976661684812</c:v>
                </c:pt>
                <c:pt idx="45720">
                  <c:v>107.18430092936501</c:v>
                </c:pt>
                <c:pt idx="45721">
                  <c:v>107.17883653584201</c:v>
                </c:pt>
                <c:pt idx="45722">
                  <c:v>107.17337084835889</c:v>
                </c:pt>
                <c:pt idx="45723">
                  <c:v>107.16790516087578</c:v>
                </c:pt>
                <c:pt idx="45724">
                  <c:v>107.16244076735278</c:v>
                </c:pt>
                <c:pt idx="45725">
                  <c:v>107.15697507986965</c:v>
                </c:pt>
                <c:pt idx="45726">
                  <c:v>107.15150939238654</c:v>
                </c:pt>
                <c:pt idx="45727">
                  <c:v>107.14604499886354</c:v>
                </c:pt>
                <c:pt idx="45728">
                  <c:v>107.14057413554001</c:v>
                </c:pt>
                <c:pt idx="45729">
                  <c:v>107.1351084480569</c:v>
                </c:pt>
                <c:pt idx="45730">
                  <c:v>107.12964405453388</c:v>
                </c:pt>
                <c:pt idx="45731">
                  <c:v>107.12417836705077</c:v>
                </c:pt>
                <c:pt idx="45732">
                  <c:v>107.11871267956766</c:v>
                </c:pt>
                <c:pt idx="45733">
                  <c:v>107.11324828604465</c:v>
                </c:pt>
                <c:pt idx="45734">
                  <c:v>107.10778259856154</c:v>
                </c:pt>
                <c:pt idx="45735">
                  <c:v>107.10231691107843</c:v>
                </c:pt>
                <c:pt idx="45736">
                  <c:v>107.09685251755543</c:v>
                </c:pt>
                <c:pt idx="45737">
                  <c:v>107.09138683007231</c:v>
                </c:pt>
                <c:pt idx="45738">
                  <c:v>107.089508</c:v>
                </c:pt>
                <c:pt idx="45739">
                  <c:v>107.06534553481164</c:v>
                </c:pt>
                <c:pt idx="45740">
                  <c:v>107.05332900000001</c:v>
                </c:pt>
                <c:pt idx="45741">
                  <c:v>107.05332900000001</c:v>
                </c:pt>
                <c:pt idx="45742">
                  <c:v>107.06581170386266</c:v>
                </c:pt>
                <c:pt idx="45743">
                  <c:v>107.03359702479733</c:v>
                </c:pt>
                <c:pt idx="45744">
                  <c:v>107.05535204982122</c:v>
                </c:pt>
                <c:pt idx="45745">
                  <c:v>107.04569516165952</c:v>
                </c:pt>
                <c:pt idx="45746">
                  <c:v>107.04822664258465</c:v>
                </c:pt>
                <c:pt idx="45747">
                  <c:v>107.04644861863665</c:v>
                </c:pt>
                <c:pt idx="45748">
                  <c:v>107.03689165353346</c:v>
                </c:pt>
                <c:pt idx="45749">
                  <c:v>106.99004254554124</c:v>
                </c:pt>
                <c:pt idx="45750">
                  <c:v>106.99618227923627</c:v>
                </c:pt>
                <c:pt idx="45751">
                  <c:v>106.92235241988554</c:v>
                </c:pt>
                <c:pt idx="45752">
                  <c:v>106.97040880852583</c:v>
                </c:pt>
                <c:pt idx="45753">
                  <c:v>106.94975876133651</c:v>
                </c:pt>
                <c:pt idx="45754">
                  <c:v>106.91331637219838</c:v>
                </c:pt>
                <c:pt idx="45755">
                  <c:v>106.97199414884496</c:v>
                </c:pt>
                <c:pt idx="45756">
                  <c:v>106.94902943109204</c:v>
                </c:pt>
                <c:pt idx="45757">
                  <c:v>106.944794</c:v>
                </c:pt>
                <c:pt idx="45758">
                  <c:v>106.94840334417697</c:v>
                </c:pt>
                <c:pt idx="45759">
                  <c:v>106.95245163674294</c:v>
                </c:pt>
                <c:pt idx="45760">
                  <c:v>106.95649992930892</c:v>
                </c:pt>
                <c:pt idx="45761">
                  <c:v>106.96054726347231</c:v>
                </c:pt>
                <c:pt idx="45762">
                  <c:v>106.96459555603828</c:v>
                </c:pt>
                <c:pt idx="45763">
                  <c:v>106.96864384860426</c:v>
                </c:pt>
                <c:pt idx="45764">
                  <c:v>106.97269118276765</c:v>
                </c:pt>
                <c:pt idx="45765">
                  <c:v>106.97673947533362</c:v>
                </c:pt>
                <c:pt idx="45766">
                  <c:v>106.98079160150998</c:v>
                </c:pt>
                <c:pt idx="45767">
                  <c:v>106.98483989407596</c:v>
                </c:pt>
                <c:pt idx="45768">
                  <c:v>106.98888722823935</c:v>
                </c:pt>
                <c:pt idx="45769">
                  <c:v>106.99293552080532</c:v>
                </c:pt>
                <c:pt idx="45770">
                  <c:v>106.9969838133713</c:v>
                </c:pt>
                <c:pt idx="45771">
                  <c:v>107.00103114753469</c:v>
                </c:pt>
                <c:pt idx="45772">
                  <c:v>107.00507944010066</c:v>
                </c:pt>
                <c:pt idx="45773">
                  <c:v>107.00912773266664</c:v>
                </c:pt>
                <c:pt idx="45774">
                  <c:v>107.01317506683003</c:v>
                </c:pt>
                <c:pt idx="45775">
                  <c:v>107.017223359396</c:v>
                </c:pt>
                <c:pt idx="45776">
                  <c:v>107.02127165196198</c:v>
                </c:pt>
                <c:pt idx="45777">
                  <c:v>107.02531898612537</c:v>
                </c:pt>
                <c:pt idx="45778">
                  <c:v>107.02937111230173</c:v>
                </c:pt>
                <c:pt idx="45779">
                  <c:v>107.03341940486771</c:v>
                </c:pt>
                <c:pt idx="45780">
                  <c:v>107.03746673903109</c:v>
                </c:pt>
                <c:pt idx="45781">
                  <c:v>107.04151503159707</c:v>
                </c:pt>
                <c:pt idx="45782">
                  <c:v>107.04556332416306</c:v>
                </c:pt>
                <c:pt idx="45783">
                  <c:v>107.04961065832643</c:v>
                </c:pt>
                <c:pt idx="45784">
                  <c:v>107.05365895089241</c:v>
                </c:pt>
                <c:pt idx="45785">
                  <c:v>107.0577072434584</c:v>
                </c:pt>
                <c:pt idx="45786">
                  <c:v>107.06175457762177</c:v>
                </c:pt>
                <c:pt idx="45787">
                  <c:v>107.06580287018775</c:v>
                </c:pt>
                <c:pt idx="45788">
                  <c:v>107.06985116275374</c:v>
                </c:pt>
                <c:pt idx="45789">
                  <c:v>107.07389849691711</c:v>
                </c:pt>
                <c:pt idx="45790">
                  <c:v>107.07794678948309</c:v>
                </c:pt>
                <c:pt idx="45791">
                  <c:v>107.08199891565945</c:v>
                </c:pt>
                <c:pt idx="45792">
                  <c:v>107.08604720822544</c:v>
                </c:pt>
                <c:pt idx="45793">
                  <c:v>107.089508</c:v>
                </c:pt>
                <c:pt idx="45794">
                  <c:v>107.08676057677634</c:v>
                </c:pt>
                <c:pt idx="45795">
                  <c:v>107.07717812315036</c:v>
                </c:pt>
                <c:pt idx="45796">
                  <c:v>107.11363545970434</c:v>
                </c:pt>
                <c:pt idx="45797">
                  <c:v>107.13434145844249</c:v>
                </c:pt>
                <c:pt idx="45798">
                  <c:v>107.09928660143197</c:v>
                </c:pt>
                <c:pt idx="45799">
                  <c:v>107.15737379113018</c:v>
                </c:pt>
                <c:pt idx="45800">
                  <c:v>107.20909730364373</c:v>
                </c:pt>
                <c:pt idx="45801">
                  <c:v>107.18359392989986</c:v>
                </c:pt>
                <c:pt idx="45802">
                  <c:v>107.19852542391575</c:v>
                </c:pt>
                <c:pt idx="45803">
                  <c:v>107.20078693803939</c:v>
                </c:pt>
                <c:pt idx="45804">
                  <c:v>107.20304631260376</c:v>
                </c:pt>
                <c:pt idx="45805">
                  <c:v>107.20530515227833</c:v>
                </c:pt>
                <c:pt idx="45806">
                  <c:v>107.2075645268427</c:v>
                </c:pt>
                <c:pt idx="45807">
                  <c:v>107.20982390140708</c:v>
                </c:pt>
                <c:pt idx="45808">
                  <c:v>107.21208274108164</c:v>
                </c:pt>
                <c:pt idx="45809">
                  <c:v>107.21434211564603</c:v>
                </c:pt>
                <c:pt idx="45810">
                  <c:v>107.21660149021041</c:v>
                </c:pt>
                <c:pt idx="45811">
                  <c:v>107.21886032988498</c:v>
                </c:pt>
                <c:pt idx="45812">
                  <c:v>107.22111970444935</c:v>
                </c:pt>
                <c:pt idx="45813">
                  <c:v>107.22337907901374</c:v>
                </c:pt>
                <c:pt idx="45814">
                  <c:v>107.22563791868831</c:v>
                </c:pt>
                <c:pt idx="45815">
                  <c:v>107.22789729325268</c:v>
                </c:pt>
                <c:pt idx="45816">
                  <c:v>107.23015880737631</c:v>
                </c:pt>
                <c:pt idx="45817">
                  <c:v>107.23241818194069</c:v>
                </c:pt>
                <c:pt idx="45818">
                  <c:v>107.23467702161525</c:v>
                </c:pt>
                <c:pt idx="45819">
                  <c:v>107.23693639617963</c:v>
                </c:pt>
                <c:pt idx="45820">
                  <c:v>107.239195770744</c:v>
                </c:pt>
                <c:pt idx="45821">
                  <c:v>107.24145461041857</c:v>
                </c:pt>
                <c:pt idx="45822">
                  <c:v>107.24371398498296</c:v>
                </c:pt>
                <c:pt idx="45823">
                  <c:v>107.24597335954734</c:v>
                </c:pt>
                <c:pt idx="45824">
                  <c:v>107.2482321992219</c:v>
                </c:pt>
                <c:pt idx="45825">
                  <c:v>107.25049157378628</c:v>
                </c:pt>
                <c:pt idx="45826">
                  <c:v>107.25275041346084</c:v>
                </c:pt>
                <c:pt idx="45827">
                  <c:v>107.25500978802523</c:v>
                </c:pt>
                <c:pt idx="45828">
                  <c:v>107.25727130214885</c:v>
                </c:pt>
                <c:pt idx="45829">
                  <c:v>107.25953067671324</c:v>
                </c:pt>
                <c:pt idx="45830">
                  <c:v>107.26178951638781</c:v>
                </c:pt>
                <c:pt idx="45831">
                  <c:v>107.26404889095218</c:v>
                </c:pt>
                <c:pt idx="45832">
                  <c:v>107.26630826551656</c:v>
                </c:pt>
                <c:pt idx="45833">
                  <c:v>107.26856710519112</c:v>
                </c:pt>
                <c:pt idx="45834">
                  <c:v>107.27082647975551</c:v>
                </c:pt>
                <c:pt idx="45835">
                  <c:v>107.27308585431989</c:v>
                </c:pt>
                <c:pt idx="45836">
                  <c:v>107.27534469399446</c:v>
                </c:pt>
                <c:pt idx="45837">
                  <c:v>107.27760406855883</c:v>
                </c:pt>
                <c:pt idx="45838">
                  <c:v>107.2798634431232</c:v>
                </c:pt>
                <c:pt idx="45839">
                  <c:v>107.28212228279777</c:v>
                </c:pt>
                <c:pt idx="45840">
                  <c:v>107.28438165736216</c:v>
                </c:pt>
                <c:pt idx="45841">
                  <c:v>107.28664317148578</c:v>
                </c:pt>
                <c:pt idx="45842">
                  <c:v>107.28890254605017</c:v>
                </c:pt>
                <c:pt idx="45843">
                  <c:v>107.29116138572473</c:v>
                </c:pt>
                <c:pt idx="45844">
                  <c:v>107.29342076028911</c:v>
                </c:pt>
                <c:pt idx="45845">
                  <c:v>107.29568013485348</c:v>
                </c:pt>
                <c:pt idx="45846">
                  <c:v>107.29793897452805</c:v>
                </c:pt>
                <c:pt idx="45847">
                  <c:v>107.30019834909244</c:v>
                </c:pt>
                <c:pt idx="45848">
                  <c:v>107.30245718876701</c:v>
                </c:pt>
                <c:pt idx="45849">
                  <c:v>107.30471656333138</c:v>
                </c:pt>
                <c:pt idx="45850">
                  <c:v>107.30697593789576</c:v>
                </c:pt>
                <c:pt idx="45851">
                  <c:v>107.30923477757032</c:v>
                </c:pt>
                <c:pt idx="45852">
                  <c:v>107.3114941521347</c:v>
                </c:pt>
                <c:pt idx="45853">
                  <c:v>107.31375566625833</c:v>
                </c:pt>
                <c:pt idx="45854">
                  <c:v>107.31601504082271</c:v>
                </c:pt>
                <c:pt idx="45855">
                  <c:v>107.31827388049727</c:v>
                </c:pt>
                <c:pt idx="45856">
                  <c:v>107.32053325506166</c:v>
                </c:pt>
                <c:pt idx="45857">
                  <c:v>107.32279262962604</c:v>
                </c:pt>
                <c:pt idx="45858">
                  <c:v>107.31875784692419</c:v>
                </c:pt>
                <c:pt idx="45859">
                  <c:v>107.28232089198855</c:v>
                </c:pt>
                <c:pt idx="45860">
                  <c:v>107.25554809249105</c:v>
                </c:pt>
                <c:pt idx="45861">
                  <c:v>107.26038793609919</c:v>
                </c:pt>
                <c:pt idx="45862">
                  <c:v>107.21962021030043</c:v>
                </c:pt>
                <c:pt idx="45863">
                  <c:v>107.23063724910608</c:v>
                </c:pt>
                <c:pt idx="45864">
                  <c:v>107.21987038197425</c:v>
                </c:pt>
                <c:pt idx="45865">
                  <c:v>107.21882810753458</c:v>
                </c:pt>
                <c:pt idx="45866">
                  <c:v>107.16986496137339</c:v>
                </c:pt>
                <c:pt idx="45867">
                  <c:v>107.19667151477537</c:v>
                </c:pt>
                <c:pt idx="45868">
                  <c:v>107.19054889188757</c:v>
                </c:pt>
                <c:pt idx="45869">
                  <c:v>107.18442481917194</c:v>
                </c:pt>
                <c:pt idx="45870">
                  <c:v>107.17503783261803</c:v>
                </c:pt>
                <c:pt idx="45871">
                  <c:v>107.18709516448153</c:v>
                </c:pt>
                <c:pt idx="45872">
                  <c:v>107.25267174037182</c:v>
                </c:pt>
                <c:pt idx="45873">
                  <c:v>107.25388595103924</c:v>
                </c:pt>
                <c:pt idx="45874">
                  <c:v>107.2551004492299</c:v>
                </c:pt>
                <c:pt idx="45875">
                  <c:v>107.25631494742056</c:v>
                </c:pt>
                <c:pt idx="45876">
                  <c:v>107.25752915808798</c:v>
                </c:pt>
                <c:pt idx="45877">
                  <c:v>107.25874365627864</c:v>
                </c:pt>
                <c:pt idx="45878">
                  <c:v>107.25995930456229</c:v>
                </c:pt>
                <c:pt idx="45879">
                  <c:v>107.26117380275295</c:v>
                </c:pt>
                <c:pt idx="45880">
                  <c:v>107.26238801342036</c:v>
                </c:pt>
                <c:pt idx="45881">
                  <c:v>107.26360251161103</c:v>
                </c:pt>
                <c:pt idx="45882">
                  <c:v>107.26481700980169</c:v>
                </c:pt>
                <c:pt idx="45883">
                  <c:v>107.2660312204691</c:v>
                </c:pt>
                <c:pt idx="45884">
                  <c:v>107.26724571865977</c:v>
                </c:pt>
                <c:pt idx="45885">
                  <c:v>107.26846021685043</c:v>
                </c:pt>
                <c:pt idx="45886">
                  <c:v>107.26967442751784</c:v>
                </c:pt>
                <c:pt idx="45887">
                  <c:v>107.2708889257085</c:v>
                </c:pt>
                <c:pt idx="45888">
                  <c:v>107.27210342389917</c:v>
                </c:pt>
                <c:pt idx="45889">
                  <c:v>107.27331763456658</c:v>
                </c:pt>
                <c:pt idx="45890">
                  <c:v>107.27453213275724</c:v>
                </c:pt>
                <c:pt idx="45891">
                  <c:v>107.27574778104088</c:v>
                </c:pt>
                <c:pt idx="45892">
                  <c:v>107.2769619917083</c:v>
                </c:pt>
                <c:pt idx="45893">
                  <c:v>107.27817648989895</c:v>
                </c:pt>
                <c:pt idx="45894">
                  <c:v>107.27939098808962</c:v>
                </c:pt>
                <c:pt idx="45895">
                  <c:v>107.28060519875704</c:v>
                </c:pt>
                <c:pt idx="45896">
                  <c:v>107.28181969694769</c:v>
                </c:pt>
                <c:pt idx="45897">
                  <c:v>107.28303419513836</c:v>
                </c:pt>
                <c:pt idx="45898">
                  <c:v>107.28424840580578</c:v>
                </c:pt>
                <c:pt idx="45899">
                  <c:v>107.28546290399643</c:v>
                </c:pt>
                <c:pt idx="45900">
                  <c:v>107.2866774021871</c:v>
                </c:pt>
                <c:pt idx="45901">
                  <c:v>107.28789161285451</c:v>
                </c:pt>
                <c:pt idx="45902">
                  <c:v>107.28910611104517</c:v>
                </c:pt>
                <c:pt idx="45903">
                  <c:v>107.29032175932882</c:v>
                </c:pt>
                <c:pt idx="45904">
                  <c:v>107.29153625751948</c:v>
                </c:pt>
                <c:pt idx="45905">
                  <c:v>107.2927504681869</c:v>
                </c:pt>
                <c:pt idx="45906">
                  <c:v>107.29396496637756</c:v>
                </c:pt>
                <c:pt idx="45907">
                  <c:v>107.29517946456822</c:v>
                </c:pt>
                <c:pt idx="45908">
                  <c:v>107.29639367523563</c:v>
                </c:pt>
                <c:pt idx="45909">
                  <c:v>107.2976081734263</c:v>
                </c:pt>
                <c:pt idx="45910">
                  <c:v>107.29882267161696</c:v>
                </c:pt>
                <c:pt idx="45911">
                  <c:v>107.30003688228437</c:v>
                </c:pt>
                <c:pt idx="45912">
                  <c:v>107.30125138047504</c:v>
                </c:pt>
                <c:pt idx="45913">
                  <c:v>107.3024658786657</c:v>
                </c:pt>
                <c:pt idx="45914">
                  <c:v>107.30368008933311</c:v>
                </c:pt>
                <c:pt idx="45915">
                  <c:v>107.30489458752378</c:v>
                </c:pt>
                <c:pt idx="45916">
                  <c:v>107.30611023580742</c:v>
                </c:pt>
                <c:pt idx="45917">
                  <c:v>107.2847151137068</c:v>
                </c:pt>
                <c:pt idx="45918">
                  <c:v>107.32575386409155</c:v>
                </c:pt>
                <c:pt idx="45919">
                  <c:v>107.3496656609442</c:v>
                </c:pt>
                <c:pt idx="45920">
                  <c:v>107.34277299999999</c:v>
                </c:pt>
                <c:pt idx="45921">
                  <c:v>107.34277299999999</c:v>
                </c:pt>
                <c:pt idx="45922">
                  <c:v>107.34277299999999</c:v>
                </c:pt>
                <c:pt idx="45923">
                  <c:v>107.37787769337149</c:v>
                </c:pt>
                <c:pt idx="45924">
                  <c:v>107.46801506245531</c:v>
                </c:pt>
                <c:pt idx="45925">
                  <c:v>107.48167798712446</c:v>
                </c:pt>
                <c:pt idx="45926">
                  <c:v>107.43315527539342</c:v>
                </c:pt>
                <c:pt idx="45927">
                  <c:v>107.43953843480334</c:v>
                </c:pt>
                <c:pt idx="45928">
                  <c:v>107.46367032808774</c:v>
                </c:pt>
                <c:pt idx="45929">
                  <c:v>107.49437319742489</c:v>
                </c:pt>
                <c:pt idx="45930">
                  <c:v>107.5089772421088</c:v>
                </c:pt>
                <c:pt idx="45931">
                  <c:v>107.51387933949765</c:v>
                </c:pt>
                <c:pt idx="45932">
                  <c:v>107.5187814368865</c:v>
                </c:pt>
                <c:pt idx="45933">
                  <c:v>107.52368237374094</c:v>
                </c:pt>
                <c:pt idx="45934">
                  <c:v>107.52858447112979</c:v>
                </c:pt>
                <c:pt idx="45935">
                  <c:v>107.53348656851863</c:v>
                </c:pt>
                <c:pt idx="45936">
                  <c:v>107.53838750537307</c:v>
                </c:pt>
                <c:pt idx="45937">
                  <c:v>107.54328960276192</c:v>
                </c:pt>
                <c:pt idx="45938">
                  <c:v>107.54819170015077</c:v>
                </c:pt>
                <c:pt idx="45939">
                  <c:v>107.55309263700519</c:v>
                </c:pt>
                <c:pt idx="45940">
                  <c:v>107.55799473439404</c:v>
                </c:pt>
                <c:pt idx="45941">
                  <c:v>107.56290147392056</c:v>
                </c:pt>
                <c:pt idx="45942">
                  <c:v>107.567802410775</c:v>
                </c:pt>
                <c:pt idx="45943">
                  <c:v>107.57270450816385</c:v>
                </c:pt>
                <c:pt idx="45944">
                  <c:v>107.5776066055527</c:v>
                </c:pt>
                <c:pt idx="45945">
                  <c:v>107.58326513915198</c:v>
                </c:pt>
                <c:pt idx="45946">
                  <c:v>107.58898068052919</c:v>
                </c:pt>
                <c:pt idx="45947">
                  <c:v>107.5946962219064</c:v>
                </c:pt>
                <c:pt idx="45948">
                  <c:v>107.6004104101725</c:v>
                </c:pt>
                <c:pt idx="45949">
                  <c:v>107.60612595154971</c:v>
                </c:pt>
                <c:pt idx="45950">
                  <c:v>107.61184149292693</c:v>
                </c:pt>
                <c:pt idx="45951">
                  <c:v>107.61755568119302</c:v>
                </c:pt>
                <c:pt idx="45952">
                  <c:v>107.62327122257024</c:v>
                </c:pt>
                <c:pt idx="45953">
                  <c:v>107.62899217639193</c:v>
                </c:pt>
                <c:pt idx="45954">
                  <c:v>107.63470771776915</c:v>
                </c:pt>
                <c:pt idx="45955">
                  <c:v>107.64042190603524</c:v>
                </c:pt>
                <c:pt idx="45956">
                  <c:v>107.64613744741246</c:v>
                </c:pt>
                <c:pt idx="45957">
                  <c:v>107.65185298878967</c:v>
                </c:pt>
                <c:pt idx="45958">
                  <c:v>107.65756717705577</c:v>
                </c:pt>
                <c:pt idx="45959">
                  <c:v>107.66328271843298</c:v>
                </c:pt>
                <c:pt idx="45960">
                  <c:v>107.66899825981019</c:v>
                </c:pt>
                <c:pt idx="45961">
                  <c:v>107.67471244807629</c:v>
                </c:pt>
                <c:pt idx="45962">
                  <c:v>107.68042798945351</c:v>
                </c:pt>
                <c:pt idx="45963">
                  <c:v>107.68614353083072</c:v>
                </c:pt>
                <c:pt idx="45964">
                  <c:v>107.69185771909682</c:v>
                </c:pt>
                <c:pt idx="45965">
                  <c:v>107.69757326047403</c:v>
                </c:pt>
                <c:pt idx="45966">
                  <c:v>107.70329421429572</c:v>
                </c:pt>
                <c:pt idx="45967">
                  <c:v>107.70900840256182</c:v>
                </c:pt>
                <c:pt idx="45968">
                  <c:v>107.71472394393903</c:v>
                </c:pt>
                <c:pt idx="45969">
                  <c:v>107.72043948531625</c:v>
                </c:pt>
                <c:pt idx="45970">
                  <c:v>107.72615367358235</c:v>
                </c:pt>
                <c:pt idx="45971">
                  <c:v>107.73186921495956</c:v>
                </c:pt>
                <c:pt idx="45972">
                  <c:v>107.73758475633677</c:v>
                </c:pt>
                <c:pt idx="45973">
                  <c:v>107.74329894460287</c:v>
                </c:pt>
                <c:pt idx="45974">
                  <c:v>107.74901448598008</c:v>
                </c:pt>
                <c:pt idx="45975">
                  <c:v>107.7547300273573</c:v>
                </c:pt>
                <c:pt idx="45976">
                  <c:v>107.76044421562339</c:v>
                </c:pt>
                <c:pt idx="45977">
                  <c:v>107.76615975700061</c:v>
                </c:pt>
                <c:pt idx="45978">
                  <c:v>107.7718807108223</c:v>
                </c:pt>
                <c:pt idx="45979">
                  <c:v>107.77759625219952</c:v>
                </c:pt>
                <c:pt idx="45980">
                  <c:v>107.78331044046561</c:v>
                </c:pt>
                <c:pt idx="45981">
                  <c:v>107.78902598184283</c:v>
                </c:pt>
                <c:pt idx="45982">
                  <c:v>107.79474152322004</c:v>
                </c:pt>
                <c:pt idx="45983">
                  <c:v>107.80045571148614</c:v>
                </c:pt>
                <c:pt idx="45984">
                  <c:v>107.80617125286335</c:v>
                </c:pt>
                <c:pt idx="45985">
                  <c:v>107.81188679424056</c:v>
                </c:pt>
                <c:pt idx="45986">
                  <c:v>107.81760098250666</c:v>
                </c:pt>
                <c:pt idx="45987">
                  <c:v>107.82331652388388</c:v>
                </c:pt>
                <c:pt idx="45988">
                  <c:v>107.82903206526109</c:v>
                </c:pt>
                <c:pt idx="45989">
                  <c:v>107.83474625352719</c:v>
                </c:pt>
                <c:pt idx="45990">
                  <c:v>107.8404617949044</c:v>
                </c:pt>
                <c:pt idx="45991">
                  <c:v>107.84618274872609</c:v>
                </c:pt>
                <c:pt idx="45992">
                  <c:v>107.85189693699219</c:v>
                </c:pt>
                <c:pt idx="45993">
                  <c:v>107.8576124783694</c:v>
                </c:pt>
                <c:pt idx="45994">
                  <c:v>107.86332801974662</c:v>
                </c:pt>
                <c:pt idx="45995">
                  <c:v>107.87266519313305</c:v>
                </c:pt>
                <c:pt idx="45996">
                  <c:v>107.89628989058403</c:v>
                </c:pt>
                <c:pt idx="45997">
                  <c:v>107.91058636599905</c:v>
                </c:pt>
                <c:pt idx="45998">
                  <c:v>107.89680360334128</c:v>
                </c:pt>
                <c:pt idx="45999">
                  <c:v>107.91005673065015</c:v>
                </c:pt>
                <c:pt idx="46000">
                  <c:v>107.8973017546495</c:v>
                </c:pt>
                <c:pt idx="46001">
                  <c:v>107.93374211455847</c:v>
                </c:pt>
                <c:pt idx="46002">
                  <c:v>107.957832</c:v>
                </c:pt>
                <c:pt idx="46003">
                  <c:v>107.95151917616209</c:v>
                </c:pt>
                <c:pt idx="46004">
                  <c:v>107.94477895199377</c:v>
                </c:pt>
                <c:pt idx="46005">
                  <c:v>107.95902330917373</c:v>
                </c:pt>
                <c:pt idx="46006">
                  <c:v>107.97327103939588</c:v>
                </c:pt>
                <c:pt idx="46007">
                  <c:v>107.98751876961803</c:v>
                </c:pt>
                <c:pt idx="46008">
                  <c:v>108.001763126798</c:v>
                </c:pt>
                <c:pt idx="46009">
                  <c:v>108.01601085702015</c:v>
                </c:pt>
                <c:pt idx="46010">
                  <c:v>108.03025858724229</c:v>
                </c:pt>
                <c:pt idx="46011">
                  <c:v>108.04450294442225</c:v>
                </c:pt>
                <c:pt idx="46012">
                  <c:v>108.0587506746444</c:v>
                </c:pt>
                <c:pt idx="46013">
                  <c:v>108.07299840486655</c:v>
                </c:pt>
                <c:pt idx="46014">
                  <c:v>108.08724276204651</c:v>
                </c:pt>
                <c:pt idx="46015">
                  <c:v>108.10149049226867</c:v>
                </c:pt>
                <c:pt idx="46016">
                  <c:v>108.11575171465958</c:v>
                </c:pt>
                <c:pt idx="46017">
                  <c:v>108.12999607183954</c:v>
                </c:pt>
                <c:pt idx="46018">
                  <c:v>108.14424380206169</c:v>
                </c:pt>
                <c:pt idx="46019">
                  <c:v>108.15849153228385</c:v>
                </c:pt>
                <c:pt idx="46020">
                  <c:v>108.17273588946381</c:v>
                </c:pt>
                <c:pt idx="46021">
                  <c:v>108.18698361968595</c:v>
                </c:pt>
                <c:pt idx="46022">
                  <c:v>108.2012313499081</c:v>
                </c:pt>
                <c:pt idx="46023">
                  <c:v>108.21547570708806</c:v>
                </c:pt>
                <c:pt idx="46024">
                  <c:v>108.22972343731021</c:v>
                </c:pt>
                <c:pt idx="46025">
                  <c:v>108.24397116753237</c:v>
                </c:pt>
                <c:pt idx="46026">
                  <c:v>108.25821552471233</c:v>
                </c:pt>
                <c:pt idx="46027">
                  <c:v>108.27246325493448</c:v>
                </c:pt>
                <c:pt idx="46028">
                  <c:v>108.28672447732539</c:v>
                </c:pt>
                <c:pt idx="46029">
                  <c:v>108.30097220754755</c:v>
                </c:pt>
                <c:pt idx="46030">
                  <c:v>108.31521656472751</c:v>
                </c:pt>
                <c:pt idx="46031">
                  <c:v>108.32946429494966</c:v>
                </c:pt>
                <c:pt idx="46032">
                  <c:v>108.34371202517181</c:v>
                </c:pt>
                <c:pt idx="46033">
                  <c:v>108.35795638235176</c:v>
                </c:pt>
                <c:pt idx="46034">
                  <c:v>108.37220411257391</c:v>
                </c:pt>
                <c:pt idx="46035">
                  <c:v>108.38645184279606</c:v>
                </c:pt>
                <c:pt idx="46036">
                  <c:v>108.40069619997603</c:v>
                </c:pt>
                <c:pt idx="46037">
                  <c:v>108.41494393019818</c:v>
                </c:pt>
                <c:pt idx="46038">
                  <c:v>108.42919166042033</c:v>
                </c:pt>
                <c:pt idx="46039">
                  <c:v>108.44343601760028</c:v>
                </c:pt>
                <c:pt idx="46040">
                  <c:v>108.43166975089393</c:v>
                </c:pt>
                <c:pt idx="46041">
                  <c:v>108.5313730538865</c:v>
                </c:pt>
                <c:pt idx="46042">
                  <c:v>108.58454942918455</c:v>
                </c:pt>
                <c:pt idx="46043">
                  <c:v>108.56099682526818</c:v>
                </c:pt>
                <c:pt idx="46044">
                  <c:v>108.61530181688126</c:v>
                </c:pt>
                <c:pt idx="46045">
                  <c:v>108.59668062136386</c:v>
                </c:pt>
                <c:pt idx="46046">
                  <c:v>108.62174083194279</c:v>
                </c:pt>
                <c:pt idx="46047">
                  <c:v>108.68918035479257</c:v>
                </c:pt>
                <c:pt idx="46048">
                  <c:v>108.66827865784454</c:v>
                </c:pt>
                <c:pt idx="46049">
                  <c:v>108.67659748168562</c:v>
                </c:pt>
                <c:pt idx="46050">
                  <c:v>108.6919122067445</c:v>
                </c:pt>
                <c:pt idx="46051">
                  <c:v>108.70722330615824</c:v>
                </c:pt>
                <c:pt idx="46052">
                  <c:v>108.72253803121711</c:v>
                </c:pt>
                <c:pt idx="46053">
                  <c:v>108.74340896518837</c:v>
                </c:pt>
                <c:pt idx="46054">
                  <c:v>108.78728233357177</c:v>
                </c:pt>
                <c:pt idx="46055">
                  <c:v>108.76906877115614</c:v>
                </c:pt>
                <c:pt idx="46056">
                  <c:v>108.77147427134001</c:v>
                </c:pt>
                <c:pt idx="46057">
                  <c:v>108.862335</c:v>
                </c:pt>
                <c:pt idx="46058">
                  <c:v>108.87513918836433</c:v>
                </c:pt>
                <c:pt idx="46059">
                  <c:v>108.92472113563767</c:v>
                </c:pt>
                <c:pt idx="46060">
                  <c:v>108.88612998370334</c:v>
                </c:pt>
                <c:pt idx="46061">
                  <c:v>108.91612848704823</c:v>
                </c:pt>
                <c:pt idx="46062">
                  <c:v>108.94613409399324</c:v>
                </c:pt>
                <c:pt idx="46063">
                  <c:v>108.97613970093825</c:v>
                </c:pt>
                <c:pt idx="46064">
                  <c:v>109.00613820428312</c:v>
                </c:pt>
                <c:pt idx="46065">
                  <c:v>109.03614381122813</c:v>
                </c:pt>
                <c:pt idx="46066">
                  <c:v>109.06617783257366</c:v>
                </c:pt>
                <c:pt idx="46067">
                  <c:v>109.09617633591854</c:v>
                </c:pt>
                <c:pt idx="46068">
                  <c:v>109.12618194286355</c:v>
                </c:pt>
                <c:pt idx="46069">
                  <c:v>109.15618754980856</c:v>
                </c:pt>
                <c:pt idx="46070">
                  <c:v>109.18618605315345</c:v>
                </c:pt>
                <c:pt idx="46071">
                  <c:v>109.21619166009846</c:v>
                </c:pt>
                <c:pt idx="46072">
                  <c:v>109.24619726704346</c:v>
                </c:pt>
                <c:pt idx="46073">
                  <c:v>109.27619577038834</c:v>
                </c:pt>
                <c:pt idx="46074">
                  <c:v>109.30620137733335</c:v>
                </c:pt>
                <c:pt idx="46075">
                  <c:v>109.33620698427836</c:v>
                </c:pt>
                <c:pt idx="46076">
                  <c:v>109.36620548762325</c:v>
                </c:pt>
                <c:pt idx="46077">
                  <c:v>109.37007497377206</c:v>
                </c:pt>
                <c:pt idx="46078">
                  <c:v>109.34998884004767</c:v>
                </c:pt>
                <c:pt idx="46079">
                  <c:v>109.40464109990462</c:v>
                </c:pt>
                <c:pt idx="46080">
                  <c:v>109.42918359322842</c:v>
                </c:pt>
                <c:pt idx="46081">
                  <c:v>109.42964417024319</c:v>
                </c:pt>
                <c:pt idx="46082">
                  <c:v>109.47113067246723</c:v>
                </c:pt>
                <c:pt idx="46083">
                  <c:v>109.4721215345732</c:v>
                </c:pt>
                <c:pt idx="46084">
                  <c:v>109.50202898235574</c:v>
                </c:pt>
                <c:pt idx="46085">
                  <c:v>109.49361427127533</c:v>
                </c:pt>
                <c:pt idx="46086">
                  <c:v>109.46421652690836</c:v>
                </c:pt>
                <c:pt idx="46087">
                  <c:v>109.4773736068453</c:v>
                </c:pt>
                <c:pt idx="46088">
                  <c:v>109.49053068678226</c:v>
                </c:pt>
                <c:pt idx="46089">
                  <c:v>109.50368465188021</c:v>
                </c:pt>
                <c:pt idx="46090">
                  <c:v>109.51684173181717</c:v>
                </c:pt>
                <c:pt idx="46091">
                  <c:v>109.53001127111011</c:v>
                </c:pt>
                <c:pt idx="46092">
                  <c:v>109.54316523620807</c:v>
                </c:pt>
                <c:pt idx="46093">
                  <c:v>109.55632231614501</c:v>
                </c:pt>
                <c:pt idx="46094">
                  <c:v>109.56947939608196</c:v>
                </c:pt>
                <c:pt idx="46095">
                  <c:v>109.58263336117992</c:v>
                </c:pt>
                <c:pt idx="46096">
                  <c:v>109.59579044111686</c:v>
                </c:pt>
                <c:pt idx="46097">
                  <c:v>109.60894752105382</c:v>
                </c:pt>
                <c:pt idx="46098">
                  <c:v>109.62210148615176</c:v>
                </c:pt>
                <c:pt idx="46099">
                  <c:v>109.63525856608872</c:v>
                </c:pt>
                <c:pt idx="46100">
                  <c:v>109.64841564602567</c:v>
                </c:pt>
                <c:pt idx="46101">
                  <c:v>109.66156961112362</c:v>
                </c:pt>
                <c:pt idx="46102">
                  <c:v>109.67472669106057</c:v>
                </c:pt>
                <c:pt idx="46103">
                  <c:v>109.68789623035352</c:v>
                </c:pt>
                <c:pt idx="46104">
                  <c:v>109.694481</c:v>
                </c:pt>
                <c:pt idx="46105">
                  <c:v>109.68525755041716</c:v>
                </c:pt>
                <c:pt idx="46106">
                  <c:v>109.65769002765856</c:v>
                </c:pt>
                <c:pt idx="46107">
                  <c:v>109.66865388316643</c:v>
                </c:pt>
                <c:pt idx="46108">
                  <c:v>109.694481</c:v>
                </c:pt>
                <c:pt idx="46109">
                  <c:v>109.694481</c:v>
                </c:pt>
                <c:pt idx="46110">
                  <c:v>109.68462133047211</c:v>
                </c:pt>
                <c:pt idx="46111">
                  <c:v>109.67639200000001</c:v>
                </c:pt>
                <c:pt idx="46112">
                  <c:v>109.67639200000001</c:v>
                </c:pt>
                <c:pt idx="46113">
                  <c:v>109.67984546390676</c:v>
                </c:pt>
                <c:pt idx="46114">
                  <c:v>109.68598867286978</c:v>
                </c:pt>
                <c:pt idx="46115">
                  <c:v>109.69213915534567</c:v>
                </c:pt>
                <c:pt idx="46116">
                  <c:v>109.69828381901127</c:v>
                </c:pt>
                <c:pt idx="46117">
                  <c:v>109.70442702797428</c:v>
                </c:pt>
                <c:pt idx="46118">
                  <c:v>109.71057169163987</c:v>
                </c:pt>
                <c:pt idx="46119">
                  <c:v>109.68808246841479</c:v>
                </c:pt>
                <c:pt idx="46120">
                  <c:v>109.62691113590844</c:v>
                </c:pt>
                <c:pt idx="46121">
                  <c:v>109.67904134334765</c:v>
                </c:pt>
                <c:pt idx="46122">
                  <c:v>109.69995362242709</c:v>
                </c:pt>
                <c:pt idx="46123">
                  <c:v>109.68173562123501</c:v>
                </c:pt>
                <c:pt idx="46124">
                  <c:v>109.66351330604785</c:v>
                </c:pt>
                <c:pt idx="46125">
                  <c:v>109.63229178593564</c:v>
                </c:pt>
                <c:pt idx="46126">
                  <c:v>109.622124</c:v>
                </c:pt>
                <c:pt idx="46127">
                  <c:v>109.66193780238665</c:v>
                </c:pt>
                <c:pt idx="46128">
                  <c:v>109.63617242010002</c:v>
                </c:pt>
                <c:pt idx="46129">
                  <c:v>109.60859316309013</c:v>
                </c:pt>
                <c:pt idx="46130">
                  <c:v>109.61770295942721</c:v>
                </c:pt>
                <c:pt idx="46131">
                  <c:v>109.622124</c:v>
                </c:pt>
                <c:pt idx="46132">
                  <c:v>109.622124</c:v>
                </c:pt>
                <c:pt idx="46133">
                  <c:v>109.5800190710539</c:v>
                </c:pt>
                <c:pt idx="46134">
                  <c:v>109.55148053705484</c:v>
                </c:pt>
                <c:pt idx="46135">
                  <c:v>109.53041782223133</c:v>
                </c:pt>
                <c:pt idx="46136">
                  <c:v>109.50936009384598</c:v>
                </c:pt>
                <c:pt idx="46137">
                  <c:v>109.48829737902248</c:v>
                </c:pt>
                <c:pt idx="46138">
                  <c:v>109.46723466419897</c:v>
                </c:pt>
                <c:pt idx="46139">
                  <c:v>109.44617693581364</c:v>
                </c:pt>
                <c:pt idx="46140">
                  <c:v>109.42509427523746</c:v>
                </c:pt>
                <c:pt idx="46141">
                  <c:v>109.40403156041394</c:v>
                </c:pt>
                <c:pt idx="46142">
                  <c:v>109.38297383202861</c:v>
                </c:pt>
                <c:pt idx="46143">
                  <c:v>109.3619111172051</c:v>
                </c:pt>
                <c:pt idx="46144">
                  <c:v>109.3408484023816</c:v>
                </c:pt>
                <c:pt idx="46145">
                  <c:v>109.31979067399625</c:v>
                </c:pt>
                <c:pt idx="46146">
                  <c:v>109.29872795917275</c:v>
                </c:pt>
                <c:pt idx="46147">
                  <c:v>109.27766524434924</c:v>
                </c:pt>
                <c:pt idx="46148">
                  <c:v>109.25660751596391</c:v>
                </c:pt>
                <c:pt idx="46149">
                  <c:v>109.23554480114039</c:v>
                </c:pt>
                <c:pt idx="46150">
                  <c:v>109.21448208631689</c:v>
                </c:pt>
                <c:pt idx="46151">
                  <c:v>109.19342435793155</c:v>
                </c:pt>
                <c:pt idx="46152">
                  <c:v>109.17236164310805</c:v>
                </c:pt>
                <c:pt idx="46153">
                  <c:v>109.15127898253186</c:v>
                </c:pt>
                <c:pt idx="46154">
                  <c:v>109.13021626770835</c:v>
                </c:pt>
                <c:pt idx="46155">
                  <c:v>109.10915853932302</c:v>
                </c:pt>
                <c:pt idx="46156">
                  <c:v>109.0880958244995</c:v>
                </c:pt>
                <c:pt idx="46157">
                  <c:v>109.067033109676</c:v>
                </c:pt>
                <c:pt idx="46158">
                  <c:v>109.04597538129066</c:v>
                </c:pt>
                <c:pt idx="46159">
                  <c:v>109.02491266646715</c:v>
                </c:pt>
                <c:pt idx="46160">
                  <c:v>109.00384995164364</c:v>
                </c:pt>
                <c:pt idx="46161">
                  <c:v>108.9827922232583</c:v>
                </c:pt>
                <c:pt idx="46162">
                  <c:v>108.9617295084348</c:v>
                </c:pt>
                <c:pt idx="46163">
                  <c:v>108.94066679361129</c:v>
                </c:pt>
                <c:pt idx="46164">
                  <c:v>108.90859357520858</c:v>
                </c:pt>
                <c:pt idx="46165">
                  <c:v>108.91807904161202</c:v>
                </c:pt>
                <c:pt idx="46166">
                  <c:v>108.94505694940986</c:v>
                </c:pt>
                <c:pt idx="46167">
                  <c:v>108.97202847039242</c:v>
                </c:pt>
                <c:pt idx="46168">
                  <c:v>108.99900637819026</c:v>
                </c:pt>
                <c:pt idx="46169">
                  <c:v>109.02571469861708</c:v>
                </c:pt>
                <c:pt idx="46170">
                  <c:v>109.04392865196662</c:v>
                </c:pt>
                <c:pt idx="46171">
                  <c:v>109.05808952932762</c:v>
                </c:pt>
                <c:pt idx="46172">
                  <c:v>108.9908582921241</c:v>
                </c:pt>
                <c:pt idx="46173">
                  <c:v>109.02299141890927</c:v>
                </c:pt>
                <c:pt idx="46174">
                  <c:v>108.99254721888411</c:v>
                </c:pt>
                <c:pt idx="46175">
                  <c:v>109.03795869403342</c:v>
                </c:pt>
                <c:pt idx="46176">
                  <c:v>108.96942526369699</c:v>
                </c:pt>
                <c:pt idx="46177">
                  <c:v>108.95122310607867</c:v>
                </c:pt>
                <c:pt idx="46178">
                  <c:v>108.934708</c:v>
                </c:pt>
                <c:pt idx="46179">
                  <c:v>108.934708</c:v>
                </c:pt>
                <c:pt idx="46180">
                  <c:v>108.934708</c:v>
                </c:pt>
                <c:pt idx="46181">
                  <c:v>108.934708</c:v>
                </c:pt>
                <c:pt idx="46182">
                  <c:v>108.934708</c:v>
                </c:pt>
                <c:pt idx="46183">
                  <c:v>108.934708</c:v>
                </c:pt>
                <c:pt idx="46184">
                  <c:v>108.934708</c:v>
                </c:pt>
                <c:pt idx="46185">
                  <c:v>108.934708</c:v>
                </c:pt>
                <c:pt idx="46186">
                  <c:v>108.934708</c:v>
                </c:pt>
                <c:pt idx="46187">
                  <c:v>108.934708</c:v>
                </c:pt>
                <c:pt idx="46188">
                  <c:v>108.934708</c:v>
                </c:pt>
                <c:pt idx="46189">
                  <c:v>108.934708</c:v>
                </c:pt>
                <c:pt idx="46190">
                  <c:v>108.934708</c:v>
                </c:pt>
                <c:pt idx="46191">
                  <c:v>108.934708</c:v>
                </c:pt>
                <c:pt idx="46192">
                  <c:v>108.934708</c:v>
                </c:pt>
                <c:pt idx="46193">
                  <c:v>108.934708</c:v>
                </c:pt>
                <c:pt idx="46194">
                  <c:v>108.934708</c:v>
                </c:pt>
                <c:pt idx="46195">
                  <c:v>108.934708</c:v>
                </c:pt>
                <c:pt idx="46196">
                  <c:v>108.934708</c:v>
                </c:pt>
                <c:pt idx="46197">
                  <c:v>108.934708</c:v>
                </c:pt>
                <c:pt idx="46198">
                  <c:v>108.934708</c:v>
                </c:pt>
                <c:pt idx="46199">
                  <c:v>108.89961592274678</c:v>
                </c:pt>
                <c:pt idx="46200">
                  <c:v>108.95155481402003</c:v>
                </c:pt>
                <c:pt idx="46201">
                  <c:v>108.93500121859357</c:v>
                </c:pt>
                <c:pt idx="46202">
                  <c:v>108.9167819055794</c:v>
                </c:pt>
                <c:pt idx="46203">
                  <c:v>108.93469074678111</c:v>
                </c:pt>
                <c:pt idx="46204">
                  <c:v>108.95268917334288</c:v>
                </c:pt>
                <c:pt idx="46205">
                  <c:v>108.934708</c:v>
                </c:pt>
                <c:pt idx="46206">
                  <c:v>108.93398355756854</c:v>
                </c:pt>
                <c:pt idx="46207">
                  <c:v>108.89832007700953</c:v>
                </c:pt>
                <c:pt idx="46208">
                  <c:v>108.89051227356948</c:v>
                </c:pt>
                <c:pt idx="46209">
                  <c:v>108.8827026212534</c:v>
                </c:pt>
                <c:pt idx="46210">
                  <c:v>108.87489296893733</c:v>
                </c:pt>
                <c:pt idx="46211">
                  <c:v>108.86708516549727</c:v>
                </c:pt>
                <c:pt idx="46212">
                  <c:v>108.8592755131812</c:v>
                </c:pt>
                <c:pt idx="46213">
                  <c:v>108.85146586086512</c:v>
                </c:pt>
                <c:pt idx="46214">
                  <c:v>108.84699032331902</c:v>
                </c:pt>
                <c:pt idx="46215">
                  <c:v>108.87892045779685</c:v>
                </c:pt>
                <c:pt idx="46216">
                  <c:v>108.862335</c:v>
                </c:pt>
                <c:pt idx="46217">
                  <c:v>108.86056664282309</c:v>
                </c:pt>
                <c:pt idx="46218">
                  <c:v>108.84234825083452</c:v>
                </c:pt>
                <c:pt idx="46219">
                  <c:v>108.82615699999999</c:v>
                </c:pt>
                <c:pt idx="46220">
                  <c:v>108.82186106723891</c:v>
                </c:pt>
                <c:pt idx="46221">
                  <c:v>108.789978</c:v>
                </c:pt>
                <c:pt idx="46222">
                  <c:v>108.789978</c:v>
                </c:pt>
                <c:pt idx="46223">
                  <c:v>108.78929429978753</c:v>
                </c:pt>
                <c:pt idx="46224">
                  <c:v>108.78437445362488</c:v>
                </c:pt>
                <c:pt idx="46225">
                  <c:v>108.77945460746223</c:v>
                </c:pt>
                <c:pt idx="46226">
                  <c:v>108.7745359260359</c:v>
                </c:pt>
                <c:pt idx="46227">
                  <c:v>108.76961607987323</c:v>
                </c:pt>
                <c:pt idx="46228">
                  <c:v>108.76469157476535</c:v>
                </c:pt>
                <c:pt idx="46229">
                  <c:v>108.7597717286027</c:v>
                </c:pt>
                <c:pt idx="46230">
                  <c:v>108.75485304717637</c:v>
                </c:pt>
                <c:pt idx="46231">
                  <c:v>108.7499332010137</c:v>
                </c:pt>
                <c:pt idx="46232">
                  <c:v>108.74501335485105</c:v>
                </c:pt>
                <c:pt idx="46233">
                  <c:v>108.74009467342472</c:v>
                </c:pt>
                <c:pt idx="46234">
                  <c:v>108.73517482726207</c:v>
                </c:pt>
                <c:pt idx="46235">
                  <c:v>108.73025498109942</c:v>
                </c:pt>
                <c:pt idx="46236">
                  <c:v>108.72533629967307</c:v>
                </c:pt>
                <c:pt idx="46237">
                  <c:v>108.72041645351042</c:v>
                </c:pt>
                <c:pt idx="46238">
                  <c:v>108.71549660734777</c:v>
                </c:pt>
                <c:pt idx="46239">
                  <c:v>108.71057792592143</c:v>
                </c:pt>
                <c:pt idx="46240">
                  <c:v>108.70565342081355</c:v>
                </c:pt>
                <c:pt idx="46241">
                  <c:v>108.7007335746509</c:v>
                </c:pt>
                <c:pt idx="46242">
                  <c:v>108.69581489322455</c:v>
                </c:pt>
                <c:pt idx="46243">
                  <c:v>108.6908950470619</c:v>
                </c:pt>
                <c:pt idx="46244">
                  <c:v>108.68597520089925</c:v>
                </c:pt>
                <c:pt idx="46245">
                  <c:v>108.6810565194729</c:v>
                </c:pt>
                <c:pt idx="46246">
                  <c:v>108.67613667331025</c:v>
                </c:pt>
                <c:pt idx="46247">
                  <c:v>108.6712168271476</c:v>
                </c:pt>
                <c:pt idx="46248">
                  <c:v>108.66629814572126</c:v>
                </c:pt>
                <c:pt idx="46249">
                  <c:v>108.66137829955861</c:v>
                </c:pt>
                <c:pt idx="46250">
                  <c:v>108.65645845339596</c:v>
                </c:pt>
                <c:pt idx="46251">
                  <c:v>108.65153977196961</c:v>
                </c:pt>
                <c:pt idx="46252">
                  <c:v>108.64661992580696</c:v>
                </c:pt>
                <c:pt idx="46253">
                  <c:v>108.64169542069908</c:v>
                </c:pt>
                <c:pt idx="46254">
                  <c:v>108.63677557453643</c:v>
                </c:pt>
                <c:pt idx="46255">
                  <c:v>108.63185689311008</c:v>
                </c:pt>
                <c:pt idx="46256">
                  <c:v>108.62693704694743</c:v>
                </c:pt>
                <c:pt idx="46257">
                  <c:v>108.62201720078478</c:v>
                </c:pt>
                <c:pt idx="46258">
                  <c:v>108.61709851935844</c:v>
                </c:pt>
                <c:pt idx="46259">
                  <c:v>108.61217867319579</c:v>
                </c:pt>
                <c:pt idx="46260">
                  <c:v>108.60725882703314</c:v>
                </c:pt>
                <c:pt idx="46261">
                  <c:v>108.60234014560679</c:v>
                </c:pt>
                <c:pt idx="46262">
                  <c:v>108.59742029944414</c:v>
                </c:pt>
                <c:pt idx="46263">
                  <c:v>108.59250045328149</c:v>
                </c:pt>
                <c:pt idx="46264">
                  <c:v>108.58758177185514</c:v>
                </c:pt>
                <c:pt idx="46265">
                  <c:v>108.58265726674726</c:v>
                </c:pt>
                <c:pt idx="46266">
                  <c:v>108.57773742058461</c:v>
                </c:pt>
                <c:pt idx="46267">
                  <c:v>108.55314051924398</c:v>
                </c:pt>
                <c:pt idx="46268">
                  <c:v>108.54822067308133</c:v>
                </c:pt>
                <c:pt idx="46269">
                  <c:v>108.54330199165499</c:v>
                </c:pt>
                <c:pt idx="46270">
                  <c:v>108.53838214549233</c:v>
                </c:pt>
                <c:pt idx="46271">
                  <c:v>108.53346229932968</c:v>
                </c:pt>
                <c:pt idx="46272">
                  <c:v>108.52854361790334</c:v>
                </c:pt>
                <c:pt idx="46273">
                  <c:v>108.52362377174069</c:v>
                </c:pt>
                <c:pt idx="46274">
                  <c:v>108.51869926663281</c:v>
                </c:pt>
                <c:pt idx="46275">
                  <c:v>108.51377942047016</c:v>
                </c:pt>
                <c:pt idx="46276">
                  <c:v>108.50886073904381</c:v>
                </c:pt>
                <c:pt idx="46277">
                  <c:v>108.50394089288116</c:v>
                </c:pt>
                <c:pt idx="46278">
                  <c:v>108.49902104671851</c:v>
                </c:pt>
                <c:pt idx="46279">
                  <c:v>108.49410236529216</c:v>
                </c:pt>
                <c:pt idx="46280">
                  <c:v>108.48918251912951</c:v>
                </c:pt>
                <c:pt idx="46281">
                  <c:v>108.48426267296686</c:v>
                </c:pt>
                <c:pt idx="46282">
                  <c:v>108.47934399154052</c:v>
                </c:pt>
                <c:pt idx="46283">
                  <c:v>108.47442414537787</c:v>
                </c:pt>
                <c:pt idx="46284">
                  <c:v>108.46950429921522</c:v>
                </c:pt>
                <c:pt idx="46285">
                  <c:v>108.46458561778887</c:v>
                </c:pt>
                <c:pt idx="46286">
                  <c:v>108.464355</c:v>
                </c:pt>
                <c:pt idx="46287">
                  <c:v>108.49937696276849</c:v>
                </c:pt>
                <c:pt idx="46288">
                  <c:v>108.48601121479534</c:v>
                </c:pt>
                <c:pt idx="46289">
                  <c:v>108.48450923873874</c:v>
                </c:pt>
                <c:pt idx="46290">
                  <c:v>108.53827560082614</c:v>
                </c:pt>
                <c:pt idx="46291">
                  <c:v>108.51908501314308</c:v>
                </c:pt>
                <c:pt idx="46292">
                  <c:v>108.50138482429784</c:v>
                </c:pt>
                <c:pt idx="46293">
                  <c:v>108.5211046485957</c:v>
                </c:pt>
                <c:pt idx="46294">
                  <c:v>108.54174704376226</c:v>
                </c:pt>
                <c:pt idx="46295">
                  <c:v>108.656372179767</c:v>
                </c:pt>
                <c:pt idx="46296">
                  <c:v>108.67334792192901</c:v>
                </c:pt>
                <c:pt idx="46297">
                  <c:v>108.69031964521268</c:v>
                </c:pt>
                <c:pt idx="46298">
                  <c:v>108.72428720505012</c:v>
                </c:pt>
                <c:pt idx="46299">
                  <c:v>108.74126294721214</c:v>
                </c:pt>
                <c:pt idx="46300">
                  <c:v>108.7582346704958</c:v>
                </c:pt>
                <c:pt idx="46301">
                  <c:v>108.77521041265781</c:v>
                </c:pt>
                <c:pt idx="46302">
                  <c:v>108.79218615481983</c:v>
                </c:pt>
                <c:pt idx="46303">
                  <c:v>108.80915787810349</c:v>
                </c:pt>
                <c:pt idx="46304">
                  <c:v>108.82613362026551</c:v>
                </c:pt>
                <c:pt idx="46305">
                  <c:v>108.84310936242753</c:v>
                </c:pt>
                <c:pt idx="46306">
                  <c:v>108.86008108571119</c:v>
                </c:pt>
                <c:pt idx="46307">
                  <c:v>108.8770568278732</c:v>
                </c:pt>
                <c:pt idx="46308">
                  <c:v>108.89403257003522</c:v>
                </c:pt>
                <c:pt idx="46309">
                  <c:v>108.91100429331888</c:v>
                </c:pt>
                <c:pt idx="46310">
                  <c:v>108.92799611099431</c:v>
                </c:pt>
                <c:pt idx="46311">
                  <c:v>108.94497185315633</c:v>
                </c:pt>
                <c:pt idx="46312">
                  <c:v>108.96194357643999</c:v>
                </c:pt>
                <c:pt idx="46313">
                  <c:v>108.97891931860201</c:v>
                </c:pt>
                <c:pt idx="46314">
                  <c:v>108.99589506076403</c:v>
                </c:pt>
                <c:pt idx="46315">
                  <c:v>109.01286678404769</c:v>
                </c:pt>
                <c:pt idx="46316">
                  <c:v>109.02984252620971</c:v>
                </c:pt>
                <c:pt idx="46317">
                  <c:v>109.04681826837171</c:v>
                </c:pt>
                <c:pt idx="46318">
                  <c:v>109.06378999165538</c:v>
                </c:pt>
                <c:pt idx="46319">
                  <c:v>109.0807657338174</c:v>
                </c:pt>
                <c:pt idx="46320">
                  <c:v>109.0977414759794</c:v>
                </c:pt>
                <c:pt idx="46321">
                  <c:v>109.11471319926308</c:v>
                </c:pt>
                <c:pt idx="46322">
                  <c:v>109.1316889414251</c:v>
                </c:pt>
                <c:pt idx="46323">
                  <c:v>109.14868075910051</c:v>
                </c:pt>
                <c:pt idx="46324">
                  <c:v>109.16565650126253</c:v>
                </c:pt>
                <c:pt idx="46325">
                  <c:v>109.18262822454619</c:v>
                </c:pt>
                <c:pt idx="46326">
                  <c:v>109.19960396670821</c:v>
                </c:pt>
                <c:pt idx="46327">
                  <c:v>109.21657970887023</c:v>
                </c:pt>
                <c:pt idx="46328">
                  <c:v>109.23355143215389</c:v>
                </c:pt>
                <c:pt idx="46329">
                  <c:v>109.25052717431591</c:v>
                </c:pt>
                <c:pt idx="46330">
                  <c:v>109.26750291647792</c:v>
                </c:pt>
                <c:pt idx="46331">
                  <c:v>109.28447463976158</c:v>
                </c:pt>
                <c:pt idx="46332">
                  <c:v>109.3014503819236</c:v>
                </c:pt>
                <c:pt idx="46333">
                  <c:v>109.31842210520726</c:v>
                </c:pt>
                <c:pt idx="46334">
                  <c:v>109.33539784736928</c:v>
                </c:pt>
                <c:pt idx="46335">
                  <c:v>109.35238966504471</c:v>
                </c:pt>
                <c:pt idx="46336">
                  <c:v>109.36936540720673</c:v>
                </c:pt>
                <c:pt idx="46337">
                  <c:v>109.38633713049039</c:v>
                </c:pt>
                <c:pt idx="46338">
                  <c:v>109.4045108059132</c:v>
                </c:pt>
                <c:pt idx="46339">
                  <c:v>109.47582144062946</c:v>
                </c:pt>
                <c:pt idx="46340">
                  <c:v>109.47740899999999</c:v>
                </c:pt>
                <c:pt idx="46341">
                  <c:v>109.51329470338578</c:v>
                </c:pt>
                <c:pt idx="46342">
                  <c:v>109.49551625226513</c:v>
                </c:pt>
                <c:pt idx="46343">
                  <c:v>109.54987480095352</c:v>
                </c:pt>
                <c:pt idx="46344">
                  <c:v>109.56832181115881</c:v>
                </c:pt>
                <c:pt idx="46345">
                  <c:v>109.60367170243204</c:v>
                </c:pt>
                <c:pt idx="46346">
                  <c:v>109.5862004184056</c:v>
                </c:pt>
                <c:pt idx="46347">
                  <c:v>109.59574809402724</c:v>
                </c:pt>
                <c:pt idx="46348">
                  <c:v>109.60530481100837</c:v>
                </c:pt>
                <c:pt idx="46349">
                  <c:v>109.61485248663001</c:v>
                </c:pt>
                <c:pt idx="46350">
                  <c:v>109.6250164398792</c:v>
                </c:pt>
                <c:pt idx="46351">
                  <c:v>109.63716123714535</c:v>
                </c:pt>
                <c:pt idx="46352">
                  <c:v>109.64930603441151</c:v>
                </c:pt>
                <c:pt idx="46353">
                  <c:v>109.66144795648891</c:v>
                </c:pt>
                <c:pt idx="46354">
                  <c:v>109.67359275375506</c:v>
                </c:pt>
                <c:pt idx="46355">
                  <c:v>109.68573467583246</c:v>
                </c:pt>
                <c:pt idx="46356">
                  <c:v>109.69958327181688</c:v>
                </c:pt>
                <c:pt idx="46357">
                  <c:v>109.72826759799715</c:v>
                </c:pt>
                <c:pt idx="46358">
                  <c:v>109.75615052133492</c:v>
                </c:pt>
                <c:pt idx="46359">
                  <c:v>109.75258567954221</c:v>
                </c:pt>
                <c:pt idx="46360">
                  <c:v>109.803032</c:v>
                </c:pt>
                <c:pt idx="46361">
                  <c:v>109.79152442107772</c:v>
                </c:pt>
                <c:pt idx="46362">
                  <c:v>109.7727306328963</c:v>
                </c:pt>
                <c:pt idx="46363">
                  <c:v>109.79094678826895</c:v>
                </c:pt>
                <c:pt idx="46364">
                  <c:v>109.79689881974249</c:v>
                </c:pt>
                <c:pt idx="46365">
                  <c:v>109.79033197142951</c:v>
                </c:pt>
                <c:pt idx="46366">
                  <c:v>109.80601978350276</c:v>
                </c:pt>
                <c:pt idx="46367">
                  <c:v>109.82170759557602</c:v>
                </c:pt>
                <c:pt idx="46368">
                  <c:v>109.8373916936786</c:v>
                </c:pt>
                <c:pt idx="46369">
                  <c:v>109.85307950575185</c:v>
                </c:pt>
                <c:pt idx="46370">
                  <c:v>109.86876731782509</c:v>
                </c:pt>
                <c:pt idx="46371">
                  <c:v>109.88445141592767</c:v>
                </c:pt>
                <c:pt idx="46372">
                  <c:v>109.90013922800092</c:v>
                </c:pt>
                <c:pt idx="46373">
                  <c:v>109.91584189595682</c:v>
                </c:pt>
                <c:pt idx="46374">
                  <c:v>109.93152970803007</c:v>
                </c:pt>
                <c:pt idx="46375">
                  <c:v>109.94721380613265</c:v>
                </c:pt>
                <c:pt idx="46376">
                  <c:v>109.96290161820589</c:v>
                </c:pt>
                <c:pt idx="46377">
                  <c:v>109.97858571630849</c:v>
                </c:pt>
                <c:pt idx="46378">
                  <c:v>109.99427352838173</c:v>
                </c:pt>
                <c:pt idx="46379">
                  <c:v>110.00996134045498</c:v>
                </c:pt>
                <c:pt idx="46380">
                  <c:v>110.02564543855756</c:v>
                </c:pt>
                <c:pt idx="46381">
                  <c:v>110.04133325063081</c:v>
                </c:pt>
                <c:pt idx="46382">
                  <c:v>110.05702106270405</c:v>
                </c:pt>
                <c:pt idx="46383">
                  <c:v>110.07270516080665</c:v>
                </c:pt>
                <c:pt idx="46384">
                  <c:v>110.08839297287989</c:v>
                </c:pt>
                <c:pt idx="46385">
                  <c:v>110.10409564083578</c:v>
                </c:pt>
                <c:pt idx="46386">
                  <c:v>110.11978345290903</c:v>
                </c:pt>
                <c:pt idx="46387">
                  <c:v>110.13546755101162</c:v>
                </c:pt>
                <c:pt idx="46388">
                  <c:v>110.15115536308487</c:v>
                </c:pt>
                <c:pt idx="46389">
                  <c:v>110.16684317515811</c:v>
                </c:pt>
                <c:pt idx="46390">
                  <c:v>110.1825272732607</c:v>
                </c:pt>
                <c:pt idx="46391">
                  <c:v>110.19821508533394</c:v>
                </c:pt>
                <c:pt idx="46392">
                  <c:v>110.21390289740719</c:v>
                </c:pt>
                <c:pt idx="46393">
                  <c:v>110.22958699550978</c:v>
                </c:pt>
                <c:pt idx="46394">
                  <c:v>110.24527480758303</c:v>
                </c:pt>
                <c:pt idx="46395">
                  <c:v>110.26096261965627</c:v>
                </c:pt>
                <c:pt idx="46396">
                  <c:v>110.27664671775887</c:v>
                </c:pt>
                <c:pt idx="46397">
                  <c:v>110.2923345298321</c:v>
                </c:pt>
                <c:pt idx="46398">
                  <c:v>110.308037197788</c:v>
                </c:pt>
                <c:pt idx="46399">
                  <c:v>110.32372129589058</c:v>
                </c:pt>
                <c:pt idx="46400">
                  <c:v>110.33940910796383</c:v>
                </c:pt>
                <c:pt idx="46401">
                  <c:v>110.35660464815255</c:v>
                </c:pt>
                <c:pt idx="46402">
                  <c:v>110.38581161969481</c:v>
                </c:pt>
                <c:pt idx="46403">
                  <c:v>110.42224879589889</c:v>
                </c:pt>
                <c:pt idx="46404">
                  <c:v>110.5302508943697</c:v>
                </c:pt>
                <c:pt idx="46405">
                  <c:v>110.53696824794419</c:v>
                </c:pt>
                <c:pt idx="46406">
                  <c:v>110.58648814947684</c:v>
                </c:pt>
                <c:pt idx="46407">
                  <c:v>110.62415375710016</c:v>
                </c:pt>
                <c:pt idx="46408">
                  <c:v>110.526627</c:v>
                </c:pt>
                <c:pt idx="46409">
                  <c:v>110.526627</c:v>
                </c:pt>
                <c:pt idx="46410">
                  <c:v>110.55306330765001</c:v>
                </c:pt>
                <c:pt idx="46411">
                  <c:v>110.59310165957315</c:v>
                </c:pt>
                <c:pt idx="46412">
                  <c:v>110.63313053271979</c:v>
                </c:pt>
                <c:pt idx="46413">
                  <c:v>110.67316888464292</c:v>
                </c:pt>
                <c:pt idx="46414">
                  <c:v>110.71320723656606</c:v>
                </c:pt>
                <c:pt idx="46415">
                  <c:v>110.7532361097127</c:v>
                </c:pt>
                <c:pt idx="46416">
                  <c:v>110.79327446163583</c:v>
                </c:pt>
                <c:pt idx="46417">
                  <c:v>110.83331281355898</c:v>
                </c:pt>
                <c:pt idx="46418">
                  <c:v>110.87334168670561</c:v>
                </c:pt>
                <c:pt idx="46419">
                  <c:v>110.91338003862874</c:v>
                </c:pt>
                <c:pt idx="46420">
                  <c:v>110.95341839055189</c:v>
                </c:pt>
                <c:pt idx="46421">
                  <c:v>110.99344726369853</c:v>
                </c:pt>
                <c:pt idx="46422">
                  <c:v>111.03348561562166</c:v>
                </c:pt>
                <c:pt idx="46423">
                  <c:v>111.07356188265079</c:v>
                </c:pt>
                <c:pt idx="46424">
                  <c:v>111.11359075579743</c:v>
                </c:pt>
                <c:pt idx="46425">
                  <c:v>111.15362910772056</c:v>
                </c:pt>
                <c:pt idx="46426">
                  <c:v>111.19366745964371</c:v>
                </c:pt>
                <c:pt idx="46427">
                  <c:v>111.23369633279034</c:v>
                </c:pt>
                <c:pt idx="46428">
                  <c:v>111.27373468471347</c:v>
                </c:pt>
                <c:pt idx="46429">
                  <c:v>111.31377303663662</c:v>
                </c:pt>
                <c:pt idx="46430">
                  <c:v>111.35380190978326</c:v>
                </c:pt>
                <c:pt idx="46431">
                  <c:v>111.39384026170639</c:v>
                </c:pt>
                <c:pt idx="46432">
                  <c:v>111.43387861362953</c:v>
                </c:pt>
                <c:pt idx="46433">
                  <c:v>111.47390748677617</c:v>
                </c:pt>
                <c:pt idx="46434">
                  <c:v>111.5139458386993</c:v>
                </c:pt>
                <c:pt idx="46435">
                  <c:v>111.55402210572842</c:v>
                </c:pt>
                <c:pt idx="46436">
                  <c:v>111.59406045765157</c:v>
                </c:pt>
                <c:pt idx="46437">
                  <c:v>111.6340893307982</c:v>
                </c:pt>
                <c:pt idx="46438">
                  <c:v>111.67412768272133</c:v>
                </c:pt>
                <c:pt idx="46439">
                  <c:v>111.71416603464448</c:v>
                </c:pt>
                <c:pt idx="46440">
                  <c:v>111.75419490779112</c:v>
                </c:pt>
                <c:pt idx="46441">
                  <c:v>111.79423325971425</c:v>
                </c:pt>
                <c:pt idx="46442">
                  <c:v>111.83427161163739</c:v>
                </c:pt>
                <c:pt idx="46443">
                  <c:v>111.87430048478403</c:v>
                </c:pt>
                <c:pt idx="46444">
                  <c:v>111.91433883670716</c:v>
                </c:pt>
                <c:pt idx="46445">
                  <c:v>111.9543771886303</c:v>
                </c:pt>
                <c:pt idx="46446">
                  <c:v>111.99440606177694</c:v>
                </c:pt>
                <c:pt idx="46447">
                  <c:v>112.03444441370007</c:v>
                </c:pt>
                <c:pt idx="46448">
                  <c:v>112.07452068072921</c:v>
                </c:pt>
                <c:pt idx="46449">
                  <c:v>112.11454955387585</c:v>
                </c:pt>
                <c:pt idx="46450">
                  <c:v>112.15458790579898</c:v>
                </c:pt>
                <c:pt idx="46451">
                  <c:v>112.19462625772212</c:v>
                </c:pt>
                <c:pt idx="46452">
                  <c:v>112.23465513086876</c:v>
                </c:pt>
                <c:pt idx="46453">
                  <c:v>112.27469348279189</c:v>
                </c:pt>
                <c:pt idx="46454">
                  <c:v>112.31473183471503</c:v>
                </c:pt>
                <c:pt idx="46455">
                  <c:v>112.35466862231759</c:v>
                </c:pt>
                <c:pt idx="46456">
                  <c:v>112.389915</c:v>
                </c:pt>
                <c:pt idx="46457">
                  <c:v>112.389915</c:v>
                </c:pt>
                <c:pt idx="46458">
                  <c:v>112.39076040772532</c:v>
                </c:pt>
                <c:pt idx="46459">
                  <c:v>112.4099545059609</c:v>
                </c:pt>
                <c:pt idx="46460">
                  <c:v>112.44306187008343</c:v>
                </c:pt>
                <c:pt idx="46461">
                  <c:v>112.42734047615642</c:v>
                </c:pt>
                <c:pt idx="46462">
                  <c:v>112.44281144492132</c:v>
                </c:pt>
                <c:pt idx="46463">
                  <c:v>112.42909597711017</c:v>
                </c:pt>
                <c:pt idx="46464">
                  <c:v>112.46272387131359</c:v>
                </c:pt>
                <c:pt idx="46465">
                  <c:v>112.46776098654452</c:v>
                </c:pt>
                <c:pt idx="46466">
                  <c:v>112.47279929455671</c:v>
                </c:pt>
                <c:pt idx="46467">
                  <c:v>112.47783760256888</c:v>
                </c:pt>
                <c:pt idx="46468">
                  <c:v>112.48287471779982</c:v>
                </c:pt>
                <c:pt idx="46469">
                  <c:v>112.48791302581201</c:v>
                </c:pt>
                <c:pt idx="46470">
                  <c:v>112.49295133382419</c:v>
                </c:pt>
                <c:pt idx="46471">
                  <c:v>112.49798844905513</c:v>
                </c:pt>
                <c:pt idx="46472">
                  <c:v>112.5030267570673</c:v>
                </c:pt>
                <c:pt idx="46473">
                  <c:v>112.50806983620451</c:v>
                </c:pt>
                <c:pt idx="46474">
                  <c:v>112.51310695143543</c:v>
                </c:pt>
                <c:pt idx="46475">
                  <c:v>112.51814525944762</c:v>
                </c:pt>
                <c:pt idx="46476">
                  <c:v>112.52318356745981</c:v>
                </c:pt>
                <c:pt idx="46477">
                  <c:v>112.52822068269074</c:v>
                </c:pt>
                <c:pt idx="46478">
                  <c:v>112.53325899070293</c:v>
                </c:pt>
                <c:pt idx="46479">
                  <c:v>112.53829729871511</c:v>
                </c:pt>
                <c:pt idx="46480">
                  <c:v>112.54333441394604</c:v>
                </c:pt>
                <c:pt idx="46481">
                  <c:v>112.54837272195823</c:v>
                </c:pt>
                <c:pt idx="46482">
                  <c:v>112.55341102997042</c:v>
                </c:pt>
                <c:pt idx="46483">
                  <c:v>112.55844814520135</c:v>
                </c:pt>
                <c:pt idx="46484">
                  <c:v>112.56348645321353</c:v>
                </c:pt>
                <c:pt idx="46485">
                  <c:v>112.56852953235072</c:v>
                </c:pt>
                <c:pt idx="46486">
                  <c:v>112.57356784036291</c:v>
                </c:pt>
                <c:pt idx="46487">
                  <c:v>112.57860495559385</c:v>
                </c:pt>
                <c:pt idx="46488">
                  <c:v>112.58364326360604</c:v>
                </c:pt>
                <c:pt idx="46489">
                  <c:v>112.58868157161821</c:v>
                </c:pt>
                <c:pt idx="46490">
                  <c:v>112.59371868684914</c:v>
                </c:pt>
                <c:pt idx="46491">
                  <c:v>112.59875699486133</c:v>
                </c:pt>
                <c:pt idx="46492">
                  <c:v>112.60379530287352</c:v>
                </c:pt>
                <c:pt idx="46493">
                  <c:v>112.60883241810446</c:v>
                </c:pt>
                <c:pt idx="46494">
                  <c:v>112.61387072611663</c:v>
                </c:pt>
                <c:pt idx="46495">
                  <c:v>112.61890903412882</c:v>
                </c:pt>
                <c:pt idx="46496">
                  <c:v>112.62394614935975</c:v>
                </c:pt>
                <c:pt idx="46497">
                  <c:v>112.62898445737194</c:v>
                </c:pt>
                <c:pt idx="46498">
                  <c:v>112.63402753650914</c:v>
                </c:pt>
                <c:pt idx="46499">
                  <c:v>112.63906465174007</c:v>
                </c:pt>
                <c:pt idx="46500">
                  <c:v>112.64410295975226</c:v>
                </c:pt>
                <c:pt idx="46501">
                  <c:v>112.64914126776443</c:v>
                </c:pt>
                <c:pt idx="46502">
                  <c:v>112.65417838299537</c:v>
                </c:pt>
                <c:pt idx="46503">
                  <c:v>112.65921669100756</c:v>
                </c:pt>
                <c:pt idx="46504">
                  <c:v>112.66425499901975</c:v>
                </c:pt>
                <c:pt idx="46505">
                  <c:v>112.66929211425068</c:v>
                </c:pt>
                <c:pt idx="46506">
                  <c:v>112.67433042226286</c:v>
                </c:pt>
                <c:pt idx="46507">
                  <c:v>112.67936873027504</c:v>
                </c:pt>
                <c:pt idx="46508">
                  <c:v>112.68440584550598</c:v>
                </c:pt>
                <c:pt idx="46509">
                  <c:v>112.68944415351817</c:v>
                </c:pt>
                <c:pt idx="46510">
                  <c:v>112.69448723265536</c:v>
                </c:pt>
                <c:pt idx="46511">
                  <c:v>112.69952554066755</c:v>
                </c:pt>
                <c:pt idx="46512">
                  <c:v>112.70456265589847</c:v>
                </c:pt>
                <c:pt idx="46513">
                  <c:v>112.70960096391066</c:v>
                </c:pt>
                <c:pt idx="46514">
                  <c:v>112.71463927192285</c:v>
                </c:pt>
                <c:pt idx="46515">
                  <c:v>112.71967638715378</c:v>
                </c:pt>
                <c:pt idx="46516">
                  <c:v>112.72471469516596</c:v>
                </c:pt>
                <c:pt idx="46517">
                  <c:v>112.72975300317815</c:v>
                </c:pt>
                <c:pt idx="46518">
                  <c:v>112.72939368659205</c:v>
                </c:pt>
                <c:pt idx="46519">
                  <c:v>112.70685211063424</c:v>
                </c:pt>
                <c:pt idx="46520">
                  <c:v>112.67040852601431</c:v>
                </c:pt>
                <c:pt idx="46521">
                  <c:v>112.643181</c:v>
                </c:pt>
                <c:pt idx="46522">
                  <c:v>112.63844658442486</c:v>
                </c:pt>
                <c:pt idx="46523">
                  <c:v>112.64456924868735</c:v>
                </c:pt>
                <c:pt idx="46524">
                  <c:v>112.67741305793992</c:v>
                </c:pt>
                <c:pt idx="46525">
                  <c:v>112.625092</c:v>
                </c:pt>
                <c:pt idx="46526">
                  <c:v>112.61460233285646</c:v>
                </c:pt>
                <c:pt idx="46527">
                  <c:v>112.58891300000001</c:v>
                </c:pt>
                <c:pt idx="46528">
                  <c:v>112.58891300000001</c:v>
                </c:pt>
                <c:pt idx="46529">
                  <c:v>112.58891300000001</c:v>
                </c:pt>
                <c:pt idx="46530">
                  <c:v>112.58891300000001</c:v>
                </c:pt>
                <c:pt idx="46531">
                  <c:v>112.60099566483909</c:v>
                </c:pt>
                <c:pt idx="46532">
                  <c:v>112.61325017623918</c:v>
                </c:pt>
                <c:pt idx="46533">
                  <c:v>112.57827953166439</c:v>
                </c:pt>
                <c:pt idx="46534">
                  <c:v>112.54330060609398</c:v>
                </c:pt>
                <c:pt idx="46535">
                  <c:v>112.50828855654102</c:v>
                </c:pt>
                <c:pt idx="46536">
                  <c:v>112.4733096309706</c:v>
                </c:pt>
                <c:pt idx="46537">
                  <c:v>112.43833898639582</c:v>
                </c:pt>
                <c:pt idx="46538">
                  <c:v>112.40336006082541</c:v>
                </c:pt>
                <c:pt idx="46539">
                  <c:v>112.36838113525498</c:v>
                </c:pt>
                <c:pt idx="46540">
                  <c:v>112.33341049068021</c:v>
                </c:pt>
                <c:pt idx="46541">
                  <c:v>112.29843156510978</c:v>
                </c:pt>
                <c:pt idx="46542">
                  <c:v>112.26345263953937</c:v>
                </c:pt>
                <c:pt idx="46543">
                  <c:v>112.2284819949646</c:v>
                </c:pt>
                <c:pt idx="46544">
                  <c:v>112.19350306939417</c:v>
                </c:pt>
                <c:pt idx="46545">
                  <c:v>112.15852414382375</c:v>
                </c:pt>
                <c:pt idx="46546">
                  <c:v>112.12355349924897</c:v>
                </c:pt>
                <c:pt idx="46547">
                  <c:v>112.08857457367856</c:v>
                </c:pt>
                <c:pt idx="46548">
                  <c:v>112.0535625241256</c:v>
                </c:pt>
                <c:pt idx="46549">
                  <c:v>112.01859187955081</c:v>
                </c:pt>
                <c:pt idx="46550">
                  <c:v>111.9836129539804</c:v>
                </c:pt>
                <c:pt idx="46551">
                  <c:v>111.94863402840998</c:v>
                </c:pt>
                <c:pt idx="46552">
                  <c:v>111.9136633838352</c:v>
                </c:pt>
                <c:pt idx="46553">
                  <c:v>111.87868445826479</c:v>
                </c:pt>
                <c:pt idx="46554">
                  <c:v>111.84370553269437</c:v>
                </c:pt>
                <c:pt idx="46555">
                  <c:v>111.80873488811959</c:v>
                </c:pt>
                <c:pt idx="46556">
                  <c:v>111.77375596254917</c:v>
                </c:pt>
                <c:pt idx="46557">
                  <c:v>111.73877703697875</c:v>
                </c:pt>
                <c:pt idx="46558">
                  <c:v>111.70380639240398</c:v>
                </c:pt>
                <c:pt idx="46559">
                  <c:v>111.66882746683355</c:v>
                </c:pt>
                <c:pt idx="46560">
                  <c:v>111.63381541728059</c:v>
                </c:pt>
                <c:pt idx="46561">
                  <c:v>111.59883649171017</c:v>
                </c:pt>
                <c:pt idx="46562">
                  <c:v>111.56386584713539</c:v>
                </c:pt>
                <c:pt idx="46563">
                  <c:v>111.52888692156498</c:v>
                </c:pt>
                <c:pt idx="46564">
                  <c:v>111.49390799599456</c:v>
                </c:pt>
                <c:pt idx="46565">
                  <c:v>111.45893735141978</c:v>
                </c:pt>
                <c:pt idx="46566">
                  <c:v>111.42395842584936</c:v>
                </c:pt>
                <c:pt idx="46567">
                  <c:v>111.38897950027895</c:v>
                </c:pt>
                <c:pt idx="46568">
                  <c:v>111.35400885570417</c:v>
                </c:pt>
                <c:pt idx="46569">
                  <c:v>111.31902993013375</c:v>
                </c:pt>
                <c:pt idx="46570">
                  <c:v>111.28405100456334</c:v>
                </c:pt>
                <c:pt idx="46571">
                  <c:v>111.24908035998855</c:v>
                </c:pt>
                <c:pt idx="46572">
                  <c:v>111.21410143441814</c:v>
                </c:pt>
                <c:pt idx="46573">
                  <c:v>111.17908938486516</c:v>
                </c:pt>
                <c:pt idx="46574">
                  <c:v>111.14411874029039</c:v>
                </c:pt>
                <c:pt idx="46575">
                  <c:v>111.10913981471997</c:v>
                </c:pt>
                <c:pt idx="46576">
                  <c:v>111.07416088914955</c:v>
                </c:pt>
                <c:pt idx="46577">
                  <c:v>111.03919024457477</c:v>
                </c:pt>
                <c:pt idx="46578">
                  <c:v>111.00421131900436</c:v>
                </c:pt>
                <c:pt idx="46579">
                  <c:v>110.96923239343394</c:v>
                </c:pt>
                <c:pt idx="46580">
                  <c:v>110.93426174885916</c:v>
                </c:pt>
                <c:pt idx="46581">
                  <c:v>110.89928282328874</c:v>
                </c:pt>
                <c:pt idx="46582">
                  <c:v>110.85072454029566</c:v>
                </c:pt>
                <c:pt idx="46583">
                  <c:v>110.7833852102503</c:v>
                </c:pt>
                <c:pt idx="46584">
                  <c:v>110.77462574606581</c:v>
                </c:pt>
                <c:pt idx="46585">
                  <c:v>110.74098311206485</c:v>
                </c:pt>
                <c:pt idx="46586">
                  <c:v>110.67398329471436</c:v>
                </c:pt>
                <c:pt idx="46587">
                  <c:v>110.6331927258409</c:v>
                </c:pt>
                <c:pt idx="46588">
                  <c:v>110.60017811028037</c:v>
                </c:pt>
                <c:pt idx="46589">
                  <c:v>110.61711795861149</c:v>
                </c:pt>
                <c:pt idx="46590">
                  <c:v>110.53566318232782</c:v>
                </c:pt>
                <c:pt idx="46591">
                  <c:v>110.4306851535527</c:v>
                </c:pt>
                <c:pt idx="46592">
                  <c:v>110.37040508011445</c:v>
                </c:pt>
                <c:pt idx="46593">
                  <c:v>110.38187384835479</c:v>
                </c:pt>
                <c:pt idx="46594">
                  <c:v>110.36658968856976</c:v>
                </c:pt>
                <c:pt idx="46595">
                  <c:v>110.31659549675916</c:v>
                </c:pt>
                <c:pt idx="46596">
                  <c:v>110.26661314069474</c:v>
                </c:pt>
                <c:pt idx="46597">
                  <c:v>110.21661894888415</c:v>
                </c:pt>
                <c:pt idx="46598">
                  <c:v>110.16657741408888</c:v>
                </c:pt>
                <c:pt idx="46599">
                  <c:v>110.11659505802446</c:v>
                </c:pt>
                <c:pt idx="46600">
                  <c:v>110.06660086621386</c:v>
                </c:pt>
                <c:pt idx="46601">
                  <c:v>110.01660667440326</c:v>
                </c:pt>
                <c:pt idx="46602">
                  <c:v>109.96662431833883</c:v>
                </c:pt>
                <c:pt idx="46603">
                  <c:v>109.91663012652823</c:v>
                </c:pt>
                <c:pt idx="46604">
                  <c:v>109.86663593471764</c:v>
                </c:pt>
                <c:pt idx="46605">
                  <c:v>109.81665357865322</c:v>
                </c:pt>
                <c:pt idx="46606">
                  <c:v>109.76665938684262</c:v>
                </c:pt>
                <c:pt idx="46607">
                  <c:v>109.16672908511546</c:v>
                </c:pt>
                <c:pt idx="46608">
                  <c:v>109.11673489330487</c:v>
                </c:pt>
                <c:pt idx="46609">
                  <c:v>109.06674070149427</c:v>
                </c:pt>
                <c:pt idx="46610">
                  <c:v>109.01675834542985</c:v>
                </c:pt>
                <c:pt idx="46611">
                  <c:v>108.96671681063458</c:v>
                </c:pt>
                <c:pt idx="46612">
                  <c:v>108.91672261882398</c:v>
                </c:pt>
                <c:pt idx="46613">
                  <c:v>108.86674026275956</c:v>
                </c:pt>
                <c:pt idx="46614">
                  <c:v>108.81674607094897</c:v>
                </c:pt>
                <c:pt idx="46615">
                  <c:v>108.76675187913837</c:v>
                </c:pt>
                <c:pt idx="46616">
                  <c:v>108.71676952307394</c:v>
                </c:pt>
                <c:pt idx="46617">
                  <c:v>108.66677533126334</c:v>
                </c:pt>
                <c:pt idx="46618">
                  <c:v>108.61678113945274</c:v>
                </c:pt>
                <c:pt idx="46619">
                  <c:v>108.56679878338832</c:v>
                </c:pt>
                <c:pt idx="46620">
                  <c:v>108.51680459157772</c:v>
                </c:pt>
                <c:pt idx="46621">
                  <c:v>108.46681039976713</c:v>
                </c:pt>
                <c:pt idx="46622">
                  <c:v>108.41682804370269</c:v>
                </c:pt>
                <c:pt idx="46623">
                  <c:v>108.3668338518921</c:v>
                </c:pt>
                <c:pt idx="46624">
                  <c:v>108.31679231709684</c:v>
                </c:pt>
                <c:pt idx="46625">
                  <c:v>108.26679812528624</c:v>
                </c:pt>
                <c:pt idx="46626">
                  <c:v>108.15923616162098</c:v>
                </c:pt>
                <c:pt idx="46627">
                  <c:v>108.15683</c:v>
                </c:pt>
                <c:pt idx="46628">
                  <c:v>108.04914800286123</c:v>
                </c:pt>
                <c:pt idx="46629">
                  <c:v>107.97600825983314</c:v>
                </c:pt>
                <c:pt idx="46630">
                  <c:v>107.88493586075346</c:v>
                </c:pt>
                <c:pt idx="46631">
                  <c:v>107.79408012872467</c:v>
                </c:pt>
                <c:pt idx="46632">
                  <c:v>107.722656</c:v>
                </c:pt>
                <c:pt idx="46633">
                  <c:v>107.7187569341917</c:v>
                </c:pt>
                <c:pt idx="46634">
                  <c:v>107.57568637842058</c:v>
                </c:pt>
                <c:pt idx="46635">
                  <c:v>107.50907456072937</c:v>
                </c:pt>
                <c:pt idx="46636">
                  <c:v>107.44238387515078</c:v>
                </c:pt>
                <c:pt idx="46637">
                  <c:v>107.3757562838821</c:v>
                </c:pt>
                <c:pt idx="46638">
                  <c:v>107.3091444661909</c:v>
                </c:pt>
                <c:pt idx="46639">
                  <c:v>107.24251687492222</c:v>
                </c:pt>
                <c:pt idx="46640">
                  <c:v>107.17588928365353</c:v>
                </c:pt>
                <c:pt idx="46641">
                  <c:v>107.10927746596234</c:v>
                </c:pt>
                <c:pt idx="46642">
                  <c:v>107.04264987469365</c:v>
                </c:pt>
                <c:pt idx="46643">
                  <c:v>106.97602228342497</c:v>
                </c:pt>
                <c:pt idx="46644">
                  <c:v>106.90941046573376</c:v>
                </c:pt>
                <c:pt idx="46645">
                  <c:v>106.84278287446509</c:v>
                </c:pt>
                <c:pt idx="46646">
                  <c:v>106.7761552831964</c:v>
                </c:pt>
                <c:pt idx="46647">
                  <c:v>106.70954346550519</c:v>
                </c:pt>
                <c:pt idx="46648">
                  <c:v>106.64291587423651</c:v>
                </c:pt>
                <c:pt idx="46649">
                  <c:v>106.57622518865792</c:v>
                </c:pt>
                <c:pt idx="46650">
                  <c:v>106.50959759738923</c:v>
                </c:pt>
                <c:pt idx="46651">
                  <c:v>106.44298577969803</c:v>
                </c:pt>
                <c:pt idx="46652">
                  <c:v>106.37635818842935</c:v>
                </c:pt>
                <c:pt idx="46653">
                  <c:v>106.30973059716067</c:v>
                </c:pt>
                <c:pt idx="46654">
                  <c:v>106.24311877946947</c:v>
                </c:pt>
                <c:pt idx="46655">
                  <c:v>106.17649118820079</c:v>
                </c:pt>
                <c:pt idx="46656">
                  <c:v>106.1098635969321</c:v>
                </c:pt>
                <c:pt idx="46657">
                  <c:v>106.04325177924089</c:v>
                </c:pt>
                <c:pt idx="46658">
                  <c:v>105.97662418797222</c:v>
                </c:pt>
                <c:pt idx="46659">
                  <c:v>105.90999659670354</c:v>
                </c:pt>
                <c:pt idx="46660">
                  <c:v>105.84338477901233</c:v>
                </c:pt>
                <c:pt idx="46661">
                  <c:v>105.77669409343373</c:v>
                </c:pt>
                <c:pt idx="46662">
                  <c:v>105.71006650216505</c:v>
                </c:pt>
                <c:pt idx="46663">
                  <c:v>105.64345468447385</c:v>
                </c:pt>
                <c:pt idx="46664">
                  <c:v>105.57682709320517</c:v>
                </c:pt>
                <c:pt idx="46665">
                  <c:v>105.51019950193648</c:v>
                </c:pt>
                <c:pt idx="46666">
                  <c:v>105.44358768424527</c:v>
                </c:pt>
                <c:pt idx="46667">
                  <c:v>105.37696009297659</c:v>
                </c:pt>
                <c:pt idx="46668">
                  <c:v>105.31033250170792</c:v>
                </c:pt>
                <c:pt idx="46669">
                  <c:v>105.24372068401671</c:v>
                </c:pt>
                <c:pt idx="46670">
                  <c:v>105.17709309274802</c:v>
                </c:pt>
                <c:pt idx="46671">
                  <c:v>105.11046550147934</c:v>
                </c:pt>
                <c:pt idx="46672">
                  <c:v>105.04385368378814</c:v>
                </c:pt>
                <c:pt idx="46673">
                  <c:v>104.97722609251946</c:v>
                </c:pt>
                <c:pt idx="46674">
                  <c:v>104.91053540694087</c:v>
                </c:pt>
                <c:pt idx="46675">
                  <c:v>104.84390781567218</c:v>
                </c:pt>
                <c:pt idx="46676">
                  <c:v>104.77729599798097</c:v>
                </c:pt>
                <c:pt idx="46677">
                  <c:v>104.7106684067123</c:v>
                </c:pt>
                <c:pt idx="46678">
                  <c:v>104.64404081544362</c:v>
                </c:pt>
                <c:pt idx="46679">
                  <c:v>104.57742899775241</c:v>
                </c:pt>
                <c:pt idx="46680">
                  <c:v>104.51080140648372</c:v>
                </c:pt>
                <c:pt idx="46681">
                  <c:v>104.44417381521505</c:v>
                </c:pt>
                <c:pt idx="46682">
                  <c:v>104.37756199752384</c:v>
                </c:pt>
                <c:pt idx="46683">
                  <c:v>104.31093440625516</c:v>
                </c:pt>
                <c:pt idx="46684">
                  <c:v>104.24430681498647</c:v>
                </c:pt>
                <c:pt idx="46685">
                  <c:v>104.17769499729528</c:v>
                </c:pt>
                <c:pt idx="46686">
                  <c:v>104.11100431171668</c:v>
                </c:pt>
                <c:pt idx="46687">
                  <c:v>104.044376720448</c:v>
                </c:pt>
                <c:pt idx="46688">
                  <c:v>103.97776490275679</c:v>
                </c:pt>
                <c:pt idx="46689">
                  <c:v>103.9111373114881</c:v>
                </c:pt>
                <c:pt idx="46690">
                  <c:v>103.84574384597043</c:v>
                </c:pt>
                <c:pt idx="46691">
                  <c:v>103.78908158583691</c:v>
                </c:pt>
                <c:pt idx="46692">
                  <c:v>103.72047796424314</c:v>
                </c:pt>
                <c:pt idx="46693">
                  <c:v>103.67048550214592</c:v>
                </c:pt>
                <c:pt idx="46694">
                  <c:v>103.52475759918933</c:v>
                </c:pt>
                <c:pt idx="46695">
                  <c:v>103.38906818808105</c:v>
                </c:pt>
                <c:pt idx="46696">
                  <c:v>103.31620627896996</c:v>
                </c:pt>
                <c:pt idx="46697">
                  <c:v>103.24333599237005</c:v>
                </c:pt>
                <c:pt idx="46698">
                  <c:v>103.16467769415971</c:v>
                </c:pt>
                <c:pt idx="46699">
                  <c:v>103.07036529144042</c:v>
                </c:pt>
                <c:pt idx="46700">
                  <c:v>103.05150304008293</c:v>
                </c:pt>
                <c:pt idx="46701">
                  <c:v>103.03264525422055</c:v>
                </c:pt>
                <c:pt idx="46702">
                  <c:v>103.01378300286306</c:v>
                </c:pt>
                <c:pt idx="46703">
                  <c:v>102.99492075150557</c:v>
                </c:pt>
                <c:pt idx="46704">
                  <c:v>102.94257281306628</c:v>
                </c:pt>
                <c:pt idx="46705">
                  <c:v>102.86076484243146</c:v>
                </c:pt>
                <c:pt idx="46706">
                  <c:v>102.7753250751073</c:v>
                </c:pt>
                <c:pt idx="46707">
                  <c:v>102.63988767858847</c:v>
                </c:pt>
                <c:pt idx="46708">
                  <c:v>102.54155010917759</c:v>
                </c:pt>
                <c:pt idx="46709">
                  <c:v>102.41010774892705</c:v>
                </c:pt>
                <c:pt idx="46710">
                  <c:v>102.27619181258942</c:v>
                </c:pt>
                <c:pt idx="46711">
                  <c:v>102.17735853171197</c:v>
                </c:pt>
                <c:pt idx="46712">
                  <c:v>102.06026972228844</c:v>
                </c:pt>
                <c:pt idx="46713">
                  <c:v>101.94068790176442</c:v>
                </c:pt>
                <c:pt idx="46714">
                  <c:v>101.80512994487314</c:v>
                </c:pt>
                <c:pt idx="46715">
                  <c:v>101.63627870918258</c:v>
                </c:pt>
                <c:pt idx="46716">
                  <c:v>101.46746744774289</c:v>
                </c:pt>
                <c:pt idx="46717">
                  <c:v>101.29861621205232</c:v>
                </c:pt>
                <c:pt idx="46718">
                  <c:v>101.12976497636176</c:v>
                </c:pt>
                <c:pt idx="46719">
                  <c:v>100.96095371492206</c:v>
                </c:pt>
                <c:pt idx="46720">
                  <c:v>100.79210247923149</c:v>
                </c:pt>
                <c:pt idx="46721">
                  <c:v>100.62325124354092</c:v>
                </c:pt>
                <c:pt idx="46722">
                  <c:v>100.45443998210122</c:v>
                </c:pt>
                <c:pt idx="46723">
                  <c:v>100.28558874641065</c:v>
                </c:pt>
                <c:pt idx="46724">
                  <c:v>100.11657761371659</c:v>
                </c:pt>
                <c:pt idx="46725">
                  <c:v>99.947726378026019</c:v>
                </c:pt>
                <c:pt idx="46726">
                  <c:v>99.778915116586319</c:v>
                </c:pt>
                <c:pt idx="46727">
                  <c:v>99.610063880895751</c:v>
                </c:pt>
                <c:pt idx="46728">
                  <c:v>99.441212645205184</c:v>
                </c:pt>
                <c:pt idx="46729">
                  <c:v>99.272401383765498</c:v>
                </c:pt>
                <c:pt idx="46730">
                  <c:v>99.10355014807493</c:v>
                </c:pt>
                <c:pt idx="46731">
                  <c:v>98.934698912384349</c:v>
                </c:pt>
                <c:pt idx="46732">
                  <c:v>98.765887650944663</c:v>
                </c:pt>
                <c:pt idx="46733">
                  <c:v>98.597036415254095</c:v>
                </c:pt>
                <c:pt idx="46734">
                  <c:v>98.428185179563528</c:v>
                </c:pt>
                <c:pt idx="46735">
                  <c:v>98.259373918123828</c:v>
                </c:pt>
                <c:pt idx="46736">
                  <c:v>98.090362785429761</c:v>
                </c:pt>
                <c:pt idx="46737">
                  <c:v>97.921511549739193</c:v>
                </c:pt>
                <c:pt idx="46738">
                  <c:v>97.752700288299494</c:v>
                </c:pt>
                <c:pt idx="46739">
                  <c:v>97.583849052608926</c:v>
                </c:pt>
                <c:pt idx="46740">
                  <c:v>97.414997816918358</c:v>
                </c:pt>
                <c:pt idx="46741">
                  <c:v>97.246186555478658</c:v>
                </c:pt>
                <c:pt idx="46742">
                  <c:v>97.077335319788091</c:v>
                </c:pt>
                <c:pt idx="46743">
                  <c:v>96.908484084097523</c:v>
                </c:pt>
                <c:pt idx="46744">
                  <c:v>96.739672822657838</c:v>
                </c:pt>
                <c:pt idx="46745">
                  <c:v>96.57082158696727</c:v>
                </c:pt>
                <c:pt idx="46746">
                  <c:v>96.401970351276702</c:v>
                </c:pt>
                <c:pt idx="46747">
                  <c:v>96.233159089837002</c:v>
                </c:pt>
                <c:pt idx="46748">
                  <c:v>96.064307854146435</c:v>
                </c:pt>
                <c:pt idx="46749">
                  <c:v>95.895296721452368</c:v>
                </c:pt>
                <c:pt idx="46750">
                  <c:v>95.726445485761801</c:v>
                </c:pt>
                <c:pt idx="46751">
                  <c:v>95.557634224322101</c:v>
                </c:pt>
                <c:pt idx="46752">
                  <c:v>95.388782988631533</c:v>
                </c:pt>
                <c:pt idx="46753">
                  <c:v>95.219931752940965</c:v>
                </c:pt>
                <c:pt idx="46754">
                  <c:v>95.051120491501266</c:v>
                </c:pt>
                <c:pt idx="46755">
                  <c:v>94.779609815450641</c:v>
                </c:pt>
                <c:pt idx="46756">
                  <c:v>94.550307809728181</c:v>
                </c:pt>
                <c:pt idx="46757">
                  <c:v>94.322879616118257</c:v>
                </c:pt>
                <c:pt idx="46758">
                  <c:v>94.072408753992846</c:v>
                </c:pt>
                <c:pt idx="46759">
                  <c:v>93.803562123509778</c:v>
                </c:pt>
                <c:pt idx="46760">
                  <c:v>93.558168771816881</c:v>
                </c:pt>
                <c:pt idx="46761">
                  <c:v>93.264910183313461</c:v>
                </c:pt>
                <c:pt idx="46762">
                  <c:v>93.040291666666675</c:v>
                </c:pt>
                <c:pt idx="46763">
                  <c:v>92.768388128278502</c:v>
                </c:pt>
                <c:pt idx="46764">
                  <c:v>92.476482663372451</c:v>
                </c:pt>
                <c:pt idx="46765">
                  <c:v>92.184474733311262</c:v>
                </c:pt>
                <c:pt idx="46766">
                  <c:v>91.89253593391534</c:v>
                </c:pt>
                <c:pt idx="46767">
                  <c:v>91.600528003854151</c:v>
                </c:pt>
                <c:pt idx="46768">
                  <c:v>91.308520073792977</c:v>
                </c:pt>
                <c:pt idx="46769">
                  <c:v>91.016581274397055</c:v>
                </c:pt>
                <c:pt idx="46770">
                  <c:v>90.724573344335866</c:v>
                </c:pt>
                <c:pt idx="46771">
                  <c:v>90.432565414274677</c:v>
                </c:pt>
                <c:pt idx="46772">
                  <c:v>90.140626614878755</c:v>
                </c:pt>
                <c:pt idx="46773">
                  <c:v>89.848618684817581</c:v>
                </c:pt>
                <c:pt idx="46774">
                  <c:v>89.556334232095352</c:v>
                </c:pt>
                <c:pt idx="46775">
                  <c:v>89.264326302034164</c:v>
                </c:pt>
                <c:pt idx="46776">
                  <c:v>88.972387502638242</c:v>
                </c:pt>
                <c:pt idx="46777">
                  <c:v>88.680379572577053</c:v>
                </c:pt>
                <c:pt idx="46778">
                  <c:v>88.388371642515864</c:v>
                </c:pt>
                <c:pt idx="46779">
                  <c:v>88.096432843119942</c:v>
                </c:pt>
                <c:pt idx="46780">
                  <c:v>87.804424913058767</c:v>
                </c:pt>
                <c:pt idx="46781">
                  <c:v>87.512416982997578</c:v>
                </c:pt>
                <c:pt idx="46782">
                  <c:v>87.220478183601656</c:v>
                </c:pt>
                <c:pt idx="46783">
                  <c:v>86.928470253540468</c:v>
                </c:pt>
                <c:pt idx="46784">
                  <c:v>86.636462323479293</c:v>
                </c:pt>
                <c:pt idx="46785">
                  <c:v>86.344523524083357</c:v>
                </c:pt>
                <c:pt idx="46786">
                  <c:v>86.052239071361129</c:v>
                </c:pt>
                <c:pt idx="46787">
                  <c:v>85.760231141299954</c:v>
                </c:pt>
                <c:pt idx="46788">
                  <c:v>85.468292341904032</c:v>
                </c:pt>
                <c:pt idx="46789">
                  <c:v>85.176284411842843</c:v>
                </c:pt>
                <c:pt idx="46790">
                  <c:v>84.884276481781654</c:v>
                </c:pt>
                <c:pt idx="46791">
                  <c:v>84.592337682385732</c:v>
                </c:pt>
                <c:pt idx="46792">
                  <c:v>84.300329752324558</c:v>
                </c:pt>
                <c:pt idx="46793">
                  <c:v>84.008321822263369</c:v>
                </c:pt>
                <c:pt idx="46794">
                  <c:v>83.716383022867447</c:v>
                </c:pt>
                <c:pt idx="46795">
                  <c:v>83.424375092806258</c:v>
                </c:pt>
                <c:pt idx="46796">
                  <c:v>83.132367162745069</c:v>
                </c:pt>
                <c:pt idx="46797">
                  <c:v>82.840428363349147</c:v>
                </c:pt>
                <c:pt idx="46798">
                  <c:v>82.548420433287959</c:v>
                </c:pt>
                <c:pt idx="46799">
                  <c:v>82.256135980565745</c:v>
                </c:pt>
                <c:pt idx="46800">
                  <c:v>81.964128050504556</c:v>
                </c:pt>
                <c:pt idx="46801">
                  <c:v>81.672189251108634</c:v>
                </c:pt>
                <c:pt idx="46802">
                  <c:v>81.380181321047445</c:v>
                </c:pt>
                <c:pt idx="46803">
                  <c:v>81.08817339098627</c:v>
                </c:pt>
                <c:pt idx="46804">
                  <c:v>80.796234591590348</c:v>
                </c:pt>
                <c:pt idx="46805">
                  <c:v>80.50422666152916</c:v>
                </c:pt>
                <c:pt idx="46806">
                  <c:v>80.212218731467971</c:v>
                </c:pt>
                <c:pt idx="46807">
                  <c:v>79.920279932072049</c:v>
                </c:pt>
                <c:pt idx="46808">
                  <c:v>79.62827200201086</c:v>
                </c:pt>
                <c:pt idx="46809">
                  <c:v>79.336264071949671</c:v>
                </c:pt>
                <c:pt idx="46810">
                  <c:v>79.044325272553749</c:v>
                </c:pt>
                <c:pt idx="46811">
                  <c:v>78.752040819831535</c:v>
                </c:pt>
                <c:pt idx="46812">
                  <c:v>78.460032889770346</c:v>
                </c:pt>
                <c:pt idx="46813">
                  <c:v>78.168094090374424</c:v>
                </c:pt>
                <c:pt idx="46814">
                  <c:v>77.876086160313235</c:v>
                </c:pt>
                <c:pt idx="46815">
                  <c:v>77.584078230252047</c:v>
                </c:pt>
                <c:pt idx="46816">
                  <c:v>77.292139430856125</c:v>
                </c:pt>
                <c:pt idx="46817">
                  <c:v>77.000131500794936</c:v>
                </c:pt>
                <c:pt idx="46818">
                  <c:v>76.708123570733761</c:v>
                </c:pt>
                <c:pt idx="46819">
                  <c:v>76.416184771337839</c:v>
                </c:pt>
                <c:pt idx="46820">
                  <c:v>76.12417684127665</c:v>
                </c:pt>
                <c:pt idx="46821">
                  <c:v>75.832168911215462</c:v>
                </c:pt>
                <c:pt idx="46822">
                  <c:v>75.461620502145919</c:v>
                </c:pt>
                <c:pt idx="46823">
                  <c:v>75.126830508106821</c:v>
                </c:pt>
                <c:pt idx="46824">
                  <c:v>74.84687736829558</c:v>
                </c:pt>
                <c:pt idx="46825">
                  <c:v>74.476323177396281</c:v>
                </c:pt>
                <c:pt idx="46826">
                  <c:v>74.093811136146869</c:v>
                </c:pt>
                <c:pt idx="46827">
                  <c:v>73.744204950178784</c:v>
                </c:pt>
                <c:pt idx="46828">
                  <c:v>71.328016930678103</c:v>
                </c:pt>
                <c:pt idx="46829">
                  <c:v>70.985439281249995</c:v>
                </c:pt>
                <c:pt idx="46830">
                  <c:v>70.694780356602834</c:v>
                </c:pt>
                <c:pt idx="46831">
                  <c:v>70.350698372321645</c:v>
                </c:pt>
                <c:pt idx="46832">
                  <c:v>70.095487305125147</c:v>
                </c:pt>
                <c:pt idx="46833">
                  <c:v>69.804261307582252</c:v>
                </c:pt>
                <c:pt idx="46834">
                  <c:v>69.548080591418355</c:v>
                </c:pt>
                <c:pt idx="46835">
                  <c:v>69.203423994992846</c:v>
                </c:pt>
                <c:pt idx="46836">
                  <c:v>68.929877010729626</c:v>
                </c:pt>
                <c:pt idx="46837">
                  <c:v>68.65494672274508</c:v>
                </c:pt>
                <c:pt idx="46838">
                  <c:v>68.334766410856801</c:v>
                </c:pt>
                <c:pt idx="46839">
                  <c:v>68.014510280755914</c:v>
                </c:pt>
                <c:pt idx="46840">
                  <c:v>67.694254150655027</c:v>
                </c:pt>
                <c:pt idx="46841">
                  <c:v>67.374073838766762</c:v>
                </c:pt>
                <c:pt idx="46842">
                  <c:v>67.053817708665875</c:v>
                </c:pt>
                <c:pt idx="46843">
                  <c:v>66.733561578564974</c:v>
                </c:pt>
                <c:pt idx="46844">
                  <c:v>66.413381266676708</c:v>
                </c:pt>
                <c:pt idx="46845">
                  <c:v>66.093125136575821</c:v>
                </c:pt>
                <c:pt idx="46846">
                  <c:v>65.772869006474934</c:v>
                </c:pt>
                <c:pt idx="46847">
                  <c:v>65.452688694586669</c:v>
                </c:pt>
                <c:pt idx="46848">
                  <c:v>65.132432564485768</c:v>
                </c:pt>
                <c:pt idx="46849">
                  <c:v>64.811873161534407</c:v>
                </c:pt>
                <c:pt idx="46850">
                  <c:v>64.49161703143352</c:v>
                </c:pt>
                <c:pt idx="46851">
                  <c:v>64.171436719545255</c:v>
                </c:pt>
                <c:pt idx="46852">
                  <c:v>63.851180589444368</c:v>
                </c:pt>
                <c:pt idx="46853">
                  <c:v>63.530924459343474</c:v>
                </c:pt>
                <c:pt idx="46854">
                  <c:v>63.210744147455202</c:v>
                </c:pt>
                <c:pt idx="46855">
                  <c:v>62.890488017354315</c:v>
                </c:pt>
                <c:pt idx="46856">
                  <c:v>62.57030770546605</c:v>
                </c:pt>
                <c:pt idx="46857">
                  <c:v>62.250051575365163</c:v>
                </c:pt>
                <c:pt idx="46858">
                  <c:v>61.929795445264268</c:v>
                </c:pt>
                <c:pt idx="46859">
                  <c:v>61.609615133376003</c:v>
                </c:pt>
                <c:pt idx="46860">
                  <c:v>61.289359003275109</c:v>
                </c:pt>
                <c:pt idx="46861">
                  <c:v>60.968799600323749</c:v>
                </c:pt>
                <c:pt idx="46862">
                  <c:v>60.648543470222862</c:v>
                </c:pt>
                <c:pt idx="46863">
                  <c:v>60.328363158334589</c:v>
                </c:pt>
                <c:pt idx="46864">
                  <c:v>60.008107028233702</c:v>
                </c:pt>
                <c:pt idx="46865">
                  <c:v>59.687850898132815</c:v>
                </c:pt>
                <c:pt idx="46866">
                  <c:v>59.367670586244543</c:v>
                </c:pt>
                <c:pt idx="46867">
                  <c:v>59.047414456143656</c:v>
                </c:pt>
                <c:pt idx="46868">
                  <c:v>58.727158326042769</c:v>
                </c:pt>
                <c:pt idx="46869">
                  <c:v>58.406978014154497</c:v>
                </c:pt>
                <c:pt idx="46870">
                  <c:v>58.08672188405361</c:v>
                </c:pt>
                <c:pt idx="46871">
                  <c:v>57.766465753952716</c:v>
                </c:pt>
                <c:pt idx="46872">
                  <c:v>57.44628544206445</c:v>
                </c:pt>
                <c:pt idx="46873">
                  <c:v>57.126029311963563</c:v>
                </c:pt>
                <c:pt idx="46874">
                  <c:v>56.805469909012196</c:v>
                </c:pt>
                <c:pt idx="46875">
                  <c:v>56.460892890557936</c:v>
                </c:pt>
                <c:pt idx="46876">
                  <c:v>56.07140894563662</c:v>
                </c:pt>
                <c:pt idx="46877">
                  <c:v>55.718553390226461</c:v>
                </c:pt>
                <c:pt idx="46878">
                  <c:v>55.367230163090127</c:v>
                </c:pt>
                <c:pt idx="46879">
                  <c:v>54.978409264663803</c:v>
                </c:pt>
                <c:pt idx="46880">
                  <c:v>54.614048160905838</c:v>
                </c:pt>
                <c:pt idx="46881">
                  <c:v>54.256055146399618</c:v>
                </c:pt>
                <c:pt idx="46882">
                  <c:v>53.884352048640913</c:v>
                </c:pt>
                <c:pt idx="46883">
                  <c:v>53.504382467811162</c:v>
                </c:pt>
                <c:pt idx="46884">
                  <c:v>53.137296408120086</c:v>
                </c:pt>
                <c:pt idx="46885">
                  <c:v>52.669943079919456</c:v>
                </c:pt>
                <c:pt idx="46886">
                  <c:v>52.202147182279248</c:v>
                </c:pt>
                <c:pt idx="46887">
                  <c:v>51.734793854078617</c:v>
                </c:pt>
                <c:pt idx="46888">
                  <c:v>51.267551168237887</c:v>
                </c:pt>
                <c:pt idx="46889">
                  <c:v>50.800197840037256</c:v>
                </c:pt>
                <c:pt idx="46890">
                  <c:v>50.332844511836626</c:v>
                </c:pt>
                <c:pt idx="46891">
                  <c:v>49.865601825995896</c:v>
                </c:pt>
                <c:pt idx="46892">
                  <c:v>49.398248497795272</c:v>
                </c:pt>
                <c:pt idx="46893">
                  <c:v>48.930895169594642</c:v>
                </c:pt>
                <c:pt idx="46894">
                  <c:v>48.463652483753911</c:v>
                </c:pt>
                <c:pt idx="46895">
                  <c:v>47.996299155553281</c:v>
                </c:pt>
                <c:pt idx="46896">
                  <c:v>47.528945827352658</c:v>
                </c:pt>
                <c:pt idx="46897">
                  <c:v>47.061703141511927</c:v>
                </c:pt>
                <c:pt idx="46898">
                  <c:v>46.594349813311297</c:v>
                </c:pt>
                <c:pt idx="46899">
                  <c:v>46.126553915671082</c:v>
                </c:pt>
                <c:pt idx="46900">
                  <c:v>45.659311229830351</c:v>
                </c:pt>
                <c:pt idx="46901">
                  <c:v>45.191957901629721</c:v>
                </c:pt>
                <c:pt idx="46902">
                  <c:v>44.724604573429097</c:v>
                </c:pt>
                <c:pt idx="46903">
                  <c:v>44.257361887588367</c:v>
                </c:pt>
                <c:pt idx="46904">
                  <c:v>43.790008559387736</c:v>
                </c:pt>
                <c:pt idx="46905">
                  <c:v>43.322655231187113</c:v>
                </c:pt>
                <c:pt idx="46906">
                  <c:v>42.855412545346383</c:v>
                </c:pt>
                <c:pt idx="46907">
                  <c:v>42.388059217145752</c:v>
                </c:pt>
                <c:pt idx="46908">
                  <c:v>41.920705888945122</c:v>
                </c:pt>
                <c:pt idx="46909">
                  <c:v>41.453463203104391</c:v>
                </c:pt>
                <c:pt idx="46910">
                  <c:v>40.986109874903761</c:v>
                </c:pt>
                <c:pt idx="46911">
                  <c:v>40.518313977263553</c:v>
                </c:pt>
                <c:pt idx="46912">
                  <c:v>40.05096064906293</c:v>
                </c:pt>
                <c:pt idx="46913">
                  <c:v>39.583717963222192</c:v>
                </c:pt>
                <c:pt idx="46914">
                  <c:v>39.116364635021569</c:v>
                </c:pt>
                <c:pt idx="46915">
                  <c:v>38.649011306820938</c:v>
                </c:pt>
                <c:pt idx="46916">
                  <c:v>38.181768620980208</c:v>
                </c:pt>
                <c:pt idx="46917">
                  <c:v>37.714415292779577</c:v>
                </c:pt>
                <c:pt idx="46918">
                  <c:v>37.247061964578947</c:v>
                </c:pt>
                <c:pt idx="46919">
                  <c:v>36.779819278738216</c:v>
                </c:pt>
                <c:pt idx="46920">
                  <c:v>36.312465950537586</c:v>
                </c:pt>
                <c:pt idx="46921">
                  <c:v>35.845112622336963</c:v>
                </c:pt>
                <c:pt idx="46922">
                  <c:v>35.377869936496232</c:v>
                </c:pt>
                <c:pt idx="46923">
                  <c:v>34.442720710655394</c:v>
                </c:pt>
                <c:pt idx="46924">
                  <c:v>33.975478024814663</c:v>
                </c:pt>
                <c:pt idx="46925">
                  <c:v>33.508124696614033</c:v>
                </c:pt>
                <c:pt idx="46926">
                  <c:v>33.040771368413402</c:v>
                </c:pt>
                <c:pt idx="46927">
                  <c:v>32.606831218407251</c:v>
                </c:pt>
                <c:pt idx="46928">
                  <c:v>32.246088464473054</c:v>
                </c:pt>
                <c:pt idx="46929">
                  <c:v>31.933004150178785</c:v>
                </c:pt>
                <c:pt idx="46930">
                  <c:v>31.618981189318074</c:v>
                </c:pt>
                <c:pt idx="46931">
                  <c:v>30.613004959178564</c:v>
                </c:pt>
                <c:pt idx="46932">
                  <c:v>30.275502110443277</c:v>
                </c:pt>
                <c:pt idx="46933">
                  <c:v>29.938393551465065</c:v>
                </c:pt>
                <c:pt idx="46934">
                  <c:v>29.72171863711495</c:v>
                </c:pt>
                <c:pt idx="46935">
                  <c:v>29.396466432006012</c:v>
                </c:pt>
                <c:pt idx="46936">
                  <c:v>29.07623710518407</c:v>
                </c:pt>
                <c:pt idx="46937">
                  <c:v>28.067193069556932</c:v>
                </c:pt>
                <c:pt idx="46938">
                  <c:v>27.786398008353224</c:v>
                </c:pt>
                <c:pt idx="46939">
                  <c:v>27.520722429184548</c:v>
                </c:pt>
                <c:pt idx="46940">
                  <c:v>27.264692305484708</c:v>
                </c:pt>
                <c:pt idx="46941">
                  <c:v>27.039719783406152</c:v>
                </c:pt>
                <c:pt idx="46942">
                  <c:v>26.814747261327597</c:v>
                </c:pt>
                <c:pt idx="46943">
                  <c:v>26.589827999789307</c:v>
                </c:pt>
                <c:pt idx="46944">
                  <c:v>26.364855477710751</c:v>
                </c:pt>
                <c:pt idx="46945">
                  <c:v>26.139882955632196</c:v>
                </c:pt>
                <c:pt idx="46946">
                  <c:v>25.914963694093903</c:v>
                </c:pt>
                <c:pt idx="46947">
                  <c:v>25.689991172015347</c:v>
                </c:pt>
                <c:pt idx="46948">
                  <c:v>25.464805607775734</c:v>
                </c:pt>
                <c:pt idx="46949">
                  <c:v>25.239886346237441</c:v>
                </c:pt>
                <c:pt idx="46950">
                  <c:v>25.014913824158885</c:v>
                </c:pt>
                <c:pt idx="46951">
                  <c:v>24.789941302080329</c:v>
                </c:pt>
                <c:pt idx="46952">
                  <c:v>24.56502204054204</c:v>
                </c:pt>
                <c:pt idx="46953">
                  <c:v>24.340049518463484</c:v>
                </c:pt>
                <c:pt idx="46954">
                  <c:v>24.115076996384929</c:v>
                </c:pt>
                <c:pt idx="46955">
                  <c:v>23.890157734846635</c:v>
                </c:pt>
                <c:pt idx="46956">
                  <c:v>23.66518521276808</c:v>
                </c:pt>
                <c:pt idx="46957">
                  <c:v>23.440212690689524</c:v>
                </c:pt>
                <c:pt idx="46958">
                  <c:v>23.215293429151235</c:v>
                </c:pt>
                <c:pt idx="46959">
                  <c:v>22.990320907072679</c:v>
                </c:pt>
                <c:pt idx="46960">
                  <c:v>22.765135342833062</c:v>
                </c:pt>
                <c:pt idx="46961">
                  <c:v>22.54016282075451</c:v>
                </c:pt>
                <c:pt idx="46962">
                  <c:v>22.315243559216217</c:v>
                </c:pt>
                <c:pt idx="46963">
                  <c:v>22.090271037137661</c:v>
                </c:pt>
                <c:pt idx="46964">
                  <c:v>21.865298515059106</c:v>
                </c:pt>
                <c:pt idx="46965">
                  <c:v>21.640379253520813</c:v>
                </c:pt>
                <c:pt idx="46966">
                  <c:v>21.41540673144226</c:v>
                </c:pt>
                <c:pt idx="46967">
                  <c:v>21.190434209363701</c:v>
                </c:pt>
                <c:pt idx="46968">
                  <c:v>20.965514947825412</c:v>
                </c:pt>
                <c:pt idx="46969">
                  <c:v>20.740542425746856</c:v>
                </c:pt>
                <c:pt idx="46970">
                  <c:v>20.5155699036683</c:v>
                </c:pt>
                <c:pt idx="46971">
                  <c:v>20.290650642130011</c:v>
                </c:pt>
                <c:pt idx="46972">
                  <c:v>20.065678120051452</c:v>
                </c:pt>
                <c:pt idx="46973">
                  <c:v>19.840492555811839</c:v>
                </c:pt>
                <c:pt idx="46974">
                  <c:v>19.615573294273549</c:v>
                </c:pt>
                <c:pt idx="46975">
                  <c:v>19.390600772194993</c:v>
                </c:pt>
                <c:pt idx="46976">
                  <c:v>19.165628250116434</c:v>
                </c:pt>
                <c:pt idx="46977">
                  <c:v>18.940708988578145</c:v>
                </c:pt>
                <c:pt idx="46978">
                  <c:v>18.715736466499589</c:v>
                </c:pt>
                <c:pt idx="46979">
                  <c:v>18.490763944421033</c:v>
                </c:pt>
                <c:pt idx="46980">
                  <c:v>18.265844682882744</c:v>
                </c:pt>
                <c:pt idx="46981">
                  <c:v>18.040872160804184</c:v>
                </c:pt>
                <c:pt idx="46982">
                  <c:v>17.815899638725632</c:v>
                </c:pt>
                <c:pt idx="46983">
                  <c:v>17.611618850881371</c:v>
                </c:pt>
                <c:pt idx="46984">
                  <c:v>17.395759962768498</c:v>
                </c:pt>
                <c:pt idx="46985">
                  <c:v>17.192352106819264</c:v>
                </c:pt>
                <c:pt idx="46986">
                  <c:v>17.069941400715138</c:v>
                </c:pt>
                <c:pt idx="46987">
                  <c:v>16.897784913686216</c:v>
                </c:pt>
                <c:pt idx="46988">
                  <c:v>16.715592060562706</c:v>
                </c:pt>
                <c:pt idx="46989">
                  <c:v>16.453570267699643</c:v>
                </c:pt>
                <c:pt idx="46990">
                  <c:v>16.325223811158796</c:v>
                </c:pt>
                <c:pt idx="46991">
                  <c:v>16.086092072961375</c:v>
                </c:pt>
                <c:pt idx="46992">
                  <c:v>16.030981559847685</c:v>
                </c:pt>
                <c:pt idx="46993">
                  <c:v>15.998659305690714</c:v>
                </c:pt>
                <c:pt idx="46994">
                  <c:v>15.966329397672943</c:v>
                </c:pt>
                <c:pt idx="46995">
                  <c:v>15.933999489655173</c:v>
                </c:pt>
                <c:pt idx="46996">
                  <c:v>15.901677235498202</c:v>
                </c:pt>
                <c:pt idx="46997">
                  <c:v>15.818609773247497</c:v>
                </c:pt>
                <c:pt idx="46998">
                  <c:v>15.635281973049267</c:v>
                </c:pt>
                <c:pt idx="46999">
                  <c:v>15.490664299395373</c:v>
                </c:pt>
                <c:pt idx="47000">
                  <c:v>15.346012380495527</c:v>
                </c:pt>
                <c:pt idx="47001">
                  <c:v>15.201360461595682</c:v>
                </c:pt>
                <c:pt idx="47002">
                  <c:v>15.056742787941788</c:v>
                </c:pt>
                <c:pt idx="47003">
                  <c:v>14.912090869041942</c:v>
                </c:pt>
                <c:pt idx="47004">
                  <c:v>14.767438950142097</c:v>
                </c:pt>
                <c:pt idx="47005">
                  <c:v>14.622821276488203</c:v>
                </c:pt>
                <c:pt idx="47006">
                  <c:v>14.478169357588357</c:v>
                </c:pt>
                <c:pt idx="47007">
                  <c:v>14.333517438688512</c:v>
                </c:pt>
                <c:pt idx="47008">
                  <c:v>14.188899765034618</c:v>
                </c:pt>
                <c:pt idx="47009">
                  <c:v>14.044247846134773</c:v>
                </c:pt>
                <c:pt idx="47010">
                  <c:v>13.899458946251121</c:v>
                </c:pt>
                <c:pt idx="47011">
                  <c:v>13.754807027351275</c:v>
                </c:pt>
                <c:pt idx="47012">
                  <c:v>13.610189353697381</c:v>
                </c:pt>
                <c:pt idx="47013">
                  <c:v>13.465537434797536</c:v>
                </c:pt>
                <c:pt idx="47014">
                  <c:v>13.32088551589769</c:v>
                </c:pt>
                <c:pt idx="47015">
                  <c:v>13.176267842243796</c:v>
                </c:pt>
                <c:pt idx="47016">
                  <c:v>13.031615923343951</c:v>
                </c:pt>
                <c:pt idx="47017">
                  <c:v>12.886964004444106</c:v>
                </c:pt>
                <c:pt idx="47018">
                  <c:v>12.742346330790213</c:v>
                </c:pt>
                <c:pt idx="47019">
                  <c:v>12.597694411890366</c:v>
                </c:pt>
                <c:pt idx="47020">
                  <c:v>12.453042492990521</c:v>
                </c:pt>
                <c:pt idx="47021">
                  <c:v>12.308424819336626</c:v>
                </c:pt>
                <c:pt idx="47022">
                  <c:v>12.163772900436781</c:v>
                </c:pt>
                <c:pt idx="47023">
                  <c:v>12.018984000553129</c:v>
                </c:pt>
                <c:pt idx="47024">
                  <c:v>11.874366326899235</c:v>
                </c:pt>
                <c:pt idx="47025">
                  <c:v>11.72971440799939</c:v>
                </c:pt>
                <c:pt idx="47026">
                  <c:v>11.585062489099546</c:v>
                </c:pt>
                <c:pt idx="47027">
                  <c:v>11.44044481544565</c:v>
                </c:pt>
                <c:pt idx="47028">
                  <c:v>11.295792896545805</c:v>
                </c:pt>
                <c:pt idx="47029">
                  <c:v>11.151140977645959</c:v>
                </c:pt>
                <c:pt idx="47030">
                  <c:v>11.006523303992065</c:v>
                </c:pt>
                <c:pt idx="47031">
                  <c:v>10.86187138509222</c:v>
                </c:pt>
                <c:pt idx="47032">
                  <c:v>10.717219466192375</c:v>
                </c:pt>
                <c:pt idx="47033">
                  <c:v>10.572601792538482</c:v>
                </c:pt>
                <c:pt idx="47034">
                  <c:v>10.427949873638635</c:v>
                </c:pt>
                <c:pt idx="47035">
                  <c:v>10.283160973754983</c:v>
                </c:pt>
                <c:pt idx="47036">
                  <c:v>10.138509054855138</c:v>
                </c:pt>
                <c:pt idx="47037">
                  <c:v>9.9938913812012444</c:v>
                </c:pt>
                <c:pt idx="47038">
                  <c:v>9.8492394623013979</c:v>
                </c:pt>
                <c:pt idx="47039">
                  <c:v>9.7045875434015532</c:v>
                </c:pt>
                <c:pt idx="47040">
                  <c:v>9.5599698697476594</c:v>
                </c:pt>
                <c:pt idx="47041">
                  <c:v>9.4153179508478146</c:v>
                </c:pt>
                <c:pt idx="47042">
                  <c:v>9.2706660319479681</c:v>
                </c:pt>
                <c:pt idx="47043">
                  <c:v>9.1260483582940743</c:v>
                </c:pt>
                <c:pt idx="47044">
                  <c:v>8.9813964393942278</c:v>
                </c:pt>
                <c:pt idx="47045">
                  <c:v>8.8367445204943831</c:v>
                </c:pt>
                <c:pt idx="47046">
                  <c:v>8.6921268468404893</c:v>
                </c:pt>
                <c:pt idx="47047">
                  <c:v>8.5474749279406446</c:v>
                </c:pt>
                <c:pt idx="47048">
                  <c:v>8.4380957017167386</c:v>
                </c:pt>
                <c:pt idx="47049">
                  <c:v>8.3348504887935153</c:v>
                </c:pt>
                <c:pt idx="47050">
                  <c:v>8.2501478300357576</c:v>
                </c:pt>
                <c:pt idx="47051">
                  <c:v>8.1275672658559852</c:v>
                </c:pt>
                <c:pt idx="47052">
                  <c:v>8.0194993347639478</c:v>
                </c:pt>
                <c:pt idx="47053">
                  <c:v>7.8776769570815448</c:v>
                </c:pt>
                <c:pt idx="47054">
                  <c:v>7.7521557723480337</c:v>
                </c:pt>
                <c:pt idx="47055">
                  <c:v>7.6816645631855032</c:v>
                </c:pt>
                <c:pt idx="47056">
                  <c:v>7.5747614711492606</c:v>
                </c:pt>
                <c:pt idx="47057">
                  <c:v>7.5335047293113826</c:v>
                </c:pt>
                <c:pt idx="47058">
                  <c:v>7.5251481184160154</c:v>
                </c:pt>
                <c:pt idx="47059">
                  <c:v>7.5167895286878528</c:v>
                </c:pt>
                <c:pt idx="47060">
                  <c:v>7.5084230236285077</c:v>
                </c:pt>
                <c:pt idx="47061">
                  <c:v>7.4311898901072713</c:v>
                </c:pt>
                <c:pt idx="47062">
                  <c:v>7.3371596776347161</c:v>
                </c:pt>
                <c:pt idx="47063">
                  <c:v>7.3063610805913211</c:v>
                </c:pt>
                <c:pt idx="47064">
                  <c:v>7.1940325837902268</c:v>
                </c:pt>
                <c:pt idx="47065">
                  <c:v>7.1261307958989031</c:v>
                </c:pt>
                <c:pt idx="47066">
                  <c:v>7.06614409680496</c:v>
                </c:pt>
                <c:pt idx="47067">
                  <c:v>6.9910065121602294</c:v>
                </c:pt>
                <c:pt idx="47068">
                  <c:v>6.9387540224383635</c:v>
                </c:pt>
                <c:pt idx="47069">
                  <c:v>6.8894823155621783</c:v>
                </c:pt>
                <c:pt idx="47070">
                  <c:v>6.8402106086859931</c:v>
                </c:pt>
                <c:pt idx="47071">
                  <c:v>6.79095056651314</c:v>
                </c:pt>
                <c:pt idx="47072">
                  <c:v>6.7416788596369548</c:v>
                </c:pt>
                <c:pt idx="47073">
                  <c:v>6.6923604939474393</c:v>
                </c:pt>
                <c:pt idx="47074">
                  <c:v>6.6431004517745862</c:v>
                </c:pt>
                <c:pt idx="47075">
                  <c:v>6.593828744898401</c:v>
                </c:pt>
                <c:pt idx="47076">
                  <c:v>6.5445570380222158</c:v>
                </c:pt>
                <c:pt idx="47077">
                  <c:v>6.4952969958493636</c:v>
                </c:pt>
                <c:pt idx="47078">
                  <c:v>6.4460252889731775</c:v>
                </c:pt>
                <c:pt idx="47079">
                  <c:v>6.3967535820969923</c:v>
                </c:pt>
                <c:pt idx="47080">
                  <c:v>6.3474935399241392</c:v>
                </c:pt>
                <c:pt idx="47081">
                  <c:v>6.298221833047954</c:v>
                </c:pt>
                <c:pt idx="47082">
                  <c:v>6.2489501261717688</c:v>
                </c:pt>
                <c:pt idx="47083">
                  <c:v>6.1996900839989166</c:v>
                </c:pt>
                <c:pt idx="47084">
                  <c:v>6.1504183771227305</c:v>
                </c:pt>
                <c:pt idx="47085">
                  <c:v>6.1011000114332159</c:v>
                </c:pt>
                <c:pt idx="47086">
                  <c:v>6.0518283045570307</c:v>
                </c:pt>
                <c:pt idx="47087">
                  <c:v>6.0025682623841776</c:v>
                </c:pt>
                <c:pt idx="47088">
                  <c:v>5.9532965555079924</c:v>
                </c:pt>
                <c:pt idx="47089">
                  <c:v>5.9040248486318072</c:v>
                </c:pt>
                <c:pt idx="47090">
                  <c:v>5.8547648064589541</c:v>
                </c:pt>
                <c:pt idx="47091">
                  <c:v>5.8054930995827689</c:v>
                </c:pt>
                <c:pt idx="47092">
                  <c:v>5.7562213927065837</c:v>
                </c:pt>
                <c:pt idx="47093">
                  <c:v>5.7069613505337307</c:v>
                </c:pt>
                <c:pt idx="47094">
                  <c:v>5.6576896436575455</c:v>
                </c:pt>
                <c:pt idx="47095">
                  <c:v>5.6084179367813602</c:v>
                </c:pt>
                <c:pt idx="47096">
                  <c:v>5.5591578946085072</c:v>
                </c:pt>
                <c:pt idx="47097">
                  <c:v>5.509886187732322</c:v>
                </c:pt>
                <c:pt idx="47098">
                  <c:v>5.4605678220428064</c:v>
                </c:pt>
                <c:pt idx="47099">
                  <c:v>5.4113077798699543</c:v>
                </c:pt>
                <c:pt idx="47100">
                  <c:v>5.3620360729937691</c:v>
                </c:pt>
                <c:pt idx="47101">
                  <c:v>5.3127643661175838</c:v>
                </c:pt>
                <c:pt idx="47102">
                  <c:v>5.2635043239447299</c:v>
                </c:pt>
                <c:pt idx="47103">
                  <c:v>5.2142326170685447</c:v>
                </c:pt>
                <c:pt idx="47104">
                  <c:v>5.1649609101923595</c:v>
                </c:pt>
                <c:pt idx="47105">
                  <c:v>5.1157008680195073</c:v>
                </c:pt>
                <c:pt idx="47106">
                  <c:v>5.0664291611433221</c:v>
                </c:pt>
                <c:pt idx="47107">
                  <c:v>5.017157454267136</c:v>
                </c:pt>
                <c:pt idx="47108">
                  <c:v>4.9678974120942838</c:v>
                </c:pt>
                <c:pt idx="47109">
                  <c:v>4.9186257052180977</c:v>
                </c:pt>
                <c:pt idx="47110">
                  <c:v>4.8693073395285831</c:v>
                </c:pt>
                <c:pt idx="47111">
                  <c:v>4.8200356326523979</c:v>
                </c:pt>
                <c:pt idx="47112">
                  <c:v>4.7529619518359558</c:v>
                </c:pt>
                <c:pt idx="47113">
                  <c:v>4.6939615972818318</c:v>
                </c:pt>
                <c:pt idx="47114">
                  <c:v>4.6673180381406443</c:v>
                </c:pt>
                <c:pt idx="47115">
                  <c:v>4.6349731688125893</c:v>
                </c:pt>
                <c:pt idx="47116">
                  <c:v>4.6127893159275155</c:v>
                </c:pt>
                <c:pt idx="47117">
                  <c:v>4.5801937056019071</c:v>
                </c:pt>
                <c:pt idx="47118">
                  <c:v>4.5292624742489274</c:v>
                </c:pt>
                <c:pt idx="47119">
                  <c:v>4.4892342510729613</c:v>
                </c:pt>
                <c:pt idx="47120">
                  <c:v>4.4528027868891531</c:v>
                </c:pt>
                <c:pt idx="47121">
                  <c:v>4.4370287357250637</c:v>
                </c:pt>
                <c:pt idx="47122">
                  <c:v>4.4258599251326487</c:v>
                </c:pt>
                <c:pt idx="47123">
                  <c:v>4.4147016810592419</c:v>
                </c:pt>
                <c:pt idx="47124">
                  <c:v>4.4035460786155864</c:v>
                </c:pt>
                <c:pt idx="47125">
                  <c:v>4.3923878345421796</c:v>
                </c:pt>
                <c:pt idx="47126">
                  <c:v>4.3744961742550661</c:v>
                </c:pt>
                <c:pt idx="47127">
                  <c:v>4.3562745214592278</c:v>
                </c:pt>
                <c:pt idx="47128">
                  <c:v>4.3315776616258193</c:v>
                </c:pt>
                <c:pt idx="47129">
                  <c:v>4.3066671785510975</c:v>
                </c:pt>
                <c:pt idx="47130">
                  <c:v>4.2817625928445269</c:v>
                </c:pt>
                <c:pt idx="47131">
                  <c:v>4.2568521097698051</c:v>
                </c:pt>
                <c:pt idx="47132">
                  <c:v>4.2319416266950824</c:v>
                </c:pt>
                <c:pt idx="47133">
                  <c:v>4.2070370409885127</c:v>
                </c:pt>
                <c:pt idx="47134">
                  <c:v>4.1821265579137901</c:v>
                </c:pt>
                <c:pt idx="47135">
                  <c:v>4.1571924853664592</c:v>
                </c:pt>
                <c:pt idx="47136">
                  <c:v>4.1322820022917366</c:v>
                </c:pt>
                <c:pt idx="47137">
                  <c:v>4.1073774165851669</c:v>
                </c:pt>
                <c:pt idx="47138">
                  <c:v>4.0824669335104442</c:v>
                </c:pt>
                <c:pt idx="47139">
                  <c:v>4.0575564504357224</c:v>
                </c:pt>
                <c:pt idx="47140">
                  <c:v>4.0326518647291518</c:v>
                </c:pt>
                <c:pt idx="47141">
                  <c:v>4.0077413816544301</c:v>
                </c:pt>
                <c:pt idx="47142">
                  <c:v>3.9828308985797074</c:v>
                </c:pt>
                <c:pt idx="47143">
                  <c:v>3.9579263128731372</c:v>
                </c:pt>
                <c:pt idx="47144">
                  <c:v>3.933015829798415</c:v>
                </c:pt>
                <c:pt idx="47145">
                  <c:v>3.9081053467236928</c:v>
                </c:pt>
                <c:pt idx="47146">
                  <c:v>3.8832007610171226</c:v>
                </c:pt>
                <c:pt idx="47147">
                  <c:v>3.8582666884697918</c:v>
                </c:pt>
                <c:pt idx="47148">
                  <c:v>3.8333562053950692</c:v>
                </c:pt>
                <c:pt idx="47149">
                  <c:v>3.808451619688499</c:v>
                </c:pt>
                <c:pt idx="47150">
                  <c:v>3.7835411366137768</c:v>
                </c:pt>
                <c:pt idx="47151">
                  <c:v>3.7586306535390546</c:v>
                </c:pt>
                <c:pt idx="47152">
                  <c:v>3.7337260678324844</c:v>
                </c:pt>
                <c:pt idx="47153">
                  <c:v>3.7088155847577622</c:v>
                </c:pt>
                <c:pt idx="47154">
                  <c:v>3.68390510168304</c:v>
                </c:pt>
                <c:pt idx="47155">
                  <c:v>3.6590005159764698</c:v>
                </c:pt>
                <c:pt idx="47156">
                  <c:v>3.6340900329017476</c:v>
                </c:pt>
                <c:pt idx="47157">
                  <c:v>3.6091795498270249</c:v>
                </c:pt>
                <c:pt idx="47158">
                  <c:v>3.5842749641204548</c:v>
                </c:pt>
                <c:pt idx="47159">
                  <c:v>3.5593644810457326</c:v>
                </c:pt>
                <c:pt idx="47160">
                  <c:v>3.5344304084984017</c:v>
                </c:pt>
                <c:pt idx="47161">
                  <c:v>3.5095199254236795</c:v>
                </c:pt>
                <c:pt idx="47162">
                  <c:v>3.4846153397171094</c:v>
                </c:pt>
                <c:pt idx="47163">
                  <c:v>3.4597048566423867</c:v>
                </c:pt>
                <c:pt idx="47164">
                  <c:v>3.4347943735676649</c:v>
                </c:pt>
                <c:pt idx="47165">
                  <c:v>3.4098897878610943</c:v>
                </c:pt>
                <c:pt idx="47166">
                  <c:v>3.3849793047863721</c:v>
                </c:pt>
                <c:pt idx="47167">
                  <c:v>3.3600688217116499</c:v>
                </c:pt>
                <c:pt idx="47168">
                  <c:v>3.3351642360050797</c:v>
                </c:pt>
                <c:pt idx="47169">
                  <c:v>3.3102537529303575</c:v>
                </c:pt>
                <c:pt idx="47170">
                  <c:v>3.2853432698556353</c:v>
                </c:pt>
                <c:pt idx="47171">
                  <c:v>3.2604386841490651</c:v>
                </c:pt>
                <c:pt idx="47172">
                  <c:v>3.2355046116017343</c:v>
                </c:pt>
                <c:pt idx="47173">
                  <c:v>3.2105941285270116</c:v>
                </c:pt>
                <c:pt idx="47174">
                  <c:v>3.1856895428204419</c:v>
                </c:pt>
                <c:pt idx="47175">
                  <c:v>3.1607790597457193</c:v>
                </c:pt>
                <c:pt idx="47176">
                  <c:v>3.1265637985216976</c:v>
                </c:pt>
                <c:pt idx="47177">
                  <c:v>3.0835613605150214</c:v>
                </c:pt>
                <c:pt idx="47178">
                  <c:v>3.0593934457687726</c:v>
                </c:pt>
                <c:pt idx="47179">
                  <c:v>3.0533476671435382</c:v>
                </c:pt>
                <c:pt idx="47180">
                  <c:v>3.0831818106819266</c:v>
                </c:pt>
                <c:pt idx="47181">
                  <c:v>3.0586345060786653</c:v>
                </c:pt>
                <c:pt idx="47182">
                  <c:v>3.0351159999999999</c:v>
                </c:pt>
                <c:pt idx="47183">
                  <c:v>3.0351159999999999</c:v>
                </c:pt>
                <c:pt idx="47184">
                  <c:v>3.008277874612634</c:v>
                </c:pt>
                <c:pt idx="47185">
                  <c:v>2.9613057256235349</c:v>
                </c:pt>
                <c:pt idx="47186">
                  <c:v>2.9574398634673433</c:v>
                </c:pt>
                <c:pt idx="47187">
                  <c:v>2.9535749165247305</c:v>
                </c:pt>
                <c:pt idx="47188">
                  <c:v>2.9497090543685389</c:v>
                </c:pt>
                <c:pt idx="47189">
                  <c:v>2.9458431922123474</c:v>
                </c:pt>
                <c:pt idx="47190">
                  <c:v>2.9419782452697345</c:v>
                </c:pt>
                <c:pt idx="47191">
                  <c:v>2.9381123831135429</c:v>
                </c:pt>
                <c:pt idx="47192">
                  <c:v>2.9342465209573514</c:v>
                </c:pt>
                <c:pt idx="47193">
                  <c:v>2.9303815740147385</c:v>
                </c:pt>
                <c:pt idx="47194">
                  <c:v>2.9265157118585474</c:v>
                </c:pt>
                <c:pt idx="47195">
                  <c:v>2.9226498497023559</c:v>
                </c:pt>
                <c:pt idx="47196">
                  <c:v>2.918784902759743</c:v>
                </c:pt>
                <c:pt idx="47197">
                  <c:v>2.9149153797492366</c:v>
                </c:pt>
                <c:pt idx="47198">
                  <c:v>2.9110495175930451</c:v>
                </c:pt>
                <c:pt idx="47199">
                  <c:v>2.9071845706504322</c:v>
                </c:pt>
                <c:pt idx="47200">
                  <c:v>2.9033187084942407</c:v>
                </c:pt>
                <c:pt idx="47201">
                  <c:v>2.8994528463380496</c:v>
                </c:pt>
                <c:pt idx="47202">
                  <c:v>2.8955878993954367</c:v>
                </c:pt>
                <c:pt idx="47203">
                  <c:v>2.8917220372392451</c:v>
                </c:pt>
                <c:pt idx="47204">
                  <c:v>2.8878561750830536</c:v>
                </c:pt>
                <c:pt idx="47205">
                  <c:v>2.8839912281404407</c:v>
                </c:pt>
                <c:pt idx="47206">
                  <c:v>2.8801253659842492</c:v>
                </c:pt>
                <c:pt idx="47207">
                  <c:v>2.8762595038280576</c:v>
                </c:pt>
                <c:pt idx="47208">
                  <c:v>2.8723945568854448</c:v>
                </c:pt>
                <c:pt idx="47209">
                  <c:v>2.8685286947292532</c:v>
                </c:pt>
                <c:pt idx="47210">
                  <c:v>2.8646591717187473</c:v>
                </c:pt>
                <c:pt idx="47211">
                  <c:v>2.8607933095625557</c:v>
                </c:pt>
                <c:pt idx="47212">
                  <c:v>2.8569283626199429</c:v>
                </c:pt>
                <c:pt idx="47213">
                  <c:v>2.8530625004637513</c:v>
                </c:pt>
                <c:pt idx="47214">
                  <c:v>2.8491966383075598</c:v>
                </c:pt>
                <c:pt idx="47215">
                  <c:v>2.8453316913649469</c:v>
                </c:pt>
                <c:pt idx="47216">
                  <c:v>2.8414658292087553</c:v>
                </c:pt>
                <c:pt idx="47217">
                  <c:v>2.8375999670525638</c:v>
                </c:pt>
                <c:pt idx="47218">
                  <c:v>2.8337350201099509</c:v>
                </c:pt>
                <c:pt idx="47219">
                  <c:v>2.8298691579537598</c:v>
                </c:pt>
                <c:pt idx="47220">
                  <c:v>2.8260032957975683</c:v>
                </c:pt>
                <c:pt idx="47221">
                  <c:v>2.8221383488549554</c:v>
                </c:pt>
                <c:pt idx="47222">
                  <c:v>2.818268825844449</c:v>
                </c:pt>
                <c:pt idx="47223">
                  <c:v>2.8144029636882575</c:v>
                </c:pt>
                <c:pt idx="47224">
                  <c:v>2.8105380167456446</c:v>
                </c:pt>
                <c:pt idx="47225">
                  <c:v>2.8066721545894535</c:v>
                </c:pt>
                <c:pt idx="47226">
                  <c:v>2.802806292433262</c:v>
                </c:pt>
                <c:pt idx="47227">
                  <c:v>2.7989413454906491</c:v>
                </c:pt>
                <c:pt idx="47228">
                  <c:v>2.7950754833344575</c:v>
                </c:pt>
                <c:pt idx="47229">
                  <c:v>2.791209621178266</c:v>
                </c:pt>
                <c:pt idx="47230">
                  <c:v>2.7873446742356531</c:v>
                </c:pt>
                <c:pt idx="47231">
                  <c:v>2.7834788120794616</c:v>
                </c:pt>
                <c:pt idx="47232">
                  <c:v>2.77961294992327</c:v>
                </c:pt>
                <c:pt idx="47233">
                  <c:v>2.7757480029806572</c:v>
                </c:pt>
                <c:pt idx="47234">
                  <c:v>2.7718821408244656</c:v>
                </c:pt>
                <c:pt idx="47235">
                  <c:v>2.7680126178139597</c:v>
                </c:pt>
                <c:pt idx="47236">
                  <c:v>2.7641467556577681</c:v>
                </c:pt>
                <c:pt idx="47237">
                  <c:v>2.7602818087151553</c:v>
                </c:pt>
                <c:pt idx="47238">
                  <c:v>2.7564159465589637</c:v>
                </c:pt>
                <c:pt idx="47239">
                  <c:v>2.7525500844027722</c:v>
                </c:pt>
                <c:pt idx="47240">
                  <c:v>2.7486851374601593</c:v>
                </c:pt>
                <c:pt idx="47241">
                  <c:v>2.7537404339532663</c:v>
                </c:pt>
                <c:pt idx="47242">
                  <c:v>2.7776908910348115</c:v>
                </c:pt>
                <c:pt idx="47243">
                  <c:v>2.7978306183774837</c:v>
                </c:pt>
                <c:pt idx="47244">
                  <c:v>2.7976808750000002</c:v>
                </c:pt>
                <c:pt idx="47245">
                  <c:v>2.8023528683774837</c:v>
                </c:pt>
                <c:pt idx="47246">
                  <c:v>2.8335762431015454</c:v>
                </c:pt>
                <c:pt idx="47247">
                  <c:v>2.8098699859271523</c:v>
                </c:pt>
                <c:pt idx="47248">
                  <c:v>2.8246464050772628</c:v>
                </c:pt>
                <c:pt idx="47249">
                  <c:v>2.7637640000000001</c:v>
                </c:pt>
                <c:pt idx="47250">
                  <c:v>2.7634113446755872</c:v>
                </c:pt>
                <c:pt idx="47251">
                  <c:v>2.7621730935614388</c:v>
                </c:pt>
                <c:pt idx="47252">
                  <c:v>2.7609351355938614</c:v>
                </c:pt>
                <c:pt idx="47253">
                  <c:v>2.759696884479713</c:v>
                </c:pt>
                <c:pt idx="47254">
                  <c:v>2.758458633365565</c:v>
                </c:pt>
                <c:pt idx="47255">
                  <c:v>2.7572206753979871</c:v>
                </c:pt>
                <c:pt idx="47256">
                  <c:v>2.7559824242838391</c:v>
                </c:pt>
                <c:pt idx="47257">
                  <c:v>2.7547441731696911</c:v>
                </c:pt>
                <c:pt idx="47258">
                  <c:v>2.7535062152021132</c:v>
                </c:pt>
                <c:pt idx="47259">
                  <c:v>2.7522679640879653</c:v>
                </c:pt>
                <c:pt idx="47260">
                  <c:v>2.7510285403875345</c:v>
                </c:pt>
                <c:pt idx="47261">
                  <c:v>2.7497902892733865</c:v>
                </c:pt>
                <c:pt idx="47262">
                  <c:v>2.7485523313058087</c:v>
                </c:pt>
                <c:pt idx="47263">
                  <c:v>2.7473140801916607</c:v>
                </c:pt>
                <c:pt idx="47264">
                  <c:v>2.7460758290775122</c:v>
                </c:pt>
                <c:pt idx="47265">
                  <c:v>2.7448378711099348</c:v>
                </c:pt>
                <c:pt idx="47266">
                  <c:v>2.7435996199957864</c:v>
                </c:pt>
                <c:pt idx="47267">
                  <c:v>2.7423613688816384</c:v>
                </c:pt>
                <c:pt idx="47268">
                  <c:v>2.7411234109140605</c:v>
                </c:pt>
                <c:pt idx="47269">
                  <c:v>2.7324550668218821</c:v>
                </c:pt>
                <c:pt idx="47270">
                  <c:v>2.7312168157077337</c:v>
                </c:pt>
                <c:pt idx="47271">
                  <c:v>2.7299788577401563</c:v>
                </c:pt>
                <c:pt idx="47272">
                  <c:v>2.7287406066260083</c:v>
                </c:pt>
                <c:pt idx="47273">
                  <c:v>2.7275023555118598</c:v>
                </c:pt>
                <c:pt idx="47274">
                  <c:v>2.7262643975442824</c:v>
                </c:pt>
                <c:pt idx="47275">
                  <c:v>2.725026146430134</c:v>
                </c:pt>
                <c:pt idx="47276">
                  <c:v>2.723787895315986</c:v>
                </c:pt>
                <c:pt idx="47277">
                  <c:v>2.7225499373484081</c:v>
                </c:pt>
                <c:pt idx="47278">
                  <c:v>2.7213116862342601</c:v>
                </c:pt>
                <c:pt idx="47279">
                  <c:v>2.7200722625338294</c:v>
                </c:pt>
                <c:pt idx="47280">
                  <c:v>2.7188340114196814</c:v>
                </c:pt>
                <c:pt idx="47281">
                  <c:v>2.7175960534521035</c:v>
                </c:pt>
                <c:pt idx="47282">
                  <c:v>2.7163578023379555</c:v>
                </c:pt>
                <c:pt idx="47283">
                  <c:v>2.7151195512238071</c:v>
                </c:pt>
                <c:pt idx="47284">
                  <c:v>2.7138815932562297</c:v>
                </c:pt>
                <c:pt idx="47285">
                  <c:v>2.7126433421420812</c:v>
                </c:pt>
                <c:pt idx="47286">
                  <c:v>2.7114050910279333</c:v>
                </c:pt>
                <c:pt idx="47287">
                  <c:v>2.7101671330603554</c:v>
                </c:pt>
                <c:pt idx="47288">
                  <c:v>2.7011402700834326</c:v>
                </c:pt>
                <c:pt idx="47289">
                  <c:v>2.7168594041487841</c:v>
                </c:pt>
                <c:pt idx="47290">
                  <c:v>2.719848359084406</c:v>
                </c:pt>
                <c:pt idx="47291">
                  <c:v>2.7001614374255065</c:v>
                </c:pt>
                <c:pt idx="47292">
                  <c:v>2.7094969999999998</c:v>
                </c:pt>
                <c:pt idx="47293">
                  <c:v>2.6824754721030044</c:v>
                </c:pt>
                <c:pt idx="47294">
                  <c:v>2.6734956938483547</c:v>
                </c:pt>
                <c:pt idx="47295">
                  <c:v>2.7191947737783075</c:v>
                </c:pt>
                <c:pt idx="47296">
                  <c:v>2.7175193032904148</c:v>
                </c:pt>
                <c:pt idx="47297">
                  <c:v>2.691408</c:v>
                </c:pt>
                <c:pt idx="47298">
                  <c:v>2.691408</c:v>
                </c:pt>
                <c:pt idx="47299">
                  <c:v>2.691408</c:v>
                </c:pt>
                <c:pt idx="47300">
                  <c:v>2.691408</c:v>
                </c:pt>
                <c:pt idx="47301">
                  <c:v>2.691408</c:v>
                </c:pt>
                <c:pt idx="47302">
                  <c:v>2.691408</c:v>
                </c:pt>
                <c:pt idx="47303">
                  <c:v>2.7074142855780692</c:v>
                </c:pt>
                <c:pt idx="47304">
                  <c:v>2.6771849899856939</c:v>
                </c:pt>
                <c:pt idx="47305">
                  <c:v>2.7547273268955652</c:v>
                </c:pt>
                <c:pt idx="47306">
                  <c:v>2.6817417802145411</c:v>
                </c:pt>
                <c:pt idx="47307">
                  <c:v>2.6898502944682878</c:v>
                </c:pt>
                <c:pt idx="47308">
                  <c:v>2.7080693750596088</c:v>
                </c:pt>
                <c:pt idx="47309">
                  <c:v>2.6591292861230329</c:v>
                </c:pt>
                <c:pt idx="47310">
                  <c:v>2.7228766686531585</c:v>
                </c:pt>
                <c:pt idx="47311">
                  <c:v>2.6764556888412017</c:v>
                </c:pt>
                <c:pt idx="47312">
                  <c:v>2.6707990686410765</c:v>
                </c:pt>
                <c:pt idx="47313">
                  <c:v>2.6681331394802492</c:v>
                </c:pt>
                <c:pt idx="47314">
                  <c:v>2.6654672103194219</c:v>
                </c:pt>
                <c:pt idx="47315">
                  <c:v>2.6628019122971267</c:v>
                </c:pt>
                <c:pt idx="47316">
                  <c:v>2.6601334585821697</c:v>
                </c:pt>
                <c:pt idx="47317">
                  <c:v>2.6574675294213423</c:v>
                </c:pt>
                <c:pt idx="47318">
                  <c:v>2.6548022313990476</c:v>
                </c:pt>
                <c:pt idx="47319">
                  <c:v>2.6521363022382203</c:v>
                </c:pt>
                <c:pt idx="47320">
                  <c:v>2.649470373077393</c:v>
                </c:pt>
                <c:pt idx="47321">
                  <c:v>2.6468050750550978</c:v>
                </c:pt>
                <c:pt idx="47322">
                  <c:v>2.6441391458942705</c:v>
                </c:pt>
                <c:pt idx="47323">
                  <c:v>2.6414732167334432</c:v>
                </c:pt>
                <c:pt idx="47324">
                  <c:v>2.6388079187111479</c:v>
                </c:pt>
                <c:pt idx="47325">
                  <c:v>2.6361419895503206</c:v>
                </c:pt>
                <c:pt idx="47326">
                  <c:v>2.6334760603894933</c:v>
                </c:pt>
                <c:pt idx="47327">
                  <c:v>2.6308107623671986</c:v>
                </c:pt>
                <c:pt idx="47328">
                  <c:v>2.6281448332063713</c:v>
                </c:pt>
                <c:pt idx="47329">
                  <c:v>2.6254763794914142</c:v>
                </c:pt>
                <c:pt idx="47330">
                  <c:v>2.6228104503305869</c:v>
                </c:pt>
                <c:pt idx="47331">
                  <c:v>2.6201451523082917</c:v>
                </c:pt>
                <c:pt idx="47332">
                  <c:v>2.6174792231474644</c:v>
                </c:pt>
                <c:pt idx="47333">
                  <c:v>2.6148132939866371</c:v>
                </c:pt>
                <c:pt idx="47334">
                  <c:v>2.6121479959643419</c:v>
                </c:pt>
                <c:pt idx="47335">
                  <c:v>2.6094820668035146</c:v>
                </c:pt>
                <c:pt idx="47336">
                  <c:v>2.6068161376426873</c:v>
                </c:pt>
                <c:pt idx="47337">
                  <c:v>2.6041508396203925</c:v>
                </c:pt>
                <c:pt idx="47338">
                  <c:v>2.6014849104595652</c:v>
                </c:pt>
                <c:pt idx="47339">
                  <c:v>2.59881961243727</c:v>
                </c:pt>
                <c:pt idx="47340">
                  <c:v>2.5961536832764427</c:v>
                </c:pt>
                <c:pt idx="47341">
                  <c:v>2.5934852295614856</c:v>
                </c:pt>
                <c:pt idx="47342">
                  <c:v>2.5908193004006583</c:v>
                </c:pt>
                <c:pt idx="47343">
                  <c:v>2.5881540023783636</c:v>
                </c:pt>
                <c:pt idx="47344">
                  <c:v>2.5854880732175363</c:v>
                </c:pt>
                <c:pt idx="47345">
                  <c:v>2.5828221440567085</c:v>
                </c:pt>
                <c:pt idx="47346">
                  <c:v>2.5801568460344138</c:v>
                </c:pt>
                <c:pt idx="47347">
                  <c:v>2.5774909168735864</c:v>
                </c:pt>
                <c:pt idx="47348">
                  <c:v>2.5748249877127591</c:v>
                </c:pt>
                <c:pt idx="47349">
                  <c:v>2.5721596896904639</c:v>
                </c:pt>
                <c:pt idx="47350">
                  <c:v>2.5694937605296366</c:v>
                </c:pt>
                <c:pt idx="47351">
                  <c:v>2.5668278313688093</c:v>
                </c:pt>
                <c:pt idx="47352">
                  <c:v>2.5480049442060086</c:v>
                </c:pt>
                <c:pt idx="47353">
                  <c:v>2.5010553848354791</c:v>
                </c:pt>
                <c:pt idx="47354">
                  <c:v>2.5241216633285646</c:v>
                </c:pt>
                <c:pt idx="47355">
                  <c:v>2.5242929308700837</c:v>
                </c:pt>
                <c:pt idx="47356">
                  <c:v>2.5488809269076307</c:v>
                </c:pt>
                <c:pt idx="47357">
                  <c:v>2.5559194462279295</c:v>
                </c:pt>
                <c:pt idx="47358">
                  <c:v>2.5621041605136439</c:v>
                </c:pt>
                <c:pt idx="47359">
                  <c:v>2.5991233060240968</c:v>
                </c:pt>
                <c:pt idx="47360">
                  <c:v>2.5280963996789727</c:v>
                </c:pt>
                <c:pt idx="47361">
                  <c:v>2.5462245328348372</c:v>
                </c:pt>
                <c:pt idx="47362">
                  <c:v>2.5446504302517199</c:v>
                </c:pt>
                <c:pt idx="47363">
                  <c:v>2.543076327668603</c:v>
                </c:pt>
                <c:pt idx="47364">
                  <c:v>2.5415025977423475</c:v>
                </c:pt>
                <c:pt idx="47365">
                  <c:v>2.5399284951592302</c:v>
                </c:pt>
                <c:pt idx="47366">
                  <c:v>2.538352901948667</c:v>
                </c:pt>
                <c:pt idx="47367">
                  <c:v>2.5367787993655502</c:v>
                </c:pt>
                <c:pt idx="47368">
                  <c:v>2.5352050694392947</c:v>
                </c:pt>
                <c:pt idx="47369">
                  <c:v>2.5336309668561774</c:v>
                </c:pt>
                <c:pt idx="47370">
                  <c:v>2.5320568642730605</c:v>
                </c:pt>
                <c:pt idx="47371">
                  <c:v>2.5304831343468051</c:v>
                </c:pt>
                <c:pt idx="47372">
                  <c:v>2.5289090317636882</c:v>
                </c:pt>
                <c:pt idx="47373">
                  <c:v>2.5273349291805709</c:v>
                </c:pt>
                <c:pt idx="47374">
                  <c:v>2.5257611992543154</c:v>
                </c:pt>
                <c:pt idx="47375">
                  <c:v>2.5241870966711986</c:v>
                </c:pt>
                <c:pt idx="47376">
                  <c:v>2.5226129940880813</c:v>
                </c:pt>
                <c:pt idx="47377">
                  <c:v>2.5210392641618258</c:v>
                </c:pt>
                <c:pt idx="47378">
                  <c:v>2.5194651615787089</c:v>
                </c:pt>
                <c:pt idx="47379">
                  <c:v>2.5178895683681457</c:v>
                </c:pt>
                <c:pt idx="47380">
                  <c:v>2.5163154657850284</c:v>
                </c:pt>
                <c:pt idx="47381">
                  <c:v>2.5147417358587729</c:v>
                </c:pt>
                <c:pt idx="47382">
                  <c:v>2.5131676332756561</c:v>
                </c:pt>
                <c:pt idx="47383">
                  <c:v>2.5115939033494006</c:v>
                </c:pt>
                <c:pt idx="47384">
                  <c:v>2.5100198007662837</c:v>
                </c:pt>
                <c:pt idx="47385">
                  <c:v>2.5084456981831664</c:v>
                </c:pt>
                <c:pt idx="47386">
                  <c:v>2.5068719682569109</c:v>
                </c:pt>
                <c:pt idx="47387">
                  <c:v>2.5052978656737941</c:v>
                </c:pt>
                <c:pt idx="47388">
                  <c:v>2.5037237630906768</c:v>
                </c:pt>
                <c:pt idx="47389">
                  <c:v>2.5021500331644213</c:v>
                </c:pt>
                <c:pt idx="47390">
                  <c:v>2.5005759305813045</c:v>
                </c:pt>
                <c:pt idx="47391">
                  <c:v>2.4990003373707412</c:v>
                </c:pt>
                <c:pt idx="47392">
                  <c:v>2.4974262347876239</c:v>
                </c:pt>
                <c:pt idx="47393">
                  <c:v>2.4958525048613684</c:v>
                </c:pt>
                <c:pt idx="47394">
                  <c:v>2.4942784022782516</c:v>
                </c:pt>
                <c:pt idx="47395">
                  <c:v>2.4927042996951347</c:v>
                </c:pt>
                <c:pt idx="47396">
                  <c:v>2.4911305697688788</c:v>
                </c:pt>
                <c:pt idx="47397">
                  <c:v>2.489556467185762</c:v>
                </c:pt>
                <c:pt idx="47398">
                  <c:v>2.4879823646026451</c:v>
                </c:pt>
                <c:pt idx="47399">
                  <c:v>2.4864086346763896</c:v>
                </c:pt>
                <c:pt idx="47400">
                  <c:v>2.4848345320932723</c:v>
                </c:pt>
                <c:pt idx="47401">
                  <c:v>2.4832604295101555</c:v>
                </c:pt>
                <c:pt idx="47402">
                  <c:v>2.4816866995839</c:v>
                </c:pt>
                <c:pt idx="47403">
                  <c:v>2.4801125970007827</c:v>
                </c:pt>
                <c:pt idx="47404">
                  <c:v>2.4785370037902195</c:v>
                </c:pt>
                <c:pt idx="47405">
                  <c:v>2.476963273863964</c:v>
                </c:pt>
                <c:pt idx="47406">
                  <c:v>2.4753891712808471</c:v>
                </c:pt>
                <c:pt idx="47407">
                  <c:v>2.4743230000000001</c:v>
                </c:pt>
                <c:pt idx="47408">
                  <c:v>2.4563155969010726</c:v>
                </c:pt>
                <c:pt idx="47409">
                  <c:v>2.4384419403910349</c:v>
                </c:pt>
                <c:pt idx="47410">
                  <c:v>2.4680647408202194</c:v>
                </c:pt>
                <c:pt idx="47411">
                  <c:v>2.4562339999999998</c:v>
                </c:pt>
                <c:pt idx="47412">
                  <c:v>2.4562339999999998</c:v>
                </c:pt>
                <c:pt idx="47413">
                  <c:v>2.4495958240343345</c:v>
                </c:pt>
                <c:pt idx="47414">
                  <c:v>2.4313811120648543</c:v>
                </c:pt>
                <c:pt idx="47415">
                  <c:v>2.433836654827175</c:v>
                </c:pt>
                <c:pt idx="47416">
                  <c:v>2.4541964045065754</c:v>
                </c:pt>
                <c:pt idx="47417">
                  <c:v>2.4489193944733283</c:v>
                </c:pt>
                <c:pt idx="47418">
                  <c:v>2.4436436337322296</c:v>
                </c:pt>
                <c:pt idx="47419">
                  <c:v>2.4383666236989825</c:v>
                </c:pt>
                <c:pt idx="47420">
                  <c:v>2.4330896136657358</c:v>
                </c:pt>
                <c:pt idx="47421">
                  <c:v>2.4278138529246371</c:v>
                </c:pt>
                <c:pt idx="47422">
                  <c:v>2.42253684289139</c:v>
                </c:pt>
                <c:pt idx="47423">
                  <c:v>2.4172598328581434</c:v>
                </c:pt>
                <c:pt idx="47424">
                  <c:v>2.4119840721170447</c:v>
                </c:pt>
                <c:pt idx="47425">
                  <c:v>2.4067070620837976</c:v>
                </c:pt>
                <c:pt idx="47426">
                  <c:v>2.4014300520505509</c:v>
                </c:pt>
                <c:pt idx="47427">
                  <c:v>2.3961542913094522</c:v>
                </c:pt>
                <c:pt idx="47428">
                  <c:v>2.3908772812762051</c:v>
                </c:pt>
                <c:pt idx="47429">
                  <c:v>2.3855952740743662</c:v>
                </c:pt>
                <c:pt idx="47430">
                  <c:v>2.3803195133332675</c:v>
                </c:pt>
                <c:pt idx="47431">
                  <c:v>2.3750425033000204</c:v>
                </c:pt>
                <c:pt idx="47432">
                  <c:v>2.3697654932667738</c:v>
                </c:pt>
                <c:pt idx="47433">
                  <c:v>2.3644897325256751</c:v>
                </c:pt>
                <c:pt idx="47434">
                  <c:v>2.359212722492428</c:v>
                </c:pt>
                <c:pt idx="47435">
                  <c:v>2.3539357124591813</c:v>
                </c:pt>
                <c:pt idx="47436">
                  <c:v>2.3486599517180826</c:v>
                </c:pt>
                <c:pt idx="47437">
                  <c:v>2.3433829416848355</c:v>
                </c:pt>
                <c:pt idx="47438">
                  <c:v>2.3381059316515889</c:v>
                </c:pt>
                <c:pt idx="47439">
                  <c:v>2.3328301709104902</c:v>
                </c:pt>
                <c:pt idx="47440">
                  <c:v>2.3437454851013109</c:v>
                </c:pt>
                <c:pt idx="47441">
                  <c:v>2.3513484802098237</c:v>
                </c:pt>
                <c:pt idx="47442">
                  <c:v>2.3442923037672867</c:v>
                </c:pt>
                <c:pt idx="47443">
                  <c:v>2.3583115499404053</c:v>
                </c:pt>
                <c:pt idx="47444">
                  <c:v>2.3628816194563664</c:v>
                </c:pt>
                <c:pt idx="47445">
                  <c:v>2.3838689999999998</c:v>
                </c:pt>
                <c:pt idx="47446">
                  <c:v>2.3603252717520857</c:v>
                </c:pt>
                <c:pt idx="47447">
                  <c:v>2.337576859561278</c:v>
                </c:pt>
                <c:pt idx="47448">
                  <c:v>2.331482496900334</c:v>
                </c:pt>
                <c:pt idx="47449">
                  <c:v>2.3122285420290458</c:v>
                </c:pt>
                <c:pt idx="47450">
                  <c:v>2.3138126350744801</c:v>
                </c:pt>
                <c:pt idx="47451">
                  <c:v>2.3153967281199144</c:v>
                </c:pt>
                <c:pt idx="47452">
                  <c:v>2.316980446143321</c:v>
                </c:pt>
                <c:pt idx="47453">
                  <c:v>2.3185645391887553</c:v>
                </c:pt>
                <c:pt idx="47454">
                  <c:v>2.3201501323223006</c:v>
                </c:pt>
                <c:pt idx="47455">
                  <c:v>2.3217338503457072</c:v>
                </c:pt>
                <c:pt idx="47456">
                  <c:v>2.3233179433911415</c:v>
                </c:pt>
                <c:pt idx="47457">
                  <c:v>2.3249020364365758</c:v>
                </c:pt>
                <c:pt idx="47458">
                  <c:v>2.326485754459982</c:v>
                </c:pt>
                <c:pt idx="47459">
                  <c:v>2.3280698475054162</c:v>
                </c:pt>
                <c:pt idx="47460">
                  <c:v>2.3296539405508505</c:v>
                </c:pt>
                <c:pt idx="47461">
                  <c:v>2.3312376585742571</c:v>
                </c:pt>
                <c:pt idx="47462">
                  <c:v>2.3328217516196914</c:v>
                </c:pt>
                <c:pt idx="47463">
                  <c:v>2.3344058446651257</c:v>
                </c:pt>
                <c:pt idx="47464">
                  <c:v>2.3359895626885323</c:v>
                </c:pt>
                <c:pt idx="47465">
                  <c:v>2.3375736557339666</c:v>
                </c:pt>
                <c:pt idx="47466">
                  <c:v>2.3391592488675119</c:v>
                </c:pt>
                <c:pt idx="47467">
                  <c:v>2.3407433419129462</c:v>
                </c:pt>
                <c:pt idx="47468">
                  <c:v>2.3423270599363528</c:v>
                </c:pt>
                <c:pt idx="47469">
                  <c:v>2.3439111529817871</c:v>
                </c:pt>
                <c:pt idx="47470">
                  <c:v>2.3454952460272214</c:v>
                </c:pt>
                <c:pt idx="47471">
                  <c:v>2.347078964050628</c:v>
                </c:pt>
                <c:pt idx="47472">
                  <c:v>2.3253320643776827</c:v>
                </c:pt>
                <c:pt idx="47473">
                  <c:v>2.3115130000000002</c:v>
                </c:pt>
                <c:pt idx="47474">
                  <c:v>2.3115130000000002</c:v>
                </c:pt>
                <c:pt idx="47475">
                  <c:v>2.3230720176442539</c:v>
                </c:pt>
                <c:pt idx="47476">
                  <c:v>2.317916376638856</c:v>
                </c:pt>
                <c:pt idx="47477">
                  <c:v>2.3233221754887934</c:v>
                </c:pt>
                <c:pt idx="47478">
                  <c:v>2.2937862975679542</c:v>
                </c:pt>
                <c:pt idx="47479">
                  <c:v>2.2874173308700834</c:v>
                </c:pt>
                <c:pt idx="47480">
                  <c:v>2.3300419327610875</c:v>
                </c:pt>
                <c:pt idx="47481">
                  <c:v>2.346659774280988</c:v>
                </c:pt>
                <c:pt idx="47482">
                  <c:v>2.345136733219062</c:v>
                </c:pt>
                <c:pt idx="47483">
                  <c:v>2.3436140527255698</c:v>
                </c:pt>
                <c:pt idx="47484">
                  <c:v>2.3420910116636438</c:v>
                </c:pt>
                <c:pt idx="47485">
                  <c:v>2.3405679706017182</c:v>
                </c:pt>
                <c:pt idx="47486">
                  <c:v>2.3390452901082259</c:v>
                </c:pt>
                <c:pt idx="47487">
                  <c:v>2.3375222490462999</c:v>
                </c:pt>
                <c:pt idx="47488">
                  <c:v>2.3359992079843743</c:v>
                </c:pt>
                <c:pt idx="47489">
                  <c:v>2.3344765274908816</c:v>
                </c:pt>
                <c:pt idx="47490">
                  <c:v>2.3329534864289561</c:v>
                </c:pt>
                <c:pt idx="47491">
                  <c:v>2.3314290030932971</c:v>
                </c:pt>
                <c:pt idx="47492">
                  <c:v>2.3299059620313716</c:v>
                </c:pt>
                <c:pt idx="47493">
                  <c:v>2.3283832815378789</c:v>
                </c:pt>
                <c:pt idx="47494">
                  <c:v>2.3268602404759533</c:v>
                </c:pt>
                <c:pt idx="47495">
                  <c:v>2.3253371994140277</c:v>
                </c:pt>
                <c:pt idx="47496">
                  <c:v>2.323814518920535</c:v>
                </c:pt>
                <c:pt idx="47497">
                  <c:v>2.3222914778586095</c:v>
                </c:pt>
                <c:pt idx="47498">
                  <c:v>2.3207684367966834</c:v>
                </c:pt>
                <c:pt idx="47499">
                  <c:v>2.3192457563031912</c:v>
                </c:pt>
                <c:pt idx="47500">
                  <c:v>2.3177227152412652</c:v>
                </c:pt>
                <c:pt idx="47501">
                  <c:v>2.3161996741793396</c:v>
                </c:pt>
                <c:pt idx="47502">
                  <c:v>2.3146769936858469</c:v>
                </c:pt>
                <c:pt idx="47503">
                  <c:v>2.3131539526239213</c:v>
                </c:pt>
                <c:pt idx="47504">
                  <c:v>2.3116294692882629</c:v>
                </c:pt>
                <c:pt idx="47505">
                  <c:v>2.3101067887947702</c:v>
                </c:pt>
                <c:pt idx="47506">
                  <c:v>2.3085837477328446</c:v>
                </c:pt>
                <c:pt idx="47507">
                  <c:v>2.3070607066709186</c:v>
                </c:pt>
                <c:pt idx="47508">
                  <c:v>2.3055380261774263</c:v>
                </c:pt>
                <c:pt idx="47509">
                  <c:v>2.3040149851155003</c:v>
                </c:pt>
                <c:pt idx="47510">
                  <c:v>2.3024919440535747</c:v>
                </c:pt>
                <c:pt idx="47511">
                  <c:v>2.300969263560082</c:v>
                </c:pt>
                <c:pt idx="47512">
                  <c:v>2.2994462224981564</c:v>
                </c:pt>
                <c:pt idx="47513">
                  <c:v>2.2979231814362309</c:v>
                </c:pt>
                <c:pt idx="47514">
                  <c:v>2.2964005009427382</c:v>
                </c:pt>
                <c:pt idx="47515">
                  <c:v>2.2948774598808126</c:v>
                </c:pt>
                <c:pt idx="47516">
                  <c:v>2.2933529765451537</c:v>
                </c:pt>
                <c:pt idx="47517">
                  <c:v>2.2918299354832281</c:v>
                </c:pt>
                <c:pt idx="47518">
                  <c:v>2.2903072549897354</c:v>
                </c:pt>
                <c:pt idx="47519">
                  <c:v>2.2887842139278098</c:v>
                </c:pt>
                <c:pt idx="47520">
                  <c:v>2.2872611728658843</c:v>
                </c:pt>
                <c:pt idx="47521">
                  <c:v>2.2857384923723916</c:v>
                </c:pt>
                <c:pt idx="47522">
                  <c:v>2.284215451310466</c:v>
                </c:pt>
                <c:pt idx="47523">
                  <c:v>2.28269241024854</c:v>
                </c:pt>
                <c:pt idx="47524">
                  <c:v>2.2811697297550477</c:v>
                </c:pt>
                <c:pt idx="47525">
                  <c:v>2.2796466886931217</c:v>
                </c:pt>
                <c:pt idx="47526">
                  <c:v>2.2781236476311961</c:v>
                </c:pt>
                <c:pt idx="47527">
                  <c:v>2.2766009671377034</c:v>
                </c:pt>
                <c:pt idx="47528">
                  <c:v>2.2750779260757779</c:v>
                </c:pt>
                <c:pt idx="47529">
                  <c:v>2.2735534427401189</c:v>
                </c:pt>
                <c:pt idx="47530">
                  <c:v>2.2720307622466267</c:v>
                </c:pt>
                <c:pt idx="47531">
                  <c:v>2.2705077211847011</c:v>
                </c:pt>
                <c:pt idx="47532">
                  <c:v>2.2689846801227751</c:v>
                </c:pt>
                <c:pt idx="47533">
                  <c:v>2.2674619996292829</c:v>
                </c:pt>
                <c:pt idx="47534">
                  <c:v>2.2659389585673568</c:v>
                </c:pt>
                <c:pt idx="47535">
                  <c:v>2.2644159175054313</c:v>
                </c:pt>
                <c:pt idx="47536">
                  <c:v>2.2628932370119386</c:v>
                </c:pt>
                <c:pt idx="47537">
                  <c:v>2.261370195950013</c:v>
                </c:pt>
                <c:pt idx="47538">
                  <c:v>2.259847154888087</c:v>
                </c:pt>
                <c:pt idx="47539">
                  <c:v>2.2583244743945947</c:v>
                </c:pt>
                <c:pt idx="47540">
                  <c:v>2.2832843020262219</c:v>
                </c:pt>
                <c:pt idx="47541">
                  <c:v>2.3316334542203148</c:v>
                </c:pt>
                <c:pt idx="47542">
                  <c:v>2.2879420927515497</c:v>
                </c:pt>
                <c:pt idx="47543">
                  <c:v>2.2753350000000001</c:v>
                </c:pt>
                <c:pt idx="47544">
                  <c:v>2.2638680178826895</c:v>
                </c:pt>
                <c:pt idx="47545">
                  <c:v>2.2490429965794769</c:v>
                </c:pt>
                <c:pt idx="47546">
                  <c:v>2.2779745965665237</c:v>
                </c:pt>
                <c:pt idx="47547">
                  <c:v>2.2878859656734205</c:v>
                </c:pt>
                <c:pt idx="47548">
                  <c:v>2.2514488650453028</c:v>
                </c:pt>
                <c:pt idx="47549">
                  <c:v>2.2391753805436339</c:v>
                </c:pt>
                <c:pt idx="47550">
                  <c:v>2.3201586364719904</c:v>
                </c:pt>
                <c:pt idx="47551">
                  <c:v>2.2786086173104434</c:v>
                </c:pt>
                <c:pt idx="47552">
                  <c:v>2.2900253037672864</c:v>
                </c:pt>
                <c:pt idx="47553">
                  <c:v>2.2788622471990467</c:v>
                </c:pt>
                <c:pt idx="47554">
                  <c:v>2.2860813350023843</c:v>
                </c:pt>
                <c:pt idx="47555">
                  <c:v>2.2496460033381021</c:v>
                </c:pt>
                <c:pt idx="47556">
                  <c:v>2.2204953639787708</c:v>
                </c:pt>
                <c:pt idx="47557">
                  <c:v>2.217879101831878</c:v>
                </c:pt>
                <c:pt idx="47558">
                  <c:v>2.2152634590652283</c:v>
                </c:pt>
                <c:pt idx="47559">
                  <c:v>2.2126471969183359</c:v>
                </c:pt>
                <c:pt idx="47560">
                  <c:v>2.2100309347714431</c:v>
                </c:pt>
                <c:pt idx="47561">
                  <c:v>2.2074152920047938</c:v>
                </c:pt>
                <c:pt idx="47562">
                  <c:v>2.204799029857901</c:v>
                </c:pt>
                <c:pt idx="47563">
                  <c:v>2.2021827677110082</c:v>
                </c:pt>
                <c:pt idx="47564">
                  <c:v>2.1995671249443589</c:v>
                </c:pt>
                <c:pt idx="47565">
                  <c:v>2.1969508627974661</c:v>
                </c:pt>
                <c:pt idx="47566">
                  <c:v>2.1943321231296009</c:v>
                </c:pt>
                <c:pt idx="47567">
                  <c:v>2.1917158609827085</c:v>
                </c:pt>
                <c:pt idx="47568">
                  <c:v>2.1891002182160588</c:v>
                </c:pt>
                <c:pt idx="47569">
                  <c:v>2.186483956069166</c:v>
                </c:pt>
                <c:pt idx="47570">
                  <c:v>2.1838676939222736</c:v>
                </c:pt>
                <c:pt idx="47571">
                  <c:v>2.1812520511556239</c:v>
                </c:pt>
                <c:pt idx="47572">
                  <c:v>2.1786357890087311</c:v>
                </c:pt>
                <c:pt idx="47573">
                  <c:v>2.1760195268618387</c:v>
                </c:pt>
                <c:pt idx="47574">
                  <c:v>2.173403884095189</c:v>
                </c:pt>
                <c:pt idx="47575">
                  <c:v>2.1707876219482967</c:v>
                </c:pt>
                <c:pt idx="47576">
                  <c:v>2.1681713598014039</c:v>
                </c:pt>
                <c:pt idx="47577">
                  <c:v>2.1655557170347541</c:v>
                </c:pt>
                <c:pt idx="47578">
                  <c:v>2.1629394548878618</c:v>
                </c:pt>
                <c:pt idx="47579">
                  <c:v>2.1603207152199966</c:v>
                </c:pt>
                <c:pt idx="47580">
                  <c:v>2.1577050724533469</c:v>
                </c:pt>
                <c:pt idx="47581">
                  <c:v>2.1550888103064545</c:v>
                </c:pt>
                <c:pt idx="47582">
                  <c:v>2.1524725481595617</c:v>
                </c:pt>
                <c:pt idx="47583">
                  <c:v>2.149856905392912</c:v>
                </c:pt>
                <c:pt idx="47584">
                  <c:v>2.1472406432460196</c:v>
                </c:pt>
                <c:pt idx="47585">
                  <c:v>2.1446243810991268</c:v>
                </c:pt>
                <c:pt idx="47586">
                  <c:v>2.1420087383324775</c:v>
                </c:pt>
                <c:pt idx="47587">
                  <c:v>2.1393924761855847</c:v>
                </c:pt>
                <c:pt idx="47588">
                  <c:v>2.1367762140386919</c:v>
                </c:pt>
                <c:pt idx="47589">
                  <c:v>2.1341605712720426</c:v>
                </c:pt>
                <c:pt idx="47590">
                  <c:v>2.1315443091251498</c:v>
                </c:pt>
                <c:pt idx="47591">
                  <c:v>2.0835784754411062</c:v>
                </c:pt>
                <c:pt idx="47592">
                  <c:v>2.058249</c:v>
                </c:pt>
                <c:pt idx="47593">
                  <c:v>2.0702572403433477</c:v>
                </c:pt>
                <c:pt idx="47594">
                  <c:v>2.0884875551312652</c:v>
                </c:pt>
                <c:pt idx="47595">
                  <c:v>2.0944280000000002</c:v>
                </c:pt>
                <c:pt idx="47596">
                  <c:v>2.0944280000000002</c:v>
                </c:pt>
                <c:pt idx="47597">
                  <c:v>2.0819114816404389</c:v>
                </c:pt>
                <c:pt idx="47598">
                  <c:v>2.1016308206962329</c:v>
                </c:pt>
                <c:pt idx="47599">
                  <c:v>2.0742124593563767</c:v>
                </c:pt>
                <c:pt idx="47600">
                  <c:v>2.0577731558635799</c:v>
                </c:pt>
                <c:pt idx="47601">
                  <c:v>2.0571009265551385</c:v>
                </c:pt>
                <c:pt idx="47602">
                  <c:v>2.0564288563918938</c:v>
                </c:pt>
                <c:pt idx="47603">
                  <c:v>2.0557566270834524</c:v>
                </c:pt>
                <c:pt idx="47604">
                  <c:v>2.055083761194227</c:v>
                </c:pt>
                <c:pt idx="47605">
                  <c:v>2.0544116910309818</c:v>
                </c:pt>
                <c:pt idx="47606">
                  <c:v>2.0537394617225408</c:v>
                </c:pt>
                <c:pt idx="47607">
                  <c:v>2.0530672324140995</c:v>
                </c:pt>
                <c:pt idx="47608">
                  <c:v>2.0523951622508543</c:v>
                </c:pt>
                <c:pt idx="47609">
                  <c:v>2.0517229329424134</c:v>
                </c:pt>
                <c:pt idx="47610">
                  <c:v>2.051050703633972</c:v>
                </c:pt>
                <c:pt idx="47611">
                  <c:v>2.0503786334707272</c:v>
                </c:pt>
                <c:pt idx="47612">
                  <c:v>2.0497064041622859</c:v>
                </c:pt>
                <c:pt idx="47613">
                  <c:v>2.0456727100212468</c:v>
                </c:pt>
                <c:pt idx="47614">
                  <c:v>2.0450004807128059</c:v>
                </c:pt>
                <c:pt idx="47615">
                  <c:v>2.0443282514043646</c:v>
                </c:pt>
                <c:pt idx="47616">
                  <c:v>2.0436561812411198</c:v>
                </c:pt>
                <c:pt idx="47617">
                  <c:v>2.0429839519326785</c:v>
                </c:pt>
                <c:pt idx="47618">
                  <c:v>2.0423117226242371</c:v>
                </c:pt>
                <c:pt idx="47619">
                  <c:v>2.0416396524609923</c:v>
                </c:pt>
                <c:pt idx="47620">
                  <c:v>2.040967423152551</c:v>
                </c:pt>
                <c:pt idx="47621">
                  <c:v>2.0402951938441101</c:v>
                </c:pt>
                <c:pt idx="47622">
                  <c:v>2.0396231236808648</c:v>
                </c:pt>
                <c:pt idx="47623">
                  <c:v>2.0389502577916394</c:v>
                </c:pt>
                <c:pt idx="47624">
                  <c:v>2.0382780284831981</c:v>
                </c:pt>
                <c:pt idx="47625">
                  <c:v>2.0376059583199533</c:v>
                </c:pt>
                <c:pt idx="47626">
                  <c:v>2.0369337290115119</c:v>
                </c:pt>
                <c:pt idx="47627">
                  <c:v>2.036261499703071</c:v>
                </c:pt>
                <c:pt idx="47628">
                  <c:v>2.0355894295398258</c:v>
                </c:pt>
                <c:pt idx="47629">
                  <c:v>2.0349172002313849</c:v>
                </c:pt>
                <c:pt idx="47630">
                  <c:v>2.0342449709229435</c:v>
                </c:pt>
                <c:pt idx="47631">
                  <c:v>2.0335729007596988</c:v>
                </c:pt>
                <c:pt idx="47632">
                  <c:v>2.0329006714512574</c:v>
                </c:pt>
                <c:pt idx="47633">
                  <c:v>2.0322284421428161</c:v>
                </c:pt>
                <c:pt idx="47634">
                  <c:v>2.0315563719795713</c:v>
                </c:pt>
                <c:pt idx="47635">
                  <c:v>2.0308841426711299</c:v>
                </c:pt>
                <c:pt idx="47636">
                  <c:v>2.0302112767819045</c:v>
                </c:pt>
                <c:pt idx="47637">
                  <c:v>2.0295390474734631</c:v>
                </c:pt>
                <c:pt idx="47638">
                  <c:v>2.0288669773102184</c:v>
                </c:pt>
                <c:pt idx="47639">
                  <c:v>2.028194748001777</c:v>
                </c:pt>
                <c:pt idx="47640">
                  <c:v>2.0275225186933361</c:v>
                </c:pt>
                <c:pt idx="47641">
                  <c:v>2.0268504485300909</c:v>
                </c:pt>
                <c:pt idx="47642">
                  <c:v>2.02617821922165</c:v>
                </c:pt>
                <c:pt idx="47643">
                  <c:v>2.0255059899132086</c:v>
                </c:pt>
                <c:pt idx="47644">
                  <c:v>2.0248339197499639</c:v>
                </c:pt>
                <c:pt idx="47645">
                  <c:v>2.0241616904415225</c:v>
                </c:pt>
                <c:pt idx="47646">
                  <c:v>2.0234894611330816</c:v>
                </c:pt>
                <c:pt idx="47647">
                  <c:v>2.0228173909698364</c:v>
                </c:pt>
                <c:pt idx="47648">
                  <c:v>2.0221445250806105</c:v>
                </c:pt>
                <c:pt idx="47649">
                  <c:v>2.022071</c:v>
                </c:pt>
                <c:pt idx="47650">
                  <c:v>2.0547726685741536</c:v>
                </c:pt>
                <c:pt idx="47651">
                  <c:v>2.0252964045292012</c:v>
                </c:pt>
                <c:pt idx="47652">
                  <c:v>2.1050984439675728</c:v>
                </c:pt>
                <c:pt idx="47653">
                  <c:v>2.0455945386266094</c:v>
                </c:pt>
                <c:pt idx="47654">
                  <c:v>2.0738724460071514</c:v>
                </c:pt>
                <c:pt idx="47655">
                  <c:v>2.0763389999999999</c:v>
                </c:pt>
                <c:pt idx="47656">
                  <c:v>2.1276763688602767</c:v>
                </c:pt>
                <c:pt idx="47657">
                  <c:v>2.1133670498330948</c:v>
                </c:pt>
                <c:pt idx="47658">
                  <c:v>2.112517</c:v>
                </c:pt>
                <c:pt idx="47659">
                  <c:v>2.112517</c:v>
                </c:pt>
                <c:pt idx="47660">
                  <c:v>2.112517</c:v>
                </c:pt>
                <c:pt idx="47661">
                  <c:v>2.112517</c:v>
                </c:pt>
                <c:pt idx="47662">
                  <c:v>2.1112015917169167</c:v>
                </c:pt>
                <c:pt idx="47663">
                  <c:v>2.1074072138620945</c:v>
                </c:pt>
                <c:pt idx="47664">
                  <c:v>2.1036119375043461</c:v>
                </c:pt>
                <c:pt idx="47665">
                  <c:v>2.099816661146598</c:v>
                </c:pt>
                <c:pt idx="47666">
                  <c:v>2.0960222832917754</c:v>
                </c:pt>
                <c:pt idx="47667">
                  <c:v>2.0922270069340274</c:v>
                </c:pt>
                <c:pt idx="47668">
                  <c:v>2.0884317305762794</c:v>
                </c:pt>
                <c:pt idx="47669">
                  <c:v>2.0846373527214568</c:v>
                </c:pt>
                <c:pt idx="47670">
                  <c:v>2.0808420763637088</c:v>
                </c:pt>
                <c:pt idx="47671">
                  <c:v>2.0770468000059603</c:v>
                </c:pt>
                <c:pt idx="47672">
                  <c:v>2.0732524221511381</c:v>
                </c:pt>
                <c:pt idx="47673">
                  <c:v>2.0694535517816872</c:v>
                </c:pt>
                <c:pt idx="47674">
                  <c:v>2.0656582754239392</c:v>
                </c:pt>
                <c:pt idx="47675">
                  <c:v>2.0618638975691166</c:v>
                </c:pt>
                <c:pt idx="47676">
                  <c:v>2.0580686212113686</c:v>
                </c:pt>
                <c:pt idx="47677">
                  <c:v>2.0542733448536206</c:v>
                </c:pt>
                <c:pt idx="47678">
                  <c:v>2.0504789669987979</c:v>
                </c:pt>
                <c:pt idx="47679">
                  <c:v>2.0466836906410499</c:v>
                </c:pt>
                <c:pt idx="47680">
                  <c:v>2.0428884142833015</c:v>
                </c:pt>
                <c:pt idx="47681">
                  <c:v>2.0390940364284793</c:v>
                </c:pt>
                <c:pt idx="47682">
                  <c:v>2.0352987600707309</c:v>
                </c:pt>
                <c:pt idx="47683">
                  <c:v>2.0315034837129828</c:v>
                </c:pt>
                <c:pt idx="47684">
                  <c:v>2.0277091058581602</c:v>
                </c:pt>
                <c:pt idx="47685">
                  <c:v>2.0239138295004122</c:v>
                </c:pt>
                <c:pt idx="47686">
                  <c:v>2.0408456140643625</c:v>
                </c:pt>
                <c:pt idx="47687">
                  <c:v>2.0677641502145923</c:v>
                </c:pt>
                <c:pt idx="47688">
                  <c:v>2.0570590608011448</c:v>
                </c:pt>
                <c:pt idx="47689">
                  <c:v>2.0401600000000002</c:v>
                </c:pt>
                <c:pt idx="47690">
                  <c:v>2.0599300395426394</c:v>
                </c:pt>
                <c:pt idx="47691">
                  <c:v>2.056315348210024</c:v>
                </c:pt>
                <c:pt idx="47692">
                  <c:v>2.0198627100619935</c:v>
                </c:pt>
                <c:pt idx="47693">
                  <c:v>2.0039820000000002</c:v>
                </c:pt>
                <c:pt idx="47694">
                  <c:v>2.0143808028135433</c:v>
                </c:pt>
                <c:pt idx="47695">
                  <c:v>2.0203161816604411</c:v>
                </c:pt>
                <c:pt idx="47696">
                  <c:v>2.017279576717264</c:v>
                </c:pt>
                <c:pt idx="47697">
                  <c:v>2.0142436906673025</c:v>
                </c:pt>
                <c:pt idx="47698">
                  <c:v>2.0112042101512624</c:v>
                </c:pt>
                <c:pt idx="47699">
                  <c:v>2.0081676052080848</c:v>
                </c:pt>
                <c:pt idx="47700">
                  <c:v>2.0051317191581233</c:v>
                </c:pt>
                <c:pt idx="47701">
                  <c:v>2.0020951142149461</c:v>
                </c:pt>
                <c:pt idx="47702">
                  <c:v>1.9990585092717688</c:v>
                </c:pt>
                <c:pt idx="47703">
                  <c:v>1.9960226232218072</c:v>
                </c:pt>
                <c:pt idx="47704">
                  <c:v>1.9929860182786299</c:v>
                </c:pt>
                <c:pt idx="47705">
                  <c:v>1.9899494133354527</c:v>
                </c:pt>
                <c:pt idx="47706">
                  <c:v>1.986913527285491</c:v>
                </c:pt>
                <c:pt idx="47707">
                  <c:v>1.9838769223423138</c:v>
                </c:pt>
                <c:pt idx="47708">
                  <c:v>1.9808403173991365</c:v>
                </c:pt>
                <c:pt idx="47709">
                  <c:v>1.9778044313491749</c:v>
                </c:pt>
                <c:pt idx="47710">
                  <c:v>1.9747678264059976</c:v>
                </c:pt>
                <c:pt idx="47711">
                  <c:v>1.9717283458899575</c:v>
                </c:pt>
                <c:pt idx="47712">
                  <c:v>1.9421404721295856</c:v>
                </c:pt>
                <c:pt idx="47713">
                  <c:v>1.9316180000000001</c:v>
                </c:pt>
                <c:pt idx="47714">
                  <c:v>1.9054204353838817</c:v>
                </c:pt>
                <c:pt idx="47715">
                  <c:v>1.9483228357568534</c:v>
                </c:pt>
                <c:pt idx="47716">
                  <c:v>1.9677960000000001</c:v>
                </c:pt>
                <c:pt idx="47717">
                  <c:v>1.9138826714353838</c:v>
                </c:pt>
                <c:pt idx="47718">
                  <c:v>1.88183983170441</c:v>
                </c:pt>
                <c:pt idx="47719">
                  <c:v>1.9048079799713877</c:v>
                </c:pt>
                <c:pt idx="47720">
                  <c:v>1.8996711180257511</c:v>
                </c:pt>
                <c:pt idx="47721">
                  <c:v>1.8942380319797527</c:v>
                </c:pt>
                <c:pt idx="47722">
                  <c:v>1.8926705055178137</c:v>
                </c:pt>
                <c:pt idx="47723">
                  <c:v>1.8911044620515816</c:v>
                </c:pt>
                <c:pt idx="47724">
                  <c:v>1.8895387893342761</c:v>
                </c:pt>
                <c:pt idx="47725">
                  <c:v>1.8879727458680438</c:v>
                </c:pt>
                <c:pt idx="47726">
                  <c:v>1.8864067024018116</c:v>
                </c:pt>
                <c:pt idx="47727">
                  <c:v>1.8848410296845062</c:v>
                </c:pt>
                <c:pt idx="47728">
                  <c:v>1.8832749862182738</c:v>
                </c:pt>
                <c:pt idx="47729">
                  <c:v>1.8817089427520417</c:v>
                </c:pt>
                <c:pt idx="47730">
                  <c:v>1.880143270034736</c:v>
                </c:pt>
                <c:pt idx="47731">
                  <c:v>1.8785772265685039</c:v>
                </c:pt>
                <c:pt idx="47732">
                  <c:v>1.8770111831022718</c:v>
                </c:pt>
                <c:pt idx="47733">
                  <c:v>1.8754455103849661</c:v>
                </c:pt>
                <c:pt idx="47734">
                  <c:v>1.873879466918734</c:v>
                </c:pt>
                <c:pt idx="47735">
                  <c:v>1.8723119404567952</c:v>
                </c:pt>
                <c:pt idx="47736">
                  <c:v>1.8707458969905628</c:v>
                </c:pt>
                <c:pt idx="47737">
                  <c:v>1.8691802242732574</c:v>
                </c:pt>
                <c:pt idx="47738">
                  <c:v>1.867614180807025</c:v>
                </c:pt>
                <c:pt idx="47739">
                  <c:v>1.8660481373407929</c:v>
                </c:pt>
                <c:pt idx="47740">
                  <c:v>1.8644824646234874</c:v>
                </c:pt>
                <c:pt idx="47741">
                  <c:v>1.8629164211572551</c:v>
                </c:pt>
                <c:pt idx="47742">
                  <c:v>1.861350377691023</c:v>
                </c:pt>
                <c:pt idx="47743">
                  <c:v>1.8597847049737173</c:v>
                </c:pt>
                <c:pt idx="47744">
                  <c:v>1.8582186615074852</c:v>
                </c:pt>
                <c:pt idx="47745">
                  <c:v>1.856652618041253</c:v>
                </c:pt>
                <c:pt idx="47746">
                  <c:v>1.8550869453239474</c:v>
                </c:pt>
                <c:pt idx="47747">
                  <c:v>1.8535194188620085</c:v>
                </c:pt>
                <c:pt idx="47748">
                  <c:v>1.8519533753957764</c:v>
                </c:pt>
                <c:pt idx="47749">
                  <c:v>1.8503877026784707</c:v>
                </c:pt>
                <c:pt idx="47750">
                  <c:v>1.8488216592122386</c:v>
                </c:pt>
                <c:pt idx="47751">
                  <c:v>1.8472556157460063</c:v>
                </c:pt>
                <c:pt idx="47752">
                  <c:v>1.8456899430287008</c:v>
                </c:pt>
                <c:pt idx="47753">
                  <c:v>1.8441238995624687</c:v>
                </c:pt>
                <c:pt idx="47754">
                  <c:v>1.8425578560962363</c:v>
                </c:pt>
                <c:pt idx="47755">
                  <c:v>1.8409921833789309</c:v>
                </c:pt>
                <c:pt idx="47756">
                  <c:v>1.8394261399126988</c:v>
                </c:pt>
                <c:pt idx="47757">
                  <c:v>1.8378600964464664</c:v>
                </c:pt>
                <c:pt idx="47758">
                  <c:v>1.836294423729161</c:v>
                </c:pt>
                <c:pt idx="47759">
                  <c:v>1.8347283802629286</c:v>
                </c:pt>
                <c:pt idx="47760">
                  <c:v>1.8331608538009898</c:v>
                </c:pt>
                <c:pt idx="47761">
                  <c:v>1.8315948103347577</c:v>
                </c:pt>
                <c:pt idx="47762">
                  <c:v>1.830029137617452</c:v>
                </c:pt>
                <c:pt idx="47763">
                  <c:v>1.8284630941512199</c:v>
                </c:pt>
                <c:pt idx="47764">
                  <c:v>1.8268970506849875</c:v>
                </c:pt>
                <c:pt idx="47765">
                  <c:v>1.8253313779676821</c:v>
                </c:pt>
                <c:pt idx="47766">
                  <c:v>1.82376533450145</c:v>
                </c:pt>
                <c:pt idx="47767">
                  <c:v>1.823075</c:v>
                </c:pt>
                <c:pt idx="47768">
                  <c:v>1.823075</c:v>
                </c:pt>
                <c:pt idx="47769">
                  <c:v>1.8126373795898902</c:v>
                </c:pt>
                <c:pt idx="47770">
                  <c:v>1.8261149868891537</c:v>
                </c:pt>
                <c:pt idx="47771">
                  <c:v>1.8518570958512159</c:v>
                </c:pt>
                <c:pt idx="47772">
                  <c:v>1.8484221869337147</c:v>
                </c:pt>
                <c:pt idx="47773">
                  <c:v>1.8521306545887961</c:v>
                </c:pt>
                <c:pt idx="47774">
                  <c:v>1.8370873242727705</c:v>
                </c:pt>
                <c:pt idx="47775">
                  <c:v>1.8118610276585598</c:v>
                </c:pt>
                <c:pt idx="47776">
                  <c:v>1.8005958981851737</c:v>
                </c:pt>
                <c:pt idx="47777">
                  <c:v>1.7935466966779452</c:v>
                </c:pt>
                <c:pt idx="47778">
                  <c:v>1.7864958259304828</c:v>
                </c:pt>
                <c:pt idx="47779">
                  <c:v>1.7794449551830205</c:v>
                </c:pt>
                <c:pt idx="47780">
                  <c:v>1.7723957536757919</c:v>
                </c:pt>
                <c:pt idx="47781">
                  <c:v>1.7653448829283296</c:v>
                </c:pt>
                <c:pt idx="47782">
                  <c:v>1.7582940121808674</c:v>
                </c:pt>
                <c:pt idx="47783">
                  <c:v>1.7512448106736387</c:v>
                </c:pt>
                <c:pt idx="47784">
                  <c:v>1.7675787761087267</c:v>
                </c:pt>
                <c:pt idx="47785">
                  <c:v>1.7688079999999999</c:v>
                </c:pt>
                <c:pt idx="47786">
                  <c:v>1.734545001430615</c:v>
                </c:pt>
                <c:pt idx="47787">
                  <c:v>1.7498865782069621</c:v>
                </c:pt>
                <c:pt idx="47788">
                  <c:v>1.7333371742550654</c:v>
                </c:pt>
                <c:pt idx="47789">
                  <c:v>1.7501410491177873</c:v>
                </c:pt>
                <c:pt idx="47790">
                  <c:v>1.7859912560801143</c:v>
                </c:pt>
                <c:pt idx="47791">
                  <c:v>1.7691357148986888</c:v>
                </c:pt>
                <c:pt idx="47792">
                  <c:v>1.8224797968526467</c:v>
                </c:pt>
                <c:pt idx="47793">
                  <c:v>1.821178743736785</c:v>
                </c:pt>
                <c:pt idx="47794">
                  <c:v>1.8192611506183218</c:v>
                </c:pt>
                <c:pt idx="47795">
                  <c:v>1.8173435574998589</c:v>
                </c:pt>
                <c:pt idx="47796">
                  <c:v>1.8154264183570392</c:v>
                </c:pt>
                <c:pt idx="47797">
                  <c:v>1.813507009336002</c:v>
                </c:pt>
                <c:pt idx="47798">
                  <c:v>1.8115894162175388</c:v>
                </c:pt>
                <c:pt idx="47799">
                  <c:v>1.8096722770747193</c:v>
                </c:pt>
                <c:pt idx="47800">
                  <c:v>1.8077546839562564</c:v>
                </c:pt>
                <c:pt idx="47801">
                  <c:v>1.8058370908377932</c:v>
                </c:pt>
                <c:pt idx="47802">
                  <c:v>1.8039199516949738</c:v>
                </c:pt>
                <c:pt idx="47803">
                  <c:v>1.8020023585765106</c:v>
                </c:pt>
                <c:pt idx="47804">
                  <c:v>1.8000847654580476</c:v>
                </c:pt>
                <c:pt idx="47805">
                  <c:v>1.798167626315228</c:v>
                </c:pt>
                <c:pt idx="47806">
                  <c:v>1.796250033196765</c:v>
                </c:pt>
                <c:pt idx="47807">
                  <c:v>1.7943324400783018</c:v>
                </c:pt>
                <c:pt idx="47808">
                  <c:v>1.7924153009354824</c:v>
                </c:pt>
                <c:pt idx="47809">
                  <c:v>1.7904977078170194</c:v>
                </c:pt>
                <c:pt idx="47810">
                  <c:v>1.788578298795982</c:v>
                </c:pt>
                <c:pt idx="47811">
                  <c:v>1.786660705677519</c:v>
                </c:pt>
                <c:pt idx="47812">
                  <c:v>1.7847435665346993</c:v>
                </c:pt>
                <c:pt idx="47813">
                  <c:v>1.7828259734162364</c:v>
                </c:pt>
                <c:pt idx="47814">
                  <c:v>1.7809083802977732</c:v>
                </c:pt>
                <c:pt idx="47815">
                  <c:v>1.7789912411549538</c:v>
                </c:pt>
                <c:pt idx="47816">
                  <c:v>1.7770736480364906</c:v>
                </c:pt>
                <c:pt idx="47817">
                  <c:v>1.7751560549180276</c:v>
                </c:pt>
                <c:pt idx="47818">
                  <c:v>1.7732389157752082</c:v>
                </c:pt>
                <c:pt idx="47819">
                  <c:v>1.771321322656745</c:v>
                </c:pt>
                <c:pt idx="47820">
                  <c:v>1.7694037295382818</c:v>
                </c:pt>
                <c:pt idx="47821">
                  <c:v>1.7674865903954624</c:v>
                </c:pt>
                <c:pt idx="47822">
                  <c:v>1.7655671813744251</c:v>
                </c:pt>
                <c:pt idx="47823">
                  <c:v>1.763649588255962</c:v>
                </c:pt>
                <c:pt idx="47824">
                  <c:v>1.7617324491131425</c:v>
                </c:pt>
                <c:pt idx="47825">
                  <c:v>1.7598148559946794</c:v>
                </c:pt>
                <c:pt idx="47826">
                  <c:v>1.7578972628762164</c:v>
                </c:pt>
                <c:pt idx="47827">
                  <c:v>1.7559801237333967</c:v>
                </c:pt>
                <c:pt idx="47828">
                  <c:v>1.7540625306149338</c:v>
                </c:pt>
                <c:pt idx="47829">
                  <c:v>1.7521449374964706</c:v>
                </c:pt>
                <c:pt idx="47830">
                  <c:v>1.7413877494636472</c:v>
                </c:pt>
                <c:pt idx="47831">
                  <c:v>1.7097470641392467</c:v>
                </c:pt>
                <c:pt idx="47832">
                  <c:v>1.676048906867589</c:v>
                </c:pt>
                <c:pt idx="47833">
                  <c:v>1.6912157070158103</c:v>
                </c:pt>
                <c:pt idx="47834">
                  <c:v>1.6910847929330368</c:v>
                </c:pt>
                <c:pt idx="47835">
                  <c:v>1.642177</c:v>
                </c:pt>
                <c:pt idx="47836">
                  <c:v>1.6476231041716329</c:v>
                </c:pt>
                <c:pt idx="47837">
                  <c:v>1.6714023371483071</c:v>
                </c:pt>
                <c:pt idx="47838">
                  <c:v>1.6679558822126848</c:v>
                </c:pt>
                <c:pt idx="47839">
                  <c:v>1.6104063980518311</c:v>
                </c:pt>
                <c:pt idx="47840">
                  <c:v>1.6241863129096266</c:v>
                </c:pt>
                <c:pt idx="47841">
                  <c:v>1.637969490830377</c:v>
                </c:pt>
                <c:pt idx="47842">
                  <c:v>1.6517526687511275</c:v>
                </c:pt>
                <c:pt idx="47843">
                  <c:v>1.639381748211731</c:v>
                </c:pt>
                <c:pt idx="47844">
                  <c:v>1.62727043490701</c:v>
                </c:pt>
                <c:pt idx="47845">
                  <c:v>1.6386234817640049</c:v>
                </c:pt>
                <c:pt idx="47846">
                  <c:v>1.6206800834525512</c:v>
                </c:pt>
                <c:pt idx="47847">
                  <c:v>1.642177</c:v>
                </c:pt>
                <c:pt idx="47848">
                  <c:v>1.6269428288030521</c:v>
                </c:pt>
                <c:pt idx="47849">
                  <c:v>1.605998</c:v>
                </c:pt>
                <c:pt idx="47850">
                  <c:v>1.6374665665236052</c:v>
                </c:pt>
                <c:pt idx="47851">
                  <c:v>1.6463688583690987</c:v>
                </c:pt>
                <c:pt idx="47852">
                  <c:v>1.6065055701992281</c:v>
                </c:pt>
                <c:pt idx="47853">
                  <c:v>1.6076441663338747</c:v>
                </c:pt>
                <c:pt idx="47854">
                  <c:v>1.6087827624685214</c:v>
                </c:pt>
                <c:pt idx="47855">
                  <c:v>1.6099210890491589</c:v>
                </c:pt>
                <c:pt idx="47856">
                  <c:v>1.6110596851838055</c:v>
                </c:pt>
                <c:pt idx="47857">
                  <c:v>1.6121982813184521</c:v>
                </c:pt>
                <c:pt idx="47858">
                  <c:v>1.6133366078990896</c:v>
                </c:pt>
                <c:pt idx="47859">
                  <c:v>1.6144752040337362</c:v>
                </c:pt>
                <c:pt idx="47860">
                  <c:v>1.6156148783844193</c:v>
                </c:pt>
                <c:pt idx="47861">
                  <c:v>1.6167534745190659</c:v>
                </c:pt>
                <c:pt idx="47862">
                  <c:v>1.6178918010997034</c:v>
                </c:pt>
                <c:pt idx="47863">
                  <c:v>1.61903039723435</c:v>
                </c:pt>
                <c:pt idx="47864">
                  <c:v>1.6201689933689967</c:v>
                </c:pt>
                <c:pt idx="47865">
                  <c:v>1.6213073199496342</c:v>
                </c:pt>
                <c:pt idx="47866">
                  <c:v>1.6224459160842808</c:v>
                </c:pt>
                <c:pt idx="47867">
                  <c:v>1.6235842426649183</c:v>
                </c:pt>
                <c:pt idx="47868">
                  <c:v>1.6247228387995649</c:v>
                </c:pt>
                <c:pt idx="47869">
                  <c:v>1.6258614349342115</c:v>
                </c:pt>
                <c:pt idx="47870">
                  <c:v>1.626999761514849</c:v>
                </c:pt>
                <c:pt idx="47871">
                  <c:v>1.6281383576494957</c:v>
                </c:pt>
                <c:pt idx="47872">
                  <c:v>1.6292780320001787</c:v>
                </c:pt>
                <c:pt idx="47873">
                  <c:v>1.6304166281348254</c:v>
                </c:pt>
                <c:pt idx="47874">
                  <c:v>1.6315549547154629</c:v>
                </c:pt>
                <c:pt idx="47875">
                  <c:v>1.6326935508501095</c:v>
                </c:pt>
                <c:pt idx="47876">
                  <c:v>1.6338321469847561</c:v>
                </c:pt>
                <c:pt idx="47877">
                  <c:v>1.6349704735653936</c:v>
                </c:pt>
                <c:pt idx="47878">
                  <c:v>1.6361090697000402</c:v>
                </c:pt>
                <c:pt idx="47879">
                  <c:v>1.6372476658346868</c:v>
                </c:pt>
                <c:pt idx="47880">
                  <c:v>1.6383859924153243</c:v>
                </c:pt>
                <c:pt idx="47881">
                  <c:v>1.639524588549971</c:v>
                </c:pt>
                <c:pt idx="47882">
                  <c:v>1.6406631846846176</c:v>
                </c:pt>
                <c:pt idx="47883">
                  <c:v>1.6418015112652551</c:v>
                </c:pt>
                <c:pt idx="47884">
                  <c:v>1.642177</c:v>
                </c:pt>
                <c:pt idx="47885">
                  <c:v>1.6668849785458879</c:v>
                </c:pt>
                <c:pt idx="47886">
                  <c:v>1.6409082684787792</c:v>
                </c:pt>
                <c:pt idx="47887">
                  <c:v>1.6240870000000001</c:v>
                </c:pt>
                <c:pt idx="47888">
                  <c:v>1.6750214984505365</c:v>
                </c:pt>
                <c:pt idx="47889">
                  <c:v>1.6835867494039103</c:v>
                </c:pt>
                <c:pt idx="47890">
                  <c:v>1.7043340286123034</c:v>
                </c:pt>
                <c:pt idx="47891">
                  <c:v>1.7145410000000001</c:v>
                </c:pt>
                <c:pt idx="47892">
                  <c:v>1.7277778004291844</c:v>
                </c:pt>
                <c:pt idx="47893">
                  <c:v>1.729948321326062</c:v>
                </c:pt>
                <c:pt idx="47894">
                  <c:v>1.7262931387772675</c:v>
                </c:pt>
                <c:pt idx="47895">
                  <c:v>1.7226388215652506</c:v>
                </c:pt>
                <c:pt idx="47896">
                  <c:v>1.7189836390164561</c:v>
                </c:pt>
                <c:pt idx="47897">
                  <c:v>1.7153249951205511</c:v>
                </c:pt>
                <c:pt idx="47898">
                  <c:v>1.7574630276519665</c:v>
                </c:pt>
                <c:pt idx="47899">
                  <c:v>1.7399449604196471</c:v>
                </c:pt>
                <c:pt idx="47900">
                  <c:v>1.7035017367668097</c:v>
                </c:pt>
                <c:pt idx="47901">
                  <c:v>1.7037915243771606</c:v>
                </c:pt>
                <c:pt idx="47902">
                  <c:v>1.7129015054237693</c:v>
                </c:pt>
                <c:pt idx="47903">
                  <c:v>1.6995939308536006</c:v>
                </c:pt>
                <c:pt idx="47904">
                  <c:v>1.6512344391988556</c:v>
                </c:pt>
                <c:pt idx="47905">
                  <c:v>1.6269848498212158</c:v>
                </c:pt>
                <c:pt idx="47906">
                  <c:v>1.6700478812589414</c:v>
                </c:pt>
                <c:pt idx="47907">
                  <c:v>1.6320059356223175</c:v>
                </c:pt>
                <c:pt idx="47908">
                  <c:v>1.6708001699642432</c:v>
                </c:pt>
                <c:pt idx="47909">
                  <c:v>1.678355</c:v>
                </c:pt>
                <c:pt idx="47910">
                  <c:v>1.6942012055317119</c:v>
                </c:pt>
                <c:pt idx="47911">
                  <c:v>1.64854156829559</c:v>
                </c:pt>
                <c:pt idx="47912">
                  <c:v>1.6452222344689378</c:v>
                </c:pt>
                <c:pt idx="47913">
                  <c:v>1.648668930716739</c:v>
                </c:pt>
                <c:pt idx="47914">
                  <c:v>1.6521148109853148</c:v>
                </c:pt>
                <c:pt idx="47915">
                  <c:v>1.6555615072331158</c:v>
                </c:pt>
                <c:pt idx="47916">
                  <c:v>1.6590082034809168</c:v>
                </c:pt>
                <c:pt idx="47917">
                  <c:v>1.6624540837494926</c:v>
                </c:pt>
                <c:pt idx="47918">
                  <c:v>1.6659007799972936</c:v>
                </c:pt>
                <c:pt idx="47919">
                  <c:v>1.6693474762450946</c:v>
                </c:pt>
                <c:pt idx="47920">
                  <c:v>1.6727933565136703</c:v>
                </c:pt>
                <c:pt idx="47921">
                  <c:v>1.6762400527614716</c:v>
                </c:pt>
                <c:pt idx="47922">
                  <c:v>1.6796900129261738</c:v>
                </c:pt>
                <c:pt idx="47923">
                  <c:v>1.6831367091739748</c:v>
                </c:pt>
                <c:pt idx="47924">
                  <c:v>1.6865825894425506</c:v>
                </c:pt>
                <c:pt idx="47925">
                  <c:v>1.6900292856903518</c:v>
                </c:pt>
                <c:pt idx="47926">
                  <c:v>1.6934759819381529</c:v>
                </c:pt>
                <c:pt idx="47927">
                  <c:v>1.6969218622067286</c:v>
                </c:pt>
                <c:pt idx="47928">
                  <c:v>1.7003685584545296</c:v>
                </c:pt>
                <c:pt idx="47929">
                  <c:v>1.7038152547023306</c:v>
                </c:pt>
                <c:pt idx="47930">
                  <c:v>1.7072611349709064</c:v>
                </c:pt>
                <c:pt idx="47931">
                  <c:v>1.7107078312187074</c:v>
                </c:pt>
                <c:pt idx="47932">
                  <c:v>1.7141545274665084</c:v>
                </c:pt>
                <c:pt idx="47933">
                  <c:v>1.7176004077350844</c:v>
                </c:pt>
                <c:pt idx="47934">
                  <c:v>1.7210471039828854</c:v>
                </c:pt>
                <c:pt idx="47935">
                  <c:v>1.7244970641475876</c:v>
                </c:pt>
                <c:pt idx="47936">
                  <c:v>1.7279429444161636</c:v>
                </c:pt>
                <c:pt idx="47937">
                  <c:v>1.7313896406639646</c:v>
                </c:pt>
                <c:pt idx="47938">
                  <c:v>1.7348363369117656</c:v>
                </c:pt>
                <c:pt idx="47939">
                  <c:v>1.7382822171803414</c:v>
                </c:pt>
                <c:pt idx="47940">
                  <c:v>1.7417289134281424</c:v>
                </c:pt>
                <c:pt idx="47941">
                  <c:v>1.7451756096759434</c:v>
                </c:pt>
                <c:pt idx="47942">
                  <c:v>1.7486214899445192</c:v>
                </c:pt>
                <c:pt idx="47943">
                  <c:v>1.7520681861923202</c:v>
                </c:pt>
                <c:pt idx="47944">
                  <c:v>1.7555148824401214</c:v>
                </c:pt>
                <c:pt idx="47945">
                  <c:v>1.7589607627086972</c:v>
                </c:pt>
                <c:pt idx="47946">
                  <c:v>1.7624074589564982</c:v>
                </c:pt>
                <c:pt idx="47947">
                  <c:v>1.7658574191212004</c:v>
                </c:pt>
                <c:pt idx="47948">
                  <c:v>1.7583174630424416</c:v>
                </c:pt>
                <c:pt idx="47949">
                  <c:v>1.7074349079637579</c:v>
                </c:pt>
                <c:pt idx="47950">
                  <c:v>1.757302210250298</c:v>
                </c:pt>
                <c:pt idx="47951">
                  <c:v>1.666715678866588</c:v>
                </c:pt>
                <c:pt idx="47952">
                  <c:v>1.7222068500590317</c:v>
                </c:pt>
                <c:pt idx="47953">
                  <c:v>1.7407990365566037</c:v>
                </c:pt>
                <c:pt idx="47954">
                  <c:v>1.7102678801410107</c:v>
                </c:pt>
                <c:pt idx="47955">
                  <c:v>1.7109100247933886</c:v>
                </c:pt>
                <c:pt idx="47956">
                  <c:v>1.660266</c:v>
                </c:pt>
                <c:pt idx="47957">
                  <c:v>1.7147075869898889</c:v>
                </c:pt>
                <c:pt idx="47958">
                  <c:v>1.7155134253155477</c:v>
                </c:pt>
                <c:pt idx="47959">
                  <c:v>1.7163194544625009</c:v>
                </c:pt>
                <c:pt idx="47960">
                  <c:v>1.7171262468946311</c:v>
                </c:pt>
                <c:pt idx="47961">
                  <c:v>1.7179320852202902</c:v>
                </c:pt>
                <c:pt idx="47962">
                  <c:v>1.7187381143672433</c:v>
                </c:pt>
                <c:pt idx="47963">
                  <c:v>1.7195441435141965</c:v>
                </c:pt>
                <c:pt idx="47964">
                  <c:v>1.7203499818398553</c:v>
                </c:pt>
                <c:pt idx="47965">
                  <c:v>1.7211560109868085</c:v>
                </c:pt>
                <c:pt idx="47966">
                  <c:v>1.7219620401337616</c:v>
                </c:pt>
                <c:pt idx="47967">
                  <c:v>1.7227678784594207</c:v>
                </c:pt>
                <c:pt idx="47968">
                  <c:v>1.7235739076063739</c:v>
                </c:pt>
                <c:pt idx="47969">
                  <c:v>1.724379936753327</c:v>
                </c:pt>
                <c:pt idx="47970">
                  <c:v>1.7251857750789859</c:v>
                </c:pt>
                <c:pt idx="47971">
                  <c:v>1.725991804225939</c:v>
                </c:pt>
                <c:pt idx="47972">
                  <c:v>1.7267985966580692</c:v>
                </c:pt>
                <c:pt idx="47973">
                  <c:v>1.7276046258050224</c:v>
                </c:pt>
                <c:pt idx="47974">
                  <c:v>1.7284104641306812</c:v>
                </c:pt>
                <c:pt idx="47975">
                  <c:v>1.7292164932776346</c:v>
                </c:pt>
                <c:pt idx="47976">
                  <c:v>1.7300225224245878</c:v>
                </c:pt>
                <c:pt idx="47977">
                  <c:v>1.7308283607502466</c:v>
                </c:pt>
                <c:pt idx="47978">
                  <c:v>1.7316343898971998</c:v>
                </c:pt>
                <c:pt idx="47979">
                  <c:v>1.7324404190441529</c:v>
                </c:pt>
                <c:pt idx="47980">
                  <c:v>1.733246257369812</c:v>
                </c:pt>
                <c:pt idx="47981">
                  <c:v>1.7340522865167651</c:v>
                </c:pt>
                <c:pt idx="47982">
                  <c:v>1.7348583156637183</c:v>
                </c:pt>
                <c:pt idx="47983">
                  <c:v>1.7356641539893771</c:v>
                </c:pt>
                <c:pt idx="47984">
                  <c:v>1.7364701831363303</c:v>
                </c:pt>
                <c:pt idx="47985">
                  <c:v>1.7372769755684605</c:v>
                </c:pt>
                <c:pt idx="47986">
                  <c:v>1.7380828138941193</c:v>
                </c:pt>
                <c:pt idx="47987">
                  <c:v>1.7388888430410725</c:v>
                </c:pt>
                <c:pt idx="47988">
                  <c:v>1.7396948721880259</c:v>
                </c:pt>
                <c:pt idx="47989">
                  <c:v>1.7405007105136847</c:v>
                </c:pt>
                <c:pt idx="47990">
                  <c:v>1.7413067396606379</c:v>
                </c:pt>
                <c:pt idx="47991">
                  <c:v>1.742112768807591</c:v>
                </c:pt>
                <c:pt idx="47992">
                  <c:v>1.7429186071332499</c:v>
                </c:pt>
                <c:pt idx="47993">
                  <c:v>1.743724636280203</c:v>
                </c:pt>
                <c:pt idx="47994">
                  <c:v>1.7445306654271564</c:v>
                </c:pt>
                <c:pt idx="47995">
                  <c:v>1.7453365037528152</c:v>
                </c:pt>
                <c:pt idx="47996">
                  <c:v>1.7461425328997684</c:v>
                </c:pt>
                <c:pt idx="47997">
                  <c:v>1.7501732510984169</c:v>
                </c:pt>
                <c:pt idx="47998">
                  <c:v>1.7624624184329603</c:v>
                </c:pt>
                <c:pt idx="47999">
                  <c:v>1.7749124978520285</c:v>
                </c:pt>
                <c:pt idx="48000">
                  <c:v>1.7629853605150214</c:v>
                </c:pt>
                <c:pt idx="48001">
                  <c:v>1.7618699306317045</c:v>
                </c:pt>
                <c:pt idx="48002">
                  <c:v>1.7592243667143539</c:v>
                </c:pt>
                <c:pt idx="48003">
                  <c:v>1.8151130796375774</c:v>
                </c:pt>
                <c:pt idx="48004">
                  <c:v>1.7754442266984505</c:v>
                </c:pt>
                <c:pt idx="48005">
                  <c:v>1.7733841119580753</c:v>
                </c:pt>
                <c:pt idx="48006">
                  <c:v>1.7645167193317421</c:v>
                </c:pt>
                <c:pt idx="48007">
                  <c:v>1.7878725367853718</c:v>
                </c:pt>
                <c:pt idx="48008">
                  <c:v>1.7903990036041397</c:v>
                </c:pt>
                <c:pt idx="48009">
                  <c:v>1.7929254704229078</c:v>
                </c:pt>
                <c:pt idx="48010">
                  <c:v>1.7954513391197964</c:v>
                </c:pt>
                <c:pt idx="48011">
                  <c:v>1.7979778059385643</c:v>
                </c:pt>
                <c:pt idx="48012">
                  <c:v>1.8005042727573322</c:v>
                </c:pt>
                <c:pt idx="48013">
                  <c:v>1.8030301414542207</c:v>
                </c:pt>
                <c:pt idx="48014">
                  <c:v>1.8055566082729888</c:v>
                </c:pt>
                <c:pt idx="48015">
                  <c:v>1.8080830750917567</c:v>
                </c:pt>
                <c:pt idx="48016">
                  <c:v>1.8106089437886452</c:v>
                </c:pt>
                <c:pt idx="48017">
                  <c:v>1.8131354106074133</c:v>
                </c:pt>
                <c:pt idx="48018">
                  <c:v>1.8156642699136991</c:v>
                </c:pt>
                <c:pt idx="48019">
                  <c:v>1.818190736732467</c:v>
                </c:pt>
                <c:pt idx="48020">
                  <c:v>1.8207166054293555</c:v>
                </c:pt>
                <c:pt idx="48021">
                  <c:v>1.8231288748092656</c:v>
                </c:pt>
                <c:pt idx="48022">
                  <c:v>1.8239387224759462</c:v>
                </c:pt>
                <c:pt idx="48023">
                  <c:v>1.8247483784173271</c:v>
                </c:pt>
                <c:pt idx="48024">
                  <c:v>1.825558226084008</c:v>
                </c:pt>
                <c:pt idx="48025">
                  <c:v>1.8263680737506887</c:v>
                </c:pt>
                <c:pt idx="48026">
                  <c:v>1.8271777296920697</c:v>
                </c:pt>
                <c:pt idx="48027">
                  <c:v>1.8279875773587504</c:v>
                </c:pt>
                <c:pt idx="48028">
                  <c:v>1.8287974250254313</c:v>
                </c:pt>
                <c:pt idx="48029">
                  <c:v>1.8296070809668121</c:v>
                </c:pt>
                <c:pt idx="48030">
                  <c:v>1.830416928633493</c:v>
                </c:pt>
                <c:pt idx="48031">
                  <c:v>1.8312275432013734</c:v>
                </c:pt>
                <c:pt idx="48032">
                  <c:v>1.8320371991427542</c:v>
                </c:pt>
                <c:pt idx="48033">
                  <c:v>1.8328470468094349</c:v>
                </c:pt>
                <c:pt idx="48034">
                  <c:v>1.8336568944761158</c:v>
                </c:pt>
                <c:pt idx="48035">
                  <c:v>1.8344665504174966</c:v>
                </c:pt>
                <c:pt idx="48036">
                  <c:v>1.8352763980841775</c:v>
                </c:pt>
                <c:pt idx="48037">
                  <c:v>1.8360862457508582</c:v>
                </c:pt>
                <c:pt idx="48038">
                  <c:v>1.8368959016922393</c:v>
                </c:pt>
                <c:pt idx="48039">
                  <c:v>1.8377057493589199</c:v>
                </c:pt>
                <c:pt idx="48040">
                  <c:v>1.8385155970256009</c:v>
                </c:pt>
                <c:pt idx="48041">
                  <c:v>1.8393252529669817</c:v>
                </c:pt>
                <c:pt idx="48042">
                  <c:v>1.8401351006336626</c:v>
                </c:pt>
                <c:pt idx="48043">
                  <c:v>1.8409457152015427</c:v>
                </c:pt>
                <c:pt idx="48044">
                  <c:v>1.8417555628682236</c:v>
                </c:pt>
                <c:pt idx="48045">
                  <c:v>1.8425652188096044</c:v>
                </c:pt>
                <c:pt idx="48046">
                  <c:v>1.8433750664762854</c:v>
                </c:pt>
                <c:pt idx="48047">
                  <c:v>1.844184914142966</c:v>
                </c:pt>
                <c:pt idx="48048">
                  <c:v>1.8449945700843471</c:v>
                </c:pt>
                <c:pt idx="48049">
                  <c:v>1.8458044177510278</c:v>
                </c:pt>
                <c:pt idx="48050">
                  <c:v>1.8466142654177087</c:v>
                </c:pt>
                <c:pt idx="48051">
                  <c:v>1.8474239213590895</c:v>
                </c:pt>
                <c:pt idx="48052">
                  <c:v>1.8482337690257704</c:v>
                </c:pt>
                <c:pt idx="48053">
                  <c:v>1.8490436166924511</c:v>
                </c:pt>
                <c:pt idx="48054">
                  <c:v>1.8498532726338321</c:v>
                </c:pt>
                <c:pt idx="48055">
                  <c:v>1.8506631203005128</c:v>
                </c:pt>
                <c:pt idx="48056">
                  <c:v>1.8514737348683932</c:v>
                </c:pt>
                <c:pt idx="48057">
                  <c:v>1.852283390809774</c:v>
                </c:pt>
                <c:pt idx="48058">
                  <c:v>1.8530932384764549</c:v>
                </c:pt>
                <c:pt idx="48059">
                  <c:v>1.8539030861431356</c:v>
                </c:pt>
                <c:pt idx="48060">
                  <c:v>1.8547127420845166</c:v>
                </c:pt>
                <c:pt idx="48061">
                  <c:v>1.8555225897511973</c:v>
                </c:pt>
                <c:pt idx="48062">
                  <c:v>1.8563324374178782</c:v>
                </c:pt>
                <c:pt idx="48063">
                  <c:v>1.8571420933592591</c:v>
                </c:pt>
                <c:pt idx="48064">
                  <c:v>1.85795194102594</c:v>
                </c:pt>
                <c:pt idx="48065">
                  <c:v>1.8587617886926207</c:v>
                </c:pt>
                <c:pt idx="48066">
                  <c:v>1.8662232889842632</c:v>
                </c:pt>
                <c:pt idx="48067">
                  <c:v>1.8915323619456366</c:v>
                </c:pt>
                <c:pt idx="48068">
                  <c:v>1.9280002000000001</c:v>
                </c:pt>
                <c:pt idx="48069">
                  <c:v>1.9349821917024321</c:v>
                </c:pt>
                <c:pt idx="48070">
                  <c:v>1.8985540338578923</c:v>
                </c:pt>
                <c:pt idx="48071">
                  <c:v>1.877351</c:v>
                </c:pt>
                <c:pt idx="48072">
                  <c:v>1.8696090460181212</c:v>
                </c:pt>
                <c:pt idx="48073">
                  <c:v>1.8671290329041488</c:v>
                </c:pt>
                <c:pt idx="48074">
                  <c:v>1.8533634662693683</c:v>
                </c:pt>
                <c:pt idx="48075">
                  <c:v>1.8393220484024797</c:v>
                </c:pt>
                <c:pt idx="48076">
                  <c:v>1.859262</c:v>
                </c:pt>
                <c:pt idx="48077">
                  <c:v>1.8770645422343324</c:v>
                </c:pt>
                <c:pt idx="48078">
                  <c:v>1.8292730701634878</c:v>
                </c:pt>
                <c:pt idx="48079">
                  <c:v>1.8308686895565092</c:v>
                </c:pt>
                <c:pt idx="48080">
                  <c:v>1.859262</c:v>
                </c:pt>
                <c:pt idx="48081">
                  <c:v>1.8605963597618878</c:v>
                </c:pt>
                <c:pt idx="48082">
                  <c:v>1.8633264960382694</c:v>
                </c:pt>
                <c:pt idx="48083">
                  <c:v>1.866057278806784</c:v>
                </c:pt>
                <c:pt idx="48084">
                  <c:v>1.8687880615752983</c:v>
                </c:pt>
                <c:pt idx="48085">
                  <c:v>1.8715181978516802</c:v>
                </c:pt>
                <c:pt idx="48086">
                  <c:v>1.8742489806201945</c:v>
                </c:pt>
                <c:pt idx="48087">
                  <c:v>1.8769797633887091</c:v>
                </c:pt>
                <c:pt idx="48088">
                  <c:v>1.8797098996650907</c:v>
                </c:pt>
                <c:pt idx="48089">
                  <c:v>1.8824406824336053</c:v>
                </c:pt>
                <c:pt idx="48090">
                  <c:v>1.8851714652021196</c:v>
                </c:pt>
                <c:pt idx="48091">
                  <c:v>1.8879016014785015</c:v>
                </c:pt>
                <c:pt idx="48092">
                  <c:v>1.8906323842470159</c:v>
                </c:pt>
                <c:pt idx="48093">
                  <c:v>1.8933657529840611</c:v>
                </c:pt>
                <c:pt idx="48094">
                  <c:v>1.8960965357525756</c:v>
                </c:pt>
                <c:pt idx="48095">
                  <c:v>1.8988266720289573</c:v>
                </c:pt>
                <c:pt idx="48096">
                  <c:v>1.9015574547974718</c:v>
                </c:pt>
                <c:pt idx="48097">
                  <c:v>1.9042882375659862</c:v>
                </c:pt>
                <c:pt idx="48098">
                  <c:v>1.9070183738423681</c:v>
                </c:pt>
                <c:pt idx="48099">
                  <c:v>1.9097491566108824</c:v>
                </c:pt>
                <c:pt idx="48100">
                  <c:v>1.912479939379397</c:v>
                </c:pt>
                <c:pt idx="48101">
                  <c:v>1.9152100756557786</c:v>
                </c:pt>
                <c:pt idx="48102">
                  <c:v>1.9179408584242932</c:v>
                </c:pt>
                <c:pt idx="48103">
                  <c:v>1.9206716411928075</c:v>
                </c:pt>
                <c:pt idx="48104">
                  <c:v>1.9234017774691894</c:v>
                </c:pt>
                <c:pt idx="48105">
                  <c:v>1.9261325602377037</c:v>
                </c:pt>
                <c:pt idx="48106">
                  <c:v>1.928865928974749</c:v>
                </c:pt>
                <c:pt idx="48107">
                  <c:v>1.9315960652511308</c:v>
                </c:pt>
                <c:pt idx="48108">
                  <c:v>1.9343268480196452</c:v>
                </c:pt>
                <c:pt idx="48109">
                  <c:v>1.9370576307881597</c:v>
                </c:pt>
                <c:pt idx="48110">
                  <c:v>1.9397877670645414</c:v>
                </c:pt>
                <c:pt idx="48111">
                  <c:v>1.9425185498330559</c:v>
                </c:pt>
                <c:pt idx="48112">
                  <c:v>1.9452493326015703</c:v>
                </c:pt>
                <c:pt idx="48113">
                  <c:v>1.9479794688779521</c:v>
                </c:pt>
                <c:pt idx="48114">
                  <c:v>1.9507102516464665</c:v>
                </c:pt>
                <c:pt idx="48115">
                  <c:v>1.9534410344149811</c:v>
                </c:pt>
                <c:pt idx="48116">
                  <c:v>1.9561711706913627</c:v>
                </c:pt>
                <c:pt idx="48117">
                  <c:v>1.9589019534598773</c:v>
                </c:pt>
                <c:pt idx="48118">
                  <c:v>1.9616353221969225</c:v>
                </c:pt>
                <c:pt idx="48119">
                  <c:v>1.9643661049654368</c:v>
                </c:pt>
                <c:pt idx="48120">
                  <c:v>1.9670962412418187</c:v>
                </c:pt>
                <c:pt idx="48121">
                  <c:v>1.969827024010333</c:v>
                </c:pt>
                <c:pt idx="48122">
                  <c:v>1.9725578067788476</c:v>
                </c:pt>
                <c:pt idx="48123">
                  <c:v>1.9752879430552293</c:v>
                </c:pt>
                <c:pt idx="48124">
                  <c:v>1.9780187258237438</c:v>
                </c:pt>
                <c:pt idx="48125">
                  <c:v>1.9807495085922582</c:v>
                </c:pt>
                <c:pt idx="48126">
                  <c:v>1.98347964486864</c:v>
                </c:pt>
                <c:pt idx="48127">
                  <c:v>1.979540431466031</c:v>
                </c:pt>
                <c:pt idx="48128">
                  <c:v>1.922646822126848</c:v>
                </c:pt>
                <c:pt idx="48129">
                  <c:v>1.8687334935622317</c:v>
                </c:pt>
                <c:pt idx="48130">
                  <c:v>1.9316180000000001</c:v>
                </c:pt>
                <c:pt idx="48131">
                  <c:v>1.9368971931330472</c:v>
                </c:pt>
                <c:pt idx="48132">
                  <c:v>1.9705618981878876</c:v>
                </c:pt>
                <c:pt idx="48133">
                  <c:v>1.9829983427890345</c:v>
                </c:pt>
                <c:pt idx="48134">
                  <c:v>1.9708164816404388</c:v>
                </c:pt>
                <c:pt idx="48135">
                  <c:v>1.9984699012875535</c:v>
                </c:pt>
                <c:pt idx="48136">
                  <c:v>2.0549469064499064</c:v>
                </c:pt>
                <c:pt idx="48137">
                  <c:v>2.0365700379972105</c:v>
                </c:pt>
                <c:pt idx="48138">
                  <c:v>2.018197520128902</c:v>
                </c:pt>
                <c:pt idx="48139">
                  <c:v>1.999820651676206</c:v>
                </c:pt>
                <c:pt idx="48140">
                  <c:v>1.9814437832235103</c:v>
                </c:pt>
                <c:pt idx="48141">
                  <c:v>1.9631131265792612</c:v>
                </c:pt>
                <c:pt idx="48142">
                  <c:v>1.9593272646638056</c:v>
                </c:pt>
                <c:pt idx="48143">
                  <c:v>1.9759793819742488</c:v>
                </c:pt>
                <c:pt idx="48144">
                  <c:v>1.9700448202622169</c:v>
                </c:pt>
                <c:pt idx="48145">
                  <c:v>2.0168651289938007</c:v>
                </c:pt>
                <c:pt idx="48146">
                  <c:v>2.0045618842218746</c:v>
                </c:pt>
                <c:pt idx="48147">
                  <c:v>2.0065420224217108</c:v>
                </c:pt>
                <c:pt idx="48148">
                  <c:v>2.0085216918388293</c:v>
                </c:pt>
                <c:pt idx="48149">
                  <c:v>2.0105018300386654</c:v>
                </c:pt>
                <c:pt idx="48150">
                  <c:v>2.0124819682385016</c:v>
                </c:pt>
                <c:pt idx="48151">
                  <c:v>2.0144616376556201</c:v>
                </c:pt>
                <c:pt idx="48152">
                  <c:v>2.0164417758554563</c:v>
                </c:pt>
                <c:pt idx="48153">
                  <c:v>2.0184219140552924</c:v>
                </c:pt>
                <c:pt idx="48154">
                  <c:v>2.0204015834724109</c:v>
                </c:pt>
                <c:pt idx="48155">
                  <c:v>2.0223835968031181</c:v>
                </c:pt>
                <c:pt idx="48156">
                  <c:v>2.0243637350029546</c:v>
                </c:pt>
                <c:pt idx="48157">
                  <c:v>2.0263434044200728</c:v>
                </c:pt>
                <c:pt idx="48158">
                  <c:v>2.0283235426199093</c:v>
                </c:pt>
                <c:pt idx="48159">
                  <c:v>2.0303036808197454</c:v>
                </c:pt>
                <c:pt idx="48160">
                  <c:v>2.032283350236864</c:v>
                </c:pt>
                <c:pt idx="48161">
                  <c:v>2.0342634884367001</c:v>
                </c:pt>
                <c:pt idx="48162">
                  <c:v>2.0362436266365362</c:v>
                </c:pt>
                <c:pt idx="48163">
                  <c:v>2.0382232960536548</c:v>
                </c:pt>
                <c:pt idx="48164">
                  <c:v>2.0402034342534909</c:v>
                </c:pt>
                <c:pt idx="48165">
                  <c:v>2.042183572453327</c:v>
                </c:pt>
                <c:pt idx="48166">
                  <c:v>2.0441632418704456</c:v>
                </c:pt>
                <c:pt idx="48167">
                  <c:v>2.0461433800702817</c:v>
                </c:pt>
                <c:pt idx="48168">
                  <c:v>2.0481253934009889</c:v>
                </c:pt>
                <c:pt idx="48169">
                  <c:v>2.0501055316008254</c:v>
                </c:pt>
                <c:pt idx="48170">
                  <c:v>2.0520852010179436</c:v>
                </c:pt>
                <c:pt idx="48171">
                  <c:v>2.0540653392177801</c:v>
                </c:pt>
                <c:pt idx="48172">
                  <c:v>2.0560454774176162</c:v>
                </c:pt>
                <c:pt idx="48173">
                  <c:v>2.0580251468347348</c:v>
                </c:pt>
                <c:pt idx="48174">
                  <c:v>2.0600052850345709</c:v>
                </c:pt>
                <c:pt idx="48175">
                  <c:v>2.061985423234407</c:v>
                </c:pt>
                <c:pt idx="48176">
                  <c:v>2.0639650926515256</c:v>
                </c:pt>
                <c:pt idx="48177">
                  <c:v>2.0659452308513617</c:v>
                </c:pt>
                <c:pt idx="48178">
                  <c:v>2.0679253690511978</c:v>
                </c:pt>
                <c:pt idx="48179">
                  <c:v>2.0699050384683164</c:v>
                </c:pt>
                <c:pt idx="48180">
                  <c:v>2.0718870517990235</c:v>
                </c:pt>
                <c:pt idx="48181">
                  <c:v>2.0738671899988601</c:v>
                </c:pt>
                <c:pt idx="48182">
                  <c:v>2.0758468594159782</c:v>
                </c:pt>
                <c:pt idx="48183">
                  <c:v>2.0778269976158148</c:v>
                </c:pt>
                <c:pt idx="48184">
                  <c:v>2.0798071358156509</c:v>
                </c:pt>
                <c:pt idx="48185">
                  <c:v>2.081786805232769</c:v>
                </c:pt>
                <c:pt idx="48186">
                  <c:v>2.0837669434326056</c:v>
                </c:pt>
                <c:pt idx="48187">
                  <c:v>2.0857470816324417</c:v>
                </c:pt>
                <c:pt idx="48188">
                  <c:v>2.0877267510495603</c:v>
                </c:pt>
                <c:pt idx="48189">
                  <c:v>2.0897068892493964</c:v>
                </c:pt>
                <c:pt idx="48190">
                  <c:v>2.0916870274492325</c:v>
                </c:pt>
                <c:pt idx="48191">
                  <c:v>2.0936666968663511</c:v>
                </c:pt>
                <c:pt idx="48192">
                  <c:v>2.0719994353838818</c:v>
                </c:pt>
                <c:pt idx="48193">
                  <c:v>2.0468883834048643</c:v>
                </c:pt>
                <c:pt idx="48194">
                  <c:v>2.086109713468415</c:v>
                </c:pt>
                <c:pt idx="48195">
                  <c:v>2.0428517114926086</c:v>
                </c:pt>
                <c:pt idx="48196">
                  <c:v>2.0716692444444447</c:v>
                </c:pt>
                <c:pt idx="48197">
                  <c:v>2.0693807142857144</c:v>
                </c:pt>
                <c:pt idx="48198">
                  <c:v>2.112517</c:v>
                </c:pt>
                <c:pt idx="48199">
                  <c:v>2.1018182068376068</c:v>
                </c:pt>
                <c:pt idx="48200">
                  <c:v>2.0658861428571429</c:v>
                </c:pt>
                <c:pt idx="48201">
                  <c:v>2.0489398049535605</c:v>
                </c:pt>
                <c:pt idx="48202">
                  <c:v>2.0767392777168472</c:v>
                </c:pt>
                <c:pt idx="48203">
                  <c:v>2.0783587921574238</c:v>
                </c:pt>
                <c:pt idx="48204">
                  <c:v>2.0799779231902256</c:v>
                </c:pt>
                <c:pt idx="48205">
                  <c:v>2.0815989712619012</c:v>
                </c:pt>
                <c:pt idx="48206">
                  <c:v>2.0832184857024778</c:v>
                </c:pt>
                <c:pt idx="48207">
                  <c:v>2.08483761673528</c:v>
                </c:pt>
                <c:pt idx="48208">
                  <c:v>2.0864571311758566</c:v>
                </c:pt>
                <c:pt idx="48209">
                  <c:v>2.0880766456164332</c:v>
                </c:pt>
                <c:pt idx="48210">
                  <c:v>2.089695776649235</c:v>
                </c:pt>
                <c:pt idx="48211">
                  <c:v>2.0913152910898116</c:v>
                </c:pt>
                <c:pt idx="48212">
                  <c:v>2.0929348055303882</c:v>
                </c:pt>
                <c:pt idx="48213">
                  <c:v>2.0945539365631904</c:v>
                </c:pt>
                <c:pt idx="48214">
                  <c:v>2.0961734510037671</c:v>
                </c:pt>
                <c:pt idx="48215">
                  <c:v>2.0977929654443437</c:v>
                </c:pt>
                <c:pt idx="48216">
                  <c:v>2.0994120964771454</c:v>
                </c:pt>
                <c:pt idx="48217">
                  <c:v>2.1010316109177221</c:v>
                </c:pt>
                <c:pt idx="48218">
                  <c:v>2.1026526589893981</c:v>
                </c:pt>
                <c:pt idx="48219">
                  <c:v>2.1042721734299747</c:v>
                </c:pt>
                <c:pt idx="48220">
                  <c:v>2.1058913044627765</c:v>
                </c:pt>
                <c:pt idx="48221">
                  <c:v>2.1075108189033531</c:v>
                </c:pt>
                <c:pt idx="48222">
                  <c:v>2.1091303333439297</c:v>
                </c:pt>
                <c:pt idx="48223">
                  <c:v>2.1107494643767319</c:v>
                </c:pt>
                <c:pt idx="48224">
                  <c:v>2.1123689788173086</c:v>
                </c:pt>
                <c:pt idx="48225">
                  <c:v>2.1139884932578852</c:v>
                </c:pt>
                <c:pt idx="48226">
                  <c:v>2.1156076242906869</c:v>
                </c:pt>
                <c:pt idx="48227">
                  <c:v>2.1172271387312636</c:v>
                </c:pt>
                <c:pt idx="48228">
                  <c:v>2.1188466531718402</c:v>
                </c:pt>
                <c:pt idx="48229">
                  <c:v>2.1204657842046424</c:v>
                </c:pt>
                <c:pt idx="48230">
                  <c:v>2.122086832276318</c:v>
                </c:pt>
                <c:pt idx="48231">
                  <c:v>2.1237063467168946</c:v>
                </c:pt>
                <c:pt idx="48232">
                  <c:v>2.1253254777496964</c:v>
                </c:pt>
                <c:pt idx="48233">
                  <c:v>2.126944992190273</c:v>
                </c:pt>
                <c:pt idx="48234">
                  <c:v>2.1285645066308501</c:v>
                </c:pt>
                <c:pt idx="48235">
                  <c:v>2.1301836376636518</c:v>
                </c:pt>
                <c:pt idx="48236">
                  <c:v>2.1318031521042284</c:v>
                </c:pt>
                <c:pt idx="48237">
                  <c:v>2.1334226665448051</c:v>
                </c:pt>
                <c:pt idx="48238">
                  <c:v>2.1350417975776068</c:v>
                </c:pt>
                <c:pt idx="48239">
                  <c:v>2.1366613120181839</c:v>
                </c:pt>
                <c:pt idx="48240">
                  <c:v>2.1382808264587605</c:v>
                </c:pt>
                <c:pt idx="48241">
                  <c:v>2.1398999574915623</c:v>
                </c:pt>
                <c:pt idx="48242">
                  <c:v>2.1415194719321389</c:v>
                </c:pt>
                <c:pt idx="48243">
                  <c:v>2.1431405200038145</c:v>
                </c:pt>
                <c:pt idx="48244">
                  <c:v>2.1447600344443911</c:v>
                </c:pt>
                <c:pt idx="48245">
                  <c:v>2.1463791654771933</c:v>
                </c:pt>
                <c:pt idx="48246">
                  <c:v>2.1479986799177699</c:v>
                </c:pt>
                <c:pt idx="48247">
                  <c:v>2.1281323922362465</c:v>
                </c:pt>
                <c:pt idx="48248">
                  <c:v>2.112517</c:v>
                </c:pt>
                <c:pt idx="48249">
                  <c:v>2.112517</c:v>
                </c:pt>
                <c:pt idx="48250">
                  <c:v>2.112517</c:v>
                </c:pt>
                <c:pt idx="48251">
                  <c:v>2.112517</c:v>
                </c:pt>
                <c:pt idx="48252">
                  <c:v>2.1234399863961815</c:v>
                </c:pt>
                <c:pt idx="48253">
                  <c:v>2.1085003333333336</c:v>
                </c:pt>
                <c:pt idx="48254">
                  <c:v>2.1055941557513695</c:v>
                </c:pt>
                <c:pt idx="48255">
                  <c:v>2.1012016613365154</c:v>
                </c:pt>
                <c:pt idx="48256">
                  <c:v>2.0970566970443349</c:v>
                </c:pt>
                <c:pt idx="48257">
                  <c:v>2.1012378599890531</c:v>
                </c:pt>
                <c:pt idx="48258">
                  <c:v>2.1054200130268201</c:v>
                </c:pt>
                <c:pt idx="48259">
                  <c:v>2.1096021660645867</c:v>
                </c:pt>
                <c:pt idx="48260">
                  <c:v>2.112517</c:v>
                </c:pt>
                <c:pt idx="48261">
                  <c:v>2.0843092346208869</c:v>
                </c:pt>
                <c:pt idx="48262">
                  <c:v>2.0336127653791132</c:v>
                </c:pt>
                <c:pt idx="48263">
                  <c:v>2.0818301573301548</c:v>
                </c:pt>
                <c:pt idx="48264">
                  <c:v>2.1185692560801144</c:v>
                </c:pt>
                <c:pt idx="48265">
                  <c:v>2.0961661652344277</c:v>
                </c:pt>
                <c:pt idx="48266">
                  <c:v>2.1013136209041248</c:v>
                </c:pt>
                <c:pt idx="48267">
                  <c:v>2.1064622954835235</c:v>
                </c:pt>
                <c:pt idx="48268">
                  <c:v>2.1116158457017282</c:v>
                </c:pt>
                <c:pt idx="48269">
                  <c:v>2.1167645202811269</c:v>
                </c:pt>
                <c:pt idx="48270">
                  <c:v>2.1219119759508236</c:v>
                </c:pt>
                <c:pt idx="48271">
                  <c:v>2.1270606505302223</c:v>
                </c:pt>
                <c:pt idx="48272">
                  <c:v>2.132209325109621</c:v>
                </c:pt>
                <c:pt idx="48273">
                  <c:v>2.1373567807793177</c:v>
                </c:pt>
                <c:pt idx="48274">
                  <c:v>2.1425054553587164</c:v>
                </c:pt>
                <c:pt idx="48275">
                  <c:v>2.1476541299381151</c:v>
                </c:pt>
                <c:pt idx="48276">
                  <c:v>2.1528015856078118</c:v>
                </c:pt>
                <c:pt idx="48277">
                  <c:v>2.1579502601872105</c:v>
                </c:pt>
                <c:pt idx="48278">
                  <c:v>2.1630989347666092</c:v>
                </c:pt>
                <c:pt idx="48279">
                  <c:v>2.1682463904363063</c:v>
                </c:pt>
                <c:pt idx="48280">
                  <c:v>2.173399940654511</c:v>
                </c:pt>
                <c:pt idx="48281">
                  <c:v>2.1785486152339093</c:v>
                </c:pt>
                <c:pt idx="48282">
                  <c:v>2.1836960709036064</c:v>
                </c:pt>
                <c:pt idx="48283">
                  <c:v>2.1888447454830051</c:v>
                </c:pt>
                <c:pt idx="48284">
                  <c:v>2.1939934200624034</c:v>
                </c:pt>
                <c:pt idx="48285">
                  <c:v>2.1991408757321005</c:v>
                </c:pt>
                <c:pt idx="48286">
                  <c:v>2.2042895503114992</c:v>
                </c:pt>
                <c:pt idx="48287">
                  <c:v>2.2094382248908975</c:v>
                </c:pt>
                <c:pt idx="48288">
                  <c:v>2.2145856805605946</c:v>
                </c:pt>
                <c:pt idx="48289">
                  <c:v>2.2197343551399933</c:v>
                </c:pt>
                <c:pt idx="48290">
                  <c:v>2.2248830297193916</c:v>
                </c:pt>
                <c:pt idx="48291">
                  <c:v>2.2300304853890887</c:v>
                </c:pt>
                <c:pt idx="48292">
                  <c:v>2.2351791599684874</c:v>
                </c:pt>
                <c:pt idx="48293">
                  <c:v>2.2403327101866921</c:v>
                </c:pt>
                <c:pt idx="48294">
                  <c:v>2.2454813847660908</c:v>
                </c:pt>
                <c:pt idx="48295">
                  <c:v>2.2506288404357875</c:v>
                </c:pt>
                <c:pt idx="48296">
                  <c:v>2.2557775150151862</c:v>
                </c:pt>
                <c:pt idx="48297">
                  <c:v>2.2609261895945849</c:v>
                </c:pt>
                <c:pt idx="48298">
                  <c:v>2.2660736452642816</c:v>
                </c:pt>
                <c:pt idx="48299">
                  <c:v>2.2712223198436803</c:v>
                </c:pt>
                <c:pt idx="48300">
                  <c:v>2.276370994423079</c:v>
                </c:pt>
                <c:pt idx="48301">
                  <c:v>2.2815184500927761</c:v>
                </c:pt>
                <c:pt idx="48302">
                  <c:v>2.2866671246721744</c:v>
                </c:pt>
                <c:pt idx="48303">
                  <c:v>2.2918157992515731</c:v>
                </c:pt>
                <c:pt idx="48304">
                  <c:v>2.2969632549212702</c:v>
                </c:pt>
                <c:pt idx="48305">
                  <c:v>2.3021168051394749</c:v>
                </c:pt>
                <c:pt idx="48306">
                  <c:v>2.3072654797188732</c:v>
                </c:pt>
                <c:pt idx="48307">
                  <c:v>2.3124129353885703</c:v>
                </c:pt>
                <c:pt idx="48308">
                  <c:v>2.317561609967969</c:v>
                </c:pt>
                <c:pt idx="48309">
                  <c:v>2.3227102845473677</c:v>
                </c:pt>
                <c:pt idx="48310">
                  <c:v>2.3278577402170644</c:v>
                </c:pt>
                <c:pt idx="48311">
                  <c:v>2.1903937105510223</c:v>
                </c:pt>
                <c:pt idx="48312">
                  <c:v>2.1912135425887476</c:v>
                </c:pt>
                <c:pt idx="48313">
                  <c:v>2.1920333746264733</c:v>
                </c:pt>
                <c:pt idx="48314">
                  <c:v>2.1928530125751746</c:v>
                </c:pt>
                <c:pt idx="48315">
                  <c:v>2.1936736209689967</c:v>
                </c:pt>
                <c:pt idx="48316">
                  <c:v>2.1944934530067219</c:v>
                </c:pt>
                <c:pt idx="48317">
                  <c:v>2.1953130909554233</c:v>
                </c:pt>
                <c:pt idx="48318">
                  <c:v>2.196132922993149</c:v>
                </c:pt>
                <c:pt idx="48319">
                  <c:v>2.1969527550308743</c:v>
                </c:pt>
                <c:pt idx="48320">
                  <c:v>2.1977723929795761</c:v>
                </c:pt>
                <c:pt idx="48321">
                  <c:v>2.1985922250173013</c:v>
                </c:pt>
                <c:pt idx="48322">
                  <c:v>2.1994120570550271</c:v>
                </c:pt>
                <c:pt idx="48323">
                  <c:v>2.2002316950037284</c:v>
                </c:pt>
                <c:pt idx="48324">
                  <c:v>2.2010515270414541</c:v>
                </c:pt>
                <c:pt idx="48325">
                  <c:v>2.2018713590791794</c:v>
                </c:pt>
                <c:pt idx="48326">
                  <c:v>2.2026909970278807</c:v>
                </c:pt>
                <c:pt idx="48327">
                  <c:v>2.2035108290656065</c:v>
                </c:pt>
                <c:pt idx="48328">
                  <c:v>2.2043314374594285</c:v>
                </c:pt>
                <c:pt idx="48329">
                  <c:v>2.2051512694971538</c:v>
                </c:pt>
                <c:pt idx="48330">
                  <c:v>2.2059709074458551</c:v>
                </c:pt>
                <c:pt idx="48331">
                  <c:v>2.2067907394835808</c:v>
                </c:pt>
                <c:pt idx="48332">
                  <c:v>2.2076105715213061</c:v>
                </c:pt>
                <c:pt idx="48333">
                  <c:v>2.2084302094700079</c:v>
                </c:pt>
                <c:pt idx="48334">
                  <c:v>2.2092500415077332</c:v>
                </c:pt>
                <c:pt idx="48335">
                  <c:v>2.2100698735454589</c:v>
                </c:pt>
                <c:pt idx="48336">
                  <c:v>2.2108895114941602</c:v>
                </c:pt>
                <c:pt idx="48337">
                  <c:v>2.211709343531886</c:v>
                </c:pt>
                <c:pt idx="48338">
                  <c:v>2.2125289814805873</c:v>
                </c:pt>
                <c:pt idx="48339">
                  <c:v>2.2133488135183126</c:v>
                </c:pt>
                <c:pt idx="48340">
                  <c:v>2.2141694219121346</c:v>
                </c:pt>
                <c:pt idx="48341">
                  <c:v>2.2149892539498603</c:v>
                </c:pt>
                <c:pt idx="48342">
                  <c:v>2.2158088918985617</c:v>
                </c:pt>
                <c:pt idx="48343">
                  <c:v>2.216628723936287</c:v>
                </c:pt>
                <c:pt idx="48344">
                  <c:v>2.2174485559740127</c:v>
                </c:pt>
                <c:pt idx="48345">
                  <c:v>2.218268193922714</c:v>
                </c:pt>
                <c:pt idx="48346">
                  <c:v>2.2190880259604397</c:v>
                </c:pt>
                <c:pt idx="48347">
                  <c:v>2.219907857998165</c:v>
                </c:pt>
                <c:pt idx="48348">
                  <c:v>2.2207274959468664</c:v>
                </c:pt>
                <c:pt idx="48349">
                  <c:v>2.2536194234620885</c:v>
                </c:pt>
                <c:pt idx="48350">
                  <c:v>2.2423863361945635</c:v>
                </c:pt>
                <c:pt idx="48351">
                  <c:v>2.2099555017878427</c:v>
                </c:pt>
                <c:pt idx="48352">
                  <c:v>2.1917387753934192</c:v>
                </c:pt>
                <c:pt idx="48353">
                  <c:v>2.1848809999999999</c:v>
                </c:pt>
                <c:pt idx="48354">
                  <c:v>2.2078900355184743</c:v>
                </c:pt>
                <c:pt idx="48355">
                  <c:v>2.2326870267048164</c:v>
                </c:pt>
                <c:pt idx="48356">
                  <c:v>2.2391480000000001</c:v>
                </c:pt>
                <c:pt idx="48357">
                  <c:v>2.2272611893180736</c:v>
                </c:pt>
                <c:pt idx="48358">
                  <c:v>2.2226294802356756</c:v>
                </c:pt>
                <c:pt idx="48359">
                  <c:v>2.2250114222520105</c:v>
                </c:pt>
                <c:pt idx="48360">
                  <c:v>2.2273928003616184</c:v>
                </c:pt>
                <c:pt idx="48361">
                  <c:v>2.2297747423779537</c:v>
                </c:pt>
                <c:pt idx="48362">
                  <c:v>2.232156684394289</c:v>
                </c:pt>
                <c:pt idx="48363">
                  <c:v>2.2345380625038969</c:v>
                </c:pt>
                <c:pt idx="48364">
                  <c:v>2.2369200045202318</c:v>
                </c:pt>
                <c:pt idx="48365">
                  <c:v>2.2393042021634764</c:v>
                </c:pt>
                <c:pt idx="48366">
                  <c:v>2.2416861441798117</c:v>
                </c:pt>
                <c:pt idx="48367">
                  <c:v>2.2440675222894195</c:v>
                </c:pt>
                <c:pt idx="48368">
                  <c:v>2.2464494643057544</c:v>
                </c:pt>
                <c:pt idx="48369">
                  <c:v>2.2488314063220898</c:v>
                </c:pt>
                <c:pt idx="48370">
                  <c:v>2.2512127844316976</c:v>
                </c:pt>
                <c:pt idx="48371">
                  <c:v>2.2535947264480329</c:v>
                </c:pt>
                <c:pt idx="48372">
                  <c:v>2.2559766684643678</c:v>
                </c:pt>
                <c:pt idx="48373">
                  <c:v>2.2400923363528009</c:v>
                </c:pt>
                <c:pt idx="48374">
                  <c:v>2.2732600565092991</c:v>
                </c:pt>
                <c:pt idx="48375">
                  <c:v>2.3266383949363179</c:v>
                </c:pt>
                <c:pt idx="48376">
                  <c:v>2.3205244212265339</c:v>
                </c:pt>
                <c:pt idx="48377">
                  <c:v>2.3144089997370405</c:v>
                </c:pt>
                <c:pt idx="48378">
                  <c:v>2.3082877871287129</c:v>
                </c:pt>
                <c:pt idx="48379">
                  <c:v>2.3021723656392199</c:v>
                </c:pt>
                <c:pt idx="48380">
                  <c:v>2.2960583919294355</c:v>
                </c:pt>
                <c:pt idx="48381">
                  <c:v>2.2899429704399425</c:v>
                </c:pt>
                <c:pt idx="48382">
                  <c:v>2.2838289967301582</c:v>
                </c:pt>
                <c:pt idx="48383">
                  <c:v>2.2777135752406648</c:v>
                </c:pt>
                <c:pt idx="48384">
                  <c:v>2.2715981537511718</c:v>
                </c:pt>
                <c:pt idx="48385">
                  <c:v>2.2654841800413874</c:v>
                </c:pt>
                <c:pt idx="48386">
                  <c:v>2.2593687585518945</c:v>
                </c:pt>
                <c:pt idx="48387">
                  <c:v>2.2532533370624015</c:v>
                </c:pt>
                <c:pt idx="48388">
                  <c:v>2.2471393633526171</c:v>
                </c:pt>
                <c:pt idx="48389">
                  <c:v>2.2410239418631237</c:v>
                </c:pt>
                <c:pt idx="48390">
                  <c:v>2.234902729254796</c:v>
                </c:pt>
                <c:pt idx="48391">
                  <c:v>2.2287873077653031</c:v>
                </c:pt>
                <c:pt idx="48392">
                  <c:v>2.2226733340555187</c:v>
                </c:pt>
                <c:pt idx="48393">
                  <c:v>2.2165579125660257</c:v>
                </c:pt>
                <c:pt idx="48394">
                  <c:v>2.2104424910765323</c:v>
                </c:pt>
                <c:pt idx="48395">
                  <c:v>2.204328517366748</c:v>
                </c:pt>
                <c:pt idx="48396">
                  <c:v>2.198213095877255</c:v>
                </c:pt>
                <c:pt idx="48397">
                  <c:v>2.192097674387762</c:v>
                </c:pt>
                <c:pt idx="48398">
                  <c:v>2.1859837006779776</c:v>
                </c:pt>
                <c:pt idx="48399">
                  <c:v>2.1798682791884847</c:v>
                </c:pt>
                <c:pt idx="48400">
                  <c:v>2.1737528576989917</c:v>
                </c:pt>
                <c:pt idx="48401">
                  <c:v>2.1676388839892073</c:v>
                </c:pt>
                <c:pt idx="48402">
                  <c:v>2.1615234624997139</c:v>
                </c:pt>
                <c:pt idx="48403">
                  <c:v>2.1554022498913863</c:v>
                </c:pt>
                <c:pt idx="48404">
                  <c:v>2.1492882761816019</c:v>
                </c:pt>
                <c:pt idx="48405">
                  <c:v>2.1431728546921089</c:v>
                </c:pt>
                <c:pt idx="48406">
                  <c:v>2.137057433202616</c:v>
                </c:pt>
                <c:pt idx="48407">
                  <c:v>2.1309434594928316</c:v>
                </c:pt>
                <c:pt idx="48408">
                  <c:v>2.1248280380033382</c:v>
                </c:pt>
                <c:pt idx="48409">
                  <c:v>2.1187126165138452</c:v>
                </c:pt>
                <c:pt idx="48410">
                  <c:v>2.1125986428040608</c:v>
                </c:pt>
                <c:pt idx="48411">
                  <c:v>2.1064832213145679</c:v>
                </c:pt>
                <c:pt idx="48412">
                  <c:v>2.1003677998250749</c:v>
                </c:pt>
                <c:pt idx="48413">
                  <c:v>2.0942538261152905</c:v>
                </c:pt>
                <c:pt idx="48414">
                  <c:v>2.0881384046257976</c:v>
                </c:pt>
                <c:pt idx="48415">
                  <c:v>2.0820171920174695</c:v>
                </c:pt>
                <c:pt idx="48416">
                  <c:v>2.0763389999999999</c:v>
                </c:pt>
                <c:pt idx="48417">
                  <c:v>2.0791935692491061</c:v>
                </c:pt>
                <c:pt idx="48418">
                  <c:v>2.1094115922746779</c:v>
                </c:pt>
                <c:pt idx="48419">
                  <c:v>2.0763389999999999</c:v>
                </c:pt>
                <c:pt idx="48420">
                  <c:v>2.077985483130611</c:v>
                </c:pt>
                <c:pt idx="48421">
                  <c:v>2.094583919273096</c:v>
                </c:pt>
                <c:pt idx="48422">
                  <c:v>2.1111823554155809</c:v>
                </c:pt>
                <c:pt idx="48423">
                  <c:v>2.1277768620040542</c:v>
                </c:pt>
                <c:pt idx="48424">
                  <c:v>2.1003986037195994</c:v>
                </c:pt>
                <c:pt idx="48425">
                  <c:v>2.1248949730631703</c:v>
                </c:pt>
                <c:pt idx="48426">
                  <c:v>2.1613230319504053</c:v>
                </c:pt>
                <c:pt idx="48427">
                  <c:v>2.1358241840724843</c:v>
                </c:pt>
                <c:pt idx="48428">
                  <c:v>2.1462408262216925</c:v>
                </c:pt>
                <c:pt idx="48429">
                  <c:v>2.1014420796375775</c:v>
                </c:pt>
                <c:pt idx="48430">
                  <c:v>2.1261964434907012</c:v>
                </c:pt>
                <c:pt idx="48431">
                  <c:v>2.1145968173581307</c:v>
                </c:pt>
                <c:pt idx="48432">
                  <c:v>2.0802543306317043</c:v>
                </c:pt>
                <c:pt idx="48433">
                  <c:v>2.0725910133130911</c:v>
                </c:pt>
                <c:pt idx="48434">
                  <c:v>2.0683916775662734</c:v>
                </c:pt>
                <c:pt idx="48435">
                  <c:v>2.0641933359803808</c:v>
                </c:pt>
                <c:pt idx="48436">
                  <c:v>2.059994000233563</c:v>
                </c:pt>
                <c:pt idx="48437">
                  <c:v>2.0557946644867453</c:v>
                </c:pt>
                <c:pt idx="48438">
                  <c:v>2.0515963229008523</c:v>
                </c:pt>
                <c:pt idx="48439">
                  <c:v>2.047396987154035</c:v>
                </c:pt>
                <c:pt idx="48440">
                  <c:v>2.0431936747635175</c:v>
                </c:pt>
                <c:pt idx="48441">
                  <c:v>2.0389943390166998</c:v>
                </c:pt>
                <c:pt idx="48442">
                  <c:v>2.0347959974308067</c:v>
                </c:pt>
                <c:pt idx="48443">
                  <c:v>2.0305966616839894</c:v>
                </c:pt>
                <c:pt idx="48444">
                  <c:v>2.0263973259371717</c:v>
                </c:pt>
                <c:pt idx="48445">
                  <c:v>2.0221989843512786</c:v>
                </c:pt>
                <c:pt idx="48446">
                  <c:v>2.0179996486044609</c:v>
                </c:pt>
                <c:pt idx="48447">
                  <c:v>2.0138003128576432</c:v>
                </c:pt>
                <c:pt idx="48448">
                  <c:v>2.0096019712717506</c:v>
                </c:pt>
                <c:pt idx="48449">
                  <c:v>2.0054026355249328</c:v>
                </c:pt>
                <c:pt idx="48450">
                  <c:v>2.0012032997781151</c:v>
                </c:pt>
                <c:pt idx="48451">
                  <c:v>1.9970049581922225</c:v>
                </c:pt>
                <c:pt idx="48452">
                  <c:v>1.9928056224454047</c:v>
                </c:pt>
                <c:pt idx="48453">
                  <c:v>1.9886023100548873</c:v>
                </c:pt>
                <c:pt idx="48454">
                  <c:v>1.9844039684689945</c:v>
                </c:pt>
                <c:pt idx="48455">
                  <c:v>1.9802046327221767</c:v>
                </c:pt>
                <c:pt idx="48456">
                  <c:v>1.9760052969753592</c:v>
                </c:pt>
                <c:pt idx="48457">
                  <c:v>1.9718069553894664</c:v>
                </c:pt>
                <c:pt idx="48458">
                  <c:v>1.9676076196426486</c:v>
                </c:pt>
                <c:pt idx="48459">
                  <c:v>1.9634082838958309</c:v>
                </c:pt>
                <c:pt idx="48460">
                  <c:v>1.9592099423099381</c:v>
                </c:pt>
                <c:pt idx="48461">
                  <c:v>1.9550106065631205</c:v>
                </c:pt>
                <c:pt idx="48462">
                  <c:v>1.9508112708163028</c:v>
                </c:pt>
                <c:pt idx="48463">
                  <c:v>1.94661292923041</c:v>
                </c:pt>
                <c:pt idx="48464">
                  <c:v>1.9424135934835922</c:v>
                </c:pt>
                <c:pt idx="48465">
                  <c:v>1.9382102810930748</c:v>
                </c:pt>
                <c:pt idx="48466">
                  <c:v>1.9340109453462573</c:v>
                </c:pt>
                <c:pt idx="48467">
                  <c:v>1.9237873387365911</c:v>
                </c:pt>
                <c:pt idx="48468">
                  <c:v>1.9055713927038627</c:v>
                </c:pt>
                <c:pt idx="48469">
                  <c:v>1.9035269992846924</c:v>
                </c:pt>
                <c:pt idx="48470">
                  <c:v>1.8806844326579262</c:v>
                </c:pt>
                <c:pt idx="48471">
                  <c:v>1.8495053051979018</c:v>
                </c:pt>
                <c:pt idx="48472">
                  <c:v>1.8423246893180734</c:v>
                </c:pt>
                <c:pt idx="48473">
                  <c:v>1.8488480135876042</c:v>
                </c:pt>
                <c:pt idx="48474">
                  <c:v>1.8686342930376729</c:v>
                </c:pt>
                <c:pt idx="48475">
                  <c:v>1.8681080989508823</c:v>
                </c:pt>
                <c:pt idx="48476">
                  <c:v>1.8769579790807214</c:v>
                </c:pt>
                <c:pt idx="48477">
                  <c:v>1.8761598442908021</c:v>
                </c:pt>
                <c:pt idx="48478">
                  <c:v>1.8753609536914224</c:v>
                </c:pt>
                <c:pt idx="48479">
                  <c:v>1.874563007853868</c:v>
                </c:pt>
                <c:pt idx="48480">
                  <c:v>1.8737648730639485</c:v>
                </c:pt>
                <c:pt idx="48481">
                  <c:v>1.8729667382740289</c:v>
                </c:pt>
                <c:pt idx="48482">
                  <c:v>1.8721687924364745</c:v>
                </c:pt>
                <c:pt idx="48483">
                  <c:v>1.871370657646555</c:v>
                </c:pt>
                <c:pt idx="48484">
                  <c:v>1.8705725228566357</c:v>
                </c:pt>
                <c:pt idx="48485">
                  <c:v>1.8697745770190812</c:v>
                </c:pt>
                <c:pt idx="48486">
                  <c:v>1.8689764422291617</c:v>
                </c:pt>
                <c:pt idx="48487">
                  <c:v>1.8681783074392422</c:v>
                </c:pt>
                <c:pt idx="48488">
                  <c:v>1.8673803616016877</c:v>
                </c:pt>
                <c:pt idx="48489">
                  <c:v>1.8665822268117682</c:v>
                </c:pt>
                <c:pt idx="48490">
                  <c:v>1.8657833362123886</c:v>
                </c:pt>
                <c:pt idx="48491">
                  <c:v>1.8649852014224693</c:v>
                </c:pt>
                <c:pt idx="48492">
                  <c:v>1.8641872555849148</c:v>
                </c:pt>
                <c:pt idx="48493">
                  <c:v>1.8633891207949953</c:v>
                </c:pt>
                <c:pt idx="48494">
                  <c:v>1.8625909860050758</c:v>
                </c:pt>
                <c:pt idx="48495">
                  <c:v>1.8617930401675213</c:v>
                </c:pt>
                <c:pt idx="48496">
                  <c:v>1.8609949053776018</c:v>
                </c:pt>
                <c:pt idx="48497">
                  <c:v>1.8601967705876823</c:v>
                </c:pt>
                <c:pt idx="48498">
                  <c:v>1.8593988247501279</c:v>
                </c:pt>
                <c:pt idx="48499">
                  <c:v>1.8586006899602086</c:v>
                </c:pt>
                <c:pt idx="48500">
                  <c:v>1.857802555170289</c:v>
                </c:pt>
                <c:pt idx="48501">
                  <c:v>1.8570046093327346</c:v>
                </c:pt>
                <c:pt idx="48502">
                  <c:v>1.8562064745428151</c:v>
                </c:pt>
                <c:pt idx="48503">
                  <c:v>1.8554075839434354</c:v>
                </c:pt>
                <c:pt idx="48504">
                  <c:v>1.854609638105881</c:v>
                </c:pt>
                <c:pt idx="48505">
                  <c:v>1.8538115033159615</c:v>
                </c:pt>
                <c:pt idx="48506">
                  <c:v>1.8530133685260421</c:v>
                </c:pt>
                <c:pt idx="48507">
                  <c:v>1.8522154226884877</c:v>
                </c:pt>
                <c:pt idx="48508">
                  <c:v>1.8514172878985682</c:v>
                </c:pt>
                <c:pt idx="48509">
                  <c:v>1.8506191531086487</c:v>
                </c:pt>
                <c:pt idx="48510">
                  <c:v>1.8498212072710942</c:v>
                </c:pt>
                <c:pt idx="48511">
                  <c:v>1.8490230724811747</c:v>
                </c:pt>
                <c:pt idx="48512">
                  <c:v>1.8482249376912552</c:v>
                </c:pt>
                <c:pt idx="48513">
                  <c:v>1.8474269918537007</c:v>
                </c:pt>
                <c:pt idx="48514">
                  <c:v>1.8466288570637814</c:v>
                </c:pt>
                <c:pt idx="48515">
                  <c:v>1.8458299664644018</c:v>
                </c:pt>
                <c:pt idx="48516">
                  <c:v>1.8450318316744823</c:v>
                </c:pt>
                <c:pt idx="48517">
                  <c:v>1.8442338858369278</c:v>
                </c:pt>
                <c:pt idx="48518">
                  <c:v>1.8434357510470083</c:v>
                </c:pt>
                <c:pt idx="48519">
                  <c:v>1.8426376162570888</c:v>
                </c:pt>
                <c:pt idx="48520">
                  <c:v>1.8418396704195343</c:v>
                </c:pt>
                <c:pt idx="48521">
                  <c:v>1.841041535629615</c:v>
                </c:pt>
                <c:pt idx="48522">
                  <c:v>1.8402434008396955</c:v>
                </c:pt>
                <c:pt idx="48523">
                  <c:v>1.8394454550021411</c:v>
                </c:pt>
                <c:pt idx="48524">
                  <c:v>1.8386473202122215</c:v>
                </c:pt>
                <c:pt idx="48525">
                  <c:v>1.837849185422302</c:v>
                </c:pt>
                <c:pt idx="48526">
                  <c:v>1.8370512395847476</c:v>
                </c:pt>
                <c:pt idx="48527">
                  <c:v>1.8362531047948281</c:v>
                </c:pt>
                <c:pt idx="48528">
                  <c:v>1.8354542141954484</c:v>
                </c:pt>
                <c:pt idx="48529">
                  <c:v>1.834656268357894</c:v>
                </c:pt>
                <c:pt idx="48530">
                  <c:v>1.8338581335679747</c:v>
                </c:pt>
                <c:pt idx="48531">
                  <c:v>1.8330599987780551</c:v>
                </c:pt>
                <c:pt idx="48532">
                  <c:v>1.8322620529405007</c:v>
                </c:pt>
                <c:pt idx="48533">
                  <c:v>1.8314639181505812</c:v>
                </c:pt>
                <c:pt idx="48534">
                  <c:v>1.8306657833606617</c:v>
                </c:pt>
                <c:pt idx="48535">
                  <c:v>1.8298678375231072</c:v>
                </c:pt>
                <c:pt idx="48536">
                  <c:v>1.8290697027331879</c:v>
                </c:pt>
                <c:pt idx="48537">
                  <c:v>1.8282715679432684</c:v>
                </c:pt>
                <c:pt idx="48538">
                  <c:v>1.827473622105714</c:v>
                </c:pt>
                <c:pt idx="48539">
                  <c:v>1.8266754873157944</c:v>
                </c:pt>
                <c:pt idx="48540">
                  <c:v>1.8258765967164148</c:v>
                </c:pt>
                <c:pt idx="48541">
                  <c:v>1.8250784619264953</c:v>
                </c:pt>
                <c:pt idx="48542">
                  <c:v>1.8242805160889408</c:v>
                </c:pt>
                <c:pt idx="48543">
                  <c:v>1.8234823812990213</c:v>
                </c:pt>
                <c:pt idx="48544">
                  <c:v>1.8052361578445397</c:v>
                </c:pt>
                <c:pt idx="48545">
                  <c:v>1.7959393439809297</c:v>
                </c:pt>
                <c:pt idx="48546">
                  <c:v>1.8656234336618651</c:v>
                </c:pt>
                <c:pt idx="48547">
                  <c:v>1.8633762532221381</c:v>
                </c:pt>
                <c:pt idx="48548">
                  <c:v>1.8911076742338253</c:v>
                </c:pt>
                <c:pt idx="48549">
                  <c:v>1.8863749287338893</c:v>
                </c:pt>
                <c:pt idx="48550">
                  <c:v>1.8726333229719485</c:v>
                </c:pt>
                <c:pt idx="48551">
                  <c:v>1.890505391978812</c:v>
                </c:pt>
                <c:pt idx="48552">
                  <c:v>1.8475600243204577</c:v>
                </c:pt>
                <c:pt idx="48553">
                  <c:v>1.8269353290901178</c:v>
                </c:pt>
                <c:pt idx="48554">
                  <c:v>1.8339139976464394</c:v>
                </c:pt>
                <c:pt idx="48555">
                  <c:v>1.8408943187408988</c:v>
                </c:pt>
                <c:pt idx="48556">
                  <c:v>1.8478746398353583</c:v>
                </c:pt>
                <c:pt idx="48557">
                  <c:v>1.8548533083916798</c:v>
                </c:pt>
                <c:pt idx="48558">
                  <c:v>1.8618336294861393</c:v>
                </c:pt>
                <c:pt idx="48559">
                  <c:v>1.8688139505805987</c:v>
                </c:pt>
                <c:pt idx="48560">
                  <c:v>1.8757926191369203</c:v>
                </c:pt>
                <c:pt idx="48561">
                  <c:v>1.8827729402313798</c:v>
                </c:pt>
                <c:pt idx="48562">
                  <c:v>1.8897532613258392</c:v>
                </c:pt>
                <c:pt idx="48563">
                  <c:v>1.8967319298821608</c:v>
                </c:pt>
                <c:pt idx="48564">
                  <c:v>1.9037122509766202</c:v>
                </c:pt>
                <c:pt idx="48565">
                  <c:v>1.9106991822236312</c:v>
                </c:pt>
                <c:pt idx="48566">
                  <c:v>1.9176795033180907</c:v>
                </c:pt>
                <c:pt idx="48567">
                  <c:v>1.9246581718744122</c:v>
                </c:pt>
                <c:pt idx="48568">
                  <c:v>1.9316384929688717</c:v>
                </c:pt>
                <c:pt idx="48569">
                  <c:v>1.9386188140633311</c:v>
                </c:pt>
                <c:pt idx="48570">
                  <c:v>1.9455974826196527</c:v>
                </c:pt>
                <c:pt idx="48571">
                  <c:v>1.9525778037141122</c:v>
                </c:pt>
                <c:pt idx="48572">
                  <c:v>1.9595581248085716</c:v>
                </c:pt>
                <c:pt idx="48573">
                  <c:v>1.9665367933648932</c:v>
                </c:pt>
                <c:pt idx="48574">
                  <c:v>1.9735171144593526</c:v>
                </c:pt>
                <c:pt idx="48575">
                  <c:v>1.9804974355538121</c:v>
                </c:pt>
                <c:pt idx="48576">
                  <c:v>1.9874761041101336</c:v>
                </c:pt>
                <c:pt idx="48577">
                  <c:v>1.9944564252045933</c:v>
                </c:pt>
                <c:pt idx="48578">
                  <c:v>2.0014433564516043</c:v>
                </c:pt>
                <c:pt idx="48579">
                  <c:v>2.0084220250079259</c:v>
                </c:pt>
                <c:pt idx="48580">
                  <c:v>2.0154023461023853</c:v>
                </c:pt>
                <c:pt idx="48581">
                  <c:v>2.0223826671968448</c:v>
                </c:pt>
                <c:pt idx="48582">
                  <c:v>2.0293613357531664</c:v>
                </c:pt>
                <c:pt idx="48583">
                  <c:v>2.0363416568476258</c:v>
                </c:pt>
                <c:pt idx="48584">
                  <c:v>2.0433219779420853</c:v>
                </c:pt>
                <c:pt idx="48585">
                  <c:v>2.0503006464984068</c:v>
                </c:pt>
                <c:pt idx="48586">
                  <c:v>2.0572809675928663</c:v>
                </c:pt>
                <c:pt idx="48587">
                  <c:v>2.0642612886873257</c:v>
                </c:pt>
                <c:pt idx="48588">
                  <c:v>2.0712399572436473</c:v>
                </c:pt>
                <c:pt idx="48589">
                  <c:v>2.0782202783381067</c:v>
                </c:pt>
                <c:pt idx="48590">
                  <c:v>2.0852072095851177</c:v>
                </c:pt>
                <c:pt idx="48591">
                  <c:v>2.0921875306795772</c:v>
                </c:pt>
                <c:pt idx="48592">
                  <c:v>2.0991661992358988</c:v>
                </c:pt>
                <c:pt idx="48593">
                  <c:v>2.1061465203303582</c:v>
                </c:pt>
                <c:pt idx="48594">
                  <c:v>2.1131268414248177</c:v>
                </c:pt>
                <c:pt idx="48595">
                  <c:v>2.1201055099811392</c:v>
                </c:pt>
                <c:pt idx="48596">
                  <c:v>2.1270858310755987</c:v>
                </c:pt>
                <c:pt idx="48597">
                  <c:v>2.1396132667301737</c:v>
                </c:pt>
                <c:pt idx="48598">
                  <c:v>2.1395894909394371</c:v>
                </c:pt>
                <c:pt idx="48599">
                  <c:v>2.1213581835322195</c:v>
                </c:pt>
                <c:pt idx="48600">
                  <c:v>2.1500793338102051</c:v>
                </c:pt>
                <c:pt idx="48601">
                  <c:v>2.1943842945939509</c:v>
                </c:pt>
                <c:pt idx="48602">
                  <c:v>2.1837067260143197</c:v>
                </c:pt>
                <c:pt idx="48603">
                  <c:v>2.1765783474010489</c:v>
                </c:pt>
                <c:pt idx="48604">
                  <c:v>2.2145798725887116</c:v>
                </c:pt>
                <c:pt idx="48605">
                  <c:v>2.2391480000000001</c:v>
                </c:pt>
                <c:pt idx="48606">
                  <c:v>2.2272918949860725</c:v>
                </c:pt>
                <c:pt idx="48607">
                  <c:v>2.2468104917759235</c:v>
                </c:pt>
                <c:pt idx="48608">
                  <c:v>2.2702473648068668</c:v>
                </c:pt>
                <c:pt idx="48609">
                  <c:v>2.2096620314735334</c:v>
                </c:pt>
                <c:pt idx="48610">
                  <c:v>2.158370589511323</c:v>
                </c:pt>
                <c:pt idx="48611">
                  <c:v>2.2022367787315211</c:v>
                </c:pt>
                <c:pt idx="48612">
                  <c:v>2.2616042331902717</c:v>
                </c:pt>
                <c:pt idx="48613">
                  <c:v>2.2344144678111588</c:v>
                </c:pt>
                <c:pt idx="48614">
                  <c:v>2.2072949742550656</c:v>
                </c:pt>
                <c:pt idx="48615">
                  <c:v>2.1751507224606583</c:v>
                </c:pt>
                <c:pt idx="48616">
                  <c:v>2.1667920000000001</c:v>
                </c:pt>
                <c:pt idx="48617">
                  <c:v>2.1667920000000001</c:v>
                </c:pt>
                <c:pt idx="48618">
                  <c:v>2.1667920000000001</c:v>
                </c:pt>
                <c:pt idx="48619">
                  <c:v>2.1667920000000001</c:v>
                </c:pt>
                <c:pt idx="48620">
                  <c:v>2.1667920000000001</c:v>
                </c:pt>
                <c:pt idx="48621">
                  <c:v>2.1667920000000001</c:v>
                </c:pt>
                <c:pt idx="48622">
                  <c:v>2.1667920000000001</c:v>
                </c:pt>
                <c:pt idx="48623">
                  <c:v>2.1667920000000001</c:v>
                </c:pt>
                <c:pt idx="48624">
                  <c:v>2.1667920000000001</c:v>
                </c:pt>
                <c:pt idx="48625">
                  <c:v>2.1667920000000001</c:v>
                </c:pt>
                <c:pt idx="48626">
                  <c:v>2.1667920000000001</c:v>
                </c:pt>
                <c:pt idx="48627">
                  <c:v>2.1667920000000001</c:v>
                </c:pt>
                <c:pt idx="48628">
                  <c:v>2.1667920000000001</c:v>
                </c:pt>
                <c:pt idx="48629">
                  <c:v>2.1667920000000001</c:v>
                </c:pt>
                <c:pt idx="48630">
                  <c:v>2.1667920000000001</c:v>
                </c:pt>
                <c:pt idx="48631">
                  <c:v>2.1667920000000001</c:v>
                </c:pt>
                <c:pt idx="48632">
                  <c:v>2.1667920000000001</c:v>
                </c:pt>
                <c:pt idx="48633">
                  <c:v>2.1667920000000001</c:v>
                </c:pt>
                <c:pt idx="48634">
                  <c:v>2.1667920000000001</c:v>
                </c:pt>
                <c:pt idx="48635">
                  <c:v>2.1667920000000001</c:v>
                </c:pt>
                <c:pt idx="48636">
                  <c:v>2.1667920000000001</c:v>
                </c:pt>
                <c:pt idx="48637">
                  <c:v>2.1667920000000001</c:v>
                </c:pt>
                <c:pt idx="48638">
                  <c:v>2.1667920000000001</c:v>
                </c:pt>
                <c:pt idx="48639">
                  <c:v>2.1667920000000001</c:v>
                </c:pt>
                <c:pt idx="48640">
                  <c:v>2.1667920000000001</c:v>
                </c:pt>
                <c:pt idx="48641">
                  <c:v>2.1667920000000001</c:v>
                </c:pt>
                <c:pt idx="48642">
                  <c:v>2.1667920000000001</c:v>
                </c:pt>
                <c:pt idx="48643">
                  <c:v>2.1667920000000001</c:v>
                </c:pt>
                <c:pt idx="48644">
                  <c:v>2.1667920000000001</c:v>
                </c:pt>
                <c:pt idx="48645">
                  <c:v>2.1667920000000001</c:v>
                </c:pt>
                <c:pt idx="48646">
                  <c:v>2.1667920000000001</c:v>
                </c:pt>
                <c:pt idx="48647">
                  <c:v>2.1667920000000001</c:v>
                </c:pt>
                <c:pt idx="48648">
                  <c:v>2.1670809754411064</c:v>
                </c:pt>
                <c:pt idx="48649">
                  <c:v>2.1844669456366237</c:v>
                </c:pt>
                <c:pt idx="48650">
                  <c:v>2.1673525649582839</c:v>
                </c:pt>
                <c:pt idx="48651">
                  <c:v>2.1848809999999999</c:v>
                </c:pt>
                <c:pt idx="48652">
                  <c:v>2.1865027129232235</c:v>
                </c:pt>
                <c:pt idx="48653">
                  <c:v>2.2201189756853394</c:v>
                </c:pt>
                <c:pt idx="48654">
                  <c:v>2.2072318395326658</c:v>
                </c:pt>
                <c:pt idx="48655">
                  <c:v>2.2729535951359083</c:v>
                </c:pt>
                <c:pt idx="48656">
                  <c:v>2.2365084034334766</c:v>
                </c:pt>
                <c:pt idx="48657">
                  <c:v>2.2024683062486967</c:v>
                </c:pt>
                <c:pt idx="48658">
                  <c:v>2.1961627922256204</c:v>
                </c:pt>
                <c:pt idx="48659">
                  <c:v>2.1898557850663796</c:v>
                </c:pt>
                <c:pt idx="48660">
                  <c:v>2.1835487779071383</c:v>
                </c:pt>
                <c:pt idx="48661">
                  <c:v>2.177243263884062</c:v>
                </c:pt>
                <c:pt idx="48662">
                  <c:v>2.1709362567248212</c:v>
                </c:pt>
                <c:pt idx="48663">
                  <c:v>2.1646232770209219</c:v>
                </c:pt>
                <c:pt idx="48664">
                  <c:v>2.1583162698616807</c:v>
                </c:pt>
                <c:pt idx="48665">
                  <c:v>2.1520107558386044</c:v>
                </c:pt>
                <c:pt idx="48666">
                  <c:v>2.1457037486793635</c:v>
                </c:pt>
                <c:pt idx="48667">
                  <c:v>2.1393967415201223</c:v>
                </c:pt>
                <c:pt idx="48668">
                  <c:v>2.1330912274970459</c:v>
                </c:pt>
                <c:pt idx="48669">
                  <c:v>2.1267842203378051</c:v>
                </c:pt>
                <c:pt idx="48670">
                  <c:v>2.1204772131785639</c:v>
                </c:pt>
                <c:pt idx="48671">
                  <c:v>2.1141716991554875</c:v>
                </c:pt>
                <c:pt idx="48672">
                  <c:v>2.1078646919962467</c:v>
                </c:pt>
                <c:pt idx="48673">
                  <c:v>2.1015576848370059</c:v>
                </c:pt>
                <c:pt idx="48674">
                  <c:v>2.0952521708139291</c:v>
                </c:pt>
                <c:pt idx="48675">
                  <c:v>2.0889391911100299</c:v>
                </c:pt>
                <c:pt idx="48676">
                  <c:v>2.0826321839507891</c:v>
                </c:pt>
                <c:pt idx="48677">
                  <c:v>2.0763266699277128</c:v>
                </c:pt>
                <c:pt idx="48678">
                  <c:v>2.0700196627684715</c:v>
                </c:pt>
                <c:pt idx="48679">
                  <c:v>2.0637126556092307</c:v>
                </c:pt>
                <c:pt idx="48680">
                  <c:v>2.0574071415861543</c:v>
                </c:pt>
                <c:pt idx="48681">
                  <c:v>2.0511001344269131</c:v>
                </c:pt>
                <c:pt idx="48682">
                  <c:v>2.0447931272676723</c:v>
                </c:pt>
                <c:pt idx="48683">
                  <c:v>2.0384876132445959</c:v>
                </c:pt>
                <c:pt idx="48684">
                  <c:v>2.0321806060853547</c:v>
                </c:pt>
                <c:pt idx="48685">
                  <c:v>2.0258735989261138</c:v>
                </c:pt>
                <c:pt idx="48686">
                  <c:v>2.0195680849030375</c:v>
                </c:pt>
                <c:pt idx="48687">
                  <c:v>2.0132610777437967</c:v>
                </c:pt>
                <c:pt idx="48688">
                  <c:v>2.006948098039897</c:v>
                </c:pt>
                <c:pt idx="48689">
                  <c:v>2.0006410908806562</c:v>
                </c:pt>
                <c:pt idx="48690">
                  <c:v>1.9943355768575799</c:v>
                </c:pt>
                <c:pt idx="48691">
                  <c:v>1.9880285696983389</c:v>
                </c:pt>
                <c:pt idx="48692">
                  <c:v>1.9817215625390978</c:v>
                </c:pt>
                <c:pt idx="48693">
                  <c:v>1.9754160485160215</c:v>
                </c:pt>
                <c:pt idx="48694">
                  <c:v>1.9691090413567804</c:v>
                </c:pt>
                <c:pt idx="48695">
                  <c:v>1.9628020341975394</c:v>
                </c:pt>
                <c:pt idx="48696">
                  <c:v>1.9564965201744631</c:v>
                </c:pt>
                <c:pt idx="48697">
                  <c:v>1.950189513015222</c:v>
                </c:pt>
                <c:pt idx="48698">
                  <c:v>1.943882505855981</c:v>
                </c:pt>
                <c:pt idx="48699">
                  <c:v>1.9375769918329047</c:v>
                </c:pt>
                <c:pt idx="48700">
                  <c:v>1.9312640121290054</c:v>
                </c:pt>
                <c:pt idx="48701">
                  <c:v>1.9249570049697644</c:v>
                </c:pt>
                <c:pt idx="48702">
                  <c:v>1.9186514909466879</c:v>
                </c:pt>
                <c:pt idx="48703">
                  <c:v>1.912344483787447</c:v>
                </c:pt>
                <c:pt idx="48704">
                  <c:v>1.906037476628206</c:v>
                </c:pt>
                <c:pt idx="48705">
                  <c:v>1.8997319626051297</c:v>
                </c:pt>
                <c:pt idx="48706">
                  <c:v>1.8934249554458886</c:v>
                </c:pt>
                <c:pt idx="48707">
                  <c:v>1.8871179482866476</c:v>
                </c:pt>
                <c:pt idx="48708">
                  <c:v>1.8808124342635713</c:v>
                </c:pt>
                <c:pt idx="48709">
                  <c:v>1.8745054271043302</c:v>
                </c:pt>
                <c:pt idx="48710">
                  <c:v>1.8681984199450894</c:v>
                </c:pt>
                <c:pt idx="48711">
                  <c:v>1.8618929059220128</c:v>
                </c:pt>
                <c:pt idx="48712">
                  <c:v>1.8274383486544414</c:v>
                </c:pt>
                <c:pt idx="48713">
                  <c:v>1.8157298481163566</c:v>
                </c:pt>
                <c:pt idx="48714">
                  <c:v>1.8339586202863962</c:v>
                </c:pt>
                <c:pt idx="48715">
                  <c:v>1.7971017148307105</c:v>
                </c:pt>
                <c:pt idx="48716">
                  <c:v>1.8022030769230768</c:v>
                </c:pt>
                <c:pt idx="48717">
                  <c:v>1.811811467541766</c:v>
                </c:pt>
                <c:pt idx="48718">
                  <c:v>1.8163811211254173</c:v>
                </c:pt>
                <c:pt idx="48719">
                  <c:v>1.8000534196237199</c:v>
                </c:pt>
                <c:pt idx="48720">
                  <c:v>1.7636101107398567</c:v>
                </c:pt>
                <c:pt idx="48721">
                  <c:v>1.7507189999999999</c:v>
                </c:pt>
                <c:pt idx="48722">
                  <c:v>1.7507189999999999</c:v>
                </c:pt>
                <c:pt idx="48723">
                  <c:v>1.7507189999999999</c:v>
                </c:pt>
                <c:pt idx="48724">
                  <c:v>1.7507189999999999</c:v>
                </c:pt>
                <c:pt idx="48725">
                  <c:v>1.7507189999999999</c:v>
                </c:pt>
                <c:pt idx="48726">
                  <c:v>1.7507189999999999</c:v>
                </c:pt>
                <c:pt idx="48727">
                  <c:v>1.7507189999999999</c:v>
                </c:pt>
                <c:pt idx="48728">
                  <c:v>1.7507189999999999</c:v>
                </c:pt>
                <c:pt idx="48729">
                  <c:v>1.7507189999999999</c:v>
                </c:pt>
                <c:pt idx="48730">
                  <c:v>1.7507189999999999</c:v>
                </c:pt>
                <c:pt idx="48731">
                  <c:v>1.7507189999999999</c:v>
                </c:pt>
                <c:pt idx="48732">
                  <c:v>1.7507189999999999</c:v>
                </c:pt>
                <c:pt idx="48733">
                  <c:v>1.7507189999999999</c:v>
                </c:pt>
                <c:pt idx="48734">
                  <c:v>1.7507189999999999</c:v>
                </c:pt>
                <c:pt idx="48735">
                  <c:v>1.7408449358607534</c:v>
                </c:pt>
                <c:pt idx="48736">
                  <c:v>1.7032774077253219</c:v>
                </c:pt>
                <c:pt idx="48737">
                  <c:v>1.739718990703218</c:v>
                </c:pt>
                <c:pt idx="48738">
                  <c:v>1.7651203283261803</c:v>
                </c:pt>
                <c:pt idx="48739">
                  <c:v>1.7430848726752504</c:v>
                </c:pt>
                <c:pt idx="48740">
                  <c:v>1.7066549713876968</c:v>
                </c:pt>
                <c:pt idx="48741">
                  <c:v>1.678355</c:v>
                </c:pt>
                <c:pt idx="48742">
                  <c:v>1.6825516134954697</c:v>
                </c:pt>
                <c:pt idx="48743">
                  <c:v>1.6748352989985695</c:v>
                </c:pt>
                <c:pt idx="48744">
                  <c:v>1.6193483160905842</c:v>
                </c:pt>
                <c:pt idx="48745">
                  <c:v>1.6465372570338579</c:v>
                </c:pt>
                <c:pt idx="48746">
                  <c:v>1.6026180607846627</c:v>
                </c:pt>
                <c:pt idx="48747">
                  <c:v>1.5895200211098146</c:v>
                </c:pt>
                <c:pt idx="48748">
                  <c:v>1.5764219814349665</c:v>
                </c:pt>
                <c:pt idx="48749">
                  <c:v>1.5633270426217836</c:v>
                </c:pt>
                <c:pt idx="48750">
                  <c:v>1.5502165995002737</c:v>
                </c:pt>
                <c:pt idx="48751">
                  <c:v>1.5371185598254253</c:v>
                </c:pt>
                <c:pt idx="48752">
                  <c:v>1.5240236210122426</c:v>
                </c:pt>
                <c:pt idx="48753">
                  <c:v>1.5109255813373945</c:v>
                </c:pt>
                <c:pt idx="48754">
                  <c:v>1.4978275416625462</c:v>
                </c:pt>
                <c:pt idx="48755">
                  <c:v>1.4847326028493635</c:v>
                </c:pt>
                <c:pt idx="48756">
                  <c:v>1.4716345631745154</c:v>
                </c:pt>
                <c:pt idx="48757">
                  <c:v>1.4585365234996672</c:v>
                </c:pt>
                <c:pt idx="48758">
                  <c:v>1.4454415846864843</c:v>
                </c:pt>
                <c:pt idx="48759">
                  <c:v>1.4323435450116362</c:v>
                </c:pt>
                <c:pt idx="48760">
                  <c:v>1.4192455053367881</c:v>
                </c:pt>
                <c:pt idx="48761">
                  <c:v>1.4061505665236051</c:v>
                </c:pt>
                <c:pt idx="48762">
                  <c:v>1.393052526848757</c:v>
                </c:pt>
                <c:pt idx="48763">
                  <c:v>1.3799420837272469</c:v>
                </c:pt>
                <c:pt idx="48764">
                  <c:v>1.3668440440523988</c:v>
                </c:pt>
                <c:pt idx="48765">
                  <c:v>1.3537491052392161</c:v>
                </c:pt>
                <c:pt idx="48766">
                  <c:v>1.340651065564368</c:v>
                </c:pt>
                <c:pt idx="48767">
                  <c:v>1.3275530258895196</c:v>
                </c:pt>
                <c:pt idx="48768">
                  <c:v>1.3144580870763369</c:v>
                </c:pt>
                <c:pt idx="48769">
                  <c:v>1.3013600474014888</c:v>
                </c:pt>
                <c:pt idx="48770">
                  <c:v>1.2882620077266405</c:v>
                </c:pt>
                <c:pt idx="48771">
                  <c:v>1.2751670689134578</c:v>
                </c:pt>
                <c:pt idx="48772">
                  <c:v>1.2620690292386096</c:v>
                </c:pt>
                <c:pt idx="48773">
                  <c:v>1.2489709895637613</c:v>
                </c:pt>
                <c:pt idx="48774">
                  <c:v>1.2358760507505786</c:v>
                </c:pt>
                <c:pt idx="48775">
                  <c:v>1.2227656076290685</c:v>
                </c:pt>
                <c:pt idx="48776">
                  <c:v>1.2096675679542204</c:v>
                </c:pt>
                <c:pt idx="48777">
                  <c:v>1.1965726291410377</c:v>
                </c:pt>
                <c:pt idx="48778">
                  <c:v>1.1834745894661893</c:v>
                </c:pt>
                <c:pt idx="48779">
                  <c:v>1.1703765497913412</c:v>
                </c:pt>
                <c:pt idx="48780">
                  <c:v>1.1572816109781585</c:v>
                </c:pt>
                <c:pt idx="48781">
                  <c:v>1.1441835713033102</c:v>
                </c:pt>
                <c:pt idx="48782">
                  <c:v>1.1102546657129233</c:v>
                </c:pt>
                <c:pt idx="48783">
                  <c:v>1.0747080355611602</c:v>
                </c:pt>
                <c:pt idx="48784">
                  <c:v>1.1068285460277427</c:v>
                </c:pt>
                <c:pt idx="48785">
                  <c:v>1.1389490564943254</c:v>
                </c:pt>
                <c:pt idx="48786">
                  <c:v>1.1144592489270386</c:v>
                </c:pt>
                <c:pt idx="48787">
                  <c:v>1.1211788874851014</c:v>
                </c:pt>
                <c:pt idx="48788">
                  <c:v>1.1436499613733906</c:v>
                </c:pt>
                <c:pt idx="48789">
                  <c:v>1.1049840987124464</c:v>
                </c:pt>
                <c:pt idx="48790">
                  <c:v>1.081383</c:v>
                </c:pt>
                <c:pt idx="48791">
                  <c:v>1.0604387501192178</c:v>
                </c:pt>
                <c:pt idx="48792">
                  <c:v>1.0876110677157844</c:v>
                </c:pt>
                <c:pt idx="48793">
                  <c:v>1.1282850388557808</c:v>
                </c:pt>
                <c:pt idx="48794">
                  <c:v>1.1139466504530282</c:v>
                </c:pt>
                <c:pt idx="48795">
                  <c:v>1.0919910344284725</c:v>
                </c:pt>
                <c:pt idx="48796">
                  <c:v>1.0795825043386997</c:v>
                </c:pt>
                <c:pt idx="48797">
                  <c:v>1.067171035927807</c:v>
                </c:pt>
                <c:pt idx="48798">
                  <c:v>1.0547595675169144</c:v>
                </c:pt>
                <c:pt idx="48799">
                  <c:v>1.0423510374271416</c:v>
                </c:pt>
                <c:pt idx="48800">
                  <c:v>1.0299278157317691</c:v>
                </c:pt>
                <c:pt idx="48801">
                  <c:v>1.0175163473208764</c:v>
                </c:pt>
                <c:pt idx="48802">
                  <c:v>1.0051078172311037</c:v>
                </c:pt>
                <c:pt idx="48803">
                  <c:v>0.99269634882021107</c:v>
                </c:pt>
                <c:pt idx="48804">
                  <c:v>0.98028488040931838</c:v>
                </c:pt>
                <c:pt idx="48805">
                  <c:v>0.96787635031954578</c:v>
                </c:pt>
                <c:pt idx="48806">
                  <c:v>0.95546488190865309</c:v>
                </c:pt>
                <c:pt idx="48807">
                  <c:v>0.9430534134977604</c:v>
                </c:pt>
                <c:pt idx="48808">
                  <c:v>0.93064488340798768</c:v>
                </c:pt>
                <c:pt idx="48809">
                  <c:v>0.91823341499709499</c:v>
                </c:pt>
                <c:pt idx="48810">
                  <c:v>0.90582194658620241</c:v>
                </c:pt>
                <c:pt idx="48811">
                  <c:v>0.89341341649642969</c:v>
                </c:pt>
                <c:pt idx="48812">
                  <c:v>0.88100194808553711</c:v>
                </c:pt>
                <c:pt idx="48813">
                  <c:v>0.86857872639016431</c:v>
                </c:pt>
                <c:pt idx="48814">
                  <c:v>0.85616725797927173</c:v>
                </c:pt>
                <c:pt idx="48815">
                  <c:v>0.84375872788949902</c:v>
                </c:pt>
                <c:pt idx="48816">
                  <c:v>0.83134725947860644</c:v>
                </c:pt>
                <c:pt idx="48817">
                  <c:v>0.81893579106771375</c:v>
                </c:pt>
                <c:pt idx="48818">
                  <c:v>0.80652726097794103</c:v>
                </c:pt>
                <c:pt idx="48819">
                  <c:v>0.79411579256704834</c:v>
                </c:pt>
                <c:pt idx="48820">
                  <c:v>0.78170432415615565</c:v>
                </c:pt>
                <c:pt idx="48821">
                  <c:v>0.76929579406638304</c:v>
                </c:pt>
                <c:pt idx="48822">
                  <c:v>0.75688432565549035</c:v>
                </c:pt>
                <c:pt idx="48823">
                  <c:v>0.74447285724459777</c:v>
                </c:pt>
                <c:pt idx="48824">
                  <c:v>0.73206432715482506</c:v>
                </c:pt>
                <c:pt idx="48825">
                  <c:v>0.71964110545945237</c:v>
                </c:pt>
                <c:pt idx="48826">
                  <c:v>0.70722963704855979</c:v>
                </c:pt>
                <c:pt idx="48827">
                  <c:v>0.69482110695878707</c:v>
                </c:pt>
                <c:pt idx="48828">
                  <c:v>0.68240963854789438</c:v>
                </c:pt>
                <c:pt idx="48829">
                  <c:v>0.66999817013700169</c:v>
                </c:pt>
                <c:pt idx="48830">
                  <c:v>0.65758964004722908</c:v>
                </c:pt>
                <c:pt idx="48831">
                  <c:v>0.64517817163633639</c:v>
                </c:pt>
                <c:pt idx="48832">
                  <c:v>0.63276670322544371</c:v>
                </c:pt>
                <c:pt idx="48833">
                  <c:v>0.64200774588796194</c:v>
                </c:pt>
                <c:pt idx="48834">
                  <c:v>0.59519895064377681</c:v>
                </c:pt>
                <c:pt idx="48835">
                  <c:v>0.57485600000000003</c:v>
                </c:pt>
                <c:pt idx="48836">
                  <c:v>0.54833926847877923</c:v>
                </c:pt>
                <c:pt idx="48837">
                  <c:v>0.53867799999999999</c:v>
                </c:pt>
                <c:pt idx="48838">
                  <c:v>0.53867799999999999</c:v>
                </c:pt>
                <c:pt idx="48839">
                  <c:v>0.49769955722460657</c:v>
                </c:pt>
                <c:pt idx="48840">
                  <c:v>0.52575482169249099</c:v>
                </c:pt>
                <c:pt idx="48841">
                  <c:v>0.49694908369098711</c:v>
                </c:pt>
                <c:pt idx="48842">
                  <c:v>0.48441099999999998</c:v>
                </c:pt>
                <c:pt idx="48843">
                  <c:v>0.48441099999999998</c:v>
                </c:pt>
                <c:pt idx="48844">
                  <c:v>0.48441099999999998</c:v>
                </c:pt>
                <c:pt idx="48845">
                  <c:v>0.48441099999999998</c:v>
                </c:pt>
                <c:pt idx="48846">
                  <c:v>0.48441099999999998</c:v>
                </c:pt>
                <c:pt idx="48847">
                  <c:v>0.48441099999999998</c:v>
                </c:pt>
                <c:pt idx="48848">
                  <c:v>0.48441099999999998</c:v>
                </c:pt>
                <c:pt idx="48849">
                  <c:v>0.48441099999999998</c:v>
                </c:pt>
                <c:pt idx="48850">
                  <c:v>0.48441099999999998</c:v>
                </c:pt>
                <c:pt idx="48851">
                  <c:v>0.48441099999999998</c:v>
                </c:pt>
                <c:pt idx="48852">
                  <c:v>0.48441099999999998</c:v>
                </c:pt>
                <c:pt idx="48853">
                  <c:v>0.48441099999999998</c:v>
                </c:pt>
                <c:pt idx="48854">
                  <c:v>0.48441099999999998</c:v>
                </c:pt>
                <c:pt idx="48855">
                  <c:v>0.48441099999999998</c:v>
                </c:pt>
                <c:pt idx="48856">
                  <c:v>0.48441099999999998</c:v>
                </c:pt>
                <c:pt idx="48857">
                  <c:v>0.4823838588459704</c:v>
                </c:pt>
                <c:pt idx="48858">
                  <c:v>0.45050758728268636</c:v>
                </c:pt>
                <c:pt idx="48859">
                  <c:v>0.48441099999999998</c:v>
                </c:pt>
                <c:pt idx="48860">
                  <c:v>0.48023094563662372</c:v>
                </c:pt>
                <c:pt idx="48861">
                  <c:v>0.4316521459871398</c:v>
                </c:pt>
                <c:pt idx="48862">
                  <c:v>0.44823299999999999</c:v>
                </c:pt>
                <c:pt idx="48863">
                  <c:v>0.44468339212410501</c:v>
                </c:pt>
                <c:pt idx="48864">
                  <c:v>0.4139630290545368</c:v>
                </c:pt>
                <c:pt idx="48865">
                  <c:v>0.43013499999999999</c:v>
                </c:pt>
                <c:pt idx="48866">
                  <c:v>0.42923246010198507</c:v>
                </c:pt>
                <c:pt idx="48867">
                  <c:v>0.42159252316969059</c:v>
                </c:pt>
                <c:pt idx="48868">
                  <c:v>0.41395439493458647</c:v>
                </c:pt>
                <c:pt idx="48869">
                  <c:v>0.40631445800229199</c:v>
                </c:pt>
                <c:pt idx="48870">
                  <c:v>0.39867632976718786</c:v>
                </c:pt>
                <c:pt idx="48871">
                  <c:v>0.39103639283489333</c:v>
                </c:pt>
                <c:pt idx="48872">
                  <c:v>0.38339645590259885</c:v>
                </c:pt>
                <c:pt idx="48873">
                  <c:v>0.37575832766749473</c:v>
                </c:pt>
                <c:pt idx="48874">
                  <c:v>0.36811839073520025</c:v>
                </c:pt>
                <c:pt idx="48875">
                  <c:v>0.36047121901414408</c:v>
                </c:pt>
                <c:pt idx="48876">
                  <c:v>0.35283128208184955</c:v>
                </c:pt>
                <c:pt idx="48877">
                  <c:v>0.34519315384674548</c:v>
                </c:pt>
                <c:pt idx="48878">
                  <c:v>0.33755321691445095</c:v>
                </c:pt>
                <c:pt idx="48879">
                  <c:v>0.32991327998215647</c:v>
                </c:pt>
                <c:pt idx="48880">
                  <c:v>0.32227515174705235</c:v>
                </c:pt>
                <c:pt idx="48881">
                  <c:v>0.31463521481475781</c:v>
                </c:pt>
                <c:pt idx="48882">
                  <c:v>0.30699527788246334</c:v>
                </c:pt>
                <c:pt idx="48883">
                  <c:v>0.29935714964735927</c:v>
                </c:pt>
                <c:pt idx="48884">
                  <c:v>0.29171721271506473</c:v>
                </c:pt>
                <c:pt idx="48885">
                  <c:v>0.2840772757827702</c:v>
                </c:pt>
                <c:pt idx="48886">
                  <c:v>0.27643914754766608</c:v>
                </c:pt>
                <c:pt idx="48887">
                  <c:v>0.2687992106153716</c:v>
                </c:pt>
                <c:pt idx="48888">
                  <c:v>0.26115203889431549</c:v>
                </c:pt>
                <c:pt idx="48889">
                  <c:v>0.25351210196202095</c:v>
                </c:pt>
                <c:pt idx="48890">
                  <c:v>0.24587397372691686</c:v>
                </c:pt>
                <c:pt idx="48891">
                  <c:v>0.23823403679462235</c:v>
                </c:pt>
                <c:pt idx="48892">
                  <c:v>0.23059590855951823</c:v>
                </c:pt>
                <c:pt idx="48893">
                  <c:v>0.22295597162722369</c:v>
                </c:pt>
                <c:pt idx="48894">
                  <c:v>0.21531603469492919</c:v>
                </c:pt>
                <c:pt idx="48895">
                  <c:v>0.20767790645982509</c:v>
                </c:pt>
                <c:pt idx="48896">
                  <c:v>0.20003796952753058</c:v>
                </c:pt>
                <c:pt idx="48897">
                  <c:v>0.18884378423434151</c:v>
                </c:pt>
                <c:pt idx="48898">
                  <c:v>0.17064054792560801</c:v>
                </c:pt>
                <c:pt idx="48899">
                  <c:v>0.15241083675417663</c:v>
                </c:pt>
                <c:pt idx="48900">
                  <c:v>0.16028719599427754</c:v>
                </c:pt>
                <c:pt idx="48901">
                  <c:v>0.18166380138128127</c:v>
                </c:pt>
                <c:pt idx="48902">
                  <c:v>0.15878300000000001</c:v>
                </c:pt>
                <c:pt idx="48903">
                  <c:v>0.13805440343347641</c:v>
                </c:pt>
                <c:pt idx="48904">
                  <c:v>0.104516</c:v>
                </c:pt>
                <c:pt idx="48905">
                  <c:v>6.8766161336515516E-2</c:v>
                </c:pt>
                <c:pt idx="48906">
                  <c:v>1.5495494405200975E-2</c:v>
                </c:pt>
                <c:pt idx="48907">
                  <c:v>1.9078382196661872E-2</c:v>
                </c:pt>
                <c:pt idx="48908">
                  <c:v>2.2660421766581236E-2</c:v>
                </c:pt>
                <c:pt idx="48909">
                  <c:v>2.6243309558042133E-2</c:v>
                </c:pt>
                <c:pt idx="48910">
                  <c:v>2.9826197349503029E-2</c:v>
                </c:pt>
                <c:pt idx="48911">
                  <c:v>3.3408236919422393E-2</c:v>
                </c:pt>
                <c:pt idx="48912">
                  <c:v>3.699112471088329E-2</c:v>
                </c:pt>
                <c:pt idx="48913">
                  <c:v>4.0577405388510346E-2</c:v>
                </c:pt>
                <c:pt idx="48914">
                  <c:v>4.415944495842971E-2</c:v>
                </c:pt>
                <c:pt idx="48915">
                  <c:v>4.7742332749890599E-2</c:v>
                </c:pt>
                <c:pt idx="48916">
                  <c:v>5.1325220541351496E-2</c:v>
                </c:pt>
                <c:pt idx="48917">
                  <c:v>5.490726011127086E-2</c:v>
                </c:pt>
                <c:pt idx="48918">
                  <c:v>5.8490147902731764E-2</c:v>
                </c:pt>
                <c:pt idx="48919">
                  <c:v>6.207303569419266E-2</c:v>
                </c:pt>
                <c:pt idx="48920">
                  <c:v>6.5655075264112017E-2</c:v>
                </c:pt>
                <c:pt idx="48921">
                  <c:v>6.6453709433874061E-2</c:v>
                </c:pt>
                <c:pt idx="48922">
                  <c:v>5.8952066312935342E-2</c:v>
                </c:pt>
                <c:pt idx="48923">
                  <c:v>5.1452199149174885E-2</c:v>
                </c:pt>
                <c:pt idx="48924">
                  <c:v>4.3950556028236165E-2</c:v>
                </c:pt>
                <c:pt idx="48925">
                  <c:v>3.644180907858445E-2</c:v>
                </c:pt>
                <c:pt idx="48926">
                  <c:v>2.8940165957645737E-2</c:v>
                </c:pt>
                <c:pt idx="48927">
                  <c:v>-2.3566008017390491E-2</c:v>
                </c:pt>
                <c:pt idx="48928">
                  <c:v>-3.1067651138329197E-2</c:v>
                </c:pt>
                <c:pt idx="48929">
                  <c:v>-3.8569294259267917E-2</c:v>
                </c:pt>
                <c:pt idx="48930">
                  <c:v>-4.6069161423028374E-2</c:v>
                </c:pt>
                <c:pt idx="48931">
                  <c:v>-5.3570804543967093E-2</c:v>
                </c:pt>
                <c:pt idx="48932">
                  <c:v>-6.1079551493618808E-2</c:v>
                </c:pt>
                <c:pt idx="48933">
                  <c:v>-6.8579418657379251E-2</c:v>
                </c:pt>
                <c:pt idx="48934">
                  <c:v>-7.6081061778317985E-2</c:v>
                </c:pt>
                <c:pt idx="48935">
                  <c:v>-8.3582704899256691E-2</c:v>
                </c:pt>
                <c:pt idx="48936">
                  <c:v>-9.1082572063017161E-2</c:v>
                </c:pt>
                <c:pt idx="48937">
                  <c:v>-9.8584215183955867E-2</c:v>
                </c:pt>
                <c:pt idx="48938">
                  <c:v>-0.10608585830489457</c:v>
                </c:pt>
                <c:pt idx="48939">
                  <c:v>-0.11358572546865504</c:v>
                </c:pt>
                <c:pt idx="48940">
                  <c:v>-0.12108736858959375</c:v>
                </c:pt>
                <c:pt idx="48941">
                  <c:v>-0.1285890117105325</c:v>
                </c:pt>
                <c:pt idx="48942">
                  <c:v>-0.13608887887429288</c:v>
                </c:pt>
                <c:pt idx="48943">
                  <c:v>-0.14359052199523165</c:v>
                </c:pt>
                <c:pt idx="48944">
                  <c:v>-0.15109926894488335</c:v>
                </c:pt>
                <c:pt idx="48945">
                  <c:v>-0.15860091206582205</c:v>
                </c:pt>
                <c:pt idx="48946">
                  <c:v>-0.16610077922958255</c:v>
                </c:pt>
                <c:pt idx="48947">
                  <c:v>-0.17360242235052126</c:v>
                </c:pt>
                <c:pt idx="48948">
                  <c:v>-0.18110406547145991</c:v>
                </c:pt>
                <c:pt idx="48949">
                  <c:v>-0.18860393263522041</c:v>
                </c:pt>
                <c:pt idx="48950">
                  <c:v>-0.19610557575615911</c:v>
                </c:pt>
                <c:pt idx="48951">
                  <c:v>-0.20360721887709782</c:v>
                </c:pt>
                <c:pt idx="48952">
                  <c:v>-0.21110708604085826</c:v>
                </c:pt>
                <c:pt idx="48953">
                  <c:v>-0.21860872916179702</c:v>
                </c:pt>
                <c:pt idx="48954">
                  <c:v>-0.22611037228273573</c:v>
                </c:pt>
                <c:pt idx="48955">
                  <c:v>-0.23361023944649617</c:v>
                </c:pt>
                <c:pt idx="48956">
                  <c:v>-0.24111188256743488</c:v>
                </c:pt>
                <c:pt idx="48957">
                  <c:v>-0.24862062951708658</c:v>
                </c:pt>
                <c:pt idx="48958">
                  <c:v>-0.25612049668084708</c:v>
                </c:pt>
                <c:pt idx="48959">
                  <c:v>-0.26362213980178578</c:v>
                </c:pt>
                <c:pt idx="48960">
                  <c:v>-0.27112378292272449</c:v>
                </c:pt>
                <c:pt idx="48961">
                  <c:v>-0.27862365008648493</c:v>
                </c:pt>
                <c:pt idx="48962">
                  <c:v>-0.28612529320742364</c:v>
                </c:pt>
                <c:pt idx="48963">
                  <c:v>-0.29362693632836234</c:v>
                </c:pt>
                <c:pt idx="48964">
                  <c:v>-0.30112680349212284</c:v>
                </c:pt>
                <c:pt idx="48965">
                  <c:v>-0.30862844661306155</c:v>
                </c:pt>
                <c:pt idx="48966">
                  <c:v>-0.28934470863137812</c:v>
                </c:pt>
                <c:pt idx="48967">
                  <c:v>-0.27537899999999998</c:v>
                </c:pt>
                <c:pt idx="48968">
                  <c:v>-0.26402109153754472</c:v>
                </c:pt>
                <c:pt idx="48969">
                  <c:v>-0.25729000000000002</c:v>
                </c:pt>
                <c:pt idx="48970">
                  <c:v>-0.2456525157367668</c:v>
                </c:pt>
                <c:pt idx="48971">
                  <c:v>-0.28621666245530392</c:v>
                </c:pt>
                <c:pt idx="48972">
                  <c:v>-0.29967450238435861</c:v>
                </c:pt>
                <c:pt idx="48973">
                  <c:v>-0.34151555841678588</c:v>
                </c:pt>
                <c:pt idx="48974">
                  <c:v>-0.35368703147353364</c:v>
                </c:pt>
                <c:pt idx="48975">
                  <c:v>-0.34870920681167311</c:v>
                </c:pt>
                <c:pt idx="48976">
                  <c:v>-0.35015613000875723</c:v>
                </c:pt>
                <c:pt idx="48977">
                  <c:v>-0.35160271065773591</c:v>
                </c:pt>
                <c:pt idx="48978">
                  <c:v>-0.35304963385482002</c:v>
                </c:pt>
                <c:pt idx="48979">
                  <c:v>-0.35449655705190408</c:v>
                </c:pt>
                <c:pt idx="48980">
                  <c:v>-0.35594313770088282</c:v>
                </c:pt>
                <c:pt idx="48981">
                  <c:v>-0.35739006089796693</c:v>
                </c:pt>
                <c:pt idx="48982">
                  <c:v>-0.35883835428747252</c:v>
                </c:pt>
                <c:pt idx="48983">
                  <c:v>-0.3602849349364512</c:v>
                </c:pt>
                <c:pt idx="48984">
                  <c:v>-0.36173185813353531</c:v>
                </c:pt>
                <c:pt idx="48985">
                  <c:v>-0.36317878133061943</c:v>
                </c:pt>
                <c:pt idx="48986">
                  <c:v>-0.36462536197959811</c:v>
                </c:pt>
                <c:pt idx="48987">
                  <c:v>-0.36607228517668222</c:v>
                </c:pt>
                <c:pt idx="48988">
                  <c:v>-0.36751920837376628</c:v>
                </c:pt>
                <c:pt idx="48989">
                  <c:v>-0.36896578902274502</c:v>
                </c:pt>
                <c:pt idx="48990">
                  <c:v>-0.37041271221982913</c:v>
                </c:pt>
                <c:pt idx="48991">
                  <c:v>-0.37185963541691319</c:v>
                </c:pt>
                <c:pt idx="48992">
                  <c:v>-0.37330621606589193</c:v>
                </c:pt>
                <c:pt idx="48993">
                  <c:v>-0.37475313926297604</c:v>
                </c:pt>
                <c:pt idx="48994">
                  <c:v>-0.37620143265248163</c:v>
                </c:pt>
                <c:pt idx="48995">
                  <c:v>-0.37764835584956569</c:v>
                </c:pt>
                <c:pt idx="48996">
                  <c:v>-0.37909493649854442</c:v>
                </c:pt>
                <c:pt idx="48997">
                  <c:v>-0.38054185969562848</c:v>
                </c:pt>
                <c:pt idx="48998">
                  <c:v>-0.3819887828927126</c:v>
                </c:pt>
                <c:pt idx="48999">
                  <c:v>-0.38343536354169133</c:v>
                </c:pt>
                <c:pt idx="49000">
                  <c:v>-0.38488228673877539</c:v>
                </c:pt>
                <c:pt idx="49001">
                  <c:v>-0.38632920993585951</c:v>
                </c:pt>
                <c:pt idx="49002">
                  <c:v>-0.38777579058483824</c:v>
                </c:pt>
                <c:pt idx="49003">
                  <c:v>-0.3892227137819223</c:v>
                </c:pt>
                <c:pt idx="49004">
                  <c:v>-0.39066963697900642</c:v>
                </c:pt>
                <c:pt idx="49005">
                  <c:v>-0.3921162176279851</c:v>
                </c:pt>
                <c:pt idx="49006">
                  <c:v>-0.39356314082506921</c:v>
                </c:pt>
                <c:pt idx="49007">
                  <c:v>-0.3950114342145748</c:v>
                </c:pt>
                <c:pt idx="49008">
                  <c:v>-0.39645801486355353</c:v>
                </c:pt>
                <c:pt idx="49009">
                  <c:v>-0.39790493806063759</c:v>
                </c:pt>
                <c:pt idx="49010">
                  <c:v>-0.39935186125772171</c:v>
                </c:pt>
                <c:pt idx="49011">
                  <c:v>-0.40079844190670044</c:v>
                </c:pt>
                <c:pt idx="49012">
                  <c:v>-0.4022453651037845</c:v>
                </c:pt>
                <c:pt idx="49013">
                  <c:v>-0.40369228830086862</c:v>
                </c:pt>
                <c:pt idx="49014">
                  <c:v>-0.4051388689498473</c:v>
                </c:pt>
                <c:pt idx="49015">
                  <c:v>-0.40658579214693141</c:v>
                </c:pt>
                <c:pt idx="49016">
                  <c:v>-0.40803271534401553</c:v>
                </c:pt>
                <c:pt idx="49017">
                  <c:v>-0.40947929599299421</c:v>
                </c:pt>
                <c:pt idx="49018">
                  <c:v>-0.41092621919007832</c:v>
                </c:pt>
                <c:pt idx="49019">
                  <c:v>-0.41237451257958391</c:v>
                </c:pt>
                <c:pt idx="49020">
                  <c:v>-0.41382143577666797</c:v>
                </c:pt>
                <c:pt idx="49021">
                  <c:v>-0.4152680164256467</c:v>
                </c:pt>
                <c:pt idx="49022">
                  <c:v>-0.41671493962273076</c:v>
                </c:pt>
                <c:pt idx="49023">
                  <c:v>-0.41816186281981488</c:v>
                </c:pt>
                <c:pt idx="49024">
                  <c:v>-0.41960844346879361</c:v>
                </c:pt>
                <c:pt idx="49025">
                  <c:v>-0.44415828373867428</c:v>
                </c:pt>
                <c:pt idx="49026">
                  <c:v>-0.40764941001191896</c:v>
                </c:pt>
                <c:pt idx="49027">
                  <c:v>-0.39619840915593707</c:v>
                </c:pt>
                <c:pt idx="49028">
                  <c:v>-0.40201100000000001</c:v>
                </c:pt>
                <c:pt idx="49029">
                  <c:v>-0.414546094874851</c:v>
                </c:pt>
                <c:pt idx="49030">
                  <c:v>-0.42009999999999997</c:v>
                </c:pt>
                <c:pt idx="49031">
                  <c:v>-0.39451715426800188</c:v>
                </c:pt>
                <c:pt idx="49032">
                  <c:v>-0.383913</c:v>
                </c:pt>
                <c:pt idx="49033">
                  <c:v>-0.3883544703672675</c:v>
                </c:pt>
                <c:pt idx="49034">
                  <c:v>-0.39455023352160634</c:v>
                </c:pt>
                <c:pt idx="49035">
                  <c:v>-0.40074599667594518</c:v>
                </c:pt>
                <c:pt idx="49036">
                  <c:v>-0.40694029303029483</c:v>
                </c:pt>
                <c:pt idx="49037">
                  <c:v>-0.41313605618463367</c:v>
                </c:pt>
                <c:pt idx="49038">
                  <c:v>-0.41933181933897251</c:v>
                </c:pt>
                <c:pt idx="49039">
                  <c:v>-0.42552611569332216</c:v>
                </c:pt>
                <c:pt idx="49040">
                  <c:v>-0.431721878847661</c:v>
                </c:pt>
                <c:pt idx="49041">
                  <c:v>-0.43791764200199984</c:v>
                </c:pt>
                <c:pt idx="49042">
                  <c:v>-0.45558856693663652</c:v>
                </c:pt>
                <c:pt idx="49043">
                  <c:v>-0.42118793031026253</c:v>
                </c:pt>
                <c:pt idx="49044">
                  <c:v>-0.42009999999999997</c:v>
                </c:pt>
                <c:pt idx="49045">
                  <c:v>-0.42009999999999997</c:v>
                </c:pt>
                <c:pt idx="49046">
                  <c:v>-0.4559847114926085</c:v>
                </c:pt>
                <c:pt idx="49047">
                  <c:v>-0.47434974773485933</c:v>
                </c:pt>
                <c:pt idx="49048">
                  <c:v>-0.43829682665712921</c:v>
                </c:pt>
                <c:pt idx="49049">
                  <c:v>-0.45627800000000002</c:v>
                </c:pt>
                <c:pt idx="49050">
                  <c:v>-0.45624922340798257</c:v>
                </c:pt>
                <c:pt idx="49051">
                  <c:v>-0.45480217192367789</c:v>
                </c:pt>
                <c:pt idx="49052">
                  <c:v>-0.45335546301784957</c:v>
                </c:pt>
                <c:pt idx="49053">
                  <c:v>-0.45190841153354483</c:v>
                </c:pt>
                <c:pt idx="49054">
                  <c:v>-0.45046136004924009</c:v>
                </c:pt>
                <c:pt idx="49055">
                  <c:v>-0.44901465114341177</c:v>
                </c:pt>
                <c:pt idx="49056">
                  <c:v>-0.44756759965910708</c:v>
                </c:pt>
                <c:pt idx="49057">
                  <c:v>-0.44611917786089672</c:v>
                </c:pt>
                <c:pt idx="49058">
                  <c:v>-0.4446724689550684</c:v>
                </c:pt>
                <c:pt idx="49059">
                  <c:v>-0.44322541747076372</c:v>
                </c:pt>
                <c:pt idx="49060">
                  <c:v>-0.44177836598645898</c:v>
                </c:pt>
                <c:pt idx="49061">
                  <c:v>-0.44033165708063066</c:v>
                </c:pt>
                <c:pt idx="49062">
                  <c:v>-0.43888460559632592</c:v>
                </c:pt>
                <c:pt idx="49063">
                  <c:v>-0.43743755411202123</c:v>
                </c:pt>
                <c:pt idx="49064">
                  <c:v>-0.43599084520619291</c:v>
                </c:pt>
                <c:pt idx="49065">
                  <c:v>-0.43454379372188817</c:v>
                </c:pt>
                <c:pt idx="49066">
                  <c:v>-0.43309674223758343</c:v>
                </c:pt>
                <c:pt idx="49067">
                  <c:v>-0.43165003333175511</c:v>
                </c:pt>
                <c:pt idx="49068">
                  <c:v>-0.43020298184745037</c:v>
                </c:pt>
                <c:pt idx="49069">
                  <c:v>-0.42875456004924006</c:v>
                </c:pt>
                <c:pt idx="49070">
                  <c:v>-0.42730750856493538</c:v>
                </c:pt>
                <c:pt idx="49071">
                  <c:v>-0.425860799659107</c:v>
                </c:pt>
                <c:pt idx="49072">
                  <c:v>-0.42441374817480232</c:v>
                </c:pt>
                <c:pt idx="49073">
                  <c:v>-0.42296669669049758</c:v>
                </c:pt>
                <c:pt idx="49074">
                  <c:v>-0.42151998778466926</c:v>
                </c:pt>
                <c:pt idx="49075">
                  <c:v>-0.42044073223652834</c:v>
                </c:pt>
                <c:pt idx="49076">
                  <c:v>-0.438189</c:v>
                </c:pt>
                <c:pt idx="49077">
                  <c:v>-0.438189</c:v>
                </c:pt>
                <c:pt idx="49078">
                  <c:v>-0.43891342240762815</c:v>
                </c:pt>
                <c:pt idx="49079">
                  <c:v>-0.45712767405817839</c:v>
                </c:pt>
                <c:pt idx="49080">
                  <c:v>-0.47241749403910349</c:v>
                </c:pt>
                <c:pt idx="49081">
                  <c:v>-0.43708511823599522</c:v>
                </c:pt>
                <c:pt idx="49082">
                  <c:v>-0.42259295231282784</c:v>
                </c:pt>
                <c:pt idx="49083">
                  <c:v>-0.45764955507868382</c:v>
                </c:pt>
                <c:pt idx="49084">
                  <c:v>-0.47390061941100203</c:v>
                </c:pt>
                <c:pt idx="49085">
                  <c:v>-0.46823972398592328</c:v>
                </c:pt>
                <c:pt idx="49086">
                  <c:v>-0.46258016873495089</c:v>
                </c:pt>
                <c:pt idx="49087">
                  <c:v>-0.4569192733098722</c:v>
                </c:pt>
                <c:pt idx="49088">
                  <c:v>-0.45125837788479345</c:v>
                </c:pt>
                <c:pt idx="49089">
                  <c:v>-0.44559882263382106</c:v>
                </c:pt>
                <c:pt idx="49090">
                  <c:v>-0.43993792720874236</c:v>
                </c:pt>
                <c:pt idx="49091">
                  <c:v>-0.438189</c:v>
                </c:pt>
                <c:pt idx="49092">
                  <c:v>-0.45091605775656324</c:v>
                </c:pt>
                <c:pt idx="49093">
                  <c:v>-0.46912424863062635</c:v>
                </c:pt>
                <c:pt idx="49094">
                  <c:v>-0.4732848335402986</c:v>
                </c:pt>
                <c:pt idx="49095">
                  <c:v>-0.47176670961941564</c:v>
                </c:pt>
                <c:pt idx="49096">
                  <c:v>-0.47024894510287002</c:v>
                </c:pt>
                <c:pt idx="49097">
                  <c:v>-0.46873082118198706</c:v>
                </c:pt>
                <c:pt idx="49098">
                  <c:v>-0.46721269726110409</c:v>
                </c:pt>
                <c:pt idx="49099">
                  <c:v>-0.46569493274455848</c:v>
                </c:pt>
                <c:pt idx="49100">
                  <c:v>-0.46417680882367551</c:v>
                </c:pt>
                <c:pt idx="49101">
                  <c:v>-0.46265868490279255</c:v>
                </c:pt>
                <c:pt idx="49102">
                  <c:v>-0.46114092038624688</c:v>
                </c:pt>
                <c:pt idx="49103">
                  <c:v>-0.45962279646536391</c:v>
                </c:pt>
                <c:pt idx="49104">
                  <c:v>-0.45810467254448095</c:v>
                </c:pt>
                <c:pt idx="49105">
                  <c:v>-0.45658690802793533</c:v>
                </c:pt>
                <c:pt idx="49106">
                  <c:v>-0.45506878410705237</c:v>
                </c:pt>
                <c:pt idx="49107">
                  <c:v>-0.45354922256882008</c:v>
                </c:pt>
                <c:pt idx="49108">
                  <c:v>-0.45203145805227446</c:v>
                </c:pt>
                <c:pt idx="49109">
                  <c:v>-0.4505133341313915</c:v>
                </c:pt>
                <c:pt idx="49110">
                  <c:v>-0.44899521021050853</c:v>
                </c:pt>
                <c:pt idx="49111">
                  <c:v>-0.44747744569396292</c:v>
                </c:pt>
                <c:pt idx="49112">
                  <c:v>-0.44595932177307995</c:v>
                </c:pt>
                <c:pt idx="49113">
                  <c:v>-0.44444119785219699</c:v>
                </c:pt>
                <c:pt idx="49114">
                  <c:v>-0.44292343333565132</c:v>
                </c:pt>
                <c:pt idx="49115">
                  <c:v>-0.44140530941476835</c:v>
                </c:pt>
                <c:pt idx="49116">
                  <c:v>-0.43988718549388539</c:v>
                </c:pt>
                <c:pt idx="49117">
                  <c:v>-0.43077772315991297</c:v>
                </c:pt>
                <c:pt idx="49118">
                  <c:v>-0.42925959923903001</c:v>
                </c:pt>
                <c:pt idx="49119">
                  <c:v>-0.42774183472248439</c:v>
                </c:pt>
                <c:pt idx="49120">
                  <c:v>-0.42622371080160143</c:v>
                </c:pt>
                <c:pt idx="49121">
                  <c:v>-0.42470558688071847</c:v>
                </c:pt>
                <c:pt idx="49122">
                  <c:v>-0.42318782236417279</c:v>
                </c:pt>
                <c:pt idx="49123">
                  <c:v>-0.42166969844328983</c:v>
                </c:pt>
                <c:pt idx="49124">
                  <c:v>-0.42015157452240687</c:v>
                </c:pt>
                <c:pt idx="49125">
                  <c:v>-0.41863381000586125</c:v>
                </c:pt>
                <c:pt idx="49126">
                  <c:v>-0.41711424846762896</c:v>
                </c:pt>
                <c:pt idx="49127">
                  <c:v>-0.41559612454674599</c:v>
                </c:pt>
                <c:pt idx="49128">
                  <c:v>-0.41407836003020038</c:v>
                </c:pt>
                <c:pt idx="49129">
                  <c:v>-0.41256023610931741</c:v>
                </c:pt>
                <c:pt idx="49130">
                  <c:v>-0.41104211218843445</c:v>
                </c:pt>
                <c:pt idx="49131">
                  <c:v>-0.40952434767188883</c:v>
                </c:pt>
                <c:pt idx="49132">
                  <c:v>-0.40800622375100587</c:v>
                </c:pt>
                <c:pt idx="49133">
                  <c:v>-0.40648809983012291</c:v>
                </c:pt>
                <c:pt idx="49134">
                  <c:v>-0.40497033531357729</c:v>
                </c:pt>
                <c:pt idx="49135">
                  <c:v>-0.40345221139269427</c:v>
                </c:pt>
                <c:pt idx="49136">
                  <c:v>-0.40108864420100027</c:v>
                </c:pt>
                <c:pt idx="49137">
                  <c:v>-0.38699304005722462</c:v>
                </c:pt>
                <c:pt idx="49138">
                  <c:v>-0.43471740859188546</c:v>
                </c:pt>
                <c:pt idx="49139">
                  <c:v>-0.37972387235116045</c:v>
                </c:pt>
                <c:pt idx="49140">
                  <c:v>-0.36735727547931379</c:v>
                </c:pt>
                <c:pt idx="49141">
                  <c:v>-0.35102473983329124</c:v>
                </c:pt>
                <c:pt idx="49142">
                  <c:v>-0.31835439246542679</c:v>
                </c:pt>
                <c:pt idx="49143">
                  <c:v>-0.376606749940462</c:v>
                </c:pt>
                <c:pt idx="49144">
                  <c:v>-0.31348925369575581</c:v>
                </c:pt>
                <c:pt idx="49145">
                  <c:v>-0.33026793406540711</c:v>
                </c:pt>
                <c:pt idx="49146">
                  <c:v>-0.33576385350532273</c:v>
                </c:pt>
                <c:pt idx="49147">
                  <c:v>-0.34125847182794666</c:v>
                </c:pt>
                <c:pt idx="49148">
                  <c:v>-0.34675439126786228</c:v>
                </c:pt>
                <c:pt idx="49149">
                  <c:v>-0.3522503107077779</c:v>
                </c:pt>
                <c:pt idx="49150">
                  <c:v>-0.35774492903040184</c:v>
                </c:pt>
                <c:pt idx="49151">
                  <c:v>-0.36324605293948403</c:v>
                </c:pt>
                <c:pt idx="49152">
                  <c:v>-0.36874197237939965</c:v>
                </c:pt>
                <c:pt idx="49153">
                  <c:v>-0.37423659070202359</c:v>
                </c:pt>
                <c:pt idx="49154">
                  <c:v>-0.37973251014193921</c:v>
                </c:pt>
                <c:pt idx="49155">
                  <c:v>-0.37955248998569385</c:v>
                </c:pt>
                <c:pt idx="49156">
                  <c:v>-0.36582399999999998</c:v>
                </c:pt>
                <c:pt idx="49157">
                  <c:v>-0.38426896542680017</c:v>
                </c:pt>
                <c:pt idx="49158">
                  <c:v>-0.42396646208869815</c:v>
                </c:pt>
                <c:pt idx="49159">
                  <c:v>-0.383913</c:v>
                </c:pt>
                <c:pt idx="49160">
                  <c:v>-0.39389591821649977</c:v>
                </c:pt>
                <c:pt idx="49161">
                  <c:v>-0.41498039031950401</c:v>
                </c:pt>
                <c:pt idx="49162">
                  <c:v>-0.40725443837902264</c:v>
                </c:pt>
                <c:pt idx="49163">
                  <c:v>-0.42546976752503574</c:v>
                </c:pt>
                <c:pt idx="49164">
                  <c:v>-0.43675881855429771</c:v>
                </c:pt>
                <c:pt idx="49165">
                  <c:v>-0.43203552971407377</c:v>
                </c:pt>
                <c:pt idx="49166">
                  <c:v>-0.42731335907670026</c:v>
                </c:pt>
                <c:pt idx="49167">
                  <c:v>-0.42259007023647632</c:v>
                </c:pt>
                <c:pt idx="49168">
                  <c:v>-0.41786678139625238</c:v>
                </c:pt>
                <c:pt idx="49169">
                  <c:v>-0.41314461075887887</c:v>
                </c:pt>
                <c:pt idx="49170">
                  <c:v>-0.40842132191865493</c:v>
                </c:pt>
                <c:pt idx="49171">
                  <c:v>-0.403698033078431</c:v>
                </c:pt>
                <c:pt idx="49172">
                  <c:v>-0.39897586244105754</c:v>
                </c:pt>
                <c:pt idx="49173">
                  <c:v>-0.39425257360083354</c:v>
                </c:pt>
                <c:pt idx="49174">
                  <c:v>-0.38952928476060966</c:v>
                </c:pt>
                <c:pt idx="49175">
                  <c:v>-0.38480711412323609</c:v>
                </c:pt>
                <c:pt idx="49176">
                  <c:v>-0.38007935247161045</c:v>
                </c:pt>
                <c:pt idx="49177">
                  <c:v>-0.37535606363138652</c:v>
                </c:pt>
                <c:pt idx="49178">
                  <c:v>-0.370633892994013</c:v>
                </c:pt>
                <c:pt idx="49179">
                  <c:v>-0.36591060415378907</c:v>
                </c:pt>
                <c:pt idx="49180">
                  <c:v>-0.36118731531356513</c:v>
                </c:pt>
                <c:pt idx="49181">
                  <c:v>-0.35646514467619161</c:v>
                </c:pt>
                <c:pt idx="49182">
                  <c:v>-0.35174185583596773</c:v>
                </c:pt>
                <c:pt idx="49183">
                  <c:v>-0.34701856699574374</c:v>
                </c:pt>
                <c:pt idx="49184">
                  <c:v>-0.34229639635837023</c:v>
                </c:pt>
                <c:pt idx="49185">
                  <c:v>-0.33757310751814629</c:v>
                </c:pt>
                <c:pt idx="49186">
                  <c:v>-0.3328498186779224</c:v>
                </c:pt>
                <c:pt idx="49187">
                  <c:v>-0.32812764804054884</c:v>
                </c:pt>
                <c:pt idx="49188">
                  <c:v>-0.32340435920032495</c:v>
                </c:pt>
                <c:pt idx="49189">
                  <c:v>-0.31867659754869926</c:v>
                </c:pt>
                <c:pt idx="49190">
                  <c:v>-0.31395330870847532</c:v>
                </c:pt>
                <c:pt idx="49191">
                  <c:v>-0.3474417114926085</c:v>
                </c:pt>
                <c:pt idx="49192">
                  <c:v>-0.37481459952324192</c:v>
                </c:pt>
                <c:pt idx="49193">
                  <c:v>-0.34737270243204577</c:v>
                </c:pt>
                <c:pt idx="49194">
                  <c:v>-0.338996727706247</c:v>
                </c:pt>
                <c:pt idx="49195">
                  <c:v>-0.33825714016686531</c:v>
                </c:pt>
                <c:pt idx="49196">
                  <c:v>-0.34885639723414402</c:v>
                </c:pt>
                <c:pt idx="49197">
                  <c:v>-0.3755542775393419</c:v>
                </c:pt>
                <c:pt idx="49198">
                  <c:v>-0.36419836162097735</c:v>
                </c:pt>
                <c:pt idx="49199">
                  <c:v>-0.34773500000000002</c:v>
                </c:pt>
                <c:pt idx="49200">
                  <c:v>-0.33795387684537687</c:v>
                </c:pt>
                <c:pt idx="49201">
                  <c:v>-0.32031113422688423</c:v>
                </c:pt>
                <c:pt idx="49202">
                  <c:v>-0.30268508294483298</c:v>
                </c:pt>
                <c:pt idx="49203">
                  <c:v>-0.28506320449689204</c:v>
                </c:pt>
                <c:pt idx="49204">
                  <c:v>-0.26743715321484074</c:v>
                </c:pt>
                <c:pt idx="49205">
                  <c:v>-0.24981110193278944</c:v>
                </c:pt>
                <c:pt idx="49206">
                  <c:v>-0.23218922348484849</c:v>
                </c:pt>
                <c:pt idx="49207">
                  <c:v>-0.21456317220279722</c:v>
                </c:pt>
                <c:pt idx="49208">
                  <c:v>-0.19693712092074594</c:v>
                </c:pt>
                <c:pt idx="49209">
                  <c:v>-0.17931524247280498</c:v>
                </c:pt>
                <c:pt idx="49210">
                  <c:v>-0.1616891911907537</c:v>
                </c:pt>
                <c:pt idx="49211">
                  <c:v>-0.14406313990870243</c:v>
                </c:pt>
                <c:pt idx="49212">
                  <c:v>-0.12644126146076148</c:v>
                </c:pt>
                <c:pt idx="49213">
                  <c:v>-0.10881521017871018</c:v>
                </c:pt>
                <c:pt idx="49214">
                  <c:v>-9.1172467560217574E-2</c:v>
                </c:pt>
                <c:pt idx="49215">
                  <c:v>-7.3546416278166271E-2</c:v>
                </c:pt>
                <c:pt idx="49216">
                  <c:v>-5.5924537830225329E-2</c:v>
                </c:pt>
                <c:pt idx="49217">
                  <c:v>-3.8298486548174082E-2</c:v>
                </c:pt>
                <c:pt idx="49218">
                  <c:v>-2.0672435266122779E-2</c:v>
                </c:pt>
                <c:pt idx="49219">
                  <c:v>-4.0270000000000002E-3</c:v>
                </c:pt>
                <c:pt idx="49220">
                  <c:v>-1.7491344778254648E-3</c:v>
                </c:pt>
                <c:pt idx="49221">
                  <c:v>3.0891630035756856E-2</c:v>
                </c:pt>
                <c:pt idx="49222">
                  <c:v>1.2673192656175489E-2</c:v>
                </c:pt>
                <c:pt idx="49223">
                  <c:v>5.2835336194563716E-4</c:v>
                </c:pt>
                <c:pt idx="49224">
                  <c:v>4.860140867906533E-2</c:v>
                </c:pt>
                <c:pt idx="49225">
                  <c:v>4.1021238379022648E-2</c:v>
                </c:pt>
                <c:pt idx="49226">
                  <c:v>0.11494499427753935</c:v>
                </c:pt>
                <c:pt idx="49227">
                  <c:v>5.8426573676680978E-2</c:v>
                </c:pt>
                <c:pt idx="49228">
                  <c:v>0.12388111630483564</c:v>
                </c:pt>
                <c:pt idx="49229">
                  <c:v>0.13459744885279928</c:v>
                </c:pt>
                <c:pt idx="49230">
                  <c:v>0.14531378140076293</c:v>
                </c:pt>
                <c:pt idx="49231">
                  <c:v>0.1560275769381802</c:v>
                </c:pt>
                <c:pt idx="49232">
                  <c:v>0.16674390948614384</c:v>
                </c:pt>
                <c:pt idx="49233">
                  <c:v>0.17746024203410748</c:v>
                </c:pt>
                <c:pt idx="49234">
                  <c:v>0.18817403757152473</c:v>
                </c:pt>
                <c:pt idx="49235">
                  <c:v>0.1988903701194884</c:v>
                </c:pt>
                <c:pt idx="49236">
                  <c:v>0.20960670266745202</c:v>
                </c:pt>
                <c:pt idx="49237">
                  <c:v>0.22032049820486926</c:v>
                </c:pt>
                <c:pt idx="49238">
                  <c:v>0.23103683075283293</c:v>
                </c:pt>
                <c:pt idx="49239">
                  <c:v>0.24176331134298218</c:v>
                </c:pt>
                <c:pt idx="49240">
                  <c:v>0.25247964389094579</c:v>
                </c:pt>
                <c:pt idx="49241">
                  <c:v>0.26319343942836304</c:v>
                </c:pt>
                <c:pt idx="49242">
                  <c:v>0.27390977197632671</c:v>
                </c:pt>
                <c:pt idx="49243">
                  <c:v>0.28462610452429032</c:v>
                </c:pt>
                <c:pt idx="49244">
                  <c:v>0.29533990006170757</c:v>
                </c:pt>
                <c:pt idx="49245">
                  <c:v>0.31652275298044824</c:v>
                </c:pt>
                <c:pt idx="49246">
                  <c:v>0.34884232665712922</c:v>
                </c:pt>
                <c:pt idx="49247">
                  <c:v>0.33538124678111592</c:v>
                </c:pt>
                <c:pt idx="49248">
                  <c:v>0.38531136352800954</c:v>
                </c:pt>
                <c:pt idx="49249">
                  <c:v>0.40235022699093947</c:v>
                </c:pt>
                <c:pt idx="49250">
                  <c:v>0.37089503457319978</c:v>
                </c:pt>
                <c:pt idx="49251">
                  <c:v>0.36801577854588796</c:v>
                </c:pt>
                <c:pt idx="49252">
                  <c:v>0.40444637720553173</c:v>
                </c:pt>
                <c:pt idx="49253">
                  <c:v>0.43013499999999999</c:v>
                </c:pt>
                <c:pt idx="49254">
                  <c:v>0.4346771247292241</c:v>
                </c:pt>
                <c:pt idx="49255">
                  <c:v>0.44972491677333593</c:v>
                </c:pt>
                <c:pt idx="49256">
                  <c:v>0.46476914636667976</c:v>
                </c:pt>
                <c:pt idx="49257">
                  <c:v>0.47981693841079165</c:v>
                </c:pt>
                <c:pt idx="49258">
                  <c:v>0.49486473045490353</c:v>
                </c:pt>
                <c:pt idx="49259">
                  <c:v>0.50990896004824737</c:v>
                </c:pt>
                <c:pt idx="49260">
                  <c:v>0.52495675209235926</c:v>
                </c:pt>
                <c:pt idx="49261">
                  <c:v>0.54000454413647103</c:v>
                </c:pt>
                <c:pt idx="49262">
                  <c:v>0.55504877372981487</c:v>
                </c:pt>
                <c:pt idx="49263">
                  <c:v>0.57009656577392676</c:v>
                </c:pt>
                <c:pt idx="49264">
                  <c:v>0.58515860762111072</c:v>
                </c:pt>
                <c:pt idx="49265">
                  <c:v>0.60020639966522249</c:v>
                </c:pt>
                <c:pt idx="49266">
                  <c:v>0.61525062925856644</c:v>
                </c:pt>
                <c:pt idx="49267">
                  <c:v>0.63029842130267821</c:v>
                </c:pt>
                <c:pt idx="49268">
                  <c:v>0.6453462133467901</c:v>
                </c:pt>
                <c:pt idx="49269">
                  <c:v>0.66039044294013394</c:v>
                </c:pt>
                <c:pt idx="49270">
                  <c:v>0.67543823498424582</c:v>
                </c:pt>
                <c:pt idx="49271">
                  <c:v>0.69048602702835771</c:v>
                </c:pt>
                <c:pt idx="49272">
                  <c:v>0.70553025662170143</c:v>
                </c:pt>
                <c:pt idx="49273">
                  <c:v>0.72078950762994753</c:v>
                </c:pt>
                <c:pt idx="49274">
                  <c:v>0.74035608772348038</c:v>
                </c:pt>
                <c:pt idx="49275">
                  <c:v>0.76800283547925607</c:v>
                </c:pt>
                <c:pt idx="49276">
                  <c:v>0.701488</c:v>
                </c:pt>
                <c:pt idx="49277">
                  <c:v>0.70496427127532779</c:v>
                </c:pt>
                <c:pt idx="49278">
                  <c:v>0.73581424630424419</c:v>
                </c:pt>
                <c:pt idx="49279">
                  <c:v>0.7275311735813067</c:v>
                </c:pt>
                <c:pt idx="49280">
                  <c:v>0.79405821072705607</c:v>
                </c:pt>
                <c:pt idx="49281">
                  <c:v>0.80555303719599425</c:v>
                </c:pt>
                <c:pt idx="49282">
                  <c:v>0.77579702790361038</c:v>
                </c:pt>
                <c:pt idx="49283">
                  <c:v>0.79076205133685284</c:v>
                </c:pt>
                <c:pt idx="49284">
                  <c:v>0.8057235319141689</c:v>
                </c:pt>
                <c:pt idx="49285">
                  <c:v>0.82068855534741147</c:v>
                </c:pt>
                <c:pt idx="49286">
                  <c:v>0.83565357878065394</c:v>
                </c:pt>
                <c:pt idx="49287">
                  <c:v>0.85061505935796999</c:v>
                </c:pt>
                <c:pt idx="49288">
                  <c:v>0.86558008279121246</c:v>
                </c:pt>
                <c:pt idx="49289">
                  <c:v>0.88055927764816078</c:v>
                </c:pt>
                <c:pt idx="49290">
                  <c:v>0.89552430108140324</c:v>
                </c:pt>
                <c:pt idx="49291">
                  <c:v>0.9104857816587193</c:v>
                </c:pt>
                <c:pt idx="49292">
                  <c:v>0.92545080509196187</c:v>
                </c:pt>
                <c:pt idx="49293">
                  <c:v>0.94041582852520433</c:v>
                </c:pt>
                <c:pt idx="49294">
                  <c:v>0.95537730910252039</c:v>
                </c:pt>
                <c:pt idx="49295">
                  <c:v>0.97034233253576285</c:v>
                </c:pt>
                <c:pt idx="49296">
                  <c:v>0.98530735596900543</c:v>
                </c:pt>
                <c:pt idx="49297">
                  <c:v>1.0002688365463215</c:v>
                </c:pt>
                <c:pt idx="49298">
                  <c:v>1.0152338599795638</c:v>
                </c:pt>
                <c:pt idx="49299">
                  <c:v>1.0301988834128064</c:v>
                </c:pt>
                <c:pt idx="49300">
                  <c:v>1.0451603639901226</c:v>
                </c:pt>
                <c:pt idx="49301">
                  <c:v>1.0601395588470708</c:v>
                </c:pt>
                <c:pt idx="49302">
                  <c:v>1.0751045822803134</c:v>
                </c:pt>
                <c:pt idx="49303">
                  <c:v>1.0900660628576293</c:v>
                </c:pt>
                <c:pt idx="49304">
                  <c:v>1.1050310862908719</c:v>
                </c:pt>
                <c:pt idx="49305">
                  <c:v>1.1199961097241142</c:v>
                </c:pt>
                <c:pt idx="49306">
                  <c:v>1.1349575903014304</c:v>
                </c:pt>
                <c:pt idx="49307">
                  <c:v>1.149922613734673</c:v>
                </c:pt>
                <c:pt idx="49308">
                  <c:v>1.1648876371679155</c:v>
                </c:pt>
                <c:pt idx="49309">
                  <c:v>1.1798491177452315</c:v>
                </c:pt>
                <c:pt idx="49310">
                  <c:v>1.2018262252681764</c:v>
                </c:pt>
                <c:pt idx="49311">
                  <c:v>1.2078716688125894</c:v>
                </c:pt>
                <c:pt idx="49312">
                  <c:v>1.2361775191689339</c:v>
                </c:pt>
                <c:pt idx="49313">
                  <c:v>1.2638945637982195</c:v>
                </c:pt>
                <c:pt idx="49314">
                  <c:v>1.2798319688350235</c:v>
                </c:pt>
                <c:pt idx="49315">
                  <c:v>1.3532708323027456</c:v>
                </c:pt>
                <c:pt idx="49316">
                  <c:v>1.3473292218649517</c:v>
                </c:pt>
                <c:pt idx="49317">
                  <c:v>1.3482565459940652</c:v>
                </c:pt>
                <c:pt idx="49318">
                  <c:v>1.3709081387583477</c:v>
                </c:pt>
                <c:pt idx="49319">
                  <c:v>1.4298148998268612</c:v>
                </c:pt>
                <c:pt idx="49320">
                  <c:v>1.523792060601463</c:v>
                </c:pt>
                <c:pt idx="49321">
                  <c:v>1.5428383066269302</c:v>
                </c:pt>
                <c:pt idx="49322">
                  <c:v>1.561880043597941</c:v>
                </c:pt>
                <c:pt idx="49323">
                  <c:v>1.5809262896234082</c:v>
                </c:pt>
                <c:pt idx="49324">
                  <c:v>1.5999725356488756</c:v>
                </c:pt>
                <c:pt idx="49325">
                  <c:v>1.6190142726198862</c:v>
                </c:pt>
                <c:pt idx="49326">
                  <c:v>1.6380785548631807</c:v>
                </c:pt>
                <c:pt idx="49327">
                  <c:v>1.6571248008886481</c:v>
                </c:pt>
                <c:pt idx="49328">
                  <c:v>1.6761665378596586</c:v>
                </c:pt>
                <c:pt idx="49329">
                  <c:v>1.6952127838851259</c:v>
                </c:pt>
                <c:pt idx="49330">
                  <c:v>1.7142590299105933</c:v>
                </c:pt>
                <c:pt idx="49331">
                  <c:v>1.7333007668816038</c:v>
                </c:pt>
                <c:pt idx="49332">
                  <c:v>1.7523470129070713</c:v>
                </c:pt>
                <c:pt idx="49333">
                  <c:v>1.7713932589325385</c:v>
                </c:pt>
                <c:pt idx="49334">
                  <c:v>1.7904349959035493</c:v>
                </c:pt>
                <c:pt idx="49335">
                  <c:v>1.8094812419290165</c:v>
                </c:pt>
                <c:pt idx="49336">
                  <c:v>1.8285274879544839</c:v>
                </c:pt>
                <c:pt idx="49337">
                  <c:v>1.8475692249254945</c:v>
                </c:pt>
                <c:pt idx="49338">
                  <c:v>1.8666154709509619</c:v>
                </c:pt>
                <c:pt idx="49339">
                  <c:v>1.8856797531942564</c:v>
                </c:pt>
                <c:pt idx="49340">
                  <c:v>1.9047259992197236</c:v>
                </c:pt>
                <c:pt idx="49341">
                  <c:v>1.9237677361907344</c:v>
                </c:pt>
                <c:pt idx="49342">
                  <c:v>1.9428139822162016</c:v>
                </c:pt>
                <c:pt idx="49343">
                  <c:v>1.9618602282416691</c:v>
                </c:pt>
                <c:pt idx="49344">
                  <c:v>1.9809019652126796</c:v>
                </c:pt>
                <c:pt idx="49345">
                  <c:v>1.9999482112381468</c:v>
                </c:pt>
                <c:pt idx="49346">
                  <c:v>2.0189944572636143</c:v>
                </c:pt>
                <c:pt idx="49347">
                  <c:v>2.0380361942346248</c:v>
                </c:pt>
                <c:pt idx="49348">
                  <c:v>2.0570824402600922</c:v>
                </c:pt>
                <c:pt idx="49349">
                  <c:v>2.0761241772311028</c:v>
                </c:pt>
                <c:pt idx="49350">
                  <c:v>2.0951704232565702</c:v>
                </c:pt>
                <c:pt idx="49351">
                  <c:v>2.1142347054998645</c:v>
                </c:pt>
                <c:pt idx="49352">
                  <c:v>2.1332809515253319</c:v>
                </c:pt>
                <c:pt idx="49353">
                  <c:v>2.1523226884963425</c:v>
                </c:pt>
                <c:pt idx="49354">
                  <c:v>2.1713689345218099</c:v>
                </c:pt>
                <c:pt idx="49355">
                  <c:v>2.1904151805472774</c:v>
                </c:pt>
                <c:pt idx="49356">
                  <c:v>2.2094569175182879</c:v>
                </c:pt>
                <c:pt idx="49357">
                  <c:v>2.2285031635437553</c:v>
                </c:pt>
                <c:pt idx="49358">
                  <c:v>2.2475494095692223</c:v>
                </c:pt>
                <c:pt idx="49359">
                  <c:v>2.2665911465402333</c:v>
                </c:pt>
                <c:pt idx="49360">
                  <c:v>2.2856373925657003</c:v>
                </c:pt>
                <c:pt idx="49361">
                  <c:v>2.3046836385911678</c:v>
                </c:pt>
                <c:pt idx="49362">
                  <c:v>2.3237253755621783</c:v>
                </c:pt>
                <c:pt idx="49363">
                  <c:v>2.3427716215876457</c:v>
                </c:pt>
                <c:pt idx="49364">
                  <c:v>2.3612210889365759</c:v>
                </c:pt>
                <c:pt idx="49365">
                  <c:v>2.3248015572246068</c:v>
                </c:pt>
                <c:pt idx="49366">
                  <c:v>2.352856821692491</c:v>
                </c:pt>
                <c:pt idx="49367">
                  <c:v>2.3379607224606582</c:v>
                </c:pt>
                <c:pt idx="49368">
                  <c:v>2.3576800615164522</c:v>
                </c:pt>
                <c:pt idx="49369">
                  <c:v>2.3941077292014303</c:v>
                </c:pt>
                <c:pt idx="49370">
                  <c:v>2.4019659999999998</c:v>
                </c:pt>
                <c:pt idx="49371">
                  <c:v>2.3875453576537908</c:v>
                </c:pt>
                <c:pt idx="49372">
                  <c:v>2.4274960083432657</c:v>
                </c:pt>
                <c:pt idx="49373">
                  <c:v>2.4342189847518183</c:v>
                </c:pt>
                <c:pt idx="49374">
                  <c:v>2.429345318361618</c:v>
                </c:pt>
                <c:pt idx="49375">
                  <c:v>2.4244704978946023</c:v>
                </c:pt>
                <c:pt idx="49376">
                  <c:v>2.421788852646638</c:v>
                </c:pt>
                <c:pt idx="49377">
                  <c:v>2.4400091264916468</c:v>
                </c:pt>
                <c:pt idx="49378">
                  <c:v>2.4602403753274587</c:v>
                </c:pt>
                <c:pt idx="49379">
                  <c:v>2.4924119999999998</c:v>
                </c:pt>
                <c:pt idx="49380">
                  <c:v>2.4991477995226727</c:v>
                </c:pt>
                <c:pt idx="49381">
                  <c:v>2.5514527060505001</c:v>
                </c:pt>
                <c:pt idx="49382">
                  <c:v>2.575373885578069</c:v>
                </c:pt>
                <c:pt idx="49383">
                  <c:v>2.5312719835595652</c:v>
                </c:pt>
                <c:pt idx="49384">
                  <c:v>2.5499003002899019</c:v>
                </c:pt>
                <c:pt idx="49385">
                  <c:v>2.5685330281774092</c:v>
                </c:pt>
                <c:pt idx="49386">
                  <c:v>2.5871657560649162</c:v>
                </c:pt>
                <c:pt idx="49387">
                  <c:v>2.6057940727952529</c:v>
                </c:pt>
                <c:pt idx="49388">
                  <c:v>2.6244268006827602</c:v>
                </c:pt>
                <c:pt idx="49389">
                  <c:v>2.6430771731989489</c:v>
                </c:pt>
                <c:pt idx="49390">
                  <c:v>2.6617099010864558</c:v>
                </c:pt>
                <c:pt idx="49391">
                  <c:v>2.6803382178167925</c:v>
                </c:pt>
                <c:pt idx="49392">
                  <c:v>2.6989709457042999</c:v>
                </c:pt>
                <c:pt idx="49393">
                  <c:v>2.7175992624346366</c:v>
                </c:pt>
                <c:pt idx="49394">
                  <c:v>2.7362319903221435</c:v>
                </c:pt>
                <c:pt idx="49395">
                  <c:v>2.7548647182096508</c:v>
                </c:pt>
                <c:pt idx="49396">
                  <c:v>2.7734930349399876</c:v>
                </c:pt>
                <c:pt idx="49397">
                  <c:v>2.7921257628274945</c:v>
                </c:pt>
                <c:pt idx="49398">
                  <c:v>2.8107584907150018</c:v>
                </c:pt>
                <c:pt idx="49399">
                  <c:v>2.8293868074453385</c:v>
                </c:pt>
                <c:pt idx="49400">
                  <c:v>2.8480195353328455</c:v>
                </c:pt>
                <c:pt idx="49401">
                  <c:v>2.8666699078490341</c:v>
                </c:pt>
                <c:pt idx="49402">
                  <c:v>2.885302635736541</c:v>
                </c:pt>
                <c:pt idx="49403">
                  <c:v>2.9039309524668777</c:v>
                </c:pt>
                <c:pt idx="49404">
                  <c:v>2.9225636803543851</c:v>
                </c:pt>
                <c:pt idx="49405">
                  <c:v>2.941196408241892</c:v>
                </c:pt>
                <c:pt idx="49406">
                  <c:v>2.9598247249722291</c:v>
                </c:pt>
                <c:pt idx="49407">
                  <c:v>2.9784574528597361</c:v>
                </c:pt>
                <c:pt idx="49408">
                  <c:v>2.997090180747243</c:v>
                </c:pt>
                <c:pt idx="49409">
                  <c:v>3.0157184974775797</c:v>
                </c:pt>
                <c:pt idx="49410">
                  <c:v>3.0343512253650871</c:v>
                </c:pt>
                <c:pt idx="49411">
                  <c:v>3.052983953252594</c:v>
                </c:pt>
                <c:pt idx="49412">
                  <c:v>3.0716122699829311</c:v>
                </c:pt>
                <c:pt idx="49413">
                  <c:v>3.090244997870438</c:v>
                </c:pt>
                <c:pt idx="49414">
                  <c:v>3.1088953703866267</c:v>
                </c:pt>
                <c:pt idx="49415">
                  <c:v>3.1275236871169634</c:v>
                </c:pt>
                <c:pt idx="49416">
                  <c:v>3.1461564150044703</c:v>
                </c:pt>
                <c:pt idx="49417">
                  <c:v>3.1647891428919772</c:v>
                </c:pt>
                <c:pt idx="49418">
                  <c:v>3.1834174596223144</c:v>
                </c:pt>
                <c:pt idx="49419">
                  <c:v>3.2020501875098213</c:v>
                </c:pt>
                <c:pt idx="49420">
                  <c:v>3.2206829153973286</c:v>
                </c:pt>
                <c:pt idx="49421">
                  <c:v>3.2393112321276654</c:v>
                </c:pt>
                <c:pt idx="49422">
                  <c:v>3.2579439600151723</c:v>
                </c:pt>
                <c:pt idx="49423">
                  <c:v>3.2765766879026796</c:v>
                </c:pt>
                <c:pt idx="49424">
                  <c:v>3.2952050046330164</c:v>
                </c:pt>
                <c:pt idx="49425">
                  <c:v>3.3138377325205233</c:v>
                </c:pt>
                <c:pt idx="49426">
                  <c:v>3.3324881050367119</c:v>
                </c:pt>
                <c:pt idx="49427">
                  <c:v>3.3509245057170083</c:v>
                </c:pt>
                <c:pt idx="49428">
                  <c:v>3.3523447737783076</c:v>
                </c:pt>
                <c:pt idx="49429">
                  <c:v>3.3596836118264188</c:v>
                </c:pt>
                <c:pt idx="49430">
                  <c:v>3.4134531205250598</c:v>
                </c:pt>
                <c:pt idx="49431">
                  <c:v>3.4424099523696117</c:v>
                </c:pt>
                <c:pt idx="49432">
                  <c:v>3.4419983476394851</c:v>
                </c:pt>
                <c:pt idx="49433">
                  <c:v>3.45119</c:v>
                </c:pt>
                <c:pt idx="49434">
                  <c:v>3.469506814003334</c:v>
                </c:pt>
                <c:pt idx="49435">
                  <c:v>3.4688127017167383</c:v>
                </c:pt>
                <c:pt idx="49436">
                  <c:v>3.4555264680956306</c:v>
                </c:pt>
                <c:pt idx="49437">
                  <c:v>3.4639230314921683</c:v>
                </c:pt>
                <c:pt idx="49438">
                  <c:v>3.4723215831821928</c:v>
                </c:pt>
                <c:pt idx="49439">
                  <c:v>3.4807280880461664</c:v>
                </c:pt>
                <c:pt idx="49440">
                  <c:v>3.4911797505960895</c:v>
                </c:pt>
                <c:pt idx="49441">
                  <c:v>3.5212265317119695</c:v>
                </c:pt>
                <c:pt idx="49442">
                  <c:v>3.5807291874844909</c:v>
                </c:pt>
                <c:pt idx="49443">
                  <c:v>3.593739013487673</c:v>
                </c:pt>
                <c:pt idx="49444">
                  <c:v>3.6067519201979361</c:v>
                </c:pt>
                <c:pt idx="49445">
                  <c:v>3.6197648269081992</c:v>
                </c:pt>
                <c:pt idx="49446">
                  <c:v>3.6327746529113814</c:v>
                </c:pt>
                <c:pt idx="49447">
                  <c:v>3.6457875596216445</c:v>
                </c:pt>
                <c:pt idx="49448">
                  <c:v>3.6588004663319076</c:v>
                </c:pt>
                <c:pt idx="49449">
                  <c:v>3.6718102923350902</c:v>
                </c:pt>
                <c:pt idx="49450">
                  <c:v>3.6848231990453533</c:v>
                </c:pt>
                <c:pt idx="49451">
                  <c:v>3.6978484285839404</c:v>
                </c:pt>
                <c:pt idx="49452">
                  <c:v>3.7108613352942035</c:v>
                </c:pt>
                <c:pt idx="49453">
                  <c:v>3.7238711612973856</c:v>
                </c:pt>
                <c:pt idx="49454">
                  <c:v>3.7368840680076487</c:v>
                </c:pt>
                <c:pt idx="49455">
                  <c:v>3.7498969747179123</c:v>
                </c:pt>
                <c:pt idx="49456">
                  <c:v>3.7629068007210944</c:v>
                </c:pt>
                <c:pt idx="49457">
                  <c:v>3.7759197074313575</c:v>
                </c:pt>
                <c:pt idx="49458">
                  <c:v>3.7889326141416206</c:v>
                </c:pt>
                <c:pt idx="49459">
                  <c:v>3.8019424401448028</c:v>
                </c:pt>
                <c:pt idx="49460">
                  <c:v>3.8149553468550659</c:v>
                </c:pt>
                <c:pt idx="49461">
                  <c:v>3.827968253565329</c:v>
                </c:pt>
                <c:pt idx="49462">
                  <c:v>3.8409780795685111</c:v>
                </c:pt>
                <c:pt idx="49463">
                  <c:v>3.8539909862787747</c:v>
                </c:pt>
                <c:pt idx="49464">
                  <c:v>3.8670162158173618</c:v>
                </c:pt>
                <c:pt idx="49465">
                  <c:v>3.8800260418205439</c:v>
                </c:pt>
                <c:pt idx="49466">
                  <c:v>3.893038948530807</c:v>
                </c:pt>
                <c:pt idx="49467">
                  <c:v>3.9060518552410701</c:v>
                </c:pt>
                <c:pt idx="49468">
                  <c:v>3.9190616812442522</c:v>
                </c:pt>
                <c:pt idx="49469">
                  <c:v>3.9320745879545154</c:v>
                </c:pt>
                <c:pt idx="49470">
                  <c:v>3.9450874946647789</c:v>
                </c:pt>
                <c:pt idx="49471">
                  <c:v>3.958097320667961</c:v>
                </c:pt>
                <c:pt idx="49472">
                  <c:v>3.9711102273782242</c:v>
                </c:pt>
                <c:pt idx="49473">
                  <c:v>3.9841231340884873</c:v>
                </c:pt>
                <c:pt idx="49474">
                  <c:v>3.9971329600916694</c:v>
                </c:pt>
                <c:pt idx="49475">
                  <c:v>4.010145866801933</c:v>
                </c:pt>
                <c:pt idx="49476">
                  <c:v>4.0231710963405201</c:v>
                </c:pt>
                <c:pt idx="49477">
                  <c:v>4.0361840030507832</c:v>
                </c:pt>
                <c:pt idx="49478">
                  <c:v>4.0491938290539649</c:v>
                </c:pt>
                <c:pt idx="49479">
                  <c:v>4.062206735764228</c:v>
                </c:pt>
                <c:pt idx="49480">
                  <c:v>4.075219642474492</c:v>
                </c:pt>
                <c:pt idx="49481">
                  <c:v>4.0882294684776737</c:v>
                </c:pt>
                <c:pt idx="49482">
                  <c:v>4.1012423751879368</c:v>
                </c:pt>
                <c:pt idx="49483">
                  <c:v>4.1142552818981999</c:v>
                </c:pt>
                <c:pt idx="49484">
                  <c:v>4.1272651079013825</c:v>
                </c:pt>
                <c:pt idx="49485">
                  <c:v>4.1402780146116456</c:v>
                </c:pt>
                <c:pt idx="49486">
                  <c:v>4.1532909213219087</c:v>
                </c:pt>
                <c:pt idx="49487">
                  <c:v>4.1663007473250904</c:v>
                </c:pt>
                <c:pt idx="49488">
                  <c:v>4.1793136540353535</c:v>
                </c:pt>
                <c:pt idx="49489">
                  <c:v>4.1923388835739415</c:v>
                </c:pt>
                <c:pt idx="49490">
                  <c:v>4.2053487095771231</c:v>
                </c:pt>
                <c:pt idx="49491">
                  <c:v>4.2006264205005959</c:v>
                </c:pt>
                <c:pt idx="49492">
                  <c:v>4.2243035851216018</c:v>
                </c:pt>
                <c:pt idx="49493">
                  <c:v>4.2365602103004294</c:v>
                </c:pt>
                <c:pt idx="49494">
                  <c:v>4.2397951888412013</c:v>
                </c:pt>
                <c:pt idx="49495">
                  <c:v>4.2688648000000002</c:v>
                </c:pt>
                <c:pt idx="49496">
                  <c:v>4.2723586394849784</c:v>
                </c:pt>
                <c:pt idx="49497">
                  <c:v>4.2541404682880302</c:v>
                </c:pt>
                <c:pt idx="49498">
                  <c:v>4.3257929833134687</c:v>
                </c:pt>
                <c:pt idx="49499">
                  <c:v>4.3624276740581784</c:v>
                </c:pt>
                <c:pt idx="49500">
                  <c:v>4.3584289554179918</c:v>
                </c:pt>
                <c:pt idx="49501">
                  <c:v>4.3627743731826447</c:v>
                </c:pt>
                <c:pt idx="49502">
                  <c:v>4.3671156798614268</c:v>
                </c:pt>
                <c:pt idx="49503">
                  <c:v>4.3714559587687418</c:v>
                </c:pt>
                <c:pt idx="49504">
                  <c:v>4.3485020782069626</c:v>
                </c:pt>
                <c:pt idx="49505">
                  <c:v>4.3537462784930856</c:v>
                </c:pt>
                <c:pt idx="49506">
                  <c:v>4.3831978672228846</c:v>
                </c:pt>
                <c:pt idx="49507">
                  <c:v>4.3737890000000004</c:v>
                </c:pt>
                <c:pt idx="49508">
                  <c:v>4.3766411164296004</c:v>
                </c:pt>
                <c:pt idx="49509">
                  <c:v>4.3824540931102005</c:v>
                </c:pt>
                <c:pt idx="49510">
                  <c:v>4.3882684462948687</c:v>
                </c:pt>
                <c:pt idx="49511">
                  <c:v>4.3940827994795368</c:v>
                </c:pt>
                <c:pt idx="49512">
                  <c:v>4.3998957761601369</c:v>
                </c:pt>
                <c:pt idx="49513">
                  <c:v>4.4057101293448051</c:v>
                </c:pt>
                <c:pt idx="49514">
                  <c:v>4.4115299885457464</c:v>
                </c:pt>
                <c:pt idx="49515">
                  <c:v>4.4173429652263465</c:v>
                </c:pt>
                <c:pt idx="49516">
                  <c:v>4.4231573184110138</c:v>
                </c:pt>
                <c:pt idx="49517">
                  <c:v>4.4289716715956819</c:v>
                </c:pt>
                <c:pt idx="49518">
                  <c:v>4.434784648276282</c:v>
                </c:pt>
                <c:pt idx="49519">
                  <c:v>4.4405990014609502</c:v>
                </c:pt>
                <c:pt idx="49520">
                  <c:v>4.4464133546456184</c:v>
                </c:pt>
                <c:pt idx="49521">
                  <c:v>4.4522263313262185</c:v>
                </c:pt>
                <c:pt idx="49522">
                  <c:v>4.4580406845108866</c:v>
                </c:pt>
                <c:pt idx="49523">
                  <c:v>4.4638550376955548</c:v>
                </c:pt>
                <c:pt idx="49524">
                  <c:v>4.469668014376154</c:v>
                </c:pt>
                <c:pt idx="49525">
                  <c:v>4.4754823675608222</c:v>
                </c:pt>
                <c:pt idx="49526">
                  <c:v>4.4813022267617635</c:v>
                </c:pt>
                <c:pt idx="49527">
                  <c:v>4.4871165799464316</c:v>
                </c:pt>
                <c:pt idx="49528">
                  <c:v>4.4929295566270318</c:v>
                </c:pt>
                <c:pt idx="49529">
                  <c:v>4.4987439098116999</c:v>
                </c:pt>
                <c:pt idx="49530">
                  <c:v>4.5045582629963681</c:v>
                </c:pt>
                <c:pt idx="49531">
                  <c:v>4.5103712396769682</c:v>
                </c:pt>
                <c:pt idx="49532">
                  <c:v>4.5161855928616363</c:v>
                </c:pt>
                <c:pt idx="49533">
                  <c:v>4.5219999460463045</c:v>
                </c:pt>
                <c:pt idx="49534">
                  <c:v>4.5278129227269037</c:v>
                </c:pt>
                <c:pt idx="49535">
                  <c:v>4.5336272759115719</c:v>
                </c:pt>
                <c:pt idx="49536">
                  <c:v>4.53944162909624</c:v>
                </c:pt>
                <c:pt idx="49537">
                  <c:v>4.5452546057768402</c:v>
                </c:pt>
                <c:pt idx="49538">
                  <c:v>4.5510689589615083</c:v>
                </c:pt>
                <c:pt idx="49539">
                  <c:v>4.5568888181624496</c:v>
                </c:pt>
                <c:pt idx="49540">
                  <c:v>4.5627017948430497</c:v>
                </c:pt>
                <c:pt idx="49541">
                  <c:v>4.5685161480277179</c:v>
                </c:pt>
                <c:pt idx="49542">
                  <c:v>4.5743305012123852</c:v>
                </c:pt>
                <c:pt idx="49543">
                  <c:v>4.5801434778929853</c:v>
                </c:pt>
                <c:pt idx="49544">
                  <c:v>4.5859578310776534</c:v>
                </c:pt>
                <c:pt idx="49545">
                  <c:v>4.5917721842623216</c:v>
                </c:pt>
                <c:pt idx="49546">
                  <c:v>4.5975851609429217</c:v>
                </c:pt>
                <c:pt idx="49547">
                  <c:v>4.6033995141275899</c:v>
                </c:pt>
                <c:pt idx="49548">
                  <c:v>4.609213867312258</c:v>
                </c:pt>
                <c:pt idx="49549">
                  <c:v>4.6150268439928572</c:v>
                </c:pt>
                <c:pt idx="49550">
                  <c:v>4.6208411971775254</c:v>
                </c:pt>
                <c:pt idx="49551">
                  <c:v>4.6266610563784667</c:v>
                </c:pt>
                <c:pt idx="49552">
                  <c:v>4.6324754095631349</c:v>
                </c:pt>
                <c:pt idx="49553">
                  <c:v>4.638288386243735</c:v>
                </c:pt>
                <c:pt idx="49554">
                  <c:v>4.6441027394284031</c:v>
                </c:pt>
                <c:pt idx="49555">
                  <c:v>4.6002484749642347</c:v>
                </c:pt>
                <c:pt idx="49556">
                  <c:v>4.6361240328963049</c:v>
                </c:pt>
                <c:pt idx="49557">
                  <c:v>4.6451419999999999</c:v>
                </c:pt>
                <c:pt idx="49558">
                  <c:v>4.6758251535526947</c:v>
                </c:pt>
                <c:pt idx="49559">
                  <c:v>4.6967829687723484</c:v>
                </c:pt>
                <c:pt idx="49560">
                  <c:v>4.6994090000000002</c:v>
                </c:pt>
                <c:pt idx="49561">
                  <c:v>4.6994090000000002</c:v>
                </c:pt>
                <c:pt idx="49562">
                  <c:v>4.7310938562574494</c:v>
                </c:pt>
                <c:pt idx="49563">
                  <c:v>4.767529568907964</c:v>
                </c:pt>
                <c:pt idx="49564">
                  <c:v>4.7763142415974329</c:v>
                </c:pt>
                <c:pt idx="49565">
                  <c:v>4.7814551158992682</c:v>
                </c:pt>
                <c:pt idx="49566">
                  <c:v>4.7865972075523464</c:v>
                </c:pt>
                <c:pt idx="49567">
                  <c:v>4.7917392992054255</c:v>
                </c:pt>
                <c:pt idx="49568">
                  <c:v>4.7968801735072599</c:v>
                </c:pt>
                <c:pt idx="49569">
                  <c:v>4.802022265160339</c:v>
                </c:pt>
                <c:pt idx="49570">
                  <c:v>4.8071643568134172</c:v>
                </c:pt>
                <c:pt idx="49571">
                  <c:v>4.8123052311152525</c:v>
                </c:pt>
                <c:pt idx="49572">
                  <c:v>4.8174473227683308</c:v>
                </c:pt>
                <c:pt idx="49573">
                  <c:v>4.8225894144214099</c:v>
                </c:pt>
                <c:pt idx="49574">
                  <c:v>4.8277302887232452</c:v>
                </c:pt>
                <c:pt idx="49575">
                  <c:v>4.8328723803763234</c:v>
                </c:pt>
                <c:pt idx="49576">
                  <c:v>4.8380193414343768</c:v>
                </c:pt>
                <c:pt idx="49577">
                  <c:v>4.8431614330874551</c:v>
                </c:pt>
                <c:pt idx="49578">
                  <c:v>4.8483023073892904</c:v>
                </c:pt>
                <c:pt idx="49579">
                  <c:v>4.8534443990423686</c:v>
                </c:pt>
                <c:pt idx="49580">
                  <c:v>4.8585864906954477</c:v>
                </c:pt>
                <c:pt idx="49581">
                  <c:v>4.863727364997283</c:v>
                </c:pt>
                <c:pt idx="49582">
                  <c:v>4.8688694566503612</c:v>
                </c:pt>
                <c:pt idx="49583">
                  <c:v>4.8740115483034403</c:v>
                </c:pt>
                <c:pt idx="49584">
                  <c:v>4.8791524226052747</c:v>
                </c:pt>
                <c:pt idx="49585">
                  <c:v>4.8842945142583538</c:v>
                </c:pt>
                <c:pt idx="49586">
                  <c:v>4.889436605911432</c:v>
                </c:pt>
                <c:pt idx="49587">
                  <c:v>4.8945774802132673</c:v>
                </c:pt>
                <c:pt idx="49588">
                  <c:v>4.8997195718663455</c:v>
                </c:pt>
                <c:pt idx="49589">
                  <c:v>4.904866532924399</c:v>
                </c:pt>
                <c:pt idx="49590">
                  <c:v>4.9100074072262343</c:v>
                </c:pt>
                <c:pt idx="49591">
                  <c:v>4.9151494988793125</c:v>
                </c:pt>
                <c:pt idx="49592">
                  <c:v>4.9202915905323916</c:v>
                </c:pt>
                <c:pt idx="49593">
                  <c:v>4.925432464834226</c:v>
                </c:pt>
                <c:pt idx="49594">
                  <c:v>4.9305745564873051</c:v>
                </c:pt>
                <c:pt idx="49595">
                  <c:v>4.9357166481403834</c:v>
                </c:pt>
                <c:pt idx="49596">
                  <c:v>4.9408575224422187</c:v>
                </c:pt>
                <c:pt idx="49597">
                  <c:v>4.9459996140952978</c:v>
                </c:pt>
                <c:pt idx="49598">
                  <c:v>4.951141705748376</c:v>
                </c:pt>
                <c:pt idx="49599">
                  <c:v>4.9562825800502113</c:v>
                </c:pt>
                <c:pt idx="49600">
                  <c:v>4.9614246717032895</c:v>
                </c:pt>
                <c:pt idx="49601">
                  <c:v>4.9665716327613429</c:v>
                </c:pt>
                <c:pt idx="49602">
                  <c:v>4.9717137244144212</c:v>
                </c:pt>
                <c:pt idx="49603">
                  <c:v>4.9768545987162565</c:v>
                </c:pt>
                <c:pt idx="49604">
                  <c:v>4.9819966903693356</c:v>
                </c:pt>
                <c:pt idx="49605">
                  <c:v>4.9871387820224138</c:v>
                </c:pt>
                <c:pt idx="49606">
                  <c:v>4.9922796563242491</c:v>
                </c:pt>
                <c:pt idx="49607">
                  <c:v>4.9974217479773273</c:v>
                </c:pt>
                <c:pt idx="49608">
                  <c:v>5.0025638396304064</c:v>
                </c:pt>
                <c:pt idx="49609">
                  <c:v>5.006939</c:v>
                </c:pt>
                <c:pt idx="49610">
                  <c:v>5.0012630047687177</c:v>
                </c:pt>
                <c:pt idx="49611">
                  <c:v>4.9707610000000004</c:v>
                </c:pt>
                <c:pt idx="49612">
                  <c:v>4.9676692686531592</c:v>
                </c:pt>
                <c:pt idx="49613">
                  <c:v>4.9526719999999997</c:v>
                </c:pt>
                <c:pt idx="49614">
                  <c:v>4.9594003834048639</c:v>
                </c:pt>
                <c:pt idx="49615">
                  <c:v>4.9853615611442192</c:v>
                </c:pt>
                <c:pt idx="49616">
                  <c:v>4.9779896990939445</c:v>
                </c:pt>
                <c:pt idx="49617">
                  <c:v>4.9957077753934191</c:v>
                </c:pt>
                <c:pt idx="49618">
                  <c:v>4.9532432676691727</c:v>
                </c:pt>
                <c:pt idx="49619">
                  <c:v>4.9559333843186559</c:v>
                </c:pt>
                <c:pt idx="49620">
                  <c:v>4.9586235009681392</c:v>
                </c:pt>
                <c:pt idx="49621">
                  <c:v>4.9613129807528855</c:v>
                </c:pt>
                <c:pt idx="49622">
                  <c:v>4.9640030974023688</c:v>
                </c:pt>
                <c:pt idx="49623">
                  <c:v>4.966693214051852</c:v>
                </c:pt>
                <c:pt idx="49624">
                  <c:v>4.9693826938365984</c:v>
                </c:pt>
                <c:pt idx="49625">
                  <c:v>4.9720728104860816</c:v>
                </c:pt>
                <c:pt idx="49626">
                  <c:v>4.9747654745945127</c:v>
                </c:pt>
                <c:pt idx="49627">
                  <c:v>4.9774555912439959</c:v>
                </c:pt>
                <c:pt idx="49628">
                  <c:v>4.9801450710287423</c:v>
                </c:pt>
                <c:pt idx="49629">
                  <c:v>4.9828351876782255</c:v>
                </c:pt>
                <c:pt idx="49630">
                  <c:v>4.9855253043277088</c:v>
                </c:pt>
                <c:pt idx="49631">
                  <c:v>4.9882147841124551</c:v>
                </c:pt>
                <c:pt idx="49632">
                  <c:v>4.9909049007619384</c:v>
                </c:pt>
                <c:pt idx="49633">
                  <c:v>4.9935950174114216</c:v>
                </c:pt>
                <c:pt idx="49634">
                  <c:v>4.996284497196168</c:v>
                </c:pt>
                <c:pt idx="49635">
                  <c:v>4.9989746138456512</c:v>
                </c:pt>
                <c:pt idx="49636">
                  <c:v>5.0016647304951345</c:v>
                </c:pt>
                <c:pt idx="49637">
                  <c:v>5.0043542102798799</c:v>
                </c:pt>
                <c:pt idx="49638">
                  <c:v>5.0070468743883119</c:v>
                </c:pt>
                <c:pt idx="49639">
                  <c:v>5.0097369910377951</c:v>
                </c:pt>
                <c:pt idx="49640">
                  <c:v>5.0124264708225414</c:v>
                </c:pt>
                <c:pt idx="49641">
                  <c:v>5.0151165874720247</c:v>
                </c:pt>
                <c:pt idx="49642">
                  <c:v>5.017806704121508</c:v>
                </c:pt>
                <c:pt idx="49643">
                  <c:v>5.0204961839062543</c:v>
                </c:pt>
                <c:pt idx="49644">
                  <c:v>5.0231863005557376</c:v>
                </c:pt>
                <c:pt idx="49645">
                  <c:v>5.0258764172052208</c:v>
                </c:pt>
                <c:pt idx="49646">
                  <c:v>5.0285658969899663</c:v>
                </c:pt>
                <c:pt idx="49647">
                  <c:v>5.0312560136394495</c:v>
                </c:pt>
                <c:pt idx="49648">
                  <c:v>5.0339461302889328</c:v>
                </c:pt>
                <c:pt idx="49649">
                  <c:v>5.0366356100736791</c:v>
                </c:pt>
                <c:pt idx="49650">
                  <c:v>5.0393257267231624</c:v>
                </c:pt>
                <c:pt idx="49651">
                  <c:v>5.0420183908315943</c:v>
                </c:pt>
                <c:pt idx="49652">
                  <c:v>5.0447085074810776</c:v>
                </c:pt>
                <c:pt idx="49653">
                  <c:v>5.0473979872658239</c:v>
                </c:pt>
                <c:pt idx="49654">
                  <c:v>5.0500881039153072</c:v>
                </c:pt>
                <c:pt idx="49655">
                  <c:v>5.0527782205647904</c:v>
                </c:pt>
                <c:pt idx="49656">
                  <c:v>5.0554677003495359</c:v>
                </c:pt>
                <c:pt idx="49657">
                  <c:v>5.0581578169990191</c:v>
                </c:pt>
                <c:pt idx="49658">
                  <c:v>5.0608479336485024</c:v>
                </c:pt>
                <c:pt idx="49659">
                  <c:v>5.0635374134332487</c:v>
                </c:pt>
                <c:pt idx="49660">
                  <c:v>5.066227530082732</c:v>
                </c:pt>
                <c:pt idx="49661">
                  <c:v>5.0689176467322152</c:v>
                </c:pt>
                <c:pt idx="49662">
                  <c:v>5.0716071265169616</c:v>
                </c:pt>
                <c:pt idx="49663">
                  <c:v>5.0742997906253935</c:v>
                </c:pt>
                <c:pt idx="49664">
                  <c:v>5.0758663056019069</c:v>
                </c:pt>
                <c:pt idx="49665">
                  <c:v>5.0576498316642819</c:v>
                </c:pt>
                <c:pt idx="49666">
                  <c:v>5.0431169999999996</c:v>
                </c:pt>
                <c:pt idx="49667">
                  <c:v>5.0393008462455304</c:v>
                </c:pt>
                <c:pt idx="49668">
                  <c:v>5.0369079356223176</c:v>
                </c:pt>
                <c:pt idx="49669">
                  <c:v>5.0711236180257515</c:v>
                </c:pt>
                <c:pt idx="49670">
                  <c:v>5.0557576798569723</c:v>
                </c:pt>
                <c:pt idx="49671">
                  <c:v>5.0800350624701958</c:v>
                </c:pt>
                <c:pt idx="49672">
                  <c:v>5.0294963366714356</c:v>
                </c:pt>
                <c:pt idx="49673">
                  <c:v>5.0385235844062946</c:v>
                </c:pt>
                <c:pt idx="49674">
                  <c:v>5.0274281253861526</c:v>
                </c:pt>
                <c:pt idx="49675">
                  <c:v>5.0366866912593125</c:v>
                </c:pt>
                <c:pt idx="49676">
                  <c:v>5.0459430652371431</c:v>
                </c:pt>
                <c:pt idx="49677">
                  <c:v>5.055201631110303</c:v>
                </c:pt>
                <c:pt idx="49678">
                  <c:v>5.0548250471990466</c:v>
                </c:pt>
                <c:pt idx="49679">
                  <c:v>5.0301001659513584</c:v>
                </c:pt>
                <c:pt idx="49680">
                  <c:v>4.9936288774439674</c:v>
                </c:pt>
                <c:pt idx="49681">
                  <c:v>4.9911143597997141</c:v>
                </c:pt>
                <c:pt idx="49682">
                  <c:v>5.0181201148986885</c:v>
                </c:pt>
                <c:pt idx="49683">
                  <c:v>5.0073978133234514</c:v>
                </c:pt>
                <c:pt idx="49684">
                  <c:v>5.0085860582518738</c:v>
                </c:pt>
                <c:pt idx="49685">
                  <c:v>5.0097740218723112</c:v>
                </c:pt>
                <c:pt idx="49686">
                  <c:v>5.0109622668007336</c:v>
                </c:pt>
                <c:pt idx="49687">
                  <c:v>5.0121505117291569</c:v>
                </c:pt>
                <c:pt idx="49688">
                  <c:v>5.0133384753495944</c:v>
                </c:pt>
                <c:pt idx="49689">
                  <c:v>5.0145267202780168</c:v>
                </c:pt>
                <c:pt idx="49690">
                  <c:v>5.0157149652064392</c:v>
                </c:pt>
                <c:pt idx="49691">
                  <c:v>5.0169029288268767</c:v>
                </c:pt>
                <c:pt idx="49692">
                  <c:v>5.0180911737553</c:v>
                </c:pt>
                <c:pt idx="49693">
                  <c:v>5.019280543915662</c:v>
                </c:pt>
                <c:pt idx="49694">
                  <c:v>5.0204687888440844</c:v>
                </c:pt>
                <c:pt idx="49695">
                  <c:v>5.0216567524645219</c:v>
                </c:pt>
                <c:pt idx="49696">
                  <c:v>5.0228449973929452</c:v>
                </c:pt>
                <c:pt idx="49697">
                  <c:v>5.0240332423213676</c:v>
                </c:pt>
                <c:pt idx="49698">
                  <c:v>5.0252212059418051</c:v>
                </c:pt>
                <c:pt idx="49699">
                  <c:v>5.0264094508702275</c:v>
                </c:pt>
                <c:pt idx="49700">
                  <c:v>5.0275976957986499</c:v>
                </c:pt>
                <c:pt idx="49701">
                  <c:v>5.0287856594190883</c:v>
                </c:pt>
                <c:pt idx="49702">
                  <c:v>5.0299739043475107</c:v>
                </c:pt>
                <c:pt idx="49703">
                  <c:v>5.0311621492759331</c:v>
                </c:pt>
                <c:pt idx="49704">
                  <c:v>5.0323501128963706</c:v>
                </c:pt>
                <c:pt idx="49705">
                  <c:v>5.0335394830567335</c:v>
                </c:pt>
                <c:pt idx="49706">
                  <c:v>5.0347277279851559</c:v>
                </c:pt>
                <c:pt idx="49707">
                  <c:v>5.0359156916055934</c:v>
                </c:pt>
                <c:pt idx="49708">
                  <c:v>5.0371039365340158</c:v>
                </c:pt>
                <c:pt idx="49709">
                  <c:v>5.0382921814624382</c:v>
                </c:pt>
                <c:pt idx="49710">
                  <c:v>5.0394801450828766</c:v>
                </c:pt>
                <c:pt idx="49711">
                  <c:v>5.040668390011299</c:v>
                </c:pt>
                <c:pt idx="49712">
                  <c:v>5.0418566349397214</c:v>
                </c:pt>
                <c:pt idx="49713">
                  <c:v>5.0430445985601589</c:v>
                </c:pt>
                <c:pt idx="49714">
                  <c:v>5.0442328434885813</c:v>
                </c:pt>
                <c:pt idx="49715">
                  <c:v>5.0454210884170045</c:v>
                </c:pt>
                <c:pt idx="49716">
                  <c:v>5.046609052037442</c:v>
                </c:pt>
                <c:pt idx="49717">
                  <c:v>5.0477972969658644</c:v>
                </c:pt>
                <c:pt idx="49718">
                  <c:v>5.0489866671262265</c:v>
                </c:pt>
                <c:pt idx="49719">
                  <c:v>5.0501749120546497</c:v>
                </c:pt>
                <c:pt idx="49720">
                  <c:v>5.0513628756750872</c:v>
                </c:pt>
                <c:pt idx="49721">
                  <c:v>5.0525511206035096</c:v>
                </c:pt>
                <c:pt idx="49722">
                  <c:v>5.053739365531932</c:v>
                </c:pt>
                <c:pt idx="49723">
                  <c:v>5.0549273291523695</c:v>
                </c:pt>
                <c:pt idx="49724">
                  <c:v>5.0561155740807928</c:v>
                </c:pt>
                <c:pt idx="49725">
                  <c:v>5.0573038190092152</c:v>
                </c:pt>
                <c:pt idx="49726">
                  <c:v>5.0584917826296527</c:v>
                </c:pt>
                <c:pt idx="49727">
                  <c:v>5.0596800275580751</c:v>
                </c:pt>
                <c:pt idx="49728">
                  <c:v>5.0608682724864975</c:v>
                </c:pt>
                <c:pt idx="49729">
                  <c:v>5.0612139999999997</c:v>
                </c:pt>
                <c:pt idx="49730">
                  <c:v>5.0612139999999997</c:v>
                </c:pt>
                <c:pt idx="49731">
                  <c:v>5.0885555101214575</c:v>
                </c:pt>
                <c:pt idx="49732">
                  <c:v>5.1065224421952315</c:v>
                </c:pt>
                <c:pt idx="49733">
                  <c:v>5.0798121988555076</c:v>
                </c:pt>
                <c:pt idx="49734">
                  <c:v>5.0747796719904654</c:v>
                </c:pt>
                <c:pt idx="49735">
                  <c:v>5.09299342918455</c:v>
                </c:pt>
                <c:pt idx="49736">
                  <c:v>5.0973930000000003</c:v>
                </c:pt>
                <c:pt idx="49737">
                  <c:v>5.0834437725321893</c:v>
                </c:pt>
                <c:pt idx="49738">
                  <c:v>5.0767712670584011</c:v>
                </c:pt>
                <c:pt idx="49739">
                  <c:v>5.0734939026865611</c:v>
                </c:pt>
                <c:pt idx="49740">
                  <c:v>5.0702165383147211</c:v>
                </c:pt>
                <c:pt idx="49741">
                  <c:v>5.066939949834067</c:v>
                </c:pt>
                <c:pt idx="49742">
                  <c:v>5.063662585462227</c:v>
                </c:pt>
                <c:pt idx="49743">
                  <c:v>5.0603821175256405</c:v>
                </c:pt>
                <c:pt idx="49744">
                  <c:v>5.0571047531538005</c:v>
                </c:pt>
                <c:pt idx="49745">
                  <c:v>5.0538281646731473</c:v>
                </c:pt>
                <c:pt idx="49746">
                  <c:v>5.0505508003013064</c:v>
                </c:pt>
                <c:pt idx="49747">
                  <c:v>5.0472734359294664</c:v>
                </c:pt>
                <c:pt idx="49748">
                  <c:v>5.0439968474488133</c:v>
                </c:pt>
                <c:pt idx="49749">
                  <c:v>5.0407194830769724</c:v>
                </c:pt>
                <c:pt idx="49750">
                  <c:v>5.0374421187051324</c:v>
                </c:pt>
                <c:pt idx="49751">
                  <c:v>5.0341655302244792</c:v>
                </c:pt>
                <c:pt idx="49752">
                  <c:v>5.0308881658526392</c:v>
                </c:pt>
                <c:pt idx="49753">
                  <c:v>5.0276108014807983</c:v>
                </c:pt>
                <c:pt idx="49754">
                  <c:v>5.0243342130001452</c:v>
                </c:pt>
                <c:pt idx="49755">
                  <c:v>5.0210537450635586</c:v>
                </c:pt>
                <c:pt idx="49756">
                  <c:v>5.0177763806917186</c:v>
                </c:pt>
                <c:pt idx="49757">
                  <c:v>5.0144997922110646</c:v>
                </c:pt>
                <c:pt idx="49758">
                  <c:v>5.0112224278392246</c:v>
                </c:pt>
                <c:pt idx="49759">
                  <c:v>5.0079450634673845</c:v>
                </c:pt>
                <c:pt idx="49760">
                  <c:v>5.0046684749867305</c:v>
                </c:pt>
                <c:pt idx="49761">
                  <c:v>5.0013911106148905</c:v>
                </c:pt>
                <c:pt idx="49762">
                  <c:v>4.9981137462430505</c:v>
                </c:pt>
                <c:pt idx="49763">
                  <c:v>4.9948371577623965</c:v>
                </c:pt>
                <c:pt idx="49764">
                  <c:v>4.9915597933905564</c:v>
                </c:pt>
                <c:pt idx="49765">
                  <c:v>4.9882824290187164</c:v>
                </c:pt>
                <c:pt idx="49766">
                  <c:v>4.9850058405380624</c:v>
                </c:pt>
                <c:pt idx="49767">
                  <c:v>4.9817284761662224</c:v>
                </c:pt>
                <c:pt idx="49768">
                  <c:v>4.9784480082296367</c:v>
                </c:pt>
                <c:pt idx="49769">
                  <c:v>4.9751706438577958</c:v>
                </c:pt>
                <c:pt idx="49770">
                  <c:v>4.9718940553771427</c:v>
                </c:pt>
                <c:pt idx="49771">
                  <c:v>4.9686166910053027</c:v>
                </c:pt>
                <c:pt idx="49772">
                  <c:v>4.9653393266334618</c:v>
                </c:pt>
                <c:pt idx="49773">
                  <c:v>4.9620627381528086</c:v>
                </c:pt>
                <c:pt idx="49774">
                  <c:v>4.9587853737809686</c:v>
                </c:pt>
                <c:pt idx="49775">
                  <c:v>4.9555080094091286</c:v>
                </c:pt>
                <c:pt idx="49776">
                  <c:v>4.9522314209284746</c:v>
                </c:pt>
                <c:pt idx="49777">
                  <c:v>4.9489540565566346</c:v>
                </c:pt>
                <c:pt idx="49778">
                  <c:v>4.9456766921847946</c:v>
                </c:pt>
                <c:pt idx="49779">
                  <c:v>4.9424001037041405</c:v>
                </c:pt>
                <c:pt idx="49780">
                  <c:v>4.939119635767554</c:v>
                </c:pt>
                <c:pt idx="49781">
                  <c:v>4.935842271395714</c:v>
                </c:pt>
                <c:pt idx="49782">
                  <c:v>4.9121494759179782</c:v>
                </c:pt>
                <c:pt idx="49783">
                  <c:v>4.9097366603098926</c:v>
                </c:pt>
                <c:pt idx="49784">
                  <c:v>4.9050165567477348</c:v>
                </c:pt>
                <c:pt idx="49785">
                  <c:v>4.9099895221745351</c:v>
                </c:pt>
                <c:pt idx="49786">
                  <c:v>4.9282109508939209</c:v>
                </c:pt>
                <c:pt idx="49787">
                  <c:v>4.8990331258941344</c:v>
                </c:pt>
                <c:pt idx="49788">
                  <c:v>4.8803070000000002</c:v>
                </c:pt>
                <c:pt idx="49789">
                  <c:v>4.8803070000000002</c:v>
                </c:pt>
                <c:pt idx="49790">
                  <c:v>4.8680794570815458</c:v>
                </c:pt>
                <c:pt idx="49791">
                  <c:v>4.869390986638976</c:v>
                </c:pt>
                <c:pt idx="49792">
                  <c:v>4.8799701401176883</c:v>
                </c:pt>
                <c:pt idx="49793">
                  <c:v>4.8905593117341644</c:v>
                </c:pt>
                <c:pt idx="49794">
                  <c:v>4.8795047696709588</c:v>
                </c:pt>
                <c:pt idx="49795">
                  <c:v>4.8211932691299166</c:v>
                </c:pt>
                <c:pt idx="49796">
                  <c:v>4.8129239654268003</c:v>
                </c:pt>
                <c:pt idx="49797">
                  <c:v>4.8260399999999999</c:v>
                </c:pt>
                <c:pt idx="49798">
                  <c:v>4.82081380977354</c:v>
                </c:pt>
                <c:pt idx="49799">
                  <c:v>4.8133035152598955</c:v>
                </c:pt>
                <c:pt idx="49800">
                  <c:v>4.8232381690384862</c:v>
                </c:pt>
                <c:pt idx="49801">
                  <c:v>4.8139288597147454</c:v>
                </c:pt>
                <c:pt idx="49802">
                  <c:v>4.8046173459606658</c:v>
                </c:pt>
                <c:pt idx="49803">
                  <c:v>4.7953058322065862</c:v>
                </c:pt>
                <c:pt idx="49804">
                  <c:v>4.7859965228828463</c:v>
                </c:pt>
                <c:pt idx="49805">
                  <c:v>4.7766761914074092</c:v>
                </c:pt>
                <c:pt idx="49806">
                  <c:v>4.7673646776533296</c:v>
                </c:pt>
                <c:pt idx="49807">
                  <c:v>4.7580553683295888</c:v>
                </c:pt>
                <c:pt idx="49808">
                  <c:v>4.7487438545755092</c:v>
                </c:pt>
                <c:pt idx="49809">
                  <c:v>4.7394323408214296</c:v>
                </c:pt>
                <c:pt idx="49810">
                  <c:v>4.7301230314976896</c:v>
                </c:pt>
                <c:pt idx="49811">
                  <c:v>4.7208115177436101</c:v>
                </c:pt>
                <c:pt idx="49812">
                  <c:v>4.7115000039895305</c:v>
                </c:pt>
                <c:pt idx="49813">
                  <c:v>4.7021906946657905</c:v>
                </c:pt>
                <c:pt idx="49814">
                  <c:v>4.692879180911711</c:v>
                </c:pt>
                <c:pt idx="49815">
                  <c:v>4.6835676671576314</c:v>
                </c:pt>
                <c:pt idx="49816">
                  <c:v>4.6742583578338914</c:v>
                </c:pt>
                <c:pt idx="49817">
                  <c:v>4.6649468440798119</c:v>
                </c:pt>
                <c:pt idx="49818">
                  <c:v>4.6556265126043739</c:v>
                </c:pt>
                <c:pt idx="49819">
                  <c:v>4.6463149988502943</c:v>
                </c:pt>
                <c:pt idx="49820">
                  <c:v>4.6370056895265543</c:v>
                </c:pt>
                <c:pt idx="49821">
                  <c:v>4.6276941757724748</c:v>
                </c:pt>
                <c:pt idx="49822">
                  <c:v>4.6183826620183952</c:v>
                </c:pt>
                <c:pt idx="49823">
                  <c:v>4.6090733526946552</c:v>
                </c:pt>
                <c:pt idx="49824">
                  <c:v>4.5997618389405757</c:v>
                </c:pt>
                <c:pt idx="49825">
                  <c:v>4.5904503251864961</c:v>
                </c:pt>
                <c:pt idx="49826">
                  <c:v>4.5811410158627561</c:v>
                </c:pt>
                <c:pt idx="49827">
                  <c:v>4.5718295021086766</c:v>
                </c:pt>
                <c:pt idx="49828">
                  <c:v>4.562517988354597</c:v>
                </c:pt>
                <c:pt idx="49829">
                  <c:v>4.4282889055793992</c:v>
                </c:pt>
                <c:pt idx="49830">
                  <c:v>4.4093588576537908</c:v>
                </c:pt>
                <c:pt idx="49831">
                  <c:v>4.384713717539265</c:v>
                </c:pt>
                <c:pt idx="49832">
                  <c:v>4.3741705270610227</c:v>
                </c:pt>
                <c:pt idx="49833">
                  <c:v>4.3636373112189952</c:v>
                </c:pt>
                <c:pt idx="49834">
                  <c:v>4.3531065890360212</c:v>
                </c:pt>
                <c:pt idx="49835">
                  <c:v>4.3425733731939937</c:v>
                </c:pt>
                <c:pt idx="49836">
                  <c:v>4.3320401573519653</c:v>
                </c:pt>
                <c:pt idx="49837">
                  <c:v>4.3215094351689913</c:v>
                </c:pt>
                <c:pt idx="49838">
                  <c:v>4.3109762193269638</c:v>
                </c:pt>
                <c:pt idx="49839">
                  <c:v>4.3004430034849364</c:v>
                </c:pt>
                <c:pt idx="49840">
                  <c:v>4.2899122813019614</c:v>
                </c:pt>
                <c:pt idx="49841">
                  <c:v>4.279379065459934</c:v>
                </c:pt>
                <c:pt idx="49842">
                  <c:v>4.2688458496179065</c:v>
                </c:pt>
                <c:pt idx="49843">
                  <c:v>4.2583151274349325</c:v>
                </c:pt>
                <c:pt idx="49844">
                  <c:v>4.2477819115929041</c:v>
                </c:pt>
                <c:pt idx="49845">
                  <c:v>4.2372387211146627</c:v>
                </c:pt>
                <c:pt idx="49846">
                  <c:v>4.2267055052726352</c:v>
                </c:pt>
                <c:pt idx="49847">
                  <c:v>4.2161747830896603</c:v>
                </c:pt>
                <c:pt idx="49848">
                  <c:v>4.2056415672476328</c:v>
                </c:pt>
                <c:pt idx="49849">
                  <c:v>4.1951083514056053</c:v>
                </c:pt>
                <c:pt idx="49850">
                  <c:v>4.1845776292226313</c:v>
                </c:pt>
                <c:pt idx="49851">
                  <c:v>4.1740444133806029</c:v>
                </c:pt>
                <c:pt idx="49852">
                  <c:v>4.1635136911976289</c:v>
                </c:pt>
                <c:pt idx="49853">
                  <c:v>4.1529804753556014</c:v>
                </c:pt>
                <c:pt idx="49854">
                  <c:v>4.142447259513574</c:v>
                </c:pt>
                <c:pt idx="49855">
                  <c:v>4.131916537330599</c:v>
                </c:pt>
                <c:pt idx="49856">
                  <c:v>4.1213833214885716</c:v>
                </c:pt>
                <c:pt idx="49857">
                  <c:v>4.1108401310103302</c:v>
                </c:pt>
                <c:pt idx="49858">
                  <c:v>4.1003069151683018</c:v>
                </c:pt>
                <c:pt idx="49859">
                  <c:v>4.0897761929853278</c:v>
                </c:pt>
                <c:pt idx="49860">
                  <c:v>4.0792429771433003</c:v>
                </c:pt>
                <c:pt idx="49861">
                  <c:v>4.0687097613012728</c:v>
                </c:pt>
                <c:pt idx="49862">
                  <c:v>4.0581790391182979</c:v>
                </c:pt>
                <c:pt idx="49863">
                  <c:v>4.0476458232762704</c:v>
                </c:pt>
                <c:pt idx="49864">
                  <c:v>4.0371126074342429</c:v>
                </c:pt>
                <c:pt idx="49865">
                  <c:v>4.0265818852512689</c:v>
                </c:pt>
                <c:pt idx="49866">
                  <c:v>4.0160486694092405</c:v>
                </c:pt>
                <c:pt idx="49867">
                  <c:v>4.0055154535672131</c:v>
                </c:pt>
                <c:pt idx="49868">
                  <c:v>3.994984731384239</c:v>
                </c:pt>
                <c:pt idx="49869">
                  <c:v>3.9844515155422111</c:v>
                </c:pt>
                <c:pt idx="49870">
                  <c:v>3.9739083250639693</c:v>
                </c:pt>
                <c:pt idx="49871">
                  <c:v>3.9633751092219418</c:v>
                </c:pt>
                <c:pt idx="49872">
                  <c:v>3.9528443870389673</c:v>
                </c:pt>
                <c:pt idx="49873">
                  <c:v>3.9423111711969399</c:v>
                </c:pt>
                <c:pt idx="49874">
                  <c:v>3.9317804490139654</c:v>
                </c:pt>
                <c:pt idx="49875">
                  <c:v>3.9212472331719379</c:v>
                </c:pt>
                <c:pt idx="49876">
                  <c:v>3.91071401732991</c:v>
                </c:pt>
                <c:pt idx="49877">
                  <c:v>3.900183295146936</c:v>
                </c:pt>
                <c:pt idx="49878">
                  <c:v>3.889650079304908</c:v>
                </c:pt>
                <c:pt idx="49879">
                  <c:v>3.8791168634628805</c:v>
                </c:pt>
                <c:pt idx="49880">
                  <c:v>3.8685861412799061</c:v>
                </c:pt>
                <c:pt idx="49881">
                  <c:v>3.8580529254378786</c:v>
                </c:pt>
                <c:pt idx="49882">
                  <c:v>3.8475097349596368</c:v>
                </c:pt>
                <c:pt idx="49883">
                  <c:v>3.8369765191176088</c:v>
                </c:pt>
                <c:pt idx="49884">
                  <c:v>3.8264457969346348</c:v>
                </c:pt>
                <c:pt idx="49885">
                  <c:v>3.8159125810926069</c:v>
                </c:pt>
                <c:pt idx="49886">
                  <c:v>3.7998327618480587</c:v>
                </c:pt>
                <c:pt idx="49887">
                  <c:v>3.834768751789976</c:v>
                </c:pt>
                <c:pt idx="49888">
                  <c:v>3.8223284754411062</c:v>
                </c:pt>
                <c:pt idx="49889">
                  <c:v>3.7994405842669843</c:v>
                </c:pt>
                <c:pt idx="49890">
                  <c:v>3.8222488869814022</c:v>
                </c:pt>
                <c:pt idx="49891">
                  <c:v>3.8172821878874581</c:v>
                </c:pt>
                <c:pt idx="49892">
                  <c:v>3.7990609570917759</c:v>
                </c:pt>
                <c:pt idx="49893">
                  <c:v>3.7948979999999999</c:v>
                </c:pt>
                <c:pt idx="49894">
                  <c:v>3.7665352761087267</c:v>
                </c:pt>
                <c:pt idx="49895">
                  <c:v>3.7628714098791018</c:v>
                </c:pt>
                <c:pt idx="49896">
                  <c:v>3.7681487740932642</c:v>
                </c:pt>
                <c:pt idx="49897">
                  <c:v>3.7734273879792748</c:v>
                </c:pt>
                <c:pt idx="49898">
                  <c:v>3.7768090000000001</c:v>
                </c:pt>
                <c:pt idx="49899">
                  <c:v>3.7901693202863962</c:v>
                </c:pt>
                <c:pt idx="49900">
                  <c:v>3.8129949999999999</c:v>
                </c:pt>
                <c:pt idx="49901">
                  <c:v>3.8060651521220792</c:v>
                </c:pt>
                <c:pt idx="49902">
                  <c:v>3.7666636181384248</c:v>
                </c:pt>
                <c:pt idx="49903">
                  <c:v>3.7297319359371279</c:v>
                </c:pt>
                <c:pt idx="49904">
                  <c:v>3.7479373342870765</c:v>
                </c:pt>
                <c:pt idx="49905">
                  <c:v>3.743842984725537</c:v>
                </c:pt>
                <c:pt idx="49906">
                  <c:v>3.7149639425369574</c:v>
                </c:pt>
                <c:pt idx="49907">
                  <c:v>3.7035333690147083</c:v>
                </c:pt>
                <c:pt idx="49908">
                  <c:v>3.7013644570761972</c:v>
                </c:pt>
                <c:pt idx="49909">
                  <c:v>3.699196058611157</c:v>
                </c:pt>
                <c:pt idx="49910">
                  <c:v>3.6970271466726459</c:v>
                </c:pt>
                <c:pt idx="49911">
                  <c:v>3.6948582347341352</c:v>
                </c:pt>
                <c:pt idx="49912">
                  <c:v>3.692689836269095</c:v>
                </c:pt>
                <c:pt idx="49913">
                  <c:v>3.6905209243305839</c:v>
                </c:pt>
                <c:pt idx="49914">
                  <c:v>3.6883520123920732</c:v>
                </c:pt>
                <c:pt idx="49915">
                  <c:v>3.6861836139270325</c:v>
                </c:pt>
                <c:pt idx="49916">
                  <c:v>3.6840147019885219</c:v>
                </c:pt>
                <c:pt idx="49917">
                  <c:v>3.6818457900500112</c:v>
                </c:pt>
                <c:pt idx="49918">
                  <c:v>3.6796773915849705</c:v>
                </c:pt>
                <c:pt idx="49919">
                  <c:v>3.6775084796464599</c:v>
                </c:pt>
                <c:pt idx="49920">
                  <c:v>3.675337513814068</c:v>
                </c:pt>
                <c:pt idx="49921">
                  <c:v>3.6731691153490273</c:v>
                </c:pt>
                <c:pt idx="49922">
                  <c:v>3.6710002034105167</c:v>
                </c:pt>
                <c:pt idx="49923">
                  <c:v>3.6688312914720056</c:v>
                </c:pt>
                <c:pt idx="49924">
                  <c:v>3.6666628930069654</c:v>
                </c:pt>
                <c:pt idx="49925">
                  <c:v>3.6644939810684547</c:v>
                </c:pt>
                <c:pt idx="49926">
                  <c:v>3.6623250691299436</c:v>
                </c:pt>
                <c:pt idx="49927">
                  <c:v>3.6601566706649034</c:v>
                </c:pt>
                <c:pt idx="49928">
                  <c:v>3.6579877587263923</c:v>
                </c:pt>
                <c:pt idx="49929">
                  <c:v>3.6558188467878816</c:v>
                </c:pt>
                <c:pt idx="49930">
                  <c:v>3.6536504483228414</c:v>
                </c:pt>
                <c:pt idx="49931">
                  <c:v>3.6514815363843303</c:v>
                </c:pt>
                <c:pt idx="49932">
                  <c:v>3.6493105705519384</c:v>
                </c:pt>
                <c:pt idx="49933">
                  <c:v>3.6471416586134278</c:v>
                </c:pt>
                <c:pt idx="49934">
                  <c:v>3.6449732601483871</c:v>
                </c:pt>
                <c:pt idx="49935">
                  <c:v>3.6428043482098764</c:v>
                </c:pt>
                <c:pt idx="49936">
                  <c:v>3.6406354362713653</c:v>
                </c:pt>
                <c:pt idx="49937">
                  <c:v>3.6384670378063251</c:v>
                </c:pt>
                <c:pt idx="49938">
                  <c:v>3.6362981258678144</c:v>
                </c:pt>
                <c:pt idx="49939">
                  <c:v>3.6341292139293033</c:v>
                </c:pt>
                <c:pt idx="49940">
                  <c:v>3.6319608154642631</c:v>
                </c:pt>
                <c:pt idx="49941">
                  <c:v>3.629791903525752</c:v>
                </c:pt>
                <c:pt idx="49942">
                  <c:v>3.6276229915872413</c:v>
                </c:pt>
                <c:pt idx="49943">
                  <c:v>3.6254545931222011</c:v>
                </c:pt>
                <c:pt idx="49944">
                  <c:v>3.62328568118369</c:v>
                </c:pt>
                <c:pt idx="49945">
                  <c:v>3.6211147153512981</c:v>
                </c:pt>
                <c:pt idx="49946">
                  <c:v>3.6189463168862575</c:v>
                </c:pt>
                <c:pt idx="49947">
                  <c:v>3.6167774049477468</c:v>
                </c:pt>
                <c:pt idx="49948">
                  <c:v>3.6146084930092361</c:v>
                </c:pt>
                <c:pt idx="49949">
                  <c:v>3.5747623693736603</c:v>
                </c:pt>
                <c:pt idx="49950">
                  <c:v>3.5201185436337625</c:v>
                </c:pt>
                <c:pt idx="49951">
                  <c:v>3.5321514694510743</c:v>
                </c:pt>
                <c:pt idx="49952">
                  <c:v>3.5551170190748689</c:v>
                </c:pt>
                <c:pt idx="49953">
                  <c:v>3.5869064253393663</c:v>
                </c:pt>
                <c:pt idx="49954">
                  <c:v>3.5410650491177873</c:v>
                </c:pt>
                <c:pt idx="49955">
                  <c:v>3.5789521021479711</c:v>
                </c:pt>
                <c:pt idx="49956">
                  <c:v>3.6098763105501313</c:v>
                </c:pt>
                <c:pt idx="49957">
                  <c:v>3.5434588009060564</c:v>
                </c:pt>
                <c:pt idx="49958">
                  <c:v>3.5248124998145292</c:v>
                </c:pt>
                <c:pt idx="49959">
                  <c:v>3.5264225103315714</c:v>
                </c:pt>
                <c:pt idx="49960">
                  <c:v>3.5280329020966641</c:v>
                </c:pt>
                <c:pt idx="49961">
                  <c:v>3.5296432938617568</c:v>
                </c:pt>
                <c:pt idx="49962">
                  <c:v>3.531253304378799</c:v>
                </c:pt>
                <c:pt idx="49963">
                  <c:v>3.5328636961438917</c:v>
                </c:pt>
                <c:pt idx="49964">
                  <c:v>3.5344740879089844</c:v>
                </c:pt>
                <c:pt idx="49965">
                  <c:v>3.5360840984260267</c:v>
                </c:pt>
                <c:pt idx="49966">
                  <c:v>3.5376944901911194</c:v>
                </c:pt>
                <c:pt idx="49967">
                  <c:v>3.5393048819562121</c:v>
                </c:pt>
                <c:pt idx="49968">
                  <c:v>3.5409148924732543</c:v>
                </c:pt>
                <c:pt idx="49969">
                  <c:v>3.542525284238347</c:v>
                </c:pt>
                <c:pt idx="49970">
                  <c:v>3.5441372009956416</c:v>
                </c:pt>
                <c:pt idx="49971">
                  <c:v>3.5457472115126838</c:v>
                </c:pt>
                <c:pt idx="49972">
                  <c:v>3.5473576032777765</c:v>
                </c:pt>
                <c:pt idx="49973">
                  <c:v>3.5489679950428692</c:v>
                </c:pt>
                <c:pt idx="49974">
                  <c:v>3.5505780055599114</c:v>
                </c:pt>
                <c:pt idx="49975">
                  <c:v>3.5521883973250041</c:v>
                </c:pt>
                <c:pt idx="49976">
                  <c:v>3.5537987890900968</c:v>
                </c:pt>
                <c:pt idx="49977">
                  <c:v>3.5554087996071391</c:v>
                </c:pt>
                <c:pt idx="49978">
                  <c:v>3.5570191913722318</c:v>
                </c:pt>
                <c:pt idx="49979">
                  <c:v>3.5586295831373245</c:v>
                </c:pt>
                <c:pt idx="49980">
                  <c:v>3.5602395936543667</c:v>
                </c:pt>
                <c:pt idx="49981">
                  <c:v>3.5618499854194594</c:v>
                </c:pt>
                <c:pt idx="49982">
                  <c:v>3.563461902176754</c:v>
                </c:pt>
                <c:pt idx="49983">
                  <c:v>3.5650722939418467</c:v>
                </c:pt>
                <c:pt idx="49984">
                  <c:v>3.5666823044588889</c:v>
                </c:pt>
                <c:pt idx="49985">
                  <c:v>3.5682926962239816</c:v>
                </c:pt>
                <c:pt idx="49986">
                  <c:v>3.5699030879890743</c:v>
                </c:pt>
                <c:pt idx="49987">
                  <c:v>3.5715130985061165</c:v>
                </c:pt>
                <c:pt idx="49988">
                  <c:v>3.5731234902712092</c:v>
                </c:pt>
                <c:pt idx="49989">
                  <c:v>3.5747338820363019</c:v>
                </c:pt>
                <c:pt idx="49990">
                  <c:v>3.5763438925533442</c:v>
                </c:pt>
                <c:pt idx="49991">
                  <c:v>3.5779542843184369</c:v>
                </c:pt>
                <c:pt idx="49992">
                  <c:v>3.5795646760835296</c:v>
                </c:pt>
                <c:pt idx="49993">
                  <c:v>3.5811746866005718</c:v>
                </c:pt>
                <c:pt idx="49994">
                  <c:v>3.5827850783656645</c:v>
                </c:pt>
                <c:pt idx="49995">
                  <c:v>3.5843969951229591</c:v>
                </c:pt>
                <c:pt idx="49996">
                  <c:v>3.5860070056400013</c:v>
                </c:pt>
                <c:pt idx="49997">
                  <c:v>3.587617397405094</c:v>
                </c:pt>
                <c:pt idx="49998">
                  <c:v>3.5892277891701867</c:v>
                </c:pt>
                <c:pt idx="49999">
                  <c:v>3.5908377996872289</c:v>
                </c:pt>
                <c:pt idx="50000">
                  <c:v>3.5924481914523216</c:v>
                </c:pt>
                <c:pt idx="50001">
                  <c:v>3.5940585832174143</c:v>
                </c:pt>
                <c:pt idx="50002">
                  <c:v>3.5956685937344566</c:v>
                </c:pt>
                <c:pt idx="50003">
                  <c:v>3.5972789854995493</c:v>
                </c:pt>
                <c:pt idx="50004">
                  <c:v>3.598889377264642</c:v>
                </c:pt>
                <c:pt idx="50005">
                  <c:v>3.6004993877816842</c:v>
                </c:pt>
                <c:pt idx="50006">
                  <c:v>3.6021097795467769</c:v>
                </c:pt>
                <c:pt idx="50007">
                  <c:v>3.603721696304071</c:v>
                </c:pt>
                <c:pt idx="50008">
                  <c:v>3.6053320880691637</c:v>
                </c:pt>
                <c:pt idx="50009">
                  <c:v>3.606942098586206</c:v>
                </c:pt>
                <c:pt idx="50010">
                  <c:v>3.6085524903512987</c:v>
                </c:pt>
                <c:pt idx="50011">
                  <c:v>3.6101628821163914</c:v>
                </c:pt>
                <c:pt idx="50012">
                  <c:v>3.611772892633434</c:v>
                </c:pt>
                <c:pt idx="50013">
                  <c:v>3.6133832843985267</c:v>
                </c:pt>
                <c:pt idx="50014">
                  <c:v>3.6139990000000002</c:v>
                </c:pt>
                <c:pt idx="50015">
                  <c:v>3.5798735301549462</c:v>
                </c:pt>
                <c:pt idx="50016">
                  <c:v>3.582737895565093</c:v>
                </c:pt>
                <c:pt idx="50017">
                  <c:v>3.5959099999999999</c:v>
                </c:pt>
                <c:pt idx="50018">
                  <c:v>3.5724007680572107</c:v>
                </c:pt>
                <c:pt idx="50019">
                  <c:v>3.5478495023843588</c:v>
                </c:pt>
                <c:pt idx="50020">
                  <c:v>3.5777304256080114</c:v>
                </c:pt>
                <c:pt idx="50021">
                  <c:v>3.5560651834288692</c:v>
                </c:pt>
                <c:pt idx="50022">
                  <c:v>3.6000009984366859</c:v>
                </c:pt>
                <c:pt idx="50023">
                  <c:v>3.5552026803022407</c:v>
                </c:pt>
                <c:pt idx="50024">
                  <c:v>3.601939666666667</c:v>
                </c:pt>
                <c:pt idx="50025">
                  <c:v>3.6139990000000002</c:v>
                </c:pt>
                <c:pt idx="50026">
                  <c:v>3.5996709938006677</c:v>
                </c:pt>
                <c:pt idx="50027">
                  <c:v>3.5959099999999999</c:v>
                </c:pt>
                <c:pt idx="50028">
                  <c:v>3.6104881640438724</c:v>
                </c:pt>
                <c:pt idx="50029">
                  <c:v>3.5845838879351457</c:v>
                </c:pt>
                <c:pt idx="50030">
                  <c:v>3.5926500991656733</c:v>
                </c:pt>
                <c:pt idx="50031">
                  <c:v>3.5959099999999999</c:v>
                </c:pt>
                <c:pt idx="50032">
                  <c:v>3.5959099999999999</c:v>
                </c:pt>
                <c:pt idx="50033">
                  <c:v>3.5959099999999999</c:v>
                </c:pt>
                <c:pt idx="50034">
                  <c:v>3.5959099999999999</c:v>
                </c:pt>
                <c:pt idx="50035">
                  <c:v>3.5959099999999999</c:v>
                </c:pt>
                <c:pt idx="50036">
                  <c:v>3.5959099999999999</c:v>
                </c:pt>
                <c:pt idx="50037">
                  <c:v>3.5959099999999999</c:v>
                </c:pt>
                <c:pt idx="50038">
                  <c:v>3.5959099999999999</c:v>
                </c:pt>
                <c:pt idx="50039">
                  <c:v>3.5959099999999999</c:v>
                </c:pt>
                <c:pt idx="50040">
                  <c:v>3.5959099999999999</c:v>
                </c:pt>
                <c:pt idx="50041">
                  <c:v>3.5959099999999999</c:v>
                </c:pt>
                <c:pt idx="50042">
                  <c:v>3.5959099999999999</c:v>
                </c:pt>
                <c:pt idx="50043">
                  <c:v>3.5959099999999999</c:v>
                </c:pt>
                <c:pt idx="50044">
                  <c:v>3.5959099999999999</c:v>
                </c:pt>
                <c:pt idx="50045">
                  <c:v>3.5959099999999999</c:v>
                </c:pt>
                <c:pt idx="50046">
                  <c:v>3.5959099999999999</c:v>
                </c:pt>
                <c:pt idx="50047">
                  <c:v>3.5959099999999999</c:v>
                </c:pt>
                <c:pt idx="50048">
                  <c:v>3.5959099999999999</c:v>
                </c:pt>
                <c:pt idx="50049">
                  <c:v>3.5959099999999999</c:v>
                </c:pt>
                <c:pt idx="50050">
                  <c:v>3.5959099999999999</c:v>
                </c:pt>
                <c:pt idx="50051">
                  <c:v>3.5959099999999999</c:v>
                </c:pt>
                <c:pt idx="50052">
                  <c:v>3.5959099999999999</c:v>
                </c:pt>
                <c:pt idx="50053">
                  <c:v>3.5959099999999999</c:v>
                </c:pt>
                <c:pt idx="50054">
                  <c:v>3.5959099999999999</c:v>
                </c:pt>
                <c:pt idx="50055">
                  <c:v>3.5959099999999999</c:v>
                </c:pt>
                <c:pt idx="50056">
                  <c:v>3.5959099999999999</c:v>
                </c:pt>
                <c:pt idx="50057">
                  <c:v>3.5959099999999999</c:v>
                </c:pt>
                <c:pt idx="50058">
                  <c:v>3.5959099999999999</c:v>
                </c:pt>
                <c:pt idx="50059">
                  <c:v>3.5959099999999999</c:v>
                </c:pt>
                <c:pt idx="50060">
                  <c:v>3.5959099999999999</c:v>
                </c:pt>
                <c:pt idx="50061">
                  <c:v>3.5959099999999999</c:v>
                </c:pt>
                <c:pt idx="50062">
                  <c:v>3.5959099999999999</c:v>
                </c:pt>
                <c:pt idx="50063">
                  <c:v>3.5959099999999999</c:v>
                </c:pt>
                <c:pt idx="50064">
                  <c:v>3.5959099999999999</c:v>
                </c:pt>
                <c:pt idx="50065">
                  <c:v>3.5959099999999999</c:v>
                </c:pt>
                <c:pt idx="50066">
                  <c:v>3.5959099999999999</c:v>
                </c:pt>
                <c:pt idx="50067">
                  <c:v>3.5973936948020984</c:v>
                </c:pt>
                <c:pt idx="50068">
                  <c:v>3.6123906097735401</c:v>
                </c:pt>
                <c:pt idx="50069">
                  <c:v>3.5959099999999999</c:v>
                </c:pt>
                <c:pt idx="50070">
                  <c:v>3.6139990000000002</c:v>
                </c:pt>
                <c:pt idx="50071">
                  <c:v>3.6215193635280096</c:v>
                </c:pt>
                <c:pt idx="50072">
                  <c:v>3.6065709151785712</c:v>
                </c:pt>
                <c:pt idx="50073">
                  <c:v>3.5891219073025336</c:v>
                </c:pt>
                <c:pt idx="50074">
                  <c:v>3.6317345066842641</c:v>
                </c:pt>
                <c:pt idx="50075">
                  <c:v>3.6292952872849966</c:v>
                </c:pt>
                <c:pt idx="50076">
                  <c:v>3.6268554902822716</c:v>
                </c:pt>
                <c:pt idx="50077">
                  <c:v>3.624415693279547</c:v>
                </c:pt>
                <c:pt idx="50078">
                  <c:v>3.6219764738802791</c:v>
                </c:pt>
                <c:pt idx="50079">
                  <c:v>3.6195366768775545</c:v>
                </c:pt>
                <c:pt idx="50080">
                  <c:v>3.6170945694610013</c:v>
                </c:pt>
                <c:pt idx="50081">
                  <c:v>3.6146547724582767</c:v>
                </c:pt>
                <c:pt idx="50082">
                  <c:v>3.6122155530590088</c:v>
                </c:pt>
                <c:pt idx="50083">
                  <c:v>3.6097757560562842</c:v>
                </c:pt>
                <c:pt idx="50084">
                  <c:v>3.6000171456488421</c:v>
                </c:pt>
                <c:pt idx="50085">
                  <c:v>3.5975779262495742</c:v>
                </c:pt>
                <c:pt idx="50086">
                  <c:v>3.5951381292468496</c:v>
                </c:pt>
                <c:pt idx="50087">
                  <c:v>3.5926983322441246</c:v>
                </c:pt>
                <c:pt idx="50088">
                  <c:v>3.5902591128448567</c:v>
                </c:pt>
                <c:pt idx="50089">
                  <c:v>3.5878193158421321</c:v>
                </c:pt>
                <c:pt idx="50090">
                  <c:v>3.5853772084255788</c:v>
                </c:pt>
                <c:pt idx="50091">
                  <c:v>3.5829379890263113</c:v>
                </c:pt>
                <c:pt idx="50092">
                  <c:v>3.5804981920235863</c:v>
                </c:pt>
                <c:pt idx="50093">
                  <c:v>3.5780583950208618</c:v>
                </c:pt>
                <c:pt idx="50094">
                  <c:v>3.5756191756215938</c:v>
                </c:pt>
                <c:pt idx="50095">
                  <c:v>3.5731793786188693</c:v>
                </c:pt>
                <c:pt idx="50096">
                  <c:v>3.5707395816161442</c:v>
                </c:pt>
                <c:pt idx="50097">
                  <c:v>3.5683003622168767</c:v>
                </c:pt>
                <c:pt idx="50098">
                  <c:v>3.5658605652141517</c:v>
                </c:pt>
                <c:pt idx="50099">
                  <c:v>3.5634207682114272</c:v>
                </c:pt>
                <c:pt idx="50100">
                  <c:v>3.5609815488121592</c:v>
                </c:pt>
                <c:pt idx="50101">
                  <c:v>3.5585417518094347</c:v>
                </c:pt>
                <c:pt idx="50102">
                  <c:v>3.5560996443928814</c:v>
                </c:pt>
                <c:pt idx="50103">
                  <c:v>3.5536598473901564</c:v>
                </c:pt>
                <c:pt idx="50104">
                  <c:v>3.5512206279908889</c:v>
                </c:pt>
                <c:pt idx="50105">
                  <c:v>3.5487808309881639</c:v>
                </c:pt>
                <c:pt idx="50106">
                  <c:v>3.5463410339854393</c:v>
                </c:pt>
                <c:pt idx="50107">
                  <c:v>3.5439018145861714</c:v>
                </c:pt>
                <c:pt idx="50108">
                  <c:v>3.5414620175834468</c:v>
                </c:pt>
                <c:pt idx="50109">
                  <c:v>3.5390222205807218</c:v>
                </c:pt>
                <c:pt idx="50110">
                  <c:v>3.5365830011814543</c:v>
                </c:pt>
                <c:pt idx="50111">
                  <c:v>3.5341432041787293</c:v>
                </c:pt>
                <c:pt idx="50112">
                  <c:v>3.5317034071760047</c:v>
                </c:pt>
                <c:pt idx="50113">
                  <c:v>3.5292641877767368</c:v>
                </c:pt>
                <c:pt idx="50114">
                  <c:v>3.526822080360184</c:v>
                </c:pt>
                <c:pt idx="50115">
                  <c:v>3.524382283357459</c:v>
                </c:pt>
                <c:pt idx="50116">
                  <c:v>3.5235539999999999</c:v>
                </c:pt>
                <c:pt idx="50117">
                  <c:v>3.5357025551312651</c:v>
                </c:pt>
                <c:pt idx="50118">
                  <c:v>3.5293593872198379</c:v>
                </c:pt>
                <c:pt idx="50119">
                  <c:v>3.473925578545888</c:v>
                </c:pt>
                <c:pt idx="50120">
                  <c:v>3.45119</c:v>
                </c:pt>
                <c:pt idx="50121">
                  <c:v>3.5018482508345254</c:v>
                </c:pt>
                <c:pt idx="50122">
                  <c:v>3.5235539999999999</c:v>
                </c:pt>
                <c:pt idx="50123">
                  <c:v>3.4848076137339055</c:v>
                </c:pt>
                <c:pt idx="50124">
                  <c:v>3.4692780000000001</c:v>
                </c:pt>
                <c:pt idx="50125">
                  <c:v>3.4617743007617783</c:v>
                </c:pt>
                <c:pt idx="50126">
                  <c:v>3.4513925039775497</c:v>
                </c:pt>
                <c:pt idx="50127">
                  <c:v>3.4410008759463664</c:v>
                </c:pt>
                <c:pt idx="50128">
                  <c:v>3.4306190791621378</c:v>
                </c:pt>
                <c:pt idx="50129">
                  <c:v>3.4202397401896483</c:v>
                </c:pt>
                <c:pt idx="50130">
                  <c:v>3.4098579434054197</c:v>
                </c:pt>
                <c:pt idx="50131">
                  <c:v>3.3994761466211911</c:v>
                </c:pt>
                <c:pt idx="50132">
                  <c:v>3.3890968076487011</c:v>
                </c:pt>
                <c:pt idx="50133">
                  <c:v>3.378715010864473</c:v>
                </c:pt>
                <c:pt idx="50134">
                  <c:v>3.3683332140802444</c:v>
                </c:pt>
                <c:pt idx="50135">
                  <c:v>3.3579538751077544</c:v>
                </c:pt>
                <c:pt idx="50136">
                  <c:v>3.3475720783235263</c:v>
                </c:pt>
                <c:pt idx="50137">
                  <c:v>3.3371902815392978</c:v>
                </c:pt>
                <c:pt idx="50138">
                  <c:v>3.3268109425668078</c:v>
                </c:pt>
                <c:pt idx="50139">
                  <c:v>3.3164193145356244</c:v>
                </c:pt>
                <c:pt idx="50140">
                  <c:v>3.3060375177513963</c:v>
                </c:pt>
                <c:pt idx="50141">
                  <c:v>3.2956581787789063</c:v>
                </c:pt>
                <c:pt idx="50142">
                  <c:v>3.2852763819946778</c:v>
                </c:pt>
                <c:pt idx="50143">
                  <c:v>3.2748945852104492</c:v>
                </c:pt>
                <c:pt idx="50144">
                  <c:v>3.2645152462379596</c:v>
                </c:pt>
                <c:pt idx="50145">
                  <c:v>3.2541334494537311</c:v>
                </c:pt>
                <c:pt idx="50146">
                  <c:v>3.2437516526695025</c:v>
                </c:pt>
                <c:pt idx="50147">
                  <c:v>3.2333723136970129</c:v>
                </c:pt>
                <c:pt idx="50148">
                  <c:v>3.2229905169127844</c:v>
                </c:pt>
                <c:pt idx="50149">
                  <c:v>3.2126087201285558</c:v>
                </c:pt>
                <c:pt idx="50150">
                  <c:v>3.2022293811560663</c:v>
                </c:pt>
                <c:pt idx="50151">
                  <c:v>3.1918475843718377</c:v>
                </c:pt>
                <c:pt idx="50152">
                  <c:v>3.1814559563406544</c:v>
                </c:pt>
                <c:pt idx="50153">
                  <c:v>3.1710741595564258</c:v>
                </c:pt>
                <c:pt idx="50154">
                  <c:v>3.1606948205839362</c:v>
                </c:pt>
                <c:pt idx="50155">
                  <c:v>3.1503130237997077</c:v>
                </c:pt>
                <c:pt idx="50156">
                  <c:v>3.1399312270154791</c:v>
                </c:pt>
                <c:pt idx="50157">
                  <c:v>3.1295518880429891</c:v>
                </c:pt>
                <c:pt idx="50158">
                  <c:v>3.119170091258761</c:v>
                </c:pt>
                <c:pt idx="50159">
                  <c:v>3.1087882944745324</c:v>
                </c:pt>
                <c:pt idx="50160">
                  <c:v>3.0984089555020424</c:v>
                </c:pt>
                <c:pt idx="50161">
                  <c:v>3.0880271587178143</c:v>
                </c:pt>
                <c:pt idx="50162">
                  <c:v>3.0776453619335857</c:v>
                </c:pt>
                <c:pt idx="50163">
                  <c:v>3.0672660229610957</c:v>
                </c:pt>
                <c:pt idx="50164">
                  <c:v>3.0568743949299124</c:v>
                </c:pt>
                <c:pt idx="50165">
                  <c:v>3.0464925981456838</c:v>
                </c:pt>
                <c:pt idx="50166">
                  <c:v>3.0361132591731943</c:v>
                </c:pt>
                <c:pt idx="50167">
                  <c:v>3.0257314623889657</c:v>
                </c:pt>
                <c:pt idx="50168">
                  <c:v>3.0153496656047372</c:v>
                </c:pt>
                <c:pt idx="50169">
                  <c:v>3.0049703266322476</c:v>
                </c:pt>
                <c:pt idx="50170">
                  <c:v>2.994588529848019</c:v>
                </c:pt>
                <c:pt idx="50171">
                  <c:v>2.9842067330637905</c:v>
                </c:pt>
                <c:pt idx="50172">
                  <c:v>2.9738273940913009</c:v>
                </c:pt>
                <c:pt idx="50173">
                  <c:v>2.9634455973070724</c:v>
                </c:pt>
                <c:pt idx="50174">
                  <c:v>2.9530638005228438</c:v>
                </c:pt>
                <c:pt idx="50175">
                  <c:v>2.9446629999999998</c:v>
                </c:pt>
                <c:pt idx="50176">
                  <c:v>2.9554558826895563</c:v>
                </c:pt>
                <c:pt idx="50177">
                  <c:v>2.9877051196948021</c:v>
                </c:pt>
                <c:pt idx="50178">
                  <c:v>2.9446629999999998</c:v>
                </c:pt>
                <c:pt idx="50179">
                  <c:v>2.9326927184373508</c:v>
                </c:pt>
                <c:pt idx="50180">
                  <c:v>2.8945059589498805</c:v>
                </c:pt>
                <c:pt idx="50181">
                  <c:v>2.8957269499284695</c:v>
                </c:pt>
                <c:pt idx="50182">
                  <c:v>2.8410856662693682</c:v>
                </c:pt>
                <c:pt idx="50183">
                  <c:v>2.8089496738197428</c:v>
                </c:pt>
                <c:pt idx="50184">
                  <c:v>2.8453927224606583</c:v>
                </c:pt>
                <c:pt idx="50185">
                  <c:v>2.8485237432657926</c:v>
                </c:pt>
                <c:pt idx="50186">
                  <c:v>2.7818529999999999</c:v>
                </c:pt>
                <c:pt idx="50187">
                  <c:v>2.7768412169766332</c:v>
                </c:pt>
                <c:pt idx="50188">
                  <c:v>2.7616178842226895</c:v>
                </c:pt>
                <c:pt idx="50189">
                  <c:v>2.7539992633104564</c:v>
                </c:pt>
                <c:pt idx="50190">
                  <c:v>2.7463878501758128</c:v>
                </c:pt>
                <c:pt idx="50191">
                  <c:v>2.7387782389855664</c:v>
                </c:pt>
                <c:pt idx="50192">
                  <c:v>2.7311668258509232</c:v>
                </c:pt>
                <c:pt idx="50193">
                  <c:v>2.7235554127162795</c:v>
                </c:pt>
                <c:pt idx="50194">
                  <c:v>2.7159458015260332</c:v>
                </c:pt>
                <c:pt idx="50195">
                  <c:v>2.7083343883913895</c:v>
                </c:pt>
                <c:pt idx="50196">
                  <c:v>2.7007229752567463</c:v>
                </c:pt>
                <c:pt idx="50197">
                  <c:v>2.6931133640664999</c:v>
                </c:pt>
                <c:pt idx="50198">
                  <c:v>2.6855019509318563</c:v>
                </c:pt>
                <c:pt idx="50199">
                  <c:v>2.6778905377972131</c:v>
                </c:pt>
                <c:pt idx="50200">
                  <c:v>2.6702809266069667</c:v>
                </c:pt>
                <c:pt idx="50201">
                  <c:v>2.6626695134723231</c:v>
                </c:pt>
                <c:pt idx="50202">
                  <c:v>2.65505089256009</c:v>
                </c:pt>
                <c:pt idx="50203">
                  <c:v>2.6474394794254463</c:v>
                </c:pt>
                <c:pt idx="50204">
                  <c:v>2.6398298682352004</c:v>
                </c:pt>
                <c:pt idx="50205">
                  <c:v>2.6322184551005567</c:v>
                </c:pt>
                <c:pt idx="50206">
                  <c:v>2.6246070419659131</c:v>
                </c:pt>
                <c:pt idx="50207">
                  <c:v>2.6169974307756672</c:v>
                </c:pt>
                <c:pt idx="50208">
                  <c:v>2.6093860176410235</c:v>
                </c:pt>
                <c:pt idx="50209">
                  <c:v>2.6017746045063799</c:v>
                </c:pt>
                <c:pt idx="50210">
                  <c:v>2.5941649933161339</c:v>
                </c:pt>
                <c:pt idx="50211">
                  <c:v>2.5865535801814903</c:v>
                </c:pt>
                <c:pt idx="50212">
                  <c:v>2.5789421670468466</c:v>
                </c:pt>
                <c:pt idx="50213">
                  <c:v>2.5713325558566007</c:v>
                </c:pt>
                <c:pt idx="50214">
                  <c:v>2.5637139349443676</c:v>
                </c:pt>
                <c:pt idx="50215">
                  <c:v>2.556102521809724</c:v>
                </c:pt>
                <c:pt idx="50216">
                  <c:v>2.5484929106194776</c:v>
                </c:pt>
                <c:pt idx="50217">
                  <c:v>2.5408814974848344</c:v>
                </c:pt>
                <c:pt idx="50218">
                  <c:v>2.5332700843501907</c:v>
                </c:pt>
                <c:pt idx="50219">
                  <c:v>2.5256604731599444</c:v>
                </c:pt>
                <c:pt idx="50220">
                  <c:v>2.5180490600253012</c:v>
                </c:pt>
                <c:pt idx="50221">
                  <c:v>2.5104376468906575</c:v>
                </c:pt>
                <c:pt idx="50222">
                  <c:v>2.5028280357004111</c:v>
                </c:pt>
                <c:pt idx="50223">
                  <c:v>2.4952166225657679</c:v>
                </c:pt>
                <c:pt idx="50224">
                  <c:v>2.4876052094311243</c:v>
                </c:pt>
                <c:pt idx="50225">
                  <c:v>2.4799955982408779</c:v>
                </c:pt>
                <c:pt idx="50226">
                  <c:v>2.4723841851062343</c:v>
                </c:pt>
                <c:pt idx="50227">
                  <c:v>2.4647655641940012</c:v>
                </c:pt>
                <c:pt idx="50228">
                  <c:v>2.457154151059358</c:v>
                </c:pt>
                <c:pt idx="50229">
                  <c:v>2.4495445398691116</c:v>
                </c:pt>
                <c:pt idx="50230">
                  <c:v>2.4419331267344679</c:v>
                </c:pt>
                <c:pt idx="50231">
                  <c:v>2.4343217135998243</c:v>
                </c:pt>
                <c:pt idx="50232">
                  <c:v>2.4267121024095784</c:v>
                </c:pt>
                <c:pt idx="50233">
                  <c:v>2.4191006892749347</c:v>
                </c:pt>
                <c:pt idx="50234">
                  <c:v>2.4114892761402915</c:v>
                </c:pt>
                <c:pt idx="50235">
                  <c:v>2.4038796649500451</c:v>
                </c:pt>
                <c:pt idx="50236">
                  <c:v>2.3746841373390559</c:v>
                </c:pt>
                <c:pt idx="50237">
                  <c:v>2.36578</c:v>
                </c:pt>
                <c:pt idx="50238">
                  <c:v>2.3518909251489872</c:v>
                </c:pt>
                <c:pt idx="50239">
                  <c:v>2.3476910000000002</c:v>
                </c:pt>
                <c:pt idx="50240">
                  <c:v>2.3335268903195039</c:v>
                </c:pt>
                <c:pt idx="50241">
                  <c:v>2.343891188602766</c:v>
                </c:pt>
                <c:pt idx="50242">
                  <c:v>2.3332758564958285</c:v>
                </c:pt>
                <c:pt idx="50243">
                  <c:v>2.3150583404864093</c:v>
                </c:pt>
                <c:pt idx="50244">
                  <c:v>2.2821755231282785</c:v>
                </c:pt>
                <c:pt idx="50245">
                  <c:v>2.290129602860548</c:v>
                </c:pt>
                <c:pt idx="50246">
                  <c:v>2.3083472093466857</c:v>
                </c:pt>
                <c:pt idx="50247">
                  <c:v>2.2964647117310442</c:v>
                </c:pt>
                <c:pt idx="50248">
                  <c:v>2.2630683258641238</c:v>
                </c:pt>
                <c:pt idx="50249">
                  <c:v>2.2878501320934665</c:v>
                </c:pt>
                <c:pt idx="50250">
                  <c:v>2.2934239999999999</c:v>
                </c:pt>
                <c:pt idx="50251">
                  <c:v>2.2778667699093944</c:v>
                </c:pt>
                <c:pt idx="50252">
                  <c:v>2.262562953196908</c:v>
                </c:pt>
                <c:pt idx="50253">
                  <c:v>2.2477458354555564</c:v>
                </c:pt>
                <c:pt idx="50254">
                  <c:v>2.2329322255545789</c:v>
                </c:pt>
                <c:pt idx="50255">
                  <c:v>2.2181151078132273</c:v>
                </c:pt>
                <c:pt idx="50256">
                  <c:v>2.2032979900718757</c:v>
                </c:pt>
                <c:pt idx="50257">
                  <c:v>2.1884843801708982</c:v>
                </c:pt>
                <c:pt idx="50258">
                  <c:v>2.1736672624295466</c:v>
                </c:pt>
                <c:pt idx="50259">
                  <c:v>2.1588501446881949</c:v>
                </c:pt>
                <c:pt idx="50260">
                  <c:v>2.1440365347872175</c:v>
                </c:pt>
                <c:pt idx="50261">
                  <c:v>2.1292194170458658</c:v>
                </c:pt>
                <c:pt idx="50262">
                  <c:v>2.1144022993045142</c:v>
                </c:pt>
                <c:pt idx="50263">
                  <c:v>2.0995886894035367</c:v>
                </c:pt>
                <c:pt idx="50264">
                  <c:v>2.0847575403006879</c:v>
                </c:pt>
                <c:pt idx="50265">
                  <c:v>2.0699404225593363</c:v>
                </c:pt>
                <c:pt idx="50266">
                  <c:v>2.0551268126583588</c:v>
                </c:pt>
                <c:pt idx="50267">
                  <c:v>2.0403096949170072</c:v>
                </c:pt>
                <c:pt idx="50268">
                  <c:v>2.0254925771756556</c:v>
                </c:pt>
                <c:pt idx="50269">
                  <c:v>2.0106789672746781</c:v>
                </c:pt>
                <c:pt idx="50270">
                  <c:v>1.9958618495333265</c:v>
                </c:pt>
                <c:pt idx="50271">
                  <c:v>1.9810447317919748</c:v>
                </c:pt>
                <c:pt idx="50272">
                  <c:v>1.9662311218909974</c:v>
                </c:pt>
                <c:pt idx="50273">
                  <c:v>1.9514140041496457</c:v>
                </c:pt>
                <c:pt idx="50274">
                  <c:v>1.9365968864082941</c:v>
                </c:pt>
                <c:pt idx="50275">
                  <c:v>1.9217832765073168</c:v>
                </c:pt>
                <c:pt idx="50276">
                  <c:v>1.9069661587659652</c:v>
                </c:pt>
                <c:pt idx="50277">
                  <c:v>1.892135009663116</c:v>
                </c:pt>
                <c:pt idx="50278">
                  <c:v>1.8773178919217641</c:v>
                </c:pt>
                <c:pt idx="50279">
                  <c:v>1.8625042820207869</c:v>
                </c:pt>
                <c:pt idx="50280">
                  <c:v>1.8476871642794352</c:v>
                </c:pt>
                <c:pt idx="50281">
                  <c:v>1.8328700465380836</c:v>
                </c:pt>
                <c:pt idx="50282">
                  <c:v>1.8180564366371064</c:v>
                </c:pt>
                <c:pt idx="50283">
                  <c:v>1.8032393188957547</c:v>
                </c:pt>
                <c:pt idx="50284">
                  <c:v>1.7884222011544029</c:v>
                </c:pt>
                <c:pt idx="50285">
                  <c:v>1.7736085912534256</c:v>
                </c:pt>
                <c:pt idx="50286">
                  <c:v>1.758791473512074</c:v>
                </c:pt>
                <c:pt idx="50287">
                  <c:v>1.7439743557707224</c:v>
                </c:pt>
                <c:pt idx="50288">
                  <c:v>1.7241049990471653</c:v>
                </c:pt>
                <c:pt idx="50289">
                  <c:v>1.7052443661097851</c:v>
                </c:pt>
                <c:pt idx="50290">
                  <c:v>1.7144656872467221</c:v>
                </c:pt>
                <c:pt idx="50291">
                  <c:v>1.6509497782277276</c:v>
                </c:pt>
                <c:pt idx="50292">
                  <c:v>1.63842463150358</c:v>
                </c:pt>
                <c:pt idx="50293">
                  <c:v>1.6685125827372438</c:v>
                </c:pt>
                <c:pt idx="50294">
                  <c:v>1.6320961640866873</c:v>
                </c:pt>
                <c:pt idx="50295">
                  <c:v>1.605998</c:v>
                </c:pt>
                <c:pt idx="50296">
                  <c:v>1.590093380305198</c:v>
                </c:pt>
                <c:pt idx="50297">
                  <c:v>1.5473823706220347</c:v>
                </c:pt>
                <c:pt idx="50298">
                  <c:v>1.5328077931240016</c:v>
                </c:pt>
                <c:pt idx="50299">
                  <c:v>1.5182332156259686</c:v>
                </c:pt>
                <c:pt idx="50300">
                  <c:v>1.5036620885487448</c:v>
                </c:pt>
                <c:pt idx="50301">
                  <c:v>1.4890875110507118</c:v>
                </c:pt>
                <c:pt idx="50302">
                  <c:v>1.4744991318694418</c:v>
                </c:pt>
                <c:pt idx="50303">
                  <c:v>1.4599245543714088</c:v>
                </c:pt>
                <c:pt idx="50304">
                  <c:v>1.445353427294185</c:v>
                </c:pt>
                <c:pt idx="50305">
                  <c:v>1.430778849796152</c:v>
                </c:pt>
                <c:pt idx="50306">
                  <c:v>1.416204272298119</c:v>
                </c:pt>
                <c:pt idx="50307">
                  <c:v>1.4002988602048108</c:v>
                </c:pt>
                <c:pt idx="50308">
                  <c:v>1.3957384675417661</c:v>
                </c:pt>
                <c:pt idx="50309">
                  <c:v>1.4070020000000001</c:v>
                </c:pt>
                <c:pt idx="50310">
                  <c:v>1.3644680557806914</c:v>
                </c:pt>
                <c:pt idx="50311">
                  <c:v>1.2577662583655083</c:v>
                </c:pt>
                <c:pt idx="50312">
                  <c:v>1.2403941549613402</c:v>
                </c:pt>
                <c:pt idx="50313">
                  <c:v>1.2909944654268002</c:v>
                </c:pt>
                <c:pt idx="50314">
                  <c:v>1.2803709999999999</c:v>
                </c:pt>
                <c:pt idx="50315">
                  <c:v>1.2726389238663485</c:v>
                </c:pt>
                <c:pt idx="50316">
                  <c:v>1.2585616831488313</c:v>
                </c:pt>
                <c:pt idx="50317">
                  <c:v>1.2499462125461254</c:v>
                </c:pt>
                <c:pt idx="50318">
                  <c:v>1.2413307419434194</c:v>
                </c:pt>
                <c:pt idx="50319">
                  <c:v>1.2327173109881098</c:v>
                </c:pt>
                <c:pt idx="50320">
                  <c:v>1.2241018403854038</c:v>
                </c:pt>
                <c:pt idx="50321">
                  <c:v>1.2154863697826976</c:v>
                </c:pt>
                <c:pt idx="50322">
                  <c:v>1.2068729388273882</c:v>
                </c:pt>
                <c:pt idx="50323">
                  <c:v>1.1982574682246823</c:v>
                </c:pt>
                <c:pt idx="50324">
                  <c:v>1.1896419976219761</c:v>
                </c:pt>
                <c:pt idx="50325">
                  <c:v>1.1810285666666667</c:v>
                </c:pt>
                <c:pt idx="50326">
                  <c:v>1.1724130960639605</c:v>
                </c:pt>
                <c:pt idx="50327">
                  <c:v>1.1637894668716686</c:v>
                </c:pt>
                <c:pt idx="50328">
                  <c:v>1.1551739962689627</c:v>
                </c:pt>
                <c:pt idx="50329">
                  <c:v>1.146560565313653</c:v>
                </c:pt>
                <c:pt idx="50330">
                  <c:v>1.1379450947109471</c:v>
                </c:pt>
                <c:pt idx="50331">
                  <c:v>1.1293296241082409</c:v>
                </c:pt>
                <c:pt idx="50332">
                  <c:v>1.1207161931529315</c:v>
                </c:pt>
                <c:pt idx="50333">
                  <c:v>1.1121007225502255</c:v>
                </c:pt>
                <c:pt idx="50334">
                  <c:v>1.1034852519475193</c:v>
                </c:pt>
                <c:pt idx="50335">
                  <c:v>1.0948718209922099</c:v>
                </c:pt>
                <c:pt idx="50336">
                  <c:v>1.0862563503895037</c:v>
                </c:pt>
                <c:pt idx="50337">
                  <c:v>1.0776429194341943</c:v>
                </c:pt>
                <c:pt idx="50338">
                  <c:v>1.0690274488314881</c:v>
                </c:pt>
                <c:pt idx="50339">
                  <c:v>1.0694056149260849</c:v>
                </c:pt>
                <c:pt idx="50340">
                  <c:v>1.0689009861707199</c:v>
                </c:pt>
                <c:pt idx="50341">
                  <c:v>1.0515695682955899</c:v>
                </c:pt>
                <c:pt idx="50342">
                  <c:v>1.0697851647591798</c:v>
                </c:pt>
                <c:pt idx="50343">
                  <c:v>1.0681418865045302</c:v>
                </c:pt>
                <c:pt idx="50344">
                  <c:v>1.0519506356700048</c:v>
                </c:pt>
                <c:pt idx="50345">
                  <c:v>1.070167388796186</c:v>
                </c:pt>
                <c:pt idx="50346">
                  <c:v>1.081383</c:v>
                </c:pt>
                <c:pt idx="50347">
                  <c:v>1.0885081855030996</c:v>
                </c:pt>
                <c:pt idx="50348">
                  <c:v>1.0984357200320158</c:v>
                </c:pt>
                <c:pt idx="50349">
                  <c:v>1.0958333142146761</c:v>
                </c:pt>
                <c:pt idx="50350">
                  <c:v>1.0932315244971986</c:v>
                </c:pt>
                <c:pt idx="50351">
                  <c:v>1.0906291186798589</c:v>
                </c:pt>
                <c:pt idx="50352">
                  <c:v>1.0880242484630711</c:v>
                </c:pt>
                <c:pt idx="50353">
                  <c:v>1.0854218426457316</c:v>
                </c:pt>
                <c:pt idx="50354">
                  <c:v>1.0828200529282539</c:v>
                </c:pt>
                <c:pt idx="50355">
                  <c:v>1.0802176471109144</c:v>
                </c:pt>
                <c:pt idx="50356">
                  <c:v>1.0776152412935747</c:v>
                </c:pt>
                <c:pt idx="50357">
                  <c:v>1.0750134515760972</c:v>
                </c:pt>
                <c:pt idx="50358">
                  <c:v>1.0724110457587575</c:v>
                </c:pt>
                <c:pt idx="50359">
                  <c:v>1.06980925604128</c:v>
                </c:pt>
                <c:pt idx="50360">
                  <c:v>1.0672068502239402</c:v>
                </c:pt>
                <c:pt idx="50361">
                  <c:v>1.0646044444066007</c:v>
                </c:pt>
                <c:pt idx="50362">
                  <c:v>1.0542538130662851</c:v>
                </c:pt>
                <c:pt idx="50363">
                  <c:v>1.0268658421554602</c:v>
                </c:pt>
                <c:pt idx="50364">
                  <c:v>1.0090269999999999</c:v>
                </c:pt>
                <c:pt idx="50365">
                  <c:v>0.99013969837863613</c:v>
                </c:pt>
                <c:pt idx="50366">
                  <c:v>0.98240638102050548</c:v>
                </c:pt>
                <c:pt idx="50367">
                  <c:v>0.99092899999999995</c:v>
                </c:pt>
                <c:pt idx="50368">
                  <c:v>1.0302251787842669</c:v>
                </c:pt>
                <c:pt idx="50369">
                  <c:v>1.0235053280877444</c:v>
                </c:pt>
                <c:pt idx="50370">
                  <c:v>1.0211599814020027</c:v>
                </c:pt>
                <c:pt idx="50371">
                  <c:v>1.0472597589418597</c:v>
                </c:pt>
                <c:pt idx="50372">
                  <c:v>1.050927234432762</c:v>
                </c:pt>
                <c:pt idx="50373">
                  <c:v>1.0545955783763021</c:v>
                </c:pt>
                <c:pt idx="50374">
                  <c:v>1.0582639223198425</c:v>
                </c:pt>
                <c:pt idx="50375">
                  <c:v>1.0619313978107445</c:v>
                </c:pt>
                <c:pt idx="50376">
                  <c:v>1.0289486162097734</c:v>
                </c:pt>
                <c:pt idx="50377">
                  <c:v>1.0090269999999999</c:v>
                </c:pt>
                <c:pt idx="50378">
                  <c:v>1.0441957424892703</c:v>
                </c:pt>
                <c:pt idx="50379">
                  <c:v>1.03959801382928</c:v>
                </c:pt>
                <c:pt idx="50380">
                  <c:v>1.0271159999999999</c:v>
                </c:pt>
                <c:pt idx="50381">
                  <c:v>1.0150178490701001</c:v>
                </c:pt>
                <c:pt idx="50382">
                  <c:v>0.99679337339055785</c:v>
                </c:pt>
                <c:pt idx="50383">
                  <c:v>0.99092899999999995</c:v>
                </c:pt>
                <c:pt idx="50384">
                  <c:v>0.98860760630423328</c:v>
                </c:pt>
                <c:pt idx="50385">
                  <c:v>0.98521819497657392</c:v>
                </c:pt>
                <c:pt idx="50386">
                  <c:v>0.98182878364891457</c:v>
                </c:pt>
                <c:pt idx="50387">
                  <c:v>0.9784401747387097</c:v>
                </c:pt>
                <c:pt idx="50388">
                  <c:v>0.97505076341105035</c:v>
                </c:pt>
                <c:pt idx="50389">
                  <c:v>0.97165814241357318</c:v>
                </c:pt>
                <c:pt idx="50390">
                  <c:v>0.96826873108591383</c:v>
                </c:pt>
                <c:pt idx="50391">
                  <c:v>0.96488012217570895</c:v>
                </c:pt>
                <c:pt idx="50392">
                  <c:v>0.9614907108480496</c:v>
                </c:pt>
                <c:pt idx="50393">
                  <c:v>0.95810129952039036</c:v>
                </c:pt>
                <c:pt idx="50394">
                  <c:v>0.95471269061018538</c:v>
                </c:pt>
                <c:pt idx="50395">
                  <c:v>0.95132327928252614</c:v>
                </c:pt>
                <c:pt idx="50396">
                  <c:v>0.94793386795486678</c:v>
                </c:pt>
                <c:pt idx="50397">
                  <c:v>0.94454525904466191</c:v>
                </c:pt>
                <c:pt idx="50398">
                  <c:v>0.94115584771700256</c:v>
                </c:pt>
                <c:pt idx="50399">
                  <c:v>0.93776643638934321</c:v>
                </c:pt>
                <c:pt idx="50400">
                  <c:v>0.93437782747913833</c:v>
                </c:pt>
                <c:pt idx="50401">
                  <c:v>0.93098841615147898</c:v>
                </c:pt>
                <c:pt idx="50402">
                  <c:v>0.92759579515400181</c:v>
                </c:pt>
                <c:pt idx="50403">
                  <c:v>0.92420718624379694</c:v>
                </c:pt>
                <c:pt idx="50404">
                  <c:v>0.92081777491613759</c:v>
                </c:pt>
                <c:pt idx="50405">
                  <c:v>0.91742836358847824</c:v>
                </c:pt>
                <c:pt idx="50406">
                  <c:v>0.91403975467827336</c:v>
                </c:pt>
                <c:pt idx="50407">
                  <c:v>0.91065034335061401</c:v>
                </c:pt>
                <c:pt idx="50408">
                  <c:v>0.90726093202295466</c:v>
                </c:pt>
                <c:pt idx="50409">
                  <c:v>0.90387232311274979</c:v>
                </c:pt>
                <c:pt idx="50410">
                  <c:v>0.90048291178509055</c:v>
                </c:pt>
                <c:pt idx="50411">
                  <c:v>0.89709350045743119</c:v>
                </c:pt>
                <c:pt idx="50412">
                  <c:v>0.89370489154722632</c:v>
                </c:pt>
                <c:pt idx="50413">
                  <c:v>0.89031548021956697</c:v>
                </c:pt>
                <c:pt idx="50414">
                  <c:v>0.88692285922208969</c:v>
                </c:pt>
                <c:pt idx="50415">
                  <c:v>0.88353344789443045</c:v>
                </c:pt>
                <c:pt idx="50416">
                  <c:v>0.88014483898422557</c:v>
                </c:pt>
                <c:pt idx="50417">
                  <c:v>0.87675542765656622</c:v>
                </c:pt>
                <c:pt idx="50418">
                  <c:v>0.87336601632890687</c:v>
                </c:pt>
                <c:pt idx="50419">
                  <c:v>0.869977407418702</c:v>
                </c:pt>
                <c:pt idx="50420">
                  <c:v>0.86658799609104264</c:v>
                </c:pt>
                <c:pt idx="50421">
                  <c:v>0.86319858476338329</c:v>
                </c:pt>
                <c:pt idx="50422">
                  <c:v>0.85980997585317842</c:v>
                </c:pt>
                <c:pt idx="50423">
                  <c:v>0.85642056452551907</c:v>
                </c:pt>
                <c:pt idx="50424">
                  <c:v>0.85303115319785983</c:v>
                </c:pt>
                <c:pt idx="50425">
                  <c:v>0.84964254428765495</c:v>
                </c:pt>
                <c:pt idx="50426">
                  <c:v>0.8462531329599956</c:v>
                </c:pt>
                <c:pt idx="50427">
                  <c:v>0.88221381115879827</c:v>
                </c:pt>
                <c:pt idx="50428">
                  <c:v>0.86434049630512522</c:v>
                </c:pt>
                <c:pt idx="50429">
                  <c:v>0.88239500000000004</c:v>
                </c:pt>
                <c:pt idx="50430">
                  <c:v>0.88239500000000004</c:v>
                </c:pt>
                <c:pt idx="50431">
                  <c:v>0.88198104433849822</c:v>
                </c:pt>
                <c:pt idx="50432">
                  <c:v>0.86430600000000002</c:v>
                </c:pt>
                <c:pt idx="50433">
                  <c:v>0.86296861683357184</c:v>
                </c:pt>
                <c:pt idx="50434">
                  <c:v>0.82732539580352893</c:v>
                </c:pt>
                <c:pt idx="50435">
                  <c:v>0.80959894983575531</c:v>
                </c:pt>
                <c:pt idx="50436">
                  <c:v>0.80109074472468123</c:v>
                </c:pt>
                <c:pt idx="50437">
                  <c:v>0.79258455386671123</c:v>
                </c:pt>
                <c:pt idx="50438">
                  <c:v>0.78407634875563725</c:v>
                </c:pt>
                <c:pt idx="50439">
                  <c:v>0.77556008663214737</c:v>
                </c:pt>
                <c:pt idx="50440">
                  <c:v>0.81753473533619458</c:v>
                </c:pt>
                <c:pt idx="50441">
                  <c:v>0.90155626037195991</c:v>
                </c:pt>
                <c:pt idx="50442">
                  <c:v>0.88894223462088706</c:v>
                </c:pt>
                <c:pt idx="50443">
                  <c:v>0.87865879211432152</c:v>
                </c:pt>
                <c:pt idx="50444">
                  <c:v>0.87410525505769221</c:v>
                </c:pt>
                <c:pt idx="50445">
                  <c:v>0.86955063973038893</c:v>
                </c:pt>
                <c:pt idx="50446">
                  <c:v>0.86499602440308554</c:v>
                </c:pt>
                <c:pt idx="50447">
                  <c:v>0.86044248734645634</c:v>
                </c:pt>
                <c:pt idx="50448">
                  <c:v>0.85588787201915295</c:v>
                </c:pt>
                <c:pt idx="50449">
                  <c:v>0.85133325669184956</c:v>
                </c:pt>
                <c:pt idx="50450">
                  <c:v>0.84677971963522036</c:v>
                </c:pt>
                <c:pt idx="50451">
                  <c:v>0.84222510430791697</c:v>
                </c:pt>
                <c:pt idx="50452">
                  <c:v>0.83766617589791736</c:v>
                </c:pt>
                <c:pt idx="50453">
                  <c:v>0.83311263884128806</c:v>
                </c:pt>
                <c:pt idx="50454">
                  <c:v>0.82855802351398478</c:v>
                </c:pt>
                <c:pt idx="50455">
                  <c:v>0.82400340818668139</c:v>
                </c:pt>
                <c:pt idx="50456">
                  <c:v>0.81944987113005208</c:v>
                </c:pt>
                <c:pt idx="50457">
                  <c:v>0.8148952558027488</c:v>
                </c:pt>
                <c:pt idx="50458">
                  <c:v>0.81034064047544541</c:v>
                </c:pt>
                <c:pt idx="50459">
                  <c:v>0.80578710341881621</c:v>
                </c:pt>
                <c:pt idx="50460">
                  <c:v>0.79667787276420943</c:v>
                </c:pt>
                <c:pt idx="50461">
                  <c:v>0.79212433570758023</c:v>
                </c:pt>
                <c:pt idx="50462">
                  <c:v>0.78756972038027684</c:v>
                </c:pt>
                <c:pt idx="50463">
                  <c:v>0.78301079197027723</c:v>
                </c:pt>
                <c:pt idx="50464">
                  <c:v>0.77845617664297384</c:v>
                </c:pt>
                <c:pt idx="50465">
                  <c:v>0.77390263958634464</c:v>
                </c:pt>
                <c:pt idx="50466">
                  <c:v>0.76934802425904125</c:v>
                </c:pt>
                <c:pt idx="50467">
                  <c:v>0.76479340893173786</c:v>
                </c:pt>
                <c:pt idx="50468">
                  <c:v>0.76023987187510866</c:v>
                </c:pt>
                <c:pt idx="50469">
                  <c:v>0.75568525654780527</c:v>
                </c:pt>
                <c:pt idx="50470">
                  <c:v>0.75113064122050199</c:v>
                </c:pt>
                <c:pt idx="50471">
                  <c:v>0.74657710416387268</c:v>
                </c:pt>
                <c:pt idx="50472">
                  <c:v>0.7420224888365694</c:v>
                </c:pt>
                <c:pt idx="50473">
                  <c:v>0.73746787350926601</c:v>
                </c:pt>
                <c:pt idx="50474">
                  <c:v>0.73291433645263671</c:v>
                </c:pt>
                <c:pt idx="50475">
                  <c:v>0.72835972112533343</c:v>
                </c:pt>
                <c:pt idx="50476">
                  <c:v>0.72380079271533371</c:v>
                </c:pt>
                <c:pt idx="50477">
                  <c:v>0.71924725565870451</c:v>
                </c:pt>
                <c:pt idx="50478">
                  <c:v>0.71469264033140112</c:v>
                </c:pt>
                <c:pt idx="50479">
                  <c:v>0.71013802500409784</c:v>
                </c:pt>
                <c:pt idx="50480">
                  <c:v>0.70558448794746853</c:v>
                </c:pt>
                <c:pt idx="50481">
                  <c:v>0.70102987262016514</c:v>
                </c:pt>
                <c:pt idx="50482">
                  <c:v>0.69647525729286186</c:v>
                </c:pt>
                <c:pt idx="50483">
                  <c:v>0.69192172023623255</c:v>
                </c:pt>
                <c:pt idx="50484">
                  <c:v>0.68736710490892916</c:v>
                </c:pt>
                <c:pt idx="50485">
                  <c:v>0.68281248958162588</c:v>
                </c:pt>
                <c:pt idx="50486">
                  <c:v>0.67825895252499668</c:v>
                </c:pt>
                <c:pt idx="50487">
                  <c:v>0.67370433719769329</c:v>
                </c:pt>
                <c:pt idx="50488">
                  <c:v>0.66914540878769357</c:v>
                </c:pt>
                <c:pt idx="50489">
                  <c:v>0.66818681521220791</c:v>
                </c:pt>
                <c:pt idx="50490">
                  <c:v>0.68640017854588797</c:v>
                </c:pt>
                <c:pt idx="50491">
                  <c:v>0.7046149730567477</c:v>
                </c:pt>
                <c:pt idx="50492">
                  <c:v>0.71957700000000002</c:v>
                </c:pt>
                <c:pt idx="50493">
                  <c:v>0.65400671813471511</c:v>
                </c:pt>
                <c:pt idx="50494">
                  <c:v>0.70702898125000002</c:v>
                </c:pt>
                <c:pt idx="50495">
                  <c:v>0.70606281036269425</c:v>
                </c:pt>
                <c:pt idx="50496">
                  <c:v>0.65245087668393786</c:v>
                </c:pt>
                <c:pt idx="50497">
                  <c:v>0.67308891680572103</c:v>
                </c:pt>
                <c:pt idx="50498">
                  <c:v>0.70024511421477675</c:v>
                </c:pt>
                <c:pt idx="50499">
                  <c:v>0.69460740565301737</c:v>
                </c:pt>
                <c:pt idx="50500">
                  <c:v>0.68896836209041457</c:v>
                </c:pt>
                <c:pt idx="50501">
                  <c:v>0.68332397852443805</c:v>
                </c:pt>
                <c:pt idx="50502">
                  <c:v>0.67768626996267867</c:v>
                </c:pt>
                <c:pt idx="50503">
                  <c:v>0.67204722640007586</c:v>
                </c:pt>
                <c:pt idx="50504">
                  <c:v>0.66640818283747316</c:v>
                </c:pt>
                <c:pt idx="50505">
                  <c:v>0.66077047427571378</c:v>
                </c:pt>
                <c:pt idx="50506">
                  <c:v>0.65513143071311097</c:v>
                </c:pt>
                <c:pt idx="50507">
                  <c:v>0.64949238715050817</c:v>
                </c:pt>
                <c:pt idx="50508">
                  <c:v>0.64385467858874879</c:v>
                </c:pt>
                <c:pt idx="50509">
                  <c:v>0.63821563502614598</c:v>
                </c:pt>
                <c:pt idx="50510">
                  <c:v>0.63257659146354317</c:v>
                </c:pt>
                <c:pt idx="50511">
                  <c:v>0.62693888290178379</c:v>
                </c:pt>
                <c:pt idx="50512">
                  <c:v>0.62129983933918109</c:v>
                </c:pt>
                <c:pt idx="50513">
                  <c:v>0.61565545577320457</c:v>
                </c:pt>
                <c:pt idx="50514">
                  <c:v>0.61001641221060177</c:v>
                </c:pt>
                <c:pt idx="50515">
                  <c:v>0.60437870364884239</c:v>
                </c:pt>
                <c:pt idx="50516">
                  <c:v>0.59873966008623958</c:v>
                </c:pt>
                <c:pt idx="50517">
                  <c:v>0.59310061652363677</c:v>
                </c:pt>
                <c:pt idx="50518">
                  <c:v>0.58746290796187739</c:v>
                </c:pt>
                <c:pt idx="50519">
                  <c:v>0.58182386439927469</c:v>
                </c:pt>
                <c:pt idx="50520">
                  <c:v>0.57618482083667188</c:v>
                </c:pt>
                <c:pt idx="50521">
                  <c:v>0.5705471122749125</c:v>
                </c:pt>
                <c:pt idx="50522">
                  <c:v>0.5649080687123097</c:v>
                </c:pt>
                <c:pt idx="50523">
                  <c:v>0.55926902514970689</c:v>
                </c:pt>
                <c:pt idx="50524">
                  <c:v>0.55363131658794751</c:v>
                </c:pt>
                <c:pt idx="50525">
                  <c:v>0.54799227302534481</c:v>
                </c:pt>
                <c:pt idx="50526">
                  <c:v>0.54234788945936829</c:v>
                </c:pt>
                <c:pt idx="50527">
                  <c:v>0.53671018089760891</c:v>
                </c:pt>
                <c:pt idx="50528">
                  <c:v>0.5310711373350061</c:v>
                </c:pt>
                <c:pt idx="50529">
                  <c:v>0.5254320937724033</c:v>
                </c:pt>
                <c:pt idx="50530">
                  <c:v>0.51979438521064392</c:v>
                </c:pt>
                <c:pt idx="50531">
                  <c:v>0.51415534164804111</c:v>
                </c:pt>
                <c:pt idx="50532">
                  <c:v>0.5085162980854383</c:v>
                </c:pt>
                <c:pt idx="50533">
                  <c:v>0.50287858952367903</c:v>
                </c:pt>
                <c:pt idx="50534">
                  <c:v>0.49723954596107622</c:v>
                </c:pt>
                <c:pt idx="50535">
                  <c:v>0.49160050239847342</c:v>
                </c:pt>
                <c:pt idx="50536">
                  <c:v>0.48596279383671404</c:v>
                </c:pt>
                <c:pt idx="50537">
                  <c:v>0.48032375027411123</c:v>
                </c:pt>
                <c:pt idx="50538">
                  <c:v>0.47467936670813476</c:v>
                </c:pt>
                <c:pt idx="50539">
                  <c:v>0.46904032314553201</c:v>
                </c:pt>
                <c:pt idx="50540">
                  <c:v>0.46340261458377263</c:v>
                </c:pt>
                <c:pt idx="50541">
                  <c:v>0.45776357102116982</c:v>
                </c:pt>
                <c:pt idx="50542">
                  <c:v>0.45212452745856702</c:v>
                </c:pt>
                <c:pt idx="50543">
                  <c:v>0.4595052305859933</c:v>
                </c:pt>
                <c:pt idx="50544">
                  <c:v>0.45564684362336111</c:v>
                </c:pt>
                <c:pt idx="50545">
                  <c:v>0.43511089031950406</c:v>
                </c:pt>
                <c:pt idx="50546">
                  <c:v>0.50856996038186153</c:v>
                </c:pt>
                <c:pt idx="50547">
                  <c:v>0.48441099999999998</c:v>
                </c:pt>
                <c:pt idx="50548">
                  <c:v>0.4906692591797806</c:v>
                </c:pt>
                <c:pt idx="50549">
                  <c:v>0.50249999999999995</c:v>
                </c:pt>
                <c:pt idx="50550">
                  <c:v>0.48945558656823052</c:v>
                </c:pt>
                <c:pt idx="50551">
                  <c:v>0.45966693872198378</c:v>
                </c:pt>
                <c:pt idx="50552">
                  <c:v>0.44737250242057486</c:v>
                </c:pt>
                <c:pt idx="50553">
                  <c:v>0.44506032571860815</c:v>
                </c:pt>
                <c:pt idx="50554">
                  <c:v>0.44274814901664145</c:v>
                </c:pt>
                <c:pt idx="50555">
                  <c:v>0.44043651970499242</c:v>
                </c:pt>
                <c:pt idx="50556">
                  <c:v>0.43812434300302572</c:v>
                </c:pt>
                <c:pt idx="50557">
                  <c:v>0.43581216630105901</c:v>
                </c:pt>
                <c:pt idx="50558">
                  <c:v>0.43350053698940999</c:v>
                </c:pt>
                <c:pt idx="50559">
                  <c:v>0.43118836028744323</c:v>
                </c:pt>
                <c:pt idx="50560">
                  <c:v>0.42887618358547652</c:v>
                </c:pt>
                <c:pt idx="50561">
                  <c:v>0.4265645542738275</c:v>
                </c:pt>
                <c:pt idx="50562">
                  <c:v>0.42425237757186079</c:v>
                </c:pt>
                <c:pt idx="50563">
                  <c:v>0.4219380113086233</c:v>
                </c:pt>
                <c:pt idx="50564">
                  <c:v>0.41962583460665659</c:v>
                </c:pt>
                <c:pt idx="50565">
                  <c:v>0.41731420529500757</c:v>
                </c:pt>
                <c:pt idx="50566">
                  <c:v>0.41500202859304081</c:v>
                </c:pt>
                <c:pt idx="50567">
                  <c:v>0.4126898518910741</c:v>
                </c:pt>
                <c:pt idx="50568">
                  <c:v>0.41037822257942508</c:v>
                </c:pt>
                <c:pt idx="50569">
                  <c:v>0.40806604587745837</c:v>
                </c:pt>
                <c:pt idx="50570">
                  <c:v>0.40575386917549167</c:v>
                </c:pt>
                <c:pt idx="50571">
                  <c:v>0.40344223986384264</c:v>
                </c:pt>
                <c:pt idx="50572">
                  <c:v>0.40113006316187594</c:v>
                </c:pt>
                <c:pt idx="50573">
                  <c:v>0.39881788645990923</c:v>
                </c:pt>
                <c:pt idx="50574">
                  <c:v>0.39650625714826021</c:v>
                </c:pt>
                <c:pt idx="50575">
                  <c:v>0.39419408044629345</c:v>
                </c:pt>
                <c:pt idx="50576">
                  <c:v>0.39187971418305595</c:v>
                </c:pt>
                <c:pt idx="50577">
                  <c:v>0.38956808487140693</c:v>
                </c:pt>
                <c:pt idx="50578">
                  <c:v>0.38725590816944022</c:v>
                </c:pt>
                <c:pt idx="50579">
                  <c:v>0.38494373146747352</c:v>
                </c:pt>
                <c:pt idx="50580">
                  <c:v>0.38263210215582449</c:v>
                </c:pt>
                <c:pt idx="50581">
                  <c:v>0.38031992545385779</c:v>
                </c:pt>
                <c:pt idx="50582">
                  <c:v>0.37800774875189103</c:v>
                </c:pt>
                <c:pt idx="50583">
                  <c:v>0.37180509155937053</c:v>
                </c:pt>
                <c:pt idx="50584">
                  <c:v>0.32456768224076282</c:v>
                </c:pt>
                <c:pt idx="50585">
                  <c:v>0.36582366905102526</c:v>
                </c:pt>
                <c:pt idx="50586">
                  <c:v>0.44303057939914164</c:v>
                </c:pt>
                <c:pt idx="50587">
                  <c:v>0.39209419952324198</c:v>
                </c:pt>
                <c:pt idx="50588">
                  <c:v>0.37987915164520741</c:v>
                </c:pt>
                <c:pt idx="50589">
                  <c:v>0.41204600000000002</c:v>
                </c:pt>
                <c:pt idx="50590">
                  <c:v>0.41656614016686533</c:v>
                </c:pt>
                <c:pt idx="50591">
                  <c:v>0.44346156199332382</c:v>
                </c:pt>
                <c:pt idx="50592">
                  <c:v>0.41456052506811991</c:v>
                </c:pt>
                <c:pt idx="50593">
                  <c:v>0.43277465776566759</c:v>
                </c:pt>
                <c:pt idx="50594">
                  <c:v>0.45099310354223432</c:v>
                </c:pt>
                <c:pt idx="50595">
                  <c:v>0.4692115493188011</c:v>
                </c:pt>
                <c:pt idx="50596">
                  <c:v>0.48742568201634878</c:v>
                </c:pt>
                <c:pt idx="50597">
                  <c:v>0.50564412779291557</c:v>
                </c:pt>
                <c:pt idx="50598">
                  <c:v>0.52386257356948229</c:v>
                </c:pt>
                <c:pt idx="50599">
                  <c:v>0.54207670626702997</c:v>
                </c:pt>
                <c:pt idx="50600">
                  <c:v>0.5602951520435967</c:v>
                </c:pt>
                <c:pt idx="50601">
                  <c:v>0.57853085013623973</c:v>
                </c:pt>
                <c:pt idx="50602">
                  <c:v>0.59674498283378741</c:v>
                </c:pt>
                <c:pt idx="50603">
                  <c:v>0.61496342861035425</c:v>
                </c:pt>
                <c:pt idx="50604">
                  <c:v>0.63318187438692097</c:v>
                </c:pt>
                <c:pt idx="50605">
                  <c:v>0.65139600708446865</c:v>
                </c:pt>
                <c:pt idx="50606">
                  <c:v>0.66530999999999996</c:v>
                </c:pt>
                <c:pt idx="50607">
                  <c:v>0.66974277520858161</c:v>
                </c:pt>
                <c:pt idx="50608">
                  <c:v>0.69706480829756789</c:v>
                </c:pt>
                <c:pt idx="50609">
                  <c:v>0.73298793848354793</c:v>
                </c:pt>
                <c:pt idx="50610">
                  <c:v>0.7292035973778308</c:v>
                </c:pt>
                <c:pt idx="50611">
                  <c:v>0.770565443490701</c:v>
                </c:pt>
                <c:pt idx="50612">
                  <c:v>0.80496646018121132</c:v>
                </c:pt>
                <c:pt idx="50613">
                  <c:v>0.79714994207389755</c:v>
                </c:pt>
                <c:pt idx="50614">
                  <c:v>0.80469473700524563</c:v>
                </c:pt>
                <c:pt idx="50615">
                  <c:v>0.79820908117535394</c:v>
                </c:pt>
                <c:pt idx="50616">
                  <c:v>0.81912248945710342</c:v>
                </c:pt>
                <c:pt idx="50617">
                  <c:v>0.8400358977388529</c:v>
                </c:pt>
                <c:pt idx="50618">
                  <c:v>0.86094435492962673</c:v>
                </c:pt>
                <c:pt idx="50619">
                  <c:v>0.88185776321137621</c:v>
                </c:pt>
                <c:pt idx="50620">
                  <c:v>0.90277117149312569</c:v>
                </c:pt>
                <c:pt idx="50621">
                  <c:v>0.92367962868389952</c:v>
                </c:pt>
                <c:pt idx="50622">
                  <c:v>0.944593036965649</c:v>
                </c:pt>
                <c:pt idx="50623">
                  <c:v>0.96550644524739848</c:v>
                </c:pt>
                <c:pt idx="50624">
                  <c:v>0.9864149024381722</c:v>
                </c:pt>
                <c:pt idx="50625">
                  <c:v>1.0073481150838248</c:v>
                </c:pt>
                <c:pt idx="50626">
                  <c:v>1.0282615233655745</c:v>
                </c:pt>
                <c:pt idx="50627">
                  <c:v>1.0491699805563481</c:v>
                </c:pt>
                <c:pt idx="50628">
                  <c:v>1.0700833888380976</c:v>
                </c:pt>
                <c:pt idx="50629">
                  <c:v>1.0909967971198471</c:v>
                </c:pt>
                <c:pt idx="50630">
                  <c:v>1.1119052543106209</c:v>
                </c:pt>
                <c:pt idx="50631">
                  <c:v>1.1328186625923704</c:v>
                </c:pt>
                <c:pt idx="50632">
                  <c:v>1.1537320708741201</c:v>
                </c:pt>
                <c:pt idx="50633">
                  <c:v>1.1746405280648937</c:v>
                </c:pt>
                <c:pt idx="50634">
                  <c:v>1.1955539363466432</c:v>
                </c:pt>
                <c:pt idx="50635">
                  <c:v>1.2164673446283927</c:v>
                </c:pt>
                <c:pt idx="50636">
                  <c:v>1.2373758018191665</c:v>
                </c:pt>
                <c:pt idx="50637">
                  <c:v>1.258289210100916</c:v>
                </c:pt>
                <c:pt idx="50638">
                  <c:v>1.2792224227465687</c:v>
                </c:pt>
                <c:pt idx="50639">
                  <c:v>1.3001358310283182</c:v>
                </c:pt>
                <c:pt idx="50640">
                  <c:v>1.3210442882190918</c:v>
                </c:pt>
                <c:pt idx="50641">
                  <c:v>1.3419576965008413</c:v>
                </c:pt>
                <c:pt idx="50642">
                  <c:v>1.362871104782591</c:v>
                </c:pt>
                <c:pt idx="50643">
                  <c:v>1.3837795619733648</c:v>
                </c:pt>
                <c:pt idx="50644">
                  <c:v>1.4046929702551143</c:v>
                </c:pt>
                <c:pt idx="50645">
                  <c:v>1.4256063785368638</c:v>
                </c:pt>
                <c:pt idx="50646">
                  <c:v>1.4465148357276374</c:v>
                </c:pt>
                <c:pt idx="50647">
                  <c:v>1.4674282440093869</c:v>
                </c:pt>
                <c:pt idx="50648">
                  <c:v>1.4883416522911366</c:v>
                </c:pt>
                <c:pt idx="50649">
                  <c:v>1.5092501094819104</c:v>
                </c:pt>
                <c:pt idx="50650">
                  <c:v>1.5301833221275629</c:v>
                </c:pt>
                <c:pt idx="50651">
                  <c:v>1.5510967304093124</c:v>
                </c:pt>
                <c:pt idx="50652">
                  <c:v>1.5720051876000862</c:v>
                </c:pt>
                <c:pt idx="50653">
                  <c:v>1.5929185958818357</c:v>
                </c:pt>
                <c:pt idx="50654">
                  <c:v>1.6138320041635854</c:v>
                </c:pt>
                <c:pt idx="50655">
                  <c:v>1.634740461354359</c:v>
                </c:pt>
                <c:pt idx="50656">
                  <c:v>1.6304389833134685</c:v>
                </c:pt>
                <c:pt idx="50657">
                  <c:v>1.6952843755364806</c:v>
                </c:pt>
                <c:pt idx="50658">
                  <c:v>1.7086440486409156</c:v>
                </c:pt>
                <c:pt idx="50659">
                  <c:v>1.6964440000000001</c:v>
                </c:pt>
                <c:pt idx="50660">
                  <c:v>1.745434169249106</c:v>
                </c:pt>
                <c:pt idx="50661">
                  <c:v>1.7688079999999999</c:v>
                </c:pt>
                <c:pt idx="50662">
                  <c:v>1.7688079999999999</c:v>
                </c:pt>
                <c:pt idx="50663">
                  <c:v>1.8193795833134685</c:v>
                </c:pt>
                <c:pt idx="50664">
                  <c:v>1.8156220214592274</c:v>
                </c:pt>
                <c:pt idx="50665">
                  <c:v>1.7920899318073438</c:v>
                </c:pt>
                <c:pt idx="50666">
                  <c:v>1.786897</c:v>
                </c:pt>
                <c:pt idx="50667">
                  <c:v>1.8000475391034811</c:v>
                </c:pt>
                <c:pt idx="50668">
                  <c:v>1.804986</c:v>
                </c:pt>
                <c:pt idx="50669">
                  <c:v>1.804986</c:v>
                </c:pt>
                <c:pt idx="50670">
                  <c:v>1.804986</c:v>
                </c:pt>
                <c:pt idx="50671">
                  <c:v>1.804986</c:v>
                </c:pt>
                <c:pt idx="50672">
                  <c:v>1.804986</c:v>
                </c:pt>
                <c:pt idx="50673">
                  <c:v>1.7396499980929678</c:v>
                </c:pt>
                <c:pt idx="50674">
                  <c:v>1.782005982832618</c:v>
                </c:pt>
                <c:pt idx="50675">
                  <c:v>1.8533264825941822</c:v>
                </c:pt>
                <c:pt idx="50676">
                  <c:v>1.859262</c:v>
                </c:pt>
                <c:pt idx="50677">
                  <c:v>1.9098283891273249</c:v>
                </c:pt>
                <c:pt idx="50678">
                  <c:v>1.913529</c:v>
                </c:pt>
                <c:pt idx="50679">
                  <c:v>1.8793005059608965</c:v>
                </c:pt>
                <c:pt idx="50680">
                  <c:v>1.877351</c:v>
                </c:pt>
                <c:pt idx="50681">
                  <c:v>1.9121129637231504</c:v>
                </c:pt>
                <c:pt idx="50682">
                  <c:v>1.9310233639828491</c:v>
                </c:pt>
                <c:pt idx="50683">
                  <c:v>1.8611592967818831</c:v>
                </c:pt>
                <c:pt idx="50684">
                  <c:v>1.9657257281831189</c:v>
                </c:pt>
                <c:pt idx="50685">
                  <c:v>1.824800333810205</c:v>
                </c:pt>
                <c:pt idx="50686">
                  <c:v>1.8950604934445769</c:v>
                </c:pt>
                <c:pt idx="50687">
                  <c:v>1.8985916851216453</c:v>
                </c:pt>
                <c:pt idx="50688">
                  <c:v>1.9017628713887362</c:v>
                </c:pt>
                <c:pt idx="50689">
                  <c:v>1.9049310574796048</c:v>
                </c:pt>
                <c:pt idx="50690">
                  <c:v>1.9080984935264178</c:v>
                </c:pt>
                <c:pt idx="50691">
                  <c:v>1.9112666796172864</c:v>
                </c:pt>
                <c:pt idx="50692">
                  <c:v>1.9144348657081549</c:v>
                </c:pt>
                <c:pt idx="50693">
                  <c:v>1.9176023017549679</c:v>
                </c:pt>
                <c:pt idx="50694">
                  <c:v>1.9207704878458365</c:v>
                </c:pt>
                <c:pt idx="50695">
                  <c:v>1.923938673936705</c:v>
                </c:pt>
                <c:pt idx="50696">
                  <c:v>1.9271061099835181</c:v>
                </c:pt>
                <c:pt idx="50697">
                  <c:v>1.9302742960743866</c:v>
                </c:pt>
                <c:pt idx="50698">
                  <c:v>1.9334424821652552</c:v>
                </c:pt>
                <c:pt idx="50699">
                  <c:v>1.9366099182120682</c:v>
                </c:pt>
                <c:pt idx="50700">
                  <c:v>1.9397811044791591</c:v>
                </c:pt>
                <c:pt idx="50701">
                  <c:v>1.9429492905700276</c:v>
                </c:pt>
                <c:pt idx="50702">
                  <c:v>1.9461167266168407</c:v>
                </c:pt>
                <c:pt idx="50703">
                  <c:v>1.9492849127077092</c:v>
                </c:pt>
                <c:pt idx="50704">
                  <c:v>1.952453098798578</c:v>
                </c:pt>
                <c:pt idx="50705">
                  <c:v>1.9556205348453908</c:v>
                </c:pt>
                <c:pt idx="50706">
                  <c:v>1.9587887209362593</c:v>
                </c:pt>
                <c:pt idx="50707">
                  <c:v>1.9619569070271279</c:v>
                </c:pt>
                <c:pt idx="50708">
                  <c:v>1.9651243430739409</c:v>
                </c:pt>
                <c:pt idx="50709">
                  <c:v>1.9763630123986649</c:v>
                </c:pt>
                <c:pt idx="50710">
                  <c:v>2.0190863581306626</c:v>
                </c:pt>
                <c:pt idx="50711">
                  <c:v>2.0008730205005962</c:v>
                </c:pt>
                <c:pt idx="50712">
                  <c:v>1.989127799713877</c:v>
                </c:pt>
                <c:pt idx="50713">
                  <c:v>2.0006005560324276</c:v>
                </c:pt>
                <c:pt idx="50714">
                  <c:v>1.9964255078683835</c:v>
                </c:pt>
                <c:pt idx="50715">
                  <c:v>2.0401600000000002</c:v>
                </c:pt>
                <c:pt idx="50716">
                  <c:v>2.0326380123986652</c:v>
                </c:pt>
                <c:pt idx="50717">
                  <c:v>2.0195437582260372</c:v>
                </c:pt>
                <c:pt idx="50718">
                  <c:v>2.0843680150178785</c:v>
                </c:pt>
                <c:pt idx="50719">
                  <c:v>2.104235912732475</c:v>
                </c:pt>
                <c:pt idx="50720">
                  <c:v>2.0720688283261803</c:v>
                </c:pt>
                <c:pt idx="50721">
                  <c:v>2.0802210205005958</c:v>
                </c:pt>
                <c:pt idx="50722">
                  <c:v>2.1351407205531712</c:v>
                </c:pt>
                <c:pt idx="50723">
                  <c:v>2.0851287720553171</c:v>
                </c:pt>
                <c:pt idx="50724">
                  <c:v>2.0630238283261804</c:v>
                </c:pt>
                <c:pt idx="50725">
                  <c:v>2.0714186924910609</c:v>
                </c:pt>
                <c:pt idx="50726">
                  <c:v>2.0683418540772531</c:v>
                </c:pt>
                <c:pt idx="50727">
                  <c:v>2.099599366475918</c:v>
                </c:pt>
                <c:pt idx="50728">
                  <c:v>2.112517</c:v>
                </c:pt>
                <c:pt idx="50729">
                  <c:v>2.112517</c:v>
                </c:pt>
                <c:pt idx="50730">
                  <c:v>2.1347231201716736</c:v>
                </c:pt>
                <c:pt idx="50731">
                  <c:v>2.1735230915375445</c:v>
                </c:pt>
                <c:pt idx="50732">
                  <c:v>2.150174814439108</c:v>
                </c:pt>
                <c:pt idx="50733">
                  <c:v>2.1547925502313463</c:v>
                </c:pt>
                <c:pt idx="50734">
                  <c:v>2.1594113794964223</c:v>
                </c:pt>
                <c:pt idx="50735">
                  <c:v>2.1640302087614987</c:v>
                </c:pt>
                <c:pt idx="50736">
                  <c:v>2.168647944553737</c:v>
                </c:pt>
                <c:pt idx="50737">
                  <c:v>2.1732667738188129</c:v>
                </c:pt>
                <c:pt idx="50738">
                  <c:v>2.1778899769752385</c:v>
                </c:pt>
                <c:pt idx="50739">
                  <c:v>2.1825088062403148</c:v>
                </c:pt>
                <c:pt idx="50740">
                  <c:v>2.1871265420325532</c:v>
                </c:pt>
                <c:pt idx="50741">
                  <c:v>2.1917453712976291</c:v>
                </c:pt>
                <c:pt idx="50742">
                  <c:v>2.1963642005627051</c:v>
                </c:pt>
                <c:pt idx="50743">
                  <c:v>2.2009819363549439</c:v>
                </c:pt>
                <c:pt idx="50744">
                  <c:v>2.2056007656200198</c:v>
                </c:pt>
                <c:pt idx="50745">
                  <c:v>2.2102195948850958</c:v>
                </c:pt>
                <c:pt idx="50746">
                  <c:v>2.2148373306773346</c:v>
                </c:pt>
                <c:pt idx="50747">
                  <c:v>2.2194561599424105</c:v>
                </c:pt>
                <c:pt idx="50748">
                  <c:v>2.2240749892074865</c:v>
                </c:pt>
                <c:pt idx="50749">
                  <c:v>2.2286927249997253</c:v>
                </c:pt>
                <c:pt idx="50750">
                  <c:v>2.2333159281561508</c:v>
                </c:pt>
                <c:pt idx="50751">
                  <c:v>2.2379347574212267</c:v>
                </c:pt>
                <c:pt idx="50752">
                  <c:v>2.2425524932134655</c:v>
                </c:pt>
                <c:pt idx="50753">
                  <c:v>2.2471713224785415</c:v>
                </c:pt>
                <c:pt idx="50754">
                  <c:v>2.2517901517436174</c:v>
                </c:pt>
                <c:pt idx="50755">
                  <c:v>2.2564078875358562</c:v>
                </c:pt>
                <c:pt idx="50756">
                  <c:v>2.2610267168009321</c:v>
                </c:pt>
                <c:pt idx="50757">
                  <c:v>2.2656455460660081</c:v>
                </c:pt>
                <c:pt idx="50758">
                  <c:v>2.2702632818582464</c:v>
                </c:pt>
                <c:pt idx="50759">
                  <c:v>2.2748821111233228</c:v>
                </c:pt>
                <c:pt idx="50760">
                  <c:v>2.2795009403883988</c:v>
                </c:pt>
                <c:pt idx="50761">
                  <c:v>2.2841186761806371</c:v>
                </c:pt>
                <c:pt idx="50762">
                  <c:v>2.2887375054457131</c:v>
                </c:pt>
                <c:pt idx="50763">
                  <c:v>2.2933607086021386</c:v>
                </c:pt>
                <c:pt idx="50764">
                  <c:v>2.297979537867215</c:v>
                </c:pt>
                <c:pt idx="50765">
                  <c:v>2.3025972736594533</c:v>
                </c:pt>
                <c:pt idx="50766">
                  <c:v>2.3072161029245293</c:v>
                </c:pt>
                <c:pt idx="50767">
                  <c:v>2.3118349321896057</c:v>
                </c:pt>
                <c:pt idx="50768">
                  <c:v>2.316452667981844</c:v>
                </c:pt>
                <c:pt idx="50769">
                  <c:v>2.32107149724692</c:v>
                </c:pt>
                <c:pt idx="50770">
                  <c:v>2.3256903265119959</c:v>
                </c:pt>
                <c:pt idx="50771">
                  <c:v>2.3303080623042347</c:v>
                </c:pt>
                <c:pt idx="50772">
                  <c:v>2.3349268915693107</c:v>
                </c:pt>
                <c:pt idx="50773">
                  <c:v>2.3395457208343866</c:v>
                </c:pt>
                <c:pt idx="50774">
                  <c:v>2.3441634566266254</c:v>
                </c:pt>
                <c:pt idx="50775">
                  <c:v>2.3563343848354794</c:v>
                </c:pt>
                <c:pt idx="50776">
                  <c:v>2.3838689999999998</c:v>
                </c:pt>
                <c:pt idx="50777">
                  <c:v>2.3838689999999998</c:v>
                </c:pt>
                <c:pt idx="50778">
                  <c:v>2.3791677577491654</c:v>
                </c:pt>
                <c:pt idx="50779">
                  <c:v>2.3754434048640913</c:v>
                </c:pt>
                <c:pt idx="50780">
                  <c:v>2.4069205318235993</c:v>
                </c:pt>
                <c:pt idx="50781">
                  <c:v>2.4098911688125892</c:v>
                </c:pt>
                <c:pt idx="50782">
                  <c:v>2.3838689999999998</c:v>
                </c:pt>
                <c:pt idx="50783">
                  <c:v>2.3945393413587603</c:v>
                </c:pt>
                <c:pt idx="50784">
                  <c:v>2.4214200041127736</c:v>
                </c:pt>
                <c:pt idx="50785">
                  <c:v>2.4259743306312211</c:v>
                </c:pt>
                <c:pt idx="50786">
                  <c:v>2.4305275789473684</c:v>
                </c:pt>
                <c:pt idx="50787">
                  <c:v>2.4350819054658164</c:v>
                </c:pt>
                <c:pt idx="50788">
                  <c:v>2.4501174029566046</c:v>
                </c:pt>
                <c:pt idx="50789">
                  <c:v>2.48043892799237</c:v>
                </c:pt>
                <c:pt idx="50790">
                  <c:v>2.4736930974970202</c:v>
                </c:pt>
                <c:pt idx="50791">
                  <c:v>2.4636086952789698</c:v>
                </c:pt>
                <c:pt idx="50792">
                  <c:v>2.4845187296137339</c:v>
                </c:pt>
                <c:pt idx="50793">
                  <c:v>2.4249060429082241</c:v>
                </c:pt>
                <c:pt idx="50794">
                  <c:v>2.4289489155937054</c:v>
                </c:pt>
                <c:pt idx="50795">
                  <c:v>2.4468225092989986</c:v>
                </c:pt>
                <c:pt idx="50796">
                  <c:v>2.4089644379022643</c:v>
                </c:pt>
                <c:pt idx="50797">
                  <c:v>2.4239251600725247</c:v>
                </c:pt>
                <c:pt idx="50798">
                  <c:v>2.4338207751732175</c:v>
                </c:pt>
                <c:pt idx="50799">
                  <c:v>2.4437140475620023</c:v>
                </c:pt>
                <c:pt idx="50800">
                  <c:v>2.4536190335103281</c:v>
                </c:pt>
                <c:pt idx="50801">
                  <c:v>2.4635146486110213</c:v>
                </c:pt>
                <c:pt idx="50802">
                  <c:v>2.4734079209998057</c:v>
                </c:pt>
                <c:pt idx="50803">
                  <c:v>2.4833035361004985</c:v>
                </c:pt>
                <c:pt idx="50804">
                  <c:v>2.4837264920219098</c:v>
                </c:pt>
                <c:pt idx="50805">
                  <c:v>2.3931948902147968</c:v>
                </c:pt>
                <c:pt idx="50806">
                  <c:v>2.4924119999999998</c:v>
                </c:pt>
                <c:pt idx="50807">
                  <c:v>2.4924119999999998</c:v>
                </c:pt>
                <c:pt idx="50808">
                  <c:v>2.4943460983293555</c:v>
                </c:pt>
                <c:pt idx="50809">
                  <c:v>2.5125798979494518</c:v>
                </c:pt>
                <c:pt idx="50810">
                  <c:v>2.5241744729439808</c:v>
                </c:pt>
                <c:pt idx="50811">
                  <c:v>2.4947388365888519</c:v>
                </c:pt>
                <c:pt idx="50812">
                  <c:v>2.5105010000000001</c:v>
                </c:pt>
                <c:pt idx="50813">
                  <c:v>2.5110220099420641</c:v>
                </c:pt>
                <c:pt idx="50814">
                  <c:v>2.5146656291395466</c:v>
                </c:pt>
                <c:pt idx="50815">
                  <c:v>2.5183083857377873</c:v>
                </c:pt>
                <c:pt idx="50816">
                  <c:v>2.5219520049352693</c:v>
                </c:pt>
                <c:pt idx="50817">
                  <c:v>2.5255956241327517</c:v>
                </c:pt>
                <c:pt idx="50818">
                  <c:v>2.5292383807309919</c:v>
                </c:pt>
                <c:pt idx="50819">
                  <c:v>2.5328819999284744</c:v>
                </c:pt>
                <c:pt idx="50820">
                  <c:v>2.5365256191259569</c:v>
                </c:pt>
                <c:pt idx="50821">
                  <c:v>2.5401683757241971</c:v>
                </c:pt>
                <c:pt idx="50822">
                  <c:v>2.5438119949216795</c:v>
                </c:pt>
                <c:pt idx="50823">
                  <c:v>2.547455614119162</c:v>
                </c:pt>
                <c:pt idx="50824">
                  <c:v>2.5510983707174022</c:v>
                </c:pt>
                <c:pt idx="50825">
                  <c:v>2.5547454403118519</c:v>
                </c:pt>
                <c:pt idx="50826">
                  <c:v>2.5583890595093344</c:v>
                </c:pt>
                <c:pt idx="50827">
                  <c:v>2.5620318161075746</c:v>
                </c:pt>
                <c:pt idx="50828">
                  <c:v>2.565675435305057</c:v>
                </c:pt>
                <c:pt idx="50829">
                  <c:v>2.5693190545025391</c:v>
                </c:pt>
                <c:pt idx="50830">
                  <c:v>2.5729618111007797</c:v>
                </c:pt>
                <c:pt idx="50831">
                  <c:v>2.5766054302982622</c:v>
                </c:pt>
                <c:pt idx="50832">
                  <c:v>2.5802490494957442</c:v>
                </c:pt>
                <c:pt idx="50833">
                  <c:v>2.5838918060939848</c:v>
                </c:pt>
                <c:pt idx="50834">
                  <c:v>2.5875354252914669</c:v>
                </c:pt>
                <c:pt idx="50835">
                  <c:v>2.5911790444889493</c:v>
                </c:pt>
                <c:pt idx="50836">
                  <c:v>2.59482180108719</c:v>
                </c:pt>
                <c:pt idx="50837">
                  <c:v>2.598465420284672</c:v>
                </c:pt>
                <c:pt idx="50838">
                  <c:v>2.6021124898791217</c:v>
                </c:pt>
                <c:pt idx="50839">
                  <c:v>2.6057561090766042</c:v>
                </c:pt>
                <c:pt idx="50840">
                  <c:v>2.6093988656748444</c:v>
                </c:pt>
                <c:pt idx="50841">
                  <c:v>2.6130424848723268</c:v>
                </c:pt>
                <c:pt idx="50842">
                  <c:v>2.6166861040698093</c:v>
                </c:pt>
                <c:pt idx="50843">
                  <c:v>2.6203288606680495</c:v>
                </c:pt>
                <c:pt idx="50844">
                  <c:v>2.6239724798655319</c:v>
                </c:pt>
                <c:pt idx="50845">
                  <c:v>2.6458359202489095</c:v>
                </c:pt>
                <c:pt idx="50846">
                  <c:v>2.6494795394463915</c:v>
                </c:pt>
                <c:pt idx="50847">
                  <c:v>2.6531222960446321</c:v>
                </c:pt>
                <c:pt idx="50848">
                  <c:v>2.6475054965467968</c:v>
                </c:pt>
                <c:pt idx="50849">
                  <c:v>2.629291994272076</c:v>
                </c:pt>
                <c:pt idx="50850">
                  <c:v>2.6509464060562711</c:v>
                </c:pt>
                <c:pt idx="50851">
                  <c:v>2.6635144193954661</c:v>
                </c:pt>
                <c:pt idx="50852">
                  <c:v>2.6421905470273668</c:v>
                </c:pt>
                <c:pt idx="50853">
                  <c:v>2.6166444270866145</c:v>
                </c:pt>
                <c:pt idx="50854">
                  <c:v>2.6498199379527558</c:v>
                </c:pt>
                <c:pt idx="50855">
                  <c:v>2.6412828883296635</c:v>
                </c:pt>
                <c:pt idx="50856">
                  <c:v>2.691408</c:v>
                </c:pt>
                <c:pt idx="50857">
                  <c:v>2.6947383338901685</c:v>
                </c:pt>
                <c:pt idx="50858">
                  <c:v>2.7015902325216192</c:v>
                </c:pt>
                <c:pt idx="50859">
                  <c:v>2.7084356487513372</c:v>
                </c:pt>
                <c:pt idx="50860">
                  <c:v>2.7152794443806223</c:v>
                </c:pt>
                <c:pt idx="50861">
                  <c:v>2.7221248606103403</c:v>
                </c:pt>
                <c:pt idx="50862">
                  <c:v>2.7289702768400583</c:v>
                </c:pt>
                <c:pt idx="50863">
                  <c:v>2.7358140724693434</c:v>
                </c:pt>
                <c:pt idx="50864">
                  <c:v>2.7426594886990614</c:v>
                </c:pt>
                <c:pt idx="50865">
                  <c:v>2.7495032843283465</c:v>
                </c:pt>
                <c:pt idx="50866">
                  <c:v>2.7563487005580645</c:v>
                </c:pt>
                <c:pt idx="50867">
                  <c:v>2.7631941167877825</c:v>
                </c:pt>
                <c:pt idx="50868">
                  <c:v>2.7700379124170675</c:v>
                </c:pt>
                <c:pt idx="50869">
                  <c:v>2.7768833286467856</c:v>
                </c:pt>
                <c:pt idx="50870">
                  <c:v>2.7837352272782363</c:v>
                </c:pt>
                <c:pt idx="50871">
                  <c:v>2.7905806435079548</c:v>
                </c:pt>
                <c:pt idx="50872">
                  <c:v>2.7974244391372394</c:v>
                </c:pt>
                <c:pt idx="50873">
                  <c:v>2.8042698553669578</c:v>
                </c:pt>
                <c:pt idx="50874">
                  <c:v>2.8111152715966758</c:v>
                </c:pt>
                <c:pt idx="50875">
                  <c:v>2.8179590672259609</c:v>
                </c:pt>
                <c:pt idx="50876">
                  <c:v>2.8248044834556789</c:v>
                </c:pt>
                <c:pt idx="50877">
                  <c:v>2.8316498996853969</c:v>
                </c:pt>
                <c:pt idx="50878">
                  <c:v>2.838493695314682</c:v>
                </c:pt>
                <c:pt idx="50879">
                  <c:v>2.8453391115444</c:v>
                </c:pt>
                <c:pt idx="50880">
                  <c:v>2.852184527774118</c:v>
                </c:pt>
                <c:pt idx="50881">
                  <c:v>2.8590283234034031</c:v>
                </c:pt>
                <c:pt idx="50882">
                  <c:v>2.8658737396331211</c:v>
                </c:pt>
                <c:pt idx="50883">
                  <c:v>2.8727256382645718</c:v>
                </c:pt>
                <c:pt idx="50884">
                  <c:v>2.8795710544942903</c:v>
                </c:pt>
                <c:pt idx="50885">
                  <c:v>2.8864148501235753</c:v>
                </c:pt>
                <c:pt idx="50886">
                  <c:v>2.8932602663532934</c:v>
                </c:pt>
                <c:pt idx="50887">
                  <c:v>2.900104061982578</c:v>
                </c:pt>
                <c:pt idx="50888">
                  <c:v>2.9069494782122964</c:v>
                </c:pt>
                <c:pt idx="50889">
                  <c:v>2.9137948944420144</c:v>
                </c:pt>
                <c:pt idx="50890">
                  <c:v>2.9206386900712995</c:v>
                </c:pt>
                <c:pt idx="50891">
                  <c:v>2.9274841063010175</c:v>
                </c:pt>
                <c:pt idx="50892">
                  <c:v>2.9343295225307355</c:v>
                </c:pt>
                <c:pt idx="50893">
                  <c:v>2.9411733181600206</c:v>
                </c:pt>
                <c:pt idx="50894">
                  <c:v>2.9480187343897386</c:v>
                </c:pt>
                <c:pt idx="50895">
                  <c:v>2.9548706330211894</c:v>
                </c:pt>
                <c:pt idx="50896">
                  <c:v>2.9617160492509074</c:v>
                </c:pt>
                <c:pt idx="50897">
                  <c:v>2.9685598448801924</c:v>
                </c:pt>
                <c:pt idx="50898">
                  <c:v>2.9754052611099109</c:v>
                </c:pt>
                <c:pt idx="50899">
                  <c:v>2.9822506773396289</c:v>
                </c:pt>
                <c:pt idx="50900">
                  <c:v>2.9890944729689135</c:v>
                </c:pt>
                <c:pt idx="50901">
                  <c:v>2.995939889198632</c:v>
                </c:pt>
                <c:pt idx="50902">
                  <c:v>2.978459561278016</c:v>
                </c:pt>
                <c:pt idx="50903">
                  <c:v>2.9731218276519664</c:v>
                </c:pt>
                <c:pt idx="50904">
                  <c:v>2.9913383772055315</c:v>
                </c:pt>
                <c:pt idx="50905">
                  <c:v>2.9458394577968527</c:v>
                </c:pt>
                <c:pt idx="50906">
                  <c:v>2.9299726962327135</c:v>
                </c:pt>
                <c:pt idx="50907">
                  <c:v>2.9446629999999998</c:v>
                </c:pt>
                <c:pt idx="50908">
                  <c:v>2.9446629999999998</c:v>
                </c:pt>
                <c:pt idx="50909">
                  <c:v>3.000371178111588</c:v>
                </c:pt>
                <c:pt idx="50910">
                  <c:v>2.9900465773539926</c:v>
                </c:pt>
                <c:pt idx="50911">
                  <c:v>2.9641250874161971</c:v>
                </c:pt>
                <c:pt idx="50912">
                  <c:v>2.9663070571961363</c:v>
                </c:pt>
                <c:pt idx="50913">
                  <c:v>2.968489543663213</c:v>
                </c:pt>
                <c:pt idx="50914">
                  <c:v>2.9706720301302898</c:v>
                </c:pt>
                <c:pt idx="50915">
                  <c:v>2.972853999910229</c:v>
                </c:pt>
                <c:pt idx="50916">
                  <c:v>2.9750364863773058</c:v>
                </c:pt>
                <c:pt idx="50917">
                  <c:v>2.9772189728443825</c:v>
                </c:pt>
                <c:pt idx="50918">
                  <c:v>2.9794009426243218</c:v>
                </c:pt>
                <c:pt idx="50919">
                  <c:v>2.9815834290913985</c:v>
                </c:pt>
                <c:pt idx="50920">
                  <c:v>2.9837679823070236</c:v>
                </c:pt>
                <c:pt idx="50921">
                  <c:v>2.9859504687741003</c:v>
                </c:pt>
                <c:pt idx="50922">
                  <c:v>2.9881324385540395</c:v>
                </c:pt>
                <c:pt idx="50923">
                  <c:v>2.9903149250211163</c:v>
                </c:pt>
                <c:pt idx="50924">
                  <c:v>2.992497411488193</c:v>
                </c:pt>
                <c:pt idx="50925">
                  <c:v>2.9946793812681327</c:v>
                </c:pt>
                <c:pt idx="50926">
                  <c:v>2.996861867735209</c:v>
                </c:pt>
                <c:pt idx="50927">
                  <c:v>2.9990443542022858</c:v>
                </c:pt>
                <c:pt idx="50928">
                  <c:v>3.0012263239822254</c:v>
                </c:pt>
                <c:pt idx="50929">
                  <c:v>3.0034088104493017</c:v>
                </c:pt>
                <c:pt idx="50930">
                  <c:v>3.0055912969163785</c:v>
                </c:pt>
                <c:pt idx="50931">
                  <c:v>3.0077732666963182</c:v>
                </c:pt>
                <c:pt idx="50932">
                  <c:v>3.0099557531633945</c:v>
                </c:pt>
                <c:pt idx="50933">
                  <c:v>3.0121403063790195</c:v>
                </c:pt>
                <c:pt idx="50934">
                  <c:v>3.0143222761589592</c:v>
                </c:pt>
                <c:pt idx="50935">
                  <c:v>3.016504762626036</c:v>
                </c:pt>
                <c:pt idx="50936">
                  <c:v>3.0186872490931123</c:v>
                </c:pt>
                <c:pt idx="50937">
                  <c:v>3.0208692188730519</c:v>
                </c:pt>
                <c:pt idx="50938">
                  <c:v>3.0230517053401287</c:v>
                </c:pt>
                <c:pt idx="50939">
                  <c:v>3.025234191807205</c:v>
                </c:pt>
                <c:pt idx="50940">
                  <c:v>3.0274161615871447</c:v>
                </c:pt>
                <c:pt idx="50941">
                  <c:v>3.0295986480542214</c:v>
                </c:pt>
                <c:pt idx="50942">
                  <c:v>3.0317811345212982</c:v>
                </c:pt>
                <c:pt idx="50943">
                  <c:v>3.0339631043012374</c:v>
                </c:pt>
                <c:pt idx="50944">
                  <c:v>3.0361455907683141</c:v>
                </c:pt>
                <c:pt idx="50945">
                  <c:v>3.0383301439839392</c:v>
                </c:pt>
                <c:pt idx="50946">
                  <c:v>3.0405126304510155</c:v>
                </c:pt>
                <c:pt idx="50947">
                  <c:v>3.0426946002309552</c:v>
                </c:pt>
                <c:pt idx="50948">
                  <c:v>3.0448770866980319</c:v>
                </c:pt>
                <c:pt idx="50949">
                  <c:v>3.0470595731651087</c:v>
                </c:pt>
                <c:pt idx="50950">
                  <c:v>3.0492415429450479</c:v>
                </c:pt>
                <c:pt idx="50951">
                  <c:v>3.0514240294121246</c:v>
                </c:pt>
                <c:pt idx="50952">
                  <c:v>3.0536065158792014</c:v>
                </c:pt>
                <c:pt idx="50953">
                  <c:v>3.0557884856591406</c:v>
                </c:pt>
                <c:pt idx="50954">
                  <c:v>3.0579709721262174</c:v>
                </c:pt>
                <c:pt idx="50955">
                  <c:v>3.0601534585932941</c:v>
                </c:pt>
                <c:pt idx="50956">
                  <c:v>3.0623354283732334</c:v>
                </c:pt>
                <c:pt idx="50957">
                  <c:v>3.0645179148403101</c:v>
                </c:pt>
                <c:pt idx="50958">
                  <c:v>3.0667024680559352</c:v>
                </c:pt>
                <c:pt idx="50959">
                  <c:v>3.0688844378358748</c:v>
                </c:pt>
                <c:pt idx="50960">
                  <c:v>3.0710669243029511</c:v>
                </c:pt>
                <c:pt idx="50961">
                  <c:v>3.0732494107700279</c:v>
                </c:pt>
                <c:pt idx="50962">
                  <c:v>3.0754313805499676</c:v>
                </c:pt>
                <c:pt idx="50963">
                  <c:v>3.0776138670170439</c:v>
                </c:pt>
                <c:pt idx="50964">
                  <c:v>3.0797963534841206</c:v>
                </c:pt>
                <c:pt idx="50965">
                  <c:v>3.0819783232640603</c:v>
                </c:pt>
                <c:pt idx="50966">
                  <c:v>3.084160809731137</c:v>
                </c:pt>
                <c:pt idx="50967">
                  <c:v>3.0863432961982133</c:v>
                </c:pt>
                <c:pt idx="50968">
                  <c:v>3.088525265978153</c:v>
                </c:pt>
                <c:pt idx="50969">
                  <c:v>3.1114890386266096</c:v>
                </c:pt>
                <c:pt idx="50970">
                  <c:v>3.1367667200762996</c:v>
                </c:pt>
                <c:pt idx="50971">
                  <c:v>3.15498241215733</c:v>
                </c:pt>
                <c:pt idx="50972">
                  <c:v>3.1388542441583214</c:v>
                </c:pt>
                <c:pt idx="50973">
                  <c:v>3.1255700000000002</c:v>
                </c:pt>
                <c:pt idx="50974">
                  <c:v>3.1138643381020508</c:v>
                </c:pt>
                <c:pt idx="50975">
                  <c:v>3.1193089206197855</c:v>
                </c:pt>
                <c:pt idx="50976">
                  <c:v>3.1255700000000002</c:v>
                </c:pt>
                <c:pt idx="50977">
                  <c:v>3.1497404234620885</c:v>
                </c:pt>
                <c:pt idx="50978">
                  <c:v>3.1644388489814572</c:v>
                </c:pt>
                <c:pt idx="50979">
                  <c:v>3.1684537363349285</c:v>
                </c:pt>
                <c:pt idx="50980">
                  <c:v>3.1724686236883999</c:v>
                </c:pt>
                <c:pt idx="50981">
                  <c:v>3.1764825605477061</c:v>
                </c:pt>
                <c:pt idx="50982">
                  <c:v>3.1804974479011774</c:v>
                </c:pt>
                <c:pt idx="50983">
                  <c:v>3.1845161372313089</c:v>
                </c:pt>
                <c:pt idx="50984">
                  <c:v>3.1885300740906151</c:v>
                </c:pt>
                <c:pt idx="50985">
                  <c:v>3.1925449614440864</c:v>
                </c:pt>
                <c:pt idx="50986">
                  <c:v>3.1965598487975577</c:v>
                </c:pt>
                <c:pt idx="50987">
                  <c:v>3.2005737856568639</c:v>
                </c:pt>
                <c:pt idx="50988">
                  <c:v>3.2045886730103348</c:v>
                </c:pt>
                <c:pt idx="50989">
                  <c:v>3.2086035603638061</c:v>
                </c:pt>
                <c:pt idx="50990">
                  <c:v>3.2126174972231123</c:v>
                </c:pt>
                <c:pt idx="50991">
                  <c:v>3.2166323845765836</c:v>
                </c:pt>
                <c:pt idx="50992">
                  <c:v>3.220647271930055</c:v>
                </c:pt>
                <c:pt idx="50993">
                  <c:v>3.2246612087893611</c:v>
                </c:pt>
                <c:pt idx="50994">
                  <c:v>3.228676096142832</c:v>
                </c:pt>
                <c:pt idx="50995">
                  <c:v>3.232694785472964</c:v>
                </c:pt>
                <c:pt idx="50996">
                  <c:v>3.2367096728264353</c:v>
                </c:pt>
                <c:pt idx="50997">
                  <c:v>3.2407236096857415</c:v>
                </c:pt>
                <c:pt idx="50998">
                  <c:v>3.2447384970392124</c:v>
                </c:pt>
                <c:pt idx="50999">
                  <c:v>3.2487533843926837</c:v>
                </c:pt>
                <c:pt idx="51000">
                  <c:v>3.2527673212519899</c:v>
                </c:pt>
                <c:pt idx="51001">
                  <c:v>3.2567822086054612</c:v>
                </c:pt>
                <c:pt idx="51002">
                  <c:v>3.2607970959589325</c:v>
                </c:pt>
                <c:pt idx="51003">
                  <c:v>3.2648110328182387</c:v>
                </c:pt>
                <c:pt idx="51004">
                  <c:v>3.2688259201717096</c:v>
                </c:pt>
                <c:pt idx="51005">
                  <c:v>3.2728408075251809</c:v>
                </c:pt>
                <c:pt idx="51006">
                  <c:v>3.2768547443844871</c:v>
                </c:pt>
                <c:pt idx="51007">
                  <c:v>3.2808696317379584</c:v>
                </c:pt>
                <c:pt idx="51008">
                  <c:v>3.2848883210680899</c:v>
                </c:pt>
                <c:pt idx="51009">
                  <c:v>3.2889022579273961</c:v>
                </c:pt>
                <c:pt idx="51010">
                  <c:v>3.3250333926261422</c:v>
                </c:pt>
                <c:pt idx="51011">
                  <c:v>3.3290482799796135</c:v>
                </c:pt>
                <c:pt idx="51012">
                  <c:v>3.333066969309745</c:v>
                </c:pt>
                <c:pt idx="51013">
                  <c:v>3.3370818566632163</c:v>
                </c:pt>
                <c:pt idx="51014">
                  <c:v>3.3410957935225225</c:v>
                </c:pt>
                <c:pt idx="51015">
                  <c:v>3.3314675321888414</c:v>
                </c:pt>
                <c:pt idx="51016">
                  <c:v>3.3245580000000001</c:v>
                </c:pt>
                <c:pt idx="51017">
                  <c:v>3.3245580000000001</c:v>
                </c:pt>
                <c:pt idx="51018">
                  <c:v>3.3707991826418695</c:v>
                </c:pt>
                <c:pt idx="51019">
                  <c:v>3.3852312085816449</c:v>
                </c:pt>
                <c:pt idx="51020">
                  <c:v>3.378825</c:v>
                </c:pt>
                <c:pt idx="51021">
                  <c:v>3.378825</c:v>
                </c:pt>
                <c:pt idx="51022">
                  <c:v>3.3667599172824794</c:v>
                </c:pt>
                <c:pt idx="51023">
                  <c:v>3.3729247253218886</c:v>
                </c:pt>
                <c:pt idx="51024">
                  <c:v>3.3632068660754775</c:v>
                </c:pt>
                <c:pt idx="51025">
                  <c:v>3.3400859031087822</c:v>
                </c:pt>
                <c:pt idx="51026">
                  <c:v>3.3169922828135232</c:v>
                </c:pt>
                <c:pt idx="51027">
                  <c:v>3.2938931939839771</c:v>
                </c:pt>
                <c:pt idx="51028">
                  <c:v>3.2707941051544314</c:v>
                </c:pt>
                <c:pt idx="51029">
                  <c:v>3.3059170591179976</c:v>
                </c:pt>
                <c:pt idx="51030">
                  <c:v>3.3423537114926085</c:v>
                </c:pt>
                <c:pt idx="51031">
                  <c:v>3.3426469999999999</c:v>
                </c:pt>
                <c:pt idx="51032">
                  <c:v>3.3787861847171721</c:v>
                </c:pt>
                <c:pt idx="51033">
                  <c:v>3.3719546949395003</c:v>
                </c:pt>
                <c:pt idx="51034">
                  <c:v>3.3651232051618285</c:v>
                </c:pt>
                <c:pt idx="51035">
                  <c:v>3.3582933326876079</c:v>
                </c:pt>
                <c:pt idx="51036">
                  <c:v>3.3514618429099361</c:v>
                </c:pt>
                <c:pt idx="51037">
                  <c:v>3.3446238839184597</c:v>
                </c:pt>
                <c:pt idx="51038">
                  <c:v>3.3377923941407879</c:v>
                </c:pt>
                <c:pt idx="51039">
                  <c:v>3.3309625216665673</c:v>
                </c:pt>
                <c:pt idx="51040">
                  <c:v>3.329113101573677</c:v>
                </c:pt>
                <c:pt idx="51041">
                  <c:v>3.396922</c:v>
                </c:pt>
                <c:pt idx="51042">
                  <c:v>3.3996996146876488</c:v>
                </c:pt>
                <c:pt idx="51043">
                  <c:v>3.4331</c:v>
                </c:pt>
                <c:pt idx="51044">
                  <c:v>3.4314524086790654</c:v>
                </c:pt>
                <c:pt idx="51045">
                  <c:v>3.4132387523241952</c:v>
                </c:pt>
                <c:pt idx="51046">
                  <c:v>3.3931256623748212</c:v>
                </c:pt>
                <c:pt idx="51047">
                  <c:v>3.3647911788268958</c:v>
                </c:pt>
                <c:pt idx="51048">
                  <c:v>3.396922</c:v>
                </c:pt>
                <c:pt idx="51049">
                  <c:v>3.3972256181484397</c:v>
                </c:pt>
                <c:pt idx="51050">
                  <c:v>3.3996568634734441</c:v>
                </c:pt>
                <c:pt idx="51051">
                  <c:v>3.4020852336265883</c:v>
                </c:pt>
                <c:pt idx="51052">
                  <c:v>3.4045141788141047</c:v>
                </c:pt>
                <c:pt idx="51053">
                  <c:v>3.4069431240016215</c:v>
                </c:pt>
                <c:pt idx="51054">
                  <c:v>3.4093714941547657</c:v>
                </c:pt>
                <c:pt idx="51055">
                  <c:v>3.4118004393422821</c:v>
                </c:pt>
                <c:pt idx="51056">
                  <c:v>3.4142293845297984</c:v>
                </c:pt>
                <c:pt idx="51057">
                  <c:v>3.4166577546829426</c:v>
                </c:pt>
                <c:pt idx="51058">
                  <c:v>3.419086699870459</c:v>
                </c:pt>
                <c:pt idx="51059">
                  <c:v>3.4215156450579753</c:v>
                </c:pt>
                <c:pt idx="51060">
                  <c:v>3.42394401521112</c:v>
                </c:pt>
                <c:pt idx="51061">
                  <c:v>3.4263729603986364</c:v>
                </c:pt>
                <c:pt idx="51062">
                  <c:v>3.4288042057236408</c:v>
                </c:pt>
                <c:pt idx="51063">
                  <c:v>3.4312331509111571</c:v>
                </c:pt>
                <c:pt idx="51064">
                  <c:v>3.4336615210643018</c:v>
                </c:pt>
                <c:pt idx="51065">
                  <c:v>3.4360904662518181</c:v>
                </c:pt>
                <c:pt idx="51066">
                  <c:v>3.4385194114393345</c:v>
                </c:pt>
                <c:pt idx="51067">
                  <c:v>3.4409477815924787</c:v>
                </c:pt>
                <c:pt idx="51068">
                  <c:v>3.4433767267799951</c:v>
                </c:pt>
                <c:pt idx="51069">
                  <c:v>3.4458056719675114</c:v>
                </c:pt>
                <c:pt idx="51070">
                  <c:v>3.4482340421206557</c:v>
                </c:pt>
                <c:pt idx="51071">
                  <c:v>3.4506629873081724</c:v>
                </c:pt>
                <c:pt idx="51072">
                  <c:v>3.4530919324956888</c:v>
                </c:pt>
                <c:pt idx="51073">
                  <c:v>3.455520302648833</c:v>
                </c:pt>
                <c:pt idx="51074">
                  <c:v>3.4579492478363494</c:v>
                </c:pt>
                <c:pt idx="51075">
                  <c:v>3.4603804931613538</c:v>
                </c:pt>
                <c:pt idx="51076">
                  <c:v>3.4628088633144984</c:v>
                </c:pt>
                <c:pt idx="51077">
                  <c:v>3.4652378085020148</c:v>
                </c:pt>
                <c:pt idx="51078">
                  <c:v>3.4676667536895311</c:v>
                </c:pt>
                <c:pt idx="51079">
                  <c:v>3.4692780000000001</c:v>
                </c:pt>
                <c:pt idx="51080">
                  <c:v>3.4755362591797807</c:v>
                </c:pt>
                <c:pt idx="51081">
                  <c:v>3.493753128486293</c:v>
                </c:pt>
                <c:pt idx="51082">
                  <c:v>3.5119676552217456</c:v>
                </c:pt>
                <c:pt idx="51083">
                  <c:v>3.5102750793991415</c:v>
                </c:pt>
                <c:pt idx="51084">
                  <c:v>3.5009015418355185</c:v>
                </c:pt>
                <c:pt idx="51085">
                  <c:v>3.5442179005722458</c:v>
                </c:pt>
                <c:pt idx="51086">
                  <c:v>3.5567689234620889</c:v>
                </c:pt>
                <c:pt idx="51087">
                  <c:v>3.545040886054827</c:v>
                </c:pt>
                <c:pt idx="51088">
                  <c:v>3.5784837586027498</c:v>
                </c:pt>
                <c:pt idx="51089">
                  <c:v>3.5801398707799161</c:v>
                </c:pt>
                <c:pt idx="51090">
                  <c:v>3.5817963751219364</c:v>
                </c:pt>
                <c:pt idx="51091">
                  <c:v>3.5834528794639566</c:v>
                </c:pt>
                <c:pt idx="51092">
                  <c:v>3.5851089916411234</c:v>
                </c:pt>
                <c:pt idx="51093">
                  <c:v>3.5867654959831436</c:v>
                </c:pt>
                <c:pt idx="51094">
                  <c:v>3.5884220003251639</c:v>
                </c:pt>
                <c:pt idx="51095">
                  <c:v>3.5900781125023307</c:v>
                </c:pt>
                <c:pt idx="51096">
                  <c:v>3.5917346168443509</c:v>
                </c:pt>
                <c:pt idx="51097">
                  <c:v>3.5933911211863712</c:v>
                </c:pt>
                <c:pt idx="51098">
                  <c:v>3.5950472333635375</c:v>
                </c:pt>
                <c:pt idx="51099">
                  <c:v>3.5967037377055577</c:v>
                </c:pt>
                <c:pt idx="51100">
                  <c:v>3.5983618107069928</c:v>
                </c:pt>
                <c:pt idx="51101">
                  <c:v>3.6000179228841596</c:v>
                </c:pt>
                <c:pt idx="51102">
                  <c:v>3.6016744272261798</c:v>
                </c:pt>
                <c:pt idx="51103">
                  <c:v>3.6033309315682001</c:v>
                </c:pt>
                <c:pt idx="51104">
                  <c:v>3.6049870437453664</c:v>
                </c:pt>
                <c:pt idx="51105">
                  <c:v>3.6066435480873866</c:v>
                </c:pt>
                <c:pt idx="51106">
                  <c:v>3.6083000524294069</c:v>
                </c:pt>
                <c:pt idx="51107">
                  <c:v>3.6099561646065736</c:v>
                </c:pt>
                <c:pt idx="51108">
                  <c:v>3.6116126689485939</c:v>
                </c:pt>
                <c:pt idx="51109">
                  <c:v>3.6132691732906141</c:v>
                </c:pt>
                <c:pt idx="51110">
                  <c:v>3.6149252854677805</c:v>
                </c:pt>
                <c:pt idx="51111">
                  <c:v>3.6165817898098007</c:v>
                </c:pt>
                <c:pt idx="51112">
                  <c:v>3.6182398628112358</c:v>
                </c:pt>
                <c:pt idx="51113">
                  <c:v>3.619896367153256</c:v>
                </c:pt>
                <c:pt idx="51114">
                  <c:v>3.6215524793304228</c:v>
                </c:pt>
                <c:pt idx="51115">
                  <c:v>3.623208983672443</c:v>
                </c:pt>
                <c:pt idx="51116">
                  <c:v>3.6248654880144633</c:v>
                </c:pt>
                <c:pt idx="51117">
                  <c:v>3.6265216001916301</c:v>
                </c:pt>
                <c:pt idx="51118">
                  <c:v>3.6281781045336503</c:v>
                </c:pt>
                <c:pt idx="51119">
                  <c:v>3.6298346088756706</c:v>
                </c:pt>
                <c:pt idx="51120">
                  <c:v>3.6314907210528369</c:v>
                </c:pt>
                <c:pt idx="51121">
                  <c:v>3.6331472253948571</c:v>
                </c:pt>
                <c:pt idx="51122">
                  <c:v>3.6348037297368774</c:v>
                </c:pt>
                <c:pt idx="51123">
                  <c:v>3.6364598419140441</c:v>
                </c:pt>
                <c:pt idx="51124">
                  <c:v>3.6381179149154792</c:v>
                </c:pt>
                <c:pt idx="51125">
                  <c:v>3.6397744192574994</c:v>
                </c:pt>
                <c:pt idx="51126">
                  <c:v>3.6414305314346658</c:v>
                </c:pt>
                <c:pt idx="51127">
                  <c:v>3.643087035776686</c:v>
                </c:pt>
                <c:pt idx="51128">
                  <c:v>3.6447435401187063</c:v>
                </c:pt>
                <c:pt idx="51129">
                  <c:v>3.646399652295873</c:v>
                </c:pt>
                <c:pt idx="51130">
                  <c:v>3.6480561566378933</c:v>
                </c:pt>
                <c:pt idx="51131">
                  <c:v>3.6497126609799135</c:v>
                </c:pt>
                <c:pt idx="51132">
                  <c:v>3.6513687731570803</c:v>
                </c:pt>
                <c:pt idx="51133">
                  <c:v>3.6530252774991006</c:v>
                </c:pt>
                <c:pt idx="51134">
                  <c:v>3.6546817818411208</c:v>
                </c:pt>
                <c:pt idx="51135">
                  <c:v>3.6563378940182871</c:v>
                </c:pt>
                <c:pt idx="51136">
                  <c:v>3.6579943983603074</c:v>
                </c:pt>
                <c:pt idx="51137">
                  <c:v>3.6596524713617424</c:v>
                </c:pt>
                <c:pt idx="51138">
                  <c:v>3.6613089757037627</c:v>
                </c:pt>
                <c:pt idx="51139">
                  <c:v>3.6629650878809294</c:v>
                </c:pt>
                <c:pt idx="51140">
                  <c:v>3.6646215922229497</c:v>
                </c:pt>
                <c:pt idx="51141">
                  <c:v>3.6662780965649699</c:v>
                </c:pt>
                <c:pt idx="51142">
                  <c:v>3.6679342087421363</c:v>
                </c:pt>
                <c:pt idx="51143">
                  <c:v>3.6537974630424412</c:v>
                </c:pt>
                <c:pt idx="51144">
                  <c:v>3.664783993323796</c:v>
                </c:pt>
                <c:pt idx="51145">
                  <c:v>3.668275</c:v>
                </c:pt>
                <c:pt idx="51146">
                  <c:v>3.6385678371483072</c:v>
                </c:pt>
                <c:pt idx="51147">
                  <c:v>3.706991848831664</c:v>
                </c:pt>
                <c:pt idx="51148">
                  <c:v>3.7376427575685338</c:v>
                </c:pt>
                <c:pt idx="51149">
                  <c:v>3.7253843106819264</c:v>
                </c:pt>
                <c:pt idx="51150">
                  <c:v>3.7225419999999998</c:v>
                </c:pt>
                <c:pt idx="51151">
                  <c:v>3.7380431602288984</c:v>
                </c:pt>
                <c:pt idx="51152">
                  <c:v>3.740631</c:v>
                </c:pt>
                <c:pt idx="51153">
                  <c:v>3.740631</c:v>
                </c:pt>
                <c:pt idx="51154">
                  <c:v>3.740631</c:v>
                </c:pt>
                <c:pt idx="51155">
                  <c:v>3.7398417715965988</c:v>
                </c:pt>
                <c:pt idx="51156">
                  <c:v>3.7337694568862752</c:v>
                </c:pt>
                <c:pt idx="51157">
                  <c:v>3.7276985797504572</c:v>
                </c:pt>
                <c:pt idx="51158">
                  <c:v>3.7216262650401335</c:v>
                </c:pt>
                <c:pt idx="51159">
                  <c:v>3.7155539503298103</c:v>
                </c:pt>
                <c:pt idx="51160">
                  <c:v>3.7094830731939918</c:v>
                </c:pt>
                <c:pt idx="51161">
                  <c:v>3.7034107584836686</c:v>
                </c:pt>
                <c:pt idx="51162">
                  <c:v>3.6973326934753241</c:v>
                </c:pt>
                <c:pt idx="51163">
                  <c:v>3.6912603787650005</c:v>
                </c:pt>
                <c:pt idx="51164">
                  <c:v>3.6863640000000002</c:v>
                </c:pt>
                <c:pt idx="51165">
                  <c:v>3.6827108328564617</c:v>
                </c:pt>
                <c:pt idx="51166">
                  <c:v>3.668275</c:v>
                </c:pt>
                <c:pt idx="51167">
                  <c:v>3.668275</c:v>
                </c:pt>
                <c:pt idx="51168">
                  <c:v>3.668275</c:v>
                </c:pt>
                <c:pt idx="51169">
                  <c:v>3.6641108202193609</c:v>
                </c:pt>
                <c:pt idx="51170">
                  <c:v>3.6544652984505364</c:v>
                </c:pt>
                <c:pt idx="51171">
                  <c:v>3.6594482711015734</c:v>
                </c:pt>
                <c:pt idx="51172">
                  <c:v>3.6457152360515024</c:v>
                </c:pt>
                <c:pt idx="51173">
                  <c:v>3.6850912749472591</c:v>
                </c:pt>
                <c:pt idx="51174">
                  <c:v>3.6801180018206514</c:v>
                </c:pt>
                <c:pt idx="51175">
                  <c:v>3.6751494337774182</c:v>
                </c:pt>
                <c:pt idx="51176">
                  <c:v>3.6701820420050288</c:v>
                </c:pt>
                <c:pt idx="51177">
                  <c:v>3.6652134739617952</c:v>
                </c:pt>
                <c:pt idx="51178">
                  <c:v>3.660244905918562</c:v>
                </c:pt>
                <c:pt idx="51179">
                  <c:v>3.6552775141461726</c:v>
                </c:pt>
                <c:pt idx="51180">
                  <c:v>3.650308946102939</c:v>
                </c:pt>
                <c:pt idx="51181">
                  <c:v>3.6453403780597058</c:v>
                </c:pt>
                <c:pt idx="51182">
                  <c:v>3.6403729862873164</c:v>
                </c:pt>
                <c:pt idx="51183">
                  <c:v>3.6354044182440828</c:v>
                </c:pt>
                <c:pt idx="51184">
                  <c:v>3.6304358502008496</c:v>
                </c:pt>
                <c:pt idx="51185">
                  <c:v>3.6254684584284602</c:v>
                </c:pt>
                <c:pt idx="51186">
                  <c:v>3.6204998903852266</c:v>
                </c:pt>
                <c:pt idx="51187">
                  <c:v>3.6155266172586193</c:v>
                </c:pt>
                <c:pt idx="51188">
                  <c:v>3.6105580492153861</c:v>
                </c:pt>
                <c:pt idx="51189">
                  <c:v>3.6055906574429963</c:v>
                </c:pt>
                <c:pt idx="51190">
                  <c:v>3.6006220893997631</c:v>
                </c:pt>
                <c:pt idx="51191">
                  <c:v>3.5956535213565299</c:v>
                </c:pt>
                <c:pt idx="51192">
                  <c:v>3.5906861295841401</c:v>
                </c:pt>
                <c:pt idx="51193">
                  <c:v>3.5857175615409069</c:v>
                </c:pt>
                <c:pt idx="51194">
                  <c:v>3.5807489934976737</c:v>
                </c:pt>
                <c:pt idx="51195">
                  <c:v>3.5757816017252839</c:v>
                </c:pt>
                <c:pt idx="51196">
                  <c:v>3.5708130336820507</c:v>
                </c:pt>
                <c:pt idx="51197">
                  <c:v>3.5658444656388175</c:v>
                </c:pt>
                <c:pt idx="51198">
                  <c:v>3.5608770738664277</c:v>
                </c:pt>
                <c:pt idx="51199">
                  <c:v>3.55590380073982</c:v>
                </c:pt>
                <c:pt idx="51200">
                  <c:v>3.5509352326965868</c:v>
                </c:pt>
                <c:pt idx="51201">
                  <c:v>3.545967840924197</c:v>
                </c:pt>
                <c:pt idx="51202">
                  <c:v>3.5409992728809638</c:v>
                </c:pt>
                <c:pt idx="51203">
                  <c:v>3.5360307048377306</c:v>
                </c:pt>
                <c:pt idx="51204">
                  <c:v>3.5310633130653408</c:v>
                </c:pt>
                <c:pt idx="51205">
                  <c:v>3.5260947450221076</c:v>
                </c:pt>
                <c:pt idx="51206">
                  <c:v>3.5235539999999999</c:v>
                </c:pt>
                <c:pt idx="51207">
                  <c:v>3.5325769346685743</c:v>
                </c:pt>
                <c:pt idx="51208">
                  <c:v>3.5507953266571293</c:v>
                </c:pt>
                <c:pt idx="51209">
                  <c:v>3.5597319999999999</c:v>
                </c:pt>
                <c:pt idx="51210">
                  <c:v>3.5481235160435678</c:v>
                </c:pt>
                <c:pt idx="51211">
                  <c:v>3.4945642098910805</c:v>
                </c:pt>
                <c:pt idx="51212">
                  <c:v>3.5419836992348439</c:v>
                </c:pt>
                <c:pt idx="51213">
                  <c:v>3.5294001448336769</c:v>
                </c:pt>
                <c:pt idx="51214">
                  <c:v>3.5649664677656756</c:v>
                </c:pt>
                <c:pt idx="51215">
                  <c:v>3.5473177716303708</c:v>
                </c:pt>
                <c:pt idx="51216">
                  <c:v>3.5416430000000001</c:v>
                </c:pt>
                <c:pt idx="51217">
                  <c:v>3.5141529711217183</c:v>
                </c:pt>
                <c:pt idx="51218">
                  <c:v>3.5470883061516449</c:v>
                </c:pt>
                <c:pt idx="51219">
                  <c:v>3.5317296243146603</c:v>
                </c:pt>
                <c:pt idx="51220">
                  <c:v>3.5211997777020887</c:v>
                </c:pt>
                <c:pt idx="51221">
                  <c:v>3.5181633700726609</c:v>
                </c:pt>
                <c:pt idx="51222">
                  <c:v>3.5151269624432331</c:v>
                </c:pt>
                <c:pt idx="51223">
                  <c:v>3.5120912736603085</c:v>
                </c:pt>
                <c:pt idx="51224">
                  <c:v>3.5090519906448683</c:v>
                </c:pt>
                <c:pt idx="51225">
                  <c:v>3.5060155830154405</c:v>
                </c:pt>
                <c:pt idx="51226">
                  <c:v>3.5029798942325159</c:v>
                </c:pt>
                <c:pt idx="51227">
                  <c:v>3.4999434866030881</c:v>
                </c:pt>
                <c:pt idx="51228">
                  <c:v>3.4969070789736603</c:v>
                </c:pt>
                <c:pt idx="51229">
                  <c:v>3.4938713901907357</c:v>
                </c:pt>
                <c:pt idx="51230">
                  <c:v>3.4908349825613079</c:v>
                </c:pt>
                <c:pt idx="51231">
                  <c:v>3.4877985749318801</c:v>
                </c:pt>
                <c:pt idx="51232">
                  <c:v>3.4847628861489555</c:v>
                </c:pt>
                <c:pt idx="51233">
                  <c:v>3.4817264785195277</c:v>
                </c:pt>
                <c:pt idx="51234">
                  <c:v>3.4786900708900999</c:v>
                </c:pt>
                <c:pt idx="51235">
                  <c:v>3.4756543821071753</c:v>
                </c:pt>
                <c:pt idx="51236">
                  <c:v>3.4726179744777474</c:v>
                </c:pt>
                <c:pt idx="51237">
                  <c:v>3.4695786914623068</c:v>
                </c:pt>
                <c:pt idx="51238">
                  <c:v>3.466542283832879</c:v>
                </c:pt>
                <c:pt idx="51239">
                  <c:v>3.4635065950499544</c:v>
                </c:pt>
                <c:pt idx="51240">
                  <c:v>3.4604701874205266</c:v>
                </c:pt>
                <c:pt idx="51241">
                  <c:v>3.4574337797910988</c:v>
                </c:pt>
                <c:pt idx="51242">
                  <c:v>3.4543980910081742</c:v>
                </c:pt>
                <c:pt idx="51243">
                  <c:v>3.4513616833787464</c:v>
                </c:pt>
                <c:pt idx="51244">
                  <c:v>3.4483252757493186</c:v>
                </c:pt>
                <c:pt idx="51245">
                  <c:v>3.445289586966394</c:v>
                </c:pt>
                <c:pt idx="51246">
                  <c:v>3.4422531793369662</c:v>
                </c:pt>
                <c:pt idx="51247">
                  <c:v>3.4392167717075384</c:v>
                </c:pt>
                <c:pt idx="51248">
                  <c:v>3.4361810829246138</c:v>
                </c:pt>
                <c:pt idx="51249">
                  <c:v>3.4331417999091736</c:v>
                </c:pt>
                <c:pt idx="51250">
                  <c:v>3.4301053922797458</c:v>
                </c:pt>
                <c:pt idx="51251">
                  <c:v>3.4270697034968212</c:v>
                </c:pt>
                <c:pt idx="51252">
                  <c:v>3.4240332958673934</c:v>
                </c:pt>
                <c:pt idx="51253">
                  <c:v>3.4209968882379655</c:v>
                </c:pt>
                <c:pt idx="51254">
                  <c:v>3.417961199455041</c:v>
                </c:pt>
                <c:pt idx="51255">
                  <c:v>3.4149247918256131</c:v>
                </c:pt>
                <c:pt idx="51256">
                  <c:v>3.4118883841961853</c:v>
                </c:pt>
                <c:pt idx="51257">
                  <c:v>3.4088526954132607</c:v>
                </c:pt>
                <c:pt idx="51258">
                  <c:v>3.4058162877838329</c:v>
                </c:pt>
                <c:pt idx="51259">
                  <c:v>3.4027798801544051</c:v>
                </c:pt>
                <c:pt idx="51260">
                  <c:v>3.3997441913714805</c:v>
                </c:pt>
                <c:pt idx="51261">
                  <c:v>3.3982057632769709</c:v>
                </c:pt>
                <c:pt idx="51262">
                  <c:v>3.4150109999999998</c:v>
                </c:pt>
                <c:pt idx="51263">
                  <c:v>3.4103392606103955</c:v>
                </c:pt>
                <c:pt idx="51264">
                  <c:v>3.3590543051251491</c:v>
                </c:pt>
                <c:pt idx="51265">
                  <c:v>3.3444541747734857</c:v>
                </c:pt>
                <c:pt idx="51266">
                  <c:v>3.3682620886349599</c:v>
                </c:pt>
                <c:pt idx="51267">
                  <c:v>3.378825</c:v>
                </c:pt>
                <c:pt idx="51268">
                  <c:v>3.3651104163090131</c:v>
                </c:pt>
                <c:pt idx="51269">
                  <c:v>3.396922</c:v>
                </c:pt>
                <c:pt idx="51270">
                  <c:v>3.396922</c:v>
                </c:pt>
                <c:pt idx="51271">
                  <c:v>3.376842190703218</c:v>
                </c:pt>
                <c:pt idx="51272">
                  <c:v>3.3767448047210302</c:v>
                </c:pt>
                <c:pt idx="51273">
                  <c:v>3.4400444206008585</c:v>
                </c:pt>
                <c:pt idx="51274">
                  <c:v>3.4370082460658082</c:v>
                </c:pt>
                <c:pt idx="51275">
                  <c:v>3.4150109999999998</c:v>
                </c:pt>
                <c:pt idx="51276">
                  <c:v>3.4223518388173582</c:v>
                </c:pt>
                <c:pt idx="51277">
                  <c:v>3.4256297691940869</c:v>
                </c:pt>
                <c:pt idx="51278">
                  <c:v>3.4150109999999998</c:v>
                </c:pt>
                <c:pt idx="51279">
                  <c:v>3.4150109999999998</c:v>
                </c:pt>
                <c:pt idx="51280">
                  <c:v>3.413565005295387</c:v>
                </c:pt>
                <c:pt idx="51281">
                  <c:v>3.4102090263765494</c:v>
                </c:pt>
                <c:pt idx="51282">
                  <c:v>3.4068538419602969</c:v>
                </c:pt>
                <c:pt idx="51283">
                  <c:v>3.4034978630414594</c:v>
                </c:pt>
                <c:pt idx="51284">
                  <c:v>3.4001418841226219</c:v>
                </c:pt>
                <c:pt idx="51285">
                  <c:v>3.3967866997063694</c:v>
                </c:pt>
                <c:pt idx="51286">
                  <c:v>3.3934307207875318</c:v>
                </c:pt>
                <c:pt idx="51287">
                  <c:v>3.3900715638583545</c:v>
                </c:pt>
                <c:pt idx="51288">
                  <c:v>3.386715584939517</c:v>
                </c:pt>
                <c:pt idx="51289">
                  <c:v>3.3833604005232645</c:v>
                </c:pt>
                <c:pt idx="51290">
                  <c:v>3.3800044216044269</c:v>
                </c:pt>
                <c:pt idx="51291">
                  <c:v>3.3766484426855894</c:v>
                </c:pt>
                <c:pt idx="51292">
                  <c:v>3.3732932582693369</c:v>
                </c:pt>
                <c:pt idx="51293">
                  <c:v>3.3699372793504994</c:v>
                </c:pt>
                <c:pt idx="51294">
                  <c:v>3.3665813004316618</c:v>
                </c:pt>
                <c:pt idx="51295">
                  <c:v>3.3632261160154093</c:v>
                </c:pt>
                <c:pt idx="51296">
                  <c:v>3.3598701370965718</c:v>
                </c:pt>
                <c:pt idx="51297">
                  <c:v>3.3565141581777342</c:v>
                </c:pt>
                <c:pt idx="51298">
                  <c:v>3.3531589737614818</c:v>
                </c:pt>
                <c:pt idx="51299">
                  <c:v>3.3497998168323044</c:v>
                </c:pt>
                <c:pt idx="51300">
                  <c:v>3.3464438379134669</c:v>
                </c:pt>
                <c:pt idx="51301">
                  <c:v>3.3430886534972144</c:v>
                </c:pt>
                <c:pt idx="51302">
                  <c:v>3.3397326745783769</c:v>
                </c:pt>
                <c:pt idx="51303">
                  <c:v>3.3363766956595393</c:v>
                </c:pt>
                <c:pt idx="51304">
                  <c:v>3.3330215112432868</c:v>
                </c:pt>
                <c:pt idx="51305">
                  <c:v>3.3296655323244493</c:v>
                </c:pt>
                <c:pt idx="51306">
                  <c:v>3.3263095534056117</c:v>
                </c:pt>
                <c:pt idx="51307">
                  <c:v>3.3229543689893593</c:v>
                </c:pt>
                <c:pt idx="51308">
                  <c:v>3.3195983900705217</c:v>
                </c:pt>
                <c:pt idx="51309">
                  <c:v>3.3162424111516842</c:v>
                </c:pt>
                <c:pt idx="51310">
                  <c:v>3.3128872267354312</c:v>
                </c:pt>
                <c:pt idx="51311">
                  <c:v>3.3095312478165941</c:v>
                </c:pt>
                <c:pt idx="51312">
                  <c:v>3.3061720908874168</c:v>
                </c:pt>
                <c:pt idx="51313">
                  <c:v>3.3028161119685793</c:v>
                </c:pt>
                <c:pt idx="51314">
                  <c:v>3.2994609275523263</c:v>
                </c:pt>
                <c:pt idx="51315">
                  <c:v>3.2961049486334888</c:v>
                </c:pt>
                <c:pt idx="51316">
                  <c:v>3.2927489697146517</c:v>
                </c:pt>
                <c:pt idx="51317">
                  <c:v>3.2893937852983988</c:v>
                </c:pt>
                <c:pt idx="51318">
                  <c:v>3.2502289155937052</c:v>
                </c:pt>
                <c:pt idx="51319">
                  <c:v>3.2469547019551741</c:v>
                </c:pt>
                <c:pt idx="51320">
                  <c:v>3.2651713903195039</c:v>
                </c:pt>
                <c:pt idx="51321">
                  <c:v>3.2571953401668652</c:v>
                </c:pt>
                <c:pt idx="51322">
                  <c:v>3.2389715593705293</c:v>
                </c:pt>
                <c:pt idx="51323">
                  <c:v>3.2341039999999999</c:v>
                </c:pt>
                <c:pt idx="51324">
                  <c:v>3.2476030803337306</c:v>
                </c:pt>
                <c:pt idx="51325">
                  <c:v>3.2249538965188367</c:v>
                </c:pt>
                <c:pt idx="51326">
                  <c:v>3.2435133235574631</c:v>
                </c:pt>
                <c:pt idx="51327">
                  <c:v>3.2539222155874485</c:v>
                </c:pt>
                <c:pt idx="51328">
                  <c:v>3.2561809008971725</c:v>
                </c:pt>
                <c:pt idx="51329">
                  <c:v>3.2584390514802606</c:v>
                </c:pt>
                <c:pt idx="51330">
                  <c:v>3.260697736789985</c:v>
                </c:pt>
                <c:pt idx="51331">
                  <c:v>3.2629564220997089</c:v>
                </c:pt>
                <c:pt idx="51332">
                  <c:v>3.265214572682797</c:v>
                </c:pt>
                <c:pt idx="51333">
                  <c:v>3.267473257992521</c:v>
                </c:pt>
                <c:pt idx="51334">
                  <c:v>3.2697319433022454</c:v>
                </c:pt>
                <c:pt idx="51335">
                  <c:v>3.2719900938853335</c:v>
                </c:pt>
                <c:pt idx="51336">
                  <c:v>3.2742487791950574</c:v>
                </c:pt>
                <c:pt idx="51337">
                  <c:v>3.2765096034113248</c:v>
                </c:pt>
                <c:pt idx="51338">
                  <c:v>3.2787682887210488</c:v>
                </c:pt>
                <c:pt idx="51339">
                  <c:v>3.2810264393041373</c:v>
                </c:pt>
                <c:pt idx="51340">
                  <c:v>3.2832851246138612</c:v>
                </c:pt>
                <c:pt idx="51341">
                  <c:v>3.2855438099235852</c:v>
                </c:pt>
                <c:pt idx="51342">
                  <c:v>3.2878019605066733</c:v>
                </c:pt>
                <c:pt idx="51343">
                  <c:v>3.2900606458163977</c:v>
                </c:pt>
                <c:pt idx="51344">
                  <c:v>3.2923193311261216</c:v>
                </c:pt>
                <c:pt idx="51345">
                  <c:v>3.2945774817092097</c:v>
                </c:pt>
                <c:pt idx="51346">
                  <c:v>3.2968361670189337</c:v>
                </c:pt>
                <c:pt idx="51347">
                  <c:v>3.2990943176020222</c:v>
                </c:pt>
                <c:pt idx="51348">
                  <c:v>3.3013530029117462</c:v>
                </c:pt>
                <c:pt idx="51349">
                  <c:v>3.3036138271280135</c:v>
                </c:pt>
                <c:pt idx="51350">
                  <c:v>3.3058725124377375</c:v>
                </c:pt>
                <c:pt idx="51351">
                  <c:v>3.3081306630208256</c:v>
                </c:pt>
                <c:pt idx="51352">
                  <c:v>3.31038934833055</c:v>
                </c:pt>
                <c:pt idx="51353">
                  <c:v>3.3126480336402739</c:v>
                </c:pt>
                <c:pt idx="51354">
                  <c:v>3.314906184223362</c:v>
                </c:pt>
                <c:pt idx="51355">
                  <c:v>3.317164869533086</c:v>
                </c:pt>
                <c:pt idx="51356">
                  <c:v>3.3194235548428104</c:v>
                </c:pt>
                <c:pt idx="51357">
                  <c:v>3.3216817054258985</c:v>
                </c:pt>
                <c:pt idx="51358">
                  <c:v>3.3239403907356224</c:v>
                </c:pt>
                <c:pt idx="51359">
                  <c:v>3.3261990760453464</c:v>
                </c:pt>
                <c:pt idx="51360">
                  <c:v>3.3284572266284349</c:v>
                </c:pt>
                <c:pt idx="51361">
                  <c:v>3.3307159119381589</c:v>
                </c:pt>
                <c:pt idx="51362">
                  <c:v>3.3329767361544262</c:v>
                </c:pt>
                <c:pt idx="51363">
                  <c:v>3.3352354214641502</c:v>
                </c:pt>
                <c:pt idx="51364">
                  <c:v>3.3374935720472383</c:v>
                </c:pt>
                <c:pt idx="51365">
                  <c:v>3.3397522573569622</c:v>
                </c:pt>
                <c:pt idx="51366">
                  <c:v>3.3420109426666866</c:v>
                </c:pt>
                <c:pt idx="51367">
                  <c:v>3.3442690932497747</c:v>
                </c:pt>
                <c:pt idx="51368">
                  <c:v>3.3465277785594987</c:v>
                </c:pt>
                <c:pt idx="51369">
                  <c:v>3.3487859291425872</c:v>
                </c:pt>
                <c:pt idx="51370">
                  <c:v>3.3510446144523112</c:v>
                </c:pt>
                <c:pt idx="51371">
                  <c:v>3.3533032997620351</c:v>
                </c:pt>
                <c:pt idx="51372">
                  <c:v>3.3555614503451232</c:v>
                </c:pt>
                <c:pt idx="51373">
                  <c:v>3.3578201356548476</c:v>
                </c:pt>
                <c:pt idx="51374">
                  <c:v>3.3600809598711145</c:v>
                </c:pt>
                <c:pt idx="51375">
                  <c:v>3.3607360000000002</c:v>
                </c:pt>
                <c:pt idx="51376">
                  <c:v>3.4129691804529201</c:v>
                </c:pt>
                <c:pt idx="51377">
                  <c:v>3.4067299127324748</c:v>
                </c:pt>
                <c:pt idx="51378">
                  <c:v>3.4368660429184548</c:v>
                </c:pt>
                <c:pt idx="51379">
                  <c:v>3.4377529463647201</c:v>
                </c:pt>
                <c:pt idx="51380">
                  <c:v>3.4331</c:v>
                </c:pt>
                <c:pt idx="51381">
                  <c:v>3.4331</c:v>
                </c:pt>
                <c:pt idx="51382">
                  <c:v>3.4192809356223175</c:v>
                </c:pt>
                <c:pt idx="51383">
                  <c:v>3.428942847106454</c:v>
                </c:pt>
                <c:pt idx="51384">
                  <c:v>3.4471704797136038</c:v>
                </c:pt>
                <c:pt idx="51385">
                  <c:v>3.4795864434907009</c:v>
                </c:pt>
                <c:pt idx="51386">
                  <c:v>3.45119</c:v>
                </c:pt>
                <c:pt idx="51387">
                  <c:v>3.5100928102836879</c:v>
                </c:pt>
                <c:pt idx="51388">
                  <c:v>3.4669046205673757</c:v>
                </c:pt>
                <c:pt idx="51389">
                  <c:v>3.459174894636472</c:v>
                </c:pt>
                <c:pt idx="51390">
                  <c:v>3.4544430824201999</c:v>
                </c:pt>
                <c:pt idx="51391">
                  <c:v>3.4811331589498806</c:v>
                </c:pt>
                <c:pt idx="51392">
                  <c:v>3.4880276896095093</c:v>
                </c:pt>
                <c:pt idx="51393">
                  <c:v>3.4888245922110421</c:v>
                </c:pt>
                <c:pt idx="51394">
                  <c:v>3.4896213061519212</c:v>
                </c:pt>
                <c:pt idx="51395">
                  <c:v>3.4904182087534537</c:v>
                </c:pt>
                <c:pt idx="51396">
                  <c:v>3.4912151113549865</c:v>
                </c:pt>
                <c:pt idx="51397">
                  <c:v>3.4920118252958656</c:v>
                </c:pt>
                <c:pt idx="51398">
                  <c:v>3.4928087278973985</c:v>
                </c:pt>
                <c:pt idx="51399">
                  <c:v>3.493606385141546</c:v>
                </c:pt>
                <c:pt idx="51400">
                  <c:v>3.4944032877430788</c:v>
                </c:pt>
                <c:pt idx="51401">
                  <c:v>3.4952000016839579</c:v>
                </c:pt>
                <c:pt idx="51402">
                  <c:v>3.4959969042854908</c:v>
                </c:pt>
                <c:pt idx="51403">
                  <c:v>3.4967938068870237</c:v>
                </c:pt>
                <c:pt idx="51404">
                  <c:v>3.4975905208279023</c:v>
                </c:pt>
                <c:pt idx="51405">
                  <c:v>3.4983874234294352</c:v>
                </c:pt>
                <c:pt idx="51406">
                  <c:v>3.4991843260309681</c:v>
                </c:pt>
                <c:pt idx="51407">
                  <c:v>3.4999810399718472</c:v>
                </c:pt>
                <c:pt idx="51408">
                  <c:v>3.5007779425733796</c:v>
                </c:pt>
                <c:pt idx="51409">
                  <c:v>3.5015748451749125</c:v>
                </c:pt>
                <c:pt idx="51410">
                  <c:v>3.5023715591157916</c:v>
                </c:pt>
                <c:pt idx="51411">
                  <c:v>3.5031684617173244</c:v>
                </c:pt>
                <c:pt idx="51412">
                  <c:v>3.5039661189614724</c:v>
                </c:pt>
                <c:pt idx="51413">
                  <c:v>3.504762832902351</c:v>
                </c:pt>
                <c:pt idx="51414">
                  <c:v>3.5055597355038839</c:v>
                </c:pt>
                <c:pt idx="51415">
                  <c:v>3.5063566381054168</c:v>
                </c:pt>
                <c:pt idx="51416">
                  <c:v>3.5071533520462959</c:v>
                </c:pt>
                <c:pt idx="51417">
                  <c:v>3.5079502546478283</c:v>
                </c:pt>
                <c:pt idx="51418">
                  <c:v>3.5087471572493611</c:v>
                </c:pt>
                <c:pt idx="51419">
                  <c:v>3.5095438711902402</c:v>
                </c:pt>
                <c:pt idx="51420">
                  <c:v>3.5103407737917731</c:v>
                </c:pt>
                <c:pt idx="51421">
                  <c:v>3.5111376763933055</c:v>
                </c:pt>
                <c:pt idx="51422">
                  <c:v>3.5119343903341846</c:v>
                </c:pt>
                <c:pt idx="51423">
                  <c:v>3.5127312929357175</c:v>
                </c:pt>
                <c:pt idx="51424">
                  <c:v>3.5135289501798654</c:v>
                </c:pt>
                <c:pt idx="51425">
                  <c:v>3.5143258527813983</c:v>
                </c:pt>
                <c:pt idx="51426">
                  <c:v>3.515122566722277</c:v>
                </c:pt>
                <c:pt idx="51427">
                  <c:v>3.5159194693238098</c:v>
                </c:pt>
                <c:pt idx="51428">
                  <c:v>3.5167163719253427</c:v>
                </c:pt>
                <c:pt idx="51429">
                  <c:v>3.5175130858662218</c:v>
                </c:pt>
                <c:pt idx="51430">
                  <c:v>3.5183099884677542</c:v>
                </c:pt>
                <c:pt idx="51431">
                  <c:v>3.5191068910692871</c:v>
                </c:pt>
                <c:pt idx="51432">
                  <c:v>3.5199036050101662</c:v>
                </c:pt>
                <c:pt idx="51433">
                  <c:v>3.5207005076116991</c:v>
                </c:pt>
                <c:pt idx="51434">
                  <c:v>3.5214974102132315</c:v>
                </c:pt>
                <c:pt idx="51435">
                  <c:v>3.5222941241541106</c:v>
                </c:pt>
                <c:pt idx="51436">
                  <c:v>3.5230910267556435</c:v>
                </c:pt>
                <c:pt idx="51437">
                  <c:v>3.5158988135431568</c:v>
                </c:pt>
                <c:pt idx="51438">
                  <c:v>3.5132344729439811</c:v>
                </c:pt>
                <c:pt idx="51439">
                  <c:v>3.5156485312350978</c:v>
                </c:pt>
                <c:pt idx="51440">
                  <c:v>3.5054560000000001</c:v>
                </c:pt>
                <c:pt idx="51441">
                  <c:v>3.4972905271557884</c:v>
                </c:pt>
                <c:pt idx="51442">
                  <c:v>3.4625167241954706</c:v>
                </c:pt>
                <c:pt idx="51443">
                  <c:v>3.4499209585121604</c:v>
                </c:pt>
                <c:pt idx="51444">
                  <c:v>3.4863491163567</c:v>
                </c:pt>
                <c:pt idx="51445">
                  <c:v>3.5054560000000001</c:v>
                </c:pt>
                <c:pt idx="51446">
                  <c:v>3.5036681144381281</c:v>
                </c:pt>
                <c:pt idx="51447">
                  <c:v>3.4999633839534448</c:v>
                </c:pt>
                <c:pt idx="51448">
                  <c:v>3.4962577761941969</c:v>
                </c:pt>
                <c:pt idx="51449">
                  <c:v>3.4925486593366921</c:v>
                </c:pt>
                <c:pt idx="51450">
                  <c:v>3.4888430515774442</c:v>
                </c:pt>
                <c:pt idx="51451">
                  <c:v>3.4851383210927609</c:v>
                </c:pt>
                <c:pt idx="51452">
                  <c:v>3.481432713333513</c:v>
                </c:pt>
                <c:pt idx="51453">
                  <c:v>3.4777271055742651</c:v>
                </c:pt>
                <c:pt idx="51454">
                  <c:v>3.4740223750895818</c:v>
                </c:pt>
                <c:pt idx="51455">
                  <c:v>3.4703167673303339</c:v>
                </c:pt>
                <c:pt idx="51456">
                  <c:v>3.466611159571086</c:v>
                </c:pt>
                <c:pt idx="51457">
                  <c:v>3.4629064290864027</c:v>
                </c:pt>
                <c:pt idx="51458">
                  <c:v>3.4592008213271548</c:v>
                </c:pt>
                <c:pt idx="51459">
                  <c:v>3.4554952135679069</c:v>
                </c:pt>
                <c:pt idx="51460">
                  <c:v>3.4517904830832236</c:v>
                </c:pt>
                <c:pt idx="51461">
                  <c:v>3.4480848753239757</c:v>
                </c:pt>
                <c:pt idx="51462">
                  <c:v>3.4443757584664709</c:v>
                </c:pt>
                <c:pt idx="51463">
                  <c:v>3.4406710279817876</c:v>
                </c:pt>
                <c:pt idx="51464">
                  <c:v>3.4369654202225397</c:v>
                </c:pt>
                <c:pt idx="51465">
                  <c:v>3.4332598124632918</c:v>
                </c:pt>
                <c:pt idx="51466">
                  <c:v>3.429555081978608</c:v>
                </c:pt>
                <c:pt idx="51467">
                  <c:v>3.4258494742193606</c:v>
                </c:pt>
                <c:pt idx="51468">
                  <c:v>3.4221438664601127</c:v>
                </c:pt>
                <c:pt idx="51469">
                  <c:v>3.4184391359754289</c:v>
                </c:pt>
                <c:pt idx="51470">
                  <c:v>3.4147335282161815</c:v>
                </c:pt>
                <c:pt idx="51471">
                  <c:v>3.4110279204569336</c:v>
                </c:pt>
                <c:pt idx="51472">
                  <c:v>3.4073231899722498</c:v>
                </c:pt>
                <c:pt idx="51473">
                  <c:v>3.4036175822130019</c:v>
                </c:pt>
                <c:pt idx="51474">
                  <c:v>3.3999084653554976</c:v>
                </c:pt>
                <c:pt idx="51475">
                  <c:v>3.3962028575962497</c:v>
                </c:pt>
                <c:pt idx="51476">
                  <c:v>3.392498127111566</c:v>
                </c:pt>
                <c:pt idx="51477">
                  <c:v>3.3887925193523185</c:v>
                </c:pt>
                <c:pt idx="51478">
                  <c:v>3.3850869115930706</c:v>
                </c:pt>
                <c:pt idx="51479">
                  <c:v>3.3813821811083868</c:v>
                </c:pt>
                <c:pt idx="51480">
                  <c:v>3.377676573349139</c:v>
                </c:pt>
                <c:pt idx="51481">
                  <c:v>3.3739709655898915</c:v>
                </c:pt>
                <c:pt idx="51482">
                  <c:v>3.3702662351052077</c:v>
                </c:pt>
                <c:pt idx="51483">
                  <c:v>3.3665606273459598</c:v>
                </c:pt>
                <c:pt idx="51484">
                  <c:v>3.3628550195867124</c:v>
                </c:pt>
                <c:pt idx="51485">
                  <c:v>3.3591502891020286</c:v>
                </c:pt>
                <c:pt idx="51486">
                  <c:v>3.3554446813427807</c:v>
                </c:pt>
                <c:pt idx="51487">
                  <c:v>3.3517355644852764</c:v>
                </c:pt>
                <c:pt idx="51488">
                  <c:v>3.3480308340005926</c:v>
                </c:pt>
                <c:pt idx="51489">
                  <c:v>3.3443252262413448</c:v>
                </c:pt>
                <c:pt idx="51490">
                  <c:v>3.3526144961850264</c:v>
                </c:pt>
                <c:pt idx="51491">
                  <c:v>3.3405556615017882</c:v>
                </c:pt>
                <c:pt idx="51492">
                  <c:v>3.3449933080591321</c:v>
                </c:pt>
                <c:pt idx="51493">
                  <c:v>3.3400419079637578</c:v>
                </c:pt>
                <c:pt idx="51494">
                  <c:v>3.3245580000000001</c:v>
                </c:pt>
                <c:pt idx="51495">
                  <c:v>3.3245580000000001</c:v>
                </c:pt>
                <c:pt idx="51496">
                  <c:v>3.3352845958512161</c:v>
                </c:pt>
                <c:pt idx="51497">
                  <c:v>3.3534986747734861</c:v>
                </c:pt>
                <c:pt idx="51498">
                  <c:v>3.3607360000000002</c:v>
                </c:pt>
                <c:pt idx="51499">
                  <c:v>3.3621356384660381</c:v>
                </c:pt>
                <c:pt idx="51500">
                  <c:v>3.3644280281056438</c:v>
                </c:pt>
                <c:pt idx="51501">
                  <c:v>3.3667198750393692</c:v>
                </c:pt>
                <c:pt idx="51502">
                  <c:v>3.3690122646789749</c:v>
                </c:pt>
                <c:pt idx="51503">
                  <c:v>3.371304654318581</c:v>
                </c:pt>
                <c:pt idx="51504">
                  <c:v>3.3735965012523059</c:v>
                </c:pt>
                <c:pt idx="51505">
                  <c:v>3.375888890891912</c:v>
                </c:pt>
                <c:pt idx="51506">
                  <c:v>3.3781812805315177</c:v>
                </c:pt>
                <c:pt idx="51507">
                  <c:v>3.3804731274652431</c:v>
                </c:pt>
                <c:pt idx="51508">
                  <c:v>3.3827655171048487</c:v>
                </c:pt>
                <c:pt idx="51509">
                  <c:v>3.3850579067444548</c:v>
                </c:pt>
                <c:pt idx="51510">
                  <c:v>3.3873497536781798</c:v>
                </c:pt>
                <c:pt idx="51511">
                  <c:v>3.3896421433177859</c:v>
                </c:pt>
                <c:pt idx="51512">
                  <c:v>3.3919367037809138</c:v>
                </c:pt>
                <c:pt idx="51513">
                  <c:v>3.3942285507146392</c:v>
                </c:pt>
                <c:pt idx="51514">
                  <c:v>3.3965209403542449</c:v>
                </c:pt>
                <c:pt idx="51515">
                  <c:v>3.3668532804005724</c:v>
                </c:pt>
                <c:pt idx="51516">
                  <c:v>3.375892114926085</c:v>
                </c:pt>
                <c:pt idx="51517">
                  <c:v>3.378825</c:v>
                </c:pt>
                <c:pt idx="51518">
                  <c:v>3.3634144141630902</c:v>
                </c:pt>
                <c:pt idx="51519">
                  <c:v>3.3762716647591797</c:v>
                </c:pt>
                <c:pt idx="51520">
                  <c:v>3.378825</c:v>
                </c:pt>
                <c:pt idx="51521">
                  <c:v>3.3946226672228845</c:v>
                </c:pt>
                <c:pt idx="51522">
                  <c:v>3.4287524291845495</c:v>
                </c:pt>
                <c:pt idx="51523">
                  <c:v>3.4491454935622317</c:v>
                </c:pt>
                <c:pt idx="51524">
                  <c:v>3.4552377021910687</c:v>
                </c:pt>
                <c:pt idx="51525">
                  <c:v>3.4597921758338699</c:v>
                </c:pt>
                <c:pt idx="51526">
                  <c:v>3.4643455712395395</c:v>
                </c:pt>
                <c:pt idx="51527">
                  <c:v>3.4689000448823402</c:v>
                </c:pt>
                <c:pt idx="51528">
                  <c:v>3.4734545185251413</c:v>
                </c:pt>
                <c:pt idx="51529">
                  <c:v>3.4780079139308109</c:v>
                </c:pt>
                <c:pt idx="51530">
                  <c:v>3.4825623875736116</c:v>
                </c:pt>
                <c:pt idx="51531">
                  <c:v>3.4871168612164127</c:v>
                </c:pt>
                <c:pt idx="51532">
                  <c:v>3.4916702566220823</c:v>
                </c:pt>
                <c:pt idx="51533">
                  <c:v>3.4962247302648835</c:v>
                </c:pt>
                <c:pt idx="51534">
                  <c:v>3.5007792039076842</c:v>
                </c:pt>
                <c:pt idx="51535">
                  <c:v>3.5053325993133537</c:v>
                </c:pt>
                <c:pt idx="51536">
                  <c:v>3.5098870729561549</c:v>
                </c:pt>
                <c:pt idx="51537">
                  <c:v>3.514445859547481</c:v>
                </c:pt>
                <c:pt idx="51538">
                  <c:v>3.5189992549531506</c:v>
                </c:pt>
                <c:pt idx="51539">
                  <c:v>3.5235537285959517</c:v>
                </c:pt>
                <c:pt idx="51540">
                  <c:v>3.5281082022387524</c:v>
                </c:pt>
                <c:pt idx="51541">
                  <c:v>3.532661597644422</c:v>
                </c:pt>
                <c:pt idx="51542">
                  <c:v>3.5372160712872232</c:v>
                </c:pt>
                <c:pt idx="51543">
                  <c:v>3.5417705449300239</c:v>
                </c:pt>
                <c:pt idx="51544">
                  <c:v>3.5463239403356939</c:v>
                </c:pt>
                <c:pt idx="51545">
                  <c:v>3.5508784139784946</c:v>
                </c:pt>
                <c:pt idx="51546">
                  <c:v>3.5554328876212957</c:v>
                </c:pt>
                <c:pt idx="51547">
                  <c:v>3.5599862830269653</c:v>
                </c:pt>
                <c:pt idx="51548">
                  <c:v>3.564540756669766</c:v>
                </c:pt>
                <c:pt idx="51549">
                  <c:v>3.5690995432610926</c:v>
                </c:pt>
                <c:pt idx="51550">
                  <c:v>3.5736540169038933</c:v>
                </c:pt>
                <c:pt idx="51551">
                  <c:v>3.5782074123095629</c:v>
                </c:pt>
                <c:pt idx="51552">
                  <c:v>3.582761885952364</c:v>
                </c:pt>
                <c:pt idx="51553">
                  <c:v>3.5873163595951647</c:v>
                </c:pt>
                <c:pt idx="51554">
                  <c:v>3.5918697550008343</c:v>
                </c:pt>
                <c:pt idx="51555">
                  <c:v>3.5964242286436354</c:v>
                </c:pt>
                <c:pt idx="51556">
                  <c:v>3.6009787022864361</c:v>
                </c:pt>
                <c:pt idx="51557">
                  <c:v>3.6055320976921061</c:v>
                </c:pt>
                <c:pt idx="51558">
                  <c:v>3.6100865713349068</c:v>
                </c:pt>
                <c:pt idx="51559">
                  <c:v>3.614641044977708</c:v>
                </c:pt>
                <c:pt idx="51560">
                  <c:v>3.6191944403833776</c:v>
                </c:pt>
                <c:pt idx="51561">
                  <c:v>3.6237489140261783</c:v>
                </c:pt>
                <c:pt idx="51562">
                  <c:v>3.6283077006175048</c:v>
                </c:pt>
                <c:pt idx="51563">
                  <c:v>3.6289962686531587</c:v>
                </c:pt>
                <c:pt idx="51564">
                  <c:v>3.6172165474487366</c:v>
                </c:pt>
                <c:pt idx="51565">
                  <c:v>3.6354349394372911</c:v>
                </c:pt>
                <c:pt idx="51566">
                  <c:v>3.6432346185935636</c:v>
                </c:pt>
                <c:pt idx="51567">
                  <c:v>3.6211931945636624</c:v>
                </c:pt>
                <c:pt idx="51568">
                  <c:v>3.6464505107296135</c:v>
                </c:pt>
                <c:pt idx="51569">
                  <c:v>3.6282373499404055</c:v>
                </c:pt>
                <c:pt idx="51570">
                  <c:v>3.6219522942298523</c:v>
                </c:pt>
                <c:pt idx="51571">
                  <c:v>3.6337528435860751</c:v>
                </c:pt>
                <c:pt idx="51572">
                  <c:v>3.577360544117647</c:v>
                </c:pt>
                <c:pt idx="51573">
                  <c:v>3.5753779083917974</c:v>
                </c:pt>
                <c:pt idx="51574">
                  <c:v>3.5733933951699948</c:v>
                </c:pt>
                <c:pt idx="51575">
                  <c:v>3.5714107594441447</c:v>
                </c:pt>
                <c:pt idx="51576">
                  <c:v>3.5694285930922831</c:v>
                </c:pt>
                <c:pt idx="51577">
                  <c:v>3.567445957366433</c:v>
                </c:pt>
                <c:pt idx="51578">
                  <c:v>3.5654633216405829</c:v>
                </c:pt>
                <c:pt idx="51579">
                  <c:v>3.5634811552887209</c:v>
                </c:pt>
                <c:pt idx="51580">
                  <c:v>3.5614985195628712</c:v>
                </c:pt>
                <c:pt idx="51581">
                  <c:v>3.5535684460334593</c:v>
                </c:pt>
                <c:pt idx="51582">
                  <c:v>3.5515862796815973</c:v>
                </c:pt>
                <c:pt idx="51583">
                  <c:v>3.5496036439557477</c:v>
                </c:pt>
                <c:pt idx="51584">
                  <c:v>3.5476191307339451</c:v>
                </c:pt>
                <c:pt idx="51585">
                  <c:v>3.5456369643820831</c:v>
                </c:pt>
                <c:pt idx="51586">
                  <c:v>3.543654328656233</c:v>
                </c:pt>
                <c:pt idx="51587">
                  <c:v>3.5416716929303833</c:v>
                </c:pt>
                <c:pt idx="51588">
                  <c:v>3.5396895265785213</c:v>
                </c:pt>
                <c:pt idx="51589">
                  <c:v>3.5377068908526712</c:v>
                </c:pt>
                <c:pt idx="51590">
                  <c:v>3.5357242551268215</c:v>
                </c:pt>
                <c:pt idx="51591">
                  <c:v>3.5337420887749595</c:v>
                </c:pt>
                <c:pt idx="51592">
                  <c:v>3.5317594530491094</c:v>
                </c:pt>
                <c:pt idx="51593">
                  <c:v>3.5297768173232598</c:v>
                </c:pt>
                <c:pt idx="51594">
                  <c:v>3.5277946509713978</c:v>
                </c:pt>
                <c:pt idx="51595">
                  <c:v>3.5258120152455477</c:v>
                </c:pt>
                <c:pt idx="51596">
                  <c:v>3.5238275020237451</c:v>
                </c:pt>
                <c:pt idx="51597">
                  <c:v>3.5218448662978954</c:v>
                </c:pt>
                <c:pt idx="51598">
                  <c:v>3.5198626999460334</c:v>
                </c:pt>
                <c:pt idx="51599">
                  <c:v>3.5178800642201833</c:v>
                </c:pt>
                <c:pt idx="51600">
                  <c:v>3.5158974284943336</c:v>
                </c:pt>
                <c:pt idx="51601">
                  <c:v>3.5139152621424716</c:v>
                </c:pt>
                <c:pt idx="51602">
                  <c:v>3.5119326264166215</c:v>
                </c:pt>
                <c:pt idx="51603">
                  <c:v>3.5099499906907718</c:v>
                </c:pt>
                <c:pt idx="51604">
                  <c:v>3.5079678243389099</c:v>
                </c:pt>
                <c:pt idx="51605">
                  <c:v>3.5059851886130597</c:v>
                </c:pt>
                <c:pt idx="51606">
                  <c:v>3.5040025528872096</c:v>
                </c:pt>
                <c:pt idx="51607">
                  <c:v>3.5020203865353481</c:v>
                </c:pt>
                <c:pt idx="51608">
                  <c:v>3.500037750809498</c:v>
                </c:pt>
                <c:pt idx="51609">
                  <c:v>3.4980532375876954</c:v>
                </c:pt>
                <c:pt idx="51610">
                  <c:v>3.4960710712358338</c:v>
                </c:pt>
                <c:pt idx="51611">
                  <c:v>3.4940884355099837</c:v>
                </c:pt>
                <c:pt idx="51612">
                  <c:v>3.4921057997841336</c:v>
                </c:pt>
                <c:pt idx="51613">
                  <c:v>3.4901236334322721</c:v>
                </c:pt>
                <c:pt idx="51614">
                  <c:v>3.4881409977064219</c:v>
                </c:pt>
                <c:pt idx="51615">
                  <c:v>3.498473145684311</c:v>
                </c:pt>
                <c:pt idx="51616">
                  <c:v>3.5166928125894135</c:v>
                </c:pt>
                <c:pt idx="51617">
                  <c:v>3.4894746235995231</c:v>
                </c:pt>
                <c:pt idx="51618">
                  <c:v>3.4922493910348118</c:v>
                </c:pt>
                <c:pt idx="51619">
                  <c:v>3.4822344511206484</c:v>
                </c:pt>
                <c:pt idx="51620">
                  <c:v>3.4458032643623362</c:v>
                </c:pt>
                <c:pt idx="51621">
                  <c:v>3.4687474928469242</c:v>
                </c:pt>
                <c:pt idx="51622">
                  <c:v>3.4633438848354792</c:v>
                </c:pt>
                <c:pt idx="51623">
                  <c:v>3.5240171788268957</c:v>
                </c:pt>
                <c:pt idx="51624">
                  <c:v>3.558519971590608</c:v>
                </c:pt>
                <c:pt idx="51625">
                  <c:v>3.556719828130245</c:v>
                </c:pt>
                <c:pt idx="51626">
                  <c:v>3.5549201108402086</c:v>
                </c:pt>
                <c:pt idx="51627">
                  <c:v>3.5531199673798461</c:v>
                </c:pt>
                <c:pt idx="51628">
                  <c:v>3.5513198239194832</c:v>
                </c:pt>
                <c:pt idx="51629">
                  <c:v>3.5495201066294468</c:v>
                </c:pt>
                <c:pt idx="51630">
                  <c:v>3.5477199631690839</c:v>
                </c:pt>
                <c:pt idx="51631">
                  <c:v>3.5459198197087214</c:v>
                </c:pt>
                <c:pt idx="51632">
                  <c:v>3.544120102418685</c:v>
                </c:pt>
                <c:pt idx="51633">
                  <c:v>3.5423182542770149</c:v>
                </c:pt>
                <c:pt idx="51634">
                  <c:v>3.5405181108166524</c:v>
                </c:pt>
                <c:pt idx="51635">
                  <c:v>3.538718393526616</c:v>
                </c:pt>
                <c:pt idx="51636">
                  <c:v>3.536918250066253</c:v>
                </c:pt>
                <c:pt idx="51637">
                  <c:v>3.5351181066058901</c:v>
                </c:pt>
                <c:pt idx="51638">
                  <c:v>3.5333183893158542</c:v>
                </c:pt>
                <c:pt idx="51639">
                  <c:v>3.5315182458554912</c:v>
                </c:pt>
                <c:pt idx="51640">
                  <c:v>3.5297181023951283</c:v>
                </c:pt>
                <c:pt idx="51641">
                  <c:v>3.5279183851050924</c:v>
                </c:pt>
                <c:pt idx="51642">
                  <c:v>3.5261182416447294</c:v>
                </c:pt>
                <c:pt idx="51643">
                  <c:v>3.5243180981843665</c:v>
                </c:pt>
                <c:pt idx="51644">
                  <c:v>3.5225183808943306</c:v>
                </c:pt>
                <c:pt idx="51645">
                  <c:v>3.5207182374339676</c:v>
                </c:pt>
                <c:pt idx="51646">
                  <c:v>3.5189163892922974</c:v>
                </c:pt>
                <c:pt idx="51647">
                  <c:v>3.5171162458319345</c:v>
                </c:pt>
                <c:pt idx="51648">
                  <c:v>3.5153165285418986</c:v>
                </c:pt>
                <c:pt idx="51649">
                  <c:v>3.5135163850815356</c:v>
                </c:pt>
                <c:pt idx="51650">
                  <c:v>3.5117162416211727</c:v>
                </c:pt>
                <c:pt idx="51651">
                  <c:v>3.5099165243311368</c:v>
                </c:pt>
                <c:pt idx="51652">
                  <c:v>3.5081163808707738</c:v>
                </c:pt>
                <c:pt idx="51653">
                  <c:v>3.5063162374104109</c:v>
                </c:pt>
                <c:pt idx="51654">
                  <c:v>3.5009162331996491</c:v>
                </c:pt>
                <c:pt idx="51655">
                  <c:v>3.4991165159096127</c:v>
                </c:pt>
                <c:pt idx="51656">
                  <c:v>3.4973146677679425</c:v>
                </c:pt>
                <c:pt idx="51657">
                  <c:v>3.49551452430758</c:v>
                </c:pt>
                <c:pt idx="51658">
                  <c:v>3.4937148070175437</c:v>
                </c:pt>
                <c:pt idx="51659">
                  <c:v>3.4919146635571807</c:v>
                </c:pt>
                <c:pt idx="51660">
                  <c:v>3.4901145200968178</c:v>
                </c:pt>
                <c:pt idx="51661">
                  <c:v>3.4883148028067819</c:v>
                </c:pt>
                <c:pt idx="51662">
                  <c:v>3.4959931325703386</c:v>
                </c:pt>
                <c:pt idx="51663">
                  <c:v>3.5229714053409635</c:v>
                </c:pt>
                <c:pt idx="51664">
                  <c:v>3.5416430000000001</c:v>
                </c:pt>
                <c:pt idx="51665">
                  <c:v>3.5326373175965666</c:v>
                </c:pt>
                <c:pt idx="51666">
                  <c:v>3.5326890743919885</c:v>
                </c:pt>
                <c:pt idx="51667">
                  <c:v>3.5231180860753457</c:v>
                </c:pt>
                <c:pt idx="51668">
                  <c:v>3.5242352846245533</c:v>
                </c:pt>
                <c:pt idx="51669">
                  <c:v>3.551174876490224</c:v>
                </c:pt>
                <c:pt idx="51670">
                  <c:v>3.5404094630424416</c:v>
                </c:pt>
                <c:pt idx="51671">
                  <c:v>3.5333394141235934</c:v>
                </c:pt>
                <c:pt idx="51672">
                  <c:v>3.5515560687106618</c:v>
                </c:pt>
                <c:pt idx="51673">
                  <c:v>3.5697727232977305</c:v>
                </c:pt>
                <c:pt idx="51674">
                  <c:v>3.5879850652298302</c:v>
                </c:pt>
                <c:pt idx="51675">
                  <c:v>3.606201719816899</c:v>
                </c:pt>
                <c:pt idx="51676">
                  <c:v>3.6139990000000002</c:v>
                </c:pt>
                <c:pt idx="51677">
                  <c:v>3.6245419332538735</c:v>
                </c:pt>
                <c:pt idx="51678">
                  <c:v>3.6641048869814021</c:v>
                </c:pt>
                <c:pt idx="51679">
                  <c:v>3.6539588726752505</c:v>
                </c:pt>
                <c:pt idx="51680">
                  <c:v>3.6539434294229851</c:v>
                </c:pt>
                <c:pt idx="51681">
                  <c:v>3.6572004908224076</c:v>
                </c:pt>
                <c:pt idx="51682">
                  <c:v>3.6389802799237003</c:v>
                </c:pt>
                <c:pt idx="51683">
                  <c:v>3.688702628040057</c:v>
                </c:pt>
                <c:pt idx="51684">
                  <c:v>3.6996450774731824</c:v>
                </c:pt>
                <c:pt idx="51685">
                  <c:v>3.6863640000000002</c:v>
                </c:pt>
                <c:pt idx="51686">
                  <c:v>3.6863640000000002</c:v>
                </c:pt>
                <c:pt idx="51687">
                  <c:v>3.6863640000000002</c:v>
                </c:pt>
                <c:pt idx="51688">
                  <c:v>3.6863640000000002</c:v>
                </c:pt>
                <c:pt idx="51689">
                  <c:v>3.6863640000000002</c:v>
                </c:pt>
                <c:pt idx="51690">
                  <c:v>3.6892753197424892</c:v>
                </c:pt>
                <c:pt idx="51691">
                  <c:v>3.704453</c:v>
                </c:pt>
                <c:pt idx="51692">
                  <c:v>3.7170989103481165</c:v>
                </c:pt>
                <c:pt idx="51693">
                  <c:v>3.7778592687336405</c:v>
                </c:pt>
                <c:pt idx="51694">
                  <c:v>3.7836791064870239</c:v>
                </c:pt>
                <c:pt idx="51695">
                  <c:v>3.789493438244425</c:v>
                </c:pt>
                <c:pt idx="51696">
                  <c:v>3.7953063935028308</c:v>
                </c:pt>
                <c:pt idx="51697">
                  <c:v>3.8011207252602319</c:v>
                </c:pt>
                <c:pt idx="51698">
                  <c:v>3.806935057017633</c:v>
                </c:pt>
                <c:pt idx="51699">
                  <c:v>3.8127480122760384</c:v>
                </c:pt>
                <c:pt idx="51700">
                  <c:v>3.8185623440334395</c:v>
                </c:pt>
                <c:pt idx="51701">
                  <c:v>3.8243766757908406</c:v>
                </c:pt>
                <c:pt idx="51702">
                  <c:v>3.8301896310492465</c:v>
                </c:pt>
                <c:pt idx="51703">
                  <c:v>3.8360039628066476</c:v>
                </c:pt>
                <c:pt idx="51704">
                  <c:v>3.8418182945640487</c:v>
                </c:pt>
                <c:pt idx="51705">
                  <c:v>3.8476312498224541</c:v>
                </c:pt>
                <c:pt idx="51706">
                  <c:v>3.8534510875758379</c:v>
                </c:pt>
                <c:pt idx="51707">
                  <c:v>3.859265419333239</c:v>
                </c:pt>
                <c:pt idx="51708">
                  <c:v>3.8650783745916444</c:v>
                </c:pt>
                <c:pt idx="51709">
                  <c:v>3.8708927063490455</c:v>
                </c:pt>
                <c:pt idx="51710">
                  <c:v>3.8767070381064466</c:v>
                </c:pt>
                <c:pt idx="51711">
                  <c:v>3.882519993364852</c:v>
                </c:pt>
                <c:pt idx="51712">
                  <c:v>3.8883343251222531</c:v>
                </c:pt>
                <c:pt idx="51713">
                  <c:v>3.8941486568796546</c:v>
                </c:pt>
                <c:pt idx="51714">
                  <c:v>3.89996161213806</c:v>
                </c:pt>
                <c:pt idx="51715">
                  <c:v>3.9057759438954611</c:v>
                </c:pt>
                <c:pt idx="51716">
                  <c:v>3.9115902756528622</c:v>
                </c:pt>
                <c:pt idx="51717">
                  <c:v>3.9174032309112676</c:v>
                </c:pt>
                <c:pt idx="51718">
                  <c:v>3.9232175626686692</c:v>
                </c:pt>
                <c:pt idx="51719">
                  <c:v>3.9290374004220525</c:v>
                </c:pt>
                <c:pt idx="51720">
                  <c:v>3.9348517321794536</c:v>
                </c:pt>
                <c:pt idx="51721">
                  <c:v>3.940664687437859</c:v>
                </c:pt>
                <c:pt idx="51722">
                  <c:v>3.9464790191952601</c:v>
                </c:pt>
                <c:pt idx="51723">
                  <c:v>3.9522933509526612</c:v>
                </c:pt>
                <c:pt idx="51724">
                  <c:v>3.9581063062110671</c:v>
                </c:pt>
                <c:pt idx="51725">
                  <c:v>3.9639206379684682</c:v>
                </c:pt>
                <c:pt idx="51726">
                  <c:v>3.9697349697258693</c:v>
                </c:pt>
                <c:pt idx="51727">
                  <c:v>3.9755479249842747</c:v>
                </c:pt>
                <c:pt idx="51728">
                  <c:v>3.9813622567416758</c:v>
                </c:pt>
                <c:pt idx="51729">
                  <c:v>3.9871765884990769</c:v>
                </c:pt>
                <c:pt idx="51730">
                  <c:v>3.9929895437574827</c:v>
                </c:pt>
                <c:pt idx="51731">
                  <c:v>3.9988093815108661</c:v>
                </c:pt>
                <c:pt idx="51732">
                  <c:v>4.0046237132682672</c:v>
                </c:pt>
                <c:pt idx="51733">
                  <c:v>4.0104366685266726</c:v>
                </c:pt>
                <c:pt idx="51734">
                  <c:v>4.0162510002840737</c:v>
                </c:pt>
                <c:pt idx="51735">
                  <c:v>4.0220653320414748</c:v>
                </c:pt>
                <c:pt idx="51736">
                  <c:v>4.0278782872998811</c:v>
                </c:pt>
                <c:pt idx="51737">
                  <c:v>4.0336926190572822</c:v>
                </c:pt>
                <c:pt idx="51738">
                  <c:v>4.0395069508146833</c:v>
                </c:pt>
                <c:pt idx="51739">
                  <c:v>4.0453199060730887</c:v>
                </c:pt>
                <c:pt idx="51740">
                  <c:v>4.085421643623361</c:v>
                </c:pt>
                <c:pt idx="51741">
                  <c:v>4.0638734899856939</c:v>
                </c:pt>
                <c:pt idx="51742">
                  <c:v>4.050253283738674</c:v>
                </c:pt>
                <c:pt idx="51743">
                  <c:v>4.0746474029566047</c:v>
                </c:pt>
                <c:pt idx="51744">
                  <c:v>4.0564099289630517</c:v>
                </c:pt>
                <c:pt idx="51745">
                  <c:v>4.0481610000000003</c:v>
                </c:pt>
                <c:pt idx="51746">
                  <c:v>4.0380684248927041</c:v>
                </c:pt>
                <c:pt idx="51747">
                  <c:v>4.0402915303933256</c:v>
                </c:pt>
                <c:pt idx="51748">
                  <c:v>4.0585080460181215</c:v>
                </c:pt>
                <c:pt idx="51749">
                  <c:v>4.0745779539007092</c:v>
                </c:pt>
                <c:pt idx="51750">
                  <c:v>4.0890661241134749</c:v>
                </c:pt>
                <c:pt idx="51751">
                  <c:v>4.1035542943262415</c:v>
                </c:pt>
                <c:pt idx="51752">
                  <c:v>4.1180390345744682</c:v>
                </c:pt>
                <c:pt idx="51753">
                  <c:v>4.1325272047872339</c:v>
                </c:pt>
                <c:pt idx="51754">
                  <c:v>4.1470153750000005</c:v>
                </c:pt>
                <c:pt idx="51755">
                  <c:v>4.1615001152482272</c:v>
                </c:pt>
                <c:pt idx="51756">
                  <c:v>4.1760020053191491</c:v>
                </c:pt>
                <c:pt idx="51757">
                  <c:v>4.1904901755319148</c:v>
                </c:pt>
                <c:pt idx="51758">
                  <c:v>4.2049749157801415</c:v>
                </c:pt>
                <c:pt idx="51759">
                  <c:v>4.2194630859929081</c:v>
                </c:pt>
                <c:pt idx="51760">
                  <c:v>4.2339512562056738</c:v>
                </c:pt>
                <c:pt idx="51761">
                  <c:v>4.2484359964539005</c:v>
                </c:pt>
                <c:pt idx="51762">
                  <c:v>4.2629241666666671</c:v>
                </c:pt>
                <c:pt idx="51763">
                  <c:v>4.2774123368794328</c:v>
                </c:pt>
                <c:pt idx="51764">
                  <c:v>4.2918970771276594</c:v>
                </c:pt>
                <c:pt idx="51765">
                  <c:v>4.3063852473404252</c:v>
                </c:pt>
                <c:pt idx="51766">
                  <c:v>4.3208734175531918</c:v>
                </c:pt>
                <c:pt idx="51767">
                  <c:v>4.3353581578014184</c:v>
                </c:pt>
                <c:pt idx="51768">
                  <c:v>4.3498463280141841</c:v>
                </c:pt>
                <c:pt idx="51769">
                  <c:v>4.3643482180851061</c:v>
                </c:pt>
                <c:pt idx="51770">
                  <c:v>4.3788363882978727</c:v>
                </c:pt>
                <c:pt idx="51771">
                  <c:v>4.3933211285460994</c:v>
                </c:pt>
                <c:pt idx="51772">
                  <c:v>4.4078092987588651</c:v>
                </c:pt>
                <c:pt idx="51773">
                  <c:v>4.4222974689716308</c:v>
                </c:pt>
                <c:pt idx="51774">
                  <c:v>4.4367822092198583</c:v>
                </c:pt>
                <c:pt idx="51775">
                  <c:v>4.494731460106383</c:v>
                </c:pt>
                <c:pt idx="51776">
                  <c:v>4.5092196303191487</c:v>
                </c:pt>
                <c:pt idx="51777">
                  <c:v>4.5237043705673754</c:v>
                </c:pt>
                <c:pt idx="51778">
                  <c:v>4.5382062606382974</c:v>
                </c:pt>
                <c:pt idx="51779">
                  <c:v>4.552694430851064</c:v>
                </c:pt>
                <c:pt idx="51780">
                  <c:v>4.5671791710992906</c:v>
                </c:pt>
                <c:pt idx="51781">
                  <c:v>4.5816673413120563</c:v>
                </c:pt>
                <c:pt idx="51782">
                  <c:v>4.596155511524822</c:v>
                </c:pt>
                <c:pt idx="51783">
                  <c:v>4.6106402517730496</c:v>
                </c:pt>
                <c:pt idx="51784">
                  <c:v>4.6251284219858153</c:v>
                </c:pt>
                <c:pt idx="51785">
                  <c:v>4.639616592198581</c:v>
                </c:pt>
                <c:pt idx="51786">
                  <c:v>4.6541013324468086</c:v>
                </c:pt>
                <c:pt idx="51787">
                  <c:v>4.6685895026595743</c:v>
                </c:pt>
                <c:pt idx="51788">
                  <c:v>4.68307767287234</c:v>
                </c:pt>
                <c:pt idx="51789">
                  <c:v>4.6975624131205675</c:v>
                </c:pt>
                <c:pt idx="51790">
                  <c:v>4.7120505833333333</c:v>
                </c:pt>
                <c:pt idx="51791">
                  <c:v>4.7265524734042552</c:v>
                </c:pt>
                <c:pt idx="51792">
                  <c:v>4.7561633590844066</c:v>
                </c:pt>
                <c:pt idx="51793">
                  <c:v>4.7968431897497021</c:v>
                </c:pt>
                <c:pt idx="51794">
                  <c:v>4.8079510000000001</c:v>
                </c:pt>
                <c:pt idx="51795">
                  <c:v>4.8224256504530283</c:v>
                </c:pt>
                <c:pt idx="51796">
                  <c:v>4.8441289999999997</c:v>
                </c:pt>
                <c:pt idx="51797">
                  <c:v>4.8665914492131614</c:v>
                </c:pt>
                <c:pt idx="51798">
                  <c:v>4.9136335398187887</c:v>
                </c:pt>
                <c:pt idx="51799">
                  <c:v>4.9655434338498212</c:v>
                </c:pt>
                <c:pt idx="51800">
                  <c:v>5.0148060329041488</c:v>
                </c:pt>
                <c:pt idx="51801">
                  <c:v>5.0266495552654478</c:v>
                </c:pt>
                <c:pt idx="51802">
                  <c:v>5.0303430978145247</c:v>
                </c:pt>
                <c:pt idx="51803">
                  <c:v>5.0340410134899907</c:v>
                </c:pt>
                <c:pt idx="51804">
                  <c:v>5.0377354306643456</c:v>
                </c:pt>
                <c:pt idx="51805">
                  <c:v>5.0414289732134216</c:v>
                </c:pt>
                <c:pt idx="51806">
                  <c:v>5.0728327861575178</c:v>
                </c:pt>
                <c:pt idx="51807">
                  <c:v>5.0873516266094425</c:v>
                </c:pt>
                <c:pt idx="51808">
                  <c:v>5.1097649376041918</c:v>
                </c:pt>
                <c:pt idx="51809">
                  <c:v>5.1504800267134243</c:v>
                </c:pt>
                <c:pt idx="51810">
                  <c:v>5.1804647995251383</c:v>
                </c:pt>
                <c:pt idx="51811">
                  <c:v>5.2104424736690476</c:v>
                </c:pt>
                <c:pt idx="51812">
                  <c:v>5.2404272464807624</c:v>
                </c:pt>
                <c:pt idx="51813">
                  <c:v>5.2704120192924764</c:v>
                </c:pt>
                <c:pt idx="51814">
                  <c:v>5.3003896934363857</c:v>
                </c:pt>
                <c:pt idx="51815">
                  <c:v>5.3303744662480996</c:v>
                </c:pt>
                <c:pt idx="51816">
                  <c:v>5.3603876337310377</c:v>
                </c:pt>
                <c:pt idx="51817">
                  <c:v>5.3903724065427525</c:v>
                </c:pt>
                <c:pt idx="51818">
                  <c:v>5.4203500806866609</c:v>
                </c:pt>
                <c:pt idx="51819">
                  <c:v>5.4503348534983758</c:v>
                </c:pt>
                <c:pt idx="51820">
                  <c:v>5.4803196263100897</c:v>
                </c:pt>
                <c:pt idx="51821">
                  <c:v>5.510297300453999</c:v>
                </c:pt>
                <c:pt idx="51822">
                  <c:v>5.5402820732657139</c:v>
                </c:pt>
                <c:pt idx="51823">
                  <c:v>5.5702668460774278</c:v>
                </c:pt>
                <c:pt idx="51824">
                  <c:v>5.6002445202213371</c:v>
                </c:pt>
                <c:pt idx="51825">
                  <c:v>5.6302292930330511</c:v>
                </c:pt>
                <c:pt idx="51826">
                  <c:v>5.6602140658447659</c:v>
                </c:pt>
                <c:pt idx="51827">
                  <c:v>5.6901917399886743</c:v>
                </c:pt>
                <c:pt idx="51828">
                  <c:v>5.7202049074716124</c:v>
                </c:pt>
                <c:pt idx="51829">
                  <c:v>5.7501896802833272</c:v>
                </c:pt>
                <c:pt idx="51830">
                  <c:v>5.7801673544272356</c:v>
                </c:pt>
                <c:pt idx="51831">
                  <c:v>5.8101521272389505</c:v>
                </c:pt>
                <c:pt idx="51832">
                  <c:v>5.8401369000506644</c:v>
                </c:pt>
                <c:pt idx="51833">
                  <c:v>5.8701145741945737</c:v>
                </c:pt>
                <c:pt idx="51834">
                  <c:v>5.9000993470062886</c:v>
                </c:pt>
                <c:pt idx="51835">
                  <c:v>5.9300841198180025</c:v>
                </c:pt>
                <c:pt idx="51836">
                  <c:v>5.9600617939619118</c:v>
                </c:pt>
                <c:pt idx="51837">
                  <c:v>5.9900465667736258</c:v>
                </c:pt>
                <c:pt idx="51838">
                  <c:v>6.0200313395853406</c:v>
                </c:pt>
                <c:pt idx="51839">
                  <c:v>6.050009013729249</c:v>
                </c:pt>
                <c:pt idx="51840">
                  <c:v>6.0799937865409639</c:v>
                </c:pt>
                <c:pt idx="51841">
                  <c:v>6.1100069540239019</c:v>
                </c:pt>
                <c:pt idx="51842">
                  <c:v>6.1399917268356159</c:v>
                </c:pt>
                <c:pt idx="51843">
                  <c:v>6.1699694009795252</c:v>
                </c:pt>
                <c:pt idx="51844">
                  <c:v>6.19995417379124</c:v>
                </c:pt>
                <c:pt idx="51845">
                  <c:v>6.229938946602954</c:v>
                </c:pt>
                <c:pt idx="51846">
                  <c:v>6.2599166207468633</c:v>
                </c:pt>
                <c:pt idx="51847">
                  <c:v>6.2899013935585772</c:v>
                </c:pt>
                <c:pt idx="51848">
                  <c:v>6.3198861663702921</c:v>
                </c:pt>
                <c:pt idx="51849">
                  <c:v>6.3498638405142014</c:v>
                </c:pt>
                <c:pt idx="51850">
                  <c:v>6.3798486133259154</c:v>
                </c:pt>
                <c:pt idx="51851">
                  <c:v>6.4098262874698246</c:v>
                </c:pt>
                <c:pt idx="51852">
                  <c:v>6.4398110602815386</c:v>
                </c:pt>
                <c:pt idx="51853">
                  <c:v>6.4698242277644766</c:v>
                </c:pt>
                <c:pt idx="51854">
                  <c:v>6.4998090005761915</c:v>
                </c:pt>
                <c:pt idx="51855">
                  <c:v>6.5297866747200999</c:v>
                </c:pt>
                <c:pt idx="51856">
                  <c:v>6.5597714475318147</c:v>
                </c:pt>
                <c:pt idx="51857">
                  <c:v>6.6776792364848774</c:v>
                </c:pt>
                <c:pt idx="51858">
                  <c:v>6.6230598634844871</c:v>
                </c:pt>
                <c:pt idx="51859">
                  <c:v>6.7171392775393421</c:v>
                </c:pt>
                <c:pt idx="51860">
                  <c:v>6.6918554784266986</c:v>
                </c:pt>
                <c:pt idx="51861">
                  <c:v>6.6893200000000004</c:v>
                </c:pt>
                <c:pt idx="51862">
                  <c:v>6.7917752661097852</c:v>
                </c:pt>
                <c:pt idx="51863">
                  <c:v>6.7978630000000004</c:v>
                </c:pt>
                <c:pt idx="51864">
                  <c:v>6.8151722645868063</c:v>
                </c:pt>
                <c:pt idx="51865">
                  <c:v>6.8334063739856798</c:v>
                </c:pt>
                <c:pt idx="51866">
                  <c:v>6.8468215871559632</c:v>
                </c:pt>
                <c:pt idx="51867">
                  <c:v>6.860050011597715</c:v>
                </c:pt>
                <c:pt idx="51868">
                  <c:v>6.8732753043101953</c:v>
                </c:pt>
                <c:pt idx="51869">
                  <c:v>6.8865037287519471</c:v>
                </c:pt>
                <c:pt idx="51870">
                  <c:v>6.8411457982832617</c:v>
                </c:pt>
                <c:pt idx="51871">
                  <c:v>6.8974177189511323</c:v>
                </c:pt>
                <c:pt idx="51872">
                  <c:v>6.9862614222699095</c:v>
                </c:pt>
                <c:pt idx="51873">
                  <c:v>7.0129543719599434</c:v>
                </c:pt>
                <c:pt idx="51874">
                  <c:v>6.982489313304721</c:v>
                </c:pt>
                <c:pt idx="51875">
                  <c:v>6.995112344696067</c:v>
                </c:pt>
                <c:pt idx="51876">
                  <c:v>7.0298100238435861</c:v>
                </c:pt>
                <c:pt idx="51877">
                  <c:v>7.049642305197902</c:v>
                </c:pt>
                <c:pt idx="51878">
                  <c:v>7.1083937177344678</c:v>
                </c:pt>
                <c:pt idx="51879">
                  <c:v>7.1706745724487817</c:v>
                </c:pt>
                <c:pt idx="51880">
                  <c:v>7.2329406826425657</c:v>
                </c:pt>
                <c:pt idx="51881">
                  <c:v>7.2952215373568796</c:v>
                </c:pt>
                <c:pt idx="51882">
                  <c:v>7.3575023920711926</c:v>
                </c:pt>
                <c:pt idx="51883">
                  <c:v>7.4197685022649775</c:v>
                </c:pt>
                <c:pt idx="51884">
                  <c:v>7.4820493569792905</c:v>
                </c:pt>
                <c:pt idx="51885">
                  <c:v>7.5443302116936044</c:v>
                </c:pt>
                <c:pt idx="51886">
                  <c:v>7.6065963218873884</c:v>
                </c:pt>
                <c:pt idx="51887">
                  <c:v>7.6688771766017023</c:v>
                </c:pt>
                <c:pt idx="51888">
                  <c:v>7.7311580313160153</c:v>
                </c:pt>
                <c:pt idx="51889">
                  <c:v>7.7934241415098002</c:v>
                </c:pt>
                <c:pt idx="51890">
                  <c:v>7.8557049962241132</c:v>
                </c:pt>
                <c:pt idx="51891">
                  <c:v>7.918044829020543</c:v>
                </c:pt>
                <c:pt idx="51892">
                  <c:v>7.980325683734856</c:v>
                </c:pt>
                <c:pt idx="51893">
                  <c:v>8.04259179392864</c:v>
                </c:pt>
                <c:pt idx="51894">
                  <c:v>8.1048726486429548</c:v>
                </c:pt>
                <c:pt idx="51895">
                  <c:v>8.1671387588367388</c:v>
                </c:pt>
                <c:pt idx="51896">
                  <c:v>8.2294196135510518</c:v>
                </c:pt>
                <c:pt idx="51897">
                  <c:v>8.2917004682653648</c:v>
                </c:pt>
                <c:pt idx="51898">
                  <c:v>8.3539665784591506</c:v>
                </c:pt>
                <c:pt idx="51899">
                  <c:v>8.4162474331734636</c:v>
                </c:pt>
                <c:pt idx="51900">
                  <c:v>8.4785282878877766</c:v>
                </c:pt>
                <c:pt idx="51901">
                  <c:v>8.5407943980815606</c:v>
                </c:pt>
                <c:pt idx="51902">
                  <c:v>8.6030752527958754</c:v>
                </c:pt>
                <c:pt idx="51903">
                  <c:v>8.6654150855923042</c:v>
                </c:pt>
                <c:pt idx="51904">
                  <c:v>8.7276959403066172</c:v>
                </c:pt>
                <c:pt idx="51905">
                  <c:v>8.7899620505004012</c:v>
                </c:pt>
                <c:pt idx="51906">
                  <c:v>8.852242905214716</c:v>
                </c:pt>
                <c:pt idx="51907">
                  <c:v>8.914523759929029</c:v>
                </c:pt>
                <c:pt idx="51908">
                  <c:v>8.976789870122813</c:v>
                </c:pt>
                <c:pt idx="51909">
                  <c:v>9.039070724837126</c:v>
                </c:pt>
                <c:pt idx="51910">
                  <c:v>9.1013515795514408</c:v>
                </c:pt>
                <c:pt idx="51911">
                  <c:v>9.1636176897452248</c:v>
                </c:pt>
                <c:pt idx="51912">
                  <c:v>9.2258985444595378</c:v>
                </c:pt>
                <c:pt idx="51913">
                  <c:v>9.2881793991738508</c:v>
                </c:pt>
                <c:pt idx="51914">
                  <c:v>9.3504455093676366</c:v>
                </c:pt>
                <c:pt idx="51915">
                  <c:v>9.4127263640819496</c:v>
                </c:pt>
                <c:pt idx="51916">
                  <c:v>9.4750661968783785</c:v>
                </c:pt>
                <c:pt idx="51917">
                  <c:v>9.5373323070721625</c:v>
                </c:pt>
                <c:pt idx="51918">
                  <c:v>9.5996131617864755</c:v>
                </c:pt>
                <c:pt idx="51919">
                  <c:v>9.6618940165007903</c:v>
                </c:pt>
                <c:pt idx="51920">
                  <c:v>9.7385982955899877</c:v>
                </c:pt>
                <c:pt idx="51921">
                  <c:v>9.8494793876967108</c:v>
                </c:pt>
                <c:pt idx="51922">
                  <c:v>10.120310570776256</c:v>
                </c:pt>
                <c:pt idx="51923">
                  <c:v>10.107907810965434</c:v>
                </c:pt>
                <c:pt idx="51924">
                  <c:v>10.185313735336194</c:v>
                </c:pt>
                <c:pt idx="51925">
                  <c:v>10.295081219360991</c:v>
                </c:pt>
                <c:pt idx="51926">
                  <c:v>10.439842371871276</c:v>
                </c:pt>
                <c:pt idx="51927">
                  <c:v>10.526003756795422</c:v>
                </c:pt>
                <c:pt idx="51928">
                  <c:v>10.619208837863614</c:v>
                </c:pt>
                <c:pt idx="51929">
                  <c:v>10.780205816381036</c:v>
                </c:pt>
                <c:pt idx="51930">
                  <c:v>10.979384159883628</c:v>
                </c:pt>
                <c:pt idx="51931">
                  <c:v>11.178609668516104</c:v>
                </c:pt>
                <c:pt idx="51932">
                  <c:v>11.37783517714858</c:v>
                </c:pt>
                <c:pt idx="51933">
                  <c:v>11.577013520651171</c:v>
                </c:pt>
                <c:pt idx="51934">
                  <c:v>11.776239029283648</c:v>
                </c:pt>
                <c:pt idx="51935">
                  <c:v>11.975464537916123</c:v>
                </c:pt>
                <c:pt idx="51936">
                  <c:v>12.174642881418714</c:v>
                </c:pt>
                <c:pt idx="51937">
                  <c:v>12.373868390051191</c:v>
                </c:pt>
                <c:pt idx="51938">
                  <c:v>12.573093898683666</c:v>
                </c:pt>
                <c:pt idx="51939">
                  <c:v>12.772272242186258</c:v>
                </c:pt>
                <c:pt idx="51940">
                  <c:v>12.971497750818735</c:v>
                </c:pt>
                <c:pt idx="51941">
                  <c:v>13.170911919970747</c:v>
                </c:pt>
                <c:pt idx="51942">
                  <c:v>13.370090263473339</c:v>
                </c:pt>
                <c:pt idx="51943">
                  <c:v>13.569315772105815</c:v>
                </c:pt>
                <c:pt idx="51944">
                  <c:v>13.76854128073829</c:v>
                </c:pt>
                <c:pt idx="51945">
                  <c:v>13.967719624240882</c:v>
                </c:pt>
                <c:pt idx="51946">
                  <c:v>14.166945132873359</c:v>
                </c:pt>
                <c:pt idx="51947">
                  <c:v>14.366170641505834</c:v>
                </c:pt>
                <c:pt idx="51948">
                  <c:v>14.565348985008425</c:v>
                </c:pt>
                <c:pt idx="51949">
                  <c:v>14.7645744936409</c:v>
                </c:pt>
                <c:pt idx="51950">
                  <c:v>14.963800002273377</c:v>
                </c:pt>
                <c:pt idx="51951">
                  <c:v>15.162978345775969</c:v>
                </c:pt>
                <c:pt idx="51952">
                  <c:v>15.362203854408445</c:v>
                </c:pt>
                <c:pt idx="51953">
                  <c:v>15.56161802356046</c:v>
                </c:pt>
                <c:pt idx="51954">
                  <c:v>15.760843532192935</c:v>
                </c:pt>
                <c:pt idx="51955">
                  <c:v>15.960021875695526</c:v>
                </c:pt>
                <c:pt idx="51956">
                  <c:v>16.159247384328001</c:v>
                </c:pt>
                <c:pt idx="51957">
                  <c:v>16.358472892960478</c:v>
                </c:pt>
                <c:pt idx="51958">
                  <c:v>16.557651236463069</c:v>
                </c:pt>
                <c:pt idx="51959">
                  <c:v>16.756876745095546</c:v>
                </c:pt>
                <c:pt idx="51960">
                  <c:v>16.956102253728019</c:v>
                </c:pt>
                <c:pt idx="51961">
                  <c:v>17.155280597230611</c:v>
                </c:pt>
                <c:pt idx="51962">
                  <c:v>17.354506105863088</c:v>
                </c:pt>
                <c:pt idx="51963">
                  <c:v>17.553731614495565</c:v>
                </c:pt>
                <c:pt idx="51964">
                  <c:v>17.752909957998156</c:v>
                </c:pt>
                <c:pt idx="51965">
                  <c:v>17.952135466630629</c:v>
                </c:pt>
                <c:pt idx="51966">
                  <c:v>18.151549635782644</c:v>
                </c:pt>
                <c:pt idx="51967">
                  <c:v>18.350727979285239</c:v>
                </c:pt>
                <c:pt idx="51968">
                  <c:v>18.549953487917712</c:v>
                </c:pt>
                <c:pt idx="51969">
                  <c:v>18.749178996550189</c:v>
                </c:pt>
                <c:pt idx="51970">
                  <c:v>18.94835734005278</c:v>
                </c:pt>
                <c:pt idx="51971">
                  <c:v>19.147582848685254</c:v>
                </c:pt>
                <c:pt idx="51972">
                  <c:v>19.346808357317734</c:v>
                </c:pt>
                <c:pt idx="51973">
                  <c:v>19.545986700820322</c:v>
                </c:pt>
                <c:pt idx="51974">
                  <c:v>19.767976104548701</c:v>
                </c:pt>
                <c:pt idx="51975">
                  <c:v>20.038363716261326</c:v>
                </c:pt>
                <c:pt idx="51976">
                  <c:v>20.364033705250598</c:v>
                </c:pt>
                <c:pt idx="51977">
                  <c:v>20.652897166428229</c:v>
                </c:pt>
                <c:pt idx="51978">
                  <c:v>20.954494995713265</c:v>
                </c:pt>
                <c:pt idx="51979">
                  <c:v>21.235501283054894</c:v>
                </c:pt>
                <c:pt idx="51980">
                  <c:v>21.526246969718645</c:v>
                </c:pt>
                <c:pt idx="51981">
                  <c:v>21.823736983091212</c:v>
                </c:pt>
                <c:pt idx="51982">
                  <c:v>22.163616405340964</c:v>
                </c:pt>
                <c:pt idx="51983">
                  <c:v>22.542545889602909</c:v>
                </c:pt>
                <c:pt idx="51984">
                  <c:v>22.928695800727493</c:v>
                </c:pt>
                <c:pt idx="51985">
                  <c:v>23.314845711852076</c:v>
                </c:pt>
                <c:pt idx="51986">
                  <c:v>23.700904204910579</c:v>
                </c:pt>
                <c:pt idx="51987">
                  <c:v>24.087054116035162</c:v>
                </c:pt>
                <c:pt idx="51988">
                  <c:v>24.473204027159746</c:v>
                </c:pt>
                <c:pt idx="51989">
                  <c:v>24.859262520218252</c:v>
                </c:pt>
                <c:pt idx="51990">
                  <c:v>25.245412431342832</c:v>
                </c:pt>
                <c:pt idx="51991">
                  <c:v>25.631928014731738</c:v>
                </c:pt>
                <c:pt idx="51992">
                  <c:v>26.017986507790241</c:v>
                </c:pt>
                <c:pt idx="51993">
                  <c:v>26.404136418914824</c:v>
                </c:pt>
                <c:pt idx="51994">
                  <c:v>26.790286330039407</c:v>
                </c:pt>
                <c:pt idx="51995">
                  <c:v>27.17634482309791</c:v>
                </c:pt>
                <c:pt idx="51996">
                  <c:v>27.562494734222494</c:v>
                </c:pt>
                <c:pt idx="51997">
                  <c:v>27.948644645347077</c:v>
                </c:pt>
                <c:pt idx="51998">
                  <c:v>28.33470313840558</c:v>
                </c:pt>
                <c:pt idx="51999">
                  <c:v>28.720853049530163</c:v>
                </c:pt>
                <c:pt idx="52000">
                  <c:v>29.107002960654746</c:v>
                </c:pt>
                <c:pt idx="52001">
                  <c:v>29.493061453713246</c:v>
                </c:pt>
                <c:pt idx="52002">
                  <c:v>29.879211364837833</c:v>
                </c:pt>
                <c:pt idx="52003">
                  <c:v>30.265726948226735</c:v>
                </c:pt>
                <c:pt idx="52004">
                  <c:v>30.651876859351319</c:v>
                </c:pt>
                <c:pt idx="52005">
                  <c:v>31.037935352409825</c:v>
                </c:pt>
                <c:pt idx="52006">
                  <c:v>31.424085263534405</c:v>
                </c:pt>
                <c:pt idx="52007">
                  <c:v>31.810235174658988</c:v>
                </c:pt>
                <c:pt idx="52008">
                  <c:v>32.196293667717491</c:v>
                </c:pt>
                <c:pt idx="52009">
                  <c:v>32.582443578842074</c:v>
                </c:pt>
                <c:pt idx="52010">
                  <c:v>32.968593489966658</c:v>
                </c:pt>
                <c:pt idx="52011">
                  <c:v>33.354651983025164</c:v>
                </c:pt>
                <c:pt idx="52012">
                  <c:v>33.74080189414974</c:v>
                </c:pt>
                <c:pt idx="52013">
                  <c:v>34.126951805274331</c:v>
                </c:pt>
                <c:pt idx="52014">
                  <c:v>34.51301029833283</c:v>
                </c:pt>
                <c:pt idx="52015">
                  <c:v>34.899160209457413</c:v>
                </c:pt>
                <c:pt idx="52016">
                  <c:v>35.28567579284632</c:v>
                </c:pt>
                <c:pt idx="52017">
                  <c:v>35.671734285904819</c:v>
                </c:pt>
                <c:pt idx="52018">
                  <c:v>36.057884197029402</c:v>
                </c:pt>
                <c:pt idx="52019">
                  <c:v>36.444034108153986</c:v>
                </c:pt>
                <c:pt idx="52020">
                  <c:v>36.830092601212492</c:v>
                </c:pt>
                <c:pt idx="52021">
                  <c:v>37.216242512337075</c:v>
                </c:pt>
                <c:pt idx="52022">
                  <c:v>37.602392423461659</c:v>
                </c:pt>
                <c:pt idx="52023">
                  <c:v>37.988450916520158</c:v>
                </c:pt>
                <c:pt idx="52024">
                  <c:v>38.374600827644741</c:v>
                </c:pt>
                <c:pt idx="52025">
                  <c:v>38.760750738769332</c:v>
                </c:pt>
                <c:pt idx="52026">
                  <c:v>39.146809231827831</c:v>
                </c:pt>
                <c:pt idx="52027">
                  <c:v>39.532959142952407</c:v>
                </c:pt>
                <c:pt idx="52028">
                  <c:v>39.919474726341321</c:v>
                </c:pt>
                <c:pt idx="52029">
                  <c:v>40.305624637465897</c:v>
                </c:pt>
                <c:pt idx="52030">
                  <c:v>40.691683130524403</c:v>
                </c:pt>
                <c:pt idx="52031">
                  <c:v>41.077833041648987</c:v>
                </c:pt>
                <c:pt idx="52032">
                  <c:v>41.46398295277357</c:v>
                </c:pt>
                <c:pt idx="52033">
                  <c:v>41.850041445832076</c:v>
                </c:pt>
                <c:pt idx="52034">
                  <c:v>42.236191356956652</c:v>
                </c:pt>
                <c:pt idx="52035">
                  <c:v>42.622341268081243</c:v>
                </c:pt>
                <c:pt idx="52036">
                  <c:v>43.008399761139742</c:v>
                </c:pt>
                <c:pt idx="52037">
                  <c:v>43.394632584644732</c:v>
                </c:pt>
                <c:pt idx="52038">
                  <c:v>43.868630343980932</c:v>
                </c:pt>
                <c:pt idx="52039">
                  <c:v>44.379877065808294</c:v>
                </c:pt>
                <c:pt idx="52040">
                  <c:v>44.977945644730568</c:v>
                </c:pt>
                <c:pt idx="52041">
                  <c:v>45.437120782121575</c:v>
                </c:pt>
                <c:pt idx="52042">
                  <c:v>46.00033143919886</c:v>
                </c:pt>
                <c:pt idx="52043">
                  <c:v>46.528700057224611</c:v>
                </c:pt>
                <c:pt idx="52044">
                  <c:v>47.057991722460656</c:v>
                </c:pt>
                <c:pt idx="52045">
                  <c:v>47.606538493921335</c:v>
                </c:pt>
                <c:pt idx="52046">
                  <c:v>48.154333064129673</c:v>
                </c:pt>
                <c:pt idx="52047">
                  <c:v>48.192272412966879</c:v>
                </c:pt>
                <c:pt idx="52048">
                  <c:v>48.230202779950673</c:v>
                </c:pt>
                <c:pt idx="52049">
                  <c:v>48.268142128787879</c:v>
                </c:pt>
                <c:pt idx="52050">
                  <c:v>48.306081477625092</c:v>
                </c:pt>
                <c:pt idx="52051">
                  <c:v>48.344011844608879</c:v>
                </c:pt>
                <c:pt idx="52052">
                  <c:v>48.381951193446092</c:v>
                </c:pt>
                <c:pt idx="52053">
                  <c:v>48.419926469696975</c:v>
                </c:pt>
                <c:pt idx="52054">
                  <c:v>48.457865818534181</c:v>
                </c:pt>
                <c:pt idx="52055">
                  <c:v>48.495796185517975</c:v>
                </c:pt>
                <c:pt idx="52056">
                  <c:v>48.533735534355181</c:v>
                </c:pt>
                <c:pt idx="52057">
                  <c:v>48.571674883192394</c:v>
                </c:pt>
                <c:pt idx="52058">
                  <c:v>48.60960525017618</c:v>
                </c:pt>
                <c:pt idx="52059">
                  <c:v>48.647544599013393</c:v>
                </c:pt>
                <c:pt idx="52060">
                  <c:v>48.685483947850599</c:v>
                </c:pt>
                <c:pt idx="52061">
                  <c:v>48.862160284692422</c:v>
                </c:pt>
                <c:pt idx="52062">
                  <c:v>49.39049033134684</c:v>
                </c:pt>
                <c:pt idx="52063">
                  <c:v>49.907947964234623</c:v>
                </c:pt>
                <c:pt idx="52064">
                  <c:v>50.449565306628514</c:v>
                </c:pt>
                <c:pt idx="52065">
                  <c:v>51.054457705840285</c:v>
                </c:pt>
                <c:pt idx="52066">
                  <c:v>51.552580074868857</c:v>
                </c:pt>
                <c:pt idx="52067">
                  <c:v>52.068537697901768</c:v>
                </c:pt>
                <c:pt idx="52068">
                  <c:v>52.612863307531839</c:v>
                </c:pt>
                <c:pt idx="52069">
                  <c:v>53.189219261278787</c:v>
                </c:pt>
                <c:pt idx="52070">
                  <c:v>53.765438767120024</c:v>
                </c:pt>
                <c:pt idx="52071">
                  <c:v>54.341794720866972</c:v>
                </c:pt>
                <c:pt idx="52072">
                  <c:v>54.918150674613926</c:v>
                </c:pt>
                <c:pt idx="52073">
                  <c:v>55.494370180455164</c:v>
                </c:pt>
                <c:pt idx="52074">
                  <c:v>56.070726134202111</c:v>
                </c:pt>
                <c:pt idx="52075">
                  <c:v>56.647082087949066</c:v>
                </c:pt>
                <c:pt idx="52076">
                  <c:v>57.223301593790303</c:v>
                </c:pt>
                <c:pt idx="52077">
                  <c:v>57.799657547537251</c:v>
                </c:pt>
                <c:pt idx="52078">
                  <c:v>58.376559292907075</c:v>
                </c:pt>
                <c:pt idx="52079">
                  <c:v>58.952915246654022</c:v>
                </c:pt>
                <c:pt idx="52080">
                  <c:v>59.52913475249526</c:v>
                </c:pt>
                <c:pt idx="52081">
                  <c:v>60.105490706242207</c:v>
                </c:pt>
                <c:pt idx="52082">
                  <c:v>60.681846659989162</c:v>
                </c:pt>
                <c:pt idx="52083">
                  <c:v>61.2580661658304</c:v>
                </c:pt>
                <c:pt idx="52084">
                  <c:v>61.834422119577354</c:v>
                </c:pt>
                <c:pt idx="52085">
                  <c:v>62.410778073324302</c:v>
                </c:pt>
                <c:pt idx="52086">
                  <c:v>62.986997579165539</c:v>
                </c:pt>
                <c:pt idx="52087">
                  <c:v>63.563353532912487</c:v>
                </c:pt>
                <c:pt idx="52088">
                  <c:v>64.139709486659441</c:v>
                </c:pt>
                <c:pt idx="52089">
                  <c:v>64.715928992500679</c:v>
                </c:pt>
                <c:pt idx="52090">
                  <c:v>65.292284946247634</c:v>
                </c:pt>
                <c:pt idx="52091">
                  <c:v>65.869186691617443</c:v>
                </c:pt>
                <c:pt idx="52092">
                  <c:v>66.445406197458681</c:v>
                </c:pt>
                <c:pt idx="52093">
                  <c:v>67.021762151205635</c:v>
                </c:pt>
                <c:pt idx="52094">
                  <c:v>73.938033596169063</c:v>
                </c:pt>
                <c:pt idx="52095">
                  <c:v>74.514389549916018</c:v>
                </c:pt>
                <c:pt idx="52096">
                  <c:v>75.090745503662959</c:v>
                </c:pt>
                <c:pt idx="52097">
                  <c:v>75.666965009504196</c:v>
                </c:pt>
                <c:pt idx="52098">
                  <c:v>76.243320963251151</c:v>
                </c:pt>
                <c:pt idx="52099">
                  <c:v>76.819676916998105</c:v>
                </c:pt>
                <c:pt idx="52100">
                  <c:v>77.395896422839343</c:v>
                </c:pt>
                <c:pt idx="52101">
                  <c:v>77.988211502145916</c:v>
                </c:pt>
                <c:pt idx="52102">
                  <c:v>78.577637532188845</c:v>
                </c:pt>
                <c:pt idx="52103">
                  <c:v>79.124626659117993</c:v>
                </c:pt>
                <c:pt idx="52104">
                  <c:v>79.713270985455409</c:v>
                </c:pt>
                <c:pt idx="52105">
                  <c:v>80.272264029327616</c:v>
                </c:pt>
                <c:pt idx="52106">
                  <c:v>80.862186842632326</c:v>
                </c:pt>
                <c:pt idx="52107">
                  <c:v>81.419236961859355</c:v>
                </c:pt>
                <c:pt idx="52108">
                  <c:v>81.922388140915587</c:v>
                </c:pt>
                <c:pt idx="52109">
                  <c:v>82.477776914163087</c:v>
                </c:pt>
                <c:pt idx="52110">
                  <c:v>82.722280327174815</c:v>
                </c:pt>
                <c:pt idx="52111">
                  <c:v>82.825147531334139</c:v>
                </c:pt>
                <c:pt idx="52112">
                  <c:v>82.927990382462156</c:v>
                </c:pt>
                <c:pt idx="52113">
                  <c:v>83.03085758662148</c:v>
                </c:pt>
                <c:pt idx="52114">
                  <c:v>83.133724790780789</c:v>
                </c:pt>
                <c:pt idx="52115">
                  <c:v>83.515795051728247</c:v>
                </c:pt>
                <c:pt idx="52116">
                  <c:v>84.047116060085841</c:v>
                </c:pt>
                <c:pt idx="52117">
                  <c:v>84.546452294229852</c:v>
                </c:pt>
                <c:pt idx="52118">
                  <c:v>85.141048704886771</c:v>
                </c:pt>
                <c:pt idx="52119">
                  <c:v>85.704429231998091</c:v>
                </c:pt>
                <c:pt idx="52120">
                  <c:v>86.214574794229847</c:v>
                </c:pt>
                <c:pt idx="52121">
                  <c:v>86.736520720314729</c:v>
                </c:pt>
                <c:pt idx="52122">
                  <c:v>87.264678154469607</c:v>
                </c:pt>
                <c:pt idx="52123">
                  <c:v>87.78095900786839</c:v>
                </c:pt>
                <c:pt idx="52124">
                  <c:v>88.230784446358726</c:v>
                </c:pt>
                <c:pt idx="52125">
                  <c:v>88.650570461935388</c:v>
                </c:pt>
                <c:pt idx="52126">
                  <c:v>89.070455882204342</c:v>
                </c:pt>
                <c:pt idx="52127">
                  <c:v>89.490341302473297</c:v>
                </c:pt>
                <c:pt idx="52128">
                  <c:v>89.910127318049959</c:v>
                </c:pt>
                <c:pt idx="52129">
                  <c:v>90.330410357088113</c:v>
                </c:pt>
                <c:pt idx="52130">
                  <c:v>90.750295777357081</c:v>
                </c:pt>
                <c:pt idx="52131">
                  <c:v>91.170081792933729</c:v>
                </c:pt>
                <c:pt idx="52132">
                  <c:v>91.589967213202698</c:v>
                </c:pt>
                <c:pt idx="52133">
                  <c:v>92.009852633471652</c:v>
                </c:pt>
                <c:pt idx="52134">
                  <c:v>92.429638649048314</c:v>
                </c:pt>
                <c:pt idx="52135">
                  <c:v>92.849524069317269</c:v>
                </c:pt>
                <c:pt idx="52136">
                  <c:v>93.269409489586224</c:v>
                </c:pt>
                <c:pt idx="52137">
                  <c:v>93.689195505162886</c:v>
                </c:pt>
                <c:pt idx="52138">
                  <c:v>94.10908092543184</c:v>
                </c:pt>
                <c:pt idx="52139">
                  <c:v>94.528966345700809</c:v>
                </c:pt>
                <c:pt idx="52140">
                  <c:v>94.948752361277471</c:v>
                </c:pt>
                <c:pt idx="52141">
                  <c:v>95.368637781546425</c:v>
                </c:pt>
                <c:pt idx="52142">
                  <c:v>95.788920820584579</c:v>
                </c:pt>
                <c:pt idx="52143">
                  <c:v>96.208806240853534</c:v>
                </c:pt>
                <c:pt idx="52144">
                  <c:v>96.628592256430196</c:v>
                </c:pt>
                <c:pt idx="52145">
                  <c:v>97.04847767669915</c:v>
                </c:pt>
                <c:pt idx="52146">
                  <c:v>97.468363096968119</c:v>
                </c:pt>
                <c:pt idx="52147">
                  <c:v>97.888149112544767</c:v>
                </c:pt>
                <c:pt idx="52148">
                  <c:v>98.308034532813735</c:v>
                </c:pt>
                <c:pt idx="52149">
                  <c:v>98.72791995308269</c:v>
                </c:pt>
                <c:pt idx="52150">
                  <c:v>99.147705968659352</c:v>
                </c:pt>
                <c:pt idx="52151">
                  <c:v>99.567591388928307</c:v>
                </c:pt>
                <c:pt idx="52152">
                  <c:v>99.987476809197261</c:v>
                </c:pt>
                <c:pt idx="52153">
                  <c:v>100.40726282477392</c:v>
                </c:pt>
                <c:pt idx="52154">
                  <c:v>100.82754586381208</c:v>
                </c:pt>
                <c:pt idx="52155">
                  <c:v>101.24743128408103</c:v>
                </c:pt>
                <c:pt idx="52156">
                  <c:v>101.66721729965769</c:v>
                </c:pt>
                <c:pt idx="52157">
                  <c:v>102.08710271992666</c:v>
                </c:pt>
                <c:pt idx="52158">
                  <c:v>102.50698814019562</c:v>
                </c:pt>
                <c:pt idx="52159">
                  <c:v>102.92677415577228</c:v>
                </c:pt>
                <c:pt idx="52160">
                  <c:v>103.34665957604123</c:v>
                </c:pt>
                <c:pt idx="52161">
                  <c:v>103.76654499631019</c:v>
                </c:pt>
                <c:pt idx="52162">
                  <c:v>104.18633101188685</c:v>
                </c:pt>
                <c:pt idx="52163">
                  <c:v>104.6062164321558</c:v>
                </c:pt>
                <c:pt idx="52164">
                  <c:v>105.02610185242477</c:v>
                </c:pt>
                <c:pt idx="52165">
                  <c:v>105.44588786800142</c:v>
                </c:pt>
                <c:pt idx="52166">
                  <c:v>105.75968202145923</c:v>
                </c:pt>
                <c:pt idx="52167">
                  <c:v>106.14049334430138</c:v>
                </c:pt>
                <c:pt idx="52168">
                  <c:v>106.57645698808105</c:v>
                </c:pt>
                <c:pt idx="52169">
                  <c:v>106.92676253474903</c:v>
                </c:pt>
                <c:pt idx="52170">
                  <c:v>107.24261946332047</c:v>
                </c:pt>
                <c:pt idx="52171">
                  <c:v>107.6333100569981</c:v>
                </c:pt>
                <c:pt idx="52172">
                  <c:v>108.037317290057</c:v>
                </c:pt>
                <c:pt idx="52173">
                  <c:v>108.38651198955365</c:v>
                </c:pt>
                <c:pt idx="52174">
                  <c:v>108.69122074260821</c:v>
                </c:pt>
                <c:pt idx="52175">
                  <c:v>109.05666879601047</c:v>
                </c:pt>
                <c:pt idx="52176">
                  <c:v>109.42220338695793</c:v>
                </c:pt>
                <c:pt idx="52177">
                  <c:v>109.78773797790539</c:v>
                </c:pt>
                <c:pt idx="52178">
                  <c:v>110.15318603130765</c:v>
                </c:pt>
                <c:pt idx="52179">
                  <c:v>110.51906677243593</c:v>
                </c:pt>
                <c:pt idx="52180">
                  <c:v>110.8846013633834</c:v>
                </c:pt>
                <c:pt idx="52181">
                  <c:v>111.25004941678566</c:v>
                </c:pt>
                <c:pt idx="52182">
                  <c:v>111.61558400773312</c:v>
                </c:pt>
                <c:pt idx="52183">
                  <c:v>111.98111859868058</c:v>
                </c:pt>
                <c:pt idx="52184">
                  <c:v>112.34656665208284</c:v>
                </c:pt>
                <c:pt idx="52185">
                  <c:v>112.7121012430303</c:v>
                </c:pt>
                <c:pt idx="52186">
                  <c:v>113.07763583397777</c:v>
                </c:pt>
                <c:pt idx="52187">
                  <c:v>113.44308388738001</c:v>
                </c:pt>
                <c:pt idx="52188">
                  <c:v>113.80861847832747</c:v>
                </c:pt>
                <c:pt idx="52189">
                  <c:v>114.17415306927495</c:v>
                </c:pt>
                <c:pt idx="52190">
                  <c:v>114.5396011226772</c:v>
                </c:pt>
                <c:pt idx="52191">
                  <c:v>114.90513571362466</c:v>
                </c:pt>
                <c:pt idx="52192">
                  <c:v>115.27101645475295</c:v>
                </c:pt>
                <c:pt idx="52193">
                  <c:v>115.63655104570041</c:v>
                </c:pt>
                <c:pt idx="52194">
                  <c:v>116.00199909910266</c:v>
                </c:pt>
                <c:pt idx="52195">
                  <c:v>116.36753369005012</c:v>
                </c:pt>
                <c:pt idx="52196">
                  <c:v>116.7330682809976</c:v>
                </c:pt>
                <c:pt idx="52197">
                  <c:v>117.09851633439985</c:v>
                </c:pt>
                <c:pt idx="52198">
                  <c:v>117.46405092534731</c:v>
                </c:pt>
                <c:pt idx="52199">
                  <c:v>117.82958551629477</c:v>
                </c:pt>
                <c:pt idx="52200">
                  <c:v>118.19503356969703</c:v>
                </c:pt>
                <c:pt idx="52201">
                  <c:v>118.56056816064449</c:v>
                </c:pt>
                <c:pt idx="52202">
                  <c:v>118.92610275159196</c:v>
                </c:pt>
                <c:pt idx="52203">
                  <c:v>119.29155080499422</c:v>
                </c:pt>
                <c:pt idx="52204">
                  <c:v>119.6574315461225</c:v>
                </c:pt>
                <c:pt idx="52205">
                  <c:v>120.02296613706996</c:v>
                </c:pt>
                <c:pt idx="52206">
                  <c:v>120.38841419047222</c:v>
                </c:pt>
                <c:pt idx="52207">
                  <c:v>120.75394878141968</c:v>
                </c:pt>
                <c:pt idx="52208">
                  <c:v>121.11948337236714</c:v>
                </c:pt>
                <c:pt idx="52209">
                  <c:v>121.4849314257694</c:v>
                </c:pt>
                <c:pt idx="52210">
                  <c:v>121.85046601671687</c:v>
                </c:pt>
                <c:pt idx="52211">
                  <c:v>122.21600060766433</c:v>
                </c:pt>
                <c:pt idx="52212">
                  <c:v>122.58144866106659</c:v>
                </c:pt>
                <c:pt idx="52213">
                  <c:v>122.94698325201404</c:v>
                </c:pt>
                <c:pt idx="52214">
                  <c:v>123.31251784296151</c:v>
                </c:pt>
                <c:pt idx="52215">
                  <c:v>123.67796589636376</c:v>
                </c:pt>
                <c:pt idx="52216">
                  <c:v>124.04350048731122</c:v>
                </c:pt>
                <c:pt idx="52217">
                  <c:v>124.40938122843951</c:v>
                </c:pt>
                <c:pt idx="52218">
                  <c:v>124.77491581938698</c:v>
                </c:pt>
                <c:pt idx="52219">
                  <c:v>125.14036387278924</c:v>
                </c:pt>
                <c:pt idx="52220">
                  <c:v>125.40754922079161</c:v>
                </c:pt>
                <c:pt idx="52221">
                  <c:v>125.66287620934669</c:v>
                </c:pt>
                <c:pt idx="52222">
                  <c:v>125.92099826156414</c:v>
                </c:pt>
                <c:pt idx="52223">
                  <c:v>126.15781897020263</c:v>
                </c:pt>
                <c:pt idx="52224">
                  <c:v>126.41737780972818</c:v>
                </c:pt>
                <c:pt idx="52225">
                  <c:v>126.65613617143538</c:v>
                </c:pt>
                <c:pt idx="52226">
                  <c:v>126.88634698235995</c:v>
                </c:pt>
                <c:pt idx="52227">
                  <c:v>127.1114446795422</c:v>
                </c:pt>
                <c:pt idx="52228">
                  <c:v>127.34189765236052</c:v>
                </c:pt>
                <c:pt idx="52229">
                  <c:v>127.45668474122968</c:v>
                </c:pt>
                <c:pt idx="52230">
                  <c:v>127.50805789561178</c:v>
                </c:pt>
                <c:pt idx="52231">
                  <c:v>127.55941888778878</c:v>
                </c:pt>
                <c:pt idx="52232">
                  <c:v>127.61079204217087</c:v>
                </c:pt>
                <c:pt idx="52233">
                  <c:v>127.79349594684147</c:v>
                </c:pt>
                <c:pt idx="52234">
                  <c:v>128.01206201335242</c:v>
                </c:pt>
                <c:pt idx="52235">
                  <c:v>128.25982205913212</c:v>
                </c:pt>
                <c:pt idx="52236">
                  <c:v>128.50016934660309</c:v>
                </c:pt>
                <c:pt idx="52237">
                  <c:v>128.69252843443013</c:v>
                </c:pt>
                <c:pt idx="52238">
                  <c:v>128.94942783547924</c:v>
                </c:pt>
                <c:pt idx="52239">
                  <c:v>129.19256359752026</c:v>
                </c:pt>
                <c:pt idx="52240">
                  <c:v>129.41412284100122</c:v>
                </c:pt>
                <c:pt idx="52241">
                  <c:v>129.57147333619457</c:v>
                </c:pt>
                <c:pt idx="52242">
                  <c:v>129.78180336068709</c:v>
                </c:pt>
                <c:pt idx="52243">
                  <c:v>130.00345777327558</c:v>
                </c:pt>
                <c:pt idx="52244">
                  <c:v>130.22505971086107</c:v>
                </c:pt>
                <c:pt idx="52245">
                  <c:v>130.44671412344957</c:v>
                </c:pt>
                <c:pt idx="52246">
                  <c:v>130.66836853603806</c:v>
                </c:pt>
                <c:pt idx="52247">
                  <c:v>130.88997047362355</c:v>
                </c:pt>
                <c:pt idx="52248">
                  <c:v>131.11162488621204</c:v>
                </c:pt>
                <c:pt idx="52249">
                  <c:v>131.33327929880053</c:v>
                </c:pt>
                <c:pt idx="52250">
                  <c:v>131.55488123638602</c:v>
                </c:pt>
                <c:pt idx="52251">
                  <c:v>131.77653564897452</c:v>
                </c:pt>
                <c:pt idx="52252">
                  <c:v>131.99819006156301</c:v>
                </c:pt>
                <c:pt idx="52253">
                  <c:v>132.2197919991485</c:v>
                </c:pt>
                <c:pt idx="52254">
                  <c:v>132.44165631174891</c:v>
                </c:pt>
                <c:pt idx="52255">
                  <c:v>132.66331072433741</c:v>
                </c:pt>
                <c:pt idx="52256">
                  <c:v>132.8849126619229</c:v>
                </c:pt>
                <c:pt idx="52257">
                  <c:v>133.10656707451139</c:v>
                </c:pt>
                <c:pt idx="52258">
                  <c:v>133.32822148709988</c:v>
                </c:pt>
                <c:pt idx="52259">
                  <c:v>133.54982342468537</c:v>
                </c:pt>
                <c:pt idx="52260">
                  <c:v>133.77147783727386</c:v>
                </c:pt>
                <c:pt idx="52261">
                  <c:v>133.99313224986236</c:v>
                </c:pt>
                <c:pt idx="52262">
                  <c:v>134.21473418744785</c:v>
                </c:pt>
                <c:pt idx="52263">
                  <c:v>134.43638860003634</c:v>
                </c:pt>
                <c:pt idx="52264">
                  <c:v>134.65804301262483</c:v>
                </c:pt>
                <c:pt idx="52265">
                  <c:v>134.87964495021032</c:v>
                </c:pt>
                <c:pt idx="52266">
                  <c:v>135.10129936279881</c:v>
                </c:pt>
                <c:pt idx="52267">
                  <c:v>135.3231636753992</c:v>
                </c:pt>
                <c:pt idx="52268">
                  <c:v>135.54481808798769</c:v>
                </c:pt>
                <c:pt idx="52269">
                  <c:v>135.76642002557321</c:v>
                </c:pt>
                <c:pt idx="52270">
                  <c:v>135.98807443816168</c:v>
                </c:pt>
                <c:pt idx="52271">
                  <c:v>136.20972885075017</c:v>
                </c:pt>
                <c:pt idx="52272">
                  <c:v>136.43133078833569</c:v>
                </c:pt>
                <c:pt idx="52273">
                  <c:v>136.65298520092418</c:v>
                </c:pt>
                <c:pt idx="52274">
                  <c:v>136.87463961351264</c:v>
                </c:pt>
                <c:pt idx="52275">
                  <c:v>137.09624155109816</c:v>
                </c:pt>
                <c:pt idx="52276">
                  <c:v>137.31789596368662</c:v>
                </c:pt>
                <c:pt idx="52277">
                  <c:v>137.53955037627512</c:v>
                </c:pt>
                <c:pt idx="52278">
                  <c:v>137.76115231386063</c:v>
                </c:pt>
                <c:pt idx="52279">
                  <c:v>137.98301662646102</c:v>
                </c:pt>
                <c:pt idx="52280">
                  <c:v>138.20467103904952</c:v>
                </c:pt>
                <c:pt idx="52281">
                  <c:v>138.42627297663503</c:v>
                </c:pt>
                <c:pt idx="52282">
                  <c:v>138.6479273892235</c:v>
                </c:pt>
                <c:pt idx="52283">
                  <c:v>138.86652438197427</c:v>
                </c:pt>
                <c:pt idx="52284">
                  <c:v>139.06963896447306</c:v>
                </c:pt>
                <c:pt idx="52285">
                  <c:v>139.28539317282477</c:v>
                </c:pt>
                <c:pt idx="52286">
                  <c:v>139.74074226862169</c:v>
                </c:pt>
                <c:pt idx="52287">
                  <c:v>139.97908375806452</c:v>
                </c:pt>
                <c:pt idx="52288">
                  <c:v>140.1913036085044</c:v>
                </c:pt>
                <c:pt idx="52289">
                  <c:v>140.3408533542522</c:v>
                </c:pt>
                <c:pt idx="52290">
                  <c:v>140.56523704281526</c:v>
                </c:pt>
                <c:pt idx="52291">
                  <c:v>140.76074315131964</c:v>
                </c:pt>
                <c:pt idx="52292">
                  <c:v>140.66989745093267</c:v>
                </c:pt>
                <c:pt idx="52293">
                  <c:v>140.86902554310109</c:v>
                </c:pt>
                <c:pt idx="52294">
                  <c:v>141.06810649320224</c:v>
                </c:pt>
                <c:pt idx="52295">
                  <c:v>141.26723458537066</c:v>
                </c:pt>
                <c:pt idx="52296">
                  <c:v>141.46636267753908</c:v>
                </c:pt>
                <c:pt idx="52297">
                  <c:v>141.66544362764026</c:v>
                </c:pt>
                <c:pt idx="52298">
                  <c:v>141.86457171980868</c:v>
                </c:pt>
                <c:pt idx="52299">
                  <c:v>142.0636998119771</c:v>
                </c:pt>
                <c:pt idx="52300">
                  <c:v>142.26278076207825</c:v>
                </c:pt>
                <c:pt idx="52301">
                  <c:v>142.46190885424667</c:v>
                </c:pt>
                <c:pt idx="52302">
                  <c:v>142.66103694641509</c:v>
                </c:pt>
                <c:pt idx="52303">
                  <c:v>142.86011789651624</c:v>
                </c:pt>
                <c:pt idx="52304">
                  <c:v>143.05943455695379</c:v>
                </c:pt>
                <c:pt idx="52305">
                  <c:v>143.25856264912221</c:v>
                </c:pt>
                <c:pt idx="52306">
                  <c:v>143.45764359922336</c:v>
                </c:pt>
                <c:pt idx="52307">
                  <c:v>143.65677169139178</c:v>
                </c:pt>
                <c:pt idx="52308">
                  <c:v>143.8558997835602</c:v>
                </c:pt>
                <c:pt idx="52309">
                  <c:v>144.05498073366135</c:v>
                </c:pt>
                <c:pt idx="52310">
                  <c:v>144.2541088258298</c:v>
                </c:pt>
                <c:pt idx="52311">
                  <c:v>144.45323691799823</c:v>
                </c:pt>
                <c:pt idx="52312">
                  <c:v>144.65231786809937</c:v>
                </c:pt>
                <c:pt idx="52313">
                  <c:v>144.8514459602678</c:v>
                </c:pt>
                <c:pt idx="52314">
                  <c:v>145.05057405243622</c:v>
                </c:pt>
                <c:pt idx="52315">
                  <c:v>145.24965500253737</c:v>
                </c:pt>
                <c:pt idx="52316">
                  <c:v>145.44878309470579</c:v>
                </c:pt>
                <c:pt idx="52317">
                  <c:v>145.64809975514333</c:v>
                </c:pt>
                <c:pt idx="52318">
                  <c:v>145.84722784731176</c:v>
                </c:pt>
                <c:pt idx="52319">
                  <c:v>146.04630879741291</c:v>
                </c:pt>
                <c:pt idx="52320">
                  <c:v>146.24618595350501</c:v>
                </c:pt>
                <c:pt idx="52321">
                  <c:v>146.4357242207916</c:v>
                </c:pt>
                <c:pt idx="52322">
                  <c:v>146.55187239690108</c:v>
                </c:pt>
                <c:pt idx="52323">
                  <c:v>146.68036273080591</c:v>
                </c:pt>
                <c:pt idx="52324">
                  <c:v>146.86685386337624</c:v>
                </c:pt>
                <c:pt idx="52325">
                  <c:v>147.06718620738977</c:v>
                </c:pt>
                <c:pt idx="52326">
                  <c:v>147.21006549713877</c:v>
                </c:pt>
                <c:pt idx="52327">
                  <c:v>147.3310105200286</c:v>
                </c:pt>
                <c:pt idx="52328">
                  <c:v>147.4467605617549</c:v>
                </c:pt>
                <c:pt idx="52329">
                  <c:v>147.57734179353096</c:v>
                </c:pt>
                <c:pt idx="52330">
                  <c:v>147.71903831232615</c:v>
                </c:pt>
                <c:pt idx="52331">
                  <c:v>147.860701285544</c:v>
                </c:pt>
                <c:pt idx="52332">
                  <c:v>148.00239780433918</c:v>
                </c:pt>
                <c:pt idx="52333">
                  <c:v>148.1440943231344</c:v>
                </c:pt>
                <c:pt idx="52334">
                  <c:v>148.28575729635222</c:v>
                </c:pt>
                <c:pt idx="52335">
                  <c:v>148.42745381514743</c:v>
                </c:pt>
                <c:pt idx="52336">
                  <c:v>148.56915033394262</c:v>
                </c:pt>
                <c:pt idx="52337">
                  <c:v>148.71081330716046</c:v>
                </c:pt>
                <c:pt idx="52338">
                  <c:v>148.81627723605152</c:v>
                </c:pt>
                <c:pt idx="52339">
                  <c:v>148.94687182002383</c:v>
                </c:pt>
                <c:pt idx="52340">
                  <c:v>149.07928268288029</c:v>
                </c:pt>
                <c:pt idx="52341">
                  <c:v>149.15313859513591</c:v>
                </c:pt>
                <c:pt idx="52342">
                  <c:v>149.28923229821214</c:v>
                </c:pt>
                <c:pt idx="52343">
                  <c:v>149.42581782403434</c:v>
                </c:pt>
                <c:pt idx="52344">
                  <c:v>149.52567973819743</c:v>
                </c:pt>
                <c:pt idx="52345">
                  <c:v>149.61676059499405</c:v>
                </c:pt>
                <c:pt idx="52346">
                  <c:v>149.75008350858369</c:v>
                </c:pt>
                <c:pt idx="52347">
                  <c:v>150.33110467158849</c:v>
                </c:pt>
                <c:pt idx="52348">
                  <c:v>150.38574738902147</c:v>
                </c:pt>
                <c:pt idx="52349">
                  <c:v>150.46551225894135</c:v>
                </c:pt>
                <c:pt idx="52350">
                  <c:v>150.56630811513708</c:v>
                </c:pt>
                <c:pt idx="52351">
                  <c:v>150.6401799241774</c:v>
                </c:pt>
                <c:pt idx="52352">
                  <c:v>150.72102199570816</c:v>
                </c:pt>
                <c:pt idx="52353">
                  <c:v>150.8214634386174</c:v>
                </c:pt>
                <c:pt idx="52354">
                  <c:v>150.92159860362077</c:v>
                </c:pt>
                <c:pt idx="52355">
                  <c:v>151.00352704773269</c:v>
                </c:pt>
                <c:pt idx="52356">
                  <c:v>151.09973649817962</c:v>
                </c:pt>
                <c:pt idx="52357">
                  <c:v>151.23612723144035</c:v>
                </c:pt>
                <c:pt idx="52358">
                  <c:v>151.3725179647011</c:v>
                </c:pt>
                <c:pt idx="52359">
                  <c:v>151.50887640848899</c:v>
                </c:pt>
                <c:pt idx="52360">
                  <c:v>151.64526714174971</c:v>
                </c:pt>
                <c:pt idx="52361">
                  <c:v>151.78165787501047</c:v>
                </c:pt>
                <c:pt idx="52362">
                  <c:v>151.91801631879835</c:v>
                </c:pt>
                <c:pt idx="52363">
                  <c:v>152.0544070520591</c:v>
                </c:pt>
                <c:pt idx="52364">
                  <c:v>152.19079778531983</c:v>
                </c:pt>
                <c:pt idx="52365">
                  <c:v>152.32715622910771</c:v>
                </c:pt>
                <c:pt idx="52366">
                  <c:v>152.46354696236847</c:v>
                </c:pt>
                <c:pt idx="52367">
                  <c:v>152.60006685352053</c:v>
                </c:pt>
                <c:pt idx="52368">
                  <c:v>152.73645758678128</c:v>
                </c:pt>
                <c:pt idx="52369">
                  <c:v>152.87281603056917</c:v>
                </c:pt>
                <c:pt idx="52370">
                  <c:v>153.00920676382989</c:v>
                </c:pt>
                <c:pt idx="52371">
                  <c:v>153.14559749709065</c:v>
                </c:pt>
                <c:pt idx="52372">
                  <c:v>153.28195594087853</c:v>
                </c:pt>
                <c:pt idx="52373">
                  <c:v>153.41834667413926</c:v>
                </c:pt>
                <c:pt idx="52374">
                  <c:v>153.55470511792717</c:v>
                </c:pt>
                <c:pt idx="52375">
                  <c:v>153.6910958511879</c:v>
                </c:pt>
                <c:pt idx="52376">
                  <c:v>153.82748658444862</c:v>
                </c:pt>
                <c:pt idx="52377">
                  <c:v>153.96384502823653</c:v>
                </c:pt>
                <c:pt idx="52378">
                  <c:v>154.10023576149726</c:v>
                </c:pt>
                <c:pt idx="52379">
                  <c:v>154.23675565264935</c:v>
                </c:pt>
                <c:pt idx="52380">
                  <c:v>154.37314638591008</c:v>
                </c:pt>
                <c:pt idx="52381">
                  <c:v>154.50950482969799</c:v>
                </c:pt>
                <c:pt idx="52382">
                  <c:v>154.64589556295871</c:v>
                </c:pt>
                <c:pt idx="52383">
                  <c:v>154.78228629621944</c:v>
                </c:pt>
                <c:pt idx="52384">
                  <c:v>154.91864474000735</c:v>
                </c:pt>
                <c:pt idx="52385">
                  <c:v>155.05503547326808</c:v>
                </c:pt>
                <c:pt idx="52386">
                  <c:v>155.1914262065288</c:v>
                </c:pt>
                <c:pt idx="52387">
                  <c:v>155.32778465031672</c:v>
                </c:pt>
                <c:pt idx="52388">
                  <c:v>155.46417538357744</c:v>
                </c:pt>
                <c:pt idx="52389">
                  <c:v>155.60056611683817</c:v>
                </c:pt>
                <c:pt idx="52390">
                  <c:v>155.73692456062608</c:v>
                </c:pt>
                <c:pt idx="52391">
                  <c:v>155.8733152938868</c:v>
                </c:pt>
                <c:pt idx="52392">
                  <c:v>156.0098351850389</c:v>
                </c:pt>
                <c:pt idx="52393">
                  <c:v>156.18127442105262</c:v>
                </c:pt>
                <c:pt idx="52394">
                  <c:v>156.42000594630073</c:v>
                </c:pt>
                <c:pt idx="52395">
                  <c:v>156.66087534930853</c:v>
                </c:pt>
                <c:pt idx="52396">
                  <c:v>156.91200779261024</c:v>
                </c:pt>
                <c:pt idx="52397">
                  <c:v>157.23959142060085</c:v>
                </c:pt>
                <c:pt idx="52398">
                  <c:v>157.46867847210302</c:v>
                </c:pt>
                <c:pt idx="52399">
                  <c:v>157.72802970655542</c:v>
                </c:pt>
                <c:pt idx="52400">
                  <c:v>158.01596979132921</c:v>
                </c:pt>
                <c:pt idx="52401">
                  <c:v>158.24761994248209</c:v>
                </c:pt>
                <c:pt idx="52402">
                  <c:v>158.32621620172438</c:v>
                </c:pt>
                <c:pt idx="52403">
                  <c:v>158.3763448547397</c:v>
                </c:pt>
                <c:pt idx="52404">
                  <c:v>158.42652097807039</c:v>
                </c:pt>
                <c:pt idx="52405">
                  <c:v>158.47664963108571</c:v>
                </c:pt>
                <c:pt idx="52406">
                  <c:v>158.52676641652218</c:v>
                </c:pt>
                <c:pt idx="52407">
                  <c:v>158.7366107386743</c:v>
                </c:pt>
                <c:pt idx="52408">
                  <c:v>159.04899695326657</c:v>
                </c:pt>
                <c:pt idx="52409">
                  <c:v>159.34790921311082</c:v>
                </c:pt>
                <c:pt idx="52410">
                  <c:v>159.53735453552693</c:v>
                </c:pt>
                <c:pt idx="52411">
                  <c:v>159.80429115784455</c:v>
                </c:pt>
                <c:pt idx="52412">
                  <c:v>160.06602178402861</c:v>
                </c:pt>
                <c:pt idx="52413">
                  <c:v>160.33605203433476</c:v>
                </c:pt>
                <c:pt idx="52414">
                  <c:v>160.5397244739446</c:v>
                </c:pt>
                <c:pt idx="52415">
                  <c:v>160.72890047607953</c:v>
                </c:pt>
                <c:pt idx="52416">
                  <c:v>160.91812127480506</c:v>
                </c:pt>
                <c:pt idx="52417">
                  <c:v>161.10752125989305</c:v>
                </c:pt>
                <c:pt idx="52418">
                  <c:v>161.29669726202798</c:v>
                </c:pt>
                <c:pt idx="52419">
                  <c:v>161.48591806075351</c:v>
                </c:pt>
                <c:pt idx="52420">
                  <c:v>161.67513885947906</c:v>
                </c:pt>
                <c:pt idx="52421">
                  <c:v>161.86431486161399</c:v>
                </c:pt>
                <c:pt idx="52422">
                  <c:v>162.05353566033952</c:v>
                </c:pt>
                <c:pt idx="52423">
                  <c:v>162.24275645906508</c:v>
                </c:pt>
                <c:pt idx="52424">
                  <c:v>162.43193246120001</c:v>
                </c:pt>
                <c:pt idx="52425">
                  <c:v>162.62115325992556</c:v>
                </c:pt>
                <c:pt idx="52426">
                  <c:v>162.81037405865109</c:v>
                </c:pt>
                <c:pt idx="52427">
                  <c:v>162.99955006078602</c:v>
                </c:pt>
                <c:pt idx="52428">
                  <c:v>163.18877085951158</c:v>
                </c:pt>
                <c:pt idx="52429">
                  <c:v>163.37817084459954</c:v>
                </c:pt>
                <c:pt idx="52430">
                  <c:v>163.5673916433251</c:v>
                </c:pt>
                <c:pt idx="52431">
                  <c:v>163.75656764546002</c:v>
                </c:pt>
                <c:pt idx="52432">
                  <c:v>163.94578844418555</c:v>
                </c:pt>
                <c:pt idx="52433">
                  <c:v>164.13500924291111</c:v>
                </c:pt>
                <c:pt idx="52434">
                  <c:v>164.32418524504604</c:v>
                </c:pt>
                <c:pt idx="52435">
                  <c:v>164.51340604377157</c:v>
                </c:pt>
                <c:pt idx="52436">
                  <c:v>164.70262684249712</c:v>
                </c:pt>
                <c:pt idx="52437">
                  <c:v>164.89180284463205</c:v>
                </c:pt>
                <c:pt idx="52438">
                  <c:v>165.08102364335758</c:v>
                </c:pt>
                <c:pt idx="52439">
                  <c:v>165.27024444208314</c:v>
                </c:pt>
                <c:pt idx="52440">
                  <c:v>165.45942044421807</c:v>
                </c:pt>
                <c:pt idx="52441">
                  <c:v>165.6486412429436</c:v>
                </c:pt>
                <c:pt idx="52442">
                  <c:v>165.83804122803159</c:v>
                </c:pt>
                <c:pt idx="52443">
                  <c:v>166.02721723016651</c:v>
                </c:pt>
                <c:pt idx="52444">
                  <c:v>166.21643802889207</c:v>
                </c:pt>
                <c:pt idx="52445">
                  <c:v>166.4056588276176</c:v>
                </c:pt>
                <c:pt idx="52446">
                  <c:v>166.59483482975253</c:v>
                </c:pt>
                <c:pt idx="52447">
                  <c:v>166.78405562847809</c:v>
                </c:pt>
                <c:pt idx="52448">
                  <c:v>166.97327642720361</c:v>
                </c:pt>
                <c:pt idx="52449">
                  <c:v>167.16245242933854</c:v>
                </c:pt>
                <c:pt idx="52450">
                  <c:v>167.3516732280641</c:v>
                </c:pt>
                <c:pt idx="52451">
                  <c:v>167.54089402678963</c:v>
                </c:pt>
                <c:pt idx="52452">
                  <c:v>167.73007002892456</c:v>
                </c:pt>
                <c:pt idx="52453">
                  <c:v>167.91929082765012</c:v>
                </c:pt>
                <c:pt idx="52454">
                  <c:v>168.10869081273808</c:v>
                </c:pt>
                <c:pt idx="52455">
                  <c:v>168.29791161146363</c:v>
                </c:pt>
                <c:pt idx="52456">
                  <c:v>168.48708761359856</c:v>
                </c:pt>
                <c:pt idx="52457">
                  <c:v>168.67533368390943</c:v>
                </c:pt>
                <c:pt idx="52458">
                  <c:v>168.85486016309014</c:v>
                </c:pt>
                <c:pt idx="52459">
                  <c:v>169.02710127181689</c:v>
                </c:pt>
                <c:pt idx="52460">
                  <c:v>169.23413841964711</c:v>
                </c:pt>
                <c:pt idx="52461">
                  <c:v>169.385940888677</c:v>
                </c:pt>
                <c:pt idx="52462">
                  <c:v>169.56490837339055</c:v>
                </c:pt>
                <c:pt idx="52463">
                  <c:v>169.74526626180258</c:v>
                </c:pt>
                <c:pt idx="52464">
                  <c:v>169.99352494135877</c:v>
                </c:pt>
                <c:pt idx="52465">
                  <c:v>170.20148511921792</c:v>
                </c:pt>
                <c:pt idx="52466">
                  <c:v>170.36253705157415</c:v>
                </c:pt>
                <c:pt idx="52467">
                  <c:v>170.51206973877072</c:v>
                </c:pt>
                <c:pt idx="52468">
                  <c:v>170.66142558977145</c:v>
                </c:pt>
                <c:pt idx="52469">
                  <c:v>170.81081680801137</c:v>
                </c:pt>
                <c:pt idx="52470">
                  <c:v>170.96020802625128</c:v>
                </c:pt>
                <c:pt idx="52471">
                  <c:v>171.10956387725201</c:v>
                </c:pt>
                <c:pt idx="52472">
                  <c:v>171.2589550954919</c:v>
                </c:pt>
                <c:pt idx="52473">
                  <c:v>171.40834631373181</c:v>
                </c:pt>
                <c:pt idx="52474">
                  <c:v>171.55770216473255</c:v>
                </c:pt>
                <c:pt idx="52475">
                  <c:v>171.70709338297246</c:v>
                </c:pt>
                <c:pt idx="52476">
                  <c:v>171.85648460121234</c:v>
                </c:pt>
                <c:pt idx="52477">
                  <c:v>172.00584045221311</c:v>
                </c:pt>
                <c:pt idx="52478">
                  <c:v>172.15523167045299</c:v>
                </c:pt>
                <c:pt idx="52479">
                  <c:v>172.30476435764956</c:v>
                </c:pt>
                <c:pt idx="52480">
                  <c:v>172.45415557588947</c:v>
                </c:pt>
                <c:pt idx="52481">
                  <c:v>172.60351142689021</c:v>
                </c:pt>
                <c:pt idx="52482">
                  <c:v>172.75290264513012</c:v>
                </c:pt>
                <c:pt idx="52483">
                  <c:v>172.90229386337001</c:v>
                </c:pt>
                <c:pt idx="52484">
                  <c:v>173.05164971437074</c:v>
                </c:pt>
                <c:pt idx="52485">
                  <c:v>173.20104093261065</c:v>
                </c:pt>
                <c:pt idx="52486">
                  <c:v>173.35043215085057</c:v>
                </c:pt>
                <c:pt idx="52487">
                  <c:v>173.4997880018513</c:v>
                </c:pt>
                <c:pt idx="52488">
                  <c:v>173.64917922009121</c:v>
                </c:pt>
                <c:pt idx="52489">
                  <c:v>173.7985704383311</c:v>
                </c:pt>
                <c:pt idx="52490">
                  <c:v>173.94792628933183</c:v>
                </c:pt>
                <c:pt idx="52491">
                  <c:v>174.09731750757174</c:v>
                </c:pt>
                <c:pt idx="52492">
                  <c:v>174.24685019476831</c:v>
                </c:pt>
                <c:pt idx="52493">
                  <c:v>174.39620604576905</c:v>
                </c:pt>
                <c:pt idx="52494">
                  <c:v>174.69498848224887</c:v>
                </c:pt>
                <c:pt idx="52495">
                  <c:v>174.84434433324961</c:v>
                </c:pt>
                <c:pt idx="52496">
                  <c:v>174.99373555148949</c:v>
                </c:pt>
                <c:pt idx="52497">
                  <c:v>175.14312676972941</c:v>
                </c:pt>
                <c:pt idx="52498">
                  <c:v>175.29248262073014</c:v>
                </c:pt>
                <c:pt idx="52499">
                  <c:v>175.44187383897005</c:v>
                </c:pt>
                <c:pt idx="52500">
                  <c:v>175.59126505720994</c:v>
                </c:pt>
                <c:pt idx="52501">
                  <c:v>175.7406209082107</c:v>
                </c:pt>
                <c:pt idx="52502">
                  <c:v>175.89001212645059</c:v>
                </c:pt>
                <c:pt idx="52503">
                  <c:v>176.03954481364715</c:v>
                </c:pt>
                <c:pt idx="52504">
                  <c:v>176.18893603188707</c:v>
                </c:pt>
                <c:pt idx="52505">
                  <c:v>176.3382918828878</c:v>
                </c:pt>
                <c:pt idx="52506">
                  <c:v>176.48768310112771</c:v>
                </c:pt>
                <c:pt idx="52507">
                  <c:v>176.6370743193676</c:v>
                </c:pt>
                <c:pt idx="52508">
                  <c:v>176.78643017036833</c:v>
                </c:pt>
                <c:pt idx="52509">
                  <c:v>176.91724891559369</c:v>
                </c:pt>
                <c:pt idx="52510">
                  <c:v>176.98230869368297</c:v>
                </c:pt>
                <c:pt idx="52511">
                  <c:v>177.09989315879827</c:v>
                </c:pt>
                <c:pt idx="52512">
                  <c:v>177.1481059155937</c:v>
                </c:pt>
                <c:pt idx="52513">
                  <c:v>177.26451578969957</c:v>
                </c:pt>
                <c:pt idx="52514">
                  <c:v>177.37588966317045</c:v>
                </c:pt>
                <c:pt idx="52515">
                  <c:v>177.5176868569385</c:v>
                </c:pt>
                <c:pt idx="52516">
                  <c:v>177.51605900572247</c:v>
                </c:pt>
                <c:pt idx="52517">
                  <c:v>177.59692118498214</c:v>
                </c:pt>
                <c:pt idx="52518">
                  <c:v>177.6991014407534</c:v>
                </c:pt>
                <c:pt idx="52519">
                  <c:v>177.80233481912103</c:v>
                </c:pt>
                <c:pt idx="52520">
                  <c:v>177.90554375776841</c:v>
                </c:pt>
                <c:pt idx="52521">
                  <c:v>177.98043143299952</c:v>
                </c:pt>
                <c:pt idx="52522">
                  <c:v>178.07044906962327</c:v>
                </c:pt>
                <c:pt idx="52523">
                  <c:v>178.14424627682402</c:v>
                </c:pt>
                <c:pt idx="52524">
                  <c:v>178.19971191656734</c:v>
                </c:pt>
                <c:pt idx="52525">
                  <c:v>178.32448979971389</c:v>
                </c:pt>
                <c:pt idx="52526">
                  <c:v>178.4166906847878</c:v>
                </c:pt>
                <c:pt idx="52527">
                  <c:v>178.45442704934447</c:v>
                </c:pt>
                <c:pt idx="52528">
                  <c:v>178.52676426895565</c:v>
                </c:pt>
                <c:pt idx="52529">
                  <c:v>178.63574896900334</c:v>
                </c:pt>
                <c:pt idx="52530">
                  <c:v>178.67158791112109</c:v>
                </c:pt>
                <c:pt idx="52531">
                  <c:v>178.70729590461468</c:v>
                </c:pt>
                <c:pt idx="52532">
                  <c:v>178.74300389810827</c:v>
                </c:pt>
                <c:pt idx="52533">
                  <c:v>178.77870343800492</c:v>
                </c:pt>
                <c:pt idx="52534">
                  <c:v>178.81441143149854</c:v>
                </c:pt>
                <c:pt idx="52535">
                  <c:v>178.85011942499213</c:v>
                </c:pt>
                <c:pt idx="52536">
                  <c:v>178.88581896488878</c:v>
                </c:pt>
                <c:pt idx="52537">
                  <c:v>178.92152695838237</c:v>
                </c:pt>
                <c:pt idx="52538">
                  <c:v>178.95723495187599</c:v>
                </c:pt>
                <c:pt idx="52539">
                  <c:v>178.99293449177262</c:v>
                </c:pt>
                <c:pt idx="52540">
                  <c:v>179.02864248526623</c:v>
                </c:pt>
                <c:pt idx="52541">
                  <c:v>179.06438429314761</c:v>
                </c:pt>
                <c:pt idx="52542">
                  <c:v>179.10008383304427</c:v>
                </c:pt>
                <c:pt idx="52543">
                  <c:v>179.13579182653785</c:v>
                </c:pt>
                <c:pt idx="52544">
                  <c:v>179.17149982003144</c:v>
                </c:pt>
                <c:pt idx="52545">
                  <c:v>179.2071993599281</c:v>
                </c:pt>
                <c:pt idx="52546">
                  <c:v>179.24290735342169</c:v>
                </c:pt>
                <c:pt idx="52547">
                  <c:v>179.2786153469153</c:v>
                </c:pt>
                <c:pt idx="52548">
                  <c:v>179.31431488681196</c:v>
                </c:pt>
                <c:pt idx="52549">
                  <c:v>179.35002288030554</c:v>
                </c:pt>
                <c:pt idx="52550">
                  <c:v>179.38573087379913</c:v>
                </c:pt>
                <c:pt idx="52551">
                  <c:v>179.42143041369579</c:v>
                </c:pt>
                <c:pt idx="52552">
                  <c:v>179.45713840718938</c:v>
                </c:pt>
                <c:pt idx="52553">
                  <c:v>179.49288021507076</c:v>
                </c:pt>
                <c:pt idx="52554">
                  <c:v>179.52858820856437</c:v>
                </c:pt>
                <c:pt idx="52555">
                  <c:v>179.56428774846103</c:v>
                </c:pt>
                <c:pt idx="52556">
                  <c:v>179.63625239294231</c:v>
                </c:pt>
                <c:pt idx="52557">
                  <c:v>179.72733417663886</c:v>
                </c:pt>
                <c:pt idx="52558">
                  <c:v>179.78188094611349</c:v>
                </c:pt>
                <c:pt idx="52559">
                  <c:v>179.89213516070578</c:v>
                </c:pt>
                <c:pt idx="52560">
                  <c:v>179.95086848486292</c:v>
                </c:pt>
                <c:pt idx="52561">
                  <c:v>180.01928935908441</c:v>
                </c:pt>
                <c:pt idx="52562">
                  <c:v>180.12306589127326</c:v>
                </c:pt>
                <c:pt idx="52563">
                  <c:v>180.25798406197856</c:v>
                </c:pt>
                <c:pt idx="52564">
                  <c:v>180.39075743490702</c:v>
                </c:pt>
                <c:pt idx="52565">
                  <c:v>180.54481159878705</c:v>
                </c:pt>
                <c:pt idx="52566">
                  <c:v>180.70950057490052</c:v>
                </c:pt>
                <c:pt idx="52567">
                  <c:v>180.87399479110849</c:v>
                </c:pt>
                <c:pt idx="52568">
                  <c:v>181.03852795929757</c:v>
                </c:pt>
                <c:pt idx="52569">
                  <c:v>181.20306112748662</c:v>
                </c:pt>
                <c:pt idx="52570">
                  <c:v>181.36755534369459</c:v>
                </c:pt>
                <c:pt idx="52571">
                  <c:v>181.53208851188364</c:v>
                </c:pt>
                <c:pt idx="52572">
                  <c:v>181.69662168007272</c:v>
                </c:pt>
                <c:pt idx="52573">
                  <c:v>181.86111589628067</c:v>
                </c:pt>
                <c:pt idx="52574">
                  <c:v>182.02564906446975</c:v>
                </c:pt>
                <c:pt idx="52575">
                  <c:v>182.1901822326588</c:v>
                </c:pt>
                <c:pt idx="52576">
                  <c:v>182.35467644886677</c:v>
                </c:pt>
                <c:pt idx="52577">
                  <c:v>182.51920961705582</c:v>
                </c:pt>
                <c:pt idx="52578">
                  <c:v>182.68389859316932</c:v>
                </c:pt>
                <c:pt idx="52579">
                  <c:v>182.84843176135837</c:v>
                </c:pt>
                <c:pt idx="52580">
                  <c:v>183.01292597756634</c:v>
                </c:pt>
                <c:pt idx="52581">
                  <c:v>183.17745914575542</c:v>
                </c:pt>
                <c:pt idx="52582">
                  <c:v>183.34199231394447</c:v>
                </c:pt>
                <c:pt idx="52583">
                  <c:v>183.50648653015244</c:v>
                </c:pt>
                <c:pt idx="52584">
                  <c:v>183.6710196983415</c:v>
                </c:pt>
                <c:pt idx="52585">
                  <c:v>183.83555286653058</c:v>
                </c:pt>
                <c:pt idx="52586">
                  <c:v>184.00004708273852</c:v>
                </c:pt>
                <c:pt idx="52587">
                  <c:v>184.1645802509276</c:v>
                </c:pt>
                <c:pt idx="52588">
                  <c:v>184.32911341911665</c:v>
                </c:pt>
                <c:pt idx="52589">
                  <c:v>184.49360763532462</c:v>
                </c:pt>
                <c:pt idx="52590">
                  <c:v>184.65814080351367</c:v>
                </c:pt>
                <c:pt idx="52591">
                  <c:v>184.82282977962717</c:v>
                </c:pt>
                <c:pt idx="52592">
                  <c:v>184.98732399583514</c:v>
                </c:pt>
                <c:pt idx="52593">
                  <c:v>185.15185716402419</c:v>
                </c:pt>
                <c:pt idx="52594">
                  <c:v>185.31639033221327</c:v>
                </c:pt>
                <c:pt idx="52595">
                  <c:v>185.48088454842122</c:v>
                </c:pt>
                <c:pt idx="52596">
                  <c:v>185.6454177166103</c:v>
                </c:pt>
                <c:pt idx="52597">
                  <c:v>185.87809143729137</c:v>
                </c:pt>
                <c:pt idx="52598">
                  <c:v>186.13218432021938</c:v>
                </c:pt>
                <c:pt idx="52599">
                  <c:v>186.35237015804529</c:v>
                </c:pt>
                <c:pt idx="52600">
                  <c:v>186.58854683690987</c:v>
                </c:pt>
                <c:pt idx="52601">
                  <c:v>186.82532631592753</c:v>
                </c:pt>
                <c:pt idx="52602">
                  <c:v>187.09488809457787</c:v>
                </c:pt>
                <c:pt idx="52603">
                  <c:v>187.33355290740283</c:v>
                </c:pt>
                <c:pt idx="52604">
                  <c:v>187.50393798910622</c:v>
                </c:pt>
                <c:pt idx="52605">
                  <c:v>188.45413646153847</c:v>
                </c:pt>
                <c:pt idx="52606">
                  <c:v>191.94767287243681</c:v>
                </c:pt>
                <c:pt idx="52607">
                  <c:v>192.2526069089175</c:v>
                </c:pt>
                <c:pt idx="52608">
                  <c:v>192.43689349213162</c:v>
                </c:pt>
                <c:pt idx="52609">
                  <c:v>192.6190533761621</c:v>
                </c:pt>
                <c:pt idx="52610">
                  <c:v>192.81931934102028</c:v>
                </c:pt>
                <c:pt idx="52611">
                  <c:v>192.99329228976035</c:v>
                </c:pt>
                <c:pt idx="52612">
                  <c:v>193.16730643503104</c:v>
                </c:pt>
                <c:pt idx="52613">
                  <c:v>193.34132058030173</c:v>
                </c:pt>
                <c:pt idx="52614">
                  <c:v>193.51529352904183</c:v>
                </c:pt>
                <c:pt idx="52615">
                  <c:v>193.68930767431249</c:v>
                </c:pt>
                <c:pt idx="52616">
                  <c:v>193.86348660570559</c:v>
                </c:pt>
                <c:pt idx="52617">
                  <c:v>194.03745955444569</c:v>
                </c:pt>
                <c:pt idx="52618">
                  <c:v>194.21147369971638</c:v>
                </c:pt>
                <c:pt idx="52619">
                  <c:v>194.38548784498707</c:v>
                </c:pt>
                <c:pt idx="52620">
                  <c:v>194.55946079372714</c:v>
                </c:pt>
                <c:pt idx="52621">
                  <c:v>194.73347493899783</c:v>
                </c:pt>
                <c:pt idx="52622">
                  <c:v>194.90748908426852</c:v>
                </c:pt>
                <c:pt idx="52623">
                  <c:v>195.08146203300859</c:v>
                </c:pt>
                <c:pt idx="52624">
                  <c:v>195.25547617827928</c:v>
                </c:pt>
                <c:pt idx="52625">
                  <c:v>195.42949032354997</c:v>
                </c:pt>
                <c:pt idx="52626">
                  <c:v>195.60346327229004</c:v>
                </c:pt>
                <c:pt idx="52627">
                  <c:v>195.77747741756073</c:v>
                </c:pt>
                <c:pt idx="52628">
                  <c:v>195.95165634895383</c:v>
                </c:pt>
                <c:pt idx="52629">
                  <c:v>196.12567049422452</c:v>
                </c:pt>
                <c:pt idx="52630">
                  <c:v>196.29964344296459</c:v>
                </c:pt>
                <c:pt idx="52631">
                  <c:v>196.47365758823528</c:v>
                </c:pt>
                <c:pt idx="52632">
                  <c:v>196.64767173350597</c:v>
                </c:pt>
                <c:pt idx="52633">
                  <c:v>196.82164468224605</c:v>
                </c:pt>
                <c:pt idx="52634">
                  <c:v>196.99565882751673</c:v>
                </c:pt>
                <c:pt idx="52635">
                  <c:v>197.16967297278742</c:v>
                </c:pt>
                <c:pt idx="52636">
                  <c:v>197.34364592152752</c:v>
                </c:pt>
                <c:pt idx="52637">
                  <c:v>197.51766006679819</c:v>
                </c:pt>
                <c:pt idx="52638">
                  <c:v>197.69167421206888</c:v>
                </c:pt>
                <c:pt idx="52639">
                  <c:v>197.87868497138768</c:v>
                </c:pt>
                <c:pt idx="52640">
                  <c:v>198.10399494398095</c:v>
                </c:pt>
                <c:pt idx="52641">
                  <c:v>198.29423652646636</c:v>
                </c:pt>
                <c:pt idx="52642">
                  <c:v>198.49611577110156</c:v>
                </c:pt>
                <c:pt idx="52643">
                  <c:v>198.66341257749164</c:v>
                </c:pt>
                <c:pt idx="52644">
                  <c:v>198.87808001597139</c:v>
                </c:pt>
                <c:pt idx="52645">
                  <c:v>199.05109318454936</c:v>
                </c:pt>
                <c:pt idx="52646">
                  <c:v>199.27339126037197</c:v>
                </c:pt>
                <c:pt idx="52647">
                  <c:v>199.42498087890345</c:v>
                </c:pt>
                <c:pt idx="52648">
                  <c:v>199.64391565452556</c:v>
                </c:pt>
                <c:pt idx="52649">
                  <c:v>199.86401653277377</c:v>
                </c:pt>
                <c:pt idx="52650">
                  <c:v>200.08411741102199</c:v>
                </c:pt>
                <c:pt idx="52651">
                  <c:v>200.3041661820547</c:v>
                </c:pt>
                <c:pt idx="52652">
                  <c:v>200.52426706030292</c:v>
                </c:pt>
                <c:pt idx="52653">
                  <c:v>200.74457636741309</c:v>
                </c:pt>
                <c:pt idx="52654">
                  <c:v>200.96467724566131</c:v>
                </c:pt>
                <c:pt idx="52655">
                  <c:v>201.18472601669401</c:v>
                </c:pt>
                <c:pt idx="52656">
                  <c:v>201.40482689494223</c:v>
                </c:pt>
                <c:pt idx="52657">
                  <c:v>201.62492777319045</c:v>
                </c:pt>
                <c:pt idx="52658">
                  <c:v>201.84497654422316</c:v>
                </c:pt>
                <c:pt idx="52659">
                  <c:v>202.06507742247138</c:v>
                </c:pt>
                <c:pt idx="52660">
                  <c:v>202.28517830071959</c:v>
                </c:pt>
                <c:pt idx="52661">
                  <c:v>202.5052270717523</c:v>
                </c:pt>
                <c:pt idx="52662">
                  <c:v>202.72532795000052</c:v>
                </c:pt>
                <c:pt idx="52663">
                  <c:v>202.94542882824874</c:v>
                </c:pt>
                <c:pt idx="52664">
                  <c:v>203.16547759928145</c:v>
                </c:pt>
                <c:pt idx="52665">
                  <c:v>203.38578690639164</c:v>
                </c:pt>
                <c:pt idx="52666">
                  <c:v>203.60588778463983</c:v>
                </c:pt>
                <c:pt idx="52667">
                  <c:v>203.82593655567257</c:v>
                </c:pt>
                <c:pt idx="52668">
                  <c:v>204.04603743392076</c:v>
                </c:pt>
                <c:pt idx="52669">
                  <c:v>204.26613831216898</c:v>
                </c:pt>
                <c:pt idx="52670">
                  <c:v>204.48618708320171</c:v>
                </c:pt>
                <c:pt idx="52671">
                  <c:v>204.7062879614499</c:v>
                </c:pt>
                <c:pt idx="52672">
                  <c:v>204.92638883969812</c:v>
                </c:pt>
                <c:pt idx="52673">
                  <c:v>205.14643761073083</c:v>
                </c:pt>
                <c:pt idx="52674">
                  <c:v>205.36653848897905</c:v>
                </c:pt>
                <c:pt idx="52675">
                  <c:v>205.58663936722726</c:v>
                </c:pt>
                <c:pt idx="52676">
                  <c:v>205.80668813825997</c:v>
                </c:pt>
                <c:pt idx="52677">
                  <c:v>206.02678901650819</c:v>
                </c:pt>
                <c:pt idx="52678">
                  <c:v>206.24709832361839</c:v>
                </c:pt>
                <c:pt idx="52679">
                  <c:v>206.46719920186658</c:v>
                </c:pt>
                <c:pt idx="52680">
                  <c:v>206.68724797289931</c:v>
                </c:pt>
                <c:pt idx="52681">
                  <c:v>206.90734885114753</c:v>
                </c:pt>
                <c:pt idx="52682">
                  <c:v>207.12744972939572</c:v>
                </c:pt>
                <c:pt idx="52683">
                  <c:v>207.34749850042846</c:v>
                </c:pt>
                <c:pt idx="52684">
                  <c:v>207.56759937867665</c:v>
                </c:pt>
                <c:pt idx="52685">
                  <c:v>207.78770025692486</c:v>
                </c:pt>
                <c:pt idx="52686">
                  <c:v>208.00774902795757</c:v>
                </c:pt>
                <c:pt idx="52687">
                  <c:v>208.22784990620579</c:v>
                </c:pt>
                <c:pt idx="52688">
                  <c:v>208.44795078445401</c:v>
                </c:pt>
                <c:pt idx="52689">
                  <c:v>208.66799955548672</c:v>
                </c:pt>
                <c:pt idx="52690">
                  <c:v>208.88830886259692</c:v>
                </c:pt>
                <c:pt idx="52691">
                  <c:v>209.10840974084513</c:v>
                </c:pt>
                <c:pt idx="52692">
                  <c:v>209.32845851187784</c:v>
                </c:pt>
                <c:pt idx="52693">
                  <c:v>209.54855939012606</c:v>
                </c:pt>
                <c:pt idx="52694">
                  <c:v>209.75315002145922</c:v>
                </c:pt>
                <c:pt idx="52695">
                  <c:v>209.9580020066746</c:v>
                </c:pt>
                <c:pt idx="52696">
                  <c:v>210.18711811540294</c:v>
                </c:pt>
                <c:pt idx="52697">
                  <c:v>210.42142512923223</c:v>
                </c:pt>
                <c:pt idx="52698">
                  <c:v>210.68439398712445</c:v>
                </c:pt>
                <c:pt idx="52699">
                  <c:v>210.90915011323003</c:v>
                </c:pt>
                <c:pt idx="52700">
                  <c:v>211.12237081115879</c:v>
                </c:pt>
                <c:pt idx="52701">
                  <c:v>211.35391024177397</c:v>
                </c:pt>
                <c:pt idx="52702">
                  <c:v>211.58688136567341</c:v>
                </c:pt>
                <c:pt idx="52703">
                  <c:v>211.75188805759745</c:v>
                </c:pt>
                <c:pt idx="52704">
                  <c:v>211.7751942476234</c:v>
                </c:pt>
                <c:pt idx="52705">
                  <c:v>211.7984949200854</c:v>
                </c:pt>
                <c:pt idx="52706">
                  <c:v>211.82180111011132</c:v>
                </c:pt>
                <c:pt idx="52707">
                  <c:v>211.84510730013727</c:v>
                </c:pt>
                <c:pt idx="52708">
                  <c:v>211.99793696304246</c:v>
                </c:pt>
                <c:pt idx="52709">
                  <c:v>212.26993705649582</c:v>
                </c:pt>
                <c:pt idx="52710">
                  <c:v>212.50102868764901</c:v>
                </c:pt>
                <c:pt idx="52711">
                  <c:v>212.70438306866953</c:v>
                </c:pt>
                <c:pt idx="52712">
                  <c:v>212.90478287410585</c:v>
                </c:pt>
                <c:pt idx="52713">
                  <c:v>213.08968839427891</c:v>
                </c:pt>
                <c:pt idx="52714">
                  <c:v>213.2874334041488</c:v>
                </c:pt>
                <c:pt idx="52715">
                  <c:v>213.48803365259894</c:v>
                </c:pt>
                <c:pt idx="52716">
                  <c:v>213.70430668796186</c:v>
                </c:pt>
                <c:pt idx="52717">
                  <c:v>213.85883969384835</c:v>
                </c:pt>
                <c:pt idx="52718">
                  <c:v>214.02072954864093</c:v>
                </c:pt>
                <c:pt idx="52719">
                  <c:v>214.13305551975898</c:v>
                </c:pt>
                <c:pt idx="52720">
                  <c:v>214.2391518376964</c:v>
                </c:pt>
                <c:pt idx="52721">
                  <c:v>214.34527327908114</c:v>
                </c:pt>
                <c:pt idx="52722">
                  <c:v>214.45139472046588</c:v>
                </c:pt>
                <c:pt idx="52723">
                  <c:v>214.55749103840333</c:v>
                </c:pt>
                <c:pt idx="52724">
                  <c:v>214.66361247978804</c:v>
                </c:pt>
                <c:pt idx="52725">
                  <c:v>214.76973392117279</c:v>
                </c:pt>
                <c:pt idx="52726">
                  <c:v>214.87583023911023</c:v>
                </c:pt>
                <c:pt idx="52727">
                  <c:v>214.98195168049497</c:v>
                </c:pt>
                <c:pt idx="52728">
                  <c:v>215.08817361566889</c:v>
                </c:pt>
                <c:pt idx="52729">
                  <c:v>215.19429505705364</c:v>
                </c:pt>
                <c:pt idx="52730">
                  <c:v>215.30039137499105</c:v>
                </c:pt>
                <c:pt idx="52731">
                  <c:v>215.40651281637579</c:v>
                </c:pt>
                <c:pt idx="52732">
                  <c:v>215.51263425776054</c:v>
                </c:pt>
                <c:pt idx="52733">
                  <c:v>215.61873057569798</c:v>
                </c:pt>
                <c:pt idx="52734">
                  <c:v>215.7248520170827</c:v>
                </c:pt>
                <c:pt idx="52735">
                  <c:v>215.83097345846744</c:v>
                </c:pt>
                <c:pt idx="52736">
                  <c:v>215.93706977640488</c:v>
                </c:pt>
                <c:pt idx="52737">
                  <c:v>216.04319121778963</c:v>
                </c:pt>
                <c:pt idx="52738">
                  <c:v>216.14931265917434</c:v>
                </c:pt>
                <c:pt idx="52739">
                  <c:v>216.25540897711178</c:v>
                </c:pt>
                <c:pt idx="52740">
                  <c:v>216.3616309122857</c:v>
                </c:pt>
                <c:pt idx="52741">
                  <c:v>216.46775235367045</c:v>
                </c:pt>
                <c:pt idx="52742">
                  <c:v>216.57384867160789</c:v>
                </c:pt>
                <c:pt idx="52743">
                  <c:v>216.67997011299263</c:v>
                </c:pt>
                <c:pt idx="52744">
                  <c:v>216.78609155437738</c:v>
                </c:pt>
                <c:pt idx="52745">
                  <c:v>216.89218787231479</c:v>
                </c:pt>
                <c:pt idx="52746">
                  <c:v>216.99830931369954</c:v>
                </c:pt>
                <c:pt idx="52747">
                  <c:v>217.10443075508428</c:v>
                </c:pt>
                <c:pt idx="52748">
                  <c:v>217.21052707302172</c:v>
                </c:pt>
                <c:pt idx="52749">
                  <c:v>217.31664851440644</c:v>
                </c:pt>
                <c:pt idx="52750">
                  <c:v>217.42276995579118</c:v>
                </c:pt>
                <c:pt idx="52751">
                  <c:v>217.52886627372862</c:v>
                </c:pt>
                <c:pt idx="52752">
                  <c:v>217.63498771511337</c:v>
                </c:pt>
                <c:pt idx="52753">
                  <c:v>217.74120965028729</c:v>
                </c:pt>
                <c:pt idx="52754">
                  <c:v>217.84733109167203</c:v>
                </c:pt>
                <c:pt idx="52755">
                  <c:v>217.95342740960945</c:v>
                </c:pt>
                <c:pt idx="52756">
                  <c:v>218.05954885099419</c:v>
                </c:pt>
                <c:pt idx="52757">
                  <c:v>218.16567029237893</c:v>
                </c:pt>
                <c:pt idx="52758">
                  <c:v>218.26915013015494</c:v>
                </c:pt>
                <c:pt idx="52759">
                  <c:v>218.34705732498807</c:v>
                </c:pt>
                <c:pt idx="52760">
                  <c:v>218.37554323533621</c:v>
                </c:pt>
                <c:pt idx="52761">
                  <c:v>218.44130818665079</c:v>
                </c:pt>
                <c:pt idx="52762">
                  <c:v>218.4814078378636</c:v>
                </c:pt>
                <c:pt idx="52763">
                  <c:v>218.55506342322363</c:v>
                </c:pt>
                <c:pt idx="52764">
                  <c:v>218.66548056376638</c:v>
                </c:pt>
                <c:pt idx="52765">
                  <c:v>218.68792486933714</c:v>
                </c:pt>
                <c:pt idx="52766">
                  <c:v>218.82670892846926</c:v>
                </c:pt>
                <c:pt idx="52767">
                  <c:v>218.8893646879944</c:v>
                </c:pt>
                <c:pt idx="52768">
                  <c:v>218.97777228289297</c:v>
                </c:pt>
                <c:pt idx="52769">
                  <c:v>219.06617987779154</c:v>
                </c:pt>
                <c:pt idx="52770">
                  <c:v>219.15456654286174</c:v>
                </c:pt>
                <c:pt idx="52771">
                  <c:v>219.24297413776031</c:v>
                </c:pt>
                <c:pt idx="52772">
                  <c:v>219.33138173265888</c:v>
                </c:pt>
                <c:pt idx="52773">
                  <c:v>219.41976839772911</c:v>
                </c:pt>
                <c:pt idx="52774">
                  <c:v>219.50817599262766</c:v>
                </c:pt>
                <c:pt idx="52775">
                  <c:v>219.59658358752623</c:v>
                </c:pt>
                <c:pt idx="52776">
                  <c:v>219.68497025259646</c:v>
                </c:pt>
                <c:pt idx="52777">
                  <c:v>219.77337784749503</c:v>
                </c:pt>
                <c:pt idx="52778">
                  <c:v>219.86186916170695</c:v>
                </c:pt>
                <c:pt idx="52779">
                  <c:v>219.95027675660549</c:v>
                </c:pt>
                <c:pt idx="52780">
                  <c:v>220.03866342167572</c:v>
                </c:pt>
                <c:pt idx="52781">
                  <c:v>220.12707101657429</c:v>
                </c:pt>
                <c:pt idx="52782">
                  <c:v>220.21547861147286</c:v>
                </c:pt>
                <c:pt idx="52783">
                  <c:v>220.30386527654306</c:v>
                </c:pt>
                <c:pt idx="52784">
                  <c:v>220.39227287144163</c:v>
                </c:pt>
                <c:pt idx="52785">
                  <c:v>220.47074801216024</c:v>
                </c:pt>
                <c:pt idx="52786">
                  <c:v>220.6024747839771</c:v>
                </c:pt>
                <c:pt idx="52787">
                  <c:v>220.75451311799762</c:v>
                </c:pt>
                <c:pt idx="52788">
                  <c:v>220.87621213113971</c:v>
                </c:pt>
                <c:pt idx="52789">
                  <c:v>221.02196662756319</c:v>
                </c:pt>
                <c:pt idx="52790">
                  <c:v>221.13688912541727</c:v>
                </c:pt>
                <c:pt idx="52791">
                  <c:v>221.30252979809296</c:v>
                </c:pt>
                <c:pt idx="52792">
                  <c:v>221.42758986838339</c:v>
                </c:pt>
                <c:pt idx="52793">
                  <c:v>221.62013458941345</c:v>
                </c:pt>
                <c:pt idx="52794">
                  <c:v>221.7963373842486</c:v>
                </c:pt>
                <c:pt idx="52795">
                  <c:v>221.9469042322896</c:v>
                </c:pt>
                <c:pt idx="52796">
                  <c:v>222.09750673433206</c:v>
                </c:pt>
                <c:pt idx="52797">
                  <c:v>222.24810923637449</c:v>
                </c:pt>
                <c:pt idx="52798">
                  <c:v>222.39867608441548</c:v>
                </c:pt>
                <c:pt idx="52799">
                  <c:v>222.54927858645792</c:v>
                </c:pt>
                <c:pt idx="52800">
                  <c:v>222.69988108850038</c:v>
                </c:pt>
                <c:pt idx="52801">
                  <c:v>222.85044793654137</c:v>
                </c:pt>
                <c:pt idx="52802">
                  <c:v>223.0010504385838</c:v>
                </c:pt>
                <c:pt idx="52803">
                  <c:v>223.15179555663198</c:v>
                </c:pt>
                <c:pt idx="52804">
                  <c:v>223.30239805867441</c:v>
                </c:pt>
                <c:pt idx="52805">
                  <c:v>223.45296490671541</c:v>
                </c:pt>
                <c:pt idx="52806">
                  <c:v>223.60356740875784</c:v>
                </c:pt>
                <c:pt idx="52807">
                  <c:v>223.7541699108003</c:v>
                </c:pt>
                <c:pt idx="52808">
                  <c:v>223.9047367588413</c:v>
                </c:pt>
                <c:pt idx="52809">
                  <c:v>224.05533926088373</c:v>
                </c:pt>
                <c:pt idx="52810">
                  <c:v>224.20594176292616</c:v>
                </c:pt>
                <c:pt idx="52811">
                  <c:v>224.35650861096718</c:v>
                </c:pt>
                <c:pt idx="52812">
                  <c:v>224.50711111300961</c:v>
                </c:pt>
                <c:pt idx="52813">
                  <c:v>224.65771361505205</c:v>
                </c:pt>
                <c:pt idx="52814">
                  <c:v>224.80828046309307</c:v>
                </c:pt>
                <c:pt idx="52815">
                  <c:v>224.95902558114122</c:v>
                </c:pt>
                <c:pt idx="52816">
                  <c:v>225.10962808318365</c:v>
                </c:pt>
                <c:pt idx="52817">
                  <c:v>225.26019493122467</c:v>
                </c:pt>
                <c:pt idx="52818">
                  <c:v>225.41079743326711</c:v>
                </c:pt>
                <c:pt idx="52819">
                  <c:v>225.56139993530954</c:v>
                </c:pt>
                <c:pt idx="52820">
                  <c:v>225.71196678335053</c:v>
                </c:pt>
                <c:pt idx="52821">
                  <c:v>225.86256928539299</c:v>
                </c:pt>
                <c:pt idx="52822">
                  <c:v>226.01317178743543</c:v>
                </c:pt>
                <c:pt idx="52823">
                  <c:v>226.16373863547642</c:v>
                </c:pt>
                <c:pt idx="52824">
                  <c:v>226.30990923748212</c:v>
                </c:pt>
                <c:pt idx="52825">
                  <c:v>226.40535735193134</c:v>
                </c:pt>
                <c:pt idx="52826">
                  <c:v>226.49645081807344</c:v>
                </c:pt>
                <c:pt idx="52827">
                  <c:v>226.62157271060789</c:v>
                </c:pt>
                <c:pt idx="52828">
                  <c:v>226.76638892846924</c:v>
                </c:pt>
                <c:pt idx="52829">
                  <c:v>226.89483598998569</c:v>
                </c:pt>
                <c:pt idx="52830">
                  <c:v>226.98746587056019</c:v>
                </c:pt>
                <c:pt idx="52831">
                  <c:v>227.13122543776822</c:v>
                </c:pt>
                <c:pt idx="52832">
                  <c:v>227.27697649642346</c:v>
                </c:pt>
                <c:pt idx="52833">
                  <c:v>227.38569007650972</c:v>
                </c:pt>
                <c:pt idx="52834">
                  <c:v>227.49356847417798</c:v>
                </c:pt>
                <c:pt idx="52835">
                  <c:v>227.60144687184626</c:v>
                </c:pt>
                <c:pt idx="52836">
                  <c:v>227.70929973012116</c:v>
                </c:pt>
                <c:pt idx="52837">
                  <c:v>227.81717812778942</c:v>
                </c:pt>
                <c:pt idx="52838">
                  <c:v>227.92505652545771</c:v>
                </c:pt>
                <c:pt idx="52839">
                  <c:v>228.0329093837326</c:v>
                </c:pt>
                <c:pt idx="52840">
                  <c:v>228.14088993897442</c:v>
                </c:pt>
                <c:pt idx="52841">
                  <c:v>228.24876833664268</c:v>
                </c:pt>
                <c:pt idx="52842">
                  <c:v>228.35662119491758</c:v>
                </c:pt>
                <c:pt idx="52843">
                  <c:v>228.46449959258587</c:v>
                </c:pt>
                <c:pt idx="52844">
                  <c:v>228.57237799025413</c:v>
                </c:pt>
                <c:pt idx="52845">
                  <c:v>228.68023084852902</c:v>
                </c:pt>
                <c:pt idx="52846">
                  <c:v>228.78810924619728</c:v>
                </c:pt>
                <c:pt idx="52847">
                  <c:v>228.89598764386557</c:v>
                </c:pt>
                <c:pt idx="52848">
                  <c:v>229.00384050214046</c:v>
                </c:pt>
                <c:pt idx="52849">
                  <c:v>229.11171889980872</c:v>
                </c:pt>
                <c:pt idx="52850">
                  <c:v>229.21959729747701</c:v>
                </c:pt>
                <c:pt idx="52851">
                  <c:v>229.3274501557519</c:v>
                </c:pt>
                <c:pt idx="52852">
                  <c:v>229.43532855342016</c:v>
                </c:pt>
                <c:pt idx="52853">
                  <c:v>229.54330910866199</c:v>
                </c:pt>
                <c:pt idx="52854">
                  <c:v>229.65118750633027</c:v>
                </c:pt>
                <c:pt idx="52855">
                  <c:v>229.75904036460517</c:v>
                </c:pt>
                <c:pt idx="52856">
                  <c:v>229.86691876227343</c:v>
                </c:pt>
                <c:pt idx="52857">
                  <c:v>229.97479715994172</c:v>
                </c:pt>
                <c:pt idx="52858">
                  <c:v>230.08265001821661</c:v>
                </c:pt>
                <c:pt idx="52859">
                  <c:v>230.19052841588487</c:v>
                </c:pt>
                <c:pt idx="52860">
                  <c:v>230.29840681355316</c:v>
                </c:pt>
                <c:pt idx="52861">
                  <c:v>230.40625967182802</c:v>
                </c:pt>
                <c:pt idx="52862">
                  <c:v>230.51413806949631</c:v>
                </c:pt>
                <c:pt idx="52863">
                  <c:v>230.62199092777121</c:v>
                </c:pt>
                <c:pt idx="52864">
                  <c:v>230.72986932543947</c:v>
                </c:pt>
                <c:pt idx="52865">
                  <c:v>230.83784988068129</c:v>
                </c:pt>
                <c:pt idx="52866">
                  <c:v>230.94572827834958</c:v>
                </c:pt>
                <c:pt idx="52867">
                  <c:v>231.05358113662447</c:v>
                </c:pt>
                <c:pt idx="52868">
                  <c:v>231.16145953429273</c:v>
                </c:pt>
                <c:pt idx="52869">
                  <c:v>231.26933793196102</c:v>
                </c:pt>
                <c:pt idx="52870">
                  <c:v>231.37719079023591</c:v>
                </c:pt>
                <c:pt idx="52871">
                  <c:v>231.48506918790417</c:v>
                </c:pt>
                <c:pt idx="52872">
                  <c:v>231.59294758557246</c:v>
                </c:pt>
                <c:pt idx="52873">
                  <c:v>231.70080044384736</c:v>
                </c:pt>
                <c:pt idx="52874">
                  <c:v>231.80867884151561</c:v>
                </c:pt>
                <c:pt idx="52875">
                  <c:v>231.9165572391839</c:v>
                </c:pt>
                <c:pt idx="52876">
                  <c:v>232.02441009745877</c:v>
                </c:pt>
                <c:pt idx="52877">
                  <c:v>232.13228849512706</c:v>
                </c:pt>
                <c:pt idx="52878">
                  <c:v>232.24026905036888</c:v>
                </c:pt>
                <c:pt idx="52879">
                  <c:v>232.34814744803717</c:v>
                </c:pt>
                <c:pt idx="52880">
                  <c:v>232.45600030631203</c:v>
                </c:pt>
                <c:pt idx="52881">
                  <c:v>232.56387870398032</c:v>
                </c:pt>
                <c:pt idx="52882">
                  <c:v>232.67175710164861</c:v>
                </c:pt>
                <c:pt idx="52883">
                  <c:v>232.77960995992348</c:v>
                </c:pt>
                <c:pt idx="52884">
                  <c:v>232.88748835759176</c:v>
                </c:pt>
                <c:pt idx="52885">
                  <c:v>233.03290950297972</c:v>
                </c:pt>
                <c:pt idx="52886">
                  <c:v>233.12450898688601</c:v>
                </c:pt>
                <c:pt idx="52887">
                  <c:v>233.28851362193086</c:v>
                </c:pt>
                <c:pt idx="52888">
                  <c:v>233.4512714620887</c:v>
                </c:pt>
                <c:pt idx="52889">
                  <c:v>233.56209880257512</c:v>
                </c:pt>
                <c:pt idx="52890">
                  <c:v>233.72430477854587</c:v>
                </c:pt>
                <c:pt idx="52891">
                  <c:v>233.83436820600858</c:v>
                </c:pt>
                <c:pt idx="52892">
                  <c:v>233.96005785526944</c:v>
                </c:pt>
                <c:pt idx="52893">
                  <c:v>234.04908224410011</c:v>
                </c:pt>
                <c:pt idx="52894">
                  <c:v>234.11066879637579</c:v>
                </c:pt>
                <c:pt idx="52895">
                  <c:v>234.26562615665236</c:v>
                </c:pt>
                <c:pt idx="52896">
                  <c:v>234.31196513376253</c:v>
                </c:pt>
                <c:pt idx="52897">
                  <c:v>234.46624403504586</c:v>
                </c:pt>
                <c:pt idx="52898">
                  <c:v>234.5154772955463</c:v>
                </c:pt>
                <c:pt idx="52899">
                  <c:v>234.56472221440822</c:v>
                </c:pt>
                <c:pt idx="52900">
                  <c:v>234.61396713327014</c:v>
                </c:pt>
                <c:pt idx="52901">
                  <c:v>234.66320039377058</c:v>
                </c:pt>
                <c:pt idx="52902">
                  <c:v>234.7124453126325</c:v>
                </c:pt>
                <c:pt idx="52903">
                  <c:v>234.7617368649403</c:v>
                </c:pt>
                <c:pt idx="52904">
                  <c:v>234.81098178380222</c:v>
                </c:pt>
                <c:pt idx="52905">
                  <c:v>234.86021504430266</c:v>
                </c:pt>
                <c:pt idx="52906">
                  <c:v>234.90945996316458</c:v>
                </c:pt>
                <c:pt idx="52907">
                  <c:v>234.95869322366502</c:v>
                </c:pt>
                <c:pt idx="52908">
                  <c:v>235.00793814252694</c:v>
                </c:pt>
                <c:pt idx="52909">
                  <c:v>235.05718306138886</c:v>
                </c:pt>
                <c:pt idx="52910">
                  <c:v>235.10641632188927</c:v>
                </c:pt>
                <c:pt idx="52911">
                  <c:v>235.15566124075119</c:v>
                </c:pt>
                <c:pt idx="52912">
                  <c:v>235.2049061596131</c:v>
                </c:pt>
                <c:pt idx="52913">
                  <c:v>235.25413942011355</c:v>
                </c:pt>
                <c:pt idx="52914">
                  <c:v>235.30338433897546</c:v>
                </c:pt>
                <c:pt idx="52915">
                  <c:v>235.35267589128327</c:v>
                </c:pt>
                <c:pt idx="52916">
                  <c:v>235.40192081014519</c:v>
                </c:pt>
                <c:pt idx="52917">
                  <c:v>235.45115407064563</c:v>
                </c:pt>
                <c:pt idx="52918">
                  <c:v>235.50039898950754</c:v>
                </c:pt>
                <c:pt idx="52919">
                  <c:v>235.54964390836946</c:v>
                </c:pt>
                <c:pt idx="52920">
                  <c:v>235.5988771688699</c:v>
                </c:pt>
                <c:pt idx="52921">
                  <c:v>235.64812208773182</c:v>
                </c:pt>
                <c:pt idx="52922">
                  <c:v>235.69736700659374</c:v>
                </c:pt>
                <c:pt idx="52923">
                  <c:v>235.74660026709418</c:v>
                </c:pt>
                <c:pt idx="52924">
                  <c:v>235.7958451859561</c:v>
                </c:pt>
                <c:pt idx="52925">
                  <c:v>235.84509010481801</c:v>
                </c:pt>
                <c:pt idx="52926">
                  <c:v>235.89432336531846</c:v>
                </c:pt>
                <c:pt idx="52927">
                  <c:v>235.94356828418037</c:v>
                </c:pt>
                <c:pt idx="52928">
                  <c:v>235.99285983648818</c:v>
                </c:pt>
                <c:pt idx="52929">
                  <c:v>236.04209309698859</c:v>
                </c:pt>
                <c:pt idx="52930">
                  <c:v>236.09133801585051</c:v>
                </c:pt>
                <c:pt idx="52931">
                  <c:v>236.14058293471243</c:v>
                </c:pt>
                <c:pt idx="52932">
                  <c:v>236.18981619521287</c:v>
                </c:pt>
                <c:pt idx="52933">
                  <c:v>236.23906111407479</c:v>
                </c:pt>
                <c:pt idx="52934">
                  <c:v>236.2883060329367</c:v>
                </c:pt>
                <c:pt idx="52935">
                  <c:v>236.33753929343715</c:v>
                </c:pt>
                <c:pt idx="52936">
                  <c:v>236.38678421229906</c:v>
                </c:pt>
                <c:pt idx="52937">
                  <c:v>236.43602913116098</c:v>
                </c:pt>
                <c:pt idx="52938">
                  <c:v>236.48526239166142</c:v>
                </c:pt>
                <c:pt idx="52939">
                  <c:v>236.53450731052334</c:v>
                </c:pt>
                <c:pt idx="52940">
                  <c:v>236.58379886283115</c:v>
                </c:pt>
                <c:pt idx="52941">
                  <c:v>236.63304378169306</c:v>
                </c:pt>
                <c:pt idx="52942">
                  <c:v>236.70884971299165</c:v>
                </c:pt>
                <c:pt idx="52943">
                  <c:v>236.81163373986649</c:v>
                </c:pt>
                <c:pt idx="52944">
                  <c:v>236.86179597305676</c:v>
                </c:pt>
                <c:pt idx="52945">
                  <c:v>236.89196930042917</c:v>
                </c:pt>
                <c:pt idx="52946">
                  <c:v>236.95256599141837</c:v>
                </c:pt>
                <c:pt idx="52947">
                  <c:v>237.00101425631857</c:v>
                </c:pt>
                <c:pt idx="52948">
                  <c:v>237.02510191416309</c:v>
                </c:pt>
                <c:pt idx="52949">
                  <c:v>237.10564647556615</c:v>
                </c:pt>
                <c:pt idx="52950">
                  <c:v>237.15201471244634</c:v>
                </c:pt>
                <c:pt idx="52951">
                  <c:v>237.17227214194949</c:v>
                </c:pt>
                <c:pt idx="52952">
                  <c:v>237.19341527071293</c:v>
                </c:pt>
                <c:pt idx="52953">
                  <c:v>237.2145784213786</c:v>
                </c:pt>
                <c:pt idx="52954">
                  <c:v>237.2357165446665</c:v>
                </c:pt>
                <c:pt idx="52955">
                  <c:v>237.25685967342994</c:v>
                </c:pt>
                <c:pt idx="52956">
                  <c:v>237.27800280219341</c:v>
                </c:pt>
                <c:pt idx="52957">
                  <c:v>237.29914092548128</c:v>
                </c:pt>
                <c:pt idx="52958">
                  <c:v>237.32028405424475</c:v>
                </c:pt>
                <c:pt idx="52959">
                  <c:v>237.34142718300819</c:v>
                </c:pt>
                <c:pt idx="52960">
                  <c:v>237.36256530629609</c:v>
                </c:pt>
                <c:pt idx="52961">
                  <c:v>237.38370843505953</c:v>
                </c:pt>
                <c:pt idx="52962">
                  <c:v>237.40485156382297</c:v>
                </c:pt>
                <c:pt idx="52963">
                  <c:v>237.42598968711087</c:v>
                </c:pt>
                <c:pt idx="52964">
                  <c:v>237.44713281587431</c:v>
                </c:pt>
                <c:pt idx="52965">
                  <c:v>237.46829596654001</c:v>
                </c:pt>
                <c:pt idx="52966">
                  <c:v>237.48943909530345</c:v>
                </c:pt>
                <c:pt idx="52967">
                  <c:v>237.51057721859135</c:v>
                </c:pt>
                <c:pt idx="52968">
                  <c:v>237.53172034735479</c:v>
                </c:pt>
                <c:pt idx="52969">
                  <c:v>237.55286347611826</c:v>
                </c:pt>
                <c:pt idx="52970">
                  <c:v>237.57400159940613</c:v>
                </c:pt>
                <c:pt idx="52971">
                  <c:v>237.5951447281696</c:v>
                </c:pt>
                <c:pt idx="52972">
                  <c:v>237.61628785693304</c:v>
                </c:pt>
                <c:pt idx="52973">
                  <c:v>237.63742598022094</c:v>
                </c:pt>
                <c:pt idx="52974">
                  <c:v>237.65856910898438</c:v>
                </c:pt>
                <c:pt idx="52975">
                  <c:v>237.67971223774782</c:v>
                </c:pt>
                <c:pt idx="52976">
                  <c:v>237.70085036103572</c:v>
                </c:pt>
                <c:pt idx="52977">
                  <c:v>237.72199348979916</c:v>
                </c:pt>
                <c:pt idx="52978">
                  <c:v>237.74315664046486</c:v>
                </c:pt>
                <c:pt idx="52979">
                  <c:v>237.76429476375276</c:v>
                </c:pt>
                <c:pt idx="52980">
                  <c:v>237.7854378925162</c:v>
                </c:pt>
                <c:pt idx="52981">
                  <c:v>237.80658102127964</c:v>
                </c:pt>
                <c:pt idx="52982">
                  <c:v>237.82771914456754</c:v>
                </c:pt>
                <c:pt idx="52983">
                  <c:v>237.84886227333098</c:v>
                </c:pt>
                <c:pt idx="52984">
                  <c:v>237.87000540209445</c:v>
                </c:pt>
                <c:pt idx="52985">
                  <c:v>237.89114352538232</c:v>
                </c:pt>
                <c:pt idx="52986">
                  <c:v>237.91228665414579</c:v>
                </c:pt>
                <c:pt idx="52987">
                  <c:v>237.93342978290923</c:v>
                </c:pt>
                <c:pt idx="52988">
                  <c:v>237.95456790619713</c:v>
                </c:pt>
                <c:pt idx="52989">
                  <c:v>237.97571103496057</c:v>
                </c:pt>
                <c:pt idx="52990">
                  <c:v>237.99687418562624</c:v>
                </c:pt>
                <c:pt idx="52991">
                  <c:v>238.01801731438971</c:v>
                </c:pt>
                <c:pt idx="52992">
                  <c:v>238.03915543767761</c:v>
                </c:pt>
                <c:pt idx="52993">
                  <c:v>238.06029856644105</c:v>
                </c:pt>
                <c:pt idx="52994">
                  <c:v>238.08144169520449</c:v>
                </c:pt>
                <c:pt idx="52995">
                  <c:v>238.10197217691942</c:v>
                </c:pt>
                <c:pt idx="52996">
                  <c:v>238.11627200000001</c:v>
                </c:pt>
                <c:pt idx="52997">
                  <c:v>238.11627200000001</c:v>
                </c:pt>
                <c:pt idx="52998">
                  <c:v>238.12044543252267</c:v>
                </c:pt>
                <c:pt idx="52999">
                  <c:v>238.134354</c:v>
                </c:pt>
                <c:pt idx="53000">
                  <c:v>238.14321955041717</c:v>
                </c:pt>
                <c:pt idx="53001">
                  <c:v>238.16597941630903</c:v>
                </c:pt>
                <c:pt idx="53002">
                  <c:v>238.15245100000001</c:v>
                </c:pt>
                <c:pt idx="53003">
                  <c:v>238.16211824195472</c:v>
                </c:pt>
                <c:pt idx="53004">
                  <c:v>238.17943914586689</c:v>
                </c:pt>
                <c:pt idx="53005">
                  <c:v>238.1455115432029</c:v>
                </c:pt>
                <c:pt idx="53006">
                  <c:v>238.11158394053888</c:v>
                </c:pt>
                <c:pt idx="53007">
                  <c:v>238.07766436997781</c:v>
                </c:pt>
                <c:pt idx="53008">
                  <c:v>238.04373676731379</c:v>
                </c:pt>
                <c:pt idx="53009">
                  <c:v>238.00980916464979</c:v>
                </c:pt>
                <c:pt idx="53010">
                  <c:v>237.9758895940887</c:v>
                </c:pt>
                <c:pt idx="53011">
                  <c:v>237.94196199142471</c:v>
                </c:pt>
                <c:pt idx="53012">
                  <c:v>237.90803438876071</c:v>
                </c:pt>
                <c:pt idx="53013">
                  <c:v>237.87411481819962</c:v>
                </c:pt>
                <c:pt idx="53014">
                  <c:v>237.84018721553562</c:v>
                </c:pt>
                <c:pt idx="53015">
                  <c:v>237.80622748446001</c:v>
                </c:pt>
                <c:pt idx="53016">
                  <c:v>237.77229988179602</c:v>
                </c:pt>
                <c:pt idx="53017">
                  <c:v>237.73838031123492</c:v>
                </c:pt>
                <c:pt idx="53018">
                  <c:v>237.70445270857093</c:v>
                </c:pt>
                <c:pt idx="53019">
                  <c:v>237.67052510590693</c:v>
                </c:pt>
                <c:pt idx="53020">
                  <c:v>237.63660553534584</c:v>
                </c:pt>
                <c:pt idx="53021">
                  <c:v>237.60267793268184</c:v>
                </c:pt>
                <c:pt idx="53022">
                  <c:v>237.56875033001785</c:v>
                </c:pt>
                <c:pt idx="53023">
                  <c:v>237.53483075945675</c:v>
                </c:pt>
                <c:pt idx="53024">
                  <c:v>237.50090315679276</c:v>
                </c:pt>
                <c:pt idx="53025">
                  <c:v>237.46697555412877</c:v>
                </c:pt>
                <c:pt idx="53026">
                  <c:v>237.43305598356767</c:v>
                </c:pt>
                <c:pt idx="53027">
                  <c:v>237.39912838090368</c:v>
                </c:pt>
                <c:pt idx="53028">
                  <c:v>237.36516864982806</c:v>
                </c:pt>
                <c:pt idx="53029">
                  <c:v>237.33124907926697</c:v>
                </c:pt>
                <c:pt idx="53030">
                  <c:v>237.29732147660297</c:v>
                </c:pt>
                <c:pt idx="53031">
                  <c:v>237.26339387393898</c:v>
                </c:pt>
                <c:pt idx="53032">
                  <c:v>237.22947430337788</c:v>
                </c:pt>
                <c:pt idx="53033">
                  <c:v>237.19554670071389</c:v>
                </c:pt>
                <c:pt idx="53034">
                  <c:v>237.1616190980499</c:v>
                </c:pt>
                <c:pt idx="53035">
                  <c:v>237.1276995274888</c:v>
                </c:pt>
                <c:pt idx="53036">
                  <c:v>237.09377192482481</c:v>
                </c:pt>
                <c:pt idx="53037">
                  <c:v>237.05984432216079</c:v>
                </c:pt>
                <c:pt idx="53038">
                  <c:v>237.02592475159972</c:v>
                </c:pt>
                <c:pt idx="53039">
                  <c:v>236.9919971489357</c:v>
                </c:pt>
                <c:pt idx="53040">
                  <c:v>236.95803741786011</c:v>
                </c:pt>
                <c:pt idx="53041">
                  <c:v>236.92410981519609</c:v>
                </c:pt>
                <c:pt idx="53042">
                  <c:v>236.89019024463499</c:v>
                </c:pt>
                <c:pt idx="53043">
                  <c:v>236.856262641971</c:v>
                </c:pt>
                <c:pt idx="53044">
                  <c:v>236.82233503930701</c:v>
                </c:pt>
                <c:pt idx="53045">
                  <c:v>236.78841546874591</c:v>
                </c:pt>
                <c:pt idx="53046">
                  <c:v>236.75448786608192</c:v>
                </c:pt>
                <c:pt idx="53047">
                  <c:v>236.72056026341792</c:v>
                </c:pt>
                <c:pt idx="53048">
                  <c:v>236.68664069285683</c:v>
                </c:pt>
                <c:pt idx="53049">
                  <c:v>236.65271309019283</c:v>
                </c:pt>
                <c:pt idx="53050">
                  <c:v>236.61878548752884</c:v>
                </c:pt>
                <c:pt idx="53051">
                  <c:v>236.58486591696774</c:v>
                </c:pt>
                <c:pt idx="53052">
                  <c:v>236.55093831430375</c:v>
                </c:pt>
                <c:pt idx="53053">
                  <c:v>236.51697858322814</c:v>
                </c:pt>
                <c:pt idx="53054">
                  <c:v>236.48305901266704</c:v>
                </c:pt>
                <c:pt idx="53055">
                  <c:v>236.44913141000305</c:v>
                </c:pt>
                <c:pt idx="53056">
                  <c:v>236.41520380733905</c:v>
                </c:pt>
                <c:pt idx="53057">
                  <c:v>236.38128423677796</c:v>
                </c:pt>
                <c:pt idx="53058">
                  <c:v>236.34735663411396</c:v>
                </c:pt>
                <c:pt idx="53059">
                  <c:v>236.23061058869814</c:v>
                </c:pt>
                <c:pt idx="53060">
                  <c:v>236.23305831752086</c:v>
                </c:pt>
                <c:pt idx="53061">
                  <c:v>236.18579750143061</c:v>
                </c:pt>
                <c:pt idx="53062">
                  <c:v>236.14974641573033</c:v>
                </c:pt>
                <c:pt idx="53063">
                  <c:v>236.13603746372843</c:v>
                </c:pt>
                <c:pt idx="53064">
                  <c:v>236.16121036305125</c:v>
                </c:pt>
                <c:pt idx="53065">
                  <c:v>236.12876250476873</c:v>
                </c:pt>
                <c:pt idx="53066">
                  <c:v>236.10934179852168</c:v>
                </c:pt>
                <c:pt idx="53067">
                  <c:v>236.05684864362334</c:v>
                </c:pt>
                <c:pt idx="53068">
                  <c:v>236.02645637211279</c:v>
                </c:pt>
                <c:pt idx="53069">
                  <c:v>235.99738973835611</c:v>
                </c:pt>
                <c:pt idx="53070">
                  <c:v>235.96832998590477</c:v>
                </c:pt>
                <c:pt idx="53071">
                  <c:v>235.93926335214809</c:v>
                </c:pt>
                <c:pt idx="53072">
                  <c:v>235.9101967183914</c:v>
                </c:pt>
                <c:pt idx="53073">
                  <c:v>235.88113696594007</c:v>
                </c:pt>
                <c:pt idx="53074">
                  <c:v>235.85207033218339</c:v>
                </c:pt>
                <c:pt idx="53075">
                  <c:v>235.8230036984267</c:v>
                </c:pt>
                <c:pt idx="53076">
                  <c:v>235.79394394597534</c:v>
                </c:pt>
                <c:pt idx="53077">
                  <c:v>235.76487731221866</c:v>
                </c:pt>
                <c:pt idx="53078">
                  <c:v>235.73578315324062</c:v>
                </c:pt>
                <c:pt idx="53079">
                  <c:v>235.70672340078929</c:v>
                </c:pt>
                <c:pt idx="53080">
                  <c:v>235.6776567670326</c:v>
                </c:pt>
                <c:pt idx="53081">
                  <c:v>235.64859013327592</c:v>
                </c:pt>
                <c:pt idx="53082">
                  <c:v>235.61953038082459</c:v>
                </c:pt>
                <c:pt idx="53083">
                  <c:v>235.5904637470679</c:v>
                </c:pt>
                <c:pt idx="53084">
                  <c:v>235.56139711331122</c:v>
                </c:pt>
                <c:pt idx="53085">
                  <c:v>235.53233736085986</c:v>
                </c:pt>
                <c:pt idx="53086">
                  <c:v>235.5032707271032</c:v>
                </c:pt>
                <c:pt idx="53087">
                  <c:v>235.47420409334651</c:v>
                </c:pt>
                <c:pt idx="53088">
                  <c:v>235.44514434089515</c:v>
                </c:pt>
                <c:pt idx="53089">
                  <c:v>235.41607770713847</c:v>
                </c:pt>
                <c:pt idx="53090">
                  <c:v>235.38698354816043</c:v>
                </c:pt>
                <c:pt idx="53091">
                  <c:v>235.35791691440375</c:v>
                </c:pt>
                <c:pt idx="53092">
                  <c:v>235.32885716195241</c:v>
                </c:pt>
                <c:pt idx="53093">
                  <c:v>235.29979052819573</c:v>
                </c:pt>
                <c:pt idx="53094">
                  <c:v>235.27072389443904</c:v>
                </c:pt>
                <c:pt idx="53095">
                  <c:v>235.24166414198771</c:v>
                </c:pt>
                <c:pt idx="53096">
                  <c:v>235.21259750823103</c:v>
                </c:pt>
                <c:pt idx="53097">
                  <c:v>235.18353087447434</c:v>
                </c:pt>
                <c:pt idx="53098">
                  <c:v>235.15447112202298</c:v>
                </c:pt>
                <c:pt idx="53099">
                  <c:v>235.1254044882663</c:v>
                </c:pt>
                <c:pt idx="53100">
                  <c:v>235.09633785450961</c:v>
                </c:pt>
                <c:pt idx="53101">
                  <c:v>235.06727810205828</c:v>
                </c:pt>
                <c:pt idx="53102">
                  <c:v>235.0382114683016</c:v>
                </c:pt>
                <c:pt idx="53103">
                  <c:v>235.00911730932356</c:v>
                </c:pt>
                <c:pt idx="53104">
                  <c:v>234.98005755687223</c:v>
                </c:pt>
                <c:pt idx="53105">
                  <c:v>234.95099092311554</c:v>
                </c:pt>
                <c:pt idx="53106">
                  <c:v>234.92192428935886</c:v>
                </c:pt>
                <c:pt idx="53107">
                  <c:v>234.8928645369075</c:v>
                </c:pt>
                <c:pt idx="53108">
                  <c:v>234.86379790315084</c:v>
                </c:pt>
                <c:pt idx="53109">
                  <c:v>234.83473126939415</c:v>
                </c:pt>
                <c:pt idx="53110">
                  <c:v>234.80567151694279</c:v>
                </c:pt>
                <c:pt idx="53111">
                  <c:v>234.77660488318611</c:v>
                </c:pt>
                <c:pt idx="53112">
                  <c:v>234.73911065849012</c:v>
                </c:pt>
                <c:pt idx="53113">
                  <c:v>234.661057</c:v>
                </c:pt>
                <c:pt idx="53114">
                  <c:v>234.65013601430616</c:v>
                </c:pt>
                <c:pt idx="53115">
                  <c:v>234.58294674112037</c:v>
                </c:pt>
                <c:pt idx="53116">
                  <c:v>234.53450930329043</c:v>
                </c:pt>
                <c:pt idx="53117">
                  <c:v>234.43147693490701</c:v>
                </c:pt>
                <c:pt idx="53118">
                  <c:v>234.36837367103695</c:v>
                </c:pt>
                <c:pt idx="53119">
                  <c:v>234.34340983992377</c:v>
                </c:pt>
                <c:pt idx="53120">
                  <c:v>234.28529441479714</c:v>
                </c:pt>
                <c:pt idx="53121">
                  <c:v>234.22520238935223</c:v>
                </c:pt>
                <c:pt idx="53122">
                  <c:v>234.21678139365102</c:v>
                </c:pt>
                <c:pt idx="53123">
                  <c:v>234.20836239155673</c:v>
                </c:pt>
                <c:pt idx="53124">
                  <c:v>234.19994139585552</c:v>
                </c:pt>
                <c:pt idx="53125">
                  <c:v>234.1915204001543</c:v>
                </c:pt>
                <c:pt idx="53126">
                  <c:v>234.18310139806002</c:v>
                </c:pt>
                <c:pt idx="53127">
                  <c:v>234.1746804023588</c:v>
                </c:pt>
                <c:pt idx="53128">
                  <c:v>234.15883234382451</c:v>
                </c:pt>
                <c:pt idx="53129">
                  <c:v>234.09889993921334</c:v>
                </c:pt>
                <c:pt idx="53130">
                  <c:v>234.02602857749167</c:v>
                </c:pt>
                <c:pt idx="53131">
                  <c:v>233.93899593276109</c:v>
                </c:pt>
                <c:pt idx="53132">
                  <c:v>233.87651017381975</c:v>
                </c:pt>
                <c:pt idx="53133">
                  <c:v>233.76419882336114</c:v>
                </c:pt>
                <c:pt idx="53134">
                  <c:v>233.7323392486079</c:v>
                </c:pt>
                <c:pt idx="53135">
                  <c:v>233.72464874056257</c:v>
                </c:pt>
                <c:pt idx="53136">
                  <c:v>233.71695641141659</c:v>
                </c:pt>
                <c:pt idx="53137">
                  <c:v>233.70926408227061</c:v>
                </c:pt>
                <c:pt idx="53138">
                  <c:v>233.70157357422528</c:v>
                </c:pt>
                <c:pt idx="53139">
                  <c:v>233.6938812450793</c:v>
                </c:pt>
                <c:pt idx="53140">
                  <c:v>233.6861816315307</c:v>
                </c:pt>
                <c:pt idx="53141">
                  <c:v>233.67848930238472</c:v>
                </c:pt>
                <c:pt idx="53142">
                  <c:v>233.67079879433939</c:v>
                </c:pt>
                <c:pt idx="53143">
                  <c:v>233.66310646519341</c:v>
                </c:pt>
                <c:pt idx="53144">
                  <c:v>233.65541413604743</c:v>
                </c:pt>
                <c:pt idx="53145">
                  <c:v>233.6477236280021</c:v>
                </c:pt>
                <c:pt idx="53146">
                  <c:v>233.64003129885612</c:v>
                </c:pt>
                <c:pt idx="53147">
                  <c:v>233.63233896971013</c:v>
                </c:pt>
                <c:pt idx="53148">
                  <c:v>233.6246484616648</c:v>
                </c:pt>
                <c:pt idx="53149">
                  <c:v>233.61695613251882</c:v>
                </c:pt>
                <c:pt idx="53150">
                  <c:v>233.60926380337284</c:v>
                </c:pt>
                <c:pt idx="53151">
                  <c:v>233.60157329532751</c:v>
                </c:pt>
                <c:pt idx="53152">
                  <c:v>233.59387368177892</c:v>
                </c:pt>
                <c:pt idx="53153">
                  <c:v>233.58618135263293</c:v>
                </c:pt>
                <c:pt idx="53154">
                  <c:v>233.57849084458761</c:v>
                </c:pt>
                <c:pt idx="53155">
                  <c:v>233.57079851544162</c:v>
                </c:pt>
                <c:pt idx="53156">
                  <c:v>233.56310618629564</c:v>
                </c:pt>
                <c:pt idx="53157">
                  <c:v>233.55541567825031</c:v>
                </c:pt>
                <c:pt idx="53158">
                  <c:v>233.54772334910433</c:v>
                </c:pt>
                <c:pt idx="53159">
                  <c:v>233.54003101995835</c:v>
                </c:pt>
                <c:pt idx="53160">
                  <c:v>233.53234051191302</c:v>
                </c:pt>
                <c:pt idx="53161">
                  <c:v>233.52464818276704</c:v>
                </c:pt>
                <c:pt idx="53162">
                  <c:v>233.51695585362106</c:v>
                </c:pt>
                <c:pt idx="53163">
                  <c:v>233.50926534557573</c:v>
                </c:pt>
                <c:pt idx="53164">
                  <c:v>233.50157301642975</c:v>
                </c:pt>
                <c:pt idx="53165">
                  <c:v>233.49387340288115</c:v>
                </c:pt>
                <c:pt idx="53166">
                  <c:v>233.48618107373517</c:v>
                </c:pt>
                <c:pt idx="53167">
                  <c:v>233.47849056568984</c:v>
                </c:pt>
                <c:pt idx="53168">
                  <c:v>233.47079823654386</c:v>
                </c:pt>
                <c:pt idx="53169">
                  <c:v>233.46310590739787</c:v>
                </c:pt>
                <c:pt idx="53170">
                  <c:v>233.45541539935255</c:v>
                </c:pt>
                <c:pt idx="53171">
                  <c:v>233.44772307020656</c:v>
                </c:pt>
                <c:pt idx="53172">
                  <c:v>233.44003074106058</c:v>
                </c:pt>
                <c:pt idx="53173">
                  <c:v>233.43234023301525</c:v>
                </c:pt>
                <c:pt idx="53174">
                  <c:v>233.42464790386927</c:v>
                </c:pt>
                <c:pt idx="53175">
                  <c:v>233.41695557472329</c:v>
                </c:pt>
                <c:pt idx="53176">
                  <c:v>233.40926506667796</c:v>
                </c:pt>
                <c:pt idx="53177">
                  <c:v>233.40156545312936</c:v>
                </c:pt>
                <c:pt idx="53178">
                  <c:v>233.39265910870083</c:v>
                </c:pt>
                <c:pt idx="53179">
                  <c:v>233.38332779256081</c:v>
                </c:pt>
                <c:pt idx="53180">
                  <c:v>233.42388596709586</c:v>
                </c:pt>
                <c:pt idx="53181">
                  <c:v>233.37666300000001</c:v>
                </c:pt>
                <c:pt idx="53182">
                  <c:v>233.38186470171675</c:v>
                </c:pt>
                <c:pt idx="53183">
                  <c:v>233.40738150715308</c:v>
                </c:pt>
                <c:pt idx="53184">
                  <c:v>233.37952314564959</c:v>
                </c:pt>
                <c:pt idx="53185">
                  <c:v>233.39475999999999</c:v>
                </c:pt>
                <c:pt idx="53186">
                  <c:v>233.38854055841679</c:v>
                </c:pt>
                <c:pt idx="53187">
                  <c:v>233.34712234127775</c:v>
                </c:pt>
                <c:pt idx="53188">
                  <c:v>233.2826827423641</c:v>
                </c:pt>
                <c:pt idx="53189">
                  <c:v>233.21822788425109</c:v>
                </c:pt>
                <c:pt idx="53190">
                  <c:v>233.15371198934062</c:v>
                </c:pt>
                <c:pt idx="53191">
                  <c:v>233.08925713122761</c:v>
                </c:pt>
                <c:pt idx="53192">
                  <c:v>233.02481753231396</c:v>
                </c:pt>
                <c:pt idx="53193">
                  <c:v>232.96036267420095</c:v>
                </c:pt>
                <c:pt idx="53194">
                  <c:v>232.89590781608794</c:v>
                </c:pt>
                <c:pt idx="53195">
                  <c:v>232.83146821717429</c:v>
                </c:pt>
                <c:pt idx="53196">
                  <c:v>232.76701335906128</c:v>
                </c:pt>
                <c:pt idx="53197">
                  <c:v>232.70255850094827</c:v>
                </c:pt>
                <c:pt idx="53198">
                  <c:v>232.63811890203465</c:v>
                </c:pt>
                <c:pt idx="53199">
                  <c:v>232.57366404392164</c:v>
                </c:pt>
                <c:pt idx="53200">
                  <c:v>232.50920918580863</c:v>
                </c:pt>
                <c:pt idx="53201">
                  <c:v>232.44476958689498</c:v>
                </c:pt>
                <c:pt idx="53202">
                  <c:v>232.38025369198451</c:v>
                </c:pt>
                <c:pt idx="53203">
                  <c:v>232.3157988338715</c:v>
                </c:pt>
                <c:pt idx="53204">
                  <c:v>232.25135923495785</c:v>
                </c:pt>
                <c:pt idx="53205">
                  <c:v>232.18690437684484</c:v>
                </c:pt>
                <c:pt idx="53206">
                  <c:v>232.12244951873183</c:v>
                </c:pt>
                <c:pt idx="53207">
                  <c:v>232.05800991981818</c:v>
                </c:pt>
                <c:pt idx="53208">
                  <c:v>231.99355506170519</c:v>
                </c:pt>
                <c:pt idx="53209">
                  <c:v>231.92910020359216</c:v>
                </c:pt>
                <c:pt idx="53210">
                  <c:v>231.86466060467853</c:v>
                </c:pt>
                <c:pt idx="53211">
                  <c:v>231.80020574656552</c:v>
                </c:pt>
                <c:pt idx="53212">
                  <c:v>231.73575088845251</c:v>
                </c:pt>
                <c:pt idx="53213">
                  <c:v>231.67131128953886</c:v>
                </c:pt>
                <c:pt idx="53214">
                  <c:v>231.60685643142585</c:v>
                </c:pt>
                <c:pt idx="53215">
                  <c:v>231.54234053651538</c:v>
                </c:pt>
                <c:pt idx="53216">
                  <c:v>231.47788567840237</c:v>
                </c:pt>
                <c:pt idx="53217">
                  <c:v>231.41344607948872</c:v>
                </c:pt>
                <c:pt idx="53218">
                  <c:v>231.34899122137571</c:v>
                </c:pt>
                <c:pt idx="53219">
                  <c:v>231.2845363632627</c:v>
                </c:pt>
                <c:pt idx="53220">
                  <c:v>231.22009676434908</c:v>
                </c:pt>
                <c:pt idx="53221">
                  <c:v>231.15564190623607</c:v>
                </c:pt>
                <c:pt idx="53222">
                  <c:v>231.09118704812306</c:v>
                </c:pt>
                <c:pt idx="53223">
                  <c:v>231.02674744920941</c:v>
                </c:pt>
                <c:pt idx="53224">
                  <c:v>230.9622925910964</c:v>
                </c:pt>
                <c:pt idx="53225">
                  <c:v>230.89783773298339</c:v>
                </c:pt>
                <c:pt idx="53226">
                  <c:v>230.83339813406974</c:v>
                </c:pt>
                <c:pt idx="53227">
                  <c:v>230.76888223915927</c:v>
                </c:pt>
                <c:pt idx="53228">
                  <c:v>230.70442738104626</c:v>
                </c:pt>
                <c:pt idx="53229">
                  <c:v>230.63998778213261</c:v>
                </c:pt>
                <c:pt idx="53230">
                  <c:v>230.5755329240196</c:v>
                </c:pt>
                <c:pt idx="53231">
                  <c:v>230.50803919980925</c:v>
                </c:pt>
                <c:pt idx="53232">
                  <c:v>230.41696924201241</c:v>
                </c:pt>
                <c:pt idx="53233">
                  <c:v>230.33284337473182</c:v>
                </c:pt>
                <c:pt idx="53234">
                  <c:v>230.29641396852648</c:v>
                </c:pt>
                <c:pt idx="53235">
                  <c:v>230.24965055412494</c:v>
                </c:pt>
                <c:pt idx="53236">
                  <c:v>230.1539042811159</c:v>
                </c:pt>
                <c:pt idx="53237">
                  <c:v>230.13285157663884</c:v>
                </c:pt>
                <c:pt idx="53238">
                  <c:v>230.09642968311874</c:v>
                </c:pt>
                <c:pt idx="53239">
                  <c:v>230.05999206294709</c:v>
                </c:pt>
                <c:pt idx="53240">
                  <c:v>230.02367240482613</c:v>
                </c:pt>
                <c:pt idx="53241">
                  <c:v>229.98808846605846</c:v>
                </c:pt>
                <c:pt idx="53242">
                  <c:v>229.95251295151874</c:v>
                </c:pt>
                <c:pt idx="53243">
                  <c:v>229.9169290127511</c:v>
                </c:pt>
                <c:pt idx="53244">
                  <c:v>229.88134507398345</c:v>
                </c:pt>
                <c:pt idx="53245">
                  <c:v>229.84576955944374</c:v>
                </c:pt>
                <c:pt idx="53246">
                  <c:v>229.81018562067609</c:v>
                </c:pt>
                <c:pt idx="53247">
                  <c:v>229.77460168190842</c:v>
                </c:pt>
                <c:pt idx="53248">
                  <c:v>229.73902616736871</c:v>
                </c:pt>
                <c:pt idx="53249">
                  <c:v>229.70344222860106</c:v>
                </c:pt>
                <c:pt idx="53250">
                  <c:v>229.66785828983342</c:v>
                </c:pt>
                <c:pt idx="53251">
                  <c:v>229.6322827752937</c:v>
                </c:pt>
                <c:pt idx="53252">
                  <c:v>229.59666513961434</c:v>
                </c:pt>
                <c:pt idx="53253">
                  <c:v>229.56108120084667</c:v>
                </c:pt>
                <c:pt idx="53254">
                  <c:v>229.52550568630696</c:v>
                </c:pt>
                <c:pt idx="53255">
                  <c:v>229.48992174753931</c:v>
                </c:pt>
                <c:pt idx="53256">
                  <c:v>229.45433780877167</c:v>
                </c:pt>
                <c:pt idx="53257">
                  <c:v>229.41876229423195</c:v>
                </c:pt>
                <c:pt idx="53258">
                  <c:v>229.38317835546431</c:v>
                </c:pt>
                <c:pt idx="53259">
                  <c:v>229.34759441669664</c:v>
                </c:pt>
                <c:pt idx="53260">
                  <c:v>229.31201890215692</c:v>
                </c:pt>
                <c:pt idx="53261">
                  <c:v>229.27643496338928</c:v>
                </c:pt>
                <c:pt idx="53262">
                  <c:v>229.24085102462163</c:v>
                </c:pt>
                <c:pt idx="53263">
                  <c:v>229.20527551008192</c:v>
                </c:pt>
                <c:pt idx="53264">
                  <c:v>229.16969157131427</c:v>
                </c:pt>
                <c:pt idx="53265">
                  <c:v>229.13407393563492</c:v>
                </c:pt>
                <c:pt idx="53266">
                  <c:v>229.09848999686724</c:v>
                </c:pt>
                <c:pt idx="53267">
                  <c:v>229.06291448232753</c:v>
                </c:pt>
                <c:pt idx="53268">
                  <c:v>229.02733054355988</c:v>
                </c:pt>
                <c:pt idx="53269">
                  <c:v>228.99174660479224</c:v>
                </c:pt>
                <c:pt idx="53270">
                  <c:v>228.95617109025252</c:v>
                </c:pt>
                <c:pt idx="53271">
                  <c:v>228.92058715148488</c:v>
                </c:pt>
                <c:pt idx="53272">
                  <c:v>228.88500321271721</c:v>
                </c:pt>
                <c:pt idx="53273">
                  <c:v>228.84942769817749</c:v>
                </c:pt>
                <c:pt idx="53274">
                  <c:v>228.81384375940985</c:v>
                </c:pt>
                <c:pt idx="53275">
                  <c:v>228.77825982064221</c:v>
                </c:pt>
                <c:pt idx="53276">
                  <c:v>228.74268430610249</c:v>
                </c:pt>
                <c:pt idx="53277">
                  <c:v>228.70706667042313</c:v>
                </c:pt>
                <c:pt idx="53278">
                  <c:v>228.67148273165549</c:v>
                </c:pt>
                <c:pt idx="53279">
                  <c:v>228.63590721711574</c:v>
                </c:pt>
                <c:pt idx="53280">
                  <c:v>228.6003232783481</c:v>
                </c:pt>
                <c:pt idx="53281">
                  <c:v>228.56473933958046</c:v>
                </c:pt>
                <c:pt idx="53282">
                  <c:v>228.52916382504074</c:v>
                </c:pt>
                <c:pt idx="53283">
                  <c:v>228.4935798862731</c:v>
                </c:pt>
                <c:pt idx="53284">
                  <c:v>228.45799594750545</c:v>
                </c:pt>
                <c:pt idx="53285">
                  <c:v>228.42242043296571</c:v>
                </c:pt>
                <c:pt idx="53286">
                  <c:v>228.38683649419806</c:v>
                </c:pt>
                <c:pt idx="53287">
                  <c:v>228.35125255543042</c:v>
                </c:pt>
                <c:pt idx="53288">
                  <c:v>228.31567704089071</c:v>
                </c:pt>
                <c:pt idx="53289">
                  <c:v>228.28009310212306</c:v>
                </c:pt>
                <c:pt idx="53290">
                  <c:v>228.2444754664437</c:v>
                </c:pt>
                <c:pt idx="53291">
                  <c:v>228.20889152767606</c:v>
                </c:pt>
                <c:pt idx="53292">
                  <c:v>228.17331601313631</c:v>
                </c:pt>
                <c:pt idx="53293">
                  <c:v>228.13773207436867</c:v>
                </c:pt>
                <c:pt idx="53294">
                  <c:v>228.10214813560103</c:v>
                </c:pt>
                <c:pt idx="53295">
                  <c:v>228.06657262106131</c:v>
                </c:pt>
                <c:pt idx="53296">
                  <c:v>228.02612255589986</c:v>
                </c:pt>
                <c:pt idx="53297">
                  <c:v>227.985794</c:v>
                </c:pt>
                <c:pt idx="53298">
                  <c:v>228.00049536766809</c:v>
                </c:pt>
                <c:pt idx="53299">
                  <c:v>228.00989523223652</c:v>
                </c:pt>
                <c:pt idx="53300">
                  <c:v>227.94700359713946</c:v>
                </c:pt>
                <c:pt idx="53301">
                  <c:v>227.9805168497854</c:v>
                </c:pt>
                <c:pt idx="53302">
                  <c:v>227.95143208822128</c:v>
                </c:pt>
                <c:pt idx="53303">
                  <c:v>227.9078852441001</c:v>
                </c:pt>
                <c:pt idx="53304">
                  <c:v>227.895355</c:v>
                </c:pt>
                <c:pt idx="53305">
                  <c:v>227.87853100844953</c:v>
                </c:pt>
                <c:pt idx="53306">
                  <c:v>227.82573417315297</c:v>
                </c:pt>
                <c:pt idx="53307">
                  <c:v>227.77294983710718</c:v>
                </c:pt>
                <c:pt idx="53308">
                  <c:v>227.72015300181062</c:v>
                </c:pt>
                <c:pt idx="53309">
                  <c:v>227.66735616651405</c:v>
                </c:pt>
                <c:pt idx="53310">
                  <c:v>227.61457183046826</c:v>
                </c:pt>
                <c:pt idx="53311">
                  <c:v>227.5617749951717</c:v>
                </c:pt>
                <c:pt idx="53312">
                  <c:v>227.50897815987514</c:v>
                </c:pt>
                <c:pt idx="53313">
                  <c:v>227.45619382382935</c:v>
                </c:pt>
                <c:pt idx="53314">
                  <c:v>227.40339698853276</c:v>
                </c:pt>
                <c:pt idx="53315">
                  <c:v>227.35055015623308</c:v>
                </c:pt>
                <c:pt idx="53316">
                  <c:v>227.29775332093652</c:v>
                </c:pt>
                <c:pt idx="53317">
                  <c:v>227.24496898489073</c:v>
                </c:pt>
                <c:pt idx="53318">
                  <c:v>227.19217214959417</c:v>
                </c:pt>
                <c:pt idx="53319">
                  <c:v>227.13937531429761</c:v>
                </c:pt>
                <c:pt idx="53320">
                  <c:v>227.08659097825182</c:v>
                </c:pt>
                <c:pt idx="53321">
                  <c:v>227.03379414295526</c:v>
                </c:pt>
                <c:pt idx="53322">
                  <c:v>226.9809973076587</c:v>
                </c:pt>
                <c:pt idx="53323">
                  <c:v>226.92821297161291</c:v>
                </c:pt>
                <c:pt idx="53324">
                  <c:v>226.87541613631635</c:v>
                </c:pt>
                <c:pt idx="53325">
                  <c:v>226.82261930101978</c:v>
                </c:pt>
                <c:pt idx="53326">
                  <c:v>226.769834964974</c:v>
                </c:pt>
                <c:pt idx="53327">
                  <c:v>226.71698813267429</c:v>
                </c:pt>
                <c:pt idx="53328">
                  <c:v>226.66419129737773</c:v>
                </c:pt>
                <c:pt idx="53329">
                  <c:v>226.61140696133194</c:v>
                </c:pt>
                <c:pt idx="53330">
                  <c:v>226.55861012603538</c:v>
                </c:pt>
                <c:pt idx="53331">
                  <c:v>226.50581329073881</c:v>
                </c:pt>
                <c:pt idx="53332">
                  <c:v>226.45302895469302</c:v>
                </c:pt>
                <c:pt idx="53333">
                  <c:v>226.40023211939646</c:v>
                </c:pt>
                <c:pt idx="53334">
                  <c:v>226.3474352840999</c:v>
                </c:pt>
                <c:pt idx="53335">
                  <c:v>226.29465094805411</c:v>
                </c:pt>
                <c:pt idx="53336">
                  <c:v>226.24185411275755</c:v>
                </c:pt>
                <c:pt idx="53337">
                  <c:v>226.18905727746099</c:v>
                </c:pt>
                <c:pt idx="53338">
                  <c:v>226.1362729414152</c:v>
                </c:pt>
                <c:pt idx="53339">
                  <c:v>226.08347610611864</c:v>
                </c:pt>
                <c:pt idx="53340">
                  <c:v>226.03062927381893</c:v>
                </c:pt>
                <c:pt idx="53341">
                  <c:v>225.97783243852237</c:v>
                </c:pt>
                <c:pt idx="53342">
                  <c:v>225.92504810247658</c:v>
                </c:pt>
                <c:pt idx="53343">
                  <c:v>225.87225126718002</c:v>
                </c:pt>
                <c:pt idx="53344">
                  <c:v>225.81945443188346</c:v>
                </c:pt>
                <c:pt idx="53345">
                  <c:v>225.76667009583767</c:v>
                </c:pt>
                <c:pt idx="53346">
                  <c:v>225.71387326054111</c:v>
                </c:pt>
                <c:pt idx="53347">
                  <c:v>225.66107642524454</c:v>
                </c:pt>
                <c:pt idx="53348">
                  <c:v>225.60829208919876</c:v>
                </c:pt>
                <c:pt idx="53349">
                  <c:v>225.55549525390219</c:v>
                </c:pt>
                <c:pt idx="53350">
                  <c:v>225.50269841860563</c:v>
                </c:pt>
                <c:pt idx="53351">
                  <c:v>225.44991408255984</c:v>
                </c:pt>
                <c:pt idx="53352">
                  <c:v>225.39706725026016</c:v>
                </c:pt>
                <c:pt idx="53353">
                  <c:v>225.3442704149636</c:v>
                </c:pt>
                <c:pt idx="53354">
                  <c:v>225.29148607891781</c:v>
                </c:pt>
                <c:pt idx="53355">
                  <c:v>225.23868924362125</c:v>
                </c:pt>
                <c:pt idx="53356">
                  <c:v>225.18589240832466</c:v>
                </c:pt>
                <c:pt idx="53357">
                  <c:v>225.1331080722789</c:v>
                </c:pt>
                <c:pt idx="53358">
                  <c:v>225.08031123698231</c:v>
                </c:pt>
                <c:pt idx="53359">
                  <c:v>225.02751440168575</c:v>
                </c:pt>
                <c:pt idx="53360">
                  <c:v>224.97473006563996</c:v>
                </c:pt>
                <c:pt idx="53361">
                  <c:v>224.9219332303434</c:v>
                </c:pt>
                <c:pt idx="53362">
                  <c:v>224.84422397949453</c:v>
                </c:pt>
                <c:pt idx="53363">
                  <c:v>224.72676445541248</c:v>
                </c:pt>
                <c:pt idx="53364">
                  <c:v>224.64893123814065</c:v>
                </c:pt>
                <c:pt idx="53365">
                  <c:v>224.5717067501192</c:v>
                </c:pt>
                <c:pt idx="53366">
                  <c:v>224.41740325369577</c:v>
                </c:pt>
                <c:pt idx="53367">
                  <c:v>224.30556855293275</c:v>
                </c:pt>
                <c:pt idx="53368">
                  <c:v>224.24210553730632</c:v>
                </c:pt>
                <c:pt idx="53369">
                  <c:v>224.18709784406295</c:v>
                </c:pt>
                <c:pt idx="53370">
                  <c:v>224.10534773986649</c:v>
                </c:pt>
                <c:pt idx="53371">
                  <c:v>224.0214706394267</c:v>
                </c:pt>
                <c:pt idx="53372">
                  <c:v>223.98046085103556</c:v>
                </c:pt>
                <c:pt idx="53373">
                  <c:v>223.93946077140112</c:v>
                </c:pt>
                <c:pt idx="53374">
                  <c:v>223.89845098300995</c:v>
                </c:pt>
                <c:pt idx="53375">
                  <c:v>223.85745090337551</c:v>
                </c:pt>
                <c:pt idx="53376">
                  <c:v>223.81644111498434</c:v>
                </c:pt>
                <c:pt idx="53377">
                  <c:v>223.77539249156632</c:v>
                </c:pt>
                <c:pt idx="53378">
                  <c:v>223.73438270317516</c:v>
                </c:pt>
                <c:pt idx="53379">
                  <c:v>223.69338262354071</c:v>
                </c:pt>
                <c:pt idx="53380">
                  <c:v>223.65237283514955</c:v>
                </c:pt>
                <c:pt idx="53381">
                  <c:v>223.61136304675838</c:v>
                </c:pt>
                <c:pt idx="53382">
                  <c:v>223.57036296712394</c:v>
                </c:pt>
                <c:pt idx="53383">
                  <c:v>223.5293531787328</c:v>
                </c:pt>
                <c:pt idx="53384">
                  <c:v>223.48834339034164</c:v>
                </c:pt>
                <c:pt idx="53385">
                  <c:v>223.4473433107072</c:v>
                </c:pt>
                <c:pt idx="53386">
                  <c:v>223.40633352231603</c:v>
                </c:pt>
                <c:pt idx="53387">
                  <c:v>223.36532373392487</c:v>
                </c:pt>
                <c:pt idx="53388">
                  <c:v>223.32432365429045</c:v>
                </c:pt>
                <c:pt idx="53389">
                  <c:v>223.28331386589929</c:v>
                </c:pt>
                <c:pt idx="53390">
                  <c:v>223.24226524248124</c:v>
                </c:pt>
                <c:pt idx="53391">
                  <c:v>223.20125545409007</c:v>
                </c:pt>
                <c:pt idx="53392">
                  <c:v>223.16025537445563</c:v>
                </c:pt>
                <c:pt idx="53393">
                  <c:v>223.11924558606447</c:v>
                </c:pt>
                <c:pt idx="53394">
                  <c:v>223.07823579767333</c:v>
                </c:pt>
                <c:pt idx="53395">
                  <c:v>223.03723571803889</c:v>
                </c:pt>
                <c:pt idx="53396">
                  <c:v>222.99622592964772</c:v>
                </c:pt>
                <c:pt idx="53397">
                  <c:v>222.95522585001328</c:v>
                </c:pt>
                <c:pt idx="53398">
                  <c:v>222.91421606162211</c:v>
                </c:pt>
                <c:pt idx="53399">
                  <c:v>222.87320627323098</c:v>
                </c:pt>
                <c:pt idx="53400">
                  <c:v>222.83220619359653</c:v>
                </c:pt>
                <c:pt idx="53401">
                  <c:v>222.79119640520537</c:v>
                </c:pt>
                <c:pt idx="53402">
                  <c:v>222.75014778178732</c:v>
                </c:pt>
                <c:pt idx="53403">
                  <c:v>222.70913799339615</c:v>
                </c:pt>
                <c:pt idx="53404">
                  <c:v>222.66813791376171</c:v>
                </c:pt>
                <c:pt idx="53405">
                  <c:v>222.62712812537058</c:v>
                </c:pt>
                <c:pt idx="53406">
                  <c:v>222.58611833697941</c:v>
                </c:pt>
                <c:pt idx="53407">
                  <c:v>222.54511825734497</c:v>
                </c:pt>
                <c:pt idx="53408">
                  <c:v>222.5041084689538</c:v>
                </c:pt>
                <c:pt idx="53409">
                  <c:v>222.46309868056264</c:v>
                </c:pt>
                <c:pt idx="53410">
                  <c:v>222.42209860092819</c:v>
                </c:pt>
                <c:pt idx="53411">
                  <c:v>222.38108881253706</c:v>
                </c:pt>
                <c:pt idx="53412">
                  <c:v>222.34007902414589</c:v>
                </c:pt>
                <c:pt idx="53413">
                  <c:v>222.29907894451145</c:v>
                </c:pt>
                <c:pt idx="53414">
                  <c:v>222.25806915612029</c:v>
                </c:pt>
                <c:pt idx="53415">
                  <c:v>222.21702053270224</c:v>
                </c:pt>
                <c:pt idx="53416">
                  <c:v>222.1760107443111</c:v>
                </c:pt>
                <c:pt idx="53417">
                  <c:v>222.14953208583691</c:v>
                </c:pt>
                <c:pt idx="53418">
                  <c:v>222.15760656509298</c:v>
                </c:pt>
                <c:pt idx="53419">
                  <c:v>222.06667487556615</c:v>
                </c:pt>
                <c:pt idx="53420">
                  <c:v>222.03707879685263</c:v>
                </c:pt>
                <c:pt idx="53421">
                  <c:v>221.96419749546973</c:v>
                </c:pt>
                <c:pt idx="53422">
                  <c:v>221.89131976090584</c:v>
                </c:pt>
                <c:pt idx="53423">
                  <c:v>221.82263200906056</c:v>
                </c:pt>
                <c:pt idx="53424">
                  <c:v>221.7722748817358</c:v>
                </c:pt>
                <c:pt idx="53425">
                  <c:v>221.71813131378161</c:v>
                </c:pt>
                <c:pt idx="53426">
                  <c:v>221.63062231551388</c:v>
                </c:pt>
                <c:pt idx="53427">
                  <c:v>221.60837157756927</c:v>
                </c:pt>
                <c:pt idx="53428">
                  <c:v>221.58614189046477</c:v>
                </c:pt>
                <c:pt idx="53429">
                  <c:v>221.56391746607025</c:v>
                </c:pt>
                <c:pt idx="53430">
                  <c:v>221.47321774964234</c:v>
                </c:pt>
                <c:pt idx="53431">
                  <c:v>221.41802578683834</c:v>
                </c:pt>
                <c:pt idx="53432">
                  <c:v>221.30932236424317</c:v>
                </c:pt>
                <c:pt idx="53433">
                  <c:v>221.23560211254173</c:v>
                </c:pt>
                <c:pt idx="53434">
                  <c:v>221.12778908505322</c:v>
                </c:pt>
                <c:pt idx="53435">
                  <c:v>221.06720804028237</c:v>
                </c:pt>
                <c:pt idx="53436">
                  <c:v>221.0066126500119</c:v>
                </c:pt>
                <c:pt idx="53437">
                  <c:v>220.94601725974147</c:v>
                </c:pt>
                <c:pt idx="53438">
                  <c:v>220.88543621497061</c:v>
                </c:pt>
                <c:pt idx="53439">
                  <c:v>220.82484082470015</c:v>
                </c:pt>
                <c:pt idx="53440">
                  <c:v>220.76418805243134</c:v>
                </c:pt>
                <c:pt idx="53441">
                  <c:v>220.70360700766048</c:v>
                </c:pt>
                <c:pt idx="53442">
                  <c:v>220.64301161739004</c:v>
                </c:pt>
                <c:pt idx="53443">
                  <c:v>220.58241622711958</c:v>
                </c:pt>
                <c:pt idx="53444">
                  <c:v>220.52183518234872</c:v>
                </c:pt>
                <c:pt idx="53445">
                  <c:v>220.46123979207829</c:v>
                </c:pt>
                <c:pt idx="53446">
                  <c:v>220.40064440180782</c:v>
                </c:pt>
                <c:pt idx="53447">
                  <c:v>220.34006335703697</c:v>
                </c:pt>
                <c:pt idx="53448">
                  <c:v>220.27946796676653</c:v>
                </c:pt>
                <c:pt idx="53449">
                  <c:v>220.21887257649607</c:v>
                </c:pt>
                <c:pt idx="53450">
                  <c:v>220.15829153172521</c:v>
                </c:pt>
                <c:pt idx="53451">
                  <c:v>220.09769614145475</c:v>
                </c:pt>
                <c:pt idx="53452">
                  <c:v>220.03704336918594</c:v>
                </c:pt>
                <c:pt idx="53453">
                  <c:v>219.9764479789155</c:v>
                </c:pt>
                <c:pt idx="53454">
                  <c:v>219.91586693414465</c:v>
                </c:pt>
                <c:pt idx="53455">
                  <c:v>219.85527154387418</c:v>
                </c:pt>
                <c:pt idx="53456">
                  <c:v>219.79467615360375</c:v>
                </c:pt>
                <c:pt idx="53457">
                  <c:v>219.73409510883289</c:v>
                </c:pt>
                <c:pt idx="53458">
                  <c:v>219.67349971856243</c:v>
                </c:pt>
                <c:pt idx="53459">
                  <c:v>219.61290432829199</c:v>
                </c:pt>
                <c:pt idx="53460">
                  <c:v>219.55232328352113</c:v>
                </c:pt>
                <c:pt idx="53461">
                  <c:v>219.49172789325067</c:v>
                </c:pt>
                <c:pt idx="53462">
                  <c:v>219.43113250298023</c:v>
                </c:pt>
                <c:pt idx="53463">
                  <c:v>219.37055145820938</c:v>
                </c:pt>
                <c:pt idx="53464">
                  <c:v>219.30995606793891</c:v>
                </c:pt>
                <c:pt idx="53465">
                  <c:v>219.2493032956701</c:v>
                </c:pt>
                <c:pt idx="53466">
                  <c:v>219.18872225089925</c:v>
                </c:pt>
                <c:pt idx="53467">
                  <c:v>219.12812686062881</c:v>
                </c:pt>
                <c:pt idx="53468">
                  <c:v>219.06753147035835</c:v>
                </c:pt>
                <c:pt idx="53469">
                  <c:v>219.00695042558749</c:v>
                </c:pt>
                <c:pt idx="53470">
                  <c:v>218.94635503531705</c:v>
                </c:pt>
                <c:pt idx="53471">
                  <c:v>218.88575964504659</c:v>
                </c:pt>
                <c:pt idx="53472">
                  <c:v>218.82517860027573</c:v>
                </c:pt>
                <c:pt idx="53473">
                  <c:v>218.7645832100053</c:v>
                </c:pt>
                <c:pt idx="53474">
                  <c:v>218.70398781973483</c:v>
                </c:pt>
                <c:pt idx="53475">
                  <c:v>218.64340677496398</c:v>
                </c:pt>
                <c:pt idx="53476">
                  <c:v>218.58281138469354</c:v>
                </c:pt>
                <c:pt idx="53477">
                  <c:v>218.52215861242473</c:v>
                </c:pt>
                <c:pt idx="53478">
                  <c:v>218.46156322215427</c:v>
                </c:pt>
                <c:pt idx="53479">
                  <c:v>218.40098217738341</c:v>
                </c:pt>
                <c:pt idx="53480">
                  <c:v>218.36831616165952</c:v>
                </c:pt>
                <c:pt idx="53481">
                  <c:v>218.39311610443491</c:v>
                </c:pt>
                <c:pt idx="53482">
                  <c:v>218.416122</c:v>
                </c:pt>
                <c:pt idx="53483">
                  <c:v>218.42296123342871</c:v>
                </c:pt>
                <c:pt idx="53484">
                  <c:v>218.45511349570816</c:v>
                </c:pt>
                <c:pt idx="53485">
                  <c:v>218.44594527199047</c:v>
                </c:pt>
                <c:pt idx="53486">
                  <c:v>218.40159447091082</c:v>
                </c:pt>
                <c:pt idx="53487">
                  <c:v>218.41218029589891</c:v>
                </c:pt>
                <c:pt idx="53488">
                  <c:v>218.39488090011918</c:v>
                </c:pt>
                <c:pt idx="53489">
                  <c:v>218.41790816842283</c:v>
                </c:pt>
                <c:pt idx="53490">
                  <c:v>218.422196595505</c:v>
                </c:pt>
                <c:pt idx="53491">
                  <c:v>218.42647995112657</c:v>
                </c:pt>
                <c:pt idx="53492">
                  <c:v>218.43076432104024</c:v>
                </c:pt>
                <c:pt idx="53493">
                  <c:v>218.43068935145448</c:v>
                </c:pt>
                <c:pt idx="53494">
                  <c:v>218.416122</c:v>
                </c:pt>
                <c:pt idx="53495">
                  <c:v>218.416122</c:v>
                </c:pt>
                <c:pt idx="53496">
                  <c:v>218.41221609012877</c:v>
                </c:pt>
                <c:pt idx="53497">
                  <c:v>218.39804100000001</c:v>
                </c:pt>
                <c:pt idx="53498">
                  <c:v>218.38140958655222</c:v>
                </c:pt>
                <c:pt idx="53499">
                  <c:v>218.33425837577491</c:v>
                </c:pt>
                <c:pt idx="53500">
                  <c:v>218.35424101308047</c:v>
                </c:pt>
                <c:pt idx="53501">
                  <c:v>218.32277371225143</c:v>
                </c:pt>
                <c:pt idx="53502">
                  <c:v>218.29127661284204</c:v>
                </c:pt>
                <c:pt idx="53503">
                  <c:v>218.259809312013</c:v>
                </c:pt>
                <c:pt idx="53504">
                  <c:v>218.22834946082904</c:v>
                </c:pt>
                <c:pt idx="53505">
                  <c:v>218.19688216</c:v>
                </c:pt>
                <c:pt idx="53506">
                  <c:v>218.16541485917097</c:v>
                </c:pt>
                <c:pt idx="53507">
                  <c:v>218.133955007987</c:v>
                </c:pt>
                <c:pt idx="53508">
                  <c:v>218.10248770715796</c:v>
                </c:pt>
                <c:pt idx="53509">
                  <c:v>218.0710204063289</c:v>
                </c:pt>
                <c:pt idx="53510">
                  <c:v>218.03956055514496</c:v>
                </c:pt>
                <c:pt idx="53511">
                  <c:v>218.0080932543159</c:v>
                </c:pt>
                <c:pt idx="53512">
                  <c:v>217.97662595348686</c:v>
                </c:pt>
                <c:pt idx="53513">
                  <c:v>217.94516610230289</c:v>
                </c:pt>
                <c:pt idx="53514">
                  <c:v>217.91369880147386</c:v>
                </c:pt>
                <c:pt idx="53515">
                  <c:v>217.88220170206449</c:v>
                </c:pt>
                <c:pt idx="53516">
                  <c:v>217.85074185088052</c:v>
                </c:pt>
                <c:pt idx="53517">
                  <c:v>217.81927455005149</c:v>
                </c:pt>
                <c:pt idx="53518">
                  <c:v>217.78780724922242</c:v>
                </c:pt>
                <c:pt idx="53519">
                  <c:v>217.75634739803849</c:v>
                </c:pt>
                <c:pt idx="53520">
                  <c:v>217.72488009720942</c:v>
                </c:pt>
                <c:pt idx="53521">
                  <c:v>217.69341279638039</c:v>
                </c:pt>
                <c:pt idx="53522">
                  <c:v>217.66195294519642</c:v>
                </c:pt>
                <c:pt idx="53523">
                  <c:v>217.63048564436738</c:v>
                </c:pt>
                <c:pt idx="53524">
                  <c:v>217.59901834353835</c:v>
                </c:pt>
                <c:pt idx="53525">
                  <c:v>217.56755849235438</c:v>
                </c:pt>
                <c:pt idx="53526">
                  <c:v>217.53609119152534</c:v>
                </c:pt>
                <c:pt idx="53527">
                  <c:v>217.50459409211595</c:v>
                </c:pt>
                <c:pt idx="53528">
                  <c:v>217.47312679128692</c:v>
                </c:pt>
                <c:pt idx="53529">
                  <c:v>217.44166694010295</c:v>
                </c:pt>
                <c:pt idx="53530">
                  <c:v>217.41019963927391</c:v>
                </c:pt>
                <c:pt idx="53531">
                  <c:v>217.37873233844488</c:v>
                </c:pt>
                <c:pt idx="53532">
                  <c:v>217.34727248726091</c:v>
                </c:pt>
                <c:pt idx="53533">
                  <c:v>217.31580518643187</c:v>
                </c:pt>
                <c:pt idx="53534">
                  <c:v>217.28433788560281</c:v>
                </c:pt>
                <c:pt idx="53535">
                  <c:v>217.25287803441887</c:v>
                </c:pt>
                <c:pt idx="53536">
                  <c:v>217.22141073358981</c:v>
                </c:pt>
                <c:pt idx="53537">
                  <c:v>217.18994343276077</c:v>
                </c:pt>
                <c:pt idx="53538">
                  <c:v>217.1584835815768</c:v>
                </c:pt>
                <c:pt idx="53539">
                  <c:v>217.12701628074777</c:v>
                </c:pt>
                <c:pt idx="53540">
                  <c:v>217.0955191813384</c:v>
                </c:pt>
                <c:pt idx="53541">
                  <c:v>217.06405933015444</c:v>
                </c:pt>
                <c:pt idx="53542">
                  <c:v>217.0325920293254</c:v>
                </c:pt>
                <c:pt idx="53543">
                  <c:v>217.00112472849634</c:v>
                </c:pt>
                <c:pt idx="53544">
                  <c:v>216.99707986695279</c:v>
                </c:pt>
                <c:pt idx="53545">
                  <c:v>217.01529965307583</c:v>
                </c:pt>
                <c:pt idx="53546">
                  <c:v>217.01289435709177</c:v>
                </c:pt>
                <c:pt idx="53547">
                  <c:v>216.9946827300906</c:v>
                </c:pt>
                <c:pt idx="53548">
                  <c:v>217.00815598259419</c:v>
                </c:pt>
                <c:pt idx="53549">
                  <c:v>217.02320900000001</c:v>
                </c:pt>
                <c:pt idx="53550">
                  <c:v>217.02320900000001</c:v>
                </c:pt>
                <c:pt idx="53551">
                  <c:v>217.04509349833094</c:v>
                </c:pt>
                <c:pt idx="53552">
                  <c:v>217.08156539985694</c:v>
                </c:pt>
                <c:pt idx="53553">
                  <c:v>217.09459890499167</c:v>
                </c:pt>
                <c:pt idx="53554">
                  <c:v>217.09302872343835</c:v>
                </c:pt>
                <c:pt idx="53555">
                  <c:v>217.09145817006845</c:v>
                </c:pt>
                <c:pt idx="53556">
                  <c:v>217.08988761669852</c:v>
                </c:pt>
                <c:pt idx="53557">
                  <c:v>217.0883174351452</c:v>
                </c:pt>
                <c:pt idx="53558">
                  <c:v>217.0867468817753</c:v>
                </c:pt>
                <c:pt idx="53559">
                  <c:v>217.08517632840537</c:v>
                </c:pt>
                <c:pt idx="53560">
                  <c:v>217.08360614685208</c:v>
                </c:pt>
                <c:pt idx="53561">
                  <c:v>217.08203559348215</c:v>
                </c:pt>
                <c:pt idx="53562">
                  <c:v>217.08046504011222</c:v>
                </c:pt>
                <c:pt idx="53563">
                  <c:v>217.07889485855893</c:v>
                </c:pt>
                <c:pt idx="53564">
                  <c:v>217.07732430518899</c:v>
                </c:pt>
                <c:pt idx="53565">
                  <c:v>217.07575226455262</c:v>
                </c:pt>
                <c:pt idx="53566">
                  <c:v>217.07418208299933</c:v>
                </c:pt>
                <c:pt idx="53567">
                  <c:v>217.0726115296294</c:v>
                </c:pt>
                <c:pt idx="53568">
                  <c:v>217.07104097625947</c:v>
                </c:pt>
                <c:pt idx="53569">
                  <c:v>217.06947079470618</c:v>
                </c:pt>
                <c:pt idx="53570">
                  <c:v>217.06790024133625</c:v>
                </c:pt>
                <c:pt idx="53571">
                  <c:v>217.06632968796632</c:v>
                </c:pt>
                <c:pt idx="53572">
                  <c:v>217.06475950641303</c:v>
                </c:pt>
                <c:pt idx="53573">
                  <c:v>217.0631889530431</c:v>
                </c:pt>
                <c:pt idx="53574">
                  <c:v>217.06161839967319</c:v>
                </c:pt>
                <c:pt idx="53575">
                  <c:v>217.06004821811987</c:v>
                </c:pt>
                <c:pt idx="53576">
                  <c:v>217.05847766474994</c:v>
                </c:pt>
                <c:pt idx="53577">
                  <c:v>217.0569056241136</c:v>
                </c:pt>
                <c:pt idx="53578">
                  <c:v>217.05533507074367</c:v>
                </c:pt>
                <c:pt idx="53579">
                  <c:v>217.05376488919035</c:v>
                </c:pt>
                <c:pt idx="53580">
                  <c:v>217.05219433582045</c:v>
                </c:pt>
                <c:pt idx="53581">
                  <c:v>217.05062378245051</c:v>
                </c:pt>
                <c:pt idx="53582">
                  <c:v>217.0490536008972</c:v>
                </c:pt>
                <c:pt idx="53583">
                  <c:v>217.04748304752729</c:v>
                </c:pt>
                <c:pt idx="53584">
                  <c:v>217.04591249415736</c:v>
                </c:pt>
                <c:pt idx="53585">
                  <c:v>217.04434231260407</c:v>
                </c:pt>
                <c:pt idx="53586">
                  <c:v>217.04277175923414</c:v>
                </c:pt>
                <c:pt idx="53587">
                  <c:v>217.04120120586421</c:v>
                </c:pt>
                <c:pt idx="53588">
                  <c:v>217.03963102431092</c:v>
                </c:pt>
                <c:pt idx="53589">
                  <c:v>217.03806047094099</c:v>
                </c:pt>
                <c:pt idx="53590">
                  <c:v>217.03648843030462</c:v>
                </c:pt>
                <c:pt idx="53591">
                  <c:v>217.03491824875132</c:v>
                </c:pt>
                <c:pt idx="53592">
                  <c:v>217.03334769538139</c:v>
                </c:pt>
                <c:pt idx="53593">
                  <c:v>217.03177714201146</c:v>
                </c:pt>
                <c:pt idx="53594">
                  <c:v>217.03020696045817</c:v>
                </c:pt>
                <c:pt idx="53595">
                  <c:v>217.02863640708824</c:v>
                </c:pt>
                <c:pt idx="53596">
                  <c:v>217.02706585371834</c:v>
                </c:pt>
                <c:pt idx="53597">
                  <c:v>217.02549567216502</c:v>
                </c:pt>
                <c:pt idx="53598">
                  <c:v>217.02392511879509</c:v>
                </c:pt>
                <c:pt idx="53599">
                  <c:v>216.98356219885551</c:v>
                </c:pt>
                <c:pt idx="53600">
                  <c:v>216.94079341082499</c:v>
                </c:pt>
                <c:pt idx="53601">
                  <c:v>216.92256203671911</c:v>
                </c:pt>
                <c:pt idx="53602">
                  <c:v>216.90432735709177</c:v>
                </c:pt>
                <c:pt idx="53603">
                  <c:v>216.90698723652838</c:v>
                </c:pt>
                <c:pt idx="53604">
                  <c:v>216.90407462923224</c:v>
                </c:pt>
                <c:pt idx="53605">
                  <c:v>216.88586018498214</c:v>
                </c:pt>
                <c:pt idx="53606">
                  <c:v>216.88927638626609</c:v>
                </c:pt>
                <c:pt idx="53607">
                  <c:v>216.87466050166904</c:v>
                </c:pt>
                <c:pt idx="53608">
                  <c:v>216.85826069979433</c:v>
                </c:pt>
                <c:pt idx="53609">
                  <c:v>216.85479478157512</c:v>
                </c:pt>
                <c:pt idx="53610">
                  <c:v>216.85132968388578</c:v>
                </c:pt>
                <c:pt idx="53611">
                  <c:v>216.84786376566657</c:v>
                </c:pt>
                <c:pt idx="53612">
                  <c:v>216.84439784744737</c:v>
                </c:pt>
                <c:pt idx="53613">
                  <c:v>216.84093274975805</c:v>
                </c:pt>
                <c:pt idx="53614">
                  <c:v>216.83746683153882</c:v>
                </c:pt>
                <c:pt idx="53615">
                  <c:v>216.83399763120011</c:v>
                </c:pt>
                <c:pt idx="53616">
                  <c:v>216.83053253351076</c:v>
                </c:pt>
                <c:pt idx="53617">
                  <c:v>216.82706661529156</c:v>
                </c:pt>
                <c:pt idx="53618">
                  <c:v>216.82360069707235</c:v>
                </c:pt>
                <c:pt idx="53619">
                  <c:v>216.82013559938301</c:v>
                </c:pt>
                <c:pt idx="53620">
                  <c:v>216.8166696811638</c:v>
                </c:pt>
                <c:pt idx="53621">
                  <c:v>216.8132037629446</c:v>
                </c:pt>
                <c:pt idx="53622">
                  <c:v>216.80973866525525</c:v>
                </c:pt>
                <c:pt idx="53623">
                  <c:v>216.80627274703605</c:v>
                </c:pt>
                <c:pt idx="53624">
                  <c:v>216.85814174487362</c:v>
                </c:pt>
                <c:pt idx="53625">
                  <c:v>216.89531146304245</c:v>
                </c:pt>
                <c:pt idx="53626">
                  <c:v>216.86135014469608</c:v>
                </c:pt>
                <c:pt idx="53627">
                  <c:v>216.93134379971389</c:v>
                </c:pt>
                <c:pt idx="53628">
                  <c:v>216.87911087649024</c:v>
                </c:pt>
                <c:pt idx="53629">
                  <c:v>216.95047137806912</c:v>
                </c:pt>
                <c:pt idx="53630">
                  <c:v>216.96889850882212</c:v>
                </c:pt>
                <c:pt idx="53631">
                  <c:v>216.95064517528763</c:v>
                </c:pt>
                <c:pt idx="53632">
                  <c:v>216.92777155001525</c:v>
                </c:pt>
                <c:pt idx="53633">
                  <c:v>216.90489250830308</c:v>
                </c:pt>
                <c:pt idx="53634">
                  <c:v>216.88201346659091</c:v>
                </c:pt>
                <c:pt idx="53635">
                  <c:v>216.85913984131852</c:v>
                </c:pt>
                <c:pt idx="53636">
                  <c:v>216.83626079960632</c:v>
                </c:pt>
                <c:pt idx="53637">
                  <c:v>216.81338175789415</c:v>
                </c:pt>
                <c:pt idx="53638">
                  <c:v>216.79050813262177</c:v>
                </c:pt>
                <c:pt idx="53639">
                  <c:v>216.76762909090959</c:v>
                </c:pt>
                <c:pt idx="53640">
                  <c:v>216.74472838343823</c:v>
                </c:pt>
                <c:pt idx="53641">
                  <c:v>216.72185475816585</c:v>
                </c:pt>
                <c:pt idx="53642">
                  <c:v>216.69897571645367</c:v>
                </c:pt>
                <c:pt idx="53643">
                  <c:v>216.67609667474147</c:v>
                </c:pt>
                <c:pt idx="53644">
                  <c:v>216.65322304946912</c:v>
                </c:pt>
                <c:pt idx="53645">
                  <c:v>216.63034400775692</c:v>
                </c:pt>
                <c:pt idx="53646">
                  <c:v>216.60746496604474</c:v>
                </c:pt>
                <c:pt idx="53647">
                  <c:v>216.58459134077236</c:v>
                </c:pt>
                <c:pt idx="53648">
                  <c:v>216.56171229906019</c:v>
                </c:pt>
                <c:pt idx="53649">
                  <c:v>216.53883325734802</c:v>
                </c:pt>
                <c:pt idx="53650">
                  <c:v>216.51595963207563</c:v>
                </c:pt>
                <c:pt idx="53651">
                  <c:v>216.49308059036346</c:v>
                </c:pt>
                <c:pt idx="53652">
                  <c:v>216.47017988289207</c:v>
                </c:pt>
                <c:pt idx="53653">
                  <c:v>216.4473008411799</c:v>
                </c:pt>
                <c:pt idx="53654">
                  <c:v>216.42442721590751</c:v>
                </c:pt>
                <c:pt idx="53655">
                  <c:v>216.40154817419534</c:v>
                </c:pt>
                <c:pt idx="53656">
                  <c:v>216.37866913248317</c:v>
                </c:pt>
                <c:pt idx="53657">
                  <c:v>216.35579550721079</c:v>
                </c:pt>
                <c:pt idx="53658">
                  <c:v>216.33291646549861</c:v>
                </c:pt>
                <c:pt idx="53659">
                  <c:v>216.31003742378644</c:v>
                </c:pt>
                <c:pt idx="53660">
                  <c:v>216.28716379851406</c:v>
                </c:pt>
                <c:pt idx="53661">
                  <c:v>216.26428475680186</c:v>
                </c:pt>
                <c:pt idx="53662">
                  <c:v>216.24140571508968</c:v>
                </c:pt>
                <c:pt idx="53663">
                  <c:v>216.2185320898173</c:v>
                </c:pt>
                <c:pt idx="53664">
                  <c:v>216.19563138234594</c:v>
                </c:pt>
                <c:pt idx="53665">
                  <c:v>216.17275234063376</c:v>
                </c:pt>
                <c:pt idx="53666">
                  <c:v>216.14987871536138</c:v>
                </c:pt>
                <c:pt idx="53667">
                  <c:v>216.12699967364921</c:v>
                </c:pt>
                <c:pt idx="53668">
                  <c:v>216.10412063193704</c:v>
                </c:pt>
                <c:pt idx="53669">
                  <c:v>216.08124700666465</c:v>
                </c:pt>
                <c:pt idx="53670">
                  <c:v>216.05836796495245</c:v>
                </c:pt>
                <c:pt idx="53671">
                  <c:v>216.03548892324028</c:v>
                </c:pt>
                <c:pt idx="53672">
                  <c:v>216.0126152979679</c:v>
                </c:pt>
                <c:pt idx="53673">
                  <c:v>215.98973625625572</c:v>
                </c:pt>
                <c:pt idx="53674">
                  <c:v>215.96264257486888</c:v>
                </c:pt>
                <c:pt idx="53675">
                  <c:v>215.89727471609058</c:v>
                </c:pt>
                <c:pt idx="53676">
                  <c:v>215.793399416309</c:v>
                </c:pt>
                <c:pt idx="53677">
                  <c:v>215.70838646494994</c:v>
                </c:pt>
                <c:pt idx="53678">
                  <c:v>215.1390414607111</c:v>
                </c:pt>
                <c:pt idx="53679">
                  <c:v>215.08680641738871</c:v>
                </c:pt>
                <c:pt idx="53680">
                  <c:v>215.01582404003585</c:v>
                </c:pt>
                <c:pt idx="53681">
                  <c:v>214.97202403615177</c:v>
                </c:pt>
                <c:pt idx="53682">
                  <c:v>214.90931898655512</c:v>
                </c:pt>
                <c:pt idx="53683">
                  <c:v>214.83519020914252</c:v>
                </c:pt>
                <c:pt idx="53684">
                  <c:v>214.45128496614211</c:v>
                </c:pt>
                <c:pt idx="53685">
                  <c:v>214.43630999999999</c:v>
                </c:pt>
                <c:pt idx="53686">
                  <c:v>214.45801334954697</c:v>
                </c:pt>
                <c:pt idx="53687">
                  <c:v>214.45052586647591</c:v>
                </c:pt>
                <c:pt idx="53688">
                  <c:v>214.4609510567137</c:v>
                </c:pt>
                <c:pt idx="53689">
                  <c:v>214.50141023643624</c:v>
                </c:pt>
                <c:pt idx="53690">
                  <c:v>214.54183113878912</c:v>
                </c:pt>
                <c:pt idx="53691">
                  <c:v>214.58224247179959</c:v>
                </c:pt>
                <c:pt idx="53692">
                  <c:v>214.62266337415249</c:v>
                </c:pt>
                <c:pt idx="53693">
                  <c:v>214.66308427650537</c:v>
                </c:pt>
                <c:pt idx="53694">
                  <c:v>214.70349560951584</c:v>
                </c:pt>
                <c:pt idx="53695">
                  <c:v>214.74391651186875</c:v>
                </c:pt>
                <c:pt idx="53696">
                  <c:v>214.78433741422162</c:v>
                </c:pt>
                <c:pt idx="53697">
                  <c:v>214.82474874723212</c:v>
                </c:pt>
                <c:pt idx="53698">
                  <c:v>214.865169649585</c:v>
                </c:pt>
                <c:pt idx="53699">
                  <c:v>214.90559055193788</c:v>
                </c:pt>
                <c:pt idx="53700">
                  <c:v>214.94600188494837</c:v>
                </c:pt>
                <c:pt idx="53701">
                  <c:v>214.98642278730125</c:v>
                </c:pt>
                <c:pt idx="53702">
                  <c:v>215.0268819670238</c:v>
                </c:pt>
                <c:pt idx="53703">
                  <c:v>215.06730286937668</c:v>
                </c:pt>
                <c:pt idx="53704">
                  <c:v>215.10771420238714</c:v>
                </c:pt>
                <c:pt idx="53705">
                  <c:v>215.14813510474005</c:v>
                </c:pt>
                <c:pt idx="53706">
                  <c:v>215.18855600709293</c:v>
                </c:pt>
                <c:pt idx="53707">
                  <c:v>215.2289673401034</c:v>
                </c:pt>
                <c:pt idx="53708">
                  <c:v>215.2693882424563</c:v>
                </c:pt>
                <c:pt idx="53709">
                  <c:v>215.30980914480918</c:v>
                </c:pt>
                <c:pt idx="53710">
                  <c:v>215.35022047781965</c:v>
                </c:pt>
                <c:pt idx="53711">
                  <c:v>215.39064138017255</c:v>
                </c:pt>
                <c:pt idx="53712">
                  <c:v>215.43106228252543</c:v>
                </c:pt>
                <c:pt idx="53713">
                  <c:v>215.47147361553593</c:v>
                </c:pt>
                <c:pt idx="53714">
                  <c:v>215.51193279525845</c:v>
                </c:pt>
                <c:pt idx="53715">
                  <c:v>215.55235369761135</c:v>
                </c:pt>
                <c:pt idx="53716">
                  <c:v>215.59276503062182</c:v>
                </c:pt>
                <c:pt idx="53717">
                  <c:v>215.6331859329747</c:v>
                </c:pt>
                <c:pt idx="53718">
                  <c:v>215.6736068353276</c:v>
                </c:pt>
                <c:pt idx="53719">
                  <c:v>215.71401816833807</c:v>
                </c:pt>
                <c:pt idx="53720">
                  <c:v>215.720688</c:v>
                </c:pt>
                <c:pt idx="53721">
                  <c:v>215.720688</c:v>
                </c:pt>
                <c:pt idx="53722">
                  <c:v>215.720688</c:v>
                </c:pt>
                <c:pt idx="53723">
                  <c:v>215.73628663018599</c:v>
                </c:pt>
                <c:pt idx="53724">
                  <c:v>215.73878500000001</c:v>
                </c:pt>
                <c:pt idx="53725">
                  <c:v>215.73878500000001</c:v>
                </c:pt>
                <c:pt idx="53726">
                  <c:v>215.72280665212207</c:v>
                </c:pt>
                <c:pt idx="53727">
                  <c:v>215.67234045112065</c:v>
                </c:pt>
                <c:pt idx="53728">
                  <c:v>215.666428</c:v>
                </c:pt>
                <c:pt idx="53729">
                  <c:v>215.6514337327956</c:v>
                </c:pt>
                <c:pt idx="53730">
                  <c:v>215.63474446147245</c:v>
                </c:pt>
                <c:pt idx="53731">
                  <c:v>215.61805519014931</c:v>
                </c:pt>
                <c:pt idx="53732">
                  <c:v>215.60136986988471</c:v>
                </c:pt>
                <c:pt idx="53733">
                  <c:v>215.58468059856156</c:v>
                </c:pt>
                <c:pt idx="53734">
                  <c:v>215.56799132723839</c:v>
                </c:pt>
                <c:pt idx="53735">
                  <c:v>215.55130600697379</c:v>
                </c:pt>
                <c:pt idx="53736">
                  <c:v>215.53461673565064</c:v>
                </c:pt>
                <c:pt idx="53737">
                  <c:v>215.5179274643275</c:v>
                </c:pt>
                <c:pt idx="53738">
                  <c:v>215.5012421440629</c:v>
                </c:pt>
                <c:pt idx="53739">
                  <c:v>215.48453706850555</c:v>
                </c:pt>
                <c:pt idx="53740">
                  <c:v>215.4678477971824</c:v>
                </c:pt>
                <c:pt idx="53741">
                  <c:v>215.4511624769178</c:v>
                </c:pt>
                <c:pt idx="53742">
                  <c:v>215.43447320559463</c:v>
                </c:pt>
                <c:pt idx="53743">
                  <c:v>215.41778393427148</c:v>
                </c:pt>
                <c:pt idx="53744">
                  <c:v>215.33406600929899</c:v>
                </c:pt>
                <c:pt idx="53745">
                  <c:v>215.31795914874851</c:v>
                </c:pt>
                <c:pt idx="53746">
                  <c:v>215.34961802908919</c:v>
                </c:pt>
                <c:pt idx="53747">
                  <c:v>215.26393485050073</c:v>
                </c:pt>
                <c:pt idx="53748">
                  <c:v>215.2596589046484</c:v>
                </c:pt>
                <c:pt idx="53749">
                  <c:v>215.19934934334765</c:v>
                </c:pt>
                <c:pt idx="53750">
                  <c:v>215.15010494253696</c:v>
                </c:pt>
                <c:pt idx="53751">
                  <c:v>215.113667929423</c:v>
                </c:pt>
                <c:pt idx="53752">
                  <c:v>215.09141392276518</c:v>
                </c:pt>
                <c:pt idx="53753">
                  <c:v>215.09336841125938</c:v>
                </c:pt>
                <c:pt idx="53754">
                  <c:v>215.10076870613258</c:v>
                </c:pt>
                <c:pt idx="53755">
                  <c:v>215.10817075338443</c:v>
                </c:pt>
                <c:pt idx="53756">
                  <c:v>215.11557280063627</c:v>
                </c:pt>
                <c:pt idx="53757">
                  <c:v>215.12297309550951</c:v>
                </c:pt>
                <c:pt idx="53758">
                  <c:v>215.13037514276135</c:v>
                </c:pt>
                <c:pt idx="53759">
                  <c:v>215.1377771900132</c:v>
                </c:pt>
                <c:pt idx="53760">
                  <c:v>215.1451774848864</c:v>
                </c:pt>
                <c:pt idx="53761">
                  <c:v>215.15257953213825</c:v>
                </c:pt>
                <c:pt idx="53762">
                  <c:v>215.15998157939009</c:v>
                </c:pt>
                <c:pt idx="53763">
                  <c:v>215.16738187426333</c:v>
                </c:pt>
                <c:pt idx="53764">
                  <c:v>215.17479093102961</c:v>
                </c:pt>
                <c:pt idx="53765">
                  <c:v>215.18219297828145</c:v>
                </c:pt>
                <c:pt idx="53766">
                  <c:v>215.18959327315466</c:v>
                </c:pt>
                <c:pt idx="53767">
                  <c:v>215.1969953204065</c:v>
                </c:pt>
                <c:pt idx="53768">
                  <c:v>215.20439736765834</c:v>
                </c:pt>
                <c:pt idx="53769">
                  <c:v>215.21179766253158</c:v>
                </c:pt>
                <c:pt idx="53770">
                  <c:v>215.21919970978342</c:v>
                </c:pt>
                <c:pt idx="53771">
                  <c:v>215.22660175703524</c:v>
                </c:pt>
                <c:pt idx="53772">
                  <c:v>215.23400205190848</c:v>
                </c:pt>
                <c:pt idx="53773">
                  <c:v>215.24140409916032</c:v>
                </c:pt>
                <c:pt idx="53774">
                  <c:v>215.24880614641216</c:v>
                </c:pt>
                <c:pt idx="53775">
                  <c:v>215.2562064412854</c:v>
                </c:pt>
                <c:pt idx="53776">
                  <c:v>215.26360848853722</c:v>
                </c:pt>
                <c:pt idx="53777">
                  <c:v>215.27101754530352</c:v>
                </c:pt>
                <c:pt idx="53778">
                  <c:v>215.27841959255534</c:v>
                </c:pt>
                <c:pt idx="53779">
                  <c:v>215.28581988742857</c:v>
                </c:pt>
                <c:pt idx="53780">
                  <c:v>215.29322193468042</c:v>
                </c:pt>
                <c:pt idx="53781">
                  <c:v>215.30062398193226</c:v>
                </c:pt>
                <c:pt idx="53782">
                  <c:v>215.3080242768055</c:v>
                </c:pt>
                <c:pt idx="53783">
                  <c:v>215.31542632405731</c:v>
                </c:pt>
                <c:pt idx="53784">
                  <c:v>215.32361866793804</c:v>
                </c:pt>
                <c:pt idx="53785">
                  <c:v>215.395096</c:v>
                </c:pt>
                <c:pt idx="53786">
                  <c:v>215.39603624845017</c:v>
                </c:pt>
                <c:pt idx="53787">
                  <c:v>215.43307192109654</c:v>
                </c:pt>
                <c:pt idx="53788">
                  <c:v>215.48697556413924</c:v>
                </c:pt>
                <c:pt idx="53789">
                  <c:v>215.52171300000001</c:v>
                </c:pt>
                <c:pt idx="53790">
                  <c:v>215.52470091203816</c:v>
                </c:pt>
                <c:pt idx="53791">
                  <c:v>215.57820816833572</c:v>
                </c:pt>
                <c:pt idx="53792">
                  <c:v>215.61464502122081</c:v>
                </c:pt>
                <c:pt idx="53793">
                  <c:v>215.64537106362297</c:v>
                </c:pt>
                <c:pt idx="53794">
                  <c:v>215.60618670211772</c:v>
                </c:pt>
                <c:pt idx="53795">
                  <c:v>215.56699306181505</c:v>
                </c:pt>
                <c:pt idx="53796">
                  <c:v>215.52779942151238</c:v>
                </c:pt>
                <c:pt idx="53797">
                  <c:v>215.48861506000713</c:v>
                </c:pt>
                <c:pt idx="53798">
                  <c:v>215.44942141970444</c:v>
                </c:pt>
                <c:pt idx="53799">
                  <c:v>215.41022777940177</c:v>
                </c:pt>
                <c:pt idx="53800">
                  <c:v>215.37104341789652</c:v>
                </c:pt>
                <c:pt idx="53801">
                  <c:v>215.33184977759385</c:v>
                </c:pt>
                <c:pt idx="53802">
                  <c:v>215.29261902210149</c:v>
                </c:pt>
                <c:pt idx="53803">
                  <c:v>215.25342538179879</c:v>
                </c:pt>
                <c:pt idx="53804">
                  <c:v>215.21424102029354</c:v>
                </c:pt>
                <c:pt idx="53805">
                  <c:v>215.17504737999087</c:v>
                </c:pt>
                <c:pt idx="53806">
                  <c:v>215.1358537396882</c:v>
                </c:pt>
                <c:pt idx="53807">
                  <c:v>215.09666937818295</c:v>
                </c:pt>
                <c:pt idx="53808">
                  <c:v>215.05747573788025</c:v>
                </c:pt>
                <c:pt idx="53809">
                  <c:v>215.01828209757758</c:v>
                </c:pt>
                <c:pt idx="53810">
                  <c:v>214.97909773607233</c:v>
                </c:pt>
                <c:pt idx="53811">
                  <c:v>214.93990409576966</c:v>
                </c:pt>
                <c:pt idx="53812">
                  <c:v>214.90071045546696</c:v>
                </c:pt>
                <c:pt idx="53813">
                  <c:v>214.86152609396171</c:v>
                </c:pt>
                <c:pt idx="53814">
                  <c:v>214.82229533846936</c:v>
                </c:pt>
                <c:pt idx="53815">
                  <c:v>214.78310169816669</c:v>
                </c:pt>
                <c:pt idx="53816">
                  <c:v>214.74391733666144</c:v>
                </c:pt>
                <c:pt idx="53817">
                  <c:v>214.70472369635874</c:v>
                </c:pt>
                <c:pt idx="53818">
                  <c:v>214.66553005605607</c:v>
                </c:pt>
                <c:pt idx="53819">
                  <c:v>214.62634569455082</c:v>
                </c:pt>
                <c:pt idx="53820">
                  <c:v>214.58715205424815</c:v>
                </c:pt>
                <c:pt idx="53821">
                  <c:v>214.54795841394548</c:v>
                </c:pt>
                <c:pt idx="53822">
                  <c:v>214.5087740524402</c:v>
                </c:pt>
                <c:pt idx="53823">
                  <c:v>214.46958041213753</c:v>
                </c:pt>
                <c:pt idx="53824">
                  <c:v>214.43038677183486</c:v>
                </c:pt>
                <c:pt idx="53825">
                  <c:v>214.39120241032961</c:v>
                </c:pt>
                <c:pt idx="53826">
                  <c:v>214.35200877002691</c:v>
                </c:pt>
                <c:pt idx="53827">
                  <c:v>214.31277801453456</c:v>
                </c:pt>
                <c:pt idx="53828">
                  <c:v>214.27358437423189</c:v>
                </c:pt>
                <c:pt idx="53829">
                  <c:v>214.23440001272664</c:v>
                </c:pt>
                <c:pt idx="53830">
                  <c:v>214.19520637242397</c:v>
                </c:pt>
                <c:pt idx="53831">
                  <c:v>214.1560127321213</c:v>
                </c:pt>
                <c:pt idx="53832">
                  <c:v>214.11682837061602</c:v>
                </c:pt>
                <c:pt idx="53833">
                  <c:v>214.07763473031335</c:v>
                </c:pt>
                <c:pt idx="53834">
                  <c:v>214.03844109001068</c:v>
                </c:pt>
                <c:pt idx="53835">
                  <c:v>213.99925672850543</c:v>
                </c:pt>
                <c:pt idx="53836">
                  <c:v>213.96006308820273</c:v>
                </c:pt>
                <c:pt idx="53837">
                  <c:v>213.92086944790006</c:v>
                </c:pt>
                <c:pt idx="53838">
                  <c:v>213.88168508639481</c:v>
                </c:pt>
                <c:pt idx="53839">
                  <c:v>213.84245433090246</c:v>
                </c:pt>
                <c:pt idx="53840">
                  <c:v>213.81288996591181</c:v>
                </c:pt>
                <c:pt idx="53841">
                  <c:v>213.8285971835956</c:v>
                </c:pt>
                <c:pt idx="53842">
                  <c:v>213.82298600286123</c:v>
                </c:pt>
                <c:pt idx="53843">
                  <c:v>213.79380713686217</c:v>
                </c:pt>
                <c:pt idx="53844">
                  <c:v>213.80316199999999</c:v>
                </c:pt>
                <c:pt idx="53845">
                  <c:v>213.77619223748212</c:v>
                </c:pt>
                <c:pt idx="53846">
                  <c:v>213.7671221483071</c:v>
                </c:pt>
                <c:pt idx="53847">
                  <c:v>213.75734597187127</c:v>
                </c:pt>
                <c:pt idx="53848">
                  <c:v>213.76827695565092</c:v>
                </c:pt>
                <c:pt idx="53849">
                  <c:v>213.80056542777089</c:v>
                </c:pt>
                <c:pt idx="53850">
                  <c:v>213.7955857163615</c:v>
                </c:pt>
                <c:pt idx="53851">
                  <c:v>213.79060482576398</c:v>
                </c:pt>
                <c:pt idx="53852">
                  <c:v>213.78561921841401</c:v>
                </c:pt>
                <c:pt idx="53853">
                  <c:v>213.78760466105214</c:v>
                </c:pt>
                <c:pt idx="53854">
                  <c:v>213.79046161060543</c:v>
                </c:pt>
                <c:pt idx="53855">
                  <c:v>213.79331923668008</c:v>
                </c:pt>
                <c:pt idx="53856">
                  <c:v>213.79617686275472</c:v>
                </c:pt>
                <c:pt idx="53857">
                  <c:v>213.79903381230804</c:v>
                </c:pt>
                <c:pt idx="53858">
                  <c:v>213.80189143838268</c:v>
                </c:pt>
                <c:pt idx="53859">
                  <c:v>213.80474906445733</c:v>
                </c:pt>
                <c:pt idx="53860">
                  <c:v>213.80760601401064</c:v>
                </c:pt>
                <c:pt idx="53861">
                  <c:v>213.81046364008526</c:v>
                </c:pt>
                <c:pt idx="53862">
                  <c:v>213.8133212661599</c:v>
                </c:pt>
                <c:pt idx="53863">
                  <c:v>213.81617821571322</c:v>
                </c:pt>
                <c:pt idx="53864">
                  <c:v>213.81903854787316</c:v>
                </c:pt>
                <c:pt idx="53865">
                  <c:v>213.82189617394781</c:v>
                </c:pt>
                <c:pt idx="53866">
                  <c:v>213.87333209024865</c:v>
                </c:pt>
                <c:pt idx="53867">
                  <c:v>213.8761897163233</c:v>
                </c:pt>
                <c:pt idx="53868">
                  <c:v>213.87904666587661</c:v>
                </c:pt>
                <c:pt idx="53869">
                  <c:v>213.88190429195126</c:v>
                </c:pt>
                <c:pt idx="53870">
                  <c:v>213.88476124150458</c:v>
                </c:pt>
                <c:pt idx="53871">
                  <c:v>213.88761886757919</c:v>
                </c:pt>
                <c:pt idx="53872">
                  <c:v>213.89047919973913</c:v>
                </c:pt>
                <c:pt idx="53873">
                  <c:v>213.89333682581378</c:v>
                </c:pt>
                <c:pt idx="53874">
                  <c:v>213.8961937753671</c:v>
                </c:pt>
                <c:pt idx="53875">
                  <c:v>213.89905140144174</c:v>
                </c:pt>
                <c:pt idx="53876">
                  <c:v>213.90190902751638</c:v>
                </c:pt>
                <c:pt idx="53877">
                  <c:v>213.90476597706967</c:v>
                </c:pt>
                <c:pt idx="53878">
                  <c:v>213.90762360314432</c:v>
                </c:pt>
                <c:pt idx="53879">
                  <c:v>213.91048122921896</c:v>
                </c:pt>
                <c:pt idx="53880">
                  <c:v>213.91333817877228</c:v>
                </c:pt>
                <c:pt idx="53881">
                  <c:v>213.91619580484692</c:v>
                </c:pt>
                <c:pt idx="53882">
                  <c:v>213.91905343092156</c:v>
                </c:pt>
                <c:pt idx="53883">
                  <c:v>213.92191038047488</c:v>
                </c:pt>
                <c:pt idx="53884">
                  <c:v>213.9247680065495</c:v>
                </c:pt>
                <c:pt idx="53885">
                  <c:v>213.92762833870944</c:v>
                </c:pt>
                <c:pt idx="53886">
                  <c:v>213.90724635876043</c:v>
                </c:pt>
                <c:pt idx="53887">
                  <c:v>213.84395496685741</c:v>
                </c:pt>
                <c:pt idx="53888">
                  <c:v>213.83839248855509</c:v>
                </c:pt>
                <c:pt idx="53889">
                  <c:v>213.77529365148987</c:v>
                </c:pt>
                <c:pt idx="53890">
                  <c:v>213.73887106008584</c:v>
                </c:pt>
                <c:pt idx="53891">
                  <c:v>213.69729911802574</c:v>
                </c:pt>
                <c:pt idx="53892">
                  <c:v>213.62687357449343</c:v>
                </c:pt>
                <c:pt idx="53893">
                  <c:v>213.56066427157845</c:v>
                </c:pt>
                <c:pt idx="53894">
                  <c:v>213.55849574272773</c:v>
                </c:pt>
                <c:pt idx="53895">
                  <c:v>213.50133242285116</c:v>
                </c:pt>
                <c:pt idx="53896">
                  <c:v>213.51982832049899</c:v>
                </c:pt>
                <c:pt idx="53897">
                  <c:v>213.53834173320138</c:v>
                </c:pt>
                <c:pt idx="53898">
                  <c:v>213.55683763084917</c:v>
                </c:pt>
                <c:pt idx="53899">
                  <c:v>213.57532914973334</c:v>
                </c:pt>
                <c:pt idx="53900">
                  <c:v>213.59382504738113</c:v>
                </c:pt>
                <c:pt idx="53901">
                  <c:v>213.61232094502893</c:v>
                </c:pt>
                <c:pt idx="53902">
                  <c:v>213.63081246391309</c:v>
                </c:pt>
                <c:pt idx="53903">
                  <c:v>213.64930836156088</c:v>
                </c:pt>
                <c:pt idx="53904">
                  <c:v>213.66780425920868</c:v>
                </c:pt>
                <c:pt idx="53905">
                  <c:v>213.68629577809284</c:v>
                </c:pt>
                <c:pt idx="53906">
                  <c:v>213.70479167574064</c:v>
                </c:pt>
                <c:pt idx="53907">
                  <c:v>213.72328757338843</c:v>
                </c:pt>
                <c:pt idx="53908">
                  <c:v>213.74177909227259</c:v>
                </c:pt>
                <c:pt idx="53909">
                  <c:v>213.76027498992039</c:v>
                </c:pt>
                <c:pt idx="53910">
                  <c:v>213.77878840262278</c:v>
                </c:pt>
                <c:pt idx="53911">
                  <c:v>213.79728430027058</c:v>
                </c:pt>
                <c:pt idx="53912">
                  <c:v>213.81577581915474</c:v>
                </c:pt>
                <c:pt idx="53913">
                  <c:v>213.83427171680253</c:v>
                </c:pt>
                <c:pt idx="53914">
                  <c:v>213.85276323568669</c:v>
                </c:pt>
                <c:pt idx="53915">
                  <c:v>213.87125913333449</c:v>
                </c:pt>
                <c:pt idx="53916">
                  <c:v>213.88975503098229</c:v>
                </c:pt>
                <c:pt idx="53917">
                  <c:v>213.90824654986645</c:v>
                </c:pt>
                <c:pt idx="53918">
                  <c:v>213.92674244751424</c:v>
                </c:pt>
                <c:pt idx="53919">
                  <c:v>213.94523834516204</c:v>
                </c:pt>
                <c:pt idx="53920">
                  <c:v>213.9637298640462</c:v>
                </c:pt>
                <c:pt idx="53921">
                  <c:v>213.982225761694</c:v>
                </c:pt>
                <c:pt idx="53922">
                  <c:v>214.00073917439639</c:v>
                </c:pt>
                <c:pt idx="53923">
                  <c:v>214.01923507204421</c:v>
                </c:pt>
                <c:pt idx="53924">
                  <c:v>214.03772659092834</c:v>
                </c:pt>
                <c:pt idx="53925">
                  <c:v>214.05622248857614</c:v>
                </c:pt>
                <c:pt idx="53926">
                  <c:v>214.07471838622396</c:v>
                </c:pt>
                <c:pt idx="53927">
                  <c:v>214.0932099051081</c:v>
                </c:pt>
                <c:pt idx="53928">
                  <c:v>214.11170580275592</c:v>
                </c:pt>
                <c:pt idx="53929">
                  <c:v>214.13020170040372</c:v>
                </c:pt>
                <c:pt idx="53930">
                  <c:v>214.14869321928785</c:v>
                </c:pt>
                <c:pt idx="53931">
                  <c:v>214.16718911693567</c:v>
                </c:pt>
                <c:pt idx="53932">
                  <c:v>214.18568501458347</c:v>
                </c:pt>
                <c:pt idx="53933">
                  <c:v>214.20417653346763</c:v>
                </c:pt>
                <c:pt idx="53934">
                  <c:v>214.22267243111543</c:v>
                </c:pt>
                <c:pt idx="53935">
                  <c:v>214.24118584381782</c:v>
                </c:pt>
                <c:pt idx="53936">
                  <c:v>214.25967736270198</c:v>
                </c:pt>
                <c:pt idx="53937">
                  <c:v>214.27817326034977</c:v>
                </c:pt>
                <c:pt idx="53938">
                  <c:v>214.29666915799757</c:v>
                </c:pt>
                <c:pt idx="53939">
                  <c:v>214.31516067688173</c:v>
                </c:pt>
                <c:pt idx="53940">
                  <c:v>214.33365657452953</c:v>
                </c:pt>
                <c:pt idx="53941">
                  <c:v>214.35215247217732</c:v>
                </c:pt>
                <c:pt idx="53942">
                  <c:v>214.37064399106148</c:v>
                </c:pt>
                <c:pt idx="53943">
                  <c:v>214.38913988870928</c:v>
                </c:pt>
                <c:pt idx="53944">
                  <c:v>214.40763578635708</c:v>
                </c:pt>
                <c:pt idx="53945">
                  <c:v>214.42612730524124</c:v>
                </c:pt>
                <c:pt idx="53946">
                  <c:v>214.44462320288903</c:v>
                </c:pt>
                <c:pt idx="53947">
                  <c:v>214.46313661559142</c:v>
                </c:pt>
                <c:pt idx="53948">
                  <c:v>214.48163251323922</c:v>
                </c:pt>
                <c:pt idx="53949">
                  <c:v>214.50012403212338</c:v>
                </c:pt>
                <c:pt idx="53950">
                  <c:v>214.48905925870292</c:v>
                </c:pt>
                <c:pt idx="53951">
                  <c:v>214.472488</c:v>
                </c:pt>
                <c:pt idx="53952">
                  <c:v>214.42221421030044</c:v>
                </c:pt>
                <c:pt idx="53953">
                  <c:v>214.3413008390558</c:v>
                </c:pt>
                <c:pt idx="53954">
                  <c:v>214.28905191702432</c:v>
                </c:pt>
                <c:pt idx="53955">
                  <c:v>214.22132679976161</c:v>
                </c:pt>
                <c:pt idx="53956">
                  <c:v>214.16193401740583</c:v>
                </c:pt>
                <c:pt idx="53957">
                  <c:v>214.09339690009537</c:v>
                </c:pt>
                <c:pt idx="53958">
                  <c:v>214.05639600000001</c:v>
                </c:pt>
                <c:pt idx="53959">
                  <c:v>214.039319748</c:v>
                </c:pt>
                <c:pt idx="53960">
                  <c:v>214.01086157162791</c:v>
                </c:pt>
                <c:pt idx="53961">
                  <c:v>213.98243704967442</c:v>
                </c:pt>
                <c:pt idx="53962">
                  <c:v>213.95400579683721</c:v>
                </c:pt>
                <c:pt idx="53963">
                  <c:v>213.925574544</c:v>
                </c:pt>
                <c:pt idx="53964">
                  <c:v>213.89305817978064</c:v>
                </c:pt>
                <c:pt idx="53965">
                  <c:v>213.82515091122943</c:v>
                </c:pt>
                <c:pt idx="53966">
                  <c:v>213.72798716204403</c:v>
                </c:pt>
                <c:pt idx="53967">
                  <c:v>213.63084641564015</c:v>
                </c:pt>
                <c:pt idx="53968">
                  <c:v>213.53368266645475</c:v>
                </c:pt>
                <c:pt idx="53969">
                  <c:v>213.43651891726932</c:v>
                </c:pt>
                <c:pt idx="53970">
                  <c:v>213.33937817086544</c:v>
                </c:pt>
                <c:pt idx="53971">
                  <c:v>213.24221442168005</c:v>
                </c:pt>
                <c:pt idx="53972">
                  <c:v>213.14495866136852</c:v>
                </c:pt>
                <c:pt idx="53973">
                  <c:v>213.04779491218309</c:v>
                </c:pt>
                <c:pt idx="53974">
                  <c:v>212.92239261158798</c:v>
                </c:pt>
                <c:pt idx="53975">
                  <c:v>212.83028136337626</c:v>
                </c:pt>
                <c:pt idx="53976">
                  <c:v>212.73221720000001</c:v>
                </c:pt>
                <c:pt idx="53977">
                  <c:v>212.61570287100619</c:v>
                </c:pt>
                <c:pt idx="53978">
                  <c:v>212.50639089794944</c:v>
                </c:pt>
                <c:pt idx="53979">
                  <c:v>212.39707597258641</c:v>
                </c:pt>
                <c:pt idx="53980">
                  <c:v>212.33321376514067</c:v>
                </c:pt>
                <c:pt idx="53981">
                  <c:v>212.21637991511682</c:v>
                </c:pt>
                <c:pt idx="53982">
                  <c:v>212.15695199999999</c:v>
                </c:pt>
                <c:pt idx="53983">
                  <c:v>212.13738574568862</c:v>
                </c:pt>
                <c:pt idx="53984">
                  <c:v>212.10702282937297</c:v>
                </c:pt>
                <c:pt idx="53985">
                  <c:v>212.07663116029562</c:v>
                </c:pt>
                <c:pt idx="53986">
                  <c:v>212.04627543217038</c:v>
                </c:pt>
                <c:pt idx="53987">
                  <c:v>212.01591251585472</c:v>
                </c:pt>
                <c:pt idx="53988">
                  <c:v>211.98554959953904</c:v>
                </c:pt>
                <c:pt idx="53989">
                  <c:v>211.9551938714138</c:v>
                </c:pt>
                <c:pt idx="53990">
                  <c:v>211.92483095509814</c:v>
                </c:pt>
                <c:pt idx="53991">
                  <c:v>211.89446803878246</c:v>
                </c:pt>
                <c:pt idx="53992">
                  <c:v>211.86411231065722</c:v>
                </c:pt>
                <c:pt idx="53993">
                  <c:v>211.83374939434157</c:v>
                </c:pt>
                <c:pt idx="53994">
                  <c:v>211.80338647802589</c:v>
                </c:pt>
                <c:pt idx="53995">
                  <c:v>211.77303074990064</c:v>
                </c:pt>
                <c:pt idx="53996">
                  <c:v>211.74266783358499</c:v>
                </c:pt>
                <c:pt idx="53997">
                  <c:v>211.71227616450767</c:v>
                </c:pt>
                <c:pt idx="53998">
                  <c:v>211.68191324819199</c:v>
                </c:pt>
                <c:pt idx="53999">
                  <c:v>211.65155752006675</c:v>
                </c:pt>
                <c:pt idx="54000">
                  <c:v>211.62119460375109</c:v>
                </c:pt>
                <c:pt idx="54001">
                  <c:v>211.59083168743541</c:v>
                </c:pt>
                <c:pt idx="54002">
                  <c:v>211.56047595931017</c:v>
                </c:pt>
                <c:pt idx="54003">
                  <c:v>211.53011304299451</c:v>
                </c:pt>
                <c:pt idx="54004">
                  <c:v>211.49975012667883</c:v>
                </c:pt>
                <c:pt idx="54005">
                  <c:v>211.46939439855359</c:v>
                </c:pt>
                <c:pt idx="54006">
                  <c:v>211.43903148223794</c:v>
                </c:pt>
                <c:pt idx="54007">
                  <c:v>211.40866856592226</c:v>
                </c:pt>
                <c:pt idx="54008">
                  <c:v>211.37831283779701</c:v>
                </c:pt>
                <c:pt idx="54009">
                  <c:v>211.34794992148136</c:v>
                </c:pt>
                <c:pt idx="54010">
                  <c:v>211.34291099999999</c:v>
                </c:pt>
                <c:pt idx="54011">
                  <c:v>211.31221018836433</c:v>
                </c:pt>
                <c:pt idx="54012">
                  <c:v>211.36858037473181</c:v>
                </c:pt>
                <c:pt idx="54013">
                  <c:v>211.34790553075823</c:v>
                </c:pt>
                <c:pt idx="54014">
                  <c:v>211.34291099999999</c:v>
                </c:pt>
                <c:pt idx="54015">
                  <c:v>211.35875019742491</c:v>
                </c:pt>
                <c:pt idx="54016">
                  <c:v>211.34502727437425</c:v>
                </c:pt>
                <c:pt idx="54017">
                  <c:v>211.34291099999999</c:v>
                </c:pt>
                <c:pt idx="54018">
                  <c:v>211.34291099999999</c:v>
                </c:pt>
                <c:pt idx="54019">
                  <c:v>211.32652449797376</c:v>
                </c:pt>
                <c:pt idx="54020">
                  <c:v>211.30831437339057</c:v>
                </c:pt>
                <c:pt idx="54021">
                  <c:v>211.29008935097758</c:v>
                </c:pt>
                <c:pt idx="54022">
                  <c:v>211.25510816185937</c:v>
                </c:pt>
                <c:pt idx="54023">
                  <c:v>211.26931049237004</c:v>
                </c:pt>
                <c:pt idx="54024">
                  <c:v>211.05980609010726</c:v>
                </c:pt>
                <c:pt idx="54025">
                  <c:v>211.04159134620886</c:v>
                </c:pt>
                <c:pt idx="54026">
                  <c:v>210.99938012017168</c:v>
                </c:pt>
                <c:pt idx="54027">
                  <c:v>210.99321618593564</c:v>
                </c:pt>
                <c:pt idx="54028">
                  <c:v>210.93796093180734</c:v>
                </c:pt>
                <c:pt idx="54029">
                  <c:v>210.88398862565569</c:v>
                </c:pt>
                <c:pt idx="54030">
                  <c:v>210.78506772371873</c:v>
                </c:pt>
                <c:pt idx="54031">
                  <c:v>210.7332810717692</c:v>
                </c:pt>
                <c:pt idx="54032">
                  <c:v>210.63854136623746</c:v>
                </c:pt>
                <c:pt idx="54033">
                  <c:v>210.55984867529989</c:v>
                </c:pt>
                <c:pt idx="54034">
                  <c:v>210.50135868885206</c:v>
                </c:pt>
                <c:pt idx="54035">
                  <c:v>210.44281331415951</c:v>
                </c:pt>
                <c:pt idx="54036">
                  <c:v>210.38433717477287</c:v>
                </c:pt>
                <c:pt idx="54037">
                  <c:v>210.32584718832504</c:v>
                </c:pt>
                <c:pt idx="54038">
                  <c:v>210.26735720187722</c:v>
                </c:pt>
                <c:pt idx="54039">
                  <c:v>210.20888106249058</c:v>
                </c:pt>
                <c:pt idx="54040">
                  <c:v>210.15039107604275</c:v>
                </c:pt>
                <c:pt idx="54041">
                  <c:v>210.09190108959493</c:v>
                </c:pt>
                <c:pt idx="54042">
                  <c:v>210.03342495020829</c:v>
                </c:pt>
                <c:pt idx="54043">
                  <c:v>209.97493496376046</c:v>
                </c:pt>
                <c:pt idx="54044">
                  <c:v>209.91644497731264</c:v>
                </c:pt>
                <c:pt idx="54045">
                  <c:v>209.85796883792599</c:v>
                </c:pt>
                <c:pt idx="54046">
                  <c:v>209.79947885147817</c:v>
                </c:pt>
                <c:pt idx="54047">
                  <c:v>209.74093347678561</c:v>
                </c:pt>
                <c:pt idx="54048">
                  <c:v>209.68244349033779</c:v>
                </c:pt>
                <c:pt idx="54049">
                  <c:v>209.62396735095115</c:v>
                </c:pt>
                <c:pt idx="54050">
                  <c:v>209.56547736450332</c:v>
                </c:pt>
                <c:pt idx="54051">
                  <c:v>209.5069873780555</c:v>
                </c:pt>
                <c:pt idx="54052">
                  <c:v>209.44851123866886</c:v>
                </c:pt>
                <c:pt idx="54053">
                  <c:v>209.39002125222103</c:v>
                </c:pt>
                <c:pt idx="54054">
                  <c:v>209.33153126577321</c:v>
                </c:pt>
                <c:pt idx="54055">
                  <c:v>209.27305512638657</c:v>
                </c:pt>
                <c:pt idx="54056">
                  <c:v>209.21456513993874</c:v>
                </c:pt>
                <c:pt idx="54057">
                  <c:v>209.15607515349092</c:v>
                </c:pt>
                <c:pt idx="54058">
                  <c:v>209.0975990141043</c:v>
                </c:pt>
                <c:pt idx="54059">
                  <c:v>209.03910902765648</c:v>
                </c:pt>
                <c:pt idx="54060">
                  <c:v>208.98056365296389</c:v>
                </c:pt>
                <c:pt idx="54061">
                  <c:v>208.92208751357725</c:v>
                </c:pt>
                <c:pt idx="54062">
                  <c:v>208.86359752712943</c:v>
                </c:pt>
                <c:pt idx="54063">
                  <c:v>208.8051075406816</c:v>
                </c:pt>
                <c:pt idx="54064">
                  <c:v>208.74663140129499</c:v>
                </c:pt>
                <c:pt idx="54065">
                  <c:v>208.68814141484717</c:v>
                </c:pt>
                <c:pt idx="54066">
                  <c:v>208.62965142839934</c:v>
                </c:pt>
                <c:pt idx="54067">
                  <c:v>208.5711752890127</c:v>
                </c:pt>
                <c:pt idx="54068">
                  <c:v>208.51268530256488</c:v>
                </c:pt>
                <c:pt idx="54069">
                  <c:v>208.45419531611705</c:v>
                </c:pt>
                <c:pt idx="54070">
                  <c:v>208.39571917673041</c:v>
                </c:pt>
                <c:pt idx="54071">
                  <c:v>208.35870710968049</c:v>
                </c:pt>
                <c:pt idx="54072">
                  <c:v>208.3759155112065</c:v>
                </c:pt>
                <c:pt idx="54073">
                  <c:v>208.39412272371871</c:v>
                </c:pt>
                <c:pt idx="54074">
                  <c:v>208.43065757152189</c:v>
                </c:pt>
                <c:pt idx="54075">
                  <c:v>208.4328615166994</c:v>
                </c:pt>
                <c:pt idx="54076">
                  <c:v>208.45098730306989</c:v>
                </c:pt>
                <c:pt idx="54077">
                  <c:v>208.43155603788372</c:v>
                </c:pt>
                <c:pt idx="54078">
                  <c:v>208.46193353045186</c:v>
                </c:pt>
                <c:pt idx="54079">
                  <c:v>208.466553</c:v>
                </c:pt>
                <c:pt idx="54080">
                  <c:v>208.49114886555424</c:v>
                </c:pt>
                <c:pt idx="54081">
                  <c:v>208.50273100000001</c:v>
                </c:pt>
                <c:pt idx="54082">
                  <c:v>208.50273100000001</c:v>
                </c:pt>
                <c:pt idx="54083">
                  <c:v>208.50273100000001</c:v>
                </c:pt>
                <c:pt idx="54084">
                  <c:v>208.47605385824983</c:v>
                </c:pt>
                <c:pt idx="54085">
                  <c:v>208.43806431452472</c:v>
                </c:pt>
                <c:pt idx="54086">
                  <c:v>208.4001196969393</c:v>
                </c:pt>
                <c:pt idx="54087">
                  <c:v>208.36216609412597</c:v>
                </c:pt>
                <c:pt idx="54088">
                  <c:v>208.32421249131261</c:v>
                </c:pt>
                <c:pt idx="54089">
                  <c:v>208.28626787372721</c:v>
                </c:pt>
                <c:pt idx="54090">
                  <c:v>208.24831427091385</c:v>
                </c:pt>
                <c:pt idx="54091">
                  <c:v>208.21036066810049</c:v>
                </c:pt>
                <c:pt idx="54092">
                  <c:v>208.1724160505151</c:v>
                </c:pt>
                <c:pt idx="54093">
                  <c:v>208.13446244770174</c:v>
                </c:pt>
                <c:pt idx="54094">
                  <c:v>208.0965088448884</c:v>
                </c:pt>
                <c:pt idx="54095">
                  <c:v>208.05856422730298</c:v>
                </c:pt>
                <c:pt idx="54096">
                  <c:v>208.02061062448965</c:v>
                </c:pt>
                <c:pt idx="54097">
                  <c:v>207.98262108076455</c:v>
                </c:pt>
                <c:pt idx="54098">
                  <c:v>207.94466747795119</c:v>
                </c:pt>
                <c:pt idx="54099">
                  <c:v>207.90672286036579</c:v>
                </c:pt>
                <c:pt idx="54100">
                  <c:v>207.86876925755243</c:v>
                </c:pt>
                <c:pt idx="54101">
                  <c:v>207.8308156547391</c:v>
                </c:pt>
                <c:pt idx="54102">
                  <c:v>207.79287103715367</c:v>
                </c:pt>
                <c:pt idx="54103">
                  <c:v>207.75491743434034</c:v>
                </c:pt>
                <c:pt idx="54104">
                  <c:v>207.71696383152698</c:v>
                </c:pt>
                <c:pt idx="54105">
                  <c:v>207.67901921394159</c:v>
                </c:pt>
                <c:pt idx="54106">
                  <c:v>207.64106561112823</c:v>
                </c:pt>
                <c:pt idx="54107">
                  <c:v>207.60311200831487</c:v>
                </c:pt>
                <c:pt idx="54108">
                  <c:v>207.56645925871121</c:v>
                </c:pt>
                <c:pt idx="54109">
                  <c:v>207.48202368730651</c:v>
                </c:pt>
                <c:pt idx="54110">
                  <c:v>207.42314026967097</c:v>
                </c:pt>
                <c:pt idx="54111">
                  <c:v>207.38474099618139</c:v>
                </c:pt>
                <c:pt idx="54112">
                  <c:v>207.29909830157217</c:v>
                </c:pt>
                <c:pt idx="54113">
                  <c:v>207.25763029153754</c:v>
                </c:pt>
                <c:pt idx="54114">
                  <c:v>207.23786638388174</c:v>
                </c:pt>
                <c:pt idx="54115">
                  <c:v>207.11892054220314</c:v>
                </c:pt>
                <c:pt idx="54116">
                  <c:v>206.75814292284079</c:v>
                </c:pt>
                <c:pt idx="54117">
                  <c:v>206.70804067333253</c:v>
                </c:pt>
                <c:pt idx="54118">
                  <c:v>206.65795028515228</c:v>
                </c:pt>
                <c:pt idx="54119">
                  <c:v>206.56719425560323</c:v>
                </c:pt>
                <c:pt idx="54120">
                  <c:v>206.65679224916548</c:v>
                </c:pt>
                <c:pt idx="54121">
                  <c:v>206.53069676897377</c:v>
                </c:pt>
                <c:pt idx="54122">
                  <c:v>206.51245404882116</c:v>
                </c:pt>
                <c:pt idx="54123">
                  <c:v>206.49426340796376</c:v>
                </c:pt>
                <c:pt idx="54124">
                  <c:v>206.47604119713603</c:v>
                </c:pt>
                <c:pt idx="54125">
                  <c:v>206.45781346892119</c:v>
                </c:pt>
                <c:pt idx="54126">
                  <c:v>206.43787455650929</c:v>
                </c:pt>
                <c:pt idx="54127">
                  <c:v>206.38546270216577</c:v>
                </c:pt>
                <c:pt idx="54128">
                  <c:v>206.37164658889697</c:v>
                </c:pt>
                <c:pt idx="54129">
                  <c:v>206.35781739218757</c:v>
                </c:pt>
                <c:pt idx="54130">
                  <c:v>206.34400454977893</c:v>
                </c:pt>
                <c:pt idx="54131">
                  <c:v>206.33018843651016</c:v>
                </c:pt>
                <c:pt idx="54132">
                  <c:v>206.31637232324135</c:v>
                </c:pt>
                <c:pt idx="54133">
                  <c:v>206.30255948083271</c:v>
                </c:pt>
                <c:pt idx="54134">
                  <c:v>206.28874336756394</c:v>
                </c:pt>
                <c:pt idx="54135">
                  <c:v>206.27492725429514</c:v>
                </c:pt>
                <c:pt idx="54136">
                  <c:v>206.2611144118865</c:v>
                </c:pt>
                <c:pt idx="54137">
                  <c:v>206.24729829861772</c:v>
                </c:pt>
                <c:pt idx="54138">
                  <c:v>206.23348218534892</c:v>
                </c:pt>
                <c:pt idx="54139">
                  <c:v>206.21966934294028</c:v>
                </c:pt>
                <c:pt idx="54140">
                  <c:v>206.2058532296715</c:v>
                </c:pt>
                <c:pt idx="54141">
                  <c:v>206.19202403296211</c:v>
                </c:pt>
                <c:pt idx="54142">
                  <c:v>206.17820791969331</c:v>
                </c:pt>
                <c:pt idx="54143">
                  <c:v>206.16439507728467</c:v>
                </c:pt>
                <c:pt idx="54144">
                  <c:v>206.15057896401589</c:v>
                </c:pt>
                <c:pt idx="54145">
                  <c:v>206.13676285074709</c:v>
                </c:pt>
                <c:pt idx="54146">
                  <c:v>206.12295000833845</c:v>
                </c:pt>
                <c:pt idx="54147">
                  <c:v>206.10913389506968</c:v>
                </c:pt>
                <c:pt idx="54148">
                  <c:v>206.09531778180087</c:v>
                </c:pt>
                <c:pt idx="54149">
                  <c:v>206.08150493939223</c:v>
                </c:pt>
                <c:pt idx="54150">
                  <c:v>206.06768882612346</c:v>
                </c:pt>
                <c:pt idx="54151">
                  <c:v>206.05387271285466</c:v>
                </c:pt>
                <c:pt idx="54152">
                  <c:v>206.04005987044602</c:v>
                </c:pt>
                <c:pt idx="54153">
                  <c:v>206.02623067373665</c:v>
                </c:pt>
                <c:pt idx="54154">
                  <c:v>206.01241456046785</c:v>
                </c:pt>
                <c:pt idx="54155">
                  <c:v>205.99860171805921</c:v>
                </c:pt>
                <c:pt idx="54156">
                  <c:v>205.98478560479043</c:v>
                </c:pt>
                <c:pt idx="54157">
                  <c:v>205.97096949152163</c:v>
                </c:pt>
                <c:pt idx="54158">
                  <c:v>205.95715664911299</c:v>
                </c:pt>
                <c:pt idx="54159">
                  <c:v>205.94334053584421</c:v>
                </c:pt>
                <c:pt idx="54160">
                  <c:v>205.92952442257541</c:v>
                </c:pt>
                <c:pt idx="54161">
                  <c:v>205.91571158016677</c:v>
                </c:pt>
                <c:pt idx="54162">
                  <c:v>205.90189546689797</c:v>
                </c:pt>
                <c:pt idx="54163">
                  <c:v>205.88807935362919</c:v>
                </c:pt>
                <c:pt idx="54164">
                  <c:v>205.87426651122055</c:v>
                </c:pt>
                <c:pt idx="54165">
                  <c:v>205.86045039795175</c:v>
                </c:pt>
                <c:pt idx="54166">
                  <c:v>205.84662120124239</c:v>
                </c:pt>
                <c:pt idx="54167">
                  <c:v>205.83280508797358</c:v>
                </c:pt>
                <c:pt idx="54168">
                  <c:v>205.81899224556494</c:v>
                </c:pt>
                <c:pt idx="54169">
                  <c:v>205.80517613229617</c:v>
                </c:pt>
                <c:pt idx="54170">
                  <c:v>205.79136001902737</c:v>
                </c:pt>
                <c:pt idx="54171">
                  <c:v>205.77754717661873</c:v>
                </c:pt>
                <c:pt idx="54172">
                  <c:v>205.76373106334995</c:v>
                </c:pt>
                <c:pt idx="54173">
                  <c:v>205.74991495008115</c:v>
                </c:pt>
                <c:pt idx="54174">
                  <c:v>205.73610210767251</c:v>
                </c:pt>
                <c:pt idx="54175">
                  <c:v>205.72228599440373</c:v>
                </c:pt>
                <c:pt idx="54176">
                  <c:v>205.70846988113493</c:v>
                </c:pt>
                <c:pt idx="54177">
                  <c:v>205.69465703872629</c:v>
                </c:pt>
                <c:pt idx="54178">
                  <c:v>205.6808278420169</c:v>
                </c:pt>
                <c:pt idx="54179">
                  <c:v>205.66701172874812</c:v>
                </c:pt>
                <c:pt idx="54180">
                  <c:v>205.65319888633948</c:v>
                </c:pt>
                <c:pt idx="54181">
                  <c:v>205.63938277307068</c:v>
                </c:pt>
                <c:pt idx="54182">
                  <c:v>205.62640400000001</c:v>
                </c:pt>
                <c:pt idx="54183">
                  <c:v>205.61780182359954</c:v>
                </c:pt>
                <c:pt idx="54184">
                  <c:v>205.49572249260848</c:v>
                </c:pt>
                <c:pt idx="54185">
                  <c:v>205.44106048974726</c:v>
                </c:pt>
                <c:pt idx="54186">
                  <c:v>205.38320824862933</c:v>
                </c:pt>
                <c:pt idx="54187">
                  <c:v>205.30079699999999</c:v>
                </c:pt>
                <c:pt idx="54188">
                  <c:v>205.28588764377682</c:v>
                </c:pt>
                <c:pt idx="54189">
                  <c:v>205.15804072872467</c:v>
                </c:pt>
                <c:pt idx="54190">
                  <c:v>205.1635808192656</c:v>
                </c:pt>
                <c:pt idx="54191">
                  <c:v>205.08430656503347</c:v>
                </c:pt>
                <c:pt idx="54192">
                  <c:v>205.0892444938529</c:v>
                </c:pt>
                <c:pt idx="54193">
                  <c:v>205.09418125365511</c:v>
                </c:pt>
                <c:pt idx="54194">
                  <c:v>205.09911918247454</c:v>
                </c:pt>
                <c:pt idx="54195">
                  <c:v>205.10405711129397</c:v>
                </c:pt>
                <c:pt idx="54196">
                  <c:v>205.10899387109615</c:v>
                </c:pt>
                <c:pt idx="54197">
                  <c:v>205.11393179991558</c:v>
                </c:pt>
                <c:pt idx="54198">
                  <c:v>205.11886972873501</c:v>
                </c:pt>
                <c:pt idx="54199">
                  <c:v>205.12380648853718</c:v>
                </c:pt>
                <c:pt idx="54200">
                  <c:v>205.12874441735661</c:v>
                </c:pt>
                <c:pt idx="54201">
                  <c:v>205.13368234617604</c:v>
                </c:pt>
                <c:pt idx="54202">
                  <c:v>205.13861910597825</c:v>
                </c:pt>
                <c:pt idx="54203">
                  <c:v>205.14356171086663</c:v>
                </c:pt>
                <c:pt idx="54204">
                  <c:v>205.14849963968607</c:v>
                </c:pt>
                <c:pt idx="54205">
                  <c:v>205.15343639948824</c:v>
                </c:pt>
                <c:pt idx="54206">
                  <c:v>205.15837432830767</c:v>
                </c:pt>
                <c:pt idx="54207">
                  <c:v>205.1633122571271</c:v>
                </c:pt>
                <c:pt idx="54208">
                  <c:v>205.16824901692931</c:v>
                </c:pt>
                <c:pt idx="54209">
                  <c:v>205.17318694574874</c:v>
                </c:pt>
                <c:pt idx="54210">
                  <c:v>205.17812487456817</c:v>
                </c:pt>
                <c:pt idx="54211">
                  <c:v>205.18306163437035</c:v>
                </c:pt>
                <c:pt idx="54212">
                  <c:v>205.18799956318978</c:v>
                </c:pt>
                <c:pt idx="54213">
                  <c:v>205.19293749200921</c:v>
                </c:pt>
                <c:pt idx="54214">
                  <c:v>205.19787425181141</c:v>
                </c:pt>
                <c:pt idx="54215">
                  <c:v>205.20281218063081</c:v>
                </c:pt>
                <c:pt idx="54216">
                  <c:v>205.20775478551923</c:v>
                </c:pt>
                <c:pt idx="54217">
                  <c:v>205.21269271433866</c:v>
                </c:pt>
                <c:pt idx="54218">
                  <c:v>205.21762947414084</c:v>
                </c:pt>
                <c:pt idx="54219">
                  <c:v>205.22256740296027</c:v>
                </c:pt>
                <c:pt idx="54220">
                  <c:v>205.2275053317797</c:v>
                </c:pt>
                <c:pt idx="54221">
                  <c:v>205.23244209158187</c:v>
                </c:pt>
                <c:pt idx="54222">
                  <c:v>205.2373800204013</c:v>
                </c:pt>
                <c:pt idx="54223">
                  <c:v>205.24231794922073</c:v>
                </c:pt>
                <c:pt idx="54224">
                  <c:v>205.24725470902294</c:v>
                </c:pt>
                <c:pt idx="54225">
                  <c:v>205.25219263784237</c:v>
                </c:pt>
                <c:pt idx="54226">
                  <c:v>205.2571305666618</c:v>
                </c:pt>
                <c:pt idx="54227">
                  <c:v>205.26206732646398</c:v>
                </c:pt>
                <c:pt idx="54228">
                  <c:v>205.26700993135236</c:v>
                </c:pt>
                <c:pt idx="54229">
                  <c:v>205.27194786017179</c:v>
                </c:pt>
                <c:pt idx="54230">
                  <c:v>205.276884619974</c:v>
                </c:pt>
                <c:pt idx="54231">
                  <c:v>205.28182254879343</c:v>
                </c:pt>
                <c:pt idx="54232">
                  <c:v>205.28676047761286</c:v>
                </c:pt>
                <c:pt idx="54233">
                  <c:v>205.29169723741504</c:v>
                </c:pt>
                <c:pt idx="54234">
                  <c:v>205.29663516623447</c:v>
                </c:pt>
                <c:pt idx="54235">
                  <c:v>205.3015730950539</c:v>
                </c:pt>
                <c:pt idx="54236">
                  <c:v>205.30650985485607</c:v>
                </c:pt>
                <c:pt idx="54237">
                  <c:v>205.3114477836755</c:v>
                </c:pt>
                <c:pt idx="54238">
                  <c:v>205.31638571249493</c:v>
                </c:pt>
                <c:pt idx="54239">
                  <c:v>205.32132247229714</c:v>
                </c:pt>
                <c:pt idx="54240">
                  <c:v>205.32626040111657</c:v>
                </c:pt>
                <c:pt idx="54241">
                  <c:v>205.33120300600496</c:v>
                </c:pt>
                <c:pt idx="54242">
                  <c:v>205.33614093482439</c:v>
                </c:pt>
                <c:pt idx="54243">
                  <c:v>205.34107769462656</c:v>
                </c:pt>
                <c:pt idx="54244">
                  <c:v>205.34601562344599</c:v>
                </c:pt>
                <c:pt idx="54245">
                  <c:v>205.35095355226542</c:v>
                </c:pt>
                <c:pt idx="54246">
                  <c:v>205.3580899780639</c:v>
                </c:pt>
                <c:pt idx="54247">
                  <c:v>205.38259875566149</c:v>
                </c:pt>
                <c:pt idx="54248">
                  <c:v>205.43724858512158</c:v>
                </c:pt>
                <c:pt idx="54249">
                  <c:v>205.48168899999999</c:v>
                </c:pt>
                <c:pt idx="54250">
                  <c:v>205.48168899999999</c:v>
                </c:pt>
                <c:pt idx="54251">
                  <c:v>205.47803744849784</c:v>
                </c:pt>
                <c:pt idx="54252">
                  <c:v>205.47872119313305</c:v>
                </c:pt>
                <c:pt idx="54253">
                  <c:v>205.53988837148307</c:v>
                </c:pt>
                <c:pt idx="54254">
                  <c:v>205.54594014421932</c:v>
                </c:pt>
                <c:pt idx="54255">
                  <c:v>205.51805365234125</c:v>
                </c:pt>
                <c:pt idx="54256">
                  <c:v>205.51886377164848</c:v>
                </c:pt>
                <c:pt idx="54257">
                  <c:v>205.51967389095574</c:v>
                </c:pt>
                <c:pt idx="54258">
                  <c:v>205.52048381847337</c:v>
                </c:pt>
                <c:pt idx="54259">
                  <c:v>205.52129393778063</c:v>
                </c:pt>
                <c:pt idx="54260">
                  <c:v>205.52210405708786</c:v>
                </c:pt>
                <c:pt idx="54261">
                  <c:v>205.52291398460551</c:v>
                </c:pt>
                <c:pt idx="54262">
                  <c:v>205.52372410391277</c:v>
                </c:pt>
                <c:pt idx="54263">
                  <c:v>205.52453422322</c:v>
                </c:pt>
                <c:pt idx="54264">
                  <c:v>205.52534415073765</c:v>
                </c:pt>
                <c:pt idx="54265">
                  <c:v>205.52615427004488</c:v>
                </c:pt>
                <c:pt idx="54266">
                  <c:v>205.52696515651058</c:v>
                </c:pt>
                <c:pt idx="54267">
                  <c:v>205.52777527581782</c:v>
                </c:pt>
                <c:pt idx="54268">
                  <c:v>205.52858520333547</c:v>
                </c:pt>
                <c:pt idx="54269">
                  <c:v>205.52939532264273</c:v>
                </c:pt>
                <c:pt idx="54270">
                  <c:v>205.53020544194996</c:v>
                </c:pt>
                <c:pt idx="54271">
                  <c:v>205.53101536946761</c:v>
                </c:pt>
                <c:pt idx="54272">
                  <c:v>205.53182548877484</c:v>
                </c:pt>
                <c:pt idx="54273">
                  <c:v>205.5326356080821</c:v>
                </c:pt>
                <c:pt idx="54274">
                  <c:v>205.53344553559972</c:v>
                </c:pt>
                <c:pt idx="54275">
                  <c:v>205.53425565490699</c:v>
                </c:pt>
                <c:pt idx="54276">
                  <c:v>205.53506577421425</c:v>
                </c:pt>
                <c:pt idx="54277">
                  <c:v>205.53587570173187</c:v>
                </c:pt>
                <c:pt idx="54278">
                  <c:v>205.53668658819757</c:v>
                </c:pt>
                <c:pt idx="54279">
                  <c:v>205.5374967075048</c:v>
                </c:pt>
                <c:pt idx="54280">
                  <c:v>205.53830663502245</c:v>
                </c:pt>
                <c:pt idx="54281">
                  <c:v>205.53911675432968</c:v>
                </c:pt>
                <c:pt idx="54282">
                  <c:v>205.53992687363694</c:v>
                </c:pt>
                <c:pt idx="54283">
                  <c:v>205.54073680115459</c:v>
                </c:pt>
                <c:pt idx="54284">
                  <c:v>205.54154692046183</c:v>
                </c:pt>
                <c:pt idx="54285">
                  <c:v>205.54235703976909</c:v>
                </c:pt>
                <c:pt idx="54286">
                  <c:v>205.54316696728671</c:v>
                </c:pt>
                <c:pt idx="54287">
                  <c:v>205.54397708659397</c:v>
                </c:pt>
                <c:pt idx="54288">
                  <c:v>205.5447872059012</c:v>
                </c:pt>
                <c:pt idx="54289">
                  <c:v>205.54559713341885</c:v>
                </c:pt>
                <c:pt idx="54290">
                  <c:v>205.54640725272611</c:v>
                </c:pt>
                <c:pt idx="54291">
                  <c:v>205.54721813919178</c:v>
                </c:pt>
                <c:pt idx="54292">
                  <c:v>205.54802825849904</c:v>
                </c:pt>
                <c:pt idx="54293">
                  <c:v>205.54883818601667</c:v>
                </c:pt>
                <c:pt idx="54294">
                  <c:v>205.54964830532393</c:v>
                </c:pt>
                <c:pt idx="54295">
                  <c:v>205.55045842463116</c:v>
                </c:pt>
                <c:pt idx="54296">
                  <c:v>205.55126835214881</c:v>
                </c:pt>
                <c:pt idx="54297">
                  <c:v>205.55207847145607</c:v>
                </c:pt>
                <c:pt idx="54298">
                  <c:v>205.5528885907633</c:v>
                </c:pt>
                <c:pt idx="54299">
                  <c:v>205.55369851828095</c:v>
                </c:pt>
                <c:pt idx="54300">
                  <c:v>205.56443314186933</c:v>
                </c:pt>
                <c:pt idx="54301">
                  <c:v>205.54060594277539</c:v>
                </c:pt>
                <c:pt idx="54302">
                  <c:v>205.54977374874852</c:v>
                </c:pt>
                <c:pt idx="54303">
                  <c:v>205.59370070529326</c:v>
                </c:pt>
                <c:pt idx="54304">
                  <c:v>205.61922552360514</c:v>
                </c:pt>
                <c:pt idx="54305">
                  <c:v>205.61537544587506</c:v>
                </c:pt>
                <c:pt idx="54306">
                  <c:v>205.61947723623362</c:v>
                </c:pt>
                <c:pt idx="54307">
                  <c:v>205.62640400000001</c:v>
                </c:pt>
                <c:pt idx="54308">
                  <c:v>205.64922874678112</c:v>
                </c:pt>
                <c:pt idx="54309">
                  <c:v>205.65918108933715</c:v>
                </c:pt>
                <c:pt idx="54310">
                  <c:v>205.65381283573487</c:v>
                </c:pt>
                <c:pt idx="54311">
                  <c:v>205.64844585302592</c:v>
                </c:pt>
                <c:pt idx="54312">
                  <c:v>205.64450099999999</c:v>
                </c:pt>
                <c:pt idx="54313">
                  <c:v>205.66927792203145</c:v>
                </c:pt>
                <c:pt idx="54314">
                  <c:v>205.71969930901287</c:v>
                </c:pt>
                <c:pt idx="54315">
                  <c:v>205.66530925711083</c:v>
                </c:pt>
                <c:pt idx="54316">
                  <c:v>205.61151515699879</c:v>
                </c:pt>
                <c:pt idx="54317">
                  <c:v>205.55777195007511</c:v>
                </c:pt>
                <c:pt idx="54318">
                  <c:v>205.50404146644851</c:v>
                </c:pt>
                <c:pt idx="54319">
                  <c:v>205.45029825952483</c:v>
                </c:pt>
                <c:pt idx="54320">
                  <c:v>205.39655505260114</c:v>
                </c:pt>
                <c:pt idx="54321">
                  <c:v>205.34282456897455</c:v>
                </c:pt>
                <c:pt idx="54322">
                  <c:v>205.28908136205087</c:v>
                </c:pt>
                <c:pt idx="54323">
                  <c:v>205.23533815512718</c:v>
                </c:pt>
                <c:pt idx="54324">
                  <c:v>205.18160767150061</c:v>
                </c:pt>
                <c:pt idx="54325">
                  <c:v>205.12786446457693</c:v>
                </c:pt>
                <c:pt idx="54326">
                  <c:v>205.07412125765325</c:v>
                </c:pt>
                <c:pt idx="54327">
                  <c:v>205.02039077402665</c:v>
                </c:pt>
                <c:pt idx="54328">
                  <c:v>204.96659667391461</c:v>
                </c:pt>
                <c:pt idx="54329">
                  <c:v>204.91285346699092</c:v>
                </c:pt>
                <c:pt idx="54330">
                  <c:v>204.85912298336433</c:v>
                </c:pt>
                <c:pt idx="54331">
                  <c:v>204.80537977644065</c:v>
                </c:pt>
                <c:pt idx="54332">
                  <c:v>204.75163656951696</c:v>
                </c:pt>
                <c:pt idx="54333">
                  <c:v>204.69790608589037</c:v>
                </c:pt>
                <c:pt idx="54334">
                  <c:v>204.64416287896668</c:v>
                </c:pt>
                <c:pt idx="54335">
                  <c:v>204.590419672043</c:v>
                </c:pt>
                <c:pt idx="54336">
                  <c:v>204.53668918841643</c:v>
                </c:pt>
                <c:pt idx="54337">
                  <c:v>204.48294598149275</c:v>
                </c:pt>
                <c:pt idx="54338">
                  <c:v>204.42920277456906</c:v>
                </c:pt>
                <c:pt idx="54339">
                  <c:v>204.37547229094247</c:v>
                </c:pt>
                <c:pt idx="54340">
                  <c:v>204.32172908401878</c:v>
                </c:pt>
                <c:pt idx="54341">
                  <c:v>204.26793498390674</c:v>
                </c:pt>
                <c:pt idx="54342">
                  <c:v>204.21419177698306</c:v>
                </c:pt>
                <c:pt idx="54343">
                  <c:v>204.16046129335646</c:v>
                </c:pt>
                <c:pt idx="54344">
                  <c:v>204.10671808643278</c:v>
                </c:pt>
                <c:pt idx="54345">
                  <c:v>204.05297487950909</c:v>
                </c:pt>
                <c:pt idx="54346">
                  <c:v>203.9992443958825</c:v>
                </c:pt>
                <c:pt idx="54347">
                  <c:v>203.94550118895881</c:v>
                </c:pt>
                <c:pt idx="54348">
                  <c:v>203.89175798203513</c:v>
                </c:pt>
                <c:pt idx="54349">
                  <c:v>203.83802749840856</c:v>
                </c:pt>
                <c:pt idx="54350">
                  <c:v>203.78428429148488</c:v>
                </c:pt>
                <c:pt idx="54351">
                  <c:v>203.7305410845612</c:v>
                </c:pt>
                <c:pt idx="54352">
                  <c:v>203.6768106009346</c:v>
                </c:pt>
                <c:pt idx="54353">
                  <c:v>203.62301650082253</c:v>
                </c:pt>
                <c:pt idx="54354">
                  <c:v>203.56927329389885</c:v>
                </c:pt>
                <c:pt idx="54355">
                  <c:v>203.54917261993324</c:v>
                </c:pt>
                <c:pt idx="54356">
                  <c:v>203.49978479570916</c:v>
                </c:pt>
                <c:pt idx="54357">
                  <c:v>203.47728534954697</c:v>
                </c:pt>
                <c:pt idx="54358">
                  <c:v>203.45882104911777</c:v>
                </c:pt>
                <c:pt idx="54359">
                  <c:v>203.44859920143028</c:v>
                </c:pt>
                <c:pt idx="54360">
                  <c:v>203.42189205150214</c:v>
                </c:pt>
                <c:pt idx="54361">
                  <c:v>203.41267722031472</c:v>
                </c:pt>
                <c:pt idx="54362">
                  <c:v>203.36199202097737</c:v>
                </c:pt>
                <c:pt idx="54363">
                  <c:v>203.30574245112066</c:v>
                </c:pt>
                <c:pt idx="54364">
                  <c:v>203.32808737470168</c:v>
                </c:pt>
                <c:pt idx="54365">
                  <c:v>203.33515788184852</c:v>
                </c:pt>
                <c:pt idx="54366">
                  <c:v>203.32896400000001</c:v>
                </c:pt>
                <c:pt idx="54367">
                  <c:v>203.35323860801145</c:v>
                </c:pt>
                <c:pt idx="54368">
                  <c:v>203.35287121459228</c:v>
                </c:pt>
                <c:pt idx="54369">
                  <c:v>203.32226834398094</c:v>
                </c:pt>
                <c:pt idx="54370">
                  <c:v>203.30799344798533</c:v>
                </c:pt>
                <c:pt idx="54371">
                  <c:v>203.30381085539054</c:v>
                </c:pt>
                <c:pt idx="54372">
                  <c:v>203.29962925299287</c:v>
                </c:pt>
                <c:pt idx="54373">
                  <c:v>203.20761122571068</c:v>
                </c:pt>
                <c:pt idx="54374">
                  <c:v>203.20342863311592</c:v>
                </c:pt>
                <c:pt idx="54375">
                  <c:v>203.19924703071825</c:v>
                </c:pt>
                <c:pt idx="54376">
                  <c:v>203.19506443812347</c:v>
                </c:pt>
                <c:pt idx="54377">
                  <c:v>203.19088184552871</c:v>
                </c:pt>
                <c:pt idx="54378">
                  <c:v>203.18670024313104</c:v>
                </c:pt>
                <c:pt idx="54379">
                  <c:v>203.18251765053625</c:v>
                </c:pt>
                <c:pt idx="54380">
                  <c:v>203.17833109715303</c:v>
                </c:pt>
                <c:pt idx="54381">
                  <c:v>203.17414850455827</c:v>
                </c:pt>
                <c:pt idx="54382">
                  <c:v>203.16996690216061</c:v>
                </c:pt>
                <c:pt idx="54383">
                  <c:v>202.79546468057211</c:v>
                </c:pt>
                <c:pt idx="54384">
                  <c:v>202.75905546041966</c:v>
                </c:pt>
                <c:pt idx="54385">
                  <c:v>202.7408371866953</c:v>
                </c:pt>
                <c:pt idx="54386">
                  <c:v>202.67577361072705</c:v>
                </c:pt>
                <c:pt idx="54387">
                  <c:v>202.63294838531235</c:v>
                </c:pt>
                <c:pt idx="54388">
                  <c:v>202.63573494287769</c:v>
                </c:pt>
                <c:pt idx="54389">
                  <c:v>202.62474221079137</c:v>
                </c:pt>
                <c:pt idx="54390">
                  <c:v>202.61375208115106</c:v>
                </c:pt>
                <c:pt idx="54391">
                  <c:v>202.60275934906474</c:v>
                </c:pt>
                <c:pt idx="54392">
                  <c:v>202.59175620719424</c:v>
                </c:pt>
                <c:pt idx="54393">
                  <c:v>202.58368015965985</c:v>
                </c:pt>
                <c:pt idx="54394">
                  <c:v>202.57760515942144</c:v>
                </c:pt>
                <c:pt idx="54395">
                  <c:v>202.57153015918303</c:v>
                </c:pt>
                <c:pt idx="54396">
                  <c:v>202.5356618602766</c:v>
                </c:pt>
                <c:pt idx="54397">
                  <c:v>202.53753271840725</c:v>
                </c:pt>
                <c:pt idx="54398">
                  <c:v>202.51681215232418</c:v>
                </c:pt>
                <c:pt idx="54399">
                  <c:v>202.51994146638054</c:v>
                </c:pt>
                <c:pt idx="54400">
                  <c:v>202.49795723175967</c:v>
                </c:pt>
                <c:pt idx="54401">
                  <c:v>202.50236634493444</c:v>
                </c:pt>
                <c:pt idx="54402">
                  <c:v>202.47912485503102</c:v>
                </c:pt>
                <c:pt idx="54403">
                  <c:v>202.46066300000001</c:v>
                </c:pt>
                <c:pt idx="54404">
                  <c:v>202.48508358130661</c:v>
                </c:pt>
                <c:pt idx="54405">
                  <c:v>202.48323529025907</c:v>
                </c:pt>
                <c:pt idx="54406">
                  <c:v>202.46315248276662</c:v>
                </c:pt>
                <c:pt idx="54407">
                  <c:v>202.44306491969579</c:v>
                </c:pt>
                <c:pt idx="54408">
                  <c:v>202.42297735662495</c:v>
                </c:pt>
                <c:pt idx="54409">
                  <c:v>202.40289454913253</c:v>
                </c:pt>
                <c:pt idx="54410">
                  <c:v>202.38280698606169</c:v>
                </c:pt>
                <c:pt idx="54411">
                  <c:v>202.36271942299086</c:v>
                </c:pt>
                <c:pt idx="54412">
                  <c:v>202.34263661549841</c:v>
                </c:pt>
                <c:pt idx="54413">
                  <c:v>202.32254905242758</c:v>
                </c:pt>
                <c:pt idx="54414">
                  <c:v>202.30246148935674</c:v>
                </c:pt>
                <c:pt idx="54415">
                  <c:v>202.28237868186429</c:v>
                </c:pt>
                <c:pt idx="54416">
                  <c:v>202.26229111879348</c:v>
                </c:pt>
                <c:pt idx="54417">
                  <c:v>202.24218453340913</c:v>
                </c:pt>
                <c:pt idx="54418">
                  <c:v>202.22210172591667</c:v>
                </c:pt>
                <c:pt idx="54419">
                  <c:v>202.20201416284584</c:v>
                </c:pt>
                <c:pt idx="54420">
                  <c:v>202.18192659977501</c:v>
                </c:pt>
                <c:pt idx="54421">
                  <c:v>202.16184379228258</c:v>
                </c:pt>
                <c:pt idx="54422">
                  <c:v>202.14175622921175</c:v>
                </c:pt>
                <c:pt idx="54423">
                  <c:v>202.12166866614092</c:v>
                </c:pt>
                <c:pt idx="54424">
                  <c:v>202.10158585864846</c:v>
                </c:pt>
                <c:pt idx="54425">
                  <c:v>202.08149829557763</c:v>
                </c:pt>
                <c:pt idx="54426">
                  <c:v>202.0614107325068</c:v>
                </c:pt>
                <c:pt idx="54427">
                  <c:v>202.04132792501434</c:v>
                </c:pt>
                <c:pt idx="54428">
                  <c:v>202.02124036194354</c:v>
                </c:pt>
                <c:pt idx="54429">
                  <c:v>201.98104621348836</c:v>
                </c:pt>
                <c:pt idx="54430">
                  <c:v>201.9609634059959</c:v>
                </c:pt>
                <c:pt idx="54431">
                  <c:v>201.94087584292507</c:v>
                </c:pt>
                <c:pt idx="54432">
                  <c:v>201.92078827985426</c:v>
                </c:pt>
                <c:pt idx="54433">
                  <c:v>201.90070547236181</c:v>
                </c:pt>
                <c:pt idx="54434">
                  <c:v>201.88061790929098</c:v>
                </c:pt>
                <c:pt idx="54435">
                  <c:v>201.86053034622014</c:v>
                </c:pt>
                <c:pt idx="54436">
                  <c:v>201.84044753872769</c:v>
                </c:pt>
                <c:pt idx="54437">
                  <c:v>201.82035997565686</c:v>
                </c:pt>
                <c:pt idx="54438">
                  <c:v>201.80027241258603</c:v>
                </c:pt>
                <c:pt idx="54439">
                  <c:v>201.7801896050936</c:v>
                </c:pt>
                <c:pt idx="54440">
                  <c:v>201.76010204202277</c:v>
                </c:pt>
                <c:pt idx="54441">
                  <c:v>201.73999545663841</c:v>
                </c:pt>
                <c:pt idx="54442">
                  <c:v>201.71991264914595</c:v>
                </c:pt>
                <c:pt idx="54443">
                  <c:v>201.61497646889154</c:v>
                </c:pt>
                <c:pt idx="54444">
                  <c:v>201.52312789341917</c:v>
                </c:pt>
                <c:pt idx="54445">
                  <c:v>201.45036608397791</c:v>
                </c:pt>
                <c:pt idx="54446">
                  <c:v>201.38058408814589</c:v>
                </c:pt>
                <c:pt idx="54447">
                  <c:v>201.313023090884</c:v>
                </c:pt>
                <c:pt idx="54448">
                  <c:v>201.21319458082976</c:v>
                </c:pt>
                <c:pt idx="54449">
                  <c:v>201.17623900000001</c:v>
                </c:pt>
                <c:pt idx="54450">
                  <c:v>201.1032565431569</c:v>
                </c:pt>
                <c:pt idx="54451">
                  <c:v>201.01299159514704</c:v>
                </c:pt>
                <c:pt idx="54452">
                  <c:v>200.98120928309675</c:v>
                </c:pt>
                <c:pt idx="54453">
                  <c:v>200.94939687416002</c:v>
                </c:pt>
                <c:pt idx="54454">
                  <c:v>200.91761456210972</c:v>
                </c:pt>
                <c:pt idx="54455">
                  <c:v>200.88583977428104</c:v>
                </c:pt>
                <c:pt idx="54456">
                  <c:v>200.85405746223071</c:v>
                </c:pt>
                <c:pt idx="54457">
                  <c:v>200.82227515018042</c:v>
                </c:pt>
                <c:pt idx="54458">
                  <c:v>200.79050036235174</c:v>
                </c:pt>
                <c:pt idx="54459">
                  <c:v>200.75871805030141</c:v>
                </c:pt>
                <c:pt idx="54460">
                  <c:v>200.72693573825111</c:v>
                </c:pt>
                <c:pt idx="54461">
                  <c:v>200.69516095042243</c:v>
                </c:pt>
                <c:pt idx="54462">
                  <c:v>200.66337863837211</c:v>
                </c:pt>
                <c:pt idx="54463">
                  <c:v>200.63159632632181</c:v>
                </c:pt>
                <c:pt idx="54464">
                  <c:v>200.59982153849313</c:v>
                </c:pt>
                <c:pt idx="54465">
                  <c:v>200.56803922644281</c:v>
                </c:pt>
                <c:pt idx="54466">
                  <c:v>200.5362268175061</c:v>
                </c:pt>
                <c:pt idx="54467">
                  <c:v>200.5044520296774</c:v>
                </c:pt>
                <c:pt idx="54468">
                  <c:v>200.4726697176271</c:v>
                </c:pt>
                <c:pt idx="54469">
                  <c:v>200.4408874055768</c:v>
                </c:pt>
                <c:pt idx="54470">
                  <c:v>200.40911261774809</c:v>
                </c:pt>
                <c:pt idx="54471">
                  <c:v>200.3773303056978</c:v>
                </c:pt>
                <c:pt idx="54472">
                  <c:v>200.3455479936475</c:v>
                </c:pt>
                <c:pt idx="54473">
                  <c:v>200.31377320581879</c:v>
                </c:pt>
                <c:pt idx="54474">
                  <c:v>200.28199089376849</c:v>
                </c:pt>
                <c:pt idx="54475">
                  <c:v>200.2502085817182</c:v>
                </c:pt>
                <c:pt idx="54476">
                  <c:v>200.21843379388949</c:v>
                </c:pt>
                <c:pt idx="54477">
                  <c:v>200.18665148183919</c:v>
                </c:pt>
                <c:pt idx="54478">
                  <c:v>200.15483907290249</c:v>
                </c:pt>
                <c:pt idx="54479">
                  <c:v>200.12305676085217</c:v>
                </c:pt>
                <c:pt idx="54480">
                  <c:v>200.09128197302348</c:v>
                </c:pt>
                <c:pt idx="54481">
                  <c:v>200.05949966097319</c:v>
                </c:pt>
                <c:pt idx="54482">
                  <c:v>200.02771734892286</c:v>
                </c:pt>
                <c:pt idx="54483">
                  <c:v>199.99594256109418</c:v>
                </c:pt>
                <c:pt idx="54484">
                  <c:v>199.96416024904389</c:v>
                </c:pt>
                <c:pt idx="54485">
                  <c:v>199.93237793699356</c:v>
                </c:pt>
                <c:pt idx="54486">
                  <c:v>199.90060314916488</c:v>
                </c:pt>
                <c:pt idx="54487">
                  <c:v>199.86882083711458</c:v>
                </c:pt>
                <c:pt idx="54488">
                  <c:v>199.83703852506426</c:v>
                </c:pt>
                <c:pt idx="54489">
                  <c:v>199.80526373723558</c:v>
                </c:pt>
                <c:pt idx="54490">
                  <c:v>199.77348142518528</c:v>
                </c:pt>
                <c:pt idx="54491">
                  <c:v>199.74166901624855</c:v>
                </c:pt>
                <c:pt idx="54492">
                  <c:v>199.70989422841987</c:v>
                </c:pt>
                <c:pt idx="54493">
                  <c:v>199.67811191636955</c:v>
                </c:pt>
                <c:pt idx="54494">
                  <c:v>199.64632960431925</c:v>
                </c:pt>
                <c:pt idx="54495">
                  <c:v>199.6273460858369</c:v>
                </c:pt>
                <c:pt idx="54496">
                  <c:v>199.65314693706793</c:v>
                </c:pt>
                <c:pt idx="54497">
                  <c:v>199.64593683881736</c:v>
                </c:pt>
                <c:pt idx="54498">
                  <c:v>199.66718300333812</c:v>
                </c:pt>
                <c:pt idx="54499">
                  <c:v>199.64252169010729</c:v>
                </c:pt>
                <c:pt idx="54500">
                  <c:v>199.65264123962803</c:v>
                </c:pt>
                <c:pt idx="54501">
                  <c:v>199.64277289461134</c:v>
                </c:pt>
                <c:pt idx="54502">
                  <c:v>199.65238665617548</c:v>
                </c:pt>
                <c:pt idx="54503">
                  <c:v>199.63859600000001</c:v>
                </c:pt>
                <c:pt idx="54504">
                  <c:v>199.63970716417825</c:v>
                </c:pt>
                <c:pt idx="54505">
                  <c:v>199.64412982800926</c:v>
                </c:pt>
                <c:pt idx="54506">
                  <c:v>199.64855353912037</c:v>
                </c:pt>
                <c:pt idx="54507">
                  <c:v>199.65297725023149</c:v>
                </c:pt>
                <c:pt idx="54508">
                  <c:v>199.65087158760429</c:v>
                </c:pt>
                <c:pt idx="54509">
                  <c:v>199.6155342729609</c:v>
                </c:pt>
                <c:pt idx="54510">
                  <c:v>199.58565591072644</c:v>
                </c:pt>
                <c:pt idx="54511">
                  <c:v>199.55578462196789</c:v>
                </c:pt>
                <c:pt idx="54512">
                  <c:v>199.52590625973343</c:v>
                </c:pt>
                <c:pt idx="54513">
                  <c:v>199.49602789749898</c:v>
                </c:pt>
                <c:pt idx="54514">
                  <c:v>199.46615660874042</c:v>
                </c:pt>
                <c:pt idx="54515">
                  <c:v>199.43627824650596</c:v>
                </c:pt>
                <c:pt idx="54516">
                  <c:v>199.40637159036788</c:v>
                </c:pt>
                <c:pt idx="54517">
                  <c:v>199.37650030160933</c:v>
                </c:pt>
                <c:pt idx="54518">
                  <c:v>199.34662193937484</c:v>
                </c:pt>
                <c:pt idx="54519">
                  <c:v>199.31674357714039</c:v>
                </c:pt>
                <c:pt idx="54520">
                  <c:v>199.28687228838183</c:v>
                </c:pt>
                <c:pt idx="54521">
                  <c:v>199.25699392614737</c:v>
                </c:pt>
                <c:pt idx="54522">
                  <c:v>199.22711556391292</c:v>
                </c:pt>
                <c:pt idx="54523">
                  <c:v>199.19724427515436</c:v>
                </c:pt>
                <c:pt idx="54524">
                  <c:v>199.16736591291991</c:v>
                </c:pt>
                <c:pt idx="54525">
                  <c:v>199.13748755068545</c:v>
                </c:pt>
                <c:pt idx="54526">
                  <c:v>199.10761626192689</c:v>
                </c:pt>
                <c:pt idx="54527">
                  <c:v>199.07773789969244</c:v>
                </c:pt>
                <c:pt idx="54528">
                  <c:v>199.04783124355433</c:v>
                </c:pt>
                <c:pt idx="54529">
                  <c:v>199.01795288131987</c:v>
                </c:pt>
                <c:pt idx="54530">
                  <c:v>198.98808159256131</c:v>
                </c:pt>
                <c:pt idx="54531">
                  <c:v>198.95820323032686</c:v>
                </c:pt>
                <c:pt idx="54532">
                  <c:v>198.9283248680924</c:v>
                </c:pt>
                <c:pt idx="54533">
                  <c:v>198.89845357933385</c:v>
                </c:pt>
                <c:pt idx="54534">
                  <c:v>198.86857521709939</c:v>
                </c:pt>
                <c:pt idx="54535">
                  <c:v>198.83869685486493</c:v>
                </c:pt>
                <c:pt idx="54536">
                  <c:v>198.80882556610638</c:v>
                </c:pt>
                <c:pt idx="54537">
                  <c:v>198.77894720387192</c:v>
                </c:pt>
                <c:pt idx="54538">
                  <c:v>198.74906884163747</c:v>
                </c:pt>
                <c:pt idx="54539">
                  <c:v>198.71919755287891</c:v>
                </c:pt>
                <c:pt idx="54540">
                  <c:v>198.68931919064445</c:v>
                </c:pt>
                <c:pt idx="54541">
                  <c:v>198.65941253450634</c:v>
                </c:pt>
                <c:pt idx="54542">
                  <c:v>198.62954124574779</c:v>
                </c:pt>
                <c:pt idx="54543">
                  <c:v>198.59966288351333</c:v>
                </c:pt>
                <c:pt idx="54544">
                  <c:v>198.56978452127888</c:v>
                </c:pt>
                <c:pt idx="54545">
                  <c:v>198.53991323252032</c:v>
                </c:pt>
                <c:pt idx="54546">
                  <c:v>198.51003487028586</c:v>
                </c:pt>
                <c:pt idx="54547">
                  <c:v>198.48015650805141</c:v>
                </c:pt>
                <c:pt idx="54548">
                  <c:v>198.45028521929285</c:v>
                </c:pt>
                <c:pt idx="54549">
                  <c:v>198.4204068570584</c:v>
                </c:pt>
                <c:pt idx="54550">
                  <c:v>198.39052849482394</c:v>
                </c:pt>
                <c:pt idx="54551">
                  <c:v>198.36065720606538</c:v>
                </c:pt>
                <c:pt idx="54552">
                  <c:v>198.33077884383093</c:v>
                </c:pt>
                <c:pt idx="54553">
                  <c:v>198.30087218769282</c:v>
                </c:pt>
                <c:pt idx="54554">
                  <c:v>198.27099382545836</c:v>
                </c:pt>
                <c:pt idx="54555">
                  <c:v>198.24112253669981</c:v>
                </c:pt>
                <c:pt idx="54556">
                  <c:v>198.21124417446535</c:v>
                </c:pt>
                <c:pt idx="54557">
                  <c:v>198.18136581223089</c:v>
                </c:pt>
                <c:pt idx="54558">
                  <c:v>198.15149452347234</c:v>
                </c:pt>
                <c:pt idx="54559">
                  <c:v>198.11822522484502</c:v>
                </c:pt>
                <c:pt idx="54560">
                  <c:v>198.0913620731998</c:v>
                </c:pt>
                <c:pt idx="54561">
                  <c:v>198.05376336591181</c:v>
                </c:pt>
                <c:pt idx="54562">
                  <c:v>197.8310736879271</c:v>
                </c:pt>
                <c:pt idx="54563">
                  <c:v>197.80851188154898</c:v>
                </c:pt>
                <c:pt idx="54564">
                  <c:v>197.91796289535162</c:v>
                </c:pt>
                <c:pt idx="54565">
                  <c:v>197.91213882999523</c:v>
                </c:pt>
                <c:pt idx="54566">
                  <c:v>197.88898055364805</c:v>
                </c:pt>
                <c:pt idx="54567">
                  <c:v>197.85527242288438</c:v>
                </c:pt>
                <c:pt idx="54568">
                  <c:v>197.65454621897811</c:v>
                </c:pt>
                <c:pt idx="54569">
                  <c:v>197.38741272317597</c:v>
                </c:pt>
                <c:pt idx="54570">
                  <c:v>197.35096238307509</c:v>
                </c:pt>
                <c:pt idx="54571">
                  <c:v>197.30603504911778</c:v>
                </c:pt>
                <c:pt idx="54572">
                  <c:v>197.24191547544112</c:v>
                </c:pt>
                <c:pt idx="54573">
                  <c:v>197.19648567985698</c:v>
                </c:pt>
                <c:pt idx="54574">
                  <c:v>197.14213599999999</c:v>
                </c:pt>
                <c:pt idx="54575">
                  <c:v>197.11835101740581</c:v>
                </c:pt>
                <c:pt idx="54576">
                  <c:v>197.05169699999999</c:v>
                </c:pt>
                <c:pt idx="54577">
                  <c:v>197.03669083992375</c:v>
                </c:pt>
                <c:pt idx="54578">
                  <c:v>196.9854016170604</c:v>
                </c:pt>
                <c:pt idx="54579">
                  <c:v>196.94271693399003</c:v>
                </c:pt>
                <c:pt idx="54580">
                  <c:v>196.90004235619497</c:v>
                </c:pt>
                <c:pt idx="54581">
                  <c:v>196.8573576731246</c:v>
                </c:pt>
                <c:pt idx="54582">
                  <c:v>196.81467299005422</c:v>
                </c:pt>
                <c:pt idx="54583">
                  <c:v>196.77199841225919</c:v>
                </c:pt>
                <c:pt idx="54584">
                  <c:v>196.72931372918879</c:v>
                </c:pt>
                <c:pt idx="54585">
                  <c:v>196.68662904611841</c:v>
                </c:pt>
                <c:pt idx="54586">
                  <c:v>196.64395446832339</c:v>
                </c:pt>
                <c:pt idx="54587">
                  <c:v>196.60126978525301</c:v>
                </c:pt>
                <c:pt idx="54588">
                  <c:v>196.5585851021826</c:v>
                </c:pt>
                <c:pt idx="54589">
                  <c:v>196.51591052438758</c:v>
                </c:pt>
                <c:pt idx="54590">
                  <c:v>196.4732258413172</c:v>
                </c:pt>
                <c:pt idx="54591">
                  <c:v>196.43050073714542</c:v>
                </c:pt>
                <c:pt idx="54592">
                  <c:v>196.3878261593504</c:v>
                </c:pt>
                <c:pt idx="54593">
                  <c:v>196.34514147628002</c:v>
                </c:pt>
                <c:pt idx="54594">
                  <c:v>196.30245679320961</c:v>
                </c:pt>
                <c:pt idx="54595">
                  <c:v>196.25978221541459</c:v>
                </c:pt>
                <c:pt idx="54596">
                  <c:v>196.21709753234421</c:v>
                </c:pt>
                <c:pt idx="54597">
                  <c:v>196.17441284927384</c:v>
                </c:pt>
                <c:pt idx="54598">
                  <c:v>196.13173827147878</c:v>
                </c:pt>
                <c:pt idx="54599">
                  <c:v>196.0890535884084</c:v>
                </c:pt>
                <c:pt idx="54600">
                  <c:v>196.04636890533803</c:v>
                </c:pt>
                <c:pt idx="54601">
                  <c:v>196.00369432754297</c:v>
                </c:pt>
                <c:pt idx="54602">
                  <c:v>195.9610096444726</c:v>
                </c:pt>
                <c:pt idx="54603">
                  <c:v>195.91828454030082</c:v>
                </c:pt>
                <c:pt idx="54604">
                  <c:v>195.87559985723044</c:v>
                </c:pt>
                <c:pt idx="54605">
                  <c:v>195.83292527943541</c:v>
                </c:pt>
                <c:pt idx="54606">
                  <c:v>195.79024059636504</c:v>
                </c:pt>
                <c:pt idx="54607">
                  <c:v>195.74755591329463</c:v>
                </c:pt>
                <c:pt idx="54608">
                  <c:v>195.70488133549961</c:v>
                </c:pt>
                <c:pt idx="54609">
                  <c:v>195.66219665242923</c:v>
                </c:pt>
                <c:pt idx="54610">
                  <c:v>195.61951196935885</c:v>
                </c:pt>
                <c:pt idx="54611">
                  <c:v>195.5768373915638</c:v>
                </c:pt>
                <c:pt idx="54612">
                  <c:v>195.53415270849342</c:v>
                </c:pt>
                <c:pt idx="54613">
                  <c:v>195.50441142010001</c:v>
                </c:pt>
                <c:pt idx="54614">
                  <c:v>195.44724639761336</c:v>
                </c:pt>
                <c:pt idx="54615">
                  <c:v>195.42528269051024</c:v>
                </c:pt>
                <c:pt idx="54616">
                  <c:v>195.46170835327771</c:v>
                </c:pt>
                <c:pt idx="54617">
                  <c:v>195.46770415450644</c:v>
                </c:pt>
                <c:pt idx="54618">
                  <c:v>195.45976300000001</c:v>
                </c:pt>
                <c:pt idx="54619">
                  <c:v>195.44935776424316</c:v>
                </c:pt>
                <c:pt idx="54620">
                  <c:v>195.441666</c:v>
                </c:pt>
                <c:pt idx="54621">
                  <c:v>195.48427968383405</c:v>
                </c:pt>
                <c:pt idx="54622">
                  <c:v>195.5251501473436</c:v>
                </c:pt>
                <c:pt idx="54623">
                  <c:v>195.54394612463639</c:v>
                </c:pt>
                <c:pt idx="54624">
                  <c:v>195.56274655278813</c:v>
                </c:pt>
                <c:pt idx="54625">
                  <c:v>195.58154698093983</c:v>
                </c:pt>
                <c:pt idx="54626">
                  <c:v>195.60034295823263</c:v>
                </c:pt>
                <c:pt idx="54627">
                  <c:v>195.61914338638437</c:v>
                </c:pt>
                <c:pt idx="54628">
                  <c:v>195.63796161797185</c:v>
                </c:pt>
                <c:pt idx="54629">
                  <c:v>195.65676204612356</c:v>
                </c:pt>
                <c:pt idx="54630">
                  <c:v>195.67555802341636</c:v>
                </c:pt>
                <c:pt idx="54631">
                  <c:v>195.69435845156809</c:v>
                </c:pt>
                <c:pt idx="54632">
                  <c:v>195.71315887971983</c:v>
                </c:pt>
                <c:pt idx="54633">
                  <c:v>195.7319548570126</c:v>
                </c:pt>
                <c:pt idx="54634">
                  <c:v>195.75075528516433</c:v>
                </c:pt>
                <c:pt idx="54635">
                  <c:v>195.76955571331607</c:v>
                </c:pt>
                <c:pt idx="54636">
                  <c:v>195.78835169060886</c:v>
                </c:pt>
                <c:pt idx="54637">
                  <c:v>195.80715211876057</c:v>
                </c:pt>
                <c:pt idx="54638">
                  <c:v>195.83855823481781</c:v>
                </c:pt>
                <c:pt idx="54639">
                  <c:v>195.91571553981879</c:v>
                </c:pt>
                <c:pt idx="54640">
                  <c:v>195.97986960429594</c:v>
                </c:pt>
                <c:pt idx="54641">
                  <c:v>195.96164699714217</c:v>
                </c:pt>
                <c:pt idx="54642">
                  <c:v>195.97196362279445</c:v>
                </c:pt>
                <c:pt idx="54643">
                  <c:v>196.05331026491646</c:v>
                </c:pt>
                <c:pt idx="54644">
                  <c:v>196.08788870080988</c:v>
                </c:pt>
                <c:pt idx="54645">
                  <c:v>196.08510055876042</c:v>
                </c:pt>
                <c:pt idx="54646">
                  <c:v>196.14260570883056</c:v>
                </c:pt>
                <c:pt idx="54647">
                  <c:v>196.20708856595857</c:v>
                </c:pt>
                <c:pt idx="54648">
                  <c:v>196.16519723425444</c:v>
                </c:pt>
                <c:pt idx="54649">
                  <c:v>196.12329598274641</c:v>
                </c:pt>
                <c:pt idx="54650">
                  <c:v>196.08139473123842</c:v>
                </c:pt>
                <c:pt idx="54651">
                  <c:v>196.03950339953428</c:v>
                </c:pt>
                <c:pt idx="54652">
                  <c:v>195.99760214802629</c:v>
                </c:pt>
                <c:pt idx="54653">
                  <c:v>195.95566121730283</c:v>
                </c:pt>
                <c:pt idx="54654">
                  <c:v>195.91375996579484</c:v>
                </c:pt>
                <c:pt idx="54655">
                  <c:v>195.8718686340907</c:v>
                </c:pt>
                <c:pt idx="54656">
                  <c:v>195.82996738258271</c:v>
                </c:pt>
                <c:pt idx="54657">
                  <c:v>195.78806613107471</c:v>
                </c:pt>
                <c:pt idx="54658">
                  <c:v>195.74617479937058</c:v>
                </c:pt>
                <c:pt idx="54659">
                  <c:v>195.70427354786258</c:v>
                </c:pt>
                <c:pt idx="54660">
                  <c:v>195.66237229635456</c:v>
                </c:pt>
                <c:pt idx="54661">
                  <c:v>195.62048096465043</c:v>
                </c:pt>
                <c:pt idx="54662">
                  <c:v>195.57857971314243</c:v>
                </c:pt>
                <c:pt idx="54663">
                  <c:v>195.53667846163444</c:v>
                </c:pt>
                <c:pt idx="54664">
                  <c:v>195.4947871299303</c:v>
                </c:pt>
                <c:pt idx="54665">
                  <c:v>195.45284619920685</c:v>
                </c:pt>
                <c:pt idx="54666">
                  <c:v>195.41094494769885</c:v>
                </c:pt>
                <c:pt idx="54667">
                  <c:v>195.36905361599472</c:v>
                </c:pt>
                <c:pt idx="54668">
                  <c:v>195.32715236448672</c:v>
                </c:pt>
                <c:pt idx="54669">
                  <c:v>195.28525111297873</c:v>
                </c:pt>
                <c:pt idx="54670">
                  <c:v>195.24335978127459</c:v>
                </c:pt>
                <c:pt idx="54671">
                  <c:v>195.2014585297666</c:v>
                </c:pt>
                <c:pt idx="54672">
                  <c:v>195.15955727825857</c:v>
                </c:pt>
                <c:pt idx="54673">
                  <c:v>195.11766594655444</c:v>
                </c:pt>
                <c:pt idx="54674">
                  <c:v>195.07576469504644</c:v>
                </c:pt>
                <c:pt idx="54675">
                  <c:v>195.03386344353845</c:v>
                </c:pt>
                <c:pt idx="54676">
                  <c:v>194.99197211183431</c:v>
                </c:pt>
                <c:pt idx="54677">
                  <c:v>194.92516493188853</c:v>
                </c:pt>
                <c:pt idx="54678">
                  <c:v>194.85277416738197</c:v>
                </c:pt>
                <c:pt idx="54679">
                  <c:v>194.74104291360382</c:v>
                </c:pt>
                <c:pt idx="54680">
                  <c:v>194.63487262088699</c:v>
                </c:pt>
                <c:pt idx="54681">
                  <c:v>194.57049707120743</c:v>
                </c:pt>
                <c:pt idx="54682">
                  <c:v>194.47790792322365</c:v>
                </c:pt>
                <c:pt idx="54683">
                  <c:v>194.38857939451074</c:v>
                </c:pt>
                <c:pt idx="54684">
                  <c:v>194.3055825603715</c:v>
                </c:pt>
                <c:pt idx="54685">
                  <c:v>194.23504904911778</c:v>
                </c:pt>
                <c:pt idx="54686">
                  <c:v>194.18968993414614</c:v>
                </c:pt>
                <c:pt idx="54687">
                  <c:v>194.15133161666935</c:v>
                </c:pt>
                <c:pt idx="54688">
                  <c:v>194.11297329919256</c:v>
                </c:pt>
                <c:pt idx="54689">
                  <c:v>194.07462406275684</c:v>
                </c:pt>
                <c:pt idx="54690">
                  <c:v>194.03622942111576</c:v>
                </c:pt>
                <c:pt idx="54691">
                  <c:v>193.99787110363897</c:v>
                </c:pt>
                <c:pt idx="54692">
                  <c:v>193.95952186720325</c:v>
                </c:pt>
                <c:pt idx="54693">
                  <c:v>193.92116354972646</c:v>
                </c:pt>
                <c:pt idx="54694">
                  <c:v>193.88280523224967</c:v>
                </c:pt>
                <c:pt idx="54695">
                  <c:v>193.84445599581395</c:v>
                </c:pt>
                <c:pt idx="54696">
                  <c:v>193.80609767833715</c:v>
                </c:pt>
                <c:pt idx="54697">
                  <c:v>193.76773936086036</c:v>
                </c:pt>
                <c:pt idx="54698">
                  <c:v>193.72939012442464</c:v>
                </c:pt>
                <c:pt idx="54699">
                  <c:v>193.69103180694785</c:v>
                </c:pt>
                <c:pt idx="54700">
                  <c:v>193.65267348947103</c:v>
                </c:pt>
                <c:pt idx="54701">
                  <c:v>193.61432425303531</c:v>
                </c:pt>
                <c:pt idx="54702">
                  <c:v>193.57596593555851</c:v>
                </c:pt>
                <c:pt idx="54703">
                  <c:v>193.53757129391747</c:v>
                </c:pt>
                <c:pt idx="54704">
                  <c:v>193.49921297644065</c:v>
                </c:pt>
                <c:pt idx="54705">
                  <c:v>193.46086374000492</c:v>
                </c:pt>
                <c:pt idx="54706">
                  <c:v>193.42250542252813</c:v>
                </c:pt>
                <c:pt idx="54707">
                  <c:v>193.38414710505134</c:v>
                </c:pt>
                <c:pt idx="54708">
                  <c:v>193.34579786861562</c:v>
                </c:pt>
                <c:pt idx="54709">
                  <c:v>193.30743955113883</c:v>
                </c:pt>
                <c:pt idx="54710">
                  <c:v>193.26908123366204</c:v>
                </c:pt>
                <c:pt idx="54711">
                  <c:v>193.23073199722631</c:v>
                </c:pt>
                <c:pt idx="54712">
                  <c:v>193.19237367974952</c:v>
                </c:pt>
                <c:pt idx="54713">
                  <c:v>193.15401536227273</c:v>
                </c:pt>
                <c:pt idx="54714">
                  <c:v>193.19848512374821</c:v>
                </c:pt>
                <c:pt idx="54715">
                  <c:v>193.17545459275155</c:v>
                </c:pt>
                <c:pt idx="54716">
                  <c:v>193.13464757425507</c:v>
                </c:pt>
                <c:pt idx="54717">
                  <c:v>193.11217642989985</c:v>
                </c:pt>
                <c:pt idx="54718">
                  <c:v>193.13622935407724</c:v>
                </c:pt>
                <c:pt idx="54719">
                  <c:v>193.15844907723479</c:v>
                </c:pt>
                <c:pt idx="54720">
                  <c:v>193.16232299999999</c:v>
                </c:pt>
                <c:pt idx="54721">
                  <c:v>193.16232299999999</c:v>
                </c:pt>
                <c:pt idx="54722">
                  <c:v>193.17691707963758</c:v>
                </c:pt>
                <c:pt idx="54723">
                  <c:v>193.17120342807331</c:v>
                </c:pt>
                <c:pt idx="54724">
                  <c:v>193.15981870639249</c:v>
                </c:pt>
                <c:pt idx="54725">
                  <c:v>193.14843398471169</c:v>
                </c:pt>
                <c:pt idx="54726">
                  <c:v>193.13705195827745</c:v>
                </c:pt>
                <c:pt idx="54727">
                  <c:v>193.12566723659663</c:v>
                </c:pt>
                <c:pt idx="54728">
                  <c:v>193.11427173392937</c:v>
                </c:pt>
                <c:pt idx="54729">
                  <c:v>193.10288701224854</c:v>
                </c:pt>
                <c:pt idx="54730">
                  <c:v>193.09150498581434</c:v>
                </c:pt>
                <c:pt idx="54731">
                  <c:v>193.089966</c:v>
                </c:pt>
                <c:pt idx="54732">
                  <c:v>193.07407773992847</c:v>
                </c:pt>
                <c:pt idx="54733">
                  <c:v>193.02384366952791</c:v>
                </c:pt>
                <c:pt idx="54734">
                  <c:v>192.98529183102625</c:v>
                </c:pt>
                <c:pt idx="54735">
                  <c:v>192.91634885540734</c:v>
                </c:pt>
                <c:pt idx="54736">
                  <c:v>192.92543649821218</c:v>
                </c:pt>
                <c:pt idx="54737">
                  <c:v>192.86107916380544</c:v>
                </c:pt>
                <c:pt idx="54738">
                  <c:v>192.83814431807343</c:v>
                </c:pt>
                <c:pt idx="54739">
                  <c:v>192.78641087485101</c:v>
                </c:pt>
                <c:pt idx="54740">
                  <c:v>192.75798824983127</c:v>
                </c:pt>
                <c:pt idx="54741">
                  <c:v>192.73164696120267</c:v>
                </c:pt>
                <c:pt idx="54742">
                  <c:v>192.70531190867462</c:v>
                </c:pt>
                <c:pt idx="54743">
                  <c:v>192.67897062004602</c:v>
                </c:pt>
                <c:pt idx="54744">
                  <c:v>192.65262933141742</c:v>
                </c:pt>
                <c:pt idx="54745">
                  <c:v>192.62629427888936</c:v>
                </c:pt>
                <c:pt idx="54746">
                  <c:v>192.59995299026076</c:v>
                </c:pt>
                <c:pt idx="54747">
                  <c:v>192.57361170163216</c:v>
                </c:pt>
                <c:pt idx="54748">
                  <c:v>192.54727664910411</c:v>
                </c:pt>
                <c:pt idx="54749">
                  <c:v>192.52093536047551</c:v>
                </c:pt>
                <c:pt idx="54750">
                  <c:v>192.4945940718469</c:v>
                </c:pt>
                <c:pt idx="54751">
                  <c:v>192.46825901931885</c:v>
                </c:pt>
                <c:pt idx="54752">
                  <c:v>192.44191773069025</c:v>
                </c:pt>
                <c:pt idx="54753">
                  <c:v>192.41555149765955</c:v>
                </c:pt>
                <c:pt idx="54754">
                  <c:v>192.38921020903095</c:v>
                </c:pt>
                <c:pt idx="54755">
                  <c:v>192.36287515650287</c:v>
                </c:pt>
                <c:pt idx="54756">
                  <c:v>192.33653386787429</c:v>
                </c:pt>
                <c:pt idx="54757">
                  <c:v>192.31019257924569</c:v>
                </c:pt>
                <c:pt idx="54758">
                  <c:v>192.28385752671761</c:v>
                </c:pt>
                <c:pt idx="54759">
                  <c:v>192.25751623808904</c:v>
                </c:pt>
                <c:pt idx="54760">
                  <c:v>192.23117494946044</c:v>
                </c:pt>
                <c:pt idx="54761">
                  <c:v>192.20483989693236</c:v>
                </c:pt>
                <c:pt idx="54762">
                  <c:v>192.17849860830376</c:v>
                </c:pt>
                <c:pt idx="54763">
                  <c:v>192.15215731967518</c:v>
                </c:pt>
                <c:pt idx="54764">
                  <c:v>192.1258222671471</c:v>
                </c:pt>
                <c:pt idx="54765">
                  <c:v>192.0994560341164</c:v>
                </c:pt>
                <c:pt idx="54766">
                  <c:v>192.0731147454878</c:v>
                </c:pt>
                <c:pt idx="54767">
                  <c:v>192.04677969295975</c:v>
                </c:pt>
                <c:pt idx="54768">
                  <c:v>192.02043840433114</c:v>
                </c:pt>
                <c:pt idx="54769">
                  <c:v>191.99409711570254</c:v>
                </c:pt>
                <c:pt idx="54770">
                  <c:v>191.96776206317449</c:v>
                </c:pt>
                <c:pt idx="54771">
                  <c:v>191.94142077454589</c:v>
                </c:pt>
                <c:pt idx="54772">
                  <c:v>191.91507948591729</c:v>
                </c:pt>
                <c:pt idx="54773">
                  <c:v>191.88874443338923</c:v>
                </c:pt>
                <c:pt idx="54774">
                  <c:v>191.86240314476063</c:v>
                </c:pt>
                <c:pt idx="54775">
                  <c:v>191.83606185613203</c:v>
                </c:pt>
                <c:pt idx="54776">
                  <c:v>191.80972680360398</c:v>
                </c:pt>
                <c:pt idx="54777">
                  <c:v>191.78338551497538</c:v>
                </c:pt>
                <c:pt idx="54778">
                  <c:v>191.75701928194468</c:v>
                </c:pt>
                <c:pt idx="54779">
                  <c:v>191.73067799331608</c:v>
                </c:pt>
                <c:pt idx="54780">
                  <c:v>191.704342940788</c:v>
                </c:pt>
                <c:pt idx="54781">
                  <c:v>191.6780016521594</c:v>
                </c:pt>
                <c:pt idx="54782">
                  <c:v>191.65166036353082</c:v>
                </c:pt>
                <c:pt idx="54783">
                  <c:v>191.62532531100274</c:v>
                </c:pt>
                <c:pt idx="54784">
                  <c:v>191.59898402237414</c:v>
                </c:pt>
                <c:pt idx="54785">
                  <c:v>191.57264273374557</c:v>
                </c:pt>
                <c:pt idx="54786">
                  <c:v>191.54630768121748</c:v>
                </c:pt>
                <c:pt idx="54787">
                  <c:v>191.51996639258888</c:v>
                </c:pt>
                <c:pt idx="54788">
                  <c:v>191.49362510396031</c:v>
                </c:pt>
                <c:pt idx="54789">
                  <c:v>191.46729005143223</c:v>
                </c:pt>
                <c:pt idx="54790">
                  <c:v>191.44092381840153</c:v>
                </c:pt>
                <c:pt idx="54791">
                  <c:v>191.41458252977293</c:v>
                </c:pt>
                <c:pt idx="54792">
                  <c:v>191.38824747724487</c:v>
                </c:pt>
                <c:pt idx="54793">
                  <c:v>191.36190618861627</c:v>
                </c:pt>
                <c:pt idx="54794">
                  <c:v>191.33556489998767</c:v>
                </c:pt>
                <c:pt idx="54795">
                  <c:v>191.30922984745962</c:v>
                </c:pt>
                <c:pt idx="54796">
                  <c:v>191.28288855883102</c:v>
                </c:pt>
                <c:pt idx="54797">
                  <c:v>191.25654727020242</c:v>
                </c:pt>
                <c:pt idx="54798">
                  <c:v>191.23021221767434</c:v>
                </c:pt>
                <c:pt idx="54799">
                  <c:v>191.20387092904576</c:v>
                </c:pt>
                <c:pt idx="54800">
                  <c:v>191.17752964041716</c:v>
                </c:pt>
                <c:pt idx="54801">
                  <c:v>191.15119458788908</c:v>
                </c:pt>
                <c:pt idx="54802">
                  <c:v>191.12485329926051</c:v>
                </c:pt>
                <c:pt idx="54803">
                  <c:v>191.09848706622978</c:v>
                </c:pt>
                <c:pt idx="54804">
                  <c:v>191.07214577760121</c:v>
                </c:pt>
                <c:pt idx="54805">
                  <c:v>191.1013013239571</c:v>
                </c:pt>
                <c:pt idx="54806">
                  <c:v>191.10553178588461</c:v>
                </c:pt>
                <c:pt idx="54807">
                  <c:v>191.13825652551265</c:v>
                </c:pt>
                <c:pt idx="54808">
                  <c:v>191.16717618450537</c:v>
                </c:pt>
                <c:pt idx="54809">
                  <c:v>191.14643499690033</c:v>
                </c:pt>
                <c:pt idx="54810">
                  <c:v>191.16246279422984</c:v>
                </c:pt>
                <c:pt idx="54811">
                  <c:v>191.15916518831943</c:v>
                </c:pt>
                <c:pt idx="54812">
                  <c:v>191.14095097997139</c:v>
                </c:pt>
                <c:pt idx="54813">
                  <c:v>191.23069536051503</c:v>
                </c:pt>
                <c:pt idx="54814">
                  <c:v>191.23881881009279</c:v>
                </c:pt>
                <c:pt idx="54815">
                  <c:v>191.20664800105934</c:v>
                </c:pt>
                <c:pt idx="54816">
                  <c:v>191.17450762798524</c:v>
                </c:pt>
                <c:pt idx="54817">
                  <c:v>191.14237486390095</c:v>
                </c:pt>
                <c:pt idx="54818">
                  <c:v>191.11023449082685</c:v>
                </c:pt>
                <c:pt idx="54819">
                  <c:v>191.07809411775273</c:v>
                </c:pt>
                <c:pt idx="54820">
                  <c:v>191.04596135366847</c:v>
                </c:pt>
                <c:pt idx="54821">
                  <c:v>191.01382098059437</c:v>
                </c:pt>
                <c:pt idx="54822">
                  <c:v>190.98168060752025</c:v>
                </c:pt>
                <c:pt idx="54823">
                  <c:v>190.94954784343599</c:v>
                </c:pt>
                <c:pt idx="54824">
                  <c:v>190.91740747036189</c:v>
                </c:pt>
                <c:pt idx="54825">
                  <c:v>190.88526709728777</c:v>
                </c:pt>
                <c:pt idx="54826">
                  <c:v>190.85313433320351</c:v>
                </c:pt>
                <c:pt idx="54827">
                  <c:v>190.82099396012939</c:v>
                </c:pt>
                <c:pt idx="54828">
                  <c:v>190.78882315109595</c:v>
                </c:pt>
                <c:pt idx="54829">
                  <c:v>190.75668277802183</c:v>
                </c:pt>
                <c:pt idx="54830">
                  <c:v>190.72455001393757</c:v>
                </c:pt>
                <c:pt idx="54831">
                  <c:v>190.69240964086345</c:v>
                </c:pt>
                <c:pt idx="54832">
                  <c:v>190.66026926778935</c:v>
                </c:pt>
                <c:pt idx="54833">
                  <c:v>190.62813650370509</c:v>
                </c:pt>
                <c:pt idx="54834">
                  <c:v>190.59599613063097</c:v>
                </c:pt>
                <c:pt idx="54835">
                  <c:v>190.56385575755687</c:v>
                </c:pt>
                <c:pt idx="54836">
                  <c:v>190.53172299347261</c:v>
                </c:pt>
                <c:pt idx="54837">
                  <c:v>190.49958262039848</c:v>
                </c:pt>
                <c:pt idx="54838">
                  <c:v>190.46744985631423</c:v>
                </c:pt>
                <c:pt idx="54839">
                  <c:v>190.4353094832401</c:v>
                </c:pt>
                <c:pt idx="54840">
                  <c:v>190.40313867420667</c:v>
                </c:pt>
                <c:pt idx="54841">
                  <c:v>190.37099830113254</c:v>
                </c:pt>
                <c:pt idx="54842">
                  <c:v>190.33886553704829</c:v>
                </c:pt>
                <c:pt idx="54843">
                  <c:v>190.30672516397416</c:v>
                </c:pt>
                <c:pt idx="54844">
                  <c:v>190.27458479090006</c:v>
                </c:pt>
                <c:pt idx="54845">
                  <c:v>190.24245202681581</c:v>
                </c:pt>
                <c:pt idx="54846">
                  <c:v>190.21031165374168</c:v>
                </c:pt>
                <c:pt idx="54847">
                  <c:v>190.17817128066758</c:v>
                </c:pt>
                <c:pt idx="54848">
                  <c:v>190.14603851658333</c:v>
                </c:pt>
                <c:pt idx="54849">
                  <c:v>190.1138981435092</c:v>
                </c:pt>
                <c:pt idx="54850">
                  <c:v>190.0817577704351</c:v>
                </c:pt>
                <c:pt idx="54851">
                  <c:v>190.04962500635082</c:v>
                </c:pt>
                <c:pt idx="54852">
                  <c:v>190.01748463327672</c:v>
                </c:pt>
                <c:pt idx="54853">
                  <c:v>189.98531382424326</c:v>
                </c:pt>
                <c:pt idx="54854">
                  <c:v>189.95317345116916</c:v>
                </c:pt>
                <c:pt idx="54855">
                  <c:v>189.92104068708488</c:v>
                </c:pt>
                <c:pt idx="54856">
                  <c:v>189.88890031401078</c:v>
                </c:pt>
                <c:pt idx="54857">
                  <c:v>189.85675994093668</c:v>
                </c:pt>
                <c:pt idx="54858">
                  <c:v>189.8246271768524</c:v>
                </c:pt>
                <c:pt idx="54859">
                  <c:v>189.78317992181169</c:v>
                </c:pt>
                <c:pt idx="54860">
                  <c:v>189.71310316213638</c:v>
                </c:pt>
                <c:pt idx="54861">
                  <c:v>189.73077534191702</c:v>
                </c:pt>
                <c:pt idx="54862">
                  <c:v>189.67417450548405</c:v>
                </c:pt>
                <c:pt idx="54863">
                  <c:v>189.69578727580455</c:v>
                </c:pt>
                <c:pt idx="54864">
                  <c:v>189.71467997281832</c:v>
                </c:pt>
                <c:pt idx="54865">
                  <c:v>189.67822356556988</c:v>
                </c:pt>
                <c:pt idx="54866">
                  <c:v>189.71845464481527</c:v>
                </c:pt>
                <c:pt idx="54867">
                  <c:v>189.76528481449688</c:v>
                </c:pt>
                <c:pt idx="54868">
                  <c:v>189.78243041372056</c:v>
                </c:pt>
                <c:pt idx="54869">
                  <c:v>189.79582710629344</c:v>
                </c:pt>
                <c:pt idx="54870">
                  <c:v>189.80922062730087</c:v>
                </c:pt>
                <c:pt idx="54871">
                  <c:v>189.82261731987379</c:v>
                </c:pt>
                <c:pt idx="54872">
                  <c:v>189.83374000000001</c:v>
                </c:pt>
                <c:pt idx="54873">
                  <c:v>189.82729876181384</c:v>
                </c:pt>
                <c:pt idx="54874">
                  <c:v>189.80764125696595</c:v>
                </c:pt>
                <c:pt idx="54875">
                  <c:v>189.85876603671912</c:v>
                </c:pt>
                <c:pt idx="54876">
                  <c:v>189.89880338520285</c:v>
                </c:pt>
                <c:pt idx="54877">
                  <c:v>189.94975787473206</c:v>
                </c:pt>
                <c:pt idx="54878">
                  <c:v>189.97459946852646</c:v>
                </c:pt>
                <c:pt idx="54879">
                  <c:v>189.98038513794751</c:v>
                </c:pt>
                <c:pt idx="54880">
                  <c:v>190.05496594134476</c:v>
                </c:pt>
                <c:pt idx="54881">
                  <c:v>190.06464579923789</c:v>
                </c:pt>
                <c:pt idx="54882">
                  <c:v>190.07706455221745</c:v>
                </c:pt>
                <c:pt idx="54883">
                  <c:v>190.15462006795099</c:v>
                </c:pt>
                <c:pt idx="54884">
                  <c:v>190.13549096356874</c:v>
                </c:pt>
                <c:pt idx="54885">
                  <c:v>190.11636638785703</c:v>
                </c:pt>
                <c:pt idx="54886">
                  <c:v>190.09723728347478</c:v>
                </c:pt>
                <c:pt idx="54887">
                  <c:v>190.07810817909254</c:v>
                </c:pt>
                <c:pt idx="54888">
                  <c:v>190.05898360338085</c:v>
                </c:pt>
                <c:pt idx="54889">
                  <c:v>190.03985449899861</c:v>
                </c:pt>
                <c:pt idx="54890">
                  <c:v>190.02070727993419</c:v>
                </c:pt>
                <c:pt idx="54891">
                  <c:v>190.00157817555194</c:v>
                </c:pt>
                <c:pt idx="54892">
                  <c:v>189.98245359984026</c:v>
                </c:pt>
                <c:pt idx="54893">
                  <c:v>189.96332449545801</c:v>
                </c:pt>
                <c:pt idx="54894">
                  <c:v>189.94419539107577</c:v>
                </c:pt>
                <c:pt idx="54895">
                  <c:v>189.92507081536408</c:v>
                </c:pt>
                <c:pt idx="54896">
                  <c:v>189.90594171098184</c:v>
                </c:pt>
                <c:pt idx="54897">
                  <c:v>189.88681260659959</c:v>
                </c:pt>
                <c:pt idx="54898">
                  <c:v>189.8676880308879</c:v>
                </c:pt>
                <c:pt idx="54899">
                  <c:v>189.84855892650566</c:v>
                </c:pt>
                <c:pt idx="54900">
                  <c:v>189.82942982212342</c:v>
                </c:pt>
                <c:pt idx="54901">
                  <c:v>189.8103052464117</c:v>
                </c:pt>
                <c:pt idx="54902">
                  <c:v>189.79117614202946</c:v>
                </c:pt>
                <c:pt idx="54903">
                  <c:v>189.77202892296503</c:v>
                </c:pt>
                <c:pt idx="54904">
                  <c:v>189.75290434725335</c:v>
                </c:pt>
                <c:pt idx="54905">
                  <c:v>189.7337752428711</c:v>
                </c:pt>
                <c:pt idx="54906">
                  <c:v>189.71464613848886</c:v>
                </c:pt>
                <c:pt idx="54907">
                  <c:v>189.69552156277717</c:v>
                </c:pt>
                <c:pt idx="54908">
                  <c:v>189.67639245839493</c:v>
                </c:pt>
                <c:pt idx="54909">
                  <c:v>189.65726335401268</c:v>
                </c:pt>
                <c:pt idx="54910">
                  <c:v>189.638138778301</c:v>
                </c:pt>
                <c:pt idx="54911">
                  <c:v>189.61900967391875</c:v>
                </c:pt>
                <c:pt idx="54912">
                  <c:v>189.59988056953651</c:v>
                </c:pt>
                <c:pt idx="54913">
                  <c:v>189.58075599382482</c:v>
                </c:pt>
                <c:pt idx="54914">
                  <c:v>189.56162688944258</c:v>
                </c:pt>
                <c:pt idx="54915">
                  <c:v>189.54247967037816</c:v>
                </c:pt>
                <c:pt idx="54916">
                  <c:v>189.52335056599591</c:v>
                </c:pt>
                <c:pt idx="54917">
                  <c:v>189.5042259902842</c:v>
                </c:pt>
                <c:pt idx="54918">
                  <c:v>189.48509688590198</c:v>
                </c:pt>
                <c:pt idx="54919">
                  <c:v>189.46596778151974</c:v>
                </c:pt>
                <c:pt idx="54920">
                  <c:v>189.44684320580802</c:v>
                </c:pt>
                <c:pt idx="54921">
                  <c:v>189.42771410142578</c:v>
                </c:pt>
                <c:pt idx="54922">
                  <c:v>189.40858499704353</c:v>
                </c:pt>
                <c:pt idx="54923">
                  <c:v>189.38994153322221</c:v>
                </c:pt>
                <c:pt idx="54924">
                  <c:v>189.31323998569385</c:v>
                </c:pt>
                <c:pt idx="54925">
                  <c:v>189.21530605011932</c:v>
                </c:pt>
                <c:pt idx="54926">
                  <c:v>189.14240912589412</c:v>
                </c:pt>
                <c:pt idx="54927">
                  <c:v>189.04930251702785</c:v>
                </c:pt>
                <c:pt idx="54928">
                  <c:v>189.001587</c:v>
                </c:pt>
                <c:pt idx="54929">
                  <c:v>188.97036483770884</c:v>
                </c:pt>
                <c:pt idx="54930">
                  <c:v>188.91572308954514</c:v>
                </c:pt>
                <c:pt idx="54931">
                  <c:v>188.87174445255127</c:v>
                </c:pt>
                <c:pt idx="54932">
                  <c:v>188.86225896580484</c:v>
                </c:pt>
                <c:pt idx="54933">
                  <c:v>188.87136273513644</c:v>
                </c:pt>
                <c:pt idx="54934">
                  <c:v>188.88046650446802</c:v>
                </c:pt>
                <c:pt idx="54935">
                  <c:v>188.88956811855118</c:v>
                </c:pt>
                <c:pt idx="54936">
                  <c:v>188.82554956747737</c:v>
                </c:pt>
                <c:pt idx="54937">
                  <c:v>188.75037079637579</c:v>
                </c:pt>
                <c:pt idx="54938">
                  <c:v>188.77625242703863</c:v>
                </c:pt>
                <c:pt idx="54939">
                  <c:v>188.72118360286055</c:v>
                </c:pt>
                <c:pt idx="54940">
                  <c:v>188.64064454363375</c:v>
                </c:pt>
                <c:pt idx="54941">
                  <c:v>188.62636207399268</c:v>
                </c:pt>
                <c:pt idx="54942">
                  <c:v>188.63348926474308</c:v>
                </c:pt>
                <c:pt idx="54943">
                  <c:v>188.64061814320144</c:v>
                </c:pt>
                <c:pt idx="54944">
                  <c:v>188.6477470216598</c:v>
                </c:pt>
                <c:pt idx="54945">
                  <c:v>188.65487421241019</c:v>
                </c:pt>
                <c:pt idx="54946">
                  <c:v>188.66200309086855</c:v>
                </c:pt>
                <c:pt idx="54947">
                  <c:v>188.66913196932694</c:v>
                </c:pt>
                <c:pt idx="54948">
                  <c:v>188.67625916007734</c:v>
                </c:pt>
                <c:pt idx="54949">
                  <c:v>188.6833880385357</c:v>
                </c:pt>
                <c:pt idx="54950">
                  <c:v>188.69051691699406</c:v>
                </c:pt>
                <c:pt idx="54951">
                  <c:v>188.69764410774445</c:v>
                </c:pt>
                <c:pt idx="54952">
                  <c:v>188.70477298620281</c:v>
                </c:pt>
                <c:pt idx="54953">
                  <c:v>188.71190861549306</c:v>
                </c:pt>
                <c:pt idx="54954">
                  <c:v>188.71903580624345</c:v>
                </c:pt>
                <c:pt idx="54955">
                  <c:v>188.72616468470181</c:v>
                </c:pt>
                <c:pt idx="54956">
                  <c:v>188.73329356316017</c:v>
                </c:pt>
                <c:pt idx="54957">
                  <c:v>188.74042075391057</c:v>
                </c:pt>
                <c:pt idx="54958">
                  <c:v>188.74754963236896</c:v>
                </c:pt>
                <c:pt idx="54959">
                  <c:v>188.75467851082732</c:v>
                </c:pt>
                <c:pt idx="54960">
                  <c:v>188.76180570157771</c:v>
                </c:pt>
                <c:pt idx="54961">
                  <c:v>188.76893458003607</c:v>
                </c:pt>
                <c:pt idx="54962">
                  <c:v>188.77606345849443</c:v>
                </c:pt>
                <c:pt idx="54963">
                  <c:v>188.78319064924483</c:v>
                </c:pt>
                <c:pt idx="54964">
                  <c:v>188.79031952770319</c:v>
                </c:pt>
                <c:pt idx="54965">
                  <c:v>188.79745515699344</c:v>
                </c:pt>
                <c:pt idx="54966">
                  <c:v>188.8045840354518</c:v>
                </c:pt>
                <c:pt idx="54967">
                  <c:v>188.81171122620219</c:v>
                </c:pt>
                <c:pt idx="54968">
                  <c:v>188.81884010466055</c:v>
                </c:pt>
                <c:pt idx="54969">
                  <c:v>188.82596898311894</c:v>
                </c:pt>
                <c:pt idx="54970">
                  <c:v>188.83309617386934</c:v>
                </c:pt>
                <c:pt idx="54971">
                  <c:v>188.8402250523277</c:v>
                </c:pt>
                <c:pt idx="54972">
                  <c:v>188.84735393078606</c:v>
                </c:pt>
                <c:pt idx="54973">
                  <c:v>188.91864271536971</c:v>
                </c:pt>
                <c:pt idx="54974">
                  <c:v>188.92577159382807</c:v>
                </c:pt>
                <c:pt idx="54975">
                  <c:v>188.93290047228643</c:v>
                </c:pt>
                <c:pt idx="54976">
                  <c:v>188.94002766303683</c:v>
                </c:pt>
                <c:pt idx="54977">
                  <c:v>188.94715654149519</c:v>
                </c:pt>
                <c:pt idx="54978">
                  <c:v>188.9295363631378</c:v>
                </c:pt>
                <c:pt idx="54979">
                  <c:v>188.98294866507749</c:v>
                </c:pt>
                <c:pt idx="54980">
                  <c:v>188.94743913972343</c:v>
                </c:pt>
                <c:pt idx="54981">
                  <c:v>188.965408</c:v>
                </c:pt>
                <c:pt idx="54982">
                  <c:v>188.96519244206007</c:v>
                </c:pt>
                <c:pt idx="54983">
                  <c:v>188.94800846447305</c:v>
                </c:pt>
                <c:pt idx="54984">
                  <c:v>188.9820944194087</c:v>
                </c:pt>
                <c:pt idx="54985">
                  <c:v>188.9280312202622</c:v>
                </c:pt>
                <c:pt idx="54986">
                  <c:v>188.89427972811575</c:v>
                </c:pt>
                <c:pt idx="54987">
                  <c:v>188.92535845602544</c:v>
                </c:pt>
                <c:pt idx="54988">
                  <c:v>188.95643718393512</c:v>
                </c:pt>
                <c:pt idx="54989">
                  <c:v>188.98750855419141</c:v>
                </c:pt>
                <c:pt idx="54990">
                  <c:v>189.01858728210107</c:v>
                </c:pt>
                <c:pt idx="54991">
                  <c:v>189.04966601001075</c:v>
                </c:pt>
                <c:pt idx="54992">
                  <c:v>189.08073738026704</c:v>
                </c:pt>
                <c:pt idx="54993">
                  <c:v>189.11181610817673</c:v>
                </c:pt>
                <c:pt idx="54994">
                  <c:v>189.14292426669994</c:v>
                </c:pt>
                <c:pt idx="54995">
                  <c:v>189.17399563695622</c:v>
                </c:pt>
                <c:pt idx="54996">
                  <c:v>189.20507436486591</c:v>
                </c:pt>
                <c:pt idx="54997">
                  <c:v>189.23615309277557</c:v>
                </c:pt>
                <c:pt idx="54998">
                  <c:v>189.26722446303188</c:v>
                </c:pt>
                <c:pt idx="54999">
                  <c:v>189.29830319094154</c:v>
                </c:pt>
                <c:pt idx="55000">
                  <c:v>189.32938191885123</c:v>
                </c:pt>
                <c:pt idx="55001">
                  <c:v>189.36045328910751</c:v>
                </c:pt>
                <c:pt idx="55002">
                  <c:v>189.39153201701717</c:v>
                </c:pt>
                <c:pt idx="55003">
                  <c:v>189.42261074492686</c:v>
                </c:pt>
                <c:pt idx="55004">
                  <c:v>189.45368211518314</c:v>
                </c:pt>
                <c:pt idx="55005">
                  <c:v>189.48476084309283</c:v>
                </c:pt>
                <c:pt idx="55006">
                  <c:v>189.51586900161604</c:v>
                </c:pt>
                <c:pt idx="55007">
                  <c:v>189.54694772952573</c:v>
                </c:pt>
                <c:pt idx="55008">
                  <c:v>189.57801909978201</c:v>
                </c:pt>
                <c:pt idx="55009">
                  <c:v>189.60909782769167</c:v>
                </c:pt>
                <c:pt idx="55010">
                  <c:v>189.64017655560136</c:v>
                </c:pt>
                <c:pt idx="55011">
                  <c:v>189.67124792585764</c:v>
                </c:pt>
                <c:pt idx="55012">
                  <c:v>189.70232665376733</c:v>
                </c:pt>
                <c:pt idx="55013">
                  <c:v>189.73340538167699</c:v>
                </c:pt>
                <c:pt idx="55014">
                  <c:v>189.76447675193327</c:v>
                </c:pt>
                <c:pt idx="55015">
                  <c:v>189.79555547984296</c:v>
                </c:pt>
                <c:pt idx="55016">
                  <c:v>189.82663420775265</c:v>
                </c:pt>
                <c:pt idx="55017">
                  <c:v>189.85770557800893</c:v>
                </c:pt>
                <c:pt idx="55018">
                  <c:v>189.88878430591859</c:v>
                </c:pt>
                <c:pt idx="55019">
                  <c:v>189.91989246444183</c:v>
                </c:pt>
                <c:pt idx="55020">
                  <c:v>189.95096383469811</c:v>
                </c:pt>
                <c:pt idx="55021">
                  <c:v>189.9820425626078</c:v>
                </c:pt>
                <c:pt idx="55022">
                  <c:v>190.01312129051746</c:v>
                </c:pt>
                <c:pt idx="55023">
                  <c:v>190.04419266077375</c:v>
                </c:pt>
                <c:pt idx="55024">
                  <c:v>190.07527138868343</c:v>
                </c:pt>
                <c:pt idx="55025">
                  <c:v>190.10635011659309</c:v>
                </c:pt>
                <c:pt idx="55026">
                  <c:v>190.13742148684941</c:v>
                </c:pt>
                <c:pt idx="55027">
                  <c:v>190.16850021475906</c:v>
                </c:pt>
                <c:pt idx="55028">
                  <c:v>190.19957894266875</c:v>
                </c:pt>
                <c:pt idx="55029">
                  <c:v>190.23065031292504</c:v>
                </c:pt>
                <c:pt idx="55030">
                  <c:v>190.27774214493445</c:v>
                </c:pt>
                <c:pt idx="55031">
                  <c:v>190.3292964282308</c:v>
                </c:pt>
                <c:pt idx="55032">
                  <c:v>190.34025600000001</c:v>
                </c:pt>
                <c:pt idx="55033">
                  <c:v>190.36976799690109</c:v>
                </c:pt>
                <c:pt idx="55034">
                  <c:v>190.42012105436336</c:v>
                </c:pt>
                <c:pt idx="55035">
                  <c:v>190.43071</c:v>
                </c:pt>
                <c:pt idx="55036">
                  <c:v>190.42294736218406</c:v>
                </c:pt>
                <c:pt idx="55037">
                  <c:v>190.41261299999999</c:v>
                </c:pt>
                <c:pt idx="55038">
                  <c:v>190.41261299999999</c:v>
                </c:pt>
                <c:pt idx="55039">
                  <c:v>190.41660725304234</c:v>
                </c:pt>
                <c:pt idx="55040">
                  <c:v>190.42554828369998</c:v>
                </c:pt>
                <c:pt idx="55041">
                  <c:v>190.43448931435759</c:v>
                </c:pt>
                <c:pt idx="55042">
                  <c:v>190.44342822829393</c:v>
                </c:pt>
                <c:pt idx="55043">
                  <c:v>190.44150573867429</c:v>
                </c:pt>
                <c:pt idx="55044">
                  <c:v>190.45301430138292</c:v>
                </c:pt>
                <c:pt idx="55045">
                  <c:v>190.5076570376639</c:v>
                </c:pt>
                <c:pt idx="55046">
                  <c:v>190.5315717167382</c:v>
                </c:pt>
                <c:pt idx="55047">
                  <c:v>190.48208373104436</c:v>
                </c:pt>
                <c:pt idx="55048">
                  <c:v>190.42691250453515</c:v>
                </c:pt>
                <c:pt idx="55049">
                  <c:v>190.41819951113828</c:v>
                </c:pt>
                <c:pt idx="55050">
                  <c:v>190.40948651774144</c:v>
                </c:pt>
                <c:pt idx="55051">
                  <c:v>190.40077558707978</c:v>
                </c:pt>
                <c:pt idx="55052">
                  <c:v>190.39206259368294</c:v>
                </c:pt>
                <c:pt idx="55053">
                  <c:v>190.3833496002861</c:v>
                </c:pt>
                <c:pt idx="55054">
                  <c:v>190.37463866962443</c:v>
                </c:pt>
                <c:pt idx="55055">
                  <c:v>190.36592567622759</c:v>
                </c:pt>
                <c:pt idx="55056">
                  <c:v>190.35720443189004</c:v>
                </c:pt>
                <c:pt idx="55057">
                  <c:v>190.3484914384932</c:v>
                </c:pt>
                <c:pt idx="55058">
                  <c:v>190.33978050783153</c:v>
                </c:pt>
                <c:pt idx="55059">
                  <c:v>190.33106751443469</c:v>
                </c:pt>
                <c:pt idx="55060">
                  <c:v>190.32235452103785</c:v>
                </c:pt>
                <c:pt idx="55061">
                  <c:v>190.31364359037619</c:v>
                </c:pt>
                <c:pt idx="55062">
                  <c:v>190.30493059697935</c:v>
                </c:pt>
                <c:pt idx="55063">
                  <c:v>190.29621760358251</c:v>
                </c:pt>
                <c:pt idx="55064">
                  <c:v>190.28750667292084</c:v>
                </c:pt>
                <c:pt idx="55065">
                  <c:v>190.278793679524</c:v>
                </c:pt>
                <c:pt idx="55066">
                  <c:v>190.27008068612716</c:v>
                </c:pt>
                <c:pt idx="55067">
                  <c:v>190.26136975546549</c:v>
                </c:pt>
                <c:pt idx="55068">
                  <c:v>190.25265676206865</c:v>
                </c:pt>
                <c:pt idx="55069">
                  <c:v>190.24393551773107</c:v>
                </c:pt>
                <c:pt idx="55070">
                  <c:v>190.23522458706941</c:v>
                </c:pt>
                <c:pt idx="55071">
                  <c:v>190.22651159367257</c:v>
                </c:pt>
                <c:pt idx="55072">
                  <c:v>190.21779860027573</c:v>
                </c:pt>
                <c:pt idx="55073">
                  <c:v>190.20908766961406</c:v>
                </c:pt>
                <c:pt idx="55074">
                  <c:v>190.20037467621722</c:v>
                </c:pt>
                <c:pt idx="55075">
                  <c:v>190.19166168282038</c:v>
                </c:pt>
                <c:pt idx="55076">
                  <c:v>190.18295075215872</c:v>
                </c:pt>
                <c:pt idx="55077">
                  <c:v>190.17423775876188</c:v>
                </c:pt>
                <c:pt idx="55078">
                  <c:v>190.16552476536503</c:v>
                </c:pt>
                <c:pt idx="55079">
                  <c:v>190.15681383470337</c:v>
                </c:pt>
                <c:pt idx="55080">
                  <c:v>190.14810084130653</c:v>
                </c:pt>
                <c:pt idx="55081">
                  <c:v>190.13937959696898</c:v>
                </c:pt>
                <c:pt idx="55082">
                  <c:v>190.13066660357211</c:v>
                </c:pt>
                <c:pt idx="55083">
                  <c:v>190.12195567291045</c:v>
                </c:pt>
                <c:pt idx="55084">
                  <c:v>190.1132426795136</c:v>
                </c:pt>
                <c:pt idx="55085">
                  <c:v>190.10452968611676</c:v>
                </c:pt>
                <c:pt idx="55086">
                  <c:v>190.0958187554551</c:v>
                </c:pt>
                <c:pt idx="55087">
                  <c:v>190.08710576205826</c:v>
                </c:pt>
                <c:pt idx="55088">
                  <c:v>190.07839276866142</c:v>
                </c:pt>
                <c:pt idx="55089">
                  <c:v>190.06968183799975</c:v>
                </c:pt>
                <c:pt idx="55090">
                  <c:v>190.06096884460291</c:v>
                </c:pt>
                <c:pt idx="55091">
                  <c:v>190.05225585120607</c:v>
                </c:pt>
                <c:pt idx="55092">
                  <c:v>190.04354492054441</c:v>
                </c:pt>
                <c:pt idx="55093">
                  <c:v>190.03483192714756</c:v>
                </c:pt>
                <c:pt idx="55094">
                  <c:v>190.06040542574493</c:v>
                </c:pt>
                <c:pt idx="55095">
                  <c:v>190.05495300715307</c:v>
                </c:pt>
                <c:pt idx="55096">
                  <c:v>190.13536159871245</c:v>
                </c:pt>
                <c:pt idx="55097">
                  <c:v>190.13092542359954</c:v>
                </c:pt>
                <c:pt idx="55098">
                  <c:v>190.15185479160706</c:v>
                </c:pt>
                <c:pt idx="55099">
                  <c:v>190.15934799999999</c:v>
                </c:pt>
                <c:pt idx="55100">
                  <c:v>190.18854049821215</c:v>
                </c:pt>
                <c:pt idx="55101">
                  <c:v>190.18081120123986</c:v>
                </c:pt>
                <c:pt idx="55102">
                  <c:v>190.19228814067716</c:v>
                </c:pt>
                <c:pt idx="55103">
                  <c:v>190.20455570387028</c:v>
                </c:pt>
                <c:pt idx="55104">
                  <c:v>190.21553538698123</c:v>
                </c:pt>
                <c:pt idx="55105">
                  <c:v>190.22651767006445</c:v>
                </c:pt>
                <c:pt idx="55106">
                  <c:v>190.23751035303698</c:v>
                </c:pt>
                <c:pt idx="55107">
                  <c:v>190.24849263612023</c:v>
                </c:pt>
                <c:pt idx="55108">
                  <c:v>190.25947231923115</c:v>
                </c:pt>
                <c:pt idx="55109">
                  <c:v>190.2704546023144</c:v>
                </c:pt>
                <c:pt idx="55110">
                  <c:v>190.28143688539765</c:v>
                </c:pt>
                <c:pt idx="55111">
                  <c:v>190.29241656850857</c:v>
                </c:pt>
                <c:pt idx="55112">
                  <c:v>190.30339885159182</c:v>
                </c:pt>
                <c:pt idx="55113">
                  <c:v>190.31438113467507</c:v>
                </c:pt>
                <c:pt idx="55114">
                  <c:v>190.32536081778599</c:v>
                </c:pt>
                <c:pt idx="55115">
                  <c:v>190.33634310086924</c:v>
                </c:pt>
                <c:pt idx="55116">
                  <c:v>190.34732538395247</c:v>
                </c:pt>
                <c:pt idx="55117">
                  <c:v>190.35830506706341</c:v>
                </c:pt>
                <c:pt idx="55118">
                  <c:v>190.36929775003594</c:v>
                </c:pt>
                <c:pt idx="55119">
                  <c:v>190.38028003311916</c:v>
                </c:pt>
                <c:pt idx="55120">
                  <c:v>190.39125971623011</c:v>
                </c:pt>
                <c:pt idx="55121">
                  <c:v>190.40224199931333</c:v>
                </c:pt>
                <c:pt idx="55122">
                  <c:v>190.41322428239658</c:v>
                </c:pt>
                <c:pt idx="55123">
                  <c:v>190.4242039655075</c:v>
                </c:pt>
                <c:pt idx="55124">
                  <c:v>190.43518624859075</c:v>
                </c:pt>
                <c:pt idx="55125">
                  <c:v>190.446168531674</c:v>
                </c:pt>
                <c:pt idx="55126">
                  <c:v>190.45714821478492</c:v>
                </c:pt>
                <c:pt idx="55127">
                  <c:v>190.46813049786817</c:v>
                </c:pt>
                <c:pt idx="55128">
                  <c:v>190.47911278095143</c:v>
                </c:pt>
                <c:pt idx="55129">
                  <c:v>190.49009246406234</c:v>
                </c:pt>
                <c:pt idx="55130">
                  <c:v>190.50107474714559</c:v>
                </c:pt>
                <c:pt idx="55131">
                  <c:v>190.51206743011812</c:v>
                </c:pt>
                <c:pt idx="55132">
                  <c:v>190.52304971320137</c:v>
                </c:pt>
                <c:pt idx="55133">
                  <c:v>190.53402939631229</c:v>
                </c:pt>
                <c:pt idx="55134">
                  <c:v>190.54501167939554</c:v>
                </c:pt>
                <c:pt idx="55135">
                  <c:v>190.55599396247877</c:v>
                </c:pt>
                <c:pt idx="55136">
                  <c:v>190.56697364558971</c:v>
                </c:pt>
                <c:pt idx="55137">
                  <c:v>190.57795592867294</c:v>
                </c:pt>
                <c:pt idx="55138">
                  <c:v>190.58893821175619</c:v>
                </c:pt>
                <c:pt idx="55139">
                  <c:v>190.5999178948671</c:v>
                </c:pt>
                <c:pt idx="55140">
                  <c:v>190.61090017795036</c:v>
                </c:pt>
                <c:pt idx="55141">
                  <c:v>190.62188246103361</c:v>
                </c:pt>
                <c:pt idx="55142">
                  <c:v>190.63286214414453</c:v>
                </c:pt>
                <c:pt idx="55143">
                  <c:v>190.64385482711705</c:v>
                </c:pt>
                <c:pt idx="55144">
                  <c:v>190.6548371102003</c:v>
                </c:pt>
                <c:pt idx="55145">
                  <c:v>190.66581679331122</c:v>
                </c:pt>
                <c:pt idx="55146">
                  <c:v>190.67679907639447</c:v>
                </c:pt>
                <c:pt idx="55147">
                  <c:v>190.69028538092968</c:v>
                </c:pt>
                <c:pt idx="55148">
                  <c:v>190.7277977353362</c:v>
                </c:pt>
                <c:pt idx="55149">
                  <c:v>190.78098683357177</c:v>
                </c:pt>
                <c:pt idx="55150">
                  <c:v>190.80591412780163</c:v>
                </c:pt>
                <c:pt idx="55151">
                  <c:v>190.85597470607868</c:v>
                </c:pt>
                <c:pt idx="55152">
                  <c:v>190.91495045731997</c:v>
                </c:pt>
                <c:pt idx="55153">
                  <c:v>190.95138785741537</c:v>
                </c:pt>
                <c:pt idx="55154">
                  <c:v>191.0022005966627</c:v>
                </c:pt>
                <c:pt idx="55155">
                  <c:v>191.045761</c:v>
                </c:pt>
                <c:pt idx="55156">
                  <c:v>191.04738897804708</c:v>
                </c:pt>
                <c:pt idx="55157">
                  <c:v>191.05135928940445</c:v>
                </c:pt>
                <c:pt idx="55158">
                  <c:v>191.05532866082063</c:v>
                </c:pt>
                <c:pt idx="55159">
                  <c:v>191.05929897217797</c:v>
                </c:pt>
                <c:pt idx="55160">
                  <c:v>191.06326928353531</c:v>
                </c:pt>
                <c:pt idx="55161">
                  <c:v>191.07120896630886</c:v>
                </c:pt>
                <c:pt idx="55162">
                  <c:v>191.07517927766619</c:v>
                </c:pt>
                <c:pt idx="55163">
                  <c:v>191.07914864908241</c:v>
                </c:pt>
                <c:pt idx="55164">
                  <c:v>191.08311896043975</c:v>
                </c:pt>
                <c:pt idx="55165">
                  <c:v>191.08708927179708</c:v>
                </c:pt>
                <c:pt idx="55166">
                  <c:v>191.0910586432133</c:v>
                </c:pt>
                <c:pt idx="55167">
                  <c:v>191.09503271433519</c:v>
                </c:pt>
                <c:pt idx="55168">
                  <c:v>191.09900302569253</c:v>
                </c:pt>
                <c:pt idx="55169">
                  <c:v>191.10005200000001</c:v>
                </c:pt>
                <c:pt idx="55170">
                  <c:v>191.18123402956604</c:v>
                </c:pt>
                <c:pt idx="55171">
                  <c:v>191.19492573563767</c:v>
                </c:pt>
                <c:pt idx="55172">
                  <c:v>191.23355414904682</c:v>
                </c:pt>
                <c:pt idx="55173">
                  <c:v>191.29048646252843</c:v>
                </c:pt>
                <c:pt idx="55174">
                  <c:v>191.34741877601007</c:v>
                </c:pt>
                <c:pt idx="55175">
                  <c:v>191.40433761119778</c:v>
                </c:pt>
                <c:pt idx="55176">
                  <c:v>191.46126992467939</c:v>
                </c:pt>
                <c:pt idx="55177">
                  <c:v>191.518202238161</c:v>
                </c:pt>
                <c:pt idx="55178">
                  <c:v>191.5751210733487</c:v>
                </c:pt>
                <c:pt idx="55179">
                  <c:v>191.63205338683034</c:v>
                </c:pt>
                <c:pt idx="55180">
                  <c:v>191.68903961348758</c:v>
                </c:pt>
                <c:pt idx="55181">
                  <c:v>191.74597192696919</c:v>
                </c:pt>
                <c:pt idx="55182">
                  <c:v>191.80289076215689</c:v>
                </c:pt>
                <c:pt idx="55183">
                  <c:v>191.85982307563853</c:v>
                </c:pt>
                <c:pt idx="55184">
                  <c:v>191.91675538912014</c:v>
                </c:pt>
                <c:pt idx="55185">
                  <c:v>191.97367422430784</c:v>
                </c:pt>
                <c:pt idx="55186">
                  <c:v>192.03060653778945</c:v>
                </c:pt>
                <c:pt idx="55187">
                  <c:v>192.08753885127109</c:v>
                </c:pt>
                <c:pt idx="55188">
                  <c:v>192.14445768645879</c:v>
                </c:pt>
                <c:pt idx="55189">
                  <c:v>192.2013899999404</c:v>
                </c:pt>
                <c:pt idx="55190">
                  <c:v>192.25832231342201</c:v>
                </c:pt>
                <c:pt idx="55191">
                  <c:v>192.31524114860972</c:v>
                </c:pt>
                <c:pt idx="55192">
                  <c:v>192.37222737526699</c:v>
                </c:pt>
                <c:pt idx="55193">
                  <c:v>192.4291596887486</c:v>
                </c:pt>
                <c:pt idx="55194">
                  <c:v>192.4860785239363</c:v>
                </c:pt>
                <c:pt idx="55195">
                  <c:v>192.65686198608725</c:v>
                </c:pt>
                <c:pt idx="55196">
                  <c:v>192.71379429956886</c:v>
                </c:pt>
                <c:pt idx="55197">
                  <c:v>192.77072661305047</c:v>
                </c:pt>
                <c:pt idx="55198">
                  <c:v>192.82764544823817</c:v>
                </c:pt>
                <c:pt idx="55199">
                  <c:v>192.88457776171981</c:v>
                </c:pt>
                <c:pt idx="55200">
                  <c:v>192.94151007520142</c:v>
                </c:pt>
                <c:pt idx="55201">
                  <c:v>192.99842891038912</c:v>
                </c:pt>
                <c:pt idx="55202">
                  <c:v>193.05536122387073</c:v>
                </c:pt>
                <c:pt idx="55203">
                  <c:v>193.11234745052801</c:v>
                </c:pt>
                <c:pt idx="55204">
                  <c:v>193.16927976400962</c:v>
                </c:pt>
                <c:pt idx="55205">
                  <c:v>193.22619859919732</c:v>
                </c:pt>
                <c:pt idx="55206">
                  <c:v>193.28313091267893</c:v>
                </c:pt>
                <c:pt idx="55207">
                  <c:v>193.34006322616057</c:v>
                </c:pt>
                <c:pt idx="55208">
                  <c:v>193.39698206134827</c:v>
                </c:pt>
                <c:pt idx="55209">
                  <c:v>193.45391437482988</c:v>
                </c:pt>
                <c:pt idx="55210">
                  <c:v>193.51084668831149</c:v>
                </c:pt>
                <c:pt idx="55211">
                  <c:v>193.56776552349919</c:v>
                </c:pt>
                <c:pt idx="55212">
                  <c:v>193.62469783698083</c:v>
                </c:pt>
                <c:pt idx="55213">
                  <c:v>193.68163015046244</c:v>
                </c:pt>
                <c:pt idx="55214">
                  <c:v>193.73854898565014</c:v>
                </c:pt>
                <c:pt idx="55215">
                  <c:v>193.79553521230741</c:v>
                </c:pt>
                <c:pt idx="55216">
                  <c:v>193.85246752578902</c:v>
                </c:pt>
                <c:pt idx="55217">
                  <c:v>193.904022</c:v>
                </c:pt>
                <c:pt idx="55218">
                  <c:v>193.9095463252265</c:v>
                </c:pt>
                <c:pt idx="55219">
                  <c:v>193.96419619456367</c:v>
                </c:pt>
                <c:pt idx="55220">
                  <c:v>194.01884563948499</c:v>
                </c:pt>
                <c:pt idx="55221">
                  <c:v>194.07349414207391</c:v>
                </c:pt>
                <c:pt idx="55222">
                  <c:v>194.12814690295662</c:v>
                </c:pt>
                <c:pt idx="55223">
                  <c:v>194.18527193705293</c:v>
                </c:pt>
                <c:pt idx="55224">
                  <c:v>194.25293508605483</c:v>
                </c:pt>
                <c:pt idx="55225">
                  <c:v>194.2866363783977</c:v>
                </c:pt>
                <c:pt idx="55226">
                  <c:v>194.31659526802272</c:v>
                </c:pt>
                <c:pt idx="55227">
                  <c:v>194.40971001746092</c:v>
                </c:pt>
                <c:pt idx="55228">
                  <c:v>194.50291294374517</c:v>
                </c:pt>
                <c:pt idx="55229">
                  <c:v>194.59602769318337</c:v>
                </c:pt>
                <c:pt idx="55230">
                  <c:v>194.68912039841004</c:v>
                </c:pt>
                <c:pt idx="55231">
                  <c:v>194.78223514784824</c:v>
                </c:pt>
                <c:pt idx="55232">
                  <c:v>194.87534989728641</c:v>
                </c:pt>
                <c:pt idx="55233">
                  <c:v>194.96844260251311</c:v>
                </c:pt>
                <c:pt idx="55234">
                  <c:v>195.06155735195128</c:v>
                </c:pt>
                <c:pt idx="55235">
                  <c:v>195.15467210138948</c:v>
                </c:pt>
                <c:pt idx="55236">
                  <c:v>195.24776480661615</c:v>
                </c:pt>
                <c:pt idx="55237">
                  <c:v>195.34087955605435</c:v>
                </c:pt>
                <c:pt idx="55238">
                  <c:v>195.43399430549255</c:v>
                </c:pt>
                <c:pt idx="55239">
                  <c:v>195.52708701071921</c:v>
                </c:pt>
                <c:pt idx="55240">
                  <c:v>195.62028993700346</c:v>
                </c:pt>
                <c:pt idx="55241">
                  <c:v>195.71340468644166</c:v>
                </c:pt>
                <c:pt idx="55242">
                  <c:v>195.80649739166833</c:v>
                </c:pt>
                <c:pt idx="55243">
                  <c:v>195.89961214110653</c:v>
                </c:pt>
                <c:pt idx="55244">
                  <c:v>195.9927268905447</c:v>
                </c:pt>
                <c:pt idx="55245">
                  <c:v>196.0858195957714</c:v>
                </c:pt>
                <c:pt idx="55246">
                  <c:v>196.17893434520957</c:v>
                </c:pt>
                <c:pt idx="55247">
                  <c:v>196.27204909464777</c:v>
                </c:pt>
                <c:pt idx="55248">
                  <c:v>196.36514179987444</c:v>
                </c:pt>
                <c:pt idx="55249">
                  <c:v>196.45825654931264</c:v>
                </c:pt>
                <c:pt idx="55250">
                  <c:v>196.55137129875084</c:v>
                </c:pt>
                <c:pt idx="55251">
                  <c:v>196.6444640039775</c:v>
                </c:pt>
                <c:pt idx="55252">
                  <c:v>196.7375787534157</c:v>
                </c:pt>
                <c:pt idx="55253">
                  <c:v>196.83078167969995</c:v>
                </c:pt>
                <c:pt idx="55254">
                  <c:v>196.92389642913815</c:v>
                </c:pt>
                <c:pt idx="55255">
                  <c:v>197.01698913436482</c:v>
                </c:pt>
                <c:pt idx="55256">
                  <c:v>197.11010388380302</c:v>
                </c:pt>
                <c:pt idx="55257">
                  <c:v>197.20321863324119</c:v>
                </c:pt>
                <c:pt idx="55258">
                  <c:v>197.29631133846789</c:v>
                </c:pt>
                <c:pt idx="55259">
                  <c:v>197.38942608790606</c:v>
                </c:pt>
                <c:pt idx="55260">
                  <c:v>197.48254083734426</c:v>
                </c:pt>
                <c:pt idx="55261">
                  <c:v>197.57563354257093</c:v>
                </c:pt>
                <c:pt idx="55262">
                  <c:v>197.66874829200913</c:v>
                </c:pt>
                <c:pt idx="55263">
                  <c:v>197.76186304144733</c:v>
                </c:pt>
                <c:pt idx="55264">
                  <c:v>197.85495574667399</c:v>
                </c:pt>
                <c:pt idx="55265">
                  <c:v>197.94815867295824</c:v>
                </c:pt>
                <c:pt idx="55266">
                  <c:v>198.04127342239644</c:v>
                </c:pt>
                <c:pt idx="55267">
                  <c:v>198.13436612762311</c:v>
                </c:pt>
                <c:pt idx="55268">
                  <c:v>198.22748087706131</c:v>
                </c:pt>
                <c:pt idx="55269">
                  <c:v>198.32059562649948</c:v>
                </c:pt>
                <c:pt idx="55270">
                  <c:v>198.41368833172618</c:v>
                </c:pt>
                <c:pt idx="55271">
                  <c:v>198.48083500000001</c:v>
                </c:pt>
                <c:pt idx="55272">
                  <c:v>198.46519321459229</c:v>
                </c:pt>
                <c:pt idx="55273">
                  <c:v>198.41052909058402</c:v>
                </c:pt>
                <c:pt idx="55274">
                  <c:v>198.36134801430615</c:v>
                </c:pt>
                <c:pt idx="55275">
                  <c:v>198.32491022317598</c:v>
                </c:pt>
                <c:pt idx="55276">
                  <c:v>198.2827681215733</c:v>
                </c:pt>
                <c:pt idx="55277">
                  <c:v>198.23395589365759</c:v>
                </c:pt>
                <c:pt idx="55278">
                  <c:v>198.18551052503577</c:v>
                </c:pt>
                <c:pt idx="55279">
                  <c:v>198.13098677682405</c:v>
                </c:pt>
                <c:pt idx="55280">
                  <c:v>198.11602199003741</c:v>
                </c:pt>
                <c:pt idx="55281">
                  <c:v>198.10727328922056</c:v>
                </c:pt>
                <c:pt idx="55282">
                  <c:v>198.09852458840371</c:v>
                </c:pt>
                <c:pt idx="55283">
                  <c:v>198.0897779587755</c:v>
                </c:pt>
                <c:pt idx="55284">
                  <c:v>198.08102925795865</c:v>
                </c:pt>
                <c:pt idx="55285">
                  <c:v>198.07228055714177</c:v>
                </c:pt>
                <c:pt idx="55286">
                  <c:v>198.05710250477327</c:v>
                </c:pt>
                <c:pt idx="55287">
                  <c:v>197.98621812756318</c:v>
                </c:pt>
                <c:pt idx="55288">
                  <c:v>197.86176837199332</c:v>
                </c:pt>
                <c:pt idx="55289">
                  <c:v>197.9263953431981</c:v>
                </c:pt>
                <c:pt idx="55290">
                  <c:v>197.85646179113019</c:v>
                </c:pt>
                <c:pt idx="55291">
                  <c:v>197.81280878031802</c:v>
                </c:pt>
                <c:pt idx="55292">
                  <c:v>197.82033205378929</c:v>
                </c:pt>
                <c:pt idx="55293">
                  <c:v>197.82785710876033</c:v>
                </c:pt>
                <c:pt idx="55294">
                  <c:v>197.83538216373134</c:v>
                </c:pt>
                <c:pt idx="55295">
                  <c:v>197.84290543720263</c:v>
                </c:pt>
                <c:pt idx="55296">
                  <c:v>197.85043049217364</c:v>
                </c:pt>
                <c:pt idx="55297">
                  <c:v>197.85795554714468</c:v>
                </c:pt>
                <c:pt idx="55298">
                  <c:v>197.86547882061595</c:v>
                </c:pt>
                <c:pt idx="55299">
                  <c:v>197.87300387558696</c:v>
                </c:pt>
                <c:pt idx="55300">
                  <c:v>197.880528930558</c:v>
                </c:pt>
                <c:pt idx="55301">
                  <c:v>197.88805220402926</c:v>
                </c:pt>
                <c:pt idx="55302">
                  <c:v>197.89557725900031</c:v>
                </c:pt>
                <c:pt idx="55303">
                  <c:v>197.90310943997034</c:v>
                </c:pt>
                <c:pt idx="55304">
                  <c:v>197.91063449494138</c:v>
                </c:pt>
                <c:pt idx="55305">
                  <c:v>197.91815776841264</c:v>
                </c:pt>
                <c:pt idx="55306">
                  <c:v>197.92568282338368</c:v>
                </c:pt>
                <c:pt idx="55307">
                  <c:v>197.93320787835469</c:v>
                </c:pt>
                <c:pt idx="55308">
                  <c:v>197.94073115182596</c:v>
                </c:pt>
                <c:pt idx="55309">
                  <c:v>197.948256206797</c:v>
                </c:pt>
                <c:pt idx="55310">
                  <c:v>197.95578126176801</c:v>
                </c:pt>
                <c:pt idx="55311">
                  <c:v>197.9633045352393</c:v>
                </c:pt>
                <c:pt idx="55312">
                  <c:v>197.97082959021031</c:v>
                </c:pt>
                <c:pt idx="55313">
                  <c:v>197.97835464518135</c:v>
                </c:pt>
                <c:pt idx="55314">
                  <c:v>197.98587791865262</c:v>
                </c:pt>
                <c:pt idx="55315">
                  <c:v>197.99341009962268</c:v>
                </c:pt>
                <c:pt idx="55316">
                  <c:v>198.00093515459369</c:v>
                </c:pt>
                <c:pt idx="55317">
                  <c:v>198.00845842806496</c:v>
                </c:pt>
                <c:pt idx="55318">
                  <c:v>198.015983483036</c:v>
                </c:pt>
                <c:pt idx="55319">
                  <c:v>198.02350853800701</c:v>
                </c:pt>
                <c:pt idx="55320">
                  <c:v>198.0310318114783</c:v>
                </c:pt>
                <c:pt idx="55321">
                  <c:v>198.03855686644931</c:v>
                </c:pt>
                <c:pt idx="55322">
                  <c:v>198.04608192142035</c:v>
                </c:pt>
                <c:pt idx="55323">
                  <c:v>198.05360519489162</c:v>
                </c:pt>
                <c:pt idx="55324">
                  <c:v>198.06113024986263</c:v>
                </c:pt>
                <c:pt idx="55325">
                  <c:v>198.06865530483367</c:v>
                </c:pt>
                <c:pt idx="55326">
                  <c:v>198.07617857830493</c:v>
                </c:pt>
                <c:pt idx="55327">
                  <c:v>198.08370363327597</c:v>
                </c:pt>
                <c:pt idx="55328">
                  <c:v>198.09123581424601</c:v>
                </c:pt>
                <c:pt idx="55329">
                  <c:v>198.09876086921705</c:v>
                </c:pt>
                <c:pt idx="55330">
                  <c:v>198.10628414268831</c:v>
                </c:pt>
                <c:pt idx="55331">
                  <c:v>198.11380919765935</c:v>
                </c:pt>
                <c:pt idx="55332">
                  <c:v>198.12133425263036</c:v>
                </c:pt>
                <c:pt idx="55333">
                  <c:v>198.12885752610163</c:v>
                </c:pt>
                <c:pt idx="55334">
                  <c:v>198.13638258107267</c:v>
                </c:pt>
                <c:pt idx="55335">
                  <c:v>198.14390763604368</c:v>
                </c:pt>
                <c:pt idx="55336">
                  <c:v>198.15143090951497</c:v>
                </c:pt>
                <c:pt idx="55337">
                  <c:v>198.12793131769467</c:v>
                </c:pt>
                <c:pt idx="55338">
                  <c:v>198.14699829498807</c:v>
                </c:pt>
                <c:pt idx="55339">
                  <c:v>198.19137599999999</c:v>
                </c:pt>
                <c:pt idx="55340">
                  <c:v>198.17238525911799</c:v>
                </c:pt>
                <c:pt idx="55341">
                  <c:v>198.15519699999999</c:v>
                </c:pt>
                <c:pt idx="55342">
                  <c:v>198.18441193078758</c:v>
                </c:pt>
                <c:pt idx="55343">
                  <c:v>198.20945699999999</c:v>
                </c:pt>
                <c:pt idx="55344">
                  <c:v>198.19946702143366</c:v>
                </c:pt>
                <c:pt idx="55345">
                  <c:v>198.2116149575179</c:v>
                </c:pt>
                <c:pt idx="55346">
                  <c:v>198.22401420632087</c:v>
                </c:pt>
                <c:pt idx="55347">
                  <c:v>198.21772653243499</c:v>
                </c:pt>
                <c:pt idx="55348">
                  <c:v>198.21144034710829</c:v>
                </c:pt>
                <c:pt idx="55349">
                  <c:v>198.20515267322241</c:v>
                </c:pt>
                <c:pt idx="55350">
                  <c:v>198.19886499933654</c:v>
                </c:pt>
                <c:pt idx="55351">
                  <c:v>198.19257881400983</c:v>
                </c:pt>
                <c:pt idx="55352">
                  <c:v>198.18629114012396</c:v>
                </c:pt>
                <c:pt idx="55353">
                  <c:v>198.17999751200145</c:v>
                </c:pt>
                <c:pt idx="55354">
                  <c:v>198.17370983811557</c:v>
                </c:pt>
                <c:pt idx="55355">
                  <c:v>198.16742365278884</c:v>
                </c:pt>
                <c:pt idx="55356">
                  <c:v>198.16113597890296</c:v>
                </c:pt>
                <c:pt idx="55357">
                  <c:v>198.15484830501711</c:v>
                </c:pt>
                <c:pt idx="55358">
                  <c:v>198.14856211969038</c:v>
                </c:pt>
                <c:pt idx="55359">
                  <c:v>198.1422744458045</c:v>
                </c:pt>
                <c:pt idx="55360">
                  <c:v>198.1359882604778</c:v>
                </c:pt>
                <c:pt idx="55361">
                  <c:v>198.09197156615835</c:v>
                </c:pt>
                <c:pt idx="55362">
                  <c:v>198.0856838922725</c:v>
                </c:pt>
                <c:pt idx="55363">
                  <c:v>198.07939621838662</c:v>
                </c:pt>
                <c:pt idx="55364">
                  <c:v>198.07311003305989</c:v>
                </c:pt>
                <c:pt idx="55365">
                  <c:v>198.06682235917401</c:v>
                </c:pt>
                <c:pt idx="55366">
                  <c:v>198.06053468528816</c:v>
                </c:pt>
                <c:pt idx="55367">
                  <c:v>198.05424849996143</c:v>
                </c:pt>
                <c:pt idx="55368">
                  <c:v>198.04796082607555</c:v>
                </c:pt>
                <c:pt idx="55369">
                  <c:v>198.04167315218967</c:v>
                </c:pt>
                <c:pt idx="55370">
                  <c:v>198.03538696686297</c:v>
                </c:pt>
                <c:pt idx="55371">
                  <c:v>198.02909929297709</c:v>
                </c:pt>
                <c:pt idx="55372">
                  <c:v>198.02280566485459</c:v>
                </c:pt>
                <c:pt idx="55373">
                  <c:v>198.01651799096871</c:v>
                </c:pt>
                <c:pt idx="55374">
                  <c:v>198.01023180564201</c:v>
                </c:pt>
                <c:pt idx="55375">
                  <c:v>198.00394413175613</c:v>
                </c:pt>
                <c:pt idx="55376">
                  <c:v>197.9976579464294</c:v>
                </c:pt>
                <c:pt idx="55377">
                  <c:v>197.99137027254352</c:v>
                </c:pt>
                <c:pt idx="55378">
                  <c:v>197.98508259865767</c:v>
                </c:pt>
                <c:pt idx="55379">
                  <c:v>197.97879641333094</c:v>
                </c:pt>
                <c:pt idx="55380">
                  <c:v>197.97250873944506</c:v>
                </c:pt>
                <c:pt idx="55381">
                  <c:v>197.96622106555918</c:v>
                </c:pt>
                <c:pt idx="55382">
                  <c:v>197.95993488023248</c:v>
                </c:pt>
                <c:pt idx="55383">
                  <c:v>197.9536472063466</c:v>
                </c:pt>
                <c:pt idx="55384">
                  <c:v>197.9473535782241</c:v>
                </c:pt>
                <c:pt idx="55385">
                  <c:v>197.94106590433822</c:v>
                </c:pt>
                <c:pt idx="55386">
                  <c:v>197.93812600000001</c:v>
                </c:pt>
                <c:pt idx="55387">
                  <c:v>197.92830894849786</c:v>
                </c:pt>
                <c:pt idx="55388">
                  <c:v>197.94989088125894</c:v>
                </c:pt>
                <c:pt idx="55389">
                  <c:v>197.9843813759237</c:v>
                </c:pt>
                <c:pt idx="55390">
                  <c:v>197.97200019647116</c:v>
                </c:pt>
                <c:pt idx="55391">
                  <c:v>197.98720838388172</c:v>
                </c:pt>
                <c:pt idx="55392">
                  <c:v>197.98957766126341</c:v>
                </c:pt>
                <c:pt idx="55393">
                  <c:v>197.97430399999999</c:v>
                </c:pt>
                <c:pt idx="55394">
                  <c:v>197.99572327920839</c:v>
                </c:pt>
                <c:pt idx="55395">
                  <c:v>198.01323030549344</c:v>
                </c:pt>
                <c:pt idx="55396">
                  <c:v>198.01784997842509</c:v>
                </c:pt>
                <c:pt idx="55397">
                  <c:v>198.02247402604701</c:v>
                </c:pt>
                <c:pt idx="55398">
                  <c:v>198.02709260530611</c:v>
                </c:pt>
                <c:pt idx="55399">
                  <c:v>198.0409271587983</c:v>
                </c:pt>
                <c:pt idx="55400">
                  <c:v>198.07162571769194</c:v>
                </c:pt>
                <c:pt idx="55401">
                  <c:v>198.08284</c:v>
                </c:pt>
                <c:pt idx="55402">
                  <c:v>198.0573749527897</c:v>
                </c:pt>
                <c:pt idx="55403">
                  <c:v>198.046661</c:v>
                </c:pt>
                <c:pt idx="55404">
                  <c:v>198.03368319523241</c:v>
                </c:pt>
                <c:pt idx="55405">
                  <c:v>198.01359433242507</c:v>
                </c:pt>
                <c:pt idx="55406">
                  <c:v>197.99277214168939</c:v>
                </c:pt>
                <c:pt idx="55407">
                  <c:v>197.9719548804496</c:v>
                </c:pt>
                <c:pt idx="55408">
                  <c:v>197.95113268971392</c:v>
                </c:pt>
                <c:pt idx="55409">
                  <c:v>197.93029078099457</c:v>
                </c:pt>
                <c:pt idx="55410">
                  <c:v>197.90946859025885</c:v>
                </c:pt>
                <c:pt idx="55411">
                  <c:v>197.88865132901907</c:v>
                </c:pt>
                <c:pt idx="55412">
                  <c:v>197.86782913828338</c:v>
                </c:pt>
                <c:pt idx="55413">
                  <c:v>197.8470069475477</c:v>
                </c:pt>
                <c:pt idx="55414">
                  <c:v>197.82618968630791</c:v>
                </c:pt>
                <c:pt idx="55415">
                  <c:v>197.80536749557223</c:v>
                </c:pt>
                <c:pt idx="55416">
                  <c:v>197.78454530483651</c:v>
                </c:pt>
                <c:pt idx="55417">
                  <c:v>197.76372804359676</c:v>
                </c:pt>
                <c:pt idx="55418">
                  <c:v>197.74290585286104</c:v>
                </c:pt>
                <c:pt idx="55419">
                  <c:v>197.7540201888412</c:v>
                </c:pt>
                <c:pt idx="55420">
                  <c:v>197.71211470863139</c:v>
                </c:pt>
                <c:pt idx="55421">
                  <c:v>197.70294200000001</c:v>
                </c:pt>
                <c:pt idx="55422">
                  <c:v>197.67233563567001</c:v>
                </c:pt>
                <c:pt idx="55423">
                  <c:v>197.57419511850264</c:v>
                </c:pt>
                <c:pt idx="55424">
                  <c:v>197.51155969678189</c:v>
                </c:pt>
                <c:pt idx="55425">
                  <c:v>197.55100672961373</c:v>
                </c:pt>
                <c:pt idx="55426">
                  <c:v>197.41595189604197</c:v>
                </c:pt>
                <c:pt idx="55427">
                  <c:v>197.42728284266983</c:v>
                </c:pt>
                <c:pt idx="55428">
                  <c:v>197.40823280640265</c:v>
                </c:pt>
                <c:pt idx="55429">
                  <c:v>197.38174017923791</c:v>
                </c:pt>
                <c:pt idx="55430">
                  <c:v>197.35524127865921</c:v>
                </c:pt>
                <c:pt idx="55431">
                  <c:v>197.32874237808048</c:v>
                </c:pt>
                <c:pt idx="55432">
                  <c:v>197.30224975091573</c:v>
                </c:pt>
                <c:pt idx="55433">
                  <c:v>197.27575085033703</c:v>
                </c:pt>
                <c:pt idx="55434">
                  <c:v>197.24922685610247</c:v>
                </c:pt>
                <c:pt idx="55435">
                  <c:v>197.22272795552377</c:v>
                </c:pt>
                <c:pt idx="55436">
                  <c:v>197.19623532835902</c:v>
                </c:pt>
                <c:pt idx="55437">
                  <c:v>197.16973642778029</c:v>
                </c:pt>
                <c:pt idx="55438">
                  <c:v>197.14323752720159</c:v>
                </c:pt>
                <c:pt idx="55439">
                  <c:v>197.11674490003685</c:v>
                </c:pt>
                <c:pt idx="55440">
                  <c:v>197.09024599945812</c:v>
                </c:pt>
                <c:pt idx="55441">
                  <c:v>197.06374709887942</c:v>
                </c:pt>
                <c:pt idx="55442">
                  <c:v>197.03725447171468</c:v>
                </c:pt>
                <c:pt idx="55443">
                  <c:v>197.01075557113597</c:v>
                </c:pt>
                <c:pt idx="55444">
                  <c:v>196.98425667055724</c:v>
                </c:pt>
                <c:pt idx="55445">
                  <c:v>196.9577640433925</c:v>
                </c:pt>
                <c:pt idx="55446">
                  <c:v>196.9312651428138</c:v>
                </c:pt>
                <c:pt idx="55447">
                  <c:v>196.90474114857923</c:v>
                </c:pt>
                <c:pt idx="55448">
                  <c:v>196.87824852141449</c:v>
                </c:pt>
                <c:pt idx="55449">
                  <c:v>196.85472683909416</c:v>
                </c:pt>
                <c:pt idx="55450">
                  <c:v>196.90618874678111</c:v>
                </c:pt>
                <c:pt idx="55451">
                  <c:v>196.89165669384835</c:v>
                </c:pt>
                <c:pt idx="55452">
                  <c:v>196.94420953862661</c:v>
                </c:pt>
                <c:pt idx="55453">
                  <c:v>196.96596681072705</c:v>
                </c:pt>
                <c:pt idx="55454">
                  <c:v>197.03621153767287</c:v>
                </c:pt>
                <c:pt idx="55455">
                  <c:v>197.069794</c:v>
                </c:pt>
                <c:pt idx="55456">
                  <c:v>197.06200999666271</c:v>
                </c:pt>
                <c:pt idx="55457">
                  <c:v>196.98772974868862</c:v>
                </c:pt>
                <c:pt idx="55458">
                  <c:v>197.06931906577611</c:v>
                </c:pt>
                <c:pt idx="55459">
                  <c:v>197.06452665074372</c:v>
                </c:pt>
                <c:pt idx="55460">
                  <c:v>197.0597387696896</c:v>
                </c:pt>
                <c:pt idx="55461">
                  <c:v>197.05495202213004</c:v>
                </c:pt>
                <c:pt idx="55462">
                  <c:v>197.05016414107592</c:v>
                </c:pt>
                <c:pt idx="55463">
                  <c:v>197.04537626002181</c:v>
                </c:pt>
                <c:pt idx="55464">
                  <c:v>197.04058951246225</c:v>
                </c:pt>
                <c:pt idx="55465">
                  <c:v>197.03580163140813</c:v>
                </c:pt>
                <c:pt idx="55466">
                  <c:v>197.03101375035402</c:v>
                </c:pt>
                <c:pt idx="55467">
                  <c:v>197.02622700279446</c:v>
                </c:pt>
                <c:pt idx="55468">
                  <c:v>197.02143912174034</c:v>
                </c:pt>
                <c:pt idx="55469">
                  <c:v>197.0166512406862</c:v>
                </c:pt>
                <c:pt idx="55470">
                  <c:v>197.01186449312667</c:v>
                </c:pt>
                <c:pt idx="55471">
                  <c:v>197.00707661207252</c:v>
                </c:pt>
                <c:pt idx="55472">
                  <c:v>197.00228419704015</c:v>
                </c:pt>
                <c:pt idx="55473">
                  <c:v>196.99749744948059</c:v>
                </c:pt>
                <c:pt idx="55474">
                  <c:v>196.99270956842648</c:v>
                </c:pt>
                <c:pt idx="55475">
                  <c:v>196.98792168737234</c:v>
                </c:pt>
                <c:pt idx="55476">
                  <c:v>196.9831349398128</c:v>
                </c:pt>
                <c:pt idx="55477">
                  <c:v>196.97178329899859</c:v>
                </c:pt>
                <c:pt idx="55478">
                  <c:v>196.94707036623748</c:v>
                </c:pt>
                <c:pt idx="55479">
                  <c:v>196.94916072705601</c:v>
                </c:pt>
                <c:pt idx="55480">
                  <c:v>196.90282604291846</c:v>
                </c:pt>
                <c:pt idx="55481">
                  <c:v>196.87175201144493</c:v>
                </c:pt>
                <c:pt idx="55482">
                  <c:v>196.79447817044098</c:v>
                </c:pt>
                <c:pt idx="55483">
                  <c:v>196.22486046952858</c:v>
                </c:pt>
                <c:pt idx="55484">
                  <c:v>196.14694475748703</c:v>
                </c:pt>
                <c:pt idx="55485">
                  <c:v>196.06901059512296</c:v>
                </c:pt>
                <c:pt idx="55486">
                  <c:v>195.99107643275892</c:v>
                </c:pt>
                <c:pt idx="55487">
                  <c:v>195.91316072071737</c:v>
                </c:pt>
                <c:pt idx="55488">
                  <c:v>195.8352265583533</c:v>
                </c:pt>
                <c:pt idx="55489">
                  <c:v>195.75721859469911</c:v>
                </c:pt>
                <c:pt idx="55490">
                  <c:v>195.67930288265757</c:v>
                </c:pt>
                <c:pt idx="55491">
                  <c:v>195.60136872029352</c:v>
                </c:pt>
                <c:pt idx="55492">
                  <c:v>195.52343455792945</c:v>
                </c:pt>
                <c:pt idx="55493">
                  <c:v>195.4455188458879</c:v>
                </c:pt>
                <c:pt idx="55494">
                  <c:v>195.36758468352383</c:v>
                </c:pt>
                <c:pt idx="55495">
                  <c:v>195.28965052115976</c:v>
                </c:pt>
                <c:pt idx="55496">
                  <c:v>195.20651333834047</c:v>
                </c:pt>
                <c:pt idx="55497">
                  <c:v>195.11543009225269</c:v>
                </c:pt>
                <c:pt idx="55498">
                  <c:v>195.02434185932285</c:v>
                </c:pt>
                <c:pt idx="55499">
                  <c:v>194.93326240247973</c:v>
                </c:pt>
                <c:pt idx="55500">
                  <c:v>194.83443349344458</c:v>
                </c:pt>
                <c:pt idx="55501">
                  <c:v>194.74868919551739</c:v>
                </c:pt>
                <c:pt idx="55502">
                  <c:v>194.69402733619455</c:v>
                </c:pt>
                <c:pt idx="55503">
                  <c:v>194.63937488125896</c:v>
                </c:pt>
                <c:pt idx="55504">
                  <c:v>194.58472535589988</c:v>
                </c:pt>
                <c:pt idx="55505">
                  <c:v>194.5365560543656</c:v>
                </c:pt>
                <c:pt idx="55506">
                  <c:v>194.49598412301208</c:v>
                </c:pt>
                <c:pt idx="55507">
                  <c:v>194.45540258428667</c:v>
                </c:pt>
                <c:pt idx="55508">
                  <c:v>194.4148210455613</c:v>
                </c:pt>
                <c:pt idx="55509">
                  <c:v>194.37424911420774</c:v>
                </c:pt>
                <c:pt idx="55510">
                  <c:v>194.33366757548237</c:v>
                </c:pt>
                <c:pt idx="55511">
                  <c:v>194.29308603675696</c:v>
                </c:pt>
                <c:pt idx="55512">
                  <c:v>194.25251410540343</c:v>
                </c:pt>
                <c:pt idx="55513">
                  <c:v>194.21193256667803</c:v>
                </c:pt>
                <c:pt idx="55514">
                  <c:v>194.17131259846522</c:v>
                </c:pt>
                <c:pt idx="55515">
                  <c:v>194.13074066711167</c:v>
                </c:pt>
                <c:pt idx="55516">
                  <c:v>194.09015912838629</c:v>
                </c:pt>
                <c:pt idx="55517">
                  <c:v>194.04957758966088</c:v>
                </c:pt>
                <c:pt idx="55518">
                  <c:v>194.00900565830736</c:v>
                </c:pt>
                <c:pt idx="55519">
                  <c:v>193.96842411958195</c:v>
                </c:pt>
                <c:pt idx="55520">
                  <c:v>193.92784258085655</c:v>
                </c:pt>
                <c:pt idx="55521">
                  <c:v>193.88727064950302</c:v>
                </c:pt>
                <c:pt idx="55522">
                  <c:v>193.84668911077762</c:v>
                </c:pt>
                <c:pt idx="55523">
                  <c:v>193.80610757205224</c:v>
                </c:pt>
                <c:pt idx="55524">
                  <c:v>193.76553564069869</c:v>
                </c:pt>
                <c:pt idx="55525">
                  <c:v>193.72495410197331</c:v>
                </c:pt>
                <c:pt idx="55526">
                  <c:v>193.68433413376047</c:v>
                </c:pt>
                <c:pt idx="55527">
                  <c:v>193.6437525950351</c:v>
                </c:pt>
                <c:pt idx="55528">
                  <c:v>193.60318066368154</c:v>
                </c:pt>
                <c:pt idx="55529">
                  <c:v>193.56259912495617</c:v>
                </c:pt>
                <c:pt idx="55530">
                  <c:v>193.52201758623076</c:v>
                </c:pt>
                <c:pt idx="55531">
                  <c:v>193.48144565487721</c:v>
                </c:pt>
                <c:pt idx="55532">
                  <c:v>193.44086411615183</c:v>
                </c:pt>
                <c:pt idx="55533">
                  <c:v>193.40028257742642</c:v>
                </c:pt>
                <c:pt idx="55534">
                  <c:v>193.3597106460729</c:v>
                </c:pt>
                <c:pt idx="55535">
                  <c:v>193.31912910734749</c:v>
                </c:pt>
                <c:pt idx="55536">
                  <c:v>193.27854756862212</c:v>
                </c:pt>
                <c:pt idx="55537">
                  <c:v>193.23797563726856</c:v>
                </c:pt>
                <c:pt idx="55538">
                  <c:v>193.19739409854319</c:v>
                </c:pt>
                <c:pt idx="55539">
                  <c:v>193.15677413033035</c:v>
                </c:pt>
                <c:pt idx="55540">
                  <c:v>193.11620219897682</c:v>
                </c:pt>
                <c:pt idx="55541">
                  <c:v>193.07562066025142</c:v>
                </c:pt>
                <c:pt idx="55542">
                  <c:v>193.03503912152601</c:v>
                </c:pt>
                <c:pt idx="55543">
                  <c:v>192.99446719017249</c:v>
                </c:pt>
                <c:pt idx="55544">
                  <c:v>192.95388565144708</c:v>
                </c:pt>
                <c:pt idx="55545">
                  <c:v>192.9133041127217</c:v>
                </c:pt>
                <c:pt idx="55546">
                  <c:v>192.87273218136815</c:v>
                </c:pt>
                <c:pt idx="55547">
                  <c:v>192.83215064264277</c:v>
                </c:pt>
                <c:pt idx="55548">
                  <c:v>192.79156910391737</c:v>
                </c:pt>
                <c:pt idx="55549">
                  <c:v>192.75099717256384</c:v>
                </c:pt>
                <c:pt idx="55550">
                  <c:v>192.71041563383844</c:v>
                </c:pt>
                <c:pt idx="55551">
                  <c:v>192.66979566562563</c:v>
                </c:pt>
                <c:pt idx="55552">
                  <c:v>192.62921412690022</c:v>
                </c:pt>
                <c:pt idx="55553">
                  <c:v>192.5886421955467</c:v>
                </c:pt>
                <c:pt idx="55554">
                  <c:v>192.55167270195517</c:v>
                </c:pt>
                <c:pt idx="55555">
                  <c:v>192.46719752408202</c:v>
                </c:pt>
                <c:pt idx="55556">
                  <c:v>192.3922757694875</c:v>
                </c:pt>
                <c:pt idx="55557">
                  <c:v>192.35192448020982</c:v>
                </c:pt>
                <c:pt idx="55558">
                  <c:v>192.29908988984263</c:v>
                </c:pt>
                <c:pt idx="55559">
                  <c:v>192.21142282379591</c:v>
                </c:pt>
                <c:pt idx="55560">
                  <c:v>192.15360945673422</c:v>
                </c:pt>
                <c:pt idx="55561">
                  <c:v>192.01510553218884</c:v>
                </c:pt>
                <c:pt idx="55562">
                  <c:v>191.90316543896043</c:v>
                </c:pt>
                <c:pt idx="55563">
                  <c:v>191.87898297163289</c:v>
                </c:pt>
                <c:pt idx="55564">
                  <c:v>191.77491702813541</c:v>
                </c:pt>
                <c:pt idx="55565">
                  <c:v>191.63103313209348</c:v>
                </c:pt>
                <c:pt idx="55566">
                  <c:v>191.53757316662694</c:v>
                </c:pt>
                <c:pt idx="55567">
                  <c:v>191.5517487639485</c:v>
                </c:pt>
                <c:pt idx="55568">
                  <c:v>191.46394469837864</c:v>
                </c:pt>
                <c:pt idx="55569">
                  <c:v>191.45057592247329</c:v>
                </c:pt>
                <c:pt idx="55570">
                  <c:v>191.43903379127079</c:v>
                </c:pt>
                <c:pt idx="55571">
                  <c:v>191.4274943925804</c:v>
                </c:pt>
                <c:pt idx="55572">
                  <c:v>191.41595226137787</c:v>
                </c:pt>
                <c:pt idx="55573">
                  <c:v>191.40441013017536</c:v>
                </c:pt>
                <c:pt idx="55574">
                  <c:v>191.39287073148498</c:v>
                </c:pt>
                <c:pt idx="55575">
                  <c:v>191.38132860028247</c:v>
                </c:pt>
                <c:pt idx="55576">
                  <c:v>191.36977553903145</c:v>
                </c:pt>
                <c:pt idx="55577">
                  <c:v>191.35823340782895</c:v>
                </c:pt>
                <c:pt idx="55578">
                  <c:v>191.34669400913856</c:v>
                </c:pt>
                <c:pt idx="55579">
                  <c:v>191.33515187793603</c:v>
                </c:pt>
                <c:pt idx="55580">
                  <c:v>191.32360974673352</c:v>
                </c:pt>
                <c:pt idx="55581">
                  <c:v>191.31207034804314</c:v>
                </c:pt>
                <c:pt idx="55582">
                  <c:v>191.30052821684063</c:v>
                </c:pt>
                <c:pt idx="55583">
                  <c:v>191.2889860856381</c:v>
                </c:pt>
                <c:pt idx="55584">
                  <c:v>191.27744668694771</c:v>
                </c:pt>
                <c:pt idx="55585">
                  <c:v>191.26590455574521</c:v>
                </c:pt>
                <c:pt idx="55586">
                  <c:v>191.25436242454271</c:v>
                </c:pt>
                <c:pt idx="55587">
                  <c:v>191.24282302585229</c:v>
                </c:pt>
                <c:pt idx="55588">
                  <c:v>191.23128089464979</c:v>
                </c:pt>
                <c:pt idx="55589">
                  <c:v>191.21972783339879</c:v>
                </c:pt>
                <c:pt idx="55590">
                  <c:v>191.2081884347084</c:v>
                </c:pt>
                <c:pt idx="55591">
                  <c:v>191.19664630350587</c:v>
                </c:pt>
                <c:pt idx="55592">
                  <c:v>191.18510417230337</c:v>
                </c:pt>
                <c:pt idx="55593">
                  <c:v>191.17356477361298</c:v>
                </c:pt>
                <c:pt idx="55594">
                  <c:v>191.16202264241048</c:v>
                </c:pt>
                <c:pt idx="55595">
                  <c:v>191.15048051120795</c:v>
                </c:pt>
                <c:pt idx="55596">
                  <c:v>191.13894111251756</c:v>
                </c:pt>
                <c:pt idx="55597">
                  <c:v>191.12739898131505</c:v>
                </c:pt>
                <c:pt idx="55598">
                  <c:v>191.11585685011255</c:v>
                </c:pt>
                <c:pt idx="55599">
                  <c:v>191.10431745142213</c:v>
                </c:pt>
                <c:pt idx="55600">
                  <c:v>191.10005200000001</c:v>
                </c:pt>
                <c:pt idx="55601">
                  <c:v>191.11167706650775</c:v>
                </c:pt>
                <c:pt idx="55602">
                  <c:v>191.14164883738675</c:v>
                </c:pt>
                <c:pt idx="55603">
                  <c:v>191.14242276133652</c:v>
                </c:pt>
                <c:pt idx="55604">
                  <c:v>191.14824302953789</c:v>
                </c:pt>
                <c:pt idx="55605">
                  <c:v>191.19073320143028</c:v>
                </c:pt>
                <c:pt idx="55606">
                  <c:v>191.20858799999999</c:v>
                </c:pt>
                <c:pt idx="55607">
                  <c:v>191.25815444277541</c:v>
                </c:pt>
                <c:pt idx="55608">
                  <c:v>191.30598069344458</c:v>
                </c:pt>
                <c:pt idx="55609">
                  <c:v>191.33427973228885</c:v>
                </c:pt>
                <c:pt idx="55610">
                  <c:v>191.35900509468667</c:v>
                </c:pt>
                <c:pt idx="55611">
                  <c:v>191.38373045708448</c:v>
                </c:pt>
                <c:pt idx="55612">
                  <c:v>191.40844996594006</c:v>
                </c:pt>
                <c:pt idx="55613">
                  <c:v>191.43319874250682</c:v>
                </c:pt>
                <c:pt idx="55614">
                  <c:v>191.45792410490463</c:v>
                </c:pt>
                <c:pt idx="55615">
                  <c:v>191.48264361376022</c:v>
                </c:pt>
                <c:pt idx="55616">
                  <c:v>191.50736897615803</c:v>
                </c:pt>
                <c:pt idx="55617">
                  <c:v>191.53209433855585</c:v>
                </c:pt>
                <c:pt idx="55618">
                  <c:v>191.55681384741143</c:v>
                </c:pt>
                <c:pt idx="55619">
                  <c:v>191.58153920980928</c:v>
                </c:pt>
                <c:pt idx="55620">
                  <c:v>191.6062645722071</c:v>
                </c:pt>
                <c:pt idx="55621">
                  <c:v>191.63098408106268</c:v>
                </c:pt>
                <c:pt idx="55622">
                  <c:v>191.65570944346049</c:v>
                </c:pt>
                <c:pt idx="55623">
                  <c:v>191.67528521721508</c:v>
                </c:pt>
                <c:pt idx="55624">
                  <c:v>191.67894000000001</c:v>
                </c:pt>
                <c:pt idx="55625">
                  <c:v>191.6495672067239</c:v>
                </c:pt>
                <c:pt idx="55626">
                  <c:v>191.68729563961816</c:v>
                </c:pt>
                <c:pt idx="55627">
                  <c:v>191.71199262482133</c:v>
                </c:pt>
                <c:pt idx="55628">
                  <c:v>191.68495098116807</c:v>
                </c:pt>
                <c:pt idx="55629">
                  <c:v>191.63328326251789</c:v>
                </c:pt>
                <c:pt idx="55630">
                  <c:v>191.6553457234144</c:v>
                </c:pt>
                <c:pt idx="55631">
                  <c:v>191.6299033852205</c:v>
                </c:pt>
                <c:pt idx="55632">
                  <c:v>191.62464900000001</c:v>
                </c:pt>
                <c:pt idx="55633">
                  <c:v>191.62464900000001</c:v>
                </c:pt>
                <c:pt idx="55634">
                  <c:v>191.62464900000001</c:v>
                </c:pt>
                <c:pt idx="55635">
                  <c:v>191.62464900000001</c:v>
                </c:pt>
                <c:pt idx="55636">
                  <c:v>191.61498832130653</c:v>
                </c:pt>
                <c:pt idx="55637">
                  <c:v>191.57856238726853</c:v>
                </c:pt>
                <c:pt idx="55638">
                  <c:v>191.54209332520065</c:v>
                </c:pt>
                <c:pt idx="55639">
                  <c:v>191.51611299999999</c:v>
                </c:pt>
                <c:pt idx="55640">
                  <c:v>191.50540796948022</c:v>
                </c:pt>
                <c:pt idx="55641">
                  <c:v>191.49089620095353</c:v>
                </c:pt>
                <c:pt idx="55642">
                  <c:v>191.49929421125415</c:v>
                </c:pt>
                <c:pt idx="55643">
                  <c:v>191.46758284692419</c:v>
                </c:pt>
                <c:pt idx="55644">
                  <c:v>191.46821455637664</c:v>
                </c:pt>
                <c:pt idx="55645">
                  <c:v>191.45572940295662</c:v>
                </c:pt>
                <c:pt idx="55646">
                  <c:v>191.47382575011923</c:v>
                </c:pt>
                <c:pt idx="55647">
                  <c:v>191.45561072133492</c:v>
                </c:pt>
                <c:pt idx="55648">
                  <c:v>191.45501898526078</c:v>
                </c:pt>
                <c:pt idx="55649">
                  <c:v>191.48724363753462</c:v>
                </c:pt>
                <c:pt idx="55650">
                  <c:v>191.51947592055731</c:v>
                </c:pt>
                <c:pt idx="55651">
                  <c:v>191.55173872657525</c:v>
                </c:pt>
                <c:pt idx="55652">
                  <c:v>191.58397100959795</c:v>
                </c:pt>
                <c:pt idx="55653">
                  <c:v>191.61619566187179</c:v>
                </c:pt>
                <c:pt idx="55654">
                  <c:v>191.64842794489445</c:v>
                </c:pt>
                <c:pt idx="55655">
                  <c:v>191.68066022791714</c:v>
                </c:pt>
                <c:pt idx="55656">
                  <c:v>191.71288488019098</c:v>
                </c:pt>
                <c:pt idx="55657">
                  <c:v>191.74511716321365</c:v>
                </c:pt>
                <c:pt idx="55658">
                  <c:v>191.77734944623634</c:v>
                </c:pt>
                <c:pt idx="55659">
                  <c:v>191.80957409851018</c:v>
                </c:pt>
                <c:pt idx="55660">
                  <c:v>191.84180638153285</c:v>
                </c:pt>
                <c:pt idx="55661">
                  <c:v>191.87403866455554</c:v>
                </c:pt>
                <c:pt idx="55662">
                  <c:v>191.90626331682938</c:v>
                </c:pt>
                <c:pt idx="55663">
                  <c:v>191.93852612284735</c:v>
                </c:pt>
                <c:pt idx="55664">
                  <c:v>191.97075840587001</c:v>
                </c:pt>
                <c:pt idx="55665">
                  <c:v>192.00298305814388</c:v>
                </c:pt>
                <c:pt idx="55666">
                  <c:v>192.03521534116655</c:v>
                </c:pt>
                <c:pt idx="55667">
                  <c:v>192.06744762418921</c:v>
                </c:pt>
                <c:pt idx="55668">
                  <c:v>192.09967227646308</c:v>
                </c:pt>
                <c:pt idx="55669">
                  <c:v>192.13190455948575</c:v>
                </c:pt>
                <c:pt idx="55670">
                  <c:v>192.16413684250841</c:v>
                </c:pt>
                <c:pt idx="55671">
                  <c:v>192.19636149478228</c:v>
                </c:pt>
                <c:pt idx="55672">
                  <c:v>192.22859377780495</c:v>
                </c:pt>
                <c:pt idx="55673">
                  <c:v>192.26082606082761</c:v>
                </c:pt>
                <c:pt idx="55674">
                  <c:v>192.29305071310148</c:v>
                </c:pt>
                <c:pt idx="55675">
                  <c:v>192.32528299612414</c:v>
                </c:pt>
                <c:pt idx="55676">
                  <c:v>192.35754580214211</c:v>
                </c:pt>
                <c:pt idx="55677">
                  <c:v>192.38977808516478</c:v>
                </c:pt>
                <c:pt idx="55678">
                  <c:v>192.42200273743865</c:v>
                </c:pt>
                <c:pt idx="55679">
                  <c:v>192.45423502046131</c:v>
                </c:pt>
                <c:pt idx="55680">
                  <c:v>192.48646730348398</c:v>
                </c:pt>
                <c:pt idx="55681">
                  <c:v>192.51869195575784</c:v>
                </c:pt>
                <c:pt idx="55682">
                  <c:v>192.55092423878051</c:v>
                </c:pt>
                <c:pt idx="55683">
                  <c:v>192.58315652180318</c:v>
                </c:pt>
                <c:pt idx="55684">
                  <c:v>192.61538117407704</c:v>
                </c:pt>
                <c:pt idx="55685">
                  <c:v>192.64761345709971</c:v>
                </c:pt>
                <c:pt idx="55686">
                  <c:v>192.67984574012237</c:v>
                </c:pt>
                <c:pt idx="55687">
                  <c:v>192.71468681692491</c:v>
                </c:pt>
                <c:pt idx="55688">
                  <c:v>192.77417160157367</c:v>
                </c:pt>
                <c:pt idx="55689">
                  <c:v>192.89045182857143</c:v>
                </c:pt>
                <c:pt idx="55690">
                  <c:v>192.91244092596008</c:v>
                </c:pt>
                <c:pt idx="55691">
                  <c:v>192.88818813030116</c:v>
                </c:pt>
                <c:pt idx="55692">
                  <c:v>192.9038339969278</c:v>
                </c:pt>
                <c:pt idx="55693">
                  <c:v>192.90660614838708</c:v>
                </c:pt>
                <c:pt idx="55694">
                  <c:v>192.84355349446835</c:v>
                </c:pt>
                <c:pt idx="55695">
                  <c:v>192.83135468049156</c:v>
                </c:pt>
                <c:pt idx="55696">
                  <c:v>192.84454711950846</c:v>
                </c:pt>
                <c:pt idx="55697">
                  <c:v>192.73650903171196</c:v>
                </c:pt>
                <c:pt idx="55698">
                  <c:v>192.728149</c:v>
                </c:pt>
                <c:pt idx="55699">
                  <c:v>192.66117255299159</c:v>
                </c:pt>
                <c:pt idx="55700">
                  <c:v>192.58916733228315</c:v>
                </c:pt>
                <c:pt idx="55701">
                  <c:v>192.51709392481268</c:v>
                </c:pt>
                <c:pt idx="55702">
                  <c:v>192.44508870410422</c:v>
                </c:pt>
                <c:pt idx="55703">
                  <c:v>192.37310053008628</c:v>
                </c:pt>
                <c:pt idx="55704">
                  <c:v>192.30109530937784</c:v>
                </c:pt>
                <c:pt idx="55705">
                  <c:v>192.22909008866938</c:v>
                </c:pt>
                <c:pt idx="55706">
                  <c:v>192.15710191465146</c:v>
                </c:pt>
                <c:pt idx="55707">
                  <c:v>192.085096693943</c:v>
                </c:pt>
                <c:pt idx="55708">
                  <c:v>192.01309147323457</c:v>
                </c:pt>
                <c:pt idx="55709">
                  <c:v>191.94110329921662</c:v>
                </c:pt>
                <c:pt idx="55710">
                  <c:v>191.86909807850816</c:v>
                </c:pt>
                <c:pt idx="55711">
                  <c:v>191.79709285779973</c:v>
                </c:pt>
                <c:pt idx="55712">
                  <c:v>191.72510468378178</c:v>
                </c:pt>
                <c:pt idx="55713">
                  <c:v>191.65303127631131</c:v>
                </c:pt>
                <c:pt idx="55714">
                  <c:v>191.58102605560285</c:v>
                </c:pt>
                <c:pt idx="55715">
                  <c:v>191.50903788158493</c:v>
                </c:pt>
                <c:pt idx="55716">
                  <c:v>191.43703266087647</c:v>
                </c:pt>
                <c:pt idx="55717">
                  <c:v>191.36502744016803</c:v>
                </c:pt>
                <c:pt idx="55718">
                  <c:v>191.29303926615009</c:v>
                </c:pt>
                <c:pt idx="55719">
                  <c:v>191.22103404544163</c:v>
                </c:pt>
                <c:pt idx="55720">
                  <c:v>191.14902882473319</c:v>
                </c:pt>
                <c:pt idx="55721">
                  <c:v>191.07704065071525</c:v>
                </c:pt>
                <c:pt idx="55722">
                  <c:v>191.00503543000681</c:v>
                </c:pt>
                <c:pt idx="55723">
                  <c:v>190.93303020929835</c:v>
                </c:pt>
                <c:pt idx="55724">
                  <c:v>190.86104203528043</c:v>
                </c:pt>
                <c:pt idx="55725">
                  <c:v>190.78903681457197</c:v>
                </c:pt>
                <c:pt idx="55726">
                  <c:v>190.7169634071015</c:v>
                </c:pt>
                <c:pt idx="55727">
                  <c:v>190.64495818639304</c:v>
                </c:pt>
                <c:pt idx="55728">
                  <c:v>190.57297001237509</c:v>
                </c:pt>
                <c:pt idx="55729">
                  <c:v>190.50096479166666</c:v>
                </c:pt>
                <c:pt idx="55730">
                  <c:v>190.42895957095823</c:v>
                </c:pt>
                <c:pt idx="55731">
                  <c:v>190.35697139694028</c:v>
                </c:pt>
                <c:pt idx="55732">
                  <c:v>190.28496617623182</c:v>
                </c:pt>
                <c:pt idx="55733">
                  <c:v>190.21296095552339</c:v>
                </c:pt>
                <c:pt idx="55734">
                  <c:v>190.14097278150544</c:v>
                </c:pt>
                <c:pt idx="55735">
                  <c:v>190.06896756079701</c:v>
                </c:pt>
                <c:pt idx="55736">
                  <c:v>189.99696234008854</c:v>
                </c:pt>
                <c:pt idx="55737">
                  <c:v>189.9249741660706</c:v>
                </c:pt>
                <c:pt idx="55738">
                  <c:v>189.85290075860013</c:v>
                </c:pt>
                <c:pt idx="55739">
                  <c:v>189.78089553789169</c:v>
                </c:pt>
                <c:pt idx="55740">
                  <c:v>189.70871111990465</c:v>
                </c:pt>
                <c:pt idx="55741">
                  <c:v>189.65707872627561</c:v>
                </c:pt>
                <c:pt idx="55742">
                  <c:v>189.64027087410588</c:v>
                </c:pt>
                <c:pt idx="55743">
                  <c:v>189.54879602574493</c:v>
                </c:pt>
                <c:pt idx="55744">
                  <c:v>189.55312190391035</c:v>
                </c:pt>
                <c:pt idx="55745">
                  <c:v>189.51192890462565</c:v>
                </c:pt>
                <c:pt idx="55746">
                  <c:v>189.47681950166904</c:v>
                </c:pt>
                <c:pt idx="55747">
                  <c:v>189.47499089702026</c:v>
                </c:pt>
                <c:pt idx="55748">
                  <c:v>189.44603400786838</c:v>
                </c:pt>
                <c:pt idx="55749">
                  <c:v>189.46958218774029</c:v>
                </c:pt>
                <c:pt idx="55750">
                  <c:v>189.46142220824433</c:v>
                </c:pt>
                <c:pt idx="55751">
                  <c:v>189.45325450149508</c:v>
                </c:pt>
                <c:pt idx="55752">
                  <c:v>189.44509452199912</c:v>
                </c:pt>
                <c:pt idx="55753">
                  <c:v>189.43693647431652</c:v>
                </c:pt>
                <c:pt idx="55754">
                  <c:v>189.45134570100143</c:v>
                </c:pt>
                <c:pt idx="55755">
                  <c:v>189.48528512231761</c:v>
                </c:pt>
                <c:pt idx="55756">
                  <c:v>189.50587043456497</c:v>
                </c:pt>
                <c:pt idx="55757">
                  <c:v>189.47617454816404</c:v>
                </c:pt>
                <c:pt idx="55758">
                  <c:v>189.52023479876013</c:v>
                </c:pt>
                <c:pt idx="55759">
                  <c:v>189.55865140772531</c:v>
                </c:pt>
                <c:pt idx="55760">
                  <c:v>189.59508140119189</c:v>
                </c:pt>
                <c:pt idx="55761">
                  <c:v>189.58208315116835</c:v>
                </c:pt>
                <c:pt idx="55762">
                  <c:v>189.61368561039581</c:v>
                </c:pt>
                <c:pt idx="55763">
                  <c:v>189.59989856281288</c:v>
                </c:pt>
                <c:pt idx="55764">
                  <c:v>189.60465171226861</c:v>
                </c:pt>
                <c:pt idx="55765">
                  <c:v>189.61122926655187</c:v>
                </c:pt>
                <c:pt idx="55766">
                  <c:v>189.61780837839001</c:v>
                </c:pt>
                <c:pt idx="55767">
                  <c:v>189.62438749022814</c:v>
                </c:pt>
                <c:pt idx="55768">
                  <c:v>189.63096504451141</c:v>
                </c:pt>
                <c:pt idx="55769">
                  <c:v>189.63754415634955</c:v>
                </c:pt>
                <c:pt idx="55770">
                  <c:v>189.64412326818768</c:v>
                </c:pt>
                <c:pt idx="55771">
                  <c:v>189.65070082247095</c:v>
                </c:pt>
                <c:pt idx="55772">
                  <c:v>189.65727993430909</c:v>
                </c:pt>
                <c:pt idx="55773">
                  <c:v>189.66385904614722</c:v>
                </c:pt>
                <c:pt idx="55774">
                  <c:v>189.67043660043049</c:v>
                </c:pt>
                <c:pt idx="55775">
                  <c:v>189.67701571226863</c:v>
                </c:pt>
                <c:pt idx="55776">
                  <c:v>189.68360105432632</c:v>
                </c:pt>
                <c:pt idx="55777">
                  <c:v>189.69018016616445</c:v>
                </c:pt>
                <c:pt idx="55778">
                  <c:v>189.69675772044769</c:v>
                </c:pt>
                <c:pt idx="55779">
                  <c:v>189.70333683228583</c:v>
                </c:pt>
                <c:pt idx="55780">
                  <c:v>189.70991594412399</c:v>
                </c:pt>
                <c:pt idx="55781">
                  <c:v>189.71649349840723</c:v>
                </c:pt>
                <c:pt idx="55782">
                  <c:v>189.72307261024537</c:v>
                </c:pt>
                <c:pt idx="55783">
                  <c:v>189.7296517220835</c:v>
                </c:pt>
                <c:pt idx="55784">
                  <c:v>189.73622927636677</c:v>
                </c:pt>
                <c:pt idx="55785">
                  <c:v>189.74280838820491</c:v>
                </c:pt>
                <c:pt idx="55786">
                  <c:v>189.74938750004304</c:v>
                </c:pt>
                <c:pt idx="55787">
                  <c:v>189.75596505432631</c:v>
                </c:pt>
                <c:pt idx="55788">
                  <c:v>189.762550396384</c:v>
                </c:pt>
                <c:pt idx="55789">
                  <c:v>189.76912950822214</c:v>
                </c:pt>
                <c:pt idx="55790">
                  <c:v>189.77570706250538</c:v>
                </c:pt>
                <c:pt idx="55791">
                  <c:v>189.78228617434354</c:v>
                </c:pt>
                <c:pt idx="55792">
                  <c:v>189.78886528618168</c:v>
                </c:pt>
                <c:pt idx="55793">
                  <c:v>189.79544284046491</c:v>
                </c:pt>
                <c:pt idx="55794">
                  <c:v>189.80202195230305</c:v>
                </c:pt>
                <c:pt idx="55795">
                  <c:v>189.80860106414121</c:v>
                </c:pt>
                <c:pt idx="55796">
                  <c:v>189.81517861842445</c:v>
                </c:pt>
                <c:pt idx="55797">
                  <c:v>189.82175773026259</c:v>
                </c:pt>
                <c:pt idx="55798">
                  <c:v>189.82833684210073</c:v>
                </c:pt>
                <c:pt idx="55799">
                  <c:v>189.82073161230329</c:v>
                </c:pt>
                <c:pt idx="55800">
                  <c:v>189.75461992513112</c:v>
                </c:pt>
                <c:pt idx="55801">
                  <c:v>189.7181495056019</c:v>
                </c:pt>
                <c:pt idx="55802">
                  <c:v>189.67440989818789</c:v>
                </c:pt>
                <c:pt idx="55803">
                  <c:v>189.61287329184552</c:v>
                </c:pt>
                <c:pt idx="55804">
                  <c:v>189.59074150786839</c:v>
                </c:pt>
                <c:pt idx="55805">
                  <c:v>189.562378</c:v>
                </c:pt>
                <c:pt idx="55806">
                  <c:v>189.54990622126849</c:v>
                </c:pt>
                <c:pt idx="55807">
                  <c:v>189.49096877443966</c:v>
                </c:pt>
                <c:pt idx="55808">
                  <c:v>189.4225078045292</c:v>
                </c:pt>
                <c:pt idx="55809">
                  <c:v>189.37239505770148</c:v>
                </c:pt>
                <c:pt idx="55810">
                  <c:v>189.345291</c:v>
                </c:pt>
                <c:pt idx="55811">
                  <c:v>189.33570102717522</c:v>
                </c:pt>
                <c:pt idx="55812">
                  <c:v>189.29928301430616</c:v>
                </c:pt>
                <c:pt idx="55813">
                  <c:v>189.27678819403346</c:v>
                </c:pt>
                <c:pt idx="55814">
                  <c:v>189.29060144411633</c:v>
                </c:pt>
                <c:pt idx="55815">
                  <c:v>189.30441142401688</c:v>
                </c:pt>
                <c:pt idx="55816">
                  <c:v>189.31822467409975</c:v>
                </c:pt>
                <c:pt idx="55817">
                  <c:v>189.33203792418263</c:v>
                </c:pt>
                <c:pt idx="55818">
                  <c:v>189.34584790408317</c:v>
                </c:pt>
                <c:pt idx="55819">
                  <c:v>189.35966115416605</c:v>
                </c:pt>
                <c:pt idx="55820">
                  <c:v>189.37347440424892</c:v>
                </c:pt>
                <c:pt idx="55821">
                  <c:v>189.38914655208583</c:v>
                </c:pt>
                <c:pt idx="55822">
                  <c:v>189.39958200000001</c:v>
                </c:pt>
                <c:pt idx="55823">
                  <c:v>189.41542820553173</c:v>
                </c:pt>
                <c:pt idx="55824">
                  <c:v>189.45990187553647</c:v>
                </c:pt>
                <c:pt idx="55825">
                  <c:v>189.49820024004768</c:v>
                </c:pt>
                <c:pt idx="55826">
                  <c:v>189.52475780972819</c:v>
                </c:pt>
                <c:pt idx="55827">
                  <c:v>189.59499271530757</c:v>
                </c:pt>
                <c:pt idx="55828">
                  <c:v>189.68712890965435</c:v>
                </c:pt>
                <c:pt idx="55829">
                  <c:v>189.71650117882689</c:v>
                </c:pt>
                <c:pt idx="55830">
                  <c:v>189.73536091440562</c:v>
                </c:pt>
                <c:pt idx="55831">
                  <c:v>189.79364721510657</c:v>
                </c:pt>
                <c:pt idx="55832">
                  <c:v>189.85194731791523</c:v>
                </c:pt>
                <c:pt idx="55833">
                  <c:v>189.91024742072386</c:v>
                </c:pt>
                <c:pt idx="55834">
                  <c:v>189.96853372142482</c:v>
                </c:pt>
                <c:pt idx="55835">
                  <c:v>190.02493801907033</c:v>
                </c:pt>
                <c:pt idx="55836">
                  <c:v>190.07957419122556</c:v>
                </c:pt>
                <c:pt idx="55837">
                  <c:v>190.11480432093467</c:v>
                </c:pt>
                <c:pt idx="55838">
                  <c:v>190.1330375046484</c:v>
                </c:pt>
                <c:pt idx="55839">
                  <c:v>190.17121638149737</c:v>
                </c:pt>
                <c:pt idx="55840">
                  <c:v>190.195526</c:v>
                </c:pt>
                <c:pt idx="55841">
                  <c:v>190.23648273468416</c:v>
                </c:pt>
                <c:pt idx="55842">
                  <c:v>190.29899647854077</c:v>
                </c:pt>
                <c:pt idx="55843">
                  <c:v>190.32217399999999</c:v>
                </c:pt>
                <c:pt idx="55844">
                  <c:v>190.31509467875705</c:v>
                </c:pt>
                <c:pt idx="55845">
                  <c:v>190.30294884084876</c:v>
                </c:pt>
                <c:pt idx="55846">
                  <c:v>190.29080587837558</c:v>
                </c:pt>
                <c:pt idx="55847">
                  <c:v>190.27866004046729</c:v>
                </c:pt>
                <c:pt idx="55848">
                  <c:v>190.26651420255899</c:v>
                </c:pt>
                <c:pt idx="55849">
                  <c:v>190.25437124008582</c:v>
                </c:pt>
                <c:pt idx="55850">
                  <c:v>190.24222540217752</c:v>
                </c:pt>
                <c:pt idx="55851">
                  <c:v>190.2300680625288</c:v>
                </c:pt>
                <c:pt idx="55852">
                  <c:v>190.21792222462051</c:v>
                </c:pt>
                <c:pt idx="55853">
                  <c:v>190.20577926214733</c:v>
                </c:pt>
                <c:pt idx="55854">
                  <c:v>190.19363342423904</c:v>
                </c:pt>
                <c:pt idx="55855">
                  <c:v>190.18148758633077</c:v>
                </c:pt>
                <c:pt idx="55856">
                  <c:v>190.1693446238576</c:v>
                </c:pt>
                <c:pt idx="55857">
                  <c:v>190.1571987859493</c:v>
                </c:pt>
                <c:pt idx="55858">
                  <c:v>190.14505582347613</c:v>
                </c:pt>
                <c:pt idx="55859">
                  <c:v>190.11619776585599</c:v>
                </c:pt>
                <c:pt idx="55860">
                  <c:v>190.05443364949929</c:v>
                </c:pt>
                <c:pt idx="55861">
                  <c:v>190.00715961382599</c:v>
                </c:pt>
                <c:pt idx="55862">
                  <c:v>189.91905922746781</c:v>
                </c:pt>
                <c:pt idx="55863">
                  <c:v>189.78351883834048</c:v>
                </c:pt>
                <c:pt idx="55864">
                  <c:v>189.66415633182362</c:v>
                </c:pt>
                <c:pt idx="55865">
                  <c:v>189.60811475488794</c:v>
                </c:pt>
                <c:pt idx="55866">
                  <c:v>189.50448411301861</c:v>
                </c:pt>
                <c:pt idx="55867">
                  <c:v>189.39053221907031</c:v>
                </c:pt>
                <c:pt idx="55868">
                  <c:v>189.33113244557074</c:v>
                </c:pt>
                <c:pt idx="55869">
                  <c:v>189.28820633910914</c:v>
                </c:pt>
                <c:pt idx="55870">
                  <c:v>189.24528023264756</c:v>
                </c:pt>
                <c:pt idx="55871">
                  <c:v>189.20236428861645</c:v>
                </c:pt>
                <c:pt idx="55872">
                  <c:v>189.15943818215484</c:v>
                </c:pt>
                <c:pt idx="55873">
                  <c:v>189.11651207569327</c:v>
                </c:pt>
                <c:pt idx="55874">
                  <c:v>189.07359613166216</c:v>
                </c:pt>
                <c:pt idx="55875">
                  <c:v>189.03067002520055</c:v>
                </c:pt>
                <c:pt idx="55876">
                  <c:v>188.98770326901692</c:v>
                </c:pt>
                <c:pt idx="55877">
                  <c:v>188.94477716255534</c:v>
                </c:pt>
                <c:pt idx="55878">
                  <c:v>188.90186121852423</c:v>
                </c:pt>
                <c:pt idx="55879">
                  <c:v>188.85893511206265</c:v>
                </c:pt>
                <c:pt idx="55880">
                  <c:v>188.81601916803154</c:v>
                </c:pt>
                <c:pt idx="55881">
                  <c:v>188.77309306156994</c:v>
                </c:pt>
                <c:pt idx="55882">
                  <c:v>188.73016695510836</c:v>
                </c:pt>
                <c:pt idx="55883">
                  <c:v>188.68725101107725</c:v>
                </c:pt>
                <c:pt idx="55884">
                  <c:v>188.64432490461564</c:v>
                </c:pt>
                <c:pt idx="55885">
                  <c:v>188.60139879815407</c:v>
                </c:pt>
                <c:pt idx="55886">
                  <c:v>188.55848285412296</c:v>
                </c:pt>
                <c:pt idx="55887">
                  <c:v>188.51555674766135</c:v>
                </c:pt>
                <c:pt idx="55888">
                  <c:v>188.47258999147775</c:v>
                </c:pt>
                <c:pt idx="55889">
                  <c:v>188.42966388501614</c:v>
                </c:pt>
                <c:pt idx="55890">
                  <c:v>188.38674794098503</c:v>
                </c:pt>
                <c:pt idx="55891">
                  <c:v>188.34382183452345</c:v>
                </c:pt>
                <c:pt idx="55892">
                  <c:v>188.30089572806185</c:v>
                </c:pt>
                <c:pt idx="55893">
                  <c:v>188.25797978403074</c:v>
                </c:pt>
                <c:pt idx="55894">
                  <c:v>188.21505367756916</c:v>
                </c:pt>
                <c:pt idx="55895">
                  <c:v>188.17212757110755</c:v>
                </c:pt>
                <c:pt idx="55896">
                  <c:v>188.12921162707647</c:v>
                </c:pt>
                <c:pt idx="55897">
                  <c:v>188.08628552061487</c:v>
                </c:pt>
                <c:pt idx="55898">
                  <c:v>188.04335941415326</c:v>
                </c:pt>
                <c:pt idx="55899">
                  <c:v>188.00044347012218</c:v>
                </c:pt>
                <c:pt idx="55900">
                  <c:v>187.95751736366057</c:v>
                </c:pt>
                <c:pt idx="55901">
                  <c:v>187.91455060747694</c:v>
                </c:pt>
                <c:pt idx="55902">
                  <c:v>187.87163466344586</c:v>
                </c:pt>
                <c:pt idx="55903">
                  <c:v>187.82870855698425</c:v>
                </c:pt>
                <c:pt idx="55904">
                  <c:v>187.78578245052265</c:v>
                </c:pt>
                <c:pt idx="55905">
                  <c:v>187.74286650649157</c:v>
                </c:pt>
                <c:pt idx="55906">
                  <c:v>187.69994040002996</c:v>
                </c:pt>
                <c:pt idx="55907">
                  <c:v>187.65701429356835</c:v>
                </c:pt>
                <c:pt idx="55908">
                  <c:v>187.61409834953727</c:v>
                </c:pt>
                <c:pt idx="55909">
                  <c:v>187.57117224307567</c:v>
                </c:pt>
                <c:pt idx="55910">
                  <c:v>187.52824613661406</c:v>
                </c:pt>
                <c:pt idx="55911">
                  <c:v>187.48533019258298</c:v>
                </c:pt>
                <c:pt idx="55912">
                  <c:v>187.44240408612137</c:v>
                </c:pt>
                <c:pt idx="55913">
                  <c:v>187.39943732993774</c:v>
                </c:pt>
                <c:pt idx="55914">
                  <c:v>187.35651122347613</c:v>
                </c:pt>
                <c:pt idx="55915">
                  <c:v>187.31359527944505</c:v>
                </c:pt>
                <c:pt idx="55916">
                  <c:v>187.27066917298345</c:v>
                </c:pt>
                <c:pt idx="55917">
                  <c:v>187.22774306652184</c:v>
                </c:pt>
                <c:pt idx="55918">
                  <c:v>187.18482712249076</c:v>
                </c:pt>
                <c:pt idx="55919">
                  <c:v>187.14190101602915</c:v>
                </c:pt>
                <c:pt idx="55920">
                  <c:v>187.09897490956757</c:v>
                </c:pt>
                <c:pt idx="55921">
                  <c:v>187.05605896553647</c:v>
                </c:pt>
                <c:pt idx="55922">
                  <c:v>187.01313285907486</c:v>
                </c:pt>
                <c:pt idx="55923">
                  <c:v>186.97020675261328</c:v>
                </c:pt>
                <c:pt idx="55924">
                  <c:v>186.92729080858217</c:v>
                </c:pt>
                <c:pt idx="55925">
                  <c:v>186.85862894134476</c:v>
                </c:pt>
                <c:pt idx="55926">
                  <c:v>186.81727975971393</c:v>
                </c:pt>
                <c:pt idx="55927">
                  <c:v>186.53882444615382</c:v>
                </c:pt>
                <c:pt idx="55928">
                  <c:v>186.48576527685208</c:v>
                </c:pt>
                <c:pt idx="55929">
                  <c:v>186.44540364214302</c:v>
                </c:pt>
                <c:pt idx="55930">
                  <c:v>186.31973385333333</c:v>
                </c:pt>
                <c:pt idx="55931">
                  <c:v>186.35097135067932</c:v>
                </c:pt>
                <c:pt idx="55932">
                  <c:v>186.22301778492692</c:v>
                </c:pt>
                <c:pt idx="55933">
                  <c:v>186.18347773589741</c:v>
                </c:pt>
                <c:pt idx="55934">
                  <c:v>186.09768362766528</c:v>
                </c:pt>
                <c:pt idx="55935">
                  <c:v>186.08857493601158</c:v>
                </c:pt>
                <c:pt idx="55936">
                  <c:v>186.07946840077162</c:v>
                </c:pt>
                <c:pt idx="55937">
                  <c:v>186.07035970911789</c:v>
                </c:pt>
                <c:pt idx="55938">
                  <c:v>186.0612510174642</c:v>
                </c:pt>
                <c:pt idx="55939">
                  <c:v>186.05214448222424</c:v>
                </c:pt>
                <c:pt idx="55940">
                  <c:v>186.04303579057054</c:v>
                </c:pt>
                <c:pt idx="55941">
                  <c:v>186.03392709891682</c:v>
                </c:pt>
                <c:pt idx="55942">
                  <c:v>186.02482056367685</c:v>
                </c:pt>
                <c:pt idx="55943">
                  <c:v>186.01571187202316</c:v>
                </c:pt>
                <c:pt idx="55944">
                  <c:v>186.00659455471447</c:v>
                </c:pt>
                <c:pt idx="55945">
                  <c:v>185.9974880194745</c:v>
                </c:pt>
                <c:pt idx="55946">
                  <c:v>185.98837932782081</c:v>
                </c:pt>
                <c:pt idx="55947">
                  <c:v>185.97927063616709</c:v>
                </c:pt>
                <c:pt idx="55948">
                  <c:v>185.97016410092712</c:v>
                </c:pt>
                <c:pt idx="55949">
                  <c:v>185.96105540927343</c:v>
                </c:pt>
                <c:pt idx="55950">
                  <c:v>185.95194671761971</c:v>
                </c:pt>
                <c:pt idx="55951">
                  <c:v>185.94284018237974</c:v>
                </c:pt>
                <c:pt idx="55952">
                  <c:v>185.93373149072605</c:v>
                </c:pt>
                <c:pt idx="55953">
                  <c:v>185.92462279907232</c:v>
                </c:pt>
                <c:pt idx="55954">
                  <c:v>185.91551626383236</c:v>
                </c:pt>
                <c:pt idx="55955">
                  <c:v>185.90640757217867</c:v>
                </c:pt>
                <c:pt idx="55956">
                  <c:v>185.89729025486997</c:v>
                </c:pt>
                <c:pt idx="55957">
                  <c:v>185.88818156321628</c:v>
                </c:pt>
                <c:pt idx="55958">
                  <c:v>185.87907502797631</c:v>
                </c:pt>
                <c:pt idx="55959">
                  <c:v>185.86996633632262</c:v>
                </c:pt>
                <c:pt idx="55960">
                  <c:v>185.8608576446689</c:v>
                </c:pt>
                <c:pt idx="55961">
                  <c:v>185.85175110942893</c:v>
                </c:pt>
                <c:pt idx="55962">
                  <c:v>185.84264241777524</c:v>
                </c:pt>
                <c:pt idx="55963">
                  <c:v>185.83353372612152</c:v>
                </c:pt>
                <c:pt idx="55964">
                  <c:v>185.82442719088155</c:v>
                </c:pt>
                <c:pt idx="55965">
                  <c:v>185.81531849922786</c:v>
                </c:pt>
                <c:pt idx="55966">
                  <c:v>185.80620980757413</c:v>
                </c:pt>
                <c:pt idx="55967">
                  <c:v>185.79710327233417</c:v>
                </c:pt>
                <c:pt idx="55968">
                  <c:v>185.78799458068048</c:v>
                </c:pt>
                <c:pt idx="55969">
                  <c:v>185.77887726337178</c:v>
                </c:pt>
                <c:pt idx="55970">
                  <c:v>185.76977072813182</c:v>
                </c:pt>
                <c:pt idx="55971">
                  <c:v>185.80284180352885</c:v>
                </c:pt>
                <c:pt idx="55972">
                  <c:v>185.89584103289633</c:v>
                </c:pt>
                <c:pt idx="55973">
                  <c:v>185.91404999427755</c:v>
                </c:pt>
                <c:pt idx="55974">
                  <c:v>185.93227113304721</c:v>
                </c:pt>
                <c:pt idx="55975">
                  <c:v>185.96888406008586</c:v>
                </c:pt>
                <c:pt idx="55976">
                  <c:v>186.03548660333729</c:v>
                </c:pt>
                <c:pt idx="55977">
                  <c:v>186.07737986790653</c:v>
                </c:pt>
                <c:pt idx="55978">
                  <c:v>186.12164789079637</c:v>
                </c:pt>
                <c:pt idx="55979">
                  <c:v>186.18616865864124</c:v>
                </c:pt>
                <c:pt idx="55980">
                  <c:v>186.20085799320117</c:v>
                </c:pt>
                <c:pt idx="55981">
                  <c:v>186.2095970998686</c:v>
                </c:pt>
                <c:pt idx="55982">
                  <c:v>186.21832793869621</c:v>
                </c:pt>
                <c:pt idx="55983">
                  <c:v>186.22705671056389</c:v>
                </c:pt>
                <c:pt idx="55984">
                  <c:v>186.24627045636623</c:v>
                </c:pt>
                <c:pt idx="55985">
                  <c:v>186.31379815641392</c:v>
                </c:pt>
                <c:pt idx="55986">
                  <c:v>186.39509118590803</c:v>
                </c:pt>
                <c:pt idx="55987">
                  <c:v>186.38877040514109</c:v>
                </c:pt>
                <c:pt idx="55988">
                  <c:v>186.38244962437415</c:v>
                </c:pt>
                <c:pt idx="55989">
                  <c:v>186.37613034000418</c:v>
                </c:pt>
                <c:pt idx="55990">
                  <c:v>186.36980955923727</c:v>
                </c:pt>
                <c:pt idx="55991">
                  <c:v>186.36348877847033</c:v>
                </c:pt>
                <c:pt idx="55992">
                  <c:v>186.35716949410036</c:v>
                </c:pt>
                <c:pt idx="55993">
                  <c:v>186.35084871333345</c:v>
                </c:pt>
                <c:pt idx="55994">
                  <c:v>186.34452194697866</c:v>
                </c:pt>
                <c:pt idx="55995">
                  <c:v>186.33820266260869</c:v>
                </c:pt>
                <c:pt idx="55996">
                  <c:v>186.33188188184175</c:v>
                </c:pt>
                <c:pt idx="55997">
                  <c:v>186.32556110107484</c:v>
                </c:pt>
                <c:pt idx="55998">
                  <c:v>186.31924181670487</c:v>
                </c:pt>
                <c:pt idx="55999">
                  <c:v>186.31292103593793</c:v>
                </c:pt>
                <c:pt idx="56000">
                  <c:v>186.30660025517102</c:v>
                </c:pt>
                <c:pt idx="56001">
                  <c:v>186.30028097080105</c:v>
                </c:pt>
                <c:pt idx="56002">
                  <c:v>186.29396019003411</c:v>
                </c:pt>
                <c:pt idx="56003">
                  <c:v>186.28763940926717</c:v>
                </c:pt>
                <c:pt idx="56004">
                  <c:v>186.28132012489721</c:v>
                </c:pt>
                <c:pt idx="56005">
                  <c:v>186.27499934413029</c:v>
                </c:pt>
                <c:pt idx="56006">
                  <c:v>186.2686725777755</c:v>
                </c:pt>
                <c:pt idx="56007">
                  <c:v>186.26235179700859</c:v>
                </c:pt>
                <c:pt idx="56008">
                  <c:v>186.25603251263863</c:v>
                </c:pt>
                <c:pt idx="56009">
                  <c:v>186.24971173187168</c:v>
                </c:pt>
                <c:pt idx="56010">
                  <c:v>186.24339095110474</c:v>
                </c:pt>
                <c:pt idx="56011">
                  <c:v>186.23707166673478</c:v>
                </c:pt>
                <c:pt idx="56012">
                  <c:v>186.23075088596786</c:v>
                </c:pt>
                <c:pt idx="56013">
                  <c:v>186.22443010520092</c:v>
                </c:pt>
                <c:pt idx="56014">
                  <c:v>186.21811082083096</c:v>
                </c:pt>
                <c:pt idx="56015">
                  <c:v>186.21179004006405</c:v>
                </c:pt>
                <c:pt idx="56016">
                  <c:v>186.2054692592971</c:v>
                </c:pt>
                <c:pt idx="56017">
                  <c:v>186.19914997492714</c:v>
                </c:pt>
                <c:pt idx="56018">
                  <c:v>186.1928291941602</c:v>
                </c:pt>
                <c:pt idx="56019">
                  <c:v>186.18650242780544</c:v>
                </c:pt>
                <c:pt idx="56020">
                  <c:v>186.18018314343547</c:v>
                </c:pt>
                <c:pt idx="56021">
                  <c:v>186.16122229753162</c:v>
                </c:pt>
                <c:pt idx="56022">
                  <c:v>186.15490151676471</c:v>
                </c:pt>
                <c:pt idx="56023">
                  <c:v>186.14858073599777</c:v>
                </c:pt>
                <c:pt idx="56024">
                  <c:v>186.1422614516278</c:v>
                </c:pt>
                <c:pt idx="56025">
                  <c:v>186.13594067086089</c:v>
                </c:pt>
                <c:pt idx="56026">
                  <c:v>186.12961989009395</c:v>
                </c:pt>
                <c:pt idx="56027">
                  <c:v>186.12330060572398</c:v>
                </c:pt>
                <c:pt idx="56028">
                  <c:v>186.11697982495704</c:v>
                </c:pt>
                <c:pt idx="56029">
                  <c:v>186.11065305860228</c:v>
                </c:pt>
                <c:pt idx="56030">
                  <c:v>186.10433227783534</c:v>
                </c:pt>
                <c:pt idx="56031">
                  <c:v>186.09801299346537</c:v>
                </c:pt>
                <c:pt idx="56032">
                  <c:v>186.09169221269846</c:v>
                </c:pt>
                <c:pt idx="56033">
                  <c:v>186.07839304625656</c:v>
                </c:pt>
                <c:pt idx="56034">
                  <c:v>186.03854087651968</c:v>
                </c:pt>
                <c:pt idx="56035">
                  <c:v>186.02765508845971</c:v>
                </c:pt>
                <c:pt idx="56036">
                  <c:v>185.99051782331904</c:v>
                </c:pt>
                <c:pt idx="56037">
                  <c:v>185.95124899833135</c:v>
                </c:pt>
                <c:pt idx="56038">
                  <c:v>185.92170740200288</c:v>
                </c:pt>
                <c:pt idx="56039">
                  <c:v>185.88526998497855</c:v>
                </c:pt>
                <c:pt idx="56040">
                  <c:v>185.89514717978065</c:v>
                </c:pt>
                <c:pt idx="56041">
                  <c:v>185.87306826722289</c:v>
                </c:pt>
                <c:pt idx="56042">
                  <c:v>185.85632498294876</c:v>
                </c:pt>
                <c:pt idx="56043">
                  <c:v>185.86003449404907</c:v>
                </c:pt>
                <c:pt idx="56044">
                  <c:v>185.863744883556</c:v>
                </c:pt>
                <c:pt idx="56045">
                  <c:v>185.86745527306292</c:v>
                </c:pt>
                <c:pt idx="56046">
                  <c:v>185.87116478416323</c:v>
                </c:pt>
                <c:pt idx="56047">
                  <c:v>185.84370624791418</c:v>
                </c:pt>
                <c:pt idx="56048">
                  <c:v>185.82839377679707</c:v>
                </c:pt>
                <c:pt idx="56049">
                  <c:v>185.81892269018905</c:v>
                </c:pt>
                <c:pt idx="56050">
                  <c:v>185.80944936084208</c:v>
                </c:pt>
                <c:pt idx="56051">
                  <c:v>185.79997603149513</c:v>
                </c:pt>
                <c:pt idx="56052">
                  <c:v>185.79050494488712</c:v>
                </c:pt>
                <c:pt idx="56053">
                  <c:v>185.78103161554014</c:v>
                </c:pt>
                <c:pt idx="56054">
                  <c:v>185.77154931523734</c:v>
                </c:pt>
                <c:pt idx="56055">
                  <c:v>185.76207598589036</c:v>
                </c:pt>
                <c:pt idx="56056">
                  <c:v>185.75260489928235</c:v>
                </c:pt>
                <c:pt idx="56057">
                  <c:v>185.74313156993537</c:v>
                </c:pt>
                <c:pt idx="56058">
                  <c:v>185.73365824058843</c:v>
                </c:pt>
                <c:pt idx="56059">
                  <c:v>185.72418715398041</c:v>
                </c:pt>
                <c:pt idx="56060">
                  <c:v>185.71471382463344</c:v>
                </c:pt>
                <c:pt idx="56061">
                  <c:v>185.70524049528646</c:v>
                </c:pt>
                <c:pt idx="56062">
                  <c:v>185.69576940867844</c:v>
                </c:pt>
                <c:pt idx="56063">
                  <c:v>185.68629607933147</c:v>
                </c:pt>
                <c:pt idx="56064">
                  <c:v>185.6768227499845</c:v>
                </c:pt>
                <c:pt idx="56065">
                  <c:v>185.66735166337648</c:v>
                </c:pt>
                <c:pt idx="56066">
                  <c:v>185.6578783340295</c:v>
                </c:pt>
                <c:pt idx="56067">
                  <c:v>185.64839603372673</c:v>
                </c:pt>
                <c:pt idx="56068">
                  <c:v>185.63892494711871</c:v>
                </c:pt>
                <c:pt idx="56069">
                  <c:v>185.62945161777174</c:v>
                </c:pt>
                <c:pt idx="56070">
                  <c:v>185.61997828842476</c:v>
                </c:pt>
                <c:pt idx="56071">
                  <c:v>185.61050720181674</c:v>
                </c:pt>
                <c:pt idx="56072">
                  <c:v>185.60103387246977</c:v>
                </c:pt>
                <c:pt idx="56073">
                  <c:v>185.5915605431228</c:v>
                </c:pt>
                <c:pt idx="56074">
                  <c:v>185.58208945651478</c:v>
                </c:pt>
                <c:pt idx="56075">
                  <c:v>185.57261612716781</c:v>
                </c:pt>
                <c:pt idx="56076">
                  <c:v>185.56314279782086</c:v>
                </c:pt>
                <c:pt idx="56077">
                  <c:v>185.55367171121284</c:v>
                </c:pt>
                <c:pt idx="56078">
                  <c:v>185.54419838186587</c:v>
                </c:pt>
                <c:pt idx="56079">
                  <c:v>185.53471608156306</c:v>
                </c:pt>
                <c:pt idx="56080">
                  <c:v>185.52524275221609</c:v>
                </c:pt>
                <c:pt idx="56081">
                  <c:v>185.51577166560807</c:v>
                </c:pt>
                <c:pt idx="56082">
                  <c:v>185.50629833626112</c:v>
                </c:pt>
                <c:pt idx="56083">
                  <c:v>185.49682500691415</c:v>
                </c:pt>
                <c:pt idx="56084">
                  <c:v>185.48735392030613</c:v>
                </c:pt>
                <c:pt idx="56085">
                  <c:v>185.47788059095916</c:v>
                </c:pt>
                <c:pt idx="56086">
                  <c:v>185.46840726161219</c:v>
                </c:pt>
                <c:pt idx="56087">
                  <c:v>185.45893617500417</c:v>
                </c:pt>
                <c:pt idx="56088">
                  <c:v>185.44946284565719</c:v>
                </c:pt>
                <c:pt idx="56089">
                  <c:v>185.43998951631022</c:v>
                </c:pt>
                <c:pt idx="56090">
                  <c:v>185.4305184297022</c:v>
                </c:pt>
                <c:pt idx="56091">
                  <c:v>185.42104510035523</c:v>
                </c:pt>
                <c:pt idx="56092">
                  <c:v>185.41156280005245</c:v>
                </c:pt>
                <c:pt idx="56093">
                  <c:v>185.40209171344443</c:v>
                </c:pt>
                <c:pt idx="56094">
                  <c:v>185.39261838409746</c:v>
                </c:pt>
                <c:pt idx="56095">
                  <c:v>185.38314505475049</c:v>
                </c:pt>
                <c:pt idx="56096">
                  <c:v>185.37367396814247</c:v>
                </c:pt>
                <c:pt idx="56097">
                  <c:v>185.3581024334764</c:v>
                </c:pt>
                <c:pt idx="56098">
                  <c:v>185.3137913671037</c:v>
                </c:pt>
                <c:pt idx="56099">
                  <c:v>185.32117283547925</c:v>
                </c:pt>
                <c:pt idx="56100">
                  <c:v>185.27786325274201</c:v>
                </c:pt>
                <c:pt idx="56101">
                  <c:v>185.28718622079163</c:v>
                </c:pt>
                <c:pt idx="56102">
                  <c:v>185.25075936638856</c:v>
                </c:pt>
                <c:pt idx="56103">
                  <c:v>185.21754502956605</c:v>
                </c:pt>
                <c:pt idx="56104">
                  <c:v>185.1858443676681</c:v>
                </c:pt>
                <c:pt idx="56105">
                  <c:v>185.12618419666271</c:v>
                </c:pt>
                <c:pt idx="56106">
                  <c:v>185.18457000000001</c:v>
                </c:pt>
                <c:pt idx="56107">
                  <c:v>185.18457000000001</c:v>
                </c:pt>
                <c:pt idx="56108">
                  <c:v>185.18457000000001</c:v>
                </c:pt>
                <c:pt idx="56109">
                  <c:v>185.18457000000001</c:v>
                </c:pt>
                <c:pt idx="56110">
                  <c:v>185.18457000000001</c:v>
                </c:pt>
                <c:pt idx="56111">
                  <c:v>185.14636481406436</c:v>
                </c:pt>
                <c:pt idx="56112">
                  <c:v>185.10253451382928</c:v>
                </c:pt>
                <c:pt idx="56113">
                  <c:v>185.07450880066764</c:v>
                </c:pt>
                <c:pt idx="56114">
                  <c:v>185.0281423197425</c:v>
                </c:pt>
                <c:pt idx="56115">
                  <c:v>185.01372878164483</c:v>
                </c:pt>
                <c:pt idx="56116">
                  <c:v>185.01156254554127</c:v>
                </c:pt>
                <c:pt idx="56117">
                  <c:v>184.98301741249404</c:v>
                </c:pt>
                <c:pt idx="56118">
                  <c:v>184.967499</c:v>
                </c:pt>
                <c:pt idx="56119">
                  <c:v>184.95692314258466</c:v>
                </c:pt>
                <c:pt idx="56120">
                  <c:v>184.938702920124</c:v>
                </c:pt>
                <c:pt idx="56121">
                  <c:v>184.92867739475597</c:v>
                </c:pt>
                <c:pt idx="56122">
                  <c:v>184.92423377829468</c:v>
                </c:pt>
                <c:pt idx="56123">
                  <c:v>184.91979016183336</c:v>
                </c:pt>
                <c:pt idx="56124">
                  <c:v>184.91534759736462</c:v>
                </c:pt>
                <c:pt idx="56125">
                  <c:v>184.91090398090333</c:v>
                </c:pt>
                <c:pt idx="56126">
                  <c:v>184.90646036444201</c:v>
                </c:pt>
                <c:pt idx="56127">
                  <c:v>184.90201779997327</c:v>
                </c:pt>
                <c:pt idx="56128">
                  <c:v>184.89757418351195</c:v>
                </c:pt>
                <c:pt idx="56129">
                  <c:v>184.89312635908053</c:v>
                </c:pt>
                <c:pt idx="56130">
                  <c:v>184.88868274261924</c:v>
                </c:pt>
                <c:pt idx="56131">
                  <c:v>184.88424017815046</c:v>
                </c:pt>
                <c:pt idx="56132">
                  <c:v>184.87979656168918</c:v>
                </c:pt>
                <c:pt idx="56133">
                  <c:v>184.87535294522786</c:v>
                </c:pt>
                <c:pt idx="56134">
                  <c:v>184.87091038075911</c:v>
                </c:pt>
                <c:pt idx="56135">
                  <c:v>184.8664667642978</c:v>
                </c:pt>
                <c:pt idx="56136">
                  <c:v>184.86202314783651</c:v>
                </c:pt>
                <c:pt idx="56137">
                  <c:v>184.85758058336774</c:v>
                </c:pt>
                <c:pt idx="56138">
                  <c:v>184.85313696690645</c:v>
                </c:pt>
                <c:pt idx="56139">
                  <c:v>184.84869335044516</c:v>
                </c:pt>
                <c:pt idx="56140">
                  <c:v>184.84425078597639</c:v>
                </c:pt>
                <c:pt idx="56141">
                  <c:v>184.83980296154496</c:v>
                </c:pt>
                <c:pt idx="56142">
                  <c:v>184.83535934508365</c:v>
                </c:pt>
                <c:pt idx="56143">
                  <c:v>184.8309167806149</c:v>
                </c:pt>
                <c:pt idx="56144">
                  <c:v>184.82647316415358</c:v>
                </c:pt>
                <c:pt idx="56145">
                  <c:v>184.8220295476923</c:v>
                </c:pt>
                <c:pt idx="56146">
                  <c:v>184.81758698322352</c:v>
                </c:pt>
                <c:pt idx="56147">
                  <c:v>184.81314336676223</c:v>
                </c:pt>
                <c:pt idx="56148">
                  <c:v>184.80869975030095</c:v>
                </c:pt>
                <c:pt idx="56149">
                  <c:v>184.80425718583217</c:v>
                </c:pt>
                <c:pt idx="56150">
                  <c:v>184.79981356937088</c:v>
                </c:pt>
                <c:pt idx="56151">
                  <c:v>184.79536995290957</c:v>
                </c:pt>
                <c:pt idx="56152">
                  <c:v>184.79092738844082</c:v>
                </c:pt>
                <c:pt idx="56153">
                  <c:v>184.7864837719795</c:v>
                </c:pt>
                <c:pt idx="56154">
                  <c:v>184.78203594754808</c:v>
                </c:pt>
                <c:pt idx="56155">
                  <c:v>184.77759233108679</c:v>
                </c:pt>
                <c:pt idx="56156">
                  <c:v>184.77314976661802</c:v>
                </c:pt>
                <c:pt idx="56157">
                  <c:v>184.76870615015673</c:v>
                </c:pt>
                <c:pt idx="56158">
                  <c:v>184.76426253369542</c:v>
                </c:pt>
                <c:pt idx="56159">
                  <c:v>184.75981996922667</c:v>
                </c:pt>
                <c:pt idx="56160">
                  <c:v>184.75537635276538</c:v>
                </c:pt>
                <c:pt idx="56161">
                  <c:v>184.75093273630407</c:v>
                </c:pt>
                <c:pt idx="56162">
                  <c:v>184.7021808888889</c:v>
                </c:pt>
                <c:pt idx="56163">
                  <c:v>184.69615200000001</c:v>
                </c:pt>
                <c:pt idx="56164">
                  <c:v>184.67981077568535</c:v>
                </c:pt>
                <c:pt idx="56165">
                  <c:v>184.6616027081545</c:v>
                </c:pt>
                <c:pt idx="56166">
                  <c:v>184.64336035097759</c:v>
                </c:pt>
                <c:pt idx="56167">
                  <c:v>184.641876</c:v>
                </c:pt>
                <c:pt idx="56168">
                  <c:v>184.65873891750121</c:v>
                </c:pt>
                <c:pt idx="56169">
                  <c:v>184.60899589985695</c:v>
                </c:pt>
                <c:pt idx="56170">
                  <c:v>184.58857532188841</c:v>
                </c:pt>
                <c:pt idx="56171">
                  <c:v>184.59633740890928</c:v>
                </c:pt>
                <c:pt idx="56172">
                  <c:v>184.60556998114666</c:v>
                </c:pt>
                <c:pt idx="56173">
                  <c:v>184.61480255338404</c:v>
                </c:pt>
                <c:pt idx="56174">
                  <c:v>184.62403293987987</c:v>
                </c:pt>
                <c:pt idx="56175">
                  <c:v>184.63326551211725</c:v>
                </c:pt>
                <c:pt idx="56176">
                  <c:v>184.64249808435463</c:v>
                </c:pt>
                <c:pt idx="56177">
                  <c:v>184.65172847085046</c:v>
                </c:pt>
                <c:pt idx="56178">
                  <c:v>184.66096104308784</c:v>
                </c:pt>
                <c:pt idx="56179">
                  <c:v>184.67020235829133</c:v>
                </c:pt>
                <c:pt idx="56180">
                  <c:v>184.67943493052871</c:v>
                </c:pt>
                <c:pt idx="56181">
                  <c:v>184.68866531702454</c:v>
                </c:pt>
                <c:pt idx="56182">
                  <c:v>184.69789788926192</c:v>
                </c:pt>
                <c:pt idx="56183">
                  <c:v>184.7071304614993</c:v>
                </c:pt>
                <c:pt idx="56184">
                  <c:v>184.71636084799513</c:v>
                </c:pt>
                <c:pt idx="56185">
                  <c:v>184.72559342023251</c:v>
                </c:pt>
                <c:pt idx="56186">
                  <c:v>184.73482599246989</c:v>
                </c:pt>
                <c:pt idx="56187">
                  <c:v>184.74405637896572</c:v>
                </c:pt>
                <c:pt idx="56188">
                  <c:v>184.7532889512031</c:v>
                </c:pt>
                <c:pt idx="56189">
                  <c:v>184.76252152344048</c:v>
                </c:pt>
                <c:pt idx="56190">
                  <c:v>184.77175190993631</c:v>
                </c:pt>
                <c:pt idx="56191">
                  <c:v>184.78099322513981</c:v>
                </c:pt>
                <c:pt idx="56192">
                  <c:v>184.79022579737719</c:v>
                </c:pt>
                <c:pt idx="56193">
                  <c:v>184.79945618387305</c:v>
                </c:pt>
                <c:pt idx="56194">
                  <c:v>184.8086887561104</c:v>
                </c:pt>
                <c:pt idx="56195">
                  <c:v>184.81792132834778</c:v>
                </c:pt>
                <c:pt idx="56196">
                  <c:v>184.82715171484364</c:v>
                </c:pt>
                <c:pt idx="56197">
                  <c:v>184.83638428708099</c:v>
                </c:pt>
                <c:pt idx="56198">
                  <c:v>184.84561685931837</c:v>
                </c:pt>
                <c:pt idx="56199">
                  <c:v>184.8548472458142</c:v>
                </c:pt>
                <c:pt idx="56200">
                  <c:v>184.86407981805158</c:v>
                </c:pt>
                <c:pt idx="56201">
                  <c:v>184.87331239028896</c:v>
                </c:pt>
                <c:pt idx="56202">
                  <c:v>184.88254277678479</c:v>
                </c:pt>
                <c:pt idx="56203">
                  <c:v>184.89177534902217</c:v>
                </c:pt>
                <c:pt idx="56204">
                  <c:v>184.90101666422569</c:v>
                </c:pt>
                <c:pt idx="56205">
                  <c:v>184.91024923646305</c:v>
                </c:pt>
                <c:pt idx="56206">
                  <c:v>184.9194796229589</c:v>
                </c:pt>
                <c:pt idx="56207">
                  <c:v>184.92871219519628</c:v>
                </c:pt>
                <c:pt idx="56208">
                  <c:v>184.93794476743363</c:v>
                </c:pt>
                <c:pt idx="56209">
                  <c:v>184.94717515392949</c:v>
                </c:pt>
                <c:pt idx="56210">
                  <c:v>184.95640772616684</c:v>
                </c:pt>
                <c:pt idx="56211">
                  <c:v>184.96564029840422</c:v>
                </c:pt>
                <c:pt idx="56212">
                  <c:v>184.97487068490008</c:v>
                </c:pt>
                <c:pt idx="56213">
                  <c:v>184.98410325713743</c:v>
                </c:pt>
                <c:pt idx="56214">
                  <c:v>184.99333582937481</c:v>
                </c:pt>
                <c:pt idx="56215">
                  <c:v>185.00256621587067</c:v>
                </c:pt>
                <c:pt idx="56216">
                  <c:v>185.01180753107417</c:v>
                </c:pt>
                <c:pt idx="56217">
                  <c:v>185.02104010331155</c:v>
                </c:pt>
                <c:pt idx="56218">
                  <c:v>185.03027048980738</c:v>
                </c:pt>
                <c:pt idx="56219">
                  <c:v>185.03950306204476</c:v>
                </c:pt>
                <c:pt idx="56220">
                  <c:v>185.04873563428214</c:v>
                </c:pt>
                <c:pt idx="56221">
                  <c:v>185.05796602077797</c:v>
                </c:pt>
                <c:pt idx="56222">
                  <c:v>185.06719859301535</c:v>
                </c:pt>
                <c:pt idx="56223">
                  <c:v>185.07643116525273</c:v>
                </c:pt>
                <c:pt idx="56224">
                  <c:v>185.08566155174856</c:v>
                </c:pt>
                <c:pt idx="56225">
                  <c:v>185.09104509680498</c:v>
                </c:pt>
                <c:pt idx="56226">
                  <c:v>185.05294402145924</c:v>
                </c:pt>
                <c:pt idx="56227">
                  <c:v>184.93122360727543</c:v>
                </c:pt>
                <c:pt idx="56228">
                  <c:v>184.85990382912334</c:v>
                </c:pt>
                <c:pt idx="56229">
                  <c:v>184.86876522882616</c:v>
                </c:pt>
                <c:pt idx="56230">
                  <c:v>184.78358540757239</c:v>
                </c:pt>
                <c:pt idx="56231">
                  <c:v>184.8123655334324</c:v>
                </c:pt>
                <c:pt idx="56232">
                  <c:v>184.72963171768203</c:v>
                </c:pt>
                <c:pt idx="56233">
                  <c:v>184.71663486265777</c:v>
                </c:pt>
                <c:pt idx="56234">
                  <c:v>184.82155453041233</c:v>
                </c:pt>
                <c:pt idx="56235">
                  <c:v>184.81333350551117</c:v>
                </c:pt>
                <c:pt idx="56236">
                  <c:v>184.80511248061001</c:v>
                </c:pt>
                <c:pt idx="56237">
                  <c:v>184.79689340197422</c:v>
                </c:pt>
                <c:pt idx="56238">
                  <c:v>184.78867237707308</c:v>
                </c:pt>
                <c:pt idx="56239">
                  <c:v>184.78045135217192</c:v>
                </c:pt>
                <c:pt idx="56240">
                  <c:v>184.77223227353613</c:v>
                </c:pt>
                <c:pt idx="56241">
                  <c:v>184.76400346357352</c:v>
                </c:pt>
                <c:pt idx="56242">
                  <c:v>184.75578243867236</c:v>
                </c:pt>
                <c:pt idx="56243">
                  <c:v>184.74756336003657</c:v>
                </c:pt>
                <c:pt idx="56244">
                  <c:v>184.73934233513543</c:v>
                </c:pt>
                <c:pt idx="56245">
                  <c:v>184.73112131023427</c:v>
                </c:pt>
                <c:pt idx="56246">
                  <c:v>184.72290223159848</c:v>
                </c:pt>
                <c:pt idx="56247">
                  <c:v>184.71468120669732</c:v>
                </c:pt>
                <c:pt idx="56248">
                  <c:v>184.70646018179616</c:v>
                </c:pt>
                <c:pt idx="56249">
                  <c:v>184.6982411031604</c:v>
                </c:pt>
                <c:pt idx="56250">
                  <c:v>184.69002007825924</c:v>
                </c:pt>
                <c:pt idx="56251">
                  <c:v>184.68179905335808</c:v>
                </c:pt>
                <c:pt idx="56252">
                  <c:v>184.67357997472229</c:v>
                </c:pt>
                <c:pt idx="56253">
                  <c:v>184.66535894982113</c:v>
                </c:pt>
                <c:pt idx="56254">
                  <c:v>184.65713013985851</c:v>
                </c:pt>
                <c:pt idx="56255">
                  <c:v>184.64890911495738</c:v>
                </c:pt>
                <c:pt idx="56256">
                  <c:v>184.64069003632159</c:v>
                </c:pt>
                <c:pt idx="56257">
                  <c:v>184.63246901142043</c:v>
                </c:pt>
                <c:pt idx="56258">
                  <c:v>184.62424798651926</c:v>
                </c:pt>
                <c:pt idx="56259">
                  <c:v>184.61602890788348</c:v>
                </c:pt>
                <c:pt idx="56260">
                  <c:v>184.60780788298234</c:v>
                </c:pt>
                <c:pt idx="56261">
                  <c:v>184.59958685808118</c:v>
                </c:pt>
                <c:pt idx="56262">
                  <c:v>184.59136777944539</c:v>
                </c:pt>
                <c:pt idx="56263">
                  <c:v>184.58314675454423</c:v>
                </c:pt>
                <c:pt idx="56264">
                  <c:v>184.57492572964307</c:v>
                </c:pt>
                <c:pt idx="56265">
                  <c:v>184.56670665100728</c:v>
                </c:pt>
                <c:pt idx="56266">
                  <c:v>184.55847784104469</c:v>
                </c:pt>
                <c:pt idx="56267">
                  <c:v>184.55025681614353</c:v>
                </c:pt>
                <c:pt idx="56268">
                  <c:v>184.54203773750774</c:v>
                </c:pt>
                <c:pt idx="56269">
                  <c:v>184.53381671260658</c:v>
                </c:pt>
                <c:pt idx="56270">
                  <c:v>184.52559568770542</c:v>
                </c:pt>
                <c:pt idx="56271">
                  <c:v>184.51737660906963</c:v>
                </c:pt>
                <c:pt idx="56272">
                  <c:v>184.5091555841685</c:v>
                </c:pt>
                <c:pt idx="56273">
                  <c:v>184.50093455926734</c:v>
                </c:pt>
                <c:pt idx="56274">
                  <c:v>184.49271548063155</c:v>
                </c:pt>
                <c:pt idx="56275">
                  <c:v>184.48449445573038</c:v>
                </c:pt>
                <c:pt idx="56276">
                  <c:v>184.47627343082925</c:v>
                </c:pt>
                <c:pt idx="56277">
                  <c:v>184.46805435219346</c:v>
                </c:pt>
                <c:pt idx="56278">
                  <c:v>184.47102381191897</c:v>
                </c:pt>
                <c:pt idx="56279">
                  <c:v>184.52269745779685</c:v>
                </c:pt>
                <c:pt idx="56280">
                  <c:v>184.46932810872676</c:v>
                </c:pt>
                <c:pt idx="56281">
                  <c:v>184.52106663948499</c:v>
                </c:pt>
                <c:pt idx="56282">
                  <c:v>184.54838066865315</c:v>
                </c:pt>
                <c:pt idx="56283">
                  <c:v>184.53332499999999</c:v>
                </c:pt>
                <c:pt idx="56284">
                  <c:v>184.54978098521698</c:v>
                </c:pt>
                <c:pt idx="56285">
                  <c:v>184.62035804147797</c:v>
                </c:pt>
                <c:pt idx="56286">
                  <c:v>184.61277581688125</c:v>
                </c:pt>
                <c:pt idx="56287">
                  <c:v>184.64254567634907</c:v>
                </c:pt>
                <c:pt idx="56288">
                  <c:v>184.6458696633039</c:v>
                </c:pt>
                <c:pt idx="56289">
                  <c:v>184.64919365025872</c:v>
                </c:pt>
                <c:pt idx="56290">
                  <c:v>184.65251685028483</c:v>
                </c:pt>
                <c:pt idx="56291">
                  <c:v>184.65584398495457</c:v>
                </c:pt>
                <c:pt idx="56292">
                  <c:v>184.6591679719094</c:v>
                </c:pt>
                <c:pt idx="56293">
                  <c:v>184.67376618235994</c:v>
                </c:pt>
                <c:pt idx="56294">
                  <c:v>184.59448056533142</c:v>
                </c:pt>
                <c:pt idx="56295">
                  <c:v>184.63980406461613</c:v>
                </c:pt>
                <c:pt idx="56296">
                  <c:v>184.65997300000001</c:v>
                </c:pt>
                <c:pt idx="56297">
                  <c:v>184.6581464895045</c:v>
                </c:pt>
                <c:pt idx="56298">
                  <c:v>184.65582053824343</c:v>
                </c:pt>
                <c:pt idx="56299">
                  <c:v>184.65349513763368</c:v>
                </c:pt>
                <c:pt idx="56300">
                  <c:v>184.65116918637258</c:v>
                </c:pt>
                <c:pt idx="56301">
                  <c:v>184.64884323511151</c:v>
                </c:pt>
                <c:pt idx="56302">
                  <c:v>184.64651783450176</c:v>
                </c:pt>
                <c:pt idx="56303">
                  <c:v>184.64419188324067</c:v>
                </c:pt>
                <c:pt idx="56304">
                  <c:v>184.64186372937422</c:v>
                </c:pt>
                <c:pt idx="56305">
                  <c:v>184.63953777811315</c:v>
                </c:pt>
                <c:pt idx="56306">
                  <c:v>184.6372123775034</c:v>
                </c:pt>
                <c:pt idx="56307">
                  <c:v>184.63488642624233</c:v>
                </c:pt>
                <c:pt idx="56308">
                  <c:v>184.63256047498123</c:v>
                </c:pt>
                <c:pt idx="56309">
                  <c:v>184.63023507437148</c:v>
                </c:pt>
                <c:pt idx="56310">
                  <c:v>184.62790912311041</c:v>
                </c:pt>
                <c:pt idx="56311">
                  <c:v>184.62558317184931</c:v>
                </c:pt>
                <c:pt idx="56312">
                  <c:v>184.62325777123959</c:v>
                </c:pt>
                <c:pt idx="56313">
                  <c:v>184.62093181997849</c:v>
                </c:pt>
                <c:pt idx="56314">
                  <c:v>184.61860586871742</c:v>
                </c:pt>
                <c:pt idx="56315">
                  <c:v>184.61628046810768</c:v>
                </c:pt>
                <c:pt idx="56316">
                  <c:v>184.61395231424123</c:v>
                </c:pt>
                <c:pt idx="56317">
                  <c:v>184.61162636298013</c:v>
                </c:pt>
                <c:pt idx="56318">
                  <c:v>184.60930096237038</c:v>
                </c:pt>
                <c:pt idx="56319">
                  <c:v>184.60697501110931</c:v>
                </c:pt>
                <c:pt idx="56320">
                  <c:v>184.60464905984824</c:v>
                </c:pt>
                <c:pt idx="56321">
                  <c:v>184.60232365923849</c:v>
                </c:pt>
                <c:pt idx="56322">
                  <c:v>184.59999770797739</c:v>
                </c:pt>
                <c:pt idx="56323">
                  <c:v>184.59767175671632</c:v>
                </c:pt>
                <c:pt idx="56324">
                  <c:v>184.59534635610657</c:v>
                </c:pt>
                <c:pt idx="56325">
                  <c:v>184.59302040484548</c:v>
                </c:pt>
                <c:pt idx="56326">
                  <c:v>184.5906944535844</c:v>
                </c:pt>
                <c:pt idx="56327">
                  <c:v>184.58836905297466</c:v>
                </c:pt>
                <c:pt idx="56328">
                  <c:v>184.58604310171359</c:v>
                </c:pt>
                <c:pt idx="56329">
                  <c:v>184.58371494784714</c:v>
                </c:pt>
                <c:pt idx="56330">
                  <c:v>184.58138899658604</c:v>
                </c:pt>
                <c:pt idx="56331">
                  <c:v>184.57906359597629</c:v>
                </c:pt>
                <c:pt idx="56332">
                  <c:v>184.57673764471522</c:v>
                </c:pt>
                <c:pt idx="56333">
                  <c:v>184.57441169345412</c:v>
                </c:pt>
                <c:pt idx="56334">
                  <c:v>184.5720862928444</c:v>
                </c:pt>
                <c:pt idx="56335">
                  <c:v>184.5697603415833</c:v>
                </c:pt>
                <c:pt idx="56336">
                  <c:v>184.56743439032223</c:v>
                </c:pt>
                <c:pt idx="56337">
                  <c:v>184.56510898971248</c:v>
                </c:pt>
                <c:pt idx="56338">
                  <c:v>184.56278303845139</c:v>
                </c:pt>
                <c:pt idx="56339">
                  <c:v>184.56045763784167</c:v>
                </c:pt>
                <c:pt idx="56340">
                  <c:v>184.55813168658057</c:v>
                </c:pt>
                <c:pt idx="56341">
                  <c:v>184.55580353271412</c:v>
                </c:pt>
                <c:pt idx="56342">
                  <c:v>184.55347758145305</c:v>
                </c:pt>
                <c:pt idx="56343">
                  <c:v>184.55564892179305</c:v>
                </c:pt>
                <c:pt idx="56344">
                  <c:v>184.62611670393702</c:v>
                </c:pt>
                <c:pt idx="56345">
                  <c:v>184.67007077329976</c:v>
                </c:pt>
                <c:pt idx="56346">
                  <c:v>184.67810158110237</c:v>
                </c:pt>
                <c:pt idx="56347">
                  <c:v>184.6982783475936</c:v>
                </c:pt>
                <c:pt idx="56348">
                  <c:v>184.75785552157481</c:v>
                </c:pt>
                <c:pt idx="56349">
                  <c:v>184.75217779937009</c:v>
                </c:pt>
                <c:pt idx="56350">
                  <c:v>184.8081663127559</c:v>
                </c:pt>
                <c:pt idx="56351">
                  <c:v>184.76850899999999</c:v>
                </c:pt>
                <c:pt idx="56352">
                  <c:v>184.76836036508473</c:v>
                </c:pt>
                <c:pt idx="56353">
                  <c:v>184.76752769415353</c:v>
                </c:pt>
                <c:pt idx="56354">
                  <c:v>184.76669423470821</c:v>
                </c:pt>
                <c:pt idx="56355">
                  <c:v>184.76586156377704</c:v>
                </c:pt>
                <c:pt idx="56356">
                  <c:v>184.76502908997438</c:v>
                </c:pt>
                <c:pt idx="56357">
                  <c:v>184.7641964190432</c:v>
                </c:pt>
                <c:pt idx="56358">
                  <c:v>184.76336374811203</c:v>
                </c:pt>
                <c:pt idx="56359">
                  <c:v>184.76253127430937</c:v>
                </c:pt>
                <c:pt idx="56360">
                  <c:v>184.76169860337819</c:v>
                </c:pt>
                <c:pt idx="56361">
                  <c:v>184.76086612957553</c:v>
                </c:pt>
                <c:pt idx="56362">
                  <c:v>184.76003345864436</c:v>
                </c:pt>
                <c:pt idx="56363">
                  <c:v>184.75920078771318</c:v>
                </c:pt>
                <c:pt idx="56364">
                  <c:v>184.75836831391052</c:v>
                </c:pt>
                <c:pt idx="56365">
                  <c:v>184.75753564297935</c:v>
                </c:pt>
                <c:pt idx="56366">
                  <c:v>184.75670218353403</c:v>
                </c:pt>
                <c:pt idx="56367">
                  <c:v>184.75586951260283</c:v>
                </c:pt>
                <c:pt idx="56368">
                  <c:v>184.7550370388002</c:v>
                </c:pt>
                <c:pt idx="56369">
                  <c:v>184.75420436786899</c:v>
                </c:pt>
                <c:pt idx="56370">
                  <c:v>184.75337169693782</c:v>
                </c:pt>
                <c:pt idx="56371">
                  <c:v>184.75253922313519</c:v>
                </c:pt>
                <c:pt idx="56372">
                  <c:v>184.75170655220398</c:v>
                </c:pt>
                <c:pt idx="56373">
                  <c:v>184.75087388127281</c:v>
                </c:pt>
                <c:pt idx="56374">
                  <c:v>184.75004140747015</c:v>
                </c:pt>
                <c:pt idx="56375">
                  <c:v>184.74920873653898</c:v>
                </c:pt>
                <c:pt idx="56376">
                  <c:v>184.7483760656078</c:v>
                </c:pt>
                <c:pt idx="56377">
                  <c:v>184.74754359180514</c:v>
                </c:pt>
                <c:pt idx="56378">
                  <c:v>184.74671092087397</c:v>
                </c:pt>
                <c:pt idx="56379">
                  <c:v>184.74587746142865</c:v>
                </c:pt>
                <c:pt idx="56380">
                  <c:v>184.74504479049745</c:v>
                </c:pt>
                <c:pt idx="56381">
                  <c:v>184.74421231669481</c:v>
                </c:pt>
                <c:pt idx="56382">
                  <c:v>184.74337964576364</c:v>
                </c:pt>
                <c:pt idx="56383">
                  <c:v>184.74254717196098</c:v>
                </c:pt>
                <c:pt idx="56384">
                  <c:v>184.7417145010298</c:v>
                </c:pt>
                <c:pt idx="56385">
                  <c:v>184.7408818300986</c:v>
                </c:pt>
                <c:pt idx="56386">
                  <c:v>184.74004935629597</c:v>
                </c:pt>
                <c:pt idx="56387">
                  <c:v>184.7392166853648</c:v>
                </c:pt>
                <c:pt idx="56388">
                  <c:v>184.73838401443359</c:v>
                </c:pt>
                <c:pt idx="56389">
                  <c:v>184.73755154063096</c:v>
                </c:pt>
                <c:pt idx="56390">
                  <c:v>184.73671886969976</c:v>
                </c:pt>
                <c:pt idx="56391">
                  <c:v>184.73588541025444</c:v>
                </c:pt>
                <c:pt idx="56392">
                  <c:v>184.73505273932327</c:v>
                </c:pt>
                <c:pt idx="56393">
                  <c:v>184.73422026552061</c:v>
                </c:pt>
                <c:pt idx="56394">
                  <c:v>184.73338759458943</c:v>
                </c:pt>
                <c:pt idx="56395">
                  <c:v>184.73255492365826</c:v>
                </c:pt>
                <c:pt idx="56396">
                  <c:v>184.74561772627564</c:v>
                </c:pt>
                <c:pt idx="56397">
                  <c:v>184.69672220886983</c:v>
                </c:pt>
                <c:pt idx="56398">
                  <c:v>184.70515184767581</c:v>
                </c:pt>
                <c:pt idx="56399">
                  <c:v>184.64586409680498</c:v>
                </c:pt>
                <c:pt idx="56400">
                  <c:v>184.60997108392942</c:v>
                </c:pt>
                <c:pt idx="56401">
                  <c:v>184.64748412872467</c:v>
                </c:pt>
                <c:pt idx="56402">
                  <c:v>184.61779844635194</c:v>
                </c:pt>
                <c:pt idx="56403">
                  <c:v>184.605682</c:v>
                </c:pt>
                <c:pt idx="56404">
                  <c:v>184.66299382502979</c:v>
                </c:pt>
                <c:pt idx="56405">
                  <c:v>184.66540693055688</c:v>
                </c:pt>
                <c:pt idx="56406">
                  <c:v>184.64945903642919</c:v>
                </c:pt>
                <c:pt idx="56407">
                  <c:v>184.6335111423015</c:v>
                </c:pt>
                <c:pt idx="56408">
                  <c:v>184.6175670237169</c:v>
                </c:pt>
                <c:pt idx="56409">
                  <c:v>184.60161912958921</c:v>
                </c:pt>
                <c:pt idx="56410">
                  <c:v>184.58567123546152</c:v>
                </c:pt>
                <c:pt idx="56411">
                  <c:v>184.56972711687695</c:v>
                </c:pt>
                <c:pt idx="56412">
                  <c:v>184.55377922274926</c:v>
                </c:pt>
                <c:pt idx="56413">
                  <c:v>184.53783132862156</c:v>
                </c:pt>
                <c:pt idx="56414">
                  <c:v>184.52188721003699</c:v>
                </c:pt>
                <c:pt idx="56415">
                  <c:v>184.5059393159093</c:v>
                </c:pt>
                <c:pt idx="56416">
                  <c:v>184.48997631960913</c:v>
                </c:pt>
                <c:pt idx="56417">
                  <c:v>184.50783124368144</c:v>
                </c:pt>
                <c:pt idx="56418">
                  <c:v>184.54599444314661</c:v>
                </c:pt>
                <c:pt idx="56419">
                  <c:v>184.49714700000001</c:v>
                </c:pt>
                <c:pt idx="56420">
                  <c:v>184.50941336051503</c:v>
                </c:pt>
                <c:pt idx="56421">
                  <c:v>184.55209841501787</c:v>
                </c:pt>
                <c:pt idx="56422">
                  <c:v>184.57483397091082</c:v>
                </c:pt>
                <c:pt idx="56423">
                  <c:v>184.53839653981879</c:v>
                </c:pt>
                <c:pt idx="56424">
                  <c:v>184.52187729177592</c:v>
                </c:pt>
                <c:pt idx="56425">
                  <c:v>184.51979922412971</c:v>
                </c:pt>
                <c:pt idx="56426">
                  <c:v>184.48599772107767</c:v>
                </c:pt>
                <c:pt idx="56427">
                  <c:v>184.4565337630745</c:v>
                </c:pt>
                <c:pt idx="56428">
                  <c:v>184.42706282805074</c:v>
                </c:pt>
                <c:pt idx="56429">
                  <c:v>184.39756398494455</c:v>
                </c:pt>
                <c:pt idx="56430">
                  <c:v>184.36810002694136</c:v>
                </c:pt>
                <c:pt idx="56431">
                  <c:v>184.3386290919176</c:v>
                </c:pt>
                <c:pt idx="56432">
                  <c:v>184.30915815689383</c:v>
                </c:pt>
                <c:pt idx="56433">
                  <c:v>184.27969419889067</c:v>
                </c:pt>
                <c:pt idx="56434">
                  <c:v>184.2502232638669</c:v>
                </c:pt>
                <c:pt idx="56435">
                  <c:v>184.2207523288431</c:v>
                </c:pt>
                <c:pt idx="56436">
                  <c:v>184.19128837083994</c:v>
                </c:pt>
                <c:pt idx="56437">
                  <c:v>184.16181743581618</c:v>
                </c:pt>
                <c:pt idx="56438">
                  <c:v>184.13234650079241</c:v>
                </c:pt>
                <c:pt idx="56439">
                  <c:v>184.10288254278925</c:v>
                </c:pt>
                <c:pt idx="56440">
                  <c:v>184.07341160776545</c:v>
                </c:pt>
                <c:pt idx="56441">
                  <c:v>184.04391276465927</c:v>
                </c:pt>
                <c:pt idx="56442">
                  <c:v>184.0144418296355</c:v>
                </c:pt>
                <c:pt idx="56443">
                  <c:v>183.98497787163234</c:v>
                </c:pt>
                <c:pt idx="56444">
                  <c:v>183.95550693660857</c:v>
                </c:pt>
                <c:pt idx="56445">
                  <c:v>183.92603600158481</c:v>
                </c:pt>
                <c:pt idx="56446">
                  <c:v>183.89657204358161</c:v>
                </c:pt>
                <c:pt idx="56447">
                  <c:v>183.86710110855785</c:v>
                </c:pt>
                <c:pt idx="56448">
                  <c:v>183.83763017353408</c:v>
                </c:pt>
                <c:pt idx="56449">
                  <c:v>183.80816621553092</c:v>
                </c:pt>
                <c:pt idx="56450">
                  <c:v>183.77869528050715</c:v>
                </c:pt>
                <c:pt idx="56451">
                  <c:v>183.74922434548336</c:v>
                </c:pt>
                <c:pt idx="56452">
                  <c:v>183.71976038748019</c:v>
                </c:pt>
                <c:pt idx="56453">
                  <c:v>183.69028945245643</c:v>
                </c:pt>
                <c:pt idx="56454">
                  <c:v>183.66079060935024</c:v>
                </c:pt>
                <c:pt idx="56455">
                  <c:v>183.63132665134708</c:v>
                </c:pt>
                <c:pt idx="56456">
                  <c:v>183.60185571632331</c:v>
                </c:pt>
                <c:pt idx="56457">
                  <c:v>183.57238478129952</c:v>
                </c:pt>
                <c:pt idx="56458">
                  <c:v>183.54292082329636</c:v>
                </c:pt>
                <c:pt idx="56459">
                  <c:v>183.51344988827259</c:v>
                </c:pt>
                <c:pt idx="56460">
                  <c:v>183.49093624600715</c:v>
                </c:pt>
                <c:pt idx="56461">
                  <c:v>183.43860514806869</c:v>
                </c:pt>
                <c:pt idx="56462">
                  <c:v>183.37722906938484</c:v>
                </c:pt>
                <c:pt idx="56463">
                  <c:v>183.32257483905579</c:v>
                </c:pt>
                <c:pt idx="56464">
                  <c:v>183.27969776805722</c:v>
                </c:pt>
                <c:pt idx="56465">
                  <c:v>183.24325349451598</c:v>
                </c:pt>
                <c:pt idx="56466">
                  <c:v>183.21880053814974</c:v>
                </c:pt>
                <c:pt idx="56467">
                  <c:v>183.212738</c:v>
                </c:pt>
                <c:pt idx="56468">
                  <c:v>183.22502273032904</c:v>
                </c:pt>
                <c:pt idx="56469">
                  <c:v>183.22610635276214</c:v>
                </c:pt>
                <c:pt idx="56470">
                  <c:v>183.21916377162458</c:v>
                </c:pt>
                <c:pt idx="56471">
                  <c:v>183.21222283409051</c:v>
                </c:pt>
                <c:pt idx="56472">
                  <c:v>183.20528025295295</c:v>
                </c:pt>
                <c:pt idx="56473">
                  <c:v>183.19833767181538</c:v>
                </c:pt>
                <c:pt idx="56474">
                  <c:v>183.16044428540772</c:v>
                </c:pt>
                <c:pt idx="56475">
                  <c:v>183.08756971030041</c:v>
                </c:pt>
                <c:pt idx="56476">
                  <c:v>183.03753385732844</c:v>
                </c:pt>
                <c:pt idx="56477">
                  <c:v>183.01188550368087</c:v>
                </c:pt>
                <c:pt idx="56478">
                  <c:v>182.98623107654205</c:v>
                </c:pt>
                <c:pt idx="56479">
                  <c:v>182.96055235543813</c:v>
                </c:pt>
                <c:pt idx="56480">
                  <c:v>182.93490400179056</c:v>
                </c:pt>
                <c:pt idx="56481">
                  <c:v>182.90924957465174</c:v>
                </c:pt>
                <c:pt idx="56482">
                  <c:v>182.88359514751289</c:v>
                </c:pt>
                <c:pt idx="56483">
                  <c:v>182.85794679386532</c:v>
                </c:pt>
                <c:pt idx="56484">
                  <c:v>182.83229236672651</c:v>
                </c:pt>
                <c:pt idx="56485">
                  <c:v>182.80663793958766</c:v>
                </c:pt>
                <c:pt idx="56486">
                  <c:v>182.78098958594012</c:v>
                </c:pt>
                <c:pt idx="56487">
                  <c:v>182.75533515880127</c:v>
                </c:pt>
                <c:pt idx="56488">
                  <c:v>182.72968073166246</c:v>
                </c:pt>
                <c:pt idx="56489">
                  <c:v>182.70403237801489</c:v>
                </c:pt>
                <c:pt idx="56490">
                  <c:v>182.67837795087607</c:v>
                </c:pt>
                <c:pt idx="56491">
                  <c:v>182.65269922977214</c:v>
                </c:pt>
                <c:pt idx="56492">
                  <c:v>182.62704480263329</c:v>
                </c:pt>
                <c:pt idx="56493">
                  <c:v>182.60139644898575</c:v>
                </c:pt>
                <c:pt idx="56494">
                  <c:v>182.57574202184691</c:v>
                </c:pt>
                <c:pt idx="56495">
                  <c:v>182.55008759470809</c:v>
                </c:pt>
                <c:pt idx="56496">
                  <c:v>182.52443924106052</c:v>
                </c:pt>
                <c:pt idx="56497">
                  <c:v>182.4987848139217</c:v>
                </c:pt>
                <c:pt idx="56498">
                  <c:v>182.47313038678286</c:v>
                </c:pt>
                <c:pt idx="56499">
                  <c:v>182.44748203313529</c:v>
                </c:pt>
                <c:pt idx="56500">
                  <c:v>182.42182760599647</c:v>
                </c:pt>
                <c:pt idx="56501">
                  <c:v>182.39617317885762</c:v>
                </c:pt>
                <c:pt idx="56502">
                  <c:v>182.37052482521008</c:v>
                </c:pt>
                <c:pt idx="56503">
                  <c:v>182.34487039807124</c:v>
                </c:pt>
                <c:pt idx="56504">
                  <c:v>182.31919167696731</c:v>
                </c:pt>
                <c:pt idx="56505">
                  <c:v>182.29354332331977</c:v>
                </c:pt>
                <c:pt idx="56506">
                  <c:v>182.26788889618092</c:v>
                </c:pt>
                <c:pt idx="56507">
                  <c:v>182.2422344690421</c:v>
                </c:pt>
                <c:pt idx="56508">
                  <c:v>182.21658611539453</c:v>
                </c:pt>
                <c:pt idx="56509">
                  <c:v>182.19093168825572</c:v>
                </c:pt>
                <c:pt idx="56510">
                  <c:v>182.16527726111687</c:v>
                </c:pt>
                <c:pt idx="56511">
                  <c:v>182.1396289074693</c:v>
                </c:pt>
                <c:pt idx="56512">
                  <c:v>182.11397448033048</c:v>
                </c:pt>
                <c:pt idx="56513">
                  <c:v>182.08832005319164</c:v>
                </c:pt>
                <c:pt idx="56514">
                  <c:v>182.0626716995441</c:v>
                </c:pt>
                <c:pt idx="56515">
                  <c:v>182.01133855130132</c:v>
                </c:pt>
                <c:pt idx="56516">
                  <c:v>181.9856841241625</c:v>
                </c:pt>
                <c:pt idx="56517">
                  <c:v>181.96003577051493</c:v>
                </c:pt>
                <c:pt idx="56518">
                  <c:v>181.93438134337612</c:v>
                </c:pt>
                <c:pt idx="56519">
                  <c:v>181.90872691623727</c:v>
                </c:pt>
                <c:pt idx="56520">
                  <c:v>181.88307856258973</c:v>
                </c:pt>
                <c:pt idx="56521">
                  <c:v>181.85742413545088</c:v>
                </c:pt>
                <c:pt idx="56522">
                  <c:v>181.83176970831207</c:v>
                </c:pt>
                <c:pt idx="56523">
                  <c:v>181.8061213546645</c:v>
                </c:pt>
                <c:pt idx="56524">
                  <c:v>181.72628147496425</c:v>
                </c:pt>
                <c:pt idx="56525">
                  <c:v>181.60477533706793</c:v>
                </c:pt>
                <c:pt idx="56526">
                  <c:v>181.584641</c:v>
                </c:pt>
                <c:pt idx="56527">
                  <c:v>181.53823333762517</c:v>
                </c:pt>
                <c:pt idx="56528">
                  <c:v>181.42110313110848</c:v>
                </c:pt>
                <c:pt idx="56529">
                  <c:v>181.37227899856939</c:v>
                </c:pt>
                <c:pt idx="56530">
                  <c:v>181.31997073390556</c:v>
                </c:pt>
                <c:pt idx="56531">
                  <c:v>181.2493227077473</c:v>
                </c:pt>
                <c:pt idx="56532">
                  <c:v>181.22481361993323</c:v>
                </c:pt>
                <c:pt idx="56533">
                  <c:v>181.21169121477664</c:v>
                </c:pt>
                <c:pt idx="56534">
                  <c:v>181.19918769783996</c:v>
                </c:pt>
                <c:pt idx="56535">
                  <c:v>181.18668714101619</c:v>
                </c:pt>
                <c:pt idx="56536">
                  <c:v>181.17418362407955</c:v>
                </c:pt>
                <c:pt idx="56537">
                  <c:v>181.16168010714287</c:v>
                </c:pt>
                <c:pt idx="56538">
                  <c:v>181.14099457210966</c:v>
                </c:pt>
                <c:pt idx="56539">
                  <c:v>181.05800595469717</c:v>
                </c:pt>
                <c:pt idx="56540">
                  <c:v>181.03543482451121</c:v>
                </c:pt>
                <c:pt idx="56541">
                  <c:v>180.98457073379384</c:v>
                </c:pt>
                <c:pt idx="56542">
                  <c:v>180.96012593231441</c:v>
                </c:pt>
                <c:pt idx="56543">
                  <c:v>180.93567534234302</c:v>
                </c:pt>
                <c:pt idx="56544">
                  <c:v>180.91122475237162</c:v>
                </c:pt>
                <c:pt idx="56545">
                  <c:v>180.88677995089216</c:v>
                </c:pt>
                <c:pt idx="56546">
                  <c:v>180.8623293609208</c:v>
                </c:pt>
                <c:pt idx="56547">
                  <c:v>180.8378787709494</c:v>
                </c:pt>
                <c:pt idx="56548">
                  <c:v>180.81343396946994</c:v>
                </c:pt>
                <c:pt idx="56549">
                  <c:v>180.78898337949857</c:v>
                </c:pt>
                <c:pt idx="56550">
                  <c:v>180.76453278952718</c:v>
                </c:pt>
                <c:pt idx="56551">
                  <c:v>180.74008798804772</c:v>
                </c:pt>
                <c:pt idx="56552">
                  <c:v>180.71563739807632</c:v>
                </c:pt>
                <c:pt idx="56553">
                  <c:v>180.69116365413717</c:v>
                </c:pt>
                <c:pt idx="56554">
                  <c:v>180.66671885265774</c:v>
                </c:pt>
                <c:pt idx="56555">
                  <c:v>180.64226826268634</c:v>
                </c:pt>
                <c:pt idx="56556">
                  <c:v>180.61781767271495</c:v>
                </c:pt>
                <c:pt idx="56557">
                  <c:v>180.59337287123552</c:v>
                </c:pt>
                <c:pt idx="56558">
                  <c:v>180.56892228126412</c:v>
                </c:pt>
                <c:pt idx="56559">
                  <c:v>180.54447169129273</c:v>
                </c:pt>
                <c:pt idx="56560">
                  <c:v>180.52002688981327</c:v>
                </c:pt>
                <c:pt idx="56561">
                  <c:v>180.4955762998419</c:v>
                </c:pt>
                <c:pt idx="56562">
                  <c:v>180.47112570987051</c:v>
                </c:pt>
                <c:pt idx="56563">
                  <c:v>180.44668090839104</c:v>
                </c:pt>
                <c:pt idx="56564">
                  <c:v>180.42223031841968</c:v>
                </c:pt>
                <c:pt idx="56565">
                  <c:v>180.3977565744805</c:v>
                </c:pt>
                <c:pt idx="56566">
                  <c:v>180.3733059845091</c:v>
                </c:pt>
                <c:pt idx="56567">
                  <c:v>180.34886118302967</c:v>
                </c:pt>
                <c:pt idx="56568">
                  <c:v>180.20216922018523</c:v>
                </c:pt>
                <c:pt idx="56569">
                  <c:v>180.17771863021383</c:v>
                </c:pt>
                <c:pt idx="56570">
                  <c:v>180.15326804024244</c:v>
                </c:pt>
                <c:pt idx="56571">
                  <c:v>180.128823238763</c:v>
                </c:pt>
                <c:pt idx="56572">
                  <c:v>180.10437264879161</c:v>
                </c:pt>
                <c:pt idx="56573">
                  <c:v>180.07989890485243</c:v>
                </c:pt>
                <c:pt idx="56574">
                  <c:v>180.07222585646161</c:v>
                </c:pt>
                <c:pt idx="56575">
                  <c:v>180.03942510491177</c:v>
                </c:pt>
                <c:pt idx="56576">
                  <c:v>179.98945841120383</c:v>
                </c:pt>
                <c:pt idx="56577">
                  <c:v>180.00326042584646</c:v>
                </c:pt>
                <c:pt idx="56578">
                  <c:v>180.00804368764904</c:v>
                </c:pt>
                <c:pt idx="56579">
                  <c:v>179.97431400023837</c:v>
                </c:pt>
                <c:pt idx="56580">
                  <c:v>179.88642285407724</c:v>
                </c:pt>
                <c:pt idx="56581">
                  <c:v>179.84997719170244</c:v>
                </c:pt>
                <c:pt idx="56582">
                  <c:v>179.86260472872468</c:v>
                </c:pt>
                <c:pt idx="56583">
                  <c:v>179.85246916404387</c:v>
                </c:pt>
                <c:pt idx="56584">
                  <c:v>179.8105719289461</c:v>
                </c:pt>
                <c:pt idx="56585">
                  <c:v>179.80416808059132</c:v>
                </c:pt>
                <c:pt idx="56586">
                  <c:v>179.7843250603099</c:v>
                </c:pt>
                <c:pt idx="56587">
                  <c:v>179.76723849642346</c:v>
                </c:pt>
                <c:pt idx="56588">
                  <c:v>179.74839888555078</c:v>
                </c:pt>
                <c:pt idx="56589">
                  <c:v>179.65880976781551</c:v>
                </c:pt>
                <c:pt idx="56590">
                  <c:v>179.66709900000001</c:v>
                </c:pt>
                <c:pt idx="56591">
                  <c:v>179.65776139675728</c:v>
                </c:pt>
                <c:pt idx="56592">
                  <c:v>179.62061598092967</c:v>
                </c:pt>
                <c:pt idx="56593">
                  <c:v>179.58212759635506</c:v>
                </c:pt>
                <c:pt idx="56594">
                  <c:v>179.5581762547726</c:v>
                </c:pt>
                <c:pt idx="56595">
                  <c:v>179.53422491319014</c:v>
                </c:pt>
                <c:pt idx="56596">
                  <c:v>179.51027924190635</c:v>
                </c:pt>
                <c:pt idx="56597">
                  <c:v>179.48632790032391</c:v>
                </c:pt>
                <c:pt idx="56598">
                  <c:v>179.46235387754678</c:v>
                </c:pt>
                <c:pt idx="56599">
                  <c:v>179.43840820626298</c:v>
                </c:pt>
                <c:pt idx="56600">
                  <c:v>179.41445686468052</c:v>
                </c:pt>
                <c:pt idx="56601">
                  <c:v>179.39050552309806</c:v>
                </c:pt>
                <c:pt idx="56602">
                  <c:v>179.36655985181426</c:v>
                </c:pt>
                <c:pt idx="56603">
                  <c:v>179.3426085102318</c:v>
                </c:pt>
                <c:pt idx="56604">
                  <c:v>179.31865716864934</c:v>
                </c:pt>
                <c:pt idx="56605">
                  <c:v>179.29471149736557</c:v>
                </c:pt>
                <c:pt idx="56606">
                  <c:v>179.27076015578311</c:v>
                </c:pt>
                <c:pt idx="56607">
                  <c:v>179.24680881420065</c:v>
                </c:pt>
                <c:pt idx="56608">
                  <c:v>179.22286314291685</c:v>
                </c:pt>
                <c:pt idx="56609">
                  <c:v>179.19891180133439</c:v>
                </c:pt>
                <c:pt idx="56610">
                  <c:v>179.17493777855725</c:v>
                </c:pt>
                <c:pt idx="56611">
                  <c:v>179.15098643697479</c:v>
                </c:pt>
                <c:pt idx="56612">
                  <c:v>179.12704076569102</c:v>
                </c:pt>
                <c:pt idx="56613">
                  <c:v>179.10308942410856</c:v>
                </c:pt>
                <c:pt idx="56614">
                  <c:v>179.0791380825261</c:v>
                </c:pt>
                <c:pt idx="56615">
                  <c:v>179.0551924112423</c:v>
                </c:pt>
                <c:pt idx="56616">
                  <c:v>179.03124106965984</c:v>
                </c:pt>
                <c:pt idx="56617">
                  <c:v>179.00728972807738</c:v>
                </c:pt>
                <c:pt idx="56618">
                  <c:v>178.98334405679358</c:v>
                </c:pt>
                <c:pt idx="56619">
                  <c:v>178.95939271521112</c:v>
                </c:pt>
                <c:pt idx="56620">
                  <c:v>178.93544137362866</c:v>
                </c:pt>
                <c:pt idx="56621">
                  <c:v>178.91149570234489</c:v>
                </c:pt>
                <c:pt idx="56622">
                  <c:v>178.88752167956775</c:v>
                </c:pt>
                <c:pt idx="56623">
                  <c:v>178.86357033798529</c:v>
                </c:pt>
                <c:pt idx="56624">
                  <c:v>178.8396246667015</c:v>
                </c:pt>
                <c:pt idx="56625">
                  <c:v>178.81567332511904</c:v>
                </c:pt>
                <c:pt idx="56626">
                  <c:v>178.79172198353658</c:v>
                </c:pt>
                <c:pt idx="56627">
                  <c:v>178.76777631225281</c:v>
                </c:pt>
                <c:pt idx="56628">
                  <c:v>178.74382497067035</c:v>
                </c:pt>
                <c:pt idx="56629">
                  <c:v>178.71987362908789</c:v>
                </c:pt>
                <c:pt idx="56630">
                  <c:v>178.69592795780409</c:v>
                </c:pt>
                <c:pt idx="56631">
                  <c:v>178.67197661622163</c:v>
                </c:pt>
                <c:pt idx="56632">
                  <c:v>178.64802527463917</c:v>
                </c:pt>
                <c:pt idx="56633">
                  <c:v>178.62407960335537</c:v>
                </c:pt>
                <c:pt idx="56634">
                  <c:v>178.60012826177291</c:v>
                </c:pt>
                <c:pt idx="56635">
                  <c:v>178.57615423899577</c:v>
                </c:pt>
                <c:pt idx="56636">
                  <c:v>178.55220289741331</c:v>
                </c:pt>
                <c:pt idx="56637">
                  <c:v>178.52825722612954</c:v>
                </c:pt>
                <c:pt idx="56638">
                  <c:v>178.50430588454708</c:v>
                </c:pt>
                <c:pt idx="56639">
                  <c:v>178.48035454296462</c:v>
                </c:pt>
                <c:pt idx="56640">
                  <c:v>178.45640887168082</c:v>
                </c:pt>
                <c:pt idx="56641">
                  <c:v>178.50655624202</c:v>
                </c:pt>
                <c:pt idx="56642">
                  <c:v>178.57857158472555</c:v>
                </c:pt>
                <c:pt idx="56643">
                  <c:v>178.61654810417164</c:v>
                </c:pt>
                <c:pt idx="56644">
                  <c:v>178.54760680543635</c:v>
                </c:pt>
                <c:pt idx="56645">
                  <c:v>178.61627176967096</c:v>
                </c:pt>
                <c:pt idx="56646">
                  <c:v>178.58222346137339</c:v>
                </c:pt>
                <c:pt idx="56647">
                  <c:v>178.61760027056019</c:v>
                </c:pt>
                <c:pt idx="56648">
                  <c:v>178.63595599999999</c:v>
                </c:pt>
                <c:pt idx="56649">
                  <c:v>178.67210486799888</c:v>
                </c:pt>
                <c:pt idx="56650">
                  <c:v>178.66786164135442</c:v>
                </c:pt>
                <c:pt idx="56651">
                  <c:v>178.66361841470996</c:v>
                </c:pt>
                <c:pt idx="56652">
                  <c:v>178.65937619261726</c:v>
                </c:pt>
                <c:pt idx="56653">
                  <c:v>178.6551329659728</c:v>
                </c:pt>
                <c:pt idx="56654">
                  <c:v>178.66755581282786</c:v>
                </c:pt>
                <c:pt idx="56655">
                  <c:v>178.71304322317596</c:v>
                </c:pt>
                <c:pt idx="56656">
                  <c:v>178.65757943671036</c:v>
                </c:pt>
                <c:pt idx="56657">
                  <c:v>178.67762778350024</c:v>
                </c:pt>
                <c:pt idx="56658">
                  <c:v>178.67620395898902</c:v>
                </c:pt>
                <c:pt idx="56659">
                  <c:v>178.71455976400478</c:v>
                </c:pt>
                <c:pt idx="56660">
                  <c:v>178.69781583285646</c:v>
                </c:pt>
                <c:pt idx="56661">
                  <c:v>178.69021599999999</c:v>
                </c:pt>
                <c:pt idx="56662">
                  <c:v>178.70476262312278</c:v>
                </c:pt>
                <c:pt idx="56663">
                  <c:v>178.72297606199334</c:v>
                </c:pt>
                <c:pt idx="56664">
                  <c:v>178.69679792107772</c:v>
                </c:pt>
                <c:pt idx="56665">
                  <c:v>178.68200836821399</c:v>
                </c:pt>
                <c:pt idx="56666">
                  <c:v>178.67198841542091</c:v>
                </c:pt>
                <c:pt idx="56667">
                  <c:v>178.66196846262784</c:v>
                </c:pt>
                <c:pt idx="56668">
                  <c:v>178.65195088198269</c:v>
                </c:pt>
                <c:pt idx="56669">
                  <c:v>178.64193092918961</c:v>
                </c:pt>
                <c:pt idx="56670">
                  <c:v>178.63191097639654</c:v>
                </c:pt>
                <c:pt idx="56671">
                  <c:v>178.62189339575136</c:v>
                </c:pt>
                <c:pt idx="56672">
                  <c:v>178.61186395436664</c:v>
                </c:pt>
                <c:pt idx="56673">
                  <c:v>178.60184400157357</c:v>
                </c:pt>
                <c:pt idx="56674">
                  <c:v>178.59182642092838</c:v>
                </c:pt>
                <c:pt idx="56675">
                  <c:v>178.58180646813531</c:v>
                </c:pt>
                <c:pt idx="56676">
                  <c:v>178.57178651534224</c:v>
                </c:pt>
                <c:pt idx="56677">
                  <c:v>178.56176893469708</c:v>
                </c:pt>
                <c:pt idx="56678">
                  <c:v>178.55174898190401</c:v>
                </c:pt>
                <c:pt idx="56679">
                  <c:v>178.54172902911094</c:v>
                </c:pt>
                <c:pt idx="56680">
                  <c:v>178.53171144846578</c:v>
                </c:pt>
                <c:pt idx="56681">
                  <c:v>178.52169149567268</c:v>
                </c:pt>
                <c:pt idx="56682">
                  <c:v>178.51167154287961</c:v>
                </c:pt>
                <c:pt idx="56683">
                  <c:v>178.50165396223446</c:v>
                </c:pt>
                <c:pt idx="56684">
                  <c:v>178.49163400944138</c:v>
                </c:pt>
                <c:pt idx="56685">
                  <c:v>178.48160456805664</c:v>
                </c:pt>
                <c:pt idx="56686">
                  <c:v>178.47158461526357</c:v>
                </c:pt>
                <c:pt idx="56687">
                  <c:v>178.46156703461841</c:v>
                </c:pt>
                <c:pt idx="56688">
                  <c:v>178.45154708182534</c:v>
                </c:pt>
                <c:pt idx="56689">
                  <c:v>178.44152712903227</c:v>
                </c:pt>
                <c:pt idx="56690">
                  <c:v>178.43150954838708</c:v>
                </c:pt>
                <c:pt idx="56691">
                  <c:v>178.42148959559401</c:v>
                </c:pt>
                <c:pt idx="56692">
                  <c:v>178.41146964280094</c:v>
                </c:pt>
                <c:pt idx="56693">
                  <c:v>178.40145206215578</c:v>
                </c:pt>
                <c:pt idx="56694">
                  <c:v>178.39143210936271</c:v>
                </c:pt>
                <c:pt idx="56695">
                  <c:v>178.38141215656964</c:v>
                </c:pt>
                <c:pt idx="56696">
                  <c:v>178.37139457592448</c:v>
                </c:pt>
                <c:pt idx="56697">
                  <c:v>178.36136513453974</c:v>
                </c:pt>
                <c:pt idx="56698">
                  <c:v>178.35134518174667</c:v>
                </c:pt>
                <c:pt idx="56699">
                  <c:v>178.34132760110148</c:v>
                </c:pt>
                <c:pt idx="56700">
                  <c:v>178.33130764830841</c:v>
                </c:pt>
                <c:pt idx="56701">
                  <c:v>178.32128769551534</c:v>
                </c:pt>
                <c:pt idx="56702">
                  <c:v>178.31127011487018</c:v>
                </c:pt>
                <c:pt idx="56703">
                  <c:v>178.30125016207711</c:v>
                </c:pt>
                <c:pt idx="56704">
                  <c:v>178.29589270941597</c:v>
                </c:pt>
                <c:pt idx="56705">
                  <c:v>178.33426438006677</c:v>
                </c:pt>
                <c:pt idx="56706">
                  <c:v>178.38476809346685</c:v>
                </c:pt>
                <c:pt idx="56707">
                  <c:v>178.40518764910607</c:v>
                </c:pt>
                <c:pt idx="56708">
                  <c:v>178.44160911158798</c:v>
                </c:pt>
                <c:pt idx="56709">
                  <c:v>178.47559057367667</c:v>
                </c:pt>
                <c:pt idx="56710">
                  <c:v>178.49905541201716</c:v>
                </c:pt>
                <c:pt idx="56711">
                  <c:v>178.54823704123956</c:v>
                </c:pt>
                <c:pt idx="56712">
                  <c:v>178.57216364473058</c:v>
                </c:pt>
                <c:pt idx="56713">
                  <c:v>178.62032298740289</c:v>
                </c:pt>
                <c:pt idx="56714">
                  <c:v>178.63536328045168</c:v>
                </c:pt>
                <c:pt idx="56715">
                  <c:v>178.65040001282503</c:v>
                </c:pt>
                <c:pt idx="56716">
                  <c:v>178.66544030587383</c:v>
                </c:pt>
                <c:pt idx="56717">
                  <c:v>178.68048059892263</c:v>
                </c:pt>
                <c:pt idx="56718">
                  <c:v>178.69551733129597</c:v>
                </c:pt>
                <c:pt idx="56719">
                  <c:v>178.71055762434477</c:v>
                </c:pt>
                <c:pt idx="56720">
                  <c:v>178.72559791739357</c:v>
                </c:pt>
                <c:pt idx="56721">
                  <c:v>178.74063464976692</c:v>
                </c:pt>
                <c:pt idx="56722">
                  <c:v>178.75568918551747</c:v>
                </c:pt>
                <c:pt idx="56723">
                  <c:v>178.77072947856627</c:v>
                </c:pt>
                <c:pt idx="56724">
                  <c:v>178.78576621093961</c:v>
                </c:pt>
                <c:pt idx="56725">
                  <c:v>178.80080650398841</c:v>
                </c:pt>
                <c:pt idx="56726">
                  <c:v>178.81584679703721</c:v>
                </c:pt>
                <c:pt idx="56727">
                  <c:v>178.83088352941056</c:v>
                </c:pt>
                <c:pt idx="56728">
                  <c:v>178.84592382245935</c:v>
                </c:pt>
                <c:pt idx="56729">
                  <c:v>178.86096411550815</c:v>
                </c:pt>
                <c:pt idx="56730">
                  <c:v>178.8760008478815</c:v>
                </c:pt>
                <c:pt idx="56731">
                  <c:v>178.8910411409303</c:v>
                </c:pt>
                <c:pt idx="56732">
                  <c:v>178.90608143397907</c:v>
                </c:pt>
                <c:pt idx="56733">
                  <c:v>178.92111816635244</c:v>
                </c:pt>
                <c:pt idx="56734">
                  <c:v>178.93615845940124</c:v>
                </c:pt>
                <c:pt idx="56735">
                  <c:v>178.95121299515176</c:v>
                </c:pt>
                <c:pt idx="56736">
                  <c:v>178.96625328820056</c:v>
                </c:pt>
                <c:pt idx="56737">
                  <c:v>178.98129002057391</c:v>
                </c:pt>
                <c:pt idx="56738">
                  <c:v>178.99633031362271</c:v>
                </c:pt>
                <c:pt idx="56739">
                  <c:v>179.01137060667151</c:v>
                </c:pt>
                <c:pt idx="56740">
                  <c:v>179.02640733904485</c:v>
                </c:pt>
                <c:pt idx="56741">
                  <c:v>179.04144763209365</c:v>
                </c:pt>
                <c:pt idx="56742">
                  <c:v>179.05648792514245</c:v>
                </c:pt>
                <c:pt idx="56743">
                  <c:v>179.07152465751579</c:v>
                </c:pt>
                <c:pt idx="56744">
                  <c:v>179.08656495056459</c:v>
                </c:pt>
                <c:pt idx="56745">
                  <c:v>179.10160524361339</c:v>
                </c:pt>
                <c:pt idx="56746">
                  <c:v>179.11664197598674</c:v>
                </c:pt>
                <c:pt idx="56747">
                  <c:v>179.13169651173729</c:v>
                </c:pt>
                <c:pt idx="56748">
                  <c:v>179.14673680478609</c:v>
                </c:pt>
                <c:pt idx="56749">
                  <c:v>179.16177353715943</c:v>
                </c:pt>
                <c:pt idx="56750">
                  <c:v>179.17681383020823</c:v>
                </c:pt>
                <c:pt idx="56751">
                  <c:v>179.19185412325703</c:v>
                </c:pt>
                <c:pt idx="56752">
                  <c:v>179.20689085563038</c:v>
                </c:pt>
                <c:pt idx="56753">
                  <c:v>179.22193114867918</c:v>
                </c:pt>
                <c:pt idx="56754">
                  <c:v>179.23697144172797</c:v>
                </c:pt>
                <c:pt idx="56755">
                  <c:v>179.25200817410132</c:v>
                </c:pt>
                <c:pt idx="56756">
                  <c:v>179.26704846715012</c:v>
                </c:pt>
                <c:pt idx="56757">
                  <c:v>179.28208876019892</c:v>
                </c:pt>
                <c:pt idx="56758">
                  <c:v>179.29712549257226</c:v>
                </c:pt>
                <c:pt idx="56759">
                  <c:v>179.26359260538865</c:v>
                </c:pt>
                <c:pt idx="56760">
                  <c:v>179.22331555340963</c:v>
                </c:pt>
                <c:pt idx="56761">
                  <c:v>179.19847996328963</c:v>
                </c:pt>
                <c:pt idx="56762">
                  <c:v>179.14310008154507</c:v>
                </c:pt>
                <c:pt idx="56763">
                  <c:v>178.93151331978319</c:v>
                </c:pt>
                <c:pt idx="56764">
                  <c:v>178.82801191873591</c:v>
                </c:pt>
                <c:pt idx="56765">
                  <c:v>178.81189912099322</c:v>
                </c:pt>
                <c:pt idx="56766">
                  <c:v>178.81075243270098</c:v>
                </c:pt>
                <c:pt idx="56767">
                  <c:v>178.74689519150857</c:v>
                </c:pt>
                <c:pt idx="56768">
                  <c:v>178.66978189746965</c:v>
                </c:pt>
                <c:pt idx="56769">
                  <c:v>178.62502837905441</c:v>
                </c:pt>
                <c:pt idx="56770">
                  <c:v>178.58027486063918</c:v>
                </c:pt>
                <c:pt idx="56771">
                  <c:v>178.53553193728038</c:v>
                </c:pt>
                <c:pt idx="56772">
                  <c:v>178.49073603863937</c:v>
                </c:pt>
                <c:pt idx="56773">
                  <c:v>178.44598252022411</c:v>
                </c:pt>
                <c:pt idx="56774">
                  <c:v>178.40123959686531</c:v>
                </c:pt>
                <c:pt idx="56775">
                  <c:v>178.35648607845008</c:v>
                </c:pt>
                <c:pt idx="56776">
                  <c:v>178.31173256003484</c:v>
                </c:pt>
                <c:pt idx="56777">
                  <c:v>178.26698963667604</c:v>
                </c:pt>
                <c:pt idx="56778">
                  <c:v>178.22223611826078</c:v>
                </c:pt>
                <c:pt idx="56779">
                  <c:v>178.17748259984555</c:v>
                </c:pt>
                <c:pt idx="56780">
                  <c:v>178.13273967648675</c:v>
                </c:pt>
                <c:pt idx="56781">
                  <c:v>178.08798615807152</c:v>
                </c:pt>
                <c:pt idx="56782">
                  <c:v>178.04323263965625</c:v>
                </c:pt>
                <c:pt idx="56783">
                  <c:v>177.99848971629746</c:v>
                </c:pt>
                <c:pt idx="56784">
                  <c:v>177.95373619788222</c:v>
                </c:pt>
                <c:pt idx="56785">
                  <c:v>177.90894029924121</c:v>
                </c:pt>
                <c:pt idx="56786">
                  <c:v>177.68519389727788</c:v>
                </c:pt>
                <c:pt idx="56787">
                  <c:v>177.64044037886265</c:v>
                </c:pt>
                <c:pt idx="56788">
                  <c:v>177.59568686044742</c:v>
                </c:pt>
                <c:pt idx="56789">
                  <c:v>177.55094393708862</c:v>
                </c:pt>
                <c:pt idx="56790">
                  <c:v>177.50619041867336</c:v>
                </c:pt>
                <c:pt idx="56791">
                  <c:v>177.46143690025812</c:v>
                </c:pt>
                <c:pt idx="56792">
                  <c:v>177.41669397689932</c:v>
                </c:pt>
                <c:pt idx="56793">
                  <c:v>177.37189807825831</c:v>
                </c:pt>
                <c:pt idx="56794">
                  <c:v>177.32714455984308</c:v>
                </c:pt>
                <c:pt idx="56795">
                  <c:v>177.28240163648428</c:v>
                </c:pt>
                <c:pt idx="56796">
                  <c:v>177.23764811806902</c:v>
                </c:pt>
                <c:pt idx="56797">
                  <c:v>177.19289459965378</c:v>
                </c:pt>
                <c:pt idx="56798">
                  <c:v>177.14815167629499</c:v>
                </c:pt>
                <c:pt idx="56799">
                  <c:v>177.10339815787975</c:v>
                </c:pt>
                <c:pt idx="56800">
                  <c:v>177.05864463946449</c:v>
                </c:pt>
                <c:pt idx="56801">
                  <c:v>177.01390171610569</c:v>
                </c:pt>
                <c:pt idx="56802">
                  <c:v>176.96914819769046</c:v>
                </c:pt>
                <c:pt idx="56803">
                  <c:v>176.92439467927522</c:v>
                </c:pt>
                <c:pt idx="56804">
                  <c:v>176.87965175591643</c:v>
                </c:pt>
                <c:pt idx="56805">
                  <c:v>176.83489823750116</c:v>
                </c:pt>
                <c:pt idx="56806">
                  <c:v>176.79010233886015</c:v>
                </c:pt>
                <c:pt idx="56807">
                  <c:v>176.74534882044492</c:v>
                </c:pt>
                <c:pt idx="56808">
                  <c:v>176.70060589708612</c:v>
                </c:pt>
                <c:pt idx="56809">
                  <c:v>176.65585237867089</c:v>
                </c:pt>
                <c:pt idx="56810">
                  <c:v>176.60737432761087</c:v>
                </c:pt>
                <c:pt idx="56811">
                  <c:v>176.57368500000001</c:v>
                </c:pt>
                <c:pt idx="56812">
                  <c:v>176.57368500000001</c:v>
                </c:pt>
                <c:pt idx="56813">
                  <c:v>176.57368500000001</c:v>
                </c:pt>
                <c:pt idx="56814">
                  <c:v>176.55159328676999</c:v>
                </c:pt>
                <c:pt idx="56815">
                  <c:v>176.51939400000001</c:v>
                </c:pt>
                <c:pt idx="56816">
                  <c:v>176.53463448736289</c:v>
                </c:pt>
                <c:pt idx="56817">
                  <c:v>176.54010093682956</c:v>
                </c:pt>
                <c:pt idx="56818">
                  <c:v>176.51939400000001</c:v>
                </c:pt>
                <c:pt idx="56819">
                  <c:v>176.52253942933709</c:v>
                </c:pt>
                <c:pt idx="56820">
                  <c:v>176.529688594079</c:v>
                </c:pt>
                <c:pt idx="56821">
                  <c:v>176.53683945173228</c:v>
                </c:pt>
                <c:pt idx="56822">
                  <c:v>176.54399030938558</c:v>
                </c:pt>
                <c:pt idx="56823">
                  <c:v>176.5511394741275</c:v>
                </c:pt>
                <c:pt idx="56824">
                  <c:v>176.55829033178077</c:v>
                </c:pt>
                <c:pt idx="56825">
                  <c:v>176.56544118943407</c:v>
                </c:pt>
                <c:pt idx="56826">
                  <c:v>176.57259035417599</c:v>
                </c:pt>
                <c:pt idx="56827">
                  <c:v>176.57974121182926</c:v>
                </c:pt>
                <c:pt idx="56828">
                  <c:v>176.58689206948256</c:v>
                </c:pt>
                <c:pt idx="56829">
                  <c:v>176.59404123422448</c:v>
                </c:pt>
                <c:pt idx="56830">
                  <c:v>176.60119209187775</c:v>
                </c:pt>
                <c:pt idx="56831">
                  <c:v>176.60834972117655</c:v>
                </c:pt>
                <c:pt idx="56832">
                  <c:v>176.61550057882982</c:v>
                </c:pt>
                <c:pt idx="56833">
                  <c:v>176.62264974357174</c:v>
                </c:pt>
                <c:pt idx="56834">
                  <c:v>176.62980060122504</c:v>
                </c:pt>
                <c:pt idx="56835">
                  <c:v>176.63695145887831</c:v>
                </c:pt>
                <c:pt idx="56836">
                  <c:v>176.64410062362023</c:v>
                </c:pt>
                <c:pt idx="56837">
                  <c:v>176.65125148127353</c:v>
                </c:pt>
                <c:pt idx="56838">
                  <c:v>176.65840233892681</c:v>
                </c:pt>
                <c:pt idx="56839">
                  <c:v>176.66555150366872</c:v>
                </c:pt>
                <c:pt idx="56840">
                  <c:v>176.67270236132202</c:v>
                </c:pt>
                <c:pt idx="56841">
                  <c:v>176.67985152606394</c:v>
                </c:pt>
                <c:pt idx="56842">
                  <c:v>176.68700238371721</c:v>
                </c:pt>
                <c:pt idx="56843">
                  <c:v>176.69416001301602</c:v>
                </c:pt>
                <c:pt idx="56844">
                  <c:v>176.70131087066929</c:v>
                </c:pt>
                <c:pt idx="56845">
                  <c:v>176.70846003541121</c:v>
                </c:pt>
                <c:pt idx="56846">
                  <c:v>176.71561089306451</c:v>
                </c:pt>
                <c:pt idx="56847">
                  <c:v>176.72276175071778</c:v>
                </c:pt>
                <c:pt idx="56848">
                  <c:v>176.7299109154597</c:v>
                </c:pt>
                <c:pt idx="56849">
                  <c:v>176.737061773113</c:v>
                </c:pt>
                <c:pt idx="56850">
                  <c:v>176.74421263076627</c:v>
                </c:pt>
                <c:pt idx="56851">
                  <c:v>176.75136179550819</c:v>
                </c:pt>
                <c:pt idx="56852">
                  <c:v>176.75851265316149</c:v>
                </c:pt>
                <c:pt idx="56853">
                  <c:v>176.76566351081476</c:v>
                </c:pt>
                <c:pt idx="56854">
                  <c:v>176.77281267555668</c:v>
                </c:pt>
                <c:pt idx="56855">
                  <c:v>176.77996353320998</c:v>
                </c:pt>
                <c:pt idx="56856">
                  <c:v>176.78712116250875</c:v>
                </c:pt>
                <c:pt idx="56857">
                  <c:v>176.79427202016205</c:v>
                </c:pt>
                <c:pt idx="56858">
                  <c:v>176.80142118490397</c:v>
                </c:pt>
                <c:pt idx="56859">
                  <c:v>176.80857204255724</c:v>
                </c:pt>
                <c:pt idx="56860">
                  <c:v>176.81572290021055</c:v>
                </c:pt>
                <c:pt idx="56861">
                  <c:v>176.82287206495246</c:v>
                </c:pt>
                <c:pt idx="56862">
                  <c:v>176.83002292260574</c:v>
                </c:pt>
                <c:pt idx="56863">
                  <c:v>176.83717208734765</c:v>
                </c:pt>
                <c:pt idx="56864">
                  <c:v>176.84432294500095</c:v>
                </c:pt>
                <c:pt idx="56865">
                  <c:v>176.85147380265423</c:v>
                </c:pt>
                <c:pt idx="56866">
                  <c:v>176.85862296739614</c:v>
                </c:pt>
                <c:pt idx="56867">
                  <c:v>176.86577382504944</c:v>
                </c:pt>
                <c:pt idx="56868">
                  <c:v>176.87293145434822</c:v>
                </c:pt>
                <c:pt idx="56869">
                  <c:v>176.88008231200152</c:v>
                </c:pt>
                <c:pt idx="56870">
                  <c:v>176.88723147674344</c:v>
                </c:pt>
                <c:pt idx="56871">
                  <c:v>176.89438233439671</c:v>
                </c:pt>
                <c:pt idx="56872">
                  <c:v>176.90153319205001</c:v>
                </c:pt>
                <c:pt idx="56873">
                  <c:v>176.90868235679193</c:v>
                </c:pt>
                <c:pt idx="56874">
                  <c:v>176.9158332144452</c:v>
                </c:pt>
                <c:pt idx="56875">
                  <c:v>176.88887884382453</c:v>
                </c:pt>
                <c:pt idx="56876">
                  <c:v>176.99763852557916</c:v>
                </c:pt>
                <c:pt idx="56877">
                  <c:v>176.90271046525095</c:v>
                </c:pt>
                <c:pt idx="56878">
                  <c:v>177.06551179054054</c:v>
                </c:pt>
                <c:pt idx="56879">
                  <c:v>177.09035002220077</c:v>
                </c:pt>
                <c:pt idx="56880">
                  <c:v>176.9386886045292</c:v>
                </c:pt>
                <c:pt idx="56881">
                  <c:v>176.99561097496425</c:v>
                </c:pt>
                <c:pt idx="56882">
                  <c:v>176.96235501120648</c:v>
                </c:pt>
                <c:pt idx="56883">
                  <c:v>176.99942034803337</c:v>
                </c:pt>
                <c:pt idx="56884">
                  <c:v>176.99382975360842</c:v>
                </c:pt>
                <c:pt idx="56885">
                  <c:v>176.9772672180608</c:v>
                </c:pt>
                <c:pt idx="56886">
                  <c:v>176.96070076052987</c:v>
                </c:pt>
                <c:pt idx="56887">
                  <c:v>176.94413430299895</c:v>
                </c:pt>
                <c:pt idx="56888">
                  <c:v>176.92757176745133</c:v>
                </c:pt>
                <c:pt idx="56889">
                  <c:v>176.9110053099204</c:v>
                </c:pt>
                <c:pt idx="56890">
                  <c:v>176.89443885238944</c:v>
                </c:pt>
                <c:pt idx="56891">
                  <c:v>176.87787631684182</c:v>
                </c:pt>
                <c:pt idx="56892">
                  <c:v>176.86130985931089</c:v>
                </c:pt>
                <c:pt idx="56893">
                  <c:v>176.84472771384671</c:v>
                </c:pt>
                <c:pt idx="56894">
                  <c:v>176.82816125631575</c:v>
                </c:pt>
                <c:pt idx="56895">
                  <c:v>176.81159872076813</c:v>
                </c:pt>
                <c:pt idx="56896">
                  <c:v>176.7950322632372</c:v>
                </c:pt>
                <c:pt idx="56897">
                  <c:v>176.77846580570628</c:v>
                </c:pt>
                <c:pt idx="56898">
                  <c:v>176.76190327015865</c:v>
                </c:pt>
                <c:pt idx="56899">
                  <c:v>176.74533681262773</c:v>
                </c:pt>
                <c:pt idx="56900">
                  <c:v>176.72877035509677</c:v>
                </c:pt>
                <c:pt idx="56901">
                  <c:v>176.71220781954918</c:v>
                </c:pt>
                <c:pt idx="56902">
                  <c:v>176.69564136201822</c:v>
                </c:pt>
                <c:pt idx="56903">
                  <c:v>176.67907490448729</c:v>
                </c:pt>
                <c:pt idx="56904">
                  <c:v>176.66251236893967</c:v>
                </c:pt>
                <c:pt idx="56905">
                  <c:v>176.64594591140875</c:v>
                </c:pt>
                <c:pt idx="56906">
                  <c:v>176.62936376594453</c:v>
                </c:pt>
                <c:pt idx="56907">
                  <c:v>176.61280123039691</c:v>
                </c:pt>
                <c:pt idx="56908">
                  <c:v>176.59623477286598</c:v>
                </c:pt>
                <c:pt idx="56909">
                  <c:v>176.57966831533506</c:v>
                </c:pt>
                <c:pt idx="56910">
                  <c:v>176.56310577978743</c:v>
                </c:pt>
                <c:pt idx="56911">
                  <c:v>176.54653932225651</c:v>
                </c:pt>
                <c:pt idx="56912">
                  <c:v>176.52997286472555</c:v>
                </c:pt>
                <c:pt idx="56913">
                  <c:v>176.51341032917796</c:v>
                </c:pt>
                <c:pt idx="56914">
                  <c:v>176.496843871647</c:v>
                </c:pt>
                <c:pt idx="56915">
                  <c:v>176.48027741411607</c:v>
                </c:pt>
                <c:pt idx="56916">
                  <c:v>176.46371487856845</c:v>
                </c:pt>
                <c:pt idx="56917">
                  <c:v>176.44714842103753</c:v>
                </c:pt>
                <c:pt idx="56918">
                  <c:v>176.43056627557331</c:v>
                </c:pt>
                <c:pt idx="56919">
                  <c:v>176.41399981804238</c:v>
                </c:pt>
                <c:pt idx="56920">
                  <c:v>176.39743728249476</c:v>
                </c:pt>
                <c:pt idx="56921">
                  <c:v>176.38087082496384</c:v>
                </c:pt>
                <c:pt idx="56922">
                  <c:v>176.36430436743291</c:v>
                </c:pt>
                <c:pt idx="56923">
                  <c:v>176.34774183188529</c:v>
                </c:pt>
                <c:pt idx="56924">
                  <c:v>176.33117537435433</c:v>
                </c:pt>
                <c:pt idx="56925">
                  <c:v>176.3146089168234</c:v>
                </c:pt>
                <c:pt idx="56926">
                  <c:v>176.29804638127578</c:v>
                </c:pt>
                <c:pt idx="56927">
                  <c:v>176.27816551692896</c:v>
                </c:pt>
                <c:pt idx="56928">
                  <c:v>176.24171524368145</c:v>
                </c:pt>
                <c:pt idx="56929">
                  <c:v>176.20528782979738</c:v>
                </c:pt>
                <c:pt idx="56930">
                  <c:v>176.17569</c:v>
                </c:pt>
                <c:pt idx="56931">
                  <c:v>176.16500340343347</c:v>
                </c:pt>
                <c:pt idx="56932">
                  <c:v>176.11405365665237</c:v>
                </c:pt>
                <c:pt idx="56933">
                  <c:v>176.085251</c:v>
                </c:pt>
                <c:pt idx="56934">
                  <c:v>176.08130711397234</c:v>
                </c:pt>
                <c:pt idx="56935">
                  <c:v>176.05495390939436</c:v>
                </c:pt>
                <c:pt idx="56936">
                  <c:v>176.01228753661812</c:v>
                </c:pt>
                <c:pt idx="56937">
                  <c:v>176.00965475005597</c:v>
                </c:pt>
                <c:pt idx="56938">
                  <c:v>176.00702258678609</c:v>
                </c:pt>
                <c:pt idx="56939">
                  <c:v>176.00438980022395</c:v>
                </c:pt>
                <c:pt idx="56940">
                  <c:v>176.0017570136618</c:v>
                </c:pt>
                <c:pt idx="56941">
                  <c:v>175.99912485039192</c:v>
                </c:pt>
                <c:pt idx="56942">
                  <c:v>175.99649206382978</c:v>
                </c:pt>
                <c:pt idx="56943">
                  <c:v>175.99385678409854</c:v>
                </c:pt>
                <c:pt idx="56944">
                  <c:v>175.99122399753639</c:v>
                </c:pt>
                <c:pt idx="56945">
                  <c:v>175.98859183426651</c:v>
                </c:pt>
                <c:pt idx="56946">
                  <c:v>175.98595904770437</c:v>
                </c:pt>
                <c:pt idx="56947">
                  <c:v>175.98332626114222</c:v>
                </c:pt>
                <c:pt idx="56948">
                  <c:v>175.98069409787234</c:v>
                </c:pt>
                <c:pt idx="56949">
                  <c:v>175.9780613113102</c:v>
                </c:pt>
                <c:pt idx="56950">
                  <c:v>175.92330635542314</c:v>
                </c:pt>
                <c:pt idx="56951">
                  <c:v>175.92231008774442</c:v>
                </c:pt>
                <c:pt idx="56952">
                  <c:v>175.86687746685743</c:v>
                </c:pt>
                <c:pt idx="56953">
                  <c:v>175.79674653730632</c:v>
                </c:pt>
                <c:pt idx="56954">
                  <c:v>175.78496789938006</c:v>
                </c:pt>
                <c:pt idx="56955">
                  <c:v>175.75106709203624</c:v>
                </c:pt>
                <c:pt idx="56956">
                  <c:v>175.72822676628661</c:v>
                </c:pt>
                <c:pt idx="56957">
                  <c:v>175.6691325550693</c:v>
                </c:pt>
                <c:pt idx="56958">
                  <c:v>175.61002435043233</c:v>
                </c:pt>
                <c:pt idx="56959">
                  <c:v>175.55091614579536</c:v>
                </c:pt>
                <c:pt idx="56960">
                  <c:v>175.49182193457804</c:v>
                </c:pt>
                <c:pt idx="56961">
                  <c:v>175.43271372994107</c:v>
                </c:pt>
                <c:pt idx="56962">
                  <c:v>175.3736055253041</c:v>
                </c:pt>
                <c:pt idx="56963">
                  <c:v>175.31451131408681</c:v>
                </c:pt>
                <c:pt idx="56964">
                  <c:v>175.25540310944984</c:v>
                </c:pt>
                <c:pt idx="56965">
                  <c:v>175.19629490481287</c:v>
                </c:pt>
                <c:pt idx="56966">
                  <c:v>175.13720069359556</c:v>
                </c:pt>
                <c:pt idx="56967">
                  <c:v>175.07809248895859</c:v>
                </c:pt>
                <c:pt idx="56968">
                  <c:v>175.01892831064299</c:v>
                </c:pt>
                <c:pt idx="56969">
                  <c:v>174.95982010600602</c:v>
                </c:pt>
                <c:pt idx="56970">
                  <c:v>174.90072589478871</c:v>
                </c:pt>
                <c:pt idx="56971">
                  <c:v>174.84161769015174</c:v>
                </c:pt>
                <c:pt idx="56972">
                  <c:v>174.78250948551477</c:v>
                </c:pt>
                <c:pt idx="56973">
                  <c:v>174.72341527429745</c:v>
                </c:pt>
                <c:pt idx="56974">
                  <c:v>174.66430706966048</c:v>
                </c:pt>
                <c:pt idx="56975">
                  <c:v>174.60519886502354</c:v>
                </c:pt>
                <c:pt idx="56976">
                  <c:v>174.54610465380622</c:v>
                </c:pt>
                <c:pt idx="56977">
                  <c:v>174.48699644916925</c:v>
                </c:pt>
                <c:pt idx="56978">
                  <c:v>174.42788824453228</c:v>
                </c:pt>
                <c:pt idx="56979">
                  <c:v>174.36879403331497</c:v>
                </c:pt>
                <c:pt idx="56980">
                  <c:v>174.309685828678</c:v>
                </c:pt>
                <c:pt idx="56981">
                  <c:v>174.2505216503624</c:v>
                </c:pt>
                <c:pt idx="56982">
                  <c:v>174.19142743914509</c:v>
                </c:pt>
                <c:pt idx="56983">
                  <c:v>174.13231923450812</c:v>
                </c:pt>
                <c:pt idx="56984">
                  <c:v>174.07321102987115</c:v>
                </c:pt>
                <c:pt idx="56985">
                  <c:v>174.01411681865383</c:v>
                </c:pt>
                <c:pt idx="56986">
                  <c:v>173.95500861401689</c:v>
                </c:pt>
                <c:pt idx="56987">
                  <c:v>173.89590040937992</c:v>
                </c:pt>
                <c:pt idx="56988">
                  <c:v>173.83680619816261</c:v>
                </c:pt>
                <c:pt idx="56989">
                  <c:v>173.77769799352563</c:v>
                </c:pt>
                <c:pt idx="56990">
                  <c:v>173.71858978888866</c:v>
                </c:pt>
                <c:pt idx="56991">
                  <c:v>173.65949557767135</c:v>
                </c:pt>
                <c:pt idx="56992">
                  <c:v>173.60038737303438</c:v>
                </c:pt>
                <c:pt idx="56993">
                  <c:v>173.54122319471878</c:v>
                </c:pt>
                <c:pt idx="56994">
                  <c:v>173.48211499008181</c:v>
                </c:pt>
                <c:pt idx="56995">
                  <c:v>173.4230207788645</c:v>
                </c:pt>
                <c:pt idx="56996">
                  <c:v>173.36391257422753</c:v>
                </c:pt>
                <c:pt idx="56997">
                  <c:v>173.30480436959056</c:v>
                </c:pt>
                <c:pt idx="56998">
                  <c:v>173.24571015837327</c:v>
                </c:pt>
                <c:pt idx="56999">
                  <c:v>173.1866019537363</c:v>
                </c:pt>
                <c:pt idx="57000">
                  <c:v>173.12749374909933</c:v>
                </c:pt>
                <c:pt idx="57001">
                  <c:v>173.10303213209346</c:v>
                </c:pt>
                <c:pt idx="57002">
                  <c:v>173.03814221959942</c:v>
                </c:pt>
                <c:pt idx="57003">
                  <c:v>172.99664923456496</c:v>
                </c:pt>
                <c:pt idx="57004">
                  <c:v>172.85200551083031</c:v>
                </c:pt>
                <c:pt idx="57005">
                  <c:v>172.82329360940324</c:v>
                </c:pt>
                <c:pt idx="57006">
                  <c:v>172.83475684476534</c:v>
                </c:pt>
                <c:pt idx="57007">
                  <c:v>172.89857033935019</c:v>
                </c:pt>
                <c:pt idx="57008">
                  <c:v>172.82149003435805</c:v>
                </c:pt>
                <c:pt idx="57009">
                  <c:v>172.85944453790611</c:v>
                </c:pt>
                <c:pt idx="57010">
                  <c:v>172.84529918006695</c:v>
                </c:pt>
                <c:pt idx="57011">
                  <c:v>172.84331316409887</c:v>
                </c:pt>
                <c:pt idx="57012">
                  <c:v>172.84132714813083</c:v>
                </c:pt>
                <c:pt idx="57013">
                  <c:v>172.83934160233699</c:v>
                </c:pt>
                <c:pt idx="57014">
                  <c:v>172.83735558636891</c:v>
                </c:pt>
                <c:pt idx="57015">
                  <c:v>172.83536957040087</c:v>
                </c:pt>
                <c:pt idx="57016">
                  <c:v>172.83338402460703</c:v>
                </c:pt>
                <c:pt idx="57017">
                  <c:v>172.83139800863896</c:v>
                </c:pt>
                <c:pt idx="57018">
                  <c:v>172.82941011197397</c:v>
                </c:pt>
                <c:pt idx="57019">
                  <c:v>172.8274240960059</c:v>
                </c:pt>
                <c:pt idx="57020">
                  <c:v>172.82543855021208</c:v>
                </c:pt>
                <c:pt idx="57021">
                  <c:v>172.82345253424401</c:v>
                </c:pt>
                <c:pt idx="57022">
                  <c:v>172.82146651827594</c:v>
                </c:pt>
                <c:pt idx="57023">
                  <c:v>172.81948097248213</c:v>
                </c:pt>
                <c:pt idx="57024">
                  <c:v>172.81749495651405</c:v>
                </c:pt>
                <c:pt idx="57025">
                  <c:v>172.81550894054598</c:v>
                </c:pt>
                <c:pt idx="57026">
                  <c:v>172.81352339475217</c:v>
                </c:pt>
                <c:pt idx="57027">
                  <c:v>172.8115373787841</c:v>
                </c:pt>
                <c:pt idx="57028">
                  <c:v>172.80955136281602</c:v>
                </c:pt>
                <c:pt idx="57029">
                  <c:v>172.80756581702221</c:v>
                </c:pt>
                <c:pt idx="57030">
                  <c:v>172.80557980105414</c:v>
                </c:pt>
                <c:pt idx="57031">
                  <c:v>172.80359190438912</c:v>
                </c:pt>
                <c:pt idx="57032">
                  <c:v>172.80160635859531</c:v>
                </c:pt>
                <c:pt idx="57033">
                  <c:v>172.79962034262724</c:v>
                </c:pt>
                <c:pt idx="57034">
                  <c:v>172.79763432665919</c:v>
                </c:pt>
                <c:pt idx="57035">
                  <c:v>172.79564878086535</c:v>
                </c:pt>
                <c:pt idx="57036">
                  <c:v>172.79366276489728</c:v>
                </c:pt>
                <c:pt idx="57037">
                  <c:v>172.79167674892923</c:v>
                </c:pt>
                <c:pt idx="57038">
                  <c:v>172.78969120313539</c:v>
                </c:pt>
                <c:pt idx="57039">
                  <c:v>172.78770518716732</c:v>
                </c:pt>
                <c:pt idx="57040">
                  <c:v>172.78571917119928</c:v>
                </c:pt>
                <c:pt idx="57041">
                  <c:v>172.78373362540543</c:v>
                </c:pt>
                <c:pt idx="57042">
                  <c:v>172.78174760943736</c:v>
                </c:pt>
                <c:pt idx="57043">
                  <c:v>172.77975971277237</c:v>
                </c:pt>
                <c:pt idx="57044">
                  <c:v>172.7777736968043</c:v>
                </c:pt>
                <c:pt idx="57045">
                  <c:v>172.77578815101049</c:v>
                </c:pt>
                <c:pt idx="57046">
                  <c:v>172.77380213504242</c:v>
                </c:pt>
                <c:pt idx="57047">
                  <c:v>172.77181611907434</c:v>
                </c:pt>
                <c:pt idx="57048">
                  <c:v>172.76983057328053</c:v>
                </c:pt>
                <c:pt idx="57049">
                  <c:v>172.76784455731246</c:v>
                </c:pt>
                <c:pt idx="57050">
                  <c:v>172.76585854134439</c:v>
                </c:pt>
                <c:pt idx="57051">
                  <c:v>172.76387299555057</c:v>
                </c:pt>
                <c:pt idx="57052">
                  <c:v>172.7618869795825</c:v>
                </c:pt>
                <c:pt idx="57053">
                  <c:v>172.75990096361443</c:v>
                </c:pt>
                <c:pt idx="57054">
                  <c:v>172.75791541782061</c:v>
                </c:pt>
                <c:pt idx="57055">
                  <c:v>172.74337701502145</c:v>
                </c:pt>
                <c:pt idx="57056">
                  <c:v>172.70691071936099</c:v>
                </c:pt>
                <c:pt idx="57057">
                  <c:v>172.64976240929678</c:v>
                </c:pt>
                <c:pt idx="57058">
                  <c:v>172.57274050000001</c:v>
                </c:pt>
                <c:pt idx="57059">
                  <c:v>172.51092459155936</c:v>
                </c:pt>
                <c:pt idx="57060">
                  <c:v>172.44535874374253</c:v>
                </c:pt>
                <c:pt idx="57061">
                  <c:v>172.4055377081545</c:v>
                </c:pt>
                <c:pt idx="57062">
                  <c:v>172.37977947711016</c:v>
                </c:pt>
                <c:pt idx="57063">
                  <c:v>172.33567784028605</c:v>
                </c:pt>
                <c:pt idx="57064">
                  <c:v>172.29884866233402</c:v>
                </c:pt>
                <c:pt idx="57065">
                  <c:v>172.28587666327428</c:v>
                </c:pt>
                <c:pt idx="57066">
                  <c:v>172.272907735237</c:v>
                </c:pt>
                <c:pt idx="57067">
                  <c:v>172.25993573617725</c:v>
                </c:pt>
                <c:pt idx="57068">
                  <c:v>172.24695145302746</c:v>
                </c:pt>
                <c:pt idx="57069">
                  <c:v>172.23397945396769</c:v>
                </c:pt>
                <c:pt idx="57070">
                  <c:v>172.22101052593044</c:v>
                </c:pt>
                <c:pt idx="57071">
                  <c:v>172.20803852687067</c:v>
                </c:pt>
                <c:pt idx="57072">
                  <c:v>172.19506652781089</c:v>
                </c:pt>
                <c:pt idx="57073">
                  <c:v>172.18209759977364</c:v>
                </c:pt>
                <c:pt idx="57074">
                  <c:v>172.16912560071387</c:v>
                </c:pt>
                <c:pt idx="57075">
                  <c:v>172.1561536016541</c:v>
                </c:pt>
                <c:pt idx="57076">
                  <c:v>172.14318467361684</c:v>
                </c:pt>
                <c:pt idx="57077">
                  <c:v>172.13021267455707</c:v>
                </c:pt>
                <c:pt idx="57078">
                  <c:v>172.11724067549733</c:v>
                </c:pt>
                <c:pt idx="57079">
                  <c:v>172.10427174746005</c:v>
                </c:pt>
                <c:pt idx="57080">
                  <c:v>172.0912997484003</c:v>
                </c:pt>
                <c:pt idx="57081">
                  <c:v>172.07831546525051</c:v>
                </c:pt>
                <c:pt idx="57082">
                  <c:v>172.06534653721326</c:v>
                </c:pt>
                <c:pt idx="57083">
                  <c:v>172.05237453815349</c:v>
                </c:pt>
                <c:pt idx="57084">
                  <c:v>172.03940253909371</c:v>
                </c:pt>
                <c:pt idx="57085">
                  <c:v>172.02643361105646</c:v>
                </c:pt>
                <c:pt idx="57086">
                  <c:v>172.01346161199669</c:v>
                </c:pt>
                <c:pt idx="57087">
                  <c:v>172.00048961293692</c:v>
                </c:pt>
                <c:pt idx="57088">
                  <c:v>171.98752068489966</c:v>
                </c:pt>
                <c:pt idx="57089">
                  <c:v>171.97454868583989</c:v>
                </c:pt>
                <c:pt idx="57090">
                  <c:v>171.96157668678012</c:v>
                </c:pt>
                <c:pt idx="57091">
                  <c:v>171.94860775874287</c:v>
                </c:pt>
                <c:pt idx="57092">
                  <c:v>171.93563575968309</c:v>
                </c:pt>
                <c:pt idx="57093">
                  <c:v>171.92265147653333</c:v>
                </c:pt>
                <c:pt idx="57094">
                  <c:v>171.90967947747356</c:v>
                </c:pt>
                <c:pt idx="57095">
                  <c:v>171.89671054943631</c:v>
                </c:pt>
                <c:pt idx="57096">
                  <c:v>171.88373855037653</c:v>
                </c:pt>
                <c:pt idx="57097">
                  <c:v>171.87076655131676</c:v>
                </c:pt>
                <c:pt idx="57098">
                  <c:v>171.85779762327951</c:v>
                </c:pt>
                <c:pt idx="57099">
                  <c:v>171.84482562421974</c:v>
                </c:pt>
                <c:pt idx="57100">
                  <c:v>171.83185362515997</c:v>
                </c:pt>
                <c:pt idx="57101">
                  <c:v>171.81888469712271</c:v>
                </c:pt>
                <c:pt idx="57102">
                  <c:v>171.80591269806294</c:v>
                </c:pt>
                <c:pt idx="57103">
                  <c:v>171.79294069900317</c:v>
                </c:pt>
                <c:pt idx="57104">
                  <c:v>171.77997177096591</c:v>
                </c:pt>
                <c:pt idx="57105">
                  <c:v>171.76699977190614</c:v>
                </c:pt>
                <c:pt idx="57106">
                  <c:v>171.75401548875638</c:v>
                </c:pt>
                <c:pt idx="57107">
                  <c:v>171.7410465607191</c:v>
                </c:pt>
                <c:pt idx="57108">
                  <c:v>171.72807456165935</c:v>
                </c:pt>
                <c:pt idx="57109">
                  <c:v>171.71510256259958</c:v>
                </c:pt>
                <c:pt idx="57110">
                  <c:v>171.70213363456233</c:v>
                </c:pt>
                <c:pt idx="57111">
                  <c:v>171.68916163550256</c:v>
                </c:pt>
                <c:pt idx="57112">
                  <c:v>171.67618963644279</c:v>
                </c:pt>
                <c:pt idx="57113">
                  <c:v>171.66322070840553</c:v>
                </c:pt>
                <c:pt idx="57114">
                  <c:v>171.65024870934576</c:v>
                </c:pt>
                <c:pt idx="57115">
                  <c:v>171.63727671028599</c:v>
                </c:pt>
                <c:pt idx="57116">
                  <c:v>171.62430778224874</c:v>
                </c:pt>
                <c:pt idx="57117">
                  <c:v>171.61133578318896</c:v>
                </c:pt>
                <c:pt idx="57118">
                  <c:v>171.5981332360515</c:v>
                </c:pt>
                <c:pt idx="57119">
                  <c:v>171.58614072824793</c:v>
                </c:pt>
                <c:pt idx="57120">
                  <c:v>171.69035486695279</c:v>
                </c:pt>
                <c:pt idx="57121">
                  <c:v>171.71198360515021</c:v>
                </c:pt>
                <c:pt idx="57122">
                  <c:v>171.78360279713945</c:v>
                </c:pt>
                <c:pt idx="57123">
                  <c:v>171.83406099999999</c:v>
                </c:pt>
                <c:pt idx="57124">
                  <c:v>171.83709739866475</c:v>
                </c:pt>
                <c:pt idx="57125">
                  <c:v>171.87353427372437</c:v>
                </c:pt>
                <c:pt idx="57126">
                  <c:v>171.90996249535161</c:v>
                </c:pt>
                <c:pt idx="57127">
                  <c:v>171.94259600000001</c:v>
                </c:pt>
                <c:pt idx="57128">
                  <c:v>171.94259600000001</c:v>
                </c:pt>
                <c:pt idx="57129">
                  <c:v>171.94259600000001</c:v>
                </c:pt>
                <c:pt idx="57130">
                  <c:v>171.94259600000001</c:v>
                </c:pt>
                <c:pt idx="57131">
                  <c:v>171.94259600000001</c:v>
                </c:pt>
                <c:pt idx="57132">
                  <c:v>171.94259600000001</c:v>
                </c:pt>
                <c:pt idx="57133">
                  <c:v>171.9354483296903</c:v>
                </c:pt>
                <c:pt idx="57134">
                  <c:v>171.92050930970603</c:v>
                </c:pt>
                <c:pt idx="57135">
                  <c:v>171.90557382642157</c:v>
                </c:pt>
                <c:pt idx="57136">
                  <c:v>171.8906348064373</c:v>
                </c:pt>
                <c:pt idx="57137">
                  <c:v>171.87569578645306</c:v>
                </c:pt>
                <c:pt idx="57138">
                  <c:v>171.8607603031686</c:v>
                </c:pt>
                <c:pt idx="57139">
                  <c:v>171.84582128318434</c:v>
                </c:pt>
                <c:pt idx="57140">
                  <c:v>171.83088226320007</c:v>
                </c:pt>
                <c:pt idx="57141">
                  <c:v>171.81594677991561</c:v>
                </c:pt>
                <c:pt idx="57142">
                  <c:v>171.80100775993134</c:v>
                </c:pt>
                <c:pt idx="57143">
                  <c:v>171.78605459314784</c:v>
                </c:pt>
                <c:pt idx="57144">
                  <c:v>171.7711155731636</c:v>
                </c:pt>
                <c:pt idx="57145">
                  <c:v>171.75618008987914</c:v>
                </c:pt>
                <c:pt idx="57146">
                  <c:v>171.74124106989487</c:v>
                </c:pt>
                <c:pt idx="57147">
                  <c:v>171.7263020499106</c:v>
                </c:pt>
                <c:pt idx="57148">
                  <c:v>171.71136656662614</c:v>
                </c:pt>
                <c:pt idx="57149">
                  <c:v>171.69642754664187</c:v>
                </c:pt>
                <c:pt idx="57150">
                  <c:v>171.6814885266576</c:v>
                </c:pt>
                <c:pt idx="57151">
                  <c:v>171.66655304337314</c:v>
                </c:pt>
                <c:pt idx="57152">
                  <c:v>171.6516140233889</c:v>
                </c:pt>
                <c:pt idx="57153">
                  <c:v>171.63667500340463</c:v>
                </c:pt>
                <c:pt idx="57154">
                  <c:v>171.62173952012017</c:v>
                </c:pt>
                <c:pt idx="57155">
                  <c:v>171.60678635333667</c:v>
                </c:pt>
                <c:pt idx="57156">
                  <c:v>171.5918473333524</c:v>
                </c:pt>
                <c:pt idx="57157">
                  <c:v>171.57691185006794</c:v>
                </c:pt>
                <c:pt idx="57158">
                  <c:v>171.56197283008368</c:v>
                </c:pt>
                <c:pt idx="57159">
                  <c:v>171.54703381009944</c:v>
                </c:pt>
                <c:pt idx="57160">
                  <c:v>171.53209832681497</c:v>
                </c:pt>
                <c:pt idx="57161">
                  <c:v>171.51715930683071</c:v>
                </c:pt>
                <c:pt idx="57162">
                  <c:v>171.50222028684644</c:v>
                </c:pt>
                <c:pt idx="57163">
                  <c:v>171.48728480356198</c:v>
                </c:pt>
                <c:pt idx="57164">
                  <c:v>171.47234578357771</c:v>
                </c:pt>
                <c:pt idx="57165">
                  <c:v>171.45740676359344</c:v>
                </c:pt>
                <c:pt idx="57166">
                  <c:v>171.44247128030898</c:v>
                </c:pt>
                <c:pt idx="57167">
                  <c:v>171.42753226032474</c:v>
                </c:pt>
                <c:pt idx="57168">
                  <c:v>171.41257909354124</c:v>
                </c:pt>
                <c:pt idx="57169">
                  <c:v>171.39764007355697</c:v>
                </c:pt>
                <c:pt idx="57170">
                  <c:v>171.38270459027251</c:v>
                </c:pt>
                <c:pt idx="57171">
                  <c:v>171.36776557028824</c:v>
                </c:pt>
                <c:pt idx="57172">
                  <c:v>171.35282655030397</c:v>
                </c:pt>
                <c:pt idx="57173">
                  <c:v>171.33789106701951</c:v>
                </c:pt>
                <c:pt idx="57174">
                  <c:v>171.32295204703527</c:v>
                </c:pt>
                <c:pt idx="57175">
                  <c:v>171.308013027051</c:v>
                </c:pt>
                <c:pt idx="57176">
                  <c:v>171.29307754376654</c:v>
                </c:pt>
                <c:pt idx="57177">
                  <c:v>171.27813852378227</c:v>
                </c:pt>
                <c:pt idx="57178">
                  <c:v>171.26319950379801</c:v>
                </c:pt>
                <c:pt idx="57179">
                  <c:v>171.24826402051355</c:v>
                </c:pt>
                <c:pt idx="57180">
                  <c:v>171.23331085373007</c:v>
                </c:pt>
                <c:pt idx="57181">
                  <c:v>171.21837183374581</c:v>
                </c:pt>
                <c:pt idx="57182">
                  <c:v>171.20343635046135</c:v>
                </c:pt>
                <c:pt idx="57183">
                  <c:v>171.12529396375774</c:v>
                </c:pt>
                <c:pt idx="57184">
                  <c:v>171.09520388986891</c:v>
                </c:pt>
                <c:pt idx="57185">
                  <c:v>171.03087307725323</c:v>
                </c:pt>
                <c:pt idx="57186">
                  <c:v>171.03551201573677</c:v>
                </c:pt>
                <c:pt idx="57187">
                  <c:v>171.02246353505006</c:v>
                </c:pt>
                <c:pt idx="57188">
                  <c:v>171.020004</c:v>
                </c:pt>
                <c:pt idx="57189">
                  <c:v>171.06765403147352</c:v>
                </c:pt>
                <c:pt idx="57190">
                  <c:v>171.07427999999999</c:v>
                </c:pt>
                <c:pt idx="57191">
                  <c:v>171.07427999999999</c:v>
                </c:pt>
                <c:pt idx="57192">
                  <c:v>171.07142572689619</c:v>
                </c:pt>
                <c:pt idx="57193">
                  <c:v>171.06822470125087</c:v>
                </c:pt>
                <c:pt idx="57194">
                  <c:v>171.06502670401204</c:v>
                </c:pt>
                <c:pt idx="57195">
                  <c:v>171.06182946387483</c:v>
                </c:pt>
                <c:pt idx="57196">
                  <c:v>171.058631466636</c:v>
                </c:pt>
                <c:pt idx="57197">
                  <c:v>171.04337484549356</c:v>
                </c:pt>
                <c:pt idx="57198">
                  <c:v>170.9975270898689</c:v>
                </c:pt>
                <c:pt idx="57199">
                  <c:v>170.99738827944682</c:v>
                </c:pt>
                <c:pt idx="57200">
                  <c:v>171.01950280114451</c:v>
                </c:pt>
                <c:pt idx="57201">
                  <c:v>170.96031831437551</c:v>
                </c:pt>
                <c:pt idx="57202">
                  <c:v>170.93961542722298</c:v>
                </c:pt>
                <c:pt idx="57203">
                  <c:v>170.91891254007044</c:v>
                </c:pt>
                <c:pt idx="57204">
                  <c:v>170.89821455416961</c:v>
                </c:pt>
                <c:pt idx="57205">
                  <c:v>170.8774920620103</c:v>
                </c:pt>
                <c:pt idx="57206">
                  <c:v>170.85678917485777</c:v>
                </c:pt>
                <c:pt idx="57207">
                  <c:v>170.83609118895691</c:v>
                </c:pt>
                <c:pt idx="57208">
                  <c:v>170.81538830180438</c:v>
                </c:pt>
                <c:pt idx="57209">
                  <c:v>170.79468541465187</c:v>
                </c:pt>
                <c:pt idx="57210">
                  <c:v>170.77398742875101</c:v>
                </c:pt>
                <c:pt idx="57211">
                  <c:v>170.75328454159848</c:v>
                </c:pt>
                <c:pt idx="57212">
                  <c:v>170.73258165444594</c:v>
                </c:pt>
                <c:pt idx="57213">
                  <c:v>170.71188366854511</c:v>
                </c:pt>
                <c:pt idx="57214">
                  <c:v>170.69118078139257</c:v>
                </c:pt>
                <c:pt idx="57215">
                  <c:v>170.67047789424004</c:v>
                </c:pt>
                <c:pt idx="57216">
                  <c:v>170.64977990833921</c:v>
                </c:pt>
                <c:pt idx="57217">
                  <c:v>170.62907702118667</c:v>
                </c:pt>
                <c:pt idx="57218">
                  <c:v>170.60835452902737</c:v>
                </c:pt>
                <c:pt idx="57219">
                  <c:v>170.58765164187483</c:v>
                </c:pt>
                <c:pt idx="57220">
                  <c:v>170.566953655974</c:v>
                </c:pt>
                <c:pt idx="57221">
                  <c:v>170.54625076882147</c:v>
                </c:pt>
                <c:pt idx="57222">
                  <c:v>170.52554788166893</c:v>
                </c:pt>
                <c:pt idx="57223">
                  <c:v>170.50484989576807</c:v>
                </c:pt>
                <c:pt idx="57224">
                  <c:v>170.48414700861554</c:v>
                </c:pt>
                <c:pt idx="57225">
                  <c:v>170.46344412146303</c:v>
                </c:pt>
                <c:pt idx="57226">
                  <c:v>170.44274613556217</c:v>
                </c:pt>
                <c:pt idx="57227">
                  <c:v>170.42204324840964</c:v>
                </c:pt>
                <c:pt idx="57228">
                  <c:v>170.4013403612571</c:v>
                </c:pt>
                <c:pt idx="57229">
                  <c:v>170.38064237535627</c:v>
                </c:pt>
                <c:pt idx="57230">
                  <c:v>170.35991988319697</c:v>
                </c:pt>
                <c:pt idx="57231">
                  <c:v>170.33921699604443</c:v>
                </c:pt>
                <c:pt idx="57232">
                  <c:v>170.3185190101436</c:v>
                </c:pt>
                <c:pt idx="57233">
                  <c:v>170.29781612299107</c:v>
                </c:pt>
                <c:pt idx="57234">
                  <c:v>170.27711323583853</c:v>
                </c:pt>
                <c:pt idx="57235">
                  <c:v>170.25641524993767</c:v>
                </c:pt>
                <c:pt idx="57236">
                  <c:v>170.23571236278514</c:v>
                </c:pt>
                <c:pt idx="57237">
                  <c:v>170.21500947563263</c:v>
                </c:pt>
                <c:pt idx="57238">
                  <c:v>170.19431148973177</c:v>
                </c:pt>
                <c:pt idx="57239">
                  <c:v>170.17360860257924</c:v>
                </c:pt>
                <c:pt idx="57240">
                  <c:v>170.1529057154267</c:v>
                </c:pt>
                <c:pt idx="57241">
                  <c:v>170.13220772952587</c:v>
                </c:pt>
                <c:pt idx="57242">
                  <c:v>170.11150484237334</c:v>
                </c:pt>
                <c:pt idx="57243">
                  <c:v>170.09078235021403</c:v>
                </c:pt>
                <c:pt idx="57244">
                  <c:v>170.07007946306149</c:v>
                </c:pt>
                <c:pt idx="57245">
                  <c:v>170.05080655150215</c:v>
                </c:pt>
                <c:pt idx="57246">
                  <c:v>170.043137</c:v>
                </c:pt>
                <c:pt idx="57247">
                  <c:v>170.06448667811159</c:v>
                </c:pt>
                <c:pt idx="57248">
                  <c:v>170.09010816519665</c:v>
                </c:pt>
                <c:pt idx="57249">
                  <c:v>170.07554640224129</c:v>
                </c:pt>
                <c:pt idx="57250">
                  <c:v>170.03910922222221</c:v>
                </c:pt>
                <c:pt idx="57251">
                  <c:v>170.03622174588796</c:v>
                </c:pt>
                <c:pt idx="57252">
                  <c:v>170.02052728159276</c:v>
                </c:pt>
                <c:pt idx="57253">
                  <c:v>170.06412390104913</c:v>
                </c:pt>
                <c:pt idx="57254">
                  <c:v>170.097397</c:v>
                </c:pt>
                <c:pt idx="57255">
                  <c:v>170.08570017930379</c:v>
                </c:pt>
                <c:pt idx="57256">
                  <c:v>170.07931500000001</c:v>
                </c:pt>
                <c:pt idx="57257">
                  <c:v>170.05804962346076</c:v>
                </c:pt>
                <c:pt idx="57258">
                  <c:v>170.02564524016285</c:v>
                </c:pt>
                <c:pt idx="57259">
                  <c:v>169.99324085686496</c:v>
                </c:pt>
                <c:pt idx="57260">
                  <c:v>169.9608441450593</c:v>
                </c:pt>
                <c:pt idx="57261">
                  <c:v>169.92843976176138</c:v>
                </c:pt>
                <c:pt idx="57262">
                  <c:v>169.89603537846349</c:v>
                </c:pt>
                <c:pt idx="57263">
                  <c:v>169.86363866665783</c:v>
                </c:pt>
                <c:pt idx="57264">
                  <c:v>169.83123428335995</c:v>
                </c:pt>
                <c:pt idx="57265">
                  <c:v>169.79882990006203</c:v>
                </c:pt>
                <c:pt idx="57266">
                  <c:v>169.76643318825637</c:v>
                </c:pt>
                <c:pt idx="57267">
                  <c:v>169.73402880495848</c:v>
                </c:pt>
                <c:pt idx="57268">
                  <c:v>169.70159373569155</c:v>
                </c:pt>
                <c:pt idx="57269">
                  <c:v>169.66918935239363</c:v>
                </c:pt>
                <c:pt idx="57270">
                  <c:v>169.636792640588</c:v>
                </c:pt>
                <c:pt idx="57271">
                  <c:v>169.60438825729008</c:v>
                </c:pt>
                <c:pt idx="57272">
                  <c:v>169.57198387399217</c:v>
                </c:pt>
                <c:pt idx="57273">
                  <c:v>169.53958716218654</c:v>
                </c:pt>
                <c:pt idx="57274">
                  <c:v>169.50718277888862</c:v>
                </c:pt>
                <c:pt idx="57275">
                  <c:v>169.4747783955907</c:v>
                </c:pt>
                <c:pt idx="57276">
                  <c:v>169.44238168378507</c:v>
                </c:pt>
                <c:pt idx="57277">
                  <c:v>169.40997730048716</c:v>
                </c:pt>
                <c:pt idx="57278">
                  <c:v>169.37757291718927</c:v>
                </c:pt>
                <c:pt idx="57279">
                  <c:v>169.34517620538361</c:v>
                </c:pt>
                <c:pt idx="57280">
                  <c:v>169.31274113611667</c:v>
                </c:pt>
                <c:pt idx="57281">
                  <c:v>169.28033675281876</c:v>
                </c:pt>
                <c:pt idx="57282">
                  <c:v>169.24794004101312</c:v>
                </c:pt>
                <c:pt idx="57283">
                  <c:v>169.21553565771521</c:v>
                </c:pt>
                <c:pt idx="57284">
                  <c:v>169.18313127441732</c:v>
                </c:pt>
                <c:pt idx="57285">
                  <c:v>169.15073456261166</c:v>
                </c:pt>
                <c:pt idx="57286">
                  <c:v>169.11833017931374</c:v>
                </c:pt>
                <c:pt idx="57287">
                  <c:v>169.08592579601586</c:v>
                </c:pt>
                <c:pt idx="57288">
                  <c:v>169.0535290842102</c:v>
                </c:pt>
                <c:pt idx="57289">
                  <c:v>169.02112470091228</c:v>
                </c:pt>
                <c:pt idx="57290">
                  <c:v>168.98872031761439</c:v>
                </c:pt>
                <c:pt idx="57291">
                  <c:v>168.95632360580873</c:v>
                </c:pt>
                <c:pt idx="57292">
                  <c:v>168.92391922251085</c:v>
                </c:pt>
                <c:pt idx="57293">
                  <c:v>168.89148415324391</c:v>
                </c:pt>
                <c:pt idx="57294">
                  <c:v>168.85907976994599</c:v>
                </c:pt>
                <c:pt idx="57295">
                  <c:v>168.82668305814033</c:v>
                </c:pt>
                <c:pt idx="57296">
                  <c:v>168.79427867484245</c:v>
                </c:pt>
                <c:pt idx="57297">
                  <c:v>168.76187429154453</c:v>
                </c:pt>
                <c:pt idx="57298">
                  <c:v>168.7294775797389</c:v>
                </c:pt>
                <c:pt idx="57299">
                  <c:v>168.69707319644098</c:v>
                </c:pt>
                <c:pt idx="57300">
                  <c:v>168.66466881314307</c:v>
                </c:pt>
                <c:pt idx="57301">
                  <c:v>168.63227210133743</c:v>
                </c:pt>
                <c:pt idx="57302">
                  <c:v>168.65012292410501</c:v>
                </c:pt>
                <c:pt idx="57303">
                  <c:v>168.57767116690511</c:v>
                </c:pt>
                <c:pt idx="57304">
                  <c:v>168.55859735780692</c:v>
                </c:pt>
                <c:pt idx="57305">
                  <c:v>168.48739599999999</c:v>
                </c:pt>
                <c:pt idx="57306">
                  <c:v>168.48571365617548</c:v>
                </c:pt>
                <c:pt idx="57307">
                  <c:v>168.43106381668653</c:v>
                </c:pt>
                <c:pt idx="57308">
                  <c:v>168.37803455788472</c:v>
                </c:pt>
                <c:pt idx="57309">
                  <c:v>168.35890024534606</c:v>
                </c:pt>
                <c:pt idx="57310">
                  <c:v>168.32438061444262</c:v>
                </c:pt>
                <c:pt idx="57311">
                  <c:v>168.32114189138878</c:v>
                </c:pt>
                <c:pt idx="57312">
                  <c:v>168.31790316833494</c:v>
                </c:pt>
                <c:pt idx="57313">
                  <c:v>168.31466521202421</c:v>
                </c:pt>
                <c:pt idx="57314">
                  <c:v>168.31142648897037</c:v>
                </c:pt>
                <c:pt idx="57315">
                  <c:v>168.30818776591653</c:v>
                </c:pt>
                <c:pt idx="57316">
                  <c:v>168.3049498096058</c:v>
                </c:pt>
                <c:pt idx="57317">
                  <c:v>168.30171108655196</c:v>
                </c:pt>
                <c:pt idx="57318">
                  <c:v>168.29846929652552</c:v>
                </c:pt>
                <c:pt idx="57319">
                  <c:v>168.29523057347166</c:v>
                </c:pt>
                <c:pt idx="57320">
                  <c:v>168.29199261716096</c:v>
                </c:pt>
                <c:pt idx="57321">
                  <c:v>168.28875389410712</c:v>
                </c:pt>
                <c:pt idx="57322">
                  <c:v>168.28551517105325</c:v>
                </c:pt>
                <c:pt idx="57323">
                  <c:v>168.28227721474255</c:v>
                </c:pt>
                <c:pt idx="57324">
                  <c:v>168.27903849168868</c:v>
                </c:pt>
                <c:pt idx="57325">
                  <c:v>168.27579976863484</c:v>
                </c:pt>
                <c:pt idx="57326">
                  <c:v>168.27256181232414</c:v>
                </c:pt>
                <c:pt idx="57327">
                  <c:v>168.26932308927027</c:v>
                </c:pt>
                <c:pt idx="57328">
                  <c:v>168.26608436621643</c:v>
                </c:pt>
                <c:pt idx="57329">
                  <c:v>168.26284640990573</c:v>
                </c:pt>
                <c:pt idx="57330">
                  <c:v>168.2596046198793</c:v>
                </c:pt>
                <c:pt idx="57331">
                  <c:v>168.25636589682543</c:v>
                </c:pt>
                <c:pt idx="57332">
                  <c:v>168.25312794051473</c:v>
                </c:pt>
                <c:pt idx="57333">
                  <c:v>168.24988921746086</c:v>
                </c:pt>
                <c:pt idx="57334">
                  <c:v>168.24665049440702</c:v>
                </c:pt>
                <c:pt idx="57335">
                  <c:v>168.24341253809632</c:v>
                </c:pt>
                <c:pt idx="57336">
                  <c:v>168.24017381504245</c:v>
                </c:pt>
                <c:pt idx="57337">
                  <c:v>168.23693509198861</c:v>
                </c:pt>
                <c:pt idx="57338">
                  <c:v>168.23369713567791</c:v>
                </c:pt>
                <c:pt idx="57339">
                  <c:v>168.23045841262405</c:v>
                </c:pt>
                <c:pt idx="57340">
                  <c:v>168.22721968957021</c:v>
                </c:pt>
                <c:pt idx="57341">
                  <c:v>168.22398173325951</c:v>
                </c:pt>
                <c:pt idx="57342">
                  <c:v>168.22074301020564</c:v>
                </c:pt>
                <c:pt idx="57343">
                  <c:v>168.2175012201792</c:v>
                </c:pt>
                <c:pt idx="57344">
                  <c:v>168.21426249712536</c:v>
                </c:pt>
                <c:pt idx="57345">
                  <c:v>168.21102454081463</c:v>
                </c:pt>
                <c:pt idx="57346">
                  <c:v>168.20778581776079</c:v>
                </c:pt>
                <c:pt idx="57347">
                  <c:v>168.20454709470692</c:v>
                </c:pt>
                <c:pt idx="57348">
                  <c:v>168.20130913839623</c:v>
                </c:pt>
                <c:pt idx="57349">
                  <c:v>168.19807041534239</c:v>
                </c:pt>
                <c:pt idx="57350">
                  <c:v>168.19483169228852</c:v>
                </c:pt>
                <c:pt idx="57351">
                  <c:v>168.19159373597782</c:v>
                </c:pt>
                <c:pt idx="57352">
                  <c:v>168.18835501292398</c:v>
                </c:pt>
                <c:pt idx="57353">
                  <c:v>168.18511705661325</c:v>
                </c:pt>
                <c:pt idx="57354">
                  <c:v>168.18187833355941</c:v>
                </c:pt>
                <c:pt idx="57355">
                  <c:v>168.15902967668097</c:v>
                </c:pt>
                <c:pt idx="57356">
                  <c:v>168.13266242250836</c:v>
                </c:pt>
                <c:pt idx="57357">
                  <c:v>168.1292920510131</c:v>
                </c:pt>
                <c:pt idx="57358">
                  <c:v>168.10749799999999</c:v>
                </c:pt>
                <c:pt idx="57359">
                  <c:v>168.10749799999999</c:v>
                </c:pt>
                <c:pt idx="57360">
                  <c:v>168.08476589630513</c:v>
                </c:pt>
                <c:pt idx="57361">
                  <c:v>168.03781630138292</c:v>
                </c:pt>
                <c:pt idx="57362">
                  <c:v>167.99354944587506</c:v>
                </c:pt>
                <c:pt idx="57363">
                  <c:v>167.94686834549356</c:v>
                </c:pt>
                <c:pt idx="57364">
                  <c:v>167.92280372933226</c:v>
                </c:pt>
                <c:pt idx="57365">
                  <c:v>167.91424022677194</c:v>
                </c:pt>
                <c:pt idx="57366">
                  <c:v>167.905678751556</c:v>
                </c:pt>
                <c:pt idx="57367">
                  <c:v>167.8971152489957</c:v>
                </c:pt>
                <c:pt idx="57368">
                  <c:v>167.88854363705798</c:v>
                </c:pt>
                <c:pt idx="57369">
                  <c:v>167.87998013449769</c:v>
                </c:pt>
                <c:pt idx="57370">
                  <c:v>167.87141865928174</c:v>
                </c:pt>
                <c:pt idx="57371">
                  <c:v>167.86285515672142</c:v>
                </c:pt>
                <c:pt idx="57372">
                  <c:v>167.85429165416113</c:v>
                </c:pt>
                <c:pt idx="57373">
                  <c:v>167.84573017894519</c:v>
                </c:pt>
                <c:pt idx="57374">
                  <c:v>167.8371666763849</c:v>
                </c:pt>
                <c:pt idx="57375">
                  <c:v>167.82860520116895</c:v>
                </c:pt>
                <c:pt idx="57376">
                  <c:v>167.82004169860863</c:v>
                </c:pt>
                <c:pt idx="57377">
                  <c:v>167.81147819604834</c:v>
                </c:pt>
                <c:pt idx="57378">
                  <c:v>167.8029167208324</c:v>
                </c:pt>
                <c:pt idx="57379">
                  <c:v>167.79435321827211</c:v>
                </c:pt>
                <c:pt idx="57380">
                  <c:v>167.78578160633438</c:v>
                </c:pt>
                <c:pt idx="57381">
                  <c:v>167.77721810377406</c:v>
                </c:pt>
                <c:pt idx="57382">
                  <c:v>167.76865662855812</c:v>
                </c:pt>
                <c:pt idx="57383">
                  <c:v>167.76009312599783</c:v>
                </c:pt>
                <c:pt idx="57384">
                  <c:v>167.75152962343753</c:v>
                </c:pt>
                <c:pt idx="57385">
                  <c:v>167.74296814822159</c:v>
                </c:pt>
                <c:pt idx="57386">
                  <c:v>167.73440464566127</c:v>
                </c:pt>
                <c:pt idx="57387">
                  <c:v>167.72584114310098</c:v>
                </c:pt>
                <c:pt idx="57388">
                  <c:v>167.71727966788504</c:v>
                </c:pt>
                <c:pt idx="57389">
                  <c:v>167.70871616532474</c:v>
                </c:pt>
                <c:pt idx="57390">
                  <c:v>167.70015266276442</c:v>
                </c:pt>
                <c:pt idx="57391">
                  <c:v>167.69159118754848</c:v>
                </c:pt>
                <c:pt idx="57392">
                  <c:v>167.68302768498819</c:v>
                </c:pt>
                <c:pt idx="57393">
                  <c:v>167.67445607305046</c:v>
                </c:pt>
                <c:pt idx="57394">
                  <c:v>167.66589257049017</c:v>
                </c:pt>
                <c:pt idx="57395">
                  <c:v>167.65733109527423</c:v>
                </c:pt>
                <c:pt idx="57396">
                  <c:v>167.64876759271391</c:v>
                </c:pt>
                <c:pt idx="57397">
                  <c:v>167.64020611749797</c:v>
                </c:pt>
                <c:pt idx="57398">
                  <c:v>167.63164261493768</c:v>
                </c:pt>
                <c:pt idx="57399">
                  <c:v>167.62307911237738</c:v>
                </c:pt>
                <c:pt idx="57400">
                  <c:v>167.61451763716144</c:v>
                </c:pt>
                <c:pt idx="57401">
                  <c:v>167.60595413460112</c:v>
                </c:pt>
                <c:pt idx="57402">
                  <c:v>167.59739063204083</c:v>
                </c:pt>
                <c:pt idx="57403">
                  <c:v>167.58882915682489</c:v>
                </c:pt>
                <c:pt idx="57404">
                  <c:v>167.58026565426459</c:v>
                </c:pt>
                <c:pt idx="57405">
                  <c:v>167.57169404232687</c:v>
                </c:pt>
                <c:pt idx="57406">
                  <c:v>167.56313053976655</c:v>
                </c:pt>
                <c:pt idx="57407">
                  <c:v>167.55456906455061</c:v>
                </c:pt>
                <c:pt idx="57408">
                  <c:v>167.54600556199031</c:v>
                </c:pt>
                <c:pt idx="57409">
                  <c:v>167.53744205943002</c:v>
                </c:pt>
                <c:pt idx="57410">
                  <c:v>167.52888058421408</c:v>
                </c:pt>
                <c:pt idx="57411">
                  <c:v>167.52031708165376</c:v>
                </c:pt>
                <c:pt idx="57412">
                  <c:v>167.51175357909347</c:v>
                </c:pt>
                <c:pt idx="57413">
                  <c:v>167.50319210387752</c:v>
                </c:pt>
                <c:pt idx="57414">
                  <c:v>167.49462860131723</c:v>
                </c:pt>
                <c:pt idx="57415">
                  <c:v>167.48606509875691</c:v>
                </c:pt>
                <c:pt idx="57416">
                  <c:v>167.47750362354097</c:v>
                </c:pt>
                <c:pt idx="57417">
                  <c:v>167.46894012098068</c:v>
                </c:pt>
                <c:pt idx="57418">
                  <c:v>167.46036850904295</c:v>
                </c:pt>
                <c:pt idx="57419">
                  <c:v>167.48462500286124</c:v>
                </c:pt>
                <c:pt idx="57420">
                  <c:v>167.5009315785459</c:v>
                </c:pt>
                <c:pt idx="57421">
                  <c:v>167.50214072961373</c:v>
                </c:pt>
                <c:pt idx="57422">
                  <c:v>167.53018975226516</c:v>
                </c:pt>
                <c:pt idx="57423">
                  <c:v>167.56663105458881</c:v>
                </c:pt>
                <c:pt idx="57424">
                  <c:v>167.57278896137339</c:v>
                </c:pt>
                <c:pt idx="57425">
                  <c:v>167.61588235383883</c:v>
                </c:pt>
                <c:pt idx="57426">
                  <c:v>167.67593273087007</c:v>
                </c:pt>
                <c:pt idx="57427">
                  <c:v>167.6809539275155</c:v>
                </c:pt>
                <c:pt idx="57428">
                  <c:v>167.68213024577713</c:v>
                </c:pt>
                <c:pt idx="57429">
                  <c:v>167.69724217014121</c:v>
                </c:pt>
                <c:pt idx="57430">
                  <c:v>167.71236840503974</c:v>
                </c:pt>
                <c:pt idx="57431">
                  <c:v>167.72748032940385</c:v>
                </c:pt>
                <c:pt idx="57432">
                  <c:v>167.74258867613435</c:v>
                </c:pt>
                <c:pt idx="57433">
                  <c:v>167.75770060049842</c:v>
                </c:pt>
                <c:pt idx="57434">
                  <c:v>167.77467430877445</c:v>
                </c:pt>
                <c:pt idx="57435">
                  <c:v>167.78187600000001</c:v>
                </c:pt>
                <c:pt idx="57436">
                  <c:v>167.78240623641008</c:v>
                </c:pt>
                <c:pt idx="57437">
                  <c:v>167.78327333613763</c:v>
                </c:pt>
                <c:pt idx="57438">
                  <c:v>167.78414023058585</c:v>
                </c:pt>
                <c:pt idx="57439">
                  <c:v>167.78500733031336</c:v>
                </c:pt>
                <c:pt idx="57440">
                  <c:v>167.78587443004088</c:v>
                </c:pt>
                <c:pt idx="57441">
                  <c:v>167.7867413244891</c:v>
                </c:pt>
                <c:pt idx="57442">
                  <c:v>167.78760842421664</c:v>
                </c:pt>
                <c:pt idx="57443">
                  <c:v>167.78847634506133</c:v>
                </c:pt>
                <c:pt idx="57444">
                  <c:v>167.78934323950955</c:v>
                </c:pt>
                <c:pt idx="57445">
                  <c:v>167.79021033923706</c:v>
                </c:pt>
                <c:pt idx="57446">
                  <c:v>167.79107743896458</c:v>
                </c:pt>
                <c:pt idx="57447">
                  <c:v>167.79194433341283</c:v>
                </c:pt>
                <c:pt idx="57448">
                  <c:v>167.79281143314034</c:v>
                </c:pt>
                <c:pt idx="57449">
                  <c:v>167.79367853286786</c:v>
                </c:pt>
                <c:pt idx="57450">
                  <c:v>167.79454542731608</c:v>
                </c:pt>
                <c:pt idx="57451">
                  <c:v>167.7954125270436</c:v>
                </c:pt>
                <c:pt idx="57452">
                  <c:v>167.79627962677114</c:v>
                </c:pt>
                <c:pt idx="57453">
                  <c:v>167.79714652121936</c:v>
                </c:pt>
                <c:pt idx="57454">
                  <c:v>167.79801362094688</c:v>
                </c:pt>
                <c:pt idx="57455">
                  <c:v>167.79888154179156</c:v>
                </c:pt>
                <c:pt idx="57456">
                  <c:v>167.79974864151907</c:v>
                </c:pt>
                <c:pt idx="57457">
                  <c:v>167.74461096852647</c:v>
                </c:pt>
                <c:pt idx="57458">
                  <c:v>167.71364302359953</c:v>
                </c:pt>
                <c:pt idx="57459">
                  <c:v>167.709518</c:v>
                </c:pt>
                <c:pt idx="57460">
                  <c:v>167.66686411349548</c:v>
                </c:pt>
                <c:pt idx="57461">
                  <c:v>167.65524300000001</c:v>
                </c:pt>
                <c:pt idx="57462">
                  <c:v>167.59735739999999</c:v>
                </c:pt>
                <c:pt idx="57463">
                  <c:v>167.61207683261804</c:v>
                </c:pt>
                <c:pt idx="57464">
                  <c:v>167.58961438340486</c:v>
                </c:pt>
                <c:pt idx="57465">
                  <c:v>167.50862531442195</c:v>
                </c:pt>
                <c:pt idx="57466">
                  <c:v>167.48139763536662</c:v>
                </c:pt>
                <c:pt idx="57467">
                  <c:v>167.46797333922277</c:v>
                </c:pt>
                <c:pt idx="57468">
                  <c:v>167.45453633067726</c:v>
                </c:pt>
                <c:pt idx="57469">
                  <c:v>167.4411152126338</c:v>
                </c:pt>
                <c:pt idx="57470">
                  <c:v>167.42769091648995</c:v>
                </c:pt>
                <c:pt idx="57471">
                  <c:v>167.4142666203461</c:v>
                </c:pt>
                <c:pt idx="57472">
                  <c:v>167.40084550230264</c:v>
                </c:pt>
                <c:pt idx="57473">
                  <c:v>167.38742120615879</c:v>
                </c:pt>
                <c:pt idx="57474">
                  <c:v>167.37399691001494</c:v>
                </c:pt>
                <c:pt idx="57475">
                  <c:v>167.36057579197151</c:v>
                </c:pt>
                <c:pt idx="57476">
                  <c:v>167.34715149582763</c:v>
                </c:pt>
                <c:pt idx="57477">
                  <c:v>167.33372719968378</c:v>
                </c:pt>
                <c:pt idx="57478">
                  <c:v>167.32030608164035</c:v>
                </c:pt>
                <c:pt idx="57479">
                  <c:v>167.3068817854965</c:v>
                </c:pt>
                <c:pt idx="57480">
                  <c:v>167.29344477695099</c:v>
                </c:pt>
                <c:pt idx="57481">
                  <c:v>167.28002048080714</c:v>
                </c:pt>
                <c:pt idx="57482">
                  <c:v>167.26659936276369</c:v>
                </c:pt>
                <c:pt idx="57483">
                  <c:v>167.25317506661983</c:v>
                </c:pt>
                <c:pt idx="57484">
                  <c:v>167.23975077047598</c:v>
                </c:pt>
                <c:pt idx="57485">
                  <c:v>167.23916600000001</c:v>
                </c:pt>
                <c:pt idx="57486">
                  <c:v>167.20407489270386</c:v>
                </c:pt>
                <c:pt idx="57487">
                  <c:v>167.202988</c:v>
                </c:pt>
                <c:pt idx="57488">
                  <c:v>167.16739545339689</c:v>
                </c:pt>
                <c:pt idx="57489">
                  <c:v>167.18474203099669</c:v>
                </c:pt>
                <c:pt idx="57490">
                  <c:v>167.20295350882213</c:v>
                </c:pt>
                <c:pt idx="57491">
                  <c:v>167.22108499999999</c:v>
                </c:pt>
                <c:pt idx="57492">
                  <c:v>167.2215163066285</c:v>
                </c:pt>
                <c:pt idx="57493">
                  <c:v>167.25727118820788</c:v>
                </c:pt>
                <c:pt idx="57494">
                  <c:v>167.25768284061198</c:v>
                </c:pt>
                <c:pt idx="57495">
                  <c:v>167.25809459049472</c:v>
                </c:pt>
                <c:pt idx="57496">
                  <c:v>167.25850634037747</c:v>
                </c:pt>
                <c:pt idx="57497">
                  <c:v>167.25891799278156</c:v>
                </c:pt>
                <c:pt idx="57498">
                  <c:v>167.25932974266431</c:v>
                </c:pt>
                <c:pt idx="57499">
                  <c:v>167.25974149254705</c:v>
                </c:pt>
                <c:pt idx="57500">
                  <c:v>167.26015314495112</c:v>
                </c:pt>
                <c:pt idx="57501">
                  <c:v>167.26056489483386</c:v>
                </c:pt>
                <c:pt idx="57502">
                  <c:v>167.26097664471661</c:v>
                </c:pt>
                <c:pt idx="57503">
                  <c:v>167.2613882971207</c:v>
                </c:pt>
                <c:pt idx="57504">
                  <c:v>167.26180004700345</c:v>
                </c:pt>
                <c:pt idx="57505">
                  <c:v>167.26221218680087</c:v>
                </c:pt>
                <c:pt idx="57506">
                  <c:v>167.26262393668361</c:v>
                </c:pt>
                <c:pt idx="57507">
                  <c:v>167.26303558908768</c:v>
                </c:pt>
                <c:pt idx="57508">
                  <c:v>167.26344733897042</c:v>
                </c:pt>
                <c:pt idx="57509">
                  <c:v>167.2638590888532</c:v>
                </c:pt>
                <c:pt idx="57510">
                  <c:v>167.26427074125726</c:v>
                </c:pt>
                <c:pt idx="57511">
                  <c:v>167.26468249114001</c:v>
                </c:pt>
                <c:pt idx="57512">
                  <c:v>167.26509424102275</c:v>
                </c:pt>
                <c:pt idx="57513">
                  <c:v>167.26550589342685</c:v>
                </c:pt>
                <c:pt idx="57514">
                  <c:v>167.26591764330959</c:v>
                </c:pt>
                <c:pt idx="57515">
                  <c:v>167.26632939319234</c:v>
                </c:pt>
                <c:pt idx="57516">
                  <c:v>167.2667410455964</c:v>
                </c:pt>
                <c:pt idx="57517">
                  <c:v>167.26715279547915</c:v>
                </c:pt>
                <c:pt idx="57518">
                  <c:v>167.26756493527657</c:v>
                </c:pt>
                <c:pt idx="57519">
                  <c:v>167.26797658768066</c:v>
                </c:pt>
                <c:pt idx="57520">
                  <c:v>167.26838833756341</c:v>
                </c:pt>
                <c:pt idx="57521">
                  <c:v>167.26880008744615</c:v>
                </c:pt>
                <c:pt idx="57522">
                  <c:v>167.26921173985022</c:v>
                </c:pt>
                <c:pt idx="57523">
                  <c:v>167.26962348973296</c:v>
                </c:pt>
                <c:pt idx="57524">
                  <c:v>167.27003523961574</c:v>
                </c:pt>
                <c:pt idx="57525">
                  <c:v>167.27044689201981</c:v>
                </c:pt>
                <c:pt idx="57526">
                  <c:v>167.27085864190255</c:v>
                </c:pt>
                <c:pt idx="57527">
                  <c:v>167.27127039178529</c:v>
                </c:pt>
                <c:pt idx="57528">
                  <c:v>167.27168204418939</c:v>
                </c:pt>
                <c:pt idx="57529">
                  <c:v>167.27209379407213</c:v>
                </c:pt>
                <c:pt idx="57530">
                  <c:v>167.27250593386955</c:v>
                </c:pt>
                <c:pt idx="57531">
                  <c:v>167.2729176837523</c:v>
                </c:pt>
                <c:pt idx="57532">
                  <c:v>167.27332933615637</c:v>
                </c:pt>
                <c:pt idx="57533">
                  <c:v>167.27374108603911</c:v>
                </c:pt>
                <c:pt idx="57534">
                  <c:v>167.27415283592185</c:v>
                </c:pt>
                <c:pt idx="57535">
                  <c:v>167.27456448832595</c:v>
                </c:pt>
                <c:pt idx="57536">
                  <c:v>167.27497623820869</c:v>
                </c:pt>
                <c:pt idx="57537">
                  <c:v>167.27154530030958</c:v>
                </c:pt>
                <c:pt idx="57538">
                  <c:v>167.23715939737471</c:v>
                </c:pt>
                <c:pt idx="57539">
                  <c:v>167.22108499999999</c:v>
                </c:pt>
                <c:pt idx="57540">
                  <c:v>167.22336505935635</c:v>
                </c:pt>
                <c:pt idx="57541">
                  <c:v>167.23436124415832</c:v>
                </c:pt>
                <c:pt idx="57542">
                  <c:v>167.19792432021936</c:v>
                </c:pt>
                <c:pt idx="57543">
                  <c:v>167.1587767091776</c:v>
                </c:pt>
                <c:pt idx="57544">
                  <c:v>167.11814736003817</c:v>
                </c:pt>
                <c:pt idx="57545">
                  <c:v>167.14286985598474</c:v>
                </c:pt>
                <c:pt idx="57546">
                  <c:v>167.10974892002503</c:v>
                </c:pt>
                <c:pt idx="57547">
                  <c:v>167.09307086962406</c:v>
                </c:pt>
                <c:pt idx="57548">
                  <c:v>167.07638886988605</c:v>
                </c:pt>
                <c:pt idx="57549">
                  <c:v>167.05970687014801</c:v>
                </c:pt>
                <c:pt idx="57550">
                  <c:v>167.04302881974706</c:v>
                </c:pt>
                <c:pt idx="57551">
                  <c:v>167.02634682000902</c:v>
                </c:pt>
                <c:pt idx="57552">
                  <c:v>167.00966482027101</c:v>
                </c:pt>
                <c:pt idx="57553">
                  <c:v>166.99298676987004</c:v>
                </c:pt>
                <c:pt idx="57554">
                  <c:v>166.976304770132</c:v>
                </c:pt>
                <c:pt idx="57555">
                  <c:v>166.95960697304574</c:v>
                </c:pt>
                <c:pt idx="57556">
                  <c:v>166.94292497330773</c:v>
                </c:pt>
                <c:pt idx="57557">
                  <c:v>166.92624692290676</c:v>
                </c:pt>
                <c:pt idx="57558">
                  <c:v>166.90956492316872</c:v>
                </c:pt>
                <c:pt idx="57559">
                  <c:v>166.8928829234307</c:v>
                </c:pt>
                <c:pt idx="57560">
                  <c:v>166.87620487302974</c:v>
                </c:pt>
                <c:pt idx="57561">
                  <c:v>166.85952287329172</c:v>
                </c:pt>
                <c:pt idx="57562">
                  <c:v>166.84284087355368</c:v>
                </c:pt>
                <c:pt idx="57563">
                  <c:v>166.82616282315271</c:v>
                </c:pt>
                <c:pt idx="57564">
                  <c:v>166.8094808234147</c:v>
                </c:pt>
                <c:pt idx="57565">
                  <c:v>166.79279882367666</c:v>
                </c:pt>
                <c:pt idx="57566">
                  <c:v>166.77612077327569</c:v>
                </c:pt>
                <c:pt idx="57567">
                  <c:v>166.75943877353768</c:v>
                </c:pt>
                <c:pt idx="57568">
                  <c:v>166.74274097645142</c:v>
                </c:pt>
                <c:pt idx="57569">
                  <c:v>166.72606292605045</c:v>
                </c:pt>
                <c:pt idx="57570">
                  <c:v>166.70938092631243</c:v>
                </c:pt>
                <c:pt idx="57571">
                  <c:v>166.69269892657439</c:v>
                </c:pt>
                <c:pt idx="57572">
                  <c:v>166.67602087617342</c:v>
                </c:pt>
                <c:pt idx="57573">
                  <c:v>166.65933887643541</c:v>
                </c:pt>
                <c:pt idx="57574">
                  <c:v>166.64265687669737</c:v>
                </c:pt>
                <c:pt idx="57575">
                  <c:v>166.6259788262964</c:v>
                </c:pt>
                <c:pt idx="57576">
                  <c:v>166.60929682655839</c:v>
                </c:pt>
                <c:pt idx="57577">
                  <c:v>166.59261482682035</c:v>
                </c:pt>
                <c:pt idx="57578">
                  <c:v>166.57593677641938</c:v>
                </c:pt>
                <c:pt idx="57579">
                  <c:v>166.58137978590139</c:v>
                </c:pt>
                <c:pt idx="57580">
                  <c:v>166.59961026394851</c:v>
                </c:pt>
                <c:pt idx="57581">
                  <c:v>166.6296681863962</c:v>
                </c:pt>
                <c:pt idx="57582">
                  <c:v>166.64219700000001</c:v>
                </c:pt>
                <c:pt idx="57583">
                  <c:v>166.59391238080497</c:v>
                </c:pt>
                <c:pt idx="57584">
                  <c:v>166.54542964295942</c:v>
                </c:pt>
                <c:pt idx="57585">
                  <c:v>166.54600182498808</c:v>
                </c:pt>
                <c:pt idx="57586">
                  <c:v>166.53930257489878</c:v>
                </c:pt>
                <c:pt idx="57587">
                  <c:v>166.49591209785203</c:v>
                </c:pt>
                <c:pt idx="57588">
                  <c:v>166.46759373787467</c:v>
                </c:pt>
                <c:pt idx="57589">
                  <c:v>166.45067586975478</c:v>
                </c:pt>
                <c:pt idx="57590">
                  <c:v>166.43375800163489</c:v>
                </c:pt>
                <c:pt idx="57591">
                  <c:v>166.41684413869208</c:v>
                </c:pt>
                <c:pt idx="57592">
                  <c:v>166.39992627057219</c:v>
                </c:pt>
                <c:pt idx="57593">
                  <c:v>166.38299238174386</c:v>
                </c:pt>
                <c:pt idx="57594">
                  <c:v>166.36607851880109</c:v>
                </c:pt>
                <c:pt idx="57595">
                  <c:v>166.3491606506812</c:v>
                </c:pt>
                <c:pt idx="57596">
                  <c:v>166.33224278256131</c:v>
                </c:pt>
                <c:pt idx="57597">
                  <c:v>166.31532891961851</c:v>
                </c:pt>
                <c:pt idx="57598">
                  <c:v>166.29841105149862</c:v>
                </c:pt>
                <c:pt idx="57599">
                  <c:v>166.28149318337873</c:v>
                </c:pt>
                <c:pt idx="57600">
                  <c:v>166.26457932043596</c:v>
                </c:pt>
                <c:pt idx="57601">
                  <c:v>166.24766145231607</c:v>
                </c:pt>
                <c:pt idx="57602">
                  <c:v>166.18623586830196</c:v>
                </c:pt>
                <c:pt idx="57603">
                  <c:v>166.15723779399141</c:v>
                </c:pt>
                <c:pt idx="57604">
                  <c:v>166.13900033985678</c:v>
                </c:pt>
                <c:pt idx="57605">
                  <c:v>166.0909538969957</c:v>
                </c:pt>
                <c:pt idx="57606">
                  <c:v>166.06638191283639</c:v>
                </c:pt>
                <c:pt idx="57607">
                  <c:v>166.0178540811456</c:v>
                </c:pt>
                <c:pt idx="57608">
                  <c:v>165.93261286027661</c:v>
                </c:pt>
                <c:pt idx="57609">
                  <c:v>165.90319064729698</c:v>
                </c:pt>
                <c:pt idx="57610">
                  <c:v>165.88495776181384</c:v>
                </c:pt>
                <c:pt idx="57611">
                  <c:v>165.87626045139413</c:v>
                </c:pt>
                <c:pt idx="57612">
                  <c:v>165.86911902041641</c:v>
                </c:pt>
                <c:pt idx="57613">
                  <c:v>165.86197928011836</c:v>
                </c:pt>
                <c:pt idx="57614">
                  <c:v>165.85483784914064</c:v>
                </c:pt>
                <c:pt idx="57615">
                  <c:v>165.84769641816291</c:v>
                </c:pt>
                <c:pt idx="57616">
                  <c:v>165.8405566778649</c:v>
                </c:pt>
                <c:pt idx="57617">
                  <c:v>165.83341524688717</c:v>
                </c:pt>
                <c:pt idx="57618">
                  <c:v>165.82626705319072</c:v>
                </c:pt>
                <c:pt idx="57619">
                  <c:v>165.81912731289268</c:v>
                </c:pt>
                <c:pt idx="57620">
                  <c:v>165.81198588191495</c:v>
                </c:pt>
                <c:pt idx="57621">
                  <c:v>165.80484445093722</c:v>
                </c:pt>
                <c:pt idx="57622">
                  <c:v>165.79770471063918</c:v>
                </c:pt>
                <c:pt idx="57623">
                  <c:v>165.79056327966146</c:v>
                </c:pt>
                <c:pt idx="57624">
                  <c:v>165.78342184868373</c:v>
                </c:pt>
                <c:pt idx="57625">
                  <c:v>165.77628210838569</c:v>
                </c:pt>
                <c:pt idx="57626">
                  <c:v>165.76914067740796</c:v>
                </c:pt>
                <c:pt idx="57627">
                  <c:v>165.76199924643024</c:v>
                </c:pt>
                <c:pt idx="57628">
                  <c:v>165.75485950613219</c:v>
                </c:pt>
                <c:pt idx="57629">
                  <c:v>165.74771807515447</c:v>
                </c:pt>
                <c:pt idx="57630">
                  <c:v>165.74056988145801</c:v>
                </c:pt>
                <c:pt idx="57631">
                  <c:v>165.73342845048029</c:v>
                </c:pt>
                <c:pt idx="57632">
                  <c:v>165.72628871018225</c:v>
                </c:pt>
                <c:pt idx="57633">
                  <c:v>165.71914727920452</c:v>
                </c:pt>
                <c:pt idx="57634">
                  <c:v>165.7120058482268</c:v>
                </c:pt>
                <c:pt idx="57635">
                  <c:v>165.70486610792875</c:v>
                </c:pt>
                <c:pt idx="57636">
                  <c:v>165.69772467695103</c:v>
                </c:pt>
                <c:pt idx="57637">
                  <c:v>165.6905832459733</c:v>
                </c:pt>
                <c:pt idx="57638">
                  <c:v>165.68344350567526</c:v>
                </c:pt>
                <c:pt idx="57639">
                  <c:v>165.67630207469753</c:v>
                </c:pt>
                <c:pt idx="57640">
                  <c:v>165.66916064371981</c:v>
                </c:pt>
                <c:pt idx="57641">
                  <c:v>165.66202090342176</c:v>
                </c:pt>
                <c:pt idx="57642">
                  <c:v>165.65487270972531</c:v>
                </c:pt>
                <c:pt idx="57643">
                  <c:v>165.64773127874759</c:v>
                </c:pt>
                <c:pt idx="57644">
                  <c:v>165.64059153844954</c:v>
                </c:pt>
                <c:pt idx="57645">
                  <c:v>165.63345010747182</c:v>
                </c:pt>
                <c:pt idx="57646">
                  <c:v>165.62630867649409</c:v>
                </c:pt>
                <c:pt idx="57647">
                  <c:v>165.61916893619605</c:v>
                </c:pt>
                <c:pt idx="57648">
                  <c:v>165.61202750521835</c:v>
                </c:pt>
                <c:pt idx="57649">
                  <c:v>165.60488607424062</c:v>
                </c:pt>
                <c:pt idx="57650">
                  <c:v>165.59774633394258</c:v>
                </c:pt>
                <c:pt idx="57651">
                  <c:v>165.59060490296486</c:v>
                </c:pt>
                <c:pt idx="57652">
                  <c:v>165.58346347198713</c:v>
                </c:pt>
                <c:pt idx="57653">
                  <c:v>165.57632373168909</c:v>
                </c:pt>
                <c:pt idx="57654">
                  <c:v>165.56918230071136</c:v>
                </c:pt>
                <c:pt idx="57655">
                  <c:v>165.56203410701491</c:v>
                </c:pt>
                <c:pt idx="57656">
                  <c:v>165.56648904101098</c:v>
                </c:pt>
                <c:pt idx="57657">
                  <c:v>165.57805062947068</c:v>
                </c:pt>
                <c:pt idx="57658">
                  <c:v>165.53359711489867</c:v>
                </c:pt>
                <c:pt idx="57659">
                  <c:v>165.51015983834048</c:v>
                </c:pt>
                <c:pt idx="57660">
                  <c:v>165.47908111754887</c:v>
                </c:pt>
                <c:pt idx="57661">
                  <c:v>165.45537779904649</c:v>
                </c:pt>
                <c:pt idx="57662">
                  <c:v>165.41894671769194</c:v>
                </c:pt>
                <c:pt idx="57663">
                  <c:v>165.39398199999999</c:v>
                </c:pt>
                <c:pt idx="57664">
                  <c:v>165.37053625339689</c:v>
                </c:pt>
                <c:pt idx="57665">
                  <c:v>165.31671262490249</c:v>
                </c:pt>
                <c:pt idx="57666">
                  <c:v>165.30181536839183</c:v>
                </c:pt>
                <c:pt idx="57667">
                  <c:v>165.28690047364236</c:v>
                </c:pt>
                <c:pt idx="57668">
                  <c:v>165.27199968948395</c:v>
                </c:pt>
                <c:pt idx="57669">
                  <c:v>165.25710243297328</c:v>
                </c:pt>
                <c:pt idx="57670">
                  <c:v>165.24220164881487</c:v>
                </c:pt>
                <c:pt idx="57671">
                  <c:v>165.22730086465646</c:v>
                </c:pt>
                <c:pt idx="57672">
                  <c:v>165.21240360814582</c:v>
                </c:pt>
                <c:pt idx="57673">
                  <c:v>165.19750282398741</c:v>
                </c:pt>
                <c:pt idx="57674">
                  <c:v>165.18260203982899</c:v>
                </c:pt>
                <c:pt idx="57675">
                  <c:v>165.16770478331833</c:v>
                </c:pt>
                <c:pt idx="57676">
                  <c:v>165.15280399915991</c:v>
                </c:pt>
                <c:pt idx="57677">
                  <c:v>165.1379032150015</c:v>
                </c:pt>
                <c:pt idx="57678">
                  <c:v>165.12300595849084</c:v>
                </c:pt>
                <c:pt idx="57679">
                  <c:v>165.10810517433242</c:v>
                </c:pt>
                <c:pt idx="57680">
                  <c:v>165.09319027958296</c:v>
                </c:pt>
                <c:pt idx="57681">
                  <c:v>165.086456</c:v>
                </c:pt>
                <c:pt idx="57682">
                  <c:v>165.07438674429582</c:v>
                </c:pt>
                <c:pt idx="57683">
                  <c:v>165.08106513139262</c:v>
                </c:pt>
                <c:pt idx="57684">
                  <c:v>165.08774509992134</c:v>
                </c:pt>
                <c:pt idx="57685">
                  <c:v>165.09442506845005</c:v>
                </c:pt>
                <c:pt idx="57686">
                  <c:v>165.10110345554682</c:v>
                </c:pt>
                <c:pt idx="57687">
                  <c:v>165.10778342407554</c:v>
                </c:pt>
                <c:pt idx="57688">
                  <c:v>165.11446339260425</c:v>
                </c:pt>
                <c:pt idx="57689">
                  <c:v>165.12114177970102</c:v>
                </c:pt>
                <c:pt idx="57690">
                  <c:v>165.12782174822974</c:v>
                </c:pt>
                <c:pt idx="57691">
                  <c:v>165.13450171675848</c:v>
                </c:pt>
                <c:pt idx="57692">
                  <c:v>165.14118010385525</c:v>
                </c:pt>
                <c:pt idx="57693">
                  <c:v>165.14786007238396</c:v>
                </c:pt>
                <c:pt idx="57694">
                  <c:v>165.15454636664046</c:v>
                </c:pt>
                <c:pt idx="57695">
                  <c:v>165.16122633516918</c:v>
                </c:pt>
                <c:pt idx="57696">
                  <c:v>165.16790472226594</c:v>
                </c:pt>
                <c:pt idx="57697">
                  <c:v>165.17458469079466</c:v>
                </c:pt>
                <c:pt idx="57698">
                  <c:v>165.18126465932338</c:v>
                </c:pt>
                <c:pt idx="57699">
                  <c:v>165.18794304642014</c:v>
                </c:pt>
                <c:pt idx="57700">
                  <c:v>165.19462301494886</c:v>
                </c:pt>
                <c:pt idx="57701">
                  <c:v>165.20130298347758</c:v>
                </c:pt>
                <c:pt idx="57702">
                  <c:v>165.20798137057437</c:v>
                </c:pt>
                <c:pt idx="57703">
                  <c:v>165.21466133910309</c:v>
                </c:pt>
                <c:pt idx="57704">
                  <c:v>165.2213413076318</c:v>
                </c:pt>
                <c:pt idx="57705">
                  <c:v>165.22801969472857</c:v>
                </c:pt>
                <c:pt idx="57706">
                  <c:v>165.23470598898507</c:v>
                </c:pt>
                <c:pt idx="57707">
                  <c:v>165.24138595751378</c:v>
                </c:pt>
                <c:pt idx="57708">
                  <c:v>165.24806434461055</c:v>
                </c:pt>
                <c:pt idx="57709">
                  <c:v>165.27917571207431</c:v>
                </c:pt>
                <c:pt idx="57710">
                  <c:v>165.22502412983295</c:v>
                </c:pt>
                <c:pt idx="57711">
                  <c:v>165.22831017238911</c:v>
                </c:pt>
                <c:pt idx="57712">
                  <c:v>165.20045981549464</c:v>
                </c:pt>
                <c:pt idx="57713">
                  <c:v>165.25692848783976</c:v>
                </c:pt>
                <c:pt idx="57714">
                  <c:v>165.25173310991894</c:v>
                </c:pt>
                <c:pt idx="57715">
                  <c:v>165.28072212419545</c:v>
                </c:pt>
                <c:pt idx="57716">
                  <c:v>165.23789210528821</c:v>
                </c:pt>
                <c:pt idx="57717">
                  <c:v>165.24715046133653</c:v>
                </c:pt>
                <c:pt idx="57718">
                  <c:v>165.23377222139095</c:v>
                </c:pt>
                <c:pt idx="57719">
                  <c:v>165.21625857302087</c:v>
                </c:pt>
                <c:pt idx="57720">
                  <c:v>165.19876149385451</c:v>
                </c:pt>
                <c:pt idx="57721">
                  <c:v>165.23785403624225</c:v>
                </c:pt>
                <c:pt idx="57722">
                  <c:v>165.20601214779501</c:v>
                </c:pt>
                <c:pt idx="57723">
                  <c:v>165.25316744206009</c:v>
                </c:pt>
                <c:pt idx="57724">
                  <c:v>165.267349</c:v>
                </c:pt>
                <c:pt idx="57725">
                  <c:v>165.2525508084112</c:v>
                </c:pt>
                <c:pt idx="57726">
                  <c:v>165.2343323411215</c:v>
                </c:pt>
                <c:pt idx="57727">
                  <c:v>165.21611818691588</c:v>
                </c:pt>
                <c:pt idx="57728">
                  <c:v>165.19789971962618</c:v>
                </c:pt>
                <c:pt idx="57729">
                  <c:v>165.17968125233645</c:v>
                </c:pt>
                <c:pt idx="57730">
                  <c:v>165.23860720529328</c:v>
                </c:pt>
                <c:pt idx="57731">
                  <c:v>165.18695320958511</c:v>
                </c:pt>
                <c:pt idx="57732">
                  <c:v>165.176895</c:v>
                </c:pt>
                <c:pt idx="57733">
                  <c:v>165.176895</c:v>
                </c:pt>
                <c:pt idx="57734">
                  <c:v>165.19285608798285</c:v>
                </c:pt>
                <c:pt idx="57735">
                  <c:v>165.16283193063171</c:v>
                </c:pt>
                <c:pt idx="57736">
                  <c:v>165.17499548546928</c:v>
                </c:pt>
                <c:pt idx="57737">
                  <c:v>165.176895</c:v>
                </c:pt>
                <c:pt idx="57738">
                  <c:v>165.16043839675729</c:v>
                </c:pt>
                <c:pt idx="57739">
                  <c:v>165.18545380155766</c:v>
                </c:pt>
                <c:pt idx="57740">
                  <c:v>165.21471296582692</c:v>
                </c:pt>
                <c:pt idx="57741">
                  <c:v>165.24397213009618</c:v>
                </c:pt>
                <c:pt idx="57742">
                  <c:v>165.27322436747994</c:v>
                </c:pt>
                <c:pt idx="57743">
                  <c:v>165.3024835317492</c:v>
                </c:pt>
                <c:pt idx="57744">
                  <c:v>165.33177040356037</c:v>
                </c:pt>
                <c:pt idx="57745">
                  <c:v>165.3610295678296</c:v>
                </c:pt>
                <c:pt idx="57746">
                  <c:v>165.39028180521339</c:v>
                </c:pt>
                <c:pt idx="57747">
                  <c:v>165.41954096948265</c:v>
                </c:pt>
                <c:pt idx="57748">
                  <c:v>165.44880013375189</c:v>
                </c:pt>
                <c:pt idx="57749">
                  <c:v>165.47805237113568</c:v>
                </c:pt>
                <c:pt idx="57750">
                  <c:v>165.50731153540491</c:v>
                </c:pt>
                <c:pt idx="57751">
                  <c:v>165.53657069967417</c:v>
                </c:pt>
                <c:pt idx="57752">
                  <c:v>165.56582293705793</c:v>
                </c:pt>
                <c:pt idx="57753">
                  <c:v>165.59508210132719</c:v>
                </c:pt>
                <c:pt idx="57754">
                  <c:v>165.62434126559643</c:v>
                </c:pt>
                <c:pt idx="57755">
                  <c:v>165.65359350298021</c:v>
                </c:pt>
                <c:pt idx="57756">
                  <c:v>165.68288037479138</c:v>
                </c:pt>
                <c:pt idx="57757">
                  <c:v>165.71213953906064</c:v>
                </c:pt>
                <c:pt idx="57758">
                  <c:v>165.7413917764444</c:v>
                </c:pt>
                <c:pt idx="57759">
                  <c:v>165.77065094071367</c:v>
                </c:pt>
                <c:pt idx="57760">
                  <c:v>165.7999101049829</c:v>
                </c:pt>
                <c:pt idx="57761">
                  <c:v>165.82916234236669</c:v>
                </c:pt>
                <c:pt idx="57762">
                  <c:v>165.85842150663595</c:v>
                </c:pt>
                <c:pt idx="57763">
                  <c:v>165.88768067090518</c:v>
                </c:pt>
                <c:pt idx="57764">
                  <c:v>165.91693290828897</c:v>
                </c:pt>
                <c:pt idx="57765">
                  <c:v>165.9461920725582</c:v>
                </c:pt>
                <c:pt idx="57766">
                  <c:v>165.97545123682747</c:v>
                </c:pt>
                <c:pt idx="57767">
                  <c:v>166.00470347421123</c:v>
                </c:pt>
                <c:pt idx="57768">
                  <c:v>166.03396263848049</c:v>
                </c:pt>
                <c:pt idx="57769">
                  <c:v>166.06324951029166</c:v>
                </c:pt>
                <c:pt idx="57770">
                  <c:v>166.09250867456092</c:v>
                </c:pt>
                <c:pt idx="57771">
                  <c:v>166.12537789709384</c:v>
                </c:pt>
                <c:pt idx="57772">
                  <c:v>166.25217308960086</c:v>
                </c:pt>
                <c:pt idx="57773">
                  <c:v>166.30095168185517</c:v>
                </c:pt>
                <c:pt idx="57774">
                  <c:v>166.3404030187144</c:v>
                </c:pt>
                <c:pt idx="57775">
                  <c:v>166.36208353767287</c:v>
                </c:pt>
                <c:pt idx="57776">
                  <c:v>166.41674408488316</c:v>
                </c:pt>
                <c:pt idx="57777">
                  <c:v>166.464655852205</c:v>
                </c:pt>
                <c:pt idx="57778">
                  <c:v>166.4933582753934</c:v>
                </c:pt>
                <c:pt idx="57779">
                  <c:v>166.55899232451122</c:v>
                </c:pt>
                <c:pt idx="57780">
                  <c:v>166.58766509276143</c:v>
                </c:pt>
                <c:pt idx="57781">
                  <c:v>166.58641857685745</c:v>
                </c:pt>
                <c:pt idx="57782">
                  <c:v>166.5851732402495</c:v>
                </c:pt>
                <c:pt idx="57783">
                  <c:v>166.58392819846557</c:v>
                </c:pt>
                <c:pt idx="57784">
                  <c:v>166.58268286185762</c:v>
                </c:pt>
                <c:pt idx="57785">
                  <c:v>166.58143752524967</c:v>
                </c:pt>
                <c:pt idx="57786">
                  <c:v>166.58019248346574</c:v>
                </c:pt>
                <c:pt idx="57787">
                  <c:v>166.57894714685779</c:v>
                </c:pt>
                <c:pt idx="57788">
                  <c:v>166.57770181024983</c:v>
                </c:pt>
                <c:pt idx="57789">
                  <c:v>166.57645676846587</c:v>
                </c:pt>
                <c:pt idx="57790">
                  <c:v>166.57521143185795</c:v>
                </c:pt>
                <c:pt idx="57791">
                  <c:v>166.57396609525</c:v>
                </c:pt>
                <c:pt idx="57792">
                  <c:v>166.57272105346604</c:v>
                </c:pt>
                <c:pt idx="57793">
                  <c:v>166.57147571685809</c:v>
                </c:pt>
                <c:pt idx="57794">
                  <c:v>166.57022920095412</c:v>
                </c:pt>
                <c:pt idx="57795">
                  <c:v>166.56898386434617</c:v>
                </c:pt>
                <c:pt idx="57796">
                  <c:v>166.56773882256223</c:v>
                </c:pt>
                <c:pt idx="57797">
                  <c:v>166.56649348595428</c:v>
                </c:pt>
                <c:pt idx="57798">
                  <c:v>166.56524814934633</c:v>
                </c:pt>
                <c:pt idx="57799">
                  <c:v>166.5640031075624</c:v>
                </c:pt>
                <c:pt idx="57800">
                  <c:v>166.56275777095445</c:v>
                </c:pt>
                <c:pt idx="57801">
                  <c:v>166.5615124343465</c:v>
                </c:pt>
                <c:pt idx="57802">
                  <c:v>166.56026739256257</c:v>
                </c:pt>
                <c:pt idx="57803">
                  <c:v>166.55902205595461</c:v>
                </c:pt>
                <c:pt idx="57804">
                  <c:v>166.55777671934666</c:v>
                </c:pt>
                <c:pt idx="57805">
                  <c:v>166.55653167756273</c:v>
                </c:pt>
                <c:pt idx="57806">
                  <c:v>166.55528516165876</c:v>
                </c:pt>
                <c:pt idx="57807">
                  <c:v>166.55403982505081</c:v>
                </c:pt>
                <c:pt idx="57808">
                  <c:v>166.55279478326685</c:v>
                </c:pt>
                <c:pt idx="57809">
                  <c:v>166.5515494466589</c:v>
                </c:pt>
                <c:pt idx="57810">
                  <c:v>166.55030411005097</c:v>
                </c:pt>
                <c:pt idx="57811">
                  <c:v>166.54905906826701</c:v>
                </c:pt>
                <c:pt idx="57812">
                  <c:v>166.54781373165906</c:v>
                </c:pt>
                <c:pt idx="57813">
                  <c:v>166.54656839505111</c:v>
                </c:pt>
                <c:pt idx="57814">
                  <c:v>166.54532335326718</c:v>
                </c:pt>
                <c:pt idx="57815">
                  <c:v>166.54407801665923</c:v>
                </c:pt>
                <c:pt idx="57816">
                  <c:v>166.54283268005128</c:v>
                </c:pt>
                <c:pt idx="57817">
                  <c:v>166.54158763826734</c:v>
                </c:pt>
                <c:pt idx="57818">
                  <c:v>166.54034230165939</c:v>
                </c:pt>
                <c:pt idx="57819">
                  <c:v>166.53909578575542</c:v>
                </c:pt>
                <c:pt idx="57820">
                  <c:v>166.53785044914747</c:v>
                </c:pt>
                <c:pt idx="57821">
                  <c:v>166.53660540736354</c:v>
                </c:pt>
                <c:pt idx="57822">
                  <c:v>166.53536007075559</c:v>
                </c:pt>
                <c:pt idx="57823">
                  <c:v>166.53411473414764</c:v>
                </c:pt>
                <c:pt idx="57824">
                  <c:v>166.51050782021935</c:v>
                </c:pt>
                <c:pt idx="57825">
                  <c:v>166.45066016257448</c:v>
                </c:pt>
                <c:pt idx="57826">
                  <c:v>166.44877148164042</c:v>
                </c:pt>
                <c:pt idx="57827">
                  <c:v>166.437376360515</c:v>
                </c:pt>
                <c:pt idx="57828">
                  <c:v>166.42510999999999</c:v>
                </c:pt>
                <c:pt idx="57829">
                  <c:v>166.36406259680496</c:v>
                </c:pt>
                <c:pt idx="57830">
                  <c:v>166.34700159608965</c:v>
                </c:pt>
                <c:pt idx="57831">
                  <c:v>166.27787738998808</c:v>
                </c:pt>
                <c:pt idx="57832">
                  <c:v>166.2316147858846</c:v>
                </c:pt>
                <c:pt idx="57833">
                  <c:v>166.2342104605568</c:v>
                </c:pt>
                <c:pt idx="57834">
                  <c:v>166.2457655911096</c:v>
                </c:pt>
                <c:pt idx="57835">
                  <c:v>166.25732072166241</c:v>
                </c:pt>
                <c:pt idx="57836">
                  <c:v>166.2688731166256</c:v>
                </c:pt>
                <c:pt idx="57837">
                  <c:v>166.28042824717841</c:v>
                </c:pt>
                <c:pt idx="57838">
                  <c:v>166.29198337773121</c:v>
                </c:pt>
                <c:pt idx="57839">
                  <c:v>166.3035357726944</c:v>
                </c:pt>
                <c:pt idx="57840">
                  <c:v>166.31509090324721</c:v>
                </c:pt>
                <c:pt idx="57841">
                  <c:v>166.32664603380002</c:v>
                </c:pt>
                <c:pt idx="57842">
                  <c:v>166.33819842876323</c:v>
                </c:pt>
                <c:pt idx="57843">
                  <c:v>166.34975355931604</c:v>
                </c:pt>
                <c:pt idx="57844">
                  <c:v>166.36131963222732</c:v>
                </c:pt>
                <c:pt idx="57845">
                  <c:v>166.37287476278013</c:v>
                </c:pt>
                <c:pt idx="57846">
                  <c:v>166.38442715774332</c:v>
                </c:pt>
                <c:pt idx="57847">
                  <c:v>166.39598228829612</c:v>
                </c:pt>
                <c:pt idx="57848">
                  <c:v>166.40753741884893</c:v>
                </c:pt>
                <c:pt idx="57849">
                  <c:v>166.41908981381212</c:v>
                </c:pt>
                <c:pt idx="57850">
                  <c:v>166.43064494436493</c:v>
                </c:pt>
                <c:pt idx="57851">
                  <c:v>166.44220007491774</c:v>
                </c:pt>
                <c:pt idx="57852">
                  <c:v>166.45375246988092</c:v>
                </c:pt>
                <c:pt idx="57853">
                  <c:v>166.46530760043376</c:v>
                </c:pt>
                <c:pt idx="57854">
                  <c:v>166.47685999539695</c:v>
                </c:pt>
                <c:pt idx="57855">
                  <c:v>166.48841512594976</c:v>
                </c:pt>
                <c:pt idx="57856">
                  <c:v>166.49998119886104</c:v>
                </c:pt>
                <c:pt idx="57857">
                  <c:v>166.51153632941384</c:v>
                </c:pt>
                <c:pt idx="57858">
                  <c:v>166.52308872437703</c:v>
                </c:pt>
                <c:pt idx="57859">
                  <c:v>166.53464385492984</c:v>
                </c:pt>
                <c:pt idx="57860">
                  <c:v>166.54619898548265</c:v>
                </c:pt>
                <c:pt idx="57861">
                  <c:v>166.55775138044584</c:v>
                </c:pt>
                <c:pt idx="57862">
                  <c:v>166.56930651099864</c:v>
                </c:pt>
                <c:pt idx="57863">
                  <c:v>166.58086164155145</c:v>
                </c:pt>
                <c:pt idx="57864">
                  <c:v>166.59241403651464</c:v>
                </c:pt>
                <c:pt idx="57865">
                  <c:v>166.60396916706748</c:v>
                </c:pt>
                <c:pt idx="57866">
                  <c:v>166.61552429762028</c:v>
                </c:pt>
                <c:pt idx="57867">
                  <c:v>166.62707669258347</c:v>
                </c:pt>
                <c:pt idx="57868">
                  <c:v>166.63863182313628</c:v>
                </c:pt>
                <c:pt idx="57869">
                  <c:v>166.65019789604756</c:v>
                </c:pt>
                <c:pt idx="57870">
                  <c:v>166.66175302660037</c:v>
                </c:pt>
                <c:pt idx="57871">
                  <c:v>166.67330542156355</c:v>
                </c:pt>
                <c:pt idx="57872">
                  <c:v>166.68486055211636</c:v>
                </c:pt>
                <c:pt idx="57873">
                  <c:v>166.69641568266917</c:v>
                </c:pt>
                <c:pt idx="57874">
                  <c:v>166.70796807763236</c:v>
                </c:pt>
                <c:pt idx="57875">
                  <c:v>166.71952320818517</c:v>
                </c:pt>
                <c:pt idx="57876">
                  <c:v>166.73107560314835</c:v>
                </c:pt>
                <c:pt idx="57877">
                  <c:v>166.74263073370119</c:v>
                </c:pt>
                <c:pt idx="57878">
                  <c:v>167.89708659600043</c:v>
                </c:pt>
                <c:pt idx="57879">
                  <c:v>167.94913449784923</c:v>
                </c:pt>
                <c:pt idx="57880">
                  <c:v>168.00113315854205</c:v>
                </c:pt>
                <c:pt idx="57881">
                  <c:v>168.05311950894585</c:v>
                </c:pt>
                <c:pt idx="57882">
                  <c:v>168.1051181696387</c:v>
                </c:pt>
                <c:pt idx="57883">
                  <c:v>168.15711683033152</c:v>
                </c:pt>
                <c:pt idx="57884">
                  <c:v>168.20910318073535</c:v>
                </c:pt>
                <c:pt idx="57885">
                  <c:v>168.26110184142817</c:v>
                </c:pt>
                <c:pt idx="57886">
                  <c:v>168.31310050212099</c:v>
                </c:pt>
                <c:pt idx="57887">
                  <c:v>168.36508685252483</c:v>
                </c:pt>
                <c:pt idx="57888">
                  <c:v>168.41708551321764</c:v>
                </c:pt>
                <c:pt idx="57889">
                  <c:v>168.46908417391046</c:v>
                </c:pt>
                <c:pt idx="57890">
                  <c:v>168.5210705243143</c:v>
                </c:pt>
                <c:pt idx="57891">
                  <c:v>168.57306918500711</c:v>
                </c:pt>
                <c:pt idx="57892">
                  <c:v>168.62511708685588</c:v>
                </c:pt>
                <c:pt idx="57893">
                  <c:v>168.67710343725972</c:v>
                </c:pt>
                <c:pt idx="57894">
                  <c:v>168.72910209795253</c:v>
                </c:pt>
                <c:pt idx="57895">
                  <c:v>168.78110075864535</c:v>
                </c:pt>
                <c:pt idx="57896">
                  <c:v>168.83308710904919</c:v>
                </c:pt>
                <c:pt idx="57897">
                  <c:v>168.88508576974201</c:v>
                </c:pt>
                <c:pt idx="57898">
                  <c:v>168.93708443043482</c:v>
                </c:pt>
                <c:pt idx="57899">
                  <c:v>168.98907078083866</c:v>
                </c:pt>
                <c:pt idx="57900">
                  <c:v>169.04106944153148</c:v>
                </c:pt>
                <c:pt idx="57901">
                  <c:v>169.09306810222429</c:v>
                </c:pt>
                <c:pt idx="57902">
                  <c:v>169.14505445262813</c:v>
                </c:pt>
                <c:pt idx="57903">
                  <c:v>169.19705311332095</c:v>
                </c:pt>
                <c:pt idx="57904">
                  <c:v>169.24910101516974</c:v>
                </c:pt>
                <c:pt idx="57905">
                  <c:v>169.30109967586256</c:v>
                </c:pt>
                <c:pt idx="57906">
                  <c:v>169.3530860262664</c:v>
                </c:pt>
                <c:pt idx="57907">
                  <c:v>169.40508468695921</c:v>
                </c:pt>
                <c:pt idx="57908">
                  <c:v>169.45708334765203</c:v>
                </c:pt>
                <c:pt idx="57909">
                  <c:v>169.50906969805587</c:v>
                </c:pt>
                <c:pt idx="57910">
                  <c:v>169.53340644629674</c:v>
                </c:pt>
                <c:pt idx="57911">
                  <c:v>169.59667441487841</c:v>
                </c:pt>
                <c:pt idx="57912">
                  <c:v>169.68475211455848</c:v>
                </c:pt>
                <c:pt idx="57913">
                  <c:v>169.76343506419332</c:v>
                </c:pt>
                <c:pt idx="57914">
                  <c:v>169.77419964578255</c:v>
                </c:pt>
                <c:pt idx="57915">
                  <c:v>169.80311981764993</c:v>
                </c:pt>
                <c:pt idx="57916">
                  <c:v>169.8344640829757</c:v>
                </c:pt>
                <c:pt idx="57917">
                  <c:v>169.87574861919504</c:v>
                </c:pt>
                <c:pt idx="57918">
                  <c:v>169.91217142918455</c:v>
                </c:pt>
                <c:pt idx="57919">
                  <c:v>169.96391584551674</c:v>
                </c:pt>
                <c:pt idx="57920">
                  <c:v>170.01773419913576</c:v>
                </c:pt>
                <c:pt idx="57921">
                  <c:v>170.07153981166726</c:v>
                </c:pt>
                <c:pt idx="57922">
                  <c:v>170.12535816528629</c:v>
                </c:pt>
                <c:pt idx="57923">
                  <c:v>170.17917651890528</c:v>
                </c:pt>
                <c:pt idx="57924">
                  <c:v>170.23298213143678</c:v>
                </c:pt>
                <c:pt idx="57925">
                  <c:v>170.28680048505581</c:v>
                </c:pt>
                <c:pt idx="57926">
                  <c:v>170.34061883867483</c:v>
                </c:pt>
                <c:pt idx="57927">
                  <c:v>170.39442445120633</c:v>
                </c:pt>
                <c:pt idx="57928">
                  <c:v>170.44824280482536</c:v>
                </c:pt>
                <c:pt idx="57929">
                  <c:v>170.50211212279439</c:v>
                </c:pt>
                <c:pt idx="57930">
                  <c:v>170.55593047641338</c:v>
                </c:pt>
                <c:pt idx="57931">
                  <c:v>170.60973608894491</c:v>
                </c:pt>
                <c:pt idx="57932">
                  <c:v>170.66355444256391</c:v>
                </c:pt>
                <c:pt idx="57933">
                  <c:v>170.71737279618293</c:v>
                </c:pt>
                <c:pt idx="57934">
                  <c:v>170.77117840871443</c:v>
                </c:pt>
                <c:pt idx="57935">
                  <c:v>170.82499676233346</c:v>
                </c:pt>
                <c:pt idx="57936">
                  <c:v>170.87881511595248</c:v>
                </c:pt>
                <c:pt idx="57937">
                  <c:v>171.63225932553115</c:v>
                </c:pt>
                <c:pt idx="57938">
                  <c:v>171.68607767915017</c:v>
                </c:pt>
                <c:pt idx="57939">
                  <c:v>171.73988329168168</c:v>
                </c:pt>
                <c:pt idx="57940">
                  <c:v>171.79370164530067</c:v>
                </c:pt>
                <c:pt idx="57941">
                  <c:v>171.8475709632697</c:v>
                </c:pt>
                <c:pt idx="57942">
                  <c:v>171.90138931688873</c:v>
                </c:pt>
                <c:pt idx="57943">
                  <c:v>171.95519492942023</c:v>
                </c:pt>
                <c:pt idx="57944">
                  <c:v>172.00901328303925</c:v>
                </c:pt>
                <c:pt idx="57945">
                  <c:v>172.11663724918978</c:v>
                </c:pt>
                <c:pt idx="57946">
                  <c:v>172.1704556028088</c:v>
                </c:pt>
                <c:pt idx="57947">
                  <c:v>172.22427395642779</c:v>
                </c:pt>
                <c:pt idx="57948">
                  <c:v>172.2780795689593</c:v>
                </c:pt>
                <c:pt idx="57949">
                  <c:v>172.33522998712448</c:v>
                </c:pt>
                <c:pt idx="57950">
                  <c:v>172.40149047365912</c:v>
                </c:pt>
                <c:pt idx="57951">
                  <c:v>172.43104600000001</c:v>
                </c:pt>
                <c:pt idx="57952">
                  <c:v>172.44887458902147</c:v>
                </c:pt>
                <c:pt idx="57953">
                  <c:v>172.52520769802334</c:v>
                </c:pt>
                <c:pt idx="57954">
                  <c:v>172.55489804721029</c:v>
                </c:pt>
                <c:pt idx="57955">
                  <c:v>172.60796157804296</c:v>
                </c:pt>
                <c:pt idx="57956">
                  <c:v>172.60615359599808</c:v>
                </c:pt>
                <c:pt idx="57957">
                  <c:v>172.65234323098929</c:v>
                </c:pt>
                <c:pt idx="57958">
                  <c:v>172.66791681996818</c:v>
                </c:pt>
                <c:pt idx="57959">
                  <c:v>172.67506663263779</c:v>
                </c:pt>
                <c:pt idx="57960">
                  <c:v>172.6822147526434</c:v>
                </c:pt>
                <c:pt idx="57961">
                  <c:v>172.68936456531299</c:v>
                </c:pt>
                <c:pt idx="57962">
                  <c:v>172.6965143779826</c:v>
                </c:pt>
                <c:pt idx="57963">
                  <c:v>172.70886259942776</c:v>
                </c:pt>
                <c:pt idx="57964">
                  <c:v>172.74193308820026</c:v>
                </c:pt>
                <c:pt idx="57965">
                  <c:v>172.76717411945637</c:v>
                </c:pt>
                <c:pt idx="57966">
                  <c:v>172.81092799999999</c:v>
                </c:pt>
                <c:pt idx="57967">
                  <c:v>172.80716534287077</c:v>
                </c:pt>
                <c:pt idx="57968">
                  <c:v>172.79519907141156</c:v>
                </c:pt>
                <c:pt idx="57969">
                  <c:v>172.80628857655827</c:v>
                </c:pt>
                <c:pt idx="57970">
                  <c:v>172.81737545634869</c:v>
                </c:pt>
                <c:pt idx="57971">
                  <c:v>172.8284649614954</c:v>
                </c:pt>
                <c:pt idx="57972">
                  <c:v>172.83955446664214</c:v>
                </c:pt>
                <c:pt idx="57973">
                  <c:v>172.85064134643252</c:v>
                </c:pt>
                <c:pt idx="57974">
                  <c:v>172.86173085157927</c:v>
                </c:pt>
                <c:pt idx="57975">
                  <c:v>172.87282035672601</c:v>
                </c:pt>
                <c:pt idx="57976">
                  <c:v>172.88390723651639</c:v>
                </c:pt>
                <c:pt idx="57977">
                  <c:v>172.89499674166314</c:v>
                </c:pt>
                <c:pt idx="57978">
                  <c:v>172.9060967482352</c:v>
                </c:pt>
                <c:pt idx="57979">
                  <c:v>172.91718362802558</c:v>
                </c:pt>
                <c:pt idx="57980">
                  <c:v>172.92827313317233</c:v>
                </c:pt>
                <c:pt idx="57981">
                  <c:v>172.93936263831904</c:v>
                </c:pt>
                <c:pt idx="57982">
                  <c:v>172.95044951810945</c:v>
                </c:pt>
                <c:pt idx="57983">
                  <c:v>172.96153902325619</c:v>
                </c:pt>
                <c:pt idx="57984">
                  <c:v>172.97262852840291</c:v>
                </c:pt>
                <c:pt idx="57985">
                  <c:v>172.98371540819332</c:v>
                </c:pt>
                <c:pt idx="57986">
                  <c:v>172.99480491334003</c:v>
                </c:pt>
                <c:pt idx="57987">
                  <c:v>173.00589441848678</c:v>
                </c:pt>
                <c:pt idx="57988">
                  <c:v>173.01698129827716</c:v>
                </c:pt>
                <c:pt idx="57989">
                  <c:v>173.0280708034239</c:v>
                </c:pt>
                <c:pt idx="57990">
                  <c:v>173.03917080999597</c:v>
                </c:pt>
                <c:pt idx="57991">
                  <c:v>173.05026031514268</c:v>
                </c:pt>
                <c:pt idx="57992">
                  <c:v>173.06134719493309</c:v>
                </c:pt>
                <c:pt idx="57993">
                  <c:v>173.07243670007983</c:v>
                </c:pt>
                <c:pt idx="57994">
                  <c:v>173.08352620522655</c:v>
                </c:pt>
                <c:pt idx="57995">
                  <c:v>173.09461308501696</c:v>
                </c:pt>
                <c:pt idx="57996">
                  <c:v>173.10570259016367</c:v>
                </c:pt>
                <c:pt idx="57997">
                  <c:v>173.11679209531042</c:v>
                </c:pt>
                <c:pt idx="57998">
                  <c:v>173.1278789751008</c:v>
                </c:pt>
                <c:pt idx="57999">
                  <c:v>173.13896848024754</c:v>
                </c:pt>
                <c:pt idx="58000">
                  <c:v>173.15005798539428</c:v>
                </c:pt>
                <c:pt idx="58001">
                  <c:v>173.16114486518467</c:v>
                </c:pt>
                <c:pt idx="58002">
                  <c:v>173.17223437033141</c:v>
                </c:pt>
                <c:pt idx="58003">
                  <c:v>173.18333437690347</c:v>
                </c:pt>
                <c:pt idx="58004">
                  <c:v>173.19442125669386</c:v>
                </c:pt>
                <c:pt idx="58005">
                  <c:v>173.2055107618406</c:v>
                </c:pt>
                <c:pt idx="58006">
                  <c:v>173.21660026698731</c:v>
                </c:pt>
                <c:pt idx="58007">
                  <c:v>173.22768714677773</c:v>
                </c:pt>
                <c:pt idx="58008">
                  <c:v>173.23877665192447</c:v>
                </c:pt>
                <c:pt idx="58009">
                  <c:v>173.24986615707118</c:v>
                </c:pt>
                <c:pt idx="58010">
                  <c:v>173.26095303686159</c:v>
                </c:pt>
                <c:pt idx="58011">
                  <c:v>173.27204254200831</c:v>
                </c:pt>
                <c:pt idx="58012">
                  <c:v>173.28313204715505</c:v>
                </c:pt>
                <c:pt idx="58013">
                  <c:v>173.29421892694543</c:v>
                </c:pt>
                <c:pt idx="58014">
                  <c:v>173.32866715852205</c:v>
                </c:pt>
                <c:pt idx="58015">
                  <c:v>173.37346085264664</c:v>
                </c:pt>
                <c:pt idx="58016">
                  <c:v>173.39985293276109</c:v>
                </c:pt>
                <c:pt idx="58017">
                  <c:v>173.44856088533967</c:v>
                </c:pt>
                <c:pt idx="58018">
                  <c:v>173.50085252122079</c:v>
                </c:pt>
                <c:pt idx="58019">
                  <c:v>173.51644899999999</c:v>
                </c:pt>
                <c:pt idx="58020">
                  <c:v>173.5691601692491</c:v>
                </c:pt>
                <c:pt idx="58021">
                  <c:v>173.63890429709107</c:v>
                </c:pt>
                <c:pt idx="58022">
                  <c:v>173.69355917167383</c:v>
                </c:pt>
                <c:pt idx="58023">
                  <c:v>173.73337916392117</c:v>
                </c:pt>
                <c:pt idx="58024">
                  <c:v>173.76332097695033</c:v>
                </c:pt>
                <c:pt idx="58025">
                  <c:v>173.79326278997951</c:v>
                </c:pt>
                <c:pt idx="58026">
                  <c:v>173.82319751451129</c:v>
                </c:pt>
                <c:pt idx="58027">
                  <c:v>173.85313932754048</c:v>
                </c:pt>
                <c:pt idx="58028">
                  <c:v>173.88310949455928</c:v>
                </c:pt>
                <c:pt idx="58029">
                  <c:v>173.91304421909106</c:v>
                </c:pt>
                <c:pt idx="58030">
                  <c:v>173.94298603212025</c:v>
                </c:pt>
                <c:pt idx="58031">
                  <c:v>173.97292784514943</c:v>
                </c:pt>
                <c:pt idx="58032">
                  <c:v>174.00286256968118</c:v>
                </c:pt>
                <c:pt idx="58033">
                  <c:v>174.03280438271037</c:v>
                </c:pt>
                <c:pt idx="58034">
                  <c:v>174.06274619573955</c:v>
                </c:pt>
                <c:pt idx="58035">
                  <c:v>174.09268092027133</c:v>
                </c:pt>
                <c:pt idx="58036">
                  <c:v>174.12262273330052</c:v>
                </c:pt>
                <c:pt idx="58037">
                  <c:v>174.1525645463297</c:v>
                </c:pt>
                <c:pt idx="58038">
                  <c:v>174.18249927086148</c:v>
                </c:pt>
                <c:pt idx="58039">
                  <c:v>174.21244108389067</c:v>
                </c:pt>
                <c:pt idx="58040">
                  <c:v>174.24241125090944</c:v>
                </c:pt>
                <c:pt idx="58041">
                  <c:v>174.27235306393862</c:v>
                </c:pt>
                <c:pt idx="58042">
                  <c:v>174.30228778847041</c:v>
                </c:pt>
                <c:pt idx="58043">
                  <c:v>174.33222960149959</c:v>
                </c:pt>
                <c:pt idx="58044">
                  <c:v>174.36217141452877</c:v>
                </c:pt>
                <c:pt idx="58045">
                  <c:v>174.39210613906056</c:v>
                </c:pt>
                <c:pt idx="58046">
                  <c:v>174.42204795208974</c:v>
                </c:pt>
                <c:pt idx="58047">
                  <c:v>174.45198976511892</c:v>
                </c:pt>
                <c:pt idx="58048">
                  <c:v>174.48192448965068</c:v>
                </c:pt>
                <c:pt idx="58049">
                  <c:v>174.51186630267986</c:v>
                </c:pt>
                <c:pt idx="58050">
                  <c:v>174.54180811570905</c:v>
                </c:pt>
                <c:pt idx="58051">
                  <c:v>174.57174284024083</c:v>
                </c:pt>
                <c:pt idx="58052">
                  <c:v>174.60168465327001</c:v>
                </c:pt>
                <c:pt idx="58053">
                  <c:v>174.63165482028882</c:v>
                </c:pt>
                <c:pt idx="58054">
                  <c:v>174.6615895448206</c:v>
                </c:pt>
                <c:pt idx="58055">
                  <c:v>174.69153135784978</c:v>
                </c:pt>
                <c:pt idx="58056">
                  <c:v>174.72147317087894</c:v>
                </c:pt>
                <c:pt idx="58057">
                  <c:v>174.75140789541072</c:v>
                </c:pt>
                <c:pt idx="58058">
                  <c:v>174.7813497084399</c:v>
                </c:pt>
                <c:pt idx="58059">
                  <c:v>174.81129152146909</c:v>
                </c:pt>
                <c:pt idx="58060">
                  <c:v>174.84122624600087</c:v>
                </c:pt>
                <c:pt idx="58061">
                  <c:v>174.87116805903005</c:v>
                </c:pt>
                <c:pt idx="58062">
                  <c:v>174.90110987205924</c:v>
                </c:pt>
                <c:pt idx="58063">
                  <c:v>174.93104459659102</c:v>
                </c:pt>
                <c:pt idx="58064">
                  <c:v>174.9609864096202</c:v>
                </c:pt>
                <c:pt idx="58065">
                  <c:v>174.99095657663898</c:v>
                </c:pt>
                <c:pt idx="58066">
                  <c:v>175.02089838966816</c:v>
                </c:pt>
                <c:pt idx="58067">
                  <c:v>175.05083311419995</c:v>
                </c:pt>
                <c:pt idx="58068">
                  <c:v>175.10273261171989</c:v>
                </c:pt>
                <c:pt idx="58069">
                  <c:v>175.19005967389751</c:v>
                </c:pt>
                <c:pt idx="58070">
                  <c:v>175.18237106008581</c:v>
                </c:pt>
                <c:pt idx="58071">
                  <c:v>175.19735123198092</c:v>
                </c:pt>
                <c:pt idx="58072">
                  <c:v>175.26569700476304</c:v>
                </c:pt>
                <c:pt idx="58073">
                  <c:v>175.20384022603719</c:v>
                </c:pt>
                <c:pt idx="58074">
                  <c:v>175.24978276945106</c:v>
                </c:pt>
                <c:pt idx="58075">
                  <c:v>175.35566215336985</c:v>
                </c:pt>
                <c:pt idx="58076">
                  <c:v>175.36163300000001</c:v>
                </c:pt>
                <c:pt idx="58077">
                  <c:v>175.43880926441881</c:v>
                </c:pt>
                <c:pt idx="58078">
                  <c:v>175.5197810828254</c:v>
                </c:pt>
                <c:pt idx="58079">
                  <c:v>175.60073373176741</c:v>
                </c:pt>
                <c:pt idx="58080">
                  <c:v>175.681705550174</c:v>
                </c:pt>
                <c:pt idx="58081">
                  <c:v>175.7626773685806</c:v>
                </c:pt>
                <c:pt idx="58082">
                  <c:v>175.8436300175226</c:v>
                </c:pt>
                <c:pt idx="58083">
                  <c:v>175.9246018359292</c:v>
                </c:pt>
                <c:pt idx="58084">
                  <c:v>176.00557365433579</c:v>
                </c:pt>
                <c:pt idx="58085">
                  <c:v>176.08652630327779</c:v>
                </c:pt>
                <c:pt idx="58086">
                  <c:v>176.16749812168439</c:v>
                </c:pt>
                <c:pt idx="58087">
                  <c:v>176.24846994009098</c:v>
                </c:pt>
                <c:pt idx="58088">
                  <c:v>176.32942258903299</c:v>
                </c:pt>
                <c:pt idx="58089">
                  <c:v>176.41039440743958</c:v>
                </c:pt>
                <c:pt idx="58090">
                  <c:v>176.49144290370452</c:v>
                </c:pt>
                <c:pt idx="58091">
                  <c:v>176.57241472211112</c:v>
                </c:pt>
                <c:pt idx="58092">
                  <c:v>176.65336737105312</c:v>
                </c:pt>
                <c:pt idx="58093">
                  <c:v>176.73433918945972</c:v>
                </c:pt>
                <c:pt idx="58094">
                  <c:v>176.81531100786631</c:v>
                </c:pt>
                <c:pt idx="58095">
                  <c:v>176.89626365680834</c:v>
                </c:pt>
                <c:pt idx="58096">
                  <c:v>176.97723547521491</c:v>
                </c:pt>
                <c:pt idx="58097">
                  <c:v>177.05820729362151</c:v>
                </c:pt>
                <c:pt idx="58098">
                  <c:v>177.13915994256354</c:v>
                </c:pt>
                <c:pt idx="58099">
                  <c:v>177.22013176097013</c:v>
                </c:pt>
                <c:pt idx="58100">
                  <c:v>177.30110357937673</c:v>
                </c:pt>
                <c:pt idx="58101">
                  <c:v>177.38205622831873</c:v>
                </c:pt>
                <c:pt idx="58102">
                  <c:v>177.46310472458367</c:v>
                </c:pt>
                <c:pt idx="58103">
                  <c:v>177.54407654299027</c:v>
                </c:pt>
                <c:pt idx="58104">
                  <c:v>177.62502919193227</c:v>
                </c:pt>
                <c:pt idx="58105">
                  <c:v>177.70600101033887</c:v>
                </c:pt>
                <c:pt idx="58106">
                  <c:v>177.78697282874546</c:v>
                </c:pt>
                <c:pt idx="58107">
                  <c:v>177.86792547768746</c:v>
                </c:pt>
                <c:pt idx="58108">
                  <c:v>177.94889729609406</c:v>
                </c:pt>
                <c:pt idx="58109">
                  <c:v>178.02986911450066</c:v>
                </c:pt>
                <c:pt idx="58110">
                  <c:v>178.11082176344266</c:v>
                </c:pt>
                <c:pt idx="58111">
                  <c:v>178.19179358184925</c:v>
                </c:pt>
                <c:pt idx="58112">
                  <c:v>178.27276540025585</c:v>
                </c:pt>
                <c:pt idx="58113">
                  <c:v>178.35371804919785</c:v>
                </c:pt>
                <c:pt idx="58114">
                  <c:v>178.43468986760445</c:v>
                </c:pt>
                <c:pt idx="58115">
                  <c:v>178.51573836386939</c:v>
                </c:pt>
                <c:pt idx="58116">
                  <c:v>178.59671018227598</c:v>
                </c:pt>
                <c:pt idx="58117">
                  <c:v>178.67766283121799</c:v>
                </c:pt>
                <c:pt idx="58118">
                  <c:v>178.75863464962458</c:v>
                </c:pt>
                <c:pt idx="58119">
                  <c:v>178.83960646803118</c:v>
                </c:pt>
                <c:pt idx="58120">
                  <c:v>178.92055911697318</c:v>
                </c:pt>
                <c:pt idx="58121">
                  <c:v>179.00153093537978</c:v>
                </c:pt>
                <c:pt idx="58122">
                  <c:v>179.08250275378637</c:v>
                </c:pt>
                <c:pt idx="58123">
                  <c:v>179.1634554027284</c:v>
                </c:pt>
                <c:pt idx="58124">
                  <c:v>179.244427221135</c:v>
                </c:pt>
                <c:pt idx="58125">
                  <c:v>179.32539903954159</c:v>
                </c:pt>
                <c:pt idx="58126">
                  <c:v>179.41639567525036</c:v>
                </c:pt>
                <c:pt idx="58127">
                  <c:v>179.4795863499404</c:v>
                </c:pt>
                <c:pt idx="58128">
                  <c:v>179.46809400000001</c:v>
                </c:pt>
                <c:pt idx="58129">
                  <c:v>179.49550822818313</c:v>
                </c:pt>
                <c:pt idx="58130">
                  <c:v>179.54045099999999</c:v>
                </c:pt>
                <c:pt idx="58131">
                  <c:v>179.54756207677633</c:v>
                </c:pt>
                <c:pt idx="58132">
                  <c:v>179.57301442417739</c:v>
                </c:pt>
                <c:pt idx="58133">
                  <c:v>179.5652835897497</c:v>
                </c:pt>
                <c:pt idx="58134">
                  <c:v>179.522369</c:v>
                </c:pt>
                <c:pt idx="58135">
                  <c:v>179.52997861611826</c:v>
                </c:pt>
                <c:pt idx="58136">
                  <c:v>179.44242421894737</c:v>
                </c:pt>
                <c:pt idx="58137">
                  <c:v>179.42082635</c:v>
                </c:pt>
                <c:pt idx="58138">
                  <c:v>179.36634443026315</c:v>
                </c:pt>
                <c:pt idx="58139">
                  <c:v>179.35098808263157</c:v>
                </c:pt>
                <c:pt idx="58140">
                  <c:v>179.20169902622794</c:v>
                </c:pt>
                <c:pt idx="58141">
                  <c:v>179.15187411444921</c:v>
                </c:pt>
                <c:pt idx="58142">
                  <c:v>179.11992766460071</c:v>
                </c:pt>
                <c:pt idx="58143">
                  <c:v>179.10080025369575</c:v>
                </c:pt>
                <c:pt idx="58144">
                  <c:v>179.02684969957082</c:v>
                </c:pt>
                <c:pt idx="58145">
                  <c:v>178.99424370647873</c:v>
                </c:pt>
                <c:pt idx="58146">
                  <c:v>178.93958911101208</c:v>
                </c:pt>
                <c:pt idx="58147">
                  <c:v>178.88493451554544</c:v>
                </c:pt>
                <c:pt idx="58148">
                  <c:v>178.83029285914023</c:v>
                </c:pt>
                <c:pt idx="58149">
                  <c:v>178.77563826367359</c:v>
                </c:pt>
                <c:pt idx="58150">
                  <c:v>178.72098366820691</c:v>
                </c:pt>
                <c:pt idx="58151">
                  <c:v>178.6663420118017</c:v>
                </c:pt>
                <c:pt idx="58152">
                  <c:v>178.61163566008935</c:v>
                </c:pt>
                <c:pt idx="58153">
                  <c:v>178.5569810646227</c:v>
                </c:pt>
                <c:pt idx="58154">
                  <c:v>178.50233940821749</c:v>
                </c:pt>
                <c:pt idx="58155">
                  <c:v>178.44768481275082</c:v>
                </c:pt>
                <c:pt idx="58156">
                  <c:v>178.39303021728418</c:v>
                </c:pt>
                <c:pt idx="58157">
                  <c:v>178.33838856087897</c:v>
                </c:pt>
                <c:pt idx="58158">
                  <c:v>178.28373396541232</c:v>
                </c:pt>
                <c:pt idx="58159">
                  <c:v>178.22907936994568</c:v>
                </c:pt>
                <c:pt idx="58160">
                  <c:v>178.17443771354044</c:v>
                </c:pt>
                <c:pt idx="58161">
                  <c:v>178.1197831180738</c:v>
                </c:pt>
                <c:pt idx="58162">
                  <c:v>178.06512852260715</c:v>
                </c:pt>
                <c:pt idx="58163">
                  <c:v>178.01048686620194</c:v>
                </c:pt>
                <c:pt idx="58164">
                  <c:v>177.9558322707353</c:v>
                </c:pt>
                <c:pt idx="58165">
                  <c:v>177.90112591902295</c:v>
                </c:pt>
                <c:pt idx="58166">
                  <c:v>177.8464713235563</c:v>
                </c:pt>
                <c:pt idx="58167">
                  <c:v>177.79182966715106</c:v>
                </c:pt>
                <c:pt idx="58168">
                  <c:v>177.73717507168442</c:v>
                </c:pt>
                <c:pt idx="58169">
                  <c:v>177.68252047621777</c:v>
                </c:pt>
                <c:pt idx="58170">
                  <c:v>177.62787881981257</c:v>
                </c:pt>
                <c:pt idx="58171">
                  <c:v>177.57322422434592</c:v>
                </c:pt>
                <c:pt idx="58172">
                  <c:v>177.51856962887925</c:v>
                </c:pt>
                <c:pt idx="58173">
                  <c:v>177.46392797247404</c:v>
                </c:pt>
                <c:pt idx="58174">
                  <c:v>177.40927337700739</c:v>
                </c:pt>
                <c:pt idx="58175">
                  <c:v>177.35461878154075</c:v>
                </c:pt>
                <c:pt idx="58176">
                  <c:v>177.29997712513554</c:v>
                </c:pt>
                <c:pt idx="58177">
                  <c:v>177.24527077342319</c:v>
                </c:pt>
                <c:pt idx="58178">
                  <c:v>177.19061617795651</c:v>
                </c:pt>
                <c:pt idx="58179">
                  <c:v>177.1359745215513</c:v>
                </c:pt>
                <c:pt idx="58180">
                  <c:v>177.08131992608466</c:v>
                </c:pt>
                <c:pt idx="58181">
                  <c:v>177.02666533061802</c:v>
                </c:pt>
                <c:pt idx="58182">
                  <c:v>176.97202367421278</c:v>
                </c:pt>
                <c:pt idx="58183">
                  <c:v>176.91736907874613</c:v>
                </c:pt>
                <c:pt idx="58184">
                  <c:v>176.86271448327949</c:v>
                </c:pt>
                <c:pt idx="58185">
                  <c:v>176.80807282687428</c:v>
                </c:pt>
                <c:pt idx="58186">
                  <c:v>176.75341823140764</c:v>
                </c:pt>
                <c:pt idx="58187">
                  <c:v>176.69876740557939</c:v>
                </c:pt>
                <c:pt idx="58188">
                  <c:v>176.68222</c:v>
                </c:pt>
                <c:pt idx="58189">
                  <c:v>176.64374609084408</c:v>
                </c:pt>
                <c:pt idx="58190">
                  <c:v>176.57606672174535</c:v>
                </c:pt>
                <c:pt idx="58191">
                  <c:v>176.36979716923719</c:v>
                </c:pt>
                <c:pt idx="58192">
                  <c:v>176.34594378991247</c:v>
                </c:pt>
                <c:pt idx="58193">
                  <c:v>176.32121543518133</c:v>
                </c:pt>
                <c:pt idx="58194">
                  <c:v>176.27382414214256</c:v>
                </c:pt>
                <c:pt idx="58195">
                  <c:v>176.19960140100042</c:v>
                </c:pt>
                <c:pt idx="58196">
                  <c:v>175.9620089465528</c:v>
                </c:pt>
                <c:pt idx="58197">
                  <c:v>175.91725507784886</c:v>
                </c:pt>
                <c:pt idx="58198">
                  <c:v>175.8725118042843</c:v>
                </c:pt>
                <c:pt idx="58199">
                  <c:v>175.82775793558037</c:v>
                </c:pt>
                <c:pt idx="58200">
                  <c:v>175.78300406687643</c:v>
                </c:pt>
                <c:pt idx="58201">
                  <c:v>175.73826079331187</c:v>
                </c:pt>
                <c:pt idx="58202">
                  <c:v>175.69346454405044</c:v>
                </c:pt>
                <c:pt idx="58203">
                  <c:v>175.64871067534651</c:v>
                </c:pt>
                <c:pt idx="58204">
                  <c:v>175.60396740178194</c:v>
                </c:pt>
                <c:pt idx="58205">
                  <c:v>175.55921353307801</c:v>
                </c:pt>
                <c:pt idx="58206">
                  <c:v>175.51445966437407</c:v>
                </c:pt>
                <c:pt idx="58207">
                  <c:v>175.46971639080948</c:v>
                </c:pt>
                <c:pt idx="58208">
                  <c:v>175.42496252210555</c:v>
                </c:pt>
                <c:pt idx="58209">
                  <c:v>175.38020865340161</c:v>
                </c:pt>
                <c:pt idx="58210">
                  <c:v>175.33546537983705</c:v>
                </c:pt>
                <c:pt idx="58211">
                  <c:v>175.29071151113311</c:v>
                </c:pt>
                <c:pt idx="58212">
                  <c:v>175.24595764242918</c:v>
                </c:pt>
                <c:pt idx="58213">
                  <c:v>175.20121436886461</c:v>
                </c:pt>
                <c:pt idx="58214">
                  <c:v>175.15646050016068</c:v>
                </c:pt>
                <c:pt idx="58215">
                  <c:v>175.11166425089925</c:v>
                </c:pt>
                <c:pt idx="58216">
                  <c:v>175.06691038219532</c:v>
                </c:pt>
                <c:pt idx="58217">
                  <c:v>175.02216710863075</c:v>
                </c:pt>
                <c:pt idx="58218">
                  <c:v>174.97741323992682</c:v>
                </c:pt>
                <c:pt idx="58219">
                  <c:v>174.93265937122288</c:v>
                </c:pt>
                <c:pt idx="58220">
                  <c:v>174.88791609765832</c:v>
                </c:pt>
                <c:pt idx="58221">
                  <c:v>174.84316222895438</c:v>
                </c:pt>
                <c:pt idx="58222">
                  <c:v>174.79840836025045</c:v>
                </c:pt>
                <c:pt idx="58223">
                  <c:v>174.75366508668588</c:v>
                </c:pt>
                <c:pt idx="58224">
                  <c:v>174.70891121798195</c:v>
                </c:pt>
                <c:pt idx="58225">
                  <c:v>174.66415734927801</c:v>
                </c:pt>
                <c:pt idx="58226">
                  <c:v>174.61941407571345</c:v>
                </c:pt>
                <c:pt idx="58227">
                  <c:v>174.57461782645203</c:v>
                </c:pt>
                <c:pt idx="58228">
                  <c:v>174.52986395774809</c:v>
                </c:pt>
                <c:pt idx="58229">
                  <c:v>174.48512068418353</c:v>
                </c:pt>
                <c:pt idx="58230">
                  <c:v>174.44036681547959</c:v>
                </c:pt>
                <c:pt idx="58231">
                  <c:v>174.39561294677566</c:v>
                </c:pt>
                <c:pt idx="58232">
                  <c:v>174.35086967321109</c:v>
                </c:pt>
                <c:pt idx="58233">
                  <c:v>174.30611580450716</c:v>
                </c:pt>
                <c:pt idx="58234">
                  <c:v>174.26136193580322</c:v>
                </c:pt>
                <c:pt idx="58235">
                  <c:v>174.21661866223866</c:v>
                </c:pt>
                <c:pt idx="58236">
                  <c:v>174.17186479353472</c:v>
                </c:pt>
                <c:pt idx="58237">
                  <c:v>174.12711092483079</c:v>
                </c:pt>
                <c:pt idx="58238">
                  <c:v>174.08236765126622</c:v>
                </c:pt>
                <c:pt idx="58239">
                  <c:v>174.03761378256229</c:v>
                </c:pt>
                <c:pt idx="58240">
                  <c:v>173.99281753330087</c:v>
                </c:pt>
                <c:pt idx="58241">
                  <c:v>173.94806366459693</c:v>
                </c:pt>
                <c:pt idx="58242">
                  <c:v>173.99193891034813</c:v>
                </c:pt>
                <c:pt idx="58243">
                  <c:v>174.04700377920838</c:v>
                </c:pt>
                <c:pt idx="58244">
                  <c:v>174.09556913587605</c:v>
                </c:pt>
                <c:pt idx="58245">
                  <c:v>174.11341899999999</c:v>
                </c:pt>
                <c:pt idx="58246">
                  <c:v>174.11341899999999</c:v>
                </c:pt>
                <c:pt idx="58247">
                  <c:v>174.15097807628129</c:v>
                </c:pt>
                <c:pt idx="58248">
                  <c:v>174.19297789341917</c:v>
                </c:pt>
                <c:pt idx="58249">
                  <c:v>174.25495766309012</c:v>
                </c:pt>
                <c:pt idx="58250">
                  <c:v>174.26332698998806</c:v>
                </c:pt>
                <c:pt idx="58251">
                  <c:v>174.26149264462538</c:v>
                </c:pt>
                <c:pt idx="58252">
                  <c:v>174.26619770506792</c:v>
                </c:pt>
                <c:pt idx="58253">
                  <c:v>174.27089831417609</c:v>
                </c:pt>
                <c:pt idx="58254">
                  <c:v>174.27559781045071</c:v>
                </c:pt>
                <c:pt idx="58255">
                  <c:v>174.28029841955887</c:v>
                </c:pt>
                <c:pt idx="58256">
                  <c:v>174.28499902866704</c:v>
                </c:pt>
                <c:pt idx="58257">
                  <c:v>174.28969852494163</c:v>
                </c:pt>
                <c:pt idx="58258">
                  <c:v>174.29439913404983</c:v>
                </c:pt>
                <c:pt idx="58259">
                  <c:v>174.299099743158</c:v>
                </c:pt>
                <c:pt idx="58260">
                  <c:v>174.30379923943258</c:v>
                </c:pt>
                <c:pt idx="58261">
                  <c:v>174.30849984854078</c:v>
                </c:pt>
                <c:pt idx="58262">
                  <c:v>174.3226005630317</c:v>
                </c:pt>
                <c:pt idx="58263">
                  <c:v>174.32730562347427</c:v>
                </c:pt>
                <c:pt idx="58264">
                  <c:v>174.33200623258244</c:v>
                </c:pt>
                <c:pt idx="58265">
                  <c:v>174.33670572885703</c:v>
                </c:pt>
                <c:pt idx="58266">
                  <c:v>174.34140633796522</c:v>
                </c:pt>
                <c:pt idx="58267">
                  <c:v>174.34610694707339</c:v>
                </c:pt>
                <c:pt idx="58268">
                  <c:v>174.35080644334798</c:v>
                </c:pt>
                <c:pt idx="58269">
                  <c:v>174.35550705245618</c:v>
                </c:pt>
                <c:pt idx="58270">
                  <c:v>174.36020766156435</c:v>
                </c:pt>
                <c:pt idx="58271">
                  <c:v>174.36490715783893</c:v>
                </c:pt>
                <c:pt idx="58272">
                  <c:v>174.3696077669471</c:v>
                </c:pt>
                <c:pt idx="58273">
                  <c:v>174.3743083760553</c:v>
                </c:pt>
                <c:pt idx="58274">
                  <c:v>174.37900787232988</c:v>
                </c:pt>
                <c:pt idx="58275">
                  <c:v>174.38371293277243</c:v>
                </c:pt>
                <c:pt idx="58276">
                  <c:v>174.38841354188062</c:v>
                </c:pt>
                <c:pt idx="58277">
                  <c:v>174.39311303815521</c:v>
                </c:pt>
                <c:pt idx="58278">
                  <c:v>174.39781364726338</c:v>
                </c:pt>
                <c:pt idx="58279">
                  <c:v>174.40251425637157</c:v>
                </c:pt>
                <c:pt idx="58280">
                  <c:v>174.40721375264616</c:v>
                </c:pt>
                <c:pt idx="58281">
                  <c:v>174.41191436175433</c:v>
                </c:pt>
                <c:pt idx="58282">
                  <c:v>174.4166149708625</c:v>
                </c:pt>
                <c:pt idx="58283">
                  <c:v>174.42131446713708</c:v>
                </c:pt>
                <c:pt idx="58284">
                  <c:v>174.42601507624528</c:v>
                </c:pt>
                <c:pt idx="58285">
                  <c:v>174.43071568535345</c:v>
                </c:pt>
                <c:pt idx="58286">
                  <c:v>174.43541518162803</c:v>
                </c:pt>
                <c:pt idx="58287">
                  <c:v>174.44011579073623</c:v>
                </c:pt>
                <c:pt idx="58288">
                  <c:v>174.44482085117878</c:v>
                </c:pt>
                <c:pt idx="58289">
                  <c:v>174.44952146028697</c:v>
                </c:pt>
                <c:pt idx="58290">
                  <c:v>174.45422095656156</c:v>
                </c:pt>
                <c:pt idx="58291">
                  <c:v>174.45892156566973</c:v>
                </c:pt>
                <c:pt idx="58292">
                  <c:v>174.4636221747779</c:v>
                </c:pt>
                <c:pt idx="58293">
                  <c:v>174.46832167105248</c:v>
                </c:pt>
                <c:pt idx="58294">
                  <c:v>174.47302228016068</c:v>
                </c:pt>
                <c:pt idx="58295">
                  <c:v>174.47772288926885</c:v>
                </c:pt>
                <c:pt idx="58296">
                  <c:v>174.48242238554343</c:v>
                </c:pt>
                <c:pt idx="58297">
                  <c:v>174.48712299465163</c:v>
                </c:pt>
                <c:pt idx="58298">
                  <c:v>174.49182249092621</c:v>
                </c:pt>
                <c:pt idx="58299">
                  <c:v>174.49652310003438</c:v>
                </c:pt>
                <c:pt idx="58300">
                  <c:v>174.50122816047696</c:v>
                </c:pt>
                <c:pt idx="58301">
                  <c:v>174.50592876958513</c:v>
                </c:pt>
                <c:pt idx="58302">
                  <c:v>174.51062826585971</c:v>
                </c:pt>
                <c:pt idx="58303">
                  <c:v>174.51532887496788</c:v>
                </c:pt>
                <c:pt idx="58304">
                  <c:v>174.52002948407608</c:v>
                </c:pt>
                <c:pt idx="58305">
                  <c:v>174.52472898035066</c:v>
                </c:pt>
                <c:pt idx="58306">
                  <c:v>174.52942958945883</c:v>
                </c:pt>
                <c:pt idx="58307">
                  <c:v>174.53413019856703</c:v>
                </c:pt>
                <c:pt idx="58308">
                  <c:v>174.53882969484161</c:v>
                </c:pt>
                <c:pt idx="58309">
                  <c:v>174.54353030394978</c:v>
                </c:pt>
                <c:pt idx="58310">
                  <c:v>174.54823091305795</c:v>
                </c:pt>
                <c:pt idx="58311">
                  <c:v>174.55293040933256</c:v>
                </c:pt>
                <c:pt idx="58312">
                  <c:v>174.55763101844073</c:v>
                </c:pt>
                <c:pt idx="58313">
                  <c:v>174.56233607888328</c:v>
                </c:pt>
                <c:pt idx="58314">
                  <c:v>174.58701693468416</c:v>
                </c:pt>
                <c:pt idx="58315">
                  <c:v>174.62711001430617</c:v>
                </c:pt>
                <c:pt idx="58316">
                  <c:v>174.61862398283262</c:v>
                </c:pt>
                <c:pt idx="58317">
                  <c:v>174.64469215876042</c:v>
                </c:pt>
                <c:pt idx="58318">
                  <c:v>174.62578663185502</c:v>
                </c:pt>
                <c:pt idx="58319">
                  <c:v>174.64400292370053</c:v>
                </c:pt>
                <c:pt idx="58320">
                  <c:v>174.64394184338497</c:v>
                </c:pt>
                <c:pt idx="58321">
                  <c:v>174.62616603481163</c:v>
                </c:pt>
                <c:pt idx="58322">
                  <c:v>174.63803100000001</c:v>
                </c:pt>
                <c:pt idx="58323">
                  <c:v>174.64210206443514</c:v>
                </c:pt>
                <c:pt idx="58324">
                  <c:v>174.6535585442312</c:v>
                </c:pt>
                <c:pt idx="58325">
                  <c:v>174.66502587296651</c:v>
                </c:pt>
                <c:pt idx="58326">
                  <c:v>174.67648235276258</c:v>
                </c:pt>
                <c:pt idx="58327">
                  <c:v>174.68793612032388</c:v>
                </c:pt>
                <c:pt idx="58328">
                  <c:v>174.69939260011995</c:v>
                </c:pt>
                <c:pt idx="58329">
                  <c:v>174.71084907991604</c:v>
                </c:pt>
                <c:pt idx="58330">
                  <c:v>174.72230284747732</c:v>
                </c:pt>
                <c:pt idx="58331">
                  <c:v>174.73375932727342</c:v>
                </c:pt>
                <c:pt idx="58332">
                  <c:v>174.74521580706951</c:v>
                </c:pt>
                <c:pt idx="58333">
                  <c:v>174.75666957463079</c:v>
                </c:pt>
                <c:pt idx="58334">
                  <c:v>174.76812605442689</c:v>
                </c:pt>
                <c:pt idx="58335">
                  <c:v>174.77958253422295</c:v>
                </c:pt>
                <c:pt idx="58336">
                  <c:v>174.8223444587112</c:v>
                </c:pt>
                <c:pt idx="58337">
                  <c:v>174.83702099999999</c:v>
                </c:pt>
                <c:pt idx="58338">
                  <c:v>174.82353992133494</c:v>
                </c:pt>
                <c:pt idx="58339">
                  <c:v>174.88695910395802</c:v>
                </c:pt>
                <c:pt idx="58340">
                  <c:v>174.92311617739628</c:v>
                </c:pt>
                <c:pt idx="58341">
                  <c:v>174.89976507699643</c:v>
                </c:pt>
                <c:pt idx="58342">
                  <c:v>174.96112959075751</c:v>
                </c:pt>
                <c:pt idx="58343">
                  <c:v>174.98175000000001</c:v>
                </c:pt>
                <c:pt idx="58344">
                  <c:v>174.95327513638532</c:v>
                </c:pt>
                <c:pt idx="58345">
                  <c:v>174.94636985913442</c:v>
                </c:pt>
                <c:pt idx="58346">
                  <c:v>174.94738191828867</c:v>
                </c:pt>
                <c:pt idx="58347">
                  <c:v>174.94839397744295</c:v>
                </c:pt>
                <c:pt idx="58348">
                  <c:v>174.94940579699991</c:v>
                </c:pt>
                <c:pt idx="58349">
                  <c:v>174.95041785615419</c:v>
                </c:pt>
                <c:pt idx="58350">
                  <c:v>174.9514308736978</c:v>
                </c:pt>
                <c:pt idx="58351">
                  <c:v>174.95244293285208</c:v>
                </c:pt>
                <c:pt idx="58352">
                  <c:v>174.95345475240902</c:v>
                </c:pt>
                <c:pt idx="58353">
                  <c:v>174.95446681156329</c:v>
                </c:pt>
                <c:pt idx="58354">
                  <c:v>174.95547887071757</c:v>
                </c:pt>
                <c:pt idx="58355">
                  <c:v>174.95649069027451</c:v>
                </c:pt>
                <c:pt idx="58356">
                  <c:v>174.95750274942878</c:v>
                </c:pt>
                <c:pt idx="58357">
                  <c:v>174.95851480858306</c:v>
                </c:pt>
                <c:pt idx="58358">
                  <c:v>174.95952662814</c:v>
                </c:pt>
                <c:pt idx="58359">
                  <c:v>174.96053868729427</c:v>
                </c:pt>
                <c:pt idx="58360">
                  <c:v>174.96155074644855</c:v>
                </c:pt>
                <c:pt idx="58361">
                  <c:v>174.96256256600549</c:v>
                </c:pt>
                <c:pt idx="58362">
                  <c:v>174.96357462515977</c:v>
                </c:pt>
                <c:pt idx="58363">
                  <c:v>174.96458764270341</c:v>
                </c:pt>
                <c:pt idx="58364">
                  <c:v>174.96559946226034</c:v>
                </c:pt>
                <c:pt idx="58365">
                  <c:v>174.96661152141462</c:v>
                </c:pt>
                <c:pt idx="58366">
                  <c:v>174.9676235805689</c:v>
                </c:pt>
                <c:pt idx="58367">
                  <c:v>174.96863540012583</c:v>
                </c:pt>
                <c:pt idx="58368">
                  <c:v>174.96964745928011</c:v>
                </c:pt>
                <c:pt idx="58369">
                  <c:v>174.97065951843439</c:v>
                </c:pt>
                <c:pt idx="58370">
                  <c:v>174.97167133799132</c:v>
                </c:pt>
                <c:pt idx="58371">
                  <c:v>174.9726833971456</c:v>
                </c:pt>
                <c:pt idx="58372">
                  <c:v>174.97369545629988</c:v>
                </c:pt>
                <c:pt idx="58373">
                  <c:v>174.97470727585682</c:v>
                </c:pt>
                <c:pt idx="58374">
                  <c:v>174.97571933501109</c:v>
                </c:pt>
                <c:pt idx="58375">
                  <c:v>174.97673235255473</c:v>
                </c:pt>
                <c:pt idx="58376">
                  <c:v>174.97774441170901</c:v>
                </c:pt>
                <c:pt idx="58377">
                  <c:v>174.97875623126595</c:v>
                </c:pt>
                <c:pt idx="58378">
                  <c:v>174.97976829042022</c:v>
                </c:pt>
                <c:pt idx="58379">
                  <c:v>174.9807803495745</c:v>
                </c:pt>
                <c:pt idx="58380">
                  <c:v>174.98099151083591</c:v>
                </c:pt>
                <c:pt idx="58381">
                  <c:v>174.96278658186156</c:v>
                </c:pt>
                <c:pt idx="58382">
                  <c:v>174.9415176616595</c:v>
                </c:pt>
                <c:pt idx="58383">
                  <c:v>174.87093723694875</c:v>
                </c:pt>
                <c:pt idx="58384">
                  <c:v>174.83702099999999</c:v>
                </c:pt>
                <c:pt idx="58385">
                  <c:v>174.83841473652836</c:v>
                </c:pt>
                <c:pt idx="58386">
                  <c:v>174.85056373253875</c:v>
                </c:pt>
                <c:pt idx="58387">
                  <c:v>174.79919956145784</c:v>
                </c:pt>
                <c:pt idx="58388">
                  <c:v>174.78629382315037</c:v>
                </c:pt>
                <c:pt idx="58389">
                  <c:v>174.82287041653817</c:v>
                </c:pt>
                <c:pt idx="58390">
                  <c:v>174.86041470360402</c:v>
                </c:pt>
                <c:pt idx="58391">
                  <c:v>174.89795899066985</c:v>
                </c:pt>
                <c:pt idx="58392">
                  <c:v>174.93549438941014</c:v>
                </c:pt>
                <c:pt idx="58393">
                  <c:v>174.97303867647597</c:v>
                </c:pt>
                <c:pt idx="58394">
                  <c:v>175.01058296354182</c:v>
                </c:pt>
                <c:pt idx="58395">
                  <c:v>175.04811836228211</c:v>
                </c:pt>
                <c:pt idx="58396">
                  <c:v>175.08566264934794</c:v>
                </c:pt>
                <c:pt idx="58397">
                  <c:v>175.12320693641377</c:v>
                </c:pt>
                <c:pt idx="58398">
                  <c:v>175.16074233515408</c:v>
                </c:pt>
                <c:pt idx="58399">
                  <c:v>175.19828662221991</c:v>
                </c:pt>
                <c:pt idx="58400">
                  <c:v>175.23586646258789</c:v>
                </c:pt>
                <c:pt idx="58401">
                  <c:v>175.27341074965372</c:v>
                </c:pt>
                <c:pt idx="58402">
                  <c:v>175.31094614839401</c:v>
                </c:pt>
                <c:pt idx="58403">
                  <c:v>175.34849043545987</c:v>
                </c:pt>
                <c:pt idx="58404">
                  <c:v>175.38603472252569</c:v>
                </c:pt>
                <c:pt idx="58405">
                  <c:v>175.42357012126598</c:v>
                </c:pt>
                <c:pt idx="58406">
                  <c:v>175.46111440833181</c:v>
                </c:pt>
                <c:pt idx="58407">
                  <c:v>175.49865869539764</c:v>
                </c:pt>
                <c:pt idx="58408">
                  <c:v>175.53619409413795</c:v>
                </c:pt>
                <c:pt idx="58409">
                  <c:v>175.57373838120378</c:v>
                </c:pt>
                <c:pt idx="58410">
                  <c:v>175.61128266826961</c:v>
                </c:pt>
                <c:pt idx="58411">
                  <c:v>175.64881806700993</c:v>
                </c:pt>
                <c:pt idx="58412">
                  <c:v>175.68636235407575</c:v>
                </c:pt>
                <c:pt idx="58413">
                  <c:v>175.72394219444374</c:v>
                </c:pt>
                <c:pt idx="58414">
                  <c:v>175.76147759318403</c:v>
                </c:pt>
                <c:pt idx="58415">
                  <c:v>175.79902188024985</c:v>
                </c:pt>
                <c:pt idx="58416">
                  <c:v>175.83656616731568</c:v>
                </c:pt>
                <c:pt idx="58417">
                  <c:v>175.874101566056</c:v>
                </c:pt>
                <c:pt idx="58418">
                  <c:v>175.91164585312183</c:v>
                </c:pt>
                <c:pt idx="58419">
                  <c:v>175.94919014018765</c:v>
                </c:pt>
                <c:pt idx="58420">
                  <c:v>175.98672553892794</c:v>
                </c:pt>
                <c:pt idx="58421">
                  <c:v>176.0242698259938</c:v>
                </c:pt>
                <c:pt idx="58422">
                  <c:v>176.06181411305963</c:v>
                </c:pt>
                <c:pt idx="58423">
                  <c:v>176.09934951179991</c:v>
                </c:pt>
                <c:pt idx="58424">
                  <c:v>176.13689379886574</c:v>
                </c:pt>
                <c:pt idx="58425">
                  <c:v>176.17447363923372</c:v>
                </c:pt>
                <c:pt idx="58426">
                  <c:v>176.21201792629955</c:v>
                </c:pt>
                <c:pt idx="58427">
                  <c:v>176.24955332503987</c:v>
                </c:pt>
                <c:pt idx="58428">
                  <c:v>176.2870976121057</c:v>
                </c:pt>
                <c:pt idx="58429">
                  <c:v>176.32464189917152</c:v>
                </c:pt>
                <c:pt idx="58430">
                  <c:v>176.36217729791181</c:v>
                </c:pt>
                <c:pt idx="58431">
                  <c:v>176.39972158497767</c:v>
                </c:pt>
                <c:pt idx="58432">
                  <c:v>176.4372658720435</c:v>
                </c:pt>
                <c:pt idx="58433">
                  <c:v>176.47480127078379</c:v>
                </c:pt>
                <c:pt idx="58434">
                  <c:v>176.51234555784961</c:v>
                </c:pt>
                <c:pt idx="58435">
                  <c:v>176.54900335002384</c:v>
                </c:pt>
                <c:pt idx="58436">
                  <c:v>176.60035355423122</c:v>
                </c:pt>
                <c:pt idx="58437">
                  <c:v>176.54966901502146</c:v>
                </c:pt>
                <c:pt idx="58438">
                  <c:v>176.62867727515498</c:v>
                </c:pt>
                <c:pt idx="58439">
                  <c:v>176.60326269060772</c:v>
                </c:pt>
                <c:pt idx="58440">
                  <c:v>176.53011794855306</c:v>
                </c:pt>
                <c:pt idx="58441">
                  <c:v>176.53492634588883</c:v>
                </c:pt>
                <c:pt idx="58442">
                  <c:v>176.49136279926336</c:v>
                </c:pt>
                <c:pt idx="58443">
                  <c:v>176.49317154256789</c:v>
                </c:pt>
                <c:pt idx="58444">
                  <c:v>176.38725632561756</c:v>
                </c:pt>
                <c:pt idx="58445">
                  <c:v>176.37339807061335</c:v>
                </c:pt>
                <c:pt idx="58446">
                  <c:v>176.35953653399537</c:v>
                </c:pt>
                <c:pt idx="58447">
                  <c:v>176.34567499737739</c:v>
                </c:pt>
                <c:pt idx="58448">
                  <c:v>176.33181674237321</c:v>
                </c:pt>
                <c:pt idx="58449">
                  <c:v>176.31795520575523</c:v>
                </c:pt>
                <c:pt idx="58450">
                  <c:v>176.3040805426821</c:v>
                </c:pt>
                <c:pt idx="58451">
                  <c:v>176.29021900606412</c:v>
                </c:pt>
                <c:pt idx="58452">
                  <c:v>176.27636075105991</c:v>
                </c:pt>
                <c:pt idx="58453">
                  <c:v>176.26249921444193</c:v>
                </c:pt>
                <c:pt idx="58454">
                  <c:v>176.24863767782395</c:v>
                </c:pt>
                <c:pt idx="58455">
                  <c:v>176.23477942281977</c:v>
                </c:pt>
                <c:pt idx="58456">
                  <c:v>176.22091788620179</c:v>
                </c:pt>
                <c:pt idx="58457">
                  <c:v>176.20705634958381</c:v>
                </c:pt>
                <c:pt idx="58458">
                  <c:v>176.1931980945796</c:v>
                </c:pt>
                <c:pt idx="58459">
                  <c:v>176.17933655796162</c:v>
                </c:pt>
                <c:pt idx="58460">
                  <c:v>176.16547502134364</c:v>
                </c:pt>
                <c:pt idx="58461">
                  <c:v>176.15161676633943</c:v>
                </c:pt>
                <c:pt idx="58462">
                  <c:v>176.13775522972145</c:v>
                </c:pt>
                <c:pt idx="58463">
                  <c:v>176.12388056664835</c:v>
                </c:pt>
                <c:pt idx="58464">
                  <c:v>176.11002231164414</c:v>
                </c:pt>
                <c:pt idx="58465">
                  <c:v>176.09616077502616</c:v>
                </c:pt>
                <c:pt idx="58466">
                  <c:v>176.08229923840818</c:v>
                </c:pt>
                <c:pt idx="58467">
                  <c:v>176.068440983404</c:v>
                </c:pt>
                <c:pt idx="58468">
                  <c:v>176.05457944678602</c:v>
                </c:pt>
                <c:pt idx="58469">
                  <c:v>176.04071791016804</c:v>
                </c:pt>
                <c:pt idx="58470">
                  <c:v>176.02685965516383</c:v>
                </c:pt>
                <c:pt idx="58471">
                  <c:v>176.01299811854585</c:v>
                </c:pt>
                <c:pt idx="58472">
                  <c:v>175.99913658192787</c:v>
                </c:pt>
                <c:pt idx="58473">
                  <c:v>175.98527832692366</c:v>
                </c:pt>
                <c:pt idx="58474">
                  <c:v>175.97141679030568</c:v>
                </c:pt>
                <c:pt idx="58475">
                  <c:v>175.95754212723259</c:v>
                </c:pt>
                <c:pt idx="58476">
                  <c:v>175.9436805906146</c:v>
                </c:pt>
                <c:pt idx="58477">
                  <c:v>175.9298223356104</c:v>
                </c:pt>
                <c:pt idx="58478">
                  <c:v>175.91596079899242</c:v>
                </c:pt>
                <c:pt idx="58479">
                  <c:v>175.90209926237443</c:v>
                </c:pt>
                <c:pt idx="58480">
                  <c:v>175.88824100737023</c:v>
                </c:pt>
                <c:pt idx="58481">
                  <c:v>175.87437947075225</c:v>
                </c:pt>
                <c:pt idx="58482">
                  <c:v>175.86051793413426</c:v>
                </c:pt>
                <c:pt idx="58483">
                  <c:v>175.84665967913008</c:v>
                </c:pt>
                <c:pt idx="58484">
                  <c:v>175.8327981425121</c:v>
                </c:pt>
                <c:pt idx="58485">
                  <c:v>175.81893660589412</c:v>
                </c:pt>
                <c:pt idx="58486">
                  <c:v>175.80507835088991</c:v>
                </c:pt>
                <c:pt idx="58487">
                  <c:v>175.79121681427193</c:v>
                </c:pt>
                <c:pt idx="58488">
                  <c:v>175.77734215119881</c:v>
                </c:pt>
                <c:pt idx="58489">
                  <c:v>175.76348389619463</c:v>
                </c:pt>
                <c:pt idx="58490">
                  <c:v>175.79902828316264</c:v>
                </c:pt>
                <c:pt idx="58491">
                  <c:v>175.78737153552694</c:v>
                </c:pt>
                <c:pt idx="58492">
                  <c:v>175.831295625537</c:v>
                </c:pt>
                <c:pt idx="58493">
                  <c:v>175.850067</c:v>
                </c:pt>
                <c:pt idx="58494">
                  <c:v>175.90464061728983</c:v>
                </c:pt>
                <c:pt idx="58495">
                  <c:v>175.93620622601432</c:v>
                </c:pt>
                <c:pt idx="58496">
                  <c:v>175.95442525608013</c:v>
                </c:pt>
                <c:pt idx="58497">
                  <c:v>176.02873317266017</c:v>
                </c:pt>
                <c:pt idx="58498">
                  <c:v>176.049072</c:v>
                </c:pt>
                <c:pt idx="58499">
                  <c:v>176.06842276548284</c:v>
                </c:pt>
                <c:pt idx="58500">
                  <c:v>176.09314776894655</c:v>
                </c:pt>
                <c:pt idx="58501">
                  <c:v>176.11784938073245</c:v>
                </c:pt>
                <c:pt idx="58502">
                  <c:v>176.1425451445989</c:v>
                </c:pt>
                <c:pt idx="58503">
                  <c:v>176.1672467563848</c:v>
                </c:pt>
                <c:pt idx="58504">
                  <c:v>176.1919483681707</c:v>
                </c:pt>
                <c:pt idx="58505">
                  <c:v>176.21664413203715</c:v>
                </c:pt>
                <c:pt idx="58506">
                  <c:v>176.24134574382302</c:v>
                </c:pt>
                <c:pt idx="58507">
                  <c:v>176.26604735560892</c:v>
                </c:pt>
                <c:pt idx="58508">
                  <c:v>176.29074311947537</c:v>
                </c:pt>
                <c:pt idx="58509">
                  <c:v>176.29265006579263</c:v>
                </c:pt>
                <c:pt idx="58510">
                  <c:v>176.30384819933238</c:v>
                </c:pt>
                <c:pt idx="58511">
                  <c:v>176.32041899999999</c:v>
                </c:pt>
                <c:pt idx="58512">
                  <c:v>176.31035648116355</c:v>
                </c:pt>
                <c:pt idx="58513">
                  <c:v>176.32272712848629</c:v>
                </c:pt>
                <c:pt idx="58514">
                  <c:v>176.3488310472103</c:v>
                </c:pt>
                <c:pt idx="58515">
                  <c:v>176.36704882689557</c:v>
                </c:pt>
                <c:pt idx="58516">
                  <c:v>176.39584348319428</c:v>
                </c:pt>
                <c:pt idx="58517">
                  <c:v>176.40015711206485</c:v>
                </c:pt>
                <c:pt idx="58518">
                  <c:v>176.38254356984007</c:v>
                </c:pt>
                <c:pt idx="58519">
                  <c:v>176.3653374452399</c:v>
                </c:pt>
                <c:pt idx="58520">
                  <c:v>176.3481353940594</c:v>
                </c:pt>
                <c:pt idx="58521">
                  <c:v>176.33092926945926</c:v>
                </c:pt>
                <c:pt idx="58522">
                  <c:v>176.3137231448591</c:v>
                </c:pt>
                <c:pt idx="58523">
                  <c:v>176.29652109367859</c:v>
                </c:pt>
                <c:pt idx="58524">
                  <c:v>176.27931496907846</c:v>
                </c:pt>
                <c:pt idx="58525">
                  <c:v>176.26209255079971</c:v>
                </c:pt>
                <c:pt idx="58526">
                  <c:v>176.24488642619954</c:v>
                </c:pt>
                <c:pt idx="58527">
                  <c:v>176.22768437501904</c:v>
                </c:pt>
                <c:pt idx="58528">
                  <c:v>176.2104782504189</c:v>
                </c:pt>
                <c:pt idx="58529">
                  <c:v>176.19327212581874</c:v>
                </c:pt>
                <c:pt idx="58530">
                  <c:v>176.17607007463823</c:v>
                </c:pt>
                <c:pt idx="58531">
                  <c:v>176.1588639500381</c:v>
                </c:pt>
                <c:pt idx="58532">
                  <c:v>176.14165782543793</c:v>
                </c:pt>
                <c:pt idx="58533">
                  <c:v>176.12445577425743</c:v>
                </c:pt>
                <c:pt idx="58534">
                  <c:v>176.10724964965729</c:v>
                </c:pt>
                <c:pt idx="58535">
                  <c:v>176.09004352505713</c:v>
                </c:pt>
                <c:pt idx="58536">
                  <c:v>176.07284147387662</c:v>
                </c:pt>
                <c:pt idx="58537">
                  <c:v>176.05563534927649</c:v>
                </c:pt>
                <c:pt idx="58538">
                  <c:v>176.03841293099771</c:v>
                </c:pt>
                <c:pt idx="58539">
                  <c:v>176.02121087981723</c:v>
                </c:pt>
                <c:pt idx="58540">
                  <c:v>176.00400475521707</c:v>
                </c:pt>
                <c:pt idx="58541">
                  <c:v>175.9867986306169</c:v>
                </c:pt>
                <c:pt idx="58542">
                  <c:v>175.96959657943643</c:v>
                </c:pt>
                <c:pt idx="58543">
                  <c:v>175.95239045483626</c:v>
                </c:pt>
                <c:pt idx="58544">
                  <c:v>175.9351843302361</c:v>
                </c:pt>
                <c:pt idx="58545">
                  <c:v>175.91798227905562</c:v>
                </c:pt>
                <c:pt idx="58546">
                  <c:v>175.90077615445546</c:v>
                </c:pt>
                <c:pt idx="58547">
                  <c:v>175.88357002985529</c:v>
                </c:pt>
                <c:pt idx="58548">
                  <c:v>175.86636797867479</c:v>
                </c:pt>
                <c:pt idx="58549">
                  <c:v>175.84916185407465</c:v>
                </c:pt>
                <c:pt idx="58550">
                  <c:v>175.8319394357959</c:v>
                </c:pt>
                <c:pt idx="58551">
                  <c:v>175.81473331119574</c:v>
                </c:pt>
                <c:pt idx="58552">
                  <c:v>175.79753126001523</c:v>
                </c:pt>
                <c:pt idx="58553">
                  <c:v>175.7803251354151</c:v>
                </c:pt>
                <c:pt idx="58554">
                  <c:v>175.7622665751073</c:v>
                </c:pt>
                <c:pt idx="58555">
                  <c:v>175.74405034398094</c:v>
                </c:pt>
                <c:pt idx="58556">
                  <c:v>175.69442537291368</c:v>
                </c:pt>
                <c:pt idx="58557">
                  <c:v>175.67125985597303</c:v>
                </c:pt>
                <c:pt idx="58558">
                  <c:v>175.64484663953769</c:v>
                </c:pt>
                <c:pt idx="58559">
                  <c:v>175.73229611052253</c:v>
                </c:pt>
                <c:pt idx="58560">
                  <c:v>175.68382282899807</c:v>
                </c:pt>
                <c:pt idx="58561">
                  <c:v>175.63473619432523</c:v>
                </c:pt>
                <c:pt idx="58562">
                  <c:v>175.64944632872465</c:v>
                </c:pt>
                <c:pt idx="58563">
                  <c:v>175.66335308633666</c:v>
                </c:pt>
                <c:pt idx="58564">
                  <c:v>175.67681851818077</c:v>
                </c:pt>
                <c:pt idx="58565">
                  <c:v>175.69028713861871</c:v>
                </c:pt>
                <c:pt idx="58566">
                  <c:v>175.70375575905669</c:v>
                </c:pt>
                <c:pt idx="58567">
                  <c:v>175.71722119090077</c:v>
                </c:pt>
                <c:pt idx="58568">
                  <c:v>175.73068981133875</c:v>
                </c:pt>
                <c:pt idx="58569">
                  <c:v>175.7441584317767</c:v>
                </c:pt>
                <c:pt idx="58570">
                  <c:v>175.75762386362081</c:v>
                </c:pt>
                <c:pt idx="58571">
                  <c:v>175.77109248405876</c:v>
                </c:pt>
                <c:pt idx="58572">
                  <c:v>175.7845611044967</c:v>
                </c:pt>
                <c:pt idx="58573">
                  <c:v>175.79802653634081</c:v>
                </c:pt>
                <c:pt idx="58574">
                  <c:v>175.81149515677876</c:v>
                </c:pt>
                <c:pt idx="58575">
                  <c:v>175.82497653159214</c:v>
                </c:pt>
                <c:pt idx="58576">
                  <c:v>175.83844515203009</c:v>
                </c:pt>
                <c:pt idx="58577">
                  <c:v>175.8519105838742</c:v>
                </c:pt>
                <c:pt idx="58578">
                  <c:v>175.86537920431215</c:v>
                </c:pt>
                <c:pt idx="58579">
                  <c:v>175.87884782475012</c:v>
                </c:pt>
                <c:pt idx="58580">
                  <c:v>175.89231325659421</c:v>
                </c:pt>
                <c:pt idx="58581">
                  <c:v>175.90578187703218</c:v>
                </c:pt>
                <c:pt idx="58582">
                  <c:v>175.91925049747013</c:v>
                </c:pt>
                <c:pt idx="58583">
                  <c:v>175.93271592931424</c:v>
                </c:pt>
                <c:pt idx="58584">
                  <c:v>175.94618454975219</c:v>
                </c:pt>
                <c:pt idx="58585">
                  <c:v>175.95965317019014</c:v>
                </c:pt>
                <c:pt idx="58586">
                  <c:v>175.97311860203425</c:v>
                </c:pt>
                <c:pt idx="58587">
                  <c:v>175.98659997684763</c:v>
                </c:pt>
                <c:pt idx="58588">
                  <c:v>176.00006859728558</c:v>
                </c:pt>
                <c:pt idx="58589">
                  <c:v>176.01353402912969</c:v>
                </c:pt>
                <c:pt idx="58590">
                  <c:v>176.02700264956763</c:v>
                </c:pt>
                <c:pt idx="58591">
                  <c:v>176.04047127000558</c:v>
                </c:pt>
                <c:pt idx="58592">
                  <c:v>176.05393670184969</c:v>
                </c:pt>
                <c:pt idx="58593">
                  <c:v>176.06740532228764</c:v>
                </c:pt>
                <c:pt idx="58594">
                  <c:v>176.08087394272562</c:v>
                </c:pt>
                <c:pt idx="58595">
                  <c:v>176.0943393745697</c:v>
                </c:pt>
                <c:pt idx="58596">
                  <c:v>176.10780799500768</c:v>
                </c:pt>
                <c:pt idx="58597">
                  <c:v>176.12127661544562</c:v>
                </c:pt>
                <c:pt idx="58598">
                  <c:v>176.13474204728973</c:v>
                </c:pt>
                <c:pt idx="58599">
                  <c:v>176.14821066772768</c:v>
                </c:pt>
                <c:pt idx="58600">
                  <c:v>176.16169204254106</c:v>
                </c:pt>
                <c:pt idx="58601">
                  <c:v>176.17516066297901</c:v>
                </c:pt>
                <c:pt idx="58602">
                  <c:v>176.18862609482312</c:v>
                </c:pt>
                <c:pt idx="58603">
                  <c:v>176.20209471526107</c:v>
                </c:pt>
                <c:pt idx="58604">
                  <c:v>176.21556333569902</c:v>
                </c:pt>
                <c:pt idx="58605">
                  <c:v>176.22902876754313</c:v>
                </c:pt>
                <c:pt idx="58606">
                  <c:v>176.24249738798108</c:v>
                </c:pt>
                <c:pt idx="58607">
                  <c:v>176.25596600841905</c:v>
                </c:pt>
                <c:pt idx="58608">
                  <c:v>176.25724652408201</c:v>
                </c:pt>
                <c:pt idx="58609">
                  <c:v>176.22537560753457</c:v>
                </c:pt>
                <c:pt idx="58610">
                  <c:v>176.20245913277714</c:v>
                </c:pt>
                <c:pt idx="58611">
                  <c:v>176.15638444849785</c:v>
                </c:pt>
                <c:pt idx="58612">
                  <c:v>176.09836195898902</c:v>
                </c:pt>
                <c:pt idx="58613">
                  <c:v>176.08014760286054</c:v>
                </c:pt>
                <c:pt idx="58614">
                  <c:v>176.05148665140675</c:v>
                </c:pt>
                <c:pt idx="58615">
                  <c:v>176.01289399999999</c:v>
                </c:pt>
                <c:pt idx="58616">
                  <c:v>175.99096121912254</c:v>
                </c:pt>
                <c:pt idx="58617">
                  <c:v>175.93748632455799</c:v>
                </c:pt>
                <c:pt idx="58618">
                  <c:v>175.92762596373726</c:v>
                </c:pt>
                <c:pt idx="58619">
                  <c:v>175.91776560291652</c:v>
                </c:pt>
                <c:pt idx="58620">
                  <c:v>175.9079075764615</c:v>
                </c:pt>
                <c:pt idx="58621">
                  <c:v>175.85782344672231</c:v>
                </c:pt>
                <c:pt idx="58622">
                  <c:v>175.85714558419284</c:v>
                </c:pt>
                <c:pt idx="58623">
                  <c:v>175.89612326102568</c:v>
                </c:pt>
                <c:pt idx="58624">
                  <c:v>175.93511016771333</c:v>
                </c:pt>
                <c:pt idx="58625">
                  <c:v>175.97413399382017</c:v>
                </c:pt>
                <c:pt idx="58626">
                  <c:v>176.01312090050783</c:v>
                </c:pt>
                <c:pt idx="58627">
                  <c:v>176.05209857734067</c:v>
                </c:pt>
                <c:pt idx="58628">
                  <c:v>176.09108548402833</c:v>
                </c:pt>
                <c:pt idx="58629">
                  <c:v>176.13007239071598</c:v>
                </c:pt>
                <c:pt idx="58630">
                  <c:v>176.16905006754882</c:v>
                </c:pt>
                <c:pt idx="58631">
                  <c:v>176.20803697423648</c:v>
                </c:pt>
                <c:pt idx="58632">
                  <c:v>176.2470238809241</c:v>
                </c:pt>
                <c:pt idx="58633">
                  <c:v>176.28600155775695</c:v>
                </c:pt>
                <c:pt idx="58634">
                  <c:v>176.3249884644446</c:v>
                </c:pt>
                <c:pt idx="58635">
                  <c:v>176.36397537113226</c:v>
                </c:pt>
                <c:pt idx="58636">
                  <c:v>176.4029530479651</c:v>
                </c:pt>
                <c:pt idx="58637">
                  <c:v>176.44197687407197</c:v>
                </c:pt>
                <c:pt idx="58638">
                  <c:v>176.48096378075959</c:v>
                </c:pt>
                <c:pt idx="58639">
                  <c:v>176.51994145759247</c:v>
                </c:pt>
                <c:pt idx="58640">
                  <c:v>176.55892836428009</c:v>
                </c:pt>
                <c:pt idx="58641">
                  <c:v>176.59791527096775</c:v>
                </c:pt>
                <c:pt idx="58642">
                  <c:v>176.63689294780059</c:v>
                </c:pt>
                <c:pt idx="58643">
                  <c:v>176.67587985448824</c:v>
                </c:pt>
                <c:pt idx="58644">
                  <c:v>176.7148667611759</c:v>
                </c:pt>
                <c:pt idx="58645">
                  <c:v>176.75384443800874</c:v>
                </c:pt>
                <c:pt idx="58646">
                  <c:v>176.79283134469637</c:v>
                </c:pt>
                <c:pt idx="58647">
                  <c:v>176.83181825138402</c:v>
                </c:pt>
                <c:pt idx="58648">
                  <c:v>176.87079592821686</c:v>
                </c:pt>
                <c:pt idx="58649">
                  <c:v>176.90978283490452</c:v>
                </c:pt>
                <c:pt idx="58650">
                  <c:v>176.94880666101139</c:v>
                </c:pt>
                <c:pt idx="58651">
                  <c:v>177.14372273474001</c:v>
                </c:pt>
                <c:pt idx="58652">
                  <c:v>177.18270964142766</c:v>
                </c:pt>
                <c:pt idx="58653">
                  <c:v>177.22169654811532</c:v>
                </c:pt>
                <c:pt idx="58654">
                  <c:v>177.26067422494816</c:v>
                </c:pt>
                <c:pt idx="58655">
                  <c:v>177.29966113163579</c:v>
                </c:pt>
                <c:pt idx="58656">
                  <c:v>177.33864803832344</c:v>
                </c:pt>
                <c:pt idx="58657">
                  <c:v>177.37762571515628</c:v>
                </c:pt>
                <c:pt idx="58658">
                  <c:v>177.41664954126315</c:v>
                </c:pt>
                <c:pt idx="58659">
                  <c:v>177.45563644795081</c:v>
                </c:pt>
                <c:pt idx="58660">
                  <c:v>177.49461412478365</c:v>
                </c:pt>
                <c:pt idx="58661">
                  <c:v>177.65055252167943</c:v>
                </c:pt>
                <c:pt idx="58662">
                  <c:v>177.68953942836708</c:v>
                </c:pt>
                <c:pt idx="58663">
                  <c:v>177.72851710519993</c:v>
                </c:pt>
                <c:pt idx="58664">
                  <c:v>177.76750401188758</c:v>
                </c:pt>
                <c:pt idx="58665">
                  <c:v>177.71329066293208</c:v>
                </c:pt>
                <c:pt idx="58666">
                  <c:v>177.69487881330471</c:v>
                </c:pt>
                <c:pt idx="58667">
                  <c:v>177.6594116230329</c:v>
                </c:pt>
                <c:pt idx="58668">
                  <c:v>177.67671466785885</c:v>
                </c:pt>
                <c:pt idx="58669">
                  <c:v>177.65668997663886</c:v>
                </c:pt>
                <c:pt idx="58670">
                  <c:v>177.586716</c:v>
                </c:pt>
                <c:pt idx="58671">
                  <c:v>177.58501660491177</c:v>
                </c:pt>
                <c:pt idx="58672">
                  <c:v>177.54955854612632</c:v>
                </c:pt>
                <c:pt idx="58673">
                  <c:v>177.53205210708234</c:v>
                </c:pt>
                <c:pt idx="58674">
                  <c:v>177.52537830439928</c:v>
                </c:pt>
                <c:pt idx="58675">
                  <c:v>177.51870450171623</c:v>
                </c:pt>
                <c:pt idx="58676">
                  <c:v>177.51203227900538</c:v>
                </c:pt>
                <c:pt idx="58677">
                  <c:v>177.50535847632233</c:v>
                </c:pt>
                <c:pt idx="58678">
                  <c:v>177.49868467363925</c:v>
                </c:pt>
                <c:pt idx="58679">
                  <c:v>177.49201245092843</c:v>
                </c:pt>
                <c:pt idx="58680">
                  <c:v>177.48533232835646</c:v>
                </c:pt>
                <c:pt idx="58681">
                  <c:v>177.47865852567338</c:v>
                </c:pt>
                <c:pt idx="58682">
                  <c:v>177.47198630296256</c:v>
                </c:pt>
                <c:pt idx="58683">
                  <c:v>177.46531250027948</c:v>
                </c:pt>
                <c:pt idx="58684">
                  <c:v>177.45863869759643</c:v>
                </c:pt>
                <c:pt idx="58685">
                  <c:v>177.45196647488558</c:v>
                </c:pt>
                <c:pt idx="58686">
                  <c:v>177.44529267220253</c:v>
                </c:pt>
                <c:pt idx="58687">
                  <c:v>177.43861886951947</c:v>
                </c:pt>
                <c:pt idx="58688">
                  <c:v>177.43194664680863</c:v>
                </c:pt>
                <c:pt idx="58689">
                  <c:v>177.42527284412557</c:v>
                </c:pt>
                <c:pt idx="58690">
                  <c:v>177.41859904144249</c:v>
                </c:pt>
                <c:pt idx="58691">
                  <c:v>177.41192681873167</c:v>
                </c:pt>
                <c:pt idx="58692">
                  <c:v>177.40525301604859</c:v>
                </c:pt>
                <c:pt idx="58693">
                  <c:v>177.39857289347663</c:v>
                </c:pt>
                <c:pt idx="58694">
                  <c:v>177.39189909079357</c:v>
                </c:pt>
                <c:pt idx="58695">
                  <c:v>177.38522686808273</c:v>
                </c:pt>
                <c:pt idx="58696">
                  <c:v>177.37855306539967</c:v>
                </c:pt>
                <c:pt idx="58697">
                  <c:v>177.37187926271662</c:v>
                </c:pt>
                <c:pt idx="58698">
                  <c:v>177.36520704000577</c:v>
                </c:pt>
                <c:pt idx="58699">
                  <c:v>177.35853323732272</c:v>
                </c:pt>
                <c:pt idx="58700">
                  <c:v>177.35185943463964</c:v>
                </c:pt>
                <c:pt idx="58701">
                  <c:v>177.34518721192882</c:v>
                </c:pt>
                <c:pt idx="58702">
                  <c:v>177.33851340924573</c:v>
                </c:pt>
                <c:pt idx="58703">
                  <c:v>177.33183960656268</c:v>
                </c:pt>
                <c:pt idx="58704">
                  <c:v>177.32516738385183</c:v>
                </c:pt>
                <c:pt idx="58705">
                  <c:v>177.31848726127987</c:v>
                </c:pt>
                <c:pt idx="58706">
                  <c:v>177.31181345859682</c:v>
                </c:pt>
                <c:pt idx="58707">
                  <c:v>177.30514123588597</c:v>
                </c:pt>
                <c:pt idx="58708">
                  <c:v>177.29846743320292</c:v>
                </c:pt>
                <c:pt idx="58709">
                  <c:v>177.29179363051986</c:v>
                </c:pt>
                <c:pt idx="58710">
                  <c:v>177.28512140780902</c:v>
                </c:pt>
                <c:pt idx="58711">
                  <c:v>177.27844760512596</c:v>
                </c:pt>
                <c:pt idx="58712">
                  <c:v>177.27177380244288</c:v>
                </c:pt>
                <c:pt idx="58713">
                  <c:v>177.26510157973206</c:v>
                </c:pt>
                <c:pt idx="58714">
                  <c:v>177.25842777704898</c:v>
                </c:pt>
                <c:pt idx="58715">
                  <c:v>177.25175397436593</c:v>
                </c:pt>
                <c:pt idx="58716">
                  <c:v>177.24508175165508</c:v>
                </c:pt>
                <c:pt idx="58717">
                  <c:v>177.23840794897202</c:v>
                </c:pt>
                <c:pt idx="58718">
                  <c:v>177.23172782640006</c:v>
                </c:pt>
                <c:pt idx="58719">
                  <c:v>177.22505402371701</c:v>
                </c:pt>
                <c:pt idx="58720">
                  <c:v>177.21838180100616</c:v>
                </c:pt>
                <c:pt idx="58721">
                  <c:v>177.21170799832311</c:v>
                </c:pt>
                <c:pt idx="58722">
                  <c:v>177.20503419564002</c:v>
                </c:pt>
                <c:pt idx="58723">
                  <c:v>177.19836197292921</c:v>
                </c:pt>
                <c:pt idx="58724">
                  <c:v>177.19168817024612</c:v>
                </c:pt>
                <c:pt idx="58725">
                  <c:v>177.18501436756307</c:v>
                </c:pt>
                <c:pt idx="58726">
                  <c:v>177.17834214485222</c:v>
                </c:pt>
                <c:pt idx="58727">
                  <c:v>177.17166834216917</c:v>
                </c:pt>
                <c:pt idx="58728">
                  <c:v>177.17065400000001</c:v>
                </c:pt>
                <c:pt idx="58729">
                  <c:v>177.13950503528852</c:v>
                </c:pt>
                <c:pt idx="58730">
                  <c:v>177.11875166984504</c:v>
                </c:pt>
                <c:pt idx="58731">
                  <c:v>177.11637899999999</c:v>
                </c:pt>
                <c:pt idx="58732">
                  <c:v>177.06845720028613</c:v>
                </c:pt>
                <c:pt idx="58733">
                  <c:v>177.06210300000001</c:v>
                </c:pt>
                <c:pt idx="58734">
                  <c:v>177.06210300000001</c:v>
                </c:pt>
                <c:pt idx="58735">
                  <c:v>177.02940133142585</c:v>
                </c:pt>
                <c:pt idx="58736">
                  <c:v>176.94354897640048</c:v>
                </c:pt>
                <c:pt idx="58737">
                  <c:v>176.93028648880596</c:v>
                </c:pt>
                <c:pt idx="58738">
                  <c:v>176.92458323276119</c:v>
                </c:pt>
                <c:pt idx="58739">
                  <c:v>176.91887862619402</c:v>
                </c:pt>
                <c:pt idx="58740">
                  <c:v>176.89047251394518</c:v>
                </c:pt>
                <c:pt idx="58741">
                  <c:v>176.79970616142108</c:v>
                </c:pt>
                <c:pt idx="58742">
                  <c:v>176.72786988886594</c:v>
                </c:pt>
                <c:pt idx="58743">
                  <c:v>176.6683013572916</c:v>
                </c:pt>
                <c:pt idx="58744">
                  <c:v>176.60878918194391</c:v>
                </c:pt>
                <c:pt idx="58745">
                  <c:v>176.54929109565288</c:v>
                </c:pt>
                <c:pt idx="58746">
                  <c:v>176.48977892030518</c:v>
                </c:pt>
                <c:pt idx="58747">
                  <c:v>176.43026674495749</c:v>
                </c:pt>
                <c:pt idx="58748">
                  <c:v>176.37076865866646</c:v>
                </c:pt>
                <c:pt idx="58749">
                  <c:v>176.31125648331877</c:v>
                </c:pt>
                <c:pt idx="58750">
                  <c:v>176.25174430797108</c:v>
                </c:pt>
                <c:pt idx="58751">
                  <c:v>176.19224622168005</c:v>
                </c:pt>
                <c:pt idx="58752">
                  <c:v>176.13273404633236</c:v>
                </c:pt>
                <c:pt idx="58753">
                  <c:v>176.07322187098467</c:v>
                </c:pt>
                <c:pt idx="58754">
                  <c:v>176.01372378469364</c:v>
                </c:pt>
                <c:pt idx="58755">
                  <c:v>175.9541552531193</c:v>
                </c:pt>
                <c:pt idx="58756">
                  <c:v>175.8946430777716</c:v>
                </c:pt>
                <c:pt idx="58757">
                  <c:v>175.79238332188842</c:v>
                </c:pt>
                <c:pt idx="58758">
                  <c:v>175.74616336123034</c:v>
                </c:pt>
                <c:pt idx="58759">
                  <c:v>175.67790783261805</c:v>
                </c:pt>
                <c:pt idx="58760">
                  <c:v>175.68518962026221</c:v>
                </c:pt>
                <c:pt idx="58761">
                  <c:v>175.60648579732953</c:v>
                </c:pt>
                <c:pt idx="58762">
                  <c:v>175.56423744945158</c:v>
                </c:pt>
                <c:pt idx="58763">
                  <c:v>175.49501012085818</c:v>
                </c:pt>
                <c:pt idx="58764">
                  <c:v>175.52133088006676</c:v>
                </c:pt>
                <c:pt idx="58765">
                  <c:v>175.45779765760611</c:v>
                </c:pt>
                <c:pt idx="58766">
                  <c:v>175.46753047292529</c:v>
                </c:pt>
                <c:pt idx="58767">
                  <c:v>175.48429132329437</c:v>
                </c:pt>
                <c:pt idx="58768">
                  <c:v>175.50106804568082</c:v>
                </c:pt>
                <c:pt idx="58769">
                  <c:v>175.51782889604991</c:v>
                </c:pt>
                <c:pt idx="58770">
                  <c:v>175.53458577841462</c:v>
                </c:pt>
                <c:pt idx="58771">
                  <c:v>175.5513466287837</c:v>
                </c:pt>
                <c:pt idx="58772">
                  <c:v>175.56810747915276</c:v>
                </c:pt>
                <c:pt idx="58773">
                  <c:v>175.58486436151748</c:v>
                </c:pt>
                <c:pt idx="58774">
                  <c:v>175.60162521188656</c:v>
                </c:pt>
                <c:pt idx="58775">
                  <c:v>175.61838606225564</c:v>
                </c:pt>
                <c:pt idx="58776">
                  <c:v>175.63514294462036</c:v>
                </c:pt>
                <c:pt idx="58777">
                  <c:v>175.65190379498941</c:v>
                </c:pt>
                <c:pt idx="58778">
                  <c:v>175.66866464535849</c:v>
                </c:pt>
                <c:pt idx="58779">
                  <c:v>175.68542152772321</c:v>
                </c:pt>
                <c:pt idx="58780">
                  <c:v>175.70219825010969</c:v>
                </c:pt>
                <c:pt idx="58781">
                  <c:v>175.71895910047874</c:v>
                </c:pt>
                <c:pt idx="58782">
                  <c:v>175.73571598284346</c:v>
                </c:pt>
                <c:pt idx="58783">
                  <c:v>175.75247683321254</c:v>
                </c:pt>
                <c:pt idx="58784">
                  <c:v>175.76923768358162</c:v>
                </c:pt>
                <c:pt idx="58785">
                  <c:v>175.78599456594634</c:v>
                </c:pt>
                <c:pt idx="58786">
                  <c:v>175.80275541631539</c:v>
                </c:pt>
                <c:pt idx="58787">
                  <c:v>175.81951626668447</c:v>
                </c:pt>
                <c:pt idx="58788">
                  <c:v>175.83627314904919</c:v>
                </c:pt>
                <c:pt idx="58789">
                  <c:v>175.85303399941827</c:v>
                </c:pt>
                <c:pt idx="58790">
                  <c:v>175.87170943848355</c:v>
                </c:pt>
                <c:pt idx="58791">
                  <c:v>175.89865016567344</c:v>
                </c:pt>
                <c:pt idx="58792">
                  <c:v>175.850067</c:v>
                </c:pt>
                <c:pt idx="58793">
                  <c:v>175.85223743180734</c:v>
                </c:pt>
                <c:pt idx="58794">
                  <c:v>175.87735958440629</c:v>
                </c:pt>
                <c:pt idx="58795">
                  <c:v>175.93809656281286</c:v>
                </c:pt>
                <c:pt idx="58796">
                  <c:v>175.93007444849786</c:v>
                </c:pt>
                <c:pt idx="58797">
                  <c:v>175.97671500000001</c:v>
                </c:pt>
                <c:pt idx="58798">
                  <c:v>175.97110687127534</c:v>
                </c:pt>
                <c:pt idx="58799">
                  <c:v>175.94262859487588</c:v>
                </c:pt>
                <c:pt idx="58800">
                  <c:v>175.95573975946471</c:v>
                </c:pt>
                <c:pt idx="58801">
                  <c:v>175.96884782008465</c:v>
                </c:pt>
                <c:pt idx="58802">
                  <c:v>175.98195898467347</c:v>
                </c:pt>
                <c:pt idx="58803">
                  <c:v>175.99367110300429</c:v>
                </c:pt>
                <c:pt idx="58804">
                  <c:v>175.94304439484978</c:v>
                </c:pt>
                <c:pt idx="58805">
                  <c:v>176.03032417020265</c:v>
                </c:pt>
                <c:pt idx="58806">
                  <c:v>176.01056391416307</c:v>
                </c:pt>
                <c:pt idx="58807">
                  <c:v>175.9595055770148</c:v>
                </c:pt>
                <c:pt idx="58808">
                  <c:v>175.97877621120384</c:v>
                </c:pt>
                <c:pt idx="58809">
                  <c:v>176.01076199548592</c:v>
                </c:pt>
                <c:pt idx="58810">
                  <c:v>175.9771670139078</c:v>
                </c:pt>
                <c:pt idx="58811">
                  <c:v>175.94356407708895</c:v>
                </c:pt>
                <c:pt idx="58812">
                  <c:v>175.9099611402701</c:v>
                </c:pt>
                <c:pt idx="58813">
                  <c:v>175.87636615869198</c:v>
                </c:pt>
                <c:pt idx="58814">
                  <c:v>175.84276322187313</c:v>
                </c:pt>
                <c:pt idx="58815">
                  <c:v>175.80916028505428</c:v>
                </c:pt>
                <c:pt idx="58816">
                  <c:v>175.77556530347616</c:v>
                </c:pt>
                <c:pt idx="58817">
                  <c:v>175.7419623666573</c:v>
                </c:pt>
                <c:pt idx="58818">
                  <c:v>175.37233006164996</c:v>
                </c:pt>
                <c:pt idx="58819">
                  <c:v>175.33872712483111</c:v>
                </c:pt>
                <c:pt idx="58820">
                  <c:v>175.30509236704938</c:v>
                </c:pt>
                <c:pt idx="58821">
                  <c:v>175.27148943023053</c:v>
                </c:pt>
                <c:pt idx="58822">
                  <c:v>175.23789444865241</c:v>
                </c:pt>
                <c:pt idx="58823">
                  <c:v>175.20429151183356</c:v>
                </c:pt>
                <c:pt idx="58824">
                  <c:v>175.17068857501471</c:v>
                </c:pt>
                <c:pt idx="58825">
                  <c:v>175.13709359343659</c:v>
                </c:pt>
                <c:pt idx="58826">
                  <c:v>175.10349065661774</c:v>
                </c:pt>
                <c:pt idx="58827">
                  <c:v>175.06988771979888</c:v>
                </c:pt>
                <c:pt idx="58828">
                  <c:v>175.03629273822077</c:v>
                </c:pt>
                <c:pt idx="58829">
                  <c:v>175.00268980140191</c:v>
                </c:pt>
                <c:pt idx="58830">
                  <c:v>174.96908686458306</c:v>
                </c:pt>
                <c:pt idx="58831">
                  <c:v>174.93549188300494</c:v>
                </c:pt>
                <c:pt idx="58832">
                  <c:v>174.90188894618609</c:v>
                </c:pt>
                <c:pt idx="58833">
                  <c:v>174.86825418840434</c:v>
                </c:pt>
                <c:pt idx="58834">
                  <c:v>174.83465125158548</c:v>
                </c:pt>
                <c:pt idx="58835">
                  <c:v>174.80105627000736</c:v>
                </c:pt>
                <c:pt idx="58836">
                  <c:v>174.76745333318851</c:v>
                </c:pt>
                <c:pt idx="58837">
                  <c:v>174.73385835161039</c:v>
                </c:pt>
                <c:pt idx="58838">
                  <c:v>174.70025541479154</c:v>
                </c:pt>
                <c:pt idx="58839">
                  <c:v>174.66665247797272</c:v>
                </c:pt>
                <c:pt idx="58840">
                  <c:v>174.63305749639457</c:v>
                </c:pt>
                <c:pt idx="58841">
                  <c:v>174.59945455957572</c:v>
                </c:pt>
                <c:pt idx="58842">
                  <c:v>174.5658516227569</c:v>
                </c:pt>
                <c:pt idx="58843">
                  <c:v>174.53225664117875</c:v>
                </c:pt>
                <c:pt idx="58844">
                  <c:v>174.47685263090131</c:v>
                </c:pt>
                <c:pt idx="58845">
                  <c:v>174.45622913206199</c:v>
                </c:pt>
                <c:pt idx="58846">
                  <c:v>174.51139800000001</c:v>
                </c:pt>
                <c:pt idx="58847">
                  <c:v>174.51870150691465</c:v>
                </c:pt>
                <c:pt idx="58848">
                  <c:v>174.51461168152562</c:v>
                </c:pt>
                <c:pt idx="58849">
                  <c:v>174.493301</c:v>
                </c:pt>
                <c:pt idx="58850">
                  <c:v>174.5240453862661</c:v>
                </c:pt>
                <c:pt idx="58851">
                  <c:v>174.55784861048869</c:v>
                </c:pt>
                <c:pt idx="58852">
                  <c:v>174.54757699999999</c:v>
                </c:pt>
                <c:pt idx="58853">
                  <c:v>174.54670445037553</c:v>
                </c:pt>
                <c:pt idx="58854">
                  <c:v>174.5447335147532</c:v>
                </c:pt>
                <c:pt idx="58855">
                  <c:v>174.54276257913088</c:v>
                </c:pt>
                <c:pt idx="58856">
                  <c:v>174.54079211011265</c:v>
                </c:pt>
                <c:pt idx="58857">
                  <c:v>174.53882117449032</c:v>
                </c:pt>
                <c:pt idx="58858">
                  <c:v>174.53684837245171</c:v>
                </c:pt>
                <c:pt idx="58859">
                  <c:v>174.53487790343345</c:v>
                </c:pt>
                <c:pt idx="58860">
                  <c:v>174.53290696781116</c:v>
                </c:pt>
                <c:pt idx="58861">
                  <c:v>174.53093603218883</c:v>
                </c:pt>
                <c:pt idx="58862">
                  <c:v>174.5289655631706</c:v>
                </c:pt>
                <c:pt idx="58863">
                  <c:v>174.52699462754828</c:v>
                </c:pt>
                <c:pt idx="58864">
                  <c:v>174.52502369192595</c:v>
                </c:pt>
                <c:pt idx="58865">
                  <c:v>174.52305322290772</c:v>
                </c:pt>
                <c:pt idx="58866">
                  <c:v>174.5210822872854</c:v>
                </c:pt>
                <c:pt idx="58867">
                  <c:v>174.51911135166307</c:v>
                </c:pt>
                <c:pt idx="58868">
                  <c:v>174.51714088264484</c:v>
                </c:pt>
                <c:pt idx="58869">
                  <c:v>174.51516994702251</c:v>
                </c:pt>
                <c:pt idx="58870">
                  <c:v>174.51319714498391</c:v>
                </c:pt>
                <c:pt idx="58871">
                  <c:v>174.51122620936158</c:v>
                </c:pt>
                <c:pt idx="58872">
                  <c:v>174.50925574034335</c:v>
                </c:pt>
                <c:pt idx="58873">
                  <c:v>174.50728480472102</c:v>
                </c:pt>
                <c:pt idx="58874">
                  <c:v>174.5053138690987</c:v>
                </c:pt>
                <c:pt idx="58875">
                  <c:v>174.50334340008047</c:v>
                </c:pt>
                <c:pt idx="58876">
                  <c:v>174.50137246445814</c:v>
                </c:pt>
                <c:pt idx="58877">
                  <c:v>174.49940152883582</c:v>
                </c:pt>
                <c:pt idx="58878">
                  <c:v>174.49743105981759</c:v>
                </c:pt>
                <c:pt idx="58879">
                  <c:v>174.49546012419526</c:v>
                </c:pt>
                <c:pt idx="58880">
                  <c:v>174.49348918857297</c:v>
                </c:pt>
                <c:pt idx="58881">
                  <c:v>174.4915187195547</c:v>
                </c:pt>
                <c:pt idx="58882">
                  <c:v>174.48954778393241</c:v>
                </c:pt>
                <c:pt idx="58883">
                  <c:v>174.48757498189377</c:v>
                </c:pt>
                <c:pt idx="58884">
                  <c:v>174.48560451287554</c:v>
                </c:pt>
                <c:pt idx="58885">
                  <c:v>174.48363357725322</c:v>
                </c:pt>
                <c:pt idx="58886">
                  <c:v>174.48166264163089</c:v>
                </c:pt>
                <c:pt idx="58887">
                  <c:v>174.47969217261266</c:v>
                </c:pt>
                <c:pt idx="58888">
                  <c:v>174.47772123699033</c:v>
                </c:pt>
                <c:pt idx="58889">
                  <c:v>174.47575030136801</c:v>
                </c:pt>
                <c:pt idx="58890">
                  <c:v>174.47377983234978</c:v>
                </c:pt>
                <c:pt idx="58891">
                  <c:v>174.47180889672745</c:v>
                </c:pt>
                <c:pt idx="58892">
                  <c:v>174.46983796110516</c:v>
                </c:pt>
                <c:pt idx="58893">
                  <c:v>174.4678674920869</c:v>
                </c:pt>
                <c:pt idx="58894">
                  <c:v>174.4658965564646</c:v>
                </c:pt>
                <c:pt idx="58895">
                  <c:v>174.46392375442596</c:v>
                </c:pt>
                <c:pt idx="58896">
                  <c:v>174.46195281880364</c:v>
                </c:pt>
                <c:pt idx="58897">
                  <c:v>174.45998234978541</c:v>
                </c:pt>
                <c:pt idx="58898">
                  <c:v>174.45801141416308</c:v>
                </c:pt>
                <c:pt idx="58899">
                  <c:v>174.46713135280095</c:v>
                </c:pt>
                <c:pt idx="58900">
                  <c:v>174.49547415927518</c:v>
                </c:pt>
                <c:pt idx="58901">
                  <c:v>174.50113699237005</c:v>
                </c:pt>
                <c:pt idx="58902">
                  <c:v>174.493301</c:v>
                </c:pt>
                <c:pt idx="58903">
                  <c:v>174.52482611587982</c:v>
                </c:pt>
                <c:pt idx="58904">
                  <c:v>174.59013049356221</c:v>
                </c:pt>
                <c:pt idx="58905">
                  <c:v>174.60918139284863</c:v>
                </c:pt>
                <c:pt idx="58906">
                  <c:v>174.59097063519314</c:v>
                </c:pt>
                <c:pt idx="58907">
                  <c:v>174.62783389413448</c:v>
                </c:pt>
                <c:pt idx="58908">
                  <c:v>174.66671397388168</c:v>
                </c:pt>
                <c:pt idx="58909">
                  <c:v>174.68398776356577</c:v>
                </c:pt>
                <c:pt idx="58910">
                  <c:v>174.70126564365708</c:v>
                </c:pt>
                <c:pt idx="58911">
                  <c:v>174.71854352374837</c:v>
                </c:pt>
                <c:pt idx="58912">
                  <c:v>174.73581731343245</c:v>
                </c:pt>
                <c:pt idx="58913">
                  <c:v>174.75309519352376</c:v>
                </c:pt>
                <c:pt idx="58914">
                  <c:v>174.77037307361505</c:v>
                </c:pt>
                <c:pt idx="58915">
                  <c:v>174.78764686329913</c:v>
                </c:pt>
                <c:pt idx="58916">
                  <c:v>174.80492474339042</c:v>
                </c:pt>
                <c:pt idx="58917">
                  <c:v>174.82220262348173</c:v>
                </c:pt>
                <c:pt idx="58918">
                  <c:v>174.83947641316581</c:v>
                </c:pt>
                <c:pt idx="58919">
                  <c:v>174.8567542932571</c:v>
                </c:pt>
                <c:pt idx="58920">
                  <c:v>174.87404853497728</c:v>
                </c:pt>
                <c:pt idx="58921">
                  <c:v>174.89132641506859</c:v>
                </c:pt>
                <c:pt idx="58922">
                  <c:v>174.90860020475267</c:v>
                </c:pt>
                <c:pt idx="58923">
                  <c:v>174.92587808484396</c:v>
                </c:pt>
                <c:pt idx="58924">
                  <c:v>174.94315596493527</c:v>
                </c:pt>
                <c:pt idx="58925">
                  <c:v>174.96042975461933</c:v>
                </c:pt>
                <c:pt idx="58926">
                  <c:v>174.97770763471064</c:v>
                </c:pt>
                <c:pt idx="58927">
                  <c:v>174.99498551480193</c:v>
                </c:pt>
                <c:pt idx="58928">
                  <c:v>175.13321264593955</c:v>
                </c:pt>
                <c:pt idx="58929">
                  <c:v>175.15049052603084</c:v>
                </c:pt>
                <c:pt idx="58930">
                  <c:v>175.16776431571492</c:v>
                </c:pt>
                <c:pt idx="58931">
                  <c:v>175.18504219580623</c:v>
                </c:pt>
                <c:pt idx="58932">
                  <c:v>175.20232007589752</c:v>
                </c:pt>
                <c:pt idx="58933">
                  <c:v>175.2195938655816</c:v>
                </c:pt>
                <c:pt idx="58934">
                  <c:v>175.23687174567291</c:v>
                </c:pt>
                <c:pt idx="58935">
                  <c:v>175.2541496257642</c:v>
                </c:pt>
                <c:pt idx="58936">
                  <c:v>175.27142341544828</c:v>
                </c:pt>
                <c:pt idx="58937">
                  <c:v>175.2887012955396</c:v>
                </c:pt>
                <c:pt idx="58938">
                  <c:v>175.30599553725975</c:v>
                </c:pt>
                <c:pt idx="58939">
                  <c:v>175.32327341735106</c:v>
                </c:pt>
                <c:pt idx="58940">
                  <c:v>175.34054720703514</c:v>
                </c:pt>
                <c:pt idx="58941">
                  <c:v>175.35782508712643</c:v>
                </c:pt>
                <c:pt idx="58942">
                  <c:v>175.37510296721774</c:v>
                </c:pt>
                <c:pt idx="58943">
                  <c:v>175.39237675690183</c:v>
                </c:pt>
                <c:pt idx="58944">
                  <c:v>175.40965463699311</c:v>
                </c:pt>
                <c:pt idx="58945">
                  <c:v>175.42693251708442</c:v>
                </c:pt>
                <c:pt idx="58946">
                  <c:v>175.44420630676851</c:v>
                </c:pt>
                <c:pt idx="58947">
                  <c:v>175.46148418685979</c:v>
                </c:pt>
                <c:pt idx="58948">
                  <c:v>175.47876206695111</c:v>
                </c:pt>
                <c:pt idx="58949">
                  <c:v>175.49603585663516</c:v>
                </c:pt>
                <c:pt idx="58950">
                  <c:v>175.51331373672647</c:v>
                </c:pt>
                <c:pt idx="58951">
                  <c:v>175.53060797844665</c:v>
                </c:pt>
                <c:pt idx="58952">
                  <c:v>175.54788176813074</c:v>
                </c:pt>
                <c:pt idx="58953">
                  <c:v>175.56515964822202</c:v>
                </c:pt>
                <c:pt idx="58954">
                  <c:v>175.58243752831333</c:v>
                </c:pt>
                <c:pt idx="58955">
                  <c:v>175.59971131799742</c:v>
                </c:pt>
                <c:pt idx="58956">
                  <c:v>175.60828597281832</c:v>
                </c:pt>
                <c:pt idx="58957">
                  <c:v>175.56295740081069</c:v>
                </c:pt>
                <c:pt idx="58958">
                  <c:v>175.57134532777116</c:v>
                </c:pt>
                <c:pt idx="58959">
                  <c:v>175.52961205340961</c:v>
                </c:pt>
                <c:pt idx="58960">
                  <c:v>175.55519716261324</c:v>
                </c:pt>
                <c:pt idx="58961">
                  <c:v>175.52160877687723</c:v>
                </c:pt>
                <c:pt idx="58962">
                  <c:v>175.50339861301859</c:v>
                </c:pt>
                <c:pt idx="58963">
                  <c:v>175.48826600000001</c:v>
                </c:pt>
                <c:pt idx="58964">
                  <c:v>175.48502814067717</c:v>
                </c:pt>
                <c:pt idx="58965">
                  <c:v>175.4741161410312</c:v>
                </c:pt>
                <c:pt idx="58966">
                  <c:v>175.49541019707712</c:v>
                </c:pt>
                <c:pt idx="58967">
                  <c:v>175.51670425312304</c:v>
                </c:pt>
                <c:pt idx="58968">
                  <c:v>175.53799326796249</c:v>
                </c:pt>
                <c:pt idx="58969">
                  <c:v>175.55928732400841</c:v>
                </c:pt>
                <c:pt idx="58970">
                  <c:v>175.58058138005433</c:v>
                </c:pt>
                <c:pt idx="58971">
                  <c:v>175.60187039489381</c:v>
                </c:pt>
                <c:pt idx="58972">
                  <c:v>175.62316445093973</c:v>
                </c:pt>
                <c:pt idx="58973">
                  <c:v>175.64445850698564</c:v>
                </c:pt>
                <c:pt idx="58974">
                  <c:v>175.6657475218251</c:v>
                </c:pt>
                <c:pt idx="58975">
                  <c:v>175.68704157787101</c:v>
                </c:pt>
                <c:pt idx="58976">
                  <c:v>175.70835579874273</c:v>
                </c:pt>
                <c:pt idx="58977">
                  <c:v>175.72964481358221</c:v>
                </c:pt>
                <c:pt idx="58978">
                  <c:v>175.75093886962813</c:v>
                </c:pt>
                <c:pt idx="58979">
                  <c:v>175.77223292567405</c:v>
                </c:pt>
                <c:pt idx="58980">
                  <c:v>175.7935219405135</c:v>
                </c:pt>
                <c:pt idx="58981">
                  <c:v>175.81481599655942</c:v>
                </c:pt>
                <c:pt idx="58982">
                  <c:v>175.83611005260533</c:v>
                </c:pt>
                <c:pt idx="58983">
                  <c:v>175.85739906744482</c:v>
                </c:pt>
                <c:pt idx="58984">
                  <c:v>175.87869312349073</c:v>
                </c:pt>
                <c:pt idx="58985">
                  <c:v>175.89998717953665</c:v>
                </c:pt>
                <c:pt idx="58986">
                  <c:v>175.92127619437611</c:v>
                </c:pt>
                <c:pt idx="58987">
                  <c:v>175.94257025042202</c:v>
                </c:pt>
                <c:pt idx="58988">
                  <c:v>175.96388447129374</c:v>
                </c:pt>
                <c:pt idx="58989">
                  <c:v>175.98517852733966</c:v>
                </c:pt>
                <c:pt idx="58990">
                  <c:v>176.00646754217914</c:v>
                </c:pt>
                <c:pt idx="58991">
                  <c:v>176.02776159822506</c:v>
                </c:pt>
                <c:pt idx="58992">
                  <c:v>176.04905565427097</c:v>
                </c:pt>
                <c:pt idx="58993">
                  <c:v>176.07034466911043</c:v>
                </c:pt>
                <c:pt idx="58994">
                  <c:v>176.09163872515634</c:v>
                </c:pt>
                <c:pt idx="58995">
                  <c:v>176.11293278120226</c:v>
                </c:pt>
                <c:pt idx="58996">
                  <c:v>176.13422179604171</c:v>
                </c:pt>
                <c:pt idx="58997">
                  <c:v>176.15551585208763</c:v>
                </c:pt>
                <c:pt idx="58998">
                  <c:v>176.17680990813355</c:v>
                </c:pt>
                <c:pt idx="58999">
                  <c:v>176.19809892297303</c:v>
                </c:pt>
                <c:pt idx="59000">
                  <c:v>176.21939297901895</c:v>
                </c:pt>
                <c:pt idx="59001">
                  <c:v>176.24070719989066</c:v>
                </c:pt>
                <c:pt idx="59002">
                  <c:v>176.26199621473012</c:v>
                </c:pt>
                <c:pt idx="59003">
                  <c:v>176.28329027077604</c:v>
                </c:pt>
                <c:pt idx="59004">
                  <c:v>176.30458432682195</c:v>
                </c:pt>
                <c:pt idx="59005">
                  <c:v>176.32587334166143</c:v>
                </c:pt>
                <c:pt idx="59006">
                  <c:v>176.34716739770735</c:v>
                </c:pt>
                <c:pt idx="59007">
                  <c:v>176.36846145375327</c:v>
                </c:pt>
                <c:pt idx="59008">
                  <c:v>176.38975046859272</c:v>
                </c:pt>
                <c:pt idx="59009">
                  <c:v>176.41149634263232</c:v>
                </c:pt>
                <c:pt idx="59010">
                  <c:v>176.48292615236051</c:v>
                </c:pt>
                <c:pt idx="59011">
                  <c:v>176.46679018879618</c:v>
                </c:pt>
                <c:pt idx="59012">
                  <c:v>176.53750600000001</c:v>
                </c:pt>
                <c:pt idx="59013">
                  <c:v>176.53681935050074</c:v>
                </c:pt>
                <c:pt idx="59014">
                  <c:v>176.51857914592276</c:v>
                </c:pt>
                <c:pt idx="59015">
                  <c:v>176.50131200000001</c:v>
                </c:pt>
                <c:pt idx="59016">
                  <c:v>176.5034435970434</c:v>
                </c:pt>
                <c:pt idx="59017">
                  <c:v>176.53750600000001</c:v>
                </c:pt>
                <c:pt idx="59018">
                  <c:v>176.53745703621212</c:v>
                </c:pt>
                <c:pt idx="59019">
                  <c:v>176.53678114392449</c:v>
                </c:pt>
                <c:pt idx="59020">
                  <c:v>176.53610525163688</c:v>
                </c:pt>
                <c:pt idx="59021">
                  <c:v>176.53542951936163</c:v>
                </c:pt>
                <c:pt idx="59022">
                  <c:v>176.534753627074</c:v>
                </c:pt>
                <c:pt idx="59023">
                  <c:v>176.53407773478636</c:v>
                </c:pt>
                <c:pt idx="59024">
                  <c:v>176.53340200251111</c:v>
                </c:pt>
                <c:pt idx="59025">
                  <c:v>176.53272611022348</c:v>
                </c:pt>
                <c:pt idx="59026">
                  <c:v>176.53204957788634</c:v>
                </c:pt>
                <c:pt idx="59027">
                  <c:v>176.53137384561109</c:v>
                </c:pt>
                <c:pt idx="59028">
                  <c:v>176.52664291962245</c:v>
                </c:pt>
                <c:pt idx="59029">
                  <c:v>176.52596702733484</c:v>
                </c:pt>
                <c:pt idx="59030">
                  <c:v>176.52529129505959</c:v>
                </c:pt>
                <c:pt idx="59031">
                  <c:v>176.52461540277196</c:v>
                </c:pt>
                <c:pt idx="59032">
                  <c:v>176.52393887043482</c:v>
                </c:pt>
                <c:pt idx="59033">
                  <c:v>176.52326297814719</c:v>
                </c:pt>
                <c:pt idx="59034">
                  <c:v>176.52258724587193</c:v>
                </c:pt>
                <c:pt idx="59035">
                  <c:v>176.5219113535843</c:v>
                </c:pt>
                <c:pt idx="59036">
                  <c:v>176.52123546129667</c:v>
                </c:pt>
                <c:pt idx="59037">
                  <c:v>176.52055972902144</c:v>
                </c:pt>
                <c:pt idx="59038">
                  <c:v>176.51988383673381</c:v>
                </c:pt>
                <c:pt idx="59039">
                  <c:v>176.51920794444618</c:v>
                </c:pt>
                <c:pt idx="59040">
                  <c:v>176.51853221217092</c:v>
                </c:pt>
                <c:pt idx="59041">
                  <c:v>176.51785631988329</c:v>
                </c:pt>
                <c:pt idx="59042">
                  <c:v>176.51718042759566</c:v>
                </c:pt>
                <c:pt idx="59043">
                  <c:v>176.51650469532041</c:v>
                </c:pt>
                <c:pt idx="59044">
                  <c:v>176.5158288030328</c:v>
                </c:pt>
                <c:pt idx="59045">
                  <c:v>176.51515227069564</c:v>
                </c:pt>
                <c:pt idx="59046">
                  <c:v>176.51447653842041</c:v>
                </c:pt>
                <c:pt idx="59047">
                  <c:v>176.51380064613278</c:v>
                </c:pt>
                <c:pt idx="59048">
                  <c:v>176.51312475384515</c:v>
                </c:pt>
                <c:pt idx="59049">
                  <c:v>176.51244902156989</c:v>
                </c:pt>
                <c:pt idx="59050">
                  <c:v>176.51177312928226</c:v>
                </c:pt>
                <c:pt idx="59051">
                  <c:v>176.51109723699463</c:v>
                </c:pt>
                <c:pt idx="59052">
                  <c:v>176.5104215047194</c:v>
                </c:pt>
                <c:pt idx="59053">
                  <c:v>176.50974561243177</c:v>
                </c:pt>
                <c:pt idx="59054">
                  <c:v>176.50906972014414</c:v>
                </c:pt>
                <c:pt idx="59055">
                  <c:v>176.50839398786889</c:v>
                </c:pt>
                <c:pt idx="59056">
                  <c:v>176.50771809558125</c:v>
                </c:pt>
                <c:pt idx="59057">
                  <c:v>176.50704156324412</c:v>
                </c:pt>
                <c:pt idx="59058">
                  <c:v>176.50636567095648</c:v>
                </c:pt>
                <c:pt idx="59059">
                  <c:v>176.50568993868123</c:v>
                </c:pt>
                <c:pt idx="59060">
                  <c:v>176.5050140463936</c:v>
                </c:pt>
                <c:pt idx="59061">
                  <c:v>176.50433815410599</c:v>
                </c:pt>
                <c:pt idx="59062">
                  <c:v>176.50366242183074</c:v>
                </c:pt>
                <c:pt idx="59063">
                  <c:v>176.50298652954311</c:v>
                </c:pt>
                <c:pt idx="59064">
                  <c:v>176.50231063725548</c:v>
                </c:pt>
                <c:pt idx="59065">
                  <c:v>176.50163490498022</c:v>
                </c:pt>
                <c:pt idx="59066">
                  <c:v>176.52034966428232</c:v>
                </c:pt>
                <c:pt idx="59067">
                  <c:v>176.59739901480751</c:v>
                </c:pt>
                <c:pt idx="59068">
                  <c:v>176.6465788921254</c:v>
                </c:pt>
                <c:pt idx="59069">
                  <c:v>176.67383783366239</c:v>
                </c:pt>
                <c:pt idx="59070">
                  <c:v>176.68788901183433</c:v>
                </c:pt>
                <c:pt idx="59071">
                  <c:v>176.75127402270485</c:v>
                </c:pt>
                <c:pt idx="59072">
                  <c:v>176.72061819402617</c:v>
                </c:pt>
                <c:pt idx="59073">
                  <c:v>176.68182489743592</c:v>
                </c:pt>
                <c:pt idx="59074">
                  <c:v>176.68970262808489</c:v>
                </c:pt>
                <c:pt idx="59075">
                  <c:v>176.68621838953345</c:v>
                </c:pt>
                <c:pt idx="59076">
                  <c:v>176.70030199999999</c:v>
                </c:pt>
                <c:pt idx="59077">
                  <c:v>176.71184455484024</c:v>
                </c:pt>
                <c:pt idx="59078">
                  <c:v>176.69506466642824</c:v>
                </c:pt>
                <c:pt idx="59079">
                  <c:v>176.65096022089503</c:v>
                </c:pt>
                <c:pt idx="59080">
                  <c:v>176.60269329323128</c:v>
                </c:pt>
                <c:pt idx="59081">
                  <c:v>176.55441493603223</c:v>
                </c:pt>
                <c:pt idx="59082">
                  <c:v>176.5060908606919</c:v>
                </c:pt>
                <c:pt idx="59083">
                  <c:v>176.45781250349285</c:v>
                </c:pt>
                <c:pt idx="59084">
                  <c:v>176.4095455758291</c:v>
                </c:pt>
                <c:pt idx="59085">
                  <c:v>176.36126721863005</c:v>
                </c:pt>
                <c:pt idx="59086">
                  <c:v>176.31298886143099</c:v>
                </c:pt>
                <c:pt idx="59087">
                  <c:v>176.26472193376725</c:v>
                </c:pt>
                <c:pt idx="59088">
                  <c:v>176.2164435765682</c:v>
                </c:pt>
                <c:pt idx="59089">
                  <c:v>176.16816521936914</c:v>
                </c:pt>
                <c:pt idx="59090">
                  <c:v>176.11989829170543</c:v>
                </c:pt>
                <c:pt idx="59091">
                  <c:v>176.07161993450634</c:v>
                </c:pt>
                <c:pt idx="59092">
                  <c:v>176.02334157730729</c:v>
                </c:pt>
                <c:pt idx="59093">
                  <c:v>175.97507464964357</c:v>
                </c:pt>
                <c:pt idx="59094">
                  <c:v>175.92675057430321</c:v>
                </c:pt>
                <c:pt idx="59095">
                  <c:v>175.87847221710416</c:v>
                </c:pt>
                <c:pt idx="59096">
                  <c:v>175.83020528944044</c:v>
                </c:pt>
                <c:pt idx="59097">
                  <c:v>175.78192693224139</c:v>
                </c:pt>
                <c:pt idx="59098">
                  <c:v>175.73364857504234</c:v>
                </c:pt>
                <c:pt idx="59099">
                  <c:v>175.68538164737859</c:v>
                </c:pt>
                <c:pt idx="59100">
                  <c:v>175.63710329017954</c:v>
                </c:pt>
                <c:pt idx="59101">
                  <c:v>175.58882493298049</c:v>
                </c:pt>
                <c:pt idx="59102">
                  <c:v>175.54055800531674</c:v>
                </c:pt>
                <c:pt idx="59103">
                  <c:v>175.49227964811769</c:v>
                </c:pt>
                <c:pt idx="59104">
                  <c:v>175.44400129091864</c:v>
                </c:pt>
                <c:pt idx="59105">
                  <c:v>175.39573436325489</c:v>
                </c:pt>
                <c:pt idx="59106">
                  <c:v>175.34745600605584</c:v>
                </c:pt>
                <c:pt idx="59107">
                  <c:v>175.2991319307155</c:v>
                </c:pt>
                <c:pt idx="59108">
                  <c:v>175.25085357351645</c:v>
                </c:pt>
                <c:pt idx="59109">
                  <c:v>175.2025866458527</c:v>
                </c:pt>
                <c:pt idx="59110">
                  <c:v>175.15430828865365</c:v>
                </c:pt>
                <c:pt idx="59111">
                  <c:v>175.1060299314546</c:v>
                </c:pt>
                <c:pt idx="59112">
                  <c:v>175.05776300379088</c:v>
                </c:pt>
                <c:pt idx="59113">
                  <c:v>175.0094846465918</c:v>
                </c:pt>
                <c:pt idx="59114">
                  <c:v>174.96120628939275</c:v>
                </c:pt>
                <c:pt idx="59115">
                  <c:v>174.91293936172903</c:v>
                </c:pt>
                <c:pt idx="59116">
                  <c:v>174.86466100452998</c:v>
                </c:pt>
                <c:pt idx="59117">
                  <c:v>174.81638264733093</c:v>
                </c:pt>
                <c:pt idx="59118">
                  <c:v>174.76811571966718</c:v>
                </c:pt>
                <c:pt idx="59119">
                  <c:v>174.73083719504643</c:v>
                </c:pt>
                <c:pt idx="59120">
                  <c:v>174.71142026324583</c:v>
                </c:pt>
                <c:pt idx="59121">
                  <c:v>174.71038799999999</c:v>
                </c:pt>
                <c:pt idx="59122">
                  <c:v>174.65846913468414</c:v>
                </c:pt>
                <c:pt idx="59123">
                  <c:v>174.656128</c:v>
                </c:pt>
                <c:pt idx="59124">
                  <c:v>174.67368400953742</c:v>
                </c:pt>
                <c:pt idx="59125">
                  <c:v>174.63883306126343</c:v>
                </c:pt>
                <c:pt idx="59126">
                  <c:v>174.62022061802574</c:v>
                </c:pt>
                <c:pt idx="59127">
                  <c:v>174.67377011587982</c:v>
                </c:pt>
                <c:pt idx="59128">
                  <c:v>174.66976748994423</c:v>
                </c:pt>
                <c:pt idx="59129">
                  <c:v>174.66528893088088</c:v>
                </c:pt>
                <c:pt idx="59130">
                  <c:v>174.66081143208243</c:v>
                </c:pt>
                <c:pt idx="59131">
                  <c:v>174.65633287301907</c:v>
                </c:pt>
                <c:pt idx="59132">
                  <c:v>174.65185007289597</c:v>
                </c:pt>
                <c:pt idx="59133">
                  <c:v>174.64737151383261</c:v>
                </c:pt>
                <c:pt idx="59134">
                  <c:v>174.64289401503416</c:v>
                </c:pt>
                <c:pt idx="59135">
                  <c:v>174.6384154559708</c:v>
                </c:pt>
                <c:pt idx="59136">
                  <c:v>174.63393689690744</c:v>
                </c:pt>
                <c:pt idx="59137">
                  <c:v>174.62945939810899</c:v>
                </c:pt>
                <c:pt idx="59138">
                  <c:v>174.62498083904563</c:v>
                </c:pt>
                <c:pt idx="59139">
                  <c:v>174.62050227998225</c:v>
                </c:pt>
                <c:pt idx="59140">
                  <c:v>174.61602478118382</c:v>
                </c:pt>
                <c:pt idx="59141">
                  <c:v>174.61154622212047</c:v>
                </c:pt>
                <c:pt idx="59142">
                  <c:v>174.60706766305708</c:v>
                </c:pt>
                <c:pt idx="59143">
                  <c:v>174.60259016425866</c:v>
                </c:pt>
                <c:pt idx="59144">
                  <c:v>174.59810736413556</c:v>
                </c:pt>
                <c:pt idx="59145">
                  <c:v>174.5936288050722</c:v>
                </c:pt>
                <c:pt idx="59146">
                  <c:v>174.58915130627375</c:v>
                </c:pt>
                <c:pt idx="59147">
                  <c:v>174.58467274721039</c:v>
                </c:pt>
                <c:pt idx="59148">
                  <c:v>174.58019418814703</c:v>
                </c:pt>
                <c:pt idx="59149">
                  <c:v>174.57571668934858</c:v>
                </c:pt>
                <c:pt idx="59150">
                  <c:v>174.57123813028522</c:v>
                </c:pt>
                <c:pt idx="59151">
                  <c:v>174.56675957122184</c:v>
                </c:pt>
                <c:pt idx="59152">
                  <c:v>174.56228207242341</c:v>
                </c:pt>
                <c:pt idx="59153">
                  <c:v>174.55780351336006</c:v>
                </c:pt>
                <c:pt idx="59154">
                  <c:v>174.55332495429667</c:v>
                </c:pt>
                <c:pt idx="59155">
                  <c:v>174.54884745549825</c:v>
                </c:pt>
                <c:pt idx="59156">
                  <c:v>174.54436889643486</c:v>
                </c:pt>
                <c:pt idx="59157">
                  <c:v>174.53988609631179</c:v>
                </c:pt>
                <c:pt idx="59158">
                  <c:v>174.53540753724843</c:v>
                </c:pt>
                <c:pt idx="59159">
                  <c:v>174.53093003844998</c:v>
                </c:pt>
                <c:pt idx="59160">
                  <c:v>174.52645147938662</c:v>
                </c:pt>
                <c:pt idx="59161">
                  <c:v>174.52197292032324</c:v>
                </c:pt>
                <c:pt idx="59162">
                  <c:v>174.51749542152481</c:v>
                </c:pt>
                <c:pt idx="59163">
                  <c:v>174.51301686246143</c:v>
                </c:pt>
                <c:pt idx="59164">
                  <c:v>174.50853830339807</c:v>
                </c:pt>
                <c:pt idx="59165">
                  <c:v>174.50406080459965</c:v>
                </c:pt>
                <c:pt idx="59166">
                  <c:v>174.49958224553626</c:v>
                </c:pt>
                <c:pt idx="59167">
                  <c:v>174.4951036864729</c:v>
                </c:pt>
                <c:pt idx="59168">
                  <c:v>174.49062618767445</c:v>
                </c:pt>
                <c:pt idx="59169">
                  <c:v>174.48614338755138</c:v>
                </c:pt>
                <c:pt idx="59170">
                  <c:v>174.48166482848802</c:v>
                </c:pt>
                <c:pt idx="59171">
                  <c:v>174.47718732968957</c:v>
                </c:pt>
                <c:pt idx="59172">
                  <c:v>174.47270877062621</c:v>
                </c:pt>
                <c:pt idx="59173">
                  <c:v>174.46823021156283</c:v>
                </c:pt>
                <c:pt idx="59174">
                  <c:v>174.4637527127644</c:v>
                </c:pt>
                <c:pt idx="59175">
                  <c:v>174.45927415370102</c:v>
                </c:pt>
                <c:pt idx="59176">
                  <c:v>174.45479559463766</c:v>
                </c:pt>
                <c:pt idx="59177">
                  <c:v>174.45031809583924</c:v>
                </c:pt>
                <c:pt idx="59178">
                  <c:v>174.44583953677585</c:v>
                </c:pt>
                <c:pt idx="59179">
                  <c:v>174.44136097771249</c:v>
                </c:pt>
                <c:pt idx="59180">
                  <c:v>174.43688347891404</c:v>
                </c:pt>
                <c:pt idx="59181">
                  <c:v>174.43240491985068</c:v>
                </c:pt>
                <c:pt idx="59182">
                  <c:v>174.42792211972761</c:v>
                </c:pt>
                <c:pt idx="59183">
                  <c:v>174.42344356066423</c:v>
                </c:pt>
                <c:pt idx="59184">
                  <c:v>174.4189660618658</c:v>
                </c:pt>
                <c:pt idx="59185">
                  <c:v>174.41448750280242</c:v>
                </c:pt>
                <c:pt idx="59186">
                  <c:v>174.41000894373906</c:v>
                </c:pt>
                <c:pt idx="59187">
                  <c:v>174.40553144494061</c:v>
                </c:pt>
                <c:pt idx="59188">
                  <c:v>174.40105288587725</c:v>
                </c:pt>
                <c:pt idx="59189">
                  <c:v>174.39657432681389</c:v>
                </c:pt>
                <c:pt idx="59190">
                  <c:v>174.39209682801544</c:v>
                </c:pt>
                <c:pt idx="59191">
                  <c:v>174.38761826895208</c:v>
                </c:pt>
                <c:pt idx="59192">
                  <c:v>174.39145504291847</c:v>
                </c:pt>
                <c:pt idx="59193">
                  <c:v>174.40966571561384</c:v>
                </c:pt>
                <c:pt idx="59194">
                  <c:v>174.4487297725322</c:v>
                </c:pt>
                <c:pt idx="59195">
                  <c:v>174.47915414258463</c:v>
                </c:pt>
                <c:pt idx="59196">
                  <c:v>174.47871655780691</c:v>
                </c:pt>
                <c:pt idx="59197">
                  <c:v>174.49913351126798</c:v>
                </c:pt>
                <c:pt idx="59198">
                  <c:v>174.45098930635524</c:v>
                </c:pt>
                <c:pt idx="59199">
                  <c:v>174.48107140184632</c:v>
                </c:pt>
                <c:pt idx="59200">
                  <c:v>174.43974335378769</c:v>
                </c:pt>
                <c:pt idx="59201">
                  <c:v>174.46837147687171</c:v>
                </c:pt>
                <c:pt idx="59202">
                  <c:v>174.4875542253219</c:v>
                </c:pt>
                <c:pt idx="59203">
                  <c:v>174.45758582188842</c:v>
                </c:pt>
                <c:pt idx="59204">
                  <c:v>174.44498102765198</c:v>
                </c:pt>
                <c:pt idx="59205">
                  <c:v>174.48817002825538</c:v>
                </c:pt>
                <c:pt idx="59206">
                  <c:v>174.47291793490615</c:v>
                </c:pt>
                <c:pt idx="59207">
                  <c:v>174.45765139828671</c:v>
                </c:pt>
                <c:pt idx="59208">
                  <c:v>174.44239930493748</c:v>
                </c:pt>
                <c:pt idx="59209">
                  <c:v>174.42715082240582</c:v>
                </c:pt>
                <c:pt idx="59210">
                  <c:v>174.41189872905659</c:v>
                </c:pt>
                <c:pt idx="59211">
                  <c:v>174.39664663570736</c:v>
                </c:pt>
                <c:pt idx="59212">
                  <c:v>174.3813981531757</c:v>
                </c:pt>
                <c:pt idx="59213">
                  <c:v>174.36614605982646</c:v>
                </c:pt>
                <c:pt idx="59214">
                  <c:v>174.35089396647723</c:v>
                </c:pt>
                <c:pt idx="59215">
                  <c:v>174.33564548394554</c:v>
                </c:pt>
                <c:pt idx="59216">
                  <c:v>174.32039339059634</c:v>
                </c:pt>
                <c:pt idx="59217">
                  <c:v>174.3051412972471</c:v>
                </c:pt>
                <c:pt idx="59218">
                  <c:v>174.28989281471542</c:v>
                </c:pt>
                <c:pt idx="59219">
                  <c:v>174.27462627809598</c:v>
                </c:pt>
                <c:pt idx="59220">
                  <c:v>174.25937418474675</c:v>
                </c:pt>
                <c:pt idx="59221">
                  <c:v>174.24412570221509</c:v>
                </c:pt>
                <c:pt idx="59222">
                  <c:v>174.22887360886585</c:v>
                </c:pt>
                <c:pt idx="59223">
                  <c:v>174.21362151551662</c:v>
                </c:pt>
                <c:pt idx="59224">
                  <c:v>174.19837303298496</c:v>
                </c:pt>
                <c:pt idx="59225">
                  <c:v>174.18312093963573</c:v>
                </c:pt>
                <c:pt idx="59226">
                  <c:v>174.1678688462865</c:v>
                </c:pt>
                <c:pt idx="59227">
                  <c:v>174.15262036375481</c:v>
                </c:pt>
                <c:pt idx="59228">
                  <c:v>174.1373682704056</c:v>
                </c:pt>
                <c:pt idx="59229">
                  <c:v>174.12211617705637</c:v>
                </c:pt>
                <c:pt idx="59230">
                  <c:v>174.10686769452468</c:v>
                </c:pt>
                <c:pt idx="59231">
                  <c:v>174.09161560117545</c:v>
                </c:pt>
                <c:pt idx="59232">
                  <c:v>174.07634906455601</c:v>
                </c:pt>
                <c:pt idx="59233">
                  <c:v>174.06109697120678</c:v>
                </c:pt>
                <c:pt idx="59234">
                  <c:v>174.04584848867512</c:v>
                </c:pt>
                <c:pt idx="59235">
                  <c:v>174.03059639532589</c:v>
                </c:pt>
                <c:pt idx="59236">
                  <c:v>174.01534430197665</c:v>
                </c:pt>
                <c:pt idx="59237">
                  <c:v>174.00009581944499</c:v>
                </c:pt>
                <c:pt idx="59238">
                  <c:v>173.98484372609576</c:v>
                </c:pt>
                <c:pt idx="59239">
                  <c:v>173.96959163274653</c:v>
                </c:pt>
                <c:pt idx="59240">
                  <c:v>173.95434315021487</c:v>
                </c:pt>
                <c:pt idx="59241">
                  <c:v>173.93909105686564</c:v>
                </c:pt>
                <c:pt idx="59242">
                  <c:v>173.9238389635164</c:v>
                </c:pt>
                <c:pt idx="59243">
                  <c:v>173.90859048098471</c:v>
                </c:pt>
                <c:pt idx="59244">
                  <c:v>173.89332394436528</c:v>
                </c:pt>
                <c:pt idx="59245">
                  <c:v>173.87807185101605</c:v>
                </c:pt>
                <c:pt idx="59246">
                  <c:v>173.86282336848438</c:v>
                </c:pt>
                <c:pt idx="59247">
                  <c:v>173.84757127513515</c:v>
                </c:pt>
                <c:pt idx="59248">
                  <c:v>173.78381759966621</c:v>
                </c:pt>
                <c:pt idx="59249">
                  <c:v>173.69273778683834</c:v>
                </c:pt>
                <c:pt idx="59250">
                  <c:v>173.64925651132299</c:v>
                </c:pt>
                <c:pt idx="59251">
                  <c:v>173.5709004587506</c:v>
                </c:pt>
                <c:pt idx="59252">
                  <c:v>173.52238640391036</c:v>
                </c:pt>
                <c:pt idx="59253">
                  <c:v>173.49188695184742</c:v>
                </c:pt>
                <c:pt idx="59254">
                  <c:v>173.44303843705293</c:v>
                </c:pt>
                <c:pt idx="59255">
                  <c:v>173.3883874520744</c:v>
                </c:pt>
                <c:pt idx="59256">
                  <c:v>173.32107772419548</c:v>
                </c:pt>
                <c:pt idx="59257">
                  <c:v>173.29702939858348</c:v>
                </c:pt>
                <c:pt idx="59258">
                  <c:v>173.29371080364126</c:v>
                </c:pt>
                <c:pt idx="59259">
                  <c:v>173.29039299435127</c:v>
                </c:pt>
                <c:pt idx="59260">
                  <c:v>173.28707439940905</c:v>
                </c:pt>
                <c:pt idx="59261">
                  <c:v>173.28375580446686</c:v>
                </c:pt>
                <c:pt idx="59262">
                  <c:v>173.26276880782069</c:v>
                </c:pt>
                <c:pt idx="59263">
                  <c:v>173.19464501478302</c:v>
                </c:pt>
                <c:pt idx="59264">
                  <c:v>173.14078785345305</c:v>
                </c:pt>
                <c:pt idx="59265">
                  <c:v>173.08918321632359</c:v>
                </c:pt>
                <c:pt idx="59266">
                  <c:v>173.03756635929429</c:v>
                </c:pt>
                <c:pt idx="59267">
                  <c:v>172.98594950226496</c:v>
                </c:pt>
                <c:pt idx="59268">
                  <c:v>172.9343448651355</c:v>
                </c:pt>
                <c:pt idx="59269">
                  <c:v>172.88267912850671</c:v>
                </c:pt>
                <c:pt idx="59270">
                  <c:v>172.824454462804</c:v>
                </c:pt>
                <c:pt idx="59271">
                  <c:v>172.75738685530393</c:v>
                </c:pt>
                <c:pt idx="59272">
                  <c:v>172.67907856080114</c:v>
                </c:pt>
                <c:pt idx="59273">
                  <c:v>172.593842</c:v>
                </c:pt>
                <c:pt idx="59274">
                  <c:v>172.57534540166864</c:v>
                </c:pt>
                <c:pt idx="59275">
                  <c:v>172.53328545326656</c:v>
                </c:pt>
                <c:pt idx="59276">
                  <c:v>172.48937570672388</c:v>
                </c:pt>
                <c:pt idx="59277">
                  <c:v>172.41140572157332</c:v>
                </c:pt>
                <c:pt idx="59278">
                  <c:v>172.35675010848831</c:v>
                </c:pt>
                <c:pt idx="59279">
                  <c:v>172.30969180271518</c:v>
                </c:pt>
                <c:pt idx="59280">
                  <c:v>172.27540651283957</c:v>
                </c:pt>
                <c:pt idx="59281">
                  <c:v>172.24111310425928</c:v>
                </c:pt>
                <c:pt idx="59282">
                  <c:v>172.20678722086026</c:v>
                </c:pt>
                <c:pt idx="59283">
                  <c:v>172.17249381227998</c:v>
                </c:pt>
                <c:pt idx="59284">
                  <c:v>172.1382085224044</c:v>
                </c:pt>
                <c:pt idx="59285">
                  <c:v>172.10391511382412</c:v>
                </c:pt>
                <c:pt idx="59286">
                  <c:v>172.06962170524383</c:v>
                </c:pt>
                <c:pt idx="59287">
                  <c:v>172.03533641536822</c:v>
                </c:pt>
                <c:pt idx="59288">
                  <c:v>172.00104300678794</c:v>
                </c:pt>
                <c:pt idx="59289">
                  <c:v>171.96674959820766</c:v>
                </c:pt>
                <c:pt idx="59290">
                  <c:v>171.93246430833204</c:v>
                </c:pt>
                <c:pt idx="59291">
                  <c:v>171.89817089975176</c:v>
                </c:pt>
                <c:pt idx="59292">
                  <c:v>171.86388560987615</c:v>
                </c:pt>
                <c:pt idx="59293">
                  <c:v>171.82959220129587</c:v>
                </c:pt>
                <c:pt idx="59294">
                  <c:v>171.79526631789685</c:v>
                </c:pt>
                <c:pt idx="59295">
                  <c:v>171.76097290931656</c:v>
                </c:pt>
                <c:pt idx="59296">
                  <c:v>171.72668761944098</c:v>
                </c:pt>
                <c:pt idx="59297">
                  <c:v>171.6923942108607</c:v>
                </c:pt>
                <c:pt idx="59298">
                  <c:v>171.65810080228042</c:v>
                </c:pt>
                <c:pt idx="59299">
                  <c:v>171.6238155124048</c:v>
                </c:pt>
                <c:pt idx="59300">
                  <c:v>171.58952210382452</c:v>
                </c:pt>
                <c:pt idx="59301">
                  <c:v>171.55522869524424</c:v>
                </c:pt>
                <c:pt idx="59302">
                  <c:v>171.52094340536863</c:v>
                </c:pt>
                <c:pt idx="59303">
                  <c:v>171.48664999678834</c:v>
                </c:pt>
                <c:pt idx="59304">
                  <c:v>171.45235658820806</c:v>
                </c:pt>
                <c:pt idx="59305">
                  <c:v>171.41807129833245</c:v>
                </c:pt>
                <c:pt idx="59306">
                  <c:v>171.38377788975217</c:v>
                </c:pt>
                <c:pt idx="59307">
                  <c:v>171.34945200635318</c:v>
                </c:pt>
                <c:pt idx="59308">
                  <c:v>171.31515859777286</c:v>
                </c:pt>
                <c:pt idx="59309">
                  <c:v>171.28087330789728</c:v>
                </c:pt>
                <c:pt idx="59310">
                  <c:v>171.246579899317</c:v>
                </c:pt>
                <c:pt idx="59311">
                  <c:v>171.21228649073672</c:v>
                </c:pt>
                <c:pt idx="59312">
                  <c:v>171.1780012008611</c:v>
                </c:pt>
                <c:pt idx="59313">
                  <c:v>171.15356376376639</c:v>
                </c:pt>
                <c:pt idx="59314">
                  <c:v>171.12407041344778</c:v>
                </c:pt>
                <c:pt idx="59315">
                  <c:v>171.03056570815451</c:v>
                </c:pt>
                <c:pt idx="59316">
                  <c:v>170.86310008116334</c:v>
                </c:pt>
                <c:pt idx="59317">
                  <c:v>170.8563562319919</c:v>
                </c:pt>
                <c:pt idx="59318">
                  <c:v>170.81344469732838</c:v>
                </c:pt>
                <c:pt idx="59319">
                  <c:v>170.79934449712547</c:v>
                </c:pt>
                <c:pt idx="59320">
                  <c:v>170.71090920290834</c:v>
                </c:pt>
                <c:pt idx="59321">
                  <c:v>170.65499355935069</c:v>
                </c:pt>
                <c:pt idx="59322">
                  <c:v>170.37288744553038</c:v>
                </c:pt>
                <c:pt idx="59323">
                  <c:v>170.33644613352408</c:v>
                </c:pt>
                <c:pt idx="59324">
                  <c:v>170.30001757582261</c:v>
                </c:pt>
                <c:pt idx="59325">
                  <c:v>170.24149542131616</c:v>
                </c:pt>
                <c:pt idx="59326">
                  <c:v>170.17288597949943</c:v>
                </c:pt>
                <c:pt idx="59327">
                  <c:v>170.13646245517407</c:v>
                </c:pt>
                <c:pt idx="59328">
                  <c:v>170.07678895827371</c:v>
                </c:pt>
                <c:pt idx="59329">
                  <c:v>170.00020966432544</c:v>
                </c:pt>
                <c:pt idx="59330">
                  <c:v>170.0080949256004</c:v>
                </c:pt>
                <c:pt idx="59331">
                  <c:v>170.01597272683631</c:v>
                </c:pt>
                <c:pt idx="59332">
                  <c:v>170.02384866306247</c:v>
                </c:pt>
                <c:pt idx="59333">
                  <c:v>170.03172646429837</c:v>
                </c:pt>
                <c:pt idx="59334">
                  <c:v>170.03960240052453</c:v>
                </c:pt>
                <c:pt idx="59335">
                  <c:v>170.04748020176044</c:v>
                </c:pt>
                <c:pt idx="59336">
                  <c:v>170.05535800299634</c:v>
                </c:pt>
                <c:pt idx="59337">
                  <c:v>170.0632339392225</c:v>
                </c:pt>
                <c:pt idx="59338">
                  <c:v>170.07111174045841</c:v>
                </c:pt>
                <c:pt idx="59339">
                  <c:v>170.07898954169431</c:v>
                </c:pt>
                <c:pt idx="59340">
                  <c:v>170.08686547792047</c:v>
                </c:pt>
                <c:pt idx="59341">
                  <c:v>170.09474327915638</c:v>
                </c:pt>
                <c:pt idx="59342">
                  <c:v>170.10262854043134</c:v>
                </c:pt>
                <c:pt idx="59343">
                  <c:v>170.11050634166725</c:v>
                </c:pt>
                <c:pt idx="59344">
                  <c:v>170.1183822778934</c:v>
                </c:pt>
                <c:pt idx="59345">
                  <c:v>170.12626007912931</c:v>
                </c:pt>
                <c:pt idx="59346">
                  <c:v>170.13413788036522</c:v>
                </c:pt>
                <c:pt idx="59347">
                  <c:v>170.14201381659137</c:v>
                </c:pt>
                <c:pt idx="59348">
                  <c:v>170.14989161782728</c:v>
                </c:pt>
                <c:pt idx="59349">
                  <c:v>170.15776941906321</c:v>
                </c:pt>
                <c:pt idx="59350">
                  <c:v>170.16564535528934</c:v>
                </c:pt>
                <c:pt idx="59351">
                  <c:v>170.17352315652528</c:v>
                </c:pt>
                <c:pt idx="59352">
                  <c:v>170.18140095776118</c:v>
                </c:pt>
                <c:pt idx="59353">
                  <c:v>170.18927689398731</c:v>
                </c:pt>
                <c:pt idx="59354">
                  <c:v>170.19715469522325</c:v>
                </c:pt>
                <c:pt idx="59355">
                  <c:v>170.20503995649821</c:v>
                </c:pt>
                <c:pt idx="59356">
                  <c:v>170.21291589272434</c:v>
                </c:pt>
                <c:pt idx="59357">
                  <c:v>170.22079369396025</c:v>
                </c:pt>
                <c:pt idx="59358">
                  <c:v>170.22867149519618</c:v>
                </c:pt>
                <c:pt idx="59359">
                  <c:v>170.23654743142231</c:v>
                </c:pt>
                <c:pt idx="59360">
                  <c:v>170.24442523265824</c:v>
                </c:pt>
                <c:pt idx="59361">
                  <c:v>170.25230303389415</c:v>
                </c:pt>
                <c:pt idx="59362">
                  <c:v>170.26017897012031</c:v>
                </c:pt>
                <c:pt idx="59363">
                  <c:v>170.26805677135621</c:v>
                </c:pt>
                <c:pt idx="59364">
                  <c:v>170.27593457259212</c:v>
                </c:pt>
                <c:pt idx="59365">
                  <c:v>170.31650784978541</c:v>
                </c:pt>
                <c:pt idx="59366">
                  <c:v>170.332581</c:v>
                </c:pt>
                <c:pt idx="59367">
                  <c:v>170.38460808154508</c:v>
                </c:pt>
                <c:pt idx="59368">
                  <c:v>170.41808120457796</c:v>
                </c:pt>
                <c:pt idx="59369">
                  <c:v>170.47606919599428</c:v>
                </c:pt>
                <c:pt idx="59370">
                  <c:v>170.52216113277711</c:v>
                </c:pt>
                <c:pt idx="59371">
                  <c:v>170.54508881282786</c:v>
                </c:pt>
                <c:pt idx="59372">
                  <c:v>170.59057622317596</c:v>
                </c:pt>
                <c:pt idx="59373">
                  <c:v>170.64523757806913</c:v>
                </c:pt>
                <c:pt idx="59374">
                  <c:v>170.65821800000001</c:v>
                </c:pt>
                <c:pt idx="59375">
                  <c:v>170.65821800000001</c:v>
                </c:pt>
                <c:pt idx="59376">
                  <c:v>170.65821800000001</c:v>
                </c:pt>
                <c:pt idx="59377">
                  <c:v>170.65821800000001</c:v>
                </c:pt>
                <c:pt idx="59378">
                  <c:v>170.65821800000001</c:v>
                </c:pt>
                <c:pt idx="59379">
                  <c:v>170.6937062315036</c:v>
                </c:pt>
                <c:pt idx="59380">
                  <c:v>170.73017918693373</c:v>
                </c:pt>
                <c:pt idx="59381">
                  <c:v>170.74856226744464</c:v>
                </c:pt>
                <c:pt idx="59382">
                  <c:v>170.71637351862339</c:v>
                </c:pt>
                <c:pt idx="59383">
                  <c:v>170.68392101378407</c:v>
                </c:pt>
                <c:pt idx="59384">
                  <c:v>170.6514761918294</c:v>
                </c:pt>
                <c:pt idx="59385">
                  <c:v>170.61902368699009</c:v>
                </c:pt>
                <c:pt idx="59386">
                  <c:v>170.58657118215078</c:v>
                </c:pt>
                <c:pt idx="59387">
                  <c:v>170.55412636019611</c:v>
                </c:pt>
                <c:pt idx="59388">
                  <c:v>170.5216738553568</c:v>
                </c:pt>
                <c:pt idx="59389">
                  <c:v>170.48922135051745</c:v>
                </c:pt>
                <c:pt idx="59390">
                  <c:v>170.45677652856281</c:v>
                </c:pt>
                <c:pt idx="59391">
                  <c:v>170.4243240237235</c:v>
                </c:pt>
                <c:pt idx="59392">
                  <c:v>170.3918407873455</c:v>
                </c:pt>
                <c:pt idx="59393">
                  <c:v>170.35938828250616</c:v>
                </c:pt>
                <c:pt idx="59394">
                  <c:v>170.32694346055152</c:v>
                </c:pt>
                <c:pt idx="59395">
                  <c:v>170.29449095571218</c:v>
                </c:pt>
                <c:pt idx="59396">
                  <c:v>170.26203845087286</c:v>
                </c:pt>
                <c:pt idx="59397">
                  <c:v>170.22959362891822</c:v>
                </c:pt>
                <c:pt idx="59398">
                  <c:v>170.19714112407888</c:v>
                </c:pt>
                <c:pt idx="59399">
                  <c:v>170.16468861923957</c:v>
                </c:pt>
                <c:pt idx="59400">
                  <c:v>170.1322437972849</c:v>
                </c:pt>
                <c:pt idx="59401">
                  <c:v>170.09979129244559</c:v>
                </c:pt>
                <c:pt idx="59402">
                  <c:v>170.06733878760627</c:v>
                </c:pt>
                <c:pt idx="59403">
                  <c:v>170.03489396565161</c:v>
                </c:pt>
                <c:pt idx="59404">
                  <c:v>170.00244146081229</c:v>
                </c:pt>
                <c:pt idx="59405">
                  <c:v>169.96995822443429</c:v>
                </c:pt>
                <c:pt idx="59406">
                  <c:v>169.93751340247962</c:v>
                </c:pt>
                <c:pt idx="59407">
                  <c:v>169.90506089764031</c:v>
                </c:pt>
                <c:pt idx="59408">
                  <c:v>169.872608392801</c:v>
                </c:pt>
                <c:pt idx="59409">
                  <c:v>169.84016357084633</c:v>
                </c:pt>
                <c:pt idx="59410">
                  <c:v>169.80771106600702</c:v>
                </c:pt>
                <c:pt idx="59411">
                  <c:v>169.7752585611677</c:v>
                </c:pt>
                <c:pt idx="59412">
                  <c:v>169.74281373921303</c:v>
                </c:pt>
                <c:pt idx="59413">
                  <c:v>169.71751399999999</c:v>
                </c:pt>
                <c:pt idx="59414">
                  <c:v>169.71339230424417</c:v>
                </c:pt>
                <c:pt idx="59415">
                  <c:v>169.69517769331742</c:v>
                </c:pt>
                <c:pt idx="59416">
                  <c:v>169.66816735532268</c:v>
                </c:pt>
                <c:pt idx="59417">
                  <c:v>169.62255290748689</c:v>
                </c:pt>
                <c:pt idx="59418">
                  <c:v>169.60432613412888</c:v>
                </c:pt>
                <c:pt idx="59419">
                  <c:v>169.5861087725649</c:v>
                </c:pt>
                <c:pt idx="59420">
                  <c:v>169.57770181020507</c:v>
                </c:pt>
                <c:pt idx="59421">
                  <c:v>169.56572086157519</c:v>
                </c:pt>
                <c:pt idx="59422">
                  <c:v>169.50264412905312</c:v>
                </c:pt>
                <c:pt idx="59423">
                  <c:v>169.51045493232289</c:v>
                </c:pt>
                <c:pt idx="59424">
                  <c:v>169.51826573559265</c:v>
                </c:pt>
                <c:pt idx="59425">
                  <c:v>169.52607468971391</c:v>
                </c:pt>
                <c:pt idx="59426">
                  <c:v>169.53388549298364</c:v>
                </c:pt>
                <c:pt idx="59427">
                  <c:v>169.54169629625341</c:v>
                </c:pt>
                <c:pt idx="59428">
                  <c:v>169.54950525037466</c:v>
                </c:pt>
                <c:pt idx="59429">
                  <c:v>169.57892890378662</c:v>
                </c:pt>
                <c:pt idx="59430">
                  <c:v>169.62088732761086</c:v>
                </c:pt>
                <c:pt idx="59431">
                  <c:v>169.7408385544484</c:v>
                </c:pt>
                <c:pt idx="59432">
                  <c:v>169.79913627078892</c:v>
                </c:pt>
                <c:pt idx="59433">
                  <c:v>169.78408423197158</c:v>
                </c:pt>
                <c:pt idx="59434">
                  <c:v>169.753693</c:v>
                </c:pt>
                <c:pt idx="59435">
                  <c:v>169.78104388698139</c:v>
                </c:pt>
                <c:pt idx="59436">
                  <c:v>169.79822961538463</c:v>
                </c:pt>
                <c:pt idx="59437">
                  <c:v>169.7678312312828</c:v>
                </c:pt>
                <c:pt idx="59438">
                  <c:v>169.78664808225341</c:v>
                </c:pt>
                <c:pt idx="59439">
                  <c:v>169.77849133895708</c:v>
                </c:pt>
                <c:pt idx="59440">
                  <c:v>169.77033652670795</c:v>
                </c:pt>
                <c:pt idx="59441">
                  <c:v>169.76217978341163</c:v>
                </c:pt>
                <c:pt idx="59442">
                  <c:v>169.75401531592655</c:v>
                </c:pt>
                <c:pt idx="59443">
                  <c:v>169.74585857263023</c:v>
                </c:pt>
                <c:pt idx="59444">
                  <c:v>169.73770376038109</c:v>
                </c:pt>
                <c:pt idx="59445">
                  <c:v>169.72954701708477</c:v>
                </c:pt>
                <c:pt idx="59446">
                  <c:v>169.72139027378844</c:v>
                </c:pt>
                <c:pt idx="59447">
                  <c:v>169.71323546153928</c:v>
                </c:pt>
                <c:pt idx="59448">
                  <c:v>169.70507871824296</c:v>
                </c:pt>
                <c:pt idx="59449">
                  <c:v>169.69692197494663</c:v>
                </c:pt>
                <c:pt idx="59450">
                  <c:v>169.68876716269747</c:v>
                </c:pt>
                <c:pt idx="59451">
                  <c:v>169.68061041940115</c:v>
                </c:pt>
                <c:pt idx="59452">
                  <c:v>169.67245367610482</c:v>
                </c:pt>
                <c:pt idx="59453">
                  <c:v>169.66429886385569</c:v>
                </c:pt>
                <c:pt idx="59454">
                  <c:v>169.65614212055934</c:v>
                </c:pt>
                <c:pt idx="59455">
                  <c:v>169.64797765307429</c:v>
                </c:pt>
                <c:pt idx="59456">
                  <c:v>169.63982284082516</c:v>
                </c:pt>
                <c:pt idx="59457">
                  <c:v>169.63166609752881</c:v>
                </c:pt>
                <c:pt idx="59458">
                  <c:v>169.62350935423248</c:v>
                </c:pt>
                <c:pt idx="59459">
                  <c:v>169.61535454198335</c:v>
                </c:pt>
                <c:pt idx="59460">
                  <c:v>169.60719779868703</c:v>
                </c:pt>
                <c:pt idx="59461">
                  <c:v>169.5990410553907</c:v>
                </c:pt>
                <c:pt idx="59462">
                  <c:v>169.59088624314154</c:v>
                </c:pt>
                <c:pt idx="59463">
                  <c:v>169.58272949984521</c:v>
                </c:pt>
                <c:pt idx="59464">
                  <c:v>169.57457275654889</c:v>
                </c:pt>
                <c:pt idx="59465">
                  <c:v>169.56641794429973</c:v>
                </c:pt>
                <c:pt idx="59466">
                  <c:v>169.5582612010034</c:v>
                </c:pt>
                <c:pt idx="59467">
                  <c:v>169.55009673351836</c:v>
                </c:pt>
                <c:pt idx="59468">
                  <c:v>169.54193999022203</c:v>
                </c:pt>
                <c:pt idx="59469">
                  <c:v>169.53378517797287</c:v>
                </c:pt>
                <c:pt idx="59470">
                  <c:v>169.52562843467655</c:v>
                </c:pt>
                <c:pt idx="59471">
                  <c:v>169.51747169138022</c:v>
                </c:pt>
                <c:pt idx="59472">
                  <c:v>169.50931687913109</c:v>
                </c:pt>
                <c:pt idx="59473">
                  <c:v>169.50116013583474</c:v>
                </c:pt>
                <c:pt idx="59474">
                  <c:v>169.49300339253841</c:v>
                </c:pt>
                <c:pt idx="59475">
                  <c:v>169.48484858028928</c:v>
                </c:pt>
                <c:pt idx="59476">
                  <c:v>169.47669183699296</c:v>
                </c:pt>
                <c:pt idx="59477">
                  <c:v>169.46853509369663</c:v>
                </c:pt>
                <c:pt idx="59478">
                  <c:v>169.46038028144747</c:v>
                </c:pt>
                <c:pt idx="59479">
                  <c:v>169.45222353815115</c:v>
                </c:pt>
                <c:pt idx="59480">
                  <c:v>169.4440590706661</c:v>
                </c:pt>
                <c:pt idx="59481">
                  <c:v>169.43590425841694</c:v>
                </c:pt>
                <c:pt idx="59482">
                  <c:v>169.42518883190272</c:v>
                </c:pt>
                <c:pt idx="59483">
                  <c:v>169.35316430662851</c:v>
                </c:pt>
                <c:pt idx="59484">
                  <c:v>169.29852814517284</c:v>
                </c:pt>
                <c:pt idx="59485">
                  <c:v>169.24276261158798</c:v>
                </c:pt>
                <c:pt idx="59486">
                  <c:v>169.16865928826894</c:v>
                </c:pt>
                <c:pt idx="59487">
                  <c:v>169.08030361564138</c:v>
                </c:pt>
                <c:pt idx="59488">
                  <c:v>169.02120455923719</c:v>
                </c:pt>
                <c:pt idx="59489">
                  <c:v>168.91351024201242</c:v>
                </c:pt>
                <c:pt idx="59490">
                  <c:v>168.82416449356222</c:v>
                </c:pt>
                <c:pt idx="59491">
                  <c:v>168.75786358879137</c:v>
                </c:pt>
                <c:pt idx="59492">
                  <c:v>168.7492567587216</c:v>
                </c:pt>
                <c:pt idx="59493">
                  <c:v>168.74065807134821</c:v>
                </c:pt>
                <c:pt idx="59494">
                  <c:v>168.73206141964889</c:v>
                </c:pt>
                <c:pt idx="59495">
                  <c:v>168.72346273227549</c:v>
                </c:pt>
                <c:pt idx="59496">
                  <c:v>168.68991790844063</c:v>
                </c:pt>
                <c:pt idx="59497">
                  <c:v>168.68637100000001</c:v>
                </c:pt>
                <c:pt idx="59498">
                  <c:v>168.67149165994229</c:v>
                </c:pt>
                <c:pt idx="59499">
                  <c:v>168.65513290606313</c:v>
                </c:pt>
                <c:pt idx="59500">
                  <c:v>168.63877802499502</c:v>
                </c:pt>
                <c:pt idx="59501">
                  <c:v>168.62241927111586</c:v>
                </c:pt>
                <c:pt idx="59502">
                  <c:v>168.6060605172367</c:v>
                </c:pt>
                <c:pt idx="59503">
                  <c:v>168.58970563616856</c:v>
                </c:pt>
                <c:pt idx="59504">
                  <c:v>168.5733468822894</c:v>
                </c:pt>
                <c:pt idx="59505">
                  <c:v>168.55697263716604</c:v>
                </c:pt>
                <c:pt idx="59506">
                  <c:v>168.54061775609793</c:v>
                </c:pt>
                <c:pt idx="59507">
                  <c:v>168.52425900221874</c:v>
                </c:pt>
                <c:pt idx="59508">
                  <c:v>168.50790024833958</c:v>
                </c:pt>
                <c:pt idx="59509">
                  <c:v>168.49154536727147</c:v>
                </c:pt>
                <c:pt idx="59510">
                  <c:v>168.47518661339231</c:v>
                </c:pt>
                <c:pt idx="59511">
                  <c:v>168.45882785951315</c:v>
                </c:pt>
                <c:pt idx="59512">
                  <c:v>168.44247297844504</c:v>
                </c:pt>
                <c:pt idx="59513">
                  <c:v>168.42611422456585</c:v>
                </c:pt>
                <c:pt idx="59514">
                  <c:v>168.40975547068669</c:v>
                </c:pt>
                <c:pt idx="59515">
                  <c:v>168.39340058961858</c:v>
                </c:pt>
                <c:pt idx="59516">
                  <c:v>168.37704183573942</c:v>
                </c:pt>
                <c:pt idx="59517">
                  <c:v>168.36066759061603</c:v>
                </c:pt>
                <c:pt idx="59518">
                  <c:v>168.34430883673687</c:v>
                </c:pt>
                <c:pt idx="59519">
                  <c:v>168.32795395566876</c:v>
                </c:pt>
                <c:pt idx="59520">
                  <c:v>168.3115952017896</c:v>
                </c:pt>
                <c:pt idx="59521">
                  <c:v>168.29523644791044</c:v>
                </c:pt>
                <c:pt idx="59522">
                  <c:v>168.27888156684233</c:v>
                </c:pt>
                <c:pt idx="59523">
                  <c:v>168.26252281296314</c:v>
                </c:pt>
                <c:pt idx="59524">
                  <c:v>168.24616405908398</c:v>
                </c:pt>
                <c:pt idx="59525">
                  <c:v>168.22980917801587</c:v>
                </c:pt>
                <c:pt idx="59526">
                  <c:v>168.21345042413671</c:v>
                </c:pt>
                <c:pt idx="59527">
                  <c:v>168.19709167025755</c:v>
                </c:pt>
                <c:pt idx="59528">
                  <c:v>168.18073678918941</c:v>
                </c:pt>
                <c:pt idx="59529">
                  <c:v>168.16437803531025</c:v>
                </c:pt>
                <c:pt idx="59530">
                  <c:v>168.14800379018689</c:v>
                </c:pt>
                <c:pt idx="59531">
                  <c:v>168.13164890911878</c:v>
                </c:pt>
                <c:pt idx="59532">
                  <c:v>168.11529015523959</c:v>
                </c:pt>
                <c:pt idx="59533">
                  <c:v>168.09893140136043</c:v>
                </c:pt>
                <c:pt idx="59534">
                  <c:v>168.08257652029232</c:v>
                </c:pt>
                <c:pt idx="59535">
                  <c:v>168.06621776641316</c:v>
                </c:pt>
                <c:pt idx="59536">
                  <c:v>168.049859012534</c:v>
                </c:pt>
                <c:pt idx="59537">
                  <c:v>168.03350413146589</c:v>
                </c:pt>
                <c:pt idx="59538">
                  <c:v>168.0171453775867</c:v>
                </c:pt>
                <c:pt idx="59539">
                  <c:v>168.00078662370754</c:v>
                </c:pt>
                <c:pt idx="59540">
                  <c:v>167.98443174263943</c:v>
                </c:pt>
                <c:pt idx="59541">
                  <c:v>167.96807298876027</c:v>
                </c:pt>
                <c:pt idx="59542">
                  <c:v>167.95169874363688</c:v>
                </c:pt>
                <c:pt idx="59543">
                  <c:v>167.93533998975772</c:v>
                </c:pt>
                <c:pt idx="59544">
                  <c:v>167.91898510868961</c:v>
                </c:pt>
                <c:pt idx="59545">
                  <c:v>167.90262635481045</c:v>
                </c:pt>
                <c:pt idx="59546">
                  <c:v>167.8857927181688</c:v>
                </c:pt>
                <c:pt idx="59547">
                  <c:v>167.87233000000001</c:v>
                </c:pt>
                <c:pt idx="59548">
                  <c:v>167.85279584740104</c:v>
                </c:pt>
                <c:pt idx="59549">
                  <c:v>167.79995700000001</c:v>
                </c:pt>
                <c:pt idx="59550">
                  <c:v>167.79482363384983</c:v>
                </c:pt>
                <c:pt idx="59551">
                  <c:v>167.76608755937053</c:v>
                </c:pt>
                <c:pt idx="59552">
                  <c:v>167.73838296375774</c:v>
                </c:pt>
                <c:pt idx="59553">
                  <c:v>167.75274850154946</c:v>
                </c:pt>
                <c:pt idx="59554">
                  <c:v>167.7276</c:v>
                </c:pt>
                <c:pt idx="59555">
                  <c:v>167.72109234062717</c:v>
                </c:pt>
                <c:pt idx="59556">
                  <c:v>167.70061406526841</c:v>
                </c:pt>
                <c:pt idx="59557">
                  <c:v>167.6801309406851</c:v>
                </c:pt>
                <c:pt idx="59558">
                  <c:v>167.6596478161018</c:v>
                </c:pt>
                <c:pt idx="59559">
                  <c:v>167.63916954074304</c:v>
                </c:pt>
                <c:pt idx="59560">
                  <c:v>167.61868641615973</c:v>
                </c:pt>
                <c:pt idx="59561">
                  <c:v>167.5982032915764</c:v>
                </c:pt>
                <c:pt idx="59562">
                  <c:v>167.57772501621767</c:v>
                </c:pt>
                <c:pt idx="59563">
                  <c:v>167.55724189163433</c:v>
                </c:pt>
                <c:pt idx="59564">
                  <c:v>167.53675876705103</c:v>
                </c:pt>
                <c:pt idx="59565">
                  <c:v>167.51628049169227</c:v>
                </c:pt>
                <c:pt idx="59566">
                  <c:v>167.49579736710896</c:v>
                </c:pt>
                <c:pt idx="59567">
                  <c:v>167.47529484562736</c:v>
                </c:pt>
                <c:pt idx="59568">
                  <c:v>167.45481172104405</c:v>
                </c:pt>
                <c:pt idx="59569">
                  <c:v>167.4343334456853</c:v>
                </c:pt>
                <c:pt idx="59570">
                  <c:v>167.41385032110199</c:v>
                </c:pt>
                <c:pt idx="59571">
                  <c:v>167.39336719651868</c:v>
                </c:pt>
                <c:pt idx="59572">
                  <c:v>167.37288892115993</c:v>
                </c:pt>
                <c:pt idx="59573">
                  <c:v>167.35240579657662</c:v>
                </c:pt>
                <c:pt idx="59574">
                  <c:v>167.33192267199328</c:v>
                </c:pt>
                <c:pt idx="59575">
                  <c:v>167.31144439663456</c:v>
                </c:pt>
                <c:pt idx="59576">
                  <c:v>167.29096127205122</c:v>
                </c:pt>
                <c:pt idx="59577">
                  <c:v>167.27047814746791</c:v>
                </c:pt>
                <c:pt idx="59578">
                  <c:v>167.24999987210916</c:v>
                </c:pt>
                <c:pt idx="59579">
                  <c:v>167.22949735062755</c:v>
                </c:pt>
                <c:pt idx="59580">
                  <c:v>167.20901422604425</c:v>
                </c:pt>
                <c:pt idx="59581">
                  <c:v>167.18853595068549</c:v>
                </c:pt>
                <c:pt idx="59582">
                  <c:v>167.16805282610218</c:v>
                </c:pt>
                <c:pt idx="59583">
                  <c:v>167.14756970151888</c:v>
                </c:pt>
                <c:pt idx="59584">
                  <c:v>167.12709142616012</c:v>
                </c:pt>
                <c:pt idx="59585">
                  <c:v>167.10660830157681</c:v>
                </c:pt>
                <c:pt idx="59586">
                  <c:v>167.08612517699348</c:v>
                </c:pt>
                <c:pt idx="59587">
                  <c:v>167.06564690163475</c:v>
                </c:pt>
                <c:pt idx="59588">
                  <c:v>167.04516377705141</c:v>
                </c:pt>
                <c:pt idx="59589">
                  <c:v>167.02468065246811</c:v>
                </c:pt>
                <c:pt idx="59590">
                  <c:v>167.00420237710935</c:v>
                </c:pt>
                <c:pt idx="59591">
                  <c:v>166.98371925252604</c:v>
                </c:pt>
                <c:pt idx="59592">
                  <c:v>166.96321673104444</c:v>
                </c:pt>
                <c:pt idx="59593">
                  <c:v>166.94273360646113</c:v>
                </c:pt>
                <c:pt idx="59594">
                  <c:v>166.92225533110238</c:v>
                </c:pt>
                <c:pt idx="59595">
                  <c:v>166.90177220651907</c:v>
                </c:pt>
                <c:pt idx="59596">
                  <c:v>166.88128908193573</c:v>
                </c:pt>
                <c:pt idx="59597">
                  <c:v>166.86081080657701</c:v>
                </c:pt>
                <c:pt idx="59598">
                  <c:v>166.84032768199367</c:v>
                </c:pt>
                <c:pt idx="59599">
                  <c:v>166.81984455741036</c:v>
                </c:pt>
                <c:pt idx="59600">
                  <c:v>166.79936628205161</c:v>
                </c:pt>
                <c:pt idx="59601">
                  <c:v>166.7788831574683</c:v>
                </c:pt>
                <c:pt idx="59602">
                  <c:v>166.75840003288499</c:v>
                </c:pt>
                <c:pt idx="59603">
                  <c:v>166.73792175752624</c:v>
                </c:pt>
                <c:pt idx="59604">
                  <c:v>166.71741923604463</c:v>
                </c:pt>
                <c:pt idx="59605">
                  <c:v>166.69693611146133</c:v>
                </c:pt>
                <c:pt idx="59606">
                  <c:v>166.67645783610257</c:v>
                </c:pt>
                <c:pt idx="59607">
                  <c:v>166.65597471151926</c:v>
                </c:pt>
                <c:pt idx="59608">
                  <c:v>166.63549158693596</c:v>
                </c:pt>
                <c:pt idx="59609">
                  <c:v>166.6150133115772</c:v>
                </c:pt>
                <c:pt idx="59610">
                  <c:v>166.58558212708633</c:v>
                </c:pt>
                <c:pt idx="59611">
                  <c:v>166.53880186599906</c:v>
                </c:pt>
                <c:pt idx="59612">
                  <c:v>166.49463475011922</c:v>
                </c:pt>
                <c:pt idx="59613">
                  <c:v>166.48999530226459</c:v>
                </c:pt>
                <c:pt idx="59614">
                  <c:v>166.48676014806867</c:v>
                </c:pt>
                <c:pt idx="59615">
                  <c:v>166.42512762851695</c:v>
                </c:pt>
                <c:pt idx="59616">
                  <c:v>166.37795740619785</c:v>
                </c:pt>
                <c:pt idx="59617">
                  <c:v>166.40421588936576</c:v>
                </c:pt>
                <c:pt idx="59618">
                  <c:v>166.3913559847401</c:v>
                </c:pt>
                <c:pt idx="59619">
                  <c:v>166.37351590648328</c:v>
                </c:pt>
                <c:pt idx="59620">
                  <c:v>166.37778459070825</c:v>
                </c:pt>
                <c:pt idx="59621">
                  <c:v>166.38205327493321</c:v>
                </c:pt>
                <c:pt idx="59622">
                  <c:v>166.38632094857951</c:v>
                </c:pt>
                <c:pt idx="59623">
                  <c:v>166.39058963280448</c:v>
                </c:pt>
                <c:pt idx="59624">
                  <c:v>166.39485831702945</c:v>
                </c:pt>
                <c:pt idx="59625">
                  <c:v>166.39912599067574</c:v>
                </c:pt>
                <c:pt idx="59626">
                  <c:v>166.40339467490071</c:v>
                </c:pt>
                <c:pt idx="59627">
                  <c:v>166.40766335912568</c:v>
                </c:pt>
                <c:pt idx="59628">
                  <c:v>166.41193103277197</c:v>
                </c:pt>
                <c:pt idx="59629">
                  <c:v>166.41620375931154</c:v>
                </c:pt>
                <c:pt idx="59630">
                  <c:v>166.42047244353651</c:v>
                </c:pt>
                <c:pt idx="59631">
                  <c:v>166.42474011718281</c:v>
                </c:pt>
                <c:pt idx="59632">
                  <c:v>166.42900880140778</c:v>
                </c:pt>
                <c:pt idx="59633">
                  <c:v>166.43327748563274</c:v>
                </c:pt>
                <c:pt idx="59634">
                  <c:v>166.43754515927904</c:v>
                </c:pt>
                <c:pt idx="59635">
                  <c:v>166.44181384350401</c:v>
                </c:pt>
                <c:pt idx="59636">
                  <c:v>166.44608252772898</c:v>
                </c:pt>
                <c:pt idx="59637">
                  <c:v>166.45035020137527</c:v>
                </c:pt>
                <c:pt idx="59638">
                  <c:v>166.45461888560024</c:v>
                </c:pt>
                <c:pt idx="59639">
                  <c:v>166.45888756982518</c:v>
                </c:pt>
                <c:pt idx="59640">
                  <c:v>166.4631552434715</c:v>
                </c:pt>
                <c:pt idx="59641">
                  <c:v>166.46742392769647</c:v>
                </c:pt>
                <c:pt idx="59642">
                  <c:v>166.47169665423604</c:v>
                </c:pt>
                <c:pt idx="59643">
                  <c:v>166.47596533846098</c:v>
                </c:pt>
                <c:pt idx="59644">
                  <c:v>166.48023301210731</c:v>
                </c:pt>
                <c:pt idx="59645">
                  <c:v>166.48450169633225</c:v>
                </c:pt>
                <c:pt idx="59646">
                  <c:v>166.48877038055721</c:v>
                </c:pt>
                <c:pt idx="59647">
                  <c:v>166.49303805420354</c:v>
                </c:pt>
                <c:pt idx="59648">
                  <c:v>166.49730673842848</c:v>
                </c:pt>
                <c:pt idx="59649">
                  <c:v>166.50157542265345</c:v>
                </c:pt>
                <c:pt idx="59650">
                  <c:v>166.50584309629974</c:v>
                </c:pt>
                <c:pt idx="59651">
                  <c:v>166.51011178052471</c:v>
                </c:pt>
                <c:pt idx="59652">
                  <c:v>166.51438046474968</c:v>
                </c:pt>
                <c:pt idx="59653">
                  <c:v>166.51864813839597</c:v>
                </c:pt>
                <c:pt idx="59654">
                  <c:v>166.52292086493554</c:v>
                </c:pt>
                <c:pt idx="59655">
                  <c:v>166.52718954916051</c:v>
                </c:pt>
                <c:pt idx="59656">
                  <c:v>166.53145722280681</c:v>
                </c:pt>
                <c:pt idx="59657">
                  <c:v>166.53572590703178</c:v>
                </c:pt>
                <c:pt idx="59658">
                  <c:v>166.53999459125674</c:v>
                </c:pt>
                <c:pt idx="59659">
                  <c:v>166.54426226490304</c:v>
                </c:pt>
                <c:pt idx="59660">
                  <c:v>166.54853094912801</c:v>
                </c:pt>
                <c:pt idx="59661">
                  <c:v>166.55279963335298</c:v>
                </c:pt>
                <c:pt idx="59662">
                  <c:v>166.55706730699927</c:v>
                </c:pt>
                <c:pt idx="59663">
                  <c:v>166.56133599122424</c:v>
                </c:pt>
                <c:pt idx="59664">
                  <c:v>166.56560467544921</c:v>
                </c:pt>
                <c:pt idx="59665">
                  <c:v>166.57055060872676</c:v>
                </c:pt>
                <c:pt idx="59666">
                  <c:v>166.66027800000001</c:v>
                </c:pt>
                <c:pt idx="59667">
                  <c:v>166.66152036909872</c:v>
                </c:pt>
                <c:pt idx="59668">
                  <c:v>166.71455399999999</c:v>
                </c:pt>
                <c:pt idx="59669">
                  <c:v>166.71655939332538</c:v>
                </c:pt>
                <c:pt idx="59670">
                  <c:v>166.76962295517407</c:v>
                </c:pt>
                <c:pt idx="59671">
                  <c:v>166.7878486390081</c:v>
                </c:pt>
                <c:pt idx="59672">
                  <c:v>166.80500799999999</c:v>
                </c:pt>
                <c:pt idx="59673">
                  <c:v>166.81087435383881</c:v>
                </c:pt>
                <c:pt idx="59674">
                  <c:v>166.89285683595614</c:v>
                </c:pt>
                <c:pt idx="59675">
                  <c:v>166.85785482260371</c:v>
                </c:pt>
                <c:pt idx="59676">
                  <c:v>166.85846266455025</c:v>
                </c:pt>
                <c:pt idx="59677">
                  <c:v>166.92661431489813</c:v>
                </c:pt>
                <c:pt idx="59678">
                  <c:v>166.93706182498809</c:v>
                </c:pt>
                <c:pt idx="59679">
                  <c:v>166.98394840262219</c:v>
                </c:pt>
                <c:pt idx="59680">
                  <c:v>166.97613654554124</c:v>
                </c:pt>
                <c:pt idx="59681">
                  <c:v>167.04239500214592</c:v>
                </c:pt>
                <c:pt idx="59682">
                  <c:v>167.05196958833491</c:v>
                </c:pt>
                <c:pt idx="59683">
                  <c:v>167.00275404143403</c:v>
                </c:pt>
                <c:pt idx="59684">
                  <c:v>166.95355014594102</c:v>
                </c:pt>
                <c:pt idx="59685">
                  <c:v>166.90433459904014</c:v>
                </c:pt>
                <c:pt idx="59686">
                  <c:v>166.85511905213923</c:v>
                </c:pt>
                <c:pt idx="59687">
                  <c:v>166.80591515664622</c:v>
                </c:pt>
                <c:pt idx="59688">
                  <c:v>166.75669960974534</c:v>
                </c:pt>
                <c:pt idx="59689">
                  <c:v>166.70748406284446</c:v>
                </c:pt>
                <c:pt idx="59690">
                  <c:v>166.65828016735145</c:v>
                </c:pt>
                <c:pt idx="59691">
                  <c:v>166.60906462045057</c:v>
                </c:pt>
                <c:pt idx="59692">
                  <c:v>166.55980246791813</c:v>
                </c:pt>
                <c:pt idx="59693">
                  <c:v>166.51058692101725</c:v>
                </c:pt>
                <c:pt idx="59694">
                  <c:v>166.46138302552424</c:v>
                </c:pt>
                <c:pt idx="59695">
                  <c:v>166.41216747862333</c:v>
                </c:pt>
                <c:pt idx="59696">
                  <c:v>166.36295193172245</c:v>
                </c:pt>
                <c:pt idx="59697">
                  <c:v>166.31374803622944</c:v>
                </c:pt>
                <c:pt idx="59698">
                  <c:v>166.26453248932856</c:v>
                </c:pt>
                <c:pt idx="59699">
                  <c:v>166.21531694242768</c:v>
                </c:pt>
                <c:pt idx="59700">
                  <c:v>166.16611304693467</c:v>
                </c:pt>
                <c:pt idx="59701">
                  <c:v>166.11689750003379</c:v>
                </c:pt>
                <c:pt idx="59702">
                  <c:v>166.06768195313288</c:v>
                </c:pt>
                <c:pt idx="59703">
                  <c:v>166.01847805763987</c:v>
                </c:pt>
                <c:pt idx="59704">
                  <c:v>165.96921590510746</c:v>
                </c:pt>
                <c:pt idx="59705">
                  <c:v>165.92000035820655</c:v>
                </c:pt>
                <c:pt idx="59706">
                  <c:v>165.87079646271354</c:v>
                </c:pt>
                <c:pt idx="59707">
                  <c:v>165.82158091581266</c:v>
                </c:pt>
                <c:pt idx="59708">
                  <c:v>165.77236536891178</c:v>
                </c:pt>
                <c:pt idx="59709">
                  <c:v>165.72316147341877</c:v>
                </c:pt>
                <c:pt idx="59710">
                  <c:v>165.67394592651789</c:v>
                </c:pt>
                <c:pt idx="59711">
                  <c:v>165.62473037961698</c:v>
                </c:pt>
                <c:pt idx="59712">
                  <c:v>165.575526484124</c:v>
                </c:pt>
                <c:pt idx="59713">
                  <c:v>165.52631093722309</c:v>
                </c:pt>
                <c:pt idx="59714">
                  <c:v>165.47709539032221</c:v>
                </c:pt>
                <c:pt idx="59715">
                  <c:v>165.4278914948292</c:v>
                </c:pt>
                <c:pt idx="59716">
                  <c:v>165.37867594792831</c:v>
                </c:pt>
                <c:pt idx="59717">
                  <c:v>165.32941379539588</c:v>
                </c:pt>
                <c:pt idx="59718">
                  <c:v>165.280198248495</c:v>
                </c:pt>
                <c:pt idx="59719">
                  <c:v>165.23099435300199</c:v>
                </c:pt>
                <c:pt idx="59720">
                  <c:v>165.18177880610111</c:v>
                </c:pt>
                <c:pt idx="59721">
                  <c:v>165.1325632592002</c:v>
                </c:pt>
                <c:pt idx="59722">
                  <c:v>165.08335936370719</c:v>
                </c:pt>
                <c:pt idx="59723">
                  <c:v>165.03414381680631</c:v>
                </c:pt>
                <c:pt idx="59724">
                  <c:v>164.98492826990542</c:v>
                </c:pt>
                <c:pt idx="59725">
                  <c:v>164.93572437441242</c:v>
                </c:pt>
                <c:pt idx="59726">
                  <c:v>164.88650882751153</c:v>
                </c:pt>
                <c:pt idx="59727">
                  <c:v>164.83729328061062</c:v>
                </c:pt>
                <c:pt idx="59728">
                  <c:v>164.75508759585122</c:v>
                </c:pt>
                <c:pt idx="59729">
                  <c:v>164.7268425988081</c:v>
                </c:pt>
                <c:pt idx="59730">
                  <c:v>164.70163505579399</c:v>
                </c:pt>
                <c:pt idx="59731">
                  <c:v>164.65997659823557</c:v>
                </c:pt>
                <c:pt idx="59732">
                  <c:v>164.63123104791418</c:v>
                </c:pt>
                <c:pt idx="59733">
                  <c:v>164.57349031616596</c:v>
                </c:pt>
                <c:pt idx="59734">
                  <c:v>164.55453011945636</c:v>
                </c:pt>
                <c:pt idx="59735">
                  <c:v>164.54002790772532</c:v>
                </c:pt>
                <c:pt idx="59736">
                  <c:v>164.53669523551847</c:v>
                </c:pt>
                <c:pt idx="59737">
                  <c:v>164.543747</c:v>
                </c:pt>
                <c:pt idx="59738">
                  <c:v>164.543747</c:v>
                </c:pt>
                <c:pt idx="59739">
                  <c:v>164.543747</c:v>
                </c:pt>
                <c:pt idx="59740">
                  <c:v>164.543747</c:v>
                </c:pt>
                <c:pt idx="59741">
                  <c:v>164.543747</c:v>
                </c:pt>
                <c:pt idx="59742">
                  <c:v>164.543747</c:v>
                </c:pt>
                <c:pt idx="59743">
                  <c:v>164.5420735592372</c:v>
                </c:pt>
                <c:pt idx="59744">
                  <c:v>164.47137499999999</c:v>
                </c:pt>
                <c:pt idx="59745">
                  <c:v>164.47204378397711</c:v>
                </c:pt>
                <c:pt idx="59746">
                  <c:v>164.48548196781883</c:v>
                </c:pt>
                <c:pt idx="59747">
                  <c:v>164.39993608941344</c:v>
                </c:pt>
                <c:pt idx="59748">
                  <c:v>164.41606546137339</c:v>
                </c:pt>
                <c:pt idx="59749">
                  <c:v>164.40372699856937</c:v>
                </c:pt>
                <c:pt idx="59750">
                  <c:v>164.46746872538736</c:v>
                </c:pt>
                <c:pt idx="59751">
                  <c:v>164.417114</c:v>
                </c:pt>
                <c:pt idx="59752">
                  <c:v>164.41551809648809</c:v>
                </c:pt>
                <c:pt idx="59753">
                  <c:v>164.39684911994851</c:v>
                </c:pt>
                <c:pt idx="59754">
                  <c:v>164.37815803948214</c:v>
                </c:pt>
                <c:pt idx="59755">
                  <c:v>164.35948464215721</c:v>
                </c:pt>
                <c:pt idx="59756">
                  <c:v>164.34081566561761</c:v>
                </c:pt>
                <c:pt idx="59757">
                  <c:v>164.32214226829268</c:v>
                </c:pt>
                <c:pt idx="59758">
                  <c:v>164.30346887096775</c:v>
                </c:pt>
                <c:pt idx="59759">
                  <c:v>164.28479989442815</c:v>
                </c:pt>
                <c:pt idx="59760">
                  <c:v>164.26612649710322</c:v>
                </c:pt>
                <c:pt idx="59761">
                  <c:v>164.24745309977828</c:v>
                </c:pt>
                <c:pt idx="59762">
                  <c:v>164.22878412323868</c:v>
                </c:pt>
                <c:pt idx="59763">
                  <c:v>164.21011072591375</c:v>
                </c:pt>
                <c:pt idx="59764">
                  <c:v>164.19143732858879</c:v>
                </c:pt>
                <c:pt idx="59765">
                  <c:v>164.17276835204922</c:v>
                </c:pt>
                <c:pt idx="59766">
                  <c:v>164.15409495472426</c:v>
                </c:pt>
                <c:pt idx="59767">
                  <c:v>164.13540387425792</c:v>
                </c:pt>
                <c:pt idx="59768">
                  <c:v>164.11673047693299</c:v>
                </c:pt>
                <c:pt idx="59769">
                  <c:v>164.09806150039338</c:v>
                </c:pt>
                <c:pt idx="59770">
                  <c:v>164.07938810306845</c:v>
                </c:pt>
                <c:pt idx="59771">
                  <c:v>164.06071470574352</c:v>
                </c:pt>
                <c:pt idx="59772">
                  <c:v>164.04204572920392</c:v>
                </c:pt>
                <c:pt idx="59773">
                  <c:v>164.02337233187899</c:v>
                </c:pt>
                <c:pt idx="59774">
                  <c:v>164.00469893455403</c:v>
                </c:pt>
                <c:pt idx="59775">
                  <c:v>163.98602995801446</c:v>
                </c:pt>
                <c:pt idx="59776">
                  <c:v>163.96735656068952</c:v>
                </c:pt>
                <c:pt idx="59777">
                  <c:v>163.89264970903369</c:v>
                </c:pt>
                <c:pt idx="59778">
                  <c:v>163.87398073249409</c:v>
                </c:pt>
                <c:pt idx="59779">
                  <c:v>163.85530733516916</c:v>
                </c:pt>
                <c:pt idx="59780">
                  <c:v>163.83663393784423</c:v>
                </c:pt>
                <c:pt idx="59781">
                  <c:v>163.81796496130463</c:v>
                </c:pt>
                <c:pt idx="59782">
                  <c:v>163.79929156397969</c:v>
                </c:pt>
                <c:pt idx="59783">
                  <c:v>163.78061816665476</c:v>
                </c:pt>
                <c:pt idx="59784">
                  <c:v>163.76194919011516</c:v>
                </c:pt>
                <c:pt idx="59785">
                  <c:v>163.74327579279023</c:v>
                </c:pt>
                <c:pt idx="59786">
                  <c:v>163.72460239546527</c:v>
                </c:pt>
                <c:pt idx="59787">
                  <c:v>163.7059334189257</c:v>
                </c:pt>
                <c:pt idx="59788">
                  <c:v>163.68726002160074</c:v>
                </c:pt>
                <c:pt idx="59789">
                  <c:v>163.66872920762813</c:v>
                </c:pt>
                <c:pt idx="59790">
                  <c:v>163.67778392060086</c:v>
                </c:pt>
                <c:pt idx="59791">
                  <c:v>163.70466189222699</c:v>
                </c:pt>
                <c:pt idx="59792">
                  <c:v>163.68644130853602</c:v>
                </c:pt>
                <c:pt idx="59793">
                  <c:v>163.69703092252684</c:v>
                </c:pt>
                <c:pt idx="59794">
                  <c:v>163.77588848917731</c:v>
                </c:pt>
                <c:pt idx="59795">
                  <c:v>163.78289665647071</c:v>
                </c:pt>
                <c:pt idx="59796">
                  <c:v>163.78991146028616</c:v>
                </c:pt>
                <c:pt idx="59797">
                  <c:v>163.79691962757957</c:v>
                </c:pt>
                <c:pt idx="59798">
                  <c:v>163.80693255030997</c:v>
                </c:pt>
                <c:pt idx="59799">
                  <c:v>163.8351748259833</c:v>
                </c:pt>
                <c:pt idx="59800">
                  <c:v>163.86927012589413</c:v>
                </c:pt>
                <c:pt idx="59801">
                  <c:v>163.87756539920173</c:v>
                </c:pt>
                <c:pt idx="59802">
                  <c:v>163.9511128534871</c:v>
                </c:pt>
                <c:pt idx="59803">
                  <c:v>164.02466030777245</c:v>
                </c:pt>
                <c:pt idx="59804">
                  <c:v>164.09819035025521</c:v>
                </c:pt>
                <c:pt idx="59805">
                  <c:v>164.17173780454056</c:v>
                </c:pt>
                <c:pt idx="59806">
                  <c:v>164.24528525882593</c:v>
                </c:pt>
                <c:pt idx="59807">
                  <c:v>164.31881530130866</c:v>
                </c:pt>
                <c:pt idx="59808">
                  <c:v>164.39236275559401</c:v>
                </c:pt>
                <c:pt idx="59809">
                  <c:v>164.46597985708988</c:v>
                </c:pt>
                <c:pt idx="59810">
                  <c:v>164.53952731137522</c:v>
                </c:pt>
                <c:pt idx="59811">
                  <c:v>164.61305735385798</c:v>
                </c:pt>
                <c:pt idx="59812">
                  <c:v>164.68660480814333</c:v>
                </c:pt>
                <c:pt idx="59813">
                  <c:v>164.7601522624287</c:v>
                </c:pt>
                <c:pt idx="59814">
                  <c:v>164.83368230491143</c:v>
                </c:pt>
                <c:pt idx="59815">
                  <c:v>164.90722975919678</c:v>
                </c:pt>
                <c:pt idx="59816">
                  <c:v>164.98075980167954</c:v>
                </c:pt>
                <c:pt idx="59817">
                  <c:v>165.05430725596489</c:v>
                </c:pt>
                <c:pt idx="59818">
                  <c:v>165.12785471025023</c:v>
                </c:pt>
                <c:pt idx="59819">
                  <c:v>165.20138475273299</c:v>
                </c:pt>
                <c:pt idx="59820">
                  <c:v>165.27493220701834</c:v>
                </c:pt>
                <c:pt idx="59821">
                  <c:v>165.34854930851421</c:v>
                </c:pt>
                <c:pt idx="59822">
                  <c:v>165.42209676279955</c:v>
                </c:pt>
                <c:pt idx="59823">
                  <c:v>165.49562680528228</c:v>
                </c:pt>
                <c:pt idx="59824">
                  <c:v>165.56917425956766</c:v>
                </c:pt>
                <c:pt idx="59825">
                  <c:v>165.64272171385301</c:v>
                </c:pt>
                <c:pt idx="59826">
                  <c:v>165.71625175633577</c:v>
                </c:pt>
                <c:pt idx="59827">
                  <c:v>165.78979921062111</c:v>
                </c:pt>
                <c:pt idx="59828">
                  <c:v>165.8891774078665</c:v>
                </c:pt>
                <c:pt idx="59829">
                  <c:v>165.98130226800191</c:v>
                </c:pt>
                <c:pt idx="59830">
                  <c:v>166.05390091368622</c:v>
                </c:pt>
                <c:pt idx="59831">
                  <c:v>166.1450024268002</c:v>
                </c:pt>
                <c:pt idx="59832">
                  <c:v>166.22685130822407</c:v>
                </c:pt>
                <c:pt idx="59833">
                  <c:v>166.32776599237008</c:v>
                </c:pt>
                <c:pt idx="59834">
                  <c:v>166.43643098569385</c:v>
                </c:pt>
                <c:pt idx="59835">
                  <c:v>166.54676909153756</c:v>
                </c:pt>
                <c:pt idx="59836">
                  <c:v>166.65475241583215</c:v>
                </c:pt>
                <c:pt idx="59837">
                  <c:v>166.72691133382341</c:v>
                </c:pt>
                <c:pt idx="59838">
                  <c:v>166.78307231711437</c:v>
                </c:pt>
                <c:pt idx="59839">
                  <c:v>166.83924659924105</c:v>
                </c:pt>
                <c:pt idx="59840">
                  <c:v>166.89542088136773</c:v>
                </c:pt>
                <c:pt idx="59841">
                  <c:v>166.95158186465866</c:v>
                </c:pt>
                <c:pt idx="59842">
                  <c:v>167.00775614678534</c:v>
                </c:pt>
                <c:pt idx="59843">
                  <c:v>167.06393042891202</c:v>
                </c:pt>
                <c:pt idx="59844">
                  <c:v>167.12009141220298</c:v>
                </c:pt>
                <c:pt idx="59845">
                  <c:v>167.17626569432966</c:v>
                </c:pt>
                <c:pt idx="59846">
                  <c:v>167.23249317179926</c:v>
                </c:pt>
                <c:pt idx="59847">
                  <c:v>167.28866745392594</c:v>
                </c:pt>
                <c:pt idx="59848">
                  <c:v>167.34482843721688</c:v>
                </c:pt>
                <c:pt idx="59849">
                  <c:v>167.37722195708153</c:v>
                </c:pt>
                <c:pt idx="59850">
                  <c:v>167.37235870100142</c:v>
                </c:pt>
                <c:pt idx="59851">
                  <c:v>167.37747354946364</c:v>
                </c:pt>
                <c:pt idx="59852">
                  <c:v>167.38389599999999</c:v>
                </c:pt>
                <c:pt idx="59853">
                  <c:v>167.4077386304244</c:v>
                </c:pt>
                <c:pt idx="59854">
                  <c:v>167.29335270936988</c:v>
                </c:pt>
                <c:pt idx="59855">
                  <c:v>167.26881435061063</c:v>
                </c:pt>
                <c:pt idx="59856">
                  <c:v>167.24428180112193</c:v>
                </c:pt>
                <c:pt idx="59857">
                  <c:v>167.21974344236267</c:v>
                </c:pt>
                <c:pt idx="59858">
                  <c:v>167.19520508360344</c:v>
                </c:pt>
                <c:pt idx="59859">
                  <c:v>167.17067253411474</c:v>
                </c:pt>
                <c:pt idx="59860">
                  <c:v>167.14613417535548</c:v>
                </c:pt>
                <c:pt idx="59861">
                  <c:v>167.12159581659625</c:v>
                </c:pt>
                <c:pt idx="59862">
                  <c:v>167.09706326710753</c:v>
                </c:pt>
                <c:pt idx="59863">
                  <c:v>167.0725249083483</c:v>
                </c:pt>
                <c:pt idx="59864">
                  <c:v>167.04796331250688</c:v>
                </c:pt>
                <c:pt idx="59865">
                  <c:v>167.02342495374765</c:v>
                </c:pt>
                <c:pt idx="59866">
                  <c:v>166.99889240425892</c:v>
                </c:pt>
                <c:pt idx="59867">
                  <c:v>166.97435404549969</c:v>
                </c:pt>
                <c:pt idx="59868">
                  <c:v>166.94981568674044</c:v>
                </c:pt>
                <c:pt idx="59869">
                  <c:v>166.92528313725174</c:v>
                </c:pt>
                <c:pt idx="59870">
                  <c:v>166.90074477849251</c:v>
                </c:pt>
                <c:pt idx="59871">
                  <c:v>166.87620641973325</c:v>
                </c:pt>
                <c:pt idx="59872">
                  <c:v>166.85167387024455</c:v>
                </c:pt>
                <c:pt idx="59873">
                  <c:v>166.8271355114853</c:v>
                </c:pt>
                <c:pt idx="59874">
                  <c:v>166.80142805603242</c:v>
                </c:pt>
                <c:pt idx="59875">
                  <c:v>166.76691484549357</c:v>
                </c:pt>
                <c:pt idx="59876">
                  <c:v>166.74870138212157</c:v>
                </c:pt>
                <c:pt idx="59877">
                  <c:v>166.73044924248927</c:v>
                </c:pt>
                <c:pt idx="59878">
                  <c:v>166.71224117405816</c:v>
                </c:pt>
                <c:pt idx="59879">
                  <c:v>166.68913435813067</c:v>
                </c:pt>
                <c:pt idx="59880">
                  <c:v>166.65761926364721</c:v>
                </c:pt>
                <c:pt idx="59881">
                  <c:v>166.73190480686694</c:v>
                </c:pt>
                <c:pt idx="59882">
                  <c:v>166.62974149070101</c:v>
                </c:pt>
                <c:pt idx="59883">
                  <c:v>166.66101559123422</c:v>
                </c:pt>
                <c:pt idx="59884">
                  <c:v>166.66556946226061</c:v>
                </c:pt>
                <c:pt idx="59885">
                  <c:v>166.67012441163675</c:v>
                </c:pt>
                <c:pt idx="59886">
                  <c:v>166.67467936101289</c:v>
                </c:pt>
                <c:pt idx="59887">
                  <c:v>166.67923323203925</c:v>
                </c:pt>
                <c:pt idx="59888">
                  <c:v>166.68378818141539</c:v>
                </c:pt>
                <c:pt idx="59889">
                  <c:v>166.68834744419058</c:v>
                </c:pt>
                <c:pt idx="59890">
                  <c:v>166.69290239356673</c:v>
                </c:pt>
                <c:pt idx="59891">
                  <c:v>166.69745626459311</c:v>
                </c:pt>
                <c:pt idx="59892">
                  <c:v>166.70201121396926</c:v>
                </c:pt>
                <c:pt idx="59893">
                  <c:v>166.7065661633454</c:v>
                </c:pt>
                <c:pt idx="59894">
                  <c:v>166.71112003437179</c:v>
                </c:pt>
                <c:pt idx="59895">
                  <c:v>166.71567498374793</c:v>
                </c:pt>
                <c:pt idx="59896">
                  <c:v>166.72022993312407</c:v>
                </c:pt>
                <c:pt idx="59897">
                  <c:v>166.72478380415046</c:v>
                </c:pt>
                <c:pt idx="59898">
                  <c:v>166.7293387535266</c:v>
                </c:pt>
                <c:pt idx="59899">
                  <c:v>166.73389370290275</c:v>
                </c:pt>
                <c:pt idx="59900">
                  <c:v>166.73844757392911</c:v>
                </c:pt>
                <c:pt idx="59901">
                  <c:v>166.74300252330525</c:v>
                </c:pt>
                <c:pt idx="59902">
                  <c:v>166.74756178608044</c:v>
                </c:pt>
                <c:pt idx="59903">
                  <c:v>166.75211565710683</c:v>
                </c:pt>
                <c:pt idx="59904">
                  <c:v>166.75667060648297</c:v>
                </c:pt>
                <c:pt idx="59905">
                  <c:v>166.76122555585911</c:v>
                </c:pt>
                <c:pt idx="59906">
                  <c:v>166.7657794268855</c:v>
                </c:pt>
                <c:pt idx="59907">
                  <c:v>166.79893719837864</c:v>
                </c:pt>
                <c:pt idx="59908">
                  <c:v>166.859283</c:v>
                </c:pt>
                <c:pt idx="59909">
                  <c:v>166.84045817878427</c:v>
                </c:pt>
                <c:pt idx="59910">
                  <c:v>166.83701413638531</c:v>
                </c:pt>
                <c:pt idx="59911">
                  <c:v>166.86280883929422</c:v>
                </c:pt>
                <c:pt idx="59912">
                  <c:v>166.83162226722288</c:v>
                </c:pt>
                <c:pt idx="59913">
                  <c:v>166.85702720314734</c:v>
                </c:pt>
                <c:pt idx="59914">
                  <c:v>166.81617515212207</c:v>
                </c:pt>
                <c:pt idx="59915">
                  <c:v>166.80500799999999</c:v>
                </c:pt>
                <c:pt idx="59916">
                  <c:v>166.79218054291425</c:v>
                </c:pt>
                <c:pt idx="59917">
                  <c:v>166.75963809322644</c:v>
                </c:pt>
                <c:pt idx="59918">
                  <c:v>166.72709564353863</c:v>
                </c:pt>
                <c:pt idx="59919">
                  <c:v>166.69456089802927</c:v>
                </c:pt>
                <c:pt idx="59920">
                  <c:v>166.66201844834146</c:v>
                </c:pt>
                <c:pt idx="59921">
                  <c:v>166.62947599865365</c:v>
                </c:pt>
                <c:pt idx="59922">
                  <c:v>166.59694125314428</c:v>
                </c:pt>
                <c:pt idx="59923">
                  <c:v>166.56439880345647</c:v>
                </c:pt>
                <c:pt idx="59924">
                  <c:v>166.53185635376869</c:v>
                </c:pt>
                <c:pt idx="59925">
                  <c:v>166.49932160825932</c:v>
                </c:pt>
                <c:pt idx="59926">
                  <c:v>166.46677915857151</c:v>
                </c:pt>
                <c:pt idx="59927">
                  <c:v>166.43420589216998</c:v>
                </c:pt>
                <c:pt idx="59928">
                  <c:v>166.40167114666062</c:v>
                </c:pt>
                <c:pt idx="59929">
                  <c:v>166.36912869697281</c:v>
                </c:pt>
                <c:pt idx="59930">
                  <c:v>166.336586247285</c:v>
                </c:pt>
                <c:pt idx="59931">
                  <c:v>166.30405150177563</c:v>
                </c:pt>
                <c:pt idx="59932">
                  <c:v>166.27150905208782</c:v>
                </c:pt>
                <c:pt idx="59933">
                  <c:v>166.23896660240004</c:v>
                </c:pt>
                <c:pt idx="59934">
                  <c:v>166.20643185689065</c:v>
                </c:pt>
                <c:pt idx="59935">
                  <c:v>166.17388940720286</c:v>
                </c:pt>
                <c:pt idx="59936">
                  <c:v>166.14134695751505</c:v>
                </c:pt>
                <c:pt idx="59937">
                  <c:v>166.10881221200569</c:v>
                </c:pt>
                <c:pt idx="59938">
                  <c:v>166.07626976231788</c:v>
                </c:pt>
                <c:pt idx="59939">
                  <c:v>166.04369649591635</c:v>
                </c:pt>
                <c:pt idx="59940">
                  <c:v>166.01115404622854</c:v>
                </c:pt>
                <c:pt idx="59941">
                  <c:v>165.97861930071917</c:v>
                </c:pt>
                <c:pt idx="59942">
                  <c:v>165.94607685103139</c:v>
                </c:pt>
                <c:pt idx="59943">
                  <c:v>165.91353440134358</c:v>
                </c:pt>
                <c:pt idx="59944">
                  <c:v>165.88099965583422</c:v>
                </c:pt>
                <c:pt idx="59945">
                  <c:v>165.84845720614641</c:v>
                </c:pt>
                <c:pt idx="59946">
                  <c:v>165.8159147564586</c:v>
                </c:pt>
                <c:pt idx="59947">
                  <c:v>165.78338001094923</c:v>
                </c:pt>
                <c:pt idx="59948">
                  <c:v>165.75083756126142</c:v>
                </c:pt>
                <c:pt idx="59949">
                  <c:v>165.71829511157361</c:v>
                </c:pt>
                <c:pt idx="59950">
                  <c:v>165.68576036606424</c:v>
                </c:pt>
                <c:pt idx="59951">
                  <c:v>165.70033098855507</c:v>
                </c:pt>
                <c:pt idx="59952">
                  <c:v>165.75269007558418</c:v>
                </c:pt>
                <c:pt idx="59953">
                  <c:v>165.79015046208872</c:v>
                </c:pt>
                <c:pt idx="59954">
                  <c:v>165.84388086531587</c:v>
                </c:pt>
                <c:pt idx="59955">
                  <c:v>165.81134558202194</c:v>
                </c:pt>
                <c:pt idx="59956">
                  <c:v>165.82761357319981</c:v>
                </c:pt>
                <c:pt idx="59957">
                  <c:v>165.93428450584028</c:v>
                </c:pt>
                <c:pt idx="59958">
                  <c:v>165.936691</c:v>
                </c:pt>
                <c:pt idx="59959">
                  <c:v>166.0443471182642</c:v>
                </c:pt>
                <c:pt idx="59960">
                  <c:v>166.03925076812737</c:v>
                </c:pt>
                <c:pt idx="59961">
                  <c:v>166.03322604177177</c:v>
                </c:pt>
                <c:pt idx="59962">
                  <c:v>166.02720274172447</c:v>
                </c:pt>
                <c:pt idx="59963">
                  <c:v>166.04513638555079</c:v>
                </c:pt>
                <c:pt idx="59964">
                  <c:v>166.06341251359086</c:v>
                </c:pt>
                <c:pt idx="59965">
                  <c:v>166.09984930758228</c:v>
                </c:pt>
                <c:pt idx="59966">
                  <c:v>166.13555524053302</c:v>
                </c:pt>
                <c:pt idx="59967">
                  <c:v>166.12896583224523</c:v>
                </c:pt>
                <c:pt idx="59968">
                  <c:v>166.12237642395741</c:v>
                </c:pt>
                <c:pt idx="59969">
                  <c:v>166.11578857566209</c:v>
                </c:pt>
                <c:pt idx="59970">
                  <c:v>166.1091991673743</c:v>
                </c:pt>
                <c:pt idx="59971">
                  <c:v>166.1026097590865</c:v>
                </c:pt>
                <c:pt idx="59972">
                  <c:v>166.09602191079117</c:v>
                </c:pt>
                <c:pt idx="59973">
                  <c:v>166.08943250250337</c:v>
                </c:pt>
                <c:pt idx="59974">
                  <c:v>166.08284309421558</c:v>
                </c:pt>
                <c:pt idx="59975">
                  <c:v>166.07625524592027</c:v>
                </c:pt>
                <c:pt idx="59976">
                  <c:v>166.06966583763244</c:v>
                </c:pt>
                <c:pt idx="59977">
                  <c:v>166.06307018937468</c:v>
                </c:pt>
                <c:pt idx="59978">
                  <c:v>166.05648234107937</c:v>
                </c:pt>
                <c:pt idx="59979">
                  <c:v>166.04989293279155</c:v>
                </c:pt>
                <c:pt idx="59980">
                  <c:v>166.04330352450376</c:v>
                </c:pt>
                <c:pt idx="59981">
                  <c:v>166.03671567620844</c:v>
                </c:pt>
                <c:pt idx="59982">
                  <c:v>166.03012626792062</c:v>
                </c:pt>
                <c:pt idx="59983">
                  <c:v>166.02353685963283</c:v>
                </c:pt>
                <c:pt idx="59984">
                  <c:v>166.01694901133752</c:v>
                </c:pt>
                <c:pt idx="59985">
                  <c:v>166.01035960304969</c:v>
                </c:pt>
                <c:pt idx="59986">
                  <c:v>166.0037701947619</c:v>
                </c:pt>
                <c:pt idx="59987">
                  <c:v>165.99718234646659</c:v>
                </c:pt>
                <c:pt idx="59988">
                  <c:v>165.99059293817879</c:v>
                </c:pt>
                <c:pt idx="59989">
                  <c:v>165.98399728992101</c:v>
                </c:pt>
                <c:pt idx="59990">
                  <c:v>165.97740788163321</c:v>
                </c:pt>
                <c:pt idx="59991">
                  <c:v>165.9708200333379</c:v>
                </c:pt>
                <c:pt idx="59992">
                  <c:v>165.96423062505008</c:v>
                </c:pt>
                <c:pt idx="59993">
                  <c:v>165.95764121676228</c:v>
                </c:pt>
                <c:pt idx="59994">
                  <c:v>165.95105336846697</c:v>
                </c:pt>
                <c:pt idx="59995">
                  <c:v>165.94446396017915</c:v>
                </c:pt>
                <c:pt idx="59996">
                  <c:v>165.93787455189135</c:v>
                </c:pt>
                <c:pt idx="59997">
                  <c:v>165.93128670359604</c:v>
                </c:pt>
                <c:pt idx="59998">
                  <c:v>165.92469729530822</c:v>
                </c:pt>
                <c:pt idx="59999">
                  <c:v>165.91810788702043</c:v>
                </c:pt>
                <c:pt idx="60000">
                  <c:v>165.91152003872512</c:v>
                </c:pt>
                <c:pt idx="60001">
                  <c:v>165.90493063043732</c:v>
                </c:pt>
                <c:pt idx="60002">
                  <c:v>165.89833498217953</c:v>
                </c:pt>
                <c:pt idx="60003">
                  <c:v>165.89174713388422</c:v>
                </c:pt>
                <c:pt idx="60004">
                  <c:v>165.8851577255964</c:v>
                </c:pt>
                <c:pt idx="60005">
                  <c:v>165.87856831730861</c:v>
                </c:pt>
                <c:pt idx="60006">
                  <c:v>165.87198046901329</c:v>
                </c:pt>
                <c:pt idx="60007">
                  <c:v>165.8653910607255</c:v>
                </c:pt>
                <c:pt idx="60008">
                  <c:v>165.85880165243768</c:v>
                </c:pt>
                <c:pt idx="60009">
                  <c:v>165.85221380414237</c:v>
                </c:pt>
                <c:pt idx="60010">
                  <c:v>165.84562439585457</c:v>
                </c:pt>
                <c:pt idx="60011">
                  <c:v>165.83903498756675</c:v>
                </c:pt>
                <c:pt idx="60012">
                  <c:v>165.83244713927144</c:v>
                </c:pt>
                <c:pt idx="60013">
                  <c:v>165.83444757415356</c:v>
                </c:pt>
                <c:pt idx="60014">
                  <c:v>165.83330832260373</c:v>
                </c:pt>
                <c:pt idx="60015">
                  <c:v>165.81004300000001</c:v>
                </c:pt>
                <c:pt idx="60016">
                  <c:v>165.81004300000001</c:v>
                </c:pt>
                <c:pt idx="60017">
                  <c:v>165.81688223342871</c:v>
                </c:pt>
                <c:pt idx="60018">
                  <c:v>165.84207158917499</c:v>
                </c:pt>
                <c:pt idx="60019">
                  <c:v>165.87140524743742</c:v>
                </c:pt>
                <c:pt idx="60020">
                  <c:v>165.88240099999999</c:v>
                </c:pt>
                <c:pt idx="60021">
                  <c:v>165.88974899427754</c:v>
                </c:pt>
                <c:pt idx="60022">
                  <c:v>165.90100022711363</c:v>
                </c:pt>
                <c:pt idx="60023">
                  <c:v>165.90222749693351</c:v>
                </c:pt>
                <c:pt idx="60024">
                  <c:v>165.90345476675336</c:v>
                </c:pt>
                <c:pt idx="60025">
                  <c:v>165.9046817460264</c:v>
                </c:pt>
                <c:pt idx="60026">
                  <c:v>165.90590901584628</c:v>
                </c:pt>
                <c:pt idx="60027">
                  <c:v>165.90713744785344</c:v>
                </c:pt>
                <c:pt idx="60028">
                  <c:v>165.90836442712649</c:v>
                </c:pt>
                <c:pt idx="60029">
                  <c:v>165.90959169694636</c:v>
                </c:pt>
                <c:pt idx="60030">
                  <c:v>165.91081896676621</c:v>
                </c:pt>
                <c:pt idx="60031">
                  <c:v>165.91204594603926</c:v>
                </c:pt>
                <c:pt idx="60032">
                  <c:v>165.91327321585911</c:v>
                </c:pt>
                <c:pt idx="60033">
                  <c:v>165.91450048567899</c:v>
                </c:pt>
                <c:pt idx="60034">
                  <c:v>165.915727464952</c:v>
                </c:pt>
                <c:pt idx="60035">
                  <c:v>165.91695473477188</c:v>
                </c:pt>
                <c:pt idx="60036">
                  <c:v>165.91818200459173</c:v>
                </c:pt>
                <c:pt idx="60037">
                  <c:v>165.93069750143061</c:v>
                </c:pt>
                <c:pt idx="60038">
                  <c:v>165.96114676180258</c:v>
                </c:pt>
                <c:pt idx="60039">
                  <c:v>165.97716295348894</c:v>
                </c:pt>
                <c:pt idx="60040">
                  <c:v>165.9834834259662</c:v>
                </c:pt>
                <c:pt idx="60041">
                  <c:v>165.98980240211949</c:v>
                </c:pt>
                <c:pt idx="60042">
                  <c:v>165.99612287459675</c:v>
                </c:pt>
                <c:pt idx="60043">
                  <c:v>166.00244334707403</c:v>
                </c:pt>
                <c:pt idx="60044">
                  <c:v>166.0087623232273</c:v>
                </c:pt>
                <c:pt idx="60045">
                  <c:v>166.1035679140623</c:v>
                </c:pt>
                <c:pt idx="60046">
                  <c:v>166.10988838653958</c:v>
                </c:pt>
                <c:pt idx="60047">
                  <c:v>166.11620885901684</c:v>
                </c:pt>
                <c:pt idx="60048">
                  <c:v>166.12252783517013</c:v>
                </c:pt>
                <c:pt idx="60049">
                  <c:v>166.12884830764739</c:v>
                </c:pt>
                <c:pt idx="60050">
                  <c:v>166.13517476542057</c:v>
                </c:pt>
                <c:pt idx="60051">
                  <c:v>166.14149523789783</c:v>
                </c:pt>
                <c:pt idx="60052">
                  <c:v>166.14781421405112</c:v>
                </c:pt>
                <c:pt idx="60053">
                  <c:v>166.15413468652838</c:v>
                </c:pt>
                <c:pt idx="60054">
                  <c:v>166.16045515900564</c:v>
                </c:pt>
                <c:pt idx="60055">
                  <c:v>166.16677413515893</c:v>
                </c:pt>
                <c:pt idx="60056">
                  <c:v>166.17309460763619</c:v>
                </c:pt>
                <c:pt idx="60057">
                  <c:v>166.17941508011347</c:v>
                </c:pt>
                <c:pt idx="60058">
                  <c:v>166.18573405626677</c:v>
                </c:pt>
                <c:pt idx="60059">
                  <c:v>166.19205452874402</c:v>
                </c:pt>
                <c:pt idx="60060">
                  <c:v>166.19837500122128</c:v>
                </c:pt>
                <c:pt idx="60061">
                  <c:v>166.20469397737457</c:v>
                </c:pt>
                <c:pt idx="60062">
                  <c:v>166.21102043514773</c:v>
                </c:pt>
                <c:pt idx="60063">
                  <c:v>166.21734090762502</c:v>
                </c:pt>
                <c:pt idx="60064">
                  <c:v>166.22365988377831</c:v>
                </c:pt>
                <c:pt idx="60065">
                  <c:v>166.22998035625557</c:v>
                </c:pt>
                <c:pt idx="60066">
                  <c:v>166.23630082873282</c:v>
                </c:pt>
                <c:pt idx="60067">
                  <c:v>166.24261980488612</c:v>
                </c:pt>
                <c:pt idx="60068">
                  <c:v>166.24894027736337</c:v>
                </c:pt>
                <c:pt idx="60069">
                  <c:v>166.25526074984066</c:v>
                </c:pt>
                <c:pt idx="60070">
                  <c:v>166.26157972599393</c:v>
                </c:pt>
                <c:pt idx="60071">
                  <c:v>166.26790019847121</c:v>
                </c:pt>
                <c:pt idx="60072">
                  <c:v>166.27422067094847</c:v>
                </c:pt>
                <c:pt idx="60073">
                  <c:v>166.2795680657926</c:v>
                </c:pt>
                <c:pt idx="60074">
                  <c:v>166.24205996018119</c:v>
                </c:pt>
                <c:pt idx="60075">
                  <c:v>166.1732161616595</c:v>
                </c:pt>
                <c:pt idx="60076">
                  <c:v>166.20803799999999</c:v>
                </c:pt>
                <c:pt idx="60077">
                  <c:v>166.20565997347799</c:v>
                </c:pt>
                <c:pt idx="60078">
                  <c:v>166.20803799999999</c:v>
                </c:pt>
                <c:pt idx="60079">
                  <c:v>166.20564750453028</c:v>
                </c:pt>
                <c:pt idx="60080">
                  <c:v>166.17316523432658</c:v>
                </c:pt>
                <c:pt idx="60081">
                  <c:v>166.18706596757272</c:v>
                </c:pt>
                <c:pt idx="60082">
                  <c:v>166.15574963042266</c:v>
                </c:pt>
                <c:pt idx="60083">
                  <c:v>166.17873467227182</c:v>
                </c:pt>
                <c:pt idx="60084">
                  <c:v>166.20172515694404</c:v>
                </c:pt>
                <c:pt idx="60085">
                  <c:v>166.22471564161623</c:v>
                </c:pt>
                <c:pt idx="60086">
                  <c:v>166.24770068346538</c:v>
                </c:pt>
                <c:pt idx="60087">
                  <c:v>166.2707129394299</c:v>
                </c:pt>
                <c:pt idx="60088">
                  <c:v>166.29370342410212</c:v>
                </c:pt>
                <c:pt idx="60089">
                  <c:v>166.31668846595124</c:v>
                </c:pt>
                <c:pt idx="60090">
                  <c:v>166.33967895062347</c:v>
                </c:pt>
                <c:pt idx="60091">
                  <c:v>166.36266943529569</c:v>
                </c:pt>
                <c:pt idx="60092">
                  <c:v>166.38565447714484</c:v>
                </c:pt>
                <c:pt idx="60093">
                  <c:v>166.40864496181703</c:v>
                </c:pt>
                <c:pt idx="60094">
                  <c:v>166.43163544648925</c:v>
                </c:pt>
                <c:pt idx="60095">
                  <c:v>166.45462048833841</c:v>
                </c:pt>
                <c:pt idx="60096">
                  <c:v>166.47761097301063</c:v>
                </c:pt>
                <c:pt idx="60097">
                  <c:v>166.50060145768282</c:v>
                </c:pt>
                <c:pt idx="60098">
                  <c:v>166.52358649953197</c:v>
                </c:pt>
                <c:pt idx="60099">
                  <c:v>166.54657698420419</c:v>
                </c:pt>
                <c:pt idx="60100">
                  <c:v>166.56958924016871</c:v>
                </c:pt>
                <c:pt idx="60101">
                  <c:v>166.59257972484093</c:v>
                </c:pt>
                <c:pt idx="60102">
                  <c:v>166.61556476669006</c:v>
                </c:pt>
                <c:pt idx="60103">
                  <c:v>166.63855525136228</c:v>
                </c:pt>
                <c:pt idx="60104">
                  <c:v>166.6615457360345</c:v>
                </c:pt>
                <c:pt idx="60105">
                  <c:v>166.68453077788365</c:v>
                </c:pt>
                <c:pt idx="60106">
                  <c:v>166.70752126255584</c:v>
                </c:pt>
                <c:pt idx="60107">
                  <c:v>166.73051174722806</c:v>
                </c:pt>
                <c:pt idx="60108">
                  <c:v>166.75349678907722</c:v>
                </c:pt>
                <c:pt idx="60109">
                  <c:v>166.77648727374944</c:v>
                </c:pt>
                <c:pt idx="60110">
                  <c:v>166.79947775842163</c:v>
                </c:pt>
                <c:pt idx="60111">
                  <c:v>166.82246280027078</c:v>
                </c:pt>
                <c:pt idx="60112">
                  <c:v>166.8454750562353</c:v>
                </c:pt>
                <c:pt idx="60113">
                  <c:v>166.86846554090752</c:v>
                </c:pt>
                <c:pt idx="60114">
                  <c:v>166.89145058275665</c:v>
                </c:pt>
                <c:pt idx="60115">
                  <c:v>166.91444106742887</c:v>
                </c:pt>
                <c:pt idx="60116">
                  <c:v>166.93743155210109</c:v>
                </c:pt>
                <c:pt idx="60117">
                  <c:v>166.96041659395024</c:v>
                </c:pt>
                <c:pt idx="60118">
                  <c:v>166.98340707862243</c:v>
                </c:pt>
                <c:pt idx="60119">
                  <c:v>167.00639756329466</c:v>
                </c:pt>
                <c:pt idx="60120">
                  <c:v>167.02938260514381</c:v>
                </c:pt>
                <c:pt idx="60121">
                  <c:v>167.05237308981603</c:v>
                </c:pt>
                <c:pt idx="60122">
                  <c:v>167.07536357448822</c:v>
                </c:pt>
                <c:pt idx="60123">
                  <c:v>167.09834861633738</c:v>
                </c:pt>
                <c:pt idx="60124">
                  <c:v>167.1213391010096</c:v>
                </c:pt>
                <c:pt idx="60125">
                  <c:v>167.1415054557807</c:v>
                </c:pt>
                <c:pt idx="60126">
                  <c:v>167.15972106294706</c:v>
                </c:pt>
                <c:pt idx="60127">
                  <c:v>167.13344311063423</c:v>
                </c:pt>
                <c:pt idx="60128">
                  <c:v>167.14629496901074</c:v>
                </c:pt>
                <c:pt idx="60129">
                  <c:v>167.166809</c:v>
                </c:pt>
                <c:pt idx="60130">
                  <c:v>167.18981553147353</c:v>
                </c:pt>
                <c:pt idx="60131">
                  <c:v>167.19136293349226</c:v>
                </c:pt>
                <c:pt idx="60132">
                  <c:v>167.26721443061518</c:v>
                </c:pt>
                <c:pt idx="60133">
                  <c:v>167.28776349451596</c:v>
                </c:pt>
                <c:pt idx="60134">
                  <c:v>167.2633377587029</c:v>
                </c:pt>
                <c:pt idx="60135">
                  <c:v>167.30582795709176</c:v>
                </c:pt>
                <c:pt idx="60136">
                  <c:v>167.31736852956604</c:v>
                </c:pt>
                <c:pt idx="60137">
                  <c:v>167.3239531795422</c:v>
                </c:pt>
                <c:pt idx="60138">
                  <c:v>167.33444561778293</c:v>
                </c:pt>
                <c:pt idx="60139">
                  <c:v>167.34143255135612</c:v>
                </c:pt>
                <c:pt idx="60140">
                  <c:v>167.3484211394246</c:v>
                </c:pt>
                <c:pt idx="60141">
                  <c:v>167.35540972749308</c:v>
                </c:pt>
                <c:pt idx="60142">
                  <c:v>167.3623966610663</c:v>
                </c:pt>
                <c:pt idx="60143">
                  <c:v>167.36938524913478</c:v>
                </c:pt>
                <c:pt idx="60144">
                  <c:v>167.37637383720326</c:v>
                </c:pt>
                <c:pt idx="60145">
                  <c:v>167.38336077077648</c:v>
                </c:pt>
                <c:pt idx="60146">
                  <c:v>167.39034935884496</c:v>
                </c:pt>
                <c:pt idx="60147">
                  <c:v>167.39733794691344</c:v>
                </c:pt>
                <c:pt idx="60148">
                  <c:v>167.40432488048666</c:v>
                </c:pt>
                <c:pt idx="60149">
                  <c:v>167.41131346855514</c:v>
                </c:pt>
                <c:pt idx="60150">
                  <c:v>167.41830867460473</c:v>
                </c:pt>
                <c:pt idx="60151">
                  <c:v>167.42529726267321</c:v>
                </c:pt>
                <c:pt idx="60152">
                  <c:v>167.43228419624643</c:v>
                </c:pt>
                <c:pt idx="60153">
                  <c:v>167.42941483054892</c:v>
                </c:pt>
                <c:pt idx="60154">
                  <c:v>167.39001192799236</c:v>
                </c:pt>
                <c:pt idx="60155">
                  <c:v>167.42325202238629</c:v>
                </c:pt>
                <c:pt idx="60156">
                  <c:v>167.44473792107772</c:v>
                </c:pt>
                <c:pt idx="60157">
                  <c:v>167.474335</c:v>
                </c:pt>
                <c:pt idx="60158">
                  <c:v>167.47789492426767</c:v>
                </c:pt>
                <c:pt idx="60159">
                  <c:v>167.49977283881736</c:v>
                </c:pt>
                <c:pt idx="60160">
                  <c:v>167.52860999999999</c:v>
                </c:pt>
                <c:pt idx="60161">
                  <c:v>167.53040116721959</c:v>
                </c:pt>
                <c:pt idx="60162">
                  <c:v>167.53868678538637</c:v>
                </c:pt>
                <c:pt idx="60163">
                  <c:v>167.54696456474696</c:v>
                </c:pt>
                <c:pt idx="60164">
                  <c:v>167.55524038440601</c:v>
                </c:pt>
                <c:pt idx="60165">
                  <c:v>167.56351816376659</c:v>
                </c:pt>
                <c:pt idx="60166">
                  <c:v>167.57179594312717</c:v>
                </c:pt>
                <c:pt idx="60167">
                  <c:v>167.58007176278622</c:v>
                </c:pt>
                <c:pt idx="60168">
                  <c:v>167.5883495421468</c:v>
                </c:pt>
                <c:pt idx="60169">
                  <c:v>167.59662732150738</c:v>
                </c:pt>
                <c:pt idx="60170">
                  <c:v>167.60490314116643</c:v>
                </c:pt>
                <c:pt idx="60171">
                  <c:v>167.61318092052701</c:v>
                </c:pt>
                <c:pt idx="60172">
                  <c:v>167.6214586998876</c:v>
                </c:pt>
                <c:pt idx="60173">
                  <c:v>167.62973451954662</c:v>
                </c:pt>
                <c:pt idx="60174">
                  <c:v>167.63801229890723</c:v>
                </c:pt>
                <c:pt idx="60175">
                  <c:v>167.64629791707401</c:v>
                </c:pt>
                <c:pt idx="60176">
                  <c:v>167.65457569643459</c:v>
                </c:pt>
                <c:pt idx="60177">
                  <c:v>167.66285151609364</c:v>
                </c:pt>
                <c:pt idx="60178">
                  <c:v>167.67112929545422</c:v>
                </c:pt>
                <c:pt idx="60179">
                  <c:v>167.6794070748148</c:v>
                </c:pt>
                <c:pt idx="60180">
                  <c:v>167.68768289447385</c:v>
                </c:pt>
                <c:pt idx="60181">
                  <c:v>167.69596067383443</c:v>
                </c:pt>
                <c:pt idx="60182">
                  <c:v>167.70423845319502</c:v>
                </c:pt>
                <c:pt idx="60183">
                  <c:v>167.71251427285407</c:v>
                </c:pt>
                <c:pt idx="60184">
                  <c:v>167.72079205221465</c:v>
                </c:pt>
                <c:pt idx="60185">
                  <c:v>167.72906983157523</c:v>
                </c:pt>
                <c:pt idx="60186">
                  <c:v>167.73734565123425</c:v>
                </c:pt>
                <c:pt idx="60187">
                  <c:v>167.74563126940106</c:v>
                </c:pt>
                <c:pt idx="60188">
                  <c:v>167.75390904876164</c:v>
                </c:pt>
                <c:pt idx="60189">
                  <c:v>167.76218486842069</c:v>
                </c:pt>
                <c:pt idx="60190">
                  <c:v>167.77046264778127</c:v>
                </c:pt>
                <c:pt idx="60191">
                  <c:v>167.77874042714186</c:v>
                </c:pt>
                <c:pt idx="60192">
                  <c:v>167.7870162468009</c:v>
                </c:pt>
                <c:pt idx="60193">
                  <c:v>167.79529402616149</c:v>
                </c:pt>
                <c:pt idx="60194">
                  <c:v>167.80357180552207</c:v>
                </c:pt>
                <c:pt idx="60195">
                  <c:v>167.81184762518112</c:v>
                </c:pt>
                <c:pt idx="60196">
                  <c:v>167.84084538927294</c:v>
                </c:pt>
                <c:pt idx="60197">
                  <c:v>167.91319406151646</c:v>
                </c:pt>
                <c:pt idx="60198">
                  <c:v>167.9362234036719</c:v>
                </c:pt>
                <c:pt idx="60199">
                  <c:v>167.9874687806913</c:v>
                </c:pt>
                <c:pt idx="60200">
                  <c:v>168.0156454750929</c:v>
                </c:pt>
                <c:pt idx="60201">
                  <c:v>167.8809022957995</c:v>
                </c:pt>
                <c:pt idx="60202">
                  <c:v>167.74619101593299</c:v>
                </c:pt>
                <c:pt idx="60203">
                  <c:v>167.6114478366396</c:v>
                </c:pt>
                <c:pt idx="60204">
                  <c:v>167.5656035589426</c:v>
                </c:pt>
                <c:pt idx="60205">
                  <c:v>167.59245661182644</c:v>
                </c:pt>
                <c:pt idx="60206">
                  <c:v>167.57185503627687</c:v>
                </c:pt>
                <c:pt idx="60207">
                  <c:v>167.57623231044352</c:v>
                </c:pt>
                <c:pt idx="60208">
                  <c:v>167.62089425458441</c:v>
                </c:pt>
                <c:pt idx="60209">
                  <c:v>167.63716099999999</c:v>
                </c:pt>
                <c:pt idx="60210">
                  <c:v>167.66782351072959</c:v>
                </c:pt>
                <c:pt idx="60211">
                  <c:v>167.74310076780185</c:v>
                </c:pt>
                <c:pt idx="60212">
                  <c:v>167.8028402443914</c:v>
                </c:pt>
                <c:pt idx="60213">
                  <c:v>167.81339842772326</c:v>
                </c:pt>
                <c:pt idx="60214">
                  <c:v>167.80541285431764</c:v>
                </c:pt>
                <c:pt idx="60215">
                  <c:v>167.79742538994034</c:v>
                </c:pt>
                <c:pt idx="60216">
                  <c:v>167.78943792556305</c:v>
                </c:pt>
                <c:pt idx="60217">
                  <c:v>167.78145235215743</c:v>
                </c:pt>
                <c:pt idx="60218">
                  <c:v>167.77346488778014</c:v>
                </c:pt>
                <c:pt idx="60219">
                  <c:v>167.76547742340281</c:v>
                </c:pt>
                <c:pt idx="60220">
                  <c:v>167.75749184999719</c:v>
                </c:pt>
                <c:pt idx="60221">
                  <c:v>167.7495043856199</c:v>
                </c:pt>
                <c:pt idx="60222">
                  <c:v>167.74151692124261</c:v>
                </c:pt>
                <c:pt idx="60223">
                  <c:v>167.73353134783699</c:v>
                </c:pt>
                <c:pt idx="60224">
                  <c:v>167.72554388345969</c:v>
                </c:pt>
                <c:pt idx="60225">
                  <c:v>167.71754885519567</c:v>
                </c:pt>
                <c:pt idx="60226">
                  <c:v>167.70956139081838</c:v>
                </c:pt>
                <c:pt idx="60227">
                  <c:v>167.70157581741276</c:v>
                </c:pt>
                <c:pt idx="60228">
                  <c:v>167.69358835303547</c:v>
                </c:pt>
                <c:pt idx="60229">
                  <c:v>167.68560088865814</c:v>
                </c:pt>
                <c:pt idx="60230">
                  <c:v>167.67761531525252</c:v>
                </c:pt>
                <c:pt idx="60231">
                  <c:v>167.66962785087523</c:v>
                </c:pt>
                <c:pt idx="60232">
                  <c:v>167.66164038649794</c:v>
                </c:pt>
                <c:pt idx="60233">
                  <c:v>167.65365481309232</c:v>
                </c:pt>
                <c:pt idx="60234">
                  <c:v>167.64566734871502</c:v>
                </c:pt>
                <c:pt idx="60235">
                  <c:v>167.63767988433773</c:v>
                </c:pt>
                <c:pt idx="60236">
                  <c:v>167.62969431093211</c:v>
                </c:pt>
                <c:pt idx="60237">
                  <c:v>167.62169928266809</c:v>
                </c:pt>
                <c:pt idx="60238">
                  <c:v>167.6137118182908</c:v>
                </c:pt>
                <c:pt idx="60239">
                  <c:v>167.60572624488518</c:v>
                </c:pt>
                <c:pt idx="60240">
                  <c:v>167.59773878050785</c:v>
                </c:pt>
                <c:pt idx="60241">
                  <c:v>167.58975131613056</c:v>
                </c:pt>
                <c:pt idx="60242">
                  <c:v>167.58176574272494</c:v>
                </c:pt>
                <c:pt idx="60243">
                  <c:v>167.57377827834765</c:v>
                </c:pt>
                <c:pt idx="60244">
                  <c:v>167.56579081397035</c:v>
                </c:pt>
                <c:pt idx="60245">
                  <c:v>167.55780524056473</c:v>
                </c:pt>
                <c:pt idx="60246">
                  <c:v>167.54981777618744</c:v>
                </c:pt>
                <c:pt idx="60247">
                  <c:v>167.535607397711</c:v>
                </c:pt>
                <c:pt idx="60248">
                  <c:v>167.49496312350976</c:v>
                </c:pt>
                <c:pt idx="60249">
                  <c:v>167.45165305244339</c:v>
                </c:pt>
                <c:pt idx="60250">
                  <c:v>167.41519413328564</c:v>
                </c:pt>
                <c:pt idx="60251">
                  <c:v>167.47167453552694</c:v>
                </c:pt>
                <c:pt idx="60252">
                  <c:v>167.4753054386174</c:v>
                </c:pt>
                <c:pt idx="60253">
                  <c:v>167.47998414663806</c:v>
                </c:pt>
                <c:pt idx="60254">
                  <c:v>167.49243200000001</c:v>
                </c:pt>
                <c:pt idx="60255">
                  <c:v>167.45607548986888</c:v>
                </c:pt>
                <c:pt idx="60256">
                  <c:v>167.44294176931319</c:v>
                </c:pt>
                <c:pt idx="60257">
                  <c:v>167.45006226581864</c:v>
                </c:pt>
                <c:pt idx="60258">
                  <c:v>167.45718107660051</c:v>
                </c:pt>
                <c:pt idx="60259">
                  <c:v>167.46430157310596</c:v>
                </c:pt>
                <c:pt idx="60260">
                  <c:v>167.47142206961141</c:v>
                </c:pt>
                <c:pt idx="60261">
                  <c:v>167.53891171554602</c:v>
                </c:pt>
                <c:pt idx="60262">
                  <c:v>167.58833984400258</c:v>
                </c:pt>
                <c:pt idx="60263">
                  <c:v>167.59744899270439</c:v>
                </c:pt>
                <c:pt idx="60264">
                  <c:v>167.60655598488424</c:v>
                </c:pt>
                <c:pt idx="60265">
                  <c:v>167.61566513358605</c:v>
                </c:pt>
                <c:pt idx="60266">
                  <c:v>167.62477428228786</c:v>
                </c:pt>
                <c:pt idx="60267">
                  <c:v>167.63388127446774</c:v>
                </c:pt>
                <c:pt idx="60268">
                  <c:v>167.64299042316955</c:v>
                </c:pt>
                <c:pt idx="60269">
                  <c:v>167.65209957187136</c:v>
                </c:pt>
                <c:pt idx="60270">
                  <c:v>167.66120656405121</c:v>
                </c:pt>
                <c:pt idx="60271">
                  <c:v>167.67031571275302</c:v>
                </c:pt>
                <c:pt idx="60272">
                  <c:v>167.67942486145483</c:v>
                </c:pt>
                <c:pt idx="60273">
                  <c:v>167.68853185363469</c:v>
                </c:pt>
                <c:pt idx="60274">
                  <c:v>167.6976410023365</c:v>
                </c:pt>
                <c:pt idx="60275">
                  <c:v>167.70675877712611</c:v>
                </c:pt>
                <c:pt idx="60276">
                  <c:v>167.71586792582792</c:v>
                </c:pt>
                <c:pt idx="60277">
                  <c:v>167.72497491800777</c:v>
                </c:pt>
                <c:pt idx="60278">
                  <c:v>167.73408406670958</c:v>
                </c:pt>
                <c:pt idx="60279">
                  <c:v>167.7431932154114</c:v>
                </c:pt>
                <c:pt idx="60280">
                  <c:v>167.75230020759125</c:v>
                </c:pt>
                <c:pt idx="60281">
                  <c:v>167.76140935629306</c:v>
                </c:pt>
                <c:pt idx="60282">
                  <c:v>167.77051850499487</c:v>
                </c:pt>
                <c:pt idx="60283">
                  <c:v>167.77962549717475</c:v>
                </c:pt>
                <c:pt idx="60284">
                  <c:v>167.78873464587656</c:v>
                </c:pt>
                <c:pt idx="60285">
                  <c:v>167.79784163805641</c:v>
                </c:pt>
                <c:pt idx="60286">
                  <c:v>167.80695078675822</c:v>
                </c:pt>
                <c:pt idx="60287">
                  <c:v>167.81606856154781</c:v>
                </c:pt>
                <c:pt idx="60288">
                  <c:v>167.82517771024962</c:v>
                </c:pt>
                <c:pt idx="60289">
                  <c:v>167.8342847024295</c:v>
                </c:pt>
                <c:pt idx="60290">
                  <c:v>167.84339385113131</c:v>
                </c:pt>
                <c:pt idx="60291">
                  <c:v>167.85250299983312</c:v>
                </c:pt>
                <c:pt idx="60292">
                  <c:v>167.86160999201297</c:v>
                </c:pt>
                <c:pt idx="60293">
                  <c:v>167.87071914071478</c:v>
                </c:pt>
                <c:pt idx="60294">
                  <c:v>167.87982828941659</c:v>
                </c:pt>
                <c:pt idx="60295">
                  <c:v>167.88893528159645</c:v>
                </c:pt>
                <c:pt idx="60296">
                  <c:v>167.89804443029826</c:v>
                </c:pt>
                <c:pt idx="60297">
                  <c:v>167.90715357900007</c:v>
                </c:pt>
                <c:pt idx="60298">
                  <c:v>167.91626057117995</c:v>
                </c:pt>
                <c:pt idx="60299">
                  <c:v>167.92536971988176</c:v>
                </c:pt>
                <c:pt idx="60300">
                  <c:v>167.93448749467134</c:v>
                </c:pt>
                <c:pt idx="60301">
                  <c:v>167.94359664337316</c:v>
                </c:pt>
                <c:pt idx="60302">
                  <c:v>167.95270363555301</c:v>
                </c:pt>
                <c:pt idx="60303">
                  <c:v>167.96181278425482</c:v>
                </c:pt>
                <c:pt idx="60304">
                  <c:v>167.97092193295663</c:v>
                </c:pt>
                <c:pt idx="60305">
                  <c:v>167.98002892513651</c:v>
                </c:pt>
                <c:pt idx="60306">
                  <c:v>167.98913807383832</c:v>
                </c:pt>
                <c:pt idx="60307">
                  <c:v>167.99824506601817</c:v>
                </c:pt>
                <c:pt idx="60308">
                  <c:v>168.00735421471998</c:v>
                </c:pt>
                <c:pt idx="60309">
                  <c:v>168.01646336342179</c:v>
                </c:pt>
                <c:pt idx="60310">
                  <c:v>168.02557035560167</c:v>
                </c:pt>
                <c:pt idx="60311">
                  <c:v>168.03467950430348</c:v>
                </c:pt>
                <c:pt idx="60312">
                  <c:v>168.01782482407629</c:v>
                </c:pt>
                <c:pt idx="60313">
                  <c:v>168.05192041797807</c:v>
                </c:pt>
                <c:pt idx="60314">
                  <c:v>167.98296983452551</c:v>
                </c:pt>
                <c:pt idx="60315">
                  <c:v>168.14467196853147</c:v>
                </c:pt>
                <c:pt idx="60316">
                  <c:v>168.09471451398602</c:v>
                </c:pt>
                <c:pt idx="60317">
                  <c:v>168.12773203148689</c:v>
                </c:pt>
                <c:pt idx="60318">
                  <c:v>168.125791006414</c:v>
                </c:pt>
                <c:pt idx="60319">
                  <c:v>168.18133024768051</c:v>
                </c:pt>
                <c:pt idx="60320">
                  <c:v>168.12952071480436</c:v>
                </c:pt>
                <c:pt idx="60321">
                  <c:v>168.32200684144016</c:v>
                </c:pt>
                <c:pt idx="60322">
                  <c:v>168.36632410131108</c:v>
                </c:pt>
                <c:pt idx="60323">
                  <c:v>168.4231902857143</c:v>
                </c:pt>
                <c:pt idx="60324">
                  <c:v>168.48292971428572</c:v>
                </c:pt>
                <c:pt idx="60325">
                  <c:v>168.54272571428572</c:v>
                </c:pt>
                <c:pt idx="60326">
                  <c:v>168.60246514285714</c:v>
                </c:pt>
                <c:pt idx="60327">
                  <c:v>168.66219042857142</c:v>
                </c:pt>
                <c:pt idx="60328">
                  <c:v>168.72192985714287</c:v>
                </c:pt>
                <c:pt idx="60329">
                  <c:v>168.78165514285715</c:v>
                </c:pt>
                <c:pt idx="60330">
                  <c:v>168.84139457142857</c:v>
                </c:pt>
                <c:pt idx="60331">
                  <c:v>168.90113400000001</c:v>
                </c:pt>
                <c:pt idx="60332">
                  <c:v>168.96085928571429</c:v>
                </c:pt>
                <c:pt idx="60333">
                  <c:v>169.02059871428571</c:v>
                </c:pt>
                <c:pt idx="60334">
                  <c:v>169.08033814285716</c:v>
                </c:pt>
                <c:pt idx="60335">
                  <c:v>169.14006342857144</c:v>
                </c:pt>
                <c:pt idx="60336">
                  <c:v>169.19980285714286</c:v>
                </c:pt>
                <c:pt idx="60337">
                  <c:v>169.25959885714286</c:v>
                </c:pt>
                <c:pt idx="60338">
                  <c:v>169.31933828571428</c:v>
                </c:pt>
                <c:pt idx="60339">
                  <c:v>169.37906357142859</c:v>
                </c:pt>
                <c:pt idx="60340">
                  <c:v>169.43880300000001</c:v>
                </c:pt>
                <c:pt idx="60341">
                  <c:v>169.49854242857143</c:v>
                </c:pt>
                <c:pt idx="60342">
                  <c:v>169.55826771428573</c:v>
                </c:pt>
                <c:pt idx="60343">
                  <c:v>169.61800714285715</c:v>
                </c:pt>
                <c:pt idx="60344">
                  <c:v>169.67774657142857</c:v>
                </c:pt>
                <c:pt idx="60345">
                  <c:v>169.73747185714285</c:v>
                </c:pt>
                <c:pt idx="60346">
                  <c:v>169.7972112857143</c:v>
                </c:pt>
                <c:pt idx="60347">
                  <c:v>169.85695071428572</c:v>
                </c:pt>
                <c:pt idx="60348">
                  <c:v>169.916676</c:v>
                </c:pt>
                <c:pt idx="60349">
                  <c:v>169.97641542857144</c:v>
                </c:pt>
                <c:pt idx="60350">
                  <c:v>170.03621142857145</c:v>
                </c:pt>
                <c:pt idx="60351">
                  <c:v>170.09593671428573</c:v>
                </c:pt>
                <c:pt idx="60352">
                  <c:v>170.15567614285715</c:v>
                </c:pt>
                <c:pt idx="60353">
                  <c:v>170.21541557142857</c:v>
                </c:pt>
                <c:pt idx="60354">
                  <c:v>170.27514085714287</c:v>
                </c:pt>
                <c:pt idx="60355">
                  <c:v>170.33488028571429</c:v>
                </c:pt>
                <c:pt idx="60356">
                  <c:v>170.39461971428571</c:v>
                </c:pt>
                <c:pt idx="60357">
                  <c:v>170.45434500000002</c:v>
                </c:pt>
                <c:pt idx="60358">
                  <c:v>170.51408442857144</c:v>
                </c:pt>
                <c:pt idx="60359">
                  <c:v>170.57382385714286</c:v>
                </c:pt>
                <c:pt idx="60360">
                  <c:v>170.63354914285716</c:v>
                </c:pt>
                <c:pt idx="60361">
                  <c:v>170.69328857142858</c:v>
                </c:pt>
                <c:pt idx="60362">
                  <c:v>170.75308457142859</c:v>
                </c:pt>
                <c:pt idx="60363">
                  <c:v>170.81282400000001</c:v>
                </c:pt>
                <c:pt idx="60364">
                  <c:v>170.87254928571429</c:v>
                </c:pt>
                <c:pt idx="60365">
                  <c:v>170.93228871428573</c:v>
                </c:pt>
                <c:pt idx="60366">
                  <c:v>170.92057863495469</c:v>
                </c:pt>
                <c:pt idx="60367">
                  <c:v>170.92511420696232</c:v>
                </c:pt>
                <c:pt idx="60368">
                  <c:v>170.97091053791129</c:v>
                </c:pt>
                <c:pt idx="60369">
                  <c:v>170.98382599999999</c:v>
                </c:pt>
                <c:pt idx="60370">
                  <c:v>171.02593636003814</c:v>
                </c:pt>
                <c:pt idx="60371">
                  <c:v>171.00977278063903</c:v>
                </c:pt>
                <c:pt idx="60372">
                  <c:v>171.00192300000001</c:v>
                </c:pt>
                <c:pt idx="60373">
                  <c:v>171.01633089270388</c:v>
                </c:pt>
                <c:pt idx="60374">
                  <c:v>171.03455409155941</c:v>
                </c:pt>
                <c:pt idx="60375">
                  <c:v>171.04943828561514</c:v>
                </c:pt>
                <c:pt idx="60376">
                  <c:v>171.06349505518432</c:v>
                </c:pt>
                <c:pt idx="60377">
                  <c:v>171.07755515337522</c:v>
                </c:pt>
                <c:pt idx="60378">
                  <c:v>171.09161525156614</c:v>
                </c:pt>
                <c:pt idx="60379">
                  <c:v>171.10567202113532</c:v>
                </c:pt>
                <c:pt idx="60380">
                  <c:v>171.11973211932622</c:v>
                </c:pt>
                <c:pt idx="60381">
                  <c:v>171.13379221751714</c:v>
                </c:pt>
                <c:pt idx="60382">
                  <c:v>171.14784898708632</c:v>
                </c:pt>
                <c:pt idx="60383">
                  <c:v>171.16190908527722</c:v>
                </c:pt>
                <c:pt idx="60384">
                  <c:v>171.17596918346814</c:v>
                </c:pt>
                <c:pt idx="60385">
                  <c:v>171.19002595303732</c:v>
                </c:pt>
                <c:pt idx="60386">
                  <c:v>171.20408605122822</c:v>
                </c:pt>
                <c:pt idx="60387">
                  <c:v>171.21815946390606</c:v>
                </c:pt>
                <c:pt idx="60388">
                  <c:v>171.23221956209699</c:v>
                </c:pt>
                <c:pt idx="60389">
                  <c:v>171.24627633166617</c:v>
                </c:pt>
                <c:pt idx="60390">
                  <c:v>171.26033642985706</c:v>
                </c:pt>
                <c:pt idx="60391">
                  <c:v>171.27439652804799</c:v>
                </c:pt>
                <c:pt idx="60392">
                  <c:v>171.28845329761717</c:v>
                </c:pt>
                <c:pt idx="60393">
                  <c:v>171.30251339580806</c:v>
                </c:pt>
                <c:pt idx="60394">
                  <c:v>171.31657349399899</c:v>
                </c:pt>
                <c:pt idx="60395">
                  <c:v>171.33063026356817</c:v>
                </c:pt>
                <c:pt idx="60396">
                  <c:v>171.34469036175906</c:v>
                </c:pt>
                <c:pt idx="60397">
                  <c:v>171.35875045994999</c:v>
                </c:pt>
                <c:pt idx="60398">
                  <c:v>171.37280722951917</c:v>
                </c:pt>
                <c:pt idx="60399">
                  <c:v>171.38686732771009</c:v>
                </c:pt>
                <c:pt idx="60400">
                  <c:v>171.40094074038791</c:v>
                </c:pt>
                <c:pt idx="60401">
                  <c:v>171.41499750995709</c:v>
                </c:pt>
                <c:pt idx="60402">
                  <c:v>171.42905760814801</c:v>
                </c:pt>
                <c:pt idx="60403">
                  <c:v>171.44311770633891</c:v>
                </c:pt>
                <c:pt idx="60404">
                  <c:v>171.45717447590809</c:v>
                </c:pt>
                <c:pt idx="60405">
                  <c:v>171.47123457409901</c:v>
                </c:pt>
                <c:pt idx="60406">
                  <c:v>171.48529467228991</c:v>
                </c:pt>
                <c:pt idx="60407">
                  <c:v>171.49935144185909</c:v>
                </c:pt>
                <c:pt idx="60408">
                  <c:v>171.51341154005001</c:v>
                </c:pt>
                <c:pt idx="60409">
                  <c:v>171.52747163824094</c:v>
                </c:pt>
                <c:pt idx="60410">
                  <c:v>171.54152840781012</c:v>
                </c:pt>
                <c:pt idx="60411">
                  <c:v>171.55558850600102</c:v>
                </c:pt>
                <c:pt idx="60412">
                  <c:v>171.56966191867886</c:v>
                </c:pt>
                <c:pt idx="60413">
                  <c:v>171.58372201686976</c:v>
                </c:pt>
                <c:pt idx="60414">
                  <c:v>171.59777878643894</c:v>
                </c:pt>
                <c:pt idx="60415">
                  <c:v>171.61183888462986</c:v>
                </c:pt>
                <c:pt idx="60416">
                  <c:v>171.62589898282076</c:v>
                </c:pt>
                <c:pt idx="60417">
                  <c:v>171.63995575238994</c:v>
                </c:pt>
                <c:pt idx="60418">
                  <c:v>171.65401585058086</c:v>
                </c:pt>
                <c:pt idx="60419">
                  <c:v>171.66807594877179</c:v>
                </c:pt>
                <c:pt idx="60420">
                  <c:v>171.68213271834097</c:v>
                </c:pt>
                <c:pt idx="60421">
                  <c:v>171.69619281653186</c:v>
                </c:pt>
                <c:pt idx="60422">
                  <c:v>171.71025291472279</c:v>
                </c:pt>
                <c:pt idx="60423">
                  <c:v>171.72430968429197</c:v>
                </c:pt>
                <c:pt idx="60424">
                  <c:v>171.73836978248286</c:v>
                </c:pt>
                <c:pt idx="60425">
                  <c:v>171.75244319516071</c:v>
                </c:pt>
                <c:pt idx="60426">
                  <c:v>171.76649996472989</c:v>
                </c:pt>
                <c:pt idx="60427">
                  <c:v>171.78056006292078</c:v>
                </c:pt>
                <c:pt idx="60428">
                  <c:v>171.79462016111171</c:v>
                </c:pt>
                <c:pt idx="60429">
                  <c:v>171.80867693068089</c:v>
                </c:pt>
                <c:pt idx="60430">
                  <c:v>171.82273702887181</c:v>
                </c:pt>
                <c:pt idx="60431">
                  <c:v>171.8482425579399</c:v>
                </c:pt>
                <c:pt idx="60432">
                  <c:v>171.9210963806913</c:v>
                </c:pt>
                <c:pt idx="60433">
                  <c:v>171.99775752742013</c:v>
                </c:pt>
                <c:pt idx="60434">
                  <c:v>172.08495898329355</c:v>
                </c:pt>
                <c:pt idx="60435">
                  <c:v>172.14972869223442</c:v>
                </c:pt>
                <c:pt idx="60436">
                  <c:v>172.20285065172826</c:v>
                </c:pt>
                <c:pt idx="60437">
                  <c:v>172.30794724295941</c:v>
                </c:pt>
                <c:pt idx="60438">
                  <c:v>172.39016445831348</c:v>
                </c:pt>
                <c:pt idx="60439">
                  <c:v>172.44476944696066</c:v>
                </c:pt>
                <c:pt idx="60440">
                  <c:v>172.4873678182135</c:v>
                </c:pt>
                <c:pt idx="60441">
                  <c:v>172.49535783668492</c:v>
                </c:pt>
                <c:pt idx="60442">
                  <c:v>172.50334596357996</c:v>
                </c:pt>
                <c:pt idx="60443">
                  <c:v>172.51133598205138</c:v>
                </c:pt>
                <c:pt idx="60444">
                  <c:v>172.51932600052277</c:v>
                </c:pt>
                <c:pt idx="60445">
                  <c:v>172.52731412741784</c:v>
                </c:pt>
                <c:pt idx="60446">
                  <c:v>172.53530414588923</c:v>
                </c:pt>
                <c:pt idx="60447">
                  <c:v>172.57344064377682</c:v>
                </c:pt>
                <c:pt idx="60448">
                  <c:v>172.65488277115614</c:v>
                </c:pt>
                <c:pt idx="60449">
                  <c:v>172.73726030972819</c:v>
                </c:pt>
                <c:pt idx="60450">
                  <c:v>172.78360943133049</c:v>
                </c:pt>
                <c:pt idx="60451">
                  <c:v>172.82878571435384</c:v>
                </c:pt>
                <c:pt idx="60452">
                  <c:v>172.89254753635279</c:v>
                </c:pt>
                <c:pt idx="60453">
                  <c:v>172.93324054501625</c:v>
                </c:pt>
                <c:pt idx="60454">
                  <c:v>172.96035907259608</c:v>
                </c:pt>
                <c:pt idx="60455">
                  <c:v>172.98748402180212</c:v>
                </c:pt>
                <c:pt idx="60456">
                  <c:v>173.01460897100819</c:v>
                </c:pt>
                <c:pt idx="60457">
                  <c:v>173.04172749858802</c:v>
                </c:pt>
                <c:pt idx="60458">
                  <c:v>173.06885244779409</c:v>
                </c:pt>
                <c:pt idx="60459">
                  <c:v>173.09597739700015</c:v>
                </c:pt>
                <c:pt idx="60460">
                  <c:v>173.12309592457999</c:v>
                </c:pt>
                <c:pt idx="60461">
                  <c:v>173.15022087378605</c:v>
                </c:pt>
                <c:pt idx="60462">
                  <c:v>173.17737150949705</c:v>
                </c:pt>
                <c:pt idx="60463">
                  <c:v>173.20449645870309</c:v>
                </c:pt>
                <c:pt idx="60464">
                  <c:v>173.23161498628292</c:v>
                </c:pt>
                <c:pt idx="60465">
                  <c:v>173.25873993548899</c:v>
                </c:pt>
                <c:pt idx="60466">
                  <c:v>173.28586488469506</c:v>
                </c:pt>
                <c:pt idx="60467">
                  <c:v>173.31298341227489</c:v>
                </c:pt>
                <c:pt idx="60468">
                  <c:v>173.34010836148096</c:v>
                </c:pt>
                <c:pt idx="60469">
                  <c:v>173.36723331068703</c:v>
                </c:pt>
                <c:pt idx="60470">
                  <c:v>173.39435183826686</c:v>
                </c:pt>
                <c:pt idx="60471">
                  <c:v>173.42147678747293</c:v>
                </c:pt>
                <c:pt idx="60472">
                  <c:v>173.44860173667897</c:v>
                </c:pt>
                <c:pt idx="60473">
                  <c:v>173.4757202642588</c:v>
                </c:pt>
                <c:pt idx="60474">
                  <c:v>173.50284521346487</c:v>
                </c:pt>
                <c:pt idx="60475">
                  <c:v>173.52999584917586</c:v>
                </c:pt>
                <c:pt idx="60476">
                  <c:v>173.55711437675569</c:v>
                </c:pt>
                <c:pt idx="60477">
                  <c:v>173.58423932596176</c:v>
                </c:pt>
                <c:pt idx="60478">
                  <c:v>173.61136427516783</c:v>
                </c:pt>
                <c:pt idx="60479">
                  <c:v>173.63848280274766</c:v>
                </c:pt>
                <c:pt idx="60480">
                  <c:v>173.66560775195373</c:v>
                </c:pt>
                <c:pt idx="60481">
                  <c:v>173.69273270115977</c:v>
                </c:pt>
                <c:pt idx="60482">
                  <c:v>173.7198512287396</c:v>
                </c:pt>
                <c:pt idx="60483">
                  <c:v>173.74697617794567</c:v>
                </c:pt>
                <c:pt idx="60484">
                  <c:v>173.77410112715174</c:v>
                </c:pt>
                <c:pt idx="60485">
                  <c:v>173.80121965473157</c:v>
                </c:pt>
                <c:pt idx="60486">
                  <c:v>173.82834460393764</c:v>
                </c:pt>
                <c:pt idx="60487">
                  <c:v>173.85549523964863</c:v>
                </c:pt>
                <c:pt idx="60488">
                  <c:v>173.8826201888547</c:v>
                </c:pt>
                <c:pt idx="60489">
                  <c:v>173.90973871643453</c:v>
                </c:pt>
                <c:pt idx="60490">
                  <c:v>173.93686366564057</c:v>
                </c:pt>
                <c:pt idx="60491">
                  <c:v>173.96398861484664</c:v>
                </c:pt>
                <c:pt idx="60492">
                  <c:v>173.99110714242647</c:v>
                </c:pt>
                <c:pt idx="60493">
                  <c:v>174.01823209163254</c:v>
                </c:pt>
                <c:pt idx="60494">
                  <c:v>174.04535704083861</c:v>
                </c:pt>
                <c:pt idx="60495">
                  <c:v>174.07247556841844</c:v>
                </c:pt>
                <c:pt idx="60496">
                  <c:v>174.09960051762451</c:v>
                </c:pt>
                <c:pt idx="60497">
                  <c:v>174.12672546683055</c:v>
                </c:pt>
                <c:pt idx="60498">
                  <c:v>174.23646172324194</c:v>
                </c:pt>
                <c:pt idx="60499">
                  <c:v>174.31863281688123</c:v>
                </c:pt>
                <c:pt idx="60500">
                  <c:v>174.43737856223174</c:v>
                </c:pt>
                <c:pt idx="60501">
                  <c:v>174.51868250727057</c:v>
                </c:pt>
                <c:pt idx="60502">
                  <c:v>174.60709265188365</c:v>
                </c:pt>
                <c:pt idx="60503">
                  <c:v>174.69818283214116</c:v>
                </c:pt>
                <c:pt idx="60504">
                  <c:v>174.83655667938021</c:v>
                </c:pt>
                <c:pt idx="60505">
                  <c:v>174.9346157215069</c:v>
                </c:pt>
                <c:pt idx="60506">
                  <c:v>175.00968230329042</c:v>
                </c:pt>
                <c:pt idx="60507">
                  <c:v>175.08316435900031</c:v>
                </c:pt>
                <c:pt idx="60508">
                  <c:v>175.45111268694782</c:v>
                </c:pt>
                <c:pt idx="60509">
                  <c:v>175.52469190094442</c:v>
                </c:pt>
                <c:pt idx="60510">
                  <c:v>175.59825369561955</c:v>
                </c:pt>
                <c:pt idx="60511">
                  <c:v>175.67183290961614</c:v>
                </c:pt>
                <c:pt idx="60512">
                  <c:v>175.74541212361274</c:v>
                </c:pt>
                <c:pt idx="60513">
                  <c:v>175.81897391828787</c:v>
                </c:pt>
                <c:pt idx="60514">
                  <c:v>175.89255313228446</c:v>
                </c:pt>
                <c:pt idx="60515">
                  <c:v>175.96613234628106</c:v>
                </c:pt>
                <c:pt idx="60516">
                  <c:v>176.03969414095619</c:v>
                </c:pt>
                <c:pt idx="60517">
                  <c:v>176.11327335495278</c:v>
                </c:pt>
                <c:pt idx="60518">
                  <c:v>176.5547834775754</c:v>
                </c:pt>
                <c:pt idx="60519">
                  <c:v>176.62836269157199</c:v>
                </c:pt>
                <c:pt idx="60520">
                  <c:v>176.70192448624712</c:v>
                </c:pt>
                <c:pt idx="60521">
                  <c:v>176.77550370024372</c:v>
                </c:pt>
                <c:pt idx="60522">
                  <c:v>176.84908291424031</c:v>
                </c:pt>
                <c:pt idx="60523">
                  <c:v>176.92264470891544</c:v>
                </c:pt>
                <c:pt idx="60524">
                  <c:v>176.99622392291204</c:v>
                </c:pt>
                <c:pt idx="60525">
                  <c:v>177.06980313690863</c:v>
                </c:pt>
                <c:pt idx="60526">
                  <c:v>177.14336493158376</c:v>
                </c:pt>
                <c:pt idx="60527">
                  <c:v>177.21694414558036</c:v>
                </c:pt>
                <c:pt idx="60528">
                  <c:v>177.51131325953128</c:v>
                </c:pt>
                <c:pt idx="60529">
                  <c:v>177.58489247352787</c:v>
                </c:pt>
                <c:pt idx="60530">
                  <c:v>177.65845426820297</c:v>
                </c:pt>
                <c:pt idx="60531">
                  <c:v>177.7320334821996</c:v>
                </c:pt>
                <c:pt idx="60532">
                  <c:v>177.80561269619619</c:v>
                </c:pt>
                <c:pt idx="60533">
                  <c:v>177.87917449087129</c:v>
                </c:pt>
                <c:pt idx="60534">
                  <c:v>177.95275370486792</c:v>
                </c:pt>
                <c:pt idx="60535">
                  <c:v>178.02633291886451</c:v>
                </c:pt>
                <c:pt idx="60536">
                  <c:v>178.09989471353961</c:v>
                </c:pt>
                <c:pt idx="60537">
                  <c:v>178.17347392753624</c:v>
                </c:pt>
                <c:pt idx="60538">
                  <c:v>178.2333577889471</c:v>
                </c:pt>
                <c:pt idx="60539">
                  <c:v>178.29721878854414</c:v>
                </c:pt>
                <c:pt idx="60540">
                  <c:v>178.37859421316165</c:v>
                </c:pt>
                <c:pt idx="60541">
                  <c:v>178.42928359022645</c:v>
                </c:pt>
                <c:pt idx="60542">
                  <c:v>178.52389087124462</c:v>
                </c:pt>
                <c:pt idx="60543">
                  <c:v>178.62929603361945</c:v>
                </c:pt>
                <c:pt idx="60544">
                  <c:v>178.70966780190705</c:v>
                </c:pt>
                <c:pt idx="60545">
                  <c:v>178.80072586742966</c:v>
                </c:pt>
                <c:pt idx="60546">
                  <c:v>178.92286457463041</c:v>
                </c:pt>
                <c:pt idx="60547">
                  <c:v>179.06799055517183</c:v>
                </c:pt>
                <c:pt idx="60548">
                  <c:v>179.18840390535806</c:v>
                </c:pt>
                <c:pt idx="60549">
                  <c:v>179.30884576924313</c:v>
                </c:pt>
                <c:pt idx="60550">
                  <c:v>179.42940168792353</c:v>
                </c:pt>
                <c:pt idx="60551">
                  <c:v>179.54984355180861</c:v>
                </c:pt>
                <c:pt idx="60552">
                  <c:v>179.67025690199483</c:v>
                </c:pt>
                <c:pt idx="60553">
                  <c:v>179.79069876587991</c:v>
                </c:pt>
                <c:pt idx="60554">
                  <c:v>179.91114062976496</c:v>
                </c:pt>
                <c:pt idx="60555">
                  <c:v>180.03155397995121</c:v>
                </c:pt>
                <c:pt idx="60556">
                  <c:v>180.15199584383626</c:v>
                </c:pt>
                <c:pt idx="60557">
                  <c:v>180.27243770772134</c:v>
                </c:pt>
                <c:pt idx="60558">
                  <c:v>180.39285105790756</c:v>
                </c:pt>
                <c:pt idx="60559">
                  <c:v>180.51329292179264</c:v>
                </c:pt>
                <c:pt idx="60560">
                  <c:v>180.63373478567772</c:v>
                </c:pt>
                <c:pt idx="60561">
                  <c:v>180.75414813586394</c:v>
                </c:pt>
                <c:pt idx="60562">
                  <c:v>180.87470405454434</c:v>
                </c:pt>
                <c:pt idx="60563">
                  <c:v>180.99514591842942</c:v>
                </c:pt>
                <c:pt idx="60564">
                  <c:v>181.11555926861564</c:v>
                </c:pt>
                <c:pt idx="60565">
                  <c:v>181.23600113250072</c:v>
                </c:pt>
                <c:pt idx="60566">
                  <c:v>181.35644299638579</c:v>
                </c:pt>
                <c:pt idx="60567">
                  <c:v>181.47685634657202</c:v>
                </c:pt>
                <c:pt idx="60568">
                  <c:v>181.5972982104571</c:v>
                </c:pt>
                <c:pt idx="60569">
                  <c:v>181.71774007434215</c:v>
                </c:pt>
                <c:pt idx="60570">
                  <c:v>181.83815342452837</c:v>
                </c:pt>
                <c:pt idx="60571">
                  <c:v>181.91807750786839</c:v>
                </c:pt>
                <c:pt idx="60572">
                  <c:v>182.13179097377207</c:v>
                </c:pt>
                <c:pt idx="60573">
                  <c:v>182.25814448438618</c:v>
                </c:pt>
                <c:pt idx="60574">
                  <c:v>182.36745353171196</c:v>
                </c:pt>
                <c:pt idx="60575">
                  <c:v>182.47688271816881</c:v>
                </c:pt>
                <c:pt idx="60576">
                  <c:v>182.58619677968528</c:v>
                </c:pt>
                <c:pt idx="60577">
                  <c:v>182.69547346698451</c:v>
                </c:pt>
                <c:pt idx="60578">
                  <c:v>182.80478475441106</c:v>
                </c:pt>
                <c:pt idx="60579">
                  <c:v>182.9472042174535</c:v>
                </c:pt>
                <c:pt idx="60580">
                  <c:v>182.98450605467352</c:v>
                </c:pt>
                <c:pt idx="60581">
                  <c:v>183.01183376683824</c:v>
                </c:pt>
                <c:pt idx="60582">
                  <c:v>183.03916147900298</c:v>
                </c:pt>
                <c:pt idx="60583">
                  <c:v>183.06648272153888</c:v>
                </c:pt>
                <c:pt idx="60584">
                  <c:v>183.0938104337036</c:v>
                </c:pt>
                <c:pt idx="60585">
                  <c:v>183.12113814586831</c:v>
                </c:pt>
                <c:pt idx="60586">
                  <c:v>183.14845938840423</c:v>
                </c:pt>
                <c:pt idx="60587">
                  <c:v>183.17581297908427</c:v>
                </c:pt>
                <c:pt idx="60588">
                  <c:v>183.20314069124899</c:v>
                </c:pt>
                <c:pt idx="60589">
                  <c:v>183.23046193378488</c:v>
                </c:pt>
                <c:pt idx="60590">
                  <c:v>183.2577896459496</c:v>
                </c:pt>
                <c:pt idx="60591">
                  <c:v>183.28511735811435</c:v>
                </c:pt>
                <c:pt idx="60592">
                  <c:v>183.31243860065024</c:v>
                </c:pt>
                <c:pt idx="60593">
                  <c:v>183.33976631281496</c:v>
                </c:pt>
                <c:pt idx="60594">
                  <c:v>183.42174297968032</c:v>
                </c:pt>
                <c:pt idx="60595">
                  <c:v>183.44907069184504</c:v>
                </c:pt>
                <c:pt idx="60596">
                  <c:v>183.47639193438093</c:v>
                </c:pt>
                <c:pt idx="60597">
                  <c:v>183.50371964654565</c:v>
                </c:pt>
                <c:pt idx="60598">
                  <c:v>183.53107323722568</c:v>
                </c:pt>
                <c:pt idx="60599">
                  <c:v>183.56032838388174</c:v>
                </c:pt>
                <c:pt idx="60600">
                  <c:v>183.61214366007152</c:v>
                </c:pt>
                <c:pt idx="60601">
                  <c:v>183.62729386933714</c:v>
                </c:pt>
                <c:pt idx="60602">
                  <c:v>183.61239857987601</c:v>
                </c:pt>
                <c:pt idx="60603">
                  <c:v>183.62703971275326</c:v>
                </c:pt>
                <c:pt idx="60604">
                  <c:v>183.62030895994278</c:v>
                </c:pt>
                <c:pt idx="60605">
                  <c:v>183.70323060228898</c:v>
                </c:pt>
                <c:pt idx="60606">
                  <c:v>183.72360794468287</c:v>
                </c:pt>
                <c:pt idx="60607">
                  <c:v>183.76004375971394</c:v>
                </c:pt>
                <c:pt idx="60608">
                  <c:v>183.81701471730398</c:v>
                </c:pt>
                <c:pt idx="60609">
                  <c:v>184.00779150231236</c:v>
                </c:pt>
                <c:pt idx="60610">
                  <c:v>184.19879416558859</c:v>
                </c:pt>
                <c:pt idx="60611">
                  <c:v>184.38961612625053</c:v>
                </c:pt>
                <c:pt idx="60612">
                  <c:v>184.58039291125891</c:v>
                </c:pt>
                <c:pt idx="60613">
                  <c:v>184.77121487192088</c:v>
                </c:pt>
                <c:pt idx="60614">
                  <c:v>184.96203683258281</c:v>
                </c:pt>
                <c:pt idx="60615">
                  <c:v>185.15281361759119</c:v>
                </c:pt>
                <c:pt idx="60616">
                  <c:v>185.34363557825316</c:v>
                </c:pt>
                <c:pt idx="60617">
                  <c:v>185.53445753891509</c:v>
                </c:pt>
                <c:pt idx="60618">
                  <c:v>185.72523432392347</c:v>
                </c:pt>
                <c:pt idx="60619">
                  <c:v>185.91605628458544</c:v>
                </c:pt>
                <c:pt idx="60620">
                  <c:v>186.10687824524737</c:v>
                </c:pt>
                <c:pt idx="60621">
                  <c:v>186.29765503025575</c:v>
                </c:pt>
                <c:pt idx="60622">
                  <c:v>186.48847699091772</c:v>
                </c:pt>
                <c:pt idx="60623">
                  <c:v>186.67947965419393</c:v>
                </c:pt>
                <c:pt idx="60624">
                  <c:v>186.87030161485586</c:v>
                </c:pt>
                <c:pt idx="60625">
                  <c:v>187.06107839986424</c:v>
                </c:pt>
                <c:pt idx="60626">
                  <c:v>187.25190036052621</c:v>
                </c:pt>
                <c:pt idx="60627">
                  <c:v>187.44272232118814</c:v>
                </c:pt>
                <c:pt idx="60628">
                  <c:v>187.63349910619652</c:v>
                </c:pt>
                <c:pt idx="60629">
                  <c:v>187.82432106685849</c:v>
                </c:pt>
                <c:pt idx="60630">
                  <c:v>188.01514302752042</c:v>
                </c:pt>
                <c:pt idx="60631">
                  <c:v>188.2059198125288</c:v>
                </c:pt>
                <c:pt idx="60632">
                  <c:v>188.39674177319077</c:v>
                </c:pt>
                <c:pt idx="60633">
                  <c:v>188.5875637338527</c:v>
                </c:pt>
                <c:pt idx="60634">
                  <c:v>188.77834051886109</c:v>
                </c:pt>
                <c:pt idx="60635">
                  <c:v>188.96934318213732</c:v>
                </c:pt>
                <c:pt idx="60636">
                  <c:v>189.16016514279926</c:v>
                </c:pt>
                <c:pt idx="60637">
                  <c:v>189.35094192780764</c:v>
                </c:pt>
                <c:pt idx="60638">
                  <c:v>189.5417638884696</c:v>
                </c:pt>
                <c:pt idx="60639">
                  <c:v>189.73258584913154</c:v>
                </c:pt>
                <c:pt idx="60640">
                  <c:v>189.92336263413992</c:v>
                </c:pt>
                <c:pt idx="60641">
                  <c:v>190.11418459480188</c:v>
                </c:pt>
                <c:pt idx="60642">
                  <c:v>190.30500655546382</c:v>
                </c:pt>
                <c:pt idx="60643">
                  <c:v>190.4957833404722</c:v>
                </c:pt>
                <c:pt idx="60644">
                  <c:v>190.68660530113416</c:v>
                </c:pt>
                <c:pt idx="60645">
                  <c:v>190.8774272617961</c:v>
                </c:pt>
                <c:pt idx="60646">
                  <c:v>191.06820404680448</c:v>
                </c:pt>
                <c:pt idx="60647">
                  <c:v>191.25902600746645</c:v>
                </c:pt>
                <c:pt idx="60648">
                  <c:v>191.45002867074265</c:v>
                </c:pt>
                <c:pt idx="60649">
                  <c:v>191.64085063140459</c:v>
                </c:pt>
                <c:pt idx="60650">
                  <c:v>191.83162741641297</c:v>
                </c:pt>
                <c:pt idx="60651">
                  <c:v>192.02244937707493</c:v>
                </c:pt>
                <c:pt idx="60652">
                  <c:v>192.21327133773687</c:v>
                </c:pt>
                <c:pt idx="60653">
                  <c:v>192.40404812274525</c:v>
                </c:pt>
                <c:pt idx="60654">
                  <c:v>192.59487008340722</c:v>
                </c:pt>
                <c:pt idx="60655">
                  <c:v>192.76055191712314</c:v>
                </c:pt>
                <c:pt idx="60656">
                  <c:v>192.89528990701001</c:v>
                </c:pt>
                <c:pt idx="60657">
                  <c:v>193.04855996610979</c:v>
                </c:pt>
                <c:pt idx="60658">
                  <c:v>193.19741487866509</c:v>
                </c:pt>
                <c:pt idx="60659">
                  <c:v>193.30942799952359</c:v>
                </c:pt>
                <c:pt idx="60660">
                  <c:v>193.41631826491647</c:v>
                </c:pt>
                <c:pt idx="60661">
                  <c:v>193.54392495278969</c:v>
                </c:pt>
                <c:pt idx="60662">
                  <c:v>193.67135858918789</c:v>
                </c:pt>
                <c:pt idx="60663">
                  <c:v>193.77414520190931</c:v>
                </c:pt>
                <c:pt idx="60664">
                  <c:v>193.83062584516946</c:v>
                </c:pt>
                <c:pt idx="60665">
                  <c:v>193.86775181074646</c:v>
                </c:pt>
                <c:pt idx="60666">
                  <c:v>193.90488656769585</c:v>
                </c:pt>
                <c:pt idx="60667">
                  <c:v>193.94202132464525</c:v>
                </c:pt>
                <c:pt idx="60668">
                  <c:v>193.97914729022224</c:v>
                </c:pt>
                <c:pt idx="60669">
                  <c:v>194.01628204717164</c:v>
                </c:pt>
                <c:pt idx="60670">
                  <c:v>194.05341680412104</c:v>
                </c:pt>
                <c:pt idx="60671">
                  <c:v>194.09054276969806</c:v>
                </c:pt>
                <c:pt idx="60672">
                  <c:v>194.12767752664743</c:v>
                </c:pt>
                <c:pt idx="60673">
                  <c:v>194.16484744908638</c:v>
                </c:pt>
                <c:pt idx="60674">
                  <c:v>194.20198220603575</c:v>
                </c:pt>
                <c:pt idx="60675">
                  <c:v>194.23910817161277</c:v>
                </c:pt>
                <c:pt idx="60676">
                  <c:v>194.27624292856217</c:v>
                </c:pt>
                <c:pt idx="60677">
                  <c:v>194.31337768551157</c:v>
                </c:pt>
                <c:pt idx="60678">
                  <c:v>194.35050365108856</c:v>
                </c:pt>
                <c:pt idx="60679">
                  <c:v>194.40244965951359</c:v>
                </c:pt>
                <c:pt idx="60680">
                  <c:v>194.39500840939436</c:v>
                </c:pt>
                <c:pt idx="60681">
                  <c:v>194.42374298617403</c:v>
                </c:pt>
                <c:pt idx="60682">
                  <c:v>194.49172740557941</c:v>
                </c:pt>
                <c:pt idx="60683">
                  <c:v>194.51690130829758</c:v>
                </c:pt>
                <c:pt idx="60684">
                  <c:v>194.55112278021454</c:v>
                </c:pt>
                <c:pt idx="60685">
                  <c:v>194.58759226490224</c:v>
                </c:pt>
                <c:pt idx="60686">
                  <c:v>194.591431</c:v>
                </c:pt>
                <c:pt idx="60687">
                  <c:v>194.68995335518474</c:v>
                </c:pt>
                <c:pt idx="60688">
                  <c:v>194.74237303046559</c:v>
                </c:pt>
                <c:pt idx="60689">
                  <c:v>194.78905723601332</c:v>
                </c:pt>
                <c:pt idx="60690">
                  <c:v>194.83573038942905</c:v>
                </c:pt>
                <c:pt idx="60691">
                  <c:v>194.88241459497678</c:v>
                </c:pt>
                <c:pt idx="60692">
                  <c:v>194.92909880052451</c:v>
                </c:pt>
                <c:pt idx="60693">
                  <c:v>194.97577195394024</c:v>
                </c:pt>
                <c:pt idx="60694">
                  <c:v>195.02245615948797</c:v>
                </c:pt>
                <c:pt idx="60695">
                  <c:v>195.06914036503571</c:v>
                </c:pt>
                <c:pt idx="60696">
                  <c:v>195.11581351845146</c:v>
                </c:pt>
                <c:pt idx="60697">
                  <c:v>195.16249772399919</c:v>
                </c:pt>
                <c:pt idx="60698">
                  <c:v>195.20922613807491</c:v>
                </c:pt>
                <c:pt idx="60699">
                  <c:v>195.25591034362262</c:v>
                </c:pt>
                <c:pt idx="60700">
                  <c:v>195.30258349703837</c:v>
                </c:pt>
                <c:pt idx="60701">
                  <c:v>195.3492677025861</c:v>
                </c:pt>
                <c:pt idx="60702">
                  <c:v>195.39595190813384</c:v>
                </c:pt>
                <c:pt idx="60703">
                  <c:v>195.44262506154956</c:v>
                </c:pt>
                <c:pt idx="60704">
                  <c:v>195.4893092670973</c:v>
                </c:pt>
                <c:pt idx="60705">
                  <c:v>195.53599347264503</c:v>
                </c:pt>
                <c:pt idx="60706">
                  <c:v>195.58266662606079</c:v>
                </c:pt>
                <c:pt idx="60707">
                  <c:v>195.62935083160849</c:v>
                </c:pt>
                <c:pt idx="60708">
                  <c:v>195.67603503715623</c:v>
                </c:pt>
                <c:pt idx="60709">
                  <c:v>195.72270819057198</c:v>
                </c:pt>
                <c:pt idx="60710">
                  <c:v>195.76943660464769</c:v>
                </c:pt>
                <c:pt idx="60711">
                  <c:v>195.81612081019543</c:v>
                </c:pt>
                <c:pt idx="60712">
                  <c:v>195.86279396361115</c:v>
                </c:pt>
                <c:pt idx="60713">
                  <c:v>195.90947816915889</c:v>
                </c:pt>
                <c:pt idx="60714">
                  <c:v>195.95616237470662</c:v>
                </c:pt>
                <c:pt idx="60715">
                  <c:v>196.00283552812235</c:v>
                </c:pt>
                <c:pt idx="60716">
                  <c:v>196.04951973367008</c:v>
                </c:pt>
                <c:pt idx="60717">
                  <c:v>196.09620393921782</c:v>
                </c:pt>
                <c:pt idx="60718">
                  <c:v>196.14287709263357</c:v>
                </c:pt>
                <c:pt idx="60719">
                  <c:v>196.18092757234803</c:v>
                </c:pt>
                <c:pt idx="60720">
                  <c:v>196.18311679184549</c:v>
                </c:pt>
                <c:pt idx="60721">
                  <c:v>196.29460406628516</c:v>
                </c:pt>
                <c:pt idx="60722">
                  <c:v>196.44125495666447</c:v>
                </c:pt>
                <c:pt idx="60723">
                  <c:v>196.48061643269861</c:v>
                </c:pt>
                <c:pt idx="60724">
                  <c:v>196.54160701515153</c:v>
                </c:pt>
                <c:pt idx="60725">
                  <c:v>196.40685259036718</c:v>
                </c:pt>
                <c:pt idx="60726">
                  <c:v>196.44661833659117</c:v>
                </c:pt>
                <c:pt idx="60727">
                  <c:v>196.49781553218884</c:v>
                </c:pt>
                <c:pt idx="60728">
                  <c:v>196.53442319327033</c:v>
                </c:pt>
                <c:pt idx="60729">
                  <c:v>196.57177349733524</c:v>
                </c:pt>
                <c:pt idx="60730">
                  <c:v>196.60912380140019</c:v>
                </c:pt>
                <c:pt idx="60731">
                  <c:v>196.64646526306356</c:v>
                </c:pt>
                <c:pt idx="60732">
                  <c:v>196.68381556712848</c:v>
                </c:pt>
                <c:pt idx="60733">
                  <c:v>196.72116587119342</c:v>
                </c:pt>
                <c:pt idx="60734">
                  <c:v>196.75850733285679</c:v>
                </c:pt>
                <c:pt idx="60735">
                  <c:v>196.79589300652785</c:v>
                </c:pt>
                <c:pt idx="60736">
                  <c:v>196.83324331059276</c:v>
                </c:pt>
                <c:pt idx="60737">
                  <c:v>196.87058477225614</c:v>
                </c:pt>
                <c:pt idx="60738">
                  <c:v>196.90793507632108</c:v>
                </c:pt>
                <c:pt idx="60739">
                  <c:v>196.945285380386</c:v>
                </c:pt>
                <c:pt idx="60740">
                  <c:v>196.98262684204937</c:v>
                </c:pt>
                <c:pt idx="60741">
                  <c:v>197.01997714611431</c:v>
                </c:pt>
                <c:pt idx="60742">
                  <c:v>197.05732745017923</c:v>
                </c:pt>
                <c:pt idx="60743">
                  <c:v>197.0946689118426</c:v>
                </c:pt>
                <c:pt idx="60744">
                  <c:v>197.13201921590755</c:v>
                </c:pt>
                <c:pt idx="60745">
                  <c:v>197.16936951997246</c:v>
                </c:pt>
                <c:pt idx="60746">
                  <c:v>197.20671098163584</c:v>
                </c:pt>
                <c:pt idx="60747">
                  <c:v>197.24406128570075</c:v>
                </c:pt>
                <c:pt idx="60748">
                  <c:v>197.28144695937181</c:v>
                </c:pt>
                <c:pt idx="60749">
                  <c:v>197.31879726343672</c:v>
                </c:pt>
                <c:pt idx="60750">
                  <c:v>197.35613872510012</c:v>
                </c:pt>
                <c:pt idx="60751">
                  <c:v>197.39348902916504</c:v>
                </c:pt>
                <c:pt idx="60752">
                  <c:v>197.43083933322995</c:v>
                </c:pt>
                <c:pt idx="60753">
                  <c:v>197.46818079489336</c:v>
                </c:pt>
                <c:pt idx="60754">
                  <c:v>197.50553109895827</c:v>
                </c:pt>
                <c:pt idx="60755">
                  <c:v>197.54288140302319</c:v>
                </c:pt>
                <c:pt idx="60756">
                  <c:v>197.58022286468659</c:v>
                </c:pt>
                <c:pt idx="60757">
                  <c:v>197.61757316875151</c:v>
                </c:pt>
                <c:pt idx="60758">
                  <c:v>197.65492347281642</c:v>
                </c:pt>
                <c:pt idx="60759">
                  <c:v>197.69226493447982</c:v>
                </c:pt>
                <c:pt idx="60760">
                  <c:v>197.72965060815085</c:v>
                </c:pt>
                <c:pt idx="60761">
                  <c:v>197.76700091221576</c:v>
                </c:pt>
                <c:pt idx="60762">
                  <c:v>197.80434237387917</c:v>
                </c:pt>
                <c:pt idx="60763">
                  <c:v>197.84169267794408</c:v>
                </c:pt>
                <c:pt idx="60764">
                  <c:v>197.879042982009</c:v>
                </c:pt>
                <c:pt idx="60765">
                  <c:v>197.9163844436724</c:v>
                </c:pt>
                <c:pt idx="60766">
                  <c:v>197.95373474773731</c:v>
                </c:pt>
                <c:pt idx="60767">
                  <c:v>197.99108505180223</c:v>
                </c:pt>
                <c:pt idx="60768">
                  <c:v>198.02842651346563</c:v>
                </c:pt>
                <c:pt idx="60769">
                  <c:v>198.06577681753055</c:v>
                </c:pt>
                <c:pt idx="60770">
                  <c:v>198.10312712159546</c:v>
                </c:pt>
                <c:pt idx="60771">
                  <c:v>198.14046858325887</c:v>
                </c:pt>
                <c:pt idx="60772">
                  <c:v>198.17781888732378</c:v>
                </c:pt>
                <c:pt idx="60773">
                  <c:v>198.20105761919504</c:v>
                </c:pt>
                <c:pt idx="60774">
                  <c:v>198.15519699999999</c:v>
                </c:pt>
                <c:pt idx="60775">
                  <c:v>198.15215635847255</c:v>
                </c:pt>
                <c:pt idx="60776">
                  <c:v>198.14028445064378</c:v>
                </c:pt>
                <c:pt idx="60777">
                  <c:v>198.15188704620147</c:v>
                </c:pt>
                <c:pt idx="60778">
                  <c:v>198.13027093562232</c:v>
                </c:pt>
                <c:pt idx="60779">
                  <c:v>198.10448435178998</c:v>
                </c:pt>
                <c:pt idx="60780">
                  <c:v>198.11533283853299</c:v>
                </c:pt>
                <c:pt idx="60781">
                  <c:v>198.08954861659512</c:v>
                </c:pt>
                <c:pt idx="60782">
                  <c:v>198.04849759991075</c:v>
                </c:pt>
                <c:pt idx="60783">
                  <c:v>198.05702063444159</c:v>
                </c:pt>
                <c:pt idx="60784">
                  <c:v>198.0655456872141</c:v>
                </c:pt>
                <c:pt idx="60785">
                  <c:v>198.07407881295325</c:v>
                </c:pt>
                <c:pt idx="60786">
                  <c:v>198.08260386572576</c:v>
                </c:pt>
                <c:pt idx="60787">
                  <c:v>198.02973116567344</c:v>
                </c:pt>
                <c:pt idx="60788">
                  <c:v>198.04640664163091</c:v>
                </c:pt>
                <c:pt idx="60789">
                  <c:v>198.02870502360514</c:v>
                </c:pt>
                <c:pt idx="60790">
                  <c:v>197.95624024839094</c:v>
                </c:pt>
                <c:pt idx="60791">
                  <c:v>197.95597283524083</c:v>
                </c:pt>
                <c:pt idx="60792">
                  <c:v>197.91978905530394</c:v>
                </c:pt>
                <c:pt idx="60793">
                  <c:v>197.90154190844063</c:v>
                </c:pt>
                <c:pt idx="60794">
                  <c:v>197.88247369230129</c:v>
                </c:pt>
                <c:pt idx="60795">
                  <c:v>197.83332699384547</c:v>
                </c:pt>
                <c:pt idx="60796">
                  <c:v>197.7841919304982</c:v>
                </c:pt>
                <c:pt idx="60797">
                  <c:v>197.73504523204235</c:v>
                </c:pt>
                <c:pt idx="60798">
                  <c:v>197.6858519931524</c:v>
                </c:pt>
                <c:pt idx="60799">
                  <c:v>197.63670529469658</c:v>
                </c:pt>
                <c:pt idx="60800">
                  <c:v>197.58757023134928</c:v>
                </c:pt>
                <c:pt idx="60801">
                  <c:v>197.53842353289346</c:v>
                </c:pt>
                <c:pt idx="60802">
                  <c:v>197.48927683443765</c:v>
                </c:pt>
                <c:pt idx="60803">
                  <c:v>197.44014177109034</c:v>
                </c:pt>
                <c:pt idx="60804">
                  <c:v>197.39099507263452</c:v>
                </c:pt>
                <c:pt idx="60805">
                  <c:v>197.34186000928725</c:v>
                </c:pt>
                <c:pt idx="60806">
                  <c:v>197.29271331083143</c:v>
                </c:pt>
                <c:pt idx="60807">
                  <c:v>197.24356661237559</c:v>
                </c:pt>
                <c:pt idx="60808">
                  <c:v>197.19443154902831</c:v>
                </c:pt>
                <c:pt idx="60809">
                  <c:v>197.14528485057249</c:v>
                </c:pt>
                <c:pt idx="60810">
                  <c:v>197.09609161168251</c:v>
                </c:pt>
                <c:pt idx="60811">
                  <c:v>197.0469449132267</c:v>
                </c:pt>
                <c:pt idx="60812">
                  <c:v>196.99780984987942</c:v>
                </c:pt>
                <c:pt idx="60813">
                  <c:v>196.94866315142357</c:v>
                </c:pt>
                <c:pt idx="60814">
                  <c:v>196.89951645296776</c:v>
                </c:pt>
                <c:pt idx="60815">
                  <c:v>196.85038138962048</c:v>
                </c:pt>
                <c:pt idx="60816">
                  <c:v>196.80123469116464</c:v>
                </c:pt>
                <c:pt idx="60817">
                  <c:v>196.75208799270882</c:v>
                </c:pt>
                <c:pt idx="60818">
                  <c:v>196.70295292936154</c:v>
                </c:pt>
                <c:pt idx="60819">
                  <c:v>196.6538062309057</c:v>
                </c:pt>
                <c:pt idx="60820">
                  <c:v>196.60465953244989</c:v>
                </c:pt>
                <c:pt idx="60821">
                  <c:v>196.55552446910261</c:v>
                </c:pt>
                <c:pt idx="60822">
                  <c:v>196.50637777064676</c:v>
                </c:pt>
                <c:pt idx="60823">
                  <c:v>196.45718453175681</c:v>
                </c:pt>
                <c:pt idx="60824">
                  <c:v>196.40803783330099</c:v>
                </c:pt>
                <c:pt idx="60825">
                  <c:v>196.35890276995369</c:v>
                </c:pt>
                <c:pt idx="60826">
                  <c:v>196.30975607149787</c:v>
                </c:pt>
                <c:pt idx="60827">
                  <c:v>196.26062100815059</c:v>
                </c:pt>
                <c:pt idx="60828">
                  <c:v>196.21147430969475</c:v>
                </c:pt>
                <c:pt idx="60829">
                  <c:v>196.16232761123894</c:v>
                </c:pt>
                <c:pt idx="60830">
                  <c:v>196.11319254789166</c:v>
                </c:pt>
                <c:pt idx="60831">
                  <c:v>196.06404584943581</c:v>
                </c:pt>
                <c:pt idx="60832">
                  <c:v>196.01489915098</c:v>
                </c:pt>
                <c:pt idx="60833">
                  <c:v>195.96576408763272</c:v>
                </c:pt>
                <c:pt idx="60834">
                  <c:v>195.91661738917691</c:v>
                </c:pt>
                <c:pt idx="60835">
                  <c:v>195.86742415028692</c:v>
                </c:pt>
                <c:pt idx="60836">
                  <c:v>195.81827745183111</c:v>
                </c:pt>
                <c:pt idx="60837">
                  <c:v>195.73721601001429</c:v>
                </c:pt>
                <c:pt idx="60838">
                  <c:v>195.62837272729439</c:v>
                </c:pt>
                <c:pt idx="60839">
                  <c:v>195.5417306409156</c:v>
                </c:pt>
                <c:pt idx="60840">
                  <c:v>195.40438470577016</c:v>
                </c:pt>
                <c:pt idx="60841">
                  <c:v>195.32360509871245</c:v>
                </c:pt>
                <c:pt idx="60842">
                  <c:v>194.96588665201631</c:v>
                </c:pt>
                <c:pt idx="60843">
                  <c:v>194.95203817136382</c:v>
                </c:pt>
                <c:pt idx="60844">
                  <c:v>194.93817657661984</c:v>
                </c:pt>
                <c:pt idx="60845">
                  <c:v>194.92433137449024</c:v>
                </c:pt>
                <c:pt idx="60846">
                  <c:v>194.91048289383778</c:v>
                </c:pt>
                <c:pt idx="60847">
                  <c:v>194.89897199999999</c:v>
                </c:pt>
                <c:pt idx="60848">
                  <c:v>194.87977445244337</c:v>
                </c:pt>
                <c:pt idx="60849">
                  <c:v>194.78378506795423</c:v>
                </c:pt>
                <c:pt idx="60850">
                  <c:v>194.75742380802873</c:v>
                </c:pt>
                <c:pt idx="60851">
                  <c:v>194.77411972601291</c:v>
                </c:pt>
                <c:pt idx="60852">
                  <c:v>194.79081959756516</c:v>
                </c:pt>
                <c:pt idx="60853">
                  <c:v>194.80751946911741</c:v>
                </c:pt>
                <c:pt idx="60854">
                  <c:v>194.82421538710159</c:v>
                </c:pt>
                <c:pt idx="60855">
                  <c:v>194.84091525865384</c:v>
                </c:pt>
                <c:pt idx="60856">
                  <c:v>194.85763094447839</c:v>
                </c:pt>
                <c:pt idx="60857">
                  <c:v>194.87433081603064</c:v>
                </c:pt>
                <c:pt idx="60858">
                  <c:v>194.89102673401482</c:v>
                </c:pt>
                <c:pt idx="60859">
                  <c:v>194.90772660556706</c:v>
                </c:pt>
                <c:pt idx="60860">
                  <c:v>194.92442647711931</c:v>
                </c:pt>
                <c:pt idx="60861">
                  <c:v>194.94112239510349</c:v>
                </c:pt>
                <c:pt idx="60862">
                  <c:v>194.95782226665574</c:v>
                </c:pt>
                <c:pt idx="60863">
                  <c:v>194.97452213820799</c:v>
                </c:pt>
                <c:pt idx="60864">
                  <c:v>194.99121805619217</c:v>
                </c:pt>
                <c:pt idx="60865">
                  <c:v>195.00791792774442</c:v>
                </c:pt>
                <c:pt idx="60866">
                  <c:v>195.02461779929666</c:v>
                </c:pt>
                <c:pt idx="60867">
                  <c:v>195.04131371728084</c:v>
                </c:pt>
                <c:pt idx="60868">
                  <c:v>195.12482493574632</c:v>
                </c:pt>
                <c:pt idx="60869">
                  <c:v>195.1415208537305</c:v>
                </c:pt>
                <c:pt idx="60870">
                  <c:v>195.15822072528275</c:v>
                </c:pt>
                <c:pt idx="60871">
                  <c:v>195.17492059683499</c:v>
                </c:pt>
                <c:pt idx="60872">
                  <c:v>195.19161651481917</c:v>
                </c:pt>
                <c:pt idx="60873">
                  <c:v>195.20831638637142</c:v>
                </c:pt>
                <c:pt idx="60874">
                  <c:v>195.22501625792367</c:v>
                </c:pt>
                <c:pt idx="60875">
                  <c:v>195.24171217590785</c:v>
                </c:pt>
                <c:pt idx="60876">
                  <c:v>195.2584120474601</c:v>
                </c:pt>
                <c:pt idx="60877">
                  <c:v>195.27512773328465</c:v>
                </c:pt>
                <c:pt idx="60878">
                  <c:v>195.47551037763935</c:v>
                </c:pt>
                <c:pt idx="60879">
                  <c:v>195.49222606346393</c:v>
                </c:pt>
                <c:pt idx="60880">
                  <c:v>195.50892198144808</c:v>
                </c:pt>
                <c:pt idx="60881">
                  <c:v>195.52562185300036</c:v>
                </c:pt>
                <c:pt idx="60882">
                  <c:v>195.54232172455261</c:v>
                </c:pt>
                <c:pt idx="60883">
                  <c:v>195.53100673676681</c:v>
                </c:pt>
                <c:pt idx="60884">
                  <c:v>195.54322674248928</c:v>
                </c:pt>
                <c:pt idx="60885">
                  <c:v>195.47957097854078</c:v>
                </c:pt>
                <c:pt idx="60886">
                  <c:v>195.41548050536355</c:v>
                </c:pt>
                <c:pt idx="60887">
                  <c:v>195.36292391797807</c:v>
                </c:pt>
                <c:pt idx="60888">
                  <c:v>195.29456956127802</c:v>
                </c:pt>
                <c:pt idx="60889">
                  <c:v>195.25813717949941</c:v>
                </c:pt>
                <c:pt idx="60890">
                  <c:v>195.24267599999999</c:v>
                </c:pt>
                <c:pt idx="60891">
                  <c:v>195.20013132618027</c:v>
                </c:pt>
                <c:pt idx="60892">
                  <c:v>195.15592207482993</c:v>
                </c:pt>
                <c:pt idx="60893">
                  <c:v>195.13156381561791</c:v>
                </c:pt>
                <c:pt idx="60894">
                  <c:v>195.10719978840703</c:v>
                </c:pt>
                <c:pt idx="60895">
                  <c:v>195.08283576119615</c:v>
                </c:pt>
                <c:pt idx="60896">
                  <c:v>195.05847750198413</c:v>
                </c:pt>
                <c:pt idx="60897">
                  <c:v>195.03411347477325</c:v>
                </c:pt>
                <c:pt idx="60898">
                  <c:v>195.00974944756234</c:v>
                </c:pt>
                <c:pt idx="60899">
                  <c:v>194.94131050572244</c:v>
                </c:pt>
                <c:pt idx="60900">
                  <c:v>194.88510674177397</c:v>
                </c:pt>
                <c:pt idx="60901">
                  <c:v>194.83148076533786</c:v>
                </c:pt>
                <c:pt idx="60902">
                  <c:v>194.77795450078094</c:v>
                </c:pt>
                <c:pt idx="60903">
                  <c:v>194.72441556128572</c:v>
                </c:pt>
                <c:pt idx="60904">
                  <c:v>194.67082592203718</c:v>
                </c:pt>
                <c:pt idx="60905">
                  <c:v>194.61729965748026</c:v>
                </c:pt>
                <c:pt idx="60906">
                  <c:v>194.56376071798502</c:v>
                </c:pt>
                <c:pt idx="60907">
                  <c:v>194.51022177848981</c:v>
                </c:pt>
                <c:pt idx="60908">
                  <c:v>194.45669551393289</c:v>
                </c:pt>
                <c:pt idx="60909">
                  <c:v>194.40315657443765</c:v>
                </c:pt>
                <c:pt idx="60910">
                  <c:v>194.34961763494243</c:v>
                </c:pt>
                <c:pt idx="60911">
                  <c:v>194.29609137038551</c:v>
                </c:pt>
                <c:pt idx="60912">
                  <c:v>194.24255243089027</c:v>
                </c:pt>
                <c:pt idx="60913">
                  <c:v>194.18901349139506</c:v>
                </c:pt>
                <c:pt idx="60914">
                  <c:v>194.13548722683814</c:v>
                </c:pt>
                <c:pt idx="60915">
                  <c:v>194.0819482873429</c:v>
                </c:pt>
                <c:pt idx="60916">
                  <c:v>194.02835864809435</c:v>
                </c:pt>
                <c:pt idx="60917">
                  <c:v>193.97481970859911</c:v>
                </c:pt>
                <c:pt idx="60918">
                  <c:v>193.92129344404222</c:v>
                </c:pt>
                <c:pt idx="60919">
                  <c:v>193.86775450454698</c:v>
                </c:pt>
                <c:pt idx="60920">
                  <c:v>193.81421556505177</c:v>
                </c:pt>
                <c:pt idx="60921">
                  <c:v>193.76068930049485</c:v>
                </c:pt>
                <c:pt idx="60922">
                  <c:v>193.70715036099961</c:v>
                </c:pt>
                <c:pt idx="60923">
                  <c:v>193.65361142150437</c:v>
                </c:pt>
                <c:pt idx="60924">
                  <c:v>193.60008515694747</c:v>
                </c:pt>
                <c:pt idx="60925">
                  <c:v>193.54654621745223</c:v>
                </c:pt>
                <c:pt idx="60926">
                  <c:v>193.49300727795702</c:v>
                </c:pt>
                <c:pt idx="60927">
                  <c:v>193.4394810134001</c:v>
                </c:pt>
                <c:pt idx="60928">
                  <c:v>193.38594207390486</c:v>
                </c:pt>
                <c:pt idx="60929">
                  <c:v>193.33235243465631</c:v>
                </c:pt>
                <c:pt idx="60930">
                  <c:v>193.27882617009942</c:v>
                </c:pt>
                <c:pt idx="60931">
                  <c:v>193.22528723060418</c:v>
                </c:pt>
                <c:pt idx="60932">
                  <c:v>193.17174829110894</c:v>
                </c:pt>
                <c:pt idx="60933">
                  <c:v>193.11822202655205</c:v>
                </c:pt>
                <c:pt idx="60934">
                  <c:v>193.06468308705681</c:v>
                </c:pt>
                <c:pt idx="60935">
                  <c:v>193.01114414756157</c:v>
                </c:pt>
                <c:pt idx="60936">
                  <c:v>192.95761788300467</c:v>
                </c:pt>
                <c:pt idx="60937">
                  <c:v>192.90407894350943</c:v>
                </c:pt>
                <c:pt idx="60938">
                  <c:v>192.85054000401419</c:v>
                </c:pt>
                <c:pt idx="60939">
                  <c:v>192.7970137394573</c:v>
                </c:pt>
                <c:pt idx="60940">
                  <c:v>192.74347479996206</c:v>
                </c:pt>
                <c:pt idx="60941">
                  <c:v>192.68988516071352</c:v>
                </c:pt>
                <c:pt idx="60942">
                  <c:v>192.63634622121828</c:v>
                </c:pt>
                <c:pt idx="60943">
                  <c:v>192.58281995666138</c:v>
                </c:pt>
                <c:pt idx="60944">
                  <c:v>192.52928101716614</c:v>
                </c:pt>
                <c:pt idx="60945">
                  <c:v>192.4757420776709</c:v>
                </c:pt>
                <c:pt idx="60946">
                  <c:v>192.42221581311401</c:v>
                </c:pt>
                <c:pt idx="60947">
                  <c:v>192.36867687361877</c:v>
                </c:pt>
                <c:pt idx="60948">
                  <c:v>192.31513793412353</c:v>
                </c:pt>
                <c:pt idx="60949">
                  <c:v>192.27104313873659</c:v>
                </c:pt>
                <c:pt idx="60950">
                  <c:v>192.26280514878397</c:v>
                </c:pt>
                <c:pt idx="60951">
                  <c:v>192.2224103608541</c:v>
                </c:pt>
                <c:pt idx="60952">
                  <c:v>192.1590035088968</c:v>
                </c:pt>
                <c:pt idx="60953">
                  <c:v>192.1835931814301</c:v>
                </c:pt>
                <c:pt idx="60954">
                  <c:v>192.14752892206405</c:v>
                </c:pt>
                <c:pt idx="60955">
                  <c:v>192.16268881708186</c:v>
                </c:pt>
                <c:pt idx="60956">
                  <c:v>192.16222743329777</c:v>
                </c:pt>
                <c:pt idx="60957">
                  <c:v>192.12482996797152</c:v>
                </c:pt>
                <c:pt idx="60958">
                  <c:v>192.08624271032028</c:v>
                </c:pt>
                <c:pt idx="60959">
                  <c:v>192.02419939344352</c:v>
                </c:pt>
                <c:pt idx="60960">
                  <c:v>191.99935655141698</c:v>
                </c:pt>
                <c:pt idx="60961">
                  <c:v>191.97451959074507</c:v>
                </c:pt>
                <c:pt idx="60962">
                  <c:v>191.9496767487185</c:v>
                </c:pt>
                <c:pt idx="60963">
                  <c:v>191.92483390669196</c:v>
                </c:pt>
                <c:pt idx="60964">
                  <c:v>191.89999694602005</c:v>
                </c:pt>
                <c:pt idx="60965">
                  <c:v>191.87515410399351</c:v>
                </c:pt>
                <c:pt idx="60966">
                  <c:v>191.85028773654835</c:v>
                </c:pt>
                <c:pt idx="60967">
                  <c:v>191.82544489452181</c:v>
                </c:pt>
                <c:pt idx="60968">
                  <c:v>191.8006079338499</c:v>
                </c:pt>
                <c:pt idx="60969">
                  <c:v>191.77576509182336</c:v>
                </c:pt>
                <c:pt idx="60970">
                  <c:v>191.75092224979682</c:v>
                </c:pt>
                <c:pt idx="60971">
                  <c:v>191.72608528912491</c:v>
                </c:pt>
                <c:pt idx="60972">
                  <c:v>191.70124244709834</c:v>
                </c:pt>
                <c:pt idx="60973">
                  <c:v>191.67639960507179</c:v>
                </c:pt>
                <c:pt idx="60974">
                  <c:v>191.65156264439989</c:v>
                </c:pt>
                <c:pt idx="60975">
                  <c:v>191.62671980237334</c:v>
                </c:pt>
                <c:pt idx="60976">
                  <c:v>191.6018769603468</c:v>
                </c:pt>
                <c:pt idx="60977">
                  <c:v>191.57703999967489</c:v>
                </c:pt>
                <c:pt idx="60978">
                  <c:v>191.55219715764832</c:v>
                </c:pt>
                <c:pt idx="60979">
                  <c:v>191.52733079020319</c:v>
                </c:pt>
                <c:pt idx="60980">
                  <c:v>191.50249382953129</c:v>
                </c:pt>
                <c:pt idx="60981">
                  <c:v>191.47765098750475</c:v>
                </c:pt>
                <c:pt idx="60982">
                  <c:v>191.4528081454782</c:v>
                </c:pt>
                <c:pt idx="60983">
                  <c:v>191.4279711848063</c:v>
                </c:pt>
                <c:pt idx="60984">
                  <c:v>191.40312834277972</c:v>
                </c:pt>
                <c:pt idx="60985">
                  <c:v>191.37828550075318</c:v>
                </c:pt>
                <c:pt idx="60986">
                  <c:v>191.35344854008127</c:v>
                </c:pt>
                <c:pt idx="60987">
                  <c:v>191.32860569805473</c:v>
                </c:pt>
                <c:pt idx="60988">
                  <c:v>191.30376285602819</c:v>
                </c:pt>
                <c:pt idx="60989">
                  <c:v>191.27892589535628</c:v>
                </c:pt>
                <c:pt idx="60990">
                  <c:v>191.25408305332971</c:v>
                </c:pt>
                <c:pt idx="60991">
                  <c:v>191.22921668588458</c:v>
                </c:pt>
                <c:pt idx="60992">
                  <c:v>191.20437384385804</c:v>
                </c:pt>
                <c:pt idx="60993">
                  <c:v>191.17953688318613</c:v>
                </c:pt>
                <c:pt idx="60994">
                  <c:v>191.15469404115959</c:v>
                </c:pt>
                <c:pt idx="60995">
                  <c:v>191.12985119913301</c:v>
                </c:pt>
                <c:pt idx="60996">
                  <c:v>191.10501423846111</c:v>
                </c:pt>
                <c:pt idx="60997">
                  <c:v>191.08017139643457</c:v>
                </c:pt>
                <c:pt idx="60998">
                  <c:v>191.05532855440802</c:v>
                </c:pt>
                <c:pt idx="60999">
                  <c:v>191.03049159373612</c:v>
                </c:pt>
                <c:pt idx="61000">
                  <c:v>191.00564875170957</c:v>
                </c:pt>
                <c:pt idx="61001">
                  <c:v>190.980805909683</c:v>
                </c:pt>
                <c:pt idx="61002">
                  <c:v>190.95596894901109</c:v>
                </c:pt>
                <c:pt idx="61003">
                  <c:v>190.97307380209824</c:v>
                </c:pt>
                <c:pt idx="61004">
                  <c:v>191.04496754935622</c:v>
                </c:pt>
                <c:pt idx="61005">
                  <c:v>191.027752293753</c:v>
                </c:pt>
                <c:pt idx="61006">
                  <c:v>191.10005200000001</c:v>
                </c:pt>
                <c:pt idx="61007">
                  <c:v>191.10041429756797</c:v>
                </c:pt>
                <c:pt idx="61008">
                  <c:v>191.13745465268178</c:v>
                </c:pt>
                <c:pt idx="61009">
                  <c:v>191.20815650262278</c:v>
                </c:pt>
                <c:pt idx="61010">
                  <c:v>191.19329477205534</c:v>
                </c:pt>
                <c:pt idx="61011">
                  <c:v>191.280945</c:v>
                </c:pt>
                <c:pt idx="61012">
                  <c:v>191.280945</c:v>
                </c:pt>
                <c:pt idx="61013">
                  <c:v>191.280945</c:v>
                </c:pt>
                <c:pt idx="61014">
                  <c:v>191.280945</c:v>
                </c:pt>
                <c:pt idx="61015">
                  <c:v>191.280945</c:v>
                </c:pt>
                <c:pt idx="61016">
                  <c:v>191.280945</c:v>
                </c:pt>
                <c:pt idx="61017">
                  <c:v>191.28445428326179</c:v>
                </c:pt>
                <c:pt idx="61018">
                  <c:v>191.29539255947557</c:v>
                </c:pt>
                <c:pt idx="61019">
                  <c:v>191.2959923018598</c:v>
                </c:pt>
                <c:pt idx="61020">
                  <c:v>191.37276763853123</c:v>
                </c:pt>
                <c:pt idx="61021">
                  <c:v>191.44375600000001</c:v>
                </c:pt>
                <c:pt idx="61022">
                  <c:v>191.46031840343349</c:v>
                </c:pt>
                <c:pt idx="61023">
                  <c:v>191.50330484549355</c:v>
                </c:pt>
                <c:pt idx="61024">
                  <c:v>191.47503320023836</c:v>
                </c:pt>
                <c:pt idx="61025">
                  <c:v>191.52063509251312</c:v>
                </c:pt>
                <c:pt idx="61026">
                  <c:v>191.52756789077037</c:v>
                </c:pt>
                <c:pt idx="61027">
                  <c:v>191.50154782836157</c:v>
                </c:pt>
                <c:pt idx="61028">
                  <c:v>191.47552160444138</c:v>
                </c:pt>
                <c:pt idx="61029">
                  <c:v>191.44947073447585</c:v>
                </c:pt>
                <c:pt idx="61030">
                  <c:v>191.42345067206702</c:v>
                </c:pt>
                <c:pt idx="61031">
                  <c:v>191.39742444814686</c:v>
                </c:pt>
                <c:pt idx="61032">
                  <c:v>191.37139822422671</c:v>
                </c:pt>
                <c:pt idx="61033">
                  <c:v>191.34537816181788</c:v>
                </c:pt>
                <c:pt idx="61034">
                  <c:v>191.31935193789772</c:v>
                </c:pt>
                <c:pt idx="61035">
                  <c:v>191.29332571397757</c:v>
                </c:pt>
                <c:pt idx="61036">
                  <c:v>191.26730565156873</c:v>
                </c:pt>
                <c:pt idx="61037">
                  <c:v>191.24127942764858</c:v>
                </c:pt>
                <c:pt idx="61038">
                  <c:v>191.21525320372839</c:v>
                </c:pt>
                <c:pt idx="61039">
                  <c:v>191.18923314131959</c:v>
                </c:pt>
                <c:pt idx="61040">
                  <c:v>191.16320691739944</c:v>
                </c:pt>
                <c:pt idx="61041">
                  <c:v>191.13715604743388</c:v>
                </c:pt>
                <c:pt idx="61042">
                  <c:v>191.11112982351372</c:v>
                </c:pt>
                <c:pt idx="61043">
                  <c:v>191.08510976110489</c:v>
                </c:pt>
                <c:pt idx="61044">
                  <c:v>191.05908353718473</c:v>
                </c:pt>
                <c:pt idx="61045">
                  <c:v>191.03305731326458</c:v>
                </c:pt>
                <c:pt idx="61046">
                  <c:v>191.00703725085575</c:v>
                </c:pt>
                <c:pt idx="61047">
                  <c:v>190.98101102693559</c:v>
                </c:pt>
                <c:pt idx="61048">
                  <c:v>190.95498480301544</c:v>
                </c:pt>
                <c:pt idx="61049">
                  <c:v>190.9289647406066</c:v>
                </c:pt>
                <c:pt idx="61050">
                  <c:v>190.90293851668645</c:v>
                </c:pt>
                <c:pt idx="61051">
                  <c:v>190.87691229276626</c:v>
                </c:pt>
                <c:pt idx="61052">
                  <c:v>190.85089223035746</c:v>
                </c:pt>
                <c:pt idx="61053">
                  <c:v>190.8248413603919</c:v>
                </c:pt>
                <c:pt idx="61054">
                  <c:v>190.79881513647175</c:v>
                </c:pt>
                <c:pt idx="61055">
                  <c:v>190.77279507406294</c:v>
                </c:pt>
                <c:pt idx="61056">
                  <c:v>190.74676885014276</c:v>
                </c:pt>
                <c:pt idx="61057">
                  <c:v>190.7207426262226</c:v>
                </c:pt>
                <c:pt idx="61058">
                  <c:v>190.69472256381377</c:v>
                </c:pt>
                <c:pt idx="61059">
                  <c:v>190.66869633989361</c:v>
                </c:pt>
                <c:pt idx="61060">
                  <c:v>190.64267011597346</c:v>
                </c:pt>
                <c:pt idx="61061">
                  <c:v>190.61665005356463</c:v>
                </c:pt>
                <c:pt idx="61062">
                  <c:v>190.59062382964447</c:v>
                </c:pt>
                <c:pt idx="61063">
                  <c:v>190.56459760572432</c:v>
                </c:pt>
                <c:pt idx="61064">
                  <c:v>190.53857754331548</c:v>
                </c:pt>
                <c:pt idx="61065">
                  <c:v>190.51255131939533</c:v>
                </c:pt>
                <c:pt idx="61066">
                  <c:v>190.48650044942977</c:v>
                </c:pt>
                <c:pt idx="61067">
                  <c:v>190.46047422550961</c:v>
                </c:pt>
                <c:pt idx="61068">
                  <c:v>190.41868581330473</c:v>
                </c:pt>
                <c:pt idx="61069">
                  <c:v>190.36402881235099</c:v>
                </c:pt>
                <c:pt idx="61070">
                  <c:v>190.30938090893923</c:v>
                </c:pt>
                <c:pt idx="61071">
                  <c:v>190.2339009048641</c:v>
                </c:pt>
                <c:pt idx="61072">
                  <c:v>190.18498463376253</c:v>
                </c:pt>
                <c:pt idx="61073">
                  <c:v>190.0920644648391</c:v>
                </c:pt>
                <c:pt idx="61074">
                  <c:v>190.03272999999999</c:v>
                </c:pt>
                <c:pt idx="61075">
                  <c:v>189.92346915975202</c:v>
                </c:pt>
                <c:pt idx="61076">
                  <c:v>189.82971261111112</c:v>
                </c:pt>
                <c:pt idx="61077">
                  <c:v>189.78235622894331</c:v>
                </c:pt>
                <c:pt idx="61078">
                  <c:v>189.72805975208078</c:v>
                </c:pt>
                <c:pt idx="61079">
                  <c:v>189.67381464369214</c:v>
                </c:pt>
                <c:pt idx="61080">
                  <c:v>189.61958237742192</c:v>
                </c:pt>
                <c:pt idx="61081">
                  <c:v>189.56533726903325</c:v>
                </c:pt>
                <c:pt idx="61082">
                  <c:v>189.51109216064461</c:v>
                </c:pt>
                <c:pt idx="61083">
                  <c:v>189.45685989437439</c:v>
                </c:pt>
                <c:pt idx="61084">
                  <c:v>189.40261478598572</c:v>
                </c:pt>
                <c:pt idx="61085">
                  <c:v>189.34836967759708</c:v>
                </c:pt>
                <c:pt idx="61086">
                  <c:v>189.29413741132686</c:v>
                </c:pt>
                <c:pt idx="61087">
                  <c:v>189.23989230293819</c:v>
                </c:pt>
                <c:pt idx="61088">
                  <c:v>189.18564719454955</c:v>
                </c:pt>
                <c:pt idx="61089">
                  <c:v>189.13141492827933</c:v>
                </c:pt>
                <c:pt idx="61090">
                  <c:v>189.07716981989066</c:v>
                </c:pt>
                <c:pt idx="61091">
                  <c:v>189.02287334302815</c:v>
                </c:pt>
                <c:pt idx="61092">
                  <c:v>188.96862823463948</c:v>
                </c:pt>
                <c:pt idx="61093">
                  <c:v>188.91439596836929</c:v>
                </c:pt>
                <c:pt idx="61094">
                  <c:v>188.86015085998062</c:v>
                </c:pt>
                <c:pt idx="61095">
                  <c:v>188.80590575159195</c:v>
                </c:pt>
                <c:pt idx="61096">
                  <c:v>188.75167348532176</c:v>
                </c:pt>
                <c:pt idx="61097">
                  <c:v>188.69742837693309</c:v>
                </c:pt>
                <c:pt idx="61098">
                  <c:v>188.64318326854442</c:v>
                </c:pt>
                <c:pt idx="61099">
                  <c:v>188.58895100227423</c:v>
                </c:pt>
                <c:pt idx="61100">
                  <c:v>188.53470589388556</c:v>
                </c:pt>
                <c:pt idx="61101">
                  <c:v>188.48046078549689</c:v>
                </c:pt>
                <c:pt idx="61102">
                  <c:v>188.4262285192267</c:v>
                </c:pt>
                <c:pt idx="61103">
                  <c:v>188.37193204236416</c:v>
                </c:pt>
                <c:pt idx="61104">
                  <c:v>188.31768693397549</c:v>
                </c:pt>
                <c:pt idx="61105">
                  <c:v>188.2634546677053</c:v>
                </c:pt>
                <c:pt idx="61106">
                  <c:v>188.20920955931663</c:v>
                </c:pt>
                <c:pt idx="61107">
                  <c:v>188.15496445092796</c:v>
                </c:pt>
                <c:pt idx="61108">
                  <c:v>188.10073218465777</c:v>
                </c:pt>
                <c:pt idx="61109">
                  <c:v>188.0464870762691</c:v>
                </c:pt>
                <c:pt idx="61110">
                  <c:v>187.99224196788043</c:v>
                </c:pt>
                <c:pt idx="61111">
                  <c:v>187.93800970161024</c:v>
                </c:pt>
                <c:pt idx="61112">
                  <c:v>187.88376459322157</c:v>
                </c:pt>
                <c:pt idx="61113">
                  <c:v>187.8295194848329</c:v>
                </c:pt>
                <c:pt idx="61114">
                  <c:v>187.77528721856271</c:v>
                </c:pt>
                <c:pt idx="61115">
                  <c:v>187.72104211017404</c:v>
                </c:pt>
                <c:pt idx="61116">
                  <c:v>187.66674563331151</c:v>
                </c:pt>
                <c:pt idx="61117">
                  <c:v>187.61250052492286</c:v>
                </c:pt>
                <c:pt idx="61118">
                  <c:v>187.55826825865265</c:v>
                </c:pt>
                <c:pt idx="61119">
                  <c:v>187.50402315026398</c:v>
                </c:pt>
                <c:pt idx="61120">
                  <c:v>187.44977804187533</c:v>
                </c:pt>
                <c:pt idx="61121">
                  <c:v>187.39554577560511</c:v>
                </c:pt>
                <c:pt idx="61122">
                  <c:v>187.34130066721644</c:v>
                </c:pt>
                <c:pt idx="61123">
                  <c:v>187.28705555882777</c:v>
                </c:pt>
                <c:pt idx="61124">
                  <c:v>187.23282329255758</c:v>
                </c:pt>
                <c:pt idx="61125">
                  <c:v>187.17857818416891</c:v>
                </c:pt>
                <c:pt idx="61126">
                  <c:v>187.12433307578024</c:v>
                </c:pt>
                <c:pt idx="61127">
                  <c:v>187.07010080951005</c:v>
                </c:pt>
                <c:pt idx="61128">
                  <c:v>187.01580433264755</c:v>
                </c:pt>
                <c:pt idx="61129">
                  <c:v>186.96155922425888</c:v>
                </c:pt>
                <c:pt idx="61130">
                  <c:v>186.90732695798866</c:v>
                </c:pt>
                <c:pt idx="61131">
                  <c:v>186.85308184960002</c:v>
                </c:pt>
                <c:pt idx="61132">
                  <c:v>186.79883674121135</c:v>
                </c:pt>
                <c:pt idx="61133">
                  <c:v>186.74424513706794</c:v>
                </c:pt>
                <c:pt idx="61134">
                  <c:v>186.65577394492132</c:v>
                </c:pt>
                <c:pt idx="61135">
                  <c:v>186.51354264377682</c:v>
                </c:pt>
                <c:pt idx="61136">
                  <c:v>186.43650840405243</c:v>
                </c:pt>
                <c:pt idx="61137">
                  <c:v>186.38928834969326</c:v>
                </c:pt>
                <c:pt idx="61138">
                  <c:v>186.27757006134968</c:v>
                </c:pt>
                <c:pt idx="61139">
                  <c:v>186.23651298283261</c:v>
                </c:pt>
                <c:pt idx="61140">
                  <c:v>186.16311109392134</c:v>
                </c:pt>
                <c:pt idx="61141">
                  <c:v>186.10799306437769</c:v>
                </c:pt>
                <c:pt idx="61142">
                  <c:v>186.08336596033513</c:v>
                </c:pt>
                <c:pt idx="61143">
                  <c:v>186.0591991149843</c:v>
                </c:pt>
                <c:pt idx="61144">
                  <c:v>186.03502654696109</c:v>
                </c:pt>
                <c:pt idx="61145">
                  <c:v>186.01085397893792</c:v>
                </c:pt>
                <c:pt idx="61146">
                  <c:v>185.98668713358708</c:v>
                </c:pt>
                <c:pt idx="61147">
                  <c:v>185.96251456556391</c:v>
                </c:pt>
                <c:pt idx="61148">
                  <c:v>185.93834199754073</c:v>
                </c:pt>
                <c:pt idx="61149">
                  <c:v>185.9141751521899</c:v>
                </c:pt>
                <c:pt idx="61150">
                  <c:v>185.89000258416669</c:v>
                </c:pt>
                <c:pt idx="61151">
                  <c:v>185.86583001614352</c:v>
                </c:pt>
                <c:pt idx="61152">
                  <c:v>185.84166317079269</c:v>
                </c:pt>
                <c:pt idx="61153">
                  <c:v>185.81746771208009</c:v>
                </c:pt>
                <c:pt idx="61154">
                  <c:v>185.79329514405691</c:v>
                </c:pt>
                <c:pt idx="61155">
                  <c:v>185.76912829870608</c:v>
                </c:pt>
                <c:pt idx="61156">
                  <c:v>185.74495573068288</c:v>
                </c:pt>
                <c:pt idx="61157">
                  <c:v>185.7207831626597</c:v>
                </c:pt>
                <c:pt idx="61158">
                  <c:v>185.69661631730887</c:v>
                </c:pt>
                <c:pt idx="61159">
                  <c:v>185.67244374928569</c:v>
                </c:pt>
                <c:pt idx="61160">
                  <c:v>185.64827118126252</c:v>
                </c:pt>
                <c:pt idx="61161">
                  <c:v>185.62410433591168</c:v>
                </c:pt>
                <c:pt idx="61162">
                  <c:v>185.59993176788848</c:v>
                </c:pt>
                <c:pt idx="61163">
                  <c:v>185.5757591998653</c:v>
                </c:pt>
                <c:pt idx="61164">
                  <c:v>185.55159235451447</c:v>
                </c:pt>
                <c:pt idx="61165">
                  <c:v>185.52741978649129</c:v>
                </c:pt>
                <c:pt idx="61166">
                  <c:v>185.5032243277787</c:v>
                </c:pt>
                <c:pt idx="61167">
                  <c:v>185.47905175975549</c:v>
                </c:pt>
                <c:pt idx="61168">
                  <c:v>185.45488491440466</c:v>
                </c:pt>
                <c:pt idx="61169">
                  <c:v>185.43071234638148</c:v>
                </c:pt>
                <c:pt idx="61170">
                  <c:v>185.40653977835831</c:v>
                </c:pt>
                <c:pt idx="61171">
                  <c:v>185.38237293300747</c:v>
                </c:pt>
                <c:pt idx="61172">
                  <c:v>185.3582003649843</c:v>
                </c:pt>
                <c:pt idx="61173">
                  <c:v>185.3340277969611</c:v>
                </c:pt>
                <c:pt idx="61174">
                  <c:v>185.30986095161026</c:v>
                </c:pt>
                <c:pt idx="61175">
                  <c:v>185.28568838358709</c:v>
                </c:pt>
                <c:pt idx="61176">
                  <c:v>185.26151581556391</c:v>
                </c:pt>
                <c:pt idx="61177">
                  <c:v>185.23734897021308</c:v>
                </c:pt>
                <c:pt idx="61178">
                  <c:v>185.21315351150048</c:v>
                </c:pt>
                <c:pt idx="61179">
                  <c:v>185.18898094347728</c:v>
                </c:pt>
                <c:pt idx="61180">
                  <c:v>185.16481409812644</c:v>
                </c:pt>
                <c:pt idx="61181">
                  <c:v>185.14064153010327</c:v>
                </c:pt>
                <c:pt idx="61182">
                  <c:v>185.11646896208009</c:v>
                </c:pt>
                <c:pt idx="61183">
                  <c:v>185.09230211672926</c:v>
                </c:pt>
                <c:pt idx="61184">
                  <c:v>185.06812954870608</c:v>
                </c:pt>
                <c:pt idx="61185">
                  <c:v>185.04395698068288</c:v>
                </c:pt>
                <c:pt idx="61186">
                  <c:v>185.01979013533204</c:v>
                </c:pt>
                <c:pt idx="61187">
                  <c:v>184.99561756730887</c:v>
                </c:pt>
                <c:pt idx="61188">
                  <c:v>184.95362430138292</c:v>
                </c:pt>
                <c:pt idx="61189">
                  <c:v>184.93132</c:v>
                </c:pt>
                <c:pt idx="61190">
                  <c:v>184.85496036051501</c:v>
                </c:pt>
                <c:pt idx="61191">
                  <c:v>184.804688</c:v>
                </c:pt>
                <c:pt idx="61192">
                  <c:v>184.77114403433478</c:v>
                </c:pt>
                <c:pt idx="61193">
                  <c:v>184.68258346971865</c:v>
                </c:pt>
                <c:pt idx="61194">
                  <c:v>184.61900346269368</c:v>
                </c:pt>
                <c:pt idx="61195">
                  <c:v>184.54789138483548</c:v>
                </c:pt>
                <c:pt idx="61196">
                  <c:v>184.46850632188841</c:v>
                </c:pt>
                <c:pt idx="61197">
                  <c:v>184.41860074344137</c:v>
                </c:pt>
                <c:pt idx="61198">
                  <c:v>184.38114878151967</c:v>
                </c:pt>
                <c:pt idx="61199">
                  <c:v>184.34370568606624</c:v>
                </c:pt>
                <c:pt idx="61200">
                  <c:v>184.30625372414454</c:v>
                </c:pt>
                <c:pt idx="61201">
                  <c:v>184.26880176222284</c:v>
                </c:pt>
                <c:pt idx="61202">
                  <c:v>184.23135866676941</c:v>
                </c:pt>
                <c:pt idx="61203">
                  <c:v>184.19387123897465</c:v>
                </c:pt>
                <c:pt idx="61204">
                  <c:v>184.15641927705298</c:v>
                </c:pt>
                <c:pt idx="61205">
                  <c:v>184.11897618159952</c:v>
                </c:pt>
                <c:pt idx="61206">
                  <c:v>184.08152421967782</c:v>
                </c:pt>
                <c:pt idx="61207">
                  <c:v>184.04407225775611</c:v>
                </c:pt>
                <c:pt idx="61208">
                  <c:v>184.00662916230269</c:v>
                </c:pt>
                <c:pt idx="61209">
                  <c:v>183.96917720038098</c:v>
                </c:pt>
                <c:pt idx="61210">
                  <c:v>183.93172523845928</c:v>
                </c:pt>
                <c:pt idx="61211">
                  <c:v>183.89428214300582</c:v>
                </c:pt>
                <c:pt idx="61212">
                  <c:v>183.85683018108412</c:v>
                </c:pt>
                <c:pt idx="61213">
                  <c:v>183.81937821916245</c:v>
                </c:pt>
                <c:pt idx="61214">
                  <c:v>183.78193512370899</c:v>
                </c:pt>
                <c:pt idx="61215">
                  <c:v>183.74448316178729</c:v>
                </c:pt>
                <c:pt idx="61216">
                  <c:v>183.70699573399256</c:v>
                </c:pt>
                <c:pt idx="61217">
                  <c:v>183.66954377207085</c:v>
                </c:pt>
                <c:pt idx="61218">
                  <c:v>183.6321006766174</c:v>
                </c:pt>
                <c:pt idx="61219">
                  <c:v>183.59464871469572</c:v>
                </c:pt>
                <c:pt idx="61220">
                  <c:v>183.55719675277402</c:v>
                </c:pt>
                <c:pt idx="61221">
                  <c:v>183.51975365732056</c:v>
                </c:pt>
                <c:pt idx="61222">
                  <c:v>183.48230169539886</c:v>
                </c:pt>
                <c:pt idx="61223">
                  <c:v>183.44484973347716</c:v>
                </c:pt>
                <c:pt idx="61224">
                  <c:v>183.40740663802373</c:v>
                </c:pt>
                <c:pt idx="61225">
                  <c:v>183.36995467610203</c:v>
                </c:pt>
                <c:pt idx="61226">
                  <c:v>183.33250271418032</c:v>
                </c:pt>
                <c:pt idx="61227">
                  <c:v>183.29505961872687</c:v>
                </c:pt>
                <c:pt idx="61228">
                  <c:v>183.25757219093214</c:v>
                </c:pt>
                <c:pt idx="61229">
                  <c:v>183.22012022901043</c:v>
                </c:pt>
                <c:pt idx="61230">
                  <c:v>183.18267713355701</c:v>
                </c:pt>
                <c:pt idx="61231">
                  <c:v>183.1452251716353</c:v>
                </c:pt>
                <c:pt idx="61232">
                  <c:v>183.1077732097136</c:v>
                </c:pt>
                <c:pt idx="61233">
                  <c:v>183.07033011426017</c:v>
                </c:pt>
                <c:pt idx="61234">
                  <c:v>183.03287815233847</c:v>
                </c:pt>
                <c:pt idx="61235">
                  <c:v>182.99542619041677</c:v>
                </c:pt>
                <c:pt idx="61236">
                  <c:v>182.95798309496331</c:v>
                </c:pt>
                <c:pt idx="61237">
                  <c:v>182.92053113304161</c:v>
                </c:pt>
                <c:pt idx="61238">
                  <c:v>182.8830791711199</c:v>
                </c:pt>
                <c:pt idx="61239">
                  <c:v>182.84563607566648</c:v>
                </c:pt>
                <c:pt idx="61240">
                  <c:v>182.80818411374477</c:v>
                </c:pt>
                <c:pt idx="61241">
                  <c:v>182.77069668595004</c:v>
                </c:pt>
                <c:pt idx="61242">
                  <c:v>182.73324472402834</c:v>
                </c:pt>
                <c:pt idx="61243">
                  <c:v>182.69580162857488</c:v>
                </c:pt>
                <c:pt idx="61244">
                  <c:v>182.7026358557807</c:v>
                </c:pt>
                <c:pt idx="61245">
                  <c:v>182.72084851716738</c:v>
                </c:pt>
                <c:pt idx="61246">
                  <c:v>182.91781766856329</c:v>
                </c:pt>
                <c:pt idx="61247">
                  <c:v>182.91986096842103</c:v>
                </c:pt>
                <c:pt idx="61248">
                  <c:v>182.85056088648651</c:v>
                </c:pt>
                <c:pt idx="61249">
                  <c:v>182.92270753850525</c:v>
                </c:pt>
                <c:pt idx="61250">
                  <c:v>182.92107444558823</c:v>
                </c:pt>
                <c:pt idx="61251">
                  <c:v>182.90114249999999</c:v>
                </c:pt>
                <c:pt idx="61252">
                  <c:v>182.96552377777778</c:v>
                </c:pt>
                <c:pt idx="61253">
                  <c:v>182.92184665498331</c:v>
                </c:pt>
                <c:pt idx="61254">
                  <c:v>182.86767139327438</c:v>
                </c:pt>
                <c:pt idx="61255">
                  <c:v>182.82743161563582</c:v>
                </c:pt>
                <c:pt idx="61256">
                  <c:v>182.78718230927893</c:v>
                </c:pt>
                <c:pt idx="61257">
                  <c:v>182.74693300292202</c:v>
                </c:pt>
                <c:pt idx="61258">
                  <c:v>182.70669322528346</c:v>
                </c:pt>
                <c:pt idx="61259">
                  <c:v>182.66644391892657</c:v>
                </c:pt>
                <c:pt idx="61260">
                  <c:v>182.62619461256966</c:v>
                </c:pt>
                <c:pt idx="61261">
                  <c:v>182.5859548349311</c:v>
                </c:pt>
                <c:pt idx="61262">
                  <c:v>182.54570552857419</c:v>
                </c:pt>
                <c:pt idx="61263">
                  <c:v>182.5054562222173</c:v>
                </c:pt>
                <c:pt idx="61264">
                  <c:v>182.46521644457874</c:v>
                </c:pt>
                <c:pt idx="61265">
                  <c:v>182.42496713822183</c:v>
                </c:pt>
                <c:pt idx="61266">
                  <c:v>182.38467971699149</c:v>
                </c:pt>
                <c:pt idx="61267">
                  <c:v>182.34443041063457</c:v>
                </c:pt>
                <c:pt idx="61268">
                  <c:v>182.30419063299604</c:v>
                </c:pt>
                <c:pt idx="61269">
                  <c:v>182.26394132663913</c:v>
                </c:pt>
                <c:pt idx="61270">
                  <c:v>182.22369202028221</c:v>
                </c:pt>
                <c:pt idx="61271">
                  <c:v>182.18345224264368</c:v>
                </c:pt>
                <c:pt idx="61272">
                  <c:v>182.14320293628677</c:v>
                </c:pt>
                <c:pt idx="61273">
                  <c:v>182.10295362992986</c:v>
                </c:pt>
                <c:pt idx="61274">
                  <c:v>182.06271385229132</c:v>
                </c:pt>
                <c:pt idx="61275">
                  <c:v>182.02246454593441</c:v>
                </c:pt>
                <c:pt idx="61276">
                  <c:v>181.98222476829588</c:v>
                </c:pt>
                <c:pt idx="61277">
                  <c:v>181.94197546193897</c:v>
                </c:pt>
                <c:pt idx="61278">
                  <c:v>181.90168804070862</c:v>
                </c:pt>
                <c:pt idx="61279">
                  <c:v>181.86143873435171</c:v>
                </c:pt>
                <c:pt idx="61280">
                  <c:v>181.82119895671315</c:v>
                </c:pt>
                <c:pt idx="61281">
                  <c:v>181.78094965035626</c:v>
                </c:pt>
                <c:pt idx="61282">
                  <c:v>181.74070034399935</c:v>
                </c:pt>
                <c:pt idx="61283">
                  <c:v>181.70046056636079</c:v>
                </c:pt>
                <c:pt idx="61284">
                  <c:v>181.66021126000388</c:v>
                </c:pt>
                <c:pt idx="61285">
                  <c:v>181.61996195364699</c:v>
                </c:pt>
                <c:pt idx="61286">
                  <c:v>181.57972217600843</c:v>
                </c:pt>
                <c:pt idx="61287">
                  <c:v>181.53947286965152</c:v>
                </c:pt>
                <c:pt idx="61288">
                  <c:v>181.49922356329463</c:v>
                </c:pt>
                <c:pt idx="61289">
                  <c:v>181.45898378565607</c:v>
                </c:pt>
                <c:pt idx="61290">
                  <c:v>181.41873447929916</c:v>
                </c:pt>
                <c:pt idx="61291">
                  <c:v>181.37844705806882</c:v>
                </c:pt>
                <c:pt idx="61292">
                  <c:v>181.3381977517119</c:v>
                </c:pt>
                <c:pt idx="61293">
                  <c:v>181.29795797407337</c:v>
                </c:pt>
                <c:pt idx="61294">
                  <c:v>181.25770866771646</c:v>
                </c:pt>
                <c:pt idx="61295">
                  <c:v>181.21745936135954</c:v>
                </c:pt>
                <c:pt idx="61296">
                  <c:v>181.17721958372101</c:v>
                </c:pt>
                <c:pt idx="61297">
                  <c:v>181.12604708073351</c:v>
                </c:pt>
                <c:pt idx="61298">
                  <c:v>181.07189686778042</c:v>
                </c:pt>
                <c:pt idx="61299">
                  <c:v>181.06002799999999</c:v>
                </c:pt>
                <c:pt idx="61300">
                  <c:v>181.02755512181167</c:v>
                </c:pt>
                <c:pt idx="61301">
                  <c:v>181.01782722154607</c:v>
                </c:pt>
                <c:pt idx="61302">
                  <c:v>181.01930631628289</c:v>
                </c:pt>
                <c:pt idx="61303">
                  <c:v>181.02078681167765</c:v>
                </c:pt>
                <c:pt idx="61304">
                  <c:v>181.02226590641448</c:v>
                </c:pt>
                <c:pt idx="61305">
                  <c:v>181.02374465098686</c:v>
                </c:pt>
                <c:pt idx="61306">
                  <c:v>181.09156711871276</c:v>
                </c:pt>
                <c:pt idx="61307">
                  <c:v>180.99384190581782</c:v>
                </c:pt>
                <c:pt idx="61308">
                  <c:v>181.03922761659513</c:v>
                </c:pt>
                <c:pt idx="61309">
                  <c:v>181.07656399904647</c:v>
                </c:pt>
                <c:pt idx="61310">
                  <c:v>181.11300141797807</c:v>
                </c:pt>
                <c:pt idx="61311">
                  <c:v>181.16698562136386</c:v>
                </c:pt>
                <c:pt idx="61312">
                  <c:v>181.27469383837902</c:v>
                </c:pt>
                <c:pt idx="61313">
                  <c:v>181.29493993133048</c:v>
                </c:pt>
                <c:pt idx="61314">
                  <c:v>181.33109671149262</c:v>
                </c:pt>
                <c:pt idx="61315">
                  <c:v>181.35165182794844</c:v>
                </c:pt>
                <c:pt idx="61316">
                  <c:v>181.37209741471838</c:v>
                </c:pt>
                <c:pt idx="61317">
                  <c:v>181.39251882269602</c:v>
                </c:pt>
                <c:pt idx="61318">
                  <c:v>181.41294506643212</c:v>
                </c:pt>
                <c:pt idx="61319">
                  <c:v>181.43337131016818</c:v>
                </c:pt>
                <c:pt idx="61320">
                  <c:v>181.45379271814582</c:v>
                </c:pt>
                <c:pt idx="61321">
                  <c:v>181.47421896188192</c:v>
                </c:pt>
                <c:pt idx="61322">
                  <c:v>181.49464520561801</c:v>
                </c:pt>
                <c:pt idx="61323">
                  <c:v>181.51506661359565</c:v>
                </c:pt>
                <c:pt idx="61324">
                  <c:v>181.53549285733175</c:v>
                </c:pt>
                <c:pt idx="61325">
                  <c:v>181.55591910106781</c:v>
                </c:pt>
                <c:pt idx="61326">
                  <c:v>181.57634050904545</c:v>
                </c:pt>
                <c:pt idx="61327">
                  <c:v>181.59676675278155</c:v>
                </c:pt>
                <c:pt idx="61328">
                  <c:v>181.61721233955149</c:v>
                </c:pt>
                <c:pt idx="61329">
                  <c:v>181.63763858328758</c:v>
                </c:pt>
                <c:pt idx="61330">
                  <c:v>181.65805999126522</c:v>
                </c:pt>
                <c:pt idx="61331">
                  <c:v>181.67848623500132</c:v>
                </c:pt>
                <c:pt idx="61332">
                  <c:v>181.69891247873738</c:v>
                </c:pt>
                <c:pt idx="61333">
                  <c:v>181.71933388671502</c:v>
                </c:pt>
                <c:pt idx="61334">
                  <c:v>181.73976013045112</c:v>
                </c:pt>
                <c:pt idx="61335">
                  <c:v>181.76018637418721</c:v>
                </c:pt>
                <c:pt idx="61336">
                  <c:v>181.78060778216485</c:v>
                </c:pt>
                <c:pt idx="61337">
                  <c:v>181.80103402590095</c:v>
                </c:pt>
                <c:pt idx="61338">
                  <c:v>181.82146026963704</c:v>
                </c:pt>
                <c:pt idx="61339">
                  <c:v>181.84188167761465</c:v>
                </c:pt>
                <c:pt idx="61340">
                  <c:v>181.86230792135075</c:v>
                </c:pt>
                <c:pt idx="61341">
                  <c:v>181.88275350812069</c:v>
                </c:pt>
                <c:pt idx="61342">
                  <c:v>181.90317491609832</c:v>
                </c:pt>
                <c:pt idx="61343">
                  <c:v>181.92360115983442</c:v>
                </c:pt>
                <c:pt idx="61344">
                  <c:v>181.94402740357052</c:v>
                </c:pt>
                <c:pt idx="61345">
                  <c:v>181.96444881154815</c:v>
                </c:pt>
                <c:pt idx="61346">
                  <c:v>181.98487505528422</c:v>
                </c:pt>
                <c:pt idx="61347">
                  <c:v>181.99662640486409</c:v>
                </c:pt>
                <c:pt idx="61348">
                  <c:v>181.96576832205005</c:v>
                </c:pt>
                <c:pt idx="61349">
                  <c:v>181.91026299999999</c:v>
                </c:pt>
                <c:pt idx="61350">
                  <c:v>181.91026299999999</c:v>
                </c:pt>
                <c:pt idx="61351">
                  <c:v>181.89648781525625</c:v>
                </c:pt>
                <c:pt idx="61352">
                  <c:v>181.84656183738673</c:v>
                </c:pt>
                <c:pt idx="61353">
                  <c:v>181.81007845350499</c:v>
                </c:pt>
                <c:pt idx="61354">
                  <c:v>181.77863445148986</c:v>
                </c:pt>
                <c:pt idx="61355">
                  <c:v>181.765533</c:v>
                </c:pt>
                <c:pt idx="61356">
                  <c:v>181.77084511213187</c:v>
                </c:pt>
                <c:pt idx="61357">
                  <c:v>181.78929771216886</c:v>
                </c:pt>
                <c:pt idx="61358">
                  <c:v>181.80774594369259</c:v>
                </c:pt>
                <c:pt idx="61359">
                  <c:v>181.82619854372959</c:v>
                </c:pt>
                <c:pt idx="61360">
                  <c:v>181.84465114376658</c:v>
                </c:pt>
                <c:pt idx="61361">
                  <c:v>181.86309937529029</c:v>
                </c:pt>
                <c:pt idx="61362">
                  <c:v>181.88155197532728</c:v>
                </c:pt>
                <c:pt idx="61363">
                  <c:v>181.90000457536428</c:v>
                </c:pt>
                <c:pt idx="61364">
                  <c:v>181.91845280688801</c:v>
                </c:pt>
                <c:pt idx="61365">
                  <c:v>181.93690540692501</c:v>
                </c:pt>
                <c:pt idx="61366">
                  <c:v>181.95537548101507</c:v>
                </c:pt>
                <c:pt idx="61367">
                  <c:v>181.9738237125388</c:v>
                </c:pt>
                <c:pt idx="61368">
                  <c:v>181.9922763125758</c:v>
                </c:pt>
                <c:pt idx="61369">
                  <c:v>182.01072891261279</c:v>
                </c:pt>
                <c:pt idx="61370">
                  <c:v>182.0291771441365</c:v>
                </c:pt>
                <c:pt idx="61371">
                  <c:v>182.04762974417349</c:v>
                </c:pt>
                <c:pt idx="61372">
                  <c:v>182.06608234421049</c:v>
                </c:pt>
                <c:pt idx="61373">
                  <c:v>182.08453057573422</c:v>
                </c:pt>
                <c:pt idx="61374">
                  <c:v>182.10298317577121</c:v>
                </c:pt>
                <c:pt idx="61375">
                  <c:v>182.12143577580821</c:v>
                </c:pt>
                <c:pt idx="61376">
                  <c:v>182.13988400733194</c:v>
                </c:pt>
                <c:pt idx="61377">
                  <c:v>182.15833660736894</c:v>
                </c:pt>
                <c:pt idx="61378">
                  <c:v>182.176806681459</c:v>
                </c:pt>
                <c:pt idx="61379">
                  <c:v>182.19525928149599</c:v>
                </c:pt>
                <c:pt idx="61380">
                  <c:v>182.2137075130197</c:v>
                </c:pt>
                <c:pt idx="61381">
                  <c:v>182.23216011305669</c:v>
                </c:pt>
                <c:pt idx="61382">
                  <c:v>182.25061271309369</c:v>
                </c:pt>
                <c:pt idx="61383">
                  <c:v>182.26906094461742</c:v>
                </c:pt>
                <c:pt idx="61384">
                  <c:v>182.28751354465442</c:v>
                </c:pt>
                <c:pt idx="61385">
                  <c:v>182.30596614469141</c:v>
                </c:pt>
                <c:pt idx="61386">
                  <c:v>182.32441437621515</c:v>
                </c:pt>
                <c:pt idx="61387">
                  <c:v>182.34286697625214</c:v>
                </c:pt>
                <c:pt idx="61388">
                  <c:v>182.36131957628913</c:v>
                </c:pt>
                <c:pt idx="61389">
                  <c:v>182.37976780781287</c:v>
                </c:pt>
                <c:pt idx="61390">
                  <c:v>182.39822040784986</c:v>
                </c:pt>
                <c:pt idx="61391">
                  <c:v>182.4166904819399</c:v>
                </c:pt>
                <c:pt idx="61392">
                  <c:v>182.43513871346363</c:v>
                </c:pt>
                <c:pt idx="61393">
                  <c:v>182.45359131350062</c:v>
                </c:pt>
                <c:pt idx="61394">
                  <c:v>182.47204391353762</c:v>
                </c:pt>
                <c:pt idx="61395">
                  <c:v>182.49049214506135</c:v>
                </c:pt>
                <c:pt idx="61396">
                  <c:v>182.50894474509835</c:v>
                </c:pt>
                <c:pt idx="61397">
                  <c:v>182.52739734513534</c:v>
                </c:pt>
                <c:pt idx="61398">
                  <c:v>182.54584557665908</c:v>
                </c:pt>
                <c:pt idx="61399">
                  <c:v>182.56429817669607</c:v>
                </c:pt>
                <c:pt idx="61400">
                  <c:v>182.58275077673306</c:v>
                </c:pt>
                <c:pt idx="61401">
                  <c:v>182.60119900825677</c:v>
                </c:pt>
                <c:pt idx="61402">
                  <c:v>182.60809936814496</c:v>
                </c:pt>
                <c:pt idx="61403">
                  <c:v>182.57162975756853</c:v>
                </c:pt>
                <c:pt idx="61404">
                  <c:v>182.53519892179304</c:v>
                </c:pt>
                <c:pt idx="61405">
                  <c:v>182.51146598927039</c:v>
                </c:pt>
                <c:pt idx="61406">
                  <c:v>182.50789163575683</c:v>
                </c:pt>
                <c:pt idx="61407">
                  <c:v>182.43950952980447</c:v>
                </c:pt>
                <c:pt idx="61408">
                  <c:v>182.39407311635671</c:v>
                </c:pt>
                <c:pt idx="61409">
                  <c:v>182.35216589654348</c:v>
                </c:pt>
                <c:pt idx="61410">
                  <c:v>182.26233372246065</c:v>
                </c:pt>
                <c:pt idx="61411">
                  <c:v>182.23321269149207</c:v>
                </c:pt>
                <c:pt idx="61412">
                  <c:v>182.22345292041391</c:v>
                </c:pt>
                <c:pt idx="61413">
                  <c:v>182.21369314933571</c:v>
                </c:pt>
                <c:pt idx="61414">
                  <c:v>182.20393568880939</c:v>
                </c:pt>
                <c:pt idx="61415">
                  <c:v>182.19417591773123</c:v>
                </c:pt>
                <c:pt idx="61416">
                  <c:v>182.18440690444558</c:v>
                </c:pt>
                <c:pt idx="61417">
                  <c:v>182.15558270577014</c:v>
                </c:pt>
                <c:pt idx="61418">
                  <c:v>182.05337505150214</c:v>
                </c:pt>
                <c:pt idx="61419">
                  <c:v>182.00877151943598</c:v>
                </c:pt>
                <c:pt idx="61420">
                  <c:v>181.99501833644737</c:v>
                </c:pt>
                <c:pt idx="61421">
                  <c:v>181.98126189672587</c:v>
                </c:pt>
                <c:pt idx="61422">
                  <c:v>181.96750545700439</c:v>
                </c:pt>
                <c:pt idx="61423">
                  <c:v>181.95375227401578</c:v>
                </c:pt>
                <c:pt idx="61424">
                  <c:v>181.93999583429431</c:v>
                </c:pt>
                <c:pt idx="61425">
                  <c:v>181.9262393945728</c:v>
                </c:pt>
                <c:pt idx="61426">
                  <c:v>181.91248621158422</c:v>
                </c:pt>
                <c:pt idx="61427">
                  <c:v>181.89872977186272</c:v>
                </c:pt>
                <c:pt idx="61428">
                  <c:v>181.88496030520969</c:v>
                </c:pt>
                <c:pt idx="61429">
                  <c:v>181.87120386548818</c:v>
                </c:pt>
                <c:pt idx="61430">
                  <c:v>181.8574506824996</c:v>
                </c:pt>
                <c:pt idx="61431">
                  <c:v>181.8436942427781</c:v>
                </c:pt>
                <c:pt idx="61432">
                  <c:v>181.82993780305662</c:v>
                </c:pt>
                <c:pt idx="61433">
                  <c:v>181.81618462006801</c:v>
                </c:pt>
                <c:pt idx="61434">
                  <c:v>181.80242818034654</c:v>
                </c:pt>
                <c:pt idx="61435">
                  <c:v>181.78867174062503</c:v>
                </c:pt>
                <c:pt idx="61436">
                  <c:v>181.77491855763645</c:v>
                </c:pt>
                <c:pt idx="61437">
                  <c:v>181.76116211791495</c:v>
                </c:pt>
                <c:pt idx="61438">
                  <c:v>181.74740567819347</c:v>
                </c:pt>
                <c:pt idx="61439">
                  <c:v>181.73365249520486</c:v>
                </c:pt>
                <c:pt idx="61440">
                  <c:v>181.71989605548339</c:v>
                </c:pt>
                <c:pt idx="61441">
                  <c:v>181.70612658883033</c:v>
                </c:pt>
                <c:pt idx="61442">
                  <c:v>181.69237340584175</c:v>
                </c:pt>
                <c:pt idx="61443">
                  <c:v>181.67861696612025</c:v>
                </c:pt>
                <c:pt idx="61444">
                  <c:v>181.66486052639877</c:v>
                </c:pt>
                <c:pt idx="61445">
                  <c:v>181.65110734341016</c:v>
                </c:pt>
                <c:pt idx="61446">
                  <c:v>181.63735090368866</c:v>
                </c:pt>
                <c:pt idx="61447">
                  <c:v>181.62359446396718</c:v>
                </c:pt>
                <c:pt idx="61448">
                  <c:v>181.60984128097857</c:v>
                </c:pt>
                <c:pt idx="61449">
                  <c:v>181.5960848412571</c:v>
                </c:pt>
                <c:pt idx="61450">
                  <c:v>181.58232840153559</c:v>
                </c:pt>
                <c:pt idx="61451">
                  <c:v>181.56857521854701</c:v>
                </c:pt>
                <c:pt idx="61452">
                  <c:v>181.55481877882551</c:v>
                </c:pt>
                <c:pt idx="61453">
                  <c:v>181.54104931217248</c:v>
                </c:pt>
                <c:pt idx="61454">
                  <c:v>181.52729287245097</c:v>
                </c:pt>
                <c:pt idx="61455">
                  <c:v>181.51353968946239</c:v>
                </c:pt>
                <c:pt idx="61456">
                  <c:v>181.49978324974089</c:v>
                </c:pt>
                <c:pt idx="61457">
                  <c:v>181.48602681001941</c:v>
                </c:pt>
                <c:pt idx="61458">
                  <c:v>181.4722736270308</c:v>
                </c:pt>
                <c:pt idx="61459">
                  <c:v>181.45851718730933</c:v>
                </c:pt>
                <c:pt idx="61460">
                  <c:v>181.44476074758782</c:v>
                </c:pt>
                <c:pt idx="61461">
                  <c:v>181.43100756459924</c:v>
                </c:pt>
                <c:pt idx="61462">
                  <c:v>181.41725112487774</c:v>
                </c:pt>
                <c:pt idx="61463">
                  <c:v>181.40349468515626</c:v>
                </c:pt>
                <c:pt idx="61464">
                  <c:v>181.38974150216765</c:v>
                </c:pt>
                <c:pt idx="61465">
                  <c:v>181.37598506244618</c:v>
                </c:pt>
                <c:pt idx="61466">
                  <c:v>181.36221559579312</c:v>
                </c:pt>
                <c:pt idx="61467">
                  <c:v>181.35080932300357</c:v>
                </c:pt>
                <c:pt idx="61468">
                  <c:v>181.41458491259903</c:v>
                </c:pt>
                <c:pt idx="61469">
                  <c:v>181.45833623613598</c:v>
                </c:pt>
                <c:pt idx="61470">
                  <c:v>181.55305095247829</c:v>
                </c:pt>
                <c:pt idx="61471">
                  <c:v>181.61161888372095</c:v>
                </c:pt>
                <c:pt idx="61472">
                  <c:v>181.66823188550984</c:v>
                </c:pt>
                <c:pt idx="61473">
                  <c:v>181.73575905264502</c:v>
                </c:pt>
                <c:pt idx="61474">
                  <c:v>181.83469506131834</c:v>
                </c:pt>
                <c:pt idx="61475">
                  <c:v>181.880280461794</c:v>
                </c:pt>
                <c:pt idx="61476">
                  <c:v>181.9170352039356</c:v>
                </c:pt>
                <c:pt idx="61477">
                  <c:v>182.29114350297974</c:v>
                </c:pt>
                <c:pt idx="61478">
                  <c:v>182.37042200858369</c:v>
                </c:pt>
                <c:pt idx="61479">
                  <c:v>182.40277598569386</c:v>
                </c:pt>
                <c:pt idx="61480">
                  <c:v>182.42100499809297</c:v>
                </c:pt>
                <c:pt idx="61481">
                  <c:v>182.43921586361469</c:v>
                </c:pt>
                <c:pt idx="61482">
                  <c:v>182.45743860753456</c:v>
                </c:pt>
                <c:pt idx="61483">
                  <c:v>182.46708142626733</c:v>
                </c:pt>
                <c:pt idx="61484">
                  <c:v>182.41981712413897</c:v>
                </c:pt>
                <c:pt idx="61485">
                  <c:v>182.40406111339078</c:v>
                </c:pt>
                <c:pt idx="61486">
                  <c:v>182.38830510264259</c:v>
                </c:pt>
                <c:pt idx="61487">
                  <c:v>182.37255282201059</c:v>
                </c:pt>
                <c:pt idx="61488">
                  <c:v>182.3567968112624</c:v>
                </c:pt>
                <c:pt idx="61489">
                  <c:v>182.3410258800495</c:v>
                </c:pt>
                <c:pt idx="61490">
                  <c:v>182.3252735994175</c:v>
                </c:pt>
                <c:pt idx="61491">
                  <c:v>182.30951758866931</c:v>
                </c:pt>
                <c:pt idx="61492">
                  <c:v>182.29376157792112</c:v>
                </c:pt>
                <c:pt idx="61493">
                  <c:v>182.27800929728912</c:v>
                </c:pt>
                <c:pt idx="61494">
                  <c:v>182.26225328654093</c:v>
                </c:pt>
                <c:pt idx="61495">
                  <c:v>182.24649727579273</c:v>
                </c:pt>
                <c:pt idx="61496">
                  <c:v>182.23074499516073</c:v>
                </c:pt>
                <c:pt idx="61497">
                  <c:v>182.21498898441257</c:v>
                </c:pt>
                <c:pt idx="61498">
                  <c:v>182.19923297366438</c:v>
                </c:pt>
                <c:pt idx="61499">
                  <c:v>182.18348069303238</c:v>
                </c:pt>
                <c:pt idx="61500">
                  <c:v>182.16772468228419</c:v>
                </c:pt>
                <c:pt idx="61501">
                  <c:v>182.15195375107126</c:v>
                </c:pt>
                <c:pt idx="61502">
                  <c:v>182.1361977403231</c:v>
                </c:pt>
                <c:pt idx="61503">
                  <c:v>182.1204454596911</c:v>
                </c:pt>
                <c:pt idx="61504">
                  <c:v>182.10468944894291</c:v>
                </c:pt>
                <c:pt idx="61505">
                  <c:v>182.08893343819472</c:v>
                </c:pt>
                <c:pt idx="61506">
                  <c:v>182.07318115756271</c:v>
                </c:pt>
                <c:pt idx="61507">
                  <c:v>182.05742514681452</c:v>
                </c:pt>
                <c:pt idx="61508">
                  <c:v>182.04166913606633</c:v>
                </c:pt>
                <c:pt idx="61509">
                  <c:v>182.02591685543433</c:v>
                </c:pt>
                <c:pt idx="61510">
                  <c:v>182.01016084468614</c:v>
                </c:pt>
                <c:pt idx="61511">
                  <c:v>181.99440483393798</c:v>
                </c:pt>
                <c:pt idx="61512">
                  <c:v>181.97865255330598</c:v>
                </c:pt>
                <c:pt idx="61513">
                  <c:v>181.96289654255779</c:v>
                </c:pt>
                <c:pt idx="61514">
                  <c:v>181.94712561134486</c:v>
                </c:pt>
                <c:pt idx="61515">
                  <c:v>181.93137333071286</c:v>
                </c:pt>
                <c:pt idx="61516">
                  <c:v>181.9156173199647</c:v>
                </c:pt>
                <c:pt idx="61517">
                  <c:v>181.8998613092165</c:v>
                </c:pt>
                <c:pt idx="61518">
                  <c:v>181.85484774421931</c:v>
                </c:pt>
                <c:pt idx="61519">
                  <c:v>181.82926389413447</c:v>
                </c:pt>
                <c:pt idx="61520">
                  <c:v>181.67188652475471</c:v>
                </c:pt>
                <c:pt idx="61521">
                  <c:v>181.66399667156873</c:v>
                </c:pt>
                <c:pt idx="61522">
                  <c:v>181.65907781735811</c:v>
                </c:pt>
                <c:pt idx="61523">
                  <c:v>181.675095</c:v>
                </c:pt>
                <c:pt idx="61524">
                  <c:v>181.675095</c:v>
                </c:pt>
                <c:pt idx="61525">
                  <c:v>181.67263546494993</c:v>
                </c:pt>
                <c:pt idx="61526">
                  <c:v>181.64664896543502</c:v>
                </c:pt>
                <c:pt idx="61527">
                  <c:v>181.58735065379113</c:v>
                </c:pt>
                <c:pt idx="61528">
                  <c:v>181.5970610047687</c:v>
                </c:pt>
                <c:pt idx="61529">
                  <c:v>181.5546866528374</c:v>
                </c:pt>
                <c:pt idx="61530">
                  <c:v>181.50346016853399</c:v>
                </c:pt>
                <c:pt idx="61531">
                  <c:v>181.53631241053134</c:v>
                </c:pt>
                <c:pt idx="61532">
                  <c:v>181.46760395756132</c:v>
                </c:pt>
                <c:pt idx="61533">
                  <c:v>181.39891177079701</c:v>
                </c:pt>
                <c:pt idx="61534">
                  <c:v>181.330203317827</c:v>
                </c:pt>
                <c:pt idx="61535">
                  <c:v>181.26142980003408</c:v>
                </c:pt>
                <c:pt idx="61536">
                  <c:v>181.19272134706404</c:v>
                </c:pt>
                <c:pt idx="61537">
                  <c:v>181.12402916029973</c:v>
                </c:pt>
                <c:pt idx="61538">
                  <c:v>181.05532070732971</c:v>
                </c:pt>
                <c:pt idx="61539">
                  <c:v>180.98661225435967</c:v>
                </c:pt>
                <c:pt idx="61540">
                  <c:v>180.91792006759539</c:v>
                </c:pt>
                <c:pt idx="61541">
                  <c:v>180.84921161462535</c:v>
                </c:pt>
                <c:pt idx="61542">
                  <c:v>180.78050316165533</c:v>
                </c:pt>
                <c:pt idx="61543">
                  <c:v>180.71181097489102</c:v>
                </c:pt>
                <c:pt idx="61544">
                  <c:v>180.64310252192098</c:v>
                </c:pt>
                <c:pt idx="61545">
                  <c:v>180.57439406895097</c:v>
                </c:pt>
                <c:pt idx="61546">
                  <c:v>180.50570188218666</c:v>
                </c:pt>
                <c:pt idx="61547">
                  <c:v>180.43692836439374</c:v>
                </c:pt>
                <c:pt idx="61548">
                  <c:v>180.36821991142372</c:v>
                </c:pt>
                <c:pt idx="61549">
                  <c:v>180.29952772465941</c:v>
                </c:pt>
                <c:pt idx="61550">
                  <c:v>180.2308192716894</c:v>
                </c:pt>
                <c:pt idx="61551">
                  <c:v>180.16211081871936</c:v>
                </c:pt>
                <c:pt idx="61552">
                  <c:v>180.09341863195505</c:v>
                </c:pt>
                <c:pt idx="61553">
                  <c:v>180.02471017898503</c:v>
                </c:pt>
                <c:pt idx="61554">
                  <c:v>179.95600172601499</c:v>
                </c:pt>
                <c:pt idx="61555">
                  <c:v>179.88730953925068</c:v>
                </c:pt>
                <c:pt idx="61556">
                  <c:v>179.81860108628067</c:v>
                </c:pt>
                <c:pt idx="61557">
                  <c:v>179.74989263331065</c:v>
                </c:pt>
                <c:pt idx="61558">
                  <c:v>179.68120044654634</c:v>
                </c:pt>
                <c:pt idx="61559">
                  <c:v>179.6124919935763</c:v>
                </c:pt>
                <c:pt idx="61560">
                  <c:v>179.54371847578338</c:v>
                </c:pt>
                <c:pt idx="61561">
                  <c:v>179.47501002281336</c:v>
                </c:pt>
                <c:pt idx="61562">
                  <c:v>179.40631783604906</c:v>
                </c:pt>
                <c:pt idx="61563">
                  <c:v>179.33760938307904</c:v>
                </c:pt>
                <c:pt idx="61564">
                  <c:v>179.268900930109</c:v>
                </c:pt>
                <c:pt idx="61565">
                  <c:v>179.20020874334469</c:v>
                </c:pt>
                <c:pt idx="61566">
                  <c:v>179.12974512538739</c:v>
                </c:pt>
                <c:pt idx="61567">
                  <c:v>179.05687395851217</c:v>
                </c:pt>
                <c:pt idx="61568">
                  <c:v>178.96809247639484</c:v>
                </c:pt>
                <c:pt idx="61569">
                  <c:v>178.85879167699642</c:v>
                </c:pt>
                <c:pt idx="61570">
                  <c:v>178.79055809966619</c:v>
                </c:pt>
                <c:pt idx="61571">
                  <c:v>178.72231337768241</c:v>
                </c:pt>
                <c:pt idx="61572">
                  <c:v>178.6370734419547</c:v>
                </c:pt>
                <c:pt idx="61573">
                  <c:v>178.54897939103481</c:v>
                </c:pt>
                <c:pt idx="61574">
                  <c:v>178.43819268025752</c:v>
                </c:pt>
                <c:pt idx="61575">
                  <c:v>178.40246047161318</c:v>
                </c:pt>
                <c:pt idx="61576">
                  <c:v>178.40593108187795</c:v>
                </c:pt>
                <c:pt idx="61577">
                  <c:v>178.40940087050203</c:v>
                </c:pt>
                <c:pt idx="61578">
                  <c:v>178.4128714807668</c:v>
                </c:pt>
                <c:pt idx="61579">
                  <c:v>178.41634209103157</c:v>
                </c:pt>
                <c:pt idx="61580">
                  <c:v>178.41981187965564</c:v>
                </c:pt>
                <c:pt idx="61581">
                  <c:v>178.42328248992041</c:v>
                </c:pt>
                <c:pt idx="61582">
                  <c:v>178.42675310018518</c:v>
                </c:pt>
                <c:pt idx="61583">
                  <c:v>178.43022288880925</c:v>
                </c:pt>
                <c:pt idx="61584">
                  <c:v>178.43369349907402</c:v>
                </c:pt>
                <c:pt idx="61585">
                  <c:v>178.43716739590155</c:v>
                </c:pt>
                <c:pt idx="61586">
                  <c:v>178.44063800616632</c:v>
                </c:pt>
                <c:pt idx="61587">
                  <c:v>178.4441077947904</c:v>
                </c:pt>
                <c:pt idx="61588">
                  <c:v>178.44757840505517</c:v>
                </c:pt>
                <c:pt idx="61589">
                  <c:v>178.45104901531994</c:v>
                </c:pt>
                <c:pt idx="61590">
                  <c:v>178.45451880394401</c:v>
                </c:pt>
                <c:pt idx="61591">
                  <c:v>178.45798941420878</c:v>
                </c:pt>
                <c:pt idx="61592">
                  <c:v>178.46146002447355</c:v>
                </c:pt>
                <c:pt idx="61593">
                  <c:v>178.46492981309765</c:v>
                </c:pt>
                <c:pt idx="61594">
                  <c:v>178.46840042336243</c:v>
                </c:pt>
                <c:pt idx="61595">
                  <c:v>178.4718710336272</c:v>
                </c:pt>
                <c:pt idx="61596">
                  <c:v>178.47534082225127</c:v>
                </c:pt>
                <c:pt idx="61597">
                  <c:v>178.4788147190788</c:v>
                </c:pt>
                <c:pt idx="61598">
                  <c:v>178.48228532934354</c:v>
                </c:pt>
                <c:pt idx="61599">
                  <c:v>178.48575511796764</c:v>
                </c:pt>
                <c:pt idx="61600">
                  <c:v>178.48922572823241</c:v>
                </c:pt>
                <c:pt idx="61601">
                  <c:v>178.49269633849718</c:v>
                </c:pt>
                <c:pt idx="61602">
                  <c:v>178.49616612712126</c:v>
                </c:pt>
                <c:pt idx="61603">
                  <c:v>178.49963673738603</c:v>
                </c:pt>
                <c:pt idx="61604">
                  <c:v>178.5031073476508</c:v>
                </c:pt>
                <c:pt idx="61605">
                  <c:v>178.50657713627487</c:v>
                </c:pt>
                <c:pt idx="61606">
                  <c:v>178.51004774653964</c:v>
                </c:pt>
                <c:pt idx="61607">
                  <c:v>178.51351835680441</c:v>
                </c:pt>
                <c:pt idx="61608">
                  <c:v>178.51698814542848</c:v>
                </c:pt>
                <c:pt idx="61609">
                  <c:v>178.52045875569326</c:v>
                </c:pt>
                <c:pt idx="61610">
                  <c:v>178.52393265252078</c:v>
                </c:pt>
                <c:pt idx="61611">
                  <c:v>178.52740326278555</c:v>
                </c:pt>
                <c:pt idx="61612">
                  <c:v>178.53087305140963</c:v>
                </c:pt>
                <c:pt idx="61613">
                  <c:v>178.5343436616744</c:v>
                </c:pt>
                <c:pt idx="61614">
                  <c:v>178.53781427193917</c:v>
                </c:pt>
                <c:pt idx="61615">
                  <c:v>178.54128406056324</c:v>
                </c:pt>
                <c:pt idx="61616">
                  <c:v>178.54475467082801</c:v>
                </c:pt>
                <c:pt idx="61617">
                  <c:v>178.54822528109278</c:v>
                </c:pt>
                <c:pt idx="61618">
                  <c:v>178.55169506971689</c:v>
                </c:pt>
                <c:pt idx="61619">
                  <c:v>178.55516567998166</c:v>
                </c:pt>
                <c:pt idx="61620">
                  <c:v>178.5586362902464</c:v>
                </c:pt>
                <c:pt idx="61621">
                  <c:v>178.5621060788705</c:v>
                </c:pt>
                <c:pt idx="61622">
                  <c:v>178.57399320386267</c:v>
                </c:pt>
                <c:pt idx="61623">
                  <c:v>178.60273697162614</c:v>
                </c:pt>
                <c:pt idx="61624">
                  <c:v>178.61785900000001</c:v>
                </c:pt>
                <c:pt idx="61625">
                  <c:v>178.63941570529326</c:v>
                </c:pt>
                <c:pt idx="61626">
                  <c:v>178.68676566094422</c:v>
                </c:pt>
                <c:pt idx="61627">
                  <c:v>178.708313</c:v>
                </c:pt>
                <c:pt idx="61628">
                  <c:v>178.68599327365911</c:v>
                </c:pt>
                <c:pt idx="61629">
                  <c:v>178.68341692656176</c:v>
                </c:pt>
                <c:pt idx="61630">
                  <c:v>178.69021599999999</c:v>
                </c:pt>
                <c:pt idx="61631">
                  <c:v>178.70269941337321</c:v>
                </c:pt>
                <c:pt idx="61632">
                  <c:v>178.72240417349596</c:v>
                </c:pt>
                <c:pt idx="61633">
                  <c:v>178.74210426866603</c:v>
                </c:pt>
                <c:pt idx="61634">
                  <c:v>178.76180902878878</c:v>
                </c:pt>
                <c:pt idx="61635">
                  <c:v>178.78153244872223</c:v>
                </c:pt>
                <c:pt idx="61636">
                  <c:v>178.80123720884498</c:v>
                </c:pt>
                <c:pt idx="61637">
                  <c:v>178.82093730401505</c:v>
                </c:pt>
                <c:pt idx="61638">
                  <c:v>178.8406420641378</c:v>
                </c:pt>
                <c:pt idx="61639">
                  <c:v>178.86034682426055</c:v>
                </c:pt>
                <c:pt idx="61640">
                  <c:v>178.88004691943061</c:v>
                </c:pt>
                <c:pt idx="61641">
                  <c:v>178.89975167955336</c:v>
                </c:pt>
                <c:pt idx="61642">
                  <c:v>178.91945643967611</c:v>
                </c:pt>
                <c:pt idx="61643">
                  <c:v>178.93915653484618</c:v>
                </c:pt>
                <c:pt idx="61644">
                  <c:v>178.95886129496893</c:v>
                </c:pt>
                <c:pt idx="61645">
                  <c:v>178.97856605509168</c:v>
                </c:pt>
                <c:pt idx="61646">
                  <c:v>178.99826615026174</c:v>
                </c:pt>
                <c:pt idx="61647">
                  <c:v>179.0179895701952</c:v>
                </c:pt>
                <c:pt idx="61648">
                  <c:v>179.03769433031795</c:v>
                </c:pt>
                <c:pt idx="61649">
                  <c:v>179.05739442548801</c:v>
                </c:pt>
                <c:pt idx="61650">
                  <c:v>179.07709918561076</c:v>
                </c:pt>
                <c:pt idx="61651">
                  <c:v>179.09680394573351</c:v>
                </c:pt>
                <c:pt idx="61652">
                  <c:v>179.11650404090358</c:v>
                </c:pt>
                <c:pt idx="61653">
                  <c:v>179.13620880102633</c:v>
                </c:pt>
                <c:pt idx="61654">
                  <c:v>179.15591356114908</c:v>
                </c:pt>
                <c:pt idx="61655">
                  <c:v>179.17561365631914</c:v>
                </c:pt>
                <c:pt idx="61656">
                  <c:v>179.19531841644189</c:v>
                </c:pt>
                <c:pt idx="61657">
                  <c:v>179.21502317656464</c:v>
                </c:pt>
                <c:pt idx="61658">
                  <c:v>179.23472327173471</c:v>
                </c:pt>
                <c:pt idx="61659">
                  <c:v>179.25442803185746</c:v>
                </c:pt>
                <c:pt idx="61660">
                  <c:v>179.27415145179091</c:v>
                </c:pt>
                <c:pt idx="61661">
                  <c:v>179.29385621191366</c:v>
                </c:pt>
                <c:pt idx="61662">
                  <c:v>179.31355630708373</c:v>
                </c:pt>
                <c:pt idx="61663">
                  <c:v>179.33326106720648</c:v>
                </c:pt>
                <c:pt idx="61664">
                  <c:v>179.35296582732923</c:v>
                </c:pt>
                <c:pt idx="61665">
                  <c:v>179.37266592249929</c:v>
                </c:pt>
                <c:pt idx="61666">
                  <c:v>179.39237068262204</c:v>
                </c:pt>
                <c:pt idx="61667">
                  <c:v>179.41207544274479</c:v>
                </c:pt>
                <c:pt idx="61668">
                  <c:v>179.43177553791486</c:v>
                </c:pt>
                <c:pt idx="61669">
                  <c:v>179.45148029803761</c:v>
                </c:pt>
                <c:pt idx="61670">
                  <c:v>179.47118505816036</c:v>
                </c:pt>
                <c:pt idx="61671">
                  <c:v>179.49088515333042</c:v>
                </c:pt>
                <c:pt idx="61672">
                  <c:v>179.51060857326388</c:v>
                </c:pt>
                <c:pt idx="61673">
                  <c:v>179.53031333338663</c:v>
                </c:pt>
                <c:pt idx="61674">
                  <c:v>179.5500134285567</c:v>
                </c:pt>
                <c:pt idx="61675">
                  <c:v>179.56971818867945</c:v>
                </c:pt>
                <c:pt idx="61676">
                  <c:v>179.58942294880219</c:v>
                </c:pt>
                <c:pt idx="61677">
                  <c:v>179.66128423509775</c:v>
                </c:pt>
                <c:pt idx="61678">
                  <c:v>179.685181</c:v>
                </c:pt>
                <c:pt idx="61679">
                  <c:v>179.70125650035757</c:v>
                </c:pt>
                <c:pt idx="61680">
                  <c:v>179.65678298664758</c:v>
                </c:pt>
                <c:pt idx="61681">
                  <c:v>179.63466229279925</c:v>
                </c:pt>
                <c:pt idx="61682">
                  <c:v>179.58005126583762</c:v>
                </c:pt>
                <c:pt idx="61683">
                  <c:v>179.51604093676497</c:v>
                </c:pt>
                <c:pt idx="61684">
                  <c:v>179.45201545014342</c:v>
                </c:pt>
                <c:pt idx="61685">
                  <c:v>179.38798996352187</c:v>
                </c:pt>
                <c:pt idx="61686">
                  <c:v>179.32397963444924</c:v>
                </c:pt>
                <c:pt idx="61687">
                  <c:v>179.2599541478277</c:v>
                </c:pt>
                <c:pt idx="61688">
                  <c:v>179.19592866120612</c:v>
                </c:pt>
                <c:pt idx="61689">
                  <c:v>179.13191833213349</c:v>
                </c:pt>
                <c:pt idx="61690">
                  <c:v>179.06789284551195</c:v>
                </c:pt>
                <c:pt idx="61691">
                  <c:v>179.0038673588904</c:v>
                </c:pt>
                <c:pt idx="61692">
                  <c:v>178.93985702981777</c:v>
                </c:pt>
                <c:pt idx="61693">
                  <c:v>178.87577091300054</c:v>
                </c:pt>
                <c:pt idx="61694">
                  <c:v>178.81174542637899</c:v>
                </c:pt>
                <c:pt idx="61695">
                  <c:v>178.74773509730636</c:v>
                </c:pt>
                <c:pt idx="61696">
                  <c:v>178.68370961068482</c:v>
                </c:pt>
                <c:pt idx="61697">
                  <c:v>178.61968412406324</c:v>
                </c:pt>
                <c:pt idx="61698">
                  <c:v>178.55567379499061</c:v>
                </c:pt>
                <c:pt idx="61699">
                  <c:v>178.49164830836907</c:v>
                </c:pt>
                <c:pt idx="61700">
                  <c:v>178.42762282174752</c:v>
                </c:pt>
                <c:pt idx="61701">
                  <c:v>178.36361249267489</c:v>
                </c:pt>
                <c:pt idx="61702">
                  <c:v>178.29958700605332</c:v>
                </c:pt>
                <c:pt idx="61703">
                  <c:v>178.23556151943177</c:v>
                </c:pt>
                <c:pt idx="61704">
                  <c:v>178.17155119035914</c:v>
                </c:pt>
                <c:pt idx="61705">
                  <c:v>178.10752570373759</c:v>
                </c:pt>
                <c:pt idx="61706">
                  <c:v>178.04343958692039</c:v>
                </c:pt>
                <c:pt idx="61707">
                  <c:v>177.97941410029881</c:v>
                </c:pt>
                <c:pt idx="61708">
                  <c:v>177.91540377122618</c:v>
                </c:pt>
                <c:pt idx="61709">
                  <c:v>177.85137828460464</c:v>
                </c:pt>
                <c:pt idx="61710">
                  <c:v>177.78735279798309</c:v>
                </c:pt>
                <c:pt idx="61711">
                  <c:v>177.72334246891046</c:v>
                </c:pt>
                <c:pt idx="61712">
                  <c:v>177.65931698228889</c:v>
                </c:pt>
                <c:pt idx="61713">
                  <c:v>177.59529149566734</c:v>
                </c:pt>
                <c:pt idx="61714">
                  <c:v>177.53128116659471</c:v>
                </c:pt>
                <c:pt idx="61715">
                  <c:v>177.46725567997316</c:v>
                </c:pt>
                <c:pt idx="61716">
                  <c:v>177.40323019335159</c:v>
                </c:pt>
                <c:pt idx="61717">
                  <c:v>177.33921986427896</c:v>
                </c:pt>
                <c:pt idx="61718">
                  <c:v>177.27513374746175</c:v>
                </c:pt>
                <c:pt idx="61719">
                  <c:v>177.21110826084021</c:v>
                </c:pt>
                <c:pt idx="61720">
                  <c:v>177.14709793176758</c:v>
                </c:pt>
                <c:pt idx="61721">
                  <c:v>177.083072445146</c:v>
                </c:pt>
                <c:pt idx="61722">
                  <c:v>177.01904695852446</c:v>
                </c:pt>
                <c:pt idx="61723">
                  <c:v>176.95503662945183</c:v>
                </c:pt>
                <c:pt idx="61724">
                  <c:v>176.89101114283028</c:v>
                </c:pt>
                <c:pt idx="61725">
                  <c:v>176.82698565620873</c:v>
                </c:pt>
                <c:pt idx="61726">
                  <c:v>176.76297532713608</c:v>
                </c:pt>
                <c:pt idx="61727">
                  <c:v>176.69894984051453</c:v>
                </c:pt>
                <c:pt idx="61728">
                  <c:v>176.63492435389298</c:v>
                </c:pt>
                <c:pt idx="61729">
                  <c:v>176.57091402482035</c:v>
                </c:pt>
                <c:pt idx="61730">
                  <c:v>176.50688853819878</c:v>
                </c:pt>
                <c:pt idx="61731">
                  <c:v>176.44280242138157</c:v>
                </c:pt>
                <c:pt idx="61732">
                  <c:v>176.37877693476003</c:v>
                </c:pt>
                <c:pt idx="61733">
                  <c:v>176.3147666056874</c:v>
                </c:pt>
                <c:pt idx="61734">
                  <c:v>176.25074111906585</c:v>
                </c:pt>
                <c:pt idx="61735">
                  <c:v>176.18671563244428</c:v>
                </c:pt>
                <c:pt idx="61736">
                  <c:v>176.12270530337165</c:v>
                </c:pt>
                <c:pt idx="61737">
                  <c:v>176.06256482260372</c:v>
                </c:pt>
                <c:pt idx="61738">
                  <c:v>176.02329003623362</c:v>
                </c:pt>
                <c:pt idx="61739">
                  <c:v>176.0207015085837</c:v>
                </c:pt>
                <c:pt idx="61740">
                  <c:v>176.03097500000001</c:v>
                </c:pt>
                <c:pt idx="61741">
                  <c:v>176.03097500000001</c:v>
                </c:pt>
                <c:pt idx="61742">
                  <c:v>176.02278575089392</c:v>
                </c:pt>
                <c:pt idx="61743">
                  <c:v>176.04624308941345</c:v>
                </c:pt>
                <c:pt idx="61744">
                  <c:v>176.05138433547924</c:v>
                </c:pt>
                <c:pt idx="61745">
                  <c:v>176.03007315995231</c:v>
                </c:pt>
                <c:pt idx="61746">
                  <c:v>176.05912923835245</c:v>
                </c:pt>
                <c:pt idx="61747">
                  <c:v>176.08014941390951</c:v>
                </c:pt>
                <c:pt idx="61748">
                  <c:v>176.10116461309926</c:v>
                </c:pt>
                <c:pt idx="61749">
                  <c:v>176.12218478865631</c:v>
                </c:pt>
                <c:pt idx="61750">
                  <c:v>176.14320496421337</c:v>
                </c:pt>
                <c:pt idx="61751">
                  <c:v>176.16422016340312</c:v>
                </c:pt>
                <c:pt idx="61752">
                  <c:v>176.18524033896017</c:v>
                </c:pt>
                <c:pt idx="61753">
                  <c:v>176.20626051451723</c:v>
                </c:pt>
                <c:pt idx="61754">
                  <c:v>176.22727571370694</c:v>
                </c:pt>
                <c:pt idx="61755">
                  <c:v>176.248295889264</c:v>
                </c:pt>
                <c:pt idx="61756">
                  <c:v>176.26933597029034</c:v>
                </c:pt>
                <c:pt idx="61757">
                  <c:v>176.2903561458474</c:v>
                </c:pt>
                <c:pt idx="61758">
                  <c:v>176.31137134503714</c:v>
                </c:pt>
                <c:pt idx="61759">
                  <c:v>176.3323915205942</c:v>
                </c:pt>
                <c:pt idx="61760">
                  <c:v>176.35341169615126</c:v>
                </c:pt>
                <c:pt idx="61761">
                  <c:v>176.37442689534097</c:v>
                </c:pt>
                <c:pt idx="61762">
                  <c:v>176.39544707089803</c:v>
                </c:pt>
                <c:pt idx="61763">
                  <c:v>176.41646227008778</c:v>
                </c:pt>
                <c:pt idx="61764">
                  <c:v>176.43748244564483</c:v>
                </c:pt>
                <c:pt idx="61765">
                  <c:v>176.45850262120189</c:v>
                </c:pt>
                <c:pt idx="61766">
                  <c:v>176.47951782039164</c:v>
                </c:pt>
                <c:pt idx="61767">
                  <c:v>176.50053799594869</c:v>
                </c:pt>
                <c:pt idx="61768">
                  <c:v>176.521578076975</c:v>
                </c:pt>
                <c:pt idx="61769">
                  <c:v>176.54259825253206</c:v>
                </c:pt>
                <c:pt idx="61770">
                  <c:v>176.56361345172181</c:v>
                </c:pt>
                <c:pt idx="61771">
                  <c:v>176.58463362727886</c:v>
                </c:pt>
                <c:pt idx="61772">
                  <c:v>176.60565380283592</c:v>
                </c:pt>
                <c:pt idx="61773">
                  <c:v>176.62666900202566</c:v>
                </c:pt>
                <c:pt idx="61774">
                  <c:v>176.64461374368145</c:v>
                </c:pt>
                <c:pt idx="61775">
                  <c:v>176.63105837759238</c:v>
                </c:pt>
                <c:pt idx="61776">
                  <c:v>176.66747956556986</c:v>
                </c:pt>
                <c:pt idx="61777">
                  <c:v>176.70210997401048</c:v>
                </c:pt>
                <c:pt idx="61778">
                  <c:v>176.71452575941822</c:v>
                </c:pt>
                <c:pt idx="61779">
                  <c:v>176.69252508748511</c:v>
                </c:pt>
                <c:pt idx="61780">
                  <c:v>176.772659</c:v>
                </c:pt>
                <c:pt idx="61781">
                  <c:v>176.77032666309015</c:v>
                </c:pt>
                <c:pt idx="61782">
                  <c:v>176.76196561025031</c:v>
                </c:pt>
                <c:pt idx="61783">
                  <c:v>176.80799174658597</c:v>
                </c:pt>
                <c:pt idx="61784">
                  <c:v>176.8019184003073</c:v>
                </c:pt>
                <c:pt idx="61785">
                  <c:v>176.79584649184736</c:v>
                </c:pt>
                <c:pt idx="61786">
                  <c:v>176.78977314556869</c:v>
                </c:pt>
                <c:pt idx="61787">
                  <c:v>176.78369979929005</c:v>
                </c:pt>
                <c:pt idx="61788">
                  <c:v>176.7776278908301</c:v>
                </c:pt>
                <c:pt idx="61789">
                  <c:v>176.77155454455144</c:v>
                </c:pt>
                <c:pt idx="61790">
                  <c:v>176.76548119827277</c:v>
                </c:pt>
                <c:pt idx="61791">
                  <c:v>176.75940928981285</c:v>
                </c:pt>
                <c:pt idx="61792">
                  <c:v>176.75333594353418</c:v>
                </c:pt>
                <c:pt idx="61793">
                  <c:v>176.74725684598064</c:v>
                </c:pt>
                <c:pt idx="61794">
                  <c:v>176.74118349970198</c:v>
                </c:pt>
                <c:pt idx="61795">
                  <c:v>176.73511159124203</c:v>
                </c:pt>
                <c:pt idx="61796">
                  <c:v>176.72903824496336</c:v>
                </c:pt>
                <c:pt idx="61797">
                  <c:v>176.72296489868472</c:v>
                </c:pt>
                <c:pt idx="61798">
                  <c:v>176.71689299022478</c:v>
                </c:pt>
                <c:pt idx="61799">
                  <c:v>176.71081964394611</c:v>
                </c:pt>
                <c:pt idx="61800">
                  <c:v>176.70474629766744</c:v>
                </c:pt>
                <c:pt idx="61801">
                  <c:v>176.71495160228898</c:v>
                </c:pt>
                <c:pt idx="61802">
                  <c:v>176.75457800000001</c:v>
                </c:pt>
                <c:pt idx="61803">
                  <c:v>176.75971259012877</c:v>
                </c:pt>
                <c:pt idx="61804">
                  <c:v>176.76739938626611</c:v>
                </c:pt>
                <c:pt idx="61805">
                  <c:v>176.75996566388559</c:v>
                </c:pt>
                <c:pt idx="61806">
                  <c:v>176.76159167191227</c:v>
                </c:pt>
                <c:pt idx="61807">
                  <c:v>176.74779848593229</c:v>
                </c:pt>
                <c:pt idx="61808">
                  <c:v>176.76687480405246</c:v>
                </c:pt>
                <c:pt idx="61809">
                  <c:v>176.76640442775394</c:v>
                </c:pt>
                <c:pt idx="61810">
                  <c:v>176.79464197729365</c:v>
                </c:pt>
                <c:pt idx="61811">
                  <c:v>176.80636652592818</c:v>
                </c:pt>
                <c:pt idx="61812">
                  <c:v>176.81809107456274</c:v>
                </c:pt>
                <c:pt idx="61813">
                  <c:v>176.82981284749923</c:v>
                </c:pt>
                <c:pt idx="61814">
                  <c:v>176.84153739613379</c:v>
                </c:pt>
                <c:pt idx="61815">
                  <c:v>176.845032</c:v>
                </c:pt>
                <c:pt idx="61816">
                  <c:v>176.85795103147353</c:v>
                </c:pt>
                <c:pt idx="61817">
                  <c:v>176.8735096770111</c:v>
                </c:pt>
                <c:pt idx="61818">
                  <c:v>176.88802340135069</c:v>
                </c:pt>
                <c:pt idx="61819">
                  <c:v>176.90252339463606</c:v>
                </c:pt>
                <c:pt idx="61820">
                  <c:v>176.91701995515785</c:v>
                </c:pt>
                <c:pt idx="61821">
                  <c:v>176.93151994844322</c:v>
                </c:pt>
                <c:pt idx="61822">
                  <c:v>176.94601994172857</c:v>
                </c:pt>
                <c:pt idx="61823">
                  <c:v>176.96051650225036</c:v>
                </c:pt>
                <c:pt idx="61824">
                  <c:v>176.97501649553573</c:v>
                </c:pt>
                <c:pt idx="61825">
                  <c:v>176.9895164888211</c:v>
                </c:pt>
                <c:pt idx="61826">
                  <c:v>177.00401304934289</c:v>
                </c:pt>
                <c:pt idx="61827">
                  <c:v>177.01851304262823</c:v>
                </c:pt>
                <c:pt idx="61828">
                  <c:v>177.0330130359136</c:v>
                </c:pt>
                <c:pt idx="61829">
                  <c:v>177.04750959643539</c:v>
                </c:pt>
                <c:pt idx="61830">
                  <c:v>177.06200958972076</c:v>
                </c:pt>
                <c:pt idx="61831">
                  <c:v>177.07652331406035</c:v>
                </c:pt>
                <c:pt idx="61832">
                  <c:v>177.09101987458214</c:v>
                </c:pt>
                <c:pt idx="61833">
                  <c:v>177.10551986786751</c:v>
                </c:pt>
                <c:pt idx="61834">
                  <c:v>177.12001986115285</c:v>
                </c:pt>
                <c:pt idx="61835">
                  <c:v>177.13451642167468</c:v>
                </c:pt>
                <c:pt idx="61836">
                  <c:v>177.14901641496002</c:v>
                </c:pt>
                <c:pt idx="61837">
                  <c:v>177.16351640824539</c:v>
                </c:pt>
                <c:pt idx="61838">
                  <c:v>177.17801296876718</c:v>
                </c:pt>
                <c:pt idx="61839">
                  <c:v>177.19251296205255</c:v>
                </c:pt>
                <c:pt idx="61840">
                  <c:v>177.20701295533789</c:v>
                </c:pt>
                <c:pt idx="61841">
                  <c:v>177.22150951585968</c:v>
                </c:pt>
                <c:pt idx="61842">
                  <c:v>177.23600950914505</c:v>
                </c:pt>
                <c:pt idx="61843">
                  <c:v>177.25052323348464</c:v>
                </c:pt>
                <c:pt idx="61844">
                  <c:v>177.26502322677001</c:v>
                </c:pt>
                <c:pt idx="61845">
                  <c:v>177.2795197872918</c:v>
                </c:pt>
                <c:pt idx="61846">
                  <c:v>177.29401978057717</c:v>
                </c:pt>
                <c:pt idx="61847">
                  <c:v>177.30851977386251</c:v>
                </c:pt>
                <c:pt idx="61848">
                  <c:v>177.32301633438431</c:v>
                </c:pt>
                <c:pt idx="61849">
                  <c:v>177.33751632766968</c:v>
                </c:pt>
                <c:pt idx="61850">
                  <c:v>177.35201632095504</c:v>
                </c:pt>
                <c:pt idx="61851">
                  <c:v>177.36651288147684</c:v>
                </c:pt>
                <c:pt idx="61852">
                  <c:v>177.38101287476218</c:v>
                </c:pt>
                <c:pt idx="61853">
                  <c:v>177.39551286804755</c:v>
                </c:pt>
                <c:pt idx="61854">
                  <c:v>177.41000942856934</c:v>
                </c:pt>
                <c:pt idx="61855">
                  <c:v>177.42450942185471</c:v>
                </c:pt>
                <c:pt idx="61856">
                  <c:v>177.4390231461943</c:v>
                </c:pt>
                <c:pt idx="61857">
                  <c:v>177.45351970671609</c:v>
                </c:pt>
                <c:pt idx="61858">
                  <c:v>177.46801970000146</c:v>
                </c:pt>
                <c:pt idx="61859">
                  <c:v>177.48251969328683</c:v>
                </c:pt>
                <c:pt idx="61860">
                  <c:v>177.49701625380862</c:v>
                </c:pt>
                <c:pt idx="61861">
                  <c:v>177.51151624709397</c:v>
                </c:pt>
                <c:pt idx="61862">
                  <c:v>177.52601624037933</c:v>
                </c:pt>
                <c:pt idx="61863">
                  <c:v>177.54051280090113</c:v>
                </c:pt>
                <c:pt idx="61864">
                  <c:v>177.5550127941865</c:v>
                </c:pt>
                <c:pt idx="61865">
                  <c:v>177.56752963003575</c:v>
                </c:pt>
                <c:pt idx="61866">
                  <c:v>177.54931256318548</c:v>
                </c:pt>
                <c:pt idx="61867">
                  <c:v>177.52974639437292</c:v>
                </c:pt>
                <c:pt idx="61868">
                  <c:v>177.49177341201715</c:v>
                </c:pt>
                <c:pt idx="61869">
                  <c:v>177.14251201528273</c:v>
                </c:pt>
                <c:pt idx="61870">
                  <c:v>177.08845178349466</c:v>
                </c:pt>
                <c:pt idx="61871">
                  <c:v>177.30972657367667</c:v>
                </c:pt>
                <c:pt idx="61872">
                  <c:v>177.25908436781882</c:v>
                </c:pt>
                <c:pt idx="61873">
                  <c:v>177.23874969051025</c:v>
                </c:pt>
                <c:pt idx="61874">
                  <c:v>177.20074920448639</c:v>
                </c:pt>
                <c:pt idx="61875">
                  <c:v>177.1517073108806</c:v>
                </c:pt>
                <c:pt idx="61876">
                  <c:v>177.10267702757159</c:v>
                </c:pt>
                <c:pt idx="61877">
                  <c:v>177.0536351339658</c:v>
                </c:pt>
                <c:pt idx="61878">
                  <c:v>177.00459324036001</c:v>
                </c:pt>
                <c:pt idx="61879">
                  <c:v>176.955562957051</c:v>
                </c:pt>
                <c:pt idx="61880">
                  <c:v>176.90652106344521</c:v>
                </c:pt>
                <c:pt idx="61881">
                  <c:v>176.8574327286523</c:v>
                </c:pt>
                <c:pt idx="61882">
                  <c:v>176.80840244534329</c:v>
                </c:pt>
                <c:pt idx="61883">
                  <c:v>176.7593605517375</c:v>
                </c:pt>
                <c:pt idx="61884">
                  <c:v>176.71031865813171</c:v>
                </c:pt>
                <c:pt idx="61885">
                  <c:v>176.6612883748227</c:v>
                </c:pt>
                <c:pt idx="61886">
                  <c:v>176.61224648121694</c:v>
                </c:pt>
                <c:pt idx="61887">
                  <c:v>176.56320458761115</c:v>
                </c:pt>
                <c:pt idx="61888">
                  <c:v>176.51417430430214</c:v>
                </c:pt>
                <c:pt idx="61889">
                  <c:v>176.46513241069636</c:v>
                </c:pt>
                <c:pt idx="61890">
                  <c:v>176.41609051709057</c:v>
                </c:pt>
                <c:pt idx="61891">
                  <c:v>176.36706023378156</c:v>
                </c:pt>
                <c:pt idx="61892">
                  <c:v>176.31801834017577</c:v>
                </c:pt>
                <c:pt idx="61893">
                  <c:v>176.26893000538286</c:v>
                </c:pt>
                <c:pt idx="61894">
                  <c:v>176.21988811177707</c:v>
                </c:pt>
                <c:pt idx="61895">
                  <c:v>176.17085782846806</c:v>
                </c:pt>
                <c:pt idx="61896">
                  <c:v>176.12181593486227</c:v>
                </c:pt>
                <c:pt idx="61897">
                  <c:v>176.07277404125648</c:v>
                </c:pt>
                <c:pt idx="61898">
                  <c:v>176.02374375794747</c:v>
                </c:pt>
                <c:pt idx="61899">
                  <c:v>175.97470186434168</c:v>
                </c:pt>
                <c:pt idx="61900">
                  <c:v>175.92565997073589</c:v>
                </c:pt>
                <c:pt idx="61901">
                  <c:v>175.87662968742688</c:v>
                </c:pt>
                <c:pt idx="61902">
                  <c:v>175.8275877938211</c:v>
                </c:pt>
                <c:pt idx="61903">
                  <c:v>175.77854590021531</c:v>
                </c:pt>
                <c:pt idx="61904">
                  <c:v>175.7295156169063</c:v>
                </c:pt>
                <c:pt idx="61905">
                  <c:v>175.68047372330051</c:v>
                </c:pt>
                <c:pt idx="61906">
                  <c:v>175.6313853885076</c:v>
                </c:pt>
                <c:pt idx="61907">
                  <c:v>175.58235510519859</c:v>
                </c:pt>
                <c:pt idx="61908">
                  <c:v>175.5333132115928</c:v>
                </c:pt>
                <c:pt idx="61909">
                  <c:v>175.48427131798701</c:v>
                </c:pt>
                <c:pt idx="61910">
                  <c:v>175.435241034678</c:v>
                </c:pt>
                <c:pt idx="61911">
                  <c:v>175.38619914107221</c:v>
                </c:pt>
                <c:pt idx="61912">
                  <c:v>175.33715724746642</c:v>
                </c:pt>
                <c:pt idx="61913">
                  <c:v>175.28812696415741</c:v>
                </c:pt>
                <c:pt idx="61914">
                  <c:v>175.23908507055162</c:v>
                </c:pt>
                <c:pt idx="61915">
                  <c:v>175.19004317694584</c:v>
                </c:pt>
                <c:pt idx="61916">
                  <c:v>175.14101289363683</c:v>
                </c:pt>
                <c:pt idx="61917">
                  <c:v>175.09197100003104</c:v>
                </c:pt>
                <c:pt idx="61918">
                  <c:v>175.04288266523812</c:v>
                </c:pt>
                <c:pt idx="61919">
                  <c:v>174.99384077163234</c:v>
                </c:pt>
                <c:pt idx="61920">
                  <c:v>174.93565947461263</c:v>
                </c:pt>
                <c:pt idx="61921">
                  <c:v>174.87704562899381</c:v>
                </c:pt>
                <c:pt idx="61922">
                  <c:v>174.86962715498331</c:v>
                </c:pt>
                <c:pt idx="61923">
                  <c:v>174.86915904529201</c:v>
                </c:pt>
                <c:pt idx="61924">
                  <c:v>174.81450306008583</c:v>
                </c:pt>
                <c:pt idx="61925">
                  <c:v>174.77511424892705</c:v>
                </c:pt>
                <c:pt idx="61926">
                  <c:v>174.73362674606582</c:v>
                </c:pt>
                <c:pt idx="61927">
                  <c:v>174.692307</c:v>
                </c:pt>
                <c:pt idx="61928">
                  <c:v>174.65235136439037</c:v>
                </c:pt>
                <c:pt idx="61929">
                  <c:v>174.63551667486868</c:v>
                </c:pt>
                <c:pt idx="61930">
                  <c:v>174.61868198534697</c:v>
                </c:pt>
                <c:pt idx="61931">
                  <c:v>174.60185128131047</c:v>
                </c:pt>
                <c:pt idx="61932">
                  <c:v>174.58501659178876</c:v>
                </c:pt>
                <c:pt idx="61933">
                  <c:v>174.56818190226707</c:v>
                </c:pt>
                <c:pt idx="61934">
                  <c:v>174.55135119823058</c:v>
                </c:pt>
                <c:pt idx="61935">
                  <c:v>174.53451650870886</c:v>
                </c:pt>
                <c:pt idx="61936">
                  <c:v>174.51768181918717</c:v>
                </c:pt>
                <c:pt idx="61937">
                  <c:v>174.50085111515068</c:v>
                </c:pt>
                <c:pt idx="61938">
                  <c:v>174.48401642562897</c:v>
                </c:pt>
                <c:pt idx="61939">
                  <c:v>174.46716579416642</c:v>
                </c:pt>
                <c:pt idx="61940">
                  <c:v>174.45033110464473</c:v>
                </c:pt>
                <c:pt idx="61941">
                  <c:v>174.43350040060824</c:v>
                </c:pt>
                <c:pt idx="61942">
                  <c:v>174.41666571108652</c:v>
                </c:pt>
                <c:pt idx="61943">
                  <c:v>174.39983102156484</c:v>
                </c:pt>
                <c:pt idx="61944">
                  <c:v>174.38300031752834</c:v>
                </c:pt>
                <c:pt idx="61945">
                  <c:v>174.36616562800663</c:v>
                </c:pt>
                <c:pt idx="61946">
                  <c:v>174.34933093848491</c:v>
                </c:pt>
                <c:pt idx="61947">
                  <c:v>174.33250023444842</c:v>
                </c:pt>
                <c:pt idx="61948">
                  <c:v>174.31566554492673</c:v>
                </c:pt>
                <c:pt idx="61949">
                  <c:v>174.29883085540501</c:v>
                </c:pt>
                <c:pt idx="61950">
                  <c:v>174.28200015136852</c:v>
                </c:pt>
                <c:pt idx="61951">
                  <c:v>174.26516546184683</c:v>
                </c:pt>
                <c:pt idx="61952">
                  <c:v>174.24831483038429</c:v>
                </c:pt>
                <c:pt idx="61953">
                  <c:v>174.23148412634779</c:v>
                </c:pt>
                <c:pt idx="61954">
                  <c:v>174.21464943682608</c:v>
                </c:pt>
                <c:pt idx="61955">
                  <c:v>174.19781474730439</c:v>
                </c:pt>
                <c:pt idx="61956">
                  <c:v>174.1809840432679</c:v>
                </c:pt>
                <c:pt idx="61957">
                  <c:v>174.16414935374618</c:v>
                </c:pt>
                <c:pt idx="61958">
                  <c:v>174.1473146642245</c:v>
                </c:pt>
                <c:pt idx="61959">
                  <c:v>174.130483960188</c:v>
                </c:pt>
                <c:pt idx="61960">
                  <c:v>174.11364927066629</c:v>
                </c:pt>
                <c:pt idx="61961">
                  <c:v>174.09681458114457</c:v>
                </c:pt>
                <c:pt idx="61962">
                  <c:v>174.07998387710808</c:v>
                </c:pt>
                <c:pt idx="61963">
                  <c:v>174.06314918758639</c:v>
                </c:pt>
                <c:pt idx="61964">
                  <c:v>174.04629855612384</c:v>
                </c:pt>
                <c:pt idx="61965">
                  <c:v>174.02946386660216</c:v>
                </c:pt>
                <c:pt idx="61966">
                  <c:v>174.01263316256566</c:v>
                </c:pt>
                <c:pt idx="61967">
                  <c:v>173.99579847304395</c:v>
                </c:pt>
                <c:pt idx="61968">
                  <c:v>173.97896378352223</c:v>
                </c:pt>
                <c:pt idx="61969">
                  <c:v>173.96213307948574</c:v>
                </c:pt>
                <c:pt idx="61970">
                  <c:v>173.94529838996405</c:v>
                </c:pt>
                <c:pt idx="61971">
                  <c:v>173.92846370044234</c:v>
                </c:pt>
                <c:pt idx="61972">
                  <c:v>173.91163299640584</c:v>
                </c:pt>
                <c:pt idx="61973">
                  <c:v>173.89479830688416</c:v>
                </c:pt>
                <c:pt idx="61974">
                  <c:v>173.87796361736244</c:v>
                </c:pt>
                <c:pt idx="61975">
                  <c:v>173.86113291332595</c:v>
                </c:pt>
                <c:pt idx="61976">
                  <c:v>173.84429822380423</c:v>
                </c:pt>
                <c:pt idx="61977">
                  <c:v>173.82744759234171</c:v>
                </c:pt>
                <c:pt idx="61978">
                  <c:v>173.81061688830522</c:v>
                </c:pt>
                <c:pt idx="61979">
                  <c:v>173.7937821987835</c:v>
                </c:pt>
                <c:pt idx="61980">
                  <c:v>173.81127698187888</c:v>
                </c:pt>
                <c:pt idx="61981">
                  <c:v>173.81211717353992</c:v>
                </c:pt>
                <c:pt idx="61982">
                  <c:v>173.84185933285647</c:v>
                </c:pt>
                <c:pt idx="61983">
                  <c:v>173.90863253505009</c:v>
                </c:pt>
                <c:pt idx="61984">
                  <c:v>173.94476021053887</c:v>
                </c:pt>
                <c:pt idx="61985">
                  <c:v>173.925864525149</c:v>
                </c:pt>
                <c:pt idx="61986">
                  <c:v>173.93942753218883</c:v>
                </c:pt>
                <c:pt idx="61987">
                  <c:v>173.96322645970434</c:v>
                </c:pt>
                <c:pt idx="61988">
                  <c:v>173.95594323742552</c:v>
                </c:pt>
                <c:pt idx="61989">
                  <c:v>173.94197382570218</c:v>
                </c:pt>
                <c:pt idx="61990">
                  <c:v>173.92977766241322</c:v>
                </c:pt>
                <c:pt idx="61991">
                  <c:v>173.91758438647349</c:v>
                </c:pt>
                <c:pt idx="61992">
                  <c:v>173.90538822318453</c:v>
                </c:pt>
                <c:pt idx="61993">
                  <c:v>173.89319205989557</c:v>
                </c:pt>
                <c:pt idx="61994">
                  <c:v>173.88099878395587</c:v>
                </c:pt>
                <c:pt idx="61995">
                  <c:v>173.86880262066691</c:v>
                </c:pt>
                <c:pt idx="61996">
                  <c:v>173.85660645737795</c:v>
                </c:pt>
                <c:pt idx="61997">
                  <c:v>173.84441318143823</c:v>
                </c:pt>
                <c:pt idx="61998">
                  <c:v>173.83221701814927</c:v>
                </c:pt>
                <c:pt idx="61999">
                  <c:v>173.8200208548603</c:v>
                </c:pt>
                <c:pt idx="62000">
                  <c:v>173.80782757892061</c:v>
                </c:pt>
                <c:pt idx="62001">
                  <c:v>173.79563141563165</c:v>
                </c:pt>
                <c:pt idx="62002">
                  <c:v>173.78342370294564</c:v>
                </c:pt>
                <c:pt idx="62003">
                  <c:v>173.77123042700592</c:v>
                </c:pt>
                <c:pt idx="62004">
                  <c:v>173.75903426371696</c:v>
                </c:pt>
                <c:pt idx="62005">
                  <c:v>173.74683810042799</c:v>
                </c:pt>
                <c:pt idx="62006">
                  <c:v>173.7346448244883</c:v>
                </c:pt>
                <c:pt idx="62007">
                  <c:v>173.72244866119934</c:v>
                </c:pt>
                <c:pt idx="62008">
                  <c:v>173.71025249791037</c:v>
                </c:pt>
                <c:pt idx="62009">
                  <c:v>173.69805922197065</c:v>
                </c:pt>
                <c:pt idx="62010">
                  <c:v>173.68586305868169</c:v>
                </c:pt>
                <c:pt idx="62011">
                  <c:v>173.67366689539273</c:v>
                </c:pt>
                <c:pt idx="62012">
                  <c:v>173.66147361945303</c:v>
                </c:pt>
                <c:pt idx="62013">
                  <c:v>173.64927745616407</c:v>
                </c:pt>
                <c:pt idx="62014">
                  <c:v>173.63706974347807</c:v>
                </c:pt>
                <c:pt idx="62015">
                  <c:v>173.62487358018907</c:v>
                </c:pt>
                <c:pt idx="62016">
                  <c:v>173.61268030424938</c:v>
                </c:pt>
                <c:pt idx="62017">
                  <c:v>173.60048414096042</c:v>
                </c:pt>
                <c:pt idx="62018">
                  <c:v>173.58828797767146</c:v>
                </c:pt>
                <c:pt idx="62019">
                  <c:v>173.57609470173176</c:v>
                </c:pt>
                <c:pt idx="62020">
                  <c:v>173.5638985384428</c:v>
                </c:pt>
                <c:pt idx="62021">
                  <c:v>173.55170237515384</c:v>
                </c:pt>
                <c:pt idx="62022">
                  <c:v>173.53950909921411</c:v>
                </c:pt>
                <c:pt idx="62023">
                  <c:v>173.52731293592515</c:v>
                </c:pt>
                <c:pt idx="62024">
                  <c:v>173.51511677263619</c:v>
                </c:pt>
                <c:pt idx="62025">
                  <c:v>173.5029234966965</c:v>
                </c:pt>
                <c:pt idx="62026">
                  <c:v>173.49071578401049</c:v>
                </c:pt>
                <c:pt idx="62027">
                  <c:v>173.4785196207215</c:v>
                </c:pt>
                <c:pt idx="62028">
                  <c:v>173.46632634478181</c:v>
                </c:pt>
                <c:pt idx="62029">
                  <c:v>173.45413018149284</c:v>
                </c:pt>
                <c:pt idx="62030">
                  <c:v>173.44193401820388</c:v>
                </c:pt>
                <c:pt idx="62031">
                  <c:v>173.42974074226419</c:v>
                </c:pt>
                <c:pt idx="62032">
                  <c:v>173.41754457897522</c:v>
                </c:pt>
                <c:pt idx="62033">
                  <c:v>173.40534841568626</c:v>
                </c:pt>
                <c:pt idx="62034">
                  <c:v>173.39315513974654</c:v>
                </c:pt>
                <c:pt idx="62035">
                  <c:v>173.38095897645758</c:v>
                </c:pt>
                <c:pt idx="62036">
                  <c:v>173.36876281316862</c:v>
                </c:pt>
                <c:pt idx="62037">
                  <c:v>173.35656953722892</c:v>
                </c:pt>
                <c:pt idx="62038">
                  <c:v>173.34437337393996</c:v>
                </c:pt>
                <c:pt idx="62039">
                  <c:v>173.33216566125392</c:v>
                </c:pt>
                <c:pt idx="62040">
                  <c:v>173.31996949796496</c:v>
                </c:pt>
                <c:pt idx="62041">
                  <c:v>173.30777622202527</c:v>
                </c:pt>
                <c:pt idx="62042">
                  <c:v>173.29558005873631</c:v>
                </c:pt>
                <c:pt idx="62043">
                  <c:v>173.28338389544734</c:v>
                </c:pt>
                <c:pt idx="62044">
                  <c:v>173.27119061950765</c:v>
                </c:pt>
                <c:pt idx="62045">
                  <c:v>173.26943906121963</c:v>
                </c:pt>
                <c:pt idx="62046">
                  <c:v>173.26854288724672</c:v>
                </c:pt>
                <c:pt idx="62047">
                  <c:v>173.25159065283739</c:v>
                </c:pt>
                <c:pt idx="62048">
                  <c:v>173.10643870473297</c:v>
                </c:pt>
                <c:pt idx="62049">
                  <c:v>173.09167109882966</c:v>
                </c:pt>
                <c:pt idx="62050">
                  <c:v>173.07395620330149</c:v>
                </c:pt>
                <c:pt idx="62051">
                  <c:v>173.04708860703431</c:v>
                </c:pt>
                <c:pt idx="62052">
                  <c:v>173.03524668833984</c:v>
                </c:pt>
                <c:pt idx="62053">
                  <c:v>173.0787371885317</c:v>
                </c:pt>
                <c:pt idx="62054">
                  <c:v>173.00201826141566</c:v>
                </c:pt>
                <c:pt idx="62055">
                  <c:v>172.97841722303562</c:v>
                </c:pt>
                <c:pt idx="62056">
                  <c:v>172.9548217720226</c:v>
                </c:pt>
                <c:pt idx="62057">
                  <c:v>172.93122073364256</c:v>
                </c:pt>
                <c:pt idx="62058">
                  <c:v>172.9076196952625</c:v>
                </c:pt>
                <c:pt idx="62059">
                  <c:v>172.8840242442495</c:v>
                </c:pt>
                <c:pt idx="62060">
                  <c:v>172.86042320586944</c:v>
                </c:pt>
                <c:pt idx="62061">
                  <c:v>172.83679981802123</c:v>
                </c:pt>
                <c:pt idx="62062">
                  <c:v>172.81319877964117</c:v>
                </c:pt>
                <c:pt idx="62063">
                  <c:v>172.78960332862817</c:v>
                </c:pt>
                <c:pt idx="62064">
                  <c:v>172.76600229024811</c:v>
                </c:pt>
                <c:pt idx="62065">
                  <c:v>172.74240125186807</c:v>
                </c:pt>
                <c:pt idx="62066">
                  <c:v>172.71880580085505</c:v>
                </c:pt>
                <c:pt idx="62067">
                  <c:v>172.69520476247502</c:v>
                </c:pt>
                <c:pt idx="62068">
                  <c:v>172.67160372409495</c:v>
                </c:pt>
                <c:pt idx="62069">
                  <c:v>172.64800827308196</c:v>
                </c:pt>
                <c:pt idx="62070">
                  <c:v>172.62440723470189</c:v>
                </c:pt>
                <c:pt idx="62071">
                  <c:v>172.60080619632186</c:v>
                </c:pt>
                <c:pt idx="62072">
                  <c:v>172.57721074530883</c:v>
                </c:pt>
                <c:pt idx="62073">
                  <c:v>172.55358735746063</c:v>
                </c:pt>
                <c:pt idx="62074">
                  <c:v>172.52998631908056</c:v>
                </c:pt>
                <c:pt idx="62075">
                  <c:v>172.50639086806754</c:v>
                </c:pt>
                <c:pt idx="62076">
                  <c:v>172.4827898296875</c:v>
                </c:pt>
                <c:pt idx="62077">
                  <c:v>172.45918879130744</c:v>
                </c:pt>
                <c:pt idx="62078">
                  <c:v>172.43559334029445</c:v>
                </c:pt>
                <c:pt idx="62079">
                  <c:v>172.41199230191438</c:v>
                </c:pt>
                <c:pt idx="62080">
                  <c:v>172.38839126353434</c:v>
                </c:pt>
                <c:pt idx="62081">
                  <c:v>172.36479581252132</c:v>
                </c:pt>
                <c:pt idx="62082">
                  <c:v>172.34119477414129</c:v>
                </c:pt>
                <c:pt idx="62083">
                  <c:v>172.31759373576122</c:v>
                </c:pt>
                <c:pt idx="62084">
                  <c:v>172.29399828474823</c:v>
                </c:pt>
                <c:pt idx="62085">
                  <c:v>172.27039724636816</c:v>
                </c:pt>
                <c:pt idx="62086">
                  <c:v>172.24677385851996</c:v>
                </c:pt>
                <c:pt idx="62087">
                  <c:v>172.22317282013989</c:v>
                </c:pt>
                <c:pt idx="62088">
                  <c:v>172.1995773691269</c:v>
                </c:pt>
                <c:pt idx="62089">
                  <c:v>172.17597633074683</c:v>
                </c:pt>
                <c:pt idx="62090">
                  <c:v>172.1523752923668</c:v>
                </c:pt>
                <c:pt idx="62091">
                  <c:v>172.12877984135378</c:v>
                </c:pt>
                <c:pt idx="62092">
                  <c:v>172.10517880297374</c:v>
                </c:pt>
                <c:pt idx="62093">
                  <c:v>172.08157776459367</c:v>
                </c:pt>
                <c:pt idx="62094">
                  <c:v>172.05798231358065</c:v>
                </c:pt>
                <c:pt idx="62095">
                  <c:v>172.03438127520062</c:v>
                </c:pt>
                <c:pt idx="62096">
                  <c:v>172.00529179094158</c:v>
                </c:pt>
                <c:pt idx="62097">
                  <c:v>171.96403433285647</c:v>
                </c:pt>
                <c:pt idx="62098">
                  <c:v>171.65945707677633</c:v>
                </c:pt>
                <c:pt idx="62099">
                  <c:v>171.62905228946113</c:v>
                </c:pt>
                <c:pt idx="62100">
                  <c:v>171.62313558688916</c:v>
                </c:pt>
                <c:pt idx="62101">
                  <c:v>171.61619514401528</c:v>
                </c:pt>
                <c:pt idx="62102">
                  <c:v>171.58723031545065</c:v>
                </c:pt>
                <c:pt idx="62103">
                  <c:v>171.60558148952515</c:v>
                </c:pt>
                <c:pt idx="62104">
                  <c:v>171.62419572124725</c:v>
                </c:pt>
                <c:pt idx="62105">
                  <c:v>171.64280995296934</c:v>
                </c:pt>
                <c:pt idx="62106">
                  <c:v>171.66141977791312</c:v>
                </c:pt>
                <c:pt idx="62107">
                  <c:v>171.68003400963522</c:v>
                </c:pt>
                <c:pt idx="62108">
                  <c:v>171.69864824135735</c:v>
                </c:pt>
                <c:pt idx="62109">
                  <c:v>171.7172580663011</c:v>
                </c:pt>
                <c:pt idx="62110">
                  <c:v>171.7358722980232</c:v>
                </c:pt>
                <c:pt idx="62111">
                  <c:v>171.75448652974532</c:v>
                </c:pt>
                <c:pt idx="62112">
                  <c:v>171.77309635468907</c:v>
                </c:pt>
                <c:pt idx="62113">
                  <c:v>171.79172821352455</c:v>
                </c:pt>
                <c:pt idx="62114">
                  <c:v>171.81034244524668</c:v>
                </c:pt>
                <c:pt idx="62115">
                  <c:v>171.82895227019043</c:v>
                </c:pt>
                <c:pt idx="62116">
                  <c:v>171.84756650191252</c:v>
                </c:pt>
                <c:pt idx="62117">
                  <c:v>171.86618073363465</c:v>
                </c:pt>
                <c:pt idx="62118">
                  <c:v>171.8847905585784</c:v>
                </c:pt>
                <c:pt idx="62119">
                  <c:v>171.90340479030053</c:v>
                </c:pt>
                <c:pt idx="62120">
                  <c:v>171.92201902202262</c:v>
                </c:pt>
                <c:pt idx="62121">
                  <c:v>171.94062884696638</c:v>
                </c:pt>
                <c:pt idx="62122">
                  <c:v>171.9592430786885</c:v>
                </c:pt>
                <c:pt idx="62123">
                  <c:v>171.9778573104106</c:v>
                </c:pt>
                <c:pt idx="62124">
                  <c:v>171.99646713535438</c:v>
                </c:pt>
                <c:pt idx="62125">
                  <c:v>172.01508136707648</c:v>
                </c:pt>
                <c:pt idx="62126">
                  <c:v>172.03371322591195</c:v>
                </c:pt>
                <c:pt idx="62127">
                  <c:v>172.05232745763405</c:v>
                </c:pt>
                <c:pt idx="62128">
                  <c:v>172.07093728257783</c:v>
                </c:pt>
                <c:pt idx="62129">
                  <c:v>172.08955151429993</c:v>
                </c:pt>
                <c:pt idx="62130">
                  <c:v>172.10816574602205</c:v>
                </c:pt>
                <c:pt idx="62131">
                  <c:v>172.1267755709658</c:v>
                </c:pt>
                <c:pt idx="62132">
                  <c:v>172.1453898026879</c:v>
                </c:pt>
                <c:pt idx="62133">
                  <c:v>172.16400403441003</c:v>
                </c:pt>
                <c:pt idx="62134">
                  <c:v>172.18261385935378</c:v>
                </c:pt>
                <c:pt idx="62135">
                  <c:v>172.2012280910759</c:v>
                </c:pt>
                <c:pt idx="62136">
                  <c:v>172.219842322798</c:v>
                </c:pt>
                <c:pt idx="62137">
                  <c:v>172.23845214774175</c:v>
                </c:pt>
                <c:pt idx="62138">
                  <c:v>172.25708400657726</c:v>
                </c:pt>
                <c:pt idx="62139">
                  <c:v>172.27569823829936</c:v>
                </c:pt>
                <c:pt idx="62140">
                  <c:v>172.29430806324311</c:v>
                </c:pt>
                <c:pt idx="62141">
                  <c:v>172.31292229496523</c:v>
                </c:pt>
                <c:pt idx="62142">
                  <c:v>172.33153652668733</c:v>
                </c:pt>
                <c:pt idx="62143">
                  <c:v>172.35014635163111</c:v>
                </c:pt>
                <c:pt idx="62144">
                  <c:v>172.36876058335321</c:v>
                </c:pt>
                <c:pt idx="62145">
                  <c:v>172.3873748150753</c:v>
                </c:pt>
                <c:pt idx="62146">
                  <c:v>172.40598464001908</c:v>
                </c:pt>
                <c:pt idx="62147">
                  <c:v>172.42459887174118</c:v>
                </c:pt>
                <c:pt idx="62148">
                  <c:v>172.44321310346328</c:v>
                </c:pt>
                <c:pt idx="62149">
                  <c:v>172.47397957486888</c:v>
                </c:pt>
                <c:pt idx="62150">
                  <c:v>172.48530600000001</c:v>
                </c:pt>
                <c:pt idx="62151">
                  <c:v>172.48530600000001</c:v>
                </c:pt>
                <c:pt idx="62152">
                  <c:v>172.48530600000001</c:v>
                </c:pt>
                <c:pt idx="62153">
                  <c:v>172.45940718307509</c:v>
                </c:pt>
                <c:pt idx="62154">
                  <c:v>172.43605556652361</c:v>
                </c:pt>
                <c:pt idx="62155">
                  <c:v>172.43104600000001</c:v>
                </c:pt>
                <c:pt idx="62156">
                  <c:v>172.43104600000001</c:v>
                </c:pt>
                <c:pt idx="62157">
                  <c:v>172.37721744492131</c:v>
                </c:pt>
                <c:pt idx="62158">
                  <c:v>172.36599431170663</c:v>
                </c:pt>
                <c:pt idx="62159">
                  <c:v>172.37578940832159</c:v>
                </c:pt>
                <c:pt idx="62160">
                  <c:v>172.38558682440058</c:v>
                </c:pt>
                <c:pt idx="62161">
                  <c:v>172.39294377783077</c:v>
                </c:pt>
                <c:pt idx="62162">
                  <c:v>172.358688</c:v>
                </c:pt>
                <c:pt idx="62163">
                  <c:v>172.358688</c:v>
                </c:pt>
                <c:pt idx="62164">
                  <c:v>172.35846155429226</c:v>
                </c:pt>
                <c:pt idx="62165">
                  <c:v>172.35542574405818</c:v>
                </c:pt>
                <c:pt idx="62166">
                  <c:v>172.35238921494883</c:v>
                </c:pt>
                <c:pt idx="62167">
                  <c:v>172.34935268583945</c:v>
                </c:pt>
                <c:pt idx="62168">
                  <c:v>172.34631687560537</c:v>
                </c:pt>
                <c:pt idx="62169">
                  <c:v>172.34328034649599</c:v>
                </c:pt>
                <c:pt idx="62170">
                  <c:v>172.34024381738664</c:v>
                </c:pt>
                <c:pt idx="62171">
                  <c:v>172.33720800715255</c:v>
                </c:pt>
                <c:pt idx="62172">
                  <c:v>172.33417147804317</c:v>
                </c:pt>
                <c:pt idx="62173">
                  <c:v>172.33113494893382</c:v>
                </c:pt>
                <c:pt idx="62174">
                  <c:v>172.32809913869971</c:v>
                </c:pt>
                <c:pt idx="62175">
                  <c:v>172.32506260959036</c:v>
                </c:pt>
                <c:pt idx="62176">
                  <c:v>172.32202320497996</c:v>
                </c:pt>
                <c:pt idx="62177">
                  <c:v>172.3189866758706</c:v>
                </c:pt>
                <c:pt idx="62178">
                  <c:v>172.31595086563649</c:v>
                </c:pt>
                <c:pt idx="62179">
                  <c:v>172.31291433652714</c:v>
                </c:pt>
                <c:pt idx="62180">
                  <c:v>172.30987780741779</c:v>
                </c:pt>
                <c:pt idx="62181">
                  <c:v>172.30684199718368</c:v>
                </c:pt>
                <c:pt idx="62182">
                  <c:v>172.30380546807433</c:v>
                </c:pt>
                <c:pt idx="62183">
                  <c:v>172.30076893896495</c:v>
                </c:pt>
                <c:pt idx="62184">
                  <c:v>172.29773312873087</c:v>
                </c:pt>
                <c:pt idx="62185">
                  <c:v>172.29469659962152</c:v>
                </c:pt>
                <c:pt idx="62186">
                  <c:v>172.29166007051214</c:v>
                </c:pt>
                <c:pt idx="62187">
                  <c:v>172.28862426027806</c:v>
                </c:pt>
                <c:pt idx="62188">
                  <c:v>172.28558485566765</c:v>
                </c:pt>
                <c:pt idx="62189">
                  <c:v>172.28254832655827</c:v>
                </c:pt>
                <c:pt idx="62190">
                  <c:v>172.27951251632419</c:v>
                </c:pt>
                <c:pt idx="62191">
                  <c:v>172.27647598721484</c:v>
                </c:pt>
                <c:pt idx="62192">
                  <c:v>172.27343945810546</c:v>
                </c:pt>
                <c:pt idx="62193">
                  <c:v>172.27040364787138</c:v>
                </c:pt>
                <c:pt idx="62194">
                  <c:v>172.267367118762</c:v>
                </c:pt>
                <c:pt idx="62195">
                  <c:v>172.26433058965264</c:v>
                </c:pt>
                <c:pt idx="62196">
                  <c:v>172.26129477941856</c:v>
                </c:pt>
                <c:pt idx="62197">
                  <c:v>172.25825825030918</c:v>
                </c:pt>
                <c:pt idx="62198">
                  <c:v>172.25522172119983</c:v>
                </c:pt>
                <c:pt idx="62199">
                  <c:v>172.25218591096572</c:v>
                </c:pt>
                <c:pt idx="62200">
                  <c:v>172.24914938185637</c:v>
                </c:pt>
                <c:pt idx="62201">
                  <c:v>172.24610997724596</c:v>
                </c:pt>
                <c:pt idx="62202">
                  <c:v>172.24307344813661</c:v>
                </c:pt>
                <c:pt idx="62203">
                  <c:v>172.2400376379025</c:v>
                </c:pt>
                <c:pt idx="62204">
                  <c:v>172.23700110879315</c:v>
                </c:pt>
                <c:pt idx="62205">
                  <c:v>172.2339645796838</c:v>
                </c:pt>
                <c:pt idx="62206">
                  <c:v>172.23092876944969</c:v>
                </c:pt>
                <c:pt idx="62207">
                  <c:v>172.22789224034034</c:v>
                </c:pt>
                <c:pt idx="62208">
                  <c:v>172.22485571123096</c:v>
                </c:pt>
                <c:pt idx="62209">
                  <c:v>172.22181990099688</c:v>
                </c:pt>
                <c:pt idx="62210">
                  <c:v>172.21878337188753</c:v>
                </c:pt>
                <c:pt idx="62211">
                  <c:v>172.21574684277815</c:v>
                </c:pt>
                <c:pt idx="62212">
                  <c:v>172.31216063781594</c:v>
                </c:pt>
                <c:pt idx="62213">
                  <c:v>172.3382851680191</c:v>
                </c:pt>
                <c:pt idx="62214">
                  <c:v>172.35066308597285</c:v>
                </c:pt>
                <c:pt idx="62215">
                  <c:v>172.3568689620887</c:v>
                </c:pt>
                <c:pt idx="62216">
                  <c:v>172.37676999999999</c:v>
                </c:pt>
                <c:pt idx="62217">
                  <c:v>172.37676999999999</c:v>
                </c:pt>
                <c:pt idx="62218">
                  <c:v>172.4193771761621</c:v>
                </c:pt>
                <c:pt idx="62219">
                  <c:v>172.46591251885872</c:v>
                </c:pt>
                <c:pt idx="62220">
                  <c:v>172.46314819932738</c:v>
                </c:pt>
                <c:pt idx="62221">
                  <c:v>172.46038387979604</c:v>
                </c:pt>
                <c:pt idx="62222">
                  <c:v>172.45762021469642</c:v>
                </c:pt>
                <c:pt idx="62223">
                  <c:v>172.45485589516508</c:v>
                </c:pt>
                <c:pt idx="62224">
                  <c:v>172.45208895790691</c:v>
                </c:pt>
                <c:pt idx="62225">
                  <c:v>172.4493246383756</c:v>
                </c:pt>
                <c:pt idx="62226">
                  <c:v>172.42206878317137</c:v>
                </c:pt>
                <c:pt idx="62227">
                  <c:v>172.39291961003082</c:v>
                </c:pt>
                <c:pt idx="62228">
                  <c:v>172.36377043689023</c:v>
                </c:pt>
                <c:pt idx="62229">
                  <c:v>172.33462816459559</c:v>
                </c:pt>
                <c:pt idx="62230">
                  <c:v>172.30547899145503</c:v>
                </c:pt>
                <c:pt idx="62231">
                  <c:v>172.27632981831448</c:v>
                </c:pt>
                <c:pt idx="62232">
                  <c:v>172.24718754601983</c:v>
                </c:pt>
                <c:pt idx="62233">
                  <c:v>172.21803837287925</c:v>
                </c:pt>
                <c:pt idx="62234">
                  <c:v>172.1888961005846</c:v>
                </c:pt>
                <c:pt idx="62235">
                  <c:v>172.15974692744405</c:v>
                </c:pt>
                <c:pt idx="62236">
                  <c:v>172.13057015091982</c:v>
                </c:pt>
                <c:pt idx="62237">
                  <c:v>172.10142097777927</c:v>
                </c:pt>
                <c:pt idx="62238">
                  <c:v>172.07227870548462</c:v>
                </c:pt>
                <c:pt idx="62239">
                  <c:v>172.04312953234407</c:v>
                </c:pt>
                <c:pt idx="62240">
                  <c:v>172.01398035920349</c:v>
                </c:pt>
                <c:pt idx="62241">
                  <c:v>171.98483808690884</c:v>
                </c:pt>
                <c:pt idx="62242">
                  <c:v>171.95568891376828</c:v>
                </c:pt>
                <c:pt idx="62243">
                  <c:v>171.9265397406277</c:v>
                </c:pt>
                <c:pt idx="62244">
                  <c:v>171.89739746833305</c:v>
                </c:pt>
                <c:pt idx="62245">
                  <c:v>171.8682482951925</c:v>
                </c:pt>
                <c:pt idx="62246">
                  <c:v>171.83909912205195</c:v>
                </c:pt>
                <c:pt idx="62247">
                  <c:v>171.8099568497573</c:v>
                </c:pt>
                <c:pt idx="62248">
                  <c:v>171.78080767661672</c:v>
                </c:pt>
                <c:pt idx="62249">
                  <c:v>171.75163090009252</c:v>
                </c:pt>
                <c:pt idx="62250">
                  <c:v>171.71601600977354</c:v>
                </c:pt>
                <c:pt idx="62251">
                  <c:v>171.63709472269909</c:v>
                </c:pt>
                <c:pt idx="62252">
                  <c:v>171.64671026895564</c:v>
                </c:pt>
                <c:pt idx="62253">
                  <c:v>171.59204967818832</c:v>
                </c:pt>
                <c:pt idx="62254">
                  <c:v>171.54222855960896</c:v>
                </c:pt>
                <c:pt idx="62255">
                  <c:v>171.5214692207916</c:v>
                </c:pt>
                <c:pt idx="62256">
                  <c:v>171.490341</c:v>
                </c:pt>
                <c:pt idx="62257">
                  <c:v>171.47643228397712</c:v>
                </c:pt>
                <c:pt idx="62258">
                  <c:v>171.39698939270386</c:v>
                </c:pt>
                <c:pt idx="62259">
                  <c:v>171.37894721595165</c:v>
                </c:pt>
                <c:pt idx="62260">
                  <c:v>171.36180051166153</c:v>
                </c:pt>
                <c:pt idx="62261">
                  <c:v>171.344637569962</c:v>
                </c:pt>
                <c:pt idx="62262">
                  <c:v>171.32749086567188</c:v>
                </c:pt>
                <c:pt idx="62263">
                  <c:v>171.31034822073406</c:v>
                </c:pt>
                <c:pt idx="62264">
                  <c:v>171.29320151644393</c:v>
                </c:pt>
                <c:pt idx="62265">
                  <c:v>171.27605481215377</c:v>
                </c:pt>
                <c:pt idx="62266">
                  <c:v>171.25891216721598</c:v>
                </c:pt>
                <c:pt idx="62267">
                  <c:v>171.24176546292583</c:v>
                </c:pt>
                <c:pt idx="62268">
                  <c:v>171.2246187586357</c:v>
                </c:pt>
                <c:pt idx="62269">
                  <c:v>171.20747611369788</c:v>
                </c:pt>
                <c:pt idx="62270">
                  <c:v>171.19032940940775</c:v>
                </c:pt>
                <c:pt idx="62271">
                  <c:v>171.1731827051176</c:v>
                </c:pt>
                <c:pt idx="62272">
                  <c:v>171.15604006017981</c:v>
                </c:pt>
                <c:pt idx="62273">
                  <c:v>171.13889335588968</c:v>
                </c:pt>
                <c:pt idx="62274">
                  <c:v>171.12173041419015</c:v>
                </c:pt>
                <c:pt idx="62275">
                  <c:v>171.10458370990003</c:v>
                </c:pt>
                <c:pt idx="62276">
                  <c:v>171.09758950154946</c:v>
                </c:pt>
                <c:pt idx="62277">
                  <c:v>171.10510311754888</c:v>
                </c:pt>
                <c:pt idx="62278">
                  <c:v>171.09784101669052</c:v>
                </c:pt>
                <c:pt idx="62279">
                  <c:v>171.14293609392266</c:v>
                </c:pt>
                <c:pt idx="62280">
                  <c:v>171.16658486721991</c:v>
                </c:pt>
                <c:pt idx="62281">
                  <c:v>171.15342962959889</c:v>
                </c:pt>
                <c:pt idx="62282">
                  <c:v>171.182816</c:v>
                </c:pt>
                <c:pt idx="62283">
                  <c:v>171.22927778373892</c:v>
                </c:pt>
                <c:pt idx="62284">
                  <c:v>171.182816</c:v>
                </c:pt>
                <c:pt idx="62285">
                  <c:v>171.17171137489797</c:v>
                </c:pt>
                <c:pt idx="62286">
                  <c:v>171.13990219134016</c:v>
                </c:pt>
                <c:pt idx="62287">
                  <c:v>171.10812310161728</c:v>
                </c:pt>
                <c:pt idx="62288">
                  <c:v>171.07635153535318</c:v>
                </c:pt>
                <c:pt idx="62289">
                  <c:v>171.04457244563031</c:v>
                </c:pt>
                <c:pt idx="62290">
                  <c:v>171.01279335590743</c:v>
                </c:pt>
                <c:pt idx="62291">
                  <c:v>170.98102178964334</c:v>
                </c:pt>
                <c:pt idx="62292">
                  <c:v>170.94924269992046</c:v>
                </c:pt>
                <c:pt idx="62293">
                  <c:v>170.91746361019761</c:v>
                </c:pt>
                <c:pt idx="62294">
                  <c:v>170.88569204393349</c:v>
                </c:pt>
                <c:pt idx="62295">
                  <c:v>170.85391295421061</c:v>
                </c:pt>
                <c:pt idx="62296">
                  <c:v>170.82213386448777</c:v>
                </c:pt>
                <c:pt idx="62297">
                  <c:v>170.79036229822364</c:v>
                </c:pt>
                <c:pt idx="62298">
                  <c:v>170.75858320850077</c:v>
                </c:pt>
                <c:pt idx="62299">
                  <c:v>170.72677402494296</c:v>
                </c:pt>
                <c:pt idx="62300">
                  <c:v>170.69500245867883</c:v>
                </c:pt>
                <c:pt idx="62301">
                  <c:v>170.66322336895595</c:v>
                </c:pt>
                <c:pt idx="62302">
                  <c:v>170.63144427923311</c:v>
                </c:pt>
                <c:pt idx="62303">
                  <c:v>170.59967271296898</c:v>
                </c:pt>
                <c:pt idx="62304">
                  <c:v>170.56789362324614</c:v>
                </c:pt>
                <c:pt idx="62305">
                  <c:v>170.53611453352326</c:v>
                </c:pt>
                <c:pt idx="62306">
                  <c:v>170.50434296725913</c:v>
                </c:pt>
                <c:pt idx="62307">
                  <c:v>170.47256387753629</c:v>
                </c:pt>
                <c:pt idx="62308">
                  <c:v>170.44078478781341</c:v>
                </c:pt>
                <c:pt idx="62309">
                  <c:v>170.40901322154929</c:v>
                </c:pt>
                <c:pt idx="62310">
                  <c:v>170.37723413182644</c:v>
                </c:pt>
                <c:pt idx="62311">
                  <c:v>170.3454249482686</c:v>
                </c:pt>
                <c:pt idx="62312">
                  <c:v>170.31364585854575</c:v>
                </c:pt>
                <c:pt idx="62313">
                  <c:v>170.28187429228163</c:v>
                </c:pt>
                <c:pt idx="62314">
                  <c:v>170.25009520255875</c:v>
                </c:pt>
                <c:pt idx="62315">
                  <c:v>170.21831611283591</c:v>
                </c:pt>
                <c:pt idx="62316">
                  <c:v>170.18654454657178</c:v>
                </c:pt>
                <c:pt idx="62317">
                  <c:v>170.15476545684891</c:v>
                </c:pt>
                <c:pt idx="62318">
                  <c:v>170.12298636712606</c:v>
                </c:pt>
                <c:pt idx="62319">
                  <c:v>170.09121480086193</c:v>
                </c:pt>
                <c:pt idx="62320">
                  <c:v>170.05943571113906</c:v>
                </c:pt>
                <c:pt idx="62321">
                  <c:v>170.02765662141621</c:v>
                </c:pt>
                <c:pt idx="62322">
                  <c:v>169.99588505515209</c:v>
                </c:pt>
                <c:pt idx="62323">
                  <c:v>169.96410596542924</c:v>
                </c:pt>
                <c:pt idx="62324">
                  <c:v>169.9322967818714</c:v>
                </c:pt>
                <c:pt idx="62325">
                  <c:v>169.90052521560727</c:v>
                </c:pt>
                <c:pt idx="62326">
                  <c:v>169.86874612588443</c:v>
                </c:pt>
                <c:pt idx="62327">
                  <c:v>169.83696703616155</c:v>
                </c:pt>
                <c:pt idx="62328">
                  <c:v>169.80519546989743</c:v>
                </c:pt>
                <c:pt idx="62329">
                  <c:v>169.77341638017458</c:v>
                </c:pt>
                <c:pt idx="62330">
                  <c:v>169.74163729045171</c:v>
                </c:pt>
                <c:pt idx="62331">
                  <c:v>169.75034703334128</c:v>
                </c:pt>
                <c:pt idx="62332">
                  <c:v>169.72395789914162</c:v>
                </c:pt>
                <c:pt idx="62333">
                  <c:v>169.67113772344717</c:v>
                </c:pt>
                <c:pt idx="62334">
                  <c:v>169.65961402514873</c:v>
                </c:pt>
                <c:pt idx="62335">
                  <c:v>169.64809305499853</c:v>
                </c:pt>
                <c:pt idx="62336">
                  <c:v>169.63656935670008</c:v>
                </c:pt>
                <c:pt idx="62337">
                  <c:v>169.62504565840163</c:v>
                </c:pt>
                <c:pt idx="62338">
                  <c:v>169.61352468825143</c:v>
                </c:pt>
                <c:pt idx="62339">
                  <c:v>169.60200098995298</c:v>
                </c:pt>
                <c:pt idx="62340">
                  <c:v>169.59047729165454</c:v>
                </c:pt>
                <c:pt idx="62341">
                  <c:v>169.57895632150434</c:v>
                </c:pt>
                <c:pt idx="62342">
                  <c:v>169.56743262320589</c:v>
                </c:pt>
                <c:pt idx="62343">
                  <c:v>169.55589801231434</c:v>
                </c:pt>
                <c:pt idx="62344">
                  <c:v>169.5443743140159</c:v>
                </c:pt>
                <c:pt idx="62345">
                  <c:v>169.5328533438657</c:v>
                </c:pt>
                <c:pt idx="62346">
                  <c:v>169.52132964556725</c:v>
                </c:pt>
                <c:pt idx="62347">
                  <c:v>169.50980594726877</c:v>
                </c:pt>
                <c:pt idx="62348">
                  <c:v>169.4982849771186</c:v>
                </c:pt>
                <c:pt idx="62349">
                  <c:v>169.48676127882015</c:v>
                </c:pt>
                <c:pt idx="62350">
                  <c:v>169.47523758052168</c:v>
                </c:pt>
                <c:pt idx="62351">
                  <c:v>169.46371661037151</c:v>
                </c:pt>
                <c:pt idx="62352">
                  <c:v>169.45219291207306</c:v>
                </c:pt>
                <c:pt idx="62353">
                  <c:v>169.44066921377458</c:v>
                </c:pt>
                <c:pt idx="62354">
                  <c:v>169.42914824362441</c:v>
                </c:pt>
                <c:pt idx="62355">
                  <c:v>169.41762454532596</c:v>
                </c:pt>
                <c:pt idx="62356">
                  <c:v>169.40608993443442</c:v>
                </c:pt>
                <c:pt idx="62357">
                  <c:v>169.39456896428422</c:v>
                </c:pt>
                <c:pt idx="62358">
                  <c:v>169.38304526598577</c:v>
                </c:pt>
                <c:pt idx="62359">
                  <c:v>169.37152156768732</c:v>
                </c:pt>
                <c:pt idx="62360">
                  <c:v>169.36000059753712</c:v>
                </c:pt>
                <c:pt idx="62361">
                  <c:v>169.34847689923868</c:v>
                </c:pt>
                <c:pt idx="62362">
                  <c:v>169.3369532009402</c:v>
                </c:pt>
                <c:pt idx="62363">
                  <c:v>169.32543223079003</c:v>
                </c:pt>
                <c:pt idx="62364">
                  <c:v>169.31390853249158</c:v>
                </c:pt>
                <c:pt idx="62365">
                  <c:v>169.30238483419311</c:v>
                </c:pt>
                <c:pt idx="62366">
                  <c:v>169.29086386404293</c:v>
                </c:pt>
                <c:pt idx="62367">
                  <c:v>169.283356</c:v>
                </c:pt>
                <c:pt idx="62368">
                  <c:v>169.27688459275154</c:v>
                </c:pt>
                <c:pt idx="62369">
                  <c:v>169.23221718878281</c:v>
                </c:pt>
                <c:pt idx="62370">
                  <c:v>169.16131894945158</c:v>
                </c:pt>
                <c:pt idx="62371">
                  <c:v>169.14550518385332</c:v>
                </c:pt>
                <c:pt idx="62372">
                  <c:v>169.156723</c:v>
                </c:pt>
                <c:pt idx="62373">
                  <c:v>169.12822186409156</c:v>
                </c:pt>
                <c:pt idx="62374">
                  <c:v>169.08436599999999</c:v>
                </c:pt>
                <c:pt idx="62375">
                  <c:v>169.06962672720763</c:v>
                </c:pt>
                <c:pt idx="62376">
                  <c:v>169.0471222222335</c:v>
                </c:pt>
                <c:pt idx="62377">
                  <c:v>169.04453738241415</c:v>
                </c:pt>
                <c:pt idx="62378">
                  <c:v>169.04195254259477</c:v>
                </c:pt>
                <c:pt idx="62379">
                  <c:v>169.03936831471663</c:v>
                </c:pt>
                <c:pt idx="62380">
                  <c:v>169.03678347489728</c:v>
                </c:pt>
                <c:pt idx="62381">
                  <c:v>169.03419618731292</c:v>
                </c:pt>
                <c:pt idx="62382">
                  <c:v>169.0316119594348</c:v>
                </c:pt>
                <c:pt idx="62383">
                  <c:v>169.02902711961542</c:v>
                </c:pt>
                <c:pt idx="62384">
                  <c:v>169.02644227979604</c:v>
                </c:pt>
                <c:pt idx="62385">
                  <c:v>169.02385805191793</c:v>
                </c:pt>
                <c:pt idx="62386">
                  <c:v>169.02127321209855</c:v>
                </c:pt>
                <c:pt idx="62387">
                  <c:v>169.01868837227917</c:v>
                </c:pt>
                <c:pt idx="62388">
                  <c:v>169.01610414440106</c:v>
                </c:pt>
                <c:pt idx="62389">
                  <c:v>169.01351930458168</c:v>
                </c:pt>
                <c:pt idx="62390">
                  <c:v>169.0109344647623</c:v>
                </c:pt>
                <c:pt idx="62391">
                  <c:v>169.00835023688418</c:v>
                </c:pt>
                <c:pt idx="62392">
                  <c:v>169.00576539706481</c:v>
                </c:pt>
                <c:pt idx="62393">
                  <c:v>169.00317810948044</c:v>
                </c:pt>
                <c:pt idx="62394">
                  <c:v>169.00059326966107</c:v>
                </c:pt>
                <c:pt idx="62395">
                  <c:v>168.99800904178295</c:v>
                </c:pt>
                <c:pt idx="62396">
                  <c:v>168.99542420196357</c:v>
                </c:pt>
                <c:pt idx="62397">
                  <c:v>168.9928393621442</c:v>
                </c:pt>
                <c:pt idx="62398">
                  <c:v>168.99025513426608</c:v>
                </c:pt>
                <c:pt idx="62399">
                  <c:v>168.9876702944467</c:v>
                </c:pt>
                <c:pt idx="62400">
                  <c:v>168.98508545462732</c:v>
                </c:pt>
                <c:pt idx="62401">
                  <c:v>168.98250122674921</c:v>
                </c:pt>
                <c:pt idx="62402">
                  <c:v>168.97991638692983</c:v>
                </c:pt>
                <c:pt idx="62403">
                  <c:v>168.97733154711045</c:v>
                </c:pt>
                <c:pt idx="62404">
                  <c:v>168.97474731923234</c:v>
                </c:pt>
                <c:pt idx="62405">
                  <c:v>168.97216247941296</c:v>
                </c:pt>
                <c:pt idx="62406">
                  <c:v>168.96957519182862</c:v>
                </c:pt>
                <c:pt idx="62407">
                  <c:v>168.96699096395048</c:v>
                </c:pt>
                <c:pt idx="62408">
                  <c:v>168.9644061241311</c:v>
                </c:pt>
                <c:pt idx="62409">
                  <c:v>168.96182128431175</c:v>
                </c:pt>
                <c:pt idx="62410">
                  <c:v>168.95923705643361</c:v>
                </c:pt>
                <c:pt idx="62411">
                  <c:v>168.95665221661423</c:v>
                </c:pt>
                <c:pt idx="62412">
                  <c:v>168.95406737679488</c:v>
                </c:pt>
                <c:pt idx="62413">
                  <c:v>168.95148314891674</c:v>
                </c:pt>
                <c:pt idx="62414">
                  <c:v>168.94889830909736</c:v>
                </c:pt>
                <c:pt idx="62415">
                  <c:v>168.94631346927801</c:v>
                </c:pt>
                <c:pt idx="62416">
                  <c:v>168.94372924139986</c:v>
                </c:pt>
                <c:pt idx="62417">
                  <c:v>168.94114440158049</c:v>
                </c:pt>
                <c:pt idx="62418">
                  <c:v>168.93855711399615</c:v>
                </c:pt>
                <c:pt idx="62419">
                  <c:v>168.93597227417678</c:v>
                </c:pt>
                <c:pt idx="62420">
                  <c:v>168.93338804629866</c:v>
                </c:pt>
                <c:pt idx="62421">
                  <c:v>168.93080320647928</c:v>
                </c:pt>
                <c:pt idx="62422">
                  <c:v>168.92821836665991</c:v>
                </c:pt>
                <c:pt idx="62423">
                  <c:v>168.92563413878179</c:v>
                </c:pt>
                <c:pt idx="62424">
                  <c:v>168.92304929896241</c:v>
                </c:pt>
                <c:pt idx="62425">
                  <c:v>168.92046445914303</c:v>
                </c:pt>
                <c:pt idx="62426">
                  <c:v>168.91788023126492</c:v>
                </c:pt>
                <c:pt idx="62427">
                  <c:v>168.91529539144554</c:v>
                </c:pt>
                <c:pt idx="62428">
                  <c:v>168.91271055162616</c:v>
                </c:pt>
                <c:pt idx="62429">
                  <c:v>168.91012632374805</c:v>
                </c:pt>
                <c:pt idx="62430">
                  <c:v>168.90754148392867</c:v>
                </c:pt>
                <c:pt idx="62431">
                  <c:v>168.90495419634431</c:v>
                </c:pt>
                <c:pt idx="62432">
                  <c:v>168.89579416305125</c:v>
                </c:pt>
                <c:pt idx="62433">
                  <c:v>168.90096385240821</c:v>
                </c:pt>
                <c:pt idx="62434">
                  <c:v>168.92947459871246</c:v>
                </c:pt>
                <c:pt idx="62435">
                  <c:v>168.92354347365912</c:v>
                </c:pt>
                <c:pt idx="62436">
                  <c:v>168.903458</c:v>
                </c:pt>
                <c:pt idx="62437">
                  <c:v>168.87855279613734</c:v>
                </c:pt>
                <c:pt idx="62438">
                  <c:v>168.85762147019551</c:v>
                </c:pt>
                <c:pt idx="62439">
                  <c:v>168.87583786722288</c:v>
                </c:pt>
                <c:pt idx="62440">
                  <c:v>168.87668995779686</c:v>
                </c:pt>
                <c:pt idx="62441">
                  <c:v>168.86229349753683</c:v>
                </c:pt>
                <c:pt idx="62442">
                  <c:v>168.85198068538972</c:v>
                </c:pt>
                <c:pt idx="62443">
                  <c:v>168.84165810732202</c:v>
                </c:pt>
                <c:pt idx="62444">
                  <c:v>168.83134529517488</c:v>
                </c:pt>
                <c:pt idx="62445">
                  <c:v>168.82103492450793</c:v>
                </c:pt>
                <c:pt idx="62446">
                  <c:v>168.81072211236082</c:v>
                </c:pt>
                <c:pt idx="62447">
                  <c:v>168.80040930021372</c:v>
                </c:pt>
                <c:pt idx="62448">
                  <c:v>168.79009892954673</c:v>
                </c:pt>
                <c:pt idx="62449">
                  <c:v>168.77978611739962</c:v>
                </c:pt>
                <c:pt idx="62450">
                  <c:v>168.76947330525252</c:v>
                </c:pt>
                <c:pt idx="62451">
                  <c:v>168.75916293458553</c:v>
                </c:pt>
                <c:pt idx="62452">
                  <c:v>168.81116882884385</c:v>
                </c:pt>
                <c:pt idx="62453">
                  <c:v>168.70730649021482</c:v>
                </c:pt>
                <c:pt idx="62454">
                  <c:v>168.6867164840248</c:v>
                </c:pt>
                <c:pt idx="62455">
                  <c:v>168.65066588544892</c:v>
                </c:pt>
                <c:pt idx="62456">
                  <c:v>168.68618984620889</c:v>
                </c:pt>
                <c:pt idx="62457">
                  <c:v>168.63226606549179</c:v>
                </c:pt>
                <c:pt idx="62458">
                  <c:v>168.68589231139725</c:v>
                </c:pt>
                <c:pt idx="62459">
                  <c:v>168.63240012338903</c:v>
                </c:pt>
                <c:pt idx="62460">
                  <c:v>168.65046756674062</c:v>
                </c:pt>
                <c:pt idx="62461">
                  <c:v>168.66210750586444</c:v>
                </c:pt>
                <c:pt idx="62462">
                  <c:v>168.67374744498824</c:v>
                </c:pt>
                <c:pt idx="62463">
                  <c:v>168.68538462844467</c:v>
                </c:pt>
                <c:pt idx="62464">
                  <c:v>168.69702456756846</c:v>
                </c:pt>
                <c:pt idx="62465">
                  <c:v>168.70866450669229</c:v>
                </c:pt>
                <c:pt idx="62466">
                  <c:v>168.72030169014869</c:v>
                </c:pt>
                <c:pt idx="62467">
                  <c:v>168.73194162927248</c:v>
                </c:pt>
                <c:pt idx="62468">
                  <c:v>168.74359259106592</c:v>
                </c:pt>
                <c:pt idx="62469">
                  <c:v>168.75523253018974</c:v>
                </c:pt>
                <c:pt idx="62470">
                  <c:v>168.76686971364614</c:v>
                </c:pt>
                <c:pt idx="62471">
                  <c:v>168.77850965276997</c:v>
                </c:pt>
                <c:pt idx="62472">
                  <c:v>168.79014959189377</c:v>
                </c:pt>
                <c:pt idx="62473">
                  <c:v>168.80178677535017</c:v>
                </c:pt>
                <c:pt idx="62474">
                  <c:v>168.81342671447399</c:v>
                </c:pt>
                <c:pt idx="62475">
                  <c:v>168.82506665359782</c:v>
                </c:pt>
                <c:pt idx="62476">
                  <c:v>168.83670383705422</c:v>
                </c:pt>
                <c:pt idx="62477">
                  <c:v>168.84834377617801</c:v>
                </c:pt>
                <c:pt idx="62478">
                  <c:v>168.85998371530184</c:v>
                </c:pt>
                <c:pt idx="62479">
                  <c:v>168.87162089875824</c:v>
                </c:pt>
                <c:pt idx="62480">
                  <c:v>168.88326083788206</c:v>
                </c:pt>
                <c:pt idx="62481">
                  <c:v>168.8949117996755</c:v>
                </c:pt>
                <c:pt idx="62482">
                  <c:v>168.9065489831319</c:v>
                </c:pt>
                <c:pt idx="62483">
                  <c:v>168.91818892225569</c:v>
                </c:pt>
                <c:pt idx="62484">
                  <c:v>168.92982886137952</c:v>
                </c:pt>
                <c:pt idx="62485">
                  <c:v>168.94146604483592</c:v>
                </c:pt>
                <c:pt idx="62486">
                  <c:v>168.95310598395974</c:v>
                </c:pt>
                <c:pt idx="62487">
                  <c:v>168.96474592308354</c:v>
                </c:pt>
                <c:pt idx="62488">
                  <c:v>168.97638310653994</c:v>
                </c:pt>
                <c:pt idx="62489">
                  <c:v>168.98802304566377</c:v>
                </c:pt>
                <c:pt idx="62490">
                  <c:v>168.99966298478756</c:v>
                </c:pt>
                <c:pt idx="62491">
                  <c:v>169.01130016824399</c:v>
                </c:pt>
                <c:pt idx="62492">
                  <c:v>169.02294010736779</c:v>
                </c:pt>
                <c:pt idx="62493">
                  <c:v>169.03459106916122</c:v>
                </c:pt>
                <c:pt idx="62494">
                  <c:v>169.04623100828505</c:v>
                </c:pt>
                <c:pt idx="62495">
                  <c:v>169.05786819174145</c:v>
                </c:pt>
                <c:pt idx="62496">
                  <c:v>169.0511573325393</c:v>
                </c:pt>
                <c:pt idx="62497">
                  <c:v>169.02232339523243</c:v>
                </c:pt>
                <c:pt idx="62498">
                  <c:v>169.03235146351932</c:v>
                </c:pt>
                <c:pt idx="62499">
                  <c:v>169.010166150358</c:v>
                </c:pt>
                <c:pt idx="62500">
                  <c:v>169.05373806834962</c:v>
                </c:pt>
                <c:pt idx="62501">
                  <c:v>169.066284</c:v>
                </c:pt>
                <c:pt idx="62502">
                  <c:v>169.066284</c:v>
                </c:pt>
                <c:pt idx="62503">
                  <c:v>169.04257282305312</c:v>
                </c:pt>
                <c:pt idx="62504">
                  <c:v>168.99392700000001</c:v>
                </c:pt>
                <c:pt idx="62505">
                  <c:v>168.99392700000001</c:v>
                </c:pt>
                <c:pt idx="62506">
                  <c:v>168.99392700000001</c:v>
                </c:pt>
                <c:pt idx="62507">
                  <c:v>168.99392700000001</c:v>
                </c:pt>
                <c:pt idx="62508">
                  <c:v>168.99392700000001</c:v>
                </c:pt>
                <c:pt idx="62509">
                  <c:v>168.99392700000001</c:v>
                </c:pt>
                <c:pt idx="62510">
                  <c:v>168.95630905865522</c:v>
                </c:pt>
                <c:pt idx="62511">
                  <c:v>168.91431571203813</c:v>
                </c:pt>
                <c:pt idx="62512">
                  <c:v>168.91625189723416</c:v>
                </c:pt>
                <c:pt idx="62513">
                  <c:v>168.90864174937789</c:v>
                </c:pt>
                <c:pt idx="62514">
                  <c:v>168.89042345591503</c:v>
                </c:pt>
                <c:pt idx="62515">
                  <c:v>168.87220516245213</c:v>
                </c:pt>
                <c:pt idx="62516">
                  <c:v>168.85399118203222</c:v>
                </c:pt>
                <c:pt idx="62517">
                  <c:v>168.83577288856935</c:v>
                </c:pt>
                <c:pt idx="62518">
                  <c:v>168.81753734293463</c:v>
                </c:pt>
                <c:pt idx="62519">
                  <c:v>168.79931904947176</c:v>
                </c:pt>
                <c:pt idx="62520">
                  <c:v>168.78110506905185</c:v>
                </c:pt>
                <c:pt idx="62521">
                  <c:v>168.76288677558898</c:v>
                </c:pt>
                <c:pt idx="62522">
                  <c:v>168.74466848212612</c:v>
                </c:pt>
                <c:pt idx="62523">
                  <c:v>168.17991001086293</c:v>
                </c:pt>
                <c:pt idx="62524">
                  <c:v>168.16169603044301</c:v>
                </c:pt>
                <c:pt idx="62525">
                  <c:v>168.14346048480829</c:v>
                </c:pt>
                <c:pt idx="62526">
                  <c:v>168.12524219134542</c:v>
                </c:pt>
                <c:pt idx="62527">
                  <c:v>168.10702821092551</c:v>
                </c:pt>
                <c:pt idx="62528">
                  <c:v>168.08880991746264</c:v>
                </c:pt>
                <c:pt idx="62529">
                  <c:v>168.07059162399977</c:v>
                </c:pt>
                <c:pt idx="62530">
                  <c:v>168.05660449070101</c:v>
                </c:pt>
                <c:pt idx="62531">
                  <c:v>168.13045505817837</c:v>
                </c:pt>
                <c:pt idx="62532">
                  <c:v>168.21936100762994</c:v>
                </c:pt>
                <c:pt idx="62533">
                  <c:v>168.27522485935637</c:v>
                </c:pt>
                <c:pt idx="62534">
                  <c:v>168.34266700000001</c:v>
                </c:pt>
                <c:pt idx="62535">
                  <c:v>168.34563438960421</c:v>
                </c:pt>
                <c:pt idx="62536">
                  <c:v>168.38528007246722</c:v>
                </c:pt>
                <c:pt idx="62537">
                  <c:v>168.45121800000001</c:v>
                </c:pt>
                <c:pt idx="62538">
                  <c:v>168.45309766523607</c:v>
                </c:pt>
                <c:pt idx="62539">
                  <c:v>168.46431646678317</c:v>
                </c:pt>
                <c:pt idx="62540">
                  <c:v>168.419163596022</c:v>
                </c:pt>
                <c:pt idx="62541">
                  <c:v>168.37400003312948</c:v>
                </c:pt>
                <c:pt idx="62542">
                  <c:v>168.32883647023695</c:v>
                </c:pt>
                <c:pt idx="62543">
                  <c:v>168.28368359947578</c:v>
                </c:pt>
                <c:pt idx="62544">
                  <c:v>168.23852003658325</c:v>
                </c:pt>
                <c:pt idx="62545">
                  <c:v>168.1933564736907</c:v>
                </c:pt>
                <c:pt idx="62546">
                  <c:v>168.14820360292956</c:v>
                </c:pt>
                <c:pt idx="62547">
                  <c:v>168.103040040037</c:v>
                </c:pt>
                <c:pt idx="62548">
                  <c:v>168.05787647714448</c:v>
                </c:pt>
                <c:pt idx="62549">
                  <c:v>168.0127236063833</c:v>
                </c:pt>
                <c:pt idx="62550">
                  <c:v>167.9675172749653</c:v>
                </c:pt>
                <c:pt idx="62551">
                  <c:v>167.92235371207278</c:v>
                </c:pt>
                <c:pt idx="62552">
                  <c:v>167.87720084131161</c:v>
                </c:pt>
                <c:pt idx="62553">
                  <c:v>167.83203727841908</c:v>
                </c:pt>
                <c:pt idx="62554">
                  <c:v>167.78687371552655</c:v>
                </c:pt>
                <c:pt idx="62555">
                  <c:v>167.74172084476538</c:v>
                </c:pt>
                <c:pt idx="62556">
                  <c:v>167.69655728187286</c:v>
                </c:pt>
                <c:pt idx="62557">
                  <c:v>167.65139371898033</c:v>
                </c:pt>
                <c:pt idx="62558">
                  <c:v>167.60624084821916</c:v>
                </c:pt>
                <c:pt idx="62559">
                  <c:v>167.56107728532663</c:v>
                </c:pt>
                <c:pt idx="62560">
                  <c:v>167.51591372243411</c:v>
                </c:pt>
                <c:pt idx="62561">
                  <c:v>167.47076085167294</c:v>
                </c:pt>
                <c:pt idx="62562">
                  <c:v>167.42559728878041</c:v>
                </c:pt>
                <c:pt idx="62563">
                  <c:v>167.38039095736241</c:v>
                </c:pt>
                <c:pt idx="62564">
                  <c:v>167.33522739446985</c:v>
                </c:pt>
                <c:pt idx="62565">
                  <c:v>167.29007452370871</c:v>
                </c:pt>
                <c:pt idx="62566">
                  <c:v>167.24491096081616</c:v>
                </c:pt>
                <c:pt idx="62567">
                  <c:v>167.19974739792363</c:v>
                </c:pt>
                <c:pt idx="62568">
                  <c:v>167.15459452716246</c:v>
                </c:pt>
                <c:pt idx="62569">
                  <c:v>167.10943096426993</c:v>
                </c:pt>
                <c:pt idx="62570">
                  <c:v>167.06426740137741</c:v>
                </c:pt>
                <c:pt idx="62571">
                  <c:v>167.01911453061624</c:v>
                </c:pt>
                <c:pt idx="62572">
                  <c:v>166.97395096772371</c:v>
                </c:pt>
                <c:pt idx="62573">
                  <c:v>166.92878740483118</c:v>
                </c:pt>
                <c:pt idx="62574">
                  <c:v>166.88363453407001</c:v>
                </c:pt>
                <c:pt idx="62575">
                  <c:v>166.83842820265201</c:v>
                </c:pt>
                <c:pt idx="62576">
                  <c:v>166.79326463975949</c:v>
                </c:pt>
                <c:pt idx="62577">
                  <c:v>166.74811176899831</c:v>
                </c:pt>
                <c:pt idx="62578">
                  <c:v>166.70294820610579</c:v>
                </c:pt>
                <c:pt idx="62579">
                  <c:v>166.65778464321326</c:v>
                </c:pt>
                <c:pt idx="62580">
                  <c:v>166.61263177245209</c:v>
                </c:pt>
                <c:pt idx="62581">
                  <c:v>166.56746820955956</c:v>
                </c:pt>
                <c:pt idx="62582">
                  <c:v>166.52230464666701</c:v>
                </c:pt>
                <c:pt idx="62583">
                  <c:v>166.47715177590587</c:v>
                </c:pt>
                <c:pt idx="62584">
                  <c:v>166.43198821301331</c:v>
                </c:pt>
                <c:pt idx="62585">
                  <c:v>166.38723165188367</c:v>
                </c:pt>
                <c:pt idx="62586">
                  <c:v>166.34787955841679</c:v>
                </c:pt>
                <c:pt idx="62587">
                  <c:v>166.26452176352802</c:v>
                </c:pt>
                <c:pt idx="62588">
                  <c:v>166.30098502122081</c:v>
                </c:pt>
                <c:pt idx="62589">
                  <c:v>166.32779097472579</c:v>
                </c:pt>
                <c:pt idx="62590">
                  <c:v>166.24421699999999</c:v>
                </c:pt>
                <c:pt idx="62591">
                  <c:v>166.24421699999999</c:v>
                </c:pt>
                <c:pt idx="62592">
                  <c:v>166.23368284239388</c:v>
                </c:pt>
                <c:pt idx="62593">
                  <c:v>166.14130864028604</c:v>
                </c:pt>
                <c:pt idx="62594">
                  <c:v>166.18825158865482</c:v>
                </c:pt>
                <c:pt idx="62595">
                  <c:v>166.17275985204842</c:v>
                </c:pt>
                <c:pt idx="62596">
                  <c:v>166.15727178299329</c:v>
                </c:pt>
                <c:pt idx="62597">
                  <c:v>166.14178004638691</c:v>
                </c:pt>
                <c:pt idx="62598">
                  <c:v>166.12628830978051</c:v>
                </c:pt>
                <c:pt idx="62599">
                  <c:v>166.11080024072538</c:v>
                </c:pt>
                <c:pt idx="62600">
                  <c:v>166.09529383391384</c:v>
                </c:pt>
                <c:pt idx="62601">
                  <c:v>166.07980209730746</c:v>
                </c:pt>
                <c:pt idx="62602">
                  <c:v>166.06431402825234</c:v>
                </c:pt>
                <c:pt idx="62603">
                  <c:v>166.04882229164593</c:v>
                </c:pt>
                <c:pt idx="62604">
                  <c:v>166.03333055503953</c:v>
                </c:pt>
                <c:pt idx="62605">
                  <c:v>166.0178424859844</c:v>
                </c:pt>
                <c:pt idx="62606">
                  <c:v>166.002350749378</c:v>
                </c:pt>
                <c:pt idx="62607">
                  <c:v>165.99576609678189</c:v>
                </c:pt>
                <c:pt idx="62608">
                  <c:v>166.01891656843111</c:v>
                </c:pt>
                <c:pt idx="62609">
                  <c:v>166.05028858035288</c:v>
                </c:pt>
                <c:pt idx="62610">
                  <c:v>166.03215826245531</c:v>
                </c:pt>
                <c:pt idx="62611">
                  <c:v>165.95477299999999</c:v>
                </c:pt>
                <c:pt idx="62612">
                  <c:v>165.95477299999999</c:v>
                </c:pt>
                <c:pt idx="62613">
                  <c:v>165.94359322317595</c:v>
                </c:pt>
                <c:pt idx="62614">
                  <c:v>165.92431429129917</c:v>
                </c:pt>
                <c:pt idx="62615">
                  <c:v>165.92500605102526</c:v>
                </c:pt>
                <c:pt idx="62616">
                  <c:v>165.90207710047264</c:v>
                </c:pt>
                <c:pt idx="62617">
                  <c:v>165.90689960364921</c:v>
                </c:pt>
                <c:pt idx="62618">
                  <c:v>165.91172096513472</c:v>
                </c:pt>
                <c:pt idx="62619">
                  <c:v>165.91654346831129</c:v>
                </c:pt>
                <c:pt idx="62620">
                  <c:v>165.92136597148789</c:v>
                </c:pt>
                <c:pt idx="62621">
                  <c:v>165.92618733297337</c:v>
                </c:pt>
                <c:pt idx="62622">
                  <c:v>165.93100983614994</c:v>
                </c:pt>
                <c:pt idx="62623">
                  <c:v>165.93583233932654</c:v>
                </c:pt>
                <c:pt idx="62624">
                  <c:v>165.94065370081202</c:v>
                </c:pt>
                <c:pt idx="62625">
                  <c:v>165.94548077075299</c:v>
                </c:pt>
                <c:pt idx="62626">
                  <c:v>165.95030327392956</c:v>
                </c:pt>
                <c:pt idx="62627">
                  <c:v>165.95512463541507</c:v>
                </c:pt>
                <c:pt idx="62628">
                  <c:v>165.95994713859164</c:v>
                </c:pt>
                <c:pt idx="62629">
                  <c:v>165.96476964176824</c:v>
                </c:pt>
                <c:pt idx="62630">
                  <c:v>165.96959100325373</c:v>
                </c:pt>
                <c:pt idx="62631">
                  <c:v>165.9744135064303</c:v>
                </c:pt>
                <c:pt idx="62632">
                  <c:v>165.97923600960689</c:v>
                </c:pt>
                <c:pt idx="62633">
                  <c:v>165.98405737109238</c:v>
                </c:pt>
                <c:pt idx="62634">
                  <c:v>165.98887987426897</c:v>
                </c:pt>
                <c:pt idx="62635">
                  <c:v>165.99370237744554</c:v>
                </c:pt>
                <c:pt idx="62636">
                  <c:v>165.99852373893106</c:v>
                </c:pt>
                <c:pt idx="62637">
                  <c:v>166.00334624210763</c:v>
                </c:pt>
                <c:pt idx="62638">
                  <c:v>166.0081733120486</c:v>
                </c:pt>
                <c:pt idx="62639">
                  <c:v>166.01299581522517</c:v>
                </c:pt>
                <c:pt idx="62640">
                  <c:v>166.01781717671065</c:v>
                </c:pt>
                <c:pt idx="62641">
                  <c:v>166.02263967988725</c:v>
                </c:pt>
                <c:pt idx="62642">
                  <c:v>166.02746218306382</c:v>
                </c:pt>
                <c:pt idx="62643">
                  <c:v>166.03228354454933</c:v>
                </c:pt>
                <c:pt idx="62644">
                  <c:v>166.0371060477259</c:v>
                </c:pt>
                <c:pt idx="62645">
                  <c:v>166.0419285509025</c:v>
                </c:pt>
                <c:pt idx="62646">
                  <c:v>166.04674991238798</c:v>
                </c:pt>
                <c:pt idx="62647">
                  <c:v>166.05157241556458</c:v>
                </c:pt>
                <c:pt idx="62648">
                  <c:v>166.05639491874115</c:v>
                </c:pt>
                <c:pt idx="62649">
                  <c:v>166.06121628022663</c:v>
                </c:pt>
                <c:pt idx="62650">
                  <c:v>166.03233043146605</c:v>
                </c:pt>
                <c:pt idx="62651">
                  <c:v>166.02995832331905</c:v>
                </c:pt>
                <c:pt idx="62652">
                  <c:v>166.03250724613181</c:v>
                </c:pt>
                <c:pt idx="62653">
                  <c:v>166.04765260257881</c:v>
                </c:pt>
                <c:pt idx="62654">
                  <c:v>166.01702922697274</c:v>
                </c:pt>
                <c:pt idx="62655">
                  <c:v>166.07981170114613</c:v>
                </c:pt>
                <c:pt idx="62656">
                  <c:v>165.99475610171919</c:v>
                </c:pt>
                <c:pt idx="62657">
                  <c:v>165.99095199999999</c:v>
                </c:pt>
                <c:pt idx="62658">
                  <c:v>165.99095199999999</c:v>
                </c:pt>
                <c:pt idx="62659">
                  <c:v>166.02855627133246</c:v>
                </c:pt>
                <c:pt idx="62660">
                  <c:v>166.08829318073762</c:v>
                </c:pt>
                <c:pt idx="62661">
                  <c:v>166.14801594788204</c:v>
                </c:pt>
                <c:pt idx="62662">
                  <c:v>166.2077528572872</c:v>
                </c:pt>
                <c:pt idx="62663">
                  <c:v>166.26754633573537</c:v>
                </c:pt>
                <c:pt idx="62664">
                  <c:v>166.32728324514053</c:v>
                </c:pt>
                <c:pt idx="62665">
                  <c:v>166.38700601228493</c:v>
                </c:pt>
                <c:pt idx="62666">
                  <c:v>166.44674292169012</c:v>
                </c:pt>
                <c:pt idx="62667">
                  <c:v>166.50647983109528</c:v>
                </c:pt>
                <c:pt idx="62668">
                  <c:v>166.5662025982397</c:v>
                </c:pt>
                <c:pt idx="62669">
                  <c:v>166.62593950764486</c:v>
                </c:pt>
                <c:pt idx="62670">
                  <c:v>166.68567641705002</c:v>
                </c:pt>
                <c:pt idx="62671">
                  <c:v>166.74539918419444</c:v>
                </c:pt>
                <c:pt idx="62672">
                  <c:v>166.8051360935996</c:v>
                </c:pt>
                <c:pt idx="62673">
                  <c:v>166.86487300300476</c:v>
                </c:pt>
                <c:pt idx="62674">
                  <c:v>166.92459577014918</c:v>
                </c:pt>
                <c:pt idx="62675">
                  <c:v>166.98438924859732</c:v>
                </c:pt>
                <c:pt idx="62676">
                  <c:v>167.04412615800248</c:v>
                </c:pt>
                <c:pt idx="62677">
                  <c:v>167.10384892514691</c:v>
                </c:pt>
                <c:pt idx="62678">
                  <c:v>167.16358583455207</c:v>
                </c:pt>
                <c:pt idx="62679">
                  <c:v>167.22332274395723</c:v>
                </c:pt>
                <c:pt idx="62680">
                  <c:v>167.28304551110165</c:v>
                </c:pt>
                <c:pt idx="62681">
                  <c:v>167.34278242050681</c:v>
                </c:pt>
                <c:pt idx="62682">
                  <c:v>167.402519329912</c:v>
                </c:pt>
                <c:pt idx="62683">
                  <c:v>167.46224209705639</c:v>
                </c:pt>
                <c:pt idx="62684">
                  <c:v>167.52197900646155</c:v>
                </c:pt>
                <c:pt idx="62685">
                  <c:v>167.58171591586674</c:v>
                </c:pt>
                <c:pt idx="62686">
                  <c:v>167.64143868301113</c:v>
                </c:pt>
                <c:pt idx="62687">
                  <c:v>167.70117559241632</c:v>
                </c:pt>
                <c:pt idx="62688">
                  <c:v>167.76096907086446</c:v>
                </c:pt>
                <c:pt idx="62689">
                  <c:v>167.82070598026962</c:v>
                </c:pt>
                <c:pt idx="62690">
                  <c:v>167.88042874741404</c:v>
                </c:pt>
                <c:pt idx="62691">
                  <c:v>167.9401656568192</c:v>
                </c:pt>
                <c:pt idx="62692">
                  <c:v>167.99990256622436</c:v>
                </c:pt>
                <c:pt idx="62693">
                  <c:v>168.05962533336879</c:v>
                </c:pt>
                <c:pt idx="62694">
                  <c:v>168.11936224277395</c:v>
                </c:pt>
                <c:pt idx="62695">
                  <c:v>168.17909915217911</c:v>
                </c:pt>
                <c:pt idx="62696">
                  <c:v>168.23882191932353</c:v>
                </c:pt>
                <c:pt idx="62697">
                  <c:v>168.29855882872869</c:v>
                </c:pt>
                <c:pt idx="62698">
                  <c:v>168.35828159587311</c:v>
                </c:pt>
                <c:pt idx="62699">
                  <c:v>168.41801850527827</c:v>
                </c:pt>
                <c:pt idx="62700">
                  <c:v>168.47781198372644</c:v>
                </c:pt>
                <c:pt idx="62701">
                  <c:v>168.5375488931316</c:v>
                </c:pt>
                <c:pt idx="62702">
                  <c:v>168.59727166027602</c:v>
                </c:pt>
                <c:pt idx="62703">
                  <c:v>168.65642550690805</c:v>
                </c:pt>
                <c:pt idx="62704">
                  <c:v>168.70228969940408</c:v>
                </c:pt>
                <c:pt idx="62705">
                  <c:v>168.69099665188364</c:v>
                </c:pt>
                <c:pt idx="62706">
                  <c:v>168.72989665871123</c:v>
                </c:pt>
                <c:pt idx="62707">
                  <c:v>168.78459327458918</c:v>
                </c:pt>
                <c:pt idx="62708">
                  <c:v>168.84186571101574</c:v>
                </c:pt>
                <c:pt idx="62709">
                  <c:v>168.90063565441528</c:v>
                </c:pt>
                <c:pt idx="62710">
                  <c:v>168.87648295689451</c:v>
                </c:pt>
                <c:pt idx="62711">
                  <c:v>168.84338395231282</c:v>
                </c:pt>
                <c:pt idx="62712">
                  <c:v>168.90136407625465</c:v>
                </c:pt>
                <c:pt idx="62713">
                  <c:v>168.88943266170574</c:v>
                </c:pt>
                <c:pt idx="62714">
                  <c:v>168.87751253515546</c:v>
                </c:pt>
                <c:pt idx="62715">
                  <c:v>168.86559523060484</c:v>
                </c:pt>
                <c:pt idx="62716">
                  <c:v>168.85367510405453</c:v>
                </c:pt>
                <c:pt idx="62717">
                  <c:v>168.84175497750425</c:v>
                </c:pt>
                <c:pt idx="62718">
                  <c:v>168.82983767295363</c:v>
                </c:pt>
                <c:pt idx="62719">
                  <c:v>168.81791754640332</c:v>
                </c:pt>
                <c:pt idx="62720">
                  <c:v>168.8060002418527</c:v>
                </c:pt>
                <c:pt idx="62721">
                  <c:v>168.79408011530242</c:v>
                </c:pt>
                <c:pt idx="62722">
                  <c:v>168.78215998875214</c:v>
                </c:pt>
                <c:pt idx="62723">
                  <c:v>168.77024268420149</c:v>
                </c:pt>
                <c:pt idx="62724">
                  <c:v>168.75832255765121</c:v>
                </c:pt>
                <c:pt idx="62725">
                  <c:v>168.7463911431023</c:v>
                </c:pt>
                <c:pt idx="62726">
                  <c:v>168.73447101655199</c:v>
                </c:pt>
                <c:pt idx="62727">
                  <c:v>168.72251324696066</c:v>
                </c:pt>
                <c:pt idx="62728">
                  <c:v>168.6681466058655</c:v>
                </c:pt>
                <c:pt idx="62729">
                  <c:v>168.64964855364806</c:v>
                </c:pt>
                <c:pt idx="62730">
                  <c:v>168.61242712610249</c:v>
                </c:pt>
                <c:pt idx="62731">
                  <c:v>168.54113434978541</c:v>
                </c:pt>
                <c:pt idx="62732">
                  <c:v>168.52227241797806</c:v>
                </c:pt>
                <c:pt idx="62733">
                  <c:v>168.48661948986887</c:v>
                </c:pt>
                <c:pt idx="62734">
                  <c:v>168.46839882634589</c:v>
                </c:pt>
                <c:pt idx="62735">
                  <c:v>168.4481730393795</c:v>
                </c:pt>
                <c:pt idx="62736">
                  <c:v>168.39491355168278</c:v>
                </c:pt>
                <c:pt idx="62737">
                  <c:v>168.36317920208577</c:v>
                </c:pt>
                <c:pt idx="62738">
                  <c:v>168.33141480102137</c:v>
                </c:pt>
                <c:pt idx="62739">
                  <c:v>168.29968045142436</c:v>
                </c:pt>
                <c:pt idx="62740">
                  <c:v>168.26795361469422</c:v>
                </c:pt>
                <c:pt idx="62741">
                  <c:v>168.23621926509722</c:v>
                </c:pt>
                <c:pt idx="62742">
                  <c:v>168.20449242836708</c:v>
                </c:pt>
                <c:pt idx="62743">
                  <c:v>168.17275807877007</c:v>
                </c:pt>
                <c:pt idx="62744">
                  <c:v>168.14102372917307</c:v>
                </c:pt>
                <c:pt idx="62745">
                  <c:v>168.10929689244293</c:v>
                </c:pt>
                <c:pt idx="62746">
                  <c:v>168.07756254284595</c:v>
                </c:pt>
                <c:pt idx="62747">
                  <c:v>168.04582819324895</c:v>
                </c:pt>
                <c:pt idx="62748">
                  <c:v>168.01410135651881</c:v>
                </c:pt>
                <c:pt idx="62749">
                  <c:v>167.98236700692181</c:v>
                </c:pt>
                <c:pt idx="62750">
                  <c:v>167.95060260585737</c:v>
                </c:pt>
                <c:pt idx="62751">
                  <c:v>167.9188682562604</c:v>
                </c:pt>
                <c:pt idx="62752">
                  <c:v>167.88714141953025</c:v>
                </c:pt>
                <c:pt idx="62753">
                  <c:v>167.85540706993325</c:v>
                </c:pt>
                <c:pt idx="62754">
                  <c:v>167.82367272033625</c:v>
                </c:pt>
                <c:pt idx="62755">
                  <c:v>167.7919458836061</c:v>
                </c:pt>
                <c:pt idx="62756">
                  <c:v>167.7602115340091</c:v>
                </c:pt>
                <c:pt idx="62757">
                  <c:v>167.7284771844121</c:v>
                </c:pt>
                <c:pt idx="62758">
                  <c:v>167.69675034768196</c:v>
                </c:pt>
                <c:pt idx="62759">
                  <c:v>167.66501599808498</c:v>
                </c:pt>
                <c:pt idx="62760">
                  <c:v>167.63328164848798</c:v>
                </c:pt>
                <c:pt idx="62761">
                  <c:v>167.60155481175784</c:v>
                </c:pt>
                <c:pt idx="62762">
                  <c:v>167.56982046216083</c:v>
                </c:pt>
                <c:pt idx="62763">
                  <c:v>167.53805606109643</c:v>
                </c:pt>
                <c:pt idx="62764">
                  <c:v>167.50632922436628</c:v>
                </c:pt>
                <c:pt idx="62765">
                  <c:v>167.47459487476928</c:v>
                </c:pt>
                <c:pt idx="62766">
                  <c:v>167.44286052517228</c:v>
                </c:pt>
                <c:pt idx="62767">
                  <c:v>167.42519967413054</c:v>
                </c:pt>
                <c:pt idx="62768">
                  <c:v>167.42766096229116</c:v>
                </c:pt>
                <c:pt idx="62769">
                  <c:v>167.40738194849786</c:v>
                </c:pt>
                <c:pt idx="62770">
                  <c:v>167.33941408827664</c:v>
                </c:pt>
                <c:pt idx="62771">
                  <c:v>167.37267185593933</c:v>
                </c:pt>
                <c:pt idx="62772">
                  <c:v>167.3904509155937</c:v>
                </c:pt>
                <c:pt idx="62773">
                  <c:v>167.35991683694874</c:v>
                </c:pt>
                <c:pt idx="62774">
                  <c:v>167.3537407033858</c:v>
                </c:pt>
                <c:pt idx="62775">
                  <c:v>167.37197929804483</c:v>
                </c:pt>
                <c:pt idx="62776">
                  <c:v>167.37789895769814</c:v>
                </c:pt>
                <c:pt idx="62777">
                  <c:v>167.36055271821814</c:v>
                </c:pt>
                <c:pt idx="62778">
                  <c:v>167.34320237117495</c:v>
                </c:pt>
                <c:pt idx="62779">
                  <c:v>167.32585202413176</c:v>
                </c:pt>
                <c:pt idx="62780">
                  <c:v>167.30850578465177</c:v>
                </c:pt>
                <c:pt idx="62781">
                  <c:v>167.29115543760858</c:v>
                </c:pt>
                <c:pt idx="62782">
                  <c:v>167.27380509056536</c:v>
                </c:pt>
                <c:pt idx="62783">
                  <c:v>167.2564588510854</c:v>
                </c:pt>
                <c:pt idx="62784">
                  <c:v>167.23910850404221</c:v>
                </c:pt>
                <c:pt idx="62785">
                  <c:v>167.22175815699899</c:v>
                </c:pt>
                <c:pt idx="62786">
                  <c:v>167.20441191751902</c:v>
                </c:pt>
                <c:pt idx="62787">
                  <c:v>167.18706157047583</c:v>
                </c:pt>
                <c:pt idx="62788">
                  <c:v>167.16969479317973</c:v>
                </c:pt>
                <c:pt idx="62789">
                  <c:v>167.15234855369977</c:v>
                </c:pt>
                <c:pt idx="62790">
                  <c:v>167.13499820665655</c:v>
                </c:pt>
                <c:pt idx="62791">
                  <c:v>167.11764785961336</c:v>
                </c:pt>
                <c:pt idx="62792">
                  <c:v>167.10030162013339</c:v>
                </c:pt>
                <c:pt idx="62793">
                  <c:v>167.08295127309017</c:v>
                </c:pt>
                <c:pt idx="62794">
                  <c:v>167.06560092604698</c:v>
                </c:pt>
                <c:pt idx="62795">
                  <c:v>167.04825468656699</c:v>
                </c:pt>
                <c:pt idx="62796">
                  <c:v>167.0309043395238</c:v>
                </c:pt>
                <c:pt idx="62797">
                  <c:v>167.01355399248061</c:v>
                </c:pt>
                <c:pt idx="62798">
                  <c:v>166.99620775300062</c:v>
                </c:pt>
                <c:pt idx="62799">
                  <c:v>166.97885740595743</c:v>
                </c:pt>
                <c:pt idx="62800">
                  <c:v>166.96149062866135</c:v>
                </c:pt>
                <c:pt idx="62801">
                  <c:v>166.94414028161816</c:v>
                </c:pt>
                <c:pt idx="62802">
                  <c:v>166.92679404213817</c:v>
                </c:pt>
                <c:pt idx="62803">
                  <c:v>166.90944369509498</c:v>
                </c:pt>
                <c:pt idx="62804">
                  <c:v>166.89209334805176</c:v>
                </c:pt>
                <c:pt idx="62805">
                  <c:v>166.8747471085718</c:v>
                </c:pt>
                <c:pt idx="62806">
                  <c:v>166.85739676152861</c:v>
                </c:pt>
                <c:pt idx="62807">
                  <c:v>166.84004641448539</c:v>
                </c:pt>
                <c:pt idx="62808">
                  <c:v>166.82270017500542</c:v>
                </c:pt>
                <c:pt idx="62809">
                  <c:v>166.8053498279622</c:v>
                </c:pt>
                <c:pt idx="62810">
                  <c:v>166.78799948091901</c:v>
                </c:pt>
                <c:pt idx="62811">
                  <c:v>166.77065324143905</c:v>
                </c:pt>
                <c:pt idx="62812">
                  <c:v>166.75330289439583</c:v>
                </c:pt>
                <c:pt idx="62813">
                  <c:v>166.73593611709975</c:v>
                </c:pt>
                <c:pt idx="62814">
                  <c:v>166.71858987761979</c:v>
                </c:pt>
                <c:pt idx="62815">
                  <c:v>166.70123953057657</c:v>
                </c:pt>
                <c:pt idx="62816">
                  <c:v>166.68388918353338</c:v>
                </c:pt>
                <c:pt idx="62817">
                  <c:v>166.66654294405339</c:v>
                </c:pt>
                <c:pt idx="62818">
                  <c:v>166.63184224996701</c:v>
                </c:pt>
                <c:pt idx="62819">
                  <c:v>166.61449601048702</c:v>
                </c:pt>
                <c:pt idx="62820">
                  <c:v>166.58740722600621</c:v>
                </c:pt>
                <c:pt idx="62821">
                  <c:v>166.59813501073987</c:v>
                </c:pt>
                <c:pt idx="62822">
                  <c:v>166.6241</c:v>
                </c:pt>
                <c:pt idx="62823">
                  <c:v>166.61441028939214</c:v>
                </c:pt>
                <c:pt idx="62824">
                  <c:v>166.58635999642686</c:v>
                </c:pt>
                <c:pt idx="62825">
                  <c:v>166.58975903651552</c:v>
                </c:pt>
                <c:pt idx="62826">
                  <c:v>166.6362918197425</c:v>
                </c:pt>
                <c:pt idx="62827">
                  <c:v>166.62965256537271</c:v>
                </c:pt>
                <c:pt idx="62828">
                  <c:v>166.64737719212411</c:v>
                </c:pt>
                <c:pt idx="62829">
                  <c:v>166.67187025149315</c:v>
                </c:pt>
                <c:pt idx="62830">
                  <c:v>166.66055391801174</c:v>
                </c:pt>
                <c:pt idx="62831">
                  <c:v>166.64923758453034</c:v>
                </c:pt>
                <c:pt idx="62832">
                  <c:v>166.63792393010513</c:v>
                </c:pt>
                <c:pt idx="62833">
                  <c:v>166.62660759662373</c:v>
                </c:pt>
                <c:pt idx="62834">
                  <c:v>166.6241</c:v>
                </c:pt>
                <c:pt idx="62835">
                  <c:v>166.60979909537434</c:v>
                </c:pt>
                <c:pt idx="62836">
                  <c:v>166.60344054125051</c:v>
                </c:pt>
                <c:pt idx="62837">
                  <c:v>166.60018464176056</c:v>
                </c:pt>
                <c:pt idx="62838">
                  <c:v>166.59693259267206</c:v>
                </c:pt>
                <c:pt idx="62839">
                  <c:v>166.59367977350328</c:v>
                </c:pt>
                <c:pt idx="62840">
                  <c:v>166.59042695433453</c:v>
                </c:pt>
                <c:pt idx="62841">
                  <c:v>166.58717490524603</c:v>
                </c:pt>
                <c:pt idx="62842">
                  <c:v>166.58392208607728</c:v>
                </c:pt>
                <c:pt idx="62843">
                  <c:v>166.5806692669085</c:v>
                </c:pt>
                <c:pt idx="62844">
                  <c:v>166.57741721782003</c:v>
                </c:pt>
                <c:pt idx="62845">
                  <c:v>166.57416439865125</c:v>
                </c:pt>
                <c:pt idx="62846">
                  <c:v>166.57091157948247</c:v>
                </c:pt>
                <c:pt idx="62847">
                  <c:v>166.567659530394</c:v>
                </c:pt>
                <c:pt idx="62848">
                  <c:v>166.56440671122522</c:v>
                </c:pt>
                <c:pt idx="62849">
                  <c:v>166.56115081173525</c:v>
                </c:pt>
                <c:pt idx="62850">
                  <c:v>166.5578979925665</c:v>
                </c:pt>
                <c:pt idx="62851">
                  <c:v>166.55464594347799</c:v>
                </c:pt>
                <c:pt idx="62852">
                  <c:v>166.55139312430924</c:v>
                </c:pt>
                <c:pt idx="62853">
                  <c:v>166.54814030514046</c:v>
                </c:pt>
                <c:pt idx="62854">
                  <c:v>166.54488825605199</c:v>
                </c:pt>
                <c:pt idx="62855">
                  <c:v>166.54163543688321</c:v>
                </c:pt>
                <c:pt idx="62856">
                  <c:v>166.53838261771443</c:v>
                </c:pt>
                <c:pt idx="62857">
                  <c:v>166.53513056862596</c:v>
                </c:pt>
                <c:pt idx="62858">
                  <c:v>166.53187774945718</c:v>
                </c:pt>
                <c:pt idx="62859">
                  <c:v>166.5286249302884</c:v>
                </c:pt>
                <c:pt idx="62860">
                  <c:v>166.52537288119993</c:v>
                </c:pt>
                <c:pt idx="62861">
                  <c:v>166.52212006203115</c:v>
                </c:pt>
                <c:pt idx="62862">
                  <c:v>166.51886416254121</c:v>
                </c:pt>
                <c:pt idx="62863">
                  <c:v>166.5156121134527</c:v>
                </c:pt>
                <c:pt idx="62864">
                  <c:v>166.53360495183594</c:v>
                </c:pt>
                <c:pt idx="62865">
                  <c:v>166.461288</c:v>
                </c:pt>
                <c:pt idx="62866">
                  <c:v>166.461288</c:v>
                </c:pt>
                <c:pt idx="62867">
                  <c:v>166.46031768526467</c:v>
                </c:pt>
                <c:pt idx="62868">
                  <c:v>166.40657503575684</c:v>
                </c:pt>
                <c:pt idx="62869">
                  <c:v>166.38721030853603</c:v>
                </c:pt>
                <c:pt idx="62870">
                  <c:v>166.33396765927515</c:v>
                </c:pt>
                <c:pt idx="62871">
                  <c:v>166.31574190033382</c:v>
                </c:pt>
                <c:pt idx="62872">
                  <c:v>166.29593869125011</c:v>
                </c:pt>
                <c:pt idx="62873">
                  <c:v>166.2473568166574</c:v>
                </c:pt>
                <c:pt idx="62874">
                  <c:v>166.19872893650165</c:v>
                </c:pt>
                <c:pt idx="62875">
                  <c:v>166.15014706190894</c:v>
                </c:pt>
                <c:pt idx="62876">
                  <c:v>166.10157668870698</c:v>
                </c:pt>
                <c:pt idx="62877">
                  <c:v>166.0529948141143</c:v>
                </c:pt>
                <c:pt idx="62878">
                  <c:v>166.00441293952159</c:v>
                </c:pt>
                <c:pt idx="62879">
                  <c:v>165.95584256631963</c:v>
                </c:pt>
                <c:pt idx="62880">
                  <c:v>165.90726069172695</c:v>
                </c:pt>
                <c:pt idx="62881">
                  <c:v>165.85867881713423</c:v>
                </c:pt>
                <c:pt idx="62882">
                  <c:v>165.81010844393231</c:v>
                </c:pt>
                <c:pt idx="62883">
                  <c:v>165.76152656933959</c:v>
                </c:pt>
                <c:pt idx="62884">
                  <c:v>165.71460946924176</c:v>
                </c:pt>
                <c:pt idx="62885">
                  <c:v>165.66769322097736</c:v>
                </c:pt>
                <c:pt idx="62886">
                  <c:v>165.56113879518358</c:v>
                </c:pt>
                <c:pt idx="62887">
                  <c:v>165.48443599999999</c:v>
                </c:pt>
                <c:pt idx="62888">
                  <c:v>165.47839897973776</c:v>
                </c:pt>
                <c:pt idx="62889">
                  <c:v>165.43253430901288</c:v>
                </c:pt>
                <c:pt idx="62890">
                  <c:v>165.34798070028612</c:v>
                </c:pt>
                <c:pt idx="62891">
                  <c:v>165.29333022031474</c:v>
                </c:pt>
                <c:pt idx="62892">
                  <c:v>165.24925200000001</c:v>
                </c:pt>
                <c:pt idx="62893">
                  <c:v>165.23950053107885</c:v>
                </c:pt>
                <c:pt idx="62894">
                  <c:v>165.19088134187689</c:v>
                </c:pt>
                <c:pt idx="62895">
                  <c:v>165.14225063972461</c:v>
                </c:pt>
                <c:pt idx="62896">
                  <c:v>165.09361993757233</c:v>
                </c:pt>
                <c:pt idx="62897">
                  <c:v>165.04500074837037</c:v>
                </c:pt>
                <c:pt idx="62898">
                  <c:v>164.99637004621809</c:v>
                </c:pt>
                <c:pt idx="62899">
                  <c:v>164.94769329226455</c:v>
                </c:pt>
                <c:pt idx="62900">
                  <c:v>164.89906259011227</c:v>
                </c:pt>
                <c:pt idx="62901">
                  <c:v>164.85044340091031</c:v>
                </c:pt>
                <c:pt idx="62902">
                  <c:v>164.80181269875803</c:v>
                </c:pt>
                <c:pt idx="62903">
                  <c:v>164.75318199660575</c:v>
                </c:pt>
                <c:pt idx="62904">
                  <c:v>164.70456280740379</c:v>
                </c:pt>
                <c:pt idx="62905">
                  <c:v>164.65593210525151</c:v>
                </c:pt>
                <c:pt idx="62906">
                  <c:v>164.60730140309923</c:v>
                </c:pt>
                <c:pt idx="62907">
                  <c:v>164.55868221389727</c:v>
                </c:pt>
                <c:pt idx="62908">
                  <c:v>164.51005151174499</c:v>
                </c:pt>
                <c:pt idx="62909">
                  <c:v>164.46142080959271</c:v>
                </c:pt>
                <c:pt idx="62910">
                  <c:v>164.41280162039075</c:v>
                </c:pt>
                <c:pt idx="62911">
                  <c:v>164.36417091823847</c:v>
                </c:pt>
                <c:pt idx="62912">
                  <c:v>164.3154941642849</c:v>
                </c:pt>
                <c:pt idx="62913">
                  <c:v>164.26687497508294</c:v>
                </c:pt>
                <c:pt idx="62914">
                  <c:v>164.21824427293066</c:v>
                </c:pt>
                <c:pt idx="62915">
                  <c:v>164.16961357077838</c:v>
                </c:pt>
                <c:pt idx="62916">
                  <c:v>164.12099438157642</c:v>
                </c:pt>
                <c:pt idx="62917">
                  <c:v>164.07236367942414</c:v>
                </c:pt>
                <c:pt idx="62918">
                  <c:v>164.07897513566999</c:v>
                </c:pt>
                <c:pt idx="62919">
                  <c:v>164.0436794603099</c:v>
                </c:pt>
                <c:pt idx="62920">
                  <c:v>164.04329679732953</c:v>
                </c:pt>
                <c:pt idx="62921">
                  <c:v>164.00647116237482</c:v>
                </c:pt>
                <c:pt idx="62922">
                  <c:v>163.97062540391036</c:v>
                </c:pt>
                <c:pt idx="62923">
                  <c:v>163.93992906317044</c:v>
                </c:pt>
                <c:pt idx="62924">
                  <c:v>163.91606278588461</c:v>
                </c:pt>
                <c:pt idx="62925">
                  <c:v>163.8978415865522</c:v>
                </c:pt>
                <c:pt idx="62926">
                  <c:v>163.87963347818831</c:v>
                </c:pt>
                <c:pt idx="62927">
                  <c:v>163.84935944867166</c:v>
                </c:pt>
                <c:pt idx="62928">
                  <c:v>163.81422414185968</c:v>
                </c:pt>
                <c:pt idx="62929">
                  <c:v>163.77909715306541</c:v>
                </c:pt>
                <c:pt idx="62930">
                  <c:v>163.7439618462534</c:v>
                </c:pt>
                <c:pt idx="62931">
                  <c:v>163.70882653944142</c:v>
                </c:pt>
                <c:pt idx="62932">
                  <c:v>163.67369955064714</c:v>
                </c:pt>
                <c:pt idx="62933">
                  <c:v>163.63856424383516</c:v>
                </c:pt>
                <c:pt idx="62934">
                  <c:v>163.60342893702315</c:v>
                </c:pt>
                <c:pt idx="62935">
                  <c:v>163.56830194822888</c:v>
                </c:pt>
                <c:pt idx="62936">
                  <c:v>163.5331666414169</c:v>
                </c:pt>
                <c:pt idx="62937">
                  <c:v>163.49799806253407</c:v>
                </c:pt>
                <c:pt idx="62938">
                  <c:v>163.46287107373979</c:v>
                </c:pt>
                <c:pt idx="62939">
                  <c:v>163.42773576692781</c:v>
                </c:pt>
                <c:pt idx="62940">
                  <c:v>163.39260046011583</c:v>
                </c:pt>
                <c:pt idx="62941">
                  <c:v>163.37118789985695</c:v>
                </c:pt>
                <c:pt idx="62942">
                  <c:v>163.33806919237188</c:v>
                </c:pt>
                <c:pt idx="62943">
                  <c:v>163.33169599999999</c:v>
                </c:pt>
                <c:pt idx="62944">
                  <c:v>163.28623268240344</c:v>
                </c:pt>
                <c:pt idx="62945">
                  <c:v>163.24686398617072</c:v>
                </c:pt>
                <c:pt idx="62946">
                  <c:v>163.16419321072706</c:v>
                </c:pt>
                <c:pt idx="62947">
                  <c:v>163.13527334716261</c:v>
                </c:pt>
                <c:pt idx="62948">
                  <c:v>163.10137703051979</c:v>
                </c:pt>
                <c:pt idx="62949">
                  <c:v>163.04909621334923</c:v>
                </c:pt>
                <c:pt idx="62950">
                  <c:v>163.01593325939646</c:v>
                </c:pt>
                <c:pt idx="62951">
                  <c:v>162.98585368116409</c:v>
                </c:pt>
                <c:pt idx="62952">
                  <c:v>162.95576698013315</c:v>
                </c:pt>
                <c:pt idx="62953">
                  <c:v>162.92568027910224</c:v>
                </c:pt>
                <c:pt idx="62954">
                  <c:v>162.89560070086984</c:v>
                </c:pt>
                <c:pt idx="62955">
                  <c:v>162.8655139998389</c:v>
                </c:pt>
                <c:pt idx="62956">
                  <c:v>162.83542729880799</c:v>
                </c:pt>
                <c:pt idx="62957">
                  <c:v>162.80534772057558</c:v>
                </c:pt>
                <c:pt idx="62958">
                  <c:v>162.77526101954467</c:v>
                </c:pt>
                <c:pt idx="62959">
                  <c:v>162.74517431851373</c:v>
                </c:pt>
                <c:pt idx="62960">
                  <c:v>162.71509474028136</c:v>
                </c:pt>
                <c:pt idx="62961">
                  <c:v>162.68500803925042</c:v>
                </c:pt>
                <c:pt idx="62962">
                  <c:v>162.65489284702534</c:v>
                </c:pt>
                <c:pt idx="62963">
                  <c:v>162.59711865522175</c:v>
                </c:pt>
                <c:pt idx="62964">
                  <c:v>162.51237860300071</c:v>
                </c:pt>
                <c:pt idx="62965">
                  <c:v>162.45737908329355</c:v>
                </c:pt>
                <c:pt idx="62966">
                  <c:v>162.43311523700524</c:v>
                </c:pt>
                <c:pt idx="62967">
                  <c:v>162.36576279876161</c:v>
                </c:pt>
                <c:pt idx="62968">
                  <c:v>162.33674600000001</c:v>
                </c:pt>
                <c:pt idx="62969">
                  <c:v>162.3242058124105</c:v>
                </c:pt>
                <c:pt idx="62970">
                  <c:v>162.20465895570374</c:v>
                </c:pt>
                <c:pt idx="62971">
                  <c:v>162.15583799999999</c:v>
                </c:pt>
                <c:pt idx="62972">
                  <c:v>162.15431914368662</c:v>
                </c:pt>
                <c:pt idx="62973">
                  <c:v>162.15217630832666</c:v>
                </c:pt>
                <c:pt idx="62974">
                  <c:v>162.15003144376655</c:v>
                </c:pt>
                <c:pt idx="62975">
                  <c:v>162.14788860840662</c:v>
                </c:pt>
                <c:pt idx="62976">
                  <c:v>162.14574628034669</c:v>
                </c:pt>
                <c:pt idx="62977">
                  <c:v>162.14360344498672</c:v>
                </c:pt>
                <c:pt idx="62978">
                  <c:v>162.14146060962679</c:v>
                </c:pt>
                <c:pt idx="62979">
                  <c:v>162.13931828156686</c:v>
                </c:pt>
                <c:pt idx="62980">
                  <c:v>162.13717544620692</c:v>
                </c:pt>
                <c:pt idx="62981">
                  <c:v>162.13503261084696</c:v>
                </c:pt>
                <c:pt idx="62982">
                  <c:v>162.13289028278706</c:v>
                </c:pt>
                <c:pt idx="62983">
                  <c:v>162.1307474474271</c:v>
                </c:pt>
                <c:pt idx="62984">
                  <c:v>162.12860461206714</c:v>
                </c:pt>
                <c:pt idx="62985">
                  <c:v>162.12646228400723</c:v>
                </c:pt>
                <c:pt idx="62986">
                  <c:v>162.12431741944712</c:v>
                </c:pt>
                <c:pt idx="62987">
                  <c:v>162.12217458408716</c:v>
                </c:pt>
                <c:pt idx="62988">
                  <c:v>162.12003225602726</c:v>
                </c:pt>
                <c:pt idx="62989">
                  <c:v>162.1178894206673</c:v>
                </c:pt>
                <c:pt idx="62990">
                  <c:v>162.11574658530736</c:v>
                </c:pt>
                <c:pt idx="62991">
                  <c:v>162.11360425724743</c:v>
                </c:pt>
                <c:pt idx="62992">
                  <c:v>162.1114614218875</c:v>
                </c:pt>
                <c:pt idx="62993">
                  <c:v>162.10931858652754</c:v>
                </c:pt>
                <c:pt idx="62994">
                  <c:v>162.1071762584676</c:v>
                </c:pt>
                <c:pt idx="62995">
                  <c:v>162.10503342310767</c:v>
                </c:pt>
                <c:pt idx="62996">
                  <c:v>162.10289058774771</c:v>
                </c:pt>
                <c:pt idx="62997">
                  <c:v>162.1007482596878</c:v>
                </c:pt>
                <c:pt idx="62998">
                  <c:v>162.09860542432784</c:v>
                </c:pt>
                <c:pt idx="62999">
                  <c:v>162.09646055976773</c:v>
                </c:pt>
                <c:pt idx="63000">
                  <c:v>162.0943177244078</c:v>
                </c:pt>
                <c:pt idx="63001">
                  <c:v>162.09217539634787</c:v>
                </c:pt>
                <c:pt idx="63002">
                  <c:v>162.09003256098791</c:v>
                </c:pt>
                <c:pt idx="63003">
                  <c:v>162.08788972562797</c:v>
                </c:pt>
                <c:pt idx="63004">
                  <c:v>162.08574739756804</c:v>
                </c:pt>
                <c:pt idx="63005">
                  <c:v>162.08360456220811</c:v>
                </c:pt>
                <c:pt idx="63006">
                  <c:v>162.11804655727553</c:v>
                </c:pt>
                <c:pt idx="63007">
                  <c:v>162.1892571716738</c:v>
                </c:pt>
                <c:pt idx="63008">
                  <c:v>162.15692596038184</c:v>
                </c:pt>
                <c:pt idx="63009">
                  <c:v>162.22653875965665</c:v>
                </c:pt>
                <c:pt idx="63010">
                  <c:v>162.24598169183139</c:v>
                </c:pt>
                <c:pt idx="63011">
                  <c:v>162.28219230167065</c:v>
                </c:pt>
                <c:pt idx="63012">
                  <c:v>162.30055075441106</c:v>
                </c:pt>
                <c:pt idx="63013">
                  <c:v>162.31883752265142</c:v>
                </c:pt>
                <c:pt idx="63014">
                  <c:v>162.35490747725004</c:v>
                </c:pt>
                <c:pt idx="63015">
                  <c:v>162.36035451533303</c:v>
                </c:pt>
                <c:pt idx="63016">
                  <c:v>162.36580026387105</c:v>
                </c:pt>
                <c:pt idx="63017">
                  <c:v>162.37124730195407</c:v>
                </c:pt>
                <c:pt idx="63018">
                  <c:v>162.37292500000001</c:v>
                </c:pt>
                <c:pt idx="63019">
                  <c:v>162.34211344809384</c:v>
                </c:pt>
                <c:pt idx="63020">
                  <c:v>162.29802537382162</c:v>
                </c:pt>
                <c:pt idx="63021">
                  <c:v>162.25393729954939</c:v>
                </c:pt>
                <c:pt idx="63022">
                  <c:v>162.20985966279474</c:v>
                </c:pt>
                <c:pt idx="63023">
                  <c:v>162.16577158852252</c:v>
                </c:pt>
                <c:pt idx="63024">
                  <c:v>162.12164176417997</c:v>
                </c:pt>
                <c:pt idx="63025">
                  <c:v>162.07755368990775</c:v>
                </c:pt>
                <c:pt idx="63026">
                  <c:v>162.03347605315309</c:v>
                </c:pt>
                <c:pt idx="63027">
                  <c:v>161.98938797888087</c:v>
                </c:pt>
                <c:pt idx="63028">
                  <c:v>161.94529990460865</c:v>
                </c:pt>
                <c:pt idx="63029">
                  <c:v>161.901222267854</c:v>
                </c:pt>
                <c:pt idx="63030">
                  <c:v>161.85713419358177</c:v>
                </c:pt>
                <c:pt idx="63031">
                  <c:v>161.81304611930955</c:v>
                </c:pt>
                <c:pt idx="63032">
                  <c:v>161.7689684825549</c:v>
                </c:pt>
                <c:pt idx="63033">
                  <c:v>161.72488040828267</c:v>
                </c:pt>
                <c:pt idx="63034">
                  <c:v>161.68079233401045</c:v>
                </c:pt>
                <c:pt idx="63035">
                  <c:v>161.6367146972558</c:v>
                </c:pt>
                <c:pt idx="63036">
                  <c:v>161.59258487291325</c:v>
                </c:pt>
                <c:pt idx="63037">
                  <c:v>161.54849679864103</c:v>
                </c:pt>
                <c:pt idx="63038">
                  <c:v>161.50441916188637</c:v>
                </c:pt>
                <c:pt idx="63039">
                  <c:v>161.46033108761415</c:v>
                </c:pt>
                <c:pt idx="63040">
                  <c:v>161.41624301334193</c:v>
                </c:pt>
                <c:pt idx="63041">
                  <c:v>161.37216537658728</c:v>
                </c:pt>
                <c:pt idx="63042">
                  <c:v>161.32807730231505</c:v>
                </c:pt>
                <c:pt idx="63043">
                  <c:v>161.28398922804283</c:v>
                </c:pt>
                <c:pt idx="63044">
                  <c:v>161.23991159128818</c:v>
                </c:pt>
                <c:pt idx="63045">
                  <c:v>161.19582351701595</c:v>
                </c:pt>
                <c:pt idx="63046">
                  <c:v>161.15173544274373</c:v>
                </c:pt>
                <c:pt idx="63047">
                  <c:v>161.10765780598908</c:v>
                </c:pt>
                <c:pt idx="63048">
                  <c:v>161.06356973171685</c:v>
                </c:pt>
                <c:pt idx="63049">
                  <c:v>161.01943990737431</c:v>
                </c:pt>
                <c:pt idx="63050">
                  <c:v>160.97535183310208</c:v>
                </c:pt>
                <c:pt idx="63051">
                  <c:v>160.93127419634743</c:v>
                </c:pt>
                <c:pt idx="63052">
                  <c:v>160.88718612207521</c:v>
                </c:pt>
                <c:pt idx="63053">
                  <c:v>160.84309804780298</c:v>
                </c:pt>
                <c:pt idx="63054">
                  <c:v>160.79902041104833</c:v>
                </c:pt>
                <c:pt idx="63055">
                  <c:v>160.75493233677611</c:v>
                </c:pt>
                <c:pt idx="63056">
                  <c:v>160.71084426250388</c:v>
                </c:pt>
                <c:pt idx="63057">
                  <c:v>160.66676662574923</c:v>
                </c:pt>
                <c:pt idx="63058">
                  <c:v>160.62267855147701</c:v>
                </c:pt>
                <c:pt idx="63059">
                  <c:v>160.57859047720478</c:v>
                </c:pt>
                <c:pt idx="63060">
                  <c:v>160.53451284045013</c:v>
                </c:pt>
                <c:pt idx="63061">
                  <c:v>160.49038301610759</c:v>
                </c:pt>
                <c:pt idx="63062">
                  <c:v>160.44629494183536</c:v>
                </c:pt>
                <c:pt idx="63063">
                  <c:v>160.40221730508071</c:v>
                </c:pt>
                <c:pt idx="63064">
                  <c:v>160.35812923080849</c:v>
                </c:pt>
                <c:pt idx="63065">
                  <c:v>160.31404115653626</c:v>
                </c:pt>
                <c:pt idx="63066">
                  <c:v>160.26996351978161</c:v>
                </c:pt>
                <c:pt idx="63067">
                  <c:v>160.22587544550939</c:v>
                </c:pt>
                <c:pt idx="63068">
                  <c:v>160.17940632522652</c:v>
                </c:pt>
                <c:pt idx="63069">
                  <c:v>160.09148634946365</c:v>
                </c:pt>
                <c:pt idx="63070">
                  <c:v>160.05271028135431</c:v>
                </c:pt>
                <c:pt idx="63071">
                  <c:v>159.98503099999999</c:v>
                </c:pt>
                <c:pt idx="63072">
                  <c:v>159.98503099999999</c:v>
                </c:pt>
                <c:pt idx="63073">
                  <c:v>159.98192559227468</c:v>
                </c:pt>
                <c:pt idx="63074">
                  <c:v>159.94885300000001</c:v>
                </c:pt>
                <c:pt idx="63075">
                  <c:v>159.94336717783077</c:v>
                </c:pt>
                <c:pt idx="63076">
                  <c:v>159.89652736814497</c:v>
                </c:pt>
                <c:pt idx="63077">
                  <c:v>159.9110086349919</c:v>
                </c:pt>
                <c:pt idx="63078">
                  <c:v>159.89641423292906</c:v>
                </c:pt>
                <c:pt idx="63079">
                  <c:v>159.88182328598035</c:v>
                </c:pt>
                <c:pt idx="63080">
                  <c:v>159.86722888391748</c:v>
                </c:pt>
                <c:pt idx="63081">
                  <c:v>159.85263448185464</c:v>
                </c:pt>
                <c:pt idx="63082">
                  <c:v>159.82896485264664</c:v>
                </c:pt>
                <c:pt idx="63083">
                  <c:v>159.7709253702026</c:v>
                </c:pt>
                <c:pt idx="63084">
                  <c:v>159.77057711874107</c:v>
                </c:pt>
                <c:pt idx="63085">
                  <c:v>159.69223539881585</c:v>
                </c:pt>
                <c:pt idx="63086">
                  <c:v>159.67323999693033</c:v>
                </c:pt>
                <c:pt idx="63087">
                  <c:v>159.65426256609678</c:v>
                </c:pt>
                <c:pt idx="63088">
                  <c:v>159.63528962802619</c:v>
                </c:pt>
                <c:pt idx="63089">
                  <c:v>159.6163121971926</c:v>
                </c:pt>
                <c:pt idx="63090">
                  <c:v>159.59733476635904</c:v>
                </c:pt>
                <c:pt idx="63091">
                  <c:v>159.57836182828845</c:v>
                </c:pt>
                <c:pt idx="63092">
                  <c:v>159.55938439745486</c:v>
                </c:pt>
                <c:pt idx="63093">
                  <c:v>159.5404069666213</c:v>
                </c:pt>
                <c:pt idx="63094">
                  <c:v>159.52143402855069</c:v>
                </c:pt>
                <c:pt idx="63095">
                  <c:v>159.50245659771713</c:v>
                </c:pt>
                <c:pt idx="63096">
                  <c:v>159.48347916688354</c:v>
                </c:pt>
                <c:pt idx="63097">
                  <c:v>159.46450622881295</c:v>
                </c:pt>
                <c:pt idx="63098">
                  <c:v>159.44552879797939</c:v>
                </c:pt>
                <c:pt idx="63099">
                  <c:v>159.4265333960939</c:v>
                </c:pt>
                <c:pt idx="63100">
                  <c:v>159.40755596526031</c:v>
                </c:pt>
                <c:pt idx="63101">
                  <c:v>159.38858302718972</c:v>
                </c:pt>
                <c:pt idx="63102">
                  <c:v>159.36960559635617</c:v>
                </c:pt>
                <c:pt idx="63103">
                  <c:v>159.35062816552258</c:v>
                </c:pt>
                <c:pt idx="63104">
                  <c:v>159.33165522745199</c:v>
                </c:pt>
                <c:pt idx="63105">
                  <c:v>159.3126777966184</c:v>
                </c:pt>
                <c:pt idx="63106">
                  <c:v>159.23677256604711</c:v>
                </c:pt>
                <c:pt idx="63107">
                  <c:v>159.21779962797652</c:v>
                </c:pt>
                <c:pt idx="63108">
                  <c:v>159.198804226091</c:v>
                </c:pt>
                <c:pt idx="63109">
                  <c:v>159.17982679525744</c:v>
                </c:pt>
                <c:pt idx="63110">
                  <c:v>159.16085385718685</c:v>
                </c:pt>
                <c:pt idx="63111">
                  <c:v>159.14187642635326</c:v>
                </c:pt>
                <c:pt idx="63112">
                  <c:v>159.12289899551971</c:v>
                </c:pt>
                <c:pt idx="63113">
                  <c:v>159.10392605744912</c:v>
                </c:pt>
                <c:pt idx="63114">
                  <c:v>159.08494862661553</c:v>
                </c:pt>
                <c:pt idx="63115">
                  <c:v>159.06597119578197</c:v>
                </c:pt>
                <c:pt idx="63116">
                  <c:v>159.04699825771138</c:v>
                </c:pt>
                <c:pt idx="63117">
                  <c:v>159.02802082687779</c:v>
                </c:pt>
                <c:pt idx="63118">
                  <c:v>159.00904339604423</c:v>
                </c:pt>
                <c:pt idx="63119">
                  <c:v>158.99007045797364</c:v>
                </c:pt>
                <c:pt idx="63120">
                  <c:v>158.97109302714006</c:v>
                </c:pt>
                <c:pt idx="63121">
                  <c:v>158.95209762525457</c:v>
                </c:pt>
                <c:pt idx="63122">
                  <c:v>158.93312019442098</c:v>
                </c:pt>
                <c:pt idx="63123">
                  <c:v>158.91414725635039</c:v>
                </c:pt>
                <c:pt idx="63124">
                  <c:v>158.89516982551683</c:v>
                </c:pt>
                <c:pt idx="63125">
                  <c:v>158.87619239468324</c:v>
                </c:pt>
                <c:pt idx="63126">
                  <c:v>158.85721945661265</c:v>
                </c:pt>
                <c:pt idx="63127">
                  <c:v>158.8382420257791</c:v>
                </c:pt>
                <c:pt idx="63128">
                  <c:v>158.81926459494551</c:v>
                </c:pt>
                <c:pt idx="63129">
                  <c:v>158.80029165687492</c:v>
                </c:pt>
                <c:pt idx="63130">
                  <c:v>158.73486338069131</c:v>
                </c:pt>
                <c:pt idx="63131">
                  <c:v>158.69204969670957</c:v>
                </c:pt>
                <c:pt idx="63132">
                  <c:v>158.67177437100619</c:v>
                </c:pt>
                <c:pt idx="63133">
                  <c:v>158.59753066984504</c:v>
                </c:pt>
                <c:pt idx="63134">
                  <c:v>158.5658065498331</c:v>
                </c:pt>
                <c:pt idx="63135">
                  <c:v>158.47052171996214</c:v>
                </c:pt>
                <c:pt idx="63136">
                  <c:v>158.38777307473984</c:v>
                </c:pt>
                <c:pt idx="63137">
                  <c:v>158.35433714285713</c:v>
                </c:pt>
                <c:pt idx="63138">
                  <c:v>158.28121483349102</c:v>
                </c:pt>
                <c:pt idx="63139">
                  <c:v>158.19998151633158</c:v>
                </c:pt>
                <c:pt idx="63140">
                  <c:v>158.16354695668761</c:v>
                </c:pt>
                <c:pt idx="63141">
                  <c:v>158.12712102264962</c:v>
                </c:pt>
                <c:pt idx="63142">
                  <c:v>158.103668</c:v>
                </c:pt>
                <c:pt idx="63143">
                  <c:v>158.09042103051979</c:v>
                </c:pt>
                <c:pt idx="63144">
                  <c:v>158.067474</c:v>
                </c:pt>
                <c:pt idx="63145">
                  <c:v>158.04685079380215</c:v>
                </c:pt>
                <c:pt idx="63146">
                  <c:v>158.00618435670003</c:v>
                </c:pt>
                <c:pt idx="63147">
                  <c:v>157.99511699999999</c:v>
                </c:pt>
                <c:pt idx="63148">
                  <c:v>158.00965759451728</c:v>
                </c:pt>
                <c:pt idx="63149">
                  <c:v>158.00910159370531</c:v>
                </c:pt>
                <c:pt idx="63150">
                  <c:v>157.98454962923225</c:v>
                </c:pt>
                <c:pt idx="63151">
                  <c:v>157.99205644789203</c:v>
                </c:pt>
                <c:pt idx="63152">
                  <c:v>157.98476909044896</c:v>
                </c:pt>
                <c:pt idx="63153">
                  <c:v>157.9774817330059</c:v>
                </c:pt>
                <c:pt idx="63154">
                  <c:v>157.97019610078951</c:v>
                </c:pt>
                <c:pt idx="63155">
                  <c:v>157.96290874334642</c:v>
                </c:pt>
                <c:pt idx="63156">
                  <c:v>157.95562138590336</c:v>
                </c:pt>
                <c:pt idx="63157">
                  <c:v>157.94833575368696</c:v>
                </c:pt>
                <c:pt idx="63158">
                  <c:v>157.94104149533723</c:v>
                </c:pt>
                <c:pt idx="63159">
                  <c:v>157.93375413789414</c:v>
                </c:pt>
                <c:pt idx="63160">
                  <c:v>157.92646850567775</c:v>
                </c:pt>
                <c:pt idx="63161">
                  <c:v>157.91918114823468</c:v>
                </c:pt>
                <c:pt idx="63162">
                  <c:v>157.91189379079162</c:v>
                </c:pt>
                <c:pt idx="63163">
                  <c:v>157.88274781147265</c:v>
                </c:pt>
                <c:pt idx="63164">
                  <c:v>157.87546045402959</c:v>
                </c:pt>
                <c:pt idx="63165">
                  <c:v>157.86817309658653</c:v>
                </c:pt>
                <c:pt idx="63166">
                  <c:v>157.86088746437014</c:v>
                </c:pt>
                <c:pt idx="63167">
                  <c:v>157.85360010692705</c:v>
                </c:pt>
                <c:pt idx="63168">
                  <c:v>157.84630584857732</c:v>
                </c:pt>
                <c:pt idx="63169">
                  <c:v>157.83901849113425</c:v>
                </c:pt>
                <c:pt idx="63170">
                  <c:v>157.83173285891786</c:v>
                </c:pt>
                <c:pt idx="63171">
                  <c:v>157.82444550147477</c:v>
                </c:pt>
                <c:pt idx="63172">
                  <c:v>157.81715814403171</c:v>
                </c:pt>
                <c:pt idx="63173">
                  <c:v>157.80987251181531</c:v>
                </c:pt>
                <c:pt idx="63174">
                  <c:v>157.80258515437225</c:v>
                </c:pt>
                <c:pt idx="63175">
                  <c:v>157.79529779692916</c:v>
                </c:pt>
                <c:pt idx="63176">
                  <c:v>157.78801216471277</c:v>
                </c:pt>
                <c:pt idx="63177">
                  <c:v>157.78072480726971</c:v>
                </c:pt>
                <c:pt idx="63178">
                  <c:v>157.77343744982662</c:v>
                </c:pt>
                <c:pt idx="63179">
                  <c:v>157.76615181761022</c:v>
                </c:pt>
                <c:pt idx="63180">
                  <c:v>157.75885755926049</c:v>
                </c:pt>
                <c:pt idx="63181">
                  <c:v>157.75157020181743</c:v>
                </c:pt>
                <c:pt idx="63182">
                  <c:v>157.74428456960101</c:v>
                </c:pt>
                <c:pt idx="63183">
                  <c:v>157.76612593705292</c:v>
                </c:pt>
                <c:pt idx="63184">
                  <c:v>157.7289755761621</c:v>
                </c:pt>
                <c:pt idx="63185">
                  <c:v>157.71806560467334</c:v>
                </c:pt>
                <c:pt idx="63186">
                  <c:v>157.68621490939438</c:v>
                </c:pt>
                <c:pt idx="63187">
                  <c:v>157.66949500000001</c:v>
                </c:pt>
                <c:pt idx="63188">
                  <c:v>157.63119540023837</c:v>
                </c:pt>
                <c:pt idx="63189">
                  <c:v>157.56236013338446</c:v>
                </c:pt>
                <c:pt idx="63190">
                  <c:v>157.48407743349941</c:v>
                </c:pt>
                <c:pt idx="63191">
                  <c:v>157.49164330164814</c:v>
                </c:pt>
                <c:pt idx="63192">
                  <c:v>157.3349769241774</c:v>
                </c:pt>
                <c:pt idx="63193">
                  <c:v>157.24025821144221</c:v>
                </c:pt>
                <c:pt idx="63194">
                  <c:v>157.19710263853125</c:v>
                </c:pt>
                <c:pt idx="63195">
                  <c:v>157.14929120195518</c:v>
                </c:pt>
                <c:pt idx="63196">
                  <c:v>157.11982413825984</c:v>
                </c:pt>
                <c:pt idx="63197">
                  <c:v>157.0732470672389</c:v>
                </c:pt>
                <c:pt idx="63198">
                  <c:v>157.02546855221746</c:v>
                </c:pt>
                <c:pt idx="63199">
                  <c:v>156.99227869296783</c:v>
                </c:pt>
                <c:pt idx="63200">
                  <c:v>156.92032146542681</c:v>
                </c:pt>
                <c:pt idx="63201">
                  <c:v>156.88691501001429</c:v>
                </c:pt>
                <c:pt idx="63202">
                  <c:v>156.81681705364807</c:v>
                </c:pt>
                <c:pt idx="63203">
                  <c:v>156.75714761978546</c:v>
                </c:pt>
                <c:pt idx="63204">
                  <c:v>156.70702373438246</c:v>
                </c:pt>
                <c:pt idx="63205">
                  <c:v>156.63207989675729</c:v>
                </c:pt>
                <c:pt idx="63206">
                  <c:v>156.599503852097</c:v>
                </c:pt>
                <c:pt idx="63207">
                  <c:v>156.59361163484962</c:v>
                </c:pt>
                <c:pt idx="63208">
                  <c:v>156.58771802233409</c:v>
                </c:pt>
                <c:pt idx="63209">
                  <c:v>156.58182440981858</c:v>
                </c:pt>
                <c:pt idx="63210">
                  <c:v>156.57593219257117</c:v>
                </c:pt>
                <c:pt idx="63211">
                  <c:v>156.57003858005567</c:v>
                </c:pt>
                <c:pt idx="63212">
                  <c:v>156.56414496754016</c:v>
                </c:pt>
                <c:pt idx="63213">
                  <c:v>156.55825275029275</c:v>
                </c:pt>
                <c:pt idx="63214">
                  <c:v>156.55235913777724</c:v>
                </c:pt>
                <c:pt idx="63215">
                  <c:v>156.54646552526174</c:v>
                </c:pt>
                <c:pt idx="63216">
                  <c:v>156.54057330801433</c:v>
                </c:pt>
                <c:pt idx="63217">
                  <c:v>156.53467969549882</c:v>
                </c:pt>
                <c:pt idx="63218">
                  <c:v>156.52878050191083</c:v>
                </c:pt>
                <c:pt idx="63219">
                  <c:v>156.52288688939532</c:v>
                </c:pt>
                <c:pt idx="63220">
                  <c:v>156.51699467214792</c:v>
                </c:pt>
                <c:pt idx="63221">
                  <c:v>156.51110105963241</c:v>
                </c:pt>
                <c:pt idx="63222">
                  <c:v>156.5052074471169</c:v>
                </c:pt>
                <c:pt idx="63223">
                  <c:v>156.4993152298695</c:v>
                </c:pt>
                <c:pt idx="63224">
                  <c:v>156.49342161735399</c:v>
                </c:pt>
                <c:pt idx="63225">
                  <c:v>156.48752940010658</c:v>
                </c:pt>
                <c:pt idx="63226">
                  <c:v>156.48163578759107</c:v>
                </c:pt>
                <c:pt idx="63227">
                  <c:v>156.47574217507557</c:v>
                </c:pt>
                <c:pt idx="63228">
                  <c:v>156.46984995782816</c:v>
                </c:pt>
                <c:pt idx="63229">
                  <c:v>156.46395634531265</c:v>
                </c:pt>
                <c:pt idx="63230">
                  <c:v>156.45805715172466</c:v>
                </c:pt>
                <c:pt idx="63231">
                  <c:v>156.45216353920915</c:v>
                </c:pt>
                <c:pt idx="63232">
                  <c:v>156.44627132196175</c:v>
                </c:pt>
                <c:pt idx="63233">
                  <c:v>156.44037770944624</c:v>
                </c:pt>
                <c:pt idx="63234">
                  <c:v>156.43448409693073</c:v>
                </c:pt>
                <c:pt idx="63235">
                  <c:v>156.42859187968332</c:v>
                </c:pt>
                <c:pt idx="63236">
                  <c:v>156.42269826716782</c:v>
                </c:pt>
                <c:pt idx="63237">
                  <c:v>156.41680465465231</c:v>
                </c:pt>
                <c:pt idx="63238">
                  <c:v>156.4109124374049</c:v>
                </c:pt>
                <c:pt idx="63239">
                  <c:v>156.4050188248894</c:v>
                </c:pt>
                <c:pt idx="63240">
                  <c:v>156.49132340343348</c:v>
                </c:pt>
                <c:pt idx="63241">
                  <c:v>156.54253654268001</c:v>
                </c:pt>
                <c:pt idx="63242">
                  <c:v>156.62496120738976</c:v>
                </c:pt>
                <c:pt idx="63243">
                  <c:v>156.73438006032427</c:v>
                </c:pt>
                <c:pt idx="63244">
                  <c:v>156.8174645884597</c:v>
                </c:pt>
                <c:pt idx="63245">
                  <c:v>156.87706574851012</c:v>
                </c:pt>
                <c:pt idx="63246">
                  <c:v>156.93171040486408</c:v>
                </c:pt>
                <c:pt idx="63247">
                  <c:v>156.99985476442535</c:v>
                </c:pt>
                <c:pt idx="63248">
                  <c:v>157.0727334062947</c:v>
                </c:pt>
                <c:pt idx="63249">
                  <c:v>157.09487015753677</c:v>
                </c:pt>
                <c:pt idx="63250">
                  <c:v>157.10051737029644</c:v>
                </c:pt>
                <c:pt idx="63251">
                  <c:v>157.10616592030755</c:v>
                </c:pt>
                <c:pt idx="63252">
                  <c:v>157.11181447031862</c:v>
                </c:pt>
                <c:pt idx="63253">
                  <c:v>157.11746168307829</c:v>
                </c:pt>
                <c:pt idx="63254">
                  <c:v>157.12311023308939</c:v>
                </c:pt>
                <c:pt idx="63255">
                  <c:v>157.14593819027183</c:v>
                </c:pt>
                <c:pt idx="63256">
                  <c:v>157.181061</c:v>
                </c:pt>
                <c:pt idx="63257">
                  <c:v>157.21429999071208</c:v>
                </c:pt>
                <c:pt idx="63258">
                  <c:v>157.2850407758703</c:v>
                </c:pt>
                <c:pt idx="63259">
                  <c:v>157.33528920143198</c:v>
                </c:pt>
                <c:pt idx="63260">
                  <c:v>157.38087852569578</c:v>
                </c:pt>
                <c:pt idx="63261">
                  <c:v>157.3830216701096</c:v>
                </c:pt>
                <c:pt idx="63262">
                  <c:v>157.38516481452342</c:v>
                </c:pt>
                <c:pt idx="63263">
                  <c:v>157.38730745156406</c:v>
                </c:pt>
                <c:pt idx="63264">
                  <c:v>157.38945059597788</c:v>
                </c:pt>
                <c:pt idx="63265">
                  <c:v>157.3915937403917</c:v>
                </c:pt>
                <c:pt idx="63266">
                  <c:v>157.39373637743233</c:v>
                </c:pt>
                <c:pt idx="63267">
                  <c:v>157.39587952184615</c:v>
                </c:pt>
                <c:pt idx="63268">
                  <c:v>157.39802469575278</c:v>
                </c:pt>
                <c:pt idx="63269">
                  <c:v>157.40016733279342</c:v>
                </c:pt>
                <c:pt idx="63270">
                  <c:v>157.40231047720724</c:v>
                </c:pt>
                <c:pt idx="63271">
                  <c:v>157.40445362162106</c:v>
                </c:pt>
                <c:pt idx="63272">
                  <c:v>157.40659625866166</c:v>
                </c:pt>
                <c:pt idx="63273">
                  <c:v>157.40873940307551</c:v>
                </c:pt>
                <c:pt idx="63274">
                  <c:v>157.41088254748934</c:v>
                </c:pt>
                <c:pt idx="63275">
                  <c:v>157.41302518452994</c:v>
                </c:pt>
                <c:pt idx="63276">
                  <c:v>157.41516832894376</c:v>
                </c:pt>
                <c:pt idx="63277">
                  <c:v>157.41731147335759</c:v>
                </c:pt>
                <c:pt idx="63278">
                  <c:v>157.41945411039822</c:v>
                </c:pt>
                <c:pt idx="63279">
                  <c:v>157.42159725481204</c:v>
                </c:pt>
                <c:pt idx="63280">
                  <c:v>157.42374242871867</c:v>
                </c:pt>
                <c:pt idx="63281">
                  <c:v>157.42588557313252</c:v>
                </c:pt>
                <c:pt idx="63282">
                  <c:v>157.42802821017312</c:v>
                </c:pt>
                <c:pt idx="63283">
                  <c:v>157.43017135458695</c:v>
                </c:pt>
                <c:pt idx="63284">
                  <c:v>157.43231449900077</c:v>
                </c:pt>
                <c:pt idx="63285">
                  <c:v>157.4344571360414</c:v>
                </c:pt>
                <c:pt idx="63286">
                  <c:v>157.43660028045522</c:v>
                </c:pt>
                <c:pt idx="63287">
                  <c:v>157.43874342486905</c:v>
                </c:pt>
                <c:pt idx="63288">
                  <c:v>157.44088606190965</c:v>
                </c:pt>
                <c:pt idx="63289">
                  <c:v>157.4430292063235</c:v>
                </c:pt>
                <c:pt idx="63290">
                  <c:v>157.44517235073732</c:v>
                </c:pt>
                <c:pt idx="63291">
                  <c:v>157.44731498777793</c:v>
                </c:pt>
                <c:pt idx="63292">
                  <c:v>157.44945813219175</c:v>
                </c:pt>
                <c:pt idx="63293">
                  <c:v>157.45160330609841</c:v>
                </c:pt>
                <c:pt idx="63294">
                  <c:v>157.41829173390556</c:v>
                </c:pt>
                <c:pt idx="63295">
                  <c:v>157.38662897875895</c:v>
                </c:pt>
                <c:pt idx="63296">
                  <c:v>157.33349574559315</c:v>
                </c:pt>
                <c:pt idx="63297">
                  <c:v>157.26066413897496</c:v>
                </c:pt>
                <c:pt idx="63298">
                  <c:v>157.24721860610396</c:v>
                </c:pt>
                <c:pt idx="63299">
                  <c:v>157.20532893794748</c:v>
                </c:pt>
                <c:pt idx="63300">
                  <c:v>157.15678083281733</c:v>
                </c:pt>
                <c:pt idx="63301">
                  <c:v>157.13261452956604</c:v>
                </c:pt>
                <c:pt idx="63302">
                  <c:v>157.1019784620525</c:v>
                </c:pt>
                <c:pt idx="63303">
                  <c:v>157.06972042811731</c:v>
                </c:pt>
                <c:pt idx="63304">
                  <c:v>157.03936086871175</c:v>
                </c:pt>
                <c:pt idx="63305">
                  <c:v>157.00897255972345</c:v>
                </c:pt>
                <c:pt idx="63306">
                  <c:v>156.98723972391613</c:v>
                </c:pt>
                <c:pt idx="63307">
                  <c:v>156.95598025959475</c:v>
                </c:pt>
                <c:pt idx="63308">
                  <c:v>156.9722493823389</c:v>
                </c:pt>
                <c:pt idx="63309">
                  <c:v>156.95543035193131</c:v>
                </c:pt>
                <c:pt idx="63310">
                  <c:v>156.95931757918552</c:v>
                </c:pt>
                <c:pt idx="63311">
                  <c:v>156.9504244334764</c:v>
                </c:pt>
                <c:pt idx="63312">
                  <c:v>156.9732686883055</c:v>
                </c:pt>
                <c:pt idx="63313">
                  <c:v>157.00967698142415</c:v>
                </c:pt>
                <c:pt idx="63314">
                  <c:v>157.04610378206962</c:v>
                </c:pt>
                <c:pt idx="63315">
                  <c:v>157.06535698651959</c:v>
                </c:pt>
                <c:pt idx="63316">
                  <c:v>157.07951872633922</c:v>
                </c:pt>
                <c:pt idx="63317">
                  <c:v>157.09368381963736</c:v>
                </c:pt>
                <c:pt idx="63318">
                  <c:v>157.10786232684961</c:v>
                </c:pt>
                <c:pt idx="63319">
                  <c:v>157.12202406666927</c:v>
                </c:pt>
                <c:pt idx="63320">
                  <c:v>157.13618915996742</c:v>
                </c:pt>
                <c:pt idx="63321">
                  <c:v>157.15035425326556</c:v>
                </c:pt>
                <c:pt idx="63322">
                  <c:v>157.16451599308519</c:v>
                </c:pt>
                <c:pt idx="63323">
                  <c:v>157.17868108638336</c:v>
                </c:pt>
                <c:pt idx="63324">
                  <c:v>157.19284617968151</c:v>
                </c:pt>
                <c:pt idx="63325">
                  <c:v>157.20700791950114</c:v>
                </c:pt>
                <c:pt idx="63326">
                  <c:v>157.22117301279928</c:v>
                </c:pt>
                <c:pt idx="63327">
                  <c:v>157.23533810609746</c:v>
                </c:pt>
                <c:pt idx="63328">
                  <c:v>157.24949984591709</c:v>
                </c:pt>
                <c:pt idx="63329">
                  <c:v>157.26366493921523</c:v>
                </c:pt>
                <c:pt idx="63330">
                  <c:v>157.27784344642751</c:v>
                </c:pt>
                <c:pt idx="63331">
                  <c:v>157.29200853972566</c:v>
                </c:pt>
                <c:pt idx="63332">
                  <c:v>157.30617027954528</c:v>
                </c:pt>
                <c:pt idx="63333">
                  <c:v>157.32033537284343</c:v>
                </c:pt>
                <c:pt idx="63334">
                  <c:v>157.33450046614161</c:v>
                </c:pt>
                <c:pt idx="63335">
                  <c:v>157.34866220596123</c:v>
                </c:pt>
                <c:pt idx="63336">
                  <c:v>157.36282729925938</c:v>
                </c:pt>
                <c:pt idx="63337">
                  <c:v>157.37699239255753</c:v>
                </c:pt>
                <c:pt idx="63338">
                  <c:v>157.39115413237715</c:v>
                </c:pt>
                <c:pt idx="63339">
                  <c:v>157.40531922567533</c:v>
                </c:pt>
                <c:pt idx="63340">
                  <c:v>157.41948431897347</c:v>
                </c:pt>
                <c:pt idx="63341">
                  <c:v>157.4336460587931</c:v>
                </c:pt>
                <c:pt idx="63342">
                  <c:v>157.44781115209125</c:v>
                </c:pt>
                <c:pt idx="63343">
                  <c:v>157.46198965930353</c:v>
                </c:pt>
                <c:pt idx="63344">
                  <c:v>157.47615139912315</c:v>
                </c:pt>
                <c:pt idx="63345">
                  <c:v>157.4903164924213</c:v>
                </c:pt>
                <c:pt idx="63346">
                  <c:v>157.50448158571947</c:v>
                </c:pt>
                <c:pt idx="63347">
                  <c:v>157.5186433255391</c:v>
                </c:pt>
                <c:pt idx="63348">
                  <c:v>157.53280841883725</c:v>
                </c:pt>
                <c:pt idx="63349">
                  <c:v>157.54697351213539</c:v>
                </c:pt>
                <c:pt idx="63350">
                  <c:v>157.56113525195502</c:v>
                </c:pt>
                <c:pt idx="63351">
                  <c:v>157.5753003452532</c:v>
                </c:pt>
                <c:pt idx="63352">
                  <c:v>157.58946543855134</c:v>
                </c:pt>
                <c:pt idx="63353">
                  <c:v>157.60362717837097</c:v>
                </c:pt>
                <c:pt idx="63354">
                  <c:v>157.61779227166912</c:v>
                </c:pt>
                <c:pt idx="63355">
                  <c:v>157.6319707788814</c:v>
                </c:pt>
                <c:pt idx="63356">
                  <c:v>157.64613587217954</c:v>
                </c:pt>
                <c:pt idx="63357">
                  <c:v>157.66029761199917</c:v>
                </c:pt>
                <c:pt idx="63358">
                  <c:v>157.67446270529734</c:v>
                </c:pt>
                <c:pt idx="63359">
                  <c:v>157.68862779859549</c:v>
                </c:pt>
                <c:pt idx="63360">
                  <c:v>157.70278953841512</c:v>
                </c:pt>
                <c:pt idx="63361">
                  <c:v>157.71695463171326</c:v>
                </c:pt>
                <c:pt idx="63362">
                  <c:v>157.73111972501144</c:v>
                </c:pt>
                <c:pt idx="63363">
                  <c:v>157.74528146483107</c:v>
                </c:pt>
                <c:pt idx="63364">
                  <c:v>157.75944655812921</c:v>
                </c:pt>
                <c:pt idx="63365">
                  <c:v>157.77361165142736</c:v>
                </c:pt>
                <c:pt idx="63366">
                  <c:v>157.78777339124699</c:v>
                </c:pt>
                <c:pt idx="63367">
                  <c:v>157.80193848454516</c:v>
                </c:pt>
                <c:pt idx="63368">
                  <c:v>157.81611699175741</c:v>
                </c:pt>
                <c:pt idx="63369">
                  <c:v>157.83027873157704</c:v>
                </c:pt>
                <c:pt idx="63370">
                  <c:v>157.80113753075824</c:v>
                </c:pt>
                <c:pt idx="63371">
                  <c:v>157.73325871275327</c:v>
                </c:pt>
                <c:pt idx="63372">
                  <c:v>157.70792110133524</c:v>
                </c:pt>
                <c:pt idx="63373">
                  <c:v>157.62582187529804</c:v>
                </c:pt>
                <c:pt idx="63374">
                  <c:v>157.50250701287553</c:v>
                </c:pt>
                <c:pt idx="63375">
                  <c:v>157.47237128676997</c:v>
                </c:pt>
                <c:pt idx="63376">
                  <c:v>157.38874269337148</c:v>
                </c:pt>
                <c:pt idx="63377">
                  <c:v>157.28116782021937</c:v>
                </c:pt>
                <c:pt idx="63378">
                  <c:v>157.27151499999999</c:v>
                </c:pt>
                <c:pt idx="63379">
                  <c:v>157.28097921209445</c:v>
                </c:pt>
                <c:pt idx="63380">
                  <c:v>157.29129493489296</c:v>
                </c:pt>
                <c:pt idx="63381">
                  <c:v>157.30160089825645</c:v>
                </c:pt>
                <c:pt idx="63382">
                  <c:v>157.3119044217612</c:v>
                </c:pt>
                <c:pt idx="63383">
                  <c:v>157.32221038512469</c:v>
                </c:pt>
                <c:pt idx="63384">
                  <c:v>157.33251634848818</c:v>
                </c:pt>
                <c:pt idx="63385">
                  <c:v>157.34281987199293</c:v>
                </c:pt>
                <c:pt idx="63386">
                  <c:v>157.35312583535642</c:v>
                </c:pt>
                <c:pt idx="63387">
                  <c:v>157.36343179871992</c:v>
                </c:pt>
                <c:pt idx="63388">
                  <c:v>157.37373532222466</c:v>
                </c:pt>
                <c:pt idx="63389">
                  <c:v>157.38404128558818</c:v>
                </c:pt>
                <c:pt idx="63390">
                  <c:v>157.39434724895168</c:v>
                </c:pt>
                <c:pt idx="63391">
                  <c:v>157.40465077245642</c:v>
                </c:pt>
                <c:pt idx="63392">
                  <c:v>157.41495673581991</c:v>
                </c:pt>
                <c:pt idx="63393">
                  <c:v>157.42527245861839</c:v>
                </c:pt>
                <c:pt idx="63394">
                  <c:v>157.43557598212314</c:v>
                </c:pt>
                <c:pt idx="63395">
                  <c:v>157.44588194548666</c:v>
                </c:pt>
                <c:pt idx="63396">
                  <c:v>157.45618790885015</c:v>
                </c:pt>
                <c:pt idx="63397">
                  <c:v>157.4664914323549</c:v>
                </c:pt>
                <c:pt idx="63398">
                  <c:v>157.47679739571839</c:v>
                </c:pt>
                <c:pt idx="63399">
                  <c:v>157.48710335908189</c:v>
                </c:pt>
                <c:pt idx="63400">
                  <c:v>157.49740688258663</c:v>
                </c:pt>
                <c:pt idx="63401">
                  <c:v>157.50771284595012</c:v>
                </c:pt>
                <c:pt idx="63402">
                  <c:v>157.51801880931362</c:v>
                </c:pt>
                <c:pt idx="63403">
                  <c:v>157.52832233281836</c:v>
                </c:pt>
                <c:pt idx="63404">
                  <c:v>157.53862829618186</c:v>
                </c:pt>
                <c:pt idx="63405">
                  <c:v>157.54894401898036</c:v>
                </c:pt>
                <c:pt idx="63406">
                  <c:v>157.55924998234386</c:v>
                </c:pt>
                <c:pt idx="63407">
                  <c:v>157.5695535058486</c:v>
                </c:pt>
                <c:pt idx="63408">
                  <c:v>157.5798594692121</c:v>
                </c:pt>
                <c:pt idx="63409">
                  <c:v>157.59016543257559</c:v>
                </c:pt>
                <c:pt idx="63410">
                  <c:v>157.60046895608033</c:v>
                </c:pt>
                <c:pt idx="63411">
                  <c:v>157.61077491944383</c:v>
                </c:pt>
                <c:pt idx="63412">
                  <c:v>157.62108088280735</c:v>
                </c:pt>
                <c:pt idx="63413">
                  <c:v>157.63138440631209</c:v>
                </c:pt>
                <c:pt idx="63414">
                  <c:v>157.64169036967559</c:v>
                </c:pt>
                <c:pt idx="63415">
                  <c:v>157.65199633303908</c:v>
                </c:pt>
                <c:pt idx="63416">
                  <c:v>157.66229985654383</c:v>
                </c:pt>
                <c:pt idx="63417">
                  <c:v>157.68599491058657</c:v>
                </c:pt>
                <c:pt idx="63418">
                  <c:v>157.75199509797378</c:v>
                </c:pt>
                <c:pt idx="63419">
                  <c:v>157.80845998068671</c:v>
                </c:pt>
                <c:pt idx="63420">
                  <c:v>157.84920502479733</c:v>
                </c:pt>
                <c:pt idx="63421">
                  <c:v>157.96496025315852</c:v>
                </c:pt>
                <c:pt idx="63422">
                  <c:v>158.00775365522176</c:v>
                </c:pt>
                <c:pt idx="63423">
                  <c:v>158.07375228683833</c:v>
                </c:pt>
                <c:pt idx="63424">
                  <c:v>158.1175910691299</c:v>
                </c:pt>
                <c:pt idx="63425">
                  <c:v>158.19559984334765</c:v>
                </c:pt>
                <c:pt idx="63426">
                  <c:v>158.2569066130186</c:v>
                </c:pt>
                <c:pt idx="63427">
                  <c:v>158.50408655331654</c:v>
                </c:pt>
                <c:pt idx="63428">
                  <c:v>158.51790731581889</c:v>
                </c:pt>
                <c:pt idx="63429">
                  <c:v>158.4725008888889</c:v>
                </c:pt>
                <c:pt idx="63430">
                  <c:v>158.47637252360516</c:v>
                </c:pt>
                <c:pt idx="63431">
                  <c:v>158.49470542669846</c:v>
                </c:pt>
                <c:pt idx="63432">
                  <c:v>158.54728118616134</c:v>
                </c:pt>
                <c:pt idx="63433">
                  <c:v>158.5704584829376</c:v>
                </c:pt>
                <c:pt idx="63434">
                  <c:v>158.59363577971385</c:v>
                </c:pt>
                <c:pt idx="63435">
                  <c:v>158.6168075894407</c:v>
                </c:pt>
                <c:pt idx="63436">
                  <c:v>158.63998488621695</c:v>
                </c:pt>
                <c:pt idx="63437">
                  <c:v>158.6631621829932</c:v>
                </c:pt>
                <c:pt idx="63438">
                  <c:v>158.68633399272005</c:v>
                </c:pt>
                <c:pt idx="63439">
                  <c:v>158.70951128949631</c:v>
                </c:pt>
                <c:pt idx="63440">
                  <c:v>158.73268858627256</c:v>
                </c:pt>
                <c:pt idx="63441">
                  <c:v>158.85216831902721</c:v>
                </c:pt>
                <c:pt idx="63442">
                  <c:v>158.86343400000001</c:v>
                </c:pt>
                <c:pt idx="63443">
                  <c:v>158.8775511909308</c:v>
                </c:pt>
                <c:pt idx="63444">
                  <c:v>158.89961199999999</c:v>
                </c:pt>
                <c:pt idx="63445">
                  <c:v>158.92889557394616</c:v>
                </c:pt>
                <c:pt idx="63446">
                  <c:v>158.98686201527445</c:v>
                </c:pt>
                <c:pt idx="63447">
                  <c:v>158.9930068850739</c:v>
                </c:pt>
                <c:pt idx="63448">
                  <c:v>158.98541906878893</c:v>
                </c:pt>
                <c:pt idx="63449">
                  <c:v>159.01710276871324</c:v>
                </c:pt>
                <c:pt idx="63450">
                  <c:v>159.04877896776165</c:v>
                </c:pt>
                <c:pt idx="63451">
                  <c:v>159.08046266768599</c:v>
                </c:pt>
                <c:pt idx="63452">
                  <c:v>159.11214636761031</c:v>
                </c:pt>
                <c:pt idx="63453">
                  <c:v>159.14382256665871</c:v>
                </c:pt>
                <c:pt idx="63454">
                  <c:v>159.17550626658303</c:v>
                </c:pt>
                <c:pt idx="63455">
                  <c:v>159.20718996650737</c:v>
                </c:pt>
                <c:pt idx="63456">
                  <c:v>159.23886616555578</c:v>
                </c:pt>
                <c:pt idx="63457">
                  <c:v>159.27054986548009</c:v>
                </c:pt>
                <c:pt idx="63458">
                  <c:v>159.30223356540441</c:v>
                </c:pt>
                <c:pt idx="63459">
                  <c:v>159.33390976445281</c:v>
                </c:pt>
                <c:pt idx="63460">
                  <c:v>159.36559346437716</c:v>
                </c:pt>
                <c:pt idx="63461">
                  <c:v>159.3973071678052</c:v>
                </c:pt>
                <c:pt idx="63462">
                  <c:v>159.4289833668536</c:v>
                </c:pt>
                <c:pt idx="63463">
                  <c:v>159.46066706677792</c:v>
                </c:pt>
                <c:pt idx="63464">
                  <c:v>159.49235076670226</c:v>
                </c:pt>
                <c:pt idx="63465">
                  <c:v>159.52402696575064</c:v>
                </c:pt>
                <c:pt idx="63466">
                  <c:v>159.55571066567498</c:v>
                </c:pt>
                <c:pt idx="63467">
                  <c:v>159.58739436559929</c:v>
                </c:pt>
                <c:pt idx="63468">
                  <c:v>159.6190705646477</c:v>
                </c:pt>
                <c:pt idx="63469">
                  <c:v>159.65075426457202</c:v>
                </c:pt>
                <c:pt idx="63470">
                  <c:v>159.68243796449636</c:v>
                </c:pt>
                <c:pt idx="63471">
                  <c:v>159.69558699999999</c:v>
                </c:pt>
                <c:pt idx="63472">
                  <c:v>159.72786613686216</c:v>
                </c:pt>
                <c:pt idx="63473">
                  <c:v>159.77169297279235</c:v>
                </c:pt>
                <c:pt idx="63474">
                  <c:v>159.76392244444443</c:v>
                </c:pt>
                <c:pt idx="63475">
                  <c:v>159.76102797070729</c:v>
                </c:pt>
                <c:pt idx="63476">
                  <c:v>159.7792530732697</c:v>
                </c:pt>
                <c:pt idx="63477">
                  <c:v>159.80890950953744</c:v>
                </c:pt>
                <c:pt idx="63478">
                  <c:v>159.79912885448917</c:v>
                </c:pt>
                <c:pt idx="63479">
                  <c:v>159.77436818257758</c:v>
                </c:pt>
                <c:pt idx="63480">
                  <c:v>159.76795999999999</c:v>
                </c:pt>
                <c:pt idx="63481">
                  <c:v>159.76795999999999</c:v>
                </c:pt>
                <c:pt idx="63482">
                  <c:v>159.76795999999999</c:v>
                </c:pt>
                <c:pt idx="63483">
                  <c:v>159.76795999999999</c:v>
                </c:pt>
                <c:pt idx="63484">
                  <c:v>159.76795999999999</c:v>
                </c:pt>
                <c:pt idx="63485">
                  <c:v>159.76795999999999</c:v>
                </c:pt>
                <c:pt idx="63486">
                  <c:v>159.78511841201717</c:v>
                </c:pt>
                <c:pt idx="63487">
                  <c:v>159.7341105763723</c:v>
                </c:pt>
                <c:pt idx="63488">
                  <c:v>159.87111807120743</c:v>
                </c:pt>
                <c:pt idx="63489">
                  <c:v>159.83263042535839</c:v>
                </c:pt>
                <c:pt idx="63490">
                  <c:v>159.78709451122083</c:v>
                </c:pt>
                <c:pt idx="63491">
                  <c:v>159.74154781424784</c:v>
                </c:pt>
                <c:pt idx="63492">
                  <c:v>159.69600111727482</c:v>
                </c:pt>
                <c:pt idx="63493">
                  <c:v>159.65046520313726</c:v>
                </c:pt>
                <c:pt idx="63494">
                  <c:v>159.60491850616427</c:v>
                </c:pt>
                <c:pt idx="63495">
                  <c:v>159.55937180919125</c:v>
                </c:pt>
                <c:pt idx="63496">
                  <c:v>159.51383589505369</c:v>
                </c:pt>
                <c:pt idx="63497">
                  <c:v>159.4682891980807</c:v>
                </c:pt>
                <c:pt idx="63498">
                  <c:v>158.46625108183903</c:v>
                </c:pt>
                <c:pt idx="63499">
                  <c:v>158.42070438486604</c:v>
                </c:pt>
                <c:pt idx="63500">
                  <c:v>158.37516847072848</c:v>
                </c:pt>
                <c:pt idx="63501">
                  <c:v>158.32962177375546</c:v>
                </c:pt>
                <c:pt idx="63502">
                  <c:v>158.28403194544063</c:v>
                </c:pt>
                <c:pt idx="63503">
                  <c:v>158.23848524846761</c:v>
                </c:pt>
                <c:pt idx="63504">
                  <c:v>158.19294933433008</c:v>
                </c:pt>
                <c:pt idx="63505">
                  <c:v>158.14740263735706</c:v>
                </c:pt>
                <c:pt idx="63506">
                  <c:v>158.10185594038404</c:v>
                </c:pt>
                <c:pt idx="63507">
                  <c:v>158.05632002624651</c:v>
                </c:pt>
                <c:pt idx="63508">
                  <c:v>158.01077332927349</c:v>
                </c:pt>
                <c:pt idx="63509">
                  <c:v>157.9652266323005</c:v>
                </c:pt>
                <c:pt idx="63510">
                  <c:v>157.91969071816294</c:v>
                </c:pt>
                <c:pt idx="63511">
                  <c:v>157.87414402118992</c:v>
                </c:pt>
                <c:pt idx="63512">
                  <c:v>157.82859732421693</c:v>
                </c:pt>
                <c:pt idx="63513">
                  <c:v>157.78306141007937</c:v>
                </c:pt>
                <c:pt idx="63514">
                  <c:v>157.73747158176454</c:v>
                </c:pt>
                <c:pt idx="63515">
                  <c:v>157.68369701738922</c:v>
                </c:pt>
                <c:pt idx="63516">
                  <c:v>157.65573890822407</c:v>
                </c:pt>
                <c:pt idx="63517">
                  <c:v>157.68274442274677</c:v>
                </c:pt>
                <c:pt idx="63518">
                  <c:v>157.6567845353222</c:v>
                </c:pt>
                <c:pt idx="63519">
                  <c:v>157.71167229125982</c:v>
                </c:pt>
                <c:pt idx="63520">
                  <c:v>157.74210247973295</c:v>
                </c:pt>
                <c:pt idx="63521">
                  <c:v>157.79052945536992</c:v>
                </c:pt>
                <c:pt idx="63522">
                  <c:v>157.814224</c:v>
                </c:pt>
                <c:pt idx="63523">
                  <c:v>157.84018901788269</c:v>
                </c:pt>
                <c:pt idx="63524">
                  <c:v>157.88779278214363</c:v>
                </c:pt>
                <c:pt idx="63525">
                  <c:v>157.89112656454924</c:v>
                </c:pt>
                <c:pt idx="63526">
                  <c:v>157.89446113638942</c:v>
                </c:pt>
                <c:pt idx="63527">
                  <c:v>157.89779886596813</c:v>
                </c:pt>
                <c:pt idx="63528">
                  <c:v>157.90113343780834</c:v>
                </c:pt>
                <c:pt idx="63529">
                  <c:v>157.90446722021392</c:v>
                </c:pt>
                <c:pt idx="63530">
                  <c:v>157.97332443961815</c:v>
                </c:pt>
                <c:pt idx="63531">
                  <c:v>157.98186274687077</c:v>
                </c:pt>
                <c:pt idx="63532">
                  <c:v>157.98696272692942</c:v>
                </c:pt>
                <c:pt idx="63533">
                  <c:v>157.9920639146556</c:v>
                </c:pt>
                <c:pt idx="63534">
                  <c:v>157.99716510238181</c:v>
                </c:pt>
                <c:pt idx="63535">
                  <c:v>158.00226508244046</c:v>
                </c:pt>
                <c:pt idx="63536">
                  <c:v>158.00736627016667</c:v>
                </c:pt>
                <c:pt idx="63537">
                  <c:v>158.01246745789285</c:v>
                </c:pt>
                <c:pt idx="63538">
                  <c:v>158.01756743795153</c:v>
                </c:pt>
                <c:pt idx="63539">
                  <c:v>158.02267345634792</c:v>
                </c:pt>
                <c:pt idx="63540">
                  <c:v>158.0277746440741</c:v>
                </c:pt>
                <c:pt idx="63541">
                  <c:v>158.03287462413277</c:v>
                </c:pt>
                <c:pt idx="63542">
                  <c:v>158.03797581185896</c:v>
                </c:pt>
                <c:pt idx="63543">
                  <c:v>158.04307699958517</c:v>
                </c:pt>
                <c:pt idx="63544">
                  <c:v>158.04817697964381</c:v>
                </c:pt>
                <c:pt idx="63545">
                  <c:v>158.05327816737002</c:v>
                </c:pt>
                <c:pt idx="63546">
                  <c:v>158.05837935509621</c:v>
                </c:pt>
                <c:pt idx="63547">
                  <c:v>158.06347933515485</c:v>
                </c:pt>
                <c:pt idx="63548">
                  <c:v>158.06858052288106</c:v>
                </c:pt>
                <c:pt idx="63549">
                  <c:v>158.07368171060727</c:v>
                </c:pt>
                <c:pt idx="63550">
                  <c:v>158.07878169066592</c:v>
                </c:pt>
                <c:pt idx="63551">
                  <c:v>158.0838828783921</c:v>
                </c:pt>
                <c:pt idx="63552">
                  <c:v>158.08898889678852</c:v>
                </c:pt>
                <c:pt idx="63553">
                  <c:v>158.0940900845147</c:v>
                </c:pt>
                <c:pt idx="63554">
                  <c:v>158.09919006457335</c:v>
                </c:pt>
                <c:pt idx="63555">
                  <c:v>158.10429125229956</c:v>
                </c:pt>
                <c:pt idx="63556">
                  <c:v>158.10939244002574</c:v>
                </c:pt>
                <c:pt idx="63557">
                  <c:v>158.11449242008442</c:v>
                </c:pt>
                <c:pt idx="63558">
                  <c:v>158.1195936078106</c:v>
                </c:pt>
                <c:pt idx="63559">
                  <c:v>158.12469479553681</c:v>
                </c:pt>
                <c:pt idx="63560">
                  <c:v>158.12979477559546</c:v>
                </c:pt>
                <c:pt idx="63561">
                  <c:v>158.13489596332167</c:v>
                </c:pt>
                <c:pt idx="63562">
                  <c:v>158.13999715104785</c:v>
                </c:pt>
                <c:pt idx="63563">
                  <c:v>158.1450971311065</c:v>
                </c:pt>
                <c:pt idx="63564">
                  <c:v>158.15020314950291</c:v>
                </c:pt>
                <c:pt idx="63565">
                  <c:v>158.1553043372291</c:v>
                </c:pt>
                <c:pt idx="63566">
                  <c:v>158.16040431728774</c:v>
                </c:pt>
                <c:pt idx="63567">
                  <c:v>158.16550550501395</c:v>
                </c:pt>
                <c:pt idx="63568">
                  <c:v>158.17060669274017</c:v>
                </c:pt>
                <c:pt idx="63569">
                  <c:v>158.17570667279881</c:v>
                </c:pt>
                <c:pt idx="63570">
                  <c:v>158.18080786052499</c:v>
                </c:pt>
                <c:pt idx="63571">
                  <c:v>158.1859090482512</c:v>
                </c:pt>
                <c:pt idx="63572">
                  <c:v>158.19100902830985</c:v>
                </c:pt>
                <c:pt idx="63573">
                  <c:v>158.19611021603606</c:v>
                </c:pt>
                <c:pt idx="63574">
                  <c:v>158.20121140376224</c:v>
                </c:pt>
                <c:pt idx="63575">
                  <c:v>158.20631138382092</c:v>
                </c:pt>
                <c:pt idx="63576">
                  <c:v>158.2114125715471</c:v>
                </c:pt>
                <c:pt idx="63577">
                  <c:v>158.21651858994349</c:v>
                </c:pt>
                <c:pt idx="63578">
                  <c:v>158.2216197776697</c:v>
                </c:pt>
                <c:pt idx="63579">
                  <c:v>158.22671975772835</c:v>
                </c:pt>
                <c:pt idx="63580">
                  <c:v>158.22481273922364</c:v>
                </c:pt>
                <c:pt idx="63581">
                  <c:v>158.18425254935622</c:v>
                </c:pt>
                <c:pt idx="63582">
                  <c:v>158.11030914677804</c:v>
                </c:pt>
                <c:pt idx="63583">
                  <c:v>158.05039674892703</c:v>
                </c:pt>
                <c:pt idx="63584">
                  <c:v>157.98898776160991</c:v>
                </c:pt>
                <c:pt idx="63585">
                  <c:v>157.98270012004772</c:v>
                </c:pt>
                <c:pt idx="63586">
                  <c:v>157.91651623295184</c:v>
                </c:pt>
                <c:pt idx="63587">
                  <c:v>157.89193702167182</c:v>
                </c:pt>
                <c:pt idx="63588">
                  <c:v>157.8360803116945</c:v>
                </c:pt>
                <c:pt idx="63589">
                  <c:v>157.77803</c:v>
                </c:pt>
                <c:pt idx="63590">
                  <c:v>157.77803</c:v>
                </c:pt>
                <c:pt idx="63591">
                  <c:v>157.77803</c:v>
                </c:pt>
                <c:pt idx="63592">
                  <c:v>157.77803</c:v>
                </c:pt>
                <c:pt idx="63593">
                  <c:v>157.77803</c:v>
                </c:pt>
                <c:pt idx="63594">
                  <c:v>157.77803</c:v>
                </c:pt>
                <c:pt idx="63595">
                  <c:v>157.74374080710538</c:v>
                </c:pt>
                <c:pt idx="63596">
                  <c:v>157.6227515375447</c:v>
                </c:pt>
                <c:pt idx="63597">
                  <c:v>157.5306206515055</c:v>
                </c:pt>
                <c:pt idx="63598">
                  <c:v>157.54845934417312</c:v>
                </c:pt>
                <c:pt idx="63599">
                  <c:v>157.56629803684075</c:v>
                </c:pt>
                <c:pt idx="63600">
                  <c:v>157.58413250633299</c:v>
                </c:pt>
                <c:pt idx="63601">
                  <c:v>157.60197119900062</c:v>
                </c:pt>
                <c:pt idx="63602">
                  <c:v>157.61982678436962</c:v>
                </c:pt>
                <c:pt idx="63603">
                  <c:v>157.63766547703725</c:v>
                </c:pt>
                <c:pt idx="63604">
                  <c:v>157.65549994652949</c:v>
                </c:pt>
                <c:pt idx="63605">
                  <c:v>157.67333863919711</c:v>
                </c:pt>
                <c:pt idx="63606">
                  <c:v>157.69117733186474</c:v>
                </c:pt>
                <c:pt idx="63607">
                  <c:v>157.70901180135701</c:v>
                </c:pt>
                <c:pt idx="63608">
                  <c:v>157.7268504940246</c:v>
                </c:pt>
                <c:pt idx="63609">
                  <c:v>157.74468918669223</c:v>
                </c:pt>
                <c:pt idx="63610">
                  <c:v>157.7625236561845</c:v>
                </c:pt>
                <c:pt idx="63611">
                  <c:v>157.78036234885209</c:v>
                </c:pt>
                <c:pt idx="63612">
                  <c:v>157.79820104151972</c:v>
                </c:pt>
                <c:pt idx="63613">
                  <c:v>157.81603551101199</c:v>
                </c:pt>
                <c:pt idx="63614">
                  <c:v>157.833891096381</c:v>
                </c:pt>
                <c:pt idx="63615">
                  <c:v>157.85172978904859</c:v>
                </c:pt>
                <c:pt idx="63616">
                  <c:v>157.86956425854086</c:v>
                </c:pt>
                <c:pt idx="63617">
                  <c:v>157.88740295120849</c:v>
                </c:pt>
                <c:pt idx="63618">
                  <c:v>157.90524164387608</c:v>
                </c:pt>
                <c:pt idx="63619">
                  <c:v>157.92307611336835</c:v>
                </c:pt>
                <c:pt idx="63620">
                  <c:v>157.94091480603598</c:v>
                </c:pt>
                <c:pt idx="63621">
                  <c:v>157.9587534987036</c:v>
                </c:pt>
                <c:pt idx="63622">
                  <c:v>157.97658796819584</c:v>
                </c:pt>
                <c:pt idx="63623">
                  <c:v>157.99442666086347</c:v>
                </c:pt>
                <c:pt idx="63624">
                  <c:v>158.01226535353109</c:v>
                </c:pt>
                <c:pt idx="63625">
                  <c:v>158.03009982302333</c:v>
                </c:pt>
                <c:pt idx="63626">
                  <c:v>158.04793851569096</c:v>
                </c:pt>
                <c:pt idx="63627">
                  <c:v>158.06579410105996</c:v>
                </c:pt>
                <c:pt idx="63628">
                  <c:v>158.08363279372759</c:v>
                </c:pt>
                <c:pt idx="63629">
                  <c:v>158.10146726321983</c:v>
                </c:pt>
                <c:pt idx="63630">
                  <c:v>158.11930595588746</c:v>
                </c:pt>
                <c:pt idx="63631">
                  <c:v>158.13714464855508</c:v>
                </c:pt>
                <c:pt idx="63632">
                  <c:v>158.15497911804735</c:v>
                </c:pt>
                <c:pt idx="63633">
                  <c:v>158.17281781071495</c:v>
                </c:pt>
                <c:pt idx="63634">
                  <c:v>158.19065650338257</c:v>
                </c:pt>
                <c:pt idx="63635">
                  <c:v>158.20849097287484</c:v>
                </c:pt>
                <c:pt idx="63636">
                  <c:v>158.22632966554244</c:v>
                </c:pt>
                <c:pt idx="63637">
                  <c:v>158.24416835821006</c:v>
                </c:pt>
                <c:pt idx="63638">
                  <c:v>158.26200282770233</c:v>
                </c:pt>
                <c:pt idx="63639">
                  <c:v>158.27985841307134</c:v>
                </c:pt>
                <c:pt idx="63640">
                  <c:v>158.29769710573893</c:v>
                </c:pt>
                <c:pt idx="63641">
                  <c:v>158.3155315752312</c:v>
                </c:pt>
                <c:pt idx="63642">
                  <c:v>158.33337026789883</c:v>
                </c:pt>
                <c:pt idx="63643">
                  <c:v>158.35120896056642</c:v>
                </c:pt>
                <c:pt idx="63644">
                  <c:v>158.3690434300587</c:v>
                </c:pt>
                <c:pt idx="63645">
                  <c:v>158.39925510252741</c:v>
                </c:pt>
                <c:pt idx="63646">
                  <c:v>158.39895255065554</c:v>
                </c:pt>
                <c:pt idx="63647">
                  <c:v>158.44259218025752</c:v>
                </c:pt>
                <c:pt idx="63648">
                  <c:v>158.4122769303348</c:v>
                </c:pt>
                <c:pt idx="63649">
                  <c:v>158.42946832465339</c:v>
                </c:pt>
                <c:pt idx="63650">
                  <c:v>158.46546900000001</c:v>
                </c:pt>
                <c:pt idx="63651">
                  <c:v>158.49995167582861</c:v>
                </c:pt>
                <c:pt idx="63652">
                  <c:v>158.4826308336026</c:v>
                </c:pt>
                <c:pt idx="63653">
                  <c:v>158.4786144501669</c:v>
                </c:pt>
                <c:pt idx="63654">
                  <c:v>158.46873762825965</c:v>
                </c:pt>
                <c:pt idx="63655">
                  <c:v>158.44840894657307</c:v>
                </c:pt>
                <c:pt idx="63656">
                  <c:v>158.42808026488646</c:v>
                </c:pt>
                <c:pt idx="63657">
                  <c:v>158.40775639586127</c:v>
                </c:pt>
                <c:pt idx="63658">
                  <c:v>158.38742771417469</c:v>
                </c:pt>
                <c:pt idx="63659">
                  <c:v>158.36709903248808</c:v>
                </c:pt>
                <c:pt idx="63660">
                  <c:v>158.34677516346289</c:v>
                </c:pt>
                <c:pt idx="63661">
                  <c:v>158.32644648177632</c:v>
                </c:pt>
                <c:pt idx="63662">
                  <c:v>158.30611780008974</c:v>
                </c:pt>
                <c:pt idx="63663">
                  <c:v>158.28579393106452</c:v>
                </c:pt>
                <c:pt idx="63664">
                  <c:v>158.26544599873242</c:v>
                </c:pt>
                <c:pt idx="63665">
                  <c:v>158.24511731704581</c:v>
                </c:pt>
                <c:pt idx="63666">
                  <c:v>158.22479344802062</c:v>
                </c:pt>
                <c:pt idx="63667">
                  <c:v>158.20446476633404</c:v>
                </c:pt>
                <c:pt idx="63668">
                  <c:v>158.18413608464743</c:v>
                </c:pt>
                <c:pt idx="63669">
                  <c:v>158.16381221562224</c:v>
                </c:pt>
                <c:pt idx="63670">
                  <c:v>158.14348353393567</c:v>
                </c:pt>
                <c:pt idx="63671">
                  <c:v>158.12315485224909</c:v>
                </c:pt>
                <c:pt idx="63672">
                  <c:v>158.10283098322387</c:v>
                </c:pt>
                <c:pt idx="63673">
                  <c:v>158.08250230153729</c:v>
                </c:pt>
                <c:pt idx="63674">
                  <c:v>158.06217361985071</c:v>
                </c:pt>
                <c:pt idx="63675">
                  <c:v>158.04184975082549</c:v>
                </c:pt>
                <c:pt idx="63676">
                  <c:v>158.02152106913891</c:v>
                </c:pt>
                <c:pt idx="63677">
                  <c:v>158.00117313680681</c:v>
                </c:pt>
                <c:pt idx="63678">
                  <c:v>157.98084445512021</c:v>
                </c:pt>
                <c:pt idx="63679">
                  <c:v>157.96052058609502</c:v>
                </c:pt>
                <c:pt idx="63680">
                  <c:v>157.94019190440844</c:v>
                </c:pt>
                <c:pt idx="63681">
                  <c:v>157.91986322272183</c:v>
                </c:pt>
                <c:pt idx="63682">
                  <c:v>157.89953935369664</c:v>
                </c:pt>
                <c:pt idx="63683">
                  <c:v>157.87921067201006</c:v>
                </c:pt>
                <c:pt idx="63684">
                  <c:v>157.85888199032348</c:v>
                </c:pt>
                <c:pt idx="63685">
                  <c:v>157.83855812129826</c:v>
                </c:pt>
                <c:pt idx="63686">
                  <c:v>157.81822943961168</c:v>
                </c:pt>
                <c:pt idx="63687">
                  <c:v>157.79790557058649</c:v>
                </c:pt>
                <c:pt idx="63688">
                  <c:v>157.77757688889989</c:v>
                </c:pt>
                <c:pt idx="63689">
                  <c:v>157.75722895656779</c:v>
                </c:pt>
                <c:pt idx="63690">
                  <c:v>157.73690027488118</c:v>
                </c:pt>
                <c:pt idx="63691">
                  <c:v>157.71657640585599</c:v>
                </c:pt>
                <c:pt idx="63692">
                  <c:v>157.69624772416941</c:v>
                </c:pt>
                <c:pt idx="63693">
                  <c:v>157.67591904248283</c:v>
                </c:pt>
                <c:pt idx="63694">
                  <c:v>157.65559517345761</c:v>
                </c:pt>
                <c:pt idx="63695">
                  <c:v>157.63526649177103</c:v>
                </c:pt>
                <c:pt idx="63696">
                  <c:v>157.61493781008446</c:v>
                </c:pt>
                <c:pt idx="63697">
                  <c:v>157.59461394105927</c:v>
                </c:pt>
                <c:pt idx="63698">
                  <c:v>157.57428525937266</c:v>
                </c:pt>
                <c:pt idx="63699">
                  <c:v>157.54841958956646</c:v>
                </c:pt>
                <c:pt idx="63700">
                  <c:v>157.52477999999999</c:v>
                </c:pt>
                <c:pt idx="63701">
                  <c:v>157.54437319599427</c:v>
                </c:pt>
                <c:pt idx="63702">
                  <c:v>157.55902757377831</c:v>
                </c:pt>
                <c:pt idx="63703">
                  <c:v>157.51797528636146</c:v>
                </c:pt>
                <c:pt idx="63704">
                  <c:v>157.51361284787794</c:v>
                </c:pt>
                <c:pt idx="63705">
                  <c:v>157.545946993087</c:v>
                </c:pt>
                <c:pt idx="63706">
                  <c:v>157.58623407939916</c:v>
                </c:pt>
                <c:pt idx="63707">
                  <c:v>157.597137</c:v>
                </c:pt>
                <c:pt idx="63708">
                  <c:v>157.59569058711892</c:v>
                </c:pt>
                <c:pt idx="63709">
                  <c:v>157.59214754674957</c:v>
                </c:pt>
                <c:pt idx="63710">
                  <c:v>157.58860366739364</c:v>
                </c:pt>
                <c:pt idx="63711">
                  <c:v>157.58505978803768</c:v>
                </c:pt>
                <c:pt idx="63712">
                  <c:v>157.58151674766833</c:v>
                </c:pt>
                <c:pt idx="63713">
                  <c:v>157.5901923371483</c:v>
                </c:pt>
                <c:pt idx="63714">
                  <c:v>157.61523399999999</c:v>
                </c:pt>
                <c:pt idx="63715">
                  <c:v>157.62692273271338</c:v>
                </c:pt>
                <c:pt idx="63716">
                  <c:v>157.65141299999999</c:v>
                </c:pt>
                <c:pt idx="63717">
                  <c:v>157.65750500429183</c:v>
                </c:pt>
                <c:pt idx="63718">
                  <c:v>157.66949500000001</c:v>
                </c:pt>
                <c:pt idx="63719">
                  <c:v>157.65411695023948</c:v>
                </c:pt>
                <c:pt idx="63720">
                  <c:v>157.60998863353538</c:v>
                </c:pt>
                <c:pt idx="63721">
                  <c:v>157.56586031683128</c:v>
                </c:pt>
                <c:pt idx="63722">
                  <c:v>157.52174244717185</c:v>
                </c:pt>
                <c:pt idx="63723">
                  <c:v>157.47761413046774</c:v>
                </c:pt>
                <c:pt idx="63724">
                  <c:v>157.43348581376364</c:v>
                </c:pt>
                <c:pt idx="63725">
                  <c:v>157.38936794410418</c:v>
                </c:pt>
                <c:pt idx="63726">
                  <c:v>157.34523962740008</c:v>
                </c:pt>
                <c:pt idx="63727">
                  <c:v>157.30106952251728</c:v>
                </c:pt>
                <c:pt idx="63728">
                  <c:v>157.25694120581318</c:v>
                </c:pt>
                <c:pt idx="63729">
                  <c:v>157.21282333615375</c:v>
                </c:pt>
                <c:pt idx="63730">
                  <c:v>157.16869501944964</c:v>
                </c:pt>
                <c:pt idx="63731">
                  <c:v>157.12457714979021</c:v>
                </c:pt>
                <c:pt idx="63732">
                  <c:v>157.08044883308608</c:v>
                </c:pt>
                <c:pt idx="63733">
                  <c:v>157.03632051638198</c:v>
                </c:pt>
                <c:pt idx="63734">
                  <c:v>156.99220264672255</c:v>
                </c:pt>
                <c:pt idx="63735">
                  <c:v>156.94807433001844</c:v>
                </c:pt>
                <c:pt idx="63736">
                  <c:v>156.90394601331434</c:v>
                </c:pt>
                <c:pt idx="63737">
                  <c:v>156.85982814365491</c:v>
                </c:pt>
                <c:pt idx="63738">
                  <c:v>156.81569982695081</c:v>
                </c:pt>
                <c:pt idx="63739">
                  <c:v>156.77152972206798</c:v>
                </c:pt>
                <c:pt idx="63740">
                  <c:v>156.72740140536388</c:v>
                </c:pt>
                <c:pt idx="63741">
                  <c:v>156.68328353570445</c:v>
                </c:pt>
                <c:pt idx="63742">
                  <c:v>156.63915521900034</c:v>
                </c:pt>
                <c:pt idx="63743">
                  <c:v>156.59502690229624</c:v>
                </c:pt>
                <c:pt idx="63744">
                  <c:v>156.55090903263681</c:v>
                </c:pt>
                <c:pt idx="63745">
                  <c:v>156.50678071593271</c:v>
                </c:pt>
                <c:pt idx="63746">
                  <c:v>156.46265239922857</c:v>
                </c:pt>
                <c:pt idx="63747">
                  <c:v>156.41853452956914</c:v>
                </c:pt>
                <c:pt idx="63748">
                  <c:v>156.37440621286504</c:v>
                </c:pt>
                <c:pt idx="63749">
                  <c:v>156.33027789616094</c:v>
                </c:pt>
                <c:pt idx="63750">
                  <c:v>156.28616002650151</c:v>
                </c:pt>
                <c:pt idx="63751">
                  <c:v>156.2420317097974</c:v>
                </c:pt>
                <c:pt idx="63752">
                  <c:v>156.19786160491461</c:v>
                </c:pt>
                <c:pt idx="63753">
                  <c:v>156.15374373525515</c:v>
                </c:pt>
                <c:pt idx="63754">
                  <c:v>156.10961541855104</c:v>
                </c:pt>
                <c:pt idx="63755">
                  <c:v>156.06548710184694</c:v>
                </c:pt>
                <c:pt idx="63756">
                  <c:v>156.02136923218751</c:v>
                </c:pt>
                <c:pt idx="63757">
                  <c:v>155.97724091548341</c:v>
                </c:pt>
                <c:pt idx="63758">
                  <c:v>155.9331125987793</c:v>
                </c:pt>
                <c:pt idx="63759">
                  <c:v>155.88899472911987</c:v>
                </c:pt>
                <c:pt idx="63760">
                  <c:v>155.84486641241577</c:v>
                </c:pt>
                <c:pt idx="63761">
                  <c:v>155.80073809571164</c:v>
                </c:pt>
                <c:pt idx="63762">
                  <c:v>155.75662022605221</c:v>
                </c:pt>
                <c:pt idx="63763">
                  <c:v>155.7124919093481</c:v>
                </c:pt>
                <c:pt idx="63764">
                  <c:v>155.63707338865046</c:v>
                </c:pt>
                <c:pt idx="63765">
                  <c:v>155.5704793420739</c:v>
                </c:pt>
                <c:pt idx="63766">
                  <c:v>155.55294799999999</c:v>
                </c:pt>
                <c:pt idx="63767">
                  <c:v>155.52794877682405</c:v>
                </c:pt>
                <c:pt idx="63768">
                  <c:v>155.38976391114247</c:v>
                </c:pt>
                <c:pt idx="63769">
                  <c:v>155.32923387936509</c:v>
                </c:pt>
                <c:pt idx="63770">
                  <c:v>155.35427538835978</c:v>
                </c:pt>
                <c:pt idx="63771">
                  <c:v>155.26676605959096</c:v>
                </c:pt>
                <c:pt idx="63772">
                  <c:v>155.21900741466854</c:v>
                </c:pt>
                <c:pt idx="63773">
                  <c:v>155.05631959632808</c:v>
                </c:pt>
                <c:pt idx="63774">
                  <c:v>154.97710398259417</c:v>
                </c:pt>
                <c:pt idx="63775">
                  <c:v>154.94537052777025</c:v>
                </c:pt>
                <c:pt idx="63776">
                  <c:v>154.92011350257383</c:v>
                </c:pt>
                <c:pt idx="63777">
                  <c:v>154.89483255973988</c:v>
                </c:pt>
                <c:pt idx="63778">
                  <c:v>154.86958151395285</c:v>
                </c:pt>
                <c:pt idx="63779">
                  <c:v>154.84432448875643</c:v>
                </c:pt>
                <c:pt idx="63780">
                  <c:v>154.81906746356</c:v>
                </c:pt>
                <c:pt idx="63781">
                  <c:v>154.79381641777294</c:v>
                </c:pt>
                <c:pt idx="63782">
                  <c:v>154.76855939257652</c:v>
                </c:pt>
                <c:pt idx="63783">
                  <c:v>154.7433023673801</c:v>
                </c:pt>
                <c:pt idx="63784">
                  <c:v>154.71805132159307</c:v>
                </c:pt>
                <c:pt idx="63785">
                  <c:v>154.69279429639664</c:v>
                </c:pt>
                <c:pt idx="63786">
                  <c:v>154.66753727120022</c:v>
                </c:pt>
                <c:pt idx="63787">
                  <c:v>154.64228622541316</c:v>
                </c:pt>
                <c:pt idx="63788">
                  <c:v>154.61702920021673</c:v>
                </c:pt>
                <c:pt idx="63789">
                  <c:v>154.59174825738282</c:v>
                </c:pt>
                <c:pt idx="63790">
                  <c:v>154.56649123218639</c:v>
                </c:pt>
                <c:pt idx="63791">
                  <c:v>154.54124018639934</c:v>
                </c:pt>
                <c:pt idx="63792">
                  <c:v>154.51598316120291</c:v>
                </c:pt>
                <c:pt idx="63793">
                  <c:v>154.49072613600649</c:v>
                </c:pt>
                <c:pt idx="63794">
                  <c:v>154.46547509021943</c:v>
                </c:pt>
                <c:pt idx="63795">
                  <c:v>154.44021806502303</c:v>
                </c:pt>
                <c:pt idx="63796">
                  <c:v>154.41496103982661</c:v>
                </c:pt>
                <c:pt idx="63797">
                  <c:v>154.38970999403955</c:v>
                </c:pt>
                <c:pt idx="63798">
                  <c:v>154.36445296884312</c:v>
                </c:pt>
                <c:pt idx="63799">
                  <c:v>154.3391959436467</c:v>
                </c:pt>
                <c:pt idx="63800">
                  <c:v>154.31394489785964</c:v>
                </c:pt>
                <c:pt idx="63801">
                  <c:v>154.28868787266322</c:v>
                </c:pt>
                <c:pt idx="63802">
                  <c:v>154.2634069298293</c:v>
                </c:pt>
                <c:pt idx="63803">
                  <c:v>154.23815588404224</c:v>
                </c:pt>
                <c:pt idx="63804">
                  <c:v>154.21289885884582</c:v>
                </c:pt>
                <c:pt idx="63805">
                  <c:v>154.18764183364939</c:v>
                </c:pt>
                <c:pt idx="63806">
                  <c:v>154.16239078786236</c:v>
                </c:pt>
                <c:pt idx="63807">
                  <c:v>154.13713376266594</c:v>
                </c:pt>
                <c:pt idx="63808">
                  <c:v>154.11187673746952</c:v>
                </c:pt>
                <c:pt idx="63809">
                  <c:v>154.08662569168246</c:v>
                </c:pt>
                <c:pt idx="63810">
                  <c:v>154.06136866648603</c:v>
                </c:pt>
                <c:pt idx="63811">
                  <c:v>154.03611164128961</c:v>
                </c:pt>
                <c:pt idx="63812">
                  <c:v>154.01086059550258</c:v>
                </c:pt>
                <c:pt idx="63813">
                  <c:v>153.98560357030615</c:v>
                </c:pt>
                <c:pt idx="63814">
                  <c:v>153.96032262747221</c:v>
                </c:pt>
                <c:pt idx="63815">
                  <c:v>153.93506560227578</c:v>
                </c:pt>
                <c:pt idx="63816">
                  <c:v>153.90981455648875</c:v>
                </c:pt>
                <c:pt idx="63817">
                  <c:v>153.88455753129233</c:v>
                </c:pt>
                <c:pt idx="63818">
                  <c:v>153.85930050609591</c:v>
                </c:pt>
                <c:pt idx="63819">
                  <c:v>153.85247799999999</c:v>
                </c:pt>
                <c:pt idx="63820">
                  <c:v>153.83904980162137</c:v>
                </c:pt>
                <c:pt idx="63821">
                  <c:v>153.7530889589988</c:v>
                </c:pt>
                <c:pt idx="63822">
                  <c:v>153.52135774078033</c:v>
                </c:pt>
                <c:pt idx="63823">
                  <c:v>153.53467883315508</c:v>
                </c:pt>
                <c:pt idx="63824">
                  <c:v>153.40612653073222</c:v>
                </c:pt>
                <c:pt idx="63825">
                  <c:v>153.40920815446285</c:v>
                </c:pt>
                <c:pt idx="63826">
                  <c:v>153.35864250588236</c:v>
                </c:pt>
                <c:pt idx="63827">
                  <c:v>153.35570632192514</c:v>
                </c:pt>
                <c:pt idx="63828">
                  <c:v>153.49511882707205</c:v>
                </c:pt>
                <c:pt idx="63829">
                  <c:v>153.50071783559258</c:v>
                </c:pt>
                <c:pt idx="63830">
                  <c:v>153.50631684411309</c:v>
                </c:pt>
                <c:pt idx="63831">
                  <c:v>153.51191452711078</c:v>
                </c:pt>
                <c:pt idx="63832">
                  <c:v>153.51751353563131</c:v>
                </c:pt>
                <c:pt idx="63833">
                  <c:v>153.52311254415181</c:v>
                </c:pt>
                <c:pt idx="63834">
                  <c:v>153.5287102271495</c:v>
                </c:pt>
                <c:pt idx="63835">
                  <c:v>153.53430923567004</c:v>
                </c:pt>
                <c:pt idx="63836">
                  <c:v>153.53990824419054</c:v>
                </c:pt>
                <c:pt idx="63837">
                  <c:v>153.54550592718823</c:v>
                </c:pt>
                <c:pt idx="63838">
                  <c:v>153.55110493570876</c:v>
                </c:pt>
                <c:pt idx="63839">
                  <c:v>153.55670924632068</c:v>
                </c:pt>
                <c:pt idx="63840">
                  <c:v>153.56230825484121</c:v>
                </c:pt>
                <c:pt idx="63841">
                  <c:v>153.5679059378389</c:v>
                </c:pt>
                <c:pt idx="63842">
                  <c:v>153.57350494635941</c:v>
                </c:pt>
                <c:pt idx="63843">
                  <c:v>153.57910395487994</c:v>
                </c:pt>
                <c:pt idx="63844">
                  <c:v>153.58470163787763</c:v>
                </c:pt>
                <c:pt idx="63845">
                  <c:v>153.59030064639813</c:v>
                </c:pt>
                <c:pt idx="63846">
                  <c:v>153.59589965491867</c:v>
                </c:pt>
                <c:pt idx="63847">
                  <c:v>153.60149733791636</c:v>
                </c:pt>
                <c:pt idx="63848">
                  <c:v>153.60709634643686</c:v>
                </c:pt>
                <c:pt idx="63849">
                  <c:v>153.6126953549574</c:v>
                </c:pt>
                <c:pt idx="63850">
                  <c:v>153.61829303795508</c:v>
                </c:pt>
                <c:pt idx="63851">
                  <c:v>153.62389204647562</c:v>
                </c:pt>
                <c:pt idx="63852">
                  <c:v>153.62949635708753</c:v>
                </c:pt>
                <c:pt idx="63853">
                  <c:v>153.63509404008522</c:v>
                </c:pt>
                <c:pt idx="63854">
                  <c:v>153.64069304860573</c:v>
                </c:pt>
                <c:pt idx="63855">
                  <c:v>153.64629205712626</c:v>
                </c:pt>
                <c:pt idx="63856">
                  <c:v>153.65188974012395</c:v>
                </c:pt>
                <c:pt idx="63857">
                  <c:v>153.65748874864445</c:v>
                </c:pt>
                <c:pt idx="63858">
                  <c:v>153.66308775716499</c:v>
                </c:pt>
                <c:pt idx="63859">
                  <c:v>153.66868544016268</c:v>
                </c:pt>
                <c:pt idx="63860">
                  <c:v>153.67428444868321</c:v>
                </c:pt>
                <c:pt idx="63861">
                  <c:v>153.67988345720372</c:v>
                </c:pt>
                <c:pt idx="63862">
                  <c:v>153.6854811402014</c:v>
                </c:pt>
                <c:pt idx="63863">
                  <c:v>153.69108014872194</c:v>
                </c:pt>
                <c:pt idx="63864">
                  <c:v>153.69668445933385</c:v>
                </c:pt>
                <c:pt idx="63865">
                  <c:v>153.70228346785439</c:v>
                </c:pt>
                <c:pt idx="63866">
                  <c:v>153.70788115085205</c:v>
                </c:pt>
                <c:pt idx="63867">
                  <c:v>153.71348015937258</c:v>
                </c:pt>
                <c:pt idx="63868">
                  <c:v>153.71907916789311</c:v>
                </c:pt>
                <c:pt idx="63869">
                  <c:v>153.72467685089077</c:v>
                </c:pt>
                <c:pt idx="63870">
                  <c:v>153.73027585941131</c:v>
                </c:pt>
                <c:pt idx="63871">
                  <c:v>153.73587486793184</c:v>
                </c:pt>
                <c:pt idx="63872">
                  <c:v>153.74147255092953</c:v>
                </c:pt>
                <c:pt idx="63873">
                  <c:v>153.7133880479256</c:v>
                </c:pt>
                <c:pt idx="63874">
                  <c:v>153.69998410228897</c:v>
                </c:pt>
                <c:pt idx="63875">
                  <c:v>153.707764</c:v>
                </c:pt>
                <c:pt idx="63876">
                  <c:v>153.66551203481163</c:v>
                </c:pt>
                <c:pt idx="63877">
                  <c:v>153.62469251216024</c:v>
                </c:pt>
                <c:pt idx="63878">
                  <c:v>153.60647336972585</c:v>
                </c:pt>
                <c:pt idx="63879">
                  <c:v>153.58824865164522</c:v>
                </c:pt>
                <c:pt idx="63880">
                  <c:v>153.60330359513591</c:v>
                </c:pt>
                <c:pt idx="63881">
                  <c:v>153.55003166865316</c:v>
                </c:pt>
                <c:pt idx="63882">
                  <c:v>153.49561520127497</c:v>
                </c:pt>
                <c:pt idx="63883">
                  <c:v>153.47449713135697</c:v>
                </c:pt>
                <c:pt idx="63884">
                  <c:v>153.45338406098205</c:v>
                </c:pt>
                <c:pt idx="63885">
                  <c:v>153.43226599106401</c:v>
                </c:pt>
                <c:pt idx="63886">
                  <c:v>153.41114792114601</c:v>
                </c:pt>
                <c:pt idx="63887">
                  <c:v>153.39003485077106</c:v>
                </c:pt>
                <c:pt idx="63888">
                  <c:v>153.36891678085306</c:v>
                </c:pt>
                <c:pt idx="63889">
                  <c:v>153.34777871276279</c:v>
                </c:pt>
                <c:pt idx="63890">
                  <c:v>153.32666064284476</c:v>
                </c:pt>
                <c:pt idx="63891">
                  <c:v>153.30554757246983</c:v>
                </c:pt>
                <c:pt idx="63892">
                  <c:v>153.28442950255183</c:v>
                </c:pt>
                <c:pt idx="63893">
                  <c:v>153.2633114326338</c:v>
                </c:pt>
                <c:pt idx="63894">
                  <c:v>153.24219836225888</c:v>
                </c:pt>
                <c:pt idx="63895">
                  <c:v>153.22108029234084</c:v>
                </c:pt>
                <c:pt idx="63896">
                  <c:v>153.19996222242284</c:v>
                </c:pt>
                <c:pt idx="63897">
                  <c:v>153.17884915204789</c:v>
                </c:pt>
                <c:pt idx="63898">
                  <c:v>153.15773108212989</c:v>
                </c:pt>
                <c:pt idx="63899">
                  <c:v>153.13661301221188</c:v>
                </c:pt>
                <c:pt idx="63900">
                  <c:v>153.11549994183693</c:v>
                </c:pt>
                <c:pt idx="63901">
                  <c:v>153.09438187191893</c:v>
                </c:pt>
                <c:pt idx="63902">
                  <c:v>153.07324380382866</c:v>
                </c:pt>
                <c:pt idx="63903">
                  <c:v>153.05213073345371</c:v>
                </c:pt>
                <c:pt idx="63904">
                  <c:v>153.03101266353571</c:v>
                </c:pt>
                <c:pt idx="63905">
                  <c:v>153.00989459361767</c:v>
                </c:pt>
                <c:pt idx="63906">
                  <c:v>152.98878152324275</c:v>
                </c:pt>
                <c:pt idx="63907">
                  <c:v>152.96766345332472</c:v>
                </c:pt>
                <c:pt idx="63908">
                  <c:v>152.94654538340671</c:v>
                </c:pt>
                <c:pt idx="63909">
                  <c:v>152.92543231303179</c:v>
                </c:pt>
                <c:pt idx="63910">
                  <c:v>152.90431424311376</c:v>
                </c:pt>
                <c:pt idx="63911">
                  <c:v>152.88319617319576</c:v>
                </c:pt>
                <c:pt idx="63912">
                  <c:v>152.8620831028208</c:v>
                </c:pt>
                <c:pt idx="63913">
                  <c:v>152.8409650329028</c:v>
                </c:pt>
                <c:pt idx="63914">
                  <c:v>152.81982696481253</c:v>
                </c:pt>
                <c:pt idx="63915">
                  <c:v>152.7987088948945</c:v>
                </c:pt>
                <c:pt idx="63916">
                  <c:v>152.77759582451958</c:v>
                </c:pt>
                <c:pt idx="63917">
                  <c:v>152.75647775460158</c:v>
                </c:pt>
                <c:pt idx="63918">
                  <c:v>152.73535968468354</c:v>
                </c:pt>
                <c:pt idx="63919">
                  <c:v>152.71424661430862</c:v>
                </c:pt>
                <c:pt idx="63920">
                  <c:v>152.69312854439059</c:v>
                </c:pt>
                <c:pt idx="63921">
                  <c:v>152.67201047447259</c:v>
                </c:pt>
                <c:pt idx="63922">
                  <c:v>152.65089740409763</c:v>
                </c:pt>
                <c:pt idx="63923">
                  <c:v>152.62977933417963</c:v>
                </c:pt>
                <c:pt idx="63924">
                  <c:v>152.60866126426163</c:v>
                </c:pt>
                <c:pt idx="63925">
                  <c:v>152.58754819388668</c:v>
                </c:pt>
                <c:pt idx="63926">
                  <c:v>152.56643012396867</c:v>
                </c:pt>
                <c:pt idx="63927">
                  <c:v>152.54529205587841</c:v>
                </c:pt>
                <c:pt idx="63928">
                  <c:v>152.52417898550345</c:v>
                </c:pt>
                <c:pt idx="63929">
                  <c:v>152.50306091558545</c:v>
                </c:pt>
                <c:pt idx="63930">
                  <c:v>152.48194284566742</c:v>
                </c:pt>
                <c:pt idx="63931">
                  <c:v>152.4608297752925</c:v>
                </c:pt>
                <c:pt idx="63932">
                  <c:v>152.43971170537446</c:v>
                </c:pt>
                <c:pt idx="63933">
                  <c:v>152.41859363545646</c:v>
                </c:pt>
                <c:pt idx="63934">
                  <c:v>152.39748056508154</c:v>
                </c:pt>
                <c:pt idx="63935">
                  <c:v>152.37636249516351</c:v>
                </c:pt>
                <c:pt idx="63936">
                  <c:v>152.3552444252455</c:v>
                </c:pt>
                <c:pt idx="63937">
                  <c:v>152.33413135487055</c:v>
                </c:pt>
                <c:pt idx="63938">
                  <c:v>152.31301328495255</c:v>
                </c:pt>
                <c:pt idx="63939">
                  <c:v>152.29187521686228</c:v>
                </c:pt>
                <c:pt idx="63940">
                  <c:v>152.27075714694425</c:v>
                </c:pt>
                <c:pt idx="63941">
                  <c:v>152.24964407656933</c:v>
                </c:pt>
                <c:pt idx="63942">
                  <c:v>152.22852600665132</c:v>
                </c:pt>
                <c:pt idx="63943">
                  <c:v>152.20740793673329</c:v>
                </c:pt>
                <c:pt idx="63944">
                  <c:v>152.18629486635837</c:v>
                </c:pt>
                <c:pt idx="63945">
                  <c:v>152.16517679644033</c:v>
                </c:pt>
                <c:pt idx="63946">
                  <c:v>152.27503405054841</c:v>
                </c:pt>
                <c:pt idx="63947">
                  <c:v>152.42510058544616</c:v>
                </c:pt>
                <c:pt idx="63948">
                  <c:v>152.34351341440154</c:v>
                </c:pt>
                <c:pt idx="63949">
                  <c:v>152.36345293133047</c:v>
                </c:pt>
                <c:pt idx="63950">
                  <c:v>152.40527299999999</c:v>
                </c:pt>
                <c:pt idx="63951">
                  <c:v>152.4368040386266</c:v>
                </c:pt>
                <c:pt idx="63952">
                  <c:v>152.47744191813328</c:v>
                </c:pt>
                <c:pt idx="63953">
                  <c:v>152.47704852484853</c:v>
                </c:pt>
                <c:pt idx="63954">
                  <c:v>152.47665503840881</c:v>
                </c:pt>
                <c:pt idx="63955">
                  <c:v>152.47626155196912</c:v>
                </c:pt>
                <c:pt idx="63956">
                  <c:v>152.47586815868434</c:v>
                </c:pt>
                <c:pt idx="63957">
                  <c:v>152.47547467224464</c:v>
                </c:pt>
                <c:pt idx="63958">
                  <c:v>152.47508118580495</c:v>
                </c:pt>
                <c:pt idx="63959">
                  <c:v>152.47468779252017</c:v>
                </c:pt>
                <c:pt idx="63960">
                  <c:v>152.47429430608048</c:v>
                </c:pt>
                <c:pt idx="63961">
                  <c:v>152.47390044702104</c:v>
                </c:pt>
                <c:pt idx="63962">
                  <c:v>152.47350696058135</c:v>
                </c:pt>
                <c:pt idx="63963">
                  <c:v>152.47311356729659</c:v>
                </c:pt>
                <c:pt idx="63964">
                  <c:v>152.47272008085687</c:v>
                </c:pt>
                <c:pt idx="63965">
                  <c:v>152.47232659441718</c:v>
                </c:pt>
                <c:pt idx="63966">
                  <c:v>152.47193320113243</c:v>
                </c:pt>
                <c:pt idx="63967">
                  <c:v>152.47153971469271</c:v>
                </c:pt>
                <c:pt idx="63968">
                  <c:v>152.47114622825302</c:v>
                </c:pt>
                <c:pt idx="63969">
                  <c:v>152.47075283496824</c:v>
                </c:pt>
                <c:pt idx="63970">
                  <c:v>152.47035934852855</c:v>
                </c:pt>
                <c:pt idx="63971">
                  <c:v>152.46996586208886</c:v>
                </c:pt>
                <c:pt idx="63972">
                  <c:v>152.46957246880407</c:v>
                </c:pt>
                <c:pt idx="63973">
                  <c:v>152.46917860974466</c:v>
                </c:pt>
                <c:pt idx="63974">
                  <c:v>152.46878512330494</c:v>
                </c:pt>
                <c:pt idx="63975">
                  <c:v>152.46839173002019</c:v>
                </c:pt>
                <c:pt idx="63976">
                  <c:v>152.4679982435805</c:v>
                </c:pt>
                <c:pt idx="63977">
                  <c:v>152.46760475714078</c:v>
                </c:pt>
                <c:pt idx="63978">
                  <c:v>152.46721136385602</c:v>
                </c:pt>
                <c:pt idx="63979">
                  <c:v>152.46681787741633</c:v>
                </c:pt>
                <c:pt idx="63980">
                  <c:v>152.46642439097661</c:v>
                </c:pt>
                <c:pt idx="63981">
                  <c:v>152.46603099769186</c:v>
                </c:pt>
                <c:pt idx="63982">
                  <c:v>152.46563751125214</c:v>
                </c:pt>
                <c:pt idx="63983">
                  <c:v>152.46524402481245</c:v>
                </c:pt>
                <c:pt idx="63984">
                  <c:v>152.4648506315277</c:v>
                </c:pt>
                <c:pt idx="63985">
                  <c:v>152.46445714508798</c:v>
                </c:pt>
                <c:pt idx="63986">
                  <c:v>152.46406328602856</c:v>
                </c:pt>
                <c:pt idx="63987">
                  <c:v>152.46366979958884</c:v>
                </c:pt>
                <c:pt idx="63988">
                  <c:v>152.46327640630409</c:v>
                </c:pt>
                <c:pt idx="63989">
                  <c:v>152.4628829198644</c:v>
                </c:pt>
                <c:pt idx="63990">
                  <c:v>152.46248943342468</c:v>
                </c:pt>
                <c:pt idx="63991">
                  <c:v>152.46209604013993</c:v>
                </c:pt>
                <c:pt idx="63992">
                  <c:v>152.46170255370023</c:v>
                </c:pt>
                <c:pt idx="63993">
                  <c:v>152.46130906726052</c:v>
                </c:pt>
                <c:pt idx="63994">
                  <c:v>152.46091567397576</c:v>
                </c:pt>
                <c:pt idx="63995">
                  <c:v>152.46052218753604</c:v>
                </c:pt>
                <c:pt idx="63996">
                  <c:v>152.46012870109635</c:v>
                </c:pt>
                <c:pt idx="63997">
                  <c:v>152.4597353078116</c:v>
                </c:pt>
                <c:pt idx="63998">
                  <c:v>152.4862906595136</c:v>
                </c:pt>
                <c:pt idx="63999">
                  <c:v>152.5409545</c:v>
                </c:pt>
                <c:pt idx="64000">
                  <c:v>152.5589189694802</c:v>
                </c:pt>
                <c:pt idx="64001">
                  <c:v>152.60577684410012</c:v>
                </c:pt>
                <c:pt idx="64002">
                  <c:v>152.6773720996662</c:v>
                </c:pt>
                <c:pt idx="64003">
                  <c:v>152.72335413733904</c:v>
                </c:pt>
                <c:pt idx="64004">
                  <c:v>152.81671630941597</c:v>
                </c:pt>
                <c:pt idx="64005">
                  <c:v>152.85600280066762</c:v>
                </c:pt>
                <c:pt idx="64006">
                  <c:v>152.84936506962327</c:v>
                </c:pt>
                <c:pt idx="64007">
                  <c:v>152.87164044749656</c:v>
                </c:pt>
                <c:pt idx="64008">
                  <c:v>152.89720080522619</c:v>
                </c:pt>
                <c:pt idx="64009">
                  <c:v>152.92275511173474</c:v>
                </c:pt>
                <c:pt idx="64010">
                  <c:v>152.94831546946438</c:v>
                </c:pt>
                <c:pt idx="64011">
                  <c:v>152.97390003207821</c:v>
                </c:pt>
                <c:pt idx="64012">
                  <c:v>152.99946038980784</c:v>
                </c:pt>
                <c:pt idx="64013">
                  <c:v>153.03035712923224</c:v>
                </c:pt>
                <c:pt idx="64014">
                  <c:v>153.07461499999999</c:v>
                </c:pt>
                <c:pt idx="64015">
                  <c:v>153.08181801979018</c:v>
                </c:pt>
                <c:pt idx="64016">
                  <c:v>153.12569660977354</c:v>
                </c:pt>
                <c:pt idx="64017">
                  <c:v>153.19855748569384</c:v>
                </c:pt>
                <c:pt idx="64018">
                  <c:v>153.27143558202192</c:v>
                </c:pt>
                <c:pt idx="64019">
                  <c:v>153.34430146817638</c:v>
                </c:pt>
                <c:pt idx="64020">
                  <c:v>153.400238</c:v>
                </c:pt>
                <c:pt idx="64021">
                  <c:v>153.41767666523606</c:v>
                </c:pt>
                <c:pt idx="64022">
                  <c:v>153.47257999999999</c:v>
                </c:pt>
                <c:pt idx="64023">
                  <c:v>153.48646580710539</c:v>
                </c:pt>
                <c:pt idx="64024">
                  <c:v>153.55064419051027</c:v>
                </c:pt>
                <c:pt idx="64025">
                  <c:v>153.63195584028605</c:v>
                </c:pt>
                <c:pt idx="64026">
                  <c:v>153.686605472103</c:v>
                </c:pt>
                <c:pt idx="64027">
                  <c:v>153.73611900786838</c:v>
                </c:pt>
                <c:pt idx="64028">
                  <c:v>153.78307205436337</c:v>
                </c:pt>
                <c:pt idx="64029">
                  <c:v>153.8505582943981</c:v>
                </c:pt>
                <c:pt idx="64030">
                  <c:v>153.90521910061995</c:v>
                </c:pt>
                <c:pt idx="64031">
                  <c:v>153.94540016319721</c:v>
                </c:pt>
                <c:pt idx="64032">
                  <c:v>153.95337074526518</c:v>
                </c:pt>
                <c:pt idx="64033">
                  <c:v>153.96134132733314</c:v>
                </c:pt>
                <c:pt idx="64034">
                  <c:v>153.96931002242621</c:v>
                </c:pt>
                <c:pt idx="64035">
                  <c:v>153.97728060449418</c:v>
                </c:pt>
                <c:pt idx="64036">
                  <c:v>153.98525873446187</c:v>
                </c:pt>
                <c:pt idx="64037">
                  <c:v>153.99322931652983</c:v>
                </c:pt>
                <c:pt idx="64038">
                  <c:v>154.0011980116229</c:v>
                </c:pt>
                <c:pt idx="64039">
                  <c:v>154.00916859369087</c:v>
                </c:pt>
                <c:pt idx="64040">
                  <c:v>154.01713917575884</c:v>
                </c:pt>
                <c:pt idx="64041">
                  <c:v>154.02510787085191</c:v>
                </c:pt>
                <c:pt idx="64042">
                  <c:v>154.03307845291988</c:v>
                </c:pt>
                <c:pt idx="64043">
                  <c:v>154.04104903498788</c:v>
                </c:pt>
                <c:pt idx="64044">
                  <c:v>154.04901773008092</c:v>
                </c:pt>
                <c:pt idx="64045">
                  <c:v>154.05698831214892</c:v>
                </c:pt>
                <c:pt idx="64046">
                  <c:v>154.06495889421689</c:v>
                </c:pt>
                <c:pt idx="64047">
                  <c:v>154.07292758930993</c:v>
                </c:pt>
                <c:pt idx="64048">
                  <c:v>154.08090571927761</c:v>
                </c:pt>
                <c:pt idx="64049">
                  <c:v>154.08887630134558</c:v>
                </c:pt>
                <c:pt idx="64050">
                  <c:v>154.09684499643865</c:v>
                </c:pt>
                <c:pt idx="64051">
                  <c:v>154.10481557850662</c:v>
                </c:pt>
                <c:pt idx="64052">
                  <c:v>154.11278616057459</c:v>
                </c:pt>
                <c:pt idx="64053">
                  <c:v>154.12075485566766</c:v>
                </c:pt>
                <c:pt idx="64054">
                  <c:v>154.12872543773562</c:v>
                </c:pt>
                <c:pt idx="64055">
                  <c:v>154.13669601980362</c:v>
                </c:pt>
                <c:pt idx="64056">
                  <c:v>154.14466471489666</c:v>
                </c:pt>
                <c:pt idx="64057">
                  <c:v>154.15263529696466</c:v>
                </c:pt>
                <c:pt idx="64058">
                  <c:v>154.16060587903263</c:v>
                </c:pt>
                <c:pt idx="64059">
                  <c:v>154.1685745741257</c:v>
                </c:pt>
                <c:pt idx="64060">
                  <c:v>154.17654515619367</c:v>
                </c:pt>
                <c:pt idx="64061">
                  <c:v>154.18452328616132</c:v>
                </c:pt>
                <c:pt idx="64062">
                  <c:v>154.19249386822932</c:v>
                </c:pt>
                <c:pt idx="64063">
                  <c:v>154.16695056080115</c:v>
                </c:pt>
                <c:pt idx="64064">
                  <c:v>154.12216761039579</c:v>
                </c:pt>
                <c:pt idx="64065">
                  <c:v>154.11574305721098</c:v>
                </c:pt>
                <c:pt idx="64066">
                  <c:v>154.06306140247975</c:v>
                </c:pt>
                <c:pt idx="64067">
                  <c:v>154.00503706437769</c:v>
                </c:pt>
                <c:pt idx="64068">
                  <c:v>153.92450993468415</c:v>
                </c:pt>
                <c:pt idx="64069">
                  <c:v>153.8495461602289</c:v>
                </c:pt>
                <c:pt idx="64070">
                  <c:v>153.83438100000001</c:v>
                </c:pt>
                <c:pt idx="64071">
                  <c:v>153.76980272681763</c:v>
                </c:pt>
                <c:pt idx="64072">
                  <c:v>153.7325729310802</c:v>
                </c:pt>
                <c:pt idx="64073">
                  <c:v>153.74384301531441</c:v>
                </c:pt>
                <c:pt idx="64074">
                  <c:v>153.76635919353728</c:v>
                </c:pt>
                <c:pt idx="64075">
                  <c:v>153.77761861544013</c:v>
                </c:pt>
                <c:pt idx="64076">
                  <c:v>153.78887803734301</c:v>
                </c:pt>
                <c:pt idx="64077">
                  <c:v>153.80013479366303</c:v>
                </c:pt>
                <c:pt idx="64078">
                  <c:v>153.81139421556588</c:v>
                </c:pt>
                <c:pt idx="64079">
                  <c:v>153.82265363746873</c:v>
                </c:pt>
                <c:pt idx="64080">
                  <c:v>153.83391039378876</c:v>
                </c:pt>
                <c:pt idx="64081">
                  <c:v>153.84516981569163</c:v>
                </c:pt>
                <c:pt idx="64082">
                  <c:v>153.85642923759448</c:v>
                </c:pt>
                <c:pt idx="64083">
                  <c:v>153.86768599391451</c:v>
                </c:pt>
                <c:pt idx="64084">
                  <c:v>153.87894541581736</c:v>
                </c:pt>
                <c:pt idx="64085">
                  <c:v>153.89021550005157</c:v>
                </c:pt>
                <c:pt idx="64086">
                  <c:v>153.90147492195442</c:v>
                </c:pt>
                <c:pt idx="64087">
                  <c:v>153.91273167827444</c:v>
                </c:pt>
                <c:pt idx="64088">
                  <c:v>153.92399110017729</c:v>
                </c:pt>
                <c:pt idx="64089">
                  <c:v>153.93525052208017</c:v>
                </c:pt>
                <c:pt idx="64090">
                  <c:v>153.94650727840019</c:v>
                </c:pt>
                <c:pt idx="64091">
                  <c:v>153.95776670030304</c:v>
                </c:pt>
                <c:pt idx="64092">
                  <c:v>153.96902612220589</c:v>
                </c:pt>
                <c:pt idx="64093">
                  <c:v>153.98028287852591</c:v>
                </c:pt>
                <c:pt idx="64094">
                  <c:v>153.99154230042879</c:v>
                </c:pt>
                <c:pt idx="64095">
                  <c:v>154.00280172233164</c:v>
                </c:pt>
                <c:pt idx="64096">
                  <c:v>154.01405847865166</c:v>
                </c:pt>
                <c:pt idx="64097">
                  <c:v>154.02532856288587</c:v>
                </c:pt>
                <c:pt idx="64098">
                  <c:v>154.03658798478872</c:v>
                </c:pt>
                <c:pt idx="64099">
                  <c:v>154.04784474110875</c:v>
                </c:pt>
                <c:pt idx="64100">
                  <c:v>154.0591041630116</c:v>
                </c:pt>
                <c:pt idx="64101">
                  <c:v>154.07036358491445</c:v>
                </c:pt>
                <c:pt idx="64102">
                  <c:v>154.08162034123447</c:v>
                </c:pt>
                <c:pt idx="64103">
                  <c:v>154.09287976313735</c:v>
                </c:pt>
                <c:pt idx="64104">
                  <c:v>154.1041391850402</c:v>
                </c:pt>
                <c:pt idx="64105">
                  <c:v>154.11539594136022</c:v>
                </c:pt>
                <c:pt idx="64106">
                  <c:v>154.12665536326307</c:v>
                </c:pt>
                <c:pt idx="64107">
                  <c:v>154.13791478516592</c:v>
                </c:pt>
                <c:pt idx="64108">
                  <c:v>154.14917154148594</c:v>
                </c:pt>
                <c:pt idx="64109">
                  <c:v>154.16043096338882</c:v>
                </c:pt>
                <c:pt idx="64110">
                  <c:v>154.171701047623</c:v>
                </c:pt>
                <c:pt idx="64111">
                  <c:v>154.18296046952588</c:v>
                </c:pt>
                <c:pt idx="64112">
                  <c:v>154.1942172258459</c:v>
                </c:pt>
                <c:pt idx="64113">
                  <c:v>154.20547664774875</c:v>
                </c:pt>
                <c:pt idx="64114">
                  <c:v>154.2167360696516</c:v>
                </c:pt>
                <c:pt idx="64115">
                  <c:v>154.22799282597163</c:v>
                </c:pt>
                <c:pt idx="64116">
                  <c:v>154.2392522478745</c:v>
                </c:pt>
                <c:pt idx="64117">
                  <c:v>154.25051166977735</c:v>
                </c:pt>
                <c:pt idx="64118">
                  <c:v>154.26176842609738</c:v>
                </c:pt>
                <c:pt idx="64119">
                  <c:v>154.26855499999999</c:v>
                </c:pt>
                <c:pt idx="64120">
                  <c:v>154.25385026563245</c:v>
                </c:pt>
                <c:pt idx="64121">
                  <c:v>154.22489141440153</c:v>
                </c:pt>
                <c:pt idx="64122">
                  <c:v>154.17612233611442</c:v>
                </c:pt>
                <c:pt idx="64123">
                  <c:v>154.10055038388174</c:v>
                </c:pt>
                <c:pt idx="64124">
                  <c:v>154.04590822174535</c:v>
                </c:pt>
                <c:pt idx="64125">
                  <c:v>153.99125679976163</c:v>
                </c:pt>
                <c:pt idx="64126">
                  <c:v>153.94476654811814</c:v>
                </c:pt>
                <c:pt idx="64127">
                  <c:v>153.86705786062052</c:v>
                </c:pt>
                <c:pt idx="64128">
                  <c:v>153.78651968016374</c:v>
                </c:pt>
                <c:pt idx="64129">
                  <c:v>153.76115979168048</c:v>
                </c:pt>
                <c:pt idx="64130">
                  <c:v>153.73580590695872</c:v>
                </c:pt>
                <c:pt idx="64131">
                  <c:v>153.71044601847549</c:v>
                </c:pt>
                <c:pt idx="64132">
                  <c:v>153.68966699999999</c:v>
                </c:pt>
                <c:pt idx="64133">
                  <c:v>153.66575347210298</c:v>
                </c:pt>
                <c:pt idx="64134">
                  <c:v>153.55948793706793</c:v>
                </c:pt>
                <c:pt idx="64135">
                  <c:v>153.52926469252549</c:v>
                </c:pt>
                <c:pt idx="64136">
                  <c:v>153.45183799454611</c:v>
                </c:pt>
                <c:pt idx="64137">
                  <c:v>153.37442962675092</c:v>
                </c:pt>
                <c:pt idx="64138">
                  <c:v>153.29700292877155</c:v>
                </c:pt>
                <c:pt idx="64139">
                  <c:v>153.21957623079217</c:v>
                </c:pt>
                <c:pt idx="64140">
                  <c:v>153.14216786299696</c:v>
                </c:pt>
                <c:pt idx="64141">
                  <c:v>153.06474116501758</c:v>
                </c:pt>
                <c:pt idx="64142">
                  <c:v>152.9873144670382</c:v>
                </c:pt>
                <c:pt idx="64143">
                  <c:v>152.90167802670481</c:v>
                </c:pt>
                <c:pt idx="64144">
                  <c:v>152.80685941597139</c:v>
                </c:pt>
                <c:pt idx="64145">
                  <c:v>152.74229369456367</c:v>
                </c:pt>
                <c:pt idx="64146">
                  <c:v>152.65121351168335</c:v>
                </c:pt>
                <c:pt idx="64147">
                  <c:v>152.58094087553647</c:v>
                </c:pt>
                <c:pt idx="64148">
                  <c:v>152.54129984147795</c:v>
                </c:pt>
                <c:pt idx="64149">
                  <c:v>152.4611843371483</c:v>
                </c:pt>
                <c:pt idx="64150">
                  <c:v>152.39532192894612</c:v>
                </c:pt>
                <c:pt idx="64151">
                  <c:v>152.31570843146605</c:v>
                </c:pt>
                <c:pt idx="64152">
                  <c:v>152.27259507324857</c:v>
                </c:pt>
                <c:pt idx="64153">
                  <c:v>152.2537894807611</c:v>
                </c:pt>
                <c:pt idx="64154">
                  <c:v>152.2349838882736</c:v>
                </c:pt>
                <c:pt idx="64155">
                  <c:v>152.21618274786769</c:v>
                </c:pt>
                <c:pt idx="64156">
                  <c:v>152.1973771553802</c:v>
                </c:pt>
                <c:pt idx="64157">
                  <c:v>152.17857156289273</c:v>
                </c:pt>
                <c:pt idx="64158">
                  <c:v>152.15977042248679</c:v>
                </c:pt>
                <c:pt idx="64159">
                  <c:v>152.14096482999929</c:v>
                </c:pt>
                <c:pt idx="64160">
                  <c:v>152.1221414291856</c:v>
                </c:pt>
                <c:pt idx="64161">
                  <c:v>152.10333583669811</c:v>
                </c:pt>
                <c:pt idx="64162">
                  <c:v>152.0845346962922</c:v>
                </c:pt>
                <c:pt idx="64163">
                  <c:v>152.0657291038047</c:v>
                </c:pt>
                <c:pt idx="64164">
                  <c:v>152.04692351131723</c:v>
                </c:pt>
                <c:pt idx="64165">
                  <c:v>152.02812237091129</c:v>
                </c:pt>
                <c:pt idx="64166">
                  <c:v>152.00931677842382</c:v>
                </c:pt>
                <c:pt idx="64167">
                  <c:v>151.99051118593633</c:v>
                </c:pt>
                <c:pt idx="64168">
                  <c:v>151.97171004553041</c:v>
                </c:pt>
                <c:pt idx="64169">
                  <c:v>151.95290445304292</c:v>
                </c:pt>
                <c:pt idx="64170">
                  <c:v>151.93409886055545</c:v>
                </c:pt>
                <c:pt idx="64171">
                  <c:v>151.91529772014951</c:v>
                </c:pt>
                <c:pt idx="64172">
                  <c:v>151.89647431933582</c:v>
                </c:pt>
                <c:pt idx="64173">
                  <c:v>151.87766872684833</c:v>
                </c:pt>
                <c:pt idx="64174">
                  <c:v>151.85886758644241</c:v>
                </c:pt>
                <c:pt idx="64175">
                  <c:v>151.84006199395492</c:v>
                </c:pt>
                <c:pt idx="64176">
                  <c:v>151.82125640146742</c:v>
                </c:pt>
                <c:pt idx="64177">
                  <c:v>151.80245526106151</c:v>
                </c:pt>
                <c:pt idx="64178">
                  <c:v>151.78364966857401</c:v>
                </c:pt>
                <c:pt idx="64179">
                  <c:v>151.76484407608655</c:v>
                </c:pt>
                <c:pt idx="64180">
                  <c:v>151.72723734319314</c:v>
                </c:pt>
                <c:pt idx="64181">
                  <c:v>151.70843175070564</c:v>
                </c:pt>
                <c:pt idx="64182">
                  <c:v>151.68994280472103</c:v>
                </c:pt>
                <c:pt idx="64183">
                  <c:v>151.68167099999999</c:v>
                </c:pt>
                <c:pt idx="64184">
                  <c:v>151.70185670815451</c:v>
                </c:pt>
                <c:pt idx="64185">
                  <c:v>151.69740550071529</c:v>
                </c:pt>
                <c:pt idx="64186">
                  <c:v>151.69202015446962</c:v>
                </c:pt>
                <c:pt idx="64187">
                  <c:v>151.73118032236528</c:v>
                </c:pt>
                <c:pt idx="64188">
                  <c:v>151.74342179446828</c:v>
                </c:pt>
                <c:pt idx="64189">
                  <c:v>151.74665978164481</c:v>
                </c:pt>
                <c:pt idx="64190">
                  <c:v>151.73232465045302</c:v>
                </c:pt>
                <c:pt idx="64191">
                  <c:v>151.69680824270458</c:v>
                </c:pt>
                <c:pt idx="64192">
                  <c:v>151.6619066947633</c:v>
                </c:pt>
                <c:pt idx="64193">
                  <c:v>151.62699688218834</c:v>
                </c:pt>
                <c:pt idx="64194">
                  <c:v>151.59209533424703</c:v>
                </c:pt>
                <c:pt idx="64195">
                  <c:v>151.5571855216721</c:v>
                </c:pt>
                <c:pt idx="64196">
                  <c:v>151.5222426505625</c:v>
                </c:pt>
                <c:pt idx="64197">
                  <c:v>151.48733283798754</c:v>
                </c:pt>
                <c:pt idx="64198">
                  <c:v>151.45243129004626</c:v>
                </c:pt>
                <c:pt idx="64199">
                  <c:v>151.40568484600715</c:v>
                </c:pt>
                <c:pt idx="64200">
                  <c:v>151.36764890939438</c:v>
                </c:pt>
                <c:pt idx="64201">
                  <c:v>151.36849988984261</c:v>
                </c:pt>
                <c:pt idx="64202">
                  <c:v>151.30167743562231</c:v>
                </c:pt>
                <c:pt idx="64203">
                  <c:v>151.25321845053634</c:v>
                </c:pt>
                <c:pt idx="64204">
                  <c:v>151.22941599999999</c:v>
                </c:pt>
                <c:pt idx="64205">
                  <c:v>151.19721575631854</c:v>
                </c:pt>
                <c:pt idx="64206">
                  <c:v>151.11926283909415</c:v>
                </c:pt>
                <c:pt idx="64207">
                  <c:v>151.06462442703861</c:v>
                </c:pt>
                <c:pt idx="64208">
                  <c:v>151.00692379768822</c:v>
                </c:pt>
                <c:pt idx="64209">
                  <c:v>150.94411298720485</c:v>
                </c:pt>
                <c:pt idx="64210">
                  <c:v>150.88136160038323</c:v>
                </c:pt>
                <c:pt idx="64211">
                  <c:v>150.81862506947706</c:v>
                </c:pt>
                <c:pt idx="64212">
                  <c:v>150.75587368265545</c:v>
                </c:pt>
                <c:pt idx="64213">
                  <c:v>150.69312229583383</c:v>
                </c:pt>
                <c:pt idx="64214">
                  <c:v>150.63038576492767</c:v>
                </c:pt>
                <c:pt idx="64215">
                  <c:v>150.56763437810605</c:v>
                </c:pt>
                <c:pt idx="64216">
                  <c:v>150.50489784719989</c:v>
                </c:pt>
                <c:pt idx="64217">
                  <c:v>150.4421464603783</c:v>
                </c:pt>
                <c:pt idx="64218">
                  <c:v>150.37939507355668</c:v>
                </c:pt>
                <c:pt idx="64219">
                  <c:v>150.31665854265052</c:v>
                </c:pt>
                <c:pt idx="64220">
                  <c:v>150.2539071558289</c:v>
                </c:pt>
                <c:pt idx="64221">
                  <c:v>150.19109634534553</c:v>
                </c:pt>
                <c:pt idx="64222">
                  <c:v>150.12834495852391</c:v>
                </c:pt>
                <c:pt idx="64223">
                  <c:v>150.06560842761775</c:v>
                </c:pt>
                <c:pt idx="64224">
                  <c:v>150.00285704079613</c:v>
                </c:pt>
                <c:pt idx="64225">
                  <c:v>149.94010565397454</c:v>
                </c:pt>
                <c:pt idx="64226">
                  <c:v>149.87736912306835</c:v>
                </c:pt>
                <c:pt idx="64227">
                  <c:v>149.81461773624676</c:v>
                </c:pt>
                <c:pt idx="64228">
                  <c:v>149.75186634942514</c:v>
                </c:pt>
                <c:pt idx="64229">
                  <c:v>149.68912981851898</c:v>
                </c:pt>
                <c:pt idx="64230">
                  <c:v>149.62637843169736</c:v>
                </c:pt>
                <c:pt idx="64231">
                  <c:v>149.56362704487574</c:v>
                </c:pt>
                <c:pt idx="64232">
                  <c:v>149.50089051396958</c:v>
                </c:pt>
                <c:pt idx="64233">
                  <c:v>149.43813912714799</c:v>
                </c:pt>
                <c:pt idx="64234">
                  <c:v>149.37532831666462</c:v>
                </c:pt>
                <c:pt idx="64235">
                  <c:v>149.30686609082241</c:v>
                </c:pt>
                <c:pt idx="64236">
                  <c:v>149.25484831402002</c:v>
                </c:pt>
                <c:pt idx="64237">
                  <c:v>149.21841052288985</c:v>
                </c:pt>
                <c:pt idx="64238">
                  <c:v>149.18198194802099</c:v>
                </c:pt>
                <c:pt idx="64239">
                  <c:v>149.15634288128726</c:v>
                </c:pt>
                <c:pt idx="64240">
                  <c:v>149.13812723080591</c:v>
                </c:pt>
                <c:pt idx="64241">
                  <c:v>149.15306676251788</c:v>
                </c:pt>
                <c:pt idx="64242">
                  <c:v>149.1335997623361</c:v>
                </c:pt>
                <c:pt idx="64243">
                  <c:v>149.12417292036241</c:v>
                </c:pt>
                <c:pt idx="64244">
                  <c:v>149.13717351779417</c:v>
                </c:pt>
                <c:pt idx="64245">
                  <c:v>149.14706806691211</c:v>
                </c:pt>
                <c:pt idx="64246">
                  <c:v>149.15697198586827</c:v>
                </c:pt>
                <c:pt idx="64247">
                  <c:v>149.16686653498621</c:v>
                </c:pt>
                <c:pt idx="64248">
                  <c:v>149.17675874164462</c:v>
                </c:pt>
                <c:pt idx="64249">
                  <c:v>149.18665329076256</c:v>
                </c:pt>
                <c:pt idx="64250">
                  <c:v>149.19654783988054</c:v>
                </c:pt>
                <c:pt idx="64251">
                  <c:v>149.20644004653894</c:v>
                </c:pt>
                <c:pt idx="64252">
                  <c:v>149.21633459565689</c:v>
                </c:pt>
                <c:pt idx="64253">
                  <c:v>149.22622914477483</c:v>
                </c:pt>
                <c:pt idx="64254">
                  <c:v>149.23612135143324</c:v>
                </c:pt>
                <c:pt idx="64255">
                  <c:v>149.24601590055121</c:v>
                </c:pt>
                <c:pt idx="64256">
                  <c:v>149.25591044966916</c:v>
                </c:pt>
                <c:pt idx="64257">
                  <c:v>149.26580265632757</c:v>
                </c:pt>
                <c:pt idx="64258">
                  <c:v>149.27569720544551</c:v>
                </c:pt>
                <c:pt idx="64259">
                  <c:v>149.28560112440164</c:v>
                </c:pt>
                <c:pt idx="64260">
                  <c:v>149.29549333106004</c:v>
                </c:pt>
                <c:pt idx="64261">
                  <c:v>149.30538788017802</c:v>
                </c:pt>
                <c:pt idx="64262">
                  <c:v>149.31528242929596</c:v>
                </c:pt>
                <c:pt idx="64263">
                  <c:v>149.32517463595437</c:v>
                </c:pt>
                <c:pt idx="64264">
                  <c:v>149.33506918507231</c:v>
                </c:pt>
                <c:pt idx="64265">
                  <c:v>149.34496373419029</c:v>
                </c:pt>
                <c:pt idx="64266">
                  <c:v>149.35485594084869</c:v>
                </c:pt>
                <c:pt idx="64267">
                  <c:v>149.36475048996664</c:v>
                </c:pt>
                <c:pt idx="64268">
                  <c:v>149.37464503908458</c:v>
                </c:pt>
                <c:pt idx="64269">
                  <c:v>149.38453724574299</c:v>
                </c:pt>
                <c:pt idx="64270">
                  <c:v>149.39443179486096</c:v>
                </c:pt>
                <c:pt idx="64271">
                  <c:v>149.40433571381709</c:v>
                </c:pt>
                <c:pt idx="64272">
                  <c:v>149.41423026293504</c:v>
                </c:pt>
                <c:pt idx="64273">
                  <c:v>149.42412246959344</c:v>
                </c:pt>
                <c:pt idx="64274">
                  <c:v>149.43401701871142</c:v>
                </c:pt>
                <c:pt idx="64275">
                  <c:v>149.44391156782936</c:v>
                </c:pt>
                <c:pt idx="64276">
                  <c:v>149.45380377448777</c:v>
                </c:pt>
                <c:pt idx="64277">
                  <c:v>149.46369832360571</c:v>
                </c:pt>
                <c:pt idx="64278">
                  <c:v>149.47359287272366</c:v>
                </c:pt>
                <c:pt idx="64279">
                  <c:v>149.48348507938209</c:v>
                </c:pt>
                <c:pt idx="64280">
                  <c:v>149.49337962850004</c:v>
                </c:pt>
                <c:pt idx="64281">
                  <c:v>149.50327417761798</c:v>
                </c:pt>
                <c:pt idx="64282">
                  <c:v>149.51316638427639</c:v>
                </c:pt>
                <c:pt idx="64283">
                  <c:v>149.52306093339433</c:v>
                </c:pt>
                <c:pt idx="64284">
                  <c:v>149.53296485235049</c:v>
                </c:pt>
                <c:pt idx="64285">
                  <c:v>149.5428570590089</c:v>
                </c:pt>
                <c:pt idx="64286">
                  <c:v>149.55275160812684</c:v>
                </c:pt>
                <c:pt idx="64287">
                  <c:v>149.56264615724479</c:v>
                </c:pt>
                <c:pt idx="64288">
                  <c:v>149.57253836390319</c:v>
                </c:pt>
                <c:pt idx="64289">
                  <c:v>149.58243291302117</c:v>
                </c:pt>
                <c:pt idx="64290">
                  <c:v>149.59232746213911</c:v>
                </c:pt>
                <c:pt idx="64291">
                  <c:v>149.60221966879752</c:v>
                </c:pt>
                <c:pt idx="64292">
                  <c:v>149.61211421791546</c:v>
                </c:pt>
                <c:pt idx="64293">
                  <c:v>149.62200876703344</c:v>
                </c:pt>
                <c:pt idx="64294">
                  <c:v>149.63190097369184</c:v>
                </c:pt>
                <c:pt idx="64295">
                  <c:v>149.64179552280979</c:v>
                </c:pt>
                <c:pt idx="64296">
                  <c:v>149.65169944176591</c:v>
                </c:pt>
                <c:pt idx="64297">
                  <c:v>149.66159399088386</c:v>
                </c:pt>
                <c:pt idx="64298">
                  <c:v>149.67148619754229</c:v>
                </c:pt>
                <c:pt idx="64299">
                  <c:v>149.67366000000001</c:v>
                </c:pt>
                <c:pt idx="64300">
                  <c:v>149.68801160276587</c:v>
                </c:pt>
                <c:pt idx="64301">
                  <c:v>149.61939811349546</c:v>
                </c:pt>
                <c:pt idx="64302">
                  <c:v>149.52699494726167</c:v>
                </c:pt>
                <c:pt idx="64303">
                  <c:v>149.47302766666667</c:v>
                </c:pt>
                <c:pt idx="64304">
                  <c:v>149.48715613434345</c:v>
                </c:pt>
                <c:pt idx="64305">
                  <c:v>149.46271092089248</c:v>
                </c:pt>
                <c:pt idx="64306">
                  <c:v>149.44586319191919</c:v>
                </c:pt>
                <c:pt idx="64307">
                  <c:v>149.50134474034334</c:v>
                </c:pt>
                <c:pt idx="64308">
                  <c:v>149.49511600440744</c:v>
                </c:pt>
                <c:pt idx="64309">
                  <c:v>149.49790499363368</c:v>
                </c:pt>
                <c:pt idx="64310">
                  <c:v>149.5006906846229</c:v>
                </c:pt>
                <c:pt idx="64311">
                  <c:v>149.50347703525955</c:v>
                </c:pt>
                <c:pt idx="64312">
                  <c:v>149.50626338589618</c:v>
                </c:pt>
                <c:pt idx="64313">
                  <c:v>149.50904907688539</c:v>
                </c:pt>
                <c:pt idx="64314">
                  <c:v>149.51183542752202</c:v>
                </c:pt>
                <c:pt idx="64315">
                  <c:v>149.51462177815864</c:v>
                </c:pt>
                <c:pt idx="64316">
                  <c:v>149.51740746914788</c:v>
                </c:pt>
                <c:pt idx="64317">
                  <c:v>149.52019381978451</c:v>
                </c:pt>
                <c:pt idx="64318">
                  <c:v>149.52298017042114</c:v>
                </c:pt>
                <c:pt idx="64319">
                  <c:v>149.52576586141038</c:v>
                </c:pt>
                <c:pt idx="64320">
                  <c:v>149.528552212047</c:v>
                </c:pt>
                <c:pt idx="64321">
                  <c:v>149.53134120127325</c:v>
                </c:pt>
                <c:pt idx="64322">
                  <c:v>149.53412755190988</c:v>
                </c:pt>
                <c:pt idx="64323">
                  <c:v>149.53691324289912</c:v>
                </c:pt>
                <c:pt idx="64324">
                  <c:v>149.53969959353574</c:v>
                </c:pt>
                <c:pt idx="64325">
                  <c:v>149.54248594417237</c:v>
                </c:pt>
                <c:pt idx="64326">
                  <c:v>149.54527163516158</c:v>
                </c:pt>
                <c:pt idx="64327">
                  <c:v>149.54805798579824</c:v>
                </c:pt>
                <c:pt idx="64328">
                  <c:v>149.55084433643486</c:v>
                </c:pt>
                <c:pt idx="64329">
                  <c:v>149.55363002742408</c:v>
                </c:pt>
                <c:pt idx="64330">
                  <c:v>149.5564163780607</c:v>
                </c:pt>
                <c:pt idx="64331">
                  <c:v>149.55920272869736</c:v>
                </c:pt>
                <c:pt idx="64332">
                  <c:v>149.56198841968657</c:v>
                </c:pt>
                <c:pt idx="64333">
                  <c:v>149.5647747703232</c:v>
                </c:pt>
                <c:pt idx="64334">
                  <c:v>149.56756375954944</c:v>
                </c:pt>
                <c:pt idx="64335">
                  <c:v>149.57034945053869</c:v>
                </c:pt>
                <c:pt idx="64336">
                  <c:v>149.57313580117531</c:v>
                </c:pt>
                <c:pt idx="64337">
                  <c:v>149.57592215181194</c:v>
                </c:pt>
                <c:pt idx="64338">
                  <c:v>149.57870784280118</c:v>
                </c:pt>
                <c:pt idx="64339">
                  <c:v>149.58149419343781</c:v>
                </c:pt>
                <c:pt idx="64340">
                  <c:v>149.58428054407443</c:v>
                </c:pt>
                <c:pt idx="64341">
                  <c:v>149.58706623506365</c:v>
                </c:pt>
                <c:pt idx="64342">
                  <c:v>149.5898525857003</c:v>
                </c:pt>
                <c:pt idx="64343">
                  <c:v>149.59263893633693</c:v>
                </c:pt>
                <c:pt idx="64344">
                  <c:v>149.59542462732614</c:v>
                </c:pt>
                <c:pt idx="64345">
                  <c:v>149.59821097796276</c:v>
                </c:pt>
                <c:pt idx="64346">
                  <c:v>149.60099996718901</c:v>
                </c:pt>
                <c:pt idx="64347">
                  <c:v>149.60378631782567</c:v>
                </c:pt>
                <c:pt idx="64348">
                  <c:v>149.60657200881488</c:v>
                </c:pt>
                <c:pt idx="64349">
                  <c:v>149.60935835945151</c:v>
                </c:pt>
                <c:pt idx="64350">
                  <c:v>149.61214471008813</c:v>
                </c:pt>
                <c:pt idx="64351">
                  <c:v>149.61493040107737</c:v>
                </c:pt>
                <c:pt idx="64352">
                  <c:v>149.617716751714</c:v>
                </c:pt>
                <c:pt idx="64353">
                  <c:v>149.62669017146939</c:v>
                </c:pt>
                <c:pt idx="64354">
                  <c:v>149.6003721131265</c:v>
                </c:pt>
                <c:pt idx="64355">
                  <c:v>149.51678394325228</c:v>
                </c:pt>
                <c:pt idx="64356">
                  <c:v>149.49004715303934</c:v>
                </c:pt>
                <c:pt idx="64357">
                  <c:v>149.4874191335241</c:v>
                </c:pt>
                <c:pt idx="64358">
                  <c:v>149.45658900000001</c:v>
                </c:pt>
                <c:pt idx="64359">
                  <c:v>149.43232305840286</c:v>
                </c:pt>
                <c:pt idx="64360">
                  <c:v>149.41050837065271</c:v>
                </c:pt>
                <c:pt idx="64361">
                  <c:v>149.10459953070304</c:v>
                </c:pt>
                <c:pt idx="64362">
                  <c:v>149.0778865556365</c:v>
                </c:pt>
                <c:pt idx="64363">
                  <c:v>149.05116725497794</c:v>
                </c:pt>
                <c:pt idx="64364">
                  <c:v>149.02444795431941</c:v>
                </c:pt>
                <c:pt idx="64365">
                  <c:v>148.99773497925287</c:v>
                </c:pt>
                <c:pt idx="64366">
                  <c:v>148.97101567859431</c:v>
                </c:pt>
                <c:pt idx="64367">
                  <c:v>148.94429637793579</c:v>
                </c:pt>
                <c:pt idx="64368">
                  <c:v>148.91758340286924</c:v>
                </c:pt>
                <c:pt idx="64369">
                  <c:v>148.89086410221068</c:v>
                </c:pt>
                <c:pt idx="64370">
                  <c:v>148.86414480155216</c:v>
                </c:pt>
                <c:pt idx="64371">
                  <c:v>148.83743182648561</c:v>
                </c:pt>
                <c:pt idx="64372">
                  <c:v>148.81071252582706</c:v>
                </c:pt>
                <c:pt idx="64373">
                  <c:v>148.78396792280046</c:v>
                </c:pt>
                <c:pt idx="64374">
                  <c:v>148.75725494773394</c:v>
                </c:pt>
                <c:pt idx="64375">
                  <c:v>148.72632878612302</c:v>
                </c:pt>
                <c:pt idx="64376">
                  <c:v>148.65703405603244</c:v>
                </c:pt>
                <c:pt idx="64377">
                  <c:v>148.61869073676681</c:v>
                </c:pt>
                <c:pt idx="64378">
                  <c:v>148.55995275780691</c:v>
                </c:pt>
                <c:pt idx="64379">
                  <c:v>148.46668892608488</c:v>
                </c:pt>
                <c:pt idx="64380">
                  <c:v>148.36199166809729</c:v>
                </c:pt>
                <c:pt idx="64381">
                  <c:v>148.2866949671037</c:v>
                </c:pt>
                <c:pt idx="64382">
                  <c:v>148.20326081473533</c:v>
                </c:pt>
                <c:pt idx="64383">
                  <c:v>148.15078689556509</c:v>
                </c:pt>
                <c:pt idx="64384">
                  <c:v>148.01551006024951</c:v>
                </c:pt>
                <c:pt idx="64385">
                  <c:v>147.93774127061084</c:v>
                </c:pt>
                <c:pt idx="64386">
                  <c:v>147.86004605598603</c:v>
                </c:pt>
                <c:pt idx="64387">
                  <c:v>147.78236923511469</c:v>
                </c:pt>
                <c:pt idx="64388">
                  <c:v>147.70467402048988</c:v>
                </c:pt>
                <c:pt idx="64389">
                  <c:v>147.62697880586506</c:v>
                </c:pt>
                <c:pt idx="64390">
                  <c:v>147.54930198499372</c:v>
                </c:pt>
                <c:pt idx="64391">
                  <c:v>147.47160677036891</c:v>
                </c:pt>
                <c:pt idx="64392">
                  <c:v>147.39391155574413</c:v>
                </c:pt>
                <c:pt idx="64393">
                  <c:v>147.31623473487278</c:v>
                </c:pt>
                <c:pt idx="64394">
                  <c:v>147.23853952024797</c:v>
                </c:pt>
                <c:pt idx="64395">
                  <c:v>147.16084430562316</c:v>
                </c:pt>
                <c:pt idx="64396">
                  <c:v>147.08316748475181</c:v>
                </c:pt>
                <c:pt idx="64397">
                  <c:v>147.005472270127</c:v>
                </c:pt>
                <c:pt idx="64398">
                  <c:v>146.92770348048833</c:v>
                </c:pt>
                <c:pt idx="64399">
                  <c:v>146.85002665961699</c:v>
                </c:pt>
                <c:pt idx="64400">
                  <c:v>146.77233144499218</c:v>
                </c:pt>
                <c:pt idx="64401">
                  <c:v>146.69463623036739</c:v>
                </c:pt>
                <c:pt idx="64402">
                  <c:v>146.61695940949605</c:v>
                </c:pt>
                <c:pt idx="64403">
                  <c:v>146.53926419487124</c:v>
                </c:pt>
                <c:pt idx="64404">
                  <c:v>146.46156898024643</c:v>
                </c:pt>
                <c:pt idx="64405">
                  <c:v>146.38389215937508</c:v>
                </c:pt>
                <c:pt idx="64406">
                  <c:v>146.30619694475027</c:v>
                </c:pt>
                <c:pt idx="64407">
                  <c:v>146.22850173012546</c:v>
                </c:pt>
                <c:pt idx="64408">
                  <c:v>146.15082490925411</c:v>
                </c:pt>
                <c:pt idx="64409">
                  <c:v>146.0731296946293</c:v>
                </c:pt>
                <c:pt idx="64410">
                  <c:v>145.99536090499066</c:v>
                </c:pt>
                <c:pt idx="64411">
                  <c:v>145.91766569036585</c:v>
                </c:pt>
                <c:pt idx="64412">
                  <c:v>145.8399888694945</c:v>
                </c:pt>
                <c:pt idx="64413">
                  <c:v>145.76229365486969</c:v>
                </c:pt>
                <c:pt idx="64414">
                  <c:v>145.68459844024488</c:v>
                </c:pt>
                <c:pt idx="64415">
                  <c:v>145.60692161937354</c:v>
                </c:pt>
                <c:pt idx="64416">
                  <c:v>145.52922640474873</c:v>
                </c:pt>
                <c:pt idx="64417">
                  <c:v>145.45153119012392</c:v>
                </c:pt>
                <c:pt idx="64418">
                  <c:v>145.39723147639486</c:v>
                </c:pt>
                <c:pt idx="64419">
                  <c:v>145.37172843299953</c:v>
                </c:pt>
                <c:pt idx="64420">
                  <c:v>145.3278692970911</c:v>
                </c:pt>
                <c:pt idx="64421">
                  <c:v>145.27323023742551</c:v>
                </c:pt>
                <c:pt idx="64422">
                  <c:v>145.2032386661898</c:v>
                </c:pt>
                <c:pt idx="64423">
                  <c:v>145.12768019599429</c:v>
                </c:pt>
                <c:pt idx="64424">
                  <c:v>145.08098563671038</c:v>
                </c:pt>
                <c:pt idx="64425">
                  <c:v>145.02035281735812</c:v>
                </c:pt>
                <c:pt idx="64426">
                  <c:v>144.95384034811636</c:v>
                </c:pt>
                <c:pt idx="64427">
                  <c:v>144.90871906440566</c:v>
                </c:pt>
                <c:pt idx="64428">
                  <c:v>144.85324663311977</c:v>
                </c:pt>
                <c:pt idx="64429">
                  <c:v>144.79777420183385</c:v>
                </c:pt>
                <c:pt idx="64430">
                  <c:v>144.7423149032258</c:v>
                </c:pt>
                <c:pt idx="64431">
                  <c:v>144.68684247193991</c:v>
                </c:pt>
                <c:pt idx="64432">
                  <c:v>144.63137004065399</c:v>
                </c:pt>
                <c:pt idx="64433">
                  <c:v>144.57591074204595</c:v>
                </c:pt>
                <c:pt idx="64434">
                  <c:v>144.52043831076006</c:v>
                </c:pt>
                <c:pt idx="64435">
                  <c:v>144.46491334876271</c:v>
                </c:pt>
                <c:pt idx="64436">
                  <c:v>144.40944091747681</c:v>
                </c:pt>
                <c:pt idx="64437">
                  <c:v>144.35398161886877</c:v>
                </c:pt>
                <c:pt idx="64438">
                  <c:v>144.29850918758285</c:v>
                </c:pt>
                <c:pt idx="64439">
                  <c:v>144.24303675629696</c:v>
                </c:pt>
                <c:pt idx="64440">
                  <c:v>144.18757745768892</c:v>
                </c:pt>
                <c:pt idx="64441">
                  <c:v>144.132105026403</c:v>
                </c:pt>
                <c:pt idx="64442">
                  <c:v>144.06869504577969</c:v>
                </c:pt>
                <c:pt idx="64443">
                  <c:v>143.99582960801143</c:v>
                </c:pt>
                <c:pt idx="64444">
                  <c:v>143.94862513277712</c:v>
                </c:pt>
                <c:pt idx="64445">
                  <c:v>143.91304375250357</c:v>
                </c:pt>
                <c:pt idx="64446">
                  <c:v>143.85840807725322</c:v>
                </c:pt>
                <c:pt idx="64447">
                  <c:v>143.803744617072</c:v>
                </c:pt>
                <c:pt idx="64448">
                  <c:v>143.75811319332539</c:v>
                </c:pt>
                <c:pt idx="64449">
                  <c:v>143.74009699999999</c:v>
                </c:pt>
                <c:pt idx="64450">
                  <c:v>143.70276258226036</c:v>
                </c:pt>
                <c:pt idx="64451">
                  <c:v>143.63529635857091</c:v>
                </c:pt>
                <c:pt idx="64452">
                  <c:v>143.57284900316748</c:v>
                </c:pt>
                <c:pt idx="64453">
                  <c:v>143.51038686032493</c:v>
                </c:pt>
                <c:pt idx="64454">
                  <c:v>143.44792471748238</c:v>
                </c:pt>
                <c:pt idx="64455">
                  <c:v>143.38547736207894</c:v>
                </c:pt>
                <c:pt idx="64456">
                  <c:v>143.3230152192364</c:v>
                </c:pt>
                <c:pt idx="64457">
                  <c:v>143.26055307639385</c:v>
                </c:pt>
                <c:pt idx="64458">
                  <c:v>143.21288053409631</c:v>
                </c:pt>
                <c:pt idx="64459">
                  <c:v>143.16597509871244</c:v>
                </c:pt>
                <c:pt idx="64460">
                  <c:v>143.11126599618501</c:v>
                </c:pt>
                <c:pt idx="64461">
                  <c:v>143.05661936114421</c:v>
                </c:pt>
                <c:pt idx="64462">
                  <c:v>142.98023234334764</c:v>
                </c:pt>
                <c:pt idx="64463">
                  <c:v>142.92212536194563</c:v>
                </c:pt>
                <c:pt idx="64464">
                  <c:v>142.89682324672228</c:v>
                </c:pt>
                <c:pt idx="64465">
                  <c:v>142.83362334668573</c:v>
                </c:pt>
                <c:pt idx="64466">
                  <c:v>142.78804009918932</c:v>
                </c:pt>
                <c:pt idx="64467">
                  <c:v>142.72379768724673</c:v>
                </c:pt>
                <c:pt idx="64468">
                  <c:v>142.65308139810455</c:v>
                </c:pt>
                <c:pt idx="64469">
                  <c:v>142.59387238385887</c:v>
                </c:pt>
                <c:pt idx="64470">
                  <c:v>142.53466336961316</c:v>
                </c:pt>
                <c:pt idx="64471">
                  <c:v>142.47546837265304</c:v>
                </c:pt>
                <c:pt idx="64472">
                  <c:v>142.455704</c:v>
                </c:pt>
                <c:pt idx="64473">
                  <c:v>142.40655800476873</c:v>
                </c:pt>
                <c:pt idx="64474">
                  <c:v>142.34611859952324</c:v>
                </c:pt>
                <c:pt idx="64475">
                  <c:v>142.31653168621841</c:v>
                </c:pt>
                <c:pt idx="64476">
                  <c:v>142.26032064949928</c:v>
                </c:pt>
                <c:pt idx="64477">
                  <c:v>142.20026636829559</c:v>
                </c:pt>
                <c:pt idx="64478">
                  <c:v>142.15852964520744</c:v>
                </c:pt>
                <c:pt idx="64479">
                  <c:v>142.13511870386267</c:v>
                </c:pt>
                <c:pt idx="64480">
                  <c:v>142.10373596734206</c:v>
                </c:pt>
                <c:pt idx="64481">
                  <c:v>142.08727714545455</c:v>
                </c:pt>
                <c:pt idx="64482">
                  <c:v>142.07821808458499</c:v>
                </c:pt>
                <c:pt idx="64483">
                  <c:v>142.06916116837945</c:v>
                </c:pt>
                <c:pt idx="64484">
                  <c:v>142.06010210750986</c:v>
                </c:pt>
                <c:pt idx="64485">
                  <c:v>142.05103446798418</c:v>
                </c:pt>
                <c:pt idx="64486">
                  <c:v>142.04197540711462</c:v>
                </c:pt>
                <c:pt idx="64487">
                  <c:v>142.06661028850738</c:v>
                </c:pt>
                <c:pt idx="64488">
                  <c:v>142.04853791360381</c:v>
                </c:pt>
                <c:pt idx="64489">
                  <c:v>142.0258667274893</c:v>
                </c:pt>
                <c:pt idx="64490">
                  <c:v>141.96605342932062</c:v>
                </c:pt>
                <c:pt idx="64491">
                  <c:v>141.9351815951359</c:v>
                </c:pt>
                <c:pt idx="64492">
                  <c:v>141.97348684549357</c:v>
                </c:pt>
                <c:pt idx="64493">
                  <c:v>141.92836106793803</c:v>
                </c:pt>
                <c:pt idx="64494">
                  <c:v>141.94176952598951</c:v>
                </c:pt>
                <c:pt idx="64495">
                  <c:v>141.86203631408114</c:v>
                </c:pt>
                <c:pt idx="64496">
                  <c:v>141.81136892045726</c:v>
                </c:pt>
                <c:pt idx="64497">
                  <c:v>141.83401213018598</c:v>
                </c:pt>
                <c:pt idx="64498">
                  <c:v>141.75111422768495</c:v>
                </c:pt>
                <c:pt idx="64499">
                  <c:v>141.74712555298879</c:v>
                </c:pt>
                <c:pt idx="64500">
                  <c:v>141.75018299999999</c:v>
                </c:pt>
                <c:pt idx="64501">
                  <c:v>141.73902879386424</c:v>
                </c:pt>
                <c:pt idx="64502">
                  <c:v>141.72573753751232</c:v>
                </c:pt>
                <c:pt idx="64503">
                  <c:v>141.71244313381104</c:v>
                </c:pt>
                <c:pt idx="64504">
                  <c:v>141.69914873010973</c:v>
                </c:pt>
                <c:pt idx="64505">
                  <c:v>141.68585747375781</c:v>
                </c:pt>
                <c:pt idx="64506">
                  <c:v>141.6725630700565</c:v>
                </c:pt>
                <c:pt idx="64507">
                  <c:v>141.65926866635522</c:v>
                </c:pt>
                <c:pt idx="64508">
                  <c:v>141.64597741000327</c:v>
                </c:pt>
                <c:pt idx="64509">
                  <c:v>141.63268300630199</c:v>
                </c:pt>
                <c:pt idx="64510">
                  <c:v>141.61937601320327</c:v>
                </c:pt>
                <c:pt idx="64511">
                  <c:v>141.60608160950196</c:v>
                </c:pt>
                <c:pt idx="64512">
                  <c:v>141.59279035315004</c:v>
                </c:pt>
                <c:pt idx="64513">
                  <c:v>141.57949594944873</c:v>
                </c:pt>
                <c:pt idx="64514">
                  <c:v>141.56620154574745</c:v>
                </c:pt>
                <c:pt idx="64515">
                  <c:v>141.39337744497999</c:v>
                </c:pt>
                <c:pt idx="64516">
                  <c:v>141.38008304127871</c:v>
                </c:pt>
                <c:pt idx="64517">
                  <c:v>141.3667886375774</c:v>
                </c:pt>
                <c:pt idx="64518">
                  <c:v>141.35349738122548</c:v>
                </c:pt>
                <c:pt idx="64519">
                  <c:v>141.3402029775242</c:v>
                </c:pt>
                <c:pt idx="64520">
                  <c:v>141.32690857382289</c:v>
                </c:pt>
                <c:pt idx="64521">
                  <c:v>141.31361731747097</c:v>
                </c:pt>
                <c:pt idx="64522">
                  <c:v>141.30032291376966</c:v>
                </c:pt>
                <c:pt idx="64523">
                  <c:v>141.28701592067094</c:v>
                </c:pt>
                <c:pt idx="64524">
                  <c:v>141.27372151696963</c:v>
                </c:pt>
                <c:pt idx="64525">
                  <c:v>141.25994102598952</c:v>
                </c:pt>
                <c:pt idx="64526">
                  <c:v>141.24558896138259</c:v>
                </c:pt>
                <c:pt idx="64527">
                  <c:v>141.2499806243876</c:v>
                </c:pt>
                <c:pt idx="64528">
                  <c:v>141.23115824904633</c:v>
                </c:pt>
                <c:pt idx="64529">
                  <c:v>141.20692637887862</c:v>
                </c:pt>
                <c:pt idx="64530">
                  <c:v>141.21857237670113</c:v>
                </c:pt>
                <c:pt idx="64531">
                  <c:v>141.21090854632152</c:v>
                </c:pt>
                <c:pt idx="64532">
                  <c:v>141.22507304518237</c:v>
                </c:pt>
                <c:pt idx="64533">
                  <c:v>141.20465434620886</c:v>
                </c:pt>
                <c:pt idx="64534">
                  <c:v>141.18853863374048</c:v>
                </c:pt>
                <c:pt idx="64535">
                  <c:v>141.1832560092233</c:v>
                </c:pt>
                <c:pt idx="64536">
                  <c:v>141.17797838245872</c:v>
                </c:pt>
                <c:pt idx="64537">
                  <c:v>141.17270200513232</c:v>
                </c:pt>
                <c:pt idx="64538">
                  <c:v>141.16742437836774</c:v>
                </c:pt>
                <c:pt idx="64539">
                  <c:v>141.16214675160319</c:v>
                </c:pt>
                <c:pt idx="64540">
                  <c:v>141.15687037427676</c:v>
                </c:pt>
                <c:pt idx="64541">
                  <c:v>141.15159274751221</c:v>
                </c:pt>
                <c:pt idx="64542">
                  <c:v>141.14631512074763</c:v>
                </c:pt>
                <c:pt idx="64543">
                  <c:v>141.14103874342123</c:v>
                </c:pt>
                <c:pt idx="64544">
                  <c:v>141.13576111665665</c:v>
                </c:pt>
                <c:pt idx="64545">
                  <c:v>141.1304834898921</c:v>
                </c:pt>
                <c:pt idx="64546">
                  <c:v>141.12520711256568</c:v>
                </c:pt>
                <c:pt idx="64547">
                  <c:v>141.11992948580112</c:v>
                </c:pt>
                <c:pt idx="64548">
                  <c:v>141.11464686128394</c:v>
                </c:pt>
                <c:pt idx="64549">
                  <c:v>141.10936923451936</c:v>
                </c:pt>
                <c:pt idx="64550">
                  <c:v>141.10409285719297</c:v>
                </c:pt>
                <c:pt idx="64551">
                  <c:v>141.09881523042839</c:v>
                </c:pt>
                <c:pt idx="64552">
                  <c:v>141.09353760366383</c:v>
                </c:pt>
                <c:pt idx="64553">
                  <c:v>141.08826122633741</c:v>
                </c:pt>
                <c:pt idx="64554">
                  <c:v>141.08298359957286</c:v>
                </c:pt>
                <c:pt idx="64555">
                  <c:v>141.07770597280827</c:v>
                </c:pt>
                <c:pt idx="64556">
                  <c:v>141.07242959548185</c:v>
                </c:pt>
                <c:pt idx="64557">
                  <c:v>141.0671519687173</c:v>
                </c:pt>
                <c:pt idx="64558">
                  <c:v>141.06187434195272</c:v>
                </c:pt>
                <c:pt idx="64559">
                  <c:v>141.05659796462632</c:v>
                </c:pt>
                <c:pt idx="64560">
                  <c:v>141.05131534010914</c:v>
                </c:pt>
                <c:pt idx="64561">
                  <c:v>141.04603771334456</c:v>
                </c:pt>
                <c:pt idx="64562">
                  <c:v>141.04076133601816</c:v>
                </c:pt>
                <c:pt idx="64563">
                  <c:v>141.03548370925358</c:v>
                </c:pt>
                <c:pt idx="64564">
                  <c:v>141.03020608248903</c:v>
                </c:pt>
                <c:pt idx="64565">
                  <c:v>141.02492970516261</c:v>
                </c:pt>
                <c:pt idx="64566">
                  <c:v>141.01965207839805</c:v>
                </c:pt>
                <c:pt idx="64567">
                  <c:v>141.01437445163347</c:v>
                </c:pt>
                <c:pt idx="64568">
                  <c:v>141.00909807430708</c:v>
                </c:pt>
                <c:pt idx="64569">
                  <c:v>141.00382044754249</c:v>
                </c:pt>
                <c:pt idx="64570">
                  <c:v>140.99854282077794</c:v>
                </c:pt>
                <c:pt idx="64571">
                  <c:v>140.99326644345152</c:v>
                </c:pt>
                <c:pt idx="64572">
                  <c:v>140.98798881668696</c:v>
                </c:pt>
                <c:pt idx="64573">
                  <c:v>140.98270619216976</c:v>
                </c:pt>
                <c:pt idx="64574">
                  <c:v>140.97742856540521</c:v>
                </c:pt>
                <c:pt idx="64575">
                  <c:v>140.97215218807878</c:v>
                </c:pt>
                <c:pt idx="64576">
                  <c:v>140.96687456131423</c:v>
                </c:pt>
                <c:pt idx="64577">
                  <c:v>140.96159693454965</c:v>
                </c:pt>
                <c:pt idx="64578">
                  <c:v>140.95632055722325</c:v>
                </c:pt>
                <c:pt idx="64579">
                  <c:v>140.9651871402715</c:v>
                </c:pt>
                <c:pt idx="64580">
                  <c:v>140.92794881330471</c:v>
                </c:pt>
                <c:pt idx="64581">
                  <c:v>140.89994799999999</c:v>
                </c:pt>
                <c:pt idx="64582">
                  <c:v>140.88859177968527</c:v>
                </c:pt>
                <c:pt idx="64583">
                  <c:v>140.84743194427244</c:v>
                </c:pt>
                <c:pt idx="64584">
                  <c:v>140.80438117852029</c:v>
                </c:pt>
                <c:pt idx="64585">
                  <c:v>140.81492748736292</c:v>
                </c:pt>
                <c:pt idx="64586">
                  <c:v>140.80384503095976</c:v>
                </c:pt>
                <c:pt idx="64587">
                  <c:v>140.77941553699284</c:v>
                </c:pt>
                <c:pt idx="64588">
                  <c:v>140.76701041442226</c:v>
                </c:pt>
                <c:pt idx="64589">
                  <c:v>140.75752279769145</c:v>
                </c:pt>
                <c:pt idx="64590">
                  <c:v>140.74803742708204</c:v>
                </c:pt>
                <c:pt idx="64591">
                  <c:v>140.73854981035123</c:v>
                </c:pt>
                <c:pt idx="64592">
                  <c:v>140.70613258879621</c:v>
                </c:pt>
                <c:pt idx="64593">
                  <c:v>140.7165781921793</c:v>
                </c:pt>
                <c:pt idx="64594">
                  <c:v>140.68752786671436</c:v>
                </c:pt>
                <c:pt idx="64595">
                  <c:v>140.61933517616208</c:v>
                </c:pt>
                <c:pt idx="64596">
                  <c:v>140.57849242203147</c:v>
                </c:pt>
                <c:pt idx="64597">
                  <c:v>140.55819706294707</c:v>
                </c:pt>
                <c:pt idx="64598">
                  <c:v>140.57251564481527</c:v>
                </c:pt>
                <c:pt idx="64599">
                  <c:v>140.53368209584448</c:v>
                </c:pt>
                <c:pt idx="64600">
                  <c:v>140.48856137890209</c:v>
                </c:pt>
                <c:pt idx="64601">
                  <c:v>140.44342997744232</c:v>
                </c:pt>
                <c:pt idx="64602">
                  <c:v>140.39829857598255</c:v>
                </c:pt>
                <c:pt idx="64603">
                  <c:v>140.35317785904016</c:v>
                </c:pt>
                <c:pt idx="64604">
                  <c:v>140.30804645758039</c:v>
                </c:pt>
                <c:pt idx="64605">
                  <c:v>140.26291505612062</c:v>
                </c:pt>
                <c:pt idx="64606">
                  <c:v>140.21779433917823</c:v>
                </c:pt>
                <c:pt idx="64607">
                  <c:v>140.17266293771846</c:v>
                </c:pt>
                <c:pt idx="64608">
                  <c:v>140.12753153625869</c:v>
                </c:pt>
                <c:pt idx="64609">
                  <c:v>140.08241081931629</c:v>
                </c:pt>
                <c:pt idx="64610">
                  <c:v>140.03723667978696</c:v>
                </c:pt>
                <c:pt idx="64611">
                  <c:v>139.99210527832719</c:v>
                </c:pt>
                <c:pt idx="64612">
                  <c:v>139.9469845613848</c:v>
                </c:pt>
                <c:pt idx="64613">
                  <c:v>139.90185315992503</c:v>
                </c:pt>
                <c:pt idx="64614">
                  <c:v>139.85672175846523</c:v>
                </c:pt>
                <c:pt idx="64615">
                  <c:v>139.81160104152286</c:v>
                </c:pt>
                <c:pt idx="64616">
                  <c:v>139.76646964006309</c:v>
                </c:pt>
                <c:pt idx="64617">
                  <c:v>139.72133823860329</c:v>
                </c:pt>
                <c:pt idx="64618">
                  <c:v>139.67621752166093</c:v>
                </c:pt>
                <c:pt idx="64619">
                  <c:v>139.63108612020113</c:v>
                </c:pt>
                <c:pt idx="64620">
                  <c:v>139.58595471874136</c:v>
                </c:pt>
                <c:pt idx="64621">
                  <c:v>139.540834001799</c:v>
                </c:pt>
                <c:pt idx="64622">
                  <c:v>139.4957026003392</c:v>
                </c:pt>
                <c:pt idx="64623">
                  <c:v>139.45052846080986</c:v>
                </c:pt>
                <c:pt idx="64624">
                  <c:v>139.40539705935009</c:v>
                </c:pt>
                <c:pt idx="64625">
                  <c:v>139.3602763424077</c:v>
                </c:pt>
                <c:pt idx="64626">
                  <c:v>139.31514494094793</c:v>
                </c:pt>
                <c:pt idx="64627">
                  <c:v>139.27001353948816</c:v>
                </c:pt>
                <c:pt idx="64628">
                  <c:v>139.22489282254577</c:v>
                </c:pt>
                <c:pt idx="64629">
                  <c:v>139.179761421086</c:v>
                </c:pt>
                <c:pt idx="64630">
                  <c:v>139.13463001962623</c:v>
                </c:pt>
                <c:pt idx="64631">
                  <c:v>139.08950930268384</c:v>
                </c:pt>
                <c:pt idx="64632">
                  <c:v>139.04437790122407</c:v>
                </c:pt>
                <c:pt idx="64633">
                  <c:v>138.9992464997643</c:v>
                </c:pt>
                <c:pt idx="64634">
                  <c:v>138.9541257828219</c:v>
                </c:pt>
                <c:pt idx="64635">
                  <c:v>138.90895164329257</c:v>
                </c:pt>
                <c:pt idx="64636">
                  <c:v>138.8638202418328</c:v>
                </c:pt>
                <c:pt idx="64637">
                  <c:v>138.81869952489041</c:v>
                </c:pt>
                <c:pt idx="64638">
                  <c:v>138.77356812343064</c:v>
                </c:pt>
                <c:pt idx="64639">
                  <c:v>138.72843672197087</c:v>
                </c:pt>
                <c:pt idx="64640">
                  <c:v>138.68331600502847</c:v>
                </c:pt>
                <c:pt idx="64641">
                  <c:v>138.6381846035687</c:v>
                </c:pt>
                <c:pt idx="64642">
                  <c:v>138.60632437553647</c:v>
                </c:pt>
                <c:pt idx="64643">
                  <c:v>138.6008852929678</c:v>
                </c:pt>
                <c:pt idx="64644">
                  <c:v>138.53015099999999</c:v>
                </c:pt>
                <c:pt idx="64645">
                  <c:v>138.49657414806867</c:v>
                </c:pt>
                <c:pt idx="64646">
                  <c:v>138.40270900858368</c:v>
                </c:pt>
                <c:pt idx="64647">
                  <c:v>138.43553035923719</c:v>
                </c:pt>
                <c:pt idx="64648">
                  <c:v>138.34437063662375</c:v>
                </c:pt>
                <c:pt idx="64649">
                  <c:v>138.27216502002861</c:v>
                </c:pt>
                <c:pt idx="64650">
                  <c:v>138.24911053825983</c:v>
                </c:pt>
                <c:pt idx="64651">
                  <c:v>138.18607235158817</c:v>
                </c:pt>
                <c:pt idx="64652">
                  <c:v>138.05215855202914</c:v>
                </c:pt>
                <c:pt idx="64653">
                  <c:v>137.9182764555477</c:v>
                </c:pt>
                <c:pt idx="64654">
                  <c:v>137.78436265598867</c:v>
                </c:pt>
                <c:pt idx="64655">
                  <c:v>137.65044885642968</c:v>
                </c:pt>
                <c:pt idx="64656">
                  <c:v>137.5165667599482</c:v>
                </c:pt>
                <c:pt idx="64657">
                  <c:v>137.38265296038918</c:v>
                </c:pt>
                <c:pt idx="64658">
                  <c:v>137.24873916083018</c:v>
                </c:pt>
                <c:pt idx="64659">
                  <c:v>137.11485706434871</c:v>
                </c:pt>
                <c:pt idx="64660">
                  <c:v>136.9808164524795</c:v>
                </c:pt>
                <c:pt idx="64661">
                  <c:v>136.84690265292048</c:v>
                </c:pt>
                <c:pt idx="64662">
                  <c:v>136.71302055643903</c:v>
                </c:pt>
                <c:pt idx="64663">
                  <c:v>136.57910675688001</c:v>
                </c:pt>
                <c:pt idx="64664">
                  <c:v>136.44519295732098</c:v>
                </c:pt>
                <c:pt idx="64665">
                  <c:v>136.31131086083954</c:v>
                </c:pt>
                <c:pt idx="64666">
                  <c:v>136.17739706128052</c:v>
                </c:pt>
                <c:pt idx="64667">
                  <c:v>136.04348326172152</c:v>
                </c:pt>
                <c:pt idx="64668">
                  <c:v>135.90960116524005</c:v>
                </c:pt>
                <c:pt idx="64669">
                  <c:v>135.77568736568102</c:v>
                </c:pt>
                <c:pt idx="64670">
                  <c:v>135.64177356612203</c:v>
                </c:pt>
                <c:pt idx="64671">
                  <c:v>135.50789146964055</c:v>
                </c:pt>
                <c:pt idx="64672">
                  <c:v>135.37397767008153</c:v>
                </c:pt>
                <c:pt idx="64673">
                  <c:v>135.23993705821232</c:v>
                </c:pt>
                <c:pt idx="64674">
                  <c:v>135.10602325865332</c:v>
                </c:pt>
                <c:pt idx="64675">
                  <c:v>134.97214116217185</c:v>
                </c:pt>
                <c:pt idx="64676">
                  <c:v>134.83822736261283</c:v>
                </c:pt>
                <c:pt idx="64677">
                  <c:v>134.70431356305383</c:v>
                </c:pt>
                <c:pt idx="64678">
                  <c:v>134.57043146657236</c:v>
                </c:pt>
                <c:pt idx="64679">
                  <c:v>134.43651766701336</c:v>
                </c:pt>
                <c:pt idx="64680">
                  <c:v>134.30260386745434</c:v>
                </c:pt>
                <c:pt idx="64681">
                  <c:v>134.16872177097287</c:v>
                </c:pt>
                <c:pt idx="64682">
                  <c:v>134.03480797141387</c:v>
                </c:pt>
                <c:pt idx="64683">
                  <c:v>133.9009258749324</c:v>
                </c:pt>
                <c:pt idx="64684">
                  <c:v>133.76701207537337</c:v>
                </c:pt>
                <c:pt idx="64685">
                  <c:v>133.63297146350416</c:v>
                </c:pt>
                <c:pt idx="64686">
                  <c:v>133.49905766394517</c:v>
                </c:pt>
                <c:pt idx="64687">
                  <c:v>133.36517556746369</c:v>
                </c:pt>
                <c:pt idx="64688">
                  <c:v>133.2312617679047</c:v>
                </c:pt>
                <c:pt idx="64689">
                  <c:v>133.09734796834567</c:v>
                </c:pt>
                <c:pt idx="64690">
                  <c:v>132.9634658718642</c:v>
                </c:pt>
                <c:pt idx="64691">
                  <c:v>132.82955207230521</c:v>
                </c:pt>
                <c:pt idx="64692">
                  <c:v>132.69563827274618</c:v>
                </c:pt>
                <c:pt idx="64693">
                  <c:v>132.56175617626471</c:v>
                </c:pt>
                <c:pt idx="64694">
                  <c:v>132.42784237670571</c:v>
                </c:pt>
                <c:pt idx="64695">
                  <c:v>132.29392857714669</c:v>
                </c:pt>
                <c:pt idx="64696">
                  <c:v>132.16004648066522</c:v>
                </c:pt>
                <c:pt idx="64697">
                  <c:v>131.99003081306628</c:v>
                </c:pt>
                <c:pt idx="64698">
                  <c:v>131.83522927222884</c:v>
                </c:pt>
                <c:pt idx="64699">
                  <c:v>131.63390576990938</c:v>
                </c:pt>
                <c:pt idx="64700">
                  <c:v>131.44335339723415</c:v>
                </c:pt>
                <c:pt idx="64701">
                  <c:v>131.27531619360991</c:v>
                </c:pt>
                <c:pt idx="64702">
                  <c:v>131.06854885339689</c:v>
                </c:pt>
                <c:pt idx="64703">
                  <c:v>130.8787665212208</c:v>
                </c:pt>
                <c:pt idx="64704">
                  <c:v>130.72562933285647</c:v>
                </c:pt>
                <c:pt idx="64705">
                  <c:v>130.43343496400476</c:v>
                </c:pt>
                <c:pt idx="64706">
                  <c:v>130.34937428209474</c:v>
                </c:pt>
                <c:pt idx="64707">
                  <c:v>130.32210726737443</c:v>
                </c:pt>
                <c:pt idx="64708">
                  <c:v>130.29484670791328</c:v>
                </c:pt>
                <c:pt idx="64709">
                  <c:v>130.26757969319297</c:v>
                </c:pt>
                <c:pt idx="64710">
                  <c:v>130.24028685743599</c:v>
                </c:pt>
                <c:pt idx="64711">
                  <c:v>130.13487732348034</c:v>
                </c:pt>
                <c:pt idx="64712">
                  <c:v>129.89762390399829</c:v>
                </c:pt>
                <c:pt idx="64713">
                  <c:v>129.60759006355769</c:v>
                </c:pt>
                <c:pt idx="64714">
                  <c:v>129.31755622311709</c:v>
                </c:pt>
                <c:pt idx="64715">
                  <c:v>129.02759104599099</c:v>
                </c:pt>
                <c:pt idx="64716">
                  <c:v>128.73755720555039</c:v>
                </c:pt>
                <c:pt idx="64717">
                  <c:v>128.44752336510982</c:v>
                </c:pt>
                <c:pt idx="64718">
                  <c:v>128.15755818798371</c:v>
                </c:pt>
                <c:pt idx="64719">
                  <c:v>127.86752434754311</c:v>
                </c:pt>
                <c:pt idx="64720">
                  <c:v>127.57749050710251</c:v>
                </c:pt>
                <c:pt idx="64721">
                  <c:v>127.2875253299764</c:v>
                </c:pt>
                <c:pt idx="64722">
                  <c:v>126.9974914895358</c:v>
                </c:pt>
                <c:pt idx="64723">
                  <c:v>126.70718299583721</c:v>
                </c:pt>
                <c:pt idx="64724">
                  <c:v>126.41714915539661</c:v>
                </c:pt>
                <c:pt idx="64725">
                  <c:v>126.12718397827052</c:v>
                </c:pt>
                <c:pt idx="64726">
                  <c:v>125.83715013782992</c:v>
                </c:pt>
                <c:pt idx="64727">
                  <c:v>125.54718496070382</c:v>
                </c:pt>
                <c:pt idx="64728">
                  <c:v>125.25715112026322</c:v>
                </c:pt>
                <c:pt idx="64729">
                  <c:v>124.96711727982263</c:v>
                </c:pt>
                <c:pt idx="64730">
                  <c:v>124.67715210269652</c:v>
                </c:pt>
                <c:pt idx="64731">
                  <c:v>124.38711826225592</c:v>
                </c:pt>
                <c:pt idx="64732">
                  <c:v>124.09708442181532</c:v>
                </c:pt>
                <c:pt idx="64733">
                  <c:v>123.80711924468923</c:v>
                </c:pt>
                <c:pt idx="64734">
                  <c:v>123.51708540424863</c:v>
                </c:pt>
                <c:pt idx="64735">
                  <c:v>123.22677691055004</c:v>
                </c:pt>
                <c:pt idx="64736">
                  <c:v>122.93674307010944</c:v>
                </c:pt>
                <c:pt idx="64737">
                  <c:v>122.64677789298334</c:v>
                </c:pt>
                <c:pt idx="64738">
                  <c:v>122.35674405254274</c:v>
                </c:pt>
                <c:pt idx="64739">
                  <c:v>122.06671021210215</c:v>
                </c:pt>
                <c:pt idx="64740">
                  <c:v>121.77674503497605</c:v>
                </c:pt>
                <c:pt idx="64741">
                  <c:v>121.48671119453545</c:v>
                </c:pt>
                <c:pt idx="64742">
                  <c:v>121.19667735409485</c:v>
                </c:pt>
                <c:pt idx="64743">
                  <c:v>120.90671217696875</c:v>
                </c:pt>
                <c:pt idx="64744">
                  <c:v>120.61667833652815</c:v>
                </c:pt>
                <c:pt idx="64745">
                  <c:v>120.32664449608755</c:v>
                </c:pt>
                <c:pt idx="64746">
                  <c:v>120.03667931896145</c:v>
                </c:pt>
                <c:pt idx="64747">
                  <c:v>119.74664547852086</c:v>
                </c:pt>
                <c:pt idx="64748">
                  <c:v>119.45633698482226</c:v>
                </c:pt>
                <c:pt idx="64749">
                  <c:v>119.16637180769617</c:v>
                </c:pt>
                <c:pt idx="64750">
                  <c:v>118.87633796725557</c:v>
                </c:pt>
                <c:pt idx="64751">
                  <c:v>118.58630412681497</c:v>
                </c:pt>
                <c:pt idx="64752">
                  <c:v>118.29633894968887</c:v>
                </c:pt>
                <c:pt idx="64753">
                  <c:v>118.00630510924827</c:v>
                </c:pt>
                <c:pt idx="64754">
                  <c:v>117.71627126880767</c:v>
                </c:pt>
                <c:pt idx="64755">
                  <c:v>117.42630609168157</c:v>
                </c:pt>
                <c:pt idx="64756">
                  <c:v>117.13627225124097</c:v>
                </c:pt>
                <c:pt idx="64757">
                  <c:v>116.84623841080037</c:v>
                </c:pt>
                <c:pt idx="64758">
                  <c:v>116.55627323367428</c:v>
                </c:pt>
                <c:pt idx="64759">
                  <c:v>116.26623939323368</c:v>
                </c:pt>
                <c:pt idx="64760">
                  <c:v>115.97593089953509</c:v>
                </c:pt>
                <c:pt idx="64761">
                  <c:v>115.68589705909449</c:v>
                </c:pt>
                <c:pt idx="64762">
                  <c:v>115.34751024749642</c:v>
                </c:pt>
                <c:pt idx="64763">
                  <c:v>114.93794186027658</c:v>
                </c:pt>
                <c:pt idx="64764">
                  <c:v>114.56689778951133</c:v>
                </c:pt>
                <c:pt idx="64765">
                  <c:v>114.17040520028613</c:v>
                </c:pt>
                <c:pt idx="64766">
                  <c:v>113.72089948497855</c:v>
                </c:pt>
                <c:pt idx="64767">
                  <c:v>113.31456231609059</c:v>
                </c:pt>
                <c:pt idx="64768">
                  <c:v>112.89736295803529</c:v>
                </c:pt>
                <c:pt idx="64769">
                  <c:v>112.52814104434907</c:v>
                </c:pt>
                <c:pt idx="64770">
                  <c:v>112.11353373485932</c:v>
                </c:pt>
                <c:pt idx="64771">
                  <c:v>111.96073087147875</c:v>
                </c:pt>
                <c:pt idx="64772">
                  <c:v>111.82927669729769</c:v>
                </c:pt>
                <c:pt idx="64773">
                  <c:v>111.69769803999714</c:v>
                </c:pt>
                <c:pt idx="64774">
                  <c:v>111.38700720720077</c:v>
                </c:pt>
                <c:pt idx="64775">
                  <c:v>110.95620808400955</c:v>
                </c:pt>
                <c:pt idx="64776">
                  <c:v>110.51912314670159</c:v>
                </c:pt>
                <c:pt idx="64777">
                  <c:v>110.05867070028613</c:v>
                </c:pt>
                <c:pt idx="64778">
                  <c:v>109.59654924176611</c:v>
                </c:pt>
                <c:pt idx="64779">
                  <c:v>109.11534657886472</c:v>
                </c:pt>
                <c:pt idx="64780">
                  <c:v>108.6211958031181</c:v>
                </c:pt>
                <c:pt idx="64781">
                  <c:v>108.12692801321668</c:v>
                </c:pt>
                <c:pt idx="64782">
                  <c:v>107.63266022331527</c:v>
                </c:pt>
                <c:pt idx="64783">
                  <c:v>107.13850944756865</c:v>
                </c:pt>
                <c:pt idx="64784">
                  <c:v>106.64424165766724</c:v>
                </c:pt>
                <c:pt idx="64785">
                  <c:v>106.14950581114658</c:v>
                </c:pt>
                <c:pt idx="64786">
                  <c:v>105.65523802124517</c:v>
                </c:pt>
                <c:pt idx="64787">
                  <c:v>105.16108724549855</c:v>
                </c:pt>
                <c:pt idx="64788">
                  <c:v>104.66681945559714</c:v>
                </c:pt>
                <c:pt idx="64789">
                  <c:v>104.17255166569572</c:v>
                </c:pt>
                <c:pt idx="64790">
                  <c:v>103.6784008899491</c:v>
                </c:pt>
                <c:pt idx="64791">
                  <c:v>103.18413310004769</c:v>
                </c:pt>
                <c:pt idx="64792">
                  <c:v>102.68986531014627</c:v>
                </c:pt>
                <c:pt idx="64793">
                  <c:v>102.19571453439966</c:v>
                </c:pt>
                <c:pt idx="64794">
                  <c:v>101.70144674449824</c:v>
                </c:pt>
                <c:pt idx="64795">
                  <c:v>101.20717895459681</c:v>
                </c:pt>
                <c:pt idx="64796">
                  <c:v>100.71302817885021</c:v>
                </c:pt>
                <c:pt idx="64797">
                  <c:v>100.21876038894878</c:v>
                </c:pt>
                <c:pt idx="64798">
                  <c:v>99.72402454242814</c:v>
                </c:pt>
                <c:pt idx="64799">
                  <c:v>99.229873766681521</c:v>
                </c:pt>
                <c:pt idx="64800">
                  <c:v>98.735605976780107</c:v>
                </c:pt>
                <c:pt idx="64801">
                  <c:v>98.241338186878693</c:v>
                </c:pt>
                <c:pt idx="64802">
                  <c:v>97.747187411132074</c:v>
                </c:pt>
                <c:pt idx="64803">
                  <c:v>97.25291962123066</c:v>
                </c:pt>
                <c:pt idx="64804">
                  <c:v>96.758651831329246</c:v>
                </c:pt>
                <c:pt idx="64805">
                  <c:v>96.264501055582627</c:v>
                </c:pt>
                <c:pt idx="64806">
                  <c:v>95.770233265681213</c:v>
                </c:pt>
                <c:pt idx="64807">
                  <c:v>95.275965475779785</c:v>
                </c:pt>
                <c:pt idx="64808">
                  <c:v>94.781814700033181</c:v>
                </c:pt>
                <c:pt idx="64809">
                  <c:v>94.287546910131752</c:v>
                </c:pt>
                <c:pt idx="64810">
                  <c:v>93.792811063611111</c:v>
                </c:pt>
                <c:pt idx="64811">
                  <c:v>93.298543273709697</c:v>
                </c:pt>
                <c:pt idx="64812">
                  <c:v>92.804392497963079</c:v>
                </c:pt>
                <c:pt idx="64813">
                  <c:v>92.310124708061664</c:v>
                </c:pt>
                <c:pt idx="64814">
                  <c:v>91.81585691816025</c:v>
                </c:pt>
                <c:pt idx="64815">
                  <c:v>91.321706142413632</c:v>
                </c:pt>
                <c:pt idx="64816">
                  <c:v>90.827438352512218</c:v>
                </c:pt>
                <c:pt idx="64817">
                  <c:v>90.333170562610789</c:v>
                </c:pt>
                <c:pt idx="64818">
                  <c:v>89.839019786864185</c:v>
                </c:pt>
                <c:pt idx="64819">
                  <c:v>89.344751996962756</c:v>
                </c:pt>
                <c:pt idx="64820">
                  <c:v>88.850484207061342</c:v>
                </c:pt>
                <c:pt idx="64821">
                  <c:v>88.356333431314724</c:v>
                </c:pt>
                <c:pt idx="64822">
                  <c:v>87.862065641413309</c:v>
                </c:pt>
                <c:pt idx="64823">
                  <c:v>87.367329794892669</c:v>
                </c:pt>
                <c:pt idx="64824">
                  <c:v>86.87317901914605</c:v>
                </c:pt>
                <c:pt idx="64825">
                  <c:v>86.363900583472258</c:v>
                </c:pt>
                <c:pt idx="64826">
                  <c:v>85.943848498092507</c:v>
                </c:pt>
                <c:pt idx="64827">
                  <c:v>85.506339637577497</c:v>
                </c:pt>
                <c:pt idx="64828">
                  <c:v>85.068471375089317</c:v>
                </c:pt>
                <c:pt idx="64829">
                  <c:v>84.577746680972822</c:v>
                </c:pt>
                <c:pt idx="64830">
                  <c:v>84.122779400954656</c:v>
                </c:pt>
                <c:pt idx="64831">
                  <c:v>83.684557220290543</c:v>
                </c:pt>
                <c:pt idx="64832">
                  <c:v>83.230267201716742</c:v>
                </c:pt>
                <c:pt idx="64833">
                  <c:v>82.806538168568807</c:v>
                </c:pt>
                <c:pt idx="64834">
                  <c:v>82.671216679391321</c:v>
                </c:pt>
                <c:pt idx="64835">
                  <c:v>82.53576704486423</c:v>
                </c:pt>
                <c:pt idx="64836">
                  <c:v>82.40044555568673</c:v>
                </c:pt>
                <c:pt idx="64837">
                  <c:v>82.117721377830748</c:v>
                </c:pt>
                <c:pt idx="64838">
                  <c:v>81.700537391511688</c:v>
                </c:pt>
                <c:pt idx="64839">
                  <c:v>81.305193760610393</c:v>
                </c:pt>
                <c:pt idx="64840">
                  <c:v>80.84148799570815</c:v>
                </c:pt>
                <c:pt idx="64841">
                  <c:v>80.374132075994623</c:v>
                </c:pt>
                <c:pt idx="64842">
                  <c:v>79.914130230666061</c:v>
                </c:pt>
                <c:pt idx="64843">
                  <c:v>79.454237287289516</c:v>
                </c:pt>
                <c:pt idx="64844">
                  <c:v>78.994235441960953</c:v>
                </c:pt>
                <c:pt idx="64845">
                  <c:v>78.53423359663239</c:v>
                </c:pt>
                <c:pt idx="64846">
                  <c:v>78.074340653255845</c:v>
                </c:pt>
                <c:pt idx="64847">
                  <c:v>77.614338807927282</c:v>
                </c:pt>
                <c:pt idx="64848">
                  <c:v>77.153901354790648</c:v>
                </c:pt>
                <c:pt idx="64849">
                  <c:v>76.686886646161184</c:v>
                </c:pt>
                <c:pt idx="64850">
                  <c:v>76.22284363432658</c:v>
                </c:pt>
                <c:pt idx="64851">
                  <c:v>75.747939831187409</c:v>
                </c:pt>
                <c:pt idx="64852">
                  <c:v>75.265992014783023</c:v>
                </c:pt>
                <c:pt idx="64853">
                  <c:v>74.782300816642831</c:v>
                </c:pt>
                <c:pt idx="64854">
                  <c:v>74.310658994040523</c:v>
                </c:pt>
                <c:pt idx="64855">
                  <c:v>73.855328329041498</c:v>
                </c:pt>
                <c:pt idx="64856">
                  <c:v>73.410205652360517</c:v>
                </c:pt>
                <c:pt idx="64857">
                  <c:v>72.952007052205005</c:v>
                </c:pt>
                <c:pt idx="64858">
                  <c:v>72.463968481049676</c:v>
                </c:pt>
                <c:pt idx="64859">
                  <c:v>71.96539656392406</c:v>
                </c:pt>
                <c:pt idx="64860">
                  <c:v>71.46635251430115</c:v>
                </c:pt>
                <c:pt idx="64861">
                  <c:v>70.967780597175533</c:v>
                </c:pt>
                <c:pt idx="64862">
                  <c:v>70.469326713174226</c:v>
                </c:pt>
                <c:pt idx="64863">
                  <c:v>69.97075479604861</c:v>
                </c:pt>
                <c:pt idx="64864">
                  <c:v>69.472182878922979</c:v>
                </c:pt>
                <c:pt idx="64865">
                  <c:v>68.973728994921672</c:v>
                </c:pt>
                <c:pt idx="64866">
                  <c:v>68.475157077796055</c:v>
                </c:pt>
                <c:pt idx="64867">
                  <c:v>67.976585160670425</c:v>
                </c:pt>
                <c:pt idx="64868">
                  <c:v>67.478131276669131</c:v>
                </c:pt>
                <c:pt idx="64869">
                  <c:v>66.979559359543501</c:v>
                </c:pt>
                <c:pt idx="64870">
                  <c:v>66.480987442417884</c:v>
                </c:pt>
                <c:pt idx="64871">
                  <c:v>65.982533558416577</c:v>
                </c:pt>
                <c:pt idx="64872">
                  <c:v>65.483961641290961</c:v>
                </c:pt>
                <c:pt idx="64873">
                  <c:v>64.984917591668051</c:v>
                </c:pt>
                <c:pt idx="64874">
                  <c:v>64.486463707666758</c:v>
                </c:pt>
                <c:pt idx="64875">
                  <c:v>63.987891790541127</c:v>
                </c:pt>
                <c:pt idx="64876">
                  <c:v>63.489319873415511</c:v>
                </c:pt>
                <c:pt idx="64877">
                  <c:v>62.990865989414203</c:v>
                </c:pt>
                <c:pt idx="64878">
                  <c:v>62.492294072288587</c:v>
                </c:pt>
                <c:pt idx="64879">
                  <c:v>61.993722155162963</c:v>
                </c:pt>
                <c:pt idx="64880">
                  <c:v>61.495268271161656</c:v>
                </c:pt>
                <c:pt idx="64881">
                  <c:v>60.996696354036033</c:v>
                </c:pt>
                <c:pt idx="64882">
                  <c:v>60.498124436910416</c:v>
                </c:pt>
                <c:pt idx="64883">
                  <c:v>59.999670552909109</c:v>
                </c:pt>
                <c:pt idx="64884">
                  <c:v>59.501098635783485</c:v>
                </c:pt>
                <c:pt idx="64885">
                  <c:v>59.002054586160583</c:v>
                </c:pt>
                <c:pt idx="64886">
                  <c:v>58.503482669034966</c:v>
                </c:pt>
                <c:pt idx="64887">
                  <c:v>58.005028785033659</c:v>
                </c:pt>
                <c:pt idx="64888">
                  <c:v>57.482790217453505</c:v>
                </c:pt>
                <c:pt idx="64889">
                  <c:v>56.983636393180738</c:v>
                </c:pt>
                <c:pt idx="64890">
                  <c:v>56.477198166150181</c:v>
                </c:pt>
                <c:pt idx="64891">
                  <c:v>55.967070425131141</c:v>
                </c:pt>
                <c:pt idx="64892">
                  <c:v>55.411982361468766</c:v>
                </c:pt>
                <c:pt idx="64893">
                  <c:v>54.877622977592374</c:v>
                </c:pt>
                <c:pt idx="64894">
                  <c:v>54.36451439842633</c:v>
                </c:pt>
                <c:pt idx="64895">
                  <c:v>53.839007240343349</c:v>
                </c:pt>
                <c:pt idx="64896">
                  <c:v>53.341831190703218</c:v>
                </c:pt>
                <c:pt idx="64897">
                  <c:v>52.807578812683602</c:v>
                </c:pt>
                <c:pt idx="64898">
                  <c:v>52.265719328855539</c:v>
                </c:pt>
                <c:pt idx="64899">
                  <c:v>51.724500643849417</c:v>
                </c:pt>
                <c:pt idx="64900">
                  <c:v>51.183153799078909</c:v>
                </c:pt>
                <c:pt idx="64901">
                  <c:v>50.6418069543084</c:v>
                </c:pt>
                <c:pt idx="64902">
                  <c:v>50.100588269302278</c:v>
                </c:pt>
                <c:pt idx="64903">
                  <c:v>49.55924142453177</c:v>
                </c:pt>
                <c:pt idx="64904">
                  <c:v>49.017894579761261</c:v>
                </c:pt>
                <c:pt idx="64905">
                  <c:v>48.476675894755139</c:v>
                </c:pt>
                <c:pt idx="64906">
                  <c:v>47.935329049984631</c:v>
                </c:pt>
                <c:pt idx="64907">
                  <c:v>47.393982205214122</c:v>
                </c:pt>
                <c:pt idx="64908">
                  <c:v>46.852763520208001</c:v>
                </c:pt>
                <c:pt idx="64909">
                  <c:v>46.311416675437492</c:v>
                </c:pt>
                <c:pt idx="64910">
                  <c:v>45.769557191609437</c:v>
                </c:pt>
                <c:pt idx="64911">
                  <c:v>45.228210346838921</c:v>
                </c:pt>
                <c:pt idx="64912">
                  <c:v>44.686991661832806</c:v>
                </c:pt>
                <c:pt idx="64913">
                  <c:v>44.145644817062291</c:v>
                </c:pt>
                <c:pt idx="64914">
                  <c:v>43.604297972291782</c:v>
                </c:pt>
                <c:pt idx="64915">
                  <c:v>43.06307928728566</c:v>
                </c:pt>
                <c:pt idx="64916">
                  <c:v>42.521732442515152</c:v>
                </c:pt>
                <c:pt idx="64917">
                  <c:v>41.980385597744643</c:v>
                </c:pt>
                <c:pt idx="64918">
                  <c:v>41.439166912738521</c:v>
                </c:pt>
                <c:pt idx="64919">
                  <c:v>40.897820067968013</c:v>
                </c:pt>
                <c:pt idx="64920">
                  <c:v>40.356473223197504</c:v>
                </c:pt>
                <c:pt idx="64921">
                  <c:v>39.815254538191382</c:v>
                </c:pt>
                <c:pt idx="64922">
                  <c:v>39.273907693420874</c:v>
                </c:pt>
                <c:pt idx="64923">
                  <c:v>38.732048209592818</c:v>
                </c:pt>
                <c:pt idx="64924">
                  <c:v>38.19082952458669</c:v>
                </c:pt>
                <c:pt idx="64925">
                  <c:v>37.649482679816188</c:v>
                </c:pt>
                <c:pt idx="64926">
                  <c:v>37.108135835045672</c:v>
                </c:pt>
                <c:pt idx="64927">
                  <c:v>36.566917150039558</c:v>
                </c:pt>
                <c:pt idx="64928">
                  <c:v>36.025570305269042</c:v>
                </c:pt>
                <c:pt idx="64929">
                  <c:v>35.484223460498541</c:v>
                </c:pt>
                <c:pt idx="64930">
                  <c:v>34.943004775492412</c:v>
                </c:pt>
                <c:pt idx="64931">
                  <c:v>34.401657930721903</c:v>
                </c:pt>
                <c:pt idx="64932">
                  <c:v>33.860311085951395</c:v>
                </c:pt>
                <c:pt idx="64933">
                  <c:v>33.319092400945273</c:v>
                </c:pt>
                <c:pt idx="64934">
                  <c:v>32.777745556174764</c:v>
                </c:pt>
                <c:pt idx="64935">
                  <c:v>32.235886072346702</c:v>
                </c:pt>
                <c:pt idx="64936">
                  <c:v>31.694539227576197</c:v>
                </c:pt>
                <c:pt idx="64937">
                  <c:v>31.153320542570075</c:v>
                </c:pt>
                <c:pt idx="64938">
                  <c:v>30.611973697799566</c:v>
                </c:pt>
                <c:pt idx="64939">
                  <c:v>30.070626853029058</c:v>
                </c:pt>
                <c:pt idx="64940">
                  <c:v>29.529408168022936</c:v>
                </c:pt>
                <c:pt idx="64941">
                  <c:v>28.988061323252424</c:v>
                </c:pt>
                <c:pt idx="64942">
                  <c:v>28.446714478481915</c:v>
                </c:pt>
                <c:pt idx="64943">
                  <c:v>27.905495793475794</c:v>
                </c:pt>
                <c:pt idx="64944">
                  <c:v>27.503108063110261</c:v>
                </c:pt>
                <c:pt idx="64945">
                  <c:v>27.088178312649163</c:v>
                </c:pt>
                <c:pt idx="64946">
                  <c:v>26.733794337863614</c:v>
                </c:pt>
                <c:pt idx="64947">
                  <c:v>26.273746159713944</c:v>
                </c:pt>
                <c:pt idx="64948">
                  <c:v>25.914574329041489</c:v>
                </c:pt>
                <c:pt idx="64949">
                  <c:v>25.518840354792562</c:v>
                </c:pt>
                <c:pt idx="64950">
                  <c:v>25.184796306078663</c:v>
                </c:pt>
                <c:pt idx="64951">
                  <c:v>24.77319488327775</c:v>
                </c:pt>
                <c:pt idx="64952">
                  <c:v>24.438547959427208</c:v>
                </c:pt>
                <c:pt idx="64953">
                  <c:v>24.177782531751287</c:v>
                </c:pt>
                <c:pt idx="64954">
                  <c:v>23.921607912817642</c:v>
                </c:pt>
                <c:pt idx="64955">
                  <c:v>23.665493941284311</c:v>
                </c:pt>
                <c:pt idx="64956">
                  <c:v>23.409319322350665</c:v>
                </c:pt>
                <c:pt idx="64957">
                  <c:v>23.15314470341702</c:v>
                </c:pt>
                <c:pt idx="64958">
                  <c:v>22.897030731883689</c:v>
                </c:pt>
                <c:pt idx="64959">
                  <c:v>22.640856112950043</c:v>
                </c:pt>
                <c:pt idx="64960">
                  <c:v>22.384438904415134</c:v>
                </c:pt>
                <c:pt idx="64961">
                  <c:v>22.128264285481489</c:v>
                </c:pt>
                <c:pt idx="64962">
                  <c:v>21.872150313948161</c:v>
                </c:pt>
                <c:pt idx="64963">
                  <c:v>21.615975695014512</c:v>
                </c:pt>
                <c:pt idx="64964">
                  <c:v>21.359801076080867</c:v>
                </c:pt>
                <c:pt idx="64965">
                  <c:v>21.103687104547539</c:v>
                </c:pt>
                <c:pt idx="64966">
                  <c:v>20.84751248561389</c:v>
                </c:pt>
                <c:pt idx="64967">
                  <c:v>20.591337866680245</c:v>
                </c:pt>
                <c:pt idx="64968">
                  <c:v>20.335223895146918</c:v>
                </c:pt>
                <c:pt idx="64969">
                  <c:v>20.079049276213269</c:v>
                </c:pt>
                <c:pt idx="64970">
                  <c:v>19.822874657279627</c:v>
                </c:pt>
                <c:pt idx="64971">
                  <c:v>19.566760685746296</c:v>
                </c:pt>
                <c:pt idx="64972">
                  <c:v>19.310343477211386</c:v>
                </c:pt>
                <c:pt idx="64973">
                  <c:v>19.054168858277741</c:v>
                </c:pt>
                <c:pt idx="64974">
                  <c:v>18.79805488674441</c:v>
                </c:pt>
                <c:pt idx="64975">
                  <c:v>18.541880267810765</c:v>
                </c:pt>
                <c:pt idx="64976">
                  <c:v>18.285705648877119</c:v>
                </c:pt>
                <c:pt idx="64977">
                  <c:v>18.029591677343788</c:v>
                </c:pt>
                <c:pt idx="64978">
                  <c:v>17.773417058410143</c:v>
                </c:pt>
                <c:pt idx="64979">
                  <c:v>17.517242439476497</c:v>
                </c:pt>
                <c:pt idx="64980">
                  <c:v>17.259625557806913</c:v>
                </c:pt>
                <c:pt idx="64981">
                  <c:v>16.970883551740584</c:v>
                </c:pt>
                <c:pt idx="64982">
                  <c:v>16.73093492274678</c:v>
                </c:pt>
                <c:pt idx="64983">
                  <c:v>16.442964773063171</c:v>
                </c:pt>
                <c:pt idx="64984">
                  <c:v>16.20359901502146</c:v>
                </c:pt>
                <c:pt idx="64985">
                  <c:v>15.935757415355269</c:v>
                </c:pt>
                <c:pt idx="64986">
                  <c:v>15.735346039103481</c:v>
                </c:pt>
                <c:pt idx="64987">
                  <c:v>15.526577301549462</c:v>
                </c:pt>
                <c:pt idx="64988">
                  <c:v>15.24777872865999</c:v>
                </c:pt>
                <c:pt idx="64989">
                  <c:v>15.081280574029039</c:v>
                </c:pt>
                <c:pt idx="64990">
                  <c:v>14.893677552034903</c:v>
                </c:pt>
                <c:pt idx="64991">
                  <c:v>14.706030105929475</c:v>
                </c:pt>
                <c:pt idx="64992">
                  <c:v>14.518382659824047</c:v>
                </c:pt>
                <c:pt idx="64993">
                  <c:v>14.330779637829911</c:v>
                </c:pt>
                <c:pt idx="64994">
                  <c:v>14.143132191724483</c:v>
                </c:pt>
                <c:pt idx="64995">
                  <c:v>13.955484745619055</c:v>
                </c:pt>
                <c:pt idx="64996">
                  <c:v>13.767881723624919</c:v>
                </c:pt>
                <c:pt idx="64997">
                  <c:v>13.580056581074315</c:v>
                </c:pt>
                <c:pt idx="64998">
                  <c:v>13.392409134968887</c:v>
                </c:pt>
                <c:pt idx="64999">
                  <c:v>13.204806112974751</c:v>
                </c:pt>
                <c:pt idx="65000">
                  <c:v>13.017158666869323</c:v>
                </c:pt>
                <c:pt idx="65001">
                  <c:v>12.829511220763894</c:v>
                </c:pt>
                <c:pt idx="65002">
                  <c:v>12.641908198769759</c:v>
                </c:pt>
                <c:pt idx="65003">
                  <c:v>12.454260752664329</c:v>
                </c:pt>
                <c:pt idx="65004">
                  <c:v>12.2666133065589</c:v>
                </c:pt>
                <c:pt idx="65005">
                  <c:v>12.079010284564767</c:v>
                </c:pt>
                <c:pt idx="65006">
                  <c:v>11.891362838459337</c:v>
                </c:pt>
                <c:pt idx="65007">
                  <c:v>11.703715392353908</c:v>
                </c:pt>
                <c:pt idx="65008">
                  <c:v>11.516112370359775</c:v>
                </c:pt>
                <c:pt idx="65009">
                  <c:v>11.338779304721029</c:v>
                </c:pt>
                <c:pt idx="65010">
                  <c:v>11.188261230989273</c:v>
                </c:pt>
                <c:pt idx="65011">
                  <c:v>10.521261083048364</c:v>
                </c:pt>
                <c:pt idx="65012">
                  <c:v>10.360274643869078</c:v>
                </c:pt>
                <c:pt idx="65013">
                  <c:v>10.241255688324378</c:v>
                </c:pt>
                <c:pt idx="65014">
                  <c:v>10.044881611436951</c:v>
                </c:pt>
                <c:pt idx="65015">
                  <c:v>9.931438288715194</c:v>
                </c:pt>
                <c:pt idx="65016">
                  <c:v>9.7831864289203718</c:v>
                </c:pt>
                <c:pt idx="65017">
                  <c:v>9.6333594198435968</c:v>
                </c:pt>
                <c:pt idx="65018">
                  <c:v>9.5218363580850021</c:v>
                </c:pt>
                <c:pt idx="65019">
                  <c:v>9.0744181723891266</c:v>
                </c:pt>
                <c:pt idx="65020">
                  <c:v>8.9868513460674784</c:v>
                </c:pt>
                <c:pt idx="65021">
                  <c:v>8.9000177510299139</c:v>
                </c:pt>
                <c:pt idx="65022">
                  <c:v>8.81308134567381</c:v>
                </c:pt>
                <c:pt idx="65023">
                  <c:v>8.7262271885725369</c:v>
                </c:pt>
                <c:pt idx="65024">
                  <c:v>8.6393935935349724</c:v>
                </c:pt>
                <c:pt idx="65025">
                  <c:v>8.5525394364337011</c:v>
                </c:pt>
                <c:pt idx="65026">
                  <c:v>8.465685279332428</c:v>
                </c:pt>
                <c:pt idx="65027">
                  <c:v>8.3788516842948635</c:v>
                </c:pt>
                <c:pt idx="65028">
                  <c:v>8.2919975271935904</c:v>
                </c:pt>
                <c:pt idx="65029">
                  <c:v>8.2051433700923173</c:v>
                </c:pt>
                <c:pt idx="65030">
                  <c:v>8.1183097750547528</c:v>
                </c:pt>
                <c:pt idx="65031">
                  <c:v>8.0314556179534815</c:v>
                </c:pt>
                <c:pt idx="65032">
                  <c:v>7.9446014608522084</c:v>
                </c:pt>
                <c:pt idx="65033">
                  <c:v>7.8577678658146439</c:v>
                </c:pt>
                <c:pt idx="65034">
                  <c:v>7.7709137087133708</c:v>
                </c:pt>
                <c:pt idx="65035">
                  <c:v>5.8601016904216685</c:v>
                </c:pt>
                <c:pt idx="65036">
                  <c:v>5.7732475333203954</c:v>
                </c:pt>
                <c:pt idx="65037">
                  <c:v>5.6864139382828309</c:v>
                </c:pt>
                <c:pt idx="65038">
                  <c:v>5.5995597811815587</c:v>
                </c:pt>
                <c:pt idx="65039">
                  <c:v>5.5126233758254557</c:v>
                </c:pt>
                <c:pt idx="65040">
                  <c:v>5.4257692187241826</c:v>
                </c:pt>
                <c:pt idx="65041">
                  <c:v>5.3383625379113013</c:v>
                </c:pt>
                <c:pt idx="65042">
                  <c:v>5.2550275542312272</c:v>
                </c:pt>
                <c:pt idx="65043">
                  <c:v>5.2077451380543636</c:v>
                </c:pt>
                <c:pt idx="65044">
                  <c:v>5.1098050047687176</c:v>
                </c:pt>
                <c:pt idx="65045">
                  <c:v>5.0733683234803344</c:v>
                </c:pt>
                <c:pt idx="65046">
                  <c:v>5.0369320629470673</c:v>
                </c:pt>
                <c:pt idx="65047">
                  <c:v>4.9972863576537909</c:v>
                </c:pt>
                <c:pt idx="65048">
                  <c:v>4.9392857687723479</c:v>
                </c:pt>
                <c:pt idx="65049">
                  <c:v>4.8733629632808775</c:v>
                </c:pt>
                <c:pt idx="65050">
                  <c:v>4.8389873367078096</c:v>
                </c:pt>
                <c:pt idx="65051">
                  <c:v>4.8129214465406882</c:v>
                </c:pt>
                <c:pt idx="65052">
                  <c:v>4.7868802166291644</c:v>
                </c:pt>
                <c:pt idx="65053">
                  <c:v>4.76084515178154</c:v>
                </c:pt>
                <c:pt idx="65054">
                  <c:v>4.7348039218700162</c:v>
                </c:pt>
                <c:pt idx="65055">
                  <c:v>4.7087626919584924</c:v>
                </c:pt>
                <c:pt idx="65056">
                  <c:v>4.682727627110868</c:v>
                </c:pt>
                <c:pt idx="65057">
                  <c:v>4.6566863971993442</c:v>
                </c:pt>
                <c:pt idx="65058">
                  <c:v>4.6306451672878204</c:v>
                </c:pt>
                <c:pt idx="65059">
                  <c:v>4.604610102440196</c:v>
                </c:pt>
                <c:pt idx="65060">
                  <c:v>4.5785688725286722</c:v>
                </c:pt>
                <c:pt idx="65061">
                  <c:v>4.5525276426171493</c:v>
                </c:pt>
                <c:pt idx="65062">
                  <c:v>4.5264925777695248</c:v>
                </c:pt>
                <c:pt idx="65063">
                  <c:v>4.500451347858001</c:v>
                </c:pt>
                <c:pt idx="65064">
                  <c:v>4.4743854576908788</c:v>
                </c:pt>
                <c:pt idx="65065">
                  <c:v>4.448344227779355</c:v>
                </c:pt>
                <c:pt idx="65066">
                  <c:v>4.4223091629317315</c:v>
                </c:pt>
                <c:pt idx="65067">
                  <c:v>4.3962679330202077</c:v>
                </c:pt>
                <c:pt idx="65068">
                  <c:v>4.3702267031086839</c:v>
                </c:pt>
                <c:pt idx="65069">
                  <c:v>4.3441916382610595</c:v>
                </c:pt>
                <c:pt idx="65070">
                  <c:v>4.3181504083495357</c:v>
                </c:pt>
                <c:pt idx="65071">
                  <c:v>4.2921091784380119</c:v>
                </c:pt>
                <c:pt idx="65072">
                  <c:v>4.2660741135903875</c:v>
                </c:pt>
                <c:pt idx="65073">
                  <c:v>4.2400328836788637</c:v>
                </c:pt>
                <c:pt idx="65074">
                  <c:v>4.2139916537673399</c:v>
                </c:pt>
                <c:pt idx="65075">
                  <c:v>4.1879565889197163</c:v>
                </c:pt>
                <c:pt idx="65076">
                  <c:v>4.1618906987525941</c:v>
                </c:pt>
                <c:pt idx="65077">
                  <c:v>4.1358494688410703</c:v>
                </c:pt>
                <c:pt idx="65078">
                  <c:v>4.1098144039934459</c:v>
                </c:pt>
                <c:pt idx="65079">
                  <c:v>4.0837731740819221</c:v>
                </c:pt>
                <c:pt idx="65080">
                  <c:v>4.0577319441703983</c:v>
                </c:pt>
                <c:pt idx="65081">
                  <c:v>4.0316968793227748</c:v>
                </c:pt>
                <c:pt idx="65082">
                  <c:v>4.005655649411251</c:v>
                </c:pt>
                <c:pt idx="65083">
                  <c:v>3.9796144194997267</c:v>
                </c:pt>
                <c:pt idx="65084">
                  <c:v>3.9535793546521028</c:v>
                </c:pt>
                <c:pt idx="65085">
                  <c:v>3.927538124740579</c:v>
                </c:pt>
                <c:pt idx="65086">
                  <c:v>3.9014968948290552</c:v>
                </c:pt>
                <c:pt idx="65087">
                  <c:v>3.8754618299814307</c:v>
                </c:pt>
                <c:pt idx="65088">
                  <c:v>3.8494206000699069</c:v>
                </c:pt>
                <c:pt idx="65089">
                  <c:v>3.8233547099027856</c:v>
                </c:pt>
                <c:pt idx="65090">
                  <c:v>3.7973134799912618</c:v>
                </c:pt>
                <c:pt idx="65091">
                  <c:v>3.7712784151436374</c:v>
                </c:pt>
                <c:pt idx="65092">
                  <c:v>3.7452371852321136</c:v>
                </c:pt>
                <c:pt idx="65093">
                  <c:v>3.7191959553205898</c:v>
                </c:pt>
                <c:pt idx="65094">
                  <c:v>3.6931608904729654</c:v>
                </c:pt>
                <c:pt idx="65095">
                  <c:v>3.6671196605614416</c:v>
                </c:pt>
                <c:pt idx="65096">
                  <c:v>3.6410784306499178</c:v>
                </c:pt>
                <c:pt idx="65097">
                  <c:v>3.6150433658022938</c:v>
                </c:pt>
                <c:pt idx="65098">
                  <c:v>3.5890021358907704</c:v>
                </c:pt>
                <c:pt idx="65099">
                  <c:v>3.5629609059792466</c:v>
                </c:pt>
                <c:pt idx="65100">
                  <c:v>3.5369258411316222</c:v>
                </c:pt>
                <c:pt idx="65101">
                  <c:v>3.5108599509645</c:v>
                </c:pt>
                <c:pt idx="65102">
                  <c:v>3.4848187210529766</c:v>
                </c:pt>
                <c:pt idx="65103">
                  <c:v>3.4587836562053527</c:v>
                </c:pt>
                <c:pt idx="65104">
                  <c:v>3.4338504735336195</c:v>
                </c:pt>
                <c:pt idx="65105">
                  <c:v>3.4873669999999999</c:v>
                </c:pt>
                <c:pt idx="65106">
                  <c:v>3.4863580109654349</c:v>
                </c:pt>
                <c:pt idx="65107">
                  <c:v>3.4505602575107295</c:v>
                </c:pt>
                <c:pt idx="65108">
                  <c:v>3.4338591416309012</c:v>
                </c:pt>
                <c:pt idx="65109">
                  <c:v>3.4520741297091084</c:v>
                </c:pt>
                <c:pt idx="65110">
                  <c:v>3.468264727056019</c:v>
                </c:pt>
                <c:pt idx="65111">
                  <c:v>3.4454961859799713</c:v>
                </c:pt>
                <c:pt idx="65112">
                  <c:v>3.363264015736767</c:v>
                </c:pt>
                <c:pt idx="65113">
                  <c:v>3.2221959024502072</c:v>
                </c:pt>
                <c:pt idx="65114">
                  <c:v>3.2161245235056057</c:v>
                </c:pt>
                <c:pt idx="65115">
                  <c:v>3.2100517068676719</c:v>
                </c:pt>
                <c:pt idx="65116">
                  <c:v>3.2039788902297377</c:v>
                </c:pt>
                <c:pt idx="65117">
                  <c:v>3.1979075112851363</c:v>
                </c:pt>
                <c:pt idx="65118">
                  <c:v>3.191834694647202</c:v>
                </c:pt>
                <c:pt idx="65119">
                  <c:v>3.1857561272359365</c:v>
                </c:pt>
                <c:pt idx="65120">
                  <c:v>3.1796833105980022</c:v>
                </c:pt>
                <c:pt idx="65121">
                  <c:v>3.1736119316534008</c:v>
                </c:pt>
                <c:pt idx="65122">
                  <c:v>3.1675391150154666</c:v>
                </c:pt>
                <c:pt idx="65123">
                  <c:v>3.1614662983775323</c:v>
                </c:pt>
                <c:pt idx="65124">
                  <c:v>3.1553949194329309</c:v>
                </c:pt>
                <c:pt idx="65125">
                  <c:v>3.1493221027949971</c:v>
                </c:pt>
                <c:pt idx="65126">
                  <c:v>3.1432492861570629</c:v>
                </c:pt>
                <c:pt idx="65127">
                  <c:v>3.1371779072124615</c:v>
                </c:pt>
                <c:pt idx="65128">
                  <c:v>3.1311050905745272</c:v>
                </c:pt>
                <c:pt idx="65129">
                  <c:v>3.125032273936593</c:v>
                </c:pt>
                <c:pt idx="65130">
                  <c:v>3.1189608949919916</c:v>
                </c:pt>
                <c:pt idx="65131">
                  <c:v>3.112882327580726</c:v>
                </c:pt>
                <c:pt idx="65132">
                  <c:v>3.1068095109427918</c:v>
                </c:pt>
                <c:pt idx="65133">
                  <c:v>3.1007381319981904</c:v>
                </c:pt>
                <c:pt idx="65134">
                  <c:v>3.0946653153602566</c:v>
                </c:pt>
                <c:pt idx="65135">
                  <c:v>3.0885924987223223</c:v>
                </c:pt>
                <c:pt idx="65136">
                  <c:v>3.0825211197777209</c:v>
                </c:pt>
                <c:pt idx="65137">
                  <c:v>3.0764483031397867</c:v>
                </c:pt>
                <c:pt idx="65138">
                  <c:v>3.0703754865018524</c:v>
                </c:pt>
                <c:pt idx="65139">
                  <c:v>3.0339357112875818</c:v>
                </c:pt>
                <c:pt idx="65140">
                  <c:v>3.0278628946496475</c:v>
                </c:pt>
                <c:pt idx="65141">
                  <c:v>3.0217915157050461</c:v>
                </c:pt>
                <c:pt idx="65142">
                  <c:v>3.0209481505478801</c:v>
                </c:pt>
                <c:pt idx="65143">
                  <c:v>3.0431883585220501</c:v>
                </c:pt>
                <c:pt idx="65144">
                  <c:v>3.0380305641392464</c:v>
                </c:pt>
                <c:pt idx="65145">
                  <c:v>2.935158459188544</c:v>
                </c:pt>
                <c:pt idx="65146">
                  <c:v>2.967188552512503</c:v>
                </c:pt>
                <c:pt idx="65147">
                  <c:v>2.9581602646638054</c:v>
                </c:pt>
                <c:pt idx="65148">
                  <c:v>2.8950671928400955</c:v>
                </c:pt>
                <c:pt idx="65149">
                  <c:v>2.8988783150750179</c:v>
                </c:pt>
                <c:pt idx="65150">
                  <c:v>2.882140791130186</c:v>
                </c:pt>
                <c:pt idx="65151">
                  <c:v>2.907391149623495</c:v>
                </c:pt>
                <c:pt idx="65152">
                  <c:v>2.9034555244187605</c:v>
                </c:pt>
                <c:pt idx="65153">
                  <c:v>2.8995208309434779</c:v>
                </c:pt>
                <c:pt idx="65154">
                  <c:v>2.8955852057387435</c:v>
                </c:pt>
                <c:pt idx="65155">
                  <c:v>2.8916495805340094</c:v>
                </c:pt>
                <c:pt idx="65156">
                  <c:v>2.8877148870587268</c:v>
                </c:pt>
                <c:pt idx="65157">
                  <c:v>2.8837792618539924</c:v>
                </c:pt>
                <c:pt idx="65158">
                  <c:v>2.8798436366492579</c:v>
                </c:pt>
                <c:pt idx="65159">
                  <c:v>2.8759089431739753</c:v>
                </c:pt>
                <c:pt idx="65160">
                  <c:v>2.8719733179692413</c:v>
                </c:pt>
                <c:pt idx="65161">
                  <c:v>2.8680376927645068</c:v>
                </c:pt>
                <c:pt idx="65162">
                  <c:v>2.8641029992892242</c:v>
                </c:pt>
                <c:pt idx="65163">
                  <c:v>2.8601673740844897</c:v>
                </c:pt>
                <c:pt idx="65164">
                  <c:v>2.856228021961948</c:v>
                </c:pt>
                <c:pt idx="65165">
                  <c:v>2.8522923967572136</c:v>
                </c:pt>
                <c:pt idx="65166">
                  <c:v>2.8483577032819309</c:v>
                </c:pt>
                <c:pt idx="65167">
                  <c:v>2.8444220780771965</c:v>
                </c:pt>
                <c:pt idx="65168">
                  <c:v>2.840486452872462</c:v>
                </c:pt>
                <c:pt idx="65169">
                  <c:v>2.8365517593971799</c:v>
                </c:pt>
                <c:pt idx="65170">
                  <c:v>2.8326161341924454</c:v>
                </c:pt>
                <c:pt idx="65171">
                  <c:v>2.8286814407171628</c:v>
                </c:pt>
                <c:pt idx="65172">
                  <c:v>2.8247458155124283</c:v>
                </c:pt>
                <c:pt idx="65173">
                  <c:v>2.8208101903076939</c:v>
                </c:pt>
                <c:pt idx="65174">
                  <c:v>2.8168754968324117</c:v>
                </c:pt>
                <c:pt idx="65175">
                  <c:v>2.8129398716276772</c:v>
                </c:pt>
                <c:pt idx="65176">
                  <c:v>2.8090005195051351</c:v>
                </c:pt>
                <c:pt idx="65177">
                  <c:v>2.8050648943004006</c:v>
                </c:pt>
                <c:pt idx="65178">
                  <c:v>2.8011302008251184</c:v>
                </c:pt>
                <c:pt idx="65179">
                  <c:v>2.797194575620384</c:v>
                </c:pt>
                <c:pt idx="65180">
                  <c:v>2.7932589504156495</c:v>
                </c:pt>
                <c:pt idx="65181">
                  <c:v>2.7893242569403669</c:v>
                </c:pt>
                <c:pt idx="65182">
                  <c:v>2.7853886317356324</c:v>
                </c:pt>
                <c:pt idx="65183">
                  <c:v>2.7814530065308984</c:v>
                </c:pt>
                <c:pt idx="65184">
                  <c:v>2.7775183130556158</c:v>
                </c:pt>
                <c:pt idx="65185">
                  <c:v>2.7735826878508814</c:v>
                </c:pt>
                <c:pt idx="65186">
                  <c:v>2.7696470626461469</c:v>
                </c:pt>
                <c:pt idx="65187">
                  <c:v>2.7657123691708643</c:v>
                </c:pt>
                <c:pt idx="65188">
                  <c:v>2.7617767439661303</c:v>
                </c:pt>
                <c:pt idx="65189">
                  <c:v>2.7578373918435881</c:v>
                </c:pt>
                <c:pt idx="65190">
                  <c:v>2.7539017666388537</c:v>
                </c:pt>
                <c:pt idx="65191">
                  <c:v>2.749967073163571</c:v>
                </c:pt>
                <c:pt idx="65192">
                  <c:v>2.746031447958837</c:v>
                </c:pt>
                <c:pt idx="65193">
                  <c:v>2.7420967544835544</c:v>
                </c:pt>
                <c:pt idx="65194">
                  <c:v>2.7381611292788199</c:v>
                </c:pt>
                <c:pt idx="65195">
                  <c:v>2.7342255040740855</c:v>
                </c:pt>
                <c:pt idx="65196">
                  <c:v>2.7302908105988033</c:v>
                </c:pt>
                <c:pt idx="65197">
                  <c:v>2.7161935952324194</c:v>
                </c:pt>
                <c:pt idx="65198">
                  <c:v>2.691408</c:v>
                </c:pt>
                <c:pt idx="65199">
                  <c:v>2.691408</c:v>
                </c:pt>
                <c:pt idx="65200">
                  <c:v>2.691408</c:v>
                </c:pt>
                <c:pt idx="65201">
                  <c:v>2.691408</c:v>
                </c:pt>
                <c:pt idx="65202">
                  <c:v>2.7041056671435384</c:v>
                </c:pt>
                <c:pt idx="65203">
                  <c:v>2.7081613993800668</c:v>
                </c:pt>
                <c:pt idx="65204">
                  <c:v>2.6667089046483912</c:v>
                </c:pt>
                <c:pt idx="65205">
                  <c:v>2.6686811144492131</c:v>
                </c:pt>
                <c:pt idx="65206">
                  <c:v>2.6843694993572873</c:v>
                </c:pt>
                <c:pt idx="65207">
                  <c:v>2.665659224521026</c:v>
                </c:pt>
                <c:pt idx="65208">
                  <c:v>2.6469489496847647</c:v>
                </c:pt>
                <c:pt idx="65209">
                  <c:v>2.6282431043643264</c:v>
                </c:pt>
                <c:pt idx="65210">
                  <c:v>2.6283031533142585</c:v>
                </c:pt>
                <c:pt idx="65211">
                  <c:v>2.6653053075822601</c:v>
                </c:pt>
                <c:pt idx="65212">
                  <c:v>2.6723785549463646</c:v>
                </c:pt>
                <c:pt idx="65213">
                  <c:v>2.6552210000000001</c:v>
                </c:pt>
                <c:pt idx="65214">
                  <c:v>2.6356483051979018</c:v>
                </c:pt>
                <c:pt idx="65215">
                  <c:v>2.628952063647199</c:v>
                </c:pt>
                <c:pt idx="65216">
                  <c:v>2.6070224842632332</c:v>
                </c:pt>
                <c:pt idx="65217">
                  <c:v>2.5812477099198587</c:v>
                </c:pt>
                <c:pt idx="65218">
                  <c:v>2.5783500366027452</c:v>
                </c:pt>
                <c:pt idx="65219">
                  <c:v>2.5754516771209812</c:v>
                </c:pt>
                <c:pt idx="65220">
                  <c:v>2.5725533176392177</c:v>
                </c:pt>
                <c:pt idx="65221">
                  <c:v>2.5696556443221041</c:v>
                </c:pt>
                <c:pt idx="65222">
                  <c:v>2.5667572848403406</c:v>
                </c:pt>
                <c:pt idx="65223">
                  <c:v>2.5638589253585766</c:v>
                </c:pt>
                <c:pt idx="65224">
                  <c:v>2.5609612520414631</c:v>
                </c:pt>
                <c:pt idx="65225">
                  <c:v>2.5580628925596995</c:v>
                </c:pt>
                <c:pt idx="65226">
                  <c:v>2.5551617884193356</c:v>
                </c:pt>
                <c:pt idx="65227">
                  <c:v>2.5522634289375721</c:v>
                </c:pt>
                <c:pt idx="65228">
                  <c:v>2.5493657556204585</c:v>
                </c:pt>
                <c:pt idx="65229">
                  <c:v>2.546467396138695</c:v>
                </c:pt>
                <c:pt idx="65230">
                  <c:v>2.543569036656931</c:v>
                </c:pt>
                <c:pt idx="65231">
                  <c:v>2.5406713633398175</c:v>
                </c:pt>
                <c:pt idx="65232">
                  <c:v>2.5377730038580539</c:v>
                </c:pt>
                <c:pt idx="65233">
                  <c:v>2.5348746443762904</c:v>
                </c:pt>
                <c:pt idx="65234">
                  <c:v>2.5319769710591764</c:v>
                </c:pt>
                <c:pt idx="65235">
                  <c:v>2.5290786115774129</c:v>
                </c:pt>
                <c:pt idx="65236">
                  <c:v>2.5261802520956493</c:v>
                </c:pt>
                <c:pt idx="65237">
                  <c:v>2.5232825787785358</c:v>
                </c:pt>
                <c:pt idx="65238">
                  <c:v>2.5203842192967718</c:v>
                </c:pt>
                <c:pt idx="65239">
                  <c:v>2.5174831151564083</c:v>
                </c:pt>
                <c:pt idx="65240">
                  <c:v>2.5145854418392948</c:v>
                </c:pt>
                <c:pt idx="65241">
                  <c:v>2.5116870823575308</c:v>
                </c:pt>
                <c:pt idx="65242">
                  <c:v>2.5087887228757673</c:v>
                </c:pt>
                <c:pt idx="65243">
                  <c:v>2.5058910495586537</c:v>
                </c:pt>
                <c:pt idx="65244">
                  <c:v>2.5029926900768902</c:v>
                </c:pt>
                <c:pt idx="65245">
                  <c:v>2.5000943305951262</c:v>
                </c:pt>
                <c:pt idx="65246">
                  <c:v>2.4971966572780127</c:v>
                </c:pt>
                <c:pt idx="65247">
                  <c:v>2.4942982977962491</c:v>
                </c:pt>
                <c:pt idx="65248">
                  <c:v>2.4913999383144856</c:v>
                </c:pt>
                <c:pt idx="65249">
                  <c:v>2.488502264997372</c:v>
                </c:pt>
                <c:pt idx="65250">
                  <c:v>2.4856039055156081</c:v>
                </c:pt>
                <c:pt idx="65251">
                  <c:v>2.4827028013752446</c:v>
                </c:pt>
                <c:pt idx="65252">
                  <c:v>2.4798044418934806</c:v>
                </c:pt>
                <c:pt idx="65253">
                  <c:v>2.476906768576367</c:v>
                </c:pt>
                <c:pt idx="65254">
                  <c:v>2.4740084090946035</c:v>
                </c:pt>
                <c:pt idx="65255">
                  <c:v>2.47111004961284</c:v>
                </c:pt>
                <c:pt idx="65256">
                  <c:v>2.468212376295726</c:v>
                </c:pt>
                <c:pt idx="65257">
                  <c:v>2.4653140168139624</c:v>
                </c:pt>
                <c:pt idx="65258">
                  <c:v>2.4624156573321989</c:v>
                </c:pt>
                <c:pt idx="65259">
                  <c:v>2.4595179840150854</c:v>
                </c:pt>
                <c:pt idx="65260">
                  <c:v>2.4566196245333214</c:v>
                </c:pt>
                <c:pt idx="65261">
                  <c:v>2.4404424433849821</c:v>
                </c:pt>
                <c:pt idx="65262">
                  <c:v>2.4222287854077256</c:v>
                </c:pt>
                <c:pt idx="65263">
                  <c:v>2.3719140844062947</c:v>
                </c:pt>
                <c:pt idx="65264">
                  <c:v>2.3495887491654748</c:v>
                </c:pt>
                <c:pt idx="65265">
                  <c:v>2.3966355351609057</c:v>
                </c:pt>
                <c:pt idx="65266">
                  <c:v>2.4184074086790655</c:v>
                </c:pt>
                <c:pt idx="65267">
                  <c:v>2.4200550000000001</c:v>
                </c:pt>
                <c:pt idx="65268">
                  <c:v>2.3866638185935636</c:v>
                </c:pt>
                <c:pt idx="65269">
                  <c:v>2.3838689999999998</c:v>
                </c:pt>
                <c:pt idx="65270">
                  <c:v>2.3888327918760468</c:v>
                </c:pt>
                <c:pt idx="65271">
                  <c:v>2.3941666578029031</c:v>
                </c:pt>
                <c:pt idx="65272">
                  <c:v>2.3995017867811277</c:v>
                </c:pt>
                <c:pt idx="65273">
                  <c:v>2.4019659999999998</c:v>
                </c:pt>
                <c:pt idx="65274">
                  <c:v>2.4118946785884599</c:v>
                </c:pt>
                <c:pt idx="65275">
                  <c:v>2.4198497482349737</c:v>
                </c:pt>
                <c:pt idx="65276">
                  <c:v>2.4194776193916923</c:v>
                </c:pt>
                <c:pt idx="65277">
                  <c:v>2.4191058426097576</c:v>
                </c:pt>
                <c:pt idx="65278">
                  <c:v>2.4187341538431597</c:v>
                </c:pt>
                <c:pt idx="65279">
                  <c:v>2.418362377061225</c:v>
                </c:pt>
                <c:pt idx="65280">
                  <c:v>2.4179906002792904</c:v>
                </c:pt>
                <c:pt idx="65281">
                  <c:v>2.417618911512692</c:v>
                </c:pt>
                <c:pt idx="65282">
                  <c:v>2.4172471347307574</c:v>
                </c:pt>
                <c:pt idx="65283">
                  <c:v>2.4168753579488227</c:v>
                </c:pt>
                <c:pt idx="65284">
                  <c:v>2.4165036691822248</c:v>
                </c:pt>
                <c:pt idx="65285">
                  <c:v>2.4161318924002901</c:v>
                </c:pt>
                <c:pt idx="65286">
                  <c:v>2.4157601156183555</c:v>
                </c:pt>
                <c:pt idx="65287">
                  <c:v>2.4153884268517571</c:v>
                </c:pt>
                <c:pt idx="65288">
                  <c:v>2.4150166500698225</c:v>
                </c:pt>
                <c:pt idx="65289">
                  <c:v>2.4146445212265415</c:v>
                </c:pt>
                <c:pt idx="65290">
                  <c:v>2.4142728324599432</c:v>
                </c:pt>
                <c:pt idx="65291">
                  <c:v>2.4139010556780085</c:v>
                </c:pt>
                <c:pt idx="65292">
                  <c:v>2.4135292788960738</c:v>
                </c:pt>
                <c:pt idx="65293">
                  <c:v>2.4131575901294759</c:v>
                </c:pt>
                <c:pt idx="65294">
                  <c:v>2.4127858133475413</c:v>
                </c:pt>
                <c:pt idx="65295">
                  <c:v>2.4124140365656066</c:v>
                </c:pt>
                <c:pt idx="65296">
                  <c:v>2.4120423477990083</c:v>
                </c:pt>
                <c:pt idx="65297">
                  <c:v>2.4116705710170736</c:v>
                </c:pt>
                <c:pt idx="65298">
                  <c:v>2.4112987942351389</c:v>
                </c:pt>
                <c:pt idx="65299">
                  <c:v>2.4109271054685411</c:v>
                </c:pt>
                <c:pt idx="65300">
                  <c:v>2.4105553286866064</c:v>
                </c:pt>
                <c:pt idx="65301">
                  <c:v>2.410183199843325</c:v>
                </c:pt>
                <c:pt idx="65302">
                  <c:v>2.4098114230613903</c:v>
                </c:pt>
                <c:pt idx="65303">
                  <c:v>2.409439734294792</c:v>
                </c:pt>
                <c:pt idx="65304">
                  <c:v>2.4090679575128573</c:v>
                </c:pt>
                <c:pt idx="65305">
                  <c:v>2.4086961807309226</c:v>
                </c:pt>
                <c:pt idx="65306">
                  <c:v>2.4083244919643247</c:v>
                </c:pt>
                <c:pt idx="65307">
                  <c:v>2.4079527151823901</c:v>
                </c:pt>
                <c:pt idx="65308">
                  <c:v>2.4075809384004554</c:v>
                </c:pt>
                <c:pt idx="65309">
                  <c:v>2.4072092496338571</c:v>
                </c:pt>
                <c:pt idx="65310">
                  <c:v>2.4068374728519224</c:v>
                </c:pt>
                <c:pt idx="65311">
                  <c:v>2.4064656960699877</c:v>
                </c:pt>
                <c:pt idx="65312">
                  <c:v>2.4060940073033898</c:v>
                </c:pt>
                <c:pt idx="65313">
                  <c:v>2.4057222305214552</c:v>
                </c:pt>
                <c:pt idx="65314">
                  <c:v>2.4053501016781738</c:v>
                </c:pt>
                <c:pt idx="65315">
                  <c:v>2.4049784129115759</c:v>
                </c:pt>
                <c:pt idx="65316">
                  <c:v>2.4046066361296412</c:v>
                </c:pt>
                <c:pt idx="65317">
                  <c:v>2.4042348593477065</c:v>
                </c:pt>
                <c:pt idx="65318">
                  <c:v>2.4038631705811082</c:v>
                </c:pt>
                <c:pt idx="65319">
                  <c:v>2.4034913937991735</c:v>
                </c:pt>
                <c:pt idx="65320">
                  <c:v>2.4031196170172389</c:v>
                </c:pt>
                <c:pt idx="65321">
                  <c:v>2.402747928250641</c:v>
                </c:pt>
                <c:pt idx="65322">
                  <c:v>2.4023761514687063</c:v>
                </c:pt>
                <c:pt idx="65323">
                  <c:v>2.4020043746867716</c:v>
                </c:pt>
                <c:pt idx="65324">
                  <c:v>2.4672856564958283</c:v>
                </c:pt>
                <c:pt idx="65325">
                  <c:v>2.4414047682403432</c:v>
                </c:pt>
                <c:pt idx="65326">
                  <c:v>2.3717154353838819</c:v>
                </c:pt>
                <c:pt idx="65327">
                  <c:v>2.3825146971864566</c:v>
                </c:pt>
                <c:pt idx="65328">
                  <c:v>2.3333017287246722</c:v>
                </c:pt>
                <c:pt idx="65329">
                  <c:v>2.346586855030997</c:v>
                </c:pt>
                <c:pt idx="65330">
                  <c:v>2.3476910000000002</c:v>
                </c:pt>
                <c:pt idx="65331">
                  <c:v>2.3132205671036949</c:v>
                </c:pt>
                <c:pt idx="65332">
                  <c:v>2.3636062145922745</c:v>
                </c:pt>
                <c:pt idx="65333">
                  <c:v>2.36578</c:v>
                </c:pt>
                <c:pt idx="65334">
                  <c:v>2.36578</c:v>
                </c:pt>
                <c:pt idx="65335">
                  <c:v>2.36578</c:v>
                </c:pt>
                <c:pt idx="65336">
                  <c:v>2.36578</c:v>
                </c:pt>
                <c:pt idx="65337">
                  <c:v>2.36578</c:v>
                </c:pt>
                <c:pt idx="65338">
                  <c:v>2.3631930846777398</c:v>
                </c:pt>
                <c:pt idx="65339">
                  <c:v>2.3601540521735678</c:v>
                </c:pt>
                <c:pt idx="65340">
                  <c:v>2.3571186136056586</c:v>
                </c:pt>
                <c:pt idx="65341">
                  <c:v>2.3540824562504969</c:v>
                </c:pt>
                <c:pt idx="65342">
                  <c:v>2.3510462988953353</c:v>
                </c:pt>
                <c:pt idx="65343">
                  <c:v>2.3480108603274261</c:v>
                </c:pt>
                <c:pt idx="65344">
                  <c:v>2.3802813842669845</c:v>
                </c:pt>
                <c:pt idx="65345">
                  <c:v>2.3674448435860755</c:v>
                </c:pt>
                <c:pt idx="65346">
                  <c:v>2.3823292353361945</c:v>
                </c:pt>
                <c:pt idx="65347">
                  <c:v>2.3838689999999998</c:v>
                </c:pt>
                <c:pt idx="65348">
                  <c:v>2.4006801378159275</c:v>
                </c:pt>
                <c:pt idx="65349">
                  <c:v>2.3173145872675254</c:v>
                </c:pt>
                <c:pt idx="65350">
                  <c:v>2.3626875314735338</c:v>
                </c:pt>
                <c:pt idx="65351">
                  <c:v>2.36578</c:v>
                </c:pt>
                <c:pt idx="65352">
                  <c:v>2.3831099003338099</c:v>
                </c:pt>
                <c:pt idx="65353">
                  <c:v>2.3804749822908042</c:v>
                </c:pt>
                <c:pt idx="65354">
                  <c:v>2.3769325234809098</c:v>
                </c:pt>
                <c:pt idx="65355">
                  <c:v>2.3733900646710153</c:v>
                </c:pt>
                <c:pt idx="65356">
                  <c:v>2.3698484445114074</c:v>
                </c:pt>
                <c:pt idx="65357">
                  <c:v>2.366305985701513</c:v>
                </c:pt>
                <c:pt idx="65358">
                  <c:v>2.3627635268916189</c:v>
                </c:pt>
                <c:pt idx="65359">
                  <c:v>2.3592219067320106</c:v>
                </c:pt>
                <c:pt idx="65360">
                  <c:v>2.3556794479221166</c:v>
                </c:pt>
                <c:pt idx="65361">
                  <c:v>2.3521369891122221</c:v>
                </c:pt>
                <c:pt idx="65362">
                  <c:v>2.3485953689526142</c:v>
                </c:pt>
                <c:pt idx="65363">
                  <c:v>2.3450529101427198</c:v>
                </c:pt>
                <c:pt idx="65364">
                  <c:v>2.3415070967316796</c:v>
                </c:pt>
                <c:pt idx="65365">
                  <c:v>2.3379654765720717</c:v>
                </c:pt>
                <c:pt idx="65366">
                  <c:v>2.3344230177621772</c:v>
                </c:pt>
                <c:pt idx="65367">
                  <c:v>2.3308805589522832</c:v>
                </c:pt>
                <c:pt idx="65368">
                  <c:v>2.3273389387926753</c:v>
                </c:pt>
                <c:pt idx="65369">
                  <c:v>2.3237964799827808</c:v>
                </c:pt>
                <c:pt idx="65370">
                  <c:v>2.3202540211728864</c:v>
                </c:pt>
                <c:pt idx="65371">
                  <c:v>2.3167124010132785</c:v>
                </c:pt>
                <c:pt idx="65372">
                  <c:v>2.313169942203384</c:v>
                </c:pt>
                <c:pt idx="65373">
                  <c:v>2.3096274833934896</c:v>
                </c:pt>
                <c:pt idx="65374">
                  <c:v>2.3060858632338816</c:v>
                </c:pt>
                <c:pt idx="65375">
                  <c:v>2.3025434044239876</c:v>
                </c:pt>
                <c:pt idx="65376">
                  <c:v>2.2989975910129474</c:v>
                </c:pt>
                <c:pt idx="65377">
                  <c:v>2.295455132203053</c:v>
                </c:pt>
                <c:pt idx="65378">
                  <c:v>2.2919135120434451</c:v>
                </c:pt>
                <c:pt idx="65379">
                  <c:v>2.2883710532335506</c:v>
                </c:pt>
                <c:pt idx="65380">
                  <c:v>2.2848285944236562</c:v>
                </c:pt>
                <c:pt idx="65381">
                  <c:v>2.2812869742640483</c:v>
                </c:pt>
                <c:pt idx="65382">
                  <c:v>2.2777445154541542</c:v>
                </c:pt>
                <c:pt idx="65383">
                  <c:v>2.2742020566442598</c:v>
                </c:pt>
                <c:pt idx="65384">
                  <c:v>2.2706604364846519</c:v>
                </c:pt>
                <c:pt idx="65385">
                  <c:v>2.2671179776747574</c:v>
                </c:pt>
                <c:pt idx="65386">
                  <c:v>2.263575518864863</c:v>
                </c:pt>
                <c:pt idx="65387">
                  <c:v>2.2600338987052551</c:v>
                </c:pt>
                <c:pt idx="65388">
                  <c:v>2.2534026840724843</c:v>
                </c:pt>
                <c:pt idx="65389">
                  <c:v>2.2590500362336114</c:v>
                </c:pt>
                <c:pt idx="65390">
                  <c:v>2.329602</c:v>
                </c:pt>
                <c:pt idx="65391">
                  <c:v>2.3211397639484979</c:v>
                </c:pt>
                <c:pt idx="65392">
                  <c:v>2.2977834705601907</c:v>
                </c:pt>
                <c:pt idx="65393">
                  <c:v>2.3204755517405817</c:v>
                </c:pt>
                <c:pt idx="65394">
                  <c:v>2.3430803321411542</c:v>
                </c:pt>
                <c:pt idx="65395">
                  <c:v>2.3201218803051979</c:v>
                </c:pt>
                <c:pt idx="65396">
                  <c:v>2.2836936219308699</c:v>
                </c:pt>
                <c:pt idx="65397">
                  <c:v>2.2569085100137074</c:v>
                </c:pt>
                <c:pt idx="65398">
                  <c:v>2.255709251844217</c:v>
                </c:pt>
                <c:pt idx="65399">
                  <c:v>2.2545102775900134</c:v>
                </c:pt>
                <c:pt idx="65400">
                  <c:v>2.2533110194205235</c:v>
                </c:pt>
                <c:pt idx="65401">
                  <c:v>2.2521106255898879</c:v>
                </c:pt>
                <c:pt idx="65402">
                  <c:v>2.250911367420398</c:v>
                </c:pt>
                <c:pt idx="65403">
                  <c:v>2.249712393166194</c:v>
                </c:pt>
                <c:pt idx="65404">
                  <c:v>2.248513134996704</c:v>
                </c:pt>
                <c:pt idx="65405">
                  <c:v>2.2473138768272136</c:v>
                </c:pt>
                <c:pt idx="65406">
                  <c:v>2.2461149025730101</c:v>
                </c:pt>
                <c:pt idx="65407">
                  <c:v>2.2449156444035201</c:v>
                </c:pt>
                <c:pt idx="65408">
                  <c:v>2.2437163862340297</c:v>
                </c:pt>
                <c:pt idx="65409">
                  <c:v>2.2425174119798261</c:v>
                </c:pt>
                <c:pt idx="65410">
                  <c:v>2.2413181538103362</c:v>
                </c:pt>
                <c:pt idx="65411">
                  <c:v>2.2401188956408458</c:v>
                </c:pt>
                <c:pt idx="65412">
                  <c:v>2.2389199213866422</c:v>
                </c:pt>
                <c:pt idx="65413">
                  <c:v>2.2377206632171518</c:v>
                </c:pt>
                <c:pt idx="65414">
                  <c:v>2.2365202693865167</c:v>
                </c:pt>
                <c:pt idx="65415">
                  <c:v>2.2353212951323127</c:v>
                </c:pt>
                <c:pt idx="65416">
                  <c:v>2.2341220369628227</c:v>
                </c:pt>
                <c:pt idx="65417">
                  <c:v>2.2329227787933328</c:v>
                </c:pt>
                <c:pt idx="65418">
                  <c:v>2.2317238045391288</c:v>
                </c:pt>
                <c:pt idx="65419">
                  <c:v>2.2305245463696388</c:v>
                </c:pt>
                <c:pt idx="65420">
                  <c:v>2.2293252882001484</c:v>
                </c:pt>
                <c:pt idx="65421">
                  <c:v>2.2281263139459448</c:v>
                </c:pt>
                <c:pt idx="65422">
                  <c:v>2.2269270557764549</c:v>
                </c:pt>
                <c:pt idx="65423">
                  <c:v>2.2257277976069645</c:v>
                </c:pt>
                <c:pt idx="65424">
                  <c:v>2.2245288233527609</c:v>
                </c:pt>
                <c:pt idx="65425">
                  <c:v>2.223329565183271</c:v>
                </c:pt>
                <c:pt idx="65426">
                  <c:v>2.2221291713526354</c:v>
                </c:pt>
                <c:pt idx="65427">
                  <c:v>2.220929913183145</c:v>
                </c:pt>
                <c:pt idx="65428">
                  <c:v>2.2197309389289415</c:v>
                </c:pt>
                <c:pt idx="65429">
                  <c:v>2.2185316807594515</c:v>
                </c:pt>
                <c:pt idx="65430">
                  <c:v>2.2173324225899611</c:v>
                </c:pt>
                <c:pt idx="65431">
                  <c:v>2.2161334483357575</c:v>
                </c:pt>
                <c:pt idx="65432">
                  <c:v>2.2149341901662676</c:v>
                </c:pt>
                <c:pt idx="65433">
                  <c:v>2.2137349319967772</c:v>
                </c:pt>
                <c:pt idx="65434">
                  <c:v>2.2125359577425736</c:v>
                </c:pt>
                <c:pt idx="65435">
                  <c:v>2.2113366995730832</c:v>
                </c:pt>
                <c:pt idx="65436">
                  <c:v>2.2101374414035933</c:v>
                </c:pt>
                <c:pt idx="65437">
                  <c:v>2.2089384671493897</c:v>
                </c:pt>
                <c:pt idx="65438">
                  <c:v>2.2077380733187542</c:v>
                </c:pt>
                <c:pt idx="65439">
                  <c:v>2.2065388151492638</c:v>
                </c:pt>
                <c:pt idx="65440">
                  <c:v>2.2053398408950602</c:v>
                </c:pt>
                <c:pt idx="65441">
                  <c:v>2.2041405827255702</c:v>
                </c:pt>
                <c:pt idx="65442">
                  <c:v>2.2038410317044099</c:v>
                </c:pt>
                <c:pt idx="65443">
                  <c:v>2.2385916144492133</c:v>
                </c:pt>
                <c:pt idx="65444">
                  <c:v>2.2224305550786836</c:v>
                </c:pt>
                <c:pt idx="65445">
                  <c:v>2.2531621239570918</c:v>
                </c:pt>
                <c:pt idx="65446">
                  <c:v>2.1667920000000001</c:v>
                </c:pt>
                <c:pt idx="65447">
                  <c:v>2.1657266726275632</c:v>
                </c:pt>
                <c:pt idx="65448">
                  <c:v>2.1475082806390078</c:v>
                </c:pt>
                <c:pt idx="65449">
                  <c:v>2.1358919346841478</c:v>
                </c:pt>
                <c:pt idx="65450">
                  <c:v>2.1957449749642346</c:v>
                </c:pt>
                <c:pt idx="65451">
                  <c:v>2.1123191642412258</c:v>
                </c:pt>
                <c:pt idx="65452">
                  <c:v>2.1100545077505428</c:v>
                </c:pt>
                <c:pt idx="65453">
                  <c:v>2.107790387400128</c:v>
                </c:pt>
                <c:pt idx="65454">
                  <c:v>2.1055257309094451</c:v>
                </c:pt>
                <c:pt idx="65455">
                  <c:v>2.1032610744187621</c:v>
                </c:pt>
                <c:pt idx="65456">
                  <c:v>2.1009969540683469</c:v>
                </c:pt>
                <c:pt idx="65457">
                  <c:v>2.0987322975776643</c:v>
                </c:pt>
                <c:pt idx="65458">
                  <c:v>2.0964676410869814</c:v>
                </c:pt>
                <c:pt idx="65459">
                  <c:v>2.0942035207365661</c:v>
                </c:pt>
                <c:pt idx="65460">
                  <c:v>2.0919388642458832</c:v>
                </c:pt>
                <c:pt idx="65461">
                  <c:v>2.0896742077552006</c:v>
                </c:pt>
                <c:pt idx="65462">
                  <c:v>2.0874100874047854</c:v>
                </c:pt>
                <c:pt idx="65463">
                  <c:v>2.0851432863530319</c:v>
                </c:pt>
                <c:pt idx="65464">
                  <c:v>2.082878629862349</c:v>
                </c:pt>
                <c:pt idx="65465">
                  <c:v>2.0806145095119337</c:v>
                </c:pt>
                <c:pt idx="65466">
                  <c:v>2.0783498530212512</c:v>
                </c:pt>
                <c:pt idx="65467">
                  <c:v>2.0760851965305682</c:v>
                </c:pt>
                <c:pt idx="65468">
                  <c:v>2.073821076180153</c:v>
                </c:pt>
                <c:pt idx="65469">
                  <c:v>2.07155641968947</c:v>
                </c:pt>
                <c:pt idx="65470">
                  <c:v>2.0692917631987875</c:v>
                </c:pt>
                <c:pt idx="65471">
                  <c:v>2.0670276428483723</c:v>
                </c:pt>
                <c:pt idx="65472">
                  <c:v>2.0647629863576893</c:v>
                </c:pt>
                <c:pt idx="65473">
                  <c:v>2.0624983298670063</c:v>
                </c:pt>
                <c:pt idx="65474">
                  <c:v>2.0602342095165915</c:v>
                </c:pt>
                <c:pt idx="65475">
                  <c:v>2.0579695530259086</c:v>
                </c:pt>
                <c:pt idx="65476">
                  <c:v>2.0557027519741551</c:v>
                </c:pt>
                <c:pt idx="65477">
                  <c:v>2.0534380954834721</c:v>
                </c:pt>
                <c:pt idx="65478">
                  <c:v>2.0511739751330569</c:v>
                </c:pt>
                <c:pt idx="65479">
                  <c:v>2.0489093186423739</c:v>
                </c:pt>
                <c:pt idx="65480">
                  <c:v>2.0466446621516914</c:v>
                </c:pt>
                <c:pt idx="65481">
                  <c:v>2.0443805418012762</c:v>
                </c:pt>
                <c:pt idx="65482">
                  <c:v>2.0398512288199102</c:v>
                </c:pt>
                <c:pt idx="65483">
                  <c:v>2.0375871084694954</c:v>
                </c:pt>
                <c:pt idx="65484">
                  <c:v>2.0353224519788125</c:v>
                </c:pt>
                <c:pt idx="65485">
                  <c:v>2.0330577954881295</c:v>
                </c:pt>
                <c:pt idx="65486">
                  <c:v>2.0307936751377142</c:v>
                </c:pt>
                <c:pt idx="65487">
                  <c:v>2.0285268740859608</c:v>
                </c:pt>
                <c:pt idx="65488">
                  <c:v>2.0262622175952782</c:v>
                </c:pt>
                <c:pt idx="65489">
                  <c:v>2.023998097244863</c:v>
                </c:pt>
                <c:pt idx="65490">
                  <c:v>2.02173344075418</c:v>
                </c:pt>
                <c:pt idx="65491">
                  <c:v>2.0194687842634971</c:v>
                </c:pt>
                <c:pt idx="65492">
                  <c:v>2.0172046639130823</c:v>
                </c:pt>
                <c:pt idx="65493">
                  <c:v>2.0149400074223993</c:v>
                </c:pt>
                <c:pt idx="65494">
                  <c:v>2.0126753509317163</c:v>
                </c:pt>
                <c:pt idx="65495">
                  <c:v>2.0104112305813011</c:v>
                </c:pt>
                <c:pt idx="65496">
                  <c:v>2.0081465740906186</c:v>
                </c:pt>
                <c:pt idx="65497">
                  <c:v>2.0058819175999356</c:v>
                </c:pt>
                <c:pt idx="65498">
                  <c:v>2.0036177972495204</c:v>
                </c:pt>
                <c:pt idx="65499">
                  <c:v>2.0013531407588374</c:v>
                </c:pt>
                <c:pt idx="65500">
                  <c:v>1.9990863397070839</c:v>
                </c:pt>
                <c:pt idx="65501">
                  <c:v>1.9968216832164012</c:v>
                </c:pt>
                <c:pt idx="65502">
                  <c:v>1.994557562865986</c:v>
                </c:pt>
                <c:pt idx="65503">
                  <c:v>1.9922929063753032</c:v>
                </c:pt>
                <c:pt idx="65504">
                  <c:v>1.9900282498846202</c:v>
                </c:pt>
                <c:pt idx="65505">
                  <c:v>1.9877641295342052</c:v>
                </c:pt>
                <c:pt idx="65506">
                  <c:v>1.9827258092513114</c:v>
                </c:pt>
                <c:pt idx="65507">
                  <c:v>1.9677960000000001</c:v>
                </c:pt>
                <c:pt idx="65508">
                  <c:v>1.9817027615658365</c:v>
                </c:pt>
                <c:pt idx="65509">
                  <c:v>1.9858929999999999</c:v>
                </c:pt>
                <c:pt idx="65510">
                  <c:v>1.9727907016520894</c:v>
                </c:pt>
                <c:pt idx="65511">
                  <c:v>1.9574962135231317</c:v>
                </c:pt>
                <c:pt idx="65512">
                  <c:v>2.0039820000000002</c:v>
                </c:pt>
                <c:pt idx="65513">
                  <c:v>1.9622644107547782</c:v>
                </c:pt>
                <c:pt idx="65514">
                  <c:v>1.9926029019734715</c:v>
                </c:pt>
                <c:pt idx="65515">
                  <c:v>1.9741626952442575</c:v>
                </c:pt>
                <c:pt idx="65516">
                  <c:v>1.9312726252983294</c:v>
                </c:pt>
                <c:pt idx="65517">
                  <c:v>1.9228774986889154</c:v>
                </c:pt>
                <c:pt idx="65518">
                  <c:v>1.9032176667460696</c:v>
                </c:pt>
                <c:pt idx="65519">
                  <c:v>1.8771171585292099</c:v>
                </c:pt>
                <c:pt idx="65520">
                  <c:v>1.8766729333690002</c:v>
                </c:pt>
                <c:pt idx="65521">
                  <c:v>1.8762286030169455</c:v>
                </c:pt>
                <c:pt idx="65522">
                  <c:v>1.875784272664891</c:v>
                </c:pt>
                <c:pt idx="65523">
                  <c:v>1.8753400475046813</c:v>
                </c:pt>
                <c:pt idx="65524">
                  <c:v>1.8748957171526268</c:v>
                </c:pt>
                <c:pt idx="65525">
                  <c:v>1.8744509660331934</c:v>
                </c:pt>
                <c:pt idx="65526">
                  <c:v>1.8740066356811389</c:v>
                </c:pt>
                <c:pt idx="65527">
                  <c:v>1.873562410520929</c:v>
                </c:pt>
                <c:pt idx="65528">
                  <c:v>1.8731180801688745</c:v>
                </c:pt>
                <c:pt idx="65529">
                  <c:v>1.87267374981682</c:v>
                </c:pt>
                <c:pt idx="65530">
                  <c:v>1.8722295246566101</c:v>
                </c:pt>
                <c:pt idx="65531">
                  <c:v>1.8717851943045556</c:v>
                </c:pt>
                <c:pt idx="65532">
                  <c:v>1.8713408639525011</c:v>
                </c:pt>
                <c:pt idx="65533">
                  <c:v>1.8708966387922914</c:v>
                </c:pt>
                <c:pt idx="65534">
                  <c:v>1.8704523084402367</c:v>
                </c:pt>
                <c:pt idx="65535">
                  <c:v>1.8700079780881822</c:v>
                </c:pt>
                <c:pt idx="65536">
                  <c:v>1.8695637529279725</c:v>
                </c:pt>
                <c:pt idx="65537">
                  <c:v>1.8691190018085391</c:v>
                </c:pt>
                <c:pt idx="65538">
                  <c:v>1.8686746714564846</c:v>
                </c:pt>
                <c:pt idx="65539">
                  <c:v>1.8682304462962747</c:v>
                </c:pt>
                <c:pt idx="65540">
                  <c:v>1.8677861159442202</c:v>
                </c:pt>
                <c:pt idx="65541">
                  <c:v>1.8673417855921657</c:v>
                </c:pt>
                <c:pt idx="65542">
                  <c:v>1.866897560431956</c:v>
                </c:pt>
                <c:pt idx="65543">
                  <c:v>1.8664532300799013</c:v>
                </c:pt>
                <c:pt idx="65544">
                  <c:v>1.8660088997278468</c:v>
                </c:pt>
                <c:pt idx="65545">
                  <c:v>1.8655646745676371</c:v>
                </c:pt>
                <c:pt idx="65546">
                  <c:v>1.8651203442155826</c:v>
                </c:pt>
                <c:pt idx="65547">
                  <c:v>1.8646760138635279</c:v>
                </c:pt>
                <c:pt idx="65548">
                  <c:v>1.8642317887033182</c:v>
                </c:pt>
                <c:pt idx="65549">
                  <c:v>1.8637874583512637</c:v>
                </c:pt>
                <c:pt idx="65550">
                  <c:v>1.8633427072318303</c:v>
                </c:pt>
                <c:pt idx="65551">
                  <c:v>1.8628983768797758</c:v>
                </c:pt>
                <c:pt idx="65552">
                  <c:v>1.8624541517195659</c:v>
                </c:pt>
                <c:pt idx="65553">
                  <c:v>1.8620098213675114</c:v>
                </c:pt>
                <c:pt idx="65554">
                  <c:v>1.8615654910154569</c:v>
                </c:pt>
                <c:pt idx="65555">
                  <c:v>1.861121265855247</c:v>
                </c:pt>
                <c:pt idx="65556">
                  <c:v>1.8606769355031925</c:v>
                </c:pt>
                <c:pt idx="65557">
                  <c:v>1.860232605151138</c:v>
                </c:pt>
                <c:pt idx="65558">
                  <c:v>1.8597883799909283</c:v>
                </c:pt>
                <c:pt idx="65559">
                  <c:v>1.8593440496388736</c:v>
                </c:pt>
                <c:pt idx="65560">
                  <c:v>1.7702355432245771</c:v>
                </c:pt>
                <c:pt idx="65561">
                  <c:v>1.7955921416309013</c:v>
                </c:pt>
                <c:pt idx="65562">
                  <c:v>1.804986</c:v>
                </c:pt>
                <c:pt idx="65563">
                  <c:v>1.8202370023843586</c:v>
                </c:pt>
                <c:pt idx="65564">
                  <c:v>1.7770016837342224</c:v>
                </c:pt>
                <c:pt idx="65565">
                  <c:v>1.8308027589498808</c:v>
                </c:pt>
                <c:pt idx="65566">
                  <c:v>1.8099028955650929</c:v>
                </c:pt>
                <c:pt idx="65567">
                  <c:v>1.8522044396284829</c:v>
                </c:pt>
                <c:pt idx="65568">
                  <c:v>1.8433754978520287</c:v>
                </c:pt>
                <c:pt idx="65569">
                  <c:v>1.8465491084028223</c:v>
                </c:pt>
                <c:pt idx="65570">
                  <c:v>1.8526755396488133</c:v>
                </c:pt>
                <c:pt idx="65571">
                  <c:v>1.8588034216244387</c:v>
                </c:pt>
                <c:pt idx="65572">
                  <c:v>1.8649313036000641</c:v>
                </c:pt>
                <c:pt idx="65573">
                  <c:v>1.8710577348460551</c:v>
                </c:pt>
                <c:pt idx="65574">
                  <c:v>1.8771856168216805</c:v>
                </c:pt>
                <c:pt idx="65575">
                  <c:v>1.8418542622794469</c:v>
                </c:pt>
                <c:pt idx="65576">
                  <c:v>1.8590633107398569</c:v>
                </c:pt>
                <c:pt idx="65577">
                  <c:v>1.8052575092901382</c:v>
                </c:pt>
                <c:pt idx="65578">
                  <c:v>1.8068743615312401</c:v>
                </c:pt>
                <c:pt idx="65579">
                  <c:v>1.8087721581308021</c:v>
                </c:pt>
                <c:pt idx="65580">
                  <c:v>1.8106695054413964</c:v>
                </c:pt>
                <c:pt idx="65581">
                  <c:v>1.8125673020409583</c:v>
                </c:pt>
                <c:pt idx="65582">
                  <c:v>1.8144650986405202</c:v>
                </c:pt>
                <c:pt idx="65583">
                  <c:v>1.8163624459511143</c:v>
                </c:pt>
                <c:pt idx="65584">
                  <c:v>1.8182602425506762</c:v>
                </c:pt>
                <c:pt idx="65585">
                  <c:v>1.8201580391502381</c:v>
                </c:pt>
                <c:pt idx="65586">
                  <c:v>1.8220553864608324</c:v>
                </c:pt>
                <c:pt idx="65587">
                  <c:v>1.8239549802162651</c:v>
                </c:pt>
                <c:pt idx="65588">
                  <c:v>1.825852776815827</c:v>
                </c:pt>
                <c:pt idx="65589">
                  <c:v>1.8277501241264211</c:v>
                </c:pt>
                <c:pt idx="65590">
                  <c:v>1.829647920725983</c:v>
                </c:pt>
                <c:pt idx="65591">
                  <c:v>1.8315457173255449</c:v>
                </c:pt>
                <c:pt idx="65592">
                  <c:v>1.8334430646361393</c:v>
                </c:pt>
                <c:pt idx="65593">
                  <c:v>1.8353408612357012</c:v>
                </c:pt>
                <c:pt idx="65594">
                  <c:v>1.8372386578352631</c:v>
                </c:pt>
                <c:pt idx="65595">
                  <c:v>1.8391360051458572</c:v>
                </c:pt>
                <c:pt idx="65596">
                  <c:v>1.8410338017454191</c:v>
                </c:pt>
                <c:pt idx="65597">
                  <c:v>1.842931598344981</c:v>
                </c:pt>
                <c:pt idx="65598">
                  <c:v>1.8448289456555753</c:v>
                </c:pt>
                <c:pt idx="65599">
                  <c:v>1.8467267422551372</c:v>
                </c:pt>
                <c:pt idx="65600">
                  <c:v>1.8657051575397239</c:v>
                </c:pt>
                <c:pt idx="65601">
                  <c:v>1.8676029541392858</c:v>
                </c:pt>
                <c:pt idx="65602">
                  <c:v>1.8695003014498801</c:v>
                </c:pt>
                <c:pt idx="65603">
                  <c:v>1.8713998952053128</c:v>
                </c:pt>
                <c:pt idx="65604">
                  <c:v>1.8732976918048747</c:v>
                </c:pt>
                <c:pt idx="65605">
                  <c:v>1.8751950391154688</c:v>
                </c:pt>
                <c:pt idx="65606">
                  <c:v>1.8770928357150307</c:v>
                </c:pt>
                <c:pt idx="65607">
                  <c:v>1.8789906323145926</c:v>
                </c:pt>
                <c:pt idx="65608">
                  <c:v>1.8808879796251869</c:v>
                </c:pt>
                <c:pt idx="65609">
                  <c:v>1.8827857762247489</c:v>
                </c:pt>
                <c:pt idx="65610">
                  <c:v>1.8846835728243108</c:v>
                </c:pt>
                <c:pt idx="65611">
                  <c:v>1.8865809201349049</c:v>
                </c:pt>
                <c:pt idx="65612">
                  <c:v>1.8884787167344668</c:v>
                </c:pt>
                <c:pt idx="65613">
                  <c:v>1.8903765133340287</c:v>
                </c:pt>
                <c:pt idx="65614">
                  <c:v>1.892273860644623</c:v>
                </c:pt>
                <c:pt idx="65615">
                  <c:v>1.8941716572441849</c:v>
                </c:pt>
                <c:pt idx="65616">
                  <c:v>1.8772574105865523</c:v>
                </c:pt>
                <c:pt idx="65617">
                  <c:v>1.841164</c:v>
                </c:pt>
                <c:pt idx="65618">
                  <c:v>1.8285439680495947</c:v>
                </c:pt>
                <c:pt idx="65619">
                  <c:v>1.8114315553699283</c:v>
                </c:pt>
                <c:pt idx="65620">
                  <c:v>1.8362346925458441</c:v>
                </c:pt>
                <c:pt idx="65621">
                  <c:v>1.8325004084406293</c:v>
                </c:pt>
                <c:pt idx="65622">
                  <c:v>1.793722467541766</c:v>
                </c:pt>
                <c:pt idx="65623">
                  <c:v>1.8189039299666507</c:v>
                </c:pt>
                <c:pt idx="65624">
                  <c:v>1.8199487723480334</c:v>
                </c:pt>
              </c:numCache>
            </c:numRef>
          </c:val>
          <c:smooth val="0"/>
          <c:extLst>
            <c:ext xmlns:c16="http://schemas.microsoft.com/office/drawing/2014/chart" uri="{C3380CC4-5D6E-409C-BE32-E72D297353CC}">
              <c16:uniqueId val="{00000000-2C20-4D98-955A-EFFE2D1243AF}"/>
            </c:ext>
          </c:extLst>
        </c:ser>
        <c:dLbls>
          <c:showLegendKey val="0"/>
          <c:showVal val="0"/>
          <c:showCatName val="0"/>
          <c:showSerName val="0"/>
          <c:showPercent val="0"/>
          <c:showBubbleSize val="0"/>
        </c:dLbls>
        <c:marker val="1"/>
        <c:smooth val="0"/>
        <c:axId val="993118559"/>
        <c:axId val="993116895"/>
      </c:lineChart>
      <c:lineChart>
        <c:grouping val="standard"/>
        <c:varyColors val="0"/>
        <c:ser>
          <c:idx val="0"/>
          <c:order val="0"/>
          <c:tx>
            <c:strRef>
              <c:f>Sheet1!$F$1</c:f>
              <c:strCache>
                <c:ptCount val="1"/>
                <c:pt idx="0">
                  <c:v>emg_ch_1</c:v>
                </c:pt>
              </c:strCache>
            </c:strRef>
          </c:tx>
          <c:spPr>
            <a:ln w="28575" cap="rnd">
              <a:solidFill>
                <a:schemeClr val="accent1"/>
              </a:solidFill>
              <a:round/>
            </a:ln>
            <a:effectLst/>
          </c:spPr>
          <c:marker>
            <c:symbol val="none"/>
          </c:marker>
          <c:cat>
            <c:numRef>
              <c:f>Sheet1!$E$2:$E$65626</c:f>
              <c:numCache>
                <c:formatCode>General</c:formatCode>
                <c:ptCount val="65625"/>
                <c:pt idx="0">
                  <c:v>0</c:v>
                </c:pt>
                <c:pt idx="1">
                  <c:v>1.0068416595458984E-3</c:v>
                </c:pt>
                <c:pt idx="2">
                  <c:v>1.007080078125E-3</c:v>
                </c:pt>
                <c:pt idx="3">
                  <c:v>1.007080078125E-3</c:v>
                </c:pt>
                <c:pt idx="4">
                  <c:v>1.0068416595458984E-3</c:v>
                </c:pt>
                <c:pt idx="5">
                  <c:v>1.007080078125E-3</c:v>
                </c:pt>
                <c:pt idx="6">
                  <c:v>1.007080078125E-3</c:v>
                </c:pt>
                <c:pt idx="7">
                  <c:v>1.0068416595458984E-3</c:v>
                </c:pt>
                <c:pt idx="8">
                  <c:v>1.007080078125E-3</c:v>
                </c:pt>
                <c:pt idx="9">
                  <c:v>1.007080078125E-3</c:v>
                </c:pt>
                <c:pt idx="10">
                  <c:v>1.0068416595458984E-3</c:v>
                </c:pt>
                <c:pt idx="11">
                  <c:v>1.007080078125E-3</c:v>
                </c:pt>
                <c:pt idx="12">
                  <c:v>1.0080337524414063E-3</c:v>
                </c:pt>
                <c:pt idx="13">
                  <c:v>1.007080078125E-3</c:v>
                </c:pt>
                <c:pt idx="14">
                  <c:v>1.0068416595458984E-3</c:v>
                </c:pt>
                <c:pt idx="15">
                  <c:v>1.007080078125E-3</c:v>
                </c:pt>
                <c:pt idx="16">
                  <c:v>1.007080078125E-3</c:v>
                </c:pt>
                <c:pt idx="17">
                  <c:v>1.0068416595458984E-3</c:v>
                </c:pt>
                <c:pt idx="18">
                  <c:v>1.007080078125E-3</c:v>
                </c:pt>
                <c:pt idx="19">
                  <c:v>1.007080078125E-3</c:v>
                </c:pt>
                <c:pt idx="20">
                  <c:v>1.0068416595458984E-3</c:v>
                </c:pt>
                <c:pt idx="21">
                  <c:v>1.007080078125E-3</c:v>
                </c:pt>
                <c:pt idx="22">
                  <c:v>1.007080078125E-3</c:v>
                </c:pt>
                <c:pt idx="23">
                  <c:v>1.0068416595458984E-3</c:v>
                </c:pt>
                <c:pt idx="24">
                  <c:v>1.007080078125E-3</c:v>
                </c:pt>
                <c:pt idx="25">
                  <c:v>3.0219554901123047E-3</c:v>
                </c:pt>
                <c:pt idx="26">
                  <c:v>1.007080078125E-3</c:v>
                </c:pt>
                <c:pt idx="27">
                  <c:v>1.0068416595458984E-3</c:v>
                </c:pt>
                <c:pt idx="28">
                  <c:v>1.007080078125E-3</c:v>
                </c:pt>
                <c:pt idx="29">
                  <c:v>1.007080078125E-3</c:v>
                </c:pt>
                <c:pt idx="30">
                  <c:v>1.0068416595458984E-3</c:v>
                </c:pt>
                <c:pt idx="31">
                  <c:v>1.007080078125E-3</c:v>
                </c:pt>
                <c:pt idx="32">
                  <c:v>1.007080078125E-3</c:v>
                </c:pt>
                <c:pt idx="33">
                  <c:v>1.0068416595458984E-3</c:v>
                </c:pt>
                <c:pt idx="34">
                  <c:v>1.007080078125E-3</c:v>
                </c:pt>
                <c:pt idx="35">
                  <c:v>1.0080337524414063E-3</c:v>
                </c:pt>
                <c:pt idx="36">
                  <c:v>1.007080078125E-3</c:v>
                </c:pt>
                <c:pt idx="37">
                  <c:v>1.0068416595458984E-3</c:v>
                </c:pt>
                <c:pt idx="38">
                  <c:v>1.5105962753295898E-2</c:v>
                </c:pt>
                <c:pt idx="39">
                  <c:v>1.007080078125E-3</c:v>
                </c:pt>
                <c:pt idx="40">
                  <c:v>1.007080078125E-3</c:v>
                </c:pt>
                <c:pt idx="41">
                  <c:v>1.0068416595458984E-3</c:v>
                </c:pt>
                <c:pt idx="42">
                  <c:v>1.007080078125E-3</c:v>
                </c:pt>
                <c:pt idx="43">
                  <c:v>1.007080078125E-3</c:v>
                </c:pt>
                <c:pt idx="44">
                  <c:v>1.0068416595458984E-3</c:v>
                </c:pt>
                <c:pt idx="45">
                  <c:v>1.007080078125E-3</c:v>
                </c:pt>
                <c:pt idx="46">
                  <c:v>1.0080337524414063E-3</c:v>
                </c:pt>
                <c:pt idx="47">
                  <c:v>1.007080078125E-3</c:v>
                </c:pt>
                <c:pt idx="48">
                  <c:v>1.0068416595458984E-3</c:v>
                </c:pt>
                <c:pt idx="49">
                  <c:v>1.007080078125E-3</c:v>
                </c:pt>
                <c:pt idx="50">
                  <c:v>1.007080078125E-3</c:v>
                </c:pt>
                <c:pt idx="51">
                  <c:v>1.0068416595458984E-3</c:v>
                </c:pt>
                <c:pt idx="52">
                  <c:v>1.007080078125E-3</c:v>
                </c:pt>
                <c:pt idx="53">
                  <c:v>1.007080078125E-3</c:v>
                </c:pt>
                <c:pt idx="54">
                  <c:v>1.0068416595458984E-3</c:v>
                </c:pt>
                <c:pt idx="55">
                  <c:v>1.007080078125E-3</c:v>
                </c:pt>
                <c:pt idx="56">
                  <c:v>1.007080078125E-3</c:v>
                </c:pt>
                <c:pt idx="57">
                  <c:v>1.0068416595458984E-3</c:v>
                </c:pt>
                <c:pt idx="58">
                  <c:v>1.007080078125E-3</c:v>
                </c:pt>
                <c:pt idx="59">
                  <c:v>1.0080337524414063E-3</c:v>
                </c:pt>
                <c:pt idx="60">
                  <c:v>1.0068416595458984E-3</c:v>
                </c:pt>
                <c:pt idx="61">
                  <c:v>4.0280818939208984E-3</c:v>
                </c:pt>
                <c:pt idx="62">
                  <c:v>1.007080078125E-3</c:v>
                </c:pt>
                <c:pt idx="63">
                  <c:v>1.0068416595458984E-3</c:v>
                </c:pt>
                <c:pt idx="64">
                  <c:v>1.007080078125E-3</c:v>
                </c:pt>
                <c:pt idx="65">
                  <c:v>1.007080078125E-3</c:v>
                </c:pt>
                <c:pt idx="66">
                  <c:v>1.0068416595458984E-3</c:v>
                </c:pt>
                <c:pt idx="67">
                  <c:v>1.007080078125E-3</c:v>
                </c:pt>
                <c:pt idx="68">
                  <c:v>1.0080337524414063E-3</c:v>
                </c:pt>
                <c:pt idx="69">
                  <c:v>1.007080078125E-3</c:v>
                </c:pt>
                <c:pt idx="70">
                  <c:v>1.0068416595458984E-3</c:v>
                </c:pt>
                <c:pt idx="71">
                  <c:v>1.007080078125E-3</c:v>
                </c:pt>
                <c:pt idx="72">
                  <c:v>1.007080078125E-3</c:v>
                </c:pt>
                <c:pt idx="73">
                  <c:v>1.0068416595458984E-3</c:v>
                </c:pt>
                <c:pt idx="74">
                  <c:v>1.007080078125E-3</c:v>
                </c:pt>
                <c:pt idx="75">
                  <c:v>1.007080078125E-3</c:v>
                </c:pt>
                <c:pt idx="76">
                  <c:v>1.0068416595458984E-3</c:v>
                </c:pt>
                <c:pt idx="77">
                  <c:v>1.007080078125E-3</c:v>
                </c:pt>
                <c:pt idx="78">
                  <c:v>1.007080078125E-3</c:v>
                </c:pt>
                <c:pt idx="79">
                  <c:v>1.0068416595458984E-3</c:v>
                </c:pt>
                <c:pt idx="80">
                  <c:v>1.0080337524414063E-3</c:v>
                </c:pt>
                <c:pt idx="81">
                  <c:v>1.007080078125E-3</c:v>
                </c:pt>
                <c:pt idx="82">
                  <c:v>1.0068416595458984E-3</c:v>
                </c:pt>
                <c:pt idx="83">
                  <c:v>1.007080078125E-3</c:v>
                </c:pt>
                <c:pt idx="84">
                  <c:v>1.007080078125E-3</c:v>
                </c:pt>
                <c:pt idx="85">
                  <c:v>1.0068416595458984E-3</c:v>
                </c:pt>
                <c:pt idx="86">
                  <c:v>1.007080078125E-3</c:v>
                </c:pt>
                <c:pt idx="87">
                  <c:v>1.007080078125E-3</c:v>
                </c:pt>
                <c:pt idx="88">
                  <c:v>1.0068416595458984E-3</c:v>
                </c:pt>
                <c:pt idx="89">
                  <c:v>1.007080078125E-3</c:v>
                </c:pt>
                <c:pt idx="90">
                  <c:v>1.007080078125E-3</c:v>
                </c:pt>
                <c:pt idx="91">
                  <c:v>1.0068416595458984E-3</c:v>
                </c:pt>
                <c:pt idx="92">
                  <c:v>1.007080078125E-3</c:v>
                </c:pt>
                <c:pt idx="93">
                  <c:v>1.0080337524414063E-3</c:v>
                </c:pt>
                <c:pt idx="94">
                  <c:v>1.007080078125E-3</c:v>
                </c:pt>
                <c:pt idx="95">
                  <c:v>1.0068416595458984E-3</c:v>
                </c:pt>
                <c:pt idx="96">
                  <c:v>1.007080078125E-3</c:v>
                </c:pt>
                <c:pt idx="97">
                  <c:v>1.8126964569091797E-2</c:v>
                </c:pt>
                <c:pt idx="98">
                  <c:v>1.007080078125E-3</c:v>
                </c:pt>
                <c:pt idx="99">
                  <c:v>1.0068416595458984E-3</c:v>
                </c:pt>
                <c:pt idx="100">
                  <c:v>1.007080078125E-3</c:v>
                </c:pt>
                <c:pt idx="101">
                  <c:v>1.0080337524414063E-3</c:v>
                </c:pt>
                <c:pt idx="102">
                  <c:v>1.007080078125E-3</c:v>
                </c:pt>
                <c:pt idx="103">
                  <c:v>1.0068416595458984E-3</c:v>
                </c:pt>
                <c:pt idx="104">
                  <c:v>1.007080078125E-3</c:v>
                </c:pt>
                <c:pt idx="105">
                  <c:v>1.007080078125E-3</c:v>
                </c:pt>
                <c:pt idx="106">
                  <c:v>1.0068416595458984E-3</c:v>
                </c:pt>
                <c:pt idx="107">
                  <c:v>1.007080078125E-3</c:v>
                </c:pt>
                <c:pt idx="108">
                  <c:v>1.007080078125E-3</c:v>
                </c:pt>
                <c:pt idx="109">
                  <c:v>1.0068416595458984E-3</c:v>
                </c:pt>
                <c:pt idx="110">
                  <c:v>1.007080078125E-3</c:v>
                </c:pt>
                <c:pt idx="111">
                  <c:v>1.007080078125E-3</c:v>
                </c:pt>
                <c:pt idx="112">
                  <c:v>1.0068416595458984E-3</c:v>
                </c:pt>
                <c:pt idx="113">
                  <c:v>1.0080337524414063E-3</c:v>
                </c:pt>
                <c:pt idx="114">
                  <c:v>1.007080078125E-3</c:v>
                </c:pt>
                <c:pt idx="115">
                  <c:v>1.0068416595458984E-3</c:v>
                </c:pt>
                <c:pt idx="116">
                  <c:v>1.007080078125E-3</c:v>
                </c:pt>
                <c:pt idx="117">
                  <c:v>1.007080078125E-3</c:v>
                </c:pt>
                <c:pt idx="118">
                  <c:v>1.0068416595458984E-3</c:v>
                </c:pt>
                <c:pt idx="119">
                  <c:v>1.007080078125E-3</c:v>
                </c:pt>
                <c:pt idx="120">
                  <c:v>1.007080078125E-3</c:v>
                </c:pt>
                <c:pt idx="121">
                  <c:v>1.0068416595458984E-3</c:v>
                </c:pt>
                <c:pt idx="122">
                  <c:v>4.3305158615112305E-2</c:v>
                </c:pt>
                <c:pt idx="123">
                  <c:v>1.0068416595458984E-3</c:v>
                </c:pt>
                <c:pt idx="124">
                  <c:v>1.007080078125E-3</c:v>
                </c:pt>
                <c:pt idx="125">
                  <c:v>1.007080078125E-3</c:v>
                </c:pt>
                <c:pt idx="126">
                  <c:v>4.0278434753417969E-3</c:v>
                </c:pt>
                <c:pt idx="127">
                  <c:v>1.007080078125E-3</c:v>
                </c:pt>
                <c:pt idx="128">
                  <c:v>1.007080078125E-3</c:v>
                </c:pt>
                <c:pt idx="129">
                  <c:v>1.0068416595458984E-3</c:v>
                </c:pt>
                <c:pt idx="130">
                  <c:v>1.007080078125E-3</c:v>
                </c:pt>
                <c:pt idx="131">
                  <c:v>1.0080337524414063E-3</c:v>
                </c:pt>
                <c:pt idx="132">
                  <c:v>1.007080078125E-3</c:v>
                </c:pt>
                <c:pt idx="133">
                  <c:v>1.0068416595458984E-3</c:v>
                </c:pt>
                <c:pt idx="134">
                  <c:v>1.007080078125E-3</c:v>
                </c:pt>
                <c:pt idx="135">
                  <c:v>1.007080078125E-3</c:v>
                </c:pt>
                <c:pt idx="136">
                  <c:v>1.0068416595458984E-3</c:v>
                </c:pt>
                <c:pt idx="137">
                  <c:v>1.007080078125E-3</c:v>
                </c:pt>
                <c:pt idx="138">
                  <c:v>1.007080078125E-3</c:v>
                </c:pt>
                <c:pt idx="139">
                  <c:v>1.0068416595458984E-3</c:v>
                </c:pt>
                <c:pt idx="140">
                  <c:v>1.007080078125E-3</c:v>
                </c:pt>
                <c:pt idx="141">
                  <c:v>1.007080078125E-3</c:v>
                </c:pt>
                <c:pt idx="142">
                  <c:v>1.0068416595458984E-3</c:v>
                </c:pt>
                <c:pt idx="143">
                  <c:v>1.0080337524414063E-3</c:v>
                </c:pt>
                <c:pt idx="144">
                  <c:v>1.007080078125E-3</c:v>
                </c:pt>
                <c:pt idx="145">
                  <c:v>1.0068416595458984E-3</c:v>
                </c:pt>
                <c:pt idx="146">
                  <c:v>1.007080078125E-3</c:v>
                </c:pt>
                <c:pt idx="147">
                  <c:v>1.007080078125E-3</c:v>
                </c:pt>
                <c:pt idx="148">
                  <c:v>1.0068416595458984E-3</c:v>
                </c:pt>
                <c:pt idx="149">
                  <c:v>1.007080078125E-3</c:v>
                </c:pt>
                <c:pt idx="150">
                  <c:v>1.007080078125E-3</c:v>
                </c:pt>
                <c:pt idx="151">
                  <c:v>1.0068416595458984E-3</c:v>
                </c:pt>
                <c:pt idx="152">
                  <c:v>1.007080078125E-3</c:v>
                </c:pt>
                <c:pt idx="153">
                  <c:v>1.007080078125E-3</c:v>
                </c:pt>
                <c:pt idx="154">
                  <c:v>1.0068416595458984E-3</c:v>
                </c:pt>
                <c:pt idx="155">
                  <c:v>1.007080078125E-3</c:v>
                </c:pt>
                <c:pt idx="156">
                  <c:v>1.0080337524414063E-3</c:v>
                </c:pt>
                <c:pt idx="157">
                  <c:v>1.007080078125E-3</c:v>
                </c:pt>
                <c:pt idx="158">
                  <c:v>5.9417009353637695E-2</c:v>
                </c:pt>
                <c:pt idx="159">
                  <c:v>1.0068416595458984E-3</c:v>
                </c:pt>
                <c:pt idx="160">
                  <c:v>1.0080337524414063E-3</c:v>
                </c:pt>
                <c:pt idx="161">
                  <c:v>9.0630054473876953E-3</c:v>
                </c:pt>
                <c:pt idx="162">
                  <c:v>1.007080078125E-3</c:v>
                </c:pt>
                <c:pt idx="163">
                  <c:v>1.0068416595458984E-3</c:v>
                </c:pt>
                <c:pt idx="164">
                  <c:v>1.007080078125E-3</c:v>
                </c:pt>
                <c:pt idx="165">
                  <c:v>1.0080337524414063E-3</c:v>
                </c:pt>
                <c:pt idx="166">
                  <c:v>1.007080078125E-3</c:v>
                </c:pt>
                <c:pt idx="167">
                  <c:v>1.0068416595458984E-3</c:v>
                </c:pt>
                <c:pt idx="168">
                  <c:v>1.007080078125E-3</c:v>
                </c:pt>
                <c:pt idx="169">
                  <c:v>1.007080078125E-3</c:v>
                </c:pt>
                <c:pt idx="170">
                  <c:v>1.0068416595458984E-3</c:v>
                </c:pt>
                <c:pt idx="171">
                  <c:v>1.007080078125E-3</c:v>
                </c:pt>
                <c:pt idx="172">
                  <c:v>1.007080078125E-3</c:v>
                </c:pt>
                <c:pt idx="173">
                  <c:v>1.0068416595458984E-3</c:v>
                </c:pt>
                <c:pt idx="174">
                  <c:v>1.007080078125E-3</c:v>
                </c:pt>
                <c:pt idx="175">
                  <c:v>1.0068416595458984E-3</c:v>
                </c:pt>
                <c:pt idx="176">
                  <c:v>1.007080078125E-3</c:v>
                </c:pt>
                <c:pt idx="177">
                  <c:v>1.0080337524414063E-3</c:v>
                </c:pt>
                <c:pt idx="178">
                  <c:v>1.007080078125E-3</c:v>
                </c:pt>
                <c:pt idx="179">
                  <c:v>1.0068416595458984E-3</c:v>
                </c:pt>
                <c:pt idx="180">
                  <c:v>1.007080078125E-3</c:v>
                </c:pt>
                <c:pt idx="181">
                  <c:v>1.007080078125E-3</c:v>
                </c:pt>
                <c:pt idx="182">
                  <c:v>1.0068416595458984E-3</c:v>
                </c:pt>
                <c:pt idx="183">
                  <c:v>1.007080078125E-3</c:v>
                </c:pt>
                <c:pt idx="184">
                  <c:v>1.007080078125E-3</c:v>
                </c:pt>
                <c:pt idx="185">
                  <c:v>1.0068416595458984E-3</c:v>
                </c:pt>
                <c:pt idx="186">
                  <c:v>1.007080078125E-3</c:v>
                </c:pt>
                <c:pt idx="187">
                  <c:v>1.007080078125E-3</c:v>
                </c:pt>
                <c:pt idx="188">
                  <c:v>1.0068416595458984E-3</c:v>
                </c:pt>
                <c:pt idx="189">
                  <c:v>1.007080078125E-3</c:v>
                </c:pt>
                <c:pt idx="190">
                  <c:v>1.0080337524414063E-3</c:v>
                </c:pt>
                <c:pt idx="191">
                  <c:v>1.007080078125E-3</c:v>
                </c:pt>
                <c:pt idx="192">
                  <c:v>1.0068416595458984E-3</c:v>
                </c:pt>
                <c:pt idx="193">
                  <c:v>1.007080078125E-3</c:v>
                </c:pt>
                <c:pt idx="194">
                  <c:v>1.007080078125E-3</c:v>
                </c:pt>
                <c:pt idx="195">
                  <c:v>1.0068416595458984E-3</c:v>
                </c:pt>
                <c:pt idx="196">
                  <c:v>1.007080078125E-3</c:v>
                </c:pt>
                <c:pt idx="197">
                  <c:v>1.0068416595458984E-3</c:v>
                </c:pt>
                <c:pt idx="198">
                  <c:v>1.007080078125E-3</c:v>
                </c:pt>
                <c:pt idx="199">
                  <c:v>1.007080078125E-3</c:v>
                </c:pt>
                <c:pt idx="200">
                  <c:v>1.0068416595458984E-3</c:v>
                </c:pt>
                <c:pt idx="201">
                  <c:v>1.007080078125E-3</c:v>
                </c:pt>
                <c:pt idx="202">
                  <c:v>1.0080337524414063E-3</c:v>
                </c:pt>
                <c:pt idx="203">
                  <c:v>1.007080078125E-3</c:v>
                </c:pt>
                <c:pt idx="204">
                  <c:v>1.0068416595458984E-3</c:v>
                </c:pt>
                <c:pt idx="205">
                  <c:v>1.007080078125E-3</c:v>
                </c:pt>
                <c:pt idx="206">
                  <c:v>1.007080078125E-3</c:v>
                </c:pt>
                <c:pt idx="207">
                  <c:v>1.0068416595458984E-3</c:v>
                </c:pt>
                <c:pt idx="208">
                  <c:v>1.007080078125E-3</c:v>
                </c:pt>
                <c:pt idx="209">
                  <c:v>1.007080078125E-3</c:v>
                </c:pt>
                <c:pt idx="210">
                  <c:v>1.0068416595458984E-3</c:v>
                </c:pt>
                <c:pt idx="211">
                  <c:v>1.007080078125E-3</c:v>
                </c:pt>
                <c:pt idx="212">
                  <c:v>1.007080078125E-3</c:v>
                </c:pt>
                <c:pt idx="213">
                  <c:v>1.0068416595458984E-3</c:v>
                </c:pt>
                <c:pt idx="214">
                  <c:v>1.007080078125E-3</c:v>
                </c:pt>
                <c:pt idx="215">
                  <c:v>1.0080337524414063E-3</c:v>
                </c:pt>
                <c:pt idx="216">
                  <c:v>1.007080078125E-3</c:v>
                </c:pt>
                <c:pt idx="217">
                  <c:v>1.0068416595458984E-3</c:v>
                </c:pt>
                <c:pt idx="218">
                  <c:v>1.007080078125E-3</c:v>
                </c:pt>
                <c:pt idx="219">
                  <c:v>1.0068416595458984E-3</c:v>
                </c:pt>
                <c:pt idx="220">
                  <c:v>1.007080078125E-3</c:v>
                </c:pt>
                <c:pt idx="221">
                  <c:v>3.0210018157958984E-3</c:v>
                </c:pt>
                <c:pt idx="222">
                  <c:v>1.007080078125E-3</c:v>
                </c:pt>
                <c:pt idx="223">
                  <c:v>1.0068416595458984E-3</c:v>
                </c:pt>
                <c:pt idx="224">
                  <c:v>1.007080078125E-3</c:v>
                </c:pt>
                <c:pt idx="225">
                  <c:v>1.0080337524414063E-3</c:v>
                </c:pt>
                <c:pt idx="226">
                  <c:v>1.007080078125E-3</c:v>
                </c:pt>
                <c:pt idx="227">
                  <c:v>1.0068416595458984E-3</c:v>
                </c:pt>
                <c:pt idx="228">
                  <c:v>1.007080078125E-3</c:v>
                </c:pt>
                <c:pt idx="229">
                  <c:v>1.007080078125E-3</c:v>
                </c:pt>
                <c:pt idx="230">
                  <c:v>1.0068416595458984E-3</c:v>
                </c:pt>
                <c:pt idx="231">
                  <c:v>1.007080078125E-3</c:v>
                </c:pt>
                <c:pt idx="232">
                  <c:v>1.007080078125E-3</c:v>
                </c:pt>
                <c:pt idx="233">
                  <c:v>1.0068416595458984E-3</c:v>
                </c:pt>
                <c:pt idx="234">
                  <c:v>1.007080078125E-3</c:v>
                </c:pt>
                <c:pt idx="235">
                  <c:v>1.007080078125E-3</c:v>
                </c:pt>
                <c:pt idx="236">
                  <c:v>1.0068416595458984E-3</c:v>
                </c:pt>
                <c:pt idx="237">
                  <c:v>1.007080078125E-3</c:v>
                </c:pt>
                <c:pt idx="238">
                  <c:v>1.0080337524414063E-3</c:v>
                </c:pt>
                <c:pt idx="239">
                  <c:v>1.0068416595458984E-3</c:v>
                </c:pt>
                <c:pt idx="240">
                  <c:v>1.007080078125E-3</c:v>
                </c:pt>
                <c:pt idx="241">
                  <c:v>1.007080078125E-3</c:v>
                </c:pt>
                <c:pt idx="242">
                  <c:v>1.0068416595458984E-3</c:v>
                </c:pt>
                <c:pt idx="243">
                  <c:v>1.007080078125E-3</c:v>
                </c:pt>
                <c:pt idx="244">
                  <c:v>1.007080078125E-3</c:v>
                </c:pt>
                <c:pt idx="245">
                  <c:v>1.0068416595458984E-3</c:v>
                </c:pt>
                <c:pt idx="246">
                  <c:v>1.007080078125E-3</c:v>
                </c:pt>
                <c:pt idx="247">
                  <c:v>1.007080078125E-3</c:v>
                </c:pt>
                <c:pt idx="248">
                  <c:v>1.3092041015625E-2</c:v>
                </c:pt>
                <c:pt idx="249">
                  <c:v>1.0068416595458984E-3</c:v>
                </c:pt>
                <c:pt idx="250">
                  <c:v>1.007080078125E-3</c:v>
                </c:pt>
                <c:pt idx="251">
                  <c:v>1.0080337524414063E-3</c:v>
                </c:pt>
                <c:pt idx="252">
                  <c:v>1.0068416595458984E-3</c:v>
                </c:pt>
                <c:pt idx="253">
                  <c:v>1.007080078125E-3</c:v>
                </c:pt>
                <c:pt idx="254">
                  <c:v>1.007080078125E-3</c:v>
                </c:pt>
                <c:pt idx="255">
                  <c:v>1.0068416595458984E-3</c:v>
                </c:pt>
                <c:pt idx="256">
                  <c:v>1.007080078125E-3</c:v>
                </c:pt>
                <c:pt idx="257">
                  <c:v>1.007080078125E-3</c:v>
                </c:pt>
                <c:pt idx="258">
                  <c:v>1.0068416595458984E-3</c:v>
                </c:pt>
                <c:pt idx="259">
                  <c:v>1.007080078125E-3</c:v>
                </c:pt>
                <c:pt idx="260">
                  <c:v>1.007080078125E-3</c:v>
                </c:pt>
                <c:pt idx="261">
                  <c:v>1.0068416595458984E-3</c:v>
                </c:pt>
                <c:pt idx="262">
                  <c:v>1.007080078125E-3</c:v>
                </c:pt>
                <c:pt idx="263">
                  <c:v>1.0080337524414063E-3</c:v>
                </c:pt>
                <c:pt idx="264">
                  <c:v>1.007080078125E-3</c:v>
                </c:pt>
                <c:pt idx="265">
                  <c:v>1.0068416595458984E-3</c:v>
                </c:pt>
                <c:pt idx="266">
                  <c:v>1.007080078125E-3</c:v>
                </c:pt>
                <c:pt idx="267">
                  <c:v>1.007080078125E-3</c:v>
                </c:pt>
                <c:pt idx="268">
                  <c:v>1.0068416595458984E-3</c:v>
                </c:pt>
                <c:pt idx="269">
                  <c:v>1.007080078125E-3</c:v>
                </c:pt>
                <c:pt idx="270">
                  <c:v>1.007080078125E-3</c:v>
                </c:pt>
                <c:pt idx="271">
                  <c:v>1.0068416595458984E-3</c:v>
                </c:pt>
                <c:pt idx="272">
                  <c:v>1.007080078125E-3</c:v>
                </c:pt>
                <c:pt idx="273">
                  <c:v>1.007080078125E-3</c:v>
                </c:pt>
                <c:pt idx="274">
                  <c:v>1.0068416595458984E-3</c:v>
                </c:pt>
                <c:pt idx="275">
                  <c:v>1.007080078125E-3</c:v>
                </c:pt>
                <c:pt idx="276">
                  <c:v>1.0080337524414063E-3</c:v>
                </c:pt>
                <c:pt idx="277">
                  <c:v>1.0068416595458984E-3</c:v>
                </c:pt>
                <c:pt idx="278">
                  <c:v>1.007080078125E-3</c:v>
                </c:pt>
                <c:pt idx="279">
                  <c:v>1.007080078125E-3</c:v>
                </c:pt>
                <c:pt idx="280">
                  <c:v>1.0068416595458984E-3</c:v>
                </c:pt>
                <c:pt idx="281">
                  <c:v>1.007080078125E-3</c:v>
                </c:pt>
                <c:pt idx="282">
                  <c:v>1.007080078125E-3</c:v>
                </c:pt>
                <c:pt idx="283">
                  <c:v>1.0068416595458984E-3</c:v>
                </c:pt>
                <c:pt idx="284">
                  <c:v>1.007080078125E-3</c:v>
                </c:pt>
                <c:pt idx="285">
                  <c:v>1.007080078125E-3</c:v>
                </c:pt>
                <c:pt idx="286">
                  <c:v>1.0068416595458984E-3</c:v>
                </c:pt>
                <c:pt idx="287">
                  <c:v>1.007080078125E-3</c:v>
                </c:pt>
                <c:pt idx="288">
                  <c:v>1.0080337524414063E-3</c:v>
                </c:pt>
                <c:pt idx="289">
                  <c:v>1.007080078125E-3</c:v>
                </c:pt>
                <c:pt idx="290">
                  <c:v>1.0068416595458984E-3</c:v>
                </c:pt>
                <c:pt idx="291">
                  <c:v>1.007080078125E-3</c:v>
                </c:pt>
                <c:pt idx="292">
                  <c:v>1.007080078125E-3</c:v>
                </c:pt>
                <c:pt idx="293">
                  <c:v>1.0068416595458984E-3</c:v>
                </c:pt>
                <c:pt idx="294">
                  <c:v>1.007080078125E-3</c:v>
                </c:pt>
                <c:pt idx="295">
                  <c:v>1.007080078125E-3</c:v>
                </c:pt>
                <c:pt idx="296">
                  <c:v>1.0068416595458984E-3</c:v>
                </c:pt>
                <c:pt idx="297">
                  <c:v>1.007080078125E-3</c:v>
                </c:pt>
                <c:pt idx="298">
                  <c:v>1.007080078125E-3</c:v>
                </c:pt>
                <c:pt idx="299">
                  <c:v>1.0068416595458984E-3</c:v>
                </c:pt>
                <c:pt idx="300">
                  <c:v>1.007080078125E-3</c:v>
                </c:pt>
                <c:pt idx="301">
                  <c:v>1.0080337524414063E-3</c:v>
                </c:pt>
                <c:pt idx="302">
                  <c:v>1.0068416595458984E-3</c:v>
                </c:pt>
                <c:pt idx="303">
                  <c:v>1.007080078125E-3</c:v>
                </c:pt>
                <c:pt idx="304">
                  <c:v>1.007080078125E-3</c:v>
                </c:pt>
                <c:pt idx="305">
                  <c:v>1.0068416595458984E-3</c:v>
                </c:pt>
                <c:pt idx="306">
                  <c:v>1.007080078125E-3</c:v>
                </c:pt>
                <c:pt idx="307">
                  <c:v>1.007080078125E-3</c:v>
                </c:pt>
                <c:pt idx="308">
                  <c:v>1.0068416595458984E-3</c:v>
                </c:pt>
                <c:pt idx="309">
                  <c:v>1.007080078125E-3</c:v>
                </c:pt>
                <c:pt idx="310">
                  <c:v>1.007080078125E-3</c:v>
                </c:pt>
                <c:pt idx="311">
                  <c:v>1.0068416595458984E-3</c:v>
                </c:pt>
                <c:pt idx="312">
                  <c:v>1.007080078125E-3</c:v>
                </c:pt>
                <c:pt idx="313">
                  <c:v>1.0080337524414063E-3</c:v>
                </c:pt>
                <c:pt idx="314">
                  <c:v>1.007080078125E-3</c:v>
                </c:pt>
                <c:pt idx="315">
                  <c:v>1.0068416595458984E-3</c:v>
                </c:pt>
                <c:pt idx="316">
                  <c:v>1.007080078125E-3</c:v>
                </c:pt>
                <c:pt idx="317">
                  <c:v>1.007080078125E-3</c:v>
                </c:pt>
                <c:pt idx="318">
                  <c:v>1.0068416595458984E-3</c:v>
                </c:pt>
                <c:pt idx="319">
                  <c:v>1.007080078125E-3</c:v>
                </c:pt>
                <c:pt idx="320">
                  <c:v>1.6113042831420898E-2</c:v>
                </c:pt>
                <c:pt idx="321">
                  <c:v>1.0068416595458984E-3</c:v>
                </c:pt>
                <c:pt idx="322">
                  <c:v>1.007080078125E-3</c:v>
                </c:pt>
                <c:pt idx="323">
                  <c:v>1.0080337524414063E-3</c:v>
                </c:pt>
                <c:pt idx="324">
                  <c:v>1.007080078125E-3</c:v>
                </c:pt>
                <c:pt idx="325">
                  <c:v>1.0068416595458984E-3</c:v>
                </c:pt>
                <c:pt idx="326">
                  <c:v>1.007080078125E-3</c:v>
                </c:pt>
                <c:pt idx="327">
                  <c:v>1.007080078125E-3</c:v>
                </c:pt>
                <c:pt idx="328">
                  <c:v>1.0068416595458984E-3</c:v>
                </c:pt>
                <c:pt idx="329">
                  <c:v>1.007080078125E-3</c:v>
                </c:pt>
                <c:pt idx="330">
                  <c:v>1.007080078125E-3</c:v>
                </c:pt>
                <c:pt idx="331">
                  <c:v>1.0068416595458984E-3</c:v>
                </c:pt>
                <c:pt idx="332">
                  <c:v>1.007080078125E-3</c:v>
                </c:pt>
                <c:pt idx="333">
                  <c:v>1.007080078125E-3</c:v>
                </c:pt>
                <c:pt idx="334">
                  <c:v>1.0068416595458984E-3</c:v>
                </c:pt>
                <c:pt idx="335">
                  <c:v>1.007080078125E-3</c:v>
                </c:pt>
                <c:pt idx="336">
                  <c:v>1.0080337524414063E-3</c:v>
                </c:pt>
                <c:pt idx="337">
                  <c:v>1.0068416595458984E-3</c:v>
                </c:pt>
                <c:pt idx="338">
                  <c:v>1.007080078125E-3</c:v>
                </c:pt>
                <c:pt idx="339">
                  <c:v>1.007080078125E-3</c:v>
                </c:pt>
                <c:pt idx="340">
                  <c:v>1.0068416595458984E-3</c:v>
                </c:pt>
                <c:pt idx="341">
                  <c:v>1.007080078125E-3</c:v>
                </c:pt>
                <c:pt idx="342">
                  <c:v>1.007080078125E-3</c:v>
                </c:pt>
                <c:pt idx="343">
                  <c:v>1.0068416595458984E-3</c:v>
                </c:pt>
                <c:pt idx="344">
                  <c:v>1.007080078125E-3</c:v>
                </c:pt>
                <c:pt idx="345">
                  <c:v>1.007080078125E-3</c:v>
                </c:pt>
                <c:pt idx="346">
                  <c:v>1.0068416595458984E-3</c:v>
                </c:pt>
                <c:pt idx="347">
                  <c:v>1.007080078125E-3</c:v>
                </c:pt>
                <c:pt idx="348">
                  <c:v>1.0080337524414063E-3</c:v>
                </c:pt>
                <c:pt idx="349">
                  <c:v>1.007080078125E-3</c:v>
                </c:pt>
                <c:pt idx="350">
                  <c:v>1.0068416595458984E-3</c:v>
                </c:pt>
                <c:pt idx="351">
                  <c:v>1.007080078125E-3</c:v>
                </c:pt>
                <c:pt idx="352">
                  <c:v>1.007080078125E-3</c:v>
                </c:pt>
                <c:pt idx="353">
                  <c:v>1.0068416595458984E-3</c:v>
                </c:pt>
                <c:pt idx="354">
                  <c:v>1.007080078125E-3</c:v>
                </c:pt>
                <c:pt idx="355">
                  <c:v>1.007080078125E-3</c:v>
                </c:pt>
                <c:pt idx="356">
                  <c:v>1.0068416595458984E-3</c:v>
                </c:pt>
                <c:pt idx="357">
                  <c:v>1.007080078125E-3</c:v>
                </c:pt>
                <c:pt idx="358">
                  <c:v>1.007080078125E-3</c:v>
                </c:pt>
                <c:pt idx="359">
                  <c:v>1.0068416595458984E-3</c:v>
                </c:pt>
                <c:pt idx="360">
                  <c:v>1.007080078125E-3</c:v>
                </c:pt>
                <c:pt idx="361">
                  <c:v>1.0080337524414063E-3</c:v>
                </c:pt>
                <c:pt idx="362">
                  <c:v>1.0068416595458984E-3</c:v>
                </c:pt>
                <c:pt idx="363">
                  <c:v>1.007080078125E-3</c:v>
                </c:pt>
                <c:pt idx="364">
                  <c:v>1.007080078125E-3</c:v>
                </c:pt>
                <c:pt idx="365">
                  <c:v>1.0068416595458984E-3</c:v>
                </c:pt>
                <c:pt idx="366">
                  <c:v>1.007080078125E-3</c:v>
                </c:pt>
                <c:pt idx="367">
                  <c:v>1.007080078125E-3</c:v>
                </c:pt>
                <c:pt idx="368">
                  <c:v>1.0068416595458984E-3</c:v>
                </c:pt>
                <c:pt idx="369">
                  <c:v>1.007080078125E-3</c:v>
                </c:pt>
                <c:pt idx="370">
                  <c:v>1.007080078125E-3</c:v>
                </c:pt>
                <c:pt idx="371">
                  <c:v>1.0068416595458984E-3</c:v>
                </c:pt>
                <c:pt idx="372">
                  <c:v>1.007080078125E-3</c:v>
                </c:pt>
                <c:pt idx="373">
                  <c:v>1.0080337524414063E-3</c:v>
                </c:pt>
                <c:pt idx="374">
                  <c:v>1.007080078125E-3</c:v>
                </c:pt>
                <c:pt idx="375">
                  <c:v>1.0068416595458984E-3</c:v>
                </c:pt>
                <c:pt idx="376">
                  <c:v>1.007080078125E-3</c:v>
                </c:pt>
                <c:pt idx="377">
                  <c:v>1.007080078125E-3</c:v>
                </c:pt>
                <c:pt idx="378">
                  <c:v>1.0068416595458984E-3</c:v>
                </c:pt>
                <c:pt idx="379">
                  <c:v>1.007080078125E-3</c:v>
                </c:pt>
                <c:pt idx="380">
                  <c:v>1.007080078125E-3</c:v>
                </c:pt>
                <c:pt idx="381">
                  <c:v>1.0068416595458984E-3</c:v>
                </c:pt>
                <c:pt idx="382">
                  <c:v>1.007080078125E-3</c:v>
                </c:pt>
                <c:pt idx="383">
                  <c:v>1.007080078125E-3</c:v>
                </c:pt>
                <c:pt idx="384">
                  <c:v>1.0068416595458984E-3</c:v>
                </c:pt>
                <c:pt idx="385">
                  <c:v>1.007080078125E-3</c:v>
                </c:pt>
                <c:pt idx="386">
                  <c:v>1.0080337524414063E-3</c:v>
                </c:pt>
                <c:pt idx="387">
                  <c:v>1.0068416595458984E-3</c:v>
                </c:pt>
                <c:pt idx="388">
                  <c:v>1.007080078125E-3</c:v>
                </c:pt>
                <c:pt idx="389">
                  <c:v>1.007080078125E-3</c:v>
                </c:pt>
                <c:pt idx="390">
                  <c:v>1.0068416595458984E-3</c:v>
                </c:pt>
                <c:pt idx="391">
                  <c:v>1.007080078125E-3</c:v>
                </c:pt>
                <c:pt idx="392">
                  <c:v>1.007080078125E-3</c:v>
                </c:pt>
                <c:pt idx="393">
                  <c:v>1.0068416595458984E-3</c:v>
                </c:pt>
                <c:pt idx="394">
                  <c:v>1.007080078125E-3</c:v>
                </c:pt>
                <c:pt idx="395">
                  <c:v>1.007080078125E-3</c:v>
                </c:pt>
                <c:pt idx="396">
                  <c:v>1.0068416595458984E-3</c:v>
                </c:pt>
                <c:pt idx="397">
                  <c:v>1.007080078125E-3</c:v>
                </c:pt>
                <c:pt idx="398">
                  <c:v>1.0080337524414063E-3</c:v>
                </c:pt>
                <c:pt idx="399">
                  <c:v>1.007080078125E-3</c:v>
                </c:pt>
                <c:pt idx="400">
                  <c:v>1.0068416595458984E-3</c:v>
                </c:pt>
                <c:pt idx="401">
                  <c:v>1.007080078125E-3</c:v>
                </c:pt>
                <c:pt idx="402">
                  <c:v>1.007080078125E-3</c:v>
                </c:pt>
                <c:pt idx="403">
                  <c:v>1.0068416595458984E-3</c:v>
                </c:pt>
                <c:pt idx="404">
                  <c:v>1.007080078125E-3</c:v>
                </c:pt>
                <c:pt idx="405">
                  <c:v>1.007080078125E-3</c:v>
                </c:pt>
                <c:pt idx="406">
                  <c:v>1.0068416595458984E-3</c:v>
                </c:pt>
                <c:pt idx="407">
                  <c:v>1.007080078125E-3</c:v>
                </c:pt>
                <c:pt idx="408">
                  <c:v>1.007080078125E-3</c:v>
                </c:pt>
                <c:pt idx="409">
                  <c:v>1.0068416595458984E-3</c:v>
                </c:pt>
                <c:pt idx="410">
                  <c:v>1.007080078125E-3</c:v>
                </c:pt>
                <c:pt idx="411">
                  <c:v>1.0080337524414063E-3</c:v>
                </c:pt>
                <c:pt idx="412">
                  <c:v>1.0068416595458984E-3</c:v>
                </c:pt>
                <c:pt idx="413">
                  <c:v>1.007080078125E-3</c:v>
                </c:pt>
                <c:pt idx="414">
                  <c:v>1.007080078125E-3</c:v>
                </c:pt>
                <c:pt idx="415">
                  <c:v>1.0068416595458984E-3</c:v>
                </c:pt>
                <c:pt idx="416">
                  <c:v>1.007080078125E-3</c:v>
                </c:pt>
                <c:pt idx="417">
                  <c:v>1.007080078125E-3</c:v>
                </c:pt>
                <c:pt idx="418">
                  <c:v>1.0068416595458984E-3</c:v>
                </c:pt>
                <c:pt idx="419">
                  <c:v>1.007080078125E-3</c:v>
                </c:pt>
                <c:pt idx="420">
                  <c:v>1.007080078125E-3</c:v>
                </c:pt>
                <c:pt idx="421">
                  <c:v>1.0068416595458984E-3</c:v>
                </c:pt>
                <c:pt idx="422">
                  <c:v>1.007080078125E-3</c:v>
                </c:pt>
                <c:pt idx="423">
                  <c:v>1.0080337524414063E-3</c:v>
                </c:pt>
                <c:pt idx="424">
                  <c:v>1.007080078125E-3</c:v>
                </c:pt>
                <c:pt idx="425">
                  <c:v>1.0068416595458984E-3</c:v>
                </c:pt>
                <c:pt idx="426">
                  <c:v>1.007080078125E-3</c:v>
                </c:pt>
                <c:pt idx="427">
                  <c:v>1.007080078125E-3</c:v>
                </c:pt>
                <c:pt idx="428">
                  <c:v>1.0068416595458984E-3</c:v>
                </c:pt>
                <c:pt idx="429">
                  <c:v>1.007080078125E-3</c:v>
                </c:pt>
                <c:pt idx="430">
                  <c:v>1.007080078125E-3</c:v>
                </c:pt>
                <c:pt idx="431">
                  <c:v>1.0068416595458984E-3</c:v>
                </c:pt>
                <c:pt idx="432">
                  <c:v>1.007080078125E-3</c:v>
                </c:pt>
                <c:pt idx="433">
                  <c:v>1.007080078125E-3</c:v>
                </c:pt>
                <c:pt idx="434">
                  <c:v>1.1077880859375E-2</c:v>
                </c:pt>
                <c:pt idx="435">
                  <c:v>1.007080078125E-3</c:v>
                </c:pt>
                <c:pt idx="436">
                  <c:v>1.0068416595458984E-3</c:v>
                </c:pt>
                <c:pt idx="437">
                  <c:v>1.007080078125E-3</c:v>
                </c:pt>
                <c:pt idx="438">
                  <c:v>1.0080337524414063E-3</c:v>
                </c:pt>
                <c:pt idx="439">
                  <c:v>1.007080078125E-3</c:v>
                </c:pt>
                <c:pt idx="440">
                  <c:v>1.0068416595458984E-3</c:v>
                </c:pt>
                <c:pt idx="441">
                  <c:v>1.007080078125E-3</c:v>
                </c:pt>
                <c:pt idx="442">
                  <c:v>1.007080078125E-3</c:v>
                </c:pt>
                <c:pt idx="443">
                  <c:v>1.0068416595458984E-3</c:v>
                </c:pt>
                <c:pt idx="444">
                  <c:v>1.007080078125E-3</c:v>
                </c:pt>
                <c:pt idx="445">
                  <c:v>1.007080078125E-3</c:v>
                </c:pt>
                <c:pt idx="446">
                  <c:v>1.0068416595458984E-3</c:v>
                </c:pt>
                <c:pt idx="447">
                  <c:v>1.007080078125E-3</c:v>
                </c:pt>
                <c:pt idx="448">
                  <c:v>1.007080078125E-3</c:v>
                </c:pt>
                <c:pt idx="449">
                  <c:v>1.0068416595458984E-3</c:v>
                </c:pt>
                <c:pt idx="450">
                  <c:v>1.0080337524414063E-3</c:v>
                </c:pt>
                <c:pt idx="451">
                  <c:v>1.007080078125E-3</c:v>
                </c:pt>
                <c:pt idx="452">
                  <c:v>1.0068416595458984E-3</c:v>
                </c:pt>
                <c:pt idx="453">
                  <c:v>1.007080078125E-3</c:v>
                </c:pt>
                <c:pt idx="454">
                  <c:v>1.007080078125E-3</c:v>
                </c:pt>
                <c:pt idx="455">
                  <c:v>1.0068416595458984E-3</c:v>
                </c:pt>
                <c:pt idx="456">
                  <c:v>1.007080078125E-3</c:v>
                </c:pt>
                <c:pt idx="457">
                  <c:v>1.007080078125E-3</c:v>
                </c:pt>
                <c:pt idx="458">
                  <c:v>1.0068416595458984E-3</c:v>
                </c:pt>
                <c:pt idx="459">
                  <c:v>1.007080078125E-3</c:v>
                </c:pt>
                <c:pt idx="460">
                  <c:v>1.007080078125E-3</c:v>
                </c:pt>
                <c:pt idx="461">
                  <c:v>1.0068416595458984E-3</c:v>
                </c:pt>
                <c:pt idx="462">
                  <c:v>1.007080078125E-3</c:v>
                </c:pt>
                <c:pt idx="463">
                  <c:v>1.0080337524414063E-3</c:v>
                </c:pt>
                <c:pt idx="464">
                  <c:v>1.007080078125E-3</c:v>
                </c:pt>
                <c:pt idx="465">
                  <c:v>1.0068416595458984E-3</c:v>
                </c:pt>
                <c:pt idx="466">
                  <c:v>1.007080078125E-3</c:v>
                </c:pt>
                <c:pt idx="467">
                  <c:v>1.007080078125E-3</c:v>
                </c:pt>
                <c:pt idx="468">
                  <c:v>1.0068416595458984E-3</c:v>
                </c:pt>
                <c:pt idx="469">
                  <c:v>1.007080078125E-3</c:v>
                </c:pt>
                <c:pt idx="470">
                  <c:v>1.007080078125E-3</c:v>
                </c:pt>
                <c:pt idx="471">
                  <c:v>1.0068416595458984E-3</c:v>
                </c:pt>
                <c:pt idx="472">
                  <c:v>1.007080078125E-3</c:v>
                </c:pt>
                <c:pt idx="473">
                  <c:v>1.007080078125E-3</c:v>
                </c:pt>
                <c:pt idx="474">
                  <c:v>1.0068416595458984E-3</c:v>
                </c:pt>
                <c:pt idx="475">
                  <c:v>1.0080337524414063E-3</c:v>
                </c:pt>
                <c:pt idx="476">
                  <c:v>1.007080078125E-3</c:v>
                </c:pt>
                <c:pt idx="477">
                  <c:v>1.0068416595458984E-3</c:v>
                </c:pt>
                <c:pt idx="478">
                  <c:v>1.007080078125E-3</c:v>
                </c:pt>
                <c:pt idx="479">
                  <c:v>1.007080078125E-3</c:v>
                </c:pt>
                <c:pt idx="480">
                  <c:v>1.0068416595458984E-3</c:v>
                </c:pt>
                <c:pt idx="481">
                  <c:v>1.007080078125E-3</c:v>
                </c:pt>
                <c:pt idx="482">
                  <c:v>1.007080078125E-3</c:v>
                </c:pt>
                <c:pt idx="483">
                  <c:v>1.0068416595458984E-3</c:v>
                </c:pt>
                <c:pt idx="484">
                  <c:v>1.007080078125E-3</c:v>
                </c:pt>
                <c:pt idx="485">
                  <c:v>1.007080078125E-3</c:v>
                </c:pt>
                <c:pt idx="486">
                  <c:v>1.0068416595458984E-3</c:v>
                </c:pt>
                <c:pt idx="487">
                  <c:v>1.007080078125E-3</c:v>
                </c:pt>
                <c:pt idx="488">
                  <c:v>1.0080337524414063E-3</c:v>
                </c:pt>
                <c:pt idx="489">
                  <c:v>1.007080078125E-3</c:v>
                </c:pt>
                <c:pt idx="490">
                  <c:v>1.0068416595458984E-3</c:v>
                </c:pt>
                <c:pt idx="491">
                  <c:v>1.007080078125E-3</c:v>
                </c:pt>
                <c:pt idx="492">
                  <c:v>1.007080078125E-3</c:v>
                </c:pt>
                <c:pt idx="493">
                  <c:v>1.0068416595458984E-3</c:v>
                </c:pt>
                <c:pt idx="494">
                  <c:v>1.007080078125E-3</c:v>
                </c:pt>
                <c:pt idx="495">
                  <c:v>1.007080078125E-3</c:v>
                </c:pt>
                <c:pt idx="496">
                  <c:v>1.0068416595458984E-3</c:v>
                </c:pt>
                <c:pt idx="497">
                  <c:v>1.007080078125E-3</c:v>
                </c:pt>
                <c:pt idx="498">
                  <c:v>1.007080078125E-3</c:v>
                </c:pt>
                <c:pt idx="499">
                  <c:v>1.0068416595458984E-3</c:v>
                </c:pt>
                <c:pt idx="500">
                  <c:v>1.0080337524414063E-3</c:v>
                </c:pt>
                <c:pt idx="501">
                  <c:v>1.007080078125E-3</c:v>
                </c:pt>
                <c:pt idx="502">
                  <c:v>1.0068416595458984E-3</c:v>
                </c:pt>
                <c:pt idx="503">
                  <c:v>1.007080078125E-3</c:v>
                </c:pt>
                <c:pt idx="504">
                  <c:v>1.007080078125E-3</c:v>
                </c:pt>
                <c:pt idx="505">
                  <c:v>1.0068416595458984E-3</c:v>
                </c:pt>
                <c:pt idx="506">
                  <c:v>1.007080078125E-3</c:v>
                </c:pt>
                <c:pt idx="507">
                  <c:v>1.007080078125E-3</c:v>
                </c:pt>
                <c:pt idx="508">
                  <c:v>1.0068416595458984E-3</c:v>
                </c:pt>
                <c:pt idx="509">
                  <c:v>1.007080078125E-3</c:v>
                </c:pt>
                <c:pt idx="510">
                  <c:v>1.007080078125E-3</c:v>
                </c:pt>
                <c:pt idx="511">
                  <c:v>1.0068416595458984E-3</c:v>
                </c:pt>
                <c:pt idx="512">
                  <c:v>1.007080078125E-3</c:v>
                </c:pt>
                <c:pt idx="513">
                  <c:v>1.0080337524414063E-3</c:v>
                </c:pt>
                <c:pt idx="514">
                  <c:v>1.007080078125E-3</c:v>
                </c:pt>
                <c:pt idx="515">
                  <c:v>1.0068416595458984E-3</c:v>
                </c:pt>
                <c:pt idx="516">
                  <c:v>1.007080078125E-3</c:v>
                </c:pt>
                <c:pt idx="517">
                  <c:v>1.007080078125E-3</c:v>
                </c:pt>
                <c:pt idx="518">
                  <c:v>1.0068416595458984E-3</c:v>
                </c:pt>
                <c:pt idx="519">
                  <c:v>1.007080078125E-3</c:v>
                </c:pt>
                <c:pt idx="520">
                  <c:v>1.007080078125E-3</c:v>
                </c:pt>
                <c:pt idx="521">
                  <c:v>1.0068416595458984E-3</c:v>
                </c:pt>
                <c:pt idx="522">
                  <c:v>1.007080078125E-3</c:v>
                </c:pt>
                <c:pt idx="523">
                  <c:v>1.007080078125E-3</c:v>
                </c:pt>
                <c:pt idx="524">
                  <c:v>1.0068416595458984E-3</c:v>
                </c:pt>
                <c:pt idx="525">
                  <c:v>1.0080337524414063E-3</c:v>
                </c:pt>
                <c:pt idx="526">
                  <c:v>1.007080078125E-3</c:v>
                </c:pt>
                <c:pt idx="527">
                  <c:v>1.0068416595458984E-3</c:v>
                </c:pt>
                <c:pt idx="528">
                  <c:v>1.007080078125E-3</c:v>
                </c:pt>
                <c:pt idx="529">
                  <c:v>1.007080078125E-3</c:v>
                </c:pt>
                <c:pt idx="530">
                  <c:v>1.0068416595458984E-3</c:v>
                </c:pt>
                <c:pt idx="531">
                  <c:v>1.007080078125E-3</c:v>
                </c:pt>
                <c:pt idx="532">
                  <c:v>1.007080078125E-3</c:v>
                </c:pt>
                <c:pt idx="533">
                  <c:v>1.0068416595458984E-3</c:v>
                </c:pt>
                <c:pt idx="534">
                  <c:v>1.007080078125E-3</c:v>
                </c:pt>
                <c:pt idx="535">
                  <c:v>1.007080078125E-3</c:v>
                </c:pt>
                <c:pt idx="536">
                  <c:v>1.6113996505737305E-2</c:v>
                </c:pt>
                <c:pt idx="537">
                  <c:v>1.0068416595458984E-3</c:v>
                </c:pt>
                <c:pt idx="538">
                  <c:v>1.007080078125E-3</c:v>
                </c:pt>
                <c:pt idx="539">
                  <c:v>1.007080078125E-3</c:v>
                </c:pt>
                <c:pt idx="540">
                  <c:v>1.0068416595458984E-3</c:v>
                </c:pt>
                <c:pt idx="541">
                  <c:v>1.007080078125E-3</c:v>
                </c:pt>
                <c:pt idx="542">
                  <c:v>1.007080078125E-3</c:v>
                </c:pt>
                <c:pt idx="543">
                  <c:v>1.0068416595458984E-3</c:v>
                </c:pt>
                <c:pt idx="544">
                  <c:v>1.007080078125E-3</c:v>
                </c:pt>
                <c:pt idx="545">
                  <c:v>1.007080078125E-3</c:v>
                </c:pt>
                <c:pt idx="546">
                  <c:v>1.0068416595458984E-3</c:v>
                </c:pt>
                <c:pt idx="547">
                  <c:v>1.007080078125E-3</c:v>
                </c:pt>
                <c:pt idx="548">
                  <c:v>1.0080337524414063E-3</c:v>
                </c:pt>
                <c:pt idx="549">
                  <c:v>1.007080078125E-3</c:v>
                </c:pt>
                <c:pt idx="550">
                  <c:v>1.0068416595458984E-3</c:v>
                </c:pt>
                <c:pt idx="551">
                  <c:v>1.007080078125E-3</c:v>
                </c:pt>
                <c:pt idx="552">
                  <c:v>1.007080078125E-3</c:v>
                </c:pt>
                <c:pt idx="553">
                  <c:v>1.0068416595458984E-3</c:v>
                </c:pt>
                <c:pt idx="554">
                  <c:v>1.007080078125E-3</c:v>
                </c:pt>
                <c:pt idx="555">
                  <c:v>1.007080078125E-3</c:v>
                </c:pt>
                <c:pt idx="556">
                  <c:v>1.0068416595458984E-3</c:v>
                </c:pt>
                <c:pt idx="557">
                  <c:v>1.007080078125E-3</c:v>
                </c:pt>
                <c:pt idx="558">
                  <c:v>1.007080078125E-3</c:v>
                </c:pt>
                <c:pt idx="559">
                  <c:v>1.0068416595458984E-3</c:v>
                </c:pt>
                <c:pt idx="560">
                  <c:v>1.0080337524414063E-3</c:v>
                </c:pt>
                <c:pt idx="561">
                  <c:v>1.007080078125E-3</c:v>
                </c:pt>
                <c:pt idx="562">
                  <c:v>1.0068416595458984E-3</c:v>
                </c:pt>
                <c:pt idx="563">
                  <c:v>1.007080078125E-3</c:v>
                </c:pt>
                <c:pt idx="564">
                  <c:v>1.007080078125E-3</c:v>
                </c:pt>
                <c:pt idx="565">
                  <c:v>1.0068416595458984E-3</c:v>
                </c:pt>
                <c:pt idx="566">
                  <c:v>1.007080078125E-3</c:v>
                </c:pt>
                <c:pt idx="567">
                  <c:v>1.007080078125E-3</c:v>
                </c:pt>
                <c:pt idx="568">
                  <c:v>1.0068416595458984E-3</c:v>
                </c:pt>
                <c:pt idx="569">
                  <c:v>1.007080078125E-3</c:v>
                </c:pt>
                <c:pt idx="570">
                  <c:v>1.007080078125E-3</c:v>
                </c:pt>
                <c:pt idx="571">
                  <c:v>1.0068416595458984E-3</c:v>
                </c:pt>
                <c:pt idx="572">
                  <c:v>1.007080078125E-3</c:v>
                </c:pt>
                <c:pt idx="573">
                  <c:v>1.0080337524414063E-3</c:v>
                </c:pt>
                <c:pt idx="574">
                  <c:v>1.007080078125E-3</c:v>
                </c:pt>
                <c:pt idx="575">
                  <c:v>1.0068416595458984E-3</c:v>
                </c:pt>
                <c:pt idx="576">
                  <c:v>1.007080078125E-3</c:v>
                </c:pt>
                <c:pt idx="577">
                  <c:v>1.007080078125E-3</c:v>
                </c:pt>
                <c:pt idx="578">
                  <c:v>1.0068416595458984E-3</c:v>
                </c:pt>
                <c:pt idx="579">
                  <c:v>1.007080078125E-3</c:v>
                </c:pt>
                <c:pt idx="580">
                  <c:v>1.007080078125E-3</c:v>
                </c:pt>
                <c:pt idx="581">
                  <c:v>1.0068416595458984E-3</c:v>
                </c:pt>
                <c:pt idx="582">
                  <c:v>1.007080078125E-3</c:v>
                </c:pt>
                <c:pt idx="583">
                  <c:v>1.007080078125E-3</c:v>
                </c:pt>
                <c:pt idx="584">
                  <c:v>1.0068416595458984E-3</c:v>
                </c:pt>
                <c:pt idx="585">
                  <c:v>1.0080337524414063E-3</c:v>
                </c:pt>
                <c:pt idx="586">
                  <c:v>1.007080078125E-3</c:v>
                </c:pt>
                <c:pt idx="587">
                  <c:v>1.0068416595458984E-3</c:v>
                </c:pt>
                <c:pt idx="588">
                  <c:v>1.007080078125E-3</c:v>
                </c:pt>
                <c:pt idx="589">
                  <c:v>1.007080078125E-3</c:v>
                </c:pt>
                <c:pt idx="590">
                  <c:v>1.0068416595458984E-3</c:v>
                </c:pt>
                <c:pt idx="591">
                  <c:v>1.007080078125E-3</c:v>
                </c:pt>
                <c:pt idx="592">
                  <c:v>1.007080078125E-3</c:v>
                </c:pt>
                <c:pt idx="593">
                  <c:v>1.0068416595458984E-3</c:v>
                </c:pt>
                <c:pt idx="594">
                  <c:v>1.007080078125E-3</c:v>
                </c:pt>
                <c:pt idx="595">
                  <c:v>1.007080078125E-3</c:v>
                </c:pt>
                <c:pt idx="596">
                  <c:v>1.0068416595458984E-3</c:v>
                </c:pt>
                <c:pt idx="597">
                  <c:v>1.007080078125E-3</c:v>
                </c:pt>
                <c:pt idx="598">
                  <c:v>1.0080337524414063E-3</c:v>
                </c:pt>
                <c:pt idx="599">
                  <c:v>1.007080078125E-3</c:v>
                </c:pt>
                <c:pt idx="600">
                  <c:v>1.0068416595458984E-3</c:v>
                </c:pt>
                <c:pt idx="601">
                  <c:v>1.007080078125E-3</c:v>
                </c:pt>
                <c:pt idx="602">
                  <c:v>1.007080078125E-3</c:v>
                </c:pt>
                <c:pt idx="603">
                  <c:v>1.0068416595458984E-3</c:v>
                </c:pt>
                <c:pt idx="604">
                  <c:v>1.007080078125E-3</c:v>
                </c:pt>
                <c:pt idx="605">
                  <c:v>1.007080078125E-3</c:v>
                </c:pt>
                <c:pt idx="606">
                  <c:v>1.0068416595458984E-3</c:v>
                </c:pt>
                <c:pt idx="607">
                  <c:v>1.007080078125E-3</c:v>
                </c:pt>
                <c:pt idx="608">
                  <c:v>1.007080078125E-3</c:v>
                </c:pt>
                <c:pt idx="609">
                  <c:v>1.0068416595458984E-3</c:v>
                </c:pt>
                <c:pt idx="610">
                  <c:v>1.0080337524414063E-3</c:v>
                </c:pt>
                <c:pt idx="611">
                  <c:v>1.007080078125E-3</c:v>
                </c:pt>
                <c:pt idx="612">
                  <c:v>1.0068416595458984E-3</c:v>
                </c:pt>
                <c:pt idx="613">
                  <c:v>1.007080078125E-3</c:v>
                </c:pt>
                <c:pt idx="614">
                  <c:v>1.007080078125E-3</c:v>
                </c:pt>
                <c:pt idx="615">
                  <c:v>1.0068416595458984E-3</c:v>
                </c:pt>
                <c:pt idx="616">
                  <c:v>1.007080078125E-3</c:v>
                </c:pt>
                <c:pt idx="617">
                  <c:v>1.007080078125E-3</c:v>
                </c:pt>
                <c:pt idx="618">
                  <c:v>1.0068416595458984E-3</c:v>
                </c:pt>
                <c:pt idx="619">
                  <c:v>1.007080078125E-3</c:v>
                </c:pt>
                <c:pt idx="620">
                  <c:v>1.007080078125E-3</c:v>
                </c:pt>
                <c:pt idx="621">
                  <c:v>1.0068416595458984E-3</c:v>
                </c:pt>
                <c:pt idx="622">
                  <c:v>1.007080078125E-3</c:v>
                </c:pt>
                <c:pt idx="623">
                  <c:v>1.0080337524414063E-3</c:v>
                </c:pt>
                <c:pt idx="624">
                  <c:v>1.007080078125E-3</c:v>
                </c:pt>
                <c:pt idx="625">
                  <c:v>1.0068416595458984E-3</c:v>
                </c:pt>
                <c:pt idx="626">
                  <c:v>1.007080078125E-3</c:v>
                </c:pt>
                <c:pt idx="627">
                  <c:v>1.007080078125E-3</c:v>
                </c:pt>
                <c:pt idx="628">
                  <c:v>1.0068416595458984E-3</c:v>
                </c:pt>
                <c:pt idx="629">
                  <c:v>1.007080078125E-3</c:v>
                </c:pt>
                <c:pt idx="630">
                  <c:v>1.007080078125E-3</c:v>
                </c:pt>
                <c:pt idx="631">
                  <c:v>1.0068416595458984E-3</c:v>
                </c:pt>
                <c:pt idx="632">
                  <c:v>1.007080078125E-3</c:v>
                </c:pt>
                <c:pt idx="633">
                  <c:v>1.0068416595458984E-3</c:v>
                </c:pt>
                <c:pt idx="634">
                  <c:v>1.007080078125E-3</c:v>
                </c:pt>
                <c:pt idx="635">
                  <c:v>1.0080337524414063E-3</c:v>
                </c:pt>
                <c:pt idx="636">
                  <c:v>1.007080078125E-3</c:v>
                </c:pt>
                <c:pt idx="637">
                  <c:v>1.0068416595458984E-3</c:v>
                </c:pt>
                <c:pt idx="638">
                  <c:v>1.007080078125E-3</c:v>
                </c:pt>
                <c:pt idx="639">
                  <c:v>1.007080078125E-3</c:v>
                </c:pt>
                <c:pt idx="640">
                  <c:v>1.0068416595458984E-3</c:v>
                </c:pt>
                <c:pt idx="641">
                  <c:v>1.007080078125E-3</c:v>
                </c:pt>
                <c:pt idx="642">
                  <c:v>1.007080078125E-3</c:v>
                </c:pt>
                <c:pt idx="643">
                  <c:v>1.0068416595458984E-3</c:v>
                </c:pt>
                <c:pt idx="644">
                  <c:v>1.007080078125E-3</c:v>
                </c:pt>
                <c:pt idx="645">
                  <c:v>1.007080078125E-3</c:v>
                </c:pt>
                <c:pt idx="646">
                  <c:v>1.0068416595458984E-3</c:v>
                </c:pt>
                <c:pt idx="647">
                  <c:v>1.007080078125E-3</c:v>
                </c:pt>
                <c:pt idx="648">
                  <c:v>1.0080337524414063E-3</c:v>
                </c:pt>
                <c:pt idx="649">
                  <c:v>1.007080078125E-3</c:v>
                </c:pt>
                <c:pt idx="650">
                  <c:v>1.0068416595458984E-3</c:v>
                </c:pt>
                <c:pt idx="651">
                  <c:v>1.007080078125E-3</c:v>
                </c:pt>
                <c:pt idx="652">
                  <c:v>1.007080078125E-3</c:v>
                </c:pt>
                <c:pt idx="653">
                  <c:v>1.0068416595458984E-3</c:v>
                </c:pt>
                <c:pt idx="654">
                  <c:v>1.007080078125E-3</c:v>
                </c:pt>
                <c:pt idx="655">
                  <c:v>1.0068416595458984E-3</c:v>
                </c:pt>
                <c:pt idx="656">
                  <c:v>1.007080078125E-3</c:v>
                </c:pt>
                <c:pt idx="657">
                  <c:v>1.007080078125E-3</c:v>
                </c:pt>
                <c:pt idx="658">
                  <c:v>1.0068416595458984E-3</c:v>
                </c:pt>
                <c:pt idx="659">
                  <c:v>1.007080078125E-3</c:v>
                </c:pt>
                <c:pt idx="660">
                  <c:v>6.0429573059082031E-3</c:v>
                </c:pt>
                <c:pt idx="661">
                  <c:v>1.007080078125E-3</c:v>
                </c:pt>
                <c:pt idx="662">
                  <c:v>1.007080078125E-3</c:v>
                </c:pt>
                <c:pt idx="663">
                  <c:v>1.0068416595458984E-3</c:v>
                </c:pt>
                <c:pt idx="664">
                  <c:v>1.007080078125E-3</c:v>
                </c:pt>
                <c:pt idx="665">
                  <c:v>1.007080078125E-3</c:v>
                </c:pt>
                <c:pt idx="666">
                  <c:v>1.0068416595458984E-3</c:v>
                </c:pt>
                <c:pt idx="667">
                  <c:v>1.007080078125E-3</c:v>
                </c:pt>
                <c:pt idx="668">
                  <c:v>1.0080337524414063E-3</c:v>
                </c:pt>
                <c:pt idx="669">
                  <c:v>1.007080078125E-3</c:v>
                </c:pt>
                <c:pt idx="670">
                  <c:v>1.0068416595458984E-3</c:v>
                </c:pt>
                <c:pt idx="671">
                  <c:v>1.007080078125E-3</c:v>
                </c:pt>
                <c:pt idx="672">
                  <c:v>1.0068416595458984E-3</c:v>
                </c:pt>
                <c:pt idx="673">
                  <c:v>1.007080078125E-3</c:v>
                </c:pt>
                <c:pt idx="674">
                  <c:v>1.007080078125E-3</c:v>
                </c:pt>
                <c:pt idx="675">
                  <c:v>1.0068416595458984E-3</c:v>
                </c:pt>
                <c:pt idx="676">
                  <c:v>1.007080078125E-3</c:v>
                </c:pt>
                <c:pt idx="677">
                  <c:v>1.007080078125E-3</c:v>
                </c:pt>
                <c:pt idx="678">
                  <c:v>1.0068416595458984E-3</c:v>
                </c:pt>
                <c:pt idx="679">
                  <c:v>1.007080078125E-3</c:v>
                </c:pt>
                <c:pt idx="680">
                  <c:v>1.0080337524414063E-3</c:v>
                </c:pt>
                <c:pt idx="681">
                  <c:v>1.007080078125E-3</c:v>
                </c:pt>
                <c:pt idx="682">
                  <c:v>1.0068416595458984E-3</c:v>
                </c:pt>
                <c:pt idx="683">
                  <c:v>1.007080078125E-3</c:v>
                </c:pt>
                <c:pt idx="684">
                  <c:v>1.007080078125E-3</c:v>
                </c:pt>
                <c:pt idx="685">
                  <c:v>1.0068416595458984E-3</c:v>
                </c:pt>
                <c:pt idx="686">
                  <c:v>1.007080078125E-3</c:v>
                </c:pt>
                <c:pt idx="687">
                  <c:v>1.007080078125E-3</c:v>
                </c:pt>
                <c:pt idx="688">
                  <c:v>1.0068416595458984E-3</c:v>
                </c:pt>
                <c:pt idx="689">
                  <c:v>1.007080078125E-3</c:v>
                </c:pt>
                <c:pt idx="690">
                  <c:v>1.007080078125E-3</c:v>
                </c:pt>
                <c:pt idx="691">
                  <c:v>1.0068416595458984E-3</c:v>
                </c:pt>
                <c:pt idx="692">
                  <c:v>1.007080078125E-3</c:v>
                </c:pt>
                <c:pt idx="693">
                  <c:v>1.0080337524414063E-3</c:v>
                </c:pt>
                <c:pt idx="694">
                  <c:v>1.0068416595458984E-3</c:v>
                </c:pt>
                <c:pt idx="695">
                  <c:v>1.007080078125E-3</c:v>
                </c:pt>
                <c:pt idx="696">
                  <c:v>1.007080078125E-3</c:v>
                </c:pt>
                <c:pt idx="697">
                  <c:v>1.0068416595458984E-3</c:v>
                </c:pt>
                <c:pt idx="698">
                  <c:v>1.007080078125E-3</c:v>
                </c:pt>
                <c:pt idx="699">
                  <c:v>1.007080078125E-3</c:v>
                </c:pt>
                <c:pt idx="700">
                  <c:v>1.0068416595458984E-3</c:v>
                </c:pt>
                <c:pt idx="701">
                  <c:v>1.007080078125E-3</c:v>
                </c:pt>
                <c:pt idx="702">
                  <c:v>1.007080078125E-3</c:v>
                </c:pt>
                <c:pt idx="703">
                  <c:v>1.0068416595458984E-3</c:v>
                </c:pt>
                <c:pt idx="704">
                  <c:v>1.007080078125E-3</c:v>
                </c:pt>
                <c:pt idx="705">
                  <c:v>1.0080337524414063E-3</c:v>
                </c:pt>
                <c:pt idx="706">
                  <c:v>1.007080078125E-3</c:v>
                </c:pt>
                <c:pt idx="707">
                  <c:v>1.0068416595458984E-3</c:v>
                </c:pt>
                <c:pt idx="708">
                  <c:v>1.007080078125E-3</c:v>
                </c:pt>
                <c:pt idx="709">
                  <c:v>1.007080078125E-3</c:v>
                </c:pt>
                <c:pt idx="710">
                  <c:v>1.0068416595458984E-3</c:v>
                </c:pt>
                <c:pt idx="711">
                  <c:v>1.007080078125E-3</c:v>
                </c:pt>
                <c:pt idx="712">
                  <c:v>1.007080078125E-3</c:v>
                </c:pt>
                <c:pt idx="713">
                  <c:v>1.0068416595458984E-3</c:v>
                </c:pt>
                <c:pt idx="714">
                  <c:v>1.007080078125E-3</c:v>
                </c:pt>
                <c:pt idx="715">
                  <c:v>1.007080078125E-3</c:v>
                </c:pt>
                <c:pt idx="716">
                  <c:v>1.0068416595458984E-3</c:v>
                </c:pt>
                <c:pt idx="717">
                  <c:v>1.007080078125E-3</c:v>
                </c:pt>
                <c:pt idx="718">
                  <c:v>1.0080337524414063E-3</c:v>
                </c:pt>
                <c:pt idx="719">
                  <c:v>1.0068416595458984E-3</c:v>
                </c:pt>
                <c:pt idx="720">
                  <c:v>1.007080078125E-3</c:v>
                </c:pt>
                <c:pt idx="721">
                  <c:v>1.007080078125E-3</c:v>
                </c:pt>
                <c:pt idx="722">
                  <c:v>1.0068416595458984E-3</c:v>
                </c:pt>
                <c:pt idx="723">
                  <c:v>1.007080078125E-3</c:v>
                </c:pt>
                <c:pt idx="724">
                  <c:v>1.007080078125E-3</c:v>
                </c:pt>
                <c:pt idx="725">
                  <c:v>1.0068416595458984E-3</c:v>
                </c:pt>
                <c:pt idx="726">
                  <c:v>1.007080078125E-3</c:v>
                </c:pt>
                <c:pt idx="727">
                  <c:v>1.007080078125E-3</c:v>
                </c:pt>
                <c:pt idx="728">
                  <c:v>1.0068416595458984E-3</c:v>
                </c:pt>
                <c:pt idx="729">
                  <c:v>1.007080078125E-3</c:v>
                </c:pt>
                <c:pt idx="730">
                  <c:v>1.0080337524414063E-3</c:v>
                </c:pt>
                <c:pt idx="731">
                  <c:v>1.007080078125E-3</c:v>
                </c:pt>
                <c:pt idx="732">
                  <c:v>1.0068416595458984E-3</c:v>
                </c:pt>
                <c:pt idx="733">
                  <c:v>1.007080078125E-3</c:v>
                </c:pt>
                <c:pt idx="734">
                  <c:v>1.007080078125E-3</c:v>
                </c:pt>
                <c:pt idx="735">
                  <c:v>1.0068416595458984E-3</c:v>
                </c:pt>
                <c:pt idx="736">
                  <c:v>1.007080078125E-3</c:v>
                </c:pt>
                <c:pt idx="737">
                  <c:v>1.007080078125E-3</c:v>
                </c:pt>
                <c:pt idx="738">
                  <c:v>1.0068416595458984E-3</c:v>
                </c:pt>
                <c:pt idx="739">
                  <c:v>1.007080078125E-3</c:v>
                </c:pt>
                <c:pt idx="740">
                  <c:v>1.007080078125E-3</c:v>
                </c:pt>
                <c:pt idx="741">
                  <c:v>1.0068416595458984E-3</c:v>
                </c:pt>
                <c:pt idx="742">
                  <c:v>1.007080078125E-3</c:v>
                </c:pt>
                <c:pt idx="743">
                  <c:v>1.0080337524414063E-3</c:v>
                </c:pt>
                <c:pt idx="744">
                  <c:v>1.0068416595458984E-3</c:v>
                </c:pt>
                <c:pt idx="745">
                  <c:v>1.007080078125E-3</c:v>
                </c:pt>
                <c:pt idx="746">
                  <c:v>1.007080078125E-3</c:v>
                </c:pt>
                <c:pt idx="747">
                  <c:v>1.0068416595458984E-3</c:v>
                </c:pt>
                <c:pt idx="748">
                  <c:v>1.007080078125E-3</c:v>
                </c:pt>
                <c:pt idx="749">
                  <c:v>1.007080078125E-3</c:v>
                </c:pt>
                <c:pt idx="750">
                  <c:v>1.0068416595458984E-3</c:v>
                </c:pt>
                <c:pt idx="751">
                  <c:v>1.007080078125E-3</c:v>
                </c:pt>
                <c:pt idx="752">
                  <c:v>1.007080078125E-3</c:v>
                </c:pt>
                <c:pt idx="753">
                  <c:v>1.0068416595458984E-3</c:v>
                </c:pt>
                <c:pt idx="754">
                  <c:v>1.007080078125E-3</c:v>
                </c:pt>
                <c:pt idx="755">
                  <c:v>1.0080337524414063E-3</c:v>
                </c:pt>
                <c:pt idx="756">
                  <c:v>1.007080078125E-3</c:v>
                </c:pt>
                <c:pt idx="757">
                  <c:v>1.0068416595458984E-3</c:v>
                </c:pt>
                <c:pt idx="758">
                  <c:v>1.007080078125E-3</c:v>
                </c:pt>
                <c:pt idx="759">
                  <c:v>1.007080078125E-3</c:v>
                </c:pt>
                <c:pt idx="760">
                  <c:v>1.0068416595458984E-3</c:v>
                </c:pt>
                <c:pt idx="761">
                  <c:v>1.007080078125E-3</c:v>
                </c:pt>
                <c:pt idx="762">
                  <c:v>1.007080078125E-3</c:v>
                </c:pt>
                <c:pt idx="763">
                  <c:v>1.0068416595458984E-3</c:v>
                </c:pt>
                <c:pt idx="764">
                  <c:v>1.007080078125E-3</c:v>
                </c:pt>
                <c:pt idx="765">
                  <c:v>1.007080078125E-3</c:v>
                </c:pt>
                <c:pt idx="766">
                  <c:v>1.0068416595458984E-3</c:v>
                </c:pt>
                <c:pt idx="767">
                  <c:v>1.007080078125E-3</c:v>
                </c:pt>
                <c:pt idx="768">
                  <c:v>1.0080337524414063E-3</c:v>
                </c:pt>
                <c:pt idx="769">
                  <c:v>1.0068416595458984E-3</c:v>
                </c:pt>
                <c:pt idx="770">
                  <c:v>1.007080078125E-3</c:v>
                </c:pt>
                <c:pt idx="771">
                  <c:v>1.007080078125E-3</c:v>
                </c:pt>
                <c:pt idx="772">
                  <c:v>1.0068416595458984E-3</c:v>
                </c:pt>
                <c:pt idx="773">
                  <c:v>1.007080078125E-3</c:v>
                </c:pt>
                <c:pt idx="774">
                  <c:v>1.007080078125E-3</c:v>
                </c:pt>
                <c:pt idx="775">
                  <c:v>1.0068416595458984E-3</c:v>
                </c:pt>
                <c:pt idx="776">
                  <c:v>1.007080078125E-3</c:v>
                </c:pt>
                <c:pt idx="777">
                  <c:v>1.007080078125E-3</c:v>
                </c:pt>
                <c:pt idx="778">
                  <c:v>1.0068416595458984E-3</c:v>
                </c:pt>
                <c:pt idx="779">
                  <c:v>1.007080078125E-3</c:v>
                </c:pt>
                <c:pt idx="780">
                  <c:v>1.0080337524414063E-3</c:v>
                </c:pt>
                <c:pt idx="781">
                  <c:v>1.007080078125E-3</c:v>
                </c:pt>
                <c:pt idx="782">
                  <c:v>1.0068416595458984E-3</c:v>
                </c:pt>
                <c:pt idx="783">
                  <c:v>1.007080078125E-3</c:v>
                </c:pt>
                <c:pt idx="784">
                  <c:v>1.007080078125E-3</c:v>
                </c:pt>
                <c:pt idx="785">
                  <c:v>1.0068416595458984E-3</c:v>
                </c:pt>
                <c:pt idx="786">
                  <c:v>1.007080078125E-3</c:v>
                </c:pt>
                <c:pt idx="787">
                  <c:v>1.007080078125E-3</c:v>
                </c:pt>
                <c:pt idx="788">
                  <c:v>1.0068416595458984E-3</c:v>
                </c:pt>
                <c:pt idx="789">
                  <c:v>1.007080078125E-3</c:v>
                </c:pt>
                <c:pt idx="790">
                  <c:v>1.007080078125E-3</c:v>
                </c:pt>
                <c:pt idx="791">
                  <c:v>1.0068416595458984E-3</c:v>
                </c:pt>
                <c:pt idx="792">
                  <c:v>1.007080078125E-3</c:v>
                </c:pt>
                <c:pt idx="793">
                  <c:v>1.0080337524414063E-3</c:v>
                </c:pt>
                <c:pt idx="794">
                  <c:v>1.0068416595458984E-3</c:v>
                </c:pt>
                <c:pt idx="795">
                  <c:v>1.007080078125E-3</c:v>
                </c:pt>
                <c:pt idx="796">
                  <c:v>1.007080078125E-3</c:v>
                </c:pt>
                <c:pt idx="797">
                  <c:v>1.0068416595458984E-3</c:v>
                </c:pt>
                <c:pt idx="798">
                  <c:v>1.007080078125E-3</c:v>
                </c:pt>
                <c:pt idx="799">
                  <c:v>1.007080078125E-3</c:v>
                </c:pt>
                <c:pt idx="800">
                  <c:v>1.0068416595458984E-3</c:v>
                </c:pt>
                <c:pt idx="801">
                  <c:v>1.007080078125E-3</c:v>
                </c:pt>
                <c:pt idx="802">
                  <c:v>1.007080078125E-3</c:v>
                </c:pt>
                <c:pt idx="803">
                  <c:v>1.0068416595458984E-3</c:v>
                </c:pt>
                <c:pt idx="804">
                  <c:v>1.007080078125E-3</c:v>
                </c:pt>
                <c:pt idx="805">
                  <c:v>1.0080337524414063E-3</c:v>
                </c:pt>
                <c:pt idx="806">
                  <c:v>1.007080078125E-3</c:v>
                </c:pt>
                <c:pt idx="807">
                  <c:v>1.0068416595458984E-3</c:v>
                </c:pt>
                <c:pt idx="808">
                  <c:v>1.007080078125E-3</c:v>
                </c:pt>
                <c:pt idx="809">
                  <c:v>1.007080078125E-3</c:v>
                </c:pt>
                <c:pt idx="810">
                  <c:v>1.0068416595458984E-3</c:v>
                </c:pt>
                <c:pt idx="811">
                  <c:v>1.007080078125E-3</c:v>
                </c:pt>
                <c:pt idx="812">
                  <c:v>1.007080078125E-3</c:v>
                </c:pt>
                <c:pt idx="813">
                  <c:v>1.0068416595458984E-3</c:v>
                </c:pt>
                <c:pt idx="814">
                  <c:v>1.007080078125E-3</c:v>
                </c:pt>
                <c:pt idx="815">
                  <c:v>1.007080078125E-3</c:v>
                </c:pt>
                <c:pt idx="816">
                  <c:v>1.0068416595458984E-3</c:v>
                </c:pt>
                <c:pt idx="817">
                  <c:v>1.007080078125E-3</c:v>
                </c:pt>
                <c:pt idx="818">
                  <c:v>1.0080337524414063E-3</c:v>
                </c:pt>
                <c:pt idx="819">
                  <c:v>1.0068416595458984E-3</c:v>
                </c:pt>
                <c:pt idx="820">
                  <c:v>1.007080078125E-3</c:v>
                </c:pt>
                <c:pt idx="821">
                  <c:v>1.007080078125E-3</c:v>
                </c:pt>
                <c:pt idx="822">
                  <c:v>1.0068416595458984E-3</c:v>
                </c:pt>
                <c:pt idx="823">
                  <c:v>1.007080078125E-3</c:v>
                </c:pt>
                <c:pt idx="824">
                  <c:v>1.007080078125E-3</c:v>
                </c:pt>
                <c:pt idx="825">
                  <c:v>1.0068416595458984E-3</c:v>
                </c:pt>
                <c:pt idx="826">
                  <c:v>1.007080078125E-3</c:v>
                </c:pt>
                <c:pt idx="827">
                  <c:v>1.007080078125E-3</c:v>
                </c:pt>
                <c:pt idx="828">
                  <c:v>1.0068416595458984E-3</c:v>
                </c:pt>
                <c:pt idx="829">
                  <c:v>1.007080078125E-3</c:v>
                </c:pt>
                <c:pt idx="830">
                  <c:v>1.0080337524414063E-3</c:v>
                </c:pt>
                <c:pt idx="831">
                  <c:v>1.007080078125E-3</c:v>
                </c:pt>
                <c:pt idx="832">
                  <c:v>1.0068416595458984E-3</c:v>
                </c:pt>
                <c:pt idx="833">
                  <c:v>1.007080078125E-3</c:v>
                </c:pt>
                <c:pt idx="834">
                  <c:v>1.007080078125E-3</c:v>
                </c:pt>
                <c:pt idx="835">
                  <c:v>1.0068416595458984E-3</c:v>
                </c:pt>
                <c:pt idx="836">
                  <c:v>1.007080078125E-3</c:v>
                </c:pt>
                <c:pt idx="837">
                  <c:v>1.007080078125E-3</c:v>
                </c:pt>
                <c:pt idx="838">
                  <c:v>1.0068416595458984E-3</c:v>
                </c:pt>
                <c:pt idx="839">
                  <c:v>1.007080078125E-3</c:v>
                </c:pt>
                <c:pt idx="840">
                  <c:v>1.007080078125E-3</c:v>
                </c:pt>
                <c:pt idx="841">
                  <c:v>1.0068416595458984E-3</c:v>
                </c:pt>
                <c:pt idx="842">
                  <c:v>1.007080078125E-3</c:v>
                </c:pt>
                <c:pt idx="843">
                  <c:v>1.0080337524414063E-3</c:v>
                </c:pt>
                <c:pt idx="844">
                  <c:v>1.0068416595458984E-3</c:v>
                </c:pt>
                <c:pt idx="845">
                  <c:v>1.007080078125E-3</c:v>
                </c:pt>
                <c:pt idx="846">
                  <c:v>1.007080078125E-3</c:v>
                </c:pt>
                <c:pt idx="847">
                  <c:v>1.0068416595458984E-3</c:v>
                </c:pt>
                <c:pt idx="848">
                  <c:v>1.007080078125E-3</c:v>
                </c:pt>
                <c:pt idx="849">
                  <c:v>1.007080078125E-3</c:v>
                </c:pt>
                <c:pt idx="850">
                  <c:v>1.0068416595458984E-3</c:v>
                </c:pt>
                <c:pt idx="851">
                  <c:v>1.007080078125E-3</c:v>
                </c:pt>
                <c:pt idx="852">
                  <c:v>1.007080078125E-3</c:v>
                </c:pt>
                <c:pt idx="853">
                  <c:v>1.0068416595458984E-3</c:v>
                </c:pt>
                <c:pt idx="854">
                  <c:v>1.007080078125E-3</c:v>
                </c:pt>
                <c:pt idx="855">
                  <c:v>1.0080337524414063E-3</c:v>
                </c:pt>
                <c:pt idx="856">
                  <c:v>1.007080078125E-3</c:v>
                </c:pt>
                <c:pt idx="857">
                  <c:v>1.0068416595458984E-3</c:v>
                </c:pt>
                <c:pt idx="858">
                  <c:v>1.007080078125E-3</c:v>
                </c:pt>
                <c:pt idx="859">
                  <c:v>1.007080078125E-3</c:v>
                </c:pt>
                <c:pt idx="860">
                  <c:v>1.0068416595458984E-3</c:v>
                </c:pt>
                <c:pt idx="861">
                  <c:v>1.007080078125E-3</c:v>
                </c:pt>
                <c:pt idx="862">
                  <c:v>1.007080078125E-3</c:v>
                </c:pt>
                <c:pt idx="863">
                  <c:v>1.0068416595458984E-3</c:v>
                </c:pt>
                <c:pt idx="864">
                  <c:v>1.007080078125E-3</c:v>
                </c:pt>
                <c:pt idx="865">
                  <c:v>1.007080078125E-3</c:v>
                </c:pt>
                <c:pt idx="866">
                  <c:v>1.0068416595458984E-3</c:v>
                </c:pt>
                <c:pt idx="867">
                  <c:v>1.007080078125E-3</c:v>
                </c:pt>
                <c:pt idx="868">
                  <c:v>1.0080337524414063E-3</c:v>
                </c:pt>
                <c:pt idx="869">
                  <c:v>1.0068416595458984E-3</c:v>
                </c:pt>
                <c:pt idx="870">
                  <c:v>1.007080078125E-3</c:v>
                </c:pt>
                <c:pt idx="871">
                  <c:v>1.007080078125E-3</c:v>
                </c:pt>
                <c:pt idx="872">
                  <c:v>1.0068416595458984E-3</c:v>
                </c:pt>
                <c:pt idx="873">
                  <c:v>4.0280818939208984E-3</c:v>
                </c:pt>
                <c:pt idx="874">
                  <c:v>1.007080078125E-3</c:v>
                </c:pt>
                <c:pt idx="875">
                  <c:v>1.0068416595458984E-3</c:v>
                </c:pt>
                <c:pt idx="876">
                  <c:v>1.007080078125E-3</c:v>
                </c:pt>
                <c:pt idx="877">
                  <c:v>1.0080337524414063E-3</c:v>
                </c:pt>
                <c:pt idx="878">
                  <c:v>1.007080078125E-3</c:v>
                </c:pt>
                <c:pt idx="879">
                  <c:v>1.0068416595458984E-3</c:v>
                </c:pt>
                <c:pt idx="880">
                  <c:v>1.007080078125E-3</c:v>
                </c:pt>
                <c:pt idx="881">
                  <c:v>1.007080078125E-3</c:v>
                </c:pt>
                <c:pt idx="882">
                  <c:v>1.0068416595458984E-3</c:v>
                </c:pt>
                <c:pt idx="883">
                  <c:v>1.007080078125E-3</c:v>
                </c:pt>
                <c:pt idx="884">
                  <c:v>1.007080078125E-3</c:v>
                </c:pt>
                <c:pt idx="885">
                  <c:v>1.0068416595458984E-3</c:v>
                </c:pt>
                <c:pt idx="886">
                  <c:v>1.007080078125E-3</c:v>
                </c:pt>
                <c:pt idx="887">
                  <c:v>1.007080078125E-3</c:v>
                </c:pt>
                <c:pt idx="888">
                  <c:v>1.0068416595458984E-3</c:v>
                </c:pt>
                <c:pt idx="889">
                  <c:v>1.007080078125E-3</c:v>
                </c:pt>
                <c:pt idx="890">
                  <c:v>1.0080337524414063E-3</c:v>
                </c:pt>
                <c:pt idx="891">
                  <c:v>1.0068416595458984E-3</c:v>
                </c:pt>
                <c:pt idx="892">
                  <c:v>1.007080078125E-3</c:v>
                </c:pt>
                <c:pt idx="893">
                  <c:v>1.007080078125E-3</c:v>
                </c:pt>
                <c:pt idx="894">
                  <c:v>1.0068416595458984E-3</c:v>
                </c:pt>
                <c:pt idx="895">
                  <c:v>1.007080078125E-3</c:v>
                </c:pt>
                <c:pt idx="896">
                  <c:v>1.007080078125E-3</c:v>
                </c:pt>
                <c:pt idx="897">
                  <c:v>1.0068416595458984E-3</c:v>
                </c:pt>
                <c:pt idx="898">
                  <c:v>1.007080078125E-3</c:v>
                </c:pt>
                <c:pt idx="899">
                  <c:v>1.007080078125E-3</c:v>
                </c:pt>
                <c:pt idx="900">
                  <c:v>1.0068416595458984E-3</c:v>
                </c:pt>
                <c:pt idx="901">
                  <c:v>1.007080078125E-3</c:v>
                </c:pt>
                <c:pt idx="902">
                  <c:v>1.0080337524414063E-3</c:v>
                </c:pt>
                <c:pt idx="903">
                  <c:v>1.007080078125E-3</c:v>
                </c:pt>
                <c:pt idx="904">
                  <c:v>1.0068416595458984E-3</c:v>
                </c:pt>
                <c:pt idx="905">
                  <c:v>1.007080078125E-3</c:v>
                </c:pt>
                <c:pt idx="906">
                  <c:v>1.007080078125E-3</c:v>
                </c:pt>
                <c:pt idx="907">
                  <c:v>1.0068416595458984E-3</c:v>
                </c:pt>
                <c:pt idx="908">
                  <c:v>1.007080078125E-3</c:v>
                </c:pt>
                <c:pt idx="909">
                  <c:v>1.007080078125E-3</c:v>
                </c:pt>
                <c:pt idx="910">
                  <c:v>1.0068416595458984E-3</c:v>
                </c:pt>
                <c:pt idx="911">
                  <c:v>1.007080078125E-3</c:v>
                </c:pt>
                <c:pt idx="912">
                  <c:v>1.007080078125E-3</c:v>
                </c:pt>
                <c:pt idx="913">
                  <c:v>1.0068416595458984E-3</c:v>
                </c:pt>
                <c:pt idx="914">
                  <c:v>1.0080337524414063E-3</c:v>
                </c:pt>
                <c:pt idx="915">
                  <c:v>1.007080078125E-3</c:v>
                </c:pt>
                <c:pt idx="916">
                  <c:v>1.0068416595458984E-3</c:v>
                </c:pt>
                <c:pt idx="917">
                  <c:v>1.007080078125E-3</c:v>
                </c:pt>
                <c:pt idx="918">
                  <c:v>1.007080078125E-3</c:v>
                </c:pt>
                <c:pt idx="919">
                  <c:v>1.0068416595458984E-3</c:v>
                </c:pt>
                <c:pt idx="920">
                  <c:v>1.007080078125E-3</c:v>
                </c:pt>
                <c:pt idx="921">
                  <c:v>1.007080078125E-3</c:v>
                </c:pt>
                <c:pt idx="922">
                  <c:v>1.0068416595458984E-3</c:v>
                </c:pt>
                <c:pt idx="923">
                  <c:v>1.007080078125E-3</c:v>
                </c:pt>
                <c:pt idx="924">
                  <c:v>1.1078119277954102E-2</c:v>
                </c:pt>
                <c:pt idx="925">
                  <c:v>1.0068416595458984E-3</c:v>
                </c:pt>
                <c:pt idx="926">
                  <c:v>1.007080078125E-3</c:v>
                </c:pt>
                <c:pt idx="927">
                  <c:v>1.007080078125E-3</c:v>
                </c:pt>
                <c:pt idx="928">
                  <c:v>1.0068416595458984E-3</c:v>
                </c:pt>
                <c:pt idx="929">
                  <c:v>1.0080337524414063E-3</c:v>
                </c:pt>
                <c:pt idx="930">
                  <c:v>1.007080078125E-3</c:v>
                </c:pt>
                <c:pt idx="931">
                  <c:v>1.0068416595458984E-3</c:v>
                </c:pt>
                <c:pt idx="932">
                  <c:v>1.007080078125E-3</c:v>
                </c:pt>
                <c:pt idx="933">
                  <c:v>1.007080078125E-3</c:v>
                </c:pt>
                <c:pt idx="934">
                  <c:v>1.0068416595458984E-3</c:v>
                </c:pt>
                <c:pt idx="935">
                  <c:v>1.007080078125E-3</c:v>
                </c:pt>
                <c:pt idx="936">
                  <c:v>1.007080078125E-3</c:v>
                </c:pt>
                <c:pt idx="937">
                  <c:v>1.0068416595458984E-3</c:v>
                </c:pt>
                <c:pt idx="938">
                  <c:v>1.007080078125E-3</c:v>
                </c:pt>
                <c:pt idx="939">
                  <c:v>1.007080078125E-3</c:v>
                </c:pt>
                <c:pt idx="940">
                  <c:v>1.0068416595458984E-3</c:v>
                </c:pt>
                <c:pt idx="941">
                  <c:v>1.007080078125E-3</c:v>
                </c:pt>
                <c:pt idx="942">
                  <c:v>1.0080337524414063E-3</c:v>
                </c:pt>
                <c:pt idx="943">
                  <c:v>1.007080078125E-3</c:v>
                </c:pt>
                <c:pt idx="944">
                  <c:v>1.0068416595458984E-3</c:v>
                </c:pt>
                <c:pt idx="945">
                  <c:v>1.007080078125E-3</c:v>
                </c:pt>
                <c:pt idx="946">
                  <c:v>1.007080078125E-3</c:v>
                </c:pt>
                <c:pt idx="947">
                  <c:v>1.0068416595458984E-3</c:v>
                </c:pt>
                <c:pt idx="948">
                  <c:v>1.007080078125E-3</c:v>
                </c:pt>
                <c:pt idx="949">
                  <c:v>1.007080078125E-3</c:v>
                </c:pt>
                <c:pt idx="950">
                  <c:v>1.0068416595458984E-3</c:v>
                </c:pt>
                <c:pt idx="951">
                  <c:v>1.007080078125E-3</c:v>
                </c:pt>
                <c:pt idx="952">
                  <c:v>1.007080078125E-3</c:v>
                </c:pt>
                <c:pt idx="953">
                  <c:v>1.0068416595458984E-3</c:v>
                </c:pt>
                <c:pt idx="954">
                  <c:v>1.0080337524414063E-3</c:v>
                </c:pt>
                <c:pt idx="955">
                  <c:v>1.007080078125E-3</c:v>
                </c:pt>
                <c:pt idx="956">
                  <c:v>1.0068416595458984E-3</c:v>
                </c:pt>
                <c:pt idx="957">
                  <c:v>1.007080078125E-3</c:v>
                </c:pt>
                <c:pt idx="958">
                  <c:v>1.007080078125E-3</c:v>
                </c:pt>
                <c:pt idx="959">
                  <c:v>1.0068416595458984E-3</c:v>
                </c:pt>
                <c:pt idx="960">
                  <c:v>1.007080078125E-3</c:v>
                </c:pt>
                <c:pt idx="961">
                  <c:v>1.007080078125E-3</c:v>
                </c:pt>
                <c:pt idx="962">
                  <c:v>1.0068416595458984E-3</c:v>
                </c:pt>
                <c:pt idx="963">
                  <c:v>1.007080078125E-3</c:v>
                </c:pt>
                <c:pt idx="964">
                  <c:v>1.007080078125E-3</c:v>
                </c:pt>
                <c:pt idx="965">
                  <c:v>1.0068416595458984E-3</c:v>
                </c:pt>
                <c:pt idx="966">
                  <c:v>1.007080078125E-3</c:v>
                </c:pt>
                <c:pt idx="967">
                  <c:v>1.0080337524414063E-3</c:v>
                </c:pt>
                <c:pt idx="968">
                  <c:v>1.007080078125E-3</c:v>
                </c:pt>
                <c:pt idx="969">
                  <c:v>1.0068416595458984E-3</c:v>
                </c:pt>
                <c:pt idx="970">
                  <c:v>1.007080078125E-3</c:v>
                </c:pt>
                <c:pt idx="971">
                  <c:v>1.007080078125E-3</c:v>
                </c:pt>
                <c:pt idx="972">
                  <c:v>1.0068416595458984E-3</c:v>
                </c:pt>
                <c:pt idx="973">
                  <c:v>1.007080078125E-3</c:v>
                </c:pt>
                <c:pt idx="974">
                  <c:v>1.007080078125E-3</c:v>
                </c:pt>
                <c:pt idx="975">
                  <c:v>1.0068416595458984E-3</c:v>
                </c:pt>
                <c:pt idx="976">
                  <c:v>1.007080078125E-3</c:v>
                </c:pt>
                <c:pt idx="977">
                  <c:v>1.007080078125E-3</c:v>
                </c:pt>
                <c:pt idx="978">
                  <c:v>1.0068416595458984E-3</c:v>
                </c:pt>
                <c:pt idx="979">
                  <c:v>1.0080337524414063E-3</c:v>
                </c:pt>
                <c:pt idx="980">
                  <c:v>6.0420036315917969E-3</c:v>
                </c:pt>
                <c:pt idx="981">
                  <c:v>1.007080078125E-3</c:v>
                </c:pt>
                <c:pt idx="982">
                  <c:v>1.0068416595458984E-3</c:v>
                </c:pt>
                <c:pt idx="983">
                  <c:v>1.007080078125E-3</c:v>
                </c:pt>
                <c:pt idx="984">
                  <c:v>1.007080078125E-3</c:v>
                </c:pt>
                <c:pt idx="985">
                  <c:v>1.0068416595458984E-3</c:v>
                </c:pt>
                <c:pt idx="986">
                  <c:v>1.007080078125E-3</c:v>
                </c:pt>
                <c:pt idx="987">
                  <c:v>1.0080337524414063E-3</c:v>
                </c:pt>
                <c:pt idx="988">
                  <c:v>1.007080078125E-3</c:v>
                </c:pt>
                <c:pt idx="989">
                  <c:v>1.0068416595458984E-3</c:v>
                </c:pt>
                <c:pt idx="990">
                  <c:v>1.007080078125E-3</c:v>
                </c:pt>
                <c:pt idx="991">
                  <c:v>1.007080078125E-3</c:v>
                </c:pt>
                <c:pt idx="992">
                  <c:v>1.0068416595458984E-3</c:v>
                </c:pt>
                <c:pt idx="993">
                  <c:v>1.007080078125E-3</c:v>
                </c:pt>
                <c:pt idx="994">
                  <c:v>1.007080078125E-3</c:v>
                </c:pt>
                <c:pt idx="995">
                  <c:v>1.0068416595458984E-3</c:v>
                </c:pt>
                <c:pt idx="996">
                  <c:v>1.007080078125E-3</c:v>
                </c:pt>
                <c:pt idx="997">
                  <c:v>1.007080078125E-3</c:v>
                </c:pt>
                <c:pt idx="998">
                  <c:v>1.0068416595458984E-3</c:v>
                </c:pt>
                <c:pt idx="999">
                  <c:v>1.0080337524414063E-3</c:v>
                </c:pt>
                <c:pt idx="1000">
                  <c:v>1.007080078125E-3</c:v>
                </c:pt>
                <c:pt idx="1001">
                  <c:v>1.0068416595458984E-3</c:v>
                </c:pt>
                <c:pt idx="1002">
                  <c:v>1.007080078125E-3</c:v>
                </c:pt>
                <c:pt idx="1003">
                  <c:v>1.007080078125E-3</c:v>
                </c:pt>
                <c:pt idx="1004">
                  <c:v>1.0068416595458984E-3</c:v>
                </c:pt>
                <c:pt idx="1005">
                  <c:v>1.007080078125E-3</c:v>
                </c:pt>
                <c:pt idx="1006">
                  <c:v>1.007080078125E-3</c:v>
                </c:pt>
                <c:pt idx="1007">
                  <c:v>1.0068416595458984E-3</c:v>
                </c:pt>
                <c:pt idx="1008">
                  <c:v>1.007080078125E-3</c:v>
                </c:pt>
                <c:pt idx="1009">
                  <c:v>1.007080078125E-3</c:v>
                </c:pt>
                <c:pt idx="1010">
                  <c:v>1.0068416595458984E-3</c:v>
                </c:pt>
                <c:pt idx="1011">
                  <c:v>1.007080078125E-3</c:v>
                </c:pt>
                <c:pt idx="1012">
                  <c:v>1.0080337524414063E-3</c:v>
                </c:pt>
                <c:pt idx="1013">
                  <c:v>1.007080078125E-3</c:v>
                </c:pt>
                <c:pt idx="1014">
                  <c:v>1.0068416595458984E-3</c:v>
                </c:pt>
                <c:pt idx="1015">
                  <c:v>1.007080078125E-3</c:v>
                </c:pt>
                <c:pt idx="1016">
                  <c:v>1.007080078125E-3</c:v>
                </c:pt>
                <c:pt idx="1017">
                  <c:v>1.0068416595458984E-3</c:v>
                </c:pt>
                <c:pt idx="1018">
                  <c:v>1.007080078125E-3</c:v>
                </c:pt>
                <c:pt idx="1019">
                  <c:v>1.007080078125E-3</c:v>
                </c:pt>
                <c:pt idx="1020">
                  <c:v>1.0068416595458984E-3</c:v>
                </c:pt>
                <c:pt idx="1021">
                  <c:v>1.007080078125E-3</c:v>
                </c:pt>
                <c:pt idx="1022">
                  <c:v>1.007080078125E-3</c:v>
                </c:pt>
                <c:pt idx="1023">
                  <c:v>1.0068416595458984E-3</c:v>
                </c:pt>
                <c:pt idx="1024">
                  <c:v>1.0080337524414063E-3</c:v>
                </c:pt>
                <c:pt idx="1025">
                  <c:v>1.007080078125E-3</c:v>
                </c:pt>
                <c:pt idx="1026">
                  <c:v>1.0068416595458984E-3</c:v>
                </c:pt>
                <c:pt idx="1027">
                  <c:v>1.007080078125E-3</c:v>
                </c:pt>
                <c:pt idx="1028">
                  <c:v>1.007080078125E-3</c:v>
                </c:pt>
                <c:pt idx="1029">
                  <c:v>1.0068416595458984E-3</c:v>
                </c:pt>
                <c:pt idx="1030">
                  <c:v>1.007080078125E-3</c:v>
                </c:pt>
                <c:pt idx="1031">
                  <c:v>1.007080078125E-3</c:v>
                </c:pt>
                <c:pt idx="1032">
                  <c:v>1.0068416595458984E-3</c:v>
                </c:pt>
                <c:pt idx="1033">
                  <c:v>1.007080078125E-3</c:v>
                </c:pt>
                <c:pt idx="1034">
                  <c:v>1.007080078125E-3</c:v>
                </c:pt>
                <c:pt idx="1035">
                  <c:v>1.0068416595458984E-3</c:v>
                </c:pt>
                <c:pt idx="1036">
                  <c:v>1.007080078125E-3</c:v>
                </c:pt>
                <c:pt idx="1037">
                  <c:v>1.0080337524414063E-3</c:v>
                </c:pt>
                <c:pt idx="1038">
                  <c:v>1.007080078125E-3</c:v>
                </c:pt>
                <c:pt idx="1039">
                  <c:v>1.0068416595458984E-3</c:v>
                </c:pt>
                <c:pt idx="1040">
                  <c:v>1.007080078125E-3</c:v>
                </c:pt>
                <c:pt idx="1041">
                  <c:v>1.007080078125E-3</c:v>
                </c:pt>
                <c:pt idx="1042">
                  <c:v>1.0068416595458984E-3</c:v>
                </c:pt>
                <c:pt idx="1043">
                  <c:v>1.007080078125E-3</c:v>
                </c:pt>
                <c:pt idx="1044">
                  <c:v>1.007080078125E-3</c:v>
                </c:pt>
                <c:pt idx="1045">
                  <c:v>1.0068416595458984E-3</c:v>
                </c:pt>
                <c:pt idx="1046">
                  <c:v>1.007080078125E-3</c:v>
                </c:pt>
                <c:pt idx="1047">
                  <c:v>1.007080078125E-3</c:v>
                </c:pt>
                <c:pt idx="1048">
                  <c:v>1.0068416595458984E-3</c:v>
                </c:pt>
                <c:pt idx="1049">
                  <c:v>1.0080337524414063E-3</c:v>
                </c:pt>
                <c:pt idx="1050">
                  <c:v>1.007080078125E-3</c:v>
                </c:pt>
                <c:pt idx="1051">
                  <c:v>1.0068416595458984E-3</c:v>
                </c:pt>
                <c:pt idx="1052">
                  <c:v>1.007080078125E-3</c:v>
                </c:pt>
                <c:pt idx="1053">
                  <c:v>1.007080078125E-3</c:v>
                </c:pt>
                <c:pt idx="1054">
                  <c:v>1.0068416595458984E-3</c:v>
                </c:pt>
                <c:pt idx="1055">
                  <c:v>1.007080078125E-3</c:v>
                </c:pt>
                <c:pt idx="1056">
                  <c:v>1.007080078125E-3</c:v>
                </c:pt>
                <c:pt idx="1057">
                  <c:v>1.0068416595458984E-3</c:v>
                </c:pt>
                <c:pt idx="1058">
                  <c:v>1.007080078125E-3</c:v>
                </c:pt>
                <c:pt idx="1059">
                  <c:v>1.007080078125E-3</c:v>
                </c:pt>
                <c:pt idx="1060">
                  <c:v>1.0068416595458984E-3</c:v>
                </c:pt>
                <c:pt idx="1061">
                  <c:v>1.007080078125E-3</c:v>
                </c:pt>
                <c:pt idx="1062">
                  <c:v>1.0080337524414063E-3</c:v>
                </c:pt>
                <c:pt idx="1063">
                  <c:v>1.007080078125E-3</c:v>
                </c:pt>
                <c:pt idx="1064">
                  <c:v>1.0068416595458984E-3</c:v>
                </c:pt>
                <c:pt idx="1065">
                  <c:v>1.007080078125E-3</c:v>
                </c:pt>
                <c:pt idx="1066">
                  <c:v>1.007080078125E-3</c:v>
                </c:pt>
                <c:pt idx="1067">
                  <c:v>1.0068416595458984E-3</c:v>
                </c:pt>
                <c:pt idx="1068">
                  <c:v>1.007080078125E-3</c:v>
                </c:pt>
                <c:pt idx="1069">
                  <c:v>1.007080078125E-3</c:v>
                </c:pt>
                <c:pt idx="1070">
                  <c:v>1.0068416595458984E-3</c:v>
                </c:pt>
                <c:pt idx="1071">
                  <c:v>1.007080078125E-3</c:v>
                </c:pt>
                <c:pt idx="1072">
                  <c:v>1.007080078125E-3</c:v>
                </c:pt>
                <c:pt idx="1073">
                  <c:v>1.0068416595458984E-3</c:v>
                </c:pt>
                <c:pt idx="1074">
                  <c:v>1.0080337524414063E-3</c:v>
                </c:pt>
                <c:pt idx="1075">
                  <c:v>1.007080078125E-3</c:v>
                </c:pt>
                <c:pt idx="1076">
                  <c:v>1.0068416595458984E-3</c:v>
                </c:pt>
                <c:pt idx="1077">
                  <c:v>1.007080078125E-3</c:v>
                </c:pt>
                <c:pt idx="1078">
                  <c:v>1.007080078125E-3</c:v>
                </c:pt>
                <c:pt idx="1079">
                  <c:v>1.0068416595458984E-3</c:v>
                </c:pt>
                <c:pt idx="1080">
                  <c:v>1.007080078125E-3</c:v>
                </c:pt>
                <c:pt idx="1081">
                  <c:v>1.007080078125E-3</c:v>
                </c:pt>
                <c:pt idx="1082">
                  <c:v>1.0068416595458984E-3</c:v>
                </c:pt>
                <c:pt idx="1083">
                  <c:v>1.007080078125E-3</c:v>
                </c:pt>
                <c:pt idx="1084">
                  <c:v>1.007080078125E-3</c:v>
                </c:pt>
                <c:pt idx="1085">
                  <c:v>1.0068416595458984E-3</c:v>
                </c:pt>
                <c:pt idx="1086">
                  <c:v>1.007080078125E-3</c:v>
                </c:pt>
                <c:pt idx="1087">
                  <c:v>1.0080337524414063E-3</c:v>
                </c:pt>
                <c:pt idx="1088">
                  <c:v>1.007080078125E-3</c:v>
                </c:pt>
                <c:pt idx="1089">
                  <c:v>1.0068416595458984E-3</c:v>
                </c:pt>
                <c:pt idx="1090">
                  <c:v>1.007080078125E-3</c:v>
                </c:pt>
                <c:pt idx="1091">
                  <c:v>1.007080078125E-3</c:v>
                </c:pt>
                <c:pt idx="1092">
                  <c:v>1.0068416595458984E-3</c:v>
                </c:pt>
                <c:pt idx="1093">
                  <c:v>1.007080078125E-3</c:v>
                </c:pt>
                <c:pt idx="1094">
                  <c:v>1.007080078125E-3</c:v>
                </c:pt>
                <c:pt idx="1095">
                  <c:v>1.0068416595458984E-3</c:v>
                </c:pt>
                <c:pt idx="1096">
                  <c:v>1.007080078125E-3</c:v>
                </c:pt>
                <c:pt idx="1097">
                  <c:v>1.007080078125E-3</c:v>
                </c:pt>
                <c:pt idx="1098">
                  <c:v>1.0068416595458984E-3</c:v>
                </c:pt>
                <c:pt idx="1099">
                  <c:v>1.0080337524414063E-3</c:v>
                </c:pt>
                <c:pt idx="1100">
                  <c:v>1.007080078125E-3</c:v>
                </c:pt>
                <c:pt idx="1101">
                  <c:v>1.0068416595458984E-3</c:v>
                </c:pt>
                <c:pt idx="1102">
                  <c:v>1.007080078125E-3</c:v>
                </c:pt>
                <c:pt idx="1103">
                  <c:v>1.007080078125E-3</c:v>
                </c:pt>
                <c:pt idx="1104">
                  <c:v>1.0068416595458984E-3</c:v>
                </c:pt>
                <c:pt idx="1105">
                  <c:v>1.007080078125E-3</c:v>
                </c:pt>
                <c:pt idx="1106">
                  <c:v>1.007080078125E-3</c:v>
                </c:pt>
                <c:pt idx="1107">
                  <c:v>1.0068416595458984E-3</c:v>
                </c:pt>
                <c:pt idx="1108">
                  <c:v>1.007080078125E-3</c:v>
                </c:pt>
                <c:pt idx="1109">
                  <c:v>1.007080078125E-3</c:v>
                </c:pt>
                <c:pt idx="1110">
                  <c:v>1.0068416595458984E-3</c:v>
                </c:pt>
                <c:pt idx="1111">
                  <c:v>1.007080078125E-3</c:v>
                </c:pt>
                <c:pt idx="1112">
                  <c:v>1.0080337524414063E-3</c:v>
                </c:pt>
                <c:pt idx="1113">
                  <c:v>1.007080078125E-3</c:v>
                </c:pt>
                <c:pt idx="1114">
                  <c:v>1.0068416595458984E-3</c:v>
                </c:pt>
                <c:pt idx="1115">
                  <c:v>1.007080078125E-3</c:v>
                </c:pt>
                <c:pt idx="1116">
                  <c:v>1.007080078125E-3</c:v>
                </c:pt>
                <c:pt idx="1117">
                  <c:v>1.0068416595458984E-3</c:v>
                </c:pt>
                <c:pt idx="1118">
                  <c:v>1.007080078125E-3</c:v>
                </c:pt>
                <c:pt idx="1119">
                  <c:v>1.007080078125E-3</c:v>
                </c:pt>
                <c:pt idx="1120">
                  <c:v>1.0068416595458984E-3</c:v>
                </c:pt>
                <c:pt idx="1121">
                  <c:v>1.007080078125E-3</c:v>
                </c:pt>
                <c:pt idx="1122">
                  <c:v>1.0068416595458984E-3</c:v>
                </c:pt>
                <c:pt idx="1123">
                  <c:v>1.007080078125E-3</c:v>
                </c:pt>
                <c:pt idx="1124">
                  <c:v>1.0080337524414063E-3</c:v>
                </c:pt>
                <c:pt idx="1125">
                  <c:v>1.007080078125E-3</c:v>
                </c:pt>
                <c:pt idx="1126">
                  <c:v>1.0068416595458984E-3</c:v>
                </c:pt>
                <c:pt idx="1127">
                  <c:v>1.007080078125E-3</c:v>
                </c:pt>
                <c:pt idx="1128">
                  <c:v>1.007080078125E-3</c:v>
                </c:pt>
                <c:pt idx="1129">
                  <c:v>1.0068416595458984E-3</c:v>
                </c:pt>
                <c:pt idx="1130">
                  <c:v>1.007080078125E-3</c:v>
                </c:pt>
                <c:pt idx="1131">
                  <c:v>1.007080078125E-3</c:v>
                </c:pt>
                <c:pt idx="1132">
                  <c:v>1.0068416595458984E-3</c:v>
                </c:pt>
                <c:pt idx="1133">
                  <c:v>1.007080078125E-3</c:v>
                </c:pt>
                <c:pt idx="1134">
                  <c:v>1.007080078125E-3</c:v>
                </c:pt>
                <c:pt idx="1135">
                  <c:v>1.0068416595458984E-3</c:v>
                </c:pt>
                <c:pt idx="1136">
                  <c:v>1.007080078125E-3</c:v>
                </c:pt>
                <c:pt idx="1137">
                  <c:v>1.0080337524414063E-3</c:v>
                </c:pt>
                <c:pt idx="1138">
                  <c:v>1.007080078125E-3</c:v>
                </c:pt>
                <c:pt idx="1139">
                  <c:v>1.0068416595458984E-3</c:v>
                </c:pt>
                <c:pt idx="1140">
                  <c:v>1.007080078125E-3</c:v>
                </c:pt>
                <c:pt idx="1141">
                  <c:v>1.007080078125E-3</c:v>
                </c:pt>
                <c:pt idx="1142">
                  <c:v>1.0068416595458984E-3</c:v>
                </c:pt>
                <c:pt idx="1143">
                  <c:v>1.007080078125E-3</c:v>
                </c:pt>
                <c:pt idx="1144">
                  <c:v>1.0068416595458984E-3</c:v>
                </c:pt>
                <c:pt idx="1145">
                  <c:v>1.007080078125E-3</c:v>
                </c:pt>
                <c:pt idx="1146">
                  <c:v>1.007080078125E-3</c:v>
                </c:pt>
                <c:pt idx="1147">
                  <c:v>1.0068416595458984E-3</c:v>
                </c:pt>
                <c:pt idx="1148">
                  <c:v>1.007080078125E-3</c:v>
                </c:pt>
                <c:pt idx="1149">
                  <c:v>1.0080337524414063E-3</c:v>
                </c:pt>
                <c:pt idx="1150">
                  <c:v>1.007080078125E-3</c:v>
                </c:pt>
                <c:pt idx="1151">
                  <c:v>1.0068416595458984E-3</c:v>
                </c:pt>
                <c:pt idx="1152">
                  <c:v>1.007080078125E-3</c:v>
                </c:pt>
                <c:pt idx="1153">
                  <c:v>1.007080078125E-3</c:v>
                </c:pt>
                <c:pt idx="1154">
                  <c:v>1.0068416595458984E-3</c:v>
                </c:pt>
                <c:pt idx="1155">
                  <c:v>1.007080078125E-3</c:v>
                </c:pt>
                <c:pt idx="1156">
                  <c:v>1.007080078125E-3</c:v>
                </c:pt>
                <c:pt idx="1157">
                  <c:v>1.0068416595458984E-3</c:v>
                </c:pt>
                <c:pt idx="1158">
                  <c:v>1.007080078125E-3</c:v>
                </c:pt>
                <c:pt idx="1159">
                  <c:v>1.007080078125E-3</c:v>
                </c:pt>
                <c:pt idx="1160">
                  <c:v>1.0068416595458984E-3</c:v>
                </c:pt>
                <c:pt idx="1161">
                  <c:v>1.007080078125E-3</c:v>
                </c:pt>
                <c:pt idx="1162">
                  <c:v>1.0080337524414063E-3</c:v>
                </c:pt>
                <c:pt idx="1163">
                  <c:v>1.007080078125E-3</c:v>
                </c:pt>
                <c:pt idx="1164">
                  <c:v>1.0068416595458984E-3</c:v>
                </c:pt>
                <c:pt idx="1165">
                  <c:v>1.007080078125E-3</c:v>
                </c:pt>
                <c:pt idx="1166">
                  <c:v>1.0068416595458984E-3</c:v>
                </c:pt>
                <c:pt idx="1167">
                  <c:v>1.007080078125E-3</c:v>
                </c:pt>
                <c:pt idx="1168">
                  <c:v>1.007080078125E-3</c:v>
                </c:pt>
                <c:pt idx="1169">
                  <c:v>1.0068416595458984E-3</c:v>
                </c:pt>
                <c:pt idx="1170">
                  <c:v>1.007080078125E-3</c:v>
                </c:pt>
                <c:pt idx="1171">
                  <c:v>1.007080078125E-3</c:v>
                </c:pt>
                <c:pt idx="1172">
                  <c:v>1.0068416595458984E-3</c:v>
                </c:pt>
                <c:pt idx="1173">
                  <c:v>1.007080078125E-3</c:v>
                </c:pt>
                <c:pt idx="1174">
                  <c:v>1.0080337524414063E-3</c:v>
                </c:pt>
                <c:pt idx="1175">
                  <c:v>1.007080078125E-3</c:v>
                </c:pt>
                <c:pt idx="1176">
                  <c:v>1.0068416595458984E-3</c:v>
                </c:pt>
                <c:pt idx="1177">
                  <c:v>1.007080078125E-3</c:v>
                </c:pt>
                <c:pt idx="1178">
                  <c:v>1.007080078125E-3</c:v>
                </c:pt>
                <c:pt idx="1179">
                  <c:v>1.0068416595458984E-3</c:v>
                </c:pt>
                <c:pt idx="1180">
                  <c:v>1.007080078125E-3</c:v>
                </c:pt>
                <c:pt idx="1181">
                  <c:v>1.007080078125E-3</c:v>
                </c:pt>
                <c:pt idx="1182">
                  <c:v>1.0068416595458984E-3</c:v>
                </c:pt>
                <c:pt idx="1183">
                  <c:v>1.007080078125E-3</c:v>
                </c:pt>
                <c:pt idx="1184">
                  <c:v>1.007080078125E-3</c:v>
                </c:pt>
                <c:pt idx="1185">
                  <c:v>1.0068416595458984E-3</c:v>
                </c:pt>
                <c:pt idx="1186">
                  <c:v>1.007080078125E-3</c:v>
                </c:pt>
                <c:pt idx="1187">
                  <c:v>1.0080337524414063E-3</c:v>
                </c:pt>
                <c:pt idx="1188">
                  <c:v>1.0068416595458984E-3</c:v>
                </c:pt>
                <c:pt idx="1189">
                  <c:v>1.007080078125E-3</c:v>
                </c:pt>
                <c:pt idx="1190">
                  <c:v>1.007080078125E-3</c:v>
                </c:pt>
                <c:pt idx="1191">
                  <c:v>1.0068416595458984E-3</c:v>
                </c:pt>
                <c:pt idx="1192">
                  <c:v>1.007080078125E-3</c:v>
                </c:pt>
                <c:pt idx="1193">
                  <c:v>1.007080078125E-3</c:v>
                </c:pt>
                <c:pt idx="1194">
                  <c:v>1.0068416595458984E-3</c:v>
                </c:pt>
                <c:pt idx="1195">
                  <c:v>1.007080078125E-3</c:v>
                </c:pt>
                <c:pt idx="1196">
                  <c:v>1.007080078125E-3</c:v>
                </c:pt>
                <c:pt idx="1197">
                  <c:v>1.0068416595458984E-3</c:v>
                </c:pt>
                <c:pt idx="1198">
                  <c:v>1.007080078125E-3</c:v>
                </c:pt>
                <c:pt idx="1199">
                  <c:v>1.0080337524414063E-3</c:v>
                </c:pt>
                <c:pt idx="1200">
                  <c:v>1.007080078125E-3</c:v>
                </c:pt>
                <c:pt idx="1201">
                  <c:v>1.0068416595458984E-3</c:v>
                </c:pt>
                <c:pt idx="1202">
                  <c:v>1.007080078125E-3</c:v>
                </c:pt>
                <c:pt idx="1203">
                  <c:v>1.007080078125E-3</c:v>
                </c:pt>
                <c:pt idx="1204">
                  <c:v>1.0068416595458984E-3</c:v>
                </c:pt>
                <c:pt idx="1205">
                  <c:v>1.007080078125E-3</c:v>
                </c:pt>
                <c:pt idx="1206">
                  <c:v>1.007080078125E-3</c:v>
                </c:pt>
                <c:pt idx="1207">
                  <c:v>1.0068416595458984E-3</c:v>
                </c:pt>
                <c:pt idx="1208">
                  <c:v>1.007080078125E-3</c:v>
                </c:pt>
                <c:pt idx="1209">
                  <c:v>1.7121076583862305E-2</c:v>
                </c:pt>
                <c:pt idx="1210">
                  <c:v>1.0068416595458984E-3</c:v>
                </c:pt>
                <c:pt idx="1211">
                  <c:v>1.007080078125E-3</c:v>
                </c:pt>
                <c:pt idx="1212">
                  <c:v>1.007080078125E-3</c:v>
                </c:pt>
                <c:pt idx="1213">
                  <c:v>1.0068416595458984E-3</c:v>
                </c:pt>
                <c:pt idx="1214">
                  <c:v>1.007080078125E-3</c:v>
                </c:pt>
                <c:pt idx="1215">
                  <c:v>1.007080078125E-3</c:v>
                </c:pt>
                <c:pt idx="1216">
                  <c:v>1.0068416595458984E-3</c:v>
                </c:pt>
                <c:pt idx="1217">
                  <c:v>1.007080078125E-3</c:v>
                </c:pt>
                <c:pt idx="1218">
                  <c:v>1.007080078125E-3</c:v>
                </c:pt>
                <c:pt idx="1219">
                  <c:v>1.0068416595458984E-3</c:v>
                </c:pt>
                <c:pt idx="1220">
                  <c:v>1.007080078125E-3</c:v>
                </c:pt>
                <c:pt idx="1221">
                  <c:v>1.0080337524414063E-3</c:v>
                </c:pt>
                <c:pt idx="1222">
                  <c:v>1.0068416595458984E-3</c:v>
                </c:pt>
                <c:pt idx="1223">
                  <c:v>1.007080078125E-3</c:v>
                </c:pt>
                <c:pt idx="1224">
                  <c:v>1.007080078125E-3</c:v>
                </c:pt>
                <c:pt idx="1225">
                  <c:v>1.0068416595458984E-3</c:v>
                </c:pt>
                <c:pt idx="1226">
                  <c:v>1.007080078125E-3</c:v>
                </c:pt>
                <c:pt idx="1227">
                  <c:v>1.007080078125E-3</c:v>
                </c:pt>
                <c:pt idx="1228">
                  <c:v>1.0068416595458984E-3</c:v>
                </c:pt>
                <c:pt idx="1229">
                  <c:v>1.007080078125E-3</c:v>
                </c:pt>
                <c:pt idx="1230">
                  <c:v>1.007080078125E-3</c:v>
                </c:pt>
                <c:pt idx="1231">
                  <c:v>1.0068416595458984E-3</c:v>
                </c:pt>
                <c:pt idx="1232">
                  <c:v>1.007080078125E-3</c:v>
                </c:pt>
                <c:pt idx="1233">
                  <c:v>1.0080337524414063E-3</c:v>
                </c:pt>
                <c:pt idx="1234">
                  <c:v>1.007080078125E-3</c:v>
                </c:pt>
                <c:pt idx="1235">
                  <c:v>1.0068416595458984E-3</c:v>
                </c:pt>
                <c:pt idx="1236">
                  <c:v>1.007080078125E-3</c:v>
                </c:pt>
                <c:pt idx="1237">
                  <c:v>1.007080078125E-3</c:v>
                </c:pt>
                <c:pt idx="1238">
                  <c:v>1.0068416595458984E-3</c:v>
                </c:pt>
                <c:pt idx="1239">
                  <c:v>1.007080078125E-3</c:v>
                </c:pt>
                <c:pt idx="1240">
                  <c:v>1.007080078125E-3</c:v>
                </c:pt>
                <c:pt idx="1241">
                  <c:v>1.0068416595458984E-3</c:v>
                </c:pt>
                <c:pt idx="1242">
                  <c:v>1.007080078125E-3</c:v>
                </c:pt>
                <c:pt idx="1243">
                  <c:v>1.007080078125E-3</c:v>
                </c:pt>
                <c:pt idx="1244">
                  <c:v>1.0068416595458984E-3</c:v>
                </c:pt>
                <c:pt idx="1245">
                  <c:v>1.007080078125E-3</c:v>
                </c:pt>
                <c:pt idx="1246">
                  <c:v>1.0080337524414063E-3</c:v>
                </c:pt>
                <c:pt idx="1247">
                  <c:v>1.0068416595458984E-3</c:v>
                </c:pt>
                <c:pt idx="1248">
                  <c:v>1.007080078125E-3</c:v>
                </c:pt>
                <c:pt idx="1249">
                  <c:v>1.007080078125E-3</c:v>
                </c:pt>
                <c:pt idx="1250">
                  <c:v>1.0068416595458984E-3</c:v>
                </c:pt>
                <c:pt idx="1251">
                  <c:v>1.007080078125E-3</c:v>
                </c:pt>
                <c:pt idx="1252">
                  <c:v>1.007080078125E-3</c:v>
                </c:pt>
                <c:pt idx="1253">
                  <c:v>1.0068416595458984E-3</c:v>
                </c:pt>
                <c:pt idx="1254">
                  <c:v>1.007080078125E-3</c:v>
                </c:pt>
                <c:pt idx="1255">
                  <c:v>1.007080078125E-3</c:v>
                </c:pt>
                <c:pt idx="1256">
                  <c:v>1.0068416595458984E-3</c:v>
                </c:pt>
                <c:pt idx="1257">
                  <c:v>1.007080078125E-3</c:v>
                </c:pt>
                <c:pt idx="1258">
                  <c:v>1.0080337524414063E-3</c:v>
                </c:pt>
                <c:pt idx="1259">
                  <c:v>1.007080078125E-3</c:v>
                </c:pt>
                <c:pt idx="1260">
                  <c:v>1.0068416595458984E-3</c:v>
                </c:pt>
                <c:pt idx="1261">
                  <c:v>1.007080078125E-3</c:v>
                </c:pt>
                <c:pt idx="1262">
                  <c:v>1.007080078125E-3</c:v>
                </c:pt>
                <c:pt idx="1263">
                  <c:v>1.0068416595458984E-3</c:v>
                </c:pt>
                <c:pt idx="1264">
                  <c:v>1.007080078125E-3</c:v>
                </c:pt>
                <c:pt idx="1265">
                  <c:v>1.007080078125E-3</c:v>
                </c:pt>
                <c:pt idx="1266">
                  <c:v>1.0068416595458984E-3</c:v>
                </c:pt>
                <c:pt idx="1267">
                  <c:v>1.007080078125E-3</c:v>
                </c:pt>
                <c:pt idx="1268">
                  <c:v>1.007080078125E-3</c:v>
                </c:pt>
                <c:pt idx="1269">
                  <c:v>1.0068416595458984E-3</c:v>
                </c:pt>
                <c:pt idx="1270">
                  <c:v>1.007080078125E-3</c:v>
                </c:pt>
                <c:pt idx="1271">
                  <c:v>1.0080337524414063E-3</c:v>
                </c:pt>
                <c:pt idx="1272">
                  <c:v>1.0068416595458984E-3</c:v>
                </c:pt>
                <c:pt idx="1273">
                  <c:v>1.007080078125E-3</c:v>
                </c:pt>
                <c:pt idx="1274">
                  <c:v>1.007080078125E-3</c:v>
                </c:pt>
                <c:pt idx="1275">
                  <c:v>1.0068416595458984E-3</c:v>
                </c:pt>
                <c:pt idx="1276">
                  <c:v>1.007080078125E-3</c:v>
                </c:pt>
                <c:pt idx="1277">
                  <c:v>1.007080078125E-3</c:v>
                </c:pt>
                <c:pt idx="1278">
                  <c:v>1.0068416595458984E-3</c:v>
                </c:pt>
                <c:pt idx="1279">
                  <c:v>1.007080078125E-3</c:v>
                </c:pt>
                <c:pt idx="1280">
                  <c:v>1.007080078125E-3</c:v>
                </c:pt>
                <c:pt idx="1281">
                  <c:v>1.0068416595458984E-3</c:v>
                </c:pt>
                <c:pt idx="1282">
                  <c:v>1.007080078125E-3</c:v>
                </c:pt>
                <c:pt idx="1283">
                  <c:v>1.0080337524414063E-3</c:v>
                </c:pt>
                <c:pt idx="1284">
                  <c:v>1.007080078125E-3</c:v>
                </c:pt>
                <c:pt idx="1285">
                  <c:v>1.0068416595458984E-3</c:v>
                </c:pt>
                <c:pt idx="1286">
                  <c:v>1.007080078125E-3</c:v>
                </c:pt>
                <c:pt idx="1287">
                  <c:v>1.007080078125E-3</c:v>
                </c:pt>
                <c:pt idx="1288">
                  <c:v>1.0068416595458984E-3</c:v>
                </c:pt>
                <c:pt idx="1289">
                  <c:v>1.007080078125E-3</c:v>
                </c:pt>
                <c:pt idx="1290">
                  <c:v>1.007080078125E-3</c:v>
                </c:pt>
                <c:pt idx="1291">
                  <c:v>1.0068416595458984E-3</c:v>
                </c:pt>
                <c:pt idx="1292">
                  <c:v>1.007080078125E-3</c:v>
                </c:pt>
                <c:pt idx="1293">
                  <c:v>1.007080078125E-3</c:v>
                </c:pt>
                <c:pt idx="1294">
                  <c:v>2.0139217376708984E-3</c:v>
                </c:pt>
                <c:pt idx="1295">
                  <c:v>1.0080337524414063E-3</c:v>
                </c:pt>
                <c:pt idx="1296">
                  <c:v>1.0068416595458984E-3</c:v>
                </c:pt>
                <c:pt idx="1297">
                  <c:v>1.007080078125E-3</c:v>
                </c:pt>
                <c:pt idx="1298">
                  <c:v>1.007080078125E-3</c:v>
                </c:pt>
                <c:pt idx="1299">
                  <c:v>1.0068416595458984E-3</c:v>
                </c:pt>
                <c:pt idx="1300">
                  <c:v>1.007080078125E-3</c:v>
                </c:pt>
                <c:pt idx="1301">
                  <c:v>1.007080078125E-3</c:v>
                </c:pt>
                <c:pt idx="1302">
                  <c:v>1.0068416595458984E-3</c:v>
                </c:pt>
                <c:pt idx="1303">
                  <c:v>1.007080078125E-3</c:v>
                </c:pt>
                <c:pt idx="1304">
                  <c:v>1.007080078125E-3</c:v>
                </c:pt>
                <c:pt idx="1305">
                  <c:v>1.0068416595458984E-3</c:v>
                </c:pt>
                <c:pt idx="1306">
                  <c:v>1.007080078125E-3</c:v>
                </c:pt>
                <c:pt idx="1307">
                  <c:v>1.0080337524414063E-3</c:v>
                </c:pt>
                <c:pt idx="1308">
                  <c:v>1.007080078125E-3</c:v>
                </c:pt>
                <c:pt idx="1309">
                  <c:v>1.0068416595458984E-3</c:v>
                </c:pt>
                <c:pt idx="1310">
                  <c:v>1.007080078125E-3</c:v>
                </c:pt>
                <c:pt idx="1311">
                  <c:v>1.007080078125E-3</c:v>
                </c:pt>
                <c:pt idx="1312">
                  <c:v>1.0068416595458984E-3</c:v>
                </c:pt>
                <c:pt idx="1313">
                  <c:v>1.007080078125E-3</c:v>
                </c:pt>
                <c:pt idx="1314">
                  <c:v>1.007080078125E-3</c:v>
                </c:pt>
                <c:pt idx="1315">
                  <c:v>1.0068416595458984E-3</c:v>
                </c:pt>
                <c:pt idx="1316">
                  <c:v>1.007080078125E-3</c:v>
                </c:pt>
                <c:pt idx="1317">
                  <c:v>1.007080078125E-3</c:v>
                </c:pt>
                <c:pt idx="1318">
                  <c:v>1.0068416595458984E-3</c:v>
                </c:pt>
                <c:pt idx="1319">
                  <c:v>1.007080078125E-3</c:v>
                </c:pt>
                <c:pt idx="1320">
                  <c:v>1.0080337524414063E-3</c:v>
                </c:pt>
                <c:pt idx="1321">
                  <c:v>1.0068416595458984E-3</c:v>
                </c:pt>
                <c:pt idx="1322">
                  <c:v>1.007080078125E-3</c:v>
                </c:pt>
                <c:pt idx="1323">
                  <c:v>1.007080078125E-3</c:v>
                </c:pt>
                <c:pt idx="1324">
                  <c:v>1.0068416595458984E-3</c:v>
                </c:pt>
                <c:pt idx="1325">
                  <c:v>1.007080078125E-3</c:v>
                </c:pt>
                <c:pt idx="1326">
                  <c:v>1.007080078125E-3</c:v>
                </c:pt>
                <c:pt idx="1327">
                  <c:v>1.0068416595458984E-3</c:v>
                </c:pt>
                <c:pt idx="1328">
                  <c:v>1.007080078125E-3</c:v>
                </c:pt>
                <c:pt idx="1329">
                  <c:v>8.0571174621582031E-3</c:v>
                </c:pt>
                <c:pt idx="1330">
                  <c:v>1.0068416595458984E-3</c:v>
                </c:pt>
                <c:pt idx="1331">
                  <c:v>1.007080078125E-3</c:v>
                </c:pt>
                <c:pt idx="1332">
                  <c:v>1.007080078125E-3</c:v>
                </c:pt>
                <c:pt idx="1333">
                  <c:v>1.0068416595458984E-3</c:v>
                </c:pt>
                <c:pt idx="1334">
                  <c:v>1.007080078125E-3</c:v>
                </c:pt>
                <c:pt idx="1335">
                  <c:v>1.007080078125E-3</c:v>
                </c:pt>
                <c:pt idx="1336">
                  <c:v>1.0068416595458984E-3</c:v>
                </c:pt>
                <c:pt idx="1337">
                  <c:v>1.007080078125E-3</c:v>
                </c:pt>
                <c:pt idx="1338">
                  <c:v>1.0080337524414063E-3</c:v>
                </c:pt>
                <c:pt idx="1339">
                  <c:v>1.0068416595458984E-3</c:v>
                </c:pt>
                <c:pt idx="1340">
                  <c:v>1.007080078125E-3</c:v>
                </c:pt>
                <c:pt idx="1341">
                  <c:v>1.007080078125E-3</c:v>
                </c:pt>
                <c:pt idx="1342">
                  <c:v>1.0068416595458984E-3</c:v>
                </c:pt>
                <c:pt idx="1343">
                  <c:v>1.007080078125E-3</c:v>
                </c:pt>
                <c:pt idx="1344">
                  <c:v>1.007080078125E-3</c:v>
                </c:pt>
                <c:pt idx="1345">
                  <c:v>1.0068416595458984E-3</c:v>
                </c:pt>
                <c:pt idx="1346">
                  <c:v>1.007080078125E-3</c:v>
                </c:pt>
                <c:pt idx="1347">
                  <c:v>1.007080078125E-3</c:v>
                </c:pt>
                <c:pt idx="1348">
                  <c:v>1.0068416595458984E-3</c:v>
                </c:pt>
                <c:pt idx="1349">
                  <c:v>1.007080078125E-3</c:v>
                </c:pt>
                <c:pt idx="1350">
                  <c:v>1.0080337524414063E-3</c:v>
                </c:pt>
                <c:pt idx="1351">
                  <c:v>1.007080078125E-3</c:v>
                </c:pt>
                <c:pt idx="1352">
                  <c:v>1.0068416595458984E-3</c:v>
                </c:pt>
                <c:pt idx="1353">
                  <c:v>1.007080078125E-3</c:v>
                </c:pt>
                <c:pt idx="1354">
                  <c:v>1.007080078125E-3</c:v>
                </c:pt>
                <c:pt idx="1355">
                  <c:v>1.0068416595458984E-3</c:v>
                </c:pt>
                <c:pt idx="1356">
                  <c:v>1.007080078125E-3</c:v>
                </c:pt>
                <c:pt idx="1357">
                  <c:v>1.007080078125E-3</c:v>
                </c:pt>
                <c:pt idx="1358">
                  <c:v>1.0068416595458984E-3</c:v>
                </c:pt>
                <c:pt idx="1359">
                  <c:v>1.007080078125E-3</c:v>
                </c:pt>
                <c:pt idx="1360">
                  <c:v>1.007080078125E-3</c:v>
                </c:pt>
                <c:pt idx="1361">
                  <c:v>1.0068416595458984E-3</c:v>
                </c:pt>
                <c:pt idx="1362">
                  <c:v>1.007080078125E-3</c:v>
                </c:pt>
                <c:pt idx="1363">
                  <c:v>6.0429573059082031E-3</c:v>
                </c:pt>
                <c:pt idx="1364">
                  <c:v>1.007080078125E-3</c:v>
                </c:pt>
                <c:pt idx="1365">
                  <c:v>1.0068416595458984E-3</c:v>
                </c:pt>
                <c:pt idx="1366">
                  <c:v>1.007080078125E-3</c:v>
                </c:pt>
                <c:pt idx="1367">
                  <c:v>1.007080078125E-3</c:v>
                </c:pt>
                <c:pt idx="1368">
                  <c:v>1.0068416595458984E-3</c:v>
                </c:pt>
                <c:pt idx="1369">
                  <c:v>1.007080078125E-3</c:v>
                </c:pt>
                <c:pt idx="1370">
                  <c:v>1.0080337524414063E-3</c:v>
                </c:pt>
                <c:pt idx="1371">
                  <c:v>1.007080078125E-3</c:v>
                </c:pt>
                <c:pt idx="1372">
                  <c:v>1.0068416595458984E-3</c:v>
                </c:pt>
                <c:pt idx="1373">
                  <c:v>1.007080078125E-3</c:v>
                </c:pt>
                <c:pt idx="1374">
                  <c:v>1.007080078125E-3</c:v>
                </c:pt>
                <c:pt idx="1375">
                  <c:v>1.0068416595458984E-3</c:v>
                </c:pt>
                <c:pt idx="1376">
                  <c:v>1.007080078125E-3</c:v>
                </c:pt>
                <c:pt idx="1377">
                  <c:v>1.007080078125E-3</c:v>
                </c:pt>
                <c:pt idx="1378">
                  <c:v>1.0068416595458984E-3</c:v>
                </c:pt>
                <c:pt idx="1379">
                  <c:v>1.007080078125E-3</c:v>
                </c:pt>
                <c:pt idx="1380">
                  <c:v>1.007080078125E-3</c:v>
                </c:pt>
                <c:pt idx="1381">
                  <c:v>1.0068416595458984E-3</c:v>
                </c:pt>
                <c:pt idx="1382">
                  <c:v>1.0080337524414063E-3</c:v>
                </c:pt>
                <c:pt idx="1383">
                  <c:v>1.007080078125E-3</c:v>
                </c:pt>
                <c:pt idx="1384">
                  <c:v>1.0068416595458984E-3</c:v>
                </c:pt>
                <c:pt idx="1385">
                  <c:v>1.007080078125E-3</c:v>
                </c:pt>
                <c:pt idx="1386">
                  <c:v>1.007080078125E-3</c:v>
                </c:pt>
                <c:pt idx="1387">
                  <c:v>2.1148920059204102E-2</c:v>
                </c:pt>
                <c:pt idx="1388">
                  <c:v>1.007080078125E-3</c:v>
                </c:pt>
                <c:pt idx="1389">
                  <c:v>1.0068416595458984E-3</c:v>
                </c:pt>
                <c:pt idx="1390">
                  <c:v>1.007080078125E-3</c:v>
                </c:pt>
                <c:pt idx="1391">
                  <c:v>1.007080078125E-3</c:v>
                </c:pt>
                <c:pt idx="1392">
                  <c:v>1.0068416595458984E-3</c:v>
                </c:pt>
                <c:pt idx="1393">
                  <c:v>1.007080078125E-3</c:v>
                </c:pt>
                <c:pt idx="1394">
                  <c:v>1.007080078125E-3</c:v>
                </c:pt>
                <c:pt idx="1395">
                  <c:v>1.0068416595458984E-3</c:v>
                </c:pt>
                <c:pt idx="1396">
                  <c:v>1.007080078125E-3</c:v>
                </c:pt>
                <c:pt idx="1397">
                  <c:v>1.007080078125E-3</c:v>
                </c:pt>
                <c:pt idx="1398">
                  <c:v>1.0068416595458984E-3</c:v>
                </c:pt>
                <c:pt idx="1399">
                  <c:v>1.007080078125E-3</c:v>
                </c:pt>
                <c:pt idx="1400">
                  <c:v>1.0080337524414063E-3</c:v>
                </c:pt>
                <c:pt idx="1401">
                  <c:v>1.007080078125E-3</c:v>
                </c:pt>
                <c:pt idx="1402">
                  <c:v>1.0068416595458984E-3</c:v>
                </c:pt>
                <c:pt idx="1403">
                  <c:v>1.007080078125E-3</c:v>
                </c:pt>
                <c:pt idx="1404">
                  <c:v>6.6467046737670898E-2</c:v>
                </c:pt>
                <c:pt idx="1405">
                  <c:v>1.0068416595458984E-3</c:v>
                </c:pt>
                <c:pt idx="1406">
                  <c:v>1.007080078125E-3</c:v>
                </c:pt>
                <c:pt idx="1407">
                  <c:v>1.007080078125E-3</c:v>
                </c:pt>
                <c:pt idx="1408">
                  <c:v>1.0068416595458984E-3</c:v>
                </c:pt>
                <c:pt idx="1409">
                  <c:v>1.007080078125E-3</c:v>
                </c:pt>
                <c:pt idx="1410">
                  <c:v>1.0080337524414063E-3</c:v>
                </c:pt>
                <c:pt idx="1411">
                  <c:v>1.007080078125E-3</c:v>
                </c:pt>
                <c:pt idx="1412">
                  <c:v>1.0068416595458984E-3</c:v>
                </c:pt>
                <c:pt idx="1413">
                  <c:v>1.007080078125E-3</c:v>
                </c:pt>
                <c:pt idx="1414">
                  <c:v>1.007080078125E-3</c:v>
                </c:pt>
                <c:pt idx="1415">
                  <c:v>1.0068416595458984E-3</c:v>
                </c:pt>
                <c:pt idx="1416">
                  <c:v>1.007080078125E-3</c:v>
                </c:pt>
                <c:pt idx="1417">
                  <c:v>1.007080078125E-3</c:v>
                </c:pt>
                <c:pt idx="1418">
                  <c:v>1.0068416595458984E-3</c:v>
                </c:pt>
                <c:pt idx="1419">
                  <c:v>1.007080078125E-3</c:v>
                </c:pt>
                <c:pt idx="1420">
                  <c:v>1.007080078125E-3</c:v>
                </c:pt>
                <c:pt idx="1421">
                  <c:v>1.0068416595458984E-3</c:v>
                </c:pt>
                <c:pt idx="1422">
                  <c:v>1.0080337524414063E-3</c:v>
                </c:pt>
                <c:pt idx="1423">
                  <c:v>1.007080078125E-3</c:v>
                </c:pt>
                <c:pt idx="1424">
                  <c:v>1.0068416595458984E-3</c:v>
                </c:pt>
                <c:pt idx="1425">
                  <c:v>1.007080078125E-3</c:v>
                </c:pt>
                <c:pt idx="1426">
                  <c:v>1.007080078125E-3</c:v>
                </c:pt>
                <c:pt idx="1427">
                  <c:v>1.0068416595458984E-3</c:v>
                </c:pt>
                <c:pt idx="1428">
                  <c:v>1.007080078125E-3</c:v>
                </c:pt>
                <c:pt idx="1429">
                  <c:v>1.007080078125E-3</c:v>
                </c:pt>
                <c:pt idx="1430">
                  <c:v>1.0068416595458984E-3</c:v>
                </c:pt>
                <c:pt idx="1431">
                  <c:v>1.007080078125E-3</c:v>
                </c:pt>
                <c:pt idx="1432">
                  <c:v>1.007080078125E-3</c:v>
                </c:pt>
                <c:pt idx="1433">
                  <c:v>1.0068416595458984E-3</c:v>
                </c:pt>
                <c:pt idx="1434">
                  <c:v>1.007080078125E-3</c:v>
                </c:pt>
                <c:pt idx="1435">
                  <c:v>1.0080337524414063E-3</c:v>
                </c:pt>
                <c:pt idx="1436">
                  <c:v>1.007080078125E-3</c:v>
                </c:pt>
                <c:pt idx="1437">
                  <c:v>1.0068416595458984E-3</c:v>
                </c:pt>
                <c:pt idx="1438">
                  <c:v>1.007080078125E-3</c:v>
                </c:pt>
                <c:pt idx="1439">
                  <c:v>1.007080078125E-3</c:v>
                </c:pt>
                <c:pt idx="1440">
                  <c:v>1.0068416595458984E-3</c:v>
                </c:pt>
                <c:pt idx="1441">
                  <c:v>1.007080078125E-3</c:v>
                </c:pt>
                <c:pt idx="1442">
                  <c:v>1.007080078125E-3</c:v>
                </c:pt>
                <c:pt idx="1443">
                  <c:v>1.0068416595458984E-3</c:v>
                </c:pt>
                <c:pt idx="1444">
                  <c:v>1.007080078125E-3</c:v>
                </c:pt>
                <c:pt idx="1445">
                  <c:v>1.007080078125E-3</c:v>
                </c:pt>
                <c:pt idx="1446">
                  <c:v>1.0068416595458984E-3</c:v>
                </c:pt>
                <c:pt idx="1447">
                  <c:v>1.0080337524414063E-3</c:v>
                </c:pt>
                <c:pt idx="1448">
                  <c:v>1.007080078125E-3</c:v>
                </c:pt>
                <c:pt idx="1449">
                  <c:v>1.0068416595458984E-3</c:v>
                </c:pt>
                <c:pt idx="1450">
                  <c:v>1.007080078125E-3</c:v>
                </c:pt>
                <c:pt idx="1451">
                  <c:v>1.007080078125E-3</c:v>
                </c:pt>
                <c:pt idx="1452">
                  <c:v>1.0068416595458984E-3</c:v>
                </c:pt>
                <c:pt idx="1453">
                  <c:v>1.007080078125E-3</c:v>
                </c:pt>
                <c:pt idx="1454">
                  <c:v>1.007080078125E-3</c:v>
                </c:pt>
                <c:pt idx="1455">
                  <c:v>1.0068416595458984E-3</c:v>
                </c:pt>
                <c:pt idx="1456">
                  <c:v>1.007080078125E-3</c:v>
                </c:pt>
                <c:pt idx="1457">
                  <c:v>1.007080078125E-3</c:v>
                </c:pt>
                <c:pt idx="1458">
                  <c:v>1.0068416595458984E-3</c:v>
                </c:pt>
                <c:pt idx="1459">
                  <c:v>1.007080078125E-3</c:v>
                </c:pt>
                <c:pt idx="1460">
                  <c:v>1.0080337524414063E-3</c:v>
                </c:pt>
                <c:pt idx="1461">
                  <c:v>1.007080078125E-3</c:v>
                </c:pt>
                <c:pt idx="1462">
                  <c:v>1.0068416595458984E-3</c:v>
                </c:pt>
                <c:pt idx="1463">
                  <c:v>1.007080078125E-3</c:v>
                </c:pt>
                <c:pt idx="1464">
                  <c:v>1.007080078125E-3</c:v>
                </c:pt>
                <c:pt idx="1465">
                  <c:v>1.0068416595458984E-3</c:v>
                </c:pt>
                <c:pt idx="1466">
                  <c:v>1.007080078125E-3</c:v>
                </c:pt>
                <c:pt idx="1467">
                  <c:v>1.007080078125E-3</c:v>
                </c:pt>
                <c:pt idx="1468">
                  <c:v>1.0068416595458984E-3</c:v>
                </c:pt>
                <c:pt idx="1469">
                  <c:v>1.007080078125E-3</c:v>
                </c:pt>
                <c:pt idx="1470">
                  <c:v>1.007080078125E-3</c:v>
                </c:pt>
                <c:pt idx="1471">
                  <c:v>1.0068416595458984E-3</c:v>
                </c:pt>
                <c:pt idx="1472">
                  <c:v>1.0080337524414063E-3</c:v>
                </c:pt>
                <c:pt idx="1473">
                  <c:v>1.007080078125E-3</c:v>
                </c:pt>
                <c:pt idx="1474">
                  <c:v>1.0068416595458984E-3</c:v>
                </c:pt>
                <c:pt idx="1475">
                  <c:v>1.007080078125E-3</c:v>
                </c:pt>
                <c:pt idx="1476">
                  <c:v>1.007080078125E-3</c:v>
                </c:pt>
                <c:pt idx="1477">
                  <c:v>1.0068416595458984E-3</c:v>
                </c:pt>
                <c:pt idx="1478">
                  <c:v>1.007080078125E-3</c:v>
                </c:pt>
                <c:pt idx="1479">
                  <c:v>1.007080078125E-3</c:v>
                </c:pt>
                <c:pt idx="1480">
                  <c:v>1.0068416595458984E-3</c:v>
                </c:pt>
                <c:pt idx="1481">
                  <c:v>1.007080078125E-3</c:v>
                </c:pt>
                <c:pt idx="1482">
                  <c:v>1.007080078125E-3</c:v>
                </c:pt>
                <c:pt idx="1483">
                  <c:v>1.0068416595458984E-3</c:v>
                </c:pt>
                <c:pt idx="1484">
                  <c:v>1.007080078125E-3</c:v>
                </c:pt>
                <c:pt idx="1485">
                  <c:v>1.0080337524414063E-3</c:v>
                </c:pt>
                <c:pt idx="1486">
                  <c:v>1.007080078125E-3</c:v>
                </c:pt>
                <c:pt idx="1487">
                  <c:v>1.0068416595458984E-3</c:v>
                </c:pt>
                <c:pt idx="1488">
                  <c:v>1.007080078125E-3</c:v>
                </c:pt>
                <c:pt idx="1489">
                  <c:v>1.007080078125E-3</c:v>
                </c:pt>
                <c:pt idx="1490">
                  <c:v>1.0068416595458984E-3</c:v>
                </c:pt>
                <c:pt idx="1491">
                  <c:v>1.007080078125E-3</c:v>
                </c:pt>
                <c:pt idx="1492">
                  <c:v>1.007080078125E-3</c:v>
                </c:pt>
                <c:pt idx="1493">
                  <c:v>1.0068416595458984E-3</c:v>
                </c:pt>
                <c:pt idx="1494">
                  <c:v>1.007080078125E-3</c:v>
                </c:pt>
                <c:pt idx="1495">
                  <c:v>1.007080078125E-3</c:v>
                </c:pt>
                <c:pt idx="1496">
                  <c:v>1.0068416595458984E-3</c:v>
                </c:pt>
                <c:pt idx="1497">
                  <c:v>1.0080337524414063E-3</c:v>
                </c:pt>
                <c:pt idx="1498">
                  <c:v>1.007080078125E-3</c:v>
                </c:pt>
                <c:pt idx="1499">
                  <c:v>1.0068416595458984E-3</c:v>
                </c:pt>
                <c:pt idx="1500">
                  <c:v>1.007080078125E-3</c:v>
                </c:pt>
                <c:pt idx="1501">
                  <c:v>1.007080078125E-3</c:v>
                </c:pt>
                <c:pt idx="1502">
                  <c:v>1.0068416595458984E-3</c:v>
                </c:pt>
                <c:pt idx="1503">
                  <c:v>1.007080078125E-3</c:v>
                </c:pt>
                <c:pt idx="1504">
                  <c:v>1.007080078125E-3</c:v>
                </c:pt>
                <c:pt idx="1505">
                  <c:v>1.0068416595458984E-3</c:v>
                </c:pt>
                <c:pt idx="1506">
                  <c:v>1.007080078125E-3</c:v>
                </c:pt>
                <c:pt idx="1507">
                  <c:v>1.007080078125E-3</c:v>
                </c:pt>
                <c:pt idx="1508">
                  <c:v>1.0068416595458984E-3</c:v>
                </c:pt>
                <c:pt idx="1509">
                  <c:v>1.007080078125E-3</c:v>
                </c:pt>
                <c:pt idx="1510">
                  <c:v>1.0080337524414063E-3</c:v>
                </c:pt>
                <c:pt idx="1511">
                  <c:v>1.007080078125E-3</c:v>
                </c:pt>
                <c:pt idx="1512">
                  <c:v>1.0068416595458984E-3</c:v>
                </c:pt>
                <c:pt idx="1513">
                  <c:v>1.007080078125E-3</c:v>
                </c:pt>
                <c:pt idx="1514">
                  <c:v>1.007080078125E-3</c:v>
                </c:pt>
                <c:pt idx="1515">
                  <c:v>1.0068416595458984E-3</c:v>
                </c:pt>
                <c:pt idx="1516">
                  <c:v>1.007080078125E-3</c:v>
                </c:pt>
                <c:pt idx="1517">
                  <c:v>1.007080078125E-3</c:v>
                </c:pt>
                <c:pt idx="1518">
                  <c:v>1.0068416595458984E-3</c:v>
                </c:pt>
                <c:pt idx="1519">
                  <c:v>1.007080078125E-3</c:v>
                </c:pt>
                <c:pt idx="1520">
                  <c:v>1.0068416595458984E-3</c:v>
                </c:pt>
                <c:pt idx="1521">
                  <c:v>1.007080078125E-3</c:v>
                </c:pt>
                <c:pt idx="1522">
                  <c:v>1.0080337524414063E-3</c:v>
                </c:pt>
                <c:pt idx="1523">
                  <c:v>1.007080078125E-3</c:v>
                </c:pt>
                <c:pt idx="1524">
                  <c:v>1.0068416595458984E-3</c:v>
                </c:pt>
                <c:pt idx="1525">
                  <c:v>1.007080078125E-3</c:v>
                </c:pt>
                <c:pt idx="1526">
                  <c:v>1.007080078125E-3</c:v>
                </c:pt>
                <c:pt idx="1527">
                  <c:v>1.0068416595458984E-3</c:v>
                </c:pt>
                <c:pt idx="1528">
                  <c:v>1.007080078125E-3</c:v>
                </c:pt>
                <c:pt idx="1529">
                  <c:v>1.007080078125E-3</c:v>
                </c:pt>
                <c:pt idx="1530">
                  <c:v>1.0068416595458984E-3</c:v>
                </c:pt>
                <c:pt idx="1531">
                  <c:v>1.007080078125E-3</c:v>
                </c:pt>
                <c:pt idx="1532">
                  <c:v>1.007080078125E-3</c:v>
                </c:pt>
                <c:pt idx="1533">
                  <c:v>1.0068416595458984E-3</c:v>
                </c:pt>
                <c:pt idx="1534">
                  <c:v>1.007080078125E-3</c:v>
                </c:pt>
                <c:pt idx="1535">
                  <c:v>1.0080337524414063E-3</c:v>
                </c:pt>
                <c:pt idx="1536">
                  <c:v>1.007080078125E-3</c:v>
                </c:pt>
                <c:pt idx="1537">
                  <c:v>1.0068416595458984E-3</c:v>
                </c:pt>
                <c:pt idx="1538">
                  <c:v>1.007080078125E-3</c:v>
                </c:pt>
                <c:pt idx="1539">
                  <c:v>1.007080078125E-3</c:v>
                </c:pt>
                <c:pt idx="1540">
                  <c:v>1.0068416595458984E-3</c:v>
                </c:pt>
                <c:pt idx="1541">
                  <c:v>1.007080078125E-3</c:v>
                </c:pt>
                <c:pt idx="1542">
                  <c:v>1.0068416595458984E-3</c:v>
                </c:pt>
                <c:pt idx="1543">
                  <c:v>1.007080078125E-3</c:v>
                </c:pt>
                <c:pt idx="1544">
                  <c:v>1.007080078125E-3</c:v>
                </c:pt>
                <c:pt idx="1545">
                  <c:v>1.0068416595458984E-3</c:v>
                </c:pt>
                <c:pt idx="1546">
                  <c:v>1.007080078125E-3</c:v>
                </c:pt>
                <c:pt idx="1547">
                  <c:v>1.0080337524414063E-3</c:v>
                </c:pt>
                <c:pt idx="1548">
                  <c:v>1.007080078125E-3</c:v>
                </c:pt>
                <c:pt idx="1549">
                  <c:v>1.0068416595458984E-3</c:v>
                </c:pt>
                <c:pt idx="1550">
                  <c:v>1.007080078125E-3</c:v>
                </c:pt>
                <c:pt idx="1551">
                  <c:v>1.007080078125E-3</c:v>
                </c:pt>
                <c:pt idx="1552">
                  <c:v>1.0068416595458984E-3</c:v>
                </c:pt>
                <c:pt idx="1553">
                  <c:v>1.007080078125E-3</c:v>
                </c:pt>
                <c:pt idx="1554">
                  <c:v>1.007080078125E-3</c:v>
                </c:pt>
                <c:pt idx="1555">
                  <c:v>1.0068416595458984E-3</c:v>
                </c:pt>
                <c:pt idx="1556">
                  <c:v>1.007080078125E-3</c:v>
                </c:pt>
                <c:pt idx="1557">
                  <c:v>1.007080078125E-3</c:v>
                </c:pt>
                <c:pt idx="1558">
                  <c:v>1.0068416595458984E-3</c:v>
                </c:pt>
                <c:pt idx="1559">
                  <c:v>1.007080078125E-3</c:v>
                </c:pt>
                <c:pt idx="1560">
                  <c:v>1.0080337524414063E-3</c:v>
                </c:pt>
                <c:pt idx="1561">
                  <c:v>1.007080078125E-3</c:v>
                </c:pt>
                <c:pt idx="1562">
                  <c:v>1.0068416595458984E-3</c:v>
                </c:pt>
                <c:pt idx="1563">
                  <c:v>1.007080078125E-3</c:v>
                </c:pt>
                <c:pt idx="1564">
                  <c:v>1.0068416595458984E-3</c:v>
                </c:pt>
                <c:pt idx="1565">
                  <c:v>1.007080078125E-3</c:v>
                </c:pt>
                <c:pt idx="1566">
                  <c:v>1.007080078125E-3</c:v>
                </c:pt>
                <c:pt idx="1567">
                  <c:v>1.0068416595458984E-3</c:v>
                </c:pt>
                <c:pt idx="1568">
                  <c:v>1.007080078125E-3</c:v>
                </c:pt>
                <c:pt idx="1569">
                  <c:v>1.007080078125E-3</c:v>
                </c:pt>
                <c:pt idx="1570">
                  <c:v>1.0068416595458984E-3</c:v>
                </c:pt>
                <c:pt idx="1571">
                  <c:v>1.007080078125E-3</c:v>
                </c:pt>
                <c:pt idx="1572">
                  <c:v>1.0080337524414063E-3</c:v>
                </c:pt>
                <c:pt idx="1573">
                  <c:v>1.007080078125E-3</c:v>
                </c:pt>
                <c:pt idx="1574">
                  <c:v>1.0068416595458984E-3</c:v>
                </c:pt>
                <c:pt idx="1575">
                  <c:v>1.007080078125E-3</c:v>
                </c:pt>
                <c:pt idx="1576">
                  <c:v>1.007080078125E-3</c:v>
                </c:pt>
                <c:pt idx="1577">
                  <c:v>1.0068416595458984E-3</c:v>
                </c:pt>
                <c:pt idx="1578">
                  <c:v>1.007080078125E-3</c:v>
                </c:pt>
                <c:pt idx="1579">
                  <c:v>1.007080078125E-3</c:v>
                </c:pt>
                <c:pt idx="1580">
                  <c:v>1.0068416595458984E-3</c:v>
                </c:pt>
                <c:pt idx="1581">
                  <c:v>1.007080078125E-3</c:v>
                </c:pt>
                <c:pt idx="1582">
                  <c:v>1.007080078125E-3</c:v>
                </c:pt>
                <c:pt idx="1583">
                  <c:v>1.0068416595458984E-3</c:v>
                </c:pt>
                <c:pt idx="1584">
                  <c:v>1.007080078125E-3</c:v>
                </c:pt>
                <c:pt idx="1585">
                  <c:v>1.0080337524414063E-3</c:v>
                </c:pt>
                <c:pt idx="1586">
                  <c:v>1.0068416595458984E-3</c:v>
                </c:pt>
                <c:pt idx="1587">
                  <c:v>1.007080078125E-3</c:v>
                </c:pt>
                <c:pt idx="1588">
                  <c:v>1.007080078125E-3</c:v>
                </c:pt>
                <c:pt idx="1589">
                  <c:v>1.0068416595458984E-3</c:v>
                </c:pt>
                <c:pt idx="1590">
                  <c:v>1.007080078125E-3</c:v>
                </c:pt>
                <c:pt idx="1591">
                  <c:v>1.007080078125E-3</c:v>
                </c:pt>
                <c:pt idx="1592">
                  <c:v>1.0068416595458984E-3</c:v>
                </c:pt>
                <c:pt idx="1593">
                  <c:v>1.007080078125E-3</c:v>
                </c:pt>
                <c:pt idx="1594">
                  <c:v>1.007080078125E-3</c:v>
                </c:pt>
                <c:pt idx="1595">
                  <c:v>1.0068416595458984E-3</c:v>
                </c:pt>
                <c:pt idx="1596">
                  <c:v>1.007080078125E-3</c:v>
                </c:pt>
                <c:pt idx="1597">
                  <c:v>1.0080337524414063E-3</c:v>
                </c:pt>
                <c:pt idx="1598">
                  <c:v>1.007080078125E-3</c:v>
                </c:pt>
                <c:pt idx="1599">
                  <c:v>1.0068416595458984E-3</c:v>
                </c:pt>
                <c:pt idx="1600">
                  <c:v>1.007080078125E-3</c:v>
                </c:pt>
                <c:pt idx="1601">
                  <c:v>1.007080078125E-3</c:v>
                </c:pt>
                <c:pt idx="1602">
                  <c:v>1.0068416595458984E-3</c:v>
                </c:pt>
                <c:pt idx="1603">
                  <c:v>1.007080078125E-3</c:v>
                </c:pt>
                <c:pt idx="1604">
                  <c:v>1.007080078125E-3</c:v>
                </c:pt>
                <c:pt idx="1605">
                  <c:v>1.0068416595458984E-3</c:v>
                </c:pt>
                <c:pt idx="1606">
                  <c:v>1.007080078125E-3</c:v>
                </c:pt>
                <c:pt idx="1607">
                  <c:v>1.007080078125E-3</c:v>
                </c:pt>
                <c:pt idx="1608">
                  <c:v>1.0068416595458984E-3</c:v>
                </c:pt>
                <c:pt idx="1609">
                  <c:v>1.007080078125E-3</c:v>
                </c:pt>
                <c:pt idx="1610">
                  <c:v>1.0080337524414063E-3</c:v>
                </c:pt>
                <c:pt idx="1611">
                  <c:v>1.0068416595458984E-3</c:v>
                </c:pt>
                <c:pt idx="1612">
                  <c:v>1.007080078125E-3</c:v>
                </c:pt>
                <c:pt idx="1613">
                  <c:v>1.007080078125E-3</c:v>
                </c:pt>
                <c:pt idx="1614">
                  <c:v>1.0068416595458984E-3</c:v>
                </c:pt>
                <c:pt idx="1615">
                  <c:v>1.007080078125E-3</c:v>
                </c:pt>
                <c:pt idx="1616">
                  <c:v>1.007080078125E-3</c:v>
                </c:pt>
                <c:pt idx="1617">
                  <c:v>1.0068416595458984E-3</c:v>
                </c:pt>
                <c:pt idx="1618">
                  <c:v>1.007080078125E-3</c:v>
                </c:pt>
                <c:pt idx="1619">
                  <c:v>1.007080078125E-3</c:v>
                </c:pt>
                <c:pt idx="1620">
                  <c:v>1.0068416595458984E-3</c:v>
                </c:pt>
                <c:pt idx="1621">
                  <c:v>1.007080078125E-3</c:v>
                </c:pt>
                <c:pt idx="1622">
                  <c:v>1.0080337524414063E-3</c:v>
                </c:pt>
                <c:pt idx="1623">
                  <c:v>1.007080078125E-3</c:v>
                </c:pt>
                <c:pt idx="1624">
                  <c:v>1.0068416595458984E-3</c:v>
                </c:pt>
                <c:pt idx="1625">
                  <c:v>1.007080078125E-3</c:v>
                </c:pt>
                <c:pt idx="1626">
                  <c:v>1.007080078125E-3</c:v>
                </c:pt>
                <c:pt idx="1627">
                  <c:v>1.0068416595458984E-3</c:v>
                </c:pt>
                <c:pt idx="1628">
                  <c:v>1.007080078125E-3</c:v>
                </c:pt>
                <c:pt idx="1629">
                  <c:v>1.007080078125E-3</c:v>
                </c:pt>
                <c:pt idx="1630">
                  <c:v>1.0068416595458984E-3</c:v>
                </c:pt>
                <c:pt idx="1631">
                  <c:v>1.007080078125E-3</c:v>
                </c:pt>
                <c:pt idx="1632">
                  <c:v>1.007080078125E-3</c:v>
                </c:pt>
                <c:pt idx="1633">
                  <c:v>1.0068416595458984E-3</c:v>
                </c:pt>
                <c:pt idx="1634">
                  <c:v>1.007080078125E-3</c:v>
                </c:pt>
                <c:pt idx="1635">
                  <c:v>1.0080337524414063E-3</c:v>
                </c:pt>
                <c:pt idx="1636">
                  <c:v>1.0068416595458984E-3</c:v>
                </c:pt>
                <c:pt idx="1637">
                  <c:v>1.007080078125E-3</c:v>
                </c:pt>
                <c:pt idx="1638">
                  <c:v>1.007080078125E-3</c:v>
                </c:pt>
                <c:pt idx="1639">
                  <c:v>1.0068416595458984E-3</c:v>
                </c:pt>
                <c:pt idx="1640">
                  <c:v>1.007080078125E-3</c:v>
                </c:pt>
                <c:pt idx="1641">
                  <c:v>1.007080078125E-3</c:v>
                </c:pt>
                <c:pt idx="1642">
                  <c:v>1.0068416595458984E-3</c:v>
                </c:pt>
                <c:pt idx="1643">
                  <c:v>1.007080078125E-3</c:v>
                </c:pt>
                <c:pt idx="1644">
                  <c:v>1.007080078125E-3</c:v>
                </c:pt>
                <c:pt idx="1645">
                  <c:v>1.0068416595458984E-3</c:v>
                </c:pt>
                <c:pt idx="1646">
                  <c:v>1.007080078125E-3</c:v>
                </c:pt>
                <c:pt idx="1647">
                  <c:v>1.0080337524414063E-3</c:v>
                </c:pt>
                <c:pt idx="1648">
                  <c:v>1.007080078125E-3</c:v>
                </c:pt>
                <c:pt idx="1649">
                  <c:v>1.0068416595458984E-3</c:v>
                </c:pt>
                <c:pt idx="1650">
                  <c:v>1.007080078125E-3</c:v>
                </c:pt>
                <c:pt idx="1651">
                  <c:v>1.007080078125E-3</c:v>
                </c:pt>
                <c:pt idx="1652">
                  <c:v>1.0068416595458984E-3</c:v>
                </c:pt>
                <c:pt idx="1653">
                  <c:v>1.007080078125E-3</c:v>
                </c:pt>
                <c:pt idx="1654">
                  <c:v>1.007080078125E-3</c:v>
                </c:pt>
                <c:pt idx="1655">
                  <c:v>1.0068416595458984E-3</c:v>
                </c:pt>
                <c:pt idx="1656">
                  <c:v>1.007080078125E-3</c:v>
                </c:pt>
                <c:pt idx="1657">
                  <c:v>1.007080078125E-3</c:v>
                </c:pt>
                <c:pt idx="1658">
                  <c:v>1.0068416595458984E-3</c:v>
                </c:pt>
                <c:pt idx="1659">
                  <c:v>1.007080078125E-3</c:v>
                </c:pt>
                <c:pt idx="1660">
                  <c:v>1.0080337524414063E-3</c:v>
                </c:pt>
                <c:pt idx="1661">
                  <c:v>1.0068416595458984E-3</c:v>
                </c:pt>
                <c:pt idx="1662">
                  <c:v>1.007080078125E-3</c:v>
                </c:pt>
                <c:pt idx="1663">
                  <c:v>1.007080078125E-3</c:v>
                </c:pt>
                <c:pt idx="1664">
                  <c:v>1.0068416595458984E-3</c:v>
                </c:pt>
                <c:pt idx="1665">
                  <c:v>1.007080078125E-3</c:v>
                </c:pt>
                <c:pt idx="1666">
                  <c:v>1.007080078125E-3</c:v>
                </c:pt>
                <c:pt idx="1667">
                  <c:v>1.0068416595458984E-3</c:v>
                </c:pt>
                <c:pt idx="1668">
                  <c:v>1.007080078125E-3</c:v>
                </c:pt>
                <c:pt idx="1669">
                  <c:v>1.007080078125E-3</c:v>
                </c:pt>
                <c:pt idx="1670">
                  <c:v>2.0139217376708984E-3</c:v>
                </c:pt>
                <c:pt idx="1671">
                  <c:v>1.0080337524414063E-3</c:v>
                </c:pt>
                <c:pt idx="1672">
                  <c:v>1.007080078125E-3</c:v>
                </c:pt>
                <c:pt idx="1673">
                  <c:v>1.0068416595458984E-3</c:v>
                </c:pt>
                <c:pt idx="1674">
                  <c:v>1.007080078125E-3</c:v>
                </c:pt>
                <c:pt idx="1675">
                  <c:v>1.007080078125E-3</c:v>
                </c:pt>
                <c:pt idx="1676">
                  <c:v>1.0068416595458984E-3</c:v>
                </c:pt>
                <c:pt idx="1677">
                  <c:v>1.007080078125E-3</c:v>
                </c:pt>
                <c:pt idx="1678">
                  <c:v>1.007080078125E-3</c:v>
                </c:pt>
                <c:pt idx="1679">
                  <c:v>1.0068416595458984E-3</c:v>
                </c:pt>
                <c:pt idx="1680">
                  <c:v>1.007080078125E-3</c:v>
                </c:pt>
                <c:pt idx="1681">
                  <c:v>1.007080078125E-3</c:v>
                </c:pt>
                <c:pt idx="1682">
                  <c:v>1.0068416595458984E-3</c:v>
                </c:pt>
                <c:pt idx="1683">
                  <c:v>1.007080078125E-3</c:v>
                </c:pt>
                <c:pt idx="1684">
                  <c:v>1.0080337524414063E-3</c:v>
                </c:pt>
                <c:pt idx="1685">
                  <c:v>1.0068416595458984E-3</c:v>
                </c:pt>
                <c:pt idx="1686">
                  <c:v>1.007080078125E-3</c:v>
                </c:pt>
                <c:pt idx="1687">
                  <c:v>1.007080078125E-3</c:v>
                </c:pt>
                <c:pt idx="1688">
                  <c:v>1.0068416595458984E-3</c:v>
                </c:pt>
                <c:pt idx="1689">
                  <c:v>1.007080078125E-3</c:v>
                </c:pt>
                <c:pt idx="1690">
                  <c:v>1.007080078125E-3</c:v>
                </c:pt>
                <c:pt idx="1691">
                  <c:v>1.0068416595458984E-3</c:v>
                </c:pt>
                <c:pt idx="1692">
                  <c:v>2.01416015625E-3</c:v>
                </c:pt>
                <c:pt idx="1693">
                  <c:v>1.0068416595458984E-3</c:v>
                </c:pt>
                <c:pt idx="1694">
                  <c:v>1.007080078125E-3</c:v>
                </c:pt>
                <c:pt idx="1695">
                  <c:v>1.0080337524414063E-3</c:v>
                </c:pt>
                <c:pt idx="1696">
                  <c:v>1.007080078125E-3</c:v>
                </c:pt>
                <c:pt idx="1697">
                  <c:v>1.0068416595458984E-3</c:v>
                </c:pt>
                <c:pt idx="1698">
                  <c:v>1.007080078125E-3</c:v>
                </c:pt>
                <c:pt idx="1699">
                  <c:v>1.007080078125E-3</c:v>
                </c:pt>
                <c:pt idx="1700">
                  <c:v>1.0068416595458984E-3</c:v>
                </c:pt>
                <c:pt idx="1701">
                  <c:v>1.007080078125E-3</c:v>
                </c:pt>
                <c:pt idx="1702">
                  <c:v>1.007080078125E-3</c:v>
                </c:pt>
                <c:pt idx="1703">
                  <c:v>1.0068416595458984E-3</c:v>
                </c:pt>
                <c:pt idx="1704">
                  <c:v>1.007080078125E-3</c:v>
                </c:pt>
                <c:pt idx="1705">
                  <c:v>1.007080078125E-3</c:v>
                </c:pt>
                <c:pt idx="1706">
                  <c:v>1.0068416595458984E-3</c:v>
                </c:pt>
                <c:pt idx="1707">
                  <c:v>1.007080078125E-3</c:v>
                </c:pt>
                <c:pt idx="1708">
                  <c:v>1.0080337524414063E-3</c:v>
                </c:pt>
                <c:pt idx="1709">
                  <c:v>1.0068416595458984E-3</c:v>
                </c:pt>
                <c:pt idx="1710">
                  <c:v>1.007080078125E-3</c:v>
                </c:pt>
                <c:pt idx="1711">
                  <c:v>1.007080078125E-3</c:v>
                </c:pt>
                <c:pt idx="1712">
                  <c:v>1.0068416595458984E-3</c:v>
                </c:pt>
                <c:pt idx="1713">
                  <c:v>1.007080078125E-3</c:v>
                </c:pt>
                <c:pt idx="1714">
                  <c:v>1.007080078125E-3</c:v>
                </c:pt>
                <c:pt idx="1715">
                  <c:v>1.0068416595458984E-3</c:v>
                </c:pt>
                <c:pt idx="1716">
                  <c:v>1.007080078125E-3</c:v>
                </c:pt>
                <c:pt idx="1717">
                  <c:v>1.007080078125E-3</c:v>
                </c:pt>
                <c:pt idx="1718">
                  <c:v>1.0068416595458984E-3</c:v>
                </c:pt>
                <c:pt idx="1719">
                  <c:v>1.007080078125E-3</c:v>
                </c:pt>
                <c:pt idx="1720">
                  <c:v>1.0080337524414063E-3</c:v>
                </c:pt>
                <c:pt idx="1721">
                  <c:v>1.007080078125E-3</c:v>
                </c:pt>
                <c:pt idx="1722">
                  <c:v>1.0068416595458984E-3</c:v>
                </c:pt>
                <c:pt idx="1723">
                  <c:v>1.007080078125E-3</c:v>
                </c:pt>
                <c:pt idx="1724">
                  <c:v>1.007080078125E-3</c:v>
                </c:pt>
                <c:pt idx="1725">
                  <c:v>1.0068416595458984E-3</c:v>
                </c:pt>
                <c:pt idx="1726">
                  <c:v>1.007080078125E-3</c:v>
                </c:pt>
                <c:pt idx="1727">
                  <c:v>1.007080078125E-3</c:v>
                </c:pt>
                <c:pt idx="1728">
                  <c:v>1.0068416595458984E-3</c:v>
                </c:pt>
                <c:pt idx="1729">
                  <c:v>1.007080078125E-3</c:v>
                </c:pt>
                <c:pt idx="1730">
                  <c:v>1.007080078125E-3</c:v>
                </c:pt>
                <c:pt idx="1731">
                  <c:v>1.0068416595458984E-3</c:v>
                </c:pt>
                <c:pt idx="1732">
                  <c:v>1.007080078125E-3</c:v>
                </c:pt>
                <c:pt idx="1733">
                  <c:v>1.0080337524414063E-3</c:v>
                </c:pt>
                <c:pt idx="1734">
                  <c:v>1.0068416595458984E-3</c:v>
                </c:pt>
                <c:pt idx="1735">
                  <c:v>1.007080078125E-3</c:v>
                </c:pt>
                <c:pt idx="1736">
                  <c:v>1.007080078125E-3</c:v>
                </c:pt>
                <c:pt idx="1737">
                  <c:v>1.0068416595458984E-3</c:v>
                </c:pt>
                <c:pt idx="1738">
                  <c:v>1.007080078125E-3</c:v>
                </c:pt>
                <c:pt idx="1739">
                  <c:v>1.007080078125E-3</c:v>
                </c:pt>
                <c:pt idx="1740">
                  <c:v>1.0068416595458984E-3</c:v>
                </c:pt>
                <c:pt idx="1741">
                  <c:v>1.007080078125E-3</c:v>
                </c:pt>
                <c:pt idx="1742">
                  <c:v>1.007080078125E-3</c:v>
                </c:pt>
                <c:pt idx="1743">
                  <c:v>1.0068416595458984E-3</c:v>
                </c:pt>
                <c:pt idx="1744">
                  <c:v>1.007080078125E-3</c:v>
                </c:pt>
                <c:pt idx="1745">
                  <c:v>1.0080337524414063E-3</c:v>
                </c:pt>
                <c:pt idx="1746">
                  <c:v>1.007080078125E-3</c:v>
                </c:pt>
                <c:pt idx="1747">
                  <c:v>2.0139217376708984E-3</c:v>
                </c:pt>
                <c:pt idx="1748">
                  <c:v>1.007080078125E-3</c:v>
                </c:pt>
                <c:pt idx="1749">
                  <c:v>1.0068416595458984E-3</c:v>
                </c:pt>
                <c:pt idx="1750">
                  <c:v>1.007080078125E-3</c:v>
                </c:pt>
                <c:pt idx="1751">
                  <c:v>1.007080078125E-3</c:v>
                </c:pt>
                <c:pt idx="1752">
                  <c:v>1.0068416595458984E-3</c:v>
                </c:pt>
                <c:pt idx="1753">
                  <c:v>1.007080078125E-3</c:v>
                </c:pt>
                <c:pt idx="1754">
                  <c:v>1.007080078125E-3</c:v>
                </c:pt>
                <c:pt idx="1755">
                  <c:v>1.0068416595458984E-3</c:v>
                </c:pt>
                <c:pt idx="1756">
                  <c:v>1.007080078125E-3</c:v>
                </c:pt>
                <c:pt idx="1757">
                  <c:v>1.0080337524414063E-3</c:v>
                </c:pt>
                <c:pt idx="1758">
                  <c:v>1.0068416595458984E-3</c:v>
                </c:pt>
                <c:pt idx="1759">
                  <c:v>1.007080078125E-3</c:v>
                </c:pt>
                <c:pt idx="1760">
                  <c:v>1.007080078125E-3</c:v>
                </c:pt>
                <c:pt idx="1761">
                  <c:v>1.0068416595458984E-3</c:v>
                </c:pt>
                <c:pt idx="1762">
                  <c:v>1.007080078125E-3</c:v>
                </c:pt>
                <c:pt idx="1763">
                  <c:v>1.007080078125E-3</c:v>
                </c:pt>
                <c:pt idx="1764">
                  <c:v>1.0068416595458984E-3</c:v>
                </c:pt>
                <c:pt idx="1765">
                  <c:v>1.007080078125E-3</c:v>
                </c:pt>
                <c:pt idx="1766">
                  <c:v>1.007080078125E-3</c:v>
                </c:pt>
                <c:pt idx="1767">
                  <c:v>1.0068416595458984E-3</c:v>
                </c:pt>
                <c:pt idx="1768">
                  <c:v>1.007080078125E-3</c:v>
                </c:pt>
                <c:pt idx="1769">
                  <c:v>1.0080337524414063E-3</c:v>
                </c:pt>
                <c:pt idx="1770">
                  <c:v>1.007080078125E-3</c:v>
                </c:pt>
                <c:pt idx="1771">
                  <c:v>1.0068416595458984E-3</c:v>
                </c:pt>
                <c:pt idx="1772">
                  <c:v>1.007080078125E-3</c:v>
                </c:pt>
                <c:pt idx="1773">
                  <c:v>1.007080078125E-3</c:v>
                </c:pt>
                <c:pt idx="1774">
                  <c:v>1.0068416595458984E-3</c:v>
                </c:pt>
                <c:pt idx="1775">
                  <c:v>1.007080078125E-3</c:v>
                </c:pt>
                <c:pt idx="1776">
                  <c:v>1.007080078125E-3</c:v>
                </c:pt>
                <c:pt idx="1777">
                  <c:v>1.0068416595458984E-3</c:v>
                </c:pt>
                <c:pt idx="1778">
                  <c:v>1.007080078125E-3</c:v>
                </c:pt>
                <c:pt idx="1779">
                  <c:v>1.007080078125E-3</c:v>
                </c:pt>
                <c:pt idx="1780">
                  <c:v>1.0068416595458984E-3</c:v>
                </c:pt>
                <c:pt idx="1781">
                  <c:v>1.007080078125E-3</c:v>
                </c:pt>
                <c:pt idx="1782">
                  <c:v>1.0080337524414063E-3</c:v>
                </c:pt>
                <c:pt idx="1783">
                  <c:v>1.0068416595458984E-3</c:v>
                </c:pt>
                <c:pt idx="1784">
                  <c:v>1.007080078125E-3</c:v>
                </c:pt>
                <c:pt idx="1785">
                  <c:v>1.007080078125E-3</c:v>
                </c:pt>
                <c:pt idx="1786">
                  <c:v>1.0068416595458984E-3</c:v>
                </c:pt>
                <c:pt idx="1787">
                  <c:v>1.007080078125E-3</c:v>
                </c:pt>
                <c:pt idx="1788">
                  <c:v>1.007080078125E-3</c:v>
                </c:pt>
                <c:pt idx="1789">
                  <c:v>1.0068416595458984E-3</c:v>
                </c:pt>
                <c:pt idx="1790">
                  <c:v>1.007080078125E-3</c:v>
                </c:pt>
                <c:pt idx="1791">
                  <c:v>1.007080078125E-3</c:v>
                </c:pt>
                <c:pt idx="1792">
                  <c:v>1.0068416595458984E-3</c:v>
                </c:pt>
                <c:pt idx="1793">
                  <c:v>1.007080078125E-3</c:v>
                </c:pt>
                <c:pt idx="1794">
                  <c:v>1.0080337524414063E-3</c:v>
                </c:pt>
                <c:pt idx="1795">
                  <c:v>1.007080078125E-3</c:v>
                </c:pt>
                <c:pt idx="1796">
                  <c:v>1.0068416595458984E-3</c:v>
                </c:pt>
                <c:pt idx="1797">
                  <c:v>1.007080078125E-3</c:v>
                </c:pt>
                <c:pt idx="1798">
                  <c:v>1.007080078125E-3</c:v>
                </c:pt>
                <c:pt idx="1799">
                  <c:v>1.0068416595458984E-3</c:v>
                </c:pt>
                <c:pt idx="1800">
                  <c:v>1.007080078125E-3</c:v>
                </c:pt>
                <c:pt idx="1801">
                  <c:v>1.007080078125E-3</c:v>
                </c:pt>
                <c:pt idx="1802">
                  <c:v>1.0068416595458984E-3</c:v>
                </c:pt>
                <c:pt idx="1803">
                  <c:v>1.007080078125E-3</c:v>
                </c:pt>
                <c:pt idx="1804">
                  <c:v>6.0429573059082031E-3</c:v>
                </c:pt>
                <c:pt idx="1805">
                  <c:v>1.007080078125E-3</c:v>
                </c:pt>
                <c:pt idx="1806">
                  <c:v>1.0068416595458984E-3</c:v>
                </c:pt>
                <c:pt idx="1807">
                  <c:v>1.007080078125E-3</c:v>
                </c:pt>
                <c:pt idx="1808">
                  <c:v>1.007080078125E-3</c:v>
                </c:pt>
                <c:pt idx="1809">
                  <c:v>1.0068416595458984E-3</c:v>
                </c:pt>
                <c:pt idx="1810">
                  <c:v>1.007080078125E-3</c:v>
                </c:pt>
                <c:pt idx="1811">
                  <c:v>1.007080078125E-3</c:v>
                </c:pt>
                <c:pt idx="1812">
                  <c:v>1.0068416595458984E-3</c:v>
                </c:pt>
                <c:pt idx="1813">
                  <c:v>1.007080078125E-3</c:v>
                </c:pt>
                <c:pt idx="1814">
                  <c:v>1.0080337524414063E-3</c:v>
                </c:pt>
                <c:pt idx="1815">
                  <c:v>1.007080078125E-3</c:v>
                </c:pt>
                <c:pt idx="1816">
                  <c:v>1.0068416595458984E-3</c:v>
                </c:pt>
                <c:pt idx="1817">
                  <c:v>1.007080078125E-3</c:v>
                </c:pt>
                <c:pt idx="1818">
                  <c:v>1.007080078125E-3</c:v>
                </c:pt>
                <c:pt idx="1819">
                  <c:v>1.0068416595458984E-3</c:v>
                </c:pt>
                <c:pt idx="1820">
                  <c:v>1.007080078125E-3</c:v>
                </c:pt>
                <c:pt idx="1821">
                  <c:v>1.007080078125E-3</c:v>
                </c:pt>
                <c:pt idx="1822">
                  <c:v>1.0068416595458984E-3</c:v>
                </c:pt>
                <c:pt idx="1823">
                  <c:v>1.007080078125E-3</c:v>
                </c:pt>
                <c:pt idx="1824">
                  <c:v>1.007080078125E-3</c:v>
                </c:pt>
                <c:pt idx="1825">
                  <c:v>1.0068416595458984E-3</c:v>
                </c:pt>
                <c:pt idx="1826">
                  <c:v>1.0080337524414063E-3</c:v>
                </c:pt>
                <c:pt idx="1827">
                  <c:v>1.007080078125E-3</c:v>
                </c:pt>
                <c:pt idx="1828">
                  <c:v>1.0068416595458984E-3</c:v>
                </c:pt>
                <c:pt idx="1829">
                  <c:v>1.007080078125E-3</c:v>
                </c:pt>
                <c:pt idx="1830">
                  <c:v>1.007080078125E-3</c:v>
                </c:pt>
                <c:pt idx="1831">
                  <c:v>1.0068416595458984E-3</c:v>
                </c:pt>
                <c:pt idx="1832">
                  <c:v>1.007080078125E-3</c:v>
                </c:pt>
                <c:pt idx="1833">
                  <c:v>1.007080078125E-3</c:v>
                </c:pt>
                <c:pt idx="1834">
                  <c:v>1.0068416595458984E-3</c:v>
                </c:pt>
                <c:pt idx="1835">
                  <c:v>1.007080078125E-3</c:v>
                </c:pt>
                <c:pt idx="1836">
                  <c:v>1.007080078125E-3</c:v>
                </c:pt>
                <c:pt idx="1837">
                  <c:v>1.0068416595458984E-3</c:v>
                </c:pt>
                <c:pt idx="1838">
                  <c:v>1.007080078125E-3</c:v>
                </c:pt>
                <c:pt idx="1839">
                  <c:v>1.0080337524414063E-3</c:v>
                </c:pt>
                <c:pt idx="1840">
                  <c:v>1.007080078125E-3</c:v>
                </c:pt>
                <c:pt idx="1841">
                  <c:v>1.0068416595458984E-3</c:v>
                </c:pt>
                <c:pt idx="1842">
                  <c:v>1.007080078125E-3</c:v>
                </c:pt>
                <c:pt idx="1843">
                  <c:v>1.007080078125E-3</c:v>
                </c:pt>
                <c:pt idx="1844">
                  <c:v>1.0068416595458984E-3</c:v>
                </c:pt>
                <c:pt idx="1845">
                  <c:v>1.007080078125E-3</c:v>
                </c:pt>
                <c:pt idx="1846">
                  <c:v>1.007080078125E-3</c:v>
                </c:pt>
                <c:pt idx="1847">
                  <c:v>1.0068416595458984E-3</c:v>
                </c:pt>
                <c:pt idx="1848">
                  <c:v>1.007080078125E-3</c:v>
                </c:pt>
                <c:pt idx="1849">
                  <c:v>1.007080078125E-3</c:v>
                </c:pt>
                <c:pt idx="1850">
                  <c:v>1.0068416595458984E-3</c:v>
                </c:pt>
                <c:pt idx="1851">
                  <c:v>1.0080337524414063E-3</c:v>
                </c:pt>
                <c:pt idx="1852">
                  <c:v>1.007080078125E-3</c:v>
                </c:pt>
                <c:pt idx="1853">
                  <c:v>1.0068416595458984E-3</c:v>
                </c:pt>
                <c:pt idx="1854">
                  <c:v>1.007080078125E-3</c:v>
                </c:pt>
                <c:pt idx="1855">
                  <c:v>1.007080078125E-3</c:v>
                </c:pt>
                <c:pt idx="1856">
                  <c:v>1.0068416595458984E-3</c:v>
                </c:pt>
                <c:pt idx="1857">
                  <c:v>1.007080078125E-3</c:v>
                </c:pt>
                <c:pt idx="1858">
                  <c:v>1.007080078125E-3</c:v>
                </c:pt>
                <c:pt idx="1859">
                  <c:v>1.0068416595458984E-3</c:v>
                </c:pt>
                <c:pt idx="1860">
                  <c:v>1.007080078125E-3</c:v>
                </c:pt>
                <c:pt idx="1861">
                  <c:v>1.007080078125E-3</c:v>
                </c:pt>
                <c:pt idx="1862">
                  <c:v>1.0068416595458984E-3</c:v>
                </c:pt>
                <c:pt idx="1863">
                  <c:v>1.007080078125E-3</c:v>
                </c:pt>
                <c:pt idx="1864">
                  <c:v>1.0080337524414063E-3</c:v>
                </c:pt>
                <c:pt idx="1865">
                  <c:v>1.007080078125E-3</c:v>
                </c:pt>
                <c:pt idx="1866">
                  <c:v>1.0068416595458984E-3</c:v>
                </c:pt>
                <c:pt idx="1867">
                  <c:v>1.007080078125E-3</c:v>
                </c:pt>
                <c:pt idx="1868">
                  <c:v>1.007080078125E-3</c:v>
                </c:pt>
                <c:pt idx="1869">
                  <c:v>7.0488452911376953E-3</c:v>
                </c:pt>
                <c:pt idx="1870">
                  <c:v>1.0080337524414063E-3</c:v>
                </c:pt>
                <c:pt idx="1871">
                  <c:v>1.007080078125E-3</c:v>
                </c:pt>
                <c:pt idx="1872">
                  <c:v>1.0068416595458984E-3</c:v>
                </c:pt>
                <c:pt idx="1873">
                  <c:v>1.007080078125E-3</c:v>
                </c:pt>
                <c:pt idx="1874">
                  <c:v>1.007080078125E-3</c:v>
                </c:pt>
                <c:pt idx="1875">
                  <c:v>1.0068416595458984E-3</c:v>
                </c:pt>
                <c:pt idx="1876">
                  <c:v>1.007080078125E-3</c:v>
                </c:pt>
                <c:pt idx="1877">
                  <c:v>1.007080078125E-3</c:v>
                </c:pt>
                <c:pt idx="1878">
                  <c:v>1.0068416595458984E-3</c:v>
                </c:pt>
                <c:pt idx="1879">
                  <c:v>1.007080078125E-3</c:v>
                </c:pt>
                <c:pt idx="1880">
                  <c:v>1.007080078125E-3</c:v>
                </c:pt>
                <c:pt idx="1881">
                  <c:v>1.0068416595458984E-3</c:v>
                </c:pt>
                <c:pt idx="1882">
                  <c:v>1.007080078125E-3</c:v>
                </c:pt>
                <c:pt idx="1883">
                  <c:v>1.0080337524414063E-3</c:v>
                </c:pt>
                <c:pt idx="1884">
                  <c:v>1.007080078125E-3</c:v>
                </c:pt>
                <c:pt idx="1885">
                  <c:v>1.0068416595458984E-3</c:v>
                </c:pt>
                <c:pt idx="1886">
                  <c:v>1.007080078125E-3</c:v>
                </c:pt>
                <c:pt idx="1887">
                  <c:v>1.007080078125E-3</c:v>
                </c:pt>
                <c:pt idx="1888">
                  <c:v>1.0068416595458984E-3</c:v>
                </c:pt>
                <c:pt idx="1889">
                  <c:v>1.007080078125E-3</c:v>
                </c:pt>
                <c:pt idx="1890">
                  <c:v>1.007080078125E-3</c:v>
                </c:pt>
                <c:pt idx="1891">
                  <c:v>1.0068416595458984E-3</c:v>
                </c:pt>
                <c:pt idx="1892">
                  <c:v>1.007080078125E-3</c:v>
                </c:pt>
                <c:pt idx="1893">
                  <c:v>1.007080078125E-3</c:v>
                </c:pt>
                <c:pt idx="1894">
                  <c:v>1.0068416595458984E-3</c:v>
                </c:pt>
                <c:pt idx="1895">
                  <c:v>1.0080337524414063E-3</c:v>
                </c:pt>
                <c:pt idx="1896">
                  <c:v>1.007080078125E-3</c:v>
                </c:pt>
                <c:pt idx="1897">
                  <c:v>1.0068416595458984E-3</c:v>
                </c:pt>
                <c:pt idx="1898">
                  <c:v>1.007080078125E-3</c:v>
                </c:pt>
                <c:pt idx="1899">
                  <c:v>1.007080078125E-3</c:v>
                </c:pt>
                <c:pt idx="1900">
                  <c:v>1.0068416595458984E-3</c:v>
                </c:pt>
                <c:pt idx="1901">
                  <c:v>1.007080078125E-3</c:v>
                </c:pt>
                <c:pt idx="1902">
                  <c:v>1.007080078125E-3</c:v>
                </c:pt>
                <c:pt idx="1903">
                  <c:v>1.0068416595458984E-3</c:v>
                </c:pt>
                <c:pt idx="1904">
                  <c:v>1.007080078125E-3</c:v>
                </c:pt>
                <c:pt idx="1905">
                  <c:v>1.007080078125E-3</c:v>
                </c:pt>
                <c:pt idx="1906">
                  <c:v>1.0068416595458984E-3</c:v>
                </c:pt>
                <c:pt idx="1907">
                  <c:v>1.007080078125E-3</c:v>
                </c:pt>
                <c:pt idx="1908">
                  <c:v>1.0080337524414063E-3</c:v>
                </c:pt>
                <c:pt idx="1909">
                  <c:v>1.007080078125E-3</c:v>
                </c:pt>
                <c:pt idx="1910">
                  <c:v>1.0068416595458984E-3</c:v>
                </c:pt>
                <c:pt idx="1911">
                  <c:v>1.007080078125E-3</c:v>
                </c:pt>
                <c:pt idx="1912">
                  <c:v>1.007080078125E-3</c:v>
                </c:pt>
                <c:pt idx="1913">
                  <c:v>1.0068416595458984E-3</c:v>
                </c:pt>
                <c:pt idx="1914">
                  <c:v>1.007080078125E-3</c:v>
                </c:pt>
                <c:pt idx="1915">
                  <c:v>1.007080078125E-3</c:v>
                </c:pt>
                <c:pt idx="1916">
                  <c:v>1.0068416595458984E-3</c:v>
                </c:pt>
                <c:pt idx="1917">
                  <c:v>1.007080078125E-3</c:v>
                </c:pt>
                <c:pt idx="1918">
                  <c:v>1.007080078125E-3</c:v>
                </c:pt>
                <c:pt idx="1919">
                  <c:v>1.0068416595458984E-3</c:v>
                </c:pt>
                <c:pt idx="1920">
                  <c:v>1.0080337524414063E-3</c:v>
                </c:pt>
                <c:pt idx="1921">
                  <c:v>1.007080078125E-3</c:v>
                </c:pt>
                <c:pt idx="1922">
                  <c:v>1.0068416595458984E-3</c:v>
                </c:pt>
                <c:pt idx="1923">
                  <c:v>1.007080078125E-3</c:v>
                </c:pt>
                <c:pt idx="1924">
                  <c:v>1.007080078125E-3</c:v>
                </c:pt>
                <c:pt idx="1925">
                  <c:v>1.0068416595458984E-3</c:v>
                </c:pt>
                <c:pt idx="1926">
                  <c:v>1.007080078125E-3</c:v>
                </c:pt>
                <c:pt idx="1927">
                  <c:v>1.007080078125E-3</c:v>
                </c:pt>
                <c:pt idx="1928">
                  <c:v>1.0068416595458984E-3</c:v>
                </c:pt>
                <c:pt idx="1929">
                  <c:v>1.007080078125E-3</c:v>
                </c:pt>
                <c:pt idx="1930">
                  <c:v>1.007080078125E-3</c:v>
                </c:pt>
                <c:pt idx="1931">
                  <c:v>1.0068416595458984E-3</c:v>
                </c:pt>
                <c:pt idx="1932">
                  <c:v>1.007080078125E-3</c:v>
                </c:pt>
                <c:pt idx="1933">
                  <c:v>1.0080337524414063E-3</c:v>
                </c:pt>
                <c:pt idx="1934">
                  <c:v>1.007080078125E-3</c:v>
                </c:pt>
                <c:pt idx="1935">
                  <c:v>1.0068416595458984E-3</c:v>
                </c:pt>
                <c:pt idx="1936">
                  <c:v>1.007080078125E-3</c:v>
                </c:pt>
                <c:pt idx="1937">
                  <c:v>1.007080078125E-3</c:v>
                </c:pt>
                <c:pt idx="1938">
                  <c:v>1.0068416595458984E-3</c:v>
                </c:pt>
                <c:pt idx="1939">
                  <c:v>1.007080078125E-3</c:v>
                </c:pt>
                <c:pt idx="1940">
                  <c:v>1.007080078125E-3</c:v>
                </c:pt>
                <c:pt idx="1941">
                  <c:v>1.0068416595458984E-3</c:v>
                </c:pt>
                <c:pt idx="1942">
                  <c:v>1.007080078125E-3</c:v>
                </c:pt>
                <c:pt idx="1943">
                  <c:v>1.007080078125E-3</c:v>
                </c:pt>
                <c:pt idx="1944">
                  <c:v>1.0068416595458984E-3</c:v>
                </c:pt>
                <c:pt idx="1945">
                  <c:v>1.0080337524414063E-3</c:v>
                </c:pt>
                <c:pt idx="1946">
                  <c:v>1.007080078125E-3</c:v>
                </c:pt>
                <c:pt idx="1947">
                  <c:v>1.0068416595458984E-3</c:v>
                </c:pt>
                <c:pt idx="1948">
                  <c:v>1.007080078125E-3</c:v>
                </c:pt>
                <c:pt idx="1949">
                  <c:v>1.007080078125E-3</c:v>
                </c:pt>
                <c:pt idx="1950">
                  <c:v>1.0068416595458984E-3</c:v>
                </c:pt>
                <c:pt idx="1951">
                  <c:v>1.007080078125E-3</c:v>
                </c:pt>
                <c:pt idx="1952">
                  <c:v>1.007080078125E-3</c:v>
                </c:pt>
                <c:pt idx="1953">
                  <c:v>1.0068416595458984E-3</c:v>
                </c:pt>
                <c:pt idx="1954">
                  <c:v>1.007080078125E-3</c:v>
                </c:pt>
                <c:pt idx="1955">
                  <c:v>1.007080078125E-3</c:v>
                </c:pt>
                <c:pt idx="1956">
                  <c:v>1.0068416595458984E-3</c:v>
                </c:pt>
                <c:pt idx="1957">
                  <c:v>1.007080078125E-3</c:v>
                </c:pt>
                <c:pt idx="1958">
                  <c:v>1.0080337524414063E-3</c:v>
                </c:pt>
                <c:pt idx="1959">
                  <c:v>2.2155046463012695E-2</c:v>
                </c:pt>
                <c:pt idx="1960">
                  <c:v>1.0068416595458984E-3</c:v>
                </c:pt>
                <c:pt idx="1961">
                  <c:v>1.007080078125E-3</c:v>
                </c:pt>
                <c:pt idx="1962">
                  <c:v>1.0080337524414063E-3</c:v>
                </c:pt>
                <c:pt idx="1963">
                  <c:v>1.007080078125E-3</c:v>
                </c:pt>
                <c:pt idx="1964">
                  <c:v>1.0068416595458984E-3</c:v>
                </c:pt>
                <c:pt idx="1965">
                  <c:v>1.007080078125E-3</c:v>
                </c:pt>
                <c:pt idx="1966">
                  <c:v>1.007080078125E-3</c:v>
                </c:pt>
                <c:pt idx="1967">
                  <c:v>1.0068416595458984E-3</c:v>
                </c:pt>
                <c:pt idx="1968">
                  <c:v>1.007080078125E-3</c:v>
                </c:pt>
                <c:pt idx="1969">
                  <c:v>1.007080078125E-3</c:v>
                </c:pt>
                <c:pt idx="1970">
                  <c:v>1.0068416595458984E-3</c:v>
                </c:pt>
                <c:pt idx="1971">
                  <c:v>1.007080078125E-3</c:v>
                </c:pt>
                <c:pt idx="1972">
                  <c:v>1.007080078125E-3</c:v>
                </c:pt>
                <c:pt idx="1973">
                  <c:v>1.0068416595458984E-3</c:v>
                </c:pt>
                <c:pt idx="1974">
                  <c:v>1.0080337524414063E-3</c:v>
                </c:pt>
                <c:pt idx="1975">
                  <c:v>1.007080078125E-3</c:v>
                </c:pt>
                <c:pt idx="1976">
                  <c:v>1.0068416595458984E-3</c:v>
                </c:pt>
                <c:pt idx="1977">
                  <c:v>1.007080078125E-3</c:v>
                </c:pt>
                <c:pt idx="1978">
                  <c:v>1.007080078125E-3</c:v>
                </c:pt>
                <c:pt idx="1979">
                  <c:v>1.0068416595458984E-3</c:v>
                </c:pt>
                <c:pt idx="1980">
                  <c:v>1.007080078125E-3</c:v>
                </c:pt>
                <c:pt idx="1981">
                  <c:v>1.007080078125E-3</c:v>
                </c:pt>
                <c:pt idx="1982">
                  <c:v>1.0068416595458984E-3</c:v>
                </c:pt>
                <c:pt idx="1983">
                  <c:v>1.007080078125E-3</c:v>
                </c:pt>
                <c:pt idx="1984">
                  <c:v>1.007080078125E-3</c:v>
                </c:pt>
                <c:pt idx="1985">
                  <c:v>1.0068416595458984E-3</c:v>
                </c:pt>
                <c:pt idx="1986">
                  <c:v>1.007080078125E-3</c:v>
                </c:pt>
                <c:pt idx="1987">
                  <c:v>1.0080337524414063E-3</c:v>
                </c:pt>
                <c:pt idx="1988">
                  <c:v>1.007080078125E-3</c:v>
                </c:pt>
                <c:pt idx="1989">
                  <c:v>1.0068416595458984E-3</c:v>
                </c:pt>
                <c:pt idx="1990">
                  <c:v>1.007080078125E-3</c:v>
                </c:pt>
                <c:pt idx="1991">
                  <c:v>1.007080078125E-3</c:v>
                </c:pt>
                <c:pt idx="1992">
                  <c:v>1.0068416595458984E-3</c:v>
                </c:pt>
                <c:pt idx="1993">
                  <c:v>1.007080078125E-3</c:v>
                </c:pt>
                <c:pt idx="1994">
                  <c:v>1.007080078125E-3</c:v>
                </c:pt>
                <c:pt idx="1995">
                  <c:v>1.0068416595458984E-3</c:v>
                </c:pt>
                <c:pt idx="1996">
                  <c:v>1.007080078125E-3</c:v>
                </c:pt>
                <c:pt idx="1997">
                  <c:v>1.0068416595458984E-3</c:v>
                </c:pt>
                <c:pt idx="1998">
                  <c:v>1.007080078125E-3</c:v>
                </c:pt>
                <c:pt idx="1999">
                  <c:v>1.0080337524414063E-3</c:v>
                </c:pt>
                <c:pt idx="2000">
                  <c:v>1.007080078125E-3</c:v>
                </c:pt>
                <c:pt idx="2001">
                  <c:v>1.0068416595458984E-3</c:v>
                </c:pt>
                <c:pt idx="2002">
                  <c:v>1.007080078125E-3</c:v>
                </c:pt>
                <c:pt idx="2003">
                  <c:v>1.007080078125E-3</c:v>
                </c:pt>
                <c:pt idx="2004">
                  <c:v>1.0068416595458984E-3</c:v>
                </c:pt>
                <c:pt idx="2005">
                  <c:v>1.007080078125E-3</c:v>
                </c:pt>
                <c:pt idx="2006">
                  <c:v>1.007080078125E-3</c:v>
                </c:pt>
                <c:pt idx="2007">
                  <c:v>1.0068416595458984E-3</c:v>
                </c:pt>
                <c:pt idx="2008">
                  <c:v>1.007080078125E-3</c:v>
                </c:pt>
                <c:pt idx="2009">
                  <c:v>1.007080078125E-3</c:v>
                </c:pt>
                <c:pt idx="2010">
                  <c:v>1.0068416595458984E-3</c:v>
                </c:pt>
                <c:pt idx="2011">
                  <c:v>1.007080078125E-3</c:v>
                </c:pt>
                <c:pt idx="2012">
                  <c:v>1.0080337524414063E-3</c:v>
                </c:pt>
                <c:pt idx="2013">
                  <c:v>1.007080078125E-3</c:v>
                </c:pt>
                <c:pt idx="2014">
                  <c:v>1.0068416595458984E-3</c:v>
                </c:pt>
                <c:pt idx="2015">
                  <c:v>1.007080078125E-3</c:v>
                </c:pt>
                <c:pt idx="2016">
                  <c:v>1.007080078125E-3</c:v>
                </c:pt>
                <c:pt idx="2017">
                  <c:v>1.0068416595458984E-3</c:v>
                </c:pt>
                <c:pt idx="2018">
                  <c:v>1.007080078125E-3</c:v>
                </c:pt>
                <c:pt idx="2019">
                  <c:v>1.0068416595458984E-3</c:v>
                </c:pt>
                <c:pt idx="2020">
                  <c:v>1.007080078125E-3</c:v>
                </c:pt>
                <c:pt idx="2021">
                  <c:v>1.007080078125E-3</c:v>
                </c:pt>
                <c:pt idx="2022">
                  <c:v>1.0068416595458984E-3</c:v>
                </c:pt>
                <c:pt idx="2023">
                  <c:v>1.007080078125E-3</c:v>
                </c:pt>
                <c:pt idx="2024">
                  <c:v>1.0080337524414063E-3</c:v>
                </c:pt>
                <c:pt idx="2025">
                  <c:v>1.007080078125E-3</c:v>
                </c:pt>
                <c:pt idx="2026">
                  <c:v>1.0068416595458984E-3</c:v>
                </c:pt>
                <c:pt idx="2027">
                  <c:v>1.007080078125E-3</c:v>
                </c:pt>
                <c:pt idx="2028">
                  <c:v>1.007080078125E-3</c:v>
                </c:pt>
                <c:pt idx="2029">
                  <c:v>1.0068416595458984E-3</c:v>
                </c:pt>
                <c:pt idx="2030">
                  <c:v>1.007080078125E-3</c:v>
                </c:pt>
                <c:pt idx="2031">
                  <c:v>1.007080078125E-3</c:v>
                </c:pt>
                <c:pt idx="2032">
                  <c:v>2.0139217376708984E-3</c:v>
                </c:pt>
                <c:pt idx="2033">
                  <c:v>1.007080078125E-3</c:v>
                </c:pt>
                <c:pt idx="2034">
                  <c:v>1.0068416595458984E-3</c:v>
                </c:pt>
                <c:pt idx="2035">
                  <c:v>1.007080078125E-3</c:v>
                </c:pt>
                <c:pt idx="2036">
                  <c:v>1.0080337524414063E-3</c:v>
                </c:pt>
                <c:pt idx="2037">
                  <c:v>1.007080078125E-3</c:v>
                </c:pt>
                <c:pt idx="2038">
                  <c:v>1.0068416595458984E-3</c:v>
                </c:pt>
                <c:pt idx="2039">
                  <c:v>1.007080078125E-3</c:v>
                </c:pt>
                <c:pt idx="2040">
                  <c:v>1.0068416595458984E-3</c:v>
                </c:pt>
                <c:pt idx="2041">
                  <c:v>1.007080078125E-3</c:v>
                </c:pt>
                <c:pt idx="2042">
                  <c:v>1.007080078125E-3</c:v>
                </c:pt>
                <c:pt idx="2043">
                  <c:v>1.0068416595458984E-3</c:v>
                </c:pt>
                <c:pt idx="2044">
                  <c:v>1.007080078125E-3</c:v>
                </c:pt>
                <c:pt idx="2045">
                  <c:v>1.007080078125E-3</c:v>
                </c:pt>
                <c:pt idx="2046">
                  <c:v>1.0068416595458984E-3</c:v>
                </c:pt>
                <c:pt idx="2047">
                  <c:v>1.007080078125E-3</c:v>
                </c:pt>
                <c:pt idx="2048">
                  <c:v>1.0080337524414063E-3</c:v>
                </c:pt>
                <c:pt idx="2049">
                  <c:v>1.007080078125E-3</c:v>
                </c:pt>
                <c:pt idx="2050">
                  <c:v>1.0068416595458984E-3</c:v>
                </c:pt>
                <c:pt idx="2051">
                  <c:v>1.007080078125E-3</c:v>
                </c:pt>
                <c:pt idx="2052">
                  <c:v>1.007080078125E-3</c:v>
                </c:pt>
                <c:pt idx="2053">
                  <c:v>1.0068416595458984E-3</c:v>
                </c:pt>
                <c:pt idx="2054">
                  <c:v>1.007080078125E-3</c:v>
                </c:pt>
                <c:pt idx="2055">
                  <c:v>1.007080078125E-3</c:v>
                </c:pt>
                <c:pt idx="2056">
                  <c:v>1.0068416595458984E-3</c:v>
                </c:pt>
                <c:pt idx="2057">
                  <c:v>1.007080078125E-3</c:v>
                </c:pt>
                <c:pt idx="2058">
                  <c:v>1.007080078125E-3</c:v>
                </c:pt>
                <c:pt idx="2059">
                  <c:v>1.0068416595458984E-3</c:v>
                </c:pt>
                <c:pt idx="2060">
                  <c:v>1.007080078125E-3</c:v>
                </c:pt>
                <c:pt idx="2061">
                  <c:v>1.0080337524414063E-3</c:v>
                </c:pt>
                <c:pt idx="2062">
                  <c:v>1.0068416595458984E-3</c:v>
                </c:pt>
                <c:pt idx="2063">
                  <c:v>1.007080078125E-3</c:v>
                </c:pt>
                <c:pt idx="2064">
                  <c:v>1.007080078125E-3</c:v>
                </c:pt>
                <c:pt idx="2065">
                  <c:v>1.0068416595458984E-3</c:v>
                </c:pt>
                <c:pt idx="2066">
                  <c:v>1.007080078125E-3</c:v>
                </c:pt>
                <c:pt idx="2067">
                  <c:v>1.007080078125E-3</c:v>
                </c:pt>
                <c:pt idx="2068">
                  <c:v>1.0068416595458984E-3</c:v>
                </c:pt>
                <c:pt idx="2069">
                  <c:v>1.007080078125E-3</c:v>
                </c:pt>
                <c:pt idx="2070">
                  <c:v>1.007080078125E-3</c:v>
                </c:pt>
                <c:pt idx="2071">
                  <c:v>1.0068416595458984E-3</c:v>
                </c:pt>
                <c:pt idx="2072">
                  <c:v>1.007080078125E-3</c:v>
                </c:pt>
                <c:pt idx="2073">
                  <c:v>1.0080337524414063E-3</c:v>
                </c:pt>
                <c:pt idx="2074">
                  <c:v>1.007080078125E-3</c:v>
                </c:pt>
                <c:pt idx="2075">
                  <c:v>1.0068416595458984E-3</c:v>
                </c:pt>
                <c:pt idx="2076">
                  <c:v>1.007080078125E-3</c:v>
                </c:pt>
                <c:pt idx="2077">
                  <c:v>1.007080078125E-3</c:v>
                </c:pt>
                <c:pt idx="2078">
                  <c:v>1.0068416595458984E-3</c:v>
                </c:pt>
                <c:pt idx="2079">
                  <c:v>1.007080078125E-3</c:v>
                </c:pt>
                <c:pt idx="2080">
                  <c:v>1.007080078125E-3</c:v>
                </c:pt>
                <c:pt idx="2081">
                  <c:v>1.0068416595458984E-3</c:v>
                </c:pt>
                <c:pt idx="2082">
                  <c:v>1.007080078125E-3</c:v>
                </c:pt>
                <c:pt idx="2083">
                  <c:v>1.007080078125E-3</c:v>
                </c:pt>
                <c:pt idx="2084">
                  <c:v>1.0068416595458984E-3</c:v>
                </c:pt>
                <c:pt idx="2085">
                  <c:v>8.0571174621582031E-3</c:v>
                </c:pt>
                <c:pt idx="2086">
                  <c:v>1.0068416595458984E-3</c:v>
                </c:pt>
                <c:pt idx="2087">
                  <c:v>1.007080078125E-3</c:v>
                </c:pt>
                <c:pt idx="2088">
                  <c:v>1.007080078125E-3</c:v>
                </c:pt>
                <c:pt idx="2089">
                  <c:v>1.0068416595458984E-3</c:v>
                </c:pt>
                <c:pt idx="2090">
                  <c:v>1.007080078125E-3</c:v>
                </c:pt>
                <c:pt idx="2091">
                  <c:v>1.0080337524414063E-3</c:v>
                </c:pt>
                <c:pt idx="2092">
                  <c:v>1.007080078125E-3</c:v>
                </c:pt>
                <c:pt idx="2093">
                  <c:v>1.0068416595458984E-3</c:v>
                </c:pt>
                <c:pt idx="2094">
                  <c:v>1.007080078125E-3</c:v>
                </c:pt>
                <c:pt idx="2095">
                  <c:v>1.007080078125E-3</c:v>
                </c:pt>
                <c:pt idx="2096">
                  <c:v>1.0068416595458984E-3</c:v>
                </c:pt>
                <c:pt idx="2097">
                  <c:v>1.007080078125E-3</c:v>
                </c:pt>
                <c:pt idx="2098">
                  <c:v>1.007080078125E-3</c:v>
                </c:pt>
                <c:pt idx="2099">
                  <c:v>1.0068416595458984E-3</c:v>
                </c:pt>
                <c:pt idx="2100">
                  <c:v>1.007080078125E-3</c:v>
                </c:pt>
                <c:pt idx="2101">
                  <c:v>1.007080078125E-3</c:v>
                </c:pt>
                <c:pt idx="2102">
                  <c:v>1.0068416595458984E-3</c:v>
                </c:pt>
                <c:pt idx="2103">
                  <c:v>1.007080078125E-3</c:v>
                </c:pt>
                <c:pt idx="2104">
                  <c:v>1.0080337524414063E-3</c:v>
                </c:pt>
                <c:pt idx="2105">
                  <c:v>1.0068416595458984E-3</c:v>
                </c:pt>
                <c:pt idx="2106">
                  <c:v>1.007080078125E-3</c:v>
                </c:pt>
                <c:pt idx="2107">
                  <c:v>1.007080078125E-3</c:v>
                </c:pt>
                <c:pt idx="2108">
                  <c:v>1.0068416595458984E-3</c:v>
                </c:pt>
                <c:pt idx="2109">
                  <c:v>1.007080078125E-3</c:v>
                </c:pt>
                <c:pt idx="2110">
                  <c:v>1.007080078125E-3</c:v>
                </c:pt>
                <c:pt idx="2111">
                  <c:v>1.0068416595458984E-3</c:v>
                </c:pt>
                <c:pt idx="2112">
                  <c:v>1.007080078125E-3</c:v>
                </c:pt>
                <c:pt idx="2113">
                  <c:v>1.007080078125E-3</c:v>
                </c:pt>
                <c:pt idx="2114">
                  <c:v>1.0068416595458984E-3</c:v>
                </c:pt>
                <c:pt idx="2115">
                  <c:v>1.007080078125E-3</c:v>
                </c:pt>
                <c:pt idx="2116">
                  <c:v>1.0080337524414063E-3</c:v>
                </c:pt>
                <c:pt idx="2117">
                  <c:v>1.007080078125E-3</c:v>
                </c:pt>
                <c:pt idx="2118">
                  <c:v>1.0068416595458984E-3</c:v>
                </c:pt>
                <c:pt idx="2119">
                  <c:v>1.007080078125E-3</c:v>
                </c:pt>
                <c:pt idx="2120">
                  <c:v>1.007080078125E-3</c:v>
                </c:pt>
                <c:pt idx="2121">
                  <c:v>1.0068416595458984E-3</c:v>
                </c:pt>
                <c:pt idx="2122">
                  <c:v>1.007080078125E-3</c:v>
                </c:pt>
                <c:pt idx="2123">
                  <c:v>1.007080078125E-3</c:v>
                </c:pt>
                <c:pt idx="2124">
                  <c:v>1.0068416595458984E-3</c:v>
                </c:pt>
                <c:pt idx="2125">
                  <c:v>1.007080078125E-3</c:v>
                </c:pt>
                <c:pt idx="2126">
                  <c:v>1.007080078125E-3</c:v>
                </c:pt>
                <c:pt idx="2127">
                  <c:v>1.0068416595458984E-3</c:v>
                </c:pt>
                <c:pt idx="2128">
                  <c:v>1.007080078125E-3</c:v>
                </c:pt>
                <c:pt idx="2129">
                  <c:v>1.0080337524414063E-3</c:v>
                </c:pt>
                <c:pt idx="2130">
                  <c:v>1.0068416595458984E-3</c:v>
                </c:pt>
                <c:pt idx="2131">
                  <c:v>1.007080078125E-3</c:v>
                </c:pt>
                <c:pt idx="2132">
                  <c:v>1.007080078125E-3</c:v>
                </c:pt>
                <c:pt idx="2133">
                  <c:v>1.0068416595458984E-3</c:v>
                </c:pt>
                <c:pt idx="2134">
                  <c:v>1.007080078125E-3</c:v>
                </c:pt>
                <c:pt idx="2135">
                  <c:v>1.007080078125E-3</c:v>
                </c:pt>
                <c:pt idx="2136">
                  <c:v>1.0068416595458984E-3</c:v>
                </c:pt>
                <c:pt idx="2137">
                  <c:v>1.007080078125E-3</c:v>
                </c:pt>
                <c:pt idx="2138">
                  <c:v>1.007080078125E-3</c:v>
                </c:pt>
                <c:pt idx="2139">
                  <c:v>1.0068416595458984E-3</c:v>
                </c:pt>
                <c:pt idx="2140">
                  <c:v>1.007080078125E-3</c:v>
                </c:pt>
                <c:pt idx="2141">
                  <c:v>1.0080337524414063E-3</c:v>
                </c:pt>
                <c:pt idx="2142">
                  <c:v>1.007080078125E-3</c:v>
                </c:pt>
                <c:pt idx="2143">
                  <c:v>1.0068416595458984E-3</c:v>
                </c:pt>
                <c:pt idx="2144">
                  <c:v>1.007080078125E-3</c:v>
                </c:pt>
                <c:pt idx="2145">
                  <c:v>1.007080078125E-3</c:v>
                </c:pt>
                <c:pt idx="2146">
                  <c:v>1.0068416595458984E-3</c:v>
                </c:pt>
                <c:pt idx="2147">
                  <c:v>1.007080078125E-3</c:v>
                </c:pt>
                <c:pt idx="2148">
                  <c:v>1.007080078125E-3</c:v>
                </c:pt>
                <c:pt idx="2149">
                  <c:v>1.0068416595458984E-3</c:v>
                </c:pt>
                <c:pt idx="2150">
                  <c:v>1.007080078125E-3</c:v>
                </c:pt>
                <c:pt idx="2151">
                  <c:v>1.007080078125E-3</c:v>
                </c:pt>
                <c:pt idx="2152">
                  <c:v>1.0068416595458984E-3</c:v>
                </c:pt>
                <c:pt idx="2153">
                  <c:v>1.007080078125E-3</c:v>
                </c:pt>
                <c:pt idx="2154">
                  <c:v>1.0080337524414063E-3</c:v>
                </c:pt>
                <c:pt idx="2155">
                  <c:v>1.0068416595458984E-3</c:v>
                </c:pt>
                <c:pt idx="2156">
                  <c:v>1.007080078125E-3</c:v>
                </c:pt>
                <c:pt idx="2157">
                  <c:v>1.007080078125E-3</c:v>
                </c:pt>
                <c:pt idx="2158">
                  <c:v>1.0068416595458984E-3</c:v>
                </c:pt>
                <c:pt idx="2159">
                  <c:v>1.007080078125E-3</c:v>
                </c:pt>
                <c:pt idx="2160">
                  <c:v>1.007080078125E-3</c:v>
                </c:pt>
                <c:pt idx="2161">
                  <c:v>1.0068416595458984E-3</c:v>
                </c:pt>
                <c:pt idx="2162">
                  <c:v>1.007080078125E-3</c:v>
                </c:pt>
                <c:pt idx="2163">
                  <c:v>1.007080078125E-3</c:v>
                </c:pt>
                <c:pt idx="2164">
                  <c:v>1.0068416595458984E-3</c:v>
                </c:pt>
                <c:pt idx="2165">
                  <c:v>1.007080078125E-3</c:v>
                </c:pt>
                <c:pt idx="2166">
                  <c:v>1.0080337524414063E-3</c:v>
                </c:pt>
                <c:pt idx="2167">
                  <c:v>1.007080078125E-3</c:v>
                </c:pt>
                <c:pt idx="2168">
                  <c:v>1.0068416595458984E-3</c:v>
                </c:pt>
                <c:pt idx="2169">
                  <c:v>1.007080078125E-3</c:v>
                </c:pt>
                <c:pt idx="2170">
                  <c:v>1.007080078125E-3</c:v>
                </c:pt>
                <c:pt idx="2171">
                  <c:v>1.0068416595458984E-3</c:v>
                </c:pt>
                <c:pt idx="2172">
                  <c:v>1.007080078125E-3</c:v>
                </c:pt>
                <c:pt idx="2173">
                  <c:v>1.007080078125E-3</c:v>
                </c:pt>
                <c:pt idx="2174">
                  <c:v>1.0068416595458984E-3</c:v>
                </c:pt>
                <c:pt idx="2175">
                  <c:v>1.007080078125E-3</c:v>
                </c:pt>
                <c:pt idx="2176">
                  <c:v>1.007080078125E-3</c:v>
                </c:pt>
                <c:pt idx="2177">
                  <c:v>1.0068416595458984E-3</c:v>
                </c:pt>
                <c:pt idx="2178">
                  <c:v>1.007080078125E-3</c:v>
                </c:pt>
                <c:pt idx="2179">
                  <c:v>1.0080337524414063E-3</c:v>
                </c:pt>
                <c:pt idx="2180">
                  <c:v>1.0068416595458984E-3</c:v>
                </c:pt>
                <c:pt idx="2181">
                  <c:v>1.007080078125E-3</c:v>
                </c:pt>
                <c:pt idx="2182">
                  <c:v>1.007080078125E-3</c:v>
                </c:pt>
                <c:pt idx="2183">
                  <c:v>1.0068416595458984E-3</c:v>
                </c:pt>
                <c:pt idx="2184">
                  <c:v>1.007080078125E-3</c:v>
                </c:pt>
                <c:pt idx="2185">
                  <c:v>1.007080078125E-3</c:v>
                </c:pt>
                <c:pt idx="2186">
                  <c:v>1.0068416595458984E-3</c:v>
                </c:pt>
                <c:pt idx="2187">
                  <c:v>1.007080078125E-3</c:v>
                </c:pt>
                <c:pt idx="2188">
                  <c:v>1.007080078125E-3</c:v>
                </c:pt>
                <c:pt idx="2189">
                  <c:v>1.0068416595458984E-3</c:v>
                </c:pt>
                <c:pt idx="2190">
                  <c:v>1.007080078125E-3</c:v>
                </c:pt>
                <c:pt idx="2191">
                  <c:v>1.0080337524414063E-3</c:v>
                </c:pt>
                <c:pt idx="2192">
                  <c:v>1.007080078125E-3</c:v>
                </c:pt>
                <c:pt idx="2193">
                  <c:v>1.0068416595458984E-3</c:v>
                </c:pt>
                <c:pt idx="2194">
                  <c:v>1.007080078125E-3</c:v>
                </c:pt>
                <c:pt idx="2195">
                  <c:v>1.007080078125E-3</c:v>
                </c:pt>
                <c:pt idx="2196">
                  <c:v>1.0068416595458984E-3</c:v>
                </c:pt>
                <c:pt idx="2197">
                  <c:v>1.007080078125E-3</c:v>
                </c:pt>
                <c:pt idx="2198">
                  <c:v>1.007080078125E-3</c:v>
                </c:pt>
                <c:pt idx="2199">
                  <c:v>1.0068416595458984E-3</c:v>
                </c:pt>
                <c:pt idx="2200">
                  <c:v>1.007080078125E-3</c:v>
                </c:pt>
                <c:pt idx="2201">
                  <c:v>1.007080078125E-3</c:v>
                </c:pt>
                <c:pt idx="2202">
                  <c:v>1.0068416595458984E-3</c:v>
                </c:pt>
                <c:pt idx="2203">
                  <c:v>1.007080078125E-3</c:v>
                </c:pt>
                <c:pt idx="2204">
                  <c:v>1.0080337524414063E-3</c:v>
                </c:pt>
                <c:pt idx="2205">
                  <c:v>1.0068416595458984E-3</c:v>
                </c:pt>
                <c:pt idx="2206">
                  <c:v>1.007080078125E-3</c:v>
                </c:pt>
                <c:pt idx="2207">
                  <c:v>1.007080078125E-3</c:v>
                </c:pt>
                <c:pt idx="2208">
                  <c:v>1.0068416595458984E-3</c:v>
                </c:pt>
                <c:pt idx="2209">
                  <c:v>1.007080078125E-3</c:v>
                </c:pt>
                <c:pt idx="2210">
                  <c:v>1.007080078125E-3</c:v>
                </c:pt>
                <c:pt idx="2211">
                  <c:v>1.0068416595458984E-3</c:v>
                </c:pt>
                <c:pt idx="2212">
                  <c:v>1.007080078125E-3</c:v>
                </c:pt>
                <c:pt idx="2213">
                  <c:v>1.007080078125E-3</c:v>
                </c:pt>
                <c:pt idx="2214">
                  <c:v>1.0068416595458984E-3</c:v>
                </c:pt>
                <c:pt idx="2215">
                  <c:v>1.007080078125E-3</c:v>
                </c:pt>
                <c:pt idx="2216">
                  <c:v>1.0080337524414063E-3</c:v>
                </c:pt>
                <c:pt idx="2217">
                  <c:v>1.007080078125E-3</c:v>
                </c:pt>
                <c:pt idx="2218">
                  <c:v>1.0068416595458984E-3</c:v>
                </c:pt>
                <c:pt idx="2219">
                  <c:v>1.007080078125E-3</c:v>
                </c:pt>
                <c:pt idx="2220">
                  <c:v>1.007080078125E-3</c:v>
                </c:pt>
                <c:pt idx="2221">
                  <c:v>1.0068416595458984E-3</c:v>
                </c:pt>
                <c:pt idx="2222">
                  <c:v>1.007080078125E-3</c:v>
                </c:pt>
                <c:pt idx="2223">
                  <c:v>1.007080078125E-3</c:v>
                </c:pt>
                <c:pt idx="2224">
                  <c:v>1.0068416595458984E-3</c:v>
                </c:pt>
                <c:pt idx="2225">
                  <c:v>1.007080078125E-3</c:v>
                </c:pt>
                <c:pt idx="2226">
                  <c:v>1.007080078125E-3</c:v>
                </c:pt>
                <c:pt idx="2227">
                  <c:v>1.0068416595458984E-3</c:v>
                </c:pt>
                <c:pt idx="2228">
                  <c:v>1.007080078125E-3</c:v>
                </c:pt>
                <c:pt idx="2229">
                  <c:v>1.0080337524414063E-3</c:v>
                </c:pt>
                <c:pt idx="2230">
                  <c:v>1.0068416595458984E-3</c:v>
                </c:pt>
                <c:pt idx="2231">
                  <c:v>1.007080078125E-3</c:v>
                </c:pt>
                <c:pt idx="2232">
                  <c:v>1.007080078125E-3</c:v>
                </c:pt>
                <c:pt idx="2233">
                  <c:v>1.0068416595458984E-3</c:v>
                </c:pt>
                <c:pt idx="2234">
                  <c:v>1.007080078125E-3</c:v>
                </c:pt>
                <c:pt idx="2235">
                  <c:v>1.007080078125E-3</c:v>
                </c:pt>
                <c:pt idx="2236">
                  <c:v>1.0068416595458984E-3</c:v>
                </c:pt>
                <c:pt idx="2237">
                  <c:v>1.007080078125E-3</c:v>
                </c:pt>
                <c:pt idx="2238">
                  <c:v>1.007080078125E-3</c:v>
                </c:pt>
                <c:pt idx="2239">
                  <c:v>1.0068416595458984E-3</c:v>
                </c:pt>
                <c:pt idx="2240">
                  <c:v>1.007080078125E-3</c:v>
                </c:pt>
                <c:pt idx="2241">
                  <c:v>1.0080337524414063E-3</c:v>
                </c:pt>
                <c:pt idx="2242">
                  <c:v>1.007080078125E-3</c:v>
                </c:pt>
                <c:pt idx="2243">
                  <c:v>1.0068416595458984E-3</c:v>
                </c:pt>
                <c:pt idx="2244">
                  <c:v>1.007080078125E-3</c:v>
                </c:pt>
                <c:pt idx="2245">
                  <c:v>1.007080078125E-3</c:v>
                </c:pt>
                <c:pt idx="2246">
                  <c:v>1.0068416595458984E-3</c:v>
                </c:pt>
                <c:pt idx="2247">
                  <c:v>1.007080078125E-3</c:v>
                </c:pt>
                <c:pt idx="2248">
                  <c:v>1.007080078125E-3</c:v>
                </c:pt>
                <c:pt idx="2249">
                  <c:v>1.0068416595458984E-3</c:v>
                </c:pt>
                <c:pt idx="2250">
                  <c:v>1.007080078125E-3</c:v>
                </c:pt>
                <c:pt idx="2251">
                  <c:v>1.007080078125E-3</c:v>
                </c:pt>
                <c:pt idx="2252">
                  <c:v>1.0068416595458984E-3</c:v>
                </c:pt>
                <c:pt idx="2253">
                  <c:v>1.007080078125E-3</c:v>
                </c:pt>
                <c:pt idx="2254">
                  <c:v>1.0080337524414063E-3</c:v>
                </c:pt>
                <c:pt idx="2255">
                  <c:v>1.0068416595458984E-3</c:v>
                </c:pt>
                <c:pt idx="2256">
                  <c:v>1.007080078125E-3</c:v>
                </c:pt>
                <c:pt idx="2257">
                  <c:v>1.007080078125E-3</c:v>
                </c:pt>
                <c:pt idx="2258">
                  <c:v>1.0068416595458984E-3</c:v>
                </c:pt>
                <c:pt idx="2259">
                  <c:v>1.007080078125E-3</c:v>
                </c:pt>
                <c:pt idx="2260">
                  <c:v>1.007080078125E-3</c:v>
                </c:pt>
                <c:pt idx="2261">
                  <c:v>1.0068416595458984E-3</c:v>
                </c:pt>
                <c:pt idx="2262">
                  <c:v>1.007080078125E-3</c:v>
                </c:pt>
                <c:pt idx="2263">
                  <c:v>1.007080078125E-3</c:v>
                </c:pt>
                <c:pt idx="2264">
                  <c:v>1.0068416595458984E-3</c:v>
                </c:pt>
                <c:pt idx="2265">
                  <c:v>1.007080078125E-3</c:v>
                </c:pt>
                <c:pt idx="2266">
                  <c:v>1.0080337524414063E-3</c:v>
                </c:pt>
                <c:pt idx="2267">
                  <c:v>1.007080078125E-3</c:v>
                </c:pt>
                <c:pt idx="2268">
                  <c:v>1.0068416595458984E-3</c:v>
                </c:pt>
                <c:pt idx="2269">
                  <c:v>1.007080078125E-3</c:v>
                </c:pt>
                <c:pt idx="2270">
                  <c:v>1.007080078125E-3</c:v>
                </c:pt>
                <c:pt idx="2271">
                  <c:v>1.0068416595458984E-3</c:v>
                </c:pt>
                <c:pt idx="2272">
                  <c:v>1.007080078125E-3</c:v>
                </c:pt>
                <c:pt idx="2273">
                  <c:v>1.007080078125E-3</c:v>
                </c:pt>
                <c:pt idx="2274">
                  <c:v>1.0068416595458984E-3</c:v>
                </c:pt>
                <c:pt idx="2275">
                  <c:v>1.007080078125E-3</c:v>
                </c:pt>
                <c:pt idx="2276">
                  <c:v>1.007080078125E-3</c:v>
                </c:pt>
                <c:pt idx="2277">
                  <c:v>1.0068416595458984E-3</c:v>
                </c:pt>
                <c:pt idx="2278">
                  <c:v>1.0080337524414063E-3</c:v>
                </c:pt>
                <c:pt idx="2279">
                  <c:v>1.007080078125E-3</c:v>
                </c:pt>
                <c:pt idx="2280">
                  <c:v>1.0068416595458984E-3</c:v>
                </c:pt>
                <c:pt idx="2281">
                  <c:v>1.007080078125E-3</c:v>
                </c:pt>
                <c:pt idx="2282">
                  <c:v>1.007080078125E-3</c:v>
                </c:pt>
                <c:pt idx="2283">
                  <c:v>1.0068416595458984E-3</c:v>
                </c:pt>
                <c:pt idx="2284">
                  <c:v>1.007080078125E-3</c:v>
                </c:pt>
                <c:pt idx="2285">
                  <c:v>1.007080078125E-3</c:v>
                </c:pt>
                <c:pt idx="2286">
                  <c:v>1.0068416595458984E-3</c:v>
                </c:pt>
                <c:pt idx="2287">
                  <c:v>1.007080078125E-3</c:v>
                </c:pt>
                <c:pt idx="2288">
                  <c:v>1.007080078125E-3</c:v>
                </c:pt>
                <c:pt idx="2289">
                  <c:v>1.0068416595458984E-3</c:v>
                </c:pt>
                <c:pt idx="2290">
                  <c:v>1.007080078125E-3</c:v>
                </c:pt>
                <c:pt idx="2291">
                  <c:v>1.0080337524414063E-3</c:v>
                </c:pt>
                <c:pt idx="2292">
                  <c:v>1.007080078125E-3</c:v>
                </c:pt>
                <c:pt idx="2293">
                  <c:v>1.0068416595458984E-3</c:v>
                </c:pt>
                <c:pt idx="2294">
                  <c:v>1.007080078125E-3</c:v>
                </c:pt>
                <c:pt idx="2295">
                  <c:v>1.007080078125E-3</c:v>
                </c:pt>
                <c:pt idx="2296">
                  <c:v>1.0068416595458984E-3</c:v>
                </c:pt>
                <c:pt idx="2297">
                  <c:v>1.007080078125E-3</c:v>
                </c:pt>
                <c:pt idx="2298">
                  <c:v>1.007080078125E-3</c:v>
                </c:pt>
                <c:pt idx="2299">
                  <c:v>1.0068416595458984E-3</c:v>
                </c:pt>
                <c:pt idx="2300">
                  <c:v>1.007080078125E-3</c:v>
                </c:pt>
                <c:pt idx="2301">
                  <c:v>1.007080078125E-3</c:v>
                </c:pt>
                <c:pt idx="2302">
                  <c:v>1.0068416595458984E-3</c:v>
                </c:pt>
                <c:pt idx="2303">
                  <c:v>1.0080337524414063E-3</c:v>
                </c:pt>
                <c:pt idx="2304">
                  <c:v>1.007080078125E-3</c:v>
                </c:pt>
                <c:pt idx="2305">
                  <c:v>1.0068416595458984E-3</c:v>
                </c:pt>
                <c:pt idx="2306">
                  <c:v>1.007080078125E-3</c:v>
                </c:pt>
                <c:pt idx="2307">
                  <c:v>1.007080078125E-3</c:v>
                </c:pt>
                <c:pt idx="2308">
                  <c:v>1.0068416595458984E-3</c:v>
                </c:pt>
                <c:pt idx="2309">
                  <c:v>1.007080078125E-3</c:v>
                </c:pt>
                <c:pt idx="2310">
                  <c:v>1.007080078125E-3</c:v>
                </c:pt>
                <c:pt idx="2311">
                  <c:v>1.0068416595458984E-3</c:v>
                </c:pt>
                <c:pt idx="2312">
                  <c:v>1.007080078125E-3</c:v>
                </c:pt>
                <c:pt idx="2313">
                  <c:v>1.007080078125E-3</c:v>
                </c:pt>
                <c:pt idx="2314">
                  <c:v>1.0068416595458984E-3</c:v>
                </c:pt>
                <c:pt idx="2315">
                  <c:v>1.007080078125E-3</c:v>
                </c:pt>
                <c:pt idx="2316">
                  <c:v>1.0080337524414063E-3</c:v>
                </c:pt>
                <c:pt idx="2317">
                  <c:v>1.007080078125E-3</c:v>
                </c:pt>
                <c:pt idx="2318">
                  <c:v>1.0068416595458984E-3</c:v>
                </c:pt>
                <c:pt idx="2319">
                  <c:v>1.007080078125E-3</c:v>
                </c:pt>
                <c:pt idx="2320">
                  <c:v>1.007080078125E-3</c:v>
                </c:pt>
                <c:pt idx="2321">
                  <c:v>1.0068416595458984E-3</c:v>
                </c:pt>
                <c:pt idx="2322">
                  <c:v>1.007080078125E-3</c:v>
                </c:pt>
                <c:pt idx="2323">
                  <c:v>1.007080078125E-3</c:v>
                </c:pt>
                <c:pt idx="2324">
                  <c:v>8.0568790435791016E-3</c:v>
                </c:pt>
                <c:pt idx="2325">
                  <c:v>1.007080078125E-3</c:v>
                </c:pt>
                <c:pt idx="2326">
                  <c:v>1.0068416595458984E-3</c:v>
                </c:pt>
                <c:pt idx="2327">
                  <c:v>1.007080078125E-3</c:v>
                </c:pt>
                <c:pt idx="2328">
                  <c:v>1.007080078125E-3</c:v>
                </c:pt>
                <c:pt idx="2329">
                  <c:v>1.0068416595458984E-3</c:v>
                </c:pt>
                <c:pt idx="2330">
                  <c:v>1.007080078125E-3</c:v>
                </c:pt>
                <c:pt idx="2331">
                  <c:v>1.007080078125E-3</c:v>
                </c:pt>
                <c:pt idx="2332">
                  <c:v>1.0068416595458984E-3</c:v>
                </c:pt>
                <c:pt idx="2333">
                  <c:v>1.007080078125E-3</c:v>
                </c:pt>
                <c:pt idx="2334">
                  <c:v>1.0080337524414063E-3</c:v>
                </c:pt>
                <c:pt idx="2335">
                  <c:v>1.007080078125E-3</c:v>
                </c:pt>
                <c:pt idx="2336">
                  <c:v>1.0068416595458984E-3</c:v>
                </c:pt>
                <c:pt idx="2337">
                  <c:v>1.007080078125E-3</c:v>
                </c:pt>
                <c:pt idx="2338">
                  <c:v>1.007080078125E-3</c:v>
                </c:pt>
                <c:pt idx="2339">
                  <c:v>1.0068416595458984E-3</c:v>
                </c:pt>
                <c:pt idx="2340">
                  <c:v>1.007080078125E-3</c:v>
                </c:pt>
                <c:pt idx="2341">
                  <c:v>1.007080078125E-3</c:v>
                </c:pt>
                <c:pt idx="2342">
                  <c:v>1.0068416595458984E-3</c:v>
                </c:pt>
                <c:pt idx="2343">
                  <c:v>1.007080078125E-3</c:v>
                </c:pt>
                <c:pt idx="2344">
                  <c:v>1.007080078125E-3</c:v>
                </c:pt>
                <c:pt idx="2345">
                  <c:v>1.0068416595458984E-3</c:v>
                </c:pt>
                <c:pt idx="2346">
                  <c:v>1.0080337524414063E-3</c:v>
                </c:pt>
                <c:pt idx="2347">
                  <c:v>1.007080078125E-3</c:v>
                </c:pt>
                <c:pt idx="2348">
                  <c:v>1.0068416595458984E-3</c:v>
                </c:pt>
                <c:pt idx="2349">
                  <c:v>1.007080078125E-3</c:v>
                </c:pt>
                <c:pt idx="2350">
                  <c:v>1.007080078125E-3</c:v>
                </c:pt>
                <c:pt idx="2351">
                  <c:v>1.0068416595458984E-3</c:v>
                </c:pt>
                <c:pt idx="2352">
                  <c:v>1.007080078125E-3</c:v>
                </c:pt>
                <c:pt idx="2353">
                  <c:v>1.007080078125E-3</c:v>
                </c:pt>
                <c:pt idx="2354">
                  <c:v>1.0068416595458984E-3</c:v>
                </c:pt>
                <c:pt idx="2355">
                  <c:v>1.007080078125E-3</c:v>
                </c:pt>
                <c:pt idx="2356">
                  <c:v>1.007080078125E-3</c:v>
                </c:pt>
                <c:pt idx="2357">
                  <c:v>1.0068416595458984E-3</c:v>
                </c:pt>
                <c:pt idx="2358">
                  <c:v>1.007080078125E-3</c:v>
                </c:pt>
                <c:pt idx="2359">
                  <c:v>1.0080337524414063E-3</c:v>
                </c:pt>
                <c:pt idx="2360">
                  <c:v>1.007080078125E-3</c:v>
                </c:pt>
                <c:pt idx="2361">
                  <c:v>1.0068416595458984E-3</c:v>
                </c:pt>
                <c:pt idx="2362">
                  <c:v>1.007080078125E-3</c:v>
                </c:pt>
                <c:pt idx="2363">
                  <c:v>1.007080078125E-3</c:v>
                </c:pt>
                <c:pt idx="2364">
                  <c:v>1.0068416595458984E-3</c:v>
                </c:pt>
                <c:pt idx="2365">
                  <c:v>1.007080078125E-3</c:v>
                </c:pt>
                <c:pt idx="2366">
                  <c:v>1.007080078125E-3</c:v>
                </c:pt>
                <c:pt idx="2367">
                  <c:v>1.0068416595458984E-3</c:v>
                </c:pt>
                <c:pt idx="2368">
                  <c:v>1.007080078125E-3</c:v>
                </c:pt>
                <c:pt idx="2369">
                  <c:v>1.007080078125E-3</c:v>
                </c:pt>
                <c:pt idx="2370">
                  <c:v>1.0068416595458984E-3</c:v>
                </c:pt>
                <c:pt idx="2371">
                  <c:v>1.0080337524414063E-3</c:v>
                </c:pt>
                <c:pt idx="2372">
                  <c:v>1.007080078125E-3</c:v>
                </c:pt>
                <c:pt idx="2373">
                  <c:v>1.0068416595458984E-3</c:v>
                </c:pt>
                <c:pt idx="2374">
                  <c:v>1.007080078125E-3</c:v>
                </c:pt>
                <c:pt idx="2375">
                  <c:v>1.007080078125E-3</c:v>
                </c:pt>
                <c:pt idx="2376">
                  <c:v>1.0068416595458984E-3</c:v>
                </c:pt>
                <c:pt idx="2377">
                  <c:v>1.007080078125E-3</c:v>
                </c:pt>
                <c:pt idx="2378">
                  <c:v>1.007080078125E-3</c:v>
                </c:pt>
                <c:pt idx="2379">
                  <c:v>1.0068416595458984E-3</c:v>
                </c:pt>
                <c:pt idx="2380">
                  <c:v>1.007080078125E-3</c:v>
                </c:pt>
                <c:pt idx="2381">
                  <c:v>1.007080078125E-3</c:v>
                </c:pt>
                <c:pt idx="2382">
                  <c:v>1.0068416595458984E-3</c:v>
                </c:pt>
                <c:pt idx="2383">
                  <c:v>1.007080078125E-3</c:v>
                </c:pt>
                <c:pt idx="2384">
                  <c:v>2.0151138305664063E-3</c:v>
                </c:pt>
                <c:pt idx="2385">
                  <c:v>1.0068416595458984E-3</c:v>
                </c:pt>
                <c:pt idx="2386">
                  <c:v>1.007080078125E-3</c:v>
                </c:pt>
                <c:pt idx="2387">
                  <c:v>1.007080078125E-3</c:v>
                </c:pt>
                <c:pt idx="2388">
                  <c:v>1.0068416595458984E-3</c:v>
                </c:pt>
                <c:pt idx="2389">
                  <c:v>1.007080078125E-3</c:v>
                </c:pt>
                <c:pt idx="2390">
                  <c:v>1.007080078125E-3</c:v>
                </c:pt>
                <c:pt idx="2391">
                  <c:v>1.0068416595458984E-3</c:v>
                </c:pt>
                <c:pt idx="2392">
                  <c:v>1.007080078125E-3</c:v>
                </c:pt>
                <c:pt idx="2393">
                  <c:v>1.007080078125E-3</c:v>
                </c:pt>
                <c:pt idx="2394">
                  <c:v>1.0068416595458984E-3</c:v>
                </c:pt>
                <c:pt idx="2395">
                  <c:v>1.0080337524414063E-3</c:v>
                </c:pt>
                <c:pt idx="2396">
                  <c:v>1.007080078125E-3</c:v>
                </c:pt>
                <c:pt idx="2397">
                  <c:v>1.0068416595458984E-3</c:v>
                </c:pt>
                <c:pt idx="2398">
                  <c:v>1.007080078125E-3</c:v>
                </c:pt>
                <c:pt idx="2399">
                  <c:v>1.007080078125E-3</c:v>
                </c:pt>
                <c:pt idx="2400">
                  <c:v>1.0068416595458984E-3</c:v>
                </c:pt>
                <c:pt idx="2401">
                  <c:v>1.007080078125E-3</c:v>
                </c:pt>
                <c:pt idx="2402">
                  <c:v>1.007080078125E-3</c:v>
                </c:pt>
                <c:pt idx="2403">
                  <c:v>1.0068416595458984E-3</c:v>
                </c:pt>
                <c:pt idx="2404">
                  <c:v>1.007080078125E-3</c:v>
                </c:pt>
                <c:pt idx="2405">
                  <c:v>1.007080078125E-3</c:v>
                </c:pt>
                <c:pt idx="2406">
                  <c:v>1.0068416595458984E-3</c:v>
                </c:pt>
                <c:pt idx="2407">
                  <c:v>1.007080078125E-3</c:v>
                </c:pt>
                <c:pt idx="2408">
                  <c:v>1.0080337524414063E-3</c:v>
                </c:pt>
                <c:pt idx="2409">
                  <c:v>1.007080078125E-3</c:v>
                </c:pt>
                <c:pt idx="2410">
                  <c:v>1.0068416595458984E-3</c:v>
                </c:pt>
                <c:pt idx="2411">
                  <c:v>1.007080078125E-3</c:v>
                </c:pt>
                <c:pt idx="2412">
                  <c:v>1.007080078125E-3</c:v>
                </c:pt>
                <c:pt idx="2413">
                  <c:v>1.0068416595458984E-3</c:v>
                </c:pt>
                <c:pt idx="2414">
                  <c:v>1.007080078125E-3</c:v>
                </c:pt>
                <c:pt idx="2415">
                  <c:v>1.007080078125E-3</c:v>
                </c:pt>
                <c:pt idx="2416">
                  <c:v>1.0068416595458984E-3</c:v>
                </c:pt>
                <c:pt idx="2417">
                  <c:v>1.007080078125E-3</c:v>
                </c:pt>
                <c:pt idx="2418">
                  <c:v>1.007080078125E-3</c:v>
                </c:pt>
                <c:pt idx="2419">
                  <c:v>1.0068416595458984E-3</c:v>
                </c:pt>
                <c:pt idx="2420">
                  <c:v>1.0080337524414063E-3</c:v>
                </c:pt>
                <c:pt idx="2421">
                  <c:v>1.007080078125E-3</c:v>
                </c:pt>
                <c:pt idx="2422">
                  <c:v>1.0068416595458984E-3</c:v>
                </c:pt>
                <c:pt idx="2423">
                  <c:v>1.007080078125E-3</c:v>
                </c:pt>
                <c:pt idx="2424">
                  <c:v>1.007080078125E-3</c:v>
                </c:pt>
                <c:pt idx="2425">
                  <c:v>1.0068416595458984E-3</c:v>
                </c:pt>
                <c:pt idx="2426">
                  <c:v>1.007080078125E-3</c:v>
                </c:pt>
                <c:pt idx="2427">
                  <c:v>1.007080078125E-3</c:v>
                </c:pt>
                <c:pt idx="2428">
                  <c:v>1.0068416595458984E-3</c:v>
                </c:pt>
                <c:pt idx="2429">
                  <c:v>1.007080078125E-3</c:v>
                </c:pt>
                <c:pt idx="2430">
                  <c:v>1.007080078125E-3</c:v>
                </c:pt>
                <c:pt idx="2431">
                  <c:v>1.0068416595458984E-3</c:v>
                </c:pt>
                <c:pt idx="2432">
                  <c:v>1.007080078125E-3</c:v>
                </c:pt>
                <c:pt idx="2433">
                  <c:v>1.0080337524414063E-3</c:v>
                </c:pt>
                <c:pt idx="2434">
                  <c:v>1.007080078125E-3</c:v>
                </c:pt>
                <c:pt idx="2435">
                  <c:v>1.0068416595458984E-3</c:v>
                </c:pt>
                <c:pt idx="2436">
                  <c:v>1.007080078125E-3</c:v>
                </c:pt>
                <c:pt idx="2437">
                  <c:v>1.007080078125E-3</c:v>
                </c:pt>
                <c:pt idx="2438">
                  <c:v>1.0068416595458984E-3</c:v>
                </c:pt>
                <c:pt idx="2439">
                  <c:v>1.007080078125E-3</c:v>
                </c:pt>
                <c:pt idx="2440">
                  <c:v>1.007080078125E-3</c:v>
                </c:pt>
                <c:pt idx="2441">
                  <c:v>1.0068416595458984E-3</c:v>
                </c:pt>
                <c:pt idx="2442">
                  <c:v>1.007080078125E-3</c:v>
                </c:pt>
                <c:pt idx="2443">
                  <c:v>1.007080078125E-3</c:v>
                </c:pt>
                <c:pt idx="2444">
                  <c:v>1.0068416595458984E-3</c:v>
                </c:pt>
                <c:pt idx="2445">
                  <c:v>1.0080337524414063E-3</c:v>
                </c:pt>
                <c:pt idx="2446">
                  <c:v>1.007080078125E-3</c:v>
                </c:pt>
                <c:pt idx="2447">
                  <c:v>1.0068416595458984E-3</c:v>
                </c:pt>
                <c:pt idx="2448">
                  <c:v>1.007080078125E-3</c:v>
                </c:pt>
                <c:pt idx="2449">
                  <c:v>1.007080078125E-3</c:v>
                </c:pt>
                <c:pt idx="2450">
                  <c:v>1.0068416595458984E-3</c:v>
                </c:pt>
                <c:pt idx="2451">
                  <c:v>1.007080078125E-3</c:v>
                </c:pt>
                <c:pt idx="2452">
                  <c:v>1.007080078125E-3</c:v>
                </c:pt>
                <c:pt idx="2453">
                  <c:v>1.0068416595458984E-3</c:v>
                </c:pt>
                <c:pt idx="2454">
                  <c:v>1.007080078125E-3</c:v>
                </c:pt>
                <c:pt idx="2455">
                  <c:v>1.007080078125E-3</c:v>
                </c:pt>
                <c:pt idx="2456">
                  <c:v>1.0068416595458984E-3</c:v>
                </c:pt>
                <c:pt idx="2457">
                  <c:v>1.007080078125E-3</c:v>
                </c:pt>
                <c:pt idx="2458">
                  <c:v>1.0080337524414063E-3</c:v>
                </c:pt>
                <c:pt idx="2459">
                  <c:v>1.007080078125E-3</c:v>
                </c:pt>
                <c:pt idx="2460">
                  <c:v>1.0068416595458984E-3</c:v>
                </c:pt>
                <c:pt idx="2461">
                  <c:v>1.007080078125E-3</c:v>
                </c:pt>
                <c:pt idx="2462">
                  <c:v>1.007080078125E-3</c:v>
                </c:pt>
                <c:pt idx="2463">
                  <c:v>1.0068416595458984E-3</c:v>
                </c:pt>
                <c:pt idx="2464">
                  <c:v>1.007080078125E-3</c:v>
                </c:pt>
                <c:pt idx="2465">
                  <c:v>1.007080078125E-3</c:v>
                </c:pt>
                <c:pt idx="2466">
                  <c:v>1.0068416595458984E-3</c:v>
                </c:pt>
                <c:pt idx="2467">
                  <c:v>1.007080078125E-3</c:v>
                </c:pt>
                <c:pt idx="2468">
                  <c:v>1.007080078125E-3</c:v>
                </c:pt>
                <c:pt idx="2469">
                  <c:v>1.0068416595458984E-3</c:v>
                </c:pt>
                <c:pt idx="2470">
                  <c:v>1.0080337524414063E-3</c:v>
                </c:pt>
                <c:pt idx="2471">
                  <c:v>1.007080078125E-3</c:v>
                </c:pt>
                <c:pt idx="2472">
                  <c:v>1.0068416595458984E-3</c:v>
                </c:pt>
                <c:pt idx="2473">
                  <c:v>1.007080078125E-3</c:v>
                </c:pt>
                <c:pt idx="2474">
                  <c:v>1.007080078125E-3</c:v>
                </c:pt>
                <c:pt idx="2475">
                  <c:v>1.0068416595458984E-3</c:v>
                </c:pt>
                <c:pt idx="2476">
                  <c:v>1.007080078125E-3</c:v>
                </c:pt>
                <c:pt idx="2477">
                  <c:v>1.007080078125E-3</c:v>
                </c:pt>
                <c:pt idx="2478">
                  <c:v>1.0068416595458984E-3</c:v>
                </c:pt>
                <c:pt idx="2479">
                  <c:v>1.007080078125E-3</c:v>
                </c:pt>
                <c:pt idx="2480">
                  <c:v>1.007080078125E-3</c:v>
                </c:pt>
                <c:pt idx="2481">
                  <c:v>1.0068416595458984E-3</c:v>
                </c:pt>
                <c:pt idx="2482">
                  <c:v>1.007080078125E-3</c:v>
                </c:pt>
                <c:pt idx="2483">
                  <c:v>1.0080337524414063E-3</c:v>
                </c:pt>
                <c:pt idx="2484">
                  <c:v>1.007080078125E-3</c:v>
                </c:pt>
                <c:pt idx="2485">
                  <c:v>1.0068416595458984E-3</c:v>
                </c:pt>
                <c:pt idx="2486">
                  <c:v>1.007080078125E-3</c:v>
                </c:pt>
                <c:pt idx="2487">
                  <c:v>1.007080078125E-3</c:v>
                </c:pt>
                <c:pt idx="2488">
                  <c:v>1.0068416595458984E-3</c:v>
                </c:pt>
                <c:pt idx="2489">
                  <c:v>1.007080078125E-3</c:v>
                </c:pt>
                <c:pt idx="2490">
                  <c:v>1.007080078125E-3</c:v>
                </c:pt>
                <c:pt idx="2491">
                  <c:v>1.0068416595458984E-3</c:v>
                </c:pt>
                <c:pt idx="2492">
                  <c:v>1.007080078125E-3</c:v>
                </c:pt>
                <c:pt idx="2493">
                  <c:v>1.0068416595458984E-3</c:v>
                </c:pt>
                <c:pt idx="2494">
                  <c:v>1.007080078125E-3</c:v>
                </c:pt>
                <c:pt idx="2495">
                  <c:v>1.0080337524414063E-3</c:v>
                </c:pt>
                <c:pt idx="2496">
                  <c:v>1.007080078125E-3</c:v>
                </c:pt>
                <c:pt idx="2497">
                  <c:v>1.0068416595458984E-3</c:v>
                </c:pt>
                <c:pt idx="2498">
                  <c:v>1.007080078125E-3</c:v>
                </c:pt>
                <c:pt idx="2499">
                  <c:v>1.007080078125E-3</c:v>
                </c:pt>
                <c:pt idx="2500">
                  <c:v>1.0068416595458984E-3</c:v>
                </c:pt>
                <c:pt idx="2501">
                  <c:v>1.007080078125E-3</c:v>
                </c:pt>
                <c:pt idx="2502">
                  <c:v>1.007080078125E-3</c:v>
                </c:pt>
                <c:pt idx="2503">
                  <c:v>1.0068416595458984E-3</c:v>
                </c:pt>
                <c:pt idx="2504">
                  <c:v>1.007080078125E-3</c:v>
                </c:pt>
                <c:pt idx="2505">
                  <c:v>1.007080078125E-3</c:v>
                </c:pt>
                <c:pt idx="2506">
                  <c:v>1.0068416595458984E-3</c:v>
                </c:pt>
                <c:pt idx="2507">
                  <c:v>1.007080078125E-3</c:v>
                </c:pt>
                <c:pt idx="2508">
                  <c:v>1.0080337524414063E-3</c:v>
                </c:pt>
                <c:pt idx="2509">
                  <c:v>1.007080078125E-3</c:v>
                </c:pt>
                <c:pt idx="2510">
                  <c:v>1.0068416595458984E-3</c:v>
                </c:pt>
                <c:pt idx="2511">
                  <c:v>1.007080078125E-3</c:v>
                </c:pt>
                <c:pt idx="2512">
                  <c:v>1.007080078125E-3</c:v>
                </c:pt>
                <c:pt idx="2513">
                  <c:v>1.0068416595458984E-3</c:v>
                </c:pt>
                <c:pt idx="2514">
                  <c:v>1.007080078125E-3</c:v>
                </c:pt>
                <c:pt idx="2515">
                  <c:v>1.0068416595458984E-3</c:v>
                </c:pt>
                <c:pt idx="2516">
                  <c:v>1.007080078125E-3</c:v>
                </c:pt>
                <c:pt idx="2517">
                  <c:v>1.007080078125E-3</c:v>
                </c:pt>
                <c:pt idx="2518">
                  <c:v>1.0068416595458984E-3</c:v>
                </c:pt>
                <c:pt idx="2519">
                  <c:v>1.007080078125E-3</c:v>
                </c:pt>
                <c:pt idx="2520">
                  <c:v>1.0080337524414063E-3</c:v>
                </c:pt>
                <c:pt idx="2521">
                  <c:v>1.007080078125E-3</c:v>
                </c:pt>
                <c:pt idx="2522">
                  <c:v>1.0068416595458984E-3</c:v>
                </c:pt>
                <c:pt idx="2523">
                  <c:v>1.007080078125E-3</c:v>
                </c:pt>
                <c:pt idx="2524">
                  <c:v>1.007080078125E-3</c:v>
                </c:pt>
                <c:pt idx="2525">
                  <c:v>1.0068416595458984E-3</c:v>
                </c:pt>
                <c:pt idx="2526">
                  <c:v>1.007080078125E-3</c:v>
                </c:pt>
                <c:pt idx="2527">
                  <c:v>1.007080078125E-3</c:v>
                </c:pt>
                <c:pt idx="2528">
                  <c:v>1.0068416595458984E-3</c:v>
                </c:pt>
                <c:pt idx="2529">
                  <c:v>1.007080078125E-3</c:v>
                </c:pt>
                <c:pt idx="2530">
                  <c:v>1.007080078125E-3</c:v>
                </c:pt>
                <c:pt idx="2531">
                  <c:v>1.0068416595458984E-3</c:v>
                </c:pt>
                <c:pt idx="2532">
                  <c:v>1.007080078125E-3</c:v>
                </c:pt>
                <c:pt idx="2533">
                  <c:v>1.0080337524414063E-3</c:v>
                </c:pt>
                <c:pt idx="2534">
                  <c:v>6.0420036315917969E-3</c:v>
                </c:pt>
                <c:pt idx="2535">
                  <c:v>1.0068416595458984E-3</c:v>
                </c:pt>
                <c:pt idx="2536">
                  <c:v>1.007080078125E-3</c:v>
                </c:pt>
                <c:pt idx="2537">
                  <c:v>1.007080078125E-3</c:v>
                </c:pt>
                <c:pt idx="2538">
                  <c:v>1.0068416595458984E-3</c:v>
                </c:pt>
                <c:pt idx="2539">
                  <c:v>1.007080078125E-3</c:v>
                </c:pt>
                <c:pt idx="2540">
                  <c:v>1.0080337524414063E-3</c:v>
                </c:pt>
                <c:pt idx="2541">
                  <c:v>1.007080078125E-3</c:v>
                </c:pt>
                <c:pt idx="2542">
                  <c:v>1.0068416595458984E-3</c:v>
                </c:pt>
                <c:pt idx="2543">
                  <c:v>1.007080078125E-3</c:v>
                </c:pt>
                <c:pt idx="2544">
                  <c:v>1.007080078125E-3</c:v>
                </c:pt>
                <c:pt idx="2545">
                  <c:v>1.0068416595458984E-3</c:v>
                </c:pt>
                <c:pt idx="2546">
                  <c:v>1.007080078125E-3</c:v>
                </c:pt>
                <c:pt idx="2547">
                  <c:v>1.007080078125E-3</c:v>
                </c:pt>
                <c:pt idx="2548">
                  <c:v>1.0068416595458984E-3</c:v>
                </c:pt>
                <c:pt idx="2549">
                  <c:v>1.007080078125E-3</c:v>
                </c:pt>
                <c:pt idx="2550">
                  <c:v>1.007080078125E-3</c:v>
                </c:pt>
                <c:pt idx="2551">
                  <c:v>1.0068416595458984E-3</c:v>
                </c:pt>
                <c:pt idx="2552">
                  <c:v>1.007080078125E-3</c:v>
                </c:pt>
                <c:pt idx="2553">
                  <c:v>1.0080337524414063E-3</c:v>
                </c:pt>
                <c:pt idx="2554">
                  <c:v>1.0068416595458984E-3</c:v>
                </c:pt>
                <c:pt idx="2555">
                  <c:v>1.007080078125E-3</c:v>
                </c:pt>
                <c:pt idx="2556">
                  <c:v>1.007080078125E-3</c:v>
                </c:pt>
                <c:pt idx="2557">
                  <c:v>1.0068416595458984E-3</c:v>
                </c:pt>
                <c:pt idx="2558">
                  <c:v>1.007080078125E-3</c:v>
                </c:pt>
                <c:pt idx="2559">
                  <c:v>1.007080078125E-3</c:v>
                </c:pt>
                <c:pt idx="2560">
                  <c:v>1.0068416595458984E-3</c:v>
                </c:pt>
                <c:pt idx="2561">
                  <c:v>1.007080078125E-3</c:v>
                </c:pt>
                <c:pt idx="2562">
                  <c:v>1.007080078125E-3</c:v>
                </c:pt>
                <c:pt idx="2563">
                  <c:v>1.0068416595458984E-3</c:v>
                </c:pt>
                <c:pt idx="2564">
                  <c:v>1.007080078125E-3</c:v>
                </c:pt>
                <c:pt idx="2565">
                  <c:v>1.0080337524414063E-3</c:v>
                </c:pt>
                <c:pt idx="2566">
                  <c:v>1.007080078125E-3</c:v>
                </c:pt>
                <c:pt idx="2567">
                  <c:v>1.0068416595458984E-3</c:v>
                </c:pt>
                <c:pt idx="2568">
                  <c:v>1.007080078125E-3</c:v>
                </c:pt>
                <c:pt idx="2569">
                  <c:v>1.007080078125E-3</c:v>
                </c:pt>
                <c:pt idx="2570">
                  <c:v>1.0068416595458984E-3</c:v>
                </c:pt>
                <c:pt idx="2571">
                  <c:v>1.007080078125E-3</c:v>
                </c:pt>
                <c:pt idx="2572">
                  <c:v>1.007080078125E-3</c:v>
                </c:pt>
                <c:pt idx="2573">
                  <c:v>1.0068416595458984E-3</c:v>
                </c:pt>
                <c:pt idx="2574">
                  <c:v>1.007080078125E-3</c:v>
                </c:pt>
                <c:pt idx="2575">
                  <c:v>1.007080078125E-3</c:v>
                </c:pt>
                <c:pt idx="2576">
                  <c:v>1.0068416595458984E-3</c:v>
                </c:pt>
                <c:pt idx="2577">
                  <c:v>1.007080078125E-3</c:v>
                </c:pt>
                <c:pt idx="2578">
                  <c:v>1.0080337524414063E-3</c:v>
                </c:pt>
                <c:pt idx="2579">
                  <c:v>1.0068416595458984E-3</c:v>
                </c:pt>
                <c:pt idx="2580">
                  <c:v>1.007080078125E-3</c:v>
                </c:pt>
                <c:pt idx="2581">
                  <c:v>1.007080078125E-3</c:v>
                </c:pt>
                <c:pt idx="2582">
                  <c:v>1.0068416595458984E-3</c:v>
                </c:pt>
                <c:pt idx="2583">
                  <c:v>1.007080078125E-3</c:v>
                </c:pt>
                <c:pt idx="2584">
                  <c:v>1.007080078125E-3</c:v>
                </c:pt>
                <c:pt idx="2585">
                  <c:v>1.0068416595458984E-3</c:v>
                </c:pt>
                <c:pt idx="2586">
                  <c:v>1.007080078125E-3</c:v>
                </c:pt>
                <c:pt idx="2587">
                  <c:v>1.007080078125E-3</c:v>
                </c:pt>
                <c:pt idx="2588">
                  <c:v>1.0068416595458984E-3</c:v>
                </c:pt>
                <c:pt idx="2589">
                  <c:v>1.007080078125E-3</c:v>
                </c:pt>
                <c:pt idx="2590">
                  <c:v>1.0080337524414063E-3</c:v>
                </c:pt>
                <c:pt idx="2591">
                  <c:v>1.007080078125E-3</c:v>
                </c:pt>
                <c:pt idx="2592">
                  <c:v>1.0068416595458984E-3</c:v>
                </c:pt>
                <c:pt idx="2593">
                  <c:v>1.007080078125E-3</c:v>
                </c:pt>
                <c:pt idx="2594">
                  <c:v>1.007080078125E-3</c:v>
                </c:pt>
                <c:pt idx="2595">
                  <c:v>1.0068416595458984E-3</c:v>
                </c:pt>
                <c:pt idx="2596">
                  <c:v>1.007080078125E-3</c:v>
                </c:pt>
                <c:pt idx="2597">
                  <c:v>1.007080078125E-3</c:v>
                </c:pt>
                <c:pt idx="2598">
                  <c:v>1.0068416595458984E-3</c:v>
                </c:pt>
                <c:pt idx="2599">
                  <c:v>1.007080078125E-3</c:v>
                </c:pt>
                <c:pt idx="2600">
                  <c:v>1.007080078125E-3</c:v>
                </c:pt>
                <c:pt idx="2601">
                  <c:v>1.0068416595458984E-3</c:v>
                </c:pt>
                <c:pt idx="2602">
                  <c:v>1.007080078125E-3</c:v>
                </c:pt>
                <c:pt idx="2603">
                  <c:v>1.0080337524414063E-3</c:v>
                </c:pt>
                <c:pt idx="2604">
                  <c:v>1.0068416595458984E-3</c:v>
                </c:pt>
                <c:pt idx="2605">
                  <c:v>1.007080078125E-3</c:v>
                </c:pt>
                <c:pt idx="2606">
                  <c:v>1.007080078125E-3</c:v>
                </c:pt>
                <c:pt idx="2607">
                  <c:v>1.0068416595458984E-3</c:v>
                </c:pt>
                <c:pt idx="2608">
                  <c:v>1.007080078125E-3</c:v>
                </c:pt>
                <c:pt idx="2609">
                  <c:v>1.007080078125E-3</c:v>
                </c:pt>
                <c:pt idx="2610">
                  <c:v>1.0068416595458984E-3</c:v>
                </c:pt>
                <c:pt idx="2611">
                  <c:v>1.007080078125E-3</c:v>
                </c:pt>
                <c:pt idx="2612">
                  <c:v>1.007080078125E-3</c:v>
                </c:pt>
                <c:pt idx="2613">
                  <c:v>1.0068416595458984E-3</c:v>
                </c:pt>
                <c:pt idx="2614">
                  <c:v>1.007080078125E-3</c:v>
                </c:pt>
                <c:pt idx="2615">
                  <c:v>1.0080337524414063E-3</c:v>
                </c:pt>
                <c:pt idx="2616">
                  <c:v>1.007080078125E-3</c:v>
                </c:pt>
                <c:pt idx="2617">
                  <c:v>1.0068416595458984E-3</c:v>
                </c:pt>
                <c:pt idx="2618">
                  <c:v>1.007080078125E-3</c:v>
                </c:pt>
                <c:pt idx="2619">
                  <c:v>1.007080078125E-3</c:v>
                </c:pt>
                <c:pt idx="2620">
                  <c:v>1.0068416595458984E-3</c:v>
                </c:pt>
                <c:pt idx="2621">
                  <c:v>1.007080078125E-3</c:v>
                </c:pt>
                <c:pt idx="2622">
                  <c:v>1.007080078125E-3</c:v>
                </c:pt>
                <c:pt idx="2623">
                  <c:v>1.0068416595458984E-3</c:v>
                </c:pt>
                <c:pt idx="2624">
                  <c:v>1.007080078125E-3</c:v>
                </c:pt>
                <c:pt idx="2625">
                  <c:v>1.007080078125E-3</c:v>
                </c:pt>
                <c:pt idx="2626">
                  <c:v>1.0068416595458984E-3</c:v>
                </c:pt>
                <c:pt idx="2627">
                  <c:v>1.007080078125E-3</c:v>
                </c:pt>
                <c:pt idx="2628">
                  <c:v>1.0080337524414063E-3</c:v>
                </c:pt>
                <c:pt idx="2629">
                  <c:v>1.0068416595458984E-3</c:v>
                </c:pt>
                <c:pt idx="2630">
                  <c:v>1.007080078125E-3</c:v>
                </c:pt>
                <c:pt idx="2631">
                  <c:v>1.007080078125E-3</c:v>
                </c:pt>
                <c:pt idx="2632">
                  <c:v>1.0068416595458984E-3</c:v>
                </c:pt>
                <c:pt idx="2633">
                  <c:v>1.007080078125E-3</c:v>
                </c:pt>
                <c:pt idx="2634">
                  <c:v>1.007080078125E-3</c:v>
                </c:pt>
                <c:pt idx="2635">
                  <c:v>1.0068416595458984E-3</c:v>
                </c:pt>
                <c:pt idx="2636">
                  <c:v>1.007080078125E-3</c:v>
                </c:pt>
                <c:pt idx="2637">
                  <c:v>1.007080078125E-3</c:v>
                </c:pt>
                <c:pt idx="2638">
                  <c:v>1.0068416595458984E-3</c:v>
                </c:pt>
                <c:pt idx="2639">
                  <c:v>1.007080078125E-3</c:v>
                </c:pt>
                <c:pt idx="2640">
                  <c:v>1.0080337524414063E-3</c:v>
                </c:pt>
                <c:pt idx="2641">
                  <c:v>1.007080078125E-3</c:v>
                </c:pt>
                <c:pt idx="2642">
                  <c:v>1.0068416595458984E-3</c:v>
                </c:pt>
                <c:pt idx="2643">
                  <c:v>1.007080078125E-3</c:v>
                </c:pt>
                <c:pt idx="2644">
                  <c:v>1.007080078125E-3</c:v>
                </c:pt>
                <c:pt idx="2645">
                  <c:v>1.0068416595458984E-3</c:v>
                </c:pt>
                <c:pt idx="2646">
                  <c:v>1.007080078125E-3</c:v>
                </c:pt>
                <c:pt idx="2647">
                  <c:v>1.007080078125E-3</c:v>
                </c:pt>
                <c:pt idx="2648">
                  <c:v>1.0068416595458984E-3</c:v>
                </c:pt>
                <c:pt idx="2649">
                  <c:v>1.007080078125E-3</c:v>
                </c:pt>
                <c:pt idx="2650">
                  <c:v>1.007080078125E-3</c:v>
                </c:pt>
                <c:pt idx="2651">
                  <c:v>1.0068416595458984E-3</c:v>
                </c:pt>
                <c:pt idx="2652">
                  <c:v>1.007080078125E-3</c:v>
                </c:pt>
                <c:pt idx="2653">
                  <c:v>1.0080337524414063E-3</c:v>
                </c:pt>
                <c:pt idx="2654">
                  <c:v>1.0068416595458984E-3</c:v>
                </c:pt>
                <c:pt idx="2655">
                  <c:v>1.007080078125E-3</c:v>
                </c:pt>
                <c:pt idx="2656">
                  <c:v>1.007080078125E-3</c:v>
                </c:pt>
                <c:pt idx="2657">
                  <c:v>1.0068416595458984E-3</c:v>
                </c:pt>
                <c:pt idx="2658">
                  <c:v>9.0641975402832031E-3</c:v>
                </c:pt>
                <c:pt idx="2659">
                  <c:v>1.0068416595458984E-3</c:v>
                </c:pt>
                <c:pt idx="2660">
                  <c:v>1.007080078125E-3</c:v>
                </c:pt>
                <c:pt idx="2661">
                  <c:v>1.007080078125E-3</c:v>
                </c:pt>
                <c:pt idx="2662">
                  <c:v>1.0068416595458984E-3</c:v>
                </c:pt>
                <c:pt idx="2663">
                  <c:v>1.007080078125E-3</c:v>
                </c:pt>
                <c:pt idx="2664">
                  <c:v>1.007080078125E-3</c:v>
                </c:pt>
                <c:pt idx="2665">
                  <c:v>1.0068416595458984E-3</c:v>
                </c:pt>
                <c:pt idx="2666">
                  <c:v>1.007080078125E-3</c:v>
                </c:pt>
                <c:pt idx="2667">
                  <c:v>1.007080078125E-3</c:v>
                </c:pt>
                <c:pt idx="2668">
                  <c:v>1.0068416595458984E-3</c:v>
                </c:pt>
                <c:pt idx="2669">
                  <c:v>1.007080078125E-3</c:v>
                </c:pt>
                <c:pt idx="2670">
                  <c:v>1.0080337524414063E-3</c:v>
                </c:pt>
                <c:pt idx="2671">
                  <c:v>1.0068416595458984E-3</c:v>
                </c:pt>
                <c:pt idx="2672">
                  <c:v>1.007080078125E-3</c:v>
                </c:pt>
                <c:pt idx="2673">
                  <c:v>1.007080078125E-3</c:v>
                </c:pt>
                <c:pt idx="2674">
                  <c:v>1.0068416595458984E-3</c:v>
                </c:pt>
                <c:pt idx="2675">
                  <c:v>1.007080078125E-3</c:v>
                </c:pt>
                <c:pt idx="2676">
                  <c:v>1.007080078125E-3</c:v>
                </c:pt>
                <c:pt idx="2677">
                  <c:v>1.0068416595458984E-3</c:v>
                </c:pt>
                <c:pt idx="2678">
                  <c:v>1.007080078125E-3</c:v>
                </c:pt>
                <c:pt idx="2679">
                  <c:v>1.007080078125E-3</c:v>
                </c:pt>
                <c:pt idx="2680">
                  <c:v>1.0068416595458984E-3</c:v>
                </c:pt>
                <c:pt idx="2681">
                  <c:v>1.007080078125E-3</c:v>
                </c:pt>
                <c:pt idx="2682">
                  <c:v>1.0080337524414063E-3</c:v>
                </c:pt>
                <c:pt idx="2683">
                  <c:v>1.007080078125E-3</c:v>
                </c:pt>
                <c:pt idx="2684">
                  <c:v>1.0068416595458984E-3</c:v>
                </c:pt>
                <c:pt idx="2685">
                  <c:v>1.007080078125E-3</c:v>
                </c:pt>
                <c:pt idx="2686">
                  <c:v>1.007080078125E-3</c:v>
                </c:pt>
                <c:pt idx="2687">
                  <c:v>1.0068416595458984E-3</c:v>
                </c:pt>
                <c:pt idx="2688">
                  <c:v>1.007080078125E-3</c:v>
                </c:pt>
                <c:pt idx="2689">
                  <c:v>1.007080078125E-3</c:v>
                </c:pt>
                <c:pt idx="2690">
                  <c:v>1.0068416595458984E-3</c:v>
                </c:pt>
                <c:pt idx="2691">
                  <c:v>1.007080078125E-3</c:v>
                </c:pt>
                <c:pt idx="2692">
                  <c:v>1.007080078125E-3</c:v>
                </c:pt>
                <c:pt idx="2693">
                  <c:v>1.0068416595458984E-3</c:v>
                </c:pt>
                <c:pt idx="2694">
                  <c:v>1.007080078125E-3</c:v>
                </c:pt>
                <c:pt idx="2695">
                  <c:v>1.0080337524414063E-3</c:v>
                </c:pt>
                <c:pt idx="2696">
                  <c:v>1.0068416595458984E-3</c:v>
                </c:pt>
                <c:pt idx="2697">
                  <c:v>1.007080078125E-3</c:v>
                </c:pt>
                <c:pt idx="2698">
                  <c:v>1.007080078125E-3</c:v>
                </c:pt>
                <c:pt idx="2699">
                  <c:v>1.0068416595458984E-3</c:v>
                </c:pt>
                <c:pt idx="2700">
                  <c:v>1.007080078125E-3</c:v>
                </c:pt>
                <c:pt idx="2701">
                  <c:v>1.007080078125E-3</c:v>
                </c:pt>
                <c:pt idx="2702">
                  <c:v>1.0068416595458984E-3</c:v>
                </c:pt>
                <c:pt idx="2703">
                  <c:v>1.007080078125E-3</c:v>
                </c:pt>
                <c:pt idx="2704">
                  <c:v>1.007080078125E-3</c:v>
                </c:pt>
                <c:pt idx="2705">
                  <c:v>1.0068416595458984E-3</c:v>
                </c:pt>
                <c:pt idx="2706">
                  <c:v>1.007080078125E-3</c:v>
                </c:pt>
                <c:pt idx="2707">
                  <c:v>1.0080337524414063E-3</c:v>
                </c:pt>
                <c:pt idx="2708">
                  <c:v>1.007080078125E-3</c:v>
                </c:pt>
                <c:pt idx="2709">
                  <c:v>1.0068416595458984E-3</c:v>
                </c:pt>
                <c:pt idx="2710">
                  <c:v>1.007080078125E-3</c:v>
                </c:pt>
                <c:pt idx="2711">
                  <c:v>1.007080078125E-3</c:v>
                </c:pt>
                <c:pt idx="2712">
                  <c:v>1.0068416595458984E-3</c:v>
                </c:pt>
                <c:pt idx="2713">
                  <c:v>1.007080078125E-3</c:v>
                </c:pt>
                <c:pt idx="2714">
                  <c:v>1.007080078125E-3</c:v>
                </c:pt>
                <c:pt idx="2715">
                  <c:v>1.0068416595458984E-3</c:v>
                </c:pt>
                <c:pt idx="2716">
                  <c:v>1.007080078125E-3</c:v>
                </c:pt>
                <c:pt idx="2717">
                  <c:v>1.007080078125E-3</c:v>
                </c:pt>
                <c:pt idx="2718">
                  <c:v>1.0068416595458984E-3</c:v>
                </c:pt>
                <c:pt idx="2719">
                  <c:v>1.007080078125E-3</c:v>
                </c:pt>
                <c:pt idx="2720">
                  <c:v>1.0080337524414063E-3</c:v>
                </c:pt>
                <c:pt idx="2721">
                  <c:v>1.0068416595458984E-3</c:v>
                </c:pt>
                <c:pt idx="2722">
                  <c:v>1.007080078125E-3</c:v>
                </c:pt>
                <c:pt idx="2723">
                  <c:v>1.007080078125E-3</c:v>
                </c:pt>
                <c:pt idx="2724">
                  <c:v>1.0068416595458984E-3</c:v>
                </c:pt>
                <c:pt idx="2725">
                  <c:v>1.007080078125E-3</c:v>
                </c:pt>
                <c:pt idx="2726">
                  <c:v>1.007080078125E-3</c:v>
                </c:pt>
                <c:pt idx="2727">
                  <c:v>1.0068416595458984E-3</c:v>
                </c:pt>
                <c:pt idx="2728">
                  <c:v>1.007080078125E-3</c:v>
                </c:pt>
                <c:pt idx="2729">
                  <c:v>1.007080078125E-3</c:v>
                </c:pt>
                <c:pt idx="2730">
                  <c:v>1.0068416595458984E-3</c:v>
                </c:pt>
                <c:pt idx="2731">
                  <c:v>1.007080078125E-3</c:v>
                </c:pt>
                <c:pt idx="2732">
                  <c:v>1.0080337524414063E-3</c:v>
                </c:pt>
                <c:pt idx="2733">
                  <c:v>1.007080078125E-3</c:v>
                </c:pt>
                <c:pt idx="2734">
                  <c:v>1.0068416595458984E-3</c:v>
                </c:pt>
                <c:pt idx="2735">
                  <c:v>1.007080078125E-3</c:v>
                </c:pt>
                <c:pt idx="2736">
                  <c:v>1.007080078125E-3</c:v>
                </c:pt>
                <c:pt idx="2737">
                  <c:v>1.0068416595458984E-3</c:v>
                </c:pt>
                <c:pt idx="2738">
                  <c:v>1.007080078125E-3</c:v>
                </c:pt>
                <c:pt idx="2739">
                  <c:v>1.007080078125E-3</c:v>
                </c:pt>
                <c:pt idx="2740">
                  <c:v>1.0068416595458984E-3</c:v>
                </c:pt>
                <c:pt idx="2741">
                  <c:v>1.007080078125E-3</c:v>
                </c:pt>
                <c:pt idx="2742">
                  <c:v>1.007080078125E-3</c:v>
                </c:pt>
                <c:pt idx="2743">
                  <c:v>1.0068416595458984E-3</c:v>
                </c:pt>
                <c:pt idx="2744">
                  <c:v>1.007080078125E-3</c:v>
                </c:pt>
                <c:pt idx="2745">
                  <c:v>1.0080337524414063E-3</c:v>
                </c:pt>
                <c:pt idx="2746">
                  <c:v>1.0068416595458984E-3</c:v>
                </c:pt>
                <c:pt idx="2747">
                  <c:v>1.007080078125E-3</c:v>
                </c:pt>
                <c:pt idx="2748">
                  <c:v>1.007080078125E-3</c:v>
                </c:pt>
                <c:pt idx="2749">
                  <c:v>1.0068416595458984E-3</c:v>
                </c:pt>
                <c:pt idx="2750">
                  <c:v>1.007080078125E-3</c:v>
                </c:pt>
                <c:pt idx="2751">
                  <c:v>1.007080078125E-3</c:v>
                </c:pt>
                <c:pt idx="2752">
                  <c:v>1.0068416595458984E-3</c:v>
                </c:pt>
                <c:pt idx="2753">
                  <c:v>1.007080078125E-3</c:v>
                </c:pt>
                <c:pt idx="2754">
                  <c:v>1.007080078125E-3</c:v>
                </c:pt>
                <c:pt idx="2755">
                  <c:v>1.0068416595458984E-3</c:v>
                </c:pt>
                <c:pt idx="2756">
                  <c:v>1.007080078125E-3</c:v>
                </c:pt>
                <c:pt idx="2757">
                  <c:v>1.0080337524414063E-3</c:v>
                </c:pt>
                <c:pt idx="2758">
                  <c:v>1.007080078125E-3</c:v>
                </c:pt>
                <c:pt idx="2759">
                  <c:v>1.0068416595458984E-3</c:v>
                </c:pt>
                <c:pt idx="2760">
                  <c:v>1.007080078125E-3</c:v>
                </c:pt>
                <c:pt idx="2761">
                  <c:v>1.007080078125E-3</c:v>
                </c:pt>
                <c:pt idx="2762">
                  <c:v>1.0068416595458984E-3</c:v>
                </c:pt>
                <c:pt idx="2763">
                  <c:v>1.007080078125E-3</c:v>
                </c:pt>
                <c:pt idx="2764">
                  <c:v>1.007080078125E-3</c:v>
                </c:pt>
                <c:pt idx="2765">
                  <c:v>1.0068416595458984E-3</c:v>
                </c:pt>
                <c:pt idx="2766">
                  <c:v>1.007080078125E-3</c:v>
                </c:pt>
                <c:pt idx="2767">
                  <c:v>1.007080078125E-3</c:v>
                </c:pt>
                <c:pt idx="2768">
                  <c:v>1.0068416595458984E-3</c:v>
                </c:pt>
                <c:pt idx="2769">
                  <c:v>1.0080337524414063E-3</c:v>
                </c:pt>
                <c:pt idx="2770">
                  <c:v>1.007080078125E-3</c:v>
                </c:pt>
                <c:pt idx="2771">
                  <c:v>1.0068416595458984E-3</c:v>
                </c:pt>
                <c:pt idx="2772">
                  <c:v>1.007080078125E-3</c:v>
                </c:pt>
                <c:pt idx="2773">
                  <c:v>1.007080078125E-3</c:v>
                </c:pt>
                <c:pt idx="2774">
                  <c:v>1.0068416595458984E-3</c:v>
                </c:pt>
                <c:pt idx="2775">
                  <c:v>1.007080078125E-3</c:v>
                </c:pt>
                <c:pt idx="2776">
                  <c:v>1.007080078125E-3</c:v>
                </c:pt>
                <c:pt idx="2777">
                  <c:v>1.0068416595458984E-3</c:v>
                </c:pt>
                <c:pt idx="2778">
                  <c:v>1.007080078125E-3</c:v>
                </c:pt>
                <c:pt idx="2779">
                  <c:v>1.007080078125E-3</c:v>
                </c:pt>
                <c:pt idx="2780">
                  <c:v>1.0068416595458984E-3</c:v>
                </c:pt>
                <c:pt idx="2781">
                  <c:v>1.007080078125E-3</c:v>
                </c:pt>
                <c:pt idx="2782">
                  <c:v>1.0080337524414063E-3</c:v>
                </c:pt>
                <c:pt idx="2783">
                  <c:v>1.007080078125E-3</c:v>
                </c:pt>
                <c:pt idx="2784">
                  <c:v>1.0068416595458984E-3</c:v>
                </c:pt>
                <c:pt idx="2785">
                  <c:v>1.007080078125E-3</c:v>
                </c:pt>
                <c:pt idx="2786">
                  <c:v>1.007080078125E-3</c:v>
                </c:pt>
                <c:pt idx="2787">
                  <c:v>1.0068416595458984E-3</c:v>
                </c:pt>
                <c:pt idx="2788">
                  <c:v>1.007080078125E-3</c:v>
                </c:pt>
                <c:pt idx="2789">
                  <c:v>1.007080078125E-3</c:v>
                </c:pt>
                <c:pt idx="2790">
                  <c:v>1.5105962753295898E-2</c:v>
                </c:pt>
                <c:pt idx="2791">
                  <c:v>1.0068416595458984E-3</c:v>
                </c:pt>
                <c:pt idx="2792">
                  <c:v>1.007080078125E-3</c:v>
                </c:pt>
                <c:pt idx="2793">
                  <c:v>1.0080337524414063E-3</c:v>
                </c:pt>
                <c:pt idx="2794">
                  <c:v>1.007080078125E-3</c:v>
                </c:pt>
                <c:pt idx="2795">
                  <c:v>1.0068416595458984E-3</c:v>
                </c:pt>
                <c:pt idx="2796">
                  <c:v>1.007080078125E-3</c:v>
                </c:pt>
                <c:pt idx="2797">
                  <c:v>1.007080078125E-3</c:v>
                </c:pt>
                <c:pt idx="2798">
                  <c:v>1.0068416595458984E-3</c:v>
                </c:pt>
                <c:pt idx="2799">
                  <c:v>1.007080078125E-3</c:v>
                </c:pt>
                <c:pt idx="2800">
                  <c:v>1.007080078125E-3</c:v>
                </c:pt>
                <c:pt idx="2801">
                  <c:v>1.0068416595458984E-3</c:v>
                </c:pt>
                <c:pt idx="2802">
                  <c:v>1.007080078125E-3</c:v>
                </c:pt>
                <c:pt idx="2803">
                  <c:v>1.007080078125E-3</c:v>
                </c:pt>
                <c:pt idx="2804">
                  <c:v>1.0068416595458984E-3</c:v>
                </c:pt>
                <c:pt idx="2805">
                  <c:v>1.0080337524414063E-3</c:v>
                </c:pt>
                <c:pt idx="2806">
                  <c:v>1.007080078125E-3</c:v>
                </c:pt>
                <c:pt idx="2807">
                  <c:v>1.0068416595458984E-3</c:v>
                </c:pt>
                <c:pt idx="2808">
                  <c:v>1.007080078125E-3</c:v>
                </c:pt>
                <c:pt idx="2809">
                  <c:v>1.007080078125E-3</c:v>
                </c:pt>
                <c:pt idx="2810">
                  <c:v>1.0068416595458984E-3</c:v>
                </c:pt>
                <c:pt idx="2811">
                  <c:v>1.007080078125E-3</c:v>
                </c:pt>
                <c:pt idx="2812">
                  <c:v>1.007080078125E-3</c:v>
                </c:pt>
                <c:pt idx="2813">
                  <c:v>1.0068416595458984E-3</c:v>
                </c:pt>
                <c:pt idx="2814">
                  <c:v>1.007080078125E-3</c:v>
                </c:pt>
                <c:pt idx="2815">
                  <c:v>1.007080078125E-3</c:v>
                </c:pt>
                <c:pt idx="2816">
                  <c:v>1.0068416595458984E-3</c:v>
                </c:pt>
                <c:pt idx="2817">
                  <c:v>1.007080078125E-3</c:v>
                </c:pt>
                <c:pt idx="2818">
                  <c:v>1.0080337524414063E-3</c:v>
                </c:pt>
                <c:pt idx="2819">
                  <c:v>1.007080078125E-3</c:v>
                </c:pt>
                <c:pt idx="2820">
                  <c:v>1.0068416595458984E-3</c:v>
                </c:pt>
                <c:pt idx="2821">
                  <c:v>1.007080078125E-3</c:v>
                </c:pt>
                <c:pt idx="2822">
                  <c:v>1.007080078125E-3</c:v>
                </c:pt>
                <c:pt idx="2823">
                  <c:v>1.0068416595458984E-3</c:v>
                </c:pt>
                <c:pt idx="2824">
                  <c:v>1.007080078125E-3</c:v>
                </c:pt>
                <c:pt idx="2825">
                  <c:v>1.007080078125E-3</c:v>
                </c:pt>
                <c:pt idx="2826">
                  <c:v>1.0068416595458984E-3</c:v>
                </c:pt>
                <c:pt idx="2827">
                  <c:v>1.007080078125E-3</c:v>
                </c:pt>
                <c:pt idx="2828">
                  <c:v>1.007080078125E-3</c:v>
                </c:pt>
                <c:pt idx="2829">
                  <c:v>1.0068416595458984E-3</c:v>
                </c:pt>
                <c:pt idx="2830">
                  <c:v>1.0080337524414063E-3</c:v>
                </c:pt>
                <c:pt idx="2831">
                  <c:v>1.007080078125E-3</c:v>
                </c:pt>
                <c:pt idx="2832">
                  <c:v>1.0068416595458984E-3</c:v>
                </c:pt>
                <c:pt idx="2833">
                  <c:v>1.007080078125E-3</c:v>
                </c:pt>
                <c:pt idx="2834">
                  <c:v>1.007080078125E-3</c:v>
                </c:pt>
                <c:pt idx="2835">
                  <c:v>1.0068416595458984E-3</c:v>
                </c:pt>
                <c:pt idx="2836">
                  <c:v>1.007080078125E-3</c:v>
                </c:pt>
                <c:pt idx="2837">
                  <c:v>1.007080078125E-3</c:v>
                </c:pt>
                <c:pt idx="2838">
                  <c:v>1.0068416595458984E-3</c:v>
                </c:pt>
                <c:pt idx="2839">
                  <c:v>1.007080078125E-3</c:v>
                </c:pt>
                <c:pt idx="2840">
                  <c:v>1.007080078125E-3</c:v>
                </c:pt>
                <c:pt idx="2841">
                  <c:v>1.0068416595458984E-3</c:v>
                </c:pt>
                <c:pt idx="2842">
                  <c:v>1.007080078125E-3</c:v>
                </c:pt>
                <c:pt idx="2843">
                  <c:v>1.0080337524414063E-3</c:v>
                </c:pt>
                <c:pt idx="2844">
                  <c:v>1.007080078125E-3</c:v>
                </c:pt>
                <c:pt idx="2845">
                  <c:v>1.0068416595458984E-3</c:v>
                </c:pt>
                <c:pt idx="2846">
                  <c:v>1.007080078125E-3</c:v>
                </c:pt>
                <c:pt idx="2847">
                  <c:v>1.007080078125E-3</c:v>
                </c:pt>
                <c:pt idx="2848">
                  <c:v>1.0068416595458984E-3</c:v>
                </c:pt>
                <c:pt idx="2849">
                  <c:v>1.007080078125E-3</c:v>
                </c:pt>
                <c:pt idx="2850">
                  <c:v>1.007080078125E-3</c:v>
                </c:pt>
                <c:pt idx="2851">
                  <c:v>1.0068416595458984E-3</c:v>
                </c:pt>
                <c:pt idx="2852">
                  <c:v>1.007080078125E-3</c:v>
                </c:pt>
                <c:pt idx="2853">
                  <c:v>1.007080078125E-3</c:v>
                </c:pt>
                <c:pt idx="2854">
                  <c:v>1.0068416595458984E-3</c:v>
                </c:pt>
                <c:pt idx="2855">
                  <c:v>1.0080337524414063E-3</c:v>
                </c:pt>
                <c:pt idx="2856">
                  <c:v>1.007080078125E-3</c:v>
                </c:pt>
                <c:pt idx="2857">
                  <c:v>1.0068416595458984E-3</c:v>
                </c:pt>
                <c:pt idx="2858">
                  <c:v>1.007080078125E-3</c:v>
                </c:pt>
                <c:pt idx="2859">
                  <c:v>1.007080078125E-3</c:v>
                </c:pt>
                <c:pt idx="2860">
                  <c:v>1.0068416595458984E-3</c:v>
                </c:pt>
                <c:pt idx="2861">
                  <c:v>1.007080078125E-3</c:v>
                </c:pt>
                <c:pt idx="2862">
                  <c:v>1.007080078125E-3</c:v>
                </c:pt>
                <c:pt idx="2863">
                  <c:v>1.0068416595458984E-3</c:v>
                </c:pt>
                <c:pt idx="2864">
                  <c:v>1.007080078125E-3</c:v>
                </c:pt>
                <c:pt idx="2865">
                  <c:v>4.0290355682373047E-3</c:v>
                </c:pt>
                <c:pt idx="2866">
                  <c:v>1.007080078125E-3</c:v>
                </c:pt>
                <c:pt idx="2867">
                  <c:v>1.0068416595458984E-3</c:v>
                </c:pt>
                <c:pt idx="2868">
                  <c:v>1.007080078125E-3</c:v>
                </c:pt>
                <c:pt idx="2869">
                  <c:v>1.007080078125E-3</c:v>
                </c:pt>
                <c:pt idx="2870">
                  <c:v>1.0068416595458984E-3</c:v>
                </c:pt>
                <c:pt idx="2871">
                  <c:v>1.007080078125E-3</c:v>
                </c:pt>
                <c:pt idx="2872">
                  <c:v>1.007080078125E-3</c:v>
                </c:pt>
                <c:pt idx="2873">
                  <c:v>1.0068416595458984E-3</c:v>
                </c:pt>
                <c:pt idx="2874">
                  <c:v>1.007080078125E-3</c:v>
                </c:pt>
                <c:pt idx="2875">
                  <c:v>1.007080078125E-3</c:v>
                </c:pt>
                <c:pt idx="2876">
                  <c:v>1.0068416595458984E-3</c:v>
                </c:pt>
                <c:pt idx="2877">
                  <c:v>1.0080337524414063E-3</c:v>
                </c:pt>
                <c:pt idx="2878">
                  <c:v>1.007080078125E-3</c:v>
                </c:pt>
                <c:pt idx="2879">
                  <c:v>1.0068416595458984E-3</c:v>
                </c:pt>
                <c:pt idx="2880">
                  <c:v>1.007080078125E-3</c:v>
                </c:pt>
                <c:pt idx="2881">
                  <c:v>1.007080078125E-3</c:v>
                </c:pt>
                <c:pt idx="2882">
                  <c:v>1.0068416595458984E-3</c:v>
                </c:pt>
                <c:pt idx="2883">
                  <c:v>1.007080078125E-3</c:v>
                </c:pt>
                <c:pt idx="2884">
                  <c:v>1.007080078125E-3</c:v>
                </c:pt>
                <c:pt idx="2885">
                  <c:v>1.0068416595458984E-3</c:v>
                </c:pt>
                <c:pt idx="2886">
                  <c:v>1.007080078125E-3</c:v>
                </c:pt>
                <c:pt idx="2887">
                  <c:v>1.007080078125E-3</c:v>
                </c:pt>
                <c:pt idx="2888">
                  <c:v>1.0068416595458984E-3</c:v>
                </c:pt>
                <c:pt idx="2889">
                  <c:v>1.007080078125E-3</c:v>
                </c:pt>
                <c:pt idx="2890">
                  <c:v>1.0080337524414063E-3</c:v>
                </c:pt>
                <c:pt idx="2891">
                  <c:v>1.007080078125E-3</c:v>
                </c:pt>
                <c:pt idx="2892">
                  <c:v>1.0068416595458984E-3</c:v>
                </c:pt>
                <c:pt idx="2893">
                  <c:v>1.007080078125E-3</c:v>
                </c:pt>
                <c:pt idx="2894">
                  <c:v>1.007080078125E-3</c:v>
                </c:pt>
                <c:pt idx="2895">
                  <c:v>1.0068416595458984E-3</c:v>
                </c:pt>
                <c:pt idx="2896">
                  <c:v>1.007080078125E-3</c:v>
                </c:pt>
                <c:pt idx="2897">
                  <c:v>1.007080078125E-3</c:v>
                </c:pt>
                <c:pt idx="2898">
                  <c:v>1.0068416595458984E-3</c:v>
                </c:pt>
                <c:pt idx="2899">
                  <c:v>1.007080078125E-3</c:v>
                </c:pt>
                <c:pt idx="2900">
                  <c:v>1.007080078125E-3</c:v>
                </c:pt>
                <c:pt idx="2901">
                  <c:v>1.0068416595458984E-3</c:v>
                </c:pt>
                <c:pt idx="2902">
                  <c:v>1.0080337524414063E-3</c:v>
                </c:pt>
                <c:pt idx="2903">
                  <c:v>1.007080078125E-3</c:v>
                </c:pt>
                <c:pt idx="2904">
                  <c:v>1.0068416595458984E-3</c:v>
                </c:pt>
                <c:pt idx="2905">
                  <c:v>1.007080078125E-3</c:v>
                </c:pt>
                <c:pt idx="2906">
                  <c:v>1.007080078125E-3</c:v>
                </c:pt>
                <c:pt idx="2907">
                  <c:v>1.0068416595458984E-3</c:v>
                </c:pt>
                <c:pt idx="2908">
                  <c:v>1.007080078125E-3</c:v>
                </c:pt>
                <c:pt idx="2909">
                  <c:v>1.007080078125E-3</c:v>
                </c:pt>
                <c:pt idx="2910">
                  <c:v>1.0068416595458984E-3</c:v>
                </c:pt>
                <c:pt idx="2911">
                  <c:v>1.007080078125E-3</c:v>
                </c:pt>
                <c:pt idx="2912">
                  <c:v>1.007080078125E-3</c:v>
                </c:pt>
                <c:pt idx="2913">
                  <c:v>1.0068416595458984E-3</c:v>
                </c:pt>
                <c:pt idx="2914">
                  <c:v>1.007080078125E-3</c:v>
                </c:pt>
                <c:pt idx="2915">
                  <c:v>1.0080337524414063E-3</c:v>
                </c:pt>
                <c:pt idx="2916">
                  <c:v>1.007080078125E-3</c:v>
                </c:pt>
                <c:pt idx="2917">
                  <c:v>1.0068416595458984E-3</c:v>
                </c:pt>
                <c:pt idx="2918">
                  <c:v>1.007080078125E-3</c:v>
                </c:pt>
                <c:pt idx="2919">
                  <c:v>1.007080078125E-3</c:v>
                </c:pt>
                <c:pt idx="2920">
                  <c:v>1.0068416595458984E-3</c:v>
                </c:pt>
                <c:pt idx="2921">
                  <c:v>1.007080078125E-3</c:v>
                </c:pt>
                <c:pt idx="2922">
                  <c:v>1.007080078125E-3</c:v>
                </c:pt>
                <c:pt idx="2923">
                  <c:v>1.0068416595458984E-3</c:v>
                </c:pt>
                <c:pt idx="2924">
                  <c:v>1.007080078125E-3</c:v>
                </c:pt>
                <c:pt idx="2925">
                  <c:v>1.007080078125E-3</c:v>
                </c:pt>
                <c:pt idx="2926">
                  <c:v>1.0068416595458984E-3</c:v>
                </c:pt>
                <c:pt idx="2927">
                  <c:v>1.0080337524414063E-3</c:v>
                </c:pt>
                <c:pt idx="2928">
                  <c:v>1.007080078125E-3</c:v>
                </c:pt>
                <c:pt idx="2929">
                  <c:v>1.0068416595458984E-3</c:v>
                </c:pt>
                <c:pt idx="2930">
                  <c:v>1.007080078125E-3</c:v>
                </c:pt>
                <c:pt idx="2931">
                  <c:v>1.007080078125E-3</c:v>
                </c:pt>
                <c:pt idx="2932">
                  <c:v>1.0068416595458984E-3</c:v>
                </c:pt>
                <c:pt idx="2933">
                  <c:v>1.007080078125E-3</c:v>
                </c:pt>
                <c:pt idx="2934">
                  <c:v>1.007080078125E-3</c:v>
                </c:pt>
                <c:pt idx="2935">
                  <c:v>1.0068416595458984E-3</c:v>
                </c:pt>
                <c:pt idx="2936">
                  <c:v>1.007080078125E-3</c:v>
                </c:pt>
                <c:pt idx="2937">
                  <c:v>1.007080078125E-3</c:v>
                </c:pt>
                <c:pt idx="2938">
                  <c:v>1.0068416595458984E-3</c:v>
                </c:pt>
                <c:pt idx="2939">
                  <c:v>1.007080078125E-3</c:v>
                </c:pt>
                <c:pt idx="2940">
                  <c:v>1.0080337524414063E-3</c:v>
                </c:pt>
                <c:pt idx="2941">
                  <c:v>1.007080078125E-3</c:v>
                </c:pt>
                <c:pt idx="2942">
                  <c:v>1.0068416595458984E-3</c:v>
                </c:pt>
                <c:pt idx="2943">
                  <c:v>1.007080078125E-3</c:v>
                </c:pt>
                <c:pt idx="2944">
                  <c:v>1.007080078125E-3</c:v>
                </c:pt>
                <c:pt idx="2945">
                  <c:v>1.0068416595458984E-3</c:v>
                </c:pt>
                <c:pt idx="2946">
                  <c:v>1.007080078125E-3</c:v>
                </c:pt>
                <c:pt idx="2947">
                  <c:v>1.007080078125E-3</c:v>
                </c:pt>
                <c:pt idx="2948">
                  <c:v>1.0068416595458984E-3</c:v>
                </c:pt>
                <c:pt idx="2949">
                  <c:v>1.007080078125E-3</c:v>
                </c:pt>
                <c:pt idx="2950">
                  <c:v>1.007080078125E-3</c:v>
                </c:pt>
                <c:pt idx="2951">
                  <c:v>1.0068416595458984E-3</c:v>
                </c:pt>
                <c:pt idx="2952">
                  <c:v>1.0080337524414063E-3</c:v>
                </c:pt>
                <c:pt idx="2953">
                  <c:v>1.007080078125E-3</c:v>
                </c:pt>
                <c:pt idx="2954">
                  <c:v>1.0068416595458984E-3</c:v>
                </c:pt>
                <c:pt idx="2955">
                  <c:v>1.007080078125E-3</c:v>
                </c:pt>
                <c:pt idx="2956">
                  <c:v>1.007080078125E-3</c:v>
                </c:pt>
                <c:pt idx="2957">
                  <c:v>1.0068416595458984E-3</c:v>
                </c:pt>
                <c:pt idx="2958">
                  <c:v>1.007080078125E-3</c:v>
                </c:pt>
                <c:pt idx="2959">
                  <c:v>1.007080078125E-3</c:v>
                </c:pt>
                <c:pt idx="2960">
                  <c:v>1.0068416595458984E-3</c:v>
                </c:pt>
                <c:pt idx="2961">
                  <c:v>2.3163080215454102E-2</c:v>
                </c:pt>
                <c:pt idx="2962">
                  <c:v>1.007080078125E-3</c:v>
                </c:pt>
                <c:pt idx="2963">
                  <c:v>1.0068416595458984E-3</c:v>
                </c:pt>
                <c:pt idx="2964">
                  <c:v>1.007080078125E-3</c:v>
                </c:pt>
                <c:pt idx="2965">
                  <c:v>1.007080078125E-3</c:v>
                </c:pt>
                <c:pt idx="2966">
                  <c:v>1.0068416595458984E-3</c:v>
                </c:pt>
                <c:pt idx="2967">
                  <c:v>1.007080078125E-3</c:v>
                </c:pt>
                <c:pt idx="2968">
                  <c:v>1.0080337524414063E-3</c:v>
                </c:pt>
                <c:pt idx="2969">
                  <c:v>1.007080078125E-3</c:v>
                </c:pt>
                <c:pt idx="2970">
                  <c:v>1.0068416595458984E-3</c:v>
                </c:pt>
                <c:pt idx="2971">
                  <c:v>1.007080078125E-3</c:v>
                </c:pt>
                <c:pt idx="2972">
                  <c:v>1.007080078125E-3</c:v>
                </c:pt>
                <c:pt idx="2973">
                  <c:v>1.0068416595458984E-3</c:v>
                </c:pt>
                <c:pt idx="2974">
                  <c:v>1.007080078125E-3</c:v>
                </c:pt>
                <c:pt idx="2975">
                  <c:v>1.0068416595458984E-3</c:v>
                </c:pt>
                <c:pt idx="2976">
                  <c:v>1.007080078125E-3</c:v>
                </c:pt>
                <c:pt idx="2977">
                  <c:v>1.007080078125E-3</c:v>
                </c:pt>
                <c:pt idx="2978">
                  <c:v>1.0068416595458984E-3</c:v>
                </c:pt>
                <c:pt idx="2979">
                  <c:v>1.007080078125E-3</c:v>
                </c:pt>
                <c:pt idx="2980">
                  <c:v>1.0080337524414063E-3</c:v>
                </c:pt>
                <c:pt idx="2981">
                  <c:v>1.007080078125E-3</c:v>
                </c:pt>
                <c:pt idx="2982">
                  <c:v>4.0278434753417969E-3</c:v>
                </c:pt>
                <c:pt idx="2983">
                  <c:v>1.007080078125E-3</c:v>
                </c:pt>
                <c:pt idx="2984">
                  <c:v>1.007080078125E-3</c:v>
                </c:pt>
                <c:pt idx="2985">
                  <c:v>1.0068416595458984E-3</c:v>
                </c:pt>
                <c:pt idx="2986">
                  <c:v>1.007080078125E-3</c:v>
                </c:pt>
                <c:pt idx="2987">
                  <c:v>1.007080078125E-3</c:v>
                </c:pt>
                <c:pt idx="2988">
                  <c:v>1.0068416595458984E-3</c:v>
                </c:pt>
                <c:pt idx="2989">
                  <c:v>1.007080078125E-3</c:v>
                </c:pt>
                <c:pt idx="2990">
                  <c:v>1.0080337524414063E-3</c:v>
                </c:pt>
                <c:pt idx="2991">
                  <c:v>1.007080078125E-3</c:v>
                </c:pt>
                <c:pt idx="2992">
                  <c:v>1.0068416595458984E-3</c:v>
                </c:pt>
                <c:pt idx="2993">
                  <c:v>1.007080078125E-3</c:v>
                </c:pt>
                <c:pt idx="2994">
                  <c:v>1.0068416595458984E-3</c:v>
                </c:pt>
                <c:pt idx="2995">
                  <c:v>1.007080078125E-3</c:v>
                </c:pt>
                <c:pt idx="2996">
                  <c:v>1.007080078125E-3</c:v>
                </c:pt>
                <c:pt idx="2997">
                  <c:v>1.0068416595458984E-3</c:v>
                </c:pt>
                <c:pt idx="2998">
                  <c:v>1.007080078125E-3</c:v>
                </c:pt>
                <c:pt idx="2999">
                  <c:v>1.007080078125E-3</c:v>
                </c:pt>
                <c:pt idx="3000">
                  <c:v>1.0068416595458984E-3</c:v>
                </c:pt>
                <c:pt idx="3001">
                  <c:v>1.007080078125E-3</c:v>
                </c:pt>
                <c:pt idx="3002">
                  <c:v>1.0080337524414063E-3</c:v>
                </c:pt>
                <c:pt idx="3003">
                  <c:v>1.007080078125E-3</c:v>
                </c:pt>
                <c:pt idx="3004">
                  <c:v>1.0068416595458984E-3</c:v>
                </c:pt>
                <c:pt idx="3005">
                  <c:v>1.007080078125E-3</c:v>
                </c:pt>
                <c:pt idx="3006">
                  <c:v>1.007080078125E-3</c:v>
                </c:pt>
                <c:pt idx="3007">
                  <c:v>1.0068416595458984E-3</c:v>
                </c:pt>
                <c:pt idx="3008">
                  <c:v>1.007080078125E-3</c:v>
                </c:pt>
                <c:pt idx="3009">
                  <c:v>1.007080078125E-3</c:v>
                </c:pt>
                <c:pt idx="3010">
                  <c:v>1.0068416595458984E-3</c:v>
                </c:pt>
                <c:pt idx="3011">
                  <c:v>1.007080078125E-3</c:v>
                </c:pt>
                <c:pt idx="3012">
                  <c:v>1.007080078125E-3</c:v>
                </c:pt>
                <c:pt idx="3013">
                  <c:v>1.0068416595458984E-3</c:v>
                </c:pt>
                <c:pt idx="3014">
                  <c:v>1.007080078125E-3</c:v>
                </c:pt>
                <c:pt idx="3015">
                  <c:v>1.0080337524414063E-3</c:v>
                </c:pt>
                <c:pt idx="3016">
                  <c:v>1.0068416595458984E-3</c:v>
                </c:pt>
                <c:pt idx="3017">
                  <c:v>1.007080078125E-3</c:v>
                </c:pt>
                <c:pt idx="3018">
                  <c:v>1.007080078125E-3</c:v>
                </c:pt>
                <c:pt idx="3019">
                  <c:v>1.0068416595458984E-3</c:v>
                </c:pt>
                <c:pt idx="3020">
                  <c:v>1.007080078125E-3</c:v>
                </c:pt>
                <c:pt idx="3021">
                  <c:v>1.007080078125E-3</c:v>
                </c:pt>
                <c:pt idx="3022">
                  <c:v>1.0068416595458984E-3</c:v>
                </c:pt>
                <c:pt idx="3023">
                  <c:v>1.007080078125E-3</c:v>
                </c:pt>
                <c:pt idx="3024">
                  <c:v>1.007080078125E-3</c:v>
                </c:pt>
                <c:pt idx="3025">
                  <c:v>1.0068416595458984E-3</c:v>
                </c:pt>
                <c:pt idx="3026">
                  <c:v>1.007080078125E-3</c:v>
                </c:pt>
                <c:pt idx="3027">
                  <c:v>1.0080337524414063E-3</c:v>
                </c:pt>
                <c:pt idx="3028">
                  <c:v>1.007080078125E-3</c:v>
                </c:pt>
                <c:pt idx="3029">
                  <c:v>1.0068416595458984E-3</c:v>
                </c:pt>
                <c:pt idx="3030">
                  <c:v>1.007080078125E-3</c:v>
                </c:pt>
                <c:pt idx="3031">
                  <c:v>1.007080078125E-3</c:v>
                </c:pt>
                <c:pt idx="3032">
                  <c:v>1.0068416595458984E-3</c:v>
                </c:pt>
                <c:pt idx="3033">
                  <c:v>1.007080078125E-3</c:v>
                </c:pt>
                <c:pt idx="3034">
                  <c:v>1.007080078125E-3</c:v>
                </c:pt>
                <c:pt idx="3035">
                  <c:v>1.0068416595458984E-3</c:v>
                </c:pt>
                <c:pt idx="3036">
                  <c:v>1.007080078125E-3</c:v>
                </c:pt>
                <c:pt idx="3037">
                  <c:v>1.007080078125E-3</c:v>
                </c:pt>
                <c:pt idx="3038">
                  <c:v>1.0068416595458984E-3</c:v>
                </c:pt>
                <c:pt idx="3039">
                  <c:v>1.007080078125E-3</c:v>
                </c:pt>
                <c:pt idx="3040">
                  <c:v>1.0080337524414063E-3</c:v>
                </c:pt>
                <c:pt idx="3041">
                  <c:v>1.0068416595458984E-3</c:v>
                </c:pt>
                <c:pt idx="3042">
                  <c:v>1.007080078125E-3</c:v>
                </c:pt>
                <c:pt idx="3043">
                  <c:v>1.007080078125E-3</c:v>
                </c:pt>
                <c:pt idx="3044">
                  <c:v>1.0068416595458984E-3</c:v>
                </c:pt>
                <c:pt idx="3045">
                  <c:v>1.007080078125E-3</c:v>
                </c:pt>
                <c:pt idx="3046">
                  <c:v>1.007080078125E-3</c:v>
                </c:pt>
                <c:pt idx="3047">
                  <c:v>1.0068416595458984E-3</c:v>
                </c:pt>
                <c:pt idx="3048">
                  <c:v>1.007080078125E-3</c:v>
                </c:pt>
                <c:pt idx="3049">
                  <c:v>1.007080078125E-3</c:v>
                </c:pt>
                <c:pt idx="3050">
                  <c:v>1.0068416595458984E-3</c:v>
                </c:pt>
                <c:pt idx="3051">
                  <c:v>1.007080078125E-3</c:v>
                </c:pt>
                <c:pt idx="3052">
                  <c:v>1.0080337524414063E-3</c:v>
                </c:pt>
                <c:pt idx="3053">
                  <c:v>1.007080078125E-3</c:v>
                </c:pt>
                <c:pt idx="3054">
                  <c:v>1.0068416595458984E-3</c:v>
                </c:pt>
                <c:pt idx="3055">
                  <c:v>1.007080078125E-3</c:v>
                </c:pt>
                <c:pt idx="3056">
                  <c:v>1.007080078125E-3</c:v>
                </c:pt>
                <c:pt idx="3057">
                  <c:v>1.0068416595458984E-3</c:v>
                </c:pt>
                <c:pt idx="3058">
                  <c:v>1.007080078125E-3</c:v>
                </c:pt>
                <c:pt idx="3059">
                  <c:v>1.007080078125E-3</c:v>
                </c:pt>
                <c:pt idx="3060">
                  <c:v>1.0068416595458984E-3</c:v>
                </c:pt>
                <c:pt idx="3061">
                  <c:v>1.007080078125E-3</c:v>
                </c:pt>
                <c:pt idx="3062">
                  <c:v>1.007080078125E-3</c:v>
                </c:pt>
                <c:pt idx="3063">
                  <c:v>1.0068416595458984E-3</c:v>
                </c:pt>
                <c:pt idx="3064">
                  <c:v>1.007080078125E-3</c:v>
                </c:pt>
                <c:pt idx="3065">
                  <c:v>1.0080337524414063E-3</c:v>
                </c:pt>
                <c:pt idx="3066">
                  <c:v>1.0068416595458984E-3</c:v>
                </c:pt>
                <c:pt idx="3067">
                  <c:v>1.007080078125E-3</c:v>
                </c:pt>
                <c:pt idx="3068">
                  <c:v>1.007080078125E-3</c:v>
                </c:pt>
                <c:pt idx="3069">
                  <c:v>1.0068416595458984E-3</c:v>
                </c:pt>
                <c:pt idx="3070">
                  <c:v>1.007080078125E-3</c:v>
                </c:pt>
                <c:pt idx="3071">
                  <c:v>1.007080078125E-3</c:v>
                </c:pt>
                <c:pt idx="3072">
                  <c:v>1.0068416595458984E-3</c:v>
                </c:pt>
                <c:pt idx="3073">
                  <c:v>1.007080078125E-3</c:v>
                </c:pt>
                <c:pt idx="3074">
                  <c:v>1.007080078125E-3</c:v>
                </c:pt>
                <c:pt idx="3075">
                  <c:v>1.0068416595458984E-3</c:v>
                </c:pt>
                <c:pt idx="3076">
                  <c:v>1.007080078125E-3</c:v>
                </c:pt>
                <c:pt idx="3077">
                  <c:v>1.0080337524414063E-3</c:v>
                </c:pt>
                <c:pt idx="3078">
                  <c:v>1.007080078125E-3</c:v>
                </c:pt>
                <c:pt idx="3079">
                  <c:v>1.0068416595458984E-3</c:v>
                </c:pt>
                <c:pt idx="3080">
                  <c:v>1.007080078125E-3</c:v>
                </c:pt>
                <c:pt idx="3081">
                  <c:v>1.007080078125E-3</c:v>
                </c:pt>
                <c:pt idx="3082">
                  <c:v>1.0068416595458984E-3</c:v>
                </c:pt>
                <c:pt idx="3083">
                  <c:v>1.007080078125E-3</c:v>
                </c:pt>
                <c:pt idx="3084">
                  <c:v>1.007080078125E-3</c:v>
                </c:pt>
                <c:pt idx="3085">
                  <c:v>1.0068416595458984E-3</c:v>
                </c:pt>
                <c:pt idx="3086">
                  <c:v>1.007080078125E-3</c:v>
                </c:pt>
                <c:pt idx="3087">
                  <c:v>1.007080078125E-3</c:v>
                </c:pt>
                <c:pt idx="3088">
                  <c:v>1.0068416595458984E-3</c:v>
                </c:pt>
                <c:pt idx="3089">
                  <c:v>1.007080078125E-3</c:v>
                </c:pt>
                <c:pt idx="3090">
                  <c:v>1.0080337524414063E-3</c:v>
                </c:pt>
                <c:pt idx="3091">
                  <c:v>1.0068416595458984E-3</c:v>
                </c:pt>
                <c:pt idx="3092">
                  <c:v>1.007080078125E-3</c:v>
                </c:pt>
                <c:pt idx="3093">
                  <c:v>1.007080078125E-3</c:v>
                </c:pt>
                <c:pt idx="3094">
                  <c:v>1.0068416595458984E-3</c:v>
                </c:pt>
                <c:pt idx="3095">
                  <c:v>1.007080078125E-3</c:v>
                </c:pt>
                <c:pt idx="3096">
                  <c:v>1.007080078125E-3</c:v>
                </c:pt>
                <c:pt idx="3097">
                  <c:v>1.0068416595458984E-3</c:v>
                </c:pt>
                <c:pt idx="3098">
                  <c:v>1.007080078125E-3</c:v>
                </c:pt>
                <c:pt idx="3099">
                  <c:v>1.007080078125E-3</c:v>
                </c:pt>
                <c:pt idx="3100">
                  <c:v>1.0068416595458984E-3</c:v>
                </c:pt>
                <c:pt idx="3101">
                  <c:v>1.007080078125E-3</c:v>
                </c:pt>
                <c:pt idx="3102">
                  <c:v>1.0080337524414063E-3</c:v>
                </c:pt>
                <c:pt idx="3103">
                  <c:v>1.007080078125E-3</c:v>
                </c:pt>
                <c:pt idx="3104">
                  <c:v>1.0068416595458984E-3</c:v>
                </c:pt>
                <c:pt idx="3105">
                  <c:v>1.007080078125E-3</c:v>
                </c:pt>
                <c:pt idx="3106">
                  <c:v>1.007080078125E-3</c:v>
                </c:pt>
                <c:pt idx="3107">
                  <c:v>1.0068416595458984E-3</c:v>
                </c:pt>
                <c:pt idx="3108">
                  <c:v>1.007080078125E-3</c:v>
                </c:pt>
                <c:pt idx="3109">
                  <c:v>1.007080078125E-3</c:v>
                </c:pt>
                <c:pt idx="3110">
                  <c:v>1.0068416595458984E-3</c:v>
                </c:pt>
                <c:pt idx="3111">
                  <c:v>1.007080078125E-3</c:v>
                </c:pt>
                <c:pt idx="3112">
                  <c:v>1.007080078125E-3</c:v>
                </c:pt>
                <c:pt idx="3113">
                  <c:v>1.0068416595458984E-3</c:v>
                </c:pt>
                <c:pt idx="3114">
                  <c:v>1.007080078125E-3</c:v>
                </c:pt>
                <c:pt idx="3115">
                  <c:v>1.0080337524414063E-3</c:v>
                </c:pt>
                <c:pt idx="3116">
                  <c:v>1.0068416595458984E-3</c:v>
                </c:pt>
                <c:pt idx="3117">
                  <c:v>1.007080078125E-3</c:v>
                </c:pt>
                <c:pt idx="3118">
                  <c:v>1.007080078125E-3</c:v>
                </c:pt>
                <c:pt idx="3119">
                  <c:v>1.0068416595458984E-3</c:v>
                </c:pt>
                <c:pt idx="3120">
                  <c:v>1.007080078125E-3</c:v>
                </c:pt>
                <c:pt idx="3121">
                  <c:v>1.007080078125E-3</c:v>
                </c:pt>
                <c:pt idx="3122">
                  <c:v>1.0068416595458984E-3</c:v>
                </c:pt>
                <c:pt idx="3123">
                  <c:v>1.007080078125E-3</c:v>
                </c:pt>
                <c:pt idx="3124">
                  <c:v>1.007080078125E-3</c:v>
                </c:pt>
                <c:pt idx="3125">
                  <c:v>1.0068416595458984E-3</c:v>
                </c:pt>
                <c:pt idx="3126">
                  <c:v>1.007080078125E-3</c:v>
                </c:pt>
                <c:pt idx="3127">
                  <c:v>1.0080337524414063E-3</c:v>
                </c:pt>
                <c:pt idx="3128">
                  <c:v>1.007080078125E-3</c:v>
                </c:pt>
                <c:pt idx="3129">
                  <c:v>1.0068416595458984E-3</c:v>
                </c:pt>
                <c:pt idx="3130">
                  <c:v>1.007080078125E-3</c:v>
                </c:pt>
                <c:pt idx="3131">
                  <c:v>1.007080078125E-3</c:v>
                </c:pt>
                <c:pt idx="3132">
                  <c:v>1.0068416595458984E-3</c:v>
                </c:pt>
                <c:pt idx="3133">
                  <c:v>1.007080078125E-3</c:v>
                </c:pt>
                <c:pt idx="3134">
                  <c:v>1.007080078125E-3</c:v>
                </c:pt>
                <c:pt idx="3135">
                  <c:v>1.0068416595458984E-3</c:v>
                </c:pt>
                <c:pt idx="3136">
                  <c:v>1.007080078125E-3</c:v>
                </c:pt>
                <c:pt idx="3137">
                  <c:v>1.007080078125E-3</c:v>
                </c:pt>
                <c:pt idx="3138">
                  <c:v>1.0068416595458984E-3</c:v>
                </c:pt>
                <c:pt idx="3139">
                  <c:v>1.007080078125E-3</c:v>
                </c:pt>
                <c:pt idx="3140">
                  <c:v>1.0080337524414063E-3</c:v>
                </c:pt>
                <c:pt idx="3141">
                  <c:v>1.0068416595458984E-3</c:v>
                </c:pt>
                <c:pt idx="3142">
                  <c:v>1.007080078125E-3</c:v>
                </c:pt>
                <c:pt idx="3143">
                  <c:v>1.007080078125E-3</c:v>
                </c:pt>
                <c:pt idx="3144">
                  <c:v>1.0068416595458984E-3</c:v>
                </c:pt>
                <c:pt idx="3145">
                  <c:v>1.007080078125E-3</c:v>
                </c:pt>
                <c:pt idx="3146">
                  <c:v>1.007080078125E-3</c:v>
                </c:pt>
                <c:pt idx="3147">
                  <c:v>1.0068416595458984E-3</c:v>
                </c:pt>
                <c:pt idx="3148">
                  <c:v>1.007080078125E-3</c:v>
                </c:pt>
                <c:pt idx="3149">
                  <c:v>1.007080078125E-3</c:v>
                </c:pt>
                <c:pt idx="3150">
                  <c:v>1.0068416595458984E-3</c:v>
                </c:pt>
                <c:pt idx="3151">
                  <c:v>1.007080078125E-3</c:v>
                </c:pt>
                <c:pt idx="3152">
                  <c:v>1.0080337524414063E-3</c:v>
                </c:pt>
                <c:pt idx="3153">
                  <c:v>1.007080078125E-3</c:v>
                </c:pt>
                <c:pt idx="3154">
                  <c:v>1.0068416595458984E-3</c:v>
                </c:pt>
                <c:pt idx="3155">
                  <c:v>1.007080078125E-3</c:v>
                </c:pt>
                <c:pt idx="3156">
                  <c:v>1.007080078125E-3</c:v>
                </c:pt>
                <c:pt idx="3157">
                  <c:v>1.0068416595458984E-3</c:v>
                </c:pt>
                <c:pt idx="3158">
                  <c:v>1.007080078125E-3</c:v>
                </c:pt>
                <c:pt idx="3159">
                  <c:v>1.007080078125E-3</c:v>
                </c:pt>
                <c:pt idx="3160">
                  <c:v>1.0068416595458984E-3</c:v>
                </c:pt>
                <c:pt idx="3161">
                  <c:v>1.007080078125E-3</c:v>
                </c:pt>
                <c:pt idx="3162">
                  <c:v>1.007080078125E-3</c:v>
                </c:pt>
                <c:pt idx="3163">
                  <c:v>1.0068416595458984E-3</c:v>
                </c:pt>
                <c:pt idx="3164">
                  <c:v>1.007080078125E-3</c:v>
                </c:pt>
                <c:pt idx="3165">
                  <c:v>1.0080337524414063E-3</c:v>
                </c:pt>
                <c:pt idx="3166">
                  <c:v>1.0068416595458984E-3</c:v>
                </c:pt>
                <c:pt idx="3167">
                  <c:v>1.007080078125E-3</c:v>
                </c:pt>
                <c:pt idx="3168">
                  <c:v>1.007080078125E-3</c:v>
                </c:pt>
                <c:pt idx="3169">
                  <c:v>1.0068416595458984E-3</c:v>
                </c:pt>
                <c:pt idx="3170">
                  <c:v>1.007080078125E-3</c:v>
                </c:pt>
                <c:pt idx="3171">
                  <c:v>1.007080078125E-3</c:v>
                </c:pt>
                <c:pt idx="3172">
                  <c:v>1.0068416595458984E-3</c:v>
                </c:pt>
                <c:pt idx="3173">
                  <c:v>1.007080078125E-3</c:v>
                </c:pt>
                <c:pt idx="3174">
                  <c:v>1.007080078125E-3</c:v>
                </c:pt>
                <c:pt idx="3175">
                  <c:v>1.0068416595458984E-3</c:v>
                </c:pt>
                <c:pt idx="3176">
                  <c:v>1.007080078125E-3</c:v>
                </c:pt>
                <c:pt idx="3177">
                  <c:v>1.0080337524414063E-3</c:v>
                </c:pt>
                <c:pt idx="3178">
                  <c:v>1.007080078125E-3</c:v>
                </c:pt>
                <c:pt idx="3179">
                  <c:v>1.0068416595458984E-3</c:v>
                </c:pt>
                <c:pt idx="3180">
                  <c:v>1.007080078125E-3</c:v>
                </c:pt>
                <c:pt idx="3181">
                  <c:v>1.007080078125E-3</c:v>
                </c:pt>
                <c:pt idx="3182">
                  <c:v>1.0068416595458984E-3</c:v>
                </c:pt>
                <c:pt idx="3183">
                  <c:v>1.007080078125E-3</c:v>
                </c:pt>
                <c:pt idx="3184">
                  <c:v>1.007080078125E-3</c:v>
                </c:pt>
                <c:pt idx="3185">
                  <c:v>1.0068416595458984E-3</c:v>
                </c:pt>
                <c:pt idx="3186">
                  <c:v>1.007080078125E-3</c:v>
                </c:pt>
                <c:pt idx="3187">
                  <c:v>1.007080078125E-3</c:v>
                </c:pt>
                <c:pt idx="3188">
                  <c:v>1.0068416595458984E-3</c:v>
                </c:pt>
                <c:pt idx="3189">
                  <c:v>1.007080078125E-3</c:v>
                </c:pt>
                <c:pt idx="3190">
                  <c:v>1.0080337524414063E-3</c:v>
                </c:pt>
                <c:pt idx="3191">
                  <c:v>1.0068416595458984E-3</c:v>
                </c:pt>
                <c:pt idx="3192">
                  <c:v>1.007080078125E-3</c:v>
                </c:pt>
                <c:pt idx="3193">
                  <c:v>1.007080078125E-3</c:v>
                </c:pt>
                <c:pt idx="3194">
                  <c:v>1.0068416595458984E-3</c:v>
                </c:pt>
                <c:pt idx="3195">
                  <c:v>1.007080078125E-3</c:v>
                </c:pt>
                <c:pt idx="3196">
                  <c:v>1.007080078125E-3</c:v>
                </c:pt>
                <c:pt idx="3197">
                  <c:v>1.0068416595458984E-3</c:v>
                </c:pt>
                <c:pt idx="3198">
                  <c:v>1.007080078125E-3</c:v>
                </c:pt>
                <c:pt idx="3199">
                  <c:v>1.007080078125E-3</c:v>
                </c:pt>
                <c:pt idx="3200">
                  <c:v>1.0068416595458984E-3</c:v>
                </c:pt>
                <c:pt idx="3201">
                  <c:v>1.007080078125E-3</c:v>
                </c:pt>
                <c:pt idx="3202">
                  <c:v>1.0080337524414063E-3</c:v>
                </c:pt>
                <c:pt idx="3203">
                  <c:v>1.007080078125E-3</c:v>
                </c:pt>
                <c:pt idx="3204">
                  <c:v>1.0068416595458984E-3</c:v>
                </c:pt>
                <c:pt idx="3205">
                  <c:v>1.007080078125E-3</c:v>
                </c:pt>
                <c:pt idx="3206">
                  <c:v>1.007080078125E-3</c:v>
                </c:pt>
                <c:pt idx="3207">
                  <c:v>1.0068416595458984E-3</c:v>
                </c:pt>
                <c:pt idx="3208">
                  <c:v>1.007080078125E-3</c:v>
                </c:pt>
                <c:pt idx="3209">
                  <c:v>1.007080078125E-3</c:v>
                </c:pt>
                <c:pt idx="3210">
                  <c:v>1.0068416595458984E-3</c:v>
                </c:pt>
                <c:pt idx="3211">
                  <c:v>1.007080078125E-3</c:v>
                </c:pt>
                <c:pt idx="3212">
                  <c:v>1.007080078125E-3</c:v>
                </c:pt>
                <c:pt idx="3213">
                  <c:v>1.0068416595458984E-3</c:v>
                </c:pt>
                <c:pt idx="3214">
                  <c:v>1.007080078125E-3</c:v>
                </c:pt>
                <c:pt idx="3215">
                  <c:v>1.0080337524414063E-3</c:v>
                </c:pt>
                <c:pt idx="3216">
                  <c:v>1.0068416595458984E-3</c:v>
                </c:pt>
                <c:pt idx="3217">
                  <c:v>1.007080078125E-3</c:v>
                </c:pt>
                <c:pt idx="3218">
                  <c:v>1.007080078125E-3</c:v>
                </c:pt>
                <c:pt idx="3219">
                  <c:v>1.0068416595458984E-3</c:v>
                </c:pt>
                <c:pt idx="3220">
                  <c:v>1.007080078125E-3</c:v>
                </c:pt>
                <c:pt idx="3221">
                  <c:v>1.007080078125E-3</c:v>
                </c:pt>
                <c:pt idx="3222">
                  <c:v>1.0068416595458984E-3</c:v>
                </c:pt>
                <c:pt idx="3223">
                  <c:v>1.007080078125E-3</c:v>
                </c:pt>
                <c:pt idx="3224">
                  <c:v>6.0429573059082031E-3</c:v>
                </c:pt>
                <c:pt idx="3225">
                  <c:v>1.007080078125E-3</c:v>
                </c:pt>
                <c:pt idx="3226">
                  <c:v>1.007080078125E-3</c:v>
                </c:pt>
                <c:pt idx="3227">
                  <c:v>1.0068416595458984E-3</c:v>
                </c:pt>
                <c:pt idx="3228">
                  <c:v>1.007080078125E-3</c:v>
                </c:pt>
                <c:pt idx="3229">
                  <c:v>1.007080078125E-3</c:v>
                </c:pt>
                <c:pt idx="3230">
                  <c:v>1.0068416595458984E-3</c:v>
                </c:pt>
                <c:pt idx="3231">
                  <c:v>1.007080078125E-3</c:v>
                </c:pt>
                <c:pt idx="3232">
                  <c:v>1.007080078125E-3</c:v>
                </c:pt>
                <c:pt idx="3233">
                  <c:v>1.0068416595458984E-3</c:v>
                </c:pt>
                <c:pt idx="3234">
                  <c:v>1.0080337524414063E-3</c:v>
                </c:pt>
                <c:pt idx="3235">
                  <c:v>1.007080078125E-3</c:v>
                </c:pt>
                <c:pt idx="3236">
                  <c:v>1.0068416595458984E-3</c:v>
                </c:pt>
                <c:pt idx="3237">
                  <c:v>1.007080078125E-3</c:v>
                </c:pt>
                <c:pt idx="3238">
                  <c:v>1.007080078125E-3</c:v>
                </c:pt>
                <c:pt idx="3239">
                  <c:v>1.0068416595458984E-3</c:v>
                </c:pt>
                <c:pt idx="3240">
                  <c:v>1.007080078125E-3</c:v>
                </c:pt>
                <c:pt idx="3241">
                  <c:v>1.007080078125E-3</c:v>
                </c:pt>
                <c:pt idx="3242">
                  <c:v>1.0068416595458984E-3</c:v>
                </c:pt>
                <c:pt idx="3243">
                  <c:v>1.007080078125E-3</c:v>
                </c:pt>
                <c:pt idx="3244">
                  <c:v>1.007080078125E-3</c:v>
                </c:pt>
                <c:pt idx="3245">
                  <c:v>1.0068416595458984E-3</c:v>
                </c:pt>
                <c:pt idx="3246">
                  <c:v>1.007080078125E-3</c:v>
                </c:pt>
                <c:pt idx="3247">
                  <c:v>1.0080337524414063E-3</c:v>
                </c:pt>
                <c:pt idx="3248">
                  <c:v>1.007080078125E-3</c:v>
                </c:pt>
                <c:pt idx="3249">
                  <c:v>1.0068416595458984E-3</c:v>
                </c:pt>
                <c:pt idx="3250">
                  <c:v>1.007080078125E-3</c:v>
                </c:pt>
                <c:pt idx="3251">
                  <c:v>1.007080078125E-3</c:v>
                </c:pt>
                <c:pt idx="3252">
                  <c:v>1.0068416595458984E-3</c:v>
                </c:pt>
                <c:pt idx="3253">
                  <c:v>1.007080078125E-3</c:v>
                </c:pt>
                <c:pt idx="3254">
                  <c:v>1.007080078125E-3</c:v>
                </c:pt>
                <c:pt idx="3255">
                  <c:v>1.0068416595458984E-3</c:v>
                </c:pt>
                <c:pt idx="3256">
                  <c:v>1.007080078125E-3</c:v>
                </c:pt>
                <c:pt idx="3257">
                  <c:v>1.007080078125E-3</c:v>
                </c:pt>
                <c:pt idx="3258">
                  <c:v>1.0068416595458984E-3</c:v>
                </c:pt>
                <c:pt idx="3259">
                  <c:v>1.0080337524414063E-3</c:v>
                </c:pt>
                <c:pt idx="3260">
                  <c:v>1.007080078125E-3</c:v>
                </c:pt>
                <c:pt idx="3261">
                  <c:v>1.0068416595458984E-3</c:v>
                </c:pt>
                <c:pt idx="3262">
                  <c:v>1.007080078125E-3</c:v>
                </c:pt>
                <c:pt idx="3263">
                  <c:v>1.007080078125E-3</c:v>
                </c:pt>
                <c:pt idx="3264">
                  <c:v>1.0068416595458984E-3</c:v>
                </c:pt>
                <c:pt idx="3265">
                  <c:v>1.007080078125E-3</c:v>
                </c:pt>
                <c:pt idx="3266">
                  <c:v>1.007080078125E-3</c:v>
                </c:pt>
                <c:pt idx="3267">
                  <c:v>1.0068416595458984E-3</c:v>
                </c:pt>
                <c:pt idx="3268">
                  <c:v>1.007080078125E-3</c:v>
                </c:pt>
                <c:pt idx="3269">
                  <c:v>1.007080078125E-3</c:v>
                </c:pt>
                <c:pt idx="3270">
                  <c:v>1.0068416595458984E-3</c:v>
                </c:pt>
                <c:pt idx="3271">
                  <c:v>1.007080078125E-3</c:v>
                </c:pt>
                <c:pt idx="3272">
                  <c:v>1.0080337524414063E-3</c:v>
                </c:pt>
                <c:pt idx="3273">
                  <c:v>1.007080078125E-3</c:v>
                </c:pt>
                <c:pt idx="3274">
                  <c:v>1.0068416595458984E-3</c:v>
                </c:pt>
                <c:pt idx="3275">
                  <c:v>1.007080078125E-3</c:v>
                </c:pt>
                <c:pt idx="3276">
                  <c:v>1.007080078125E-3</c:v>
                </c:pt>
                <c:pt idx="3277">
                  <c:v>1.0068416595458984E-3</c:v>
                </c:pt>
                <c:pt idx="3278">
                  <c:v>1.007080078125E-3</c:v>
                </c:pt>
                <c:pt idx="3279">
                  <c:v>1.007080078125E-3</c:v>
                </c:pt>
                <c:pt idx="3280">
                  <c:v>1.0068416595458984E-3</c:v>
                </c:pt>
                <c:pt idx="3281">
                  <c:v>1.007080078125E-3</c:v>
                </c:pt>
                <c:pt idx="3282">
                  <c:v>1.007080078125E-3</c:v>
                </c:pt>
                <c:pt idx="3283">
                  <c:v>1.0068416595458984E-3</c:v>
                </c:pt>
                <c:pt idx="3284">
                  <c:v>1.0080337524414063E-3</c:v>
                </c:pt>
                <c:pt idx="3285">
                  <c:v>1.007080078125E-3</c:v>
                </c:pt>
                <c:pt idx="3286">
                  <c:v>1.0068416595458984E-3</c:v>
                </c:pt>
                <c:pt idx="3287">
                  <c:v>1.007080078125E-3</c:v>
                </c:pt>
                <c:pt idx="3288">
                  <c:v>1.007080078125E-3</c:v>
                </c:pt>
                <c:pt idx="3289">
                  <c:v>1.0068416595458984E-3</c:v>
                </c:pt>
                <c:pt idx="3290">
                  <c:v>1.007080078125E-3</c:v>
                </c:pt>
                <c:pt idx="3291">
                  <c:v>1.007080078125E-3</c:v>
                </c:pt>
                <c:pt idx="3292">
                  <c:v>1.0068416595458984E-3</c:v>
                </c:pt>
                <c:pt idx="3293">
                  <c:v>1.007080078125E-3</c:v>
                </c:pt>
                <c:pt idx="3294">
                  <c:v>1.007080078125E-3</c:v>
                </c:pt>
                <c:pt idx="3295">
                  <c:v>1.0068416595458984E-3</c:v>
                </c:pt>
                <c:pt idx="3296">
                  <c:v>1.007080078125E-3</c:v>
                </c:pt>
                <c:pt idx="3297">
                  <c:v>1.0080337524414063E-3</c:v>
                </c:pt>
                <c:pt idx="3298">
                  <c:v>1.007080078125E-3</c:v>
                </c:pt>
                <c:pt idx="3299">
                  <c:v>1.0068416595458984E-3</c:v>
                </c:pt>
                <c:pt idx="3300">
                  <c:v>1.007080078125E-3</c:v>
                </c:pt>
                <c:pt idx="3301">
                  <c:v>1.007080078125E-3</c:v>
                </c:pt>
                <c:pt idx="3302">
                  <c:v>1.0068416595458984E-3</c:v>
                </c:pt>
                <c:pt idx="3303">
                  <c:v>1.007080078125E-3</c:v>
                </c:pt>
                <c:pt idx="3304">
                  <c:v>1.007080078125E-3</c:v>
                </c:pt>
                <c:pt idx="3305">
                  <c:v>1.0068416595458984E-3</c:v>
                </c:pt>
                <c:pt idx="3306">
                  <c:v>1.007080078125E-3</c:v>
                </c:pt>
                <c:pt idx="3307">
                  <c:v>1.007080078125E-3</c:v>
                </c:pt>
                <c:pt idx="3308">
                  <c:v>1.0068416595458984E-3</c:v>
                </c:pt>
                <c:pt idx="3309">
                  <c:v>1.0080337524414063E-3</c:v>
                </c:pt>
                <c:pt idx="3310">
                  <c:v>1.007080078125E-3</c:v>
                </c:pt>
                <c:pt idx="3311">
                  <c:v>1.0068416595458984E-3</c:v>
                </c:pt>
                <c:pt idx="3312">
                  <c:v>1.007080078125E-3</c:v>
                </c:pt>
                <c:pt idx="3313">
                  <c:v>1.007080078125E-3</c:v>
                </c:pt>
                <c:pt idx="3314">
                  <c:v>1.0068416595458984E-3</c:v>
                </c:pt>
                <c:pt idx="3315">
                  <c:v>1.007080078125E-3</c:v>
                </c:pt>
                <c:pt idx="3316">
                  <c:v>1.007080078125E-3</c:v>
                </c:pt>
                <c:pt idx="3317">
                  <c:v>1.0068416595458984E-3</c:v>
                </c:pt>
                <c:pt idx="3318">
                  <c:v>1.007080078125E-3</c:v>
                </c:pt>
                <c:pt idx="3319">
                  <c:v>1.007080078125E-3</c:v>
                </c:pt>
                <c:pt idx="3320">
                  <c:v>1.0068416595458984E-3</c:v>
                </c:pt>
                <c:pt idx="3321">
                  <c:v>1.007080078125E-3</c:v>
                </c:pt>
                <c:pt idx="3322">
                  <c:v>1.0080337524414063E-3</c:v>
                </c:pt>
                <c:pt idx="3323">
                  <c:v>1.007080078125E-3</c:v>
                </c:pt>
                <c:pt idx="3324">
                  <c:v>1.0068416595458984E-3</c:v>
                </c:pt>
                <c:pt idx="3325">
                  <c:v>1.007080078125E-3</c:v>
                </c:pt>
                <c:pt idx="3326">
                  <c:v>1.007080078125E-3</c:v>
                </c:pt>
                <c:pt idx="3327">
                  <c:v>1.0068416595458984E-3</c:v>
                </c:pt>
                <c:pt idx="3328">
                  <c:v>1.007080078125E-3</c:v>
                </c:pt>
                <c:pt idx="3329">
                  <c:v>1.007080078125E-3</c:v>
                </c:pt>
                <c:pt idx="3330">
                  <c:v>1.0068416595458984E-3</c:v>
                </c:pt>
                <c:pt idx="3331">
                  <c:v>1.007080078125E-3</c:v>
                </c:pt>
                <c:pt idx="3332">
                  <c:v>1.007080078125E-3</c:v>
                </c:pt>
                <c:pt idx="3333">
                  <c:v>1.0068416595458984E-3</c:v>
                </c:pt>
                <c:pt idx="3334">
                  <c:v>1.0080337524414063E-3</c:v>
                </c:pt>
                <c:pt idx="3335">
                  <c:v>1.007080078125E-3</c:v>
                </c:pt>
                <c:pt idx="3336">
                  <c:v>1.0068416595458984E-3</c:v>
                </c:pt>
                <c:pt idx="3337">
                  <c:v>1.007080078125E-3</c:v>
                </c:pt>
                <c:pt idx="3338">
                  <c:v>1.007080078125E-3</c:v>
                </c:pt>
                <c:pt idx="3339">
                  <c:v>1.0068416595458984E-3</c:v>
                </c:pt>
                <c:pt idx="3340">
                  <c:v>1.007080078125E-3</c:v>
                </c:pt>
                <c:pt idx="3341">
                  <c:v>1.007080078125E-3</c:v>
                </c:pt>
                <c:pt idx="3342">
                  <c:v>1.0068416595458984E-3</c:v>
                </c:pt>
                <c:pt idx="3343">
                  <c:v>1.007080078125E-3</c:v>
                </c:pt>
                <c:pt idx="3344">
                  <c:v>1.007080078125E-3</c:v>
                </c:pt>
                <c:pt idx="3345">
                  <c:v>1.0068416595458984E-3</c:v>
                </c:pt>
                <c:pt idx="3346">
                  <c:v>1.007080078125E-3</c:v>
                </c:pt>
                <c:pt idx="3347">
                  <c:v>1.0080337524414063E-3</c:v>
                </c:pt>
                <c:pt idx="3348">
                  <c:v>1.007080078125E-3</c:v>
                </c:pt>
                <c:pt idx="3349">
                  <c:v>1.0068416595458984E-3</c:v>
                </c:pt>
                <c:pt idx="3350">
                  <c:v>1.007080078125E-3</c:v>
                </c:pt>
                <c:pt idx="3351">
                  <c:v>6.0420036315917969E-3</c:v>
                </c:pt>
                <c:pt idx="3352">
                  <c:v>1.007080078125E-3</c:v>
                </c:pt>
                <c:pt idx="3353">
                  <c:v>1.0068416595458984E-3</c:v>
                </c:pt>
                <c:pt idx="3354">
                  <c:v>1.0080337524414063E-3</c:v>
                </c:pt>
                <c:pt idx="3355">
                  <c:v>1.007080078125E-3</c:v>
                </c:pt>
                <c:pt idx="3356">
                  <c:v>1.0068416595458984E-3</c:v>
                </c:pt>
                <c:pt idx="3357">
                  <c:v>1.007080078125E-3</c:v>
                </c:pt>
                <c:pt idx="3358">
                  <c:v>1.007080078125E-3</c:v>
                </c:pt>
                <c:pt idx="3359">
                  <c:v>1.0068416595458984E-3</c:v>
                </c:pt>
                <c:pt idx="3360">
                  <c:v>1.007080078125E-3</c:v>
                </c:pt>
                <c:pt idx="3361">
                  <c:v>1.007080078125E-3</c:v>
                </c:pt>
                <c:pt idx="3362">
                  <c:v>1.0068416595458984E-3</c:v>
                </c:pt>
                <c:pt idx="3363">
                  <c:v>1.007080078125E-3</c:v>
                </c:pt>
                <c:pt idx="3364">
                  <c:v>1.007080078125E-3</c:v>
                </c:pt>
                <c:pt idx="3365">
                  <c:v>1.0068416595458984E-3</c:v>
                </c:pt>
                <c:pt idx="3366">
                  <c:v>1.007080078125E-3</c:v>
                </c:pt>
                <c:pt idx="3367">
                  <c:v>1.0080337524414063E-3</c:v>
                </c:pt>
                <c:pt idx="3368">
                  <c:v>1.007080078125E-3</c:v>
                </c:pt>
                <c:pt idx="3369">
                  <c:v>1.0068416595458984E-3</c:v>
                </c:pt>
                <c:pt idx="3370">
                  <c:v>1.007080078125E-3</c:v>
                </c:pt>
                <c:pt idx="3371">
                  <c:v>1.007080078125E-3</c:v>
                </c:pt>
                <c:pt idx="3372">
                  <c:v>1.0068416595458984E-3</c:v>
                </c:pt>
                <c:pt idx="3373">
                  <c:v>1.007080078125E-3</c:v>
                </c:pt>
                <c:pt idx="3374">
                  <c:v>1.007080078125E-3</c:v>
                </c:pt>
                <c:pt idx="3375">
                  <c:v>1.0068416595458984E-3</c:v>
                </c:pt>
                <c:pt idx="3376">
                  <c:v>1.007080078125E-3</c:v>
                </c:pt>
                <c:pt idx="3377">
                  <c:v>1.007080078125E-3</c:v>
                </c:pt>
                <c:pt idx="3378">
                  <c:v>1.0068416595458984E-3</c:v>
                </c:pt>
                <c:pt idx="3379">
                  <c:v>1.0080337524414063E-3</c:v>
                </c:pt>
                <c:pt idx="3380">
                  <c:v>1.007080078125E-3</c:v>
                </c:pt>
                <c:pt idx="3381">
                  <c:v>1.0068416595458984E-3</c:v>
                </c:pt>
                <c:pt idx="3382">
                  <c:v>1.007080078125E-3</c:v>
                </c:pt>
                <c:pt idx="3383">
                  <c:v>1.007080078125E-3</c:v>
                </c:pt>
                <c:pt idx="3384">
                  <c:v>1.0068416595458984E-3</c:v>
                </c:pt>
                <c:pt idx="3385">
                  <c:v>1.007080078125E-3</c:v>
                </c:pt>
                <c:pt idx="3386">
                  <c:v>1.007080078125E-3</c:v>
                </c:pt>
                <c:pt idx="3387">
                  <c:v>1.0068416595458984E-3</c:v>
                </c:pt>
                <c:pt idx="3388">
                  <c:v>1.007080078125E-3</c:v>
                </c:pt>
                <c:pt idx="3389">
                  <c:v>1.007080078125E-3</c:v>
                </c:pt>
                <c:pt idx="3390">
                  <c:v>1.0068416595458984E-3</c:v>
                </c:pt>
                <c:pt idx="3391">
                  <c:v>1.007080078125E-3</c:v>
                </c:pt>
                <c:pt idx="3392">
                  <c:v>1.0080337524414063E-3</c:v>
                </c:pt>
                <c:pt idx="3393">
                  <c:v>1.007080078125E-3</c:v>
                </c:pt>
                <c:pt idx="3394">
                  <c:v>1.0068416595458984E-3</c:v>
                </c:pt>
                <c:pt idx="3395">
                  <c:v>1.007080078125E-3</c:v>
                </c:pt>
                <c:pt idx="3396">
                  <c:v>1.007080078125E-3</c:v>
                </c:pt>
                <c:pt idx="3397">
                  <c:v>1.0068416595458984E-3</c:v>
                </c:pt>
                <c:pt idx="3398">
                  <c:v>1.007080078125E-3</c:v>
                </c:pt>
                <c:pt idx="3399">
                  <c:v>1.007080078125E-3</c:v>
                </c:pt>
                <c:pt idx="3400">
                  <c:v>1.0068416595458984E-3</c:v>
                </c:pt>
                <c:pt idx="3401">
                  <c:v>1.007080078125E-3</c:v>
                </c:pt>
                <c:pt idx="3402">
                  <c:v>1.007080078125E-3</c:v>
                </c:pt>
                <c:pt idx="3403">
                  <c:v>1.0068416595458984E-3</c:v>
                </c:pt>
                <c:pt idx="3404">
                  <c:v>1.0080337524414063E-3</c:v>
                </c:pt>
                <c:pt idx="3405">
                  <c:v>1.007080078125E-3</c:v>
                </c:pt>
                <c:pt idx="3406">
                  <c:v>1.0068416595458984E-3</c:v>
                </c:pt>
                <c:pt idx="3407">
                  <c:v>1.007080078125E-3</c:v>
                </c:pt>
                <c:pt idx="3408">
                  <c:v>1.007080078125E-3</c:v>
                </c:pt>
                <c:pt idx="3409">
                  <c:v>1.0068416595458984E-3</c:v>
                </c:pt>
                <c:pt idx="3410">
                  <c:v>1.007080078125E-3</c:v>
                </c:pt>
                <c:pt idx="3411">
                  <c:v>1.007080078125E-3</c:v>
                </c:pt>
                <c:pt idx="3412">
                  <c:v>1.0068416595458984E-3</c:v>
                </c:pt>
                <c:pt idx="3413">
                  <c:v>1.007080078125E-3</c:v>
                </c:pt>
                <c:pt idx="3414">
                  <c:v>1.007080078125E-3</c:v>
                </c:pt>
                <c:pt idx="3415">
                  <c:v>1.0068416595458984E-3</c:v>
                </c:pt>
                <c:pt idx="3416">
                  <c:v>1.007080078125E-3</c:v>
                </c:pt>
                <c:pt idx="3417">
                  <c:v>1.0080337524414063E-3</c:v>
                </c:pt>
                <c:pt idx="3418">
                  <c:v>1.007080078125E-3</c:v>
                </c:pt>
                <c:pt idx="3419">
                  <c:v>1.0068416595458984E-3</c:v>
                </c:pt>
                <c:pt idx="3420">
                  <c:v>1.007080078125E-3</c:v>
                </c:pt>
                <c:pt idx="3421">
                  <c:v>1.007080078125E-3</c:v>
                </c:pt>
                <c:pt idx="3422">
                  <c:v>1.0068416595458984E-3</c:v>
                </c:pt>
                <c:pt idx="3423">
                  <c:v>1.007080078125E-3</c:v>
                </c:pt>
                <c:pt idx="3424">
                  <c:v>1.007080078125E-3</c:v>
                </c:pt>
                <c:pt idx="3425">
                  <c:v>1.0068416595458984E-3</c:v>
                </c:pt>
                <c:pt idx="3426">
                  <c:v>1.007080078125E-3</c:v>
                </c:pt>
                <c:pt idx="3427">
                  <c:v>1.007080078125E-3</c:v>
                </c:pt>
                <c:pt idx="3428">
                  <c:v>1.0068416595458984E-3</c:v>
                </c:pt>
                <c:pt idx="3429">
                  <c:v>1.0080337524414063E-3</c:v>
                </c:pt>
                <c:pt idx="3430">
                  <c:v>1.007080078125E-3</c:v>
                </c:pt>
                <c:pt idx="3431">
                  <c:v>1.0068416595458984E-3</c:v>
                </c:pt>
                <c:pt idx="3432">
                  <c:v>1.007080078125E-3</c:v>
                </c:pt>
                <c:pt idx="3433">
                  <c:v>1.007080078125E-3</c:v>
                </c:pt>
                <c:pt idx="3434">
                  <c:v>1.0068416595458984E-3</c:v>
                </c:pt>
                <c:pt idx="3435">
                  <c:v>1.007080078125E-3</c:v>
                </c:pt>
                <c:pt idx="3436">
                  <c:v>1.007080078125E-3</c:v>
                </c:pt>
                <c:pt idx="3437">
                  <c:v>1.0068416595458984E-3</c:v>
                </c:pt>
                <c:pt idx="3438">
                  <c:v>1.007080078125E-3</c:v>
                </c:pt>
                <c:pt idx="3439">
                  <c:v>1.007080078125E-3</c:v>
                </c:pt>
                <c:pt idx="3440">
                  <c:v>1.0068416595458984E-3</c:v>
                </c:pt>
                <c:pt idx="3441">
                  <c:v>1.007080078125E-3</c:v>
                </c:pt>
                <c:pt idx="3442">
                  <c:v>1.0080337524414063E-3</c:v>
                </c:pt>
                <c:pt idx="3443">
                  <c:v>1.007080078125E-3</c:v>
                </c:pt>
                <c:pt idx="3444">
                  <c:v>1.0068416595458984E-3</c:v>
                </c:pt>
                <c:pt idx="3445">
                  <c:v>1.007080078125E-3</c:v>
                </c:pt>
                <c:pt idx="3446">
                  <c:v>1.007080078125E-3</c:v>
                </c:pt>
                <c:pt idx="3447">
                  <c:v>1.0068416595458984E-3</c:v>
                </c:pt>
                <c:pt idx="3448">
                  <c:v>1.007080078125E-3</c:v>
                </c:pt>
                <c:pt idx="3449">
                  <c:v>1.007080078125E-3</c:v>
                </c:pt>
                <c:pt idx="3450">
                  <c:v>1.0068416595458984E-3</c:v>
                </c:pt>
                <c:pt idx="3451">
                  <c:v>1.007080078125E-3</c:v>
                </c:pt>
                <c:pt idx="3452">
                  <c:v>1.0068416595458984E-3</c:v>
                </c:pt>
                <c:pt idx="3453">
                  <c:v>1.007080078125E-3</c:v>
                </c:pt>
                <c:pt idx="3454">
                  <c:v>1.0080337524414063E-3</c:v>
                </c:pt>
                <c:pt idx="3455">
                  <c:v>1.007080078125E-3</c:v>
                </c:pt>
                <c:pt idx="3456">
                  <c:v>1.0068416595458984E-3</c:v>
                </c:pt>
                <c:pt idx="3457">
                  <c:v>1.007080078125E-3</c:v>
                </c:pt>
                <c:pt idx="3458">
                  <c:v>1.007080078125E-3</c:v>
                </c:pt>
                <c:pt idx="3459">
                  <c:v>1.0068416595458984E-3</c:v>
                </c:pt>
                <c:pt idx="3460">
                  <c:v>1.007080078125E-3</c:v>
                </c:pt>
                <c:pt idx="3461">
                  <c:v>1.007080078125E-3</c:v>
                </c:pt>
                <c:pt idx="3462">
                  <c:v>1.0068416595458984E-3</c:v>
                </c:pt>
                <c:pt idx="3463">
                  <c:v>1.007080078125E-3</c:v>
                </c:pt>
                <c:pt idx="3464">
                  <c:v>1.007080078125E-3</c:v>
                </c:pt>
                <c:pt idx="3465">
                  <c:v>1.0068416595458984E-3</c:v>
                </c:pt>
                <c:pt idx="3466">
                  <c:v>1.007080078125E-3</c:v>
                </c:pt>
                <c:pt idx="3467">
                  <c:v>1.0080337524414063E-3</c:v>
                </c:pt>
                <c:pt idx="3468">
                  <c:v>1.007080078125E-3</c:v>
                </c:pt>
                <c:pt idx="3469">
                  <c:v>1.0068416595458984E-3</c:v>
                </c:pt>
                <c:pt idx="3470">
                  <c:v>1.007080078125E-3</c:v>
                </c:pt>
                <c:pt idx="3471">
                  <c:v>1.007080078125E-3</c:v>
                </c:pt>
                <c:pt idx="3472">
                  <c:v>1.0068416595458984E-3</c:v>
                </c:pt>
                <c:pt idx="3473">
                  <c:v>1.007080078125E-3</c:v>
                </c:pt>
                <c:pt idx="3474">
                  <c:v>1.0068416595458984E-3</c:v>
                </c:pt>
                <c:pt idx="3475">
                  <c:v>1.007080078125E-3</c:v>
                </c:pt>
                <c:pt idx="3476">
                  <c:v>1.007080078125E-3</c:v>
                </c:pt>
                <c:pt idx="3477">
                  <c:v>1.0068416595458984E-3</c:v>
                </c:pt>
                <c:pt idx="3478">
                  <c:v>1.007080078125E-3</c:v>
                </c:pt>
                <c:pt idx="3479">
                  <c:v>1.0080337524414063E-3</c:v>
                </c:pt>
                <c:pt idx="3480">
                  <c:v>1.007080078125E-3</c:v>
                </c:pt>
                <c:pt idx="3481">
                  <c:v>1.0068416595458984E-3</c:v>
                </c:pt>
                <c:pt idx="3482">
                  <c:v>1.007080078125E-3</c:v>
                </c:pt>
                <c:pt idx="3483">
                  <c:v>1.007080078125E-3</c:v>
                </c:pt>
                <c:pt idx="3484">
                  <c:v>1.0068416595458984E-3</c:v>
                </c:pt>
                <c:pt idx="3485">
                  <c:v>1.007080078125E-3</c:v>
                </c:pt>
                <c:pt idx="3486">
                  <c:v>1.007080078125E-3</c:v>
                </c:pt>
                <c:pt idx="3487">
                  <c:v>1.0068416595458984E-3</c:v>
                </c:pt>
                <c:pt idx="3488">
                  <c:v>1.007080078125E-3</c:v>
                </c:pt>
                <c:pt idx="3489">
                  <c:v>1.007080078125E-3</c:v>
                </c:pt>
                <c:pt idx="3490">
                  <c:v>1.0068416595458984E-3</c:v>
                </c:pt>
                <c:pt idx="3491">
                  <c:v>1.007080078125E-3</c:v>
                </c:pt>
                <c:pt idx="3492">
                  <c:v>1.0080337524414063E-3</c:v>
                </c:pt>
                <c:pt idx="3493">
                  <c:v>1.007080078125E-3</c:v>
                </c:pt>
                <c:pt idx="3494">
                  <c:v>1.0068416595458984E-3</c:v>
                </c:pt>
                <c:pt idx="3495">
                  <c:v>1.007080078125E-3</c:v>
                </c:pt>
                <c:pt idx="3496">
                  <c:v>1.0068416595458984E-3</c:v>
                </c:pt>
                <c:pt idx="3497">
                  <c:v>1.007080078125E-3</c:v>
                </c:pt>
                <c:pt idx="3498">
                  <c:v>1.007080078125E-3</c:v>
                </c:pt>
                <c:pt idx="3499">
                  <c:v>1.0068416595458984E-3</c:v>
                </c:pt>
                <c:pt idx="3500">
                  <c:v>1.007080078125E-3</c:v>
                </c:pt>
                <c:pt idx="3501">
                  <c:v>1.007080078125E-3</c:v>
                </c:pt>
                <c:pt idx="3502">
                  <c:v>1.0068416595458984E-3</c:v>
                </c:pt>
                <c:pt idx="3503">
                  <c:v>1.007080078125E-3</c:v>
                </c:pt>
                <c:pt idx="3504">
                  <c:v>5.0361156463623047E-3</c:v>
                </c:pt>
                <c:pt idx="3505">
                  <c:v>1.0068416595458984E-3</c:v>
                </c:pt>
                <c:pt idx="3506">
                  <c:v>1.007080078125E-3</c:v>
                </c:pt>
                <c:pt idx="3507">
                  <c:v>1.007080078125E-3</c:v>
                </c:pt>
                <c:pt idx="3508">
                  <c:v>1.0068416595458984E-3</c:v>
                </c:pt>
                <c:pt idx="3509">
                  <c:v>1.007080078125E-3</c:v>
                </c:pt>
                <c:pt idx="3510">
                  <c:v>1.007080078125E-3</c:v>
                </c:pt>
                <c:pt idx="3511">
                  <c:v>1.0068416595458984E-3</c:v>
                </c:pt>
                <c:pt idx="3512">
                  <c:v>1.007080078125E-3</c:v>
                </c:pt>
                <c:pt idx="3513">
                  <c:v>1.0080337524414063E-3</c:v>
                </c:pt>
                <c:pt idx="3514">
                  <c:v>1.0068416595458984E-3</c:v>
                </c:pt>
                <c:pt idx="3515">
                  <c:v>1.007080078125E-3</c:v>
                </c:pt>
                <c:pt idx="3516">
                  <c:v>1.007080078125E-3</c:v>
                </c:pt>
                <c:pt idx="3517">
                  <c:v>1.0068416595458984E-3</c:v>
                </c:pt>
                <c:pt idx="3518">
                  <c:v>1.007080078125E-3</c:v>
                </c:pt>
                <c:pt idx="3519">
                  <c:v>1.007080078125E-3</c:v>
                </c:pt>
                <c:pt idx="3520">
                  <c:v>1.0068416595458984E-3</c:v>
                </c:pt>
                <c:pt idx="3521">
                  <c:v>1.007080078125E-3</c:v>
                </c:pt>
                <c:pt idx="3522">
                  <c:v>1.007080078125E-3</c:v>
                </c:pt>
                <c:pt idx="3523">
                  <c:v>1.0068416595458984E-3</c:v>
                </c:pt>
                <c:pt idx="3524">
                  <c:v>1.007080078125E-3</c:v>
                </c:pt>
                <c:pt idx="3525">
                  <c:v>1.0080337524414063E-3</c:v>
                </c:pt>
                <c:pt idx="3526">
                  <c:v>1.007080078125E-3</c:v>
                </c:pt>
                <c:pt idx="3527">
                  <c:v>1.0068416595458984E-3</c:v>
                </c:pt>
                <c:pt idx="3528">
                  <c:v>1.007080078125E-3</c:v>
                </c:pt>
                <c:pt idx="3529">
                  <c:v>1.007080078125E-3</c:v>
                </c:pt>
                <c:pt idx="3530">
                  <c:v>1.0068416595458984E-3</c:v>
                </c:pt>
                <c:pt idx="3531">
                  <c:v>1.007080078125E-3</c:v>
                </c:pt>
                <c:pt idx="3532">
                  <c:v>1.007080078125E-3</c:v>
                </c:pt>
                <c:pt idx="3533">
                  <c:v>1.0068416595458984E-3</c:v>
                </c:pt>
                <c:pt idx="3534">
                  <c:v>1.007080078125E-3</c:v>
                </c:pt>
                <c:pt idx="3535">
                  <c:v>1.007080078125E-3</c:v>
                </c:pt>
                <c:pt idx="3536">
                  <c:v>1.0068416595458984E-3</c:v>
                </c:pt>
                <c:pt idx="3537">
                  <c:v>1.007080078125E-3</c:v>
                </c:pt>
                <c:pt idx="3538">
                  <c:v>1.0080337524414063E-3</c:v>
                </c:pt>
                <c:pt idx="3539">
                  <c:v>1.0068416595458984E-3</c:v>
                </c:pt>
                <c:pt idx="3540">
                  <c:v>1.007080078125E-3</c:v>
                </c:pt>
                <c:pt idx="3541">
                  <c:v>1.007080078125E-3</c:v>
                </c:pt>
                <c:pt idx="3542">
                  <c:v>1.0068416595458984E-3</c:v>
                </c:pt>
                <c:pt idx="3543">
                  <c:v>1.007080078125E-3</c:v>
                </c:pt>
                <c:pt idx="3544">
                  <c:v>1.007080078125E-3</c:v>
                </c:pt>
                <c:pt idx="3545">
                  <c:v>1.0068416595458984E-3</c:v>
                </c:pt>
                <c:pt idx="3546">
                  <c:v>1.007080078125E-3</c:v>
                </c:pt>
                <c:pt idx="3547">
                  <c:v>1.007080078125E-3</c:v>
                </c:pt>
                <c:pt idx="3548">
                  <c:v>1.0068416595458984E-3</c:v>
                </c:pt>
                <c:pt idx="3549">
                  <c:v>1.007080078125E-3</c:v>
                </c:pt>
                <c:pt idx="3550">
                  <c:v>1.0080337524414063E-3</c:v>
                </c:pt>
                <c:pt idx="3551">
                  <c:v>1.007080078125E-3</c:v>
                </c:pt>
                <c:pt idx="3552">
                  <c:v>1.0068416595458984E-3</c:v>
                </c:pt>
                <c:pt idx="3553">
                  <c:v>1.007080078125E-3</c:v>
                </c:pt>
                <c:pt idx="3554">
                  <c:v>1.007080078125E-3</c:v>
                </c:pt>
                <c:pt idx="3555">
                  <c:v>1.0068416595458984E-3</c:v>
                </c:pt>
                <c:pt idx="3556">
                  <c:v>1.007080078125E-3</c:v>
                </c:pt>
                <c:pt idx="3557">
                  <c:v>1.007080078125E-3</c:v>
                </c:pt>
                <c:pt idx="3558">
                  <c:v>1.0068416595458984E-3</c:v>
                </c:pt>
                <c:pt idx="3559">
                  <c:v>1.007080078125E-3</c:v>
                </c:pt>
                <c:pt idx="3560">
                  <c:v>1.007080078125E-3</c:v>
                </c:pt>
                <c:pt idx="3561">
                  <c:v>1.0068416595458984E-3</c:v>
                </c:pt>
                <c:pt idx="3562">
                  <c:v>1.007080078125E-3</c:v>
                </c:pt>
                <c:pt idx="3563">
                  <c:v>1.0080337524414063E-3</c:v>
                </c:pt>
                <c:pt idx="3564">
                  <c:v>1.0068416595458984E-3</c:v>
                </c:pt>
                <c:pt idx="3565">
                  <c:v>1.007080078125E-3</c:v>
                </c:pt>
                <c:pt idx="3566">
                  <c:v>1.007080078125E-3</c:v>
                </c:pt>
                <c:pt idx="3567">
                  <c:v>1.0068416595458984E-3</c:v>
                </c:pt>
                <c:pt idx="3568">
                  <c:v>1.007080078125E-3</c:v>
                </c:pt>
                <c:pt idx="3569">
                  <c:v>1.007080078125E-3</c:v>
                </c:pt>
                <c:pt idx="3570">
                  <c:v>1.0068416595458984E-3</c:v>
                </c:pt>
                <c:pt idx="3571">
                  <c:v>1.007080078125E-3</c:v>
                </c:pt>
                <c:pt idx="3572">
                  <c:v>1.007080078125E-3</c:v>
                </c:pt>
                <c:pt idx="3573">
                  <c:v>1.0068416595458984E-3</c:v>
                </c:pt>
                <c:pt idx="3574">
                  <c:v>1.007080078125E-3</c:v>
                </c:pt>
                <c:pt idx="3575">
                  <c:v>1.0080337524414063E-3</c:v>
                </c:pt>
                <c:pt idx="3576">
                  <c:v>1.007080078125E-3</c:v>
                </c:pt>
                <c:pt idx="3577">
                  <c:v>3.0210018157958984E-3</c:v>
                </c:pt>
                <c:pt idx="3578">
                  <c:v>1.0068416595458984E-3</c:v>
                </c:pt>
                <c:pt idx="3579">
                  <c:v>1.007080078125E-3</c:v>
                </c:pt>
                <c:pt idx="3580">
                  <c:v>1.007080078125E-3</c:v>
                </c:pt>
                <c:pt idx="3581">
                  <c:v>1.0068416595458984E-3</c:v>
                </c:pt>
                <c:pt idx="3582">
                  <c:v>1.007080078125E-3</c:v>
                </c:pt>
                <c:pt idx="3583">
                  <c:v>1.007080078125E-3</c:v>
                </c:pt>
                <c:pt idx="3584">
                  <c:v>1.0068416595458984E-3</c:v>
                </c:pt>
                <c:pt idx="3585">
                  <c:v>1.007080078125E-3</c:v>
                </c:pt>
                <c:pt idx="3586">
                  <c:v>1.0080337524414063E-3</c:v>
                </c:pt>
                <c:pt idx="3587">
                  <c:v>1.0068416595458984E-3</c:v>
                </c:pt>
                <c:pt idx="3588">
                  <c:v>1.007080078125E-3</c:v>
                </c:pt>
                <c:pt idx="3589">
                  <c:v>1.007080078125E-3</c:v>
                </c:pt>
                <c:pt idx="3590">
                  <c:v>1.0068416595458984E-3</c:v>
                </c:pt>
                <c:pt idx="3591">
                  <c:v>1.007080078125E-3</c:v>
                </c:pt>
                <c:pt idx="3592">
                  <c:v>1.007080078125E-3</c:v>
                </c:pt>
                <c:pt idx="3593">
                  <c:v>1.0068416595458984E-3</c:v>
                </c:pt>
                <c:pt idx="3594">
                  <c:v>1.007080078125E-3</c:v>
                </c:pt>
                <c:pt idx="3595">
                  <c:v>1.007080078125E-3</c:v>
                </c:pt>
                <c:pt idx="3596">
                  <c:v>1.0068416595458984E-3</c:v>
                </c:pt>
                <c:pt idx="3597">
                  <c:v>1.007080078125E-3</c:v>
                </c:pt>
                <c:pt idx="3598">
                  <c:v>1.0080337524414063E-3</c:v>
                </c:pt>
                <c:pt idx="3599">
                  <c:v>1.007080078125E-3</c:v>
                </c:pt>
                <c:pt idx="3600">
                  <c:v>1.0068416595458984E-3</c:v>
                </c:pt>
                <c:pt idx="3601">
                  <c:v>1.007080078125E-3</c:v>
                </c:pt>
                <c:pt idx="3602">
                  <c:v>1.007080078125E-3</c:v>
                </c:pt>
                <c:pt idx="3603">
                  <c:v>1.0068416595458984E-3</c:v>
                </c:pt>
                <c:pt idx="3604">
                  <c:v>1.007080078125E-3</c:v>
                </c:pt>
                <c:pt idx="3605">
                  <c:v>1.007080078125E-3</c:v>
                </c:pt>
                <c:pt idx="3606">
                  <c:v>1.0068416595458984E-3</c:v>
                </c:pt>
                <c:pt idx="3607">
                  <c:v>1.007080078125E-3</c:v>
                </c:pt>
                <c:pt idx="3608">
                  <c:v>1.007080078125E-3</c:v>
                </c:pt>
                <c:pt idx="3609">
                  <c:v>1.0068416595458984E-3</c:v>
                </c:pt>
                <c:pt idx="3610">
                  <c:v>1.007080078125E-3</c:v>
                </c:pt>
                <c:pt idx="3611">
                  <c:v>1.0080337524414063E-3</c:v>
                </c:pt>
                <c:pt idx="3612">
                  <c:v>1.0068416595458984E-3</c:v>
                </c:pt>
                <c:pt idx="3613">
                  <c:v>1.007080078125E-3</c:v>
                </c:pt>
                <c:pt idx="3614">
                  <c:v>1.007080078125E-3</c:v>
                </c:pt>
                <c:pt idx="3615">
                  <c:v>1.0068416595458984E-3</c:v>
                </c:pt>
                <c:pt idx="3616">
                  <c:v>1.007080078125E-3</c:v>
                </c:pt>
                <c:pt idx="3617">
                  <c:v>1.007080078125E-3</c:v>
                </c:pt>
                <c:pt idx="3618">
                  <c:v>1.0068416595458984E-3</c:v>
                </c:pt>
                <c:pt idx="3619">
                  <c:v>1.007080078125E-3</c:v>
                </c:pt>
                <c:pt idx="3620">
                  <c:v>1.007080078125E-3</c:v>
                </c:pt>
                <c:pt idx="3621">
                  <c:v>1.0068416595458984E-3</c:v>
                </c:pt>
                <c:pt idx="3622">
                  <c:v>1.007080078125E-3</c:v>
                </c:pt>
                <c:pt idx="3623">
                  <c:v>1.0080337524414063E-3</c:v>
                </c:pt>
                <c:pt idx="3624">
                  <c:v>2.0139217376708984E-3</c:v>
                </c:pt>
                <c:pt idx="3625">
                  <c:v>1.007080078125E-3</c:v>
                </c:pt>
                <c:pt idx="3626">
                  <c:v>1.007080078125E-3</c:v>
                </c:pt>
                <c:pt idx="3627">
                  <c:v>1.0068416595458984E-3</c:v>
                </c:pt>
                <c:pt idx="3628">
                  <c:v>1.007080078125E-3</c:v>
                </c:pt>
                <c:pt idx="3629">
                  <c:v>1.007080078125E-3</c:v>
                </c:pt>
                <c:pt idx="3630">
                  <c:v>1.0068416595458984E-3</c:v>
                </c:pt>
                <c:pt idx="3631">
                  <c:v>1.007080078125E-3</c:v>
                </c:pt>
                <c:pt idx="3632">
                  <c:v>1.007080078125E-3</c:v>
                </c:pt>
                <c:pt idx="3633">
                  <c:v>1.0068416595458984E-3</c:v>
                </c:pt>
                <c:pt idx="3634">
                  <c:v>1.007080078125E-3</c:v>
                </c:pt>
                <c:pt idx="3635">
                  <c:v>1.0080337524414063E-3</c:v>
                </c:pt>
                <c:pt idx="3636">
                  <c:v>1.0068416595458984E-3</c:v>
                </c:pt>
                <c:pt idx="3637">
                  <c:v>1.007080078125E-3</c:v>
                </c:pt>
                <c:pt idx="3638">
                  <c:v>1.007080078125E-3</c:v>
                </c:pt>
                <c:pt idx="3639">
                  <c:v>1.0068416595458984E-3</c:v>
                </c:pt>
                <c:pt idx="3640">
                  <c:v>1.007080078125E-3</c:v>
                </c:pt>
                <c:pt idx="3641">
                  <c:v>1.007080078125E-3</c:v>
                </c:pt>
                <c:pt idx="3642">
                  <c:v>1.0068416595458984E-3</c:v>
                </c:pt>
                <c:pt idx="3643">
                  <c:v>1.007080078125E-3</c:v>
                </c:pt>
                <c:pt idx="3644">
                  <c:v>1.007080078125E-3</c:v>
                </c:pt>
                <c:pt idx="3645">
                  <c:v>1.0068416595458984E-3</c:v>
                </c:pt>
                <c:pt idx="3646">
                  <c:v>1.007080078125E-3</c:v>
                </c:pt>
                <c:pt idx="3647">
                  <c:v>1.0080337524414063E-3</c:v>
                </c:pt>
                <c:pt idx="3648">
                  <c:v>1.007080078125E-3</c:v>
                </c:pt>
                <c:pt idx="3649">
                  <c:v>1.0068416595458984E-3</c:v>
                </c:pt>
                <c:pt idx="3650">
                  <c:v>1.007080078125E-3</c:v>
                </c:pt>
                <c:pt idx="3651">
                  <c:v>1.007080078125E-3</c:v>
                </c:pt>
                <c:pt idx="3652">
                  <c:v>1.0068416595458984E-3</c:v>
                </c:pt>
                <c:pt idx="3653">
                  <c:v>1.007080078125E-3</c:v>
                </c:pt>
                <c:pt idx="3654">
                  <c:v>1.007080078125E-3</c:v>
                </c:pt>
                <c:pt idx="3655">
                  <c:v>1.0068416595458984E-3</c:v>
                </c:pt>
                <c:pt idx="3656">
                  <c:v>1.007080078125E-3</c:v>
                </c:pt>
                <c:pt idx="3657">
                  <c:v>1.007080078125E-3</c:v>
                </c:pt>
                <c:pt idx="3658">
                  <c:v>1.0068416595458984E-3</c:v>
                </c:pt>
                <c:pt idx="3659">
                  <c:v>1.007080078125E-3</c:v>
                </c:pt>
                <c:pt idx="3660">
                  <c:v>1.0080337524414063E-3</c:v>
                </c:pt>
                <c:pt idx="3661">
                  <c:v>1.0068416595458984E-3</c:v>
                </c:pt>
                <c:pt idx="3662">
                  <c:v>1.007080078125E-3</c:v>
                </c:pt>
                <c:pt idx="3663">
                  <c:v>1.007080078125E-3</c:v>
                </c:pt>
                <c:pt idx="3664">
                  <c:v>1.0068416595458984E-3</c:v>
                </c:pt>
                <c:pt idx="3665">
                  <c:v>1.007080078125E-3</c:v>
                </c:pt>
                <c:pt idx="3666">
                  <c:v>1.007080078125E-3</c:v>
                </c:pt>
                <c:pt idx="3667">
                  <c:v>1.0068416595458984E-3</c:v>
                </c:pt>
                <c:pt idx="3668">
                  <c:v>1.007080078125E-3</c:v>
                </c:pt>
                <c:pt idx="3669">
                  <c:v>1.007080078125E-3</c:v>
                </c:pt>
                <c:pt idx="3670">
                  <c:v>1.0068416595458984E-3</c:v>
                </c:pt>
                <c:pt idx="3671">
                  <c:v>1.007080078125E-3</c:v>
                </c:pt>
                <c:pt idx="3672">
                  <c:v>1.0080337524414063E-3</c:v>
                </c:pt>
                <c:pt idx="3673">
                  <c:v>1.007080078125E-3</c:v>
                </c:pt>
                <c:pt idx="3674">
                  <c:v>1.0068416595458984E-3</c:v>
                </c:pt>
                <c:pt idx="3675">
                  <c:v>1.007080078125E-3</c:v>
                </c:pt>
                <c:pt idx="3676">
                  <c:v>1.007080078125E-3</c:v>
                </c:pt>
                <c:pt idx="3677">
                  <c:v>1.0068416595458984E-3</c:v>
                </c:pt>
                <c:pt idx="3678">
                  <c:v>7.0490837097167969E-3</c:v>
                </c:pt>
                <c:pt idx="3679">
                  <c:v>1.0080337524414063E-3</c:v>
                </c:pt>
                <c:pt idx="3680">
                  <c:v>1.0068416595458984E-3</c:v>
                </c:pt>
                <c:pt idx="3681">
                  <c:v>1.007080078125E-3</c:v>
                </c:pt>
                <c:pt idx="3682">
                  <c:v>1.007080078125E-3</c:v>
                </c:pt>
                <c:pt idx="3683">
                  <c:v>1.0068416595458984E-3</c:v>
                </c:pt>
                <c:pt idx="3684">
                  <c:v>1.007080078125E-3</c:v>
                </c:pt>
                <c:pt idx="3685">
                  <c:v>1.007080078125E-3</c:v>
                </c:pt>
                <c:pt idx="3686">
                  <c:v>1.0068416595458984E-3</c:v>
                </c:pt>
                <c:pt idx="3687">
                  <c:v>1.007080078125E-3</c:v>
                </c:pt>
                <c:pt idx="3688">
                  <c:v>1.007080078125E-3</c:v>
                </c:pt>
                <c:pt idx="3689">
                  <c:v>1.0068416595458984E-3</c:v>
                </c:pt>
                <c:pt idx="3690">
                  <c:v>1.007080078125E-3</c:v>
                </c:pt>
                <c:pt idx="3691">
                  <c:v>1.0080337524414063E-3</c:v>
                </c:pt>
                <c:pt idx="3692">
                  <c:v>1.007080078125E-3</c:v>
                </c:pt>
                <c:pt idx="3693">
                  <c:v>1.0068416595458984E-3</c:v>
                </c:pt>
                <c:pt idx="3694">
                  <c:v>1.007080078125E-3</c:v>
                </c:pt>
                <c:pt idx="3695">
                  <c:v>1.007080078125E-3</c:v>
                </c:pt>
                <c:pt idx="3696">
                  <c:v>1.0068416595458984E-3</c:v>
                </c:pt>
                <c:pt idx="3697">
                  <c:v>1.007080078125E-3</c:v>
                </c:pt>
                <c:pt idx="3698">
                  <c:v>1.007080078125E-3</c:v>
                </c:pt>
                <c:pt idx="3699">
                  <c:v>1.0068416595458984E-3</c:v>
                </c:pt>
                <c:pt idx="3700">
                  <c:v>1.007080078125E-3</c:v>
                </c:pt>
                <c:pt idx="3701">
                  <c:v>1.007080078125E-3</c:v>
                </c:pt>
                <c:pt idx="3702">
                  <c:v>1.0068416595458984E-3</c:v>
                </c:pt>
                <c:pt idx="3703">
                  <c:v>1.007080078125E-3</c:v>
                </c:pt>
                <c:pt idx="3704">
                  <c:v>1.0080337524414063E-3</c:v>
                </c:pt>
                <c:pt idx="3705">
                  <c:v>1.0068416595458984E-3</c:v>
                </c:pt>
                <c:pt idx="3706">
                  <c:v>1.007080078125E-3</c:v>
                </c:pt>
                <c:pt idx="3707">
                  <c:v>1.007080078125E-3</c:v>
                </c:pt>
                <c:pt idx="3708">
                  <c:v>1.0068416595458984E-3</c:v>
                </c:pt>
                <c:pt idx="3709">
                  <c:v>1.007080078125E-3</c:v>
                </c:pt>
                <c:pt idx="3710">
                  <c:v>1.007080078125E-3</c:v>
                </c:pt>
                <c:pt idx="3711">
                  <c:v>1.0068416595458984E-3</c:v>
                </c:pt>
                <c:pt idx="3712">
                  <c:v>1.007080078125E-3</c:v>
                </c:pt>
                <c:pt idx="3713">
                  <c:v>1.007080078125E-3</c:v>
                </c:pt>
                <c:pt idx="3714">
                  <c:v>1.0068416595458984E-3</c:v>
                </c:pt>
                <c:pt idx="3715">
                  <c:v>1.007080078125E-3</c:v>
                </c:pt>
                <c:pt idx="3716">
                  <c:v>1.0080337524414063E-3</c:v>
                </c:pt>
                <c:pt idx="3717">
                  <c:v>1.007080078125E-3</c:v>
                </c:pt>
                <c:pt idx="3718">
                  <c:v>1.0068416595458984E-3</c:v>
                </c:pt>
                <c:pt idx="3719">
                  <c:v>1.007080078125E-3</c:v>
                </c:pt>
                <c:pt idx="3720">
                  <c:v>1.007080078125E-3</c:v>
                </c:pt>
                <c:pt idx="3721">
                  <c:v>1.0068416595458984E-3</c:v>
                </c:pt>
                <c:pt idx="3722">
                  <c:v>1.007080078125E-3</c:v>
                </c:pt>
                <c:pt idx="3723">
                  <c:v>1.007080078125E-3</c:v>
                </c:pt>
                <c:pt idx="3724">
                  <c:v>1.0068416595458984E-3</c:v>
                </c:pt>
                <c:pt idx="3725">
                  <c:v>1.007080078125E-3</c:v>
                </c:pt>
                <c:pt idx="3726">
                  <c:v>1.007080078125E-3</c:v>
                </c:pt>
                <c:pt idx="3727">
                  <c:v>1.0068416595458984E-3</c:v>
                </c:pt>
                <c:pt idx="3728">
                  <c:v>1.0080337524414063E-3</c:v>
                </c:pt>
                <c:pt idx="3729">
                  <c:v>1.007080078125E-3</c:v>
                </c:pt>
                <c:pt idx="3730">
                  <c:v>1.0068416595458984E-3</c:v>
                </c:pt>
                <c:pt idx="3731">
                  <c:v>1.007080078125E-3</c:v>
                </c:pt>
                <c:pt idx="3732">
                  <c:v>1.007080078125E-3</c:v>
                </c:pt>
                <c:pt idx="3733">
                  <c:v>1.0068416595458984E-3</c:v>
                </c:pt>
                <c:pt idx="3734">
                  <c:v>1.007080078125E-3</c:v>
                </c:pt>
                <c:pt idx="3735">
                  <c:v>1.007080078125E-3</c:v>
                </c:pt>
                <c:pt idx="3736">
                  <c:v>1.0068416595458984E-3</c:v>
                </c:pt>
                <c:pt idx="3737">
                  <c:v>1.007080078125E-3</c:v>
                </c:pt>
                <c:pt idx="3738">
                  <c:v>1.007080078125E-3</c:v>
                </c:pt>
                <c:pt idx="3739">
                  <c:v>1.0068416595458984E-3</c:v>
                </c:pt>
                <c:pt idx="3740">
                  <c:v>1.007080078125E-3</c:v>
                </c:pt>
                <c:pt idx="3741">
                  <c:v>1.0080337524414063E-3</c:v>
                </c:pt>
                <c:pt idx="3742">
                  <c:v>1.007080078125E-3</c:v>
                </c:pt>
                <c:pt idx="3743">
                  <c:v>1.0068416595458984E-3</c:v>
                </c:pt>
                <c:pt idx="3744">
                  <c:v>1.007080078125E-3</c:v>
                </c:pt>
                <c:pt idx="3745">
                  <c:v>1.007080078125E-3</c:v>
                </c:pt>
                <c:pt idx="3746">
                  <c:v>1.0068416595458984E-3</c:v>
                </c:pt>
                <c:pt idx="3747">
                  <c:v>1.007080078125E-3</c:v>
                </c:pt>
                <c:pt idx="3748">
                  <c:v>1.007080078125E-3</c:v>
                </c:pt>
                <c:pt idx="3749">
                  <c:v>1.0068416595458984E-3</c:v>
                </c:pt>
                <c:pt idx="3750">
                  <c:v>1.007080078125E-3</c:v>
                </c:pt>
                <c:pt idx="3751">
                  <c:v>1.007080078125E-3</c:v>
                </c:pt>
                <c:pt idx="3752">
                  <c:v>1.0068416595458984E-3</c:v>
                </c:pt>
                <c:pt idx="3753">
                  <c:v>1.0080337524414063E-3</c:v>
                </c:pt>
                <c:pt idx="3754">
                  <c:v>1.007080078125E-3</c:v>
                </c:pt>
                <c:pt idx="3755">
                  <c:v>1.0068416595458984E-3</c:v>
                </c:pt>
                <c:pt idx="3756">
                  <c:v>1.007080078125E-3</c:v>
                </c:pt>
                <c:pt idx="3757">
                  <c:v>1.007080078125E-3</c:v>
                </c:pt>
                <c:pt idx="3758">
                  <c:v>1.0068416595458984E-3</c:v>
                </c:pt>
                <c:pt idx="3759">
                  <c:v>1.007080078125E-3</c:v>
                </c:pt>
                <c:pt idx="3760">
                  <c:v>1.007080078125E-3</c:v>
                </c:pt>
                <c:pt idx="3761">
                  <c:v>1.0068416595458984E-3</c:v>
                </c:pt>
                <c:pt idx="3762">
                  <c:v>1.007080078125E-3</c:v>
                </c:pt>
                <c:pt idx="3763">
                  <c:v>1.007080078125E-3</c:v>
                </c:pt>
                <c:pt idx="3764">
                  <c:v>1.0068416595458984E-3</c:v>
                </c:pt>
                <c:pt idx="3765">
                  <c:v>1.007080078125E-3</c:v>
                </c:pt>
                <c:pt idx="3766">
                  <c:v>1.0080337524414063E-3</c:v>
                </c:pt>
                <c:pt idx="3767">
                  <c:v>1.007080078125E-3</c:v>
                </c:pt>
                <c:pt idx="3768">
                  <c:v>1.0068416595458984E-3</c:v>
                </c:pt>
                <c:pt idx="3769">
                  <c:v>1.007080078125E-3</c:v>
                </c:pt>
                <c:pt idx="3770">
                  <c:v>1.007080078125E-3</c:v>
                </c:pt>
                <c:pt idx="3771">
                  <c:v>1.0068416595458984E-3</c:v>
                </c:pt>
                <c:pt idx="3772">
                  <c:v>1.007080078125E-3</c:v>
                </c:pt>
                <c:pt idx="3773">
                  <c:v>1.007080078125E-3</c:v>
                </c:pt>
                <c:pt idx="3774">
                  <c:v>1.0068416595458984E-3</c:v>
                </c:pt>
                <c:pt idx="3775">
                  <c:v>1.007080078125E-3</c:v>
                </c:pt>
                <c:pt idx="3776">
                  <c:v>1.007080078125E-3</c:v>
                </c:pt>
                <c:pt idx="3777">
                  <c:v>1.0068416595458984E-3</c:v>
                </c:pt>
                <c:pt idx="3778">
                  <c:v>1.0080337524414063E-3</c:v>
                </c:pt>
                <c:pt idx="3779">
                  <c:v>1.007080078125E-3</c:v>
                </c:pt>
                <c:pt idx="3780">
                  <c:v>1.0068416595458984E-3</c:v>
                </c:pt>
                <c:pt idx="3781">
                  <c:v>1.007080078125E-3</c:v>
                </c:pt>
                <c:pt idx="3782">
                  <c:v>3.0210018157958984E-3</c:v>
                </c:pt>
                <c:pt idx="3783">
                  <c:v>1.007080078125E-3</c:v>
                </c:pt>
                <c:pt idx="3784">
                  <c:v>1.0068416595458984E-3</c:v>
                </c:pt>
                <c:pt idx="3785">
                  <c:v>1.007080078125E-3</c:v>
                </c:pt>
                <c:pt idx="3786">
                  <c:v>1.007080078125E-3</c:v>
                </c:pt>
                <c:pt idx="3787">
                  <c:v>1.0068416595458984E-3</c:v>
                </c:pt>
                <c:pt idx="3788">
                  <c:v>1.007080078125E-3</c:v>
                </c:pt>
                <c:pt idx="3789">
                  <c:v>1.0080337524414063E-3</c:v>
                </c:pt>
                <c:pt idx="3790">
                  <c:v>1.007080078125E-3</c:v>
                </c:pt>
                <c:pt idx="3791">
                  <c:v>1.0068416595458984E-3</c:v>
                </c:pt>
                <c:pt idx="3792">
                  <c:v>1.007080078125E-3</c:v>
                </c:pt>
                <c:pt idx="3793">
                  <c:v>1.007080078125E-3</c:v>
                </c:pt>
                <c:pt idx="3794">
                  <c:v>1.0068416595458984E-3</c:v>
                </c:pt>
                <c:pt idx="3795">
                  <c:v>1.007080078125E-3</c:v>
                </c:pt>
                <c:pt idx="3796">
                  <c:v>1.007080078125E-3</c:v>
                </c:pt>
                <c:pt idx="3797">
                  <c:v>1.0068416595458984E-3</c:v>
                </c:pt>
                <c:pt idx="3798">
                  <c:v>1.007080078125E-3</c:v>
                </c:pt>
                <c:pt idx="3799">
                  <c:v>1.007080078125E-3</c:v>
                </c:pt>
                <c:pt idx="3800">
                  <c:v>1.0068416595458984E-3</c:v>
                </c:pt>
                <c:pt idx="3801">
                  <c:v>1.0080337524414063E-3</c:v>
                </c:pt>
                <c:pt idx="3802">
                  <c:v>1.007080078125E-3</c:v>
                </c:pt>
                <c:pt idx="3803">
                  <c:v>1.0068416595458984E-3</c:v>
                </c:pt>
                <c:pt idx="3804">
                  <c:v>1.007080078125E-3</c:v>
                </c:pt>
                <c:pt idx="3805">
                  <c:v>1.007080078125E-3</c:v>
                </c:pt>
                <c:pt idx="3806">
                  <c:v>1.0068416595458984E-3</c:v>
                </c:pt>
                <c:pt idx="3807">
                  <c:v>1.007080078125E-3</c:v>
                </c:pt>
                <c:pt idx="3808">
                  <c:v>1.007080078125E-3</c:v>
                </c:pt>
                <c:pt idx="3809">
                  <c:v>1.0068416595458984E-3</c:v>
                </c:pt>
                <c:pt idx="3810">
                  <c:v>1.007080078125E-3</c:v>
                </c:pt>
                <c:pt idx="3811">
                  <c:v>1.007080078125E-3</c:v>
                </c:pt>
                <c:pt idx="3812">
                  <c:v>1.0068416595458984E-3</c:v>
                </c:pt>
                <c:pt idx="3813">
                  <c:v>1.007080078125E-3</c:v>
                </c:pt>
                <c:pt idx="3814">
                  <c:v>1.0080337524414063E-3</c:v>
                </c:pt>
                <c:pt idx="3815">
                  <c:v>1.007080078125E-3</c:v>
                </c:pt>
                <c:pt idx="3816">
                  <c:v>1.0068416595458984E-3</c:v>
                </c:pt>
                <c:pt idx="3817">
                  <c:v>1.007080078125E-3</c:v>
                </c:pt>
                <c:pt idx="3818">
                  <c:v>1.007080078125E-3</c:v>
                </c:pt>
                <c:pt idx="3819">
                  <c:v>1.0068416595458984E-3</c:v>
                </c:pt>
                <c:pt idx="3820">
                  <c:v>1.007080078125E-3</c:v>
                </c:pt>
                <c:pt idx="3821">
                  <c:v>1.007080078125E-3</c:v>
                </c:pt>
                <c:pt idx="3822">
                  <c:v>1.0068416595458984E-3</c:v>
                </c:pt>
                <c:pt idx="3823">
                  <c:v>1.007080078125E-3</c:v>
                </c:pt>
                <c:pt idx="3824">
                  <c:v>1.007080078125E-3</c:v>
                </c:pt>
                <c:pt idx="3825">
                  <c:v>1.0068416595458984E-3</c:v>
                </c:pt>
                <c:pt idx="3826">
                  <c:v>1.0080337524414063E-3</c:v>
                </c:pt>
                <c:pt idx="3827">
                  <c:v>1.007080078125E-3</c:v>
                </c:pt>
                <c:pt idx="3828">
                  <c:v>1.0068416595458984E-3</c:v>
                </c:pt>
                <c:pt idx="3829">
                  <c:v>1.007080078125E-3</c:v>
                </c:pt>
                <c:pt idx="3830">
                  <c:v>1.5105962753295898E-2</c:v>
                </c:pt>
                <c:pt idx="3831">
                  <c:v>1.007080078125E-3</c:v>
                </c:pt>
                <c:pt idx="3832">
                  <c:v>1.007080078125E-3</c:v>
                </c:pt>
                <c:pt idx="3833">
                  <c:v>1.0068416595458984E-3</c:v>
                </c:pt>
                <c:pt idx="3834">
                  <c:v>1.007080078125E-3</c:v>
                </c:pt>
                <c:pt idx="3835">
                  <c:v>1.007080078125E-3</c:v>
                </c:pt>
                <c:pt idx="3836">
                  <c:v>1.0068416595458984E-3</c:v>
                </c:pt>
                <c:pt idx="3837">
                  <c:v>1.0080337524414063E-3</c:v>
                </c:pt>
                <c:pt idx="3838">
                  <c:v>1.007080078125E-3</c:v>
                </c:pt>
                <c:pt idx="3839">
                  <c:v>1.0068416595458984E-3</c:v>
                </c:pt>
                <c:pt idx="3840">
                  <c:v>1.007080078125E-3</c:v>
                </c:pt>
                <c:pt idx="3841">
                  <c:v>1.007080078125E-3</c:v>
                </c:pt>
                <c:pt idx="3842">
                  <c:v>1.0068416595458984E-3</c:v>
                </c:pt>
                <c:pt idx="3843">
                  <c:v>1.007080078125E-3</c:v>
                </c:pt>
                <c:pt idx="3844">
                  <c:v>1.007080078125E-3</c:v>
                </c:pt>
                <c:pt idx="3845">
                  <c:v>1.0068416595458984E-3</c:v>
                </c:pt>
                <c:pt idx="3846">
                  <c:v>1.007080078125E-3</c:v>
                </c:pt>
                <c:pt idx="3847">
                  <c:v>1.007080078125E-3</c:v>
                </c:pt>
                <c:pt idx="3848">
                  <c:v>1.0068416595458984E-3</c:v>
                </c:pt>
                <c:pt idx="3849">
                  <c:v>1.007080078125E-3</c:v>
                </c:pt>
                <c:pt idx="3850">
                  <c:v>1.0080337524414063E-3</c:v>
                </c:pt>
                <c:pt idx="3851">
                  <c:v>1.007080078125E-3</c:v>
                </c:pt>
                <c:pt idx="3852">
                  <c:v>1.0068416595458984E-3</c:v>
                </c:pt>
                <c:pt idx="3853">
                  <c:v>1.007080078125E-3</c:v>
                </c:pt>
                <c:pt idx="3854">
                  <c:v>1.007080078125E-3</c:v>
                </c:pt>
                <c:pt idx="3855">
                  <c:v>1.0068416595458984E-3</c:v>
                </c:pt>
                <c:pt idx="3856">
                  <c:v>1.007080078125E-3</c:v>
                </c:pt>
                <c:pt idx="3857">
                  <c:v>1.007080078125E-3</c:v>
                </c:pt>
                <c:pt idx="3858">
                  <c:v>1.0068416595458984E-3</c:v>
                </c:pt>
                <c:pt idx="3859">
                  <c:v>1.007080078125E-3</c:v>
                </c:pt>
                <c:pt idx="3860">
                  <c:v>1.007080078125E-3</c:v>
                </c:pt>
                <c:pt idx="3861">
                  <c:v>1.0068416595458984E-3</c:v>
                </c:pt>
                <c:pt idx="3862">
                  <c:v>1.0080337524414063E-3</c:v>
                </c:pt>
                <c:pt idx="3863">
                  <c:v>1.007080078125E-3</c:v>
                </c:pt>
                <c:pt idx="3864">
                  <c:v>1.0068416595458984E-3</c:v>
                </c:pt>
                <c:pt idx="3865">
                  <c:v>1.007080078125E-3</c:v>
                </c:pt>
                <c:pt idx="3866">
                  <c:v>1.007080078125E-3</c:v>
                </c:pt>
                <c:pt idx="3867">
                  <c:v>1.0068416595458984E-3</c:v>
                </c:pt>
                <c:pt idx="3868">
                  <c:v>1.007080078125E-3</c:v>
                </c:pt>
                <c:pt idx="3869">
                  <c:v>1.007080078125E-3</c:v>
                </c:pt>
                <c:pt idx="3870">
                  <c:v>1.0068416595458984E-3</c:v>
                </c:pt>
                <c:pt idx="3871">
                  <c:v>1.007080078125E-3</c:v>
                </c:pt>
                <c:pt idx="3872">
                  <c:v>1.007080078125E-3</c:v>
                </c:pt>
                <c:pt idx="3873">
                  <c:v>1.0068416595458984E-3</c:v>
                </c:pt>
                <c:pt idx="3874">
                  <c:v>1.007080078125E-3</c:v>
                </c:pt>
                <c:pt idx="3875">
                  <c:v>1.0080337524414063E-3</c:v>
                </c:pt>
                <c:pt idx="3876">
                  <c:v>1.007080078125E-3</c:v>
                </c:pt>
                <c:pt idx="3877">
                  <c:v>1.0068416595458984E-3</c:v>
                </c:pt>
                <c:pt idx="3878">
                  <c:v>1.007080078125E-3</c:v>
                </c:pt>
                <c:pt idx="3879">
                  <c:v>1.007080078125E-3</c:v>
                </c:pt>
                <c:pt idx="3880">
                  <c:v>1.0068416595458984E-3</c:v>
                </c:pt>
                <c:pt idx="3881">
                  <c:v>1.007080078125E-3</c:v>
                </c:pt>
                <c:pt idx="3882">
                  <c:v>1.007080078125E-3</c:v>
                </c:pt>
                <c:pt idx="3883">
                  <c:v>1.0068416595458984E-3</c:v>
                </c:pt>
                <c:pt idx="3884">
                  <c:v>1.007080078125E-3</c:v>
                </c:pt>
                <c:pt idx="3885">
                  <c:v>1.007080078125E-3</c:v>
                </c:pt>
                <c:pt idx="3886">
                  <c:v>1.0068416595458984E-3</c:v>
                </c:pt>
                <c:pt idx="3887">
                  <c:v>1.0080337524414063E-3</c:v>
                </c:pt>
                <c:pt idx="3888">
                  <c:v>1.007080078125E-3</c:v>
                </c:pt>
                <c:pt idx="3889">
                  <c:v>1.0068416595458984E-3</c:v>
                </c:pt>
                <c:pt idx="3890">
                  <c:v>1.007080078125E-3</c:v>
                </c:pt>
                <c:pt idx="3891">
                  <c:v>1.007080078125E-3</c:v>
                </c:pt>
                <c:pt idx="3892">
                  <c:v>1.0068416595458984E-3</c:v>
                </c:pt>
                <c:pt idx="3893">
                  <c:v>1.007080078125E-3</c:v>
                </c:pt>
                <c:pt idx="3894">
                  <c:v>1.007080078125E-3</c:v>
                </c:pt>
                <c:pt idx="3895">
                  <c:v>1.0068416595458984E-3</c:v>
                </c:pt>
                <c:pt idx="3896">
                  <c:v>1.007080078125E-3</c:v>
                </c:pt>
                <c:pt idx="3897">
                  <c:v>1.007080078125E-3</c:v>
                </c:pt>
                <c:pt idx="3898">
                  <c:v>1.0068416595458984E-3</c:v>
                </c:pt>
                <c:pt idx="3899">
                  <c:v>1.007080078125E-3</c:v>
                </c:pt>
                <c:pt idx="3900">
                  <c:v>1.0080337524414063E-3</c:v>
                </c:pt>
                <c:pt idx="3901">
                  <c:v>1.007080078125E-3</c:v>
                </c:pt>
                <c:pt idx="3902">
                  <c:v>1.0068416595458984E-3</c:v>
                </c:pt>
                <c:pt idx="3903">
                  <c:v>1.007080078125E-3</c:v>
                </c:pt>
                <c:pt idx="3904">
                  <c:v>1.007080078125E-3</c:v>
                </c:pt>
                <c:pt idx="3905">
                  <c:v>1.0068416595458984E-3</c:v>
                </c:pt>
                <c:pt idx="3906">
                  <c:v>1.007080078125E-3</c:v>
                </c:pt>
                <c:pt idx="3907">
                  <c:v>1.007080078125E-3</c:v>
                </c:pt>
                <c:pt idx="3908">
                  <c:v>1.0068416595458984E-3</c:v>
                </c:pt>
                <c:pt idx="3909">
                  <c:v>1.007080078125E-3</c:v>
                </c:pt>
                <c:pt idx="3910">
                  <c:v>1.007080078125E-3</c:v>
                </c:pt>
                <c:pt idx="3911">
                  <c:v>1.0068416595458984E-3</c:v>
                </c:pt>
                <c:pt idx="3912">
                  <c:v>1.0080337524414063E-3</c:v>
                </c:pt>
                <c:pt idx="3913">
                  <c:v>1.007080078125E-3</c:v>
                </c:pt>
                <c:pt idx="3914">
                  <c:v>1.0068416595458984E-3</c:v>
                </c:pt>
                <c:pt idx="3915">
                  <c:v>1.007080078125E-3</c:v>
                </c:pt>
                <c:pt idx="3916">
                  <c:v>1.007080078125E-3</c:v>
                </c:pt>
                <c:pt idx="3917">
                  <c:v>1.0068416595458984E-3</c:v>
                </c:pt>
                <c:pt idx="3918">
                  <c:v>1.007080078125E-3</c:v>
                </c:pt>
                <c:pt idx="3919">
                  <c:v>1.007080078125E-3</c:v>
                </c:pt>
                <c:pt idx="3920">
                  <c:v>1.0068416595458984E-3</c:v>
                </c:pt>
                <c:pt idx="3921">
                  <c:v>1.007080078125E-3</c:v>
                </c:pt>
                <c:pt idx="3922">
                  <c:v>1.007080078125E-3</c:v>
                </c:pt>
                <c:pt idx="3923">
                  <c:v>1.0068416595458984E-3</c:v>
                </c:pt>
                <c:pt idx="3924">
                  <c:v>1.007080078125E-3</c:v>
                </c:pt>
                <c:pt idx="3925">
                  <c:v>1.0080337524414063E-3</c:v>
                </c:pt>
                <c:pt idx="3926">
                  <c:v>1.007080078125E-3</c:v>
                </c:pt>
                <c:pt idx="3927">
                  <c:v>1.0068416595458984E-3</c:v>
                </c:pt>
                <c:pt idx="3928">
                  <c:v>1.007080078125E-3</c:v>
                </c:pt>
                <c:pt idx="3929">
                  <c:v>1.007080078125E-3</c:v>
                </c:pt>
                <c:pt idx="3930">
                  <c:v>1.0068416595458984E-3</c:v>
                </c:pt>
                <c:pt idx="3931">
                  <c:v>1.007080078125E-3</c:v>
                </c:pt>
                <c:pt idx="3932">
                  <c:v>1.007080078125E-3</c:v>
                </c:pt>
                <c:pt idx="3933">
                  <c:v>1.0068416595458984E-3</c:v>
                </c:pt>
                <c:pt idx="3934">
                  <c:v>1.007080078125E-3</c:v>
                </c:pt>
                <c:pt idx="3935">
                  <c:v>1.0068416595458984E-3</c:v>
                </c:pt>
                <c:pt idx="3936">
                  <c:v>1.007080078125E-3</c:v>
                </c:pt>
                <c:pt idx="3937">
                  <c:v>1.0080337524414063E-3</c:v>
                </c:pt>
                <c:pt idx="3938">
                  <c:v>1.007080078125E-3</c:v>
                </c:pt>
                <c:pt idx="3939">
                  <c:v>1.0068416595458984E-3</c:v>
                </c:pt>
                <c:pt idx="3940">
                  <c:v>1.007080078125E-3</c:v>
                </c:pt>
                <c:pt idx="3941">
                  <c:v>1.007080078125E-3</c:v>
                </c:pt>
                <c:pt idx="3942">
                  <c:v>1.0068416595458984E-3</c:v>
                </c:pt>
                <c:pt idx="3943">
                  <c:v>1.007080078125E-3</c:v>
                </c:pt>
                <c:pt idx="3944">
                  <c:v>1.007080078125E-3</c:v>
                </c:pt>
                <c:pt idx="3945">
                  <c:v>1.0068416595458984E-3</c:v>
                </c:pt>
                <c:pt idx="3946">
                  <c:v>1.007080078125E-3</c:v>
                </c:pt>
                <c:pt idx="3947">
                  <c:v>1.007080078125E-3</c:v>
                </c:pt>
                <c:pt idx="3948">
                  <c:v>1.0068416595458984E-3</c:v>
                </c:pt>
                <c:pt idx="3949">
                  <c:v>1.007080078125E-3</c:v>
                </c:pt>
                <c:pt idx="3950">
                  <c:v>1.0080337524414063E-3</c:v>
                </c:pt>
                <c:pt idx="3951">
                  <c:v>1.007080078125E-3</c:v>
                </c:pt>
                <c:pt idx="3952">
                  <c:v>1.0068416595458984E-3</c:v>
                </c:pt>
                <c:pt idx="3953">
                  <c:v>1.007080078125E-3</c:v>
                </c:pt>
                <c:pt idx="3954">
                  <c:v>1.007080078125E-3</c:v>
                </c:pt>
                <c:pt idx="3955">
                  <c:v>1.0068416595458984E-3</c:v>
                </c:pt>
                <c:pt idx="3956">
                  <c:v>1.007080078125E-3</c:v>
                </c:pt>
                <c:pt idx="3957">
                  <c:v>1.0068416595458984E-3</c:v>
                </c:pt>
                <c:pt idx="3958">
                  <c:v>1.007080078125E-3</c:v>
                </c:pt>
                <c:pt idx="3959">
                  <c:v>1.007080078125E-3</c:v>
                </c:pt>
                <c:pt idx="3960">
                  <c:v>1.0068416595458984E-3</c:v>
                </c:pt>
                <c:pt idx="3961">
                  <c:v>1.007080078125E-3</c:v>
                </c:pt>
                <c:pt idx="3962">
                  <c:v>1.0080337524414063E-3</c:v>
                </c:pt>
                <c:pt idx="3963">
                  <c:v>1.007080078125E-3</c:v>
                </c:pt>
                <c:pt idx="3964">
                  <c:v>1.0068416595458984E-3</c:v>
                </c:pt>
                <c:pt idx="3965">
                  <c:v>1.007080078125E-3</c:v>
                </c:pt>
                <c:pt idx="3966">
                  <c:v>1.007080078125E-3</c:v>
                </c:pt>
                <c:pt idx="3967">
                  <c:v>1.0068416595458984E-3</c:v>
                </c:pt>
                <c:pt idx="3968">
                  <c:v>1.007080078125E-3</c:v>
                </c:pt>
                <c:pt idx="3969">
                  <c:v>1.007080078125E-3</c:v>
                </c:pt>
                <c:pt idx="3970">
                  <c:v>1.0068416595458984E-3</c:v>
                </c:pt>
                <c:pt idx="3971">
                  <c:v>1.007080078125E-3</c:v>
                </c:pt>
                <c:pt idx="3972">
                  <c:v>1.007080078125E-3</c:v>
                </c:pt>
                <c:pt idx="3973">
                  <c:v>1.0068416595458984E-3</c:v>
                </c:pt>
                <c:pt idx="3974">
                  <c:v>1.007080078125E-3</c:v>
                </c:pt>
                <c:pt idx="3975">
                  <c:v>1.0080337524414063E-3</c:v>
                </c:pt>
                <c:pt idx="3976">
                  <c:v>1.007080078125E-3</c:v>
                </c:pt>
                <c:pt idx="3977">
                  <c:v>1.0068416595458984E-3</c:v>
                </c:pt>
                <c:pt idx="3978">
                  <c:v>1.007080078125E-3</c:v>
                </c:pt>
                <c:pt idx="3979">
                  <c:v>1.0068416595458984E-3</c:v>
                </c:pt>
                <c:pt idx="3980">
                  <c:v>1.007080078125E-3</c:v>
                </c:pt>
                <c:pt idx="3981">
                  <c:v>1.007080078125E-3</c:v>
                </c:pt>
                <c:pt idx="3982">
                  <c:v>1.0068416595458984E-3</c:v>
                </c:pt>
                <c:pt idx="3983">
                  <c:v>1.007080078125E-3</c:v>
                </c:pt>
                <c:pt idx="3984">
                  <c:v>1.007080078125E-3</c:v>
                </c:pt>
                <c:pt idx="3985">
                  <c:v>1.0068416595458984E-3</c:v>
                </c:pt>
                <c:pt idx="3986">
                  <c:v>1.007080078125E-3</c:v>
                </c:pt>
                <c:pt idx="3987">
                  <c:v>1.0080337524414063E-3</c:v>
                </c:pt>
                <c:pt idx="3988">
                  <c:v>1.007080078125E-3</c:v>
                </c:pt>
                <c:pt idx="3989">
                  <c:v>1.0068416595458984E-3</c:v>
                </c:pt>
                <c:pt idx="3990">
                  <c:v>1.007080078125E-3</c:v>
                </c:pt>
                <c:pt idx="3991">
                  <c:v>1.007080078125E-3</c:v>
                </c:pt>
                <c:pt idx="3992">
                  <c:v>1.0068416595458984E-3</c:v>
                </c:pt>
                <c:pt idx="3993">
                  <c:v>1.007080078125E-3</c:v>
                </c:pt>
                <c:pt idx="3994">
                  <c:v>1.007080078125E-3</c:v>
                </c:pt>
                <c:pt idx="3995">
                  <c:v>1.0068416595458984E-3</c:v>
                </c:pt>
                <c:pt idx="3996">
                  <c:v>1.007080078125E-3</c:v>
                </c:pt>
                <c:pt idx="3997">
                  <c:v>1.007080078125E-3</c:v>
                </c:pt>
                <c:pt idx="3998">
                  <c:v>1.0068416595458984E-3</c:v>
                </c:pt>
                <c:pt idx="3999">
                  <c:v>1.007080078125E-3</c:v>
                </c:pt>
                <c:pt idx="4000">
                  <c:v>1.0080337524414063E-3</c:v>
                </c:pt>
                <c:pt idx="4001">
                  <c:v>1.0068416595458984E-3</c:v>
                </c:pt>
                <c:pt idx="4002">
                  <c:v>1.007080078125E-3</c:v>
                </c:pt>
                <c:pt idx="4003">
                  <c:v>1.007080078125E-3</c:v>
                </c:pt>
                <c:pt idx="4004">
                  <c:v>1.0068416595458984E-3</c:v>
                </c:pt>
                <c:pt idx="4005">
                  <c:v>1.007080078125E-3</c:v>
                </c:pt>
                <c:pt idx="4006">
                  <c:v>1.007080078125E-3</c:v>
                </c:pt>
                <c:pt idx="4007">
                  <c:v>1.0068416595458984E-3</c:v>
                </c:pt>
                <c:pt idx="4008">
                  <c:v>1.007080078125E-3</c:v>
                </c:pt>
                <c:pt idx="4009">
                  <c:v>1.007080078125E-3</c:v>
                </c:pt>
                <c:pt idx="4010">
                  <c:v>1.0068416595458984E-3</c:v>
                </c:pt>
                <c:pt idx="4011">
                  <c:v>1.007080078125E-3</c:v>
                </c:pt>
                <c:pt idx="4012">
                  <c:v>1.0080337524414063E-3</c:v>
                </c:pt>
                <c:pt idx="4013">
                  <c:v>1.007080078125E-3</c:v>
                </c:pt>
                <c:pt idx="4014">
                  <c:v>1.0068416595458984E-3</c:v>
                </c:pt>
                <c:pt idx="4015">
                  <c:v>1.007080078125E-3</c:v>
                </c:pt>
                <c:pt idx="4016">
                  <c:v>1.007080078125E-3</c:v>
                </c:pt>
                <c:pt idx="4017">
                  <c:v>1.0068416595458984E-3</c:v>
                </c:pt>
                <c:pt idx="4018">
                  <c:v>1.007080078125E-3</c:v>
                </c:pt>
                <c:pt idx="4019">
                  <c:v>1.007080078125E-3</c:v>
                </c:pt>
                <c:pt idx="4020">
                  <c:v>1.0068416595458984E-3</c:v>
                </c:pt>
                <c:pt idx="4021">
                  <c:v>1.007080078125E-3</c:v>
                </c:pt>
                <c:pt idx="4022">
                  <c:v>1.007080078125E-3</c:v>
                </c:pt>
                <c:pt idx="4023">
                  <c:v>1.0068416595458984E-3</c:v>
                </c:pt>
                <c:pt idx="4024">
                  <c:v>1.007080078125E-3</c:v>
                </c:pt>
                <c:pt idx="4025">
                  <c:v>1.0080337524414063E-3</c:v>
                </c:pt>
                <c:pt idx="4026">
                  <c:v>1.0068416595458984E-3</c:v>
                </c:pt>
                <c:pt idx="4027">
                  <c:v>1.007080078125E-3</c:v>
                </c:pt>
                <c:pt idx="4028">
                  <c:v>1.007080078125E-3</c:v>
                </c:pt>
                <c:pt idx="4029">
                  <c:v>1.0068416595458984E-3</c:v>
                </c:pt>
                <c:pt idx="4030">
                  <c:v>1.007080078125E-3</c:v>
                </c:pt>
                <c:pt idx="4031">
                  <c:v>1.007080078125E-3</c:v>
                </c:pt>
                <c:pt idx="4032">
                  <c:v>1.0068416595458984E-3</c:v>
                </c:pt>
                <c:pt idx="4033">
                  <c:v>1.007080078125E-3</c:v>
                </c:pt>
                <c:pt idx="4034">
                  <c:v>1.007080078125E-3</c:v>
                </c:pt>
                <c:pt idx="4035">
                  <c:v>1.0068416595458984E-3</c:v>
                </c:pt>
                <c:pt idx="4036">
                  <c:v>1.007080078125E-3</c:v>
                </c:pt>
                <c:pt idx="4037">
                  <c:v>1.0080337524414063E-3</c:v>
                </c:pt>
                <c:pt idx="4038">
                  <c:v>1.007080078125E-3</c:v>
                </c:pt>
                <c:pt idx="4039">
                  <c:v>6.0420036315917969E-3</c:v>
                </c:pt>
                <c:pt idx="4040">
                  <c:v>1.0068416595458984E-3</c:v>
                </c:pt>
                <c:pt idx="4041">
                  <c:v>1.007080078125E-3</c:v>
                </c:pt>
                <c:pt idx="4042">
                  <c:v>1.007080078125E-3</c:v>
                </c:pt>
                <c:pt idx="4043">
                  <c:v>1.0068416595458984E-3</c:v>
                </c:pt>
                <c:pt idx="4044">
                  <c:v>1.007080078125E-3</c:v>
                </c:pt>
                <c:pt idx="4045">
                  <c:v>1.0080337524414063E-3</c:v>
                </c:pt>
                <c:pt idx="4046">
                  <c:v>1.0068416595458984E-3</c:v>
                </c:pt>
                <c:pt idx="4047">
                  <c:v>1.007080078125E-3</c:v>
                </c:pt>
                <c:pt idx="4048">
                  <c:v>1.007080078125E-3</c:v>
                </c:pt>
                <c:pt idx="4049">
                  <c:v>1.0068416595458984E-3</c:v>
                </c:pt>
                <c:pt idx="4050">
                  <c:v>1.007080078125E-3</c:v>
                </c:pt>
                <c:pt idx="4051">
                  <c:v>1.007080078125E-3</c:v>
                </c:pt>
                <c:pt idx="4052">
                  <c:v>1.0068416595458984E-3</c:v>
                </c:pt>
                <c:pt idx="4053">
                  <c:v>1.007080078125E-3</c:v>
                </c:pt>
                <c:pt idx="4054">
                  <c:v>1.007080078125E-3</c:v>
                </c:pt>
                <c:pt idx="4055">
                  <c:v>1.0068416595458984E-3</c:v>
                </c:pt>
                <c:pt idx="4056">
                  <c:v>1.007080078125E-3</c:v>
                </c:pt>
                <c:pt idx="4057">
                  <c:v>1.0080337524414063E-3</c:v>
                </c:pt>
                <c:pt idx="4058">
                  <c:v>1.007080078125E-3</c:v>
                </c:pt>
                <c:pt idx="4059">
                  <c:v>1.20849609375E-2</c:v>
                </c:pt>
                <c:pt idx="4060">
                  <c:v>1.0068416595458984E-3</c:v>
                </c:pt>
                <c:pt idx="4061">
                  <c:v>1.007080078125E-3</c:v>
                </c:pt>
                <c:pt idx="4062">
                  <c:v>1.007080078125E-3</c:v>
                </c:pt>
                <c:pt idx="4063">
                  <c:v>1.0068416595458984E-3</c:v>
                </c:pt>
                <c:pt idx="4064">
                  <c:v>1.007080078125E-3</c:v>
                </c:pt>
                <c:pt idx="4065">
                  <c:v>1.007080078125E-3</c:v>
                </c:pt>
                <c:pt idx="4066">
                  <c:v>1.0068416595458984E-3</c:v>
                </c:pt>
                <c:pt idx="4067">
                  <c:v>1.007080078125E-3</c:v>
                </c:pt>
                <c:pt idx="4068">
                  <c:v>1.007080078125E-3</c:v>
                </c:pt>
                <c:pt idx="4069">
                  <c:v>1.0068416595458984E-3</c:v>
                </c:pt>
                <c:pt idx="4070">
                  <c:v>1.007080078125E-3</c:v>
                </c:pt>
                <c:pt idx="4071">
                  <c:v>1.0080337524414063E-3</c:v>
                </c:pt>
                <c:pt idx="4072">
                  <c:v>1.007080078125E-3</c:v>
                </c:pt>
                <c:pt idx="4073">
                  <c:v>1.0068416595458984E-3</c:v>
                </c:pt>
                <c:pt idx="4074">
                  <c:v>1.007080078125E-3</c:v>
                </c:pt>
                <c:pt idx="4075">
                  <c:v>1.007080078125E-3</c:v>
                </c:pt>
                <c:pt idx="4076">
                  <c:v>1.0068416595458984E-3</c:v>
                </c:pt>
                <c:pt idx="4077">
                  <c:v>1.007080078125E-3</c:v>
                </c:pt>
                <c:pt idx="4078">
                  <c:v>1.007080078125E-3</c:v>
                </c:pt>
                <c:pt idx="4079">
                  <c:v>1.0068416595458984E-3</c:v>
                </c:pt>
                <c:pt idx="4080">
                  <c:v>1.007080078125E-3</c:v>
                </c:pt>
                <c:pt idx="4081">
                  <c:v>1.007080078125E-3</c:v>
                </c:pt>
                <c:pt idx="4082">
                  <c:v>1.0068416595458984E-3</c:v>
                </c:pt>
                <c:pt idx="4083">
                  <c:v>1.007080078125E-3</c:v>
                </c:pt>
                <c:pt idx="4084">
                  <c:v>1.0080337524414063E-3</c:v>
                </c:pt>
                <c:pt idx="4085">
                  <c:v>1.0068416595458984E-3</c:v>
                </c:pt>
                <c:pt idx="4086">
                  <c:v>1.007080078125E-3</c:v>
                </c:pt>
                <c:pt idx="4087">
                  <c:v>1.007080078125E-3</c:v>
                </c:pt>
                <c:pt idx="4088">
                  <c:v>1.0068416595458984E-3</c:v>
                </c:pt>
                <c:pt idx="4089">
                  <c:v>1.007080078125E-3</c:v>
                </c:pt>
                <c:pt idx="4090">
                  <c:v>1.007080078125E-3</c:v>
                </c:pt>
                <c:pt idx="4091">
                  <c:v>1.0068416595458984E-3</c:v>
                </c:pt>
                <c:pt idx="4092">
                  <c:v>1.007080078125E-3</c:v>
                </c:pt>
                <c:pt idx="4093">
                  <c:v>1.007080078125E-3</c:v>
                </c:pt>
                <c:pt idx="4094">
                  <c:v>1.0068416595458984E-3</c:v>
                </c:pt>
                <c:pt idx="4095">
                  <c:v>1.007080078125E-3</c:v>
                </c:pt>
                <c:pt idx="4096">
                  <c:v>1.0080337524414063E-3</c:v>
                </c:pt>
                <c:pt idx="4097">
                  <c:v>1.007080078125E-3</c:v>
                </c:pt>
                <c:pt idx="4098">
                  <c:v>1.0068416595458984E-3</c:v>
                </c:pt>
                <c:pt idx="4099">
                  <c:v>1.007080078125E-3</c:v>
                </c:pt>
                <c:pt idx="4100">
                  <c:v>1.007080078125E-3</c:v>
                </c:pt>
                <c:pt idx="4101">
                  <c:v>1.0068416595458984E-3</c:v>
                </c:pt>
                <c:pt idx="4102">
                  <c:v>1.007080078125E-3</c:v>
                </c:pt>
                <c:pt idx="4103">
                  <c:v>1.007080078125E-3</c:v>
                </c:pt>
                <c:pt idx="4104">
                  <c:v>1.0068416595458984E-3</c:v>
                </c:pt>
                <c:pt idx="4105">
                  <c:v>1.007080078125E-3</c:v>
                </c:pt>
                <c:pt idx="4106">
                  <c:v>1.007080078125E-3</c:v>
                </c:pt>
                <c:pt idx="4107">
                  <c:v>1.0068416595458984E-3</c:v>
                </c:pt>
                <c:pt idx="4108">
                  <c:v>1.007080078125E-3</c:v>
                </c:pt>
                <c:pt idx="4109">
                  <c:v>1.0080337524414063E-3</c:v>
                </c:pt>
                <c:pt idx="4110">
                  <c:v>1.0068416595458984E-3</c:v>
                </c:pt>
                <c:pt idx="4111">
                  <c:v>1.007080078125E-3</c:v>
                </c:pt>
                <c:pt idx="4112">
                  <c:v>1.007080078125E-3</c:v>
                </c:pt>
                <c:pt idx="4113">
                  <c:v>1.0068416595458984E-3</c:v>
                </c:pt>
                <c:pt idx="4114">
                  <c:v>1.007080078125E-3</c:v>
                </c:pt>
                <c:pt idx="4115">
                  <c:v>1.007080078125E-3</c:v>
                </c:pt>
                <c:pt idx="4116">
                  <c:v>1.0068416595458984E-3</c:v>
                </c:pt>
                <c:pt idx="4117">
                  <c:v>1.007080078125E-3</c:v>
                </c:pt>
                <c:pt idx="4118">
                  <c:v>1.007080078125E-3</c:v>
                </c:pt>
                <c:pt idx="4119">
                  <c:v>1.0068416595458984E-3</c:v>
                </c:pt>
                <c:pt idx="4120">
                  <c:v>1.007080078125E-3</c:v>
                </c:pt>
                <c:pt idx="4121">
                  <c:v>1.0080337524414063E-3</c:v>
                </c:pt>
                <c:pt idx="4122">
                  <c:v>1.007080078125E-3</c:v>
                </c:pt>
                <c:pt idx="4123">
                  <c:v>1.0068416595458984E-3</c:v>
                </c:pt>
                <c:pt idx="4124">
                  <c:v>1.007080078125E-3</c:v>
                </c:pt>
                <c:pt idx="4125">
                  <c:v>1.007080078125E-3</c:v>
                </c:pt>
                <c:pt idx="4126">
                  <c:v>1.0068416595458984E-3</c:v>
                </c:pt>
                <c:pt idx="4127">
                  <c:v>1.007080078125E-3</c:v>
                </c:pt>
                <c:pt idx="4128">
                  <c:v>1.007080078125E-3</c:v>
                </c:pt>
                <c:pt idx="4129">
                  <c:v>1.0068416595458984E-3</c:v>
                </c:pt>
                <c:pt idx="4130">
                  <c:v>1.007080078125E-3</c:v>
                </c:pt>
                <c:pt idx="4131">
                  <c:v>1.007080078125E-3</c:v>
                </c:pt>
                <c:pt idx="4132">
                  <c:v>1.0068416595458984E-3</c:v>
                </c:pt>
                <c:pt idx="4133">
                  <c:v>1.007080078125E-3</c:v>
                </c:pt>
                <c:pt idx="4134">
                  <c:v>1.0080337524414063E-3</c:v>
                </c:pt>
                <c:pt idx="4135">
                  <c:v>1.0068416595458984E-3</c:v>
                </c:pt>
                <c:pt idx="4136">
                  <c:v>1.007080078125E-3</c:v>
                </c:pt>
                <c:pt idx="4137">
                  <c:v>1.007080078125E-3</c:v>
                </c:pt>
                <c:pt idx="4138">
                  <c:v>1.0068416595458984E-3</c:v>
                </c:pt>
                <c:pt idx="4139">
                  <c:v>1.007080078125E-3</c:v>
                </c:pt>
                <c:pt idx="4140">
                  <c:v>1.007080078125E-3</c:v>
                </c:pt>
                <c:pt idx="4141">
                  <c:v>1.0068416595458984E-3</c:v>
                </c:pt>
                <c:pt idx="4142">
                  <c:v>1.007080078125E-3</c:v>
                </c:pt>
                <c:pt idx="4143">
                  <c:v>1.007080078125E-3</c:v>
                </c:pt>
                <c:pt idx="4144">
                  <c:v>1.0068416595458984E-3</c:v>
                </c:pt>
                <c:pt idx="4145">
                  <c:v>1.007080078125E-3</c:v>
                </c:pt>
                <c:pt idx="4146">
                  <c:v>1.0080337524414063E-3</c:v>
                </c:pt>
                <c:pt idx="4147">
                  <c:v>1.007080078125E-3</c:v>
                </c:pt>
                <c:pt idx="4148">
                  <c:v>1.0068416595458984E-3</c:v>
                </c:pt>
                <c:pt idx="4149">
                  <c:v>1.007080078125E-3</c:v>
                </c:pt>
                <c:pt idx="4150">
                  <c:v>1.007080078125E-3</c:v>
                </c:pt>
                <c:pt idx="4151">
                  <c:v>1.0068416595458984E-3</c:v>
                </c:pt>
                <c:pt idx="4152">
                  <c:v>1.007080078125E-3</c:v>
                </c:pt>
                <c:pt idx="4153">
                  <c:v>1.007080078125E-3</c:v>
                </c:pt>
                <c:pt idx="4154">
                  <c:v>1.0068416595458984E-3</c:v>
                </c:pt>
                <c:pt idx="4155">
                  <c:v>1.007080078125E-3</c:v>
                </c:pt>
                <c:pt idx="4156">
                  <c:v>1.007080078125E-3</c:v>
                </c:pt>
                <c:pt idx="4157">
                  <c:v>1.0068416595458984E-3</c:v>
                </c:pt>
                <c:pt idx="4158">
                  <c:v>1.007080078125E-3</c:v>
                </c:pt>
                <c:pt idx="4159">
                  <c:v>1.0080337524414063E-3</c:v>
                </c:pt>
                <c:pt idx="4160">
                  <c:v>1.0068416595458984E-3</c:v>
                </c:pt>
                <c:pt idx="4161">
                  <c:v>1.007080078125E-3</c:v>
                </c:pt>
                <c:pt idx="4162">
                  <c:v>1.007080078125E-3</c:v>
                </c:pt>
                <c:pt idx="4163">
                  <c:v>1.0068416595458984E-3</c:v>
                </c:pt>
                <c:pt idx="4164">
                  <c:v>1.007080078125E-3</c:v>
                </c:pt>
                <c:pt idx="4165">
                  <c:v>1.007080078125E-3</c:v>
                </c:pt>
                <c:pt idx="4166">
                  <c:v>1.0068416595458984E-3</c:v>
                </c:pt>
                <c:pt idx="4167">
                  <c:v>1.007080078125E-3</c:v>
                </c:pt>
                <c:pt idx="4168">
                  <c:v>1.007080078125E-3</c:v>
                </c:pt>
                <c:pt idx="4169">
                  <c:v>1.0068416595458984E-3</c:v>
                </c:pt>
                <c:pt idx="4170">
                  <c:v>1.007080078125E-3</c:v>
                </c:pt>
                <c:pt idx="4171">
                  <c:v>1.0080337524414063E-3</c:v>
                </c:pt>
                <c:pt idx="4172">
                  <c:v>1.007080078125E-3</c:v>
                </c:pt>
                <c:pt idx="4173">
                  <c:v>1.0068416595458984E-3</c:v>
                </c:pt>
                <c:pt idx="4174">
                  <c:v>1.007080078125E-3</c:v>
                </c:pt>
                <c:pt idx="4175">
                  <c:v>1.007080078125E-3</c:v>
                </c:pt>
                <c:pt idx="4176">
                  <c:v>1.0068416595458984E-3</c:v>
                </c:pt>
                <c:pt idx="4177">
                  <c:v>1.007080078125E-3</c:v>
                </c:pt>
                <c:pt idx="4178">
                  <c:v>1.007080078125E-3</c:v>
                </c:pt>
                <c:pt idx="4179">
                  <c:v>1.0068416595458984E-3</c:v>
                </c:pt>
                <c:pt idx="4180">
                  <c:v>1.007080078125E-3</c:v>
                </c:pt>
                <c:pt idx="4181">
                  <c:v>1.007080078125E-3</c:v>
                </c:pt>
                <c:pt idx="4182">
                  <c:v>1.0068416595458984E-3</c:v>
                </c:pt>
                <c:pt idx="4183">
                  <c:v>1.007080078125E-3</c:v>
                </c:pt>
                <c:pt idx="4184">
                  <c:v>1.0080337524414063E-3</c:v>
                </c:pt>
                <c:pt idx="4185">
                  <c:v>1.0068416595458984E-3</c:v>
                </c:pt>
                <c:pt idx="4186">
                  <c:v>1.007080078125E-3</c:v>
                </c:pt>
                <c:pt idx="4187">
                  <c:v>1.007080078125E-3</c:v>
                </c:pt>
                <c:pt idx="4188">
                  <c:v>1.0068416595458984E-3</c:v>
                </c:pt>
                <c:pt idx="4189">
                  <c:v>1.007080078125E-3</c:v>
                </c:pt>
                <c:pt idx="4190">
                  <c:v>1.007080078125E-3</c:v>
                </c:pt>
                <c:pt idx="4191">
                  <c:v>1.0068416595458984E-3</c:v>
                </c:pt>
                <c:pt idx="4192">
                  <c:v>1.007080078125E-3</c:v>
                </c:pt>
                <c:pt idx="4193">
                  <c:v>1.007080078125E-3</c:v>
                </c:pt>
                <c:pt idx="4194">
                  <c:v>1.0068416595458984E-3</c:v>
                </c:pt>
                <c:pt idx="4195">
                  <c:v>1.007080078125E-3</c:v>
                </c:pt>
                <c:pt idx="4196">
                  <c:v>1.0080337524414063E-3</c:v>
                </c:pt>
                <c:pt idx="4197">
                  <c:v>1.007080078125E-3</c:v>
                </c:pt>
                <c:pt idx="4198">
                  <c:v>1.0068416595458984E-3</c:v>
                </c:pt>
                <c:pt idx="4199">
                  <c:v>1.007080078125E-3</c:v>
                </c:pt>
                <c:pt idx="4200">
                  <c:v>1.007080078125E-3</c:v>
                </c:pt>
                <c:pt idx="4201">
                  <c:v>1.0068416595458984E-3</c:v>
                </c:pt>
                <c:pt idx="4202">
                  <c:v>1.007080078125E-3</c:v>
                </c:pt>
                <c:pt idx="4203">
                  <c:v>1.007080078125E-3</c:v>
                </c:pt>
                <c:pt idx="4204">
                  <c:v>1.0068416595458984E-3</c:v>
                </c:pt>
                <c:pt idx="4205">
                  <c:v>1.007080078125E-3</c:v>
                </c:pt>
                <c:pt idx="4206">
                  <c:v>1.007080078125E-3</c:v>
                </c:pt>
                <c:pt idx="4207">
                  <c:v>1.0068416595458984E-3</c:v>
                </c:pt>
                <c:pt idx="4208">
                  <c:v>1.0080337524414063E-3</c:v>
                </c:pt>
                <c:pt idx="4209">
                  <c:v>1.007080078125E-3</c:v>
                </c:pt>
                <c:pt idx="4210">
                  <c:v>1.0068416595458984E-3</c:v>
                </c:pt>
                <c:pt idx="4211">
                  <c:v>1.007080078125E-3</c:v>
                </c:pt>
                <c:pt idx="4212">
                  <c:v>1.007080078125E-3</c:v>
                </c:pt>
                <c:pt idx="4213">
                  <c:v>1.0068416595458984E-3</c:v>
                </c:pt>
                <c:pt idx="4214">
                  <c:v>1.007080078125E-3</c:v>
                </c:pt>
                <c:pt idx="4215">
                  <c:v>1.007080078125E-3</c:v>
                </c:pt>
                <c:pt idx="4216">
                  <c:v>1.0068416595458984E-3</c:v>
                </c:pt>
                <c:pt idx="4217">
                  <c:v>1.007080078125E-3</c:v>
                </c:pt>
                <c:pt idx="4218">
                  <c:v>1.007080078125E-3</c:v>
                </c:pt>
                <c:pt idx="4219">
                  <c:v>1.0068416595458984E-3</c:v>
                </c:pt>
                <c:pt idx="4220">
                  <c:v>1.007080078125E-3</c:v>
                </c:pt>
                <c:pt idx="4221">
                  <c:v>1.0080337524414063E-3</c:v>
                </c:pt>
                <c:pt idx="4222">
                  <c:v>1.007080078125E-3</c:v>
                </c:pt>
                <c:pt idx="4223">
                  <c:v>1.0068416595458984E-3</c:v>
                </c:pt>
                <c:pt idx="4224">
                  <c:v>1.007080078125E-3</c:v>
                </c:pt>
                <c:pt idx="4225">
                  <c:v>1.007080078125E-3</c:v>
                </c:pt>
                <c:pt idx="4226">
                  <c:v>1.0068416595458984E-3</c:v>
                </c:pt>
                <c:pt idx="4227">
                  <c:v>1.007080078125E-3</c:v>
                </c:pt>
                <c:pt idx="4228">
                  <c:v>1.007080078125E-3</c:v>
                </c:pt>
                <c:pt idx="4229">
                  <c:v>1.0068416595458984E-3</c:v>
                </c:pt>
                <c:pt idx="4230">
                  <c:v>1.007080078125E-3</c:v>
                </c:pt>
                <c:pt idx="4231">
                  <c:v>1.007080078125E-3</c:v>
                </c:pt>
                <c:pt idx="4232">
                  <c:v>1.0068416595458984E-3</c:v>
                </c:pt>
                <c:pt idx="4233">
                  <c:v>1.0080337524414063E-3</c:v>
                </c:pt>
                <c:pt idx="4234">
                  <c:v>1.007080078125E-3</c:v>
                </c:pt>
                <c:pt idx="4235">
                  <c:v>1.0068416595458984E-3</c:v>
                </c:pt>
                <c:pt idx="4236">
                  <c:v>1.007080078125E-3</c:v>
                </c:pt>
                <c:pt idx="4237">
                  <c:v>1.007080078125E-3</c:v>
                </c:pt>
                <c:pt idx="4238">
                  <c:v>1.0068416595458984E-3</c:v>
                </c:pt>
                <c:pt idx="4239">
                  <c:v>1.007080078125E-3</c:v>
                </c:pt>
                <c:pt idx="4240">
                  <c:v>1.007080078125E-3</c:v>
                </c:pt>
                <c:pt idx="4241">
                  <c:v>1.0068416595458984E-3</c:v>
                </c:pt>
                <c:pt idx="4242">
                  <c:v>1.007080078125E-3</c:v>
                </c:pt>
                <c:pt idx="4243">
                  <c:v>1.007080078125E-3</c:v>
                </c:pt>
                <c:pt idx="4244">
                  <c:v>1.0068416595458984E-3</c:v>
                </c:pt>
                <c:pt idx="4245">
                  <c:v>1.007080078125E-3</c:v>
                </c:pt>
                <c:pt idx="4246">
                  <c:v>1.0080337524414063E-3</c:v>
                </c:pt>
                <c:pt idx="4247">
                  <c:v>1.007080078125E-3</c:v>
                </c:pt>
                <c:pt idx="4248">
                  <c:v>1.0068416595458984E-3</c:v>
                </c:pt>
                <c:pt idx="4249">
                  <c:v>1.007080078125E-3</c:v>
                </c:pt>
                <c:pt idx="4250">
                  <c:v>1.007080078125E-3</c:v>
                </c:pt>
                <c:pt idx="4251">
                  <c:v>1.0068416595458984E-3</c:v>
                </c:pt>
                <c:pt idx="4252">
                  <c:v>1.007080078125E-3</c:v>
                </c:pt>
                <c:pt idx="4253">
                  <c:v>1.007080078125E-3</c:v>
                </c:pt>
                <c:pt idx="4254">
                  <c:v>1.0068416595458984E-3</c:v>
                </c:pt>
                <c:pt idx="4255">
                  <c:v>1.007080078125E-3</c:v>
                </c:pt>
                <c:pt idx="4256">
                  <c:v>1.007080078125E-3</c:v>
                </c:pt>
                <c:pt idx="4257">
                  <c:v>1.0068416595458984E-3</c:v>
                </c:pt>
                <c:pt idx="4258">
                  <c:v>1.0080337524414063E-3</c:v>
                </c:pt>
                <c:pt idx="4259">
                  <c:v>1.007080078125E-3</c:v>
                </c:pt>
                <c:pt idx="4260">
                  <c:v>6.0420036315917969E-3</c:v>
                </c:pt>
                <c:pt idx="4261">
                  <c:v>1.0068416595458984E-3</c:v>
                </c:pt>
                <c:pt idx="4262">
                  <c:v>1.007080078125E-3</c:v>
                </c:pt>
                <c:pt idx="4263">
                  <c:v>1.007080078125E-3</c:v>
                </c:pt>
                <c:pt idx="4264">
                  <c:v>1.0068416595458984E-3</c:v>
                </c:pt>
                <c:pt idx="4265">
                  <c:v>1.007080078125E-3</c:v>
                </c:pt>
                <c:pt idx="4266">
                  <c:v>1.0080337524414063E-3</c:v>
                </c:pt>
                <c:pt idx="4267">
                  <c:v>1.007080078125E-3</c:v>
                </c:pt>
                <c:pt idx="4268">
                  <c:v>1.0068416595458984E-3</c:v>
                </c:pt>
                <c:pt idx="4269">
                  <c:v>1.007080078125E-3</c:v>
                </c:pt>
                <c:pt idx="4270">
                  <c:v>1.007080078125E-3</c:v>
                </c:pt>
                <c:pt idx="4271">
                  <c:v>1.0068416595458984E-3</c:v>
                </c:pt>
                <c:pt idx="4272">
                  <c:v>1.007080078125E-3</c:v>
                </c:pt>
                <c:pt idx="4273">
                  <c:v>1.007080078125E-3</c:v>
                </c:pt>
                <c:pt idx="4274">
                  <c:v>1.0068416595458984E-3</c:v>
                </c:pt>
                <c:pt idx="4275">
                  <c:v>1.007080078125E-3</c:v>
                </c:pt>
                <c:pt idx="4276">
                  <c:v>1.007080078125E-3</c:v>
                </c:pt>
                <c:pt idx="4277">
                  <c:v>1.0068416595458984E-3</c:v>
                </c:pt>
                <c:pt idx="4278">
                  <c:v>1.0080337524414063E-3</c:v>
                </c:pt>
                <c:pt idx="4279">
                  <c:v>1.007080078125E-3</c:v>
                </c:pt>
                <c:pt idx="4280">
                  <c:v>1.0068416595458984E-3</c:v>
                </c:pt>
                <c:pt idx="4281">
                  <c:v>1.007080078125E-3</c:v>
                </c:pt>
                <c:pt idx="4282">
                  <c:v>1.007080078125E-3</c:v>
                </c:pt>
                <c:pt idx="4283">
                  <c:v>1.0068416595458984E-3</c:v>
                </c:pt>
                <c:pt idx="4284">
                  <c:v>1.007080078125E-3</c:v>
                </c:pt>
                <c:pt idx="4285">
                  <c:v>1.007080078125E-3</c:v>
                </c:pt>
                <c:pt idx="4286">
                  <c:v>1.0068416595458984E-3</c:v>
                </c:pt>
                <c:pt idx="4287">
                  <c:v>1.007080078125E-3</c:v>
                </c:pt>
                <c:pt idx="4288">
                  <c:v>1.007080078125E-3</c:v>
                </c:pt>
                <c:pt idx="4289">
                  <c:v>1.0068416595458984E-3</c:v>
                </c:pt>
                <c:pt idx="4290">
                  <c:v>1.007080078125E-3</c:v>
                </c:pt>
                <c:pt idx="4291">
                  <c:v>1.0080337524414063E-3</c:v>
                </c:pt>
                <c:pt idx="4292">
                  <c:v>1.007080078125E-3</c:v>
                </c:pt>
                <c:pt idx="4293">
                  <c:v>1.0068416595458984E-3</c:v>
                </c:pt>
                <c:pt idx="4294">
                  <c:v>1.007080078125E-3</c:v>
                </c:pt>
                <c:pt idx="4295">
                  <c:v>1.007080078125E-3</c:v>
                </c:pt>
                <c:pt idx="4296">
                  <c:v>1.0068416595458984E-3</c:v>
                </c:pt>
                <c:pt idx="4297">
                  <c:v>1.007080078125E-3</c:v>
                </c:pt>
                <c:pt idx="4298">
                  <c:v>1.007080078125E-3</c:v>
                </c:pt>
                <c:pt idx="4299">
                  <c:v>1.0068416595458984E-3</c:v>
                </c:pt>
                <c:pt idx="4300">
                  <c:v>1.007080078125E-3</c:v>
                </c:pt>
                <c:pt idx="4301">
                  <c:v>1.007080078125E-3</c:v>
                </c:pt>
                <c:pt idx="4302">
                  <c:v>1.0068416595458984E-3</c:v>
                </c:pt>
                <c:pt idx="4303">
                  <c:v>1.0080337524414063E-3</c:v>
                </c:pt>
                <c:pt idx="4304">
                  <c:v>1.007080078125E-3</c:v>
                </c:pt>
                <c:pt idx="4305">
                  <c:v>1.0068416595458984E-3</c:v>
                </c:pt>
                <c:pt idx="4306">
                  <c:v>1.007080078125E-3</c:v>
                </c:pt>
                <c:pt idx="4307">
                  <c:v>1.007080078125E-3</c:v>
                </c:pt>
                <c:pt idx="4308">
                  <c:v>1.0068416595458984E-3</c:v>
                </c:pt>
                <c:pt idx="4309">
                  <c:v>1.007080078125E-3</c:v>
                </c:pt>
                <c:pt idx="4310">
                  <c:v>1.007080078125E-3</c:v>
                </c:pt>
                <c:pt idx="4311">
                  <c:v>1.0068416595458984E-3</c:v>
                </c:pt>
                <c:pt idx="4312">
                  <c:v>1.007080078125E-3</c:v>
                </c:pt>
                <c:pt idx="4313">
                  <c:v>1.20849609375E-2</c:v>
                </c:pt>
                <c:pt idx="4314">
                  <c:v>1.007080078125E-3</c:v>
                </c:pt>
                <c:pt idx="4315">
                  <c:v>1.007080078125E-3</c:v>
                </c:pt>
                <c:pt idx="4316">
                  <c:v>1.0068416595458984E-3</c:v>
                </c:pt>
                <c:pt idx="4317">
                  <c:v>1.0080337524414063E-3</c:v>
                </c:pt>
                <c:pt idx="4318">
                  <c:v>1.007080078125E-3</c:v>
                </c:pt>
                <c:pt idx="4319">
                  <c:v>1.0068416595458984E-3</c:v>
                </c:pt>
                <c:pt idx="4320">
                  <c:v>1.007080078125E-3</c:v>
                </c:pt>
                <c:pt idx="4321">
                  <c:v>1.007080078125E-3</c:v>
                </c:pt>
                <c:pt idx="4322">
                  <c:v>1.0068416595458984E-3</c:v>
                </c:pt>
                <c:pt idx="4323">
                  <c:v>1.007080078125E-3</c:v>
                </c:pt>
                <c:pt idx="4324">
                  <c:v>1.007080078125E-3</c:v>
                </c:pt>
                <c:pt idx="4325">
                  <c:v>1.0068416595458984E-3</c:v>
                </c:pt>
                <c:pt idx="4326">
                  <c:v>1.007080078125E-3</c:v>
                </c:pt>
                <c:pt idx="4327">
                  <c:v>1.007080078125E-3</c:v>
                </c:pt>
                <c:pt idx="4328">
                  <c:v>1.0068416595458984E-3</c:v>
                </c:pt>
                <c:pt idx="4329">
                  <c:v>1.007080078125E-3</c:v>
                </c:pt>
                <c:pt idx="4330">
                  <c:v>1.0080337524414063E-3</c:v>
                </c:pt>
                <c:pt idx="4331">
                  <c:v>1.007080078125E-3</c:v>
                </c:pt>
                <c:pt idx="4332">
                  <c:v>1.0068416595458984E-3</c:v>
                </c:pt>
                <c:pt idx="4333">
                  <c:v>1.007080078125E-3</c:v>
                </c:pt>
                <c:pt idx="4334">
                  <c:v>1.007080078125E-3</c:v>
                </c:pt>
                <c:pt idx="4335">
                  <c:v>1.0068416595458984E-3</c:v>
                </c:pt>
                <c:pt idx="4336">
                  <c:v>1.007080078125E-3</c:v>
                </c:pt>
                <c:pt idx="4337">
                  <c:v>1.007080078125E-3</c:v>
                </c:pt>
                <c:pt idx="4338">
                  <c:v>1.0068416595458984E-3</c:v>
                </c:pt>
                <c:pt idx="4339">
                  <c:v>1.007080078125E-3</c:v>
                </c:pt>
                <c:pt idx="4340">
                  <c:v>1.007080078125E-3</c:v>
                </c:pt>
                <c:pt idx="4341">
                  <c:v>1.0068416595458984E-3</c:v>
                </c:pt>
                <c:pt idx="4342">
                  <c:v>1.0080337524414063E-3</c:v>
                </c:pt>
                <c:pt idx="4343">
                  <c:v>1.007080078125E-3</c:v>
                </c:pt>
                <c:pt idx="4344">
                  <c:v>1.0068416595458984E-3</c:v>
                </c:pt>
                <c:pt idx="4345">
                  <c:v>1.007080078125E-3</c:v>
                </c:pt>
                <c:pt idx="4346">
                  <c:v>1.007080078125E-3</c:v>
                </c:pt>
                <c:pt idx="4347">
                  <c:v>1.0068416595458984E-3</c:v>
                </c:pt>
                <c:pt idx="4348">
                  <c:v>1.007080078125E-3</c:v>
                </c:pt>
                <c:pt idx="4349">
                  <c:v>1.007080078125E-3</c:v>
                </c:pt>
                <c:pt idx="4350">
                  <c:v>1.0068416595458984E-3</c:v>
                </c:pt>
                <c:pt idx="4351">
                  <c:v>1.007080078125E-3</c:v>
                </c:pt>
                <c:pt idx="4352">
                  <c:v>1.007080078125E-3</c:v>
                </c:pt>
                <c:pt idx="4353">
                  <c:v>1.0068416595458984E-3</c:v>
                </c:pt>
                <c:pt idx="4354">
                  <c:v>1.007080078125E-3</c:v>
                </c:pt>
                <c:pt idx="4355">
                  <c:v>1.0080337524414063E-3</c:v>
                </c:pt>
                <c:pt idx="4356">
                  <c:v>1.007080078125E-3</c:v>
                </c:pt>
                <c:pt idx="4357">
                  <c:v>1.0068416595458984E-3</c:v>
                </c:pt>
                <c:pt idx="4358">
                  <c:v>1.007080078125E-3</c:v>
                </c:pt>
                <c:pt idx="4359">
                  <c:v>1.007080078125E-3</c:v>
                </c:pt>
                <c:pt idx="4360">
                  <c:v>1.0068416595458984E-3</c:v>
                </c:pt>
                <c:pt idx="4361">
                  <c:v>1.007080078125E-3</c:v>
                </c:pt>
                <c:pt idx="4362">
                  <c:v>1.007080078125E-3</c:v>
                </c:pt>
                <c:pt idx="4363">
                  <c:v>1.0068416595458984E-3</c:v>
                </c:pt>
                <c:pt idx="4364">
                  <c:v>1.007080078125E-3</c:v>
                </c:pt>
                <c:pt idx="4365">
                  <c:v>1.007080078125E-3</c:v>
                </c:pt>
                <c:pt idx="4366">
                  <c:v>1.0068416595458984E-3</c:v>
                </c:pt>
                <c:pt idx="4367">
                  <c:v>1.0080337524414063E-3</c:v>
                </c:pt>
                <c:pt idx="4368">
                  <c:v>1.007080078125E-3</c:v>
                </c:pt>
                <c:pt idx="4369">
                  <c:v>1.0068416595458984E-3</c:v>
                </c:pt>
                <c:pt idx="4370">
                  <c:v>1.007080078125E-3</c:v>
                </c:pt>
                <c:pt idx="4371">
                  <c:v>1.007080078125E-3</c:v>
                </c:pt>
                <c:pt idx="4372">
                  <c:v>1.0068416595458984E-3</c:v>
                </c:pt>
                <c:pt idx="4373">
                  <c:v>1.007080078125E-3</c:v>
                </c:pt>
                <c:pt idx="4374">
                  <c:v>1.007080078125E-3</c:v>
                </c:pt>
                <c:pt idx="4375">
                  <c:v>1.0068416595458984E-3</c:v>
                </c:pt>
                <c:pt idx="4376">
                  <c:v>1.007080078125E-3</c:v>
                </c:pt>
                <c:pt idx="4377">
                  <c:v>1.007080078125E-3</c:v>
                </c:pt>
                <c:pt idx="4378">
                  <c:v>1.0068416595458984E-3</c:v>
                </c:pt>
                <c:pt idx="4379">
                  <c:v>1.007080078125E-3</c:v>
                </c:pt>
                <c:pt idx="4380">
                  <c:v>1.0080337524414063E-3</c:v>
                </c:pt>
                <c:pt idx="4381">
                  <c:v>1.007080078125E-3</c:v>
                </c:pt>
                <c:pt idx="4382">
                  <c:v>1.0068416595458984E-3</c:v>
                </c:pt>
                <c:pt idx="4383">
                  <c:v>1.007080078125E-3</c:v>
                </c:pt>
                <c:pt idx="4384">
                  <c:v>1.007080078125E-3</c:v>
                </c:pt>
                <c:pt idx="4385">
                  <c:v>1.0068416595458984E-3</c:v>
                </c:pt>
                <c:pt idx="4386">
                  <c:v>1.007080078125E-3</c:v>
                </c:pt>
                <c:pt idx="4387">
                  <c:v>1.007080078125E-3</c:v>
                </c:pt>
                <c:pt idx="4388">
                  <c:v>1.0068416595458984E-3</c:v>
                </c:pt>
                <c:pt idx="4389">
                  <c:v>1.007080078125E-3</c:v>
                </c:pt>
                <c:pt idx="4390">
                  <c:v>1.007080078125E-3</c:v>
                </c:pt>
                <c:pt idx="4391">
                  <c:v>1.0068416595458984E-3</c:v>
                </c:pt>
                <c:pt idx="4392">
                  <c:v>1.0080337524414063E-3</c:v>
                </c:pt>
                <c:pt idx="4393">
                  <c:v>1.007080078125E-3</c:v>
                </c:pt>
                <c:pt idx="4394">
                  <c:v>1.0068416595458984E-3</c:v>
                </c:pt>
                <c:pt idx="4395">
                  <c:v>1.007080078125E-3</c:v>
                </c:pt>
                <c:pt idx="4396">
                  <c:v>1.007080078125E-3</c:v>
                </c:pt>
                <c:pt idx="4397">
                  <c:v>1.0068416595458984E-3</c:v>
                </c:pt>
                <c:pt idx="4398">
                  <c:v>1.007080078125E-3</c:v>
                </c:pt>
                <c:pt idx="4399">
                  <c:v>1.007080078125E-3</c:v>
                </c:pt>
                <c:pt idx="4400">
                  <c:v>1.0068416595458984E-3</c:v>
                </c:pt>
                <c:pt idx="4401">
                  <c:v>1.007080078125E-3</c:v>
                </c:pt>
                <c:pt idx="4402">
                  <c:v>1.007080078125E-3</c:v>
                </c:pt>
                <c:pt idx="4403">
                  <c:v>1.0068416595458984E-3</c:v>
                </c:pt>
                <c:pt idx="4404">
                  <c:v>1.007080078125E-3</c:v>
                </c:pt>
                <c:pt idx="4405">
                  <c:v>1.0080337524414063E-3</c:v>
                </c:pt>
                <c:pt idx="4406">
                  <c:v>1.007080078125E-3</c:v>
                </c:pt>
                <c:pt idx="4407">
                  <c:v>1.0068416595458984E-3</c:v>
                </c:pt>
                <c:pt idx="4408">
                  <c:v>1.007080078125E-3</c:v>
                </c:pt>
                <c:pt idx="4409">
                  <c:v>1.007080078125E-3</c:v>
                </c:pt>
                <c:pt idx="4410">
                  <c:v>1.0068416595458984E-3</c:v>
                </c:pt>
                <c:pt idx="4411">
                  <c:v>1.007080078125E-3</c:v>
                </c:pt>
                <c:pt idx="4412">
                  <c:v>1.007080078125E-3</c:v>
                </c:pt>
                <c:pt idx="4413">
                  <c:v>1.0068416595458984E-3</c:v>
                </c:pt>
                <c:pt idx="4414">
                  <c:v>1.007080078125E-3</c:v>
                </c:pt>
                <c:pt idx="4415">
                  <c:v>1.0068416595458984E-3</c:v>
                </c:pt>
                <c:pt idx="4416">
                  <c:v>1.007080078125E-3</c:v>
                </c:pt>
                <c:pt idx="4417">
                  <c:v>1.0080337524414063E-3</c:v>
                </c:pt>
                <c:pt idx="4418">
                  <c:v>1.007080078125E-3</c:v>
                </c:pt>
                <c:pt idx="4419">
                  <c:v>1.0068416595458984E-3</c:v>
                </c:pt>
                <c:pt idx="4420">
                  <c:v>1.007080078125E-3</c:v>
                </c:pt>
                <c:pt idx="4421">
                  <c:v>1.007080078125E-3</c:v>
                </c:pt>
                <c:pt idx="4422">
                  <c:v>1.0068416595458984E-3</c:v>
                </c:pt>
                <c:pt idx="4423">
                  <c:v>1.007080078125E-3</c:v>
                </c:pt>
                <c:pt idx="4424">
                  <c:v>1.007080078125E-3</c:v>
                </c:pt>
                <c:pt idx="4425">
                  <c:v>1.0068416595458984E-3</c:v>
                </c:pt>
                <c:pt idx="4426">
                  <c:v>1.007080078125E-3</c:v>
                </c:pt>
                <c:pt idx="4427">
                  <c:v>1.007080078125E-3</c:v>
                </c:pt>
                <c:pt idx="4428">
                  <c:v>1.0068416595458984E-3</c:v>
                </c:pt>
                <c:pt idx="4429">
                  <c:v>1.007080078125E-3</c:v>
                </c:pt>
                <c:pt idx="4430">
                  <c:v>1.0080337524414063E-3</c:v>
                </c:pt>
                <c:pt idx="4431">
                  <c:v>1.007080078125E-3</c:v>
                </c:pt>
                <c:pt idx="4432">
                  <c:v>1.0068416595458984E-3</c:v>
                </c:pt>
                <c:pt idx="4433">
                  <c:v>1.007080078125E-3</c:v>
                </c:pt>
                <c:pt idx="4434">
                  <c:v>1.007080078125E-3</c:v>
                </c:pt>
                <c:pt idx="4435">
                  <c:v>1.0068416595458984E-3</c:v>
                </c:pt>
                <c:pt idx="4436">
                  <c:v>1.007080078125E-3</c:v>
                </c:pt>
                <c:pt idx="4437">
                  <c:v>1.0068416595458984E-3</c:v>
                </c:pt>
                <c:pt idx="4438">
                  <c:v>1.007080078125E-3</c:v>
                </c:pt>
                <c:pt idx="4439">
                  <c:v>1.007080078125E-3</c:v>
                </c:pt>
                <c:pt idx="4440">
                  <c:v>1.0068416595458984E-3</c:v>
                </c:pt>
                <c:pt idx="4441">
                  <c:v>1.007080078125E-3</c:v>
                </c:pt>
                <c:pt idx="4442">
                  <c:v>1.0080337524414063E-3</c:v>
                </c:pt>
                <c:pt idx="4443">
                  <c:v>1.007080078125E-3</c:v>
                </c:pt>
                <c:pt idx="4444">
                  <c:v>1.0068416595458984E-3</c:v>
                </c:pt>
                <c:pt idx="4445">
                  <c:v>1.007080078125E-3</c:v>
                </c:pt>
                <c:pt idx="4446">
                  <c:v>1.007080078125E-3</c:v>
                </c:pt>
                <c:pt idx="4447">
                  <c:v>1.0068416595458984E-3</c:v>
                </c:pt>
                <c:pt idx="4448">
                  <c:v>1.007080078125E-3</c:v>
                </c:pt>
                <c:pt idx="4449">
                  <c:v>1.007080078125E-3</c:v>
                </c:pt>
                <c:pt idx="4450">
                  <c:v>1.0068416595458984E-3</c:v>
                </c:pt>
                <c:pt idx="4451">
                  <c:v>1.007080078125E-3</c:v>
                </c:pt>
                <c:pt idx="4452">
                  <c:v>1.007080078125E-3</c:v>
                </c:pt>
                <c:pt idx="4453">
                  <c:v>1.0068416595458984E-3</c:v>
                </c:pt>
                <c:pt idx="4454">
                  <c:v>1.007080078125E-3</c:v>
                </c:pt>
                <c:pt idx="4455">
                  <c:v>1.0080337524414063E-3</c:v>
                </c:pt>
                <c:pt idx="4456">
                  <c:v>1.007080078125E-3</c:v>
                </c:pt>
                <c:pt idx="4457">
                  <c:v>1.0068416595458984E-3</c:v>
                </c:pt>
                <c:pt idx="4458">
                  <c:v>1.007080078125E-3</c:v>
                </c:pt>
                <c:pt idx="4459">
                  <c:v>1.0068416595458984E-3</c:v>
                </c:pt>
                <c:pt idx="4460">
                  <c:v>1.007080078125E-3</c:v>
                </c:pt>
                <c:pt idx="4461">
                  <c:v>1.007080078125E-3</c:v>
                </c:pt>
                <c:pt idx="4462">
                  <c:v>1.0068416595458984E-3</c:v>
                </c:pt>
                <c:pt idx="4463">
                  <c:v>1.007080078125E-3</c:v>
                </c:pt>
                <c:pt idx="4464">
                  <c:v>1.007080078125E-3</c:v>
                </c:pt>
                <c:pt idx="4465">
                  <c:v>1.0068416595458984E-3</c:v>
                </c:pt>
                <c:pt idx="4466">
                  <c:v>1.007080078125E-3</c:v>
                </c:pt>
                <c:pt idx="4467">
                  <c:v>1.0080337524414063E-3</c:v>
                </c:pt>
                <c:pt idx="4468">
                  <c:v>1.007080078125E-3</c:v>
                </c:pt>
                <c:pt idx="4469">
                  <c:v>1.0068416595458984E-3</c:v>
                </c:pt>
                <c:pt idx="4470">
                  <c:v>1.007080078125E-3</c:v>
                </c:pt>
                <c:pt idx="4471">
                  <c:v>1.007080078125E-3</c:v>
                </c:pt>
                <c:pt idx="4472">
                  <c:v>1.0068416595458984E-3</c:v>
                </c:pt>
                <c:pt idx="4473">
                  <c:v>1.007080078125E-3</c:v>
                </c:pt>
                <c:pt idx="4474">
                  <c:v>1.007080078125E-3</c:v>
                </c:pt>
                <c:pt idx="4475">
                  <c:v>1.0068416595458984E-3</c:v>
                </c:pt>
                <c:pt idx="4476">
                  <c:v>1.007080078125E-3</c:v>
                </c:pt>
                <c:pt idx="4477">
                  <c:v>1.007080078125E-3</c:v>
                </c:pt>
                <c:pt idx="4478">
                  <c:v>1.0068416595458984E-3</c:v>
                </c:pt>
                <c:pt idx="4479">
                  <c:v>1.007080078125E-3</c:v>
                </c:pt>
                <c:pt idx="4480">
                  <c:v>1.0080337524414063E-3</c:v>
                </c:pt>
                <c:pt idx="4481">
                  <c:v>1.0068416595458984E-3</c:v>
                </c:pt>
                <c:pt idx="4482">
                  <c:v>1.007080078125E-3</c:v>
                </c:pt>
                <c:pt idx="4483">
                  <c:v>1.007080078125E-3</c:v>
                </c:pt>
                <c:pt idx="4484">
                  <c:v>1.0068416595458984E-3</c:v>
                </c:pt>
                <c:pt idx="4485">
                  <c:v>1.007080078125E-3</c:v>
                </c:pt>
                <c:pt idx="4486">
                  <c:v>1.007080078125E-3</c:v>
                </c:pt>
                <c:pt idx="4487">
                  <c:v>1.0068416595458984E-3</c:v>
                </c:pt>
                <c:pt idx="4488">
                  <c:v>1.007080078125E-3</c:v>
                </c:pt>
                <c:pt idx="4489">
                  <c:v>1.007080078125E-3</c:v>
                </c:pt>
                <c:pt idx="4490">
                  <c:v>1.0068416595458984E-3</c:v>
                </c:pt>
                <c:pt idx="4491">
                  <c:v>1.007080078125E-3</c:v>
                </c:pt>
                <c:pt idx="4492">
                  <c:v>1.0080337524414063E-3</c:v>
                </c:pt>
                <c:pt idx="4493">
                  <c:v>1.007080078125E-3</c:v>
                </c:pt>
                <c:pt idx="4494">
                  <c:v>1.0068416595458984E-3</c:v>
                </c:pt>
                <c:pt idx="4495">
                  <c:v>1.007080078125E-3</c:v>
                </c:pt>
                <c:pt idx="4496">
                  <c:v>1.007080078125E-3</c:v>
                </c:pt>
                <c:pt idx="4497">
                  <c:v>1.0068416595458984E-3</c:v>
                </c:pt>
                <c:pt idx="4498">
                  <c:v>1.007080078125E-3</c:v>
                </c:pt>
                <c:pt idx="4499">
                  <c:v>1.007080078125E-3</c:v>
                </c:pt>
                <c:pt idx="4500">
                  <c:v>1.0068416595458984E-3</c:v>
                </c:pt>
                <c:pt idx="4501">
                  <c:v>1.007080078125E-3</c:v>
                </c:pt>
                <c:pt idx="4502">
                  <c:v>1.007080078125E-3</c:v>
                </c:pt>
                <c:pt idx="4503">
                  <c:v>1.0068416595458984E-3</c:v>
                </c:pt>
                <c:pt idx="4504">
                  <c:v>1.007080078125E-3</c:v>
                </c:pt>
                <c:pt idx="4505">
                  <c:v>1.0080337524414063E-3</c:v>
                </c:pt>
                <c:pt idx="4506">
                  <c:v>1.0068416595458984E-3</c:v>
                </c:pt>
                <c:pt idx="4507">
                  <c:v>1.007080078125E-3</c:v>
                </c:pt>
                <c:pt idx="4508">
                  <c:v>1.007080078125E-3</c:v>
                </c:pt>
                <c:pt idx="4509">
                  <c:v>1.0068416595458984E-3</c:v>
                </c:pt>
                <c:pt idx="4510">
                  <c:v>1.007080078125E-3</c:v>
                </c:pt>
                <c:pt idx="4511">
                  <c:v>1.007080078125E-3</c:v>
                </c:pt>
                <c:pt idx="4512">
                  <c:v>1.0068416595458984E-3</c:v>
                </c:pt>
                <c:pt idx="4513">
                  <c:v>1.007080078125E-3</c:v>
                </c:pt>
                <c:pt idx="4514">
                  <c:v>1.007080078125E-3</c:v>
                </c:pt>
                <c:pt idx="4515">
                  <c:v>1.0068416595458984E-3</c:v>
                </c:pt>
                <c:pt idx="4516">
                  <c:v>1.007080078125E-3</c:v>
                </c:pt>
                <c:pt idx="4517">
                  <c:v>1.0080337524414063E-3</c:v>
                </c:pt>
                <c:pt idx="4518">
                  <c:v>1.007080078125E-3</c:v>
                </c:pt>
                <c:pt idx="4519">
                  <c:v>1.0068416595458984E-3</c:v>
                </c:pt>
                <c:pt idx="4520">
                  <c:v>1.007080078125E-3</c:v>
                </c:pt>
                <c:pt idx="4521">
                  <c:v>1.007080078125E-3</c:v>
                </c:pt>
                <c:pt idx="4522">
                  <c:v>1.0068416595458984E-3</c:v>
                </c:pt>
                <c:pt idx="4523">
                  <c:v>1.007080078125E-3</c:v>
                </c:pt>
                <c:pt idx="4524">
                  <c:v>1.007080078125E-3</c:v>
                </c:pt>
                <c:pt idx="4525">
                  <c:v>1.0068416595458984E-3</c:v>
                </c:pt>
                <c:pt idx="4526">
                  <c:v>1.007080078125E-3</c:v>
                </c:pt>
                <c:pt idx="4527">
                  <c:v>1.007080078125E-3</c:v>
                </c:pt>
                <c:pt idx="4528">
                  <c:v>1.0068416595458984E-3</c:v>
                </c:pt>
                <c:pt idx="4529">
                  <c:v>1.007080078125E-3</c:v>
                </c:pt>
                <c:pt idx="4530">
                  <c:v>1.0080337524414063E-3</c:v>
                </c:pt>
                <c:pt idx="4531">
                  <c:v>1.0068416595458984E-3</c:v>
                </c:pt>
                <c:pt idx="4532">
                  <c:v>1.007080078125E-3</c:v>
                </c:pt>
                <c:pt idx="4533">
                  <c:v>1.007080078125E-3</c:v>
                </c:pt>
                <c:pt idx="4534">
                  <c:v>1.0068416595458984E-3</c:v>
                </c:pt>
                <c:pt idx="4535">
                  <c:v>1.007080078125E-3</c:v>
                </c:pt>
                <c:pt idx="4536">
                  <c:v>1.007080078125E-3</c:v>
                </c:pt>
                <c:pt idx="4537">
                  <c:v>1.0068416595458984E-3</c:v>
                </c:pt>
                <c:pt idx="4538">
                  <c:v>1.007080078125E-3</c:v>
                </c:pt>
                <c:pt idx="4539">
                  <c:v>1.007080078125E-3</c:v>
                </c:pt>
                <c:pt idx="4540">
                  <c:v>1.0068416595458984E-3</c:v>
                </c:pt>
                <c:pt idx="4541">
                  <c:v>1.007080078125E-3</c:v>
                </c:pt>
                <c:pt idx="4542">
                  <c:v>1.0080337524414063E-3</c:v>
                </c:pt>
                <c:pt idx="4543">
                  <c:v>1.007080078125E-3</c:v>
                </c:pt>
                <c:pt idx="4544">
                  <c:v>1.0068416595458984E-3</c:v>
                </c:pt>
                <c:pt idx="4545">
                  <c:v>1.007080078125E-3</c:v>
                </c:pt>
                <c:pt idx="4546">
                  <c:v>1.007080078125E-3</c:v>
                </c:pt>
                <c:pt idx="4547">
                  <c:v>1.0068416595458984E-3</c:v>
                </c:pt>
                <c:pt idx="4548">
                  <c:v>1.007080078125E-3</c:v>
                </c:pt>
                <c:pt idx="4549">
                  <c:v>1.007080078125E-3</c:v>
                </c:pt>
                <c:pt idx="4550">
                  <c:v>1.0068416595458984E-3</c:v>
                </c:pt>
                <c:pt idx="4551">
                  <c:v>1.007080078125E-3</c:v>
                </c:pt>
                <c:pt idx="4552">
                  <c:v>1.007080078125E-3</c:v>
                </c:pt>
                <c:pt idx="4553">
                  <c:v>1.0068416595458984E-3</c:v>
                </c:pt>
                <c:pt idx="4554">
                  <c:v>1.007080078125E-3</c:v>
                </c:pt>
                <c:pt idx="4555">
                  <c:v>1.0080337524414063E-3</c:v>
                </c:pt>
                <c:pt idx="4556">
                  <c:v>1.0068416595458984E-3</c:v>
                </c:pt>
                <c:pt idx="4557">
                  <c:v>1.007080078125E-3</c:v>
                </c:pt>
                <c:pt idx="4558">
                  <c:v>1.007080078125E-3</c:v>
                </c:pt>
                <c:pt idx="4559">
                  <c:v>1.0068416595458984E-3</c:v>
                </c:pt>
                <c:pt idx="4560">
                  <c:v>1.007080078125E-3</c:v>
                </c:pt>
                <c:pt idx="4561">
                  <c:v>1.007080078125E-3</c:v>
                </c:pt>
                <c:pt idx="4562">
                  <c:v>1.0068416595458984E-3</c:v>
                </c:pt>
                <c:pt idx="4563">
                  <c:v>1.007080078125E-3</c:v>
                </c:pt>
                <c:pt idx="4564">
                  <c:v>1.007080078125E-3</c:v>
                </c:pt>
                <c:pt idx="4565">
                  <c:v>1.0068416595458984E-3</c:v>
                </c:pt>
                <c:pt idx="4566">
                  <c:v>1.007080078125E-3</c:v>
                </c:pt>
                <c:pt idx="4567">
                  <c:v>1.0080337524414063E-3</c:v>
                </c:pt>
                <c:pt idx="4568">
                  <c:v>1.007080078125E-3</c:v>
                </c:pt>
                <c:pt idx="4569">
                  <c:v>1.0068416595458984E-3</c:v>
                </c:pt>
                <c:pt idx="4570">
                  <c:v>1.007080078125E-3</c:v>
                </c:pt>
                <c:pt idx="4571">
                  <c:v>1.007080078125E-3</c:v>
                </c:pt>
                <c:pt idx="4572">
                  <c:v>1.0068416595458984E-3</c:v>
                </c:pt>
                <c:pt idx="4573">
                  <c:v>1.007080078125E-3</c:v>
                </c:pt>
                <c:pt idx="4574">
                  <c:v>1.007080078125E-3</c:v>
                </c:pt>
                <c:pt idx="4575">
                  <c:v>1.0068416595458984E-3</c:v>
                </c:pt>
                <c:pt idx="4576">
                  <c:v>1.007080078125E-3</c:v>
                </c:pt>
                <c:pt idx="4577">
                  <c:v>1.007080078125E-3</c:v>
                </c:pt>
                <c:pt idx="4578">
                  <c:v>1.0068416595458984E-3</c:v>
                </c:pt>
                <c:pt idx="4579">
                  <c:v>1.20849609375E-2</c:v>
                </c:pt>
                <c:pt idx="4580">
                  <c:v>1.007080078125E-3</c:v>
                </c:pt>
                <c:pt idx="4581">
                  <c:v>1.0080337524414063E-3</c:v>
                </c:pt>
                <c:pt idx="4582">
                  <c:v>1.007080078125E-3</c:v>
                </c:pt>
                <c:pt idx="4583">
                  <c:v>1.0068416595458984E-3</c:v>
                </c:pt>
                <c:pt idx="4584">
                  <c:v>1.007080078125E-3</c:v>
                </c:pt>
                <c:pt idx="4585">
                  <c:v>1.007080078125E-3</c:v>
                </c:pt>
                <c:pt idx="4586">
                  <c:v>1.0068416595458984E-3</c:v>
                </c:pt>
                <c:pt idx="4587">
                  <c:v>1.007080078125E-3</c:v>
                </c:pt>
                <c:pt idx="4588">
                  <c:v>1.007080078125E-3</c:v>
                </c:pt>
                <c:pt idx="4589">
                  <c:v>1.0068416595458984E-3</c:v>
                </c:pt>
                <c:pt idx="4590">
                  <c:v>1.007080078125E-3</c:v>
                </c:pt>
                <c:pt idx="4591">
                  <c:v>1.007080078125E-3</c:v>
                </c:pt>
                <c:pt idx="4592">
                  <c:v>1.0068416595458984E-3</c:v>
                </c:pt>
                <c:pt idx="4593">
                  <c:v>1.007080078125E-3</c:v>
                </c:pt>
                <c:pt idx="4594">
                  <c:v>1.0080337524414063E-3</c:v>
                </c:pt>
                <c:pt idx="4595">
                  <c:v>1.0068416595458984E-3</c:v>
                </c:pt>
                <c:pt idx="4596">
                  <c:v>1.007080078125E-3</c:v>
                </c:pt>
                <c:pt idx="4597">
                  <c:v>1.007080078125E-3</c:v>
                </c:pt>
                <c:pt idx="4598">
                  <c:v>1.0068416595458984E-3</c:v>
                </c:pt>
                <c:pt idx="4599">
                  <c:v>1.007080078125E-3</c:v>
                </c:pt>
                <c:pt idx="4600">
                  <c:v>1.007080078125E-3</c:v>
                </c:pt>
                <c:pt idx="4601">
                  <c:v>1.0068416595458984E-3</c:v>
                </c:pt>
                <c:pt idx="4602">
                  <c:v>1.007080078125E-3</c:v>
                </c:pt>
                <c:pt idx="4603">
                  <c:v>1.007080078125E-3</c:v>
                </c:pt>
                <c:pt idx="4604">
                  <c:v>1.0068416595458984E-3</c:v>
                </c:pt>
                <c:pt idx="4605">
                  <c:v>1.007080078125E-3</c:v>
                </c:pt>
                <c:pt idx="4606">
                  <c:v>1.0080337524414063E-3</c:v>
                </c:pt>
                <c:pt idx="4607">
                  <c:v>1.007080078125E-3</c:v>
                </c:pt>
                <c:pt idx="4608">
                  <c:v>1.0068416595458984E-3</c:v>
                </c:pt>
                <c:pt idx="4609">
                  <c:v>1.007080078125E-3</c:v>
                </c:pt>
                <c:pt idx="4610">
                  <c:v>1.007080078125E-3</c:v>
                </c:pt>
                <c:pt idx="4611">
                  <c:v>1.0068416595458984E-3</c:v>
                </c:pt>
                <c:pt idx="4612">
                  <c:v>1.007080078125E-3</c:v>
                </c:pt>
                <c:pt idx="4613">
                  <c:v>1.007080078125E-3</c:v>
                </c:pt>
                <c:pt idx="4614">
                  <c:v>1.0068416595458984E-3</c:v>
                </c:pt>
                <c:pt idx="4615">
                  <c:v>1.007080078125E-3</c:v>
                </c:pt>
                <c:pt idx="4616">
                  <c:v>1.007080078125E-3</c:v>
                </c:pt>
                <c:pt idx="4617">
                  <c:v>1.0068416595458984E-3</c:v>
                </c:pt>
                <c:pt idx="4618">
                  <c:v>1.007080078125E-3</c:v>
                </c:pt>
                <c:pt idx="4619">
                  <c:v>1.0080337524414063E-3</c:v>
                </c:pt>
                <c:pt idx="4620">
                  <c:v>1.0068416595458984E-3</c:v>
                </c:pt>
                <c:pt idx="4621">
                  <c:v>1.007080078125E-3</c:v>
                </c:pt>
                <c:pt idx="4622">
                  <c:v>1.007080078125E-3</c:v>
                </c:pt>
                <c:pt idx="4623">
                  <c:v>1.0068416595458984E-3</c:v>
                </c:pt>
                <c:pt idx="4624">
                  <c:v>1.007080078125E-3</c:v>
                </c:pt>
                <c:pt idx="4625">
                  <c:v>1.007080078125E-3</c:v>
                </c:pt>
                <c:pt idx="4626">
                  <c:v>1.0068416595458984E-3</c:v>
                </c:pt>
                <c:pt idx="4627">
                  <c:v>1.007080078125E-3</c:v>
                </c:pt>
                <c:pt idx="4628">
                  <c:v>3.0210018157958984E-3</c:v>
                </c:pt>
                <c:pt idx="4629">
                  <c:v>1.0080337524414063E-3</c:v>
                </c:pt>
                <c:pt idx="4630">
                  <c:v>1.007080078125E-3</c:v>
                </c:pt>
                <c:pt idx="4631">
                  <c:v>1.0068416595458984E-3</c:v>
                </c:pt>
                <c:pt idx="4632">
                  <c:v>1.007080078125E-3</c:v>
                </c:pt>
                <c:pt idx="4633">
                  <c:v>1.007080078125E-3</c:v>
                </c:pt>
                <c:pt idx="4634">
                  <c:v>1.0068416595458984E-3</c:v>
                </c:pt>
                <c:pt idx="4635">
                  <c:v>1.007080078125E-3</c:v>
                </c:pt>
                <c:pt idx="4636">
                  <c:v>1.007080078125E-3</c:v>
                </c:pt>
                <c:pt idx="4637">
                  <c:v>1.0068416595458984E-3</c:v>
                </c:pt>
                <c:pt idx="4638">
                  <c:v>1.007080078125E-3</c:v>
                </c:pt>
                <c:pt idx="4639">
                  <c:v>1.007080078125E-3</c:v>
                </c:pt>
                <c:pt idx="4640">
                  <c:v>1.0068416595458984E-3</c:v>
                </c:pt>
                <c:pt idx="4641">
                  <c:v>1.007080078125E-3</c:v>
                </c:pt>
                <c:pt idx="4642">
                  <c:v>1.0080337524414063E-3</c:v>
                </c:pt>
                <c:pt idx="4643">
                  <c:v>1.0068416595458984E-3</c:v>
                </c:pt>
                <c:pt idx="4644">
                  <c:v>1.007080078125E-3</c:v>
                </c:pt>
                <c:pt idx="4645">
                  <c:v>1.007080078125E-3</c:v>
                </c:pt>
                <c:pt idx="4646">
                  <c:v>1.0068416595458984E-3</c:v>
                </c:pt>
                <c:pt idx="4647">
                  <c:v>1.007080078125E-3</c:v>
                </c:pt>
                <c:pt idx="4648">
                  <c:v>1.007080078125E-3</c:v>
                </c:pt>
                <c:pt idx="4649">
                  <c:v>1.0068416595458984E-3</c:v>
                </c:pt>
                <c:pt idx="4650">
                  <c:v>1.007080078125E-3</c:v>
                </c:pt>
                <c:pt idx="4651">
                  <c:v>1.007080078125E-3</c:v>
                </c:pt>
                <c:pt idx="4652">
                  <c:v>1.0068416595458984E-3</c:v>
                </c:pt>
                <c:pt idx="4653">
                  <c:v>1.007080078125E-3</c:v>
                </c:pt>
                <c:pt idx="4654">
                  <c:v>1.0080337524414063E-3</c:v>
                </c:pt>
                <c:pt idx="4655">
                  <c:v>1.007080078125E-3</c:v>
                </c:pt>
                <c:pt idx="4656">
                  <c:v>1.0068416595458984E-3</c:v>
                </c:pt>
                <c:pt idx="4657">
                  <c:v>1.007080078125E-3</c:v>
                </c:pt>
                <c:pt idx="4658">
                  <c:v>1.007080078125E-3</c:v>
                </c:pt>
                <c:pt idx="4659">
                  <c:v>1.0068416595458984E-3</c:v>
                </c:pt>
                <c:pt idx="4660">
                  <c:v>1.007080078125E-3</c:v>
                </c:pt>
                <c:pt idx="4661">
                  <c:v>1.007080078125E-3</c:v>
                </c:pt>
                <c:pt idx="4662">
                  <c:v>1.0068416595458984E-3</c:v>
                </c:pt>
                <c:pt idx="4663">
                  <c:v>1.007080078125E-3</c:v>
                </c:pt>
                <c:pt idx="4664">
                  <c:v>1.007080078125E-3</c:v>
                </c:pt>
                <c:pt idx="4665">
                  <c:v>1.0068416595458984E-3</c:v>
                </c:pt>
                <c:pt idx="4666">
                  <c:v>1.007080078125E-3</c:v>
                </c:pt>
                <c:pt idx="4667">
                  <c:v>1.0080337524414063E-3</c:v>
                </c:pt>
                <c:pt idx="4668">
                  <c:v>1.0068416595458984E-3</c:v>
                </c:pt>
                <c:pt idx="4669">
                  <c:v>1.007080078125E-3</c:v>
                </c:pt>
                <c:pt idx="4670">
                  <c:v>1.007080078125E-3</c:v>
                </c:pt>
                <c:pt idx="4671">
                  <c:v>1.0068416595458984E-3</c:v>
                </c:pt>
                <c:pt idx="4672">
                  <c:v>1.007080078125E-3</c:v>
                </c:pt>
                <c:pt idx="4673">
                  <c:v>1.007080078125E-3</c:v>
                </c:pt>
                <c:pt idx="4674">
                  <c:v>1.0068416595458984E-3</c:v>
                </c:pt>
                <c:pt idx="4675">
                  <c:v>1.007080078125E-3</c:v>
                </c:pt>
                <c:pt idx="4676">
                  <c:v>1.007080078125E-3</c:v>
                </c:pt>
                <c:pt idx="4677">
                  <c:v>1.0068416595458984E-3</c:v>
                </c:pt>
                <c:pt idx="4678">
                  <c:v>1.007080078125E-3</c:v>
                </c:pt>
                <c:pt idx="4679">
                  <c:v>1.0080337524414063E-3</c:v>
                </c:pt>
                <c:pt idx="4680">
                  <c:v>1.007080078125E-3</c:v>
                </c:pt>
                <c:pt idx="4681">
                  <c:v>1.0068416595458984E-3</c:v>
                </c:pt>
                <c:pt idx="4682">
                  <c:v>1.007080078125E-3</c:v>
                </c:pt>
                <c:pt idx="4683">
                  <c:v>1.007080078125E-3</c:v>
                </c:pt>
                <c:pt idx="4684">
                  <c:v>1.0068416595458984E-3</c:v>
                </c:pt>
                <c:pt idx="4685">
                  <c:v>1.007080078125E-3</c:v>
                </c:pt>
                <c:pt idx="4686">
                  <c:v>1.007080078125E-3</c:v>
                </c:pt>
                <c:pt idx="4687">
                  <c:v>1.0068416595458984E-3</c:v>
                </c:pt>
                <c:pt idx="4688">
                  <c:v>1.007080078125E-3</c:v>
                </c:pt>
                <c:pt idx="4689">
                  <c:v>1.007080078125E-3</c:v>
                </c:pt>
                <c:pt idx="4690">
                  <c:v>1.0068416595458984E-3</c:v>
                </c:pt>
                <c:pt idx="4691">
                  <c:v>1.0080337524414063E-3</c:v>
                </c:pt>
                <c:pt idx="4692">
                  <c:v>1.007080078125E-3</c:v>
                </c:pt>
                <c:pt idx="4693">
                  <c:v>1.0068416595458984E-3</c:v>
                </c:pt>
                <c:pt idx="4694">
                  <c:v>1.007080078125E-3</c:v>
                </c:pt>
                <c:pt idx="4695">
                  <c:v>1.007080078125E-3</c:v>
                </c:pt>
                <c:pt idx="4696">
                  <c:v>1.0068416595458984E-3</c:v>
                </c:pt>
                <c:pt idx="4697">
                  <c:v>1.007080078125E-3</c:v>
                </c:pt>
                <c:pt idx="4698">
                  <c:v>1.007080078125E-3</c:v>
                </c:pt>
                <c:pt idx="4699">
                  <c:v>1.0068416595458984E-3</c:v>
                </c:pt>
                <c:pt idx="4700">
                  <c:v>1.007080078125E-3</c:v>
                </c:pt>
                <c:pt idx="4701">
                  <c:v>1.007080078125E-3</c:v>
                </c:pt>
                <c:pt idx="4702">
                  <c:v>1.0068416595458984E-3</c:v>
                </c:pt>
                <c:pt idx="4703">
                  <c:v>1.007080078125E-3</c:v>
                </c:pt>
                <c:pt idx="4704">
                  <c:v>1.0080337524414063E-3</c:v>
                </c:pt>
                <c:pt idx="4705">
                  <c:v>1.007080078125E-3</c:v>
                </c:pt>
                <c:pt idx="4706">
                  <c:v>1.0068416595458984E-3</c:v>
                </c:pt>
                <c:pt idx="4707">
                  <c:v>1.007080078125E-3</c:v>
                </c:pt>
                <c:pt idx="4708">
                  <c:v>1.007080078125E-3</c:v>
                </c:pt>
                <c:pt idx="4709">
                  <c:v>1.0068416595458984E-3</c:v>
                </c:pt>
                <c:pt idx="4710">
                  <c:v>1.007080078125E-3</c:v>
                </c:pt>
                <c:pt idx="4711">
                  <c:v>1.007080078125E-3</c:v>
                </c:pt>
                <c:pt idx="4712">
                  <c:v>1.0068416595458984E-3</c:v>
                </c:pt>
                <c:pt idx="4713">
                  <c:v>1.007080078125E-3</c:v>
                </c:pt>
                <c:pt idx="4714">
                  <c:v>1.007080078125E-3</c:v>
                </c:pt>
                <c:pt idx="4715">
                  <c:v>1.0068416595458984E-3</c:v>
                </c:pt>
                <c:pt idx="4716">
                  <c:v>1.0080337524414063E-3</c:v>
                </c:pt>
                <c:pt idx="4717">
                  <c:v>1.007080078125E-3</c:v>
                </c:pt>
                <c:pt idx="4718">
                  <c:v>1.0068416595458984E-3</c:v>
                </c:pt>
                <c:pt idx="4719">
                  <c:v>1.007080078125E-3</c:v>
                </c:pt>
                <c:pt idx="4720">
                  <c:v>1.007080078125E-3</c:v>
                </c:pt>
                <c:pt idx="4721">
                  <c:v>1.0068416595458984E-3</c:v>
                </c:pt>
                <c:pt idx="4722">
                  <c:v>1.007080078125E-3</c:v>
                </c:pt>
                <c:pt idx="4723">
                  <c:v>1.007080078125E-3</c:v>
                </c:pt>
                <c:pt idx="4724">
                  <c:v>5.0349235534667969E-3</c:v>
                </c:pt>
                <c:pt idx="4725">
                  <c:v>1.0080337524414063E-3</c:v>
                </c:pt>
                <c:pt idx="4726">
                  <c:v>1.007080078125E-3</c:v>
                </c:pt>
                <c:pt idx="4727">
                  <c:v>1.0068416595458984E-3</c:v>
                </c:pt>
                <c:pt idx="4728">
                  <c:v>1.007080078125E-3</c:v>
                </c:pt>
                <c:pt idx="4729">
                  <c:v>1.007080078125E-3</c:v>
                </c:pt>
                <c:pt idx="4730">
                  <c:v>1.0068416595458984E-3</c:v>
                </c:pt>
                <c:pt idx="4731">
                  <c:v>1.007080078125E-3</c:v>
                </c:pt>
                <c:pt idx="4732">
                  <c:v>1.007080078125E-3</c:v>
                </c:pt>
                <c:pt idx="4733">
                  <c:v>1.0068416595458984E-3</c:v>
                </c:pt>
                <c:pt idx="4734">
                  <c:v>1.20849609375E-2</c:v>
                </c:pt>
                <c:pt idx="4735">
                  <c:v>1.007080078125E-3</c:v>
                </c:pt>
                <c:pt idx="4736">
                  <c:v>1.007080078125E-3</c:v>
                </c:pt>
                <c:pt idx="4737">
                  <c:v>1.0068416595458984E-3</c:v>
                </c:pt>
                <c:pt idx="4738">
                  <c:v>1.007080078125E-3</c:v>
                </c:pt>
                <c:pt idx="4739">
                  <c:v>1.0080337524414063E-3</c:v>
                </c:pt>
                <c:pt idx="4740">
                  <c:v>1.007080078125E-3</c:v>
                </c:pt>
                <c:pt idx="4741">
                  <c:v>1.0068416595458984E-3</c:v>
                </c:pt>
                <c:pt idx="4742">
                  <c:v>1.007080078125E-3</c:v>
                </c:pt>
                <c:pt idx="4743">
                  <c:v>1.007080078125E-3</c:v>
                </c:pt>
                <c:pt idx="4744">
                  <c:v>1.0068416595458984E-3</c:v>
                </c:pt>
                <c:pt idx="4745">
                  <c:v>1.007080078125E-3</c:v>
                </c:pt>
                <c:pt idx="4746">
                  <c:v>6.0429573059082031E-3</c:v>
                </c:pt>
                <c:pt idx="4747">
                  <c:v>1.007080078125E-3</c:v>
                </c:pt>
                <c:pt idx="4748">
                  <c:v>1.0068416595458984E-3</c:v>
                </c:pt>
                <c:pt idx="4749">
                  <c:v>1.007080078125E-3</c:v>
                </c:pt>
                <c:pt idx="4750">
                  <c:v>1.007080078125E-3</c:v>
                </c:pt>
                <c:pt idx="4751">
                  <c:v>1.0068416595458984E-3</c:v>
                </c:pt>
                <c:pt idx="4752">
                  <c:v>1.007080078125E-3</c:v>
                </c:pt>
                <c:pt idx="4753">
                  <c:v>1.007080078125E-3</c:v>
                </c:pt>
                <c:pt idx="4754">
                  <c:v>1.0068416595458984E-3</c:v>
                </c:pt>
                <c:pt idx="4755">
                  <c:v>1.007080078125E-3</c:v>
                </c:pt>
                <c:pt idx="4756">
                  <c:v>1.007080078125E-3</c:v>
                </c:pt>
                <c:pt idx="4757">
                  <c:v>1.0068416595458984E-3</c:v>
                </c:pt>
                <c:pt idx="4758">
                  <c:v>1.007080078125E-3</c:v>
                </c:pt>
                <c:pt idx="4759">
                  <c:v>1.0080337524414063E-3</c:v>
                </c:pt>
                <c:pt idx="4760">
                  <c:v>1.007080078125E-3</c:v>
                </c:pt>
                <c:pt idx="4761">
                  <c:v>1.0068416595458984E-3</c:v>
                </c:pt>
                <c:pt idx="4762">
                  <c:v>1.007080078125E-3</c:v>
                </c:pt>
                <c:pt idx="4763">
                  <c:v>1.007080078125E-3</c:v>
                </c:pt>
                <c:pt idx="4764">
                  <c:v>1.0068416595458984E-3</c:v>
                </c:pt>
                <c:pt idx="4765">
                  <c:v>1.007080078125E-3</c:v>
                </c:pt>
                <c:pt idx="4766">
                  <c:v>1.007080078125E-3</c:v>
                </c:pt>
                <c:pt idx="4767">
                  <c:v>1.0068416595458984E-3</c:v>
                </c:pt>
                <c:pt idx="4768">
                  <c:v>1.007080078125E-3</c:v>
                </c:pt>
                <c:pt idx="4769">
                  <c:v>1.007080078125E-3</c:v>
                </c:pt>
                <c:pt idx="4770">
                  <c:v>1.0068416595458984E-3</c:v>
                </c:pt>
                <c:pt idx="4771">
                  <c:v>2.4170160293579102E-2</c:v>
                </c:pt>
                <c:pt idx="4772">
                  <c:v>1.0068416595458984E-3</c:v>
                </c:pt>
                <c:pt idx="4773">
                  <c:v>1.0080337524414063E-3</c:v>
                </c:pt>
                <c:pt idx="4774">
                  <c:v>1.007080078125E-3</c:v>
                </c:pt>
                <c:pt idx="4775">
                  <c:v>1.0068416595458984E-3</c:v>
                </c:pt>
                <c:pt idx="4776">
                  <c:v>1.007080078125E-3</c:v>
                </c:pt>
                <c:pt idx="4777">
                  <c:v>1.007080078125E-3</c:v>
                </c:pt>
                <c:pt idx="4778">
                  <c:v>1.0068416595458984E-3</c:v>
                </c:pt>
                <c:pt idx="4779">
                  <c:v>1.007080078125E-3</c:v>
                </c:pt>
                <c:pt idx="4780">
                  <c:v>1.007080078125E-3</c:v>
                </c:pt>
                <c:pt idx="4781">
                  <c:v>1.0068416595458984E-3</c:v>
                </c:pt>
                <c:pt idx="4782">
                  <c:v>1.007080078125E-3</c:v>
                </c:pt>
                <c:pt idx="4783">
                  <c:v>1.007080078125E-3</c:v>
                </c:pt>
                <c:pt idx="4784">
                  <c:v>1.0068416595458984E-3</c:v>
                </c:pt>
                <c:pt idx="4785">
                  <c:v>1.007080078125E-3</c:v>
                </c:pt>
                <c:pt idx="4786">
                  <c:v>1.0080337524414063E-3</c:v>
                </c:pt>
                <c:pt idx="4787">
                  <c:v>1.007080078125E-3</c:v>
                </c:pt>
                <c:pt idx="4788">
                  <c:v>1.0068416595458984E-3</c:v>
                </c:pt>
                <c:pt idx="4789">
                  <c:v>1.007080078125E-3</c:v>
                </c:pt>
                <c:pt idx="4790">
                  <c:v>1.007080078125E-3</c:v>
                </c:pt>
                <c:pt idx="4791">
                  <c:v>1.0068416595458984E-3</c:v>
                </c:pt>
                <c:pt idx="4792">
                  <c:v>1.007080078125E-3</c:v>
                </c:pt>
                <c:pt idx="4793">
                  <c:v>1.007080078125E-3</c:v>
                </c:pt>
                <c:pt idx="4794">
                  <c:v>1.0068416595458984E-3</c:v>
                </c:pt>
                <c:pt idx="4795">
                  <c:v>1.007080078125E-3</c:v>
                </c:pt>
                <c:pt idx="4796">
                  <c:v>1.007080078125E-3</c:v>
                </c:pt>
                <c:pt idx="4797">
                  <c:v>1.0068416595458984E-3</c:v>
                </c:pt>
                <c:pt idx="4798">
                  <c:v>1.0080337524414063E-3</c:v>
                </c:pt>
                <c:pt idx="4799">
                  <c:v>1.007080078125E-3</c:v>
                </c:pt>
                <c:pt idx="4800">
                  <c:v>1.0068416595458984E-3</c:v>
                </c:pt>
                <c:pt idx="4801">
                  <c:v>1.007080078125E-3</c:v>
                </c:pt>
                <c:pt idx="4802">
                  <c:v>1.007080078125E-3</c:v>
                </c:pt>
                <c:pt idx="4803">
                  <c:v>1.0068416595458984E-3</c:v>
                </c:pt>
                <c:pt idx="4804">
                  <c:v>1.007080078125E-3</c:v>
                </c:pt>
                <c:pt idx="4805">
                  <c:v>1.007080078125E-3</c:v>
                </c:pt>
                <c:pt idx="4806">
                  <c:v>1.0068416595458984E-3</c:v>
                </c:pt>
                <c:pt idx="4807">
                  <c:v>1.007080078125E-3</c:v>
                </c:pt>
                <c:pt idx="4808">
                  <c:v>1.007080078125E-3</c:v>
                </c:pt>
                <c:pt idx="4809">
                  <c:v>1.0068416595458984E-3</c:v>
                </c:pt>
                <c:pt idx="4810">
                  <c:v>1.007080078125E-3</c:v>
                </c:pt>
                <c:pt idx="4811">
                  <c:v>1.0080337524414063E-3</c:v>
                </c:pt>
                <c:pt idx="4812">
                  <c:v>1.007080078125E-3</c:v>
                </c:pt>
                <c:pt idx="4813">
                  <c:v>1.0068416595458984E-3</c:v>
                </c:pt>
                <c:pt idx="4814">
                  <c:v>1.007080078125E-3</c:v>
                </c:pt>
                <c:pt idx="4815">
                  <c:v>1.007080078125E-3</c:v>
                </c:pt>
                <c:pt idx="4816">
                  <c:v>1.0068416595458984E-3</c:v>
                </c:pt>
                <c:pt idx="4817">
                  <c:v>1.007080078125E-3</c:v>
                </c:pt>
                <c:pt idx="4818">
                  <c:v>1.007080078125E-3</c:v>
                </c:pt>
                <c:pt idx="4819">
                  <c:v>1.0068416595458984E-3</c:v>
                </c:pt>
                <c:pt idx="4820">
                  <c:v>1.007080078125E-3</c:v>
                </c:pt>
                <c:pt idx="4821">
                  <c:v>1.007080078125E-3</c:v>
                </c:pt>
                <c:pt idx="4822">
                  <c:v>1.0068416595458984E-3</c:v>
                </c:pt>
                <c:pt idx="4823">
                  <c:v>1.0080337524414063E-3</c:v>
                </c:pt>
                <c:pt idx="4824">
                  <c:v>1.007080078125E-3</c:v>
                </c:pt>
                <c:pt idx="4825">
                  <c:v>1.0068416595458984E-3</c:v>
                </c:pt>
                <c:pt idx="4826">
                  <c:v>1.007080078125E-3</c:v>
                </c:pt>
                <c:pt idx="4827">
                  <c:v>1.007080078125E-3</c:v>
                </c:pt>
                <c:pt idx="4828">
                  <c:v>1.0068416595458984E-3</c:v>
                </c:pt>
                <c:pt idx="4829">
                  <c:v>1.007080078125E-3</c:v>
                </c:pt>
                <c:pt idx="4830">
                  <c:v>1.007080078125E-3</c:v>
                </c:pt>
                <c:pt idx="4831">
                  <c:v>1.0068416595458984E-3</c:v>
                </c:pt>
                <c:pt idx="4832">
                  <c:v>1.007080078125E-3</c:v>
                </c:pt>
                <c:pt idx="4833">
                  <c:v>1.007080078125E-3</c:v>
                </c:pt>
                <c:pt idx="4834">
                  <c:v>1.0068416595458984E-3</c:v>
                </c:pt>
                <c:pt idx="4835">
                  <c:v>1.007080078125E-3</c:v>
                </c:pt>
                <c:pt idx="4836">
                  <c:v>1.0080337524414063E-3</c:v>
                </c:pt>
                <c:pt idx="4837">
                  <c:v>1.007080078125E-3</c:v>
                </c:pt>
                <c:pt idx="4838">
                  <c:v>1.0068416595458984E-3</c:v>
                </c:pt>
                <c:pt idx="4839">
                  <c:v>1.007080078125E-3</c:v>
                </c:pt>
                <c:pt idx="4840">
                  <c:v>1.007080078125E-3</c:v>
                </c:pt>
                <c:pt idx="4841">
                  <c:v>1.0068416595458984E-3</c:v>
                </c:pt>
                <c:pt idx="4842">
                  <c:v>1.007080078125E-3</c:v>
                </c:pt>
                <c:pt idx="4843">
                  <c:v>1.007080078125E-3</c:v>
                </c:pt>
                <c:pt idx="4844">
                  <c:v>1.0068416595458984E-3</c:v>
                </c:pt>
                <c:pt idx="4845">
                  <c:v>1.007080078125E-3</c:v>
                </c:pt>
                <c:pt idx="4846">
                  <c:v>1.007080078125E-3</c:v>
                </c:pt>
                <c:pt idx="4847">
                  <c:v>1.0068416595458984E-3</c:v>
                </c:pt>
                <c:pt idx="4848">
                  <c:v>1.0080337524414063E-3</c:v>
                </c:pt>
                <c:pt idx="4849">
                  <c:v>1.007080078125E-3</c:v>
                </c:pt>
                <c:pt idx="4850">
                  <c:v>1.0068416595458984E-3</c:v>
                </c:pt>
                <c:pt idx="4851">
                  <c:v>1.007080078125E-3</c:v>
                </c:pt>
                <c:pt idx="4852">
                  <c:v>1.007080078125E-3</c:v>
                </c:pt>
                <c:pt idx="4853">
                  <c:v>1.0068416595458984E-3</c:v>
                </c:pt>
                <c:pt idx="4854">
                  <c:v>1.007080078125E-3</c:v>
                </c:pt>
                <c:pt idx="4855">
                  <c:v>1.007080078125E-3</c:v>
                </c:pt>
                <c:pt idx="4856">
                  <c:v>1.0068416595458984E-3</c:v>
                </c:pt>
                <c:pt idx="4857">
                  <c:v>1.007080078125E-3</c:v>
                </c:pt>
                <c:pt idx="4858">
                  <c:v>1.007080078125E-3</c:v>
                </c:pt>
                <c:pt idx="4859">
                  <c:v>1.0068416595458984E-3</c:v>
                </c:pt>
                <c:pt idx="4860">
                  <c:v>1.007080078125E-3</c:v>
                </c:pt>
                <c:pt idx="4861">
                  <c:v>1.0080337524414063E-3</c:v>
                </c:pt>
                <c:pt idx="4862">
                  <c:v>1.007080078125E-3</c:v>
                </c:pt>
                <c:pt idx="4863">
                  <c:v>1.0068416595458984E-3</c:v>
                </c:pt>
                <c:pt idx="4864">
                  <c:v>1.007080078125E-3</c:v>
                </c:pt>
                <c:pt idx="4865">
                  <c:v>1.007080078125E-3</c:v>
                </c:pt>
                <c:pt idx="4866">
                  <c:v>1.0068416595458984E-3</c:v>
                </c:pt>
                <c:pt idx="4867">
                  <c:v>1.007080078125E-3</c:v>
                </c:pt>
                <c:pt idx="4868">
                  <c:v>1.007080078125E-3</c:v>
                </c:pt>
                <c:pt idx="4869">
                  <c:v>1.0068416595458984E-3</c:v>
                </c:pt>
                <c:pt idx="4870">
                  <c:v>1.007080078125E-3</c:v>
                </c:pt>
                <c:pt idx="4871">
                  <c:v>1.0068416595458984E-3</c:v>
                </c:pt>
                <c:pt idx="4872">
                  <c:v>1.007080078125E-3</c:v>
                </c:pt>
                <c:pt idx="4873">
                  <c:v>1.0080337524414063E-3</c:v>
                </c:pt>
                <c:pt idx="4874">
                  <c:v>1.007080078125E-3</c:v>
                </c:pt>
                <c:pt idx="4875">
                  <c:v>1.0068416595458984E-3</c:v>
                </c:pt>
                <c:pt idx="4876">
                  <c:v>1.007080078125E-3</c:v>
                </c:pt>
                <c:pt idx="4877">
                  <c:v>1.007080078125E-3</c:v>
                </c:pt>
                <c:pt idx="4878">
                  <c:v>1.0068416595458984E-3</c:v>
                </c:pt>
                <c:pt idx="4879">
                  <c:v>1.007080078125E-3</c:v>
                </c:pt>
                <c:pt idx="4880">
                  <c:v>1.007080078125E-3</c:v>
                </c:pt>
                <c:pt idx="4881">
                  <c:v>1.0068416595458984E-3</c:v>
                </c:pt>
                <c:pt idx="4882">
                  <c:v>1.007080078125E-3</c:v>
                </c:pt>
                <c:pt idx="4883">
                  <c:v>1.007080078125E-3</c:v>
                </c:pt>
                <c:pt idx="4884">
                  <c:v>1.0068416595458984E-3</c:v>
                </c:pt>
                <c:pt idx="4885">
                  <c:v>1.007080078125E-3</c:v>
                </c:pt>
                <c:pt idx="4886">
                  <c:v>1.0080337524414063E-3</c:v>
                </c:pt>
                <c:pt idx="4887">
                  <c:v>1.007080078125E-3</c:v>
                </c:pt>
                <c:pt idx="4888">
                  <c:v>1.0068416595458984E-3</c:v>
                </c:pt>
                <c:pt idx="4889">
                  <c:v>1.007080078125E-3</c:v>
                </c:pt>
                <c:pt idx="4890">
                  <c:v>1.007080078125E-3</c:v>
                </c:pt>
                <c:pt idx="4891">
                  <c:v>1.0068416595458984E-3</c:v>
                </c:pt>
                <c:pt idx="4892">
                  <c:v>1.007080078125E-3</c:v>
                </c:pt>
                <c:pt idx="4893">
                  <c:v>1.0068416595458984E-3</c:v>
                </c:pt>
                <c:pt idx="4894">
                  <c:v>1.007080078125E-3</c:v>
                </c:pt>
                <c:pt idx="4895">
                  <c:v>1.007080078125E-3</c:v>
                </c:pt>
                <c:pt idx="4896">
                  <c:v>1.0068416595458984E-3</c:v>
                </c:pt>
                <c:pt idx="4897">
                  <c:v>1.007080078125E-3</c:v>
                </c:pt>
                <c:pt idx="4898">
                  <c:v>1.0080337524414063E-3</c:v>
                </c:pt>
                <c:pt idx="4899">
                  <c:v>1.007080078125E-3</c:v>
                </c:pt>
                <c:pt idx="4900">
                  <c:v>1.0068416595458984E-3</c:v>
                </c:pt>
                <c:pt idx="4901">
                  <c:v>1.007080078125E-3</c:v>
                </c:pt>
                <c:pt idx="4902">
                  <c:v>1.007080078125E-3</c:v>
                </c:pt>
                <c:pt idx="4903">
                  <c:v>1.0068416595458984E-3</c:v>
                </c:pt>
                <c:pt idx="4904">
                  <c:v>1.007080078125E-3</c:v>
                </c:pt>
                <c:pt idx="4905">
                  <c:v>1.007080078125E-3</c:v>
                </c:pt>
                <c:pt idx="4906">
                  <c:v>1.0068416595458984E-3</c:v>
                </c:pt>
                <c:pt idx="4907">
                  <c:v>1.007080078125E-3</c:v>
                </c:pt>
                <c:pt idx="4908">
                  <c:v>1.007080078125E-3</c:v>
                </c:pt>
                <c:pt idx="4909">
                  <c:v>1.0068416595458984E-3</c:v>
                </c:pt>
                <c:pt idx="4910">
                  <c:v>1.007080078125E-3</c:v>
                </c:pt>
                <c:pt idx="4911">
                  <c:v>1.0080337524414063E-3</c:v>
                </c:pt>
                <c:pt idx="4912">
                  <c:v>1.007080078125E-3</c:v>
                </c:pt>
                <c:pt idx="4913">
                  <c:v>1.0068416595458984E-3</c:v>
                </c:pt>
                <c:pt idx="4914">
                  <c:v>1.007080078125E-3</c:v>
                </c:pt>
                <c:pt idx="4915">
                  <c:v>1.0068416595458984E-3</c:v>
                </c:pt>
                <c:pt idx="4916">
                  <c:v>1.007080078125E-3</c:v>
                </c:pt>
                <c:pt idx="4917">
                  <c:v>1.007080078125E-3</c:v>
                </c:pt>
                <c:pt idx="4918">
                  <c:v>1.0068416595458984E-3</c:v>
                </c:pt>
                <c:pt idx="4919">
                  <c:v>1.007080078125E-3</c:v>
                </c:pt>
                <c:pt idx="4920">
                  <c:v>1.007080078125E-3</c:v>
                </c:pt>
                <c:pt idx="4921">
                  <c:v>1.0068416595458984E-3</c:v>
                </c:pt>
                <c:pt idx="4922">
                  <c:v>1.007080078125E-3</c:v>
                </c:pt>
                <c:pt idx="4923">
                  <c:v>1.0080337524414063E-3</c:v>
                </c:pt>
                <c:pt idx="4924">
                  <c:v>1.007080078125E-3</c:v>
                </c:pt>
                <c:pt idx="4925">
                  <c:v>1.0068416595458984E-3</c:v>
                </c:pt>
                <c:pt idx="4926">
                  <c:v>1.007080078125E-3</c:v>
                </c:pt>
                <c:pt idx="4927">
                  <c:v>1.007080078125E-3</c:v>
                </c:pt>
                <c:pt idx="4928">
                  <c:v>1.0068416595458984E-3</c:v>
                </c:pt>
                <c:pt idx="4929">
                  <c:v>1.007080078125E-3</c:v>
                </c:pt>
                <c:pt idx="4930">
                  <c:v>1.007080078125E-3</c:v>
                </c:pt>
                <c:pt idx="4931">
                  <c:v>1.0068416595458984E-3</c:v>
                </c:pt>
                <c:pt idx="4932">
                  <c:v>1.007080078125E-3</c:v>
                </c:pt>
                <c:pt idx="4933">
                  <c:v>1.007080078125E-3</c:v>
                </c:pt>
                <c:pt idx="4934">
                  <c:v>1.0068416595458984E-3</c:v>
                </c:pt>
                <c:pt idx="4935">
                  <c:v>1.007080078125E-3</c:v>
                </c:pt>
                <c:pt idx="4936">
                  <c:v>1.0080337524414063E-3</c:v>
                </c:pt>
                <c:pt idx="4937">
                  <c:v>1.0068416595458984E-3</c:v>
                </c:pt>
                <c:pt idx="4938">
                  <c:v>1.007080078125E-3</c:v>
                </c:pt>
                <c:pt idx="4939">
                  <c:v>1.007080078125E-3</c:v>
                </c:pt>
                <c:pt idx="4940">
                  <c:v>1.0068416595458984E-3</c:v>
                </c:pt>
                <c:pt idx="4941">
                  <c:v>1.007080078125E-3</c:v>
                </c:pt>
                <c:pt idx="4942">
                  <c:v>1.007080078125E-3</c:v>
                </c:pt>
                <c:pt idx="4943">
                  <c:v>1.0068416595458984E-3</c:v>
                </c:pt>
                <c:pt idx="4944">
                  <c:v>1.007080078125E-3</c:v>
                </c:pt>
                <c:pt idx="4945">
                  <c:v>1.007080078125E-3</c:v>
                </c:pt>
                <c:pt idx="4946">
                  <c:v>1.0068416595458984E-3</c:v>
                </c:pt>
                <c:pt idx="4947">
                  <c:v>1.007080078125E-3</c:v>
                </c:pt>
                <c:pt idx="4948">
                  <c:v>1.0080337524414063E-3</c:v>
                </c:pt>
                <c:pt idx="4949">
                  <c:v>1.007080078125E-3</c:v>
                </c:pt>
                <c:pt idx="4950">
                  <c:v>1.0068416595458984E-3</c:v>
                </c:pt>
                <c:pt idx="4951">
                  <c:v>1.007080078125E-3</c:v>
                </c:pt>
                <c:pt idx="4952">
                  <c:v>1.007080078125E-3</c:v>
                </c:pt>
                <c:pt idx="4953">
                  <c:v>1.0068416595458984E-3</c:v>
                </c:pt>
                <c:pt idx="4954">
                  <c:v>1.007080078125E-3</c:v>
                </c:pt>
                <c:pt idx="4955">
                  <c:v>1.007080078125E-3</c:v>
                </c:pt>
                <c:pt idx="4956">
                  <c:v>1.0068416595458984E-3</c:v>
                </c:pt>
                <c:pt idx="4957">
                  <c:v>1.007080078125E-3</c:v>
                </c:pt>
                <c:pt idx="4958">
                  <c:v>1.007080078125E-3</c:v>
                </c:pt>
                <c:pt idx="4959">
                  <c:v>1.0068416595458984E-3</c:v>
                </c:pt>
                <c:pt idx="4960">
                  <c:v>1.007080078125E-3</c:v>
                </c:pt>
                <c:pt idx="4961">
                  <c:v>1.0080337524414063E-3</c:v>
                </c:pt>
                <c:pt idx="4962">
                  <c:v>1.0068416595458984E-3</c:v>
                </c:pt>
                <c:pt idx="4963">
                  <c:v>1.007080078125E-3</c:v>
                </c:pt>
                <c:pt idx="4964">
                  <c:v>1.007080078125E-3</c:v>
                </c:pt>
                <c:pt idx="4965">
                  <c:v>1.0068416595458984E-3</c:v>
                </c:pt>
                <c:pt idx="4966">
                  <c:v>1.007080078125E-3</c:v>
                </c:pt>
                <c:pt idx="4967">
                  <c:v>1.007080078125E-3</c:v>
                </c:pt>
                <c:pt idx="4968">
                  <c:v>1.0068416595458984E-3</c:v>
                </c:pt>
                <c:pt idx="4969">
                  <c:v>1.007080078125E-3</c:v>
                </c:pt>
                <c:pt idx="4970">
                  <c:v>1.007080078125E-3</c:v>
                </c:pt>
                <c:pt idx="4971">
                  <c:v>1.0068416595458984E-3</c:v>
                </c:pt>
                <c:pt idx="4972">
                  <c:v>1.007080078125E-3</c:v>
                </c:pt>
                <c:pt idx="4973">
                  <c:v>1.0080337524414063E-3</c:v>
                </c:pt>
                <c:pt idx="4974">
                  <c:v>1.007080078125E-3</c:v>
                </c:pt>
                <c:pt idx="4975">
                  <c:v>1.0068416595458984E-3</c:v>
                </c:pt>
                <c:pt idx="4976">
                  <c:v>1.007080078125E-3</c:v>
                </c:pt>
                <c:pt idx="4977">
                  <c:v>1.007080078125E-3</c:v>
                </c:pt>
                <c:pt idx="4978">
                  <c:v>1.0068416595458984E-3</c:v>
                </c:pt>
                <c:pt idx="4979">
                  <c:v>1.007080078125E-3</c:v>
                </c:pt>
                <c:pt idx="4980">
                  <c:v>1.007080078125E-3</c:v>
                </c:pt>
                <c:pt idx="4981">
                  <c:v>1.0068416595458984E-3</c:v>
                </c:pt>
                <c:pt idx="4982">
                  <c:v>1.007080078125E-3</c:v>
                </c:pt>
                <c:pt idx="4983">
                  <c:v>1.007080078125E-3</c:v>
                </c:pt>
                <c:pt idx="4984">
                  <c:v>1.0068416595458984E-3</c:v>
                </c:pt>
                <c:pt idx="4985">
                  <c:v>1.007080078125E-3</c:v>
                </c:pt>
                <c:pt idx="4986">
                  <c:v>1.0080337524414063E-3</c:v>
                </c:pt>
                <c:pt idx="4987">
                  <c:v>1.0068416595458984E-3</c:v>
                </c:pt>
                <c:pt idx="4988">
                  <c:v>1.007080078125E-3</c:v>
                </c:pt>
                <c:pt idx="4989">
                  <c:v>1.007080078125E-3</c:v>
                </c:pt>
                <c:pt idx="4990">
                  <c:v>1.0068416595458984E-3</c:v>
                </c:pt>
                <c:pt idx="4991">
                  <c:v>1.007080078125E-3</c:v>
                </c:pt>
                <c:pt idx="4992">
                  <c:v>1.007080078125E-3</c:v>
                </c:pt>
                <c:pt idx="4993">
                  <c:v>1.0068416595458984E-3</c:v>
                </c:pt>
                <c:pt idx="4994">
                  <c:v>1.007080078125E-3</c:v>
                </c:pt>
                <c:pt idx="4995">
                  <c:v>1.007080078125E-3</c:v>
                </c:pt>
                <c:pt idx="4996">
                  <c:v>1.0068416595458984E-3</c:v>
                </c:pt>
                <c:pt idx="4997">
                  <c:v>1.007080078125E-3</c:v>
                </c:pt>
                <c:pt idx="4998">
                  <c:v>1.0080337524414063E-3</c:v>
                </c:pt>
                <c:pt idx="4999">
                  <c:v>1.007080078125E-3</c:v>
                </c:pt>
                <c:pt idx="5000">
                  <c:v>1.0068416595458984E-3</c:v>
                </c:pt>
                <c:pt idx="5001">
                  <c:v>1.007080078125E-3</c:v>
                </c:pt>
                <c:pt idx="5002">
                  <c:v>1.007080078125E-3</c:v>
                </c:pt>
                <c:pt idx="5003">
                  <c:v>1.0068416595458984E-3</c:v>
                </c:pt>
                <c:pt idx="5004">
                  <c:v>1.007080078125E-3</c:v>
                </c:pt>
                <c:pt idx="5005">
                  <c:v>1.007080078125E-3</c:v>
                </c:pt>
                <c:pt idx="5006">
                  <c:v>1.0068416595458984E-3</c:v>
                </c:pt>
                <c:pt idx="5007">
                  <c:v>1.007080078125E-3</c:v>
                </c:pt>
                <c:pt idx="5008">
                  <c:v>1.007080078125E-3</c:v>
                </c:pt>
                <c:pt idx="5009">
                  <c:v>1.0068416595458984E-3</c:v>
                </c:pt>
                <c:pt idx="5010">
                  <c:v>1.007080078125E-3</c:v>
                </c:pt>
                <c:pt idx="5011">
                  <c:v>1.0080337524414063E-3</c:v>
                </c:pt>
                <c:pt idx="5012">
                  <c:v>1.0068416595458984E-3</c:v>
                </c:pt>
                <c:pt idx="5013">
                  <c:v>1.007080078125E-3</c:v>
                </c:pt>
                <c:pt idx="5014">
                  <c:v>1.007080078125E-3</c:v>
                </c:pt>
                <c:pt idx="5015">
                  <c:v>1.0068416595458984E-3</c:v>
                </c:pt>
                <c:pt idx="5016">
                  <c:v>1.007080078125E-3</c:v>
                </c:pt>
                <c:pt idx="5017">
                  <c:v>1.007080078125E-3</c:v>
                </c:pt>
                <c:pt idx="5018">
                  <c:v>1.0068416595458984E-3</c:v>
                </c:pt>
                <c:pt idx="5019">
                  <c:v>1.007080078125E-3</c:v>
                </c:pt>
                <c:pt idx="5020">
                  <c:v>1.007080078125E-3</c:v>
                </c:pt>
                <c:pt idx="5021">
                  <c:v>1.0068416595458984E-3</c:v>
                </c:pt>
                <c:pt idx="5022">
                  <c:v>1.007080078125E-3</c:v>
                </c:pt>
                <c:pt idx="5023">
                  <c:v>1.0080337524414063E-3</c:v>
                </c:pt>
                <c:pt idx="5024">
                  <c:v>1.007080078125E-3</c:v>
                </c:pt>
                <c:pt idx="5025">
                  <c:v>1.0068416595458984E-3</c:v>
                </c:pt>
                <c:pt idx="5026">
                  <c:v>1.007080078125E-3</c:v>
                </c:pt>
                <c:pt idx="5027">
                  <c:v>1.007080078125E-3</c:v>
                </c:pt>
                <c:pt idx="5028">
                  <c:v>1.0068416595458984E-3</c:v>
                </c:pt>
                <c:pt idx="5029">
                  <c:v>1.007080078125E-3</c:v>
                </c:pt>
                <c:pt idx="5030">
                  <c:v>1.007080078125E-3</c:v>
                </c:pt>
                <c:pt idx="5031">
                  <c:v>1.0068416595458984E-3</c:v>
                </c:pt>
                <c:pt idx="5032">
                  <c:v>1.007080078125E-3</c:v>
                </c:pt>
                <c:pt idx="5033">
                  <c:v>1.007080078125E-3</c:v>
                </c:pt>
                <c:pt idx="5034">
                  <c:v>1.0068416595458984E-3</c:v>
                </c:pt>
                <c:pt idx="5035">
                  <c:v>1.007080078125E-3</c:v>
                </c:pt>
                <c:pt idx="5036">
                  <c:v>1.0080337524414063E-3</c:v>
                </c:pt>
                <c:pt idx="5037">
                  <c:v>1.0068416595458984E-3</c:v>
                </c:pt>
                <c:pt idx="5038">
                  <c:v>1.007080078125E-3</c:v>
                </c:pt>
                <c:pt idx="5039">
                  <c:v>1.007080078125E-3</c:v>
                </c:pt>
                <c:pt idx="5040">
                  <c:v>1.0068416595458984E-3</c:v>
                </c:pt>
                <c:pt idx="5041">
                  <c:v>1.007080078125E-3</c:v>
                </c:pt>
                <c:pt idx="5042">
                  <c:v>1.007080078125E-3</c:v>
                </c:pt>
                <c:pt idx="5043">
                  <c:v>1.0068416595458984E-3</c:v>
                </c:pt>
                <c:pt idx="5044">
                  <c:v>1.007080078125E-3</c:v>
                </c:pt>
                <c:pt idx="5045">
                  <c:v>1.007080078125E-3</c:v>
                </c:pt>
                <c:pt idx="5046">
                  <c:v>1.0068416595458984E-3</c:v>
                </c:pt>
                <c:pt idx="5047">
                  <c:v>1.007080078125E-3</c:v>
                </c:pt>
                <c:pt idx="5048">
                  <c:v>1.0080337524414063E-3</c:v>
                </c:pt>
                <c:pt idx="5049">
                  <c:v>1.007080078125E-3</c:v>
                </c:pt>
                <c:pt idx="5050">
                  <c:v>1.0068416595458984E-3</c:v>
                </c:pt>
                <c:pt idx="5051">
                  <c:v>1.007080078125E-3</c:v>
                </c:pt>
                <c:pt idx="5052">
                  <c:v>1.007080078125E-3</c:v>
                </c:pt>
                <c:pt idx="5053">
                  <c:v>1.0068416595458984E-3</c:v>
                </c:pt>
                <c:pt idx="5054">
                  <c:v>1.007080078125E-3</c:v>
                </c:pt>
                <c:pt idx="5055">
                  <c:v>1.007080078125E-3</c:v>
                </c:pt>
                <c:pt idx="5056">
                  <c:v>1.0068416595458984E-3</c:v>
                </c:pt>
                <c:pt idx="5057">
                  <c:v>1.007080078125E-3</c:v>
                </c:pt>
                <c:pt idx="5058">
                  <c:v>1.007080078125E-3</c:v>
                </c:pt>
                <c:pt idx="5059">
                  <c:v>1.0068416595458984E-3</c:v>
                </c:pt>
                <c:pt idx="5060">
                  <c:v>1.007080078125E-3</c:v>
                </c:pt>
                <c:pt idx="5061">
                  <c:v>1.0080337524414063E-3</c:v>
                </c:pt>
                <c:pt idx="5062">
                  <c:v>1.0068416595458984E-3</c:v>
                </c:pt>
                <c:pt idx="5063">
                  <c:v>1.007080078125E-3</c:v>
                </c:pt>
                <c:pt idx="5064">
                  <c:v>1.007080078125E-3</c:v>
                </c:pt>
                <c:pt idx="5065">
                  <c:v>1.0068416595458984E-3</c:v>
                </c:pt>
                <c:pt idx="5066">
                  <c:v>1.007080078125E-3</c:v>
                </c:pt>
                <c:pt idx="5067">
                  <c:v>1.007080078125E-3</c:v>
                </c:pt>
                <c:pt idx="5068">
                  <c:v>1.0068416595458984E-3</c:v>
                </c:pt>
                <c:pt idx="5069">
                  <c:v>1.007080078125E-3</c:v>
                </c:pt>
                <c:pt idx="5070">
                  <c:v>1.007080078125E-3</c:v>
                </c:pt>
                <c:pt idx="5071">
                  <c:v>1.0068416595458984E-3</c:v>
                </c:pt>
                <c:pt idx="5072">
                  <c:v>1.007080078125E-3</c:v>
                </c:pt>
                <c:pt idx="5073">
                  <c:v>1.0080337524414063E-3</c:v>
                </c:pt>
                <c:pt idx="5074">
                  <c:v>1.007080078125E-3</c:v>
                </c:pt>
                <c:pt idx="5075">
                  <c:v>1.0068416595458984E-3</c:v>
                </c:pt>
                <c:pt idx="5076">
                  <c:v>1.007080078125E-3</c:v>
                </c:pt>
                <c:pt idx="5077">
                  <c:v>1.007080078125E-3</c:v>
                </c:pt>
                <c:pt idx="5078">
                  <c:v>1.0068416595458984E-3</c:v>
                </c:pt>
                <c:pt idx="5079">
                  <c:v>1.007080078125E-3</c:v>
                </c:pt>
                <c:pt idx="5080">
                  <c:v>1.007080078125E-3</c:v>
                </c:pt>
                <c:pt idx="5081">
                  <c:v>1.0068416595458984E-3</c:v>
                </c:pt>
                <c:pt idx="5082">
                  <c:v>1.007080078125E-3</c:v>
                </c:pt>
                <c:pt idx="5083">
                  <c:v>1.007080078125E-3</c:v>
                </c:pt>
                <c:pt idx="5084">
                  <c:v>1.0068416595458984E-3</c:v>
                </c:pt>
                <c:pt idx="5085">
                  <c:v>1.007080078125E-3</c:v>
                </c:pt>
                <c:pt idx="5086">
                  <c:v>1.0080337524414063E-3</c:v>
                </c:pt>
                <c:pt idx="5087">
                  <c:v>1.0068416595458984E-3</c:v>
                </c:pt>
                <c:pt idx="5088">
                  <c:v>1.007080078125E-3</c:v>
                </c:pt>
                <c:pt idx="5089">
                  <c:v>1.007080078125E-3</c:v>
                </c:pt>
                <c:pt idx="5090">
                  <c:v>1.0068416595458984E-3</c:v>
                </c:pt>
                <c:pt idx="5091">
                  <c:v>1.007080078125E-3</c:v>
                </c:pt>
                <c:pt idx="5092">
                  <c:v>1.007080078125E-3</c:v>
                </c:pt>
                <c:pt idx="5093">
                  <c:v>1.0068416595458984E-3</c:v>
                </c:pt>
                <c:pt idx="5094">
                  <c:v>1.007080078125E-3</c:v>
                </c:pt>
                <c:pt idx="5095">
                  <c:v>1.007080078125E-3</c:v>
                </c:pt>
                <c:pt idx="5096">
                  <c:v>1.0068416595458984E-3</c:v>
                </c:pt>
                <c:pt idx="5097">
                  <c:v>1.007080078125E-3</c:v>
                </c:pt>
                <c:pt idx="5098">
                  <c:v>1.0080337524414063E-3</c:v>
                </c:pt>
                <c:pt idx="5099">
                  <c:v>1.007080078125E-3</c:v>
                </c:pt>
                <c:pt idx="5100">
                  <c:v>1.0068416595458984E-3</c:v>
                </c:pt>
                <c:pt idx="5101">
                  <c:v>1.007080078125E-3</c:v>
                </c:pt>
                <c:pt idx="5102">
                  <c:v>1.007080078125E-3</c:v>
                </c:pt>
                <c:pt idx="5103">
                  <c:v>1.0068416595458984E-3</c:v>
                </c:pt>
                <c:pt idx="5104">
                  <c:v>1.007080078125E-3</c:v>
                </c:pt>
                <c:pt idx="5105">
                  <c:v>1.007080078125E-3</c:v>
                </c:pt>
                <c:pt idx="5106">
                  <c:v>1.0068416595458984E-3</c:v>
                </c:pt>
                <c:pt idx="5107">
                  <c:v>1.007080078125E-3</c:v>
                </c:pt>
                <c:pt idx="5108">
                  <c:v>1.007080078125E-3</c:v>
                </c:pt>
                <c:pt idx="5109">
                  <c:v>1.0068416595458984E-3</c:v>
                </c:pt>
                <c:pt idx="5110">
                  <c:v>1.007080078125E-3</c:v>
                </c:pt>
                <c:pt idx="5111">
                  <c:v>1.0080337524414063E-3</c:v>
                </c:pt>
                <c:pt idx="5112">
                  <c:v>1.0068416595458984E-3</c:v>
                </c:pt>
                <c:pt idx="5113">
                  <c:v>1.007080078125E-3</c:v>
                </c:pt>
                <c:pt idx="5114">
                  <c:v>1.007080078125E-3</c:v>
                </c:pt>
                <c:pt idx="5115">
                  <c:v>1.0068416595458984E-3</c:v>
                </c:pt>
                <c:pt idx="5116">
                  <c:v>1.007080078125E-3</c:v>
                </c:pt>
                <c:pt idx="5117">
                  <c:v>1.007080078125E-3</c:v>
                </c:pt>
                <c:pt idx="5118">
                  <c:v>1.0068416595458984E-3</c:v>
                </c:pt>
                <c:pt idx="5119">
                  <c:v>1.007080078125E-3</c:v>
                </c:pt>
                <c:pt idx="5120">
                  <c:v>1.007080078125E-3</c:v>
                </c:pt>
                <c:pt idx="5121">
                  <c:v>1.0068416595458984E-3</c:v>
                </c:pt>
                <c:pt idx="5122">
                  <c:v>1.007080078125E-3</c:v>
                </c:pt>
                <c:pt idx="5123">
                  <c:v>1.0080337524414063E-3</c:v>
                </c:pt>
                <c:pt idx="5124">
                  <c:v>1.007080078125E-3</c:v>
                </c:pt>
                <c:pt idx="5125">
                  <c:v>1.0068416595458984E-3</c:v>
                </c:pt>
                <c:pt idx="5126">
                  <c:v>1.007080078125E-3</c:v>
                </c:pt>
                <c:pt idx="5127">
                  <c:v>1.007080078125E-3</c:v>
                </c:pt>
                <c:pt idx="5128">
                  <c:v>1.0068416595458984E-3</c:v>
                </c:pt>
                <c:pt idx="5129">
                  <c:v>1.007080078125E-3</c:v>
                </c:pt>
                <c:pt idx="5130">
                  <c:v>1.007080078125E-3</c:v>
                </c:pt>
                <c:pt idx="5131">
                  <c:v>1.0068416595458984E-3</c:v>
                </c:pt>
                <c:pt idx="5132">
                  <c:v>1.007080078125E-3</c:v>
                </c:pt>
                <c:pt idx="5133">
                  <c:v>1.007080078125E-3</c:v>
                </c:pt>
                <c:pt idx="5134">
                  <c:v>1.0068416595458984E-3</c:v>
                </c:pt>
                <c:pt idx="5135">
                  <c:v>1.007080078125E-3</c:v>
                </c:pt>
                <c:pt idx="5136">
                  <c:v>1.0080337524414063E-3</c:v>
                </c:pt>
                <c:pt idx="5137">
                  <c:v>1.0068416595458984E-3</c:v>
                </c:pt>
                <c:pt idx="5138">
                  <c:v>1.007080078125E-3</c:v>
                </c:pt>
                <c:pt idx="5139">
                  <c:v>1.007080078125E-3</c:v>
                </c:pt>
                <c:pt idx="5140">
                  <c:v>1.0068416595458984E-3</c:v>
                </c:pt>
                <c:pt idx="5141">
                  <c:v>1.007080078125E-3</c:v>
                </c:pt>
                <c:pt idx="5142">
                  <c:v>1.007080078125E-3</c:v>
                </c:pt>
                <c:pt idx="5143">
                  <c:v>1.0068416595458984E-3</c:v>
                </c:pt>
                <c:pt idx="5144">
                  <c:v>1.007080078125E-3</c:v>
                </c:pt>
                <c:pt idx="5145">
                  <c:v>1.007080078125E-3</c:v>
                </c:pt>
                <c:pt idx="5146">
                  <c:v>1.0068416595458984E-3</c:v>
                </c:pt>
                <c:pt idx="5147">
                  <c:v>1.007080078125E-3</c:v>
                </c:pt>
                <c:pt idx="5148">
                  <c:v>1.0080337524414063E-3</c:v>
                </c:pt>
                <c:pt idx="5149">
                  <c:v>1.007080078125E-3</c:v>
                </c:pt>
                <c:pt idx="5150">
                  <c:v>1.0068416595458984E-3</c:v>
                </c:pt>
                <c:pt idx="5151">
                  <c:v>1.007080078125E-3</c:v>
                </c:pt>
                <c:pt idx="5152">
                  <c:v>1.007080078125E-3</c:v>
                </c:pt>
                <c:pt idx="5153">
                  <c:v>1.0068416595458984E-3</c:v>
                </c:pt>
                <c:pt idx="5154">
                  <c:v>1.007080078125E-3</c:v>
                </c:pt>
                <c:pt idx="5155">
                  <c:v>1.007080078125E-3</c:v>
                </c:pt>
                <c:pt idx="5156">
                  <c:v>1.0068416595458984E-3</c:v>
                </c:pt>
                <c:pt idx="5157">
                  <c:v>1.007080078125E-3</c:v>
                </c:pt>
                <c:pt idx="5158">
                  <c:v>1.007080078125E-3</c:v>
                </c:pt>
                <c:pt idx="5159">
                  <c:v>1.0068416595458984E-3</c:v>
                </c:pt>
                <c:pt idx="5160">
                  <c:v>1.0080337524414063E-3</c:v>
                </c:pt>
                <c:pt idx="5161">
                  <c:v>1.007080078125E-3</c:v>
                </c:pt>
                <c:pt idx="5162">
                  <c:v>1.0068416595458984E-3</c:v>
                </c:pt>
                <c:pt idx="5163">
                  <c:v>1.007080078125E-3</c:v>
                </c:pt>
                <c:pt idx="5164">
                  <c:v>1.007080078125E-3</c:v>
                </c:pt>
                <c:pt idx="5165">
                  <c:v>1.0068416595458984E-3</c:v>
                </c:pt>
                <c:pt idx="5166">
                  <c:v>1.007080078125E-3</c:v>
                </c:pt>
                <c:pt idx="5167">
                  <c:v>1.007080078125E-3</c:v>
                </c:pt>
                <c:pt idx="5168">
                  <c:v>1.0068416595458984E-3</c:v>
                </c:pt>
                <c:pt idx="5169">
                  <c:v>1.007080078125E-3</c:v>
                </c:pt>
                <c:pt idx="5170">
                  <c:v>1.007080078125E-3</c:v>
                </c:pt>
                <c:pt idx="5171">
                  <c:v>1.0068416595458984E-3</c:v>
                </c:pt>
                <c:pt idx="5172">
                  <c:v>1.007080078125E-3</c:v>
                </c:pt>
                <c:pt idx="5173">
                  <c:v>1.0080337524414063E-3</c:v>
                </c:pt>
                <c:pt idx="5174">
                  <c:v>1.007080078125E-3</c:v>
                </c:pt>
                <c:pt idx="5175">
                  <c:v>1.0068416595458984E-3</c:v>
                </c:pt>
                <c:pt idx="5176">
                  <c:v>1.007080078125E-3</c:v>
                </c:pt>
                <c:pt idx="5177">
                  <c:v>1.007080078125E-3</c:v>
                </c:pt>
                <c:pt idx="5178">
                  <c:v>1.0068416595458984E-3</c:v>
                </c:pt>
                <c:pt idx="5179">
                  <c:v>1.007080078125E-3</c:v>
                </c:pt>
                <c:pt idx="5180">
                  <c:v>1.007080078125E-3</c:v>
                </c:pt>
                <c:pt idx="5181">
                  <c:v>1.0068416595458984E-3</c:v>
                </c:pt>
                <c:pt idx="5182">
                  <c:v>1.007080078125E-3</c:v>
                </c:pt>
                <c:pt idx="5183">
                  <c:v>1.007080078125E-3</c:v>
                </c:pt>
                <c:pt idx="5184">
                  <c:v>1.0068416595458984E-3</c:v>
                </c:pt>
                <c:pt idx="5185">
                  <c:v>1.0080337524414063E-3</c:v>
                </c:pt>
                <c:pt idx="5186">
                  <c:v>1.007080078125E-3</c:v>
                </c:pt>
                <c:pt idx="5187">
                  <c:v>1.0068416595458984E-3</c:v>
                </c:pt>
                <c:pt idx="5188">
                  <c:v>1.007080078125E-3</c:v>
                </c:pt>
                <c:pt idx="5189">
                  <c:v>1.007080078125E-3</c:v>
                </c:pt>
                <c:pt idx="5190">
                  <c:v>1.0068416595458984E-3</c:v>
                </c:pt>
                <c:pt idx="5191">
                  <c:v>1.007080078125E-3</c:v>
                </c:pt>
                <c:pt idx="5192">
                  <c:v>1.007080078125E-3</c:v>
                </c:pt>
                <c:pt idx="5193">
                  <c:v>1.0068416595458984E-3</c:v>
                </c:pt>
                <c:pt idx="5194">
                  <c:v>1.007080078125E-3</c:v>
                </c:pt>
                <c:pt idx="5195">
                  <c:v>1.007080078125E-3</c:v>
                </c:pt>
                <c:pt idx="5196">
                  <c:v>1.0068416595458984E-3</c:v>
                </c:pt>
                <c:pt idx="5197">
                  <c:v>1.007080078125E-3</c:v>
                </c:pt>
                <c:pt idx="5198">
                  <c:v>1.0080337524414063E-3</c:v>
                </c:pt>
                <c:pt idx="5199">
                  <c:v>1.007080078125E-3</c:v>
                </c:pt>
                <c:pt idx="5200">
                  <c:v>1.0068416595458984E-3</c:v>
                </c:pt>
                <c:pt idx="5201">
                  <c:v>1.007080078125E-3</c:v>
                </c:pt>
                <c:pt idx="5202">
                  <c:v>1.007080078125E-3</c:v>
                </c:pt>
                <c:pt idx="5203">
                  <c:v>1.0068416595458984E-3</c:v>
                </c:pt>
                <c:pt idx="5204">
                  <c:v>1.007080078125E-3</c:v>
                </c:pt>
                <c:pt idx="5205">
                  <c:v>1.007080078125E-3</c:v>
                </c:pt>
                <c:pt idx="5206">
                  <c:v>7.0497989654541016E-3</c:v>
                </c:pt>
                <c:pt idx="5207">
                  <c:v>1.007080078125E-3</c:v>
                </c:pt>
                <c:pt idx="5208">
                  <c:v>1.007080078125E-3</c:v>
                </c:pt>
                <c:pt idx="5209">
                  <c:v>1.0068416595458984E-3</c:v>
                </c:pt>
                <c:pt idx="5210">
                  <c:v>1.007080078125E-3</c:v>
                </c:pt>
                <c:pt idx="5211">
                  <c:v>1.007080078125E-3</c:v>
                </c:pt>
                <c:pt idx="5212">
                  <c:v>1.0068416595458984E-3</c:v>
                </c:pt>
                <c:pt idx="5213">
                  <c:v>1.007080078125E-3</c:v>
                </c:pt>
                <c:pt idx="5214">
                  <c:v>1.007080078125E-3</c:v>
                </c:pt>
                <c:pt idx="5215">
                  <c:v>1.0068416595458984E-3</c:v>
                </c:pt>
                <c:pt idx="5216">
                  <c:v>1.007080078125E-3</c:v>
                </c:pt>
                <c:pt idx="5217">
                  <c:v>1.0080337524414063E-3</c:v>
                </c:pt>
                <c:pt idx="5218">
                  <c:v>1.007080078125E-3</c:v>
                </c:pt>
                <c:pt idx="5219">
                  <c:v>1.0068416595458984E-3</c:v>
                </c:pt>
                <c:pt idx="5220">
                  <c:v>1.007080078125E-3</c:v>
                </c:pt>
                <c:pt idx="5221">
                  <c:v>1.007080078125E-3</c:v>
                </c:pt>
                <c:pt idx="5222">
                  <c:v>1.0068416595458984E-3</c:v>
                </c:pt>
                <c:pt idx="5223">
                  <c:v>1.007080078125E-3</c:v>
                </c:pt>
                <c:pt idx="5224">
                  <c:v>1.007080078125E-3</c:v>
                </c:pt>
                <c:pt idx="5225">
                  <c:v>1.0068416595458984E-3</c:v>
                </c:pt>
                <c:pt idx="5226">
                  <c:v>1.007080078125E-3</c:v>
                </c:pt>
                <c:pt idx="5227">
                  <c:v>1.007080078125E-3</c:v>
                </c:pt>
                <c:pt idx="5228">
                  <c:v>1.0068416595458984E-3</c:v>
                </c:pt>
                <c:pt idx="5229">
                  <c:v>1.0080337524414063E-3</c:v>
                </c:pt>
                <c:pt idx="5230">
                  <c:v>1.007080078125E-3</c:v>
                </c:pt>
                <c:pt idx="5231">
                  <c:v>1.0068416595458984E-3</c:v>
                </c:pt>
                <c:pt idx="5232">
                  <c:v>1.007080078125E-3</c:v>
                </c:pt>
                <c:pt idx="5233">
                  <c:v>1.007080078125E-3</c:v>
                </c:pt>
                <c:pt idx="5234">
                  <c:v>1.0068416595458984E-3</c:v>
                </c:pt>
                <c:pt idx="5235">
                  <c:v>1.007080078125E-3</c:v>
                </c:pt>
                <c:pt idx="5236">
                  <c:v>1.007080078125E-3</c:v>
                </c:pt>
                <c:pt idx="5237">
                  <c:v>1.0068416595458984E-3</c:v>
                </c:pt>
                <c:pt idx="5238">
                  <c:v>1.007080078125E-3</c:v>
                </c:pt>
                <c:pt idx="5239">
                  <c:v>1.007080078125E-3</c:v>
                </c:pt>
                <c:pt idx="5240">
                  <c:v>1.0068416595458984E-3</c:v>
                </c:pt>
                <c:pt idx="5241">
                  <c:v>1.007080078125E-3</c:v>
                </c:pt>
                <c:pt idx="5242">
                  <c:v>1.0080337524414063E-3</c:v>
                </c:pt>
                <c:pt idx="5243">
                  <c:v>1.007080078125E-3</c:v>
                </c:pt>
                <c:pt idx="5244">
                  <c:v>1.0068416595458984E-3</c:v>
                </c:pt>
                <c:pt idx="5245">
                  <c:v>1.007080078125E-3</c:v>
                </c:pt>
                <c:pt idx="5246">
                  <c:v>1.007080078125E-3</c:v>
                </c:pt>
                <c:pt idx="5247">
                  <c:v>1.0068416595458984E-3</c:v>
                </c:pt>
                <c:pt idx="5248">
                  <c:v>1.007080078125E-3</c:v>
                </c:pt>
                <c:pt idx="5249">
                  <c:v>1.007080078125E-3</c:v>
                </c:pt>
                <c:pt idx="5250">
                  <c:v>1.0068416595458984E-3</c:v>
                </c:pt>
                <c:pt idx="5251">
                  <c:v>1.007080078125E-3</c:v>
                </c:pt>
                <c:pt idx="5252">
                  <c:v>1.007080078125E-3</c:v>
                </c:pt>
                <c:pt idx="5253">
                  <c:v>1.0068416595458984E-3</c:v>
                </c:pt>
                <c:pt idx="5254">
                  <c:v>1.0080337524414063E-3</c:v>
                </c:pt>
                <c:pt idx="5255">
                  <c:v>1.007080078125E-3</c:v>
                </c:pt>
                <c:pt idx="5256">
                  <c:v>1.0068416595458984E-3</c:v>
                </c:pt>
                <c:pt idx="5257">
                  <c:v>1.007080078125E-3</c:v>
                </c:pt>
                <c:pt idx="5258">
                  <c:v>1.007080078125E-3</c:v>
                </c:pt>
                <c:pt idx="5259">
                  <c:v>1.0068416595458984E-3</c:v>
                </c:pt>
                <c:pt idx="5260">
                  <c:v>1.007080078125E-3</c:v>
                </c:pt>
                <c:pt idx="5261">
                  <c:v>1.007080078125E-3</c:v>
                </c:pt>
                <c:pt idx="5262">
                  <c:v>1.0068416595458984E-3</c:v>
                </c:pt>
                <c:pt idx="5263">
                  <c:v>1.007080078125E-3</c:v>
                </c:pt>
                <c:pt idx="5264">
                  <c:v>1.007080078125E-3</c:v>
                </c:pt>
                <c:pt idx="5265">
                  <c:v>1.0068416595458984E-3</c:v>
                </c:pt>
                <c:pt idx="5266">
                  <c:v>1.007080078125E-3</c:v>
                </c:pt>
                <c:pt idx="5267">
                  <c:v>1.0080337524414063E-3</c:v>
                </c:pt>
                <c:pt idx="5268">
                  <c:v>1.007080078125E-3</c:v>
                </c:pt>
                <c:pt idx="5269">
                  <c:v>1.0068416595458984E-3</c:v>
                </c:pt>
                <c:pt idx="5270">
                  <c:v>1.007080078125E-3</c:v>
                </c:pt>
                <c:pt idx="5271">
                  <c:v>1.007080078125E-3</c:v>
                </c:pt>
                <c:pt idx="5272">
                  <c:v>1.0068416595458984E-3</c:v>
                </c:pt>
                <c:pt idx="5273">
                  <c:v>1.007080078125E-3</c:v>
                </c:pt>
                <c:pt idx="5274">
                  <c:v>1.007080078125E-3</c:v>
                </c:pt>
                <c:pt idx="5275">
                  <c:v>1.0068416595458984E-3</c:v>
                </c:pt>
                <c:pt idx="5276">
                  <c:v>1.007080078125E-3</c:v>
                </c:pt>
                <c:pt idx="5277">
                  <c:v>1.007080078125E-3</c:v>
                </c:pt>
                <c:pt idx="5278">
                  <c:v>1.0068416595458984E-3</c:v>
                </c:pt>
                <c:pt idx="5279">
                  <c:v>1.0080337524414063E-3</c:v>
                </c:pt>
                <c:pt idx="5280">
                  <c:v>1.007080078125E-3</c:v>
                </c:pt>
                <c:pt idx="5281">
                  <c:v>1.0068416595458984E-3</c:v>
                </c:pt>
                <c:pt idx="5282">
                  <c:v>1.007080078125E-3</c:v>
                </c:pt>
                <c:pt idx="5283">
                  <c:v>1.007080078125E-3</c:v>
                </c:pt>
                <c:pt idx="5284">
                  <c:v>1.0068416595458984E-3</c:v>
                </c:pt>
                <c:pt idx="5285">
                  <c:v>1.007080078125E-3</c:v>
                </c:pt>
                <c:pt idx="5286">
                  <c:v>1.007080078125E-3</c:v>
                </c:pt>
                <c:pt idx="5287">
                  <c:v>1.0068416595458984E-3</c:v>
                </c:pt>
                <c:pt idx="5288">
                  <c:v>1.007080078125E-3</c:v>
                </c:pt>
                <c:pt idx="5289">
                  <c:v>1.007080078125E-3</c:v>
                </c:pt>
                <c:pt idx="5290">
                  <c:v>1.0068416595458984E-3</c:v>
                </c:pt>
                <c:pt idx="5291">
                  <c:v>1.007080078125E-3</c:v>
                </c:pt>
                <c:pt idx="5292">
                  <c:v>1.0080337524414063E-3</c:v>
                </c:pt>
                <c:pt idx="5293">
                  <c:v>1.007080078125E-3</c:v>
                </c:pt>
                <c:pt idx="5294">
                  <c:v>1.0068416595458984E-3</c:v>
                </c:pt>
                <c:pt idx="5295">
                  <c:v>1.007080078125E-3</c:v>
                </c:pt>
                <c:pt idx="5296">
                  <c:v>1.007080078125E-3</c:v>
                </c:pt>
                <c:pt idx="5297">
                  <c:v>1.0068416595458984E-3</c:v>
                </c:pt>
                <c:pt idx="5298">
                  <c:v>1.007080078125E-3</c:v>
                </c:pt>
                <c:pt idx="5299">
                  <c:v>1.007080078125E-3</c:v>
                </c:pt>
                <c:pt idx="5300">
                  <c:v>1.0068416595458984E-3</c:v>
                </c:pt>
                <c:pt idx="5301">
                  <c:v>1.007080078125E-3</c:v>
                </c:pt>
                <c:pt idx="5302">
                  <c:v>1.007080078125E-3</c:v>
                </c:pt>
                <c:pt idx="5303">
                  <c:v>1.0068416595458984E-3</c:v>
                </c:pt>
                <c:pt idx="5304">
                  <c:v>1.0080337524414063E-3</c:v>
                </c:pt>
                <c:pt idx="5305">
                  <c:v>1.007080078125E-3</c:v>
                </c:pt>
                <c:pt idx="5306">
                  <c:v>1.0068416595458984E-3</c:v>
                </c:pt>
                <c:pt idx="5307">
                  <c:v>1.007080078125E-3</c:v>
                </c:pt>
                <c:pt idx="5308">
                  <c:v>1.007080078125E-3</c:v>
                </c:pt>
                <c:pt idx="5309">
                  <c:v>1.0068416595458984E-3</c:v>
                </c:pt>
                <c:pt idx="5310">
                  <c:v>1.007080078125E-3</c:v>
                </c:pt>
                <c:pt idx="5311">
                  <c:v>1.007080078125E-3</c:v>
                </c:pt>
                <c:pt idx="5312">
                  <c:v>1.0068416595458984E-3</c:v>
                </c:pt>
                <c:pt idx="5313">
                  <c:v>1.007080078125E-3</c:v>
                </c:pt>
                <c:pt idx="5314">
                  <c:v>1.007080078125E-3</c:v>
                </c:pt>
                <c:pt idx="5315">
                  <c:v>1.0068416595458984E-3</c:v>
                </c:pt>
                <c:pt idx="5316">
                  <c:v>1.007080078125E-3</c:v>
                </c:pt>
                <c:pt idx="5317">
                  <c:v>1.0080337524414063E-3</c:v>
                </c:pt>
                <c:pt idx="5318">
                  <c:v>1.007080078125E-3</c:v>
                </c:pt>
                <c:pt idx="5319">
                  <c:v>1.0068416595458984E-3</c:v>
                </c:pt>
                <c:pt idx="5320">
                  <c:v>1.007080078125E-3</c:v>
                </c:pt>
                <c:pt idx="5321">
                  <c:v>1.007080078125E-3</c:v>
                </c:pt>
                <c:pt idx="5322">
                  <c:v>1.0068416595458984E-3</c:v>
                </c:pt>
                <c:pt idx="5323">
                  <c:v>1.007080078125E-3</c:v>
                </c:pt>
                <c:pt idx="5324">
                  <c:v>1.007080078125E-3</c:v>
                </c:pt>
                <c:pt idx="5325">
                  <c:v>1.0068416595458984E-3</c:v>
                </c:pt>
                <c:pt idx="5326">
                  <c:v>1.007080078125E-3</c:v>
                </c:pt>
                <c:pt idx="5327">
                  <c:v>1.007080078125E-3</c:v>
                </c:pt>
                <c:pt idx="5328">
                  <c:v>1.0068416595458984E-3</c:v>
                </c:pt>
                <c:pt idx="5329">
                  <c:v>1.0080337524414063E-3</c:v>
                </c:pt>
                <c:pt idx="5330">
                  <c:v>1.007080078125E-3</c:v>
                </c:pt>
                <c:pt idx="5331">
                  <c:v>1.0068416595458984E-3</c:v>
                </c:pt>
                <c:pt idx="5332">
                  <c:v>1.007080078125E-3</c:v>
                </c:pt>
                <c:pt idx="5333">
                  <c:v>1.007080078125E-3</c:v>
                </c:pt>
                <c:pt idx="5334">
                  <c:v>1.0068416595458984E-3</c:v>
                </c:pt>
                <c:pt idx="5335">
                  <c:v>1.007080078125E-3</c:v>
                </c:pt>
                <c:pt idx="5336">
                  <c:v>1.007080078125E-3</c:v>
                </c:pt>
                <c:pt idx="5337">
                  <c:v>1.0068416595458984E-3</c:v>
                </c:pt>
                <c:pt idx="5338">
                  <c:v>1.007080078125E-3</c:v>
                </c:pt>
                <c:pt idx="5339">
                  <c:v>1.007080078125E-3</c:v>
                </c:pt>
                <c:pt idx="5340">
                  <c:v>1.0068416595458984E-3</c:v>
                </c:pt>
                <c:pt idx="5341">
                  <c:v>1.007080078125E-3</c:v>
                </c:pt>
                <c:pt idx="5342">
                  <c:v>1.0080337524414063E-3</c:v>
                </c:pt>
                <c:pt idx="5343">
                  <c:v>1.007080078125E-3</c:v>
                </c:pt>
                <c:pt idx="5344">
                  <c:v>1.0068416595458984E-3</c:v>
                </c:pt>
                <c:pt idx="5345">
                  <c:v>1.007080078125E-3</c:v>
                </c:pt>
                <c:pt idx="5346">
                  <c:v>1.007080078125E-3</c:v>
                </c:pt>
                <c:pt idx="5347">
                  <c:v>1.0068416595458984E-3</c:v>
                </c:pt>
                <c:pt idx="5348">
                  <c:v>1.007080078125E-3</c:v>
                </c:pt>
                <c:pt idx="5349">
                  <c:v>1.007080078125E-3</c:v>
                </c:pt>
                <c:pt idx="5350">
                  <c:v>1.0068416595458984E-3</c:v>
                </c:pt>
                <c:pt idx="5351">
                  <c:v>1.007080078125E-3</c:v>
                </c:pt>
                <c:pt idx="5352">
                  <c:v>1.007080078125E-3</c:v>
                </c:pt>
                <c:pt idx="5353">
                  <c:v>1.0068416595458984E-3</c:v>
                </c:pt>
                <c:pt idx="5354">
                  <c:v>1.0080337524414063E-3</c:v>
                </c:pt>
                <c:pt idx="5355">
                  <c:v>1.007080078125E-3</c:v>
                </c:pt>
                <c:pt idx="5356">
                  <c:v>1.0068416595458984E-3</c:v>
                </c:pt>
                <c:pt idx="5357">
                  <c:v>1.007080078125E-3</c:v>
                </c:pt>
                <c:pt idx="5358">
                  <c:v>1.007080078125E-3</c:v>
                </c:pt>
                <c:pt idx="5359">
                  <c:v>1.0068416595458984E-3</c:v>
                </c:pt>
                <c:pt idx="5360">
                  <c:v>1.007080078125E-3</c:v>
                </c:pt>
                <c:pt idx="5361">
                  <c:v>1.007080078125E-3</c:v>
                </c:pt>
                <c:pt idx="5362">
                  <c:v>1.0068416595458984E-3</c:v>
                </c:pt>
                <c:pt idx="5363">
                  <c:v>1.007080078125E-3</c:v>
                </c:pt>
                <c:pt idx="5364">
                  <c:v>1.007080078125E-3</c:v>
                </c:pt>
                <c:pt idx="5365">
                  <c:v>1.0068416595458984E-3</c:v>
                </c:pt>
                <c:pt idx="5366">
                  <c:v>1.007080078125E-3</c:v>
                </c:pt>
                <c:pt idx="5367">
                  <c:v>1.0080337524414063E-3</c:v>
                </c:pt>
                <c:pt idx="5368">
                  <c:v>1.007080078125E-3</c:v>
                </c:pt>
                <c:pt idx="5369">
                  <c:v>1.0068416595458984E-3</c:v>
                </c:pt>
                <c:pt idx="5370">
                  <c:v>1.007080078125E-3</c:v>
                </c:pt>
                <c:pt idx="5371">
                  <c:v>1.007080078125E-3</c:v>
                </c:pt>
                <c:pt idx="5372">
                  <c:v>1.0068416595458984E-3</c:v>
                </c:pt>
                <c:pt idx="5373">
                  <c:v>1.007080078125E-3</c:v>
                </c:pt>
                <c:pt idx="5374">
                  <c:v>1.007080078125E-3</c:v>
                </c:pt>
                <c:pt idx="5375">
                  <c:v>1.0068416595458984E-3</c:v>
                </c:pt>
                <c:pt idx="5376">
                  <c:v>1.007080078125E-3</c:v>
                </c:pt>
                <c:pt idx="5377">
                  <c:v>1.0068416595458984E-3</c:v>
                </c:pt>
                <c:pt idx="5378">
                  <c:v>1.007080078125E-3</c:v>
                </c:pt>
                <c:pt idx="5379">
                  <c:v>1.0080337524414063E-3</c:v>
                </c:pt>
                <c:pt idx="5380">
                  <c:v>1.007080078125E-3</c:v>
                </c:pt>
                <c:pt idx="5381">
                  <c:v>1.0068416595458984E-3</c:v>
                </c:pt>
                <c:pt idx="5382">
                  <c:v>1.007080078125E-3</c:v>
                </c:pt>
                <c:pt idx="5383">
                  <c:v>1.007080078125E-3</c:v>
                </c:pt>
                <c:pt idx="5384">
                  <c:v>1.0068416595458984E-3</c:v>
                </c:pt>
                <c:pt idx="5385">
                  <c:v>1.007080078125E-3</c:v>
                </c:pt>
                <c:pt idx="5386">
                  <c:v>1.007080078125E-3</c:v>
                </c:pt>
                <c:pt idx="5387">
                  <c:v>1.0068416595458984E-3</c:v>
                </c:pt>
                <c:pt idx="5388">
                  <c:v>1.007080078125E-3</c:v>
                </c:pt>
                <c:pt idx="5389">
                  <c:v>1.007080078125E-3</c:v>
                </c:pt>
                <c:pt idx="5390">
                  <c:v>1.0068416595458984E-3</c:v>
                </c:pt>
                <c:pt idx="5391">
                  <c:v>1.007080078125E-3</c:v>
                </c:pt>
                <c:pt idx="5392">
                  <c:v>1.0080337524414063E-3</c:v>
                </c:pt>
                <c:pt idx="5393">
                  <c:v>1.007080078125E-3</c:v>
                </c:pt>
                <c:pt idx="5394">
                  <c:v>1.0068416595458984E-3</c:v>
                </c:pt>
                <c:pt idx="5395">
                  <c:v>1.007080078125E-3</c:v>
                </c:pt>
                <c:pt idx="5396">
                  <c:v>1.007080078125E-3</c:v>
                </c:pt>
                <c:pt idx="5397">
                  <c:v>1.0068416595458984E-3</c:v>
                </c:pt>
                <c:pt idx="5398">
                  <c:v>1.007080078125E-3</c:v>
                </c:pt>
                <c:pt idx="5399">
                  <c:v>1.0068416595458984E-3</c:v>
                </c:pt>
                <c:pt idx="5400">
                  <c:v>1.007080078125E-3</c:v>
                </c:pt>
                <c:pt idx="5401">
                  <c:v>1.007080078125E-3</c:v>
                </c:pt>
                <c:pt idx="5402">
                  <c:v>1.0068416595458984E-3</c:v>
                </c:pt>
                <c:pt idx="5403">
                  <c:v>1.007080078125E-3</c:v>
                </c:pt>
                <c:pt idx="5404">
                  <c:v>1.0080337524414063E-3</c:v>
                </c:pt>
                <c:pt idx="5405">
                  <c:v>1.007080078125E-3</c:v>
                </c:pt>
                <c:pt idx="5406">
                  <c:v>1.0068416595458984E-3</c:v>
                </c:pt>
                <c:pt idx="5407">
                  <c:v>1.007080078125E-3</c:v>
                </c:pt>
                <c:pt idx="5408">
                  <c:v>1.007080078125E-3</c:v>
                </c:pt>
                <c:pt idx="5409">
                  <c:v>1.0068416595458984E-3</c:v>
                </c:pt>
                <c:pt idx="5410">
                  <c:v>1.007080078125E-3</c:v>
                </c:pt>
                <c:pt idx="5411">
                  <c:v>1.007080078125E-3</c:v>
                </c:pt>
                <c:pt idx="5412">
                  <c:v>1.0068416595458984E-3</c:v>
                </c:pt>
                <c:pt idx="5413">
                  <c:v>1.007080078125E-3</c:v>
                </c:pt>
                <c:pt idx="5414">
                  <c:v>1.007080078125E-3</c:v>
                </c:pt>
                <c:pt idx="5415">
                  <c:v>1.0068416595458984E-3</c:v>
                </c:pt>
                <c:pt idx="5416">
                  <c:v>1.007080078125E-3</c:v>
                </c:pt>
                <c:pt idx="5417">
                  <c:v>1.0080337524414063E-3</c:v>
                </c:pt>
                <c:pt idx="5418">
                  <c:v>1.007080078125E-3</c:v>
                </c:pt>
                <c:pt idx="5419">
                  <c:v>1.0068416595458984E-3</c:v>
                </c:pt>
                <c:pt idx="5420">
                  <c:v>1.007080078125E-3</c:v>
                </c:pt>
                <c:pt idx="5421">
                  <c:v>1.0068416595458984E-3</c:v>
                </c:pt>
                <c:pt idx="5422">
                  <c:v>1.007080078125E-3</c:v>
                </c:pt>
                <c:pt idx="5423">
                  <c:v>1.007080078125E-3</c:v>
                </c:pt>
                <c:pt idx="5424">
                  <c:v>1.0068416595458984E-3</c:v>
                </c:pt>
                <c:pt idx="5425">
                  <c:v>1.007080078125E-3</c:v>
                </c:pt>
                <c:pt idx="5426">
                  <c:v>1.007080078125E-3</c:v>
                </c:pt>
                <c:pt idx="5427">
                  <c:v>1.0068416595458984E-3</c:v>
                </c:pt>
                <c:pt idx="5428">
                  <c:v>1.007080078125E-3</c:v>
                </c:pt>
                <c:pt idx="5429">
                  <c:v>1.0080337524414063E-3</c:v>
                </c:pt>
                <c:pt idx="5430">
                  <c:v>1.007080078125E-3</c:v>
                </c:pt>
                <c:pt idx="5431">
                  <c:v>1.0068416595458984E-3</c:v>
                </c:pt>
                <c:pt idx="5432">
                  <c:v>1.007080078125E-3</c:v>
                </c:pt>
                <c:pt idx="5433">
                  <c:v>1.007080078125E-3</c:v>
                </c:pt>
                <c:pt idx="5434">
                  <c:v>1.0068416595458984E-3</c:v>
                </c:pt>
                <c:pt idx="5435">
                  <c:v>3.0210018157958984E-3</c:v>
                </c:pt>
                <c:pt idx="5436">
                  <c:v>1.007080078125E-3</c:v>
                </c:pt>
                <c:pt idx="5437">
                  <c:v>1.007080078125E-3</c:v>
                </c:pt>
                <c:pt idx="5438">
                  <c:v>1.0068416595458984E-3</c:v>
                </c:pt>
                <c:pt idx="5439">
                  <c:v>1.007080078125E-3</c:v>
                </c:pt>
                <c:pt idx="5440">
                  <c:v>1.0080337524414063E-3</c:v>
                </c:pt>
                <c:pt idx="5441">
                  <c:v>1.0068416595458984E-3</c:v>
                </c:pt>
                <c:pt idx="5442">
                  <c:v>1.007080078125E-3</c:v>
                </c:pt>
                <c:pt idx="5443">
                  <c:v>1.007080078125E-3</c:v>
                </c:pt>
                <c:pt idx="5444">
                  <c:v>1.0068416595458984E-3</c:v>
                </c:pt>
                <c:pt idx="5445">
                  <c:v>1.007080078125E-3</c:v>
                </c:pt>
                <c:pt idx="5446">
                  <c:v>1.007080078125E-3</c:v>
                </c:pt>
                <c:pt idx="5447">
                  <c:v>1.0068416595458984E-3</c:v>
                </c:pt>
                <c:pt idx="5448">
                  <c:v>1.007080078125E-3</c:v>
                </c:pt>
                <c:pt idx="5449">
                  <c:v>1.007080078125E-3</c:v>
                </c:pt>
                <c:pt idx="5450">
                  <c:v>1.0068416595458984E-3</c:v>
                </c:pt>
                <c:pt idx="5451">
                  <c:v>1.007080078125E-3</c:v>
                </c:pt>
                <c:pt idx="5452">
                  <c:v>1.0080337524414063E-3</c:v>
                </c:pt>
                <c:pt idx="5453">
                  <c:v>1.007080078125E-3</c:v>
                </c:pt>
                <c:pt idx="5454">
                  <c:v>1.0068416595458984E-3</c:v>
                </c:pt>
                <c:pt idx="5455">
                  <c:v>1.007080078125E-3</c:v>
                </c:pt>
                <c:pt idx="5456">
                  <c:v>1.007080078125E-3</c:v>
                </c:pt>
                <c:pt idx="5457">
                  <c:v>1.0068416595458984E-3</c:v>
                </c:pt>
                <c:pt idx="5458">
                  <c:v>1.007080078125E-3</c:v>
                </c:pt>
                <c:pt idx="5459">
                  <c:v>1.007080078125E-3</c:v>
                </c:pt>
                <c:pt idx="5460">
                  <c:v>1.0068416595458984E-3</c:v>
                </c:pt>
                <c:pt idx="5461">
                  <c:v>1.007080078125E-3</c:v>
                </c:pt>
                <c:pt idx="5462">
                  <c:v>1.007080078125E-3</c:v>
                </c:pt>
                <c:pt idx="5463">
                  <c:v>1.0068416595458984E-3</c:v>
                </c:pt>
                <c:pt idx="5464">
                  <c:v>1.007080078125E-3</c:v>
                </c:pt>
                <c:pt idx="5465">
                  <c:v>1.0080337524414063E-3</c:v>
                </c:pt>
                <c:pt idx="5466">
                  <c:v>1.0068416595458984E-3</c:v>
                </c:pt>
                <c:pt idx="5467">
                  <c:v>1.007080078125E-3</c:v>
                </c:pt>
                <c:pt idx="5468">
                  <c:v>1.007080078125E-3</c:v>
                </c:pt>
                <c:pt idx="5469">
                  <c:v>1.0068416595458984E-3</c:v>
                </c:pt>
                <c:pt idx="5470">
                  <c:v>1.007080078125E-3</c:v>
                </c:pt>
                <c:pt idx="5471">
                  <c:v>1.007080078125E-3</c:v>
                </c:pt>
                <c:pt idx="5472">
                  <c:v>1.0068416595458984E-3</c:v>
                </c:pt>
                <c:pt idx="5473">
                  <c:v>1.007080078125E-3</c:v>
                </c:pt>
                <c:pt idx="5474">
                  <c:v>1.007080078125E-3</c:v>
                </c:pt>
                <c:pt idx="5475">
                  <c:v>1.0068416595458984E-3</c:v>
                </c:pt>
                <c:pt idx="5476">
                  <c:v>1.007080078125E-3</c:v>
                </c:pt>
                <c:pt idx="5477">
                  <c:v>1.0080337524414063E-3</c:v>
                </c:pt>
                <c:pt idx="5478">
                  <c:v>1.007080078125E-3</c:v>
                </c:pt>
                <c:pt idx="5479">
                  <c:v>1.0068416595458984E-3</c:v>
                </c:pt>
                <c:pt idx="5480">
                  <c:v>1.007080078125E-3</c:v>
                </c:pt>
                <c:pt idx="5481">
                  <c:v>1.007080078125E-3</c:v>
                </c:pt>
                <c:pt idx="5482">
                  <c:v>1.0068416595458984E-3</c:v>
                </c:pt>
                <c:pt idx="5483">
                  <c:v>1.007080078125E-3</c:v>
                </c:pt>
                <c:pt idx="5484">
                  <c:v>1.007080078125E-3</c:v>
                </c:pt>
                <c:pt idx="5485">
                  <c:v>1.0068416595458984E-3</c:v>
                </c:pt>
                <c:pt idx="5486">
                  <c:v>1.007080078125E-3</c:v>
                </c:pt>
                <c:pt idx="5487">
                  <c:v>1.007080078125E-3</c:v>
                </c:pt>
                <c:pt idx="5488">
                  <c:v>1.0068416595458984E-3</c:v>
                </c:pt>
                <c:pt idx="5489">
                  <c:v>1.007080078125E-3</c:v>
                </c:pt>
                <c:pt idx="5490">
                  <c:v>1.0080337524414063E-3</c:v>
                </c:pt>
                <c:pt idx="5491">
                  <c:v>1.0068416595458984E-3</c:v>
                </c:pt>
                <c:pt idx="5492">
                  <c:v>1.007080078125E-3</c:v>
                </c:pt>
                <c:pt idx="5493">
                  <c:v>1.007080078125E-3</c:v>
                </c:pt>
                <c:pt idx="5494">
                  <c:v>1.0068416595458984E-3</c:v>
                </c:pt>
                <c:pt idx="5495">
                  <c:v>1.007080078125E-3</c:v>
                </c:pt>
                <c:pt idx="5496">
                  <c:v>1.007080078125E-3</c:v>
                </c:pt>
                <c:pt idx="5497">
                  <c:v>1.0068416595458984E-3</c:v>
                </c:pt>
                <c:pt idx="5498">
                  <c:v>1.007080078125E-3</c:v>
                </c:pt>
                <c:pt idx="5499">
                  <c:v>1.007080078125E-3</c:v>
                </c:pt>
                <c:pt idx="5500">
                  <c:v>1.0068416595458984E-3</c:v>
                </c:pt>
                <c:pt idx="5501">
                  <c:v>1.007080078125E-3</c:v>
                </c:pt>
                <c:pt idx="5502">
                  <c:v>1.0080337524414063E-3</c:v>
                </c:pt>
                <c:pt idx="5503">
                  <c:v>1.007080078125E-3</c:v>
                </c:pt>
                <c:pt idx="5504">
                  <c:v>1.0068416595458984E-3</c:v>
                </c:pt>
                <c:pt idx="5505">
                  <c:v>1.007080078125E-3</c:v>
                </c:pt>
                <c:pt idx="5506">
                  <c:v>2.0140886306762695E-2</c:v>
                </c:pt>
                <c:pt idx="5507">
                  <c:v>1.007080078125E-3</c:v>
                </c:pt>
                <c:pt idx="5508">
                  <c:v>1.0080337524414063E-3</c:v>
                </c:pt>
                <c:pt idx="5509">
                  <c:v>1.007080078125E-3</c:v>
                </c:pt>
                <c:pt idx="5510">
                  <c:v>1.0068416595458984E-3</c:v>
                </c:pt>
                <c:pt idx="5511">
                  <c:v>1.007080078125E-3</c:v>
                </c:pt>
                <c:pt idx="5512">
                  <c:v>1.007080078125E-3</c:v>
                </c:pt>
                <c:pt idx="5513">
                  <c:v>1.0068416595458984E-3</c:v>
                </c:pt>
                <c:pt idx="5514">
                  <c:v>1.007080078125E-3</c:v>
                </c:pt>
                <c:pt idx="5515">
                  <c:v>1.007080078125E-3</c:v>
                </c:pt>
                <c:pt idx="5516">
                  <c:v>1.0068416595458984E-3</c:v>
                </c:pt>
                <c:pt idx="5517">
                  <c:v>1.007080078125E-3</c:v>
                </c:pt>
                <c:pt idx="5518">
                  <c:v>1.007080078125E-3</c:v>
                </c:pt>
                <c:pt idx="5519">
                  <c:v>1.0068416595458984E-3</c:v>
                </c:pt>
                <c:pt idx="5520">
                  <c:v>3.0219554901123047E-3</c:v>
                </c:pt>
                <c:pt idx="5521">
                  <c:v>1.007080078125E-3</c:v>
                </c:pt>
                <c:pt idx="5522">
                  <c:v>1.007080078125E-3</c:v>
                </c:pt>
                <c:pt idx="5523">
                  <c:v>1.0068416595458984E-3</c:v>
                </c:pt>
                <c:pt idx="5524">
                  <c:v>1.007080078125E-3</c:v>
                </c:pt>
                <c:pt idx="5525">
                  <c:v>1.007080078125E-3</c:v>
                </c:pt>
                <c:pt idx="5526">
                  <c:v>1.0068416595458984E-3</c:v>
                </c:pt>
                <c:pt idx="5527">
                  <c:v>1.007080078125E-3</c:v>
                </c:pt>
                <c:pt idx="5528">
                  <c:v>1.007080078125E-3</c:v>
                </c:pt>
                <c:pt idx="5529">
                  <c:v>1.0068416595458984E-3</c:v>
                </c:pt>
                <c:pt idx="5530">
                  <c:v>1.007080078125E-3</c:v>
                </c:pt>
                <c:pt idx="5531">
                  <c:v>5.9417963027954102E-2</c:v>
                </c:pt>
                <c:pt idx="5532">
                  <c:v>1.007080078125E-3</c:v>
                </c:pt>
                <c:pt idx="5533">
                  <c:v>1.007080078125E-3</c:v>
                </c:pt>
                <c:pt idx="5534">
                  <c:v>1.0068416595458984E-3</c:v>
                </c:pt>
                <c:pt idx="5535">
                  <c:v>1.007080078125E-3</c:v>
                </c:pt>
                <c:pt idx="5536">
                  <c:v>1.0080337524414063E-3</c:v>
                </c:pt>
                <c:pt idx="5537">
                  <c:v>1.0068416595458984E-3</c:v>
                </c:pt>
                <c:pt idx="5538">
                  <c:v>1.007080078125E-3</c:v>
                </c:pt>
                <c:pt idx="5539">
                  <c:v>1.007080078125E-3</c:v>
                </c:pt>
                <c:pt idx="5540">
                  <c:v>1.0068416595458984E-3</c:v>
                </c:pt>
                <c:pt idx="5541">
                  <c:v>1.007080078125E-3</c:v>
                </c:pt>
                <c:pt idx="5542">
                  <c:v>1.007080078125E-3</c:v>
                </c:pt>
                <c:pt idx="5543">
                  <c:v>1.0068416595458984E-3</c:v>
                </c:pt>
                <c:pt idx="5544">
                  <c:v>1.007080078125E-3</c:v>
                </c:pt>
                <c:pt idx="5545">
                  <c:v>1.007080078125E-3</c:v>
                </c:pt>
                <c:pt idx="5546">
                  <c:v>1.0068416595458984E-3</c:v>
                </c:pt>
                <c:pt idx="5547">
                  <c:v>1.007080078125E-3</c:v>
                </c:pt>
                <c:pt idx="5548">
                  <c:v>1.0080337524414063E-3</c:v>
                </c:pt>
                <c:pt idx="5549">
                  <c:v>1.007080078125E-3</c:v>
                </c:pt>
                <c:pt idx="5550">
                  <c:v>1.0068416595458984E-3</c:v>
                </c:pt>
                <c:pt idx="5551">
                  <c:v>1.007080078125E-3</c:v>
                </c:pt>
                <c:pt idx="5552">
                  <c:v>1.007080078125E-3</c:v>
                </c:pt>
                <c:pt idx="5553">
                  <c:v>1.0068416595458984E-3</c:v>
                </c:pt>
                <c:pt idx="5554">
                  <c:v>1.007080078125E-3</c:v>
                </c:pt>
                <c:pt idx="5555">
                  <c:v>1.007080078125E-3</c:v>
                </c:pt>
                <c:pt idx="5556">
                  <c:v>1.0068416595458984E-3</c:v>
                </c:pt>
                <c:pt idx="5557">
                  <c:v>1.007080078125E-3</c:v>
                </c:pt>
                <c:pt idx="5558">
                  <c:v>1.007080078125E-3</c:v>
                </c:pt>
                <c:pt idx="5559">
                  <c:v>1.0068416595458984E-3</c:v>
                </c:pt>
                <c:pt idx="5560">
                  <c:v>1.007080078125E-3</c:v>
                </c:pt>
                <c:pt idx="5561">
                  <c:v>1.0080337524414063E-3</c:v>
                </c:pt>
                <c:pt idx="5562">
                  <c:v>1.0068416595458984E-3</c:v>
                </c:pt>
                <c:pt idx="5563">
                  <c:v>1.007080078125E-3</c:v>
                </c:pt>
                <c:pt idx="5564">
                  <c:v>1.007080078125E-3</c:v>
                </c:pt>
                <c:pt idx="5565">
                  <c:v>1.0068416595458984E-3</c:v>
                </c:pt>
                <c:pt idx="5566">
                  <c:v>1.007080078125E-3</c:v>
                </c:pt>
                <c:pt idx="5567">
                  <c:v>1.007080078125E-3</c:v>
                </c:pt>
                <c:pt idx="5568">
                  <c:v>1.0068416595458984E-3</c:v>
                </c:pt>
                <c:pt idx="5569">
                  <c:v>1.007080078125E-3</c:v>
                </c:pt>
                <c:pt idx="5570">
                  <c:v>1.007080078125E-3</c:v>
                </c:pt>
                <c:pt idx="5571">
                  <c:v>1.0068416595458984E-3</c:v>
                </c:pt>
                <c:pt idx="5572">
                  <c:v>1.007080078125E-3</c:v>
                </c:pt>
                <c:pt idx="5573">
                  <c:v>1.0080337524414063E-3</c:v>
                </c:pt>
                <c:pt idx="5574">
                  <c:v>1.007080078125E-3</c:v>
                </c:pt>
                <c:pt idx="5575">
                  <c:v>1.0068416595458984E-3</c:v>
                </c:pt>
                <c:pt idx="5576">
                  <c:v>1.007080078125E-3</c:v>
                </c:pt>
                <c:pt idx="5577">
                  <c:v>1.007080078125E-3</c:v>
                </c:pt>
                <c:pt idx="5578">
                  <c:v>1.0068416595458984E-3</c:v>
                </c:pt>
                <c:pt idx="5579">
                  <c:v>1.007080078125E-3</c:v>
                </c:pt>
                <c:pt idx="5580">
                  <c:v>1.007080078125E-3</c:v>
                </c:pt>
                <c:pt idx="5581">
                  <c:v>9.0639591217041016E-3</c:v>
                </c:pt>
                <c:pt idx="5582">
                  <c:v>1.0068416595458984E-3</c:v>
                </c:pt>
                <c:pt idx="5583">
                  <c:v>1.007080078125E-3</c:v>
                </c:pt>
                <c:pt idx="5584">
                  <c:v>1.007080078125E-3</c:v>
                </c:pt>
                <c:pt idx="5585">
                  <c:v>1.0068416595458984E-3</c:v>
                </c:pt>
                <c:pt idx="5586">
                  <c:v>1.007080078125E-3</c:v>
                </c:pt>
                <c:pt idx="5587">
                  <c:v>1.007080078125E-3</c:v>
                </c:pt>
                <c:pt idx="5588">
                  <c:v>1.0068416595458984E-3</c:v>
                </c:pt>
                <c:pt idx="5589">
                  <c:v>1.007080078125E-3</c:v>
                </c:pt>
                <c:pt idx="5590">
                  <c:v>1.0080337524414063E-3</c:v>
                </c:pt>
                <c:pt idx="5591">
                  <c:v>1.007080078125E-3</c:v>
                </c:pt>
                <c:pt idx="5592">
                  <c:v>1.0068416595458984E-3</c:v>
                </c:pt>
                <c:pt idx="5593">
                  <c:v>1.007080078125E-3</c:v>
                </c:pt>
                <c:pt idx="5594">
                  <c:v>1.007080078125E-3</c:v>
                </c:pt>
                <c:pt idx="5595">
                  <c:v>1.0068416595458984E-3</c:v>
                </c:pt>
                <c:pt idx="5596">
                  <c:v>1.007080078125E-3</c:v>
                </c:pt>
                <c:pt idx="5597">
                  <c:v>1.007080078125E-3</c:v>
                </c:pt>
                <c:pt idx="5598">
                  <c:v>1.0068416595458984E-3</c:v>
                </c:pt>
                <c:pt idx="5599">
                  <c:v>1.007080078125E-3</c:v>
                </c:pt>
                <c:pt idx="5600">
                  <c:v>1.007080078125E-3</c:v>
                </c:pt>
                <c:pt idx="5601">
                  <c:v>1.0068416595458984E-3</c:v>
                </c:pt>
                <c:pt idx="5602">
                  <c:v>1.0080337524414063E-3</c:v>
                </c:pt>
                <c:pt idx="5603">
                  <c:v>1.007080078125E-3</c:v>
                </c:pt>
                <c:pt idx="5604">
                  <c:v>1.0068416595458984E-3</c:v>
                </c:pt>
                <c:pt idx="5605">
                  <c:v>1.007080078125E-3</c:v>
                </c:pt>
                <c:pt idx="5606">
                  <c:v>1.007080078125E-3</c:v>
                </c:pt>
                <c:pt idx="5607">
                  <c:v>1.0068416595458984E-3</c:v>
                </c:pt>
                <c:pt idx="5608">
                  <c:v>1.007080078125E-3</c:v>
                </c:pt>
                <c:pt idx="5609">
                  <c:v>3.0210018157958984E-3</c:v>
                </c:pt>
                <c:pt idx="5610">
                  <c:v>1.007080078125E-3</c:v>
                </c:pt>
                <c:pt idx="5611">
                  <c:v>1.0068416595458984E-3</c:v>
                </c:pt>
                <c:pt idx="5612">
                  <c:v>1.007080078125E-3</c:v>
                </c:pt>
                <c:pt idx="5613">
                  <c:v>1.0080337524414063E-3</c:v>
                </c:pt>
                <c:pt idx="5614">
                  <c:v>1.007080078125E-3</c:v>
                </c:pt>
                <c:pt idx="5615">
                  <c:v>1.0068416595458984E-3</c:v>
                </c:pt>
                <c:pt idx="5616">
                  <c:v>1.007080078125E-3</c:v>
                </c:pt>
                <c:pt idx="5617">
                  <c:v>1.007080078125E-3</c:v>
                </c:pt>
                <c:pt idx="5618">
                  <c:v>1.0068416595458984E-3</c:v>
                </c:pt>
                <c:pt idx="5619">
                  <c:v>1.007080078125E-3</c:v>
                </c:pt>
                <c:pt idx="5620">
                  <c:v>1.007080078125E-3</c:v>
                </c:pt>
                <c:pt idx="5621">
                  <c:v>1.0068416595458984E-3</c:v>
                </c:pt>
                <c:pt idx="5622">
                  <c:v>1.007080078125E-3</c:v>
                </c:pt>
                <c:pt idx="5623">
                  <c:v>1.007080078125E-3</c:v>
                </c:pt>
                <c:pt idx="5624">
                  <c:v>1.0068416595458984E-3</c:v>
                </c:pt>
                <c:pt idx="5625">
                  <c:v>1.0080337524414063E-3</c:v>
                </c:pt>
                <c:pt idx="5626">
                  <c:v>1.007080078125E-3</c:v>
                </c:pt>
                <c:pt idx="5627">
                  <c:v>1.0068416595458984E-3</c:v>
                </c:pt>
                <c:pt idx="5628">
                  <c:v>1.007080078125E-3</c:v>
                </c:pt>
                <c:pt idx="5629">
                  <c:v>1.007080078125E-3</c:v>
                </c:pt>
                <c:pt idx="5630">
                  <c:v>1.0068416595458984E-3</c:v>
                </c:pt>
                <c:pt idx="5631">
                  <c:v>1.007080078125E-3</c:v>
                </c:pt>
                <c:pt idx="5632">
                  <c:v>1.007080078125E-3</c:v>
                </c:pt>
                <c:pt idx="5633">
                  <c:v>1.0068416595458984E-3</c:v>
                </c:pt>
                <c:pt idx="5634">
                  <c:v>1.007080078125E-3</c:v>
                </c:pt>
                <c:pt idx="5635">
                  <c:v>1.007080078125E-3</c:v>
                </c:pt>
                <c:pt idx="5636">
                  <c:v>1.0068416595458984E-3</c:v>
                </c:pt>
                <c:pt idx="5637">
                  <c:v>1.007080078125E-3</c:v>
                </c:pt>
                <c:pt idx="5638">
                  <c:v>1.0080337524414063E-3</c:v>
                </c:pt>
                <c:pt idx="5639">
                  <c:v>1.007080078125E-3</c:v>
                </c:pt>
                <c:pt idx="5640">
                  <c:v>1.0068416595458984E-3</c:v>
                </c:pt>
                <c:pt idx="5641">
                  <c:v>1.007080078125E-3</c:v>
                </c:pt>
                <c:pt idx="5642">
                  <c:v>1.007080078125E-3</c:v>
                </c:pt>
                <c:pt idx="5643">
                  <c:v>1.0068416595458984E-3</c:v>
                </c:pt>
                <c:pt idx="5644">
                  <c:v>1.007080078125E-3</c:v>
                </c:pt>
                <c:pt idx="5645">
                  <c:v>9.0639591217041016E-3</c:v>
                </c:pt>
                <c:pt idx="5646">
                  <c:v>1.007080078125E-3</c:v>
                </c:pt>
                <c:pt idx="5647">
                  <c:v>1.0068416595458984E-3</c:v>
                </c:pt>
                <c:pt idx="5648">
                  <c:v>1.007080078125E-3</c:v>
                </c:pt>
                <c:pt idx="5649">
                  <c:v>1.007080078125E-3</c:v>
                </c:pt>
                <c:pt idx="5650">
                  <c:v>1.0068416595458984E-3</c:v>
                </c:pt>
                <c:pt idx="5651">
                  <c:v>1.007080078125E-3</c:v>
                </c:pt>
                <c:pt idx="5652">
                  <c:v>1.007080078125E-3</c:v>
                </c:pt>
                <c:pt idx="5653">
                  <c:v>1.0068416595458984E-3</c:v>
                </c:pt>
                <c:pt idx="5654">
                  <c:v>1.007080078125E-3</c:v>
                </c:pt>
                <c:pt idx="5655">
                  <c:v>1.0080337524414063E-3</c:v>
                </c:pt>
                <c:pt idx="5656">
                  <c:v>1.007080078125E-3</c:v>
                </c:pt>
                <c:pt idx="5657">
                  <c:v>1.0068416595458984E-3</c:v>
                </c:pt>
                <c:pt idx="5658">
                  <c:v>1.007080078125E-3</c:v>
                </c:pt>
                <c:pt idx="5659">
                  <c:v>1.007080078125E-3</c:v>
                </c:pt>
                <c:pt idx="5660">
                  <c:v>1.0068416595458984E-3</c:v>
                </c:pt>
                <c:pt idx="5661">
                  <c:v>1.007080078125E-3</c:v>
                </c:pt>
                <c:pt idx="5662">
                  <c:v>1.007080078125E-3</c:v>
                </c:pt>
                <c:pt idx="5663">
                  <c:v>1.0068416595458984E-3</c:v>
                </c:pt>
                <c:pt idx="5664">
                  <c:v>1.007080078125E-3</c:v>
                </c:pt>
                <c:pt idx="5665">
                  <c:v>1.007080078125E-3</c:v>
                </c:pt>
                <c:pt idx="5666">
                  <c:v>1.0068416595458984E-3</c:v>
                </c:pt>
                <c:pt idx="5667">
                  <c:v>1.0080337524414063E-3</c:v>
                </c:pt>
                <c:pt idx="5668">
                  <c:v>1.007080078125E-3</c:v>
                </c:pt>
                <c:pt idx="5669">
                  <c:v>1.0068416595458984E-3</c:v>
                </c:pt>
                <c:pt idx="5670">
                  <c:v>1.007080078125E-3</c:v>
                </c:pt>
                <c:pt idx="5671">
                  <c:v>1.007080078125E-3</c:v>
                </c:pt>
                <c:pt idx="5672">
                  <c:v>1.0068416595458984E-3</c:v>
                </c:pt>
                <c:pt idx="5673">
                  <c:v>1.007080078125E-3</c:v>
                </c:pt>
                <c:pt idx="5674">
                  <c:v>1.007080078125E-3</c:v>
                </c:pt>
                <c:pt idx="5675">
                  <c:v>1.0068416595458984E-3</c:v>
                </c:pt>
                <c:pt idx="5676">
                  <c:v>1.007080078125E-3</c:v>
                </c:pt>
                <c:pt idx="5677">
                  <c:v>1.007080078125E-3</c:v>
                </c:pt>
                <c:pt idx="5678">
                  <c:v>1.0068416595458984E-3</c:v>
                </c:pt>
                <c:pt idx="5679">
                  <c:v>1.007080078125E-3</c:v>
                </c:pt>
                <c:pt idx="5680">
                  <c:v>1.0080337524414063E-3</c:v>
                </c:pt>
                <c:pt idx="5681">
                  <c:v>1.007080078125E-3</c:v>
                </c:pt>
                <c:pt idx="5682">
                  <c:v>1.0068416595458984E-3</c:v>
                </c:pt>
                <c:pt idx="5683">
                  <c:v>1.007080078125E-3</c:v>
                </c:pt>
                <c:pt idx="5684">
                  <c:v>1.007080078125E-3</c:v>
                </c:pt>
                <c:pt idx="5685">
                  <c:v>1.0068416595458984E-3</c:v>
                </c:pt>
                <c:pt idx="5686">
                  <c:v>1.007080078125E-3</c:v>
                </c:pt>
                <c:pt idx="5687">
                  <c:v>1.007080078125E-3</c:v>
                </c:pt>
                <c:pt idx="5688">
                  <c:v>1.0068416595458984E-3</c:v>
                </c:pt>
                <c:pt idx="5689">
                  <c:v>1.007080078125E-3</c:v>
                </c:pt>
                <c:pt idx="5690">
                  <c:v>1.007080078125E-3</c:v>
                </c:pt>
                <c:pt idx="5691">
                  <c:v>1.0068416595458984E-3</c:v>
                </c:pt>
                <c:pt idx="5692">
                  <c:v>1.0080337524414063E-3</c:v>
                </c:pt>
                <c:pt idx="5693">
                  <c:v>1.007080078125E-3</c:v>
                </c:pt>
                <c:pt idx="5694">
                  <c:v>1.0068416595458984E-3</c:v>
                </c:pt>
                <c:pt idx="5695">
                  <c:v>1.007080078125E-3</c:v>
                </c:pt>
                <c:pt idx="5696">
                  <c:v>1.007080078125E-3</c:v>
                </c:pt>
                <c:pt idx="5697">
                  <c:v>1.0068416595458984E-3</c:v>
                </c:pt>
                <c:pt idx="5698">
                  <c:v>1.007080078125E-3</c:v>
                </c:pt>
                <c:pt idx="5699">
                  <c:v>1.007080078125E-3</c:v>
                </c:pt>
                <c:pt idx="5700">
                  <c:v>1.0068416595458984E-3</c:v>
                </c:pt>
                <c:pt idx="5701">
                  <c:v>1.007080078125E-3</c:v>
                </c:pt>
                <c:pt idx="5702">
                  <c:v>1.007080078125E-3</c:v>
                </c:pt>
                <c:pt idx="5703">
                  <c:v>1.0068416595458984E-3</c:v>
                </c:pt>
                <c:pt idx="5704">
                  <c:v>1.007080078125E-3</c:v>
                </c:pt>
                <c:pt idx="5705">
                  <c:v>1.0080337524414063E-3</c:v>
                </c:pt>
                <c:pt idx="5706">
                  <c:v>1.007080078125E-3</c:v>
                </c:pt>
                <c:pt idx="5707">
                  <c:v>1.0068416595458984E-3</c:v>
                </c:pt>
                <c:pt idx="5708">
                  <c:v>1.007080078125E-3</c:v>
                </c:pt>
                <c:pt idx="5709">
                  <c:v>1.007080078125E-3</c:v>
                </c:pt>
                <c:pt idx="5710">
                  <c:v>1.0068416595458984E-3</c:v>
                </c:pt>
                <c:pt idx="5711">
                  <c:v>1.007080078125E-3</c:v>
                </c:pt>
                <c:pt idx="5712">
                  <c:v>1.007080078125E-3</c:v>
                </c:pt>
                <c:pt idx="5713">
                  <c:v>1.0068416595458984E-3</c:v>
                </c:pt>
                <c:pt idx="5714">
                  <c:v>1.007080078125E-3</c:v>
                </c:pt>
                <c:pt idx="5715">
                  <c:v>1.007080078125E-3</c:v>
                </c:pt>
                <c:pt idx="5716">
                  <c:v>1.0068416595458984E-3</c:v>
                </c:pt>
                <c:pt idx="5717">
                  <c:v>1.0080337524414063E-3</c:v>
                </c:pt>
                <c:pt idx="5718">
                  <c:v>1.007080078125E-3</c:v>
                </c:pt>
                <c:pt idx="5719">
                  <c:v>1.0068416595458984E-3</c:v>
                </c:pt>
                <c:pt idx="5720">
                  <c:v>1.007080078125E-3</c:v>
                </c:pt>
                <c:pt idx="5721">
                  <c:v>1.007080078125E-3</c:v>
                </c:pt>
                <c:pt idx="5722">
                  <c:v>1.0068416595458984E-3</c:v>
                </c:pt>
                <c:pt idx="5723">
                  <c:v>1.007080078125E-3</c:v>
                </c:pt>
                <c:pt idx="5724">
                  <c:v>1.007080078125E-3</c:v>
                </c:pt>
                <c:pt idx="5725">
                  <c:v>1.0068416595458984E-3</c:v>
                </c:pt>
                <c:pt idx="5726">
                  <c:v>1.007080078125E-3</c:v>
                </c:pt>
                <c:pt idx="5727">
                  <c:v>1.007080078125E-3</c:v>
                </c:pt>
                <c:pt idx="5728">
                  <c:v>1.0068416595458984E-3</c:v>
                </c:pt>
                <c:pt idx="5729">
                  <c:v>1.007080078125E-3</c:v>
                </c:pt>
                <c:pt idx="5730">
                  <c:v>1.0080337524414063E-3</c:v>
                </c:pt>
                <c:pt idx="5731">
                  <c:v>1.007080078125E-3</c:v>
                </c:pt>
                <c:pt idx="5732">
                  <c:v>1.0068416595458984E-3</c:v>
                </c:pt>
                <c:pt idx="5733">
                  <c:v>1.007080078125E-3</c:v>
                </c:pt>
                <c:pt idx="5734">
                  <c:v>1.007080078125E-3</c:v>
                </c:pt>
                <c:pt idx="5735">
                  <c:v>1.0068416595458984E-3</c:v>
                </c:pt>
                <c:pt idx="5736">
                  <c:v>1.007080078125E-3</c:v>
                </c:pt>
                <c:pt idx="5737">
                  <c:v>1.007080078125E-3</c:v>
                </c:pt>
                <c:pt idx="5738">
                  <c:v>1.0068416595458984E-3</c:v>
                </c:pt>
                <c:pt idx="5739">
                  <c:v>1.007080078125E-3</c:v>
                </c:pt>
                <c:pt idx="5740">
                  <c:v>1.007080078125E-3</c:v>
                </c:pt>
                <c:pt idx="5741">
                  <c:v>1.0068416595458984E-3</c:v>
                </c:pt>
                <c:pt idx="5742">
                  <c:v>1.0080337524414063E-3</c:v>
                </c:pt>
                <c:pt idx="5743">
                  <c:v>1.007080078125E-3</c:v>
                </c:pt>
                <c:pt idx="5744">
                  <c:v>1.0068416595458984E-3</c:v>
                </c:pt>
                <c:pt idx="5745">
                  <c:v>1.007080078125E-3</c:v>
                </c:pt>
                <c:pt idx="5746">
                  <c:v>1.007080078125E-3</c:v>
                </c:pt>
                <c:pt idx="5747">
                  <c:v>1.0068416595458984E-3</c:v>
                </c:pt>
                <c:pt idx="5748">
                  <c:v>1.007080078125E-3</c:v>
                </c:pt>
                <c:pt idx="5749">
                  <c:v>1.007080078125E-3</c:v>
                </c:pt>
                <c:pt idx="5750">
                  <c:v>1.0068416595458984E-3</c:v>
                </c:pt>
                <c:pt idx="5751">
                  <c:v>1.007080078125E-3</c:v>
                </c:pt>
                <c:pt idx="5752">
                  <c:v>1.007080078125E-3</c:v>
                </c:pt>
                <c:pt idx="5753">
                  <c:v>1.0068416595458984E-3</c:v>
                </c:pt>
                <c:pt idx="5754">
                  <c:v>1.007080078125E-3</c:v>
                </c:pt>
                <c:pt idx="5755">
                  <c:v>1.0080337524414063E-3</c:v>
                </c:pt>
                <c:pt idx="5756">
                  <c:v>1.007080078125E-3</c:v>
                </c:pt>
                <c:pt idx="5757">
                  <c:v>1.0068416595458984E-3</c:v>
                </c:pt>
                <c:pt idx="5758">
                  <c:v>1.007080078125E-3</c:v>
                </c:pt>
                <c:pt idx="5759">
                  <c:v>1.007080078125E-3</c:v>
                </c:pt>
                <c:pt idx="5760">
                  <c:v>1.0068416595458984E-3</c:v>
                </c:pt>
                <c:pt idx="5761">
                  <c:v>1.007080078125E-3</c:v>
                </c:pt>
                <c:pt idx="5762">
                  <c:v>1.007080078125E-3</c:v>
                </c:pt>
                <c:pt idx="5763">
                  <c:v>1.0068416595458984E-3</c:v>
                </c:pt>
                <c:pt idx="5764">
                  <c:v>1.007080078125E-3</c:v>
                </c:pt>
                <c:pt idx="5765">
                  <c:v>1.007080078125E-3</c:v>
                </c:pt>
                <c:pt idx="5766">
                  <c:v>1.0068416595458984E-3</c:v>
                </c:pt>
                <c:pt idx="5767">
                  <c:v>1.0080337524414063E-3</c:v>
                </c:pt>
                <c:pt idx="5768">
                  <c:v>1.007080078125E-3</c:v>
                </c:pt>
                <c:pt idx="5769">
                  <c:v>1.0068416595458984E-3</c:v>
                </c:pt>
                <c:pt idx="5770">
                  <c:v>1.007080078125E-3</c:v>
                </c:pt>
                <c:pt idx="5771">
                  <c:v>1.007080078125E-3</c:v>
                </c:pt>
                <c:pt idx="5772">
                  <c:v>1.0068416595458984E-3</c:v>
                </c:pt>
                <c:pt idx="5773">
                  <c:v>1.007080078125E-3</c:v>
                </c:pt>
                <c:pt idx="5774">
                  <c:v>1.007080078125E-3</c:v>
                </c:pt>
                <c:pt idx="5775">
                  <c:v>1.0068416595458984E-3</c:v>
                </c:pt>
                <c:pt idx="5776">
                  <c:v>1.007080078125E-3</c:v>
                </c:pt>
                <c:pt idx="5777">
                  <c:v>1.007080078125E-3</c:v>
                </c:pt>
                <c:pt idx="5778">
                  <c:v>1.0068416595458984E-3</c:v>
                </c:pt>
                <c:pt idx="5779">
                  <c:v>1.007080078125E-3</c:v>
                </c:pt>
                <c:pt idx="5780">
                  <c:v>8.0571174621582031E-3</c:v>
                </c:pt>
                <c:pt idx="5781">
                  <c:v>1.0068416595458984E-3</c:v>
                </c:pt>
                <c:pt idx="5782">
                  <c:v>1.007080078125E-3</c:v>
                </c:pt>
                <c:pt idx="5783">
                  <c:v>1.0068416595458984E-3</c:v>
                </c:pt>
                <c:pt idx="5784">
                  <c:v>1.007080078125E-3</c:v>
                </c:pt>
                <c:pt idx="5785">
                  <c:v>1.0080337524414063E-3</c:v>
                </c:pt>
                <c:pt idx="5786">
                  <c:v>1.007080078125E-3</c:v>
                </c:pt>
                <c:pt idx="5787">
                  <c:v>1.0068416595458984E-3</c:v>
                </c:pt>
                <c:pt idx="5788">
                  <c:v>1.007080078125E-3</c:v>
                </c:pt>
                <c:pt idx="5789">
                  <c:v>1.007080078125E-3</c:v>
                </c:pt>
                <c:pt idx="5790">
                  <c:v>1.0068416595458984E-3</c:v>
                </c:pt>
                <c:pt idx="5791">
                  <c:v>1.007080078125E-3</c:v>
                </c:pt>
                <c:pt idx="5792">
                  <c:v>1.007080078125E-3</c:v>
                </c:pt>
                <c:pt idx="5793">
                  <c:v>1.0068416595458984E-3</c:v>
                </c:pt>
                <c:pt idx="5794">
                  <c:v>1.007080078125E-3</c:v>
                </c:pt>
                <c:pt idx="5795">
                  <c:v>1.007080078125E-3</c:v>
                </c:pt>
                <c:pt idx="5796">
                  <c:v>1.0068416595458984E-3</c:v>
                </c:pt>
                <c:pt idx="5797">
                  <c:v>1.007080078125E-3</c:v>
                </c:pt>
                <c:pt idx="5798">
                  <c:v>1.0080337524414063E-3</c:v>
                </c:pt>
                <c:pt idx="5799">
                  <c:v>1.007080078125E-3</c:v>
                </c:pt>
                <c:pt idx="5800">
                  <c:v>1.0068416595458984E-3</c:v>
                </c:pt>
                <c:pt idx="5801">
                  <c:v>1.007080078125E-3</c:v>
                </c:pt>
                <c:pt idx="5802">
                  <c:v>1.007080078125E-3</c:v>
                </c:pt>
                <c:pt idx="5803">
                  <c:v>1.0068416595458984E-3</c:v>
                </c:pt>
                <c:pt idx="5804">
                  <c:v>1.007080078125E-3</c:v>
                </c:pt>
                <c:pt idx="5805">
                  <c:v>1.0068416595458984E-3</c:v>
                </c:pt>
                <c:pt idx="5806">
                  <c:v>1.007080078125E-3</c:v>
                </c:pt>
                <c:pt idx="5807">
                  <c:v>1.007080078125E-3</c:v>
                </c:pt>
                <c:pt idx="5808">
                  <c:v>1.0068416595458984E-3</c:v>
                </c:pt>
                <c:pt idx="5809">
                  <c:v>1.007080078125E-3</c:v>
                </c:pt>
                <c:pt idx="5810">
                  <c:v>1.0080337524414063E-3</c:v>
                </c:pt>
                <c:pt idx="5811">
                  <c:v>1.007080078125E-3</c:v>
                </c:pt>
                <c:pt idx="5812">
                  <c:v>1.0068416595458984E-3</c:v>
                </c:pt>
                <c:pt idx="5813">
                  <c:v>1.007080078125E-3</c:v>
                </c:pt>
                <c:pt idx="5814">
                  <c:v>1.007080078125E-3</c:v>
                </c:pt>
                <c:pt idx="5815">
                  <c:v>1.0068416595458984E-3</c:v>
                </c:pt>
                <c:pt idx="5816">
                  <c:v>1.007080078125E-3</c:v>
                </c:pt>
                <c:pt idx="5817">
                  <c:v>1.007080078125E-3</c:v>
                </c:pt>
                <c:pt idx="5818">
                  <c:v>1.0068416595458984E-3</c:v>
                </c:pt>
                <c:pt idx="5819">
                  <c:v>1.007080078125E-3</c:v>
                </c:pt>
                <c:pt idx="5820">
                  <c:v>1.007080078125E-3</c:v>
                </c:pt>
                <c:pt idx="5821">
                  <c:v>1.0068416595458984E-3</c:v>
                </c:pt>
                <c:pt idx="5822">
                  <c:v>1.007080078125E-3</c:v>
                </c:pt>
                <c:pt idx="5823">
                  <c:v>1.0080337524414063E-3</c:v>
                </c:pt>
                <c:pt idx="5824">
                  <c:v>1.007080078125E-3</c:v>
                </c:pt>
                <c:pt idx="5825">
                  <c:v>1.0068416595458984E-3</c:v>
                </c:pt>
                <c:pt idx="5826">
                  <c:v>1.007080078125E-3</c:v>
                </c:pt>
                <c:pt idx="5827">
                  <c:v>1.0068416595458984E-3</c:v>
                </c:pt>
                <c:pt idx="5828">
                  <c:v>1.007080078125E-3</c:v>
                </c:pt>
                <c:pt idx="5829">
                  <c:v>1.007080078125E-3</c:v>
                </c:pt>
                <c:pt idx="5830">
                  <c:v>1.0068416595458984E-3</c:v>
                </c:pt>
                <c:pt idx="5831">
                  <c:v>1.007080078125E-3</c:v>
                </c:pt>
                <c:pt idx="5832">
                  <c:v>1.007080078125E-3</c:v>
                </c:pt>
                <c:pt idx="5833">
                  <c:v>1.0068416595458984E-3</c:v>
                </c:pt>
                <c:pt idx="5834">
                  <c:v>1.007080078125E-3</c:v>
                </c:pt>
                <c:pt idx="5835">
                  <c:v>1.0080337524414063E-3</c:v>
                </c:pt>
                <c:pt idx="5836">
                  <c:v>1.007080078125E-3</c:v>
                </c:pt>
                <c:pt idx="5837">
                  <c:v>1.0068416595458984E-3</c:v>
                </c:pt>
                <c:pt idx="5838">
                  <c:v>1.007080078125E-3</c:v>
                </c:pt>
                <c:pt idx="5839">
                  <c:v>1.007080078125E-3</c:v>
                </c:pt>
                <c:pt idx="5840">
                  <c:v>1.0068416595458984E-3</c:v>
                </c:pt>
                <c:pt idx="5841">
                  <c:v>1.007080078125E-3</c:v>
                </c:pt>
                <c:pt idx="5842">
                  <c:v>1.007080078125E-3</c:v>
                </c:pt>
                <c:pt idx="5843">
                  <c:v>1.0068416595458984E-3</c:v>
                </c:pt>
                <c:pt idx="5844">
                  <c:v>1.007080078125E-3</c:v>
                </c:pt>
                <c:pt idx="5845">
                  <c:v>1.007080078125E-3</c:v>
                </c:pt>
                <c:pt idx="5846">
                  <c:v>1.0068416595458984E-3</c:v>
                </c:pt>
                <c:pt idx="5847">
                  <c:v>1.007080078125E-3</c:v>
                </c:pt>
                <c:pt idx="5848">
                  <c:v>1.0080337524414063E-3</c:v>
                </c:pt>
                <c:pt idx="5849">
                  <c:v>1.0068416595458984E-3</c:v>
                </c:pt>
                <c:pt idx="5850">
                  <c:v>1.007080078125E-3</c:v>
                </c:pt>
                <c:pt idx="5851">
                  <c:v>1.007080078125E-3</c:v>
                </c:pt>
                <c:pt idx="5852">
                  <c:v>1.0068416595458984E-3</c:v>
                </c:pt>
                <c:pt idx="5853">
                  <c:v>1.007080078125E-3</c:v>
                </c:pt>
                <c:pt idx="5854">
                  <c:v>1.007080078125E-3</c:v>
                </c:pt>
                <c:pt idx="5855">
                  <c:v>1.0068416595458984E-3</c:v>
                </c:pt>
                <c:pt idx="5856">
                  <c:v>1.007080078125E-3</c:v>
                </c:pt>
                <c:pt idx="5857">
                  <c:v>1.007080078125E-3</c:v>
                </c:pt>
                <c:pt idx="5858">
                  <c:v>1.0068416595458984E-3</c:v>
                </c:pt>
                <c:pt idx="5859">
                  <c:v>1.007080078125E-3</c:v>
                </c:pt>
                <c:pt idx="5860">
                  <c:v>1.0080337524414063E-3</c:v>
                </c:pt>
                <c:pt idx="5861">
                  <c:v>1.007080078125E-3</c:v>
                </c:pt>
                <c:pt idx="5862">
                  <c:v>1.0068416595458984E-3</c:v>
                </c:pt>
                <c:pt idx="5863">
                  <c:v>1.007080078125E-3</c:v>
                </c:pt>
                <c:pt idx="5864">
                  <c:v>1.007080078125E-3</c:v>
                </c:pt>
                <c:pt idx="5865">
                  <c:v>1.0068416595458984E-3</c:v>
                </c:pt>
                <c:pt idx="5866">
                  <c:v>1.007080078125E-3</c:v>
                </c:pt>
                <c:pt idx="5867">
                  <c:v>1.007080078125E-3</c:v>
                </c:pt>
                <c:pt idx="5868">
                  <c:v>1.0068416595458984E-3</c:v>
                </c:pt>
                <c:pt idx="5869">
                  <c:v>1.007080078125E-3</c:v>
                </c:pt>
                <c:pt idx="5870">
                  <c:v>1.007080078125E-3</c:v>
                </c:pt>
                <c:pt idx="5871">
                  <c:v>1.0068416595458984E-3</c:v>
                </c:pt>
                <c:pt idx="5872">
                  <c:v>1.007080078125E-3</c:v>
                </c:pt>
                <c:pt idx="5873">
                  <c:v>1.0080337524414063E-3</c:v>
                </c:pt>
                <c:pt idx="5874">
                  <c:v>1.0068416595458984E-3</c:v>
                </c:pt>
                <c:pt idx="5875">
                  <c:v>1.007080078125E-3</c:v>
                </c:pt>
                <c:pt idx="5876">
                  <c:v>1.007080078125E-3</c:v>
                </c:pt>
                <c:pt idx="5877">
                  <c:v>1.0068416595458984E-3</c:v>
                </c:pt>
                <c:pt idx="5878">
                  <c:v>1.007080078125E-3</c:v>
                </c:pt>
                <c:pt idx="5879">
                  <c:v>1.007080078125E-3</c:v>
                </c:pt>
                <c:pt idx="5880">
                  <c:v>1.0068416595458984E-3</c:v>
                </c:pt>
                <c:pt idx="5881">
                  <c:v>1.007080078125E-3</c:v>
                </c:pt>
                <c:pt idx="5882">
                  <c:v>1.007080078125E-3</c:v>
                </c:pt>
                <c:pt idx="5883">
                  <c:v>1.0068416595458984E-3</c:v>
                </c:pt>
                <c:pt idx="5884">
                  <c:v>1.007080078125E-3</c:v>
                </c:pt>
                <c:pt idx="5885">
                  <c:v>1.0080337524414063E-3</c:v>
                </c:pt>
                <c:pt idx="5886">
                  <c:v>1.007080078125E-3</c:v>
                </c:pt>
                <c:pt idx="5887">
                  <c:v>1.0068416595458984E-3</c:v>
                </c:pt>
                <c:pt idx="5888">
                  <c:v>1.007080078125E-3</c:v>
                </c:pt>
                <c:pt idx="5889">
                  <c:v>1.007080078125E-3</c:v>
                </c:pt>
                <c:pt idx="5890">
                  <c:v>1.0068416595458984E-3</c:v>
                </c:pt>
                <c:pt idx="5891">
                  <c:v>1.007080078125E-3</c:v>
                </c:pt>
                <c:pt idx="5892">
                  <c:v>1.007080078125E-3</c:v>
                </c:pt>
                <c:pt idx="5893">
                  <c:v>1.0068416595458984E-3</c:v>
                </c:pt>
                <c:pt idx="5894">
                  <c:v>1.007080078125E-3</c:v>
                </c:pt>
                <c:pt idx="5895">
                  <c:v>1.007080078125E-3</c:v>
                </c:pt>
                <c:pt idx="5896">
                  <c:v>1.0068416595458984E-3</c:v>
                </c:pt>
                <c:pt idx="5897">
                  <c:v>1.007080078125E-3</c:v>
                </c:pt>
                <c:pt idx="5898">
                  <c:v>1.0080337524414063E-3</c:v>
                </c:pt>
                <c:pt idx="5899">
                  <c:v>1.0068416595458984E-3</c:v>
                </c:pt>
                <c:pt idx="5900">
                  <c:v>1.007080078125E-3</c:v>
                </c:pt>
                <c:pt idx="5901">
                  <c:v>1.007080078125E-3</c:v>
                </c:pt>
                <c:pt idx="5902">
                  <c:v>1.0068416595458984E-3</c:v>
                </c:pt>
                <c:pt idx="5903">
                  <c:v>1.007080078125E-3</c:v>
                </c:pt>
                <c:pt idx="5904">
                  <c:v>1.007080078125E-3</c:v>
                </c:pt>
                <c:pt idx="5905">
                  <c:v>1.0068416595458984E-3</c:v>
                </c:pt>
                <c:pt idx="5906">
                  <c:v>1.007080078125E-3</c:v>
                </c:pt>
                <c:pt idx="5907">
                  <c:v>1.007080078125E-3</c:v>
                </c:pt>
                <c:pt idx="5908">
                  <c:v>1.0068416595458984E-3</c:v>
                </c:pt>
                <c:pt idx="5909">
                  <c:v>1.007080078125E-3</c:v>
                </c:pt>
                <c:pt idx="5910">
                  <c:v>1.0080337524414063E-3</c:v>
                </c:pt>
                <c:pt idx="5911">
                  <c:v>1.007080078125E-3</c:v>
                </c:pt>
                <c:pt idx="5912">
                  <c:v>1.0068416595458984E-3</c:v>
                </c:pt>
                <c:pt idx="5913">
                  <c:v>1.007080078125E-3</c:v>
                </c:pt>
                <c:pt idx="5914">
                  <c:v>1.007080078125E-3</c:v>
                </c:pt>
                <c:pt idx="5915">
                  <c:v>1.0068416595458984E-3</c:v>
                </c:pt>
                <c:pt idx="5916">
                  <c:v>1.007080078125E-3</c:v>
                </c:pt>
                <c:pt idx="5917">
                  <c:v>1.007080078125E-3</c:v>
                </c:pt>
                <c:pt idx="5918">
                  <c:v>1.0068416595458984E-3</c:v>
                </c:pt>
                <c:pt idx="5919">
                  <c:v>1.007080078125E-3</c:v>
                </c:pt>
                <c:pt idx="5920">
                  <c:v>1.007080078125E-3</c:v>
                </c:pt>
                <c:pt idx="5921">
                  <c:v>1.0068416595458984E-3</c:v>
                </c:pt>
                <c:pt idx="5922">
                  <c:v>1.007080078125E-3</c:v>
                </c:pt>
                <c:pt idx="5923">
                  <c:v>1.0080337524414063E-3</c:v>
                </c:pt>
                <c:pt idx="5924">
                  <c:v>1.0068416595458984E-3</c:v>
                </c:pt>
                <c:pt idx="5925">
                  <c:v>1.007080078125E-3</c:v>
                </c:pt>
                <c:pt idx="5926">
                  <c:v>1.007080078125E-3</c:v>
                </c:pt>
                <c:pt idx="5927">
                  <c:v>1.0068416595458984E-3</c:v>
                </c:pt>
                <c:pt idx="5928">
                  <c:v>1.007080078125E-3</c:v>
                </c:pt>
                <c:pt idx="5929">
                  <c:v>1.007080078125E-3</c:v>
                </c:pt>
                <c:pt idx="5930">
                  <c:v>1.0068416595458984E-3</c:v>
                </c:pt>
                <c:pt idx="5931">
                  <c:v>1.007080078125E-3</c:v>
                </c:pt>
                <c:pt idx="5932">
                  <c:v>1.007080078125E-3</c:v>
                </c:pt>
                <c:pt idx="5933">
                  <c:v>1.0068416595458984E-3</c:v>
                </c:pt>
                <c:pt idx="5934">
                  <c:v>1.007080078125E-3</c:v>
                </c:pt>
                <c:pt idx="5935">
                  <c:v>1.0080337524414063E-3</c:v>
                </c:pt>
                <c:pt idx="5936">
                  <c:v>1.007080078125E-3</c:v>
                </c:pt>
                <c:pt idx="5937">
                  <c:v>1.0068416595458984E-3</c:v>
                </c:pt>
                <c:pt idx="5938">
                  <c:v>1.007080078125E-3</c:v>
                </c:pt>
                <c:pt idx="5939">
                  <c:v>1.007080078125E-3</c:v>
                </c:pt>
                <c:pt idx="5940">
                  <c:v>1.0068416595458984E-3</c:v>
                </c:pt>
                <c:pt idx="5941">
                  <c:v>1.007080078125E-3</c:v>
                </c:pt>
                <c:pt idx="5942">
                  <c:v>1.007080078125E-3</c:v>
                </c:pt>
                <c:pt idx="5943">
                  <c:v>1.0068416595458984E-3</c:v>
                </c:pt>
                <c:pt idx="5944">
                  <c:v>1.007080078125E-3</c:v>
                </c:pt>
                <c:pt idx="5945">
                  <c:v>1.007080078125E-3</c:v>
                </c:pt>
                <c:pt idx="5946">
                  <c:v>1.0068416595458984E-3</c:v>
                </c:pt>
                <c:pt idx="5947">
                  <c:v>1.007080078125E-3</c:v>
                </c:pt>
                <c:pt idx="5948">
                  <c:v>1.0080337524414063E-3</c:v>
                </c:pt>
                <c:pt idx="5949">
                  <c:v>1.0068416595458984E-3</c:v>
                </c:pt>
                <c:pt idx="5950">
                  <c:v>1.007080078125E-3</c:v>
                </c:pt>
                <c:pt idx="5951">
                  <c:v>1.007080078125E-3</c:v>
                </c:pt>
                <c:pt idx="5952">
                  <c:v>1.0068416595458984E-3</c:v>
                </c:pt>
                <c:pt idx="5953">
                  <c:v>1.007080078125E-3</c:v>
                </c:pt>
                <c:pt idx="5954">
                  <c:v>1.007080078125E-3</c:v>
                </c:pt>
                <c:pt idx="5955">
                  <c:v>1.0068416595458984E-3</c:v>
                </c:pt>
                <c:pt idx="5956">
                  <c:v>1.007080078125E-3</c:v>
                </c:pt>
                <c:pt idx="5957">
                  <c:v>1.007080078125E-3</c:v>
                </c:pt>
                <c:pt idx="5958">
                  <c:v>1.0068416595458984E-3</c:v>
                </c:pt>
                <c:pt idx="5959">
                  <c:v>1.007080078125E-3</c:v>
                </c:pt>
                <c:pt idx="5960">
                  <c:v>1.0080337524414063E-3</c:v>
                </c:pt>
                <c:pt idx="5961">
                  <c:v>1.007080078125E-3</c:v>
                </c:pt>
                <c:pt idx="5962">
                  <c:v>1.0068416595458984E-3</c:v>
                </c:pt>
                <c:pt idx="5963">
                  <c:v>1.007080078125E-3</c:v>
                </c:pt>
                <c:pt idx="5964">
                  <c:v>1.007080078125E-3</c:v>
                </c:pt>
                <c:pt idx="5965">
                  <c:v>1.0068416595458984E-3</c:v>
                </c:pt>
                <c:pt idx="5966">
                  <c:v>1.007080078125E-3</c:v>
                </c:pt>
                <c:pt idx="5967">
                  <c:v>1.007080078125E-3</c:v>
                </c:pt>
                <c:pt idx="5968">
                  <c:v>1.0068416595458984E-3</c:v>
                </c:pt>
                <c:pt idx="5969">
                  <c:v>1.007080078125E-3</c:v>
                </c:pt>
                <c:pt idx="5970">
                  <c:v>1.007080078125E-3</c:v>
                </c:pt>
                <c:pt idx="5971">
                  <c:v>1.0068416595458984E-3</c:v>
                </c:pt>
                <c:pt idx="5972">
                  <c:v>1.007080078125E-3</c:v>
                </c:pt>
                <c:pt idx="5973">
                  <c:v>3.0219554901123047E-3</c:v>
                </c:pt>
                <c:pt idx="5974">
                  <c:v>1.007080078125E-3</c:v>
                </c:pt>
                <c:pt idx="5975">
                  <c:v>1.0068416595458984E-3</c:v>
                </c:pt>
                <c:pt idx="5976">
                  <c:v>1.007080078125E-3</c:v>
                </c:pt>
                <c:pt idx="5977">
                  <c:v>1.007080078125E-3</c:v>
                </c:pt>
                <c:pt idx="5978">
                  <c:v>1.0068416595458984E-3</c:v>
                </c:pt>
                <c:pt idx="5979">
                  <c:v>1.007080078125E-3</c:v>
                </c:pt>
                <c:pt idx="5980">
                  <c:v>1.007080078125E-3</c:v>
                </c:pt>
                <c:pt idx="5981">
                  <c:v>1.0068416595458984E-3</c:v>
                </c:pt>
                <c:pt idx="5982">
                  <c:v>1.007080078125E-3</c:v>
                </c:pt>
                <c:pt idx="5983">
                  <c:v>1.0080337524414063E-3</c:v>
                </c:pt>
                <c:pt idx="5984">
                  <c:v>1.007080078125E-3</c:v>
                </c:pt>
                <c:pt idx="5985">
                  <c:v>1.0068416595458984E-3</c:v>
                </c:pt>
                <c:pt idx="5986">
                  <c:v>1.007080078125E-3</c:v>
                </c:pt>
                <c:pt idx="5987">
                  <c:v>1.007080078125E-3</c:v>
                </c:pt>
                <c:pt idx="5988">
                  <c:v>1.0068416595458984E-3</c:v>
                </c:pt>
                <c:pt idx="5989">
                  <c:v>1.007080078125E-3</c:v>
                </c:pt>
                <c:pt idx="5990">
                  <c:v>1.007080078125E-3</c:v>
                </c:pt>
                <c:pt idx="5991">
                  <c:v>1.0068416595458984E-3</c:v>
                </c:pt>
                <c:pt idx="5992">
                  <c:v>1.007080078125E-3</c:v>
                </c:pt>
                <c:pt idx="5993">
                  <c:v>1.007080078125E-3</c:v>
                </c:pt>
                <c:pt idx="5994">
                  <c:v>1.0068416595458984E-3</c:v>
                </c:pt>
                <c:pt idx="5995">
                  <c:v>1.007080078125E-3</c:v>
                </c:pt>
                <c:pt idx="5996">
                  <c:v>1.0080337524414063E-3</c:v>
                </c:pt>
                <c:pt idx="5997">
                  <c:v>1.0068416595458984E-3</c:v>
                </c:pt>
                <c:pt idx="5998">
                  <c:v>1.007080078125E-3</c:v>
                </c:pt>
                <c:pt idx="5999">
                  <c:v>1.007080078125E-3</c:v>
                </c:pt>
                <c:pt idx="6000">
                  <c:v>1.0068416595458984E-3</c:v>
                </c:pt>
                <c:pt idx="6001">
                  <c:v>1.007080078125E-3</c:v>
                </c:pt>
                <c:pt idx="6002">
                  <c:v>1.007080078125E-3</c:v>
                </c:pt>
                <c:pt idx="6003">
                  <c:v>5.0349235534667969E-3</c:v>
                </c:pt>
                <c:pt idx="6004">
                  <c:v>1.0080337524414063E-3</c:v>
                </c:pt>
                <c:pt idx="6005">
                  <c:v>1.007080078125E-3</c:v>
                </c:pt>
                <c:pt idx="6006">
                  <c:v>1.0068416595458984E-3</c:v>
                </c:pt>
                <c:pt idx="6007">
                  <c:v>1.007080078125E-3</c:v>
                </c:pt>
                <c:pt idx="6008">
                  <c:v>1.007080078125E-3</c:v>
                </c:pt>
                <c:pt idx="6009">
                  <c:v>1.0068416595458984E-3</c:v>
                </c:pt>
                <c:pt idx="6010">
                  <c:v>1.007080078125E-3</c:v>
                </c:pt>
                <c:pt idx="6011">
                  <c:v>1.007080078125E-3</c:v>
                </c:pt>
                <c:pt idx="6012">
                  <c:v>1.0068416595458984E-3</c:v>
                </c:pt>
                <c:pt idx="6013">
                  <c:v>8.0571174621582031E-3</c:v>
                </c:pt>
                <c:pt idx="6014">
                  <c:v>1.0068416595458984E-3</c:v>
                </c:pt>
                <c:pt idx="6015">
                  <c:v>1.007080078125E-3</c:v>
                </c:pt>
                <c:pt idx="6016">
                  <c:v>1.007080078125E-3</c:v>
                </c:pt>
                <c:pt idx="6017">
                  <c:v>1.0068416595458984E-3</c:v>
                </c:pt>
                <c:pt idx="6018">
                  <c:v>1.007080078125E-3</c:v>
                </c:pt>
                <c:pt idx="6019">
                  <c:v>1.007080078125E-3</c:v>
                </c:pt>
                <c:pt idx="6020">
                  <c:v>1.0068416595458984E-3</c:v>
                </c:pt>
                <c:pt idx="6021">
                  <c:v>1.007080078125E-3</c:v>
                </c:pt>
                <c:pt idx="6022">
                  <c:v>1.0080337524414063E-3</c:v>
                </c:pt>
                <c:pt idx="6023">
                  <c:v>1.007080078125E-3</c:v>
                </c:pt>
                <c:pt idx="6024">
                  <c:v>1.0068416595458984E-3</c:v>
                </c:pt>
                <c:pt idx="6025">
                  <c:v>1.007080078125E-3</c:v>
                </c:pt>
                <c:pt idx="6026">
                  <c:v>1.007080078125E-3</c:v>
                </c:pt>
                <c:pt idx="6027">
                  <c:v>1.0068416595458984E-3</c:v>
                </c:pt>
                <c:pt idx="6028">
                  <c:v>1.007080078125E-3</c:v>
                </c:pt>
                <c:pt idx="6029">
                  <c:v>1.007080078125E-3</c:v>
                </c:pt>
                <c:pt idx="6030">
                  <c:v>1.0068416595458984E-3</c:v>
                </c:pt>
                <c:pt idx="6031">
                  <c:v>1.007080078125E-3</c:v>
                </c:pt>
                <c:pt idx="6032">
                  <c:v>1.007080078125E-3</c:v>
                </c:pt>
                <c:pt idx="6033">
                  <c:v>1.0068416595458984E-3</c:v>
                </c:pt>
                <c:pt idx="6034">
                  <c:v>1.007080078125E-3</c:v>
                </c:pt>
                <c:pt idx="6035">
                  <c:v>1.0080337524414063E-3</c:v>
                </c:pt>
                <c:pt idx="6036">
                  <c:v>1.0068416595458984E-3</c:v>
                </c:pt>
                <c:pt idx="6037">
                  <c:v>1.007080078125E-3</c:v>
                </c:pt>
                <c:pt idx="6038">
                  <c:v>1.007080078125E-3</c:v>
                </c:pt>
                <c:pt idx="6039">
                  <c:v>1.0068416595458984E-3</c:v>
                </c:pt>
                <c:pt idx="6040">
                  <c:v>1.007080078125E-3</c:v>
                </c:pt>
                <c:pt idx="6041">
                  <c:v>1.007080078125E-3</c:v>
                </c:pt>
                <c:pt idx="6042">
                  <c:v>1.0068416595458984E-3</c:v>
                </c:pt>
                <c:pt idx="6043">
                  <c:v>1.007080078125E-3</c:v>
                </c:pt>
                <c:pt idx="6044">
                  <c:v>1.007080078125E-3</c:v>
                </c:pt>
                <c:pt idx="6045">
                  <c:v>1.0068416595458984E-3</c:v>
                </c:pt>
                <c:pt idx="6046">
                  <c:v>1.007080078125E-3</c:v>
                </c:pt>
                <c:pt idx="6047">
                  <c:v>1.0080337524414063E-3</c:v>
                </c:pt>
                <c:pt idx="6048">
                  <c:v>1.007080078125E-3</c:v>
                </c:pt>
                <c:pt idx="6049">
                  <c:v>1.0068416595458984E-3</c:v>
                </c:pt>
                <c:pt idx="6050">
                  <c:v>1.007080078125E-3</c:v>
                </c:pt>
                <c:pt idx="6051">
                  <c:v>1.007080078125E-3</c:v>
                </c:pt>
                <c:pt idx="6052">
                  <c:v>1.0068416595458984E-3</c:v>
                </c:pt>
                <c:pt idx="6053">
                  <c:v>1.007080078125E-3</c:v>
                </c:pt>
                <c:pt idx="6054">
                  <c:v>1.007080078125E-3</c:v>
                </c:pt>
                <c:pt idx="6055">
                  <c:v>1.0068416595458984E-3</c:v>
                </c:pt>
                <c:pt idx="6056">
                  <c:v>1.007080078125E-3</c:v>
                </c:pt>
                <c:pt idx="6057">
                  <c:v>1.007080078125E-3</c:v>
                </c:pt>
                <c:pt idx="6058">
                  <c:v>1.0068416595458984E-3</c:v>
                </c:pt>
                <c:pt idx="6059">
                  <c:v>1.0080337524414063E-3</c:v>
                </c:pt>
                <c:pt idx="6060">
                  <c:v>1.007080078125E-3</c:v>
                </c:pt>
                <c:pt idx="6061">
                  <c:v>1.0068416595458984E-3</c:v>
                </c:pt>
                <c:pt idx="6062">
                  <c:v>1.007080078125E-3</c:v>
                </c:pt>
                <c:pt idx="6063">
                  <c:v>1.007080078125E-3</c:v>
                </c:pt>
                <c:pt idx="6064">
                  <c:v>1.0068416595458984E-3</c:v>
                </c:pt>
                <c:pt idx="6065">
                  <c:v>1.007080078125E-3</c:v>
                </c:pt>
                <c:pt idx="6066">
                  <c:v>1.007080078125E-3</c:v>
                </c:pt>
                <c:pt idx="6067">
                  <c:v>1.0068416595458984E-3</c:v>
                </c:pt>
                <c:pt idx="6068">
                  <c:v>1.007080078125E-3</c:v>
                </c:pt>
                <c:pt idx="6069">
                  <c:v>1.007080078125E-3</c:v>
                </c:pt>
                <c:pt idx="6070">
                  <c:v>1.0068416595458984E-3</c:v>
                </c:pt>
                <c:pt idx="6071">
                  <c:v>1.007080078125E-3</c:v>
                </c:pt>
                <c:pt idx="6072">
                  <c:v>1.0080337524414063E-3</c:v>
                </c:pt>
                <c:pt idx="6073">
                  <c:v>1.007080078125E-3</c:v>
                </c:pt>
                <c:pt idx="6074">
                  <c:v>1.0068416595458984E-3</c:v>
                </c:pt>
                <c:pt idx="6075">
                  <c:v>1.007080078125E-3</c:v>
                </c:pt>
                <c:pt idx="6076">
                  <c:v>1.007080078125E-3</c:v>
                </c:pt>
                <c:pt idx="6077">
                  <c:v>1.0068416595458984E-3</c:v>
                </c:pt>
                <c:pt idx="6078">
                  <c:v>1.007080078125E-3</c:v>
                </c:pt>
                <c:pt idx="6079">
                  <c:v>1.007080078125E-3</c:v>
                </c:pt>
                <c:pt idx="6080">
                  <c:v>1.0068416595458984E-3</c:v>
                </c:pt>
                <c:pt idx="6081">
                  <c:v>1.007080078125E-3</c:v>
                </c:pt>
                <c:pt idx="6082">
                  <c:v>1.007080078125E-3</c:v>
                </c:pt>
                <c:pt idx="6083">
                  <c:v>1.0068416595458984E-3</c:v>
                </c:pt>
                <c:pt idx="6084">
                  <c:v>1.0080337524414063E-3</c:v>
                </c:pt>
                <c:pt idx="6085">
                  <c:v>1.007080078125E-3</c:v>
                </c:pt>
                <c:pt idx="6086">
                  <c:v>1.0068416595458984E-3</c:v>
                </c:pt>
                <c:pt idx="6087">
                  <c:v>1.007080078125E-3</c:v>
                </c:pt>
                <c:pt idx="6088">
                  <c:v>1.007080078125E-3</c:v>
                </c:pt>
                <c:pt idx="6089">
                  <c:v>1.0068416595458984E-3</c:v>
                </c:pt>
                <c:pt idx="6090">
                  <c:v>1.007080078125E-3</c:v>
                </c:pt>
                <c:pt idx="6091">
                  <c:v>1.007080078125E-3</c:v>
                </c:pt>
                <c:pt idx="6092">
                  <c:v>1.0068416595458984E-3</c:v>
                </c:pt>
                <c:pt idx="6093">
                  <c:v>1.007080078125E-3</c:v>
                </c:pt>
                <c:pt idx="6094">
                  <c:v>1.007080078125E-3</c:v>
                </c:pt>
                <c:pt idx="6095">
                  <c:v>1.0068416595458984E-3</c:v>
                </c:pt>
                <c:pt idx="6096">
                  <c:v>1.007080078125E-3</c:v>
                </c:pt>
                <c:pt idx="6097">
                  <c:v>1.0080337524414063E-3</c:v>
                </c:pt>
                <c:pt idx="6098">
                  <c:v>1.007080078125E-3</c:v>
                </c:pt>
                <c:pt idx="6099">
                  <c:v>1.0068416595458984E-3</c:v>
                </c:pt>
                <c:pt idx="6100">
                  <c:v>1.007080078125E-3</c:v>
                </c:pt>
                <c:pt idx="6101">
                  <c:v>1.007080078125E-3</c:v>
                </c:pt>
                <c:pt idx="6102">
                  <c:v>1.0068416595458984E-3</c:v>
                </c:pt>
                <c:pt idx="6103">
                  <c:v>1.007080078125E-3</c:v>
                </c:pt>
                <c:pt idx="6104">
                  <c:v>1.007080078125E-3</c:v>
                </c:pt>
                <c:pt idx="6105">
                  <c:v>1.0068416595458984E-3</c:v>
                </c:pt>
                <c:pt idx="6106">
                  <c:v>1.007080078125E-3</c:v>
                </c:pt>
                <c:pt idx="6107">
                  <c:v>1.007080078125E-3</c:v>
                </c:pt>
                <c:pt idx="6108">
                  <c:v>1.0068416595458984E-3</c:v>
                </c:pt>
                <c:pt idx="6109">
                  <c:v>1.0080337524414063E-3</c:v>
                </c:pt>
                <c:pt idx="6110">
                  <c:v>1.007080078125E-3</c:v>
                </c:pt>
                <c:pt idx="6111">
                  <c:v>1.0068416595458984E-3</c:v>
                </c:pt>
                <c:pt idx="6112">
                  <c:v>1.007080078125E-3</c:v>
                </c:pt>
                <c:pt idx="6113">
                  <c:v>1.007080078125E-3</c:v>
                </c:pt>
                <c:pt idx="6114">
                  <c:v>1.0068416595458984E-3</c:v>
                </c:pt>
                <c:pt idx="6115">
                  <c:v>1.007080078125E-3</c:v>
                </c:pt>
                <c:pt idx="6116">
                  <c:v>1.007080078125E-3</c:v>
                </c:pt>
                <c:pt idx="6117">
                  <c:v>1.0068416595458984E-3</c:v>
                </c:pt>
                <c:pt idx="6118">
                  <c:v>1.007080078125E-3</c:v>
                </c:pt>
                <c:pt idx="6119">
                  <c:v>1.007080078125E-3</c:v>
                </c:pt>
                <c:pt idx="6120">
                  <c:v>1.0068416595458984E-3</c:v>
                </c:pt>
                <c:pt idx="6121">
                  <c:v>1.007080078125E-3</c:v>
                </c:pt>
                <c:pt idx="6122">
                  <c:v>1.0080337524414063E-3</c:v>
                </c:pt>
                <c:pt idx="6123">
                  <c:v>1.007080078125E-3</c:v>
                </c:pt>
                <c:pt idx="6124">
                  <c:v>1.0068416595458984E-3</c:v>
                </c:pt>
                <c:pt idx="6125">
                  <c:v>1.007080078125E-3</c:v>
                </c:pt>
                <c:pt idx="6126">
                  <c:v>1.007080078125E-3</c:v>
                </c:pt>
                <c:pt idx="6127">
                  <c:v>1.0068416595458984E-3</c:v>
                </c:pt>
                <c:pt idx="6128">
                  <c:v>1.007080078125E-3</c:v>
                </c:pt>
                <c:pt idx="6129">
                  <c:v>1.007080078125E-3</c:v>
                </c:pt>
                <c:pt idx="6130">
                  <c:v>1.0068416595458984E-3</c:v>
                </c:pt>
                <c:pt idx="6131">
                  <c:v>1.007080078125E-3</c:v>
                </c:pt>
                <c:pt idx="6132">
                  <c:v>1.007080078125E-3</c:v>
                </c:pt>
                <c:pt idx="6133">
                  <c:v>1.0068416595458984E-3</c:v>
                </c:pt>
                <c:pt idx="6134">
                  <c:v>1.0080337524414063E-3</c:v>
                </c:pt>
                <c:pt idx="6135">
                  <c:v>1.007080078125E-3</c:v>
                </c:pt>
                <c:pt idx="6136">
                  <c:v>1.0068416595458984E-3</c:v>
                </c:pt>
                <c:pt idx="6137">
                  <c:v>1.007080078125E-3</c:v>
                </c:pt>
                <c:pt idx="6138">
                  <c:v>1.007080078125E-3</c:v>
                </c:pt>
                <c:pt idx="6139">
                  <c:v>1.0068416595458984E-3</c:v>
                </c:pt>
                <c:pt idx="6140">
                  <c:v>1.007080078125E-3</c:v>
                </c:pt>
                <c:pt idx="6141">
                  <c:v>1.007080078125E-3</c:v>
                </c:pt>
                <c:pt idx="6142">
                  <c:v>1.0068416595458984E-3</c:v>
                </c:pt>
                <c:pt idx="6143">
                  <c:v>1.007080078125E-3</c:v>
                </c:pt>
                <c:pt idx="6144">
                  <c:v>1.007080078125E-3</c:v>
                </c:pt>
                <c:pt idx="6145">
                  <c:v>1.0068416595458984E-3</c:v>
                </c:pt>
                <c:pt idx="6146">
                  <c:v>1.007080078125E-3</c:v>
                </c:pt>
                <c:pt idx="6147">
                  <c:v>1.0080337524414063E-3</c:v>
                </c:pt>
                <c:pt idx="6148">
                  <c:v>1.007080078125E-3</c:v>
                </c:pt>
                <c:pt idx="6149">
                  <c:v>1.0068416595458984E-3</c:v>
                </c:pt>
                <c:pt idx="6150">
                  <c:v>1.007080078125E-3</c:v>
                </c:pt>
                <c:pt idx="6151">
                  <c:v>1.007080078125E-3</c:v>
                </c:pt>
                <c:pt idx="6152">
                  <c:v>1.0068416595458984E-3</c:v>
                </c:pt>
                <c:pt idx="6153">
                  <c:v>1.007080078125E-3</c:v>
                </c:pt>
                <c:pt idx="6154">
                  <c:v>1.007080078125E-3</c:v>
                </c:pt>
                <c:pt idx="6155">
                  <c:v>1.0068416595458984E-3</c:v>
                </c:pt>
                <c:pt idx="6156">
                  <c:v>1.007080078125E-3</c:v>
                </c:pt>
                <c:pt idx="6157">
                  <c:v>1.007080078125E-3</c:v>
                </c:pt>
                <c:pt idx="6158">
                  <c:v>1.0068416595458984E-3</c:v>
                </c:pt>
                <c:pt idx="6159">
                  <c:v>1.0080337524414063E-3</c:v>
                </c:pt>
                <c:pt idx="6160">
                  <c:v>1.007080078125E-3</c:v>
                </c:pt>
                <c:pt idx="6161">
                  <c:v>1.0068416595458984E-3</c:v>
                </c:pt>
                <c:pt idx="6162">
                  <c:v>1.007080078125E-3</c:v>
                </c:pt>
                <c:pt idx="6163">
                  <c:v>1.007080078125E-3</c:v>
                </c:pt>
                <c:pt idx="6164">
                  <c:v>1.0068416595458984E-3</c:v>
                </c:pt>
                <c:pt idx="6165">
                  <c:v>1.007080078125E-3</c:v>
                </c:pt>
                <c:pt idx="6166">
                  <c:v>1.007080078125E-3</c:v>
                </c:pt>
                <c:pt idx="6167">
                  <c:v>1.0068416595458984E-3</c:v>
                </c:pt>
                <c:pt idx="6168">
                  <c:v>1.007080078125E-3</c:v>
                </c:pt>
                <c:pt idx="6169">
                  <c:v>1.007080078125E-3</c:v>
                </c:pt>
                <c:pt idx="6170">
                  <c:v>1.0068416595458984E-3</c:v>
                </c:pt>
                <c:pt idx="6171">
                  <c:v>1.007080078125E-3</c:v>
                </c:pt>
                <c:pt idx="6172">
                  <c:v>1.0080337524414063E-3</c:v>
                </c:pt>
                <c:pt idx="6173">
                  <c:v>1.007080078125E-3</c:v>
                </c:pt>
                <c:pt idx="6174">
                  <c:v>1.0068416595458984E-3</c:v>
                </c:pt>
                <c:pt idx="6175">
                  <c:v>1.007080078125E-3</c:v>
                </c:pt>
                <c:pt idx="6176">
                  <c:v>1.007080078125E-3</c:v>
                </c:pt>
                <c:pt idx="6177">
                  <c:v>1.0068416595458984E-3</c:v>
                </c:pt>
                <c:pt idx="6178">
                  <c:v>1.007080078125E-3</c:v>
                </c:pt>
                <c:pt idx="6179">
                  <c:v>1.007080078125E-3</c:v>
                </c:pt>
                <c:pt idx="6180">
                  <c:v>1.0068416595458984E-3</c:v>
                </c:pt>
                <c:pt idx="6181">
                  <c:v>1.007080078125E-3</c:v>
                </c:pt>
                <c:pt idx="6182">
                  <c:v>1.007080078125E-3</c:v>
                </c:pt>
                <c:pt idx="6183">
                  <c:v>1.0068416595458984E-3</c:v>
                </c:pt>
                <c:pt idx="6184">
                  <c:v>1.0080337524414063E-3</c:v>
                </c:pt>
                <c:pt idx="6185">
                  <c:v>1.007080078125E-3</c:v>
                </c:pt>
                <c:pt idx="6186">
                  <c:v>1.0068416595458984E-3</c:v>
                </c:pt>
                <c:pt idx="6187">
                  <c:v>1.007080078125E-3</c:v>
                </c:pt>
                <c:pt idx="6188">
                  <c:v>1.007080078125E-3</c:v>
                </c:pt>
                <c:pt idx="6189">
                  <c:v>1.0068416595458984E-3</c:v>
                </c:pt>
                <c:pt idx="6190">
                  <c:v>1.007080078125E-3</c:v>
                </c:pt>
                <c:pt idx="6191">
                  <c:v>1.007080078125E-3</c:v>
                </c:pt>
                <c:pt idx="6192">
                  <c:v>1.0068416595458984E-3</c:v>
                </c:pt>
                <c:pt idx="6193">
                  <c:v>1.007080078125E-3</c:v>
                </c:pt>
                <c:pt idx="6194">
                  <c:v>1.007080078125E-3</c:v>
                </c:pt>
                <c:pt idx="6195">
                  <c:v>1.0068416595458984E-3</c:v>
                </c:pt>
                <c:pt idx="6196">
                  <c:v>1.007080078125E-3</c:v>
                </c:pt>
                <c:pt idx="6197">
                  <c:v>1.0080337524414063E-3</c:v>
                </c:pt>
                <c:pt idx="6198">
                  <c:v>1.007080078125E-3</c:v>
                </c:pt>
                <c:pt idx="6199">
                  <c:v>1.0068416595458984E-3</c:v>
                </c:pt>
                <c:pt idx="6200">
                  <c:v>1.007080078125E-3</c:v>
                </c:pt>
                <c:pt idx="6201">
                  <c:v>1.007080078125E-3</c:v>
                </c:pt>
                <c:pt idx="6202">
                  <c:v>1.0068416595458984E-3</c:v>
                </c:pt>
                <c:pt idx="6203">
                  <c:v>1.007080078125E-3</c:v>
                </c:pt>
                <c:pt idx="6204">
                  <c:v>1.007080078125E-3</c:v>
                </c:pt>
                <c:pt idx="6205">
                  <c:v>1.0068416595458984E-3</c:v>
                </c:pt>
                <c:pt idx="6206">
                  <c:v>1.007080078125E-3</c:v>
                </c:pt>
                <c:pt idx="6207">
                  <c:v>1.007080078125E-3</c:v>
                </c:pt>
                <c:pt idx="6208">
                  <c:v>1.0068416595458984E-3</c:v>
                </c:pt>
                <c:pt idx="6209">
                  <c:v>1.0080337524414063E-3</c:v>
                </c:pt>
                <c:pt idx="6210">
                  <c:v>1.007080078125E-3</c:v>
                </c:pt>
                <c:pt idx="6211">
                  <c:v>1.0068416595458984E-3</c:v>
                </c:pt>
                <c:pt idx="6212">
                  <c:v>1.007080078125E-3</c:v>
                </c:pt>
                <c:pt idx="6213">
                  <c:v>1.007080078125E-3</c:v>
                </c:pt>
                <c:pt idx="6214">
                  <c:v>1.0068416595458984E-3</c:v>
                </c:pt>
                <c:pt idx="6215">
                  <c:v>1.007080078125E-3</c:v>
                </c:pt>
                <c:pt idx="6216">
                  <c:v>1.007080078125E-3</c:v>
                </c:pt>
                <c:pt idx="6217">
                  <c:v>1.0068416595458984E-3</c:v>
                </c:pt>
                <c:pt idx="6218">
                  <c:v>1.007080078125E-3</c:v>
                </c:pt>
                <c:pt idx="6219">
                  <c:v>1.007080078125E-3</c:v>
                </c:pt>
                <c:pt idx="6220">
                  <c:v>1.0068416595458984E-3</c:v>
                </c:pt>
                <c:pt idx="6221">
                  <c:v>1.007080078125E-3</c:v>
                </c:pt>
                <c:pt idx="6222">
                  <c:v>1.0080337524414063E-3</c:v>
                </c:pt>
                <c:pt idx="6223">
                  <c:v>1.007080078125E-3</c:v>
                </c:pt>
                <c:pt idx="6224">
                  <c:v>1.0068416595458984E-3</c:v>
                </c:pt>
                <c:pt idx="6225">
                  <c:v>1.007080078125E-3</c:v>
                </c:pt>
                <c:pt idx="6226">
                  <c:v>1.007080078125E-3</c:v>
                </c:pt>
                <c:pt idx="6227">
                  <c:v>1.0068416595458984E-3</c:v>
                </c:pt>
                <c:pt idx="6228">
                  <c:v>1.007080078125E-3</c:v>
                </c:pt>
                <c:pt idx="6229">
                  <c:v>1.007080078125E-3</c:v>
                </c:pt>
                <c:pt idx="6230">
                  <c:v>1.0068416595458984E-3</c:v>
                </c:pt>
                <c:pt idx="6231">
                  <c:v>1.007080078125E-3</c:v>
                </c:pt>
                <c:pt idx="6232">
                  <c:v>1.007080078125E-3</c:v>
                </c:pt>
                <c:pt idx="6233">
                  <c:v>1.0068416595458984E-3</c:v>
                </c:pt>
                <c:pt idx="6234">
                  <c:v>1.0080337524414063E-3</c:v>
                </c:pt>
                <c:pt idx="6235">
                  <c:v>1.007080078125E-3</c:v>
                </c:pt>
                <c:pt idx="6236">
                  <c:v>1.0068416595458984E-3</c:v>
                </c:pt>
                <c:pt idx="6237">
                  <c:v>1.007080078125E-3</c:v>
                </c:pt>
                <c:pt idx="6238">
                  <c:v>1.007080078125E-3</c:v>
                </c:pt>
                <c:pt idx="6239">
                  <c:v>1.0068416595458984E-3</c:v>
                </c:pt>
                <c:pt idx="6240">
                  <c:v>1.007080078125E-3</c:v>
                </c:pt>
                <c:pt idx="6241">
                  <c:v>1.007080078125E-3</c:v>
                </c:pt>
                <c:pt idx="6242">
                  <c:v>1.20849609375E-2</c:v>
                </c:pt>
                <c:pt idx="6243">
                  <c:v>1.007080078125E-3</c:v>
                </c:pt>
                <c:pt idx="6244">
                  <c:v>1.0068416595458984E-3</c:v>
                </c:pt>
                <c:pt idx="6245">
                  <c:v>1.007080078125E-3</c:v>
                </c:pt>
                <c:pt idx="6246">
                  <c:v>1.007080078125E-3</c:v>
                </c:pt>
                <c:pt idx="6247">
                  <c:v>1.0068416595458984E-3</c:v>
                </c:pt>
                <c:pt idx="6248">
                  <c:v>1.0080337524414063E-3</c:v>
                </c:pt>
                <c:pt idx="6249">
                  <c:v>1.007080078125E-3</c:v>
                </c:pt>
                <c:pt idx="6250">
                  <c:v>1.0068416595458984E-3</c:v>
                </c:pt>
                <c:pt idx="6251">
                  <c:v>1.007080078125E-3</c:v>
                </c:pt>
                <c:pt idx="6252">
                  <c:v>1.007080078125E-3</c:v>
                </c:pt>
                <c:pt idx="6253">
                  <c:v>1.0068416595458984E-3</c:v>
                </c:pt>
                <c:pt idx="6254">
                  <c:v>1.007080078125E-3</c:v>
                </c:pt>
                <c:pt idx="6255">
                  <c:v>1.007080078125E-3</c:v>
                </c:pt>
                <c:pt idx="6256">
                  <c:v>1.0068416595458984E-3</c:v>
                </c:pt>
                <c:pt idx="6257">
                  <c:v>1.007080078125E-3</c:v>
                </c:pt>
                <c:pt idx="6258">
                  <c:v>1.007080078125E-3</c:v>
                </c:pt>
                <c:pt idx="6259">
                  <c:v>1.0068416595458984E-3</c:v>
                </c:pt>
                <c:pt idx="6260">
                  <c:v>1.007080078125E-3</c:v>
                </c:pt>
                <c:pt idx="6261">
                  <c:v>1.0080337524414063E-3</c:v>
                </c:pt>
                <c:pt idx="6262">
                  <c:v>1.007080078125E-3</c:v>
                </c:pt>
                <c:pt idx="6263">
                  <c:v>1.0068416595458984E-3</c:v>
                </c:pt>
                <c:pt idx="6264">
                  <c:v>1.007080078125E-3</c:v>
                </c:pt>
                <c:pt idx="6265">
                  <c:v>1.007080078125E-3</c:v>
                </c:pt>
                <c:pt idx="6266">
                  <c:v>1.0068416595458984E-3</c:v>
                </c:pt>
                <c:pt idx="6267">
                  <c:v>1.007080078125E-3</c:v>
                </c:pt>
                <c:pt idx="6268">
                  <c:v>1.007080078125E-3</c:v>
                </c:pt>
                <c:pt idx="6269">
                  <c:v>1.0068416595458984E-3</c:v>
                </c:pt>
                <c:pt idx="6270">
                  <c:v>1.007080078125E-3</c:v>
                </c:pt>
                <c:pt idx="6271">
                  <c:v>1.0068416595458984E-3</c:v>
                </c:pt>
                <c:pt idx="6272">
                  <c:v>1.007080078125E-3</c:v>
                </c:pt>
                <c:pt idx="6273">
                  <c:v>1.0080337524414063E-3</c:v>
                </c:pt>
                <c:pt idx="6274">
                  <c:v>1.007080078125E-3</c:v>
                </c:pt>
                <c:pt idx="6275">
                  <c:v>1.0068416595458984E-3</c:v>
                </c:pt>
                <c:pt idx="6276">
                  <c:v>1.007080078125E-3</c:v>
                </c:pt>
                <c:pt idx="6277">
                  <c:v>1.007080078125E-3</c:v>
                </c:pt>
                <c:pt idx="6278">
                  <c:v>1.0068416595458984E-3</c:v>
                </c:pt>
                <c:pt idx="6279">
                  <c:v>1.007080078125E-3</c:v>
                </c:pt>
                <c:pt idx="6280">
                  <c:v>1.007080078125E-3</c:v>
                </c:pt>
                <c:pt idx="6281">
                  <c:v>1.0068416595458984E-3</c:v>
                </c:pt>
                <c:pt idx="6282">
                  <c:v>1.007080078125E-3</c:v>
                </c:pt>
                <c:pt idx="6283">
                  <c:v>1.007080078125E-3</c:v>
                </c:pt>
                <c:pt idx="6284">
                  <c:v>1.0068416595458984E-3</c:v>
                </c:pt>
                <c:pt idx="6285">
                  <c:v>1.007080078125E-3</c:v>
                </c:pt>
                <c:pt idx="6286">
                  <c:v>1.0080337524414063E-3</c:v>
                </c:pt>
                <c:pt idx="6287">
                  <c:v>1.007080078125E-3</c:v>
                </c:pt>
                <c:pt idx="6288">
                  <c:v>1.0068416595458984E-3</c:v>
                </c:pt>
                <c:pt idx="6289">
                  <c:v>1.007080078125E-3</c:v>
                </c:pt>
                <c:pt idx="6290">
                  <c:v>1.007080078125E-3</c:v>
                </c:pt>
                <c:pt idx="6291">
                  <c:v>1.0068416595458984E-3</c:v>
                </c:pt>
                <c:pt idx="6292">
                  <c:v>1.007080078125E-3</c:v>
                </c:pt>
                <c:pt idx="6293">
                  <c:v>1.0068416595458984E-3</c:v>
                </c:pt>
                <c:pt idx="6294">
                  <c:v>1.007080078125E-3</c:v>
                </c:pt>
                <c:pt idx="6295">
                  <c:v>1.007080078125E-3</c:v>
                </c:pt>
                <c:pt idx="6296">
                  <c:v>1.0068416595458984E-3</c:v>
                </c:pt>
                <c:pt idx="6297">
                  <c:v>1.007080078125E-3</c:v>
                </c:pt>
                <c:pt idx="6298">
                  <c:v>1.0080337524414063E-3</c:v>
                </c:pt>
                <c:pt idx="6299">
                  <c:v>1.007080078125E-3</c:v>
                </c:pt>
                <c:pt idx="6300">
                  <c:v>1.0068416595458984E-3</c:v>
                </c:pt>
                <c:pt idx="6301">
                  <c:v>1.007080078125E-3</c:v>
                </c:pt>
                <c:pt idx="6302">
                  <c:v>1.007080078125E-3</c:v>
                </c:pt>
                <c:pt idx="6303">
                  <c:v>1.0068416595458984E-3</c:v>
                </c:pt>
                <c:pt idx="6304">
                  <c:v>1.007080078125E-3</c:v>
                </c:pt>
                <c:pt idx="6305">
                  <c:v>1.007080078125E-3</c:v>
                </c:pt>
                <c:pt idx="6306">
                  <c:v>1.0068416595458984E-3</c:v>
                </c:pt>
                <c:pt idx="6307">
                  <c:v>1.007080078125E-3</c:v>
                </c:pt>
                <c:pt idx="6308">
                  <c:v>1.007080078125E-3</c:v>
                </c:pt>
                <c:pt idx="6309">
                  <c:v>1.0068416595458984E-3</c:v>
                </c:pt>
                <c:pt idx="6310">
                  <c:v>1.007080078125E-3</c:v>
                </c:pt>
                <c:pt idx="6311">
                  <c:v>1.0080337524414063E-3</c:v>
                </c:pt>
                <c:pt idx="6312">
                  <c:v>1.007080078125E-3</c:v>
                </c:pt>
                <c:pt idx="6313">
                  <c:v>1.0068416595458984E-3</c:v>
                </c:pt>
                <c:pt idx="6314">
                  <c:v>1.007080078125E-3</c:v>
                </c:pt>
                <c:pt idx="6315">
                  <c:v>1.0068416595458984E-3</c:v>
                </c:pt>
                <c:pt idx="6316">
                  <c:v>1.007080078125E-3</c:v>
                </c:pt>
                <c:pt idx="6317">
                  <c:v>1.007080078125E-3</c:v>
                </c:pt>
                <c:pt idx="6318">
                  <c:v>1.0068416595458984E-3</c:v>
                </c:pt>
                <c:pt idx="6319">
                  <c:v>1.007080078125E-3</c:v>
                </c:pt>
                <c:pt idx="6320">
                  <c:v>1.007080078125E-3</c:v>
                </c:pt>
                <c:pt idx="6321">
                  <c:v>1.0068416595458984E-3</c:v>
                </c:pt>
                <c:pt idx="6322">
                  <c:v>1.007080078125E-3</c:v>
                </c:pt>
                <c:pt idx="6323">
                  <c:v>1.0080337524414063E-3</c:v>
                </c:pt>
                <c:pt idx="6324">
                  <c:v>1.007080078125E-3</c:v>
                </c:pt>
                <c:pt idx="6325">
                  <c:v>1.0068416595458984E-3</c:v>
                </c:pt>
                <c:pt idx="6326">
                  <c:v>1.007080078125E-3</c:v>
                </c:pt>
                <c:pt idx="6327">
                  <c:v>1.007080078125E-3</c:v>
                </c:pt>
                <c:pt idx="6328">
                  <c:v>1.0068416595458984E-3</c:v>
                </c:pt>
                <c:pt idx="6329">
                  <c:v>1.007080078125E-3</c:v>
                </c:pt>
                <c:pt idx="6330">
                  <c:v>1.007080078125E-3</c:v>
                </c:pt>
                <c:pt idx="6331">
                  <c:v>1.0068416595458984E-3</c:v>
                </c:pt>
                <c:pt idx="6332">
                  <c:v>1.007080078125E-3</c:v>
                </c:pt>
                <c:pt idx="6333">
                  <c:v>1.007080078125E-3</c:v>
                </c:pt>
                <c:pt idx="6334">
                  <c:v>1.0068416595458984E-3</c:v>
                </c:pt>
                <c:pt idx="6335">
                  <c:v>1.007080078125E-3</c:v>
                </c:pt>
                <c:pt idx="6336">
                  <c:v>1.0080337524414063E-3</c:v>
                </c:pt>
                <c:pt idx="6337">
                  <c:v>1.0068416595458984E-3</c:v>
                </c:pt>
                <c:pt idx="6338">
                  <c:v>1.007080078125E-3</c:v>
                </c:pt>
                <c:pt idx="6339">
                  <c:v>1.007080078125E-3</c:v>
                </c:pt>
                <c:pt idx="6340">
                  <c:v>1.0068416595458984E-3</c:v>
                </c:pt>
                <c:pt idx="6341">
                  <c:v>1.007080078125E-3</c:v>
                </c:pt>
                <c:pt idx="6342">
                  <c:v>1.007080078125E-3</c:v>
                </c:pt>
                <c:pt idx="6343">
                  <c:v>1.0068416595458984E-3</c:v>
                </c:pt>
                <c:pt idx="6344">
                  <c:v>1.007080078125E-3</c:v>
                </c:pt>
                <c:pt idx="6345">
                  <c:v>1.007080078125E-3</c:v>
                </c:pt>
                <c:pt idx="6346">
                  <c:v>1.0068416595458984E-3</c:v>
                </c:pt>
                <c:pt idx="6347">
                  <c:v>1.007080078125E-3</c:v>
                </c:pt>
                <c:pt idx="6348">
                  <c:v>1.0080337524414063E-3</c:v>
                </c:pt>
                <c:pt idx="6349">
                  <c:v>1.007080078125E-3</c:v>
                </c:pt>
                <c:pt idx="6350">
                  <c:v>1.0068416595458984E-3</c:v>
                </c:pt>
                <c:pt idx="6351">
                  <c:v>1.007080078125E-3</c:v>
                </c:pt>
                <c:pt idx="6352">
                  <c:v>1.007080078125E-3</c:v>
                </c:pt>
                <c:pt idx="6353">
                  <c:v>1.0068416595458984E-3</c:v>
                </c:pt>
                <c:pt idx="6354">
                  <c:v>1.007080078125E-3</c:v>
                </c:pt>
                <c:pt idx="6355">
                  <c:v>1.007080078125E-3</c:v>
                </c:pt>
                <c:pt idx="6356">
                  <c:v>1.0068416595458984E-3</c:v>
                </c:pt>
                <c:pt idx="6357">
                  <c:v>1.007080078125E-3</c:v>
                </c:pt>
                <c:pt idx="6358">
                  <c:v>1.007080078125E-3</c:v>
                </c:pt>
                <c:pt idx="6359">
                  <c:v>1.0068416595458984E-3</c:v>
                </c:pt>
                <c:pt idx="6360">
                  <c:v>1.007080078125E-3</c:v>
                </c:pt>
                <c:pt idx="6361">
                  <c:v>1.0080337524414063E-3</c:v>
                </c:pt>
                <c:pt idx="6362">
                  <c:v>1.0068416595458984E-3</c:v>
                </c:pt>
                <c:pt idx="6363">
                  <c:v>1.007080078125E-3</c:v>
                </c:pt>
                <c:pt idx="6364">
                  <c:v>1.007080078125E-3</c:v>
                </c:pt>
                <c:pt idx="6365">
                  <c:v>1.0068416595458984E-3</c:v>
                </c:pt>
                <c:pt idx="6366">
                  <c:v>1.007080078125E-3</c:v>
                </c:pt>
                <c:pt idx="6367">
                  <c:v>1.007080078125E-3</c:v>
                </c:pt>
                <c:pt idx="6368">
                  <c:v>1.0068416595458984E-3</c:v>
                </c:pt>
                <c:pt idx="6369">
                  <c:v>1.007080078125E-3</c:v>
                </c:pt>
                <c:pt idx="6370">
                  <c:v>1.007080078125E-3</c:v>
                </c:pt>
                <c:pt idx="6371">
                  <c:v>1.0068416595458984E-3</c:v>
                </c:pt>
                <c:pt idx="6372">
                  <c:v>1.007080078125E-3</c:v>
                </c:pt>
                <c:pt idx="6373">
                  <c:v>1.0080337524414063E-3</c:v>
                </c:pt>
                <c:pt idx="6374">
                  <c:v>1.007080078125E-3</c:v>
                </c:pt>
                <c:pt idx="6375">
                  <c:v>1.0068416595458984E-3</c:v>
                </c:pt>
                <c:pt idx="6376">
                  <c:v>1.007080078125E-3</c:v>
                </c:pt>
                <c:pt idx="6377">
                  <c:v>1.007080078125E-3</c:v>
                </c:pt>
                <c:pt idx="6378">
                  <c:v>1.0068416595458984E-3</c:v>
                </c:pt>
                <c:pt idx="6379">
                  <c:v>1.007080078125E-3</c:v>
                </c:pt>
                <c:pt idx="6380">
                  <c:v>1.007080078125E-3</c:v>
                </c:pt>
                <c:pt idx="6381">
                  <c:v>1.0068416595458984E-3</c:v>
                </c:pt>
                <c:pt idx="6382">
                  <c:v>1.007080078125E-3</c:v>
                </c:pt>
                <c:pt idx="6383">
                  <c:v>1.007080078125E-3</c:v>
                </c:pt>
                <c:pt idx="6384">
                  <c:v>1.0068416595458984E-3</c:v>
                </c:pt>
                <c:pt idx="6385">
                  <c:v>1.007080078125E-3</c:v>
                </c:pt>
                <c:pt idx="6386">
                  <c:v>1.0080337524414063E-3</c:v>
                </c:pt>
                <c:pt idx="6387">
                  <c:v>1.0068416595458984E-3</c:v>
                </c:pt>
                <c:pt idx="6388">
                  <c:v>1.007080078125E-3</c:v>
                </c:pt>
                <c:pt idx="6389">
                  <c:v>1.007080078125E-3</c:v>
                </c:pt>
                <c:pt idx="6390">
                  <c:v>1.0068416595458984E-3</c:v>
                </c:pt>
                <c:pt idx="6391">
                  <c:v>1.007080078125E-3</c:v>
                </c:pt>
                <c:pt idx="6392">
                  <c:v>1.007080078125E-3</c:v>
                </c:pt>
                <c:pt idx="6393">
                  <c:v>1.0068416595458984E-3</c:v>
                </c:pt>
                <c:pt idx="6394">
                  <c:v>1.007080078125E-3</c:v>
                </c:pt>
                <c:pt idx="6395">
                  <c:v>1.007080078125E-3</c:v>
                </c:pt>
                <c:pt idx="6396">
                  <c:v>1.0068416595458984E-3</c:v>
                </c:pt>
                <c:pt idx="6397">
                  <c:v>1.007080078125E-3</c:v>
                </c:pt>
                <c:pt idx="6398">
                  <c:v>1.0080337524414063E-3</c:v>
                </c:pt>
                <c:pt idx="6399">
                  <c:v>1.007080078125E-3</c:v>
                </c:pt>
                <c:pt idx="6400">
                  <c:v>1.0068416595458984E-3</c:v>
                </c:pt>
                <c:pt idx="6401">
                  <c:v>1.007080078125E-3</c:v>
                </c:pt>
                <c:pt idx="6402">
                  <c:v>1.007080078125E-3</c:v>
                </c:pt>
                <c:pt idx="6403">
                  <c:v>1.0068416595458984E-3</c:v>
                </c:pt>
                <c:pt idx="6404">
                  <c:v>1.007080078125E-3</c:v>
                </c:pt>
                <c:pt idx="6405">
                  <c:v>1.007080078125E-3</c:v>
                </c:pt>
                <c:pt idx="6406">
                  <c:v>2.0139217376708984E-3</c:v>
                </c:pt>
                <c:pt idx="6407">
                  <c:v>1.007080078125E-3</c:v>
                </c:pt>
                <c:pt idx="6408">
                  <c:v>1.0068416595458984E-3</c:v>
                </c:pt>
                <c:pt idx="6409">
                  <c:v>1.007080078125E-3</c:v>
                </c:pt>
                <c:pt idx="6410">
                  <c:v>1.0080337524414063E-3</c:v>
                </c:pt>
                <c:pt idx="6411">
                  <c:v>1.0068416595458984E-3</c:v>
                </c:pt>
                <c:pt idx="6412">
                  <c:v>1.007080078125E-3</c:v>
                </c:pt>
                <c:pt idx="6413">
                  <c:v>1.007080078125E-3</c:v>
                </c:pt>
                <c:pt idx="6414">
                  <c:v>1.0068416595458984E-3</c:v>
                </c:pt>
                <c:pt idx="6415">
                  <c:v>1.007080078125E-3</c:v>
                </c:pt>
                <c:pt idx="6416">
                  <c:v>1.007080078125E-3</c:v>
                </c:pt>
                <c:pt idx="6417">
                  <c:v>1.0068416595458984E-3</c:v>
                </c:pt>
                <c:pt idx="6418">
                  <c:v>1.007080078125E-3</c:v>
                </c:pt>
                <c:pt idx="6419">
                  <c:v>1.007080078125E-3</c:v>
                </c:pt>
                <c:pt idx="6420">
                  <c:v>1.0068416595458984E-3</c:v>
                </c:pt>
                <c:pt idx="6421">
                  <c:v>1.007080078125E-3</c:v>
                </c:pt>
                <c:pt idx="6422">
                  <c:v>1.0080337524414063E-3</c:v>
                </c:pt>
                <c:pt idx="6423">
                  <c:v>1.007080078125E-3</c:v>
                </c:pt>
                <c:pt idx="6424">
                  <c:v>1.0068416595458984E-3</c:v>
                </c:pt>
                <c:pt idx="6425">
                  <c:v>1.007080078125E-3</c:v>
                </c:pt>
                <c:pt idx="6426">
                  <c:v>1.007080078125E-3</c:v>
                </c:pt>
                <c:pt idx="6427">
                  <c:v>1.0068416595458984E-3</c:v>
                </c:pt>
                <c:pt idx="6428">
                  <c:v>1.007080078125E-3</c:v>
                </c:pt>
                <c:pt idx="6429">
                  <c:v>1.007080078125E-3</c:v>
                </c:pt>
                <c:pt idx="6430">
                  <c:v>1.0068416595458984E-3</c:v>
                </c:pt>
                <c:pt idx="6431">
                  <c:v>1.007080078125E-3</c:v>
                </c:pt>
                <c:pt idx="6432">
                  <c:v>1.007080078125E-3</c:v>
                </c:pt>
                <c:pt idx="6433">
                  <c:v>1.0068416595458984E-3</c:v>
                </c:pt>
                <c:pt idx="6434">
                  <c:v>1.007080078125E-3</c:v>
                </c:pt>
                <c:pt idx="6435">
                  <c:v>1.0080337524414063E-3</c:v>
                </c:pt>
                <c:pt idx="6436">
                  <c:v>1.0068416595458984E-3</c:v>
                </c:pt>
                <c:pt idx="6437">
                  <c:v>1.007080078125E-3</c:v>
                </c:pt>
                <c:pt idx="6438">
                  <c:v>1.007080078125E-3</c:v>
                </c:pt>
                <c:pt idx="6439">
                  <c:v>1.0068416595458984E-3</c:v>
                </c:pt>
                <c:pt idx="6440">
                  <c:v>1.007080078125E-3</c:v>
                </c:pt>
                <c:pt idx="6441">
                  <c:v>1.007080078125E-3</c:v>
                </c:pt>
                <c:pt idx="6442">
                  <c:v>1.0068416595458984E-3</c:v>
                </c:pt>
                <c:pt idx="6443">
                  <c:v>1.007080078125E-3</c:v>
                </c:pt>
                <c:pt idx="6444">
                  <c:v>1.007080078125E-3</c:v>
                </c:pt>
                <c:pt idx="6445">
                  <c:v>1.0068416595458984E-3</c:v>
                </c:pt>
                <c:pt idx="6446">
                  <c:v>1.007080078125E-3</c:v>
                </c:pt>
                <c:pt idx="6447">
                  <c:v>1.0080337524414063E-3</c:v>
                </c:pt>
                <c:pt idx="6448">
                  <c:v>1.007080078125E-3</c:v>
                </c:pt>
                <c:pt idx="6449">
                  <c:v>1.0068416595458984E-3</c:v>
                </c:pt>
                <c:pt idx="6450">
                  <c:v>1.007080078125E-3</c:v>
                </c:pt>
                <c:pt idx="6451">
                  <c:v>1.007080078125E-3</c:v>
                </c:pt>
                <c:pt idx="6452">
                  <c:v>1.0068416595458984E-3</c:v>
                </c:pt>
                <c:pt idx="6453">
                  <c:v>1.007080078125E-3</c:v>
                </c:pt>
                <c:pt idx="6454">
                  <c:v>1.007080078125E-3</c:v>
                </c:pt>
                <c:pt idx="6455">
                  <c:v>1.0068416595458984E-3</c:v>
                </c:pt>
                <c:pt idx="6456">
                  <c:v>1.007080078125E-3</c:v>
                </c:pt>
                <c:pt idx="6457">
                  <c:v>1.007080078125E-3</c:v>
                </c:pt>
                <c:pt idx="6458">
                  <c:v>1.0068416595458984E-3</c:v>
                </c:pt>
                <c:pt idx="6459">
                  <c:v>1.007080078125E-3</c:v>
                </c:pt>
                <c:pt idx="6460">
                  <c:v>1.0080337524414063E-3</c:v>
                </c:pt>
                <c:pt idx="6461">
                  <c:v>1.0068416595458984E-3</c:v>
                </c:pt>
                <c:pt idx="6462">
                  <c:v>1.007080078125E-3</c:v>
                </c:pt>
                <c:pt idx="6463">
                  <c:v>1.007080078125E-3</c:v>
                </c:pt>
                <c:pt idx="6464">
                  <c:v>1.0068416595458984E-3</c:v>
                </c:pt>
                <c:pt idx="6465">
                  <c:v>1.007080078125E-3</c:v>
                </c:pt>
                <c:pt idx="6466">
                  <c:v>1.007080078125E-3</c:v>
                </c:pt>
                <c:pt idx="6467">
                  <c:v>1.0068416595458984E-3</c:v>
                </c:pt>
                <c:pt idx="6468">
                  <c:v>1.007080078125E-3</c:v>
                </c:pt>
                <c:pt idx="6469">
                  <c:v>1.007080078125E-3</c:v>
                </c:pt>
                <c:pt idx="6470">
                  <c:v>1.0068416595458984E-3</c:v>
                </c:pt>
                <c:pt idx="6471">
                  <c:v>1.007080078125E-3</c:v>
                </c:pt>
                <c:pt idx="6472">
                  <c:v>1.0080337524414063E-3</c:v>
                </c:pt>
                <c:pt idx="6473">
                  <c:v>1.007080078125E-3</c:v>
                </c:pt>
                <c:pt idx="6474">
                  <c:v>1.0068416595458984E-3</c:v>
                </c:pt>
                <c:pt idx="6475">
                  <c:v>1.007080078125E-3</c:v>
                </c:pt>
                <c:pt idx="6476">
                  <c:v>1.007080078125E-3</c:v>
                </c:pt>
                <c:pt idx="6477">
                  <c:v>1.0068416595458984E-3</c:v>
                </c:pt>
                <c:pt idx="6478">
                  <c:v>1.007080078125E-3</c:v>
                </c:pt>
                <c:pt idx="6479">
                  <c:v>1.007080078125E-3</c:v>
                </c:pt>
                <c:pt idx="6480">
                  <c:v>1.0068416595458984E-3</c:v>
                </c:pt>
                <c:pt idx="6481">
                  <c:v>1.007080078125E-3</c:v>
                </c:pt>
                <c:pt idx="6482">
                  <c:v>1.007080078125E-3</c:v>
                </c:pt>
                <c:pt idx="6483">
                  <c:v>1.0068416595458984E-3</c:v>
                </c:pt>
                <c:pt idx="6484">
                  <c:v>1.007080078125E-3</c:v>
                </c:pt>
                <c:pt idx="6485">
                  <c:v>1.0080337524414063E-3</c:v>
                </c:pt>
                <c:pt idx="6486">
                  <c:v>1.0068416595458984E-3</c:v>
                </c:pt>
                <c:pt idx="6487">
                  <c:v>1.007080078125E-3</c:v>
                </c:pt>
                <c:pt idx="6488">
                  <c:v>1.007080078125E-3</c:v>
                </c:pt>
                <c:pt idx="6489">
                  <c:v>1.0068416595458984E-3</c:v>
                </c:pt>
                <c:pt idx="6490">
                  <c:v>1.007080078125E-3</c:v>
                </c:pt>
                <c:pt idx="6491">
                  <c:v>1.007080078125E-3</c:v>
                </c:pt>
                <c:pt idx="6492">
                  <c:v>1.0068416595458984E-3</c:v>
                </c:pt>
                <c:pt idx="6493">
                  <c:v>1.007080078125E-3</c:v>
                </c:pt>
                <c:pt idx="6494">
                  <c:v>1.007080078125E-3</c:v>
                </c:pt>
                <c:pt idx="6495">
                  <c:v>1.0068416595458984E-3</c:v>
                </c:pt>
                <c:pt idx="6496">
                  <c:v>1.007080078125E-3</c:v>
                </c:pt>
                <c:pt idx="6497">
                  <c:v>1.0080337524414063E-3</c:v>
                </c:pt>
                <c:pt idx="6498">
                  <c:v>1.007080078125E-3</c:v>
                </c:pt>
                <c:pt idx="6499">
                  <c:v>1.0068416595458984E-3</c:v>
                </c:pt>
                <c:pt idx="6500">
                  <c:v>1.007080078125E-3</c:v>
                </c:pt>
                <c:pt idx="6501">
                  <c:v>1.007080078125E-3</c:v>
                </c:pt>
                <c:pt idx="6502">
                  <c:v>1.0068416595458984E-3</c:v>
                </c:pt>
                <c:pt idx="6503">
                  <c:v>1.007080078125E-3</c:v>
                </c:pt>
                <c:pt idx="6504">
                  <c:v>1.007080078125E-3</c:v>
                </c:pt>
                <c:pt idx="6505">
                  <c:v>1.0068416595458984E-3</c:v>
                </c:pt>
                <c:pt idx="6506">
                  <c:v>1.007080078125E-3</c:v>
                </c:pt>
                <c:pt idx="6507">
                  <c:v>1.007080078125E-3</c:v>
                </c:pt>
                <c:pt idx="6508">
                  <c:v>1.0068416595458984E-3</c:v>
                </c:pt>
                <c:pt idx="6509">
                  <c:v>1.007080078125E-3</c:v>
                </c:pt>
                <c:pt idx="6510">
                  <c:v>1.0080337524414063E-3</c:v>
                </c:pt>
                <c:pt idx="6511">
                  <c:v>1.0068416595458984E-3</c:v>
                </c:pt>
                <c:pt idx="6512">
                  <c:v>1.007080078125E-3</c:v>
                </c:pt>
                <c:pt idx="6513">
                  <c:v>1.007080078125E-3</c:v>
                </c:pt>
                <c:pt idx="6514">
                  <c:v>1.0068416595458984E-3</c:v>
                </c:pt>
                <c:pt idx="6515">
                  <c:v>1.007080078125E-3</c:v>
                </c:pt>
                <c:pt idx="6516">
                  <c:v>1.007080078125E-3</c:v>
                </c:pt>
                <c:pt idx="6517">
                  <c:v>1.0068416595458984E-3</c:v>
                </c:pt>
                <c:pt idx="6518">
                  <c:v>1.007080078125E-3</c:v>
                </c:pt>
                <c:pt idx="6519">
                  <c:v>1.007080078125E-3</c:v>
                </c:pt>
                <c:pt idx="6520">
                  <c:v>1.0068416595458984E-3</c:v>
                </c:pt>
                <c:pt idx="6521">
                  <c:v>1.007080078125E-3</c:v>
                </c:pt>
                <c:pt idx="6522">
                  <c:v>1.0080337524414063E-3</c:v>
                </c:pt>
                <c:pt idx="6523">
                  <c:v>1.007080078125E-3</c:v>
                </c:pt>
                <c:pt idx="6524">
                  <c:v>1.0068416595458984E-3</c:v>
                </c:pt>
                <c:pt idx="6525">
                  <c:v>1.007080078125E-3</c:v>
                </c:pt>
                <c:pt idx="6526">
                  <c:v>1.007080078125E-3</c:v>
                </c:pt>
                <c:pt idx="6527">
                  <c:v>1.0068416595458984E-3</c:v>
                </c:pt>
                <c:pt idx="6528">
                  <c:v>1.007080078125E-3</c:v>
                </c:pt>
                <c:pt idx="6529">
                  <c:v>1.007080078125E-3</c:v>
                </c:pt>
                <c:pt idx="6530">
                  <c:v>1.0068416595458984E-3</c:v>
                </c:pt>
                <c:pt idx="6531">
                  <c:v>1.007080078125E-3</c:v>
                </c:pt>
                <c:pt idx="6532">
                  <c:v>1.007080078125E-3</c:v>
                </c:pt>
                <c:pt idx="6533">
                  <c:v>1.0068416595458984E-3</c:v>
                </c:pt>
                <c:pt idx="6534">
                  <c:v>1.007080078125E-3</c:v>
                </c:pt>
                <c:pt idx="6535">
                  <c:v>1.0080337524414063E-3</c:v>
                </c:pt>
                <c:pt idx="6536">
                  <c:v>1.0068416595458984E-3</c:v>
                </c:pt>
                <c:pt idx="6537">
                  <c:v>1.007080078125E-3</c:v>
                </c:pt>
                <c:pt idx="6538">
                  <c:v>1.007080078125E-3</c:v>
                </c:pt>
                <c:pt idx="6539">
                  <c:v>1.0068416595458984E-3</c:v>
                </c:pt>
                <c:pt idx="6540">
                  <c:v>1.007080078125E-3</c:v>
                </c:pt>
                <c:pt idx="6541">
                  <c:v>1.007080078125E-3</c:v>
                </c:pt>
                <c:pt idx="6542">
                  <c:v>1.0068416595458984E-3</c:v>
                </c:pt>
                <c:pt idx="6543">
                  <c:v>1.007080078125E-3</c:v>
                </c:pt>
                <c:pt idx="6544">
                  <c:v>1.007080078125E-3</c:v>
                </c:pt>
                <c:pt idx="6545">
                  <c:v>1.0068416595458984E-3</c:v>
                </c:pt>
                <c:pt idx="6546">
                  <c:v>1.007080078125E-3</c:v>
                </c:pt>
                <c:pt idx="6547">
                  <c:v>1.0080337524414063E-3</c:v>
                </c:pt>
                <c:pt idx="6548">
                  <c:v>1.007080078125E-3</c:v>
                </c:pt>
                <c:pt idx="6549">
                  <c:v>1.0068416595458984E-3</c:v>
                </c:pt>
                <c:pt idx="6550">
                  <c:v>1.007080078125E-3</c:v>
                </c:pt>
                <c:pt idx="6551">
                  <c:v>1.007080078125E-3</c:v>
                </c:pt>
                <c:pt idx="6552">
                  <c:v>1.0068416595458984E-3</c:v>
                </c:pt>
                <c:pt idx="6553">
                  <c:v>1.007080078125E-3</c:v>
                </c:pt>
                <c:pt idx="6554">
                  <c:v>1.007080078125E-3</c:v>
                </c:pt>
                <c:pt idx="6555">
                  <c:v>1.0068416595458984E-3</c:v>
                </c:pt>
                <c:pt idx="6556">
                  <c:v>1.007080078125E-3</c:v>
                </c:pt>
                <c:pt idx="6557">
                  <c:v>1.007080078125E-3</c:v>
                </c:pt>
                <c:pt idx="6558">
                  <c:v>1.0068416595458984E-3</c:v>
                </c:pt>
                <c:pt idx="6559">
                  <c:v>1.0080337524414063E-3</c:v>
                </c:pt>
                <c:pt idx="6560">
                  <c:v>1.007080078125E-3</c:v>
                </c:pt>
                <c:pt idx="6561">
                  <c:v>1.0068416595458984E-3</c:v>
                </c:pt>
                <c:pt idx="6562">
                  <c:v>1.007080078125E-3</c:v>
                </c:pt>
                <c:pt idx="6563">
                  <c:v>1.007080078125E-3</c:v>
                </c:pt>
                <c:pt idx="6564">
                  <c:v>1.0068416595458984E-3</c:v>
                </c:pt>
                <c:pt idx="6565">
                  <c:v>1.007080078125E-3</c:v>
                </c:pt>
                <c:pt idx="6566">
                  <c:v>1.007080078125E-3</c:v>
                </c:pt>
                <c:pt idx="6567">
                  <c:v>1.0068416595458984E-3</c:v>
                </c:pt>
                <c:pt idx="6568">
                  <c:v>1.007080078125E-3</c:v>
                </c:pt>
                <c:pt idx="6569">
                  <c:v>1.007080078125E-3</c:v>
                </c:pt>
                <c:pt idx="6570">
                  <c:v>1.0068416595458984E-3</c:v>
                </c:pt>
                <c:pt idx="6571">
                  <c:v>1.007080078125E-3</c:v>
                </c:pt>
                <c:pt idx="6572">
                  <c:v>1.0080337524414063E-3</c:v>
                </c:pt>
                <c:pt idx="6573">
                  <c:v>1.007080078125E-3</c:v>
                </c:pt>
                <c:pt idx="6574">
                  <c:v>1.0068416595458984E-3</c:v>
                </c:pt>
                <c:pt idx="6575">
                  <c:v>1.007080078125E-3</c:v>
                </c:pt>
                <c:pt idx="6576">
                  <c:v>1.007080078125E-3</c:v>
                </c:pt>
                <c:pt idx="6577">
                  <c:v>1.0068416595458984E-3</c:v>
                </c:pt>
                <c:pt idx="6578">
                  <c:v>1.007080078125E-3</c:v>
                </c:pt>
                <c:pt idx="6579">
                  <c:v>1.007080078125E-3</c:v>
                </c:pt>
                <c:pt idx="6580">
                  <c:v>1.0068416595458984E-3</c:v>
                </c:pt>
                <c:pt idx="6581">
                  <c:v>1.007080078125E-3</c:v>
                </c:pt>
                <c:pt idx="6582">
                  <c:v>1.007080078125E-3</c:v>
                </c:pt>
                <c:pt idx="6583">
                  <c:v>1.0068416595458984E-3</c:v>
                </c:pt>
                <c:pt idx="6584">
                  <c:v>1.0080337524414063E-3</c:v>
                </c:pt>
                <c:pt idx="6585">
                  <c:v>1.007080078125E-3</c:v>
                </c:pt>
                <c:pt idx="6586">
                  <c:v>1.0068416595458984E-3</c:v>
                </c:pt>
                <c:pt idx="6587">
                  <c:v>1.007080078125E-3</c:v>
                </c:pt>
                <c:pt idx="6588">
                  <c:v>1.007080078125E-3</c:v>
                </c:pt>
                <c:pt idx="6589">
                  <c:v>1.0068416595458984E-3</c:v>
                </c:pt>
                <c:pt idx="6590">
                  <c:v>1.007080078125E-3</c:v>
                </c:pt>
                <c:pt idx="6591">
                  <c:v>1.007080078125E-3</c:v>
                </c:pt>
                <c:pt idx="6592">
                  <c:v>1.0068416595458984E-3</c:v>
                </c:pt>
                <c:pt idx="6593">
                  <c:v>1.007080078125E-3</c:v>
                </c:pt>
                <c:pt idx="6594">
                  <c:v>1.007080078125E-3</c:v>
                </c:pt>
                <c:pt idx="6595">
                  <c:v>1.0068416595458984E-3</c:v>
                </c:pt>
                <c:pt idx="6596">
                  <c:v>1.007080078125E-3</c:v>
                </c:pt>
                <c:pt idx="6597">
                  <c:v>1.0080337524414063E-3</c:v>
                </c:pt>
                <c:pt idx="6598">
                  <c:v>1.007080078125E-3</c:v>
                </c:pt>
                <c:pt idx="6599">
                  <c:v>1.0068416595458984E-3</c:v>
                </c:pt>
                <c:pt idx="6600">
                  <c:v>1.007080078125E-3</c:v>
                </c:pt>
                <c:pt idx="6601">
                  <c:v>1.007080078125E-3</c:v>
                </c:pt>
                <c:pt idx="6602">
                  <c:v>1.0068416595458984E-3</c:v>
                </c:pt>
                <c:pt idx="6603">
                  <c:v>1.007080078125E-3</c:v>
                </c:pt>
                <c:pt idx="6604">
                  <c:v>1.007080078125E-3</c:v>
                </c:pt>
                <c:pt idx="6605">
                  <c:v>1.0068416595458984E-3</c:v>
                </c:pt>
                <c:pt idx="6606">
                  <c:v>1.007080078125E-3</c:v>
                </c:pt>
                <c:pt idx="6607">
                  <c:v>1.007080078125E-3</c:v>
                </c:pt>
                <c:pt idx="6608">
                  <c:v>1.0068416595458984E-3</c:v>
                </c:pt>
                <c:pt idx="6609">
                  <c:v>1.0080337524414063E-3</c:v>
                </c:pt>
                <c:pt idx="6610">
                  <c:v>1.007080078125E-3</c:v>
                </c:pt>
                <c:pt idx="6611">
                  <c:v>1.0068416595458984E-3</c:v>
                </c:pt>
                <c:pt idx="6612">
                  <c:v>1.007080078125E-3</c:v>
                </c:pt>
                <c:pt idx="6613">
                  <c:v>1.007080078125E-3</c:v>
                </c:pt>
                <c:pt idx="6614">
                  <c:v>1.0068416595458984E-3</c:v>
                </c:pt>
                <c:pt idx="6615">
                  <c:v>1.007080078125E-3</c:v>
                </c:pt>
                <c:pt idx="6616">
                  <c:v>1.007080078125E-3</c:v>
                </c:pt>
                <c:pt idx="6617">
                  <c:v>1.0068416595458984E-3</c:v>
                </c:pt>
                <c:pt idx="6618">
                  <c:v>1.007080078125E-3</c:v>
                </c:pt>
                <c:pt idx="6619">
                  <c:v>1.007080078125E-3</c:v>
                </c:pt>
                <c:pt idx="6620">
                  <c:v>1.0068416595458984E-3</c:v>
                </c:pt>
                <c:pt idx="6621">
                  <c:v>1.007080078125E-3</c:v>
                </c:pt>
                <c:pt idx="6622">
                  <c:v>1.0080337524414063E-3</c:v>
                </c:pt>
                <c:pt idx="6623">
                  <c:v>1.007080078125E-3</c:v>
                </c:pt>
                <c:pt idx="6624">
                  <c:v>1.0068416595458984E-3</c:v>
                </c:pt>
                <c:pt idx="6625">
                  <c:v>1.007080078125E-3</c:v>
                </c:pt>
                <c:pt idx="6626">
                  <c:v>1.007080078125E-3</c:v>
                </c:pt>
                <c:pt idx="6627">
                  <c:v>1.0068416595458984E-3</c:v>
                </c:pt>
                <c:pt idx="6628">
                  <c:v>1.007080078125E-3</c:v>
                </c:pt>
                <c:pt idx="6629">
                  <c:v>1.007080078125E-3</c:v>
                </c:pt>
                <c:pt idx="6630">
                  <c:v>1.0068416595458984E-3</c:v>
                </c:pt>
                <c:pt idx="6631">
                  <c:v>1.007080078125E-3</c:v>
                </c:pt>
                <c:pt idx="6632">
                  <c:v>1.007080078125E-3</c:v>
                </c:pt>
                <c:pt idx="6633">
                  <c:v>1.0068416595458984E-3</c:v>
                </c:pt>
                <c:pt idx="6634">
                  <c:v>1.0080337524414063E-3</c:v>
                </c:pt>
                <c:pt idx="6635">
                  <c:v>1.007080078125E-3</c:v>
                </c:pt>
                <c:pt idx="6636">
                  <c:v>1.0068416595458984E-3</c:v>
                </c:pt>
                <c:pt idx="6637">
                  <c:v>1.007080078125E-3</c:v>
                </c:pt>
                <c:pt idx="6638">
                  <c:v>1.007080078125E-3</c:v>
                </c:pt>
                <c:pt idx="6639">
                  <c:v>1.0068416595458984E-3</c:v>
                </c:pt>
                <c:pt idx="6640">
                  <c:v>1.007080078125E-3</c:v>
                </c:pt>
                <c:pt idx="6641">
                  <c:v>1.007080078125E-3</c:v>
                </c:pt>
                <c:pt idx="6642">
                  <c:v>1.0068416595458984E-3</c:v>
                </c:pt>
                <c:pt idx="6643">
                  <c:v>1.007080078125E-3</c:v>
                </c:pt>
                <c:pt idx="6644">
                  <c:v>1.007080078125E-3</c:v>
                </c:pt>
                <c:pt idx="6645">
                  <c:v>1.0068416595458984E-3</c:v>
                </c:pt>
                <c:pt idx="6646">
                  <c:v>1.007080078125E-3</c:v>
                </c:pt>
                <c:pt idx="6647">
                  <c:v>1.0080337524414063E-3</c:v>
                </c:pt>
                <c:pt idx="6648">
                  <c:v>1.007080078125E-3</c:v>
                </c:pt>
                <c:pt idx="6649">
                  <c:v>1.0068416595458984E-3</c:v>
                </c:pt>
                <c:pt idx="6650">
                  <c:v>1.007080078125E-3</c:v>
                </c:pt>
                <c:pt idx="6651">
                  <c:v>1.007080078125E-3</c:v>
                </c:pt>
                <c:pt idx="6652">
                  <c:v>1.0068416595458984E-3</c:v>
                </c:pt>
                <c:pt idx="6653">
                  <c:v>1.007080078125E-3</c:v>
                </c:pt>
                <c:pt idx="6654">
                  <c:v>1.007080078125E-3</c:v>
                </c:pt>
                <c:pt idx="6655">
                  <c:v>1.0068416595458984E-3</c:v>
                </c:pt>
                <c:pt idx="6656">
                  <c:v>1.007080078125E-3</c:v>
                </c:pt>
                <c:pt idx="6657">
                  <c:v>1.007080078125E-3</c:v>
                </c:pt>
                <c:pt idx="6658">
                  <c:v>1.0068416595458984E-3</c:v>
                </c:pt>
                <c:pt idx="6659">
                  <c:v>1.0080337524414063E-3</c:v>
                </c:pt>
                <c:pt idx="6660">
                  <c:v>1.007080078125E-3</c:v>
                </c:pt>
                <c:pt idx="6661">
                  <c:v>1.0068416595458984E-3</c:v>
                </c:pt>
                <c:pt idx="6662">
                  <c:v>1.007080078125E-3</c:v>
                </c:pt>
                <c:pt idx="6663">
                  <c:v>1.007080078125E-3</c:v>
                </c:pt>
                <c:pt idx="6664">
                  <c:v>1.0068416595458984E-3</c:v>
                </c:pt>
                <c:pt idx="6665">
                  <c:v>1.007080078125E-3</c:v>
                </c:pt>
                <c:pt idx="6666">
                  <c:v>1.007080078125E-3</c:v>
                </c:pt>
                <c:pt idx="6667">
                  <c:v>1.0068416595458984E-3</c:v>
                </c:pt>
                <c:pt idx="6668">
                  <c:v>1.007080078125E-3</c:v>
                </c:pt>
                <c:pt idx="6669">
                  <c:v>1.007080078125E-3</c:v>
                </c:pt>
                <c:pt idx="6670">
                  <c:v>1.0068416595458984E-3</c:v>
                </c:pt>
                <c:pt idx="6671">
                  <c:v>1.007080078125E-3</c:v>
                </c:pt>
                <c:pt idx="6672">
                  <c:v>1.0080337524414063E-3</c:v>
                </c:pt>
                <c:pt idx="6673">
                  <c:v>1.007080078125E-3</c:v>
                </c:pt>
                <c:pt idx="6674">
                  <c:v>1.0068416595458984E-3</c:v>
                </c:pt>
                <c:pt idx="6675">
                  <c:v>1.007080078125E-3</c:v>
                </c:pt>
                <c:pt idx="6676">
                  <c:v>1.007080078125E-3</c:v>
                </c:pt>
                <c:pt idx="6677">
                  <c:v>1.0068416595458984E-3</c:v>
                </c:pt>
                <c:pt idx="6678">
                  <c:v>1.007080078125E-3</c:v>
                </c:pt>
                <c:pt idx="6679">
                  <c:v>1.007080078125E-3</c:v>
                </c:pt>
                <c:pt idx="6680">
                  <c:v>1.0068416595458984E-3</c:v>
                </c:pt>
                <c:pt idx="6681">
                  <c:v>1.007080078125E-3</c:v>
                </c:pt>
                <c:pt idx="6682">
                  <c:v>1.007080078125E-3</c:v>
                </c:pt>
                <c:pt idx="6683">
                  <c:v>1.0068416595458984E-3</c:v>
                </c:pt>
                <c:pt idx="6684">
                  <c:v>1.0080337524414063E-3</c:v>
                </c:pt>
                <c:pt idx="6685">
                  <c:v>1.007080078125E-3</c:v>
                </c:pt>
                <c:pt idx="6686">
                  <c:v>1.0068416595458984E-3</c:v>
                </c:pt>
                <c:pt idx="6687">
                  <c:v>1.007080078125E-3</c:v>
                </c:pt>
                <c:pt idx="6688">
                  <c:v>1.007080078125E-3</c:v>
                </c:pt>
                <c:pt idx="6689">
                  <c:v>1.0068416595458984E-3</c:v>
                </c:pt>
                <c:pt idx="6690">
                  <c:v>1.007080078125E-3</c:v>
                </c:pt>
                <c:pt idx="6691">
                  <c:v>1.007080078125E-3</c:v>
                </c:pt>
                <c:pt idx="6692">
                  <c:v>1.0068416595458984E-3</c:v>
                </c:pt>
                <c:pt idx="6693">
                  <c:v>1.007080078125E-3</c:v>
                </c:pt>
                <c:pt idx="6694">
                  <c:v>1.007080078125E-3</c:v>
                </c:pt>
                <c:pt idx="6695">
                  <c:v>1.0068416595458984E-3</c:v>
                </c:pt>
                <c:pt idx="6696">
                  <c:v>1.007080078125E-3</c:v>
                </c:pt>
                <c:pt idx="6697">
                  <c:v>1.0080337524414063E-3</c:v>
                </c:pt>
                <c:pt idx="6698">
                  <c:v>1.007080078125E-3</c:v>
                </c:pt>
                <c:pt idx="6699">
                  <c:v>1.0068416595458984E-3</c:v>
                </c:pt>
                <c:pt idx="6700">
                  <c:v>1.007080078125E-3</c:v>
                </c:pt>
                <c:pt idx="6701">
                  <c:v>1.007080078125E-3</c:v>
                </c:pt>
                <c:pt idx="6702">
                  <c:v>1.0068416595458984E-3</c:v>
                </c:pt>
                <c:pt idx="6703">
                  <c:v>1.007080078125E-3</c:v>
                </c:pt>
                <c:pt idx="6704">
                  <c:v>1.007080078125E-3</c:v>
                </c:pt>
                <c:pt idx="6705">
                  <c:v>1.0068416595458984E-3</c:v>
                </c:pt>
                <c:pt idx="6706">
                  <c:v>1.007080078125E-3</c:v>
                </c:pt>
                <c:pt idx="6707">
                  <c:v>1.007080078125E-3</c:v>
                </c:pt>
                <c:pt idx="6708">
                  <c:v>1.0068416595458984E-3</c:v>
                </c:pt>
                <c:pt idx="6709">
                  <c:v>1.0080337524414063E-3</c:v>
                </c:pt>
                <c:pt idx="6710">
                  <c:v>1.007080078125E-3</c:v>
                </c:pt>
                <c:pt idx="6711">
                  <c:v>1.0068416595458984E-3</c:v>
                </c:pt>
                <c:pt idx="6712">
                  <c:v>1.007080078125E-3</c:v>
                </c:pt>
                <c:pt idx="6713">
                  <c:v>1.007080078125E-3</c:v>
                </c:pt>
                <c:pt idx="6714">
                  <c:v>1.0068416595458984E-3</c:v>
                </c:pt>
                <c:pt idx="6715">
                  <c:v>1.007080078125E-3</c:v>
                </c:pt>
                <c:pt idx="6716">
                  <c:v>1.007080078125E-3</c:v>
                </c:pt>
                <c:pt idx="6717">
                  <c:v>1.0068416595458984E-3</c:v>
                </c:pt>
                <c:pt idx="6718">
                  <c:v>1.007080078125E-3</c:v>
                </c:pt>
                <c:pt idx="6719">
                  <c:v>1.007080078125E-3</c:v>
                </c:pt>
                <c:pt idx="6720">
                  <c:v>1.0068416595458984E-3</c:v>
                </c:pt>
                <c:pt idx="6721">
                  <c:v>1.007080078125E-3</c:v>
                </c:pt>
                <c:pt idx="6722">
                  <c:v>1.0080337524414063E-3</c:v>
                </c:pt>
                <c:pt idx="6723">
                  <c:v>1.007080078125E-3</c:v>
                </c:pt>
                <c:pt idx="6724">
                  <c:v>1.0068416595458984E-3</c:v>
                </c:pt>
                <c:pt idx="6725">
                  <c:v>1.007080078125E-3</c:v>
                </c:pt>
                <c:pt idx="6726">
                  <c:v>1.007080078125E-3</c:v>
                </c:pt>
                <c:pt idx="6727">
                  <c:v>1.0068416595458984E-3</c:v>
                </c:pt>
                <c:pt idx="6728">
                  <c:v>1.007080078125E-3</c:v>
                </c:pt>
                <c:pt idx="6729">
                  <c:v>1.007080078125E-3</c:v>
                </c:pt>
                <c:pt idx="6730">
                  <c:v>1.0068416595458984E-3</c:v>
                </c:pt>
                <c:pt idx="6731">
                  <c:v>1.007080078125E-3</c:v>
                </c:pt>
                <c:pt idx="6732">
                  <c:v>1.007080078125E-3</c:v>
                </c:pt>
                <c:pt idx="6733">
                  <c:v>1.0068416595458984E-3</c:v>
                </c:pt>
                <c:pt idx="6734">
                  <c:v>1.0080337524414063E-3</c:v>
                </c:pt>
                <c:pt idx="6735">
                  <c:v>1.007080078125E-3</c:v>
                </c:pt>
                <c:pt idx="6736">
                  <c:v>1.0068416595458984E-3</c:v>
                </c:pt>
                <c:pt idx="6737">
                  <c:v>1.007080078125E-3</c:v>
                </c:pt>
                <c:pt idx="6738">
                  <c:v>1.007080078125E-3</c:v>
                </c:pt>
                <c:pt idx="6739">
                  <c:v>1.0068416595458984E-3</c:v>
                </c:pt>
                <c:pt idx="6740">
                  <c:v>1.007080078125E-3</c:v>
                </c:pt>
                <c:pt idx="6741">
                  <c:v>1.007080078125E-3</c:v>
                </c:pt>
                <c:pt idx="6742">
                  <c:v>1.0068416595458984E-3</c:v>
                </c:pt>
                <c:pt idx="6743">
                  <c:v>1.007080078125E-3</c:v>
                </c:pt>
                <c:pt idx="6744">
                  <c:v>1.007080078125E-3</c:v>
                </c:pt>
                <c:pt idx="6745">
                  <c:v>1.0068416595458984E-3</c:v>
                </c:pt>
                <c:pt idx="6746">
                  <c:v>1.007080078125E-3</c:v>
                </c:pt>
                <c:pt idx="6747">
                  <c:v>1.0080337524414063E-3</c:v>
                </c:pt>
                <c:pt idx="6748">
                  <c:v>1.007080078125E-3</c:v>
                </c:pt>
                <c:pt idx="6749">
                  <c:v>1.0068416595458984E-3</c:v>
                </c:pt>
                <c:pt idx="6750">
                  <c:v>1.007080078125E-3</c:v>
                </c:pt>
                <c:pt idx="6751">
                  <c:v>1.007080078125E-3</c:v>
                </c:pt>
                <c:pt idx="6752">
                  <c:v>1.0068416595458984E-3</c:v>
                </c:pt>
                <c:pt idx="6753">
                  <c:v>1.007080078125E-3</c:v>
                </c:pt>
                <c:pt idx="6754">
                  <c:v>1.007080078125E-3</c:v>
                </c:pt>
                <c:pt idx="6755">
                  <c:v>1.0068416595458984E-3</c:v>
                </c:pt>
                <c:pt idx="6756">
                  <c:v>1.007080078125E-3</c:v>
                </c:pt>
                <c:pt idx="6757">
                  <c:v>1.007080078125E-3</c:v>
                </c:pt>
                <c:pt idx="6758">
                  <c:v>1.0068416595458984E-3</c:v>
                </c:pt>
                <c:pt idx="6759">
                  <c:v>1.0080337524414063E-3</c:v>
                </c:pt>
                <c:pt idx="6760">
                  <c:v>1.007080078125E-3</c:v>
                </c:pt>
                <c:pt idx="6761">
                  <c:v>1.0068416595458984E-3</c:v>
                </c:pt>
                <c:pt idx="6762">
                  <c:v>1.007080078125E-3</c:v>
                </c:pt>
                <c:pt idx="6763">
                  <c:v>1.007080078125E-3</c:v>
                </c:pt>
                <c:pt idx="6764">
                  <c:v>1.0068416595458984E-3</c:v>
                </c:pt>
                <c:pt idx="6765">
                  <c:v>1.007080078125E-3</c:v>
                </c:pt>
                <c:pt idx="6766">
                  <c:v>1.007080078125E-3</c:v>
                </c:pt>
                <c:pt idx="6767">
                  <c:v>1.0068416595458984E-3</c:v>
                </c:pt>
                <c:pt idx="6768">
                  <c:v>1.007080078125E-3</c:v>
                </c:pt>
                <c:pt idx="6769">
                  <c:v>1.007080078125E-3</c:v>
                </c:pt>
                <c:pt idx="6770">
                  <c:v>1.0068416595458984E-3</c:v>
                </c:pt>
                <c:pt idx="6771">
                  <c:v>1.007080078125E-3</c:v>
                </c:pt>
                <c:pt idx="6772">
                  <c:v>1.0080337524414063E-3</c:v>
                </c:pt>
                <c:pt idx="6773">
                  <c:v>1.007080078125E-3</c:v>
                </c:pt>
                <c:pt idx="6774">
                  <c:v>1.0068416595458984E-3</c:v>
                </c:pt>
                <c:pt idx="6775">
                  <c:v>1.007080078125E-3</c:v>
                </c:pt>
                <c:pt idx="6776">
                  <c:v>1.007080078125E-3</c:v>
                </c:pt>
                <c:pt idx="6777">
                  <c:v>1.0068416595458984E-3</c:v>
                </c:pt>
                <c:pt idx="6778">
                  <c:v>1.007080078125E-3</c:v>
                </c:pt>
                <c:pt idx="6779">
                  <c:v>1.007080078125E-3</c:v>
                </c:pt>
                <c:pt idx="6780">
                  <c:v>1.0068416595458984E-3</c:v>
                </c:pt>
                <c:pt idx="6781">
                  <c:v>1.007080078125E-3</c:v>
                </c:pt>
                <c:pt idx="6782">
                  <c:v>1.9134998321533203E-2</c:v>
                </c:pt>
                <c:pt idx="6783">
                  <c:v>1.007080078125E-3</c:v>
                </c:pt>
                <c:pt idx="6784">
                  <c:v>1.0068416595458984E-3</c:v>
                </c:pt>
                <c:pt idx="6785">
                  <c:v>1.007080078125E-3</c:v>
                </c:pt>
                <c:pt idx="6786">
                  <c:v>1.0068416595458984E-3</c:v>
                </c:pt>
                <c:pt idx="6787">
                  <c:v>1.007080078125E-3</c:v>
                </c:pt>
                <c:pt idx="6788">
                  <c:v>1.007080078125E-3</c:v>
                </c:pt>
                <c:pt idx="6789">
                  <c:v>1.0068416595458984E-3</c:v>
                </c:pt>
                <c:pt idx="6790">
                  <c:v>1.007080078125E-3</c:v>
                </c:pt>
                <c:pt idx="6791">
                  <c:v>1.0080337524414063E-3</c:v>
                </c:pt>
                <c:pt idx="6792">
                  <c:v>1.007080078125E-3</c:v>
                </c:pt>
                <c:pt idx="6793">
                  <c:v>1.0068416595458984E-3</c:v>
                </c:pt>
                <c:pt idx="6794">
                  <c:v>1.007080078125E-3</c:v>
                </c:pt>
                <c:pt idx="6795">
                  <c:v>1.007080078125E-3</c:v>
                </c:pt>
                <c:pt idx="6796">
                  <c:v>1.0068416595458984E-3</c:v>
                </c:pt>
                <c:pt idx="6797">
                  <c:v>1.007080078125E-3</c:v>
                </c:pt>
                <c:pt idx="6798">
                  <c:v>1.007080078125E-3</c:v>
                </c:pt>
                <c:pt idx="6799">
                  <c:v>1.0068416595458984E-3</c:v>
                </c:pt>
                <c:pt idx="6800">
                  <c:v>1.007080078125E-3</c:v>
                </c:pt>
                <c:pt idx="6801">
                  <c:v>1.007080078125E-3</c:v>
                </c:pt>
                <c:pt idx="6802">
                  <c:v>1.0068416595458984E-3</c:v>
                </c:pt>
                <c:pt idx="6803">
                  <c:v>1.007080078125E-3</c:v>
                </c:pt>
                <c:pt idx="6804">
                  <c:v>1.0080337524414063E-3</c:v>
                </c:pt>
                <c:pt idx="6805">
                  <c:v>1.007080078125E-3</c:v>
                </c:pt>
                <c:pt idx="6806">
                  <c:v>1.0068416595458984E-3</c:v>
                </c:pt>
                <c:pt idx="6807">
                  <c:v>1.007080078125E-3</c:v>
                </c:pt>
                <c:pt idx="6808">
                  <c:v>1.0068416595458984E-3</c:v>
                </c:pt>
                <c:pt idx="6809">
                  <c:v>1.007080078125E-3</c:v>
                </c:pt>
                <c:pt idx="6810">
                  <c:v>1.007080078125E-3</c:v>
                </c:pt>
                <c:pt idx="6811">
                  <c:v>1.0068416595458984E-3</c:v>
                </c:pt>
                <c:pt idx="6812">
                  <c:v>1.007080078125E-3</c:v>
                </c:pt>
                <c:pt idx="6813">
                  <c:v>1.007080078125E-3</c:v>
                </c:pt>
                <c:pt idx="6814">
                  <c:v>1.0068416595458984E-3</c:v>
                </c:pt>
                <c:pt idx="6815">
                  <c:v>1.007080078125E-3</c:v>
                </c:pt>
                <c:pt idx="6816">
                  <c:v>1.0080337524414063E-3</c:v>
                </c:pt>
                <c:pt idx="6817">
                  <c:v>1.007080078125E-3</c:v>
                </c:pt>
                <c:pt idx="6818">
                  <c:v>1.0068416595458984E-3</c:v>
                </c:pt>
                <c:pt idx="6819">
                  <c:v>1.007080078125E-3</c:v>
                </c:pt>
                <c:pt idx="6820">
                  <c:v>1.007080078125E-3</c:v>
                </c:pt>
                <c:pt idx="6821">
                  <c:v>1.0068416595458984E-3</c:v>
                </c:pt>
                <c:pt idx="6822">
                  <c:v>1.007080078125E-3</c:v>
                </c:pt>
                <c:pt idx="6823">
                  <c:v>1.007080078125E-3</c:v>
                </c:pt>
                <c:pt idx="6824">
                  <c:v>1.0068416595458984E-3</c:v>
                </c:pt>
                <c:pt idx="6825">
                  <c:v>1.007080078125E-3</c:v>
                </c:pt>
                <c:pt idx="6826">
                  <c:v>1.007080078125E-3</c:v>
                </c:pt>
                <c:pt idx="6827">
                  <c:v>1.0068416595458984E-3</c:v>
                </c:pt>
                <c:pt idx="6828">
                  <c:v>1.007080078125E-3</c:v>
                </c:pt>
                <c:pt idx="6829">
                  <c:v>1.0080337524414063E-3</c:v>
                </c:pt>
                <c:pt idx="6830">
                  <c:v>1.0068416595458984E-3</c:v>
                </c:pt>
                <c:pt idx="6831">
                  <c:v>1.007080078125E-3</c:v>
                </c:pt>
                <c:pt idx="6832">
                  <c:v>1.007080078125E-3</c:v>
                </c:pt>
                <c:pt idx="6833">
                  <c:v>1.0068416595458984E-3</c:v>
                </c:pt>
                <c:pt idx="6834">
                  <c:v>1.007080078125E-3</c:v>
                </c:pt>
                <c:pt idx="6835">
                  <c:v>1.007080078125E-3</c:v>
                </c:pt>
                <c:pt idx="6836">
                  <c:v>1.0068416595458984E-3</c:v>
                </c:pt>
                <c:pt idx="6837">
                  <c:v>1.007080078125E-3</c:v>
                </c:pt>
                <c:pt idx="6838">
                  <c:v>1.007080078125E-3</c:v>
                </c:pt>
                <c:pt idx="6839">
                  <c:v>1.0068416595458984E-3</c:v>
                </c:pt>
                <c:pt idx="6840">
                  <c:v>1.007080078125E-3</c:v>
                </c:pt>
                <c:pt idx="6841">
                  <c:v>1.0080337524414063E-3</c:v>
                </c:pt>
                <c:pt idx="6842">
                  <c:v>1.007080078125E-3</c:v>
                </c:pt>
                <c:pt idx="6843">
                  <c:v>1.0068416595458984E-3</c:v>
                </c:pt>
                <c:pt idx="6844">
                  <c:v>1.007080078125E-3</c:v>
                </c:pt>
                <c:pt idx="6845">
                  <c:v>1.007080078125E-3</c:v>
                </c:pt>
                <c:pt idx="6846">
                  <c:v>1.0068416595458984E-3</c:v>
                </c:pt>
                <c:pt idx="6847">
                  <c:v>1.007080078125E-3</c:v>
                </c:pt>
                <c:pt idx="6848">
                  <c:v>1.007080078125E-3</c:v>
                </c:pt>
                <c:pt idx="6849">
                  <c:v>1.0068416595458984E-3</c:v>
                </c:pt>
                <c:pt idx="6850">
                  <c:v>1.007080078125E-3</c:v>
                </c:pt>
                <c:pt idx="6851">
                  <c:v>1.007080078125E-3</c:v>
                </c:pt>
                <c:pt idx="6852">
                  <c:v>1.0068416595458984E-3</c:v>
                </c:pt>
                <c:pt idx="6853">
                  <c:v>1.007080078125E-3</c:v>
                </c:pt>
                <c:pt idx="6854">
                  <c:v>1.0080337524414063E-3</c:v>
                </c:pt>
                <c:pt idx="6855">
                  <c:v>1.0068416595458984E-3</c:v>
                </c:pt>
                <c:pt idx="6856">
                  <c:v>1.007080078125E-3</c:v>
                </c:pt>
                <c:pt idx="6857">
                  <c:v>1.007080078125E-3</c:v>
                </c:pt>
                <c:pt idx="6858">
                  <c:v>1.0068416595458984E-3</c:v>
                </c:pt>
                <c:pt idx="6859">
                  <c:v>1.007080078125E-3</c:v>
                </c:pt>
                <c:pt idx="6860">
                  <c:v>1.007080078125E-3</c:v>
                </c:pt>
                <c:pt idx="6861">
                  <c:v>1.0068416595458984E-3</c:v>
                </c:pt>
                <c:pt idx="6862">
                  <c:v>1.007080078125E-3</c:v>
                </c:pt>
                <c:pt idx="6863">
                  <c:v>1.007080078125E-3</c:v>
                </c:pt>
                <c:pt idx="6864">
                  <c:v>1.0068416595458984E-3</c:v>
                </c:pt>
                <c:pt idx="6865">
                  <c:v>1.007080078125E-3</c:v>
                </c:pt>
                <c:pt idx="6866">
                  <c:v>1.0080337524414063E-3</c:v>
                </c:pt>
                <c:pt idx="6867">
                  <c:v>1.007080078125E-3</c:v>
                </c:pt>
                <c:pt idx="6868">
                  <c:v>1.0068416595458984E-3</c:v>
                </c:pt>
                <c:pt idx="6869">
                  <c:v>1.007080078125E-3</c:v>
                </c:pt>
                <c:pt idx="6870">
                  <c:v>1.007080078125E-3</c:v>
                </c:pt>
                <c:pt idx="6871">
                  <c:v>1.0068416595458984E-3</c:v>
                </c:pt>
                <c:pt idx="6872">
                  <c:v>1.007080078125E-3</c:v>
                </c:pt>
                <c:pt idx="6873">
                  <c:v>1.007080078125E-3</c:v>
                </c:pt>
                <c:pt idx="6874">
                  <c:v>1.0068416595458984E-3</c:v>
                </c:pt>
                <c:pt idx="6875">
                  <c:v>1.007080078125E-3</c:v>
                </c:pt>
                <c:pt idx="6876">
                  <c:v>1.007080078125E-3</c:v>
                </c:pt>
                <c:pt idx="6877">
                  <c:v>1.0068416595458984E-3</c:v>
                </c:pt>
                <c:pt idx="6878">
                  <c:v>1.007080078125E-3</c:v>
                </c:pt>
                <c:pt idx="6879">
                  <c:v>1.0080337524414063E-3</c:v>
                </c:pt>
                <c:pt idx="6880">
                  <c:v>1.0068416595458984E-3</c:v>
                </c:pt>
                <c:pt idx="6881">
                  <c:v>1.007080078125E-3</c:v>
                </c:pt>
                <c:pt idx="6882">
                  <c:v>1.007080078125E-3</c:v>
                </c:pt>
                <c:pt idx="6883">
                  <c:v>1.0068416595458984E-3</c:v>
                </c:pt>
                <c:pt idx="6884">
                  <c:v>1.007080078125E-3</c:v>
                </c:pt>
                <c:pt idx="6885">
                  <c:v>1.007080078125E-3</c:v>
                </c:pt>
                <c:pt idx="6886">
                  <c:v>1.0068416595458984E-3</c:v>
                </c:pt>
                <c:pt idx="6887">
                  <c:v>1.007080078125E-3</c:v>
                </c:pt>
                <c:pt idx="6888">
                  <c:v>1.007080078125E-3</c:v>
                </c:pt>
                <c:pt idx="6889">
                  <c:v>1.0068416595458984E-3</c:v>
                </c:pt>
                <c:pt idx="6890">
                  <c:v>1.007080078125E-3</c:v>
                </c:pt>
                <c:pt idx="6891">
                  <c:v>1.0080337524414063E-3</c:v>
                </c:pt>
                <c:pt idx="6892">
                  <c:v>1.007080078125E-3</c:v>
                </c:pt>
                <c:pt idx="6893">
                  <c:v>1.0068416595458984E-3</c:v>
                </c:pt>
                <c:pt idx="6894">
                  <c:v>1.007080078125E-3</c:v>
                </c:pt>
                <c:pt idx="6895">
                  <c:v>1.007080078125E-3</c:v>
                </c:pt>
                <c:pt idx="6896">
                  <c:v>1.0068416595458984E-3</c:v>
                </c:pt>
                <c:pt idx="6897">
                  <c:v>1.007080078125E-3</c:v>
                </c:pt>
                <c:pt idx="6898">
                  <c:v>1.007080078125E-3</c:v>
                </c:pt>
                <c:pt idx="6899">
                  <c:v>1.0068416595458984E-3</c:v>
                </c:pt>
                <c:pt idx="6900">
                  <c:v>1.007080078125E-3</c:v>
                </c:pt>
                <c:pt idx="6901">
                  <c:v>1.007080078125E-3</c:v>
                </c:pt>
                <c:pt idx="6902">
                  <c:v>1.0068416595458984E-3</c:v>
                </c:pt>
                <c:pt idx="6903">
                  <c:v>1.007080078125E-3</c:v>
                </c:pt>
                <c:pt idx="6904">
                  <c:v>1.0080337524414063E-3</c:v>
                </c:pt>
                <c:pt idx="6905">
                  <c:v>1.0068416595458984E-3</c:v>
                </c:pt>
                <c:pt idx="6906">
                  <c:v>1.007080078125E-3</c:v>
                </c:pt>
                <c:pt idx="6907">
                  <c:v>1.007080078125E-3</c:v>
                </c:pt>
                <c:pt idx="6908">
                  <c:v>1.0068416595458984E-3</c:v>
                </c:pt>
                <c:pt idx="6909">
                  <c:v>1.007080078125E-3</c:v>
                </c:pt>
                <c:pt idx="6910">
                  <c:v>1.007080078125E-3</c:v>
                </c:pt>
                <c:pt idx="6911">
                  <c:v>1.0068416595458984E-3</c:v>
                </c:pt>
                <c:pt idx="6912">
                  <c:v>1.007080078125E-3</c:v>
                </c:pt>
                <c:pt idx="6913">
                  <c:v>1.007080078125E-3</c:v>
                </c:pt>
                <c:pt idx="6914">
                  <c:v>1.0068416595458984E-3</c:v>
                </c:pt>
                <c:pt idx="6915">
                  <c:v>1.007080078125E-3</c:v>
                </c:pt>
                <c:pt idx="6916">
                  <c:v>1.0080337524414063E-3</c:v>
                </c:pt>
                <c:pt idx="6917">
                  <c:v>1.007080078125E-3</c:v>
                </c:pt>
                <c:pt idx="6918">
                  <c:v>1.0068416595458984E-3</c:v>
                </c:pt>
                <c:pt idx="6919">
                  <c:v>1.007080078125E-3</c:v>
                </c:pt>
                <c:pt idx="6920">
                  <c:v>1.007080078125E-3</c:v>
                </c:pt>
                <c:pt idx="6921">
                  <c:v>1.0068416595458984E-3</c:v>
                </c:pt>
                <c:pt idx="6922">
                  <c:v>1.007080078125E-3</c:v>
                </c:pt>
                <c:pt idx="6923">
                  <c:v>1.007080078125E-3</c:v>
                </c:pt>
                <c:pt idx="6924">
                  <c:v>1.0068416595458984E-3</c:v>
                </c:pt>
                <c:pt idx="6925">
                  <c:v>1.007080078125E-3</c:v>
                </c:pt>
                <c:pt idx="6926">
                  <c:v>1.007080078125E-3</c:v>
                </c:pt>
                <c:pt idx="6927">
                  <c:v>1.0068416595458984E-3</c:v>
                </c:pt>
                <c:pt idx="6928">
                  <c:v>1.007080078125E-3</c:v>
                </c:pt>
                <c:pt idx="6929">
                  <c:v>1.0080337524414063E-3</c:v>
                </c:pt>
                <c:pt idx="6930">
                  <c:v>1.0068416595458984E-3</c:v>
                </c:pt>
                <c:pt idx="6931">
                  <c:v>1.007080078125E-3</c:v>
                </c:pt>
                <c:pt idx="6932">
                  <c:v>1.007080078125E-3</c:v>
                </c:pt>
                <c:pt idx="6933">
                  <c:v>1.0068416595458984E-3</c:v>
                </c:pt>
                <c:pt idx="6934">
                  <c:v>1.007080078125E-3</c:v>
                </c:pt>
                <c:pt idx="6935">
                  <c:v>1.007080078125E-3</c:v>
                </c:pt>
                <c:pt idx="6936">
                  <c:v>1.0068416595458984E-3</c:v>
                </c:pt>
                <c:pt idx="6937">
                  <c:v>1.007080078125E-3</c:v>
                </c:pt>
                <c:pt idx="6938">
                  <c:v>1.007080078125E-3</c:v>
                </c:pt>
                <c:pt idx="6939">
                  <c:v>1.0068416595458984E-3</c:v>
                </c:pt>
                <c:pt idx="6940">
                  <c:v>1.007080078125E-3</c:v>
                </c:pt>
                <c:pt idx="6941">
                  <c:v>1.0080337524414063E-3</c:v>
                </c:pt>
                <c:pt idx="6942">
                  <c:v>1.007080078125E-3</c:v>
                </c:pt>
                <c:pt idx="6943">
                  <c:v>1.0068416595458984E-3</c:v>
                </c:pt>
                <c:pt idx="6944">
                  <c:v>1.007080078125E-3</c:v>
                </c:pt>
                <c:pt idx="6945">
                  <c:v>1.007080078125E-3</c:v>
                </c:pt>
                <c:pt idx="6946">
                  <c:v>1.0068416595458984E-3</c:v>
                </c:pt>
                <c:pt idx="6947">
                  <c:v>1.007080078125E-3</c:v>
                </c:pt>
                <c:pt idx="6948">
                  <c:v>1.007080078125E-3</c:v>
                </c:pt>
                <c:pt idx="6949">
                  <c:v>1.0068416595458984E-3</c:v>
                </c:pt>
                <c:pt idx="6950">
                  <c:v>1.007080078125E-3</c:v>
                </c:pt>
                <c:pt idx="6951">
                  <c:v>1.007080078125E-3</c:v>
                </c:pt>
                <c:pt idx="6952">
                  <c:v>1.0068416595458984E-3</c:v>
                </c:pt>
                <c:pt idx="6953">
                  <c:v>1.007080078125E-3</c:v>
                </c:pt>
                <c:pt idx="6954">
                  <c:v>1.0080337524414063E-3</c:v>
                </c:pt>
                <c:pt idx="6955">
                  <c:v>1.0068416595458984E-3</c:v>
                </c:pt>
                <c:pt idx="6956">
                  <c:v>1.007080078125E-3</c:v>
                </c:pt>
                <c:pt idx="6957">
                  <c:v>1.007080078125E-3</c:v>
                </c:pt>
                <c:pt idx="6958">
                  <c:v>1.0068416595458984E-3</c:v>
                </c:pt>
                <c:pt idx="6959">
                  <c:v>1.007080078125E-3</c:v>
                </c:pt>
                <c:pt idx="6960">
                  <c:v>1.007080078125E-3</c:v>
                </c:pt>
                <c:pt idx="6961">
                  <c:v>1.0068416595458984E-3</c:v>
                </c:pt>
                <c:pt idx="6962">
                  <c:v>1.007080078125E-3</c:v>
                </c:pt>
                <c:pt idx="6963">
                  <c:v>1.007080078125E-3</c:v>
                </c:pt>
                <c:pt idx="6964">
                  <c:v>1.0068416595458984E-3</c:v>
                </c:pt>
                <c:pt idx="6965">
                  <c:v>1.007080078125E-3</c:v>
                </c:pt>
                <c:pt idx="6966">
                  <c:v>1.0080337524414063E-3</c:v>
                </c:pt>
                <c:pt idx="6967">
                  <c:v>1.007080078125E-3</c:v>
                </c:pt>
                <c:pt idx="6968">
                  <c:v>1.0068416595458984E-3</c:v>
                </c:pt>
                <c:pt idx="6969">
                  <c:v>1.007080078125E-3</c:v>
                </c:pt>
                <c:pt idx="6970">
                  <c:v>1.007080078125E-3</c:v>
                </c:pt>
                <c:pt idx="6971">
                  <c:v>1.0068416595458984E-3</c:v>
                </c:pt>
                <c:pt idx="6972">
                  <c:v>1.007080078125E-3</c:v>
                </c:pt>
                <c:pt idx="6973">
                  <c:v>1.007080078125E-3</c:v>
                </c:pt>
                <c:pt idx="6974">
                  <c:v>1.0068416595458984E-3</c:v>
                </c:pt>
                <c:pt idx="6975">
                  <c:v>1.007080078125E-3</c:v>
                </c:pt>
                <c:pt idx="6976">
                  <c:v>1.007080078125E-3</c:v>
                </c:pt>
                <c:pt idx="6977">
                  <c:v>1.0068416595458984E-3</c:v>
                </c:pt>
                <c:pt idx="6978">
                  <c:v>1.007080078125E-3</c:v>
                </c:pt>
                <c:pt idx="6979">
                  <c:v>1.0080337524414063E-3</c:v>
                </c:pt>
                <c:pt idx="6980">
                  <c:v>1.0068416595458984E-3</c:v>
                </c:pt>
                <c:pt idx="6981">
                  <c:v>1.007080078125E-3</c:v>
                </c:pt>
                <c:pt idx="6982">
                  <c:v>1.007080078125E-3</c:v>
                </c:pt>
                <c:pt idx="6983">
                  <c:v>1.0068416595458984E-3</c:v>
                </c:pt>
                <c:pt idx="6984">
                  <c:v>1.007080078125E-3</c:v>
                </c:pt>
                <c:pt idx="6985">
                  <c:v>1.007080078125E-3</c:v>
                </c:pt>
                <c:pt idx="6986">
                  <c:v>1.0068416595458984E-3</c:v>
                </c:pt>
                <c:pt idx="6987">
                  <c:v>1.007080078125E-3</c:v>
                </c:pt>
                <c:pt idx="6988">
                  <c:v>1.007080078125E-3</c:v>
                </c:pt>
                <c:pt idx="6989">
                  <c:v>1.0068416595458984E-3</c:v>
                </c:pt>
                <c:pt idx="6990">
                  <c:v>1.007080078125E-3</c:v>
                </c:pt>
                <c:pt idx="6991">
                  <c:v>1.0080337524414063E-3</c:v>
                </c:pt>
                <c:pt idx="6992">
                  <c:v>1.007080078125E-3</c:v>
                </c:pt>
                <c:pt idx="6993">
                  <c:v>1.0068416595458984E-3</c:v>
                </c:pt>
                <c:pt idx="6994">
                  <c:v>1.007080078125E-3</c:v>
                </c:pt>
                <c:pt idx="6995">
                  <c:v>1.007080078125E-3</c:v>
                </c:pt>
                <c:pt idx="6996">
                  <c:v>1.0068416595458984E-3</c:v>
                </c:pt>
                <c:pt idx="6997">
                  <c:v>1.007080078125E-3</c:v>
                </c:pt>
                <c:pt idx="6998">
                  <c:v>1.007080078125E-3</c:v>
                </c:pt>
                <c:pt idx="6999">
                  <c:v>1.0068416595458984E-3</c:v>
                </c:pt>
                <c:pt idx="7000">
                  <c:v>1.007080078125E-3</c:v>
                </c:pt>
                <c:pt idx="7001">
                  <c:v>1.007080078125E-3</c:v>
                </c:pt>
                <c:pt idx="7002">
                  <c:v>1.0068416595458984E-3</c:v>
                </c:pt>
                <c:pt idx="7003">
                  <c:v>1.007080078125E-3</c:v>
                </c:pt>
                <c:pt idx="7004">
                  <c:v>1.0080337524414063E-3</c:v>
                </c:pt>
                <c:pt idx="7005">
                  <c:v>1.0068416595458984E-3</c:v>
                </c:pt>
                <c:pt idx="7006">
                  <c:v>1.007080078125E-3</c:v>
                </c:pt>
                <c:pt idx="7007">
                  <c:v>1.007080078125E-3</c:v>
                </c:pt>
                <c:pt idx="7008">
                  <c:v>1.0068416595458984E-3</c:v>
                </c:pt>
                <c:pt idx="7009">
                  <c:v>1.007080078125E-3</c:v>
                </c:pt>
                <c:pt idx="7010">
                  <c:v>1.007080078125E-3</c:v>
                </c:pt>
                <c:pt idx="7011">
                  <c:v>1.0068416595458984E-3</c:v>
                </c:pt>
                <c:pt idx="7012">
                  <c:v>1.007080078125E-3</c:v>
                </c:pt>
                <c:pt idx="7013">
                  <c:v>1.007080078125E-3</c:v>
                </c:pt>
                <c:pt idx="7014">
                  <c:v>1.0068416595458984E-3</c:v>
                </c:pt>
                <c:pt idx="7015">
                  <c:v>1.007080078125E-3</c:v>
                </c:pt>
                <c:pt idx="7016">
                  <c:v>1.0080337524414063E-3</c:v>
                </c:pt>
                <c:pt idx="7017">
                  <c:v>1.007080078125E-3</c:v>
                </c:pt>
                <c:pt idx="7018">
                  <c:v>1.0068416595458984E-3</c:v>
                </c:pt>
                <c:pt idx="7019">
                  <c:v>1.007080078125E-3</c:v>
                </c:pt>
                <c:pt idx="7020">
                  <c:v>1.007080078125E-3</c:v>
                </c:pt>
                <c:pt idx="7021">
                  <c:v>1.0068416595458984E-3</c:v>
                </c:pt>
                <c:pt idx="7022">
                  <c:v>1.007080078125E-3</c:v>
                </c:pt>
                <c:pt idx="7023">
                  <c:v>1.007080078125E-3</c:v>
                </c:pt>
                <c:pt idx="7024">
                  <c:v>1.0068416595458984E-3</c:v>
                </c:pt>
                <c:pt idx="7025">
                  <c:v>1.007080078125E-3</c:v>
                </c:pt>
                <c:pt idx="7026">
                  <c:v>1.007080078125E-3</c:v>
                </c:pt>
                <c:pt idx="7027">
                  <c:v>1.0068416595458984E-3</c:v>
                </c:pt>
                <c:pt idx="7028">
                  <c:v>1.007080078125E-3</c:v>
                </c:pt>
                <c:pt idx="7029">
                  <c:v>7.0500373840332031E-3</c:v>
                </c:pt>
                <c:pt idx="7030">
                  <c:v>1.0068416595458984E-3</c:v>
                </c:pt>
                <c:pt idx="7031">
                  <c:v>1.007080078125E-3</c:v>
                </c:pt>
                <c:pt idx="7032">
                  <c:v>1.007080078125E-3</c:v>
                </c:pt>
                <c:pt idx="7033">
                  <c:v>1.0068416595458984E-3</c:v>
                </c:pt>
                <c:pt idx="7034">
                  <c:v>1.007080078125E-3</c:v>
                </c:pt>
                <c:pt idx="7035">
                  <c:v>1.0080337524414063E-3</c:v>
                </c:pt>
                <c:pt idx="7036">
                  <c:v>1.007080078125E-3</c:v>
                </c:pt>
                <c:pt idx="7037">
                  <c:v>1.0068416595458984E-3</c:v>
                </c:pt>
                <c:pt idx="7038">
                  <c:v>1.007080078125E-3</c:v>
                </c:pt>
                <c:pt idx="7039">
                  <c:v>1.007080078125E-3</c:v>
                </c:pt>
                <c:pt idx="7040">
                  <c:v>1.0068416595458984E-3</c:v>
                </c:pt>
                <c:pt idx="7041">
                  <c:v>1.007080078125E-3</c:v>
                </c:pt>
                <c:pt idx="7042">
                  <c:v>1.007080078125E-3</c:v>
                </c:pt>
                <c:pt idx="7043">
                  <c:v>1.0068416595458984E-3</c:v>
                </c:pt>
                <c:pt idx="7044">
                  <c:v>1.007080078125E-3</c:v>
                </c:pt>
                <c:pt idx="7045">
                  <c:v>1.007080078125E-3</c:v>
                </c:pt>
                <c:pt idx="7046">
                  <c:v>1.0068416595458984E-3</c:v>
                </c:pt>
                <c:pt idx="7047">
                  <c:v>1.0080337524414063E-3</c:v>
                </c:pt>
                <c:pt idx="7048">
                  <c:v>1.007080078125E-3</c:v>
                </c:pt>
                <c:pt idx="7049">
                  <c:v>1.0068416595458984E-3</c:v>
                </c:pt>
                <c:pt idx="7050">
                  <c:v>1.007080078125E-3</c:v>
                </c:pt>
                <c:pt idx="7051">
                  <c:v>1.007080078125E-3</c:v>
                </c:pt>
                <c:pt idx="7052">
                  <c:v>1.0068416595458984E-3</c:v>
                </c:pt>
                <c:pt idx="7053">
                  <c:v>1.007080078125E-3</c:v>
                </c:pt>
                <c:pt idx="7054">
                  <c:v>1.007080078125E-3</c:v>
                </c:pt>
                <c:pt idx="7055">
                  <c:v>1.0068416595458984E-3</c:v>
                </c:pt>
                <c:pt idx="7056">
                  <c:v>1.007080078125E-3</c:v>
                </c:pt>
                <c:pt idx="7057">
                  <c:v>1.007080078125E-3</c:v>
                </c:pt>
                <c:pt idx="7058">
                  <c:v>1.0068416595458984E-3</c:v>
                </c:pt>
                <c:pt idx="7059">
                  <c:v>1.007080078125E-3</c:v>
                </c:pt>
                <c:pt idx="7060">
                  <c:v>1.0080337524414063E-3</c:v>
                </c:pt>
                <c:pt idx="7061">
                  <c:v>1.007080078125E-3</c:v>
                </c:pt>
                <c:pt idx="7062">
                  <c:v>1.0068416595458984E-3</c:v>
                </c:pt>
                <c:pt idx="7063">
                  <c:v>1.007080078125E-3</c:v>
                </c:pt>
                <c:pt idx="7064">
                  <c:v>1.007080078125E-3</c:v>
                </c:pt>
                <c:pt idx="7065">
                  <c:v>1.0068416595458984E-3</c:v>
                </c:pt>
                <c:pt idx="7066">
                  <c:v>1.007080078125E-3</c:v>
                </c:pt>
                <c:pt idx="7067">
                  <c:v>3.0211925506591797E-2</c:v>
                </c:pt>
                <c:pt idx="7068">
                  <c:v>1.0080337524414063E-3</c:v>
                </c:pt>
                <c:pt idx="7069">
                  <c:v>1.007080078125E-3</c:v>
                </c:pt>
                <c:pt idx="7070">
                  <c:v>1.0068416595458984E-3</c:v>
                </c:pt>
                <c:pt idx="7071">
                  <c:v>1.007080078125E-3</c:v>
                </c:pt>
                <c:pt idx="7072">
                  <c:v>1.007080078125E-3</c:v>
                </c:pt>
                <c:pt idx="7073">
                  <c:v>1.0068416595458984E-3</c:v>
                </c:pt>
                <c:pt idx="7074">
                  <c:v>1.007080078125E-3</c:v>
                </c:pt>
                <c:pt idx="7075">
                  <c:v>1.007080078125E-3</c:v>
                </c:pt>
                <c:pt idx="7076">
                  <c:v>1.0068416595458984E-3</c:v>
                </c:pt>
                <c:pt idx="7077">
                  <c:v>1.007080078125E-3</c:v>
                </c:pt>
                <c:pt idx="7078">
                  <c:v>1.007080078125E-3</c:v>
                </c:pt>
                <c:pt idx="7079">
                  <c:v>1.0068416595458984E-3</c:v>
                </c:pt>
                <c:pt idx="7080">
                  <c:v>1.007080078125E-3</c:v>
                </c:pt>
                <c:pt idx="7081">
                  <c:v>1.0080337524414063E-3</c:v>
                </c:pt>
                <c:pt idx="7082">
                  <c:v>1.007080078125E-3</c:v>
                </c:pt>
                <c:pt idx="7083">
                  <c:v>1.0068416595458984E-3</c:v>
                </c:pt>
                <c:pt idx="7084">
                  <c:v>1.007080078125E-3</c:v>
                </c:pt>
                <c:pt idx="7085">
                  <c:v>1.007080078125E-3</c:v>
                </c:pt>
                <c:pt idx="7086">
                  <c:v>1.0068416595458984E-3</c:v>
                </c:pt>
                <c:pt idx="7087">
                  <c:v>1.007080078125E-3</c:v>
                </c:pt>
                <c:pt idx="7088">
                  <c:v>1.007080078125E-3</c:v>
                </c:pt>
                <c:pt idx="7089">
                  <c:v>1.0068416595458984E-3</c:v>
                </c:pt>
                <c:pt idx="7090">
                  <c:v>1.007080078125E-3</c:v>
                </c:pt>
                <c:pt idx="7091">
                  <c:v>1.007080078125E-3</c:v>
                </c:pt>
                <c:pt idx="7092">
                  <c:v>1.0068416595458984E-3</c:v>
                </c:pt>
                <c:pt idx="7093">
                  <c:v>1.0080337524414063E-3</c:v>
                </c:pt>
                <c:pt idx="7094">
                  <c:v>1.007080078125E-3</c:v>
                </c:pt>
                <c:pt idx="7095">
                  <c:v>1.0068416595458984E-3</c:v>
                </c:pt>
                <c:pt idx="7096">
                  <c:v>1.007080078125E-3</c:v>
                </c:pt>
                <c:pt idx="7097">
                  <c:v>1.007080078125E-3</c:v>
                </c:pt>
                <c:pt idx="7098">
                  <c:v>1.0068416595458984E-3</c:v>
                </c:pt>
                <c:pt idx="7099">
                  <c:v>1.007080078125E-3</c:v>
                </c:pt>
                <c:pt idx="7100">
                  <c:v>1.007080078125E-3</c:v>
                </c:pt>
                <c:pt idx="7101">
                  <c:v>1.0068416595458984E-3</c:v>
                </c:pt>
                <c:pt idx="7102">
                  <c:v>1.007080078125E-3</c:v>
                </c:pt>
                <c:pt idx="7103">
                  <c:v>1.007080078125E-3</c:v>
                </c:pt>
                <c:pt idx="7104">
                  <c:v>1.0068416595458984E-3</c:v>
                </c:pt>
                <c:pt idx="7105">
                  <c:v>1.007080078125E-3</c:v>
                </c:pt>
                <c:pt idx="7106">
                  <c:v>1.0080337524414063E-3</c:v>
                </c:pt>
                <c:pt idx="7107">
                  <c:v>1.007080078125E-3</c:v>
                </c:pt>
                <c:pt idx="7108">
                  <c:v>1.0068416595458984E-3</c:v>
                </c:pt>
                <c:pt idx="7109">
                  <c:v>1.007080078125E-3</c:v>
                </c:pt>
                <c:pt idx="7110">
                  <c:v>1.007080078125E-3</c:v>
                </c:pt>
                <c:pt idx="7111">
                  <c:v>1.0068416595458984E-3</c:v>
                </c:pt>
                <c:pt idx="7112">
                  <c:v>1.007080078125E-3</c:v>
                </c:pt>
                <c:pt idx="7113">
                  <c:v>1.007080078125E-3</c:v>
                </c:pt>
                <c:pt idx="7114">
                  <c:v>1.0068416595458984E-3</c:v>
                </c:pt>
                <c:pt idx="7115">
                  <c:v>1.007080078125E-3</c:v>
                </c:pt>
                <c:pt idx="7116">
                  <c:v>1.007080078125E-3</c:v>
                </c:pt>
                <c:pt idx="7117">
                  <c:v>1.0068416595458984E-3</c:v>
                </c:pt>
                <c:pt idx="7118">
                  <c:v>1.0080337524414063E-3</c:v>
                </c:pt>
                <c:pt idx="7119">
                  <c:v>1.007080078125E-3</c:v>
                </c:pt>
                <c:pt idx="7120">
                  <c:v>1.0068416595458984E-3</c:v>
                </c:pt>
                <c:pt idx="7121">
                  <c:v>1.007080078125E-3</c:v>
                </c:pt>
                <c:pt idx="7122">
                  <c:v>1.007080078125E-3</c:v>
                </c:pt>
                <c:pt idx="7123">
                  <c:v>1.0068416595458984E-3</c:v>
                </c:pt>
                <c:pt idx="7124">
                  <c:v>1.007080078125E-3</c:v>
                </c:pt>
                <c:pt idx="7125">
                  <c:v>1.007080078125E-3</c:v>
                </c:pt>
                <c:pt idx="7126">
                  <c:v>1.0068416595458984E-3</c:v>
                </c:pt>
                <c:pt idx="7127">
                  <c:v>1.007080078125E-3</c:v>
                </c:pt>
                <c:pt idx="7128">
                  <c:v>1.007080078125E-3</c:v>
                </c:pt>
                <c:pt idx="7129">
                  <c:v>1.0068416595458984E-3</c:v>
                </c:pt>
                <c:pt idx="7130">
                  <c:v>1.007080078125E-3</c:v>
                </c:pt>
                <c:pt idx="7131">
                  <c:v>1.0080337524414063E-3</c:v>
                </c:pt>
                <c:pt idx="7132">
                  <c:v>1.007080078125E-3</c:v>
                </c:pt>
                <c:pt idx="7133">
                  <c:v>1.0068416595458984E-3</c:v>
                </c:pt>
                <c:pt idx="7134">
                  <c:v>1.007080078125E-3</c:v>
                </c:pt>
                <c:pt idx="7135">
                  <c:v>1.007080078125E-3</c:v>
                </c:pt>
                <c:pt idx="7136">
                  <c:v>1.0068416595458984E-3</c:v>
                </c:pt>
                <c:pt idx="7137">
                  <c:v>1.007080078125E-3</c:v>
                </c:pt>
                <c:pt idx="7138">
                  <c:v>1.007080078125E-3</c:v>
                </c:pt>
                <c:pt idx="7139">
                  <c:v>1.0068416595458984E-3</c:v>
                </c:pt>
                <c:pt idx="7140">
                  <c:v>1.007080078125E-3</c:v>
                </c:pt>
                <c:pt idx="7141">
                  <c:v>1.007080078125E-3</c:v>
                </c:pt>
                <c:pt idx="7142">
                  <c:v>1.0068416595458984E-3</c:v>
                </c:pt>
                <c:pt idx="7143">
                  <c:v>1.0080337524414063E-3</c:v>
                </c:pt>
                <c:pt idx="7144">
                  <c:v>1.007080078125E-3</c:v>
                </c:pt>
                <c:pt idx="7145">
                  <c:v>1.0068416595458984E-3</c:v>
                </c:pt>
                <c:pt idx="7146">
                  <c:v>1.007080078125E-3</c:v>
                </c:pt>
                <c:pt idx="7147">
                  <c:v>1.007080078125E-3</c:v>
                </c:pt>
                <c:pt idx="7148">
                  <c:v>1.0068416595458984E-3</c:v>
                </c:pt>
                <c:pt idx="7149">
                  <c:v>1.007080078125E-3</c:v>
                </c:pt>
                <c:pt idx="7150">
                  <c:v>1.007080078125E-3</c:v>
                </c:pt>
                <c:pt idx="7151">
                  <c:v>1.0068416595458984E-3</c:v>
                </c:pt>
                <c:pt idx="7152">
                  <c:v>1.007080078125E-3</c:v>
                </c:pt>
                <c:pt idx="7153">
                  <c:v>1.007080078125E-3</c:v>
                </c:pt>
                <c:pt idx="7154">
                  <c:v>1.0068416595458984E-3</c:v>
                </c:pt>
                <c:pt idx="7155">
                  <c:v>1.007080078125E-3</c:v>
                </c:pt>
                <c:pt idx="7156">
                  <c:v>1.0080337524414063E-3</c:v>
                </c:pt>
                <c:pt idx="7157">
                  <c:v>1.007080078125E-3</c:v>
                </c:pt>
                <c:pt idx="7158">
                  <c:v>1.0068416595458984E-3</c:v>
                </c:pt>
                <c:pt idx="7159">
                  <c:v>1.007080078125E-3</c:v>
                </c:pt>
                <c:pt idx="7160">
                  <c:v>1.007080078125E-3</c:v>
                </c:pt>
                <c:pt idx="7161">
                  <c:v>1.0068416595458984E-3</c:v>
                </c:pt>
                <c:pt idx="7162">
                  <c:v>1.007080078125E-3</c:v>
                </c:pt>
                <c:pt idx="7163">
                  <c:v>1.007080078125E-3</c:v>
                </c:pt>
                <c:pt idx="7164">
                  <c:v>1.0068416595458984E-3</c:v>
                </c:pt>
                <c:pt idx="7165">
                  <c:v>1.007080078125E-3</c:v>
                </c:pt>
                <c:pt idx="7166">
                  <c:v>1.007080078125E-3</c:v>
                </c:pt>
                <c:pt idx="7167">
                  <c:v>1.0068416595458984E-3</c:v>
                </c:pt>
                <c:pt idx="7168">
                  <c:v>1.0080337524414063E-3</c:v>
                </c:pt>
                <c:pt idx="7169">
                  <c:v>1.007080078125E-3</c:v>
                </c:pt>
                <c:pt idx="7170">
                  <c:v>1.0068416595458984E-3</c:v>
                </c:pt>
                <c:pt idx="7171">
                  <c:v>1.007080078125E-3</c:v>
                </c:pt>
                <c:pt idx="7172">
                  <c:v>1.007080078125E-3</c:v>
                </c:pt>
                <c:pt idx="7173">
                  <c:v>1.0068416595458984E-3</c:v>
                </c:pt>
                <c:pt idx="7174">
                  <c:v>1.007080078125E-3</c:v>
                </c:pt>
                <c:pt idx="7175">
                  <c:v>1.007080078125E-3</c:v>
                </c:pt>
                <c:pt idx="7176">
                  <c:v>1.0068416595458984E-3</c:v>
                </c:pt>
                <c:pt idx="7177">
                  <c:v>1.007080078125E-3</c:v>
                </c:pt>
                <c:pt idx="7178">
                  <c:v>1.007080078125E-3</c:v>
                </c:pt>
                <c:pt idx="7179">
                  <c:v>1.0068416595458984E-3</c:v>
                </c:pt>
                <c:pt idx="7180">
                  <c:v>1.007080078125E-3</c:v>
                </c:pt>
                <c:pt idx="7181">
                  <c:v>1.0080337524414063E-3</c:v>
                </c:pt>
                <c:pt idx="7182">
                  <c:v>1.007080078125E-3</c:v>
                </c:pt>
                <c:pt idx="7183">
                  <c:v>1.0068416595458984E-3</c:v>
                </c:pt>
                <c:pt idx="7184">
                  <c:v>1.007080078125E-3</c:v>
                </c:pt>
                <c:pt idx="7185">
                  <c:v>1.007080078125E-3</c:v>
                </c:pt>
                <c:pt idx="7186">
                  <c:v>1.0068416595458984E-3</c:v>
                </c:pt>
                <c:pt idx="7187">
                  <c:v>1.007080078125E-3</c:v>
                </c:pt>
                <c:pt idx="7188">
                  <c:v>1.007080078125E-3</c:v>
                </c:pt>
                <c:pt idx="7189">
                  <c:v>1.0068416595458984E-3</c:v>
                </c:pt>
                <c:pt idx="7190">
                  <c:v>1.007080078125E-3</c:v>
                </c:pt>
                <c:pt idx="7191">
                  <c:v>1.007080078125E-3</c:v>
                </c:pt>
                <c:pt idx="7192">
                  <c:v>1.0068416595458984E-3</c:v>
                </c:pt>
                <c:pt idx="7193">
                  <c:v>1.0080337524414063E-3</c:v>
                </c:pt>
                <c:pt idx="7194">
                  <c:v>1.007080078125E-3</c:v>
                </c:pt>
                <c:pt idx="7195">
                  <c:v>1.0068416595458984E-3</c:v>
                </c:pt>
                <c:pt idx="7196">
                  <c:v>1.007080078125E-3</c:v>
                </c:pt>
                <c:pt idx="7197">
                  <c:v>1.007080078125E-3</c:v>
                </c:pt>
                <c:pt idx="7198">
                  <c:v>1.0068416595458984E-3</c:v>
                </c:pt>
                <c:pt idx="7199">
                  <c:v>1.007080078125E-3</c:v>
                </c:pt>
                <c:pt idx="7200">
                  <c:v>1.007080078125E-3</c:v>
                </c:pt>
                <c:pt idx="7201">
                  <c:v>1.0068416595458984E-3</c:v>
                </c:pt>
                <c:pt idx="7202">
                  <c:v>1.007080078125E-3</c:v>
                </c:pt>
                <c:pt idx="7203">
                  <c:v>1.007080078125E-3</c:v>
                </c:pt>
                <c:pt idx="7204">
                  <c:v>1.0068416595458984E-3</c:v>
                </c:pt>
                <c:pt idx="7205">
                  <c:v>1.007080078125E-3</c:v>
                </c:pt>
                <c:pt idx="7206">
                  <c:v>1.0080337524414063E-3</c:v>
                </c:pt>
                <c:pt idx="7207">
                  <c:v>1.007080078125E-3</c:v>
                </c:pt>
                <c:pt idx="7208">
                  <c:v>1.0068416595458984E-3</c:v>
                </c:pt>
                <c:pt idx="7209">
                  <c:v>1.007080078125E-3</c:v>
                </c:pt>
                <c:pt idx="7210">
                  <c:v>1.007080078125E-3</c:v>
                </c:pt>
                <c:pt idx="7211">
                  <c:v>1.0068416595458984E-3</c:v>
                </c:pt>
                <c:pt idx="7212">
                  <c:v>1.007080078125E-3</c:v>
                </c:pt>
                <c:pt idx="7213">
                  <c:v>1.007080078125E-3</c:v>
                </c:pt>
                <c:pt idx="7214">
                  <c:v>1.0068416595458984E-3</c:v>
                </c:pt>
                <c:pt idx="7215">
                  <c:v>1.007080078125E-3</c:v>
                </c:pt>
                <c:pt idx="7216">
                  <c:v>1.007080078125E-3</c:v>
                </c:pt>
                <c:pt idx="7217">
                  <c:v>1.0068416595458984E-3</c:v>
                </c:pt>
                <c:pt idx="7218">
                  <c:v>1.0080337524414063E-3</c:v>
                </c:pt>
                <c:pt idx="7219">
                  <c:v>1.007080078125E-3</c:v>
                </c:pt>
                <c:pt idx="7220">
                  <c:v>1.0068416595458984E-3</c:v>
                </c:pt>
                <c:pt idx="7221">
                  <c:v>1.007080078125E-3</c:v>
                </c:pt>
                <c:pt idx="7222">
                  <c:v>1.007080078125E-3</c:v>
                </c:pt>
                <c:pt idx="7223">
                  <c:v>1.0068416595458984E-3</c:v>
                </c:pt>
                <c:pt idx="7224">
                  <c:v>1.007080078125E-3</c:v>
                </c:pt>
                <c:pt idx="7225">
                  <c:v>1.007080078125E-3</c:v>
                </c:pt>
                <c:pt idx="7226">
                  <c:v>1.0068416595458984E-3</c:v>
                </c:pt>
                <c:pt idx="7227">
                  <c:v>1.007080078125E-3</c:v>
                </c:pt>
                <c:pt idx="7228">
                  <c:v>1.007080078125E-3</c:v>
                </c:pt>
                <c:pt idx="7229">
                  <c:v>1.0068416595458984E-3</c:v>
                </c:pt>
                <c:pt idx="7230">
                  <c:v>1.007080078125E-3</c:v>
                </c:pt>
                <c:pt idx="7231">
                  <c:v>1.0080337524414063E-3</c:v>
                </c:pt>
                <c:pt idx="7232">
                  <c:v>1.007080078125E-3</c:v>
                </c:pt>
                <c:pt idx="7233">
                  <c:v>1.0068416595458984E-3</c:v>
                </c:pt>
                <c:pt idx="7234">
                  <c:v>1.007080078125E-3</c:v>
                </c:pt>
                <c:pt idx="7235">
                  <c:v>1.007080078125E-3</c:v>
                </c:pt>
                <c:pt idx="7236">
                  <c:v>1.0068416595458984E-3</c:v>
                </c:pt>
                <c:pt idx="7237">
                  <c:v>1.007080078125E-3</c:v>
                </c:pt>
                <c:pt idx="7238">
                  <c:v>1.007080078125E-3</c:v>
                </c:pt>
                <c:pt idx="7239">
                  <c:v>1.0068416595458984E-3</c:v>
                </c:pt>
                <c:pt idx="7240">
                  <c:v>1.007080078125E-3</c:v>
                </c:pt>
                <c:pt idx="7241">
                  <c:v>1.0068416595458984E-3</c:v>
                </c:pt>
                <c:pt idx="7242">
                  <c:v>1.007080078125E-3</c:v>
                </c:pt>
                <c:pt idx="7243">
                  <c:v>1.0080337524414063E-3</c:v>
                </c:pt>
                <c:pt idx="7244">
                  <c:v>1.007080078125E-3</c:v>
                </c:pt>
                <c:pt idx="7245">
                  <c:v>1.0068416595458984E-3</c:v>
                </c:pt>
                <c:pt idx="7246">
                  <c:v>1.007080078125E-3</c:v>
                </c:pt>
                <c:pt idx="7247">
                  <c:v>1.007080078125E-3</c:v>
                </c:pt>
                <c:pt idx="7248">
                  <c:v>1.0068416595458984E-3</c:v>
                </c:pt>
                <c:pt idx="7249">
                  <c:v>1.007080078125E-3</c:v>
                </c:pt>
                <c:pt idx="7250">
                  <c:v>1.007080078125E-3</c:v>
                </c:pt>
                <c:pt idx="7251">
                  <c:v>1.0068416595458984E-3</c:v>
                </c:pt>
                <c:pt idx="7252">
                  <c:v>1.007080078125E-3</c:v>
                </c:pt>
                <c:pt idx="7253">
                  <c:v>1.007080078125E-3</c:v>
                </c:pt>
                <c:pt idx="7254">
                  <c:v>1.0068416595458984E-3</c:v>
                </c:pt>
                <c:pt idx="7255">
                  <c:v>1.007080078125E-3</c:v>
                </c:pt>
                <c:pt idx="7256">
                  <c:v>1.0080337524414063E-3</c:v>
                </c:pt>
                <c:pt idx="7257">
                  <c:v>1.007080078125E-3</c:v>
                </c:pt>
                <c:pt idx="7258">
                  <c:v>1.0068416595458984E-3</c:v>
                </c:pt>
                <c:pt idx="7259">
                  <c:v>1.007080078125E-3</c:v>
                </c:pt>
                <c:pt idx="7260">
                  <c:v>1.007080078125E-3</c:v>
                </c:pt>
                <c:pt idx="7261">
                  <c:v>1.0068416595458984E-3</c:v>
                </c:pt>
                <c:pt idx="7262">
                  <c:v>1.007080078125E-3</c:v>
                </c:pt>
                <c:pt idx="7263">
                  <c:v>1.0068416595458984E-3</c:v>
                </c:pt>
                <c:pt idx="7264">
                  <c:v>1.007080078125E-3</c:v>
                </c:pt>
                <c:pt idx="7265">
                  <c:v>1.007080078125E-3</c:v>
                </c:pt>
                <c:pt idx="7266">
                  <c:v>1.0068416595458984E-3</c:v>
                </c:pt>
                <c:pt idx="7267">
                  <c:v>1.007080078125E-3</c:v>
                </c:pt>
                <c:pt idx="7268">
                  <c:v>1.0080337524414063E-3</c:v>
                </c:pt>
                <c:pt idx="7269">
                  <c:v>1.007080078125E-3</c:v>
                </c:pt>
                <c:pt idx="7270">
                  <c:v>1.0068416595458984E-3</c:v>
                </c:pt>
                <c:pt idx="7271">
                  <c:v>1.007080078125E-3</c:v>
                </c:pt>
                <c:pt idx="7272">
                  <c:v>1.007080078125E-3</c:v>
                </c:pt>
                <c:pt idx="7273">
                  <c:v>1.0068416595458984E-3</c:v>
                </c:pt>
                <c:pt idx="7274">
                  <c:v>1.007080078125E-3</c:v>
                </c:pt>
                <c:pt idx="7275">
                  <c:v>1.007080078125E-3</c:v>
                </c:pt>
                <c:pt idx="7276">
                  <c:v>1.0068416595458984E-3</c:v>
                </c:pt>
                <c:pt idx="7277">
                  <c:v>1.007080078125E-3</c:v>
                </c:pt>
                <c:pt idx="7278">
                  <c:v>1.007080078125E-3</c:v>
                </c:pt>
                <c:pt idx="7279">
                  <c:v>1.0068416595458984E-3</c:v>
                </c:pt>
                <c:pt idx="7280">
                  <c:v>1.007080078125E-3</c:v>
                </c:pt>
                <c:pt idx="7281">
                  <c:v>2.0151138305664063E-3</c:v>
                </c:pt>
                <c:pt idx="7282">
                  <c:v>1.0068416595458984E-3</c:v>
                </c:pt>
                <c:pt idx="7283">
                  <c:v>1.007080078125E-3</c:v>
                </c:pt>
                <c:pt idx="7284">
                  <c:v>1.0068416595458984E-3</c:v>
                </c:pt>
                <c:pt idx="7285">
                  <c:v>1.007080078125E-3</c:v>
                </c:pt>
                <c:pt idx="7286">
                  <c:v>1.007080078125E-3</c:v>
                </c:pt>
                <c:pt idx="7287">
                  <c:v>1.0068416595458984E-3</c:v>
                </c:pt>
                <c:pt idx="7288">
                  <c:v>1.007080078125E-3</c:v>
                </c:pt>
                <c:pt idx="7289">
                  <c:v>1.007080078125E-3</c:v>
                </c:pt>
                <c:pt idx="7290">
                  <c:v>1.0068416595458984E-3</c:v>
                </c:pt>
                <c:pt idx="7291">
                  <c:v>1.007080078125E-3</c:v>
                </c:pt>
                <c:pt idx="7292">
                  <c:v>1.0080337524414063E-3</c:v>
                </c:pt>
                <c:pt idx="7293">
                  <c:v>1.007080078125E-3</c:v>
                </c:pt>
                <c:pt idx="7294">
                  <c:v>1.0068416595458984E-3</c:v>
                </c:pt>
                <c:pt idx="7295">
                  <c:v>1.007080078125E-3</c:v>
                </c:pt>
                <c:pt idx="7296">
                  <c:v>1.007080078125E-3</c:v>
                </c:pt>
                <c:pt idx="7297">
                  <c:v>1.0068416595458984E-3</c:v>
                </c:pt>
                <c:pt idx="7298">
                  <c:v>1.007080078125E-3</c:v>
                </c:pt>
                <c:pt idx="7299">
                  <c:v>1.007080078125E-3</c:v>
                </c:pt>
                <c:pt idx="7300">
                  <c:v>1.0068416595458984E-3</c:v>
                </c:pt>
                <c:pt idx="7301">
                  <c:v>1.007080078125E-3</c:v>
                </c:pt>
                <c:pt idx="7302">
                  <c:v>1.007080078125E-3</c:v>
                </c:pt>
                <c:pt idx="7303">
                  <c:v>1.0068416595458984E-3</c:v>
                </c:pt>
                <c:pt idx="7304">
                  <c:v>1.007080078125E-3</c:v>
                </c:pt>
                <c:pt idx="7305">
                  <c:v>1.0080337524414063E-3</c:v>
                </c:pt>
                <c:pt idx="7306">
                  <c:v>1.0068416595458984E-3</c:v>
                </c:pt>
                <c:pt idx="7307">
                  <c:v>1.007080078125E-3</c:v>
                </c:pt>
                <c:pt idx="7308">
                  <c:v>1.007080078125E-3</c:v>
                </c:pt>
                <c:pt idx="7309">
                  <c:v>1.0068416595458984E-3</c:v>
                </c:pt>
                <c:pt idx="7310">
                  <c:v>1.007080078125E-3</c:v>
                </c:pt>
                <c:pt idx="7311">
                  <c:v>1.007080078125E-3</c:v>
                </c:pt>
                <c:pt idx="7312">
                  <c:v>1.0068416595458984E-3</c:v>
                </c:pt>
                <c:pt idx="7313">
                  <c:v>1.007080078125E-3</c:v>
                </c:pt>
                <c:pt idx="7314">
                  <c:v>1.007080078125E-3</c:v>
                </c:pt>
                <c:pt idx="7315">
                  <c:v>1.0068416595458984E-3</c:v>
                </c:pt>
                <c:pt idx="7316">
                  <c:v>1.007080078125E-3</c:v>
                </c:pt>
                <c:pt idx="7317">
                  <c:v>1.0080337524414063E-3</c:v>
                </c:pt>
                <c:pt idx="7318">
                  <c:v>1.007080078125E-3</c:v>
                </c:pt>
                <c:pt idx="7319">
                  <c:v>1.0068416595458984E-3</c:v>
                </c:pt>
                <c:pt idx="7320">
                  <c:v>1.007080078125E-3</c:v>
                </c:pt>
                <c:pt idx="7321">
                  <c:v>1.007080078125E-3</c:v>
                </c:pt>
                <c:pt idx="7322">
                  <c:v>1.0068416595458984E-3</c:v>
                </c:pt>
                <c:pt idx="7323">
                  <c:v>1.007080078125E-3</c:v>
                </c:pt>
                <c:pt idx="7324">
                  <c:v>1.007080078125E-3</c:v>
                </c:pt>
                <c:pt idx="7325">
                  <c:v>1.0068416595458984E-3</c:v>
                </c:pt>
                <c:pt idx="7326">
                  <c:v>1.007080078125E-3</c:v>
                </c:pt>
                <c:pt idx="7327">
                  <c:v>1.007080078125E-3</c:v>
                </c:pt>
                <c:pt idx="7328">
                  <c:v>1.0068416595458984E-3</c:v>
                </c:pt>
                <c:pt idx="7329">
                  <c:v>1.007080078125E-3</c:v>
                </c:pt>
                <c:pt idx="7330">
                  <c:v>1.0080337524414063E-3</c:v>
                </c:pt>
                <c:pt idx="7331">
                  <c:v>1.0068416595458984E-3</c:v>
                </c:pt>
                <c:pt idx="7332">
                  <c:v>1.007080078125E-3</c:v>
                </c:pt>
                <c:pt idx="7333">
                  <c:v>1.007080078125E-3</c:v>
                </c:pt>
                <c:pt idx="7334">
                  <c:v>1.0068416595458984E-3</c:v>
                </c:pt>
                <c:pt idx="7335">
                  <c:v>1.007080078125E-3</c:v>
                </c:pt>
                <c:pt idx="7336">
                  <c:v>1.007080078125E-3</c:v>
                </c:pt>
                <c:pt idx="7337">
                  <c:v>1.0068416595458984E-3</c:v>
                </c:pt>
                <c:pt idx="7338">
                  <c:v>1.007080078125E-3</c:v>
                </c:pt>
                <c:pt idx="7339">
                  <c:v>1.007080078125E-3</c:v>
                </c:pt>
                <c:pt idx="7340">
                  <c:v>1.0068416595458984E-3</c:v>
                </c:pt>
                <c:pt idx="7341">
                  <c:v>1.007080078125E-3</c:v>
                </c:pt>
                <c:pt idx="7342">
                  <c:v>1.0080337524414063E-3</c:v>
                </c:pt>
                <c:pt idx="7343">
                  <c:v>1.007080078125E-3</c:v>
                </c:pt>
                <c:pt idx="7344">
                  <c:v>1.0068416595458984E-3</c:v>
                </c:pt>
                <c:pt idx="7345">
                  <c:v>1.007080078125E-3</c:v>
                </c:pt>
                <c:pt idx="7346">
                  <c:v>1.007080078125E-3</c:v>
                </c:pt>
                <c:pt idx="7347">
                  <c:v>1.0068416595458984E-3</c:v>
                </c:pt>
                <c:pt idx="7348">
                  <c:v>1.007080078125E-3</c:v>
                </c:pt>
                <c:pt idx="7349">
                  <c:v>1.007080078125E-3</c:v>
                </c:pt>
                <c:pt idx="7350">
                  <c:v>1.0068416595458984E-3</c:v>
                </c:pt>
                <c:pt idx="7351">
                  <c:v>1.007080078125E-3</c:v>
                </c:pt>
                <c:pt idx="7352">
                  <c:v>1.007080078125E-3</c:v>
                </c:pt>
                <c:pt idx="7353">
                  <c:v>1.0068416595458984E-3</c:v>
                </c:pt>
                <c:pt idx="7354">
                  <c:v>1.007080078125E-3</c:v>
                </c:pt>
                <c:pt idx="7355">
                  <c:v>1.0080337524414063E-3</c:v>
                </c:pt>
                <c:pt idx="7356">
                  <c:v>1.0068416595458984E-3</c:v>
                </c:pt>
                <c:pt idx="7357">
                  <c:v>1.007080078125E-3</c:v>
                </c:pt>
                <c:pt idx="7358">
                  <c:v>1.007080078125E-3</c:v>
                </c:pt>
                <c:pt idx="7359">
                  <c:v>1.0068416595458984E-3</c:v>
                </c:pt>
                <c:pt idx="7360">
                  <c:v>1.007080078125E-3</c:v>
                </c:pt>
                <c:pt idx="7361">
                  <c:v>1.007080078125E-3</c:v>
                </c:pt>
                <c:pt idx="7362">
                  <c:v>1.0068416595458984E-3</c:v>
                </c:pt>
                <c:pt idx="7363">
                  <c:v>1.007080078125E-3</c:v>
                </c:pt>
                <c:pt idx="7364">
                  <c:v>1.007080078125E-3</c:v>
                </c:pt>
                <c:pt idx="7365">
                  <c:v>1.0068416595458984E-3</c:v>
                </c:pt>
                <c:pt idx="7366">
                  <c:v>1.007080078125E-3</c:v>
                </c:pt>
                <c:pt idx="7367">
                  <c:v>1.0080337524414063E-3</c:v>
                </c:pt>
                <c:pt idx="7368">
                  <c:v>1.007080078125E-3</c:v>
                </c:pt>
                <c:pt idx="7369">
                  <c:v>1.0068416595458984E-3</c:v>
                </c:pt>
                <c:pt idx="7370">
                  <c:v>1.007080078125E-3</c:v>
                </c:pt>
                <c:pt idx="7371">
                  <c:v>1.007080078125E-3</c:v>
                </c:pt>
                <c:pt idx="7372">
                  <c:v>1.0068416595458984E-3</c:v>
                </c:pt>
                <c:pt idx="7373">
                  <c:v>1.007080078125E-3</c:v>
                </c:pt>
                <c:pt idx="7374">
                  <c:v>1.007080078125E-3</c:v>
                </c:pt>
                <c:pt idx="7375">
                  <c:v>1.0068416595458984E-3</c:v>
                </c:pt>
                <c:pt idx="7376">
                  <c:v>1.007080078125E-3</c:v>
                </c:pt>
                <c:pt idx="7377">
                  <c:v>1.007080078125E-3</c:v>
                </c:pt>
                <c:pt idx="7378">
                  <c:v>1.0068416595458984E-3</c:v>
                </c:pt>
                <c:pt idx="7379">
                  <c:v>1.007080078125E-3</c:v>
                </c:pt>
                <c:pt idx="7380">
                  <c:v>1.0080337524414063E-3</c:v>
                </c:pt>
                <c:pt idx="7381">
                  <c:v>1.0068416595458984E-3</c:v>
                </c:pt>
                <c:pt idx="7382">
                  <c:v>1.007080078125E-3</c:v>
                </c:pt>
                <c:pt idx="7383">
                  <c:v>1.007080078125E-3</c:v>
                </c:pt>
                <c:pt idx="7384">
                  <c:v>1.0068416595458984E-3</c:v>
                </c:pt>
                <c:pt idx="7385">
                  <c:v>1.007080078125E-3</c:v>
                </c:pt>
                <c:pt idx="7386">
                  <c:v>1.007080078125E-3</c:v>
                </c:pt>
                <c:pt idx="7387">
                  <c:v>1.0068416595458984E-3</c:v>
                </c:pt>
                <c:pt idx="7388">
                  <c:v>1.007080078125E-3</c:v>
                </c:pt>
                <c:pt idx="7389">
                  <c:v>1.007080078125E-3</c:v>
                </c:pt>
                <c:pt idx="7390">
                  <c:v>1.0068416595458984E-3</c:v>
                </c:pt>
                <c:pt idx="7391">
                  <c:v>1.007080078125E-3</c:v>
                </c:pt>
                <c:pt idx="7392">
                  <c:v>1.0080337524414063E-3</c:v>
                </c:pt>
                <c:pt idx="7393">
                  <c:v>1.007080078125E-3</c:v>
                </c:pt>
                <c:pt idx="7394">
                  <c:v>1.0068416595458984E-3</c:v>
                </c:pt>
                <c:pt idx="7395">
                  <c:v>1.007080078125E-3</c:v>
                </c:pt>
                <c:pt idx="7396">
                  <c:v>1.007080078125E-3</c:v>
                </c:pt>
                <c:pt idx="7397">
                  <c:v>1.0068416595458984E-3</c:v>
                </c:pt>
                <c:pt idx="7398">
                  <c:v>1.007080078125E-3</c:v>
                </c:pt>
                <c:pt idx="7399">
                  <c:v>1.007080078125E-3</c:v>
                </c:pt>
                <c:pt idx="7400">
                  <c:v>1.0068416595458984E-3</c:v>
                </c:pt>
                <c:pt idx="7401">
                  <c:v>1.007080078125E-3</c:v>
                </c:pt>
                <c:pt idx="7402">
                  <c:v>1.007080078125E-3</c:v>
                </c:pt>
                <c:pt idx="7403">
                  <c:v>1.0068416595458984E-3</c:v>
                </c:pt>
                <c:pt idx="7404">
                  <c:v>1.007080078125E-3</c:v>
                </c:pt>
                <c:pt idx="7405">
                  <c:v>1.0080337524414063E-3</c:v>
                </c:pt>
                <c:pt idx="7406">
                  <c:v>1.0068416595458984E-3</c:v>
                </c:pt>
                <c:pt idx="7407">
                  <c:v>1.007080078125E-3</c:v>
                </c:pt>
                <c:pt idx="7408">
                  <c:v>1.007080078125E-3</c:v>
                </c:pt>
                <c:pt idx="7409">
                  <c:v>1.0068416595458984E-3</c:v>
                </c:pt>
                <c:pt idx="7410">
                  <c:v>1.007080078125E-3</c:v>
                </c:pt>
                <c:pt idx="7411">
                  <c:v>1.007080078125E-3</c:v>
                </c:pt>
                <c:pt idx="7412">
                  <c:v>1.0068416595458984E-3</c:v>
                </c:pt>
                <c:pt idx="7413">
                  <c:v>1.007080078125E-3</c:v>
                </c:pt>
                <c:pt idx="7414">
                  <c:v>1.007080078125E-3</c:v>
                </c:pt>
                <c:pt idx="7415">
                  <c:v>1.0068416595458984E-3</c:v>
                </c:pt>
                <c:pt idx="7416">
                  <c:v>1.007080078125E-3</c:v>
                </c:pt>
                <c:pt idx="7417">
                  <c:v>1.0080337524414063E-3</c:v>
                </c:pt>
                <c:pt idx="7418">
                  <c:v>1.007080078125E-3</c:v>
                </c:pt>
                <c:pt idx="7419">
                  <c:v>1.0068416595458984E-3</c:v>
                </c:pt>
                <c:pt idx="7420">
                  <c:v>1.007080078125E-3</c:v>
                </c:pt>
                <c:pt idx="7421">
                  <c:v>1.007080078125E-3</c:v>
                </c:pt>
                <c:pt idx="7422">
                  <c:v>1.0068416595458984E-3</c:v>
                </c:pt>
                <c:pt idx="7423">
                  <c:v>1.007080078125E-3</c:v>
                </c:pt>
                <c:pt idx="7424">
                  <c:v>1.007080078125E-3</c:v>
                </c:pt>
                <c:pt idx="7425">
                  <c:v>1.0068416595458984E-3</c:v>
                </c:pt>
                <c:pt idx="7426">
                  <c:v>1.007080078125E-3</c:v>
                </c:pt>
                <c:pt idx="7427">
                  <c:v>1.007080078125E-3</c:v>
                </c:pt>
                <c:pt idx="7428">
                  <c:v>1.0068416595458984E-3</c:v>
                </c:pt>
                <c:pt idx="7429">
                  <c:v>1.007080078125E-3</c:v>
                </c:pt>
                <c:pt idx="7430">
                  <c:v>1.0080337524414063E-3</c:v>
                </c:pt>
                <c:pt idx="7431">
                  <c:v>1.0068416595458984E-3</c:v>
                </c:pt>
                <c:pt idx="7432">
                  <c:v>1.007080078125E-3</c:v>
                </c:pt>
                <c:pt idx="7433">
                  <c:v>1.007080078125E-3</c:v>
                </c:pt>
                <c:pt idx="7434">
                  <c:v>1.0068416595458984E-3</c:v>
                </c:pt>
                <c:pt idx="7435">
                  <c:v>1.007080078125E-3</c:v>
                </c:pt>
                <c:pt idx="7436">
                  <c:v>1.007080078125E-3</c:v>
                </c:pt>
                <c:pt idx="7437">
                  <c:v>1.0068416595458984E-3</c:v>
                </c:pt>
                <c:pt idx="7438">
                  <c:v>1.007080078125E-3</c:v>
                </c:pt>
                <c:pt idx="7439">
                  <c:v>1.007080078125E-3</c:v>
                </c:pt>
                <c:pt idx="7440">
                  <c:v>1.0068416595458984E-3</c:v>
                </c:pt>
                <c:pt idx="7441">
                  <c:v>1.007080078125E-3</c:v>
                </c:pt>
                <c:pt idx="7442">
                  <c:v>1.0080337524414063E-3</c:v>
                </c:pt>
                <c:pt idx="7443">
                  <c:v>1.007080078125E-3</c:v>
                </c:pt>
                <c:pt idx="7444">
                  <c:v>1.0068416595458984E-3</c:v>
                </c:pt>
                <c:pt idx="7445">
                  <c:v>1.007080078125E-3</c:v>
                </c:pt>
                <c:pt idx="7446">
                  <c:v>1.007080078125E-3</c:v>
                </c:pt>
                <c:pt idx="7447">
                  <c:v>1.0068416595458984E-3</c:v>
                </c:pt>
                <c:pt idx="7448">
                  <c:v>1.007080078125E-3</c:v>
                </c:pt>
                <c:pt idx="7449">
                  <c:v>1.007080078125E-3</c:v>
                </c:pt>
                <c:pt idx="7450">
                  <c:v>1.0068416595458984E-3</c:v>
                </c:pt>
                <c:pt idx="7451">
                  <c:v>1.007080078125E-3</c:v>
                </c:pt>
                <c:pt idx="7452">
                  <c:v>1.007080078125E-3</c:v>
                </c:pt>
                <c:pt idx="7453">
                  <c:v>1.0068416595458984E-3</c:v>
                </c:pt>
                <c:pt idx="7454">
                  <c:v>1.007080078125E-3</c:v>
                </c:pt>
                <c:pt idx="7455">
                  <c:v>1.0080337524414063E-3</c:v>
                </c:pt>
                <c:pt idx="7456">
                  <c:v>1.0068416595458984E-3</c:v>
                </c:pt>
                <c:pt idx="7457">
                  <c:v>1.007080078125E-3</c:v>
                </c:pt>
                <c:pt idx="7458">
                  <c:v>1.007080078125E-3</c:v>
                </c:pt>
                <c:pt idx="7459">
                  <c:v>1.0068416595458984E-3</c:v>
                </c:pt>
                <c:pt idx="7460">
                  <c:v>1.007080078125E-3</c:v>
                </c:pt>
                <c:pt idx="7461">
                  <c:v>1.007080078125E-3</c:v>
                </c:pt>
                <c:pt idx="7462">
                  <c:v>1.0068416595458984E-3</c:v>
                </c:pt>
                <c:pt idx="7463">
                  <c:v>1.007080078125E-3</c:v>
                </c:pt>
                <c:pt idx="7464">
                  <c:v>1.007080078125E-3</c:v>
                </c:pt>
                <c:pt idx="7465">
                  <c:v>1.0068416595458984E-3</c:v>
                </c:pt>
                <c:pt idx="7466">
                  <c:v>1.007080078125E-3</c:v>
                </c:pt>
                <c:pt idx="7467">
                  <c:v>1.0080337524414063E-3</c:v>
                </c:pt>
                <c:pt idx="7468">
                  <c:v>1.007080078125E-3</c:v>
                </c:pt>
                <c:pt idx="7469">
                  <c:v>1.0068416595458984E-3</c:v>
                </c:pt>
                <c:pt idx="7470">
                  <c:v>1.007080078125E-3</c:v>
                </c:pt>
                <c:pt idx="7471">
                  <c:v>1.007080078125E-3</c:v>
                </c:pt>
                <c:pt idx="7472">
                  <c:v>1.0068416595458984E-3</c:v>
                </c:pt>
                <c:pt idx="7473">
                  <c:v>1.007080078125E-3</c:v>
                </c:pt>
                <c:pt idx="7474">
                  <c:v>1.007080078125E-3</c:v>
                </c:pt>
                <c:pt idx="7475">
                  <c:v>1.0068416595458984E-3</c:v>
                </c:pt>
                <c:pt idx="7476">
                  <c:v>1.007080078125E-3</c:v>
                </c:pt>
                <c:pt idx="7477">
                  <c:v>1.007080078125E-3</c:v>
                </c:pt>
                <c:pt idx="7478">
                  <c:v>1.0068416595458984E-3</c:v>
                </c:pt>
                <c:pt idx="7479">
                  <c:v>1.007080078125E-3</c:v>
                </c:pt>
                <c:pt idx="7480">
                  <c:v>1.0080337524414063E-3</c:v>
                </c:pt>
                <c:pt idx="7481">
                  <c:v>1.0068416595458984E-3</c:v>
                </c:pt>
                <c:pt idx="7482">
                  <c:v>1.007080078125E-3</c:v>
                </c:pt>
                <c:pt idx="7483">
                  <c:v>1.007080078125E-3</c:v>
                </c:pt>
                <c:pt idx="7484">
                  <c:v>1.0068416595458984E-3</c:v>
                </c:pt>
                <c:pt idx="7485">
                  <c:v>1.007080078125E-3</c:v>
                </c:pt>
                <c:pt idx="7486">
                  <c:v>1.007080078125E-3</c:v>
                </c:pt>
                <c:pt idx="7487">
                  <c:v>1.0068416595458984E-3</c:v>
                </c:pt>
                <c:pt idx="7488">
                  <c:v>1.007080078125E-3</c:v>
                </c:pt>
                <c:pt idx="7489">
                  <c:v>1.007080078125E-3</c:v>
                </c:pt>
                <c:pt idx="7490">
                  <c:v>1.0068416595458984E-3</c:v>
                </c:pt>
                <c:pt idx="7491">
                  <c:v>1.007080078125E-3</c:v>
                </c:pt>
                <c:pt idx="7492">
                  <c:v>1.0080337524414063E-3</c:v>
                </c:pt>
                <c:pt idx="7493">
                  <c:v>1.007080078125E-3</c:v>
                </c:pt>
                <c:pt idx="7494">
                  <c:v>1.0068416595458984E-3</c:v>
                </c:pt>
                <c:pt idx="7495">
                  <c:v>1.007080078125E-3</c:v>
                </c:pt>
                <c:pt idx="7496">
                  <c:v>1.007080078125E-3</c:v>
                </c:pt>
                <c:pt idx="7497">
                  <c:v>1.0068416595458984E-3</c:v>
                </c:pt>
                <c:pt idx="7498">
                  <c:v>1.007080078125E-3</c:v>
                </c:pt>
                <c:pt idx="7499">
                  <c:v>1.007080078125E-3</c:v>
                </c:pt>
                <c:pt idx="7500">
                  <c:v>1.0068416595458984E-3</c:v>
                </c:pt>
                <c:pt idx="7501">
                  <c:v>1.007080078125E-3</c:v>
                </c:pt>
                <c:pt idx="7502">
                  <c:v>1.007080078125E-3</c:v>
                </c:pt>
                <c:pt idx="7503">
                  <c:v>1.0068416595458984E-3</c:v>
                </c:pt>
                <c:pt idx="7504">
                  <c:v>1.007080078125E-3</c:v>
                </c:pt>
                <c:pt idx="7505">
                  <c:v>1.0080337524414063E-3</c:v>
                </c:pt>
                <c:pt idx="7506">
                  <c:v>1.0068416595458984E-3</c:v>
                </c:pt>
                <c:pt idx="7507">
                  <c:v>1.007080078125E-3</c:v>
                </c:pt>
                <c:pt idx="7508">
                  <c:v>1.007080078125E-3</c:v>
                </c:pt>
                <c:pt idx="7509">
                  <c:v>1.0068416595458984E-3</c:v>
                </c:pt>
                <c:pt idx="7510">
                  <c:v>1.007080078125E-3</c:v>
                </c:pt>
                <c:pt idx="7511">
                  <c:v>1.007080078125E-3</c:v>
                </c:pt>
                <c:pt idx="7512">
                  <c:v>1.0068416595458984E-3</c:v>
                </c:pt>
                <c:pt idx="7513">
                  <c:v>1.007080078125E-3</c:v>
                </c:pt>
                <c:pt idx="7514">
                  <c:v>1.007080078125E-3</c:v>
                </c:pt>
                <c:pt idx="7515">
                  <c:v>1.0068416595458984E-3</c:v>
                </c:pt>
                <c:pt idx="7516">
                  <c:v>1.007080078125E-3</c:v>
                </c:pt>
                <c:pt idx="7517">
                  <c:v>1.0080337524414063E-3</c:v>
                </c:pt>
                <c:pt idx="7518">
                  <c:v>1.1076927185058594E-2</c:v>
                </c:pt>
                <c:pt idx="7519">
                  <c:v>1.0080337524414063E-3</c:v>
                </c:pt>
                <c:pt idx="7520">
                  <c:v>1.007080078125E-3</c:v>
                </c:pt>
                <c:pt idx="7521">
                  <c:v>1.0068416595458984E-3</c:v>
                </c:pt>
                <c:pt idx="7522">
                  <c:v>1.007080078125E-3</c:v>
                </c:pt>
                <c:pt idx="7523">
                  <c:v>1.007080078125E-3</c:v>
                </c:pt>
                <c:pt idx="7524">
                  <c:v>1.0068416595458984E-3</c:v>
                </c:pt>
                <c:pt idx="7525">
                  <c:v>1.007080078125E-3</c:v>
                </c:pt>
                <c:pt idx="7526">
                  <c:v>1.007080078125E-3</c:v>
                </c:pt>
                <c:pt idx="7527">
                  <c:v>1.0068416595458984E-3</c:v>
                </c:pt>
                <c:pt idx="7528">
                  <c:v>1.007080078125E-3</c:v>
                </c:pt>
                <c:pt idx="7529">
                  <c:v>1.007080078125E-3</c:v>
                </c:pt>
                <c:pt idx="7530">
                  <c:v>1.0068416595458984E-3</c:v>
                </c:pt>
                <c:pt idx="7531">
                  <c:v>1.007080078125E-3</c:v>
                </c:pt>
                <c:pt idx="7532">
                  <c:v>1.0080337524414063E-3</c:v>
                </c:pt>
                <c:pt idx="7533">
                  <c:v>1.007080078125E-3</c:v>
                </c:pt>
                <c:pt idx="7534">
                  <c:v>1.0068416595458984E-3</c:v>
                </c:pt>
                <c:pt idx="7535">
                  <c:v>1.007080078125E-3</c:v>
                </c:pt>
                <c:pt idx="7536">
                  <c:v>1.007080078125E-3</c:v>
                </c:pt>
                <c:pt idx="7537">
                  <c:v>1.0068416595458984E-3</c:v>
                </c:pt>
                <c:pt idx="7538">
                  <c:v>1.007080078125E-3</c:v>
                </c:pt>
                <c:pt idx="7539">
                  <c:v>1.007080078125E-3</c:v>
                </c:pt>
                <c:pt idx="7540">
                  <c:v>1.0068416595458984E-3</c:v>
                </c:pt>
                <c:pt idx="7541">
                  <c:v>1.007080078125E-3</c:v>
                </c:pt>
                <c:pt idx="7542">
                  <c:v>1.007080078125E-3</c:v>
                </c:pt>
                <c:pt idx="7543">
                  <c:v>1.0068416595458984E-3</c:v>
                </c:pt>
                <c:pt idx="7544">
                  <c:v>1.0080337524414063E-3</c:v>
                </c:pt>
                <c:pt idx="7545">
                  <c:v>1.007080078125E-3</c:v>
                </c:pt>
                <c:pt idx="7546">
                  <c:v>1.0068416595458984E-3</c:v>
                </c:pt>
                <c:pt idx="7547">
                  <c:v>1.007080078125E-3</c:v>
                </c:pt>
                <c:pt idx="7548">
                  <c:v>1.007080078125E-3</c:v>
                </c:pt>
                <c:pt idx="7549">
                  <c:v>1.0068416595458984E-3</c:v>
                </c:pt>
                <c:pt idx="7550">
                  <c:v>1.007080078125E-3</c:v>
                </c:pt>
                <c:pt idx="7551">
                  <c:v>1.007080078125E-3</c:v>
                </c:pt>
                <c:pt idx="7552">
                  <c:v>1.0068416595458984E-3</c:v>
                </c:pt>
                <c:pt idx="7553">
                  <c:v>1.007080078125E-3</c:v>
                </c:pt>
                <c:pt idx="7554">
                  <c:v>1.007080078125E-3</c:v>
                </c:pt>
                <c:pt idx="7555">
                  <c:v>1.0068416595458984E-3</c:v>
                </c:pt>
                <c:pt idx="7556">
                  <c:v>1.007080078125E-3</c:v>
                </c:pt>
                <c:pt idx="7557">
                  <c:v>1.0080337524414063E-3</c:v>
                </c:pt>
                <c:pt idx="7558">
                  <c:v>1.007080078125E-3</c:v>
                </c:pt>
                <c:pt idx="7559">
                  <c:v>1.0068416595458984E-3</c:v>
                </c:pt>
                <c:pt idx="7560">
                  <c:v>1.007080078125E-3</c:v>
                </c:pt>
                <c:pt idx="7561">
                  <c:v>1.007080078125E-3</c:v>
                </c:pt>
                <c:pt idx="7562">
                  <c:v>1.0068416595458984E-3</c:v>
                </c:pt>
                <c:pt idx="7563">
                  <c:v>1.007080078125E-3</c:v>
                </c:pt>
                <c:pt idx="7564">
                  <c:v>1.007080078125E-3</c:v>
                </c:pt>
                <c:pt idx="7565">
                  <c:v>1.0068416595458984E-3</c:v>
                </c:pt>
                <c:pt idx="7566">
                  <c:v>1.007080078125E-3</c:v>
                </c:pt>
                <c:pt idx="7567">
                  <c:v>1.007080078125E-3</c:v>
                </c:pt>
                <c:pt idx="7568">
                  <c:v>1.0068416595458984E-3</c:v>
                </c:pt>
                <c:pt idx="7569">
                  <c:v>1.0080337524414063E-3</c:v>
                </c:pt>
                <c:pt idx="7570">
                  <c:v>1.007080078125E-3</c:v>
                </c:pt>
                <c:pt idx="7571">
                  <c:v>1.0068416595458984E-3</c:v>
                </c:pt>
                <c:pt idx="7572">
                  <c:v>1.007080078125E-3</c:v>
                </c:pt>
                <c:pt idx="7573">
                  <c:v>1.007080078125E-3</c:v>
                </c:pt>
                <c:pt idx="7574">
                  <c:v>1.0068416595458984E-3</c:v>
                </c:pt>
                <c:pt idx="7575">
                  <c:v>1.007080078125E-3</c:v>
                </c:pt>
                <c:pt idx="7576">
                  <c:v>1.007080078125E-3</c:v>
                </c:pt>
                <c:pt idx="7577">
                  <c:v>1.0068416595458984E-3</c:v>
                </c:pt>
                <c:pt idx="7578">
                  <c:v>1.007080078125E-3</c:v>
                </c:pt>
                <c:pt idx="7579">
                  <c:v>1.007080078125E-3</c:v>
                </c:pt>
                <c:pt idx="7580">
                  <c:v>1.0068416595458984E-3</c:v>
                </c:pt>
                <c:pt idx="7581">
                  <c:v>1.007080078125E-3</c:v>
                </c:pt>
                <c:pt idx="7582">
                  <c:v>1.0080337524414063E-3</c:v>
                </c:pt>
                <c:pt idx="7583">
                  <c:v>1.007080078125E-3</c:v>
                </c:pt>
                <c:pt idx="7584">
                  <c:v>1.0068416595458984E-3</c:v>
                </c:pt>
                <c:pt idx="7585">
                  <c:v>1.007080078125E-3</c:v>
                </c:pt>
                <c:pt idx="7586">
                  <c:v>1.007080078125E-3</c:v>
                </c:pt>
                <c:pt idx="7587">
                  <c:v>1.0068416595458984E-3</c:v>
                </c:pt>
                <c:pt idx="7588">
                  <c:v>1.007080078125E-3</c:v>
                </c:pt>
                <c:pt idx="7589">
                  <c:v>1.007080078125E-3</c:v>
                </c:pt>
                <c:pt idx="7590">
                  <c:v>1.0068416595458984E-3</c:v>
                </c:pt>
                <c:pt idx="7591">
                  <c:v>1.007080078125E-3</c:v>
                </c:pt>
                <c:pt idx="7592">
                  <c:v>1.007080078125E-3</c:v>
                </c:pt>
                <c:pt idx="7593">
                  <c:v>1.0068416595458984E-3</c:v>
                </c:pt>
                <c:pt idx="7594">
                  <c:v>1.0080337524414063E-3</c:v>
                </c:pt>
                <c:pt idx="7595">
                  <c:v>1.007080078125E-3</c:v>
                </c:pt>
                <c:pt idx="7596">
                  <c:v>1.0068416595458984E-3</c:v>
                </c:pt>
                <c:pt idx="7597">
                  <c:v>1.007080078125E-3</c:v>
                </c:pt>
                <c:pt idx="7598">
                  <c:v>1.007080078125E-3</c:v>
                </c:pt>
                <c:pt idx="7599">
                  <c:v>1.0068416595458984E-3</c:v>
                </c:pt>
                <c:pt idx="7600">
                  <c:v>1.007080078125E-3</c:v>
                </c:pt>
                <c:pt idx="7601">
                  <c:v>1.007080078125E-3</c:v>
                </c:pt>
                <c:pt idx="7602">
                  <c:v>1.0068416595458984E-3</c:v>
                </c:pt>
                <c:pt idx="7603">
                  <c:v>1.007080078125E-3</c:v>
                </c:pt>
                <c:pt idx="7604">
                  <c:v>1.007080078125E-3</c:v>
                </c:pt>
                <c:pt idx="7605">
                  <c:v>1.0068416595458984E-3</c:v>
                </c:pt>
                <c:pt idx="7606">
                  <c:v>1.007080078125E-3</c:v>
                </c:pt>
                <c:pt idx="7607">
                  <c:v>1.0080337524414063E-3</c:v>
                </c:pt>
                <c:pt idx="7608">
                  <c:v>1.007080078125E-3</c:v>
                </c:pt>
                <c:pt idx="7609">
                  <c:v>1.0068416595458984E-3</c:v>
                </c:pt>
                <c:pt idx="7610">
                  <c:v>1.007080078125E-3</c:v>
                </c:pt>
                <c:pt idx="7611">
                  <c:v>1.007080078125E-3</c:v>
                </c:pt>
                <c:pt idx="7612">
                  <c:v>1.0068416595458984E-3</c:v>
                </c:pt>
                <c:pt idx="7613">
                  <c:v>1.007080078125E-3</c:v>
                </c:pt>
                <c:pt idx="7614">
                  <c:v>1.007080078125E-3</c:v>
                </c:pt>
                <c:pt idx="7615">
                  <c:v>1.0068416595458984E-3</c:v>
                </c:pt>
                <c:pt idx="7616">
                  <c:v>1.007080078125E-3</c:v>
                </c:pt>
                <c:pt idx="7617">
                  <c:v>1.007080078125E-3</c:v>
                </c:pt>
                <c:pt idx="7618">
                  <c:v>1.0068416595458984E-3</c:v>
                </c:pt>
                <c:pt idx="7619">
                  <c:v>1.0080337524414063E-3</c:v>
                </c:pt>
                <c:pt idx="7620">
                  <c:v>1.007080078125E-3</c:v>
                </c:pt>
                <c:pt idx="7621">
                  <c:v>1.0068416595458984E-3</c:v>
                </c:pt>
                <c:pt idx="7622">
                  <c:v>1.007080078125E-3</c:v>
                </c:pt>
                <c:pt idx="7623">
                  <c:v>1.007080078125E-3</c:v>
                </c:pt>
                <c:pt idx="7624">
                  <c:v>1.0068416595458984E-3</c:v>
                </c:pt>
                <c:pt idx="7625">
                  <c:v>1.007080078125E-3</c:v>
                </c:pt>
                <c:pt idx="7626">
                  <c:v>1.007080078125E-3</c:v>
                </c:pt>
                <c:pt idx="7627">
                  <c:v>1.0068416595458984E-3</c:v>
                </c:pt>
                <c:pt idx="7628">
                  <c:v>1.007080078125E-3</c:v>
                </c:pt>
                <c:pt idx="7629">
                  <c:v>1.007080078125E-3</c:v>
                </c:pt>
                <c:pt idx="7630">
                  <c:v>1.0068416595458984E-3</c:v>
                </c:pt>
                <c:pt idx="7631">
                  <c:v>1.007080078125E-3</c:v>
                </c:pt>
                <c:pt idx="7632">
                  <c:v>1.0080337524414063E-3</c:v>
                </c:pt>
                <c:pt idx="7633">
                  <c:v>1.007080078125E-3</c:v>
                </c:pt>
                <c:pt idx="7634">
                  <c:v>1.0068416595458984E-3</c:v>
                </c:pt>
                <c:pt idx="7635">
                  <c:v>1.007080078125E-3</c:v>
                </c:pt>
                <c:pt idx="7636">
                  <c:v>1.007080078125E-3</c:v>
                </c:pt>
                <c:pt idx="7637">
                  <c:v>1.0068416595458984E-3</c:v>
                </c:pt>
                <c:pt idx="7638">
                  <c:v>1.007080078125E-3</c:v>
                </c:pt>
                <c:pt idx="7639">
                  <c:v>1.007080078125E-3</c:v>
                </c:pt>
                <c:pt idx="7640">
                  <c:v>1.0068416595458984E-3</c:v>
                </c:pt>
                <c:pt idx="7641">
                  <c:v>1.007080078125E-3</c:v>
                </c:pt>
                <c:pt idx="7642">
                  <c:v>1.007080078125E-3</c:v>
                </c:pt>
                <c:pt idx="7643">
                  <c:v>1.0068416595458984E-3</c:v>
                </c:pt>
                <c:pt idx="7644">
                  <c:v>1.0080337524414063E-3</c:v>
                </c:pt>
                <c:pt idx="7645">
                  <c:v>1.007080078125E-3</c:v>
                </c:pt>
                <c:pt idx="7646">
                  <c:v>1.0068416595458984E-3</c:v>
                </c:pt>
                <c:pt idx="7647">
                  <c:v>1.007080078125E-3</c:v>
                </c:pt>
                <c:pt idx="7648">
                  <c:v>1.007080078125E-3</c:v>
                </c:pt>
                <c:pt idx="7649">
                  <c:v>1.0068416595458984E-3</c:v>
                </c:pt>
                <c:pt idx="7650">
                  <c:v>1.007080078125E-3</c:v>
                </c:pt>
                <c:pt idx="7651">
                  <c:v>1.007080078125E-3</c:v>
                </c:pt>
                <c:pt idx="7652">
                  <c:v>1.0068416595458984E-3</c:v>
                </c:pt>
                <c:pt idx="7653">
                  <c:v>1.007080078125E-3</c:v>
                </c:pt>
                <c:pt idx="7654">
                  <c:v>1.007080078125E-3</c:v>
                </c:pt>
                <c:pt idx="7655">
                  <c:v>1.0068416595458984E-3</c:v>
                </c:pt>
                <c:pt idx="7656">
                  <c:v>1.007080078125E-3</c:v>
                </c:pt>
                <c:pt idx="7657">
                  <c:v>1.0080337524414063E-3</c:v>
                </c:pt>
                <c:pt idx="7658">
                  <c:v>1.007080078125E-3</c:v>
                </c:pt>
                <c:pt idx="7659">
                  <c:v>1.0068416595458984E-3</c:v>
                </c:pt>
                <c:pt idx="7660">
                  <c:v>6.0420036315917969E-3</c:v>
                </c:pt>
                <c:pt idx="7661">
                  <c:v>1.007080078125E-3</c:v>
                </c:pt>
                <c:pt idx="7662">
                  <c:v>1.007080078125E-3</c:v>
                </c:pt>
                <c:pt idx="7663">
                  <c:v>1.0068416595458984E-3</c:v>
                </c:pt>
                <c:pt idx="7664">
                  <c:v>1.0080337524414063E-3</c:v>
                </c:pt>
                <c:pt idx="7665">
                  <c:v>1.007080078125E-3</c:v>
                </c:pt>
                <c:pt idx="7666">
                  <c:v>1.0068416595458984E-3</c:v>
                </c:pt>
                <c:pt idx="7667">
                  <c:v>1.007080078125E-3</c:v>
                </c:pt>
                <c:pt idx="7668">
                  <c:v>1.007080078125E-3</c:v>
                </c:pt>
                <c:pt idx="7669">
                  <c:v>1.0068416595458984E-3</c:v>
                </c:pt>
                <c:pt idx="7670">
                  <c:v>1.007080078125E-3</c:v>
                </c:pt>
                <c:pt idx="7671">
                  <c:v>1.007080078125E-3</c:v>
                </c:pt>
                <c:pt idx="7672">
                  <c:v>1.0068416595458984E-3</c:v>
                </c:pt>
                <c:pt idx="7673">
                  <c:v>1.007080078125E-3</c:v>
                </c:pt>
                <c:pt idx="7674">
                  <c:v>1.007080078125E-3</c:v>
                </c:pt>
                <c:pt idx="7675">
                  <c:v>1.0068416595458984E-3</c:v>
                </c:pt>
                <c:pt idx="7676">
                  <c:v>1.007080078125E-3</c:v>
                </c:pt>
                <c:pt idx="7677">
                  <c:v>1.0080337524414063E-3</c:v>
                </c:pt>
                <c:pt idx="7678">
                  <c:v>1.007080078125E-3</c:v>
                </c:pt>
                <c:pt idx="7679">
                  <c:v>1.0068416595458984E-3</c:v>
                </c:pt>
                <c:pt idx="7680">
                  <c:v>1.007080078125E-3</c:v>
                </c:pt>
                <c:pt idx="7681">
                  <c:v>1.007080078125E-3</c:v>
                </c:pt>
                <c:pt idx="7682">
                  <c:v>1.0068416595458984E-3</c:v>
                </c:pt>
                <c:pt idx="7683">
                  <c:v>1.007080078125E-3</c:v>
                </c:pt>
                <c:pt idx="7684">
                  <c:v>1.007080078125E-3</c:v>
                </c:pt>
                <c:pt idx="7685">
                  <c:v>1.0068416595458984E-3</c:v>
                </c:pt>
                <c:pt idx="7686">
                  <c:v>1.007080078125E-3</c:v>
                </c:pt>
                <c:pt idx="7687">
                  <c:v>1.007080078125E-3</c:v>
                </c:pt>
                <c:pt idx="7688">
                  <c:v>1.0068416595458984E-3</c:v>
                </c:pt>
                <c:pt idx="7689">
                  <c:v>1.0080337524414063E-3</c:v>
                </c:pt>
                <c:pt idx="7690">
                  <c:v>1.007080078125E-3</c:v>
                </c:pt>
                <c:pt idx="7691">
                  <c:v>1.0068416595458984E-3</c:v>
                </c:pt>
                <c:pt idx="7692">
                  <c:v>1.007080078125E-3</c:v>
                </c:pt>
                <c:pt idx="7693">
                  <c:v>1.007080078125E-3</c:v>
                </c:pt>
                <c:pt idx="7694">
                  <c:v>1.0068416595458984E-3</c:v>
                </c:pt>
                <c:pt idx="7695">
                  <c:v>1.007080078125E-3</c:v>
                </c:pt>
                <c:pt idx="7696">
                  <c:v>1.007080078125E-3</c:v>
                </c:pt>
                <c:pt idx="7697">
                  <c:v>1.0068416595458984E-3</c:v>
                </c:pt>
                <c:pt idx="7698">
                  <c:v>1.007080078125E-3</c:v>
                </c:pt>
                <c:pt idx="7699">
                  <c:v>1.007080078125E-3</c:v>
                </c:pt>
                <c:pt idx="7700">
                  <c:v>1.0068416595458984E-3</c:v>
                </c:pt>
                <c:pt idx="7701">
                  <c:v>1.007080078125E-3</c:v>
                </c:pt>
                <c:pt idx="7702">
                  <c:v>1.0080337524414063E-3</c:v>
                </c:pt>
                <c:pt idx="7703">
                  <c:v>1.007080078125E-3</c:v>
                </c:pt>
                <c:pt idx="7704">
                  <c:v>1.0068416595458984E-3</c:v>
                </c:pt>
                <c:pt idx="7705">
                  <c:v>1.007080078125E-3</c:v>
                </c:pt>
                <c:pt idx="7706">
                  <c:v>1.007080078125E-3</c:v>
                </c:pt>
                <c:pt idx="7707">
                  <c:v>1.0068416595458984E-3</c:v>
                </c:pt>
                <c:pt idx="7708">
                  <c:v>1.007080078125E-3</c:v>
                </c:pt>
                <c:pt idx="7709">
                  <c:v>1.007080078125E-3</c:v>
                </c:pt>
                <c:pt idx="7710">
                  <c:v>1.0068416595458984E-3</c:v>
                </c:pt>
                <c:pt idx="7711">
                  <c:v>1.007080078125E-3</c:v>
                </c:pt>
                <c:pt idx="7712">
                  <c:v>1.007080078125E-3</c:v>
                </c:pt>
                <c:pt idx="7713">
                  <c:v>1.0068416595458984E-3</c:v>
                </c:pt>
                <c:pt idx="7714">
                  <c:v>1.0080337524414063E-3</c:v>
                </c:pt>
                <c:pt idx="7715">
                  <c:v>1.007080078125E-3</c:v>
                </c:pt>
                <c:pt idx="7716">
                  <c:v>1.0068416595458984E-3</c:v>
                </c:pt>
                <c:pt idx="7717">
                  <c:v>1.007080078125E-3</c:v>
                </c:pt>
                <c:pt idx="7718">
                  <c:v>1.007080078125E-3</c:v>
                </c:pt>
                <c:pt idx="7719">
                  <c:v>1.0068416595458984E-3</c:v>
                </c:pt>
                <c:pt idx="7720">
                  <c:v>1.007080078125E-3</c:v>
                </c:pt>
                <c:pt idx="7721">
                  <c:v>1.007080078125E-3</c:v>
                </c:pt>
                <c:pt idx="7722">
                  <c:v>1.0068416595458984E-3</c:v>
                </c:pt>
                <c:pt idx="7723">
                  <c:v>1.007080078125E-3</c:v>
                </c:pt>
                <c:pt idx="7724">
                  <c:v>1.007080078125E-3</c:v>
                </c:pt>
                <c:pt idx="7725">
                  <c:v>1.0068416595458984E-3</c:v>
                </c:pt>
                <c:pt idx="7726">
                  <c:v>1.007080078125E-3</c:v>
                </c:pt>
                <c:pt idx="7727">
                  <c:v>1.0080337524414063E-3</c:v>
                </c:pt>
                <c:pt idx="7728">
                  <c:v>1.007080078125E-3</c:v>
                </c:pt>
                <c:pt idx="7729">
                  <c:v>1.0068416595458984E-3</c:v>
                </c:pt>
                <c:pt idx="7730">
                  <c:v>1.007080078125E-3</c:v>
                </c:pt>
                <c:pt idx="7731">
                  <c:v>1.007080078125E-3</c:v>
                </c:pt>
                <c:pt idx="7732">
                  <c:v>1.0068416595458984E-3</c:v>
                </c:pt>
                <c:pt idx="7733">
                  <c:v>1.007080078125E-3</c:v>
                </c:pt>
                <c:pt idx="7734">
                  <c:v>1.007080078125E-3</c:v>
                </c:pt>
                <c:pt idx="7735">
                  <c:v>1.0068416595458984E-3</c:v>
                </c:pt>
                <c:pt idx="7736">
                  <c:v>1.007080078125E-3</c:v>
                </c:pt>
                <c:pt idx="7737">
                  <c:v>1.0068416595458984E-3</c:v>
                </c:pt>
                <c:pt idx="7738">
                  <c:v>1.007080078125E-3</c:v>
                </c:pt>
                <c:pt idx="7739">
                  <c:v>1.0080337524414063E-3</c:v>
                </c:pt>
                <c:pt idx="7740">
                  <c:v>1.007080078125E-3</c:v>
                </c:pt>
                <c:pt idx="7741">
                  <c:v>1.0068416595458984E-3</c:v>
                </c:pt>
                <c:pt idx="7742">
                  <c:v>1.007080078125E-3</c:v>
                </c:pt>
                <c:pt idx="7743">
                  <c:v>1.007080078125E-3</c:v>
                </c:pt>
                <c:pt idx="7744">
                  <c:v>1.0068416595458984E-3</c:v>
                </c:pt>
                <c:pt idx="7745">
                  <c:v>1.007080078125E-3</c:v>
                </c:pt>
                <c:pt idx="7746">
                  <c:v>1.007080078125E-3</c:v>
                </c:pt>
                <c:pt idx="7747">
                  <c:v>1.0068416595458984E-3</c:v>
                </c:pt>
                <c:pt idx="7748">
                  <c:v>1.007080078125E-3</c:v>
                </c:pt>
                <c:pt idx="7749">
                  <c:v>1.007080078125E-3</c:v>
                </c:pt>
                <c:pt idx="7750">
                  <c:v>2.0139217376708984E-3</c:v>
                </c:pt>
                <c:pt idx="7751">
                  <c:v>1.0080337524414063E-3</c:v>
                </c:pt>
                <c:pt idx="7752">
                  <c:v>1.007080078125E-3</c:v>
                </c:pt>
                <c:pt idx="7753">
                  <c:v>1.0068416595458984E-3</c:v>
                </c:pt>
                <c:pt idx="7754">
                  <c:v>1.007080078125E-3</c:v>
                </c:pt>
                <c:pt idx="7755">
                  <c:v>1.007080078125E-3</c:v>
                </c:pt>
                <c:pt idx="7756">
                  <c:v>1.0068416595458984E-3</c:v>
                </c:pt>
                <c:pt idx="7757">
                  <c:v>1.007080078125E-3</c:v>
                </c:pt>
                <c:pt idx="7758">
                  <c:v>1.0068416595458984E-3</c:v>
                </c:pt>
                <c:pt idx="7759">
                  <c:v>1.007080078125E-3</c:v>
                </c:pt>
                <c:pt idx="7760">
                  <c:v>1.007080078125E-3</c:v>
                </c:pt>
                <c:pt idx="7761">
                  <c:v>1.0068416595458984E-3</c:v>
                </c:pt>
                <c:pt idx="7762">
                  <c:v>1.007080078125E-3</c:v>
                </c:pt>
                <c:pt idx="7763">
                  <c:v>1.0080337524414063E-3</c:v>
                </c:pt>
                <c:pt idx="7764">
                  <c:v>1.007080078125E-3</c:v>
                </c:pt>
                <c:pt idx="7765">
                  <c:v>1.0068416595458984E-3</c:v>
                </c:pt>
                <c:pt idx="7766">
                  <c:v>1.007080078125E-3</c:v>
                </c:pt>
                <c:pt idx="7767">
                  <c:v>1.007080078125E-3</c:v>
                </c:pt>
                <c:pt idx="7768">
                  <c:v>1.0068416595458984E-3</c:v>
                </c:pt>
                <c:pt idx="7769">
                  <c:v>1.007080078125E-3</c:v>
                </c:pt>
                <c:pt idx="7770">
                  <c:v>1.007080078125E-3</c:v>
                </c:pt>
                <c:pt idx="7771">
                  <c:v>1.0068416595458984E-3</c:v>
                </c:pt>
                <c:pt idx="7772">
                  <c:v>1.007080078125E-3</c:v>
                </c:pt>
                <c:pt idx="7773">
                  <c:v>1.007080078125E-3</c:v>
                </c:pt>
                <c:pt idx="7774">
                  <c:v>1.0068416595458984E-3</c:v>
                </c:pt>
                <c:pt idx="7775">
                  <c:v>1.007080078125E-3</c:v>
                </c:pt>
                <c:pt idx="7776">
                  <c:v>1.0080337524414063E-3</c:v>
                </c:pt>
                <c:pt idx="7777">
                  <c:v>1.007080078125E-3</c:v>
                </c:pt>
                <c:pt idx="7778">
                  <c:v>1.0068416595458984E-3</c:v>
                </c:pt>
                <c:pt idx="7779">
                  <c:v>1.007080078125E-3</c:v>
                </c:pt>
                <c:pt idx="7780">
                  <c:v>1.0068416595458984E-3</c:v>
                </c:pt>
                <c:pt idx="7781">
                  <c:v>1.007080078125E-3</c:v>
                </c:pt>
                <c:pt idx="7782">
                  <c:v>1.007080078125E-3</c:v>
                </c:pt>
                <c:pt idx="7783">
                  <c:v>1.0068416595458984E-3</c:v>
                </c:pt>
                <c:pt idx="7784">
                  <c:v>1.007080078125E-3</c:v>
                </c:pt>
                <c:pt idx="7785">
                  <c:v>1.007080078125E-3</c:v>
                </c:pt>
                <c:pt idx="7786">
                  <c:v>1.0068416595458984E-3</c:v>
                </c:pt>
                <c:pt idx="7787">
                  <c:v>1.007080078125E-3</c:v>
                </c:pt>
                <c:pt idx="7788">
                  <c:v>1.0080337524414063E-3</c:v>
                </c:pt>
                <c:pt idx="7789">
                  <c:v>1.007080078125E-3</c:v>
                </c:pt>
                <c:pt idx="7790">
                  <c:v>1.0068416595458984E-3</c:v>
                </c:pt>
                <c:pt idx="7791">
                  <c:v>1.007080078125E-3</c:v>
                </c:pt>
                <c:pt idx="7792">
                  <c:v>1.007080078125E-3</c:v>
                </c:pt>
                <c:pt idx="7793">
                  <c:v>1.0068416595458984E-3</c:v>
                </c:pt>
                <c:pt idx="7794">
                  <c:v>1.007080078125E-3</c:v>
                </c:pt>
                <c:pt idx="7795">
                  <c:v>1.007080078125E-3</c:v>
                </c:pt>
                <c:pt idx="7796">
                  <c:v>2.0139217376708984E-3</c:v>
                </c:pt>
                <c:pt idx="7797">
                  <c:v>1.007080078125E-3</c:v>
                </c:pt>
                <c:pt idx="7798">
                  <c:v>1.0068416595458984E-3</c:v>
                </c:pt>
                <c:pt idx="7799">
                  <c:v>1.007080078125E-3</c:v>
                </c:pt>
                <c:pt idx="7800">
                  <c:v>1.0080337524414063E-3</c:v>
                </c:pt>
                <c:pt idx="7801">
                  <c:v>1.0068416595458984E-3</c:v>
                </c:pt>
                <c:pt idx="7802">
                  <c:v>1.007080078125E-3</c:v>
                </c:pt>
                <c:pt idx="7803">
                  <c:v>1.007080078125E-3</c:v>
                </c:pt>
                <c:pt idx="7804">
                  <c:v>1.0068416595458984E-3</c:v>
                </c:pt>
                <c:pt idx="7805">
                  <c:v>1.007080078125E-3</c:v>
                </c:pt>
                <c:pt idx="7806">
                  <c:v>1.007080078125E-3</c:v>
                </c:pt>
                <c:pt idx="7807">
                  <c:v>1.0068416595458984E-3</c:v>
                </c:pt>
                <c:pt idx="7808">
                  <c:v>1.007080078125E-3</c:v>
                </c:pt>
                <c:pt idx="7809">
                  <c:v>1.007080078125E-3</c:v>
                </c:pt>
                <c:pt idx="7810">
                  <c:v>1.0068416595458984E-3</c:v>
                </c:pt>
                <c:pt idx="7811">
                  <c:v>1.007080078125E-3</c:v>
                </c:pt>
                <c:pt idx="7812">
                  <c:v>1.0080337524414063E-3</c:v>
                </c:pt>
                <c:pt idx="7813">
                  <c:v>1.007080078125E-3</c:v>
                </c:pt>
                <c:pt idx="7814">
                  <c:v>1.0068416595458984E-3</c:v>
                </c:pt>
                <c:pt idx="7815">
                  <c:v>1.007080078125E-3</c:v>
                </c:pt>
                <c:pt idx="7816">
                  <c:v>1.007080078125E-3</c:v>
                </c:pt>
                <c:pt idx="7817">
                  <c:v>1.0068416595458984E-3</c:v>
                </c:pt>
                <c:pt idx="7818">
                  <c:v>1.007080078125E-3</c:v>
                </c:pt>
                <c:pt idx="7819">
                  <c:v>1.007080078125E-3</c:v>
                </c:pt>
                <c:pt idx="7820">
                  <c:v>1.0068416595458984E-3</c:v>
                </c:pt>
                <c:pt idx="7821">
                  <c:v>1.007080078125E-3</c:v>
                </c:pt>
                <c:pt idx="7822">
                  <c:v>1.007080078125E-3</c:v>
                </c:pt>
                <c:pt idx="7823">
                  <c:v>1.0068416595458984E-3</c:v>
                </c:pt>
                <c:pt idx="7824">
                  <c:v>1.007080078125E-3</c:v>
                </c:pt>
                <c:pt idx="7825">
                  <c:v>1.0080337524414063E-3</c:v>
                </c:pt>
                <c:pt idx="7826">
                  <c:v>1.0068416595458984E-3</c:v>
                </c:pt>
                <c:pt idx="7827">
                  <c:v>1.007080078125E-3</c:v>
                </c:pt>
                <c:pt idx="7828">
                  <c:v>1.007080078125E-3</c:v>
                </c:pt>
                <c:pt idx="7829">
                  <c:v>1.0068416595458984E-3</c:v>
                </c:pt>
                <c:pt idx="7830">
                  <c:v>1.007080078125E-3</c:v>
                </c:pt>
                <c:pt idx="7831">
                  <c:v>1.007080078125E-3</c:v>
                </c:pt>
                <c:pt idx="7832">
                  <c:v>1.0068416595458984E-3</c:v>
                </c:pt>
                <c:pt idx="7833">
                  <c:v>1.007080078125E-3</c:v>
                </c:pt>
                <c:pt idx="7834">
                  <c:v>1.007080078125E-3</c:v>
                </c:pt>
                <c:pt idx="7835">
                  <c:v>1.0068416595458984E-3</c:v>
                </c:pt>
                <c:pt idx="7836">
                  <c:v>1.007080078125E-3</c:v>
                </c:pt>
                <c:pt idx="7837">
                  <c:v>1.0080337524414063E-3</c:v>
                </c:pt>
                <c:pt idx="7838">
                  <c:v>1.007080078125E-3</c:v>
                </c:pt>
                <c:pt idx="7839">
                  <c:v>1.0068416595458984E-3</c:v>
                </c:pt>
                <c:pt idx="7840">
                  <c:v>1.007080078125E-3</c:v>
                </c:pt>
                <c:pt idx="7841">
                  <c:v>1.007080078125E-3</c:v>
                </c:pt>
                <c:pt idx="7842">
                  <c:v>1.0068416595458984E-3</c:v>
                </c:pt>
                <c:pt idx="7843">
                  <c:v>1.007080078125E-3</c:v>
                </c:pt>
                <c:pt idx="7844">
                  <c:v>1.007080078125E-3</c:v>
                </c:pt>
                <c:pt idx="7845">
                  <c:v>1.0068416595458984E-3</c:v>
                </c:pt>
                <c:pt idx="7846">
                  <c:v>1.007080078125E-3</c:v>
                </c:pt>
                <c:pt idx="7847">
                  <c:v>1.007080078125E-3</c:v>
                </c:pt>
                <c:pt idx="7848">
                  <c:v>1.0068416595458984E-3</c:v>
                </c:pt>
                <c:pt idx="7849">
                  <c:v>1.007080078125E-3</c:v>
                </c:pt>
                <c:pt idx="7850">
                  <c:v>1.0080337524414063E-3</c:v>
                </c:pt>
                <c:pt idx="7851">
                  <c:v>2.0139217376708984E-3</c:v>
                </c:pt>
                <c:pt idx="7852">
                  <c:v>1.007080078125E-3</c:v>
                </c:pt>
                <c:pt idx="7853">
                  <c:v>1.0068416595458984E-3</c:v>
                </c:pt>
                <c:pt idx="7854">
                  <c:v>1.007080078125E-3</c:v>
                </c:pt>
                <c:pt idx="7855">
                  <c:v>1.007080078125E-3</c:v>
                </c:pt>
                <c:pt idx="7856">
                  <c:v>1.0068416595458984E-3</c:v>
                </c:pt>
                <c:pt idx="7857">
                  <c:v>1.007080078125E-3</c:v>
                </c:pt>
                <c:pt idx="7858">
                  <c:v>1.007080078125E-3</c:v>
                </c:pt>
                <c:pt idx="7859">
                  <c:v>1.0068416595458984E-3</c:v>
                </c:pt>
                <c:pt idx="7860">
                  <c:v>1.007080078125E-3</c:v>
                </c:pt>
                <c:pt idx="7861">
                  <c:v>1.0080337524414063E-3</c:v>
                </c:pt>
                <c:pt idx="7862">
                  <c:v>1.007080078125E-3</c:v>
                </c:pt>
                <c:pt idx="7863">
                  <c:v>1.0068416595458984E-3</c:v>
                </c:pt>
                <c:pt idx="7864">
                  <c:v>1.007080078125E-3</c:v>
                </c:pt>
                <c:pt idx="7865">
                  <c:v>1.007080078125E-3</c:v>
                </c:pt>
                <c:pt idx="7866">
                  <c:v>1.0068416595458984E-3</c:v>
                </c:pt>
                <c:pt idx="7867">
                  <c:v>1.007080078125E-3</c:v>
                </c:pt>
                <c:pt idx="7868">
                  <c:v>1.007080078125E-3</c:v>
                </c:pt>
                <c:pt idx="7869">
                  <c:v>1.0068416595458984E-3</c:v>
                </c:pt>
                <c:pt idx="7870">
                  <c:v>1.007080078125E-3</c:v>
                </c:pt>
                <c:pt idx="7871">
                  <c:v>1.007080078125E-3</c:v>
                </c:pt>
                <c:pt idx="7872">
                  <c:v>1.0068416595458984E-3</c:v>
                </c:pt>
                <c:pt idx="7873">
                  <c:v>1.007080078125E-3</c:v>
                </c:pt>
                <c:pt idx="7874">
                  <c:v>1.0080337524414063E-3</c:v>
                </c:pt>
                <c:pt idx="7875">
                  <c:v>1.0068416595458984E-3</c:v>
                </c:pt>
                <c:pt idx="7876">
                  <c:v>1.007080078125E-3</c:v>
                </c:pt>
                <c:pt idx="7877">
                  <c:v>1.007080078125E-3</c:v>
                </c:pt>
                <c:pt idx="7878">
                  <c:v>1.0068416595458984E-3</c:v>
                </c:pt>
                <c:pt idx="7879">
                  <c:v>1.007080078125E-3</c:v>
                </c:pt>
                <c:pt idx="7880">
                  <c:v>1.007080078125E-3</c:v>
                </c:pt>
                <c:pt idx="7881">
                  <c:v>1.0068416595458984E-3</c:v>
                </c:pt>
                <c:pt idx="7882">
                  <c:v>1.007080078125E-3</c:v>
                </c:pt>
                <c:pt idx="7883">
                  <c:v>1.007080078125E-3</c:v>
                </c:pt>
                <c:pt idx="7884">
                  <c:v>1.0068416595458984E-3</c:v>
                </c:pt>
                <c:pt idx="7885">
                  <c:v>1.007080078125E-3</c:v>
                </c:pt>
                <c:pt idx="7886">
                  <c:v>1.0080337524414063E-3</c:v>
                </c:pt>
                <c:pt idx="7887">
                  <c:v>1.007080078125E-3</c:v>
                </c:pt>
                <c:pt idx="7888">
                  <c:v>1.0068416595458984E-3</c:v>
                </c:pt>
                <c:pt idx="7889">
                  <c:v>1.007080078125E-3</c:v>
                </c:pt>
                <c:pt idx="7890">
                  <c:v>1.007080078125E-3</c:v>
                </c:pt>
                <c:pt idx="7891">
                  <c:v>1.0068416595458984E-3</c:v>
                </c:pt>
                <c:pt idx="7892">
                  <c:v>1.007080078125E-3</c:v>
                </c:pt>
                <c:pt idx="7893">
                  <c:v>1.007080078125E-3</c:v>
                </c:pt>
                <c:pt idx="7894">
                  <c:v>1.0068416595458984E-3</c:v>
                </c:pt>
                <c:pt idx="7895">
                  <c:v>1.007080078125E-3</c:v>
                </c:pt>
                <c:pt idx="7896">
                  <c:v>1.007080078125E-3</c:v>
                </c:pt>
                <c:pt idx="7897">
                  <c:v>1.0068416595458984E-3</c:v>
                </c:pt>
                <c:pt idx="7898">
                  <c:v>1.007080078125E-3</c:v>
                </c:pt>
                <c:pt idx="7899">
                  <c:v>1.0080337524414063E-3</c:v>
                </c:pt>
                <c:pt idx="7900">
                  <c:v>1.0068416595458984E-3</c:v>
                </c:pt>
                <c:pt idx="7901">
                  <c:v>1.007080078125E-3</c:v>
                </c:pt>
                <c:pt idx="7902">
                  <c:v>1.007080078125E-3</c:v>
                </c:pt>
                <c:pt idx="7903">
                  <c:v>1.0068416595458984E-3</c:v>
                </c:pt>
                <c:pt idx="7904">
                  <c:v>1.007080078125E-3</c:v>
                </c:pt>
                <c:pt idx="7905">
                  <c:v>1.007080078125E-3</c:v>
                </c:pt>
                <c:pt idx="7906">
                  <c:v>1.0068416595458984E-3</c:v>
                </c:pt>
                <c:pt idx="7907">
                  <c:v>1.007080078125E-3</c:v>
                </c:pt>
                <c:pt idx="7908">
                  <c:v>1.007080078125E-3</c:v>
                </c:pt>
                <c:pt idx="7909">
                  <c:v>1.0068416595458984E-3</c:v>
                </c:pt>
                <c:pt idx="7910">
                  <c:v>1.007080078125E-3</c:v>
                </c:pt>
                <c:pt idx="7911">
                  <c:v>1.0080337524414063E-3</c:v>
                </c:pt>
                <c:pt idx="7912">
                  <c:v>1.007080078125E-3</c:v>
                </c:pt>
                <c:pt idx="7913">
                  <c:v>1.0068416595458984E-3</c:v>
                </c:pt>
                <c:pt idx="7914">
                  <c:v>1.007080078125E-3</c:v>
                </c:pt>
                <c:pt idx="7915">
                  <c:v>1.007080078125E-3</c:v>
                </c:pt>
                <c:pt idx="7916">
                  <c:v>1.0068416595458984E-3</c:v>
                </c:pt>
                <c:pt idx="7917">
                  <c:v>1.007080078125E-3</c:v>
                </c:pt>
                <c:pt idx="7918">
                  <c:v>1.007080078125E-3</c:v>
                </c:pt>
                <c:pt idx="7919">
                  <c:v>1.0068416595458984E-3</c:v>
                </c:pt>
                <c:pt idx="7920">
                  <c:v>1.007080078125E-3</c:v>
                </c:pt>
                <c:pt idx="7921">
                  <c:v>1.007080078125E-3</c:v>
                </c:pt>
                <c:pt idx="7922">
                  <c:v>1.0068416595458984E-3</c:v>
                </c:pt>
                <c:pt idx="7923">
                  <c:v>1.007080078125E-3</c:v>
                </c:pt>
                <c:pt idx="7924">
                  <c:v>1.0080337524414063E-3</c:v>
                </c:pt>
                <c:pt idx="7925">
                  <c:v>1.0068416595458984E-3</c:v>
                </c:pt>
                <c:pt idx="7926">
                  <c:v>1.007080078125E-3</c:v>
                </c:pt>
                <c:pt idx="7927">
                  <c:v>1.007080078125E-3</c:v>
                </c:pt>
                <c:pt idx="7928">
                  <c:v>1.0068416595458984E-3</c:v>
                </c:pt>
                <c:pt idx="7929">
                  <c:v>7.0490837097167969E-3</c:v>
                </c:pt>
                <c:pt idx="7930">
                  <c:v>1.0080337524414063E-3</c:v>
                </c:pt>
                <c:pt idx="7931">
                  <c:v>1.007080078125E-3</c:v>
                </c:pt>
                <c:pt idx="7932">
                  <c:v>1.0068416595458984E-3</c:v>
                </c:pt>
                <c:pt idx="7933">
                  <c:v>1.007080078125E-3</c:v>
                </c:pt>
                <c:pt idx="7934">
                  <c:v>1.007080078125E-3</c:v>
                </c:pt>
                <c:pt idx="7935">
                  <c:v>1.0068416595458984E-3</c:v>
                </c:pt>
                <c:pt idx="7936">
                  <c:v>1.007080078125E-3</c:v>
                </c:pt>
                <c:pt idx="7937">
                  <c:v>1.007080078125E-3</c:v>
                </c:pt>
                <c:pt idx="7938">
                  <c:v>1.0068416595458984E-3</c:v>
                </c:pt>
                <c:pt idx="7939">
                  <c:v>1.007080078125E-3</c:v>
                </c:pt>
                <c:pt idx="7940">
                  <c:v>1.007080078125E-3</c:v>
                </c:pt>
                <c:pt idx="7941">
                  <c:v>1.0068416595458984E-3</c:v>
                </c:pt>
                <c:pt idx="7942">
                  <c:v>1.007080078125E-3</c:v>
                </c:pt>
                <c:pt idx="7943">
                  <c:v>1.0080337524414063E-3</c:v>
                </c:pt>
                <c:pt idx="7944">
                  <c:v>1.0068416595458984E-3</c:v>
                </c:pt>
                <c:pt idx="7945">
                  <c:v>1.007080078125E-3</c:v>
                </c:pt>
                <c:pt idx="7946">
                  <c:v>1.007080078125E-3</c:v>
                </c:pt>
                <c:pt idx="7947">
                  <c:v>1.0068416595458984E-3</c:v>
                </c:pt>
                <c:pt idx="7948">
                  <c:v>1.007080078125E-3</c:v>
                </c:pt>
                <c:pt idx="7949">
                  <c:v>1.007080078125E-3</c:v>
                </c:pt>
                <c:pt idx="7950">
                  <c:v>1.0068416595458984E-3</c:v>
                </c:pt>
                <c:pt idx="7951">
                  <c:v>1.007080078125E-3</c:v>
                </c:pt>
                <c:pt idx="7952">
                  <c:v>1.007080078125E-3</c:v>
                </c:pt>
                <c:pt idx="7953">
                  <c:v>1.0068416595458984E-3</c:v>
                </c:pt>
                <c:pt idx="7954">
                  <c:v>1.007080078125E-3</c:v>
                </c:pt>
                <c:pt idx="7955">
                  <c:v>1.0080337524414063E-3</c:v>
                </c:pt>
                <c:pt idx="7956">
                  <c:v>1.007080078125E-3</c:v>
                </c:pt>
                <c:pt idx="7957">
                  <c:v>1.0068416595458984E-3</c:v>
                </c:pt>
                <c:pt idx="7958">
                  <c:v>1.007080078125E-3</c:v>
                </c:pt>
                <c:pt idx="7959">
                  <c:v>1.007080078125E-3</c:v>
                </c:pt>
                <c:pt idx="7960">
                  <c:v>1.0068416595458984E-3</c:v>
                </c:pt>
                <c:pt idx="7961">
                  <c:v>1.007080078125E-3</c:v>
                </c:pt>
                <c:pt idx="7962">
                  <c:v>4.0280818939208984E-3</c:v>
                </c:pt>
                <c:pt idx="7963">
                  <c:v>1.0068416595458984E-3</c:v>
                </c:pt>
                <c:pt idx="7964">
                  <c:v>1.007080078125E-3</c:v>
                </c:pt>
                <c:pt idx="7965">
                  <c:v>1.0080337524414063E-3</c:v>
                </c:pt>
                <c:pt idx="7966">
                  <c:v>1.0068416595458984E-3</c:v>
                </c:pt>
                <c:pt idx="7967">
                  <c:v>1.007080078125E-3</c:v>
                </c:pt>
                <c:pt idx="7968">
                  <c:v>1.007080078125E-3</c:v>
                </c:pt>
                <c:pt idx="7969">
                  <c:v>1.0068416595458984E-3</c:v>
                </c:pt>
                <c:pt idx="7970">
                  <c:v>1.007080078125E-3</c:v>
                </c:pt>
                <c:pt idx="7971">
                  <c:v>1.007080078125E-3</c:v>
                </c:pt>
                <c:pt idx="7972">
                  <c:v>1.0068416595458984E-3</c:v>
                </c:pt>
                <c:pt idx="7973">
                  <c:v>1.007080078125E-3</c:v>
                </c:pt>
                <c:pt idx="7974">
                  <c:v>1.007080078125E-3</c:v>
                </c:pt>
                <c:pt idx="7975">
                  <c:v>1.0068416595458984E-3</c:v>
                </c:pt>
                <c:pt idx="7976">
                  <c:v>1.007080078125E-3</c:v>
                </c:pt>
                <c:pt idx="7977">
                  <c:v>1.0080337524414063E-3</c:v>
                </c:pt>
                <c:pt idx="7978">
                  <c:v>1.007080078125E-3</c:v>
                </c:pt>
                <c:pt idx="7979">
                  <c:v>1.0068416595458984E-3</c:v>
                </c:pt>
                <c:pt idx="7980">
                  <c:v>1.0070085525512695E-2</c:v>
                </c:pt>
                <c:pt idx="7981">
                  <c:v>1.0080337524414063E-3</c:v>
                </c:pt>
                <c:pt idx="7982">
                  <c:v>1.0068416595458984E-3</c:v>
                </c:pt>
                <c:pt idx="7983">
                  <c:v>1.007080078125E-3</c:v>
                </c:pt>
                <c:pt idx="7984">
                  <c:v>1.007080078125E-3</c:v>
                </c:pt>
                <c:pt idx="7985">
                  <c:v>1.0068416595458984E-3</c:v>
                </c:pt>
                <c:pt idx="7986">
                  <c:v>1.007080078125E-3</c:v>
                </c:pt>
                <c:pt idx="7987">
                  <c:v>1.007080078125E-3</c:v>
                </c:pt>
                <c:pt idx="7988">
                  <c:v>1.0068416595458984E-3</c:v>
                </c:pt>
                <c:pt idx="7989">
                  <c:v>1.007080078125E-3</c:v>
                </c:pt>
                <c:pt idx="7990">
                  <c:v>1.007080078125E-3</c:v>
                </c:pt>
                <c:pt idx="7991">
                  <c:v>1.0068416595458984E-3</c:v>
                </c:pt>
                <c:pt idx="7992">
                  <c:v>1.007080078125E-3</c:v>
                </c:pt>
                <c:pt idx="7993">
                  <c:v>1.0080337524414063E-3</c:v>
                </c:pt>
                <c:pt idx="7994">
                  <c:v>1.007080078125E-3</c:v>
                </c:pt>
                <c:pt idx="7995">
                  <c:v>1.0068416595458984E-3</c:v>
                </c:pt>
                <c:pt idx="7996">
                  <c:v>1.007080078125E-3</c:v>
                </c:pt>
                <c:pt idx="7997">
                  <c:v>1.007080078125E-3</c:v>
                </c:pt>
                <c:pt idx="7998">
                  <c:v>1.0068416595458984E-3</c:v>
                </c:pt>
                <c:pt idx="7999">
                  <c:v>1.007080078125E-3</c:v>
                </c:pt>
                <c:pt idx="8000">
                  <c:v>1.007080078125E-3</c:v>
                </c:pt>
                <c:pt idx="8001">
                  <c:v>1.0068416595458984E-3</c:v>
                </c:pt>
                <c:pt idx="8002">
                  <c:v>1.007080078125E-3</c:v>
                </c:pt>
                <c:pt idx="8003">
                  <c:v>1.007080078125E-3</c:v>
                </c:pt>
                <c:pt idx="8004">
                  <c:v>1.0068416595458984E-3</c:v>
                </c:pt>
                <c:pt idx="8005">
                  <c:v>1.0080337524414063E-3</c:v>
                </c:pt>
                <c:pt idx="8006">
                  <c:v>1.007080078125E-3</c:v>
                </c:pt>
                <c:pt idx="8007">
                  <c:v>1.0068416595458984E-3</c:v>
                </c:pt>
                <c:pt idx="8008">
                  <c:v>1.007080078125E-3</c:v>
                </c:pt>
                <c:pt idx="8009">
                  <c:v>1.007080078125E-3</c:v>
                </c:pt>
                <c:pt idx="8010">
                  <c:v>1.0068416595458984E-3</c:v>
                </c:pt>
                <c:pt idx="8011">
                  <c:v>1.007080078125E-3</c:v>
                </c:pt>
                <c:pt idx="8012">
                  <c:v>1.007080078125E-3</c:v>
                </c:pt>
                <c:pt idx="8013">
                  <c:v>1.0068416595458984E-3</c:v>
                </c:pt>
                <c:pt idx="8014">
                  <c:v>1.007080078125E-3</c:v>
                </c:pt>
                <c:pt idx="8015">
                  <c:v>1.007080078125E-3</c:v>
                </c:pt>
                <c:pt idx="8016">
                  <c:v>1.0068416595458984E-3</c:v>
                </c:pt>
                <c:pt idx="8017">
                  <c:v>1.007080078125E-3</c:v>
                </c:pt>
                <c:pt idx="8018">
                  <c:v>1.0080337524414063E-3</c:v>
                </c:pt>
                <c:pt idx="8019">
                  <c:v>1.007080078125E-3</c:v>
                </c:pt>
                <c:pt idx="8020">
                  <c:v>1.0068416595458984E-3</c:v>
                </c:pt>
                <c:pt idx="8021">
                  <c:v>1.007080078125E-3</c:v>
                </c:pt>
                <c:pt idx="8022">
                  <c:v>1.007080078125E-3</c:v>
                </c:pt>
                <c:pt idx="8023">
                  <c:v>1.0068416595458984E-3</c:v>
                </c:pt>
                <c:pt idx="8024">
                  <c:v>1.007080078125E-3</c:v>
                </c:pt>
                <c:pt idx="8025">
                  <c:v>1.007080078125E-3</c:v>
                </c:pt>
                <c:pt idx="8026">
                  <c:v>1.0068416595458984E-3</c:v>
                </c:pt>
                <c:pt idx="8027">
                  <c:v>1.007080078125E-3</c:v>
                </c:pt>
                <c:pt idx="8028">
                  <c:v>1.007080078125E-3</c:v>
                </c:pt>
                <c:pt idx="8029">
                  <c:v>1.0068416595458984E-3</c:v>
                </c:pt>
                <c:pt idx="8030">
                  <c:v>1.0080337524414063E-3</c:v>
                </c:pt>
                <c:pt idx="8031">
                  <c:v>1.007080078125E-3</c:v>
                </c:pt>
                <c:pt idx="8032">
                  <c:v>1.0068416595458984E-3</c:v>
                </c:pt>
                <c:pt idx="8033">
                  <c:v>1.007080078125E-3</c:v>
                </c:pt>
                <c:pt idx="8034">
                  <c:v>1.007080078125E-3</c:v>
                </c:pt>
                <c:pt idx="8035">
                  <c:v>1.0068416595458984E-3</c:v>
                </c:pt>
                <c:pt idx="8036">
                  <c:v>1.007080078125E-3</c:v>
                </c:pt>
                <c:pt idx="8037">
                  <c:v>1.007080078125E-3</c:v>
                </c:pt>
                <c:pt idx="8038">
                  <c:v>1.0068416595458984E-3</c:v>
                </c:pt>
                <c:pt idx="8039">
                  <c:v>1.007080078125E-3</c:v>
                </c:pt>
                <c:pt idx="8040">
                  <c:v>1.007080078125E-3</c:v>
                </c:pt>
                <c:pt idx="8041">
                  <c:v>1.0068416595458984E-3</c:v>
                </c:pt>
                <c:pt idx="8042">
                  <c:v>1.007080078125E-3</c:v>
                </c:pt>
                <c:pt idx="8043">
                  <c:v>1.0080337524414063E-3</c:v>
                </c:pt>
                <c:pt idx="8044">
                  <c:v>1.007080078125E-3</c:v>
                </c:pt>
                <c:pt idx="8045">
                  <c:v>1.0068416595458984E-3</c:v>
                </c:pt>
                <c:pt idx="8046">
                  <c:v>1.007080078125E-3</c:v>
                </c:pt>
                <c:pt idx="8047">
                  <c:v>1.007080078125E-3</c:v>
                </c:pt>
                <c:pt idx="8048">
                  <c:v>1.0068416595458984E-3</c:v>
                </c:pt>
                <c:pt idx="8049">
                  <c:v>1.007080078125E-3</c:v>
                </c:pt>
                <c:pt idx="8050">
                  <c:v>1.007080078125E-3</c:v>
                </c:pt>
                <c:pt idx="8051">
                  <c:v>1.0068416595458984E-3</c:v>
                </c:pt>
                <c:pt idx="8052">
                  <c:v>1.007080078125E-3</c:v>
                </c:pt>
                <c:pt idx="8053">
                  <c:v>1.007080078125E-3</c:v>
                </c:pt>
                <c:pt idx="8054">
                  <c:v>1.0068416595458984E-3</c:v>
                </c:pt>
                <c:pt idx="8055">
                  <c:v>1.0080337524414063E-3</c:v>
                </c:pt>
                <c:pt idx="8056">
                  <c:v>1.007080078125E-3</c:v>
                </c:pt>
                <c:pt idx="8057">
                  <c:v>1.0068416595458984E-3</c:v>
                </c:pt>
                <c:pt idx="8058">
                  <c:v>1.007080078125E-3</c:v>
                </c:pt>
                <c:pt idx="8059">
                  <c:v>1.007080078125E-3</c:v>
                </c:pt>
                <c:pt idx="8060">
                  <c:v>1.0068416595458984E-3</c:v>
                </c:pt>
                <c:pt idx="8061">
                  <c:v>1.007080078125E-3</c:v>
                </c:pt>
                <c:pt idx="8062">
                  <c:v>1.007080078125E-3</c:v>
                </c:pt>
                <c:pt idx="8063">
                  <c:v>1.0068416595458984E-3</c:v>
                </c:pt>
                <c:pt idx="8064">
                  <c:v>1.007080078125E-3</c:v>
                </c:pt>
                <c:pt idx="8065">
                  <c:v>1.007080078125E-3</c:v>
                </c:pt>
                <c:pt idx="8066">
                  <c:v>1.0068416595458984E-3</c:v>
                </c:pt>
                <c:pt idx="8067">
                  <c:v>1.007080078125E-3</c:v>
                </c:pt>
                <c:pt idx="8068">
                  <c:v>1.0080337524414063E-3</c:v>
                </c:pt>
                <c:pt idx="8069">
                  <c:v>1.007080078125E-3</c:v>
                </c:pt>
                <c:pt idx="8070">
                  <c:v>1.0068416595458984E-3</c:v>
                </c:pt>
                <c:pt idx="8071">
                  <c:v>1.007080078125E-3</c:v>
                </c:pt>
                <c:pt idx="8072">
                  <c:v>1.007080078125E-3</c:v>
                </c:pt>
                <c:pt idx="8073">
                  <c:v>1.0068416595458984E-3</c:v>
                </c:pt>
                <c:pt idx="8074">
                  <c:v>1.007080078125E-3</c:v>
                </c:pt>
                <c:pt idx="8075">
                  <c:v>1.007080078125E-3</c:v>
                </c:pt>
                <c:pt idx="8076">
                  <c:v>1.0068416595458984E-3</c:v>
                </c:pt>
                <c:pt idx="8077">
                  <c:v>1.007080078125E-3</c:v>
                </c:pt>
                <c:pt idx="8078">
                  <c:v>1.007080078125E-3</c:v>
                </c:pt>
                <c:pt idx="8079">
                  <c:v>1.0068416595458984E-3</c:v>
                </c:pt>
                <c:pt idx="8080">
                  <c:v>1.0080337524414063E-3</c:v>
                </c:pt>
                <c:pt idx="8081">
                  <c:v>1.007080078125E-3</c:v>
                </c:pt>
                <c:pt idx="8082">
                  <c:v>1.0068416595458984E-3</c:v>
                </c:pt>
                <c:pt idx="8083">
                  <c:v>1.007080078125E-3</c:v>
                </c:pt>
                <c:pt idx="8084">
                  <c:v>1.007080078125E-3</c:v>
                </c:pt>
                <c:pt idx="8085">
                  <c:v>1.0068416595458984E-3</c:v>
                </c:pt>
                <c:pt idx="8086">
                  <c:v>1.007080078125E-3</c:v>
                </c:pt>
                <c:pt idx="8087">
                  <c:v>1.007080078125E-3</c:v>
                </c:pt>
                <c:pt idx="8088">
                  <c:v>1.0068416595458984E-3</c:v>
                </c:pt>
                <c:pt idx="8089">
                  <c:v>1.007080078125E-3</c:v>
                </c:pt>
                <c:pt idx="8090">
                  <c:v>1.007080078125E-3</c:v>
                </c:pt>
                <c:pt idx="8091">
                  <c:v>1.0068416595458984E-3</c:v>
                </c:pt>
                <c:pt idx="8092">
                  <c:v>1.007080078125E-3</c:v>
                </c:pt>
                <c:pt idx="8093">
                  <c:v>1.0080337524414063E-3</c:v>
                </c:pt>
                <c:pt idx="8094">
                  <c:v>1.007080078125E-3</c:v>
                </c:pt>
                <c:pt idx="8095">
                  <c:v>1.0068416595458984E-3</c:v>
                </c:pt>
                <c:pt idx="8096">
                  <c:v>1.007080078125E-3</c:v>
                </c:pt>
                <c:pt idx="8097">
                  <c:v>1.007080078125E-3</c:v>
                </c:pt>
                <c:pt idx="8098">
                  <c:v>1.0068416595458984E-3</c:v>
                </c:pt>
                <c:pt idx="8099">
                  <c:v>1.007080078125E-3</c:v>
                </c:pt>
                <c:pt idx="8100">
                  <c:v>1.007080078125E-3</c:v>
                </c:pt>
                <c:pt idx="8101">
                  <c:v>1.0068416595458984E-3</c:v>
                </c:pt>
                <c:pt idx="8102">
                  <c:v>1.007080078125E-3</c:v>
                </c:pt>
                <c:pt idx="8103">
                  <c:v>1.007080078125E-3</c:v>
                </c:pt>
                <c:pt idx="8104">
                  <c:v>1.0068416595458984E-3</c:v>
                </c:pt>
                <c:pt idx="8105">
                  <c:v>1.0080337524414063E-3</c:v>
                </c:pt>
                <c:pt idx="8106">
                  <c:v>1.007080078125E-3</c:v>
                </c:pt>
                <c:pt idx="8107">
                  <c:v>1.0068416595458984E-3</c:v>
                </c:pt>
                <c:pt idx="8108">
                  <c:v>1.007080078125E-3</c:v>
                </c:pt>
                <c:pt idx="8109">
                  <c:v>1.007080078125E-3</c:v>
                </c:pt>
                <c:pt idx="8110">
                  <c:v>1.0068416595458984E-3</c:v>
                </c:pt>
                <c:pt idx="8111">
                  <c:v>1.007080078125E-3</c:v>
                </c:pt>
                <c:pt idx="8112">
                  <c:v>1.007080078125E-3</c:v>
                </c:pt>
                <c:pt idx="8113">
                  <c:v>1.0068416595458984E-3</c:v>
                </c:pt>
                <c:pt idx="8114">
                  <c:v>1.007080078125E-3</c:v>
                </c:pt>
                <c:pt idx="8115">
                  <c:v>1.007080078125E-3</c:v>
                </c:pt>
                <c:pt idx="8116">
                  <c:v>1.0068416595458984E-3</c:v>
                </c:pt>
                <c:pt idx="8117">
                  <c:v>1.007080078125E-3</c:v>
                </c:pt>
                <c:pt idx="8118">
                  <c:v>1.0080337524414063E-3</c:v>
                </c:pt>
                <c:pt idx="8119">
                  <c:v>1.007080078125E-3</c:v>
                </c:pt>
                <c:pt idx="8120">
                  <c:v>1.0068416595458984E-3</c:v>
                </c:pt>
                <c:pt idx="8121">
                  <c:v>1.007080078125E-3</c:v>
                </c:pt>
                <c:pt idx="8122">
                  <c:v>1.007080078125E-3</c:v>
                </c:pt>
                <c:pt idx="8123">
                  <c:v>1.0068416595458984E-3</c:v>
                </c:pt>
                <c:pt idx="8124">
                  <c:v>1.007080078125E-3</c:v>
                </c:pt>
                <c:pt idx="8125">
                  <c:v>1.007080078125E-3</c:v>
                </c:pt>
                <c:pt idx="8126">
                  <c:v>1.0068416595458984E-3</c:v>
                </c:pt>
                <c:pt idx="8127">
                  <c:v>1.007080078125E-3</c:v>
                </c:pt>
                <c:pt idx="8128">
                  <c:v>1.007080078125E-3</c:v>
                </c:pt>
                <c:pt idx="8129">
                  <c:v>1.0068416595458984E-3</c:v>
                </c:pt>
                <c:pt idx="8130">
                  <c:v>1.0080337524414063E-3</c:v>
                </c:pt>
                <c:pt idx="8131">
                  <c:v>1.007080078125E-3</c:v>
                </c:pt>
                <c:pt idx="8132">
                  <c:v>1.0068416595458984E-3</c:v>
                </c:pt>
                <c:pt idx="8133">
                  <c:v>1.007080078125E-3</c:v>
                </c:pt>
                <c:pt idx="8134">
                  <c:v>1.007080078125E-3</c:v>
                </c:pt>
                <c:pt idx="8135">
                  <c:v>1.0068416595458984E-3</c:v>
                </c:pt>
                <c:pt idx="8136">
                  <c:v>1.007080078125E-3</c:v>
                </c:pt>
                <c:pt idx="8137">
                  <c:v>1.007080078125E-3</c:v>
                </c:pt>
                <c:pt idx="8138">
                  <c:v>1.0068416595458984E-3</c:v>
                </c:pt>
                <c:pt idx="8139">
                  <c:v>1.007080078125E-3</c:v>
                </c:pt>
                <c:pt idx="8140">
                  <c:v>1.007080078125E-3</c:v>
                </c:pt>
                <c:pt idx="8141">
                  <c:v>1.0068416595458984E-3</c:v>
                </c:pt>
                <c:pt idx="8142">
                  <c:v>1.007080078125E-3</c:v>
                </c:pt>
                <c:pt idx="8143">
                  <c:v>1.0080337524414063E-3</c:v>
                </c:pt>
                <c:pt idx="8144">
                  <c:v>1.007080078125E-3</c:v>
                </c:pt>
                <c:pt idx="8145">
                  <c:v>1.0068416595458984E-3</c:v>
                </c:pt>
                <c:pt idx="8146">
                  <c:v>1.007080078125E-3</c:v>
                </c:pt>
                <c:pt idx="8147">
                  <c:v>1.007080078125E-3</c:v>
                </c:pt>
                <c:pt idx="8148">
                  <c:v>1.0068416595458984E-3</c:v>
                </c:pt>
                <c:pt idx="8149">
                  <c:v>1.007080078125E-3</c:v>
                </c:pt>
                <c:pt idx="8150">
                  <c:v>1.007080078125E-3</c:v>
                </c:pt>
                <c:pt idx="8151">
                  <c:v>1.0068416595458984E-3</c:v>
                </c:pt>
                <c:pt idx="8152">
                  <c:v>1.007080078125E-3</c:v>
                </c:pt>
                <c:pt idx="8153">
                  <c:v>1.007080078125E-3</c:v>
                </c:pt>
                <c:pt idx="8154">
                  <c:v>1.0068416595458984E-3</c:v>
                </c:pt>
                <c:pt idx="8155">
                  <c:v>1.0080337524414063E-3</c:v>
                </c:pt>
                <c:pt idx="8156">
                  <c:v>1.007080078125E-3</c:v>
                </c:pt>
                <c:pt idx="8157">
                  <c:v>1.0068416595458984E-3</c:v>
                </c:pt>
                <c:pt idx="8158">
                  <c:v>1.007080078125E-3</c:v>
                </c:pt>
                <c:pt idx="8159">
                  <c:v>1.007080078125E-3</c:v>
                </c:pt>
                <c:pt idx="8160">
                  <c:v>1.0068416595458984E-3</c:v>
                </c:pt>
                <c:pt idx="8161">
                  <c:v>1.007080078125E-3</c:v>
                </c:pt>
                <c:pt idx="8162">
                  <c:v>1.007080078125E-3</c:v>
                </c:pt>
                <c:pt idx="8163">
                  <c:v>1.0068416595458984E-3</c:v>
                </c:pt>
                <c:pt idx="8164">
                  <c:v>1.007080078125E-3</c:v>
                </c:pt>
                <c:pt idx="8165">
                  <c:v>1.007080078125E-3</c:v>
                </c:pt>
                <c:pt idx="8166">
                  <c:v>1.0068416595458984E-3</c:v>
                </c:pt>
                <c:pt idx="8167">
                  <c:v>1.007080078125E-3</c:v>
                </c:pt>
                <c:pt idx="8168">
                  <c:v>1.0080337524414063E-3</c:v>
                </c:pt>
                <c:pt idx="8169">
                  <c:v>1.007080078125E-3</c:v>
                </c:pt>
                <c:pt idx="8170">
                  <c:v>1.0068416595458984E-3</c:v>
                </c:pt>
                <c:pt idx="8171">
                  <c:v>1.007080078125E-3</c:v>
                </c:pt>
                <c:pt idx="8172">
                  <c:v>1.007080078125E-3</c:v>
                </c:pt>
                <c:pt idx="8173">
                  <c:v>1.0068416595458984E-3</c:v>
                </c:pt>
                <c:pt idx="8174">
                  <c:v>1.007080078125E-3</c:v>
                </c:pt>
                <c:pt idx="8175">
                  <c:v>1.007080078125E-3</c:v>
                </c:pt>
                <c:pt idx="8176">
                  <c:v>1.0068416595458984E-3</c:v>
                </c:pt>
                <c:pt idx="8177">
                  <c:v>1.007080078125E-3</c:v>
                </c:pt>
                <c:pt idx="8178">
                  <c:v>1.007080078125E-3</c:v>
                </c:pt>
                <c:pt idx="8179">
                  <c:v>5.0358772277832031E-3</c:v>
                </c:pt>
                <c:pt idx="8180">
                  <c:v>1.007080078125E-3</c:v>
                </c:pt>
                <c:pt idx="8181">
                  <c:v>1.0068416595458984E-3</c:v>
                </c:pt>
                <c:pt idx="8182">
                  <c:v>1.007080078125E-3</c:v>
                </c:pt>
                <c:pt idx="8183">
                  <c:v>1.007080078125E-3</c:v>
                </c:pt>
                <c:pt idx="8184">
                  <c:v>1.0068416595458984E-3</c:v>
                </c:pt>
                <c:pt idx="8185">
                  <c:v>1.007080078125E-3</c:v>
                </c:pt>
                <c:pt idx="8186">
                  <c:v>1.007080078125E-3</c:v>
                </c:pt>
                <c:pt idx="8187">
                  <c:v>1.0068416595458984E-3</c:v>
                </c:pt>
                <c:pt idx="8188">
                  <c:v>1.007080078125E-3</c:v>
                </c:pt>
                <c:pt idx="8189">
                  <c:v>1.0080337524414063E-3</c:v>
                </c:pt>
                <c:pt idx="8190">
                  <c:v>1.007080078125E-3</c:v>
                </c:pt>
                <c:pt idx="8191">
                  <c:v>1.0068416595458984E-3</c:v>
                </c:pt>
                <c:pt idx="8192">
                  <c:v>1.007080078125E-3</c:v>
                </c:pt>
                <c:pt idx="8193">
                  <c:v>1.007080078125E-3</c:v>
                </c:pt>
                <c:pt idx="8194">
                  <c:v>1.0068416595458984E-3</c:v>
                </c:pt>
                <c:pt idx="8195">
                  <c:v>1.007080078125E-3</c:v>
                </c:pt>
                <c:pt idx="8196">
                  <c:v>1.007080078125E-3</c:v>
                </c:pt>
                <c:pt idx="8197">
                  <c:v>1.0068416595458984E-3</c:v>
                </c:pt>
                <c:pt idx="8198">
                  <c:v>1.007080078125E-3</c:v>
                </c:pt>
                <c:pt idx="8199">
                  <c:v>1.007080078125E-3</c:v>
                </c:pt>
                <c:pt idx="8200">
                  <c:v>1.0068416595458984E-3</c:v>
                </c:pt>
                <c:pt idx="8201">
                  <c:v>1.0080337524414063E-3</c:v>
                </c:pt>
                <c:pt idx="8202">
                  <c:v>1.007080078125E-3</c:v>
                </c:pt>
                <c:pt idx="8203">
                  <c:v>1.0068416595458984E-3</c:v>
                </c:pt>
                <c:pt idx="8204">
                  <c:v>1.007080078125E-3</c:v>
                </c:pt>
                <c:pt idx="8205">
                  <c:v>1.007080078125E-3</c:v>
                </c:pt>
                <c:pt idx="8206">
                  <c:v>1.0068416595458984E-3</c:v>
                </c:pt>
                <c:pt idx="8207">
                  <c:v>1.007080078125E-3</c:v>
                </c:pt>
                <c:pt idx="8208">
                  <c:v>1.007080078125E-3</c:v>
                </c:pt>
                <c:pt idx="8209">
                  <c:v>1.0068416595458984E-3</c:v>
                </c:pt>
                <c:pt idx="8210">
                  <c:v>1.007080078125E-3</c:v>
                </c:pt>
                <c:pt idx="8211">
                  <c:v>1.007080078125E-3</c:v>
                </c:pt>
                <c:pt idx="8212">
                  <c:v>1.0068416595458984E-3</c:v>
                </c:pt>
                <c:pt idx="8213">
                  <c:v>1.007080078125E-3</c:v>
                </c:pt>
                <c:pt idx="8214">
                  <c:v>1.0080337524414063E-3</c:v>
                </c:pt>
                <c:pt idx="8215">
                  <c:v>1.007080078125E-3</c:v>
                </c:pt>
                <c:pt idx="8216">
                  <c:v>1.0068416595458984E-3</c:v>
                </c:pt>
                <c:pt idx="8217">
                  <c:v>1.007080078125E-3</c:v>
                </c:pt>
                <c:pt idx="8218">
                  <c:v>1.007080078125E-3</c:v>
                </c:pt>
                <c:pt idx="8219">
                  <c:v>1.0068416595458984E-3</c:v>
                </c:pt>
                <c:pt idx="8220">
                  <c:v>1.007080078125E-3</c:v>
                </c:pt>
                <c:pt idx="8221">
                  <c:v>1.007080078125E-3</c:v>
                </c:pt>
                <c:pt idx="8222">
                  <c:v>1.0068416595458984E-3</c:v>
                </c:pt>
                <c:pt idx="8223">
                  <c:v>1.007080078125E-3</c:v>
                </c:pt>
                <c:pt idx="8224">
                  <c:v>1.0068416595458984E-3</c:v>
                </c:pt>
                <c:pt idx="8225">
                  <c:v>1.007080078125E-3</c:v>
                </c:pt>
                <c:pt idx="8226">
                  <c:v>1.0080337524414063E-3</c:v>
                </c:pt>
                <c:pt idx="8227">
                  <c:v>1.007080078125E-3</c:v>
                </c:pt>
                <c:pt idx="8228">
                  <c:v>1.0068416595458984E-3</c:v>
                </c:pt>
                <c:pt idx="8229">
                  <c:v>1.007080078125E-3</c:v>
                </c:pt>
                <c:pt idx="8230">
                  <c:v>1.007080078125E-3</c:v>
                </c:pt>
                <c:pt idx="8231">
                  <c:v>1.0068416595458984E-3</c:v>
                </c:pt>
                <c:pt idx="8232">
                  <c:v>1.007080078125E-3</c:v>
                </c:pt>
                <c:pt idx="8233">
                  <c:v>1.007080078125E-3</c:v>
                </c:pt>
                <c:pt idx="8234">
                  <c:v>1.0068416595458984E-3</c:v>
                </c:pt>
                <c:pt idx="8235">
                  <c:v>1.007080078125E-3</c:v>
                </c:pt>
                <c:pt idx="8236">
                  <c:v>1.007080078125E-3</c:v>
                </c:pt>
                <c:pt idx="8237">
                  <c:v>1.0068416595458984E-3</c:v>
                </c:pt>
                <c:pt idx="8238">
                  <c:v>1.007080078125E-3</c:v>
                </c:pt>
                <c:pt idx="8239">
                  <c:v>1.0080337524414063E-3</c:v>
                </c:pt>
                <c:pt idx="8240">
                  <c:v>1.007080078125E-3</c:v>
                </c:pt>
                <c:pt idx="8241">
                  <c:v>1.0068416595458984E-3</c:v>
                </c:pt>
                <c:pt idx="8242">
                  <c:v>1.007080078125E-3</c:v>
                </c:pt>
                <c:pt idx="8243">
                  <c:v>1.007080078125E-3</c:v>
                </c:pt>
                <c:pt idx="8244">
                  <c:v>1.0068416595458984E-3</c:v>
                </c:pt>
                <c:pt idx="8245">
                  <c:v>1.007080078125E-3</c:v>
                </c:pt>
                <c:pt idx="8246">
                  <c:v>1.0068416595458984E-3</c:v>
                </c:pt>
                <c:pt idx="8247">
                  <c:v>1.007080078125E-3</c:v>
                </c:pt>
                <c:pt idx="8248">
                  <c:v>1.007080078125E-3</c:v>
                </c:pt>
                <c:pt idx="8249">
                  <c:v>1.0068416595458984E-3</c:v>
                </c:pt>
                <c:pt idx="8250">
                  <c:v>1.007080078125E-3</c:v>
                </c:pt>
                <c:pt idx="8251">
                  <c:v>1.0080337524414063E-3</c:v>
                </c:pt>
                <c:pt idx="8252">
                  <c:v>1.007080078125E-3</c:v>
                </c:pt>
                <c:pt idx="8253">
                  <c:v>1.0068416595458984E-3</c:v>
                </c:pt>
                <c:pt idx="8254">
                  <c:v>1.007080078125E-3</c:v>
                </c:pt>
                <c:pt idx="8255">
                  <c:v>1.007080078125E-3</c:v>
                </c:pt>
                <c:pt idx="8256">
                  <c:v>1.0068416595458984E-3</c:v>
                </c:pt>
                <c:pt idx="8257">
                  <c:v>1.007080078125E-3</c:v>
                </c:pt>
                <c:pt idx="8258">
                  <c:v>1.007080078125E-3</c:v>
                </c:pt>
                <c:pt idx="8259">
                  <c:v>1.0068416595458984E-3</c:v>
                </c:pt>
                <c:pt idx="8260">
                  <c:v>1.007080078125E-3</c:v>
                </c:pt>
                <c:pt idx="8261">
                  <c:v>1.007080078125E-3</c:v>
                </c:pt>
                <c:pt idx="8262">
                  <c:v>1.0068416595458984E-3</c:v>
                </c:pt>
                <c:pt idx="8263">
                  <c:v>1.007080078125E-3</c:v>
                </c:pt>
                <c:pt idx="8264">
                  <c:v>1.0080337524414063E-3</c:v>
                </c:pt>
                <c:pt idx="8265">
                  <c:v>1.007080078125E-3</c:v>
                </c:pt>
                <c:pt idx="8266">
                  <c:v>1.0068416595458984E-3</c:v>
                </c:pt>
                <c:pt idx="8267">
                  <c:v>1.007080078125E-3</c:v>
                </c:pt>
                <c:pt idx="8268">
                  <c:v>1.0068416595458984E-3</c:v>
                </c:pt>
                <c:pt idx="8269">
                  <c:v>1.007080078125E-3</c:v>
                </c:pt>
                <c:pt idx="8270">
                  <c:v>1.007080078125E-3</c:v>
                </c:pt>
                <c:pt idx="8271">
                  <c:v>1.0068416595458984E-3</c:v>
                </c:pt>
                <c:pt idx="8272">
                  <c:v>1.007080078125E-3</c:v>
                </c:pt>
                <c:pt idx="8273">
                  <c:v>1.007080078125E-3</c:v>
                </c:pt>
                <c:pt idx="8274">
                  <c:v>1.0068416595458984E-3</c:v>
                </c:pt>
                <c:pt idx="8275">
                  <c:v>1.007080078125E-3</c:v>
                </c:pt>
                <c:pt idx="8276">
                  <c:v>1.0080337524414063E-3</c:v>
                </c:pt>
                <c:pt idx="8277">
                  <c:v>1.007080078125E-3</c:v>
                </c:pt>
                <c:pt idx="8278">
                  <c:v>1.0068416595458984E-3</c:v>
                </c:pt>
                <c:pt idx="8279">
                  <c:v>1.007080078125E-3</c:v>
                </c:pt>
                <c:pt idx="8280">
                  <c:v>1.007080078125E-3</c:v>
                </c:pt>
                <c:pt idx="8281">
                  <c:v>1.0068416595458984E-3</c:v>
                </c:pt>
                <c:pt idx="8282">
                  <c:v>1.007080078125E-3</c:v>
                </c:pt>
                <c:pt idx="8283">
                  <c:v>1.007080078125E-3</c:v>
                </c:pt>
                <c:pt idx="8284">
                  <c:v>1.0068416595458984E-3</c:v>
                </c:pt>
                <c:pt idx="8285">
                  <c:v>1.007080078125E-3</c:v>
                </c:pt>
                <c:pt idx="8286">
                  <c:v>1.007080078125E-3</c:v>
                </c:pt>
                <c:pt idx="8287">
                  <c:v>1.0068416595458984E-3</c:v>
                </c:pt>
                <c:pt idx="8288">
                  <c:v>1.007080078125E-3</c:v>
                </c:pt>
                <c:pt idx="8289">
                  <c:v>1.0080337524414063E-3</c:v>
                </c:pt>
                <c:pt idx="8290">
                  <c:v>1.0068416595458984E-3</c:v>
                </c:pt>
                <c:pt idx="8291">
                  <c:v>1.007080078125E-3</c:v>
                </c:pt>
                <c:pt idx="8292">
                  <c:v>1.007080078125E-3</c:v>
                </c:pt>
                <c:pt idx="8293">
                  <c:v>1.0068416595458984E-3</c:v>
                </c:pt>
                <c:pt idx="8294">
                  <c:v>1.007080078125E-3</c:v>
                </c:pt>
                <c:pt idx="8295">
                  <c:v>1.007080078125E-3</c:v>
                </c:pt>
                <c:pt idx="8296">
                  <c:v>1.0068416595458984E-3</c:v>
                </c:pt>
                <c:pt idx="8297">
                  <c:v>1.007080078125E-3</c:v>
                </c:pt>
                <c:pt idx="8298">
                  <c:v>1.007080078125E-3</c:v>
                </c:pt>
                <c:pt idx="8299">
                  <c:v>1.0068416595458984E-3</c:v>
                </c:pt>
                <c:pt idx="8300">
                  <c:v>1.007080078125E-3</c:v>
                </c:pt>
                <c:pt idx="8301">
                  <c:v>1.0080337524414063E-3</c:v>
                </c:pt>
                <c:pt idx="8302">
                  <c:v>1.007080078125E-3</c:v>
                </c:pt>
                <c:pt idx="8303">
                  <c:v>1.0068416595458984E-3</c:v>
                </c:pt>
                <c:pt idx="8304">
                  <c:v>1.007080078125E-3</c:v>
                </c:pt>
                <c:pt idx="8305">
                  <c:v>1.007080078125E-3</c:v>
                </c:pt>
                <c:pt idx="8306">
                  <c:v>1.0068416595458984E-3</c:v>
                </c:pt>
                <c:pt idx="8307">
                  <c:v>1.007080078125E-3</c:v>
                </c:pt>
                <c:pt idx="8308">
                  <c:v>1.007080078125E-3</c:v>
                </c:pt>
                <c:pt idx="8309">
                  <c:v>1.0068416595458984E-3</c:v>
                </c:pt>
                <c:pt idx="8310">
                  <c:v>1.007080078125E-3</c:v>
                </c:pt>
                <c:pt idx="8311">
                  <c:v>1.007080078125E-3</c:v>
                </c:pt>
                <c:pt idx="8312">
                  <c:v>1.0068416595458984E-3</c:v>
                </c:pt>
                <c:pt idx="8313">
                  <c:v>1.007080078125E-3</c:v>
                </c:pt>
                <c:pt idx="8314">
                  <c:v>1.0080337524414063E-3</c:v>
                </c:pt>
                <c:pt idx="8315">
                  <c:v>1.0068416595458984E-3</c:v>
                </c:pt>
                <c:pt idx="8316">
                  <c:v>1.007080078125E-3</c:v>
                </c:pt>
                <c:pt idx="8317">
                  <c:v>1.007080078125E-3</c:v>
                </c:pt>
                <c:pt idx="8318">
                  <c:v>1.0068416595458984E-3</c:v>
                </c:pt>
                <c:pt idx="8319">
                  <c:v>1.007080078125E-3</c:v>
                </c:pt>
                <c:pt idx="8320">
                  <c:v>1.007080078125E-3</c:v>
                </c:pt>
                <c:pt idx="8321">
                  <c:v>1.0068416595458984E-3</c:v>
                </c:pt>
                <c:pt idx="8322">
                  <c:v>1.007080078125E-3</c:v>
                </c:pt>
                <c:pt idx="8323">
                  <c:v>1.007080078125E-3</c:v>
                </c:pt>
                <c:pt idx="8324">
                  <c:v>1.0068416595458984E-3</c:v>
                </c:pt>
                <c:pt idx="8325">
                  <c:v>1.007080078125E-3</c:v>
                </c:pt>
                <c:pt idx="8326">
                  <c:v>1.0080337524414063E-3</c:v>
                </c:pt>
                <c:pt idx="8327">
                  <c:v>1.007080078125E-3</c:v>
                </c:pt>
                <c:pt idx="8328">
                  <c:v>1.0068416595458984E-3</c:v>
                </c:pt>
                <c:pt idx="8329">
                  <c:v>1.007080078125E-3</c:v>
                </c:pt>
                <c:pt idx="8330">
                  <c:v>1.007080078125E-3</c:v>
                </c:pt>
                <c:pt idx="8331">
                  <c:v>1.0068416595458984E-3</c:v>
                </c:pt>
                <c:pt idx="8332">
                  <c:v>1.007080078125E-3</c:v>
                </c:pt>
                <c:pt idx="8333">
                  <c:v>1.007080078125E-3</c:v>
                </c:pt>
                <c:pt idx="8334">
                  <c:v>1.0068416595458984E-3</c:v>
                </c:pt>
                <c:pt idx="8335">
                  <c:v>1.007080078125E-3</c:v>
                </c:pt>
                <c:pt idx="8336">
                  <c:v>1.007080078125E-3</c:v>
                </c:pt>
                <c:pt idx="8337">
                  <c:v>1.0068416595458984E-3</c:v>
                </c:pt>
                <c:pt idx="8338">
                  <c:v>1.007080078125E-3</c:v>
                </c:pt>
                <c:pt idx="8339">
                  <c:v>1.0080337524414063E-3</c:v>
                </c:pt>
                <c:pt idx="8340">
                  <c:v>1.0068416595458984E-3</c:v>
                </c:pt>
                <c:pt idx="8341">
                  <c:v>1.007080078125E-3</c:v>
                </c:pt>
                <c:pt idx="8342">
                  <c:v>1.007080078125E-3</c:v>
                </c:pt>
                <c:pt idx="8343">
                  <c:v>1.0068416595458984E-3</c:v>
                </c:pt>
                <c:pt idx="8344">
                  <c:v>1.007080078125E-3</c:v>
                </c:pt>
                <c:pt idx="8345">
                  <c:v>1.007080078125E-3</c:v>
                </c:pt>
                <c:pt idx="8346">
                  <c:v>1.0068416595458984E-3</c:v>
                </c:pt>
                <c:pt idx="8347">
                  <c:v>1.007080078125E-3</c:v>
                </c:pt>
                <c:pt idx="8348">
                  <c:v>1.007080078125E-3</c:v>
                </c:pt>
                <c:pt idx="8349">
                  <c:v>1.0068416595458984E-3</c:v>
                </c:pt>
                <c:pt idx="8350">
                  <c:v>1.007080078125E-3</c:v>
                </c:pt>
                <c:pt idx="8351">
                  <c:v>1.0080337524414063E-3</c:v>
                </c:pt>
                <c:pt idx="8352">
                  <c:v>1.007080078125E-3</c:v>
                </c:pt>
                <c:pt idx="8353">
                  <c:v>1.0068416595458984E-3</c:v>
                </c:pt>
                <c:pt idx="8354">
                  <c:v>1.007080078125E-3</c:v>
                </c:pt>
                <c:pt idx="8355">
                  <c:v>1.007080078125E-3</c:v>
                </c:pt>
                <c:pt idx="8356">
                  <c:v>1.0068416595458984E-3</c:v>
                </c:pt>
                <c:pt idx="8357">
                  <c:v>1.007080078125E-3</c:v>
                </c:pt>
                <c:pt idx="8358">
                  <c:v>1.007080078125E-3</c:v>
                </c:pt>
                <c:pt idx="8359">
                  <c:v>1.0068416595458984E-3</c:v>
                </c:pt>
                <c:pt idx="8360">
                  <c:v>1.007080078125E-3</c:v>
                </c:pt>
                <c:pt idx="8361">
                  <c:v>1.007080078125E-3</c:v>
                </c:pt>
                <c:pt idx="8362">
                  <c:v>1.0068416595458984E-3</c:v>
                </c:pt>
                <c:pt idx="8363">
                  <c:v>1.007080078125E-3</c:v>
                </c:pt>
                <c:pt idx="8364">
                  <c:v>1.0080337524414063E-3</c:v>
                </c:pt>
                <c:pt idx="8365">
                  <c:v>1.0068416595458984E-3</c:v>
                </c:pt>
                <c:pt idx="8366">
                  <c:v>1.007080078125E-3</c:v>
                </c:pt>
                <c:pt idx="8367">
                  <c:v>1.007080078125E-3</c:v>
                </c:pt>
                <c:pt idx="8368">
                  <c:v>1.0068416595458984E-3</c:v>
                </c:pt>
                <c:pt idx="8369">
                  <c:v>1.007080078125E-3</c:v>
                </c:pt>
                <c:pt idx="8370">
                  <c:v>1.007080078125E-3</c:v>
                </c:pt>
                <c:pt idx="8371">
                  <c:v>1.0068416595458984E-3</c:v>
                </c:pt>
                <c:pt idx="8372">
                  <c:v>1.007080078125E-3</c:v>
                </c:pt>
                <c:pt idx="8373">
                  <c:v>1.007080078125E-3</c:v>
                </c:pt>
                <c:pt idx="8374">
                  <c:v>1.0068416595458984E-3</c:v>
                </c:pt>
                <c:pt idx="8375">
                  <c:v>1.007080078125E-3</c:v>
                </c:pt>
                <c:pt idx="8376">
                  <c:v>1.0080337524414063E-3</c:v>
                </c:pt>
                <c:pt idx="8377">
                  <c:v>1.007080078125E-3</c:v>
                </c:pt>
                <c:pt idx="8378">
                  <c:v>1.0068416595458984E-3</c:v>
                </c:pt>
                <c:pt idx="8379">
                  <c:v>1.007080078125E-3</c:v>
                </c:pt>
                <c:pt idx="8380">
                  <c:v>1.007080078125E-3</c:v>
                </c:pt>
                <c:pt idx="8381">
                  <c:v>1.0068416595458984E-3</c:v>
                </c:pt>
                <c:pt idx="8382">
                  <c:v>1.007080078125E-3</c:v>
                </c:pt>
                <c:pt idx="8383">
                  <c:v>1.007080078125E-3</c:v>
                </c:pt>
                <c:pt idx="8384">
                  <c:v>1.0068416595458984E-3</c:v>
                </c:pt>
                <c:pt idx="8385">
                  <c:v>1.007080078125E-3</c:v>
                </c:pt>
                <c:pt idx="8386">
                  <c:v>1.007080078125E-3</c:v>
                </c:pt>
                <c:pt idx="8387">
                  <c:v>1.0068416595458984E-3</c:v>
                </c:pt>
                <c:pt idx="8388">
                  <c:v>1.007080078125E-3</c:v>
                </c:pt>
                <c:pt idx="8389">
                  <c:v>1.0080337524414063E-3</c:v>
                </c:pt>
                <c:pt idx="8390">
                  <c:v>1.0068416595458984E-3</c:v>
                </c:pt>
                <c:pt idx="8391">
                  <c:v>1.7120122909545898E-2</c:v>
                </c:pt>
                <c:pt idx="8392">
                  <c:v>1.007080078125E-3</c:v>
                </c:pt>
                <c:pt idx="8393">
                  <c:v>1.0068416595458984E-3</c:v>
                </c:pt>
                <c:pt idx="8394">
                  <c:v>1.007080078125E-3</c:v>
                </c:pt>
                <c:pt idx="8395">
                  <c:v>1.007080078125E-3</c:v>
                </c:pt>
                <c:pt idx="8396">
                  <c:v>1.0068416595458984E-3</c:v>
                </c:pt>
                <c:pt idx="8397">
                  <c:v>1.007080078125E-3</c:v>
                </c:pt>
                <c:pt idx="8398">
                  <c:v>1.0080337524414063E-3</c:v>
                </c:pt>
                <c:pt idx="8399">
                  <c:v>1.0068416595458984E-3</c:v>
                </c:pt>
                <c:pt idx="8400">
                  <c:v>1.007080078125E-3</c:v>
                </c:pt>
                <c:pt idx="8401">
                  <c:v>1.007080078125E-3</c:v>
                </c:pt>
                <c:pt idx="8402">
                  <c:v>1.0068416595458984E-3</c:v>
                </c:pt>
                <c:pt idx="8403">
                  <c:v>1.007080078125E-3</c:v>
                </c:pt>
                <c:pt idx="8404">
                  <c:v>1.007080078125E-3</c:v>
                </c:pt>
                <c:pt idx="8405">
                  <c:v>1.0068416595458984E-3</c:v>
                </c:pt>
                <c:pt idx="8406">
                  <c:v>1.007080078125E-3</c:v>
                </c:pt>
                <c:pt idx="8407">
                  <c:v>1.007080078125E-3</c:v>
                </c:pt>
                <c:pt idx="8408">
                  <c:v>1.0068416595458984E-3</c:v>
                </c:pt>
                <c:pt idx="8409">
                  <c:v>1.007080078125E-3</c:v>
                </c:pt>
                <c:pt idx="8410">
                  <c:v>1.0080337524414063E-3</c:v>
                </c:pt>
                <c:pt idx="8411">
                  <c:v>1.007080078125E-3</c:v>
                </c:pt>
                <c:pt idx="8412">
                  <c:v>1.0068416595458984E-3</c:v>
                </c:pt>
                <c:pt idx="8413">
                  <c:v>1.007080078125E-3</c:v>
                </c:pt>
                <c:pt idx="8414">
                  <c:v>1.007080078125E-3</c:v>
                </c:pt>
                <c:pt idx="8415">
                  <c:v>1.0068416595458984E-3</c:v>
                </c:pt>
                <c:pt idx="8416">
                  <c:v>1.007080078125E-3</c:v>
                </c:pt>
                <c:pt idx="8417">
                  <c:v>1.007080078125E-3</c:v>
                </c:pt>
                <c:pt idx="8418">
                  <c:v>1.0068416595458984E-3</c:v>
                </c:pt>
                <c:pt idx="8419">
                  <c:v>1.007080078125E-3</c:v>
                </c:pt>
                <c:pt idx="8420">
                  <c:v>2.0139217376708984E-3</c:v>
                </c:pt>
                <c:pt idx="8421">
                  <c:v>1.007080078125E-3</c:v>
                </c:pt>
                <c:pt idx="8422">
                  <c:v>1.0080337524414063E-3</c:v>
                </c:pt>
                <c:pt idx="8423">
                  <c:v>1.0068416595458984E-3</c:v>
                </c:pt>
                <c:pt idx="8424">
                  <c:v>1.007080078125E-3</c:v>
                </c:pt>
                <c:pt idx="8425">
                  <c:v>1.007080078125E-3</c:v>
                </c:pt>
                <c:pt idx="8426">
                  <c:v>1.0068416595458984E-3</c:v>
                </c:pt>
                <c:pt idx="8427">
                  <c:v>1.007080078125E-3</c:v>
                </c:pt>
                <c:pt idx="8428">
                  <c:v>1.007080078125E-3</c:v>
                </c:pt>
                <c:pt idx="8429">
                  <c:v>1.0068416595458984E-3</c:v>
                </c:pt>
                <c:pt idx="8430">
                  <c:v>1.007080078125E-3</c:v>
                </c:pt>
                <c:pt idx="8431">
                  <c:v>1.007080078125E-3</c:v>
                </c:pt>
                <c:pt idx="8432">
                  <c:v>1.0068416595458984E-3</c:v>
                </c:pt>
                <c:pt idx="8433">
                  <c:v>1.007080078125E-3</c:v>
                </c:pt>
                <c:pt idx="8434">
                  <c:v>1.0080337524414063E-3</c:v>
                </c:pt>
                <c:pt idx="8435">
                  <c:v>1.007080078125E-3</c:v>
                </c:pt>
                <c:pt idx="8436">
                  <c:v>1.0068416595458984E-3</c:v>
                </c:pt>
                <c:pt idx="8437">
                  <c:v>1.007080078125E-3</c:v>
                </c:pt>
                <c:pt idx="8438">
                  <c:v>1.007080078125E-3</c:v>
                </c:pt>
                <c:pt idx="8439">
                  <c:v>1.0068416595458984E-3</c:v>
                </c:pt>
                <c:pt idx="8440">
                  <c:v>1.007080078125E-3</c:v>
                </c:pt>
                <c:pt idx="8441">
                  <c:v>1.007080078125E-3</c:v>
                </c:pt>
                <c:pt idx="8442">
                  <c:v>1.0068416595458984E-3</c:v>
                </c:pt>
                <c:pt idx="8443">
                  <c:v>1.007080078125E-3</c:v>
                </c:pt>
                <c:pt idx="8444">
                  <c:v>1.007080078125E-3</c:v>
                </c:pt>
                <c:pt idx="8445">
                  <c:v>1.0068416595458984E-3</c:v>
                </c:pt>
                <c:pt idx="8446">
                  <c:v>1.007080078125E-3</c:v>
                </c:pt>
                <c:pt idx="8447">
                  <c:v>1.0080337524414063E-3</c:v>
                </c:pt>
                <c:pt idx="8448">
                  <c:v>1.0068416595458984E-3</c:v>
                </c:pt>
                <c:pt idx="8449">
                  <c:v>1.007080078125E-3</c:v>
                </c:pt>
                <c:pt idx="8450">
                  <c:v>1.007080078125E-3</c:v>
                </c:pt>
                <c:pt idx="8451">
                  <c:v>1.0068416595458984E-3</c:v>
                </c:pt>
                <c:pt idx="8452">
                  <c:v>1.007080078125E-3</c:v>
                </c:pt>
                <c:pt idx="8453">
                  <c:v>1.007080078125E-3</c:v>
                </c:pt>
                <c:pt idx="8454">
                  <c:v>1.0068416595458984E-3</c:v>
                </c:pt>
                <c:pt idx="8455">
                  <c:v>1.007080078125E-3</c:v>
                </c:pt>
                <c:pt idx="8456">
                  <c:v>1.007080078125E-3</c:v>
                </c:pt>
                <c:pt idx="8457">
                  <c:v>1.0068416595458984E-3</c:v>
                </c:pt>
                <c:pt idx="8458">
                  <c:v>1.007080078125E-3</c:v>
                </c:pt>
                <c:pt idx="8459">
                  <c:v>1.0080337524414063E-3</c:v>
                </c:pt>
                <c:pt idx="8460">
                  <c:v>1.007080078125E-3</c:v>
                </c:pt>
                <c:pt idx="8461">
                  <c:v>1.0068416595458984E-3</c:v>
                </c:pt>
                <c:pt idx="8462">
                  <c:v>1.007080078125E-3</c:v>
                </c:pt>
                <c:pt idx="8463">
                  <c:v>1.007080078125E-3</c:v>
                </c:pt>
                <c:pt idx="8464">
                  <c:v>1.0068416595458984E-3</c:v>
                </c:pt>
                <c:pt idx="8465">
                  <c:v>1.007080078125E-3</c:v>
                </c:pt>
                <c:pt idx="8466">
                  <c:v>1.007080078125E-3</c:v>
                </c:pt>
                <c:pt idx="8467">
                  <c:v>1.0068416595458984E-3</c:v>
                </c:pt>
                <c:pt idx="8468">
                  <c:v>1.007080078125E-3</c:v>
                </c:pt>
                <c:pt idx="8469">
                  <c:v>1.007080078125E-3</c:v>
                </c:pt>
                <c:pt idx="8470">
                  <c:v>1.0068416595458984E-3</c:v>
                </c:pt>
                <c:pt idx="8471">
                  <c:v>1.007080078125E-3</c:v>
                </c:pt>
                <c:pt idx="8472">
                  <c:v>1.0080337524414063E-3</c:v>
                </c:pt>
                <c:pt idx="8473">
                  <c:v>1.0068416595458984E-3</c:v>
                </c:pt>
                <c:pt idx="8474">
                  <c:v>1.007080078125E-3</c:v>
                </c:pt>
                <c:pt idx="8475">
                  <c:v>1.007080078125E-3</c:v>
                </c:pt>
                <c:pt idx="8476">
                  <c:v>1.0068416595458984E-3</c:v>
                </c:pt>
                <c:pt idx="8477">
                  <c:v>1.007080078125E-3</c:v>
                </c:pt>
                <c:pt idx="8478">
                  <c:v>1.007080078125E-3</c:v>
                </c:pt>
                <c:pt idx="8479">
                  <c:v>1.0068416595458984E-3</c:v>
                </c:pt>
                <c:pt idx="8480">
                  <c:v>1.007080078125E-3</c:v>
                </c:pt>
                <c:pt idx="8481">
                  <c:v>1.007080078125E-3</c:v>
                </c:pt>
                <c:pt idx="8482">
                  <c:v>3.0219554901123047E-3</c:v>
                </c:pt>
                <c:pt idx="8483">
                  <c:v>1.007080078125E-3</c:v>
                </c:pt>
                <c:pt idx="8484">
                  <c:v>1.0068416595458984E-3</c:v>
                </c:pt>
                <c:pt idx="8485">
                  <c:v>1.007080078125E-3</c:v>
                </c:pt>
                <c:pt idx="8486">
                  <c:v>1.007080078125E-3</c:v>
                </c:pt>
                <c:pt idx="8487">
                  <c:v>1.0068416595458984E-3</c:v>
                </c:pt>
                <c:pt idx="8488">
                  <c:v>1.007080078125E-3</c:v>
                </c:pt>
                <c:pt idx="8489">
                  <c:v>1.007080078125E-3</c:v>
                </c:pt>
                <c:pt idx="8490">
                  <c:v>1.0068416595458984E-3</c:v>
                </c:pt>
                <c:pt idx="8491">
                  <c:v>1.007080078125E-3</c:v>
                </c:pt>
                <c:pt idx="8492">
                  <c:v>4.0290355682373047E-3</c:v>
                </c:pt>
                <c:pt idx="8493">
                  <c:v>1.0068416595458984E-3</c:v>
                </c:pt>
                <c:pt idx="8494">
                  <c:v>1.007080078125E-3</c:v>
                </c:pt>
                <c:pt idx="8495">
                  <c:v>1.007080078125E-3</c:v>
                </c:pt>
                <c:pt idx="8496">
                  <c:v>1.0068416595458984E-3</c:v>
                </c:pt>
                <c:pt idx="8497">
                  <c:v>1.007080078125E-3</c:v>
                </c:pt>
                <c:pt idx="8498">
                  <c:v>1.007080078125E-3</c:v>
                </c:pt>
                <c:pt idx="8499">
                  <c:v>1.0068416595458984E-3</c:v>
                </c:pt>
                <c:pt idx="8500">
                  <c:v>1.007080078125E-3</c:v>
                </c:pt>
                <c:pt idx="8501">
                  <c:v>1.007080078125E-3</c:v>
                </c:pt>
                <c:pt idx="8502">
                  <c:v>1.0068416595458984E-3</c:v>
                </c:pt>
                <c:pt idx="8503">
                  <c:v>1.007080078125E-3</c:v>
                </c:pt>
                <c:pt idx="8504">
                  <c:v>1.0080337524414063E-3</c:v>
                </c:pt>
                <c:pt idx="8505">
                  <c:v>1.007080078125E-3</c:v>
                </c:pt>
                <c:pt idx="8506">
                  <c:v>1.0068416595458984E-3</c:v>
                </c:pt>
                <c:pt idx="8507">
                  <c:v>1.007080078125E-3</c:v>
                </c:pt>
                <c:pt idx="8508">
                  <c:v>1.007080078125E-3</c:v>
                </c:pt>
                <c:pt idx="8509">
                  <c:v>1.0068416595458984E-3</c:v>
                </c:pt>
                <c:pt idx="8510">
                  <c:v>1.007080078125E-3</c:v>
                </c:pt>
                <c:pt idx="8511">
                  <c:v>1.007080078125E-3</c:v>
                </c:pt>
                <c:pt idx="8512">
                  <c:v>1.0068416595458984E-3</c:v>
                </c:pt>
                <c:pt idx="8513">
                  <c:v>1.007080078125E-3</c:v>
                </c:pt>
                <c:pt idx="8514">
                  <c:v>1.007080078125E-3</c:v>
                </c:pt>
                <c:pt idx="8515">
                  <c:v>1.0068416595458984E-3</c:v>
                </c:pt>
                <c:pt idx="8516">
                  <c:v>1.0080337524414063E-3</c:v>
                </c:pt>
                <c:pt idx="8517">
                  <c:v>1.007080078125E-3</c:v>
                </c:pt>
                <c:pt idx="8518">
                  <c:v>1.0068416595458984E-3</c:v>
                </c:pt>
                <c:pt idx="8519">
                  <c:v>1.007080078125E-3</c:v>
                </c:pt>
                <c:pt idx="8520">
                  <c:v>1.007080078125E-3</c:v>
                </c:pt>
                <c:pt idx="8521">
                  <c:v>1.0068416595458984E-3</c:v>
                </c:pt>
                <c:pt idx="8522">
                  <c:v>1.007080078125E-3</c:v>
                </c:pt>
                <c:pt idx="8523">
                  <c:v>1.007080078125E-3</c:v>
                </c:pt>
                <c:pt idx="8524">
                  <c:v>1.0068416595458984E-3</c:v>
                </c:pt>
                <c:pt idx="8525">
                  <c:v>1.007080078125E-3</c:v>
                </c:pt>
                <c:pt idx="8526">
                  <c:v>1.007080078125E-3</c:v>
                </c:pt>
                <c:pt idx="8527">
                  <c:v>1.0068416595458984E-3</c:v>
                </c:pt>
                <c:pt idx="8528">
                  <c:v>1.007080078125E-3</c:v>
                </c:pt>
                <c:pt idx="8529">
                  <c:v>1.0080337524414063E-3</c:v>
                </c:pt>
                <c:pt idx="8530">
                  <c:v>1.007080078125E-3</c:v>
                </c:pt>
                <c:pt idx="8531">
                  <c:v>1.0068416595458984E-3</c:v>
                </c:pt>
                <c:pt idx="8532">
                  <c:v>1.007080078125E-3</c:v>
                </c:pt>
                <c:pt idx="8533">
                  <c:v>1.007080078125E-3</c:v>
                </c:pt>
                <c:pt idx="8534">
                  <c:v>1.0068416595458984E-3</c:v>
                </c:pt>
                <c:pt idx="8535">
                  <c:v>1.007080078125E-3</c:v>
                </c:pt>
                <c:pt idx="8536">
                  <c:v>1.007080078125E-3</c:v>
                </c:pt>
                <c:pt idx="8537">
                  <c:v>1.0068416595458984E-3</c:v>
                </c:pt>
                <c:pt idx="8538">
                  <c:v>1.007080078125E-3</c:v>
                </c:pt>
                <c:pt idx="8539">
                  <c:v>1.007080078125E-3</c:v>
                </c:pt>
                <c:pt idx="8540">
                  <c:v>1.0068416595458984E-3</c:v>
                </c:pt>
                <c:pt idx="8541">
                  <c:v>6.0429573059082031E-3</c:v>
                </c:pt>
                <c:pt idx="8542">
                  <c:v>1.007080078125E-3</c:v>
                </c:pt>
                <c:pt idx="8543">
                  <c:v>1.007080078125E-3</c:v>
                </c:pt>
                <c:pt idx="8544">
                  <c:v>1.0068416595458984E-3</c:v>
                </c:pt>
                <c:pt idx="8545">
                  <c:v>1.007080078125E-3</c:v>
                </c:pt>
                <c:pt idx="8546">
                  <c:v>1.007080078125E-3</c:v>
                </c:pt>
                <c:pt idx="8547">
                  <c:v>1.0068416595458984E-3</c:v>
                </c:pt>
                <c:pt idx="8548">
                  <c:v>1.007080078125E-3</c:v>
                </c:pt>
                <c:pt idx="8549">
                  <c:v>1.0080337524414063E-3</c:v>
                </c:pt>
                <c:pt idx="8550">
                  <c:v>1.007080078125E-3</c:v>
                </c:pt>
                <c:pt idx="8551">
                  <c:v>1.0068416595458984E-3</c:v>
                </c:pt>
                <c:pt idx="8552">
                  <c:v>1.007080078125E-3</c:v>
                </c:pt>
                <c:pt idx="8553">
                  <c:v>1.007080078125E-3</c:v>
                </c:pt>
                <c:pt idx="8554">
                  <c:v>1.0068416595458984E-3</c:v>
                </c:pt>
                <c:pt idx="8555">
                  <c:v>1.007080078125E-3</c:v>
                </c:pt>
                <c:pt idx="8556">
                  <c:v>1.007080078125E-3</c:v>
                </c:pt>
                <c:pt idx="8557">
                  <c:v>1.0068416595458984E-3</c:v>
                </c:pt>
                <c:pt idx="8558">
                  <c:v>1.007080078125E-3</c:v>
                </c:pt>
                <c:pt idx="8559">
                  <c:v>1.007080078125E-3</c:v>
                </c:pt>
                <c:pt idx="8560">
                  <c:v>1.0068416595458984E-3</c:v>
                </c:pt>
                <c:pt idx="8561">
                  <c:v>1.0080337524414063E-3</c:v>
                </c:pt>
                <c:pt idx="8562">
                  <c:v>1.007080078125E-3</c:v>
                </c:pt>
                <c:pt idx="8563">
                  <c:v>1.0068416595458984E-3</c:v>
                </c:pt>
                <c:pt idx="8564">
                  <c:v>1.007080078125E-3</c:v>
                </c:pt>
                <c:pt idx="8565">
                  <c:v>1.007080078125E-3</c:v>
                </c:pt>
                <c:pt idx="8566">
                  <c:v>1.0068416595458984E-3</c:v>
                </c:pt>
                <c:pt idx="8567">
                  <c:v>1.007080078125E-3</c:v>
                </c:pt>
                <c:pt idx="8568">
                  <c:v>1.007080078125E-3</c:v>
                </c:pt>
                <c:pt idx="8569">
                  <c:v>1.0068416595458984E-3</c:v>
                </c:pt>
                <c:pt idx="8570">
                  <c:v>1.007080078125E-3</c:v>
                </c:pt>
                <c:pt idx="8571">
                  <c:v>1.007080078125E-3</c:v>
                </c:pt>
                <c:pt idx="8572">
                  <c:v>1.0068416595458984E-3</c:v>
                </c:pt>
                <c:pt idx="8573">
                  <c:v>1.007080078125E-3</c:v>
                </c:pt>
                <c:pt idx="8574">
                  <c:v>1.0080337524414063E-3</c:v>
                </c:pt>
                <c:pt idx="8575">
                  <c:v>1.007080078125E-3</c:v>
                </c:pt>
                <c:pt idx="8576">
                  <c:v>1.0068416595458984E-3</c:v>
                </c:pt>
                <c:pt idx="8577">
                  <c:v>1.007080078125E-3</c:v>
                </c:pt>
                <c:pt idx="8578">
                  <c:v>1.007080078125E-3</c:v>
                </c:pt>
                <c:pt idx="8579">
                  <c:v>1.0068416595458984E-3</c:v>
                </c:pt>
                <c:pt idx="8580">
                  <c:v>1.007080078125E-3</c:v>
                </c:pt>
                <c:pt idx="8581">
                  <c:v>1.007080078125E-3</c:v>
                </c:pt>
                <c:pt idx="8582">
                  <c:v>1.0068416595458984E-3</c:v>
                </c:pt>
                <c:pt idx="8583">
                  <c:v>1.007080078125E-3</c:v>
                </c:pt>
                <c:pt idx="8584">
                  <c:v>1.007080078125E-3</c:v>
                </c:pt>
                <c:pt idx="8585">
                  <c:v>1.0068416595458984E-3</c:v>
                </c:pt>
                <c:pt idx="8586">
                  <c:v>1.0080337524414063E-3</c:v>
                </c:pt>
                <c:pt idx="8587">
                  <c:v>1.007080078125E-3</c:v>
                </c:pt>
                <c:pt idx="8588">
                  <c:v>1.0068416595458984E-3</c:v>
                </c:pt>
                <c:pt idx="8589">
                  <c:v>1.007080078125E-3</c:v>
                </c:pt>
                <c:pt idx="8590">
                  <c:v>1.007080078125E-3</c:v>
                </c:pt>
                <c:pt idx="8591">
                  <c:v>1.0068416595458984E-3</c:v>
                </c:pt>
                <c:pt idx="8592">
                  <c:v>1.007080078125E-3</c:v>
                </c:pt>
                <c:pt idx="8593">
                  <c:v>1.007080078125E-3</c:v>
                </c:pt>
                <c:pt idx="8594">
                  <c:v>1.0068416595458984E-3</c:v>
                </c:pt>
                <c:pt idx="8595">
                  <c:v>1.007080078125E-3</c:v>
                </c:pt>
                <c:pt idx="8596">
                  <c:v>1.007080078125E-3</c:v>
                </c:pt>
                <c:pt idx="8597">
                  <c:v>1.0068416595458984E-3</c:v>
                </c:pt>
                <c:pt idx="8598">
                  <c:v>1.007080078125E-3</c:v>
                </c:pt>
                <c:pt idx="8599">
                  <c:v>1.0080337524414063E-3</c:v>
                </c:pt>
                <c:pt idx="8600">
                  <c:v>1.007080078125E-3</c:v>
                </c:pt>
                <c:pt idx="8601">
                  <c:v>1.0068416595458984E-3</c:v>
                </c:pt>
                <c:pt idx="8602">
                  <c:v>1.007080078125E-3</c:v>
                </c:pt>
                <c:pt idx="8603">
                  <c:v>1.007080078125E-3</c:v>
                </c:pt>
                <c:pt idx="8604">
                  <c:v>1.0068416595458984E-3</c:v>
                </c:pt>
                <c:pt idx="8605">
                  <c:v>1.007080078125E-3</c:v>
                </c:pt>
                <c:pt idx="8606">
                  <c:v>1.007080078125E-3</c:v>
                </c:pt>
                <c:pt idx="8607">
                  <c:v>1.0068416595458984E-3</c:v>
                </c:pt>
                <c:pt idx="8608">
                  <c:v>1.007080078125E-3</c:v>
                </c:pt>
                <c:pt idx="8609">
                  <c:v>1.007080078125E-3</c:v>
                </c:pt>
                <c:pt idx="8610">
                  <c:v>1.0068416595458984E-3</c:v>
                </c:pt>
                <c:pt idx="8611">
                  <c:v>1.0080337524414063E-3</c:v>
                </c:pt>
                <c:pt idx="8612">
                  <c:v>8.0559253692626953E-3</c:v>
                </c:pt>
                <c:pt idx="8613">
                  <c:v>1.007080078125E-3</c:v>
                </c:pt>
                <c:pt idx="8614">
                  <c:v>1.007080078125E-3</c:v>
                </c:pt>
                <c:pt idx="8615">
                  <c:v>1.0068416595458984E-3</c:v>
                </c:pt>
                <c:pt idx="8616">
                  <c:v>1.007080078125E-3</c:v>
                </c:pt>
                <c:pt idx="8617">
                  <c:v>1.0080337524414063E-3</c:v>
                </c:pt>
                <c:pt idx="8618">
                  <c:v>1.007080078125E-3</c:v>
                </c:pt>
                <c:pt idx="8619">
                  <c:v>1.0068416595458984E-3</c:v>
                </c:pt>
                <c:pt idx="8620">
                  <c:v>1.007080078125E-3</c:v>
                </c:pt>
                <c:pt idx="8621">
                  <c:v>1.007080078125E-3</c:v>
                </c:pt>
                <c:pt idx="8622">
                  <c:v>1.0068416595458984E-3</c:v>
                </c:pt>
                <c:pt idx="8623">
                  <c:v>1.007080078125E-3</c:v>
                </c:pt>
                <c:pt idx="8624">
                  <c:v>1.007080078125E-3</c:v>
                </c:pt>
                <c:pt idx="8625">
                  <c:v>1.0068416595458984E-3</c:v>
                </c:pt>
                <c:pt idx="8626">
                  <c:v>1.007080078125E-3</c:v>
                </c:pt>
                <c:pt idx="8627">
                  <c:v>1.007080078125E-3</c:v>
                </c:pt>
                <c:pt idx="8628">
                  <c:v>1.0068416595458984E-3</c:v>
                </c:pt>
                <c:pt idx="8629">
                  <c:v>1.0080337524414063E-3</c:v>
                </c:pt>
                <c:pt idx="8630">
                  <c:v>1.007080078125E-3</c:v>
                </c:pt>
                <c:pt idx="8631">
                  <c:v>1.0068416595458984E-3</c:v>
                </c:pt>
                <c:pt idx="8632">
                  <c:v>1.007080078125E-3</c:v>
                </c:pt>
                <c:pt idx="8633">
                  <c:v>1.007080078125E-3</c:v>
                </c:pt>
                <c:pt idx="8634">
                  <c:v>1.0068416595458984E-3</c:v>
                </c:pt>
                <c:pt idx="8635">
                  <c:v>1.007080078125E-3</c:v>
                </c:pt>
                <c:pt idx="8636">
                  <c:v>1.007080078125E-3</c:v>
                </c:pt>
                <c:pt idx="8637">
                  <c:v>1.0068416595458984E-3</c:v>
                </c:pt>
                <c:pt idx="8638">
                  <c:v>1.007080078125E-3</c:v>
                </c:pt>
                <c:pt idx="8639">
                  <c:v>1.007080078125E-3</c:v>
                </c:pt>
                <c:pt idx="8640">
                  <c:v>1.0068416595458984E-3</c:v>
                </c:pt>
                <c:pt idx="8641">
                  <c:v>1.007080078125E-3</c:v>
                </c:pt>
                <c:pt idx="8642">
                  <c:v>1.0080337524414063E-3</c:v>
                </c:pt>
                <c:pt idx="8643">
                  <c:v>1.007080078125E-3</c:v>
                </c:pt>
                <c:pt idx="8644">
                  <c:v>1.0068416595458984E-3</c:v>
                </c:pt>
                <c:pt idx="8645">
                  <c:v>1.007080078125E-3</c:v>
                </c:pt>
                <c:pt idx="8646">
                  <c:v>1.007080078125E-3</c:v>
                </c:pt>
                <c:pt idx="8647">
                  <c:v>1.0068416595458984E-3</c:v>
                </c:pt>
                <c:pt idx="8648">
                  <c:v>1.007080078125E-3</c:v>
                </c:pt>
                <c:pt idx="8649">
                  <c:v>1.007080078125E-3</c:v>
                </c:pt>
                <c:pt idx="8650">
                  <c:v>1.0068416595458984E-3</c:v>
                </c:pt>
                <c:pt idx="8651">
                  <c:v>1.007080078125E-3</c:v>
                </c:pt>
                <c:pt idx="8652">
                  <c:v>1.007080078125E-3</c:v>
                </c:pt>
                <c:pt idx="8653">
                  <c:v>1.0068416595458984E-3</c:v>
                </c:pt>
                <c:pt idx="8654">
                  <c:v>1.0080337524414063E-3</c:v>
                </c:pt>
                <c:pt idx="8655">
                  <c:v>1.007080078125E-3</c:v>
                </c:pt>
                <c:pt idx="8656">
                  <c:v>1.0068416595458984E-3</c:v>
                </c:pt>
                <c:pt idx="8657">
                  <c:v>1.007080078125E-3</c:v>
                </c:pt>
                <c:pt idx="8658">
                  <c:v>1.007080078125E-3</c:v>
                </c:pt>
                <c:pt idx="8659">
                  <c:v>1.0068416595458984E-3</c:v>
                </c:pt>
                <c:pt idx="8660">
                  <c:v>1.007080078125E-3</c:v>
                </c:pt>
                <c:pt idx="8661">
                  <c:v>2.0139217376708984E-3</c:v>
                </c:pt>
                <c:pt idx="8662">
                  <c:v>1.007080078125E-3</c:v>
                </c:pt>
                <c:pt idx="8663">
                  <c:v>1.007080078125E-3</c:v>
                </c:pt>
                <c:pt idx="8664">
                  <c:v>1.0068416595458984E-3</c:v>
                </c:pt>
                <c:pt idx="8665">
                  <c:v>1.007080078125E-3</c:v>
                </c:pt>
                <c:pt idx="8666">
                  <c:v>1.0080337524414063E-3</c:v>
                </c:pt>
                <c:pt idx="8667">
                  <c:v>1.007080078125E-3</c:v>
                </c:pt>
                <c:pt idx="8668">
                  <c:v>1.0068416595458984E-3</c:v>
                </c:pt>
                <c:pt idx="8669">
                  <c:v>1.007080078125E-3</c:v>
                </c:pt>
                <c:pt idx="8670">
                  <c:v>1.007080078125E-3</c:v>
                </c:pt>
                <c:pt idx="8671">
                  <c:v>1.0068416595458984E-3</c:v>
                </c:pt>
                <c:pt idx="8672">
                  <c:v>1.007080078125E-3</c:v>
                </c:pt>
                <c:pt idx="8673">
                  <c:v>1.007080078125E-3</c:v>
                </c:pt>
                <c:pt idx="8674">
                  <c:v>1.0068416595458984E-3</c:v>
                </c:pt>
                <c:pt idx="8675">
                  <c:v>1.007080078125E-3</c:v>
                </c:pt>
                <c:pt idx="8676">
                  <c:v>1.007080078125E-3</c:v>
                </c:pt>
                <c:pt idx="8677">
                  <c:v>1.0068416595458984E-3</c:v>
                </c:pt>
                <c:pt idx="8678">
                  <c:v>1.0080337524414063E-3</c:v>
                </c:pt>
                <c:pt idx="8679">
                  <c:v>1.007080078125E-3</c:v>
                </c:pt>
                <c:pt idx="8680">
                  <c:v>1.0068416595458984E-3</c:v>
                </c:pt>
                <c:pt idx="8681">
                  <c:v>1.007080078125E-3</c:v>
                </c:pt>
                <c:pt idx="8682">
                  <c:v>1.007080078125E-3</c:v>
                </c:pt>
                <c:pt idx="8683">
                  <c:v>1.0068416595458984E-3</c:v>
                </c:pt>
                <c:pt idx="8684">
                  <c:v>1.007080078125E-3</c:v>
                </c:pt>
                <c:pt idx="8685">
                  <c:v>1.007080078125E-3</c:v>
                </c:pt>
                <c:pt idx="8686">
                  <c:v>1.0068416595458984E-3</c:v>
                </c:pt>
                <c:pt idx="8687">
                  <c:v>1.007080078125E-3</c:v>
                </c:pt>
                <c:pt idx="8688">
                  <c:v>1.007080078125E-3</c:v>
                </c:pt>
                <c:pt idx="8689">
                  <c:v>1.0068416595458984E-3</c:v>
                </c:pt>
                <c:pt idx="8690">
                  <c:v>1.007080078125E-3</c:v>
                </c:pt>
                <c:pt idx="8691">
                  <c:v>1.0080337524414063E-3</c:v>
                </c:pt>
                <c:pt idx="8692">
                  <c:v>1.007080078125E-3</c:v>
                </c:pt>
                <c:pt idx="8693">
                  <c:v>1.0068416595458984E-3</c:v>
                </c:pt>
                <c:pt idx="8694">
                  <c:v>1.007080078125E-3</c:v>
                </c:pt>
                <c:pt idx="8695">
                  <c:v>1.007080078125E-3</c:v>
                </c:pt>
                <c:pt idx="8696">
                  <c:v>1.0068416595458984E-3</c:v>
                </c:pt>
                <c:pt idx="8697">
                  <c:v>1.007080078125E-3</c:v>
                </c:pt>
                <c:pt idx="8698">
                  <c:v>1.007080078125E-3</c:v>
                </c:pt>
                <c:pt idx="8699">
                  <c:v>1.0068416595458984E-3</c:v>
                </c:pt>
                <c:pt idx="8700">
                  <c:v>1.007080078125E-3</c:v>
                </c:pt>
                <c:pt idx="8701">
                  <c:v>1.0068416595458984E-3</c:v>
                </c:pt>
                <c:pt idx="8702">
                  <c:v>1.007080078125E-3</c:v>
                </c:pt>
                <c:pt idx="8703">
                  <c:v>1.0080337524414063E-3</c:v>
                </c:pt>
                <c:pt idx="8704">
                  <c:v>1.007080078125E-3</c:v>
                </c:pt>
                <c:pt idx="8705">
                  <c:v>1.0068416595458984E-3</c:v>
                </c:pt>
                <c:pt idx="8706">
                  <c:v>1.007080078125E-3</c:v>
                </c:pt>
                <c:pt idx="8707">
                  <c:v>1.007080078125E-3</c:v>
                </c:pt>
                <c:pt idx="8708">
                  <c:v>1.0068416595458984E-3</c:v>
                </c:pt>
                <c:pt idx="8709">
                  <c:v>1.007080078125E-3</c:v>
                </c:pt>
                <c:pt idx="8710">
                  <c:v>1.007080078125E-3</c:v>
                </c:pt>
                <c:pt idx="8711">
                  <c:v>1.0068416595458984E-3</c:v>
                </c:pt>
                <c:pt idx="8712">
                  <c:v>1.007080078125E-3</c:v>
                </c:pt>
                <c:pt idx="8713">
                  <c:v>1.007080078125E-3</c:v>
                </c:pt>
                <c:pt idx="8714">
                  <c:v>1.0068416595458984E-3</c:v>
                </c:pt>
                <c:pt idx="8715">
                  <c:v>1.007080078125E-3</c:v>
                </c:pt>
                <c:pt idx="8716">
                  <c:v>1.0080337524414063E-3</c:v>
                </c:pt>
                <c:pt idx="8717">
                  <c:v>1.007080078125E-3</c:v>
                </c:pt>
                <c:pt idx="8718">
                  <c:v>1.0068416595458984E-3</c:v>
                </c:pt>
                <c:pt idx="8719">
                  <c:v>1.007080078125E-3</c:v>
                </c:pt>
                <c:pt idx="8720">
                  <c:v>1.007080078125E-3</c:v>
                </c:pt>
                <c:pt idx="8721">
                  <c:v>1.0068416595458984E-3</c:v>
                </c:pt>
                <c:pt idx="8722">
                  <c:v>1.007080078125E-3</c:v>
                </c:pt>
                <c:pt idx="8723">
                  <c:v>1.0068416595458984E-3</c:v>
                </c:pt>
                <c:pt idx="8724">
                  <c:v>1.007080078125E-3</c:v>
                </c:pt>
                <c:pt idx="8725">
                  <c:v>1.007080078125E-3</c:v>
                </c:pt>
                <c:pt idx="8726">
                  <c:v>1.0068416595458984E-3</c:v>
                </c:pt>
                <c:pt idx="8727">
                  <c:v>1.007080078125E-3</c:v>
                </c:pt>
                <c:pt idx="8728">
                  <c:v>1.0080337524414063E-3</c:v>
                </c:pt>
                <c:pt idx="8729">
                  <c:v>1.007080078125E-3</c:v>
                </c:pt>
                <c:pt idx="8730">
                  <c:v>1.0068416595458984E-3</c:v>
                </c:pt>
                <c:pt idx="8731">
                  <c:v>1.007080078125E-3</c:v>
                </c:pt>
                <c:pt idx="8732">
                  <c:v>1.007080078125E-3</c:v>
                </c:pt>
                <c:pt idx="8733">
                  <c:v>1.0068416595458984E-3</c:v>
                </c:pt>
                <c:pt idx="8734">
                  <c:v>1.007080078125E-3</c:v>
                </c:pt>
                <c:pt idx="8735">
                  <c:v>1.007080078125E-3</c:v>
                </c:pt>
                <c:pt idx="8736">
                  <c:v>1.0068416595458984E-3</c:v>
                </c:pt>
                <c:pt idx="8737">
                  <c:v>1.007080078125E-3</c:v>
                </c:pt>
                <c:pt idx="8738">
                  <c:v>1.007080078125E-3</c:v>
                </c:pt>
                <c:pt idx="8739">
                  <c:v>1.0068416595458984E-3</c:v>
                </c:pt>
                <c:pt idx="8740">
                  <c:v>1.007080078125E-3</c:v>
                </c:pt>
                <c:pt idx="8741">
                  <c:v>1.0080337524414063E-3</c:v>
                </c:pt>
                <c:pt idx="8742">
                  <c:v>1.007080078125E-3</c:v>
                </c:pt>
                <c:pt idx="8743">
                  <c:v>1.0068416595458984E-3</c:v>
                </c:pt>
                <c:pt idx="8744">
                  <c:v>1.007080078125E-3</c:v>
                </c:pt>
                <c:pt idx="8745">
                  <c:v>1.0068416595458984E-3</c:v>
                </c:pt>
                <c:pt idx="8746">
                  <c:v>1.007080078125E-3</c:v>
                </c:pt>
                <c:pt idx="8747">
                  <c:v>1.007080078125E-3</c:v>
                </c:pt>
                <c:pt idx="8748">
                  <c:v>1.0068416595458984E-3</c:v>
                </c:pt>
                <c:pt idx="8749">
                  <c:v>1.007080078125E-3</c:v>
                </c:pt>
                <c:pt idx="8750">
                  <c:v>1.007080078125E-3</c:v>
                </c:pt>
                <c:pt idx="8751">
                  <c:v>1.0068416595458984E-3</c:v>
                </c:pt>
                <c:pt idx="8752">
                  <c:v>1.007080078125E-3</c:v>
                </c:pt>
                <c:pt idx="8753">
                  <c:v>1.0080337524414063E-3</c:v>
                </c:pt>
                <c:pt idx="8754">
                  <c:v>1.007080078125E-3</c:v>
                </c:pt>
                <c:pt idx="8755">
                  <c:v>1.0068416595458984E-3</c:v>
                </c:pt>
                <c:pt idx="8756">
                  <c:v>1.007080078125E-3</c:v>
                </c:pt>
                <c:pt idx="8757">
                  <c:v>1.007080078125E-3</c:v>
                </c:pt>
                <c:pt idx="8758">
                  <c:v>1.0068416595458984E-3</c:v>
                </c:pt>
                <c:pt idx="8759">
                  <c:v>1.007080078125E-3</c:v>
                </c:pt>
                <c:pt idx="8760">
                  <c:v>1.007080078125E-3</c:v>
                </c:pt>
                <c:pt idx="8761">
                  <c:v>1.0068416595458984E-3</c:v>
                </c:pt>
                <c:pt idx="8762">
                  <c:v>1.007080078125E-3</c:v>
                </c:pt>
                <c:pt idx="8763">
                  <c:v>1.007080078125E-3</c:v>
                </c:pt>
                <c:pt idx="8764">
                  <c:v>1.0068416595458984E-3</c:v>
                </c:pt>
                <c:pt idx="8765">
                  <c:v>1.007080078125E-3</c:v>
                </c:pt>
                <c:pt idx="8766">
                  <c:v>1.0080337524414063E-3</c:v>
                </c:pt>
                <c:pt idx="8767">
                  <c:v>1.0068416595458984E-3</c:v>
                </c:pt>
                <c:pt idx="8768">
                  <c:v>1.007080078125E-3</c:v>
                </c:pt>
                <c:pt idx="8769">
                  <c:v>1.007080078125E-3</c:v>
                </c:pt>
                <c:pt idx="8770">
                  <c:v>1.0068416595458984E-3</c:v>
                </c:pt>
                <c:pt idx="8771">
                  <c:v>1.007080078125E-3</c:v>
                </c:pt>
                <c:pt idx="8772">
                  <c:v>1.007080078125E-3</c:v>
                </c:pt>
                <c:pt idx="8773">
                  <c:v>1.0068416595458984E-3</c:v>
                </c:pt>
                <c:pt idx="8774">
                  <c:v>1.007080078125E-3</c:v>
                </c:pt>
                <c:pt idx="8775">
                  <c:v>1.007080078125E-3</c:v>
                </c:pt>
                <c:pt idx="8776">
                  <c:v>1.0068416595458984E-3</c:v>
                </c:pt>
                <c:pt idx="8777">
                  <c:v>1.007080078125E-3</c:v>
                </c:pt>
                <c:pt idx="8778">
                  <c:v>1.0080337524414063E-3</c:v>
                </c:pt>
                <c:pt idx="8779">
                  <c:v>1.007080078125E-3</c:v>
                </c:pt>
                <c:pt idx="8780">
                  <c:v>1.0068416595458984E-3</c:v>
                </c:pt>
                <c:pt idx="8781">
                  <c:v>1.007080078125E-3</c:v>
                </c:pt>
                <c:pt idx="8782">
                  <c:v>1.007080078125E-3</c:v>
                </c:pt>
                <c:pt idx="8783">
                  <c:v>3.3232927322387695E-2</c:v>
                </c:pt>
                <c:pt idx="8784">
                  <c:v>1.0080337524414063E-3</c:v>
                </c:pt>
                <c:pt idx="8785">
                  <c:v>1.0068416595458984E-3</c:v>
                </c:pt>
                <c:pt idx="8786">
                  <c:v>1.007080078125E-3</c:v>
                </c:pt>
                <c:pt idx="8787">
                  <c:v>1.007080078125E-3</c:v>
                </c:pt>
                <c:pt idx="8788">
                  <c:v>1.0068416595458984E-3</c:v>
                </c:pt>
                <c:pt idx="8789">
                  <c:v>1.007080078125E-3</c:v>
                </c:pt>
                <c:pt idx="8790">
                  <c:v>1.007080078125E-3</c:v>
                </c:pt>
                <c:pt idx="8791">
                  <c:v>1.0068416595458984E-3</c:v>
                </c:pt>
                <c:pt idx="8792">
                  <c:v>1.007080078125E-3</c:v>
                </c:pt>
                <c:pt idx="8793">
                  <c:v>1.007080078125E-3</c:v>
                </c:pt>
                <c:pt idx="8794">
                  <c:v>1.0068416595458984E-3</c:v>
                </c:pt>
                <c:pt idx="8795">
                  <c:v>1.007080078125E-3</c:v>
                </c:pt>
                <c:pt idx="8796">
                  <c:v>1.0080337524414063E-3</c:v>
                </c:pt>
                <c:pt idx="8797">
                  <c:v>1.007080078125E-3</c:v>
                </c:pt>
                <c:pt idx="8798">
                  <c:v>1.0068416595458984E-3</c:v>
                </c:pt>
                <c:pt idx="8799">
                  <c:v>1.007080078125E-3</c:v>
                </c:pt>
                <c:pt idx="8800">
                  <c:v>1.007080078125E-3</c:v>
                </c:pt>
                <c:pt idx="8801">
                  <c:v>1.0068416595458984E-3</c:v>
                </c:pt>
                <c:pt idx="8802">
                  <c:v>1.007080078125E-3</c:v>
                </c:pt>
                <c:pt idx="8803">
                  <c:v>1.007080078125E-3</c:v>
                </c:pt>
                <c:pt idx="8804">
                  <c:v>1.0068416595458984E-3</c:v>
                </c:pt>
                <c:pt idx="8805">
                  <c:v>1.007080078125E-3</c:v>
                </c:pt>
                <c:pt idx="8806">
                  <c:v>1.007080078125E-3</c:v>
                </c:pt>
                <c:pt idx="8807">
                  <c:v>1.0068416595458984E-3</c:v>
                </c:pt>
                <c:pt idx="8808">
                  <c:v>1.007080078125E-3</c:v>
                </c:pt>
                <c:pt idx="8809">
                  <c:v>1.0080337524414063E-3</c:v>
                </c:pt>
                <c:pt idx="8810">
                  <c:v>1.0068416595458984E-3</c:v>
                </c:pt>
                <c:pt idx="8811">
                  <c:v>1.007080078125E-3</c:v>
                </c:pt>
                <c:pt idx="8812">
                  <c:v>1.007080078125E-3</c:v>
                </c:pt>
                <c:pt idx="8813">
                  <c:v>1.0068416595458984E-3</c:v>
                </c:pt>
                <c:pt idx="8814">
                  <c:v>1.007080078125E-3</c:v>
                </c:pt>
                <c:pt idx="8815">
                  <c:v>1.007080078125E-3</c:v>
                </c:pt>
                <c:pt idx="8816">
                  <c:v>1.0068416595458984E-3</c:v>
                </c:pt>
                <c:pt idx="8817">
                  <c:v>1.007080078125E-3</c:v>
                </c:pt>
                <c:pt idx="8818">
                  <c:v>1.007080078125E-3</c:v>
                </c:pt>
                <c:pt idx="8819">
                  <c:v>1.0068416595458984E-3</c:v>
                </c:pt>
                <c:pt idx="8820">
                  <c:v>1.007080078125E-3</c:v>
                </c:pt>
                <c:pt idx="8821">
                  <c:v>1.0080337524414063E-3</c:v>
                </c:pt>
                <c:pt idx="8822">
                  <c:v>1.007080078125E-3</c:v>
                </c:pt>
                <c:pt idx="8823">
                  <c:v>1.0068416595458984E-3</c:v>
                </c:pt>
                <c:pt idx="8824">
                  <c:v>1.007080078125E-3</c:v>
                </c:pt>
                <c:pt idx="8825">
                  <c:v>1.007080078125E-3</c:v>
                </c:pt>
                <c:pt idx="8826">
                  <c:v>1.0068416595458984E-3</c:v>
                </c:pt>
                <c:pt idx="8827">
                  <c:v>1.007080078125E-3</c:v>
                </c:pt>
                <c:pt idx="8828">
                  <c:v>1.007080078125E-3</c:v>
                </c:pt>
                <c:pt idx="8829">
                  <c:v>1.0068416595458984E-3</c:v>
                </c:pt>
                <c:pt idx="8830">
                  <c:v>1.007080078125E-3</c:v>
                </c:pt>
                <c:pt idx="8831">
                  <c:v>1.007080078125E-3</c:v>
                </c:pt>
                <c:pt idx="8832">
                  <c:v>1.0068416595458984E-3</c:v>
                </c:pt>
                <c:pt idx="8833">
                  <c:v>1.007080078125E-3</c:v>
                </c:pt>
                <c:pt idx="8834">
                  <c:v>1.0080337524414063E-3</c:v>
                </c:pt>
                <c:pt idx="8835">
                  <c:v>1.0068416595458984E-3</c:v>
                </c:pt>
                <c:pt idx="8836">
                  <c:v>1.007080078125E-3</c:v>
                </c:pt>
                <c:pt idx="8837">
                  <c:v>1.007080078125E-3</c:v>
                </c:pt>
                <c:pt idx="8838">
                  <c:v>1.0068416595458984E-3</c:v>
                </c:pt>
                <c:pt idx="8839">
                  <c:v>1.007080078125E-3</c:v>
                </c:pt>
                <c:pt idx="8840">
                  <c:v>1.007080078125E-3</c:v>
                </c:pt>
                <c:pt idx="8841">
                  <c:v>1.0068416595458984E-3</c:v>
                </c:pt>
                <c:pt idx="8842">
                  <c:v>1.007080078125E-3</c:v>
                </c:pt>
                <c:pt idx="8843">
                  <c:v>1.007080078125E-3</c:v>
                </c:pt>
                <c:pt idx="8844">
                  <c:v>1.0068416595458984E-3</c:v>
                </c:pt>
                <c:pt idx="8845">
                  <c:v>1.007080078125E-3</c:v>
                </c:pt>
                <c:pt idx="8846">
                  <c:v>1.0080337524414063E-3</c:v>
                </c:pt>
                <c:pt idx="8847">
                  <c:v>1.007080078125E-3</c:v>
                </c:pt>
                <c:pt idx="8848">
                  <c:v>1.0068416595458984E-3</c:v>
                </c:pt>
                <c:pt idx="8849">
                  <c:v>1.007080078125E-3</c:v>
                </c:pt>
                <c:pt idx="8850">
                  <c:v>1.007080078125E-3</c:v>
                </c:pt>
                <c:pt idx="8851">
                  <c:v>1.0068416595458984E-3</c:v>
                </c:pt>
                <c:pt idx="8852">
                  <c:v>1.007080078125E-3</c:v>
                </c:pt>
                <c:pt idx="8853">
                  <c:v>1.007080078125E-3</c:v>
                </c:pt>
                <c:pt idx="8854">
                  <c:v>1.0068416595458984E-3</c:v>
                </c:pt>
                <c:pt idx="8855">
                  <c:v>1.007080078125E-3</c:v>
                </c:pt>
                <c:pt idx="8856">
                  <c:v>1.007080078125E-3</c:v>
                </c:pt>
                <c:pt idx="8857">
                  <c:v>1.0068416595458984E-3</c:v>
                </c:pt>
                <c:pt idx="8858">
                  <c:v>1.007080078125E-3</c:v>
                </c:pt>
                <c:pt idx="8859">
                  <c:v>1.0080337524414063E-3</c:v>
                </c:pt>
                <c:pt idx="8860">
                  <c:v>1.0068416595458984E-3</c:v>
                </c:pt>
                <c:pt idx="8861">
                  <c:v>1.007080078125E-3</c:v>
                </c:pt>
                <c:pt idx="8862">
                  <c:v>1.007080078125E-3</c:v>
                </c:pt>
                <c:pt idx="8863">
                  <c:v>1.0068416595458984E-3</c:v>
                </c:pt>
                <c:pt idx="8864">
                  <c:v>1.007080078125E-3</c:v>
                </c:pt>
                <c:pt idx="8865">
                  <c:v>1.007080078125E-3</c:v>
                </c:pt>
                <c:pt idx="8866">
                  <c:v>1.0068416595458984E-3</c:v>
                </c:pt>
                <c:pt idx="8867">
                  <c:v>1.007080078125E-3</c:v>
                </c:pt>
                <c:pt idx="8868">
                  <c:v>1.007080078125E-3</c:v>
                </c:pt>
                <c:pt idx="8869">
                  <c:v>1.0068416595458984E-3</c:v>
                </c:pt>
                <c:pt idx="8870">
                  <c:v>1.007080078125E-3</c:v>
                </c:pt>
                <c:pt idx="8871">
                  <c:v>1.0080337524414063E-3</c:v>
                </c:pt>
                <c:pt idx="8872">
                  <c:v>1.007080078125E-3</c:v>
                </c:pt>
                <c:pt idx="8873">
                  <c:v>1.0068416595458984E-3</c:v>
                </c:pt>
                <c:pt idx="8874">
                  <c:v>1.007080078125E-3</c:v>
                </c:pt>
                <c:pt idx="8875">
                  <c:v>1.007080078125E-3</c:v>
                </c:pt>
                <c:pt idx="8876">
                  <c:v>1.0068416595458984E-3</c:v>
                </c:pt>
                <c:pt idx="8877">
                  <c:v>1.007080078125E-3</c:v>
                </c:pt>
                <c:pt idx="8878">
                  <c:v>1.007080078125E-3</c:v>
                </c:pt>
                <c:pt idx="8879">
                  <c:v>1.0068416595458984E-3</c:v>
                </c:pt>
                <c:pt idx="8880">
                  <c:v>1.007080078125E-3</c:v>
                </c:pt>
                <c:pt idx="8881">
                  <c:v>1.007080078125E-3</c:v>
                </c:pt>
                <c:pt idx="8882">
                  <c:v>1.0068416595458984E-3</c:v>
                </c:pt>
                <c:pt idx="8883">
                  <c:v>1.007080078125E-3</c:v>
                </c:pt>
                <c:pt idx="8884">
                  <c:v>1.0080337524414063E-3</c:v>
                </c:pt>
                <c:pt idx="8885">
                  <c:v>1.0069847106933594E-2</c:v>
                </c:pt>
                <c:pt idx="8886">
                  <c:v>1.007080078125E-3</c:v>
                </c:pt>
                <c:pt idx="8887">
                  <c:v>1.0080337524414063E-3</c:v>
                </c:pt>
                <c:pt idx="8888">
                  <c:v>1.007080078125E-3</c:v>
                </c:pt>
                <c:pt idx="8889">
                  <c:v>1.0068416595458984E-3</c:v>
                </c:pt>
                <c:pt idx="8890">
                  <c:v>1.007080078125E-3</c:v>
                </c:pt>
                <c:pt idx="8891">
                  <c:v>1.007080078125E-3</c:v>
                </c:pt>
                <c:pt idx="8892">
                  <c:v>1.0068416595458984E-3</c:v>
                </c:pt>
                <c:pt idx="8893">
                  <c:v>1.007080078125E-3</c:v>
                </c:pt>
                <c:pt idx="8894">
                  <c:v>1.007080078125E-3</c:v>
                </c:pt>
                <c:pt idx="8895">
                  <c:v>1.0068416595458984E-3</c:v>
                </c:pt>
                <c:pt idx="8896">
                  <c:v>1.007080078125E-3</c:v>
                </c:pt>
                <c:pt idx="8897">
                  <c:v>1.007080078125E-3</c:v>
                </c:pt>
                <c:pt idx="8898">
                  <c:v>1.0068416595458984E-3</c:v>
                </c:pt>
                <c:pt idx="8899">
                  <c:v>1.007080078125E-3</c:v>
                </c:pt>
                <c:pt idx="8900">
                  <c:v>1.0080337524414063E-3</c:v>
                </c:pt>
                <c:pt idx="8901">
                  <c:v>1.0068416595458984E-3</c:v>
                </c:pt>
                <c:pt idx="8902">
                  <c:v>1.007080078125E-3</c:v>
                </c:pt>
                <c:pt idx="8903">
                  <c:v>1.007080078125E-3</c:v>
                </c:pt>
                <c:pt idx="8904">
                  <c:v>1.0068416595458984E-3</c:v>
                </c:pt>
                <c:pt idx="8905">
                  <c:v>1.007080078125E-3</c:v>
                </c:pt>
                <c:pt idx="8906">
                  <c:v>1.007080078125E-3</c:v>
                </c:pt>
                <c:pt idx="8907">
                  <c:v>1.0068416595458984E-3</c:v>
                </c:pt>
                <c:pt idx="8908">
                  <c:v>1.007080078125E-3</c:v>
                </c:pt>
                <c:pt idx="8909">
                  <c:v>1.007080078125E-3</c:v>
                </c:pt>
                <c:pt idx="8910">
                  <c:v>1.0068416595458984E-3</c:v>
                </c:pt>
                <c:pt idx="8911">
                  <c:v>1.007080078125E-3</c:v>
                </c:pt>
                <c:pt idx="8912">
                  <c:v>1.0080337524414063E-3</c:v>
                </c:pt>
                <c:pt idx="8913">
                  <c:v>1.007080078125E-3</c:v>
                </c:pt>
                <c:pt idx="8914">
                  <c:v>1.0068416595458984E-3</c:v>
                </c:pt>
                <c:pt idx="8915">
                  <c:v>1.007080078125E-3</c:v>
                </c:pt>
                <c:pt idx="8916">
                  <c:v>1.007080078125E-3</c:v>
                </c:pt>
                <c:pt idx="8917">
                  <c:v>1.0068416595458984E-3</c:v>
                </c:pt>
                <c:pt idx="8918">
                  <c:v>1.007080078125E-3</c:v>
                </c:pt>
                <c:pt idx="8919">
                  <c:v>1.007080078125E-3</c:v>
                </c:pt>
                <c:pt idx="8920">
                  <c:v>1.0068416595458984E-3</c:v>
                </c:pt>
                <c:pt idx="8921">
                  <c:v>1.007080078125E-3</c:v>
                </c:pt>
                <c:pt idx="8922">
                  <c:v>1.007080078125E-3</c:v>
                </c:pt>
                <c:pt idx="8923">
                  <c:v>1.0068416595458984E-3</c:v>
                </c:pt>
                <c:pt idx="8924">
                  <c:v>1.007080078125E-3</c:v>
                </c:pt>
                <c:pt idx="8925">
                  <c:v>1.0080337524414063E-3</c:v>
                </c:pt>
                <c:pt idx="8926">
                  <c:v>1.0068416595458984E-3</c:v>
                </c:pt>
                <c:pt idx="8927">
                  <c:v>1.007080078125E-3</c:v>
                </c:pt>
                <c:pt idx="8928">
                  <c:v>1.007080078125E-3</c:v>
                </c:pt>
                <c:pt idx="8929">
                  <c:v>1.0068416595458984E-3</c:v>
                </c:pt>
                <c:pt idx="8930">
                  <c:v>1.007080078125E-3</c:v>
                </c:pt>
                <c:pt idx="8931">
                  <c:v>1.007080078125E-3</c:v>
                </c:pt>
                <c:pt idx="8932">
                  <c:v>1.0068416595458984E-3</c:v>
                </c:pt>
                <c:pt idx="8933">
                  <c:v>1.007080078125E-3</c:v>
                </c:pt>
                <c:pt idx="8934">
                  <c:v>1.007080078125E-3</c:v>
                </c:pt>
                <c:pt idx="8935">
                  <c:v>1.0068416595458984E-3</c:v>
                </c:pt>
                <c:pt idx="8936">
                  <c:v>1.007080078125E-3</c:v>
                </c:pt>
                <c:pt idx="8937">
                  <c:v>1.0080337524414063E-3</c:v>
                </c:pt>
                <c:pt idx="8938">
                  <c:v>1.007080078125E-3</c:v>
                </c:pt>
                <c:pt idx="8939">
                  <c:v>1.0068416595458984E-3</c:v>
                </c:pt>
                <c:pt idx="8940">
                  <c:v>1.007080078125E-3</c:v>
                </c:pt>
                <c:pt idx="8941">
                  <c:v>1.007080078125E-3</c:v>
                </c:pt>
                <c:pt idx="8942">
                  <c:v>1.0068416595458984E-3</c:v>
                </c:pt>
                <c:pt idx="8943">
                  <c:v>1.007080078125E-3</c:v>
                </c:pt>
                <c:pt idx="8944">
                  <c:v>1.007080078125E-3</c:v>
                </c:pt>
                <c:pt idx="8945">
                  <c:v>1.0068416595458984E-3</c:v>
                </c:pt>
                <c:pt idx="8946">
                  <c:v>1.007080078125E-3</c:v>
                </c:pt>
                <c:pt idx="8947">
                  <c:v>1.007080078125E-3</c:v>
                </c:pt>
                <c:pt idx="8948">
                  <c:v>1.0068416595458984E-3</c:v>
                </c:pt>
                <c:pt idx="8949">
                  <c:v>1.0080337524414063E-3</c:v>
                </c:pt>
                <c:pt idx="8950">
                  <c:v>1.007080078125E-3</c:v>
                </c:pt>
                <c:pt idx="8951">
                  <c:v>1.0068416595458984E-3</c:v>
                </c:pt>
                <c:pt idx="8952">
                  <c:v>1.007080078125E-3</c:v>
                </c:pt>
                <c:pt idx="8953">
                  <c:v>1.007080078125E-3</c:v>
                </c:pt>
                <c:pt idx="8954">
                  <c:v>1.0068416595458984E-3</c:v>
                </c:pt>
                <c:pt idx="8955">
                  <c:v>1.007080078125E-3</c:v>
                </c:pt>
                <c:pt idx="8956">
                  <c:v>1.007080078125E-3</c:v>
                </c:pt>
                <c:pt idx="8957">
                  <c:v>1.0068416595458984E-3</c:v>
                </c:pt>
                <c:pt idx="8958">
                  <c:v>1.007080078125E-3</c:v>
                </c:pt>
                <c:pt idx="8959">
                  <c:v>1.007080078125E-3</c:v>
                </c:pt>
                <c:pt idx="8960">
                  <c:v>1.0068416595458984E-3</c:v>
                </c:pt>
                <c:pt idx="8961">
                  <c:v>1.007080078125E-3</c:v>
                </c:pt>
                <c:pt idx="8962">
                  <c:v>1.0080337524414063E-3</c:v>
                </c:pt>
                <c:pt idx="8963">
                  <c:v>1.007080078125E-3</c:v>
                </c:pt>
                <c:pt idx="8964">
                  <c:v>1.0068416595458984E-3</c:v>
                </c:pt>
                <c:pt idx="8965">
                  <c:v>1.007080078125E-3</c:v>
                </c:pt>
                <c:pt idx="8966">
                  <c:v>1.007080078125E-3</c:v>
                </c:pt>
                <c:pt idx="8967">
                  <c:v>1.0068416595458984E-3</c:v>
                </c:pt>
                <c:pt idx="8968">
                  <c:v>1.007080078125E-3</c:v>
                </c:pt>
                <c:pt idx="8969">
                  <c:v>1.007080078125E-3</c:v>
                </c:pt>
                <c:pt idx="8970">
                  <c:v>1.0068416595458984E-3</c:v>
                </c:pt>
                <c:pt idx="8971">
                  <c:v>1.007080078125E-3</c:v>
                </c:pt>
                <c:pt idx="8972">
                  <c:v>1.007080078125E-3</c:v>
                </c:pt>
                <c:pt idx="8973">
                  <c:v>1.0068416595458984E-3</c:v>
                </c:pt>
                <c:pt idx="8974">
                  <c:v>1.0080337524414063E-3</c:v>
                </c:pt>
                <c:pt idx="8975">
                  <c:v>1.007080078125E-3</c:v>
                </c:pt>
                <c:pt idx="8976">
                  <c:v>1.0068416595458984E-3</c:v>
                </c:pt>
                <c:pt idx="8977">
                  <c:v>1.007080078125E-3</c:v>
                </c:pt>
                <c:pt idx="8978">
                  <c:v>1.007080078125E-3</c:v>
                </c:pt>
                <c:pt idx="8979">
                  <c:v>1.0068416595458984E-3</c:v>
                </c:pt>
                <c:pt idx="8980">
                  <c:v>1.6113042831420898E-2</c:v>
                </c:pt>
                <c:pt idx="8981">
                  <c:v>1.007080078125E-3</c:v>
                </c:pt>
                <c:pt idx="8982">
                  <c:v>1.007080078125E-3</c:v>
                </c:pt>
                <c:pt idx="8983">
                  <c:v>1.0068416595458984E-3</c:v>
                </c:pt>
                <c:pt idx="8984">
                  <c:v>1.0080337524414063E-3</c:v>
                </c:pt>
                <c:pt idx="8985">
                  <c:v>1.007080078125E-3</c:v>
                </c:pt>
                <c:pt idx="8986">
                  <c:v>1.0068416595458984E-3</c:v>
                </c:pt>
                <c:pt idx="8987">
                  <c:v>1.007080078125E-3</c:v>
                </c:pt>
                <c:pt idx="8988">
                  <c:v>1.007080078125E-3</c:v>
                </c:pt>
                <c:pt idx="8989">
                  <c:v>1.0068416595458984E-3</c:v>
                </c:pt>
                <c:pt idx="8990">
                  <c:v>1.007080078125E-3</c:v>
                </c:pt>
                <c:pt idx="8991">
                  <c:v>1.007080078125E-3</c:v>
                </c:pt>
                <c:pt idx="8992">
                  <c:v>1.0068416595458984E-3</c:v>
                </c:pt>
                <c:pt idx="8993">
                  <c:v>1.007080078125E-3</c:v>
                </c:pt>
                <c:pt idx="8994">
                  <c:v>1.007080078125E-3</c:v>
                </c:pt>
                <c:pt idx="8995">
                  <c:v>1.0068416595458984E-3</c:v>
                </c:pt>
                <c:pt idx="8996">
                  <c:v>1.007080078125E-3</c:v>
                </c:pt>
                <c:pt idx="8997">
                  <c:v>1.0080337524414063E-3</c:v>
                </c:pt>
                <c:pt idx="8998">
                  <c:v>1.007080078125E-3</c:v>
                </c:pt>
                <c:pt idx="8999">
                  <c:v>1.0068416595458984E-3</c:v>
                </c:pt>
                <c:pt idx="9000">
                  <c:v>1.007080078125E-3</c:v>
                </c:pt>
                <c:pt idx="9001">
                  <c:v>1.007080078125E-3</c:v>
                </c:pt>
                <c:pt idx="9002">
                  <c:v>1.0068416595458984E-3</c:v>
                </c:pt>
                <c:pt idx="9003">
                  <c:v>1.007080078125E-3</c:v>
                </c:pt>
                <c:pt idx="9004">
                  <c:v>1.007080078125E-3</c:v>
                </c:pt>
                <c:pt idx="9005">
                  <c:v>1.0068416595458984E-3</c:v>
                </c:pt>
                <c:pt idx="9006">
                  <c:v>1.007080078125E-3</c:v>
                </c:pt>
                <c:pt idx="9007">
                  <c:v>1.007080078125E-3</c:v>
                </c:pt>
                <c:pt idx="9008">
                  <c:v>1.0068416595458984E-3</c:v>
                </c:pt>
                <c:pt idx="9009">
                  <c:v>1.0080337524414063E-3</c:v>
                </c:pt>
                <c:pt idx="9010">
                  <c:v>1.007080078125E-3</c:v>
                </c:pt>
                <c:pt idx="9011">
                  <c:v>1.0068416595458984E-3</c:v>
                </c:pt>
                <c:pt idx="9012">
                  <c:v>1.007080078125E-3</c:v>
                </c:pt>
                <c:pt idx="9013">
                  <c:v>1.007080078125E-3</c:v>
                </c:pt>
                <c:pt idx="9014">
                  <c:v>1.0068416595458984E-3</c:v>
                </c:pt>
                <c:pt idx="9015">
                  <c:v>1.007080078125E-3</c:v>
                </c:pt>
                <c:pt idx="9016">
                  <c:v>1.007080078125E-3</c:v>
                </c:pt>
                <c:pt idx="9017">
                  <c:v>1.0068416595458984E-3</c:v>
                </c:pt>
                <c:pt idx="9018">
                  <c:v>1.007080078125E-3</c:v>
                </c:pt>
                <c:pt idx="9019">
                  <c:v>1.007080078125E-3</c:v>
                </c:pt>
                <c:pt idx="9020">
                  <c:v>1.0068416595458984E-3</c:v>
                </c:pt>
                <c:pt idx="9021">
                  <c:v>1.007080078125E-3</c:v>
                </c:pt>
                <c:pt idx="9022">
                  <c:v>1.0080337524414063E-3</c:v>
                </c:pt>
                <c:pt idx="9023">
                  <c:v>1.007080078125E-3</c:v>
                </c:pt>
                <c:pt idx="9024">
                  <c:v>1.0068416595458984E-3</c:v>
                </c:pt>
                <c:pt idx="9025">
                  <c:v>1.007080078125E-3</c:v>
                </c:pt>
                <c:pt idx="9026">
                  <c:v>1.007080078125E-3</c:v>
                </c:pt>
                <c:pt idx="9027">
                  <c:v>1.0068416595458984E-3</c:v>
                </c:pt>
                <c:pt idx="9028">
                  <c:v>1.007080078125E-3</c:v>
                </c:pt>
                <c:pt idx="9029">
                  <c:v>1.007080078125E-3</c:v>
                </c:pt>
                <c:pt idx="9030">
                  <c:v>1.0068416595458984E-3</c:v>
                </c:pt>
                <c:pt idx="9031">
                  <c:v>1.007080078125E-3</c:v>
                </c:pt>
                <c:pt idx="9032">
                  <c:v>1.20849609375E-2</c:v>
                </c:pt>
                <c:pt idx="9033">
                  <c:v>1.007080078125E-3</c:v>
                </c:pt>
                <c:pt idx="9034">
                  <c:v>1.0068416595458984E-3</c:v>
                </c:pt>
                <c:pt idx="9035">
                  <c:v>1.007080078125E-3</c:v>
                </c:pt>
                <c:pt idx="9036">
                  <c:v>1.0080337524414063E-3</c:v>
                </c:pt>
                <c:pt idx="9037">
                  <c:v>1.007080078125E-3</c:v>
                </c:pt>
                <c:pt idx="9038">
                  <c:v>1.0068416595458984E-3</c:v>
                </c:pt>
                <c:pt idx="9039">
                  <c:v>1.007080078125E-3</c:v>
                </c:pt>
                <c:pt idx="9040">
                  <c:v>1.007080078125E-3</c:v>
                </c:pt>
                <c:pt idx="9041">
                  <c:v>1.0068416595458984E-3</c:v>
                </c:pt>
                <c:pt idx="9042">
                  <c:v>1.007080078125E-3</c:v>
                </c:pt>
                <c:pt idx="9043">
                  <c:v>1.007080078125E-3</c:v>
                </c:pt>
                <c:pt idx="9044">
                  <c:v>1.0068416595458984E-3</c:v>
                </c:pt>
                <c:pt idx="9045">
                  <c:v>1.007080078125E-3</c:v>
                </c:pt>
                <c:pt idx="9046">
                  <c:v>1.007080078125E-3</c:v>
                </c:pt>
                <c:pt idx="9047">
                  <c:v>1.0068416595458984E-3</c:v>
                </c:pt>
                <c:pt idx="9048">
                  <c:v>5.0361156463623047E-3</c:v>
                </c:pt>
                <c:pt idx="9049">
                  <c:v>1.0068416595458984E-3</c:v>
                </c:pt>
                <c:pt idx="9050">
                  <c:v>1.007080078125E-3</c:v>
                </c:pt>
                <c:pt idx="9051">
                  <c:v>1.007080078125E-3</c:v>
                </c:pt>
                <c:pt idx="9052">
                  <c:v>1.0068416595458984E-3</c:v>
                </c:pt>
                <c:pt idx="9053">
                  <c:v>1.007080078125E-3</c:v>
                </c:pt>
                <c:pt idx="9054">
                  <c:v>1.007080078125E-3</c:v>
                </c:pt>
                <c:pt idx="9055">
                  <c:v>1.0068416595458984E-3</c:v>
                </c:pt>
                <c:pt idx="9056">
                  <c:v>1.007080078125E-3</c:v>
                </c:pt>
                <c:pt idx="9057">
                  <c:v>1.0080337524414063E-3</c:v>
                </c:pt>
                <c:pt idx="9058">
                  <c:v>1.007080078125E-3</c:v>
                </c:pt>
                <c:pt idx="9059">
                  <c:v>1.0068416595458984E-3</c:v>
                </c:pt>
                <c:pt idx="9060">
                  <c:v>1.007080078125E-3</c:v>
                </c:pt>
                <c:pt idx="9061">
                  <c:v>1.007080078125E-3</c:v>
                </c:pt>
                <c:pt idx="9062">
                  <c:v>1.0068416595458984E-3</c:v>
                </c:pt>
                <c:pt idx="9063">
                  <c:v>1.007080078125E-3</c:v>
                </c:pt>
                <c:pt idx="9064">
                  <c:v>1.007080078125E-3</c:v>
                </c:pt>
                <c:pt idx="9065">
                  <c:v>1.0068416595458984E-3</c:v>
                </c:pt>
                <c:pt idx="9066">
                  <c:v>1.007080078125E-3</c:v>
                </c:pt>
                <c:pt idx="9067">
                  <c:v>1.007080078125E-3</c:v>
                </c:pt>
                <c:pt idx="9068">
                  <c:v>1.0068416595458984E-3</c:v>
                </c:pt>
                <c:pt idx="9069">
                  <c:v>1.0080337524414063E-3</c:v>
                </c:pt>
                <c:pt idx="9070">
                  <c:v>1.007080078125E-3</c:v>
                </c:pt>
                <c:pt idx="9071">
                  <c:v>1.0068416595458984E-3</c:v>
                </c:pt>
                <c:pt idx="9072">
                  <c:v>1.007080078125E-3</c:v>
                </c:pt>
                <c:pt idx="9073">
                  <c:v>1.007080078125E-3</c:v>
                </c:pt>
                <c:pt idx="9074">
                  <c:v>1.0068416595458984E-3</c:v>
                </c:pt>
                <c:pt idx="9075">
                  <c:v>1.007080078125E-3</c:v>
                </c:pt>
                <c:pt idx="9076">
                  <c:v>1.007080078125E-3</c:v>
                </c:pt>
                <c:pt idx="9077">
                  <c:v>1.0068416595458984E-3</c:v>
                </c:pt>
                <c:pt idx="9078">
                  <c:v>1.007080078125E-3</c:v>
                </c:pt>
                <c:pt idx="9079">
                  <c:v>1.007080078125E-3</c:v>
                </c:pt>
                <c:pt idx="9080">
                  <c:v>1.0068416595458984E-3</c:v>
                </c:pt>
                <c:pt idx="9081">
                  <c:v>1.007080078125E-3</c:v>
                </c:pt>
                <c:pt idx="9082">
                  <c:v>1.0080337524414063E-3</c:v>
                </c:pt>
                <c:pt idx="9083">
                  <c:v>1.007080078125E-3</c:v>
                </c:pt>
                <c:pt idx="9084">
                  <c:v>1.0068416595458984E-3</c:v>
                </c:pt>
                <c:pt idx="9085">
                  <c:v>9.0630054473876953E-3</c:v>
                </c:pt>
                <c:pt idx="9086">
                  <c:v>1.0080337524414063E-3</c:v>
                </c:pt>
                <c:pt idx="9087">
                  <c:v>1.007080078125E-3</c:v>
                </c:pt>
                <c:pt idx="9088">
                  <c:v>1.0068416595458984E-3</c:v>
                </c:pt>
                <c:pt idx="9089">
                  <c:v>1.007080078125E-3</c:v>
                </c:pt>
                <c:pt idx="9090">
                  <c:v>1.007080078125E-3</c:v>
                </c:pt>
                <c:pt idx="9091">
                  <c:v>1.0068416595458984E-3</c:v>
                </c:pt>
                <c:pt idx="9092">
                  <c:v>1.007080078125E-3</c:v>
                </c:pt>
                <c:pt idx="9093">
                  <c:v>1.007080078125E-3</c:v>
                </c:pt>
                <c:pt idx="9094">
                  <c:v>1.0068416595458984E-3</c:v>
                </c:pt>
                <c:pt idx="9095">
                  <c:v>1.007080078125E-3</c:v>
                </c:pt>
                <c:pt idx="9096">
                  <c:v>1.007080078125E-3</c:v>
                </c:pt>
                <c:pt idx="9097">
                  <c:v>1.0068416595458984E-3</c:v>
                </c:pt>
                <c:pt idx="9098">
                  <c:v>1.007080078125E-3</c:v>
                </c:pt>
                <c:pt idx="9099">
                  <c:v>1.0080337524414063E-3</c:v>
                </c:pt>
                <c:pt idx="9100">
                  <c:v>1.007080078125E-3</c:v>
                </c:pt>
                <c:pt idx="9101">
                  <c:v>1.0068416595458984E-3</c:v>
                </c:pt>
                <c:pt idx="9102">
                  <c:v>1.007080078125E-3</c:v>
                </c:pt>
                <c:pt idx="9103">
                  <c:v>1.007080078125E-3</c:v>
                </c:pt>
                <c:pt idx="9104">
                  <c:v>1.0068416595458984E-3</c:v>
                </c:pt>
                <c:pt idx="9105">
                  <c:v>1.007080078125E-3</c:v>
                </c:pt>
                <c:pt idx="9106">
                  <c:v>1.007080078125E-3</c:v>
                </c:pt>
                <c:pt idx="9107">
                  <c:v>1.0068416595458984E-3</c:v>
                </c:pt>
                <c:pt idx="9108">
                  <c:v>1.007080078125E-3</c:v>
                </c:pt>
                <c:pt idx="9109">
                  <c:v>1.007080078125E-3</c:v>
                </c:pt>
                <c:pt idx="9110">
                  <c:v>1.0068416595458984E-3</c:v>
                </c:pt>
                <c:pt idx="9111">
                  <c:v>1.0080337524414063E-3</c:v>
                </c:pt>
                <c:pt idx="9112">
                  <c:v>1.007080078125E-3</c:v>
                </c:pt>
                <c:pt idx="9113">
                  <c:v>1.0068416595458984E-3</c:v>
                </c:pt>
                <c:pt idx="9114">
                  <c:v>1.007080078125E-3</c:v>
                </c:pt>
                <c:pt idx="9115">
                  <c:v>1.007080078125E-3</c:v>
                </c:pt>
                <c:pt idx="9116">
                  <c:v>1.0068416595458984E-3</c:v>
                </c:pt>
                <c:pt idx="9117">
                  <c:v>1.007080078125E-3</c:v>
                </c:pt>
                <c:pt idx="9118">
                  <c:v>1.007080078125E-3</c:v>
                </c:pt>
                <c:pt idx="9119">
                  <c:v>1.0068416595458984E-3</c:v>
                </c:pt>
                <c:pt idx="9120">
                  <c:v>1.007080078125E-3</c:v>
                </c:pt>
                <c:pt idx="9121">
                  <c:v>1.007080078125E-3</c:v>
                </c:pt>
                <c:pt idx="9122">
                  <c:v>1.0068416595458984E-3</c:v>
                </c:pt>
                <c:pt idx="9123">
                  <c:v>1.007080078125E-3</c:v>
                </c:pt>
                <c:pt idx="9124">
                  <c:v>1.0080337524414063E-3</c:v>
                </c:pt>
                <c:pt idx="9125">
                  <c:v>1.007080078125E-3</c:v>
                </c:pt>
                <c:pt idx="9126">
                  <c:v>1.0068416595458984E-3</c:v>
                </c:pt>
                <c:pt idx="9127">
                  <c:v>1.007080078125E-3</c:v>
                </c:pt>
                <c:pt idx="9128">
                  <c:v>1.007080078125E-3</c:v>
                </c:pt>
                <c:pt idx="9129">
                  <c:v>1.0068416595458984E-3</c:v>
                </c:pt>
                <c:pt idx="9130">
                  <c:v>1.007080078125E-3</c:v>
                </c:pt>
                <c:pt idx="9131">
                  <c:v>1.007080078125E-3</c:v>
                </c:pt>
                <c:pt idx="9132">
                  <c:v>2.6183843612670898E-2</c:v>
                </c:pt>
                <c:pt idx="9133">
                  <c:v>1.007080078125E-3</c:v>
                </c:pt>
                <c:pt idx="9134">
                  <c:v>1.0068416595458984E-3</c:v>
                </c:pt>
                <c:pt idx="9135">
                  <c:v>1.007080078125E-3</c:v>
                </c:pt>
                <c:pt idx="9136">
                  <c:v>1.0080337524414063E-3</c:v>
                </c:pt>
                <c:pt idx="9137">
                  <c:v>1.007080078125E-3</c:v>
                </c:pt>
                <c:pt idx="9138">
                  <c:v>1.0068416595458984E-3</c:v>
                </c:pt>
                <c:pt idx="9139">
                  <c:v>1.007080078125E-3</c:v>
                </c:pt>
                <c:pt idx="9140">
                  <c:v>1.007080078125E-3</c:v>
                </c:pt>
                <c:pt idx="9141">
                  <c:v>1.0068416595458984E-3</c:v>
                </c:pt>
                <c:pt idx="9142">
                  <c:v>1.007080078125E-3</c:v>
                </c:pt>
                <c:pt idx="9143">
                  <c:v>1.007080078125E-3</c:v>
                </c:pt>
                <c:pt idx="9144">
                  <c:v>1.0068416595458984E-3</c:v>
                </c:pt>
                <c:pt idx="9145">
                  <c:v>1.007080078125E-3</c:v>
                </c:pt>
                <c:pt idx="9146">
                  <c:v>1.6113996505737305E-2</c:v>
                </c:pt>
                <c:pt idx="9147">
                  <c:v>1.007080078125E-3</c:v>
                </c:pt>
                <c:pt idx="9148">
                  <c:v>1.0068416595458984E-3</c:v>
                </c:pt>
                <c:pt idx="9149">
                  <c:v>1.007080078125E-3</c:v>
                </c:pt>
                <c:pt idx="9150">
                  <c:v>1.007080078125E-3</c:v>
                </c:pt>
                <c:pt idx="9151">
                  <c:v>1.0068416595458984E-3</c:v>
                </c:pt>
                <c:pt idx="9152">
                  <c:v>1.007080078125E-3</c:v>
                </c:pt>
                <c:pt idx="9153">
                  <c:v>1.007080078125E-3</c:v>
                </c:pt>
                <c:pt idx="9154">
                  <c:v>1.0068416595458984E-3</c:v>
                </c:pt>
                <c:pt idx="9155">
                  <c:v>1.007080078125E-3</c:v>
                </c:pt>
                <c:pt idx="9156">
                  <c:v>1.007080078125E-3</c:v>
                </c:pt>
                <c:pt idx="9157">
                  <c:v>1.0068416595458984E-3</c:v>
                </c:pt>
                <c:pt idx="9158">
                  <c:v>1.007080078125E-3</c:v>
                </c:pt>
                <c:pt idx="9159">
                  <c:v>1.0080337524414063E-3</c:v>
                </c:pt>
                <c:pt idx="9160">
                  <c:v>1.0068416595458984E-3</c:v>
                </c:pt>
                <c:pt idx="9161">
                  <c:v>1.007080078125E-3</c:v>
                </c:pt>
                <c:pt idx="9162">
                  <c:v>1.007080078125E-3</c:v>
                </c:pt>
                <c:pt idx="9163">
                  <c:v>1.0068416595458984E-3</c:v>
                </c:pt>
                <c:pt idx="9164">
                  <c:v>1.007080078125E-3</c:v>
                </c:pt>
                <c:pt idx="9165">
                  <c:v>1.007080078125E-3</c:v>
                </c:pt>
                <c:pt idx="9166">
                  <c:v>1.0068416595458984E-3</c:v>
                </c:pt>
                <c:pt idx="9167">
                  <c:v>1.007080078125E-3</c:v>
                </c:pt>
                <c:pt idx="9168">
                  <c:v>1.007080078125E-3</c:v>
                </c:pt>
                <c:pt idx="9169">
                  <c:v>1.0068416595458984E-3</c:v>
                </c:pt>
                <c:pt idx="9170">
                  <c:v>1.007080078125E-3</c:v>
                </c:pt>
                <c:pt idx="9171">
                  <c:v>1.0080337524414063E-3</c:v>
                </c:pt>
                <c:pt idx="9172">
                  <c:v>1.007080078125E-3</c:v>
                </c:pt>
                <c:pt idx="9173">
                  <c:v>1.0068416595458984E-3</c:v>
                </c:pt>
                <c:pt idx="9174">
                  <c:v>1.007080078125E-3</c:v>
                </c:pt>
                <c:pt idx="9175">
                  <c:v>1.007080078125E-3</c:v>
                </c:pt>
                <c:pt idx="9176">
                  <c:v>1.0068416595458984E-3</c:v>
                </c:pt>
                <c:pt idx="9177">
                  <c:v>1.007080078125E-3</c:v>
                </c:pt>
                <c:pt idx="9178">
                  <c:v>1.007080078125E-3</c:v>
                </c:pt>
                <c:pt idx="9179">
                  <c:v>1.0068416595458984E-3</c:v>
                </c:pt>
                <c:pt idx="9180">
                  <c:v>1.007080078125E-3</c:v>
                </c:pt>
                <c:pt idx="9181">
                  <c:v>1.007080078125E-3</c:v>
                </c:pt>
                <c:pt idx="9182">
                  <c:v>1.0068416595458984E-3</c:v>
                </c:pt>
                <c:pt idx="9183">
                  <c:v>1.007080078125E-3</c:v>
                </c:pt>
                <c:pt idx="9184">
                  <c:v>1.0080337524414063E-3</c:v>
                </c:pt>
                <c:pt idx="9185">
                  <c:v>1.0068416595458984E-3</c:v>
                </c:pt>
                <c:pt idx="9186">
                  <c:v>1.007080078125E-3</c:v>
                </c:pt>
                <c:pt idx="9187">
                  <c:v>1.007080078125E-3</c:v>
                </c:pt>
                <c:pt idx="9188">
                  <c:v>1.0068416595458984E-3</c:v>
                </c:pt>
                <c:pt idx="9189">
                  <c:v>1.007080078125E-3</c:v>
                </c:pt>
                <c:pt idx="9190">
                  <c:v>1.007080078125E-3</c:v>
                </c:pt>
                <c:pt idx="9191">
                  <c:v>1.0068416595458984E-3</c:v>
                </c:pt>
                <c:pt idx="9192">
                  <c:v>1.007080078125E-3</c:v>
                </c:pt>
                <c:pt idx="9193">
                  <c:v>1.007080078125E-3</c:v>
                </c:pt>
                <c:pt idx="9194">
                  <c:v>1.0068416595458984E-3</c:v>
                </c:pt>
                <c:pt idx="9195">
                  <c:v>1.007080078125E-3</c:v>
                </c:pt>
                <c:pt idx="9196">
                  <c:v>1.0080337524414063E-3</c:v>
                </c:pt>
                <c:pt idx="9197">
                  <c:v>1.007080078125E-3</c:v>
                </c:pt>
                <c:pt idx="9198">
                  <c:v>1.0068416595458984E-3</c:v>
                </c:pt>
                <c:pt idx="9199">
                  <c:v>1.007080078125E-3</c:v>
                </c:pt>
                <c:pt idx="9200">
                  <c:v>1.007080078125E-3</c:v>
                </c:pt>
                <c:pt idx="9201">
                  <c:v>1.0068416595458984E-3</c:v>
                </c:pt>
                <c:pt idx="9202">
                  <c:v>1.007080078125E-3</c:v>
                </c:pt>
                <c:pt idx="9203">
                  <c:v>1.007080078125E-3</c:v>
                </c:pt>
                <c:pt idx="9204">
                  <c:v>1.0068416595458984E-3</c:v>
                </c:pt>
                <c:pt idx="9205">
                  <c:v>1.007080078125E-3</c:v>
                </c:pt>
                <c:pt idx="9206">
                  <c:v>1.007080078125E-3</c:v>
                </c:pt>
                <c:pt idx="9207">
                  <c:v>1.0068416595458984E-3</c:v>
                </c:pt>
                <c:pt idx="9208">
                  <c:v>1.007080078125E-3</c:v>
                </c:pt>
                <c:pt idx="9209">
                  <c:v>1.0080337524414063E-3</c:v>
                </c:pt>
                <c:pt idx="9210">
                  <c:v>1.0068416595458984E-3</c:v>
                </c:pt>
                <c:pt idx="9211">
                  <c:v>1.007080078125E-3</c:v>
                </c:pt>
                <c:pt idx="9212">
                  <c:v>1.007080078125E-3</c:v>
                </c:pt>
                <c:pt idx="9213">
                  <c:v>1.0068416595458984E-3</c:v>
                </c:pt>
                <c:pt idx="9214">
                  <c:v>1.007080078125E-3</c:v>
                </c:pt>
                <c:pt idx="9215">
                  <c:v>1.007080078125E-3</c:v>
                </c:pt>
                <c:pt idx="9216">
                  <c:v>1.0068416595458984E-3</c:v>
                </c:pt>
                <c:pt idx="9217">
                  <c:v>1.007080078125E-3</c:v>
                </c:pt>
                <c:pt idx="9218">
                  <c:v>1.007080078125E-3</c:v>
                </c:pt>
                <c:pt idx="9219">
                  <c:v>1.0068416595458984E-3</c:v>
                </c:pt>
                <c:pt idx="9220">
                  <c:v>1.007080078125E-3</c:v>
                </c:pt>
                <c:pt idx="9221">
                  <c:v>1.0080337524414063E-3</c:v>
                </c:pt>
                <c:pt idx="9222">
                  <c:v>1.007080078125E-3</c:v>
                </c:pt>
                <c:pt idx="9223">
                  <c:v>1.0068416595458984E-3</c:v>
                </c:pt>
                <c:pt idx="9224">
                  <c:v>1.007080078125E-3</c:v>
                </c:pt>
                <c:pt idx="9225">
                  <c:v>1.007080078125E-3</c:v>
                </c:pt>
                <c:pt idx="9226">
                  <c:v>1.0068416595458984E-3</c:v>
                </c:pt>
                <c:pt idx="9227">
                  <c:v>1.007080078125E-3</c:v>
                </c:pt>
                <c:pt idx="9228">
                  <c:v>1.007080078125E-3</c:v>
                </c:pt>
                <c:pt idx="9229">
                  <c:v>1.0068416595458984E-3</c:v>
                </c:pt>
                <c:pt idx="9230">
                  <c:v>1.007080078125E-3</c:v>
                </c:pt>
                <c:pt idx="9231">
                  <c:v>1.007080078125E-3</c:v>
                </c:pt>
                <c:pt idx="9232">
                  <c:v>1.0068416595458984E-3</c:v>
                </c:pt>
                <c:pt idx="9233">
                  <c:v>1.007080078125E-3</c:v>
                </c:pt>
                <c:pt idx="9234">
                  <c:v>1.0080337524414063E-3</c:v>
                </c:pt>
                <c:pt idx="9235">
                  <c:v>1.0068416595458984E-3</c:v>
                </c:pt>
                <c:pt idx="9236">
                  <c:v>1.007080078125E-3</c:v>
                </c:pt>
                <c:pt idx="9237">
                  <c:v>1.007080078125E-3</c:v>
                </c:pt>
                <c:pt idx="9238">
                  <c:v>1.0068416595458984E-3</c:v>
                </c:pt>
                <c:pt idx="9239">
                  <c:v>1.007080078125E-3</c:v>
                </c:pt>
                <c:pt idx="9240">
                  <c:v>1.007080078125E-3</c:v>
                </c:pt>
                <c:pt idx="9241">
                  <c:v>1.0068416595458984E-3</c:v>
                </c:pt>
                <c:pt idx="9242">
                  <c:v>1.007080078125E-3</c:v>
                </c:pt>
                <c:pt idx="9243">
                  <c:v>1.007080078125E-3</c:v>
                </c:pt>
                <c:pt idx="9244">
                  <c:v>1.0068416595458984E-3</c:v>
                </c:pt>
                <c:pt idx="9245">
                  <c:v>1.007080078125E-3</c:v>
                </c:pt>
                <c:pt idx="9246">
                  <c:v>1.0080337524414063E-3</c:v>
                </c:pt>
                <c:pt idx="9247">
                  <c:v>1.007080078125E-3</c:v>
                </c:pt>
                <c:pt idx="9248">
                  <c:v>1.0068416595458984E-3</c:v>
                </c:pt>
                <c:pt idx="9249">
                  <c:v>1.007080078125E-3</c:v>
                </c:pt>
                <c:pt idx="9250">
                  <c:v>1.007080078125E-3</c:v>
                </c:pt>
                <c:pt idx="9251">
                  <c:v>1.0068416595458984E-3</c:v>
                </c:pt>
                <c:pt idx="9252">
                  <c:v>1.007080078125E-3</c:v>
                </c:pt>
                <c:pt idx="9253">
                  <c:v>1.007080078125E-3</c:v>
                </c:pt>
                <c:pt idx="9254">
                  <c:v>1.0068416595458984E-3</c:v>
                </c:pt>
                <c:pt idx="9255">
                  <c:v>1.007080078125E-3</c:v>
                </c:pt>
                <c:pt idx="9256">
                  <c:v>1.007080078125E-3</c:v>
                </c:pt>
                <c:pt idx="9257">
                  <c:v>1.0068416595458984E-3</c:v>
                </c:pt>
                <c:pt idx="9258">
                  <c:v>1.007080078125E-3</c:v>
                </c:pt>
                <c:pt idx="9259">
                  <c:v>1.0080337524414063E-3</c:v>
                </c:pt>
                <c:pt idx="9260">
                  <c:v>1.0068416595458984E-3</c:v>
                </c:pt>
                <c:pt idx="9261">
                  <c:v>5.0351619720458984E-3</c:v>
                </c:pt>
                <c:pt idx="9262">
                  <c:v>1.0068416595458984E-3</c:v>
                </c:pt>
                <c:pt idx="9263">
                  <c:v>1.007080078125E-3</c:v>
                </c:pt>
                <c:pt idx="9264">
                  <c:v>1.007080078125E-3</c:v>
                </c:pt>
                <c:pt idx="9265">
                  <c:v>1.0068416595458984E-3</c:v>
                </c:pt>
                <c:pt idx="9266">
                  <c:v>1.007080078125E-3</c:v>
                </c:pt>
                <c:pt idx="9267">
                  <c:v>1.0080337524414063E-3</c:v>
                </c:pt>
                <c:pt idx="9268">
                  <c:v>1.007080078125E-3</c:v>
                </c:pt>
                <c:pt idx="9269">
                  <c:v>1.0068416595458984E-3</c:v>
                </c:pt>
                <c:pt idx="9270">
                  <c:v>1.007080078125E-3</c:v>
                </c:pt>
                <c:pt idx="9271">
                  <c:v>1.007080078125E-3</c:v>
                </c:pt>
                <c:pt idx="9272">
                  <c:v>1.0068416595458984E-3</c:v>
                </c:pt>
                <c:pt idx="9273">
                  <c:v>1.007080078125E-3</c:v>
                </c:pt>
                <c:pt idx="9274">
                  <c:v>1.007080078125E-3</c:v>
                </c:pt>
                <c:pt idx="9275">
                  <c:v>1.0068416595458984E-3</c:v>
                </c:pt>
                <c:pt idx="9276">
                  <c:v>1.007080078125E-3</c:v>
                </c:pt>
                <c:pt idx="9277">
                  <c:v>1.007080078125E-3</c:v>
                </c:pt>
                <c:pt idx="9278">
                  <c:v>1.0068416595458984E-3</c:v>
                </c:pt>
                <c:pt idx="9279">
                  <c:v>1.007080078125E-3</c:v>
                </c:pt>
                <c:pt idx="9280">
                  <c:v>1.0080337524414063E-3</c:v>
                </c:pt>
                <c:pt idx="9281">
                  <c:v>1.0068416595458984E-3</c:v>
                </c:pt>
                <c:pt idx="9282">
                  <c:v>1.007080078125E-3</c:v>
                </c:pt>
                <c:pt idx="9283">
                  <c:v>1.007080078125E-3</c:v>
                </c:pt>
                <c:pt idx="9284">
                  <c:v>1.0068416595458984E-3</c:v>
                </c:pt>
                <c:pt idx="9285">
                  <c:v>1.007080078125E-3</c:v>
                </c:pt>
                <c:pt idx="9286">
                  <c:v>1.007080078125E-3</c:v>
                </c:pt>
                <c:pt idx="9287">
                  <c:v>1.0068416595458984E-3</c:v>
                </c:pt>
                <c:pt idx="9288">
                  <c:v>1.007080078125E-3</c:v>
                </c:pt>
                <c:pt idx="9289">
                  <c:v>1.007080078125E-3</c:v>
                </c:pt>
                <c:pt idx="9290">
                  <c:v>1.0068416595458984E-3</c:v>
                </c:pt>
                <c:pt idx="9291">
                  <c:v>1.007080078125E-3</c:v>
                </c:pt>
                <c:pt idx="9292">
                  <c:v>1.0080337524414063E-3</c:v>
                </c:pt>
                <c:pt idx="9293">
                  <c:v>1.007080078125E-3</c:v>
                </c:pt>
                <c:pt idx="9294">
                  <c:v>1.0068416595458984E-3</c:v>
                </c:pt>
                <c:pt idx="9295">
                  <c:v>1.007080078125E-3</c:v>
                </c:pt>
                <c:pt idx="9296">
                  <c:v>1.007080078125E-3</c:v>
                </c:pt>
                <c:pt idx="9297">
                  <c:v>1.0068416595458984E-3</c:v>
                </c:pt>
                <c:pt idx="9298">
                  <c:v>1.007080078125E-3</c:v>
                </c:pt>
                <c:pt idx="9299">
                  <c:v>1.007080078125E-3</c:v>
                </c:pt>
                <c:pt idx="9300">
                  <c:v>1.0068416595458984E-3</c:v>
                </c:pt>
                <c:pt idx="9301">
                  <c:v>1.007080078125E-3</c:v>
                </c:pt>
                <c:pt idx="9302">
                  <c:v>1.007080078125E-3</c:v>
                </c:pt>
                <c:pt idx="9303">
                  <c:v>1.0068416595458984E-3</c:v>
                </c:pt>
                <c:pt idx="9304">
                  <c:v>1.007080078125E-3</c:v>
                </c:pt>
                <c:pt idx="9305">
                  <c:v>1.0080337524414063E-3</c:v>
                </c:pt>
                <c:pt idx="9306">
                  <c:v>1.0068416595458984E-3</c:v>
                </c:pt>
                <c:pt idx="9307">
                  <c:v>1.007080078125E-3</c:v>
                </c:pt>
                <c:pt idx="9308">
                  <c:v>1.007080078125E-3</c:v>
                </c:pt>
                <c:pt idx="9309">
                  <c:v>1.0068416595458984E-3</c:v>
                </c:pt>
                <c:pt idx="9310">
                  <c:v>3.0210018157958984E-3</c:v>
                </c:pt>
                <c:pt idx="9311">
                  <c:v>1.007080078125E-3</c:v>
                </c:pt>
                <c:pt idx="9312">
                  <c:v>1.007080078125E-3</c:v>
                </c:pt>
                <c:pt idx="9313">
                  <c:v>1.0068416595458984E-3</c:v>
                </c:pt>
                <c:pt idx="9314">
                  <c:v>1.007080078125E-3</c:v>
                </c:pt>
                <c:pt idx="9315">
                  <c:v>1.0080337524414063E-3</c:v>
                </c:pt>
                <c:pt idx="9316">
                  <c:v>1.007080078125E-3</c:v>
                </c:pt>
                <c:pt idx="9317">
                  <c:v>1.0068416595458984E-3</c:v>
                </c:pt>
                <c:pt idx="9318">
                  <c:v>1.007080078125E-3</c:v>
                </c:pt>
                <c:pt idx="9319">
                  <c:v>1.007080078125E-3</c:v>
                </c:pt>
                <c:pt idx="9320">
                  <c:v>1.0068416595458984E-3</c:v>
                </c:pt>
                <c:pt idx="9321">
                  <c:v>1.007080078125E-3</c:v>
                </c:pt>
                <c:pt idx="9322">
                  <c:v>1.007080078125E-3</c:v>
                </c:pt>
                <c:pt idx="9323">
                  <c:v>1.0068416595458984E-3</c:v>
                </c:pt>
                <c:pt idx="9324">
                  <c:v>1.007080078125E-3</c:v>
                </c:pt>
                <c:pt idx="9325">
                  <c:v>1.007080078125E-3</c:v>
                </c:pt>
                <c:pt idx="9326">
                  <c:v>1.0068416595458984E-3</c:v>
                </c:pt>
                <c:pt idx="9327">
                  <c:v>1.007080078125E-3</c:v>
                </c:pt>
                <c:pt idx="9328">
                  <c:v>1.0080337524414063E-3</c:v>
                </c:pt>
                <c:pt idx="9329">
                  <c:v>1.0068416595458984E-3</c:v>
                </c:pt>
                <c:pt idx="9330">
                  <c:v>1.007080078125E-3</c:v>
                </c:pt>
                <c:pt idx="9331">
                  <c:v>1.007080078125E-3</c:v>
                </c:pt>
                <c:pt idx="9332">
                  <c:v>1.0068416595458984E-3</c:v>
                </c:pt>
                <c:pt idx="9333">
                  <c:v>1.007080078125E-3</c:v>
                </c:pt>
                <c:pt idx="9334">
                  <c:v>1.007080078125E-3</c:v>
                </c:pt>
                <c:pt idx="9335">
                  <c:v>1.0068416595458984E-3</c:v>
                </c:pt>
                <c:pt idx="9336">
                  <c:v>1.007080078125E-3</c:v>
                </c:pt>
                <c:pt idx="9337">
                  <c:v>1.007080078125E-3</c:v>
                </c:pt>
                <c:pt idx="9338">
                  <c:v>1.0068416595458984E-3</c:v>
                </c:pt>
                <c:pt idx="9339">
                  <c:v>1.007080078125E-3</c:v>
                </c:pt>
                <c:pt idx="9340">
                  <c:v>1.0080337524414063E-3</c:v>
                </c:pt>
                <c:pt idx="9341">
                  <c:v>1.007080078125E-3</c:v>
                </c:pt>
                <c:pt idx="9342">
                  <c:v>1.0068416595458984E-3</c:v>
                </c:pt>
                <c:pt idx="9343">
                  <c:v>1.007080078125E-3</c:v>
                </c:pt>
                <c:pt idx="9344">
                  <c:v>1.007080078125E-3</c:v>
                </c:pt>
                <c:pt idx="9345">
                  <c:v>1.0068416595458984E-3</c:v>
                </c:pt>
                <c:pt idx="9346">
                  <c:v>1.007080078125E-3</c:v>
                </c:pt>
                <c:pt idx="9347">
                  <c:v>1.007080078125E-3</c:v>
                </c:pt>
                <c:pt idx="9348">
                  <c:v>1.0068416595458984E-3</c:v>
                </c:pt>
                <c:pt idx="9349">
                  <c:v>1.007080078125E-3</c:v>
                </c:pt>
                <c:pt idx="9350">
                  <c:v>1.007080078125E-3</c:v>
                </c:pt>
                <c:pt idx="9351">
                  <c:v>1.0068416595458984E-3</c:v>
                </c:pt>
                <c:pt idx="9352">
                  <c:v>1.007080078125E-3</c:v>
                </c:pt>
                <c:pt idx="9353">
                  <c:v>1.0080337524414063E-3</c:v>
                </c:pt>
                <c:pt idx="9354">
                  <c:v>1.0068416595458984E-3</c:v>
                </c:pt>
                <c:pt idx="9355">
                  <c:v>1.007080078125E-3</c:v>
                </c:pt>
                <c:pt idx="9356">
                  <c:v>1.007080078125E-3</c:v>
                </c:pt>
                <c:pt idx="9357">
                  <c:v>1.0068416595458984E-3</c:v>
                </c:pt>
                <c:pt idx="9358">
                  <c:v>1.007080078125E-3</c:v>
                </c:pt>
                <c:pt idx="9359">
                  <c:v>1.7120122909545898E-2</c:v>
                </c:pt>
                <c:pt idx="9360">
                  <c:v>1.0068416595458984E-3</c:v>
                </c:pt>
                <c:pt idx="9361">
                  <c:v>1.0080337524414063E-3</c:v>
                </c:pt>
                <c:pt idx="9362">
                  <c:v>1.007080078125E-3</c:v>
                </c:pt>
                <c:pt idx="9363">
                  <c:v>1.0068416595458984E-3</c:v>
                </c:pt>
                <c:pt idx="9364">
                  <c:v>1.007080078125E-3</c:v>
                </c:pt>
                <c:pt idx="9365">
                  <c:v>1.007080078125E-3</c:v>
                </c:pt>
                <c:pt idx="9366">
                  <c:v>1.0068416595458984E-3</c:v>
                </c:pt>
                <c:pt idx="9367">
                  <c:v>1.007080078125E-3</c:v>
                </c:pt>
                <c:pt idx="9368">
                  <c:v>1.007080078125E-3</c:v>
                </c:pt>
                <c:pt idx="9369">
                  <c:v>4.1290044784545898E-2</c:v>
                </c:pt>
                <c:pt idx="9370">
                  <c:v>1.0068416595458984E-3</c:v>
                </c:pt>
                <c:pt idx="9371">
                  <c:v>1.0080337524414063E-3</c:v>
                </c:pt>
                <c:pt idx="9372">
                  <c:v>1.007080078125E-3</c:v>
                </c:pt>
                <c:pt idx="9373">
                  <c:v>1.0068416595458984E-3</c:v>
                </c:pt>
                <c:pt idx="9374">
                  <c:v>1.007080078125E-3</c:v>
                </c:pt>
                <c:pt idx="9375">
                  <c:v>1.007080078125E-3</c:v>
                </c:pt>
                <c:pt idx="9376">
                  <c:v>1.0068416595458984E-3</c:v>
                </c:pt>
                <c:pt idx="9377">
                  <c:v>1.007080078125E-3</c:v>
                </c:pt>
                <c:pt idx="9378">
                  <c:v>1.007080078125E-3</c:v>
                </c:pt>
                <c:pt idx="9379">
                  <c:v>1.0068416595458984E-3</c:v>
                </c:pt>
                <c:pt idx="9380">
                  <c:v>1.007080078125E-3</c:v>
                </c:pt>
                <c:pt idx="9381">
                  <c:v>1.007080078125E-3</c:v>
                </c:pt>
                <c:pt idx="9382">
                  <c:v>1.0068416595458984E-3</c:v>
                </c:pt>
                <c:pt idx="9383">
                  <c:v>1.007080078125E-3</c:v>
                </c:pt>
                <c:pt idx="9384">
                  <c:v>1.0080337524414063E-3</c:v>
                </c:pt>
                <c:pt idx="9385">
                  <c:v>1.007080078125E-3</c:v>
                </c:pt>
                <c:pt idx="9386">
                  <c:v>1.0068416595458984E-3</c:v>
                </c:pt>
                <c:pt idx="9387">
                  <c:v>1.007080078125E-3</c:v>
                </c:pt>
                <c:pt idx="9388">
                  <c:v>1.007080078125E-3</c:v>
                </c:pt>
                <c:pt idx="9389">
                  <c:v>1.0068416595458984E-3</c:v>
                </c:pt>
                <c:pt idx="9390">
                  <c:v>1.007080078125E-3</c:v>
                </c:pt>
                <c:pt idx="9391">
                  <c:v>1.007080078125E-3</c:v>
                </c:pt>
                <c:pt idx="9392">
                  <c:v>1.0068416595458984E-3</c:v>
                </c:pt>
                <c:pt idx="9393">
                  <c:v>1.007080078125E-3</c:v>
                </c:pt>
                <c:pt idx="9394">
                  <c:v>1.007080078125E-3</c:v>
                </c:pt>
                <c:pt idx="9395">
                  <c:v>1.0068416595458984E-3</c:v>
                </c:pt>
                <c:pt idx="9396">
                  <c:v>1.0080337524414063E-3</c:v>
                </c:pt>
                <c:pt idx="9397">
                  <c:v>1.007080078125E-3</c:v>
                </c:pt>
                <c:pt idx="9398">
                  <c:v>1.0068416595458984E-3</c:v>
                </c:pt>
                <c:pt idx="9399">
                  <c:v>1.007080078125E-3</c:v>
                </c:pt>
                <c:pt idx="9400">
                  <c:v>1.007080078125E-3</c:v>
                </c:pt>
                <c:pt idx="9401">
                  <c:v>1.0068416595458984E-3</c:v>
                </c:pt>
                <c:pt idx="9402">
                  <c:v>1.007080078125E-3</c:v>
                </c:pt>
                <c:pt idx="9403">
                  <c:v>1.007080078125E-3</c:v>
                </c:pt>
                <c:pt idx="9404">
                  <c:v>1.0068416595458984E-3</c:v>
                </c:pt>
                <c:pt idx="9405">
                  <c:v>1.007080078125E-3</c:v>
                </c:pt>
                <c:pt idx="9406">
                  <c:v>1.007080078125E-3</c:v>
                </c:pt>
                <c:pt idx="9407">
                  <c:v>1.0068416595458984E-3</c:v>
                </c:pt>
                <c:pt idx="9408">
                  <c:v>1.007080078125E-3</c:v>
                </c:pt>
                <c:pt idx="9409">
                  <c:v>1.0080337524414063E-3</c:v>
                </c:pt>
                <c:pt idx="9410">
                  <c:v>1.007080078125E-3</c:v>
                </c:pt>
                <c:pt idx="9411">
                  <c:v>1.0068416595458984E-3</c:v>
                </c:pt>
                <c:pt idx="9412">
                  <c:v>1.007080078125E-3</c:v>
                </c:pt>
                <c:pt idx="9413">
                  <c:v>1.007080078125E-3</c:v>
                </c:pt>
                <c:pt idx="9414">
                  <c:v>1.0068416595458984E-3</c:v>
                </c:pt>
                <c:pt idx="9415">
                  <c:v>1.007080078125E-3</c:v>
                </c:pt>
                <c:pt idx="9416">
                  <c:v>1.007080078125E-3</c:v>
                </c:pt>
                <c:pt idx="9417">
                  <c:v>1.0068416595458984E-3</c:v>
                </c:pt>
                <c:pt idx="9418">
                  <c:v>1.007080078125E-3</c:v>
                </c:pt>
                <c:pt idx="9419">
                  <c:v>1.007080078125E-3</c:v>
                </c:pt>
                <c:pt idx="9420">
                  <c:v>1.0068416595458984E-3</c:v>
                </c:pt>
                <c:pt idx="9421">
                  <c:v>1.0080337524414063E-3</c:v>
                </c:pt>
                <c:pt idx="9422">
                  <c:v>1.007080078125E-3</c:v>
                </c:pt>
                <c:pt idx="9423">
                  <c:v>1.0068416595458984E-3</c:v>
                </c:pt>
                <c:pt idx="9424">
                  <c:v>1.007080078125E-3</c:v>
                </c:pt>
                <c:pt idx="9425">
                  <c:v>1.007080078125E-3</c:v>
                </c:pt>
                <c:pt idx="9426">
                  <c:v>1.0068416595458984E-3</c:v>
                </c:pt>
                <c:pt idx="9427">
                  <c:v>1.007080078125E-3</c:v>
                </c:pt>
                <c:pt idx="9428">
                  <c:v>1.007080078125E-3</c:v>
                </c:pt>
                <c:pt idx="9429">
                  <c:v>1.0068416595458984E-3</c:v>
                </c:pt>
                <c:pt idx="9430">
                  <c:v>1.007080078125E-3</c:v>
                </c:pt>
                <c:pt idx="9431">
                  <c:v>1.007080078125E-3</c:v>
                </c:pt>
                <c:pt idx="9432">
                  <c:v>1.0068416595458984E-3</c:v>
                </c:pt>
                <c:pt idx="9433">
                  <c:v>1.007080078125E-3</c:v>
                </c:pt>
                <c:pt idx="9434">
                  <c:v>1.0080337524414063E-3</c:v>
                </c:pt>
                <c:pt idx="9435">
                  <c:v>1.007080078125E-3</c:v>
                </c:pt>
                <c:pt idx="9436">
                  <c:v>1.0068416595458984E-3</c:v>
                </c:pt>
                <c:pt idx="9437">
                  <c:v>1.007080078125E-3</c:v>
                </c:pt>
                <c:pt idx="9438">
                  <c:v>1.007080078125E-3</c:v>
                </c:pt>
                <c:pt idx="9439">
                  <c:v>1.0068416595458984E-3</c:v>
                </c:pt>
                <c:pt idx="9440">
                  <c:v>1.007080078125E-3</c:v>
                </c:pt>
                <c:pt idx="9441">
                  <c:v>1.007080078125E-3</c:v>
                </c:pt>
                <c:pt idx="9442">
                  <c:v>1.0068416595458984E-3</c:v>
                </c:pt>
                <c:pt idx="9443">
                  <c:v>1.007080078125E-3</c:v>
                </c:pt>
                <c:pt idx="9444">
                  <c:v>1.007080078125E-3</c:v>
                </c:pt>
                <c:pt idx="9445">
                  <c:v>1.0068416595458984E-3</c:v>
                </c:pt>
                <c:pt idx="9446">
                  <c:v>1.0080337524414063E-3</c:v>
                </c:pt>
                <c:pt idx="9447">
                  <c:v>1.007080078125E-3</c:v>
                </c:pt>
                <c:pt idx="9448">
                  <c:v>1.0068416595458984E-3</c:v>
                </c:pt>
                <c:pt idx="9449">
                  <c:v>1.007080078125E-3</c:v>
                </c:pt>
                <c:pt idx="9450">
                  <c:v>1.007080078125E-3</c:v>
                </c:pt>
                <c:pt idx="9451">
                  <c:v>1.0068416595458984E-3</c:v>
                </c:pt>
                <c:pt idx="9452">
                  <c:v>1.007080078125E-3</c:v>
                </c:pt>
                <c:pt idx="9453">
                  <c:v>1.007080078125E-3</c:v>
                </c:pt>
                <c:pt idx="9454">
                  <c:v>1.0068416595458984E-3</c:v>
                </c:pt>
                <c:pt idx="9455">
                  <c:v>1.007080078125E-3</c:v>
                </c:pt>
                <c:pt idx="9456">
                  <c:v>1.007080078125E-3</c:v>
                </c:pt>
                <c:pt idx="9457">
                  <c:v>1.0068416595458984E-3</c:v>
                </c:pt>
                <c:pt idx="9458">
                  <c:v>1.007080078125E-3</c:v>
                </c:pt>
                <c:pt idx="9459">
                  <c:v>1.0080337524414063E-3</c:v>
                </c:pt>
                <c:pt idx="9460">
                  <c:v>1.007080078125E-3</c:v>
                </c:pt>
                <c:pt idx="9461">
                  <c:v>1.0068416595458984E-3</c:v>
                </c:pt>
                <c:pt idx="9462">
                  <c:v>1.007080078125E-3</c:v>
                </c:pt>
                <c:pt idx="9463">
                  <c:v>1.007080078125E-3</c:v>
                </c:pt>
                <c:pt idx="9464">
                  <c:v>1.0068416595458984E-3</c:v>
                </c:pt>
                <c:pt idx="9465">
                  <c:v>1.007080078125E-3</c:v>
                </c:pt>
                <c:pt idx="9466">
                  <c:v>1.007080078125E-3</c:v>
                </c:pt>
                <c:pt idx="9467">
                  <c:v>1.0068416595458984E-3</c:v>
                </c:pt>
                <c:pt idx="9468">
                  <c:v>1.007080078125E-3</c:v>
                </c:pt>
                <c:pt idx="9469">
                  <c:v>1.007080078125E-3</c:v>
                </c:pt>
                <c:pt idx="9470">
                  <c:v>1.0068416595458984E-3</c:v>
                </c:pt>
                <c:pt idx="9471">
                  <c:v>1.0080337524414063E-3</c:v>
                </c:pt>
                <c:pt idx="9472">
                  <c:v>1.007080078125E-3</c:v>
                </c:pt>
                <c:pt idx="9473">
                  <c:v>1.0068416595458984E-3</c:v>
                </c:pt>
                <c:pt idx="9474">
                  <c:v>1.007080078125E-3</c:v>
                </c:pt>
                <c:pt idx="9475">
                  <c:v>1.007080078125E-3</c:v>
                </c:pt>
                <c:pt idx="9476">
                  <c:v>1.0068416595458984E-3</c:v>
                </c:pt>
                <c:pt idx="9477">
                  <c:v>1.007080078125E-3</c:v>
                </c:pt>
                <c:pt idx="9478">
                  <c:v>1.007080078125E-3</c:v>
                </c:pt>
                <c:pt idx="9479">
                  <c:v>1.0068416595458984E-3</c:v>
                </c:pt>
                <c:pt idx="9480">
                  <c:v>1.007080078125E-3</c:v>
                </c:pt>
                <c:pt idx="9481">
                  <c:v>1.007080078125E-3</c:v>
                </c:pt>
                <c:pt idx="9482">
                  <c:v>1.0068416595458984E-3</c:v>
                </c:pt>
                <c:pt idx="9483">
                  <c:v>1.007080078125E-3</c:v>
                </c:pt>
                <c:pt idx="9484">
                  <c:v>1.0080337524414063E-3</c:v>
                </c:pt>
                <c:pt idx="9485">
                  <c:v>1.007080078125E-3</c:v>
                </c:pt>
                <c:pt idx="9486">
                  <c:v>1.0068416595458984E-3</c:v>
                </c:pt>
                <c:pt idx="9487">
                  <c:v>1.007080078125E-3</c:v>
                </c:pt>
                <c:pt idx="9488">
                  <c:v>1.007080078125E-3</c:v>
                </c:pt>
                <c:pt idx="9489">
                  <c:v>1.0068416595458984E-3</c:v>
                </c:pt>
                <c:pt idx="9490">
                  <c:v>1.007080078125E-3</c:v>
                </c:pt>
                <c:pt idx="9491">
                  <c:v>1.007080078125E-3</c:v>
                </c:pt>
                <c:pt idx="9492">
                  <c:v>1.0068416595458984E-3</c:v>
                </c:pt>
                <c:pt idx="9493">
                  <c:v>1.007080078125E-3</c:v>
                </c:pt>
                <c:pt idx="9494">
                  <c:v>1.007080078125E-3</c:v>
                </c:pt>
                <c:pt idx="9495">
                  <c:v>1.0068416595458984E-3</c:v>
                </c:pt>
                <c:pt idx="9496">
                  <c:v>1.0080337524414063E-3</c:v>
                </c:pt>
                <c:pt idx="9497">
                  <c:v>1.007080078125E-3</c:v>
                </c:pt>
                <c:pt idx="9498">
                  <c:v>1.0068416595458984E-3</c:v>
                </c:pt>
                <c:pt idx="9499">
                  <c:v>1.007080078125E-3</c:v>
                </c:pt>
                <c:pt idx="9500">
                  <c:v>1.007080078125E-3</c:v>
                </c:pt>
                <c:pt idx="9501">
                  <c:v>1.0068416595458984E-3</c:v>
                </c:pt>
                <c:pt idx="9502">
                  <c:v>1.007080078125E-3</c:v>
                </c:pt>
                <c:pt idx="9503">
                  <c:v>1.007080078125E-3</c:v>
                </c:pt>
                <c:pt idx="9504">
                  <c:v>1.0068416595458984E-3</c:v>
                </c:pt>
                <c:pt idx="9505">
                  <c:v>1.007080078125E-3</c:v>
                </c:pt>
                <c:pt idx="9506">
                  <c:v>1.007080078125E-3</c:v>
                </c:pt>
                <c:pt idx="9507">
                  <c:v>1.0068416595458984E-3</c:v>
                </c:pt>
                <c:pt idx="9508">
                  <c:v>1.007080078125E-3</c:v>
                </c:pt>
                <c:pt idx="9509">
                  <c:v>1.0080337524414063E-3</c:v>
                </c:pt>
                <c:pt idx="9510">
                  <c:v>1.007080078125E-3</c:v>
                </c:pt>
                <c:pt idx="9511">
                  <c:v>1.0068416595458984E-3</c:v>
                </c:pt>
                <c:pt idx="9512">
                  <c:v>1.007080078125E-3</c:v>
                </c:pt>
                <c:pt idx="9513">
                  <c:v>1.007080078125E-3</c:v>
                </c:pt>
                <c:pt idx="9514">
                  <c:v>1.0068416595458984E-3</c:v>
                </c:pt>
                <c:pt idx="9515">
                  <c:v>1.007080078125E-3</c:v>
                </c:pt>
                <c:pt idx="9516">
                  <c:v>1.007080078125E-3</c:v>
                </c:pt>
                <c:pt idx="9517">
                  <c:v>1.0068416595458984E-3</c:v>
                </c:pt>
                <c:pt idx="9518">
                  <c:v>1.007080078125E-3</c:v>
                </c:pt>
                <c:pt idx="9519">
                  <c:v>1.007080078125E-3</c:v>
                </c:pt>
                <c:pt idx="9520">
                  <c:v>1.0068416595458984E-3</c:v>
                </c:pt>
                <c:pt idx="9521">
                  <c:v>1.0080337524414063E-3</c:v>
                </c:pt>
                <c:pt idx="9522">
                  <c:v>1.007080078125E-3</c:v>
                </c:pt>
                <c:pt idx="9523">
                  <c:v>1.0068416595458984E-3</c:v>
                </c:pt>
                <c:pt idx="9524">
                  <c:v>1.007080078125E-3</c:v>
                </c:pt>
                <c:pt idx="9525">
                  <c:v>1.007080078125E-3</c:v>
                </c:pt>
                <c:pt idx="9526">
                  <c:v>1.0068416595458984E-3</c:v>
                </c:pt>
                <c:pt idx="9527">
                  <c:v>1.007080078125E-3</c:v>
                </c:pt>
                <c:pt idx="9528">
                  <c:v>1.007080078125E-3</c:v>
                </c:pt>
                <c:pt idx="9529">
                  <c:v>1.0068416595458984E-3</c:v>
                </c:pt>
                <c:pt idx="9530">
                  <c:v>1.007080078125E-3</c:v>
                </c:pt>
                <c:pt idx="9531">
                  <c:v>1.007080078125E-3</c:v>
                </c:pt>
                <c:pt idx="9532">
                  <c:v>1.0068416595458984E-3</c:v>
                </c:pt>
                <c:pt idx="9533">
                  <c:v>1.007080078125E-3</c:v>
                </c:pt>
                <c:pt idx="9534">
                  <c:v>1.0080337524414063E-3</c:v>
                </c:pt>
                <c:pt idx="9535">
                  <c:v>1.007080078125E-3</c:v>
                </c:pt>
                <c:pt idx="9536">
                  <c:v>1.0068416595458984E-3</c:v>
                </c:pt>
                <c:pt idx="9537">
                  <c:v>1.007080078125E-3</c:v>
                </c:pt>
                <c:pt idx="9538">
                  <c:v>1.007080078125E-3</c:v>
                </c:pt>
                <c:pt idx="9539">
                  <c:v>1.0068416595458984E-3</c:v>
                </c:pt>
                <c:pt idx="9540">
                  <c:v>1.007080078125E-3</c:v>
                </c:pt>
                <c:pt idx="9541">
                  <c:v>1.007080078125E-3</c:v>
                </c:pt>
                <c:pt idx="9542">
                  <c:v>1.0068416595458984E-3</c:v>
                </c:pt>
                <c:pt idx="9543">
                  <c:v>1.007080078125E-3</c:v>
                </c:pt>
                <c:pt idx="9544">
                  <c:v>1.0068416595458984E-3</c:v>
                </c:pt>
                <c:pt idx="9545">
                  <c:v>1.007080078125E-3</c:v>
                </c:pt>
                <c:pt idx="9546">
                  <c:v>1.0080337524414063E-3</c:v>
                </c:pt>
                <c:pt idx="9547">
                  <c:v>1.007080078125E-3</c:v>
                </c:pt>
                <c:pt idx="9548">
                  <c:v>1.0068416595458984E-3</c:v>
                </c:pt>
                <c:pt idx="9549">
                  <c:v>1.007080078125E-3</c:v>
                </c:pt>
                <c:pt idx="9550">
                  <c:v>1.007080078125E-3</c:v>
                </c:pt>
                <c:pt idx="9551">
                  <c:v>1.0068416595458984E-3</c:v>
                </c:pt>
                <c:pt idx="9552">
                  <c:v>1.007080078125E-3</c:v>
                </c:pt>
                <c:pt idx="9553">
                  <c:v>1.007080078125E-3</c:v>
                </c:pt>
                <c:pt idx="9554">
                  <c:v>1.0068416595458984E-3</c:v>
                </c:pt>
                <c:pt idx="9555">
                  <c:v>1.007080078125E-3</c:v>
                </c:pt>
                <c:pt idx="9556">
                  <c:v>1.007080078125E-3</c:v>
                </c:pt>
                <c:pt idx="9557">
                  <c:v>1.0068416595458984E-3</c:v>
                </c:pt>
                <c:pt idx="9558">
                  <c:v>1.007080078125E-3</c:v>
                </c:pt>
                <c:pt idx="9559">
                  <c:v>1.0080337524414063E-3</c:v>
                </c:pt>
                <c:pt idx="9560">
                  <c:v>1.007080078125E-3</c:v>
                </c:pt>
                <c:pt idx="9561">
                  <c:v>1.0068416595458984E-3</c:v>
                </c:pt>
                <c:pt idx="9562">
                  <c:v>1.007080078125E-3</c:v>
                </c:pt>
                <c:pt idx="9563">
                  <c:v>1.007080078125E-3</c:v>
                </c:pt>
                <c:pt idx="9564">
                  <c:v>1.0068416595458984E-3</c:v>
                </c:pt>
                <c:pt idx="9565">
                  <c:v>1.007080078125E-3</c:v>
                </c:pt>
                <c:pt idx="9566">
                  <c:v>1.0068416595458984E-3</c:v>
                </c:pt>
                <c:pt idx="9567">
                  <c:v>1.007080078125E-3</c:v>
                </c:pt>
                <c:pt idx="9568">
                  <c:v>1.007080078125E-3</c:v>
                </c:pt>
                <c:pt idx="9569">
                  <c:v>1.0068416595458984E-3</c:v>
                </c:pt>
                <c:pt idx="9570">
                  <c:v>1.007080078125E-3</c:v>
                </c:pt>
                <c:pt idx="9571">
                  <c:v>1.0080337524414063E-3</c:v>
                </c:pt>
                <c:pt idx="9572">
                  <c:v>1.007080078125E-3</c:v>
                </c:pt>
                <c:pt idx="9573">
                  <c:v>1.0068416595458984E-3</c:v>
                </c:pt>
                <c:pt idx="9574">
                  <c:v>1.007080078125E-3</c:v>
                </c:pt>
                <c:pt idx="9575">
                  <c:v>1.007080078125E-3</c:v>
                </c:pt>
                <c:pt idx="9576">
                  <c:v>1.0068416595458984E-3</c:v>
                </c:pt>
                <c:pt idx="9577">
                  <c:v>1.007080078125E-3</c:v>
                </c:pt>
                <c:pt idx="9578">
                  <c:v>1.007080078125E-3</c:v>
                </c:pt>
                <c:pt idx="9579">
                  <c:v>1.0068416595458984E-3</c:v>
                </c:pt>
                <c:pt idx="9580">
                  <c:v>1.007080078125E-3</c:v>
                </c:pt>
                <c:pt idx="9581">
                  <c:v>1.007080078125E-3</c:v>
                </c:pt>
                <c:pt idx="9582">
                  <c:v>1.0068416595458984E-3</c:v>
                </c:pt>
                <c:pt idx="9583">
                  <c:v>1.007080078125E-3</c:v>
                </c:pt>
                <c:pt idx="9584">
                  <c:v>1.0080337524414063E-3</c:v>
                </c:pt>
                <c:pt idx="9585">
                  <c:v>1.007080078125E-3</c:v>
                </c:pt>
                <c:pt idx="9586">
                  <c:v>1.0068416595458984E-3</c:v>
                </c:pt>
                <c:pt idx="9587">
                  <c:v>1.007080078125E-3</c:v>
                </c:pt>
                <c:pt idx="9588">
                  <c:v>1.0068416595458984E-3</c:v>
                </c:pt>
                <c:pt idx="9589">
                  <c:v>1.007080078125E-3</c:v>
                </c:pt>
                <c:pt idx="9590">
                  <c:v>1.007080078125E-3</c:v>
                </c:pt>
                <c:pt idx="9591">
                  <c:v>1.0068416595458984E-3</c:v>
                </c:pt>
                <c:pt idx="9592">
                  <c:v>1.007080078125E-3</c:v>
                </c:pt>
                <c:pt idx="9593">
                  <c:v>1.007080078125E-3</c:v>
                </c:pt>
                <c:pt idx="9594">
                  <c:v>1.0068416595458984E-3</c:v>
                </c:pt>
                <c:pt idx="9595">
                  <c:v>1.007080078125E-3</c:v>
                </c:pt>
                <c:pt idx="9596">
                  <c:v>1.0080337524414063E-3</c:v>
                </c:pt>
                <c:pt idx="9597">
                  <c:v>1.007080078125E-3</c:v>
                </c:pt>
                <c:pt idx="9598">
                  <c:v>1.0068416595458984E-3</c:v>
                </c:pt>
                <c:pt idx="9599">
                  <c:v>1.007080078125E-3</c:v>
                </c:pt>
                <c:pt idx="9600">
                  <c:v>1.007080078125E-3</c:v>
                </c:pt>
                <c:pt idx="9601">
                  <c:v>1.0068416595458984E-3</c:v>
                </c:pt>
                <c:pt idx="9602">
                  <c:v>1.007080078125E-3</c:v>
                </c:pt>
                <c:pt idx="9603">
                  <c:v>1.007080078125E-3</c:v>
                </c:pt>
                <c:pt idx="9604">
                  <c:v>1.0068416595458984E-3</c:v>
                </c:pt>
                <c:pt idx="9605">
                  <c:v>1.007080078125E-3</c:v>
                </c:pt>
                <c:pt idx="9606">
                  <c:v>1.007080078125E-3</c:v>
                </c:pt>
                <c:pt idx="9607">
                  <c:v>1.0068416595458984E-3</c:v>
                </c:pt>
                <c:pt idx="9608">
                  <c:v>1.007080078125E-3</c:v>
                </c:pt>
                <c:pt idx="9609">
                  <c:v>1.0080337524414063E-3</c:v>
                </c:pt>
                <c:pt idx="9610">
                  <c:v>1.0068416595458984E-3</c:v>
                </c:pt>
                <c:pt idx="9611">
                  <c:v>1.007080078125E-3</c:v>
                </c:pt>
                <c:pt idx="9612">
                  <c:v>1.007080078125E-3</c:v>
                </c:pt>
                <c:pt idx="9613">
                  <c:v>1.0068416595458984E-3</c:v>
                </c:pt>
                <c:pt idx="9614">
                  <c:v>1.007080078125E-3</c:v>
                </c:pt>
                <c:pt idx="9615">
                  <c:v>1.007080078125E-3</c:v>
                </c:pt>
                <c:pt idx="9616">
                  <c:v>1.0068416595458984E-3</c:v>
                </c:pt>
                <c:pt idx="9617">
                  <c:v>1.007080078125E-3</c:v>
                </c:pt>
                <c:pt idx="9618">
                  <c:v>1.007080078125E-3</c:v>
                </c:pt>
                <c:pt idx="9619">
                  <c:v>1.0068416595458984E-3</c:v>
                </c:pt>
                <c:pt idx="9620">
                  <c:v>1.007080078125E-3</c:v>
                </c:pt>
                <c:pt idx="9621">
                  <c:v>1.0080337524414063E-3</c:v>
                </c:pt>
                <c:pt idx="9622">
                  <c:v>1.007080078125E-3</c:v>
                </c:pt>
                <c:pt idx="9623">
                  <c:v>1.0068416595458984E-3</c:v>
                </c:pt>
                <c:pt idx="9624">
                  <c:v>1.007080078125E-3</c:v>
                </c:pt>
                <c:pt idx="9625">
                  <c:v>1.007080078125E-3</c:v>
                </c:pt>
                <c:pt idx="9626">
                  <c:v>1.0068416595458984E-3</c:v>
                </c:pt>
                <c:pt idx="9627">
                  <c:v>1.007080078125E-3</c:v>
                </c:pt>
                <c:pt idx="9628">
                  <c:v>1.007080078125E-3</c:v>
                </c:pt>
                <c:pt idx="9629">
                  <c:v>1.0068416595458984E-3</c:v>
                </c:pt>
                <c:pt idx="9630">
                  <c:v>1.007080078125E-3</c:v>
                </c:pt>
                <c:pt idx="9631">
                  <c:v>1.007080078125E-3</c:v>
                </c:pt>
                <c:pt idx="9632">
                  <c:v>1.0068416595458984E-3</c:v>
                </c:pt>
                <c:pt idx="9633">
                  <c:v>1.007080078125E-3</c:v>
                </c:pt>
                <c:pt idx="9634">
                  <c:v>1.0080337524414063E-3</c:v>
                </c:pt>
                <c:pt idx="9635">
                  <c:v>1.0068416595458984E-3</c:v>
                </c:pt>
                <c:pt idx="9636">
                  <c:v>1.007080078125E-3</c:v>
                </c:pt>
                <c:pt idx="9637">
                  <c:v>1.007080078125E-3</c:v>
                </c:pt>
                <c:pt idx="9638">
                  <c:v>1.0068416595458984E-3</c:v>
                </c:pt>
                <c:pt idx="9639">
                  <c:v>1.007080078125E-3</c:v>
                </c:pt>
                <c:pt idx="9640">
                  <c:v>1.007080078125E-3</c:v>
                </c:pt>
                <c:pt idx="9641">
                  <c:v>1.0068416595458984E-3</c:v>
                </c:pt>
                <c:pt idx="9642">
                  <c:v>1.007080078125E-3</c:v>
                </c:pt>
                <c:pt idx="9643">
                  <c:v>1.007080078125E-3</c:v>
                </c:pt>
                <c:pt idx="9644">
                  <c:v>1.0068416595458984E-3</c:v>
                </c:pt>
                <c:pt idx="9645">
                  <c:v>1.007080078125E-3</c:v>
                </c:pt>
                <c:pt idx="9646">
                  <c:v>1.0080337524414063E-3</c:v>
                </c:pt>
                <c:pt idx="9647">
                  <c:v>1.007080078125E-3</c:v>
                </c:pt>
                <c:pt idx="9648">
                  <c:v>1.0068416595458984E-3</c:v>
                </c:pt>
                <c:pt idx="9649">
                  <c:v>1.007080078125E-3</c:v>
                </c:pt>
                <c:pt idx="9650">
                  <c:v>1.007080078125E-3</c:v>
                </c:pt>
                <c:pt idx="9651">
                  <c:v>1.0068416595458984E-3</c:v>
                </c:pt>
                <c:pt idx="9652">
                  <c:v>1.007080078125E-3</c:v>
                </c:pt>
                <c:pt idx="9653">
                  <c:v>1.007080078125E-3</c:v>
                </c:pt>
                <c:pt idx="9654">
                  <c:v>1.0068416595458984E-3</c:v>
                </c:pt>
                <c:pt idx="9655">
                  <c:v>1.007080078125E-3</c:v>
                </c:pt>
                <c:pt idx="9656">
                  <c:v>1.007080078125E-3</c:v>
                </c:pt>
                <c:pt idx="9657">
                  <c:v>1.0068416595458984E-3</c:v>
                </c:pt>
                <c:pt idx="9658">
                  <c:v>1.007080078125E-3</c:v>
                </c:pt>
                <c:pt idx="9659">
                  <c:v>1.0080337524414063E-3</c:v>
                </c:pt>
                <c:pt idx="9660">
                  <c:v>1.0068416595458984E-3</c:v>
                </c:pt>
                <c:pt idx="9661">
                  <c:v>1.007080078125E-3</c:v>
                </c:pt>
                <c:pt idx="9662">
                  <c:v>1.007080078125E-3</c:v>
                </c:pt>
                <c:pt idx="9663">
                  <c:v>1.0068416595458984E-3</c:v>
                </c:pt>
                <c:pt idx="9664">
                  <c:v>1.007080078125E-3</c:v>
                </c:pt>
                <c:pt idx="9665">
                  <c:v>1.007080078125E-3</c:v>
                </c:pt>
                <c:pt idx="9666">
                  <c:v>1.0068416595458984E-3</c:v>
                </c:pt>
                <c:pt idx="9667">
                  <c:v>1.007080078125E-3</c:v>
                </c:pt>
                <c:pt idx="9668">
                  <c:v>1.007080078125E-3</c:v>
                </c:pt>
                <c:pt idx="9669">
                  <c:v>1.0068416595458984E-3</c:v>
                </c:pt>
                <c:pt idx="9670">
                  <c:v>1.007080078125E-3</c:v>
                </c:pt>
                <c:pt idx="9671">
                  <c:v>1.0080337524414063E-3</c:v>
                </c:pt>
                <c:pt idx="9672">
                  <c:v>1.007080078125E-3</c:v>
                </c:pt>
                <c:pt idx="9673">
                  <c:v>1.0068416595458984E-3</c:v>
                </c:pt>
                <c:pt idx="9674">
                  <c:v>1.007080078125E-3</c:v>
                </c:pt>
                <c:pt idx="9675">
                  <c:v>1.007080078125E-3</c:v>
                </c:pt>
                <c:pt idx="9676">
                  <c:v>1.0068416595458984E-3</c:v>
                </c:pt>
                <c:pt idx="9677">
                  <c:v>1.007080078125E-3</c:v>
                </c:pt>
                <c:pt idx="9678">
                  <c:v>1.007080078125E-3</c:v>
                </c:pt>
                <c:pt idx="9679">
                  <c:v>1.0068416595458984E-3</c:v>
                </c:pt>
                <c:pt idx="9680">
                  <c:v>1.007080078125E-3</c:v>
                </c:pt>
                <c:pt idx="9681">
                  <c:v>1.007080078125E-3</c:v>
                </c:pt>
                <c:pt idx="9682">
                  <c:v>1.0068416595458984E-3</c:v>
                </c:pt>
                <c:pt idx="9683">
                  <c:v>1.007080078125E-3</c:v>
                </c:pt>
                <c:pt idx="9684">
                  <c:v>1.0080337524414063E-3</c:v>
                </c:pt>
                <c:pt idx="9685">
                  <c:v>1.0068416595458984E-3</c:v>
                </c:pt>
                <c:pt idx="9686">
                  <c:v>1.007080078125E-3</c:v>
                </c:pt>
                <c:pt idx="9687">
                  <c:v>1.007080078125E-3</c:v>
                </c:pt>
                <c:pt idx="9688">
                  <c:v>1.0068416595458984E-3</c:v>
                </c:pt>
                <c:pt idx="9689">
                  <c:v>1.007080078125E-3</c:v>
                </c:pt>
                <c:pt idx="9690">
                  <c:v>1.007080078125E-3</c:v>
                </c:pt>
                <c:pt idx="9691">
                  <c:v>1.0068416595458984E-3</c:v>
                </c:pt>
                <c:pt idx="9692">
                  <c:v>1.007080078125E-3</c:v>
                </c:pt>
                <c:pt idx="9693">
                  <c:v>1.007080078125E-3</c:v>
                </c:pt>
                <c:pt idx="9694">
                  <c:v>1.0068416595458984E-3</c:v>
                </c:pt>
                <c:pt idx="9695">
                  <c:v>1.007080078125E-3</c:v>
                </c:pt>
                <c:pt idx="9696">
                  <c:v>1.0080337524414063E-3</c:v>
                </c:pt>
                <c:pt idx="9697">
                  <c:v>1.007080078125E-3</c:v>
                </c:pt>
                <c:pt idx="9698">
                  <c:v>1.0068416595458984E-3</c:v>
                </c:pt>
                <c:pt idx="9699">
                  <c:v>1.007080078125E-3</c:v>
                </c:pt>
                <c:pt idx="9700">
                  <c:v>1.007080078125E-3</c:v>
                </c:pt>
                <c:pt idx="9701">
                  <c:v>1.0068416595458984E-3</c:v>
                </c:pt>
                <c:pt idx="9702">
                  <c:v>1.007080078125E-3</c:v>
                </c:pt>
                <c:pt idx="9703">
                  <c:v>1.007080078125E-3</c:v>
                </c:pt>
                <c:pt idx="9704">
                  <c:v>1.0068416595458984E-3</c:v>
                </c:pt>
                <c:pt idx="9705">
                  <c:v>1.007080078125E-3</c:v>
                </c:pt>
                <c:pt idx="9706">
                  <c:v>1.007080078125E-3</c:v>
                </c:pt>
                <c:pt idx="9707">
                  <c:v>1.0068416595458984E-3</c:v>
                </c:pt>
                <c:pt idx="9708">
                  <c:v>1.007080078125E-3</c:v>
                </c:pt>
                <c:pt idx="9709">
                  <c:v>1.0080337524414063E-3</c:v>
                </c:pt>
                <c:pt idx="9710">
                  <c:v>1.0068416595458984E-3</c:v>
                </c:pt>
                <c:pt idx="9711">
                  <c:v>1.007080078125E-3</c:v>
                </c:pt>
                <c:pt idx="9712">
                  <c:v>1.007080078125E-3</c:v>
                </c:pt>
                <c:pt idx="9713">
                  <c:v>1.0068416595458984E-3</c:v>
                </c:pt>
                <c:pt idx="9714">
                  <c:v>1.007080078125E-3</c:v>
                </c:pt>
                <c:pt idx="9715">
                  <c:v>1.007080078125E-3</c:v>
                </c:pt>
                <c:pt idx="9716">
                  <c:v>1.0068416595458984E-3</c:v>
                </c:pt>
                <c:pt idx="9717">
                  <c:v>1.007080078125E-3</c:v>
                </c:pt>
                <c:pt idx="9718">
                  <c:v>1.007080078125E-3</c:v>
                </c:pt>
                <c:pt idx="9719">
                  <c:v>1.0068416595458984E-3</c:v>
                </c:pt>
                <c:pt idx="9720">
                  <c:v>1.007080078125E-3</c:v>
                </c:pt>
                <c:pt idx="9721">
                  <c:v>1.0080337524414063E-3</c:v>
                </c:pt>
                <c:pt idx="9722">
                  <c:v>1.007080078125E-3</c:v>
                </c:pt>
                <c:pt idx="9723">
                  <c:v>1.0068416595458984E-3</c:v>
                </c:pt>
                <c:pt idx="9724">
                  <c:v>1.007080078125E-3</c:v>
                </c:pt>
                <c:pt idx="9725">
                  <c:v>1.007080078125E-3</c:v>
                </c:pt>
                <c:pt idx="9726">
                  <c:v>1.0068416595458984E-3</c:v>
                </c:pt>
                <c:pt idx="9727">
                  <c:v>1.007080078125E-3</c:v>
                </c:pt>
                <c:pt idx="9728">
                  <c:v>1.007080078125E-3</c:v>
                </c:pt>
                <c:pt idx="9729">
                  <c:v>1.0068416595458984E-3</c:v>
                </c:pt>
                <c:pt idx="9730">
                  <c:v>1.007080078125E-3</c:v>
                </c:pt>
                <c:pt idx="9731">
                  <c:v>1.007080078125E-3</c:v>
                </c:pt>
                <c:pt idx="9732">
                  <c:v>1.0068416595458984E-3</c:v>
                </c:pt>
                <c:pt idx="9733">
                  <c:v>1.007080078125E-3</c:v>
                </c:pt>
                <c:pt idx="9734">
                  <c:v>1.0080337524414063E-3</c:v>
                </c:pt>
                <c:pt idx="9735">
                  <c:v>8.0559253692626953E-3</c:v>
                </c:pt>
                <c:pt idx="9736">
                  <c:v>1.007080078125E-3</c:v>
                </c:pt>
                <c:pt idx="9737">
                  <c:v>1.0068416595458984E-3</c:v>
                </c:pt>
                <c:pt idx="9738">
                  <c:v>1.007080078125E-3</c:v>
                </c:pt>
                <c:pt idx="9739">
                  <c:v>1.0080337524414063E-3</c:v>
                </c:pt>
                <c:pt idx="9740">
                  <c:v>1.007080078125E-3</c:v>
                </c:pt>
                <c:pt idx="9741">
                  <c:v>1.0068416595458984E-3</c:v>
                </c:pt>
                <c:pt idx="9742">
                  <c:v>1.007080078125E-3</c:v>
                </c:pt>
                <c:pt idx="9743">
                  <c:v>1.007080078125E-3</c:v>
                </c:pt>
                <c:pt idx="9744">
                  <c:v>1.0068416595458984E-3</c:v>
                </c:pt>
                <c:pt idx="9745">
                  <c:v>1.007080078125E-3</c:v>
                </c:pt>
                <c:pt idx="9746">
                  <c:v>1.007080078125E-3</c:v>
                </c:pt>
                <c:pt idx="9747">
                  <c:v>1.0068416595458984E-3</c:v>
                </c:pt>
                <c:pt idx="9748">
                  <c:v>1.007080078125E-3</c:v>
                </c:pt>
                <c:pt idx="9749">
                  <c:v>1.007080078125E-3</c:v>
                </c:pt>
                <c:pt idx="9750">
                  <c:v>1.0068416595458984E-3</c:v>
                </c:pt>
                <c:pt idx="9751">
                  <c:v>1.007080078125E-3</c:v>
                </c:pt>
                <c:pt idx="9752">
                  <c:v>1.0080337524414063E-3</c:v>
                </c:pt>
                <c:pt idx="9753">
                  <c:v>1.0068416595458984E-3</c:v>
                </c:pt>
                <c:pt idx="9754">
                  <c:v>1.007080078125E-3</c:v>
                </c:pt>
                <c:pt idx="9755">
                  <c:v>1.007080078125E-3</c:v>
                </c:pt>
                <c:pt idx="9756">
                  <c:v>1.0068416595458984E-3</c:v>
                </c:pt>
                <c:pt idx="9757">
                  <c:v>1.007080078125E-3</c:v>
                </c:pt>
                <c:pt idx="9758">
                  <c:v>1.007080078125E-3</c:v>
                </c:pt>
                <c:pt idx="9759">
                  <c:v>1.0068416595458984E-3</c:v>
                </c:pt>
                <c:pt idx="9760">
                  <c:v>1.007080078125E-3</c:v>
                </c:pt>
                <c:pt idx="9761">
                  <c:v>5.0361156463623047E-3</c:v>
                </c:pt>
                <c:pt idx="9762">
                  <c:v>1.0068416595458984E-3</c:v>
                </c:pt>
                <c:pt idx="9763">
                  <c:v>1.007080078125E-3</c:v>
                </c:pt>
                <c:pt idx="9764">
                  <c:v>1.007080078125E-3</c:v>
                </c:pt>
                <c:pt idx="9765">
                  <c:v>1.0068416595458984E-3</c:v>
                </c:pt>
                <c:pt idx="9766">
                  <c:v>1.007080078125E-3</c:v>
                </c:pt>
                <c:pt idx="9767">
                  <c:v>1.007080078125E-3</c:v>
                </c:pt>
                <c:pt idx="9768">
                  <c:v>1.0068416595458984E-3</c:v>
                </c:pt>
                <c:pt idx="9769">
                  <c:v>1.007080078125E-3</c:v>
                </c:pt>
                <c:pt idx="9770">
                  <c:v>1.007080078125E-3</c:v>
                </c:pt>
                <c:pt idx="9771">
                  <c:v>1.0068416595458984E-3</c:v>
                </c:pt>
                <c:pt idx="9772">
                  <c:v>1.007080078125E-3</c:v>
                </c:pt>
                <c:pt idx="9773">
                  <c:v>1.0080337524414063E-3</c:v>
                </c:pt>
                <c:pt idx="9774">
                  <c:v>1.0068416595458984E-3</c:v>
                </c:pt>
                <c:pt idx="9775">
                  <c:v>1.007080078125E-3</c:v>
                </c:pt>
                <c:pt idx="9776">
                  <c:v>1.007080078125E-3</c:v>
                </c:pt>
                <c:pt idx="9777">
                  <c:v>1.0068416595458984E-3</c:v>
                </c:pt>
                <c:pt idx="9778">
                  <c:v>1.007080078125E-3</c:v>
                </c:pt>
                <c:pt idx="9779">
                  <c:v>1.007080078125E-3</c:v>
                </c:pt>
                <c:pt idx="9780">
                  <c:v>1.0068416595458984E-3</c:v>
                </c:pt>
                <c:pt idx="9781">
                  <c:v>1.007080078125E-3</c:v>
                </c:pt>
                <c:pt idx="9782">
                  <c:v>1.007080078125E-3</c:v>
                </c:pt>
                <c:pt idx="9783">
                  <c:v>1.0068416595458984E-3</c:v>
                </c:pt>
                <c:pt idx="9784">
                  <c:v>1.007080078125E-3</c:v>
                </c:pt>
                <c:pt idx="9785">
                  <c:v>1.0080337524414063E-3</c:v>
                </c:pt>
                <c:pt idx="9786">
                  <c:v>1.007080078125E-3</c:v>
                </c:pt>
                <c:pt idx="9787">
                  <c:v>1.0068416595458984E-3</c:v>
                </c:pt>
                <c:pt idx="9788">
                  <c:v>1.007080078125E-3</c:v>
                </c:pt>
                <c:pt idx="9789">
                  <c:v>1.007080078125E-3</c:v>
                </c:pt>
                <c:pt idx="9790">
                  <c:v>1.0068416595458984E-3</c:v>
                </c:pt>
                <c:pt idx="9791">
                  <c:v>1.007080078125E-3</c:v>
                </c:pt>
                <c:pt idx="9792">
                  <c:v>1.007080078125E-3</c:v>
                </c:pt>
                <c:pt idx="9793">
                  <c:v>1.0068416595458984E-3</c:v>
                </c:pt>
                <c:pt idx="9794">
                  <c:v>1.007080078125E-3</c:v>
                </c:pt>
                <c:pt idx="9795">
                  <c:v>1.007080078125E-3</c:v>
                </c:pt>
                <c:pt idx="9796">
                  <c:v>1.0068416595458984E-3</c:v>
                </c:pt>
                <c:pt idx="9797">
                  <c:v>1.007080078125E-3</c:v>
                </c:pt>
                <c:pt idx="9798">
                  <c:v>1.0080337524414063E-3</c:v>
                </c:pt>
                <c:pt idx="9799">
                  <c:v>1.0068416595458984E-3</c:v>
                </c:pt>
                <c:pt idx="9800">
                  <c:v>1.007080078125E-3</c:v>
                </c:pt>
                <c:pt idx="9801">
                  <c:v>1.007080078125E-3</c:v>
                </c:pt>
                <c:pt idx="9802">
                  <c:v>1.0068416595458984E-3</c:v>
                </c:pt>
                <c:pt idx="9803">
                  <c:v>1.007080078125E-3</c:v>
                </c:pt>
                <c:pt idx="9804">
                  <c:v>1.007080078125E-3</c:v>
                </c:pt>
                <c:pt idx="9805">
                  <c:v>1.0068416595458984E-3</c:v>
                </c:pt>
                <c:pt idx="9806">
                  <c:v>1.007080078125E-3</c:v>
                </c:pt>
                <c:pt idx="9807">
                  <c:v>1.007080078125E-3</c:v>
                </c:pt>
                <c:pt idx="9808">
                  <c:v>1.0068416595458984E-3</c:v>
                </c:pt>
                <c:pt idx="9809">
                  <c:v>1.007080078125E-3</c:v>
                </c:pt>
                <c:pt idx="9810">
                  <c:v>1.0080337524414063E-3</c:v>
                </c:pt>
                <c:pt idx="9811">
                  <c:v>1.007080078125E-3</c:v>
                </c:pt>
                <c:pt idx="9812">
                  <c:v>1.0068416595458984E-3</c:v>
                </c:pt>
                <c:pt idx="9813">
                  <c:v>1.007080078125E-3</c:v>
                </c:pt>
                <c:pt idx="9814">
                  <c:v>1.007080078125E-3</c:v>
                </c:pt>
                <c:pt idx="9815">
                  <c:v>1.0068416595458984E-3</c:v>
                </c:pt>
                <c:pt idx="9816">
                  <c:v>1.007080078125E-3</c:v>
                </c:pt>
                <c:pt idx="9817">
                  <c:v>1.007080078125E-3</c:v>
                </c:pt>
                <c:pt idx="9818">
                  <c:v>1.0068416595458984E-3</c:v>
                </c:pt>
                <c:pt idx="9819">
                  <c:v>1.007080078125E-3</c:v>
                </c:pt>
                <c:pt idx="9820">
                  <c:v>1.007080078125E-3</c:v>
                </c:pt>
                <c:pt idx="9821">
                  <c:v>1.0068416595458984E-3</c:v>
                </c:pt>
                <c:pt idx="9822">
                  <c:v>1.0080337524414063E-3</c:v>
                </c:pt>
                <c:pt idx="9823">
                  <c:v>1.007080078125E-3</c:v>
                </c:pt>
                <c:pt idx="9824">
                  <c:v>1.0068416595458984E-3</c:v>
                </c:pt>
                <c:pt idx="9825">
                  <c:v>1.007080078125E-3</c:v>
                </c:pt>
                <c:pt idx="9826">
                  <c:v>1.007080078125E-3</c:v>
                </c:pt>
                <c:pt idx="9827">
                  <c:v>1.0068416595458984E-3</c:v>
                </c:pt>
                <c:pt idx="9828">
                  <c:v>1.007080078125E-3</c:v>
                </c:pt>
                <c:pt idx="9829">
                  <c:v>1.007080078125E-3</c:v>
                </c:pt>
                <c:pt idx="9830">
                  <c:v>1.0068416595458984E-3</c:v>
                </c:pt>
                <c:pt idx="9831">
                  <c:v>1.007080078125E-3</c:v>
                </c:pt>
                <c:pt idx="9832">
                  <c:v>1.007080078125E-3</c:v>
                </c:pt>
                <c:pt idx="9833">
                  <c:v>1.0068416595458984E-3</c:v>
                </c:pt>
                <c:pt idx="9834">
                  <c:v>1.007080078125E-3</c:v>
                </c:pt>
                <c:pt idx="9835">
                  <c:v>1.0080337524414063E-3</c:v>
                </c:pt>
                <c:pt idx="9836">
                  <c:v>1.007080078125E-3</c:v>
                </c:pt>
                <c:pt idx="9837">
                  <c:v>1.0068416595458984E-3</c:v>
                </c:pt>
                <c:pt idx="9838">
                  <c:v>1.007080078125E-3</c:v>
                </c:pt>
                <c:pt idx="9839">
                  <c:v>1.007080078125E-3</c:v>
                </c:pt>
                <c:pt idx="9840">
                  <c:v>1.0068416595458984E-3</c:v>
                </c:pt>
                <c:pt idx="9841">
                  <c:v>1.007080078125E-3</c:v>
                </c:pt>
                <c:pt idx="9842">
                  <c:v>1.007080078125E-3</c:v>
                </c:pt>
                <c:pt idx="9843">
                  <c:v>1.0068416595458984E-3</c:v>
                </c:pt>
                <c:pt idx="9844">
                  <c:v>1.007080078125E-3</c:v>
                </c:pt>
                <c:pt idx="9845">
                  <c:v>1.007080078125E-3</c:v>
                </c:pt>
                <c:pt idx="9846">
                  <c:v>1.0068416595458984E-3</c:v>
                </c:pt>
                <c:pt idx="9847">
                  <c:v>1.0080337524414063E-3</c:v>
                </c:pt>
                <c:pt idx="9848">
                  <c:v>1.007080078125E-3</c:v>
                </c:pt>
                <c:pt idx="9849">
                  <c:v>1.0068416595458984E-3</c:v>
                </c:pt>
                <c:pt idx="9850">
                  <c:v>1.007080078125E-3</c:v>
                </c:pt>
                <c:pt idx="9851">
                  <c:v>1.007080078125E-3</c:v>
                </c:pt>
                <c:pt idx="9852">
                  <c:v>1.0068416595458984E-3</c:v>
                </c:pt>
                <c:pt idx="9853">
                  <c:v>1.007080078125E-3</c:v>
                </c:pt>
                <c:pt idx="9854">
                  <c:v>1.007080078125E-3</c:v>
                </c:pt>
                <c:pt idx="9855">
                  <c:v>1.0068416595458984E-3</c:v>
                </c:pt>
                <c:pt idx="9856">
                  <c:v>1.007080078125E-3</c:v>
                </c:pt>
                <c:pt idx="9857">
                  <c:v>1.007080078125E-3</c:v>
                </c:pt>
                <c:pt idx="9858">
                  <c:v>1.0068416595458984E-3</c:v>
                </c:pt>
                <c:pt idx="9859">
                  <c:v>1.007080078125E-3</c:v>
                </c:pt>
                <c:pt idx="9860">
                  <c:v>1.0080337524414063E-3</c:v>
                </c:pt>
                <c:pt idx="9861">
                  <c:v>1.007080078125E-3</c:v>
                </c:pt>
                <c:pt idx="9862">
                  <c:v>1.0068416595458984E-3</c:v>
                </c:pt>
                <c:pt idx="9863">
                  <c:v>1.007080078125E-3</c:v>
                </c:pt>
                <c:pt idx="9864">
                  <c:v>1.007080078125E-3</c:v>
                </c:pt>
                <c:pt idx="9865">
                  <c:v>1.0068416595458984E-3</c:v>
                </c:pt>
                <c:pt idx="9866">
                  <c:v>1.007080078125E-3</c:v>
                </c:pt>
                <c:pt idx="9867">
                  <c:v>1.007080078125E-3</c:v>
                </c:pt>
                <c:pt idx="9868">
                  <c:v>1.0068416595458984E-3</c:v>
                </c:pt>
                <c:pt idx="9869">
                  <c:v>1.007080078125E-3</c:v>
                </c:pt>
                <c:pt idx="9870">
                  <c:v>1.007080078125E-3</c:v>
                </c:pt>
                <c:pt idx="9871">
                  <c:v>1.0068416595458984E-3</c:v>
                </c:pt>
                <c:pt idx="9872">
                  <c:v>1.0080337524414063E-3</c:v>
                </c:pt>
                <c:pt idx="9873">
                  <c:v>1.007080078125E-3</c:v>
                </c:pt>
                <c:pt idx="9874">
                  <c:v>1.0068416595458984E-3</c:v>
                </c:pt>
                <c:pt idx="9875">
                  <c:v>1.007080078125E-3</c:v>
                </c:pt>
                <c:pt idx="9876">
                  <c:v>1.007080078125E-3</c:v>
                </c:pt>
                <c:pt idx="9877">
                  <c:v>1.0068416595458984E-3</c:v>
                </c:pt>
                <c:pt idx="9878">
                  <c:v>1.007080078125E-3</c:v>
                </c:pt>
                <c:pt idx="9879">
                  <c:v>1.007080078125E-3</c:v>
                </c:pt>
                <c:pt idx="9880">
                  <c:v>1.0068416595458984E-3</c:v>
                </c:pt>
                <c:pt idx="9881">
                  <c:v>1.007080078125E-3</c:v>
                </c:pt>
                <c:pt idx="9882">
                  <c:v>1.007080078125E-3</c:v>
                </c:pt>
                <c:pt idx="9883">
                  <c:v>1.0068416595458984E-3</c:v>
                </c:pt>
                <c:pt idx="9884">
                  <c:v>1.007080078125E-3</c:v>
                </c:pt>
                <c:pt idx="9885">
                  <c:v>1.0080337524414063E-3</c:v>
                </c:pt>
                <c:pt idx="9886">
                  <c:v>1.007080078125E-3</c:v>
                </c:pt>
                <c:pt idx="9887">
                  <c:v>1.0068416595458984E-3</c:v>
                </c:pt>
                <c:pt idx="9888">
                  <c:v>1.007080078125E-3</c:v>
                </c:pt>
                <c:pt idx="9889">
                  <c:v>1.007080078125E-3</c:v>
                </c:pt>
                <c:pt idx="9890">
                  <c:v>1.0068416595458984E-3</c:v>
                </c:pt>
                <c:pt idx="9891">
                  <c:v>1.007080078125E-3</c:v>
                </c:pt>
                <c:pt idx="9892">
                  <c:v>1.007080078125E-3</c:v>
                </c:pt>
                <c:pt idx="9893">
                  <c:v>1.0068416595458984E-3</c:v>
                </c:pt>
                <c:pt idx="9894">
                  <c:v>1.007080078125E-3</c:v>
                </c:pt>
                <c:pt idx="9895">
                  <c:v>1.007080078125E-3</c:v>
                </c:pt>
                <c:pt idx="9896">
                  <c:v>1.0068416595458984E-3</c:v>
                </c:pt>
                <c:pt idx="9897">
                  <c:v>1.0080337524414063E-3</c:v>
                </c:pt>
                <c:pt idx="9898">
                  <c:v>1.007080078125E-3</c:v>
                </c:pt>
                <c:pt idx="9899">
                  <c:v>1.0068416595458984E-3</c:v>
                </c:pt>
                <c:pt idx="9900">
                  <c:v>1.007080078125E-3</c:v>
                </c:pt>
                <c:pt idx="9901">
                  <c:v>1.007080078125E-3</c:v>
                </c:pt>
                <c:pt idx="9902">
                  <c:v>1.0068416595458984E-3</c:v>
                </c:pt>
                <c:pt idx="9903">
                  <c:v>1.007080078125E-3</c:v>
                </c:pt>
                <c:pt idx="9904">
                  <c:v>1.007080078125E-3</c:v>
                </c:pt>
                <c:pt idx="9905">
                  <c:v>1.0068416595458984E-3</c:v>
                </c:pt>
                <c:pt idx="9906">
                  <c:v>1.007080078125E-3</c:v>
                </c:pt>
                <c:pt idx="9907">
                  <c:v>1.007080078125E-3</c:v>
                </c:pt>
                <c:pt idx="9908">
                  <c:v>1.0068416595458984E-3</c:v>
                </c:pt>
                <c:pt idx="9909">
                  <c:v>1.007080078125E-3</c:v>
                </c:pt>
                <c:pt idx="9910">
                  <c:v>1.0080337524414063E-3</c:v>
                </c:pt>
                <c:pt idx="9911">
                  <c:v>1.007080078125E-3</c:v>
                </c:pt>
                <c:pt idx="9912">
                  <c:v>1.0068416595458984E-3</c:v>
                </c:pt>
                <c:pt idx="9913">
                  <c:v>1.007080078125E-3</c:v>
                </c:pt>
                <c:pt idx="9914">
                  <c:v>1.007080078125E-3</c:v>
                </c:pt>
                <c:pt idx="9915">
                  <c:v>1.0068416595458984E-3</c:v>
                </c:pt>
                <c:pt idx="9916">
                  <c:v>1.007080078125E-3</c:v>
                </c:pt>
                <c:pt idx="9917">
                  <c:v>1.007080078125E-3</c:v>
                </c:pt>
                <c:pt idx="9918">
                  <c:v>1.0068416595458984E-3</c:v>
                </c:pt>
                <c:pt idx="9919">
                  <c:v>1.007080078125E-3</c:v>
                </c:pt>
                <c:pt idx="9920">
                  <c:v>1.007080078125E-3</c:v>
                </c:pt>
                <c:pt idx="9921">
                  <c:v>1.0068416595458984E-3</c:v>
                </c:pt>
                <c:pt idx="9922">
                  <c:v>1.0080337524414063E-3</c:v>
                </c:pt>
                <c:pt idx="9923">
                  <c:v>1.007080078125E-3</c:v>
                </c:pt>
                <c:pt idx="9924">
                  <c:v>1.0068416595458984E-3</c:v>
                </c:pt>
                <c:pt idx="9925">
                  <c:v>1.007080078125E-3</c:v>
                </c:pt>
                <c:pt idx="9926">
                  <c:v>1.007080078125E-3</c:v>
                </c:pt>
                <c:pt idx="9927">
                  <c:v>1.0068416595458984E-3</c:v>
                </c:pt>
                <c:pt idx="9928">
                  <c:v>1.007080078125E-3</c:v>
                </c:pt>
                <c:pt idx="9929">
                  <c:v>1.007080078125E-3</c:v>
                </c:pt>
                <c:pt idx="9930">
                  <c:v>1.0068416595458984E-3</c:v>
                </c:pt>
                <c:pt idx="9931">
                  <c:v>1.007080078125E-3</c:v>
                </c:pt>
                <c:pt idx="9932">
                  <c:v>1.007080078125E-3</c:v>
                </c:pt>
                <c:pt idx="9933">
                  <c:v>1.0068416595458984E-3</c:v>
                </c:pt>
                <c:pt idx="9934">
                  <c:v>1.0071039199829102E-2</c:v>
                </c:pt>
                <c:pt idx="9935">
                  <c:v>1.007080078125E-3</c:v>
                </c:pt>
                <c:pt idx="9936">
                  <c:v>1.007080078125E-3</c:v>
                </c:pt>
                <c:pt idx="9937">
                  <c:v>1.0068416595458984E-3</c:v>
                </c:pt>
                <c:pt idx="9938">
                  <c:v>1.0080337524414063E-3</c:v>
                </c:pt>
                <c:pt idx="9939">
                  <c:v>1.007080078125E-3</c:v>
                </c:pt>
                <c:pt idx="9940">
                  <c:v>1.0068416595458984E-3</c:v>
                </c:pt>
                <c:pt idx="9941">
                  <c:v>1.007080078125E-3</c:v>
                </c:pt>
                <c:pt idx="9942">
                  <c:v>1.007080078125E-3</c:v>
                </c:pt>
                <c:pt idx="9943">
                  <c:v>1.0068416595458984E-3</c:v>
                </c:pt>
                <c:pt idx="9944">
                  <c:v>1.007080078125E-3</c:v>
                </c:pt>
                <c:pt idx="9945">
                  <c:v>1.007080078125E-3</c:v>
                </c:pt>
                <c:pt idx="9946">
                  <c:v>1.0068416595458984E-3</c:v>
                </c:pt>
                <c:pt idx="9947">
                  <c:v>1.007080078125E-3</c:v>
                </c:pt>
                <c:pt idx="9948">
                  <c:v>1.007080078125E-3</c:v>
                </c:pt>
                <c:pt idx="9949">
                  <c:v>1.0068416595458984E-3</c:v>
                </c:pt>
                <c:pt idx="9950">
                  <c:v>1.007080078125E-3</c:v>
                </c:pt>
                <c:pt idx="9951">
                  <c:v>1.0080337524414063E-3</c:v>
                </c:pt>
                <c:pt idx="9952">
                  <c:v>1.007080078125E-3</c:v>
                </c:pt>
                <c:pt idx="9953">
                  <c:v>1.0068416595458984E-3</c:v>
                </c:pt>
                <c:pt idx="9954">
                  <c:v>1.007080078125E-3</c:v>
                </c:pt>
                <c:pt idx="9955">
                  <c:v>1.007080078125E-3</c:v>
                </c:pt>
                <c:pt idx="9956">
                  <c:v>1.0068416595458984E-3</c:v>
                </c:pt>
                <c:pt idx="9957">
                  <c:v>1.007080078125E-3</c:v>
                </c:pt>
                <c:pt idx="9958">
                  <c:v>1.007080078125E-3</c:v>
                </c:pt>
                <c:pt idx="9959">
                  <c:v>1.0068416595458984E-3</c:v>
                </c:pt>
                <c:pt idx="9960">
                  <c:v>1.007080078125E-3</c:v>
                </c:pt>
                <c:pt idx="9961">
                  <c:v>1.007080078125E-3</c:v>
                </c:pt>
                <c:pt idx="9962">
                  <c:v>1.0068416595458984E-3</c:v>
                </c:pt>
                <c:pt idx="9963">
                  <c:v>1.0080337524414063E-3</c:v>
                </c:pt>
                <c:pt idx="9964">
                  <c:v>1.007080078125E-3</c:v>
                </c:pt>
                <c:pt idx="9965">
                  <c:v>1.0068416595458984E-3</c:v>
                </c:pt>
                <c:pt idx="9966">
                  <c:v>1.007080078125E-3</c:v>
                </c:pt>
                <c:pt idx="9967">
                  <c:v>1.007080078125E-3</c:v>
                </c:pt>
                <c:pt idx="9968">
                  <c:v>1.0068416595458984E-3</c:v>
                </c:pt>
                <c:pt idx="9969">
                  <c:v>1.007080078125E-3</c:v>
                </c:pt>
                <c:pt idx="9970">
                  <c:v>1.007080078125E-3</c:v>
                </c:pt>
                <c:pt idx="9971">
                  <c:v>1.0068416595458984E-3</c:v>
                </c:pt>
                <c:pt idx="9972">
                  <c:v>1.007080078125E-3</c:v>
                </c:pt>
                <c:pt idx="9973">
                  <c:v>1.007080078125E-3</c:v>
                </c:pt>
                <c:pt idx="9974">
                  <c:v>1.0068416595458984E-3</c:v>
                </c:pt>
                <c:pt idx="9975">
                  <c:v>1.007080078125E-3</c:v>
                </c:pt>
                <c:pt idx="9976">
                  <c:v>1.0080337524414063E-3</c:v>
                </c:pt>
                <c:pt idx="9977">
                  <c:v>1.007080078125E-3</c:v>
                </c:pt>
                <c:pt idx="9978">
                  <c:v>1.0068416595458984E-3</c:v>
                </c:pt>
                <c:pt idx="9979">
                  <c:v>1.007080078125E-3</c:v>
                </c:pt>
                <c:pt idx="9980">
                  <c:v>1.007080078125E-3</c:v>
                </c:pt>
                <c:pt idx="9981">
                  <c:v>1.0068416595458984E-3</c:v>
                </c:pt>
                <c:pt idx="9982">
                  <c:v>1.007080078125E-3</c:v>
                </c:pt>
                <c:pt idx="9983">
                  <c:v>1.007080078125E-3</c:v>
                </c:pt>
                <c:pt idx="9984">
                  <c:v>1.0068416595458984E-3</c:v>
                </c:pt>
                <c:pt idx="9985">
                  <c:v>1.007080078125E-3</c:v>
                </c:pt>
                <c:pt idx="9986">
                  <c:v>1.007080078125E-3</c:v>
                </c:pt>
                <c:pt idx="9987">
                  <c:v>1.0068416595458984E-3</c:v>
                </c:pt>
                <c:pt idx="9988">
                  <c:v>1.0080337524414063E-3</c:v>
                </c:pt>
                <c:pt idx="9989">
                  <c:v>1.007080078125E-3</c:v>
                </c:pt>
                <c:pt idx="9990">
                  <c:v>1.0068416595458984E-3</c:v>
                </c:pt>
                <c:pt idx="9991">
                  <c:v>1.007080078125E-3</c:v>
                </c:pt>
                <c:pt idx="9992">
                  <c:v>1.007080078125E-3</c:v>
                </c:pt>
                <c:pt idx="9993">
                  <c:v>1.0068416595458984E-3</c:v>
                </c:pt>
                <c:pt idx="9994">
                  <c:v>1.007080078125E-3</c:v>
                </c:pt>
                <c:pt idx="9995">
                  <c:v>1.007080078125E-3</c:v>
                </c:pt>
                <c:pt idx="9996">
                  <c:v>1.0068416595458984E-3</c:v>
                </c:pt>
                <c:pt idx="9997">
                  <c:v>1.007080078125E-3</c:v>
                </c:pt>
                <c:pt idx="9998">
                  <c:v>1.007080078125E-3</c:v>
                </c:pt>
                <c:pt idx="9999">
                  <c:v>1.0068416595458984E-3</c:v>
                </c:pt>
                <c:pt idx="10000">
                  <c:v>1.007080078125E-3</c:v>
                </c:pt>
                <c:pt idx="10001">
                  <c:v>1.0080337524414063E-3</c:v>
                </c:pt>
                <c:pt idx="10002">
                  <c:v>1.007080078125E-3</c:v>
                </c:pt>
                <c:pt idx="10003">
                  <c:v>1.0068416595458984E-3</c:v>
                </c:pt>
                <c:pt idx="10004">
                  <c:v>1.007080078125E-3</c:v>
                </c:pt>
                <c:pt idx="10005">
                  <c:v>1.007080078125E-3</c:v>
                </c:pt>
                <c:pt idx="10006">
                  <c:v>1.0068416595458984E-3</c:v>
                </c:pt>
                <c:pt idx="10007">
                  <c:v>1.007080078125E-3</c:v>
                </c:pt>
                <c:pt idx="10008">
                  <c:v>1.007080078125E-3</c:v>
                </c:pt>
                <c:pt idx="10009">
                  <c:v>1.0068416595458984E-3</c:v>
                </c:pt>
                <c:pt idx="10010">
                  <c:v>1.007080078125E-3</c:v>
                </c:pt>
                <c:pt idx="10011">
                  <c:v>1.007080078125E-3</c:v>
                </c:pt>
                <c:pt idx="10012">
                  <c:v>1.0068416595458984E-3</c:v>
                </c:pt>
                <c:pt idx="10013">
                  <c:v>1.0080337524414063E-3</c:v>
                </c:pt>
                <c:pt idx="10014">
                  <c:v>1.007080078125E-3</c:v>
                </c:pt>
                <c:pt idx="10015">
                  <c:v>1.0068416595458984E-3</c:v>
                </c:pt>
                <c:pt idx="10016">
                  <c:v>1.007080078125E-3</c:v>
                </c:pt>
                <c:pt idx="10017">
                  <c:v>1.007080078125E-3</c:v>
                </c:pt>
                <c:pt idx="10018">
                  <c:v>1.0068416595458984E-3</c:v>
                </c:pt>
                <c:pt idx="10019">
                  <c:v>1.007080078125E-3</c:v>
                </c:pt>
                <c:pt idx="10020">
                  <c:v>1.007080078125E-3</c:v>
                </c:pt>
                <c:pt idx="10021">
                  <c:v>1.0068416595458984E-3</c:v>
                </c:pt>
                <c:pt idx="10022">
                  <c:v>1.007080078125E-3</c:v>
                </c:pt>
                <c:pt idx="10023">
                  <c:v>1.007080078125E-3</c:v>
                </c:pt>
                <c:pt idx="10024">
                  <c:v>1.0068416595458984E-3</c:v>
                </c:pt>
                <c:pt idx="10025">
                  <c:v>1.007080078125E-3</c:v>
                </c:pt>
                <c:pt idx="10026">
                  <c:v>1.0080337524414063E-3</c:v>
                </c:pt>
                <c:pt idx="10027">
                  <c:v>1.007080078125E-3</c:v>
                </c:pt>
                <c:pt idx="10028">
                  <c:v>1.0068416595458984E-3</c:v>
                </c:pt>
                <c:pt idx="10029">
                  <c:v>1.007080078125E-3</c:v>
                </c:pt>
                <c:pt idx="10030">
                  <c:v>1.007080078125E-3</c:v>
                </c:pt>
                <c:pt idx="10031">
                  <c:v>1.0068416595458984E-3</c:v>
                </c:pt>
                <c:pt idx="10032">
                  <c:v>1.007080078125E-3</c:v>
                </c:pt>
                <c:pt idx="10033">
                  <c:v>1.007080078125E-3</c:v>
                </c:pt>
                <c:pt idx="10034">
                  <c:v>1.0068416595458984E-3</c:v>
                </c:pt>
                <c:pt idx="10035">
                  <c:v>1.007080078125E-3</c:v>
                </c:pt>
                <c:pt idx="10036">
                  <c:v>1.0068416595458984E-3</c:v>
                </c:pt>
                <c:pt idx="10037">
                  <c:v>1.007080078125E-3</c:v>
                </c:pt>
                <c:pt idx="10038">
                  <c:v>1.0080337524414063E-3</c:v>
                </c:pt>
                <c:pt idx="10039">
                  <c:v>1.007080078125E-3</c:v>
                </c:pt>
                <c:pt idx="10040">
                  <c:v>1.0068416595458984E-3</c:v>
                </c:pt>
                <c:pt idx="10041">
                  <c:v>1.007080078125E-3</c:v>
                </c:pt>
                <c:pt idx="10042">
                  <c:v>1.007080078125E-3</c:v>
                </c:pt>
                <c:pt idx="10043">
                  <c:v>1.0068416595458984E-3</c:v>
                </c:pt>
                <c:pt idx="10044">
                  <c:v>1.007080078125E-3</c:v>
                </c:pt>
                <c:pt idx="10045">
                  <c:v>1.007080078125E-3</c:v>
                </c:pt>
                <c:pt idx="10046">
                  <c:v>1.0068416595458984E-3</c:v>
                </c:pt>
                <c:pt idx="10047">
                  <c:v>1.007080078125E-3</c:v>
                </c:pt>
                <c:pt idx="10048">
                  <c:v>1.007080078125E-3</c:v>
                </c:pt>
                <c:pt idx="10049">
                  <c:v>1.0068416595458984E-3</c:v>
                </c:pt>
                <c:pt idx="10050">
                  <c:v>1.007080078125E-3</c:v>
                </c:pt>
                <c:pt idx="10051">
                  <c:v>1.0080337524414063E-3</c:v>
                </c:pt>
                <c:pt idx="10052">
                  <c:v>1.007080078125E-3</c:v>
                </c:pt>
                <c:pt idx="10053">
                  <c:v>1.0068416595458984E-3</c:v>
                </c:pt>
                <c:pt idx="10054">
                  <c:v>1.007080078125E-3</c:v>
                </c:pt>
                <c:pt idx="10055">
                  <c:v>1.007080078125E-3</c:v>
                </c:pt>
                <c:pt idx="10056">
                  <c:v>1.0068416595458984E-3</c:v>
                </c:pt>
                <c:pt idx="10057">
                  <c:v>1.1078119277954102E-2</c:v>
                </c:pt>
                <c:pt idx="10058">
                  <c:v>1.0068416595458984E-3</c:v>
                </c:pt>
                <c:pt idx="10059">
                  <c:v>1.007080078125E-3</c:v>
                </c:pt>
                <c:pt idx="10060">
                  <c:v>1.007080078125E-3</c:v>
                </c:pt>
                <c:pt idx="10061">
                  <c:v>1.0068416595458984E-3</c:v>
                </c:pt>
                <c:pt idx="10062">
                  <c:v>1.007080078125E-3</c:v>
                </c:pt>
                <c:pt idx="10063">
                  <c:v>1.007080078125E-3</c:v>
                </c:pt>
                <c:pt idx="10064">
                  <c:v>1.0068416595458984E-3</c:v>
                </c:pt>
                <c:pt idx="10065">
                  <c:v>1.007080078125E-3</c:v>
                </c:pt>
                <c:pt idx="10066">
                  <c:v>1.0080337524414063E-3</c:v>
                </c:pt>
                <c:pt idx="10067">
                  <c:v>1.007080078125E-3</c:v>
                </c:pt>
                <c:pt idx="10068">
                  <c:v>1.0068416595458984E-3</c:v>
                </c:pt>
                <c:pt idx="10069">
                  <c:v>1.007080078125E-3</c:v>
                </c:pt>
                <c:pt idx="10070">
                  <c:v>1.0068416595458984E-3</c:v>
                </c:pt>
                <c:pt idx="10071">
                  <c:v>1.007080078125E-3</c:v>
                </c:pt>
                <c:pt idx="10072">
                  <c:v>1.007080078125E-3</c:v>
                </c:pt>
                <c:pt idx="10073">
                  <c:v>1.0068416595458984E-3</c:v>
                </c:pt>
                <c:pt idx="10074">
                  <c:v>1.007080078125E-3</c:v>
                </c:pt>
                <c:pt idx="10075">
                  <c:v>1.007080078125E-3</c:v>
                </c:pt>
                <c:pt idx="10076">
                  <c:v>1.0068416595458984E-3</c:v>
                </c:pt>
                <c:pt idx="10077">
                  <c:v>1.007080078125E-3</c:v>
                </c:pt>
                <c:pt idx="10078">
                  <c:v>1.0080337524414063E-3</c:v>
                </c:pt>
                <c:pt idx="10079">
                  <c:v>1.007080078125E-3</c:v>
                </c:pt>
                <c:pt idx="10080">
                  <c:v>1.0068416595458984E-3</c:v>
                </c:pt>
                <c:pt idx="10081">
                  <c:v>1.007080078125E-3</c:v>
                </c:pt>
                <c:pt idx="10082">
                  <c:v>1.007080078125E-3</c:v>
                </c:pt>
                <c:pt idx="10083">
                  <c:v>1.0068416595458984E-3</c:v>
                </c:pt>
                <c:pt idx="10084">
                  <c:v>1.007080078125E-3</c:v>
                </c:pt>
                <c:pt idx="10085">
                  <c:v>1.007080078125E-3</c:v>
                </c:pt>
                <c:pt idx="10086">
                  <c:v>1.0068416595458984E-3</c:v>
                </c:pt>
                <c:pt idx="10087">
                  <c:v>1.007080078125E-3</c:v>
                </c:pt>
                <c:pt idx="10088">
                  <c:v>1.007080078125E-3</c:v>
                </c:pt>
                <c:pt idx="10089">
                  <c:v>1.0068416595458984E-3</c:v>
                </c:pt>
                <c:pt idx="10090">
                  <c:v>1.007080078125E-3</c:v>
                </c:pt>
                <c:pt idx="10091">
                  <c:v>1.0080337524414063E-3</c:v>
                </c:pt>
                <c:pt idx="10092">
                  <c:v>1.0068416595458984E-3</c:v>
                </c:pt>
                <c:pt idx="10093">
                  <c:v>1.007080078125E-3</c:v>
                </c:pt>
                <c:pt idx="10094">
                  <c:v>1.007080078125E-3</c:v>
                </c:pt>
                <c:pt idx="10095">
                  <c:v>1.0068416595458984E-3</c:v>
                </c:pt>
                <c:pt idx="10096">
                  <c:v>1.007080078125E-3</c:v>
                </c:pt>
                <c:pt idx="10097">
                  <c:v>1.007080078125E-3</c:v>
                </c:pt>
                <c:pt idx="10098">
                  <c:v>1.0068416595458984E-3</c:v>
                </c:pt>
                <c:pt idx="10099">
                  <c:v>1.007080078125E-3</c:v>
                </c:pt>
                <c:pt idx="10100">
                  <c:v>1.007080078125E-3</c:v>
                </c:pt>
                <c:pt idx="10101">
                  <c:v>1.0068416595458984E-3</c:v>
                </c:pt>
                <c:pt idx="10102">
                  <c:v>1.007080078125E-3</c:v>
                </c:pt>
                <c:pt idx="10103">
                  <c:v>1.0080337524414063E-3</c:v>
                </c:pt>
                <c:pt idx="10104">
                  <c:v>1.007080078125E-3</c:v>
                </c:pt>
                <c:pt idx="10105">
                  <c:v>1.0068416595458984E-3</c:v>
                </c:pt>
                <c:pt idx="10106">
                  <c:v>1.007080078125E-3</c:v>
                </c:pt>
                <c:pt idx="10107">
                  <c:v>1.007080078125E-3</c:v>
                </c:pt>
                <c:pt idx="10108">
                  <c:v>1.0068416595458984E-3</c:v>
                </c:pt>
                <c:pt idx="10109">
                  <c:v>1.007080078125E-3</c:v>
                </c:pt>
                <c:pt idx="10110">
                  <c:v>1.007080078125E-3</c:v>
                </c:pt>
                <c:pt idx="10111">
                  <c:v>1.0068416595458984E-3</c:v>
                </c:pt>
                <c:pt idx="10112">
                  <c:v>1.007080078125E-3</c:v>
                </c:pt>
                <c:pt idx="10113">
                  <c:v>1.007080078125E-3</c:v>
                </c:pt>
                <c:pt idx="10114">
                  <c:v>1.0068416595458984E-3</c:v>
                </c:pt>
                <c:pt idx="10115">
                  <c:v>1.007080078125E-3</c:v>
                </c:pt>
                <c:pt idx="10116">
                  <c:v>1.0080337524414063E-3</c:v>
                </c:pt>
                <c:pt idx="10117">
                  <c:v>1.0068416595458984E-3</c:v>
                </c:pt>
                <c:pt idx="10118">
                  <c:v>1.007080078125E-3</c:v>
                </c:pt>
                <c:pt idx="10119">
                  <c:v>1.007080078125E-3</c:v>
                </c:pt>
                <c:pt idx="10120">
                  <c:v>1.0068416595458984E-3</c:v>
                </c:pt>
                <c:pt idx="10121">
                  <c:v>1.007080078125E-3</c:v>
                </c:pt>
                <c:pt idx="10122">
                  <c:v>1.007080078125E-3</c:v>
                </c:pt>
                <c:pt idx="10123">
                  <c:v>1.0068416595458984E-3</c:v>
                </c:pt>
                <c:pt idx="10124">
                  <c:v>1.007080078125E-3</c:v>
                </c:pt>
                <c:pt idx="10125">
                  <c:v>1.007080078125E-3</c:v>
                </c:pt>
                <c:pt idx="10126">
                  <c:v>1.0068416595458984E-3</c:v>
                </c:pt>
                <c:pt idx="10127">
                  <c:v>1.007080078125E-3</c:v>
                </c:pt>
                <c:pt idx="10128">
                  <c:v>1.0080337524414063E-3</c:v>
                </c:pt>
                <c:pt idx="10129">
                  <c:v>1.007080078125E-3</c:v>
                </c:pt>
                <c:pt idx="10130">
                  <c:v>1.0068416595458984E-3</c:v>
                </c:pt>
                <c:pt idx="10131">
                  <c:v>1.007080078125E-3</c:v>
                </c:pt>
                <c:pt idx="10132">
                  <c:v>1.007080078125E-3</c:v>
                </c:pt>
                <c:pt idx="10133">
                  <c:v>1.0068416595458984E-3</c:v>
                </c:pt>
                <c:pt idx="10134">
                  <c:v>1.007080078125E-3</c:v>
                </c:pt>
                <c:pt idx="10135">
                  <c:v>2.1148920059204102E-2</c:v>
                </c:pt>
                <c:pt idx="10136">
                  <c:v>1.007080078125E-3</c:v>
                </c:pt>
                <c:pt idx="10137">
                  <c:v>1.007080078125E-3</c:v>
                </c:pt>
                <c:pt idx="10138">
                  <c:v>1.0068416595458984E-3</c:v>
                </c:pt>
                <c:pt idx="10139">
                  <c:v>1.007080078125E-3</c:v>
                </c:pt>
                <c:pt idx="10140">
                  <c:v>1.007080078125E-3</c:v>
                </c:pt>
                <c:pt idx="10141">
                  <c:v>1.0068416595458984E-3</c:v>
                </c:pt>
                <c:pt idx="10142">
                  <c:v>1.007080078125E-3</c:v>
                </c:pt>
                <c:pt idx="10143">
                  <c:v>1.007080078125E-3</c:v>
                </c:pt>
                <c:pt idx="10144">
                  <c:v>1.0068416595458984E-3</c:v>
                </c:pt>
                <c:pt idx="10145">
                  <c:v>1.007080078125E-3</c:v>
                </c:pt>
                <c:pt idx="10146">
                  <c:v>1.0080337524414063E-3</c:v>
                </c:pt>
                <c:pt idx="10147">
                  <c:v>1.0068416595458984E-3</c:v>
                </c:pt>
                <c:pt idx="10148">
                  <c:v>1.007080078125E-3</c:v>
                </c:pt>
                <c:pt idx="10149">
                  <c:v>1.007080078125E-3</c:v>
                </c:pt>
                <c:pt idx="10150">
                  <c:v>1.0068416595458984E-3</c:v>
                </c:pt>
                <c:pt idx="10151">
                  <c:v>1.007080078125E-3</c:v>
                </c:pt>
                <c:pt idx="10152">
                  <c:v>1.007080078125E-3</c:v>
                </c:pt>
                <c:pt idx="10153">
                  <c:v>1.0068416595458984E-3</c:v>
                </c:pt>
                <c:pt idx="10154">
                  <c:v>1.007080078125E-3</c:v>
                </c:pt>
                <c:pt idx="10155">
                  <c:v>1.007080078125E-3</c:v>
                </c:pt>
                <c:pt idx="10156">
                  <c:v>1.0068416595458984E-3</c:v>
                </c:pt>
                <c:pt idx="10157">
                  <c:v>1.007080078125E-3</c:v>
                </c:pt>
                <c:pt idx="10158">
                  <c:v>1.0080337524414063E-3</c:v>
                </c:pt>
                <c:pt idx="10159">
                  <c:v>1.007080078125E-3</c:v>
                </c:pt>
                <c:pt idx="10160">
                  <c:v>1.0068416595458984E-3</c:v>
                </c:pt>
                <c:pt idx="10161">
                  <c:v>1.007080078125E-3</c:v>
                </c:pt>
                <c:pt idx="10162">
                  <c:v>1.007080078125E-3</c:v>
                </c:pt>
                <c:pt idx="10163">
                  <c:v>1.0068416595458984E-3</c:v>
                </c:pt>
                <c:pt idx="10164">
                  <c:v>1.007080078125E-3</c:v>
                </c:pt>
                <c:pt idx="10165">
                  <c:v>1.007080078125E-3</c:v>
                </c:pt>
                <c:pt idx="10166">
                  <c:v>1.0068416595458984E-3</c:v>
                </c:pt>
                <c:pt idx="10167">
                  <c:v>1.007080078125E-3</c:v>
                </c:pt>
                <c:pt idx="10168">
                  <c:v>1.007080078125E-3</c:v>
                </c:pt>
                <c:pt idx="10169">
                  <c:v>1.0068416595458984E-3</c:v>
                </c:pt>
                <c:pt idx="10170">
                  <c:v>1.007080078125E-3</c:v>
                </c:pt>
                <c:pt idx="10171">
                  <c:v>1.0080337524414063E-3</c:v>
                </c:pt>
                <c:pt idx="10172">
                  <c:v>1.0068416595458984E-3</c:v>
                </c:pt>
                <c:pt idx="10173">
                  <c:v>1.007080078125E-3</c:v>
                </c:pt>
                <c:pt idx="10174">
                  <c:v>1.007080078125E-3</c:v>
                </c:pt>
                <c:pt idx="10175">
                  <c:v>1.0068416595458984E-3</c:v>
                </c:pt>
                <c:pt idx="10176">
                  <c:v>1.007080078125E-3</c:v>
                </c:pt>
                <c:pt idx="10177">
                  <c:v>1.007080078125E-3</c:v>
                </c:pt>
                <c:pt idx="10178">
                  <c:v>1.0068416595458984E-3</c:v>
                </c:pt>
                <c:pt idx="10179">
                  <c:v>1.007080078125E-3</c:v>
                </c:pt>
                <c:pt idx="10180">
                  <c:v>1.007080078125E-3</c:v>
                </c:pt>
                <c:pt idx="10181">
                  <c:v>1.0068416595458984E-3</c:v>
                </c:pt>
                <c:pt idx="10182">
                  <c:v>1.007080078125E-3</c:v>
                </c:pt>
                <c:pt idx="10183">
                  <c:v>1.0080337524414063E-3</c:v>
                </c:pt>
                <c:pt idx="10184">
                  <c:v>1.007080078125E-3</c:v>
                </c:pt>
                <c:pt idx="10185">
                  <c:v>1.0068416595458984E-3</c:v>
                </c:pt>
                <c:pt idx="10186">
                  <c:v>1.007080078125E-3</c:v>
                </c:pt>
                <c:pt idx="10187">
                  <c:v>1.007080078125E-3</c:v>
                </c:pt>
                <c:pt idx="10188">
                  <c:v>1.0068416595458984E-3</c:v>
                </c:pt>
                <c:pt idx="10189">
                  <c:v>1.007080078125E-3</c:v>
                </c:pt>
                <c:pt idx="10190">
                  <c:v>1.007080078125E-3</c:v>
                </c:pt>
                <c:pt idx="10191">
                  <c:v>1.0068416595458984E-3</c:v>
                </c:pt>
                <c:pt idx="10192">
                  <c:v>1.007080078125E-3</c:v>
                </c:pt>
                <c:pt idx="10193">
                  <c:v>1.007080078125E-3</c:v>
                </c:pt>
                <c:pt idx="10194">
                  <c:v>1.0068416595458984E-3</c:v>
                </c:pt>
                <c:pt idx="10195">
                  <c:v>1.007080078125E-3</c:v>
                </c:pt>
                <c:pt idx="10196">
                  <c:v>1.0080337524414063E-3</c:v>
                </c:pt>
                <c:pt idx="10197">
                  <c:v>1.0068416595458984E-3</c:v>
                </c:pt>
                <c:pt idx="10198">
                  <c:v>1.007080078125E-3</c:v>
                </c:pt>
                <c:pt idx="10199">
                  <c:v>1.007080078125E-3</c:v>
                </c:pt>
                <c:pt idx="10200">
                  <c:v>1.0068416595458984E-3</c:v>
                </c:pt>
                <c:pt idx="10201">
                  <c:v>1.007080078125E-3</c:v>
                </c:pt>
                <c:pt idx="10202">
                  <c:v>1.007080078125E-3</c:v>
                </c:pt>
                <c:pt idx="10203">
                  <c:v>1.0068416595458984E-3</c:v>
                </c:pt>
                <c:pt idx="10204">
                  <c:v>1.007080078125E-3</c:v>
                </c:pt>
                <c:pt idx="10205">
                  <c:v>1.007080078125E-3</c:v>
                </c:pt>
                <c:pt idx="10206">
                  <c:v>1.0068416595458984E-3</c:v>
                </c:pt>
                <c:pt idx="10207">
                  <c:v>1.007080078125E-3</c:v>
                </c:pt>
                <c:pt idx="10208">
                  <c:v>1.0080337524414063E-3</c:v>
                </c:pt>
                <c:pt idx="10209">
                  <c:v>1.007080078125E-3</c:v>
                </c:pt>
                <c:pt idx="10210">
                  <c:v>1.0068416595458984E-3</c:v>
                </c:pt>
                <c:pt idx="10211">
                  <c:v>1.007080078125E-3</c:v>
                </c:pt>
                <c:pt idx="10212">
                  <c:v>1.007080078125E-3</c:v>
                </c:pt>
                <c:pt idx="10213">
                  <c:v>1.0068416595458984E-3</c:v>
                </c:pt>
                <c:pt idx="10214">
                  <c:v>1.007080078125E-3</c:v>
                </c:pt>
                <c:pt idx="10215">
                  <c:v>1.007080078125E-3</c:v>
                </c:pt>
                <c:pt idx="10216">
                  <c:v>1.0068416595458984E-3</c:v>
                </c:pt>
                <c:pt idx="10217">
                  <c:v>1.007080078125E-3</c:v>
                </c:pt>
                <c:pt idx="10218">
                  <c:v>1.007080078125E-3</c:v>
                </c:pt>
                <c:pt idx="10219">
                  <c:v>1.0068416595458984E-3</c:v>
                </c:pt>
                <c:pt idx="10220">
                  <c:v>1.007080078125E-3</c:v>
                </c:pt>
                <c:pt idx="10221">
                  <c:v>1.0080337524414063E-3</c:v>
                </c:pt>
                <c:pt idx="10222">
                  <c:v>1.0068416595458984E-3</c:v>
                </c:pt>
                <c:pt idx="10223">
                  <c:v>1.007080078125E-3</c:v>
                </c:pt>
                <c:pt idx="10224">
                  <c:v>1.007080078125E-3</c:v>
                </c:pt>
                <c:pt idx="10225">
                  <c:v>1.0068416595458984E-3</c:v>
                </c:pt>
                <c:pt idx="10226">
                  <c:v>1.007080078125E-3</c:v>
                </c:pt>
                <c:pt idx="10227">
                  <c:v>1.007080078125E-3</c:v>
                </c:pt>
                <c:pt idx="10228">
                  <c:v>1.0068416595458984E-3</c:v>
                </c:pt>
                <c:pt idx="10229">
                  <c:v>1.007080078125E-3</c:v>
                </c:pt>
                <c:pt idx="10230">
                  <c:v>1.007080078125E-3</c:v>
                </c:pt>
                <c:pt idx="10231">
                  <c:v>1.0068416595458984E-3</c:v>
                </c:pt>
                <c:pt idx="10232">
                  <c:v>1.007080078125E-3</c:v>
                </c:pt>
                <c:pt idx="10233">
                  <c:v>1.0080337524414063E-3</c:v>
                </c:pt>
                <c:pt idx="10234">
                  <c:v>1.007080078125E-3</c:v>
                </c:pt>
                <c:pt idx="10235">
                  <c:v>1.0068416595458984E-3</c:v>
                </c:pt>
                <c:pt idx="10236">
                  <c:v>1.007080078125E-3</c:v>
                </c:pt>
                <c:pt idx="10237">
                  <c:v>1.007080078125E-3</c:v>
                </c:pt>
                <c:pt idx="10238">
                  <c:v>1.0068416595458984E-3</c:v>
                </c:pt>
                <c:pt idx="10239">
                  <c:v>1.007080078125E-3</c:v>
                </c:pt>
                <c:pt idx="10240">
                  <c:v>1.007080078125E-3</c:v>
                </c:pt>
                <c:pt idx="10241">
                  <c:v>1.0068416595458984E-3</c:v>
                </c:pt>
                <c:pt idx="10242">
                  <c:v>1.007080078125E-3</c:v>
                </c:pt>
                <c:pt idx="10243">
                  <c:v>1.007080078125E-3</c:v>
                </c:pt>
                <c:pt idx="10244">
                  <c:v>1.0068416595458984E-3</c:v>
                </c:pt>
                <c:pt idx="10245">
                  <c:v>1.007080078125E-3</c:v>
                </c:pt>
                <c:pt idx="10246">
                  <c:v>1.0080337524414063E-3</c:v>
                </c:pt>
                <c:pt idx="10247">
                  <c:v>1.0068416595458984E-3</c:v>
                </c:pt>
                <c:pt idx="10248">
                  <c:v>1.007080078125E-3</c:v>
                </c:pt>
                <c:pt idx="10249">
                  <c:v>1.007080078125E-3</c:v>
                </c:pt>
                <c:pt idx="10250">
                  <c:v>1.0068416595458984E-3</c:v>
                </c:pt>
                <c:pt idx="10251">
                  <c:v>1.007080078125E-3</c:v>
                </c:pt>
                <c:pt idx="10252">
                  <c:v>1.007080078125E-3</c:v>
                </c:pt>
                <c:pt idx="10253">
                  <c:v>1.0068416595458984E-3</c:v>
                </c:pt>
                <c:pt idx="10254">
                  <c:v>1.007080078125E-3</c:v>
                </c:pt>
                <c:pt idx="10255">
                  <c:v>1.007080078125E-3</c:v>
                </c:pt>
                <c:pt idx="10256">
                  <c:v>1.0068416595458984E-3</c:v>
                </c:pt>
                <c:pt idx="10257">
                  <c:v>1.007080078125E-3</c:v>
                </c:pt>
                <c:pt idx="10258">
                  <c:v>1.0080337524414063E-3</c:v>
                </c:pt>
                <c:pt idx="10259">
                  <c:v>1.007080078125E-3</c:v>
                </c:pt>
                <c:pt idx="10260">
                  <c:v>1.0068416595458984E-3</c:v>
                </c:pt>
                <c:pt idx="10261">
                  <c:v>1.007080078125E-3</c:v>
                </c:pt>
                <c:pt idx="10262">
                  <c:v>1.007080078125E-3</c:v>
                </c:pt>
                <c:pt idx="10263">
                  <c:v>1.0068416595458984E-3</c:v>
                </c:pt>
                <c:pt idx="10264">
                  <c:v>1.007080078125E-3</c:v>
                </c:pt>
                <c:pt idx="10265">
                  <c:v>1.007080078125E-3</c:v>
                </c:pt>
                <c:pt idx="10266">
                  <c:v>1.0068416595458984E-3</c:v>
                </c:pt>
                <c:pt idx="10267">
                  <c:v>1.007080078125E-3</c:v>
                </c:pt>
                <c:pt idx="10268">
                  <c:v>1.007080078125E-3</c:v>
                </c:pt>
                <c:pt idx="10269">
                  <c:v>1.0068416595458984E-3</c:v>
                </c:pt>
                <c:pt idx="10270">
                  <c:v>1.007080078125E-3</c:v>
                </c:pt>
                <c:pt idx="10271">
                  <c:v>1.0080337524414063E-3</c:v>
                </c:pt>
                <c:pt idx="10272">
                  <c:v>1.0068416595458984E-3</c:v>
                </c:pt>
                <c:pt idx="10273">
                  <c:v>1.007080078125E-3</c:v>
                </c:pt>
                <c:pt idx="10274">
                  <c:v>1.007080078125E-3</c:v>
                </c:pt>
                <c:pt idx="10275">
                  <c:v>1.0068416595458984E-3</c:v>
                </c:pt>
                <c:pt idx="10276">
                  <c:v>1.007080078125E-3</c:v>
                </c:pt>
                <c:pt idx="10277">
                  <c:v>1.007080078125E-3</c:v>
                </c:pt>
                <c:pt idx="10278">
                  <c:v>1.0068416595458984E-3</c:v>
                </c:pt>
                <c:pt idx="10279">
                  <c:v>1.007080078125E-3</c:v>
                </c:pt>
                <c:pt idx="10280">
                  <c:v>1.007080078125E-3</c:v>
                </c:pt>
                <c:pt idx="10281">
                  <c:v>1.0068416595458984E-3</c:v>
                </c:pt>
                <c:pt idx="10282">
                  <c:v>1.007080078125E-3</c:v>
                </c:pt>
                <c:pt idx="10283">
                  <c:v>1.0080337524414063E-3</c:v>
                </c:pt>
                <c:pt idx="10284">
                  <c:v>3.0210018157958984E-3</c:v>
                </c:pt>
                <c:pt idx="10285">
                  <c:v>1.007080078125E-3</c:v>
                </c:pt>
                <c:pt idx="10286">
                  <c:v>1.0068416595458984E-3</c:v>
                </c:pt>
                <c:pt idx="10287">
                  <c:v>1.007080078125E-3</c:v>
                </c:pt>
                <c:pt idx="10288">
                  <c:v>1.007080078125E-3</c:v>
                </c:pt>
                <c:pt idx="10289">
                  <c:v>1.0068416595458984E-3</c:v>
                </c:pt>
                <c:pt idx="10290">
                  <c:v>1.007080078125E-3</c:v>
                </c:pt>
                <c:pt idx="10291">
                  <c:v>1.007080078125E-3</c:v>
                </c:pt>
                <c:pt idx="10292">
                  <c:v>1.0068416595458984E-3</c:v>
                </c:pt>
                <c:pt idx="10293">
                  <c:v>1.0080337524414063E-3</c:v>
                </c:pt>
                <c:pt idx="10294">
                  <c:v>1.2084007263183594E-2</c:v>
                </c:pt>
                <c:pt idx="10295">
                  <c:v>1.0080337524414063E-3</c:v>
                </c:pt>
                <c:pt idx="10296">
                  <c:v>1.007080078125E-3</c:v>
                </c:pt>
                <c:pt idx="10297">
                  <c:v>1.0068416595458984E-3</c:v>
                </c:pt>
                <c:pt idx="10298">
                  <c:v>1.007080078125E-3</c:v>
                </c:pt>
                <c:pt idx="10299">
                  <c:v>1.007080078125E-3</c:v>
                </c:pt>
                <c:pt idx="10300">
                  <c:v>1.0068416595458984E-3</c:v>
                </c:pt>
                <c:pt idx="10301">
                  <c:v>1.007080078125E-3</c:v>
                </c:pt>
                <c:pt idx="10302">
                  <c:v>1.007080078125E-3</c:v>
                </c:pt>
                <c:pt idx="10303">
                  <c:v>1.0068416595458984E-3</c:v>
                </c:pt>
                <c:pt idx="10304">
                  <c:v>1.007080078125E-3</c:v>
                </c:pt>
                <c:pt idx="10305">
                  <c:v>1.007080078125E-3</c:v>
                </c:pt>
                <c:pt idx="10306">
                  <c:v>1.0068416595458984E-3</c:v>
                </c:pt>
                <c:pt idx="10307">
                  <c:v>1.0080337524414063E-3</c:v>
                </c:pt>
                <c:pt idx="10308">
                  <c:v>1.007080078125E-3</c:v>
                </c:pt>
                <c:pt idx="10309">
                  <c:v>1.0068416595458984E-3</c:v>
                </c:pt>
                <c:pt idx="10310">
                  <c:v>1.007080078125E-3</c:v>
                </c:pt>
                <c:pt idx="10311">
                  <c:v>1.007080078125E-3</c:v>
                </c:pt>
                <c:pt idx="10312">
                  <c:v>1.0068416595458984E-3</c:v>
                </c:pt>
                <c:pt idx="10313">
                  <c:v>1.007080078125E-3</c:v>
                </c:pt>
                <c:pt idx="10314">
                  <c:v>1.007080078125E-3</c:v>
                </c:pt>
                <c:pt idx="10315">
                  <c:v>1.0068416595458984E-3</c:v>
                </c:pt>
                <c:pt idx="10316">
                  <c:v>1.007080078125E-3</c:v>
                </c:pt>
                <c:pt idx="10317">
                  <c:v>1.007080078125E-3</c:v>
                </c:pt>
                <c:pt idx="10318">
                  <c:v>1.0068416595458984E-3</c:v>
                </c:pt>
                <c:pt idx="10319">
                  <c:v>1.007080078125E-3</c:v>
                </c:pt>
                <c:pt idx="10320">
                  <c:v>1.0080337524414063E-3</c:v>
                </c:pt>
                <c:pt idx="10321">
                  <c:v>1.007080078125E-3</c:v>
                </c:pt>
                <c:pt idx="10322">
                  <c:v>1.0068416595458984E-3</c:v>
                </c:pt>
                <c:pt idx="10323">
                  <c:v>1.007080078125E-3</c:v>
                </c:pt>
                <c:pt idx="10324">
                  <c:v>1.007080078125E-3</c:v>
                </c:pt>
                <c:pt idx="10325">
                  <c:v>1.0068416595458984E-3</c:v>
                </c:pt>
                <c:pt idx="10326">
                  <c:v>1.007080078125E-3</c:v>
                </c:pt>
                <c:pt idx="10327">
                  <c:v>1.007080078125E-3</c:v>
                </c:pt>
                <c:pt idx="10328">
                  <c:v>1.0068416595458984E-3</c:v>
                </c:pt>
                <c:pt idx="10329">
                  <c:v>1.007080078125E-3</c:v>
                </c:pt>
                <c:pt idx="10330">
                  <c:v>1.007080078125E-3</c:v>
                </c:pt>
                <c:pt idx="10331">
                  <c:v>1.0068416595458984E-3</c:v>
                </c:pt>
                <c:pt idx="10332">
                  <c:v>1.0080337524414063E-3</c:v>
                </c:pt>
                <c:pt idx="10333">
                  <c:v>1.007080078125E-3</c:v>
                </c:pt>
                <c:pt idx="10334">
                  <c:v>1.0068416595458984E-3</c:v>
                </c:pt>
                <c:pt idx="10335">
                  <c:v>1.007080078125E-3</c:v>
                </c:pt>
                <c:pt idx="10336">
                  <c:v>1.007080078125E-3</c:v>
                </c:pt>
                <c:pt idx="10337">
                  <c:v>1.0068416595458984E-3</c:v>
                </c:pt>
                <c:pt idx="10338">
                  <c:v>1.007080078125E-3</c:v>
                </c:pt>
                <c:pt idx="10339">
                  <c:v>1.007080078125E-3</c:v>
                </c:pt>
                <c:pt idx="10340">
                  <c:v>1.0068416595458984E-3</c:v>
                </c:pt>
                <c:pt idx="10341">
                  <c:v>1.007080078125E-3</c:v>
                </c:pt>
                <c:pt idx="10342">
                  <c:v>1.007080078125E-3</c:v>
                </c:pt>
                <c:pt idx="10343">
                  <c:v>1.0068416595458984E-3</c:v>
                </c:pt>
                <c:pt idx="10344">
                  <c:v>1.007080078125E-3</c:v>
                </c:pt>
                <c:pt idx="10345">
                  <c:v>1.0080337524414063E-3</c:v>
                </c:pt>
                <c:pt idx="10346">
                  <c:v>1.007080078125E-3</c:v>
                </c:pt>
                <c:pt idx="10347">
                  <c:v>1.0068416595458984E-3</c:v>
                </c:pt>
                <c:pt idx="10348">
                  <c:v>1.007080078125E-3</c:v>
                </c:pt>
                <c:pt idx="10349">
                  <c:v>1.007080078125E-3</c:v>
                </c:pt>
                <c:pt idx="10350">
                  <c:v>1.0068416595458984E-3</c:v>
                </c:pt>
                <c:pt idx="10351">
                  <c:v>4.0280818939208984E-3</c:v>
                </c:pt>
                <c:pt idx="10352">
                  <c:v>1.007080078125E-3</c:v>
                </c:pt>
                <c:pt idx="10353">
                  <c:v>1.0068416595458984E-3</c:v>
                </c:pt>
                <c:pt idx="10354">
                  <c:v>1.0080337524414063E-3</c:v>
                </c:pt>
                <c:pt idx="10355">
                  <c:v>1.007080078125E-3</c:v>
                </c:pt>
                <c:pt idx="10356">
                  <c:v>1.0068416595458984E-3</c:v>
                </c:pt>
                <c:pt idx="10357">
                  <c:v>1.007080078125E-3</c:v>
                </c:pt>
                <c:pt idx="10358">
                  <c:v>1.007080078125E-3</c:v>
                </c:pt>
                <c:pt idx="10359">
                  <c:v>1.0068416595458984E-3</c:v>
                </c:pt>
                <c:pt idx="10360">
                  <c:v>1.007080078125E-3</c:v>
                </c:pt>
                <c:pt idx="10361">
                  <c:v>1.007080078125E-3</c:v>
                </c:pt>
                <c:pt idx="10362">
                  <c:v>1.0068416595458984E-3</c:v>
                </c:pt>
                <c:pt idx="10363">
                  <c:v>1.007080078125E-3</c:v>
                </c:pt>
                <c:pt idx="10364">
                  <c:v>1.007080078125E-3</c:v>
                </c:pt>
                <c:pt idx="10365">
                  <c:v>1.0068416595458984E-3</c:v>
                </c:pt>
                <c:pt idx="10366">
                  <c:v>1.007080078125E-3</c:v>
                </c:pt>
                <c:pt idx="10367">
                  <c:v>1.0080337524414063E-3</c:v>
                </c:pt>
                <c:pt idx="10368">
                  <c:v>1.007080078125E-3</c:v>
                </c:pt>
                <c:pt idx="10369">
                  <c:v>1.0068416595458984E-3</c:v>
                </c:pt>
                <c:pt idx="10370">
                  <c:v>1.007080078125E-3</c:v>
                </c:pt>
                <c:pt idx="10371">
                  <c:v>1.007080078125E-3</c:v>
                </c:pt>
                <c:pt idx="10372">
                  <c:v>1.0068416595458984E-3</c:v>
                </c:pt>
                <c:pt idx="10373">
                  <c:v>1.007080078125E-3</c:v>
                </c:pt>
                <c:pt idx="10374">
                  <c:v>1.007080078125E-3</c:v>
                </c:pt>
                <c:pt idx="10375">
                  <c:v>1.0068416595458984E-3</c:v>
                </c:pt>
                <c:pt idx="10376">
                  <c:v>1.007080078125E-3</c:v>
                </c:pt>
                <c:pt idx="10377">
                  <c:v>1.007080078125E-3</c:v>
                </c:pt>
                <c:pt idx="10378">
                  <c:v>1.0068416595458984E-3</c:v>
                </c:pt>
                <c:pt idx="10379">
                  <c:v>1.0080337524414063E-3</c:v>
                </c:pt>
                <c:pt idx="10380">
                  <c:v>1.007080078125E-3</c:v>
                </c:pt>
                <c:pt idx="10381">
                  <c:v>1.0068416595458984E-3</c:v>
                </c:pt>
                <c:pt idx="10382">
                  <c:v>1.007080078125E-3</c:v>
                </c:pt>
                <c:pt idx="10383">
                  <c:v>1.007080078125E-3</c:v>
                </c:pt>
                <c:pt idx="10384">
                  <c:v>1.0068416595458984E-3</c:v>
                </c:pt>
                <c:pt idx="10385">
                  <c:v>1.007080078125E-3</c:v>
                </c:pt>
                <c:pt idx="10386">
                  <c:v>1.007080078125E-3</c:v>
                </c:pt>
                <c:pt idx="10387">
                  <c:v>1.0068416595458984E-3</c:v>
                </c:pt>
                <c:pt idx="10388">
                  <c:v>1.007080078125E-3</c:v>
                </c:pt>
                <c:pt idx="10389">
                  <c:v>1.007080078125E-3</c:v>
                </c:pt>
                <c:pt idx="10390">
                  <c:v>1.0068416595458984E-3</c:v>
                </c:pt>
                <c:pt idx="10391">
                  <c:v>1.007080078125E-3</c:v>
                </c:pt>
                <c:pt idx="10392">
                  <c:v>1.0080337524414063E-3</c:v>
                </c:pt>
                <c:pt idx="10393">
                  <c:v>1.007080078125E-3</c:v>
                </c:pt>
                <c:pt idx="10394">
                  <c:v>1.0068416595458984E-3</c:v>
                </c:pt>
                <c:pt idx="10395">
                  <c:v>1.007080078125E-3</c:v>
                </c:pt>
                <c:pt idx="10396">
                  <c:v>1.007080078125E-3</c:v>
                </c:pt>
                <c:pt idx="10397">
                  <c:v>1.0068416595458984E-3</c:v>
                </c:pt>
                <c:pt idx="10398">
                  <c:v>1.007080078125E-3</c:v>
                </c:pt>
                <c:pt idx="10399">
                  <c:v>1.007080078125E-3</c:v>
                </c:pt>
                <c:pt idx="10400">
                  <c:v>1.0068416595458984E-3</c:v>
                </c:pt>
                <c:pt idx="10401">
                  <c:v>1.007080078125E-3</c:v>
                </c:pt>
                <c:pt idx="10402">
                  <c:v>1.007080078125E-3</c:v>
                </c:pt>
                <c:pt idx="10403">
                  <c:v>1.0068416595458984E-3</c:v>
                </c:pt>
                <c:pt idx="10404">
                  <c:v>1.0080337524414063E-3</c:v>
                </c:pt>
                <c:pt idx="10405">
                  <c:v>1.007080078125E-3</c:v>
                </c:pt>
                <c:pt idx="10406">
                  <c:v>1.0068416595458984E-3</c:v>
                </c:pt>
                <c:pt idx="10407">
                  <c:v>1.007080078125E-3</c:v>
                </c:pt>
                <c:pt idx="10408">
                  <c:v>1.007080078125E-3</c:v>
                </c:pt>
                <c:pt idx="10409">
                  <c:v>1.0068416595458984E-3</c:v>
                </c:pt>
                <c:pt idx="10410">
                  <c:v>1.007080078125E-3</c:v>
                </c:pt>
                <c:pt idx="10411">
                  <c:v>1.007080078125E-3</c:v>
                </c:pt>
                <c:pt idx="10412">
                  <c:v>1.0068416595458984E-3</c:v>
                </c:pt>
                <c:pt idx="10413">
                  <c:v>1.007080078125E-3</c:v>
                </c:pt>
                <c:pt idx="10414">
                  <c:v>1.007080078125E-3</c:v>
                </c:pt>
                <c:pt idx="10415">
                  <c:v>1.0068416595458984E-3</c:v>
                </c:pt>
                <c:pt idx="10416">
                  <c:v>1.007080078125E-3</c:v>
                </c:pt>
                <c:pt idx="10417">
                  <c:v>1.0080337524414063E-3</c:v>
                </c:pt>
                <c:pt idx="10418">
                  <c:v>1.007080078125E-3</c:v>
                </c:pt>
                <c:pt idx="10419">
                  <c:v>1.0068416595458984E-3</c:v>
                </c:pt>
                <c:pt idx="10420">
                  <c:v>1.007080078125E-3</c:v>
                </c:pt>
                <c:pt idx="10421">
                  <c:v>1.007080078125E-3</c:v>
                </c:pt>
                <c:pt idx="10422">
                  <c:v>1.0068416595458984E-3</c:v>
                </c:pt>
                <c:pt idx="10423">
                  <c:v>1.007080078125E-3</c:v>
                </c:pt>
                <c:pt idx="10424">
                  <c:v>1.007080078125E-3</c:v>
                </c:pt>
                <c:pt idx="10425">
                  <c:v>1.0068416595458984E-3</c:v>
                </c:pt>
                <c:pt idx="10426">
                  <c:v>1.007080078125E-3</c:v>
                </c:pt>
                <c:pt idx="10427">
                  <c:v>1.007080078125E-3</c:v>
                </c:pt>
                <c:pt idx="10428">
                  <c:v>1.0068416595458984E-3</c:v>
                </c:pt>
                <c:pt idx="10429">
                  <c:v>1.0080337524414063E-3</c:v>
                </c:pt>
                <c:pt idx="10430">
                  <c:v>1.007080078125E-3</c:v>
                </c:pt>
                <c:pt idx="10431">
                  <c:v>1.0068416595458984E-3</c:v>
                </c:pt>
                <c:pt idx="10432">
                  <c:v>1.007080078125E-3</c:v>
                </c:pt>
                <c:pt idx="10433">
                  <c:v>1.007080078125E-3</c:v>
                </c:pt>
                <c:pt idx="10434">
                  <c:v>1.0068416595458984E-3</c:v>
                </c:pt>
                <c:pt idx="10435">
                  <c:v>1.007080078125E-3</c:v>
                </c:pt>
                <c:pt idx="10436">
                  <c:v>1.007080078125E-3</c:v>
                </c:pt>
                <c:pt idx="10437">
                  <c:v>1.0068416595458984E-3</c:v>
                </c:pt>
                <c:pt idx="10438">
                  <c:v>1.007080078125E-3</c:v>
                </c:pt>
                <c:pt idx="10439">
                  <c:v>1.007080078125E-3</c:v>
                </c:pt>
                <c:pt idx="10440">
                  <c:v>1.0068416595458984E-3</c:v>
                </c:pt>
                <c:pt idx="10441">
                  <c:v>1.007080078125E-3</c:v>
                </c:pt>
                <c:pt idx="10442">
                  <c:v>1.0080337524414063E-3</c:v>
                </c:pt>
                <c:pt idx="10443">
                  <c:v>1.007080078125E-3</c:v>
                </c:pt>
                <c:pt idx="10444">
                  <c:v>1.0068416595458984E-3</c:v>
                </c:pt>
                <c:pt idx="10445">
                  <c:v>1.007080078125E-3</c:v>
                </c:pt>
                <c:pt idx="10446">
                  <c:v>1.007080078125E-3</c:v>
                </c:pt>
                <c:pt idx="10447">
                  <c:v>1.0068416595458984E-3</c:v>
                </c:pt>
                <c:pt idx="10448">
                  <c:v>1.007080078125E-3</c:v>
                </c:pt>
                <c:pt idx="10449">
                  <c:v>1.007080078125E-3</c:v>
                </c:pt>
                <c:pt idx="10450">
                  <c:v>3.0210018157958984E-3</c:v>
                </c:pt>
                <c:pt idx="10451">
                  <c:v>1.0068416595458984E-3</c:v>
                </c:pt>
                <c:pt idx="10452">
                  <c:v>1.0080337524414063E-3</c:v>
                </c:pt>
                <c:pt idx="10453">
                  <c:v>1.007080078125E-3</c:v>
                </c:pt>
                <c:pt idx="10454">
                  <c:v>1.0068416595458984E-3</c:v>
                </c:pt>
                <c:pt idx="10455">
                  <c:v>1.007080078125E-3</c:v>
                </c:pt>
                <c:pt idx="10456">
                  <c:v>1.007080078125E-3</c:v>
                </c:pt>
                <c:pt idx="10457">
                  <c:v>1.0068416595458984E-3</c:v>
                </c:pt>
                <c:pt idx="10458">
                  <c:v>1.007080078125E-3</c:v>
                </c:pt>
                <c:pt idx="10459">
                  <c:v>1.007080078125E-3</c:v>
                </c:pt>
                <c:pt idx="10460">
                  <c:v>1.0068416595458984E-3</c:v>
                </c:pt>
                <c:pt idx="10461">
                  <c:v>1.007080078125E-3</c:v>
                </c:pt>
                <c:pt idx="10462">
                  <c:v>1.007080078125E-3</c:v>
                </c:pt>
                <c:pt idx="10463">
                  <c:v>1.0068416595458984E-3</c:v>
                </c:pt>
                <c:pt idx="10464">
                  <c:v>1.007080078125E-3</c:v>
                </c:pt>
                <c:pt idx="10465">
                  <c:v>1.0080337524414063E-3</c:v>
                </c:pt>
                <c:pt idx="10466">
                  <c:v>1.007080078125E-3</c:v>
                </c:pt>
                <c:pt idx="10467">
                  <c:v>1.0068416595458984E-3</c:v>
                </c:pt>
                <c:pt idx="10468">
                  <c:v>1.007080078125E-3</c:v>
                </c:pt>
                <c:pt idx="10469">
                  <c:v>1.007080078125E-3</c:v>
                </c:pt>
                <c:pt idx="10470">
                  <c:v>1.0068416595458984E-3</c:v>
                </c:pt>
                <c:pt idx="10471">
                  <c:v>1.007080078125E-3</c:v>
                </c:pt>
                <c:pt idx="10472">
                  <c:v>1.007080078125E-3</c:v>
                </c:pt>
                <c:pt idx="10473">
                  <c:v>1.0068416595458984E-3</c:v>
                </c:pt>
                <c:pt idx="10474">
                  <c:v>1.007080078125E-3</c:v>
                </c:pt>
                <c:pt idx="10475">
                  <c:v>1.007080078125E-3</c:v>
                </c:pt>
                <c:pt idx="10476">
                  <c:v>1.0068416595458984E-3</c:v>
                </c:pt>
                <c:pt idx="10477">
                  <c:v>1.0080337524414063E-3</c:v>
                </c:pt>
                <c:pt idx="10478">
                  <c:v>1.007080078125E-3</c:v>
                </c:pt>
                <c:pt idx="10479">
                  <c:v>1.0068416595458984E-3</c:v>
                </c:pt>
                <c:pt idx="10480">
                  <c:v>1.007080078125E-3</c:v>
                </c:pt>
                <c:pt idx="10481">
                  <c:v>1.007080078125E-3</c:v>
                </c:pt>
                <c:pt idx="10482">
                  <c:v>1.0068416595458984E-3</c:v>
                </c:pt>
                <c:pt idx="10483">
                  <c:v>1.007080078125E-3</c:v>
                </c:pt>
                <c:pt idx="10484">
                  <c:v>1.007080078125E-3</c:v>
                </c:pt>
                <c:pt idx="10485">
                  <c:v>1.0068416595458984E-3</c:v>
                </c:pt>
                <c:pt idx="10486">
                  <c:v>1.007080078125E-3</c:v>
                </c:pt>
                <c:pt idx="10487">
                  <c:v>1.007080078125E-3</c:v>
                </c:pt>
                <c:pt idx="10488">
                  <c:v>1.0068416595458984E-3</c:v>
                </c:pt>
                <c:pt idx="10489">
                  <c:v>1.007080078125E-3</c:v>
                </c:pt>
                <c:pt idx="10490">
                  <c:v>1.0080337524414063E-3</c:v>
                </c:pt>
                <c:pt idx="10491">
                  <c:v>1.007080078125E-3</c:v>
                </c:pt>
                <c:pt idx="10492">
                  <c:v>1.0068416595458984E-3</c:v>
                </c:pt>
                <c:pt idx="10493">
                  <c:v>1.007080078125E-3</c:v>
                </c:pt>
                <c:pt idx="10494">
                  <c:v>1.007080078125E-3</c:v>
                </c:pt>
                <c:pt idx="10495">
                  <c:v>1.0068416595458984E-3</c:v>
                </c:pt>
                <c:pt idx="10496">
                  <c:v>1.007080078125E-3</c:v>
                </c:pt>
                <c:pt idx="10497">
                  <c:v>1.007080078125E-3</c:v>
                </c:pt>
                <c:pt idx="10498">
                  <c:v>1.0068416595458984E-3</c:v>
                </c:pt>
                <c:pt idx="10499">
                  <c:v>1.007080078125E-3</c:v>
                </c:pt>
                <c:pt idx="10500">
                  <c:v>1.0068416595458984E-3</c:v>
                </c:pt>
                <c:pt idx="10501">
                  <c:v>1.007080078125E-3</c:v>
                </c:pt>
                <c:pt idx="10502">
                  <c:v>1.0080337524414063E-3</c:v>
                </c:pt>
                <c:pt idx="10503">
                  <c:v>1.007080078125E-3</c:v>
                </c:pt>
                <c:pt idx="10504">
                  <c:v>1.0068416595458984E-3</c:v>
                </c:pt>
                <c:pt idx="10505">
                  <c:v>1.007080078125E-3</c:v>
                </c:pt>
                <c:pt idx="10506">
                  <c:v>1.007080078125E-3</c:v>
                </c:pt>
                <c:pt idx="10507">
                  <c:v>1.0068416595458984E-3</c:v>
                </c:pt>
                <c:pt idx="10508">
                  <c:v>1.007080078125E-3</c:v>
                </c:pt>
                <c:pt idx="10509">
                  <c:v>1.007080078125E-3</c:v>
                </c:pt>
                <c:pt idx="10510">
                  <c:v>1.0068416595458984E-3</c:v>
                </c:pt>
                <c:pt idx="10511">
                  <c:v>1.007080078125E-3</c:v>
                </c:pt>
                <c:pt idx="10512">
                  <c:v>1.007080078125E-3</c:v>
                </c:pt>
                <c:pt idx="10513">
                  <c:v>1.0068416595458984E-3</c:v>
                </c:pt>
                <c:pt idx="10514">
                  <c:v>1.007080078125E-3</c:v>
                </c:pt>
                <c:pt idx="10515">
                  <c:v>1.0080337524414063E-3</c:v>
                </c:pt>
                <c:pt idx="10516">
                  <c:v>1.007080078125E-3</c:v>
                </c:pt>
                <c:pt idx="10517">
                  <c:v>1.0068416595458984E-3</c:v>
                </c:pt>
                <c:pt idx="10518">
                  <c:v>1.007080078125E-3</c:v>
                </c:pt>
                <c:pt idx="10519">
                  <c:v>1.007080078125E-3</c:v>
                </c:pt>
                <c:pt idx="10520">
                  <c:v>1.0068416595458984E-3</c:v>
                </c:pt>
                <c:pt idx="10521">
                  <c:v>1.007080078125E-3</c:v>
                </c:pt>
                <c:pt idx="10522">
                  <c:v>1.0068416595458984E-3</c:v>
                </c:pt>
                <c:pt idx="10523">
                  <c:v>1.007080078125E-3</c:v>
                </c:pt>
                <c:pt idx="10524">
                  <c:v>1.007080078125E-3</c:v>
                </c:pt>
                <c:pt idx="10525">
                  <c:v>1.0068416595458984E-3</c:v>
                </c:pt>
                <c:pt idx="10526">
                  <c:v>1.007080078125E-3</c:v>
                </c:pt>
                <c:pt idx="10527">
                  <c:v>1.0080337524414063E-3</c:v>
                </c:pt>
                <c:pt idx="10528">
                  <c:v>1.007080078125E-3</c:v>
                </c:pt>
                <c:pt idx="10529">
                  <c:v>1.0068416595458984E-3</c:v>
                </c:pt>
                <c:pt idx="10530">
                  <c:v>1.007080078125E-3</c:v>
                </c:pt>
                <c:pt idx="10531">
                  <c:v>1.007080078125E-3</c:v>
                </c:pt>
                <c:pt idx="10532">
                  <c:v>1.0068416595458984E-3</c:v>
                </c:pt>
                <c:pt idx="10533">
                  <c:v>1.007080078125E-3</c:v>
                </c:pt>
                <c:pt idx="10534">
                  <c:v>1.007080078125E-3</c:v>
                </c:pt>
                <c:pt idx="10535">
                  <c:v>1.0068416595458984E-3</c:v>
                </c:pt>
                <c:pt idx="10536">
                  <c:v>1.007080078125E-3</c:v>
                </c:pt>
                <c:pt idx="10537">
                  <c:v>1.007080078125E-3</c:v>
                </c:pt>
                <c:pt idx="10538">
                  <c:v>1.0068416595458984E-3</c:v>
                </c:pt>
                <c:pt idx="10539">
                  <c:v>1.007080078125E-3</c:v>
                </c:pt>
                <c:pt idx="10540">
                  <c:v>1.0080337524414063E-3</c:v>
                </c:pt>
                <c:pt idx="10541">
                  <c:v>1.007080078125E-3</c:v>
                </c:pt>
                <c:pt idx="10542">
                  <c:v>1.0068416595458984E-3</c:v>
                </c:pt>
                <c:pt idx="10543">
                  <c:v>1.007080078125E-3</c:v>
                </c:pt>
                <c:pt idx="10544">
                  <c:v>1.0068416595458984E-3</c:v>
                </c:pt>
                <c:pt idx="10545">
                  <c:v>1.007080078125E-3</c:v>
                </c:pt>
                <c:pt idx="10546">
                  <c:v>1.007080078125E-3</c:v>
                </c:pt>
                <c:pt idx="10547">
                  <c:v>1.0068416595458984E-3</c:v>
                </c:pt>
                <c:pt idx="10548">
                  <c:v>1.007080078125E-3</c:v>
                </c:pt>
                <c:pt idx="10549">
                  <c:v>1.007080078125E-3</c:v>
                </c:pt>
                <c:pt idx="10550">
                  <c:v>1.0068416595458984E-3</c:v>
                </c:pt>
                <c:pt idx="10551">
                  <c:v>1.007080078125E-3</c:v>
                </c:pt>
                <c:pt idx="10552">
                  <c:v>1.0080337524414063E-3</c:v>
                </c:pt>
                <c:pt idx="10553">
                  <c:v>1.007080078125E-3</c:v>
                </c:pt>
                <c:pt idx="10554">
                  <c:v>1.0068416595458984E-3</c:v>
                </c:pt>
                <c:pt idx="10555">
                  <c:v>1.007080078125E-3</c:v>
                </c:pt>
                <c:pt idx="10556">
                  <c:v>1.007080078125E-3</c:v>
                </c:pt>
                <c:pt idx="10557">
                  <c:v>1.0068416595458984E-3</c:v>
                </c:pt>
                <c:pt idx="10558">
                  <c:v>1.007080078125E-3</c:v>
                </c:pt>
                <c:pt idx="10559">
                  <c:v>1.007080078125E-3</c:v>
                </c:pt>
                <c:pt idx="10560">
                  <c:v>1.0068416595458984E-3</c:v>
                </c:pt>
                <c:pt idx="10561">
                  <c:v>1.007080078125E-3</c:v>
                </c:pt>
                <c:pt idx="10562">
                  <c:v>1.007080078125E-3</c:v>
                </c:pt>
                <c:pt idx="10563">
                  <c:v>1.0068416595458984E-3</c:v>
                </c:pt>
                <c:pt idx="10564">
                  <c:v>1.007080078125E-3</c:v>
                </c:pt>
                <c:pt idx="10565">
                  <c:v>1.0080337524414063E-3</c:v>
                </c:pt>
                <c:pt idx="10566">
                  <c:v>1.0068416595458984E-3</c:v>
                </c:pt>
                <c:pt idx="10567">
                  <c:v>1.007080078125E-3</c:v>
                </c:pt>
                <c:pt idx="10568">
                  <c:v>1.007080078125E-3</c:v>
                </c:pt>
                <c:pt idx="10569">
                  <c:v>1.0068416595458984E-3</c:v>
                </c:pt>
                <c:pt idx="10570">
                  <c:v>1.007080078125E-3</c:v>
                </c:pt>
                <c:pt idx="10571">
                  <c:v>1.007080078125E-3</c:v>
                </c:pt>
                <c:pt idx="10572">
                  <c:v>1.0068416595458984E-3</c:v>
                </c:pt>
                <c:pt idx="10573">
                  <c:v>1.007080078125E-3</c:v>
                </c:pt>
                <c:pt idx="10574">
                  <c:v>1.007080078125E-3</c:v>
                </c:pt>
                <c:pt idx="10575">
                  <c:v>1.0068416595458984E-3</c:v>
                </c:pt>
                <c:pt idx="10576">
                  <c:v>1.007080078125E-3</c:v>
                </c:pt>
                <c:pt idx="10577">
                  <c:v>1.0080337524414063E-3</c:v>
                </c:pt>
                <c:pt idx="10578">
                  <c:v>1.007080078125E-3</c:v>
                </c:pt>
                <c:pt idx="10579">
                  <c:v>1.0068416595458984E-3</c:v>
                </c:pt>
                <c:pt idx="10580">
                  <c:v>1.007080078125E-3</c:v>
                </c:pt>
                <c:pt idx="10581">
                  <c:v>1.007080078125E-3</c:v>
                </c:pt>
                <c:pt idx="10582">
                  <c:v>1.0068416595458984E-3</c:v>
                </c:pt>
                <c:pt idx="10583">
                  <c:v>1.007080078125E-3</c:v>
                </c:pt>
                <c:pt idx="10584">
                  <c:v>1.007080078125E-3</c:v>
                </c:pt>
                <c:pt idx="10585">
                  <c:v>1.0068416595458984E-3</c:v>
                </c:pt>
                <c:pt idx="10586">
                  <c:v>1.007080078125E-3</c:v>
                </c:pt>
                <c:pt idx="10587">
                  <c:v>1.007080078125E-3</c:v>
                </c:pt>
                <c:pt idx="10588">
                  <c:v>1.0068416595458984E-3</c:v>
                </c:pt>
                <c:pt idx="10589">
                  <c:v>1.007080078125E-3</c:v>
                </c:pt>
                <c:pt idx="10590">
                  <c:v>1.0080337524414063E-3</c:v>
                </c:pt>
                <c:pt idx="10591">
                  <c:v>1.0068416595458984E-3</c:v>
                </c:pt>
                <c:pt idx="10592">
                  <c:v>1.007080078125E-3</c:v>
                </c:pt>
                <c:pt idx="10593">
                  <c:v>1.007080078125E-3</c:v>
                </c:pt>
                <c:pt idx="10594">
                  <c:v>1.0068416595458984E-3</c:v>
                </c:pt>
                <c:pt idx="10595">
                  <c:v>1.007080078125E-3</c:v>
                </c:pt>
                <c:pt idx="10596">
                  <c:v>1.007080078125E-3</c:v>
                </c:pt>
                <c:pt idx="10597">
                  <c:v>1.0068416595458984E-3</c:v>
                </c:pt>
                <c:pt idx="10598">
                  <c:v>1.007080078125E-3</c:v>
                </c:pt>
                <c:pt idx="10599">
                  <c:v>1.007080078125E-3</c:v>
                </c:pt>
                <c:pt idx="10600">
                  <c:v>1.0068416595458984E-3</c:v>
                </c:pt>
                <c:pt idx="10601">
                  <c:v>1.007080078125E-3</c:v>
                </c:pt>
                <c:pt idx="10602">
                  <c:v>1.8127918243408203E-2</c:v>
                </c:pt>
                <c:pt idx="10603">
                  <c:v>1.007080078125E-3</c:v>
                </c:pt>
                <c:pt idx="10604">
                  <c:v>1.007080078125E-3</c:v>
                </c:pt>
                <c:pt idx="10605">
                  <c:v>1.0068416595458984E-3</c:v>
                </c:pt>
                <c:pt idx="10606">
                  <c:v>1.007080078125E-3</c:v>
                </c:pt>
                <c:pt idx="10607">
                  <c:v>1.007080078125E-3</c:v>
                </c:pt>
                <c:pt idx="10608">
                  <c:v>1.0068416595458984E-3</c:v>
                </c:pt>
                <c:pt idx="10609">
                  <c:v>1.007080078125E-3</c:v>
                </c:pt>
                <c:pt idx="10610">
                  <c:v>1.0080337524414063E-3</c:v>
                </c:pt>
                <c:pt idx="10611">
                  <c:v>1.007080078125E-3</c:v>
                </c:pt>
                <c:pt idx="10612">
                  <c:v>1.0068416595458984E-3</c:v>
                </c:pt>
                <c:pt idx="10613">
                  <c:v>1.007080078125E-3</c:v>
                </c:pt>
                <c:pt idx="10614">
                  <c:v>1.007080078125E-3</c:v>
                </c:pt>
                <c:pt idx="10615">
                  <c:v>1.0068416595458984E-3</c:v>
                </c:pt>
                <c:pt idx="10616">
                  <c:v>1.007080078125E-3</c:v>
                </c:pt>
                <c:pt idx="10617">
                  <c:v>1.007080078125E-3</c:v>
                </c:pt>
                <c:pt idx="10618">
                  <c:v>1.0068416595458984E-3</c:v>
                </c:pt>
                <c:pt idx="10619">
                  <c:v>1.007080078125E-3</c:v>
                </c:pt>
                <c:pt idx="10620">
                  <c:v>1.007080078125E-3</c:v>
                </c:pt>
                <c:pt idx="10621">
                  <c:v>1.0068416595458984E-3</c:v>
                </c:pt>
                <c:pt idx="10622">
                  <c:v>1.007080078125E-3</c:v>
                </c:pt>
                <c:pt idx="10623">
                  <c:v>1.0080337524414063E-3</c:v>
                </c:pt>
                <c:pt idx="10624">
                  <c:v>1.0068416595458984E-3</c:v>
                </c:pt>
                <c:pt idx="10625">
                  <c:v>1.007080078125E-3</c:v>
                </c:pt>
                <c:pt idx="10626">
                  <c:v>1.007080078125E-3</c:v>
                </c:pt>
                <c:pt idx="10627">
                  <c:v>1.0068416595458984E-3</c:v>
                </c:pt>
                <c:pt idx="10628">
                  <c:v>1.007080078125E-3</c:v>
                </c:pt>
                <c:pt idx="10629">
                  <c:v>1.007080078125E-3</c:v>
                </c:pt>
                <c:pt idx="10630">
                  <c:v>1.0068416595458984E-3</c:v>
                </c:pt>
                <c:pt idx="10631">
                  <c:v>1.007080078125E-3</c:v>
                </c:pt>
                <c:pt idx="10632">
                  <c:v>1.007080078125E-3</c:v>
                </c:pt>
                <c:pt idx="10633">
                  <c:v>1.0068416595458984E-3</c:v>
                </c:pt>
                <c:pt idx="10634">
                  <c:v>1.007080078125E-3</c:v>
                </c:pt>
                <c:pt idx="10635">
                  <c:v>1.0080337524414063E-3</c:v>
                </c:pt>
                <c:pt idx="10636">
                  <c:v>1.007080078125E-3</c:v>
                </c:pt>
                <c:pt idx="10637">
                  <c:v>1.0068416595458984E-3</c:v>
                </c:pt>
                <c:pt idx="10638">
                  <c:v>1.007080078125E-3</c:v>
                </c:pt>
                <c:pt idx="10639">
                  <c:v>1.007080078125E-3</c:v>
                </c:pt>
                <c:pt idx="10640">
                  <c:v>1.0068416595458984E-3</c:v>
                </c:pt>
                <c:pt idx="10641">
                  <c:v>1.007080078125E-3</c:v>
                </c:pt>
                <c:pt idx="10642">
                  <c:v>1.007080078125E-3</c:v>
                </c:pt>
                <c:pt idx="10643">
                  <c:v>1.0068416595458984E-3</c:v>
                </c:pt>
                <c:pt idx="10644">
                  <c:v>1.007080078125E-3</c:v>
                </c:pt>
                <c:pt idx="10645">
                  <c:v>1.007080078125E-3</c:v>
                </c:pt>
                <c:pt idx="10646">
                  <c:v>1.0068416595458984E-3</c:v>
                </c:pt>
                <c:pt idx="10647">
                  <c:v>1.007080078125E-3</c:v>
                </c:pt>
                <c:pt idx="10648">
                  <c:v>1.0080337524414063E-3</c:v>
                </c:pt>
                <c:pt idx="10649">
                  <c:v>1.0068416595458984E-3</c:v>
                </c:pt>
                <c:pt idx="10650">
                  <c:v>1.007080078125E-3</c:v>
                </c:pt>
                <c:pt idx="10651">
                  <c:v>1.007080078125E-3</c:v>
                </c:pt>
                <c:pt idx="10652">
                  <c:v>1.0068416595458984E-3</c:v>
                </c:pt>
                <c:pt idx="10653">
                  <c:v>1.007080078125E-3</c:v>
                </c:pt>
                <c:pt idx="10654">
                  <c:v>1.007080078125E-3</c:v>
                </c:pt>
                <c:pt idx="10655">
                  <c:v>1.0068416595458984E-3</c:v>
                </c:pt>
                <c:pt idx="10656">
                  <c:v>1.007080078125E-3</c:v>
                </c:pt>
                <c:pt idx="10657">
                  <c:v>1.007080078125E-3</c:v>
                </c:pt>
                <c:pt idx="10658">
                  <c:v>1.0068416595458984E-3</c:v>
                </c:pt>
                <c:pt idx="10659">
                  <c:v>1.007080078125E-3</c:v>
                </c:pt>
                <c:pt idx="10660">
                  <c:v>1.0080337524414063E-3</c:v>
                </c:pt>
                <c:pt idx="10661">
                  <c:v>1.007080078125E-3</c:v>
                </c:pt>
                <c:pt idx="10662">
                  <c:v>1.0068416595458984E-3</c:v>
                </c:pt>
                <c:pt idx="10663">
                  <c:v>1.007080078125E-3</c:v>
                </c:pt>
                <c:pt idx="10664">
                  <c:v>1.007080078125E-3</c:v>
                </c:pt>
                <c:pt idx="10665">
                  <c:v>1.0068416595458984E-3</c:v>
                </c:pt>
                <c:pt idx="10666">
                  <c:v>1.007080078125E-3</c:v>
                </c:pt>
                <c:pt idx="10667">
                  <c:v>1.007080078125E-3</c:v>
                </c:pt>
                <c:pt idx="10668">
                  <c:v>1.0068416595458984E-3</c:v>
                </c:pt>
                <c:pt idx="10669">
                  <c:v>1.007080078125E-3</c:v>
                </c:pt>
                <c:pt idx="10670">
                  <c:v>1.007080078125E-3</c:v>
                </c:pt>
                <c:pt idx="10671">
                  <c:v>1.0068416595458984E-3</c:v>
                </c:pt>
                <c:pt idx="10672">
                  <c:v>1.007080078125E-3</c:v>
                </c:pt>
                <c:pt idx="10673">
                  <c:v>1.0080337524414063E-3</c:v>
                </c:pt>
                <c:pt idx="10674">
                  <c:v>1.0068416595458984E-3</c:v>
                </c:pt>
                <c:pt idx="10675">
                  <c:v>1.007080078125E-3</c:v>
                </c:pt>
                <c:pt idx="10676">
                  <c:v>1.007080078125E-3</c:v>
                </c:pt>
                <c:pt idx="10677">
                  <c:v>1.0068416595458984E-3</c:v>
                </c:pt>
                <c:pt idx="10678">
                  <c:v>1.007080078125E-3</c:v>
                </c:pt>
                <c:pt idx="10679">
                  <c:v>1.007080078125E-3</c:v>
                </c:pt>
                <c:pt idx="10680">
                  <c:v>1.0068416595458984E-3</c:v>
                </c:pt>
                <c:pt idx="10681">
                  <c:v>1.007080078125E-3</c:v>
                </c:pt>
                <c:pt idx="10682">
                  <c:v>1.007080078125E-3</c:v>
                </c:pt>
                <c:pt idx="10683">
                  <c:v>1.0068416595458984E-3</c:v>
                </c:pt>
                <c:pt idx="10684">
                  <c:v>1.007080078125E-3</c:v>
                </c:pt>
                <c:pt idx="10685">
                  <c:v>1.0080337524414063E-3</c:v>
                </c:pt>
                <c:pt idx="10686">
                  <c:v>1.007080078125E-3</c:v>
                </c:pt>
                <c:pt idx="10687">
                  <c:v>8.0559253692626953E-3</c:v>
                </c:pt>
                <c:pt idx="10688">
                  <c:v>1.007080078125E-3</c:v>
                </c:pt>
                <c:pt idx="10689">
                  <c:v>1.0068416595458984E-3</c:v>
                </c:pt>
                <c:pt idx="10690">
                  <c:v>1.007080078125E-3</c:v>
                </c:pt>
                <c:pt idx="10691">
                  <c:v>1.0080337524414063E-3</c:v>
                </c:pt>
                <c:pt idx="10692">
                  <c:v>1.0068416595458984E-3</c:v>
                </c:pt>
                <c:pt idx="10693">
                  <c:v>1.007080078125E-3</c:v>
                </c:pt>
                <c:pt idx="10694">
                  <c:v>1.007080078125E-3</c:v>
                </c:pt>
                <c:pt idx="10695">
                  <c:v>1.0068416595458984E-3</c:v>
                </c:pt>
                <c:pt idx="10696">
                  <c:v>1.007080078125E-3</c:v>
                </c:pt>
                <c:pt idx="10697">
                  <c:v>1.007080078125E-3</c:v>
                </c:pt>
                <c:pt idx="10698">
                  <c:v>1.0068416595458984E-3</c:v>
                </c:pt>
                <c:pt idx="10699">
                  <c:v>1.007080078125E-3</c:v>
                </c:pt>
                <c:pt idx="10700">
                  <c:v>1.007080078125E-3</c:v>
                </c:pt>
                <c:pt idx="10701">
                  <c:v>1.0068416595458984E-3</c:v>
                </c:pt>
                <c:pt idx="10702">
                  <c:v>1.007080078125E-3</c:v>
                </c:pt>
                <c:pt idx="10703">
                  <c:v>1.0080337524414063E-3</c:v>
                </c:pt>
                <c:pt idx="10704">
                  <c:v>1.007080078125E-3</c:v>
                </c:pt>
                <c:pt idx="10705">
                  <c:v>1.0068416595458984E-3</c:v>
                </c:pt>
                <c:pt idx="10706">
                  <c:v>1.007080078125E-3</c:v>
                </c:pt>
                <c:pt idx="10707">
                  <c:v>1.007080078125E-3</c:v>
                </c:pt>
                <c:pt idx="10708">
                  <c:v>1.0068416595458984E-3</c:v>
                </c:pt>
                <c:pt idx="10709">
                  <c:v>1.007080078125E-3</c:v>
                </c:pt>
                <c:pt idx="10710">
                  <c:v>1.007080078125E-3</c:v>
                </c:pt>
                <c:pt idx="10711">
                  <c:v>1.0068416595458984E-3</c:v>
                </c:pt>
                <c:pt idx="10712">
                  <c:v>1.007080078125E-3</c:v>
                </c:pt>
                <c:pt idx="10713">
                  <c:v>1.007080078125E-3</c:v>
                </c:pt>
                <c:pt idx="10714">
                  <c:v>1.0068416595458984E-3</c:v>
                </c:pt>
                <c:pt idx="10715">
                  <c:v>1.007080078125E-3</c:v>
                </c:pt>
                <c:pt idx="10716">
                  <c:v>1.0080337524414063E-3</c:v>
                </c:pt>
                <c:pt idx="10717">
                  <c:v>1.0068416595458984E-3</c:v>
                </c:pt>
                <c:pt idx="10718">
                  <c:v>1.007080078125E-3</c:v>
                </c:pt>
                <c:pt idx="10719">
                  <c:v>1.007080078125E-3</c:v>
                </c:pt>
                <c:pt idx="10720">
                  <c:v>1.0068416595458984E-3</c:v>
                </c:pt>
                <c:pt idx="10721">
                  <c:v>1.007080078125E-3</c:v>
                </c:pt>
                <c:pt idx="10722">
                  <c:v>1.007080078125E-3</c:v>
                </c:pt>
                <c:pt idx="10723">
                  <c:v>1.0068416595458984E-3</c:v>
                </c:pt>
                <c:pt idx="10724">
                  <c:v>1.007080078125E-3</c:v>
                </c:pt>
                <c:pt idx="10725">
                  <c:v>1.007080078125E-3</c:v>
                </c:pt>
                <c:pt idx="10726">
                  <c:v>1.0068416595458984E-3</c:v>
                </c:pt>
                <c:pt idx="10727">
                  <c:v>1.007080078125E-3</c:v>
                </c:pt>
                <c:pt idx="10728">
                  <c:v>1.0080337524414063E-3</c:v>
                </c:pt>
                <c:pt idx="10729">
                  <c:v>1.007080078125E-3</c:v>
                </c:pt>
                <c:pt idx="10730">
                  <c:v>1.0068416595458984E-3</c:v>
                </c:pt>
                <c:pt idx="10731">
                  <c:v>1.007080078125E-3</c:v>
                </c:pt>
                <c:pt idx="10732">
                  <c:v>1.007080078125E-3</c:v>
                </c:pt>
                <c:pt idx="10733">
                  <c:v>1.0068416595458984E-3</c:v>
                </c:pt>
                <c:pt idx="10734">
                  <c:v>1.007080078125E-3</c:v>
                </c:pt>
                <c:pt idx="10735">
                  <c:v>1.007080078125E-3</c:v>
                </c:pt>
                <c:pt idx="10736">
                  <c:v>1.0068416595458984E-3</c:v>
                </c:pt>
                <c:pt idx="10737">
                  <c:v>1.007080078125E-3</c:v>
                </c:pt>
                <c:pt idx="10738">
                  <c:v>1.007080078125E-3</c:v>
                </c:pt>
                <c:pt idx="10739">
                  <c:v>1.0068416595458984E-3</c:v>
                </c:pt>
                <c:pt idx="10740">
                  <c:v>1.007080078125E-3</c:v>
                </c:pt>
                <c:pt idx="10741">
                  <c:v>1.0080337524414063E-3</c:v>
                </c:pt>
                <c:pt idx="10742">
                  <c:v>1.0068416595458984E-3</c:v>
                </c:pt>
                <c:pt idx="10743">
                  <c:v>1.007080078125E-3</c:v>
                </c:pt>
                <c:pt idx="10744">
                  <c:v>1.007080078125E-3</c:v>
                </c:pt>
                <c:pt idx="10745">
                  <c:v>1.0068416595458984E-3</c:v>
                </c:pt>
                <c:pt idx="10746">
                  <c:v>1.007080078125E-3</c:v>
                </c:pt>
                <c:pt idx="10747">
                  <c:v>1.007080078125E-3</c:v>
                </c:pt>
                <c:pt idx="10748">
                  <c:v>1.0068416595458984E-3</c:v>
                </c:pt>
                <c:pt idx="10749">
                  <c:v>1.007080078125E-3</c:v>
                </c:pt>
                <c:pt idx="10750">
                  <c:v>1.007080078125E-3</c:v>
                </c:pt>
                <c:pt idx="10751">
                  <c:v>1.0068416595458984E-3</c:v>
                </c:pt>
                <c:pt idx="10752">
                  <c:v>1.007080078125E-3</c:v>
                </c:pt>
                <c:pt idx="10753">
                  <c:v>1.0080337524414063E-3</c:v>
                </c:pt>
                <c:pt idx="10754">
                  <c:v>1.007080078125E-3</c:v>
                </c:pt>
                <c:pt idx="10755">
                  <c:v>1.0068416595458984E-3</c:v>
                </c:pt>
                <c:pt idx="10756">
                  <c:v>1.007080078125E-3</c:v>
                </c:pt>
                <c:pt idx="10757">
                  <c:v>1.007080078125E-3</c:v>
                </c:pt>
                <c:pt idx="10758">
                  <c:v>1.0068416595458984E-3</c:v>
                </c:pt>
                <c:pt idx="10759">
                  <c:v>1.007080078125E-3</c:v>
                </c:pt>
                <c:pt idx="10760">
                  <c:v>1.007080078125E-3</c:v>
                </c:pt>
                <c:pt idx="10761">
                  <c:v>1.0068416595458984E-3</c:v>
                </c:pt>
                <c:pt idx="10762">
                  <c:v>1.007080078125E-3</c:v>
                </c:pt>
                <c:pt idx="10763">
                  <c:v>1.007080078125E-3</c:v>
                </c:pt>
                <c:pt idx="10764">
                  <c:v>1.0068416595458984E-3</c:v>
                </c:pt>
                <c:pt idx="10765">
                  <c:v>1.0080337524414063E-3</c:v>
                </c:pt>
                <c:pt idx="10766">
                  <c:v>1.007080078125E-3</c:v>
                </c:pt>
                <c:pt idx="10767">
                  <c:v>1.0068416595458984E-3</c:v>
                </c:pt>
                <c:pt idx="10768">
                  <c:v>1.007080078125E-3</c:v>
                </c:pt>
                <c:pt idx="10769">
                  <c:v>1.007080078125E-3</c:v>
                </c:pt>
                <c:pt idx="10770">
                  <c:v>1.0068416595458984E-3</c:v>
                </c:pt>
                <c:pt idx="10771">
                  <c:v>1.007080078125E-3</c:v>
                </c:pt>
                <c:pt idx="10772">
                  <c:v>1.007080078125E-3</c:v>
                </c:pt>
                <c:pt idx="10773">
                  <c:v>1.0068416595458984E-3</c:v>
                </c:pt>
                <c:pt idx="10774">
                  <c:v>1.007080078125E-3</c:v>
                </c:pt>
                <c:pt idx="10775">
                  <c:v>1.007080078125E-3</c:v>
                </c:pt>
                <c:pt idx="10776">
                  <c:v>1.0068416595458984E-3</c:v>
                </c:pt>
                <c:pt idx="10777">
                  <c:v>1.007080078125E-3</c:v>
                </c:pt>
                <c:pt idx="10778">
                  <c:v>1.0080337524414063E-3</c:v>
                </c:pt>
                <c:pt idx="10779">
                  <c:v>1.007080078125E-3</c:v>
                </c:pt>
                <c:pt idx="10780">
                  <c:v>7.0488452911376953E-3</c:v>
                </c:pt>
                <c:pt idx="10781">
                  <c:v>1.007080078125E-3</c:v>
                </c:pt>
                <c:pt idx="10782">
                  <c:v>1.007080078125E-3</c:v>
                </c:pt>
                <c:pt idx="10783">
                  <c:v>1.0068416595458984E-3</c:v>
                </c:pt>
                <c:pt idx="10784">
                  <c:v>1.0080337524414063E-3</c:v>
                </c:pt>
                <c:pt idx="10785">
                  <c:v>1.007080078125E-3</c:v>
                </c:pt>
                <c:pt idx="10786">
                  <c:v>1.0068416595458984E-3</c:v>
                </c:pt>
                <c:pt idx="10787">
                  <c:v>1.007080078125E-3</c:v>
                </c:pt>
                <c:pt idx="10788">
                  <c:v>1.007080078125E-3</c:v>
                </c:pt>
                <c:pt idx="10789">
                  <c:v>1.0068416595458984E-3</c:v>
                </c:pt>
                <c:pt idx="10790">
                  <c:v>1.007080078125E-3</c:v>
                </c:pt>
                <c:pt idx="10791">
                  <c:v>1.007080078125E-3</c:v>
                </c:pt>
                <c:pt idx="10792">
                  <c:v>1.0068416595458984E-3</c:v>
                </c:pt>
                <c:pt idx="10793">
                  <c:v>1.007080078125E-3</c:v>
                </c:pt>
                <c:pt idx="10794">
                  <c:v>1.007080078125E-3</c:v>
                </c:pt>
                <c:pt idx="10795">
                  <c:v>1.0068416595458984E-3</c:v>
                </c:pt>
                <c:pt idx="10796">
                  <c:v>1.007080078125E-3</c:v>
                </c:pt>
                <c:pt idx="10797">
                  <c:v>1.0080337524414063E-3</c:v>
                </c:pt>
                <c:pt idx="10798">
                  <c:v>1.007080078125E-3</c:v>
                </c:pt>
                <c:pt idx="10799">
                  <c:v>1.0068416595458984E-3</c:v>
                </c:pt>
                <c:pt idx="10800">
                  <c:v>1.007080078125E-3</c:v>
                </c:pt>
                <c:pt idx="10801">
                  <c:v>1.007080078125E-3</c:v>
                </c:pt>
                <c:pt idx="10802">
                  <c:v>1.0068416595458984E-3</c:v>
                </c:pt>
                <c:pt idx="10803">
                  <c:v>1.007080078125E-3</c:v>
                </c:pt>
                <c:pt idx="10804">
                  <c:v>1.007080078125E-3</c:v>
                </c:pt>
                <c:pt idx="10805">
                  <c:v>1.0068416595458984E-3</c:v>
                </c:pt>
                <c:pt idx="10806">
                  <c:v>1.007080078125E-3</c:v>
                </c:pt>
                <c:pt idx="10807">
                  <c:v>1.007080078125E-3</c:v>
                </c:pt>
                <c:pt idx="10808">
                  <c:v>1.0068416595458984E-3</c:v>
                </c:pt>
                <c:pt idx="10809">
                  <c:v>1.0080337524414063E-3</c:v>
                </c:pt>
                <c:pt idx="10810">
                  <c:v>1.007080078125E-3</c:v>
                </c:pt>
                <c:pt idx="10811">
                  <c:v>1.0068416595458984E-3</c:v>
                </c:pt>
                <c:pt idx="10812">
                  <c:v>4.0280818939208984E-3</c:v>
                </c:pt>
                <c:pt idx="10813">
                  <c:v>1.007080078125E-3</c:v>
                </c:pt>
                <c:pt idx="10814">
                  <c:v>1.0068416595458984E-3</c:v>
                </c:pt>
                <c:pt idx="10815">
                  <c:v>1.007080078125E-3</c:v>
                </c:pt>
                <c:pt idx="10816">
                  <c:v>1.007080078125E-3</c:v>
                </c:pt>
                <c:pt idx="10817">
                  <c:v>1.0068416595458984E-3</c:v>
                </c:pt>
                <c:pt idx="10818">
                  <c:v>1.007080078125E-3</c:v>
                </c:pt>
                <c:pt idx="10819">
                  <c:v>1.0080337524414063E-3</c:v>
                </c:pt>
                <c:pt idx="10820">
                  <c:v>1.007080078125E-3</c:v>
                </c:pt>
                <c:pt idx="10821">
                  <c:v>1.0068416595458984E-3</c:v>
                </c:pt>
                <c:pt idx="10822">
                  <c:v>1.007080078125E-3</c:v>
                </c:pt>
                <c:pt idx="10823">
                  <c:v>1.007080078125E-3</c:v>
                </c:pt>
                <c:pt idx="10824">
                  <c:v>1.0068416595458984E-3</c:v>
                </c:pt>
                <c:pt idx="10825">
                  <c:v>1.007080078125E-3</c:v>
                </c:pt>
                <c:pt idx="10826">
                  <c:v>1.007080078125E-3</c:v>
                </c:pt>
                <c:pt idx="10827">
                  <c:v>1.0068416595458984E-3</c:v>
                </c:pt>
                <c:pt idx="10828">
                  <c:v>1.007080078125E-3</c:v>
                </c:pt>
                <c:pt idx="10829">
                  <c:v>1.007080078125E-3</c:v>
                </c:pt>
                <c:pt idx="10830">
                  <c:v>1.0068416595458984E-3</c:v>
                </c:pt>
                <c:pt idx="10831">
                  <c:v>1.0080337524414063E-3</c:v>
                </c:pt>
                <c:pt idx="10832">
                  <c:v>1.007080078125E-3</c:v>
                </c:pt>
                <c:pt idx="10833">
                  <c:v>1.0068416595458984E-3</c:v>
                </c:pt>
                <c:pt idx="10834">
                  <c:v>1.007080078125E-3</c:v>
                </c:pt>
                <c:pt idx="10835">
                  <c:v>1.007080078125E-3</c:v>
                </c:pt>
                <c:pt idx="10836">
                  <c:v>1.0068416595458984E-3</c:v>
                </c:pt>
                <c:pt idx="10837">
                  <c:v>1.007080078125E-3</c:v>
                </c:pt>
                <c:pt idx="10838">
                  <c:v>1.007080078125E-3</c:v>
                </c:pt>
                <c:pt idx="10839">
                  <c:v>1.0068416595458984E-3</c:v>
                </c:pt>
                <c:pt idx="10840">
                  <c:v>1.007080078125E-3</c:v>
                </c:pt>
                <c:pt idx="10841">
                  <c:v>1.007080078125E-3</c:v>
                </c:pt>
                <c:pt idx="10842">
                  <c:v>1.0068416595458984E-3</c:v>
                </c:pt>
                <c:pt idx="10843">
                  <c:v>1.007080078125E-3</c:v>
                </c:pt>
                <c:pt idx="10844">
                  <c:v>1.0080337524414063E-3</c:v>
                </c:pt>
                <c:pt idx="10845">
                  <c:v>1.007080078125E-3</c:v>
                </c:pt>
                <c:pt idx="10846">
                  <c:v>1.0068416595458984E-3</c:v>
                </c:pt>
                <c:pt idx="10847">
                  <c:v>1.007080078125E-3</c:v>
                </c:pt>
                <c:pt idx="10848">
                  <c:v>1.007080078125E-3</c:v>
                </c:pt>
                <c:pt idx="10849">
                  <c:v>1.0068416595458984E-3</c:v>
                </c:pt>
                <c:pt idx="10850">
                  <c:v>1.007080078125E-3</c:v>
                </c:pt>
                <c:pt idx="10851">
                  <c:v>1.007080078125E-3</c:v>
                </c:pt>
                <c:pt idx="10852">
                  <c:v>1.0068416595458984E-3</c:v>
                </c:pt>
                <c:pt idx="10853">
                  <c:v>1.007080078125E-3</c:v>
                </c:pt>
                <c:pt idx="10854">
                  <c:v>1.007080078125E-3</c:v>
                </c:pt>
                <c:pt idx="10855">
                  <c:v>1.0068416595458984E-3</c:v>
                </c:pt>
                <c:pt idx="10856">
                  <c:v>1.0080337524414063E-3</c:v>
                </c:pt>
                <c:pt idx="10857">
                  <c:v>1.007080078125E-3</c:v>
                </c:pt>
                <c:pt idx="10858">
                  <c:v>1.0068416595458984E-3</c:v>
                </c:pt>
                <c:pt idx="10859">
                  <c:v>1.007080078125E-3</c:v>
                </c:pt>
                <c:pt idx="10860">
                  <c:v>1.007080078125E-3</c:v>
                </c:pt>
                <c:pt idx="10861">
                  <c:v>1.0068416595458984E-3</c:v>
                </c:pt>
                <c:pt idx="10862">
                  <c:v>1.007080078125E-3</c:v>
                </c:pt>
                <c:pt idx="10863">
                  <c:v>1.007080078125E-3</c:v>
                </c:pt>
                <c:pt idx="10864">
                  <c:v>1.0068416595458984E-3</c:v>
                </c:pt>
                <c:pt idx="10865">
                  <c:v>1.007080078125E-3</c:v>
                </c:pt>
                <c:pt idx="10866">
                  <c:v>1.007080078125E-3</c:v>
                </c:pt>
                <c:pt idx="10867">
                  <c:v>1.0068416595458984E-3</c:v>
                </c:pt>
                <c:pt idx="10868">
                  <c:v>1.007080078125E-3</c:v>
                </c:pt>
                <c:pt idx="10869">
                  <c:v>1.0080337524414063E-3</c:v>
                </c:pt>
                <c:pt idx="10870">
                  <c:v>1.007080078125E-3</c:v>
                </c:pt>
                <c:pt idx="10871">
                  <c:v>1.0068416595458984E-3</c:v>
                </c:pt>
                <c:pt idx="10872">
                  <c:v>1.007080078125E-3</c:v>
                </c:pt>
                <c:pt idx="10873">
                  <c:v>1.007080078125E-3</c:v>
                </c:pt>
                <c:pt idx="10874">
                  <c:v>1.0068416595458984E-3</c:v>
                </c:pt>
                <c:pt idx="10875">
                  <c:v>1.007080078125E-3</c:v>
                </c:pt>
                <c:pt idx="10876">
                  <c:v>1.007080078125E-3</c:v>
                </c:pt>
                <c:pt idx="10877">
                  <c:v>1.0068416595458984E-3</c:v>
                </c:pt>
                <c:pt idx="10878">
                  <c:v>1.007080078125E-3</c:v>
                </c:pt>
                <c:pt idx="10879">
                  <c:v>1.007080078125E-3</c:v>
                </c:pt>
                <c:pt idx="10880">
                  <c:v>1.0068416595458984E-3</c:v>
                </c:pt>
                <c:pt idx="10881">
                  <c:v>1.0080337524414063E-3</c:v>
                </c:pt>
                <c:pt idx="10882">
                  <c:v>1.007080078125E-3</c:v>
                </c:pt>
                <c:pt idx="10883">
                  <c:v>1.0068416595458984E-3</c:v>
                </c:pt>
                <c:pt idx="10884">
                  <c:v>1.007080078125E-3</c:v>
                </c:pt>
                <c:pt idx="10885">
                  <c:v>1.007080078125E-3</c:v>
                </c:pt>
                <c:pt idx="10886">
                  <c:v>1.0068416595458984E-3</c:v>
                </c:pt>
                <c:pt idx="10887">
                  <c:v>1.007080078125E-3</c:v>
                </c:pt>
                <c:pt idx="10888">
                  <c:v>1.007080078125E-3</c:v>
                </c:pt>
                <c:pt idx="10889">
                  <c:v>1.0068416595458984E-3</c:v>
                </c:pt>
                <c:pt idx="10890">
                  <c:v>1.007080078125E-3</c:v>
                </c:pt>
                <c:pt idx="10891">
                  <c:v>1.007080078125E-3</c:v>
                </c:pt>
                <c:pt idx="10892">
                  <c:v>1.0068416595458984E-3</c:v>
                </c:pt>
                <c:pt idx="10893">
                  <c:v>1.007080078125E-3</c:v>
                </c:pt>
                <c:pt idx="10894">
                  <c:v>1.0080337524414063E-3</c:v>
                </c:pt>
                <c:pt idx="10895">
                  <c:v>1.007080078125E-3</c:v>
                </c:pt>
                <c:pt idx="10896">
                  <c:v>1.0068416595458984E-3</c:v>
                </c:pt>
                <c:pt idx="10897">
                  <c:v>1.007080078125E-3</c:v>
                </c:pt>
                <c:pt idx="10898">
                  <c:v>1.007080078125E-3</c:v>
                </c:pt>
                <c:pt idx="10899">
                  <c:v>1.0068416595458984E-3</c:v>
                </c:pt>
                <c:pt idx="10900">
                  <c:v>1.007080078125E-3</c:v>
                </c:pt>
                <c:pt idx="10901">
                  <c:v>1.007080078125E-3</c:v>
                </c:pt>
                <c:pt idx="10902">
                  <c:v>1.0068416595458984E-3</c:v>
                </c:pt>
                <c:pt idx="10903">
                  <c:v>1.007080078125E-3</c:v>
                </c:pt>
                <c:pt idx="10904">
                  <c:v>1.007080078125E-3</c:v>
                </c:pt>
                <c:pt idx="10905">
                  <c:v>1.0068416595458984E-3</c:v>
                </c:pt>
                <c:pt idx="10906">
                  <c:v>1.0080337524414063E-3</c:v>
                </c:pt>
                <c:pt idx="10907">
                  <c:v>1.007080078125E-3</c:v>
                </c:pt>
                <c:pt idx="10908">
                  <c:v>1.0068416595458984E-3</c:v>
                </c:pt>
                <c:pt idx="10909">
                  <c:v>1.007080078125E-3</c:v>
                </c:pt>
                <c:pt idx="10910">
                  <c:v>1.007080078125E-3</c:v>
                </c:pt>
                <c:pt idx="10911">
                  <c:v>1.0071039199829102E-2</c:v>
                </c:pt>
                <c:pt idx="10912">
                  <c:v>1.0068416595458984E-3</c:v>
                </c:pt>
                <c:pt idx="10913">
                  <c:v>1.007080078125E-3</c:v>
                </c:pt>
                <c:pt idx="10914">
                  <c:v>1.007080078125E-3</c:v>
                </c:pt>
                <c:pt idx="10915">
                  <c:v>1.0068416595458984E-3</c:v>
                </c:pt>
                <c:pt idx="10916">
                  <c:v>1.007080078125E-3</c:v>
                </c:pt>
                <c:pt idx="10917">
                  <c:v>1.007080078125E-3</c:v>
                </c:pt>
                <c:pt idx="10918">
                  <c:v>1.0068416595458984E-3</c:v>
                </c:pt>
                <c:pt idx="10919">
                  <c:v>1.007080078125E-3</c:v>
                </c:pt>
                <c:pt idx="10920">
                  <c:v>1.007080078125E-3</c:v>
                </c:pt>
                <c:pt idx="10921">
                  <c:v>1.0068416595458984E-3</c:v>
                </c:pt>
                <c:pt idx="10922">
                  <c:v>1.0080337524414063E-3</c:v>
                </c:pt>
                <c:pt idx="10923">
                  <c:v>1.007080078125E-3</c:v>
                </c:pt>
                <c:pt idx="10924">
                  <c:v>1.0068416595458984E-3</c:v>
                </c:pt>
                <c:pt idx="10925">
                  <c:v>1.007080078125E-3</c:v>
                </c:pt>
                <c:pt idx="10926">
                  <c:v>1.007080078125E-3</c:v>
                </c:pt>
                <c:pt idx="10927">
                  <c:v>1.0068416595458984E-3</c:v>
                </c:pt>
                <c:pt idx="10928">
                  <c:v>1.007080078125E-3</c:v>
                </c:pt>
                <c:pt idx="10929">
                  <c:v>1.007080078125E-3</c:v>
                </c:pt>
                <c:pt idx="10930">
                  <c:v>1.0068416595458984E-3</c:v>
                </c:pt>
                <c:pt idx="10931">
                  <c:v>1.007080078125E-3</c:v>
                </c:pt>
                <c:pt idx="10932">
                  <c:v>1.007080078125E-3</c:v>
                </c:pt>
                <c:pt idx="10933">
                  <c:v>1.0068416595458984E-3</c:v>
                </c:pt>
                <c:pt idx="10934">
                  <c:v>1.007080078125E-3</c:v>
                </c:pt>
                <c:pt idx="10935">
                  <c:v>1.0080337524414063E-3</c:v>
                </c:pt>
                <c:pt idx="10936">
                  <c:v>1.007080078125E-3</c:v>
                </c:pt>
                <c:pt idx="10937">
                  <c:v>1.0068416595458984E-3</c:v>
                </c:pt>
                <c:pt idx="10938">
                  <c:v>1.007080078125E-3</c:v>
                </c:pt>
                <c:pt idx="10939">
                  <c:v>1.007080078125E-3</c:v>
                </c:pt>
                <c:pt idx="10940">
                  <c:v>1.0068416595458984E-3</c:v>
                </c:pt>
                <c:pt idx="10941">
                  <c:v>1.007080078125E-3</c:v>
                </c:pt>
                <c:pt idx="10942">
                  <c:v>1.007080078125E-3</c:v>
                </c:pt>
                <c:pt idx="10943">
                  <c:v>1.0068416595458984E-3</c:v>
                </c:pt>
                <c:pt idx="10944">
                  <c:v>1.007080078125E-3</c:v>
                </c:pt>
                <c:pt idx="10945">
                  <c:v>1.007080078125E-3</c:v>
                </c:pt>
                <c:pt idx="10946">
                  <c:v>1.0068416595458984E-3</c:v>
                </c:pt>
                <c:pt idx="10947">
                  <c:v>1.0080337524414063E-3</c:v>
                </c:pt>
                <c:pt idx="10948">
                  <c:v>1.007080078125E-3</c:v>
                </c:pt>
                <c:pt idx="10949">
                  <c:v>1.0068416595458984E-3</c:v>
                </c:pt>
                <c:pt idx="10950">
                  <c:v>1.007080078125E-3</c:v>
                </c:pt>
                <c:pt idx="10951">
                  <c:v>1.007080078125E-3</c:v>
                </c:pt>
                <c:pt idx="10952">
                  <c:v>1.0068416595458984E-3</c:v>
                </c:pt>
                <c:pt idx="10953">
                  <c:v>1.007080078125E-3</c:v>
                </c:pt>
                <c:pt idx="10954">
                  <c:v>1.007080078125E-3</c:v>
                </c:pt>
                <c:pt idx="10955">
                  <c:v>1.0068416595458984E-3</c:v>
                </c:pt>
                <c:pt idx="10956">
                  <c:v>1.007080078125E-3</c:v>
                </c:pt>
                <c:pt idx="10957">
                  <c:v>1.007080078125E-3</c:v>
                </c:pt>
                <c:pt idx="10958">
                  <c:v>1.0068416595458984E-3</c:v>
                </c:pt>
                <c:pt idx="10959">
                  <c:v>1.007080078125E-3</c:v>
                </c:pt>
                <c:pt idx="10960">
                  <c:v>1.0080337524414063E-3</c:v>
                </c:pt>
                <c:pt idx="10961">
                  <c:v>1.007080078125E-3</c:v>
                </c:pt>
                <c:pt idx="10962">
                  <c:v>1.0068416595458984E-3</c:v>
                </c:pt>
                <c:pt idx="10963">
                  <c:v>1.007080078125E-3</c:v>
                </c:pt>
                <c:pt idx="10964">
                  <c:v>1.007080078125E-3</c:v>
                </c:pt>
                <c:pt idx="10965">
                  <c:v>1.0068416595458984E-3</c:v>
                </c:pt>
                <c:pt idx="10966">
                  <c:v>1.007080078125E-3</c:v>
                </c:pt>
                <c:pt idx="10967">
                  <c:v>1.007080078125E-3</c:v>
                </c:pt>
                <c:pt idx="10968">
                  <c:v>1.0068416595458984E-3</c:v>
                </c:pt>
                <c:pt idx="10969">
                  <c:v>1.007080078125E-3</c:v>
                </c:pt>
                <c:pt idx="10970">
                  <c:v>1.0068416595458984E-3</c:v>
                </c:pt>
                <c:pt idx="10971">
                  <c:v>1.007080078125E-3</c:v>
                </c:pt>
                <c:pt idx="10972">
                  <c:v>1.0080337524414063E-3</c:v>
                </c:pt>
                <c:pt idx="10973">
                  <c:v>1.007080078125E-3</c:v>
                </c:pt>
                <c:pt idx="10974">
                  <c:v>1.0068416595458984E-3</c:v>
                </c:pt>
                <c:pt idx="10975">
                  <c:v>1.007080078125E-3</c:v>
                </c:pt>
                <c:pt idx="10976">
                  <c:v>1.007080078125E-3</c:v>
                </c:pt>
                <c:pt idx="10977">
                  <c:v>1.0068416595458984E-3</c:v>
                </c:pt>
                <c:pt idx="10978">
                  <c:v>1.007080078125E-3</c:v>
                </c:pt>
                <c:pt idx="10979">
                  <c:v>1.007080078125E-3</c:v>
                </c:pt>
                <c:pt idx="10980">
                  <c:v>1.0068416595458984E-3</c:v>
                </c:pt>
                <c:pt idx="10981">
                  <c:v>1.007080078125E-3</c:v>
                </c:pt>
                <c:pt idx="10982">
                  <c:v>1.007080078125E-3</c:v>
                </c:pt>
                <c:pt idx="10983">
                  <c:v>1.0068416595458984E-3</c:v>
                </c:pt>
                <c:pt idx="10984">
                  <c:v>1.007080078125E-3</c:v>
                </c:pt>
                <c:pt idx="10985">
                  <c:v>1.0080337524414063E-3</c:v>
                </c:pt>
                <c:pt idx="10986">
                  <c:v>1.007080078125E-3</c:v>
                </c:pt>
                <c:pt idx="10987">
                  <c:v>1.0068416595458984E-3</c:v>
                </c:pt>
                <c:pt idx="10988">
                  <c:v>1.007080078125E-3</c:v>
                </c:pt>
                <c:pt idx="10989">
                  <c:v>1.007080078125E-3</c:v>
                </c:pt>
                <c:pt idx="10990">
                  <c:v>1.0068416595458984E-3</c:v>
                </c:pt>
                <c:pt idx="10991">
                  <c:v>1.007080078125E-3</c:v>
                </c:pt>
                <c:pt idx="10992">
                  <c:v>1.0068416595458984E-3</c:v>
                </c:pt>
                <c:pt idx="10993">
                  <c:v>1.007080078125E-3</c:v>
                </c:pt>
                <c:pt idx="10994">
                  <c:v>1.007080078125E-3</c:v>
                </c:pt>
                <c:pt idx="10995">
                  <c:v>1.0068416595458984E-3</c:v>
                </c:pt>
                <c:pt idx="10996">
                  <c:v>1.007080078125E-3</c:v>
                </c:pt>
                <c:pt idx="10997">
                  <c:v>1.0080337524414063E-3</c:v>
                </c:pt>
                <c:pt idx="10998">
                  <c:v>1.007080078125E-3</c:v>
                </c:pt>
                <c:pt idx="10999">
                  <c:v>1.0068416595458984E-3</c:v>
                </c:pt>
                <c:pt idx="11000">
                  <c:v>1.007080078125E-3</c:v>
                </c:pt>
                <c:pt idx="11001">
                  <c:v>1.007080078125E-3</c:v>
                </c:pt>
                <c:pt idx="11002">
                  <c:v>1.0068416595458984E-3</c:v>
                </c:pt>
                <c:pt idx="11003">
                  <c:v>1.007080078125E-3</c:v>
                </c:pt>
                <c:pt idx="11004">
                  <c:v>1.007080078125E-3</c:v>
                </c:pt>
                <c:pt idx="11005">
                  <c:v>1.0068416595458984E-3</c:v>
                </c:pt>
                <c:pt idx="11006">
                  <c:v>1.007080078125E-3</c:v>
                </c:pt>
                <c:pt idx="11007">
                  <c:v>1.007080078125E-3</c:v>
                </c:pt>
                <c:pt idx="11008">
                  <c:v>1.0068416595458984E-3</c:v>
                </c:pt>
                <c:pt idx="11009">
                  <c:v>1.007080078125E-3</c:v>
                </c:pt>
                <c:pt idx="11010">
                  <c:v>1.0080337524414063E-3</c:v>
                </c:pt>
                <c:pt idx="11011">
                  <c:v>1.007080078125E-3</c:v>
                </c:pt>
                <c:pt idx="11012">
                  <c:v>1.0068416595458984E-3</c:v>
                </c:pt>
                <c:pt idx="11013">
                  <c:v>1.007080078125E-3</c:v>
                </c:pt>
                <c:pt idx="11014">
                  <c:v>1.0068416595458984E-3</c:v>
                </c:pt>
                <c:pt idx="11015">
                  <c:v>1.007080078125E-3</c:v>
                </c:pt>
                <c:pt idx="11016">
                  <c:v>1.007080078125E-3</c:v>
                </c:pt>
                <c:pt idx="11017">
                  <c:v>1.0068416595458984E-3</c:v>
                </c:pt>
                <c:pt idx="11018">
                  <c:v>1.007080078125E-3</c:v>
                </c:pt>
                <c:pt idx="11019">
                  <c:v>1.007080078125E-3</c:v>
                </c:pt>
                <c:pt idx="11020">
                  <c:v>1.0068416595458984E-3</c:v>
                </c:pt>
                <c:pt idx="11021">
                  <c:v>1.007080078125E-3</c:v>
                </c:pt>
                <c:pt idx="11022">
                  <c:v>1.0080337524414063E-3</c:v>
                </c:pt>
                <c:pt idx="11023">
                  <c:v>1.007080078125E-3</c:v>
                </c:pt>
                <c:pt idx="11024">
                  <c:v>1.0068416595458984E-3</c:v>
                </c:pt>
                <c:pt idx="11025">
                  <c:v>1.007080078125E-3</c:v>
                </c:pt>
                <c:pt idx="11026">
                  <c:v>1.007080078125E-3</c:v>
                </c:pt>
                <c:pt idx="11027">
                  <c:v>1.0068416595458984E-3</c:v>
                </c:pt>
                <c:pt idx="11028">
                  <c:v>1.007080078125E-3</c:v>
                </c:pt>
                <c:pt idx="11029">
                  <c:v>1.007080078125E-3</c:v>
                </c:pt>
                <c:pt idx="11030">
                  <c:v>1.0068416595458984E-3</c:v>
                </c:pt>
                <c:pt idx="11031">
                  <c:v>1.007080078125E-3</c:v>
                </c:pt>
                <c:pt idx="11032">
                  <c:v>1.007080078125E-3</c:v>
                </c:pt>
                <c:pt idx="11033">
                  <c:v>1.0068416595458984E-3</c:v>
                </c:pt>
                <c:pt idx="11034">
                  <c:v>1.007080078125E-3</c:v>
                </c:pt>
                <c:pt idx="11035">
                  <c:v>1.0080337524414063E-3</c:v>
                </c:pt>
                <c:pt idx="11036">
                  <c:v>1.0068416595458984E-3</c:v>
                </c:pt>
                <c:pt idx="11037">
                  <c:v>1.007080078125E-3</c:v>
                </c:pt>
                <c:pt idx="11038">
                  <c:v>1.007080078125E-3</c:v>
                </c:pt>
                <c:pt idx="11039">
                  <c:v>1.0068416595458984E-3</c:v>
                </c:pt>
                <c:pt idx="11040">
                  <c:v>1.007080078125E-3</c:v>
                </c:pt>
                <c:pt idx="11041">
                  <c:v>1.007080078125E-3</c:v>
                </c:pt>
                <c:pt idx="11042">
                  <c:v>1.0068416595458984E-3</c:v>
                </c:pt>
                <c:pt idx="11043">
                  <c:v>1.007080078125E-3</c:v>
                </c:pt>
                <c:pt idx="11044">
                  <c:v>1.007080078125E-3</c:v>
                </c:pt>
                <c:pt idx="11045">
                  <c:v>1.0068416595458984E-3</c:v>
                </c:pt>
                <c:pt idx="11046">
                  <c:v>1.007080078125E-3</c:v>
                </c:pt>
                <c:pt idx="11047">
                  <c:v>1.0080337524414063E-3</c:v>
                </c:pt>
                <c:pt idx="11048">
                  <c:v>1.007080078125E-3</c:v>
                </c:pt>
                <c:pt idx="11049">
                  <c:v>1.0068416595458984E-3</c:v>
                </c:pt>
                <c:pt idx="11050">
                  <c:v>1.007080078125E-3</c:v>
                </c:pt>
                <c:pt idx="11051">
                  <c:v>1.007080078125E-3</c:v>
                </c:pt>
                <c:pt idx="11052">
                  <c:v>1.0068416595458984E-3</c:v>
                </c:pt>
                <c:pt idx="11053">
                  <c:v>1.007080078125E-3</c:v>
                </c:pt>
                <c:pt idx="11054">
                  <c:v>1.007080078125E-3</c:v>
                </c:pt>
                <c:pt idx="11055">
                  <c:v>1.0068416595458984E-3</c:v>
                </c:pt>
                <c:pt idx="11056">
                  <c:v>1.007080078125E-3</c:v>
                </c:pt>
                <c:pt idx="11057">
                  <c:v>1.007080078125E-3</c:v>
                </c:pt>
                <c:pt idx="11058">
                  <c:v>1.0068416595458984E-3</c:v>
                </c:pt>
                <c:pt idx="11059">
                  <c:v>1.007080078125E-3</c:v>
                </c:pt>
                <c:pt idx="11060">
                  <c:v>1.0080337524414063E-3</c:v>
                </c:pt>
                <c:pt idx="11061">
                  <c:v>1.0068416595458984E-3</c:v>
                </c:pt>
                <c:pt idx="11062">
                  <c:v>1.007080078125E-3</c:v>
                </c:pt>
                <c:pt idx="11063">
                  <c:v>1.007080078125E-3</c:v>
                </c:pt>
                <c:pt idx="11064">
                  <c:v>1.0068416595458984E-3</c:v>
                </c:pt>
                <c:pt idx="11065">
                  <c:v>1.007080078125E-3</c:v>
                </c:pt>
                <c:pt idx="11066">
                  <c:v>1.007080078125E-3</c:v>
                </c:pt>
                <c:pt idx="11067">
                  <c:v>1.0068416595458984E-3</c:v>
                </c:pt>
                <c:pt idx="11068">
                  <c:v>1.007080078125E-3</c:v>
                </c:pt>
                <c:pt idx="11069">
                  <c:v>1.007080078125E-3</c:v>
                </c:pt>
                <c:pt idx="11070">
                  <c:v>1.0068416595458984E-3</c:v>
                </c:pt>
                <c:pt idx="11071">
                  <c:v>1.007080078125E-3</c:v>
                </c:pt>
                <c:pt idx="11072">
                  <c:v>1.0080337524414063E-3</c:v>
                </c:pt>
                <c:pt idx="11073">
                  <c:v>1.007080078125E-3</c:v>
                </c:pt>
                <c:pt idx="11074">
                  <c:v>1.0068416595458984E-3</c:v>
                </c:pt>
                <c:pt idx="11075">
                  <c:v>1.007080078125E-3</c:v>
                </c:pt>
                <c:pt idx="11076">
                  <c:v>1.007080078125E-3</c:v>
                </c:pt>
                <c:pt idx="11077">
                  <c:v>1.0068416595458984E-3</c:v>
                </c:pt>
                <c:pt idx="11078">
                  <c:v>1.007080078125E-3</c:v>
                </c:pt>
                <c:pt idx="11079">
                  <c:v>1.007080078125E-3</c:v>
                </c:pt>
                <c:pt idx="11080">
                  <c:v>1.0068416595458984E-3</c:v>
                </c:pt>
                <c:pt idx="11081">
                  <c:v>1.007080078125E-3</c:v>
                </c:pt>
                <c:pt idx="11082">
                  <c:v>1.007080078125E-3</c:v>
                </c:pt>
                <c:pt idx="11083">
                  <c:v>1.0068416595458984E-3</c:v>
                </c:pt>
                <c:pt idx="11084">
                  <c:v>1.007080078125E-3</c:v>
                </c:pt>
                <c:pt idx="11085">
                  <c:v>1.0080337524414063E-3</c:v>
                </c:pt>
                <c:pt idx="11086">
                  <c:v>1.0068416595458984E-3</c:v>
                </c:pt>
                <c:pt idx="11087">
                  <c:v>1.007080078125E-3</c:v>
                </c:pt>
                <c:pt idx="11088">
                  <c:v>1.007080078125E-3</c:v>
                </c:pt>
                <c:pt idx="11089">
                  <c:v>1.0068416595458984E-3</c:v>
                </c:pt>
                <c:pt idx="11090">
                  <c:v>1.007080078125E-3</c:v>
                </c:pt>
                <c:pt idx="11091">
                  <c:v>1.007080078125E-3</c:v>
                </c:pt>
                <c:pt idx="11092">
                  <c:v>1.0068416595458984E-3</c:v>
                </c:pt>
                <c:pt idx="11093">
                  <c:v>1.007080078125E-3</c:v>
                </c:pt>
                <c:pt idx="11094">
                  <c:v>1.007080078125E-3</c:v>
                </c:pt>
                <c:pt idx="11095">
                  <c:v>1.0068416595458984E-3</c:v>
                </c:pt>
                <c:pt idx="11096">
                  <c:v>1.007080078125E-3</c:v>
                </c:pt>
                <c:pt idx="11097">
                  <c:v>1.0080337524414063E-3</c:v>
                </c:pt>
                <c:pt idx="11098">
                  <c:v>1.007080078125E-3</c:v>
                </c:pt>
                <c:pt idx="11099">
                  <c:v>1.0068416595458984E-3</c:v>
                </c:pt>
                <c:pt idx="11100">
                  <c:v>1.007080078125E-3</c:v>
                </c:pt>
                <c:pt idx="11101">
                  <c:v>1.007080078125E-3</c:v>
                </c:pt>
                <c:pt idx="11102">
                  <c:v>1.0068416595458984E-3</c:v>
                </c:pt>
                <c:pt idx="11103">
                  <c:v>1.007080078125E-3</c:v>
                </c:pt>
                <c:pt idx="11104">
                  <c:v>1.007080078125E-3</c:v>
                </c:pt>
                <c:pt idx="11105">
                  <c:v>1.0068416595458984E-3</c:v>
                </c:pt>
                <c:pt idx="11106">
                  <c:v>1.007080078125E-3</c:v>
                </c:pt>
                <c:pt idx="11107">
                  <c:v>1.007080078125E-3</c:v>
                </c:pt>
                <c:pt idx="11108">
                  <c:v>1.0068416595458984E-3</c:v>
                </c:pt>
                <c:pt idx="11109">
                  <c:v>1.007080078125E-3</c:v>
                </c:pt>
                <c:pt idx="11110">
                  <c:v>1.0080337524414063E-3</c:v>
                </c:pt>
                <c:pt idx="11111">
                  <c:v>1.0068416595458984E-3</c:v>
                </c:pt>
                <c:pt idx="11112">
                  <c:v>1.007080078125E-3</c:v>
                </c:pt>
                <c:pt idx="11113">
                  <c:v>1.007080078125E-3</c:v>
                </c:pt>
                <c:pt idx="11114">
                  <c:v>1.0068416595458984E-3</c:v>
                </c:pt>
                <c:pt idx="11115">
                  <c:v>1.007080078125E-3</c:v>
                </c:pt>
                <c:pt idx="11116">
                  <c:v>1.007080078125E-3</c:v>
                </c:pt>
                <c:pt idx="11117">
                  <c:v>1.0068416595458984E-3</c:v>
                </c:pt>
                <c:pt idx="11118">
                  <c:v>1.007080078125E-3</c:v>
                </c:pt>
                <c:pt idx="11119">
                  <c:v>1.007080078125E-3</c:v>
                </c:pt>
                <c:pt idx="11120">
                  <c:v>1.0068416595458984E-3</c:v>
                </c:pt>
                <c:pt idx="11121">
                  <c:v>1.007080078125E-3</c:v>
                </c:pt>
                <c:pt idx="11122">
                  <c:v>1.0080337524414063E-3</c:v>
                </c:pt>
                <c:pt idx="11123">
                  <c:v>1.007080078125E-3</c:v>
                </c:pt>
                <c:pt idx="11124">
                  <c:v>1.0068416595458984E-3</c:v>
                </c:pt>
                <c:pt idx="11125">
                  <c:v>1.007080078125E-3</c:v>
                </c:pt>
                <c:pt idx="11126">
                  <c:v>1.007080078125E-3</c:v>
                </c:pt>
                <c:pt idx="11127">
                  <c:v>1.0068416595458984E-3</c:v>
                </c:pt>
                <c:pt idx="11128">
                  <c:v>1.007080078125E-3</c:v>
                </c:pt>
                <c:pt idx="11129">
                  <c:v>1.007080078125E-3</c:v>
                </c:pt>
                <c:pt idx="11130">
                  <c:v>1.0068416595458984E-3</c:v>
                </c:pt>
                <c:pt idx="11131">
                  <c:v>1.007080078125E-3</c:v>
                </c:pt>
                <c:pt idx="11132">
                  <c:v>1.007080078125E-3</c:v>
                </c:pt>
                <c:pt idx="11133">
                  <c:v>1.0068416595458984E-3</c:v>
                </c:pt>
                <c:pt idx="11134">
                  <c:v>1.007080078125E-3</c:v>
                </c:pt>
                <c:pt idx="11135">
                  <c:v>1.0080337524414063E-3</c:v>
                </c:pt>
                <c:pt idx="11136">
                  <c:v>1.0068416595458984E-3</c:v>
                </c:pt>
                <c:pt idx="11137">
                  <c:v>1.007080078125E-3</c:v>
                </c:pt>
                <c:pt idx="11138">
                  <c:v>1.007080078125E-3</c:v>
                </c:pt>
                <c:pt idx="11139">
                  <c:v>1.0068416595458984E-3</c:v>
                </c:pt>
                <c:pt idx="11140">
                  <c:v>1.007080078125E-3</c:v>
                </c:pt>
                <c:pt idx="11141">
                  <c:v>1.007080078125E-3</c:v>
                </c:pt>
                <c:pt idx="11142">
                  <c:v>1.0068416595458984E-3</c:v>
                </c:pt>
                <c:pt idx="11143">
                  <c:v>3.0210018157958984E-3</c:v>
                </c:pt>
                <c:pt idx="11144">
                  <c:v>1.007080078125E-3</c:v>
                </c:pt>
                <c:pt idx="11145">
                  <c:v>1.0080337524414063E-3</c:v>
                </c:pt>
                <c:pt idx="11146">
                  <c:v>1.007080078125E-3</c:v>
                </c:pt>
                <c:pt idx="11147">
                  <c:v>1.0068416595458984E-3</c:v>
                </c:pt>
                <c:pt idx="11148">
                  <c:v>1.007080078125E-3</c:v>
                </c:pt>
                <c:pt idx="11149">
                  <c:v>1.007080078125E-3</c:v>
                </c:pt>
                <c:pt idx="11150">
                  <c:v>1.0068416595458984E-3</c:v>
                </c:pt>
                <c:pt idx="11151">
                  <c:v>1.007080078125E-3</c:v>
                </c:pt>
                <c:pt idx="11152">
                  <c:v>1.007080078125E-3</c:v>
                </c:pt>
                <c:pt idx="11153">
                  <c:v>1.0068416595458984E-3</c:v>
                </c:pt>
                <c:pt idx="11154">
                  <c:v>1.007080078125E-3</c:v>
                </c:pt>
                <c:pt idx="11155">
                  <c:v>1.007080078125E-3</c:v>
                </c:pt>
                <c:pt idx="11156">
                  <c:v>1.0068416595458984E-3</c:v>
                </c:pt>
                <c:pt idx="11157">
                  <c:v>1.007080078125E-3</c:v>
                </c:pt>
                <c:pt idx="11158">
                  <c:v>1.0080337524414063E-3</c:v>
                </c:pt>
                <c:pt idx="11159">
                  <c:v>1.0068416595458984E-3</c:v>
                </c:pt>
                <c:pt idx="11160">
                  <c:v>1.007080078125E-3</c:v>
                </c:pt>
                <c:pt idx="11161">
                  <c:v>1.007080078125E-3</c:v>
                </c:pt>
                <c:pt idx="11162">
                  <c:v>1.0068416595458984E-3</c:v>
                </c:pt>
                <c:pt idx="11163">
                  <c:v>1.007080078125E-3</c:v>
                </c:pt>
                <c:pt idx="11164">
                  <c:v>1.007080078125E-3</c:v>
                </c:pt>
                <c:pt idx="11165">
                  <c:v>1.0068416595458984E-3</c:v>
                </c:pt>
                <c:pt idx="11166">
                  <c:v>1.007080078125E-3</c:v>
                </c:pt>
                <c:pt idx="11167">
                  <c:v>1.007080078125E-3</c:v>
                </c:pt>
                <c:pt idx="11168">
                  <c:v>1.0068416595458984E-3</c:v>
                </c:pt>
                <c:pt idx="11169">
                  <c:v>1.007080078125E-3</c:v>
                </c:pt>
                <c:pt idx="11170">
                  <c:v>1.0080337524414063E-3</c:v>
                </c:pt>
                <c:pt idx="11171">
                  <c:v>1.007080078125E-3</c:v>
                </c:pt>
                <c:pt idx="11172">
                  <c:v>1.0068416595458984E-3</c:v>
                </c:pt>
                <c:pt idx="11173">
                  <c:v>1.007080078125E-3</c:v>
                </c:pt>
                <c:pt idx="11174">
                  <c:v>1.007080078125E-3</c:v>
                </c:pt>
                <c:pt idx="11175">
                  <c:v>1.0068416595458984E-3</c:v>
                </c:pt>
                <c:pt idx="11176">
                  <c:v>1.007080078125E-3</c:v>
                </c:pt>
                <c:pt idx="11177">
                  <c:v>1.007080078125E-3</c:v>
                </c:pt>
                <c:pt idx="11178">
                  <c:v>1.0068416595458984E-3</c:v>
                </c:pt>
                <c:pt idx="11179">
                  <c:v>1.007080078125E-3</c:v>
                </c:pt>
                <c:pt idx="11180">
                  <c:v>1.007080078125E-3</c:v>
                </c:pt>
                <c:pt idx="11181">
                  <c:v>1.0068416595458984E-3</c:v>
                </c:pt>
                <c:pt idx="11182">
                  <c:v>1.007080078125E-3</c:v>
                </c:pt>
                <c:pt idx="11183">
                  <c:v>1.0080337524414063E-3</c:v>
                </c:pt>
                <c:pt idx="11184">
                  <c:v>1.0068416595458984E-3</c:v>
                </c:pt>
                <c:pt idx="11185">
                  <c:v>1.007080078125E-3</c:v>
                </c:pt>
                <c:pt idx="11186">
                  <c:v>1.007080078125E-3</c:v>
                </c:pt>
                <c:pt idx="11187">
                  <c:v>1.0068416595458984E-3</c:v>
                </c:pt>
                <c:pt idx="11188">
                  <c:v>1.007080078125E-3</c:v>
                </c:pt>
                <c:pt idx="11189">
                  <c:v>1.007080078125E-3</c:v>
                </c:pt>
                <c:pt idx="11190">
                  <c:v>1.0068416595458984E-3</c:v>
                </c:pt>
                <c:pt idx="11191">
                  <c:v>1.007080078125E-3</c:v>
                </c:pt>
                <c:pt idx="11192">
                  <c:v>1.007080078125E-3</c:v>
                </c:pt>
                <c:pt idx="11193">
                  <c:v>1.0068416595458984E-3</c:v>
                </c:pt>
                <c:pt idx="11194">
                  <c:v>1.007080078125E-3</c:v>
                </c:pt>
                <c:pt idx="11195">
                  <c:v>1.0080337524414063E-3</c:v>
                </c:pt>
                <c:pt idx="11196">
                  <c:v>1.007080078125E-3</c:v>
                </c:pt>
                <c:pt idx="11197">
                  <c:v>1.0068416595458984E-3</c:v>
                </c:pt>
                <c:pt idx="11198">
                  <c:v>1.007080078125E-3</c:v>
                </c:pt>
                <c:pt idx="11199">
                  <c:v>1.007080078125E-3</c:v>
                </c:pt>
                <c:pt idx="11200">
                  <c:v>1.0068416595458984E-3</c:v>
                </c:pt>
                <c:pt idx="11201">
                  <c:v>1.007080078125E-3</c:v>
                </c:pt>
                <c:pt idx="11202">
                  <c:v>1.007080078125E-3</c:v>
                </c:pt>
                <c:pt idx="11203">
                  <c:v>1.0068416595458984E-3</c:v>
                </c:pt>
                <c:pt idx="11204">
                  <c:v>1.007080078125E-3</c:v>
                </c:pt>
                <c:pt idx="11205">
                  <c:v>1.007080078125E-3</c:v>
                </c:pt>
                <c:pt idx="11206">
                  <c:v>1.0068416595458984E-3</c:v>
                </c:pt>
                <c:pt idx="11207">
                  <c:v>1.007080078125E-3</c:v>
                </c:pt>
                <c:pt idx="11208">
                  <c:v>3.0219554901123047E-3</c:v>
                </c:pt>
                <c:pt idx="11209">
                  <c:v>1.007080078125E-3</c:v>
                </c:pt>
                <c:pt idx="11210">
                  <c:v>1.0068416595458984E-3</c:v>
                </c:pt>
                <c:pt idx="11211">
                  <c:v>1.007080078125E-3</c:v>
                </c:pt>
                <c:pt idx="11212">
                  <c:v>1.007080078125E-3</c:v>
                </c:pt>
                <c:pt idx="11213">
                  <c:v>1.0068416595458984E-3</c:v>
                </c:pt>
                <c:pt idx="11214">
                  <c:v>1.007080078125E-3</c:v>
                </c:pt>
                <c:pt idx="11215">
                  <c:v>1.007080078125E-3</c:v>
                </c:pt>
                <c:pt idx="11216">
                  <c:v>1.0068416595458984E-3</c:v>
                </c:pt>
                <c:pt idx="11217">
                  <c:v>1.007080078125E-3</c:v>
                </c:pt>
                <c:pt idx="11218">
                  <c:v>1.0080337524414063E-3</c:v>
                </c:pt>
                <c:pt idx="11219">
                  <c:v>1.007080078125E-3</c:v>
                </c:pt>
                <c:pt idx="11220">
                  <c:v>1.0068416595458984E-3</c:v>
                </c:pt>
                <c:pt idx="11221">
                  <c:v>1.007080078125E-3</c:v>
                </c:pt>
                <c:pt idx="11222">
                  <c:v>1.007080078125E-3</c:v>
                </c:pt>
                <c:pt idx="11223">
                  <c:v>1.0068416595458984E-3</c:v>
                </c:pt>
                <c:pt idx="11224">
                  <c:v>1.007080078125E-3</c:v>
                </c:pt>
                <c:pt idx="11225">
                  <c:v>1.007080078125E-3</c:v>
                </c:pt>
                <c:pt idx="11226">
                  <c:v>1.0068416595458984E-3</c:v>
                </c:pt>
                <c:pt idx="11227">
                  <c:v>1.007080078125E-3</c:v>
                </c:pt>
                <c:pt idx="11228">
                  <c:v>1.007080078125E-3</c:v>
                </c:pt>
                <c:pt idx="11229">
                  <c:v>1.0068416595458984E-3</c:v>
                </c:pt>
                <c:pt idx="11230">
                  <c:v>1.007080078125E-3</c:v>
                </c:pt>
                <c:pt idx="11231">
                  <c:v>1.0080337524414063E-3</c:v>
                </c:pt>
                <c:pt idx="11232">
                  <c:v>1.0068416595458984E-3</c:v>
                </c:pt>
                <c:pt idx="11233">
                  <c:v>1.007080078125E-3</c:v>
                </c:pt>
                <c:pt idx="11234">
                  <c:v>1.007080078125E-3</c:v>
                </c:pt>
                <c:pt idx="11235">
                  <c:v>1.0068416595458984E-3</c:v>
                </c:pt>
                <c:pt idx="11236">
                  <c:v>1.007080078125E-3</c:v>
                </c:pt>
                <c:pt idx="11237">
                  <c:v>1.007080078125E-3</c:v>
                </c:pt>
                <c:pt idx="11238">
                  <c:v>1.0068416595458984E-3</c:v>
                </c:pt>
                <c:pt idx="11239">
                  <c:v>1.007080078125E-3</c:v>
                </c:pt>
                <c:pt idx="11240">
                  <c:v>1.007080078125E-3</c:v>
                </c:pt>
                <c:pt idx="11241">
                  <c:v>1.0068416595458984E-3</c:v>
                </c:pt>
                <c:pt idx="11242">
                  <c:v>1.007080078125E-3</c:v>
                </c:pt>
                <c:pt idx="11243">
                  <c:v>1.0080337524414063E-3</c:v>
                </c:pt>
                <c:pt idx="11244">
                  <c:v>1.007080078125E-3</c:v>
                </c:pt>
                <c:pt idx="11245">
                  <c:v>1.0068416595458984E-3</c:v>
                </c:pt>
                <c:pt idx="11246">
                  <c:v>1.007080078125E-3</c:v>
                </c:pt>
                <c:pt idx="11247">
                  <c:v>1.007080078125E-3</c:v>
                </c:pt>
                <c:pt idx="11248">
                  <c:v>1.0068416595458984E-3</c:v>
                </c:pt>
                <c:pt idx="11249">
                  <c:v>1.007080078125E-3</c:v>
                </c:pt>
                <c:pt idx="11250">
                  <c:v>1.007080078125E-3</c:v>
                </c:pt>
                <c:pt idx="11251">
                  <c:v>1.0068416595458984E-3</c:v>
                </c:pt>
                <c:pt idx="11252">
                  <c:v>1.007080078125E-3</c:v>
                </c:pt>
                <c:pt idx="11253">
                  <c:v>1.007080078125E-3</c:v>
                </c:pt>
                <c:pt idx="11254">
                  <c:v>1.0068416595458984E-3</c:v>
                </c:pt>
                <c:pt idx="11255">
                  <c:v>1.0080337524414063E-3</c:v>
                </c:pt>
                <c:pt idx="11256">
                  <c:v>1.007080078125E-3</c:v>
                </c:pt>
                <c:pt idx="11257">
                  <c:v>1.0068416595458984E-3</c:v>
                </c:pt>
                <c:pt idx="11258">
                  <c:v>1.007080078125E-3</c:v>
                </c:pt>
                <c:pt idx="11259">
                  <c:v>1.007080078125E-3</c:v>
                </c:pt>
                <c:pt idx="11260">
                  <c:v>1.0068416595458984E-3</c:v>
                </c:pt>
                <c:pt idx="11261">
                  <c:v>1.007080078125E-3</c:v>
                </c:pt>
                <c:pt idx="11262">
                  <c:v>1.007080078125E-3</c:v>
                </c:pt>
                <c:pt idx="11263">
                  <c:v>1.0068416595458984E-3</c:v>
                </c:pt>
                <c:pt idx="11264">
                  <c:v>1.007080078125E-3</c:v>
                </c:pt>
                <c:pt idx="11265">
                  <c:v>1.007080078125E-3</c:v>
                </c:pt>
                <c:pt idx="11266">
                  <c:v>1.0068416595458984E-3</c:v>
                </c:pt>
                <c:pt idx="11267">
                  <c:v>1.007080078125E-3</c:v>
                </c:pt>
                <c:pt idx="11268">
                  <c:v>1.0080337524414063E-3</c:v>
                </c:pt>
                <c:pt idx="11269">
                  <c:v>1.007080078125E-3</c:v>
                </c:pt>
                <c:pt idx="11270">
                  <c:v>1.0068416595458984E-3</c:v>
                </c:pt>
                <c:pt idx="11271">
                  <c:v>1.007080078125E-3</c:v>
                </c:pt>
                <c:pt idx="11272">
                  <c:v>1.007080078125E-3</c:v>
                </c:pt>
                <c:pt idx="11273">
                  <c:v>1.0068416595458984E-3</c:v>
                </c:pt>
                <c:pt idx="11274">
                  <c:v>1.007080078125E-3</c:v>
                </c:pt>
                <c:pt idx="11275">
                  <c:v>1.007080078125E-3</c:v>
                </c:pt>
                <c:pt idx="11276">
                  <c:v>1.0068416595458984E-3</c:v>
                </c:pt>
                <c:pt idx="11277">
                  <c:v>1.007080078125E-3</c:v>
                </c:pt>
                <c:pt idx="11278">
                  <c:v>1.007080078125E-3</c:v>
                </c:pt>
                <c:pt idx="11279">
                  <c:v>1.0068416595458984E-3</c:v>
                </c:pt>
                <c:pt idx="11280">
                  <c:v>1.0080337524414063E-3</c:v>
                </c:pt>
                <c:pt idx="11281">
                  <c:v>1.007080078125E-3</c:v>
                </c:pt>
                <c:pt idx="11282">
                  <c:v>1.0068416595458984E-3</c:v>
                </c:pt>
                <c:pt idx="11283">
                  <c:v>1.007080078125E-3</c:v>
                </c:pt>
                <c:pt idx="11284">
                  <c:v>1.007080078125E-3</c:v>
                </c:pt>
                <c:pt idx="11285">
                  <c:v>1.0068416595458984E-3</c:v>
                </c:pt>
                <c:pt idx="11286">
                  <c:v>1.007080078125E-3</c:v>
                </c:pt>
                <c:pt idx="11287">
                  <c:v>1.007080078125E-3</c:v>
                </c:pt>
                <c:pt idx="11288">
                  <c:v>1.0068416595458984E-3</c:v>
                </c:pt>
                <c:pt idx="11289">
                  <c:v>1.007080078125E-3</c:v>
                </c:pt>
                <c:pt idx="11290">
                  <c:v>1.007080078125E-3</c:v>
                </c:pt>
                <c:pt idx="11291">
                  <c:v>1.0068416595458984E-3</c:v>
                </c:pt>
                <c:pt idx="11292">
                  <c:v>1.007080078125E-3</c:v>
                </c:pt>
                <c:pt idx="11293">
                  <c:v>1.0080337524414063E-3</c:v>
                </c:pt>
                <c:pt idx="11294">
                  <c:v>1.007080078125E-3</c:v>
                </c:pt>
                <c:pt idx="11295">
                  <c:v>1.0068416595458984E-3</c:v>
                </c:pt>
                <c:pt idx="11296">
                  <c:v>1.007080078125E-3</c:v>
                </c:pt>
                <c:pt idx="11297">
                  <c:v>1.007080078125E-3</c:v>
                </c:pt>
                <c:pt idx="11298">
                  <c:v>1.0068416595458984E-3</c:v>
                </c:pt>
                <c:pt idx="11299">
                  <c:v>1.007080078125E-3</c:v>
                </c:pt>
                <c:pt idx="11300">
                  <c:v>1.007080078125E-3</c:v>
                </c:pt>
                <c:pt idx="11301">
                  <c:v>1.0068416595458984E-3</c:v>
                </c:pt>
                <c:pt idx="11302">
                  <c:v>1.007080078125E-3</c:v>
                </c:pt>
                <c:pt idx="11303">
                  <c:v>1.007080078125E-3</c:v>
                </c:pt>
                <c:pt idx="11304">
                  <c:v>1.0068416595458984E-3</c:v>
                </c:pt>
                <c:pt idx="11305">
                  <c:v>1.0080337524414063E-3</c:v>
                </c:pt>
                <c:pt idx="11306">
                  <c:v>1.007080078125E-3</c:v>
                </c:pt>
                <c:pt idx="11307">
                  <c:v>1.0068416595458984E-3</c:v>
                </c:pt>
                <c:pt idx="11308">
                  <c:v>1.007080078125E-3</c:v>
                </c:pt>
                <c:pt idx="11309">
                  <c:v>1.007080078125E-3</c:v>
                </c:pt>
                <c:pt idx="11310">
                  <c:v>1.0068416595458984E-3</c:v>
                </c:pt>
                <c:pt idx="11311">
                  <c:v>1.007080078125E-3</c:v>
                </c:pt>
                <c:pt idx="11312">
                  <c:v>1.007080078125E-3</c:v>
                </c:pt>
                <c:pt idx="11313">
                  <c:v>1.0068416595458984E-3</c:v>
                </c:pt>
                <c:pt idx="11314">
                  <c:v>1.007080078125E-3</c:v>
                </c:pt>
                <c:pt idx="11315">
                  <c:v>1.007080078125E-3</c:v>
                </c:pt>
                <c:pt idx="11316">
                  <c:v>1.0068416595458984E-3</c:v>
                </c:pt>
                <c:pt idx="11317">
                  <c:v>1.007080078125E-3</c:v>
                </c:pt>
                <c:pt idx="11318">
                  <c:v>1.0080337524414063E-3</c:v>
                </c:pt>
                <c:pt idx="11319">
                  <c:v>1.007080078125E-3</c:v>
                </c:pt>
                <c:pt idx="11320">
                  <c:v>1.0068416595458984E-3</c:v>
                </c:pt>
                <c:pt idx="11321">
                  <c:v>1.007080078125E-3</c:v>
                </c:pt>
                <c:pt idx="11322">
                  <c:v>1.007080078125E-3</c:v>
                </c:pt>
                <c:pt idx="11323">
                  <c:v>1.0068416595458984E-3</c:v>
                </c:pt>
                <c:pt idx="11324">
                  <c:v>1.007080078125E-3</c:v>
                </c:pt>
                <c:pt idx="11325">
                  <c:v>1.007080078125E-3</c:v>
                </c:pt>
                <c:pt idx="11326">
                  <c:v>1.0068416595458984E-3</c:v>
                </c:pt>
                <c:pt idx="11327">
                  <c:v>1.007080078125E-3</c:v>
                </c:pt>
                <c:pt idx="11328">
                  <c:v>1.007080078125E-3</c:v>
                </c:pt>
                <c:pt idx="11329">
                  <c:v>1.0068416595458984E-3</c:v>
                </c:pt>
                <c:pt idx="11330">
                  <c:v>1.0080337524414063E-3</c:v>
                </c:pt>
                <c:pt idx="11331">
                  <c:v>1.007080078125E-3</c:v>
                </c:pt>
                <c:pt idx="11332">
                  <c:v>1.0068416595458984E-3</c:v>
                </c:pt>
                <c:pt idx="11333">
                  <c:v>1.007080078125E-3</c:v>
                </c:pt>
                <c:pt idx="11334">
                  <c:v>1.007080078125E-3</c:v>
                </c:pt>
                <c:pt idx="11335">
                  <c:v>1.0068416595458984E-3</c:v>
                </c:pt>
                <c:pt idx="11336">
                  <c:v>1.007080078125E-3</c:v>
                </c:pt>
                <c:pt idx="11337">
                  <c:v>1.007080078125E-3</c:v>
                </c:pt>
                <c:pt idx="11338">
                  <c:v>1.0068416595458984E-3</c:v>
                </c:pt>
                <c:pt idx="11339">
                  <c:v>1.007080078125E-3</c:v>
                </c:pt>
                <c:pt idx="11340">
                  <c:v>1.007080078125E-3</c:v>
                </c:pt>
                <c:pt idx="11341">
                  <c:v>1.0068416595458984E-3</c:v>
                </c:pt>
                <c:pt idx="11342">
                  <c:v>1.007080078125E-3</c:v>
                </c:pt>
                <c:pt idx="11343">
                  <c:v>1.0080337524414063E-3</c:v>
                </c:pt>
                <c:pt idx="11344">
                  <c:v>1.007080078125E-3</c:v>
                </c:pt>
                <c:pt idx="11345">
                  <c:v>1.0068416595458984E-3</c:v>
                </c:pt>
                <c:pt idx="11346">
                  <c:v>1.007080078125E-3</c:v>
                </c:pt>
                <c:pt idx="11347">
                  <c:v>1.007080078125E-3</c:v>
                </c:pt>
                <c:pt idx="11348">
                  <c:v>1.0068416595458984E-3</c:v>
                </c:pt>
                <c:pt idx="11349">
                  <c:v>1.007080078125E-3</c:v>
                </c:pt>
                <c:pt idx="11350">
                  <c:v>1.007080078125E-3</c:v>
                </c:pt>
                <c:pt idx="11351">
                  <c:v>1.0068416595458984E-3</c:v>
                </c:pt>
                <c:pt idx="11352">
                  <c:v>1.007080078125E-3</c:v>
                </c:pt>
                <c:pt idx="11353">
                  <c:v>1.007080078125E-3</c:v>
                </c:pt>
                <c:pt idx="11354">
                  <c:v>1.0068416595458984E-3</c:v>
                </c:pt>
                <c:pt idx="11355">
                  <c:v>1.0080337524414063E-3</c:v>
                </c:pt>
                <c:pt idx="11356">
                  <c:v>1.007080078125E-3</c:v>
                </c:pt>
                <c:pt idx="11357">
                  <c:v>1.0068416595458984E-3</c:v>
                </c:pt>
                <c:pt idx="11358">
                  <c:v>1.007080078125E-3</c:v>
                </c:pt>
                <c:pt idx="11359">
                  <c:v>1.007080078125E-3</c:v>
                </c:pt>
                <c:pt idx="11360">
                  <c:v>1.0068416595458984E-3</c:v>
                </c:pt>
                <c:pt idx="11361">
                  <c:v>1.007080078125E-3</c:v>
                </c:pt>
                <c:pt idx="11362">
                  <c:v>1.007080078125E-3</c:v>
                </c:pt>
                <c:pt idx="11363">
                  <c:v>1.0068416595458984E-3</c:v>
                </c:pt>
                <c:pt idx="11364">
                  <c:v>1.007080078125E-3</c:v>
                </c:pt>
                <c:pt idx="11365">
                  <c:v>1.007080078125E-3</c:v>
                </c:pt>
                <c:pt idx="11366">
                  <c:v>1.0068416595458984E-3</c:v>
                </c:pt>
                <c:pt idx="11367">
                  <c:v>1.007080078125E-3</c:v>
                </c:pt>
                <c:pt idx="11368">
                  <c:v>1.0080337524414063E-3</c:v>
                </c:pt>
                <c:pt idx="11369">
                  <c:v>1.007080078125E-3</c:v>
                </c:pt>
                <c:pt idx="11370">
                  <c:v>1.0068416595458984E-3</c:v>
                </c:pt>
                <c:pt idx="11371">
                  <c:v>1.007080078125E-3</c:v>
                </c:pt>
                <c:pt idx="11372">
                  <c:v>1.007080078125E-3</c:v>
                </c:pt>
                <c:pt idx="11373">
                  <c:v>1.0068416595458984E-3</c:v>
                </c:pt>
                <c:pt idx="11374">
                  <c:v>1.007080078125E-3</c:v>
                </c:pt>
                <c:pt idx="11375">
                  <c:v>1.007080078125E-3</c:v>
                </c:pt>
                <c:pt idx="11376">
                  <c:v>1.0068416595458984E-3</c:v>
                </c:pt>
                <c:pt idx="11377">
                  <c:v>1.007080078125E-3</c:v>
                </c:pt>
                <c:pt idx="11378">
                  <c:v>1.007080078125E-3</c:v>
                </c:pt>
                <c:pt idx="11379">
                  <c:v>1.0068416595458984E-3</c:v>
                </c:pt>
                <c:pt idx="11380">
                  <c:v>1.0080337524414063E-3</c:v>
                </c:pt>
                <c:pt idx="11381">
                  <c:v>1.007080078125E-3</c:v>
                </c:pt>
                <c:pt idx="11382">
                  <c:v>1.0068416595458984E-3</c:v>
                </c:pt>
                <c:pt idx="11383">
                  <c:v>1.007080078125E-3</c:v>
                </c:pt>
                <c:pt idx="11384">
                  <c:v>1.007080078125E-3</c:v>
                </c:pt>
                <c:pt idx="11385">
                  <c:v>1.0068416595458984E-3</c:v>
                </c:pt>
                <c:pt idx="11386">
                  <c:v>1.007080078125E-3</c:v>
                </c:pt>
                <c:pt idx="11387">
                  <c:v>1.007080078125E-3</c:v>
                </c:pt>
                <c:pt idx="11388">
                  <c:v>1.0068416595458984E-3</c:v>
                </c:pt>
                <c:pt idx="11389">
                  <c:v>1.007080078125E-3</c:v>
                </c:pt>
                <c:pt idx="11390">
                  <c:v>1.007080078125E-3</c:v>
                </c:pt>
                <c:pt idx="11391">
                  <c:v>1.0068416595458984E-3</c:v>
                </c:pt>
                <c:pt idx="11392">
                  <c:v>1.007080078125E-3</c:v>
                </c:pt>
                <c:pt idx="11393">
                  <c:v>1.0080337524414063E-3</c:v>
                </c:pt>
                <c:pt idx="11394">
                  <c:v>1.007080078125E-3</c:v>
                </c:pt>
                <c:pt idx="11395">
                  <c:v>1.0068416595458984E-3</c:v>
                </c:pt>
                <c:pt idx="11396">
                  <c:v>1.007080078125E-3</c:v>
                </c:pt>
                <c:pt idx="11397">
                  <c:v>1.007080078125E-3</c:v>
                </c:pt>
                <c:pt idx="11398">
                  <c:v>1.0068416595458984E-3</c:v>
                </c:pt>
                <c:pt idx="11399">
                  <c:v>1.007080078125E-3</c:v>
                </c:pt>
                <c:pt idx="11400">
                  <c:v>1.007080078125E-3</c:v>
                </c:pt>
                <c:pt idx="11401">
                  <c:v>1.0068416595458984E-3</c:v>
                </c:pt>
                <c:pt idx="11402">
                  <c:v>1.007080078125E-3</c:v>
                </c:pt>
                <c:pt idx="11403">
                  <c:v>1.007080078125E-3</c:v>
                </c:pt>
                <c:pt idx="11404">
                  <c:v>1.0068416595458984E-3</c:v>
                </c:pt>
                <c:pt idx="11405">
                  <c:v>1.0080337524414063E-3</c:v>
                </c:pt>
                <c:pt idx="11406">
                  <c:v>1.007080078125E-3</c:v>
                </c:pt>
                <c:pt idx="11407">
                  <c:v>1.0068416595458984E-3</c:v>
                </c:pt>
                <c:pt idx="11408">
                  <c:v>1.007080078125E-3</c:v>
                </c:pt>
                <c:pt idx="11409">
                  <c:v>1.007080078125E-3</c:v>
                </c:pt>
                <c:pt idx="11410">
                  <c:v>1.0068416595458984E-3</c:v>
                </c:pt>
                <c:pt idx="11411">
                  <c:v>1.007080078125E-3</c:v>
                </c:pt>
                <c:pt idx="11412">
                  <c:v>1.007080078125E-3</c:v>
                </c:pt>
                <c:pt idx="11413">
                  <c:v>1.0068416595458984E-3</c:v>
                </c:pt>
                <c:pt idx="11414">
                  <c:v>1.007080078125E-3</c:v>
                </c:pt>
                <c:pt idx="11415">
                  <c:v>1.007080078125E-3</c:v>
                </c:pt>
                <c:pt idx="11416">
                  <c:v>1.0068416595458984E-3</c:v>
                </c:pt>
                <c:pt idx="11417">
                  <c:v>1.007080078125E-3</c:v>
                </c:pt>
                <c:pt idx="11418">
                  <c:v>1.0080337524414063E-3</c:v>
                </c:pt>
                <c:pt idx="11419">
                  <c:v>1.007080078125E-3</c:v>
                </c:pt>
                <c:pt idx="11420">
                  <c:v>3.0210018157958984E-3</c:v>
                </c:pt>
                <c:pt idx="11421">
                  <c:v>1.0068416595458984E-3</c:v>
                </c:pt>
                <c:pt idx="11422">
                  <c:v>1.007080078125E-3</c:v>
                </c:pt>
                <c:pt idx="11423">
                  <c:v>1.007080078125E-3</c:v>
                </c:pt>
                <c:pt idx="11424">
                  <c:v>1.0068416595458984E-3</c:v>
                </c:pt>
                <c:pt idx="11425">
                  <c:v>1.007080078125E-3</c:v>
                </c:pt>
                <c:pt idx="11426">
                  <c:v>1.007080078125E-3</c:v>
                </c:pt>
                <c:pt idx="11427">
                  <c:v>1.0068416595458984E-3</c:v>
                </c:pt>
                <c:pt idx="11428">
                  <c:v>1.0080337524414063E-3</c:v>
                </c:pt>
                <c:pt idx="11429">
                  <c:v>1.007080078125E-3</c:v>
                </c:pt>
                <c:pt idx="11430">
                  <c:v>1.0068416595458984E-3</c:v>
                </c:pt>
                <c:pt idx="11431">
                  <c:v>1.007080078125E-3</c:v>
                </c:pt>
                <c:pt idx="11432">
                  <c:v>1.007080078125E-3</c:v>
                </c:pt>
                <c:pt idx="11433">
                  <c:v>1.0068416595458984E-3</c:v>
                </c:pt>
                <c:pt idx="11434">
                  <c:v>1.007080078125E-3</c:v>
                </c:pt>
                <c:pt idx="11435">
                  <c:v>1.007080078125E-3</c:v>
                </c:pt>
                <c:pt idx="11436">
                  <c:v>1.0068416595458984E-3</c:v>
                </c:pt>
                <c:pt idx="11437">
                  <c:v>1.007080078125E-3</c:v>
                </c:pt>
                <c:pt idx="11438">
                  <c:v>1.007080078125E-3</c:v>
                </c:pt>
                <c:pt idx="11439">
                  <c:v>1.0068416595458984E-3</c:v>
                </c:pt>
                <c:pt idx="11440">
                  <c:v>1.007080078125E-3</c:v>
                </c:pt>
                <c:pt idx="11441">
                  <c:v>1.0080337524414063E-3</c:v>
                </c:pt>
                <c:pt idx="11442">
                  <c:v>1.007080078125E-3</c:v>
                </c:pt>
                <c:pt idx="11443">
                  <c:v>1.0068416595458984E-3</c:v>
                </c:pt>
                <c:pt idx="11444">
                  <c:v>1.007080078125E-3</c:v>
                </c:pt>
                <c:pt idx="11445">
                  <c:v>1.007080078125E-3</c:v>
                </c:pt>
                <c:pt idx="11446">
                  <c:v>1.0068416595458984E-3</c:v>
                </c:pt>
                <c:pt idx="11447">
                  <c:v>1.007080078125E-3</c:v>
                </c:pt>
                <c:pt idx="11448">
                  <c:v>1.007080078125E-3</c:v>
                </c:pt>
                <c:pt idx="11449">
                  <c:v>1.0068416595458984E-3</c:v>
                </c:pt>
                <c:pt idx="11450">
                  <c:v>1.007080078125E-3</c:v>
                </c:pt>
                <c:pt idx="11451">
                  <c:v>1.007080078125E-3</c:v>
                </c:pt>
                <c:pt idx="11452">
                  <c:v>1.0068416595458984E-3</c:v>
                </c:pt>
                <c:pt idx="11453">
                  <c:v>1.0080337524414063E-3</c:v>
                </c:pt>
                <c:pt idx="11454">
                  <c:v>1.007080078125E-3</c:v>
                </c:pt>
                <c:pt idx="11455">
                  <c:v>1.0068416595458984E-3</c:v>
                </c:pt>
                <c:pt idx="11456">
                  <c:v>1.007080078125E-3</c:v>
                </c:pt>
                <c:pt idx="11457">
                  <c:v>1.007080078125E-3</c:v>
                </c:pt>
                <c:pt idx="11458">
                  <c:v>1.0068416595458984E-3</c:v>
                </c:pt>
                <c:pt idx="11459">
                  <c:v>1.007080078125E-3</c:v>
                </c:pt>
                <c:pt idx="11460">
                  <c:v>1.007080078125E-3</c:v>
                </c:pt>
                <c:pt idx="11461">
                  <c:v>1.0068416595458984E-3</c:v>
                </c:pt>
                <c:pt idx="11462">
                  <c:v>1.007080078125E-3</c:v>
                </c:pt>
                <c:pt idx="11463">
                  <c:v>1.007080078125E-3</c:v>
                </c:pt>
                <c:pt idx="11464">
                  <c:v>1.0068416595458984E-3</c:v>
                </c:pt>
                <c:pt idx="11465">
                  <c:v>1.007080078125E-3</c:v>
                </c:pt>
                <c:pt idx="11466">
                  <c:v>1.0080337524414063E-3</c:v>
                </c:pt>
                <c:pt idx="11467">
                  <c:v>1.007080078125E-3</c:v>
                </c:pt>
                <c:pt idx="11468">
                  <c:v>1.0068416595458984E-3</c:v>
                </c:pt>
                <c:pt idx="11469">
                  <c:v>1.007080078125E-3</c:v>
                </c:pt>
                <c:pt idx="11470">
                  <c:v>1.007080078125E-3</c:v>
                </c:pt>
                <c:pt idx="11471">
                  <c:v>1.0068416595458984E-3</c:v>
                </c:pt>
                <c:pt idx="11472">
                  <c:v>1.007080078125E-3</c:v>
                </c:pt>
                <c:pt idx="11473">
                  <c:v>1.007080078125E-3</c:v>
                </c:pt>
                <c:pt idx="11474">
                  <c:v>1.0068416595458984E-3</c:v>
                </c:pt>
                <c:pt idx="11475">
                  <c:v>1.007080078125E-3</c:v>
                </c:pt>
                <c:pt idx="11476">
                  <c:v>1.0068416595458984E-3</c:v>
                </c:pt>
                <c:pt idx="11477">
                  <c:v>1.007080078125E-3</c:v>
                </c:pt>
                <c:pt idx="11478">
                  <c:v>1.0080337524414063E-3</c:v>
                </c:pt>
                <c:pt idx="11479">
                  <c:v>1.007080078125E-3</c:v>
                </c:pt>
                <c:pt idx="11480">
                  <c:v>1.0068416595458984E-3</c:v>
                </c:pt>
                <c:pt idx="11481">
                  <c:v>1.007080078125E-3</c:v>
                </c:pt>
                <c:pt idx="11482">
                  <c:v>1.007080078125E-3</c:v>
                </c:pt>
                <c:pt idx="11483">
                  <c:v>1.0068416595458984E-3</c:v>
                </c:pt>
                <c:pt idx="11484">
                  <c:v>1.007080078125E-3</c:v>
                </c:pt>
                <c:pt idx="11485">
                  <c:v>1.007080078125E-3</c:v>
                </c:pt>
                <c:pt idx="11486">
                  <c:v>1.0068416595458984E-3</c:v>
                </c:pt>
                <c:pt idx="11487">
                  <c:v>1.007080078125E-3</c:v>
                </c:pt>
                <c:pt idx="11488">
                  <c:v>1.007080078125E-3</c:v>
                </c:pt>
                <c:pt idx="11489">
                  <c:v>1.0068416595458984E-3</c:v>
                </c:pt>
                <c:pt idx="11490">
                  <c:v>1.007080078125E-3</c:v>
                </c:pt>
                <c:pt idx="11491">
                  <c:v>1.0080337524414063E-3</c:v>
                </c:pt>
                <c:pt idx="11492">
                  <c:v>1.007080078125E-3</c:v>
                </c:pt>
                <c:pt idx="11493">
                  <c:v>1.0068416595458984E-3</c:v>
                </c:pt>
                <c:pt idx="11494">
                  <c:v>1.007080078125E-3</c:v>
                </c:pt>
                <c:pt idx="11495">
                  <c:v>1.007080078125E-3</c:v>
                </c:pt>
                <c:pt idx="11496">
                  <c:v>1.0068416595458984E-3</c:v>
                </c:pt>
                <c:pt idx="11497">
                  <c:v>1.007080078125E-3</c:v>
                </c:pt>
                <c:pt idx="11498">
                  <c:v>1.0068416595458984E-3</c:v>
                </c:pt>
                <c:pt idx="11499">
                  <c:v>1.007080078125E-3</c:v>
                </c:pt>
                <c:pt idx="11500">
                  <c:v>1.007080078125E-3</c:v>
                </c:pt>
                <c:pt idx="11501">
                  <c:v>1.0068416595458984E-3</c:v>
                </c:pt>
                <c:pt idx="11502">
                  <c:v>1.007080078125E-3</c:v>
                </c:pt>
                <c:pt idx="11503">
                  <c:v>1.0080337524414063E-3</c:v>
                </c:pt>
                <c:pt idx="11504">
                  <c:v>1.007080078125E-3</c:v>
                </c:pt>
                <c:pt idx="11505">
                  <c:v>1.0068416595458984E-3</c:v>
                </c:pt>
                <c:pt idx="11506">
                  <c:v>1.007080078125E-3</c:v>
                </c:pt>
                <c:pt idx="11507">
                  <c:v>1.007080078125E-3</c:v>
                </c:pt>
                <c:pt idx="11508">
                  <c:v>1.0068416595458984E-3</c:v>
                </c:pt>
                <c:pt idx="11509">
                  <c:v>1.007080078125E-3</c:v>
                </c:pt>
                <c:pt idx="11510">
                  <c:v>1.007080078125E-3</c:v>
                </c:pt>
                <c:pt idx="11511">
                  <c:v>1.0068416595458984E-3</c:v>
                </c:pt>
                <c:pt idx="11512">
                  <c:v>1.007080078125E-3</c:v>
                </c:pt>
                <c:pt idx="11513">
                  <c:v>1.007080078125E-3</c:v>
                </c:pt>
                <c:pt idx="11514">
                  <c:v>1.0068416595458984E-3</c:v>
                </c:pt>
                <c:pt idx="11515">
                  <c:v>1.007080078125E-3</c:v>
                </c:pt>
                <c:pt idx="11516">
                  <c:v>1.0080337524414063E-3</c:v>
                </c:pt>
                <c:pt idx="11517">
                  <c:v>1.007080078125E-3</c:v>
                </c:pt>
                <c:pt idx="11518">
                  <c:v>1.0068416595458984E-3</c:v>
                </c:pt>
                <c:pt idx="11519">
                  <c:v>1.007080078125E-3</c:v>
                </c:pt>
                <c:pt idx="11520">
                  <c:v>1.0068416595458984E-3</c:v>
                </c:pt>
                <c:pt idx="11521">
                  <c:v>1.007080078125E-3</c:v>
                </c:pt>
                <c:pt idx="11522">
                  <c:v>1.007080078125E-3</c:v>
                </c:pt>
                <c:pt idx="11523">
                  <c:v>1.0068416595458984E-3</c:v>
                </c:pt>
                <c:pt idx="11524">
                  <c:v>1.007080078125E-3</c:v>
                </c:pt>
                <c:pt idx="11525">
                  <c:v>1.007080078125E-3</c:v>
                </c:pt>
                <c:pt idx="11526">
                  <c:v>1.0068416595458984E-3</c:v>
                </c:pt>
                <c:pt idx="11527">
                  <c:v>1.007080078125E-3</c:v>
                </c:pt>
                <c:pt idx="11528">
                  <c:v>1.0080337524414063E-3</c:v>
                </c:pt>
                <c:pt idx="11529">
                  <c:v>1.007080078125E-3</c:v>
                </c:pt>
                <c:pt idx="11530">
                  <c:v>1.0068416595458984E-3</c:v>
                </c:pt>
                <c:pt idx="11531">
                  <c:v>1.007080078125E-3</c:v>
                </c:pt>
                <c:pt idx="11532">
                  <c:v>1.007080078125E-3</c:v>
                </c:pt>
                <c:pt idx="11533">
                  <c:v>1.0068416595458984E-3</c:v>
                </c:pt>
                <c:pt idx="11534">
                  <c:v>1.007080078125E-3</c:v>
                </c:pt>
                <c:pt idx="11535">
                  <c:v>1.007080078125E-3</c:v>
                </c:pt>
                <c:pt idx="11536">
                  <c:v>1.0068416595458984E-3</c:v>
                </c:pt>
                <c:pt idx="11537">
                  <c:v>1.007080078125E-3</c:v>
                </c:pt>
                <c:pt idx="11538">
                  <c:v>1.007080078125E-3</c:v>
                </c:pt>
                <c:pt idx="11539">
                  <c:v>1.0068416595458984E-3</c:v>
                </c:pt>
                <c:pt idx="11540">
                  <c:v>1.007080078125E-3</c:v>
                </c:pt>
                <c:pt idx="11541">
                  <c:v>1.0080337524414063E-3</c:v>
                </c:pt>
                <c:pt idx="11542">
                  <c:v>1.0068416595458984E-3</c:v>
                </c:pt>
                <c:pt idx="11543">
                  <c:v>1.007080078125E-3</c:v>
                </c:pt>
                <c:pt idx="11544">
                  <c:v>1.007080078125E-3</c:v>
                </c:pt>
                <c:pt idx="11545">
                  <c:v>1.0068416595458984E-3</c:v>
                </c:pt>
                <c:pt idx="11546">
                  <c:v>1.007080078125E-3</c:v>
                </c:pt>
                <c:pt idx="11547">
                  <c:v>1.007080078125E-3</c:v>
                </c:pt>
                <c:pt idx="11548">
                  <c:v>1.0068416595458984E-3</c:v>
                </c:pt>
                <c:pt idx="11549">
                  <c:v>1.007080078125E-3</c:v>
                </c:pt>
                <c:pt idx="11550">
                  <c:v>4.9346923828125E-2</c:v>
                </c:pt>
                <c:pt idx="11551">
                  <c:v>1.007080078125E-3</c:v>
                </c:pt>
                <c:pt idx="11552">
                  <c:v>1.007080078125E-3</c:v>
                </c:pt>
                <c:pt idx="11553">
                  <c:v>1.0068416595458984E-3</c:v>
                </c:pt>
                <c:pt idx="11554">
                  <c:v>1.007080078125E-3</c:v>
                </c:pt>
                <c:pt idx="11555">
                  <c:v>1.0080337524414063E-3</c:v>
                </c:pt>
                <c:pt idx="11556">
                  <c:v>1.007080078125E-3</c:v>
                </c:pt>
                <c:pt idx="11557">
                  <c:v>1.0068416595458984E-3</c:v>
                </c:pt>
                <c:pt idx="11558">
                  <c:v>1.007080078125E-3</c:v>
                </c:pt>
                <c:pt idx="11559">
                  <c:v>1.007080078125E-3</c:v>
                </c:pt>
                <c:pt idx="11560">
                  <c:v>1.0068416595458984E-3</c:v>
                </c:pt>
                <c:pt idx="11561">
                  <c:v>1.007080078125E-3</c:v>
                </c:pt>
                <c:pt idx="11562">
                  <c:v>1.007080078125E-3</c:v>
                </c:pt>
                <c:pt idx="11563">
                  <c:v>1.0068416595458984E-3</c:v>
                </c:pt>
                <c:pt idx="11564">
                  <c:v>1.007080078125E-3</c:v>
                </c:pt>
                <c:pt idx="11565">
                  <c:v>1.007080078125E-3</c:v>
                </c:pt>
                <c:pt idx="11566">
                  <c:v>1.0068416595458984E-3</c:v>
                </c:pt>
                <c:pt idx="11567">
                  <c:v>1.007080078125E-3</c:v>
                </c:pt>
                <c:pt idx="11568">
                  <c:v>1.0080337524414063E-3</c:v>
                </c:pt>
                <c:pt idx="11569">
                  <c:v>1.0068416595458984E-3</c:v>
                </c:pt>
                <c:pt idx="11570">
                  <c:v>1.007080078125E-3</c:v>
                </c:pt>
                <c:pt idx="11571">
                  <c:v>1.007080078125E-3</c:v>
                </c:pt>
                <c:pt idx="11572">
                  <c:v>1.0068416595458984E-3</c:v>
                </c:pt>
                <c:pt idx="11573">
                  <c:v>1.007080078125E-3</c:v>
                </c:pt>
                <c:pt idx="11574">
                  <c:v>1.007080078125E-3</c:v>
                </c:pt>
                <c:pt idx="11575">
                  <c:v>1.0068416595458984E-3</c:v>
                </c:pt>
                <c:pt idx="11576">
                  <c:v>1.007080078125E-3</c:v>
                </c:pt>
                <c:pt idx="11577">
                  <c:v>1.007080078125E-3</c:v>
                </c:pt>
                <c:pt idx="11578">
                  <c:v>1.0068416595458984E-3</c:v>
                </c:pt>
                <c:pt idx="11579">
                  <c:v>1.007080078125E-3</c:v>
                </c:pt>
                <c:pt idx="11580">
                  <c:v>1.0080337524414063E-3</c:v>
                </c:pt>
                <c:pt idx="11581">
                  <c:v>1.007080078125E-3</c:v>
                </c:pt>
                <c:pt idx="11582">
                  <c:v>1.0068416595458984E-3</c:v>
                </c:pt>
                <c:pt idx="11583">
                  <c:v>1.007080078125E-3</c:v>
                </c:pt>
                <c:pt idx="11584">
                  <c:v>1.007080078125E-3</c:v>
                </c:pt>
                <c:pt idx="11585">
                  <c:v>1.0068416595458984E-3</c:v>
                </c:pt>
                <c:pt idx="11586">
                  <c:v>1.007080078125E-3</c:v>
                </c:pt>
                <c:pt idx="11587">
                  <c:v>1.007080078125E-3</c:v>
                </c:pt>
                <c:pt idx="11588">
                  <c:v>1.0068416595458984E-3</c:v>
                </c:pt>
                <c:pt idx="11589">
                  <c:v>1.007080078125E-3</c:v>
                </c:pt>
                <c:pt idx="11590">
                  <c:v>1.007080078125E-3</c:v>
                </c:pt>
                <c:pt idx="11591">
                  <c:v>1.0068416595458984E-3</c:v>
                </c:pt>
                <c:pt idx="11592">
                  <c:v>1.007080078125E-3</c:v>
                </c:pt>
                <c:pt idx="11593">
                  <c:v>1.0080337524414063E-3</c:v>
                </c:pt>
                <c:pt idx="11594">
                  <c:v>1.0068416595458984E-3</c:v>
                </c:pt>
                <c:pt idx="11595">
                  <c:v>1.007080078125E-3</c:v>
                </c:pt>
                <c:pt idx="11596">
                  <c:v>1.007080078125E-3</c:v>
                </c:pt>
                <c:pt idx="11597">
                  <c:v>1.0068416595458984E-3</c:v>
                </c:pt>
                <c:pt idx="11598">
                  <c:v>1.007080078125E-3</c:v>
                </c:pt>
                <c:pt idx="11599">
                  <c:v>1.007080078125E-3</c:v>
                </c:pt>
                <c:pt idx="11600">
                  <c:v>1.0068416595458984E-3</c:v>
                </c:pt>
                <c:pt idx="11601">
                  <c:v>1.007080078125E-3</c:v>
                </c:pt>
                <c:pt idx="11602">
                  <c:v>1.007080078125E-3</c:v>
                </c:pt>
                <c:pt idx="11603">
                  <c:v>1.0068416595458984E-3</c:v>
                </c:pt>
                <c:pt idx="11604">
                  <c:v>1.007080078125E-3</c:v>
                </c:pt>
                <c:pt idx="11605">
                  <c:v>1.0080337524414063E-3</c:v>
                </c:pt>
                <c:pt idx="11606">
                  <c:v>1.007080078125E-3</c:v>
                </c:pt>
                <c:pt idx="11607">
                  <c:v>1.0068416595458984E-3</c:v>
                </c:pt>
                <c:pt idx="11608">
                  <c:v>1.007080078125E-3</c:v>
                </c:pt>
                <c:pt idx="11609">
                  <c:v>1.007080078125E-3</c:v>
                </c:pt>
                <c:pt idx="11610">
                  <c:v>1.0068416595458984E-3</c:v>
                </c:pt>
                <c:pt idx="11611">
                  <c:v>1.007080078125E-3</c:v>
                </c:pt>
                <c:pt idx="11612">
                  <c:v>1.007080078125E-3</c:v>
                </c:pt>
                <c:pt idx="11613">
                  <c:v>1.0068416595458984E-3</c:v>
                </c:pt>
                <c:pt idx="11614">
                  <c:v>1.007080078125E-3</c:v>
                </c:pt>
                <c:pt idx="11615">
                  <c:v>1.007080078125E-3</c:v>
                </c:pt>
                <c:pt idx="11616">
                  <c:v>1.0068416595458984E-3</c:v>
                </c:pt>
                <c:pt idx="11617">
                  <c:v>1.007080078125E-3</c:v>
                </c:pt>
                <c:pt idx="11618">
                  <c:v>1.0080337524414063E-3</c:v>
                </c:pt>
                <c:pt idx="11619">
                  <c:v>1.0068416595458984E-3</c:v>
                </c:pt>
                <c:pt idx="11620">
                  <c:v>1.007080078125E-3</c:v>
                </c:pt>
                <c:pt idx="11621">
                  <c:v>1.007080078125E-3</c:v>
                </c:pt>
                <c:pt idx="11622">
                  <c:v>1.0068416595458984E-3</c:v>
                </c:pt>
                <c:pt idx="11623">
                  <c:v>1.007080078125E-3</c:v>
                </c:pt>
                <c:pt idx="11624">
                  <c:v>1.007080078125E-3</c:v>
                </c:pt>
                <c:pt idx="11625">
                  <c:v>1.0068416595458984E-3</c:v>
                </c:pt>
                <c:pt idx="11626">
                  <c:v>1.007080078125E-3</c:v>
                </c:pt>
                <c:pt idx="11627">
                  <c:v>1.007080078125E-3</c:v>
                </c:pt>
                <c:pt idx="11628">
                  <c:v>1.0068416595458984E-3</c:v>
                </c:pt>
                <c:pt idx="11629">
                  <c:v>1.007080078125E-3</c:v>
                </c:pt>
                <c:pt idx="11630">
                  <c:v>1.0080337524414063E-3</c:v>
                </c:pt>
                <c:pt idx="11631">
                  <c:v>1.007080078125E-3</c:v>
                </c:pt>
                <c:pt idx="11632">
                  <c:v>1.0068416595458984E-3</c:v>
                </c:pt>
                <c:pt idx="11633">
                  <c:v>1.007080078125E-3</c:v>
                </c:pt>
                <c:pt idx="11634">
                  <c:v>1.007080078125E-3</c:v>
                </c:pt>
                <c:pt idx="11635">
                  <c:v>1.0068416595458984E-3</c:v>
                </c:pt>
                <c:pt idx="11636">
                  <c:v>1.007080078125E-3</c:v>
                </c:pt>
                <c:pt idx="11637">
                  <c:v>1.007080078125E-3</c:v>
                </c:pt>
                <c:pt idx="11638">
                  <c:v>1.0068416595458984E-3</c:v>
                </c:pt>
                <c:pt idx="11639">
                  <c:v>1.007080078125E-3</c:v>
                </c:pt>
                <c:pt idx="11640">
                  <c:v>1.007080078125E-3</c:v>
                </c:pt>
                <c:pt idx="11641">
                  <c:v>1.0068416595458984E-3</c:v>
                </c:pt>
                <c:pt idx="11642">
                  <c:v>1.007080078125E-3</c:v>
                </c:pt>
                <c:pt idx="11643">
                  <c:v>1.0080337524414063E-3</c:v>
                </c:pt>
                <c:pt idx="11644">
                  <c:v>1.0068416595458984E-3</c:v>
                </c:pt>
                <c:pt idx="11645">
                  <c:v>1.007080078125E-3</c:v>
                </c:pt>
                <c:pt idx="11646">
                  <c:v>1.007080078125E-3</c:v>
                </c:pt>
                <c:pt idx="11647">
                  <c:v>1.0068416595458984E-3</c:v>
                </c:pt>
                <c:pt idx="11648">
                  <c:v>1.007080078125E-3</c:v>
                </c:pt>
                <c:pt idx="11649">
                  <c:v>1.007080078125E-3</c:v>
                </c:pt>
                <c:pt idx="11650">
                  <c:v>1.0068416595458984E-3</c:v>
                </c:pt>
                <c:pt idx="11651">
                  <c:v>1.007080078125E-3</c:v>
                </c:pt>
                <c:pt idx="11652">
                  <c:v>1.007080078125E-3</c:v>
                </c:pt>
                <c:pt idx="11653">
                  <c:v>1.0068416595458984E-3</c:v>
                </c:pt>
                <c:pt idx="11654">
                  <c:v>1.007080078125E-3</c:v>
                </c:pt>
                <c:pt idx="11655">
                  <c:v>1.0080337524414063E-3</c:v>
                </c:pt>
                <c:pt idx="11656">
                  <c:v>1.007080078125E-3</c:v>
                </c:pt>
                <c:pt idx="11657">
                  <c:v>1.0068416595458984E-3</c:v>
                </c:pt>
                <c:pt idx="11658">
                  <c:v>1.007080078125E-3</c:v>
                </c:pt>
                <c:pt idx="11659">
                  <c:v>1.007080078125E-3</c:v>
                </c:pt>
                <c:pt idx="11660">
                  <c:v>1.0068416595458984E-3</c:v>
                </c:pt>
                <c:pt idx="11661">
                  <c:v>1.007080078125E-3</c:v>
                </c:pt>
                <c:pt idx="11662">
                  <c:v>1.007080078125E-3</c:v>
                </c:pt>
                <c:pt idx="11663">
                  <c:v>1.0068416595458984E-3</c:v>
                </c:pt>
                <c:pt idx="11664">
                  <c:v>1.007080078125E-3</c:v>
                </c:pt>
                <c:pt idx="11665">
                  <c:v>1.007080078125E-3</c:v>
                </c:pt>
                <c:pt idx="11666">
                  <c:v>1.0068416595458984E-3</c:v>
                </c:pt>
                <c:pt idx="11667">
                  <c:v>1.007080078125E-3</c:v>
                </c:pt>
                <c:pt idx="11668">
                  <c:v>1.0080337524414063E-3</c:v>
                </c:pt>
                <c:pt idx="11669">
                  <c:v>1.0068416595458984E-3</c:v>
                </c:pt>
                <c:pt idx="11670">
                  <c:v>1.007080078125E-3</c:v>
                </c:pt>
                <c:pt idx="11671">
                  <c:v>1.007080078125E-3</c:v>
                </c:pt>
                <c:pt idx="11672">
                  <c:v>1.0068416595458984E-3</c:v>
                </c:pt>
                <c:pt idx="11673">
                  <c:v>1.007080078125E-3</c:v>
                </c:pt>
                <c:pt idx="11674">
                  <c:v>1.007080078125E-3</c:v>
                </c:pt>
                <c:pt idx="11675">
                  <c:v>1.0068416595458984E-3</c:v>
                </c:pt>
                <c:pt idx="11676">
                  <c:v>1.007080078125E-3</c:v>
                </c:pt>
                <c:pt idx="11677">
                  <c:v>1.007080078125E-3</c:v>
                </c:pt>
                <c:pt idx="11678">
                  <c:v>1.0068416595458984E-3</c:v>
                </c:pt>
                <c:pt idx="11679">
                  <c:v>1.007080078125E-3</c:v>
                </c:pt>
                <c:pt idx="11680">
                  <c:v>1.0080337524414063E-3</c:v>
                </c:pt>
                <c:pt idx="11681">
                  <c:v>1.007080078125E-3</c:v>
                </c:pt>
                <c:pt idx="11682">
                  <c:v>1.0068416595458984E-3</c:v>
                </c:pt>
                <c:pt idx="11683">
                  <c:v>1.007080078125E-3</c:v>
                </c:pt>
                <c:pt idx="11684">
                  <c:v>1.007080078125E-3</c:v>
                </c:pt>
                <c:pt idx="11685">
                  <c:v>1.0068416595458984E-3</c:v>
                </c:pt>
                <c:pt idx="11686">
                  <c:v>1.007080078125E-3</c:v>
                </c:pt>
                <c:pt idx="11687">
                  <c:v>1.007080078125E-3</c:v>
                </c:pt>
                <c:pt idx="11688">
                  <c:v>1.0068416595458984E-3</c:v>
                </c:pt>
                <c:pt idx="11689">
                  <c:v>1.007080078125E-3</c:v>
                </c:pt>
                <c:pt idx="11690">
                  <c:v>1.007080078125E-3</c:v>
                </c:pt>
                <c:pt idx="11691">
                  <c:v>1.0068416595458984E-3</c:v>
                </c:pt>
                <c:pt idx="11692">
                  <c:v>1.007080078125E-3</c:v>
                </c:pt>
                <c:pt idx="11693">
                  <c:v>1.0080337524414063E-3</c:v>
                </c:pt>
                <c:pt idx="11694">
                  <c:v>1.0068416595458984E-3</c:v>
                </c:pt>
                <c:pt idx="11695">
                  <c:v>1.007080078125E-3</c:v>
                </c:pt>
                <c:pt idx="11696">
                  <c:v>1.007080078125E-3</c:v>
                </c:pt>
                <c:pt idx="11697">
                  <c:v>1.0068416595458984E-3</c:v>
                </c:pt>
                <c:pt idx="11698">
                  <c:v>1.007080078125E-3</c:v>
                </c:pt>
                <c:pt idx="11699">
                  <c:v>1.007080078125E-3</c:v>
                </c:pt>
                <c:pt idx="11700">
                  <c:v>1.0068416595458984E-3</c:v>
                </c:pt>
                <c:pt idx="11701">
                  <c:v>1.007080078125E-3</c:v>
                </c:pt>
                <c:pt idx="11702">
                  <c:v>1.007080078125E-3</c:v>
                </c:pt>
                <c:pt idx="11703">
                  <c:v>1.0068416595458984E-3</c:v>
                </c:pt>
                <c:pt idx="11704">
                  <c:v>4.3305158615112305E-2</c:v>
                </c:pt>
                <c:pt idx="11705">
                  <c:v>1.0068416595458984E-3</c:v>
                </c:pt>
                <c:pt idx="11706">
                  <c:v>1.007080078125E-3</c:v>
                </c:pt>
                <c:pt idx="11707">
                  <c:v>1.007080078125E-3</c:v>
                </c:pt>
                <c:pt idx="11708">
                  <c:v>1.0068416595458984E-3</c:v>
                </c:pt>
                <c:pt idx="11709">
                  <c:v>1.007080078125E-3</c:v>
                </c:pt>
                <c:pt idx="11710">
                  <c:v>1.007080078125E-3</c:v>
                </c:pt>
                <c:pt idx="11711">
                  <c:v>1.0068416595458984E-3</c:v>
                </c:pt>
                <c:pt idx="11712">
                  <c:v>1.007080078125E-3</c:v>
                </c:pt>
                <c:pt idx="11713">
                  <c:v>1.0080337524414063E-3</c:v>
                </c:pt>
                <c:pt idx="11714">
                  <c:v>1.007080078125E-3</c:v>
                </c:pt>
                <c:pt idx="11715">
                  <c:v>1.0068416595458984E-3</c:v>
                </c:pt>
                <c:pt idx="11716">
                  <c:v>1.007080078125E-3</c:v>
                </c:pt>
                <c:pt idx="11717">
                  <c:v>1.007080078125E-3</c:v>
                </c:pt>
                <c:pt idx="11718">
                  <c:v>1.0068416595458984E-3</c:v>
                </c:pt>
                <c:pt idx="11719">
                  <c:v>1.007080078125E-3</c:v>
                </c:pt>
                <c:pt idx="11720">
                  <c:v>1.007080078125E-3</c:v>
                </c:pt>
                <c:pt idx="11721">
                  <c:v>1.0068416595458984E-3</c:v>
                </c:pt>
                <c:pt idx="11722">
                  <c:v>1.007080078125E-3</c:v>
                </c:pt>
                <c:pt idx="11723">
                  <c:v>1.007080078125E-3</c:v>
                </c:pt>
                <c:pt idx="11724">
                  <c:v>1.0068416595458984E-3</c:v>
                </c:pt>
                <c:pt idx="11725">
                  <c:v>1.0080337524414063E-3</c:v>
                </c:pt>
                <c:pt idx="11726">
                  <c:v>1.007080078125E-3</c:v>
                </c:pt>
                <c:pt idx="11727">
                  <c:v>1.0068416595458984E-3</c:v>
                </c:pt>
                <c:pt idx="11728">
                  <c:v>1.007080078125E-3</c:v>
                </c:pt>
                <c:pt idx="11729">
                  <c:v>1.007080078125E-3</c:v>
                </c:pt>
                <c:pt idx="11730">
                  <c:v>1.0068416595458984E-3</c:v>
                </c:pt>
                <c:pt idx="11731">
                  <c:v>1.007080078125E-3</c:v>
                </c:pt>
                <c:pt idx="11732">
                  <c:v>1.007080078125E-3</c:v>
                </c:pt>
                <c:pt idx="11733">
                  <c:v>1.0068416595458984E-3</c:v>
                </c:pt>
                <c:pt idx="11734">
                  <c:v>1.007080078125E-3</c:v>
                </c:pt>
                <c:pt idx="11735">
                  <c:v>1.007080078125E-3</c:v>
                </c:pt>
                <c:pt idx="11736">
                  <c:v>1.0068416595458984E-3</c:v>
                </c:pt>
                <c:pt idx="11737">
                  <c:v>1.007080078125E-3</c:v>
                </c:pt>
                <c:pt idx="11738">
                  <c:v>1.0080337524414063E-3</c:v>
                </c:pt>
                <c:pt idx="11739">
                  <c:v>1.007080078125E-3</c:v>
                </c:pt>
                <c:pt idx="11740">
                  <c:v>1.0068416595458984E-3</c:v>
                </c:pt>
                <c:pt idx="11741">
                  <c:v>1.007080078125E-3</c:v>
                </c:pt>
                <c:pt idx="11742">
                  <c:v>1.007080078125E-3</c:v>
                </c:pt>
                <c:pt idx="11743">
                  <c:v>1.0068416595458984E-3</c:v>
                </c:pt>
                <c:pt idx="11744">
                  <c:v>1.007080078125E-3</c:v>
                </c:pt>
                <c:pt idx="11745">
                  <c:v>1.007080078125E-3</c:v>
                </c:pt>
                <c:pt idx="11746">
                  <c:v>1.0068416595458984E-3</c:v>
                </c:pt>
                <c:pt idx="11747">
                  <c:v>1.007080078125E-3</c:v>
                </c:pt>
                <c:pt idx="11748">
                  <c:v>1.007080078125E-3</c:v>
                </c:pt>
                <c:pt idx="11749">
                  <c:v>1.0068416595458984E-3</c:v>
                </c:pt>
                <c:pt idx="11750">
                  <c:v>1.0080337524414063E-3</c:v>
                </c:pt>
                <c:pt idx="11751">
                  <c:v>1.007080078125E-3</c:v>
                </c:pt>
                <c:pt idx="11752">
                  <c:v>1.0068416595458984E-3</c:v>
                </c:pt>
                <c:pt idx="11753">
                  <c:v>1.007080078125E-3</c:v>
                </c:pt>
                <c:pt idx="11754">
                  <c:v>1.007080078125E-3</c:v>
                </c:pt>
                <c:pt idx="11755">
                  <c:v>1.0068416595458984E-3</c:v>
                </c:pt>
                <c:pt idx="11756">
                  <c:v>1.007080078125E-3</c:v>
                </c:pt>
                <c:pt idx="11757">
                  <c:v>1.007080078125E-3</c:v>
                </c:pt>
                <c:pt idx="11758">
                  <c:v>1.0068416595458984E-3</c:v>
                </c:pt>
                <c:pt idx="11759">
                  <c:v>1.007080078125E-3</c:v>
                </c:pt>
                <c:pt idx="11760">
                  <c:v>1.007080078125E-3</c:v>
                </c:pt>
                <c:pt idx="11761">
                  <c:v>1.0068416595458984E-3</c:v>
                </c:pt>
                <c:pt idx="11762">
                  <c:v>1.007080078125E-3</c:v>
                </c:pt>
                <c:pt idx="11763">
                  <c:v>1.0080337524414063E-3</c:v>
                </c:pt>
                <c:pt idx="11764">
                  <c:v>1.007080078125E-3</c:v>
                </c:pt>
                <c:pt idx="11765">
                  <c:v>1.0068416595458984E-3</c:v>
                </c:pt>
                <c:pt idx="11766">
                  <c:v>1.007080078125E-3</c:v>
                </c:pt>
                <c:pt idx="11767">
                  <c:v>1.007080078125E-3</c:v>
                </c:pt>
                <c:pt idx="11768">
                  <c:v>1.0068416595458984E-3</c:v>
                </c:pt>
                <c:pt idx="11769">
                  <c:v>1.007080078125E-3</c:v>
                </c:pt>
                <c:pt idx="11770">
                  <c:v>1.007080078125E-3</c:v>
                </c:pt>
                <c:pt idx="11771">
                  <c:v>1.0068416595458984E-3</c:v>
                </c:pt>
                <c:pt idx="11772">
                  <c:v>1.007080078125E-3</c:v>
                </c:pt>
                <c:pt idx="11773">
                  <c:v>1.007080078125E-3</c:v>
                </c:pt>
                <c:pt idx="11774">
                  <c:v>1.0068416595458984E-3</c:v>
                </c:pt>
                <c:pt idx="11775">
                  <c:v>1.0080337524414063E-3</c:v>
                </c:pt>
                <c:pt idx="11776">
                  <c:v>1.007080078125E-3</c:v>
                </c:pt>
                <c:pt idx="11777">
                  <c:v>1.0068416595458984E-3</c:v>
                </c:pt>
                <c:pt idx="11778">
                  <c:v>1.007080078125E-3</c:v>
                </c:pt>
                <c:pt idx="11779">
                  <c:v>1.007080078125E-3</c:v>
                </c:pt>
                <c:pt idx="11780">
                  <c:v>1.0068416595458984E-3</c:v>
                </c:pt>
                <c:pt idx="11781">
                  <c:v>1.007080078125E-3</c:v>
                </c:pt>
                <c:pt idx="11782">
                  <c:v>1.007080078125E-3</c:v>
                </c:pt>
                <c:pt idx="11783">
                  <c:v>1.0068416595458984E-3</c:v>
                </c:pt>
                <c:pt idx="11784">
                  <c:v>1.007080078125E-3</c:v>
                </c:pt>
                <c:pt idx="11785">
                  <c:v>1.007080078125E-3</c:v>
                </c:pt>
                <c:pt idx="11786">
                  <c:v>1.0068416595458984E-3</c:v>
                </c:pt>
                <c:pt idx="11787">
                  <c:v>1.007080078125E-3</c:v>
                </c:pt>
                <c:pt idx="11788">
                  <c:v>1.0080337524414063E-3</c:v>
                </c:pt>
                <c:pt idx="11789">
                  <c:v>1.007080078125E-3</c:v>
                </c:pt>
                <c:pt idx="11790">
                  <c:v>1.0068416595458984E-3</c:v>
                </c:pt>
                <c:pt idx="11791">
                  <c:v>1.007080078125E-3</c:v>
                </c:pt>
                <c:pt idx="11792">
                  <c:v>1.007080078125E-3</c:v>
                </c:pt>
                <c:pt idx="11793">
                  <c:v>1.0068416595458984E-3</c:v>
                </c:pt>
                <c:pt idx="11794">
                  <c:v>1.007080078125E-3</c:v>
                </c:pt>
                <c:pt idx="11795">
                  <c:v>1.007080078125E-3</c:v>
                </c:pt>
                <c:pt idx="11796">
                  <c:v>1.0068416595458984E-3</c:v>
                </c:pt>
                <c:pt idx="11797">
                  <c:v>1.007080078125E-3</c:v>
                </c:pt>
                <c:pt idx="11798">
                  <c:v>1.007080078125E-3</c:v>
                </c:pt>
                <c:pt idx="11799">
                  <c:v>1.0068416595458984E-3</c:v>
                </c:pt>
                <c:pt idx="11800">
                  <c:v>1.0080337524414063E-3</c:v>
                </c:pt>
                <c:pt idx="11801">
                  <c:v>1.007080078125E-3</c:v>
                </c:pt>
                <c:pt idx="11802">
                  <c:v>1.0068416595458984E-3</c:v>
                </c:pt>
                <c:pt idx="11803">
                  <c:v>1.007080078125E-3</c:v>
                </c:pt>
                <c:pt idx="11804">
                  <c:v>1.007080078125E-3</c:v>
                </c:pt>
                <c:pt idx="11805">
                  <c:v>1.0068416595458984E-3</c:v>
                </c:pt>
                <c:pt idx="11806">
                  <c:v>1.007080078125E-3</c:v>
                </c:pt>
                <c:pt idx="11807">
                  <c:v>1.007080078125E-3</c:v>
                </c:pt>
                <c:pt idx="11808">
                  <c:v>1.0068416595458984E-3</c:v>
                </c:pt>
                <c:pt idx="11809">
                  <c:v>1.007080078125E-3</c:v>
                </c:pt>
                <c:pt idx="11810">
                  <c:v>1.007080078125E-3</c:v>
                </c:pt>
                <c:pt idx="11811">
                  <c:v>1.0068416595458984E-3</c:v>
                </c:pt>
                <c:pt idx="11812">
                  <c:v>1.007080078125E-3</c:v>
                </c:pt>
                <c:pt idx="11813">
                  <c:v>1.0080337524414063E-3</c:v>
                </c:pt>
                <c:pt idx="11814">
                  <c:v>1.007080078125E-3</c:v>
                </c:pt>
                <c:pt idx="11815">
                  <c:v>1.0068416595458984E-3</c:v>
                </c:pt>
                <c:pt idx="11816">
                  <c:v>1.007080078125E-3</c:v>
                </c:pt>
                <c:pt idx="11817">
                  <c:v>1.007080078125E-3</c:v>
                </c:pt>
                <c:pt idx="11818">
                  <c:v>1.0068416595458984E-3</c:v>
                </c:pt>
                <c:pt idx="11819">
                  <c:v>1.007080078125E-3</c:v>
                </c:pt>
                <c:pt idx="11820">
                  <c:v>1.007080078125E-3</c:v>
                </c:pt>
                <c:pt idx="11821">
                  <c:v>1.0068416595458984E-3</c:v>
                </c:pt>
                <c:pt idx="11822">
                  <c:v>1.007080078125E-3</c:v>
                </c:pt>
                <c:pt idx="11823">
                  <c:v>1.007080078125E-3</c:v>
                </c:pt>
                <c:pt idx="11824">
                  <c:v>1.0068416595458984E-3</c:v>
                </c:pt>
                <c:pt idx="11825">
                  <c:v>1.0080337524414063E-3</c:v>
                </c:pt>
                <c:pt idx="11826">
                  <c:v>1.007080078125E-3</c:v>
                </c:pt>
                <c:pt idx="11827">
                  <c:v>1.0068416595458984E-3</c:v>
                </c:pt>
                <c:pt idx="11828">
                  <c:v>1.007080078125E-3</c:v>
                </c:pt>
                <c:pt idx="11829">
                  <c:v>1.007080078125E-3</c:v>
                </c:pt>
                <c:pt idx="11830">
                  <c:v>1.0068416595458984E-3</c:v>
                </c:pt>
                <c:pt idx="11831">
                  <c:v>1.007080078125E-3</c:v>
                </c:pt>
                <c:pt idx="11832">
                  <c:v>1.007080078125E-3</c:v>
                </c:pt>
                <c:pt idx="11833">
                  <c:v>1.0068416595458984E-3</c:v>
                </c:pt>
                <c:pt idx="11834">
                  <c:v>1.007080078125E-3</c:v>
                </c:pt>
                <c:pt idx="11835">
                  <c:v>1.007080078125E-3</c:v>
                </c:pt>
                <c:pt idx="11836">
                  <c:v>1.0068416595458984E-3</c:v>
                </c:pt>
                <c:pt idx="11837">
                  <c:v>1.007080078125E-3</c:v>
                </c:pt>
                <c:pt idx="11838">
                  <c:v>1.0080337524414063E-3</c:v>
                </c:pt>
                <c:pt idx="11839">
                  <c:v>1.007080078125E-3</c:v>
                </c:pt>
                <c:pt idx="11840">
                  <c:v>1.0068416595458984E-3</c:v>
                </c:pt>
                <c:pt idx="11841">
                  <c:v>1.007080078125E-3</c:v>
                </c:pt>
                <c:pt idx="11842">
                  <c:v>1.007080078125E-3</c:v>
                </c:pt>
                <c:pt idx="11843">
                  <c:v>1.0068416595458984E-3</c:v>
                </c:pt>
                <c:pt idx="11844">
                  <c:v>1.007080078125E-3</c:v>
                </c:pt>
                <c:pt idx="11845">
                  <c:v>1.007080078125E-3</c:v>
                </c:pt>
                <c:pt idx="11846">
                  <c:v>1.0068416595458984E-3</c:v>
                </c:pt>
                <c:pt idx="11847">
                  <c:v>1.007080078125E-3</c:v>
                </c:pt>
                <c:pt idx="11848">
                  <c:v>1.007080078125E-3</c:v>
                </c:pt>
                <c:pt idx="11849">
                  <c:v>1.0068416595458984E-3</c:v>
                </c:pt>
                <c:pt idx="11850">
                  <c:v>1.0080337524414063E-3</c:v>
                </c:pt>
                <c:pt idx="11851">
                  <c:v>1.007080078125E-3</c:v>
                </c:pt>
                <c:pt idx="11852">
                  <c:v>1.0068416595458984E-3</c:v>
                </c:pt>
                <c:pt idx="11853">
                  <c:v>1.007080078125E-3</c:v>
                </c:pt>
                <c:pt idx="11854">
                  <c:v>1.007080078125E-3</c:v>
                </c:pt>
                <c:pt idx="11855">
                  <c:v>1.0068416595458984E-3</c:v>
                </c:pt>
                <c:pt idx="11856">
                  <c:v>1.007080078125E-3</c:v>
                </c:pt>
                <c:pt idx="11857">
                  <c:v>1.007080078125E-3</c:v>
                </c:pt>
                <c:pt idx="11858">
                  <c:v>1.0068416595458984E-3</c:v>
                </c:pt>
                <c:pt idx="11859">
                  <c:v>1.007080078125E-3</c:v>
                </c:pt>
                <c:pt idx="11860">
                  <c:v>1.007080078125E-3</c:v>
                </c:pt>
                <c:pt idx="11861">
                  <c:v>1.0068416595458984E-3</c:v>
                </c:pt>
                <c:pt idx="11862">
                  <c:v>1.007080078125E-3</c:v>
                </c:pt>
                <c:pt idx="11863">
                  <c:v>1.0080337524414063E-3</c:v>
                </c:pt>
                <c:pt idx="11864">
                  <c:v>1.007080078125E-3</c:v>
                </c:pt>
                <c:pt idx="11865">
                  <c:v>1.0068416595458984E-3</c:v>
                </c:pt>
                <c:pt idx="11866">
                  <c:v>1.007080078125E-3</c:v>
                </c:pt>
                <c:pt idx="11867">
                  <c:v>1.007080078125E-3</c:v>
                </c:pt>
                <c:pt idx="11868">
                  <c:v>1.0068416595458984E-3</c:v>
                </c:pt>
                <c:pt idx="11869">
                  <c:v>1.007080078125E-3</c:v>
                </c:pt>
                <c:pt idx="11870">
                  <c:v>1.007080078125E-3</c:v>
                </c:pt>
                <c:pt idx="11871">
                  <c:v>1.0068416595458984E-3</c:v>
                </c:pt>
                <c:pt idx="11872">
                  <c:v>1.007080078125E-3</c:v>
                </c:pt>
                <c:pt idx="11873">
                  <c:v>1.007080078125E-3</c:v>
                </c:pt>
                <c:pt idx="11874">
                  <c:v>1.0068416595458984E-3</c:v>
                </c:pt>
                <c:pt idx="11875">
                  <c:v>1.0080337524414063E-3</c:v>
                </c:pt>
                <c:pt idx="11876">
                  <c:v>1.007080078125E-3</c:v>
                </c:pt>
                <c:pt idx="11877">
                  <c:v>1.0068416595458984E-3</c:v>
                </c:pt>
                <c:pt idx="11878">
                  <c:v>1.007080078125E-3</c:v>
                </c:pt>
                <c:pt idx="11879">
                  <c:v>1.007080078125E-3</c:v>
                </c:pt>
                <c:pt idx="11880">
                  <c:v>1.0068416595458984E-3</c:v>
                </c:pt>
                <c:pt idx="11881">
                  <c:v>1.007080078125E-3</c:v>
                </c:pt>
                <c:pt idx="11882">
                  <c:v>1.007080078125E-3</c:v>
                </c:pt>
                <c:pt idx="11883">
                  <c:v>1.0068416595458984E-3</c:v>
                </c:pt>
                <c:pt idx="11884">
                  <c:v>1.007080078125E-3</c:v>
                </c:pt>
                <c:pt idx="11885">
                  <c:v>1.007080078125E-3</c:v>
                </c:pt>
                <c:pt idx="11886">
                  <c:v>1.0068416595458984E-3</c:v>
                </c:pt>
                <c:pt idx="11887">
                  <c:v>1.007080078125E-3</c:v>
                </c:pt>
                <c:pt idx="11888">
                  <c:v>1.0080337524414063E-3</c:v>
                </c:pt>
                <c:pt idx="11889">
                  <c:v>1.007080078125E-3</c:v>
                </c:pt>
                <c:pt idx="11890">
                  <c:v>1.0068416595458984E-3</c:v>
                </c:pt>
                <c:pt idx="11891">
                  <c:v>1.007080078125E-3</c:v>
                </c:pt>
                <c:pt idx="11892">
                  <c:v>1.007080078125E-3</c:v>
                </c:pt>
                <c:pt idx="11893">
                  <c:v>1.0068416595458984E-3</c:v>
                </c:pt>
                <c:pt idx="11894">
                  <c:v>1.007080078125E-3</c:v>
                </c:pt>
                <c:pt idx="11895">
                  <c:v>1.007080078125E-3</c:v>
                </c:pt>
                <c:pt idx="11896">
                  <c:v>1.0068416595458984E-3</c:v>
                </c:pt>
                <c:pt idx="11897">
                  <c:v>1.007080078125E-3</c:v>
                </c:pt>
                <c:pt idx="11898">
                  <c:v>1.0068416595458984E-3</c:v>
                </c:pt>
                <c:pt idx="11899">
                  <c:v>1.007080078125E-3</c:v>
                </c:pt>
                <c:pt idx="11900">
                  <c:v>1.0080337524414063E-3</c:v>
                </c:pt>
                <c:pt idx="11901">
                  <c:v>1.007080078125E-3</c:v>
                </c:pt>
                <c:pt idx="11902">
                  <c:v>1.0068416595458984E-3</c:v>
                </c:pt>
                <c:pt idx="11903">
                  <c:v>1.007080078125E-3</c:v>
                </c:pt>
                <c:pt idx="11904">
                  <c:v>1.007080078125E-3</c:v>
                </c:pt>
                <c:pt idx="11905">
                  <c:v>1.0068416595458984E-3</c:v>
                </c:pt>
                <c:pt idx="11906">
                  <c:v>1.007080078125E-3</c:v>
                </c:pt>
                <c:pt idx="11907">
                  <c:v>1.007080078125E-3</c:v>
                </c:pt>
                <c:pt idx="11908">
                  <c:v>1.0068416595458984E-3</c:v>
                </c:pt>
                <c:pt idx="11909">
                  <c:v>1.007080078125E-3</c:v>
                </c:pt>
                <c:pt idx="11910">
                  <c:v>1.007080078125E-3</c:v>
                </c:pt>
                <c:pt idx="11911">
                  <c:v>1.0068416595458984E-3</c:v>
                </c:pt>
                <c:pt idx="11912">
                  <c:v>1.007080078125E-3</c:v>
                </c:pt>
                <c:pt idx="11913">
                  <c:v>1.0080337524414063E-3</c:v>
                </c:pt>
                <c:pt idx="11914">
                  <c:v>1.007080078125E-3</c:v>
                </c:pt>
                <c:pt idx="11915">
                  <c:v>1.0068416595458984E-3</c:v>
                </c:pt>
                <c:pt idx="11916">
                  <c:v>1.007080078125E-3</c:v>
                </c:pt>
                <c:pt idx="11917">
                  <c:v>1.007080078125E-3</c:v>
                </c:pt>
                <c:pt idx="11918">
                  <c:v>1.0068416595458984E-3</c:v>
                </c:pt>
                <c:pt idx="11919">
                  <c:v>1.007080078125E-3</c:v>
                </c:pt>
                <c:pt idx="11920">
                  <c:v>1.0068416595458984E-3</c:v>
                </c:pt>
                <c:pt idx="11921">
                  <c:v>1.007080078125E-3</c:v>
                </c:pt>
                <c:pt idx="11922">
                  <c:v>1.007080078125E-3</c:v>
                </c:pt>
                <c:pt idx="11923">
                  <c:v>1.0068416595458984E-3</c:v>
                </c:pt>
                <c:pt idx="11924">
                  <c:v>1.007080078125E-3</c:v>
                </c:pt>
                <c:pt idx="11925">
                  <c:v>1.0080337524414063E-3</c:v>
                </c:pt>
                <c:pt idx="11926">
                  <c:v>1.007080078125E-3</c:v>
                </c:pt>
                <c:pt idx="11927">
                  <c:v>1.0068416595458984E-3</c:v>
                </c:pt>
                <c:pt idx="11928">
                  <c:v>1.007080078125E-3</c:v>
                </c:pt>
                <c:pt idx="11929">
                  <c:v>1.007080078125E-3</c:v>
                </c:pt>
                <c:pt idx="11930">
                  <c:v>1.0068416595458984E-3</c:v>
                </c:pt>
                <c:pt idx="11931">
                  <c:v>1.007080078125E-3</c:v>
                </c:pt>
                <c:pt idx="11932">
                  <c:v>1.007080078125E-3</c:v>
                </c:pt>
                <c:pt idx="11933">
                  <c:v>1.0068416595458984E-3</c:v>
                </c:pt>
                <c:pt idx="11934">
                  <c:v>1.007080078125E-3</c:v>
                </c:pt>
                <c:pt idx="11935">
                  <c:v>1.007080078125E-3</c:v>
                </c:pt>
                <c:pt idx="11936">
                  <c:v>1.0068416595458984E-3</c:v>
                </c:pt>
                <c:pt idx="11937">
                  <c:v>1.007080078125E-3</c:v>
                </c:pt>
                <c:pt idx="11938">
                  <c:v>1.0080337524414063E-3</c:v>
                </c:pt>
                <c:pt idx="11939">
                  <c:v>1.007080078125E-3</c:v>
                </c:pt>
                <c:pt idx="11940">
                  <c:v>1.0068416595458984E-3</c:v>
                </c:pt>
                <c:pt idx="11941">
                  <c:v>1.007080078125E-3</c:v>
                </c:pt>
                <c:pt idx="11942">
                  <c:v>1.0068416595458984E-3</c:v>
                </c:pt>
                <c:pt idx="11943">
                  <c:v>1.007080078125E-3</c:v>
                </c:pt>
                <c:pt idx="11944">
                  <c:v>1.007080078125E-3</c:v>
                </c:pt>
                <c:pt idx="11945">
                  <c:v>1.0068416595458984E-3</c:v>
                </c:pt>
                <c:pt idx="11946">
                  <c:v>1.007080078125E-3</c:v>
                </c:pt>
                <c:pt idx="11947">
                  <c:v>1.007080078125E-3</c:v>
                </c:pt>
                <c:pt idx="11948">
                  <c:v>1.0068416595458984E-3</c:v>
                </c:pt>
                <c:pt idx="11949">
                  <c:v>1.007080078125E-3</c:v>
                </c:pt>
                <c:pt idx="11950">
                  <c:v>1.0080337524414063E-3</c:v>
                </c:pt>
                <c:pt idx="11951">
                  <c:v>1.007080078125E-3</c:v>
                </c:pt>
                <c:pt idx="11952">
                  <c:v>1.0068416595458984E-3</c:v>
                </c:pt>
                <c:pt idx="11953">
                  <c:v>1.007080078125E-3</c:v>
                </c:pt>
                <c:pt idx="11954">
                  <c:v>1.007080078125E-3</c:v>
                </c:pt>
                <c:pt idx="11955">
                  <c:v>1.0068416595458984E-3</c:v>
                </c:pt>
                <c:pt idx="11956">
                  <c:v>1.007080078125E-3</c:v>
                </c:pt>
                <c:pt idx="11957">
                  <c:v>1.007080078125E-3</c:v>
                </c:pt>
                <c:pt idx="11958">
                  <c:v>1.0068416595458984E-3</c:v>
                </c:pt>
                <c:pt idx="11959">
                  <c:v>1.007080078125E-3</c:v>
                </c:pt>
                <c:pt idx="11960">
                  <c:v>1.007080078125E-3</c:v>
                </c:pt>
                <c:pt idx="11961">
                  <c:v>1.0068416595458984E-3</c:v>
                </c:pt>
                <c:pt idx="11962">
                  <c:v>1.007080078125E-3</c:v>
                </c:pt>
                <c:pt idx="11963">
                  <c:v>1.0080337524414063E-3</c:v>
                </c:pt>
                <c:pt idx="11964">
                  <c:v>1.0068416595458984E-3</c:v>
                </c:pt>
                <c:pt idx="11965">
                  <c:v>1.007080078125E-3</c:v>
                </c:pt>
                <c:pt idx="11966">
                  <c:v>1.007080078125E-3</c:v>
                </c:pt>
                <c:pt idx="11967">
                  <c:v>1.0068416595458984E-3</c:v>
                </c:pt>
                <c:pt idx="11968">
                  <c:v>1.007080078125E-3</c:v>
                </c:pt>
                <c:pt idx="11969">
                  <c:v>1.007080078125E-3</c:v>
                </c:pt>
                <c:pt idx="11970">
                  <c:v>1.0068416595458984E-3</c:v>
                </c:pt>
                <c:pt idx="11971">
                  <c:v>1.007080078125E-3</c:v>
                </c:pt>
                <c:pt idx="11972">
                  <c:v>1.007080078125E-3</c:v>
                </c:pt>
                <c:pt idx="11973">
                  <c:v>1.0068416595458984E-3</c:v>
                </c:pt>
                <c:pt idx="11974">
                  <c:v>1.007080078125E-3</c:v>
                </c:pt>
                <c:pt idx="11975">
                  <c:v>1.0080337524414063E-3</c:v>
                </c:pt>
                <c:pt idx="11976">
                  <c:v>1.007080078125E-3</c:v>
                </c:pt>
                <c:pt idx="11977">
                  <c:v>1.0068416595458984E-3</c:v>
                </c:pt>
                <c:pt idx="11978">
                  <c:v>1.007080078125E-3</c:v>
                </c:pt>
                <c:pt idx="11979">
                  <c:v>1.007080078125E-3</c:v>
                </c:pt>
                <c:pt idx="11980">
                  <c:v>1.0068416595458984E-3</c:v>
                </c:pt>
                <c:pt idx="11981">
                  <c:v>1.007080078125E-3</c:v>
                </c:pt>
                <c:pt idx="11982">
                  <c:v>1.007080078125E-3</c:v>
                </c:pt>
                <c:pt idx="11983">
                  <c:v>1.0068416595458984E-3</c:v>
                </c:pt>
                <c:pt idx="11984">
                  <c:v>1.007080078125E-3</c:v>
                </c:pt>
                <c:pt idx="11985">
                  <c:v>1.007080078125E-3</c:v>
                </c:pt>
                <c:pt idx="11986">
                  <c:v>1.0068416595458984E-3</c:v>
                </c:pt>
                <c:pt idx="11987">
                  <c:v>1.007080078125E-3</c:v>
                </c:pt>
                <c:pt idx="11988">
                  <c:v>1.0080337524414063E-3</c:v>
                </c:pt>
                <c:pt idx="11989">
                  <c:v>1.0068416595458984E-3</c:v>
                </c:pt>
                <c:pt idx="11990">
                  <c:v>1.007080078125E-3</c:v>
                </c:pt>
                <c:pt idx="11991">
                  <c:v>1.007080078125E-3</c:v>
                </c:pt>
                <c:pt idx="11992">
                  <c:v>1.0068416595458984E-3</c:v>
                </c:pt>
                <c:pt idx="11993">
                  <c:v>1.007080078125E-3</c:v>
                </c:pt>
                <c:pt idx="11994">
                  <c:v>1.007080078125E-3</c:v>
                </c:pt>
                <c:pt idx="11995">
                  <c:v>1.0068416595458984E-3</c:v>
                </c:pt>
                <c:pt idx="11996">
                  <c:v>1.007080078125E-3</c:v>
                </c:pt>
                <c:pt idx="11997">
                  <c:v>1.007080078125E-3</c:v>
                </c:pt>
                <c:pt idx="11998">
                  <c:v>1.0068416595458984E-3</c:v>
                </c:pt>
                <c:pt idx="11999">
                  <c:v>1.007080078125E-3</c:v>
                </c:pt>
                <c:pt idx="12000">
                  <c:v>1.0080337524414063E-3</c:v>
                </c:pt>
                <c:pt idx="12001">
                  <c:v>1.007080078125E-3</c:v>
                </c:pt>
                <c:pt idx="12002">
                  <c:v>1.0068416595458984E-3</c:v>
                </c:pt>
                <c:pt idx="12003">
                  <c:v>1.007080078125E-3</c:v>
                </c:pt>
                <c:pt idx="12004">
                  <c:v>1.007080078125E-3</c:v>
                </c:pt>
                <c:pt idx="12005">
                  <c:v>1.0068416595458984E-3</c:v>
                </c:pt>
                <c:pt idx="12006">
                  <c:v>1.007080078125E-3</c:v>
                </c:pt>
                <c:pt idx="12007">
                  <c:v>1.007080078125E-3</c:v>
                </c:pt>
                <c:pt idx="12008">
                  <c:v>1.0068416595458984E-3</c:v>
                </c:pt>
                <c:pt idx="12009">
                  <c:v>1.007080078125E-3</c:v>
                </c:pt>
                <c:pt idx="12010">
                  <c:v>1.007080078125E-3</c:v>
                </c:pt>
                <c:pt idx="12011">
                  <c:v>1.0068416595458984E-3</c:v>
                </c:pt>
                <c:pt idx="12012">
                  <c:v>1.007080078125E-3</c:v>
                </c:pt>
                <c:pt idx="12013">
                  <c:v>1.0080337524414063E-3</c:v>
                </c:pt>
                <c:pt idx="12014">
                  <c:v>8.0559253692626953E-3</c:v>
                </c:pt>
                <c:pt idx="12015">
                  <c:v>1.007080078125E-3</c:v>
                </c:pt>
                <c:pt idx="12016">
                  <c:v>1.0068416595458984E-3</c:v>
                </c:pt>
                <c:pt idx="12017">
                  <c:v>1.007080078125E-3</c:v>
                </c:pt>
                <c:pt idx="12018">
                  <c:v>1.0080337524414063E-3</c:v>
                </c:pt>
                <c:pt idx="12019">
                  <c:v>1.007080078125E-3</c:v>
                </c:pt>
                <c:pt idx="12020">
                  <c:v>1.0068416595458984E-3</c:v>
                </c:pt>
                <c:pt idx="12021">
                  <c:v>1.007080078125E-3</c:v>
                </c:pt>
                <c:pt idx="12022">
                  <c:v>1.007080078125E-3</c:v>
                </c:pt>
                <c:pt idx="12023">
                  <c:v>1.0068416595458984E-3</c:v>
                </c:pt>
                <c:pt idx="12024">
                  <c:v>1.007080078125E-3</c:v>
                </c:pt>
                <c:pt idx="12025">
                  <c:v>1.007080078125E-3</c:v>
                </c:pt>
                <c:pt idx="12026">
                  <c:v>1.0068416595458984E-3</c:v>
                </c:pt>
                <c:pt idx="12027">
                  <c:v>1.007080078125E-3</c:v>
                </c:pt>
                <c:pt idx="12028">
                  <c:v>1.007080078125E-3</c:v>
                </c:pt>
                <c:pt idx="12029">
                  <c:v>1.0068416595458984E-3</c:v>
                </c:pt>
                <c:pt idx="12030">
                  <c:v>1.007080078125E-3</c:v>
                </c:pt>
                <c:pt idx="12031">
                  <c:v>1.0080337524414063E-3</c:v>
                </c:pt>
                <c:pt idx="12032">
                  <c:v>1.0068416595458984E-3</c:v>
                </c:pt>
                <c:pt idx="12033">
                  <c:v>1.007080078125E-3</c:v>
                </c:pt>
                <c:pt idx="12034">
                  <c:v>1.007080078125E-3</c:v>
                </c:pt>
                <c:pt idx="12035">
                  <c:v>1.0068416595458984E-3</c:v>
                </c:pt>
                <c:pt idx="12036">
                  <c:v>1.007080078125E-3</c:v>
                </c:pt>
                <c:pt idx="12037">
                  <c:v>1.007080078125E-3</c:v>
                </c:pt>
                <c:pt idx="12038">
                  <c:v>1.0068416595458984E-3</c:v>
                </c:pt>
                <c:pt idx="12039">
                  <c:v>1.007080078125E-3</c:v>
                </c:pt>
                <c:pt idx="12040">
                  <c:v>1.007080078125E-3</c:v>
                </c:pt>
                <c:pt idx="12041">
                  <c:v>5.0358772277832031E-3</c:v>
                </c:pt>
                <c:pt idx="12042">
                  <c:v>1.007080078125E-3</c:v>
                </c:pt>
                <c:pt idx="12043">
                  <c:v>1.007080078125E-3</c:v>
                </c:pt>
                <c:pt idx="12044">
                  <c:v>1.0068416595458984E-3</c:v>
                </c:pt>
                <c:pt idx="12045">
                  <c:v>1.007080078125E-3</c:v>
                </c:pt>
                <c:pt idx="12046">
                  <c:v>1.007080078125E-3</c:v>
                </c:pt>
                <c:pt idx="12047">
                  <c:v>1.0068416595458984E-3</c:v>
                </c:pt>
                <c:pt idx="12048">
                  <c:v>1.007080078125E-3</c:v>
                </c:pt>
                <c:pt idx="12049">
                  <c:v>1.007080078125E-3</c:v>
                </c:pt>
                <c:pt idx="12050">
                  <c:v>1.0068416595458984E-3</c:v>
                </c:pt>
                <c:pt idx="12051">
                  <c:v>1.007080078125E-3</c:v>
                </c:pt>
                <c:pt idx="12052">
                  <c:v>1.0080337524414063E-3</c:v>
                </c:pt>
                <c:pt idx="12053">
                  <c:v>1.0068416595458984E-3</c:v>
                </c:pt>
                <c:pt idx="12054">
                  <c:v>1.007080078125E-3</c:v>
                </c:pt>
                <c:pt idx="12055">
                  <c:v>1.007080078125E-3</c:v>
                </c:pt>
                <c:pt idx="12056">
                  <c:v>1.0068416595458984E-3</c:v>
                </c:pt>
                <c:pt idx="12057">
                  <c:v>1.007080078125E-3</c:v>
                </c:pt>
                <c:pt idx="12058">
                  <c:v>1.007080078125E-3</c:v>
                </c:pt>
                <c:pt idx="12059">
                  <c:v>1.0068416595458984E-3</c:v>
                </c:pt>
                <c:pt idx="12060">
                  <c:v>1.007080078125E-3</c:v>
                </c:pt>
                <c:pt idx="12061">
                  <c:v>1.007080078125E-3</c:v>
                </c:pt>
                <c:pt idx="12062">
                  <c:v>1.0068416595458984E-3</c:v>
                </c:pt>
                <c:pt idx="12063">
                  <c:v>1.007080078125E-3</c:v>
                </c:pt>
                <c:pt idx="12064">
                  <c:v>1.0080337524414063E-3</c:v>
                </c:pt>
                <c:pt idx="12065">
                  <c:v>1.007080078125E-3</c:v>
                </c:pt>
                <c:pt idx="12066">
                  <c:v>1.0068416595458984E-3</c:v>
                </c:pt>
                <c:pt idx="12067">
                  <c:v>1.007080078125E-3</c:v>
                </c:pt>
                <c:pt idx="12068">
                  <c:v>1.007080078125E-3</c:v>
                </c:pt>
                <c:pt idx="12069">
                  <c:v>1.0068416595458984E-3</c:v>
                </c:pt>
                <c:pt idx="12070">
                  <c:v>1.007080078125E-3</c:v>
                </c:pt>
                <c:pt idx="12071">
                  <c:v>1.007080078125E-3</c:v>
                </c:pt>
                <c:pt idx="12072">
                  <c:v>1.0068416595458984E-3</c:v>
                </c:pt>
                <c:pt idx="12073">
                  <c:v>1.007080078125E-3</c:v>
                </c:pt>
                <c:pt idx="12074">
                  <c:v>1.007080078125E-3</c:v>
                </c:pt>
                <c:pt idx="12075">
                  <c:v>1.0068416595458984E-3</c:v>
                </c:pt>
                <c:pt idx="12076">
                  <c:v>1.007080078125E-3</c:v>
                </c:pt>
                <c:pt idx="12077">
                  <c:v>1.0080337524414063E-3</c:v>
                </c:pt>
                <c:pt idx="12078">
                  <c:v>1.0068416595458984E-3</c:v>
                </c:pt>
                <c:pt idx="12079">
                  <c:v>1.007080078125E-3</c:v>
                </c:pt>
                <c:pt idx="12080">
                  <c:v>1.007080078125E-3</c:v>
                </c:pt>
                <c:pt idx="12081">
                  <c:v>1.0068416595458984E-3</c:v>
                </c:pt>
                <c:pt idx="12082">
                  <c:v>1.007080078125E-3</c:v>
                </c:pt>
                <c:pt idx="12083">
                  <c:v>1.007080078125E-3</c:v>
                </c:pt>
                <c:pt idx="12084">
                  <c:v>1.0068416595458984E-3</c:v>
                </c:pt>
                <c:pt idx="12085">
                  <c:v>1.007080078125E-3</c:v>
                </c:pt>
                <c:pt idx="12086">
                  <c:v>1.007080078125E-3</c:v>
                </c:pt>
                <c:pt idx="12087">
                  <c:v>1.0068416595458984E-3</c:v>
                </c:pt>
                <c:pt idx="12088">
                  <c:v>1.007080078125E-3</c:v>
                </c:pt>
                <c:pt idx="12089">
                  <c:v>1.0080337524414063E-3</c:v>
                </c:pt>
                <c:pt idx="12090">
                  <c:v>1.007080078125E-3</c:v>
                </c:pt>
                <c:pt idx="12091">
                  <c:v>1.0068416595458984E-3</c:v>
                </c:pt>
                <c:pt idx="12092">
                  <c:v>1.007080078125E-3</c:v>
                </c:pt>
                <c:pt idx="12093">
                  <c:v>1.007080078125E-3</c:v>
                </c:pt>
                <c:pt idx="12094">
                  <c:v>1.0068416595458984E-3</c:v>
                </c:pt>
                <c:pt idx="12095">
                  <c:v>1.007080078125E-3</c:v>
                </c:pt>
                <c:pt idx="12096">
                  <c:v>1.007080078125E-3</c:v>
                </c:pt>
                <c:pt idx="12097">
                  <c:v>1.0068416595458984E-3</c:v>
                </c:pt>
                <c:pt idx="12098">
                  <c:v>1.007080078125E-3</c:v>
                </c:pt>
                <c:pt idx="12099">
                  <c:v>1.007080078125E-3</c:v>
                </c:pt>
                <c:pt idx="12100">
                  <c:v>7.0497989654541016E-3</c:v>
                </c:pt>
                <c:pt idx="12101">
                  <c:v>1.007080078125E-3</c:v>
                </c:pt>
                <c:pt idx="12102">
                  <c:v>1.007080078125E-3</c:v>
                </c:pt>
                <c:pt idx="12103">
                  <c:v>1.0068416595458984E-3</c:v>
                </c:pt>
                <c:pt idx="12104">
                  <c:v>1.007080078125E-3</c:v>
                </c:pt>
                <c:pt idx="12105">
                  <c:v>1.007080078125E-3</c:v>
                </c:pt>
                <c:pt idx="12106">
                  <c:v>1.0068416595458984E-3</c:v>
                </c:pt>
                <c:pt idx="12107">
                  <c:v>1.007080078125E-3</c:v>
                </c:pt>
                <c:pt idx="12108">
                  <c:v>1.0080337524414063E-3</c:v>
                </c:pt>
                <c:pt idx="12109">
                  <c:v>1.007080078125E-3</c:v>
                </c:pt>
                <c:pt idx="12110">
                  <c:v>1.0068416595458984E-3</c:v>
                </c:pt>
                <c:pt idx="12111">
                  <c:v>1.007080078125E-3</c:v>
                </c:pt>
                <c:pt idx="12112">
                  <c:v>1.007080078125E-3</c:v>
                </c:pt>
                <c:pt idx="12113">
                  <c:v>1.0068416595458984E-3</c:v>
                </c:pt>
                <c:pt idx="12114">
                  <c:v>1.007080078125E-3</c:v>
                </c:pt>
                <c:pt idx="12115">
                  <c:v>1.007080078125E-3</c:v>
                </c:pt>
                <c:pt idx="12116">
                  <c:v>1.0068416595458984E-3</c:v>
                </c:pt>
                <c:pt idx="12117">
                  <c:v>1.007080078125E-3</c:v>
                </c:pt>
                <c:pt idx="12118">
                  <c:v>1.007080078125E-3</c:v>
                </c:pt>
                <c:pt idx="12119">
                  <c:v>1.0068416595458984E-3</c:v>
                </c:pt>
                <c:pt idx="12120">
                  <c:v>1.007080078125E-3</c:v>
                </c:pt>
                <c:pt idx="12121">
                  <c:v>1.0080337524414063E-3</c:v>
                </c:pt>
                <c:pt idx="12122">
                  <c:v>1.0068416595458984E-3</c:v>
                </c:pt>
                <c:pt idx="12123">
                  <c:v>1.007080078125E-3</c:v>
                </c:pt>
                <c:pt idx="12124">
                  <c:v>1.007080078125E-3</c:v>
                </c:pt>
                <c:pt idx="12125">
                  <c:v>1.0068416595458984E-3</c:v>
                </c:pt>
                <c:pt idx="12126">
                  <c:v>1.007080078125E-3</c:v>
                </c:pt>
                <c:pt idx="12127">
                  <c:v>1.007080078125E-3</c:v>
                </c:pt>
                <c:pt idx="12128">
                  <c:v>1.0068416595458984E-3</c:v>
                </c:pt>
                <c:pt idx="12129">
                  <c:v>1.007080078125E-3</c:v>
                </c:pt>
                <c:pt idx="12130">
                  <c:v>1.007080078125E-3</c:v>
                </c:pt>
                <c:pt idx="12131">
                  <c:v>1.0068416595458984E-3</c:v>
                </c:pt>
                <c:pt idx="12132">
                  <c:v>1.007080078125E-3</c:v>
                </c:pt>
                <c:pt idx="12133">
                  <c:v>1.0080337524414063E-3</c:v>
                </c:pt>
                <c:pt idx="12134">
                  <c:v>1.007080078125E-3</c:v>
                </c:pt>
                <c:pt idx="12135">
                  <c:v>1.0068416595458984E-3</c:v>
                </c:pt>
                <c:pt idx="12136">
                  <c:v>1.007080078125E-3</c:v>
                </c:pt>
                <c:pt idx="12137">
                  <c:v>1.007080078125E-3</c:v>
                </c:pt>
                <c:pt idx="12138">
                  <c:v>1.0068416595458984E-3</c:v>
                </c:pt>
                <c:pt idx="12139">
                  <c:v>1.007080078125E-3</c:v>
                </c:pt>
                <c:pt idx="12140">
                  <c:v>1.007080078125E-3</c:v>
                </c:pt>
                <c:pt idx="12141">
                  <c:v>1.0068416595458984E-3</c:v>
                </c:pt>
                <c:pt idx="12142">
                  <c:v>1.007080078125E-3</c:v>
                </c:pt>
                <c:pt idx="12143">
                  <c:v>1.007080078125E-3</c:v>
                </c:pt>
                <c:pt idx="12144">
                  <c:v>1.0068416595458984E-3</c:v>
                </c:pt>
                <c:pt idx="12145">
                  <c:v>1.007080078125E-3</c:v>
                </c:pt>
                <c:pt idx="12146">
                  <c:v>1.0080337524414063E-3</c:v>
                </c:pt>
                <c:pt idx="12147">
                  <c:v>1.0068416595458984E-3</c:v>
                </c:pt>
                <c:pt idx="12148">
                  <c:v>1.007080078125E-3</c:v>
                </c:pt>
                <c:pt idx="12149">
                  <c:v>1.007080078125E-3</c:v>
                </c:pt>
                <c:pt idx="12150">
                  <c:v>1.0068416595458984E-3</c:v>
                </c:pt>
                <c:pt idx="12151">
                  <c:v>1.007080078125E-3</c:v>
                </c:pt>
                <c:pt idx="12152">
                  <c:v>1.007080078125E-3</c:v>
                </c:pt>
                <c:pt idx="12153">
                  <c:v>1.0068416595458984E-3</c:v>
                </c:pt>
                <c:pt idx="12154">
                  <c:v>1.007080078125E-3</c:v>
                </c:pt>
                <c:pt idx="12155">
                  <c:v>1.007080078125E-3</c:v>
                </c:pt>
                <c:pt idx="12156">
                  <c:v>1.0068416595458984E-3</c:v>
                </c:pt>
                <c:pt idx="12157">
                  <c:v>1.007080078125E-3</c:v>
                </c:pt>
                <c:pt idx="12158">
                  <c:v>1.0080337524414063E-3</c:v>
                </c:pt>
                <c:pt idx="12159">
                  <c:v>1.007080078125E-3</c:v>
                </c:pt>
                <c:pt idx="12160">
                  <c:v>1.0068416595458984E-3</c:v>
                </c:pt>
                <c:pt idx="12161">
                  <c:v>1.007080078125E-3</c:v>
                </c:pt>
                <c:pt idx="12162">
                  <c:v>1.007080078125E-3</c:v>
                </c:pt>
                <c:pt idx="12163">
                  <c:v>1.0068416595458984E-3</c:v>
                </c:pt>
                <c:pt idx="12164">
                  <c:v>1.007080078125E-3</c:v>
                </c:pt>
                <c:pt idx="12165">
                  <c:v>1.007080078125E-3</c:v>
                </c:pt>
                <c:pt idx="12166">
                  <c:v>1.0068416595458984E-3</c:v>
                </c:pt>
                <c:pt idx="12167">
                  <c:v>1.007080078125E-3</c:v>
                </c:pt>
                <c:pt idx="12168">
                  <c:v>1.007080078125E-3</c:v>
                </c:pt>
                <c:pt idx="12169">
                  <c:v>1.0068416595458984E-3</c:v>
                </c:pt>
                <c:pt idx="12170">
                  <c:v>1.0080337524414063E-3</c:v>
                </c:pt>
                <c:pt idx="12171">
                  <c:v>1.007080078125E-3</c:v>
                </c:pt>
                <c:pt idx="12172">
                  <c:v>1.0068416595458984E-3</c:v>
                </c:pt>
                <c:pt idx="12173">
                  <c:v>1.007080078125E-3</c:v>
                </c:pt>
                <c:pt idx="12174">
                  <c:v>1.007080078125E-3</c:v>
                </c:pt>
                <c:pt idx="12175">
                  <c:v>1.0068416595458984E-3</c:v>
                </c:pt>
                <c:pt idx="12176">
                  <c:v>1.007080078125E-3</c:v>
                </c:pt>
                <c:pt idx="12177">
                  <c:v>1.007080078125E-3</c:v>
                </c:pt>
                <c:pt idx="12178">
                  <c:v>1.0068416595458984E-3</c:v>
                </c:pt>
                <c:pt idx="12179">
                  <c:v>1.007080078125E-3</c:v>
                </c:pt>
                <c:pt idx="12180">
                  <c:v>1.007080078125E-3</c:v>
                </c:pt>
                <c:pt idx="12181">
                  <c:v>1.0068416595458984E-3</c:v>
                </c:pt>
                <c:pt idx="12182">
                  <c:v>1.007080078125E-3</c:v>
                </c:pt>
                <c:pt idx="12183">
                  <c:v>1.0080337524414063E-3</c:v>
                </c:pt>
                <c:pt idx="12184">
                  <c:v>1.007080078125E-3</c:v>
                </c:pt>
                <c:pt idx="12185">
                  <c:v>1.0068416595458984E-3</c:v>
                </c:pt>
                <c:pt idx="12186">
                  <c:v>1.007080078125E-3</c:v>
                </c:pt>
                <c:pt idx="12187">
                  <c:v>1.007080078125E-3</c:v>
                </c:pt>
                <c:pt idx="12188">
                  <c:v>1.0068416595458984E-3</c:v>
                </c:pt>
                <c:pt idx="12189">
                  <c:v>1.007080078125E-3</c:v>
                </c:pt>
                <c:pt idx="12190">
                  <c:v>1.007080078125E-3</c:v>
                </c:pt>
                <c:pt idx="12191">
                  <c:v>1.0068416595458984E-3</c:v>
                </c:pt>
                <c:pt idx="12192">
                  <c:v>1.007080078125E-3</c:v>
                </c:pt>
                <c:pt idx="12193">
                  <c:v>1.007080078125E-3</c:v>
                </c:pt>
                <c:pt idx="12194">
                  <c:v>1.0068416595458984E-3</c:v>
                </c:pt>
                <c:pt idx="12195">
                  <c:v>1.0080337524414063E-3</c:v>
                </c:pt>
                <c:pt idx="12196">
                  <c:v>1.007080078125E-3</c:v>
                </c:pt>
                <c:pt idx="12197">
                  <c:v>1.0068416595458984E-3</c:v>
                </c:pt>
                <c:pt idx="12198">
                  <c:v>1.007080078125E-3</c:v>
                </c:pt>
                <c:pt idx="12199">
                  <c:v>3.826904296875E-2</c:v>
                </c:pt>
                <c:pt idx="12200">
                  <c:v>1.007080078125E-3</c:v>
                </c:pt>
                <c:pt idx="12201">
                  <c:v>1.0068416595458984E-3</c:v>
                </c:pt>
                <c:pt idx="12202">
                  <c:v>1.007080078125E-3</c:v>
                </c:pt>
                <c:pt idx="12203">
                  <c:v>1.007080078125E-3</c:v>
                </c:pt>
                <c:pt idx="12204">
                  <c:v>1.0068416595458984E-3</c:v>
                </c:pt>
                <c:pt idx="12205">
                  <c:v>1.007080078125E-3</c:v>
                </c:pt>
                <c:pt idx="12206">
                  <c:v>1.007080078125E-3</c:v>
                </c:pt>
                <c:pt idx="12207">
                  <c:v>1.0068416595458984E-3</c:v>
                </c:pt>
                <c:pt idx="12208">
                  <c:v>1.0080337524414063E-3</c:v>
                </c:pt>
                <c:pt idx="12209">
                  <c:v>1.007080078125E-3</c:v>
                </c:pt>
                <c:pt idx="12210">
                  <c:v>1.0068416595458984E-3</c:v>
                </c:pt>
                <c:pt idx="12211">
                  <c:v>1.007080078125E-3</c:v>
                </c:pt>
                <c:pt idx="12212">
                  <c:v>1.007080078125E-3</c:v>
                </c:pt>
                <c:pt idx="12213">
                  <c:v>1.0068416595458984E-3</c:v>
                </c:pt>
                <c:pt idx="12214">
                  <c:v>1.007080078125E-3</c:v>
                </c:pt>
                <c:pt idx="12215">
                  <c:v>1.007080078125E-3</c:v>
                </c:pt>
                <c:pt idx="12216">
                  <c:v>1.0068416595458984E-3</c:v>
                </c:pt>
                <c:pt idx="12217">
                  <c:v>1.007080078125E-3</c:v>
                </c:pt>
                <c:pt idx="12218">
                  <c:v>1.007080078125E-3</c:v>
                </c:pt>
                <c:pt idx="12219">
                  <c:v>1.0068416595458984E-3</c:v>
                </c:pt>
                <c:pt idx="12220">
                  <c:v>1.007080078125E-3</c:v>
                </c:pt>
                <c:pt idx="12221">
                  <c:v>1.0080337524414063E-3</c:v>
                </c:pt>
                <c:pt idx="12222">
                  <c:v>1.007080078125E-3</c:v>
                </c:pt>
                <c:pt idx="12223">
                  <c:v>1.0068416595458984E-3</c:v>
                </c:pt>
                <c:pt idx="12224">
                  <c:v>1.007080078125E-3</c:v>
                </c:pt>
                <c:pt idx="12225">
                  <c:v>1.007080078125E-3</c:v>
                </c:pt>
                <c:pt idx="12226">
                  <c:v>1.0068416595458984E-3</c:v>
                </c:pt>
                <c:pt idx="12227">
                  <c:v>1.007080078125E-3</c:v>
                </c:pt>
                <c:pt idx="12228">
                  <c:v>1.007080078125E-3</c:v>
                </c:pt>
                <c:pt idx="12229">
                  <c:v>1.0068416595458984E-3</c:v>
                </c:pt>
                <c:pt idx="12230">
                  <c:v>1.007080078125E-3</c:v>
                </c:pt>
                <c:pt idx="12231">
                  <c:v>1.007080078125E-3</c:v>
                </c:pt>
                <c:pt idx="12232">
                  <c:v>1.0068416595458984E-3</c:v>
                </c:pt>
                <c:pt idx="12233">
                  <c:v>1.0080337524414063E-3</c:v>
                </c:pt>
                <c:pt idx="12234">
                  <c:v>1.007080078125E-3</c:v>
                </c:pt>
                <c:pt idx="12235">
                  <c:v>1.0068416595458984E-3</c:v>
                </c:pt>
                <c:pt idx="12236">
                  <c:v>1.007080078125E-3</c:v>
                </c:pt>
                <c:pt idx="12237">
                  <c:v>1.007080078125E-3</c:v>
                </c:pt>
                <c:pt idx="12238">
                  <c:v>1.0068416595458984E-3</c:v>
                </c:pt>
                <c:pt idx="12239">
                  <c:v>1.007080078125E-3</c:v>
                </c:pt>
                <c:pt idx="12240">
                  <c:v>1.007080078125E-3</c:v>
                </c:pt>
                <c:pt idx="12241">
                  <c:v>1.0068416595458984E-3</c:v>
                </c:pt>
                <c:pt idx="12242">
                  <c:v>1.007080078125E-3</c:v>
                </c:pt>
                <c:pt idx="12243">
                  <c:v>1.007080078125E-3</c:v>
                </c:pt>
                <c:pt idx="12244">
                  <c:v>1.0068416595458984E-3</c:v>
                </c:pt>
                <c:pt idx="12245">
                  <c:v>1.007080078125E-3</c:v>
                </c:pt>
                <c:pt idx="12246">
                  <c:v>1.0080337524414063E-3</c:v>
                </c:pt>
                <c:pt idx="12247">
                  <c:v>1.007080078125E-3</c:v>
                </c:pt>
                <c:pt idx="12248">
                  <c:v>1.0068416595458984E-3</c:v>
                </c:pt>
                <c:pt idx="12249">
                  <c:v>1.007080078125E-3</c:v>
                </c:pt>
                <c:pt idx="12250">
                  <c:v>1.007080078125E-3</c:v>
                </c:pt>
                <c:pt idx="12251">
                  <c:v>1.0068416595458984E-3</c:v>
                </c:pt>
                <c:pt idx="12252">
                  <c:v>1.007080078125E-3</c:v>
                </c:pt>
                <c:pt idx="12253">
                  <c:v>1.007080078125E-3</c:v>
                </c:pt>
                <c:pt idx="12254">
                  <c:v>1.0068416595458984E-3</c:v>
                </c:pt>
                <c:pt idx="12255">
                  <c:v>1.007080078125E-3</c:v>
                </c:pt>
                <c:pt idx="12256">
                  <c:v>1.007080078125E-3</c:v>
                </c:pt>
                <c:pt idx="12257">
                  <c:v>1.0068416595458984E-3</c:v>
                </c:pt>
                <c:pt idx="12258">
                  <c:v>1.0080337524414063E-3</c:v>
                </c:pt>
                <c:pt idx="12259">
                  <c:v>1.007080078125E-3</c:v>
                </c:pt>
                <c:pt idx="12260">
                  <c:v>1.0068416595458984E-3</c:v>
                </c:pt>
                <c:pt idx="12261">
                  <c:v>1.007080078125E-3</c:v>
                </c:pt>
                <c:pt idx="12262">
                  <c:v>1.007080078125E-3</c:v>
                </c:pt>
                <c:pt idx="12263">
                  <c:v>1.0068416595458984E-3</c:v>
                </c:pt>
                <c:pt idx="12264">
                  <c:v>1.007080078125E-3</c:v>
                </c:pt>
                <c:pt idx="12265">
                  <c:v>1.007080078125E-3</c:v>
                </c:pt>
                <c:pt idx="12266">
                  <c:v>1.0068416595458984E-3</c:v>
                </c:pt>
                <c:pt idx="12267">
                  <c:v>1.007080078125E-3</c:v>
                </c:pt>
                <c:pt idx="12268">
                  <c:v>1.007080078125E-3</c:v>
                </c:pt>
                <c:pt idx="12269">
                  <c:v>1.0068416595458984E-3</c:v>
                </c:pt>
                <c:pt idx="12270">
                  <c:v>1.007080078125E-3</c:v>
                </c:pt>
                <c:pt idx="12271">
                  <c:v>1.0080337524414063E-3</c:v>
                </c:pt>
                <c:pt idx="12272">
                  <c:v>1.007080078125E-3</c:v>
                </c:pt>
                <c:pt idx="12273">
                  <c:v>1.0068416595458984E-3</c:v>
                </c:pt>
                <c:pt idx="12274">
                  <c:v>1.007080078125E-3</c:v>
                </c:pt>
                <c:pt idx="12275">
                  <c:v>1.007080078125E-3</c:v>
                </c:pt>
                <c:pt idx="12276">
                  <c:v>1.0068416595458984E-3</c:v>
                </c:pt>
                <c:pt idx="12277">
                  <c:v>1.007080078125E-3</c:v>
                </c:pt>
                <c:pt idx="12278">
                  <c:v>1.007080078125E-3</c:v>
                </c:pt>
                <c:pt idx="12279">
                  <c:v>1.0068416595458984E-3</c:v>
                </c:pt>
                <c:pt idx="12280">
                  <c:v>1.007080078125E-3</c:v>
                </c:pt>
                <c:pt idx="12281">
                  <c:v>1.007080078125E-3</c:v>
                </c:pt>
                <c:pt idx="12282">
                  <c:v>1.0068416595458984E-3</c:v>
                </c:pt>
                <c:pt idx="12283">
                  <c:v>1.0080337524414063E-3</c:v>
                </c:pt>
                <c:pt idx="12284">
                  <c:v>1.007080078125E-3</c:v>
                </c:pt>
                <c:pt idx="12285">
                  <c:v>1.0068416595458984E-3</c:v>
                </c:pt>
                <c:pt idx="12286">
                  <c:v>1.007080078125E-3</c:v>
                </c:pt>
                <c:pt idx="12287">
                  <c:v>1.007080078125E-3</c:v>
                </c:pt>
                <c:pt idx="12288">
                  <c:v>1.0068416595458984E-3</c:v>
                </c:pt>
                <c:pt idx="12289">
                  <c:v>1.007080078125E-3</c:v>
                </c:pt>
                <c:pt idx="12290">
                  <c:v>1.007080078125E-3</c:v>
                </c:pt>
                <c:pt idx="12291">
                  <c:v>1.0068416595458984E-3</c:v>
                </c:pt>
                <c:pt idx="12292">
                  <c:v>1.007080078125E-3</c:v>
                </c:pt>
                <c:pt idx="12293">
                  <c:v>1.007080078125E-3</c:v>
                </c:pt>
                <c:pt idx="12294">
                  <c:v>1.0068416595458984E-3</c:v>
                </c:pt>
                <c:pt idx="12295">
                  <c:v>1.007080078125E-3</c:v>
                </c:pt>
                <c:pt idx="12296">
                  <c:v>1.0080337524414063E-3</c:v>
                </c:pt>
                <c:pt idx="12297">
                  <c:v>1.007080078125E-3</c:v>
                </c:pt>
                <c:pt idx="12298">
                  <c:v>1.0068416595458984E-3</c:v>
                </c:pt>
                <c:pt idx="12299">
                  <c:v>1.007080078125E-3</c:v>
                </c:pt>
                <c:pt idx="12300">
                  <c:v>1.007080078125E-3</c:v>
                </c:pt>
                <c:pt idx="12301">
                  <c:v>1.0068416595458984E-3</c:v>
                </c:pt>
                <c:pt idx="12302">
                  <c:v>1.007080078125E-3</c:v>
                </c:pt>
                <c:pt idx="12303">
                  <c:v>1.007080078125E-3</c:v>
                </c:pt>
                <c:pt idx="12304">
                  <c:v>1.0068416595458984E-3</c:v>
                </c:pt>
                <c:pt idx="12305">
                  <c:v>1.007080078125E-3</c:v>
                </c:pt>
                <c:pt idx="12306">
                  <c:v>1.007080078125E-3</c:v>
                </c:pt>
                <c:pt idx="12307">
                  <c:v>1.0068416595458984E-3</c:v>
                </c:pt>
                <c:pt idx="12308">
                  <c:v>1.0080337524414063E-3</c:v>
                </c:pt>
                <c:pt idx="12309">
                  <c:v>2.3162126541137695E-2</c:v>
                </c:pt>
                <c:pt idx="12310">
                  <c:v>1.0068416595458984E-3</c:v>
                </c:pt>
                <c:pt idx="12311">
                  <c:v>1.0080337524414063E-3</c:v>
                </c:pt>
                <c:pt idx="12312">
                  <c:v>1.007080078125E-3</c:v>
                </c:pt>
                <c:pt idx="12313">
                  <c:v>1.0068416595458984E-3</c:v>
                </c:pt>
                <c:pt idx="12314">
                  <c:v>1.007080078125E-3</c:v>
                </c:pt>
                <c:pt idx="12315">
                  <c:v>1.007080078125E-3</c:v>
                </c:pt>
                <c:pt idx="12316">
                  <c:v>1.0068416595458984E-3</c:v>
                </c:pt>
                <c:pt idx="12317">
                  <c:v>1.007080078125E-3</c:v>
                </c:pt>
                <c:pt idx="12318">
                  <c:v>1.007080078125E-3</c:v>
                </c:pt>
                <c:pt idx="12319">
                  <c:v>1.0068416595458984E-3</c:v>
                </c:pt>
                <c:pt idx="12320">
                  <c:v>1.007080078125E-3</c:v>
                </c:pt>
                <c:pt idx="12321">
                  <c:v>1.007080078125E-3</c:v>
                </c:pt>
                <c:pt idx="12322">
                  <c:v>1.0068416595458984E-3</c:v>
                </c:pt>
                <c:pt idx="12323">
                  <c:v>1.007080078125E-3</c:v>
                </c:pt>
                <c:pt idx="12324">
                  <c:v>1.0080337524414063E-3</c:v>
                </c:pt>
                <c:pt idx="12325">
                  <c:v>1.007080078125E-3</c:v>
                </c:pt>
                <c:pt idx="12326">
                  <c:v>1.0068416595458984E-3</c:v>
                </c:pt>
                <c:pt idx="12327">
                  <c:v>1.007080078125E-3</c:v>
                </c:pt>
                <c:pt idx="12328">
                  <c:v>1.007080078125E-3</c:v>
                </c:pt>
                <c:pt idx="12329">
                  <c:v>1.0068416595458984E-3</c:v>
                </c:pt>
                <c:pt idx="12330">
                  <c:v>1.007080078125E-3</c:v>
                </c:pt>
                <c:pt idx="12331">
                  <c:v>1.007080078125E-3</c:v>
                </c:pt>
                <c:pt idx="12332">
                  <c:v>1.0068416595458984E-3</c:v>
                </c:pt>
                <c:pt idx="12333">
                  <c:v>1.007080078125E-3</c:v>
                </c:pt>
                <c:pt idx="12334">
                  <c:v>1.0068416595458984E-3</c:v>
                </c:pt>
                <c:pt idx="12335">
                  <c:v>1.007080078125E-3</c:v>
                </c:pt>
                <c:pt idx="12336">
                  <c:v>1.0080337524414063E-3</c:v>
                </c:pt>
                <c:pt idx="12337">
                  <c:v>1.007080078125E-3</c:v>
                </c:pt>
                <c:pt idx="12338">
                  <c:v>1.0068416595458984E-3</c:v>
                </c:pt>
                <c:pt idx="12339">
                  <c:v>1.007080078125E-3</c:v>
                </c:pt>
                <c:pt idx="12340">
                  <c:v>1.007080078125E-3</c:v>
                </c:pt>
                <c:pt idx="12341">
                  <c:v>1.0068416595458984E-3</c:v>
                </c:pt>
                <c:pt idx="12342">
                  <c:v>1.007080078125E-3</c:v>
                </c:pt>
                <c:pt idx="12343">
                  <c:v>1.007080078125E-3</c:v>
                </c:pt>
                <c:pt idx="12344">
                  <c:v>1.0068416595458984E-3</c:v>
                </c:pt>
                <c:pt idx="12345">
                  <c:v>1.007080078125E-3</c:v>
                </c:pt>
                <c:pt idx="12346">
                  <c:v>1.007080078125E-3</c:v>
                </c:pt>
                <c:pt idx="12347">
                  <c:v>1.0068416595458984E-3</c:v>
                </c:pt>
                <c:pt idx="12348">
                  <c:v>1.007080078125E-3</c:v>
                </c:pt>
                <c:pt idx="12349">
                  <c:v>1.0080337524414063E-3</c:v>
                </c:pt>
                <c:pt idx="12350">
                  <c:v>1.007080078125E-3</c:v>
                </c:pt>
                <c:pt idx="12351">
                  <c:v>1.0068416595458984E-3</c:v>
                </c:pt>
                <c:pt idx="12352">
                  <c:v>1.007080078125E-3</c:v>
                </c:pt>
                <c:pt idx="12353">
                  <c:v>1.007080078125E-3</c:v>
                </c:pt>
                <c:pt idx="12354">
                  <c:v>1.0068416595458984E-3</c:v>
                </c:pt>
                <c:pt idx="12355">
                  <c:v>1.007080078125E-3</c:v>
                </c:pt>
                <c:pt idx="12356">
                  <c:v>1.0068416595458984E-3</c:v>
                </c:pt>
                <c:pt idx="12357">
                  <c:v>1.007080078125E-3</c:v>
                </c:pt>
                <c:pt idx="12358">
                  <c:v>1.007080078125E-3</c:v>
                </c:pt>
                <c:pt idx="12359">
                  <c:v>1.0068416595458984E-3</c:v>
                </c:pt>
                <c:pt idx="12360">
                  <c:v>1.007080078125E-3</c:v>
                </c:pt>
                <c:pt idx="12361">
                  <c:v>1.0080337524414063E-3</c:v>
                </c:pt>
                <c:pt idx="12362">
                  <c:v>1.007080078125E-3</c:v>
                </c:pt>
                <c:pt idx="12363">
                  <c:v>1.0068416595458984E-3</c:v>
                </c:pt>
                <c:pt idx="12364">
                  <c:v>1.007080078125E-3</c:v>
                </c:pt>
                <c:pt idx="12365">
                  <c:v>1.007080078125E-3</c:v>
                </c:pt>
                <c:pt idx="12366">
                  <c:v>1.0068416595458984E-3</c:v>
                </c:pt>
                <c:pt idx="12367">
                  <c:v>1.007080078125E-3</c:v>
                </c:pt>
                <c:pt idx="12368">
                  <c:v>1.007080078125E-3</c:v>
                </c:pt>
                <c:pt idx="12369">
                  <c:v>1.0068416595458984E-3</c:v>
                </c:pt>
                <c:pt idx="12370">
                  <c:v>1.007080078125E-3</c:v>
                </c:pt>
                <c:pt idx="12371">
                  <c:v>1.007080078125E-3</c:v>
                </c:pt>
                <c:pt idx="12372">
                  <c:v>1.0068416595458984E-3</c:v>
                </c:pt>
                <c:pt idx="12373">
                  <c:v>1.007080078125E-3</c:v>
                </c:pt>
                <c:pt idx="12374">
                  <c:v>1.0080337524414063E-3</c:v>
                </c:pt>
                <c:pt idx="12375">
                  <c:v>1.007080078125E-3</c:v>
                </c:pt>
                <c:pt idx="12376">
                  <c:v>1.0068416595458984E-3</c:v>
                </c:pt>
                <c:pt idx="12377">
                  <c:v>1.007080078125E-3</c:v>
                </c:pt>
                <c:pt idx="12378">
                  <c:v>1.0068416595458984E-3</c:v>
                </c:pt>
                <c:pt idx="12379">
                  <c:v>1.007080078125E-3</c:v>
                </c:pt>
                <c:pt idx="12380">
                  <c:v>1.007080078125E-3</c:v>
                </c:pt>
                <c:pt idx="12381">
                  <c:v>1.0068416595458984E-3</c:v>
                </c:pt>
                <c:pt idx="12382">
                  <c:v>1.007080078125E-3</c:v>
                </c:pt>
                <c:pt idx="12383">
                  <c:v>1.007080078125E-3</c:v>
                </c:pt>
                <c:pt idx="12384">
                  <c:v>1.0068416595458984E-3</c:v>
                </c:pt>
                <c:pt idx="12385">
                  <c:v>1.007080078125E-3</c:v>
                </c:pt>
                <c:pt idx="12386">
                  <c:v>1.0080337524414063E-3</c:v>
                </c:pt>
                <c:pt idx="12387">
                  <c:v>1.007080078125E-3</c:v>
                </c:pt>
                <c:pt idx="12388">
                  <c:v>1.0068416595458984E-3</c:v>
                </c:pt>
                <c:pt idx="12389">
                  <c:v>1.007080078125E-3</c:v>
                </c:pt>
                <c:pt idx="12390">
                  <c:v>1.007080078125E-3</c:v>
                </c:pt>
                <c:pt idx="12391">
                  <c:v>1.0068416595458984E-3</c:v>
                </c:pt>
                <c:pt idx="12392">
                  <c:v>1.007080078125E-3</c:v>
                </c:pt>
                <c:pt idx="12393">
                  <c:v>1.007080078125E-3</c:v>
                </c:pt>
                <c:pt idx="12394">
                  <c:v>1.0068416595458984E-3</c:v>
                </c:pt>
                <c:pt idx="12395">
                  <c:v>1.007080078125E-3</c:v>
                </c:pt>
                <c:pt idx="12396">
                  <c:v>1.007080078125E-3</c:v>
                </c:pt>
                <c:pt idx="12397">
                  <c:v>1.0068416595458984E-3</c:v>
                </c:pt>
                <c:pt idx="12398">
                  <c:v>1.007080078125E-3</c:v>
                </c:pt>
                <c:pt idx="12399">
                  <c:v>1.7121076583862305E-2</c:v>
                </c:pt>
                <c:pt idx="12400">
                  <c:v>1.0068416595458984E-3</c:v>
                </c:pt>
                <c:pt idx="12401">
                  <c:v>1.007080078125E-3</c:v>
                </c:pt>
                <c:pt idx="12402">
                  <c:v>1.007080078125E-3</c:v>
                </c:pt>
                <c:pt idx="12403">
                  <c:v>1.0068416595458984E-3</c:v>
                </c:pt>
                <c:pt idx="12404">
                  <c:v>1.007080078125E-3</c:v>
                </c:pt>
                <c:pt idx="12405">
                  <c:v>1.007080078125E-3</c:v>
                </c:pt>
                <c:pt idx="12406">
                  <c:v>1.0068416595458984E-3</c:v>
                </c:pt>
                <c:pt idx="12407">
                  <c:v>1.007080078125E-3</c:v>
                </c:pt>
                <c:pt idx="12408">
                  <c:v>1.0080337524414063E-3</c:v>
                </c:pt>
                <c:pt idx="12409">
                  <c:v>1.0068416595458984E-3</c:v>
                </c:pt>
                <c:pt idx="12410">
                  <c:v>1.007080078125E-3</c:v>
                </c:pt>
                <c:pt idx="12411">
                  <c:v>1.007080078125E-3</c:v>
                </c:pt>
                <c:pt idx="12412">
                  <c:v>1.0068416595458984E-3</c:v>
                </c:pt>
                <c:pt idx="12413">
                  <c:v>1.007080078125E-3</c:v>
                </c:pt>
                <c:pt idx="12414">
                  <c:v>1.007080078125E-3</c:v>
                </c:pt>
                <c:pt idx="12415">
                  <c:v>1.0068416595458984E-3</c:v>
                </c:pt>
                <c:pt idx="12416">
                  <c:v>1.007080078125E-3</c:v>
                </c:pt>
                <c:pt idx="12417">
                  <c:v>1.007080078125E-3</c:v>
                </c:pt>
                <c:pt idx="12418">
                  <c:v>1.0068416595458984E-3</c:v>
                </c:pt>
                <c:pt idx="12419">
                  <c:v>1.007080078125E-3</c:v>
                </c:pt>
                <c:pt idx="12420">
                  <c:v>1.0080337524414063E-3</c:v>
                </c:pt>
                <c:pt idx="12421">
                  <c:v>1.007080078125E-3</c:v>
                </c:pt>
                <c:pt idx="12422">
                  <c:v>1.0068416595458984E-3</c:v>
                </c:pt>
                <c:pt idx="12423">
                  <c:v>1.007080078125E-3</c:v>
                </c:pt>
                <c:pt idx="12424">
                  <c:v>1.007080078125E-3</c:v>
                </c:pt>
                <c:pt idx="12425">
                  <c:v>1.0068416595458984E-3</c:v>
                </c:pt>
                <c:pt idx="12426">
                  <c:v>1.007080078125E-3</c:v>
                </c:pt>
                <c:pt idx="12427">
                  <c:v>1.007080078125E-3</c:v>
                </c:pt>
                <c:pt idx="12428">
                  <c:v>1.0068416595458984E-3</c:v>
                </c:pt>
                <c:pt idx="12429">
                  <c:v>1.007080078125E-3</c:v>
                </c:pt>
                <c:pt idx="12430">
                  <c:v>1.007080078125E-3</c:v>
                </c:pt>
                <c:pt idx="12431">
                  <c:v>1.0068416595458984E-3</c:v>
                </c:pt>
                <c:pt idx="12432">
                  <c:v>1.007080078125E-3</c:v>
                </c:pt>
                <c:pt idx="12433">
                  <c:v>1.0080337524414063E-3</c:v>
                </c:pt>
                <c:pt idx="12434">
                  <c:v>1.0068416595458984E-3</c:v>
                </c:pt>
                <c:pt idx="12435">
                  <c:v>1.007080078125E-3</c:v>
                </c:pt>
                <c:pt idx="12436">
                  <c:v>1.007080078125E-3</c:v>
                </c:pt>
                <c:pt idx="12437">
                  <c:v>1.0068416595458984E-3</c:v>
                </c:pt>
                <c:pt idx="12438">
                  <c:v>1.007080078125E-3</c:v>
                </c:pt>
                <c:pt idx="12439">
                  <c:v>1.007080078125E-3</c:v>
                </c:pt>
                <c:pt idx="12440">
                  <c:v>1.0068416595458984E-3</c:v>
                </c:pt>
                <c:pt idx="12441">
                  <c:v>1.007080078125E-3</c:v>
                </c:pt>
                <c:pt idx="12442">
                  <c:v>1.007080078125E-3</c:v>
                </c:pt>
                <c:pt idx="12443">
                  <c:v>1.0068416595458984E-3</c:v>
                </c:pt>
                <c:pt idx="12444">
                  <c:v>1.007080078125E-3</c:v>
                </c:pt>
                <c:pt idx="12445">
                  <c:v>1.0080337524414063E-3</c:v>
                </c:pt>
                <c:pt idx="12446">
                  <c:v>1.007080078125E-3</c:v>
                </c:pt>
                <c:pt idx="12447">
                  <c:v>1.0068416595458984E-3</c:v>
                </c:pt>
                <c:pt idx="12448">
                  <c:v>1.007080078125E-3</c:v>
                </c:pt>
                <c:pt idx="12449">
                  <c:v>1.007080078125E-3</c:v>
                </c:pt>
                <c:pt idx="12450">
                  <c:v>1.0068416595458984E-3</c:v>
                </c:pt>
                <c:pt idx="12451">
                  <c:v>1.007080078125E-3</c:v>
                </c:pt>
                <c:pt idx="12452">
                  <c:v>1.007080078125E-3</c:v>
                </c:pt>
                <c:pt idx="12453">
                  <c:v>1.0068416595458984E-3</c:v>
                </c:pt>
                <c:pt idx="12454">
                  <c:v>1.007080078125E-3</c:v>
                </c:pt>
                <c:pt idx="12455">
                  <c:v>1.007080078125E-3</c:v>
                </c:pt>
                <c:pt idx="12456">
                  <c:v>1.0068416595458984E-3</c:v>
                </c:pt>
                <c:pt idx="12457">
                  <c:v>1.007080078125E-3</c:v>
                </c:pt>
                <c:pt idx="12458">
                  <c:v>1.0080337524414063E-3</c:v>
                </c:pt>
                <c:pt idx="12459">
                  <c:v>1.0068416595458984E-3</c:v>
                </c:pt>
                <c:pt idx="12460">
                  <c:v>1.007080078125E-3</c:v>
                </c:pt>
                <c:pt idx="12461">
                  <c:v>1.007080078125E-3</c:v>
                </c:pt>
                <c:pt idx="12462">
                  <c:v>1.0068416595458984E-3</c:v>
                </c:pt>
                <c:pt idx="12463">
                  <c:v>1.007080078125E-3</c:v>
                </c:pt>
                <c:pt idx="12464">
                  <c:v>1.007080078125E-3</c:v>
                </c:pt>
                <c:pt idx="12465">
                  <c:v>1.0068416595458984E-3</c:v>
                </c:pt>
                <c:pt idx="12466">
                  <c:v>1.007080078125E-3</c:v>
                </c:pt>
                <c:pt idx="12467">
                  <c:v>1.007080078125E-3</c:v>
                </c:pt>
                <c:pt idx="12468">
                  <c:v>1.0068416595458984E-3</c:v>
                </c:pt>
                <c:pt idx="12469">
                  <c:v>1.007080078125E-3</c:v>
                </c:pt>
                <c:pt idx="12470">
                  <c:v>1.0080337524414063E-3</c:v>
                </c:pt>
                <c:pt idx="12471">
                  <c:v>1.007080078125E-3</c:v>
                </c:pt>
                <c:pt idx="12472">
                  <c:v>1.0068416595458984E-3</c:v>
                </c:pt>
                <c:pt idx="12473">
                  <c:v>1.007080078125E-3</c:v>
                </c:pt>
                <c:pt idx="12474">
                  <c:v>1.007080078125E-3</c:v>
                </c:pt>
                <c:pt idx="12475">
                  <c:v>1.0068416595458984E-3</c:v>
                </c:pt>
                <c:pt idx="12476">
                  <c:v>1.007080078125E-3</c:v>
                </c:pt>
                <c:pt idx="12477">
                  <c:v>1.007080078125E-3</c:v>
                </c:pt>
                <c:pt idx="12478">
                  <c:v>1.0068416595458984E-3</c:v>
                </c:pt>
                <c:pt idx="12479">
                  <c:v>1.007080078125E-3</c:v>
                </c:pt>
                <c:pt idx="12480">
                  <c:v>1.007080078125E-3</c:v>
                </c:pt>
                <c:pt idx="12481">
                  <c:v>1.0068416595458984E-3</c:v>
                </c:pt>
                <c:pt idx="12482">
                  <c:v>1.007080078125E-3</c:v>
                </c:pt>
                <c:pt idx="12483">
                  <c:v>1.0080337524414063E-3</c:v>
                </c:pt>
                <c:pt idx="12484">
                  <c:v>1.0068416595458984E-3</c:v>
                </c:pt>
                <c:pt idx="12485">
                  <c:v>1.007080078125E-3</c:v>
                </c:pt>
                <c:pt idx="12486">
                  <c:v>1.007080078125E-3</c:v>
                </c:pt>
                <c:pt idx="12487">
                  <c:v>1.0068416595458984E-3</c:v>
                </c:pt>
                <c:pt idx="12488">
                  <c:v>1.007080078125E-3</c:v>
                </c:pt>
                <c:pt idx="12489">
                  <c:v>1.007080078125E-3</c:v>
                </c:pt>
                <c:pt idx="12490">
                  <c:v>1.0068416595458984E-3</c:v>
                </c:pt>
                <c:pt idx="12491">
                  <c:v>1.007080078125E-3</c:v>
                </c:pt>
                <c:pt idx="12492">
                  <c:v>1.007080078125E-3</c:v>
                </c:pt>
                <c:pt idx="12493">
                  <c:v>1.0068416595458984E-3</c:v>
                </c:pt>
                <c:pt idx="12494">
                  <c:v>1.007080078125E-3</c:v>
                </c:pt>
                <c:pt idx="12495">
                  <c:v>1.0080337524414063E-3</c:v>
                </c:pt>
                <c:pt idx="12496">
                  <c:v>1.007080078125E-3</c:v>
                </c:pt>
                <c:pt idx="12497">
                  <c:v>1.0068416595458984E-3</c:v>
                </c:pt>
                <c:pt idx="12498">
                  <c:v>1.007080078125E-3</c:v>
                </c:pt>
                <c:pt idx="12499">
                  <c:v>1.007080078125E-3</c:v>
                </c:pt>
                <c:pt idx="12500">
                  <c:v>1.0068416595458984E-3</c:v>
                </c:pt>
                <c:pt idx="12501">
                  <c:v>1.007080078125E-3</c:v>
                </c:pt>
                <c:pt idx="12502">
                  <c:v>1.007080078125E-3</c:v>
                </c:pt>
                <c:pt idx="12503">
                  <c:v>1.0068416595458984E-3</c:v>
                </c:pt>
                <c:pt idx="12504">
                  <c:v>1.007080078125E-3</c:v>
                </c:pt>
                <c:pt idx="12505">
                  <c:v>1.007080078125E-3</c:v>
                </c:pt>
                <c:pt idx="12506">
                  <c:v>1.0068416595458984E-3</c:v>
                </c:pt>
                <c:pt idx="12507">
                  <c:v>1.007080078125E-3</c:v>
                </c:pt>
                <c:pt idx="12508">
                  <c:v>1.0080337524414063E-3</c:v>
                </c:pt>
                <c:pt idx="12509">
                  <c:v>1.0068416595458984E-3</c:v>
                </c:pt>
                <c:pt idx="12510">
                  <c:v>1.007080078125E-3</c:v>
                </c:pt>
                <c:pt idx="12511">
                  <c:v>1.007080078125E-3</c:v>
                </c:pt>
                <c:pt idx="12512">
                  <c:v>1.0068416595458984E-3</c:v>
                </c:pt>
                <c:pt idx="12513">
                  <c:v>1.007080078125E-3</c:v>
                </c:pt>
                <c:pt idx="12514">
                  <c:v>1.007080078125E-3</c:v>
                </c:pt>
                <c:pt idx="12515">
                  <c:v>1.0068416595458984E-3</c:v>
                </c:pt>
                <c:pt idx="12516">
                  <c:v>1.007080078125E-3</c:v>
                </c:pt>
                <c:pt idx="12517">
                  <c:v>1.007080078125E-3</c:v>
                </c:pt>
                <c:pt idx="12518">
                  <c:v>1.0068416595458984E-3</c:v>
                </c:pt>
                <c:pt idx="12519">
                  <c:v>1.007080078125E-3</c:v>
                </c:pt>
                <c:pt idx="12520">
                  <c:v>1.0080337524414063E-3</c:v>
                </c:pt>
                <c:pt idx="12521">
                  <c:v>1.007080078125E-3</c:v>
                </c:pt>
                <c:pt idx="12522">
                  <c:v>1.0068416595458984E-3</c:v>
                </c:pt>
                <c:pt idx="12523">
                  <c:v>1.007080078125E-3</c:v>
                </c:pt>
                <c:pt idx="12524">
                  <c:v>1.007080078125E-3</c:v>
                </c:pt>
                <c:pt idx="12525">
                  <c:v>1.0068416595458984E-3</c:v>
                </c:pt>
                <c:pt idx="12526">
                  <c:v>1.007080078125E-3</c:v>
                </c:pt>
                <c:pt idx="12527">
                  <c:v>1.007080078125E-3</c:v>
                </c:pt>
                <c:pt idx="12528">
                  <c:v>1.0068416595458984E-3</c:v>
                </c:pt>
                <c:pt idx="12529">
                  <c:v>1.007080078125E-3</c:v>
                </c:pt>
                <c:pt idx="12530">
                  <c:v>1.007080078125E-3</c:v>
                </c:pt>
                <c:pt idx="12531">
                  <c:v>1.0068416595458984E-3</c:v>
                </c:pt>
                <c:pt idx="12532">
                  <c:v>1.007080078125E-3</c:v>
                </c:pt>
                <c:pt idx="12533">
                  <c:v>1.0080337524414063E-3</c:v>
                </c:pt>
                <c:pt idx="12534">
                  <c:v>1.0068416595458984E-3</c:v>
                </c:pt>
                <c:pt idx="12535">
                  <c:v>1.007080078125E-3</c:v>
                </c:pt>
                <c:pt idx="12536">
                  <c:v>1.007080078125E-3</c:v>
                </c:pt>
                <c:pt idx="12537">
                  <c:v>1.0068416595458984E-3</c:v>
                </c:pt>
                <c:pt idx="12538">
                  <c:v>1.007080078125E-3</c:v>
                </c:pt>
                <c:pt idx="12539">
                  <c:v>1.007080078125E-3</c:v>
                </c:pt>
                <c:pt idx="12540">
                  <c:v>1.0068416595458984E-3</c:v>
                </c:pt>
                <c:pt idx="12541">
                  <c:v>1.007080078125E-3</c:v>
                </c:pt>
                <c:pt idx="12542">
                  <c:v>1.007080078125E-3</c:v>
                </c:pt>
                <c:pt idx="12543">
                  <c:v>1.0068416595458984E-3</c:v>
                </c:pt>
                <c:pt idx="12544">
                  <c:v>1.007080078125E-3</c:v>
                </c:pt>
                <c:pt idx="12545">
                  <c:v>1.0080337524414063E-3</c:v>
                </c:pt>
                <c:pt idx="12546">
                  <c:v>1.007080078125E-3</c:v>
                </c:pt>
                <c:pt idx="12547">
                  <c:v>1.0068416595458984E-3</c:v>
                </c:pt>
                <c:pt idx="12548">
                  <c:v>1.007080078125E-3</c:v>
                </c:pt>
                <c:pt idx="12549">
                  <c:v>1.007080078125E-3</c:v>
                </c:pt>
                <c:pt idx="12550">
                  <c:v>1.0068416595458984E-3</c:v>
                </c:pt>
                <c:pt idx="12551">
                  <c:v>1.007080078125E-3</c:v>
                </c:pt>
                <c:pt idx="12552">
                  <c:v>1.007080078125E-3</c:v>
                </c:pt>
                <c:pt idx="12553">
                  <c:v>1.0068416595458984E-3</c:v>
                </c:pt>
                <c:pt idx="12554">
                  <c:v>1.007080078125E-3</c:v>
                </c:pt>
                <c:pt idx="12555">
                  <c:v>1.007080078125E-3</c:v>
                </c:pt>
                <c:pt idx="12556">
                  <c:v>1.0068416595458984E-3</c:v>
                </c:pt>
                <c:pt idx="12557">
                  <c:v>1.007080078125E-3</c:v>
                </c:pt>
                <c:pt idx="12558">
                  <c:v>1.0080337524414063E-3</c:v>
                </c:pt>
                <c:pt idx="12559">
                  <c:v>1.0068416595458984E-3</c:v>
                </c:pt>
                <c:pt idx="12560">
                  <c:v>1.007080078125E-3</c:v>
                </c:pt>
                <c:pt idx="12561">
                  <c:v>1.007080078125E-3</c:v>
                </c:pt>
                <c:pt idx="12562">
                  <c:v>1.0068416595458984E-3</c:v>
                </c:pt>
                <c:pt idx="12563">
                  <c:v>1.007080078125E-3</c:v>
                </c:pt>
                <c:pt idx="12564">
                  <c:v>1.007080078125E-3</c:v>
                </c:pt>
                <c:pt idx="12565">
                  <c:v>1.0068416595458984E-3</c:v>
                </c:pt>
                <c:pt idx="12566">
                  <c:v>1.007080078125E-3</c:v>
                </c:pt>
                <c:pt idx="12567">
                  <c:v>1.007080078125E-3</c:v>
                </c:pt>
                <c:pt idx="12568">
                  <c:v>1.0068416595458984E-3</c:v>
                </c:pt>
                <c:pt idx="12569">
                  <c:v>1.007080078125E-3</c:v>
                </c:pt>
                <c:pt idx="12570">
                  <c:v>1.0080337524414063E-3</c:v>
                </c:pt>
                <c:pt idx="12571">
                  <c:v>1.007080078125E-3</c:v>
                </c:pt>
                <c:pt idx="12572">
                  <c:v>1.0068416595458984E-3</c:v>
                </c:pt>
                <c:pt idx="12573">
                  <c:v>1.007080078125E-3</c:v>
                </c:pt>
                <c:pt idx="12574">
                  <c:v>1.007080078125E-3</c:v>
                </c:pt>
                <c:pt idx="12575">
                  <c:v>1.0068416595458984E-3</c:v>
                </c:pt>
                <c:pt idx="12576">
                  <c:v>1.007080078125E-3</c:v>
                </c:pt>
                <c:pt idx="12577">
                  <c:v>1.007080078125E-3</c:v>
                </c:pt>
                <c:pt idx="12578">
                  <c:v>1.0068416595458984E-3</c:v>
                </c:pt>
                <c:pt idx="12579">
                  <c:v>1.007080078125E-3</c:v>
                </c:pt>
                <c:pt idx="12580">
                  <c:v>1.007080078125E-3</c:v>
                </c:pt>
                <c:pt idx="12581">
                  <c:v>1.0068416595458984E-3</c:v>
                </c:pt>
                <c:pt idx="12582">
                  <c:v>1.007080078125E-3</c:v>
                </c:pt>
                <c:pt idx="12583">
                  <c:v>1.0080337524414063E-3</c:v>
                </c:pt>
                <c:pt idx="12584">
                  <c:v>1.0068416595458984E-3</c:v>
                </c:pt>
                <c:pt idx="12585">
                  <c:v>1.007080078125E-3</c:v>
                </c:pt>
                <c:pt idx="12586">
                  <c:v>1.007080078125E-3</c:v>
                </c:pt>
                <c:pt idx="12587">
                  <c:v>1.0068416595458984E-3</c:v>
                </c:pt>
                <c:pt idx="12588">
                  <c:v>1.007080078125E-3</c:v>
                </c:pt>
                <c:pt idx="12589">
                  <c:v>1.007080078125E-3</c:v>
                </c:pt>
                <c:pt idx="12590">
                  <c:v>1.0068416595458984E-3</c:v>
                </c:pt>
                <c:pt idx="12591">
                  <c:v>1.007080078125E-3</c:v>
                </c:pt>
                <c:pt idx="12592">
                  <c:v>1.007080078125E-3</c:v>
                </c:pt>
                <c:pt idx="12593">
                  <c:v>1.0068416595458984E-3</c:v>
                </c:pt>
                <c:pt idx="12594">
                  <c:v>1.007080078125E-3</c:v>
                </c:pt>
                <c:pt idx="12595">
                  <c:v>1.0080337524414063E-3</c:v>
                </c:pt>
                <c:pt idx="12596">
                  <c:v>1.007080078125E-3</c:v>
                </c:pt>
                <c:pt idx="12597">
                  <c:v>1.0068416595458984E-3</c:v>
                </c:pt>
                <c:pt idx="12598">
                  <c:v>1.007080078125E-3</c:v>
                </c:pt>
                <c:pt idx="12599">
                  <c:v>1.007080078125E-3</c:v>
                </c:pt>
                <c:pt idx="12600">
                  <c:v>1.0068416595458984E-3</c:v>
                </c:pt>
                <c:pt idx="12601">
                  <c:v>1.007080078125E-3</c:v>
                </c:pt>
                <c:pt idx="12602">
                  <c:v>1.007080078125E-3</c:v>
                </c:pt>
                <c:pt idx="12603">
                  <c:v>1.0068416595458984E-3</c:v>
                </c:pt>
                <c:pt idx="12604">
                  <c:v>1.007080078125E-3</c:v>
                </c:pt>
                <c:pt idx="12605">
                  <c:v>2.0142078399658203E-2</c:v>
                </c:pt>
                <c:pt idx="12606">
                  <c:v>1.0068416595458984E-3</c:v>
                </c:pt>
                <c:pt idx="12607">
                  <c:v>1.007080078125E-3</c:v>
                </c:pt>
                <c:pt idx="12608">
                  <c:v>1.007080078125E-3</c:v>
                </c:pt>
                <c:pt idx="12609">
                  <c:v>1.0068416595458984E-3</c:v>
                </c:pt>
                <c:pt idx="12610">
                  <c:v>1.007080078125E-3</c:v>
                </c:pt>
                <c:pt idx="12611">
                  <c:v>1.007080078125E-3</c:v>
                </c:pt>
                <c:pt idx="12612">
                  <c:v>1.0068416595458984E-3</c:v>
                </c:pt>
                <c:pt idx="12613">
                  <c:v>1.0080337524414063E-3</c:v>
                </c:pt>
                <c:pt idx="12614">
                  <c:v>1.007080078125E-3</c:v>
                </c:pt>
                <c:pt idx="12615">
                  <c:v>1.0068416595458984E-3</c:v>
                </c:pt>
                <c:pt idx="12616">
                  <c:v>1.007080078125E-3</c:v>
                </c:pt>
                <c:pt idx="12617">
                  <c:v>1.007080078125E-3</c:v>
                </c:pt>
                <c:pt idx="12618">
                  <c:v>1.0068416595458984E-3</c:v>
                </c:pt>
                <c:pt idx="12619">
                  <c:v>1.007080078125E-3</c:v>
                </c:pt>
                <c:pt idx="12620">
                  <c:v>1.007080078125E-3</c:v>
                </c:pt>
                <c:pt idx="12621">
                  <c:v>1.0068416595458984E-3</c:v>
                </c:pt>
                <c:pt idx="12622">
                  <c:v>1.007080078125E-3</c:v>
                </c:pt>
                <c:pt idx="12623">
                  <c:v>1.007080078125E-3</c:v>
                </c:pt>
                <c:pt idx="12624">
                  <c:v>1.0068416595458984E-3</c:v>
                </c:pt>
                <c:pt idx="12625">
                  <c:v>1.007080078125E-3</c:v>
                </c:pt>
                <c:pt idx="12626">
                  <c:v>1.0080337524414063E-3</c:v>
                </c:pt>
                <c:pt idx="12627">
                  <c:v>1.007080078125E-3</c:v>
                </c:pt>
                <c:pt idx="12628">
                  <c:v>1.0068416595458984E-3</c:v>
                </c:pt>
                <c:pt idx="12629">
                  <c:v>1.007080078125E-3</c:v>
                </c:pt>
                <c:pt idx="12630">
                  <c:v>1.007080078125E-3</c:v>
                </c:pt>
                <c:pt idx="12631">
                  <c:v>1.0068416595458984E-3</c:v>
                </c:pt>
                <c:pt idx="12632">
                  <c:v>1.007080078125E-3</c:v>
                </c:pt>
                <c:pt idx="12633">
                  <c:v>1.007080078125E-3</c:v>
                </c:pt>
                <c:pt idx="12634">
                  <c:v>1.0068416595458984E-3</c:v>
                </c:pt>
                <c:pt idx="12635">
                  <c:v>1.007080078125E-3</c:v>
                </c:pt>
                <c:pt idx="12636">
                  <c:v>1.007080078125E-3</c:v>
                </c:pt>
                <c:pt idx="12637">
                  <c:v>1.0068416595458984E-3</c:v>
                </c:pt>
                <c:pt idx="12638">
                  <c:v>1.0080337524414063E-3</c:v>
                </c:pt>
                <c:pt idx="12639">
                  <c:v>1.007080078125E-3</c:v>
                </c:pt>
                <c:pt idx="12640">
                  <c:v>1.0068416595458984E-3</c:v>
                </c:pt>
                <c:pt idx="12641">
                  <c:v>1.007080078125E-3</c:v>
                </c:pt>
                <c:pt idx="12642">
                  <c:v>1.007080078125E-3</c:v>
                </c:pt>
                <c:pt idx="12643">
                  <c:v>1.0068416595458984E-3</c:v>
                </c:pt>
                <c:pt idx="12644">
                  <c:v>1.007080078125E-3</c:v>
                </c:pt>
                <c:pt idx="12645">
                  <c:v>1.007080078125E-3</c:v>
                </c:pt>
                <c:pt idx="12646">
                  <c:v>1.0068416595458984E-3</c:v>
                </c:pt>
                <c:pt idx="12647">
                  <c:v>1.007080078125E-3</c:v>
                </c:pt>
                <c:pt idx="12648">
                  <c:v>1.007080078125E-3</c:v>
                </c:pt>
                <c:pt idx="12649">
                  <c:v>1.0068416595458984E-3</c:v>
                </c:pt>
                <c:pt idx="12650">
                  <c:v>1.007080078125E-3</c:v>
                </c:pt>
                <c:pt idx="12651">
                  <c:v>1.0080337524414063E-3</c:v>
                </c:pt>
                <c:pt idx="12652">
                  <c:v>1.007080078125E-3</c:v>
                </c:pt>
                <c:pt idx="12653">
                  <c:v>1.0068416595458984E-3</c:v>
                </c:pt>
                <c:pt idx="12654">
                  <c:v>1.007080078125E-3</c:v>
                </c:pt>
                <c:pt idx="12655">
                  <c:v>1.007080078125E-3</c:v>
                </c:pt>
                <c:pt idx="12656">
                  <c:v>1.3091802597045898E-2</c:v>
                </c:pt>
                <c:pt idx="12657">
                  <c:v>1.007080078125E-3</c:v>
                </c:pt>
                <c:pt idx="12658">
                  <c:v>1.007080078125E-3</c:v>
                </c:pt>
                <c:pt idx="12659">
                  <c:v>1.0068416595458984E-3</c:v>
                </c:pt>
                <c:pt idx="12660">
                  <c:v>1.007080078125E-3</c:v>
                </c:pt>
                <c:pt idx="12661">
                  <c:v>1.007080078125E-3</c:v>
                </c:pt>
                <c:pt idx="12662">
                  <c:v>1.0068416595458984E-3</c:v>
                </c:pt>
                <c:pt idx="12663">
                  <c:v>1.007080078125E-3</c:v>
                </c:pt>
                <c:pt idx="12664">
                  <c:v>1.0080337524414063E-3</c:v>
                </c:pt>
                <c:pt idx="12665">
                  <c:v>1.007080078125E-3</c:v>
                </c:pt>
                <c:pt idx="12666">
                  <c:v>1.0068416595458984E-3</c:v>
                </c:pt>
                <c:pt idx="12667">
                  <c:v>1.007080078125E-3</c:v>
                </c:pt>
                <c:pt idx="12668">
                  <c:v>1.007080078125E-3</c:v>
                </c:pt>
                <c:pt idx="12669">
                  <c:v>1.0068416595458984E-3</c:v>
                </c:pt>
                <c:pt idx="12670">
                  <c:v>1.007080078125E-3</c:v>
                </c:pt>
                <c:pt idx="12671">
                  <c:v>1.007080078125E-3</c:v>
                </c:pt>
                <c:pt idx="12672">
                  <c:v>1.0068416595458984E-3</c:v>
                </c:pt>
                <c:pt idx="12673">
                  <c:v>1.007080078125E-3</c:v>
                </c:pt>
                <c:pt idx="12674">
                  <c:v>1.007080078125E-3</c:v>
                </c:pt>
                <c:pt idx="12675">
                  <c:v>1.0068416595458984E-3</c:v>
                </c:pt>
                <c:pt idx="12676">
                  <c:v>1.0080337524414063E-3</c:v>
                </c:pt>
                <c:pt idx="12677">
                  <c:v>1.007080078125E-3</c:v>
                </c:pt>
                <c:pt idx="12678">
                  <c:v>1.0068416595458984E-3</c:v>
                </c:pt>
                <c:pt idx="12679">
                  <c:v>1.007080078125E-3</c:v>
                </c:pt>
                <c:pt idx="12680">
                  <c:v>1.007080078125E-3</c:v>
                </c:pt>
                <c:pt idx="12681">
                  <c:v>1.0068416595458984E-3</c:v>
                </c:pt>
                <c:pt idx="12682">
                  <c:v>1.007080078125E-3</c:v>
                </c:pt>
                <c:pt idx="12683">
                  <c:v>1.007080078125E-3</c:v>
                </c:pt>
                <c:pt idx="12684">
                  <c:v>1.0068416595458984E-3</c:v>
                </c:pt>
                <c:pt idx="12685">
                  <c:v>1.007080078125E-3</c:v>
                </c:pt>
                <c:pt idx="12686">
                  <c:v>1.007080078125E-3</c:v>
                </c:pt>
                <c:pt idx="12687">
                  <c:v>1.0068416595458984E-3</c:v>
                </c:pt>
                <c:pt idx="12688">
                  <c:v>1.007080078125E-3</c:v>
                </c:pt>
                <c:pt idx="12689">
                  <c:v>1.0080337524414063E-3</c:v>
                </c:pt>
                <c:pt idx="12690">
                  <c:v>1.007080078125E-3</c:v>
                </c:pt>
                <c:pt idx="12691">
                  <c:v>1.0068416595458984E-3</c:v>
                </c:pt>
                <c:pt idx="12692">
                  <c:v>1.007080078125E-3</c:v>
                </c:pt>
                <c:pt idx="12693">
                  <c:v>1.007080078125E-3</c:v>
                </c:pt>
                <c:pt idx="12694">
                  <c:v>1.0068416595458984E-3</c:v>
                </c:pt>
                <c:pt idx="12695">
                  <c:v>1.007080078125E-3</c:v>
                </c:pt>
                <c:pt idx="12696">
                  <c:v>1.007080078125E-3</c:v>
                </c:pt>
                <c:pt idx="12697">
                  <c:v>1.0068416595458984E-3</c:v>
                </c:pt>
                <c:pt idx="12698">
                  <c:v>1.007080078125E-3</c:v>
                </c:pt>
                <c:pt idx="12699">
                  <c:v>1.007080078125E-3</c:v>
                </c:pt>
                <c:pt idx="12700">
                  <c:v>1.0068416595458984E-3</c:v>
                </c:pt>
                <c:pt idx="12701">
                  <c:v>1.0080337524414063E-3</c:v>
                </c:pt>
                <c:pt idx="12702">
                  <c:v>1.007080078125E-3</c:v>
                </c:pt>
                <c:pt idx="12703">
                  <c:v>1.0068416595458984E-3</c:v>
                </c:pt>
                <c:pt idx="12704">
                  <c:v>1.007080078125E-3</c:v>
                </c:pt>
                <c:pt idx="12705">
                  <c:v>1.007080078125E-3</c:v>
                </c:pt>
                <c:pt idx="12706">
                  <c:v>1.0068416595458984E-3</c:v>
                </c:pt>
                <c:pt idx="12707">
                  <c:v>1.007080078125E-3</c:v>
                </c:pt>
                <c:pt idx="12708">
                  <c:v>1.007080078125E-3</c:v>
                </c:pt>
                <c:pt idx="12709">
                  <c:v>1.0068416595458984E-3</c:v>
                </c:pt>
                <c:pt idx="12710">
                  <c:v>1.1078119277954102E-2</c:v>
                </c:pt>
                <c:pt idx="12711">
                  <c:v>1.007080078125E-3</c:v>
                </c:pt>
                <c:pt idx="12712">
                  <c:v>1.0068416595458984E-3</c:v>
                </c:pt>
                <c:pt idx="12713">
                  <c:v>1.007080078125E-3</c:v>
                </c:pt>
                <c:pt idx="12714">
                  <c:v>1.007080078125E-3</c:v>
                </c:pt>
                <c:pt idx="12715">
                  <c:v>1.0068416595458984E-3</c:v>
                </c:pt>
                <c:pt idx="12716">
                  <c:v>1.0080337524414063E-3</c:v>
                </c:pt>
                <c:pt idx="12717">
                  <c:v>1.007080078125E-3</c:v>
                </c:pt>
                <c:pt idx="12718">
                  <c:v>1.0068416595458984E-3</c:v>
                </c:pt>
                <c:pt idx="12719">
                  <c:v>1.007080078125E-3</c:v>
                </c:pt>
                <c:pt idx="12720">
                  <c:v>1.007080078125E-3</c:v>
                </c:pt>
                <c:pt idx="12721">
                  <c:v>1.0068416595458984E-3</c:v>
                </c:pt>
                <c:pt idx="12722">
                  <c:v>1.007080078125E-3</c:v>
                </c:pt>
                <c:pt idx="12723">
                  <c:v>1.007080078125E-3</c:v>
                </c:pt>
                <c:pt idx="12724">
                  <c:v>1.0068416595458984E-3</c:v>
                </c:pt>
                <c:pt idx="12725">
                  <c:v>1.007080078125E-3</c:v>
                </c:pt>
                <c:pt idx="12726">
                  <c:v>1.007080078125E-3</c:v>
                </c:pt>
                <c:pt idx="12727">
                  <c:v>1.0068416595458984E-3</c:v>
                </c:pt>
                <c:pt idx="12728">
                  <c:v>1.007080078125E-3</c:v>
                </c:pt>
                <c:pt idx="12729">
                  <c:v>1.0080337524414063E-3</c:v>
                </c:pt>
                <c:pt idx="12730">
                  <c:v>1.007080078125E-3</c:v>
                </c:pt>
                <c:pt idx="12731">
                  <c:v>1.0068416595458984E-3</c:v>
                </c:pt>
                <c:pt idx="12732">
                  <c:v>1.007080078125E-3</c:v>
                </c:pt>
                <c:pt idx="12733">
                  <c:v>1.007080078125E-3</c:v>
                </c:pt>
                <c:pt idx="12734">
                  <c:v>1.0068416595458984E-3</c:v>
                </c:pt>
                <c:pt idx="12735">
                  <c:v>1.007080078125E-3</c:v>
                </c:pt>
                <c:pt idx="12736">
                  <c:v>1.007080078125E-3</c:v>
                </c:pt>
                <c:pt idx="12737">
                  <c:v>1.0068416595458984E-3</c:v>
                </c:pt>
                <c:pt idx="12738">
                  <c:v>1.007080078125E-3</c:v>
                </c:pt>
                <c:pt idx="12739">
                  <c:v>1.007080078125E-3</c:v>
                </c:pt>
                <c:pt idx="12740">
                  <c:v>1.0068416595458984E-3</c:v>
                </c:pt>
                <c:pt idx="12741">
                  <c:v>1.0080337524414063E-3</c:v>
                </c:pt>
                <c:pt idx="12742">
                  <c:v>1.007080078125E-3</c:v>
                </c:pt>
                <c:pt idx="12743">
                  <c:v>1.0068416595458984E-3</c:v>
                </c:pt>
                <c:pt idx="12744">
                  <c:v>1.007080078125E-3</c:v>
                </c:pt>
                <c:pt idx="12745">
                  <c:v>1.007080078125E-3</c:v>
                </c:pt>
                <c:pt idx="12746">
                  <c:v>1.0068416595458984E-3</c:v>
                </c:pt>
                <c:pt idx="12747">
                  <c:v>1.007080078125E-3</c:v>
                </c:pt>
                <c:pt idx="12748">
                  <c:v>1.007080078125E-3</c:v>
                </c:pt>
                <c:pt idx="12749">
                  <c:v>1.0068416595458984E-3</c:v>
                </c:pt>
                <c:pt idx="12750">
                  <c:v>1.007080078125E-3</c:v>
                </c:pt>
                <c:pt idx="12751">
                  <c:v>1.007080078125E-3</c:v>
                </c:pt>
                <c:pt idx="12752">
                  <c:v>1.0068416595458984E-3</c:v>
                </c:pt>
                <c:pt idx="12753">
                  <c:v>1.007080078125E-3</c:v>
                </c:pt>
                <c:pt idx="12754">
                  <c:v>1.0080337524414063E-3</c:v>
                </c:pt>
                <c:pt idx="12755">
                  <c:v>1.007080078125E-3</c:v>
                </c:pt>
                <c:pt idx="12756">
                  <c:v>1.0068416595458984E-3</c:v>
                </c:pt>
                <c:pt idx="12757">
                  <c:v>1.007080078125E-3</c:v>
                </c:pt>
                <c:pt idx="12758">
                  <c:v>1.007080078125E-3</c:v>
                </c:pt>
                <c:pt idx="12759">
                  <c:v>1.0068416595458984E-3</c:v>
                </c:pt>
                <c:pt idx="12760">
                  <c:v>1.007080078125E-3</c:v>
                </c:pt>
                <c:pt idx="12761">
                  <c:v>1.007080078125E-3</c:v>
                </c:pt>
                <c:pt idx="12762">
                  <c:v>1.0068416595458984E-3</c:v>
                </c:pt>
                <c:pt idx="12763">
                  <c:v>1.007080078125E-3</c:v>
                </c:pt>
                <c:pt idx="12764">
                  <c:v>1.007080078125E-3</c:v>
                </c:pt>
                <c:pt idx="12765">
                  <c:v>1.0068416595458984E-3</c:v>
                </c:pt>
                <c:pt idx="12766">
                  <c:v>1.0080337524414063E-3</c:v>
                </c:pt>
                <c:pt idx="12767">
                  <c:v>1.007080078125E-3</c:v>
                </c:pt>
                <c:pt idx="12768">
                  <c:v>1.0068416595458984E-3</c:v>
                </c:pt>
                <c:pt idx="12769">
                  <c:v>1.007080078125E-3</c:v>
                </c:pt>
                <c:pt idx="12770">
                  <c:v>1.007080078125E-3</c:v>
                </c:pt>
                <c:pt idx="12771">
                  <c:v>1.0068416595458984E-3</c:v>
                </c:pt>
                <c:pt idx="12772">
                  <c:v>1.007080078125E-3</c:v>
                </c:pt>
                <c:pt idx="12773">
                  <c:v>1.007080078125E-3</c:v>
                </c:pt>
                <c:pt idx="12774">
                  <c:v>1.0068416595458984E-3</c:v>
                </c:pt>
                <c:pt idx="12775">
                  <c:v>1.007080078125E-3</c:v>
                </c:pt>
                <c:pt idx="12776">
                  <c:v>1.007080078125E-3</c:v>
                </c:pt>
                <c:pt idx="12777">
                  <c:v>1.0068416595458984E-3</c:v>
                </c:pt>
                <c:pt idx="12778">
                  <c:v>1.007080078125E-3</c:v>
                </c:pt>
                <c:pt idx="12779">
                  <c:v>1.0080337524414063E-3</c:v>
                </c:pt>
                <c:pt idx="12780">
                  <c:v>1.007080078125E-3</c:v>
                </c:pt>
                <c:pt idx="12781">
                  <c:v>1.0068416595458984E-3</c:v>
                </c:pt>
                <c:pt idx="12782">
                  <c:v>1.007080078125E-3</c:v>
                </c:pt>
                <c:pt idx="12783">
                  <c:v>1.007080078125E-3</c:v>
                </c:pt>
                <c:pt idx="12784">
                  <c:v>1.0068416595458984E-3</c:v>
                </c:pt>
                <c:pt idx="12785">
                  <c:v>1.007080078125E-3</c:v>
                </c:pt>
                <c:pt idx="12786">
                  <c:v>1.007080078125E-3</c:v>
                </c:pt>
                <c:pt idx="12787">
                  <c:v>1.0068416595458984E-3</c:v>
                </c:pt>
                <c:pt idx="12788">
                  <c:v>1.007080078125E-3</c:v>
                </c:pt>
                <c:pt idx="12789">
                  <c:v>1.0068416595458984E-3</c:v>
                </c:pt>
                <c:pt idx="12790">
                  <c:v>1.007080078125E-3</c:v>
                </c:pt>
                <c:pt idx="12791">
                  <c:v>1.0080337524414063E-3</c:v>
                </c:pt>
                <c:pt idx="12792">
                  <c:v>1.007080078125E-3</c:v>
                </c:pt>
                <c:pt idx="12793">
                  <c:v>1.0068416595458984E-3</c:v>
                </c:pt>
                <c:pt idx="12794">
                  <c:v>1.007080078125E-3</c:v>
                </c:pt>
                <c:pt idx="12795">
                  <c:v>1.007080078125E-3</c:v>
                </c:pt>
                <c:pt idx="12796">
                  <c:v>1.0068416595458984E-3</c:v>
                </c:pt>
                <c:pt idx="12797">
                  <c:v>1.007080078125E-3</c:v>
                </c:pt>
                <c:pt idx="12798">
                  <c:v>1.007080078125E-3</c:v>
                </c:pt>
                <c:pt idx="12799">
                  <c:v>1.0068416595458984E-3</c:v>
                </c:pt>
                <c:pt idx="12800">
                  <c:v>1.007080078125E-3</c:v>
                </c:pt>
                <c:pt idx="12801">
                  <c:v>1.007080078125E-3</c:v>
                </c:pt>
                <c:pt idx="12802">
                  <c:v>1.0068416595458984E-3</c:v>
                </c:pt>
                <c:pt idx="12803">
                  <c:v>1.007080078125E-3</c:v>
                </c:pt>
                <c:pt idx="12804">
                  <c:v>1.0080337524414063E-3</c:v>
                </c:pt>
                <c:pt idx="12805">
                  <c:v>1.007080078125E-3</c:v>
                </c:pt>
                <c:pt idx="12806">
                  <c:v>1.0068416595458984E-3</c:v>
                </c:pt>
                <c:pt idx="12807">
                  <c:v>1.007080078125E-3</c:v>
                </c:pt>
                <c:pt idx="12808">
                  <c:v>1.007080078125E-3</c:v>
                </c:pt>
                <c:pt idx="12809">
                  <c:v>1.0068416595458984E-3</c:v>
                </c:pt>
                <c:pt idx="12810">
                  <c:v>1.007080078125E-3</c:v>
                </c:pt>
                <c:pt idx="12811">
                  <c:v>1.0068416595458984E-3</c:v>
                </c:pt>
                <c:pt idx="12812">
                  <c:v>1.007080078125E-3</c:v>
                </c:pt>
                <c:pt idx="12813">
                  <c:v>1.007080078125E-3</c:v>
                </c:pt>
                <c:pt idx="12814">
                  <c:v>1.0068416595458984E-3</c:v>
                </c:pt>
                <c:pt idx="12815">
                  <c:v>1.007080078125E-3</c:v>
                </c:pt>
                <c:pt idx="12816">
                  <c:v>1.0080337524414063E-3</c:v>
                </c:pt>
                <c:pt idx="12817">
                  <c:v>1.007080078125E-3</c:v>
                </c:pt>
                <c:pt idx="12818">
                  <c:v>1.0068416595458984E-3</c:v>
                </c:pt>
                <c:pt idx="12819">
                  <c:v>1.007080078125E-3</c:v>
                </c:pt>
                <c:pt idx="12820">
                  <c:v>1.007080078125E-3</c:v>
                </c:pt>
                <c:pt idx="12821">
                  <c:v>1.0068416595458984E-3</c:v>
                </c:pt>
                <c:pt idx="12822">
                  <c:v>1.007080078125E-3</c:v>
                </c:pt>
                <c:pt idx="12823">
                  <c:v>1.007080078125E-3</c:v>
                </c:pt>
                <c:pt idx="12824">
                  <c:v>1.0068416595458984E-3</c:v>
                </c:pt>
                <c:pt idx="12825">
                  <c:v>1.007080078125E-3</c:v>
                </c:pt>
                <c:pt idx="12826">
                  <c:v>1.007080078125E-3</c:v>
                </c:pt>
                <c:pt idx="12827">
                  <c:v>1.0068416595458984E-3</c:v>
                </c:pt>
                <c:pt idx="12828">
                  <c:v>1.007080078125E-3</c:v>
                </c:pt>
                <c:pt idx="12829">
                  <c:v>1.0080337524414063E-3</c:v>
                </c:pt>
                <c:pt idx="12830">
                  <c:v>1.007080078125E-3</c:v>
                </c:pt>
                <c:pt idx="12831">
                  <c:v>1.0068416595458984E-3</c:v>
                </c:pt>
                <c:pt idx="12832">
                  <c:v>1.007080078125E-3</c:v>
                </c:pt>
                <c:pt idx="12833">
                  <c:v>1.0068416595458984E-3</c:v>
                </c:pt>
                <c:pt idx="12834">
                  <c:v>1.007080078125E-3</c:v>
                </c:pt>
                <c:pt idx="12835">
                  <c:v>1.007080078125E-3</c:v>
                </c:pt>
                <c:pt idx="12836">
                  <c:v>1.0068416595458984E-3</c:v>
                </c:pt>
                <c:pt idx="12837">
                  <c:v>1.007080078125E-3</c:v>
                </c:pt>
                <c:pt idx="12838">
                  <c:v>1.007080078125E-3</c:v>
                </c:pt>
                <c:pt idx="12839">
                  <c:v>1.0068416595458984E-3</c:v>
                </c:pt>
                <c:pt idx="12840">
                  <c:v>1.007080078125E-3</c:v>
                </c:pt>
                <c:pt idx="12841">
                  <c:v>1.0080337524414063E-3</c:v>
                </c:pt>
                <c:pt idx="12842">
                  <c:v>1.007080078125E-3</c:v>
                </c:pt>
                <c:pt idx="12843">
                  <c:v>1.0068416595458984E-3</c:v>
                </c:pt>
                <c:pt idx="12844">
                  <c:v>1.007080078125E-3</c:v>
                </c:pt>
                <c:pt idx="12845">
                  <c:v>1.007080078125E-3</c:v>
                </c:pt>
                <c:pt idx="12846">
                  <c:v>1.0068416595458984E-3</c:v>
                </c:pt>
                <c:pt idx="12847">
                  <c:v>1.007080078125E-3</c:v>
                </c:pt>
                <c:pt idx="12848">
                  <c:v>1.007080078125E-3</c:v>
                </c:pt>
                <c:pt idx="12849">
                  <c:v>1.0068416595458984E-3</c:v>
                </c:pt>
                <c:pt idx="12850">
                  <c:v>1.007080078125E-3</c:v>
                </c:pt>
                <c:pt idx="12851">
                  <c:v>1.007080078125E-3</c:v>
                </c:pt>
                <c:pt idx="12852">
                  <c:v>1.0068416595458984E-3</c:v>
                </c:pt>
                <c:pt idx="12853">
                  <c:v>1.007080078125E-3</c:v>
                </c:pt>
                <c:pt idx="12854">
                  <c:v>1.0080337524414063E-3</c:v>
                </c:pt>
                <c:pt idx="12855">
                  <c:v>1.0068416595458984E-3</c:v>
                </c:pt>
                <c:pt idx="12856">
                  <c:v>1.007080078125E-3</c:v>
                </c:pt>
                <c:pt idx="12857">
                  <c:v>1.007080078125E-3</c:v>
                </c:pt>
                <c:pt idx="12858">
                  <c:v>1.0068416595458984E-3</c:v>
                </c:pt>
                <c:pt idx="12859">
                  <c:v>1.007080078125E-3</c:v>
                </c:pt>
                <c:pt idx="12860">
                  <c:v>1.007080078125E-3</c:v>
                </c:pt>
                <c:pt idx="12861">
                  <c:v>1.0068416595458984E-3</c:v>
                </c:pt>
                <c:pt idx="12862">
                  <c:v>1.007080078125E-3</c:v>
                </c:pt>
                <c:pt idx="12863">
                  <c:v>1.007080078125E-3</c:v>
                </c:pt>
                <c:pt idx="12864">
                  <c:v>1.0068416595458984E-3</c:v>
                </c:pt>
                <c:pt idx="12865">
                  <c:v>1.007080078125E-3</c:v>
                </c:pt>
                <c:pt idx="12866">
                  <c:v>1.0080337524414063E-3</c:v>
                </c:pt>
                <c:pt idx="12867">
                  <c:v>1.007080078125E-3</c:v>
                </c:pt>
                <c:pt idx="12868">
                  <c:v>1.0068416595458984E-3</c:v>
                </c:pt>
                <c:pt idx="12869">
                  <c:v>1.007080078125E-3</c:v>
                </c:pt>
                <c:pt idx="12870">
                  <c:v>1.007080078125E-3</c:v>
                </c:pt>
                <c:pt idx="12871">
                  <c:v>1.0068416595458984E-3</c:v>
                </c:pt>
                <c:pt idx="12872">
                  <c:v>1.007080078125E-3</c:v>
                </c:pt>
                <c:pt idx="12873">
                  <c:v>1.007080078125E-3</c:v>
                </c:pt>
                <c:pt idx="12874">
                  <c:v>1.0068416595458984E-3</c:v>
                </c:pt>
                <c:pt idx="12875">
                  <c:v>1.007080078125E-3</c:v>
                </c:pt>
                <c:pt idx="12876">
                  <c:v>1.007080078125E-3</c:v>
                </c:pt>
                <c:pt idx="12877">
                  <c:v>1.0068416595458984E-3</c:v>
                </c:pt>
                <c:pt idx="12878">
                  <c:v>1.007080078125E-3</c:v>
                </c:pt>
                <c:pt idx="12879">
                  <c:v>1.0080337524414063E-3</c:v>
                </c:pt>
                <c:pt idx="12880">
                  <c:v>1.0068416595458984E-3</c:v>
                </c:pt>
                <c:pt idx="12881">
                  <c:v>1.007080078125E-3</c:v>
                </c:pt>
                <c:pt idx="12882">
                  <c:v>1.007080078125E-3</c:v>
                </c:pt>
                <c:pt idx="12883">
                  <c:v>1.0068416595458984E-3</c:v>
                </c:pt>
                <c:pt idx="12884">
                  <c:v>1.007080078125E-3</c:v>
                </c:pt>
                <c:pt idx="12885">
                  <c:v>1.007080078125E-3</c:v>
                </c:pt>
                <c:pt idx="12886">
                  <c:v>1.0068416595458984E-3</c:v>
                </c:pt>
                <c:pt idx="12887">
                  <c:v>1.007080078125E-3</c:v>
                </c:pt>
                <c:pt idx="12888">
                  <c:v>1.007080078125E-3</c:v>
                </c:pt>
                <c:pt idx="12889">
                  <c:v>1.0068416595458984E-3</c:v>
                </c:pt>
                <c:pt idx="12890">
                  <c:v>1.007080078125E-3</c:v>
                </c:pt>
                <c:pt idx="12891">
                  <c:v>1.0080337524414063E-3</c:v>
                </c:pt>
                <c:pt idx="12892">
                  <c:v>1.007080078125E-3</c:v>
                </c:pt>
                <c:pt idx="12893">
                  <c:v>1.0068416595458984E-3</c:v>
                </c:pt>
                <c:pt idx="12894">
                  <c:v>1.007080078125E-3</c:v>
                </c:pt>
                <c:pt idx="12895">
                  <c:v>1.007080078125E-3</c:v>
                </c:pt>
                <c:pt idx="12896">
                  <c:v>1.0068416595458984E-3</c:v>
                </c:pt>
                <c:pt idx="12897">
                  <c:v>1.007080078125E-3</c:v>
                </c:pt>
                <c:pt idx="12898">
                  <c:v>1.007080078125E-3</c:v>
                </c:pt>
                <c:pt idx="12899">
                  <c:v>1.0068416595458984E-3</c:v>
                </c:pt>
                <c:pt idx="12900">
                  <c:v>1.007080078125E-3</c:v>
                </c:pt>
                <c:pt idx="12901">
                  <c:v>1.007080078125E-3</c:v>
                </c:pt>
                <c:pt idx="12902">
                  <c:v>1.0068416595458984E-3</c:v>
                </c:pt>
                <c:pt idx="12903">
                  <c:v>1.007080078125E-3</c:v>
                </c:pt>
                <c:pt idx="12904">
                  <c:v>1.0080337524414063E-3</c:v>
                </c:pt>
                <c:pt idx="12905">
                  <c:v>1.0068416595458984E-3</c:v>
                </c:pt>
                <c:pt idx="12906">
                  <c:v>1.007080078125E-3</c:v>
                </c:pt>
                <c:pt idx="12907">
                  <c:v>1.007080078125E-3</c:v>
                </c:pt>
                <c:pt idx="12908">
                  <c:v>1.0068416595458984E-3</c:v>
                </c:pt>
                <c:pt idx="12909">
                  <c:v>1.007080078125E-3</c:v>
                </c:pt>
                <c:pt idx="12910">
                  <c:v>1.007080078125E-3</c:v>
                </c:pt>
                <c:pt idx="12911">
                  <c:v>1.0068416595458984E-3</c:v>
                </c:pt>
                <c:pt idx="12912">
                  <c:v>1.007080078125E-3</c:v>
                </c:pt>
                <c:pt idx="12913">
                  <c:v>1.007080078125E-3</c:v>
                </c:pt>
                <c:pt idx="12914">
                  <c:v>1.0068416595458984E-3</c:v>
                </c:pt>
                <c:pt idx="12915">
                  <c:v>1.007080078125E-3</c:v>
                </c:pt>
                <c:pt idx="12916">
                  <c:v>1.0080337524414063E-3</c:v>
                </c:pt>
                <c:pt idx="12917">
                  <c:v>1.007080078125E-3</c:v>
                </c:pt>
                <c:pt idx="12918">
                  <c:v>1.0068416595458984E-3</c:v>
                </c:pt>
                <c:pt idx="12919">
                  <c:v>1.007080078125E-3</c:v>
                </c:pt>
                <c:pt idx="12920">
                  <c:v>1.007080078125E-3</c:v>
                </c:pt>
                <c:pt idx="12921">
                  <c:v>1.0068416595458984E-3</c:v>
                </c:pt>
                <c:pt idx="12922">
                  <c:v>1.007080078125E-3</c:v>
                </c:pt>
                <c:pt idx="12923">
                  <c:v>1.007080078125E-3</c:v>
                </c:pt>
                <c:pt idx="12924">
                  <c:v>1.0068416595458984E-3</c:v>
                </c:pt>
                <c:pt idx="12925">
                  <c:v>1.007080078125E-3</c:v>
                </c:pt>
                <c:pt idx="12926">
                  <c:v>1.007080078125E-3</c:v>
                </c:pt>
                <c:pt idx="12927">
                  <c:v>1.0068416595458984E-3</c:v>
                </c:pt>
                <c:pt idx="12928">
                  <c:v>1.007080078125E-3</c:v>
                </c:pt>
                <c:pt idx="12929">
                  <c:v>1.0080337524414063E-3</c:v>
                </c:pt>
                <c:pt idx="12930">
                  <c:v>1.0068416595458984E-3</c:v>
                </c:pt>
                <c:pt idx="12931">
                  <c:v>1.007080078125E-3</c:v>
                </c:pt>
                <c:pt idx="12932">
                  <c:v>1.007080078125E-3</c:v>
                </c:pt>
                <c:pt idx="12933">
                  <c:v>1.0068416595458984E-3</c:v>
                </c:pt>
                <c:pt idx="12934">
                  <c:v>1.007080078125E-3</c:v>
                </c:pt>
                <c:pt idx="12935">
                  <c:v>1.007080078125E-3</c:v>
                </c:pt>
                <c:pt idx="12936">
                  <c:v>1.0068416595458984E-3</c:v>
                </c:pt>
                <c:pt idx="12937">
                  <c:v>1.007080078125E-3</c:v>
                </c:pt>
                <c:pt idx="12938">
                  <c:v>1.007080078125E-3</c:v>
                </c:pt>
                <c:pt idx="12939">
                  <c:v>1.0068416595458984E-3</c:v>
                </c:pt>
                <c:pt idx="12940">
                  <c:v>1.007080078125E-3</c:v>
                </c:pt>
                <c:pt idx="12941">
                  <c:v>1.0080337524414063E-3</c:v>
                </c:pt>
                <c:pt idx="12942">
                  <c:v>1.007080078125E-3</c:v>
                </c:pt>
                <c:pt idx="12943">
                  <c:v>1.0068416595458984E-3</c:v>
                </c:pt>
                <c:pt idx="12944">
                  <c:v>1.007080078125E-3</c:v>
                </c:pt>
                <c:pt idx="12945">
                  <c:v>1.007080078125E-3</c:v>
                </c:pt>
                <c:pt idx="12946">
                  <c:v>1.0068416595458984E-3</c:v>
                </c:pt>
                <c:pt idx="12947">
                  <c:v>1.007080078125E-3</c:v>
                </c:pt>
                <c:pt idx="12948">
                  <c:v>1.007080078125E-3</c:v>
                </c:pt>
                <c:pt idx="12949">
                  <c:v>1.0068416595458984E-3</c:v>
                </c:pt>
                <c:pt idx="12950">
                  <c:v>1.007080078125E-3</c:v>
                </c:pt>
                <c:pt idx="12951">
                  <c:v>1.007080078125E-3</c:v>
                </c:pt>
                <c:pt idx="12952">
                  <c:v>1.0068416595458984E-3</c:v>
                </c:pt>
                <c:pt idx="12953">
                  <c:v>1.007080078125E-3</c:v>
                </c:pt>
                <c:pt idx="12954">
                  <c:v>1.0080337524414063E-3</c:v>
                </c:pt>
                <c:pt idx="12955">
                  <c:v>1.0068416595458984E-3</c:v>
                </c:pt>
                <c:pt idx="12956">
                  <c:v>1.007080078125E-3</c:v>
                </c:pt>
                <c:pt idx="12957">
                  <c:v>1.007080078125E-3</c:v>
                </c:pt>
                <c:pt idx="12958">
                  <c:v>1.0068416595458984E-3</c:v>
                </c:pt>
                <c:pt idx="12959">
                  <c:v>1.007080078125E-3</c:v>
                </c:pt>
                <c:pt idx="12960">
                  <c:v>1.007080078125E-3</c:v>
                </c:pt>
                <c:pt idx="12961">
                  <c:v>1.0068416595458984E-3</c:v>
                </c:pt>
                <c:pt idx="12962">
                  <c:v>1.007080078125E-3</c:v>
                </c:pt>
                <c:pt idx="12963">
                  <c:v>1.007080078125E-3</c:v>
                </c:pt>
                <c:pt idx="12964">
                  <c:v>1.0068416595458984E-3</c:v>
                </c:pt>
                <c:pt idx="12965">
                  <c:v>1.007080078125E-3</c:v>
                </c:pt>
                <c:pt idx="12966">
                  <c:v>1.0080337524414063E-3</c:v>
                </c:pt>
                <c:pt idx="12967">
                  <c:v>1.007080078125E-3</c:v>
                </c:pt>
                <c:pt idx="12968">
                  <c:v>1.0068416595458984E-3</c:v>
                </c:pt>
                <c:pt idx="12969">
                  <c:v>1.007080078125E-3</c:v>
                </c:pt>
                <c:pt idx="12970">
                  <c:v>1.007080078125E-3</c:v>
                </c:pt>
                <c:pt idx="12971">
                  <c:v>1.0068416595458984E-3</c:v>
                </c:pt>
                <c:pt idx="12972">
                  <c:v>1.007080078125E-3</c:v>
                </c:pt>
                <c:pt idx="12973">
                  <c:v>1.007080078125E-3</c:v>
                </c:pt>
                <c:pt idx="12974">
                  <c:v>1.0068416595458984E-3</c:v>
                </c:pt>
                <c:pt idx="12975">
                  <c:v>1.007080078125E-3</c:v>
                </c:pt>
                <c:pt idx="12976">
                  <c:v>1.007080078125E-3</c:v>
                </c:pt>
                <c:pt idx="12977">
                  <c:v>1.0068416595458984E-3</c:v>
                </c:pt>
                <c:pt idx="12978">
                  <c:v>1.007080078125E-3</c:v>
                </c:pt>
                <c:pt idx="12979">
                  <c:v>1.0080337524414063E-3</c:v>
                </c:pt>
                <c:pt idx="12980">
                  <c:v>1.0068416595458984E-3</c:v>
                </c:pt>
                <c:pt idx="12981">
                  <c:v>1.007080078125E-3</c:v>
                </c:pt>
                <c:pt idx="12982">
                  <c:v>1.007080078125E-3</c:v>
                </c:pt>
                <c:pt idx="12983">
                  <c:v>1.0068416595458984E-3</c:v>
                </c:pt>
                <c:pt idx="12984">
                  <c:v>1.007080078125E-3</c:v>
                </c:pt>
                <c:pt idx="12985">
                  <c:v>1.007080078125E-3</c:v>
                </c:pt>
                <c:pt idx="12986">
                  <c:v>1.0068416595458984E-3</c:v>
                </c:pt>
                <c:pt idx="12987">
                  <c:v>1.007080078125E-3</c:v>
                </c:pt>
                <c:pt idx="12988">
                  <c:v>1.007080078125E-3</c:v>
                </c:pt>
                <c:pt idx="12989">
                  <c:v>1.0068416595458984E-3</c:v>
                </c:pt>
                <c:pt idx="12990">
                  <c:v>1.007080078125E-3</c:v>
                </c:pt>
                <c:pt idx="12991">
                  <c:v>4.0290355682373047E-3</c:v>
                </c:pt>
                <c:pt idx="12992">
                  <c:v>1.007080078125E-3</c:v>
                </c:pt>
                <c:pt idx="12993">
                  <c:v>1.0068416595458984E-3</c:v>
                </c:pt>
                <c:pt idx="12994">
                  <c:v>1.007080078125E-3</c:v>
                </c:pt>
                <c:pt idx="12995">
                  <c:v>1.007080078125E-3</c:v>
                </c:pt>
                <c:pt idx="12996">
                  <c:v>1.0068416595458984E-3</c:v>
                </c:pt>
                <c:pt idx="12997">
                  <c:v>1.007080078125E-3</c:v>
                </c:pt>
                <c:pt idx="12998">
                  <c:v>1.007080078125E-3</c:v>
                </c:pt>
                <c:pt idx="12999">
                  <c:v>1.0068416595458984E-3</c:v>
                </c:pt>
                <c:pt idx="13000">
                  <c:v>1.007080078125E-3</c:v>
                </c:pt>
                <c:pt idx="13001">
                  <c:v>1.0080337524414063E-3</c:v>
                </c:pt>
                <c:pt idx="13002">
                  <c:v>1.0068416595458984E-3</c:v>
                </c:pt>
                <c:pt idx="13003">
                  <c:v>1.007080078125E-3</c:v>
                </c:pt>
                <c:pt idx="13004">
                  <c:v>1.007080078125E-3</c:v>
                </c:pt>
                <c:pt idx="13005">
                  <c:v>1.0068416595458984E-3</c:v>
                </c:pt>
                <c:pt idx="13006">
                  <c:v>1.007080078125E-3</c:v>
                </c:pt>
                <c:pt idx="13007">
                  <c:v>1.007080078125E-3</c:v>
                </c:pt>
                <c:pt idx="13008">
                  <c:v>1.0068416595458984E-3</c:v>
                </c:pt>
                <c:pt idx="13009">
                  <c:v>1.007080078125E-3</c:v>
                </c:pt>
                <c:pt idx="13010">
                  <c:v>1.007080078125E-3</c:v>
                </c:pt>
                <c:pt idx="13011">
                  <c:v>1.0068416595458984E-3</c:v>
                </c:pt>
                <c:pt idx="13012">
                  <c:v>1.007080078125E-3</c:v>
                </c:pt>
                <c:pt idx="13013">
                  <c:v>1.0080337524414063E-3</c:v>
                </c:pt>
                <c:pt idx="13014">
                  <c:v>1.007080078125E-3</c:v>
                </c:pt>
                <c:pt idx="13015">
                  <c:v>1.0068416595458984E-3</c:v>
                </c:pt>
                <c:pt idx="13016">
                  <c:v>1.007080078125E-3</c:v>
                </c:pt>
                <c:pt idx="13017">
                  <c:v>1.007080078125E-3</c:v>
                </c:pt>
                <c:pt idx="13018">
                  <c:v>1.0068416595458984E-3</c:v>
                </c:pt>
                <c:pt idx="13019">
                  <c:v>1.007080078125E-3</c:v>
                </c:pt>
                <c:pt idx="13020">
                  <c:v>1.007080078125E-3</c:v>
                </c:pt>
                <c:pt idx="13021">
                  <c:v>1.0068416595458984E-3</c:v>
                </c:pt>
                <c:pt idx="13022">
                  <c:v>1.007080078125E-3</c:v>
                </c:pt>
                <c:pt idx="13023">
                  <c:v>1.007080078125E-3</c:v>
                </c:pt>
                <c:pt idx="13024">
                  <c:v>1.0068416595458984E-3</c:v>
                </c:pt>
                <c:pt idx="13025">
                  <c:v>1.007080078125E-3</c:v>
                </c:pt>
                <c:pt idx="13026">
                  <c:v>1.0080337524414063E-3</c:v>
                </c:pt>
                <c:pt idx="13027">
                  <c:v>1.0068416595458984E-3</c:v>
                </c:pt>
                <c:pt idx="13028">
                  <c:v>1.007080078125E-3</c:v>
                </c:pt>
                <c:pt idx="13029">
                  <c:v>1.007080078125E-3</c:v>
                </c:pt>
                <c:pt idx="13030">
                  <c:v>1.0068416595458984E-3</c:v>
                </c:pt>
                <c:pt idx="13031">
                  <c:v>1.007080078125E-3</c:v>
                </c:pt>
                <c:pt idx="13032">
                  <c:v>1.007080078125E-3</c:v>
                </c:pt>
                <c:pt idx="13033">
                  <c:v>1.0068416595458984E-3</c:v>
                </c:pt>
                <c:pt idx="13034">
                  <c:v>1.007080078125E-3</c:v>
                </c:pt>
                <c:pt idx="13035">
                  <c:v>1.007080078125E-3</c:v>
                </c:pt>
                <c:pt idx="13036">
                  <c:v>1.0068416595458984E-3</c:v>
                </c:pt>
                <c:pt idx="13037">
                  <c:v>1.007080078125E-3</c:v>
                </c:pt>
                <c:pt idx="13038">
                  <c:v>1.0080337524414063E-3</c:v>
                </c:pt>
                <c:pt idx="13039">
                  <c:v>1.007080078125E-3</c:v>
                </c:pt>
                <c:pt idx="13040">
                  <c:v>1.0068416595458984E-3</c:v>
                </c:pt>
                <c:pt idx="13041">
                  <c:v>1.007080078125E-3</c:v>
                </c:pt>
                <c:pt idx="13042">
                  <c:v>1.007080078125E-3</c:v>
                </c:pt>
                <c:pt idx="13043">
                  <c:v>1.0068416595458984E-3</c:v>
                </c:pt>
                <c:pt idx="13044">
                  <c:v>1.007080078125E-3</c:v>
                </c:pt>
                <c:pt idx="13045">
                  <c:v>1.007080078125E-3</c:v>
                </c:pt>
                <c:pt idx="13046">
                  <c:v>1.0068416595458984E-3</c:v>
                </c:pt>
                <c:pt idx="13047">
                  <c:v>1.007080078125E-3</c:v>
                </c:pt>
                <c:pt idx="13048">
                  <c:v>1.007080078125E-3</c:v>
                </c:pt>
                <c:pt idx="13049">
                  <c:v>1.0068416595458984E-3</c:v>
                </c:pt>
                <c:pt idx="13050">
                  <c:v>1.007080078125E-3</c:v>
                </c:pt>
                <c:pt idx="13051">
                  <c:v>1.0080337524414063E-3</c:v>
                </c:pt>
                <c:pt idx="13052">
                  <c:v>1.0068416595458984E-3</c:v>
                </c:pt>
                <c:pt idx="13053">
                  <c:v>1.007080078125E-3</c:v>
                </c:pt>
                <c:pt idx="13054">
                  <c:v>1.007080078125E-3</c:v>
                </c:pt>
                <c:pt idx="13055">
                  <c:v>1.0068416595458984E-3</c:v>
                </c:pt>
                <c:pt idx="13056">
                  <c:v>1.007080078125E-3</c:v>
                </c:pt>
                <c:pt idx="13057">
                  <c:v>1.007080078125E-3</c:v>
                </c:pt>
                <c:pt idx="13058">
                  <c:v>1.0068416595458984E-3</c:v>
                </c:pt>
                <c:pt idx="13059">
                  <c:v>1.007080078125E-3</c:v>
                </c:pt>
                <c:pt idx="13060">
                  <c:v>1.007080078125E-3</c:v>
                </c:pt>
                <c:pt idx="13061">
                  <c:v>1.0068416595458984E-3</c:v>
                </c:pt>
                <c:pt idx="13062">
                  <c:v>1.007080078125E-3</c:v>
                </c:pt>
                <c:pt idx="13063">
                  <c:v>1.0080337524414063E-3</c:v>
                </c:pt>
                <c:pt idx="13064">
                  <c:v>1.007080078125E-3</c:v>
                </c:pt>
                <c:pt idx="13065">
                  <c:v>1.0068416595458984E-3</c:v>
                </c:pt>
                <c:pt idx="13066">
                  <c:v>1.007080078125E-3</c:v>
                </c:pt>
                <c:pt idx="13067">
                  <c:v>1.007080078125E-3</c:v>
                </c:pt>
                <c:pt idx="13068">
                  <c:v>1.0068416595458984E-3</c:v>
                </c:pt>
                <c:pt idx="13069">
                  <c:v>1.007080078125E-3</c:v>
                </c:pt>
                <c:pt idx="13070">
                  <c:v>1.007080078125E-3</c:v>
                </c:pt>
                <c:pt idx="13071">
                  <c:v>1.0068416595458984E-3</c:v>
                </c:pt>
                <c:pt idx="13072">
                  <c:v>1.007080078125E-3</c:v>
                </c:pt>
                <c:pt idx="13073">
                  <c:v>1.007080078125E-3</c:v>
                </c:pt>
                <c:pt idx="13074">
                  <c:v>1.0068416595458984E-3</c:v>
                </c:pt>
                <c:pt idx="13075">
                  <c:v>1.0080337524414063E-3</c:v>
                </c:pt>
                <c:pt idx="13076">
                  <c:v>1.007080078125E-3</c:v>
                </c:pt>
                <c:pt idx="13077">
                  <c:v>1.0068416595458984E-3</c:v>
                </c:pt>
                <c:pt idx="13078">
                  <c:v>1.007080078125E-3</c:v>
                </c:pt>
                <c:pt idx="13079">
                  <c:v>1.007080078125E-3</c:v>
                </c:pt>
                <c:pt idx="13080">
                  <c:v>1.0068416595458984E-3</c:v>
                </c:pt>
                <c:pt idx="13081">
                  <c:v>1.007080078125E-3</c:v>
                </c:pt>
                <c:pt idx="13082">
                  <c:v>1.007080078125E-3</c:v>
                </c:pt>
                <c:pt idx="13083">
                  <c:v>1.0068416595458984E-3</c:v>
                </c:pt>
                <c:pt idx="13084">
                  <c:v>1.007080078125E-3</c:v>
                </c:pt>
                <c:pt idx="13085">
                  <c:v>1.007080078125E-3</c:v>
                </c:pt>
                <c:pt idx="13086">
                  <c:v>1.0068416595458984E-3</c:v>
                </c:pt>
                <c:pt idx="13087">
                  <c:v>1.007080078125E-3</c:v>
                </c:pt>
                <c:pt idx="13088">
                  <c:v>1.0080337524414063E-3</c:v>
                </c:pt>
                <c:pt idx="13089">
                  <c:v>1.007080078125E-3</c:v>
                </c:pt>
                <c:pt idx="13090">
                  <c:v>1.0068416595458984E-3</c:v>
                </c:pt>
                <c:pt idx="13091">
                  <c:v>1.007080078125E-3</c:v>
                </c:pt>
                <c:pt idx="13092">
                  <c:v>1.007080078125E-3</c:v>
                </c:pt>
                <c:pt idx="13093">
                  <c:v>1.0068416595458984E-3</c:v>
                </c:pt>
                <c:pt idx="13094">
                  <c:v>1.007080078125E-3</c:v>
                </c:pt>
                <c:pt idx="13095">
                  <c:v>1.007080078125E-3</c:v>
                </c:pt>
                <c:pt idx="13096">
                  <c:v>1.0068416595458984E-3</c:v>
                </c:pt>
                <c:pt idx="13097">
                  <c:v>1.007080078125E-3</c:v>
                </c:pt>
                <c:pt idx="13098">
                  <c:v>1.007080078125E-3</c:v>
                </c:pt>
                <c:pt idx="13099">
                  <c:v>1.0068416595458984E-3</c:v>
                </c:pt>
                <c:pt idx="13100">
                  <c:v>1.0080337524414063E-3</c:v>
                </c:pt>
                <c:pt idx="13101">
                  <c:v>1.007080078125E-3</c:v>
                </c:pt>
                <c:pt idx="13102">
                  <c:v>1.0068416595458984E-3</c:v>
                </c:pt>
                <c:pt idx="13103">
                  <c:v>1.007080078125E-3</c:v>
                </c:pt>
                <c:pt idx="13104">
                  <c:v>1.007080078125E-3</c:v>
                </c:pt>
                <c:pt idx="13105">
                  <c:v>1.0068416595458984E-3</c:v>
                </c:pt>
                <c:pt idx="13106">
                  <c:v>1.007080078125E-3</c:v>
                </c:pt>
                <c:pt idx="13107">
                  <c:v>1.007080078125E-3</c:v>
                </c:pt>
                <c:pt idx="13108">
                  <c:v>1.0068416595458984E-3</c:v>
                </c:pt>
                <c:pt idx="13109">
                  <c:v>1.007080078125E-3</c:v>
                </c:pt>
                <c:pt idx="13110">
                  <c:v>1.007080078125E-3</c:v>
                </c:pt>
                <c:pt idx="13111">
                  <c:v>1.20849609375E-2</c:v>
                </c:pt>
                <c:pt idx="13112">
                  <c:v>1.007080078125E-3</c:v>
                </c:pt>
                <c:pt idx="13113">
                  <c:v>1.0068416595458984E-3</c:v>
                </c:pt>
                <c:pt idx="13114">
                  <c:v>1.0080337524414063E-3</c:v>
                </c:pt>
                <c:pt idx="13115">
                  <c:v>1.007080078125E-3</c:v>
                </c:pt>
                <c:pt idx="13116">
                  <c:v>1.0068416595458984E-3</c:v>
                </c:pt>
                <c:pt idx="13117">
                  <c:v>1.007080078125E-3</c:v>
                </c:pt>
                <c:pt idx="13118">
                  <c:v>1.007080078125E-3</c:v>
                </c:pt>
                <c:pt idx="13119">
                  <c:v>1.0068416595458984E-3</c:v>
                </c:pt>
                <c:pt idx="13120">
                  <c:v>1.007080078125E-3</c:v>
                </c:pt>
                <c:pt idx="13121">
                  <c:v>1.007080078125E-3</c:v>
                </c:pt>
                <c:pt idx="13122">
                  <c:v>1.0068416595458984E-3</c:v>
                </c:pt>
                <c:pt idx="13123">
                  <c:v>1.007080078125E-3</c:v>
                </c:pt>
                <c:pt idx="13124">
                  <c:v>1.007080078125E-3</c:v>
                </c:pt>
                <c:pt idx="13125">
                  <c:v>1.0068416595458984E-3</c:v>
                </c:pt>
                <c:pt idx="13126">
                  <c:v>1.007080078125E-3</c:v>
                </c:pt>
                <c:pt idx="13127">
                  <c:v>1.0080337524414063E-3</c:v>
                </c:pt>
                <c:pt idx="13128">
                  <c:v>1.007080078125E-3</c:v>
                </c:pt>
                <c:pt idx="13129">
                  <c:v>1.0068416595458984E-3</c:v>
                </c:pt>
                <c:pt idx="13130">
                  <c:v>1.007080078125E-3</c:v>
                </c:pt>
                <c:pt idx="13131">
                  <c:v>1.007080078125E-3</c:v>
                </c:pt>
                <c:pt idx="13132">
                  <c:v>1.0068416595458984E-3</c:v>
                </c:pt>
                <c:pt idx="13133">
                  <c:v>1.007080078125E-3</c:v>
                </c:pt>
                <c:pt idx="13134">
                  <c:v>1.007080078125E-3</c:v>
                </c:pt>
                <c:pt idx="13135">
                  <c:v>1.0068416595458984E-3</c:v>
                </c:pt>
                <c:pt idx="13136">
                  <c:v>1.007080078125E-3</c:v>
                </c:pt>
                <c:pt idx="13137">
                  <c:v>1.007080078125E-3</c:v>
                </c:pt>
                <c:pt idx="13138">
                  <c:v>1.0068416595458984E-3</c:v>
                </c:pt>
                <c:pt idx="13139">
                  <c:v>1.0080337524414063E-3</c:v>
                </c:pt>
                <c:pt idx="13140">
                  <c:v>1.007080078125E-3</c:v>
                </c:pt>
                <c:pt idx="13141">
                  <c:v>1.0068416595458984E-3</c:v>
                </c:pt>
                <c:pt idx="13142">
                  <c:v>1.007080078125E-3</c:v>
                </c:pt>
                <c:pt idx="13143">
                  <c:v>1.007080078125E-3</c:v>
                </c:pt>
                <c:pt idx="13144">
                  <c:v>1.0068416595458984E-3</c:v>
                </c:pt>
                <c:pt idx="13145">
                  <c:v>1.007080078125E-3</c:v>
                </c:pt>
                <c:pt idx="13146">
                  <c:v>1.007080078125E-3</c:v>
                </c:pt>
                <c:pt idx="13147">
                  <c:v>1.0068416595458984E-3</c:v>
                </c:pt>
                <c:pt idx="13148">
                  <c:v>2.01416015625E-3</c:v>
                </c:pt>
                <c:pt idx="13149">
                  <c:v>1.0068416595458984E-3</c:v>
                </c:pt>
                <c:pt idx="13150">
                  <c:v>1.007080078125E-3</c:v>
                </c:pt>
                <c:pt idx="13151">
                  <c:v>1.0080337524414063E-3</c:v>
                </c:pt>
                <c:pt idx="13152">
                  <c:v>1.007080078125E-3</c:v>
                </c:pt>
                <c:pt idx="13153">
                  <c:v>1.0068416595458984E-3</c:v>
                </c:pt>
                <c:pt idx="13154">
                  <c:v>1.007080078125E-3</c:v>
                </c:pt>
                <c:pt idx="13155">
                  <c:v>1.007080078125E-3</c:v>
                </c:pt>
                <c:pt idx="13156">
                  <c:v>1.0068416595458984E-3</c:v>
                </c:pt>
                <c:pt idx="13157">
                  <c:v>1.007080078125E-3</c:v>
                </c:pt>
                <c:pt idx="13158">
                  <c:v>1.007080078125E-3</c:v>
                </c:pt>
                <c:pt idx="13159">
                  <c:v>1.0068416595458984E-3</c:v>
                </c:pt>
                <c:pt idx="13160">
                  <c:v>1.007080078125E-3</c:v>
                </c:pt>
                <c:pt idx="13161">
                  <c:v>1.007080078125E-3</c:v>
                </c:pt>
                <c:pt idx="13162">
                  <c:v>1.0068416595458984E-3</c:v>
                </c:pt>
                <c:pt idx="13163">
                  <c:v>1.0080337524414063E-3</c:v>
                </c:pt>
                <c:pt idx="13164">
                  <c:v>1.007080078125E-3</c:v>
                </c:pt>
                <c:pt idx="13165">
                  <c:v>1.0068416595458984E-3</c:v>
                </c:pt>
                <c:pt idx="13166">
                  <c:v>1.007080078125E-3</c:v>
                </c:pt>
                <c:pt idx="13167">
                  <c:v>1.007080078125E-3</c:v>
                </c:pt>
                <c:pt idx="13168">
                  <c:v>1.0068416595458984E-3</c:v>
                </c:pt>
                <c:pt idx="13169">
                  <c:v>1.007080078125E-3</c:v>
                </c:pt>
                <c:pt idx="13170">
                  <c:v>1.007080078125E-3</c:v>
                </c:pt>
                <c:pt idx="13171">
                  <c:v>1.0068416595458984E-3</c:v>
                </c:pt>
                <c:pt idx="13172">
                  <c:v>1.007080078125E-3</c:v>
                </c:pt>
                <c:pt idx="13173">
                  <c:v>1.007080078125E-3</c:v>
                </c:pt>
                <c:pt idx="13174">
                  <c:v>1.0068416595458984E-3</c:v>
                </c:pt>
                <c:pt idx="13175">
                  <c:v>1.007080078125E-3</c:v>
                </c:pt>
                <c:pt idx="13176">
                  <c:v>1.0080337524414063E-3</c:v>
                </c:pt>
                <c:pt idx="13177">
                  <c:v>1.007080078125E-3</c:v>
                </c:pt>
                <c:pt idx="13178">
                  <c:v>1.0068416595458984E-3</c:v>
                </c:pt>
                <c:pt idx="13179">
                  <c:v>1.007080078125E-3</c:v>
                </c:pt>
                <c:pt idx="13180">
                  <c:v>1.007080078125E-3</c:v>
                </c:pt>
                <c:pt idx="13181">
                  <c:v>1.0068416595458984E-3</c:v>
                </c:pt>
                <c:pt idx="13182">
                  <c:v>1.007080078125E-3</c:v>
                </c:pt>
                <c:pt idx="13183">
                  <c:v>1.007080078125E-3</c:v>
                </c:pt>
                <c:pt idx="13184">
                  <c:v>1.0068416595458984E-3</c:v>
                </c:pt>
                <c:pt idx="13185">
                  <c:v>1.007080078125E-3</c:v>
                </c:pt>
                <c:pt idx="13186">
                  <c:v>1.007080078125E-3</c:v>
                </c:pt>
                <c:pt idx="13187">
                  <c:v>1.0068416595458984E-3</c:v>
                </c:pt>
                <c:pt idx="13188">
                  <c:v>1.0080337524414063E-3</c:v>
                </c:pt>
                <c:pt idx="13189">
                  <c:v>1.007080078125E-3</c:v>
                </c:pt>
                <c:pt idx="13190">
                  <c:v>1.0068416595458984E-3</c:v>
                </c:pt>
                <c:pt idx="13191">
                  <c:v>1.007080078125E-3</c:v>
                </c:pt>
                <c:pt idx="13192">
                  <c:v>1.007080078125E-3</c:v>
                </c:pt>
                <c:pt idx="13193">
                  <c:v>1.0068416595458984E-3</c:v>
                </c:pt>
                <c:pt idx="13194">
                  <c:v>1.007080078125E-3</c:v>
                </c:pt>
                <c:pt idx="13195">
                  <c:v>1.007080078125E-3</c:v>
                </c:pt>
                <c:pt idx="13196">
                  <c:v>1.0068416595458984E-3</c:v>
                </c:pt>
                <c:pt idx="13197">
                  <c:v>1.007080078125E-3</c:v>
                </c:pt>
                <c:pt idx="13198">
                  <c:v>1.007080078125E-3</c:v>
                </c:pt>
                <c:pt idx="13199">
                  <c:v>1.0068416595458984E-3</c:v>
                </c:pt>
                <c:pt idx="13200">
                  <c:v>1.007080078125E-3</c:v>
                </c:pt>
                <c:pt idx="13201">
                  <c:v>1.0080337524414063E-3</c:v>
                </c:pt>
                <c:pt idx="13202">
                  <c:v>1.007080078125E-3</c:v>
                </c:pt>
                <c:pt idx="13203">
                  <c:v>1.0068416595458984E-3</c:v>
                </c:pt>
                <c:pt idx="13204">
                  <c:v>1.007080078125E-3</c:v>
                </c:pt>
                <c:pt idx="13205">
                  <c:v>1.007080078125E-3</c:v>
                </c:pt>
                <c:pt idx="13206">
                  <c:v>1.0068416595458984E-3</c:v>
                </c:pt>
                <c:pt idx="13207">
                  <c:v>1.007080078125E-3</c:v>
                </c:pt>
                <c:pt idx="13208">
                  <c:v>1.007080078125E-3</c:v>
                </c:pt>
                <c:pt idx="13209">
                  <c:v>1.0068416595458984E-3</c:v>
                </c:pt>
                <c:pt idx="13210">
                  <c:v>1.007080078125E-3</c:v>
                </c:pt>
                <c:pt idx="13211">
                  <c:v>1.007080078125E-3</c:v>
                </c:pt>
                <c:pt idx="13212">
                  <c:v>1.0068416595458984E-3</c:v>
                </c:pt>
                <c:pt idx="13213">
                  <c:v>2.0151138305664063E-3</c:v>
                </c:pt>
                <c:pt idx="13214">
                  <c:v>1.0068416595458984E-3</c:v>
                </c:pt>
                <c:pt idx="13215">
                  <c:v>1.007080078125E-3</c:v>
                </c:pt>
                <c:pt idx="13216">
                  <c:v>1.007080078125E-3</c:v>
                </c:pt>
                <c:pt idx="13217">
                  <c:v>1.0068416595458984E-3</c:v>
                </c:pt>
                <c:pt idx="13218">
                  <c:v>1.007080078125E-3</c:v>
                </c:pt>
                <c:pt idx="13219">
                  <c:v>1.007080078125E-3</c:v>
                </c:pt>
                <c:pt idx="13220">
                  <c:v>1.0068416595458984E-3</c:v>
                </c:pt>
                <c:pt idx="13221">
                  <c:v>1.007080078125E-3</c:v>
                </c:pt>
                <c:pt idx="13222">
                  <c:v>1.007080078125E-3</c:v>
                </c:pt>
                <c:pt idx="13223">
                  <c:v>1.0068416595458984E-3</c:v>
                </c:pt>
                <c:pt idx="13224">
                  <c:v>1.007080078125E-3</c:v>
                </c:pt>
                <c:pt idx="13225">
                  <c:v>1.0080337524414063E-3</c:v>
                </c:pt>
                <c:pt idx="13226">
                  <c:v>1.007080078125E-3</c:v>
                </c:pt>
                <c:pt idx="13227">
                  <c:v>1.0068416595458984E-3</c:v>
                </c:pt>
                <c:pt idx="13228">
                  <c:v>1.007080078125E-3</c:v>
                </c:pt>
                <c:pt idx="13229">
                  <c:v>1.007080078125E-3</c:v>
                </c:pt>
                <c:pt idx="13230">
                  <c:v>1.0068416595458984E-3</c:v>
                </c:pt>
                <c:pt idx="13231">
                  <c:v>1.007080078125E-3</c:v>
                </c:pt>
                <c:pt idx="13232">
                  <c:v>1.007080078125E-3</c:v>
                </c:pt>
                <c:pt idx="13233">
                  <c:v>1.0068416595458984E-3</c:v>
                </c:pt>
                <c:pt idx="13234">
                  <c:v>1.007080078125E-3</c:v>
                </c:pt>
                <c:pt idx="13235">
                  <c:v>1.007080078125E-3</c:v>
                </c:pt>
                <c:pt idx="13236">
                  <c:v>1.0068416595458984E-3</c:v>
                </c:pt>
                <c:pt idx="13237">
                  <c:v>1.0080337524414063E-3</c:v>
                </c:pt>
                <c:pt idx="13238">
                  <c:v>1.007080078125E-3</c:v>
                </c:pt>
                <c:pt idx="13239">
                  <c:v>1.0068416595458984E-3</c:v>
                </c:pt>
                <c:pt idx="13240">
                  <c:v>1.007080078125E-3</c:v>
                </c:pt>
                <c:pt idx="13241">
                  <c:v>1.007080078125E-3</c:v>
                </c:pt>
                <c:pt idx="13242">
                  <c:v>1.0068416595458984E-3</c:v>
                </c:pt>
                <c:pt idx="13243">
                  <c:v>1.007080078125E-3</c:v>
                </c:pt>
                <c:pt idx="13244">
                  <c:v>1.007080078125E-3</c:v>
                </c:pt>
                <c:pt idx="13245">
                  <c:v>1.0068416595458984E-3</c:v>
                </c:pt>
                <c:pt idx="13246">
                  <c:v>1.007080078125E-3</c:v>
                </c:pt>
                <c:pt idx="13247">
                  <c:v>1.007080078125E-3</c:v>
                </c:pt>
                <c:pt idx="13248">
                  <c:v>1.0068416595458984E-3</c:v>
                </c:pt>
                <c:pt idx="13249">
                  <c:v>1.007080078125E-3</c:v>
                </c:pt>
                <c:pt idx="13250">
                  <c:v>1.0080337524414063E-3</c:v>
                </c:pt>
                <c:pt idx="13251">
                  <c:v>1.007080078125E-3</c:v>
                </c:pt>
                <c:pt idx="13252">
                  <c:v>1.0068416595458984E-3</c:v>
                </c:pt>
                <c:pt idx="13253">
                  <c:v>1.007080078125E-3</c:v>
                </c:pt>
                <c:pt idx="13254">
                  <c:v>1.007080078125E-3</c:v>
                </c:pt>
                <c:pt idx="13255">
                  <c:v>1.0068416595458984E-3</c:v>
                </c:pt>
                <c:pt idx="13256">
                  <c:v>1.007080078125E-3</c:v>
                </c:pt>
                <c:pt idx="13257">
                  <c:v>1.007080078125E-3</c:v>
                </c:pt>
                <c:pt idx="13258">
                  <c:v>1.0068416595458984E-3</c:v>
                </c:pt>
                <c:pt idx="13259">
                  <c:v>1.007080078125E-3</c:v>
                </c:pt>
                <c:pt idx="13260">
                  <c:v>1.007080078125E-3</c:v>
                </c:pt>
                <c:pt idx="13261">
                  <c:v>1.0068416595458984E-3</c:v>
                </c:pt>
                <c:pt idx="13262">
                  <c:v>1.0080337524414063E-3</c:v>
                </c:pt>
                <c:pt idx="13263">
                  <c:v>1.007080078125E-3</c:v>
                </c:pt>
                <c:pt idx="13264">
                  <c:v>1.0068416595458984E-3</c:v>
                </c:pt>
                <c:pt idx="13265">
                  <c:v>1.007080078125E-3</c:v>
                </c:pt>
                <c:pt idx="13266">
                  <c:v>1.007080078125E-3</c:v>
                </c:pt>
                <c:pt idx="13267">
                  <c:v>1.0068416595458984E-3</c:v>
                </c:pt>
                <c:pt idx="13268">
                  <c:v>1.007080078125E-3</c:v>
                </c:pt>
                <c:pt idx="13269">
                  <c:v>1.007080078125E-3</c:v>
                </c:pt>
                <c:pt idx="13270">
                  <c:v>1.0068416595458984E-3</c:v>
                </c:pt>
                <c:pt idx="13271">
                  <c:v>1.007080078125E-3</c:v>
                </c:pt>
                <c:pt idx="13272">
                  <c:v>1.007080078125E-3</c:v>
                </c:pt>
                <c:pt idx="13273">
                  <c:v>1.0068416595458984E-3</c:v>
                </c:pt>
                <c:pt idx="13274">
                  <c:v>1.007080078125E-3</c:v>
                </c:pt>
                <c:pt idx="13275">
                  <c:v>1.0080337524414063E-3</c:v>
                </c:pt>
                <c:pt idx="13276">
                  <c:v>1.007080078125E-3</c:v>
                </c:pt>
                <c:pt idx="13277">
                  <c:v>1.0068416595458984E-3</c:v>
                </c:pt>
                <c:pt idx="13278">
                  <c:v>1.007080078125E-3</c:v>
                </c:pt>
                <c:pt idx="13279">
                  <c:v>1.007080078125E-3</c:v>
                </c:pt>
                <c:pt idx="13280">
                  <c:v>1.0068416595458984E-3</c:v>
                </c:pt>
                <c:pt idx="13281">
                  <c:v>1.007080078125E-3</c:v>
                </c:pt>
                <c:pt idx="13282">
                  <c:v>1.007080078125E-3</c:v>
                </c:pt>
                <c:pt idx="13283">
                  <c:v>1.0068416595458984E-3</c:v>
                </c:pt>
                <c:pt idx="13284">
                  <c:v>1.007080078125E-3</c:v>
                </c:pt>
                <c:pt idx="13285">
                  <c:v>1.0068416595458984E-3</c:v>
                </c:pt>
                <c:pt idx="13286">
                  <c:v>1.007080078125E-3</c:v>
                </c:pt>
                <c:pt idx="13287">
                  <c:v>1.0080337524414063E-3</c:v>
                </c:pt>
                <c:pt idx="13288">
                  <c:v>1.007080078125E-3</c:v>
                </c:pt>
                <c:pt idx="13289">
                  <c:v>1.0068416595458984E-3</c:v>
                </c:pt>
                <c:pt idx="13290">
                  <c:v>1.007080078125E-3</c:v>
                </c:pt>
                <c:pt idx="13291">
                  <c:v>1.007080078125E-3</c:v>
                </c:pt>
                <c:pt idx="13292">
                  <c:v>1.0068416595458984E-3</c:v>
                </c:pt>
                <c:pt idx="13293">
                  <c:v>1.007080078125E-3</c:v>
                </c:pt>
                <c:pt idx="13294">
                  <c:v>1.007080078125E-3</c:v>
                </c:pt>
                <c:pt idx="13295">
                  <c:v>1.0068416595458984E-3</c:v>
                </c:pt>
                <c:pt idx="13296">
                  <c:v>1.007080078125E-3</c:v>
                </c:pt>
                <c:pt idx="13297">
                  <c:v>1.007080078125E-3</c:v>
                </c:pt>
                <c:pt idx="13298">
                  <c:v>1.0068416595458984E-3</c:v>
                </c:pt>
                <c:pt idx="13299">
                  <c:v>1.007080078125E-3</c:v>
                </c:pt>
                <c:pt idx="13300">
                  <c:v>1.0080337524414063E-3</c:v>
                </c:pt>
                <c:pt idx="13301">
                  <c:v>1.007080078125E-3</c:v>
                </c:pt>
                <c:pt idx="13302">
                  <c:v>1.0068416595458984E-3</c:v>
                </c:pt>
                <c:pt idx="13303">
                  <c:v>1.007080078125E-3</c:v>
                </c:pt>
                <c:pt idx="13304">
                  <c:v>1.007080078125E-3</c:v>
                </c:pt>
                <c:pt idx="13305">
                  <c:v>1.0068416595458984E-3</c:v>
                </c:pt>
                <c:pt idx="13306">
                  <c:v>1.007080078125E-3</c:v>
                </c:pt>
                <c:pt idx="13307">
                  <c:v>1.0068416595458984E-3</c:v>
                </c:pt>
                <c:pt idx="13308">
                  <c:v>1.007080078125E-3</c:v>
                </c:pt>
                <c:pt idx="13309">
                  <c:v>1.007080078125E-3</c:v>
                </c:pt>
                <c:pt idx="13310">
                  <c:v>1.0068416595458984E-3</c:v>
                </c:pt>
                <c:pt idx="13311">
                  <c:v>1.007080078125E-3</c:v>
                </c:pt>
                <c:pt idx="13312">
                  <c:v>1.0080337524414063E-3</c:v>
                </c:pt>
                <c:pt idx="13313">
                  <c:v>1.007080078125E-3</c:v>
                </c:pt>
                <c:pt idx="13314">
                  <c:v>1.0068416595458984E-3</c:v>
                </c:pt>
                <c:pt idx="13315">
                  <c:v>1.007080078125E-3</c:v>
                </c:pt>
                <c:pt idx="13316">
                  <c:v>1.007080078125E-3</c:v>
                </c:pt>
                <c:pt idx="13317">
                  <c:v>1.0068416595458984E-3</c:v>
                </c:pt>
                <c:pt idx="13318">
                  <c:v>1.007080078125E-3</c:v>
                </c:pt>
                <c:pt idx="13319">
                  <c:v>1.007080078125E-3</c:v>
                </c:pt>
                <c:pt idx="13320">
                  <c:v>1.0068416595458984E-3</c:v>
                </c:pt>
                <c:pt idx="13321">
                  <c:v>1.007080078125E-3</c:v>
                </c:pt>
                <c:pt idx="13322">
                  <c:v>1.007080078125E-3</c:v>
                </c:pt>
                <c:pt idx="13323">
                  <c:v>1.0068416595458984E-3</c:v>
                </c:pt>
                <c:pt idx="13324">
                  <c:v>1.007080078125E-3</c:v>
                </c:pt>
                <c:pt idx="13325">
                  <c:v>1.0080337524414063E-3</c:v>
                </c:pt>
                <c:pt idx="13326">
                  <c:v>1.007080078125E-3</c:v>
                </c:pt>
                <c:pt idx="13327">
                  <c:v>1.0068416595458984E-3</c:v>
                </c:pt>
                <c:pt idx="13328">
                  <c:v>1.007080078125E-3</c:v>
                </c:pt>
                <c:pt idx="13329">
                  <c:v>1.0068416595458984E-3</c:v>
                </c:pt>
                <c:pt idx="13330">
                  <c:v>1.007080078125E-3</c:v>
                </c:pt>
                <c:pt idx="13331">
                  <c:v>1.007080078125E-3</c:v>
                </c:pt>
                <c:pt idx="13332">
                  <c:v>1.0068416595458984E-3</c:v>
                </c:pt>
                <c:pt idx="13333">
                  <c:v>1.007080078125E-3</c:v>
                </c:pt>
                <c:pt idx="13334">
                  <c:v>1.007080078125E-3</c:v>
                </c:pt>
                <c:pt idx="13335">
                  <c:v>1.0068416595458984E-3</c:v>
                </c:pt>
                <c:pt idx="13336">
                  <c:v>1.007080078125E-3</c:v>
                </c:pt>
                <c:pt idx="13337">
                  <c:v>1.0080337524414063E-3</c:v>
                </c:pt>
                <c:pt idx="13338">
                  <c:v>1.007080078125E-3</c:v>
                </c:pt>
                <c:pt idx="13339">
                  <c:v>1.0068416595458984E-3</c:v>
                </c:pt>
                <c:pt idx="13340">
                  <c:v>1.007080078125E-3</c:v>
                </c:pt>
                <c:pt idx="13341">
                  <c:v>1.007080078125E-3</c:v>
                </c:pt>
                <c:pt idx="13342">
                  <c:v>1.0068416595458984E-3</c:v>
                </c:pt>
                <c:pt idx="13343">
                  <c:v>1.007080078125E-3</c:v>
                </c:pt>
                <c:pt idx="13344">
                  <c:v>1.007080078125E-3</c:v>
                </c:pt>
                <c:pt idx="13345">
                  <c:v>1.0068416595458984E-3</c:v>
                </c:pt>
                <c:pt idx="13346">
                  <c:v>1.007080078125E-3</c:v>
                </c:pt>
                <c:pt idx="13347">
                  <c:v>1.007080078125E-3</c:v>
                </c:pt>
                <c:pt idx="13348">
                  <c:v>1.0068416595458984E-3</c:v>
                </c:pt>
                <c:pt idx="13349">
                  <c:v>1.007080078125E-3</c:v>
                </c:pt>
                <c:pt idx="13350">
                  <c:v>1.0080337524414063E-3</c:v>
                </c:pt>
                <c:pt idx="13351">
                  <c:v>1.0068416595458984E-3</c:v>
                </c:pt>
                <c:pt idx="13352">
                  <c:v>1.007080078125E-3</c:v>
                </c:pt>
                <c:pt idx="13353">
                  <c:v>1.007080078125E-3</c:v>
                </c:pt>
                <c:pt idx="13354">
                  <c:v>1.0068416595458984E-3</c:v>
                </c:pt>
                <c:pt idx="13355">
                  <c:v>1.007080078125E-3</c:v>
                </c:pt>
                <c:pt idx="13356">
                  <c:v>1.007080078125E-3</c:v>
                </c:pt>
                <c:pt idx="13357">
                  <c:v>1.0068416595458984E-3</c:v>
                </c:pt>
                <c:pt idx="13358">
                  <c:v>1.007080078125E-3</c:v>
                </c:pt>
                <c:pt idx="13359">
                  <c:v>1.007080078125E-3</c:v>
                </c:pt>
                <c:pt idx="13360">
                  <c:v>1.0068416595458984E-3</c:v>
                </c:pt>
                <c:pt idx="13361">
                  <c:v>1.007080078125E-3</c:v>
                </c:pt>
                <c:pt idx="13362">
                  <c:v>1.0080337524414063E-3</c:v>
                </c:pt>
                <c:pt idx="13363">
                  <c:v>1.007080078125E-3</c:v>
                </c:pt>
                <c:pt idx="13364">
                  <c:v>1.0068416595458984E-3</c:v>
                </c:pt>
                <c:pt idx="13365">
                  <c:v>1.007080078125E-3</c:v>
                </c:pt>
                <c:pt idx="13366">
                  <c:v>1.007080078125E-3</c:v>
                </c:pt>
                <c:pt idx="13367">
                  <c:v>1.0068416595458984E-3</c:v>
                </c:pt>
                <c:pt idx="13368">
                  <c:v>1.007080078125E-3</c:v>
                </c:pt>
                <c:pt idx="13369">
                  <c:v>1.007080078125E-3</c:v>
                </c:pt>
                <c:pt idx="13370">
                  <c:v>1.0068416595458984E-3</c:v>
                </c:pt>
                <c:pt idx="13371">
                  <c:v>1.007080078125E-3</c:v>
                </c:pt>
                <c:pt idx="13372">
                  <c:v>1.007080078125E-3</c:v>
                </c:pt>
                <c:pt idx="13373">
                  <c:v>1.0068416595458984E-3</c:v>
                </c:pt>
                <c:pt idx="13374">
                  <c:v>1.007080078125E-3</c:v>
                </c:pt>
                <c:pt idx="13375">
                  <c:v>1.0080337524414063E-3</c:v>
                </c:pt>
                <c:pt idx="13376">
                  <c:v>1.0068416595458984E-3</c:v>
                </c:pt>
                <c:pt idx="13377">
                  <c:v>1.007080078125E-3</c:v>
                </c:pt>
                <c:pt idx="13378">
                  <c:v>1.007080078125E-3</c:v>
                </c:pt>
                <c:pt idx="13379">
                  <c:v>1.0068416595458984E-3</c:v>
                </c:pt>
                <c:pt idx="13380">
                  <c:v>1.007080078125E-3</c:v>
                </c:pt>
                <c:pt idx="13381">
                  <c:v>1.007080078125E-3</c:v>
                </c:pt>
                <c:pt idx="13382">
                  <c:v>1.0068416595458984E-3</c:v>
                </c:pt>
                <c:pt idx="13383">
                  <c:v>1.007080078125E-3</c:v>
                </c:pt>
                <c:pt idx="13384">
                  <c:v>1.007080078125E-3</c:v>
                </c:pt>
                <c:pt idx="13385">
                  <c:v>1.0068416595458984E-3</c:v>
                </c:pt>
                <c:pt idx="13386">
                  <c:v>1.007080078125E-3</c:v>
                </c:pt>
                <c:pt idx="13387">
                  <c:v>1.0080337524414063E-3</c:v>
                </c:pt>
                <c:pt idx="13388">
                  <c:v>1.007080078125E-3</c:v>
                </c:pt>
                <c:pt idx="13389">
                  <c:v>1.0068416595458984E-3</c:v>
                </c:pt>
                <c:pt idx="13390">
                  <c:v>1.007080078125E-3</c:v>
                </c:pt>
                <c:pt idx="13391">
                  <c:v>1.007080078125E-3</c:v>
                </c:pt>
                <c:pt idx="13392">
                  <c:v>1.0068416595458984E-3</c:v>
                </c:pt>
                <c:pt idx="13393">
                  <c:v>1.007080078125E-3</c:v>
                </c:pt>
                <c:pt idx="13394">
                  <c:v>1.007080078125E-3</c:v>
                </c:pt>
                <c:pt idx="13395">
                  <c:v>1.0068416595458984E-3</c:v>
                </c:pt>
                <c:pt idx="13396">
                  <c:v>1.007080078125E-3</c:v>
                </c:pt>
                <c:pt idx="13397">
                  <c:v>1.007080078125E-3</c:v>
                </c:pt>
                <c:pt idx="13398">
                  <c:v>1.0068416595458984E-3</c:v>
                </c:pt>
                <c:pt idx="13399">
                  <c:v>1.007080078125E-3</c:v>
                </c:pt>
                <c:pt idx="13400">
                  <c:v>1.0080337524414063E-3</c:v>
                </c:pt>
                <c:pt idx="13401">
                  <c:v>1.0068416595458984E-3</c:v>
                </c:pt>
                <c:pt idx="13402">
                  <c:v>1.007080078125E-3</c:v>
                </c:pt>
                <c:pt idx="13403">
                  <c:v>1.007080078125E-3</c:v>
                </c:pt>
                <c:pt idx="13404">
                  <c:v>1.0068416595458984E-3</c:v>
                </c:pt>
                <c:pt idx="13405">
                  <c:v>1.007080078125E-3</c:v>
                </c:pt>
                <c:pt idx="13406">
                  <c:v>1.007080078125E-3</c:v>
                </c:pt>
                <c:pt idx="13407">
                  <c:v>1.0068416595458984E-3</c:v>
                </c:pt>
                <c:pt idx="13408">
                  <c:v>1.007080078125E-3</c:v>
                </c:pt>
                <c:pt idx="13409">
                  <c:v>1.007080078125E-3</c:v>
                </c:pt>
                <c:pt idx="13410">
                  <c:v>1.0068416595458984E-3</c:v>
                </c:pt>
                <c:pt idx="13411">
                  <c:v>1.007080078125E-3</c:v>
                </c:pt>
                <c:pt idx="13412">
                  <c:v>1.0080337524414063E-3</c:v>
                </c:pt>
                <c:pt idx="13413">
                  <c:v>1.007080078125E-3</c:v>
                </c:pt>
                <c:pt idx="13414">
                  <c:v>1.0068416595458984E-3</c:v>
                </c:pt>
                <c:pt idx="13415">
                  <c:v>1.007080078125E-3</c:v>
                </c:pt>
                <c:pt idx="13416">
                  <c:v>1.007080078125E-3</c:v>
                </c:pt>
                <c:pt idx="13417">
                  <c:v>1.0068416595458984E-3</c:v>
                </c:pt>
                <c:pt idx="13418">
                  <c:v>1.007080078125E-3</c:v>
                </c:pt>
                <c:pt idx="13419">
                  <c:v>1.007080078125E-3</c:v>
                </c:pt>
                <c:pt idx="13420">
                  <c:v>1.0068416595458984E-3</c:v>
                </c:pt>
                <c:pt idx="13421">
                  <c:v>1.007080078125E-3</c:v>
                </c:pt>
                <c:pt idx="13422">
                  <c:v>1.007080078125E-3</c:v>
                </c:pt>
                <c:pt idx="13423">
                  <c:v>1.0068416595458984E-3</c:v>
                </c:pt>
                <c:pt idx="13424">
                  <c:v>1.007080078125E-3</c:v>
                </c:pt>
                <c:pt idx="13425">
                  <c:v>1.0080337524414063E-3</c:v>
                </c:pt>
                <c:pt idx="13426">
                  <c:v>1.0068416595458984E-3</c:v>
                </c:pt>
                <c:pt idx="13427">
                  <c:v>1.007080078125E-3</c:v>
                </c:pt>
                <c:pt idx="13428">
                  <c:v>1.007080078125E-3</c:v>
                </c:pt>
                <c:pt idx="13429">
                  <c:v>1.0068416595458984E-3</c:v>
                </c:pt>
                <c:pt idx="13430">
                  <c:v>1.007080078125E-3</c:v>
                </c:pt>
                <c:pt idx="13431">
                  <c:v>1.007080078125E-3</c:v>
                </c:pt>
                <c:pt idx="13432">
                  <c:v>1.0068416595458984E-3</c:v>
                </c:pt>
                <c:pt idx="13433">
                  <c:v>1.007080078125E-3</c:v>
                </c:pt>
                <c:pt idx="13434">
                  <c:v>1.007080078125E-3</c:v>
                </c:pt>
                <c:pt idx="13435">
                  <c:v>1.0068416595458984E-3</c:v>
                </c:pt>
                <c:pt idx="13436">
                  <c:v>1.007080078125E-3</c:v>
                </c:pt>
                <c:pt idx="13437">
                  <c:v>1.0080337524414063E-3</c:v>
                </c:pt>
                <c:pt idx="13438">
                  <c:v>1.007080078125E-3</c:v>
                </c:pt>
                <c:pt idx="13439">
                  <c:v>1.0068416595458984E-3</c:v>
                </c:pt>
                <c:pt idx="13440">
                  <c:v>1.007080078125E-3</c:v>
                </c:pt>
                <c:pt idx="13441">
                  <c:v>1.007080078125E-3</c:v>
                </c:pt>
                <c:pt idx="13442">
                  <c:v>1.0068416595458984E-3</c:v>
                </c:pt>
                <c:pt idx="13443">
                  <c:v>5.0351619720458984E-3</c:v>
                </c:pt>
                <c:pt idx="13444">
                  <c:v>1.0068416595458984E-3</c:v>
                </c:pt>
                <c:pt idx="13445">
                  <c:v>1.007080078125E-3</c:v>
                </c:pt>
                <c:pt idx="13446">
                  <c:v>1.0080337524414063E-3</c:v>
                </c:pt>
                <c:pt idx="13447">
                  <c:v>1.0068416595458984E-3</c:v>
                </c:pt>
                <c:pt idx="13448">
                  <c:v>1.007080078125E-3</c:v>
                </c:pt>
                <c:pt idx="13449">
                  <c:v>1.007080078125E-3</c:v>
                </c:pt>
                <c:pt idx="13450">
                  <c:v>1.0068416595458984E-3</c:v>
                </c:pt>
                <c:pt idx="13451">
                  <c:v>1.007080078125E-3</c:v>
                </c:pt>
                <c:pt idx="13452">
                  <c:v>1.007080078125E-3</c:v>
                </c:pt>
                <c:pt idx="13453">
                  <c:v>1.0068416595458984E-3</c:v>
                </c:pt>
                <c:pt idx="13454">
                  <c:v>1.007080078125E-3</c:v>
                </c:pt>
                <c:pt idx="13455">
                  <c:v>1.007080078125E-3</c:v>
                </c:pt>
                <c:pt idx="13456">
                  <c:v>1.0068416595458984E-3</c:v>
                </c:pt>
                <c:pt idx="13457">
                  <c:v>1.007080078125E-3</c:v>
                </c:pt>
                <c:pt idx="13458">
                  <c:v>1.0080337524414063E-3</c:v>
                </c:pt>
                <c:pt idx="13459">
                  <c:v>1.007080078125E-3</c:v>
                </c:pt>
                <c:pt idx="13460">
                  <c:v>1.0068416595458984E-3</c:v>
                </c:pt>
                <c:pt idx="13461">
                  <c:v>1.007080078125E-3</c:v>
                </c:pt>
                <c:pt idx="13462">
                  <c:v>1.007080078125E-3</c:v>
                </c:pt>
                <c:pt idx="13463">
                  <c:v>1.0068416595458984E-3</c:v>
                </c:pt>
                <c:pt idx="13464">
                  <c:v>1.007080078125E-3</c:v>
                </c:pt>
                <c:pt idx="13465">
                  <c:v>1.007080078125E-3</c:v>
                </c:pt>
                <c:pt idx="13466">
                  <c:v>1.0068416595458984E-3</c:v>
                </c:pt>
                <c:pt idx="13467">
                  <c:v>1.007080078125E-3</c:v>
                </c:pt>
                <c:pt idx="13468">
                  <c:v>1.007080078125E-3</c:v>
                </c:pt>
                <c:pt idx="13469">
                  <c:v>1.0068416595458984E-3</c:v>
                </c:pt>
                <c:pt idx="13470">
                  <c:v>1.007080078125E-3</c:v>
                </c:pt>
                <c:pt idx="13471">
                  <c:v>1.0080337524414063E-3</c:v>
                </c:pt>
                <c:pt idx="13472">
                  <c:v>1.0068416595458984E-3</c:v>
                </c:pt>
                <c:pt idx="13473">
                  <c:v>1.007080078125E-3</c:v>
                </c:pt>
                <c:pt idx="13474">
                  <c:v>1.007080078125E-3</c:v>
                </c:pt>
                <c:pt idx="13475">
                  <c:v>1.0068416595458984E-3</c:v>
                </c:pt>
                <c:pt idx="13476">
                  <c:v>1.007080078125E-3</c:v>
                </c:pt>
                <c:pt idx="13477">
                  <c:v>1.007080078125E-3</c:v>
                </c:pt>
                <c:pt idx="13478">
                  <c:v>1.0068416595458984E-3</c:v>
                </c:pt>
                <c:pt idx="13479">
                  <c:v>1.007080078125E-3</c:v>
                </c:pt>
                <c:pt idx="13480">
                  <c:v>1.007080078125E-3</c:v>
                </c:pt>
                <c:pt idx="13481">
                  <c:v>1.0068416595458984E-3</c:v>
                </c:pt>
                <c:pt idx="13482">
                  <c:v>1.007080078125E-3</c:v>
                </c:pt>
                <c:pt idx="13483">
                  <c:v>1.0080337524414063E-3</c:v>
                </c:pt>
                <c:pt idx="13484">
                  <c:v>1.007080078125E-3</c:v>
                </c:pt>
                <c:pt idx="13485">
                  <c:v>1.0068416595458984E-3</c:v>
                </c:pt>
                <c:pt idx="13486">
                  <c:v>1.007080078125E-3</c:v>
                </c:pt>
                <c:pt idx="13487">
                  <c:v>1.007080078125E-3</c:v>
                </c:pt>
                <c:pt idx="13488">
                  <c:v>1.0068416595458984E-3</c:v>
                </c:pt>
                <c:pt idx="13489">
                  <c:v>1.007080078125E-3</c:v>
                </c:pt>
                <c:pt idx="13490">
                  <c:v>1.007080078125E-3</c:v>
                </c:pt>
                <c:pt idx="13491">
                  <c:v>1.0068416595458984E-3</c:v>
                </c:pt>
                <c:pt idx="13492">
                  <c:v>1.007080078125E-3</c:v>
                </c:pt>
                <c:pt idx="13493">
                  <c:v>1.007080078125E-3</c:v>
                </c:pt>
                <c:pt idx="13494">
                  <c:v>1.0068416595458984E-3</c:v>
                </c:pt>
                <c:pt idx="13495">
                  <c:v>1.007080078125E-3</c:v>
                </c:pt>
                <c:pt idx="13496">
                  <c:v>1.0080337524414063E-3</c:v>
                </c:pt>
                <c:pt idx="13497">
                  <c:v>1.0068416595458984E-3</c:v>
                </c:pt>
                <c:pt idx="13498">
                  <c:v>1.007080078125E-3</c:v>
                </c:pt>
                <c:pt idx="13499">
                  <c:v>1.007080078125E-3</c:v>
                </c:pt>
                <c:pt idx="13500">
                  <c:v>1.0068416595458984E-3</c:v>
                </c:pt>
                <c:pt idx="13501">
                  <c:v>1.007080078125E-3</c:v>
                </c:pt>
                <c:pt idx="13502">
                  <c:v>1.007080078125E-3</c:v>
                </c:pt>
                <c:pt idx="13503">
                  <c:v>1.0068416595458984E-3</c:v>
                </c:pt>
                <c:pt idx="13504">
                  <c:v>1.007080078125E-3</c:v>
                </c:pt>
                <c:pt idx="13505">
                  <c:v>1.007080078125E-3</c:v>
                </c:pt>
                <c:pt idx="13506">
                  <c:v>1.0068416595458984E-3</c:v>
                </c:pt>
                <c:pt idx="13507">
                  <c:v>1.007080078125E-3</c:v>
                </c:pt>
                <c:pt idx="13508">
                  <c:v>1.0080337524414063E-3</c:v>
                </c:pt>
                <c:pt idx="13509">
                  <c:v>1.007080078125E-3</c:v>
                </c:pt>
                <c:pt idx="13510">
                  <c:v>1.0068416595458984E-3</c:v>
                </c:pt>
                <c:pt idx="13511">
                  <c:v>1.007080078125E-3</c:v>
                </c:pt>
                <c:pt idx="13512">
                  <c:v>1.007080078125E-3</c:v>
                </c:pt>
                <c:pt idx="13513">
                  <c:v>1.0068416595458984E-3</c:v>
                </c:pt>
                <c:pt idx="13514">
                  <c:v>1.007080078125E-3</c:v>
                </c:pt>
                <c:pt idx="13515">
                  <c:v>1.007080078125E-3</c:v>
                </c:pt>
                <c:pt idx="13516">
                  <c:v>1.0068416595458984E-3</c:v>
                </c:pt>
                <c:pt idx="13517">
                  <c:v>1.007080078125E-3</c:v>
                </c:pt>
                <c:pt idx="13518">
                  <c:v>1.007080078125E-3</c:v>
                </c:pt>
                <c:pt idx="13519">
                  <c:v>1.0068416595458984E-3</c:v>
                </c:pt>
                <c:pt idx="13520">
                  <c:v>1.007080078125E-3</c:v>
                </c:pt>
                <c:pt idx="13521">
                  <c:v>3.0219554901123047E-3</c:v>
                </c:pt>
                <c:pt idx="13522">
                  <c:v>1.007080078125E-3</c:v>
                </c:pt>
                <c:pt idx="13523">
                  <c:v>1.0068416595458984E-3</c:v>
                </c:pt>
                <c:pt idx="13524">
                  <c:v>1.007080078125E-3</c:v>
                </c:pt>
                <c:pt idx="13525">
                  <c:v>1.007080078125E-3</c:v>
                </c:pt>
                <c:pt idx="13526">
                  <c:v>1.0068416595458984E-3</c:v>
                </c:pt>
                <c:pt idx="13527">
                  <c:v>1.007080078125E-3</c:v>
                </c:pt>
                <c:pt idx="13528">
                  <c:v>1.007080078125E-3</c:v>
                </c:pt>
                <c:pt idx="13529">
                  <c:v>1.0068416595458984E-3</c:v>
                </c:pt>
                <c:pt idx="13530">
                  <c:v>1.007080078125E-3</c:v>
                </c:pt>
                <c:pt idx="13531">
                  <c:v>1.0080337524414063E-3</c:v>
                </c:pt>
                <c:pt idx="13532">
                  <c:v>1.007080078125E-3</c:v>
                </c:pt>
                <c:pt idx="13533">
                  <c:v>1.0068416595458984E-3</c:v>
                </c:pt>
                <c:pt idx="13534">
                  <c:v>1.007080078125E-3</c:v>
                </c:pt>
                <c:pt idx="13535">
                  <c:v>1.007080078125E-3</c:v>
                </c:pt>
                <c:pt idx="13536">
                  <c:v>3.0210018157958984E-3</c:v>
                </c:pt>
                <c:pt idx="13537">
                  <c:v>1.0068416595458984E-3</c:v>
                </c:pt>
                <c:pt idx="13538">
                  <c:v>1.007080078125E-3</c:v>
                </c:pt>
                <c:pt idx="13539">
                  <c:v>1.007080078125E-3</c:v>
                </c:pt>
                <c:pt idx="13540">
                  <c:v>1.0068416595458984E-3</c:v>
                </c:pt>
                <c:pt idx="13541">
                  <c:v>1.007080078125E-3</c:v>
                </c:pt>
                <c:pt idx="13542">
                  <c:v>1.0080337524414063E-3</c:v>
                </c:pt>
                <c:pt idx="13543">
                  <c:v>1.0068416595458984E-3</c:v>
                </c:pt>
                <c:pt idx="13544">
                  <c:v>1.007080078125E-3</c:v>
                </c:pt>
                <c:pt idx="13545">
                  <c:v>1.007080078125E-3</c:v>
                </c:pt>
                <c:pt idx="13546">
                  <c:v>1.0068416595458984E-3</c:v>
                </c:pt>
                <c:pt idx="13547">
                  <c:v>1.007080078125E-3</c:v>
                </c:pt>
                <c:pt idx="13548">
                  <c:v>1.007080078125E-3</c:v>
                </c:pt>
                <c:pt idx="13549">
                  <c:v>1.0068416595458984E-3</c:v>
                </c:pt>
                <c:pt idx="13550">
                  <c:v>1.007080078125E-3</c:v>
                </c:pt>
                <c:pt idx="13551">
                  <c:v>1.007080078125E-3</c:v>
                </c:pt>
                <c:pt idx="13552">
                  <c:v>2.0139217376708984E-3</c:v>
                </c:pt>
                <c:pt idx="13553">
                  <c:v>1.0080337524414063E-3</c:v>
                </c:pt>
                <c:pt idx="13554">
                  <c:v>1.007080078125E-3</c:v>
                </c:pt>
                <c:pt idx="13555">
                  <c:v>1.0068416595458984E-3</c:v>
                </c:pt>
                <c:pt idx="13556">
                  <c:v>1.007080078125E-3</c:v>
                </c:pt>
                <c:pt idx="13557">
                  <c:v>1.007080078125E-3</c:v>
                </c:pt>
                <c:pt idx="13558">
                  <c:v>1.0068416595458984E-3</c:v>
                </c:pt>
                <c:pt idx="13559">
                  <c:v>1.007080078125E-3</c:v>
                </c:pt>
                <c:pt idx="13560">
                  <c:v>1.007080078125E-3</c:v>
                </c:pt>
                <c:pt idx="13561">
                  <c:v>1.0068416595458984E-3</c:v>
                </c:pt>
                <c:pt idx="13562">
                  <c:v>1.007080078125E-3</c:v>
                </c:pt>
                <c:pt idx="13563">
                  <c:v>1.007080078125E-3</c:v>
                </c:pt>
                <c:pt idx="13564">
                  <c:v>1.0068416595458984E-3</c:v>
                </c:pt>
                <c:pt idx="13565">
                  <c:v>1.0080337524414063E-3</c:v>
                </c:pt>
                <c:pt idx="13566">
                  <c:v>1.007080078125E-3</c:v>
                </c:pt>
                <c:pt idx="13567">
                  <c:v>1.0068416595458984E-3</c:v>
                </c:pt>
                <c:pt idx="13568">
                  <c:v>1.007080078125E-3</c:v>
                </c:pt>
                <c:pt idx="13569">
                  <c:v>1.007080078125E-3</c:v>
                </c:pt>
                <c:pt idx="13570">
                  <c:v>1.0068416595458984E-3</c:v>
                </c:pt>
                <c:pt idx="13571">
                  <c:v>1.007080078125E-3</c:v>
                </c:pt>
                <c:pt idx="13572">
                  <c:v>1.007080078125E-3</c:v>
                </c:pt>
                <c:pt idx="13573">
                  <c:v>1.0068416595458984E-3</c:v>
                </c:pt>
                <c:pt idx="13574">
                  <c:v>1.007080078125E-3</c:v>
                </c:pt>
                <c:pt idx="13575">
                  <c:v>1.007080078125E-3</c:v>
                </c:pt>
                <c:pt idx="13576">
                  <c:v>1.0068416595458984E-3</c:v>
                </c:pt>
                <c:pt idx="13577">
                  <c:v>1.007080078125E-3</c:v>
                </c:pt>
                <c:pt idx="13578">
                  <c:v>1.0080337524414063E-3</c:v>
                </c:pt>
                <c:pt idx="13579">
                  <c:v>1.007080078125E-3</c:v>
                </c:pt>
                <c:pt idx="13580">
                  <c:v>1.0068416595458984E-3</c:v>
                </c:pt>
                <c:pt idx="13581">
                  <c:v>1.007080078125E-3</c:v>
                </c:pt>
                <c:pt idx="13582">
                  <c:v>1.007080078125E-3</c:v>
                </c:pt>
                <c:pt idx="13583">
                  <c:v>1.0068416595458984E-3</c:v>
                </c:pt>
                <c:pt idx="13584">
                  <c:v>1.007080078125E-3</c:v>
                </c:pt>
                <c:pt idx="13585">
                  <c:v>1.007080078125E-3</c:v>
                </c:pt>
                <c:pt idx="13586">
                  <c:v>1.0068416595458984E-3</c:v>
                </c:pt>
                <c:pt idx="13587">
                  <c:v>1.007080078125E-3</c:v>
                </c:pt>
                <c:pt idx="13588">
                  <c:v>1.007080078125E-3</c:v>
                </c:pt>
                <c:pt idx="13589">
                  <c:v>1.0068416595458984E-3</c:v>
                </c:pt>
                <c:pt idx="13590">
                  <c:v>1.0080337524414063E-3</c:v>
                </c:pt>
                <c:pt idx="13591">
                  <c:v>1.007080078125E-3</c:v>
                </c:pt>
                <c:pt idx="13592">
                  <c:v>1.0068416595458984E-3</c:v>
                </c:pt>
                <c:pt idx="13593">
                  <c:v>1.007080078125E-3</c:v>
                </c:pt>
                <c:pt idx="13594">
                  <c:v>1.007080078125E-3</c:v>
                </c:pt>
                <c:pt idx="13595">
                  <c:v>1.0068416595458984E-3</c:v>
                </c:pt>
                <c:pt idx="13596">
                  <c:v>1.007080078125E-3</c:v>
                </c:pt>
                <c:pt idx="13597">
                  <c:v>1.007080078125E-3</c:v>
                </c:pt>
                <c:pt idx="13598">
                  <c:v>1.0068416595458984E-3</c:v>
                </c:pt>
                <c:pt idx="13599">
                  <c:v>1.007080078125E-3</c:v>
                </c:pt>
                <c:pt idx="13600">
                  <c:v>1.007080078125E-3</c:v>
                </c:pt>
                <c:pt idx="13601">
                  <c:v>1.0068416595458984E-3</c:v>
                </c:pt>
                <c:pt idx="13602">
                  <c:v>1.007080078125E-3</c:v>
                </c:pt>
                <c:pt idx="13603">
                  <c:v>1.0080337524414063E-3</c:v>
                </c:pt>
                <c:pt idx="13604">
                  <c:v>1.007080078125E-3</c:v>
                </c:pt>
                <c:pt idx="13605">
                  <c:v>1.0068416595458984E-3</c:v>
                </c:pt>
                <c:pt idx="13606">
                  <c:v>1.007080078125E-3</c:v>
                </c:pt>
                <c:pt idx="13607">
                  <c:v>1.007080078125E-3</c:v>
                </c:pt>
                <c:pt idx="13608">
                  <c:v>1.0068416595458984E-3</c:v>
                </c:pt>
                <c:pt idx="13609">
                  <c:v>1.007080078125E-3</c:v>
                </c:pt>
                <c:pt idx="13610">
                  <c:v>1.007080078125E-3</c:v>
                </c:pt>
                <c:pt idx="13611">
                  <c:v>1.0068416595458984E-3</c:v>
                </c:pt>
                <c:pt idx="13612">
                  <c:v>1.007080078125E-3</c:v>
                </c:pt>
                <c:pt idx="13613">
                  <c:v>1.007080078125E-3</c:v>
                </c:pt>
                <c:pt idx="13614">
                  <c:v>1.0068416595458984E-3</c:v>
                </c:pt>
                <c:pt idx="13615">
                  <c:v>1.0080337524414063E-3</c:v>
                </c:pt>
                <c:pt idx="13616">
                  <c:v>1.007080078125E-3</c:v>
                </c:pt>
                <c:pt idx="13617">
                  <c:v>1.0068416595458984E-3</c:v>
                </c:pt>
                <c:pt idx="13618">
                  <c:v>1.007080078125E-3</c:v>
                </c:pt>
                <c:pt idx="13619">
                  <c:v>1.007080078125E-3</c:v>
                </c:pt>
                <c:pt idx="13620">
                  <c:v>1.0068416595458984E-3</c:v>
                </c:pt>
                <c:pt idx="13621">
                  <c:v>1.007080078125E-3</c:v>
                </c:pt>
                <c:pt idx="13622">
                  <c:v>1.007080078125E-3</c:v>
                </c:pt>
                <c:pt idx="13623">
                  <c:v>1.0068416595458984E-3</c:v>
                </c:pt>
                <c:pt idx="13624">
                  <c:v>1.007080078125E-3</c:v>
                </c:pt>
                <c:pt idx="13625">
                  <c:v>1.007080078125E-3</c:v>
                </c:pt>
                <c:pt idx="13626">
                  <c:v>1.0068416595458984E-3</c:v>
                </c:pt>
                <c:pt idx="13627">
                  <c:v>1.007080078125E-3</c:v>
                </c:pt>
                <c:pt idx="13628">
                  <c:v>1.0080337524414063E-3</c:v>
                </c:pt>
                <c:pt idx="13629">
                  <c:v>1.007080078125E-3</c:v>
                </c:pt>
                <c:pt idx="13630">
                  <c:v>1.0068416595458984E-3</c:v>
                </c:pt>
                <c:pt idx="13631">
                  <c:v>1.007080078125E-3</c:v>
                </c:pt>
                <c:pt idx="13632">
                  <c:v>1.007080078125E-3</c:v>
                </c:pt>
                <c:pt idx="13633">
                  <c:v>1.0068416595458984E-3</c:v>
                </c:pt>
                <c:pt idx="13634">
                  <c:v>1.007080078125E-3</c:v>
                </c:pt>
                <c:pt idx="13635">
                  <c:v>1.007080078125E-3</c:v>
                </c:pt>
                <c:pt idx="13636">
                  <c:v>1.0068416595458984E-3</c:v>
                </c:pt>
                <c:pt idx="13637">
                  <c:v>1.007080078125E-3</c:v>
                </c:pt>
                <c:pt idx="13638">
                  <c:v>1.007080078125E-3</c:v>
                </c:pt>
                <c:pt idx="13639">
                  <c:v>1.0068416595458984E-3</c:v>
                </c:pt>
                <c:pt idx="13640">
                  <c:v>1.0080337524414063E-3</c:v>
                </c:pt>
                <c:pt idx="13641">
                  <c:v>1.007080078125E-3</c:v>
                </c:pt>
                <c:pt idx="13642">
                  <c:v>1.0068416595458984E-3</c:v>
                </c:pt>
                <c:pt idx="13643">
                  <c:v>1.007080078125E-3</c:v>
                </c:pt>
                <c:pt idx="13644">
                  <c:v>1.007080078125E-3</c:v>
                </c:pt>
                <c:pt idx="13645">
                  <c:v>1.0068416595458984E-3</c:v>
                </c:pt>
                <c:pt idx="13646">
                  <c:v>1.007080078125E-3</c:v>
                </c:pt>
                <c:pt idx="13647">
                  <c:v>1.007080078125E-3</c:v>
                </c:pt>
                <c:pt idx="13648">
                  <c:v>1.0068416595458984E-3</c:v>
                </c:pt>
                <c:pt idx="13649">
                  <c:v>1.007080078125E-3</c:v>
                </c:pt>
                <c:pt idx="13650">
                  <c:v>1.007080078125E-3</c:v>
                </c:pt>
                <c:pt idx="13651">
                  <c:v>1.0068416595458984E-3</c:v>
                </c:pt>
                <c:pt idx="13652">
                  <c:v>1.007080078125E-3</c:v>
                </c:pt>
                <c:pt idx="13653">
                  <c:v>1.0080337524414063E-3</c:v>
                </c:pt>
                <c:pt idx="13654">
                  <c:v>1.007080078125E-3</c:v>
                </c:pt>
                <c:pt idx="13655">
                  <c:v>1.0068416595458984E-3</c:v>
                </c:pt>
                <c:pt idx="13656">
                  <c:v>1.007080078125E-3</c:v>
                </c:pt>
                <c:pt idx="13657">
                  <c:v>1.007080078125E-3</c:v>
                </c:pt>
                <c:pt idx="13658">
                  <c:v>1.0068416595458984E-3</c:v>
                </c:pt>
                <c:pt idx="13659">
                  <c:v>1.007080078125E-3</c:v>
                </c:pt>
                <c:pt idx="13660">
                  <c:v>1.007080078125E-3</c:v>
                </c:pt>
                <c:pt idx="13661">
                  <c:v>1.0068416595458984E-3</c:v>
                </c:pt>
                <c:pt idx="13662">
                  <c:v>1.007080078125E-3</c:v>
                </c:pt>
                <c:pt idx="13663">
                  <c:v>1.007080078125E-3</c:v>
                </c:pt>
                <c:pt idx="13664">
                  <c:v>1.0068416595458984E-3</c:v>
                </c:pt>
                <c:pt idx="13665">
                  <c:v>1.0080337524414063E-3</c:v>
                </c:pt>
                <c:pt idx="13666">
                  <c:v>1.007080078125E-3</c:v>
                </c:pt>
                <c:pt idx="13667">
                  <c:v>1.0068416595458984E-3</c:v>
                </c:pt>
                <c:pt idx="13668">
                  <c:v>1.007080078125E-3</c:v>
                </c:pt>
                <c:pt idx="13669">
                  <c:v>1.007080078125E-3</c:v>
                </c:pt>
                <c:pt idx="13670">
                  <c:v>1.0068416595458984E-3</c:v>
                </c:pt>
                <c:pt idx="13671">
                  <c:v>1.007080078125E-3</c:v>
                </c:pt>
                <c:pt idx="13672">
                  <c:v>1.007080078125E-3</c:v>
                </c:pt>
                <c:pt idx="13673">
                  <c:v>1.0068416595458984E-3</c:v>
                </c:pt>
                <c:pt idx="13674">
                  <c:v>1.007080078125E-3</c:v>
                </c:pt>
                <c:pt idx="13675">
                  <c:v>1.007080078125E-3</c:v>
                </c:pt>
                <c:pt idx="13676">
                  <c:v>1.0068416595458984E-3</c:v>
                </c:pt>
                <c:pt idx="13677">
                  <c:v>1.007080078125E-3</c:v>
                </c:pt>
                <c:pt idx="13678">
                  <c:v>1.0080337524414063E-3</c:v>
                </c:pt>
                <c:pt idx="13679">
                  <c:v>1.007080078125E-3</c:v>
                </c:pt>
                <c:pt idx="13680">
                  <c:v>1.0068416595458984E-3</c:v>
                </c:pt>
                <c:pt idx="13681">
                  <c:v>1.007080078125E-3</c:v>
                </c:pt>
                <c:pt idx="13682">
                  <c:v>1.007080078125E-3</c:v>
                </c:pt>
                <c:pt idx="13683">
                  <c:v>1.0068416595458984E-3</c:v>
                </c:pt>
                <c:pt idx="13684">
                  <c:v>1.007080078125E-3</c:v>
                </c:pt>
                <c:pt idx="13685">
                  <c:v>1.007080078125E-3</c:v>
                </c:pt>
                <c:pt idx="13686">
                  <c:v>1.0068416595458984E-3</c:v>
                </c:pt>
                <c:pt idx="13687">
                  <c:v>1.007080078125E-3</c:v>
                </c:pt>
                <c:pt idx="13688">
                  <c:v>1.007080078125E-3</c:v>
                </c:pt>
                <c:pt idx="13689">
                  <c:v>1.0068416595458984E-3</c:v>
                </c:pt>
                <c:pt idx="13690">
                  <c:v>1.0080337524414063E-3</c:v>
                </c:pt>
                <c:pt idx="13691">
                  <c:v>1.007080078125E-3</c:v>
                </c:pt>
                <c:pt idx="13692">
                  <c:v>1.0068416595458984E-3</c:v>
                </c:pt>
                <c:pt idx="13693">
                  <c:v>1.007080078125E-3</c:v>
                </c:pt>
                <c:pt idx="13694">
                  <c:v>1.007080078125E-3</c:v>
                </c:pt>
                <c:pt idx="13695">
                  <c:v>1.0068416595458984E-3</c:v>
                </c:pt>
                <c:pt idx="13696">
                  <c:v>1.007080078125E-3</c:v>
                </c:pt>
                <c:pt idx="13697">
                  <c:v>1.007080078125E-3</c:v>
                </c:pt>
                <c:pt idx="13698">
                  <c:v>1.0068416595458984E-3</c:v>
                </c:pt>
                <c:pt idx="13699">
                  <c:v>1.007080078125E-3</c:v>
                </c:pt>
                <c:pt idx="13700">
                  <c:v>1.007080078125E-3</c:v>
                </c:pt>
                <c:pt idx="13701">
                  <c:v>1.0068416595458984E-3</c:v>
                </c:pt>
                <c:pt idx="13702">
                  <c:v>1.007080078125E-3</c:v>
                </c:pt>
                <c:pt idx="13703">
                  <c:v>1.0080337524414063E-3</c:v>
                </c:pt>
                <c:pt idx="13704">
                  <c:v>1.007080078125E-3</c:v>
                </c:pt>
                <c:pt idx="13705">
                  <c:v>1.0068416595458984E-3</c:v>
                </c:pt>
                <c:pt idx="13706">
                  <c:v>1.007080078125E-3</c:v>
                </c:pt>
                <c:pt idx="13707">
                  <c:v>1.007080078125E-3</c:v>
                </c:pt>
                <c:pt idx="13708">
                  <c:v>1.0068416595458984E-3</c:v>
                </c:pt>
                <c:pt idx="13709">
                  <c:v>1.007080078125E-3</c:v>
                </c:pt>
                <c:pt idx="13710">
                  <c:v>1.007080078125E-3</c:v>
                </c:pt>
                <c:pt idx="13711">
                  <c:v>1.0068416595458984E-3</c:v>
                </c:pt>
                <c:pt idx="13712">
                  <c:v>1.007080078125E-3</c:v>
                </c:pt>
                <c:pt idx="13713">
                  <c:v>1.007080078125E-3</c:v>
                </c:pt>
                <c:pt idx="13714">
                  <c:v>1.0068416595458984E-3</c:v>
                </c:pt>
                <c:pt idx="13715">
                  <c:v>1.0080337524414063E-3</c:v>
                </c:pt>
                <c:pt idx="13716">
                  <c:v>1.007080078125E-3</c:v>
                </c:pt>
                <c:pt idx="13717">
                  <c:v>1.0068416595458984E-3</c:v>
                </c:pt>
                <c:pt idx="13718">
                  <c:v>1.007080078125E-3</c:v>
                </c:pt>
                <c:pt idx="13719">
                  <c:v>1.007080078125E-3</c:v>
                </c:pt>
                <c:pt idx="13720">
                  <c:v>1.0068416595458984E-3</c:v>
                </c:pt>
                <c:pt idx="13721">
                  <c:v>1.007080078125E-3</c:v>
                </c:pt>
                <c:pt idx="13722">
                  <c:v>1.007080078125E-3</c:v>
                </c:pt>
                <c:pt idx="13723">
                  <c:v>1.0068416595458984E-3</c:v>
                </c:pt>
                <c:pt idx="13724">
                  <c:v>1.007080078125E-3</c:v>
                </c:pt>
                <c:pt idx="13725">
                  <c:v>1.007080078125E-3</c:v>
                </c:pt>
                <c:pt idx="13726">
                  <c:v>1.0068416595458984E-3</c:v>
                </c:pt>
                <c:pt idx="13727">
                  <c:v>1.007080078125E-3</c:v>
                </c:pt>
                <c:pt idx="13728">
                  <c:v>1.0080337524414063E-3</c:v>
                </c:pt>
                <c:pt idx="13729">
                  <c:v>1.007080078125E-3</c:v>
                </c:pt>
                <c:pt idx="13730">
                  <c:v>1.0068416595458984E-3</c:v>
                </c:pt>
                <c:pt idx="13731">
                  <c:v>1.007080078125E-3</c:v>
                </c:pt>
                <c:pt idx="13732">
                  <c:v>1.007080078125E-3</c:v>
                </c:pt>
                <c:pt idx="13733">
                  <c:v>1.0068416595458984E-3</c:v>
                </c:pt>
                <c:pt idx="13734">
                  <c:v>1.007080078125E-3</c:v>
                </c:pt>
                <c:pt idx="13735">
                  <c:v>1.007080078125E-3</c:v>
                </c:pt>
                <c:pt idx="13736">
                  <c:v>1.0068416595458984E-3</c:v>
                </c:pt>
                <c:pt idx="13737">
                  <c:v>1.007080078125E-3</c:v>
                </c:pt>
                <c:pt idx="13738">
                  <c:v>1.007080078125E-3</c:v>
                </c:pt>
                <c:pt idx="13739">
                  <c:v>1.0068416595458984E-3</c:v>
                </c:pt>
                <c:pt idx="13740">
                  <c:v>1.0080337524414063E-3</c:v>
                </c:pt>
                <c:pt idx="13741">
                  <c:v>1.007080078125E-3</c:v>
                </c:pt>
                <c:pt idx="13742">
                  <c:v>1.0068416595458984E-3</c:v>
                </c:pt>
                <c:pt idx="13743">
                  <c:v>1.007080078125E-3</c:v>
                </c:pt>
                <c:pt idx="13744">
                  <c:v>1.007080078125E-3</c:v>
                </c:pt>
                <c:pt idx="13745">
                  <c:v>1.0068416595458984E-3</c:v>
                </c:pt>
                <c:pt idx="13746">
                  <c:v>1.007080078125E-3</c:v>
                </c:pt>
                <c:pt idx="13747">
                  <c:v>1.007080078125E-3</c:v>
                </c:pt>
                <c:pt idx="13748">
                  <c:v>1.0068416595458984E-3</c:v>
                </c:pt>
                <c:pt idx="13749">
                  <c:v>1.007080078125E-3</c:v>
                </c:pt>
                <c:pt idx="13750">
                  <c:v>1.007080078125E-3</c:v>
                </c:pt>
                <c:pt idx="13751">
                  <c:v>1.0068416595458984E-3</c:v>
                </c:pt>
                <c:pt idx="13752">
                  <c:v>1.007080078125E-3</c:v>
                </c:pt>
                <c:pt idx="13753">
                  <c:v>1.0080337524414063E-3</c:v>
                </c:pt>
                <c:pt idx="13754">
                  <c:v>1.007080078125E-3</c:v>
                </c:pt>
                <c:pt idx="13755">
                  <c:v>1.0068416595458984E-3</c:v>
                </c:pt>
                <c:pt idx="13756">
                  <c:v>1.007080078125E-3</c:v>
                </c:pt>
                <c:pt idx="13757">
                  <c:v>1.007080078125E-3</c:v>
                </c:pt>
                <c:pt idx="13758">
                  <c:v>1.0068416595458984E-3</c:v>
                </c:pt>
                <c:pt idx="13759">
                  <c:v>1.007080078125E-3</c:v>
                </c:pt>
                <c:pt idx="13760">
                  <c:v>1.007080078125E-3</c:v>
                </c:pt>
                <c:pt idx="13761">
                  <c:v>1.0068416595458984E-3</c:v>
                </c:pt>
                <c:pt idx="13762">
                  <c:v>1.007080078125E-3</c:v>
                </c:pt>
                <c:pt idx="13763">
                  <c:v>1.007080078125E-3</c:v>
                </c:pt>
                <c:pt idx="13764">
                  <c:v>1.0068416595458984E-3</c:v>
                </c:pt>
                <c:pt idx="13765">
                  <c:v>1.0080337524414063E-3</c:v>
                </c:pt>
                <c:pt idx="13766">
                  <c:v>1.007080078125E-3</c:v>
                </c:pt>
                <c:pt idx="13767">
                  <c:v>1.0068416595458984E-3</c:v>
                </c:pt>
                <c:pt idx="13768">
                  <c:v>1.007080078125E-3</c:v>
                </c:pt>
                <c:pt idx="13769">
                  <c:v>1.007080078125E-3</c:v>
                </c:pt>
                <c:pt idx="13770">
                  <c:v>1.0068416595458984E-3</c:v>
                </c:pt>
                <c:pt idx="13771">
                  <c:v>1.007080078125E-3</c:v>
                </c:pt>
                <c:pt idx="13772">
                  <c:v>1.007080078125E-3</c:v>
                </c:pt>
                <c:pt idx="13773">
                  <c:v>1.0068416595458984E-3</c:v>
                </c:pt>
                <c:pt idx="13774">
                  <c:v>1.007080078125E-3</c:v>
                </c:pt>
                <c:pt idx="13775">
                  <c:v>1.007080078125E-3</c:v>
                </c:pt>
                <c:pt idx="13776">
                  <c:v>1.0068416595458984E-3</c:v>
                </c:pt>
                <c:pt idx="13777">
                  <c:v>1.007080078125E-3</c:v>
                </c:pt>
                <c:pt idx="13778">
                  <c:v>1.0080337524414063E-3</c:v>
                </c:pt>
                <c:pt idx="13779">
                  <c:v>1.007080078125E-3</c:v>
                </c:pt>
                <c:pt idx="13780">
                  <c:v>1.0068416595458984E-3</c:v>
                </c:pt>
                <c:pt idx="13781">
                  <c:v>1.007080078125E-3</c:v>
                </c:pt>
                <c:pt idx="13782">
                  <c:v>1.007080078125E-3</c:v>
                </c:pt>
                <c:pt idx="13783">
                  <c:v>1.0068416595458984E-3</c:v>
                </c:pt>
                <c:pt idx="13784">
                  <c:v>1.007080078125E-3</c:v>
                </c:pt>
                <c:pt idx="13785">
                  <c:v>1.007080078125E-3</c:v>
                </c:pt>
                <c:pt idx="13786">
                  <c:v>1.0068416595458984E-3</c:v>
                </c:pt>
                <c:pt idx="13787">
                  <c:v>1.007080078125E-3</c:v>
                </c:pt>
                <c:pt idx="13788">
                  <c:v>1.0068416595458984E-3</c:v>
                </c:pt>
                <c:pt idx="13789">
                  <c:v>1.007080078125E-3</c:v>
                </c:pt>
                <c:pt idx="13790">
                  <c:v>1.0080337524414063E-3</c:v>
                </c:pt>
                <c:pt idx="13791">
                  <c:v>1.007080078125E-3</c:v>
                </c:pt>
                <c:pt idx="13792">
                  <c:v>1.0068416595458984E-3</c:v>
                </c:pt>
                <c:pt idx="13793">
                  <c:v>1.007080078125E-3</c:v>
                </c:pt>
                <c:pt idx="13794">
                  <c:v>1.007080078125E-3</c:v>
                </c:pt>
                <c:pt idx="13795">
                  <c:v>1.0068416595458984E-3</c:v>
                </c:pt>
                <c:pt idx="13796">
                  <c:v>1.007080078125E-3</c:v>
                </c:pt>
                <c:pt idx="13797">
                  <c:v>1.007080078125E-3</c:v>
                </c:pt>
                <c:pt idx="13798">
                  <c:v>8.0568790435791016E-3</c:v>
                </c:pt>
                <c:pt idx="13799">
                  <c:v>1.007080078125E-3</c:v>
                </c:pt>
                <c:pt idx="13800">
                  <c:v>1.007080078125E-3</c:v>
                </c:pt>
                <c:pt idx="13801">
                  <c:v>1.0068416595458984E-3</c:v>
                </c:pt>
                <c:pt idx="13802">
                  <c:v>1.007080078125E-3</c:v>
                </c:pt>
                <c:pt idx="13803">
                  <c:v>1.0068416595458984E-3</c:v>
                </c:pt>
                <c:pt idx="13804">
                  <c:v>1.007080078125E-3</c:v>
                </c:pt>
                <c:pt idx="13805">
                  <c:v>1.007080078125E-3</c:v>
                </c:pt>
                <c:pt idx="13806">
                  <c:v>1.0068416595458984E-3</c:v>
                </c:pt>
                <c:pt idx="13807">
                  <c:v>1.007080078125E-3</c:v>
                </c:pt>
                <c:pt idx="13808">
                  <c:v>1.0080337524414063E-3</c:v>
                </c:pt>
                <c:pt idx="13809">
                  <c:v>1.007080078125E-3</c:v>
                </c:pt>
                <c:pt idx="13810">
                  <c:v>1.0068416595458984E-3</c:v>
                </c:pt>
                <c:pt idx="13811">
                  <c:v>1.007080078125E-3</c:v>
                </c:pt>
                <c:pt idx="13812">
                  <c:v>1.007080078125E-3</c:v>
                </c:pt>
                <c:pt idx="13813">
                  <c:v>1.0068416595458984E-3</c:v>
                </c:pt>
                <c:pt idx="13814">
                  <c:v>1.007080078125E-3</c:v>
                </c:pt>
                <c:pt idx="13815">
                  <c:v>1.007080078125E-3</c:v>
                </c:pt>
                <c:pt idx="13816">
                  <c:v>1.0068416595458984E-3</c:v>
                </c:pt>
                <c:pt idx="13817">
                  <c:v>1.007080078125E-3</c:v>
                </c:pt>
                <c:pt idx="13818">
                  <c:v>1.007080078125E-3</c:v>
                </c:pt>
                <c:pt idx="13819">
                  <c:v>1.0068416595458984E-3</c:v>
                </c:pt>
                <c:pt idx="13820">
                  <c:v>1.007080078125E-3</c:v>
                </c:pt>
                <c:pt idx="13821">
                  <c:v>1.0080337524414063E-3</c:v>
                </c:pt>
                <c:pt idx="13822">
                  <c:v>1.007080078125E-3</c:v>
                </c:pt>
                <c:pt idx="13823">
                  <c:v>1.0068416595458984E-3</c:v>
                </c:pt>
                <c:pt idx="13824">
                  <c:v>1.007080078125E-3</c:v>
                </c:pt>
                <c:pt idx="13825">
                  <c:v>1.0068416595458984E-3</c:v>
                </c:pt>
                <c:pt idx="13826">
                  <c:v>1.007080078125E-3</c:v>
                </c:pt>
                <c:pt idx="13827">
                  <c:v>1.007080078125E-3</c:v>
                </c:pt>
                <c:pt idx="13828">
                  <c:v>1.0068416595458984E-3</c:v>
                </c:pt>
                <c:pt idx="13829">
                  <c:v>1.007080078125E-3</c:v>
                </c:pt>
                <c:pt idx="13830">
                  <c:v>1.007080078125E-3</c:v>
                </c:pt>
                <c:pt idx="13831">
                  <c:v>1.0068416595458984E-3</c:v>
                </c:pt>
                <c:pt idx="13832">
                  <c:v>1.007080078125E-3</c:v>
                </c:pt>
                <c:pt idx="13833">
                  <c:v>1.0080337524414063E-3</c:v>
                </c:pt>
                <c:pt idx="13834">
                  <c:v>1.007080078125E-3</c:v>
                </c:pt>
                <c:pt idx="13835">
                  <c:v>1.0068416595458984E-3</c:v>
                </c:pt>
                <c:pt idx="13836">
                  <c:v>1.007080078125E-3</c:v>
                </c:pt>
                <c:pt idx="13837">
                  <c:v>1.007080078125E-3</c:v>
                </c:pt>
                <c:pt idx="13838">
                  <c:v>1.0068416595458984E-3</c:v>
                </c:pt>
                <c:pt idx="13839">
                  <c:v>1.007080078125E-3</c:v>
                </c:pt>
                <c:pt idx="13840">
                  <c:v>1.007080078125E-3</c:v>
                </c:pt>
                <c:pt idx="13841">
                  <c:v>1.0068416595458984E-3</c:v>
                </c:pt>
                <c:pt idx="13842">
                  <c:v>1.007080078125E-3</c:v>
                </c:pt>
                <c:pt idx="13843">
                  <c:v>1.007080078125E-3</c:v>
                </c:pt>
                <c:pt idx="13844">
                  <c:v>1.0068416595458984E-3</c:v>
                </c:pt>
                <c:pt idx="13845">
                  <c:v>1.007080078125E-3</c:v>
                </c:pt>
                <c:pt idx="13846">
                  <c:v>1.0080337524414063E-3</c:v>
                </c:pt>
                <c:pt idx="13847">
                  <c:v>1.0068416595458984E-3</c:v>
                </c:pt>
                <c:pt idx="13848">
                  <c:v>1.007080078125E-3</c:v>
                </c:pt>
                <c:pt idx="13849">
                  <c:v>1.007080078125E-3</c:v>
                </c:pt>
                <c:pt idx="13850">
                  <c:v>1.0068416595458984E-3</c:v>
                </c:pt>
                <c:pt idx="13851">
                  <c:v>1.007080078125E-3</c:v>
                </c:pt>
                <c:pt idx="13852">
                  <c:v>1.007080078125E-3</c:v>
                </c:pt>
                <c:pt idx="13853">
                  <c:v>1.0068416595458984E-3</c:v>
                </c:pt>
                <c:pt idx="13854">
                  <c:v>1.007080078125E-3</c:v>
                </c:pt>
                <c:pt idx="13855">
                  <c:v>1.007080078125E-3</c:v>
                </c:pt>
                <c:pt idx="13856">
                  <c:v>1.0068416595458984E-3</c:v>
                </c:pt>
                <c:pt idx="13857">
                  <c:v>1.007080078125E-3</c:v>
                </c:pt>
                <c:pt idx="13858">
                  <c:v>1.0080337524414063E-3</c:v>
                </c:pt>
                <c:pt idx="13859">
                  <c:v>1.007080078125E-3</c:v>
                </c:pt>
                <c:pt idx="13860">
                  <c:v>1.0068416595458984E-3</c:v>
                </c:pt>
                <c:pt idx="13861">
                  <c:v>1.007080078125E-3</c:v>
                </c:pt>
                <c:pt idx="13862">
                  <c:v>1.007080078125E-3</c:v>
                </c:pt>
                <c:pt idx="13863">
                  <c:v>1.0068416595458984E-3</c:v>
                </c:pt>
                <c:pt idx="13864">
                  <c:v>1.007080078125E-3</c:v>
                </c:pt>
                <c:pt idx="13865">
                  <c:v>1.007080078125E-3</c:v>
                </c:pt>
                <c:pt idx="13866">
                  <c:v>1.0068416595458984E-3</c:v>
                </c:pt>
                <c:pt idx="13867">
                  <c:v>1.007080078125E-3</c:v>
                </c:pt>
                <c:pt idx="13868">
                  <c:v>1.007080078125E-3</c:v>
                </c:pt>
                <c:pt idx="13869">
                  <c:v>1.0068416595458984E-3</c:v>
                </c:pt>
                <c:pt idx="13870">
                  <c:v>1.007080078125E-3</c:v>
                </c:pt>
                <c:pt idx="13871">
                  <c:v>1.0080337524414063E-3</c:v>
                </c:pt>
                <c:pt idx="13872">
                  <c:v>1.0068416595458984E-3</c:v>
                </c:pt>
                <c:pt idx="13873">
                  <c:v>1.007080078125E-3</c:v>
                </c:pt>
                <c:pt idx="13874">
                  <c:v>1.007080078125E-3</c:v>
                </c:pt>
                <c:pt idx="13875">
                  <c:v>1.0068416595458984E-3</c:v>
                </c:pt>
                <c:pt idx="13876">
                  <c:v>1.007080078125E-3</c:v>
                </c:pt>
                <c:pt idx="13877">
                  <c:v>1.007080078125E-3</c:v>
                </c:pt>
                <c:pt idx="13878">
                  <c:v>1.0068416595458984E-3</c:v>
                </c:pt>
                <c:pt idx="13879">
                  <c:v>1.007080078125E-3</c:v>
                </c:pt>
                <c:pt idx="13880">
                  <c:v>1.007080078125E-3</c:v>
                </c:pt>
                <c:pt idx="13881">
                  <c:v>1.0068416595458984E-3</c:v>
                </c:pt>
                <c:pt idx="13882">
                  <c:v>1.007080078125E-3</c:v>
                </c:pt>
                <c:pt idx="13883">
                  <c:v>1.0080337524414063E-3</c:v>
                </c:pt>
                <c:pt idx="13884">
                  <c:v>1.007080078125E-3</c:v>
                </c:pt>
                <c:pt idx="13885">
                  <c:v>1.0068416595458984E-3</c:v>
                </c:pt>
                <c:pt idx="13886">
                  <c:v>1.007080078125E-3</c:v>
                </c:pt>
                <c:pt idx="13887">
                  <c:v>1.007080078125E-3</c:v>
                </c:pt>
                <c:pt idx="13888">
                  <c:v>1.0068416595458984E-3</c:v>
                </c:pt>
                <c:pt idx="13889">
                  <c:v>1.007080078125E-3</c:v>
                </c:pt>
                <c:pt idx="13890">
                  <c:v>1.007080078125E-3</c:v>
                </c:pt>
                <c:pt idx="13891">
                  <c:v>1.0068416595458984E-3</c:v>
                </c:pt>
                <c:pt idx="13892">
                  <c:v>1.007080078125E-3</c:v>
                </c:pt>
                <c:pt idx="13893">
                  <c:v>1.007080078125E-3</c:v>
                </c:pt>
                <c:pt idx="13894">
                  <c:v>1.0068416595458984E-3</c:v>
                </c:pt>
                <c:pt idx="13895">
                  <c:v>1.007080078125E-3</c:v>
                </c:pt>
                <c:pt idx="13896">
                  <c:v>1.0080337524414063E-3</c:v>
                </c:pt>
                <c:pt idx="13897">
                  <c:v>1.0068416595458984E-3</c:v>
                </c:pt>
                <c:pt idx="13898">
                  <c:v>1.007080078125E-3</c:v>
                </c:pt>
                <c:pt idx="13899">
                  <c:v>1.007080078125E-3</c:v>
                </c:pt>
                <c:pt idx="13900">
                  <c:v>1.0068416595458984E-3</c:v>
                </c:pt>
                <c:pt idx="13901">
                  <c:v>1.007080078125E-3</c:v>
                </c:pt>
                <c:pt idx="13902">
                  <c:v>1.007080078125E-3</c:v>
                </c:pt>
                <c:pt idx="13903">
                  <c:v>1.0068416595458984E-3</c:v>
                </c:pt>
                <c:pt idx="13904">
                  <c:v>1.007080078125E-3</c:v>
                </c:pt>
                <c:pt idx="13905">
                  <c:v>1.007080078125E-3</c:v>
                </c:pt>
                <c:pt idx="13906">
                  <c:v>1.0068416595458984E-3</c:v>
                </c:pt>
                <c:pt idx="13907">
                  <c:v>1.007080078125E-3</c:v>
                </c:pt>
                <c:pt idx="13908">
                  <c:v>1.0080337524414063E-3</c:v>
                </c:pt>
                <c:pt idx="13909">
                  <c:v>1.007080078125E-3</c:v>
                </c:pt>
                <c:pt idx="13910">
                  <c:v>1.0068416595458984E-3</c:v>
                </c:pt>
                <c:pt idx="13911">
                  <c:v>1.007080078125E-3</c:v>
                </c:pt>
                <c:pt idx="13912">
                  <c:v>1.007080078125E-3</c:v>
                </c:pt>
                <c:pt idx="13913">
                  <c:v>1.0068416595458984E-3</c:v>
                </c:pt>
                <c:pt idx="13914">
                  <c:v>1.007080078125E-3</c:v>
                </c:pt>
                <c:pt idx="13915">
                  <c:v>1.007080078125E-3</c:v>
                </c:pt>
                <c:pt idx="13916">
                  <c:v>1.0068416595458984E-3</c:v>
                </c:pt>
                <c:pt idx="13917">
                  <c:v>1.007080078125E-3</c:v>
                </c:pt>
                <c:pt idx="13918">
                  <c:v>1.007080078125E-3</c:v>
                </c:pt>
                <c:pt idx="13919">
                  <c:v>1.0068416595458984E-3</c:v>
                </c:pt>
                <c:pt idx="13920">
                  <c:v>1.007080078125E-3</c:v>
                </c:pt>
                <c:pt idx="13921">
                  <c:v>1.0080337524414063E-3</c:v>
                </c:pt>
                <c:pt idx="13922">
                  <c:v>1.0068416595458984E-3</c:v>
                </c:pt>
                <c:pt idx="13923">
                  <c:v>1.007080078125E-3</c:v>
                </c:pt>
                <c:pt idx="13924">
                  <c:v>1.007080078125E-3</c:v>
                </c:pt>
                <c:pt idx="13925">
                  <c:v>1.0068416595458984E-3</c:v>
                </c:pt>
                <c:pt idx="13926">
                  <c:v>1.007080078125E-3</c:v>
                </c:pt>
                <c:pt idx="13927">
                  <c:v>1.007080078125E-3</c:v>
                </c:pt>
                <c:pt idx="13928">
                  <c:v>1.0068416595458984E-3</c:v>
                </c:pt>
                <c:pt idx="13929">
                  <c:v>1.007080078125E-3</c:v>
                </c:pt>
                <c:pt idx="13930">
                  <c:v>1.007080078125E-3</c:v>
                </c:pt>
                <c:pt idx="13931">
                  <c:v>1.0068416595458984E-3</c:v>
                </c:pt>
                <c:pt idx="13932">
                  <c:v>1.007080078125E-3</c:v>
                </c:pt>
                <c:pt idx="13933">
                  <c:v>1.0080337524414063E-3</c:v>
                </c:pt>
                <c:pt idx="13934">
                  <c:v>1.007080078125E-3</c:v>
                </c:pt>
                <c:pt idx="13935">
                  <c:v>1.0068416595458984E-3</c:v>
                </c:pt>
                <c:pt idx="13936">
                  <c:v>1.007080078125E-3</c:v>
                </c:pt>
                <c:pt idx="13937">
                  <c:v>1.007080078125E-3</c:v>
                </c:pt>
                <c:pt idx="13938">
                  <c:v>1.0068416595458984E-3</c:v>
                </c:pt>
                <c:pt idx="13939">
                  <c:v>1.007080078125E-3</c:v>
                </c:pt>
                <c:pt idx="13940">
                  <c:v>1.007080078125E-3</c:v>
                </c:pt>
                <c:pt idx="13941">
                  <c:v>1.0068416595458984E-3</c:v>
                </c:pt>
                <c:pt idx="13942">
                  <c:v>1.007080078125E-3</c:v>
                </c:pt>
                <c:pt idx="13943">
                  <c:v>1.007080078125E-3</c:v>
                </c:pt>
                <c:pt idx="13944">
                  <c:v>1.0068416595458984E-3</c:v>
                </c:pt>
                <c:pt idx="13945">
                  <c:v>1.007080078125E-3</c:v>
                </c:pt>
                <c:pt idx="13946">
                  <c:v>1.0080337524414063E-3</c:v>
                </c:pt>
                <c:pt idx="13947">
                  <c:v>1.0068416595458984E-3</c:v>
                </c:pt>
                <c:pt idx="13948">
                  <c:v>1.007080078125E-3</c:v>
                </c:pt>
                <c:pt idx="13949">
                  <c:v>1.007080078125E-3</c:v>
                </c:pt>
                <c:pt idx="13950">
                  <c:v>1.0068416595458984E-3</c:v>
                </c:pt>
                <c:pt idx="13951">
                  <c:v>1.007080078125E-3</c:v>
                </c:pt>
                <c:pt idx="13952">
                  <c:v>1.007080078125E-3</c:v>
                </c:pt>
                <c:pt idx="13953">
                  <c:v>1.0068416595458984E-3</c:v>
                </c:pt>
                <c:pt idx="13954">
                  <c:v>1.007080078125E-3</c:v>
                </c:pt>
                <c:pt idx="13955">
                  <c:v>1.007080078125E-3</c:v>
                </c:pt>
                <c:pt idx="13956">
                  <c:v>1.0068416595458984E-3</c:v>
                </c:pt>
                <c:pt idx="13957">
                  <c:v>1.007080078125E-3</c:v>
                </c:pt>
                <c:pt idx="13958">
                  <c:v>1.0080337524414063E-3</c:v>
                </c:pt>
                <c:pt idx="13959">
                  <c:v>1.007080078125E-3</c:v>
                </c:pt>
                <c:pt idx="13960">
                  <c:v>1.0068416595458984E-3</c:v>
                </c:pt>
                <c:pt idx="13961">
                  <c:v>1.007080078125E-3</c:v>
                </c:pt>
                <c:pt idx="13962">
                  <c:v>1.007080078125E-3</c:v>
                </c:pt>
                <c:pt idx="13963">
                  <c:v>1.0068416595458984E-3</c:v>
                </c:pt>
                <c:pt idx="13964">
                  <c:v>1.007080078125E-3</c:v>
                </c:pt>
                <c:pt idx="13965">
                  <c:v>1.007080078125E-3</c:v>
                </c:pt>
                <c:pt idx="13966">
                  <c:v>1.0068416595458984E-3</c:v>
                </c:pt>
                <c:pt idx="13967">
                  <c:v>1.007080078125E-3</c:v>
                </c:pt>
                <c:pt idx="13968">
                  <c:v>1.007080078125E-3</c:v>
                </c:pt>
                <c:pt idx="13969">
                  <c:v>1.0068416595458984E-3</c:v>
                </c:pt>
                <c:pt idx="13970">
                  <c:v>1.007080078125E-3</c:v>
                </c:pt>
                <c:pt idx="13971">
                  <c:v>1.0080337524414063E-3</c:v>
                </c:pt>
                <c:pt idx="13972">
                  <c:v>1.0068416595458984E-3</c:v>
                </c:pt>
                <c:pt idx="13973">
                  <c:v>1.409912109375E-2</c:v>
                </c:pt>
                <c:pt idx="13974">
                  <c:v>1.007080078125E-3</c:v>
                </c:pt>
                <c:pt idx="13975">
                  <c:v>1.0068416595458984E-3</c:v>
                </c:pt>
                <c:pt idx="13976">
                  <c:v>1.007080078125E-3</c:v>
                </c:pt>
                <c:pt idx="13977">
                  <c:v>1.007080078125E-3</c:v>
                </c:pt>
                <c:pt idx="13978">
                  <c:v>1.0068416595458984E-3</c:v>
                </c:pt>
                <c:pt idx="13979">
                  <c:v>1.007080078125E-3</c:v>
                </c:pt>
                <c:pt idx="13980">
                  <c:v>1.007080078125E-3</c:v>
                </c:pt>
                <c:pt idx="13981">
                  <c:v>1.0068416595458984E-3</c:v>
                </c:pt>
                <c:pt idx="13982">
                  <c:v>1.007080078125E-3</c:v>
                </c:pt>
                <c:pt idx="13983">
                  <c:v>2.0148754119873047E-3</c:v>
                </c:pt>
                <c:pt idx="13984">
                  <c:v>1.007080078125E-3</c:v>
                </c:pt>
                <c:pt idx="13985">
                  <c:v>1.007080078125E-3</c:v>
                </c:pt>
                <c:pt idx="13986">
                  <c:v>1.0068416595458984E-3</c:v>
                </c:pt>
                <c:pt idx="13987">
                  <c:v>1.007080078125E-3</c:v>
                </c:pt>
                <c:pt idx="13988">
                  <c:v>1.007080078125E-3</c:v>
                </c:pt>
                <c:pt idx="13989">
                  <c:v>1.0068416595458984E-3</c:v>
                </c:pt>
                <c:pt idx="13990">
                  <c:v>1.007080078125E-3</c:v>
                </c:pt>
                <c:pt idx="13991">
                  <c:v>1.007080078125E-3</c:v>
                </c:pt>
                <c:pt idx="13992">
                  <c:v>1.0068416595458984E-3</c:v>
                </c:pt>
                <c:pt idx="13993">
                  <c:v>1.007080078125E-3</c:v>
                </c:pt>
                <c:pt idx="13994">
                  <c:v>1.0080337524414063E-3</c:v>
                </c:pt>
                <c:pt idx="13995">
                  <c:v>1.007080078125E-3</c:v>
                </c:pt>
                <c:pt idx="13996">
                  <c:v>1.0068416595458984E-3</c:v>
                </c:pt>
                <c:pt idx="13997">
                  <c:v>1.007080078125E-3</c:v>
                </c:pt>
                <c:pt idx="13998">
                  <c:v>1.007080078125E-3</c:v>
                </c:pt>
                <c:pt idx="13999">
                  <c:v>1.0068416595458984E-3</c:v>
                </c:pt>
                <c:pt idx="14000">
                  <c:v>1.007080078125E-3</c:v>
                </c:pt>
                <c:pt idx="14001">
                  <c:v>1.007080078125E-3</c:v>
                </c:pt>
                <c:pt idx="14002">
                  <c:v>1.0068416595458984E-3</c:v>
                </c:pt>
                <c:pt idx="14003">
                  <c:v>1.007080078125E-3</c:v>
                </c:pt>
                <c:pt idx="14004">
                  <c:v>1.007080078125E-3</c:v>
                </c:pt>
                <c:pt idx="14005">
                  <c:v>1.0068416595458984E-3</c:v>
                </c:pt>
                <c:pt idx="14006">
                  <c:v>1.007080078125E-3</c:v>
                </c:pt>
                <c:pt idx="14007">
                  <c:v>1.0080337524414063E-3</c:v>
                </c:pt>
                <c:pt idx="14008">
                  <c:v>1.0068416595458984E-3</c:v>
                </c:pt>
                <c:pt idx="14009">
                  <c:v>1.007080078125E-3</c:v>
                </c:pt>
                <c:pt idx="14010">
                  <c:v>1.007080078125E-3</c:v>
                </c:pt>
                <c:pt idx="14011">
                  <c:v>1.0068416595458984E-3</c:v>
                </c:pt>
                <c:pt idx="14012">
                  <c:v>1.007080078125E-3</c:v>
                </c:pt>
                <c:pt idx="14013">
                  <c:v>1.007080078125E-3</c:v>
                </c:pt>
                <c:pt idx="14014">
                  <c:v>3.0210018157958984E-3</c:v>
                </c:pt>
                <c:pt idx="14015">
                  <c:v>1.0068416595458984E-3</c:v>
                </c:pt>
                <c:pt idx="14016">
                  <c:v>1.007080078125E-3</c:v>
                </c:pt>
                <c:pt idx="14017">
                  <c:v>1.0080337524414063E-3</c:v>
                </c:pt>
                <c:pt idx="14018">
                  <c:v>1.007080078125E-3</c:v>
                </c:pt>
                <c:pt idx="14019">
                  <c:v>1.0068416595458984E-3</c:v>
                </c:pt>
                <c:pt idx="14020">
                  <c:v>1.007080078125E-3</c:v>
                </c:pt>
                <c:pt idx="14021">
                  <c:v>1.007080078125E-3</c:v>
                </c:pt>
                <c:pt idx="14022">
                  <c:v>1.0068416595458984E-3</c:v>
                </c:pt>
                <c:pt idx="14023">
                  <c:v>1.007080078125E-3</c:v>
                </c:pt>
                <c:pt idx="14024">
                  <c:v>1.007080078125E-3</c:v>
                </c:pt>
                <c:pt idx="14025">
                  <c:v>1.0068416595458984E-3</c:v>
                </c:pt>
                <c:pt idx="14026">
                  <c:v>1.007080078125E-3</c:v>
                </c:pt>
                <c:pt idx="14027">
                  <c:v>1.007080078125E-3</c:v>
                </c:pt>
                <c:pt idx="14028">
                  <c:v>1.0068416595458984E-3</c:v>
                </c:pt>
                <c:pt idx="14029">
                  <c:v>1.007080078125E-3</c:v>
                </c:pt>
                <c:pt idx="14030">
                  <c:v>1.0080337524414063E-3</c:v>
                </c:pt>
                <c:pt idx="14031">
                  <c:v>1.0068416595458984E-3</c:v>
                </c:pt>
                <c:pt idx="14032">
                  <c:v>1.007080078125E-3</c:v>
                </c:pt>
                <c:pt idx="14033">
                  <c:v>1.007080078125E-3</c:v>
                </c:pt>
                <c:pt idx="14034">
                  <c:v>1.0068416595458984E-3</c:v>
                </c:pt>
                <c:pt idx="14035">
                  <c:v>1.007080078125E-3</c:v>
                </c:pt>
                <c:pt idx="14036">
                  <c:v>1.007080078125E-3</c:v>
                </c:pt>
                <c:pt idx="14037">
                  <c:v>1.0068416595458984E-3</c:v>
                </c:pt>
                <c:pt idx="14038">
                  <c:v>1.007080078125E-3</c:v>
                </c:pt>
                <c:pt idx="14039">
                  <c:v>1.007080078125E-3</c:v>
                </c:pt>
                <c:pt idx="14040">
                  <c:v>1.0068416595458984E-3</c:v>
                </c:pt>
                <c:pt idx="14041">
                  <c:v>1.007080078125E-3</c:v>
                </c:pt>
                <c:pt idx="14042">
                  <c:v>1.0080337524414063E-3</c:v>
                </c:pt>
                <c:pt idx="14043">
                  <c:v>1.007080078125E-3</c:v>
                </c:pt>
                <c:pt idx="14044">
                  <c:v>1.0068416595458984E-3</c:v>
                </c:pt>
                <c:pt idx="14045">
                  <c:v>1.007080078125E-3</c:v>
                </c:pt>
                <c:pt idx="14046">
                  <c:v>1.007080078125E-3</c:v>
                </c:pt>
                <c:pt idx="14047">
                  <c:v>1.0068416595458984E-3</c:v>
                </c:pt>
                <c:pt idx="14048">
                  <c:v>1.007080078125E-3</c:v>
                </c:pt>
                <c:pt idx="14049">
                  <c:v>1.007080078125E-3</c:v>
                </c:pt>
                <c:pt idx="14050">
                  <c:v>1.0068416595458984E-3</c:v>
                </c:pt>
                <c:pt idx="14051">
                  <c:v>1.007080078125E-3</c:v>
                </c:pt>
                <c:pt idx="14052">
                  <c:v>1.007080078125E-3</c:v>
                </c:pt>
                <c:pt idx="14053">
                  <c:v>1.0068416595458984E-3</c:v>
                </c:pt>
                <c:pt idx="14054">
                  <c:v>1.0080337524414063E-3</c:v>
                </c:pt>
                <c:pt idx="14055">
                  <c:v>1.007080078125E-3</c:v>
                </c:pt>
                <c:pt idx="14056">
                  <c:v>1.0068416595458984E-3</c:v>
                </c:pt>
                <c:pt idx="14057">
                  <c:v>1.007080078125E-3</c:v>
                </c:pt>
                <c:pt idx="14058">
                  <c:v>1.007080078125E-3</c:v>
                </c:pt>
                <c:pt idx="14059">
                  <c:v>1.0068416595458984E-3</c:v>
                </c:pt>
                <c:pt idx="14060">
                  <c:v>1.007080078125E-3</c:v>
                </c:pt>
                <c:pt idx="14061">
                  <c:v>1.007080078125E-3</c:v>
                </c:pt>
                <c:pt idx="14062">
                  <c:v>1.0068416595458984E-3</c:v>
                </c:pt>
                <c:pt idx="14063">
                  <c:v>1.007080078125E-3</c:v>
                </c:pt>
                <c:pt idx="14064">
                  <c:v>1.007080078125E-3</c:v>
                </c:pt>
                <c:pt idx="14065">
                  <c:v>1.0068416595458984E-3</c:v>
                </c:pt>
                <c:pt idx="14066">
                  <c:v>1.007080078125E-3</c:v>
                </c:pt>
                <c:pt idx="14067">
                  <c:v>1.0080337524414063E-3</c:v>
                </c:pt>
                <c:pt idx="14068">
                  <c:v>1.007080078125E-3</c:v>
                </c:pt>
                <c:pt idx="14069">
                  <c:v>1.0068416595458984E-3</c:v>
                </c:pt>
                <c:pt idx="14070">
                  <c:v>1.007080078125E-3</c:v>
                </c:pt>
                <c:pt idx="14071">
                  <c:v>1.007080078125E-3</c:v>
                </c:pt>
                <c:pt idx="14072">
                  <c:v>1.0068416595458984E-3</c:v>
                </c:pt>
                <c:pt idx="14073">
                  <c:v>1.007080078125E-3</c:v>
                </c:pt>
                <c:pt idx="14074">
                  <c:v>1.007080078125E-3</c:v>
                </c:pt>
                <c:pt idx="14075">
                  <c:v>1.0068416595458984E-3</c:v>
                </c:pt>
                <c:pt idx="14076">
                  <c:v>1.007080078125E-3</c:v>
                </c:pt>
                <c:pt idx="14077">
                  <c:v>1.007080078125E-3</c:v>
                </c:pt>
                <c:pt idx="14078">
                  <c:v>1.0068416595458984E-3</c:v>
                </c:pt>
                <c:pt idx="14079">
                  <c:v>1.0080337524414063E-3</c:v>
                </c:pt>
                <c:pt idx="14080">
                  <c:v>1.007080078125E-3</c:v>
                </c:pt>
                <c:pt idx="14081">
                  <c:v>1.0068416595458984E-3</c:v>
                </c:pt>
                <c:pt idx="14082">
                  <c:v>1.007080078125E-3</c:v>
                </c:pt>
                <c:pt idx="14083">
                  <c:v>1.007080078125E-3</c:v>
                </c:pt>
                <c:pt idx="14084">
                  <c:v>1.0068416595458984E-3</c:v>
                </c:pt>
                <c:pt idx="14085">
                  <c:v>1.007080078125E-3</c:v>
                </c:pt>
                <c:pt idx="14086">
                  <c:v>1.007080078125E-3</c:v>
                </c:pt>
                <c:pt idx="14087">
                  <c:v>1.0068416595458984E-3</c:v>
                </c:pt>
                <c:pt idx="14088">
                  <c:v>1.007080078125E-3</c:v>
                </c:pt>
                <c:pt idx="14089">
                  <c:v>1.007080078125E-3</c:v>
                </c:pt>
                <c:pt idx="14090">
                  <c:v>1.0068416595458984E-3</c:v>
                </c:pt>
                <c:pt idx="14091">
                  <c:v>1.007080078125E-3</c:v>
                </c:pt>
                <c:pt idx="14092">
                  <c:v>1.0080337524414063E-3</c:v>
                </c:pt>
                <c:pt idx="14093">
                  <c:v>1.007080078125E-3</c:v>
                </c:pt>
                <c:pt idx="14094">
                  <c:v>1.0068416595458984E-3</c:v>
                </c:pt>
                <c:pt idx="14095">
                  <c:v>1.007080078125E-3</c:v>
                </c:pt>
                <c:pt idx="14096">
                  <c:v>1.007080078125E-3</c:v>
                </c:pt>
                <c:pt idx="14097">
                  <c:v>1.0068416595458984E-3</c:v>
                </c:pt>
                <c:pt idx="14098">
                  <c:v>1.007080078125E-3</c:v>
                </c:pt>
                <c:pt idx="14099">
                  <c:v>1.007080078125E-3</c:v>
                </c:pt>
                <c:pt idx="14100">
                  <c:v>1.0068416595458984E-3</c:v>
                </c:pt>
                <c:pt idx="14101">
                  <c:v>1.007080078125E-3</c:v>
                </c:pt>
                <c:pt idx="14102">
                  <c:v>1.007080078125E-3</c:v>
                </c:pt>
                <c:pt idx="14103">
                  <c:v>1.0068416595458984E-3</c:v>
                </c:pt>
                <c:pt idx="14104">
                  <c:v>1.0080337524414063E-3</c:v>
                </c:pt>
                <c:pt idx="14105">
                  <c:v>1.007080078125E-3</c:v>
                </c:pt>
                <c:pt idx="14106">
                  <c:v>1.0068416595458984E-3</c:v>
                </c:pt>
                <c:pt idx="14107">
                  <c:v>1.007080078125E-3</c:v>
                </c:pt>
                <c:pt idx="14108">
                  <c:v>1.007080078125E-3</c:v>
                </c:pt>
                <c:pt idx="14109">
                  <c:v>1.0068416595458984E-3</c:v>
                </c:pt>
                <c:pt idx="14110">
                  <c:v>1.007080078125E-3</c:v>
                </c:pt>
                <c:pt idx="14111">
                  <c:v>1.007080078125E-3</c:v>
                </c:pt>
                <c:pt idx="14112">
                  <c:v>1.0068416595458984E-3</c:v>
                </c:pt>
                <c:pt idx="14113">
                  <c:v>1.007080078125E-3</c:v>
                </c:pt>
                <c:pt idx="14114">
                  <c:v>1.007080078125E-3</c:v>
                </c:pt>
                <c:pt idx="14115">
                  <c:v>1.0068416595458984E-3</c:v>
                </c:pt>
                <c:pt idx="14116">
                  <c:v>1.007080078125E-3</c:v>
                </c:pt>
                <c:pt idx="14117">
                  <c:v>1.0080337524414063E-3</c:v>
                </c:pt>
                <c:pt idx="14118">
                  <c:v>1.007080078125E-3</c:v>
                </c:pt>
                <c:pt idx="14119">
                  <c:v>1.0068416595458984E-3</c:v>
                </c:pt>
                <c:pt idx="14120">
                  <c:v>1.007080078125E-3</c:v>
                </c:pt>
                <c:pt idx="14121">
                  <c:v>1.007080078125E-3</c:v>
                </c:pt>
                <c:pt idx="14122">
                  <c:v>1.0068416595458984E-3</c:v>
                </c:pt>
                <c:pt idx="14123">
                  <c:v>1.007080078125E-3</c:v>
                </c:pt>
                <c:pt idx="14124">
                  <c:v>1.007080078125E-3</c:v>
                </c:pt>
                <c:pt idx="14125">
                  <c:v>1.0068416595458984E-3</c:v>
                </c:pt>
                <c:pt idx="14126">
                  <c:v>1.007080078125E-3</c:v>
                </c:pt>
                <c:pt idx="14127">
                  <c:v>1.007080078125E-3</c:v>
                </c:pt>
                <c:pt idx="14128">
                  <c:v>1.0068416595458984E-3</c:v>
                </c:pt>
                <c:pt idx="14129">
                  <c:v>1.0080337524414063E-3</c:v>
                </c:pt>
                <c:pt idx="14130">
                  <c:v>1.007080078125E-3</c:v>
                </c:pt>
                <c:pt idx="14131">
                  <c:v>1.0068416595458984E-3</c:v>
                </c:pt>
                <c:pt idx="14132">
                  <c:v>1.007080078125E-3</c:v>
                </c:pt>
                <c:pt idx="14133">
                  <c:v>1.007080078125E-3</c:v>
                </c:pt>
                <c:pt idx="14134">
                  <c:v>1.0068416595458984E-3</c:v>
                </c:pt>
                <c:pt idx="14135">
                  <c:v>1.007080078125E-3</c:v>
                </c:pt>
                <c:pt idx="14136">
                  <c:v>1.007080078125E-3</c:v>
                </c:pt>
                <c:pt idx="14137">
                  <c:v>1.0068416595458984E-3</c:v>
                </c:pt>
                <c:pt idx="14138">
                  <c:v>1.007080078125E-3</c:v>
                </c:pt>
                <c:pt idx="14139">
                  <c:v>1.007080078125E-3</c:v>
                </c:pt>
                <c:pt idx="14140">
                  <c:v>1.0068416595458984E-3</c:v>
                </c:pt>
                <c:pt idx="14141">
                  <c:v>1.007080078125E-3</c:v>
                </c:pt>
                <c:pt idx="14142">
                  <c:v>1.0080337524414063E-3</c:v>
                </c:pt>
                <c:pt idx="14143">
                  <c:v>1.007080078125E-3</c:v>
                </c:pt>
                <c:pt idx="14144">
                  <c:v>1.0068416595458984E-3</c:v>
                </c:pt>
                <c:pt idx="14145">
                  <c:v>1.007080078125E-3</c:v>
                </c:pt>
                <c:pt idx="14146">
                  <c:v>1.007080078125E-3</c:v>
                </c:pt>
                <c:pt idx="14147">
                  <c:v>1.0068416595458984E-3</c:v>
                </c:pt>
                <c:pt idx="14148">
                  <c:v>1.007080078125E-3</c:v>
                </c:pt>
                <c:pt idx="14149">
                  <c:v>1.007080078125E-3</c:v>
                </c:pt>
                <c:pt idx="14150">
                  <c:v>1.0068416595458984E-3</c:v>
                </c:pt>
                <c:pt idx="14151">
                  <c:v>1.007080078125E-3</c:v>
                </c:pt>
                <c:pt idx="14152">
                  <c:v>1.007080078125E-3</c:v>
                </c:pt>
                <c:pt idx="14153">
                  <c:v>1.0068416595458984E-3</c:v>
                </c:pt>
                <c:pt idx="14154">
                  <c:v>1.0080337524414063E-3</c:v>
                </c:pt>
                <c:pt idx="14155">
                  <c:v>1.007080078125E-3</c:v>
                </c:pt>
                <c:pt idx="14156">
                  <c:v>1.0068416595458984E-3</c:v>
                </c:pt>
                <c:pt idx="14157">
                  <c:v>1.007080078125E-3</c:v>
                </c:pt>
                <c:pt idx="14158">
                  <c:v>1.007080078125E-3</c:v>
                </c:pt>
                <c:pt idx="14159">
                  <c:v>1.0068416595458984E-3</c:v>
                </c:pt>
                <c:pt idx="14160">
                  <c:v>1.007080078125E-3</c:v>
                </c:pt>
                <c:pt idx="14161">
                  <c:v>1.007080078125E-3</c:v>
                </c:pt>
                <c:pt idx="14162">
                  <c:v>1.0068416595458984E-3</c:v>
                </c:pt>
                <c:pt idx="14163">
                  <c:v>1.007080078125E-3</c:v>
                </c:pt>
                <c:pt idx="14164">
                  <c:v>1.007080078125E-3</c:v>
                </c:pt>
                <c:pt idx="14165">
                  <c:v>1.0068416595458984E-3</c:v>
                </c:pt>
                <c:pt idx="14166">
                  <c:v>1.007080078125E-3</c:v>
                </c:pt>
                <c:pt idx="14167">
                  <c:v>1.0080337524414063E-3</c:v>
                </c:pt>
                <c:pt idx="14168">
                  <c:v>1.007080078125E-3</c:v>
                </c:pt>
                <c:pt idx="14169">
                  <c:v>1.0068416595458984E-3</c:v>
                </c:pt>
                <c:pt idx="14170">
                  <c:v>1.007080078125E-3</c:v>
                </c:pt>
                <c:pt idx="14171">
                  <c:v>1.007080078125E-3</c:v>
                </c:pt>
                <c:pt idx="14172">
                  <c:v>1.0068416595458984E-3</c:v>
                </c:pt>
                <c:pt idx="14173">
                  <c:v>1.007080078125E-3</c:v>
                </c:pt>
                <c:pt idx="14174">
                  <c:v>1.007080078125E-3</c:v>
                </c:pt>
                <c:pt idx="14175">
                  <c:v>1.0068416595458984E-3</c:v>
                </c:pt>
                <c:pt idx="14176">
                  <c:v>1.007080078125E-3</c:v>
                </c:pt>
                <c:pt idx="14177">
                  <c:v>1.007080078125E-3</c:v>
                </c:pt>
                <c:pt idx="14178">
                  <c:v>1.0068416595458984E-3</c:v>
                </c:pt>
                <c:pt idx="14179">
                  <c:v>1.0080337524414063E-3</c:v>
                </c:pt>
                <c:pt idx="14180">
                  <c:v>1.007080078125E-3</c:v>
                </c:pt>
                <c:pt idx="14181">
                  <c:v>1.0068416595458984E-3</c:v>
                </c:pt>
                <c:pt idx="14182">
                  <c:v>1.007080078125E-3</c:v>
                </c:pt>
                <c:pt idx="14183">
                  <c:v>1.007080078125E-3</c:v>
                </c:pt>
                <c:pt idx="14184">
                  <c:v>1.0068416595458984E-3</c:v>
                </c:pt>
                <c:pt idx="14185">
                  <c:v>1.007080078125E-3</c:v>
                </c:pt>
                <c:pt idx="14186">
                  <c:v>1.007080078125E-3</c:v>
                </c:pt>
                <c:pt idx="14187">
                  <c:v>1.0068416595458984E-3</c:v>
                </c:pt>
                <c:pt idx="14188">
                  <c:v>1.007080078125E-3</c:v>
                </c:pt>
                <c:pt idx="14189">
                  <c:v>1.007080078125E-3</c:v>
                </c:pt>
                <c:pt idx="14190">
                  <c:v>1.0068416595458984E-3</c:v>
                </c:pt>
                <c:pt idx="14191">
                  <c:v>1.007080078125E-3</c:v>
                </c:pt>
                <c:pt idx="14192">
                  <c:v>1.0080337524414063E-3</c:v>
                </c:pt>
                <c:pt idx="14193">
                  <c:v>1.007080078125E-3</c:v>
                </c:pt>
                <c:pt idx="14194">
                  <c:v>1.0068416595458984E-3</c:v>
                </c:pt>
                <c:pt idx="14195">
                  <c:v>1.007080078125E-3</c:v>
                </c:pt>
                <c:pt idx="14196">
                  <c:v>1.007080078125E-3</c:v>
                </c:pt>
                <c:pt idx="14197">
                  <c:v>1.0068416595458984E-3</c:v>
                </c:pt>
                <c:pt idx="14198">
                  <c:v>1.007080078125E-3</c:v>
                </c:pt>
                <c:pt idx="14199">
                  <c:v>1.007080078125E-3</c:v>
                </c:pt>
                <c:pt idx="14200">
                  <c:v>1.0068416595458984E-3</c:v>
                </c:pt>
                <c:pt idx="14201">
                  <c:v>1.007080078125E-3</c:v>
                </c:pt>
                <c:pt idx="14202">
                  <c:v>1.007080078125E-3</c:v>
                </c:pt>
                <c:pt idx="14203">
                  <c:v>1.0068416595458984E-3</c:v>
                </c:pt>
                <c:pt idx="14204">
                  <c:v>1.0080337524414063E-3</c:v>
                </c:pt>
                <c:pt idx="14205">
                  <c:v>1.007080078125E-3</c:v>
                </c:pt>
                <c:pt idx="14206">
                  <c:v>1.0068416595458984E-3</c:v>
                </c:pt>
                <c:pt idx="14207">
                  <c:v>1.007080078125E-3</c:v>
                </c:pt>
                <c:pt idx="14208">
                  <c:v>1.007080078125E-3</c:v>
                </c:pt>
                <c:pt idx="14209">
                  <c:v>1.0068416595458984E-3</c:v>
                </c:pt>
                <c:pt idx="14210">
                  <c:v>1.007080078125E-3</c:v>
                </c:pt>
                <c:pt idx="14211">
                  <c:v>1.007080078125E-3</c:v>
                </c:pt>
                <c:pt idx="14212">
                  <c:v>1.0068416595458984E-3</c:v>
                </c:pt>
                <c:pt idx="14213">
                  <c:v>1.007080078125E-3</c:v>
                </c:pt>
                <c:pt idx="14214">
                  <c:v>1.007080078125E-3</c:v>
                </c:pt>
                <c:pt idx="14215">
                  <c:v>1.0068416595458984E-3</c:v>
                </c:pt>
                <c:pt idx="14216">
                  <c:v>1.007080078125E-3</c:v>
                </c:pt>
                <c:pt idx="14217">
                  <c:v>1.0080337524414063E-3</c:v>
                </c:pt>
                <c:pt idx="14218">
                  <c:v>1.007080078125E-3</c:v>
                </c:pt>
                <c:pt idx="14219">
                  <c:v>1.0068416595458984E-3</c:v>
                </c:pt>
                <c:pt idx="14220">
                  <c:v>1.007080078125E-3</c:v>
                </c:pt>
                <c:pt idx="14221">
                  <c:v>1.007080078125E-3</c:v>
                </c:pt>
                <c:pt idx="14222">
                  <c:v>1.0068416595458984E-3</c:v>
                </c:pt>
                <c:pt idx="14223">
                  <c:v>1.007080078125E-3</c:v>
                </c:pt>
                <c:pt idx="14224">
                  <c:v>1.007080078125E-3</c:v>
                </c:pt>
                <c:pt idx="14225">
                  <c:v>2.0139217376708984E-3</c:v>
                </c:pt>
                <c:pt idx="14226">
                  <c:v>1.007080078125E-3</c:v>
                </c:pt>
                <c:pt idx="14227">
                  <c:v>1.0068416595458984E-3</c:v>
                </c:pt>
                <c:pt idx="14228">
                  <c:v>1.0080337524414063E-3</c:v>
                </c:pt>
                <c:pt idx="14229">
                  <c:v>1.007080078125E-3</c:v>
                </c:pt>
                <c:pt idx="14230">
                  <c:v>1.0068416595458984E-3</c:v>
                </c:pt>
                <c:pt idx="14231">
                  <c:v>1.007080078125E-3</c:v>
                </c:pt>
                <c:pt idx="14232">
                  <c:v>1.007080078125E-3</c:v>
                </c:pt>
                <c:pt idx="14233">
                  <c:v>1.0068416595458984E-3</c:v>
                </c:pt>
                <c:pt idx="14234">
                  <c:v>1.007080078125E-3</c:v>
                </c:pt>
                <c:pt idx="14235">
                  <c:v>1.007080078125E-3</c:v>
                </c:pt>
                <c:pt idx="14236">
                  <c:v>1.0068416595458984E-3</c:v>
                </c:pt>
                <c:pt idx="14237">
                  <c:v>1.007080078125E-3</c:v>
                </c:pt>
                <c:pt idx="14238">
                  <c:v>1.007080078125E-3</c:v>
                </c:pt>
                <c:pt idx="14239">
                  <c:v>1.0068416595458984E-3</c:v>
                </c:pt>
                <c:pt idx="14240">
                  <c:v>1.007080078125E-3</c:v>
                </c:pt>
                <c:pt idx="14241">
                  <c:v>1.0080337524414063E-3</c:v>
                </c:pt>
                <c:pt idx="14242">
                  <c:v>1.007080078125E-3</c:v>
                </c:pt>
                <c:pt idx="14243">
                  <c:v>1.0068416595458984E-3</c:v>
                </c:pt>
                <c:pt idx="14244">
                  <c:v>1.007080078125E-3</c:v>
                </c:pt>
                <c:pt idx="14245">
                  <c:v>1.007080078125E-3</c:v>
                </c:pt>
                <c:pt idx="14246">
                  <c:v>1.0068416595458984E-3</c:v>
                </c:pt>
                <c:pt idx="14247">
                  <c:v>1.007080078125E-3</c:v>
                </c:pt>
                <c:pt idx="14248">
                  <c:v>1.007080078125E-3</c:v>
                </c:pt>
                <c:pt idx="14249">
                  <c:v>1.0068416595458984E-3</c:v>
                </c:pt>
                <c:pt idx="14250">
                  <c:v>1.007080078125E-3</c:v>
                </c:pt>
                <c:pt idx="14251">
                  <c:v>1.007080078125E-3</c:v>
                </c:pt>
                <c:pt idx="14252">
                  <c:v>1.0068416595458984E-3</c:v>
                </c:pt>
                <c:pt idx="14253">
                  <c:v>1.0080337524414063E-3</c:v>
                </c:pt>
                <c:pt idx="14254">
                  <c:v>1.007080078125E-3</c:v>
                </c:pt>
                <c:pt idx="14255">
                  <c:v>1.0068416595458984E-3</c:v>
                </c:pt>
                <c:pt idx="14256">
                  <c:v>1.007080078125E-3</c:v>
                </c:pt>
                <c:pt idx="14257">
                  <c:v>1.007080078125E-3</c:v>
                </c:pt>
                <c:pt idx="14258">
                  <c:v>1.0068416595458984E-3</c:v>
                </c:pt>
                <c:pt idx="14259">
                  <c:v>1.007080078125E-3</c:v>
                </c:pt>
                <c:pt idx="14260">
                  <c:v>1.007080078125E-3</c:v>
                </c:pt>
                <c:pt idx="14261">
                  <c:v>1.0068416595458984E-3</c:v>
                </c:pt>
                <c:pt idx="14262">
                  <c:v>1.007080078125E-3</c:v>
                </c:pt>
                <c:pt idx="14263">
                  <c:v>1.007080078125E-3</c:v>
                </c:pt>
                <c:pt idx="14264">
                  <c:v>1.0068416595458984E-3</c:v>
                </c:pt>
                <c:pt idx="14265">
                  <c:v>1.007080078125E-3</c:v>
                </c:pt>
                <c:pt idx="14266">
                  <c:v>1.0080337524414063E-3</c:v>
                </c:pt>
                <c:pt idx="14267">
                  <c:v>1.007080078125E-3</c:v>
                </c:pt>
                <c:pt idx="14268">
                  <c:v>1.0068416595458984E-3</c:v>
                </c:pt>
                <c:pt idx="14269">
                  <c:v>1.007080078125E-3</c:v>
                </c:pt>
                <c:pt idx="14270">
                  <c:v>1.007080078125E-3</c:v>
                </c:pt>
                <c:pt idx="14271">
                  <c:v>1.0068416595458984E-3</c:v>
                </c:pt>
                <c:pt idx="14272">
                  <c:v>1.007080078125E-3</c:v>
                </c:pt>
                <c:pt idx="14273">
                  <c:v>1.007080078125E-3</c:v>
                </c:pt>
                <c:pt idx="14274">
                  <c:v>1.0068416595458984E-3</c:v>
                </c:pt>
                <c:pt idx="14275">
                  <c:v>1.007080078125E-3</c:v>
                </c:pt>
                <c:pt idx="14276">
                  <c:v>1.0068416595458984E-3</c:v>
                </c:pt>
                <c:pt idx="14277">
                  <c:v>1.007080078125E-3</c:v>
                </c:pt>
                <c:pt idx="14278">
                  <c:v>1.0080337524414063E-3</c:v>
                </c:pt>
                <c:pt idx="14279">
                  <c:v>1.007080078125E-3</c:v>
                </c:pt>
                <c:pt idx="14280">
                  <c:v>1.0068416595458984E-3</c:v>
                </c:pt>
                <c:pt idx="14281">
                  <c:v>1.007080078125E-3</c:v>
                </c:pt>
                <c:pt idx="14282">
                  <c:v>1.007080078125E-3</c:v>
                </c:pt>
                <c:pt idx="14283">
                  <c:v>1.0068416595458984E-3</c:v>
                </c:pt>
                <c:pt idx="14284">
                  <c:v>1.007080078125E-3</c:v>
                </c:pt>
                <c:pt idx="14285">
                  <c:v>1.007080078125E-3</c:v>
                </c:pt>
                <c:pt idx="14286">
                  <c:v>1.0068416595458984E-3</c:v>
                </c:pt>
                <c:pt idx="14287">
                  <c:v>1.007080078125E-3</c:v>
                </c:pt>
                <c:pt idx="14288">
                  <c:v>1.007080078125E-3</c:v>
                </c:pt>
                <c:pt idx="14289">
                  <c:v>1.0068416595458984E-3</c:v>
                </c:pt>
                <c:pt idx="14290">
                  <c:v>1.007080078125E-3</c:v>
                </c:pt>
                <c:pt idx="14291">
                  <c:v>1.0080337524414063E-3</c:v>
                </c:pt>
                <c:pt idx="14292">
                  <c:v>1.007080078125E-3</c:v>
                </c:pt>
                <c:pt idx="14293">
                  <c:v>1.0068416595458984E-3</c:v>
                </c:pt>
                <c:pt idx="14294">
                  <c:v>1.007080078125E-3</c:v>
                </c:pt>
                <c:pt idx="14295">
                  <c:v>1.007080078125E-3</c:v>
                </c:pt>
                <c:pt idx="14296">
                  <c:v>1.0068416595458984E-3</c:v>
                </c:pt>
                <c:pt idx="14297">
                  <c:v>1.007080078125E-3</c:v>
                </c:pt>
                <c:pt idx="14298">
                  <c:v>1.0068416595458984E-3</c:v>
                </c:pt>
                <c:pt idx="14299">
                  <c:v>1.007080078125E-3</c:v>
                </c:pt>
                <c:pt idx="14300">
                  <c:v>1.007080078125E-3</c:v>
                </c:pt>
                <c:pt idx="14301">
                  <c:v>1.0068416595458984E-3</c:v>
                </c:pt>
                <c:pt idx="14302">
                  <c:v>1.007080078125E-3</c:v>
                </c:pt>
                <c:pt idx="14303">
                  <c:v>1.0080337524414063E-3</c:v>
                </c:pt>
                <c:pt idx="14304">
                  <c:v>1.007080078125E-3</c:v>
                </c:pt>
                <c:pt idx="14305">
                  <c:v>1.0068416595458984E-3</c:v>
                </c:pt>
                <c:pt idx="14306">
                  <c:v>1.007080078125E-3</c:v>
                </c:pt>
                <c:pt idx="14307">
                  <c:v>1.007080078125E-3</c:v>
                </c:pt>
                <c:pt idx="14308">
                  <c:v>1.0068416595458984E-3</c:v>
                </c:pt>
                <c:pt idx="14309">
                  <c:v>1.007080078125E-3</c:v>
                </c:pt>
                <c:pt idx="14310">
                  <c:v>1.007080078125E-3</c:v>
                </c:pt>
                <c:pt idx="14311">
                  <c:v>1.0068416595458984E-3</c:v>
                </c:pt>
                <c:pt idx="14312">
                  <c:v>1.007080078125E-3</c:v>
                </c:pt>
                <c:pt idx="14313">
                  <c:v>1.007080078125E-3</c:v>
                </c:pt>
                <c:pt idx="14314">
                  <c:v>1.0068416595458984E-3</c:v>
                </c:pt>
                <c:pt idx="14315">
                  <c:v>1.007080078125E-3</c:v>
                </c:pt>
                <c:pt idx="14316">
                  <c:v>1.0080337524414063E-3</c:v>
                </c:pt>
                <c:pt idx="14317">
                  <c:v>1.007080078125E-3</c:v>
                </c:pt>
                <c:pt idx="14318">
                  <c:v>1.0068416595458984E-3</c:v>
                </c:pt>
                <c:pt idx="14319">
                  <c:v>4.0280818939208984E-3</c:v>
                </c:pt>
                <c:pt idx="14320">
                  <c:v>1.0068416595458984E-3</c:v>
                </c:pt>
                <c:pt idx="14321">
                  <c:v>1.007080078125E-3</c:v>
                </c:pt>
                <c:pt idx="14322">
                  <c:v>1.007080078125E-3</c:v>
                </c:pt>
                <c:pt idx="14323">
                  <c:v>1.0068416595458984E-3</c:v>
                </c:pt>
                <c:pt idx="14324">
                  <c:v>1.007080078125E-3</c:v>
                </c:pt>
                <c:pt idx="14325">
                  <c:v>1.0080337524414063E-3</c:v>
                </c:pt>
                <c:pt idx="14326">
                  <c:v>1.007080078125E-3</c:v>
                </c:pt>
                <c:pt idx="14327">
                  <c:v>1.0068416595458984E-3</c:v>
                </c:pt>
                <c:pt idx="14328">
                  <c:v>1.007080078125E-3</c:v>
                </c:pt>
                <c:pt idx="14329">
                  <c:v>1.007080078125E-3</c:v>
                </c:pt>
                <c:pt idx="14330">
                  <c:v>1.0068416595458984E-3</c:v>
                </c:pt>
                <c:pt idx="14331">
                  <c:v>1.007080078125E-3</c:v>
                </c:pt>
                <c:pt idx="14332">
                  <c:v>1.007080078125E-3</c:v>
                </c:pt>
                <c:pt idx="14333">
                  <c:v>1.0068416595458984E-3</c:v>
                </c:pt>
                <c:pt idx="14334">
                  <c:v>1.007080078125E-3</c:v>
                </c:pt>
                <c:pt idx="14335">
                  <c:v>1.007080078125E-3</c:v>
                </c:pt>
                <c:pt idx="14336">
                  <c:v>1.0068416595458984E-3</c:v>
                </c:pt>
                <c:pt idx="14337">
                  <c:v>1.007080078125E-3</c:v>
                </c:pt>
                <c:pt idx="14338">
                  <c:v>1.0080337524414063E-3</c:v>
                </c:pt>
                <c:pt idx="14339">
                  <c:v>1.0068416595458984E-3</c:v>
                </c:pt>
                <c:pt idx="14340">
                  <c:v>1.007080078125E-3</c:v>
                </c:pt>
                <c:pt idx="14341">
                  <c:v>1.007080078125E-3</c:v>
                </c:pt>
                <c:pt idx="14342">
                  <c:v>1.0068416595458984E-3</c:v>
                </c:pt>
                <c:pt idx="14343">
                  <c:v>1.007080078125E-3</c:v>
                </c:pt>
                <c:pt idx="14344">
                  <c:v>1.007080078125E-3</c:v>
                </c:pt>
                <c:pt idx="14345">
                  <c:v>1.0068416595458984E-3</c:v>
                </c:pt>
                <c:pt idx="14346">
                  <c:v>1.007080078125E-3</c:v>
                </c:pt>
                <c:pt idx="14347">
                  <c:v>1.007080078125E-3</c:v>
                </c:pt>
                <c:pt idx="14348">
                  <c:v>1.0068416595458984E-3</c:v>
                </c:pt>
                <c:pt idx="14349">
                  <c:v>1.007080078125E-3</c:v>
                </c:pt>
                <c:pt idx="14350">
                  <c:v>1.0080337524414063E-3</c:v>
                </c:pt>
                <c:pt idx="14351">
                  <c:v>1.007080078125E-3</c:v>
                </c:pt>
                <c:pt idx="14352">
                  <c:v>1.0068416595458984E-3</c:v>
                </c:pt>
                <c:pt idx="14353">
                  <c:v>1.007080078125E-3</c:v>
                </c:pt>
                <c:pt idx="14354">
                  <c:v>1.007080078125E-3</c:v>
                </c:pt>
                <c:pt idx="14355">
                  <c:v>1.0068416595458984E-3</c:v>
                </c:pt>
                <c:pt idx="14356">
                  <c:v>1.007080078125E-3</c:v>
                </c:pt>
                <c:pt idx="14357">
                  <c:v>1.007080078125E-3</c:v>
                </c:pt>
                <c:pt idx="14358">
                  <c:v>1.0068416595458984E-3</c:v>
                </c:pt>
                <c:pt idx="14359">
                  <c:v>1.007080078125E-3</c:v>
                </c:pt>
                <c:pt idx="14360">
                  <c:v>1.007080078125E-3</c:v>
                </c:pt>
                <c:pt idx="14361">
                  <c:v>1.0068416595458984E-3</c:v>
                </c:pt>
                <c:pt idx="14362">
                  <c:v>1.007080078125E-3</c:v>
                </c:pt>
                <c:pt idx="14363">
                  <c:v>1.0080337524414063E-3</c:v>
                </c:pt>
                <c:pt idx="14364">
                  <c:v>1.0068416595458984E-3</c:v>
                </c:pt>
                <c:pt idx="14365">
                  <c:v>1.007080078125E-3</c:v>
                </c:pt>
                <c:pt idx="14366">
                  <c:v>1.007080078125E-3</c:v>
                </c:pt>
                <c:pt idx="14367">
                  <c:v>1.0068416595458984E-3</c:v>
                </c:pt>
                <c:pt idx="14368">
                  <c:v>1.007080078125E-3</c:v>
                </c:pt>
                <c:pt idx="14369">
                  <c:v>1.007080078125E-3</c:v>
                </c:pt>
                <c:pt idx="14370">
                  <c:v>1.0068416595458984E-3</c:v>
                </c:pt>
                <c:pt idx="14371">
                  <c:v>1.007080078125E-3</c:v>
                </c:pt>
                <c:pt idx="14372">
                  <c:v>1.007080078125E-3</c:v>
                </c:pt>
                <c:pt idx="14373">
                  <c:v>1.0068416595458984E-3</c:v>
                </c:pt>
                <c:pt idx="14374">
                  <c:v>1.007080078125E-3</c:v>
                </c:pt>
                <c:pt idx="14375">
                  <c:v>1.0080337524414063E-3</c:v>
                </c:pt>
                <c:pt idx="14376">
                  <c:v>1.007080078125E-3</c:v>
                </c:pt>
                <c:pt idx="14377">
                  <c:v>1.0068416595458984E-3</c:v>
                </c:pt>
                <c:pt idx="14378">
                  <c:v>1.007080078125E-3</c:v>
                </c:pt>
                <c:pt idx="14379">
                  <c:v>1.007080078125E-3</c:v>
                </c:pt>
                <c:pt idx="14380">
                  <c:v>1.0068416595458984E-3</c:v>
                </c:pt>
                <c:pt idx="14381">
                  <c:v>1.007080078125E-3</c:v>
                </c:pt>
                <c:pt idx="14382">
                  <c:v>1.007080078125E-3</c:v>
                </c:pt>
                <c:pt idx="14383">
                  <c:v>1.0068416595458984E-3</c:v>
                </c:pt>
                <c:pt idx="14384">
                  <c:v>1.007080078125E-3</c:v>
                </c:pt>
                <c:pt idx="14385">
                  <c:v>1.007080078125E-3</c:v>
                </c:pt>
                <c:pt idx="14386">
                  <c:v>1.0068416595458984E-3</c:v>
                </c:pt>
                <c:pt idx="14387">
                  <c:v>1.007080078125E-3</c:v>
                </c:pt>
                <c:pt idx="14388">
                  <c:v>1.0080337524414063E-3</c:v>
                </c:pt>
                <c:pt idx="14389">
                  <c:v>1.0068416595458984E-3</c:v>
                </c:pt>
                <c:pt idx="14390">
                  <c:v>1.007080078125E-3</c:v>
                </c:pt>
                <c:pt idx="14391">
                  <c:v>1.007080078125E-3</c:v>
                </c:pt>
                <c:pt idx="14392">
                  <c:v>1.0068416595458984E-3</c:v>
                </c:pt>
                <c:pt idx="14393">
                  <c:v>1.007080078125E-3</c:v>
                </c:pt>
                <c:pt idx="14394">
                  <c:v>1.007080078125E-3</c:v>
                </c:pt>
                <c:pt idx="14395">
                  <c:v>1.0068416595458984E-3</c:v>
                </c:pt>
                <c:pt idx="14396">
                  <c:v>1.007080078125E-3</c:v>
                </c:pt>
                <c:pt idx="14397">
                  <c:v>1.007080078125E-3</c:v>
                </c:pt>
                <c:pt idx="14398">
                  <c:v>1.0068416595458984E-3</c:v>
                </c:pt>
                <c:pt idx="14399">
                  <c:v>1.007080078125E-3</c:v>
                </c:pt>
                <c:pt idx="14400">
                  <c:v>1.0080337524414063E-3</c:v>
                </c:pt>
                <c:pt idx="14401">
                  <c:v>1.007080078125E-3</c:v>
                </c:pt>
                <c:pt idx="14402">
                  <c:v>1.0068416595458984E-3</c:v>
                </c:pt>
                <c:pt idx="14403">
                  <c:v>1.007080078125E-3</c:v>
                </c:pt>
                <c:pt idx="14404">
                  <c:v>1.007080078125E-3</c:v>
                </c:pt>
                <c:pt idx="14405">
                  <c:v>1.0068416595458984E-3</c:v>
                </c:pt>
                <c:pt idx="14406">
                  <c:v>1.007080078125E-3</c:v>
                </c:pt>
                <c:pt idx="14407">
                  <c:v>1.007080078125E-3</c:v>
                </c:pt>
                <c:pt idx="14408">
                  <c:v>1.0068416595458984E-3</c:v>
                </c:pt>
                <c:pt idx="14409">
                  <c:v>1.007080078125E-3</c:v>
                </c:pt>
                <c:pt idx="14410">
                  <c:v>1.007080078125E-3</c:v>
                </c:pt>
                <c:pt idx="14411">
                  <c:v>1.0068416595458984E-3</c:v>
                </c:pt>
                <c:pt idx="14412">
                  <c:v>1.007080078125E-3</c:v>
                </c:pt>
                <c:pt idx="14413">
                  <c:v>1.0080337524414063E-3</c:v>
                </c:pt>
                <c:pt idx="14414">
                  <c:v>1.0068416595458984E-3</c:v>
                </c:pt>
                <c:pt idx="14415">
                  <c:v>1.007080078125E-3</c:v>
                </c:pt>
                <c:pt idx="14416">
                  <c:v>1.007080078125E-3</c:v>
                </c:pt>
                <c:pt idx="14417">
                  <c:v>1.0068416595458984E-3</c:v>
                </c:pt>
                <c:pt idx="14418">
                  <c:v>1.007080078125E-3</c:v>
                </c:pt>
                <c:pt idx="14419">
                  <c:v>1.007080078125E-3</c:v>
                </c:pt>
                <c:pt idx="14420">
                  <c:v>1.0068416595458984E-3</c:v>
                </c:pt>
                <c:pt idx="14421">
                  <c:v>1.007080078125E-3</c:v>
                </c:pt>
                <c:pt idx="14422">
                  <c:v>1.007080078125E-3</c:v>
                </c:pt>
                <c:pt idx="14423">
                  <c:v>1.0068416595458984E-3</c:v>
                </c:pt>
                <c:pt idx="14424">
                  <c:v>1.007080078125E-3</c:v>
                </c:pt>
                <c:pt idx="14425">
                  <c:v>1.0080337524414063E-3</c:v>
                </c:pt>
                <c:pt idx="14426">
                  <c:v>2.0139217376708984E-3</c:v>
                </c:pt>
                <c:pt idx="14427">
                  <c:v>1.007080078125E-3</c:v>
                </c:pt>
                <c:pt idx="14428">
                  <c:v>1.007080078125E-3</c:v>
                </c:pt>
                <c:pt idx="14429">
                  <c:v>1.0068416595458984E-3</c:v>
                </c:pt>
                <c:pt idx="14430">
                  <c:v>1.007080078125E-3</c:v>
                </c:pt>
                <c:pt idx="14431">
                  <c:v>1.007080078125E-3</c:v>
                </c:pt>
                <c:pt idx="14432">
                  <c:v>1.0068416595458984E-3</c:v>
                </c:pt>
                <c:pt idx="14433">
                  <c:v>1.007080078125E-3</c:v>
                </c:pt>
                <c:pt idx="14434">
                  <c:v>1.007080078125E-3</c:v>
                </c:pt>
                <c:pt idx="14435">
                  <c:v>1.0068416595458984E-3</c:v>
                </c:pt>
                <c:pt idx="14436">
                  <c:v>1.007080078125E-3</c:v>
                </c:pt>
                <c:pt idx="14437">
                  <c:v>1.0080337524414063E-3</c:v>
                </c:pt>
                <c:pt idx="14438">
                  <c:v>1.0068416595458984E-3</c:v>
                </c:pt>
                <c:pt idx="14439">
                  <c:v>1.007080078125E-3</c:v>
                </c:pt>
                <c:pt idx="14440">
                  <c:v>1.007080078125E-3</c:v>
                </c:pt>
                <c:pt idx="14441">
                  <c:v>1.0068416595458984E-3</c:v>
                </c:pt>
                <c:pt idx="14442">
                  <c:v>1.007080078125E-3</c:v>
                </c:pt>
                <c:pt idx="14443">
                  <c:v>1.007080078125E-3</c:v>
                </c:pt>
                <c:pt idx="14444">
                  <c:v>1.0068416595458984E-3</c:v>
                </c:pt>
                <c:pt idx="14445">
                  <c:v>1.007080078125E-3</c:v>
                </c:pt>
                <c:pt idx="14446">
                  <c:v>1.1078119277954102E-2</c:v>
                </c:pt>
                <c:pt idx="14447">
                  <c:v>1.0068416595458984E-3</c:v>
                </c:pt>
                <c:pt idx="14448">
                  <c:v>1.007080078125E-3</c:v>
                </c:pt>
                <c:pt idx="14449">
                  <c:v>1.007080078125E-3</c:v>
                </c:pt>
                <c:pt idx="14450">
                  <c:v>1.0068416595458984E-3</c:v>
                </c:pt>
                <c:pt idx="14451">
                  <c:v>1.007080078125E-3</c:v>
                </c:pt>
                <c:pt idx="14452">
                  <c:v>1.0080337524414063E-3</c:v>
                </c:pt>
                <c:pt idx="14453">
                  <c:v>1.0068416595458984E-3</c:v>
                </c:pt>
                <c:pt idx="14454">
                  <c:v>1.007080078125E-3</c:v>
                </c:pt>
                <c:pt idx="14455">
                  <c:v>1.007080078125E-3</c:v>
                </c:pt>
                <c:pt idx="14456">
                  <c:v>1.0068416595458984E-3</c:v>
                </c:pt>
                <c:pt idx="14457">
                  <c:v>1.007080078125E-3</c:v>
                </c:pt>
                <c:pt idx="14458">
                  <c:v>1.007080078125E-3</c:v>
                </c:pt>
                <c:pt idx="14459">
                  <c:v>1.0068416595458984E-3</c:v>
                </c:pt>
                <c:pt idx="14460">
                  <c:v>1.007080078125E-3</c:v>
                </c:pt>
                <c:pt idx="14461">
                  <c:v>1.007080078125E-3</c:v>
                </c:pt>
                <c:pt idx="14462">
                  <c:v>1.0068416595458984E-3</c:v>
                </c:pt>
                <c:pt idx="14463">
                  <c:v>1.007080078125E-3</c:v>
                </c:pt>
                <c:pt idx="14464">
                  <c:v>1.0080337524414063E-3</c:v>
                </c:pt>
                <c:pt idx="14465">
                  <c:v>1.007080078125E-3</c:v>
                </c:pt>
                <c:pt idx="14466">
                  <c:v>1.0068416595458984E-3</c:v>
                </c:pt>
                <c:pt idx="14467">
                  <c:v>1.007080078125E-3</c:v>
                </c:pt>
                <c:pt idx="14468">
                  <c:v>1.007080078125E-3</c:v>
                </c:pt>
                <c:pt idx="14469">
                  <c:v>1.0068416595458984E-3</c:v>
                </c:pt>
                <c:pt idx="14470">
                  <c:v>1.007080078125E-3</c:v>
                </c:pt>
                <c:pt idx="14471">
                  <c:v>1.007080078125E-3</c:v>
                </c:pt>
                <c:pt idx="14472">
                  <c:v>1.0068416595458984E-3</c:v>
                </c:pt>
                <c:pt idx="14473">
                  <c:v>1.007080078125E-3</c:v>
                </c:pt>
                <c:pt idx="14474">
                  <c:v>1.007080078125E-3</c:v>
                </c:pt>
                <c:pt idx="14475">
                  <c:v>1.0068416595458984E-3</c:v>
                </c:pt>
                <c:pt idx="14476">
                  <c:v>1.007080078125E-3</c:v>
                </c:pt>
                <c:pt idx="14477">
                  <c:v>1.0080337524414063E-3</c:v>
                </c:pt>
                <c:pt idx="14478">
                  <c:v>1.0068416595458984E-3</c:v>
                </c:pt>
                <c:pt idx="14479">
                  <c:v>1.007080078125E-3</c:v>
                </c:pt>
                <c:pt idx="14480">
                  <c:v>1.007080078125E-3</c:v>
                </c:pt>
                <c:pt idx="14481">
                  <c:v>1.0068416595458984E-3</c:v>
                </c:pt>
                <c:pt idx="14482">
                  <c:v>1.007080078125E-3</c:v>
                </c:pt>
                <c:pt idx="14483">
                  <c:v>1.007080078125E-3</c:v>
                </c:pt>
                <c:pt idx="14484">
                  <c:v>1.0068416595458984E-3</c:v>
                </c:pt>
                <c:pt idx="14485">
                  <c:v>1.007080078125E-3</c:v>
                </c:pt>
                <c:pt idx="14486">
                  <c:v>1.007080078125E-3</c:v>
                </c:pt>
                <c:pt idx="14487">
                  <c:v>1.0068416595458984E-3</c:v>
                </c:pt>
                <c:pt idx="14488">
                  <c:v>1.007080078125E-3</c:v>
                </c:pt>
                <c:pt idx="14489">
                  <c:v>1.0080337524414063E-3</c:v>
                </c:pt>
                <c:pt idx="14490">
                  <c:v>1.007080078125E-3</c:v>
                </c:pt>
                <c:pt idx="14491">
                  <c:v>1.0068416595458984E-3</c:v>
                </c:pt>
                <c:pt idx="14492">
                  <c:v>1.007080078125E-3</c:v>
                </c:pt>
                <c:pt idx="14493">
                  <c:v>1.007080078125E-3</c:v>
                </c:pt>
                <c:pt idx="14494">
                  <c:v>1.0068416595458984E-3</c:v>
                </c:pt>
                <c:pt idx="14495">
                  <c:v>1.007080078125E-3</c:v>
                </c:pt>
                <c:pt idx="14496">
                  <c:v>1.007080078125E-3</c:v>
                </c:pt>
                <c:pt idx="14497">
                  <c:v>1.0068416595458984E-3</c:v>
                </c:pt>
                <c:pt idx="14498">
                  <c:v>1.007080078125E-3</c:v>
                </c:pt>
                <c:pt idx="14499">
                  <c:v>1.007080078125E-3</c:v>
                </c:pt>
                <c:pt idx="14500">
                  <c:v>1.0068416595458984E-3</c:v>
                </c:pt>
                <c:pt idx="14501">
                  <c:v>1.007080078125E-3</c:v>
                </c:pt>
                <c:pt idx="14502">
                  <c:v>1.0080337524414063E-3</c:v>
                </c:pt>
                <c:pt idx="14503">
                  <c:v>1.0068416595458984E-3</c:v>
                </c:pt>
                <c:pt idx="14504">
                  <c:v>1.007080078125E-3</c:v>
                </c:pt>
                <c:pt idx="14505">
                  <c:v>1.007080078125E-3</c:v>
                </c:pt>
                <c:pt idx="14506">
                  <c:v>1.0068416595458984E-3</c:v>
                </c:pt>
                <c:pt idx="14507">
                  <c:v>1.007080078125E-3</c:v>
                </c:pt>
                <c:pt idx="14508">
                  <c:v>1.007080078125E-3</c:v>
                </c:pt>
                <c:pt idx="14509">
                  <c:v>1.0068416595458984E-3</c:v>
                </c:pt>
                <c:pt idx="14510">
                  <c:v>1.007080078125E-3</c:v>
                </c:pt>
                <c:pt idx="14511">
                  <c:v>1.007080078125E-3</c:v>
                </c:pt>
                <c:pt idx="14512">
                  <c:v>1.0068416595458984E-3</c:v>
                </c:pt>
                <c:pt idx="14513">
                  <c:v>1.007080078125E-3</c:v>
                </c:pt>
                <c:pt idx="14514">
                  <c:v>1.0080337524414063E-3</c:v>
                </c:pt>
                <c:pt idx="14515">
                  <c:v>1.007080078125E-3</c:v>
                </c:pt>
                <c:pt idx="14516">
                  <c:v>1.0068416595458984E-3</c:v>
                </c:pt>
                <c:pt idx="14517">
                  <c:v>1.007080078125E-3</c:v>
                </c:pt>
                <c:pt idx="14518">
                  <c:v>1.007080078125E-3</c:v>
                </c:pt>
                <c:pt idx="14519">
                  <c:v>1.0068416595458984E-3</c:v>
                </c:pt>
                <c:pt idx="14520">
                  <c:v>1.007080078125E-3</c:v>
                </c:pt>
                <c:pt idx="14521">
                  <c:v>1.007080078125E-3</c:v>
                </c:pt>
                <c:pt idx="14522">
                  <c:v>1.0068416595458984E-3</c:v>
                </c:pt>
                <c:pt idx="14523">
                  <c:v>1.007080078125E-3</c:v>
                </c:pt>
                <c:pt idx="14524">
                  <c:v>1.007080078125E-3</c:v>
                </c:pt>
                <c:pt idx="14525">
                  <c:v>1.0068416595458984E-3</c:v>
                </c:pt>
                <c:pt idx="14526">
                  <c:v>1.007080078125E-3</c:v>
                </c:pt>
                <c:pt idx="14527">
                  <c:v>1.0080337524414063E-3</c:v>
                </c:pt>
                <c:pt idx="14528">
                  <c:v>1.0068416595458984E-3</c:v>
                </c:pt>
                <c:pt idx="14529">
                  <c:v>1.007080078125E-3</c:v>
                </c:pt>
                <c:pt idx="14530">
                  <c:v>1.007080078125E-3</c:v>
                </c:pt>
                <c:pt idx="14531">
                  <c:v>1.0068416595458984E-3</c:v>
                </c:pt>
                <c:pt idx="14532">
                  <c:v>1.007080078125E-3</c:v>
                </c:pt>
                <c:pt idx="14533">
                  <c:v>1.007080078125E-3</c:v>
                </c:pt>
                <c:pt idx="14534">
                  <c:v>1.0068416595458984E-3</c:v>
                </c:pt>
                <c:pt idx="14535">
                  <c:v>1.007080078125E-3</c:v>
                </c:pt>
                <c:pt idx="14536">
                  <c:v>1.007080078125E-3</c:v>
                </c:pt>
                <c:pt idx="14537">
                  <c:v>1.0068416595458984E-3</c:v>
                </c:pt>
                <c:pt idx="14538">
                  <c:v>1.007080078125E-3</c:v>
                </c:pt>
                <c:pt idx="14539">
                  <c:v>1.0080337524414063E-3</c:v>
                </c:pt>
                <c:pt idx="14540">
                  <c:v>1.007080078125E-3</c:v>
                </c:pt>
                <c:pt idx="14541">
                  <c:v>1.0068416595458984E-3</c:v>
                </c:pt>
                <c:pt idx="14542">
                  <c:v>1.007080078125E-3</c:v>
                </c:pt>
                <c:pt idx="14543">
                  <c:v>1.007080078125E-3</c:v>
                </c:pt>
                <c:pt idx="14544">
                  <c:v>1.0068416595458984E-3</c:v>
                </c:pt>
                <c:pt idx="14545">
                  <c:v>1.007080078125E-3</c:v>
                </c:pt>
                <c:pt idx="14546">
                  <c:v>1.007080078125E-3</c:v>
                </c:pt>
                <c:pt idx="14547">
                  <c:v>1.0068416595458984E-3</c:v>
                </c:pt>
                <c:pt idx="14548">
                  <c:v>1.007080078125E-3</c:v>
                </c:pt>
                <c:pt idx="14549">
                  <c:v>1.007080078125E-3</c:v>
                </c:pt>
                <c:pt idx="14550">
                  <c:v>1.0068416595458984E-3</c:v>
                </c:pt>
                <c:pt idx="14551">
                  <c:v>1.0080337524414063E-3</c:v>
                </c:pt>
                <c:pt idx="14552">
                  <c:v>1.007080078125E-3</c:v>
                </c:pt>
                <c:pt idx="14553">
                  <c:v>1.0068416595458984E-3</c:v>
                </c:pt>
                <c:pt idx="14554">
                  <c:v>1.007080078125E-3</c:v>
                </c:pt>
                <c:pt idx="14555">
                  <c:v>1.007080078125E-3</c:v>
                </c:pt>
                <c:pt idx="14556">
                  <c:v>1.0068416595458984E-3</c:v>
                </c:pt>
                <c:pt idx="14557">
                  <c:v>1.007080078125E-3</c:v>
                </c:pt>
                <c:pt idx="14558">
                  <c:v>1.007080078125E-3</c:v>
                </c:pt>
                <c:pt idx="14559">
                  <c:v>1.0068416595458984E-3</c:v>
                </c:pt>
                <c:pt idx="14560">
                  <c:v>1.007080078125E-3</c:v>
                </c:pt>
                <c:pt idx="14561">
                  <c:v>1.007080078125E-3</c:v>
                </c:pt>
                <c:pt idx="14562">
                  <c:v>1.0068416595458984E-3</c:v>
                </c:pt>
                <c:pt idx="14563">
                  <c:v>1.007080078125E-3</c:v>
                </c:pt>
                <c:pt idx="14564">
                  <c:v>1.0080337524414063E-3</c:v>
                </c:pt>
                <c:pt idx="14565">
                  <c:v>1.007080078125E-3</c:v>
                </c:pt>
                <c:pt idx="14566">
                  <c:v>1.0068416595458984E-3</c:v>
                </c:pt>
                <c:pt idx="14567">
                  <c:v>1.007080078125E-3</c:v>
                </c:pt>
                <c:pt idx="14568">
                  <c:v>1.007080078125E-3</c:v>
                </c:pt>
                <c:pt idx="14569">
                  <c:v>1.0068416595458984E-3</c:v>
                </c:pt>
                <c:pt idx="14570">
                  <c:v>1.007080078125E-3</c:v>
                </c:pt>
                <c:pt idx="14571">
                  <c:v>1.007080078125E-3</c:v>
                </c:pt>
                <c:pt idx="14572">
                  <c:v>1.0068416595458984E-3</c:v>
                </c:pt>
                <c:pt idx="14573">
                  <c:v>1.007080078125E-3</c:v>
                </c:pt>
                <c:pt idx="14574">
                  <c:v>1.007080078125E-3</c:v>
                </c:pt>
                <c:pt idx="14575">
                  <c:v>1.0068416595458984E-3</c:v>
                </c:pt>
                <c:pt idx="14576">
                  <c:v>1.0080337524414063E-3</c:v>
                </c:pt>
                <c:pt idx="14577">
                  <c:v>1.007080078125E-3</c:v>
                </c:pt>
                <c:pt idx="14578">
                  <c:v>1.0068416595458984E-3</c:v>
                </c:pt>
                <c:pt idx="14579">
                  <c:v>1.007080078125E-3</c:v>
                </c:pt>
                <c:pt idx="14580">
                  <c:v>1.007080078125E-3</c:v>
                </c:pt>
                <c:pt idx="14581">
                  <c:v>1.0068416595458984E-3</c:v>
                </c:pt>
                <c:pt idx="14582">
                  <c:v>1.007080078125E-3</c:v>
                </c:pt>
                <c:pt idx="14583">
                  <c:v>1.007080078125E-3</c:v>
                </c:pt>
                <c:pt idx="14584">
                  <c:v>1.0068416595458984E-3</c:v>
                </c:pt>
                <c:pt idx="14585">
                  <c:v>1.007080078125E-3</c:v>
                </c:pt>
                <c:pt idx="14586">
                  <c:v>1.007080078125E-3</c:v>
                </c:pt>
                <c:pt idx="14587">
                  <c:v>1.0068416595458984E-3</c:v>
                </c:pt>
                <c:pt idx="14588">
                  <c:v>1.007080078125E-3</c:v>
                </c:pt>
                <c:pt idx="14589">
                  <c:v>1.0080337524414063E-3</c:v>
                </c:pt>
                <c:pt idx="14590">
                  <c:v>1.007080078125E-3</c:v>
                </c:pt>
                <c:pt idx="14591">
                  <c:v>1.0068416595458984E-3</c:v>
                </c:pt>
                <c:pt idx="14592">
                  <c:v>1.007080078125E-3</c:v>
                </c:pt>
                <c:pt idx="14593">
                  <c:v>1.007080078125E-3</c:v>
                </c:pt>
                <c:pt idx="14594">
                  <c:v>1.0068416595458984E-3</c:v>
                </c:pt>
                <c:pt idx="14595">
                  <c:v>1.007080078125E-3</c:v>
                </c:pt>
                <c:pt idx="14596">
                  <c:v>1.007080078125E-3</c:v>
                </c:pt>
                <c:pt idx="14597">
                  <c:v>1.0068416595458984E-3</c:v>
                </c:pt>
                <c:pt idx="14598">
                  <c:v>1.007080078125E-3</c:v>
                </c:pt>
                <c:pt idx="14599">
                  <c:v>1.007080078125E-3</c:v>
                </c:pt>
                <c:pt idx="14600">
                  <c:v>1.0068416595458984E-3</c:v>
                </c:pt>
                <c:pt idx="14601">
                  <c:v>1.0080337524414063E-3</c:v>
                </c:pt>
                <c:pt idx="14602">
                  <c:v>1.007080078125E-3</c:v>
                </c:pt>
                <c:pt idx="14603">
                  <c:v>1.0068416595458984E-3</c:v>
                </c:pt>
                <c:pt idx="14604">
                  <c:v>1.007080078125E-3</c:v>
                </c:pt>
                <c:pt idx="14605">
                  <c:v>1.007080078125E-3</c:v>
                </c:pt>
                <c:pt idx="14606">
                  <c:v>1.0068416595458984E-3</c:v>
                </c:pt>
                <c:pt idx="14607">
                  <c:v>1.007080078125E-3</c:v>
                </c:pt>
                <c:pt idx="14608">
                  <c:v>1.1078119277954102E-2</c:v>
                </c:pt>
                <c:pt idx="14609">
                  <c:v>1.0068416595458984E-3</c:v>
                </c:pt>
                <c:pt idx="14610">
                  <c:v>1.007080078125E-3</c:v>
                </c:pt>
                <c:pt idx="14611">
                  <c:v>1.007080078125E-3</c:v>
                </c:pt>
                <c:pt idx="14612">
                  <c:v>1.0068416595458984E-3</c:v>
                </c:pt>
                <c:pt idx="14613">
                  <c:v>1.007080078125E-3</c:v>
                </c:pt>
                <c:pt idx="14614">
                  <c:v>1.007080078125E-3</c:v>
                </c:pt>
                <c:pt idx="14615">
                  <c:v>1.0068416595458984E-3</c:v>
                </c:pt>
                <c:pt idx="14616">
                  <c:v>1.0080337524414063E-3</c:v>
                </c:pt>
                <c:pt idx="14617">
                  <c:v>1.007080078125E-3</c:v>
                </c:pt>
                <c:pt idx="14618">
                  <c:v>1.0068416595458984E-3</c:v>
                </c:pt>
                <c:pt idx="14619">
                  <c:v>1.007080078125E-3</c:v>
                </c:pt>
                <c:pt idx="14620">
                  <c:v>1.007080078125E-3</c:v>
                </c:pt>
                <c:pt idx="14621">
                  <c:v>1.0068416595458984E-3</c:v>
                </c:pt>
                <c:pt idx="14622">
                  <c:v>1.007080078125E-3</c:v>
                </c:pt>
                <c:pt idx="14623">
                  <c:v>1.007080078125E-3</c:v>
                </c:pt>
                <c:pt idx="14624">
                  <c:v>1.0068416595458984E-3</c:v>
                </c:pt>
                <c:pt idx="14625">
                  <c:v>1.007080078125E-3</c:v>
                </c:pt>
                <c:pt idx="14626">
                  <c:v>1.007080078125E-3</c:v>
                </c:pt>
                <c:pt idx="14627">
                  <c:v>1.0068416595458984E-3</c:v>
                </c:pt>
                <c:pt idx="14628">
                  <c:v>1.007080078125E-3</c:v>
                </c:pt>
                <c:pt idx="14629">
                  <c:v>1.0080337524414063E-3</c:v>
                </c:pt>
                <c:pt idx="14630">
                  <c:v>1.007080078125E-3</c:v>
                </c:pt>
                <c:pt idx="14631">
                  <c:v>1.0068416595458984E-3</c:v>
                </c:pt>
                <c:pt idx="14632">
                  <c:v>1.007080078125E-3</c:v>
                </c:pt>
                <c:pt idx="14633">
                  <c:v>1.007080078125E-3</c:v>
                </c:pt>
                <c:pt idx="14634">
                  <c:v>1.0068416595458984E-3</c:v>
                </c:pt>
                <c:pt idx="14635">
                  <c:v>1.007080078125E-3</c:v>
                </c:pt>
                <c:pt idx="14636">
                  <c:v>1.007080078125E-3</c:v>
                </c:pt>
                <c:pt idx="14637">
                  <c:v>1.0068416595458984E-3</c:v>
                </c:pt>
                <c:pt idx="14638">
                  <c:v>1.007080078125E-3</c:v>
                </c:pt>
                <c:pt idx="14639">
                  <c:v>1.007080078125E-3</c:v>
                </c:pt>
                <c:pt idx="14640">
                  <c:v>1.0068416595458984E-3</c:v>
                </c:pt>
                <c:pt idx="14641">
                  <c:v>1.0080337524414063E-3</c:v>
                </c:pt>
                <c:pt idx="14642">
                  <c:v>1.007080078125E-3</c:v>
                </c:pt>
                <c:pt idx="14643">
                  <c:v>1.0068416595458984E-3</c:v>
                </c:pt>
                <c:pt idx="14644">
                  <c:v>1.007080078125E-3</c:v>
                </c:pt>
                <c:pt idx="14645">
                  <c:v>1.007080078125E-3</c:v>
                </c:pt>
                <c:pt idx="14646">
                  <c:v>1.0068416595458984E-3</c:v>
                </c:pt>
                <c:pt idx="14647">
                  <c:v>1.007080078125E-3</c:v>
                </c:pt>
                <c:pt idx="14648">
                  <c:v>1.007080078125E-3</c:v>
                </c:pt>
                <c:pt idx="14649">
                  <c:v>1.0068416595458984E-3</c:v>
                </c:pt>
                <c:pt idx="14650">
                  <c:v>1.007080078125E-3</c:v>
                </c:pt>
                <c:pt idx="14651">
                  <c:v>1.007080078125E-3</c:v>
                </c:pt>
                <c:pt idx="14652">
                  <c:v>1.0068416595458984E-3</c:v>
                </c:pt>
                <c:pt idx="14653">
                  <c:v>9.0641975402832031E-3</c:v>
                </c:pt>
                <c:pt idx="14654">
                  <c:v>1.0068416595458984E-3</c:v>
                </c:pt>
                <c:pt idx="14655">
                  <c:v>1.007080078125E-3</c:v>
                </c:pt>
                <c:pt idx="14656">
                  <c:v>1.007080078125E-3</c:v>
                </c:pt>
                <c:pt idx="14657">
                  <c:v>1.0068416595458984E-3</c:v>
                </c:pt>
                <c:pt idx="14658">
                  <c:v>1.0080337524414063E-3</c:v>
                </c:pt>
                <c:pt idx="14659">
                  <c:v>1.007080078125E-3</c:v>
                </c:pt>
                <c:pt idx="14660">
                  <c:v>1.0068416595458984E-3</c:v>
                </c:pt>
                <c:pt idx="14661">
                  <c:v>1.007080078125E-3</c:v>
                </c:pt>
                <c:pt idx="14662">
                  <c:v>1.007080078125E-3</c:v>
                </c:pt>
                <c:pt idx="14663">
                  <c:v>1.0068416595458984E-3</c:v>
                </c:pt>
                <c:pt idx="14664">
                  <c:v>1.007080078125E-3</c:v>
                </c:pt>
                <c:pt idx="14665">
                  <c:v>1.007080078125E-3</c:v>
                </c:pt>
                <c:pt idx="14666">
                  <c:v>1.0068416595458984E-3</c:v>
                </c:pt>
                <c:pt idx="14667">
                  <c:v>1.007080078125E-3</c:v>
                </c:pt>
                <c:pt idx="14668">
                  <c:v>1.007080078125E-3</c:v>
                </c:pt>
                <c:pt idx="14669">
                  <c:v>1.0068416595458984E-3</c:v>
                </c:pt>
                <c:pt idx="14670">
                  <c:v>1.007080078125E-3</c:v>
                </c:pt>
                <c:pt idx="14671">
                  <c:v>1.0080337524414063E-3</c:v>
                </c:pt>
                <c:pt idx="14672">
                  <c:v>1.007080078125E-3</c:v>
                </c:pt>
                <c:pt idx="14673">
                  <c:v>1.0068416595458984E-3</c:v>
                </c:pt>
                <c:pt idx="14674">
                  <c:v>1.007080078125E-3</c:v>
                </c:pt>
                <c:pt idx="14675">
                  <c:v>1.007080078125E-3</c:v>
                </c:pt>
                <c:pt idx="14676">
                  <c:v>1.0068416595458984E-3</c:v>
                </c:pt>
                <c:pt idx="14677">
                  <c:v>1.007080078125E-3</c:v>
                </c:pt>
                <c:pt idx="14678">
                  <c:v>1.007080078125E-3</c:v>
                </c:pt>
                <c:pt idx="14679">
                  <c:v>1.0068416595458984E-3</c:v>
                </c:pt>
                <c:pt idx="14680">
                  <c:v>1.007080078125E-3</c:v>
                </c:pt>
                <c:pt idx="14681">
                  <c:v>1.007080078125E-3</c:v>
                </c:pt>
                <c:pt idx="14682">
                  <c:v>1.0068416595458984E-3</c:v>
                </c:pt>
                <c:pt idx="14683">
                  <c:v>1.0080337524414063E-3</c:v>
                </c:pt>
                <c:pt idx="14684">
                  <c:v>1.007080078125E-3</c:v>
                </c:pt>
                <c:pt idx="14685">
                  <c:v>1.0068416595458984E-3</c:v>
                </c:pt>
                <c:pt idx="14686">
                  <c:v>1.007080078125E-3</c:v>
                </c:pt>
                <c:pt idx="14687">
                  <c:v>1.007080078125E-3</c:v>
                </c:pt>
                <c:pt idx="14688">
                  <c:v>1.0068416595458984E-3</c:v>
                </c:pt>
                <c:pt idx="14689">
                  <c:v>1.007080078125E-3</c:v>
                </c:pt>
                <c:pt idx="14690">
                  <c:v>1.007080078125E-3</c:v>
                </c:pt>
                <c:pt idx="14691">
                  <c:v>1.0068416595458984E-3</c:v>
                </c:pt>
                <c:pt idx="14692">
                  <c:v>1.007080078125E-3</c:v>
                </c:pt>
                <c:pt idx="14693">
                  <c:v>1.007080078125E-3</c:v>
                </c:pt>
                <c:pt idx="14694">
                  <c:v>1.0068416595458984E-3</c:v>
                </c:pt>
                <c:pt idx="14695">
                  <c:v>1.007080078125E-3</c:v>
                </c:pt>
                <c:pt idx="14696">
                  <c:v>1.0080337524414063E-3</c:v>
                </c:pt>
                <c:pt idx="14697">
                  <c:v>1.007080078125E-3</c:v>
                </c:pt>
                <c:pt idx="14698">
                  <c:v>1.0068416595458984E-3</c:v>
                </c:pt>
                <c:pt idx="14699">
                  <c:v>1.007080078125E-3</c:v>
                </c:pt>
                <c:pt idx="14700">
                  <c:v>1.007080078125E-3</c:v>
                </c:pt>
                <c:pt idx="14701">
                  <c:v>1.0068416595458984E-3</c:v>
                </c:pt>
                <c:pt idx="14702">
                  <c:v>1.007080078125E-3</c:v>
                </c:pt>
                <c:pt idx="14703">
                  <c:v>1.007080078125E-3</c:v>
                </c:pt>
                <c:pt idx="14704">
                  <c:v>1.0068416595458984E-3</c:v>
                </c:pt>
                <c:pt idx="14705">
                  <c:v>1.007080078125E-3</c:v>
                </c:pt>
                <c:pt idx="14706">
                  <c:v>1.007080078125E-3</c:v>
                </c:pt>
                <c:pt idx="14707">
                  <c:v>1.0068416595458984E-3</c:v>
                </c:pt>
                <c:pt idx="14708">
                  <c:v>1.0080337524414063E-3</c:v>
                </c:pt>
                <c:pt idx="14709">
                  <c:v>1.007080078125E-3</c:v>
                </c:pt>
                <c:pt idx="14710">
                  <c:v>1.0068416595458984E-3</c:v>
                </c:pt>
                <c:pt idx="14711">
                  <c:v>1.007080078125E-3</c:v>
                </c:pt>
                <c:pt idx="14712">
                  <c:v>1.007080078125E-3</c:v>
                </c:pt>
                <c:pt idx="14713">
                  <c:v>1.0068416595458984E-3</c:v>
                </c:pt>
                <c:pt idx="14714">
                  <c:v>1.007080078125E-3</c:v>
                </c:pt>
                <c:pt idx="14715">
                  <c:v>1.007080078125E-3</c:v>
                </c:pt>
                <c:pt idx="14716">
                  <c:v>1.0068416595458984E-3</c:v>
                </c:pt>
                <c:pt idx="14717">
                  <c:v>1.007080078125E-3</c:v>
                </c:pt>
                <c:pt idx="14718">
                  <c:v>1.007080078125E-3</c:v>
                </c:pt>
                <c:pt idx="14719">
                  <c:v>1.0068416595458984E-3</c:v>
                </c:pt>
                <c:pt idx="14720">
                  <c:v>1.007080078125E-3</c:v>
                </c:pt>
                <c:pt idx="14721">
                  <c:v>1.0080337524414063E-3</c:v>
                </c:pt>
                <c:pt idx="14722">
                  <c:v>1.007080078125E-3</c:v>
                </c:pt>
                <c:pt idx="14723">
                  <c:v>1.0068416595458984E-3</c:v>
                </c:pt>
                <c:pt idx="14724">
                  <c:v>1.007080078125E-3</c:v>
                </c:pt>
                <c:pt idx="14725">
                  <c:v>1.007080078125E-3</c:v>
                </c:pt>
                <c:pt idx="14726">
                  <c:v>1.0068416595458984E-3</c:v>
                </c:pt>
                <c:pt idx="14727">
                  <c:v>1.007080078125E-3</c:v>
                </c:pt>
                <c:pt idx="14728">
                  <c:v>1.007080078125E-3</c:v>
                </c:pt>
                <c:pt idx="14729">
                  <c:v>1.0068416595458984E-3</c:v>
                </c:pt>
                <c:pt idx="14730">
                  <c:v>1.007080078125E-3</c:v>
                </c:pt>
                <c:pt idx="14731">
                  <c:v>1.007080078125E-3</c:v>
                </c:pt>
                <c:pt idx="14732">
                  <c:v>1.0068416595458984E-3</c:v>
                </c:pt>
                <c:pt idx="14733">
                  <c:v>1.0080337524414063E-3</c:v>
                </c:pt>
                <c:pt idx="14734">
                  <c:v>1.007080078125E-3</c:v>
                </c:pt>
                <c:pt idx="14735">
                  <c:v>1.0068416595458984E-3</c:v>
                </c:pt>
                <c:pt idx="14736">
                  <c:v>1.007080078125E-3</c:v>
                </c:pt>
                <c:pt idx="14737">
                  <c:v>1.007080078125E-3</c:v>
                </c:pt>
                <c:pt idx="14738">
                  <c:v>1.0068416595458984E-3</c:v>
                </c:pt>
                <c:pt idx="14739">
                  <c:v>1.007080078125E-3</c:v>
                </c:pt>
                <c:pt idx="14740">
                  <c:v>1.007080078125E-3</c:v>
                </c:pt>
                <c:pt idx="14741">
                  <c:v>1.0068416595458984E-3</c:v>
                </c:pt>
                <c:pt idx="14742">
                  <c:v>1.007080078125E-3</c:v>
                </c:pt>
                <c:pt idx="14743">
                  <c:v>1.007080078125E-3</c:v>
                </c:pt>
                <c:pt idx="14744">
                  <c:v>1.0068416595458984E-3</c:v>
                </c:pt>
                <c:pt idx="14745">
                  <c:v>1.007080078125E-3</c:v>
                </c:pt>
                <c:pt idx="14746">
                  <c:v>1.0080337524414063E-3</c:v>
                </c:pt>
                <c:pt idx="14747">
                  <c:v>1.007080078125E-3</c:v>
                </c:pt>
                <c:pt idx="14748">
                  <c:v>1.0068416595458984E-3</c:v>
                </c:pt>
                <c:pt idx="14749">
                  <c:v>1.007080078125E-3</c:v>
                </c:pt>
                <c:pt idx="14750">
                  <c:v>1.007080078125E-3</c:v>
                </c:pt>
                <c:pt idx="14751">
                  <c:v>1.0068416595458984E-3</c:v>
                </c:pt>
                <c:pt idx="14752">
                  <c:v>1.007080078125E-3</c:v>
                </c:pt>
                <c:pt idx="14753">
                  <c:v>1.007080078125E-3</c:v>
                </c:pt>
                <c:pt idx="14754">
                  <c:v>1.0068416595458984E-3</c:v>
                </c:pt>
                <c:pt idx="14755">
                  <c:v>1.007080078125E-3</c:v>
                </c:pt>
                <c:pt idx="14756">
                  <c:v>1.0068416595458984E-3</c:v>
                </c:pt>
                <c:pt idx="14757">
                  <c:v>1.007080078125E-3</c:v>
                </c:pt>
                <c:pt idx="14758">
                  <c:v>1.0080337524414063E-3</c:v>
                </c:pt>
                <c:pt idx="14759">
                  <c:v>1.007080078125E-3</c:v>
                </c:pt>
                <c:pt idx="14760">
                  <c:v>1.0068416595458984E-3</c:v>
                </c:pt>
                <c:pt idx="14761">
                  <c:v>1.007080078125E-3</c:v>
                </c:pt>
                <c:pt idx="14762">
                  <c:v>1.007080078125E-3</c:v>
                </c:pt>
                <c:pt idx="14763">
                  <c:v>1.0068416595458984E-3</c:v>
                </c:pt>
                <c:pt idx="14764">
                  <c:v>1.007080078125E-3</c:v>
                </c:pt>
                <c:pt idx="14765">
                  <c:v>1.007080078125E-3</c:v>
                </c:pt>
                <c:pt idx="14766">
                  <c:v>1.0068416595458984E-3</c:v>
                </c:pt>
                <c:pt idx="14767">
                  <c:v>1.007080078125E-3</c:v>
                </c:pt>
                <c:pt idx="14768">
                  <c:v>1.007080078125E-3</c:v>
                </c:pt>
                <c:pt idx="14769">
                  <c:v>1.0068416595458984E-3</c:v>
                </c:pt>
                <c:pt idx="14770">
                  <c:v>1.007080078125E-3</c:v>
                </c:pt>
                <c:pt idx="14771">
                  <c:v>1.0080337524414063E-3</c:v>
                </c:pt>
                <c:pt idx="14772">
                  <c:v>1.007080078125E-3</c:v>
                </c:pt>
                <c:pt idx="14773">
                  <c:v>1.0068416595458984E-3</c:v>
                </c:pt>
                <c:pt idx="14774">
                  <c:v>1.007080078125E-3</c:v>
                </c:pt>
                <c:pt idx="14775">
                  <c:v>1.007080078125E-3</c:v>
                </c:pt>
                <c:pt idx="14776">
                  <c:v>1.0068416595458984E-3</c:v>
                </c:pt>
                <c:pt idx="14777">
                  <c:v>1.007080078125E-3</c:v>
                </c:pt>
                <c:pt idx="14778">
                  <c:v>1.0068416595458984E-3</c:v>
                </c:pt>
                <c:pt idx="14779">
                  <c:v>1.007080078125E-3</c:v>
                </c:pt>
                <c:pt idx="14780">
                  <c:v>1.007080078125E-3</c:v>
                </c:pt>
                <c:pt idx="14781">
                  <c:v>1.0068416595458984E-3</c:v>
                </c:pt>
                <c:pt idx="14782">
                  <c:v>1.007080078125E-3</c:v>
                </c:pt>
                <c:pt idx="14783">
                  <c:v>1.0080337524414063E-3</c:v>
                </c:pt>
                <c:pt idx="14784">
                  <c:v>1.007080078125E-3</c:v>
                </c:pt>
                <c:pt idx="14785">
                  <c:v>1.0068416595458984E-3</c:v>
                </c:pt>
                <c:pt idx="14786">
                  <c:v>1.007080078125E-3</c:v>
                </c:pt>
                <c:pt idx="14787">
                  <c:v>1.007080078125E-3</c:v>
                </c:pt>
                <c:pt idx="14788">
                  <c:v>1.0068416595458984E-3</c:v>
                </c:pt>
                <c:pt idx="14789">
                  <c:v>1.007080078125E-3</c:v>
                </c:pt>
                <c:pt idx="14790">
                  <c:v>1.007080078125E-3</c:v>
                </c:pt>
                <c:pt idx="14791">
                  <c:v>1.0068416595458984E-3</c:v>
                </c:pt>
                <c:pt idx="14792">
                  <c:v>1.007080078125E-3</c:v>
                </c:pt>
                <c:pt idx="14793">
                  <c:v>1.007080078125E-3</c:v>
                </c:pt>
                <c:pt idx="14794">
                  <c:v>1.0068416595458984E-3</c:v>
                </c:pt>
                <c:pt idx="14795">
                  <c:v>1.007080078125E-3</c:v>
                </c:pt>
                <c:pt idx="14796">
                  <c:v>1.0080337524414063E-3</c:v>
                </c:pt>
                <c:pt idx="14797">
                  <c:v>1.007080078125E-3</c:v>
                </c:pt>
                <c:pt idx="14798">
                  <c:v>1.0068416595458984E-3</c:v>
                </c:pt>
                <c:pt idx="14799">
                  <c:v>1.007080078125E-3</c:v>
                </c:pt>
                <c:pt idx="14800">
                  <c:v>1.0068416595458984E-3</c:v>
                </c:pt>
                <c:pt idx="14801">
                  <c:v>1.007080078125E-3</c:v>
                </c:pt>
                <c:pt idx="14802">
                  <c:v>1.007080078125E-3</c:v>
                </c:pt>
                <c:pt idx="14803">
                  <c:v>1.0068416595458984E-3</c:v>
                </c:pt>
                <c:pt idx="14804">
                  <c:v>1.007080078125E-3</c:v>
                </c:pt>
                <c:pt idx="14805">
                  <c:v>1.007080078125E-3</c:v>
                </c:pt>
                <c:pt idx="14806">
                  <c:v>1.0068416595458984E-3</c:v>
                </c:pt>
                <c:pt idx="14807">
                  <c:v>1.007080078125E-3</c:v>
                </c:pt>
                <c:pt idx="14808">
                  <c:v>1.0080337524414063E-3</c:v>
                </c:pt>
                <c:pt idx="14809">
                  <c:v>1.007080078125E-3</c:v>
                </c:pt>
                <c:pt idx="14810">
                  <c:v>1.0068416595458984E-3</c:v>
                </c:pt>
                <c:pt idx="14811">
                  <c:v>1.007080078125E-3</c:v>
                </c:pt>
                <c:pt idx="14812">
                  <c:v>1.007080078125E-3</c:v>
                </c:pt>
                <c:pt idx="14813">
                  <c:v>1.0068416595458984E-3</c:v>
                </c:pt>
                <c:pt idx="14814">
                  <c:v>1.007080078125E-3</c:v>
                </c:pt>
                <c:pt idx="14815">
                  <c:v>1.007080078125E-3</c:v>
                </c:pt>
                <c:pt idx="14816">
                  <c:v>1.0068416595458984E-3</c:v>
                </c:pt>
                <c:pt idx="14817">
                  <c:v>1.007080078125E-3</c:v>
                </c:pt>
                <c:pt idx="14818">
                  <c:v>1.007080078125E-3</c:v>
                </c:pt>
                <c:pt idx="14819">
                  <c:v>1.0068416595458984E-3</c:v>
                </c:pt>
                <c:pt idx="14820">
                  <c:v>1.007080078125E-3</c:v>
                </c:pt>
                <c:pt idx="14821">
                  <c:v>1.0080337524414063E-3</c:v>
                </c:pt>
                <c:pt idx="14822">
                  <c:v>1.0068416595458984E-3</c:v>
                </c:pt>
                <c:pt idx="14823">
                  <c:v>1.007080078125E-3</c:v>
                </c:pt>
                <c:pt idx="14824">
                  <c:v>1.007080078125E-3</c:v>
                </c:pt>
                <c:pt idx="14825">
                  <c:v>1.0068416595458984E-3</c:v>
                </c:pt>
                <c:pt idx="14826">
                  <c:v>1.007080078125E-3</c:v>
                </c:pt>
                <c:pt idx="14827">
                  <c:v>1.007080078125E-3</c:v>
                </c:pt>
                <c:pt idx="14828">
                  <c:v>1.0068416595458984E-3</c:v>
                </c:pt>
                <c:pt idx="14829">
                  <c:v>1.007080078125E-3</c:v>
                </c:pt>
                <c:pt idx="14830">
                  <c:v>1.007080078125E-3</c:v>
                </c:pt>
                <c:pt idx="14831">
                  <c:v>1.0068416595458984E-3</c:v>
                </c:pt>
                <c:pt idx="14832">
                  <c:v>1.007080078125E-3</c:v>
                </c:pt>
                <c:pt idx="14833">
                  <c:v>1.0080337524414063E-3</c:v>
                </c:pt>
                <c:pt idx="14834">
                  <c:v>1.007080078125E-3</c:v>
                </c:pt>
                <c:pt idx="14835">
                  <c:v>1.0068416595458984E-3</c:v>
                </c:pt>
                <c:pt idx="14836">
                  <c:v>1.007080078125E-3</c:v>
                </c:pt>
                <c:pt idx="14837">
                  <c:v>1.007080078125E-3</c:v>
                </c:pt>
                <c:pt idx="14838">
                  <c:v>1.0068416595458984E-3</c:v>
                </c:pt>
                <c:pt idx="14839">
                  <c:v>1.007080078125E-3</c:v>
                </c:pt>
                <c:pt idx="14840">
                  <c:v>1.007080078125E-3</c:v>
                </c:pt>
                <c:pt idx="14841">
                  <c:v>1.0068416595458984E-3</c:v>
                </c:pt>
                <c:pt idx="14842">
                  <c:v>1.007080078125E-3</c:v>
                </c:pt>
                <c:pt idx="14843">
                  <c:v>1.007080078125E-3</c:v>
                </c:pt>
                <c:pt idx="14844">
                  <c:v>1.0068416595458984E-3</c:v>
                </c:pt>
                <c:pt idx="14845">
                  <c:v>1.007080078125E-3</c:v>
                </c:pt>
                <c:pt idx="14846">
                  <c:v>1.0080337524414063E-3</c:v>
                </c:pt>
                <c:pt idx="14847">
                  <c:v>1.0068416595458984E-3</c:v>
                </c:pt>
                <c:pt idx="14848">
                  <c:v>1.007080078125E-3</c:v>
                </c:pt>
                <c:pt idx="14849">
                  <c:v>1.007080078125E-3</c:v>
                </c:pt>
                <c:pt idx="14850">
                  <c:v>1.0068416595458984E-3</c:v>
                </c:pt>
                <c:pt idx="14851">
                  <c:v>1.007080078125E-3</c:v>
                </c:pt>
                <c:pt idx="14852">
                  <c:v>1.007080078125E-3</c:v>
                </c:pt>
                <c:pt idx="14853">
                  <c:v>1.0068416595458984E-3</c:v>
                </c:pt>
                <c:pt idx="14854">
                  <c:v>1.007080078125E-3</c:v>
                </c:pt>
                <c:pt idx="14855">
                  <c:v>1.007080078125E-3</c:v>
                </c:pt>
                <c:pt idx="14856">
                  <c:v>1.0068416595458984E-3</c:v>
                </c:pt>
                <c:pt idx="14857">
                  <c:v>1.007080078125E-3</c:v>
                </c:pt>
                <c:pt idx="14858">
                  <c:v>1.0080337524414063E-3</c:v>
                </c:pt>
                <c:pt idx="14859">
                  <c:v>1.007080078125E-3</c:v>
                </c:pt>
                <c:pt idx="14860">
                  <c:v>1.0068416595458984E-3</c:v>
                </c:pt>
                <c:pt idx="14861">
                  <c:v>1.007080078125E-3</c:v>
                </c:pt>
                <c:pt idx="14862">
                  <c:v>1.007080078125E-3</c:v>
                </c:pt>
                <c:pt idx="14863">
                  <c:v>1.0068416595458984E-3</c:v>
                </c:pt>
                <c:pt idx="14864">
                  <c:v>1.007080078125E-3</c:v>
                </c:pt>
                <c:pt idx="14865">
                  <c:v>1.007080078125E-3</c:v>
                </c:pt>
                <c:pt idx="14866">
                  <c:v>1.0068416595458984E-3</c:v>
                </c:pt>
                <c:pt idx="14867">
                  <c:v>1.007080078125E-3</c:v>
                </c:pt>
                <c:pt idx="14868">
                  <c:v>1.007080078125E-3</c:v>
                </c:pt>
                <c:pt idx="14869">
                  <c:v>1.0068416595458984E-3</c:v>
                </c:pt>
                <c:pt idx="14870">
                  <c:v>1.007080078125E-3</c:v>
                </c:pt>
                <c:pt idx="14871">
                  <c:v>1.0080337524414063E-3</c:v>
                </c:pt>
                <c:pt idx="14872">
                  <c:v>1.0068416595458984E-3</c:v>
                </c:pt>
                <c:pt idx="14873">
                  <c:v>1.007080078125E-3</c:v>
                </c:pt>
                <c:pt idx="14874">
                  <c:v>1.007080078125E-3</c:v>
                </c:pt>
                <c:pt idx="14875">
                  <c:v>1.0068416595458984E-3</c:v>
                </c:pt>
                <c:pt idx="14876">
                  <c:v>1.007080078125E-3</c:v>
                </c:pt>
                <c:pt idx="14877">
                  <c:v>1.007080078125E-3</c:v>
                </c:pt>
                <c:pt idx="14878">
                  <c:v>1.0068416595458984E-3</c:v>
                </c:pt>
                <c:pt idx="14879">
                  <c:v>1.007080078125E-3</c:v>
                </c:pt>
                <c:pt idx="14880">
                  <c:v>1.007080078125E-3</c:v>
                </c:pt>
                <c:pt idx="14881">
                  <c:v>1.0068416595458984E-3</c:v>
                </c:pt>
                <c:pt idx="14882">
                  <c:v>1.007080078125E-3</c:v>
                </c:pt>
                <c:pt idx="14883">
                  <c:v>1.0080337524414063E-3</c:v>
                </c:pt>
                <c:pt idx="14884">
                  <c:v>1.007080078125E-3</c:v>
                </c:pt>
                <c:pt idx="14885">
                  <c:v>1.0068416595458984E-3</c:v>
                </c:pt>
                <c:pt idx="14886">
                  <c:v>1.007080078125E-3</c:v>
                </c:pt>
                <c:pt idx="14887">
                  <c:v>1.007080078125E-3</c:v>
                </c:pt>
                <c:pt idx="14888">
                  <c:v>1.0068416595458984E-3</c:v>
                </c:pt>
                <c:pt idx="14889">
                  <c:v>1.007080078125E-3</c:v>
                </c:pt>
                <c:pt idx="14890">
                  <c:v>1.007080078125E-3</c:v>
                </c:pt>
                <c:pt idx="14891">
                  <c:v>1.0068416595458984E-3</c:v>
                </c:pt>
                <c:pt idx="14892">
                  <c:v>1.007080078125E-3</c:v>
                </c:pt>
                <c:pt idx="14893">
                  <c:v>1.007080078125E-3</c:v>
                </c:pt>
                <c:pt idx="14894">
                  <c:v>1.0068416595458984E-3</c:v>
                </c:pt>
                <c:pt idx="14895">
                  <c:v>1.007080078125E-3</c:v>
                </c:pt>
                <c:pt idx="14896">
                  <c:v>1.0080337524414063E-3</c:v>
                </c:pt>
                <c:pt idx="14897">
                  <c:v>1.0068416595458984E-3</c:v>
                </c:pt>
                <c:pt idx="14898">
                  <c:v>1.007080078125E-3</c:v>
                </c:pt>
                <c:pt idx="14899">
                  <c:v>1.007080078125E-3</c:v>
                </c:pt>
                <c:pt idx="14900">
                  <c:v>1.0068416595458984E-3</c:v>
                </c:pt>
                <c:pt idx="14901">
                  <c:v>1.007080078125E-3</c:v>
                </c:pt>
                <c:pt idx="14902">
                  <c:v>6.0420036315917969E-3</c:v>
                </c:pt>
                <c:pt idx="14903">
                  <c:v>1.0080337524414063E-3</c:v>
                </c:pt>
                <c:pt idx="14904">
                  <c:v>1.007080078125E-3</c:v>
                </c:pt>
                <c:pt idx="14905">
                  <c:v>1.0068416595458984E-3</c:v>
                </c:pt>
                <c:pt idx="14906">
                  <c:v>1.007080078125E-3</c:v>
                </c:pt>
                <c:pt idx="14907">
                  <c:v>1.007080078125E-3</c:v>
                </c:pt>
                <c:pt idx="14908">
                  <c:v>1.0068416595458984E-3</c:v>
                </c:pt>
                <c:pt idx="14909">
                  <c:v>1.007080078125E-3</c:v>
                </c:pt>
                <c:pt idx="14910">
                  <c:v>1.007080078125E-3</c:v>
                </c:pt>
                <c:pt idx="14911">
                  <c:v>1.0068416595458984E-3</c:v>
                </c:pt>
                <c:pt idx="14912">
                  <c:v>1.007080078125E-3</c:v>
                </c:pt>
                <c:pt idx="14913">
                  <c:v>1.007080078125E-3</c:v>
                </c:pt>
                <c:pt idx="14914">
                  <c:v>1.0068416595458984E-3</c:v>
                </c:pt>
                <c:pt idx="14915">
                  <c:v>1.007080078125E-3</c:v>
                </c:pt>
                <c:pt idx="14916">
                  <c:v>1.0080337524414063E-3</c:v>
                </c:pt>
                <c:pt idx="14917">
                  <c:v>1.0068416595458984E-3</c:v>
                </c:pt>
                <c:pt idx="14918">
                  <c:v>1.007080078125E-3</c:v>
                </c:pt>
                <c:pt idx="14919">
                  <c:v>1.007080078125E-3</c:v>
                </c:pt>
                <c:pt idx="14920">
                  <c:v>1.0068416595458984E-3</c:v>
                </c:pt>
                <c:pt idx="14921">
                  <c:v>1.007080078125E-3</c:v>
                </c:pt>
                <c:pt idx="14922">
                  <c:v>1.007080078125E-3</c:v>
                </c:pt>
                <c:pt idx="14923">
                  <c:v>1.0068416595458984E-3</c:v>
                </c:pt>
                <c:pt idx="14924">
                  <c:v>1.007080078125E-3</c:v>
                </c:pt>
                <c:pt idx="14925">
                  <c:v>1.007080078125E-3</c:v>
                </c:pt>
                <c:pt idx="14926">
                  <c:v>1.0068416595458984E-3</c:v>
                </c:pt>
                <c:pt idx="14927">
                  <c:v>1.007080078125E-3</c:v>
                </c:pt>
                <c:pt idx="14928">
                  <c:v>1.0080337524414063E-3</c:v>
                </c:pt>
                <c:pt idx="14929">
                  <c:v>1.007080078125E-3</c:v>
                </c:pt>
                <c:pt idx="14930">
                  <c:v>1.0068416595458984E-3</c:v>
                </c:pt>
                <c:pt idx="14931">
                  <c:v>1.007080078125E-3</c:v>
                </c:pt>
                <c:pt idx="14932">
                  <c:v>1.007080078125E-3</c:v>
                </c:pt>
                <c:pt idx="14933">
                  <c:v>1.0068416595458984E-3</c:v>
                </c:pt>
                <c:pt idx="14934">
                  <c:v>1.007080078125E-3</c:v>
                </c:pt>
                <c:pt idx="14935">
                  <c:v>1.007080078125E-3</c:v>
                </c:pt>
                <c:pt idx="14936">
                  <c:v>1.0068416595458984E-3</c:v>
                </c:pt>
                <c:pt idx="14937">
                  <c:v>1.007080078125E-3</c:v>
                </c:pt>
                <c:pt idx="14938">
                  <c:v>1.007080078125E-3</c:v>
                </c:pt>
                <c:pt idx="14939">
                  <c:v>1.0068416595458984E-3</c:v>
                </c:pt>
                <c:pt idx="14940">
                  <c:v>1.007080078125E-3</c:v>
                </c:pt>
                <c:pt idx="14941">
                  <c:v>1.0080337524414063E-3</c:v>
                </c:pt>
                <c:pt idx="14942">
                  <c:v>1.0068416595458984E-3</c:v>
                </c:pt>
                <c:pt idx="14943">
                  <c:v>1.007080078125E-3</c:v>
                </c:pt>
                <c:pt idx="14944">
                  <c:v>1.007080078125E-3</c:v>
                </c:pt>
                <c:pt idx="14945">
                  <c:v>1.0068416595458984E-3</c:v>
                </c:pt>
                <c:pt idx="14946">
                  <c:v>1.007080078125E-3</c:v>
                </c:pt>
                <c:pt idx="14947">
                  <c:v>1.007080078125E-3</c:v>
                </c:pt>
                <c:pt idx="14948">
                  <c:v>1.0068416595458984E-3</c:v>
                </c:pt>
                <c:pt idx="14949">
                  <c:v>1.007080078125E-3</c:v>
                </c:pt>
                <c:pt idx="14950">
                  <c:v>1.007080078125E-3</c:v>
                </c:pt>
                <c:pt idx="14951">
                  <c:v>1.0068416595458984E-3</c:v>
                </c:pt>
                <c:pt idx="14952">
                  <c:v>1.007080078125E-3</c:v>
                </c:pt>
                <c:pt idx="14953">
                  <c:v>1.0080337524414063E-3</c:v>
                </c:pt>
                <c:pt idx="14954">
                  <c:v>1.007080078125E-3</c:v>
                </c:pt>
                <c:pt idx="14955">
                  <c:v>1.0068416595458984E-3</c:v>
                </c:pt>
                <c:pt idx="14956">
                  <c:v>1.007080078125E-3</c:v>
                </c:pt>
                <c:pt idx="14957">
                  <c:v>1.007080078125E-3</c:v>
                </c:pt>
                <c:pt idx="14958">
                  <c:v>1.0068416595458984E-3</c:v>
                </c:pt>
                <c:pt idx="14959">
                  <c:v>1.007080078125E-3</c:v>
                </c:pt>
                <c:pt idx="14960">
                  <c:v>1.007080078125E-3</c:v>
                </c:pt>
                <c:pt idx="14961">
                  <c:v>1.0068416595458984E-3</c:v>
                </c:pt>
                <c:pt idx="14962">
                  <c:v>1.007080078125E-3</c:v>
                </c:pt>
                <c:pt idx="14963">
                  <c:v>1.007080078125E-3</c:v>
                </c:pt>
                <c:pt idx="14964">
                  <c:v>1.0068416595458984E-3</c:v>
                </c:pt>
                <c:pt idx="14965">
                  <c:v>1.007080078125E-3</c:v>
                </c:pt>
                <c:pt idx="14966">
                  <c:v>1.0080337524414063E-3</c:v>
                </c:pt>
                <c:pt idx="14967">
                  <c:v>1.0068416595458984E-3</c:v>
                </c:pt>
                <c:pt idx="14968">
                  <c:v>1.007080078125E-3</c:v>
                </c:pt>
                <c:pt idx="14969">
                  <c:v>1.007080078125E-3</c:v>
                </c:pt>
                <c:pt idx="14970">
                  <c:v>1.0068416595458984E-3</c:v>
                </c:pt>
                <c:pt idx="14971">
                  <c:v>1.007080078125E-3</c:v>
                </c:pt>
                <c:pt idx="14972">
                  <c:v>1.007080078125E-3</c:v>
                </c:pt>
                <c:pt idx="14973">
                  <c:v>1.0068416595458984E-3</c:v>
                </c:pt>
                <c:pt idx="14974">
                  <c:v>1.007080078125E-3</c:v>
                </c:pt>
                <c:pt idx="14975">
                  <c:v>1.007080078125E-3</c:v>
                </c:pt>
                <c:pt idx="14976">
                  <c:v>1.0068416595458984E-3</c:v>
                </c:pt>
                <c:pt idx="14977">
                  <c:v>1.007080078125E-3</c:v>
                </c:pt>
                <c:pt idx="14978">
                  <c:v>1.0080337524414063E-3</c:v>
                </c:pt>
                <c:pt idx="14979">
                  <c:v>1.007080078125E-3</c:v>
                </c:pt>
                <c:pt idx="14980">
                  <c:v>1.0068416595458984E-3</c:v>
                </c:pt>
                <c:pt idx="14981">
                  <c:v>1.007080078125E-3</c:v>
                </c:pt>
                <c:pt idx="14982">
                  <c:v>1.007080078125E-3</c:v>
                </c:pt>
                <c:pt idx="14983">
                  <c:v>1.0068416595458984E-3</c:v>
                </c:pt>
                <c:pt idx="14984">
                  <c:v>1.007080078125E-3</c:v>
                </c:pt>
                <c:pt idx="14985">
                  <c:v>1.007080078125E-3</c:v>
                </c:pt>
                <c:pt idx="14986">
                  <c:v>1.0068416595458984E-3</c:v>
                </c:pt>
                <c:pt idx="14987">
                  <c:v>1.007080078125E-3</c:v>
                </c:pt>
                <c:pt idx="14988">
                  <c:v>1.007080078125E-3</c:v>
                </c:pt>
                <c:pt idx="14989">
                  <c:v>1.0068416595458984E-3</c:v>
                </c:pt>
                <c:pt idx="14990">
                  <c:v>1.007080078125E-3</c:v>
                </c:pt>
                <c:pt idx="14991">
                  <c:v>1.0080337524414063E-3</c:v>
                </c:pt>
                <c:pt idx="14992">
                  <c:v>1.0068416595458984E-3</c:v>
                </c:pt>
                <c:pt idx="14993">
                  <c:v>1.007080078125E-3</c:v>
                </c:pt>
                <c:pt idx="14994">
                  <c:v>1.007080078125E-3</c:v>
                </c:pt>
                <c:pt idx="14995">
                  <c:v>1.0068416595458984E-3</c:v>
                </c:pt>
                <c:pt idx="14996">
                  <c:v>1.007080078125E-3</c:v>
                </c:pt>
                <c:pt idx="14997">
                  <c:v>1.007080078125E-3</c:v>
                </c:pt>
                <c:pt idx="14998">
                  <c:v>1.0068416595458984E-3</c:v>
                </c:pt>
                <c:pt idx="14999">
                  <c:v>1.007080078125E-3</c:v>
                </c:pt>
                <c:pt idx="15000">
                  <c:v>1.007080078125E-3</c:v>
                </c:pt>
                <c:pt idx="15001">
                  <c:v>1.0068416595458984E-3</c:v>
                </c:pt>
                <c:pt idx="15002">
                  <c:v>1.007080078125E-3</c:v>
                </c:pt>
                <c:pt idx="15003">
                  <c:v>1.0080337524414063E-3</c:v>
                </c:pt>
                <c:pt idx="15004">
                  <c:v>1.007080078125E-3</c:v>
                </c:pt>
                <c:pt idx="15005">
                  <c:v>1.0068416595458984E-3</c:v>
                </c:pt>
                <c:pt idx="15006">
                  <c:v>1.007080078125E-3</c:v>
                </c:pt>
                <c:pt idx="15007">
                  <c:v>1.007080078125E-3</c:v>
                </c:pt>
                <c:pt idx="15008">
                  <c:v>1.0068416595458984E-3</c:v>
                </c:pt>
                <c:pt idx="15009">
                  <c:v>1.007080078125E-3</c:v>
                </c:pt>
                <c:pt idx="15010">
                  <c:v>1.007080078125E-3</c:v>
                </c:pt>
                <c:pt idx="15011">
                  <c:v>1.0068416595458984E-3</c:v>
                </c:pt>
                <c:pt idx="15012">
                  <c:v>1.007080078125E-3</c:v>
                </c:pt>
                <c:pt idx="15013">
                  <c:v>1.007080078125E-3</c:v>
                </c:pt>
                <c:pt idx="15014">
                  <c:v>1.0068416595458984E-3</c:v>
                </c:pt>
                <c:pt idx="15015">
                  <c:v>1.007080078125E-3</c:v>
                </c:pt>
                <c:pt idx="15016">
                  <c:v>1.0080337524414063E-3</c:v>
                </c:pt>
                <c:pt idx="15017">
                  <c:v>1.0068416595458984E-3</c:v>
                </c:pt>
                <c:pt idx="15018">
                  <c:v>1.007080078125E-3</c:v>
                </c:pt>
                <c:pt idx="15019">
                  <c:v>1.007080078125E-3</c:v>
                </c:pt>
                <c:pt idx="15020">
                  <c:v>1.0068416595458984E-3</c:v>
                </c:pt>
                <c:pt idx="15021">
                  <c:v>1.007080078125E-3</c:v>
                </c:pt>
                <c:pt idx="15022">
                  <c:v>1.007080078125E-3</c:v>
                </c:pt>
                <c:pt idx="15023">
                  <c:v>1.0068416595458984E-3</c:v>
                </c:pt>
                <c:pt idx="15024">
                  <c:v>1.007080078125E-3</c:v>
                </c:pt>
                <c:pt idx="15025">
                  <c:v>1.007080078125E-3</c:v>
                </c:pt>
                <c:pt idx="15026">
                  <c:v>1.0068416595458984E-3</c:v>
                </c:pt>
                <c:pt idx="15027">
                  <c:v>1.007080078125E-3</c:v>
                </c:pt>
                <c:pt idx="15028">
                  <c:v>1.0080337524414063E-3</c:v>
                </c:pt>
                <c:pt idx="15029">
                  <c:v>1.007080078125E-3</c:v>
                </c:pt>
                <c:pt idx="15030">
                  <c:v>1.0068416595458984E-3</c:v>
                </c:pt>
                <c:pt idx="15031">
                  <c:v>1.007080078125E-3</c:v>
                </c:pt>
                <c:pt idx="15032">
                  <c:v>1.007080078125E-3</c:v>
                </c:pt>
                <c:pt idx="15033">
                  <c:v>1.0068416595458984E-3</c:v>
                </c:pt>
                <c:pt idx="15034">
                  <c:v>1.007080078125E-3</c:v>
                </c:pt>
                <c:pt idx="15035">
                  <c:v>1.007080078125E-3</c:v>
                </c:pt>
                <c:pt idx="15036">
                  <c:v>1.0068416595458984E-3</c:v>
                </c:pt>
                <c:pt idx="15037">
                  <c:v>1.007080078125E-3</c:v>
                </c:pt>
                <c:pt idx="15038">
                  <c:v>1.007080078125E-3</c:v>
                </c:pt>
                <c:pt idx="15039">
                  <c:v>1.0068416595458984E-3</c:v>
                </c:pt>
                <c:pt idx="15040">
                  <c:v>1.0080337524414063E-3</c:v>
                </c:pt>
                <c:pt idx="15041">
                  <c:v>1.007080078125E-3</c:v>
                </c:pt>
                <c:pt idx="15042">
                  <c:v>1.0068416595458984E-3</c:v>
                </c:pt>
                <c:pt idx="15043">
                  <c:v>1.007080078125E-3</c:v>
                </c:pt>
                <c:pt idx="15044">
                  <c:v>1.007080078125E-3</c:v>
                </c:pt>
                <c:pt idx="15045">
                  <c:v>1.0068416595458984E-3</c:v>
                </c:pt>
                <c:pt idx="15046">
                  <c:v>1.007080078125E-3</c:v>
                </c:pt>
                <c:pt idx="15047">
                  <c:v>1.007080078125E-3</c:v>
                </c:pt>
                <c:pt idx="15048">
                  <c:v>1.0068416595458984E-3</c:v>
                </c:pt>
                <c:pt idx="15049">
                  <c:v>1.007080078125E-3</c:v>
                </c:pt>
                <c:pt idx="15050">
                  <c:v>1.007080078125E-3</c:v>
                </c:pt>
                <c:pt idx="15051">
                  <c:v>1.0068416595458984E-3</c:v>
                </c:pt>
                <c:pt idx="15052">
                  <c:v>1.007080078125E-3</c:v>
                </c:pt>
                <c:pt idx="15053">
                  <c:v>1.0080337524414063E-3</c:v>
                </c:pt>
                <c:pt idx="15054">
                  <c:v>1.007080078125E-3</c:v>
                </c:pt>
                <c:pt idx="15055">
                  <c:v>1.0068416595458984E-3</c:v>
                </c:pt>
                <c:pt idx="15056">
                  <c:v>1.007080078125E-3</c:v>
                </c:pt>
                <c:pt idx="15057">
                  <c:v>1.007080078125E-3</c:v>
                </c:pt>
                <c:pt idx="15058">
                  <c:v>1.0068416595458984E-3</c:v>
                </c:pt>
                <c:pt idx="15059">
                  <c:v>1.007080078125E-3</c:v>
                </c:pt>
                <c:pt idx="15060">
                  <c:v>1.007080078125E-3</c:v>
                </c:pt>
                <c:pt idx="15061">
                  <c:v>1.0068416595458984E-3</c:v>
                </c:pt>
                <c:pt idx="15062">
                  <c:v>1.007080078125E-3</c:v>
                </c:pt>
                <c:pt idx="15063">
                  <c:v>1.007080078125E-3</c:v>
                </c:pt>
                <c:pt idx="15064">
                  <c:v>1.0068416595458984E-3</c:v>
                </c:pt>
                <c:pt idx="15065">
                  <c:v>1.0080337524414063E-3</c:v>
                </c:pt>
                <c:pt idx="15066">
                  <c:v>1.007080078125E-3</c:v>
                </c:pt>
                <c:pt idx="15067">
                  <c:v>1.0068416595458984E-3</c:v>
                </c:pt>
                <c:pt idx="15068">
                  <c:v>1.007080078125E-3</c:v>
                </c:pt>
                <c:pt idx="15069">
                  <c:v>1.007080078125E-3</c:v>
                </c:pt>
                <c:pt idx="15070">
                  <c:v>1.0068416595458984E-3</c:v>
                </c:pt>
                <c:pt idx="15071">
                  <c:v>1.007080078125E-3</c:v>
                </c:pt>
                <c:pt idx="15072">
                  <c:v>1.007080078125E-3</c:v>
                </c:pt>
                <c:pt idx="15073">
                  <c:v>1.0068416595458984E-3</c:v>
                </c:pt>
                <c:pt idx="15074">
                  <c:v>1.007080078125E-3</c:v>
                </c:pt>
                <c:pt idx="15075">
                  <c:v>1.007080078125E-3</c:v>
                </c:pt>
                <c:pt idx="15076">
                  <c:v>1.0068416595458984E-3</c:v>
                </c:pt>
                <c:pt idx="15077">
                  <c:v>1.007080078125E-3</c:v>
                </c:pt>
                <c:pt idx="15078">
                  <c:v>1.0080337524414063E-3</c:v>
                </c:pt>
                <c:pt idx="15079">
                  <c:v>1.007080078125E-3</c:v>
                </c:pt>
                <c:pt idx="15080">
                  <c:v>1.0068416595458984E-3</c:v>
                </c:pt>
                <c:pt idx="15081">
                  <c:v>1.007080078125E-3</c:v>
                </c:pt>
                <c:pt idx="15082">
                  <c:v>1.007080078125E-3</c:v>
                </c:pt>
                <c:pt idx="15083">
                  <c:v>1.0068416595458984E-3</c:v>
                </c:pt>
                <c:pt idx="15084">
                  <c:v>1.007080078125E-3</c:v>
                </c:pt>
                <c:pt idx="15085">
                  <c:v>1.007080078125E-3</c:v>
                </c:pt>
                <c:pt idx="15086">
                  <c:v>1.0068416595458984E-3</c:v>
                </c:pt>
                <c:pt idx="15087">
                  <c:v>1.007080078125E-3</c:v>
                </c:pt>
                <c:pt idx="15088">
                  <c:v>1.007080078125E-3</c:v>
                </c:pt>
                <c:pt idx="15089">
                  <c:v>1.0068416595458984E-3</c:v>
                </c:pt>
                <c:pt idx="15090">
                  <c:v>1.0080337524414063E-3</c:v>
                </c:pt>
                <c:pt idx="15091">
                  <c:v>1.007080078125E-3</c:v>
                </c:pt>
                <c:pt idx="15092">
                  <c:v>1.0068416595458984E-3</c:v>
                </c:pt>
                <c:pt idx="15093">
                  <c:v>1.007080078125E-3</c:v>
                </c:pt>
                <c:pt idx="15094">
                  <c:v>1.007080078125E-3</c:v>
                </c:pt>
                <c:pt idx="15095">
                  <c:v>1.0068416595458984E-3</c:v>
                </c:pt>
                <c:pt idx="15096">
                  <c:v>1.007080078125E-3</c:v>
                </c:pt>
                <c:pt idx="15097">
                  <c:v>1.007080078125E-3</c:v>
                </c:pt>
                <c:pt idx="15098">
                  <c:v>1.0068416595458984E-3</c:v>
                </c:pt>
                <c:pt idx="15099">
                  <c:v>1.007080078125E-3</c:v>
                </c:pt>
                <c:pt idx="15100">
                  <c:v>1.007080078125E-3</c:v>
                </c:pt>
                <c:pt idx="15101">
                  <c:v>1.0068416595458984E-3</c:v>
                </c:pt>
                <c:pt idx="15102">
                  <c:v>1.007080078125E-3</c:v>
                </c:pt>
                <c:pt idx="15103">
                  <c:v>1.0080337524414063E-3</c:v>
                </c:pt>
                <c:pt idx="15104">
                  <c:v>1.007080078125E-3</c:v>
                </c:pt>
                <c:pt idx="15105">
                  <c:v>1.0068416595458984E-3</c:v>
                </c:pt>
                <c:pt idx="15106">
                  <c:v>1.007080078125E-3</c:v>
                </c:pt>
                <c:pt idx="15107">
                  <c:v>1.007080078125E-3</c:v>
                </c:pt>
                <c:pt idx="15108">
                  <c:v>1.0068416595458984E-3</c:v>
                </c:pt>
                <c:pt idx="15109">
                  <c:v>1.007080078125E-3</c:v>
                </c:pt>
                <c:pt idx="15110">
                  <c:v>1.007080078125E-3</c:v>
                </c:pt>
                <c:pt idx="15111">
                  <c:v>1.0068416595458984E-3</c:v>
                </c:pt>
                <c:pt idx="15112">
                  <c:v>1.007080078125E-3</c:v>
                </c:pt>
                <c:pt idx="15113">
                  <c:v>1.007080078125E-3</c:v>
                </c:pt>
                <c:pt idx="15114">
                  <c:v>1.0068416595458984E-3</c:v>
                </c:pt>
                <c:pt idx="15115">
                  <c:v>6.0429573059082031E-3</c:v>
                </c:pt>
                <c:pt idx="15116">
                  <c:v>1.007080078125E-3</c:v>
                </c:pt>
                <c:pt idx="15117">
                  <c:v>1.007080078125E-3</c:v>
                </c:pt>
                <c:pt idx="15118">
                  <c:v>1.0068416595458984E-3</c:v>
                </c:pt>
                <c:pt idx="15119">
                  <c:v>1.007080078125E-3</c:v>
                </c:pt>
                <c:pt idx="15120">
                  <c:v>1.007080078125E-3</c:v>
                </c:pt>
                <c:pt idx="15121">
                  <c:v>1.0068416595458984E-3</c:v>
                </c:pt>
                <c:pt idx="15122">
                  <c:v>1.007080078125E-3</c:v>
                </c:pt>
                <c:pt idx="15123">
                  <c:v>1.0080337524414063E-3</c:v>
                </c:pt>
                <c:pt idx="15124">
                  <c:v>1.007080078125E-3</c:v>
                </c:pt>
                <c:pt idx="15125">
                  <c:v>6.0420036315917969E-3</c:v>
                </c:pt>
                <c:pt idx="15126">
                  <c:v>1.0068416595458984E-3</c:v>
                </c:pt>
                <c:pt idx="15127">
                  <c:v>1.007080078125E-3</c:v>
                </c:pt>
                <c:pt idx="15128">
                  <c:v>1.007080078125E-3</c:v>
                </c:pt>
                <c:pt idx="15129">
                  <c:v>1.0068416595458984E-3</c:v>
                </c:pt>
                <c:pt idx="15130">
                  <c:v>1.0080337524414063E-3</c:v>
                </c:pt>
                <c:pt idx="15131">
                  <c:v>1.007080078125E-3</c:v>
                </c:pt>
                <c:pt idx="15132">
                  <c:v>1.0068416595458984E-3</c:v>
                </c:pt>
                <c:pt idx="15133">
                  <c:v>1.007080078125E-3</c:v>
                </c:pt>
                <c:pt idx="15134">
                  <c:v>1.007080078125E-3</c:v>
                </c:pt>
                <c:pt idx="15135">
                  <c:v>1.0068416595458984E-3</c:v>
                </c:pt>
                <c:pt idx="15136">
                  <c:v>1.007080078125E-3</c:v>
                </c:pt>
                <c:pt idx="15137">
                  <c:v>1.007080078125E-3</c:v>
                </c:pt>
                <c:pt idx="15138">
                  <c:v>1.0068416595458984E-3</c:v>
                </c:pt>
                <c:pt idx="15139">
                  <c:v>1.007080078125E-3</c:v>
                </c:pt>
                <c:pt idx="15140">
                  <c:v>1.007080078125E-3</c:v>
                </c:pt>
                <c:pt idx="15141">
                  <c:v>1.0068416595458984E-3</c:v>
                </c:pt>
                <c:pt idx="15142">
                  <c:v>1.007080078125E-3</c:v>
                </c:pt>
                <c:pt idx="15143">
                  <c:v>1.0080337524414063E-3</c:v>
                </c:pt>
                <c:pt idx="15144">
                  <c:v>1.007080078125E-3</c:v>
                </c:pt>
                <c:pt idx="15145">
                  <c:v>1.0068416595458984E-3</c:v>
                </c:pt>
                <c:pt idx="15146">
                  <c:v>1.007080078125E-3</c:v>
                </c:pt>
                <c:pt idx="15147">
                  <c:v>1.007080078125E-3</c:v>
                </c:pt>
                <c:pt idx="15148">
                  <c:v>1.0068416595458984E-3</c:v>
                </c:pt>
                <c:pt idx="15149">
                  <c:v>1.007080078125E-3</c:v>
                </c:pt>
                <c:pt idx="15150">
                  <c:v>1.007080078125E-3</c:v>
                </c:pt>
                <c:pt idx="15151">
                  <c:v>1.0068416595458984E-3</c:v>
                </c:pt>
                <c:pt idx="15152">
                  <c:v>1.007080078125E-3</c:v>
                </c:pt>
                <c:pt idx="15153">
                  <c:v>1.007080078125E-3</c:v>
                </c:pt>
                <c:pt idx="15154">
                  <c:v>1.0068416595458984E-3</c:v>
                </c:pt>
                <c:pt idx="15155">
                  <c:v>1.0080337524414063E-3</c:v>
                </c:pt>
                <c:pt idx="15156">
                  <c:v>1.007080078125E-3</c:v>
                </c:pt>
                <c:pt idx="15157">
                  <c:v>1.0068416595458984E-3</c:v>
                </c:pt>
                <c:pt idx="15158">
                  <c:v>1.007080078125E-3</c:v>
                </c:pt>
                <c:pt idx="15159">
                  <c:v>1.007080078125E-3</c:v>
                </c:pt>
                <c:pt idx="15160">
                  <c:v>1.0068416595458984E-3</c:v>
                </c:pt>
                <c:pt idx="15161">
                  <c:v>1.007080078125E-3</c:v>
                </c:pt>
                <c:pt idx="15162">
                  <c:v>1.007080078125E-3</c:v>
                </c:pt>
                <c:pt idx="15163">
                  <c:v>1.0068416595458984E-3</c:v>
                </c:pt>
                <c:pt idx="15164">
                  <c:v>1.007080078125E-3</c:v>
                </c:pt>
                <c:pt idx="15165">
                  <c:v>1.007080078125E-3</c:v>
                </c:pt>
                <c:pt idx="15166">
                  <c:v>1.0068416595458984E-3</c:v>
                </c:pt>
                <c:pt idx="15167">
                  <c:v>1.007080078125E-3</c:v>
                </c:pt>
                <c:pt idx="15168">
                  <c:v>1.0080337524414063E-3</c:v>
                </c:pt>
                <c:pt idx="15169">
                  <c:v>1.007080078125E-3</c:v>
                </c:pt>
                <c:pt idx="15170">
                  <c:v>1.0068416595458984E-3</c:v>
                </c:pt>
                <c:pt idx="15171">
                  <c:v>1.007080078125E-3</c:v>
                </c:pt>
                <c:pt idx="15172">
                  <c:v>1.007080078125E-3</c:v>
                </c:pt>
                <c:pt idx="15173">
                  <c:v>1.0068416595458984E-3</c:v>
                </c:pt>
                <c:pt idx="15174">
                  <c:v>1.007080078125E-3</c:v>
                </c:pt>
                <c:pt idx="15175">
                  <c:v>1.007080078125E-3</c:v>
                </c:pt>
                <c:pt idx="15176">
                  <c:v>1.0068416595458984E-3</c:v>
                </c:pt>
                <c:pt idx="15177">
                  <c:v>1.007080078125E-3</c:v>
                </c:pt>
                <c:pt idx="15178">
                  <c:v>1.007080078125E-3</c:v>
                </c:pt>
                <c:pt idx="15179">
                  <c:v>1.0068416595458984E-3</c:v>
                </c:pt>
                <c:pt idx="15180">
                  <c:v>1.0080337524414063E-3</c:v>
                </c:pt>
                <c:pt idx="15181">
                  <c:v>1.007080078125E-3</c:v>
                </c:pt>
                <c:pt idx="15182">
                  <c:v>1.0068416595458984E-3</c:v>
                </c:pt>
                <c:pt idx="15183">
                  <c:v>1.007080078125E-3</c:v>
                </c:pt>
                <c:pt idx="15184">
                  <c:v>1.007080078125E-3</c:v>
                </c:pt>
                <c:pt idx="15185">
                  <c:v>1.0068416595458984E-3</c:v>
                </c:pt>
                <c:pt idx="15186">
                  <c:v>1.007080078125E-3</c:v>
                </c:pt>
                <c:pt idx="15187">
                  <c:v>1.007080078125E-3</c:v>
                </c:pt>
                <c:pt idx="15188">
                  <c:v>1.0068416595458984E-3</c:v>
                </c:pt>
                <c:pt idx="15189">
                  <c:v>1.007080078125E-3</c:v>
                </c:pt>
                <c:pt idx="15190">
                  <c:v>1.007080078125E-3</c:v>
                </c:pt>
                <c:pt idx="15191">
                  <c:v>1.0068416595458984E-3</c:v>
                </c:pt>
                <c:pt idx="15192">
                  <c:v>1.007080078125E-3</c:v>
                </c:pt>
                <c:pt idx="15193">
                  <c:v>1.0080337524414063E-3</c:v>
                </c:pt>
                <c:pt idx="15194">
                  <c:v>1.007080078125E-3</c:v>
                </c:pt>
                <c:pt idx="15195">
                  <c:v>1.0068416595458984E-3</c:v>
                </c:pt>
                <c:pt idx="15196">
                  <c:v>1.007080078125E-3</c:v>
                </c:pt>
                <c:pt idx="15197">
                  <c:v>1.007080078125E-3</c:v>
                </c:pt>
                <c:pt idx="15198">
                  <c:v>1.0068416595458984E-3</c:v>
                </c:pt>
                <c:pt idx="15199">
                  <c:v>1.007080078125E-3</c:v>
                </c:pt>
                <c:pt idx="15200">
                  <c:v>1.007080078125E-3</c:v>
                </c:pt>
                <c:pt idx="15201">
                  <c:v>1.0068416595458984E-3</c:v>
                </c:pt>
                <c:pt idx="15202">
                  <c:v>1.007080078125E-3</c:v>
                </c:pt>
                <c:pt idx="15203">
                  <c:v>1.007080078125E-3</c:v>
                </c:pt>
                <c:pt idx="15204">
                  <c:v>1.0068416595458984E-3</c:v>
                </c:pt>
                <c:pt idx="15205">
                  <c:v>1.0080337524414063E-3</c:v>
                </c:pt>
                <c:pt idx="15206">
                  <c:v>1.007080078125E-3</c:v>
                </c:pt>
                <c:pt idx="15207">
                  <c:v>1.1076927185058594E-2</c:v>
                </c:pt>
                <c:pt idx="15208">
                  <c:v>1.0080337524414063E-3</c:v>
                </c:pt>
                <c:pt idx="15209">
                  <c:v>1.007080078125E-3</c:v>
                </c:pt>
                <c:pt idx="15210">
                  <c:v>1.0068416595458984E-3</c:v>
                </c:pt>
                <c:pt idx="15211">
                  <c:v>1.007080078125E-3</c:v>
                </c:pt>
                <c:pt idx="15212">
                  <c:v>1.007080078125E-3</c:v>
                </c:pt>
                <c:pt idx="15213">
                  <c:v>1.0068416595458984E-3</c:v>
                </c:pt>
                <c:pt idx="15214">
                  <c:v>1.007080078125E-3</c:v>
                </c:pt>
                <c:pt idx="15215">
                  <c:v>1.007080078125E-3</c:v>
                </c:pt>
                <c:pt idx="15216">
                  <c:v>1.0068416595458984E-3</c:v>
                </c:pt>
                <c:pt idx="15217">
                  <c:v>1.007080078125E-3</c:v>
                </c:pt>
                <c:pt idx="15218">
                  <c:v>1.007080078125E-3</c:v>
                </c:pt>
                <c:pt idx="15219">
                  <c:v>1.0068416595458984E-3</c:v>
                </c:pt>
                <c:pt idx="15220">
                  <c:v>1.0080337524414063E-3</c:v>
                </c:pt>
                <c:pt idx="15221">
                  <c:v>1.007080078125E-3</c:v>
                </c:pt>
                <c:pt idx="15222">
                  <c:v>1.0068416595458984E-3</c:v>
                </c:pt>
                <c:pt idx="15223">
                  <c:v>1.007080078125E-3</c:v>
                </c:pt>
                <c:pt idx="15224">
                  <c:v>1.007080078125E-3</c:v>
                </c:pt>
                <c:pt idx="15225">
                  <c:v>1.0068416595458984E-3</c:v>
                </c:pt>
                <c:pt idx="15226">
                  <c:v>1.007080078125E-3</c:v>
                </c:pt>
                <c:pt idx="15227">
                  <c:v>1.007080078125E-3</c:v>
                </c:pt>
                <c:pt idx="15228">
                  <c:v>1.0068416595458984E-3</c:v>
                </c:pt>
                <c:pt idx="15229">
                  <c:v>1.007080078125E-3</c:v>
                </c:pt>
                <c:pt idx="15230">
                  <c:v>1.007080078125E-3</c:v>
                </c:pt>
                <c:pt idx="15231">
                  <c:v>1.0068416595458984E-3</c:v>
                </c:pt>
                <c:pt idx="15232">
                  <c:v>1.007080078125E-3</c:v>
                </c:pt>
                <c:pt idx="15233">
                  <c:v>1.0080337524414063E-3</c:v>
                </c:pt>
                <c:pt idx="15234">
                  <c:v>1.007080078125E-3</c:v>
                </c:pt>
                <c:pt idx="15235">
                  <c:v>1.0068416595458984E-3</c:v>
                </c:pt>
                <c:pt idx="15236">
                  <c:v>1.007080078125E-3</c:v>
                </c:pt>
                <c:pt idx="15237">
                  <c:v>1.007080078125E-3</c:v>
                </c:pt>
                <c:pt idx="15238">
                  <c:v>1.0068416595458984E-3</c:v>
                </c:pt>
                <c:pt idx="15239">
                  <c:v>1.007080078125E-3</c:v>
                </c:pt>
                <c:pt idx="15240">
                  <c:v>1.007080078125E-3</c:v>
                </c:pt>
                <c:pt idx="15241">
                  <c:v>1.0068416595458984E-3</c:v>
                </c:pt>
                <c:pt idx="15242">
                  <c:v>1.007080078125E-3</c:v>
                </c:pt>
                <c:pt idx="15243">
                  <c:v>1.0068416595458984E-3</c:v>
                </c:pt>
                <c:pt idx="15244">
                  <c:v>1.007080078125E-3</c:v>
                </c:pt>
                <c:pt idx="15245">
                  <c:v>1.0080337524414063E-3</c:v>
                </c:pt>
                <c:pt idx="15246">
                  <c:v>1.007080078125E-3</c:v>
                </c:pt>
                <c:pt idx="15247">
                  <c:v>1.0068416595458984E-3</c:v>
                </c:pt>
                <c:pt idx="15248">
                  <c:v>1.007080078125E-3</c:v>
                </c:pt>
                <c:pt idx="15249">
                  <c:v>1.007080078125E-3</c:v>
                </c:pt>
                <c:pt idx="15250">
                  <c:v>1.0068416595458984E-3</c:v>
                </c:pt>
                <c:pt idx="15251">
                  <c:v>1.007080078125E-3</c:v>
                </c:pt>
                <c:pt idx="15252">
                  <c:v>1.007080078125E-3</c:v>
                </c:pt>
                <c:pt idx="15253">
                  <c:v>1.0068416595458984E-3</c:v>
                </c:pt>
                <c:pt idx="15254">
                  <c:v>1.007080078125E-3</c:v>
                </c:pt>
                <c:pt idx="15255">
                  <c:v>1.007080078125E-3</c:v>
                </c:pt>
                <c:pt idx="15256">
                  <c:v>1.0068416595458984E-3</c:v>
                </c:pt>
                <c:pt idx="15257">
                  <c:v>1.007080078125E-3</c:v>
                </c:pt>
                <c:pt idx="15258">
                  <c:v>1.0080337524414063E-3</c:v>
                </c:pt>
                <c:pt idx="15259">
                  <c:v>1.007080078125E-3</c:v>
                </c:pt>
                <c:pt idx="15260">
                  <c:v>1.0068416595458984E-3</c:v>
                </c:pt>
                <c:pt idx="15261">
                  <c:v>1.007080078125E-3</c:v>
                </c:pt>
                <c:pt idx="15262">
                  <c:v>1.007080078125E-3</c:v>
                </c:pt>
                <c:pt idx="15263">
                  <c:v>1.0068416595458984E-3</c:v>
                </c:pt>
                <c:pt idx="15264">
                  <c:v>1.007080078125E-3</c:v>
                </c:pt>
                <c:pt idx="15265">
                  <c:v>1.0068416595458984E-3</c:v>
                </c:pt>
                <c:pt idx="15266">
                  <c:v>1.007080078125E-3</c:v>
                </c:pt>
                <c:pt idx="15267">
                  <c:v>1.007080078125E-3</c:v>
                </c:pt>
                <c:pt idx="15268">
                  <c:v>1.0068416595458984E-3</c:v>
                </c:pt>
                <c:pt idx="15269">
                  <c:v>1.007080078125E-3</c:v>
                </c:pt>
                <c:pt idx="15270">
                  <c:v>1.0080337524414063E-3</c:v>
                </c:pt>
                <c:pt idx="15271">
                  <c:v>1.007080078125E-3</c:v>
                </c:pt>
                <c:pt idx="15272">
                  <c:v>1.0068416595458984E-3</c:v>
                </c:pt>
                <c:pt idx="15273">
                  <c:v>1.007080078125E-3</c:v>
                </c:pt>
                <c:pt idx="15274">
                  <c:v>1.007080078125E-3</c:v>
                </c:pt>
                <c:pt idx="15275">
                  <c:v>1.0068416595458984E-3</c:v>
                </c:pt>
                <c:pt idx="15276">
                  <c:v>1.007080078125E-3</c:v>
                </c:pt>
                <c:pt idx="15277">
                  <c:v>1.007080078125E-3</c:v>
                </c:pt>
                <c:pt idx="15278">
                  <c:v>1.0068416595458984E-3</c:v>
                </c:pt>
                <c:pt idx="15279">
                  <c:v>1.007080078125E-3</c:v>
                </c:pt>
                <c:pt idx="15280">
                  <c:v>1.007080078125E-3</c:v>
                </c:pt>
                <c:pt idx="15281">
                  <c:v>1.0068416595458984E-3</c:v>
                </c:pt>
                <c:pt idx="15282">
                  <c:v>1.007080078125E-3</c:v>
                </c:pt>
                <c:pt idx="15283">
                  <c:v>1.0080337524414063E-3</c:v>
                </c:pt>
                <c:pt idx="15284">
                  <c:v>1.007080078125E-3</c:v>
                </c:pt>
                <c:pt idx="15285">
                  <c:v>1.0068416595458984E-3</c:v>
                </c:pt>
                <c:pt idx="15286">
                  <c:v>1.007080078125E-3</c:v>
                </c:pt>
                <c:pt idx="15287">
                  <c:v>1.0068416595458984E-3</c:v>
                </c:pt>
                <c:pt idx="15288">
                  <c:v>1.007080078125E-3</c:v>
                </c:pt>
                <c:pt idx="15289">
                  <c:v>1.007080078125E-3</c:v>
                </c:pt>
                <c:pt idx="15290">
                  <c:v>1.0068416595458984E-3</c:v>
                </c:pt>
                <c:pt idx="15291">
                  <c:v>1.007080078125E-3</c:v>
                </c:pt>
                <c:pt idx="15292">
                  <c:v>1.007080078125E-3</c:v>
                </c:pt>
                <c:pt idx="15293">
                  <c:v>1.0068416595458984E-3</c:v>
                </c:pt>
                <c:pt idx="15294">
                  <c:v>1.007080078125E-3</c:v>
                </c:pt>
                <c:pt idx="15295">
                  <c:v>1.0080337524414063E-3</c:v>
                </c:pt>
                <c:pt idx="15296">
                  <c:v>1.007080078125E-3</c:v>
                </c:pt>
                <c:pt idx="15297">
                  <c:v>1.0068416595458984E-3</c:v>
                </c:pt>
                <c:pt idx="15298">
                  <c:v>1.007080078125E-3</c:v>
                </c:pt>
                <c:pt idx="15299">
                  <c:v>1.007080078125E-3</c:v>
                </c:pt>
                <c:pt idx="15300">
                  <c:v>1.0068416595458984E-3</c:v>
                </c:pt>
                <c:pt idx="15301">
                  <c:v>1.007080078125E-3</c:v>
                </c:pt>
                <c:pt idx="15302">
                  <c:v>1.007080078125E-3</c:v>
                </c:pt>
                <c:pt idx="15303">
                  <c:v>1.0068416595458984E-3</c:v>
                </c:pt>
                <c:pt idx="15304">
                  <c:v>1.007080078125E-3</c:v>
                </c:pt>
                <c:pt idx="15305">
                  <c:v>1.007080078125E-3</c:v>
                </c:pt>
                <c:pt idx="15306">
                  <c:v>1.0068416595458984E-3</c:v>
                </c:pt>
                <c:pt idx="15307">
                  <c:v>1.007080078125E-3</c:v>
                </c:pt>
                <c:pt idx="15308">
                  <c:v>1.0080337524414063E-3</c:v>
                </c:pt>
                <c:pt idx="15309">
                  <c:v>1.0068416595458984E-3</c:v>
                </c:pt>
                <c:pt idx="15310">
                  <c:v>1.007080078125E-3</c:v>
                </c:pt>
                <c:pt idx="15311">
                  <c:v>1.007080078125E-3</c:v>
                </c:pt>
                <c:pt idx="15312">
                  <c:v>1.0068416595458984E-3</c:v>
                </c:pt>
                <c:pt idx="15313">
                  <c:v>1.007080078125E-3</c:v>
                </c:pt>
                <c:pt idx="15314">
                  <c:v>1.007080078125E-3</c:v>
                </c:pt>
                <c:pt idx="15315">
                  <c:v>1.0068416595458984E-3</c:v>
                </c:pt>
                <c:pt idx="15316">
                  <c:v>1.007080078125E-3</c:v>
                </c:pt>
                <c:pt idx="15317">
                  <c:v>1.007080078125E-3</c:v>
                </c:pt>
                <c:pt idx="15318">
                  <c:v>1.0068416595458984E-3</c:v>
                </c:pt>
                <c:pt idx="15319">
                  <c:v>1.007080078125E-3</c:v>
                </c:pt>
                <c:pt idx="15320">
                  <c:v>1.0080337524414063E-3</c:v>
                </c:pt>
                <c:pt idx="15321">
                  <c:v>1.007080078125E-3</c:v>
                </c:pt>
                <c:pt idx="15322">
                  <c:v>1.7119884490966797E-2</c:v>
                </c:pt>
                <c:pt idx="15323">
                  <c:v>1.007080078125E-3</c:v>
                </c:pt>
                <c:pt idx="15324">
                  <c:v>1.0068416595458984E-3</c:v>
                </c:pt>
                <c:pt idx="15325">
                  <c:v>1.007080078125E-3</c:v>
                </c:pt>
                <c:pt idx="15326">
                  <c:v>1.007080078125E-3</c:v>
                </c:pt>
                <c:pt idx="15327">
                  <c:v>1.0068416595458984E-3</c:v>
                </c:pt>
                <c:pt idx="15328">
                  <c:v>1.007080078125E-3</c:v>
                </c:pt>
                <c:pt idx="15329">
                  <c:v>1.0080337524414063E-3</c:v>
                </c:pt>
                <c:pt idx="15330">
                  <c:v>1.007080078125E-3</c:v>
                </c:pt>
                <c:pt idx="15331">
                  <c:v>1.0068416595458984E-3</c:v>
                </c:pt>
                <c:pt idx="15332">
                  <c:v>1.007080078125E-3</c:v>
                </c:pt>
                <c:pt idx="15333">
                  <c:v>1.007080078125E-3</c:v>
                </c:pt>
                <c:pt idx="15334">
                  <c:v>1.0068416595458984E-3</c:v>
                </c:pt>
                <c:pt idx="15335">
                  <c:v>1.007080078125E-3</c:v>
                </c:pt>
                <c:pt idx="15336">
                  <c:v>1.007080078125E-3</c:v>
                </c:pt>
                <c:pt idx="15337">
                  <c:v>1.0068416595458984E-3</c:v>
                </c:pt>
                <c:pt idx="15338">
                  <c:v>8.0571174621582031E-3</c:v>
                </c:pt>
                <c:pt idx="15339">
                  <c:v>1.0068416595458984E-3</c:v>
                </c:pt>
                <c:pt idx="15340">
                  <c:v>1.007080078125E-3</c:v>
                </c:pt>
                <c:pt idx="15341">
                  <c:v>1.007080078125E-3</c:v>
                </c:pt>
                <c:pt idx="15342">
                  <c:v>1.0068416595458984E-3</c:v>
                </c:pt>
                <c:pt idx="15343">
                  <c:v>1.007080078125E-3</c:v>
                </c:pt>
                <c:pt idx="15344">
                  <c:v>1.007080078125E-3</c:v>
                </c:pt>
                <c:pt idx="15345">
                  <c:v>1.0068416595458984E-3</c:v>
                </c:pt>
                <c:pt idx="15346">
                  <c:v>1.007080078125E-3</c:v>
                </c:pt>
                <c:pt idx="15347">
                  <c:v>1.0080337524414063E-3</c:v>
                </c:pt>
                <c:pt idx="15348">
                  <c:v>1.007080078125E-3</c:v>
                </c:pt>
                <c:pt idx="15349">
                  <c:v>1.0068416595458984E-3</c:v>
                </c:pt>
                <c:pt idx="15350">
                  <c:v>1.007080078125E-3</c:v>
                </c:pt>
                <c:pt idx="15351">
                  <c:v>1.007080078125E-3</c:v>
                </c:pt>
                <c:pt idx="15352">
                  <c:v>1.0068416595458984E-3</c:v>
                </c:pt>
                <c:pt idx="15353">
                  <c:v>1.007080078125E-3</c:v>
                </c:pt>
                <c:pt idx="15354">
                  <c:v>1.007080078125E-3</c:v>
                </c:pt>
                <c:pt idx="15355">
                  <c:v>1.0068416595458984E-3</c:v>
                </c:pt>
                <c:pt idx="15356">
                  <c:v>1.007080078125E-3</c:v>
                </c:pt>
                <c:pt idx="15357">
                  <c:v>1.007080078125E-3</c:v>
                </c:pt>
                <c:pt idx="15358">
                  <c:v>1.0068416595458984E-3</c:v>
                </c:pt>
                <c:pt idx="15359">
                  <c:v>1.007080078125E-3</c:v>
                </c:pt>
                <c:pt idx="15360">
                  <c:v>1.0080337524414063E-3</c:v>
                </c:pt>
                <c:pt idx="15361">
                  <c:v>1.0068416595458984E-3</c:v>
                </c:pt>
                <c:pt idx="15362">
                  <c:v>1.007080078125E-3</c:v>
                </c:pt>
                <c:pt idx="15363">
                  <c:v>1.007080078125E-3</c:v>
                </c:pt>
                <c:pt idx="15364">
                  <c:v>1.0068416595458984E-3</c:v>
                </c:pt>
                <c:pt idx="15365">
                  <c:v>1.007080078125E-3</c:v>
                </c:pt>
                <c:pt idx="15366">
                  <c:v>1.007080078125E-3</c:v>
                </c:pt>
                <c:pt idx="15367">
                  <c:v>1.0068416595458984E-3</c:v>
                </c:pt>
                <c:pt idx="15368">
                  <c:v>1.007080078125E-3</c:v>
                </c:pt>
                <c:pt idx="15369">
                  <c:v>1.007080078125E-3</c:v>
                </c:pt>
                <c:pt idx="15370">
                  <c:v>1.0068416595458984E-3</c:v>
                </c:pt>
                <c:pt idx="15371">
                  <c:v>1.007080078125E-3</c:v>
                </c:pt>
                <c:pt idx="15372">
                  <c:v>1.0080337524414063E-3</c:v>
                </c:pt>
                <c:pt idx="15373">
                  <c:v>1.007080078125E-3</c:v>
                </c:pt>
                <c:pt idx="15374">
                  <c:v>1.0068416595458984E-3</c:v>
                </c:pt>
                <c:pt idx="15375">
                  <c:v>1.007080078125E-3</c:v>
                </c:pt>
                <c:pt idx="15376">
                  <c:v>1.007080078125E-3</c:v>
                </c:pt>
                <c:pt idx="15377">
                  <c:v>1.0068416595458984E-3</c:v>
                </c:pt>
                <c:pt idx="15378">
                  <c:v>1.007080078125E-3</c:v>
                </c:pt>
                <c:pt idx="15379">
                  <c:v>1.007080078125E-3</c:v>
                </c:pt>
                <c:pt idx="15380">
                  <c:v>1.0068416595458984E-3</c:v>
                </c:pt>
                <c:pt idx="15381">
                  <c:v>1.007080078125E-3</c:v>
                </c:pt>
                <c:pt idx="15382">
                  <c:v>1.007080078125E-3</c:v>
                </c:pt>
                <c:pt idx="15383">
                  <c:v>1.0068416595458984E-3</c:v>
                </c:pt>
                <c:pt idx="15384">
                  <c:v>1.007080078125E-3</c:v>
                </c:pt>
                <c:pt idx="15385">
                  <c:v>1.0080337524414063E-3</c:v>
                </c:pt>
                <c:pt idx="15386">
                  <c:v>1.0068416595458984E-3</c:v>
                </c:pt>
                <c:pt idx="15387">
                  <c:v>1.007080078125E-3</c:v>
                </c:pt>
                <c:pt idx="15388">
                  <c:v>1.007080078125E-3</c:v>
                </c:pt>
                <c:pt idx="15389">
                  <c:v>1.0068416595458984E-3</c:v>
                </c:pt>
                <c:pt idx="15390">
                  <c:v>1.007080078125E-3</c:v>
                </c:pt>
                <c:pt idx="15391">
                  <c:v>1.007080078125E-3</c:v>
                </c:pt>
                <c:pt idx="15392">
                  <c:v>1.0068416595458984E-3</c:v>
                </c:pt>
                <c:pt idx="15393">
                  <c:v>1.007080078125E-3</c:v>
                </c:pt>
                <c:pt idx="15394">
                  <c:v>1.007080078125E-3</c:v>
                </c:pt>
                <c:pt idx="15395">
                  <c:v>1.0068416595458984E-3</c:v>
                </c:pt>
                <c:pt idx="15396">
                  <c:v>1.007080078125E-3</c:v>
                </c:pt>
                <c:pt idx="15397">
                  <c:v>1.0080337524414063E-3</c:v>
                </c:pt>
                <c:pt idx="15398">
                  <c:v>1.007080078125E-3</c:v>
                </c:pt>
                <c:pt idx="15399">
                  <c:v>1.0068416595458984E-3</c:v>
                </c:pt>
                <c:pt idx="15400">
                  <c:v>1.007080078125E-3</c:v>
                </c:pt>
                <c:pt idx="15401">
                  <c:v>1.007080078125E-3</c:v>
                </c:pt>
                <c:pt idx="15402">
                  <c:v>1.0068416595458984E-3</c:v>
                </c:pt>
                <c:pt idx="15403">
                  <c:v>1.7120122909545898E-2</c:v>
                </c:pt>
                <c:pt idx="15404">
                  <c:v>1.0068416595458984E-3</c:v>
                </c:pt>
                <c:pt idx="15405">
                  <c:v>1.007080078125E-3</c:v>
                </c:pt>
                <c:pt idx="15406">
                  <c:v>1.0080337524414063E-3</c:v>
                </c:pt>
                <c:pt idx="15407">
                  <c:v>1.007080078125E-3</c:v>
                </c:pt>
                <c:pt idx="15408">
                  <c:v>1.0068416595458984E-3</c:v>
                </c:pt>
                <c:pt idx="15409">
                  <c:v>1.007080078125E-3</c:v>
                </c:pt>
                <c:pt idx="15410">
                  <c:v>1.007080078125E-3</c:v>
                </c:pt>
                <c:pt idx="15411">
                  <c:v>1.0068416595458984E-3</c:v>
                </c:pt>
                <c:pt idx="15412">
                  <c:v>1.007080078125E-3</c:v>
                </c:pt>
                <c:pt idx="15413">
                  <c:v>1.007080078125E-3</c:v>
                </c:pt>
                <c:pt idx="15414">
                  <c:v>1.0068416595458984E-3</c:v>
                </c:pt>
                <c:pt idx="15415">
                  <c:v>1.007080078125E-3</c:v>
                </c:pt>
                <c:pt idx="15416">
                  <c:v>1.007080078125E-3</c:v>
                </c:pt>
                <c:pt idx="15417">
                  <c:v>1.0068416595458984E-3</c:v>
                </c:pt>
                <c:pt idx="15418">
                  <c:v>1.007080078125E-3</c:v>
                </c:pt>
                <c:pt idx="15419">
                  <c:v>1.0080337524414063E-3</c:v>
                </c:pt>
                <c:pt idx="15420">
                  <c:v>1.0068416595458984E-3</c:v>
                </c:pt>
                <c:pt idx="15421">
                  <c:v>1.007080078125E-3</c:v>
                </c:pt>
                <c:pt idx="15422">
                  <c:v>1.007080078125E-3</c:v>
                </c:pt>
                <c:pt idx="15423">
                  <c:v>1.0068416595458984E-3</c:v>
                </c:pt>
                <c:pt idx="15424">
                  <c:v>1.007080078125E-3</c:v>
                </c:pt>
                <c:pt idx="15425">
                  <c:v>1.007080078125E-3</c:v>
                </c:pt>
                <c:pt idx="15426">
                  <c:v>1.0068416595458984E-3</c:v>
                </c:pt>
                <c:pt idx="15427">
                  <c:v>1.007080078125E-3</c:v>
                </c:pt>
                <c:pt idx="15428">
                  <c:v>1.007080078125E-3</c:v>
                </c:pt>
                <c:pt idx="15429">
                  <c:v>1.0068416595458984E-3</c:v>
                </c:pt>
                <c:pt idx="15430">
                  <c:v>1.007080078125E-3</c:v>
                </c:pt>
                <c:pt idx="15431">
                  <c:v>1.0080337524414063E-3</c:v>
                </c:pt>
                <c:pt idx="15432">
                  <c:v>1.007080078125E-3</c:v>
                </c:pt>
                <c:pt idx="15433">
                  <c:v>1.0068416595458984E-3</c:v>
                </c:pt>
                <c:pt idx="15434">
                  <c:v>1.007080078125E-3</c:v>
                </c:pt>
                <c:pt idx="15435">
                  <c:v>1.007080078125E-3</c:v>
                </c:pt>
                <c:pt idx="15436">
                  <c:v>1.0068416595458984E-3</c:v>
                </c:pt>
                <c:pt idx="15437">
                  <c:v>1.007080078125E-3</c:v>
                </c:pt>
                <c:pt idx="15438">
                  <c:v>1.007080078125E-3</c:v>
                </c:pt>
                <c:pt idx="15439">
                  <c:v>1.0068416595458984E-3</c:v>
                </c:pt>
                <c:pt idx="15440">
                  <c:v>1.007080078125E-3</c:v>
                </c:pt>
                <c:pt idx="15441">
                  <c:v>1.007080078125E-3</c:v>
                </c:pt>
                <c:pt idx="15442">
                  <c:v>1.0068416595458984E-3</c:v>
                </c:pt>
                <c:pt idx="15443">
                  <c:v>1.007080078125E-3</c:v>
                </c:pt>
                <c:pt idx="15444">
                  <c:v>1.0080337524414063E-3</c:v>
                </c:pt>
                <c:pt idx="15445">
                  <c:v>1.0068416595458984E-3</c:v>
                </c:pt>
                <c:pt idx="15446">
                  <c:v>1.007080078125E-3</c:v>
                </c:pt>
                <c:pt idx="15447">
                  <c:v>1.007080078125E-3</c:v>
                </c:pt>
                <c:pt idx="15448">
                  <c:v>1.0068416595458984E-3</c:v>
                </c:pt>
                <c:pt idx="15449">
                  <c:v>1.007080078125E-3</c:v>
                </c:pt>
                <c:pt idx="15450">
                  <c:v>1.007080078125E-3</c:v>
                </c:pt>
                <c:pt idx="15451">
                  <c:v>1.0068416595458984E-3</c:v>
                </c:pt>
                <c:pt idx="15452">
                  <c:v>1.007080078125E-3</c:v>
                </c:pt>
                <c:pt idx="15453">
                  <c:v>1.007080078125E-3</c:v>
                </c:pt>
                <c:pt idx="15454">
                  <c:v>1.0068416595458984E-3</c:v>
                </c:pt>
                <c:pt idx="15455">
                  <c:v>1.007080078125E-3</c:v>
                </c:pt>
                <c:pt idx="15456">
                  <c:v>1.0080337524414063E-3</c:v>
                </c:pt>
                <c:pt idx="15457">
                  <c:v>1.007080078125E-3</c:v>
                </c:pt>
                <c:pt idx="15458">
                  <c:v>1.0068416595458984E-3</c:v>
                </c:pt>
                <c:pt idx="15459">
                  <c:v>1.007080078125E-3</c:v>
                </c:pt>
                <c:pt idx="15460">
                  <c:v>1.007080078125E-3</c:v>
                </c:pt>
                <c:pt idx="15461">
                  <c:v>1.0068416595458984E-3</c:v>
                </c:pt>
                <c:pt idx="15462">
                  <c:v>1.007080078125E-3</c:v>
                </c:pt>
                <c:pt idx="15463">
                  <c:v>1.007080078125E-3</c:v>
                </c:pt>
                <c:pt idx="15464">
                  <c:v>1.0068416595458984E-3</c:v>
                </c:pt>
                <c:pt idx="15465">
                  <c:v>1.007080078125E-3</c:v>
                </c:pt>
                <c:pt idx="15466">
                  <c:v>1.007080078125E-3</c:v>
                </c:pt>
                <c:pt idx="15467">
                  <c:v>1.0068416595458984E-3</c:v>
                </c:pt>
                <c:pt idx="15468">
                  <c:v>1.007080078125E-3</c:v>
                </c:pt>
                <c:pt idx="15469">
                  <c:v>1.0080337524414063E-3</c:v>
                </c:pt>
                <c:pt idx="15470">
                  <c:v>1.0068416595458984E-3</c:v>
                </c:pt>
                <c:pt idx="15471">
                  <c:v>1.007080078125E-3</c:v>
                </c:pt>
                <c:pt idx="15472">
                  <c:v>1.007080078125E-3</c:v>
                </c:pt>
                <c:pt idx="15473">
                  <c:v>1.0068416595458984E-3</c:v>
                </c:pt>
                <c:pt idx="15474">
                  <c:v>1.007080078125E-3</c:v>
                </c:pt>
                <c:pt idx="15475">
                  <c:v>1.007080078125E-3</c:v>
                </c:pt>
                <c:pt idx="15476">
                  <c:v>1.0068416595458984E-3</c:v>
                </c:pt>
                <c:pt idx="15477">
                  <c:v>1.007080078125E-3</c:v>
                </c:pt>
                <c:pt idx="15478">
                  <c:v>1.007080078125E-3</c:v>
                </c:pt>
                <c:pt idx="15479">
                  <c:v>1.0068416595458984E-3</c:v>
                </c:pt>
                <c:pt idx="15480">
                  <c:v>1.007080078125E-3</c:v>
                </c:pt>
                <c:pt idx="15481">
                  <c:v>1.0080337524414063E-3</c:v>
                </c:pt>
                <c:pt idx="15482">
                  <c:v>1.007080078125E-3</c:v>
                </c:pt>
                <c:pt idx="15483">
                  <c:v>1.0068416595458984E-3</c:v>
                </c:pt>
                <c:pt idx="15484">
                  <c:v>1.007080078125E-3</c:v>
                </c:pt>
                <c:pt idx="15485">
                  <c:v>1.007080078125E-3</c:v>
                </c:pt>
                <c:pt idx="15486">
                  <c:v>1.0068416595458984E-3</c:v>
                </c:pt>
                <c:pt idx="15487">
                  <c:v>1.007080078125E-3</c:v>
                </c:pt>
                <c:pt idx="15488">
                  <c:v>1.007080078125E-3</c:v>
                </c:pt>
                <c:pt idx="15489">
                  <c:v>1.0068416595458984E-3</c:v>
                </c:pt>
                <c:pt idx="15490">
                  <c:v>1.007080078125E-3</c:v>
                </c:pt>
                <c:pt idx="15491">
                  <c:v>1.007080078125E-3</c:v>
                </c:pt>
                <c:pt idx="15492">
                  <c:v>1.0068416595458984E-3</c:v>
                </c:pt>
                <c:pt idx="15493">
                  <c:v>1.0080337524414063E-3</c:v>
                </c:pt>
                <c:pt idx="15494">
                  <c:v>1.007080078125E-3</c:v>
                </c:pt>
                <c:pt idx="15495">
                  <c:v>1.0068416595458984E-3</c:v>
                </c:pt>
                <c:pt idx="15496">
                  <c:v>1.007080078125E-3</c:v>
                </c:pt>
                <c:pt idx="15497">
                  <c:v>1.007080078125E-3</c:v>
                </c:pt>
                <c:pt idx="15498">
                  <c:v>1.0068416595458984E-3</c:v>
                </c:pt>
                <c:pt idx="15499">
                  <c:v>1.007080078125E-3</c:v>
                </c:pt>
                <c:pt idx="15500">
                  <c:v>1.007080078125E-3</c:v>
                </c:pt>
                <c:pt idx="15501">
                  <c:v>1.0068416595458984E-3</c:v>
                </c:pt>
                <c:pt idx="15502">
                  <c:v>1.007080078125E-3</c:v>
                </c:pt>
                <c:pt idx="15503">
                  <c:v>1.007080078125E-3</c:v>
                </c:pt>
                <c:pt idx="15504">
                  <c:v>1.0068416595458984E-3</c:v>
                </c:pt>
                <c:pt idx="15505">
                  <c:v>1.007080078125E-3</c:v>
                </c:pt>
                <c:pt idx="15506">
                  <c:v>1.0080337524414063E-3</c:v>
                </c:pt>
                <c:pt idx="15507">
                  <c:v>1.007080078125E-3</c:v>
                </c:pt>
                <c:pt idx="15508">
                  <c:v>1.0068416595458984E-3</c:v>
                </c:pt>
                <c:pt idx="15509">
                  <c:v>1.007080078125E-3</c:v>
                </c:pt>
                <c:pt idx="15510">
                  <c:v>1.007080078125E-3</c:v>
                </c:pt>
                <c:pt idx="15511">
                  <c:v>1.0068416595458984E-3</c:v>
                </c:pt>
                <c:pt idx="15512">
                  <c:v>1.007080078125E-3</c:v>
                </c:pt>
                <c:pt idx="15513">
                  <c:v>1.007080078125E-3</c:v>
                </c:pt>
                <c:pt idx="15514">
                  <c:v>1.0068416595458984E-3</c:v>
                </c:pt>
                <c:pt idx="15515">
                  <c:v>1.007080078125E-3</c:v>
                </c:pt>
                <c:pt idx="15516">
                  <c:v>1.007080078125E-3</c:v>
                </c:pt>
                <c:pt idx="15517">
                  <c:v>1.0068416595458984E-3</c:v>
                </c:pt>
                <c:pt idx="15518">
                  <c:v>1.0080337524414063E-3</c:v>
                </c:pt>
                <c:pt idx="15519">
                  <c:v>1.007080078125E-3</c:v>
                </c:pt>
                <c:pt idx="15520">
                  <c:v>1.0068416595458984E-3</c:v>
                </c:pt>
                <c:pt idx="15521">
                  <c:v>1.007080078125E-3</c:v>
                </c:pt>
                <c:pt idx="15522">
                  <c:v>1.007080078125E-3</c:v>
                </c:pt>
                <c:pt idx="15523">
                  <c:v>1.0068416595458984E-3</c:v>
                </c:pt>
                <c:pt idx="15524">
                  <c:v>1.007080078125E-3</c:v>
                </c:pt>
                <c:pt idx="15525">
                  <c:v>1.007080078125E-3</c:v>
                </c:pt>
                <c:pt idx="15526">
                  <c:v>1.0068416595458984E-3</c:v>
                </c:pt>
                <c:pt idx="15527">
                  <c:v>1.007080078125E-3</c:v>
                </c:pt>
                <c:pt idx="15528">
                  <c:v>1.007080078125E-3</c:v>
                </c:pt>
                <c:pt idx="15529">
                  <c:v>1.0068416595458984E-3</c:v>
                </c:pt>
                <c:pt idx="15530">
                  <c:v>1.007080078125E-3</c:v>
                </c:pt>
                <c:pt idx="15531">
                  <c:v>1.0080337524414063E-3</c:v>
                </c:pt>
                <c:pt idx="15532">
                  <c:v>1.007080078125E-3</c:v>
                </c:pt>
                <c:pt idx="15533">
                  <c:v>1.0068416595458984E-3</c:v>
                </c:pt>
                <c:pt idx="15534">
                  <c:v>1.007080078125E-3</c:v>
                </c:pt>
                <c:pt idx="15535">
                  <c:v>1.007080078125E-3</c:v>
                </c:pt>
                <c:pt idx="15536">
                  <c:v>1.0068416595458984E-3</c:v>
                </c:pt>
                <c:pt idx="15537">
                  <c:v>1.007080078125E-3</c:v>
                </c:pt>
                <c:pt idx="15538">
                  <c:v>1.007080078125E-3</c:v>
                </c:pt>
                <c:pt idx="15539">
                  <c:v>1.0068416595458984E-3</c:v>
                </c:pt>
                <c:pt idx="15540">
                  <c:v>1.007080078125E-3</c:v>
                </c:pt>
                <c:pt idx="15541">
                  <c:v>1.007080078125E-3</c:v>
                </c:pt>
                <c:pt idx="15542">
                  <c:v>1.0068416595458984E-3</c:v>
                </c:pt>
                <c:pt idx="15543">
                  <c:v>1.0080337524414063E-3</c:v>
                </c:pt>
                <c:pt idx="15544">
                  <c:v>1.007080078125E-3</c:v>
                </c:pt>
                <c:pt idx="15545">
                  <c:v>1.0068416595458984E-3</c:v>
                </c:pt>
                <c:pt idx="15546">
                  <c:v>1.007080078125E-3</c:v>
                </c:pt>
                <c:pt idx="15547">
                  <c:v>1.007080078125E-3</c:v>
                </c:pt>
                <c:pt idx="15548">
                  <c:v>1.0068416595458984E-3</c:v>
                </c:pt>
                <c:pt idx="15549">
                  <c:v>1.007080078125E-3</c:v>
                </c:pt>
                <c:pt idx="15550">
                  <c:v>1.007080078125E-3</c:v>
                </c:pt>
                <c:pt idx="15551">
                  <c:v>1.0068416595458984E-3</c:v>
                </c:pt>
                <c:pt idx="15552">
                  <c:v>1.007080078125E-3</c:v>
                </c:pt>
                <c:pt idx="15553">
                  <c:v>1.007080078125E-3</c:v>
                </c:pt>
                <c:pt idx="15554">
                  <c:v>1.0068416595458984E-3</c:v>
                </c:pt>
                <c:pt idx="15555">
                  <c:v>1.007080078125E-3</c:v>
                </c:pt>
                <c:pt idx="15556">
                  <c:v>1.0080337524414063E-3</c:v>
                </c:pt>
                <c:pt idx="15557">
                  <c:v>1.007080078125E-3</c:v>
                </c:pt>
                <c:pt idx="15558">
                  <c:v>1.0068416595458984E-3</c:v>
                </c:pt>
                <c:pt idx="15559">
                  <c:v>1.007080078125E-3</c:v>
                </c:pt>
                <c:pt idx="15560">
                  <c:v>1.007080078125E-3</c:v>
                </c:pt>
                <c:pt idx="15561">
                  <c:v>1.0068416595458984E-3</c:v>
                </c:pt>
                <c:pt idx="15562">
                  <c:v>1.007080078125E-3</c:v>
                </c:pt>
                <c:pt idx="15563">
                  <c:v>1.007080078125E-3</c:v>
                </c:pt>
                <c:pt idx="15564">
                  <c:v>1.0068416595458984E-3</c:v>
                </c:pt>
                <c:pt idx="15565">
                  <c:v>1.007080078125E-3</c:v>
                </c:pt>
                <c:pt idx="15566">
                  <c:v>1.007080078125E-3</c:v>
                </c:pt>
                <c:pt idx="15567">
                  <c:v>1.0068416595458984E-3</c:v>
                </c:pt>
                <c:pt idx="15568">
                  <c:v>1.0080337524414063E-3</c:v>
                </c:pt>
                <c:pt idx="15569">
                  <c:v>1.007080078125E-3</c:v>
                </c:pt>
                <c:pt idx="15570">
                  <c:v>1.0068416595458984E-3</c:v>
                </c:pt>
                <c:pt idx="15571">
                  <c:v>1.007080078125E-3</c:v>
                </c:pt>
                <c:pt idx="15572">
                  <c:v>1.007080078125E-3</c:v>
                </c:pt>
                <c:pt idx="15573">
                  <c:v>1.0068416595458984E-3</c:v>
                </c:pt>
                <c:pt idx="15574">
                  <c:v>1.007080078125E-3</c:v>
                </c:pt>
                <c:pt idx="15575">
                  <c:v>1.007080078125E-3</c:v>
                </c:pt>
                <c:pt idx="15576">
                  <c:v>1.0068416595458984E-3</c:v>
                </c:pt>
                <c:pt idx="15577">
                  <c:v>1.007080078125E-3</c:v>
                </c:pt>
                <c:pt idx="15578">
                  <c:v>1.007080078125E-3</c:v>
                </c:pt>
                <c:pt idx="15579">
                  <c:v>1.0068416595458984E-3</c:v>
                </c:pt>
                <c:pt idx="15580">
                  <c:v>1.007080078125E-3</c:v>
                </c:pt>
                <c:pt idx="15581">
                  <c:v>1.0080337524414063E-3</c:v>
                </c:pt>
                <c:pt idx="15582">
                  <c:v>1.007080078125E-3</c:v>
                </c:pt>
                <c:pt idx="15583">
                  <c:v>1.0068416595458984E-3</c:v>
                </c:pt>
                <c:pt idx="15584">
                  <c:v>1.007080078125E-3</c:v>
                </c:pt>
                <c:pt idx="15585">
                  <c:v>1.007080078125E-3</c:v>
                </c:pt>
                <c:pt idx="15586">
                  <c:v>1.0068416595458984E-3</c:v>
                </c:pt>
                <c:pt idx="15587">
                  <c:v>1.007080078125E-3</c:v>
                </c:pt>
                <c:pt idx="15588">
                  <c:v>1.007080078125E-3</c:v>
                </c:pt>
                <c:pt idx="15589">
                  <c:v>1.0068416595458984E-3</c:v>
                </c:pt>
                <c:pt idx="15590">
                  <c:v>1.007080078125E-3</c:v>
                </c:pt>
                <c:pt idx="15591">
                  <c:v>1.007080078125E-3</c:v>
                </c:pt>
                <c:pt idx="15592">
                  <c:v>1.0068416595458984E-3</c:v>
                </c:pt>
                <c:pt idx="15593">
                  <c:v>1.0080337524414063E-3</c:v>
                </c:pt>
                <c:pt idx="15594">
                  <c:v>1.007080078125E-3</c:v>
                </c:pt>
                <c:pt idx="15595">
                  <c:v>1.0068416595458984E-3</c:v>
                </c:pt>
                <c:pt idx="15596">
                  <c:v>1.007080078125E-3</c:v>
                </c:pt>
                <c:pt idx="15597">
                  <c:v>1.007080078125E-3</c:v>
                </c:pt>
                <c:pt idx="15598">
                  <c:v>1.0068416595458984E-3</c:v>
                </c:pt>
                <c:pt idx="15599">
                  <c:v>1.007080078125E-3</c:v>
                </c:pt>
                <c:pt idx="15600">
                  <c:v>1.007080078125E-3</c:v>
                </c:pt>
                <c:pt idx="15601">
                  <c:v>1.0068416595458984E-3</c:v>
                </c:pt>
                <c:pt idx="15602">
                  <c:v>1.007080078125E-3</c:v>
                </c:pt>
                <c:pt idx="15603">
                  <c:v>1.007080078125E-3</c:v>
                </c:pt>
                <c:pt idx="15604">
                  <c:v>1.0068416595458984E-3</c:v>
                </c:pt>
                <c:pt idx="15605">
                  <c:v>1.007080078125E-3</c:v>
                </c:pt>
                <c:pt idx="15606">
                  <c:v>1.0080337524414063E-3</c:v>
                </c:pt>
                <c:pt idx="15607">
                  <c:v>1.007080078125E-3</c:v>
                </c:pt>
                <c:pt idx="15608">
                  <c:v>1.0068416595458984E-3</c:v>
                </c:pt>
                <c:pt idx="15609">
                  <c:v>1.007080078125E-3</c:v>
                </c:pt>
                <c:pt idx="15610">
                  <c:v>1.007080078125E-3</c:v>
                </c:pt>
                <c:pt idx="15611">
                  <c:v>1.0068416595458984E-3</c:v>
                </c:pt>
                <c:pt idx="15612">
                  <c:v>1.007080078125E-3</c:v>
                </c:pt>
                <c:pt idx="15613">
                  <c:v>1.007080078125E-3</c:v>
                </c:pt>
                <c:pt idx="15614">
                  <c:v>1.0068416595458984E-3</c:v>
                </c:pt>
                <c:pt idx="15615">
                  <c:v>1.007080078125E-3</c:v>
                </c:pt>
                <c:pt idx="15616">
                  <c:v>1.007080078125E-3</c:v>
                </c:pt>
                <c:pt idx="15617">
                  <c:v>1.0068416595458984E-3</c:v>
                </c:pt>
                <c:pt idx="15618">
                  <c:v>1.0080337524414063E-3</c:v>
                </c:pt>
                <c:pt idx="15619">
                  <c:v>1.007080078125E-3</c:v>
                </c:pt>
                <c:pt idx="15620">
                  <c:v>1.0068416595458984E-3</c:v>
                </c:pt>
                <c:pt idx="15621">
                  <c:v>1.007080078125E-3</c:v>
                </c:pt>
                <c:pt idx="15622">
                  <c:v>1.007080078125E-3</c:v>
                </c:pt>
                <c:pt idx="15623">
                  <c:v>1.0068416595458984E-3</c:v>
                </c:pt>
                <c:pt idx="15624">
                  <c:v>1.007080078125E-3</c:v>
                </c:pt>
                <c:pt idx="15625">
                  <c:v>1.007080078125E-3</c:v>
                </c:pt>
                <c:pt idx="15626">
                  <c:v>1.0068416595458984E-3</c:v>
                </c:pt>
                <c:pt idx="15627">
                  <c:v>1.007080078125E-3</c:v>
                </c:pt>
                <c:pt idx="15628">
                  <c:v>1.007080078125E-3</c:v>
                </c:pt>
                <c:pt idx="15629">
                  <c:v>1.0068416595458984E-3</c:v>
                </c:pt>
                <c:pt idx="15630">
                  <c:v>1.007080078125E-3</c:v>
                </c:pt>
                <c:pt idx="15631">
                  <c:v>1.0080337524414063E-3</c:v>
                </c:pt>
                <c:pt idx="15632">
                  <c:v>1.007080078125E-3</c:v>
                </c:pt>
                <c:pt idx="15633">
                  <c:v>1.0068416595458984E-3</c:v>
                </c:pt>
                <c:pt idx="15634">
                  <c:v>1.007080078125E-3</c:v>
                </c:pt>
                <c:pt idx="15635">
                  <c:v>1.007080078125E-3</c:v>
                </c:pt>
                <c:pt idx="15636">
                  <c:v>1.0068416595458984E-3</c:v>
                </c:pt>
                <c:pt idx="15637">
                  <c:v>1.007080078125E-3</c:v>
                </c:pt>
                <c:pt idx="15638">
                  <c:v>1.007080078125E-3</c:v>
                </c:pt>
                <c:pt idx="15639">
                  <c:v>1.0068416595458984E-3</c:v>
                </c:pt>
                <c:pt idx="15640">
                  <c:v>1.007080078125E-3</c:v>
                </c:pt>
                <c:pt idx="15641">
                  <c:v>1.007080078125E-3</c:v>
                </c:pt>
                <c:pt idx="15642">
                  <c:v>1.0068416595458984E-3</c:v>
                </c:pt>
                <c:pt idx="15643">
                  <c:v>1.0080337524414063E-3</c:v>
                </c:pt>
                <c:pt idx="15644">
                  <c:v>1.007080078125E-3</c:v>
                </c:pt>
                <c:pt idx="15645">
                  <c:v>1.0068416595458984E-3</c:v>
                </c:pt>
                <c:pt idx="15646">
                  <c:v>1.007080078125E-3</c:v>
                </c:pt>
                <c:pt idx="15647">
                  <c:v>1.007080078125E-3</c:v>
                </c:pt>
                <c:pt idx="15648">
                  <c:v>1.1077880859375E-2</c:v>
                </c:pt>
                <c:pt idx="15649">
                  <c:v>1.007080078125E-3</c:v>
                </c:pt>
                <c:pt idx="15650">
                  <c:v>1.007080078125E-3</c:v>
                </c:pt>
                <c:pt idx="15651">
                  <c:v>1.0068416595458984E-3</c:v>
                </c:pt>
                <c:pt idx="15652">
                  <c:v>1.007080078125E-3</c:v>
                </c:pt>
                <c:pt idx="15653">
                  <c:v>1.007080078125E-3</c:v>
                </c:pt>
                <c:pt idx="15654">
                  <c:v>1.0068416595458984E-3</c:v>
                </c:pt>
                <c:pt idx="15655">
                  <c:v>1.007080078125E-3</c:v>
                </c:pt>
                <c:pt idx="15656">
                  <c:v>1.007080078125E-3</c:v>
                </c:pt>
                <c:pt idx="15657">
                  <c:v>1.0068416595458984E-3</c:v>
                </c:pt>
                <c:pt idx="15658">
                  <c:v>1.0080337524414063E-3</c:v>
                </c:pt>
                <c:pt idx="15659">
                  <c:v>1.007080078125E-3</c:v>
                </c:pt>
                <c:pt idx="15660">
                  <c:v>1.0068416595458984E-3</c:v>
                </c:pt>
                <c:pt idx="15661">
                  <c:v>1.007080078125E-3</c:v>
                </c:pt>
                <c:pt idx="15662">
                  <c:v>1.007080078125E-3</c:v>
                </c:pt>
                <c:pt idx="15663">
                  <c:v>1.0068416595458984E-3</c:v>
                </c:pt>
                <c:pt idx="15664">
                  <c:v>1.007080078125E-3</c:v>
                </c:pt>
                <c:pt idx="15665">
                  <c:v>1.007080078125E-3</c:v>
                </c:pt>
                <c:pt idx="15666">
                  <c:v>1.0068416595458984E-3</c:v>
                </c:pt>
                <c:pt idx="15667">
                  <c:v>1.007080078125E-3</c:v>
                </c:pt>
                <c:pt idx="15668">
                  <c:v>1.007080078125E-3</c:v>
                </c:pt>
                <c:pt idx="15669">
                  <c:v>1.0068416595458984E-3</c:v>
                </c:pt>
                <c:pt idx="15670">
                  <c:v>2.0151138305664063E-3</c:v>
                </c:pt>
                <c:pt idx="15671">
                  <c:v>1.007080078125E-3</c:v>
                </c:pt>
                <c:pt idx="15672">
                  <c:v>1.0068416595458984E-3</c:v>
                </c:pt>
                <c:pt idx="15673">
                  <c:v>1.007080078125E-3</c:v>
                </c:pt>
                <c:pt idx="15674">
                  <c:v>1.007080078125E-3</c:v>
                </c:pt>
                <c:pt idx="15675">
                  <c:v>1.0068416595458984E-3</c:v>
                </c:pt>
                <c:pt idx="15676">
                  <c:v>1.007080078125E-3</c:v>
                </c:pt>
                <c:pt idx="15677">
                  <c:v>1.007080078125E-3</c:v>
                </c:pt>
                <c:pt idx="15678">
                  <c:v>1.0068416595458984E-3</c:v>
                </c:pt>
                <c:pt idx="15679">
                  <c:v>1.007080078125E-3</c:v>
                </c:pt>
                <c:pt idx="15680">
                  <c:v>1.007080078125E-3</c:v>
                </c:pt>
                <c:pt idx="15681">
                  <c:v>1.0068416595458984E-3</c:v>
                </c:pt>
                <c:pt idx="15682">
                  <c:v>1.0080337524414063E-3</c:v>
                </c:pt>
                <c:pt idx="15683">
                  <c:v>1.007080078125E-3</c:v>
                </c:pt>
                <c:pt idx="15684">
                  <c:v>1.0068416595458984E-3</c:v>
                </c:pt>
                <c:pt idx="15685">
                  <c:v>1.007080078125E-3</c:v>
                </c:pt>
                <c:pt idx="15686">
                  <c:v>1.007080078125E-3</c:v>
                </c:pt>
                <c:pt idx="15687">
                  <c:v>1.0068416595458984E-3</c:v>
                </c:pt>
                <c:pt idx="15688">
                  <c:v>1.007080078125E-3</c:v>
                </c:pt>
                <c:pt idx="15689">
                  <c:v>1.007080078125E-3</c:v>
                </c:pt>
                <c:pt idx="15690">
                  <c:v>1.0068416595458984E-3</c:v>
                </c:pt>
                <c:pt idx="15691">
                  <c:v>1.007080078125E-3</c:v>
                </c:pt>
                <c:pt idx="15692">
                  <c:v>1.007080078125E-3</c:v>
                </c:pt>
                <c:pt idx="15693">
                  <c:v>1.0068416595458984E-3</c:v>
                </c:pt>
                <c:pt idx="15694">
                  <c:v>1.007080078125E-3</c:v>
                </c:pt>
                <c:pt idx="15695">
                  <c:v>1.0080337524414063E-3</c:v>
                </c:pt>
                <c:pt idx="15696">
                  <c:v>1.007080078125E-3</c:v>
                </c:pt>
                <c:pt idx="15697">
                  <c:v>1.0068416595458984E-3</c:v>
                </c:pt>
                <c:pt idx="15698">
                  <c:v>1.007080078125E-3</c:v>
                </c:pt>
                <c:pt idx="15699">
                  <c:v>1.007080078125E-3</c:v>
                </c:pt>
                <c:pt idx="15700">
                  <c:v>1.0068416595458984E-3</c:v>
                </c:pt>
                <c:pt idx="15701">
                  <c:v>1.007080078125E-3</c:v>
                </c:pt>
                <c:pt idx="15702">
                  <c:v>1.007080078125E-3</c:v>
                </c:pt>
                <c:pt idx="15703">
                  <c:v>1.0068416595458984E-3</c:v>
                </c:pt>
                <c:pt idx="15704">
                  <c:v>1.007080078125E-3</c:v>
                </c:pt>
                <c:pt idx="15705">
                  <c:v>1.0068416595458984E-3</c:v>
                </c:pt>
                <c:pt idx="15706">
                  <c:v>1.007080078125E-3</c:v>
                </c:pt>
                <c:pt idx="15707">
                  <c:v>1.0080337524414063E-3</c:v>
                </c:pt>
                <c:pt idx="15708">
                  <c:v>1.007080078125E-3</c:v>
                </c:pt>
                <c:pt idx="15709">
                  <c:v>1.0068416595458984E-3</c:v>
                </c:pt>
                <c:pt idx="15710">
                  <c:v>1.007080078125E-3</c:v>
                </c:pt>
                <c:pt idx="15711">
                  <c:v>1.007080078125E-3</c:v>
                </c:pt>
                <c:pt idx="15712">
                  <c:v>1.0068416595458984E-3</c:v>
                </c:pt>
                <c:pt idx="15713">
                  <c:v>1.007080078125E-3</c:v>
                </c:pt>
                <c:pt idx="15714">
                  <c:v>1.007080078125E-3</c:v>
                </c:pt>
                <c:pt idx="15715">
                  <c:v>1.0068416595458984E-3</c:v>
                </c:pt>
                <c:pt idx="15716">
                  <c:v>1.007080078125E-3</c:v>
                </c:pt>
                <c:pt idx="15717">
                  <c:v>1.007080078125E-3</c:v>
                </c:pt>
                <c:pt idx="15718">
                  <c:v>1.0068416595458984E-3</c:v>
                </c:pt>
                <c:pt idx="15719">
                  <c:v>1.007080078125E-3</c:v>
                </c:pt>
                <c:pt idx="15720">
                  <c:v>1.0080337524414063E-3</c:v>
                </c:pt>
                <c:pt idx="15721">
                  <c:v>1.007080078125E-3</c:v>
                </c:pt>
                <c:pt idx="15722">
                  <c:v>1.0068416595458984E-3</c:v>
                </c:pt>
                <c:pt idx="15723">
                  <c:v>1.007080078125E-3</c:v>
                </c:pt>
                <c:pt idx="15724">
                  <c:v>1.007080078125E-3</c:v>
                </c:pt>
                <c:pt idx="15725">
                  <c:v>1.0068416595458984E-3</c:v>
                </c:pt>
                <c:pt idx="15726">
                  <c:v>1.007080078125E-3</c:v>
                </c:pt>
                <c:pt idx="15727">
                  <c:v>1.0068416595458984E-3</c:v>
                </c:pt>
                <c:pt idx="15728">
                  <c:v>1.007080078125E-3</c:v>
                </c:pt>
                <c:pt idx="15729">
                  <c:v>1.007080078125E-3</c:v>
                </c:pt>
                <c:pt idx="15730">
                  <c:v>1.0068416595458984E-3</c:v>
                </c:pt>
                <c:pt idx="15731">
                  <c:v>1.007080078125E-3</c:v>
                </c:pt>
                <c:pt idx="15732">
                  <c:v>1.0080337524414063E-3</c:v>
                </c:pt>
                <c:pt idx="15733">
                  <c:v>1.007080078125E-3</c:v>
                </c:pt>
                <c:pt idx="15734">
                  <c:v>1.0068416595458984E-3</c:v>
                </c:pt>
                <c:pt idx="15735">
                  <c:v>1.007080078125E-3</c:v>
                </c:pt>
                <c:pt idx="15736">
                  <c:v>1.007080078125E-3</c:v>
                </c:pt>
                <c:pt idx="15737">
                  <c:v>1.0068416595458984E-3</c:v>
                </c:pt>
                <c:pt idx="15738">
                  <c:v>1.007080078125E-3</c:v>
                </c:pt>
                <c:pt idx="15739">
                  <c:v>1.007080078125E-3</c:v>
                </c:pt>
                <c:pt idx="15740">
                  <c:v>1.0068416595458984E-3</c:v>
                </c:pt>
                <c:pt idx="15741">
                  <c:v>1.007080078125E-3</c:v>
                </c:pt>
                <c:pt idx="15742">
                  <c:v>1.007080078125E-3</c:v>
                </c:pt>
                <c:pt idx="15743">
                  <c:v>1.0068416595458984E-3</c:v>
                </c:pt>
                <c:pt idx="15744">
                  <c:v>1.007080078125E-3</c:v>
                </c:pt>
                <c:pt idx="15745">
                  <c:v>1.0080337524414063E-3</c:v>
                </c:pt>
                <c:pt idx="15746">
                  <c:v>1.007080078125E-3</c:v>
                </c:pt>
                <c:pt idx="15747">
                  <c:v>1.0068416595458984E-3</c:v>
                </c:pt>
                <c:pt idx="15748">
                  <c:v>1.007080078125E-3</c:v>
                </c:pt>
                <c:pt idx="15749">
                  <c:v>1.0068416595458984E-3</c:v>
                </c:pt>
                <c:pt idx="15750">
                  <c:v>1.007080078125E-3</c:v>
                </c:pt>
                <c:pt idx="15751">
                  <c:v>1.007080078125E-3</c:v>
                </c:pt>
                <c:pt idx="15752">
                  <c:v>1.0068416595458984E-3</c:v>
                </c:pt>
                <c:pt idx="15753">
                  <c:v>1.007080078125E-3</c:v>
                </c:pt>
                <c:pt idx="15754">
                  <c:v>1.007080078125E-3</c:v>
                </c:pt>
                <c:pt idx="15755">
                  <c:v>1.0068416595458984E-3</c:v>
                </c:pt>
                <c:pt idx="15756">
                  <c:v>1.007080078125E-3</c:v>
                </c:pt>
                <c:pt idx="15757">
                  <c:v>1.0080337524414063E-3</c:v>
                </c:pt>
                <c:pt idx="15758">
                  <c:v>1.007080078125E-3</c:v>
                </c:pt>
                <c:pt idx="15759">
                  <c:v>1.0068416595458984E-3</c:v>
                </c:pt>
                <c:pt idx="15760">
                  <c:v>1.007080078125E-3</c:v>
                </c:pt>
                <c:pt idx="15761">
                  <c:v>1.007080078125E-3</c:v>
                </c:pt>
                <c:pt idx="15762">
                  <c:v>1.0068416595458984E-3</c:v>
                </c:pt>
                <c:pt idx="15763">
                  <c:v>1.007080078125E-3</c:v>
                </c:pt>
                <c:pt idx="15764">
                  <c:v>1.007080078125E-3</c:v>
                </c:pt>
                <c:pt idx="15765">
                  <c:v>1.0068416595458984E-3</c:v>
                </c:pt>
                <c:pt idx="15766">
                  <c:v>1.007080078125E-3</c:v>
                </c:pt>
                <c:pt idx="15767">
                  <c:v>1.007080078125E-3</c:v>
                </c:pt>
                <c:pt idx="15768">
                  <c:v>1.0068416595458984E-3</c:v>
                </c:pt>
                <c:pt idx="15769">
                  <c:v>1.007080078125E-3</c:v>
                </c:pt>
                <c:pt idx="15770">
                  <c:v>1.0080337524414063E-3</c:v>
                </c:pt>
                <c:pt idx="15771">
                  <c:v>1.0068416595458984E-3</c:v>
                </c:pt>
                <c:pt idx="15772">
                  <c:v>1.007080078125E-3</c:v>
                </c:pt>
                <c:pt idx="15773">
                  <c:v>1.007080078125E-3</c:v>
                </c:pt>
                <c:pt idx="15774">
                  <c:v>1.0068416595458984E-3</c:v>
                </c:pt>
                <c:pt idx="15775">
                  <c:v>1.007080078125E-3</c:v>
                </c:pt>
                <c:pt idx="15776">
                  <c:v>1.007080078125E-3</c:v>
                </c:pt>
                <c:pt idx="15777">
                  <c:v>1.0068416595458984E-3</c:v>
                </c:pt>
                <c:pt idx="15778">
                  <c:v>1.007080078125E-3</c:v>
                </c:pt>
                <c:pt idx="15779">
                  <c:v>1.007080078125E-3</c:v>
                </c:pt>
                <c:pt idx="15780">
                  <c:v>1.0068416595458984E-3</c:v>
                </c:pt>
                <c:pt idx="15781">
                  <c:v>1.007080078125E-3</c:v>
                </c:pt>
                <c:pt idx="15782">
                  <c:v>1.0080337524414063E-3</c:v>
                </c:pt>
                <c:pt idx="15783">
                  <c:v>1.007080078125E-3</c:v>
                </c:pt>
                <c:pt idx="15784">
                  <c:v>1.0068416595458984E-3</c:v>
                </c:pt>
                <c:pt idx="15785">
                  <c:v>1.007080078125E-3</c:v>
                </c:pt>
                <c:pt idx="15786">
                  <c:v>1.007080078125E-3</c:v>
                </c:pt>
                <c:pt idx="15787">
                  <c:v>1.0068416595458984E-3</c:v>
                </c:pt>
                <c:pt idx="15788">
                  <c:v>1.007080078125E-3</c:v>
                </c:pt>
                <c:pt idx="15789">
                  <c:v>1.007080078125E-3</c:v>
                </c:pt>
                <c:pt idx="15790">
                  <c:v>1.0068416595458984E-3</c:v>
                </c:pt>
                <c:pt idx="15791">
                  <c:v>1.007080078125E-3</c:v>
                </c:pt>
                <c:pt idx="15792">
                  <c:v>1.007080078125E-3</c:v>
                </c:pt>
                <c:pt idx="15793">
                  <c:v>1.0068416595458984E-3</c:v>
                </c:pt>
                <c:pt idx="15794">
                  <c:v>1.007080078125E-3</c:v>
                </c:pt>
                <c:pt idx="15795">
                  <c:v>1.0080337524414063E-3</c:v>
                </c:pt>
                <c:pt idx="15796">
                  <c:v>1.0068416595458984E-3</c:v>
                </c:pt>
                <c:pt idx="15797">
                  <c:v>1.007080078125E-3</c:v>
                </c:pt>
                <c:pt idx="15798">
                  <c:v>1.007080078125E-3</c:v>
                </c:pt>
                <c:pt idx="15799">
                  <c:v>1.0068416595458984E-3</c:v>
                </c:pt>
                <c:pt idx="15800">
                  <c:v>1.007080078125E-3</c:v>
                </c:pt>
                <c:pt idx="15801">
                  <c:v>1.007080078125E-3</c:v>
                </c:pt>
                <c:pt idx="15802">
                  <c:v>1.0068416595458984E-3</c:v>
                </c:pt>
                <c:pt idx="15803">
                  <c:v>1.007080078125E-3</c:v>
                </c:pt>
                <c:pt idx="15804">
                  <c:v>1.007080078125E-3</c:v>
                </c:pt>
                <c:pt idx="15805">
                  <c:v>1.0068416595458984E-3</c:v>
                </c:pt>
                <c:pt idx="15806">
                  <c:v>1.007080078125E-3</c:v>
                </c:pt>
                <c:pt idx="15807">
                  <c:v>1.0080337524414063E-3</c:v>
                </c:pt>
                <c:pt idx="15808">
                  <c:v>1.007080078125E-3</c:v>
                </c:pt>
                <c:pt idx="15809">
                  <c:v>1.0068416595458984E-3</c:v>
                </c:pt>
                <c:pt idx="15810">
                  <c:v>1.007080078125E-3</c:v>
                </c:pt>
                <c:pt idx="15811">
                  <c:v>1.007080078125E-3</c:v>
                </c:pt>
                <c:pt idx="15812">
                  <c:v>1.0068416595458984E-3</c:v>
                </c:pt>
                <c:pt idx="15813">
                  <c:v>1.007080078125E-3</c:v>
                </c:pt>
                <c:pt idx="15814">
                  <c:v>1.007080078125E-3</c:v>
                </c:pt>
                <c:pt idx="15815">
                  <c:v>1.0068416595458984E-3</c:v>
                </c:pt>
                <c:pt idx="15816">
                  <c:v>1.007080078125E-3</c:v>
                </c:pt>
                <c:pt idx="15817">
                  <c:v>1.007080078125E-3</c:v>
                </c:pt>
                <c:pt idx="15818">
                  <c:v>1.0068416595458984E-3</c:v>
                </c:pt>
                <c:pt idx="15819">
                  <c:v>1.007080078125E-3</c:v>
                </c:pt>
                <c:pt idx="15820">
                  <c:v>1.0080337524414063E-3</c:v>
                </c:pt>
                <c:pt idx="15821">
                  <c:v>1.0068416595458984E-3</c:v>
                </c:pt>
                <c:pt idx="15822">
                  <c:v>1.007080078125E-3</c:v>
                </c:pt>
                <c:pt idx="15823">
                  <c:v>1.007080078125E-3</c:v>
                </c:pt>
                <c:pt idx="15824">
                  <c:v>1.0068416595458984E-3</c:v>
                </c:pt>
                <c:pt idx="15825">
                  <c:v>1.007080078125E-3</c:v>
                </c:pt>
                <c:pt idx="15826">
                  <c:v>1.007080078125E-3</c:v>
                </c:pt>
                <c:pt idx="15827">
                  <c:v>1.0068416595458984E-3</c:v>
                </c:pt>
                <c:pt idx="15828">
                  <c:v>1.007080078125E-3</c:v>
                </c:pt>
                <c:pt idx="15829">
                  <c:v>1.007080078125E-3</c:v>
                </c:pt>
                <c:pt idx="15830">
                  <c:v>1.0068416595458984E-3</c:v>
                </c:pt>
                <c:pt idx="15831">
                  <c:v>1.007080078125E-3</c:v>
                </c:pt>
                <c:pt idx="15832">
                  <c:v>1.0080337524414063E-3</c:v>
                </c:pt>
                <c:pt idx="15833">
                  <c:v>1.007080078125E-3</c:v>
                </c:pt>
                <c:pt idx="15834">
                  <c:v>1.0068416595458984E-3</c:v>
                </c:pt>
                <c:pt idx="15835">
                  <c:v>1.007080078125E-3</c:v>
                </c:pt>
                <c:pt idx="15836">
                  <c:v>1.007080078125E-3</c:v>
                </c:pt>
                <c:pt idx="15837">
                  <c:v>1.0068416595458984E-3</c:v>
                </c:pt>
                <c:pt idx="15838">
                  <c:v>1.007080078125E-3</c:v>
                </c:pt>
                <c:pt idx="15839">
                  <c:v>1.007080078125E-3</c:v>
                </c:pt>
                <c:pt idx="15840">
                  <c:v>1.0068416595458984E-3</c:v>
                </c:pt>
                <c:pt idx="15841">
                  <c:v>1.007080078125E-3</c:v>
                </c:pt>
                <c:pt idx="15842">
                  <c:v>1.007080078125E-3</c:v>
                </c:pt>
                <c:pt idx="15843">
                  <c:v>1.0068416595458984E-3</c:v>
                </c:pt>
                <c:pt idx="15844">
                  <c:v>1.007080078125E-3</c:v>
                </c:pt>
                <c:pt idx="15845">
                  <c:v>1.0080337524414063E-3</c:v>
                </c:pt>
                <c:pt idx="15846">
                  <c:v>1.0068416595458984E-3</c:v>
                </c:pt>
                <c:pt idx="15847">
                  <c:v>1.007080078125E-3</c:v>
                </c:pt>
                <c:pt idx="15848">
                  <c:v>1.007080078125E-3</c:v>
                </c:pt>
                <c:pt idx="15849">
                  <c:v>1.0068416595458984E-3</c:v>
                </c:pt>
                <c:pt idx="15850">
                  <c:v>1.007080078125E-3</c:v>
                </c:pt>
                <c:pt idx="15851">
                  <c:v>1.007080078125E-3</c:v>
                </c:pt>
                <c:pt idx="15852">
                  <c:v>1.0068416595458984E-3</c:v>
                </c:pt>
                <c:pt idx="15853">
                  <c:v>1.007080078125E-3</c:v>
                </c:pt>
                <c:pt idx="15854">
                  <c:v>1.007080078125E-3</c:v>
                </c:pt>
                <c:pt idx="15855">
                  <c:v>1.0068416595458984E-3</c:v>
                </c:pt>
                <c:pt idx="15856">
                  <c:v>1.007080078125E-3</c:v>
                </c:pt>
                <c:pt idx="15857">
                  <c:v>1.0080337524414063E-3</c:v>
                </c:pt>
                <c:pt idx="15858">
                  <c:v>1.007080078125E-3</c:v>
                </c:pt>
                <c:pt idx="15859">
                  <c:v>1.0068416595458984E-3</c:v>
                </c:pt>
                <c:pt idx="15860">
                  <c:v>1.007080078125E-3</c:v>
                </c:pt>
                <c:pt idx="15861">
                  <c:v>1.007080078125E-3</c:v>
                </c:pt>
                <c:pt idx="15862">
                  <c:v>1.0068416595458984E-3</c:v>
                </c:pt>
                <c:pt idx="15863">
                  <c:v>1.007080078125E-3</c:v>
                </c:pt>
                <c:pt idx="15864">
                  <c:v>1.007080078125E-3</c:v>
                </c:pt>
                <c:pt idx="15865">
                  <c:v>1.0068416595458984E-3</c:v>
                </c:pt>
                <c:pt idx="15866">
                  <c:v>1.007080078125E-3</c:v>
                </c:pt>
                <c:pt idx="15867">
                  <c:v>1.007080078125E-3</c:v>
                </c:pt>
                <c:pt idx="15868">
                  <c:v>1.0068416595458984E-3</c:v>
                </c:pt>
                <c:pt idx="15869">
                  <c:v>1.007080078125E-3</c:v>
                </c:pt>
                <c:pt idx="15870">
                  <c:v>1.0080337524414063E-3</c:v>
                </c:pt>
                <c:pt idx="15871">
                  <c:v>1.0068416595458984E-3</c:v>
                </c:pt>
                <c:pt idx="15872">
                  <c:v>1.007080078125E-3</c:v>
                </c:pt>
                <c:pt idx="15873">
                  <c:v>1.007080078125E-3</c:v>
                </c:pt>
                <c:pt idx="15874">
                  <c:v>1.0068416595458984E-3</c:v>
                </c:pt>
                <c:pt idx="15875">
                  <c:v>1.007080078125E-3</c:v>
                </c:pt>
                <c:pt idx="15876">
                  <c:v>1.007080078125E-3</c:v>
                </c:pt>
                <c:pt idx="15877">
                  <c:v>1.0068416595458984E-3</c:v>
                </c:pt>
                <c:pt idx="15878">
                  <c:v>1.007080078125E-3</c:v>
                </c:pt>
                <c:pt idx="15879">
                  <c:v>1.007080078125E-3</c:v>
                </c:pt>
                <c:pt idx="15880">
                  <c:v>1.0068416595458984E-3</c:v>
                </c:pt>
                <c:pt idx="15881">
                  <c:v>1.007080078125E-3</c:v>
                </c:pt>
                <c:pt idx="15882">
                  <c:v>1.0080337524414063E-3</c:v>
                </c:pt>
                <c:pt idx="15883">
                  <c:v>1.007080078125E-3</c:v>
                </c:pt>
                <c:pt idx="15884">
                  <c:v>1.0068416595458984E-3</c:v>
                </c:pt>
                <c:pt idx="15885">
                  <c:v>1.007080078125E-3</c:v>
                </c:pt>
                <c:pt idx="15886">
                  <c:v>1.007080078125E-3</c:v>
                </c:pt>
                <c:pt idx="15887">
                  <c:v>1.0068416595458984E-3</c:v>
                </c:pt>
                <c:pt idx="15888">
                  <c:v>1.007080078125E-3</c:v>
                </c:pt>
                <c:pt idx="15889">
                  <c:v>1.007080078125E-3</c:v>
                </c:pt>
                <c:pt idx="15890">
                  <c:v>1.0068416595458984E-3</c:v>
                </c:pt>
                <c:pt idx="15891">
                  <c:v>1.007080078125E-3</c:v>
                </c:pt>
                <c:pt idx="15892">
                  <c:v>1.007080078125E-3</c:v>
                </c:pt>
                <c:pt idx="15893">
                  <c:v>1.0068416595458984E-3</c:v>
                </c:pt>
                <c:pt idx="15894">
                  <c:v>1.007080078125E-3</c:v>
                </c:pt>
                <c:pt idx="15895">
                  <c:v>1.0080337524414063E-3</c:v>
                </c:pt>
                <c:pt idx="15896">
                  <c:v>1.0068416595458984E-3</c:v>
                </c:pt>
                <c:pt idx="15897">
                  <c:v>1.007080078125E-3</c:v>
                </c:pt>
                <c:pt idx="15898">
                  <c:v>1.007080078125E-3</c:v>
                </c:pt>
                <c:pt idx="15899">
                  <c:v>1.0068416595458984E-3</c:v>
                </c:pt>
                <c:pt idx="15900">
                  <c:v>1.007080078125E-3</c:v>
                </c:pt>
                <c:pt idx="15901">
                  <c:v>1.007080078125E-3</c:v>
                </c:pt>
                <c:pt idx="15902">
                  <c:v>1.0068416595458984E-3</c:v>
                </c:pt>
                <c:pt idx="15903">
                  <c:v>1.007080078125E-3</c:v>
                </c:pt>
                <c:pt idx="15904">
                  <c:v>1.007080078125E-3</c:v>
                </c:pt>
                <c:pt idx="15905">
                  <c:v>1.0068416595458984E-3</c:v>
                </c:pt>
                <c:pt idx="15906">
                  <c:v>1.007080078125E-3</c:v>
                </c:pt>
                <c:pt idx="15907">
                  <c:v>1.0080337524414063E-3</c:v>
                </c:pt>
                <c:pt idx="15908">
                  <c:v>1.007080078125E-3</c:v>
                </c:pt>
                <c:pt idx="15909">
                  <c:v>1.0068416595458984E-3</c:v>
                </c:pt>
                <c:pt idx="15910">
                  <c:v>1.007080078125E-3</c:v>
                </c:pt>
                <c:pt idx="15911">
                  <c:v>1.007080078125E-3</c:v>
                </c:pt>
                <c:pt idx="15912">
                  <c:v>1.0068416595458984E-3</c:v>
                </c:pt>
                <c:pt idx="15913">
                  <c:v>1.007080078125E-3</c:v>
                </c:pt>
                <c:pt idx="15914">
                  <c:v>1.007080078125E-3</c:v>
                </c:pt>
                <c:pt idx="15915">
                  <c:v>1.0068416595458984E-3</c:v>
                </c:pt>
                <c:pt idx="15916">
                  <c:v>1.007080078125E-3</c:v>
                </c:pt>
                <c:pt idx="15917">
                  <c:v>1.007080078125E-3</c:v>
                </c:pt>
                <c:pt idx="15918">
                  <c:v>1.0068416595458984E-3</c:v>
                </c:pt>
                <c:pt idx="15919">
                  <c:v>1.007080078125E-3</c:v>
                </c:pt>
                <c:pt idx="15920">
                  <c:v>1.0080337524414063E-3</c:v>
                </c:pt>
                <c:pt idx="15921">
                  <c:v>1.0068416595458984E-3</c:v>
                </c:pt>
                <c:pt idx="15922">
                  <c:v>1.007080078125E-3</c:v>
                </c:pt>
                <c:pt idx="15923">
                  <c:v>1.007080078125E-3</c:v>
                </c:pt>
                <c:pt idx="15924">
                  <c:v>1.0068416595458984E-3</c:v>
                </c:pt>
                <c:pt idx="15925">
                  <c:v>1.007080078125E-3</c:v>
                </c:pt>
                <c:pt idx="15926">
                  <c:v>1.007080078125E-3</c:v>
                </c:pt>
                <c:pt idx="15927">
                  <c:v>1.0068416595458984E-3</c:v>
                </c:pt>
                <c:pt idx="15928">
                  <c:v>1.007080078125E-3</c:v>
                </c:pt>
                <c:pt idx="15929">
                  <c:v>1.007080078125E-3</c:v>
                </c:pt>
                <c:pt idx="15930">
                  <c:v>1.0068416595458984E-3</c:v>
                </c:pt>
                <c:pt idx="15931">
                  <c:v>1.007080078125E-3</c:v>
                </c:pt>
                <c:pt idx="15932">
                  <c:v>1.0080337524414063E-3</c:v>
                </c:pt>
                <c:pt idx="15933">
                  <c:v>1.007080078125E-3</c:v>
                </c:pt>
                <c:pt idx="15934">
                  <c:v>1.0068416595458984E-3</c:v>
                </c:pt>
                <c:pt idx="15935">
                  <c:v>1.007080078125E-3</c:v>
                </c:pt>
                <c:pt idx="15936">
                  <c:v>1.007080078125E-3</c:v>
                </c:pt>
                <c:pt idx="15937">
                  <c:v>1.0068416595458984E-3</c:v>
                </c:pt>
                <c:pt idx="15938">
                  <c:v>1.007080078125E-3</c:v>
                </c:pt>
                <c:pt idx="15939">
                  <c:v>1.007080078125E-3</c:v>
                </c:pt>
                <c:pt idx="15940">
                  <c:v>1.0068416595458984E-3</c:v>
                </c:pt>
                <c:pt idx="15941">
                  <c:v>1.007080078125E-3</c:v>
                </c:pt>
                <c:pt idx="15942">
                  <c:v>1.007080078125E-3</c:v>
                </c:pt>
                <c:pt idx="15943">
                  <c:v>1.0068416595458984E-3</c:v>
                </c:pt>
                <c:pt idx="15944">
                  <c:v>1.007080078125E-3</c:v>
                </c:pt>
                <c:pt idx="15945">
                  <c:v>1.0080337524414063E-3</c:v>
                </c:pt>
                <c:pt idx="15946">
                  <c:v>1.0068416595458984E-3</c:v>
                </c:pt>
                <c:pt idx="15947">
                  <c:v>1.007080078125E-3</c:v>
                </c:pt>
                <c:pt idx="15948">
                  <c:v>1.007080078125E-3</c:v>
                </c:pt>
                <c:pt idx="15949">
                  <c:v>1.0068416595458984E-3</c:v>
                </c:pt>
                <c:pt idx="15950">
                  <c:v>1.007080078125E-3</c:v>
                </c:pt>
                <c:pt idx="15951">
                  <c:v>1.007080078125E-3</c:v>
                </c:pt>
                <c:pt idx="15952">
                  <c:v>1.0068416595458984E-3</c:v>
                </c:pt>
                <c:pt idx="15953">
                  <c:v>1.007080078125E-3</c:v>
                </c:pt>
                <c:pt idx="15954">
                  <c:v>1.007080078125E-3</c:v>
                </c:pt>
                <c:pt idx="15955">
                  <c:v>1.0068416595458984E-3</c:v>
                </c:pt>
                <c:pt idx="15956">
                  <c:v>1.007080078125E-3</c:v>
                </c:pt>
                <c:pt idx="15957">
                  <c:v>1.0080337524414063E-3</c:v>
                </c:pt>
                <c:pt idx="15958">
                  <c:v>1.007080078125E-3</c:v>
                </c:pt>
                <c:pt idx="15959">
                  <c:v>1.0068416595458984E-3</c:v>
                </c:pt>
                <c:pt idx="15960">
                  <c:v>1.007080078125E-3</c:v>
                </c:pt>
                <c:pt idx="15961">
                  <c:v>1.007080078125E-3</c:v>
                </c:pt>
                <c:pt idx="15962">
                  <c:v>1.0068416595458984E-3</c:v>
                </c:pt>
                <c:pt idx="15963">
                  <c:v>1.007080078125E-3</c:v>
                </c:pt>
                <c:pt idx="15964">
                  <c:v>1.007080078125E-3</c:v>
                </c:pt>
                <c:pt idx="15965">
                  <c:v>1.0068416595458984E-3</c:v>
                </c:pt>
                <c:pt idx="15966">
                  <c:v>1.007080078125E-3</c:v>
                </c:pt>
                <c:pt idx="15967">
                  <c:v>1.007080078125E-3</c:v>
                </c:pt>
                <c:pt idx="15968">
                  <c:v>1.0068416595458984E-3</c:v>
                </c:pt>
                <c:pt idx="15969">
                  <c:v>1.007080078125E-3</c:v>
                </c:pt>
                <c:pt idx="15970">
                  <c:v>1.0080337524414063E-3</c:v>
                </c:pt>
                <c:pt idx="15971">
                  <c:v>1.0068416595458984E-3</c:v>
                </c:pt>
                <c:pt idx="15972">
                  <c:v>1.007080078125E-3</c:v>
                </c:pt>
                <c:pt idx="15973">
                  <c:v>1.007080078125E-3</c:v>
                </c:pt>
                <c:pt idx="15974">
                  <c:v>1.0068416595458984E-3</c:v>
                </c:pt>
                <c:pt idx="15975">
                  <c:v>1.007080078125E-3</c:v>
                </c:pt>
                <c:pt idx="15976">
                  <c:v>1.007080078125E-3</c:v>
                </c:pt>
                <c:pt idx="15977">
                  <c:v>1.0068416595458984E-3</c:v>
                </c:pt>
                <c:pt idx="15978">
                  <c:v>1.007080078125E-3</c:v>
                </c:pt>
                <c:pt idx="15979">
                  <c:v>1.007080078125E-3</c:v>
                </c:pt>
                <c:pt idx="15980">
                  <c:v>1.0068416595458984E-3</c:v>
                </c:pt>
                <c:pt idx="15981">
                  <c:v>1.007080078125E-3</c:v>
                </c:pt>
                <c:pt idx="15982">
                  <c:v>1.0080337524414063E-3</c:v>
                </c:pt>
                <c:pt idx="15983">
                  <c:v>1.007080078125E-3</c:v>
                </c:pt>
                <c:pt idx="15984">
                  <c:v>1.0068416595458984E-3</c:v>
                </c:pt>
                <c:pt idx="15985">
                  <c:v>1.007080078125E-3</c:v>
                </c:pt>
                <c:pt idx="15986">
                  <c:v>1.007080078125E-3</c:v>
                </c:pt>
                <c:pt idx="15987">
                  <c:v>1.0068416595458984E-3</c:v>
                </c:pt>
                <c:pt idx="15988">
                  <c:v>1.007080078125E-3</c:v>
                </c:pt>
                <c:pt idx="15989">
                  <c:v>1.007080078125E-3</c:v>
                </c:pt>
                <c:pt idx="15990">
                  <c:v>1.0068416595458984E-3</c:v>
                </c:pt>
                <c:pt idx="15991">
                  <c:v>1.007080078125E-3</c:v>
                </c:pt>
                <c:pt idx="15992">
                  <c:v>1.007080078125E-3</c:v>
                </c:pt>
                <c:pt idx="15993">
                  <c:v>1.0068416595458984E-3</c:v>
                </c:pt>
                <c:pt idx="15994">
                  <c:v>1.0080337524414063E-3</c:v>
                </c:pt>
                <c:pt idx="15995">
                  <c:v>1.007080078125E-3</c:v>
                </c:pt>
                <c:pt idx="15996">
                  <c:v>1.0068416595458984E-3</c:v>
                </c:pt>
                <c:pt idx="15997">
                  <c:v>1.007080078125E-3</c:v>
                </c:pt>
                <c:pt idx="15998">
                  <c:v>1.007080078125E-3</c:v>
                </c:pt>
                <c:pt idx="15999">
                  <c:v>1.0068416595458984E-3</c:v>
                </c:pt>
                <c:pt idx="16000">
                  <c:v>1.007080078125E-3</c:v>
                </c:pt>
                <c:pt idx="16001">
                  <c:v>1.007080078125E-3</c:v>
                </c:pt>
                <c:pt idx="16002">
                  <c:v>1.0068416595458984E-3</c:v>
                </c:pt>
                <c:pt idx="16003">
                  <c:v>1.007080078125E-3</c:v>
                </c:pt>
                <c:pt idx="16004">
                  <c:v>1.007080078125E-3</c:v>
                </c:pt>
                <c:pt idx="16005">
                  <c:v>1.0068416595458984E-3</c:v>
                </c:pt>
                <c:pt idx="16006">
                  <c:v>1.007080078125E-3</c:v>
                </c:pt>
                <c:pt idx="16007">
                  <c:v>1.0080337524414063E-3</c:v>
                </c:pt>
                <c:pt idx="16008">
                  <c:v>1.007080078125E-3</c:v>
                </c:pt>
                <c:pt idx="16009">
                  <c:v>1.0068416595458984E-3</c:v>
                </c:pt>
                <c:pt idx="16010">
                  <c:v>1.007080078125E-3</c:v>
                </c:pt>
                <c:pt idx="16011">
                  <c:v>1.007080078125E-3</c:v>
                </c:pt>
                <c:pt idx="16012">
                  <c:v>1.0068416595458984E-3</c:v>
                </c:pt>
                <c:pt idx="16013">
                  <c:v>1.007080078125E-3</c:v>
                </c:pt>
                <c:pt idx="16014">
                  <c:v>1.007080078125E-3</c:v>
                </c:pt>
                <c:pt idx="16015">
                  <c:v>1.0068416595458984E-3</c:v>
                </c:pt>
                <c:pt idx="16016">
                  <c:v>1.007080078125E-3</c:v>
                </c:pt>
                <c:pt idx="16017">
                  <c:v>1.007080078125E-3</c:v>
                </c:pt>
                <c:pt idx="16018">
                  <c:v>1.0068416595458984E-3</c:v>
                </c:pt>
                <c:pt idx="16019">
                  <c:v>1.0080337524414063E-3</c:v>
                </c:pt>
                <c:pt idx="16020">
                  <c:v>1.007080078125E-3</c:v>
                </c:pt>
                <c:pt idx="16021">
                  <c:v>1.0068416595458984E-3</c:v>
                </c:pt>
                <c:pt idx="16022">
                  <c:v>1.007080078125E-3</c:v>
                </c:pt>
                <c:pt idx="16023">
                  <c:v>1.007080078125E-3</c:v>
                </c:pt>
                <c:pt idx="16024">
                  <c:v>1.0068416595458984E-3</c:v>
                </c:pt>
                <c:pt idx="16025">
                  <c:v>1.007080078125E-3</c:v>
                </c:pt>
                <c:pt idx="16026">
                  <c:v>1.007080078125E-3</c:v>
                </c:pt>
                <c:pt idx="16027">
                  <c:v>1.0068416595458984E-3</c:v>
                </c:pt>
                <c:pt idx="16028">
                  <c:v>1.007080078125E-3</c:v>
                </c:pt>
                <c:pt idx="16029">
                  <c:v>1.007080078125E-3</c:v>
                </c:pt>
                <c:pt idx="16030">
                  <c:v>1.0068416595458984E-3</c:v>
                </c:pt>
                <c:pt idx="16031">
                  <c:v>1.007080078125E-3</c:v>
                </c:pt>
                <c:pt idx="16032">
                  <c:v>1.0080337524414063E-3</c:v>
                </c:pt>
                <c:pt idx="16033">
                  <c:v>1.007080078125E-3</c:v>
                </c:pt>
                <c:pt idx="16034">
                  <c:v>1.0068416595458984E-3</c:v>
                </c:pt>
                <c:pt idx="16035">
                  <c:v>1.007080078125E-3</c:v>
                </c:pt>
                <c:pt idx="16036">
                  <c:v>1.007080078125E-3</c:v>
                </c:pt>
                <c:pt idx="16037">
                  <c:v>1.0068416595458984E-3</c:v>
                </c:pt>
                <c:pt idx="16038">
                  <c:v>1.007080078125E-3</c:v>
                </c:pt>
                <c:pt idx="16039">
                  <c:v>1.007080078125E-3</c:v>
                </c:pt>
                <c:pt idx="16040">
                  <c:v>1.0068416595458984E-3</c:v>
                </c:pt>
                <c:pt idx="16041">
                  <c:v>1.007080078125E-3</c:v>
                </c:pt>
                <c:pt idx="16042">
                  <c:v>1.007080078125E-3</c:v>
                </c:pt>
                <c:pt idx="16043">
                  <c:v>1.0068416595458984E-3</c:v>
                </c:pt>
                <c:pt idx="16044">
                  <c:v>1.0080337524414063E-3</c:v>
                </c:pt>
                <c:pt idx="16045">
                  <c:v>1.007080078125E-3</c:v>
                </c:pt>
                <c:pt idx="16046">
                  <c:v>1.0068416595458984E-3</c:v>
                </c:pt>
                <c:pt idx="16047">
                  <c:v>1.007080078125E-3</c:v>
                </c:pt>
                <c:pt idx="16048">
                  <c:v>1.007080078125E-3</c:v>
                </c:pt>
                <c:pt idx="16049">
                  <c:v>1.0068416595458984E-3</c:v>
                </c:pt>
                <c:pt idx="16050">
                  <c:v>1.007080078125E-3</c:v>
                </c:pt>
                <c:pt idx="16051">
                  <c:v>1.007080078125E-3</c:v>
                </c:pt>
                <c:pt idx="16052">
                  <c:v>1.0068416595458984E-3</c:v>
                </c:pt>
                <c:pt idx="16053">
                  <c:v>7.0500373840332031E-3</c:v>
                </c:pt>
                <c:pt idx="16054">
                  <c:v>1.007080078125E-3</c:v>
                </c:pt>
                <c:pt idx="16055">
                  <c:v>1.007080078125E-3</c:v>
                </c:pt>
                <c:pt idx="16056">
                  <c:v>1.0068416595458984E-3</c:v>
                </c:pt>
                <c:pt idx="16057">
                  <c:v>1.007080078125E-3</c:v>
                </c:pt>
                <c:pt idx="16058">
                  <c:v>1.007080078125E-3</c:v>
                </c:pt>
                <c:pt idx="16059">
                  <c:v>1.0068416595458984E-3</c:v>
                </c:pt>
                <c:pt idx="16060">
                  <c:v>1.007080078125E-3</c:v>
                </c:pt>
                <c:pt idx="16061">
                  <c:v>1.007080078125E-3</c:v>
                </c:pt>
                <c:pt idx="16062">
                  <c:v>1.0068416595458984E-3</c:v>
                </c:pt>
                <c:pt idx="16063">
                  <c:v>1.0080337524414063E-3</c:v>
                </c:pt>
                <c:pt idx="16064">
                  <c:v>1.007080078125E-3</c:v>
                </c:pt>
                <c:pt idx="16065">
                  <c:v>1.0068416595458984E-3</c:v>
                </c:pt>
                <c:pt idx="16066">
                  <c:v>1.007080078125E-3</c:v>
                </c:pt>
                <c:pt idx="16067">
                  <c:v>1.007080078125E-3</c:v>
                </c:pt>
                <c:pt idx="16068">
                  <c:v>1.0068416595458984E-3</c:v>
                </c:pt>
                <c:pt idx="16069">
                  <c:v>1.007080078125E-3</c:v>
                </c:pt>
                <c:pt idx="16070">
                  <c:v>1.007080078125E-3</c:v>
                </c:pt>
                <c:pt idx="16071">
                  <c:v>1.0068416595458984E-3</c:v>
                </c:pt>
                <c:pt idx="16072">
                  <c:v>1.007080078125E-3</c:v>
                </c:pt>
                <c:pt idx="16073">
                  <c:v>1.007080078125E-3</c:v>
                </c:pt>
                <c:pt idx="16074">
                  <c:v>1.0068416595458984E-3</c:v>
                </c:pt>
                <c:pt idx="16075">
                  <c:v>1.007080078125E-3</c:v>
                </c:pt>
                <c:pt idx="16076">
                  <c:v>1.0080337524414063E-3</c:v>
                </c:pt>
                <c:pt idx="16077">
                  <c:v>1.007080078125E-3</c:v>
                </c:pt>
                <c:pt idx="16078">
                  <c:v>1.0068416595458984E-3</c:v>
                </c:pt>
                <c:pt idx="16079">
                  <c:v>1.007080078125E-3</c:v>
                </c:pt>
                <c:pt idx="16080">
                  <c:v>1.007080078125E-3</c:v>
                </c:pt>
                <c:pt idx="16081">
                  <c:v>1.0068416595458984E-3</c:v>
                </c:pt>
                <c:pt idx="16082">
                  <c:v>1.007080078125E-3</c:v>
                </c:pt>
                <c:pt idx="16083">
                  <c:v>1.007080078125E-3</c:v>
                </c:pt>
                <c:pt idx="16084">
                  <c:v>1.0068416595458984E-3</c:v>
                </c:pt>
                <c:pt idx="16085">
                  <c:v>1.007080078125E-3</c:v>
                </c:pt>
                <c:pt idx="16086">
                  <c:v>1.007080078125E-3</c:v>
                </c:pt>
                <c:pt idx="16087">
                  <c:v>1.0068416595458984E-3</c:v>
                </c:pt>
                <c:pt idx="16088">
                  <c:v>1.0080337524414063E-3</c:v>
                </c:pt>
                <c:pt idx="16089">
                  <c:v>1.007080078125E-3</c:v>
                </c:pt>
                <c:pt idx="16090">
                  <c:v>1.0068416595458984E-3</c:v>
                </c:pt>
                <c:pt idx="16091">
                  <c:v>1.007080078125E-3</c:v>
                </c:pt>
                <c:pt idx="16092">
                  <c:v>1.007080078125E-3</c:v>
                </c:pt>
                <c:pt idx="16093">
                  <c:v>1.0068416595458984E-3</c:v>
                </c:pt>
                <c:pt idx="16094">
                  <c:v>1.007080078125E-3</c:v>
                </c:pt>
                <c:pt idx="16095">
                  <c:v>3.0210018157958984E-3</c:v>
                </c:pt>
                <c:pt idx="16096">
                  <c:v>1.007080078125E-3</c:v>
                </c:pt>
                <c:pt idx="16097">
                  <c:v>1.0068416595458984E-3</c:v>
                </c:pt>
                <c:pt idx="16098">
                  <c:v>1.007080078125E-3</c:v>
                </c:pt>
                <c:pt idx="16099">
                  <c:v>1.0080337524414063E-3</c:v>
                </c:pt>
                <c:pt idx="16100">
                  <c:v>1.007080078125E-3</c:v>
                </c:pt>
                <c:pt idx="16101">
                  <c:v>1.0068416595458984E-3</c:v>
                </c:pt>
                <c:pt idx="16102">
                  <c:v>1.007080078125E-3</c:v>
                </c:pt>
                <c:pt idx="16103">
                  <c:v>1.007080078125E-3</c:v>
                </c:pt>
                <c:pt idx="16104">
                  <c:v>1.0068416595458984E-3</c:v>
                </c:pt>
                <c:pt idx="16105">
                  <c:v>1.007080078125E-3</c:v>
                </c:pt>
                <c:pt idx="16106">
                  <c:v>1.007080078125E-3</c:v>
                </c:pt>
                <c:pt idx="16107">
                  <c:v>1.0068416595458984E-3</c:v>
                </c:pt>
                <c:pt idx="16108">
                  <c:v>1.007080078125E-3</c:v>
                </c:pt>
                <c:pt idx="16109">
                  <c:v>1.007080078125E-3</c:v>
                </c:pt>
                <c:pt idx="16110">
                  <c:v>1.0068416595458984E-3</c:v>
                </c:pt>
                <c:pt idx="16111">
                  <c:v>1.0080337524414063E-3</c:v>
                </c:pt>
                <c:pt idx="16112">
                  <c:v>1.007080078125E-3</c:v>
                </c:pt>
                <c:pt idx="16113">
                  <c:v>1.0068416595458984E-3</c:v>
                </c:pt>
                <c:pt idx="16114">
                  <c:v>1.007080078125E-3</c:v>
                </c:pt>
                <c:pt idx="16115">
                  <c:v>1.007080078125E-3</c:v>
                </c:pt>
                <c:pt idx="16116">
                  <c:v>1.0068416595458984E-3</c:v>
                </c:pt>
                <c:pt idx="16117">
                  <c:v>1.007080078125E-3</c:v>
                </c:pt>
                <c:pt idx="16118">
                  <c:v>1.007080078125E-3</c:v>
                </c:pt>
                <c:pt idx="16119">
                  <c:v>1.0068416595458984E-3</c:v>
                </c:pt>
                <c:pt idx="16120">
                  <c:v>1.007080078125E-3</c:v>
                </c:pt>
                <c:pt idx="16121">
                  <c:v>1.007080078125E-3</c:v>
                </c:pt>
                <c:pt idx="16122">
                  <c:v>1.0068416595458984E-3</c:v>
                </c:pt>
                <c:pt idx="16123">
                  <c:v>1.007080078125E-3</c:v>
                </c:pt>
                <c:pt idx="16124">
                  <c:v>1.0080337524414063E-3</c:v>
                </c:pt>
                <c:pt idx="16125">
                  <c:v>1.007080078125E-3</c:v>
                </c:pt>
                <c:pt idx="16126">
                  <c:v>1.0068416595458984E-3</c:v>
                </c:pt>
                <c:pt idx="16127">
                  <c:v>1.007080078125E-3</c:v>
                </c:pt>
                <c:pt idx="16128">
                  <c:v>1.007080078125E-3</c:v>
                </c:pt>
                <c:pt idx="16129">
                  <c:v>1.0068416595458984E-3</c:v>
                </c:pt>
                <c:pt idx="16130">
                  <c:v>1.007080078125E-3</c:v>
                </c:pt>
                <c:pt idx="16131">
                  <c:v>1.007080078125E-3</c:v>
                </c:pt>
                <c:pt idx="16132">
                  <c:v>1.0068416595458984E-3</c:v>
                </c:pt>
                <c:pt idx="16133">
                  <c:v>1.007080078125E-3</c:v>
                </c:pt>
                <c:pt idx="16134">
                  <c:v>1.007080078125E-3</c:v>
                </c:pt>
                <c:pt idx="16135">
                  <c:v>1.0068416595458984E-3</c:v>
                </c:pt>
                <c:pt idx="16136">
                  <c:v>1.0080337524414063E-3</c:v>
                </c:pt>
                <c:pt idx="16137">
                  <c:v>1.007080078125E-3</c:v>
                </c:pt>
                <c:pt idx="16138">
                  <c:v>1.0068416595458984E-3</c:v>
                </c:pt>
                <c:pt idx="16139">
                  <c:v>1.007080078125E-3</c:v>
                </c:pt>
                <c:pt idx="16140">
                  <c:v>1.007080078125E-3</c:v>
                </c:pt>
                <c:pt idx="16141">
                  <c:v>1.0068416595458984E-3</c:v>
                </c:pt>
                <c:pt idx="16142">
                  <c:v>1.007080078125E-3</c:v>
                </c:pt>
                <c:pt idx="16143">
                  <c:v>1.007080078125E-3</c:v>
                </c:pt>
                <c:pt idx="16144">
                  <c:v>1.0068416595458984E-3</c:v>
                </c:pt>
                <c:pt idx="16145">
                  <c:v>1.007080078125E-3</c:v>
                </c:pt>
                <c:pt idx="16146">
                  <c:v>1.007080078125E-3</c:v>
                </c:pt>
                <c:pt idx="16147">
                  <c:v>1.0068416595458984E-3</c:v>
                </c:pt>
                <c:pt idx="16148">
                  <c:v>1.007080078125E-3</c:v>
                </c:pt>
                <c:pt idx="16149">
                  <c:v>1.0080337524414063E-3</c:v>
                </c:pt>
                <c:pt idx="16150">
                  <c:v>1.007080078125E-3</c:v>
                </c:pt>
                <c:pt idx="16151">
                  <c:v>1.0068416595458984E-3</c:v>
                </c:pt>
                <c:pt idx="16152">
                  <c:v>1.007080078125E-3</c:v>
                </c:pt>
                <c:pt idx="16153">
                  <c:v>1.007080078125E-3</c:v>
                </c:pt>
                <c:pt idx="16154">
                  <c:v>1.0068416595458984E-3</c:v>
                </c:pt>
                <c:pt idx="16155">
                  <c:v>1.007080078125E-3</c:v>
                </c:pt>
                <c:pt idx="16156">
                  <c:v>1.007080078125E-3</c:v>
                </c:pt>
                <c:pt idx="16157">
                  <c:v>1.0068416595458984E-3</c:v>
                </c:pt>
                <c:pt idx="16158">
                  <c:v>1.007080078125E-3</c:v>
                </c:pt>
                <c:pt idx="16159">
                  <c:v>1.007080078125E-3</c:v>
                </c:pt>
                <c:pt idx="16160">
                  <c:v>1.0068416595458984E-3</c:v>
                </c:pt>
                <c:pt idx="16161">
                  <c:v>1.0080337524414063E-3</c:v>
                </c:pt>
                <c:pt idx="16162">
                  <c:v>1.007080078125E-3</c:v>
                </c:pt>
                <c:pt idx="16163">
                  <c:v>1.0068416595458984E-3</c:v>
                </c:pt>
                <c:pt idx="16164">
                  <c:v>1.007080078125E-3</c:v>
                </c:pt>
                <c:pt idx="16165">
                  <c:v>1.007080078125E-3</c:v>
                </c:pt>
                <c:pt idx="16166">
                  <c:v>1.0068416595458984E-3</c:v>
                </c:pt>
                <c:pt idx="16167">
                  <c:v>1.007080078125E-3</c:v>
                </c:pt>
                <c:pt idx="16168">
                  <c:v>1.007080078125E-3</c:v>
                </c:pt>
                <c:pt idx="16169">
                  <c:v>1.0068416595458984E-3</c:v>
                </c:pt>
                <c:pt idx="16170">
                  <c:v>1.007080078125E-3</c:v>
                </c:pt>
                <c:pt idx="16171">
                  <c:v>1.007080078125E-3</c:v>
                </c:pt>
                <c:pt idx="16172">
                  <c:v>1.0068416595458984E-3</c:v>
                </c:pt>
                <c:pt idx="16173">
                  <c:v>1.007080078125E-3</c:v>
                </c:pt>
                <c:pt idx="16174">
                  <c:v>1.0080337524414063E-3</c:v>
                </c:pt>
                <c:pt idx="16175">
                  <c:v>1.007080078125E-3</c:v>
                </c:pt>
                <c:pt idx="16176">
                  <c:v>1.0068416595458984E-3</c:v>
                </c:pt>
                <c:pt idx="16177">
                  <c:v>1.007080078125E-3</c:v>
                </c:pt>
                <c:pt idx="16178">
                  <c:v>1.007080078125E-3</c:v>
                </c:pt>
                <c:pt idx="16179">
                  <c:v>1.0068416595458984E-3</c:v>
                </c:pt>
                <c:pt idx="16180">
                  <c:v>1.007080078125E-3</c:v>
                </c:pt>
                <c:pt idx="16181">
                  <c:v>1.007080078125E-3</c:v>
                </c:pt>
                <c:pt idx="16182">
                  <c:v>1.0068416595458984E-3</c:v>
                </c:pt>
                <c:pt idx="16183">
                  <c:v>1.007080078125E-3</c:v>
                </c:pt>
                <c:pt idx="16184">
                  <c:v>1.007080078125E-3</c:v>
                </c:pt>
                <c:pt idx="16185">
                  <c:v>1.0068416595458984E-3</c:v>
                </c:pt>
                <c:pt idx="16186">
                  <c:v>1.0080337524414063E-3</c:v>
                </c:pt>
                <c:pt idx="16187">
                  <c:v>1.007080078125E-3</c:v>
                </c:pt>
                <c:pt idx="16188">
                  <c:v>1.0068416595458984E-3</c:v>
                </c:pt>
                <c:pt idx="16189">
                  <c:v>1.007080078125E-3</c:v>
                </c:pt>
                <c:pt idx="16190">
                  <c:v>1.007080078125E-3</c:v>
                </c:pt>
                <c:pt idx="16191">
                  <c:v>1.0068416595458984E-3</c:v>
                </c:pt>
                <c:pt idx="16192">
                  <c:v>1.007080078125E-3</c:v>
                </c:pt>
                <c:pt idx="16193">
                  <c:v>1.007080078125E-3</c:v>
                </c:pt>
                <c:pt idx="16194">
                  <c:v>1.0068416595458984E-3</c:v>
                </c:pt>
                <c:pt idx="16195">
                  <c:v>1.007080078125E-3</c:v>
                </c:pt>
                <c:pt idx="16196">
                  <c:v>1.007080078125E-3</c:v>
                </c:pt>
                <c:pt idx="16197">
                  <c:v>1.0068416595458984E-3</c:v>
                </c:pt>
                <c:pt idx="16198">
                  <c:v>1.007080078125E-3</c:v>
                </c:pt>
                <c:pt idx="16199">
                  <c:v>1.0080337524414063E-3</c:v>
                </c:pt>
                <c:pt idx="16200">
                  <c:v>1.007080078125E-3</c:v>
                </c:pt>
                <c:pt idx="16201">
                  <c:v>1.0068416595458984E-3</c:v>
                </c:pt>
                <c:pt idx="16202">
                  <c:v>1.007080078125E-3</c:v>
                </c:pt>
                <c:pt idx="16203">
                  <c:v>1.007080078125E-3</c:v>
                </c:pt>
                <c:pt idx="16204">
                  <c:v>1.0068416595458984E-3</c:v>
                </c:pt>
                <c:pt idx="16205">
                  <c:v>1.007080078125E-3</c:v>
                </c:pt>
                <c:pt idx="16206">
                  <c:v>1.007080078125E-3</c:v>
                </c:pt>
                <c:pt idx="16207">
                  <c:v>1.0068416595458984E-3</c:v>
                </c:pt>
                <c:pt idx="16208">
                  <c:v>1.007080078125E-3</c:v>
                </c:pt>
                <c:pt idx="16209">
                  <c:v>1.0068416595458984E-3</c:v>
                </c:pt>
                <c:pt idx="16210">
                  <c:v>1.007080078125E-3</c:v>
                </c:pt>
                <c:pt idx="16211">
                  <c:v>1.0080337524414063E-3</c:v>
                </c:pt>
                <c:pt idx="16212">
                  <c:v>1.007080078125E-3</c:v>
                </c:pt>
                <c:pt idx="16213">
                  <c:v>1.0068416595458984E-3</c:v>
                </c:pt>
                <c:pt idx="16214">
                  <c:v>1.007080078125E-3</c:v>
                </c:pt>
                <c:pt idx="16215">
                  <c:v>1.007080078125E-3</c:v>
                </c:pt>
                <c:pt idx="16216">
                  <c:v>1.0068416595458984E-3</c:v>
                </c:pt>
                <c:pt idx="16217">
                  <c:v>1.007080078125E-3</c:v>
                </c:pt>
                <c:pt idx="16218">
                  <c:v>1.007080078125E-3</c:v>
                </c:pt>
                <c:pt idx="16219">
                  <c:v>1.0068416595458984E-3</c:v>
                </c:pt>
                <c:pt idx="16220">
                  <c:v>1.3092041015625E-2</c:v>
                </c:pt>
                <c:pt idx="16221">
                  <c:v>1.007080078125E-3</c:v>
                </c:pt>
                <c:pt idx="16222">
                  <c:v>1.0068416595458984E-3</c:v>
                </c:pt>
                <c:pt idx="16223">
                  <c:v>1.007080078125E-3</c:v>
                </c:pt>
                <c:pt idx="16224">
                  <c:v>1.0080337524414063E-3</c:v>
                </c:pt>
                <c:pt idx="16225">
                  <c:v>1.007080078125E-3</c:v>
                </c:pt>
                <c:pt idx="16226">
                  <c:v>1.0068416595458984E-3</c:v>
                </c:pt>
                <c:pt idx="16227">
                  <c:v>1.007080078125E-3</c:v>
                </c:pt>
                <c:pt idx="16228">
                  <c:v>1.007080078125E-3</c:v>
                </c:pt>
                <c:pt idx="16229">
                  <c:v>1.0068416595458984E-3</c:v>
                </c:pt>
                <c:pt idx="16230">
                  <c:v>1.007080078125E-3</c:v>
                </c:pt>
                <c:pt idx="16231">
                  <c:v>1.007080078125E-3</c:v>
                </c:pt>
                <c:pt idx="16232">
                  <c:v>1.0068416595458984E-3</c:v>
                </c:pt>
                <c:pt idx="16233">
                  <c:v>1.007080078125E-3</c:v>
                </c:pt>
                <c:pt idx="16234">
                  <c:v>1.007080078125E-3</c:v>
                </c:pt>
                <c:pt idx="16235">
                  <c:v>1.0068416595458984E-3</c:v>
                </c:pt>
                <c:pt idx="16236">
                  <c:v>1.007080078125E-3</c:v>
                </c:pt>
                <c:pt idx="16237">
                  <c:v>1.0080337524414063E-3</c:v>
                </c:pt>
                <c:pt idx="16238">
                  <c:v>1.007080078125E-3</c:v>
                </c:pt>
                <c:pt idx="16239">
                  <c:v>1.0068416595458984E-3</c:v>
                </c:pt>
                <c:pt idx="16240">
                  <c:v>1.007080078125E-3</c:v>
                </c:pt>
                <c:pt idx="16241">
                  <c:v>1.0068416595458984E-3</c:v>
                </c:pt>
                <c:pt idx="16242">
                  <c:v>1.007080078125E-3</c:v>
                </c:pt>
                <c:pt idx="16243">
                  <c:v>1.007080078125E-3</c:v>
                </c:pt>
                <c:pt idx="16244">
                  <c:v>1.0068416595458984E-3</c:v>
                </c:pt>
                <c:pt idx="16245">
                  <c:v>1.007080078125E-3</c:v>
                </c:pt>
                <c:pt idx="16246">
                  <c:v>1.007080078125E-3</c:v>
                </c:pt>
                <c:pt idx="16247">
                  <c:v>1.0068416595458984E-3</c:v>
                </c:pt>
                <c:pt idx="16248">
                  <c:v>1.007080078125E-3</c:v>
                </c:pt>
                <c:pt idx="16249">
                  <c:v>1.0080337524414063E-3</c:v>
                </c:pt>
                <c:pt idx="16250">
                  <c:v>1.007080078125E-3</c:v>
                </c:pt>
                <c:pt idx="16251">
                  <c:v>1.0068416595458984E-3</c:v>
                </c:pt>
                <c:pt idx="16252">
                  <c:v>1.007080078125E-3</c:v>
                </c:pt>
                <c:pt idx="16253">
                  <c:v>1.007080078125E-3</c:v>
                </c:pt>
                <c:pt idx="16254">
                  <c:v>1.0068416595458984E-3</c:v>
                </c:pt>
                <c:pt idx="16255">
                  <c:v>1.007080078125E-3</c:v>
                </c:pt>
                <c:pt idx="16256">
                  <c:v>1.007080078125E-3</c:v>
                </c:pt>
                <c:pt idx="16257">
                  <c:v>1.0068416595458984E-3</c:v>
                </c:pt>
                <c:pt idx="16258">
                  <c:v>1.007080078125E-3</c:v>
                </c:pt>
                <c:pt idx="16259">
                  <c:v>1.007080078125E-3</c:v>
                </c:pt>
                <c:pt idx="16260">
                  <c:v>1.0068416595458984E-3</c:v>
                </c:pt>
                <c:pt idx="16261">
                  <c:v>1.007080078125E-3</c:v>
                </c:pt>
                <c:pt idx="16262">
                  <c:v>1.0080337524414063E-3</c:v>
                </c:pt>
                <c:pt idx="16263">
                  <c:v>1.0068416595458984E-3</c:v>
                </c:pt>
                <c:pt idx="16264">
                  <c:v>1.007080078125E-3</c:v>
                </c:pt>
                <c:pt idx="16265">
                  <c:v>1.007080078125E-3</c:v>
                </c:pt>
                <c:pt idx="16266">
                  <c:v>1.0068416595458984E-3</c:v>
                </c:pt>
                <c:pt idx="16267">
                  <c:v>1.007080078125E-3</c:v>
                </c:pt>
                <c:pt idx="16268">
                  <c:v>1.007080078125E-3</c:v>
                </c:pt>
                <c:pt idx="16269">
                  <c:v>1.0068416595458984E-3</c:v>
                </c:pt>
                <c:pt idx="16270">
                  <c:v>1.007080078125E-3</c:v>
                </c:pt>
                <c:pt idx="16271">
                  <c:v>1.007080078125E-3</c:v>
                </c:pt>
                <c:pt idx="16272">
                  <c:v>1.0068416595458984E-3</c:v>
                </c:pt>
                <c:pt idx="16273">
                  <c:v>1.007080078125E-3</c:v>
                </c:pt>
                <c:pt idx="16274">
                  <c:v>1.0080337524414063E-3</c:v>
                </c:pt>
                <c:pt idx="16275">
                  <c:v>1.007080078125E-3</c:v>
                </c:pt>
                <c:pt idx="16276">
                  <c:v>1.0068416595458984E-3</c:v>
                </c:pt>
                <c:pt idx="16277">
                  <c:v>1.007080078125E-3</c:v>
                </c:pt>
                <c:pt idx="16278">
                  <c:v>1.007080078125E-3</c:v>
                </c:pt>
                <c:pt idx="16279">
                  <c:v>1.0068416595458984E-3</c:v>
                </c:pt>
                <c:pt idx="16280">
                  <c:v>1.007080078125E-3</c:v>
                </c:pt>
                <c:pt idx="16281">
                  <c:v>1.007080078125E-3</c:v>
                </c:pt>
                <c:pt idx="16282">
                  <c:v>1.0068416595458984E-3</c:v>
                </c:pt>
                <c:pt idx="16283">
                  <c:v>1.007080078125E-3</c:v>
                </c:pt>
                <c:pt idx="16284">
                  <c:v>1.007080078125E-3</c:v>
                </c:pt>
                <c:pt idx="16285">
                  <c:v>1.0068416595458984E-3</c:v>
                </c:pt>
                <c:pt idx="16286">
                  <c:v>1.007080078125E-3</c:v>
                </c:pt>
                <c:pt idx="16287">
                  <c:v>1.0080337524414063E-3</c:v>
                </c:pt>
                <c:pt idx="16288">
                  <c:v>1.0068416595458984E-3</c:v>
                </c:pt>
                <c:pt idx="16289">
                  <c:v>1.007080078125E-3</c:v>
                </c:pt>
                <c:pt idx="16290">
                  <c:v>1.007080078125E-3</c:v>
                </c:pt>
                <c:pt idx="16291">
                  <c:v>1.0068416595458984E-3</c:v>
                </c:pt>
                <c:pt idx="16292">
                  <c:v>1.007080078125E-3</c:v>
                </c:pt>
                <c:pt idx="16293">
                  <c:v>1.007080078125E-3</c:v>
                </c:pt>
                <c:pt idx="16294">
                  <c:v>1.0068416595458984E-3</c:v>
                </c:pt>
                <c:pt idx="16295">
                  <c:v>1.007080078125E-3</c:v>
                </c:pt>
                <c:pt idx="16296">
                  <c:v>1.007080078125E-3</c:v>
                </c:pt>
                <c:pt idx="16297">
                  <c:v>1.0068416595458984E-3</c:v>
                </c:pt>
                <c:pt idx="16298">
                  <c:v>1.007080078125E-3</c:v>
                </c:pt>
                <c:pt idx="16299">
                  <c:v>1.0080337524414063E-3</c:v>
                </c:pt>
                <c:pt idx="16300">
                  <c:v>1.007080078125E-3</c:v>
                </c:pt>
                <c:pt idx="16301">
                  <c:v>1.0068416595458984E-3</c:v>
                </c:pt>
                <c:pt idx="16302">
                  <c:v>1.007080078125E-3</c:v>
                </c:pt>
                <c:pt idx="16303">
                  <c:v>1.007080078125E-3</c:v>
                </c:pt>
                <c:pt idx="16304">
                  <c:v>1.0068416595458984E-3</c:v>
                </c:pt>
                <c:pt idx="16305">
                  <c:v>1.007080078125E-3</c:v>
                </c:pt>
                <c:pt idx="16306">
                  <c:v>1.007080078125E-3</c:v>
                </c:pt>
                <c:pt idx="16307">
                  <c:v>1.0068416595458984E-3</c:v>
                </c:pt>
                <c:pt idx="16308">
                  <c:v>1.007080078125E-3</c:v>
                </c:pt>
                <c:pt idx="16309">
                  <c:v>1.007080078125E-3</c:v>
                </c:pt>
                <c:pt idx="16310">
                  <c:v>1.0068416595458984E-3</c:v>
                </c:pt>
                <c:pt idx="16311">
                  <c:v>1.007080078125E-3</c:v>
                </c:pt>
                <c:pt idx="16312">
                  <c:v>1.0080337524414063E-3</c:v>
                </c:pt>
                <c:pt idx="16313">
                  <c:v>1.0068416595458984E-3</c:v>
                </c:pt>
                <c:pt idx="16314">
                  <c:v>8.0561637878417969E-3</c:v>
                </c:pt>
                <c:pt idx="16315">
                  <c:v>1.0068416595458984E-3</c:v>
                </c:pt>
                <c:pt idx="16316">
                  <c:v>1.007080078125E-3</c:v>
                </c:pt>
                <c:pt idx="16317">
                  <c:v>1.0080337524414063E-3</c:v>
                </c:pt>
                <c:pt idx="16318">
                  <c:v>1.007080078125E-3</c:v>
                </c:pt>
                <c:pt idx="16319">
                  <c:v>1.0068416595458984E-3</c:v>
                </c:pt>
                <c:pt idx="16320">
                  <c:v>1.007080078125E-3</c:v>
                </c:pt>
                <c:pt idx="16321">
                  <c:v>1.007080078125E-3</c:v>
                </c:pt>
                <c:pt idx="16322">
                  <c:v>1.0068416595458984E-3</c:v>
                </c:pt>
                <c:pt idx="16323">
                  <c:v>1.007080078125E-3</c:v>
                </c:pt>
                <c:pt idx="16324">
                  <c:v>1.007080078125E-3</c:v>
                </c:pt>
                <c:pt idx="16325">
                  <c:v>1.0068416595458984E-3</c:v>
                </c:pt>
                <c:pt idx="16326">
                  <c:v>1.007080078125E-3</c:v>
                </c:pt>
                <c:pt idx="16327">
                  <c:v>1.007080078125E-3</c:v>
                </c:pt>
                <c:pt idx="16328">
                  <c:v>1.0068416595458984E-3</c:v>
                </c:pt>
                <c:pt idx="16329">
                  <c:v>1.007080078125E-3</c:v>
                </c:pt>
                <c:pt idx="16330">
                  <c:v>1.0080337524414063E-3</c:v>
                </c:pt>
                <c:pt idx="16331">
                  <c:v>1.0068416595458984E-3</c:v>
                </c:pt>
                <c:pt idx="16332">
                  <c:v>1.007080078125E-3</c:v>
                </c:pt>
                <c:pt idx="16333">
                  <c:v>1.007080078125E-3</c:v>
                </c:pt>
                <c:pt idx="16334">
                  <c:v>1.0068416595458984E-3</c:v>
                </c:pt>
                <c:pt idx="16335">
                  <c:v>1.007080078125E-3</c:v>
                </c:pt>
                <c:pt idx="16336">
                  <c:v>1.007080078125E-3</c:v>
                </c:pt>
                <c:pt idx="16337">
                  <c:v>1.0068416595458984E-3</c:v>
                </c:pt>
                <c:pt idx="16338">
                  <c:v>1.007080078125E-3</c:v>
                </c:pt>
                <c:pt idx="16339">
                  <c:v>1.007080078125E-3</c:v>
                </c:pt>
                <c:pt idx="16340">
                  <c:v>1.0068416595458984E-3</c:v>
                </c:pt>
                <c:pt idx="16341">
                  <c:v>1.007080078125E-3</c:v>
                </c:pt>
                <c:pt idx="16342">
                  <c:v>1.0080337524414063E-3</c:v>
                </c:pt>
                <c:pt idx="16343">
                  <c:v>1.007080078125E-3</c:v>
                </c:pt>
                <c:pt idx="16344">
                  <c:v>1.0068416595458984E-3</c:v>
                </c:pt>
                <c:pt idx="16345">
                  <c:v>1.007080078125E-3</c:v>
                </c:pt>
                <c:pt idx="16346">
                  <c:v>1.007080078125E-3</c:v>
                </c:pt>
                <c:pt idx="16347">
                  <c:v>1.0068416595458984E-3</c:v>
                </c:pt>
                <c:pt idx="16348">
                  <c:v>1.007080078125E-3</c:v>
                </c:pt>
                <c:pt idx="16349">
                  <c:v>1.007080078125E-3</c:v>
                </c:pt>
                <c:pt idx="16350">
                  <c:v>1.0068416595458984E-3</c:v>
                </c:pt>
                <c:pt idx="16351">
                  <c:v>1.007080078125E-3</c:v>
                </c:pt>
                <c:pt idx="16352">
                  <c:v>1.007080078125E-3</c:v>
                </c:pt>
                <c:pt idx="16353">
                  <c:v>1.0068416595458984E-3</c:v>
                </c:pt>
                <c:pt idx="16354">
                  <c:v>1.007080078125E-3</c:v>
                </c:pt>
                <c:pt idx="16355">
                  <c:v>1.0080337524414063E-3</c:v>
                </c:pt>
                <c:pt idx="16356">
                  <c:v>1.0068416595458984E-3</c:v>
                </c:pt>
                <c:pt idx="16357">
                  <c:v>1.007080078125E-3</c:v>
                </c:pt>
                <c:pt idx="16358">
                  <c:v>1.007080078125E-3</c:v>
                </c:pt>
                <c:pt idx="16359">
                  <c:v>1.0068416595458984E-3</c:v>
                </c:pt>
                <c:pt idx="16360">
                  <c:v>1.007080078125E-3</c:v>
                </c:pt>
                <c:pt idx="16361">
                  <c:v>1.007080078125E-3</c:v>
                </c:pt>
                <c:pt idx="16362">
                  <c:v>1.0068416595458984E-3</c:v>
                </c:pt>
                <c:pt idx="16363">
                  <c:v>1.007080078125E-3</c:v>
                </c:pt>
                <c:pt idx="16364">
                  <c:v>1.007080078125E-3</c:v>
                </c:pt>
                <c:pt idx="16365">
                  <c:v>1.0068416595458984E-3</c:v>
                </c:pt>
                <c:pt idx="16366">
                  <c:v>1.007080078125E-3</c:v>
                </c:pt>
                <c:pt idx="16367">
                  <c:v>1.0080337524414063E-3</c:v>
                </c:pt>
                <c:pt idx="16368">
                  <c:v>1.007080078125E-3</c:v>
                </c:pt>
                <c:pt idx="16369">
                  <c:v>1.0068416595458984E-3</c:v>
                </c:pt>
                <c:pt idx="16370">
                  <c:v>5.0351619720458984E-3</c:v>
                </c:pt>
                <c:pt idx="16371">
                  <c:v>1.0068416595458984E-3</c:v>
                </c:pt>
                <c:pt idx="16372">
                  <c:v>1.007080078125E-3</c:v>
                </c:pt>
                <c:pt idx="16373">
                  <c:v>1.007080078125E-3</c:v>
                </c:pt>
                <c:pt idx="16374">
                  <c:v>1.0068416595458984E-3</c:v>
                </c:pt>
                <c:pt idx="16375">
                  <c:v>1.007080078125E-3</c:v>
                </c:pt>
                <c:pt idx="16376">
                  <c:v>1.0080337524414063E-3</c:v>
                </c:pt>
                <c:pt idx="16377">
                  <c:v>1.0068416595458984E-3</c:v>
                </c:pt>
                <c:pt idx="16378">
                  <c:v>1.007080078125E-3</c:v>
                </c:pt>
                <c:pt idx="16379">
                  <c:v>1.007080078125E-3</c:v>
                </c:pt>
                <c:pt idx="16380">
                  <c:v>1.0068416595458984E-3</c:v>
                </c:pt>
                <c:pt idx="16381">
                  <c:v>1.007080078125E-3</c:v>
                </c:pt>
                <c:pt idx="16382">
                  <c:v>1.007080078125E-3</c:v>
                </c:pt>
                <c:pt idx="16383">
                  <c:v>1.0068416595458984E-3</c:v>
                </c:pt>
                <c:pt idx="16384">
                  <c:v>1.007080078125E-3</c:v>
                </c:pt>
                <c:pt idx="16385">
                  <c:v>1.007080078125E-3</c:v>
                </c:pt>
                <c:pt idx="16386">
                  <c:v>1.0068416595458984E-3</c:v>
                </c:pt>
                <c:pt idx="16387">
                  <c:v>1.007080078125E-3</c:v>
                </c:pt>
                <c:pt idx="16388">
                  <c:v>1.0080337524414063E-3</c:v>
                </c:pt>
                <c:pt idx="16389">
                  <c:v>1.007080078125E-3</c:v>
                </c:pt>
                <c:pt idx="16390">
                  <c:v>1.0068416595458984E-3</c:v>
                </c:pt>
                <c:pt idx="16391">
                  <c:v>1.007080078125E-3</c:v>
                </c:pt>
                <c:pt idx="16392">
                  <c:v>1.007080078125E-3</c:v>
                </c:pt>
                <c:pt idx="16393">
                  <c:v>1.0068416595458984E-3</c:v>
                </c:pt>
                <c:pt idx="16394">
                  <c:v>1.007080078125E-3</c:v>
                </c:pt>
                <c:pt idx="16395">
                  <c:v>1.007080078125E-3</c:v>
                </c:pt>
                <c:pt idx="16396">
                  <c:v>1.0068416595458984E-3</c:v>
                </c:pt>
                <c:pt idx="16397">
                  <c:v>1.007080078125E-3</c:v>
                </c:pt>
                <c:pt idx="16398">
                  <c:v>1.007080078125E-3</c:v>
                </c:pt>
                <c:pt idx="16399">
                  <c:v>1.0068416595458984E-3</c:v>
                </c:pt>
                <c:pt idx="16400">
                  <c:v>1.007080078125E-3</c:v>
                </c:pt>
                <c:pt idx="16401">
                  <c:v>1.0080337524414063E-3</c:v>
                </c:pt>
                <c:pt idx="16402">
                  <c:v>1.0068416595458984E-3</c:v>
                </c:pt>
                <c:pt idx="16403">
                  <c:v>1.007080078125E-3</c:v>
                </c:pt>
                <c:pt idx="16404">
                  <c:v>1.007080078125E-3</c:v>
                </c:pt>
                <c:pt idx="16405">
                  <c:v>1.0068416595458984E-3</c:v>
                </c:pt>
                <c:pt idx="16406">
                  <c:v>1.007080078125E-3</c:v>
                </c:pt>
                <c:pt idx="16407">
                  <c:v>1.007080078125E-3</c:v>
                </c:pt>
                <c:pt idx="16408">
                  <c:v>1.0068416595458984E-3</c:v>
                </c:pt>
                <c:pt idx="16409">
                  <c:v>1.007080078125E-3</c:v>
                </c:pt>
                <c:pt idx="16410">
                  <c:v>1.007080078125E-3</c:v>
                </c:pt>
                <c:pt idx="16411">
                  <c:v>1.0068416595458984E-3</c:v>
                </c:pt>
                <c:pt idx="16412">
                  <c:v>1.007080078125E-3</c:v>
                </c:pt>
                <c:pt idx="16413">
                  <c:v>1.0080337524414063E-3</c:v>
                </c:pt>
                <c:pt idx="16414">
                  <c:v>1.007080078125E-3</c:v>
                </c:pt>
                <c:pt idx="16415">
                  <c:v>1.0068416595458984E-3</c:v>
                </c:pt>
                <c:pt idx="16416">
                  <c:v>1.007080078125E-3</c:v>
                </c:pt>
                <c:pt idx="16417">
                  <c:v>1.007080078125E-3</c:v>
                </c:pt>
                <c:pt idx="16418">
                  <c:v>1.0068416595458984E-3</c:v>
                </c:pt>
                <c:pt idx="16419">
                  <c:v>1.007080078125E-3</c:v>
                </c:pt>
                <c:pt idx="16420">
                  <c:v>1.007080078125E-3</c:v>
                </c:pt>
                <c:pt idx="16421">
                  <c:v>1.0068416595458984E-3</c:v>
                </c:pt>
                <c:pt idx="16422">
                  <c:v>1.007080078125E-3</c:v>
                </c:pt>
                <c:pt idx="16423">
                  <c:v>1.007080078125E-3</c:v>
                </c:pt>
                <c:pt idx="16424">
                  <c:v>1.0068416595458984E-3</c:v>
                </c:pt>
                <c:pt idx="16425">
                  <c:v>1.007080078125E-3</c:v>
                </c:pt>
                <c:pt idx="16426">
                  <c:v>1.0080337524414063E-3</c:v>
                </c:pt>
                <c:pt idx="16427">
                  <c:v>1.0068416595458984E-3</c:v>
                </c:pt>
                <c:pt idx="16428">
                  <c:v>1.007080078125E-3</c:v>
                </c:pt>
                <c:pt idx="16429">
                  <c:v>1.007080078125E-3</c:v>
                </c:pt>
                <c:pt idx="16430">
                  <c:v>1.0068416595458984E-3</c:v>
                </c:pt>
                <c:pt idx="16431">
                  <c:v>1.007080078125E-3</c:v>
                </c:pt>
                <c:pt idx="16432">
                  <c:v>1.007080078125E-3</c:v>
                </c:pt>
                <c:pt idx="16433">
                  <c:v>1.0068416595458984E-3</c:v>
                </c:pt>
                <c:pt idx="16434">
                  <c:v>1.007080078125E-3</c:v>
                </c:pt>
                <c:pt idx="16435">
                  <c:v>1.007080078125E-3</c:v>
                </c:pt>
                <c:pt idx="16436">
                  <c:v>1.0068416595458984E-3</c:v>
                </c:pt>
                <c:pt idx="16437">
                  <c:v>1.007080078125E-3</c:v>
                </c:pt>
                <c:pt idx="16438">
                  <c:v>1.0080337524414063E-3</c:v>
                </c:pt>
                <c:pt idx="16439">
                  <c:v>1.007080078125E-3</c:v>
                </c:pt>
                <c:pt idx="16440">
                  <c:v>1.0068416595458984E-3</c:v>
                </c:pt>
                <c:pt idx="16441">
                  <c:v>1.007080078125E-3</c:v>
                </c:pt>
                <c:pt idx="16442">
                  <c:v>1.007080078125E-3</c:v>
                </c:pt>
                <c:pt idx="16443">
                  <c:v>1.0068416595458984E-3</c:v>
                </c:pt>
                <c:pt idx="16444">
                  <c:v>1.007080078125E-3</c:v>
                </c:pt>
                <c:pt idx="16445">
                  <c:v>1.007080078125E-3</c:v>
                </c:pt>
                <c:pt idx="16446">
                  <c:v>1.0068416595458984E-3</c:v>
                </c:pt>
                <c:pt idx="16447">
                  <c:v>1.007080078125E-3</c:v>
                </c:pt>
                <c:pt idx="16448">
                  <c:v>1.007080078125E-3</c:v>
                </c:pt>
                <c:pt idx="16449">
                  <c:v>1.0068416595458984E-3</c:v>
                </c:pt>
                <c:pt idx="16450">
                  <c:v>1.007080078125E-3</c:v>
                </c:pt>
                <c:pt idx="16451">
                  <c:v>1.0080337524414063E-3</c:v>
                </c:pt>
                <c:pt idx="16452">
                  <c:v>1.0068416595458984E-3</c:v>
                </c:pt>
                <c:pt idx="16453">
                  <c:v>1.007080078125E-3</c:v>
                </c:pt>
                <c:pt idx="16454">
                  <c:v>1.007080078125E-3</c:v>
                </c:pt>
                <c:pt idx="16455">
                  <c:v>1.0068416595458984E-3</c:v>
                </c:pt>
                <c:pt idx="16456">
                  <c:v>1.007080078125E-3</c:v>
                </c:pt>
                <c:pt idx="16457">
                  <c:v>1.007080078125E-3</c:v>
                </c:pt>
                <c:pt idx="16458">
                  <c:v>1.0068416595458984E-3</c:v>
                </c:pt>
                <c:pt idx="16459">
                  <c:v>1.007080078125E-3</c:v>
                </c:pt>
                <c:pt idx="16460">
                  <c:v>1.007080078125E-3</c:v>
                </c:pt>
                <c:pt idx="16461">
                  <c:v>1.0068416595458984E-3</c:v>
                </c:pt>
                <c:pt idx="16462">
                  <c:v>1.007080078125E-3</c:v>
                </c:pt>
                <c:pt idx="16463">
                  <c:v>1.0080337524414063E-3</c:v>
                </c:pt>
                <c:pt idx="16464">
                  <c:v>1.007080078125E-3</c:v>
                </c:pt>
                <c:pt idx="16465">
                  <c:v>1.0068416595458984E-3</c:v>
                </c:pt>
                <c:pt idx="16466">
                  <c:v>1.007080078125E-3</c:v>
                </c:pt>
                <c:pt idx="16467">
                  <c:v>1.007080078125E-3</c:v>
                </c:pt>
                <c:pt idx="16468">
                  <c:v>1.0068416595458984E-3</c:v>
                </c:pt>
                <c:pt idx="16469">
                  <c:v>1.007080078125E-3</c:v>
                </c:pt>
                <c:pt idx="16470">
                  <c:v>1.007080078125E-3</c:v>
                </c:pt>
                <c:pt idx="16471">
                  <c:v>1.0068416595458984E-3</c:v>
                </c:pt>
                <c:pt idx="16472">
                  <c:v>1.007080078125E-3</c:v>
                </c:pt>
                <c:pt idx="16473">
                  <c:v>1.007080078125E-3</c:v>
                </c:pt>
                <c:pt idx="16474">
                  <c:v>1.0068416595458984E-3</c:v>
                </c:pt>
                <c:pt idx="16475">
                  <c:v>1.0080337524414063E-3</c:v>
                </c:pt>
                <c:pt idx="16476">
                  <c:v>1.007080078125E-3</c:v>
                </c:pt>
                <c:pt idx="16477">
                  <c:v>3.0210018157958984E-3</c:v>
                </c:pt>
                <c:pt idx="16478">
                  <c:v>1.0068416595458984E-3</c:v>
                </c:pt>
                <c:pt idx="16479">
                  <c:v>1.007080078125E-3</c:v>
                </c:pt>
                <c:pt idx="16480">
                  <c:v>1.007080078125E-3</c:v>
                </c:pt>
                <c:pt idx="16481">
                  <c:v>1.0068416595458984E-3</c:v>
                </c:pt>
                <c:pt idx="16482">
                  <c:v>1.007080078125E-3</c:v>
                </c:pt>
                <c:pt idx="16483">
                  <c:v>1.007080078125E-3</c:v>
                </c:pt>
                <c:pt idx="16484">
                  <c:v>1.0068416595458984E-3</c:v>
                </c:pt>
                <c:pt idx="16485">
                  <c:v>1.007080078125E-3</c:v>
                </c:pt>
                <c:pt idx="16486">
                  <c:v>1.0080337524414063E-3</c:v>
                </c:pt>
                <c:pt idx="16487">
                  <c:v>1.007080078125E-3</c:v>
                </c:pt>
                <c:pt idx="16488">
                  <c:v>1.0068416595458984E-3</c:v>
                </c:pt>
                <c:pt idx="16489">
                  <c:v>1.007080078125E-3</c:v>
                </c:pt>
                <c:pt idx="16490">
                  <c:v>1.007080078125E-3</c:v>
                </c:pt>
                <c:pt idx="16491">
                  <c:v>1.0068416595458984E-3</c:v>
                </c:pt>
                <c:pt idx="16492">
                  <c:v>1.007080078125E-3</c:v>
                </c:pt>
                <c:pt idx="16493">
                  <c:v>1.007080078125E-3</c:v>
                </c:pt>
                <c:pt idx="16494">
                  <c:v>1.0068416595458984E-3</c:v>
                </c:pt>
                <c:pt idx="16495">
                  <c:v>1.007080078125E-3</c:v>
                </c:pt>
                <c:pt idx="16496">
                  <c:v>1.007080078125E-3</c:v>
                </c:pt>
                <c:pt idx="16497">
                  <c:v>1.0068416595458984E-3</c:v>
                </c:pt>
                <c:pt idx="16498">
                  <c:v>1.0080337524414063E-3</c:v>
                </c:pt>
                <c:pt idx="16499">
                  <c:v>1.007080078125E-3</c:v>
                </c:pt>
                <c:pt idx="16500">
                  <c:v>1.0068416595458984E-3</c:v>
                </c:pt>
                <c:pt idx="16501">
                  <c:v>1.007080078125E-3</c:v>
                </c:pt>
                <c:pt idx="16502">
                  <c:v>1.007080078125E-3</c:v>
                </c:pt>
                <c:pt idx="16503">
                  <c:v>1.0068416595458984E-3</c:v>
                </c:pt>
                <c:pt idx="16504">
                  <c:v>1.007080078125E-3</c:v>
                </c:pt>
                <c:pt idx="16505">
                  <c:v>1.007080078125E-3</c:v>
                </c:pt>
                <c:pt idx="16506">
                  <c:v>1.0068416595458984E-3</c:v>
                </c:pt>
                <c:pt idx="16507">
                  <c:v>1.007080078125E-3</c:v>
                </c:pt>
                <c:pt idx="16508">
                  <c:v>1.007080078125E-3</c:v>
                </c:pt>
                <c:pt idx="16509">
                  <c:v>1.0068416595458984E-3</c:v>
                </c:pt>
                <c:pt idx="16510">
                  <c:v>1.007080078125E-3</c:v>
                </c:pt>
                <c:pt idx="16511">
                  <c:v>1.0080337524414063E-3</c:v>
                </c:pt>
                <c:pt idx="16512">
                  <c:v>1.007080078125E-3</c:v>
                </c:pt>
                <c:pt idx="16513">
                  <c:v>1.0068416595458984E-3</c:v>
                </c:pt>
                <c:pt idx="16514">
                  <c:v>1.007080078125E-3</c:v>
                </c:pt>
                <c:pt idx="16515">
                  <c:v>1.007080078125E-3</c:v>
                </c:pt>
                <c:pt idx="16516">
                  <c:v>1.0068416595458984E-3</c:v>
                </c:pt>
                <c:pt idx="16517">
                  <c:v>1.007080078125E-3</c:v>
                </c:pt>
                <c:pt idx="16518">
                  <c:v>1.007080078125E-3</c:v>
                </c:pt>
                <c:pt idx="16519">
                  <c:v>1.0068416595458984E-3</c:v>
                </c:pt>
                <c:pt idx="16520">
                  <c:v>1.007080078125E-3</c:v>
                </c:pt>
                <c:pt idx="16521">
                  <c:v>1.007080078125E-3</c:v>
                </c:pt>
                <c:pt idx="16522">
                  <c:v>1.0068416595458984E-3</c:v>
                </c:pt>
                <c:pt idx="16523">
                  <c:v>1.0080337524414063E-3</c:v>
                </c:pt>
                <c:pt idx="16524">
                  <c:v>1.007080078125E-3</c:v>
                </c:pt>
                <c:pt idx="16525">
                  <c:v>1.0068416595458984E-3</c:v>
                </c:pt>
                <c:pt idx="16526">
                  <c:v>1.007080078125E-3</c:v>
                </c:pt>
                <c:pt idx="16527">
                  <c:v>1.007080078125E-3</c:v>
                </c:pt>
                <c:pt idx="16528">
                  <c:v>1.0068416595458984E-3</c:v>
                </c:pt>
                <c:pt idx="16529">
                  <c:v>1.007080078125E-3</c:v>
                </c:pt>
                <c:pt idx="16530">
                  <c:v>1.007080078125E-3</c:v>
                </c:pt>
                <c:pt idx="16531">
                  <c:v>1.0068416595458984E-3</c:v>
                </c:pt>
                <c:pt idx="16532">
                  <c:v>1.007080078125E-3</c:v>
                </c:pt>
                <c:pt idx="16533">
                  <c:v>1.007080078125E-3</c:v>
                </c:pt>
                <c:pt idx="16534">
                  <c:v>1.0068416595458984E-3</c:v>
                </c:pt>
                <c:pt idx="16535">
                  <c:v>1.007080078125E-3</c:v>
                </c:pt>
                <c:pt idx="16536">
                  <c:v>1.0080337524414063E-3</c:v>
                </c:pt>
                <c:pt idx="16537">
                  <c:v>1.007080078125E-3</c:v>
                </c:pt>
                <c:pt idx="16538">
                  <c:v>1.0068416595458984E-3</c:v>
                </c:pt>
                <c:pt idx="16539">
                  <c:v>1.007080078125E-3</c:v>
                </c:pt>
                <c:pt idx="16540">
                  <c:v>1.007080078125E-3</c:v>
                </c:pt>
                <c:pt idx="16541">
                  <c:v>1.0068416595458984E-3</c:v>
                </c:pt>
                <c:pt idx="16542">
                  <c:v>1.007080078125E-3</c:v>
                </c:pt>
                <c:pt idx="16543">
                  <c:v>1.007080078125E-3</c:v>
                </c:pt>
                <c:pt idx="16544">
                  <c:v>1.0068416595458984E-3</c:v>
                </c:pt>
                <c:pt idx="16545">
                  <c:v>1.007080078125E-3</c:v>
                </c:pt>
                <c:pt idx="16546">
                  <c:v>1.007080078125E-3</c:v>
                </c:pt>
                <c:pt idx="16547">
                  <c:v>1.0068416595458984E-3</c:v>
                </c:pt>
                <c:pt idx="16548">
                  <c:v>1.0080337524414063E-3</c:v>
                </c:pt>
                <c:pt idx="16549">
                  <c:v>1.007080078125E-3</c:v>
                </c:pt>
                <c:pt idx="16550">
                  <c:v>1.0068416595458984E-3</c:v>
                </c:pt>
                <c:pt idx="16551">
                  <c:v>1.007080078125E-3</c:v>
                </c:pt>
                <c:pt idx="16552">
                  <c:v>1.007080078125E-3</c:v>
                </c:pt>
                <c:pt idx="16553">
                  <c:v>1.0068416595458984E-3</c:v>
                </c:pt>
                <c:pt idx="16554">
                  <c:v>1.5106201171875E-2</c:v>
                </c:pt>
                <c:pt idx="16555">
                  <c:v>1.0068416595458984E-3</c:v>
                </c:pt>
                <c:pt idx="16556">
                  <c:v>1.007080078125E-3</c:v>
                </c:pt>
                <c:pt idx="16557">
                  <c:v>1.007080078125E-3</c:v>
                </c:pt>
                <c:pt idx="16558">
                  <c:v>1.0068416595458984E-3</c:v>
                </c:pt>
                <c:pt idx="16559">
                  <c:v>1.0080337524414063E-3</c:v>
                </c:pt>
                <c:pt idx="16560">
                  <c:v>1.007080078125E-3</c:v>
                </c:pt>
                <c:pt idx="16561">
                  <c:v>1.0068416595458984E-3</c:v>
                </c:pt>
                <c:pt idx="16562">
                  <c:v>1.007080078125E-3</c:v>
                </c:pt>
                <c:pt idx="16563">
                  <c:v>1.007080078125E-3</c:v>
                </c:pt>
                <c:pt idx="16564">
                  <c:v>1.0068416595458984E-3</c:v>
                </c:pt>
                <c:pt idx="16565">
                  <c:v>1.007080078125E-3</c:v>
                </c:pt>
                <c:pt idx="16566">
                  <c:v>1.007080078125E-3</c:v>
                </c:pt>
                <c:pt idx="16567">
                  <c:v>1.0068416595458984E-3</c:v>
                </c:pt>
                <c:pt idx="16568">
                  <c:v>1.007080078125E-3</c:v>
                </c:pt>
                <c:pt idx="16569">
                  <c:v>1.007080078125E-3</c:v>
                </c:pt>
                <c:pt idx="16570">
                  <c:v>1.0068416595458984E-3</c:v>
                </c:pt>
                <c:pt idx="16571">
                  <c:v>1.007080078125E-3</c:v>
                </c:pt>
                <c:pt idx="16572">
                  <c:v>1.0080337524414063E-3</c:v>
                </c:pt>
                <c:pt idx="16573">
                  <c:v>1.007080078125E-3</c:v>
                </c:pt>
                <c:pt idx="16574">
                  <c:v>1.0068416595458984E-3</c:v>
                </c:pt>
                <c:pt idx="16575">
                  <c:v>1.007080078125E-3</c:v>
                </c:pt>
                <c:pt idx="16576">
                  <c:v>1.007080078125E-3</c:v>
                </c:pt>
                <c:pt idx="16577">
                  <c:v>1.0068416595458984E-3</c:v>
                </c:pt>
                <c:pt idx="16578">
                  <c:v>1.007080078125E-3</c:v>
                </c:pt>
                <c:pt idx="16579">
                  <c:v>1.007080078125E-3</c:v>
                </c:pt>
                <c:pt idx="16580">
                  <c:v>1.0068416595458984E-3</c:v>
                </c:pt>
                <c:pt idx="16581">
                  <c:v>1.007080078125E-3</c:v>
                </c:pt>
                <c:pt idx="16582">
                  <c:v>1.007080078125E-3</c:v>
                </c:pt>
                <c:pt idx="16583">
                  <c:v>1.0068416595458984E-3</c:v>
                </c:pt>
                <c:pt idx="16584">
                  <c:v>1.0080337524414063E-3</c:v>
                </c:pt>
                <c:pt idx="16585">
                  <c:v>1.007080078125E-3</c:v>
                </c:pt>
                <c:pt idx="16586">
                  <c:v>1.0068416595458984E-3</c:v>
                </c:pt>
                <c:pt idx="16587">
                  <c:v>1.007080078125E-3</c:v>
                </c:pt>
                <c:pt idx="16588">
                  <c:v>1.007080078125E-3</c:v>
                </c:pt>
                <c:pt idx="16589">
                  <c:v>1.0068416595458984E-3</c:v>
                </c:pt>
                <c:pt idx="16590">
                  <c:v>1.007080078125E-3</c:v>
                </c:pt>
                <c:pt idx="16591">
                  <c:v>1.007080078125E-3</c:v>
                </c:pt>
                <c:pt idx="16592">
                  <c:v>1.0068416595458984E-3</c:v>
                </c:pt>
                <c:pt idx="16593">
                  <c:v>1.007080078125E-3</c:v>
                </c:pt>
                <c:pt idx="16594">
                  <c:v>1.007080078125E-3</c:v>
                </c:pt>
                <c:pt idx="16595">
                  <c:v>1.0068416595458984E-3</c:v>
                </c:pt>
                <c:pt idx="16596">
                  <c:v>1.007080078125E-3</c:v>
                </c:pt>
                <c:pt idx="16597">
                  <c:v>1.0080337524414063E-3</c:v>
                </c:pt>
                <c:pt idx="16598">
                  <c:v>1.007080078125E-3</c:v>
                </c:pt>
                <c:pt idx="16599">
                  <c:v>1.0068416595458984E-3</c:v>
                </c:pt>
                <c:pt idx="16600">
                  <c:v>1.007080078125E-3</c:v>
                </c:pt>
                <c:pt idx="16601">
                  <c:v>1.007080078125E-3</c:v>
                </c:pt>
                <c:pt idx="16602">
                  <c:v>1.0068416595458984E-3</c:v>
                </c:pt>
                <c:pt idx="16603">
                  <c:v>1.007080078125E-3</c:v>
                </c:pt>
                <c:pt idx="16604">
                  <c:v>1.007080078125E-3</c:v>
                </c:pt>
                <c:pt idx="16605">
                  <c:v>1.0068416595458984E-3</c:v>
                </c:pt>
                <c:pt idx="16606">
                  <c:v>1.007080078125E-3</c:v>
                </c:pt>
                <c:pt idx="16607">
                  <c:v>1.007080078125E-3</c:v>
                </c:pt>
                <c:pt idx="16608">
                  <c:v>1.0068416595458984E-3</c:v>
                </c:pt>
                <c:pt idx="16609">
                  <c:v>1.0080337524414063E-3</c:v>
                </c:pt>
                <c:pt idx="16610">
                  <c:v>1.007080078125E-3</c:v>
                </c:pt>
                <c:pt idx="16611">
                  <c:v>1.0068416595458984E-3</c:v>
                </c:pt>
                <c:pt idx="16612">
                  <c:v>1.007080078125E-3</c:v>
                </c:pt>
                <c:pt idx="16613">
                  <c:v>1.007080078125E-3</c:v>
                </c:pt>
                <c:pt idx="16614">
                  <c:v>1.0068416595458984E-3</c:v>
                </c:pt>
                <c:pt idx="16615">
                  <c:v>1.007080078125E-3</c:v>
                </c:pt>
                <c:pt idx="16616">
                  <c:v>1.007080078125E-3</c:v>
                </c:pt>
                <c:pt idx="16617">
                  <c:v>1.0068416595458984E-3</c:v>
                </c:pt>
                <c:pt idx="16618">
                  <c:v>1.007080078125E-3</c:v>
                </c:pt>
                <c:pt idx="16619">
                  <c:v>1.007080078125E-3</c:v>
                </c:pt>
                <c:pt idx="16620">
                  <c:v>1.0068416595458984E-3</c:v>
                </c:pt>
                <c:pt idx="16621">
                  <c:v>1.007080078125E-3</c:v>
                </c:pt>
                <c:pt idx="16622">
                  <c:v>1.0080337524414063E-3</c:v>
                </c:pt>
                <c:pt idx="16623">
                  <c:v>1.007080078125E-3</c:v>
                </c:pt>
                <c:pt idx="16624">
                  <c:v>1.0068416595458984E-3</c:v>
                </c:pt>
                <c:pt idx="16625">
                  <c:v>1.007080078125E-3</c:v>
                </c:pt>
                <c:pt idx="16626">
                  <c:v>1.007080078125E-3</c:v>
                </c:pt>
                <c:pt idx="16627">
                  <c:v>1.0068416595458984E-3</c:v>
                </c:pt>
                <c:pt idx="16628">
                  <c:v>1.007080078125E-3</c:v>
                </c:pt>
                <c:pt idx="16629">
                  <c:v>1.007080078125E-3</c:v>
                </c:pt>
                <c:pt idx="16630">
                  <c:v>1.0068416595458984E-3</c:v>
                </c:pt>
                <c:pt idx="16631">
                  <c:v>1.007080078125E-3</c:v>
                </c:pt>
                <c:pt idx="16632">
                  <c:v>1.007080078125E-3</c:v>
                </c:pt>
                <c:pt idx="16633">
                  <c:v>1.0068416595458984E-3</c:v>
                </c:pt>
                <c:pt idx="16634">
                  <c:v>1.0080337524414063E-3</c:v>
                </c:pt>
                <c:pt idx="16635">
                  <c:v>1.007080078125E-3</c:v>
                </c:pt>
                <c:pt idx="16636">
                  <c:v>1.0068416595458984E-3</c:v>
                </c:pt>
                <c:pt idx="16637">
                  <c:v>1.007080078125E-3</c:v>
                </c:pt>
                <c:pt idx="16638">
                  <c:v>1.007080078125E-3</c:v>
                </c:pt>
                <c:pt idx="16639">
                  <c:v>1.0068416595458984E-3</c:v>
                </c:pt>
                <c:pt idx="16640">
                  <c:v>1.007080078125E-3</c:v>
                </c:pt>
                <c:pt idx="16641">
                  <c:v>1.007080078125E-3</c:v>
                </c:pt>
                <c:pt idx="16642">
                  <c:v>1.0068416595458984E-3</c:v>
                </c:pt>
                <c:pt idx="16643">
                  <c:v>1.007080078125E-3</c:v>
                </c:pt>
                <c:pt idx="16644">
                  <c:v>1.007080078125E-3</c:v>
                </c:pt>
                <c:pt idx="16645">
                  <c:v>1.0068416595458984E-3</c:v>
                </c:pt>
                <c:pt idx="16646">
                  <c:v>1.007080078125E-3</c:v>
                </c:pt>
                <c:pt idx="16647">
                  <c:v>1.0080337524414063E-3</c:v>
                </c:pt>
                <c:pt idx="16648">
                  <c:v>1.007080078125E-3</c:v>
                </c:pt>
                <c:pt idx="16649">
                  <c:v>1.0068416595458984E-3</c:v>
                </c:pt>
                <c:pt idx="16650">
                  <c:v>1.007080078125E-3</c:v>
                </c:pt>
                <c:pt idx="16651">
                  <c:v>1.007080078125E-3</c:v>
                </c:pt>
                <c:pt idx="16652">
                  <c:v>1.0068416595458984E-3</c:v>
                </c:pt>
                <c:pt idx="16653">
                  <c:v>1.007080078125E-3</c:v>
                </c:pt>
                <c:pt idx="16654">
                  <c:v>1.007080078125E-3</c:v>
                </c:pt>
                <c:pt idx="16655">
                  <c:v>1.0068416595458984E-3</c:v>
                </c:pt>
                <c:pt idx="16656">
                  <c:v>1.007080078125E-3</c:v>
                </c:pt>
                <c:pt idx="16657">
                  <c:v>1.007080078125E-3</c:v>
                </c:pt>
                <c:pt idx="16658">
                  <c:v>1.0068416595458984E-3</c:v>
                </c:pt>
                <c:pt idx="16659">
                  <c:v>1.0080337524414063E-3</c:v>
                </c:pt>
                <c:pt idx="16660">
                  <c:v>1.007080078125E-3</c:v>
                </c:pt>
                <c:pt idx="16661">
                  <c:v>1.0068416595458984E-3</c:v>
                </c:pt>
                <c:pt idx="16662">
                  <c:v>1.007080078125E-3</c:v>
                </c:pt>
                <c:pt idx="16663">
                  <c:v>1.007080078125E-3</c:v>
                </c:pt>
                <c:pt idx="16664">
                  <c:v>1.0068416595458984E-3</c:v>
                </c:pt>
                <c:pt idx="16665">
                  <c:v>1.007080078125E-3</c:v>
                </c:pt>
                <c:pt idx="16666">
                  <c:v>1.007080078125E-3</c:v>
                </c:pt>
                <c:pt idx="16667">
                  <c:v>1.0068416595458984E-3</c:v>
                </c:pt>
                <c:pt idx="16668">
                  <c:v>1.007080078125E-3</c:v>
                </c:pt>
                <c:pt idx="16669">
                  <c:v>1.007080078125E-3</c:v>
                </c:pt>
                <c:pt idx="16670">
                  <c:v>1.0068416595458984E-3</c:v>
                </c:pt>
                <c:pt idx="16671">
                  <c:v>1.007080078125E-3</c:v>
                </c:pt>
                <c:pt idx="16672">
                  <c:v>1.0080337524414063E-3</c:v>
                </c:pt>
                <c:pt idx="16673">
                  <c:v>1.007080078125E-3</c:v>
                </c:pt>
                <c:pt idx="16674">
                  <c:v>1.0068416595458984E-3</c:v>
                </c:pt>
                <c:pt idx="16675">
                  <c:v>1.007080078125E-3</c:v>
                </c:pt>
                <c:pt idx="16676">
                  <c:v>1.007080078125E-3</c:v>
                </c:pt>
                <c:pt idx="16677">
                  <c:v>1.0068416595458984E-3</c:v>
                </c:pt>
                <c:pt idx="16678">
                  <c:v>1.007080078125E-3</c:v>
                </c:pt>
                <c:pt idx="16679">
                  <c:v>1.007080078125E-3</c:v>
                </c:pt>
                <c:pt idx="16680">
                  <c:v>1.0068416595458984E-3</c:v>
                </c:pt>
                <c:pt idx="16681">
                  <c:v>1.007080078125E-3</c:v>
                </c:pt>
                <c:pt idx="16682">
                  <c:v>1.0068416595458984E-3</c:v>
                </c:pt>
                <c:pt idx="16683">
                  <c:v>1.007080078125E-3</c:v>
                </c:pt>
                <c:pt idx="16684">
                  <c:v>1.0080337524414063E-3</c:v>
                </c:pt>
                <c:pt idx="16685">
                  <c:v>1.007080078125E-3</c:v>
                </c:pt>
                <c:pt idx="16686">
                  <c:v>1.0068416595458984E-3</c:v>
                </c:pt>
                <c:pt idx="16687">
                  <c:v>1.007080078125E-3</c:v>
                </c:pt>
                <c:pt idx="16688">
                  <c:v>1.007080078125E-3</c:v>
                </c:pt>
                <c:pt idx="16689">
                  <c:v>1.0068416595458984E-3</c:v>
                </c:pt>
                <c:pt idx="16690">
                  <c:v>1.007080078125E-3</c:v>
                </c:pt>
                <c:pt idx="16691">
                  <c:v>1.007080078125E-3</c:v>
                </c:pt>
                <c:pt idx="16692">
                  <c:v>1.0068416595458984E-3</c:v>
                </c:pt>
                <c:pt idx="16693">
                  <c:v>1.007080078125E-3</c:v>
                </c:pt>
                <c:pt idx="16694">
                  <c:v>1.007080078125E-3</c:v>
                </c:pt>
                <c:pt idx="16695">
                  <c:v>1.0068416595458984E-3</c:v>
                </c:pt>
                <c:pt idx="16696">
                  <c:v>1.007080078125E-3</c:v>
                </c:pt>
                <c:pt idx="16697">
                  <c:v>1.0080337524414063E-3</c:v>
                </c:pt>
                <c:pt idx="16698">
                  <c:v>1.007080078125E-3</c:v>
                </c:pt>
                <c:pt idx="16699">
                  <c:v>1.0068416595458984E-3</c:v>
                </c:pt>
                <c:pt idx="16700">
                  <c:v>1.007080078125E-3</c:v>
                </c:pt>
                <c:pt idx="16701">
                  <c:v>1.007080078125E-3</c:v>
                </c:pt>
                <c:pt idx="16702">
                  <c:v>1.0068416595458984E-3</c:v>
                </c:pt>
                <c:pt idx="16703">
                  <c:v>1.007080078125E-3</c:v>
                </c:pt>
                <c:pt idx="16704">
                  <c:v>1.0068416595458984E-3</c:v>
                </c:pt>
                <c:pt idx="16705">
                  <c:v>1.007080078125E-3</c:v>
                </c:pt>
                <c:pt idx="16706">
                  <c:v>1.007080078125E-3</c:v>
                </c:pt>
                <c:pt idx="16707">
                  <c:v>1.0068416595458984E-3</c:v>
                </c:pt>
                <c:pt idx="16708">
                  <c:v>1.007080078125E-3</c:v>
                </c:pt>
                <c:pt idx="16709">
                  <c:v>1.0080337524414063E-3</c:v>
                </c:pt>
                <c:pt idx="16710">
                  <c:v>1.007080078125E-3</c:v>
                </c:pt>
                <c:pt idx="16711">
                  <c:v>1.0068416595458984E-3</c:v>
                </c:pt>
                <c:pt idx="16712">
                  <c:v>1.007080078125E-3</c:v>
                </c:pt>
                <c:pt idx="16713">
                  <c:v>1.007080078125E-3</c:v>
                </c:pt>
                <c:pt idx="16714">
                  <c:v>1.0068416595458984E-3</c:v>
                </c:pt>
                <c:pt idx="16715">
                  <c:v>1.007080078125E-3</c:v>
                </c:pt>
                <c:pt idx="16716">
                  <c:v>1.007080078125E-3</c:v>
                </c:pt>
                <c:pt idx="16717">
                  <c:v>1.0068416595458984E-3</c:v>
                </c:pt>
                <c:pt idx="16718">
                  <c:v>1.007080078125E-3</c:v>
                </c:pt>
                <c:pt idx="16719">
                  <c:v>1.007080078125E-3</c:v>
                </c:pt>
                <c:pt idx="16720">
                  <c:v>1.0068416595458984E-3</c:v>
                </c:pt>
                <c:pt idx="16721">
                  <c:v>1.007080078125E-3</c:v>
                </c:pt>
                <c:pt idx="16722">
                  <c:v>1.0080337524414063E-3</c:v>
                </c:pt>
                <c:pt idx="16723">
                  <c:v>1.007080078125E-3</c:v>
                </c:pt>
                <c:pt idx="16724">
                  <c:v>1.0068416595458984E-3</c:v>
                </c:pt>
                <c:pt idx="16725">
                  <c:v>1.007080078125E-3</c:v>
                </c:pt>
                <c:pt idx="16726">
                  <c:v>1.0068416595458984E-3</c:v>
                </c:pt>
                <c:pt idx="16727">
                  <c:v>1.007080078125E-3</c:v>
                </c:pt>
                <c:pt idx="16728">
                  <c:v>1.007080078125E-3</c:v>
                </c:pt>
                <c:pt idx="16729">
                  <c:v>1.0068416595458984E-3</c:v>
                </c:pt>
                <c:pt idx="16730">
                  <c:v>1.007080078125E-3</c:v>
                </c:pt>
                <c:pt idx="16731">
                  <c:v>1.007080078125E-3</c:v>
                </c:pt>
                <c:pt idx="16732">
                  <c:v>1.0068416595458984E-3</c:v>
                </c:pt>
                <c:pt idx="16733">
                  <c:v>1.007080078125E-3</c:v>
                </c:pt>
                <c:pt idx="16734">
                  <c:v>1.0080337524414063E-3</c:v>
                </c:pt>
                <c:pt idx="16735">
                  <c:v>1.007080078125E-3</c:v>
                </c:pt>
                <c:pt idx="16736">
                  <c:v>1.0068416595458984E-3</c:v>
                </c:pt>
                <c:pt idx="16737">
                  <c:v>1.007080078125E-3</c:v>
                </c:pt>
                <c:pt idx="16738">
                  <c:v>1.007080078125E-3</c:v>
                </c:pt>
                <c:pt idx="16739">
                  <c:v>1.0068416595458984E-3</c:v>
                </c:pt>
                <c:pt idx="16740">
                  <c:v>1.007080078125E-3</c:v>
                </c:pt>
                <c:pt idx="16741">
                  <c:v>1.007080078125E-3</c:v>
                </c:pt>
                <c:pt idx="16742">
                  <c:v>1.0068416595458984E-3</c:v>
                </c:pt>
                <c:pt idx="16743">
                  <c:v>1.007080078125E-3</c:v>
                </c:pt>
                <c:pt idx="16744">
                  <c:v>1.007080078125E-3</c:v>
                </c:pt>
                <c:pt idx="16745">
                  <c:v>1.0068416595458984E-3</c:v>
                </c:pt>
                <c:pt idx="16746">
                  <c:v>1.007080078125E-3</c:v>
                </c:pt>
                <c:pt idx="16747">
                  <c:v>1.0080337524414063E-3</c:v>
                </c:pt>
                <c:pt idx="16748">
                  <c:v>1.0068416595458984E-3</c:v>
                </c:pt>
                <c:pt idx="16749">
                  <c:v>1.007080078125E-3</c:v>
                </c:pt>
                <c:pt idx="16750">
                  <c:v>1.007080078125E-3</c:v>
                </c:pt>
                <c:pt idx="16751">
                  <c:v>1.0068416595458984E-3</c:v>
                </c:pt>
                <c:pt idx="16752">
                  <c:v>1.007080078125E-3</c:v>
                </c:pt>
                <c:pt idx="16753">
                  <c:v>1.007080078125E-3</c:v>
                </c:pt>
                <c:pt idx="16754">
                  <c:v>1.0068416595458984E-3</c:v>
                </c:pt>
                <c:pt idx="16755">
                  <c:v>1.007080078125E-3</c:v>
                </c:pt>
                <c:pt idx="16756">
                  <c:v>1.007080078125E-3</c:v>
                </c:pt>
                <c:pt idx="16757">
                  <c:v>1.0068416595458984E-3</c:v>
                </c:pt>
                <c:pt idx="16758">
                  <c:v>1.007080078125E-3</c:v>
                </c:pt>
                <c:pt idx="16759">
                  <c:v>1.0080337524414063E-3</c:v>
                </c:pt>
                <c:pt idx="16760">
                  <c:v>1.007080078125E-3</c:v>
                </c:pt>
                <c:pt idx="16761">
                  <c:v>1.0068416595458984E-3</c:v>
                </c:pt>
                <c:pt idx="16762">
                  <c:v>1.007080078125E-3</c:v>
                </c:pt>
                <c:pt idx="16763">
                  <c:v>1.007080078125E-3</c:v>
                </c:pt>
                <c:pt idx="16764">
                  <c:v>1.0068416595458984E-3</c:v>
                </c:pt>
                <c:pt idx="16765">
                  <c:v>1.007080078125E-3</c:v>
                </c:pt>
                <c:pt idx="16766">
                  <c:v>1.007080078125E-3</c:v>
                </c:pt>
                <c:pt idx="16767">
                  <c:v>1.0068416595458984E-3</c:v>
                </c:pt>
                <c:pt idx="16768">
                  <c:v>1.007080078125E-3</c:v>
                </c:pt>
                <c:pt idx="16769">
                  <c:v>1.007080078125E-3</c:v>
                </c:pt>
                <c:pt idx="16770">
                  <c:v>1.0068416595458984E-3</c:v>
                </c:pt>
                <c:pt idx="16771">
                  <c:v>1.007080078125E-3</c:v>
                </c:pt>
                <c:pt idx="16772">
                  <c:v>1.0080337524414063E-3</c:v>
                </c:pt>
                <c:pt idx="16773">
                  <c:v>1.0068416595458984E-3</c:v>
                </c:pt>
                <c:pt idx="16774">
                  <c:v>1.007080078125E-3</c:v>
                </c:pt>
                <c:pt idx="16775">
                  <c:v>1.007080078125E-3</c:v>
                </c:pt>
                <c:pt idx="16776">
                  <c:v>1.0068416595458984E-3</c:v>
                </c:pt>
                <c:pt idx="16777">
                  <c:v>1.007080078125E-3</c:v>
                </c:pt>
                <c:pt idx="16778">
                  <c:v>1.007080078125E-3</c:v>
                </c:pt>
                <c:pt idx="16779">
                  <c:v>1.0068416595458984E-3</c:v>
                </c:pt>
                <c:pt idx="16780">
                  <c:v>1.007080078125E-3</c:v>
                </c:pt>
                <c:pt idx="16781">
                  <c:v>1.007080078125E-3</c:v>
                </c:pt>
                <c:pt idx="16782">
                  <c:v>1.0068416595458984E-3</c:v>
                </c:pt>
                <c:pt idx="16783">
                  <c:v>1.007080078125E-3</c:v>
                </c:pt>
                <c:pt idx="16784">
                  <c:v>1.0080337524414063E-3</c:v>
                </c:pt>
                <c:pt idx="16785">
                  <c:v>1.007080078125E-3</c:v>
                </c:pt>
                <c:pt idx="16786">
                  <c:v>1.0068416595458984E-3</c:v>
                </c:pt>
                <c:pt idx="16787">
                  <c:v>1.007080078125E-3</c:v>
                </c:pt>
                <c:pt idx="16788">
                  <c:v>1.007080078125E-3</c:v>
                </c:pt>
                <c:pt idx="16789">
                  <c:v>1.0068416595458984E-3</c:v>
                </c:pt>
                <c:pt idx="16790">
                  <c:v>1.007080078125E-3</c:v>
                </c:pt>
                <c:pt idx="16791">
                  <c:v>1.007080078125E-3</c:v>
                </c:pt>
                <c:pt idx="16792">
                  <c:v>1.0068416595458984E-3</c:v>
                </c:pt>
                <c:pt idx="16793">
                  <c:v>1.007080078125E-3</c:v>
                </c:pt>
                <c:pt idx="16794">
                  <c:v>1.007080078125E-3</c:v>
                </c:pt>
                <c:pt idx="16795">
                  <c:v>1.0068416595458984E-3</c:v>
                </c:pt>
                <c:pt idx="16796">
                  <c:v>1.007080078125E-3</c:v>
                </c:pt>
                <c:pt idx="16797">
                  <c:v>1.0080337524414063E-3</c:v>
                </c:pt>
                <c:pt idx="16798">
                  <c:v>1.0068416595458984E-3</c:v>
                </c:pt>
                <c:pt idx="16799">
                  <c:v>1.007080078125E-3</c:v>
                </c:pt>
                <c:pt idx="16800">
                  <c:v>1.007080078125E-3</c:v>
                </c:pt>
                <c:pt idx="16801">
                  <c:v>1.0068416595458984E-3</c:v>
                </c:pt>
                <c:pt idx="16802">
                  <c:v>1.007080078125E-3</c:v>
                </c:pt>
                <c:pt idx="16803">
                  <c:v>1.007080078125E-3</c:v>
                </c:pt>
                <c:pt idx="16804">
                  <c:v>1.0068416595458984E-3</c:v>
                </c:pt>
                <c:pt idx="16805">
                  <c:v>1.007080078125E-3</c:v>
                </c:pt>
                <c:pt idx="16806">
                  <c:v>1.007080078125E-3</c:v>
                </c:pt>
                <c:pt idx="16807">
                  <c:v>1.0068416595458984E-3</c:v>
                </c:pt>
                <c:pt idx="16808">
                  <c:v>1.007080078125E-3</c:v>
                </c:pt>
                <c:pt idx="16809">
                  <c:v>1.0080337524414063E-3</c:v>
                </c:pt>
                <c:pt idx="16810">
                  <c:v>1.007080078125E-3</c:v>
                </c:pt>
                <c:pt idx="16811">
                  <c:v>1.0068416595458984E-3</c:v>
                </c:pt>
                <c:pt idx="16812">
                  <c:v>1.007080078125E-3</c:v>
                </c:pt>
                <c:pt idx="16813">
                  <c:v>1.007080078125E-3</c:v>
                </c:pt>
                <c:pt idx="16814">
                  <c:v>1.0068416595458984E-3</c:v>
                </c:pt>
                <c:pt idx="16815">
                  <c:v>1.007080078125E-3</c:v>
                </c:pt>
                <c:pt idx="16816">
                  <c:v>1.007080078125E-3</c:v>
                </c:pt>
                <c:pt idx="16817">
                  <c:v>1.0068416595458984E-3</c:v>
                </c:pt>
                <c:pt idx="16818">
                  <c:v>1.007080078125E-3</c:v>
                </c:pt>
                <c:pt idx="16819">
                  <c:v>1.007080078125E-3</c:v>
                </c:pt>
                <c:pt idx="16820">
                  <c:v>1.0068416595458984E-3</c:v>
                </c:pt>
                <c:pt idx="16821">
                  <c:v>1.007080078125E-3</c:v>
                </c:pt>
                <c:pt idx="16822">
                  <c:v>1.0080337524414063E-3</c:v>
                </c:pt>
                <c:pt idx="16823">
                  <c:v>1.0068416595458984E-3</c:v>
                </c:pt>
                <c:pt idx="16824">
                  <c:v>1.007080078125E-3</c:v>
                </c:pt>
                <c:pt idx="16825">
                  <c:v>1.007080078125E-3</c:v>
                </c:pt>
                <c:pt idx="16826">
                  <c:v>1.0068416595458984E-3</c:v>
                </c:pt>
                <c:pt idx="16827">
                  <c:v>1.007080078125E-3</c:v>
                </c:pt>
                <c:pt idx="16828">
                  <c:v>1.007080078125E-3</c:v>
                </c:pt>
                <c:pt idx="16829">
                  <c:v>1.0068416595458984E-3</c:v>
                </c:pt>
                <c:pt idx="16830">
                  <c:v>1.007080078125E-3</c:v>
                </c:pt>
                <c:pt idx="16831">
                  <c:v>1.007080078125E-3</c:v>
                </c:pt>
                <c:pt idx="16832">
                  <c:v>1.0068416595458984E-3</c:v>
                </c:pt>
                <c:pt idx="16833">
                  <c:v>1.007080078125E-3</c:v>
                </c:pt>
                <c:pt idx="16834">
                  <c:v>1.0080337524414063E-3</c:v>
                </c:pt>
                <c:pt idx="16835">
                  <c:v>1.007080078125E-3</c:v>
                </c:pt>
                <c:pt idx="16836">
                  <c:v>1.0068416595458984E-3</c:v>
                </c:pt>
                <c:pt idx="16837">
                  <c:v>1.007080078125E-3</c:v>
                </c:pt>
                <c:pt idx="16838">
                  <c:v>1.007080078125E-3</c:v>
                </c:pt>
                <c:pt idx="16839">
                  <c:v>1.0068416595458984E-3</c:v>
                </c:pt>
                <c:pt idx="16840">
                  <c:v>2.01416015625E-3</c:v>
                </c:pt>
                <c:pt idx="16841">
                  <c:v>1.0068416595458984E-3</c:v>
                </c:pt>
                <c:pt idx="16842">
                  <c:v>1.007080078125E-3</c:v>
                </c:pt>
                <c:pt idx="16843">
                  <c:v>1.007080078125E-3</c:v>
                </c:pt>
                <c:pt idx="16844">
                  <c:v>1.0068416595458984E-3</c:v>
                </c:pt>
                <c:pt idx="16845">
                  <c:v>1.007080078125E-3</c:v>
                </c:pt>
                <c:pt idx="16846">
                  <c:v>1.0080337524414063E-3</c:v>
                </c:pt>
                <c:pt idx="16847">
                  <c:v>1.0068416595458984E-3</c:v>
                </c:pt>
                <c:pt idx="16848">
                  <c:v>1.007080078125E-3</c:v>
                </c:pt>
                <c:pt idx="16849">
                  <c:v>1.007080078125E-3</c:v>
                </c:pt>
                <c:pt idx="16850">
                  <c:v>1.6113042831420898E-2</c:v>
                </c:pt>
                <c:pt idx="16851">
                  <c:v>1.0068416595458984E-3</c:v>
                </c:pt>
                <c:pt idx="16852">
                  <c:v>1.007080078125E-3</c:v>
                </c:pt>
                <c:pt idx="16853">
                  <c:v>1.007080078125E-3</c:v>
                </c:pt>
                <c:pt idx="16854">
                  <c:v>1.0068416595458984E-3</c:v>
                </c:pt>
                <c:pt idx="16855">
                  <c:v>1.007080078125E-3</c:v>
                </c:pt>
                <c:pt idx="16856">
                  <c:v>1.0080337524414063E-3</c:v>
                </c:pt>
                <c:pt idx="16857">
                  <c:v>1.0068416595458984E-3</c:v>
                </c:pt>
                <c:pt idx="16858">
                  <c:v>1.007080078125E-3</c:v>
                </c:pt>
                <c:pt idx="16859">
                  <c:v>1.007080078125E-3</c:v>
                </c:pt>
                <c:pt idx="16860">
                  <c:v>1.0068416595458984E-3</c:v>
                </c:pt>
                <c:pt idx="16861">
                  <c:v>1.007080078125E-3</c:v>
                </c:pt>
                <c:pt idx="16862">
                  <c:v>1.007080078125E-3</c:v>
                </c:pt>
                <c:pt idx="16863">
                  <c:v>1.0068416595458984E-3</c:v>
                </c:pt>
                <c:pt idx="16864">
                  <c:v>1.007080078125E-3</c:v>
                </c:pt>
                <c:pt idx="16865">
                  <c:v>1.007080078125E-3</c:v>
                </c:pt>
                <c:pt idx="16866">
                  <c:v>1.0068416595458984E-3</c:v>
                </c:pt>
                <c:pt idx="16867">
                  <c:v>1.007080078125E-3</c:v>
                </c:pt>
                <c:pt idx="16868">
                  <c:v>1.0080337524414063E-3</c:v>
                </c:pt>
                <c:pt idx="16869">
                  <c:v>1.007080078125E-3</c:v>
                </c:pt>
                <c:pt idx="16870">
                  <c:v>1.0068416595458984E-3</c:v>
                </c:pt>
                <c:pt idx="16871">
                  <c:v>1.007080078125E-3</c:v>
                </c:pt>
                <c:pt idx="16872">
                  <c:v>1.007080078125E-3</c:v>
                </c:pt>
                <c:pt idx="16873">
                  <c:v>1.0068416595458984E-3</c:v>
                </c:pt>
                <c:pt idx="16874">
                  <c:v>1.007080078125E-3</c:v>
                </c:pt>
                <c:pt idx="16875">
                  <c:v>1.007080078125E-3</c:v>
                </c:pt>
                <c:pt idx="16876">
                  <c:v>1.0068416595458984E-3</c:v>
                </c:pt>
                <c:pt idx="16877">
                  <c:v>1.007080078125E-3</c:v>
                </c:pt>
                <c:pt idx="16878">
                  <c:v>1.007080078125E-3</c:v>
                </c:pt>
                <c:pt idx="16879">
                  <c:v>1.0068416595458984E-3</c:v>
                </c:pt>
                <c:pt idx="16880">
                  <c:v>1.007080078125E-3</c:v>
                </c:pt>
                <c:pt idx="16881">
                  <c:v>1.0080337524414063E-3</c:v>
                </c:pt>
                <c:pt idx="16882">
                  <c:v>1.0068416595458984E-3</c:v>
                </c:pt>
                <c:pt idx="16883">
                  <c:v>1.007080078125E-3</c:v>
                </c:pt>
                <c:pt idx="16884">
                  <c:v>1.007080078125E-3</c:v>
                </c:pt>
                <c:pt idx="16885">
                  <c:v>1.0068416595458984E-3</c:v>
                </c:pt>
                <c:pt idx="16886">
                  <c:v>1.007080078125E-3</c:v>
                </c:pt>
                <c:pt idx="16887">
                  <c:v>1.007080078125E-3</c:v>
                </c:pt>
                <c:pt idx="16888">
                  <c:v>1.0068416595458984E-3</c:v>
                </c:pt>
                <c:pt idx="16889">
                  <c:v>1.007080078125E-3</c:v>
                </c:pt>
                <c:pt idx="16890">
                  <c:v>1.007080078125E-3</c:v>
                </c:pt>
                <c:pt idx="16891">
                  <c:v>1.0068416595458984E-3</c:v>
                </c:pt>
                <c:pt idx="16892">
                  <c:v>1.007080078125E-3</c:v>
                </c:pt>
                <c:pt idx="16893">
                  <c:v>1.0080337524414063E-3</c:v>
                </c:pt>
                <c:pt idx="16894">
                  <c:v>1.007080078125E-3</c:v>
                </c:pt>
                <c:pt idx="16895">
                  <c:v>1.0068416595458984E-3</c:v>
                </c:pt>
                <c:pt idx="16896">
                  <c:v>1.007080078125E-3</c:v>
                </c:pt>
                <c:pt idx="16897">
                  <c:v>1.007080078125E-3</c:v>
                </c:pt>
                <c:pt idx="16898">
                  <c:v>1.0068416595458984E-3</c:v>
                </c:pt>
                <c:pt idx="16899">
                  <c:v>1.007080078125E-3</c:v>
                </c:pt>
                <c:pt idx="16900">
                  <c:v>1.007080078125E-3</c:v>
                </c:pt>
                <c:pt idx="16901">
                  <c:v>1.0068416595458984E-3</c:v>
                </c:pt>
                <c:pt idx="16902">
                  <c:v>1.007080078125E-3</c:v>
                </c:pt>
                <c:pt idx="16903">
                  <c:v>1.007080078125E-3</c:v>
                </c:pt>
                <c:pt idx="16904">
                  <c:v>1.0068416595458984E-3</c:v>
                </c:pt>
                <c:pt idx="16905">
                  <c:v>1.007080078125E-3</c:v>
                </c:pt>
                <c:pt idx="16906">
                  <c:v>1.0080337524414063E-3</c:v>
                </c:pt>
                <c:pt idx="16907">
                  <c:v>1.0068416595458984E-3</c:v>
                </c:pt>
                <c:pt idx="16908">
                  <c:v>1.007080078125E-3</c:v>
                </c:pt>
                <c:pt idx="16909">
                  <c:v>1.007080078125E-3</c:v>
                </c:pt>
                <c:pt idx="16910">
                  <c:v>1.0068416595458984E-3</c:v>
                </c:pt>
                <c:pt idx="16911">
                  <c:v>1.007080078125E-3</c:v>
                </c:pt>
                <c:pt idx="16912">
                  <c:v>1.007080078125E-3</c:v>
                </c:pt>
                <c:pt idx="16913">
                  <c:v>1.0068416595458984E-3</c:v>
                </c:pt>
                <c:pt idx="16914">
                  <c:v>1.007080078125E-3</c:v>
                </c:pt>
                <c:pt idx="16915">
                  <c:v>1.007080078125E-3</c:v>
                </c:pt>
                <c:pt idx="16916">
                  <c:v>1.0068416595458984E-3</c:v>
                </c:pt>
                <c:pt idx="16917">
                  <c:v>1.007080078125E-3</c:v>
                </c:pt>
                <c:pt idx="16918">
                  <c:v>1.0080337524414063E-3</c:v>
                </c:pt>
                <c:pt idx="16919">
                  <c:v>1.007080078125E-3</c:v>
                </c:pt>
                <c:pt idx="16920">
                  <c:v>1.0068416595458984E-3</c:v>
                </c:pt>
                <c:pt idx="16921">
                  <c:v>1.007080078125E-3</c:v>
                </c:pt>
                <c:pt idx="16922">
                  <c:v>1.007080078125E-3</c:v>
                </c:pt>
                <c:pt idx="16923">
                  <c:v>1.0068416595458984E-3</c:v>
                </c:pt>
                <c:pt idx="16924">
                  <c:v>1.007080078125E-3</c:v>
                </c:pt>
                <c:pt idx="16925">
                  <c:v>1.007080078125E-3</c:v>
                </c:pt>
                <c:pt idx="16926">
                  <c:v>1.0068416595458984E-3</c:v>
                </c:pt>
                <c:pt idx="16927">
                  <c:v>1.007080078125E-3</c:v>
                </c:pt>
                <c:pt idx="16928">
                  <c:v>1.007080078125E-3</c:v>
                </c:pt>
                <c:pt idx="16929">
                  <c:v>1.0068416595458984E-3</c:v>
                </c:pt>
                <c:pt idx="16930">
                  <c:v>1.0071039199829102E-2</c:v>
                </c:pt>
                <c:pt idx="16931">
                  <c:v>1.007080078125E-3</c:v>
                </c:pt>
                <c:pt idx="16932">
                  <c:v>1.0068416595458984E-3</c:v>
                </c:pt>
                <c:pt idx="16933">
                  <c:v>1.007080078125E-3</c:v>
                </c:pt>
                <c:pt idx="16934">
                  <c:v>1.0080337524414063E-3</c:v>
                </c:pt>
                <c:pt idx="16935">
                  <c:v>1.007080078125E-3</c:v>
                </c:pt>
                <c:pt idx="16936">
                  <c:v>1.0068416595458984E-3</c:v>
                </c:pt>
                <c:pt idx="16937">
                  <c:v>1.007080078125E-3</c:v>
                </c:pt>
                <c:pt idx="16938">
                  <c:v>1.007080078125E-3</c:v>
                </c:pt>
                <c:pt idx="16939">
                  <c:v>1.0068416595458984E-3</c:v>
                </c:pt>
                <c:pt idx="16940">
                  <c:v>8.0571174621582031E-3</c:v>
                </c:pt>
                <c:pt idx="16941">
                  <c:v>1.0068416595458984E-3</c:v>
                </c:pt>
                <c:pt idx="16942">
                  <c:v>1.007080078125E-3</c:v>
                </c:pt>
                <c:pt idx="16943">
                  <c:v>1.007080078125E-3</c:v>
                </c:pt>
                <c:pt idx="16944">
                  <c:v>1.0068416595458984E-3</c:v>
                </c:pt>
                <c:pt idx="16945">
                  <c:v>1.007080078125E-3</c:v>
                </c:pt>
                <c:pt idx="16946">
                  <c:v>1.007080078125E-3</c:v>
                </c:pt>
                <c:pt idx="16947">
                  <c:v>1.0068416595458984E-3</c:v>
                </c:pt>
                <c:pt idx="16948">
                  <c:v>1.007080078125E-3</c:v>
                </c:pt>
                <c:pt idx="16949">
                  <c:v>1.007080078125E-3</c:v>
                </c:pt>
                <c:pt idx="16950">
                  <c:v>1.0068416595458984E-3</c:v>
                </c:pt>
                <c:pt idx="16951">
                  <c:v>1.007080078125E-3</c:v>
                </c:pt>
                <c:pt idx="16952">
                  <c:v>1.0080337524414063E-3</c:v>
                </c:pt>
                <c:pt idx="16953">
                  <c:v>1.007080078125E-3</c:v>
                </c:pt>
                <c:pt idx="16954">
                  <c:v>1.0068416595458984E-3</c:v>
                </c:pt>
                <c:pt idx="16955">
                  <c:v>1.007080078125E-3</c:v>
                </c:pt>
                <c:pt idx="16956">
                  <c:v>1.007080078125E-3</c:v>
                </c:pt>
                <c:pt idx="16957">
                  <c:v>1.0068416595458984E-3</c:v>
                </c:pt>
                <c:pt idx="16958">
                  <c:v>1.007080078125E-3</c:v>
                </c:pt>
                <c:pt idx="16959">
                  <c:v>1.007080078125E-3</c:v>
                </c:pt>
                <c:pt idx="16960">
                  <c:v>1.0068416595458984E-3</c:v>
                </c:pt>
                <c:pt idx="16961">
                  <c:v>1.007080078125E-3</c:v>
                </c:pt>
                <c:pt idx="16962">
                  <c:v>1.007080078125E-3</c:v>
                </c:pt>
                <c:pt idx="16963">
                  <c:v>1.0068416595458984E-3</c:v>
                </c:pt>
                <c:pt idx="16964">
                  <c:v>1.0080337524414063E-3</c:v>
                </c:pt>
                <c:pt idx="16965">
                  <c:v>1.007080078125E-3</c:v>
                </c:pt>
                <c:pt idx="16966">
                  <c:v>1.0068416595458984E-3</c:v>
                </c:pt>
                <c:pt idx="16967">
                  <c:v>1.007080078125E-3</c:v>
                </c:pt>
                <c:pt idx="16968">
                  <c:v>1.007080078125E-3</c:v>
                </c:pt>
                <c:pt idx="16969">
                  <c:v>1.0068416595458984E-3</c:v>
                </c:pt>
                <c:pt idx="16970">
                  <c:v>1.007080078125E-3</c:v>
                </c:pt>
                <c:pt idx="16971">
                  <c:v>1.007080078125E-3</c:v>
                </c:pt>
                <c:pt idx="16972">
                  <c:v>1.0068416595458984E-3</c:v>
                </c:pt>
                <c:pt idx="16973">
                  <c:v>1.007080078125E-3</c:v>
                </c:pt>
                <c:pt idx="16974">
                  <c:v>1.007080078125E-3</c:v>
                </c:pt>
                <c:pt idx="16975">
                  <c:v>1.0068416595458984E-3</c:v>
                </c:pt>
                <c:pt idx="16976">
                  <c:v>1.007080078125E-3</c:v>
                </c:pt>
                <c:pt idx="16977">
                  <c:v>1.0080337524414063E-3</c:v>
                </c:pt>
                <c:pt idx="16978">
                  <c:v>1.007080078125E-3</c:v>
                </c:pt>
                <c:pt idx="16979">
                  <c:v>1.0068416595458984E-3</c:v>
                </c:pt>
                <c:pt idx="16980">
                  <c:v>1.007080078125E-3</c:v>
                </c:pt>
                <c:pt idx="16981">
                  <c:v>1.007080078125E-3</c:v>
                </c:pt>
                <c:pt idx="16982">
                  <c:v>1.0068416595458984E-3</c:v>
                </c:pt>
                <c:pt idx="16983">
                  <c:v>1.007080078125E-3</c:v>
                </c:pt>
                <c:pt idx="16984">
                  <c:v>1.007080078125E-3</c:v>
                </c:pt>
                <c:pt idx="16985">
                  <c:v>1.0068416595458984E-3</c:v>
                </c:pt>
                <c:pt idx="16986">
                  <c:v>1.007080078125E-3</c:v>
                </c:pt>
                <c:pt idx="16987">
                  <c:v>1.007080078125E-3</c:v>
                </c:pt>
                <c:pt idx="16988">
                  <c:v>1.0068416595458984E-3</c:v>
                </c:pt>
                <c:pt idx="16989">
                  <c:v>1.0080337524414063E-3</c:v>
                </c:pt>
                <c:pt idx="16990">
                  <c:v>1.007080078125E-3</c:v>
                </c:pt>
                <c:pt idx="16991">
                  <c:v>1.0068416595458984E-3</c:v>
                </c:pt>
                <c:pt idx="16992">
                  <c:v>1.007080078125E-3</c:v>
                </c:pt>
                <c:pt idx="16993">
                  <c:v>1.007080078125E-3</c:v>
                </c:pt>
                <c:pt idx="16994">
                  <c:v>1.0068416595458984E-3</c:v>
                </c:pt>
                <c:pt idx="16995">
                  <c:v>1.007080078125E-3</c:v>
                </c:pt>
                <c:pt idx="16996">
                  <c:v>1.007080078125E-3</c:v>
                </c:pt>
                <c:pt idx="16997">
                  <c:v>1.0068416595458984E-3</c:v>
                </c:pt>
                <c:pt idx="16998">
                  <c:v>1.007080078125E-3</c:v>
                </c:pt>
                <c:pt idx="16999">
                  <c:v>1.007080078125E-3</c:v>
                </c:pt>
                <c:pt idx="17000">
                  <c:v>1.0068416595458984E-3</c:v>
                </c:pt>
                <c:pt idx="17001">
                  <c:v>1.007080078125E-3</c:v>
                </c:pt>
                <c:pt idx="17002">
                  <c:v>1.0080337524414063E-3</c:v>
                </c:pt>
                <c:pt idx="17003">
                  <c:v>1.007080078125E-3</c:v>
                </c:pt>
                <c:pt idx="17004">
                  <c:v>1.0068416595458984E-3</c:v>
                </c:pt>
                <c:pt idx="17005">
                  <c:v>1.007080078125E-3</c:v>
                </c:pt>
                <c:pt idx="17006">
                  <c:v>1.007080078125E-3</c:v>
                </c:pt>
                <c:pt idx="17007">
                  <c:v>1.0068416595458984E-3</c:v>
                </c:pt>
                <c:pt idx="17008">
                  <c:v>1.007080078125E-3</c:v>
                </c:pt>
                <c:pt idx="17009">
                  <c:v>1.007080078125E-3</c:v>
                </c:pt>
                <c:pt idx="17010">
                  <c:v>8.0568790435791016E-3</c:v>
                </c:pt>
                <c:pt idx="17011">
                  <c:v>1.007080078125E-3</c:v>
                </c:pt>
                <c:pt idx="17012">
                  <c:v>1.0068416595458984E-3</c:v>
                </c:pt>
                <c:pt idx="17013">
                  <c:v>1.007080078125E-3</c:v>
                </c:pt>
                <c:pt idx="17014">
                  <c:v>1.007080078125E-3</c:v>
                </c:pt>
                <c:pt idx="17015">
                  <c:v>1.0068416595458984E-3</c:v>
                </c:pt>
                <c:pt idx="17016">
                  <c:v>1.007080078125E-3</c:v>
                </c:pt>
                <c:pt idx="17017">
                  <c:v>1.007080078125E-3</c:v>
                </c:pt>
                <c:pt idx="17018">
                  <c:v>1.0068416595458984E-3</c:v>
                </c:pt>
                <c:pt idx="17019">
                  <c:v>1.007080078125E-3</c:v>
                </c:pt>
                <c:pt idx="17020">
                  <c:v>1.0080337524414063E-3</c:v>
                </c:pt>
                <c:pt idx="17021">
                  <c:v>1.007080078125E-3</c:v>
                </c:pt>
                <c:pt idx="17022">
                  <c:v>1.0068416595458984E-3</c:v>
                </c:pt>
                <c:pt idx="17023">
                  <c:v>1.007080078125E-3</c:v>
                </c:pt>
                <c:pt idx="17024">
                  <c:v>1.007080078125E-3</c:v>
                </c:pt>
                <c:pt idx="17025">
                  <c:v>1.0068416595458984E-3</c:v>
                </c:pt>
                <c:pt idx="17026">
                  <c:v>1.007080078125E-3</c:v>
                </c:pt>
                <c:pt idx="17027">
                  <c:v>1.007080078125E-3</c:v>
                </c:pt>
                <c:pt idx="17028">
                  <c:v>1.0068416595458984E-3</c:v>
                </c:pt>
                <c:pt idx="17029">
                  <c:v>1.007080078125E-3</c:v>
                </c:pt>
                <c:pt idx="17030">
                  <c:v>1.007080078125E-3</c:v>
                </c:pt>
                <c:pt idx="17031">
                  <c:v>1.0068416595458984E-3</c:v>
                </c:pt>
                <c:pt idx="17032">
                  <c:v>1.0080337524414063E-3</c:v>
                </c:pt>
                <c:pt idx="17033">
                  <c:v>1.007080078125E-3</c:v>
                </c:pt>
                <c:pt idx="17034">
                  <c:v>1.0068416595458984E-3</c:v>
                </c:pt>
                <c:pt idx="17035">
                  <c:v>1.007080078125E-3</c:v>
                </c:pt>
                <c:pt idx="17036">
                  <c:v>1.007080078125E-3</c:v>
                </c:pt>
                <c:pt idx="17037">
                  <c:v>1.0068416595458984E-3</c:v>
                </c:pt>
                <c:pt idx="17038">
                  <c:v>1.007080078125E-3</c:v>
                </c:pt>
                <c:pt idx="17039">
                  <c:v>1.007080078125E-3</c:v>
                </c:pt>
                <c:pt idx="17040">
                  <c:v>1.0068416595458984E-3</c:v>
                </c:pt>
                <c:pt idx="17041">
                  <c:v>1.007080078125E-3</c:v>
                </c:pt>
                <c:pt idx="17042">
                  <c:v>1.007080078125E-3</c:v>
                </c:pt>
                <c:pt idx="17043">
                  <c:v>1.0068416595458984E-3</c:v>
                </c:pt>
                <c:pt idx="17044">
                  <c:v>1.007080078125E-3</c:v>
                </c:pt>
                <c:pt idx="17045">
                  <c:v>1.0080337524414063E-3</c:v>
                </c:pt>
                <c:pt idx="17046">
                  <c:v>1.007080078125E-3</c:v>
                </c:pt>
                <c:pt idx="17047">
                  <c:v>1.0068416595458984E-3</c:v>
                </c:pt>
                <c:pt idx="17048">
                  <c:v>1.007080078125E-3</c:v>
                </c:pt>
                <c:pt idx="17049">
                  <c:v>1.007080078125E-3</c:v>
                </c:pt>
                <c:pt idx="17050">
                  <c:v>1.0068416595458984E-3</c:v>
                </c:pt>
                <c:pt idx="17051">
                  <c:v>1.007080078125E-3</c:v>
                </c:pt>
                <c:pt idx="17052">
                  <c:v>1.007080078125E-3</c:v>
                </c:pt>
                <c:pt idx="17053">
                  <c:v>1.0068416595458984E-3</c:v>
                </c:pt>
                <c:pt idx="17054">
                  <c:v>1.007080078125E-3</c:v>
                </c:pt>
                <c:pt idx="17055">
                  <c:v>1.007080078125E-3</c:v>
                </c:pt>
                <c:pt idx="17056">
                  <c:v>1.0068416595458984E-3</c:v>
                </c:pt>
                <c:pt idx="17057">
                  <c:v>1.0080337524414063E-3</c:v>
                </c:pt>
                <c:pt idx="17058">
                  <c:v>1.007080078125E-3</c:v>
                </c:pt>
                <c:pt idx="17059">
                  <c:v>1.0068416595458984E-3</c:v>
                </c:pt>
                <c:pt idx="17060">
                  <c:v>1.007080078125E-3</c:v>
                </c:pt>
                <c:pt idx="17061">
                  <c:v>1.007080078125E-3</c:v>
                </c:pt>
                <c:pt idx="17062">
                  <c:v>1.0068416595458984E-3</c:v>
                </c:pt>
                <c:pt idx="17063">
                  <c:v>1.007080078125E-3</c:v>
                </c:pt>
                <c:pt idx="17064">
                  <c:v>1.007080078125E-3</c:v>
                </c:pt>
                <c:pt idx="17065">
                  <c:v>1.0068416595458984E-3</c:v>
                </c:pt>
                <c:pt idx="17066">
                  <c:v>1.007080078125E-3</c:v>
                </c:pt>
                <c:pt idx="17067">
                  <c:v>1.007080078125E-3</c:v>
                </c:pt>
                <c:pt idx="17068">
                  <c:v>1.0068416595458984E-3</c:v>
                </c:pt>
                <c:pt idx="17069">
                  <c:v>1.007080078125E-3</c:v>
                </c:pt>
                <c:pt idx="17070">
                  <c:v>1.0080337524414063E-3</c:v>
                </c:pt>
                <c:pt idx="17071">
                  <c:v>1.007080078125E-3</c:v>
                </c:pt>
                <c:pt idx="17072">
                  <c:v>1.0068416595458984E-3</c:v>
                </c:pt>
                <c:pt idx="17073">
                  <c:v>1.007080078125E-3</c:v>
                </c:pt>
                <c:pt idx="17074">
                  <c:v>1.007080078125E-3</c:v>
                </c:pt>
                <c:pt idx="17075">
                  <c:v>1.0068416595458984E-3</c:v>
                </c:pt>
                <c:pt idx="17076">
                  <c:v>1.007080078125E-3</c:v>
                </c:pt>
                <c:pt idx="17077">
                  <c:v>1.007080078125E-3</c:v>
                </c:pt>
                <c:pt idx="17078">
                  <c:v>1.0068416595458984E-3</c:v>
                </c:pt>
                <c:pt idx="17079">
                  <c:v>1.007080078125E-3</c:v>
                </c:pt>
                <c:pt idx="17080">
                  <c:v>1.007080078125E-3</c:v>
                </c:pt>
                <c:pt idx="17081">
                  <c:v>1.0068416595458984E-3</c:v>
                </c:pt>
                <c:pt idx="17082">
                  <c:v>1.0080337524414063E-3</c:v>
                </c:pt>
                <c:pt idx="17083">
                  <c:v>1.007080078125E-3</c:v>
                </c:pt>
                <c:pt idx="17084">
                  <c:v>1.0068416595458984E-3</c:v>
                </c:pt>
                <c:pt idx="17085">
                  <c:v>1.007080078125E-3</c:v>
                </c:pt>
                <c:pt idx="17086">
                  <c:v>1.007080078125E-3</c:v>
                </c:pt>
                <c:pt idx="17087">
                  <c:v>1.0068416595458984E-3</c:v>
                </c:pt>
                <c:pt idx="17088">
                  <c:v>1.007080078125E-3</c:v>
                </c:pt>
                <c:pt idx="17089">
                  <c:v>1.007080078125E-3</c:v>
                </c:pt>
                <c:pt idx="17090">
                  <c:v>1.0068416595458984E-3</c:v>
                </c:pt>
                <c:pt idx="17091">
                  <c:v>1.007080078125E-3</c:v>
                </c:pt>
                <c:pt idx="17092">
                  <c:v>1.007080078125E-3</c:v>
                </c:pt>
                <c:pt idx="17093">
                  <c:v>1.0068416595458984E-3</c:v>
                </c:pt>
                <c:pt idx="17094">
                  <c:v>1.007080078125E-3</c:v>
                </c:pt>
                <c:pt idx="17095">
                  <c:v>1.0080337524414063E-3</c:v>
                </c:pt>
                <c:pt idx="17096">
                  <c:v>1.007080078125E-3</c:v>
                </c:pt>
                <c:pt idx="17097">
                  <c:v>1.0068416595458984E-3</c:v>
                </c:pt>
                <c:pt idx="17098">
                  <c:v>1.007080078125E-3</c:v>
                </c:pt>
                <c:pt idx="17099">
                  <c:v>1.007080078125E-3</c:v>
                </c:pt>
                <c:pt idx="17100">
                  <c:v>1.0068416595458984E-3</c:v>
                </c:pt>
                <c:pt idx="17101">
                  <c:v>1.007080078125E-3</c:v>
                </c:pt>
                <c:pt idx="17102">
                  <c:v>1.007080078125E-3</c:v>
                </c:pt>
                <c:pt idx="17103">
                  <c:v>1.0068416595458984E-3</c:v>
                </c:pt>
                <c:pt idx="17104">
                  <c:v>1.007080078125E-3</c:v>
                </c:pt>
                <c:pt idx="17105">
                  <c:v>1.007080078125E-3</c:v>
                </c:pt>
                <c:pt idx="17106">
                  <c:v>1.0068416595458984E-3</c:v>
                </c:pt>
                <c:pt idx="17107">
                  <c:v>1.0080337524414063E-3</c:v>
                </c:pt>
                <c:pt idx="17108">
                  <c:v>1.007080078125E-3</c:v>
                </c:pt>
                <c:pt idx="17109">
                  <c:v>1.0068416595458984E-3</c:v>
                </c:pt>
                <c:pt idx="17110">
                  <c:v>1.007080078125E-3</c:v>
                </c:pt>
                <c:pt idx="17111">
                  <c:v>1.007080078125E-3</c:v>
                </c:pt>
                <c:pt idx="17112">
                  <c:v>1.0068416595458984E-3</c:v>
                </c:pt>
                <c:pt idx="17113">
                  <c:v>1.007080078125E-3</c:v>
                </c:pt>
                <c:pt idx="17114">
                  <c:v>1.007080078125E-3</c:v>
                </c:pt>
                <c:pt idx="17115">
                  <c:v>1.0068416595458984E-3</c:v>
                </c:pt>
                <c:pt idx="17116">
                  <c:v>1.007080078125E-3</c:v>
                </c:pt>
                <c:pt idx="17117">
                  <c:v>1.007080078125E-3</c:v>
                </c:pt>
                <c:pt idx="17118">
                  <c:v>1.0068416595458984E-3</c:v>
                </c:pt>
                <c:pt idx="17119">
                  <c:v>1.007080078125E-3</c:v>
                </c:pt>
                <c:pt idx="17120">
                  <c:v>1.0080337524414063E-3</c:v>
                </c:pt>
                <c:pt idx="17121">
                  <c:v>1.007080078125E-3</c:v>
                </c:pt>
                <c:pt idx="17122">
                  <c:v>1.0068416595458984E-3</c:v>
                </c:pt>
                <c:pt idx="17123">
                  <c:v>1.007080078125E-3</c:v>
                </c:pt>
                <c:pt idx="17124">
                  <c:v>1.007080078125E-3</c:v>
                </c:pt>
                <c:pt idx="17125">
                  <c:v>1.0068416595458984E-3</c:v>
                </c:pt>
                <c:pt idx="17126">
                  <c:v>1.007080078125E-3</c:v>
                </c:pt>
                <c:pt idx="17127">
                  <c:v>1.007080078125E-3</c:v>
                </c:pt>
                <c:pt idx="17128">
                  <c:v>1.0068416595458984E-3</c:v>
                </c:pt>
                <c:pt idx="17129">
                  <c:v>1.007080078125E-3</c:v>
                </c:pt>
                <c:pt idx="17130">
                  <c:v>1.007080078125E-3</c:v>
                </c:pt>
                <c:pt idx="17131">
                  <c:v>1.0068416595458984E-3</c:v>
                </c:pt>
                <c:pt idx="17132">
                  <c:v>1.0080337524414063E-3</c:v>
                </c:pt>
                <c:pt idx="17133">
                  <c:v>1.007080078125E-3</c:v>
                </c:pt>
                <c:pt idx="17134">
                  <c:v>1.0068416595458984E-3</c:v>
                </c:pt>
                <c:pt idx="17135">
                  <c:v>1.007080078125E-3</c:v>
                </c:pt>
                <c:pt idx="17136">
                  <c:v>1.007080078125E-3</c:v>
                </c:pt>
                <c:pt idx="17137">
                  <c:v>1.0068416595458984E-3</c:v>
                </c:pt>
                <c:pt idx="17138">
                  <c:v>1.007080078125E-3</c:v>
                </c:pt>
                <c:pt idx="17139">
                  <c:v>1.007080078125E-3</c:v>
                </c:pt>
                <c:pt idx="17140">
                  <c:v>1.0068416595458984E-3</c:v>
                </c:pt>
                <c:pt idx="17141">
                  <c:v>1.007080078125E-3</c:v>
                </c:pt>
                <c:pt idx="17142">
                  <c:v>1.007080078125E-3</c:v>
                </c:pt>
                <c:pt idx="17143">
                  <c:v>1.0068416595458984E-3</c:v>
                </c:pt>
                <c:pt idx="17144">
                  <c:v>1.007080078125E-3</c:v>
                </c:pt>
                <c:pt idx="17145">
                  <c:v>1.0080337524414063E-3</c:v>
                </c:pt>
                <c:pt idx="17146">
                  <c:v>1.007080078125E-3</c:v>
                </c:pt>
                <c:pt idx="17147">
                  <c:v>1.0068416595458984E-3</c:v>
                </c:pt>
                <c:pt idx="17148">
                  <c:v>1.007080078125E-3</c:v>
                </c:pt>
                <c:pt idx="17149">
                  <c:v>1.007080078125E-3</c:v>
                </c:pt>
                <c:pt idx="17150">
                  <c:v>1.0068416595458984E-3</c:v>
                </c:pt>
                <c:pt idx="17151">
                  <c:v>1.007080078125E-3</c:v>
                </c:pt>
                <c:pt idx="17152">
                  <c:v>1.007080078125E-3</c:v>
                </c:pt>
                <c:pt idx="17153">
                  <c:v>1.0068416595458984E-3</c:v>
                </c:pt>
                <c:pt idx="17154">
                  <c:v>1.007080078125E-3</c:v>
                </c:pt>
                <c:pt idx="17155">
                  <c:v>1.0068416595458984E-3</c:v>
                </c:pt>
                <c:pt idx="17156">
                  <c:v>1.007080078125E-3</c:v>
                </c:pt>
                <c:pt idx="17157">
                  <c:v>1.0080337524414063E-3</c:v>
                </c:pt>
                <c:pt idx="17158">
                  <c:v>1.007080078125E-3</c:v>
                </c:pt>
                <c:pt idx="17159">
                  <c:v>1.0068416595458984E-3</c:v>
                </c:pt>
                <c:pt idx="17160">
                  <c:v>1.007080078125E-3</c:v>
                </c:pt>
                <c:pt idx="17161">
                  <c:v>1.007080078125E-3</c:v>
                </c:pt>
                <c:pt idx="17162">
                  <c:v>1.0068416595458984E-3</c:v>
                </c:pt>
                <c:pt idx="17163">
                  <c:v>1.007080078125E-3</c:v>
                </c:pt>
                <c:pt idx="17164">
                  <c:v>1.007080078125E-3</c:v>
                </c:pt>
                <c:pt idx="17165">
                  <c:v>1.0068416595458984E-3</c:v>
                </c:pt>
                <c:pt idx="17166">
                  <c:v>1.007080078125E-3</c:v>
                </c:pt>
                <c:pt idx="17167">
                  <c:v>1.007080078125E-3</c:v>
                </c:pt>
                <c:pt idx="17168">
                  <c:v>1.0068416595458984E-3</c:v>
                </c:pt>
                <c:pt idx="17169">
                  <c:v>1.007080078125E-3</c:v>
                </c:pt>
                <c:pt idx="17170">
                  <c:v>1.0080337524414063E-3</c:v>
                </c:pt>
                <c:pt idx="17171">
                  <c:v>1.007080078125E-3</c:v>
                </c:pt>
                <c:pt idx="17172">
                  <c:v>1.0068416595458984E-3</c:v>
                </c:pt>
                <c:pt idx="17173">
                  <c:v>1.007080078125E-3</c:v>
                </c:pt>
                <c:pt idx="17174">
                  <c:v>1.007080078125E-3</c:v>
                </c:pt>
                <c:pt idx="17175">
                  <c:v>1.0068416595458984E-3</c:v>
                </c:pt>
                <c:pt idx="17176">
                  <c:v>1.007080078125E-3</c:v>
                </c:pt>
                <c:pt idx="17177">
                  <c:v>1.0068416595458984E-3</c:v>
                </c:pt>
                <c:pt idx="17178">
                  <c:v>1.007080078125E-3</c:v>
                </c:pt>
                <c:pt idx="17179">
                  <c:v>1.007080078125E-3</c:v>
                </c:pt>
                <c:pt idx="17180">
                  <c:v>1.0068416595458984E-3</c:v>
                </c:pt>
                <c:pt idx="17181">
                  <c:v>1.007080078125E-3</c:v>
                </c:pt>
                <c:pt idx="17182">
                  <c:v>1.0080337524414063E-3</c:v>
                </c:pt>
                <c:pt idx="17183">
                  <c:v>1.007080078125E-3</c:v>
                </c:pt>
                <c:pt idx="17184">
                  <c:v>1.0068416595458984E-3</c:v>
                </c:pt>
                <c:pt idx="17185">
                  <c:v>1.007080078125E-3</c:v>
                </c:pt>
                <c:pt idx="17186">
                  <c:v>1.007080078125E-3</c:v>
                </c:pt>
                <c:pt idx="17187">
                  <c:v>1.0068416595458984E-3</c:v>
                </c:pt>
                <c:pt idx="17188">
                  <c:v>1.007080078125E-3</c:v>
                </c:pt>
                <c:pt idx="17189">
                  <c:v>1.007080078125E-3</c:v>
                </c:pt>
                <c:pt idx="17190">
                  <c:v>1.0068416595458984E-3</c:v>
                </c:pt>
                <c:pt idx="17191">
                  <c:v>1.007080078125E-3</c:v>
                </c:pt>
                <c:pt idx="17192">
                  <c:v>1.007080078125E-3</c:v>
                </c:pt>
                <c:pt idx="17193">
                  <c:v>1.0068416595458984E-3</c:v>
                </c:pt>
                <c:pt idx="17194">
                  <c:v>1.007080078125E-3</c:v>
                </c:pt>
                <c:pt idx="17195">
                  <c:v>1.0080337524414063E-3</c:v>
                </c:pt>
                <c:pt idx="17196">
                  <c:v>1.007080078125E-3</c:v>
                </c:pt>
                <c:pt idx="17197">
                  <c:v>1.0068416595458984E-3</c:v>
                </c:pt>
                <c:pt idx="17198">
                  <c:v>1.007080078125E-3</c:v>
                </c:pt>
                <c:pt idx="17199">
                  <c:v>1.0068416595458984E-3</c:v>
                </c:pt>
                <c:pt idx="17200">
                  <c:v>1.007080078125E-3</c:v>
                </c:pt>
                <c:pt idx="17201">
                  <c:v>1.007080078125E-3</c:v>
                </c:pt>
                <c:pt idx="17202">
                  <c:v>1.0068416595458984E-3</c:v>
                </c:pt>
                <c:pt idx="17203">
                  <c:v>1.007080078125E-3</c:v>
                </c:pt>
                <c:pt idx="17204">
                  <c:v>1.007080078125E-3</c:v>
                </c:pt>
                <c:pt idx="17205">
                  <c:v>1.0068416595458984E-3</c:v>
                </c:pt>
                <c:pt idx="17206">
                  <c:v>1.007080078125E-3</c:v>
                </c:pt>
                <c:pt idx="17207">
                  <c:v>1.0080337524414063E-3</c:v>
                </c:pt>
                <c:pt idx="17208">
                  <c:v>1.007080078125E-3</c:v>
                </c:pt>
                <c:pt idx="17209">
                  <c:v>1.0068416595458984E-3</c:v>
                </c:pt>
                <c:pt idx="17210">
                  <c:v>1.007080078125E-3</c:v>
                </c:pt>
                <c:pt idx="17211">
                  <c:v>1.007080078125E-3</c:v>
                </c:pt>
                <c:pt idx="17212">
                  <c:v>1.0068416595458984E-3</c:v>
                </c:pt>
                <c:pt idx="17213">
                  <c:v>1.007080078125E-3</c:v>
                </c:pt>
                <c:pt idx="17214">
                  <c:v>1.007080078125E-3</c:v>
                </c:pt>
                <c:pt idx="17215">
                  <c:v>1.0068416595458984E-3</c:v>
                </c:pt>
                <c:pt idx="17216">
                  <c:v>1.007080078125E-3</c:v>
                </c:pt>
                <c:pt idx="17217">
                  <c:v>1.007080078125E-3</c:v>
                </c:pt>
                <c:pt idx="17218">
                  <c:v>1.0068416595458984E-3</c:v>
                </c:pt>
                <c:pt idx="17219">
                  <c:v>1.007080078125E-3</c:v>
                </c:pt>
                <c:pt idx="17220">
                  <c:v>1.0080337524414063E-3</c:v>
                </c:pt>
                <c:pt idx="17221">
                  <c:v>1.0068416595458984E-3</c:v>
                </c:pt>
                <c:pt idx="17222">
                  <c:v>1.007080078125E-3</c:v>
                </c:pt>
                <c:pt idx="17223">
                  <c:v>1.007080078125E-3</c:v>
                </c:pt>
                <c:pt idx="17224">
                  <c:v>1.0068416595458984E-3</c:v>
                </c:pt>
                <c:pt idx="17225">
                  <c:v>1.007080078125E-3</c:v>
                </c:pt>
                <c:pt idx="17226">
                  <c:v>1.007080078125E-3</c:v>
                </c:pt>
                <c:pt idx="17227">
                  <c:v>1.0068416595458984E-3</c:v>
                </c:pt>
                <c:pt idx="17228">
                  <c:v>1.007080078125E-3</c:v>
                </c:pt>
                <c:pt idx="17229">
                  <c:v>1.007080078125E-3</c:v>
                </c:pt>
                <c:pt idx="17230">
                  <c:v>1.0068416595458984E-3</c:v>
                </c:pt>
                <c:pt idx="17231">
                  <c:v>1.007080078125E-3</c:v>
                </c:pt>
                <c:pt idx="17232">
                  <c:v>1.0080337524414063E-3</c:v>
                </c:pt>
                <c:pt idx="17233">
                  <c:v>1.007080078125E-3</c:v>
                </c:pt>
                <c:pt idx="17234">
                  <c:v>1.0068416595458984E-3</c:v>
                </c:pt>
                <c:pt idx="17235">
                  <c:v>1.007080078125E-3</c:v>
                </c:pt>
                <c:pt idx="17236">
                  <c:v>1.007080078125E-3</c:v>
                </c:pt>
                <c:pt idx="17237">
                  <c:v>1.0068416595458984E-3</c:v>
                </c:pt>
                <c:pt idx="17238">
                  <c:v>1.007080078125E-3</c:v>
                </c:pt>
                <c:pt idx="17239">
                  <c:v>1.007080078125E-3</c:v>
                </c:pt>
                <c:pt idx="17240">
                  <c:v>1.0068416595458984E-3</c:v>
                </c:pt>
                <c:pt idx="17241">
                  <c:v>1.007080078125E-3</c:v>
                </c:pt>
                <c:pt idx="17242">
                  <c:v>1.007080078125E-3</c:v>
                </c:pt>
                <c:pt idx="17243">
                  <c:v>1.0068416595458984E-3</c:v>
                </c:pt>
                <c:pt idx="17244">
                  <c:v>1.007080078125E-3</c:v>
                </c:pt>
                <c:pt idx="17245">
                  <c:v>1.0080337524414063E-3</c:v>
                </c:pt>
                <c:pt idx="17246">
                  <c:v>1.0068416595458984E-3</c:v>
                </c:pt>
                <c:pt idx="17247">
                  <c:v>1.007080078125E-3</c:v>
                </c:pt>
                <c:pt idx="17248">
                  <c:v>1.007080078125E-3</c:v>
                </c:pt>
                <c:pt idx="17249">
                  <c:v>1.0068416595458984E-3</c:v>
                </c:pt>
                <c:pt idx="17250">
                  <c:v>1.007080078125E-3</c:v>
                </c:pt>
                <c:pt idx="17251">
                  <c:v>1.007080078125E-3</c:v>
                </c:pt>
                <c:pt idx="17252">
                  <c:v>1.0068416595458984E-3</c:v>
                </c:pt>
                <c:pt idx="17253">
                  <c:v>1.007080078125E-3</c:v>
                </c:pt>
                <c:pt idx="17254">
                  <c:v>1.007080078125E-3</c:v>
                </c:pt>
                <c:pt idx="17255">
                  <c:v>1.0068416595458984E-3</c:v>
                </c:pt>
                <c:pt idx="17256">
                  <c:v>1.007080078125E-3</c:v>
                </c:pt>
                <c:pt idx="17257">
                  <c:v>1.0080337524414063E-3</c:v>
                </c:pt>
                <c:pt idx="17258">
                  <c:v>1.007080078125E-3</c:v>
                </c:pt>
                <c:pt idx="17259">
                  <c:v>1.0068416595458984E-3</c:v>
                </c:pt>
                <c:pt idx="17260">
                  <c:v>1.007080078125E-3</c:v>
                </c:pt>
                <c:pt idx="17261">
                  <c:v>1.007080078125E-3</c:v>
                </c:pt>
                <c:pt idx="17262">
                  <c:v>1.0068416595458984E-3</c:v>
                </c:pt>
                <c:pt idx="17263">
                  <c:v>1.007080078125E-3</c:v>
                </c:pt>
                <c:pt idx="17264">
                  <c:v>1.007080078125E-3</c:v>
                </c:pt>
                <c:pt idx="17265">
                  <c:v>1.0068416595458984E-3</c:v>
                </c:pt>
                <c:pt idx="17266">
                  <c:v>1.007080078125E-3</c:v>
                </c:pt>
                <c:pt idx="17267">
                  <c:v>1.007080078125E-3</c:v>
                </c:pt>
                <c:pt idx="17268">
                  <c:v>1.0068416595458984E-3</c:v>
                </c:pt>
                <c:pt idx="17269">
                  <c:v>1.007080078125E-3</c:v>
                </c:pt>
                <c:pt idx="17270">
                  <c:v>1.0080337524414063E-3</c:v>
                </c:pt>
                <c:pt idx="17271">
                  <c:v>1.0068416595458984E-3</c:v>
                </c:pt>
                <c:pt idx="17272">
                  <c:v>1.007080078125E-3</c:v>
                </c:pt>
                <c:pt idx="17273">
                  <c:v>1.007080078125E-3</c:v>
                </c:pt>
                <c:pt idx="17274">
                  <c:v>1.0068416595458984E-3</c:v>
                </c:pt>
                <c:pt idx="17275">
                  <c:v>1.007080078125E-3</c:v>
                </c:pt>
                <c:pt idx="17276">
                  <c:v>1.007080078125E-3</c:v>
                </c:pt>
                <c:pt idx="17277">
                  <c:v>1.0068416595458984E-3</c:v>
                </c:pt>
                <c:pt idx="17278">
                  <c:v>1.007080078125E-3</c:v>
                </c:pt>
                <c:pt idx="17279">
                  <c:v>1.007080078125E-3</c:v>
                </c:pt>
                <c:pt idx="17280">
                  <c:v>1.0068416595458984E-3</c:v>
                </c:pt>
                <c:pt idx="17281">
                  <c:v>1.007080078125E-3</c:v>
                </c:pt>
                <c:pt idx="17282">
                  <c:v>1.0080337524414063E-3</c:v>
                </c:pt>
                <c:pt idx="17283">
                  <c:v>1.007080078125E-3</c:v>
                </c:pt>
                <c:pt idx="17284">
                  <c:v>1.0068416595458984E-3</c:v>
                </c:pt>
                <c:pt idx="17285">
                  <c:v>1.007080078125E-3</c:v>
                </c:pt>
                <c:pt idx="17286">
                  <c:v>1.007080078125E-3</c:v>
                </c:pt>
                <c:pt idx="17287">
                  <c:v>1.0068416595458984E-3</c:v>
                </c:pt>
                <c:pt idx="17288">
                  <c:v>1.007080078125E-3</c:v>
                </c:pt>
                <c:pt idx="17289">
                  <c:v>1.007080078125E-3</c:v>
                </c:pt>
                <c:pt idx="17290">
                  <c:v>1.0068416595458984E-3</c:v>
                </c:pt>
                <c:pt idx="17291">
                  <c:v>1.007080078125E-3</c:v>
                </c:pt>
                <c:pt idx="17292">
                  <c:v>1.007080078125E-3</c:v>
                </c:pt>
                <c:pt idx="17293">
                  <c:v>1.0068416595458984E-3</c:v>
                </c:pt>
                <c:pt idx="17294">
                  <c:v>1.007080078125E-3</c:v>
                </c:pt>
                <c:pt idx="17295">
                  <c:v>1.0080337524414063E-3</c:v>
                </c:pt>
                <c:pt idx="17296">
                  <c:v>1.0068416595458984E-3</c:v>
                </c:pt>
                <c:pt idx="17297">
                  <c:v>1.007080078125E-3</c:v>
                </c:pt>
                <c:pt idx="17298">
                  <c:v>1.007080078125E-3</c:v>
                </c:pt>
                <c:pt idx="17299">
                  <c:v>1.0068416595458984E-3</c:v>
                </c:pt>
                <c:pt idx="17300">
                  <c:v>1.007080078125E-3</c:v>
                </c:pt>
                <c:pt idx="17301">
                  <c:v>1.007080078125E-3</c:v>
                </c:pt>
                <c:pt idx="17302">
                  <c:v>1.0068416595458984E-3</c:v>
                </c:pt>
                <c:pt idx="17303">
                  <c:v>1.007080078125E-3</c:v>
                </c:pt>
                <c:pt idx="17304">
                  <c:v>1.007080078125E-3</c:v>
                </c:pt>
                <c:pt idx="17305">
                  <c:v>1.0068416595458984E-3</c:v>
                </c:pt>
                <c:pt idx="17306">
                  <c:v>1.007080078125E-3</c:v>
                </c:pt>
                <c:pt idx="17307">
                  <c:v>1.0080337524414063E-3</c:v>
                </c:pt>
                <c:pt idx="17308">
                  <c:v>1.007080078125E-3</c:v>
                </c:pt>
                <c:pt idx="17309">
                  <c:v>1.0068416595458984E-3</c:v>
                </c:pt>
                <c:pt idx="17310">
                  <c:v>1.007080078125E-3</c:v>
                </c:pt>
                <c:pt idx="17311">
                  <c:v>1.007080078125E-3</c:v>
                </c:pt>
                <c:pt idx="17312">
                  <c:v>1.0068416595458984E-3</c:v>
                </c:pt>
                <c:pt idx="17313">
                  <c:v>1.007080078125E-3</c:v>
                </c:pt>
                <c:pt idx="17314">
                  <c:v>1.007080078125E-3</c:v>
                </c:pt>
                <c:pt idx="17315">
                  <c:v>1.0068416595458984E-3</c:v>
                </c:pt>
                <c:pt idx="17316">
                  <c:v>1.007080078125E-3</c:v>
                </c:pt>
                <c:pt idx="17317">
                  <c:v>1.007080078125E-3</c:v>
                </c:pt>
                <c:pt idx="17318">
                  <c:v>1.0068416595458984E-3</c:v>
                </c:pt>
                <c:pt idx="17319">
                  <c:v>1.007080078125E-3</c:v>
                </c:pt>
                <c:pt idx="17320">
                  <c:v>1.0080337524414063E-3</c:v>
                </c:pt>
                <c:pt idx="17321">
                  <c:v>1.0068416595458984E-3</c:v>
                </c:pt>
                <c:pt idx="17322">
                  <c:v>1.007080078125E-3</c:v>
                </c:pt>
                <c:pt idx="17323">
                  <c:v>1.007080078125E-3</c:v>
                </c:pt>
                <c:pt idx="17324">
                  <c:v>1.0068416595458984E-3</c:v>
                </c:pt>
                <c:pt idx="17325">
                  <c:v>1.007080078125E-3</c:v>
                </c:pt>
                <c:pt idx="17326">
                  <c:v>1.007080078125E-3</c:v>
                </c:pt>
                <c:pt idx="17327">
                  <c:v>1.0068416595458984E-3</c:v>
                </c:pt>
                <c:pt idx="17328">
                  <c:v>1.007080078125E-3</c:v>
                </c:pt>
                <c:pt idx="17329">
                  <c:v>1.007080078125E-3</c:v>
                </c:pt>
                <c:pt idx="17330">
                  <c:v>1.0068416595458984E-3</c:v>
                </c:pt>
                <c:pt idx="17331">
                  <c:v>1.007080078125E-3</c:v>
                </c:pt>
                <c:pt idx="17332">
                  <c:v>1.0080337524414063E-3</c:v>
                </c:pt>
                <c:pt idx="17333">
                  <c:v>1.007080078125E-3</c:v>
                </c:pt>
                <c:pt idx="17334">
                  <c:v>1.0068416595458984E-3</c:v>
                </c:pt>
                <c:pt idx="17335">
                  <c:v>1.007080078125E-3</c:v>
                </c:pt>
                <c:pt idx="17336">
                  <c:v>1.007080078125E-3</c:v>
                </c:pt>
                <c:pt idx="17337">
                  <c:v>1.0068416595458984E-3</c:v>
                </c:pt>
                <c:pt idx="17338">
                  <c:v>1.007080078125E-3</c:v>
                </c:pt>
                <c:pt idx="17339">
                  <c:v>1.007080078125E-3</c:v>
                </c:pt>
                <c:pt idx="17340">
                  <c:v>1.0068416595458984E-3</c:v>
                </c:pt>
                <c:pt idx="17341">
                  <c:v>1.007080078125E-3</c:v>
                </c:pt>
                <c:pt idx="17342">
                  <c:v>1.007080078125E-3</c:v>
                </c:pt>
                <c:pt idx="17343">
                  <c:v>1.0068416595458984E-3</c:v>
                </c:pt>
                <c:pt idx="17344">
                  <c:v>1.007080078125E-3</c:v>
                </c:pt>
                <c:pt idx="17345">
                  <c:v>1.0080337524414063E-3</c:v>
                </c:pt>
                <c:pt idx="17346">
                  <c:v>1.0068416595458984E-3</c:v>
                </c:pt>
                <c:pt idx="17347">
                  <c:v>1.007080078125E-3</c:v>
                </c:pt>
                <c:pt idx="17348">
                  <c:v>1.007080078125E-3</c:v>
                </c:pt>
                <c:pt idx="17349">
                  <c:v>1.0068416595458984E-3</c:v>
                </c:pt>
                <c:pt idx="17350">
                  <c:v>1.007080078125E-3</c:v>
                </c:pt>
                <c:pt idx="17351">
                  <c:v>1.007080078125E-3</c:v>
                </c:pt>
                <c:pt idx="17352">
                  <c:v>1.0068416595458984E-3</c:v>
                </c:pt>
                <c:pt idx="17353">
                  <c:v>1.007080078125E-3</c:v>
                </c:pt>
                <c:pt idx="17354">
                  <c:v>1.007080078125E-3</c:v>
                </c:pt>
                <c:pt idx="17355">
                  <c:v>1.0068416595458984E-3</c:v>
                </c:pt>
                <c:pt idx="17356">
                  <c:v>1.007080078125E-3</c:v>
                </c:pt>
                <c:pt idx="17357">
                  <c:v>1.0080337524414063E-3</c:v>
                </c:pt>
                <c:pt idx="17358">
                  <c:v>1.007080078125E-3</c:v>
                </c:pt>
                <c:pt idx="17359">
                  <c:v>1.0068416595458984E-3</c:v>
                </c:pt>
                <c:pt idx="17360">
                  <c:v>1.007080078125E-3</c:v>
                </c:pt>
                <c:pt idx="17361">
                  <c:v>1.007080078125E-3</c:v>
                </c:pt>
                <c:pt idx="17362">
                  <c:v>1.0068416595458984E-3</c:v>
                </c:pt>
                <c:pt idx="17363">
                  <c:v>1.007080078125E-3</c:v>
                </c:pt>
                <c:pt idx="17364">
                  <c:v>1.007080078125E-3</c:v>
                </c:pt>
                <c:pt idx="17365">
                  <c:v>1.0068416595458984E-3</c:v>
                </c:pt>
                <c:pt idx="17366">
                  <c:v>1.007080078125E-3</c:v>
                </c:pt>
                <c:pt idx="17367">
                  <c:v>1.007080078125E-3</c:v>
                </c:pt>
                <c:pt idx="17368">
                  <c:v>1.0068416595458984E-3</c:v>
                </c:pt>
                <c:pt idx="17369">
                  <c:v>1.007080078125E-3</c:v>
                </c:pt>
                <c:pt idx="17370">
                  <c:v>1.0080337524414063E-3</c:v>
                </c:pt>
                <c:pt idx="17371">
                  <c:v>1.0068416595458984E-3</c:v>
                </c:pt>
                <c:pt idx="17372">
                  <c:v>1.007080078125E-3</c:v>
                </c:pt>
                <c:pt idx="17373">
                  <c:v>1.007080078125E-3</c:v>
                </c:pt>
                <c:pt idx="17374">
                  <c:v>1.0068416595458984E-3</c:v>
                </c:pt>
                <c:pt idx="17375">
                  <c:v>1.007080078125E-3</c:v>
                </c:pt>
                <c:pt idx="17376">
                  <c:v>1.007080078125E-3</c:v>
                </c:pt>
                <c:pt idx="17377">
                  <c:v>1.0068416595458984E-3</c:v>
                </c:pt>
                <c:pt idx="17378">
                  <c:v>1.007080078125E-3</c:v>
                </c:pt>
                <c:pt idx="17379">
                  <c:v>1.007080078125E-3</c:v>
                </c:pt>
                <c:pt idx="17380">
                  <c:v>1.0068416595458984E-3</c:v>
                </c:pt>
                <c:pt idx="17381">
                  <c:v>1.007080078125E-3</c:v>
                </c:pt>
                <c:pt idx="17382">
                  <c:v>1.0080337524414063E-3</c:v>
                </c:pt>
                <c:pt idx="17383">
                  <c:v>1.007080078125E-3</c:v>
                </c:pt>
                <c:pt idx="17384">
                  <c:v>1.0068416595458984E-3</c:v>
                </c:pt>
                <c:pt idx="17385">
                  <c:v>1.007080078125E-3</c:v>
                </c:pt>
                <c:pt idx="17386">
                  <c:v>1.007080078125E-3</c:v>
                </c:pt>
                <c:pt idx="17387">
                  <c:v>1.0068416595458984E-3</c:v>
                </c:pt>
                <c:pt idx="17388">
                  <c:v>2.3163080215454102E-2</c:v>
                </c:pt>
                <c:pt idx="17389">
                  <c:v>1.007080078125E-3</c:v>
                </c:pt>
                <c:pt idx="17390">
                  <c:v>1.0068416595458984E-3</c:v>
                </c:pt>
                <c:pt idx="17391">
                  <c:v>1.007080078125E-3</c:v>
                </c:pt>
                <c:pt idx="17392">
                  <c:v>1.007080078125E-3</c:v>
                </c:pt>
                <c:pt idx="17393">
                  <c:v>1.0068416595458984E-3</c:v>
                </c:pt>
                <c:pt idx="17394">
                  <c:v>1.007080078125E-3</c:v>
                </c:pt>
                <c:pt idx="17395">
                  <c:v>1.007080078125E-3</c:v>
                </c:pt>
                <c:pt idx="17396">
                  <c:v>1.0068416595458984E-3</c:v>
                </c:pt>
                <c:pt idx="17397">
                  <c:v>1.007080078125E-3</c:v>
                </c:pt>
                <c:pt idx="17398">
                  <c:v>1.0080337524414063E-3</c:v>
                </c:pt>
                <c:pt idx="17399">
                  <c:v>1.0068416595458984E-3</c:v>
                </c:pt>
                <c:pt idx="17400">
                  <c:v>1.007080078125E-3</c:v>
                </c:pt>
                <c:pt idx="17401">
                  <c:v>1.007080078125E-3</c:v>
                </c:pt>
                <c:pt idx="17402">
                  <c:v>1.0068416595458984E-3</c:v>
                </c:pt>
                <c:pt idx="17403">
                  <c:v>1.007080078125E-3</c:v>
                </c:pt>
                <c:pt idx="17404">
                  <c:v>1.007080078125E-3</c:v>
                </c:pt>
                <c:pt idx="17405">
                  <c:v>1.0068416595458984E-3</c:v>
                </c:pt>
                <c:pt idx="17406">
                  <c:v>1.007080078125E-3</c:v>
                </c:pt>
                <c:pt idx="17407">
                  <c:v>1.007080078125E-3</c:v>
                </c:pt>
                <c:pt idx="17408">
                  <c:v>6.0429573059082031E-3</c:v>
                </c:pt>
                <c:pt idx="17409">
                  <c:v>1.007080078125E-3</c:v>
                </c:pt>
                <c:pt idx="17410">
                  <c:v>1.0068416595458984E-3</c:v>
                </c:pt>
                <c:pt idx="17411">
                  <c:v>1.007080078125E-3</c:v>
                </c:pt>
                <c:pt idx="17412">
                  <c:v>1.007080078125E-3</c:v>
                </c:pt>
                <c:pt idx="17413">
                  <c:v>1.0068416595458984E-3</c:v>
                </c:pt>
                <c:pt idx="17414">
                  <c:v>1.007080078125E-3</c:v>
                </c:pt>
                <c:pt idx="17415">
                  <c:v>1.007080078125E-3</c:v>
                </c:pt>
                <c:pt idx="17416">
                  <c:v>1.0068416595458984E-3</c:v>
                </c:pt>
                <c:pt idx="17417">
                  <c:v>1.0080337524414063E-3</c:v>
                </c:pt>
                <c:pt idx="17418">
                  <c:v>3.6253929138183594E-2</c:v>
                </c:pt>
                <c:pt idx="17419">
                  <c:v>1.007080078125E-3</c:v>
                </c:pt>
                <c:pt idx="17420">
                  <c:v>1.0080337524414063E-3</c:v>
                </c:pt>
                <c:pt idx="17421">
                  <c:v>1.007080078125E-3</c:v>
                </c:pt>
                <c:pt idx="17422">
                  <c:v>1.0068416595458984E-3</c:v>
                </c:pt>
                <c:pt idx="17423">
                  <c:v>1.007080078125E-3</c:v>
                </c:pt>
                <c:pt idx="17424">
                  <c:v>1.007080078125E-3</c:v>
                </c:pt>
                <c:pt idx="17425">
                  <c:v>1.0068416595458984E-3</c:v>
                </c:pt>
                <c:pt idx="17426">
                  <c:v>1.007080078125E-3</c:v>
                </c:pt>
                <c:pt idx="17427">
                  <c:v>1.007080078125E-3</c:v>
                </c:pt>
                <c:pt idx="17428">
                  <c:v>1.0068416595458984E-3</c:v>
                </c:pt>
                <c:pt idx="17429">
                  <c:v>1.007080078125E-3</c:v>
                </c:pt>
                <c:pt idx="17430">
                  <c:v>1.007080078125E-3</c:v>
                </c:pt>
                <c:pt idx="17431">
                  <c:v>1.0068416595458984E-3</c:v>
                </c:pt>
                <c:pt idx="17432">
                  <c:v>1.0080337524414063E-3</c:v>
                </c:pt>
                <c:pt idx="17433">
                  <c:v>1.007080078125E-3</c:v>
                </c:pt>
                <c:pt idx="17434">
                  <c:v>1.0068416595458984E-3</c:v>
                </c:pt>
                <c:pt idx="17435">
                  <c:v>1.007080078125E-3</c:v>
                </c:pt>
                <c:pt idx="17436">
                  <c:v>1.007080078125E-3</c:v>
                </c:pt>
                <c:pt idx="17437">
                  <c:v>1.0068416595458984E-3</c:v>
                </c:pt>
                <c:pt idx="17438">
                  <c:v>1.007080078125E-3</c:v>
                </c:pt>
                <c:pt idx="17439">
                  <c:v>1.007080078125E-3</c:v>
                </c:pt>
                <c:pt idx="17440">
                  <c:v>1.0068416595458984E-3</c:v>
                </c:pt>
                <c:pt idx="17441">
                  <c:v>1.007080078125E-3</c:v>
                </c:pt>
                <c:pt idx="17442">
                  <c:v>1.007080078125E-3</c:v>
                </c:pt>
                <c:pt idx="17443">
                  <c:v>1.0068416595458984E-3</c:v>
                </c:pt>
                <c:pt idx="17444">
                  <c:v>1.007080078125E-3</c:v>
                </c:pt>
                <c:pt idx="17445">
                  <c:v>1.0080337524414063E-3</c:v>
                </c:pt>
                <c:pt idx="17446">
                  <c:v>1.007080078125E-3</c:v>
                </c:pt>
                <c:pt idx="17447">
                  <c:v>1.0068416595458984E-3</c:v>
                </c:pt>
                <c:pt idx="17448">
                  <c:v>1.007080078125E-3</c:v>
                </c:pt>
                <c:pt idx="17449">
                  <c:v>1.007080078125E-3</c:v>
                </c:pt>
                <c:pt idx="17450">
                  <c:v>1.0068416595458984E-3</c:v>
                </c:pt>
                <c:pt idx="17451">
                  <c:v>1.007080078125E-3</c:v>
                </c:pt>
                <c:pt idx="17452">
                  <c:v>1.007080078125E-3</c:v>
                </c:pt>
                <c:pt idx="17453">
                  <c:v>1.0068416595458984E-3</c:v>
                </c:pt>
                <c:pt idx="17454">
                  <c:v>1.007080078125E-3</c:v>
                </c:pt>
                <c:pt idx="17455">
                  <c:v>1.007080078125E-3</c:v>
                </c:pt>
                <c:pt idx="17456">
                  <c:v>1.0068416595458984E-3</c:v>
                </c:pt>
                <c:pt idx="17457">
                  <c:v>1.0080337524414063E-3</c:v>
                </c:pt>
                <c:pt idx="17458">
                  <c:v>1.007080078125E-3</c:v>
                </c:pt>
                <c:pt idx="17459">
                  <c:v>1.0068416595458984E-3</c:v>
                </c:pt>
                <c:pt idx="17460">
                  <c:v>1.007080078125E-3</c:v>
                </c:pt>
                <c:pt idx="17461">
                  <c:v>1.007080078125E-3</c:v>
                </c:pt>
                <c:pt idx="17462">
                  <c:v>1.0068416595458984E-3</c:v>
                </c:pt>
                <c:pt idx="17463">
                  <c:v>1.007080078125E-3</c:v>
                </c:pt>
                <c:pt idx="17464">
                  <c:v>1.007080078125E-3</c:v>
                </c:pt>
                <c:pt idx="17465">
                  <c:v>1.0068416595458984E-3</c:v>
                </c:pt>
                <c:pt idx="17466">
                  <c:v>1.007080078125E-3</c:v>
                </c:pt>
                <c:pt idx="17467">
                  <c:v>1.007080078125E-3</c:v>
                </c:pt>
                <c:pt idx="17468">
                  <c:v>1.0068416595458984E-3</c:v>
                </c:pt>
                <c:pt idx="17469">
                  <c:v>1.007080078125E-3</c:v>
                </c:pt>
                <c:pt idx="17470">
                  <c:v>1.0080337524414063E-3</c:v>
                </c:pt>
                <c:pt idx="17471">
                  <c:v>1.007080078125E-3</c:v>
                </c:pt>
                <c:pt idx="17472">
                  <c:v>1.0068416595458984E-3</c:v>
                </c:pt>
                <c:pt idx="17473">
                  <c:v>1.007080078125E-3</c:v>
                </c:pt>
                <c:pt idx="17474">
                  <c:v>1.007080078125E-3</c:v>
                </c:pt>
                <c:pt idx="17475">
                  <c:v>1.0068416595458984E-3</c:v>
                </c:pt>
                <c:pt idx="17476">
                  <c:v>1.007080078125E-3</c:v>
                </c:pt>
                <c:pt idx="17477">
                  <c:v>1.007080078125E-3</c:v>
                </c:pt>
                <c:pt idx="17478">
                  <c:v>1.0068416595458984E-3</c:v>
                </c:pt>
                <c:pt idx="17479">
                  <c:v>1.007080078125E-3</c:v>
                </c:pt>
                <c:pt idx="17480">
                  <c:v>1.007080078125E-3</c:v>
                </c:pt>
                <c:pt idx="17481">
                  <c:v>1.0068416595458984E-3</c:v>
                </c:pt>
                <c:pt idx="17482">
                  <c:v>1.0080337524414063E-3</c:v>
                </c:pt>
                <c:pt idx="17483">
                  <c:v>1.007080078125E-3</c:v>
                </c:pt>
                <c:pt idx="17484">
                  <c:v>1.0068416595458984E-3</c:v>
                </c:pt>
                <c:pt idx="17485">
                  <c:v>1.007080078125E-3</c:v>
                </c:pt>
                <c:pt idx="17486">
                  <c:v>1.007080078125E-3</c:v>
                </c:pt>
                <c:pt idx="17487">
                  <c:v>1.0068416595458984E-3</c:v>
                </c:pt>
                <c:pt idx="17488">
                  <c:v>1.007080078125E-3</c:v>
                </c:pt>
                <c:pt idx="17489">
                  <c:v>1.007080078125E-3</c:v>
                </c:pt>
                <c:pt idx="17490">
                  <c:v>1.0068416595458984E-3</c:v>
                </c:pt>
                <c:pt idx="17491">
                  <c:v>1.007080078125E-3</c:v>
                </c:pt>
                <c:pt idx="17492">
                  <c:v>1.007080078125E-3</c:v>
                </c:pt>
                <c:pt idx="17493">
                  <c:v>1.0068416595458984E-3</c:v>
                </c:pt>
                <c:pt idx="17494">
                  <c:v>1.007080078125E-3</c:v>
                </c:pt>
                <c:pt idx="17495">
                  <c:v>1.0080337524414063E-3</c:v>
                </c:pt>
                <c:pt idx="17496">
                  <c:v>1.007080078125E-3</c:v>
                </c:pt>
                <c:pt idx="17497">
                  <c:v>1.0068416595458984E-3</c:v>
                </c:pt>
                <c:pt idx="17498">
                  <c:v>1.007080078125E-3</c:v>
                </c:pt>
                <c:pt idx="17499">
                  <c:v>1.007080078125E-3</c:v>
                </c:pt>
                <c:pt idx="17500">
                  <c:v>1.0068416595458984E-3</c:v>
                </c:pt>
                <c:pt idx="17501">
                  <c:v>1.007080078125E-3</c:v>
                </c:pt>
                <c:pt idx="17502">
                  <c:v>1.007080078125E-3</c:v>
                </c:pt>
                <c:pt idx="17503">
                  <c:v>1.0068416595458984E-3</c:v>
                </c:pt>
                <c:pt idx="17504">
                  <c:v>1.007080078125E-3</c:v>
                </c:pt>
                <c:pt idx="17505">
                  <c:v>1.007080078125E-3</c:v>
                </c:pt>
                <c:pt idx="17506">
                  <c:v>1.0068416595458984E-3</c:v>
                </c:pt>
                <c:pt idx="17507">
                  <c:v>1.0080337524414063E-3</c:v>
                </c:pt>
                <c:pt idx="17508">
                  <c:v>1.007080078125E-3</c:v>
                </c:pt>
                <c:pt idx="17509">
                  <c:v>1.0068416595458984E-3</c:v>
                </c:pt>
                <c:pt idx="17510">
                  <c:v>1.007080078125E-3</c:v>
                </c:pt>
                <c:pt idx="17511">
                  <c:v>1.007080078125E-3</c:v>
                </c:pt>
                <c:pt idx="17512">
                  <c:v>1.0068416595458984E-3</c:v>
                </c:pt>
                <c:pt idx="17513">
                  <c:v>1.007080078125E-3</c:v>
                </c:pt>
                <c:pt idx="17514">
                  <c:v>1.007080078125E-3</c:v>
                </c:pt>
                <c:pt idx="17515">
                  <c:v>1.0068416595458984E-3</c:v>
                </c:pt>
                <c:pt idx="17516">
                  <c:v>1.007080078125E-3</c:v>
                </c:pt>
                <c:pt idx="17517">
                  <c:v>1.007080078125E-3</c:v>
                </c:pt>
                <c:pt idx="17518">
                  <c:v>1.0068416595458984E-3</c:v>
                </c:pt>
                <c:pt idx="17519">
                  <c:v>1.007080078125E-3</c:v>
                </c:pt>
                <c:pt idx="17520">
                  <c:v>1.0080337524414063E-3</c:v>
                </c:pt>
                <c:pt idx="17521">
                  <c:v>1.007080078125E-3</c:v>
                </c:pt>
                <c:pt idx="17522">
                  <c:v>1.0068416595458984E-3</c:v>
                </c:pt>
                <c:pt idx="17523">
                  <c:v>1.007080078125E-3</c:v>
                </c:pt>
                <c:pt idx="17524">
                  <c:v>1.007080078125E-3</c:v>
                </c:pt>
                <c:pt idx="17525">
                  <c:v>1.0068416595458984E-3</c:v>
                </c:pt>
                <c:pt idx="17526">
                  <c:v>1.007080078125E-3</c:v>
                </c:pt>
                <c:pt idx="17527">
                  <c:v>1.007080078125E-3</c:v>
                </c:pt>
                <c:pt idx="17528">
                  <c:v>1.0068416595458984E-3</c:v>
                </c:pt>
                <c:pt idx="17529">
                  <c:v>1.007080078125E-3</c:v>
                </c:pt>
                <c:pt idx="17530">
                  <c:v>1.007080078125E-3</c:v>
                </c:pt>
                <c:pt idx="17531">
                  <c:v>1.0068416595458984E-3</c:v>
                </c:pt>
                <c:pt idx="17532">
                  <c:v>1.0080337524414063E-3</c:v>
                </c:pt>
                <c:pt idx="17533">
                  <c:v>1.007080078125E-3</c:v>
                </c:pt>
                <c:pt idx="17534">
                  <c:v>1.0068416595458984E-3</c:v>
                </c:pt>
                <c:pt idx="17535">
                  <c:v>1.007080078125E-3</c:v>
                </c:pt>
                <c:pt idx="17536">
                  <c:v>1.007080078125E-3</c:v>
                </c:pt>
                <c:pt idx="17537">
                  <c:v>1.0068416595458984E-3</c:v>
                </c:pt>
                <c:pt idx="17538">
                  <c:v>1.007080078125E-3</c:v>
                </c:pt>
                <c:pt idx="17539">
                  <c:v>1.007080078125E-3</c:v>
                </c:pt>
                <c:pt idx="17540">
                  <c:v>1.0068416595458984E-3</c:v>
                </c:pt>
                <c:pt idx="17541">
                  <c:v>1.007080078125E-3</c:v>
                </c:pt>
                <c:pt idx="17542">
                  <c:v>1.007080078125E-3</c:v>
                </c:pt>
                <c:pt idx="17543">
                  <c:v>1.0068416595458984E-3</c:v>
                </c:pt>
                <c:pt idx="17544">
                  <c:v>1.007080078125E-3</c:v>
                </c:pt>
                <c:pt idx="17545">
                  <c:v>1.0080337524414063E-3</c:v>
                </c:pt>
                <c:pt idx="17546">
                  <c:v>1.007080078125E-3</c:v>
                </c:pt>
                <c:pt idx="17547">
                  <c:v>1.0068416595458984E-3</c:v>
                </c:pt>
                <c:pt idx="17548">
                  <c:v>1.007080078125E-3</c:v>
                </c:pt>
                <c:pt idx="17549">
                  <c:v>1.007080078125E-3</c:v>
                </c:pt>
                <c:pt idx="17550">
                  <c:v>1.0068416595458984E-3</c:v>
                </c:pt>
                <c:pt idx="17551">
                  <c:v>1.007080078125E-3</c:v>
                </c:pt>
                <c:pt idx="17552">
                  <c:v>1.007080078125E-3</c:v>
                </c:pt>
                <c:pt idx="17553">
                  <c:v>1.0068416595458984E-3</c:v>
                </c:pt>
                <c:pt idx="17554">
                  <c:v>1.007080078125E-3</c:v>
                </c:pt>
                <c:pt idx="17555">
                  <c:v>1.007080078125E-3</c:v>
                </c:pt>
                <c:pt idx="17556">
                  <c:v>1.0068416595458984E-3</c:v>
                </c:pt>
                <c:pt idx="17557">
                  <c:v>1.0080337524414063E-3</c:v>
                </c:pt>
                <c:pt idx="17558">
                  <c:v>1.007080078125E-3</c:v>
                </c:pt>
                <c:pt idx="17559">
                  <c:v>1.0068416595458984E-3</c:v>
                </c:pt>
                <c:pt idx="17560">
                  <c:v>1.007080078125E-3</c:v>
                </c:pt>
                <c:pt idx="17561">
                  <c:v>1.007080078125E-3</c:v>
                </c:pt>
                <c:pt idx="17562">
                  <c:v>1.0068416595458984E-3</c:v>
                </c:pt>
                <c:pt idx="17563">
                  <c:v>1.007080078125E-3</c:v>
                </c:pt>
                <c:pt idx="17564">
                  <c:v>1.007080078125E-3</c:v>
                </c:pt>
                <c:pt idx="17565">
                  <c:v>1.0068416595458984E-3</c:v>
                </c:pt>
                <c:pt idx="17566">
                  <c:v>1.007080078125E-3</c:v>
                </c:pt>
                <c:pt idx="17567">
                  <c:v>1.007080078125E-3</c:v>
                </c:pt>
                <c:pt idx="17568">
                  <c:v>1.0068416595458984E-3</c:v>
                </c:pt>
                <c:pt idx="17569">
                  <c:v>2.2156000137329102E-2</c:v>
                </c:pt>
                <c:pt idx="17570">
                  <c:v>1.007080078125E-3</c:v>
                </c:pt>
                <c:pt idx="17571">
                  <c:v>1.007080078125E-3</c:v>
                </c:pt>
                <c:pt idx="17572">
                  <c:v>1.0068416595458984E-3</c:v>
                </c:pt>
                <c:pt idx="17573">
                  <c:v>1.007080078125E-3</c:v>
                </c:pt>
                <c:pt idx="17574">
                  <c:v>1.0080337524414063E-3</c:v>
                </c:pt>
                <c:pt idx="17575">
                  <c:v>1.007080078125E-3</c:v>
                </c:pt>
                <c:pt idx="17576">
                  <c:v>1.0068416595458984E-3</c:v>
                </c:pt>
                <c:pt idx="17577">
                  <c:v>1.007080078125E-3</c:v>
                </c:pt>
                <c:pt idx="17578">
                  <c:v>1.007080078125E-3</c:v>
                </c:pt>
                <c:pt idx="17579">
                  <c:v>1.0068416595458984E-3</c:v>
                </c:pt>
                <c:pt idx="17580">
                  <c:v>1.007080078125E-3</c:v>
                </c:pt>
                <c:pt idx="17581">
                  <c:v>1.007080078125E-3</c:v>
                </c:pt>
                <c:pt idx="17582">
                  <c:v>1.0068416595458984E-3</c:v>
                </c:pt>
                <c:pt idx="17583">
                  <c:v>1.007080078125E-3</c:v>
                </c:pt>
                <c:pt idx="17584">
                  <c:v>1.0068416595458984E-3</c:v>
                </c:pt>
                <c:pt idx="17585">
                  <c:v>1.007080078125E-3</c:v>
                </c:pt>
                <c:pt idx="17586">
                  <c:v>1.0080337524414063E-3</c:v>
                </c:pt>
                <c:pt idx="17587">
                  <c:v>1.007080078125E-3</c:v>
                </c:pt>
                <c:pt idx="17588">
                  <c:v>1.0068416595458984E-3</c:v>
                </c:pt>
                <c:pt idx="17589">
                  <c:v>1.007080078125E-3</c:v>
                </c:pt>
                <c:pt idx="17590">
                  <c:v>1.007080078125E-3</c:v>
                </c:pt>
                <c:pt idx="17591">
                  <c:v>1.0068416595458984E-3</c:v>
                </c:pt>
                <c:pt idx="17592">
                  <c:v>1.007080078125E-3</c:v>
                </c:pt>
                <c:pt idx="17593">
                  <c:v>1.007080078125E-3</c:v>
                </c:pt>
                <c:pt idx="17594">
                  <c:v>1.0068416595458984E-3</c:v>
                </c:pt>
                <c:pt idx="17595">
                  <c:v>1.007080078125E-3</c:v>
                </c:pt>
                <c:pt idx="17596">
                  <c:v>1.007080078125E-3</c:v>
                </c:pt>
                <c:pt idx="17597">
                  <c:v>1.0068416595458984E-3</c:v>
                </c:pt>
                <c:pt idx="17598">
                  <c:v>1.007080078125E-3</c:v>
                </c:pt>
                <c:pt idx="17599">
                  <c:v>1.0080337524414063E-3</c:v>
                </c:pt>
                <c:pt idx="17600">
                  <c:v>1.007080078125E-3</c:v>
                </c:pt>
                <c:pt idx="17601">
                  <c:v>1.0068416595458984E-3</c:v>
                </c:pt>
                <c:pt idx="17602">
                  <c:v>1.007080078125E-3</c:v>
                </c:pt>
                <c:pt idx="17603">
                  <c:v>1.007080078125E-3</c:v>
                </c:pt>
                <c:pt idx="17604">
                  <c:v>1.0068416595458984E-3</c:v>
                </c:pt>
                <c:pt idx="17605">
                  <c:v>1.007080078125E-3</c:v>
                </c:pt>
                <c:pt idx="17606">
                  <c:v>1.0068416595458984E-3</c:v>
                </c:pt>
                <c:pt idx="17607">
                  <c:v>1.007080078125E-3</c:v>
                </c:pt>
                <c:pt idx="17608">
                  <c:v>1.007080078125E-3</c:v>
                </c:pt>
                <c:pt idx="17609">
                  <c:v>1.0068416595458984E-3</c:v>
                </c:pt>
                <c:pt idx="17610">
                  <c:v>1.007080078125E-3</c:v>
                </c:pt>
                <c:pt idx="17611">
                  <c:v>1.0080337524414063E-3</c:v>
                </c:pt>
                <c:pt idx="17612">
                  <c:v>1.007080078125E-3</c:v>
                </c:pt>
                <c:pt idx="17613">
                  <c:v>1.0068416595458984E-3</c:v>
                </c:pt>
                <c:pt idx="17614">
                  <c:v>1.007080078125E-3</c:v>
                </c:pt>
                <c:pt idx="17615">
                  <c:v>1.007080078125E-3</c:v>
                </c:pt>
                <c:pt idx="17616">
                  <c:v>1.0068416595458984E-3</c:v>
                </c:pt>
                <c:pt idx="17617">
                  <c:v>1.007080078125E-3</c:v>
                </c:pt>
                <c:pt idx="17618">
                  <c:v>1.007080078125E-3</c:v>
                </c:pt>
                <c:pt idx="17619">
                  <c:v>1.0068416595458984E-3</c:v>
                </c:pt>
                <c:pt idx="17620">
                  <c:v>1.007080078125E-3</c:v>
                </c:pt>
                <c:pt idx="17621">
                  <c:v>1.007080078125E-3</c:v>
                </c:pt>
                <c:pt idx="17622">
                  <c:v>1.0068416595458984E-3</c:v>
                </c:pt>
                <c:pt idx="17623">
                  <c:v>1.007080078125E-3</c:v>
                </c:pt>
                <c:pt idx="17624">
                  <c:v>1.0080337524414063E-3</c:v>
                </c:pt>
                <c:pt idx="17625">
                  <c:v>1.007080078125E-3</c:v>
                </c:pt>
                <c:pt idx="17626">
                  <c:v>1.0068416595458984E-3</c:v>
                </c:pt>
                <c:pt idx="17627">
                  <c:v>1.007080078125E-3</c:v>
                </c:pt>
                <c:pt idx="17628">
                  <c:v>1.0068416595458984E-3</c:v>
                </c:pt>
                <c:pt idx="17629">
                  <c:v>1.007080078125E-3</c:v>
                </c:pt>
                <c:pt idx="17630">
                  <c:v>1.007080078125E-3</c:v>
                </c:pt>
                <c:pt idx="17631">
                  <c:v>1.0068416595458984E-3</c:v>
                </c:pt>
                <c:pt idx="17632">
                  <c:v>1.007080078125E-3</c:v>
                </c:pt>
                <c:pt idx="17633">
                  <c:v>1.007080078125E-3</c:v>
                </c:pt>
                <c:pt idx="17634">
                  <c:v>1.0068416595458984E-3</c:v>
                </c:pt>
                <c:pt idx="17635">
                  <c:v>1.007080078125E-3</c:v>
                </c:pt>
                <c:pt idx="17636">
                  <c:v>1.0080337524414063E-3</c:v>
                </c:pt>
                <c:pt idx="17637">
                  <c:v>1.007080078125E-3</c:v>
                </c:pt>
                <c:pt idx="17638">
                  <c:v>1.0068416595458984E-3</c:v>
                </c:pt>
                <c:pt idx="17639">
                  <c:v>1.007080078125E-3</c:v>
                </c:pt>
                <c:pt idx="17640">
                  <c:v>1.007080078125E-3</c:v>
                </c:pt>
                <c:pt idx="17641">
                  <c:v>1.0068416595458984E-3</c:v>
                </c:pt>
                <c:pt idx="17642">
                  <c:v>1.007080078125E-3</c:v>
                </c:pt>
                <c:pt idx="17643">
                  <c:v>1.007080078125E-3</c:v>
                </c:pt>
                <c:pt idx="17644">
                  <c:v>1.0068416595458984E-3</c:v>
                </c:pt>
                <c:pt idx="17645">
                  <c:v>1.007080078125E-3</c:v>
                </c:pt>
                <c:pt idx="17646">
                  <c:v>1.007080078125E-3</c:v>
                </c:pt>
                <c:pt idx="17647">
                  <c:v>1.0068416595458984E-3</c:v>
                </c:pt>
                <c:pt idx="17648">
                  <c:v>1.007080078125E-3</c:v>
                </c:pt>
                <c:pt idx="17649">
                  <c:v>1.0080337524414063E-3</c:v>
                </c:pt>
                <c:pt idx="17650">
                  <c:v>1.0068416595458984E-3</c:v>
                </c:pt>
                <c:pt idx="17651">
                  <c:v>1.007080078125E-3</c:v>
                </c:pt>
                <c:pt idx="17652">
                  <c:v>1.007080078125E-3</c:v>
                </c:pt>
                <c:pt idx="17653">
                  <c:v>1.0068416595458984E-3</c:v>
                </c:pt>
                <c:pt idx="17654">
                  <c:v>1.007080078125E-3</c:v>
                </c:pt>
                <c:pt idx="17655">
                  <c:v>1.007080078125E-3</c:v>
                </c:pt>
                <c:pt idx="17656">
                  <c:v>1.0068416595458984E-3</c:v>
                </c:pt>
                <c:pt idx="17657">
                  <c:v>1.007080078125E-3</c:v>
                </c:pt>
                <c:pt idx="17658">
                  <c:v>1.007080078125E-3</c:v>
                </c:pt>
                <c:pt idx="17659">
                  <c:v>1.0068416595458984E-3</c:v>
                </c:pt>
                <c:pt idx="17660">
                  <c:v>1.007080078125E-3</c:v>
                </c:pt>
                <c:pt idx="17661">
                  <c:v>1.0080337524414063E-3</c:v>
                </c:pt>
                <c:pt idx="17662">
                  <c:v>1.007080078125E-3</c:v>
                </c:pt>
                <c:pt idx="17663">
                  <c:v>1.0068416595458984E-3</c:v>
                </c:pt>
                <c:pt idx="17664">
                  <c:v>1.007080078125E-3</c:v>
                </c:pt>
                <c:pt idx="17665">
                  <c:v>1.007080078125E-3</c:v>
                </c:pt>
                <c:pt idx="17666">
                  <c:v>1.0068416595458984E-3</c:v>
                </c:pt>
                <c:pt idx="17667">
                  <c:v>1.007080078125E-3</c:v>
                </c:pt>
                <c:pt idx="17668">
                  <c:v>1.007080078125E-3</c:v>
                </c:pt>
                <c:pt idx="17669">
                  <c:v>1.0068416595458984E-3</c:v>
                </c:pt>
                <c:pt idx="17670">
                  <c:v>1.007080078125E-3</c:v>
                </c:pt>
                <c:pt idx="17671">
                  <c:v>1.007080078125E-3</c:v>
                </c:pt>
                <c:pt idx="17672">
                  <c:v>1.0068416595458984E-3</c:v>
                </c:pt>
                <c:pt idx="17673">
                  <c:v>1.007080078125E-3</c:v>
                </c:pt>
                <c:pt idx="17674">
                  <c:v>1.0080337524414063E-3</c:v>
                </c:pt>
                <c:pt idx="17675">
                  <c:v>1.0068416595458984E-3</c:v>
                </c:pt>
                <c:pt idx="17676">
                  <c:v>1.007080078125E-3</c:v>
                </c:pt>
                <c:pt idx="17677">
                  <c:v>1.007080078125E-3</c:v>
                </c:pt>
                <c:pt idx="17678">
                  <c:v>1.0068416595458984E-3</c:v>
                </c:pt>
                <c:pt idx="17679">
                  <c:v>1.007080078125E-3</c:v>
                </c:pt>
                <c:pt idx="17680">
                  <c:v>1.007080078125E-3</c:v>
                </c:pt>
                <c:pt idx="17681">
                  <c:v>1.0068416595458984E-3</c:v>
                </c:pt>
                <c:pt idx="17682">
                  <c:v>1.007080078125E-3</c:v>
                </c:pt>
                <c:pt idx="17683">
                  <c:v>1.007080078125E-3</c:v>
                </c:pt>
                <c:pt idx="17684">
                  <c:v>1.0068416595458984E-3</c:v>
                </c:pt>
                <c:pt idx="17685">
                  <c:v>1.007080078125E-3</c:v>
                </c:pt>
                <c:pt idx="17686">
                  <c:v>1.0080337524414063E-3</c:v>
                </c:pt>
                <c:pt idx="17687">
                  <c:v>1.007080078125E-3</c:v>
                </c:pt>
                <c:pt idx="17688">
                  <c:v>1.0068416595458984E-3</c:v>
                </c:pt>
                <c:pt idx="17689">
                  <c:v>1.007080078125E-3</c:v>
                </c:pt>
                <c:pt idx="17690">
                  <c:v>1.007080078125E-3</c:v>
                </c:pt>
                <c:pt idx="17691">
                  <c:v>1.0068416595458984E-3</c:v>
                </c:pt>
                <c:pt idx="17692">
                  <c:v>1.007080078125E-3</c:v>
                </c:pt>
                <c:pt idx="17693">
                  <c:v>1.007080078125E-3</c:v>
                </c:pt>
                <c:pt idx="17694">
                  <c:v>1.0068416595458984E-3</c:v>
                </c:pt>
                <c:pt idx="17695">
                  <c:v>1.007080078125E-3</c:v>
                </c:pt>
                <c:pt idx="17696">
                  <c:v>1.007080078125E-3</c:v>
                </c:pt>
                <c:pt idx="17697">
                  <c:v>1.0068416595458984E-3</c:v>
                </c:pt>
                <c:pt idx="17698">
                  <c:v>1.007080078125E-3</c:v>
                </c:pt>
                <c:pt idx="17699">
                  <c:v>1.0080337524414063E-3</c:v>
                </c:pt>
                <c:pt idx="17700">
                  <c:v>1.0068416595458984E-3</c:v>
                </c:pt>
                <c:pt idx="17701">
                  <c:v>1.007080078125E-3</c:v>
                </c:pt>
                <c:pt idx="17702">
                  <c:v>1.007080078125E-3</c:v>
                </c:pt>
                <c:pt idx="17703">
                  <c:v>1.0068416595458984E-3</c:v>
                </c:pt>
                <c:pt idx="17704">
                  <c:v>1.007080078125E-3</c:v>
                </c:pt>
                <c:pt idx="17705">
                  <c:v>1.007080078125E-3</c:v>
                </c:pt>
                <c:pt idx="17706">
                  <c:v>1.0068416595458984E-3</c:v>
                </c:pt>
                <c:pt idx="17707">
                  <c:v>1.007080078125E-3</c:v>
                </c:pt>
                <c:pt idx="17708">
                  <c:v>1.007080078125E-3</c:v>
                </c:pt>
                <c:pt idx="17709">
                  <c:v>1.0068416595458984E-3</c:v>
                </c:pt>
                <c:pt idx="17710">
                  <c:v>1.007080078125E-3</c:v>
                </c:pt>
                <c:pt idx="17711">
                  <c:v>1.0080337524414063E-3</c:v>
                </c:pt>
                <c:pt idx="17712">
                  <c:v>1.007080078125E-3</c:v>
                </c:pt>
                <c:pt idx="17713">
                  <c:v>1.0068416595458984E-3</c:v>
                </c:pt>
                <c:pt idx="17714">
                  <c:v>1.007080078125E-3</c:v>
                </c:pt>
                <c:pt idx="17715">
                  <c:v>1.007080078125E-3</c:v>
                </c:pt>
                <c:pt idx="17716">
                  <c:v>1.0068416595458984E-3</c:v>
                </c:pt>
                <c:pt idx="17717">
                  <c:v>1.007080078125E-3</c:v>
                </c:pt>
                <c:pt idx="17718">
                  <c:v>1.007080078125E-3</c:v>
                </c:pt>
                <c:pt idx="17719">
                  <c:v>1.0068416595458984E-3</c:v>
                </c:pt>
                <c:pt idx="17720">
                  <c:v>1.007080078125E-3</c:v>
                </c:pt>
                <c:pt idx="17721">
                  <c:v>1.007080078125E-3</c:v>
                </c:pt>
                <c:pt idx="17722">
                  <c:v>1.0068416595458984E-3</c:v>
                </c:pt>
                <c:pt idx="17723">
                  <c:v>1.007080078125E-3</c:v>
                </c:pt>
                <c:pt idx="17724">
                  <c:v>1.0080337524414063E-3</c:v>
                </c:pt>
                <c:pt idx="17725">
                  <c:v>1.0068416595458984E-3</c:v>
                </c:pt>
                <c:pt idx="17726">
                  <c:v>1.007080078125E-3</c:v>
                </c:pt>
                <c:pt idx="17727">
                  <c:v>1.007080078125E-3</c:v>
                </c:pt>
                <c:pt idx="17728">
                  <c:v>1.0068416595458984E-3</c:v>
                </c:pt>
                <c:pt idx="17729">
                  <c:v>1.007080078125E-3</c:v>
                </c:pt>
                <c:pt idx="17730">
                  <c:v>1.007080078125E-3</c:v>
                </c:pt>
                <c:pt idx="17731">
                  <c:v>1.0068416595458984E-3</c:v>
                </c:pt>
                <c:pt idx="17732">
                  <c:v>1.007080078125E-3</c:v>
                </c:pt>
                <c:pt idx="17733">
                  <c:v>1.007080078125E-3</c:v>
                </c:pt>
                <c:pt idx="17734">
                  <c:v>1.0068416595458984E-3</c:v>
                </c:pt>
                <c:pt idx="17735">
                  <c:v>1.007080078125E-3</c:v>
                </c:pt>
                <c:pt idx="17736">
                  <c:v>1.0080337524414063E-3</c:v>
                </c:pt>
                <c:pt idx="17737">
                  <c:v>1.007080078125E-3</c:v>
                </c:pt>
                <c:pt idx="17738">
                  <c:v>1.0068416595458984E-3</c:v>
                </c:pt>
                <c:pt idx="17739">
                  <c:v>1.007080078125E-3</c:v>
                </c:pt>
                <c:pt idx="17740">
                  <c:v>1.007080078125E-3</c:v>
                </c:pt>
                <c:pt idx="17741">
                  <c:v>1.0068416595458984E-3</c:v>
                </c:pt>
                <c:pt idx="17742">
                  <c:v>1.007080078125E-3</c:v>
                </c:pt>
                <c:pt idx="17743">
                  <c:v>1.007080078125E-3</c:v>
                </c:pt>
                <c:pt idx="17744">
                  <c:v>1.0068416595458984E-3</c:v>
                </c:pt>
                <c:pt idx="17745">
                  <c:v>1.007080078125E-3</c:v>
                </c:pt>
                <c:pt idx="17746">
                  <c:v>1.007080078125E-3</c:v>
                </c:pt>
                <c:pt idx="17747">
                  <c:v>6.0429573059082031E-3</c:v>
                </c:pt>
                <c:pt idx="17748">
                  <c:v>1.0068416595458984E-3</c:v>
                </c:pt>
                <c:pt idx="17749">
                  <c:v>1.007080078125E-3</c:v>
                </c:pt>
                <c:pt idx="17750">
                  <c:v>1.007080078125E-3</c:v>
                </c:pt>
                <c:pt idx="17751">
                  <c:v>1.0068416595458984E-3</c:v>
                </c:pt>
                <c:pt idx="17752">
                  <c:v>1.007080078125E-3</c:v>
                </c:pt>
                <c:pt idx="17753">
                  <c:v>1.007080078125E-3</c:v>
                </c:pt>
                <c:pt idx="17754">
                  <c:v>1.0068416595458984E-3</c:v>
                </c:pt>
                <c:pt idx="17755">
                  <c:v>1.007080078125E-3</c:v>
                </c:pt>
                <c:pt idx="17756">
                  <c:v>1.0080337524414063E-3</c:v>
                </c:pt>
                <c:pt idx="17757">
                  <c:v>1.007080078125E-3</c:v>
                </c:pt>
                <c:pt idx="17758">
                  <c:v>1.0068416595458984E-3</c:v>
                </c:pt>
                <c:pt idx="17759">
                  <c:v>1.007080078125E-3</c:v>
                </c:pt>
                <c:pt idx="17760">
                  <c:v>1.007080078125E-3</c:v>
                </c:pt>
                <c:pt idx="17761">
                  <c:v>1.0068416595458984E-3</c:v>
                </c:pt>
                <c:pt idx="17762">
                  <c:v>1.007080078125E-3</c:v>
                </c:pt>
                <c:pt idx="17763">
                  <c:v>1.007080078125E-3</c:v>
                </c:pt>
                <c:pt idx="17764">
                  <c:v>1.0068416595458984E-3</c:v>
                </c:pt>
                <c:pt idx="17765">
                  <c:v>1.007080078125E-3</c:v>
                </c:pt>
                <c:pt idx="17766">
                  <c:v>1.007080078125E-3</c:v>
                </c:pt>
                <c:pt idx="17767">
                  <c:v>1.0068416595458984E-3</c:v>
                </c:pt>
                <c:pt idx="17768">
                  <c:v>1.007080078125E-3</c:v>
                </c:pt>
                <c:pt idx="17769">
                  <c:v>1.0080337524414063E-3</c:v>
                </c:pt>
                <c:pt idx="17770">
                  <c:v>1.0068416595458984E-3</c:v>
                </c:pt>
                <c:pt idx="17771">
                  <c:v>1.007080078125E-3</c:v>
                </c:pt>
                <c:pt idx="17772">
                  <c:v>1.007080078125E-3</c:v>
                </c:pt>
                <c:pt idx="17773">
                  <c:v>1.0068416595458984E-3</c:v>
                </c:pt>
                <c:pt idx="17774">
                  <c:v>1.007080078125E-3</c:v>
                </c:pt>
                <c:pt idx="17775">
                  <c:v>1.007080078125E-3</c:v>
                </c:pt>
                <c:pt idx="17776">
                  <c:v>1.0068416595458984E-3</c:v>
                </c:pt>
                <c:pt idx="17777">
                  <c:v>1.007080078125E-3</c:v>
                </c:pt>
                <c:pt idx="17778">
                  <c:v>1.007080078125E-3</c:v>
                </c:pt>
                <c:pt idx="17779">
                  <c:v>1.0068416595458984E-3</c:v>
                </c:pt>
                <c:pt idx="17780">
                  <c:v>1.007080078125E-3</c:v>
                </c:pt>
                <c:pt idx="17781">
                  <c:v>1.0080337524414063E-3</c:v>
                </c:pt>
                <c:pt idx="17782">
                  <c:v>1.007080078125E-3</c:v>
                </c:pt>
                <c:pt idx="17783">
                  <c:v>1.0068416595458984E-3</c:v>
                </c:pt>
                <c:pt idx="17784">
                  <c:v>1.007080078125E-3</c:v>
                </c:pt>
                <c:pt idx="17785">
                  <c:v>1.007080078125E-3</c:v>
                </c:pt>
                <c:pt idx="17786">
                  <c:v>1.0068416595458984E-3</c:v>
                </c:pt>
                <c:pt idx="17787">
                  <c:v>1.007080078125E-3</c:v>
                </c:pt>
                <c:pt idx="17788">
                  <c:v>1.007080078125E-3</c:v>
                </c:pt>
                <c:pt idx="17789">
                  <c:v>1.0068416595458984E-3</c:v>
                </c:pt>
                <c:pt idx="17790">
                  <c:v>1.007080078125E-3</c:v>
                </c:pt>
                <c:pt idx="17791">
                  <c:v>1.007080078125E-3</c:v>
                </c:pt>
                <c:pt idx="17792">
                  <c:v>1.0068416595458984E-3</c:v>
                </c:pt>
                <c:pt idx="17793">
                  <c:v>1.007080078125E-3</c:v>
                </c:pt>
                <c:pt idx="17794">
                  <c:v>1.0080337524414063E-3</c:v>
                </c:pt>
                <c:pt idx="17795">
                  <c:v>1.0068416595458984E-3</c:v>
                </c:pt>
                <c:pt idx="17796">
                  <c:v>1.007080078125E-3</c:v>
                </c:pt>
                <c:pt idx="17797">
                  <c:v>1.007080078125E-3</c:v>
                </c:pt>
                <c:pt idx="17798">
                  <c:v>1.0068416595458984E-3</c:v>
                </c:pt>
                <c:pt idx="17799">
                  <c:v>1.007080078125E-3</c:v>
                </c:pt>
                <c:pt idx="17800">
                  <c:v>1.007080078125E-3</c:v>
                </c:pt>
                <c:pt idx="17801">
                  <c:v>1.0068416595458984E-3</c:v>
                </c:pt>
                <c:pt idx="17802">
                  <c:v>1.007080078125E-3</c:v>
                </c:pt>
                <c:pt idx="17803">
                  <c:v>1.007080078125E-3</c:v>
                </c:pt>
                <c:pt idx="17804">
                  <c:v>1.0068416595458984E-3</c:v>
                </c:pt>
                <c:pt idx="17805">
                  <c:v>1.007080078125E-3</c:v>
                </c:pt>
                <c:pt idx="17806">
                  <c:v>1.0080337524414063E-3</c:v>
                </c:pt>
                <c:pt idx="17807">
                  <c:v>1.007080078125E-3</c:v>
                </c:pt>
                <c:pt idx="17808">
                  <c:v>1.0068416595458984E-3</c:v>
                </c:pt>
                <c:pt idx="17809">
                  <c:v>1.007080078125E-3</c:v>
                </c:pt>
                <c:pt idx="17810">
                  <c:v>1.007080078125E-3</c:v>
                </c:pt>
                <c:pt idx="17811">
                  <c:v>1.0068416595458984E-3</c:v>
                </c:pt>
                <c:pt idx="17812">
                  <c:v>1.007080078125E-3</c:v>
                </c:pt>
                <c:pt idx="17813">
                  <c:v>1.007080078125E-3</c:v>
                </c:pt>
                <c:pt idx="17814">
                  <c:v>1.0068416595458984E-3</c:v>
                </c:pt>
                <c:pt idx="17815">
                  <c:v>1.007080078125E-3</c:v>
                </c:pt>
                <c:pt idx="17816">
                  <c:v>1.007080078125E-3</c:v>
                </c:pt>
                <c:pt idx="17817">
                  <c:v>1.0068416595458984E-3</c:v>
                </c:pt>
                <c:pt idx="17818">
                  <c:v>1.007080078125E-3</c:v>
                </c:pt>
                <c:pt idx="17819">
                  <c:v>1.0080337524414063E-3</c:v>
                </c:pt>
                <c:pt idx="17820">
                  <c:v>1.0068416595458984E-3</c:v>
                </c:pt>
                <c:pt idx="17821">
                  <c:v>1.007080078125E-3</c:v>
                </c:pt>
                <c:pt idx="17822">
                  <c:v>1.007080078125E-3</c:v>
                </c:pt>
                <c:pt idx="17823">
                  <c:v>1.0068416595458984E-3</c:v>
                </c:pt>
                <c:pt idx="17824">
                  <c:v>1.007080078125E-3</c:v>
                </c:pt>
                <c:pt idx="17825">
                  <c:v>1.007080078125E-3</c:v>
                </c:pt>
                <c:pt idx="17826">
                  <c:v>1.0068416595458984E-3</c:v>
                </c:pt>
                <c:pt idx="17827">
                  <c:v>1.007080078125E-3</c:v>
                </c:pt>
                <c:pt idx="17828">
                  <c:v>1.007080078125E-3</c:v>
                </c:pt>
                <c:pt idx="17829">
                  <c:v>1.0068416595458984E-3</c:v>
                </c:pt>
                <c:pt idx="17830">
                  <c:v>1.007080078125E-3</c:v>
                </c:pt>
                <c:pt idx="17831">
                  <c:v>1.0080337524414063E-3</c:v>
                </c:pt>
                <c:pt idx="17832">
                  <c:v>1.007080078125E-3</c:v>
                </c:pt>
                <c:pt idx="17833">
                  <c:v>1.0068416595458984E-3</c:v>
                </c:pt>
                <c:pt idx="17834">
                  <c:v>1.007080078125E-3</c:v>
                </c:pt>
                <c:pt idx="17835">
                  <c:v>1.007080078125E-3</c:v>
                </c:pt>
                <c:pt idx="17836">
                  <c:v>1.0068416595458984E-3</c:v>
                </c:pt>
                <c:pt idx="17837">
                  <c:v>1.007080078125E-3</c:v>
                </c:pt>
                <c:pt idx="17838">
                  <c:v>1.007080078125E-3</c:v>
                </c:pt>
                <c:pt idx="17839">
                  <c:v>1.0068416595458984E-3</c:v>
                </c:pt>
                <c:pt idx="17840">
                  <c:v>1.007080078125E-3</c:v>
                </c:pt>
                <c:pt idx="17841">
                  <c:v>1.007080078125E-3</c:v>
                </c:pt>
                <c:pt idx="17842">
                  <c:v>1.0068416595458984E-3</c:v>
                </c:pt>
                <c:pt idx="17843">
                  <c:v>1.007080078125E-3</c:v>
                </c:pt>
                <c:pt idx="17844">
                  <c:v>1.0080337524414063E-3</c:v>
                </c:pt>
                <c:pt idx="17845">
                  <c:v>1.0068416595458984E-3</c:v>
                </c:pt>
                <c:pt idx="17846">
                  <c:v>1.007080078125E-3</c:v>
                </c:pt>
                <c:pt idx="17847">
                  <c:v>1.007080078125E-3</c:v>
                </c:pt>
                <c:pt idx="17848">
                  <c:v>1.0068416595458984E-3</c:v>
                </c:pt>
                <c:pt idx="17849">
                  <c:v>1.007080078125E-3</c:v>
                </c:pt>
                <c:pt idx="17850">
                  <c:v>1.007080078125E-3</c:v>
                </c:pt>
                <c:pt idx="17851">
                  <c:v>1.0068416595458984E-3</c:v>
                </c:pt>
                <c:pt idx="17852">
                  <c:v>1.007080078125E-3</c:v>
                </c:pt>
                <c:pt idx="17853">
                  <c:v>1.007080078125E-3</c:v>
                </c:pt>
                <c:pt idx="17854">
                  <c:v>1.0068416595458984E-3</c:v>
                </c:pt>
                <c:pt idx="17855">
                  <c:v>1.007080078125E-3</c:v>
                </c:pt>
                <c:pt idx="17856">
                  <c:v>1.0080337524414063E-3</c:v>
                </c:pt>
                <c:pt idx="17857">
                  <c:v>1.007080078125E-3</c:v>
                </c:pt>
                <c:pt idx="17858">
                  <c:v>1.0068416595458984E-3</c:v>
                </c:pt>
                <c:pt idx="17859">
                  <c:v>1.007080078125E-3</c:v>
                </c:pt>
                <c:pt idx="17860">
                  <c:v>1.007080078125E-3</c:v>
                </c:pt>
                <c:pt idx="17861">
                  <c:v>1.0068416595458984E-3</c:v>
                </c:pt>
                <c:pt idx="17862">
                  <c:v>1.007080078125E-3</c:v>
                </c:pt>
                <c:pt idx="17863">
                  <c:v>1.007080078125E-3</c:v>
                </c:pt>
                <c:pt idx="17864">
                  <c:v>1.0068416595458984E-3</c:v>
                </c:pt>
                <c:pt idx="17865">
                  <c:v>1.007080078125E-3</c:v>
                </c:pt>
                <c:pt idx="17866">
                  <c:v>1.007080078125E-3</c:v>
                </c:pt>
                <c:pt idx="17867">
                  <c:v>1.0068416595458984E-3</c:v>
                </c:pt>
                <c:pt idx="17868">
                  <c:v>1.0080337524414063E-3</c:v>
                </c:pt>
                <c:pt idx="17869">
                  <c:v>1.007080078125E-3</c:v>
                </c:pt>
                <c:pt idx="17870">
                  <c:v>1.0068416595458984E-3</c:v>
                </c:pt>
                <c:pt idx="17871">
                  <c:v>1.007080078125E-3</c:v>
                </c:pt>
                <c:pt idx="17872">
                  <c:v>1.007080078125E-3</c:v>
                </c:pt>
                <c:pt idx="17873">
                  <c:v>1.0068416595458984E-3</c:v>
                </c:pt>
                <c:pt idx="17874">
                  <c:v>1.007080078125E-3</c:v>
                </c:pt>
                <c:pt idx="17875">
                  <c:v>1.007080078125E-3</c:v>
                </c:pt>
                <c:pt idx="17876">
                  <c:v>1.0068416595458984E-3</c:v>
                </c:pt>
                <c:pt idx="17877">
                  <c:v>1.007080078125E-3</c:v>
                </c:pt>
                <c:pt idx="17878">
                  <c:v>1.007080078125E-3</c:v>
                </c:pt>
                <c:pt idx="17879">
                  <c:v>1.0068416595458984E-3</c:v>
                </c:pt>
                <c:pt idx="17880">
                  <c:v>1.007080078125E-3</c:v>
                </c:pt>
                <c:pt idx="17881">
                  <c:v>1.0080337524414063E-3</c:v>
                </c:pt>
                <c:pt idx="17882">
                  <c:v>1.007080078125E-3</c:v>
                </c:pt>
                <c:pt idx="17883">
                  <c:v>1.0068416595458984E-3</c:v>
                </c:pt>
                <c:pt idx="17884">
                  <c:v>1.007080078125E-3</c:v>
                </c:pt>
                <c:pt idx="17885">
                  <c:v>1.007080078125E-3</c:v>
                </c:pt>
                <c:pt idx="17886">
                  <c:v>1.0068416595458984E-3</c:v>
                </c:pt>
                <c:pt idx="17887">
                  <c:v>1.007080078125E-3</c:v>
                </c:pt>
                <c:pt idx="17888">
                  <c:v>1.007080078125E-3</c:v>
                </c:pt>
                <c:pt idx="17889">
                  <c:v>1.0068416595458984E-3</c:v>
                </c:pt>
                <c:pt idx="17890">
                  <c:v>1.007080078125E-3</c:v>
                </c:pt>
                <c:pt idx="17891">
                  <c:v>1.007080078125E-3</c:v>
                </c:pt>
                <c:pt idx="17892">
                  <c:v>1.0068416595458984E-3</c:v>
                </c:pt>
                <c:pt idx="17893">
                  <c:v>1.0080337524414063E-3</c:v>
                </c:pt>
                <c:pt idx="17894">
                  <c:v>1.007080078125E-3</c:v>
                </c:pt>
                <c:pt idx="17895">
                  <c:v>1.0068416595458984E-3</c:v>
                </c:pt>
                <c:pt idx="17896">
                  <c:v>1.007080078125E-3</c:v>
                </c:pt>
                <c:pt idx="17897">
                  <c:v>1.007080078125E-3</c:v>
                </c:pt>
                <c:pt idx="17898">
                  <c:v>1.0068416595458984E-3</c:v>
                </c:pt>
                <c:pt idx="17899">
                  <c:v>1.007080078125E-3</c:v>
                </c:pt>
                <c:pt idx="17900">
                  <c:v>1.007080078125E-3</c:v>
                </c:pt>
                <c:pt idx="17901">
                  <c:v>1.0068416595458984E-3</c:v>
                </c:pt>
                <c:pt idx="17902">
                  <c:v>1.007080078125E-3</c:v>
                </c:pt>
                <c:pt idx="17903">
                  <c:v>1.007080078125E-3</c:v>
                </c:pt>
                <c:pt idx="17904">
                  <c:v>1.0068416595458984E-3</c:v>
                </c:pt>
                <c:pt idx="17905">
                  <c:v>1.007080078125E-3</c:v>
                </c:pt>
                <c:pt idx="17906">
                  <c:v>1.0080337524414063E-3</c:v>
                </c:pt>
                <c:pt idx="17907">
                  <c:v>1.007080078125E-3</c:v>
                </c:pt>
                <c:pt idx="17908">
                  <c:v>1.0068416595458984E-3</c:v>
                </c:pt>
                <c:pt idx="17909">
                  <c:v>1.007080078125E-3</c:v>
                </c:pt>
                <c:pt idx="17910">
                  <c:v>1.007080078125E-3</c:v>
                </c:pt>
                <c:pt idx="17911">
                  <c:v>1.0068416595458984E-3</c:v>
                </c:pt>
                <c:pt idx="17912">
                  <c:v>1.007080078125E-3</c:v>
                </c:pt>
                <c:pt idx="17913">
                  <c:v>1.007080078125E-3</c:v>
                </c:pt>
                <c:pt idx="17914">
                  <c:v>1.0068416595458984E-3</c:v>
                </c:pt>
                <c:pt idx="17915">
                  <c:v>1.007080078125E-3</c:v>
                </c:pt>
                <c:pt idx="17916">
                  <c:v>1.007080078125E-3</c:v>
                </c:pt>
                <c:pt idx="17917">
                  <c:v>1.0068416595458984E-3</c:v>
                </c:pt>
                <c:pt idx="17918">
                  <c:v>1.0080337524414063E-3</c:v>
                </c:pt>
                <c:pt idx="17919">
                  <c:v>1.007080078125E-3</c:v>
                </c:pt>
                <c:pt idx="17920">
                  <c:v>1.0068416595458984E-3</c:v>
                </c:pt>
                <c:pt idx="17921">
                  <c:v>1.007080078125E-3</c:v>
                </c:pt>
                <c:pt idx="17922">
                  <c:v>1.007080078125E-3</c:v>
                </c:pt>
                <c:pt idx="17923">
                  <c:v>1.0068416595458984E-3</c:v>
                </c:pt>
                <c:pt idx="17924">
                  <c:v>1.007080078125E-3</c:v>
                </c:pt>
                <c:pt idx="17925">
                  <c:v>1.007080078125E-3</c:v>
                </c:pt>
                <c:pt idx="17926">
                  <c:v>1.0068416595458984E-3</c:v>
                </c:pt>
                <c:pt idx="17927">
                  <c:v>1.007080078125E-3</c:v>
                </c:pt>
                <c:pt idx="17928">
                  <c:v>1.007080078125E-3</c:v>
                </c:pt>
                <c:pt idx="17929">
                  <c:v>1.0068416595458984E-3</c:v>
                </c:pt>
                <c:pt idx="17930">
                  <c:v>1.007080078125E-3</c:v>
                </c:pt>
                <c:pt idx="17931">
                  <c:v>1.0080337524414063E-3</c:v>
                </c:pt>
                <c:pt idx="17932">
                  <c:v>1.007080078125E-3</c:v>
                </c:pt>
                <c:pt idx="17933">
                  <c:v>1.0068416595458984E-3</c:v>
                </c:pt>
                <c:pt idx="17934">
                  <c:v>1.007080078125E-3</c:v>
                </c:pt>
                <c:pt idx="17935">
                  <c:v>1.007080078125E-3</c:v>
                </c:pt>
                <c:pt idx="17936">
                  <c:v>1.0068416595458984E-3</c:v>
                </c:pt>
                <c:pt idx="17937">
                  <c:v>1.007080078125E-3</c:v>
                </c:pt>
                <c:pt idx="17938">
                  <c:v>1.007080078125E-3</c:v>
                </c:pt>
                <c:pt idx="17939">
                  <c:v>1.0068416595458984E-3</c:v>
                </c:pt>
                <c:pt idx="17940">
                  <c:v>1.007080078125E-3</c:v>
                </c:pt>
                <c:pt idx="17941">
                  <c:v>1.007080078125E-3</c:v>
                </c:pt>
                <c:pt idx="17942">
                  <c:v>1.0068416595458984E-3</c:v>
                </c:pt>
                <c:pt idx="17943">
                  <c:v>1.0080337524414063E-3</c:v>
                </c:pt>
                <c:pt idx="17944">
                  <c:v>1.007080078125E-3</c:v>
                </c:pt>
                <c:pt idx="17945">
                  <c:v>1.0068416595458984E-3</c:v>
                </c:pt>
                <c:pt idx="17946">
                  <c:v>1.007080078125E-3</c:v>
                </c:pt>
                <c:pt idx="17947">
                  <c:v>1.007080078125E-3</c:v>
                </c:pt>
                <c:pt idx="17948">
                  <c:v>1.0068416595458984E-3</c:v>
                </c:pt>
                <c:pt idx="17949">
                  <c:v>1.007080078125E-3</c:v>
                </c:pt>
                <c:pt idx="17950">
                  <c:v>1.007080078125E-3</c:v>
                </c:pt>
                <c:pt idx="17951">
                  <c:v>1.0068416595458984E-3</c:v>
                </c:pt>
                <c:pt idx="17952">
                  <c:v>1.007080078125E-3</c:v>
                </c:pt>
                <c:pt idx="17953">
                  <c:v>1.007080078125E-3</c:v>
                </c:pt>
                <c:pt idx="17954">
                  <c:v>1.0068416595458984E-3</c:v>
                </c:pt>
                <c:pt idx="17955">
                  <c:v>1.007080078125E-3</c:v>
                </c:pt>
                <c:pt idx="17956">
                  <c:v>1.0080337524414063E-3</c:v>
                </c:pt>
                <c:pt idx="17957">
                  <c:v>1.007080078125E-3</c:v>
                </c:pt>
                <c:pt idx="17958">
                  <c:v>1.0068416595458984E-3</c:v>
                </c:pt>
                <c:pt idx="17959">
                  <c:v>1.007080078125E-3</c:v>
                </c:pt>
                <c:pt idx="17960">
                  <c:v>1.007080078125E-3</c:v>
                </c:pt>
                <c:pt idx="17961">
                  <c:v>1.0068416595458984E-3</c:v>
                </c:pt>
                <c:pt idx="17962">
                  <c:v>1.007080078125E-3</c:v>
                </c:pt>
                <c:pt idx="17963">
                  <c:v>1.007080078125E-3</c:v>
                </c:pt>
                <c:pt idx="17964">
                  <c:v>1.0068416595458984E-3</c:v>
                </c:pt>
                <c:pt idx="17965">
                  <c:v>1.007080078125E-3</c:v>
                </c:pt>
                <c:pt idx="17966">
                  <c:v>1.007080078125E-3</c:v>
                </c:pt>
                <c:pt idx="17967">
                  <c:v>1.0068416595458984E-3</c:v>
                </c:pt>
                <c:pt idx="17968">
                  <c:v>1.0080337524414063E-3</c:v>
                </c:pt>
                <c:pt idx="17969">
                  <c:v>1.007080078125E-3</c:v>
                </c:pt>
                <c:pt idx="17970">
                  <c:v>1.0068416595458984E-3</c:v>
                </c:pt>
                <c:pt idx="17971">
                  <c:v>1.007080078125E-3</c:v>
                </c:pt>
                <c:pt idx="17972">
                  <c:v>1.007080078125E-3</c:v>
                </c:pt>
                <c:pt idx="17973">
                  <c:v>1.0068416595458984E-3</c:v>
                </c:pt>
                <c:pt idx="17974">
                  <c:v>1.007080078125E-3</c:v>
                </c:pt>
                <c:pt idx="17975">
                  <c:v>1.007080078125E-3</c:v>
                </c:pt>
                <c:pt idx="17976">
                  <c:v>1.0068416595458984E-3</c:v>
                </c:pt>
                <c:pt idx="17977">
                  <c:v>1.007080078125E-3</c:v>
                </c:pt>
                <c:pt idx="17978">
                  <c:v>1.007080078125E-3</c:v>
                </c:pt>
                <c:pt idx="17979">
                  <c:v>1.0068416595458984E-3</c:v>
                </c:pt>
                <c:pt idx="17980">
                  <c:v>1.007080078125E-3</c:v>
                </c:pt>
                <c:pt idx="17981">
                  <c:v>1.0080337524414063E-3</c:v>
                </c:pt>
                <c:pt idx="17982">
                  <c:v>1.007080078125E-3</c:v>
                </c:pt>
                <c:pt idx="17983">
                  <c:v>1.0068416595458984E-3</c:v>
                </c:pt>
                <c:pt idx="17984">
                  <c:v>1.007080078125E-3</c:v>
                </c:pt>
                <c:pt idx="17985">
                  <c:v>1.007080078125E-3</c:v>
                </c:pt>
                <c:pt idx="17986">
                  <c:v>1.0068416595458984E-3</c:v>
                </c:pt>
                <c:pt idx="17987">
                  <c:v>1.007080078125E-3</c:v>
                </c:pt>
                <c:pt idx="17988">
                  <c:v>1.007080078125E-3</c:v>
                </c:pt>
                <c:pt idx="17989">
                  <c:v>1.0068416595458984E-3</c:v>
                </c:pt>
                <c:pt idx="17990">
                  <c:v>1.007080078125E-3</c:v>
                </c:pt>
                <c:pt idx="17991">
                  <c:v>1.007080078125E-3</c:v>
                </c:pt>
                <c:pt idx="17992">
                  <c:v>1.0068416595458984E-3</c:v>
                </c:pt>
                <c:pt idx="17993">
                  <c:v>1.0080337524414063E-3</c:v>
                </c:pt>
                <c:pt idx="17994">
                  <c:v>1.007080078125E-3</c:v>
                </c:pt>
                <c:pt idx="17995">
                  <c:v>1.0068416595458984E-3</c:v>
                </c:pt>
                <c:pt idx="17996">
                  <c:v>1.007080078125E-3</c:v>
                </c:pt>
                <c:pt idx="17997">
                  <c:v>1.007080078125E-3</c:v>
                </c:pt>
                <c:pt idx="17998">
                  <c:v>1.0068416595458984E-3</c:v>
                </c:pt>
                <c:pt idx="17999">
                  <c:v>1.007080078125E-3</c:v>
                </c:pt>
                <c:pt idx="18000">
                  <c:v>1.007080078125E-3</c:v>
                </c:pt>
                <c:pt idx="18001">
                  <c:v>1.0068416595458984E-3</c:v>
                </c:pt>
                <c:pt idx="18002">
                  <c:v>1.007080078125E-3</c:v>
                </c:pt>
                <c:pt idx="18003">
                  <c:v>1.007080078125E-3</c:v>
                </c:pt>
                <c:pt idx="18004">
                  <c:v>1.0068416595458984E-3</c:v>
                </c:pt>
                <c:pt idx="18005">
                  <c:v>1.007080078125E-3</c:v>
                </c:pt>
                <c:pt idx="18006">
                  <c:v>1.0080337524414063E-3</c:v>
                </c:pt>
                <c:pt idx="18007">
                  <c:v>1.007080078125E-3</c:v>
                </c:pt>
                <c:pt idx="18008">
                  <c:v>1.0068416595458984E-3</c:v>
                </c:pt>
                <c:pt idx="18009">
                  <c:v>1.007080078125E-3</c:v>
                </c:pt>
                <c:pt idx="18010">
                  <c:v>1.007080078125E-3</c:v>
                </c:pt>
                <c:pt idx="18011">
                  <c:v>1.0068416595458984E-3</c:v>
                </c:pt>
                <c:pt idx="18012">
                  <c:v>1.007080078125E-3</c:v>
                </c:pt>
                <c:pt idx="18013">
                  <c:v>1.007080078125E-3</c:v>
                </c:pt>
                <c:pt idx="18014">
                  <c:v>1.0068416595458984E-3</c:v>
                </c:pt>
                <c:pt idx="18015">
                  <c:v>1.007080078125E-3</c:v>
                </c:pt>
                <c:pt idx="18016">
                  <c:v>1.007080078125E-3</c:v>
                </c:pt>
                <c:pt idx="18017">
                  <c:v>1.0068416595458984E-3</c:v>
                </c:pt>
                <c:pt idx="18018">
                  <c:v>1.0080337524414063E-3</c:v>
                </c:pt>
                <c:pt idx="18019">
                  <c:v>1.007080078125E-3</c:v>
                </c:pt>
                <c:pt idx="18020">
                  <c:v>1.0068416595458984E-3</c:v>
                </c:pt>
                <c:pt idx="18021">
                  <c:v>1.007080078125E-3</c:v>
                </c:pt>
                <c:pt idx="18022">
                  <c:v>1.007080078125E-3</c:v>
                </c:pt>
                <c:pt idx="18023">
                  <c:v>1.0068416595458984E-3</c:v>
                </c:pt>
                <c:pt idx="18024">
                  <c:v>1.007080078125E-3</c:v>
                </c:pt>
                <c:pt idx="18025">
                  <c:v>9.0639591217041016E-3</c:v>
                </c:pt>
                <c:pt idx="18026">
                  <c:v>1.007080078125E-3</c:v>
                </c:pt>
                <c:pt idx="18027">
                  <c:v>1.007080078125E-3</c:v>
                </c:pt>
                <c:pt idx="18028">
                  <c:v>1.0068416595458984E-3</c:v>
                </c:pt>
                <c:pt idx="18029">
                  <c:v>1.007080078125E-3</c:v>
                </c:pt>
                <c:pt idx="18030">
                  <c:v>1.007080078125E-3</c:v>
                </c:pt>
                <c:pt idx="18031">
                  <c:v>1.0068416595458984E-3</c:v>
                </c:pt>
                <c:pt idx="18032">
                  <c:v>1.007080078125E-3</c:v>
                </c:pt>
                <c:pt idx="18033">
                  <c:v>1.007080078125E-3</c:v>
                </c:pt>
                <c:pt idx="18034">
                  <c:v>1.0068416595458984E-3</c:v>
                </c:pt>
                <c:pt idx="18035">
                  <c:v>1.0080337524414063E-3</c:v>
                </c:pt>
                <c:pt idx="18036">
                  <c:v>1.007080078125E-3</c:v>
                </c:pt>
                <c:pt idx="18037">
                  <c:v>1.0068416595458984E-3</c:v>
                </c:pt>
                <c:pt idx="18038">
                  <c:v>1.007080078125E-3</c:v>
                </c:pt>
                <c:pt idx="18039">
                  <c:v>1.007080078125E-3</c:v>
                </c:pt>
                <c:pt idx="18040">
                  <c:v>1.0068416595458984E-3</c:v>
                </c:pt>
                <c:pt idx="18041">
                  <c:v>1.007080078125E-3</c:v>
                </c:pt>
                <c:pt idx="18042">
                  <c:v>1.007080078125E-3</c:v>
                </c:pt>
                <c:pt idx="18043">
                  <c:v>1.0068416595458984E-3</c:v>
                </c:pt>
                <c:pt idx="18044">
                  <c:v>1.007080078125E-3</c:v>
                </c:pt>
                <c:pt idx="18045">
                  <c:v>1.007080078125E-3</c:v>
                </c:pt>
                <c:pt idx="18046">
                  <c:v>1.0068416595458984E-3</c:v>
                </c:pt>
                <c:pt idx="18047">
                  <c:v>1.007080078125E-3</c:v>
                </c:pt>
                <c:pt idx="18048">
                  <c:v>1.0080337524414063E-3</c:v>
                </c:pt>
                <c:pt idx="18049">
                  <c:v>1.007080078125E-3</c:v>
                </c:pt>
                <c:pt idx="18050">
                  <c:v>1.0068416595458984E-3</c:v>
                </c:pt>
                <c:pt idx="18051">
                  <c:v>1.007080078125E-3</c:v>
                </c:pt>
                <c:pt idx="18052">
                  <c:v>1.007080078125E-3</c:v>
                </c:pt>
                <c:pt idx="18053">
                  <c:v>1.0068416595458984E-3</c:v>
                </c:pt>
                <c:pt idx="18054">
                  <c:v>1.007080078125E-3</c:v>
                </c:pt>
                <c:pt idx="18055">
                  <c:v>1.007080078125E-3</c:v>
                </c:pt>
                <c:pt idx="18056">
                  <c:v>1.0068416595458984E-3</c:v>
                </c:pt>
                <c:pt idx="18057">
                  <c:v>1.007080078125E-3</c:v>
                </c:pt>
                <c:pt idx="18058">
                  <c:v>1.007080078125E-3</c:v>
                </c:pt>
                <c:pt idx="18059">
                  <c:v>1.0068416595458984E-3</c:v>
                </c:pt>
                <c:pt idx="18060">
                  <c:v>1.0080337524414063E-3</c:v>
                </c:pt>
                <c:pt idx="18061">
                  <c:v>1.007080078125E-3</c:v>
                </c:pt>
                <c:pt idx="18062">
                  <c:v>1.0068416595458984E-3</c:v>
                </c:pt>
                <c:pt idx="18063">
                  <c:v>1.007080078125E-3</c:v>
                </c:pt>
                <c:pt idx="18064">
                  <c:v>1.007080078125E-3</c:v>
                </c:pt>
                <c:pt idx="18065">
                  <c:v>1.0068416595458984E-3</c:v>
                </c:pt>
                <c:pt idx="18066">
                  <c:v>1.007080078125E-3</c:v>
                </c:pt>
                <c:pt idx="18067">
                  <c:v>1.007080078125E-3</c:v>
                </c:pt>
                <c:pt idx="18068">
                  <c:v>1.0068416595458984E-3</c:v>
                </c:pt>
                <c:pt idx="18069">
                  <c:v>1.007080078125E-3</c:v>
                </c:pt>
                <c:pt idx="18070">
                  <c:v>1.007080078125E-3</c:v>
                </c:pt>
                <c:pt idx="18071">
                  <c:v>1.0068416595458984E-3</c:v>
                </c:pt>
                <c:pt idx="18072">
                  <c:v>1.007080078125E-3</c:v>
                </c:pt>
                <c:pt idx="18073">
                  <c:v>1.0080337524414063E-3</c:v>
                </c:pt>
                <c:pt idx="18074">
                  <c:v>1.007080078125E-3</c:v>
                </c:pt>
                <c:pt idx="18075">
                  <c:v>1.0068416595458984E-3</c:v>
                </c:pt>
                <c:pt idx="18076">
                  <c:v>1.007080078125E-3</c:v>
                </c:pt>
                <c:pt idx="18077">
                  <c:v>1.007080078125E-3</c:v>
                </c:pt>
                <c:pt idx="18078">
                  <c:v>1.0068416595458984E-3</c:v>
                </c:pt>
                <c:pt idx="18079">
                  <c:v>1.007080078125E-3</c:v>
                </c:pt>
                <c:pt idx="18080">
                  <c:v>1.007080078125E-3</c:v>
                </c:pt>
                <c:pt idx="18081">
                  <c:v>1.0068416595458984E-3</c:v>
                </c:pt>
                <c:pt idx="18082">
                  <c:v>1.007080078125E-3</c:v>
                </c:pt>
                <c:pt idx="18083">
                  <c:v>1.0068416595458984E-3</c:v>
                </c:pt>
                <c:pt idx="18084">
                  <c:v>1.007080078125E-3</c:v>
                </c:pt>
                <c:pt idx="18085">
                  <c:v>1.0080337524414063E-3</c:v>
                </c:pt>
                <c:pt idx="18086">
                  <c:v>1.007080078125E-3</c:v>
                </c:pt>
                <c:pt idx="18087">
                  <c:v>1.0068416595458984E-3</c:v>
                </c:pt>
                <c:pt idx="18088">
                  <c:v>1.007080078125E-3</c:v>
                </c:pt>
                <c:pt idx="18089">
                  <c:v>1.007080078125E-3</c:v>
                </c:pt>
                <c:pt idx="18090">
                  <c:v>1.0068416595458984E-3</c:v>
                </c:pt>
                <c:pt idx="18091">
                  <c:v>1.007080078125E-3</c:v>
                </c:pt>
                <c:pt idx="18092">
                  <c:v>1.007080078125E-3</c:v>
                </c:pt>
                <c:pt idx="18093">
                  <c:v>1.0068416595458984E-3</c:v>
                </c:pt>
                <c:pt idx="18094">
                  <c:v>1.007080078125E-3</c:v>
                </c:pt>
                <c:pt idx="18095">
                  <c:v>1.007080078125E-3</c:v>
                </c:pt>
                <c:pt idx="18096">
                  <c:v>1.0068416595458984E-3</c:v>
                </c:pt>
                <c:pt idx="18097">
                  <c:v>1.007080078125E-3</c:v>
                </c:pt>
                <c:pt idx="18098">
                  <c:v>1.0080337524414063E-3</c:v>
                </c:pt>
                <c:pt idx="18099">
                  <c:v>1.007080078125E-3</c:v>
                </c:pt>
                <c:pt idx="18100">
                  <c:v>1.0068416595458984E-3</c:v>
                </c:pt>
                <c:pt idx="18101">
                  <c:v>1.007080078125E-3</c:v>
                </c:pt>
                <c:pt idx="18102">
                  <c:v>1.007080078125E-3</c:v>
                </c:pt>
                <c:pt idx="18103">
                  <c:v>1.0068416595458984E-3</c:v>
                </c:pt>
                <c:pt idx="18104">
                  <c:v>1.007080078125E-3</c:v>
                </c:pt>
                <c:pt idx="18105">
                  <c:v>1.0068416595458984E-3</c:v>
                </c:pt>
                <c:pt idx="18106">
                  <c:v>1.007080078125E-3</c:v>
                </c:pt>
                <c:pt idx="18107">
                  <c:v>1.007080078125E-3</c:v>
                </c:pt>
                <c:pt idx="18108">
                  <c:v>1.0068416595458984E-3</c:v>
                </c:pt>
                <c:pt idx="18109">
                  <c:v>1.007080078125E-3</c:v>
                </c:pt>
                <c:pt idx="18110">
                  <c:v>1.0080337524414063E-3</c:v>
                </c:pt>
                <c:pt idx="18111">
                  <c:v>1.007080078125E-3</c:v>
                </c:pt>
                <c:pt idx="18112">
                  <c:v>1.0068416595458984E-3</c:v>
                </c:pt>
                <c:pt idx="18113">
                  <c:v>1.007080078125E-3</c:v>
                </c:pt>
                <c:pt idx="18114">
                  <c:v>1.007080078125E-3</c:v>
                </c:pt>
                <c:pt idx="18115">
                  <c:v>1.0068416595458984E-3</c:v>
                </c:pt>
                <c:pt idx="18116">
                  <c:v>1.007080078125E-3</c:v>
                </c:pt>
                <c:pt idx="18117">
                  <c:v>1.007080078125E-3</c:v>
                </c:pt>
                <c:pt idx="18118">
                  <c:v>1.0068416595458984E-3</c:v>
                </c:pt>
                <c:pt idx="18119">
                  <c:v>1.007080078125E-3</c:v>
                </c:pt>
                <c:pt idx="18120">
                  <c:v>1.007080078125E-3</c:v>
                </c:pt>
                <c:pt idx="18121">
                  <c:v>1.0068416595458984E-3</c:v>
                </c:pt>
                <c:pt idx="18122">
                  <c:v>1.007080078125E-3</c:v>
                </c:pt>
                <c:pt idx="18123">
                  <c:v>1.0080337524414063E-3</c:v>
                </c:pt>
                <c:pt idx="18124">
                  <c:v>1.007080078125E-3</c:v>
                </c:pt>
                <c:pt idx="18125">
                  <c:v>1.0068416595458984E-3</c:v>
                </c:pt>
                <c:pt idx="18126">
                  <c:v>1.007080078125E-3</c:v>
                </c:pt>
                <c:pt idx="18127">
                  <c:v>1.0068416595458984E-3</c:v>
                </c:pt>
                <c:pt idx="18128">
                  <c:v>1.007080078125E-3</c:v>
                </c:pt>
                <c:pt idx="18129">
                  <c:v>1.007080078125E-3</c:v>
                </c:pt>
                <c:pt idx="18130">
                  <c:v>1.0068416595458984E-3</c:v>
                </c:pt>
                <c:pt idx="18131">
                  <c:v>1.007080078125E-3</c:v>
                </c:pt>
                <c:pt idx="18132">
                  <c:v>1.007080078125E-3</c:v>
                </c:pt>
                <c:pt idx="18133">
                  <c:v>1.0068416595458984E-3</c:v>
                </c:pt>
                <c:pt idx="18134">
                  <c:v>1.007080078125E-3</c:v>
                </c:pt>
                <c:pt idx="18135">
                  <c:v>1.0080337524414063E-3</c:v>
                </c:pt>
                <c:pt idx="18136">
                  <c:v>1.007080078125E-3</c:v>
                </c:pt>
                <c:pt idx="18137">
                  <c:v>1.0068416595458984E-3</c:v>
                </c:pt>
                <c:pt idx="18138">
                  <c:v>1.007080078125E-3</c:v>
                </c:pt>
                <c:pt idx="18139">
                  <c:v>1.007080078125E-3</c:v>
                </c:pt>
                <c:pt idx="18140">
                  <c:v>1.0068416595458984E-3</c:v>
                </c:pt>
                <c:pt idx="18141">
                  <c:v>1.007080078125E-3</c:v>
                </c:pt>
                <c:pt idx="18142">
                  <c:v>1.007080078125E-3</c:v>
                </c:pt>
                <c:pt idx="18143">
                  <c:v>1.0068416595458984E-3</c:v>
                </c:pt>
                <c:pt idx="18144">
                  <c:v>1.007080078125E-3</c:v>
                </c:pt>
                <c:pt idx="18145">
                  <c:v>1.007080078125E-3</c:v>
                </c:pt>
                <c:pt idx="18146">
                  <c:v>1.0068416595458984E-3</c:v>
                </c:pt>
                <c:pt idx="18147">
                  <c:v>1.007080078125E-3</c:v>
                </c:pt>
                <c:pt idx="18148">
                  <c:v>1.0080337524414063E-3</c:v>
                </c:pt>
                <c:pt idx="18149">
                  <c:v>1.0068416595458984E-3</c:v>
                </c:pt>
                <c:pt idx="18150">
                  <c:v>1.007080078125E-3</c:v>
                </c:pt>
                <c:pt idx="18151">
                  <c:v>1.007080078125E-3</c:v>
                </c:pt>
                <c:pt idx="18152">
                  <c:v>1.0068416595458984E-3</c:v>
                </c:pt>
                <c:pt idx="18153">
                  <c:v>1.007080078125E-3</c:v>
                </c:pt>
                <c:pt idx="18154">
                  <c:v>1.007080078125E-3</c:v>
                </c:pt>
                <c:pt idx="18155">
                  <c:v>1.0068416595458984E-3</c:v>
                </c:pt>
                <c:pt idx="18156">
                  <c:v>1.007080078125E-3</c:v>
                </c:pt>
                <c:pt idx="18157">
                  <c:v>1.007080078125E-3</c:v>
                </c:pt>
                <c:pt idx="18158">
                  <c:v>1.0068416595458984E-3</c:v>
                </c:pt>
                <c:pt idx="18159">
                  <c:v>1.007080078125E-3</c:v>
                </c:pt>
                <c:pt idx="18160">
                  <c:v>1.0080337524414063E-3</c:v>
                </c:pt>
                <c:pt idx="18161">
                  <c:v>1.007080078125E-3</c:v>
                </c:pt>
                <c:pt idx="18162">
                  <c:v>1.0068416595458984E-3</c:v>
                </c:pt>
                <c:pt idx="18163">
                  <c:v>1.007080078125E-3</c:v>
                </c:pt>
                <c:pt idx="18164">
                  <c:v>1.007080078125E-3</c:v>
                </c:pt>
                <c:pt idx="18165">
                  <c:v>1.0068416595458984E-3</c:v>
                </c:pt>
                <c:pt idx="18166">
                  <c:v>1.007080078125E-3</c:v>
                </c:pt>
                <c:pt idx="18167">
                  <c:v>1.007080078125E-3</c:v>
                </c:pt>
                <c:pt idx="18168">
                  <c:v>1.0068416595458984E-3</c:v>
                </c:pt>
                <c:pt idx="18169">
                  <c:v>1.007080078125E-3</c:v>
                </c:pt>
                <c:pt idx="18170">
                  <c:v>1.007080078125E-3</c:v>
                </c:pt>
                <c:pt idx="18171">
                  <c:v>1.0068416595458984E-3</c:v>
                </c:pt>
                <c:pt idx="18172">
                  <c:v>1.007080078125E-3</c:v>
                </c:pt>
                <c:pt idx="18173">
                  <c:v>1.0080337524414063E-3</c:v>
                </c:pt>
                <c:pt idx="18174">
                  <c:v>1.0068416595458984E-3</c:v>
                </c:pt>
                <c:pt idx="18175">
                  <c:v>1.007080078125E-3</c:v>
                </c:pt>
                <c:pt idx="18176">
                  <c:v>1.007080078125E-3</c:v>
                </c:pt>
                <c:pt idx="18177">
                  <c:v>1.0068416595458984E-3</c:v>
                </c:pt>
                <c:pt idx="18178">
                  <c:v>1.007080078125E-3</c:v>
                </c:pt>
                <c:pt idx="18179">
                  <c:v>1.007080078125E-3</c:v>
                </c:pt>
                <c:pt idx="18180">
                  <c:v>1.0068416595458984E-3</c:v>
                </c:pt>
                <c:pt idx="18181">
                  <c:v>1.007080078125E-3</c:v>
                </c:pt>
                <c:pt idx="18182">
                  <c:v>1.007080078125E-3</c:v>
                </c:pt>
                <c:pt idx="18183">
                  <c:v>1.0068416595458984E-3</c:v>
                </c:pt>
                <c:pt idx="18184">
                  <c:v>1.007080078125E-3</c:v>
                </c:pt>
                <c:pt idx="18185">
                  <c:v>1.0080337524414063E-3</c:v>
                </c:pt>
                <c:pt idx="18186">
                  <c:v>1.007080078125E-3</c:v>
                </c:pt>
                <c:pt idx="18187">
                  <c:v>1.0068416595458984E-3</c:v>
                </c:pt>
                <c:pt idx="18188">
                  <c:v>1.007080078125E-3</c:v>
                </c:pt>
                <c:pt idx="18189">
                  <c:v>1.007080078125E-3</c:v>
                </c:pt>
                <c:pt idx="18190">
                  <c:v>1.0068416595458984E-3</c:v>
                </c:pt>
                <c:pt idx="18191">
                  <c:v>1.007080078125E-3</c:v>
                </c:pt>
                <c:pt idx="18192">
                  <c:v>1.007080078125E-3</c:v>
                </c:pt>
                <c:pt idx="18193">
                  <c:v>1.0068416595458984E-3</c:v>
                </c:pt>
                <c:pt idx="18194">
                  <c:v>1.007080078125E-3</c:v>
                </c:pt>
                <c:pt idx="18195">
                  <c:v>1.007080078125E-3</c:v>
                </c:pt>
                <c:pt idx="18196">
                  <c:v>1.0068416595458984E-3</c:v>
                </c:pt>
                <c:pt idx="18197">
                  <c:v>1.007080078125E-3</c:v>
                </c:pt>
                <c:pt idx="18198">
                  <c:v>1.0080337524414063E-3</c:v>
                </c:pt>
                <c:pt idx="18199">
                  <c:v>1.0068416595458984E-3</c:v>
                </c:pt>
                <c:pt idx="18200">
                  <c:v>1.007080078125E-3</c:v>
                </c:pt>
                <c:pt idx="18201">
                  <c:v>1.007080078125E-3</c:v>
                </c:pt>
                <c:pt idx="18202">
                  <c:v>1.0068416595458984E-3</c:v>
                </c:pt>
                <c:pt idx="18203">
                  <c:v>1.007080078125E-3</c:v>
                </c:pt>
                <c:pt idx="18204">
                  <c:v>1.007080078125E-3</c:v>
                </c:pt>
                <c:pt idx="18205">
                  <c:v>1.0068416595458984E-3</c:v>
                </c:pt>
                <c:pt idx="18206">
                  <c:v>1.007080078125E-3</c:v>
                </c:pt>
                <c:pt idx="18207">
                  <c:v>1.007080078125E-3</c:v>
                </c:pt>
                <c:pt idx="18208">
                  <c:v>1.0068416595458984E-3</c:v>
                </c:pt>
                <c:pt idx="18209">
                  <c:v>1.007080078125E-3</c:v>
                </c:pt>
                <c:pt idx="18210">
                  <c:v>1.0080337524414063E-3</c:v>
                </c:pt>
                <c:pt idx="18211">
                  <c:v>1.007080078125E-3</c:v>
                </c:pt>
                <c:pt idx="18212">
                  <c:v>1.0068416595458984E-3</c:v>
                </c:pt>
                <c:pt idx="18213">
                  <c:v>1.007080078125E-3</c:v>
                </c:pt>
                <c:pt idx="18214">
                  <c:v>1.007080078125E-3</c:v>
                </c:pt>
                <c:pt idx="18215">
                  <c:v>1.0068416595458984E-3</c:v>
                </c:pt>
                <c:pt idx="18216">
                  <c:v>1.007080078125E-3</c:v>
                </c:pt>
                <c:pt idx="18217">
                  <c:v>1.007080078125E-3</c:v>
                </c:pt>
                <c:pt idx="18218">
                  <c:v>1.0068416595458984E-3</c:v>
                </c:pt>
                <c:pt idx="18219">
                  <c:v>1.007080078125E-3</c:v>
                </c:pt>
                <c:pt idx="18220">
                  <c:v>1.007080078125E-3</c:v>
                </c:pt>
                <c:pt idx="18221">
                  <c:v>1.0068416595458984E-3</c:v>
                </c:pt>
                <c:pt idx="18222">
                  <c:v>1.007080078125E-3</c:v>
                </c:pt>
                <c:pt idx="18223">
                  <c:v>1.0080337524414063E-3</c:v>
                </c:pt>
                <c:pt idx="18224">
                  <c:v>1.0068416595458984E-3</c:v>
                </c:pt>
                <c:pt idx="18225">
                  <c:v>1.007080078125E-3</c:v>
                </c:pt>
                <c:pt idx="18226">
                  <c:v>1.007080078125E-3</c:v>
                </c:pt>
                <c:pt idx="18227">
                  <c:v>1.0068416595458984E-3</c:v>
                </c:pt>
                <c:pt idx="18228">
                  <c:v>1.007080078125E-3</c:v>
                </c:pt>
                <c:pt idx="18229">
                  <c:v>1.007080078125E-3</c:v>
                </c:pt>
                <c:pt idx="18230">
                  <c:v>1.0068416595458984E-3</c:v>
                </c:pt>
                <c:pt idx="18231">
                  <c:v>1.007080078125E-3</c:v>
                </c:pt>
                <c:pt idx="18232">
                  <c:v>1.007080078125E-3</c:v>
                </c:pt>
                <c:pt idx="18233">
                  <c:v>1.0068416595458984E-3</c:v>
                </c:pt>
                <c:pt idx="18234">
                  <c:v>1.007080078125E-3</c:v>
                </c:pt>
                <c:pt idx="18235">
                  <c:v>1.0080337524414063E-3</c:v>
                </c:pt>
                <c:pt idx="18236">
                  <c:v>1.007080078125E-3</c:v>
                </c:pt>
                <c:pt idx="18237">
                  <c:v>1.0068416595458984E-3</c:v>
                </c:pt>
                <c:pt idx="18238">
                  <c:v>1.007080078125E-3</c:v>
                </c:pt>
                <c:pt idx="18239">
                  <c:v>1.007080078125E-3</c:v>
                </c:pt>
                <c:pt idx="18240">
                  <c:v>1.0068416595458984E-3</c:v>
                </c:pt>
                <c:pt idx="18241">
                  <c:v>1.007080078125E-3</c:v>
                </c:pt>
                <c:pt idx="18242">
                  <c:v>1.007080078125E-3</c:v>
                </c:pt>
                <c:pt idx="18243">
                  <c:v>1.0068416595458984E-3</c:v>
                </c:pt>
                <c:pt idx="18244">
                  <c:v>1.007080078125E-3</c:v>
                </c:pt>
                <c:pt idx="18245">
                  <c:v>1.007080078125E-3</c:v>
                </c:pt>
                <c:pt idx="18246">
                  <c:v>1.0068416595458984E-3</c:v>
                </c:pt>
                <c:pt idx="18247">
                  <c:v>1.007080078125E-3</c:v>
                </c:pt>
                <c:pt idx="18248">
                  <c:v>1.0080337524414063E-3</c:v>
                </c:pt>
                <c:pt idx="18249">
                  <c:v>1.0068416595458984E-3</c:v>
                </c:pt>
                <c:pt idx="18250">
                  <c:v>1.007080078125E-3</c:v>
                </c:pt>
                <c:pt idx="18251">
                  <c:v>1.007080078125E-3</c:v>
                </c:pt>
                <c:pt idx="18252">
                  <c:v>1.0068416595458984E-3</c:v>
                </c:pt>
                <c:pt idx="18253">
                  <c:v>1.007080078125E-3</c:v>
                </c:pt>
                <c:pt idx="18254">
                  <c:v>1.007080078125E-3</c:v>
                </c:pt>
                <c:pt idx="18255">
                  <c:v>1.0068416595458984E-3</c:v>
                </c:pt>
                <c:pt idx="18256">
                  <c:v>1.007080078125E-3</c:v>
                </c:pt>
                <c:pt idx="18257">
                  <c:v>1.007080078125E-3</c:v>
                </c:pt>
                <c:pt idx="18258">
                  <c:v>1.0068416595458984E-3</c:v>
                </c:pt>
                <c:pt idx="18259">
                  <c:v>1.007080078125E-3</c:v>
                </c:pt>
                <c:pt idx="18260">
                  <c:v>1.0080337524414063E-3</c:v>
                </c:pt>
                <c:pt idx="18261">
                  <c:v>1.007080078125E-3</c:v>
                </c:pt>
                <c:pt idx="18262">
                  <c:v>1.0068416595458984E-3</c:v>
                </c:pt>
                <c:pt idx="18263">
                  <c:v>1.007080078125E-3</c:v>
                </c:pt>
                <c:pt idx="18264">
                  <c:v>1.007080078125E-3</c:v>
                </c:pt>
                <c:pt idx="18265">
                  <c:v>1.0068416595458984E-3</c:v>
                </c:pt>
                <c:pt idx="18266">
                  <c:v>1.007080078125E-3</c:v>
                </c:pt>
                <c:pt idx="18267">
                  <c:v>1.007080078125E-3</c:v>
                </c:pt>
                <c:pt idx="18268">
                  <c:v>1.0068416595458984E-3</c:v>
                </c:pt>
                <c:pt idx="18269">
                  <c:v>1.007080078125E-3</c:v>
                </c:pt>
                <c:pt idx="18270">
                  <c:v>1.007080078125E-3</c:v>
                </c:pt>
                <c:pt idx="18271">
                  <c:v>1.0068416595458984E-3</c:v>
                </c:pt>
                <c:pt idx="18272">
                  <c:v>1.007080078125E-3</c:v>
                </c:pt>
                <c:pt idx="18273">
                  <c:v>1.0080337524414063E-3</c:v>
                </c:pt>
                <c:pt idx="18274">
                  <c:v>1.0068416595458984E-3</c:v>
                </c:pt>
                <c:pt idx="18275">
                  <c:v>1.007080078125E-3</c:v>
                </c:pt>
                <c:pt idx="18276">
                  <c:v>1.007080078125E-3</c:v>
                </c:pt>
                <c:pt idx="18277">
                  <c:v>1.0068416595458984E-3</c:v>
                </c:pt>
                <c:pt idx="18278">
                  <c:v>1.007080078125E-3</c:v>
                </c:pt>
                <c:pt idx="18279">
                  <c:v>1.007080078125E-3</c:v>
                </c:pt>
                <c:pt idx="18280">
                  <c:v>1.0068416595458984E-3</c:v>
                </c:pt>
                <c:pt idx="18281">
                  <c:v>1.007080078125E-3</c:v>
                </c:pt>
                <c:pt idx="18282">
                  <c:v>1.007080078125E-3</c:v>
                </c:pt>
                <c:pt idx="18283">
                  <c:v>1.0068416595458984E-3</c:v>
                </c:pt>
                <c:pt idx="18284">
                  <c:v>1.007080078125E-3</c:v>
                </c:pt>
                <c:pt idx="18285">
                  <c:v>1.0080337524414063E-3</c:v>
                </c:pt>
                <c:pt idx="18286">
                  <c:v>1.007080078125E-3</c:v>
                </c:pt>
                <c:pt idx="18287">
                  <c:v>1.0068416595458984E-3</c:v>
                </c:pt>
                <c:pt idx="18288">
                  <c:v>1.007080078125E-3</c:v>
                </c:pt>
                <c:pt idx="18289">
                  <c:v>1.007080078125E-3</c:v>
                </c:pt>
                <c:pt idx="18290">
                  <c:v>1.0068416595458984E-3</c:v>
                </c:pt>
                <c:pt idx="18291">
                  <c:v>1.007080078125E-3</c:v>
                </c:pt>
                <c:pt idx="18292">
                  <c:v>1.007080078125E-3</c:v>
                </c:pt>
                <c:pt idx="18293">
                  <c:v>1.0068416595458984E-3</c:v>
                </c:pt>
                <c:pt idx="18294">
                  <c:v>1.007080078125E-3</c:v>
                </c:pt>
                <c:pt idx="18295">
                  <c:v>1.007080078125E-3</c:v>
                </c:pt>
                <c:pt idx="18296">
                  <c:v>1.0068416595458984E-3</c:v>
                </c:pt>
                <c:pt idx="18297">
                  <c:v>1.007080078125E-3</c:v>
                </c:pt>
                <c:pt idx="18298">
                  <c:v>1.0080337524414063E-3</c:v>
                </c:pt>
                <c:pt idx="18299">
                  <c:v>1.0068416595458984E-3</c:v>
                </c:pt>
                <c:pt idx="18300">
                  <c:v>1.007080078125E-3</c:v>
                </c:pt>
                <c:pt idx="18301">
                  <c:v>1.007080078125E-3</c:v>
                </c:pt>
                <c:pt idx="18302">
                  <c:v>1.0068416595458984E-3</c:v>
                </c:pt>
                <c:pt idx="18303">
                  <c:v>1.007080078125E-3</c:v>
                </c:pt>
                <c:pt idx="18304">
                  <c:v>1.007080078125E-3</c:v>
                </c:pt>
                <c:pt idx="18305">
                  <c:v>1.0068416595458984E-3</c:v>
                </c:pt>
                <c:pt idx="18306">
                  <c:v>1.007080078125E-3</c:v>
                </c:pt>
                <c:pt idx="18307">
                  <c:v>1.007080078125E-3</c:v>
                </c:pt>
                <c:pt idx="18308">
                  <c:v>1.0068416595458984E-3</c:v>
                </c:pt>
                <c:pt idx="18309">
                  <c:v>1.007080078125E-3</c:v>
                </c:pt>
                <c:pt idx="18310">
                  <c:v>1.0080337524414063E-3</c:v>
                </c:pt>
                <c:pt idx="18311">
                  <c:v>1.007080078125E-3</c:v>
                </c:pt>
                <c:pt idx="18312">
                  <c:v>1.0068416595458984E-3</c:v>
                </c:pt>
                <c:pt idx="18313">
                  <c:v>1.007080078125E-3</c:v>
                </c:pt>
                <c:pt idx="18314">
                  <c:v>1.007080078125E-3</c:v>
                </c:pt>
                <c:pt idx="18315">
                  <c:v>1.0068416595458984E-3</c:v>
                </c:pt>
                <c:pt idx="18316">
                  <c:v>1.007080078125E-3</c:v>
                </c:pt>
                <c:pt idx="18317">
                  <c:v>1.007080078125E-3</c:v>
                </c:pt>
                <c:pt idx="18318">
                  <c:v>1.0068416595458984E-3</c:v>
                </c:pt>
                <c:pt idx="18319">
                  <c:v>1.007080078125E-3</c:v>
                </c:pt>
                <c:pt idx="18320">
                  <c:v>1.007080078125E-3</c:v>
                </c:pt>
                <c:pt idx="18321">
                  <c:v>1.0068416595458984E-3</c:v>
                </c:pt>
                <c:pt idx="18322">
                  <c:v>1.007080078125E-3</c:v>
                </c:pt>
                <c:pt idx="18323">
                  <c:v>1.0080337524414063E-3</c:v>
                </c:pt>
                <c:pt idx="18324">
                  <c:v>1.0068416595458984E-3</c:v>
                </c:pt>
                <c:pt idx="18325">
                  <c:v>1.007080078125E-3</c:v>
                </c:pt>
                <c:pt idx="18326">
                  <c:v>1.007080078125E-3</c:v>
                </c:pt>
                <c:pt idx="18327">
                  <c:v>1.0068416595458984E-3</c:v>
                </c:pt>
                <c:pt idx="18328">
                  <c:v>1.007080078125E-3</c:v>
                </c:pt>
                <c:pt idx="18329">
                  <c:v>1.007080078125E-3</c:v>
                </c:pt>
                <c:pt idx="18330">
                  <c:v>1.0068416595458984E-3</c:v>
                </c:pt>
                <c:pt idx="18331">
                  <c:v>1.007080078125E-3</c:v>
                </c:pt>
                <c:pt idx="18332">
                  <c:v>1.007080078125E-3</c:v>
                </c:pt>
                <c:pt idx="18333">
                  <c:v>1.0068416595458984E-3</c:v>
                </c:pt>
                <c:pt idx="18334">
                  <c:v>1.007080078125E-3</c:v>
                </c:pt>
                <c:pt idx="18335">
                  <c:v>1.0080337524414063E-3</c:v>
                </c:pt>
                <c:pt idx="18336">
                  <c:v>1.007080078125E-3</c:v>
                </c:pt>
                <c:pt idx="18337">
                  <c:v>1.0068416595458984E-3</c:v>
                </c:pt>
                <c:pt idx="18338">
                  <c:v>1.007080078125E-3</c:v>
                </c:pt>
                <c:pt idx="18339">
                  <c:v>1.007080078125E-3</c:v>
                </c:pt>
                <c:pt idx="18340">
                  <c:v>1.0068416595458984E-3</c:v>
                </c:pt>
                <c:pt idx="18341">
                  <c:v>1.007080078125E-3</c:v>
                </c:pt>
                <c:pt idx="18342">
                  <c:v>1.007080078125E-3</c:v>
                </c:pt>
                <c:pt idx="18343">
                  <c:v>1.0068416595458984E-3</c:v>
                </c:pt>
                <c:pt idx="18344">
                  <c:v>1.007080078125E-3</c:v>
                </c:pt>
                <c:pt idx="18345">
                  <c:v>1.007080078125E-3</c:v>
                </c:pt>
                <c:pt idx="18346">
                  <c:v>1.0068416595458984E-3</c:v>
                </c:pt>
                <c:pt idx="18347">
                  <c:v>1.007080078125E-3</c:v>
                </c:pt>
                <c:pt idx="18348">
                  <c:v>1.0080337524414063E-3</c:v>
                </c:pt>
                <c:pt idx="18349">
                  <c:v>1.0068416595458984E-3</c:v>
                </c:pt>
                <c:pt idx="18350">
                  <c:v>1.007080078125E-3</c:v>
                </c:pt>
                <c:pt idx="18351">
                  <c:v>1.007080078125E-3</c:v>
                </c:pt>
                <c:pt idx="18352">
                  <c:v>1.0068416595458984E-3</c:v>
                </c:pt>
                <c:pt idx="18353">
                  <c:v>1.007080078125E-3</c:v>
                </c:pt>
                <c:pt idx="18354">
                  <c:v>1.007080078125E-3</c:v>
                </c:pt>
                <c:pt idx="18355">
                  <c:v>1.0068416595458984E-3</c:v>
                </c:pt>
                <c:pt idx="18356">
                  <c:v>1.007080078125E-3</c:v>
                </c:pt>
                <c:pt idx="18357">
                  <c:v>1.007080078125E-3</c:v>
                </c:pt>
                <c:pt idx="18358">
                  <c:v>1.0068416595458984E-3</c:v>
                </c:pt>
                <c:pt idx="18359">
                  <c:v>1.007080078125E-3</c:v>
                </c:pt>
                <c:pt idx="18360">
                  <c:v>1.0080337524414063E-3</c:v>
                </c:pt>
                <c:pt idx="18361">
                  <c:v>1.007080078125E-3</c:v>
                </c:pt>
                <c:pt idx="18362">
                  <c:v>1.0068416595458984E-3</c:v>
                </c:pt>
                <c:pt idx="18363">
                  <c:v>1.007080078125E-3</c:v>
                </c:pt>
                <c:pt idx="18364">
                  <c:v>1.007080078125E-3</c:v>
                </c:pt>
                <c:pt idx="18365">
                  <c:v>1.0068416595458984E-3</c:v>
                </c:pt>
                <c:pt idx="18366">
                  <c:v>1.007080078125E-3</c:v>
                </c:pt>
                <c:pt idx="18367">
                  <c:v>1.007080078125E-3</c:v>
                </c:pt>
                <c:pt idx="18368">
                  <c:v>1.0068416595458984E-3</c:v>
                </c:pt>
                <c:pt idx="18369">
                  <c:v>1.007080078125E-3</c:v>
                </c:pt>
                <c:pt idx="18370">
                  <c:v>1.007080078125E-3</c:v>
                </c:pt>
                <c:pt idx="18371">
                  <c:v>1.0068416595458984E-3</c:v>
                </c:pt>
                <c:pt idx="18372">
                  <c:v>1.0080337524414063E-3</c:v>
                </c:pt>
                <c:pt idx="18373">
                  <c:v>1.007080078125E-3</c:v>
                </c:pt>
                <c:pt idx="18374">
                  <c:v>1.0068416595458984E-3</c:v>
                </c:pt>
                <c:pt idx="18375">
                  <c:v>1.007080078125E-3</c:v>
                </c:pt>
                <c:pt idx="18376">
                  <c:v>1.007080078125E-3</c:v>
                </c:pt>
                <c:pt idx="18377">
                  <c:v>1.0068416595458984E-3</c:v>
                </c:pt>
                <c:pt idx="18378">
                  <c:v>1.007080078125E-3</c:v>
                </c:pt>
                <c:pt idx="18379">
                  <c:v>1.007080078125E-3</c:v>
                </c:pt>
                <c:pt idx="18380">
                  <c:v>1.0068416595458984E-3</c:v>
                </c:pt>
                <c:pt idx="18381">
                  <c:v>1.007080078125E-3</c:v>
                </c:pt>
                <c:pt idx="18382">
                  <c:v>1.007080078125E-3</c:v>
                </c:pt>
                <c:pt idx="18383">
                  <c:v>1.0068416595458984E-3</c:v>
                </c:pt>
                <c:pt idx="18384">
                  <c:v>1.007080078125E-3</c:v>
                </c:pt>
                <c:pt idx="18385">
                  <c:v>1.0080337524414063E-3</c:v>
                </c:pt>
                <c:pt idx="18386">
                  <c:v>1.007080078125E-3</c:v>
                </c:pt>
                <c:pt idx="18387">
                  <c:v>1.0068416595458984E-3</c:v>
                </c:pt>
                <c:pt idx="18388">
                  <c:v>1.007080078125E-3</c:v>
                </c:pt>
                <c:pt idx="18389">
                  <c:v>1.007080078125E-3</c:v>
                </c:pt>
                <c:pt idx="18390">
                  <c:v>1.0068416595458984E-3</c:v>
                </c:pt>
                <c:pt idx="18391">
                  <c:v>1.007080078125E-3</c:v>
                </c:pt>
                <c:pt idx="18392">
                  <c:v>1.007080078125E-3</c:v>
                </c:pt>
                <c:pt idx="18393">
                  <c:v>1.0068416595458984E-3</c:v>
                </c:pt>
                <c:pt idx="18394">
                  <c:v>1.007080078125E-3</c:v>
                </c:pt>
                <c:pt idx="18395">
                  <c:v>1.007080078125E-3</c:v>
                </c:pt>
                <c:pt idx="18396">
                  <c:v>1.0068416595458984E-3</c:v>
                </c:pt>
                <c:pt idx="18397">
                  <c:v>1.0080337524414063E-3</c:v>
                </c:pt>
                <c:pt idx="18398">
                  <c:v>1.007080078125E-3</c:v>
                </c:pt>
                <c:pt idx="18399">
                  <c:v>1.0068416595458984E-3</c:v>
                </c:pt>
                <c:pt idx="18400">
                  <c:v>1.007080078125E-3</c:v>
                </c:pt>
                <c:pt idx="18401">
                  <c:v>1.007080078125E-3</c:v>
                </c:pt>
                <c:pt idx="18402">
                  <c:v>1.0068416595458984E-3</c:v>
                </c:pt>
                <c:pt idx="18403">
                  <c:v>1.007080078125E-3</c:v>
                </c:pt>
                <c:pt idx="18404">
                  <c:v>1.007080078125E-3</c:v>
                </c:pt>
                <c:pt idx="18405">
                  <c:v>1.0068416595458984E-3</c:v>
                </c:pt>
                <c:pt idx="18406">
                  <c:v>1.007080078125E-3</c:v>
                </c:pt>
                <c:pt idx="18407">
                  <c:v>1.007080078125E-3</c:v>
                </c:pt>
                <c:pt idx="18408">
                  <c:v>1.0068416595458984E-3</c:v>
                </c:pt>
                <c:pt idx="18409">
                  <c:v>1.007080078125E-3</c:v>
                </c:pt>
                <c:pt idx="18410">
                  <c:v>1.0080337524414063E-3</c:v>
                </c:pt>
                <c:pt idx="18411">
                  <c:v>1.007080078125E-3</c:v>
                </c:pt>
                <c:pt idx="18412">
                  <c:v>1.0068416595458984E-3</c:v>
                </c:pt>
                <c:pt idx="18413">
                  <c:v>1.007080078125E-3</c:v>
                </c:pt>
                <c:pt idx="18414">
                  <c:v>1.007080078125E-3</c:v>
                </c:pt>
                <c:pt idx="18415">
                  <c:v>1.0068416595458984E-3</c:v>
                </c:pt>
                <c:pt idx="18416">
                  <c:v>1.007080078125E-3</c:v>
                </c:pt>
                <c:pt idx="18417">
                  <c:v>1.007080078125E-3</c:v>
                </c:pt>
                <c:pt idx="18418">
                  <c:v>1.0068416595458984E-3</c:v>
                </c:pt>
                <c:pt idx="18419">
                  <c:v>1.007080078125E-3</c:v>
                </c:pt>
                <c:pt idx="18420">
                  <c:v>1.007080078125E-3</c:v>
                </c:pt>
                <c:pt idx="18421">
                  <c:v>1.0068416595458984E-3</c:v>
                </c:pt>
                <c:pt idx="18422">
                  <c:v>1.0080337524414063E-3</c:v>
                </c:pt>
                <c:pt idx="18423">
                  <c:v>1.007080078125E-3</c:v>
                </c:pt>
                <c:pt idx="18424">
                  <c:v>1.0068416595458984E-3</c:v>
                </c:pt>
                <c:pt idx="18425">
                  <c:v>1.007080078125E-3</c:v>
                </c:pt>
                <c:pt idx="18426">
                  <c:v>1.007080078125E-3</c:v>
                </c:pt>
                <c:pt idx="18427">
                  <c:v>1.0068416595458984E-3</c:v>
                </c:pt>
                <c:pt idx="18428">
                  <c:v>1.007080078125E-3</c:v>
                </c:pt>
                <c:pt idx="18429">
                  <c:v>1.007080078125E-3</c:v>
                </c:pt>
                <c:pt idx="18430">
                  <c:v>1.0068416595458984E-3</c:v>
                </c:pt>
                <c:pt idx="18431">
                  <c:v>1.007080078125E-3</c:v>
                </c:pt>
                <c:pt idx="18432">
                  <c:v>1.007080078125E-3</c:v>
                </c:pt>
                <c:pt idx="18433">
                  <c:v>1.0068416595458984E-3</c:v>
                </c:pt>
                <c:pt idx="18434">
                  <c:v>1.007080078125E-3</c:v>
                </c:pt>
                <c:pt idx="18435">
                  <c:v>1.0080337524414063E-3</c:v>
                </c:pt>
                <c:pt idx="18436">
                  <c:v>1.007080078125E-3</c:v>
                </c:pt>
                <c:pt idx="18437">
                  <c:v>1.0068416595458984E-3</c:v>
                </c:pt>
                <c:pt idx="18438">
                  <c:v>1.007080078125E-3</c:v>
                </c:pt>
                <c:pt idx="18439">
                  <c:v>1.007080078125E-3</c:v>
                </c:pt>
                <c:pt idx="18440">
                  <c:v>1.0068416595458984E-3</c:v>
                </c:pt>
                <c:pt idx="18441">
                  <c:v>1.007080078125E-3</c:v>
                </c:pt>
                <c:pt idx="18442">
                  <c:v>1.007080078125E-3</c:v>
                </c:pt>
                <c:pt idx="18443">
                  <c:v>1.0068416595458984E-3</c:v>
                </c:pt>
                <c:pt idx="18444">
                  <c:v>1.007080078125E-3</c:v>
                </c:pt>
                <c:pt idx="18445">
                  <c:v>1.007080078125E-3</c:v>
                </c:pt>
                <c:pt idx="18446">
                  <c:v>1.0068416595458984E-3</c:v>
                </c:pt>
                <c:pt idx="18447">
                  <c:v>1.0080337524414063E-3</c:v>
                </c:pt>
                <c:pt idx="18448">
                  <c:v>1.007080078125E-3</c:v>
                </c:pt>
                <c:pt idx="18449">
                  <c:v>1.0068416595458984E-3</c:v>
                </c:pt>
                <c:pt idx="18450">
                  <c:v>1.007080078125E-3</c:v>
                </c:pt>
                <c:pt idx="18451">
                  <c:v>1.007080078125E-3</c:v>
                </c:pt>
                <c:pt idx="18452">
                  <c:v>1.0068416595458984E-3</c:v>
                </c:pt>
                <c:pt idx="18453">
                  <c:v>1.007080078125E-3</c:v>
                </c:pt>
                <c:pt idx="18454">
                  <c:v>1.007080078125E-3</c:v>
                </c:pt>
                <c:pt idx="18455">
                  <c:v>1.0068416595458984E-3</c:v>
                </c:pt>
                <c:pt idx="18456">
                  <c:v>1.007080078125E-3</c:v>
                </c:pt>
                <c:pt idx="18457">
                  <c:v>1.007080078125E-3</c:v>
                </c:pt>
                <c:pt idx="18458">
                  <c:v>1.0068416595458984E-3</c:v>
                </c:pt>
                <c:pt idx="18459">
                  <c:v>1.007080078125E-3</c:v>
                </c:pt>
                <c:pt idx="18460">
                  <c:v>1.0080337524414063E-3</c:v>
                </c:pt>
                <c:pt idx="18461">
                  <c:v>1.007080078125E-3</c:v>
                </c:pt>
                <c:pt idx="18462">
                  <c:v>1.0068416595458984E-3</c:v>
                </c:pt>
                <c:pt idx="18463">
                  <c:v>1.007080078125E-3</c:v>
                </c:pt>
                <c:pt idx="18464">
                  <c:v>1.007080078125E-3</c:v>
                </c:pt>
                <c:pt idx="18465">
                  <c:v>1.0068416595458984E-3</c:v>
                </c:pt>
                <c:pt idx="18466">
                  <c:v>1.007080078125E-3</c:v>
                </c:pt>
                <c:pt idx="18467">
                  <c:v>1.007080078125E-3</c:v>
                </c:pt>
                <c:pt idx="18468">
                  <c:v>1.0068416595458984E-3</c:v>
                </c:pt>
                <c:pt idx="18469">
                  <c:v>1.007080078125E-3</c:v>
                </c:pt>
                <c:pt idx="18470">
                  <c:v>1.007080078125E-3</c:v>
                </c:pt>
                <c:pt idx="18471">
                  <c:v>1.0068416595458984E-3</c:v>
                </c:pt>
                <c:pt idx="18472">
                  <c:v>1.3092041015625E-2</c:v>
                </c:pt>
                <c:pt idx="18473">
                  <c:v>1.0080337524414063E-3</c:v>
                </c:pt>
                <c:pt idx="18474">
                  <c:v>1.007080078125E-3</c:v>
                </c:pt>
                <c:pt idx="18475">
                  <c:v>1.0068416595458984E-3</c:v>
                </c:pt>
                <c:pt idx="18476">
                  <c:v>1.007080078125E-3</c:v>
                </c:pt>
                <c:pt idx="18477">
                  <c:v>1.007080078125E-3</c:v>
                </c:pt>
                <c:pt idx="18478">
                  <c:v>1.0068416595458984E-3</c:v>
                </c:pt>
                <c:pt idx="18479">
                  <c:v>1.007080078125E-3</c:v>
                </c:pt>
                <c:pt idx="18480">
                  <c:v>1.007080078125E-3</c:v>
                </c:pt>
                <c:pt idx="18481">
                  <c:v>1.0068416595458984E-3</c:v>
                </c:pt>
                <c:pt idx="18482">
                  <c:v>5.0361156463623047E-3</c:v>
                </c:pt>
                <c:pt idx="18483">
                  <c:v>1.0068416595458984E-3</c:v>
                </c:pt>
                <c:pt idx="18484">
                  <c:v>1.007080078125E-3</c:v>
                </c:pt>
                <c:pt idx="18485">
                  <c:v>1.007080078125E-3</c:v>
                </c:pt>
                <c:pt idx="18486">
                  <c:v>1.0068416595458984E-3</c:v>
                </c:pt>
                <c:pt idx="18487">
                  <c:v>1.007080078125E-3</c:v>
                </c:pt>
                <c:pt idx="18488">
                  <c:v>1.007080078125E-3</c:v>
                </c:pt>
                <c:pt idx="18489">
                  <c:v>1.0068416595458984E-3</c:v>
                </c:pt>
                <c:pt idx="18490">
                  <c:v>1.007080078125E-3</c:v>
                </c:pt>
                <c:pt idx="18491">
                  <c:v>1.007080078125E-3</c:v>
                </c:pt>
                <c:pt idx="18492">
                  <c:v>1.0068416595458984E-3</c:v>
                </c:pt>
                <c:pt idx="18493">
                  <c:v>1.007080078125E-3</c:v>
                </c:pt>
                <c:pt idx="18494">
                  <c:v>1.0080337524414063E-3</c:v>
                </c:pt>
                <c:pt idx="18495">
                  <c:v>1.007080078125E-3</c:v>
                </c:pt>
                <c:pt idx="18496">
                  <c:v>1.0068416595458984E-3</c:v>
                </c:pt>
                <c:pt idx="18497">
                  <c:v>1.007080078125E-3</c:v>
                </c:pt>
                <c:pt idx="18498">
                  <c:v>1.007080078125E-3</c:v>
                </c:pt>
                <c:pt idx="18499">
                  <c:v>1.0068416595458984E-3</c:v>
                </c:pt>
                <c:pt idx="18500">
                  <c:v>1.007080078125E-3</c:v>
                </c:pt>
                <c:pt idx="18501">
                  <c:v>1.007080078125E-3</c:v>
                </c:pt>
                <c:pt idx="18502">
                  <c:v>1.0068416595458984E-3</c:v>
                </c:pt>
                <c:pt idx="18503">
                  <c:v>1.007080078125E-3</c:v>
                </c:pt>
                <c:pt idx="18504">
                  <c:v>1.007080078125E-3</c:v>
                </c:pt>
                <c:pt idx="18505">
                  <c:v>1.0068416595458984E-3</c:v>
                </c:pt>
                <c:pt idx="18506">
                  <c:v>1.0080337524414063E-3</c:v>
                </c:pt>
                <c:pt idx="18507">
                  <c:v>1.007080078125E-3</c:v>
                </c:pt>
                <c:pt idx="18508">
                  <c:v>1.0068416595458984E-3</c:v>
                </c:pt>
                <c:pt idx="18509">
                  <c:v>1.007080078125E-3</c:v>
                </c:pt>
                <c:pt idx="18510">
                  <c:v>1.007080078125E-3</c:v>
                </c:pt>
                <c:pt idx="18511">
                  <c:v>1.0068416595458984E-3</c:v>
                </c:pt>
                <c:pt idx="18512">
                  <c:v>1.007080078125E-3</c:v>
                </c:pt>
                <c:pt idx="18513">
                  <c:v>1.007080078125E-3</c:v>
                </c:pt>
                <c:pt idx="18514">
                  <c:v>1.0068416595458984E-3</c:v>
                </c:pt>
                <c:pt idx="18515">
                  <c:v>1.007080078125E-3</c:v>
                </c:pt>
                <c:pt idx="18516">
                  <c:v>1.007080078125E-3</c:v>
                </c:pt>
                <c:pt idx="18517">
                  <c:v>1.0068416595458984E-3</c:v>
                </c:pt>
                <c:pt idx="18518">
                  <c:v>1.007080078125E-3</c:v>
                </c:pt>
                <c:pt idx="18519">
                  <c:v>1.0080337524414063E-3</c:v>
                </c:pt>
                <c:pt idx="18520">
                  <c:v>1.007080078125E-3</c:v>
                </c:pt>
                <c:pt idx="18521">
                  <c:v>1.0068416595458984E-3</c:v>
                </c:pt>
                <c:pt idx="18522">
                  <c:v>1.007080078125E-3</c:v>
                </c:pt>
                <c:pt idx="18523">
                  <c:v>1.007080078125E-3</c:v>
                </c:pt>
                <c:pt idx="18524">
                  <c:v>1.0068416595458984E-3</c:v>
                </c:pt>
                <c:pt idx="18525">
                  <c:v>1.007080078125E-3</c:v>
                </c:pt>
                <c:pt idx="18526">
                  <c:v>1.007080078125E-3</c:v>
                </c:pt>
                <c:pt idx="18527">
                  <c:v>1.0068416595458984E-3</c:v>
                </c:pt>
                <c:pt idx="18528">
                  <c:v>1.007080078125E-3</c:v>
                </c:pt>
                <c:pt idx="18529">
                  <c:v>1.007080078125E-3</c:v>
                </c:pt>
                <c:pt idx="18530">
                  <c:v>1.0068416595458984E-3</c:v>
                </c:pt>
                <c:pt idx="18531">
                  <c:v>1.0080337524414063E-3</c:v>
                </c:pt>
                <c:pt idx="18532">
                  <c:v>1.007080078125E-3</c:v>
                </c:pt>
                <c:pt idx="18533">
                  <c:v>1.0068416595458984E-3</c:v>
                </c:pt>
                <c:pt idx="18534">
                  <c:v>1.007080078125E-3</c:v>
                </c:pt>
                <c:pt idx="18535">
                  <c:v>1.007080078125E-3</c:v>
                </c:pt>
                <c:pt idx="18536">
                  <c:v>1.0068416595458984E-3</c:v>
                </c:pt>
                <c:pt idx="18537">
                  <c:v>1.007080078125E-3</c:v>
                </c:pt>
                <c:pt idx="18538">
                  <c:v>1.007080078125E-3</c:v>
                </c:pt>
                <c:pt idx="18539">
                  <c:v>1.0068416595458984E-3</c:v>
                </c:pt>
                <c:pt idx="18540">
                  <c:v>1.007080078125E-3</c:v>
                </c:pt>
                <c:pt idx="18541">
                  <c:v>1.007080078125E-3</c:v>
                </c:pt>
                <c:pt idx="18542">
                  <c:v>1.0068416595458984E-3</c:v>
                </c:pt>
                <c:pt idx="18543">
                  <c:v>1.007080078125E-3</c:v>
                </c:pt>
                <c:pt idx="18544">
                  <c:v>1.0080337524414063E-3</c:v>
                </c:pt>
                <c:pt idx="18545">
                  <c:v>1.007080078125E-3</c:v>
                </c:pt>
                <c:pt idx="18546">
                  <c:v>1.0068416595458984E-3</c:v>
                </c:pt>
                <c:pt idx="18547">
                  <c:v>1.007080078125E-3</c:v>
                </c:pt>
                <c:pt idx="18548">
                  <c:v>1.007080078125E-3</c:v>
                </c:pt>
                <c:pt idx="18549">
                  <c:v>1.0068416595458984E-3</c:v>
                </c:pt>
                <c:pt idx="18550">
                  <c:v>1.007080078125E-3</c:v>
                </c:pt>
                <c:pt idx="18551">
                  <c:v>1.007080078125E-3</c:v>
                </c:pt>
                <c:pt idx="18552">
                  <c:v>1.0068416595458984E-3</c:v>
                </c:pt>
                <c:pt idx="18553">
                  <c:v>1.007080078125E-3</c:v>
                </c:pt>
                <c:pt idx="18554">
                  <c:v>1.007080078125E-3</c:v>
                </c:pt>
                <c:pt idx="18555">
                  <c:v>1.0068416595458984E-3</c:v>
                </c:pt>
                <c:pt idx="18556">
                  <c:v>1.0080337524414063E-3</c:v>
                </c:pt>
                <c:pt idx="18557">
                  <c:v>1.007080078125E-3</c:v>
                </c:pt>
                <c:pt idx="18558">
                  <c:v>1.0068416595458984E-3</c:v>
                </c:pt>
                <c:pt idx="18559">
                  <c:v>1.007080078125E-3</c:v>
                </c:pt>
                <c:pt idx="18560">
                  <c:v>1.007080078125E-3</c:v>
                </c:pt>
                <c:pt idx="18561">
                  <c:v>1.0068416595458984E-3</c:v>
                </c:pt>
                <c:pt idx="18562">
                  <c:v>1.007080078125E-3</c:v>
                </c:pt>
                <c:pt idx="18563">
                  <c:v>1.007080078125E-3</c:v>
                </c:pt>
                <c:pt idx="18564">
                  <c:v>1.0068416595458984E-3</c:v>
                </c:pt>
                <c:pt idx="18565">
                  <c:v>1.007080078125E-3</c:v>
                </c:pt>
                <c:pt idx="18566">
                  <c:v>1.007080078125E-3</c:v>
                </c:pt>
                <c:pt idx="18567">
                  <c:v>1.0068416595458984E-3</c:v>
                </c:pt>
                <c:pt idx="18568">
                  <c:v>1.007080078125E-3</c:v>
                </c:pt>
                <c:pt idx="18569">
                  <c:v>1.0080337524414063E-3</c:v>
                </c:pt>
                <c:pt idx="18570">
                  <c:v>1.007080078125E-3</c:v>
                </c:pt>
                <c:pt idx="18571">
                  <c:v>1.0068416595458984E-3</c:v>
                </c:pt>
                <c:pt idx="18572">
                  <c:v>1.007080078125E-3</c:v>
                </c:pt>
                <c:pt idx="18573">
                  <c:v>1.007080078125E-3</c:v>
                </c:pt>
                <c:pt idx="18574">
                  <c:v>1.0068416595458984E-3</c:v>
                </c:pt>
                <c:pt idx="18575">
                  <c:v>1.007080078125E-3</c:v>
                </c:pt>
                <c:pt idx="18576">
                  <c:v>1.007080078125E-3</c:v>
                </c:pt>
                <c:pt idx="18577">
                  <c:v>1.0068416595458984E-3</c:v>
                </c:pt>
                <c:pt idx="18578">
                  <c:v>1.007080078125E-3</c:v>
                </c:pt>
                <c:pt idx="18579">
                  <c:v>1.0068416595458984E-3</c:v>
                </c:pt>
                <c:pt idx="18580">
                  <c:v>1.007080078125E-3</c:v>
                </c:pt>
                <c:pt idx="18581">
                  <c:v>1.0080337524414063E-3</c:v>
                </c:pt>
                <c:pt idx="18582">
                  <c:v>1.007080078125E-3</c:v>
                </c:pt>
                <c:pt idx="18583">
                  <c:v>1.0068416595458984E-3</c:v>
                </c:pt>
                <c:pt idx="18584">
                  <c:v>1.007080078125E-3</c:v>
                </c:pt>
                <c:pt idx="18585">
                  <c:v>1.007080078125E-3</c:v>
                </c:pt>
                <c:pt idx="18586">
                  <c:v>1.0068416595458984E-3</c:v>
                </c:pt>
                <c:pt idx="18587">
                  <c:v>1.007080078125E-3</c:v>
                </c:pt>
                <c:pt idx="18588">
                  <c:v>1.007080078125E-3</c:v>
                </c:pt>
                <c:pt idx="18589">
                  <c:v>1.0068416595458984E-3</c:v>
                </c:pt>
                <c:pt idx="18590">
                  <c:v>1.007080078125E-3</c:v>
                </c:pt>
                <c:pt idx="18591">
                  <c:v>1.007080078125E-3</c:v>
                </c:pt>
                <c:pt idx="18592">
                  <c:v>1.0068416595458984E-3</c:v>
                </c:pt>
                <c:pt idx="18593">
                  <c:v>1.007080078125E-3</c:v>
                </c:pt>
                <c:pt idx="18594">
                  <c:v>1.0080337524414063E-3</c:v>
                </c:pt>
                <c:pt idx="18595">
                  <c:v>1.007080078125E-3</c:v>
                </c:pt>
                <c:pt idx="18596">
                  <c:v>1.0068416595458984E-3</c:v>
                </c:pt>
                <c:pt idx="18597">
                  <c:v>1.007080078125E-3</c:v>
                </c:pt>
                <c:pt idx="18598">
                  <c:v>1.007080078125E-3</c:v>
                </c:pt>
                <c:pt idx="18599">
                  <c:v>1.0068416595458984E-3</c:v>
                </c:pt>
                <c:pt idx="18600">
                  <c:v>1.007080078125E-3</c:v>
                </c:pt>
                <c:pt idx="18601">
                  <c:v>1.0068416595458984E-3</c:v>
                </c:pt>
                <c:pt idx="18602">
                  <c:v>1.007080078125E-3</c:v>
                </c:pt>
                <c:pt idx="18603">
                  <c:v>1.007080078125E-3</c:v>
                </c:pt>
                <c:pt idx="18604">
                  <c:v>1.0068416595458984E-3</c:v>
                </c:pt>
                <c:pt idx="18605">
                  <c:v>1.007080078125E-3</c:v>
                </c:pt>
                <c:pt idx="18606">
                  <c:v>1.0080337524414063E-3</c:v>
                </c:pt>
                <c:pt idx="18607">
                  <c:v>1.007080078125E-3</c:v>
                </c:pt>
                <c:pt idx="18608">
                  <c:v>1.0068416595458984E-3</c:v>
                </c:pt>
                <c:pt idx="18609">
                  <c:v>1.007080078125E-3</c:v>
                </c:pt>
                <c:pt idx="18610">
                  <c:v>1.007080078125E-3</c:v>
                </c:pt>
                <c:pt idx="18611">
                  <c:v>1.0068416595458984E-3</c:v>
                </c:pt>
                <c:pt idx="18612">
                  <c:v>1.007080078125E-3</c:v>
                </c:pt>
                <c:pt idx="18613">
                  <c:v>1.007080078125E-3</c:v>
                </c:pt>
                <c:pt idx="18614">
                  <c:v>1.0068416595458984E-3</c:v>
                </c:pt>
                <c:pt idx="18615">
                  <c:v>1.007080078125E-3</c:v>
                </c:pt>
                <c:pt idx="18616">
                  <c:v>1.007080078125E-3</c:v>
                </c:pt>
                <c:pt idx="18617">
                  <c:v>1.0068416595458984E-3</c:v>
                </c:pt>
                <c:pt idx="18618">
                  <c:v>1.007080078125E-3</c:v>
                </c:pt>
                <c:pt idx="18619">
                  <c:v>4.0290355682373047E-3</c:v>
                </c:pt>
                <c:pt idx="18620">
                  <c:v>1.0068416595458984E-3</c:v>
                </c:pt>
                <c:pt idx="18621">
                  <c:v>1.007080078125E-3</c:v>
                </c:pt>
                <c:pt idx="18622">
                  <c:v>1.007080078125E-3</c:v>
                </c:pt>
                <c:pt idx="18623">
                  <c:v>1.0068416595458984E-3</c:v>
                </c:pt>
                <c:pt idx="18624">
                  <c:v>1.007080078125E-3</c:v>
                </c:pt>
                <c:pt idx="18625">
                  <c:v>1.007080078125E-3</c:v>
                </c:pt>
                <c:pt idx="18626">
                  <c:v>1.0068416595458984E-3</c:v>
                </c:pt>
                <c:pt idx="18627">
                  <c:v>1.007080078125E-3</c:v>
                </c:pt>
                <c:pt idx="18628">
                  <c:v>1.0080337524414063E-3</c:v>
                </c:pt>
                <c:pt idx="18629">
                  <c:v>1.007080078125E-3</c:v>
                </c:pt>
                <c:pt idx="18630">
                  <c:v>1.0068416595458984E-3</c:v>
                </c:pt>
                <c:pt idx="18631">
                  <c:v>1.007080078125E-3</c:v>
                </c:pt>
                <c:pt idx="18632">
                  <c:v>1.007080078125E-3</c:v>
                </c:pt>
                <c:pt idx="18633">
                  <c:v>1.0068416595458984E-3</c:v>
                </c:pt>
                <c:pt idx="18634">
                  <c:v>1.007080078125E-3</c:v>
                </c:pt>
                <c:pt idx="18635">
                  <c:v>1.007080078125E-3</c:v>
                </c:pt>
                <c:pt idx="18636">
                  <c:v>1.0068416595458984E-3</c:v>
                </c:pt>
                <c:pt idx="18637">
                  <c:v>1.007080078125E-3</c:v>
                </c:pt>
                <c:pt idx="18638">
                  <c:v>1.007080078125E-3</c:v>
                </c:pt>
                <c:pt idx="18639">
                  <c:v>1.0068416595458984E-3</c:v>
                </c:pt>
                <c:pt idx="18640">
                  <c:v>1.007080078125E-3</c:v>
                </c:pt>
                <c:pt idx="18641">
                  <c:v>1.0080337524414063E-3</c:v>
                </c:pt>
                <c:pt idx="18642">
                  <c:v>1.0068416595458984E-3</c:v>
                </c:pt>
                <c:pt idx="18643">
                  <c:v>1.007080078125E-3</c:v>
                </c:pt>
                <c:pt idx="18644">
                  <c:v>1.007080078125E-3</c:v>
                </c:pt>
                <c:pt idx="18645">
                  <c:v>1.0068416595458984E-3</c:v>
                </c:pt>
                <c:pt idx="18646">
                  <c:v>1.007080078125E-3</c:v>
                </c:pt>
                <c:pt idx="18647">
                  <c:v>1.007080078125E-3</c:v>
                </c:pt>
                <c:pt idx="18648">
                  <c:v>1.0068416595458984E-3</c:v>
                </c:pt>
                <c:pt idx="18649">
                  <c:v>1.007080078125E-3</c:v>
                </c:pt>
                <c:pt idx="18650">
                  <c:v>1.007080078125E-3</c:v>
                </c:pt>
                <c:pt idx="18651">
                  <c:v>1.0068416595458984E-3</c:v>
                </c:pt>
                <c:pt idx="18652">
                  <c:v>1.007080078125E-3</c:v>
                </c:pt>
                <c:pt idx="18653">
                  <c:v>1.0080337524414063E-3</c:v>
                </c:pt>
                <c:pt idx="18654">
                  <c:v>1.007080078125E-3</c:v>
                </c:pt>
                <c:pt idx="18655">
                  <c:v>1.0068416595458984E-3</c:v>
                </c:pt>
                <c:pt idx="18656">
                  <c:v>1.007080078125E-3</c:v>
                </c:pt>
                <c:pt idx="18657">
                  <c:v>1.007080078125E-3</c:v>
                </c:pt>
                <c:pt idx="18658">
                  <c:v>1.0068416595458984E-3</c:v>
                </c:pt>
                <c:pt idx="18659">
                  <c:v>1.007080078125E-3</c:v>
                </c:pt>
                <c:pt idx="18660">
                  <c:v>1.007080078125E-3</c:v>
                </c:pt>
                <c:pt idx="18661">
                  <c:v>1.0068416595458984E-3</c:v>
                </c:pt>
                <c:pt idx="18662">
                  <c:v>1.007080078125E-3</c:v>
                </c:pt>
                <c:pt idx="18663">
                  <c:v>1.007080078125E-3</c:v>
                </c:pt>
                <c:pt idx="18664">
                  <c:v>1.0068416595458984E-3</c:v>
                </c:pt>
                <c:pt idx="18665">
                  <c:v>1.007080078125E-3</c:v>
                </c:pt>
                <c:pt idx="18666">
                  <c:v>1.0080337524414063E-3</c:v>
                </c:pt>
                <c:pt idx="18667">
                  <c:v>1.0068416595458984E-3</c:v>
                </c:pt>
                <c:pt idx="18668">
                  <c:v>1.007080078125E-3</c:v>
                </c:pt>
                <c:pt idx="18669">
                  <c:v>1.007080078125E-3</c:v>
                </c:pt>
                <c:pt idx="18670">
                  <c:v>1.0068416595458984E-3</c:v>
                </c:pt>
                <c:pt idx="18671">
                  <c:v>1.007080078125E-3</c:v>
                </c:pt>
                <c:pt idx="18672">
                  <c:v>1.007080078125E-3</c:v>
                </c:pt>
                <c:pt idx="18673">
                  <c:v>1.0068416595458984E-3</c:v>
                </c:pt>
                <c:pt idx="18674">
                  <c:v>1.007080078125E-3</c:v>
                </c:pt>
                <c:pt idx="18675">
                  <c:v>1.007080078125E-3</c:v>
                </c:pt>
                <c:pt idx="18676">
                  <c:v>1.0068416595458984E-3</c:v>
                </c:pt>
                <c:pt idx="18677">
                  <c:v>1.007080078125E-3</c:v>
                </c:pt>
                <c:pt idx="18678">
                  <c:v>1.0080337524414063E-3</c:v>
                </c:pt>
                <c:pt idx="18679">
                  <c:v>1.007080078125E-3</c:v>
                </c:pt>
                <c:pt idx="18680">
                  <c:v>1.0068416595458984E-3</c:v>
                </c:pt>
                <c:pt idx="18681">
                  <c:v>1.007080078125E-3</c:v>
                </c:pt>
                <c:pt idx="18682">
                  <c:v>1.007080078125E-3</c:v>
                </c:pt>
                <c:pt idx="18683">
                  <c:v>1.0068416595458984E-3</c:v>
                </c:pt>
                <c:pt idx="18684">
                  <c:v>1.007080078125E-3</c:v>
                </c:pt>
                <c:pt idx="18685">
                  <c:v>1.007080078125E-3</c:v>
                </c:pt>
                <c:pt idx="18686">
                  <c:v>1.0068416595458984E-3</c:v>
                </c:pt>
                <c:pt idx="18687">
                  <c:v>1.007080078125E-3</c:v>
                </c:pt>
                <c:pt idx="18688">
                  <c:v>1.007080078125E-3</c:v>
                </c:pt>
                <c:pt idx="18689">
                  <c:v>1.0068416595458984E-3</c:v>
                </c:pt>
                <c:pt idx="18690">
                  <c:v>1.007080078125E-3</c:v>
                </c:pt>
                <c:pt idx="18691">
                  <c:v>1.0080337524414063E-3</c:v>
                </c:pt>
                <c:pt idx="18692">
                  <c:v>1.0068416595458984E-3</c:v>
                </c:pt>
                <c:pt idx="18693">
                  <c:v>1.007080078125E-3</c:v>
                </c:pt>
                <c:pt idx="18694">
                  <c:v>1.007080078125E-3</c:v>
                </c:pt>
                <c:pt idx="18695">
                  <c:v>1.0068416595458984E-3</c:v>
                </c:pt>
                <c:pt idx="18696">
                  <c:v>1.007080078125E-3</c:v>
                </c:pt>
                <c:pt idx="18697">
                  <c:v>1.007080078125E-3</c:v>
                </c:pt>
                <c:pt idx="18698">
                  <c:v>1.0068416595458984E-3</c:v>
                </c:pt>
                <c:pt idx="18699">
                  <c:v>1.007080078125E-3</c:v>
                </c:pt>
                <c:pt idx="18700">
                  <c:v>1.007080078125E-3</c:v>
                </c:pt>
                <c:pt idx="18701">
                  <c:v>1.0068416595458984E-3</c:v>
                </c:pt>
                <c:pt idx="18702">
                  <c:v>1.007080078125E-3</c:v>
                </c:pt>
                <c:pt idx="18703">
                  <c:v>1.0080337524414063E-3</c:v>
                </c:pt>
                <c:pt idx="18704">
                  <c:v>1.007080078125E-3</c:v>
                </c:pt>
                <c:pt idx="18705">
                  <c:v>1.0068416595458984E-3</c:v>
                </c:pt>
                <c:pt idx="18706">
                  <c:v>1.007080078125E-3</c:v>
                </c:pt>
                <c:pt idx="18707">
                  <c:v>1.007080078125E-3</c:v>
                </c:pt>
                <c:pt idx="18708">
                  <c:v>1.0068416595458984E-3</c:v>
                </c:pt>
                <c:pt idx="18709">
                  <c:v>1.007080078125E-3</c:v>
                </c:pt>
                <c:pt idx="18710">
                  <c:v>1.007080078125E-3</c:v>
                </c:pt>
                <c:pt idx="18711">
                  <c:v>1.0068416595458984E-3</c:v>
                </c:pt>
                <c:pt idx="18712">
                  <c:v>1.007080078125E-3</c:v>
                </c:pt>
                <c:pt idx="18713">
                  <c:v>1.007080078125E-3</c:v>
                </c:pt>
                <c:pt idx="18714">
                  <c:v>1.0068416595458984E-3</c:v>
                </c:pt>
                <c:pt idx="18715">
                  <c:v>1.007080078125E-3</c:v>
                </c:pt>
                <c:pt idx="18716">
                  <c:v>1.0080337524414063E-3</c:v>
                </c:pt>
                <c:pt idx="18717">
                  <c:v>1.0068416595458984E-3</c:v>
                </c:pt>
                <c:pt idx="18718">
                  <c:v>1.007080078125E-3</c:v>
                </c:pt>
                <c:pt idx="18719">
                  <c:v>1.007080078125E-3</c:v>
                </c:pt>
                <c:pt idx="18720">
                  <c:v>1.0068416595458984E-3</c:v>
                </c:pt>
                <c:pt idx="18721">
                  <c:v>1.007080078125E-3</c:v>
                </c:pt>
                <c:pt idx="18722">
                  <c:v>1.007080078125E-3</c:v>
                </c:pt>
                <c:pt idx="18723">
                  <c:v>1.0068416595458984E-3</c:v>
                </c:pt>
                <c:pt idx="18724">
                  <c:v>1.007080078125E-3</c:v>
                </c:pt>
                <c:pt idx="18725">
                  <c:v>1.007080078125E-3</c:v>
                </c:pt>
                <c:pt idx="18726">
                  <c:v>1.0068416595458984E-3</c:v>
                </c:pt>
                <c:pt idx="18727">
                  <c:v>1.007080078125E-3</c:v>
                </c:pt>
                <c:pt idx="18728">
                  <c:v>1.0080337524414063E-3</c:v>
                </c:pt>
                <c:pt idx="18729">
                  <c:v>1.007080078125E-3</c:v>
                </c:pt>
                <c:pt idx="18730">
                  <c:v>1.0068416595458984E-3</c:v>
                </c:pt>
                <c:pt idx="18731">
                  <c:v>1.007080078125E-3</c:v>
                </c:pt>
                <c:pt idx="18732">
                  <c:v>1.007080078125E-3</c:v>
                </c:pt>
                <c:pt idx="18733">
                  <c:v>1.0068416595458984E-3</c:v>
                </c:pt>
                <c:pt idx="18734">
                  <c:v>1.007080078125E-3</c:v>
                </c:pt>
                <c:pt idx="18735">
                  <c:v>1.007080078125E-3</c:v>
                </c:pt>
                <c:pt idx="18736">
                  <c:v>1.0068416595458984E-3</c:v>
                </c:pt>
                <c:pt idx="18737">
                  <c:v>1.007080078125E-3</c:v>
                </c:pt>
                <c:pt idx="18738">
                  <c:v>1.007080078125E-3</c:v>
                </c:pt>
                <c:pt idx="18739">
                  <c:v>1.0068416595458984E-3</c:v>
                </c:pt>
                <c:pt idx="18740">
                  <c:v>1.007080078125E-3</c:v>
                </c:pt>
                <c:pt idx="18741">
                  <c:v>1.0080337524414063E-3</c:v>
                </c:pt>
                <c:pt idx="18742">
                  <c:v>1.0068416595458984E-3</c:v>
                </c:pt>
                <c:pt idx="18743">
                  <c:v>1.007080078125E-3</c:v>
                </c:pt>
                <c:pt idx="18744">
                  <c:v>1.007080078125E-3</c:v>
                </c:pt>
                <c:pt idx="18745">
                  <c:v>1.0068416595458984E-3</c:v>
                </c:pt>
                <c:pt idx="18746">
                  <c:v>1.007080078125E-3</c:v>
                </c:pt>
                <c:pt idx="18747">
                  <c:v>1.007080078125E-3</c:v>
                </c:pt>
                <c:pt idx="18748">
                  <c:v>1.0068416595458984E-3</c:v>
                </c:pt>
                <c:pt idx="18749">
                  <c:v>1.007080078125E-3</c:v>
                </c:pt>
                <c:pt idx="18750">
                  <c:v>1.007080078125E-3</c:v>
                </c:pt>
                <c:pt idx="18751">
                  <c:v>1.0068416595458984E-3</c:v>
                </c:pt>
                <c:pt idx="18752">
                  <c:v>1.007080078125E-3</c:v>
                </c:pt>
                <c:pt idx="18753">
                  <c:v>1.0080337524414063E-3</c:v>
                </c:pt>
                <c:pt idx="18754">
                  <c:v>1.007080078125E-3</c:v>
                </c:pt>
                <c:pt idx="18755">
                  <c:v>1.0068416595458984E-3</c:v>
                </c:pt>
                <c:pt idx="18756">
                  <c:v>1.007080078125E-3</c:v>
                </c:pt>
                <c:pt idx="18757">
                  <c:v>1.007080078125E-3</c:v>
                </c:pt>
                <c:pt idx="18758">
                  <c:v>1.0068416595458984E-3</c:v>
                </c:pt>
                <c:pt idx="18759">
                  <c:v>1.007080078125E-3</c:v>
                </c:pt>
                <c:pt idx="18760">
                  <c:v>1.007080078125E-3</c:v>
                </c:pt>
                <c:pt idx="18761">
                  <c:v>1.0068416595458984E-3</c:v>
                </c:pt>
                <c:pt idx="18762">
                  <c:v>1.007080078125E-3</c:v>
                </c:pt>
                <c:pt idx="18763">
                  <c:v>1.007080078125E-3</c:v>
                </c:pt>
                <c:pt idx="18764">
                  <c:v>1.0068416595458984E-3</c:v>
                </c:pt>
                <c:pt idx="18765">
                  <c:v>1.007080078125E-3</c:v>
                </c:pt>
                <c:pt idx="18766">
                  <c:v>1.0080337524414063E-3</c:v>
                </c:pt>
                <c:pt idx="18767">
                  <c:v>1.0068416595458984E-3</c:v>
                </c:pt>
                <c:pt idx="18768">
                  <c:v>1.007080078125E-3</c:v>
                </c:pt>
                <c:pt idx="18769">
                  <c:v>1.007080078125E-3</c:v>
                </c:pt>
                <c:pt idx="18770">
                  <c:v>1.0068416595458984E-3</c:v>
                </c:pt>
                <c:pt idx="18771">
                  <c:v>1.007080078125E-3</c:v>
                </c:pt>
                <c:pt idx="18772">
                  <c:v>1.007080078125E-3</c:v>
                </c:pt>
                <c:pt idx="18773">
                  <c:v>1.0068416595458984E-3</c:v>
                </c:pt>
                <c:pt idx="18774">
                  <c:v>1.007080078125E-3</c:v>
                </c:pt>
                <c:pt idx="18775">
                  <c:v>1.007080078125E-3</c:v>
                </c:pt>
                <c:pt idx="18776">
                  <c:v>1.0068416595458984E-3</c:v>
                </c:pt>
                <c:pt idx="18777">
                  <c:v>1.007080078125E-3</c:v>
                </c:pt>
                <c:pt idx="18778">
                  <c:v>1.0080337524414063E-3</c:v>
                </c:pt>
                <c:pt idx="18779">
                  <c:v>1.007080078125E-3</c:v>
                </c:pt>
                <c:pt idx="18780">
                  <c:v>1.0068416595458984E-3</c:v>
                </c:pt>
                <c:pt idx="18781">
                  <c:v>1.007080078125E-3</c:v>
                </c:pt>
                <c:pt idx="18782">
                  <c:v>1.007080078125E-3</c:v>
                </c:pt>
                <c:pt idx="18783">
                  <c:v>1.0068416595458984E-3</c:v>
                </c:pt>
                <c:pt idx="18784">
                  <c:v>4.0282964706420898E-2</c:v>
                </c:pt>
                <c:pt idx="18785">
                  <c:v>1.007080078125E-3</c:v>
                </c:pt>
                <c:pt idx="18786">
                  <c:v>1.007080078125E-3</c:v>
                </c:pt>
                <c:pt idx="18787">
                  <c:v>1.0068416595458984E-3</c:v>
                </c:pt>
                <c:pt idx="18788">
                  <c:v>1.007080078125E-3</c:v>
                </c:pt>
                <c:pt idx="18789">
                  <c:v>1.0080337524414063E-3</c:v>
                </c:pt>
                <c:pt idx="18790">
                  <c:v>1.007080078125E-3</c:v>
                </c:pt>
                <c:pt idx="18791">
                  <c:v>1.0068416595458984E-3</c:v>
                </c:pt>
                <c:pt idx="18792">
                  <c:v>1.007080078125E-3</c:v>
                </c:pt>
                <c:pt idx="18793">
                  <c:v>1.007080078125E-3</c:v>
                </c:pt>
                <c:pt idx="18794">
                  <c:v>1.0068416595458984E-3</c:v>
                </c:pt>
                <c:pt idx="18795">
                  <c:v>1.007080078125E-3</c:v>
                </c:pt>
                <c:pt idx="18796">
                  <c:v>1.007080078125E-3</c:v>
                </c:pt>
                <c:pt idx="18797">
                  <c:v>1.0068416595458984E-3</c:v>
                </c:pt>
                <c:pt idx="18798">
                  <c:v>1.007080078125E-3</c:v>
                </c:pt>
                <c:pt idx="18799">
                  <c:v>1.007080078125E-3</c:v>
                </c:pt>
                <c:pt idx="18800">
                  <c:v>1.0068416595458984E-3</c:v>
                </c:pt>
                <c:pt idx="18801">
                  <c:v>1.007080078125E-3</c:v>
                </c:pt>
                <c:pt idx="18802">
                  <c:v>1.0080337524414063E-3</c:v>
                </c:pt>
                <c:pt idx="18803">
                  <c:v>1.0068416595458984E-3</c:v>
                </c:pt>
                <c:pt idx="18804">
                  <c:v>1.007080078125E-3</c:v>
                </c:pt>
                <c:pt idx="18805">
                  <c:v>1.007080078125E-3</c:v>
                </c:pt>
                <c:pt idx="18806">
                  <c:v>1.0068416595458984E-3</c:v>
                </c:pt>
                <c:pt idx="18807">
                  <c:v>1.007080078125E-3</c:v>
                </c:pt>
                <c:pt idx="18808">
                  <c:v>1.007080078125E-3</c:v>
                </c:pt>
                <c:pt idx="18809">
                  <c:v>1.0068416595458984E-3</c:v>
                </c:pt>
                <c:pt idx="18810">
                  <c:v>1.007080078125E-3</c:v>
                </c:pt>
                <c:pt idx="18811">
                  <c:v>1.007080078125E-3</c:v>
                </c:pt>
                <c:pt idx="18812">
                  <c:v>1.0068416595458984E-3</c:v>
                </c:pt>
                <c:pt idx="18813">
                  <c:v>1.007080078125E-3</c:v>
                </c:pt>
                <c:pt idx="18814">
                  <c:v>1.0080337524414063E-3</c:v>
                </c:pt>
                <c:pt idx="18815">
                  <c:v>1.007080078125E-3</c:v>
                </c:pt>
                <c:pt idx="18816">
                  <c:v>1.0068416595458984E-3</c:v>
                </c:pt>
                <c:pt idx="18817">
                  <c:v>1.007080078125E-3</c:v>
                </c:pt>
                <c:pt idx="18818">
                  <c:v>1.007080078125E-3</c:v>
                </c:pt>
                <c:pt idx="18819">
                  <c:v>1.0068416595458984E-3</c:v>
                </c:pt>
                <c:pt idx="18820">
                  <c:v>1.007080078125E-3</c:v>
                </c:pt>
                <c:pt idx="18821">
                  <c:v>1.007080078125E-3</c:v>
                </c:pt>
                <c:pt idx="18822">
                  <c:v>1.0068416595458984E-3</c:v>
                </c:pt>
                <c:pt idx="18823">
                  <c:v>1.007080078125E-3</c:v>
                </c:pt>
                <c:pt idx="18824">
                  <c:v>1.007080078125E-3</c:v>
                </c:pt>
                <c:pt idx="18825">
                  <c:v>1.0068416595458984E-3</c:v>
                </c:pt>
                <c:pt idx="18826">
                  <c:v>1.0080337524414063E-3</c:v>
                </c:pt>
                <c:pt idx="18827">
                  <c:v>1.007080078125E-3</c:v>
                </c:pt>
                <c:pt idx="18828">
                  <c:v>1.0068416595458984E-3</c:v>
                </c:pt>
                <c:pt idx="18829">
                  <c:v>1.007080078125E-3</c:v>
                </c:pt>
                <c:pt idx="18830">
                  <c:v>1.007080078125E-3</c:v>
                </c:pt>
                <c:pt idx="18831">
                  <c:v>1.0068416595458984E-3</c:v>
                </c:pt>
                <c:pt idx="18832">
                  <c:v>3.0210018157958984E-3</c:v>
                </c:pt>
                <c:pt idx="18833">
                  <c:v>1.007080078125E-3</c:v>
                </c:pt>
                <c:pt idx="18834">
                  <c:v>1.007080078125E-3</c:v>
                </c:pt>
                <c:pt idx="18835">
                  <c:v>1.0068416595458984E-3</c:v>
                </c:pt>
                <c:pt idx="18836">
                  <c:v>1.007080078125E-3</c:v>
                </c:pt>
                <c:pt idx="18837">
                  <c:v>1.0080337524414063E-3</c:v>
                </c:pt>
                <c:pt idx="18838">
                  <c:v>1.007080078125E-3</c:v>
                </c:pt>
                <c:pt idx="18839">
                  <c:v>1.0068416595458984E-3</c:v>
                </c:pt>
                <c:pt idx="18840">
                  <c:v>1.007080078125E-3</c:v>
                </c:pt>
                <c:pt idx="18841">
                  <c:v>1.007080078125E-3</c:v>
                </c:pt>
                <c:pt idx="18842">
                  <c:v>1.0068416595458984E-3</c:v>
                </c:pt>
                <c:pt idx="18843">
                  <c:v>1.007080078125E-3</c:v>
                </c:pt>
                <c:pt idx="18844">
                  <c:v>1.007080078125E-3</c:v>
                </c:pt>
                <c:pt idx="18845">
                  <c:v>1.0068416595458984E-3</c:v>
                </c:pt>
                <c:pt idx="18846">
                  <c:v>1.007080078125E-3</c:v>
                </c:pt>
                <c:pt idx="18847">
                  <c:v>1.007080078125E-3</c:v>
                </c:pt>
                <c:pt idx="18848">
                  <c:v>1.0068416595458984E-3</c:v>
                </c:pt>
                <c:pt idx="18849">
                  <c:v>1.0080337524414063E-3</c:v>
                </c:pt>
                <c:pt idx="18850">
                  <c:v>1.007080078125E-3</c:v>
                </c:pt>
                <c:pt idx="18851">
                  <c:v>1.0068416595458984E-3</c:v>
                </c:pt>
                <c:pt idx="18852">
                  <c:v>1.007080078125E-3</c:v>
                </c:pt>
                <c:pt idx="18853">
                  <c:v>1.007080078125E-3</c:v>
                </c:pt>
                <c:pt idx="18854">
                  <c:v>1.0068416595458984E-3</c:v>
                </c:pt>
                <c:pt idx="18855">
                  <c:v>1.007080078125E-3</c:v>
                </c:pt>
                <c:pt idx="18856">
                  <c:v>1.007080078125E-3</c:v>
                </c:pt>
                <c:pt idx="18857">
                  <c:v>1.0068416595458984E-3</c:v>
                </c:pt>
                <c:pt idx="18858">
                  <c:v>1.007080078125E-3</c:v>
                </c:pt>
                <c:pt idx="18859">
                  <c:v>1.007080078125E-3</c:v>
                </c:pt>
                <c:pt idx="18860">
                  <c:v>1.0068416595458984E-3</c:v>
                </c:pt>
                <c:pt idx="18861">
                  <c:v>1.007080078125E-3</c:v>
                </c:pt>
                <c:pt idx="18862">
                  <c:v>1.0080337524414063E-3</c:v>
                </c:pt>
                <c:pt idx="18863">
                  <c:v>1.007080078125E-3</c:v>
                </c:pt>
                <c:pt idx="18864">
                  <c:v>1.0068416595458984E-3</c:v>
                </c:pt>
                <c:pt idx="18865">
                  <c:v>1.007080078125E-3</c:v>
                </c:pt>
                <c:pt idx="18866">
                  <c:v>1.007080078125E-3</c:v>
                </c:pt>
                <c:pt idx="18867">
                  <c:v>1.0068416595458984E-3</c:v>
                </c:pt>
                <c:pt idx="18868">
                  <c:v>1.007080078125E-3</c:v>
                </c:pt>
                <c:pt idx="18869">
                  <c:v>1.007080078125E-3</c:v>
                </c:pt>
                <c:pt idx="18870">
                  <c:v>1.0068416595458984E-3</c:v>
                </c:pt>
                <c:pt idx="18871">
                  <c:v>1.007080078125E-3</c:v>
                </c:pt>
                <c:pt idx="18872">
                  <c:v>1.007080078125E-3</c:v>
                </c:pt>
                <c:pt idx="18873">
                  <c:v>1.0068416595458984E-3</c:v>
                </c:pt>
                <c:pt idx="18874">
                  <c:v>1.0080337524414063E-3</c:v>
                </c:pt>
                <c:pt idx="18875">
                  <c:v>1.007080078125E-3</c:v>
                </c:pt>
                <c:pt idx="18876">
                  <c:v>1.0068416595458984E-3</c:v>
                </c:pt>
                <c:pt idx="18877">
                  <c:v>1.007080078125E-3</c:v>
                </c:pt>
                <c:pt idx="18878">
                  <c:v>1.007080078125E-3</c:v>
                </c:pt>
                <c:pt idx="18879">
                  <c:v>1.0068416595458984E-3</c:v>
                </c:pt>
                <c:pt idx="18880">
                  <c:v>1.007080078125E-3</c:v>
                </c:pt>
                <c:pt idx="18881">
                  <c:v>1.007080078125E-3</c:v>
                </c:pt>
                <c:pt idx="18882">
                  <c:v>1.0068416595458984E-3</c:v>
                </c:pt>
                <c:pt idx="18883">
                  <c:v>1.007080078125E-3</c:v>
                </c:pt>
                <c:pt idx="18884">
                  <c:v>1.007080078125E-3</c:v>
                </c:pt>
                <c:pt idx="18885">
                  <c:v>1.0068416595458984E-3</c:v>
                </c:pt>
                <c:pt idx="18886">
                  <c:v>1.007080078125E-3</c:v>
                </c:pt>
                <c:pt idx="18887">
                  <c:v>1.0080337524414063E-3</c:v>
                </c:pt>
                <c:pt idx="18888">
                  <c:v>1.007080078125E-3</c:v>
                </c:pt>
                <c:pt idx="18889">
                  <c:v>1.0068416595458984E-3</c:v>
                </c:pt>
                <c:pt idx="18890">
                  <c:v>1.007080078125E-3</c:v>
                </c:pt>
                <c:pt idx="18891">
                  <c:v>1.007080078125E-3</c:v>
                </c:pt>
                <c:pt idx="18892">
                  <c:v>1.0068416595458984E-3</c:v>
                </c:pt>
                <c:pt idx="18893">
                  <c:v>1.007080078125E-3</c:v>
                </c:pt>
                <c:pt idx="18894">
                  <c:v>1.007080078125E-3</c:v>
                </c:pt>
                <c:pt idx="18895">
                  <c:v>1.0068416595458984E-3</c:v>
                </c:pt>
                <c:pt idx="18896">
                  <c:v>1.007080078125E-3</c:v>
                </c:pt>
                <c:pt idx="18897">
                  <c:v>1.007080078125E-3</c:v>
                </c:pt>
                <c:pt idx="18898">
                  <c:v>1.0068416595458984E-3</c:v>
                </c:pt>
                <c:pt idx="18899">
                  <c:v>1.0080337524414063E-3</c:v>
                </c:pt>
                <c:pt idx="18900">
                  <c:v>1.007080078125E-3</c:v>
                </c:pt>
                <c:pt idx="18901">
                  <c:v>1.0068416595458984E-3</c:v>
                </c:pt>
                <c:pt idx="18902">
                  <c:v>1.007080078125E-3</c:v>
                </c:pt>
                <c:pt idx="18903">
                  <c:v>1.007080078125E-3</c:v>
                </c:pt>
                <c:pt idx="18904">
                  <c:v>1.0068416595458984E-3</c:v>
                </c:pt>
                <c:pt idx="18905">
                  <c:v>1.007080078125E-3</c:v>
                </c:pt>
                <c:pt idx="18906">
                  <c:v>1.007080078125E-3</c:v>
                </c:pt>
                <c:pt idx="18907">
                  <c:v>1.0068416595458984E-3</c:v>
                </c:pt>
                <c:pt idx="18908">
                  <c:v>1.007080078125E-3</c:v>
                </c:pt>
                <c:pt idx="18909">
                  <c:v>1.007080078125E-3</c:v>
                </c:pt>
                <c:pt idx="18910">
                  <c:v>1.0068416595458984E-3</c:v>
                </c:pt>
                <c:pt idx="18911">
                  <c:v>1.007080078125E-3</c:v>
                </c:pt>
                <c:pt idx="18912">
                  <c:v>1.0080337524414063E-3</c:v>
                </c:pt>
                <c:pt idx="18913">
                  <c:v>1.007080078125E-3</c:v>
                </c:pt>
                <c:pt idx="18914">
                  <c:v>1.0068416595458984E-3</c:v>
                </c:pt>
                <c:pt idx="18915">
                  <c:v>1.007080078125E-3</c:v>
                </c:pt>
                <c:pt idx="18916">
                  <c:v>1.007080078125E-3</c:v>
                </c:pt>
                <c:pt idx="18917">
                  <c:v>1.0068416595458984E-3</c:v>
                </c:pt>
                <c:pt idx="18918">
                  <c:v>1.007080078125E-3</c:v>
                </c:pt>
                <c:pt idx="18919">
                  <c:v>1.007080078125E-3</c:v>
                </c:pt>
                <c:pt idx="18920">
                  <c:v>1.0068416595458984E-3</c:v>
                </c:pt>
                <c:pt idx="18921">
                  <c:v>1.007080078125E-3</c:v>
                </c:pt>
                <c:pt idx="18922">
                  <c:v>1.007080078125E-3</c:v>
                </c:pt>
                <c:pt idx="18923">
                  <c:v>1.0068416595458984E-3</c:v>
                </c:pt>
                <c:pt idx="18924">
                  <c:v>1.0080337524414063E-3</c:v>
                </c:pt>
                <c:pt idx="18925">
                  <c:v>1.007080078125E-3</c:v>
                </c:pt>
                <c:pt idx="18926">
                  <c:v>1.0068416595458984E-3</c:v>
                </c:pt>
                <c:pt idx="18927">
                  <c:v>1.007080078125E-3</c:v>
                </c:pt>
                <c:pt idx="18928">
                  <c:v>1.007080078125E-3</c:v>
                </c:pt>
                <c:pt idx="18929">
                  <c:v>1.0068416595458984E-3</c:v>
                </c:pt>
                <c:pt idx="18930">
                  <c:v>1.007080078125E-3</c:v>
                </c:pt>
                <c:pt idx="18931">
                  <c:v>1.007080078125E-3</c:v>
                </c:pt>
                <c:pt idx="18932">
                  <c:v>1.0068416595458984E-3</c:v>
                </c:pt>
                <c:pt idx="18933">
                  <c:v>1.007080078125E-3</c:v>
                </c:pt>
                <c:pt idx="18934">
                  <c:v>1.007080078125E-3</c:v>
                </c:pt>
                <c:pt idx="18935">
                  <c:v>1.0068416595458984E-3</c:v>
                </c:pt>
                <c:pt idx="18936">
                  <c:v>1.007080078125E-3</c:v>
                </c:pt>
                <c:pt idx="18937">
                  <c:v>1.0080337524414063E-3</c:v>
                </c:pt>
                <c:pt idx="18938">
                  <c:v>1.007080078125E-3</c:v>
                </c:pt>
                <c:pt idx="18939">
                  <c:v>1.0068416595458984E-3</c:v>
                </c:pt>
                <c:pt idx="18940">
                  <c:v>1.007080078125E-3</c:v>
                </c:pt>
                <c:pt idx="18941">
                  <c:v>1.007080078125E-3</c:v>
                </c:pt>
                <c:pt idx="18942">
                  <c:v>1.0068416595458984E-3</c:v>
                </c:pt>
                <c:pt idx="18943">
                  <c:v>1.007080078125E-3</c:v>
                </c:pt>
                <c:pt idx="18944">
                  <c:v>1.007080078125E-3</c:v>
                </c:pt>
                <c:pt idx="18945">
                  <c:v>1.0068416595458984E-3</c:v>
                </c:pt>
                <c:pt idx="18946">
                  <c:v>1.007080078125E-3</c:v>
                </c:pt>
                <c:pt idx="18947">
                  <c:v>1.007080078125E-3</c:v>
                </c:pt>
                <c:pt idx="18948">
                  <c:v>1.0068416595458984E-3</c:v>
                </c:pt>
                <c:pt idx="18949">
                  <c:v>1.0080337524414063E-3</c:v>
                </c:pt>
                <c:pt idx="18950">
                  <c:v>1.007080078125E-3</c:v>
                </c:pt>
                <c:pt idx="18951">
                  <c:v>1.0068416595458984E-3</c:v>
                </c:pt>
                <c:pt idx="18952">
                  <c:v>1.007080078125E-3</c:v>
                </c:pt>
                <c:pt idx="18953">
                  <c:v>1.007080078125E-3</c:v>
                </c:pt>
                <c:pt idx="18954">
                  <c:v>1.0068416595458984E-3</c:v>
                </c:pt>
                <c:pt idx="18955">
                  <c:v>1.007080078125E-3</c:v>
                </c:pt>
                <c:pt idx="18956">
                  <c:v>1.007080078125E-3</c:v>
                </c:pt>
                <c:pt idx="18957">
                  <c:v>1.0068416595458984E-3</c:v>
                </c:pt>
                <c:pt idx="18958">
                  <c:v>1.007080078125E-3</c:v>
                </c:pt>
                <c:pt idx="18959">
                  <c:v>1.007080078125E-3</c:v>
                </c:pt>
                <c:pt idx="18960">
                  <c:v>1.0068416595458984E-3</c:v>
                </c:pt>
                <c:pt idx="18961">
                  <c:v>1.007080078125E-3</c:v>
                </c:pt>
                <c:pt idx="18962">
                  <c:v>1.0080337524414063E-3</c:v>
                </c:pt>
                <c:pt idx="18963">
                  <c:v>1.007080078125E-3</c:v>
                </c:pt>
                <c:pt idx="18964">
                  <c:v>1.0068416595458984E-3</c:v>
                </c:pt>
                <c:pt idx="18965">
                  <c:v>1.007080078125E-3</c:v>
                </c:pt>
                <c:pt idx="18966">
                  <c:v>1.007080078125E-3</c:v>
                </c:pt>
                <c:pt idx="18967">
                  <c:v>1.0068416595458984E-3</c:v>
                </c:pt>
                <c:pt idx="18968">
                  <c:v>1.007080078125E-3</c:v>
                </c:pt>
                <c:pt idx="18969">
                  <c:v>1.007080078125E-3</c:v>
                </c:pt>
                <c:pt idx="18970">
                  <c:v>1.0068416595458984E-3</c:v>
                </c:pt>
                <c:pt idx="18971">
                  <c:v>1.007080078125E-3</c:v>
                </c:pt>
                <c:pt idx="18972">
                  <c:v>1.007080078125E-3</c:v>
                </c:pt>
                <c:pt idx="18973">
                  <c:v>1.0068416595458984E-3</c:v>
                </c:pt>
                <c:pt idx="18974">
                  <c:v>1.0080337524414063E-3</c:v>
                </c:pt>
                <c:pt idx="18975">
                  <c:v>1.007080078125E-3</c:v>
                </c:pt>
                <c:pt idx="18976">
                  <c:v>1.0068416595458984E-3</c:v>
                </c:pt>
                <c:pt idx="18977">
                  <c:v>1.007080078125E-3</c:v>
                </c:pt>
                <c:pt idx="18978">
                  <c:v>1.007080078125E-3</c:v>
                </c:pt>
                <c:pt idx="18979">
                  <c:v>1.0068416595458984E-3</c:v>
                </c:pt>
                <c:pt idx="18980">
                  <c:v>1.007080078125E-3</c:v>
                </c:pt>
                <c:pt idx="18981">
                  <c:v>1.007080078125E-3</c:v>
                </c:pt>
                <c:pt idx="18982">
                  <c:v>1.0068416595458984E-3</c:v>
                </c:pt>
                <c:pt idx="18983">
                  <c:v>1.007080078125E-3</c:v>
                </c:pt>
                <c:pt idx="18984">
                  <c:v>1.007080078125E-3</c:v>
                </c:pt>
                <c:pt idx="18985">
                  <c:v>1.0068416595458984E-3</c:v>
                </c:pt>
                <c:pt idx="18986">
                  <c:v>1.007080078125E-3</c:v>
                </c:pt>
                <c:pt idx="18987">
                  <c:v>1.0080337524414063E-3</c:v>
                </c:pt>
                <c:pt idx="18988">
                  <c:v>1.007080078125E-3</c:v>
                </c:pt>
                <c:pt idx="18989">
                  <c:v>1.0068416595458984E-3</c:v>
                </c:pt>
                <c:pt idx="18990">
                  <c:v>1.007080078125E-3</c:v>
                </c:pt>
                <c:pt idx="18991">
                  <c:v>1.007080078125E-3</c:v>
                </c:pt>
                <c:pt idx="18992">
                  <c:v>1.0068416595458984E-3</c:v>
                </c:pt>
                <c:pt idx="18993">
                  <c:v>1.007080078125E-3</c:v>
                </c:pt>
                <c:pt idx="18994">
                  <c:v>1.007080078125E-3</c:v>
                </c:pt>
                <c:pt idx="18995">
                  <c:v>1.0068416595458984E-3</c:v>
                </c:pt>
                <c:pt idx="18996">
                  <c:v>1.007080078125E-3</c:v>
                </c:pt>
                <c:pt idx="18997">
                  <c:v>1.007080078125E-3</c:v>
                </c:pt>
                <c:pt idx="18998">
                  <c:v>1.0068416595458984E-3</c:v>
                </c:pt>
                <c:pt idx="18999">
                  <c:v>1.0080337524414063E-3</c:v>
                </c:pt>
                <c:pt idx="19000">
                  <c:v>1.007080078125E-3</c:v>
                </c:pt>
                <c:pt idx="19001">
                  <c:v>1.0068416595458984E-3</c:v>
                </c:pt>
                <c:pt idx="19002">
                  <c:v>5.0351619720458984E-3</c:v>
                </c:pt>
                <c:pt idx="19003">
                  <c:v>1.0068416595458984E-3</c:v>
                </c:pt>
                <c:pt idx="19004">
                  <c:v>1.007080078125E-3</c:v>
                </c:pt>
                <c:pt idx="19005">
                  <c:v>1.007080078125E-3</c:v>
                </c:pt>
                <c:pt idx="19006">
                  <c:v>1.0068416595458984E-3</c:v>
                </c:pt>
                <c:pt idx="19007">
                  <c:v>1.007080078125E-3</c:v>
                </c:pt>
                <c:pt idx="19008">
                  <c:v>1.0080337524414063E-3</c:v>
                </c:pt>
                <c:pt idx="19009">
                  <c:v>1.007080078125E-3</c:v>
                </c:pt>
                <c:pt idx="19010">
                  <c:v>1.0068416595458984E-3</c:v>
                </c:pt>
                <c:pt idx="19011">
                  <c:v>1.007080078125E-3</c:v>
                </c:pt>
                <c:pt idx="19012">
                  <c:v>1.007080078125E-3</c:v>
                </c:pt>
                <c:pt idx="19013">
                  <c:v>1.0068416595458984E-3</c:v>
                </c:pt>
                <c:pt idx="19014">
                  <c:v>1.007080078125E-3</c:v>
                </c:pt>
                <c:pt idx="19015">
                  <c:v>1.007080078125E-3</c:v>
                </c:pt>
                <c:pt idx="19016">
                  <c:v>1.0068416595458984E-3</c:v>
                </c:pt>
                <c:pt idx="19017">
                  <c:v>1.007080078125E-3</c:v>
                </c:pt>
                <c:pt idx="19018">
                  <c:v>1.007080078125E-3</c:v>
                </c:pt>
                <c:pt idx="19019">
                  <c:v>1.0068416595458984E-3</c:v>
                </c:pt>
                <c:pt idx="19020">
                  <c:v>1.0080337524414063E-3</c:v>
                </c:pt>
                <c:pt idx="19021">
                  <c:v>1.007080078125E-3</c:v>
                </c:pt>
                <c:pt idx="19022">
                  <c:v>1.0068416595458984E-3</c:v>
                </c:pt>
                <c:pt idx="19023">
                  <c:v>1.007080078125E-3</c:v>
                </c:pt>
                <c:pt idx="19024">
                  <c:v>1.007080078125E-3</c:v>
                </c:pt>
                <c:pt idx="19025">
                  <c:v>1.0068416595458984E-3</c:v>
                </c:pt>
                <c:pt idx="19026">
                  <c:v>1.007080078125E-3</c:v>
                </c:pt>
                <c:pt idx="19027">
                  <c:v>1.007080078125E-3</c:v>
                </c:pt>
                <c:pt idx="19028">
                  <c:v>1.0068416595458984E-3</c:v>
                </c:pt>
                <c:pt idx="19029">
                  <c:v>1.007080078125E-3</c:v>
                </c:pt>
                <c:pt idx="19030">
                  <c:v>1.007080078125E-3</c:v>
                </c:pt>
                <c:pt idx="19031">
                  <c:v>1.0068416595458984E-3</c:v>
                </c:pt>
                <c:pt idx="19032">
                  <c:v>1.007080078125E-3</c:v>
                </c:pt>
                <c:pt idx="19033">
                  <c:v>1.0080337524414063E-3</c:v>
                </c:pt>
                <c:pt idx="19034">
                  <c:v>1.007080078125E-3</c:v>
                </c:pt>
                <c:pt idx="19035">
                  <c:v>1.0068416595458984E-3</c:v>
                </c:pt>
                <c:pt idx="19036">
                  <c:v>1.007080078125E-3</c:v>
                </c:pt>
                <c:pt idx="19037">
                  <c:v>1.007080078125E-3</c:v>
                </c:pt>
                <c:pt idx="19038">
                  <c:v>1.0068416595458984E-3</c:v>
                </c:pt>
                <c:pt idx="19039">
                  <c:v>1.007080078125E-3</c:v>
                </c:pt>
                <c:pt idx="19040">
                  <c:v>1.007080078125E-3</c:v>
                </c:pt>
                <c:pt idx="19041">
                  <c:v>9.0639591217041016E-3</c:v>
                </c:pt>
                <c:pt idx="19042">
                  <c:v>1.0068416595458984E-3</c:v>
                </c:pt>
                <c:pt idx="19043">
                  <c:v>1.007080078125E-3</c:v>
                </c:pt>
                <c:pt idx="19044">
                  <c:v>1.007080078125E-3</c:v>
                </c:pt>
                <c:pt idx="19045">
                  <c:v>1.0068416595458984E-3</c:v>
                </c:pt>
                <c:pt idx="19046">
                  <c:v>1.007080078125E-3</c:v>
                </c:pt>
                <c:pt idx="19047">
                  <c:v>1.007080078125E-3</c:v>
                </c:pt>
                <c:pt idx="19048">
                  <c:v>1.0068416595458984E-3</c:v>
                </c:pt>
                <c:pt idx="19049">
                  <c:v>1.007080078125E-3</c:v>
                </c:pt>
                <c:pt idx="19050">
                  <c:v>1.0080337524414063E-3</c:v>
                </c:pt>
                <c:pt idx="19051">
                  <c:v>1.007080078125E-3</c:v>
                </c:pt>
                <c:pt idx="19052">
                  <c:v>1.0068416595458984E-3</c:v>
                </c:pt>
                <c:pt idx="19053">
                  <c:v>1.007080078125E-3</c:v>
                </c:pt>
                <c:pt idx="19054">
                  <c:v>1.007080078125E-3</c:v>
                </c:pt>
                <c:pt idx="19055">
                  <c:v>1.0068416595458984E-3</c:v>
                </c:pt>
                <c:pt idx="19056">
                  <c:v>1.007080078125E-3</c:v>
                </c:pt>
                <c:pt idx="19057">
                  <c:v>1.0068416595458984E-3</c:v>
                </c:pt>
                <c:pt idx="19058">
                  <c:v>1.6113042831420898E-2</c:v>
                </c:pt>
                <c:pt idx="19059">
                  <c:v>1.007080078125E-3</c:v>
                </c:pt>
                <c:pt idx="19060">
                  <c:v>1.0080337524414063E-3</c:v>
                </c:pt>
                <c:pt idx="19061">
                  <c:v>1.007080078125E-3</c:v>
                </c:pt>
                <c:pt idx="19062">
                  <c:v>1.0068416595458984E-3</c:v>
                </c:pt>
                <c:pt idx="19063">
                  <c:v>1.007080078125E-3</c:v>
                </c:pt>
                <c:pt idx="19064">
                  <c:v>1.0068416595458984E-3</c:v>
                </c:pt>
                <c:pt idx="19065">
                  <c:v>1.007080078125E-3</c:v>
                </c:pt>
                <c:pt idx="19066">
                  <c:v>1.007080078125E-3</c:v>
                </c:pt>
                <c:pt idx="19067">
                  <c:v>1.0068416595458984E-3</c:v>
                </c:pt>
                <c:pt idx="19068">
                  <c:v>1.007080078125E-3</c:v>
                </c:pt>
                <c:pt idx="19069">
                  <c:v>1.007080078125E-3</c:v>
                </c:pt>
                <c:pt idx="19070">
                  <c:v>1.0068416595458984E-3</c:v>
                </c:pt>
                <c:pt idx="19071">
                  <c:v>1.007080078125E-3</c:v>
                </c:pt>
                <c:pt idx="19072">
                  <c:v>1.0080337524414063E-3</c:v>
                </c:pt>
                <c:pt idx="19073">
                  <c:v>1.007080078125E-3</c:v>
                </c:pt>
                <c:pt idx="19074">
                  <c:v>1.0068416595458984E-3</c:v>
                </c:pt>
                <c:pt idx="19075">
                  <c:v>1.007080078125E-3</c:v>
                </c:pt>
                <c:pt idx="19076">
                  <c:v>1.007080078125E-3</c:v>
                </c:pt>
                <c:pt idx="19077">
                  <c:v>1.0068416595458984E-3</c:v>
                </c:pt>
                <c:pt idx="19078">
                  <c:v>1.007080078125E-3</c:v>
                </c:pt>
                <c:pt idx="19079">
                  <c:v>1.007080078125E-3</c:v>
                </c:pt>
                <c:pt idx="19080">
                  <c:v>1.0068416595458984E-3</c:v>
                </c:pt>
                <c:pt idx="19081">
                  <c:v>1.007080078125E-3</c:v>
                </c:pt>
                <c:pt idx="19082">
                  <c:v>1.007080078125E-3</c:v>
                </c:pt>
                <c:pt idx="19083">
                  <c:v>1.0068416595458984E-3</c:v>
                </c:pt>
                <c:pt idx="19084">
                  <c:v>1.007080078125E-3</c:v>
                </c:pt>
                <c:pt idx="19085">
                  <c:v>1.0080337524414063E-3</c:v>
                </c:pt>
                <c:pt idx="19086">
                  <c:v>1.0068416595458984E-3</c:v>
                </c:pt>
                <c:pt idx="19087">
                  <c:v>1.007080078125E-3</c:v>
                </c:pt>
                <c:pt idx="19088">
                  <c:v>1.007080078125E-3</c:v>
                </c:pt>
                <c:pt idx="19089">
                  <c:v>1.0068416595458984E-3</c:v>
                </c:pt>
                <c:pt idx="19090">
                  <c:v>1.007080078125E-3</c:v>
                </c:pt>
                <c:pt idx="19091">
                  <c:v>1.007080078125E-3</c:v>
                </c:pt>
                <c:pt idx="19092">
                  <c:v>1.0068416595458984E-3</c:v>
                </c:pt>
                <c:pt idx="19093">
                  <c:v>1.007080078125E-3</c:v>
                </c:pt>
                <c:pt idx="19094">
                  <c:v>1.007080078125E-3</c:v>
                </c:pt>
                <c:pt idx="19095">
                  <c:v>1.0068416595458984E-3</c:v>
                </c:pt>
                <c:pt idx="19096">
                  <c:v>1.007080078125E-3</c:v>
                </c:pt>
                <c:pt idx="19097">
                  <c:v>1.0080337524414063E-3</c:v>
                </c:pt>
                <c:pt idx="19098">
                  <c:v>1.007080078125E-3</c:v>
                </c:pt>
                <c:pt idx="19099">
                  <c:v>1.0068416595458984E-3</c:v>
                </c:pt>
                <c:pt idx="19100">
                  <c:v>1.007080078125E-3</c:v>
                </c:pt>
                <c:pt idx="19101">
                  <c:v>1.007080078125E-3</c:v>
                </c:pt>
                <c:pt idx="19102">
                  <c:v>1.0068416595458984E-3</c:v>
                </c:pt>
                <c:pt idx="19103">
                  <c:v>1.007080078125E-3</c:v>
                </c:pt>
                <c:pt idx="19104">
                  <c:v>1.007080078125E-3</c:v>
                </c:pt>
                <c:pt idx="19105">
                  <c:v>1.0068416595458984E-3</c:v>
                </c:pt>
                <c:pt idx="19106">
                  <c:v>1.007080078125E-3</c:v>
                </c:pt>
                <c:pt idx="19107">
                  <c:v>1.007080078125E-3</c:v>
                </c:pt>
                <c:pt idx="19108">
                  <c:v>1.0068416595458984E-3</c:v>
                </c:pt>
                <c:pt idx="19109">
                  <c:v>1.007080078125E-3</c:v>
                </c:pt>
                <c:pt idx="19110">
                  <c:v>1.0080337524414063E-3</c:v>
                </c:pt>
                <c:pt idx="19111">
                  <c:v>1.0068416595458984E-3</c:v>
                </c:pt>
                <c:pt idx="19112">
                  <c:v>1.007080078125E-3</c:v>
                </c:pt>
                <c:pt idx="19113">
                  <c:v>1.007080078125E-3</c:v>
                </c:pt>
                <c:pt idx="19114">
                  <c:v>1.0068416595458984E-3</c:v>
                </c:pt>
                <c:pt idx="19115">
                  <c:v>1.007080078125E-3</c:v>
                </c:pt>
                <c:pt idx="19116">
                  <c:v>1.007080078125E-3</c:v>
                </c:pt>
                <c:pt idx="19117">
                  <c:v>1.0068416595458984E-3</c:v>
                </c:pt>
                <c:pt idx="19118">
                  <c:v>1.007080078125E-3</c:v>
                </c:pt>
                <c:pt idx="19119">
                  <c:v>1.007080078125E-3</c:v>
                </c:pt>
                <c:pt idx="19120">
                  <c:v>1.0068416595458984E-3</c:v>
                </c:pt>
                <c:pt idx="19121">
                  <c:v>1.007080078125E-3</c:v>
                </c:pt>
                <c:pt idx="19122">
                  <c:v>1.0080337524414063E-3</c:v>
                </c:pt>
                <c:pt idx="19123">
                  <c:v>1.007080078125E-3</c:v>
                </c:pt>
                <c:pt idx="19124">
                  <c:v>1.0068416595458984E-3</c:v>
                </c:pt>
                <c:pt idx="19125">
                  <c:v>1.007080078125E-3</c:v>
                </c:pt>
                <c:pt idx="19126">
                  <c:v>1.007080078125E-3</c:v>
                </c:pt>
                <c:pt idx="19127">
                  <c:v>1.0068416595458984E-3</c:v>
                </c:pt>
                <c:pt idx="19128">
                  <c:v>1.007080078125E-3</c:v>
                </c:pt>
                <c:pt idx="19129">
                  <c:v>1.007080078125E-3</c:v>
                </c:pt>
                <c:pt idx="19130">
                  <c:v>1.0068416595458984E-3</c:v>
                </c:pt>
                <c:pt idx="19131">
                  <c:v>1.007080078125E-3</c:v>
                </c:pt>
                <c:pt idx="19132">
                  <c:v>1.007080078125E-3</c:v>
                </c:pt>
                <c:pt idx="19133">
                  <c:v>1.0068416595458984E-3</c:v>
                </c:pt>
                <c:pt idx="19134">
                  <c:v>1.007080078125E-3</c:v>
                </c:pt>
                <c:pt idx="19135">
                  <c:v>1.0080337524414063E-3</c:v>
                </c:pt>
                <c:pt idx="19136">
                  <c:v>1.0068416595458984E-3</c:v>
                </c:pt>
                <c:pt idx="19137">
                  <c:v>1.007080078125E-3</c:v>
                </c:pt>
                <c:pt idx="19138">
                  <c:v>1.007080078125E-3</c:v>
                </c:pt>
                <c:pt idx="19139">
                  <c:v>1.0068416595458984E-3</c:v>
                </c:pt>
                <c:pt idx="19140">
                  <c:v>1.007080078125E-3</c:v>
                </c:pt>
                <c:pt idx="19141">
                  <c:v>1.007080078125E-3</c:v>
                </c:pt>
                <c:pt idx="19142">
                  <c:v>1.0068416595458984E-3</c:v>
                </c:pt>
                <c:pt idx="19143">
                  <c:v>1.007080078125E-3</c:v>
                </c:pt>
                <c:pt idx="19144">
                  <c:v>1.007080078125E-3</c:v>
                </c:pt>
                <c:pt idx="19145">
                  <c:v>1.0068416595458984E-3</c:v>
                </c:pt>
                <c:pt idx="19146">
                  <c:v>1.007080078125E-3</c:v>
                </c:pt>
                <c:pt idx="19147">
                  <c:v>1.0080337524414063E-3</c:v>
                </c:pt>
                <c:pt idx="19148">
                  <c:v>1.007080078125E-3</c:v>
                </c:pt>
                <c:pt idx="19149">
                  <c:v>1.0068416595458984E-3</c:v>
                </c:pt>
                <c:pt idx="19150">
                  <c:v>1.007080078125E-3</c:v>
                </c:pt>
                <c:pt idx="19151">
                  <c:v>1.007080078125E-3</c:v>
                </c:pt>
                <c:pt idx="19152">
                  <c:v>1.0068416595458984E-3</c:v>
                </c:pt>
                <c:pt idx="19153">
                  <c:v>1.007080078125E-3</c:v>
                </c:pt>
                <c:pt idx="19154">
                  <c:v>1.007080078125E-3</c:v>
                </c:pt>
                <c:pt idx="19155">
                  <c:v>1.0068416595458984E-3</c:v>
                </c:pt>
                <c:pt idx="19156">
                  <c:v>1.007080078125E-3</c:v>
                </c:pt>
                <c:pt idx="19157">
                  <c:v>1.007080078125E-3</c:v>
                </c:pt>
                <c:pt idx="19158">
                  <c:v>1.0068416595458984E-3</c:v>
                </c:pt>
                <c:pt idx="19159">
                  <c:v>1.007080078125E-3</c:v>
                </c:pt>
                <c:pt idx="19160">
                  <c:v>1.0080337524414063E-3</c:v>
                </c:pt>
                <c:pt idx="19161">
                  <c:v>1.0068416595458984E-3</c:v>
                </c:pt>
                <c:pt idx="19162">
                  <c:v>1.007080078125E-3</c:v>
                </c:pt>
                <c:pt idx="19163">
                  <c:v>1.007080078125E-3</c:v>
                </c:pt>
                <c:pt idx="19164">
                  <c:v>1.0068416595458984E-3</c:v>
                </c:pt>
                <c:pt idx="19165">
                  <c:v>1.007080078125E-3</c:v>
                </c:pt>
                <c:pt idx="19166">
                  <c:v>1.007080078125E-3</c:v>
                </c:pt>
                <c:pt idx="19167">
                  <c:v>1.0068416595458984E-3</c:v>
                </c:pt>
                <c:pt idx="19168">
                  <c:v>1.007080078125E-3</c:v>
                </c:pt>
                <c:pt idx="19169">
                  <c:v>1.007080078125E-3</c:v>
                </c:pt>
                <c:pt idx="19170">
                  <c:v>1.0068416595458984E-3</c:v>
                </c:pt>
                <c:pt idx="19171">
                  <c:v>1.007080078125E-3</c:v>
                </c:pt>
                <c:pt idx="19172">
                  <c:v>1.0080337524414063E-3</c:v>
                </c:pt>
                <c:pt idx="19173">
                  <c:v>1.007080078125E-3</c:v>
                </c:pt>
                <c:pt idx="19174">
                  <c:v>1.0068416595458984E-3</c:v>
                </c:pt>
                <c:pt idx="19175">
                  <c:v>1.007080078125E-3</c:v>
                </c:pt>
                <c:pt idx="19176">
                  <c:v>1.007080078125E-3</c:v>
                </c:pt>
                <c:pt idx="19177">
                  <c:v>1.0068416595458984E-3</c:v>
                </c:pt>
                <c:pt idx="19178">
                  <c:v>1.007080078125E-3</c:v>
                </c:pt>
                <c:pt idx="19179">
                  <c:v>1.007080078125E-3</c:v>
                </c:pt>
                <c:pt idx="19180">
                  <c:v>1.0068416595458984E-3</c:v>
                </c:pt>
                <c:pt idx="19181">
                  <c:v>1.007080078125E-3</c:v>
                </c:pt>
                <c:pt idx="19182">
                  <c:v>1.007080078125E-3</c:v>
                </c:pt>
                <c:pt idx="19183">
                  <c:v>1.0068416595458984E-3</c:v>
                </c:pt>
                <c:pt idx="19184">
                  <c:v>1.007080078125E-3</c:v>
                </c:pt>
                <c:pt idx="19185">
                  <c:v>1.0080337524414063E-3</c:v>
                </c:pt>
                <c:pt idx="19186">
                  <c:v>1.0068416595458984E-3</c:v>
                </c:pt>
                <c:pt idx="19187">
                  <c:v>1.007080078125E-3</c:v>
                </c:pt>
                <c:pt idx="19188">
                  <c:v>1.007080078125E-3</c:v>
                </c:pt>
                <c:pt idx="19189">
                  <c:v>1.0068416595458984E-3</c:v>
                </c:pt>
                <c:pt idx="19190">
                  <c:v>1.007080078125E-3</c:v>
                </c:pt>
                <c:pt idx="19191">
                  <c:v>2.0139217376708984E-3</c:v>
                </c:pt>
                <c:pt idx="19192">
                  <c:v>1.007080078125E-3</c:v>
                </c:pt>
                <c:pt idx="19193">
                  <c:v>1.007080078125E-3</c:v>
                </c:pt>
                <c:pt idx="19194">
                  <c:v>1.0068416595458984E-3</c:v>
                </c:pt>
                <c:pt idx="19195">
                  <c:v>1.007080078125E-3</c:v>
                </c:pt>
                <c:pt idx="19196">
                  <c:v>1.0080337524414063E-3</c:v>
                </c:pt>
                <c:pt idx="19197">
                  <c:v>1.007080078125E-3</c:v>
                </c:pt>
                <c:pt idx="19198">
                  <c:v>1.0068416595458984E-3</c:v>
                </c:pt>
                <c:pt idx="19199">
                  <c:v>1.007080078125E-3</c:v>
                </c:pt>
                <c:pt idx="19200">
                  <c:v>1.007080078125E-3</c:v>
                </c:pt>
                <c:pt idx="19201">
                  <c:v>1.0068416595458984E-3</c:v>
                </c:pt>
                <c:pt idx="19202">
                  <c:v>1.007080078125E-3</c:v>
                </c:pt>
                <c:pt idx="19203">
                  <c:v>1.007080078125E-3</c:v>
                </c:pt>
                <c:pt idx="19204">
                  <c:v>1.0068416595458984E-3</c:v>
                </c:pt>
                <c:pt idx="19205">
                  <c:v>1.007080078125E-3</c:v>
                </c:pt>
                <c:pt idx="19206">
                  <c:v>1.007080078125E-3</c:v>
                </c:pt>
                <c:pt idx="19207">
                  <c:v>1.0068416595458984E-3</c:v>
                </c:pt>
                <c:pt idx="19208">
                  <c:v>1.007080078125E-3</c:v>
                </c:pt>
                <c:pt idx="19209">
                  <c:v>1.0080337524414063E-3</c:v>
                </c:pt>
                <c:pt idx="19210">
                  <c:v>1.0068416595458984E-3</c:v>
                </c:pt>
                <c:pt idx="19211">
                  <c:v>1.007080078125E-3</c:v>
                </c:pt>
                <c:pt idx="19212">
                  <c:v>1.007080078125E-3</c:v>
                </c:pt>
                <c:pt idx="19213">
                  <c:v>1.0068416595458984E-3</c:v>
                </c:pt>
                <c:pt idx="19214">
                  <c:v>1.007080078125E-3</c:v>
                </c:pt>
                <c:pt idx="19215">
                  <c:v>1.007080078125E-3</c:v>
                </c:pt>
                <c:pt idx="19216">
                  <c:v>1.0068416595458984E-3</c:v>
                </c:pt>
                <c:pt idx="19217">
                  <c:v>1.007080078125E-3</c:v>
                </c:pt>
                <c:pt idx="19218">
                  <c:v>1.007080078125E-3</c:v>
                </c:pt>
                <c:pt idx="19219">
                  <c:v>1.0068416595458984E-3</c:v>
                </c:pt>
                <c:pt idx="19220">
                  <c:v>1.007080078125E-3</c:v>
                </c:pt>
                <c:pt idx="19221">
                  <c:v>1.0080337524414063E-3</c:v>
                </c:pt>
                <c:pt idx="19222">
                  <c:v>1.007080078125E-3</c:v>
                </c:pt>
                <c:pt idx="19223">
                  <c:v>1.0068416595458984E-3</c:v>
                </c:pt>
                <c:pt idx="19224">
                  <c:v>1.007080078125E-3</c:v>
                </c:pt>
                <c:pt idx="19225">
                  <c:v>1.007080078125E-3</c:v>
                </c:pt>
                <c:pt idx="19226">
                  <c:v>1.0068416595458984E-3</c:v>
                </c:pt>
                <c:pt idx="19227">
                  <c:v>1.007080078125E-3</c:v>
                </c:pt>
                <c:pt idx="19228">
                  <c:v>1.007080078125E-3</c:v>
                </c:pt>
                <c:pt idx="19229">
                  <c:v>1.0068416595458984E-3</c:v>
                </c:pt>
                <c:pt idx="19230">
                  <c:v>1.007080078125E-3</c:v>
                </c:pt>
                <c:pt idx="19231">
                  <c:v>1.007080078125E-3</c:v>
                </c:pt>
                <c:pt idx="19232">
                  <c:v>1.0068416595458984E-3</c:v>
                </c:pt>
                <c:pt idx="19233">
                  <c:v>1.007080078125E-3</c:v>
                </c:pt>
                <c:pt idx="19234">
                  <c:v>1.0080337524414063E-3</c:v>
                </c:pt>
                <c:pt idx="19235">
                  <c:v>1.0068416595458984E-3</c:v>
                </c:pt>
                <c:pt idx="19236">
                  <c:v>1.007080078125E-3</c:v>
                </c:pt>
                <c:pt idx="19237">
                  <c:v>1.007080078125E-3</c:v>
                </c:pt>
                <c:pt idx="19238">
                  <c:v>1.0068416595458984E-3</c:v>
                </c:pt>
                <c:pt idx="19239">
                  <c:v>1.007080078125E-3</c:v>
                </c:pt>
                <c:pt idx="19240">
                  <c:v>1.007080078125E-3</c:v>
                </c:pt>
                <c:pt idx="19241">
                  <c:v>1.0068416595458984E-3</c:v>
                </c:pt>
                <c:pt idx="19242">
                  <c:v>1.007080078125E-3</c:v>
                </c:pt>
                <c:pt idx="19243">
                  <c:v>1.007080078125E-3</c:v>
                </c:pt>
                <c:pt idx="19244">
                  <c:v>1.0068416595458984E-3</c:v>
                </c:pt>
                <c:pt idx="19245">
                  <c:v>1.007080078125E-3</c:v>
                </c:pt>
                <c:pt idx="19246">
                  <c:v>1.0080337524414063E-3</c:v>
                </c:pt>
                <c:pt idx="19247">
                  <c:v>1.007080078125E-3</c:v>
                </c:pt>
                <c:pt idx="19248">
                  <c:v>1.0068416595458984E-3</c:v>
                </c:pt>
                <c:pt idx="19249">
                  <c:v>1.007080078125E-3</c:v>
                </c:pt>
                <c:pt idx="19250">
                  <c:v>1.007080078125E-3</c:v>
                </c:pt>
                <c:pt idx="19251">
                  <c:v>1.0068416595458984E-3</c:v>
                </c:pt>
                <c:pt idx="19252">
                  <c:v>1.007080078125E-3</c:v>
                </c:pt>
                <c:pt idx="19253">
                  <c:v>1.007080078125E-3</c:v>
                </c:pt>
                <c:pt idx="19254">
                  <c:v>1.0068416595458984E-3</c:v>
                </c:pt>
                <c:pt idx="19255">
                  <c:v>1.007080078125E-3</c:v>
                </c:pt>
                <c:pt idx="19256">
                  <c:v>1.007080078125E-3</c:v>
                </c:pt>
                <c:pt idx="19257">
                  <c:v>1.0068416595458984E-3</c:v>
                </c:pt>
                <c:pt idx="19258">
                  <c:v>1.007080078125E-3</c:v>
                </c:pt>
                <c:pt idx="19259">
                  <c:v>1.0080337524414063E-3</c:v>
                </c:pt>
                <c:pt idx="19260">
                  <c:v>1.0068416595458984E-3</c:v>
                </c:pt>
                <c:pt idx="19261">
                  <c:v>1.007080078125E-3</c:v>
                </c:pt>
                <c:pt idx="19262">
                  <c:v>1.007080078125E-3</c:v>
                </c:pt>
                <c:pt idx="19263">
                  <c:v>1.0068416595458984E-3</c:v>
                </c:pt>
                <c:pt idx="19264">
                  <c:v>1.007080078125E-3</c:v>
                </c:pt>
                <c:pt idx="19265">
                  <c:v>1.007080078125E-3</c:v>
                </c:pt>
                <c:pt idx="19266">
                  <c:v>1.0068416595458984E-3</c:v>
                </c:pt>
                <c:pt idx="19267">
                  <c:v>1.007080078125E-3</c:v>
                </c:pt>
                <c:pt idx="19268">
                  <c:v>1.007080078125E-3</c:v>
                </c:pt>
                <c:pt idx="19269">
                  <c:v>1.0068416595458984E-3</c:v>
                </c:pt>
                <c:pt idx="19270">
                  <c:v>1.007080078125E-3</c:v>
                </c:pt>
                <c:pt idx="19271">
                  <c:v>1.0080337524414063E-3</c:v>
                </c:pt>
                <c:pt idx="19272">
                  <c:v>1.007080078125E-3</c:v>
                </c:pt>
                <c:pt idx="19273">
                  <c:v>1.0068416595458984E-3</c:v>
                </c:pt>
                <c:pt idx="19274">
                  <c:v>1.007080078125E-3</c:v>
                </c:pt>
                <c:pt idx="19275">
                  <c:v>1.007080078125E-3</c:v>
                </c:pt>
                <c:pt idx="19276">
                  <c:v>1.0068416595458984E-3</c:v>
                </c:pt>
                <c:pt idx="19277">
                  <c:v>1.007080078125E-3</c:v>
                </c:pt>
                <c:pt idx="19278">
                  <c:v>1.007080078125E-3</c:v>
                </c:pt>
                <c:pt idx="19279">
                  <c:v>1.0068416595458984E-3</c:v>
                </c:pt>
                <c:pt idx="19280">
                  <c:v>1.007080078125E-3</c:v>
                </c:pt>
                <c:pt idx="19281">
                  <c:v>1.007080078125E-3</c:v>
                </c:pt>
                <c:pt idx="19282">
                  <c:v>1.0068416595458984E-3</c:v>
                </c:pt>
                <c:pt idx="19283">
                  <c:v>1.007080078125E-3</c:v>
                </c:pt>
                <c:pt idx="19284">
                  <c:v>1.0080337524414063E-3</c:v>
                </c:pt>
                <c:pt idx="19285">
                  <c:v>1.0068416595458984E-3</c:v>
                </c:pt>
                <c:pt idx="19286">
                  <c:v>1.007080078125E-3</c:v>
                </c:pt>
                <c:pt idx="19287">
                  <c:v>1.007080078125E-3</c:v>
                </c:pt>
                <c:pt idx="19288">
                  <c:v>1.0068416595458984E-3</c:v>
                </c:pt>
                <c:pt idx="19289">
                  <c:v>1.007080078125E-3</c:v>
                </c:pt>
                <c:pt idx="19290">
                  <c:v>1.007080078125E-3</c:v>
                </c:pt>
                <c:pt idx="19291">
                  <c:v>1.0068416595458984E-3</c:v>
                </c:pt>
                <c:pt idx="19292">
                  <c:v>1.007080078125E-3</c:v>
                </c:pt>
                <c:pt idx="19293">
                  <c:v>1.007080078125E-3</c:v>
                </c:pt>
                <c:pt idx="19294">
                  <c:v>1.0068416595458984E-3</c:v>
                </c:pt>
                <c:pt idx="19295">
                  <c:v>1.007080078125E-3</c:v>
                </c:pt>
                <c:pt idx="19296">
                  <c:v>1.0080337524414063E-3</c:v>
                </c:pt>
                <c:pt idx="19297">
                  <c:v>1.007080078125E-3</c:v>
                </c:pt>
                <c:pt idx="19298">
                  <c:v>1.0068416595458984E-3</c:v>
                </c:pt>
                <c:pt idx="19299">
                  <c:v>1.007080078125E-3</c:v>
                </c:pt>
                <c:pt idx="19300">
                  <c:v>1.007080078125E-3</c:v>
                </c:pt>
                <c:pt idx="19301">
                  <c:v>1.0068416595458984E-3</c:v>
                </c:pt>
                <c:pt idx="19302">
                  <c:v>1.007080078125E-3</c:v>
                </c:pt>
                <c:pt idx="19303">
                  <c:v>1.007080078125E-3</c:v>
                </c:pt>
                <c:pt idx="19304">
                  <c:v>1.0068416595458984E-3</c:v>
                </c:pt>
                <c:pt idx="19305">
                  <c:v>1.007080078125E-3</c:v>
                </c:pt>
                <c:pt idx="19306">
                  <c:v>1.007080078125E-3</c:v>
                </c:pt>
                <c:pt idx="19307">
                  <c:v>1.0068416595458984E-3</c:v>
                </c:pt>
                <c:pt idx="19308">
                  <c:v>1.0080337524414063E-3</c:v>
                </c:pt>
                <c:pt idx="19309">
                  <c:v>1.007080078125E-3</c:v>
                </c:pt>
                <c:pt idx="19310">
                  <c:v>1.0068416595458984E-3</c:v>
                </c:pt>
                <c:pt idx="19311">
                  <c:v>1.007080078125E-3</c:v>
                </c:pt>
                <c:pt idx="19312">
                  <c:v>1.007080078125E-3</c:v>
                </c:pt>
                <c:pt idx="19313">
                  <c:v>1.0068416595458984E-3</c:v>
                </c:pt>
                <c:pt idx="19314">
                  <c:v>1.007080078125E-3</c:v>
                </c:pt>
                <c:pt idx="19315">
                  <c:v>1.007080078125E-3</c:v>
                </c:pt>
                <c:pt idx="19316">
                  <c:v>1.0068416595458984E-3</c:v>
                </c:pt>
                <c:pt idx="19317">
                  <c:v>1.007080078125E-3</c:v>
                </c:pt>
                <c:pt idx="19318">
                  <c:v>1.007080078125E-3</c:v>
                </c:pt>
                <c:pt idx="19319">
                  <c:v>1.0068416595458984E-3</c:v>
                </c:pt>
                <c:pt idx="19320">
                  <c:v>1.007080078125E-3</c:v>
                </c:pt>
                <c:pt idx="19321">
                  <c:v>1.0080337524414063E-3</c:v>
                </c:pt>
                <c:pt idx="19322">
                  <c:v>1.007080078125E-3</c:v>
                </c:pt>
                <c:pt idx="19323">
                  <c:v>1.0068416595458984E-3</c:v>
                </c:pt>
                <c:pt idx="19324">
                  <c:v>1.007080078125E-3</c:v>
                </c:pt>
                <c:pt idx="19325">
                  <c:v>1.007080078125E-3</c:v>
                </c:pt>
                <c:pt idx="19326">
                  <c:v>1.0068416595458984E-3</c:v>
                </c:pt>
                <c:pt idx="19327">
                  <c:v>1.007080078125E-3</c:v>
                </c:pt>
                <c:pt idx="19328">
                  <c:v>1.007080078125E-3</c:v>
                </c:pt>
                <c:pt idx="19329">
                  <c:v>1.0068416595458984E-3</c:v>
                </c:pt>
                <c:pt idx="19330">
                  <c:v>1.007080078125E-3</c:v>
                </c:pt>
                <c:pt idx="19331">
                  <c:v>1.007080078125E-3</c:v>
                </c:pt>
                <c:pt idx="19332">
                  <c:v>1.0068416595458984E-3</c:v>
                </c:pt>
                <c:pt idx="19333">
                  <c:v>1.0080337524414063E-3</c:v>
                </c:pt>
                <c:pt idx="19334">
                  <c:v>1.007080078125E-3</c:v>
                </c:pt>
                <c:pt idx="19335">
                  <c:v>1.0068416595458984E-3</c:v>
                </c:pt>
                <c:pt idx="19336">
                  <c:v>1.007080078125E-3</c:v>
                </c:pt>
                <c:pt idx="19337">
                  <c:v>1.007080078125E-3</c:v>
                </c:pt>
                <c:pt idx="19338">
                  <c:v>1.0068416595458984E-3</c:v>
                </c:pt>
                <c:pt idx="19339">
                  <c:v>1.007080078125E-3</c:v>
                </c:pt>
                <c:pt idx="19340">
                  <c:v>1.007080078125E-3</c:v>
                </c:pt>
                <c:pt idx="19341">
                  <c:v>1.0068416595458984E-3</c:v>
                </c:pt>
                <c:pt idx="19342">
                  <c:v>1.007080078125E-3</c:v>
                </c:pt>
                <c:pt idx="19343">
                  <c:v>1.007080078125E-3</c:v>
                </c:pt>
                <c:pt idx="19344">
                  <c:v>1.0068416595458984E-3</c:v>
                </c:pt>
                <c:pt idx="19345">
                  <c:v>1.007080078125E-3</c:v>
                </c:pt>
                <c:pt idx="19346">
                  <c:v>1.0080337524414063E-3</c:v>
                </c:pt>
                <c:pt idx="19347">
                  <c:v>1.007080078125E-3</c:v>
                </c:pt>
                <c:pt idx="19348">
                  <c:v>1.0068416595458984E-3</c:v>
                </c:pt>
                <c:pt idx="19349">
                  <c:v>1.007080078125E-3</c:v>
                </c:pt>
                <c:pt idx="19350">
                  <c:v>1.007080078125E-3</c:v>
                </c:pt>
                <c:pt idx="19351">
                  <c:v>1.0068416595458984E-3</c:v>
                </c:pt>
                <c:pt idx="19352">
                  <c:v>1.007080078125E-3</c:v>
                </c:pt>
                <c:pt idx="19353">
                  <c:v>1.007080078125E-3</c:v>
                </c:pt>
                <c:pt idx="19354">
                  <c:v>1.0068416595458984E-3</c:v>
                </c:pt>
                <c:pt idx="19355">
                  <c:v>1.007080078125E-3</c:v>
                </c:pt>
                <c:pt idx="19356">
                  <c:v>1.007080078125E-3</c:v>
                </c:pt>
                <c:pt idx="19357">
                  <c:v>1.0068416595458984E-3</c:v>
                </c:pt>
                <c:pt idx="19358">
                  <c:v>1.0080337524414063E-3</c:v>
                </c:pt>
                <c:pt idx="19359">
                  <c:v>1.007080078125E-3</c:v>
                </c:pt>
                <c:pt idx="19360">
                  <c:v>1.0068416595458984E-3</c:v>
                </c:pt>
                <c:pt idx="19361">
                  <c:v>1.007080078125E-3</c:v>
                </c:pt>
                <c:pt idx="19362">
                  <c:v>1.007080078125E-3</c:v>
                </c:pt>
                <c:pt idx="19363">
                  <c:v>1.0068416595458984E-3</c:v>
                </c:pt>
                <c:pt idx="19364">
                  <c:v>1.007080078125E-3</c:v>
                </c:pt>
                <c:pt idx="19365">
                  <c:v>1.007080078125E-3</c:v>
                </c:pt>
                <c:pt idx="19366">
                  <c:v>1.0068416595458984E-3</c:v>
                </c:pt>
                <c:pt idx="19367">
                  <c:v>1.007080078125E-3</c:v>
                </c:pt>
                <c:pt idx="19368">
                  <c:v>1.007080078125E-3</c:v>
                </c:pt>
                <c:pt idx="19369">
                  <c:v>1.0068416595458984E-3</c:v>
                </c:pt>
                <c:pt idx="19370">
                  <c:v>1.007080078125E-3</c:v>
                </c:pt>
                <c:pt idx="19371">
                  <c:v>1.0080337524414063E-3</c:v>
                </c:pt>
                <c:pt idx="19372">
                  <c:v>1.007080078125E-3</c:v>
                </c:pt>
                <c:pt idx="19373">
                  <c:v>1.0068416595458984E-3</c:v>
                </c:pt>
                <c:pt idx="19374">
                  <c:v>1.007080078125E-3</c:v>
                </c:pt>
                <c:pt idx="19375">
                  <c:v>1.007080078125E-3</c:v>
                </c:pt>
                <c:pt idx="19376">
                  <c:v>1.0068416595458984E-3</c:v>
                </c:pt>
                <c:pt idx="19377">
                  <c:v>1.007080078125E-3</c:v>
                </c:pt>
                <c:pt idx="19378">
                  <c:v>1.007080078125E-3</c:v>
                </c:pt>
                <c:pt idx="19379">
                  <c:v>1.0068416595458984E-3</c:v>
                </c:pt>
                <c:pt idx="19380">
                  <c:v>1.007080078125E-3</c:v>
                </c:pt>
                <c:pt idx="19381">
                  <c:v>1.007080078125E-3</c:v>
                </c:pt>
                <c:pt idx="19382">
                  <c:v>1.0068416595458984E-3</c:v>
                </c:pt>
                <c:pt idx="19383">
                  <c:v>1.0080337524414063E-3</c:v>
                </c:pt>
                <c:pt idx="19384">
                  <c:v>1.007080078125E-3</c:v>
                </c:pt>
                <c:pt idx="19385">
                  <c:v>1.0068416595458984E-3</c:v>
                </c:pt>
                <c:pt idx="19386">
                  <c:v>1.007080078125E-3</c:v>
                </c:pt>
                <c:pt idx="19387">
                  <c:v>1.007080078125E-3</c:v>
                </c:pt>
                <c:pt idx="19388">
                  <c:v>1.0068416595458984E-3</c:v>
                </c:pt>
                <c:pt idx="19389">
                  <c:v>1.007080078125E-3</c:v>
                </c:pt>
                <c:pt idx="19390">
                  <c:v>1.007080078125E-3</c:v>
                </c:pt>
                <c:pt idx="19391">
                  <c:v>1.0068416595458984E-3</c:v>
                </c:pt>
                <c:pt idx="19392">
                  <c:v>1.007080078125E-3</c:v>
                </c:pt>
                <c:pt idx="19393">
                  <c:v>1.007080078125E-3</c:v>
                </c:pt>
                <c:pt idx="19394">
                  <c:v>1.0068416595458984E-3</c:v>
                </c:pt>
                <c:pt idx="19395">
                  <c:v>1.007080078125E-3</c:v>
                </c:pt>
                <c:pt idx="19396">
                  <c:v>1.0080337524414063E-3</c:v>
                </c:pt>
                <c:pt idx="19397">
                  <c:v>1.007080078125E-3</c:v>
                </c:pt>
                <c:pt idx="19398">
                  <c:v>1.0068416595458984E-3</c:v>
                </c:pt>
                <c:pt idx="19399">
                  <c:v>1.007080078125E-3</c:v>
                </c:pt>
                <c:pt idx="19400">
                  <c:v>1.007080078125E-3</c:v>
                </c:pt>
                <c:pt idx="19401">
                  <c:v>1.0068416595458984E-3</c:v>
                </c:pt>
                <c:pt idx="19402">
                  <c:v>1.007080078125E-3</c:v>
                </c:pt>
                <c:pt idx="19403">
                  <c:v>1.007080078125E-3</c:v>
                </c:pt>
                <c:pt idx="19404">
                  <c:v>1.0068416595458984E-3</c:v>
                </c:pt>
                <c:pt idx="19405">
                  <c:v>1.007080078125E-3</c:v>
                </c:pt>
                <c:pt idx="19406">
                  <c:v>1.007080078125E-3</c:v>
                </c:pt>
                <c:pt idx="19407">
                  <c:v>1.0068416595458984E-3</c:v>
                </c:pt>
                <c:pt idx="19408">
                  <c:v>1.0080337524414063E-3</c:v>
                </c:pt>
                <c:pt idx="19409">
                  <c:v>1.007080078125E-3</c:v>
                </c:pt>
                <c:pt idx="19410">
                  <c:v>1.0068416595458984E-3</c:v>
                </c:pt>
                <c:pt idx="19411">
                  <c:v>1.007080078125E-3</c:v>
                </c:pt>
                <c:pt idx="19412">
                  <c:v>1.007080078125E-3</c:v>
                </c:pt>
                <c:pt idx="19413">
                  <c:v>1.0068416595458984E-3</c:v>
                </c:pt>
                <c:pt idx="19414">
                  <c:v>1.007080078125E-3</c:v>
                </c:pt>
                <c:pt idx="19415">
                  <c:v>1.007080078125E-3</c:v>
                </c:pt>
                <c:pt idx="19416">
                  <c:v>1.0068416595458984E-3</c:v>
                </c:pt>
                <c:pt idx="19417">
                  <c:v>1.007080078125E-3</c:v>
                </c:pt>
                <c:pt idx="19418">
                  <c:v>1.007080078125E-3</c:v>
                </c:pt>
                <c:pt idx="19419">
                  <c:v>1.0068416595458984E-3</c:v>
                </c:pt>
                <c:pt idx="19420">
                  <c:v>1.007080078125E-3</c:v>
                </c:pt>
                <c:pt idx="19421">
                  <c:v>1.0080337524414063E-3</c:v>
                </c:pt>
                <c:pt idx="19422">
                  <c:v>1.007080078125E-3</c:v>
                </c:pt>
                <c:pt idx="19423">
                  <c:v>1.0068416595458984E-3</c:v>
                </c:pt>
                <c:pt idx="19424">
                  <c:v>1.007080078125E-3</c:v>
                </c:pt>
                <c:pt idx="19425">
                  <c:v>1.007080078125E-3</c:v>
                </c:pt>
                <c:pt idx="19426">
                  <c:v>1.0068416595458984E-3</c:v>
                </c:pt>
                <c:pt idx="19427">
                  <c:v>1.007080078125E-3</c:v>
                </c:pt>
                <c:pt idx="19428">
                  <c:v>1.007080078125E-3</c:v>
                </c:pt>
                <c:pt idx="19429">
                  <c:v>1.0068416595458984E-3</c:v>
                </c:pt>
                <c:pt idx="19430">
                  <c:v>1.007080078125E-3</c:v>
                </c:pt>
                <c:pt idx="19431">
                  <c:v>1.007080078125E-3</c:v>
                </c:pt>
                <c:pt idx="19432">
                  <c:v>1.0068416595458984E-3</c:v>
                </c:pt>
                <c:pt idx="19433">
                  <c:v>1.0080337524414063E-3</c:v>
                </c:pt>
                <c:pt idx="19434">
                  <c:v>1.007080078125E-3</c:v>
                </c:pt>
                <c:pt idx="19435">
                  <c:v>1.0068416595458984E-3</c:v>
                </c:pt>
                <c:pt idx="19436">
                  <c:v>1.007080078125E-3</c:v>
                </c:pt>
                <c:pt idx="19437">
                  <c:v>1.007080078125E-3</c:v>
                </c:pt>
                <c:pt idx="19438">
                  <c:v>1.0068416595458984E-3</c:v>
                </c:pt>
                <c:pt idx="19439">
                  <c:v>1.007080078125E-3</c:v>
                </c:pt>
                <c:pt idx="19440">
                  <c:v>1.007080078125E-3</c:v>
                </c:pt>
                <c:pt idx="19441">
                  <c:v>1.0068416595458984E-3</c:v>
                </c:pt>
                <c:pt idx="19442">
                  <c:v>1.007080078125E-3</c:v>
                </c:pt>
                <c:pt idx="19443">
                  <c:v>1.007080078125E-3</c:v>
                </c:pt>
                <c:pt idx="19444">
                  <c:v>1.0068416595458984E-3</c:v>
                </c:pt>
                <c:pt idx="19445">
                  <c:v>1.007080078125E-3</c:v>
                </c:pt>
                <c:pt idx="19446">
                  <c:v>1.0080337524414063E-3</c:v>
                </c:pt>
                <c:pt idx="19447">
                  <c:v>1.007080078125E-3</c:v>
                </c:pt>
                <c:pt idx="19448">
                  <c:v>1.0068416595458984E-3</c:v>
                </c:pt>
                <c:pt idx="19449">
                  <c:v>1.007080078125E-3</c:v>
                </c:pt>
                <c:pt idx="19450">
                  <c:v>1.007080078125E-3</c:v>
                </c:pt>
                <c:pt idx="19451">
                  <c:v>1.0068416595458984E-3</c:v>
                </c:pt>
                <c:pt idx="19452">
                  <c:v>1.007080078125E-3</c:v>
                </c:pt>
                <c:pt idx="19453">
                  <c:v>1.007080078125E-3</c:v>
                </c:pt>
                <c:pt idx="19454">
                  <c:v>1.0068416595458984E-3</c:v>
                </c:pt>
                <c:pt idx="19455">
                  <c:v>1.007080078125E-3</c:v>
                </c:pt>
                <c:pt idx="19456">
                  <c:v>1.007080078125E-3</c:v>
                </c:pt>
                <c:pt idx="19457">
                  <c:v>1.0068416595458984E-3</c:v>
                </c:pt>
                <c:pt idx="19458">
                  <c:v>1.0080337524414063E-3</c:v>
                </c:pt>
                <c:pt idx="19459">
                  <c:v>1.007080078125E-3</c:v>
                </c:pt>
                <c:pt idx="19460">
                  <c:v>1.0068416595458984E-3</c:v>
                </c:pt>
                <c:pt idx="19461">
                  <c:v>1.007080078125E-3</c:v>
                </c:pt>
                <c:pt idx="19462">
                  <c:v>1.007080078125E-3</c:v>
                </c:pt>
                <c:pt idx="19463">
                  <c:v>1.0068416595458984E-3</c:v>
                </c:pt>
                <c:pt idx="19464">
                  <c:v>1.007080078125E-3</c:v>
                </c:pt>
                <c:pt idx="19465">
                  <c:v>1.007080078125E-3</c:v>
                </c:pt>
                <c:pt idx="19466">
                  <c:v>1.0068416595458984E-3</c:v>
                </c:pt>
                <c:pt idx="19467">
                  <c:v>1.007080078125E-3</c:v>
                </c:pt>
                <c:pt idx="19468">
                  <c:v>1.007080078125E-3</c:v>
                </c:pt>
                <c:pt idx="19469">
                  <c:v>1.0068416595458984E-3</c:v>
                </c:pt>
                <c:pt idx="19470">
                  <c:v>1.007080078125E-3</c:v>
                </c:pt>
                <c:pt idx="19471">
                  <c:v>1.0080337524414063E-3</c:v>
                </c:pt>
                <c:pt idx="19472">
                  <c:v>1.007080078125E-3</c:v>
                </c:pt>
                <c:pt idx="19473">
                  <c:v>1.0068416595458984E-3</c:v>
                </c:pt>
                <c:pt idx="19474">
                  <c:v>1.007080078125E-3</c:v>
                </c:pt>
                <c:pt idx="19475">
                  <c:v>1.007080078125E-3</c:v>
                </c:pt>
                <c:pt idx="19476">
                  <c:v>1.0068416595458984E-3</c:v>
                </c:pt>
                <c:pt idx="19477">
                  <c:v>1.007080078125E-3</c:v>
                </c:pt>
                <c:pt idx="19478">
                  <c:v>1.007080078125E-3</c:v>
                </c:pt>
                <c:pt idx="19479">
                  <c:v>1.0068416595458984E-3</c:v>
                </c:pt>
                <c:pt idx="19480">
                  <c:v>1.007080078125E-3</c:v>
                </c:pt>
                <c:pt idx="19481">
                  <c:v>1.007080078125E-3</c:v>
                </c:pt>
                <c:pt idx="19482">
                  <c:v>1.0068416595458984E-3</c:v>
                </c:pt>
                <c:pt idx="19483">
                  <c:v>1.0080337524414063E-3</c:v>
                </c:pt>
                <c:pt idx="19484">
                  <c:v>1.007080078125E-3</c:v>
                </c:pt>
                <c:pt idx="19485">
                  <c:v>1.0068416595458984E-3</c:v>
                </c:pt>
                <c:pt idx="19486">
                  <c:v>1.007080078125E-3</c:v>
                </c:pt>
                <c:pt idx="19487">
                  <c:v>1.007080078125E-3</c:v>
                </c:pt>
                <c:pt idx="19488">
                  <c:v>1.0068416595458984E-3</c:v>
                </c:pt>
                <c:pt idx="19489">
                  <c:v>1.007080078125E-3</c:v>
                </c:pt>
                <c:pt idx="19490">
                  <c:v>1.007080078125E-3</c:v>
                </c:pt>
                <c:pt idx="19491">
                  <c:v>1.0068416595458984E-3</c:v>
                </c:pt>
                <c:pt idx="19492">
                  <c:v>1.007080078125E-3</c:v>
                </c:pt>
                <c:pt idx="19493">
                  <c:v>1.007080078125E-3</c:v>
                </c:pt>
                <c:pt idx="19494">
                  <c:v>1.0068416595458984E-3</c:v>
                </c:pt>
                <c:pt idx="19495">
                  <c:v>1.007080078125E-3</c:v>
                </c:pt>
                <c:pt idx="19496">
                  <c:v>1.0080337524414063E-3</c:v>
                </c:pt>
                <c:pt idx="19497">
                  <c:v>1.007080078125E-3</c:v>
                </c:pt>
                <c:pt idx="19498">
                  <c:v>1.0068416595458984E-3</c:v>
                </c:pt>
                <c:pt idx="19499">
                  <c:v>1.007080078125E-3</c:v>
                </c:pt>
                <c:pt idx="19500">
                  <c:v>1.007080078125E-3</c:v>
                </c:pt>
                <c:pt idx="19501">
                  <c:v>1.0068416595458984E-3</c:v>
                </c:pt>
                <c:pt idx="19502">
                  <c:v>1.007080078125E-3</c:v>
                </c:pt>
                <c:pt idx="19503">
                  <c:v>1.007080078125E-3</c:v>
                </c:pt>
                <c:pt idx="19504">
                  <c:v>1.0068416595458984E-3</c:v>
                </c:pt>
                <c:pt idx="19505">
                  <c:v>1.007080078125E-3</c:v>
                </c:pt>
                <c:pt idx="19506">
                  <c:v>1.007080078125E-3</c:v>
                </c:pt>
                <c:pt idx="19507">
                  <c:v>1.0068416595458984E-3</c:v>
                </c:pt>
                <c:pt idx="19508">
                  <c:v>1.0080337524414063E-3</c:v>
                </c:pt>
                <c:pt idx="19509">
                  <c:v>1.007080078125E-3</c:v>
                </c:pt>
                <c:pt idx="19510">
                  <c:v>1.0068416595458984E-3</c:v>
                </c:pt>
                <c:pt idx="19511">
                  <c:v>1.007080078125E-3</c:v>
                </c:pt>
                <c:pt idx="19512">
                  <c:v>1.007080078125E-3</c:v>
                </c:pt>
                <c:pt idx="19513">
                  <c:v>1.0068416595458984E-3</c:v>
                </c:pt>
                <c:pt idx="19514">
                  <c:v>1.007080078125E-3</c:v>
                </c:pt>
                <c:pt idx="19515">
                  <c:v>1.007080078125E-3</c:v>
                </c:pt>
                <c:pt idx="19516">
                  <c:v>1.0068416595458984E-3</c:v>
                </c:pt>
                <c:pt idx="19517">
                  <c:v>1.007080078125E-3</c:v>
                </c:pt>
                <c:pt idx="19518">
                  <c:v>1.007080078125E-3</c:v>
                </c:pt>
                <c:pt idx="19519">
                  <c:v>1.0068416595458984E-3</c:v>
                </c:pt>
                <c:pt idx="19520">
                  <c:v>1.007080078125E-3</c:v>
                </c:pt>
                <c:pt idx="19521">
                  <c:v>1.0080337524414063E-3</c:v>
                </c:pt>
                <c:pt idx="19522">
                  <c:v>1.007080078125E-3</c:v>
                </c:pt>
                <c:pt idx="19523">
                  <c:v>1.0068416595458984E-3</c:v>
                </c:pt>
                <c:pt idx="19524">
                  <c:v>1.007080078125E-3</c:v>
                </c:pt>
                <c:pt idx="19525">
                  <c:v>1.007080078125E-3</c:v>
                </c:pt>
                <c:pt idx="19526">
                  <c:v>1.0068416595458984E-3</c:v>
                </c:pt>
                <c:pt idx="19527">
                  <c:v>1.007080078125E-3</c:v>
                </c:pt>
                <c:pt idx="19528">
                  <c:v>1.007080078125E-3</c:v>
                </c:pt>
                <c:pt idx="19529">
                  <c:v>1.0068416595458984E-3</c:v>
                </c:pt>
                <c:pt idx="19530">
                  <c:v>1.007080078125E-3</c:v>
                </c:pt>
                <c:pt idx="19531">
                  <c:v>1.0068416595458984E-3</c:v>
                </c:pt>
                <c:pt idx="19532">
                  <c:v>1.007080078125E-3</c:v>
                </c:pt>
                <c:pt idx="19533">
                  <c:v>1.0080337524414063E-3</c:v>
                </c:pt>
                <c:pt idx="19534">
                  <c:v>1.007080078125E-3</c:v>
                </c:pt>
                <c:pt idx="19535">
                  <c:v>1.0068416595458984E-3</c:v>
                </c:pt>
                <c:pt idx="19536">
                  <c:v>1.007080078125E-3</c:v>
                </c:pt>
                <c:pt idx="19537">
                  <c:v>1.007080078125E-3</c:v>
                </c:pt>
                <c:pt idx="19538">
                  <c:v>1.0068416595458984E-3</c:v>
                </c:pt>
                <c:pt idx="19539">
                  <c:v>1.007080078125E-3</c:v>
                </c:pt>
                <c:pt idx="19540">
                  <c:v>1.007080078125E-3</c:v>
                </c:pt>
                <c:pt idx="19541">
                  <c:v>1.0068416595458984E-3</c:v>
                </c:pt>
                <c:pt idx="19542">
                  <c:v>1.007080078125E-3</c:v>
                </c:pt>
                <c:pt idx="19543">
                  <c:v>1.007080078125E-3</c:v>
                </c:pt>
                <c:pt idx="19544">
                  <c:v>1.0068416595458984E-3</c:v>
                </c:pt>
                <c:pt idx="19545">
                  <c:v>1.007080078125E-3</c:v>
                </c:pt>
                <c:pt idx="19546">
                  <c:v>1.0080337524414063E-3</c:v>
                </c:pt>
                <c:pt idx="19547">
                  <c:v>1.007080078125E-3</c:v>
                </c:pt>
                <c:pt idx="19548">
                  <c:v>1.0068416595458984E-3</c:v>
                </c:pt>
                <c:pt idx="19549">
                  <c:v>1.007080078125E-3</c:v>
                </c:pt>
                <c:pt idx="19550">
                  <c:v>1.007080078125E-3</c:v>
                </c:pt>
                <c:pt idx="19551">
                  <c:v>1.0068416595458984E-3</c:v>
                </c:pt>
                <c:pt idx="19552">
                  <c:v>1.007080078125E-3</c:v>
                </c:pt>
                <c:pt idx="19553">
                  <c:v>1.0068416595458984E-3</c:v>
                </c:pt>
                <c:pt idx="19554">
                  <c:v>1.007080078125E-3</c:v>
                </c:pt>
                <c:pt idx="19555">
                  <c:v>1.007080078125E-3</c:v>
                </c:pt>
                <c:pt idx="19556">
                  <c:v>1.0068416595458984E-3</c:v>
                </c:pt>
                <c:pt idx="19557">
                  <c:v>1.007080078125E-3</c:v>
                </c:pt>
                <c:pt idx="19558">
                  <c:v>1.0080337524414063E-3</c:v>
                </c:pt>
                <c:pt idx="19559">
                  <c:v>1.007080078125E-3</c:v>
                </c:pt>
                <c:pt idx="19560">
                  <c:v>1.0068416595458984E-3</c:v>
                </c:pt>
                <c:pt idx="19561">
                  <c:v>1.007080078125E-3</c:v>
                </c:pt>
                <c:pt idx="19562">
                  <c:v>1.007080078125E-3</c:v>
                </c:pt>
                <c:pt idx="19563">
                  <c:v>1.0068416595458984E-3</c:v>
                </c:pt>
                <c:pt idx="19564">
                  <c:v>1.007080078125E-3</c:v>
                </c:pt>
                <c:pt idx="19565">
                  <c:v>1.007080078125E-3</c:v>
                </c:pt>
                <c:pt idx="19566">
                  <c:v>1.0068416595458984E-3</c:v>
                </c:pt>
                <c:pt idx="19567">
                  <c:v>1.007080078125E-3</c:v>
                </c:pt>
                <c:pt idx="19568">
                  <c:v>1.007080078125E-3</c:v>
                </c:pt>
                <c:pt idx="19569">
                  <c:v>1.0068416595458984E-3</c:v>
                </c:pt>
                <c:pt idx="19570">
                  <c:v>1.007080078125E-3</c:v>
                </c:pt>
                <c:pt idx="19571">
                  <c:v>1.0080337524414063E-3</c:v>
                </c:pt>
                <c:pt idx="19572">
                  <c:v>1.007080078125E-3</c:v>
                </c:pt>
                <c:pt idx="19573">
                  <c:v>1.0068416595458984E-3</c:v>
                </c:pt>
                <c:pt idx="19574">
                  <c:v>1.007080078125E-3</c:v>
                </c:pt>
                <c:pt idx="19575">
                  <c:v>1.0068416595458984E-3</c:v>
                </c:pt>
                <c:pt idx="19576">
                  <c:v>1.007080078125E-3</c:v>
                </c:pt>
                <c:pt idx="19577">
                  <c:v>1.007080078125E-3</c:v>
                </c:pt>
                <c:pt idx="19578">
                  <c:v>1.0068416595458984E-3</c:v>
                </c:pt>
                <c:pt idx="19579">
                  <c:v>1.007080078125E-3</c:v>
                </c:pt>
                <c:pt idx="19580">
                  <c:v>1.007080078125E-3</c:v>
                </c:pt>
                <c:pt idx="19581">
                  <c:v>1.0068416595458984E-3</c:v>
                </c:pt>
                <c:pt idx="19582">
                  <c:v>1.007080078125E-3</c:v>
                </c:pt>
                <c:pt idx="19583">
                  <c:v>1.0080337524414063E-3</c:v>
                </c:pt>
                <c:pt idx="19584">
                  <c:v>1.007080078125E-3</c:v>
                </c:pt>
                <c:pt idx="19585">
                  <c:v>1.0068416595458984E-3</c:v>
                </c:pt>
                <c:pt idx="19586">
                  <c:v>1.007080078125E-3</c:v>
                </c:pt>
                <c:pt idx="19587">
                  <c:v>1.007080078125E-3</c:v>
                </c:pt>
                <c:pt idx="19588">
                  <c:v>1.0068416595458984E-3</c:v>
                </c:pt>
                <c:pt idx="19589">
                  <c:v>1.007080078125E-3</c:v>
                </c:pt>
                <c:pt idx="19590">
                  <c:v>1.007080078125E-3</c:v>
                </c:pt>
                <c:pt idx="19591">
                  <c:v>1.0068416595458984E-3</c:v>
                </c:pt>
                <c:pt idx="19592">
                  <c:v>1.007080078125E-3</c:v>
                </c:pt>
                <c:pt idx="19593">
                  <c:v>1.007080078125E-3</c:v>
                </c:pt>
                <c:pt idx="19594">
                  <c:v>1.0068416595458984E-3</c:v>
                </c:pt>
                <c:pt idx="19595">
                  <c:v>1.007080078125E-3</c:v>
                </c:pt>
                <c:pt idx="19596">
                  <c:v>1.0080337524414063E-3</c:v>
                </c:pt>
                <c:pt idx="19597">
                  <c:v>1.0068416595458984E-3</c:v>
                </c:pt>
                <c:pt idx="19598">
                  <c:v>1.007080078125E-3</c:v>
                </c:pt>
                <c:pt idx="19599">
                  <c:v>1.007080078125E-3</c:v>
                </c:pt>
                <c:pt idx="19600">
                  <c:v>1.0068416595458984E-3</c:v>
                </c:pt>
                <c:pt idx="19601">
                  <c:v>1.007080078125E-3</c:v>
                </c:pt>
                <c:pt idx="19602">
                  <c:v>1.007080078125E-3</c:v>
                </c:pt>
                <c:pt idx="19603">
                  <c:v>1.0068416595458984E-3</c:v>
                </c:pt>
                <c:pt idx="19604">
                  <c:v>1.007080078125E-3</c:v>
                </c:pt>
                <c:pt idx="19605">
                  <c:v>1.007080078125E-3</c:v>
                </c:pt>
                <c:pt idx="19606">
                  <c:v>1.0068416595458984E-3</c:v>
                </c:pt>
                <c:pt idx="19607">
                  <c:v>1.007080078125E-3</c:v>
                </c:pt>
                <c:pt idx="19608">
                  <c:v>1.0080337524414063E-3</c:v>
                </c:pt>
                <c:pt idx="19609">
                  <c:v>1.007080078125E-3</c:v>
                </c:pt>
                <c:pt idx="19610">
                  <c:v>1.0068416595458984E-3</c:v>
                </c:pt>
                <c:pt idx="19611">
                  <c:v>1.007080078125E-3</c:v>
                </c:pt>
                <c:pt idx="19612">
                  <c:v>1.007080078125E-3</c:v>
                </c:pt>
                <c:pt idx="19613">
                  <c:v>1.0068416595458984E-3</c:v>
                </c:pt>
                <c:pt idx="19614">
                  <c:v>1.007080078125E-3</c:v>
                </c:pt>
                <c:pt idx="19615">
                  <c:v>1.007080078125E-3</c:v>
                </c:pt>
                <c:pt idx="19616">
                  <c:v>1.0068416595458984E-3</c:v>
                </c:pt>
                <c:pt idx="19617">
                  <c:v>1.007080078125E-3</c:v>
                </c:pt>
                <c:pt idx="19618">
                  <c:v>1.007080078125E-3</c:v>
                </c:pt>
                <c:pt idx="19619">
                  <c:v>1.0068416595458984E-3</c:v>
                </c:pt>
                <c:pt idx="19620">
                  <c:v>1.007080078125E-3</c:v>
                </c:pt>
                <c:pt idx="19621">
                  <c:v>1.0080337524414063E-3</c:v>
                </c:pt>
                <c:pt idx="19622">
                  <c:v>1.0068416595458984E-3</c:v>
                </c:pt>
                <c:pt idx="19623">
                  <c:v>1.007080078125E-3</c:v>
                </c:pt>
                <c:pt idx="19624">
                  <c:v>1.007080078125E-3</c:v>
                </c:pt>
                <c:pt idx="19625">
                  <c:v>1.0068416595458984E-3</c:v>
                </c:pt>
                <c:pt idx="19626">
                  <c:v>1.007080078125E-3</c:v>
                </c:pt>
                <c:pt idx="19627">
                  <c:v>1.007080078125E-3</c:v>
                </c:pt>
                <c:pt idx="19628">
                  <c:v>1.0068416595458984E-3</c:v>
                </c:pt>
                <c:pt idx="19629">
                  <c:v>1.007080078125E-3</c:v>
                </c:pt>
                <c:pt idx="19630">
                  <c:v>1.007080078125E-3</c:v>
                </c:pt>
                <c:pt idx="19631">
                  <c:v>1.0068416595458984E-3</c:v>
                </c:pt>
                <c:pt idx="19632">
                  <c:v>1.007080078125E-3</c:v>
                </c:pt>
                <c:pt idx="19633">
                  <c:v>1.0080337524414063E-3</c:v>
                </c:pt>
                <c:pt idx="19634">
                  <c:v>1.007080078125E-3</c:v>
                </c:pt>
                <c:pt idx="19635">
                  <c:v>1.0068416595458984E-3</c:v>
                </c:pt>
                <c:pt idx="19636">
                  <c:v>1.007080078125E-3</c:v>
                </c:pt>
                <c:pt idx="19637">
                  <c:v>1.007080078125E-3</c:v>
                </c:pt>
                <c:pt idx="19638">
                  <c:v>1.0068416595458984E-3</c:v>
                </c:pt>
                <c:pt idx="19639">
                  <c:v>1.007080078125E-3</c:v>
                </c:pt>
                <c:pt idx="19640">
                  <c:v>1.007080078125E-3</c:v>
                </c:pt>
                <c:pt idx="19641">
                  <c:v>1.0068416595458984E-3</c:v>
                </c:pt>
                <c:pt idx="19642">
                  <c:v>1.007080078125E-3</c:v>
                </c:pt>
                <c:pt idx="19643">
                  <c:v>1.007080078125E-3</c:v>
                </c:pt>
                <c:pt idx="19644">
                  <c:v>1.0068416595458984E-3</c:v>
                </c:pt>
                <c:pt idx="19645">
                  <c:v>1.007080078125E-3</c:v>
                </c:pt>
                <c:pt idx="19646">
                  <c:v>1.0080337524414063E-3</c:v>
                </c:pt>
                <c:pt idx="19647">
                  <c:v>1.0068416595458984E-3</c:v>
                </c:pt>
                <c:pt idx="19648">
                  <c:v>1.007080078125E-3</c:v>
                </c:pt>
                <c:pt idx="19649">
                  <c:v>1.007080078125E-3</c:v>
                </c:pt>
                <c:pt idx="19650">
                  <c:v>1.0068416595458984E-3</c:v>
                </c:pt>
                <c:pt idx="19651">
                  <c:v>1.007080078125E-3</c:v>
                </c:pt>
                <c:pt idx="19652">
                  <c:v>1.007080078125E-3</c:v>
                </c:pt>
                <c:pt idx="19653">
                  <c:v>1.0068416595458984E-3</c:v>
                </c:pt>
                <c:pt idx="19654">
                  <c:v>1.007080078125E-3</c:v>
                </c:pt>
                <c:pt idx="19655">
                  <c:v>1.007080078125E-3</c:v>
                </c:pt>
                <c:pt idx="19656">
                  <c:v>1.0068416595458984E-3</c:v>
                </c:pt>
                <c:pt idx="19657">
                  <c:v>1.007080078125E-3</c:v>
                </c:pt>
                <c:pt idx="19658">
                  <c:v>1.0080337524414063E-3</c:v>
                </c:pt>
                <c:pt idx="19659">
                  <c:v>1.007080078125E-3</c:v>
                </c:pt>
                <c:pt idx="19660">
                  <c:v>1.0068416595458984E-3</c:v>
                </c:pt>
                <c:pt idx="19661">
                  <c:v>1.007080078125E-3</c:v>
                </c:pt>
                <c:pt idx="19662">
                  <c:v>1.007080078125E-3</c:v>
                </c:pt>
                <c:pt idx="19663">
                  <c:v>1.0068416595458984E-3</c:v>
                </c:pt>
                <c:pt idx="19664">
                  <c:v>3.0210018157958984E-3</c:v>
                </c:pt>
                <c:pt idx="19665">
                  <c:v>1.007080078125E-3</c:v>
                </c:pt>
                <c:pt idx="19666">
                  <c:v>1.007080078125E-3</c:v>
                </c:pt>
                <c:pt idx="19667">
                  <c:v>1.0068416595458984E-3</c:v>
                </c:pt>
                <c:pt idx="19668">
                  <c:v>1.007080078125E-3</c:v>
                </c:pt>
                <c:pt idx="19669">
                  <c:v>1.0080337524414063E-3</c:v>
                </c:pt>
                <c:pt idx="19670">
                  <c:v>1.0068416595458984E-3</c:v>
                </c:pt>
                <c:pt idx="19671">
                  <c:v>1.007080078125E-3</c:v>
                </c:pt>
                <c:pt idx="19672">
                  <c:v>1.007080078125E-3</c:v>
                </c:pt>
                <c:pt idx="19673">
                  <c:v>1.0068416595458984E-3</c:v>
                </c:pt>
                <c:pt idx="19674">
                  <c:v>1.007080078125E-3</c:v>
                </c:pt>
                <c:pt idx="19675">
                  <c:v>1.007080078125E-3</c:v>
                </c:pt>
                <c:pt idx="19676">
                  <c:v>1.0068416595458984E-3</c:v>
                </c:pt>
                <c:pt idx="19677">
                  <c:v>1.007080078125E-3</c:v>
                </c:pt>
                <c:pt idx="19678">
                  <c:v>1.007080078125E-3</c:v>
                </c:pt>
                <c:pt idx="19679">
                  <c:v>1.0068416595458984E-3</c:v>
                </c:pt>
                <c:pt idx="19680">
                  <c:v>1.007080078125E-3</c:v>
                </c:pt>
                <c:pt idx="19681">
                  <c:v>1.0080337524414063E-3</c:v>
                </c:pt>
                <c:pt idx="19682">
                  <c:v>1.007080078125E-3</c:v>
                </c:pt>
                <c:pt idx="19683">
                  <c:v>1.0068416595458984E-3</c:v>
                </c:pt>
                <c:pt idx="19684">
                  <c:v>1.007080078125E-3</c:v>
                </c:pt>
                <c:pt idx="19685">
                  <c:v>1.007080078125E-3</c:v>
                </c:pt>
                <c:pt idx="19686">
                  <c:v>1.0068416595458984E-3</c:v>
                </c:pt>
                <c:pt idx="19687">
                  <c:v>1.007080078125E-3</c:v>
                </c:pt>
                <c:pt idx="19688">
                  <c:v>1.007080078125E-3</c:v>
                </c:pt>
                <c:pt idx="19689">
                  <c:v>1.0068416595458984E-3</c:v>
                </c:pt>
                <c:pt idx="19690">
                  <c:v>1.007080078125E-3</c:v>
                </c:pt>
                <c:pt idx="19691">
                  <c:v>1.007080078125E-3</c:v>
                </c:pt>
                <c:pt idx="19692">
                  <c:v>1.0068416595458984E-3</c:v>
                </c:pt>
                <c:pt idx="19693">
                  <c:v>1.007080078125E-3</c:v>
                </c:pt>
                <c:pt idx="19694">
                  <c:v>1.0080337524414063E-3</c:v>
                </c:pt>
                <c:pt idx="19695">
                  <c:v>1.0068416595458984E-3</c:v>
                </c:pt>
                <c:pt idx="19696">
                  <c:v>1.007080078125E-3</c:v>
                </c:pt>
                <c:pt idx="19697">
                  <c:v>1.007080078125E-3</c:v>
                </c:pt>
                <c:pt idx="19698">
                  <c:v>1.0068416595458984E-3</c:v>
                </c:pt>
                <c:pt idx="19699">
                  <c:v>1.007080078125E-3</c:v>
                </c:pt>
                <c:pt idx="19700">
                  <c:v>1.007080078125E-3</c:v>
                </c:pt>
                <c:pt idx="19701">
                  <c:v>1.0068416595458984E-3</c:v>
                </c:pt>
                <c:pt idx="19702">
                  <c:v>1.007080078125E-3</c:v>
                </c:pt>
                <c:pt idx="19703">
                  <c:v>1.007080078125E-3</c:v>
                </c:pt>
                <c:pt idx="19704">
                  <c:v>1.0068416595458984E-3</c:v>
                </c:pt>
                <c:pt idx="19705">
                  <c:v>1.007080078125E-3</c:v>
                </c:pt>
                <c:pt idx="19706">
                  <c:v>1.0080337524414063E-3</c:v>
                </c:pt>
                <c:pt idx="19707">
                  <c:v>1.007080078125E-3</c:v>
                </c:pt>
                <c:pt idx="19708">
                  <c:v>1.0068416595458984E-3</c:v>
                </c:pt>
                <c:pt idx="19709">
                  <c:v>1.007080078125E-3</c:v>
                </c:pt>
                <c:pt idx="19710">
                  <c:v>1.007080078125E-3</c:v>
                </c:pt>
                <c:pt idx="19711">
                  <c:v>1.0068416595458984E-3</c:v>
                </c:pt>
                <c:pt idx="19712">
                  <c:v>1.007080078125E-3</c:v>
                </c:pt>
                <c:pt idx="19713">
                  <c:v>1.007080078125E-3</c:v>
                </c:pt>
                <c:pt idx="19714">
                  <c:v>5.0349235534667969E-3</c:v>
                </c:pt>
                <c:pt idx="19715">
                  <c:v>1.0080337524414063E-3</c:v>
                </c:pt>
                <c:pt idx="19716">
                  <c:v>1.0068416595458984E-3</c:v>
                </c:pt>
                <c:pt idx="19717">
                  <c:v>1.007080078125E-3</c:v>
                </c:pt>
                <c:pt idx="19718">
                  <c:v>1.007080078125E-3</c:v>
                </c:pt>
                <c:pt idx="19719">
                  <c:v>1.0068416595458984E-3</c:v>
                </c:pt>
                <c:pt idx="19720">
                  <c:v>1.007080078125E-3</c:v>
                </c:pt>
                <c:pt idx="19721">
                  <c:v>1.007080078125E-3</c:v>
                </c:pt>
                <c:pt idx="19722">
                  <c:v>1.0068416595458984E-3</c:v>
                </c:pt>
                <c:pt idx="19723">
                  <c:v>1.007080078125E-3</c:v>
                </c:pt>
                <c:pt idx="19724">
                  <c:v>1.007080078125E-3</c:v>
                </c:pt>
                <c:pt idx="19725">
                  <c:v>1.0068416595458984E-3</c:v>
                </c:pt>
                <c:pt idx="19726">
                  <c:v>1.007080078125E-3</c:v>
                </c:pt>
                <c:pt idx="19727">
                  <c:v>1.0080337524414063E-3</c:v>
                </c:pt>
                <c:pt idx="19728">
                  <c:v>1.007080078125E-3</c:v>
                </c:pt>
                <c:pt idx="19729">
                  <c:v>1.0068416595458984E-3</c:v>
                </c:pt>
                <c:pt idx="19730">
                  <c:v>1.007080078125E-3</c:v>
                </c:pt>
                <c:pt idx="19731">
                  <c:v>1.007080078125E-3</c:v>
                </c:pt>
                <c:pt idx="19732">
                  <c:v>1.0068416595458984E-3</c:v>
                </c:pt>
                <c:pt idx="19733">
                  <c:v>1.007080078125E-3</c:v>
                </c:pt>
                <c:pt idx="19734">
                  <c:v>1.007080078125E-3</c:v>
                </c:pt>
                <c:pt idx="19735">
                  <c:v>1.0068416595458984E-3</c:v>
                </c:pt>
                <c:pt idx="19736">
                  <c:v>1.007080078125E-3</c:v>
                </c:pt>
                <c:pt idx="19737">
                  <c:v>1.007080078125E-3</c:v>
                </c:pt>
                <c:pt idx="19738">
                  <c:v>1.0068416595458984E-3</c:v>
                </c:pt>
                <c:pt idx="19739">
                  <c:v>1.007080078125E-3</c:v>
                </c:pt>
                <c:pt idx="19740">
                  <c:v>1.0080337524414063E-3</c:v>
                </c:pt>
                <c:pt idx="19741">
                  <c:v>1.0068416595458984E-3</c:v>
                </c:pt>
                <c:pt idx="19742">
                  <c:v>1.007080078125E-3</c:v>
                </c:pt>
                <c:pt idx="19743">
                  <c:v>1.007080078125E-3</c:v>
                </c:pt>
                <c:pt idx="19744">
                  <c:v>1.0068416595458984E-3</c:v>
                </c:pt>
                <c:pt idx="19745">
                  <c:v>1.007080078125E-3</c:v>
                </c:pt>
                <c:pt idx="19746">
                  <c:v>1.007080078125E-3</c:v>
                </c:pt>
                <c:pt idx="19747">
                  <c:v>1.0068416595458984E-3</c:v>
                </c:pt>
                <c:pt idx="19748">
                  <c:v>1.007080078125E-3</c:v>
                </c:pt>
                <c:pt idx="19749">
                  <c:v>1.007080078125E-3</c:v>
                </c:pt>
                <c:pt idx="19750">
                  <c:v>1.0068416595458984E-3</c:v>
                </c:pt>
                <c:pt idx="19751">
                  <c:v>1.007080078125E-3</c:v>
                </c:pt>
                <c:pt idx="19752">
                  <c:v>1.0080337524414063E-3</c:v>
                </c:pt>
                <c:pt idx="19753">
                  <c:v>1.007080078125E-3</c:v>
                </c:pt>
                <c:pt idx="19754">
                  <c:v>1.0068416595458984E-3</c:v>
                </c:pt>
                <c:pt idx="19755">
                  <c:v>1.007080078125E-3</c:v>
                </c:pt>
                <c:pt idx="19756">
                  <c:v>1.007080078125E-3</c:v>
                </c:pt>
                <c:pt idx="19757">
                  <c:v>1.0068416595458984E-3</c:v>
                </c:pt>
                <c:pt idx="19758">
                  <c:v>1.007080078125E-3</c:v>
                </c:pt>
                <c:pt idx="19759">
                  <c:v>1.007080078125E-3</c:v>
                </c:pt>
                <c:pt idx="19760">
                  <c:v>1.0068416595458984E-3</c:v>
                </c:pt>
                <c:pt idx="19761">
                  <c:v>1.007080078125E-3</c:v>
                </c:pt>
                <c:pt idx="19762">
                  <c:v>1.007080078125E-3</c:v>
                </c:pt>
                <c:pt idx="19763">
                  <c:v>1.0068416595458984E-3</c:v>
                </c:pt>
                <c:pt idx="19764">
                  <c:v>1.007080078125E-3</c:v>
                </c:pt>
                <c:pt idx="19765">
                  <c:v>1.0080337524414063E-3</c:v>
                </c:pt>
                <c:pt idx="19766">
                  <c:v>1.0068416595458984E-3</c:v>
                </c:pt>
                <c:pt idx="19767">
                  <c:v>1.007080078125E-3</c:v>
                </c:pt>
                <c:pt idx="19768">
                  <c:v>1.007080078125E-3</c:v>
                </c:pt>
                <c:pt idx="19769">
                  <c:v>1.0068416595458984E-3</c:v>
                </c:pt>
                <c:pt idx="19770">
                  <c:v>1.007080078125E-3</c:v>
                </c:pt>
                <c:pt idx="19771">
                  <c:v>1.007080078125E-3</c:v>
                </c:pt>
                <c:pt idx="19772">
                  <c:v>1.0068416595458984E-3</c:v>
                </c:pt>
                <c:pt idx="19773">
                  <c:v>1.007080078125E-3</c:v>
                </c:pt>
                <c:pt idx="19774">
                  <c:v>1.007080078125E-3</c:v>
                </c:pt>
                <c:pt idx="19775">
                  <c:v>1.0068416595458984E-3</c:v>
                </c:pt>
                <c:pt idx="19776">
                  <c:v>1.007080078125E-3</c:v>
                </c:pt>
                <c:pt idx="19777">
                  <c:v>1.0080337524414063E-3</c:v>
                </c:pt>
                <c:pt idx="19778">
                  <c:v>1.007080078125E-3</c:v>
                </c:pt>
                <c:pt idx="19779">
                  <c:v>1.0068416595458984E-3</c:v>
                </c:pt>
                <c:pt idx="19780">
                  <c:v>1.007080078125E-3</c:v>
                </c:pt>
                <c:pt idx="19781">
                  <c:v>1.007080078125E-3</c:v>
                </c:pt>
                <c:pt idx="19782">
                  <c:v>1.0068416595458984E-3</c:v>
                </c:pt>
                <c:pt idx="19783">
                  <c:v>1.007080078125E-3</c:v>
                </c:pt>
                <c:pt idx="19784">
                  <c:v>1.007080078125E-3</c:v>
                </c:pt>
                <c:pt idx="19785">
                  <c:v>1.0068416595458984E-3</c:v>
                </c:pt>
                <c:pt idx="19786">
                  <c:v>1.007080078125E-3</c:v>
                </c:pt>
                <c:pt idx="19787">
                  <c:v>1.007080078125E-3</c:v>
                </c:pt>
                <c:pt idx="19788">
                  <c:v>1.0068416595458984E-3</c:v>
                </c:pt>
                <c:pt idx="19789">
                  <c:v>1.007080078125E-3</c:v>
                </c:pt>
                <c:pt idx="19790">
                  <c:v>1.0080337524414063E-3</c:v>
                </c:pt>
                <c:pt idx="19791">
                  <c:v>1.0068416595458984E-3</c:v>
                </c:pt>
                <c:pt idx="19792">
                  <c:v>1.007080078125E-3</c:v>
                </c:pt>
                <c:pt idx="19793">
                  <c:v>1.007080078125E-3</c:v>
                </c:pt>
                <c:pt idx="19794">
                  <c:v>1.0068416595458984E-3</c:v>
                </c:pt>
                <c:pt idx="19795">
                  <c:v>1.007080078125E-3</c:v>
                </c:pt>
                <c:pt idx="19796">
                  <c:v>1.007080078125E-3</c:v>
                </c:pt>
                <c:pt idx="19797">
                  <c:v>1.0068416595458984E-3</c:v>
                </c:pt>
                <c:pt idx="19798">
                  <c:v>1.007080078125E-3</c:v>
                </c:pt>
                <c:pt idx="19799">
                  <c:v>1.007080078125E-3</c:v>
                </c:pt>
                <c:pt idx="19800">
                  <c:v>1.0068416595458984E-3</c:v>
                </c:pt>
                <c:pt idx="19801">
                  <c:v>1.007080078125E-3</c:v>
                </c:pt>
                <c:pt idx="19802">
                  <c:v>1.0080337524414063E-3</c:v>
                </c:pt>
                <c:pt idx="19803">
                  <c:v>1.007080078125E-3</c:v>
                </c:pt>
                <c:pt idx="19804">
                  <c:v>1.0068416595458984E-3</c:v>
                </c:pt>
                <c:pt idx="19805">
                  <c:v>1.007080078125E-3</c:v>
                </c:pt>
                <c:pt idx="19806">
                  <c:v>1.007080078125E-3</c:v>
                </c:pt>
                <c:pt idx="19807">
                  <c:v>1.0068416595458984E-3</c:v>
                </c:pt>
                <c:pt idx="19808">
                  <c:v>1.007080078125E-3</c:v>
                </c:pt>
                <c:pt idx="19809">
                  <c:v>1.007080078125E-3</c:v>
                </c:pt>
                <c:pt idx="19810">
                  <c:v>1.0068416595458984E-3</c:v>
                </c:pt>
                <c:pt idx="19811">
                  <c:v>1.007080078125E-3</c:v>
                </c:pt>
                <c:pt idx="19812">
                  <c:v>1.007080078125E-3</c:v>
                </c:pt>
                <c:pt idx="19813">
                  <c:v>1.0068416595458984E-3</c:v>
                </c:pt>
                <c:pt idx="19814">
                  <c:v>1.0080337524414063E-3</c:v>
                </c:pt>
                <c:pt idx="19815">
                  <c:v>1.007080078125E-3</c:v>
                </c:pt>
                <c:pt idx="19816">
                  <c:v>1.0068416595458984E-3</c:v>
                </c:pt>
                <c:pt idx="19817">
                  <c:v>1.007080078125E-3</c:v>
                </c:pt>
                <c:pt idx="19818">
                  <c:v>1.007080078125E-3</c:v>
                </c:pt>
                <c:pt idx="19819">
                  <c:v>1.0068416595458984E-3</c:v>
                </c:pt>
                <c:pt idx="19820">
                  <c:v>1.007080078125E-3</c:v>
                </c:pt>
                <c:pt idx="19821">
                  <c:v>1.007080078125E-3</c:v>
                </c:pt>
                <c:pt idx="19822">
                  <c:v>1.0068416595458984E-3</c:v>
                </c:pt>
                <c:pt idx="19823">
                  <c:v>1.007080078125E-3</c:v>
                </c:pt>
                <c:pt idx="19824">
                  <c:v>1.007080078125E-3</c:v>
                </c:pt>
                <c:pt idx="19825">
                  <c:v>1.0068416595458984E-3</c:v>
                </c:pt>
                <c:pt idx="19826">
                  <c:v>1.007080078125E-3</c:v>
                </c:pt>
                <c:pt idx="19827">
                  <c:v>1.0080337524414063E-3</c:v>
                </c:pt>
                <c:pt idx="19828">
                  <c:v>1.007080078125E-3</c:v>
                </c:pt>
                <c:pt idx="19829">
                  <c:v>1.0068416595458984E-3</c:v>
                </c:pt>
                <c:pt idx="19830">
                  <c:v>1.007080078125E-3</c:v>
                </c:pt>
                <c:pt idx="19831">
                  <c:v>1.007080078125E-3</c:v>
                </c:pt>
                <c:pt idx="19832">
                  <c:v>1.0068416595458984E-3</c:v>
                </c:pt>
                <c:pt idx="19833">
                  <c:v>1.007080078125E-3</c:v>
                </c:pt>
                <c:pt idx="19834">
                  <c:v>1.007080078125E-3</c:v>
                </c:pt>
                <c:pt idx="19835">
                  <c:v>1.0068416595458984E-3</c:v>
                </c:pt>
                <c:pt idx="19836">
                  <c:v>1.007080078125E-3</c:v>
                </c:pt>
                <c:pt idx="19837">
                  <c:v>1.007080078125E-3</c:v>
                </c:pt>
                <c:pt idx="19838">
                  <c:v>1.0068416595458984E-3</c:v>
                </c:pt>
                <c:pt idx="19839">
                  <c:v>1.0080337524414063E-3</c:v>
                </c:pt>
                <c:pt idx="19840">
                  <c:v>1.007080078125E-3</c:v>
                </c:pt>
                <c:pt idx="19841">
                  <c:v>1.0068416595458984E-3</c:v>
                </c:pt>
                <c:pt idx="19842">
                  <c:v>1.007080078125E-3</c:v>
                </c:pt>
                <c:pt idx="19843">
                  <c:v>1.007080078125E-3</c:v>
                </c:pt>
                <c:pt idx="19844">
                  <c:v>1.0068416595458984E-3</c:v>
                </c:pt>
                <c:pt idx="19845">
                  <c:v>1.007080078125E-3</c:v>
                </c:pt>
                <c:pt idx="19846">
                  <c:v>1.007080078125E-3</c:v>
                </c:pt>
                <c:pt idx="19847">
                  <c:v>1.0068416595458984E-3</c:v>
                </c:pt>
                <c:pt idx="19848">
                  <c:v>1.007080078125E-3</c:v>
                </c:pt>
                <c:pt idx="19849">
                  <c:v>1.007080078125E-3</c:v>
                </c:pt>
                <c:pt idx="19850">
                  <c:v>1.0068416595458984E-3</c:v>
                </c:pt>
                <c:pt idx="19851">
                  <c:v>1.007080078125E-3</c:v>
                </c:pt>
                <c:pt idx="19852">
                  <c:v>1.0080337524414063E-3</c:v>
                </c:pt>
                <c:pt idx="19853">
                  <c:v>1.007080078125E-3</c:v>
                </c:pt>
                <c:pt idx="19854">
                  <c:v>1.0068416595458984E-3</c:v>
                </c:pt>
                <c:pt idx="19855">
                  <c:v>1.007080078125E-3</c:v>
                </c:pt>
                <c:pt idx="19856">
                  <c:v>1.007080078125E-3</c:v>
                </c:pt>
                <c:pt idx="19857">
                  <c:v>1.0068416595458984E-3</c:v>
                </c:pt>
                <c:pt idx="19858">
                  <c:v>1.007080078125E-3</c:v>
                </c:pt>
                <c:pt idx="19859">
                  <c:v>1.007080078125E-3</c:v>
                </c:pt>
                <c:pt idx="19860">
                  <c:v>1.0068416595458984E-3</c:v>
                </c:pt>
                <c:pt idx="19861">
                  <c:v>1.007080078125E-3</c:v>
                </c:pt>
                <c:pt idx="19862">
                  <c:v>1.007080078125E-3</c:v>
                </c:pt>
                <c:pt idx="19863">
                  <c:v>1.0068416595458984E-3</c:v>
                </c:pt>
                <c:pt idx="19864">
                  <c:v>1.0080337524414063E-3</c:v>
                </c:pt>
                <c:pt idx="19865">
                  <c:v>1.007080078125E-3</c:v>
                </c:pt>
                <c:pt idx="19866">
                  <c:v>1.0068416595458984E-3</c:v>
                </c:pt>
                <c:pt idx="19867">
                  <c:v>1.007080078125E-3</c:v>
                </c:pt>
                <c:pt idx="19868">
                  <c:v>1.007080078125E-3</c:v>
                </c:pt>
                <c:pt idx="19869">
                  <c:v>1.0068416595458984E-3</c:v>
                </c:pt>
                <c:pt idx="19870">
                  <c:v>1.007080078125E-3</c:v>
                </c:pt>
                <c:pt idx="19871">
                  <c:v>1.007080078125E-3</c:v>
                </c:pt>
                <c:pt idx="19872">
                  <c:v>1.0068416595458984E-3</c:v>
                </c:pt>
                <c:pt idx="19873">
                  <c:v>1.007080078125E-3</c:v>
                </c:pt>
                <c:pt idx="19874">
                  <c:v>1.007080078125E-3</c:v>
                </c:pt>
                <c:pt idx="19875">
                  <c:v>1.0068416595458984E-3</c:v>
                </c:pt>
                <c:pt idx="19876">
                  <c:v>4.0290355682373047E-3</c:v>
                </c:pt>
                <c:pt idx="19877">
                  <c:v>1.007080078125E-3</c:v>
                </c:pt>
                <c:pt idx="19878">
                  <c:v>1.007080078125E-3</c:v>
                </c:pt>
                <c:pt idx="19879">
                  <c:v>1.0068416595458984E-3</c:v>
                </c:pt>
                <c:pt idx="19880">
                  <c:v>1.007080078125E-3</c:v>
                </c:pt>
                <c:pt idx="19881">
                  <c:v>1.007080078125E-3</c:v>
                </c:pt>
                <c:pt idx="19882">
                  <c:v>1.0068416595458984E-3</c:v>
                </c:pt>
                <c:pt idx="19883">
                  <c:v>1.007080078125E-3</c:v>
                </c:pt>
                <c:pt idx="19884">
                  <c:v>1.007080078125E-3</c:v>
                </c:pt>
                <c:pt idx="19885">
                  <c:v>1.0068416595458984E-3</c:v>
                </c:pt>
                <c:pt idx="19886">
                  <c:v>1.0080337524414063E-3</c:v>
                </c:pt>
                <c:pt idx="19887">
                  <c:v>1.007080078125E-3</c:v>
                </c:pt>
                <c:pt idx="19888">
                  <c:v>1.0068416595458984E-3</c:v>
                </c:pt>
                <c:pt idx="19889">
                  <c:v>1.007080078125E-3</c:v>
                </c:pt>
                <c:pt idx="19890">
                  <c:v>1.007080078125E-3</c:v>
                </c:pt>
                <c:pt idx="19891">
                  <c:v>1.0068416595458984E-3</c:v>
                </c:pt>
                <c:pt idx="19892">
                  <c:v>1.007080078125E-3</c:v>
                </c:pt>
                <c:pt idx="19893">
                  <c:v>1.007080078125E-3</c:v>
                </c:pt>
                <c:pt idx="19894">
                  <c:v>1.0068416595458984E-3</c:v>
                </c:pt>
                <c:pt idx="19895">
                  <c:v>1.007080078125E-3</c:v>
                </c:pt>
                <c:pt idx="19896">
                  <c:v>1.007080078125E-3</c:v>
                </c:pt>
                <c:pt idx="19897">
                  <c:v>1.0068416595458984E-3</c:v>
                </c:pt>
                <c:pt idx="19898">
                  <c:v>1.007080078125E-3</c:v>
                </c:pt>
                <c:pt idx="19899">
                  <c:v>1.0080337524414063E-3</c:v>
                </c:pt>
                <c:pt idx="19900">
                  <c:v>1.007080078125E-3</c:v>
                </c:pt>
                <c:pt idx="19901">
                  <c:v>1.0068416595458984E-3</c:v>
                </c:pt>
                <c:pt idx="19902">
                  <c:v>1.007080078125E-3</c:v>
                </c:pt>
                <c:pt idx="19903">
                  <c:v>1.007080078125E-3</c:v>
                </c:pt>
                <c:pt idx="19904">
                  <c:v>1.0068416595458984E-3</c:v>
                </c:pt>
                <c:pt idx="19905">
                  <c:v>1.007080078125E-3</c:v>
                </c:pt>
                <c:pt idx="19906">
                  <c:v>1.007080078125E-3</c:v>
                </c:pt>
                <c:pt idx="19907">
                  <c:v>1.0068416595458984E-3</c:v>
                </c:pt>
                <c:pt idx="19908">
                  <c:v>1.007080078125E-3</c:v>
                </c:pt>
                <c:pt idx="19909">
                  <c:v>1.007080078125E-3</c:v>
                </c:pt>
                <c:pt idx="19910">
                  <c:v>1.0068416595458984E-3</c:v>
                </c:pt>
                <c:pt idx="19911">
                  <c:v>5.0361156463623047E-3</c:v>
                </c:pt>
                <c:pt idx="19912">
                  <c:v>1.0068416595458984E-3</c:v>
                </c:pt>
                <c:pt idx="19913">
                  <c:v>1.007080078125E-3</c:v>
                </c:pt>
                <c:pt idx="19914">
                  <c:v>1.007080078125E-3</c:v>
                </c:pt>
                <c:pt idx="19915">
                  <c:v>1.0068416595458984E-3</c:v>
                </c:pt>
                <c:pt idx="19916">
                  <c:v>1.007080078125E-3</c:v>
                </c:pt>
                <c:pt idx="19917">
                  <c:v>1.007080078125E-3</c:v>
                </c:pt>
                <c:pt idx="19918">
                  <c:v>1.0068416595458984E-3</c:v>
                </c:pt>
                <c:pt idx="19919">
                  <c:v>1.007080078125E-3</c:v>
                </c:pt>
                <c:pt idx="19920">
                  <c:v>1.0080337524414063E-3</c:v>
                </c:pt>
                <c:pt idx="19921">
                  <c:v>1.007080078125E-3</c:v>
                </c:pt>
                <c:pt idx="19922">
                  <c:v>1.0068416595458984E-3</c:v>
                </c:pt>
                <c:pt idx="19923">
                  <c:v>1.007080078125E-3</c:v>
                </c:pt>
                <c:pt idx="19924">
                  <c:v>1.007080078125E-3</c:v>
                </c:pt>
                <c:pt idx="19925">
                  <c:v>6.0420036315917969E-3</c:v>
                </c:pt>
                <c:pt idx="19926">
                  <c:v>1.0068416595458984E-3</c:v>
                </c:pt>
                <c:pt idx="19927">
                  <c:v>1.0080337524414063E-3</c:v>
                </c:pt>
                <c:pt idx="19928">
                  <c:v>1.007080078125E-3</c:v>
                </c:pt>
                <c:pt idx="19929">
                  <c:v>1.0068416595458984E-3</c:v>
                </c:pt>
                <c:pt idx="19930">
                  <c:v>1.007080078125E-3</c:v>
                </c:pt>
                <c:pt idx="19931">
                  <c:v>1.007080078125E-3</c:v>
                </c:pt>
                <c:pt idx="19932">
                  <c:v>1.0068416595458984E-3</c:v>
                </c:pt>
                <c:pt idx="19933">
                  <c:v>1.007080078125E-3</c:v>
                </c:pt>
                <c:pt idx="19934">
                  <c:v>1.007080078125E-3</c:v>
                </c:pt>
                <c:pt idx="19935">
                  <c:v>1.0068416595458984E-3</c:v>
                </c:pt>
                <c:pt idx="19936">
                  <c:v>1.007080078125E-3</c:v>
                </c:pt>
                <c:pt idx="19937">
                  <c:v>1.007080078125E-3</c:v>
                </c:pt>
                <c:pt idx="19938">
                  <c:v>1.0068416595458984E-3</c:v>
                </c:pt>
                <c:pt idx="19939">
                  <c:v>1.007080078125E-3</c:v>
                </c:pt>
                <c:pt idx="19940">
                  <c:v>1.0080337524414063E-3</c:v>
                </c:pt>
                <c:pt idx="19941">
                  <c:v>1.007080078125E-3</c:v>
                </c:pt>
                <c:pt idx="19942">
                  <c:v>1.0068416595458984E-3</c:v>
                </c:pt>
                <c:pt idx="19943">
                  <c:v>1.007080078125E-3</c:v>
                </c:pt>
                <c:pt idx="19944">
                  <c:v>1.007080078125E-3</c:v>
                </c:pt>
                <c:pt idx="19945">
                  <c:v>1.0068416595458984E-3</c:v>
                </c:pt>
                <c:pt idx="19946">
                  <c:v>1.007080078125E-3</c:v>
                </c:pt>
                <c:pt idx="19947">
                  <c:v>6.0429573059082031E-3</c:v>
                </c:pt>
                <c:pt idx="19948">
                  <c:v>1.007080078125E-3</c:v>
                </c:pt>
                <c:pt idx="19949">
                  <c:v>1.0068416595458984E-3</c:v>
                </c:pt>
                <c:pt idx="19950">
                  <c:v>1.007080078125E-3</c:v>
                </c:pt>
                <c:pt idx="19951">
                  <c:v>1.007080078125E-3</c:v>
                </c:pt>
                <c:pt idx="19952">
                  <c:v>1.0068416595458984E-3</c:v>
                </c:pt>
                <c:pt idx="19953">
                  <c:v>1.007080078125E-3</c:v>
                </c:pt>
                <c:pt idx="19954">
                  <c:v>1.007080078125E-3</c:v>
                </c:pt>
                <c:pt idx="19955">
                  <c:v>1.0068416595458984E-3</c:v>
                </c:pt>
                <c:pt idx="19956">
                  <c:v>1.007080078125E-3</c:v>
                </c:pt>
                <c:pt idx="19957">
                  <c:v>1.007080078125E-3</c:v>
                </c:pt>
                <c:pt idx="19958">
                  <c:v>1.0068416595458984E-3</c:v>
                </c:pt>
                <c:pt idx="19959">
                  <c:v>1.007080078125E-3</c:v>
                </c:pt>
                <c:pt idx="19960">
                  <c:v>1.0080337524414063E-3</c:v>
                </c:pt>
                <c:pt idx="19961">
                  <c:v>1.007080078125E-3</c:v>
                </c:pt>
                <c:pt idx="19962">
                  <c:v>1.0068416595458984E-3</c:v>
                </c:pt>
                <c:pt idx="19963">
                  <c:v>1.007080078125E-3</c:v>
                </c:pt>
                <c:pt idx="19964">
                  <c:v>1.007080078125E-3</c:v>
                </c:pt>
                <c:pt idx="19965">
                  <c:v>1.0068416595458984E-3</c:v>
                </c:pt>
                <c:pt idx="19966">
                  <c:v>1.007080078125E-3</c:v>
                </c:pt>
                <c:pt idx="19967">
                  <c:v>1.007080078125E-3</c:v>
                </c:pt>
                <c:pt idx="19968">
                  <c:v>1.0068416595458984E-3</c:v>
                </c:pt>
                <c:pt idx="19969">
                  <c:v>1.007080078125E-3</c:v>
                </c:pt>
                <c:pt idx="19970">
                  <c:v>1.007080078125E-3</c:v>
                </c:pt>
                <c:pt idx="19971">
                  <c:v>1.0068416595458984E-3</c:v>
                </c:pt>
                <c:pt idx="19972">
                  <c:v>1.0080337524414063E-3</c:v>
                </c:pt>
                <c:pt idx="19973">
                  <c:v>1.007080078125E-3</c:v>
                </c:pt>
                <c:pt idx="19974">
                  <c:v>1.0068416595458984E-3</c:v>
                </c:pt>
                <c:pt idx="19975">
                  <c:v>1.007080078125E-3</c:v>
                </c:pt>
                <c:pt idx="19976">
                  <c:v>1.007080078125E-3</c:v>
                </c:pt>
                <c:pt idx="19977">
                  <c:v>1.0068416595458984E-3</c:v>
                </c:pt>
                <c:pt idx="19978">
                  <c:v>1.007080078125E-3</c:v>
                </c:pt>
                <c:pt idx="19979">
                  <c:v>1.007080078125E-3</c:v>
                </c:pt>
                <c:pt idx="19980">
                  <c:v>1.0068416595458984E-3</c:v>
                </c:pt>
                <c:pt idx="19981">
                  <c:v>1.007080078125E-3</c:v>
                </c:pt>
                <c:pt idx="19982">
                  <c:v>1.007080078125E-3</c:v>
                </c:pt>
                <c:pt idx="19983">
                  <c:v>1.0068416595458984E-3</c:v>
                </c:pt>
                <c:pt idx="19984">
                  <c:v>1.007080078125E-3</c:v>
                </c:pt>
                <c:pt idx="19985">
                  <c:v>1.0080337524414063E-3</c:v>
                </c:pt>
                <c:pt idx="19986">
                  <c:v>1.007080078125E-3</c:v>
                </c:pt>
                <c:pt idx="19987">
                  <c:v>1.0068416595458984E-3</c:v>
                </c:pt>
                <c:pt idx="19988">
                  <c:v>1.007080078125E-3</c:v>
                </c:pt>
                <c:pt idx="19989">
                  <c:v>1.007080078125E-3</c:v>
                </c:pt>
                <c:pt idx="19990">
                  <c:v>1.0068416595458984E-3</c:v>
                </c:pt>
                <c:pt idx="19991">
                  <c:v>1.007080078125E-3</c:v>
                </c:pt>
                <c:pt idx="19992">
                  <c:v>1.007080078125E-3</c:v>
                </c:pt>
                <c:pt idx="19993">
                  <c:v>1.0068416595458984E-3</c:v>
                </c:pt>
                <c:pt idx="19994">
                  <c:v>1.007080078125E-3</c:v>
                </c:pt>
                <c:pt idx="19995">
                  <c:v>1.007080078125E-3</c:v>
                </c:pt>
                <c:pt idx="19996">
                  <c:v>1.0068416595458984E-3</c:v>
                </c:pt>
                <c:pt idx="19997">
                  <c:v>1.0080337524414063E-3</c:v>
                </c:pt>
                <c:pt idx="19998">
                  <c:v>1.007080078125E-3</c:v>
                </c:pt>
                <c:pt idx="19999">
                  <c:v>1.0068416595458984E-3</c:v>
                </c:pt>
                <c:pt idx="20000">
                  <c:v>1.007080078125E-3</c:v>
                </c:pt>
                <c:pt idx="20001">
                  <c:v>1.007080078125E-3</c:v>
                </c:pt>
                <c:pt idx="20002">
                  <c:v>1.0068416595458984E-3</c:v>
                </c:pt>
                <c:pt idx="20003">
                  <c:v>1.007080078125E-3</c:v>
                </c:pt>
                <c:pt idx="20004">
                  <c:v>1.007080078125E-3</c:v>
                </c:pt>
                <c:pt idx="20005">
                  <c:v>1.0068416595458984E-3</c:v>
                </c:pt>
                <c:pt idx="20006">
                  <c:v>1.007080078125E-3</c:v>
                </c:pt>
                <c:pt idx="20007">
                  <c:v>1.007080078125E-3</c:v>
                </c:pt>
                <c:pt idx="20008">
                  <c:v>1.0068416595458984E-3</c:v>
                </c:pt>
                <c:pt idx="20009">
                  <c:v>1.007080078125E-3</c:v>
                </c:pt>
                <c:pt idx="20010">
                  <c:v>1.0080337524414063E-3</c:v>
                </c:pt>
                <c:pt idx="20011">
                  <c:v>1.007080078125E-3</c:v>
                </c:pt>
                <c:pt idx="20012">
                  <c:v>1.0068416595458984E-3</c:v>
                </c:pt>
                <c:pt idx="20013">
                  <c:v>1.007080078125E-3</c:v>
                </c:pt>
                <c:pt idx="20014">
                  <c:v>1.007080078125E-3</c:v>
                </c:pt>
                <c:pt idx="20015">
                  <c:v>1.0068416595458984E-3</c:v>
                </c:pt>
                <c:pt idx="20016">
                  <c:v>1.007080078125E-3</c:v>
                </c:pt>
                <c:pt idx="20017">
                  <c:v>1.007080078125E-3</c:v>
                </c:pt>
                <c:pt idx="20018">
                  <c:v>1.0068416595458984E-3</c:v>
                </c:pt>
                <c:pt idx="20019">
                  <c:v>1.007080078125E-3</c:v>
                </c:pt>
                <c:pt idx="20020">
                  <c:v>1.0068416595458984E-3</c:v>
                </c:pt>
                <c:pt idx="20021">
                  <c:v>1.007080078125E-3</c:v>
                </c:pt>
                <c:pt idx="20022">
                  <c:v>1.0080337524414063E-3</c:v>
                </c:pt>
                <c:pt idx="20023">
                  <c:v>1.007080078125E-3</c:v>
                </c:pt>
                <c:pt idx="20024">
                  <c:v>1.0068416595458984E-3</c:v>
                </c:pt>
                <c:pt idx="20025">
                  <c:v>1.007080078125E-3</c:v>
                </c:pt>
                <c:pt idx="20026">
                  <c:v>1.007080078125E-3</c:v>
                </c:pt>
                <c:pt idx="20027">
                  <c:v>1.0068416595458984E-3</c:v>
                </c:pt>
                <c:pt idx="20028">
                  <c:v>1.007080078125E-3</c:v>
                </c:pt>
                <c:pt idx="20029">
                  <c:v>1.007080078125E-3</c:v>
                </c:pt>
                <c:pt idx="20030">
                  <c:v>1.0068416595458984E-3</c:v>
                </c:pt>
                <c:pt idx="20031">
                  <c:v>1.007080078125E-3</c:v>
                </c:pt>
                <c:pt idx="20032">
                  <c:v>1.007080078125E-3</c:v>
                </c:pt>
                <c:pt idx="20033">
                  <c:v>1.0068416595458984E-3</c:v>
                </c:pt>
                <c:pt idx="20034">
                  <c:v>1.007080078125E-3</c:v>
                </c:pt>
                <c:pt idx="20035">
                  <c:v>1.0080337524414063E-3</c:v>
                </c:pt>
                <c:pt idx="20036">
                  <c:v>1.007080078125E-3</c:v>
                </c:pt>
                <c:pt idx="20037">
                  <c:v>1.0068416595458984E-3</c:v>
                </c:pt>
                <c:pt idx="20038">
                  <c:v>1.007080078125E-3</c:v>
                </c:pt>
                <c:pt idx="20039">
                  <c:v>1.007080078125E-3</c:v>
                </c:pt>
                <c:pt idx="20040">
                  <c:v>1.0068416595458984E-3</c:v>
                </c:pt>
                <c:pt idx="20041">
                  <c:v>1.007080078125E-3</c:v>
                </c:pt>
                <c:pt idx="20042">
                  <c:v>1.0068416595458984E-3</c:v>
                </c:pt>
                <c:pt idx="20043">
                  <c:v>1.007080078125E-3</c:v>
                </c:pt>
                <c:pt idx="20044">
                  <c:v>1.007080078125E-3</c:v>
                </c:pt>
                <c:pt idx="20045">
                  <c:v>1.0068416595458984E-3</c:v>
                </c:pt>
                <c:pt idx="20046">
                  <c:v>1.007080078125E-3</c:v>
                </c:pt>
                <c:pt idx="20047">
                  <c:v>1.0080337524414063E-3</c:v>
                </c:pt>
                <c:pt idx="20048">
                  <c:v>1.007080078125E-3</c:v>
                </c:pt>
                <c:pt idx="20049">
                  <c:v>1.0068416595458984E-3</c:v>
                </c:pt>
                <c:pt idx="20050">
                  <c:v>1.007080078125E-3</c:v>
                </c:pt>
                <c:pt idx="20051">
                  <c:v>1.007080078125E-3</c:v>
                </c:pt>
                <c:pt idx="20052">
                  <c:v>1.0068416595458984E-3</c:v>
                </c:pt>
                <c:pt idx="20053">
                  <c:v>1.007080078125E-3</c:v>
                </c:pt>
                <c:pt idx="20054">
                  <c:v>1.007080078125E-3</c:v>
                </c:pt>
                <c:pt idx="20055">
                  <c:v>1.0068416595458984E-3</c:v>
                </c:pt>
                <c:pt idx="20056">
                  <c:v>1.007080078125E-3</c:v>
                </c:pt>
                <c:pt idx="20057">
                  <c:v>1.007080078125E-3</c:v>
                </c:pt>
                <c:pt idx="20058">
                  <c:v>1.0068416595458984E-3</c:v>
                </c:pt>
                <c:pt idx="20059">
                  <c:v>1.007080078125E-3</c:v>
                </c:pt>
                <c:pt idx="20060">
                  <c:v>1.0080337524414063E-3</c:v>
                </c:pt>
                <c:pt idx="20061">
                  <c:v>1.007080078125E-3</c:v>
                </c:pt>
                <c:pt idx="20062">
                  <c:v>1.0068416595458984E-3</c:v>
                </c:pt>
                <c:pt idx="20063">
                  <c:v>1.007080078125E-3</c:v>
                </c:pt>
                <c:pt idx="20064">
                  <c:v>1.0068416595458984E-3</c:v>
                </c:pt>
                <c:pt idx="20065">
                  <c:v>1.007080078125E-3</c:v>
                </c:pt>
                <c:pt idx="20066">
                  <c:v>1.007080078125E-3</c:v>
                </c:pt>
                <c:pt idx="20067">
                  <c:v>1.0068416595458984E-3</c:v>
                </c:pt>
                <c:pt idx="20068">
                  <c:v>1.007080078125E-3</c:v>
                </c:pt>
                <c:pt idx="20069">
                  <c:v>1.007080078125E-3</c:v>
                </c:pt>
                <c:pt idx="20070">
                  <c:v>1.0068416595458984E-3</c:v>
                </c:pt>
                <c:pt idx="20071">
                  <c:v>1.007080078125E-3</c:v>
                </c:pt>
                <c:pt idx="20072">
                  <c:v>1.0080337524414063E-3</c:v>
                </c:pt>
                <c:pt idx="20073">
                  <c:v>1.007080078125E-3</c:v>
                </c:pt>
                <c:pt idx="20074">
                  <c:v>1.0068416595458984E-3</c:v>
                </c:pt>
                <c:pt idx="20075">
                  <c:v>1.007080078125E-3</c:v>
                </c:pt>
                <c:pt idx="20076">
                  <c:v>1.007080078125E-3</c:v>
                </c:pt>
                <c:pt idx="20077">
                  <c:v>1.0068416595458984E-3</c:v>
                </c:pt>
                <c:pt idx="20078">
                  <c:v>1.007080078125E-3</c:v>
                </c:pt>
                <c:pt idx="20079">
                  <c:v>1.007080078125E-3</c:v>
                </c:pt>
                <c:pt idx="20080">
                  <c:v>1.0068416595458984E-3</c:v>
                </c:pt>
                <c:pt idx="20081">
                  <c:v>1.007080078125E-3</c:v>
                </c:pt>
                <c:pt idx="20082">
                  <c:v>1.007080078125E-3</c:v>
                </c:pt>
                <c:pt idx="20083">
                  <c:v>1.0068416595458984E-3</c:v>
                </c:pt>
                <c:pt idx="20084">
                  <c:v>1.007080078125E-3</c:v>
                </c:pt>
                <c:pt idx="20085">
                  <c:v>1.0080337524414063E-3</c:v>
                </c:pt>
                <c:pt idx="20086">
                  <c:v>1.0068416595458984E-3</c:v>
                </c:pt>
                <c:pt idx="20087">
                  <c:v>1.007080078125E-3</c:v>
                </c:pt>
                <c:pt idx="20088">
                  <c:v>1.007080078125E-3</c:v>
                </c:pt>
                <c:pt idx="20089">
                  <c:v>1.0068416595458984E-3</c:v>
                </c:pt>
                <c:pt idx="20090">
                  <c:v>1.007080078125E-3</c:v>
                </c:pt>
                <c:pt idx="20091">
                  <c:v>1.007080078125E-3</c:v>
                </c:pt>
                <c:pt idx="20092">
                  <c:v>1.0068416595458984E-3</c:v>
                </c:pt>
                <c:pt idx="20093">
                  <c:v>1.007080078125E-3</c:v>
                </c:pt>
                <c:pt idx="20094">
                  <c:v>1.007080078125E-3</c:v>
                </c:pt>
                <c:pt idx="20095">
                  <c:v>1.0068416595458984E-3</c:v>
                </c:pt>
                <c:pt idx="20096">
                  <c:v>1.007080078125E-3</c:v>
                </c:pt>
                <c:pt idx="20097">
                  <c:v>1.0080337524414063E-3</c:v>
                </c:pt>
                <c:pt idx="20098">
                  <c:v>1.007080078125E-3</c:v>
                </c:pt>
                <c:pt idx="20099">
                  <c:v>1.0068416595458984E-3</c:v>
                </c:pt>
                <c:pt idx="20100">
                  <c:v>1.007080078125E-3</c:v>
                </c:pt>
                <c:pt idx="20101">
                  <c:v>1.007080078125E-3</c:v>
                </c:pt>
                <c:pt idx="20102">
                  <c:v>1.0068416595458984E-3</c:v>
                </c:pt>
                <c:pt idx="20103">
                  <c:v>1.007080078125E-3</c:v>
                </c:pt>
                <c:pt idx="20104">
                  <c:v>1.007080078125E-3</c:v>
                </c:pt>
                <c:pt idx="20105">
                  <c:v>1.0068416595458984E-3</c:v>
                </c:pt>
                <c:pt idx="20106">
                  <c:v>1.007080078125E-3</c:v>
                </c:pt>
                <c:pt idx="20107">
                  <c:v>1.007080078125E-3</c:v>
                </c:pt>
                <c:pt idx="20108">
                  <c:v>1.0068416595458984E-3</c:v>
                </c:pt>
                <c:pt idx="20109">
                  <c:v>1.007080078125E-3</c:v>
                </c:pt>
                <c:pt idx="20110">
                  <c:v>1.0080337524414063E-3</c:v>
                </c:pt>
                <c:pt idx="20111">
                  <c:v>1.0068416595458984E-3</c:v>
                </c:pt>
                <c:pt idx="20112">
                  <c:v>1.007080078125E-3</c:v>
                </c:pt>
                <c:pt idx="20113">
                  <c:v>1.007080078125E-3</c:v>
                </c:pt>
                <c:pt idx="20114">
                  <c:v>1.0068416595458984E-3</c:v>
                </c:pt>
                <c:pt idx="20115">
                  <c:v>1.007080078125E-3</c:v>
                </c:pt>
                <c:pt idx="20116">
                  <c:v>1.007080078125E-3</c:v>
                </c:pt>
                <c:pt idx="20117">
                  <c:v>1.0068416595458984E-3</c:v>
                </c:pt>
                <c:pt idx="20118">
                  <c:v>1.007080078125E-3</c:v>
                </c:pt>
                <c:pt idx="20119">
                  <c:v>1.007080078125E-3</c:v>
                </c:pt>
                <c:pt idx="20120">
                  <c:v>1.0068416595458984E-3</c:v>
                </c:pt>
                <c:pt idx="20121">
                  <c:v>1.007080078125E-3</c:v>
                </c:pt>
                <c:pt idx="20122">
                  <c:v>1.0080337524414063E-3</c:v>
                </c:pt>
                <c:pt idx="20123">
                  <c:v>1.007080078125E-3</c:v>
                </c:pt>
                <c:pt idx="20124">
                  <c:v>1.0068416595458984E-3</c:v>
                </c:pt>
                <c:pt idx="20125">
                  <c:v>1.007080078125E-3</c:v>
                </c:pt>
                <c:pt idx="20126">
                  <c:v>1.007080078125E-3</c:v>
                </c:pt>
                <c:pt idx="20127">
                  <c:v>1.0068416595458984E-3</c:v>
                </c:pt>
                <c:pt idx="20128">
                  <c:v>1.007080078125E-3</c:v>
                </c:pt>
                <c:pt idx="20129">
                  <c:v>1.007080078125E-3</c:v>
                </c:pt>
                <c:pt idx="20130">
                  <c:v>1.0068416595458984E-3</c:v>
                </c:pt>
                <c:pt idx="20131">
                  <c:v>1.007080078125E-3</c:v>
                </c:pt>
                <c:pt idx="20132">
                  <c:v>1.007080078125E-3</c:v>
                </c:pt>
                <c:pt idx="20133">
                  <c:v>1.0068416595458984E-3</c:v>
                </c:pt>
                <c:pt idx="20134">
                  <c:v>1.007080078125E-3</c:v>
                </c:pt>
                <c:pt idx="20135">
                  <c:v>1.0080337524414063E-3</c:v>
                </c:pt>
                <c:pt idx="20136">
                  <c:v>1.0068416595458984E-3</c:v>
                </c:pt>
                <c:pt idx="20137">
                  <c:v>1.007080078125E-3</c:v>
                </c:pt>
                <c:pt idx="20138">
                  <c:v>1.007080078125E-3</c:v>
                </c:pt>
                <c:pt idx="20139">
                  <c:v>1.0068416595458984E-3</c:v>
                </c:pt>
                <c:pt idx="20140">
                  <c:v>1.007080078125E-3</c:v>
                </c:pt>
                <c:pt idx="20141">
                  <c:v>1.007080078125E-3</c:v>
                </c:pt>
                <c:pt idx="20142">
                  <c:v>1.0068416595458984E-3</c:v>
                </c:pt>
                <c:pt idx="20143">
                  <c:v>1.007080078125E-3</c:v>
                </c:pt>
                <c:pt idx="20144">
                  <c:v>1.007080078125E-3</c:v>
                </c:pt>
                <c:pt idx="20145">
                  <c:v>1.0068416595458984E-3</c:v>
                </c:pt>
                <c:pt idx="20146">
                  <c:v>1.007080078125E-3</c:v>
                </c:pt>
                <c:pt idx="20147">
                  <c:v>1.0080337524414063E-3</c:v>
                </c:pt>
                <c:pt idx="20148">
                  <c:v>1.007080078125E-3</c:v>
                </c:pt>
                <c:pt idx="20149">
                  <c:v>1.0068416595458984E-3</c:v>
                </c:pt>
                <c:pt idx="20150">
                  <c:v>1.007080078125E-3</c:v>
                </c:pt>
                <c:pt idx="20151">
                  <c:v>1.007080078125E-3</c:v>
                </c:pt>
                <c:pt idx="20152">
                  <c:v>1.0068416595458984E-3</c:v>
                </c:pt>
                <c:pt idx="20153">
                  <c:v>1.007080078125E-3</c:v>
                </c:pt>
                <c:pt idx="20154">
                  <c:v>1.007080078125E-3</c:v>
                </c:pt>
                <c:pt idx="20155">
                  <c:v>1.0068416595458984E-3</c:v>
                </c:pt>
                <c:pt idx="20156">
                  <c:v>1.007080078125E-3</c:v>
                </c:pt>
                <c:pt idx="20157">
                  <c:v>1.007080078125E-3</c:v>
                </c:pt>
                <c:pt idx="20158">
                  <c:v>1.0068416595458984E-3</c:v>
                </c:pt>
                <c:pt idx="20159">
                  <c:v>1.007080078125E-3</c:v>
                </c:pt>
                <c:pt idx="20160">
                  <c:v>1.0080337524414063E-3</c:v>
                </c:pt>
                <c:pt idx="20161">
                  <c:v>1.0068416595458984E-3</c:v>
                </c:pt>
                <c:pt idx="20162">
                  <c:v>1.007080078125E-3</c:v>
                </c:pt>
                <c:pt idx="20163">
                  <c:v>1.007080078125E-3</c:v>
                </c:pt>
                <c:pt idx="20164">
                  <c:v>1.0068416595458984E-3</c:v>
                </c:pt>
                <c:pt idx="20165">
                  <c:v>1.007080078125E-3</c:v>
                </c:pt>
                <c:pt idx="20166">
                  <c:v>1.007080078125E-3</c:v>
                </c:pt>
                <c:pt idx="20167">
                  <c:v>1.0068416595458984E-3</c:v>
                </c:pt>
                <c:pt idx="20168">
                  <c:v>1.007080078125E-3</c:v>
                </c:pt>
                <c:pt idx="20169">
                  <c:v>1.007080078125E-3</c:v>
                </c:pt>
                <c:pt idx="20170">
                  <c:v>1.0068416595458984E-3</c:v>
                </c:pt>
                <c:pt idx="20171">
                  <c:v>3.0221939086914063E-3</c:v>
                </c:pt>
                <c:pt idx="20172">
                  <c:v>1.0068416595458984E-3</c:v>
                </c:pt>
                <c:pt idx="20173">
                  <c:v>1.007080078125E-3</c:v>
                </c:pt>
                <c:pt idx="20174">
                  <c:v>1.007080078125E-3</c:v>
                </c:pt>
                <c:pt idx="20175">
                  <c:v>1.0068416595458984E-3</c:v>
                </c:pt>
                <c:pt idx="20176">
                  <c:v>1.007080078125E-3</c:v>
                </c:pt>
                <c:pt idx="20177">
                  <c:v>1.007080078125E-3</c:v>
                </c:pt>
                <c:pt idx="20178">
                  <c:v>1.0068416595458984E-3</c:v>
                </c:pt>
                <c:pt idx="20179">
                  <c:v>1.007080078125E-3</c:v>
                </c:pt>
                <c:pt idx="20180">
                  <c:v>1.007080078125E-3</c:v>
                </c:pt>
                <c:pt idx="20181">
                  <c:v>1.0068416595458984E-3</c:v>
                </c:pt>
                <c:pt idx="20182">
                  <c:v>1.007080078125E-3</c:v>
                </c:pt>
                <c:pt idx="20183">
                  <c:v>1.0080337524414063E-3</c:v>
                </c:pt>
                <c:pt idx="20184">
                  <c:v>1.0068416595458984E-3</c:v>
                </c:pt>
                <c:pt idx="20185">
                  <c:v>1.007080078125E-3</c:v>
                </c:pt>
                <c:pt idx="20186">
                  <c:v>1.007080078125E-3</c:v>
                </c:pt>
                <c:pt idx="20187">
                  <c:v>1.0068416595458984E-3</c:v>
                </c:pt>
                <c:pt idx="20188">
                  <c:v>1.007080078125E-3</c:v>
                </c:pt>
                <c:pt idx="20189">
                  <c:v>1.007080078125E-3</c:v>
                </c:pt>
                <c:pt idx="20190">
                  <c:v>1.0068416595458984E-3</c:v>
                </c:pt>
                <c:pt idx="20191">
                  <c:v>1.007080078125E-3</c:v>
                </c:pt>
                <c:pt idx="20192">
                  <c:v>1.007080078125E-3</c:v>
                </c:pt>
                <c:pt idx="20193">
                  <c:v>1.0068416595458984E-3</c:v>
                </c:pt>
                <c:pt idx="20194">
                  <c:v>1.007080078125E-3</c:v>
                </c:pt>
                <c:pt idx="20195">
                  <c:v>1.0080337524414063E-3</c:v>
                </c:pt>
                <c:pt idx="20196">
                  <c:v>1.007080078125E-3</c:v>
                </c:pt>
                <c:pt idx="20197">
                  <c:v>1.0068416595458984E-3</c:v>
                </c:pt>
                <c:pt idx="20198">
                  <c:v>1.007080078125E-3</c:v>
                </c:pt>
                <c:pt idx="20199">
                  <c:v>1.007080078125E-3</c:v>
                </c:pt>
                <c:pt idx="20200">
                  <c:v>1.0068416595458984E-3</c:v>
                </c:pt>
                <c:pt idx="20201">
                  <c:v>1.007080078125E-3</c:v>
                </c:pt>
                <c:pt idx="20202">
                  <c:v>1.007080078125E-3</c:v>
                </c:pt>
                <c:pt idx="20203">
                  <c:v>1.0068416595458984E-3</c:v>
                </c:pt>
                <c:pt idx="20204">
                  <c:v>1.007080078125E-3</c:v>
                </c:pt>
                <c:pt idx="20205">
                  <c:v>1.007080078125E-3</c:v>
                </c:pt>
                <c:pt idx="20206">
                  <c:v>1.0068416595458984E-3</c:v>
                </c:pt>
                <c:pt idx="20207">
                  <c:v>1.007080078125E-3</c:v>
                </c:pt>
                <c:pt idx="20208">
                  <c:v>1.0080337524414063E-3</c:v>
                </c:pt>
                <c:pt idx="20209">
                  <c:v>1.0068416595458984E-3</c:v>
                </c:pt>
                <c:pt idx="20210">
                  <c:v>1.007080078125E-3</c:v>
                </c:pt>
                <c:pt idx="20211">
                  <c:v>1.007080078125E-3</c:v>
                </c:pt>
                <c:pt idx="20212">
                  <c:v>1.0068416595458984E-3</c:v>
                </c:pt>
                <c:pt idx="20213">
                  <c:v>1.007080078125E-3</c:v>
                </c:pt>
                <c:pt idx="20214">
                  <c:v>1.007080078125E-3</c:v>
                </c:pt>
                <c:pt idx="20215">
                  <c:v>1.0068416595458984E-3</c:v>
                </c:pt>
                <c:pt idx="20216">
                  <c:v>1.007080078125E-3</c:v>
                </c:pt>
                <c:pt idx="20217">
                  <c:v>1.007080078125E-3</c:v>
                </c:pt>
                <c:pt idx="20218">
                  <c:v>1.0068416595458984E-3</c:v>
                </c:pt>
                <c:pt idx="20219">
                  <c:v>1.007080078125E-3</c:v>
                </c:pt>
                <c:pt idx="20220">
                  <c:v>1.0080337524414063E-3</c:v>
                </c:pt>
                <c:pt idx="20221">
                  <c:v>1.007080078125E-3</c:v>
                </c:pt>
                <c:pt idx="20222">
                  <c:v>1.0068416595458984E-3</c:v>
                </c:pt>
                <c:pt idx="20223">
                  <c:v>1.007080078125E-3</c:v>
                </c:pt>
                <c:pt idx="20224">
                  <c:v>1.007080078125E-3</c:v>
                </c:pt>
                <c:pt idx="20225">
                  <c:v>1.0068416595458984E-3</c:v>
                </c:pt>
                <c:pt idx="20226">
                  <c:v>1.007080078125E-3</c:v>
                </c:pt>
                <c:pt idx="20227">
                  <c:v>1.007080078125E-3</c:v>
                </c:pt>
                <c:pt idx="20228">
                  <c:v>1.0068416595458984E-3</c:v>
                </c:pt>
                <c:pt idx="20229">
                  <c:v>1.007080078125E-3</c:v>
                </c:pt>
                <c:pt idx="20230">
                  <c:v>1.007080078125E-3</c:v>
                </c:pt>
                <c:pt idx="20231">
                  <c:v>1.0068416595458984E-3</c:v>
                </c:pt>
                <c:pt idx="20232">
                  <c:v>1.007080078125E-3</c:v>
                </c:pt>
                <c:pt idx="20233">
                  <c:v>1.0080337524414063E-3</c:v>
                </c:pt>
                <c:pt idx="20234">
                  <c:v>1.0068416595458984E-3</c:v>
                </c:pt>
                <c:pt idx="20235">
                  <c:v>1.007080078125E-3</c:v>
                </c:pt>
                <c:pt idx="20236">
                  <c:v>1.007080078125E-3</c:v>
                </c:pt>
                <c:pt idx="20237">
                  <c:v>1.0068416595458984E-3</c:v>
                </c:pt>
                <c:pt idx="20238">
                  <c:v>1.007080078125E-3</c:v>
                </c:pt>
                <c:pt idx="20239">
                  <c:v>1.007080078125E-3</c:v>
                </c:pt>
                <c:pt idx="20240">
                  <c:v>1.0068416595458984E-3</c:v>
                </c:pt>
                <c:pt idx="20241">
                  <c:v>1.007080078125E-3</c:v>
                </c:pt>
                <c:pt idx="20242">
                  <c:v>1.007080078125E-3</c:v>
                </c:pt>
                <c:pt idx="20243">
                  <c:v>1.0068416595458984E-3</c:v>
                </c:pt>
                <c:pt idx="20244">
                  <c:v>1.007080078125E-3</c:v>
                </c:pt>
                <c:pt idx="20245">
                  <c:v>1.0080337524414063E-3</c:v>
                </c:pt>
                <c:pt idx="20246">
                  <c:v>1.007080078125E-3</c:v>
                </c:pt>
                <c:pt idx="20247">
                  <c:v>1.0068416595458984E-3</c:v>
                </c:pt>
                <c:pt idx="20248">
                  <c:v>1.007080078125E-3</c:v>
                </c:pt>
                <c:pt idx="20249">
                  <c:v>1.007080078125E-3</c:v>
                </c:pt>
                <c:pt idx="20250">
                  <c:v>1.0068416595458984E-3</c:v>
                </c:pt>
                <c:pt idx="20251">
                  <c:v>1.007080078125E-3</c:v>
                </c:pt>
                <c:pt idx="20252">
                  <c:v>1.007080078125E-3</c:v>
                </c:pt>
                <c:pt idx="20253">
                  <c:v>1.0068416595458984E-3</c:v>
                </c:pt>
                <c:pt idx="20254">
                  <c:v>1.007080078125E-3</c:v>
                </c:pt>
                <c:pt idx="20255">
                  <c:v>1.007080078125E-3</c:v>
                </c:pt>
                <c:pt idx="20256">
                  <c:v>1.0068416595458984E-3</c:v>
                </c:pt>
                <c:pt idx="20257">
                  <c:v>1.007080078125E-3</c:v>
                </c:pt>
                <c:pt idx="20258">
                  <c:v>1.0080337524414063E-3</c:v>
                </c:pt>
                <c:pt idx="20259">
                  <c:v>1.0068416595458984E-3</c:v>
                </c:pt>
                <c:pt idx="20260">
                  <c:v>1.007080078125E-3</c:v>
                </c:pt>
                <c:pt idx="20261">
                  <c:v>1.007080078125E-3</c:v>
                </c:pt>
                <c:pt idx="20262">
                  <c:v>1.0068416595458984E-3</c:v>
                </c:pt>
                <c:pt idx="20263">
                  <c:v>1.007080078125E-3</c:v>
                </c:pt>
                <c:pt idx="20264">
                  <c:v>1.007080078125E-3</c:v>
                </c:pt>
                <c:pt idx="20265">
                  <c:v>1.0068416595458984E-3</c:v>
                </c:pt>
                <c:pt idx="20266">
                  <c:v>1.007080078125E-3</c:v>
                </c:pt>
                <c:pt idx="20267">
                  <c:v>1.007080078125E-3</c:v>
                </c:pt>
                <c:pt idx="20268">
                  <c:v>1.0068416595458984E-3</c:v>
                </c:pt>
                <c:pt idx="20269">
                  <c:v>1.007080078125E-3</c:v>
                </c:pt>
                <c:pt idx="20270">
                  <c:v>1.0080337524414063E-3</c:v>
                </c:pt>
                <c:pt idx="20271">
                  <c:v>1.007080078125E-3</c:v>
                </c:pt>
                <c:pt idx="20272">
                  <c:v>1.0068416595458984E-3</c:v>
                </c:pt>
                <c:pt idx="20273">
                  <c:v>1.007080078125E-3</c:v>
                </c:pt>
                <c:pt idx="20274">
                  <c:v>1.007080078125E-3</c:v>
                </c:pt>
                <c:pt idx="20275">
                  <c:v>1.0068416595458984E-3</c:v>
                </c:pt>
                <c:pt idx="20276">
                  <c:v>1.007080078125E-3</c:v>
                </c:pt>
                <c:pt idx="20277">
                  <c:v>1.007080078125E-3</c:v>
                </c:pt>
                <c:pt idx="20278">
                  <c:v>1.0068416595458984E-3</c:v>
                </c:pt>
                <c:pt idx="20279">
                  <c:v>1.007080078125E-3</c:v>
                </c:pt>
                <c:pt idx="20280">
                  <c:v>1.007080078125E-3</c:v>
                </c:pt>
                <c:pt idx="20281">
                  <c:v>1.0068416595458984E-3</c:v>
                </c:pt>
                <c:pt idx="20282">
                  <c:v>1.007080078125E-3</c:v>
                </c:pt>
                <c:pt idx="20283">
                  <c:v>1.0080337524414063E-3</c:v>
                </c:pt>
                <c:pt idx="20284">
                  <c:v>1.0068416595458984E-3</c:v>
                </c:pt>
                <c:pt idx="20285">
                  <c:v>1.007080078125E-3</c:v>
                </c:pt>
                <c:pt idx="20286">
                  <c:v>1.007080078125E-3</c:v>
                </c:pt>
                <c:pt idx="20287">
                  <c:v>1.0068416595458984E-3</c:v>
                </c:pt>
                <c:pt idx="20288">
                  <c:v>1.007080078125E-3</c:v>
                </c:pt>
                <c:pt idx="20289">
                  <c:v>1.007080078125E-3</c:v>
                </c:pt>
                <c:pt idx="20290">
                  <c:v>1.0068416595458984E-3</c:v>
                </c:pt>
                <c:pt idx="20291">
                  <c:v>1.007080078125E-3</c:v>
                </c:pt>
                <c:pt idx="20292">
                  <c:v>1.007080078125E-3</c:v>
                </c:pt>
                <c:pt idx="20293">
                  <c:v>1.0068416595458984E-3</c:v>
                </c:pt>
                <c:pt idx="20294">
                  <c:v>1.007080078125E-3</c:v>
                </c:pt>
                <c:pt idx="20295">
                  <c:v>1.0080337524414063E-3</c:v>
                </c:pt>
                <c:pt idx="20296">
                  <c:v>1.007080078125E-3</c:v>
                </c:pt>
                <c:pt idx="20297">
                  <c:v>1.0068416595458984E-3</c:v>
                </c:pt>
                <c:pt idx="20298">
                  <c:v>1.007080078125E-3</c:v>
                </c:pt>
                <c:pt idx="20299">
                  <c:v>1.007080078125E-3</c:v>
                </c:pt>
                <c:pt idx="20300">
                  <c:v>1.0068416595458984E-3</c:v>
                </c:pt>
                <c:pt idx="20301">
                  <c:v>1.007080078125E-3</c:v>
                </c:pt>
                <c:pt idx="20302">
                  <c:v>1.007080078125E-3</c:v>
                </c:pt>
                <c:pt idx="20303">
                  <c:v>1.0068416595458984E-3</c:v>
                </c:pt>
                <c:pt idx="20304">
                  <c:v>1.007080078125E-3</c:v>
                </c:pt>
                <c:pt idx="20305">
                  <c:v>1.007080078125E-3</c:v>
                </c:pt>
                <c:pt idx="20306">
                  <c:v>1.0068416595458984E-3</c:v>
                </c:pt>
                <c:pt idx="20307">
                  <c:v>1.0080337524414063E-3</c:v>
                </c:pt>
                <c:pt idx="20308">
                  <c:v>1.007080078125E-3</c:v>
                </c:pt>
                <c:pt idx="20309">
                  <c:v>1.0068416595458984E-3</c:v>
                </c:pt>
                <c:pt idx="20310">
                  <c:v>1.007080078125E-3</c:v>
                </c:pt>
                <c:pt idx="20311">
                  <c:v>1.007080078125E-3</c:v>
                </c:pt>
                <c:pt idx="20312">
                  <c:v>1.0068416595458984E-3</c:v>
                </c:pt>
                <c:pt idx="20313">
                  <c:v>1.007080078125E-3</c:v>
                </c:pt>
                <c:pt idx="20314">
                  <c:v>1.007080078125E-3</c:v>
                </c:pt>
                <c:pt idx="20315">
                  <c:v>1.0068416595458984E-3</c:v>
                </c:pt>
                <c:pt idx="20316">
                  <c:v>1.007080078125E-3</c:v>
                </c:pt>
                <c:pt idx="20317">
                  <c:v>1.007080078125E-3</c:v>
                </c:pt>
                <c:pt idx="20318">
                  <c:v>1.0068416595458984E-3</c:v>
                </c:pt>
                <c:pt idx="20319">
                  <c:v>1.007080078125E-3</c:v>
                </c:pt>
                <c:pt idx="20320">
                  <c:v>1.0080337524414063E-3</c:v>
                </c:pt>
                <c:pt idx="20321">
                  <c:v>1.007080078125E-3</c:v>
                </c:pt>
                <c:pt idx="20322">
                  <c:v>1.0068416595458984E-3</c:v>
                </c:pt>
                <c:pt idx="20323">
                  <c:v>1.007080078125E-3</c:v>
                </c:pt>
                <c:pt idx="20324">
                  <c:v>1.007080078125E-3</c:v>
                </c:pt>
                <c:pt idx="20325">
                  <c:v>1.0068416595458984E-3</c:v>
                </c:pt>
                <c:pt idx="20326">
                  <c:v>1.007080078125E-3</c:v>
                </c:pt>
                <c:pt idx="20327">
                  <c:v>1.007080078125E-3</c:v>
                </c:pt>
                <c:pt idx="20328">
                  <c:v>1.0068416595458984E-3</c:v>
                </c:pt>
                <c:pt idx="20329">
                  <c:v>1.007080078125E-3</c:v>
                </c:pt>
                <c:pt idx="20330">
                  <c:v>1.007080078125E-3</c:v>
                </c:pt>
                <c:pt idx="20331">
                  <c:v>1.0068416595458984E-3</c:v>
                </c:pt>
                <c:pt idx="20332">
                  <c:v>1.0080337524414063E-3</c:v>
                </c:pt>
                <c:pt idx="20333">
                  <c:v>1.007080078125E-3</c:v>
                </c:pt>
                <c:pt idx="20334">
                  <c:v>1.0068416595458984E-3</c:v>
                </c:pt>
                <c:pt idx="20335">
                  <c:v>1.007080078125E-3</c:v>
                </c:pt>
                <c:pt idx="20336">
                  <c:v>1.007080078125E-3</c:v>
                </c:pt>
                <c:pt idx="20337">
                  <c:v>1.0068416595458984E-3</c:v>
                </c:pt>
                <c:pt idx="20338">
                  <c:v>1.007080078125E-3</c:v>
                </c:pt>
                <c:pt idx="20339">
                  <c:v>1.007080078125E-3</c:v>
                </c:pt>
                <c:pt idx="20340">
                  <c:v>1.0068416595458984E-3</c:v>
                </c:pt>
                <c:pt idx="20341">
                  <c:v>1.007080078125E-3</c:v>
                </c:pt>
                <c:pt idx="20342">
                  <c:v>1.007080078125E-3</c:v>
                </c:pt>
                <c:pt idx="20343">
                  <c:v>1.0068416595458984E-3</c:v>
                </c:pt>
                <c:pt idx="20344">
                  <c:v>1.007080078125E-3</c:v>
                </c:pt>
                <c:pt idx="20345">
                  <c:v>1.0080337524414063E-3</c:v>
                </c:pt>
                <c:pt idx="20346">
                  <c:v>1.007080078125E-3</c:v>
                </c:pt>
                <c:pt idx="20347">
                  <c:v>1.0068416595458984E-3</c:v>
                </c:pt>
                <c:pt idx="20348">
                  <c:v>1.007080078125E-3</c:v>
                </c:pt>
                <c:pt idx="20349">
                  <c:v>1.007080078125E-3</c:v>
                </c:pt>
                <c:pt idx="20350">
                  <c:v>1.0068416595458984E-3</c:v>
                </c:pt>
                <c:pt idx="20351">
                  <c:v>1.007080078125E-3</c:v>
                </c:pt>
                <c:pt idx="20352">
                  <c:v>1.007080078125E-3</c:v>
                </c:pt>
                <c:pt idx="20353">
                  <c:v>1.0068416595458984E-3</c:v>
                </c:pt>
                <c:pt idx="20354">
                  <c:v>3.0210018157958984E-3</c:v>
                </c:pt>
                <c:pt idx="20355">
                  <c:v>1.0080337524414063E-3</c:v>
                </c:pt>
                <c:pt idx="20356">
                  <c:v>1.007080078125E-3</c:v>
                </c:pt>
                <c:pt idx="20357">
                  <c:v>1.0068416595458984E-3</c:v>
                </c:pt>
                <c:pt idx="20358">
                  <c:v>1.007080078125E-3</c:v>
                </c:pt>
                <c:pt idx="20359">
                  <c:v>1.007080078125E-3</c:v>
                </c:pt>
                <c:pt idx="20360">
                  <c:v>1.0068416595458984E-3</c:v>
                </c:pt>
                <c:pt idx="20361">
                  <c:v>1.007080078125E-3</c:v>
                </c:pt>
                <c:pt idx="20362">
                  <c:v>1.007080078125E-3</c:v>
                </c:pt>
                <c:pt idx="20363">
                  <c:v>1.0068416595458984E-3</c:v>
                </c:pt>
                <c:pt idx="20364">
                  <c:v>1.007080078125E-3</c:v>
                </c:pt>
                <c:pt idx="20365">
                  <c:v>1.007080078125E-3</c:v>
                </c:pt>
                <c:pt idx="20366">
                  <c:v>1.0068416595458984E-3</c:v>
                </c:pt>
                <c:pt idx="20367">
                  <c:v>1.007080078125E-3</c:v>
                </c:pt>
                <c:pt idx="20368">
                  <c:v>1.0080337524414063E-3</c:v>
                </c:pt>
                <c:pt idx="20369">
                  <c:v>1.007080078125E-3</c:v>
                </c:pt>
                <c:pt idx="20370">
                  <c:v>1.0068416595458984E-3</c:v>
                </c:pt>
                <c:pt idx="20371">
                  <c:v>1.007080078125E-3</c:v>
                </c:pt>
                <c:pt idx="20372">
                  <c:v>1.007080078125E-3</c:v>
                </c:pt>
                <c:pt idx="20373">
                  <c:v>1.0068416595458984E-3</c:v>
                </c:pt>
                <c:pt idx="20374">
                  <c:v>1.007080078125E-3</c:v>
                </c:pt>
                <c:pt idx="20375">
                  <c:v>1.007080078125E-3</c:v>
                </c:pt>
                <c:pt idx="20376">
                  <c:v>1.0068416595458984E-3</c:v>
                </c:pt>
                <c:pt idx="20377">
                  <c:v>1.007080078125E-3</c:v>
                </c:pt>
                <c:pt idx="20378">
                  <c:v>1.007080078125E-3</c:v>
                </c:pt>
                <c:pt idx="20379">
                  <c:v>1.0068416595458984E-3</c:v>
                </c:pt>
                <c:pt idx="20380">
                  <c:v>1.0080337524414063E-3</c:v>
                </c:pt>
                <c:pt idx="20381">
                  <c:v>1.007080078125E-3</c:v>
                </c:pt>
                <c:pt idx="20382">
                  <c:v>1.0068416595458984E-3</c:v>
                </c:pt>
                <c:pt idx="20383">
                  <c:v>1.007080078125E-3</c:v>
                </c:pt>
                <c:pt idx="20384">
                  <c:v>1.007080078125E-3</c:v>
                </c:pt>
                <c:pt idx="20385">
                  <c:v>1.0068416595458984E-3</c:v>
                </c:pt>
                <c:pt idx="20386">
                  <c:v>1.007080078125E-3</c:v>
                </c:pt>
                <c:pt idx="20387">
                  <c:v>1.007080078125E-3</c:v>
                </c:pt>
                <c:pt idx="20388">
                  <c:v>1.0068416595458984E-3</c:v>
                </c:pt>
                <c:pt idx="20389">
                  <c:v>1.007080078125E-3</c:v>
                </c:pt>
                <c:pt idx="20390">
                  <c:v>1.007080078125E-3</c:v>
                </c:pt>
                <c:pt idx="20391">
                  <c:v>1.0068416595458984E-3</c:v>
                </c:pt>
                <c:pt idx="20392">
                  <c:v>1.007080078125E-3</c:v>
                </c:pt>
                <c:pt idx="20393">
                  <c:v>1.0080337524414063E-3</c:v>
                </c:pt>
                <c:pt idx="20394">
                  <c:v>1.007080078125E-3</c:v>
                </c:pt>
                <c:pt idx="20395">
                  <c:v>1.0068416595458984E-3</c:v>
                </c:pt>
                <c:pt idx="20396">
                  <c:v>1.007080078125E-3</c:v>
                </c:pt>
                <c:pt idx="20397">
                  <c:v>1.007080078125E-3</c:v>
                </c:pt>
                <c:pt idx="20398">
                  <c:v>1.0068416595458984E-3</c:v>
                </c:pt>
                <c:pt idx="20399">
                  <c:v>1.007080078125E-3</c:v>
                </c:pt>
                <c:pt idx="20400">
                  <c:v>1.007080078125E-3</c:v>
                </c:pt>
                <c:pt idx="20401">
                  <c:v>1.0068416595458984E-3</c:v>
                </c:pt>
                <c:pt idx="20402">
                  <c:v>1.007080078125E-3</c:v>
                </c:pt>
                <c:pt idx="20403">
                  <c:v>1.007080078125E-3</c:v>
                </c:pt>
                <c:pt idx="20404">
                  <c:v>1.0068416595458984E-3</c:v>
                </c:pt>
                <c:pt idx="20405">
                  <c:v>1.0080337524414063E-3</c:v>
                </c:pt>
                <c:pt idx="20406">
                  <c:v>1.007080078125E-3</c:v>
                </c:pt>
                <c:pt idx="20407">
                  <c:v>1.0068416595458984E-3</c:v>
                </c:pt>
                <c:pt idx="20408">
                  <c:v>1.007080078125E-3</c:v>
                </c:pt>
                <c:pt idx="20409">
                  <c:v>1.007080078125E-3</c:v>
                </c:pt>
                <c:pt idx="20410">
                  <c:v>1.0068416595458984E-3</c:v>
                </c:pt>
                <c:pt idx="20411">
                  <c:v>1.007080078125E-3</c:v>
                </c:pt>
                <c:pt idx="20412">
                  <c:v>1.007080078125E-3</c:v>
                </c:pt>
                <c:pt idx="20413">
                  <c:v>1.0068416595458984E-3</c:v>
                </c:pt>
                <c:pt idx="20414">
                  <c:v>1.007080078125E-3</c:v>
                </c:pt>
                <c:pt idx="20415">
                  <c:v>1.007080078125E-3</c:v>
                </c:pt>
                <c:pt idx="20416">
                  <c:v>5.0358772277832031E-3</c:v>
                </c:pt>
                <c:pt idx="20417">
                  <c:v>1.007080078125E-3</c:v>
                </c:pt>
                <c:pt idx="20418">
                  <c:v>1.007080078125E-3</c:v>
                </c:pt>
                <c:pt idx="20419">
                  <c:v>1.0068416595458984E-3</c:v>
                </c:pt>
                <c:pt idx="20420">
                  <c:v>1.007080078125E-3</c:v>
                </c:pt>
                <c:pt idx="20421">
                  <c:v>1.007080078125E-3</c:v>
                </c:pt>
                <c:pt idx="20422">
                  <c:v>1.0068416595458984E-3</c:v>
                </c:pt>
                <c:pt idx="20423">
                  <c:v>1.007080078125E-3</c:v>
                </c:pt>
                <c:pt idx="20424">
                  <c:v>1.007080078125E-3</c:v>
                </c:pt>
                <c:pt idx="20425">
                  <c:v>1.0068416595458984E-3</c:v>
                </c:pt>
                <c:pt idx="20426">
                  <c:v>1.0080337524414063E-3</c:v>
                </c:pt>
                <c:pt idx="20427">
                  <c:v>1.007080078125E-3</c:v>
                </c:pt>
                <c:pt idx="20428">
                  <c:v>1.0068416595458984E-3</c:v>
                </c:pt>
                <c:pt idx="20429">
                  <c:v>1.007080078125E-3</c:v>
                </c:pt>
                <c:pt idx="20430">
                  <c:v>1.007080078125E-3</c:v>
                </c:pt>
                <c:pt idx="20431">
                  <c:v>1.0068416595458984E-3</c:v>
                </c:pt>
                <c:pt idx="20432">
                  <c:v>1.007080078125E-3</c:v>
                </c:pt>
                <c:pt idx="20433">
                  <c:v>1.007080078125E-3</c:v>
                </c:pt>
                <c:pt idx="20434">
                  <c:v>1.0068416595458984E-3</c:v>
                </c:pt>
                <c:pt idx="20435">
                  <c:v>1.007080078125E-3</c:v>
                </c:pt>
                <c:pt idx="20436">
                  <c:v>1.007080078125E-3</c:v>
                </c:pt>
                <c:pt idx="20437">
                  <c:v>1.0068416595458984E-3</c:v>
                </c:pt>
                <c:pt idx="20438">
                  <c:v>1.007080078125E-3</c:v>
                </c:pt>
                <c:pt idx="20439">
                  <c:v>1.0080337524414063E-3</c:v>
                </c:pt>
                <c:pt idx="20440">
                  <c:v>1.007080078125E-3</c:v>
                </c:pt>
                <c:pt idx="20441">
                  <c:v>1.0068416595458984E-3</c:v>
                </c:pt>
                <c:pt idx="20442">
                  <c:v>1.007080078125E-3</c:v>
                </c:pt>
                <c:pt idx="20443">
                  <c:v>1.007080078125E-3</c:v>
                </c:pt>
                <c:pt idx="20444">
                  <c:v>1.0068416595458984E-3</c:v>
                </c:pt>
                <c:pt idx="20445">
                  <c:v>1.007080078125E-3</c:v>
                </c:pt>
                <c:pt idx="20446">
                  <c:v>1.007080078125E-3</c:v>
                </c:pt>
                <c:pt idx="20447">
                  <c:v>1.0068416595458984E-3</c:v>
                </c:pt>
                <c:pt idx="20448">
                  <c:v>1.007080078125E-3</c:v>
                </c:pt>
                <c:pt idx="20449">
                  <c:v>1.007080078125E-3</c:v>
                </c:pt>
                <c:pt idx="20450">
                  <c:v>1.0068416595458984E-3</c:v>
                </c:pt>
                <c:pt idx="20451">
                  <c:v>1.0080337524414063E-3</c:v>
                </c:pt>
                <c:pt idx="20452">
                  <c:v>1.007080078125E-3</c:v>
                </c:pt>
                <c:pt idx="20453">
                  <c:v>1.0068416595458984E-3</c:v>
                </c:pt>
                <c:pt idx="20454">
                  <c:v>1.007080078125E-3</c:v>
                </c:pt>
                <c:pt idx="20455">
                  <c:v>1.007080078125E-3</c:v>
                </c:pt>
                <c:pt idx="20456">
                  <c:v>1.0068416595458984E-3</c:v>
                </c:pt>
                <c:pt idx="20457">
                  <c:v>1.007080078125E-3</c:v>
                </c:pt>
                <c:pt idx="20458">
                  <c:v>1.007080078125E-3</c:v>
                </c:pt>
                <c:pt idx="20459">
                  <c:v>1.0068416595458984E-3</c:v>
                </c:pt>
                <c:pt idx="20460">
                  <c:v>1.007080078125E-3</c:v>
                </c:pt>
                <c:pt idx="20461">
                  <c:v>1.007080078125E-3</c:v>
                </c:pt>
                <c:pt idx="20462">
                  <c:v>1.0068416595458984E-3</c:v>
                </c:pt>
                <c:pt idx="20463">
                  <c:v>1.007080078125E-3</c:v>
                </c:pt>
                <c:pt idx="20464">
                  <c:v>1.0080337524414063E-3</c:v>
                </c:pt>
                <c:pt idx="20465">
                  <c:v>1.007080078125E-3</c:v>
                </c:pt>
                <c:pt idx="20466">
                  <c:v>1.0068416595458984E-3</c:v>
                </c:pt>
                <c:pt idx="20467">
                  <c:v>1.007080078125E-3</c:v>
                </c:pt>
                <c:pt idx="20468">
                  <c:v>1.007080078125E-3</c:v>
                </c:pt>
                <c:pt idx="20469">
                  <c:v>1.0068416595458984E-3</c:v>
                </c:pt>
                <c:pt idx="20470">
                  <c:v>1.007080078125E-3</c:v>
                </c:pt>
                <c:pt idx="20471">
                  <c:v>1.007080078125E-3</c:v>
                </c:pt>
                <c:pt idx="20472">
                  <c:v>1.0068416595458984E-3</c:v>
                </c:pt>
                <c:pt idx="20473">
                  <c:v>1.007080078125E-3</c:v>
                </c:pt>
                <c:pt idx="20474">
                  <c:v>1.007080078125E-3</c:v>
                </c:pt>
                <c:pt idx="20475">
                  <c:v>1.0068416595458984E-3</c:v>
                </c:pt>
                <c:pt idx="20476">
                  <c:v>1.0080337524414063E-3</c:v>
                </c:pt>
                <c:pt idx="20477">
                  <c:v>1.007080078125E-3</c:v>
                </c:pt>
                <c:pt idx="20478">
                  <c:v>1.0068416595458984E-3</c:v>
                </c:pt>
                <c:pt idx="20479">
                  <c:v>1.007080078125E-3</c:v>
                </c:pt>
                <c:pt idx="20480">
                  <c:v>1.007080078125E-3</c:v>
                </c:pt>
                <c:pt idx="20481">
                  <c:v>1.0068416595458984E-3</c:v>
                </c:pt>
                <c:pt idx="20482">
                  <c:v>1.007080078125E-3</c:v>
                </c:pt>
                <c:pt idx="20483">
                  <c:v>1.007080078125E-3</c:v>
                </c:pt>
                <c:pt idx="20484">
                  <c:v>1.0068416595458984E-3</c:v>
                </c:pt>
                <c:pt idx="20485">
                  <c:v>1.007080078125E-3</c:v>
                </c:pt>
                <c:pt idx="20486">
                  <c:v>1.007080078125E-3</c:v>
                </c:pt>
                <c:pt idx="20487">
                  <c:v>1.0068416595458984E-3</c:v>
                </c:pt>
                <c:pt idx="20488">
                  <c:v>1.007080078125E-3</c:v>
                </c:pt>
                <c:pt idx="20489">
                  <c:v>1.0080337524414063E-3</c:v>
                </c:pt>
                <c:pt idx="20490">
                  <c:v>1.007080078125E-3</c:v>
                </c:pt>
                <c:pt idx="20491">
                  <c:v>1.0068416595458984E-3</c:v>
                </c:pt>
                <c:pt idx="20492">
                  <c:v>1.007080078125E-3</c:v>
                </c:pt>
                <c:pt idx="20493">
                  <c:v>1.007080078125E-3</c:v>
                </c:pt>
                <c:pt idx="20494">
                  <c:v>1.0068416595458984E-3</c:v>
                </c:pt>
                <c:pt idx="20495">
                  <c:v>1.007080078125E-3</c:v>
                </c:pt>
                <c:pt idx="20496">
                  <c:v>1.007080078125E-3</c:v>
                </c:pt>
                <c:pt idx="20497">
                  <c:v>1.0068416595458984E-3</c:v>
                </c:pt>
                <c:pt idx="20498">
                  <c:v>1.007080078125E-3</c:v>
                </c:pt>
                <c:pt idx="20499">
                  <c:v>1.007080078125E-3</c:v>
                </c:pt>
                <c:pt idx="20500">
                  <c:v>1.0068416595458984E-3</c:v>
                </c:pt>
                <c:pt idx="20501">
                  <c:v>1.0080337524414063E-3</c:v>
                </c:pt>
                <c:pt idx="20502">
                  <c:v>1.007080078125E-3</c:v>
                </c:pt>
                <c:pt idx="20503">
                  <c:v>1.0068416595458984E-3</c:v>
                </c:pt>
                <c:pt idx="20504">
                  <c:v>1.007080078125E-3</c:v>
                </c:pt>
                <c:pt idx="20505">
                  <c:v>1.007080078125E-3</c:v>
                </c:pt>
                <c:pt idx="20506">
                  <c:v>1.0068416595458984E-3</c:v>
                </c:pt>
                <c:pt idx="20507">
                  <c:v>1.007080078125E-3</c:v>
                </c:pt>
                <c:pt idx="20508">
                  <c:v>1.007080078125E-3</c:v>
                </c:pt>
                <c:pt idx="20509">
                  <c:v>1.0068416595458984E-3</c:v>
                </c:pt>
                <c:pt idx="20510">
                  <c:v>7.0500373840332031E-3</c:v>
                </c:pt>
                <c:pt idx="20511">
                  <c:v>1.007080078125E-3</c:v>
                </c:pt>
                <c:pt idx="20512">
                  <c:v>1.007080078125E-3</c:v>
                </c:pt>
                <c:pt idx="20513">
                  <c:v>1.0068416595458984E-3</c:v>
                </c:pt>
                <c:pt idx="20514">
                  <c:v>1.007080078125E-3</c:v>
                </c:pt>
                <c:pt idx="20515">
                  <c:v>1.007080078125E-3</c:v>
                </c:pt>
                <c:pt idx="20516">
                  <c:v>1.0068416595458984E-3</c:v>
                </c:pt>
                <c:pt idx="20517">
                  <c:v>1.007080078125E-3</c:v>
                </c:pt>
                <c:pt idx="20518">
                  <c:v>1.0068416595458984E-3</c:v>
                </c:pt>
                <c:pt idx="20519">
                  <c:v>1.007080078125E-3</c:v>
                </c:pt>
                <c:pt idx="20520">
                  <c:v>1.0080337524414063E-3</c:v>
                </c:pt>
                <c:pt idx="20521">
                  <c:v>1.007080078125E-3</c:v>
                </c:pt>
                <c:pt idx="20522">
                  <c:v>1.0068416595458984E-3</c:v>
                </c:pt>
                <c:pt idx="20523">
                  <c:v>1.007080078125E-3</c:v>
                </c:pt>
                <c:pt idx="20524">
                  <c:v>1.007080078125E-3</c:v>
                </c:pt>
                <c:pt idx="20525">
                  <c:v>1.0068416595458984E-3</c:v>
                </c:pt>
                <c:pt idx="20526">
                  <c:v>1.007080078125E-3</c:v>
                </c:pt>
                <c:pt idx="20527">
                  <c:v>1.007080078125E-3</c:v>
                </c:pt>
                <c:pt idx="20528">
                  <c:v>1.0068416595458984E-3</c:v>
                </c:pt>
                <c:pt idx="20529">
                  <c:v>1.007080078125E-3</c:v>
                </c:pt>
                <c:pt idx="20530">
                  <c:v>1.007080078125E-3</c:v>
                </c:pt>
                <c:pt idx="20531">
                  <c:v>1.0068416595458984E-3</c:v>
                </c:pt>
                <c:pt idx="20532">
                  <c:v>1.007080078125E-3</c:v>
                </c:pt>
                <c:pt idx="20533">
                  <c:v>1.0080337524414063E-3</c:v>
                </c:pt>
                <c:pt idx="20534">
                  <c:v>1.007080078125E-3</c:v>
                </c:pt>
                <c:pt idx="20535">
                  <c:v>1.0068416595458984E-3</c:v>
                </c:pt>
                <c:pt idx="20536">
                  <c:v>1.007080078125E-3</c:v>
                </c:pt>
                <c:pt idx="20537">
                  <c:v>1.007080078125E-3</c:v>
                </c:pt>
                <c:pt idx="20538">
                  <c:v>1.0068416595458984E-3</c:v>
                </c:pt>
                <c:pt idx="20539">
                  <c:v>1.007080078125E-3</c:v>
                </c:pt>
                <c:pt idx="20540">
                  <c:v>1.0068416595458984E-3</c:v>
                </c:pt>
                <c:pt idx="20541">
                  <c:v>1.007080078125E-3</c:v>
                </c:pt>
                <c:pt idx="20542">
                  <c:v>1.007080078125E-3</c:v>
                </c:pt>
                <c:pt idx="20543">
                  <c:v>1.0068416595458984E-3</c:v>
                </c:pt>
                <c:pt idx="20544">
                  <c:v>1.007080078125E-3</c:v>
                </c:pt>
                <c:pt idx="20545">
                  <c:v>1.0080337524414063E-3</c:v>
                </c:pt>
                <c:pt idx="20546">
                  <c:v>1.007080078125E-3</c:v>
                </c:pt>
                <c:pt idx="20547">
                  <c:v>1.0068416595458984E-3</c:v>
                </c:pt>
                <c:pt idx="20548">
                  <c:v>1.007080078125E-3</c:v>
                </c:pt>
                <c:pt idx="20549">
                  <c:v>1.007080078125E-3</c:v>
                </c:pt>
                <c:pt idx="20550">
                  <c:v>1.0068416595458984E-3</c:v>
                </c:pt>
                <c:pt idx="20551">
                  <c:v>1.007080078125E-3</c:v>
                </c:pt>
                <c:pt idx="20552">
                  <c:v>1.007080078125E-3</c:v>
                </c:pt>
                <c:pt idx="20553">
                  <c:v>1.0068416595458984E-3</c:v>
                </c:pt>
                <c:pt idx="20554">
                  <c:v>1.007080078125E-3</c:v>
                </c:pt>
                <c:pt idx="20555">
                  <c:v>1.007080078125E-3</c:v>
                </c:pt>
                <c:pt idx="20556">
                  <c:v>1.0068416595458984E-3</c:v>
                </c:pt>
                <c:pt idx="20557">
                  <c:v>1.007080078125E-3</c:v>
                </c:pt>
                <c:pt idx="20558">
                  <c:v>1.0080337524414063E-3</c:v>
                </c:pt>
                <c:pt idx="20559">
                  <c:v>1.007080078125E-3</c:v>
                </c:pt>
                <c:pt idx="20560">
                  <c:v>1.0068416595458984E-3</c:v>
                </c:pt>
                <c:pt idx="20561">
                  <c:v>1.007080078125E-3</c:v>
                </c:pt>
                <c:pt idx="20562">
                  <c:v>1.0068416595458984E-3</c:v>
                </c:pt>
                <c:pt idx="20563">
                  <c:v>1.007080078125E-3</c:v>
                </c:pt>
                <c:pt idx="20564">
                  <c:v>1.007080078125E-3</c:v>
                </c:pt>
                <c:pt idx="20565">
                  <c:v>1.0068416595458984E-3</c:v>
                </c:pt>
                <c:pt idx="20566">
                  <c:v>1.007080078125E-3</c:v>
                </c:pt>
                <c:pt idx="20567">
                  <c:v>1.007080078125E-3</c:v>
                </c:pt>
                <c:pt idx="20568">
                  <c:v>1.0068416595458984E-3</c:v>
                </c:pt>
                <c:pt idx="20569">
                  <c:v>1.007080078125E-3</c:v>
                </c:pt>
                <c:pt idx="20570">
                  <c:v>1.0080337524414063E-3</c:v>
                </c:pt>
                <c:pt idx="20571">
                  <c:v>1.007080078125E-3</c:v>
                </c:pt>
                <c:pt idx="20572">
                  <c:v>1.0068416595458984E-3</c:v>
                </c:pt>
                <c:pt idx="20573">
                  <c:v>1.007080078125E-3</c:v>
                </c:pt>
                <c:pt idx="20574">
                  <c:v>1.007080078125E-3</c:v>
                </c:pt>
                <c:pt idx="20575">
                  <c:v>1.0068416595458984E-3</c:v>
                </c:pt>
                <c:pt idx="20576">
                  <c:v>1.007080078125E-3</c:v>
                </c:pt>
                <c:pt idx="20577">
                  <c:v>1.007080078125E-3</c:v>
                </c:pt>
                <c:pt idx="20578">
                  <c:v>1.0068416595458984E-3</c:v>
                </c:pt>
                <c:pt idx="20579">
                  <c:v>1.007080078125E-3</c:v>
                </c:pt>
                <c:pt idx="20580">
                  <c:v>1.007080078125E-3</c:v>
                </c:pt>
                <c:pt idx="20581">
                  <c:v>1.0068416595458984E-3</c:v>
                </c:pt>
                <c:pt idx="20582">
                  <c:v>1.007080078125E-3</c:v>
                </c:pt>
                <c:pt idx="20583">
                  <c:v>1.0080337524414063E-3</c:v>
                </c:pt>
                <c:pt idx="20584">
                  <c:v>1.0068416595458984E-3</c:v>
                </c:pt>
                <c:pt idx="20585">
                  <c:v>1.007080078125E-3</c:v>
                </c:pt>
                <c:pt idx="20586">
                  <c:v>1.007080078125E-3</c:v>
                </c:pt>
                <c:pt idx="20587">
                  <c:v>1.0068416595458984E-3</c:v>
                </c:pt>
                <c:pt idx="20588">
                  <c:v>1.007080078125E-3</c:v>
                </c:pt>
                <c:pt idx="20589">
                  <c:v>1.007080078125E-3</c:v>
                </c:pt>
                <c:pt idx="20590">
                  <c:v>1.0068416595458984E-3</c:v>
                </c:pt>
                <c:pt idx="20591">
                  <c:v>1.007080078125E-3</c:v>
                </c:pt>
                <c:pt idx="20592">
                  <c:v>1.007080078125E-3</c:v>
                </c:pt>
                <c:pt idx="20593">
                  <c:v>1.0068416595458984E-3</c:v>
                </c:pt>
                <c:pt idx="20594">
                  <c:v>1.007080078125E-3</c:v>
                </c:pt>
                <c:pt idx="20595">
                  <c:v>1.0080337524414063E-3</c:v>
                </c:pt>
                <c:pt idx="20596">
                  <c:v>1.007080078125E-3</c:v>
                </c:pt>
                <c:pt idx="20597">
                  <c:v>1.0068416595458984E-3</c:v>
                </c:pt>
                <c:pt idx="20598">
                  <c:v>1.007080078125E-3</c:v>
                </c:pt>
                <c:pt idx="20599">
                  <c:v>1.007080078125E-3</c:v>
                </c:pt>
                <c:pt idx="20600">
                  <c:v>1.0068416595458984E-3</c:v>
                </c:pt>
                <c:pt idx="20601">
                  <c:v>1.007080078125E-3</c:v>
                </c:pt>
                <c:pt idx="20602">
                  <c:v>1.007080078125E-3</c:v>
                </c:pt>
                <c:pt idx="20603">
                  <c:v>1.0068416595458984E-3</c:v>
                </c:pt>
                <c:pt idx="20604">
                  <c:v>1.007080078125E-3</c:v>
                </c:pt>
                <c:pt idx="20605">
                  <c:v>1.007080078125E-3</c:v>
                </c:pt>
                <c:pt idx="20606">
                  <c:v>1.0068416595458984E-3</c:v>
                </c:pt>
                <c:pt idx="20607">
                  <c:v>1.007080078125E-3</c:v>
                </c:pt>
                <c:pt idx="20608">
                  <c:v>1.0080337524414063E-3</c:v>
                </c:pt>
                <c:pt idx="20609">
                  <c:v>1.0068416595458984E-3</c:v>
                </c:pt>
                <c:pt idx="20610">
                  <c:v>1.007080078125E-3</c:v>
                </c:pt>
                <c:pt idx="20611">
                  <c:v>1.007080078125E-3</c:v>
                </c:pt>
                <c:pt idx="20612">
                  <c:v>1.0068416595458984E-3</c:v>
                </c:pt>
                <c:pt idx="20613">
                  <c:v>1.007080078125E-3</c:v>
                </c:pt>
                <c:pt idx="20614">
                  <c:v>1.007080078125E-3</c:v>
                </c:pt>
                <c:pt idx="20615">
                  <c:v>1.0068416595458984E-3</c:v>
                </c:pt>
                <c:pt idx="20616">
                  <c:v>1.007080078125E-3</c:v>
                </c:pt>
                <c:pt idx="20617">
                  <c:v>1.007080078125E-3</c:v>
                </c:pt>
                <c:pt idx="20618">
                  <c:v>1.0068416595458984E-3</c:v>
                </c:pt>
                <c:pt idx="20619">
                  <c:v>1.007080078125E-3</c:v>
                </c:pt>
                <c:pt idx="20620">
                  <c:v>1.0080337524414063E-3</c:v>
                </c:pt>
                <c:pt idx="20621">
                  <c:v>1.007080078125E-3</c:v>
                </c:pt>
                <c:pt idx="20622">
                  <c:v>1.0068416595458984E-3</c:v>
                </c:pt>
                <c:pt idx="20623">
                  <c:v>1.007080078125E-3</c:v>
                </c:pt>
                <c:pt idx="20624">
                  <c:v>1.007080078125E-3</c:v>
                </c:pt>
                <c:pt idx="20625">
                  <c:v>1.0068416595458984E-3</c:v>
                </c:pt>
                <c:pt idx="20626">
                  <c:v>1.007080078125E-3</c:v>
                </c:pt>
                <c:pt idx="20627">
                  <c:v>1.007080078125E-3</c:v>
                </c:pt>
                <c:pt idx="20628">
                  <c:v>1.0068416595458984E-3</c:v>
                </c:pt>
                <c:pt idx="20629">
                  <c:v>1.007080078125E-3</c:v>
                </c:pt>
                <c:pt idx="20630">
                  <c:v>1.007080078125E-3</c:v>
                </c:pt>
                <c:pt idx="20631">
                  <c:v>1.0068416595458984E-3</c:v>
                </c:pt>
                <c:pt idx="20632">
                  <c:v>1.007080078125E-3</c:v>
                </c:pt>
                <c:pt idx="20633">
                  <c:v>1.0080337524414063E-3</c:v>
                </c:pt>
                <c:pt idx="20634">
                  <c:v>1.0068416595458984E-3</c:v>
                </c:pt>
                <c:pt idx="20635">
                  <c:v>1.007080078125E-3</c:v>
                </c:pt>
                <c:pt idx="20636">
                  <c:v>1.007080078125E-3</c:v>
                </c:pt>
                <c:pt idx="20637">
                  <c:v>1.0068416595458984E-3</c:v>
                </c:pt>
                <c:pt idx="20638">
                  <c:v>1.007080078125E-3</c:v>
                </c:pt>
                <c:pt idx="20639">
                  <c:v>1.007080078125E-3</c:v>
                </c:pt>
                <c:pt idx="20640">
                  <c:v>1.0068416595458984E-3</c:v>
                </c:pt>
                <c:pt idx="20641">
                  <c:v>1.007080078125E-3</c:v>
                </c:pt>
                <c:pt idx="20642">
                  <c:v>1.007080078125E-3</c:v>
                </c:pt>
                <c:pt idx="20643">
                  <c:v>1.0068416595458984E-3</c:v>
                </c:pt>
                <c:pt idx="20644">
                  <c:v>1.007080078125E-3</c:v>
                </c:pt>
                <c:pt idx="20645">
                  <c:v>1.0080337524414063E-3</c:v>
                </c:pt>
                <c:pt idx="20646">
                  <c:v>1.007080078125E-3</c:v>
                </c:pt>
                <c:pt idx="20647">
                  <c:v>1.0068416595458984E-3</c:v>
                </c:pt>
                <c:pt idx="20648">
                  <c:v>1.007080078125E-3</c:v>
                </c:pt>
                <c:pt idx="20649">
                  <c:v>1.007080078125E-3</c:v>
                </c:pt>
                <c:pt idx="20650">
                  <c:v>1.0068416595458984E-3</c:v>
                </c:pt>
                <c:pt idx="20651">
                  <c:v>1.007080078125E-3</c:v>
                </c:pt>
                <c:pt idx="20652">
                  <c:v>1.007080078125E-3</c:v>
                </c:pt>
                <c:pt idx="20653">
                  <c:v>1.0068416595458984E-3</c:v>
                </c:pt>
                <c:pt idx="20654">
                  <c:v>1.007080078125E-3</c:v>
                </c:pt>
                <c:pt idx="20655">
                  <c:v>1.007080078125E-3</c:v>
                </c:pt>
                <c:pt idx="20656">
                  <c:v>1.0068416595458984E-3</c:v>
                </c:pt>
                <c:pt idx="20657">
                  <c:v>1.007080078125E-3</c:v>
                </c:pt>
                <c:pt idx="20658">
                  <c:v>1.0080337524414063E-3</c:v>
                </c:pt>
                <c:pt idx="20659">
                  <c:v>1.0068416595458984E-3</c:v>
                </c:pt>
                <c:pt idx="20660">
                  <c:v>1.007080078125E-3</c:v>
                </c:pt>
                <c:pt idx="20661">
                  <c:v>1.007080078125E-3</c:v>
                </c:pt>
                <c:pt idx="20662">
                  <c:v>1.0068416595458984E-3</c:v>
                </c:pt>
                <c:pt idx="20663">
                  <c:v>1.007080078125E-3</c:v>
                </c:pt>
                <c:pt idx="20664">
                  <c:v>1.007080078125E-3</c:v>
                </c:pt>
                <c:pt idx="20665">
                  <c:v>1.0068416595458984E-3</c:v>
                </c:pt>
                <c:pt idx="20666">
                  <c:v>1.007080078125E-3</c:v>
                </c:pt>
                <c:pt idx="20667">
                  <c:v>1.007080078125E-3</c:v>
                </c:pt>
                <c:pt idx="20668">
                  <c:v>1.0068416595458984E-3</c:v>
                </c:pt>
                <c:pt idx="20669">
                  <c:v>1.007080078125E-3</c:v>
                </c:pt>
                <c:pt idx="20670">
                  <c:v>1.0080337524414063E-3</c:v>
                </c:pt>
                <c:pt idx="20671">
                  <c:v>1.007080078125E-3</c:v>
                </c:pt>
                <c:pt idx="20672">
                  <c:v>1.0068416595458984E-3</c:v>
                </c:pt>
                <c:pt idx="20673">
                  <c:v>1.007080078125E-3</c:v>
                </c:pt>
                <c:pt idx="20674">
                  <c:v>1.007080078125E-3</c:v>
                </c:pt>
                <c:pt idx="20675">
                  <c:v>1.0068416595458984E-3</c:v>
                </c:pt>
                <c:pt idx="20676">
                  <c:v>1.007080078125E-3</c:v>
                </c:pt>
                <c:pt idx="20677">
                  <c:v>1.007080078125E-3</c:v>
                </c:pt>
                <c:pt idx="20678">
                  <c:v>1.0068416595458984E-3</c:v>
                </c:pt>
                <c:pt idx="20679">
                  <c:v>1.007080078125E-3</c:v>
                </c:pt>
                <c:pt idx="20680">
                  <c:v>1.007080078125E-3</c:v>
                </c:pt>
                <c:pt idx="20681">
                  <c:v>1.0068416595458984E-3</c:v>
                </c:pt>
                <c:pt idx="20682">
                  <c:v>1.007080078125E-3</c:v>
                </c:pt>
                <c:pt idx="20683">
                  <c:v>1.0080337524414063E-3</c:v>
                </c:pt>
                <c:pt idx="20684">
                  <c:v>1.0068416595458984E-3</c:v>
                </c:pt>
                <c:pt idx="20685">
                  <c:v>1.007080078125E-3</c:v>
                </c:pt>
                <c:pt idx="20686">
                  <c:v>1.007080078125E-3</c:v>
                </c:pt>
                <c:pt idx="20687">
                  <c:v>1.0068416595458984E-3</c:v>
                </c:pt>
                <c:pt idx="20688">
                  <c:v>1.007080078125E-3</c:v>
                </c:pt>
                <c:pt idx="20689">
                  <c:v>1.007080078125E-3</c:v>
                </c:pt>
                <c:pt idx="20690">
                  <c:v>1.0068416595458984E-3</c:v>
                </c:pt>
                <c:pt idx="20691">
                  <c:v>1.007080078125E-3</c:v>
                </c:pt>
                <c:pt idx="20692">
                  <c:v>1.007080078125E-3</c:v>
                </c:pt>
                <c:pt idx="20693">
                  <c:v>1.0068416595458984E-3</c:v>
                </c:pt>
                <c:pt idx="20694">
                  <c:v>1.007080078125E-3</c:v>
                </c:pt>
                <c:pt idx="20695">
                  <c:v>1.0080337524414063E-3</c:v>
                </c:pt>
                <c:pt idx="20696">
                  <c:v>1.007080078125E-3</c:v>
                </c:pt>
                <c:pt idx="20697">
                  <c:v>1.0068416595458984E-3</c:v>
                </c:pt>
                <c:pt idx="20698">
                  <c:v>1.007080078125E-3</c:v>
                </c:pt>
                <c:pt idx="20699">
                  <c:v>1.007080078125E-3</c:v>
                </c:pt>
                <c:pt idx="20700">
                  <c:v>1.0068416595458984E-3</c:v>
                </c:pt>
                <c:pt idx="20701">
                  <c:v>1.007080078125E-3</c:v>
                </c:pt>
                <c:pt idx="20702">
                  <c:v>1.007080078125E-3</c:v>
                </c:pt>
                <c:pt idx="20703">
                  <c:v>1.0068416595458984E-3</c:v>
                </c:pt>
                <c:pt idx="20704">
                  <c:v>1.007080078125E-3</c:v>
                </c:pt>
                <c:pt idx="20705">
                  <c:v>1.007080078125E-3</c:v>
                </c:pt>
                <c:pt idx="20706">
                  <c:v>1.0068416595458984E-3</c:v>
                </c:pt>
                <c:pt idx="20707">
                  <c:v>1.007080078125E-3</c:v>
                </c:pt>
                <c:pt idx="20708">
                  <c:v>1.0080337524414063E-3</c:v>
                </c:pt>
                <c:pt idx="20709">
                  <c:v>1.0068416595458984E-3</c:v>
                </c:pt>
                <c:pt idx="20710">
                  <c:v>1.007080078125E-3</c:v>
                </c:pt>
                <c:pt idx="20711">
                  <c:v>1.007080078125E-3</c:v>
                </c:pt>
                <c:pt idx="20712">
                  <c:v>1.0068416595458984E-3</c:v>
                </c:pt>
                <c:pt idx="20713">
                  <c:v>1.007080078125E-3</c:v>
                </c:pt>
                <c:pt idx="20714">
                  <c:v>1.007080078125E-3</c:v>
                </c:pt>
                <c:pt idx="20715">
                  <c:v>1.0068416595458984E-3</c:v>
                </c:pt>
                <c:pt idx="20716">
                  <c:v>1.007080078125E-3</c:v>
                </c:pt>
                <c:pt idx="20717">
                  <c:v>1.007080078125E-3</c:v>
                </c:pt>
                <c:pt idx="20718">
                  <c:v>1.0068416595458984E-3</c:v>
                </c:pt>
                <c:pt idx="20719">
                  <c:v>1.007080078125E-3</c:v>
                </c:pt>
                <c:pt idx="20720">
                  <c:v>1.0080337524414063E-3</c:v>
                </c:pt>
                <c:pt idx="20721">
                  <c:v>1.007080078125E-3</c:v>
                </c:pt>
                <c:pt idx="20722">
                  <c:v>1.0068416595458984E-3</c:v>
                </c:pt>
                <c:pt idx="20723">
                  <c:v>1.007080078125E-3</c:v>
                </c:pt>
                <c:pt idx="20724">
                  <c:v>1.007080078125E-3</c:v>
                </c:pt>
                <c:pt idx="20725">
                  <c:v>1.0068416595458984E-3</c:v>
                </c:pt>
                <c:pt idx="20726">
                  <c:v>1.007080078125E-3</c:v>
                </c:pt>
                <c:pt idx="20727">
                  <c:v>1.007080078125E-3</c:v>
                </c:pt>
                <c:pt idx="20728">
                  <c:v>1.0068416595458984E-3</c:v>
                </c:pt>
                <c:pt idx="20729">
                  <c:v>1.007080078125E-3</c:v>
                </c:pt>
                <c:pt idx="20730">
                  <c:v>1.007080078125E-3</c:v>
                </c:pt>
                <c:pt idx="20731">
                  <c:v>1.0068416595458984E-3</c:v>
                </c:pt>
                <c:pt idx="20732">
                  <c:v>1.007080078125E-3</c:v>
                </c:pt>
                <c:pt idx="20733">
                  <c:v>1.0080337524414063E-3</c:v>
                </c:pt>
                <c:pt idx="20734">
                  <c:v>1.0068416595458984E-3</c:v>
                </c:pt>
                <c:pt idx="20735">
                  <c:v>1.007080078125E-3</c:v>
                </c:pt>
                <c:pt idx="20736">
                  <c:v>2.0139217376708984E-3</c:v>
                </c:pt>
                <c:pt idx="20737">
                  <c:v>1.007080078125E-3</c:v>
                </c:pt>
                <c:pt idx="20738">
                  <c:v>1.007080078125E-3</c:v>
                </c:pt>
                <c:pt idx="20739">
                  <c:v>1.0068416595458984E-3</c:v>
                </c:pt>
                <c:pt idx="20740">
                  <c:v>1.007080078125E-3</c:v>
                </c:pt>
                <c:pt idx="20741">
                  <c:v>1.007080078125E-3</c:v>
                </c:pt>
                <c:pt idx="20742">
                  <c:v>1.0068416595458984E-3</c:v>
                </c:pt>
                <c:pt idx="20743">
                  <c:v>1.007080078125E-3</c:v>
                </c:pt>
                <c:pt idx="20744">
                  <c:v>1.0080337524414063E-3</c:v>
                </c:pt>
                <c:pt idx="20745">
                  <c:v>1.007080078125E-3</c:v>
                </c:pt>
                <c:pt idx="20746">
                  <c:v>1.0068416595458984E-3</c:v>
                </c:pt>
                <c:pt idx="20747">
                  <c:v>1.007080078125E-3</c:v>
                </c:pt>
                <c:pt idx="20748">
                  <c:v>1.007080078125E-3</c:v>
                </c:pt>
                <c:pt idx="20749">
                  <c:v>1.0068416595458984E-3</c:v>
                </c:pt>
                <c:pt idx="20750">
                  <c:v>1.007080078125E-3</c:v>
                </c:pt>
                <c:pt idx="20751">
                  <c:v>1.007080078125E-3</c:v>
                </c:pt>
                <c:pt idx="20752">
                  <c:v>1.0068416595458984E-3</c:v>
                </c:pt>
                <c:pt idx="20753">
                  <c:v>1.007080078125E-3</c:v>
                </c:pt>
                <c:pt idx="20754">
                  <c:v>1.007080078125E-3</c:v>
                </c:pt>
                <c:pt idx="20755">
                  <c:v>1.0068416595458984E-3</c:v>
                </c:pt>
                <c:pt idx="20756">
                  <c:v>1.007080078125E-3</c:v>
                </c:pt>
                <c:pt idx="20757">
                  <c:v>1.0080337524414063E-3</c:v>
                </c:pt>
                <c:pt idx="20758">
                  <c:v>1.0068416595458984E-3</c:v>
                </c:pt>
                <c:pt idx="20759">
                  <c:v>1.007080078125E-3</c:v>
                </c:pt>
                <c:pt idx="20760">
                  <c:v>2.0139217376708984E-3</c:v>
                </c:pt>
                <c:pt idx="20761">
                  <c:v>1.007080078125E-3</c:v>
                </c:pt>
                <c:pt idx="20762">
                  <c:v>1.007080078125E-3</c:v>
                </c:pt>
                <c:pt idx="20763">
                  <c:v>1.0068416595458984E-3</c:v>
                </c:pt>
                <c:pt idx="20764">
                  <c:v>1.007080078125E-3</c:v>
                </c:pt>
                <c:pt idx="20765">
                  <c:v>1.007080078125E-3</c:v>
                </c:pt>
                <c:pt idx="20766">
                  <c:v>1.0068416595458984E-3</c:v>
                </c:pt>
                <c:pt idx="20767">
                  <c:v>1.007080078125E-3</c:v>
                </c:pt>
                <c:pt idx="20768">
                  <c:v>1.0080337524414063E-3</c:v>
                </c:pt>
                <c:pt idx="20769">
                  <c:v>1.007080078125E-3</c:v>
                </c:pt>
                <c:pt idx="20770">
                  <c:v>1.0068416595458984E-3</c:v>
                </c:pt>
                <c:pt idx="20771">
                  <c:v>1.007080078125E-3</c:v>
                </c:pt>
                <c:pt idx="20772">
                  <c:v>1.007080078125E-3</c:v>
                </c:pt>
                <c:pt idx="20773">
                  <c:v>1.0068416595458984E-3</c:v>
                </c:pt>
                <c:pt idx="20774">
                  <c:v>1.007080078125E-3</c:v>
                </c:pt>
                <c:pt idx="20775">
                  <c:v>1.007080078125E-3</c:v>
                </c:pt>
                <c:pt idx="20776">
                  <c:v>1.0068416595458984E-3</c:v>
                </c:pt>
                <c:pt idx="20777">
                  <c:v>1.007080078125E-3</c:v>
                </c:pt>
                <c:pt idx="20778">
                  <c:v>1.007080078125E-3</c:v>
                </c:pt>
                <c:pt idx="20779">
                  <c:v>1.0068416595458984E-3</c:v>
                </c:pt>
                <c:pt idx="20780">
                  <c:v>1.007080078125E-3</c:v>
                </c:pt>
                <c:pt idx="20781">
                  <c:v>1.0080337524414063E-3</c:v>
                </c:pt>
                <c:pt idx="20782">
                  <c:v>1.0068416595458984E-3</c:v>
                </c:pt>
                <c:pt idx="20783">
                  <c:v>1.007080078125E-3</c:v>
                </c:pt>
                <c:pt idx="20784">
                  <c:v>1.007080078125E-3</c:v>
                </c:pt>
                <c:pt idx="20785">
                  <c:v>1.0068416595458984E-3</c:v>
                </c:pt>
                <c:pt idx="20786">
                  <c:v>1.007080078125E-3</c:v>
                </c:pt>
                <c:pt idx="20787">
                  <c:v>1.007080078125E-3</c:v>
                </c:pt>
                <c:pt idx="20788">
                  <c:v>1.0068416595458984E-3</c:v>
                </c:pt>
                <c:pt idx="20789">
                  <c:v>1.007080078125E-3</c:v>
                </c:pt>
                <c:pt idx="20790">
                  <c:v>1.007080078125E-3</c:v>
                </c:pt>
                <c:pt idx="20791">
                  <c:v>1.0068416595458984E-3</c:v>
                </c:pt>
                <c:pt idx="20792">
                  <c:v>1.007080078125E-3</c:v>
                </c:pt>
                <c:pt idx="20793">
                  <c:v>1.0080337524414063E-3</c:v>
                </c:pt>
                <c:pt idx="20794">
                  <c:v>1.007080078125E-3</c:v>
                </c:pt>
                <c:pt idx="20795">
                  <c:v>1.0068416595458984E-3</c:v>
                </c:pt>
                <c:pt idx="20796">
                  <c:v>1.007080078125E-3</c:v>
                </c:pt>
                <c:pt idx="20797">
                  <c:v>1.007080078125E-3</c:v>
                </c:pt>
                <c:pt idx="20798">
                  <c:v>1.0068416595458984E-3</c:v>
                </c:pt>
                <c:pt idx="20799">
                  <c:v>1.007080078125E-3</c:v>
                </c:pt>
                <c:pt idx="20800">
                  <c:v>1.007080078125E-3</c:v>
                </c:pt>
                <c:pt idx="20801">
                  <c:v>1.0068416595458984E-3</c:v>
                </c:pt>
                <c:pt idx="20802">
                  <c:v>1.007080078125E-3</c:v>
                </c:pt>
                <c:pt idx="20803">
                  <c:v>1.007080078125E-3</c:v>
                </c:pt>
                <c:pt idx="20804">
                  <c:v>1.0068416595458984E-3</c:v>
                </c:pt>
                <c:pt idx="20805">
                  <c:v>1.0080337524414063E-3</c:v>
                </c:pt>
                <c:pt idx="20806">
                  <c:v>1.007080078125E-3</c:v>
                </c:pt>
                <c:pt idx="20807">
                  <c:v>1.0068416595458984E-3</c:v>
                </c:pt>
                <c:pt idx="20808">
                  <c:v>1.007080078125E-3</c:v>
                </c:pt>
                <c:pt idx="20809">
                  <c:v>1.007080078125E-3</c:v>
                </c:pt>
                <c:pt idx="20810">
                  <c:v>1.0068416595458984E-3</c:v>
                </c:pt>
                <c:pt idx="20811">
                  <c:v>1.007080078125E-3</c:v>
                </c:pt>
                <c:pt idx="20812">
                  <c:v>1.007080078125E-3</c:v>
                </c:pt>
                <c:pt idx="20813">
                  <c:v>1.0068416595458984E-3</c:v>
                </c:pt>
                <c:pt idx="20814">
                  <c:v>1.007080078125E-3</c:v>
                </c:pt>
                <c:pt idx="20815">
                  <c:v>1.007080078125E-3</c:v>
                </c:pt>
                <c:pt idx="20816">
                  <c:v>1.0068416595458984E-3</c:v>
                </c:pt>
                <c:pt idx="20817">
                  <c:v>1.007080078125E-3</c:v>
                </c:pt>
                <c:pt idx="20818">
                  <c:v>1.0080337524414063E-3</c:v>
                </c:pt>
                <c:pt idx="20819">
                  <c:v>1.007080078125E-3</c:v>
                </c:pt>
                <c:pt idx="20820">
                  <c:v>1.0068416595458984E-3</c:v>
                </c:pt>
                <c:pt idx="20821">
                  <c:v>1.007080078125E-3</c:v>
                </c:pt>
                <c:pt idx="20822">
                  <c:v>1.007080078125E-3</c:v>
                </c:pt>
                <c:pt idx="20823">
                  <c:v>1.0068416595458984E-3</c:v>
                </c:pt>
                <c:pt idx="20824">
                  <c:v>1.007080078125E-3</c:v>
                </c:pt>
                <c:pt idx="20825">
                  <c:v>1.007080078125E-3</c:v>
                </c:pt>
                <c:pt idx="20826">
                  <c:v>1.0068416595458984E-3</c:v>
                </c:pt>
                <c:pt idx="20827">
                  <c:v>1.007080078125E-3</c:v>
                </c:pt>
                <c:pt idx="20828">
                  <c:v>1.007080078125E-3</c:v>
                </c:pt>
                <c:pt idx="20829">
                  <c:v>1.0068416595458984E-3</c:v>
                </c:pt>
                <c:pt idx="20830">
                  <c:v>1.0080337524414063E-3</c:v>
                </c:pt>
                <c:pt idx="20831">
                  <c:v>1.007080078125E-3</c:v>
                </c:pt>
                <c:pt idx="20832">
                  <c:v>1.0068416595458984E-3</c:v>
                </c:pt>
                <c:pt idx="20833">
                  <c:v>1.007080078125E-3</c:v>
                </c:pt>
                <c:pt idx="20834">
                  <c:v>1.007080078125E-3</c:v>
                </c:pt>
                <c:pt idx="20835">
                  <c:v>1.0068416595458984E-3</c:v>
                </c:pt>
                <c:pt idx="20836">
                  <c:v>1.007080078125E-3</c:v>
                </c:pt>
                <c:pt idx="20837">
                  <c:v>1.007080078125E-3</c:v>
                </c:pt>
                <c:pt idx="20838">
                  <c:v>1.0068416595458984E-3</c:v>
                </c:pt>
                <c:pt idx="20839">
                  <c:v>1.007080078125E-3</c:v>
                </c:pt>
                <c:pt idx="20840">
                  <c:v>1.007080078125E-3</c:v>
                </c:pt>
                <c:pt idx="20841">
                  <c:v>1.0068416595458984E-3</c:v>
                </c:pt>
                <c:pt idx="20842">
                  <c:v>1.007080078125E-3</c:v>
                </c:pt>
                <c:pt idx="20843">
                  <c:v>1.0080337524414063E-3</c:v>
                </c:pt>
                <c:pt idx="20844">
                  <c:v>1.007080078125E-3</c:v>
                </c:pt>
                <c:pt idx="20845">
                  <c:v>1.0068416595458984E-3</c:v>
                </c:pt>
                <c:pt idx="20846">
                  <c:v>1.007080078125E-3</c:v>
                </c:pt>
                <c:pt idx="20847">
                  <c:v>1.007080078125E-3</c:v>
                </c:pt>
                <c:pt idx="20848">
                  <c:v>1.0068416595458984E-3</c:v>
                </c:pt>
                <c:pt idx="20849">
                  <c:v>1.007080078125E-3</c:v>
                </c:pt>
                <c:pt idx="20850">
                  <c:v>1.007080078125E-3</c:v>
                </c:pt>
                <c:pt idx="20851">
                  <c:v>1.0068416595458984E-3</c:v>
                </c:pt>
                <c:pt idx="20852">
                  <c:v>1.007080078125E-3</c:v>
                </c:pt>
                <c:pt idx="20853">
                  <c:v>1.007080078125E-3</c:v>
                </c:pt>
                <c:pt idx="20854">
                  <c:v>1.0068416595458984E-3</c:v>
                </c:pt>
                <c:pt idx="20855">
                  <c:v>1.0080337524414063E-3</c:v>
                </c:pt>
                <c:pt idx="20856">
                  <c:v>1.007080078125E-3</c:v>
                </c:pt>
                <c:pt idx="20857">
                  <c:v>1.0068416595458984E-3</c:v>
                </c:pt>
                <c:pt idx="20858">
                  <c:v>1.007080078125E-3</c:v>
                </c:pt>
                <c:pt idx="20859">
                  <c:v>1.007080078125E-3</c:v>
                </c:pt>
                <c:pt idx="20860">
                  <c:v>1.0068416595458984E-3</c:v>
                </c:pt>
                <c:pt idx="20861">
                  <c:v>1.007080078125E-3</c:v>
                </c:pt>
                <c:pt idx="20862">
                  <c:v>1.007080078125E-3</c:v>
                </c:pt>
                <c:pt idx="20863">
                  <c:v>1.0068416595458984E-3</c:v>
                </c:pt>
                <c:pt idx="20864">
                  <c:v>1.007080078125E-3</c:v>
                </c:pt>
                <c:pt idx="20865">
                  <c:v>1.007080078125E-3</c:v>
                </c:pt>
                <c:pt idx="20866">
                  <c:v>1.0068416595458984E-3</c:v>
                </c:pt>
                <c:pt idx="20867">
                  <c:v>1.007080078125E-3</c:v>
                </c:pt>
                <c:pt idx="20868">
                  <c:v>1.0080337524414063E-3</c:v>
                </c:pt>
                <c:pt idx="20869">
                  <c:v>1.007080078125E-3</c:v>
                </c:pt>
                <c:pt idx="20870">
                  <c:v>1.0068416595458984E-3</c:v>
                </c:pt>
                <c:pt idx="20871">
                  <c:v>1.007080078125E-3</c:v>
                </c:pt>
                <c:pt idx="20872">
                  <c:v>1.007080078125E-3</c:v>
                </c:pt>
                <c:pt idx="20873">
                  <c:v>1.0068416595458984E-3</c:v>
                </c:pt>
                <c:pt idx="20874">
                  <c:v>1.007080078125E-3</c:v>
                </c:pt>
                <c:pt idx="20875">
                  <c:v>1.007080078125E-3</c:v>
                </c:pt>
                <c:pt idx="20876">
                  <c:v>1.0068416595458984E-3</c:v>
                </c:pt>
                <c:pt idx="20877">
                  <c:v>1.007080078125E-3</c:v>
                </c:pt>
                <c:pt idx="20878">
                  <c:v>1.007080078125E-3</c:v>
                </c:pt>
                <c:pt idx="20879">
                  <c:v>1.0068416595458984E-3</c:v>
                </c:pt>
                <c:pt idx="20880">
                  <c:v>1.0080337524414063E-3</c:v>
                </c:pt>
                <c:pt idx="20881">
                  <c:v>1.007080078125E-3</c:v>
                </c:pt>
                <c:pt idx="20882">
                  <c:v>1.0068416595458984E-3</c:v>
                </c:pt>
                <c:pt idx="20883">
                  <c:v>1.007080078125E-3</c:v>
                </c:pt>
                <c:pt idx="20884">
                  <c:v>1.007080078125E-3</c:v>
                </c:pt>
                <c:pt idx="20885">
                  <c:v>1.0068416595458984E-3</c:v>
                </c:pt>
                <c:pt idx="20886">
                  <c:v>1.007080078125E-3</c:v>
                </c:pt>
                <c:pt idx="20887">
                  <c:v>1.007080078125E-3</c:v>
                </c:pt>
                <c:pt idx="20888">
                  <c:v>1.0068416595458984E-3</c:v>
                </c:pt>
                <c:pt idx="20889">
                  <c:v>1.007080078125E-3</c:v>
                </c:pt>
                <c:pt idx="20890">
                  <c:v>1.007080078125E-3</c:v>
                </c:pt>
                <c:pt idx="20891">
                  <c:v>1.0068416595458984E-3</c:v>
                </c:pt>
                <c:pt idx="20892">
                  <c:v>1.007080078125E-3</c:v>
                </c:pt>
                <c:pt idx="20893">
                  <c:v>1.0080337524414063E-3</c:v>
                </c:pt>
                <c:pt idx="20894">
                  <c:v>1.007080078125E-3</c:v>
                </c:pt>
                <c:pt idx="20895">
                  <c:v>1.0068416595458984E-3</c:v>
                </c:pt>
                <c:pt idx="20896">
                  <c:v>1.007080078125E-3</c:v>
                </c:pt>
                <c:pt idx="20897">
                  <c:v>1.007080078125E-3</c:v>
                </c:pt>
                <c:pt idx="20898">
                  <c:v>1.0068416595458984E-3</c:v>
                </c:pt>
                <c:pt idx="20899">
                  <c:v>1.007080078125E-3</c:v>
                </c:pt>
                <c:pt idx="20900">
                  <c:v>1.007080078125E-3</c:v>
                </c:pt>
                <c:pt idx="20901">
                  <c:v>1.0068416595458984E-3</c:v>
                </c:pt>
                <c:pt idx="20902">
                  <c:v>1.007080078125E-3</c:v>
                </c:pt>
                <c:pt idx="20903">
                  <c:v>1.007080078125E-3</c:v>
                </c:pt>
                <c:pt idx="20904">
                  <c:v>1.0068416595458984E-3</c:v>
                </c:pt>
                <c:pt idx="20905">
                  <c:v>1.0080337524414063E-3</c:v>
                </c:pt>
                <c:pt idx="20906">
                  <c:v>1.007080078125E-3</c:v>
                </c:pt>
                <c:pt idx="20907">
                  <c:v>1.0068416595458984E-3</c:v>
                </c:pt>
                <c:pt idx="20908">
                  <c:v>1.007080078125E-3</c:v>
                </c:pt>
                <c:pt idx="20909">
                  <c:v>1.007080078125E-3</c:v>
                </c:pt>
                <c:pt idx="20910">
                  <c:v>1.0068416595458984E-3</c:v>
                </c:pt>
                <c:pt idx="20911">
                  <c:v>1.007080078125E-3</c:v>
                </c:pt>
                <c:pt idx="20912">
                  <c:v>1.007080078125E-3</c:v>
                </c:pt>
                <c:pt idx="20913">
                  <c:v>1.0068416595458984E-3</c:v>
                </c:pt>
                <c:pt idx="20914">
                  <c:v>1.007080078125E-3</c:v>
                </c:pt>
                <c:pt idx="20915">
                  <c:v>1.007080078125E-3</c:v>
                </c:pt>
                <c:pt idx="20916">
                  <c:v>1.0068416595458984E-3</c:v>
                </c:pt>
                <c:pt idx="20917">
                  <c:v>1.007080078125E-3</c:v>
                </c:pt>
                <c:pt idx="20918">
                  <c:v>1.0080337524414063E-3</c:v>
                </c:pt>
                <c:pt idx="20919">
                  <c:v>1.007080078125E-3</c:v>
                </c:pt>
                <c:pt idx="20920">
                  <c:v>1.0068416595458984E-3</c:v>
                </c:pt>
                <c:pt idx="20921">
                  <c:v>1.007080078125E-3</c:v>
                </c:pt>
                <c:pt idx="20922">
                  <c:v>1.007080078125E-3</c:v>
                </c:pt>
                <c:pt idx="20923">
                  <c:v>1.0068416595458984E-3</c:v>
                </c:pt>
                <c:pt idx="20924">
                  <c:v>1.007080078125E-3</c:v>
                </c:pt>
                <c:pt idx="20925">
                  <c:v>1.007080078125E-3</c:v>
                </c:pt>
                <c:pt idx="20926">
                  <c:v>1.0068416595458984E-3</c:v>
                </c:pt>
                <c:pt idx="20927">
                  <c:v>1.007080078125E-3</c:v>
                </c:pt>
                <c:pt idx="20928">
                  <c:v>1.007080078125E-3</c:v>
                </c:pt>
                <c:pt idx="20929">
                  <c:v>1.0068416595458984E-3</c:v>
                </c:pt>
                <c:pt idx="20930">
                  <c:v>1.0080337524414063E-3</c:v>
                </c:pt>
                <c:pt idx="20931">
                  <c:v>1.007080078125E-3</c:v>
                </c:pt>
                <c:pt idx="20932">
                  <c:v>1.0068416595458984E-3</c:v>
                </c:pt>
                <c:pt idx="20933">
                  <c:v>1.007080078125E-3</c:v>
                </c:pt>
                <c:pt idx="20934">
                  <c:v>1.007080078125E-3</c:v>
                </c:pt>
                <c:pt idx="20935">
                  <c:v>1.0068416595458984E-3</c:v>
                </c:pt>
                <c:pt idx="20936">
                  <c:v>1.007080078125E-3</c:v>
                </c:pt>
                <c:pt idx="20937">
                  <c:v>1.007080078125E-3</c:v>
                </c:pt>
                <c:pt idx="20938">
                  <c:v>1.0068416595458984E-3</c:v>
                </c:pt>
                <c:pt idx="20939">
                  <c:v>1.007080078125E-3</c:v>
                </c:pt>
                <c:pt idx="20940">
                  <c:v>1.007080078125E-3</c:v>
                </c:pt>
                <c:pt idx="20941">
                  <c:v>1.0068416595458984E-3</c:v>
                </c:pt>
                <c:pt idx="20942">
                  <c:v>1.007080078125E-3</c:v>
                </c:pt>
                <c:pt idx="20943">
                  <c:v>1.0080337524414063E-3</c:v>
                </c:pt>
                <c:pt idx="20944">
                  <c:v>1.007080078125E-3</c:v>
                </c:pt>
                <c:pt idx="20945">
                  <c:v>1.0068416595458984E-3</c:v>
                </c:pt>
                <c:pt idx="20946">
                  <c:v>1.007080078125E-3</c:v>
                </c:pt>
                <c:pt idx="20947">
                  <c:v>1.007080078125E-3</c:v>
                </c:pt>
                <c:pt idx="20948">
                  <c:v>1.0068416595458984E-3</c:v>
                </c:pt>
                <c:pt idx="20949">
                  <c:v>1.007080078125E-3</c:v>
                </c:pt>
                <c:pt idx="20950">
                  <c:v>1.007080078125E-3</c:v>
                </c:pt>
                <c:pt idx="20951">
                  <c:v>1.0068416595458984E-3</c:v>
                </c:pt>
                <c:pt idx="20952">
                  <c:v>1.007080078125E-3</c:v>
                </c:pt>
                <c:pt idx="20953">
                  <c:v>1.007080078125E-3</c:v>
                </c:pt>
                <c:pt idx="20954">
                  <c:v>1.0068416595458984E-3</c:v>
                </c:pt>
                <c:pt idx="20955">
                  <c:v>1.0080337524414063E-3</c:v>
                </c:pt>
                <c:pt idx="20956">
                  <c:v>1.007080078125E-3</c:v>
                </c:pt>
                <c:pt idx="20957">
                  <c:v>1.0068416595458984E-3</c:v>
                </c:pt>
                <c:pt idx="20958">
                  <c:v>1.007080078125E-3</c:v>
                </c:pt>
                <c:pt idx="20959">
                  <c:v>1.007080078125E-3</c:v>
                </c:pt>
                <c:pt idx="20960">
                  <c:v>1.0068416595458984E-3</c:v>
                </c:pt>
                <c:pt idx="20961">
                  <c:v>1.007080078125E-3</c:v>
                </c:pt>
                <c:pt idx="20962">
                  <c:v>1.007080078125E-3</c:v>
                </c:pt>
                <c:pt idx="20963">
                  <c:v>1.0068416595458984E-3</c:v>
                </c:pt>
                <c:pt idx="20964">
                  <c:v>1.007080078125E-3</c:v>
                </c:pt>
                <c:pt idx="20965">
                  <c:v>1.007080078125E-3</c:v>
                </c:pt>
                <c:pt idx="20966">
                  <c:v>1.0068416595458984E-3</c:v>
                </c:pt>
                <c:pt idx="20967">
                  <c:v>1.007080078125E-3</c:v>
                </c:pt>
                <c:pt idx="20968">
                  <c:v>1.0080337524414063E-3</c:v>
                </c:pt>
                <c:pt idx="20969">
                  <c:v>1.007080078125E-3</c:v>
                </c:pt>
                <c:pt idx="20970">
                  <c:v>1.0068416595458984E-3</c:v>
                </c:pt>
                <c:pt idx="20971">
                  <c:v>1.007080078125E-3</c:v>
                </c:pt>
                <c:pt idx="20972">
                  <c:v>1.007080078125E-3</c:v>
                </c:pt>
                <c:pt idx="20973">
                  <c:v>1.0068416595458984E-3</c:v>
                </c:pt>
                <c:pt idx="20974">
                  <c:v>1.007080078125E-3</c:v>
                </c:pt>
                <c:pt idx="20975">
                  <c:v>1.007080078125E-3</c:v>
                </c:pt>
                <c:pt idx="20976">
                  <c:v>1.0068416595458984E-3</c:v>
                </c:pt>
                <c:pt idx="20977">
                  <c:v>1.007080078125E-3</c:v>
                </c:pt>
                <c:pt idx="20978">
                  <c:v>1.007080078125E-3</c:v>
                </c:pt>
                <c:pt idx="20979">
                  <c:v>1.0068416595458984E-3</c:v>
                </c:pt>
                <c:pt idx="20980">
                  <c:v>1.0080337524414063E-3</c:v>
                </c:pt>
                <c:pt idx="20981">
                  <c:v>1.007080078125E-3</c:v>
                </c:pt>
                <c:pt idx="20982">
                  <c:v>1.0068416595458984E-3</c:v>
                </c:pt>
                <c:pt idx="20983">
                  <c:v>1.007080078125E-3</c:v>
                </c:pt>
                <c:pt idx="20984">
                  <c:v>1.007080078125E-3</c:v>
                </c:pt>
                <c:pt idx="20985">
                  <c:v>1.0068416595458984E-3</c:v>
                </c:pt>
                <c:pt idx="20986">
                  <c:v>1.007080078125E-3</c:v>
                </c:pt>
                <c:pt idx="20987">
                  <c:v>1.007080078125E-3</c:v>
                </c:pt>
                <c:pt idx="20988">
                  <c:v>1.0068416595458984E-3</c:v>
                </c:pt>
                <c:pt idx="20989">
                  <c:v>1.007080078125E-3</c:v>
                </c:pt>
                <c:pt idx="20990">
                  <c:v>1.007080078125E-3</c:v>
                </c:pt>
                <c:pt idx="20991">
                  <c:v>1.0068416595458984E-3</c:v>
                </c:pt>
                <c:pt idx="20992">
                  <c:v>1.007080078125E-3</c:v>
                </c:pt>
                <c:pt idx="20993">
                  <c:v>1.0080337524414063E-3</c:v>
                </c:pt>
                <c:pt idx="20994">
                  <c:v>1.007080078125E-3</c:v>
                </c:pt>
                <c:pt idx="20995">
                  <c:v>1.0068416595458984E-3</c:v>
                </c:pt>
                <c:pt idx="20996">
                  <c:v>1.007080078125E-3</c:v>
                </c:pt>
                <c:pt idx="20997">
                  <c:v>1.007080078125E-3</c:v>
                </c:pt>
                <c:pt idx="20998">
                  <c:v>1.0068416595458984E-3</c:v>
                </c:pt>
                <c:pt idx="20999">
                  <c:v>1.007080078125E-3</c:v>
                </c:pt>
                <c:pt idx="21000">
                  <c:v>1.007080078125E-3</c:v>
                </c:pt>
                <c:pt idx="21001">
                  <c:v>1.0068416595458984E-3</c:v>
                </c:pt>
                <c:pt idx="21002">
                  <c:v>1.007080078125E-3</c:v>
                </c:pt>
                <c:pt idx="21003">
                  <c:v>1.007080078125E-3</c:v>
                </c:pt>
                <c:pt idx="21004">
                  <c:v>1.0068416595458984E-3</c:v>
                </c:pt>
                <c:pt idx="21005">
                  <c:v>1.0080337524414063E-3</c:v>
                </c:pt>
                <c:pt idx="21006">
                  <c:v>1.007080078125E-3</c:v>
                </c:pt>
                <c:pt idx="21007">
                  <c:v>1.0068416595458984E-3</c:v>
                </c:pt>
                <c:pt idx="21008">
                  <c:v>1.007080078125E-3</c:v>
                </c:pt>
                <c:pt idx="21009">
                  <c:v>1.007080078125E-3</c:v>
                </c:pt>
                <c:pt idx="21010">
                  <c:v>1.0068416595458984E-3</c:v>
                </c:pt>
                <c:pt idx="21011">
                  <c:v>1.007080078125E-3</c:v>
                </c:pt>
                <c:pt idx="21012">
                  <c:v>1.007080078125E-3</c:v>
                </c:pt>
                <c:pt idx="21013">
                  <c:v>1.0068416595458984E-3</c:v>
                </c:pt>
                <c:pt idx="21014">
                  <c:v>1.007080078125E-3</c:v>
                </c:pt>
                <c:pt idx="21015">
                  <c:v>1.007080078125E-3</c:v>
                </c:pt>
                <c:pt idx="21016">
                  <c:v>1.0068416595458984E-3</c:v>
                </c:pt>
                <c:pt idx="21017">
                  <c:v>1.007080078125E-3</c:v>
                </c:pt>
                <c:pt idx="21018">
                  <c:v>1.0080337524414063E-3</c:v>
                </c:pt>
                <c:pt idx="21019">
                  <c:v>1.007080078125E-3</c:v>
                </c:pt>
                <c:pt idx="21020">
                  <c:v>1.0068416595458984E-3</c:v>
                </c:pt>
                <c:pt idx="21021">
                  <c:v>1.007080078125E-3</c:v>
                </c:pt>
                <c:pt idx="21022">
                  <c:v>1.007080078125E-3</c:v>
                </c:pt>
                <c:pt idx="21023">
                  <c:v>1.0068416595458984E-3</c:v>
                </c:pt>
                <c:pt idx="21024">
                  <c:v>1.007080078125E-3</c:v>
                </c:pt>
                <c:pt idx="21025">
                  <c:v>1.007080078125E-3</c:v>
                </c:pt>
                <c:pt idx="21026">
                  <c:v>1.0068416595458984E-3</c:v>
                </c:pt>
                <c:pt idx="21027">
                  <c:v>1.007080078125E-3</c:v>
                </c:pt>
                <c:pt idx="21028">
                  <c:v>1.0068416595458984E-3</c:v>
                </c:pt>
                <c:pt idx="21029">
                  <c:v>1.007080078125E-3</c:v>
                </c:pt>
                <c:pt idx="21030">
                  <c:v>1.0080337524414063E-3</c:v>
                </c:pt>
                <c:pt idx="21031">
                  <c:v>1.007080078125E-3</c:v>
                </c:pt>
                <c:pt idx="21032">
                  <c:v>1.0068416595458984E-3</c:v>
                </c:pt>
                <c:pt idx="21033">
                  <c:v>1.007080078125E-3</c:v>
                </c:pt>
                <c:pt idx="21034">
                  <c:v>1.007080078125E-3</c:v>
                </c:pt>
                <c:pt idx="21035">
                  <c:v>1.0068416595458984E-3</c:v>
                </c:pt>
                <c:pt idx="21036">
                  <c:v>1.007080078125E-3</c:v>
                </c:pt>
                <c:pt idx="21037">
                  <c:v>1.007080078125E-3</c:v>
                </c:pt>
                <c:pt idx="21038">
                  <c:v>1.0068416595458984E-3</c:v>
                </c:pt>
                <c:pt idx="21039">
                  <c:v>1.007080078125E-3</c:v>
                </c:pt>
                <c:pt idx="21040">
                  <c:v>1.007080078125E-3</c:v>
                </c:pt>
                <c:pt idx="21041">
                  <c:v>1.0068416595458984E-3</c:v>
                </c:pt>
                <c:pt idx="21042">
                  <c:v>1.007080078125E-3</c:v>
                </c:pt>
                <c:pt idx="21043">
                  <c:v>1.0080337524414063E-3</c:v>
                </c:pt>
                <c:pt idx="21044">
                  <c:v>1.007080078125E-3</c:v>
                </c:pt>
                <c:pt idx="21045">
                  <c:v>1.0068416595458984E-3</c:v>
                </c:pt>
                <c:pt idx="21046">
                  <c:v>1.007080078125E-3</c:v>
                </c:pt>
                <c:pt idx="21047">
                  <c:v>1.007080078125E-3</c:v>
                </c:pt>
                <c:pt idx="21048">
                  <c:v>1.0068416595458984E-3</c:v>
                </c:pt>
                <c:pt idx="21049">
                  <c:v>1.007080078125E-3</c:v>
                </c:pt>
                <c:pt idx="21050">
                  <c:v>1.0068416595458984E-3</c:v>
                </c:pt>
                <c:pt idx="21051">
                  <c:v>1.007080078125E-3</c:v>
                </c:pt>
                <c:pt idx="21052">
                  <c:v>1.007080078125E-3</c:v>
                </c:pt>
                <c:pt idx="21053">
                  <c:v>1.0068416595458984E-3</c:v>
                </c:pt>
                <c:pt idx="21054">
                  <c:v>1.007080078125E-3</c:v>
                </c:pt>
                <c:pt idx="21055">
                  <c:v>1.0080337524414063E-3</c:v>
                </c:pt>
                <c:pt idx="21056">
                  <c:v>1.007080078125E-3</c:v>
                </c:pt>
                <c:pt idx="21057">
                  <c:v>1.0068416595458984E-3</c:v>
                </c:pt>
                <c:pt idx="21058">
                  <c:v>1.007080078125E-3</c:v>
                </c:pt>
                <c:pt idx="21059">
                  <c:v>1.007080078125E-3</c:v>
                </c:pt>
                <c:pt idx="21060">
                  <c:v>1.0068416595458984E-3</c:v>
                </c:pt>
                <c:pt idx="21061">
                  <c:v>1.007080078125E-3</c:v>
                </c:pt>
                <c:pt idx="21062">
                  <c:v>1.007080078125E-3</c:v>
                </c:pt>
                <c:pt idx="21063">
                  <c:v>1.0068416595458984E-3</c:v>
                </c:pt>
                <c:pt idx="21064">
                  <c:v>1.007080078125E-3</c:v>
                </c:pt>
                <c:pt idx="21065">
                  <c:v>1.007080078125E-3</c:v>
                </c:pt>
                <c:pt idx="21066">
                  <c:v>1.0068416595458984E-3</c:v>
                </c:pt>
                <c:pt idx="21067">
                  <c:v>1.007080078125E-3</c:v>
                </c:pt>
                <c:pt idx="21068">
                  <c:v>1.0080337524414063E-3</c:v>
                </c:pt>
                <c:pt idx="21069">
                  <c:v>1.007080078125E-3</c:v>
                </c:pt>
                <c:pt idx="21070">
                  <c:v>1.0068416595458984E-3</c:v>
                </c:pt>
                <c:pt idx="21071">
                  <c:v>1.007080078125E-3</c:v>
                </c:pt>
                <c:pt idx="21072">
                  <c:v>1.0068416595458984E-3</c:v>
                </c:pt>
                <c:pt idx="21073">
                  <c:v>1.007080078125E-3</c:v>
                </c:pt>
                <c:pt idx="21074">
                  <c:v>1.007080078125E-3</c:v>
                </c:pt>
                <c:pt idx="21075">
                  <c:v>1.0068416595458984E-3</c:v>
                </c:pt>
                <c:pt idx="21076">
                  <c:v>1.007080078125E-3</c:v>
                </c:pt>
                <c:pt idx="21077">
                  <c:v>1.007080078125E-3</c:v>
                </c:pt>
                <c:pt idx="21078">
                  <c:v>1.0068416595458984E-3</c:v>
                </c:pt>
                <c:pt idx="21079">
                  <c:v>1.007080078125E-3</c:v>
                </c:pt>
                <c:pt idx="21080">
                  <c:v>1.0080337524414063E-3</c:v>
                </c:pt>
                <c:pt idx="21081">
                  <c:v>1.007080078125E-3</c:v>
                </c:pt>
                <c:pt idx="21082">
                  <c:v>1.0068416595458984E-3</c:v>
                </c:pt>
                <c:pt idx="21083">
                  <c:v>1.007080078125E-3</c:v>
                </c:pt>
                <c:pt idx="21084">
                  <c:v>1.007080078125E-3</c:v>
                </c:pt>
                <c:pt idx="21085">
                  <c:v>1.0068416595458984E-3</c:v>
                </c:pt>
                <c:pt idx="21086">
                  <c:v>1.007080078125E-3</c:v>
                </c:pt>
                <c:pt idx="21087">
                  <c:v>1.007080078125E-3</c:v>
                </c:pt>
                <c:pt idx="21088">
                  <c:v>1.0068416595458984E-3</c:v>
                </c:pt>
                <c:pt idx="21089">
                  <c:v>1.007080078125E-3</c:v>
                </c:pt>
                <c:pt idx="21090">
                  <c:v>1.007080078125E-3</c:v>
                </c:pt>
                <c:pt idx="21091">
                  <c:v>1.0068416595458984E-3</c:v>
                </c:pt>
                <c:pt idx="21092">
                  <c:v>1.007080078125E-3</c:v>
                </c:pt>
                <c:pt idx="21093">
                  <c:v>1.0080337524414063E-3</c:v>
                </c:pt>
                <c:pt idx="21094">
                  <c:v>1.0068416595458984E-3</c:v>
                </c:pt>
                <c:pt idx="21095">
                  <c:v>1.007080078125E-3</c:v>
                </c:pt>
                <c:pt idx="21096">
                  <c:v>1.007080078125E-3</c:v>
                </c:pt>
                <c:pt idx="21097">
                  <c:v>1.0068416595458984E-3</c:v>
                </c:pt>
                <c:pt idx="21098">
                  <c:v>1.007080078125E-3</c:v>
                </c:pt>
                <c:pt idx="21099">
                  <c:v>1.007080078125E-3</c:v>
                </c:pt>
                <c:pt idx="21100">
                  <c:v>1.0068416595458984E-3</c:v>
                </c:pt>
                <c:pt idx="21101">
                  <c:v>1.007080078125E-3</c:v>
                </c:pt>
                <c:pt idx="21102">
                  <c:v>1.007080078125E-3</c:v>
                </c:pt>
                <c:pt idx="21103">
                  <c:v>1.0068416595458984E-3</c:v>
                </c:pt>
                <c:pt idx="21104">
                  <c:v>1.007080078125E-3</c:v>
                </c:pt>
                <c:pt idx="21105">
                  <c:v>1.0080337524414063E-3</c:v>
                </c:pt>
                <c:pt idx="21106">
                  <c:v>1.007080078125E-3</c:v>
                </c:pt>
                <c:pt idx="21107">
                  <c:v>1.0068416595458984E-3</c:v>
                </c:pt>
                <c:pt idx="21108">
                  <c:v>1.007080078125E-3</c:v>
                </c:pt>
                <c:pt idx="21109">
                  <c:v>1.007080078125E-3</c:v>
                </c:pt>
                <c:pt idx="21110">
                  <c:v>1.0068416595458984E-3</c:v>
                </c:pt>
                <c:pt idx="21111">
                  <c:v>1.007080078125E-3</c:v>
                </c:pt>
                <c:pt idx="21112">
                  <c:v>1.007080078125E-3</c:v>
                </c:pt>
                <c:pt idx="21113">
                  <c:v>1.0068416595458984E-3</c:v>
                </c:pt>
                <c:pt idx="21114">
                  <c:v>1.007080078125E-3</c:v>
                </c:pt>
                <c:pt idx="21115">
                  <c:v>1.007080078125E-3</c:v>
                </c:pt>
                <c:pt idx="21116">
                  <c:v>1.0068416595458984E-3</c:v>
                </c:pt>
                <c:pt idx="21117">
                  <c:v>1.007080078125E-3</c:v>
                </c:pt>
                <c:pt idx="21118">
                  <c:v>1.0080337524414063E-3</c:v>
                </c:pt>
                <c:pt idx="21119">
                  <c:v>1.0068416595458984E-3</c:v>
                </c:pt>
                <c:pt idx="21120">
                  <c:v>1.007080078125E-3</c:v>
                </c:pt>
                <c:pt idx="21121">
                  <c:v>1.007080078125E-3</c:v>
                </c:pt>
                <c:pt idx="21122">
                  <c:v>1.0068416595458984E-3</c:v>
                </c:pt>
                <c:pt idx="21123">
                  <c:v>1.007080078125E-3</c:v>
                </c:pt>
                <c:pt idx="21124">
                  <c:v>1.007080078125E-3</c:v>
                </c:pt>
                <c:pt idx="21125">
                  <c:v>1.0068416595458984E-3</c:v>
                </c:pt>
                <c:pt idx="21126">
                  <c:v>1.007080078125E-3</c:v>
                </c:pt>
                <c:pt idx="21127">
                  <c:v>1.007080078125E-3</c:v>
                </c:pt>
                <c:pt idx="21128">
                  <c:v>1.0068416595458984E-3</c:v>
                </c:pt>
                <c:pt idx="21129">
                  <c:v>1.007080078125E-3</c:v>
                </c:pt>
                <c:pt idx="21130">
                  <c:v>1.0080337524414063E-3</c:v>
                </c:pt>
                <c:pt idx="21131">
                  <c:v>1.007080078125E-3</c:v>
                </c:pt>
                <c:pt idx="21132">
                  <c:v>1.0068416595458984E-3</c:v>
                </c:pt>
                <c:pt idx="21133">
                  <c:v>1.007080078125E-3</c:v>
                </c:pt>
                <c:pt idx="21134">
                  <c:v>1.007080078125E-3</c:v>
                </c:pt>
                <c:pt idx="21135">
                  <c:v>1.0068416595458984E-3</c:v>
                </c:pt>
                <c:pt idx="21136">
                  <c:v>1.007080078125E-3</c:v>
                </c:pt>
                <c:pt idx="21137">
                  <c:v>1.007080078125E-3</c:v>
                </c:pt>
                <c:pt idx="21138">
                  <c:v>1.0068416595458984E-3</c:v>
                </c:pt>
                <c:pt idx="21139">
                  <c:v>1.007080078125E-3</c:v>
                </c:pt>
                <c:pt idx="21140">
                  <c:v>1.007080078125E-3</c:v>
                </c:pt>
                <c:pt idx="21141">
                  <c:v>1.0068416595458984E-3</c:v>
                </c:pt>
                <c:pt idx="21142">
                  <c:v>1.007080078125E-3</c:v>
                </c:pt>
                <c:pt idx="21143">
                  <c:v>1.0080337524414063E-3</c:v>
                </c:pt>
                <c:pt idx="21144">
                  <c:v>1.0068416595458984E-3</c:v>
                </c:pt>
                <c:pt idx="21145">
                  <c:v>1.007080078125E-3</c:v>
                </c:pt>
                <c:pt idx="21146">
                  <c:v>1.007080078125E-3</c:v>
                </c:pt>
                <c:pt idx="21147">
                  <c:v>1.0068416595458984E-3</c:v>
                </c:pt>
                <c:pt idx="21148">
                  <c:v>1.007080078125E-3</c:v>
                </c:pt>
                <c:pt idx="21149">
                  <c:v>1.007080078125E-3</c:v>
                </c:pt>
                <c:pt idx="21150">
                  <c:v>1.0068416595458984E-3</c:v>
                </c:pt>
                <c:pt idx="21151">
                  <c:v>1.007080078125E-3</c:v>
                </c:pt>
                <c:pt idx="21152">
                  <c:v>1.007080078125E-3</c:v>
                </c:pt>
                <c:pt idx="21153">
                  <c:v>1.0068416595458984E-3</c:v>
                </c:pt>
                <c:pt idx="21154">
                  <c:v>1.007080078125E-3</c:v>
                </c:pt>
                <c:pt idx="21155">
                  <c:v>1.0080337524414063E-3</c:v>
                </c:pt>
                <c:pt idx="21156">
                  <c:v>1.007080078125E-3</c:v>
                </c:pt>
                <c:pt idx="21157">
                  <c:v>1.0068416595458984E-3</c:v>
                </c:pt>
                <c:pt idx="21158">
                  <c:v>1.007080078125E-3</c:v>
                </c:pt>
                <c:pt idx="21159">
                  <c:v>1.007080078125E-3</c:v>
                </c:pt>
                <c:pt idx="21160">
                  <c:v>1.0068416595458984E-3</c:v>
                </c:pt>
                <c:pt idx="21161">
                  <c:v>1.007080078125E-3</c:v>
                </c:pt>
                <c:pt idx="21162">
                  <c:v>1.007080078125E-3</c:v>
                </c:pt>
                <c:pt idx="21163">
                  <c:v>1.0068416595458984E-3</c:v>
                </c:pt>
                <c:pt idx="21164">
                  <c:v>1.007080078125E-3</c:v>
                </c:pt>
                <c:pt idx="21165">
                  <c:v>1.007080078125E-3</c:v>
                </c:pt>
                <c:pt idx="21166">
                  <c:v>1.0068416595458984E-3</c:v>
                </c:pt>
                <c:pt idx="21167">
                  <c:v>1.007080078125E-3</c:v>
                </c:pt>
                <c:pt idx="21168">
                  <c:v>1.0080337524414063E-3</c:v>
                </c:pt>
                <c:pt idx="21169">
                  <c:v>4.0278434753417969E-3</c:v>
                </c:pt>
                <c:pt idx="21170">
                  <c:v>1.007080078125E-3</c:v>
                </c:pt>
                <c:pt idx="21171">
                  <c:v>1.007080078125E-3</c:v>
                </c:pt>
                <c:pt idx="21172">
                  <c:v>1.0068416595458984E-3</c:v>
                </c:pt>
                <c:pt idx="21173">
                  <c:v>1.007080078125E-3</c:v>
                </c:pt>
                <c:pt idx="21174">
                  <c:v>1.007080078125E-3</c:v>
                </c:pt>
                <c:pt idx="21175">
                  <c:v>1.0068416595458984E-3</c:v>
                </c:pt>
                <c:pt idx="21176">
                  <c:v>1.007080078125E-3</c:v>
                </c:pt>
                <c:pt idx="21177">
                  <c:v>1.0080337524414063E-3</c:v>
                </c:pt>
                <c:pt idx="21178">
                  <c:v>1.007080078125E-3</c:v>
                </c:pt>
                <c:pt idx="21179">
                  <c:v>1.0068416595458984E-3</c:v>
                </c:pt>
                <c:pt idx="21180">
                  <c:v>1.007080078125E-3</c:v>
                </c:pt>
                <c:pt idx="21181">
                  <c:v>1.007080078125E-3</c:v>
                </c:pt>
                <c:pt idx="21182">
                  <c:v>1.0068416595458984E-3</c:v>
                </c:pt>
                <c:pt idx="21183">
                  <c:v>1.007080078125E-3</c:v>
                </c:pt>
                <c:pt idx="21184">
                  <c:v>1.007080078125E-3</c:v>
                </c:pt>
                <c:pt idx="21185">
                  <c:v>6.0429573059082031E-3</c:v>
                </c:pt>
                <c:pt idx="21186">
                  <c:v>1.0068416595458984E-3</c:v>
                </c:pt>
                <c:pt idx="21187">
                  <c:v>1.007080078125E-3</c:v>
                </c:pt>
                <c:pt idx="21188">
                  <c:v>1.007080078125E-3</c:v>
                </c:pt>
                <c:pt idx="21189">
                  <c:v>1.0068416595458984E-3</c:v>
                </c:pt>
                <c:pt idx="21190">
                  <c:v>1.007080078125E-3</c:v>
                </c:pt>
                <c:pt idx="21191">
                  <c:v>1.007080078125E-3</c:v>
                </c:pt>
                <c:pt idx="21192">
                  <c:v>1.0068416595458984E-3</c:v>
                </c:pt>
                <c:pt idx="21193">
                  <c:v>1.007080078125E-3</c:v>
                </c:pt>
                <c:pt idx="21194">
                  <c:v>1.007080078125E-3</c:v>
                </c:pt>
                <c:pt idx="21195">
                  <c:v>1.0068416595458984E-3</c:v>
                </c:pt>
                <c:pt idx="21196">
                  <c:v>1.007080078125E-3</c:v>
                </c:pt>
                <c:pt idx="21197">
                  <c:v>1.0080337524414063E-3</c:v>
                </c:pt>
                <c:pt idx="21198">
                  <c:v>1.007080078125E-3</c:v>
                </c:pt>
                <c:pt idx="21199">
                  <c:v>1.0068416595458984E-3</c:v>
                </c:pt>
                <c:pt idx="21200">
                  <c:v>1.007080078125E-3</c:v>
                </c:pt>
                <c:pt idx="21201">
                  <c:v>1.007080078125E-3</c:v>
                </c:pt>
                <c:pt idx="21202">
                  <c:v>1.0068416595458984E-3</c:v>
                </c:pt>
                <c:pt idx="21203">
                  <c:v>1.007080078125E-3</c:v>
                </c:pt>
                <c:pt idx="21204">
                  <c:v>1.007080078125E-3</c:v>
                </c:pt>
                <c:pt idx="21205">
                  <c:v>1.0068416595458984E-3</c:v>
                </c:pt>
                <c:pt idx="21206">
                  <c:v>1.007080078125E-3</c:v>
                </c:pt>
                <c:pt idx="21207">
                  <c:v>1.007080078125E-3</c:v>
                </c:pt>
                <c:pt idx="21208">
                  <c:v>1.0068416595458984E-3</c:v>
                </c:pt>
                <c:pt idx="21209">
                  <c:v>1.007080078125E-3</c:v>
                </c:pt>
                <c:pt idx="21210">
                  <c:v>1.0080337524414063E-3</c:v>
                </c:pt>
                <c:pt idx="21211">
                  <c:v>1.0068416595458984E-3</c:v>
                </c:pt>
                <c:pt idx="21212">
                  <c:v>1.007080078125E-3</c:v>
                </c:pt>
                <c:pt idx="21213">
                  <c:v>1.007080078125E-3</c:v>
                </c:pt>
                <c:pt idx="21214">
                  <c:v>1.0068416595458984E-3</c:v>
                </c:pt>
                <c:pt idx="21215">
                  <c:v>1.007080078125E-3</c:v>
                </c:pt>
                <c:pt idx="21216">
                  <c:v>1.007080078125E-3</c:v>
                </c:pt>
                <c:pt idx="21217">
                  <c:v>1.0068416595458984E-3</c:v>
                </c:pt>
                <c:pt idx="21218">
                  <c:v>1.007080078125E-3</c:v>
                </c:pt>
                <c:pt idx="21219">
                  <c:v>1.007080078125E-3</c:v>
                </c:pt>
                <c:pt idx="21220">
                  <c:v>1.0068416595458984E-3</c:v>
                </c:pt>
                <c:pt idx="21221">
                  <c:v>1.007080078125E-3</c:v>
                </c:pt>
                <c:pt idx="21222">
                  <c:v>1.0080337524414063E-3</c:v>
                </c:pt>
                <c:pt idx="21223">
                  <c:v>1.007080078125E-3</c:v>
                </c:pt>
                <c:pt idx="21224">
                  <c:v>1.0068416595458984E-3</c:v>
                </c:pt>
                <c:pt idx="21225">
                  <c:v>1.007080078125E-3</c:v>
                </c:pt>
                <c:pt idx="21226">
                  <c:v>1.007080078125E-3</c:v>
                </c:pt>
                <c:pt idx="21227">
                  <c:v>1.0068416595458984E-3</c:v>
                </c:pt>
                <c:pt idx="21228">
                  <c:v>1.007080078125E-3</c:v>
                </c:pt>
                <c:pt idx="21229">
                  <c:v>1.007080078125E-3</c:v>
                </c:pt>
                <c:pt idx="21230">
                  <c:v>1.0068416595458984E-3</c:v>
                </c:pt>
                <c:pt idx="21231">
                  <c:v>1.007080078125E-3</c:v>
                </c:pt>
                <c:pt idx="21232">
                  <c:v>1.007080078125E-3</c:v>
                </c:pt>
                <c:pt idx="21233">
                  <c:v>1.0068416595458984E-3</c:v>
                </c:pt>
                <c:pt idx="21234">
                  <c:v>1.007080078125E-3</c:v>
                </c:pt>
                <c:pt idx="21235">
                  <c:v>1.0080337524414063E-3</c:v>
                </c:pt>
                <c:pt idx="21236">
                  <c:v>1.0068416595458984E-3</c:v>
                </c:pt>
                <c:pt idx="21237">
                  <c:v>1.007080078125E-3</c:v>
                </c:pt>
                <c:pt idx="21238">
                  <c:v>1.007080078125E-3</c:v>
                </c:pt>
                <c:pt idx="21239">
                  <c:v>1.0068416595458984E-3</c:v>
                </c:pt>
                <c:pt idx="21240">
                  <c:v>1.007080078125E-3</c:v>
                </c:pt>
                <c:pt idx="21241">
                  <c:v>1.007080078125E-3</c:v>
                </c:pt>
                <c:pt idx="21242">
                  <c:v>1.0068416595458984E-3</c:v>
                </c:pt>
                <c:pt idx="21243">
                  <c:v>1.007080078125E-3</c:v>
                </c:pt>
                <c:pt idx="21244">
                  <c:v>1.007080078125E-3</c:v>
                </c:pt>
                <c:pt idx="21245">
                  <c:v>1.0068416595458984E-3</c:v>
                </c:pt>
                <c:pt idx="21246">
                  <c:v>1.007080078125E-3</c:v>
                </c:pt>
                <c:pt idx="21247">
                  <c:v>1.0080337524414063E-3</c:v>
                </c:pt>
                <c:pt idx="21248">
                  <c:v>1.007080078125E-3</c:v>
                </c:pt>
                <c:pt idx="21249">
                  <c:v>1.0068416595458984E-3</c:v>
                </c:pt>
                <c:pt idx="21250">
                  <c:v>1.007080078125E-3</c:v>
                </c:pt>
                <c:pt idx="21251">
                  <c:v>1.007080078125E-3</c:v>
                </c:pt>
                <c:pt idx="21252">
                  <c:v>1.0068416595458984E-3</c:v>
                </c:pt>
                <c:pt idx="21253">
                  <c:v>1.007080078125E-3</c:v>
                </c:pt>
                <c:pt idx="21254">
                  <c:v>1.007080078125E-3</c:v>
                </c:pt>
                <c:pt idx="21255">
                  <c:v>1.0068416595458984E-3</c:v>
                </c:pt>
                <c:pt idx="21256">
                  <c:v>1.007080078125E-3</c:v>
                </c:pt>
                <c:pt idx="21257">
                  <c:v>1.007080078125E-3</c:v>
                </c:pt>
                <c:pt idx="21258">
                  <c:v>1.0068416595458984E-3</c:v>
                </c:pt>
                <c:pt idx="21259">
                  <c:v>1.007080078125E-3</c:v>
                </c:pt>
                <c:pt idx="21260">
                  <c:v>1.0080337524414063E-3</c:v>
                </c:pt>
                <c:pt idx="21261">
                  <c:v>1.0068416595458984E-3</c:v>
                </c:pt>
                <c:pt idx="21262">
                  <c:v>1.007080078125E-3</c:v>
                </c:pt>
                <c:pt idx="21263">
                  <c:v>1.007080078125E-3</c:v>
                </c:pt>
                <c:pt idx="21264">
                  <c:v>1.0068416595458984E-3</c:v>
                </c:pt>
                <c:pt idx="21265">
                  <c:v>1.007080078125E-3</c:v>
                </c:pt>
                <c:pt idx="21266">
                  <c:v>1.007080078125E-3</c:v>
                </c:pt>
                <c:pt idx="21267">
                  <c:v>1.0068416595458984E-3</c:v>
                </c:pt>
                <c:pt idx="21268">
                  <c:v>1.007080078125E-3</c:v>
                </c:pt>
                <c:pt idx="21269">
                  <c:v>1.007080078125E-3</c:v>
                </c:pt>
                <c:pt idx="21270">
                  <c:v>1.0068416595458984E-3</c:v>
                </c:pt>
                <c:pt idx="21271">
                  <c:v>1.007080078125E-3</c:v>
                </c:pt>
                <c:pt idx="21272">
                  <c:v>1.0080337524414063E-3</c:v>
                </c:pt>
                <c:pt idx="21273">
                  <c:v>1.007080078125E-3</c:v>
                </c:pt>
                <c:pt idx="21274">
                  <c:v>1.0068416595458984E-3</c:v>
                </c:pt>
                <c:pt idx="21275">
                  <c:v>1.007080078125E-3</c:v>
                </c:pt>
                <c:pt idx="21276">
                  <c:v>1.007080078125E-3</c:v>
                </c:pt>
                <c:pt idx="21277">
                  <c:v>1.0068416595458984E-3</c:v>
                </c:pt>
                <c:pt idx="21278">
                  <c:v>1.007080078125E-3</c:v>
                </c:pt>
                <c:pt idx="21279">
                  <c:v>1.007080078125E-3</c:v>
                </c:pt>
                <c:pt idx="21280">
                  <c:v>1.0068416595458984E-3</c:v>
                </c:pt>
                <c:pt idx="21281">
                  <c:v>1.007080078125E-3</c:v>
                </c:pt>
                <c:pt idx="21282">
                  <c:v>1.007080078125E-3</c:v>
                </c:pt>
                <c:pt idx="21283">
                  <c:v>1.0068416595458984E-3</c:v>
                </c:pt>
                <c:pt idx="21284">
                  <c:v>1.007080078125E-3</c:v>
                </c:pt>
                <c:pt idx="21285">
                  <c:v>1.0080337524414063E-3</c:v>
                </c:pt>
                <c:pt idx="21286">
                  <c:v>1.0068416595458984E-3</c:v>
                </c:pt>
                <c:pt idx="21287">
                  <c:v>1.007080078125E-3</c:v>
                </c:pt>
                <c:pt idx="21288">
                  <c:v>1.007080078125E-3</c:v>
                </c:pt>
                <c:pt idx="21289">
                  <c:v>1.0068416595458984E-3</c:v>
                </c:pt>
                <c:pt idx="21290">
                  <c:v>1.007080078125E-3</c:v>
                </c:pt>
                <c:pt idx="21291">
                  <c:v>1.007080078125E-3</c:v>
                </c:pt>
                <c:pt idx="21292">
                  <c:v>1.0068416595458984E-3</c:v>
                </c:pt>
                <c:pt idx="21293">
                  <c:v>1.007080078125E-3</c:v>
                </c:pt>
                <c:pt idx="21294">
                  <c:v>1.007080078125E-3</c:v>
                </c:pt>
                <c:pt idx="21295">
                  <c:v>1.0068416595458984E-3</c:v>
                </c:pt>
                <c:pt idx="21296">
                  <c:v>1.007080078125E-3</c:v>
                </c:pt>
                <c:pt idx="21297">
                  <c:v>1.0080337524414063E-3</c:v>
                </c:pt>
                <c:pt idx="21298">
                  <c:v>1.007080078125E-3</c:v>
                </c:pt>
                <c:pt idx="21299">
                  <c:v>1.0068416595458984E-3</c:v>
                </c:pt>
                <c:pt idx="21300">
                  <c:v>1.007080078125E-3</c:v>
                </c:pt>
                <c:pt idx="21301">
                  <c:v>1.007080078125E-3</c:v>
                </c:pt>
                <c:pt idx="21302">
                  <c:v>1.0068416595458984E-3</c:v>
                </c:pt>
                <c:pt idx="21303">
                  <c:v>1.007080078125E-3</c:v>
                </c:pt>
                <c:pt idx="21304">
                  <c:v>1.007080078125E-3</c:v>
                </c:pt>
                <c:pt idx="21305">
                  <c:v>1.0068416595458984E-3</c:v>
                </c:pt>
                <c:pt idx="21306">
                  <c:v>1.007080078125E-3</c:v>
                </c:pt>
                <c:pt idx="21307">
                  <c:v>1.007080078125E-3</c:v>
                </c:pt>
                <c:pt idx="21308">
                  <c:v>1.0068416595458984E-3</c:v>
                </c:pt>
                <c:pt idx="21309">
                  <c:v>1.0080337524414063E-3</c:v>
                </c:pt>
                <c:pt idx="21310">
                  <c:v>1.007080078125E-3</c:v>
                </c:pt>
                <c:pt idx="21311">
                  <c:v>1.0068416595458984E-3</c:v>
                </c:pt>
                <c:pt idx="21312">
                  <c:v>1.007080078125E-3</c:v>
                </c:pt>
                <c:pt idx="21313">
                  <c:v>1.007080078125E-3</c:v>
                </c:pt>
                <c:pt idx="21314">
                  <c:v>1.0068416595458984E-3</c:v>
                </c:pt>
                <c:pt idx="21315">
                  <c:v>1.007080078125E-3</c:v>
                </c:pt>
                <c:pt idx="21316">
                  <c:v>1.007080078125E-3</c:v>
                </c:pt>
                <c:pt idx="21317">
                  <c:v>1.0068416595458984E-3</c:v>
                </c:pt>
                <c:pt idx="21318">
                  <c:v>1.007080078125E-3</c:v>
                </c:pt>
                <c:pt idx="21319">
                  <c:v>1.007080078125E-3</c:v>
                </c:pt>
                <c:pt idx="21320">
                  <c:v>1.0068416595458984E-3</c:v>
                </c:pt>
                <c:pt idx="21321">
                  <c:v>1.007080078125E-3</c:v>
                </c:pt>
                <c:pt idx="21322">
                  <c:v>1.0080337524414063E-3</c:v>
                </c:pt>
                <c:pt idx="21323">
                  <c:v>1.007080078125E-3</c:v>
                </c:pt>
                <c:pt idx="21324">
                  <c:v>1.0068416595458984E-3</c:v>
                </c:pt>
                <c:pt idx="21325">
                  <c:v>1.007080078125E-3</c:v>
                </c:pt>
                <c:pt idx="21326">
                  <c:v>1.007080078125E-3</c:v>
                </c:pt>
                <c:pt idx="21327">
                  <c:v>1.0068416595458984E-3</c:v>
                </c:pt>
                <c:pt idx="21328">
                  <c:v>1.007080078125E-3</c:v>
                </c:pt>
                <c:pt idx="21329">
                  <c:v>1.007080078125E-3</c:v>
                </c:pt>
                <c:pt idx="21330">
                  <c:v>1.0068416595458984E-3</c:v>
                </c:pt>
                <c:pt idx="21331">
                  <c:v>1.007080078125E-3</c:v>
                </c:pt>
                <c:pt idx="21332">
                  <c:v>1.007080078125E-3</c:v>
                </c:pt>
                <c:pt idx="21333">
                  <c:v>1.0068416595458984E-3</c:v>
                </c:pt>
                <c:pt idx="21334">
                  <c:v>1.0080337524414063E-3</c:v>
                </c:pt>
                <c:pt idx="21335">
                  <c:v>1.007080078125E-3</c:v>
                </c:pt>
                <c:pt idx="21336">
                  <c:v>1.0068416595458984E-3</c:v>
                </c:pt>
                <c:pt idx="21337">
                  <c:v>1.007080078125E-3</c:v>
                </c:pt>
                <c:pt idx="21338">
                  <c:v>1.007080078125E-3</c:v>
                </c:pt>
                <c:pt idx="21339">
                  <c:v>1.0068416595458984E-3</c:v>
                </c:pt>
                <c:pt idx="21340">
                  <c:v>1.007080078125E-3</c:v>
                </c:pt>
                <c:pt idx="21341">
                  <c:v>1.007080078125E-3</c:v>
                </c:pt>
                <c:pt idx="21342">
                  <c:v>1.0068416595458984E-3</c:v>
                </c:pt>
                <c:pt idx="21343">
                  <c:v>1.007080078125E-3</c:v>
                </c:pt>
                <c:pt idx="21344">
                  <c:v>1.007080078125E-3</c:v>
                </c:pt>
                <c:pt idx="21345">
                  <c:v>1.0068416595458984E-3</c:v>
                </c:pt>
                <c:pt idx="21346">
                  <c:v>1.1078119277954102E-2</c:v>
                </c:pt>
                <c:pt idx="21347">
                  <c:v>1.007080078125E-3</c:v>
                </c:pt>
                <c:pt idx="21348">
                  <c:v>1.0068416595458984E-3</c:v>
                </c:pt>
                <c:pt idx="21349">
                  <c:v>1.0080337524414063E-3</c:v>
                </c:pt>
                <c:pt idx="21350">
                  <c:v>1.007080078125E-3</c:v>
                </c:pt>
                <c:pt idx="21351">
                  <c:v>1.0068416595458984E-3</c:v>
                </c:pt>
                <c:pt idx="21352">
                  <c:v>1.007080078125E-3</c:v>
                </c:pt>
                <c:pt idx="21353">
                  <c:v>1.007080078125E-3</c:v>
                </c:pt>
                <c:pt idx="21354">
                  <c:v>1.0068416595458984E-3</c:v>
                </c:pt>
                <c:pt idx="21355">
                  <c:v>1.007080078125E-3</c:v>
                </c:pt>
                <c:pt idx="21356">
                  <c:v>1.007080078125E-3</c:v>
                </c:pt>
                <c:pt idx="21357">
                  <c:v>1.0068416595458984E-3</c:v>
                </c:pt>
                <c:pt idx="21358">
                  <c:v>1.007080078125E-3</c:v>
                </c:pt>
                <c:pt idx="21359">
                  <c:v>1.007080078125E-3</c:v>
                </c:pt>
                <c:pt idx="21360">
                  <c:v>1.0068416595458984E-3</c:v>
                </c:pt>
                <c:pt idx="21361">
                  <c:v>1.007080078125E-3</c:v>
                </c:pt>
                <c:pt idx="21362">
                  <c:v>1.0080337524414063E-3</c:v>
                </c:pt>
                <c:pt idx="21363">
                  <c:v>1.007080078125E-3</c:v>
                </c:pt>
                <c:pt idx="21364">
                  <c:v>1.0068416595458984E-3</c:v>
                </c:pt>
                <c:pt idx="21365">
                  <c:v>1.007080078125E-3</c:v>
                </c:pt>
                <c:pt idx="21366">
                  <c:v>1.007080078125E-3</c:v>
                </c:pt>
                <c:pt idx="21367">
                  <c:v>1.0068416595458984E-3</c:v>
                </c:pt>
                <c:pt idx="21368">
                  <c:v>1.007080078125E-3</c:v>
                </c:pt>
                <c:pt idx="21369">
                  <c:v>1.007080078125E-3</c:v>
                </c:pt>
                <c:pt idx="21370">
                  <c:v>1.0068416595458984E-3</c:v>
                </c:pt>
                <c:pt idx="21371">
                  <c:v>1.007080078125E-3</c:v>
                </c:pt>
                <c:pt idx="21372">
                  <c:v>1.007080078125E-3</c:v>
                </c:pt>
                <c:pt idx="21373">
                  <c:v>1.0068416595458984E-3</c:v>
                </c:pt>
                <c:pt idx="21374">
                  <c:v>1.0080337524414063E-3</c:v>
                </c:pt>
                <c:pt idx="21375">
                  <c:v>1.007080078125E-3</c:v>
                </c:pt>
                <c:pt idx="21376">
                  <c:v>1.0068416595458984E-3</c:v>
                </c:pt>
                <c:pt idx="21377">
                  <c:v>1.007080078125E-3</c:v>
                </c:pt>
                <c:pt idx="21378">
                  <c:v>1.007080078125E-3</c:v>
                </c:pt>
                <c:pt idx="21379">
                  <c:v>1.0068416595458984E-3</c:v>
                </c:pt>
                <c:pt idx="21380">
                  <c:v>1.007080078125E-3</c:v>
                </c:pt>
                <c:pt idx="21381">
                  <c:v>1.007080078125E-3</c:v>
                </c:pt>
                <c:pt idx="21382">
                  <c:v>1.0068416595458984E-3</c:v>
                </c:pt>
                <c:pt idx="21383">
                  <c:v>1.007080078125E-3</c:v>
                </c:pt>
                <c:pt idx="21384">
                  <c:v>1.007080078125E-3</c:v>
                </c:pt>
                <c:pt idx="21385">
                  <c:v>1.0068416595458984E-3</c:v>
                </c:pt>
                <c:pt idx="21386">
                  <c:v>1.007080078125E-3</c:v>
                </c:pt>
                <c:pt idx="21387">
                  <c:v>1.0080337524414063E-3</c:v>
                </c:pt>
                <c:pt idx="21388">
                  <c:v>1.007080078125E-3</c:v>
                </c:pt>
                <c:pt idx="21389">
                  <c:v>1.0068416595458984E-3</c:v>
                </c:pt>
                <c:pt idx="21390">
                  <c:v>1.007080078125E-3</c:v>
                </c:pt>
                <c:pt idx="21391">
                  <c:v>1.007080078125E-3</c:v>
                </c:pt>
                <c:pt idx="21392">
                  <c:v>1.0068416595458984E-3</c:v>
                </c:pt>
                <c:pt idx="21393">
                  <c:v>1.007080078125E-3</c:v>
                </c:pt>
                <c:pt idx="21394">
                  <c:v>1.007080078125E-3</c:v>
                </c:pt>
                <c:pt idx="21395">
                  <c:v>1.0068416595458984E-3</c:v>
                </c:pt>
                <c:pt idx="21396">
                  <c:v>1.007080078125E-3</c:v>
                </c:pt>
                <c:pt idx="21397">
                  <c:v>1.007080078125E-3</c:v>
                </c:pt>
                <c:pt idx="21398">
                  <c:v>1.0068416595458984E-3</c:v>
                </c:pt>
                <c:pt idx="21399">
                  <c:v>1.0080337524414063E-3</c:v>
                </c:pt>
                <c:pt idx="21400">
                  <c:v>1.007080078125E-3</c:v>
                </c:pt>
                <c:pt idx="21401">
                  <c:v>1.0068416595458984E-3</c:v>
                </c:pt>
                <c:pt idx="21402">
                  <c:v>1.007080078125E-3</c:v>
                </c:pt>
                <c:pt idx="21403">
                  <c:v>1.007080078125E-3</c:v>
                </c:pt>
                <c:pt idx="21404">
                  <c:v>1.0068416595458984E-3</c:v>
                </c:pt>
                <c:pt idx="21405">
                  <c:v>1.007080078125E-3</c:v>
                </c:pt>
                <c:pt idx="21406">
                  <c:v>1.007080078125E-3</c:v>
                </c:pt>
                <c:pt idx="21407">
                  <c:v>1.0068416595458984E-3</c:v>
                </c:pt>
                <c:pt idx="21408">
                  <c:v>1.007080078125E-3</c:v>
                </c:pt>
                <c:pt idx="21409">
                  <c:v>1.007080078125E-3</c:v>
                </c:pt>
                <c:pt idx="21410">
                  <c:v>1.0068416595458984E-3</c:v>
                </c:pt>
                <c:pt idx="21411">
                  <c:v>1.007080078125E-3</c:v>
                </c:pt>
                <c:pt idx="21412">
                  <c:v>1.0080337524414063E-3</c:v>
                </c:pt>
                <c:pt idx="21413">
                  <c:v>1.007080078125E-3</c:v>
                </c:pt>
                <c:pt idx="21414">
                  <c:v>1.0068416595458984E-3</c:v>
                </c:pt>
                <c:pt idx="21415">
                  <c:v>1.007080078125E-3</c:v>
                </c:pt>
                <c:pt idx="21416">
                  <c:v>1.007080078125E-3</c:v>
                </c:pt>
                <c:pt idx="21417">
                  <c:v>1.0068416595458984E-3</c:v>
                </c:pt>
                <c:pt idx="21418">
                  <c:v>1.007080078125E-3</c:v>
                </c:pt>
                <c:pt idx="21419">
                  <c:v>1.007080078125E-3</c:v>
                </c:pt>
                <c:pt idx="21420">
                  <c:v>1.0068416595458984E-3</c:v>
                </c:pt>
                <c:pt idx="21421">
                  <c:v>1.007080078125E-3</c:v>
                </c:pt>
                <c:pt idx="21422">
                  <c:v>1.007080078125E-3</c:v>
                </c:pt>
                <c:pt idx="21423">
                  <c:v>1.0068416595458984E-3</c:v>
                </c:pt>
                <c:pt idx="21424">
                  <c:v>1.0080337524414063E-3</c:v>
                </c:pt>
                <c:pt idx="21425">
                  <c:v>1.007080078125E-3</c:v>
                </c:pt>
                <c:pt idx="21426">
                  <c:v>1.0068416595458984E-3</c:v>
                </c:pt>
                <c:pt idx="21427">
                  <c:v>1.007080078125E-3</c:v>
                </c:pt>
                <c:pt idx="21428">
                  <c:v>1.007080078125E-3</c:v>
                </c:pt>
                <c:pt idx="21429">
                  <c:v>1.0068416595458984E-3</c:v>
                </c:pt>
                <c:pt idx="21430">
                  <c:v>1.007080078125E-3</c:v>
                </c:pt>
                <c:pt idx="21431">
                  <c:v>1.007080078125E-3</c:v>
                </c:pt>
                <c:pt idx="21432">
                  <c:v>1.0068416595458984E-3</c:v>
                </c:pt>
                <c:pt idx="21433">
                  <c:v>1.007080078125E-3</c:v>
                </c:pt>
                <c:pt idx="21434">
                  <c:v>1.007080078125E-3</c:v>
                </c:pt>
                <c:pt idx="21435">
                  <c:v>1.0068416595458984E-3</c:v>
                </c:pt>
                <c:pt idx="21436">
                  <c:v>1.007080078125E-3</c:v>
                </c:pt>
                <c:pt idx="21437">
                  <c:v>1.0080337524414063E-3</c:v>
                </c:pt>
                <c:pt idx="21438">
                  <c:v>1.007080078125E-3</c:v>
                </c:pt>
                <c:pt idx="21439">
                  <c:v>1.0068416595458984E-3</c:v>
                </c:pt>
                <c:pt idx="21440">
                  <c:v>1.007080078125E-3</c:v>
                </c:pt>
                <c:pt idx="21441">
                  <c:v>1.007080078125E-3</c:v>
                </c:pt>
                <c:pt idx="21442">
                  <c:v>1.0068416595458984E-3</c:v>
                </c:pt>
                <c:pt idx="21443">
                  <c:v>1.007080078125E-3</c:v>
                </c:pt>
                <c:pt idx="21444">
                  <c:v>1.007080078125E-3</c:v>
                </c:pt>
                <c:pt idx="21445">
                  <c:v>1.0068416595458984E-3</c:v>
                </c:pt>
                <c:pt idx="21446">
                  <c:v>1.007080078125E-3</c:v>
                </c:pt>
                <c:pt idx="21447">
                  <c:v>1.007080078125E-3</c:v>
                </c:pt>
                <c:pt idx="21448">
                  <c:v>1.0068416595458984E-3</c:v>
                </c:pt>
                <c:pt idx="21449">
                  <c:v>1.0080337524414063E-3</c:v>
                </c:pt>
                <c:pt idx="21450">
                  <c:v>1.007080078125E-3</c:v>
                </c:pt>
                <c:pt idx="21451">
                  <c:v>1.0068416595458984E-3</c:v>
                </c:pt>
                <c:pt idx="21452">
                  <c:v>1.007080078125E-3</c:v>
                </c:pt>
                <c:pt idx="21453">
                  <c:v>1.007080078125E-3</c:v>
                </c:pt>
                <c:pt idx="21454">
                  <c:v>1.0068416595458984E-3</c:v>
                </c:pt>
                <c:pt idx="21455">
                  <c:v>1.007080078125E-3</c:v>
                </c:pt>
                <c:pt idx="21456">
                  <c:v>1.007080078125E-3</c:v>
                </c:pt>
                <c:pt idx="21457">
                  <c:v>1.0068416595458984E-3</c:v>
                </c:pt>
                <c:pt idx="21458">
                  <c:v>1.007080078125E-3</c:v>
                </c:pt>
                <c:pt idx="21459">
                  <c:v>1.007080078125E-3</c:v>
                </c:pt>
                <c:pt idx="21460">
                  <c:v>1.0068416595458984E-3</c:v>
                </c:pt>
                <c:pt idx="21461">
                  <c:v>1.007080078125E-3</c:v>
                </c:pt>
                <c:pt idx="21462">
                  <c:v>1.0080337524414063E-3</c:v>
                </c:pt>
                <c:pt idx="21463">
                  <c:v>1.007080078125E-3</c:v>
                </c:pt>
                <c:pt idx="21464">
                  <c:v>1.0068416595458984E-3</c:v>
                </c:pt>
                <c:pt idx="21465">
                  <c:v>1.007080078125E-3</c:v>
                </c:pt>
                <c:pt idx="21466">
                  <c:v>1.007080078125E-3</c:v>
                </c:pt>
                <c:pt idx="21467">
                  <c:v>1.0068416595458984E-3</c:v>
                </c:pt>
                <c:pt idx="21468">
                  <c:v>7.0500373840332031E-3</c:v>
                </c:pt>
                <c:pt idx="21469">
                  <c:v>1.007080078125E-3</c:v>
                </c:pt>
                <c:pt idx="21470">
                  <c:v>1.0068416595458984E-3</c:v>
                </c:pt>
                <c:pt idx="21471">
                  <c:v>1.007080078125E-3</c:v>
                </c:pt>
                <c:pt idx="21472">
                  <c:v>1.007080078125E-3</c:v>
                </c:pt>
                <c:pt idx="21473">
                  <c:v>1.0068416595458984E-3</c:v>
                </c:pt>
                <c:pt idx="21474">
                  <c:v>1.007080078125E-3</c:v>
                </c:pt>
                <c:pt idx="21475">
                  <c:v>1.007080078125E-3</c:v>
                </c:pt>
                <c:pt idx="21476">
                  <c:v>1.0068416595458984E-3</c:v>
                </c:pt>
                <c:pt idx="21477">
                  <c:v>1.007080078125E-3</c:v>
                </c:pt>
                <c:pt idx="21478">
                  <c:v>1.007080078125E-3</c:v>
                </c:pt>
                <c:pt idx="21479">
                  <c:v>1.0068416595458984E-3</c:v>
                </c:pt>
                <c:pt idx="21480">
                  <c:v>1.007080078125E-3</c:v>
                </c:pt>
                <c:pt idx="21481">
                  <c:v>1.0080337524414063E-3</c:v>
                </c:pt>
                <c:pt idx="21482">
                  <c:v>1.007080078125E-3</c:v>
                </c:pt>
                <c:pt idx="21483">
                  <c:v>1.0068416595458984E-3</c:v>
                </c:pt>
                <c:pt idx="21484">
                  <c:v>1.007080078125E-3</c:v>
                </c:pt>
                <c:pt idx="21485">
                  <c:v>1.007080078125E-3</c:v>
                </c:pt>
                <c:pt idx="21486">
                  <c:v>1.0068416595458984E-3</c:v>
                </c:pt>
                <c:pt idx="21487">
                  <c:v>1.007080078125E-3</c:v>
                </c:pt>
                <c:pt idx="21488">
                  <c:v>1.007080078125E-3</c:v>
                </c:pt>
                <c:pt idx="21489">
                  <c:v>1.0068416595458984E-3</c:v>
                </c:pt>
                <c:pt idx="21490">
                  <c:v>1.007080078125E-3</c:v>
                </c:pt>
                <c:pt idx="21491">
                  <c:v>1.007080078125E-3</c:v>
                </c:pt>
                <c:pt idx="21492">
                  <c:v>1.0068416595458984E-3</c:v>
                </c:pt>
                <c:pt idx="21493">
                  <c:v>1.0080337524414063E-3</c:v>
                </c:pt>
                <c:pt idx="21494">
                  <c:v>1.007080078125E-3</c:v>
                </c:pt>
                <c:pt idx="21495">
                  <c:v>1.0068416595458984E-3</c:v>
                </c:pt>
                <c:pt idx="21496">
                  <c:v>1.007080078125E-3</c:v>
                </c:pt>
                <c:pt idx="21497">
                  <c:v>1.007080078125E-3</c:v>
                </c:pt>
                <c:pt idx="21498">
                  <c:v>1.0068416595458984E-3</c:v>
                </c:pt>
                <c:pt idx="21499">
                  <c:v>1.007080078125E-3</c:v>
                </c:pt>
                <c:pt idx="21500">
                  <c:v>1.007080078125E-3</c:v>
                </c:pt>
                <c:pt idx="21501">
                  <c:v>1.0068416595458984E-3</c:v>
                </c:pt>
                <c:pt idx="21502">
                  <c:v>1.007080078125E-3</c:v>
                </c:pt>
                <c:pt idx="21503">
                  <c:v>1.007080078125E-3</c:v>
                </c:pt>
                <c:pt idx="21504">
                  <c:v>1.0068416595458984E-3</c:v>
                </c:pt>
                <c:pt idx="21505">
                  <c:v>1.007080078125E-3</c:v>
                </c:pt>
                <c:pt idx="21506">
                  <c:v>1.0080337524414063E-3</c:v>
                </c:pt>
                <c:pt idx="21507">
                  <c:v>1.007080078125E-3</c:v>
                </c:pt>
                <c:pt idx="21508">
                  <c:v>1.0068416595458984E-3</c:v>
                </c:pt>
                <c:pt idx="21509">
                  <c:v>1.007080078125E-3</c:v>
                </c:pt>
                <c:pt idx="21510">
                  <c:v>1.007080078125E-3</c:v>
                </c:pt>
                <c:pt idx="21511">
                  <c:v>1.0068416595458984E-3</c:v>
                </c:pt>
                <c:pt idx="21512">
                  <c:v>1.007080078125E-3</c:v>
                </c:pt>
                <c:pt idx="21513">
                  <c:v>1.007080078125E-3</c:v>
                </c:pt>
                <c:pt idx="21514">
                  <c:v>1.0068416595458984E-3</c:v>
                </c:pt>
                <c:pt idx="21515">
                  <c:v>1.007080078125E-3</c:v>
                </c:pt>
                <c:pt idx="21516">
                  <c:v>1.0068416595458984E-3</c:v>
                </c:pt>
                <c:pt idx="21517">
                  <c:v>1.007080078125E-3</c:v>
                </c:pt>
                <c:pt idx="21518">
                  <c:v>1.0080337524414063E-3</c:v>
                </c:pt>
                <c:pt idx="21519">
                  <c:v>1.007080078125E-3</c:v>
                </c:pt>
                <c:pt idx="21520">
                  <c:v>1.0068416595458984E-3</c:v>
                </c:pt>
                <c:pt idx="21521">
                  <c:v>1.007080078125E-3</c:v>
                </c:pt>
                <c:pt idx="21522">
                  <c:v>1.007080078125E-3</c:v>
                </c:pt>
                <c:pt idx="21523">
                  <c:v>1.0068416595458984E-3</c:v>
                </c:pt>
                <c:pt idx="21524">
                  <c:v>1.007080078125E-3</c:v>
                </c:pt>
                <c:pt idx="21525">
                  <c:v>1.007080078125E-3</c:v>
                </c:pt>
                <c:pt idx="21526">
                  <c:v>1.0068416595458984E-3</c:v>
                </c:pt>
                <c:pt idx="21527">
                  <c:v>1.007080078125E-3</c:v>
                </c:pt>
                <c:pt idx="21528">
                  <c:v>1.007080078125E-3</c:v>
                </c:pt>
                <c:pt idx="21529">
                  <c:v>4.0290355682373047E-3</c:v>
                </c:pt>
                <c:pt idx="21530">
                  <c:v>1.0068416595458984E-3</c:v>
                </c:pt>
                <c:pt idx="21531">
                  <c:v>1.007080078125E-3</c:v>
                </c:pt>
                <c:pt idx="21532">
                  <c:v>1.007080078125E-3</c:v>
                </c:pt>
                <c:pt idx="21533">
                  <c:v>1.0068416595458984E-3</c:v>
                </c:pt>
                <c:pt idx="21534">
                  <c:v>1.007080078125E-3</c:v>
                </c:pt>
                <c:pt idx="21535">
                  <c:v>1.0068416595458984E-3</c:v>
                </c:pt>
                <c:pt idx="21536">
                  <c:v>1.007080078125E-3</c:v>
                </c:pt>
                <c:pt idx="21537">
                  <c:v>1.007080078125E-3</c:v>
                </c:pt>
                <c:pt idx="21538">
                  <c:v>1.0068416595458984E-3</c:v>
                </c:pt>
                <c:pt idx="21539">
                  <c:v>1.007080078125E-3</c:v>
                </c:pt>
                <c:pt idx="21540">
                  <c:v>1.0080337524414063E-3</c:v>
                </c:pt>
                <c:pt idx="21541">
                  <c:v>1.007080078125E-3</c:v>
                </c:pt>
                <c:pt idx="21542">
                  <c:v>1.0068416595458984E-3</c:v>
                </c:pt>
                <c:pt idx="21543">
                  <c:v>1.007080078125E-3</c:v>
                </c:pt>
                <c:pt idx="21544">
                  <c:v>1.007080078125E-3</c:v>
                </c:pt>
                <c:pt idx="21545">
                  <c:v>1.0068416595458984E-3</c:v>
                </c:pt>
                <c:pt idx="21546">
                  <c:v>1.007080078125E-3</c:v>
                </c:pt>
                <c:pt idx="21547">
                  <c:v>1.007080078125E-3</c:v>
                </c:pt>
                <c:pt idx="21548">
                  <c:v>1.0068416595458984E-3</c:v>
                </c:pt>
                <c:pt idx="21549">
                  <c:v>1.007080078125E-3</c:v>
                </c:pt>
                <c:pt idx="21550">
                  <c:v>1.007080078125E-3</c:v>
                </c:pt>
                <c:pt idx="21551">
                  <c:v>1.0068416595458984E-3</c:v>
                </c:pt>
                <c:pt idx="21552">
                  <c:v>1.007080078125E-3</c:v>
                </c:pt>
                <c:pt idx="21553">
                  <c:v>1.0080337524414063E-3</c:v>
                </c:pt>
                <c:pt idx="21554">
                  <c:v>1.007080078125E-3</c:v>
                </c:pt>
                <c:pt idx="21555">
                  <c:v>1.0068416595458984E-3</c:v>
                </c:pt>
                <c:pt idx="21556">
                  <c:v>1.7120122909545898E-2</c:v>
                </c:pt>
                <c:pt idx="21557">
                  <c:v>1.0068416595458984E-3</c:v>
                </c:pt>
                <c:pt idx="21558">
                  <c:v>1.007080078125E-3</c:v>
                </c:pt>
                <c:pt idx="21559">
                  <c:v>1.007080078125E-3</c:v>
                </c:pt>
                <c:pt idx="21560">
                  <c:v>1.0068416595458984E-3</c:v>
                </c:pt>
                <c:pt idx="21561">
                  <c:v>1.007080078125E-3</c:v>
                </c:pt>
                <c:pt idx="21562">
                  <c:v>1.0080337524414063E-3</c:v>
                </c:pt>
                <c:pt idx="21563">
                  <c:v>1.0068416595458984E-3</c:v>
                </c:pt>
                <c:pt idx="21564">
                  <c:v>1.007080078125E-3</c:v>
                </c:pt>
                <c:pt idx="21565">
                  <c:v>1.007080078125E-3</c:v>
                </c:pt>
                <c:pt idx="21566">
                  <c:v>1.0068416595458984E-3</c:v>
                </c:pt>
                <c:pt idx="21567">
                  <c:v>1.007080078125E-3</c:v>
                </c:pt>
                <c:pt idx="21568">
                  <c:v>1.007080078125E-3</c:v>
                </c:pt>
                <c:pt idx="21569">
                  <c:v>1.0068416595458984E-3</c:v>
                </c:pt>
                <c:pt idx="21570">
                  <c:v>1.007080078125E-3</c:v>
                </c:pt>
                <c:pt idx="21571">
                  <c:v>1.007080078125E-3</c:v>
                </c:pt>
                <c:pt idx="21572">
                  <c:v>1.0068416595458984E-3</c:v>
                </c:pt>
                <c:pt idx="21573">
                  <c:v>1.007080078125E-3</c:v>
                </c:pt>
                <c:pt idx="21574">
                  <c:v>1.0080337524414063E-3</c:v>
                </c:pt>
                <c:pt idx="21575">
                  <c:v>1.007080078125E-3</c:v>
                </c:pt>
                <c:pt idx="21576">
                  <c:v>1.0068416595458984E-3</c:v>
                </c:pt>
                <c:pt idx="21577">
                  <c:v>1.007080078125E-3</c:v>
                </c:pt>
                <c:pt idx="21578">
                  <c:v>1.007080078125E-3</c:v>
                </c:pt>
                <c:pt idx="21579">
                  <c:v>1.0068416595458984E-3</c:v>
                </c:pt>
                <c:pt idx="21580">
                  <c:v>1.007080078125E-3</c:v>
                </c:pt>
                <c:pt idx="21581">
                  <c:v>1.007080078125E-3</c:v>
                </c:pt>
                <c:pt idx="21582">
                  <c:v>1.0068416595458984E-3</c:v>
                </c:pt>
                <c:pt idx="21583">
                  <c:v>1.007080078125E-3</c:v>
                </c:pt>
                <c:pt idx="21584">
                  <c:v>1.007080078125E-3</c:v>
                </c:pt>
                <c:pt idx="21585">
                  <c:v>1.0068416595458984E-3</c:v>
                </c:pt>
                <c:pt idx="21586">
                  <c:v>1.007080078125E-3</c:v>
                </c:pt>
                <c:pt idx="21587">
                  <c:v>1.0080337524414063E-3</c:v>
                </c:pt>
                <c:pt idx="21588">
                  <c:v>1.0068416595458984E-3</c:v>
                </c:pt>
                <c:pt idx="21589">
                  <c:v>1.007080078125E-3</c:v>
                </c:pt>
                <c:pt idx="21590">
                  <c:v>1.007080078125E-3</c:v>
                </c:pt>
                <c:pt idx="21591">
                  <c:v>1.0068416595458984E-3</c:v>
                </c:pt>
                <c:pt idx="21592">
                  <c:v>1.007080078125E-3</c:v>
                </c:pt>
                <c:pt idx="21593">
                  <c:v>1.007080078125E-3</c:v>
                </c:pt>
                <c:pt idx="21594">
                  <c:v>1.0068416595458984E-3</c:v>
                </c:pt>
                <c:pt idx="21595">
                  <c:v>1.007080078125E-3</c:v>
                </c:pt>
                <c:pt idx="21596">
                  <c:v>1.007080078125E-3</c:v>
                </c:pt>
                <c:pt idx="21597">
                  <c:v>1.0068416595458984E-3</c:v>
                </c:pt>
                <c:pt idx="21598">
                  <c:v>1.007080078125E-3</c:v>
                </c:pt>
                <c:pt idx="21599">
                  <c:v>1.0080337524414063E-3</c:v>
                </c:pt>
                <c:pt idx="21600">
                  <c:v>1.007080078125E-3</c:v>
                </c:pt>
                <c:pt idx="21601">
                  <c:v>1.0068416595458984E-3</c:v>
                </c:pt>
                <c:pt idx="21602">
                  <c:v>1.007080078125E-3</c:v>
                </c:pt>
                <c:pt idx="21603">
                  <c:v>1.007080078125E-3</c:v>
                </c:pt>
                <c:pt idx="21604">
                  <c:v>1.0068416595458984E-3</c:v>
                </c:pt>
                <c:pt idx="21605">
                  <c:v>1.007080078125E-3</c:v>
                </c:pt>
                <c:pt idx="21606">
                  <c:v>1.007080078125E-3</c:v>
                </c:pt>
                <c:pt idx="21607">
                  <c:v>1.0068416595458984E-3</c:v>
                </c:pt>
                <c:pt idx="21608">
                  <c:v>1.007080078125E-3</c:v>
                </c:pt>
                <c:pt idx="21609">
                  <c:v>1.007080078125E-3</c:v>
                </c:pt>
                <c:pt idx="21610">
                  <c:v>1.0068416595458984E-3</c:v>
                </c:pt>
                <c:pt idx="21611">
                  <c:v>1.007080078125E-3</c:v>
                </c:pt>
                <c:pt idx="21612">
                  <c:v>1.0080337524414063E-3</c:v>
                </c:pt>
                <c:pt idx="21613">
                  <c:v>1.0068416595458984E-3</c:v>
                </c:pt>
                <c:pt idx="21614">
                  <c:v>1.007080078125E-3</c:v>
                </c:pt>
                <c:pt idx="21615">
                  <c:v>1.007080078125E-3</c:v>
                </c:pt>
                <c:pt idx="21616">
                  <c:v>1.0068416595458984E-3</c:v>
                </c:pt>
                <c:pt idx="21617">
                  <c:v>1.007080078125E-3</c:v>
                </c:pt>
                <c:pt idx="21618">
                  <c:v>1.007080078125E-3</c:v>
                </c:pt>
                <c:pt idx="21619">
                  <c:v>1.0068416595458984E-3</c:v>
                </c:pt>
                <c:pt idx="21620">
                  <c:v>1.007080078125E-3</c:v>
                </c:pt>
                <c:pt idx="21621">
                  <c:v>1.007080078125E-3</c:v>
                </c:pt>
                <c:pt idx="21622">
                  <c:v>1.0068416595458984E-3</c:v>
                </c:pt>
                <c:pt idx="21623">
                  <c:v>1.007080078125E-3</c:v>
                </c:pt>
                <c:pt idx="21624">
                  <c:v>1.0080337524414063E-3</c:v>
                </c:pt>
                <c:pt idx="21625">
                  <c:v>1.007080078125E-3</c:v>
                </c:pt>
                <c:pt idx="21626">
                  <c:v>1.0068416595458984E-3</c:v>
                </c:pt>
                <c:pt idx="21627">
                  <c:v>1.007080078125E-3</c:v>
                </c:pt>
                <c:pt idx="21628">
                  <c:v>1.007080078125E-3</c:v>
                </c:pt>
                <c:pt idx="21629">
                  <c:v>1.0068416595458984E-3</c:v>
                </c:pt>
                <c:pt idx="21630">
                  <c:v>1.007080078125E-3</c:v>
                </c:pt>
                <c:pt idx="21631">
                  <c:v>1.007080078125E-3</c:v>
                </c:pt>
                <c:pt idx="21632">
                  <c:v>1.0068416595458984E-3</c:v>
                </c:pt>
                <c:pt idx="21633">
                  <c:v>1.007080078125E-3</c:v>
                </c:pt>
                <c:pt idx="21634">
                  <c:v>1.007080078125E-3</c:v>
                </c:pt>
                <c:pt idx="21635">
                  <c:v>1.0068416595458984E-3</c:v>
                </c:pt>
                <c:pt idx="21636">
                  <c:v>1.007080078125E-3</c:v>
                </c:pt>
                <c:pt idx="21637">
                  <c:v>1.0080337524414063E-3</c:v>
                </c:pt>
                <c:pt idx="21638">
                  <c:v>1.0068416595458984E-3</c:v>
                </c:pt>
                <c:pt idx="21639">
                  <c:v>1.007080078125E-3</c:v>
                </c:pt>
                <c:pt idx="21640">
                  <c:v>1.007080078125E-3</c:v>
                </c:pt>
                <c:pt idx="21641">
                  <c:v>1.0068416595458984E-3</c:v>
                </c:pt>
                <c:pt idx="21642">
                  <c:v>1.007080078125E-3</c:v>
                </c:pt>
                <c:pt idx="21643">
                  <c:v>1.007080078125E-3</c:v>
                </c:pt>
                <c:pt idx="21644">
                  <c:v>1.0068416595458984E-3</c:v>
                </c:pt>
                <c:pt idx="21645">
                  <c:v>1.007080078125E-3</c:v>
                </c:pt>
                <c:pt idx="21646">
                  <c:v>1.007080078125E-3</c:v>
                </c:pt>
                <c:pt idx="21647">
                  <c:v>1.0068416595458984E-3</c:v>
                </c:pt>
                <c:pt idx="21648">
                  <c:v>1.007080078125E-3</c:v>
                </c:pt>
                <c:pt idx="21649">
                  <c:v>1.0080337524414063E-3</c:v>
                </c:pt>
                <c:pt idx="21650">
                  <c:v>1.007080078125E-3</c:v>
                </c:pt>
                <c:pt idx="21651">
                  <c:v>1.0068416595458984E-3</c:v>
                </c:pt>
                <c:pt idx="21652">
                  <c:v>1.007080078125E-3</c:v>
                </c:pt>
                <c:pt idx="21653">
                  <c:v>1.007080078125E-3</c:v>
                </c:pt>
                <c:pt idx="21654">
                  <c:v>1.0068416595458984E-3</c:v>
                </c:pt>
                <c:pt idx="21655">
                  <c:v>1.007080078125E-3</c:v>
                </c:pt>
                <c:pt idx="21656">
                  <c:v>1.007080078125E-3</c:v>
                </c:pt>
                <c:pt idx="21657">
                  <c:v>1.0068416595458984E-3</c:v>
                </c:pt>
                <c:pt idx="21658">
                  <c:v>1.007080078125E-3</c:v>
                </c:pt>
                <c:pt idx="21659">
                  <c:v>1.007080078125E-3</c:v>
                </c:pt>
                <c:pt idx="21660">
                  <c:v>1.0068416595458984E-3</c:v>
                </c:pt>
                <c:pt idx="21661">
                  <c:v>1.007080078125E-3</c:v>
                </c:pt>
                <c:pt idx="21662">
                  <c:v>1.0080337524414063E-3</c:v>
                </c:pt>
                <c:pt idx="21663">
                  <c:v>1.0068416595458984E-3</c:v>
                </c:pt>
                <c:pt idx="21664">
                  <c:v>1.007080078125E-3</c:v>
                </c:pt>
                <c:pt idx="21665">
                  <c:v>1.007080078125E-3</c:v>
                </c:pt>
                <c:pt idx="21666">
                  <c:v>1.0068416595458984E-3</c:v>
                </c:pt>
                <c:pt idx="21667">
                  <c:v>1.007080078125E-3</c:v>
                </c:pt>
                <c:pt idx="21668">
                  <c:v>1.007080078125E-3</c:v>
                </c:pt>
                <c:pt idx="21669">
                  <c:v>1.0068416595458984E-3</c:v>
                </c:pt>
                <c:pt idx="21670">
                  <c:v>1.007080078125E-3</c:v>
                </c:pt>
                <c:pt idx="21671">
                  <c:v>1.007080078125E-3</c:v>
                </c:pt>
                <c:pt idx="21672">
                  <c:v>1.0068416595458984E-3</c:v>
                </c:pt>
                <c:pt idx="21673">
                  <c:v>1.007080078125E-3</c:v>
                </c:pt>
                <c:pt idx="21674">
                  <c:v>1.0080337524414063E-3</c:v>
                </c:pt>
                <c:pt idx="21675">
                  <c:v>1.007080078125E-3</c:v>
                </c:pt>
                <c:pt idx="21676">
                  <c:v>1.0068416595458984E-3</c:v>
                </c:pt>
                <c:pt idx="21677">
                  <c:v>1.007080078125E-3</c:v>
                </c:pt>
                <c:pt idx="21678">
                  <c:v>1.007080078125E-3</c:v>
                </c:pt>
                <c:pt idx="21679">
                  <c:v>1.0068416595458984E-3</c:v>
                </c:pt>
                <c:pt idx="21680">
                  <c:v>1.007080078125E-3</c:v>
                </c:pt>
                <c:pt idx="21681">
                  <c:v>1.007080078125E-3</c:v>
                </c:pt>
                <c:pt idx="21682">
                  <c:v>1.0068416595458984E-3</c:v>
                </c:pt>
                <c:pt idx="21683">
                  <c:v>1.007080078125E-3</c:v>
                </c:pt>
                <c:pt idx="21684">
                  <c:v>1.007080078125E-3</c:v>
                </c:pt>
                <c:pt idx="21685">
                  <c:v>1.0068416595458984E-3</c:v>
                </c:pt>
                <c:pt idx="21686">
                  <c:v>1.007080078125E-3</c:v>
                </c:pt>
                <c:pt idx="21687">
                  <c:v>1.0080337524414063E-3</c:v>
                </c:pt>
                <c:pt idx="21688">
                  <c:v>1.0068416595458984E-3</c:v>
                </c:pt>
                <c:pt idx="21689">
                  <c:v>1.007080078125E-3</c:v>
                </c:pt>
                <c:pt idx="21690">
                  <c:v>1.007080078125E-3</c:v>
                </c:pt>
                <c:pt idx="21691">
                  <c:v>1.0068416595458984E-3</c:v>
                </c:pt>
                <c:pt idx="21692">
                  <c:v>1.007080078125E-3</c:v>
                </c:pt>
                <c:pt idx="21693">
                  <c:v>1.007080078125E-3</c:v>
                </c:pt>
                <c:pt idx="21694">
                  <c:v>1.0068416595458984E-3</c:v>
                </c:pt>
                <c:pt idx="21695">
                  <c:v>1.007080078125E-3</c:v>
                </c:pt>
                <c:pt idx="21696">
                  <c:v>1.007080078125E-3</c:v>
                </c:pt>
                <c:pt idx="21697">
                  <c:v>1.0068416595458984E-3</c:v>
                </c:pt>
                <c:pt idx="21698">
                  <c:v>1.007080078125E-3</c:v>
                </c:pt>
                <c:pt idx="21699">
                  <c:v>1.0080337524414063E-3</c:v>
                </c:pt>
                <c:pt idx="21700">
                  <c:v>1.007080078125E-3</c:v>
                </c:pt>
                <c:pt idx="21701">
                  <c:v>1.0068416595458984E-3</c:v>
                </c:pt>
                <c:pt idx="21702">
                  <c:v>1.007080078125E-3</c:v>
                </c:pt>
                <c:pt idx="21703">
                  <c:v>1.007080078125E-3</c:v>
                </c:pt>
                <c:pt idx="21704">
                  <c:v>1.0068416595458984E-3</c:v>
                </c:pt>
                <c:pt idx="21705">
                  <c:v>1.007080078125E-3</c:v>
                </c:pt>
                <c:pt idx="21706">
                  <c:v>1.007080078125E-3</c:v>
                </c:pt>
                <c:pt idx="21707">
                  <c:v>1.0068416595458984E-3</c:v>
                </c:pt>
                <c:pt idx="21708">
                  <c:v>1.007080078125E-3</c:v>
                </c:pt>
                <c:pt idx="21709">
                  <c:v>1.007080078125E-3</c:v>
                </c:pt>
                <c:pt idx="21710">
                  <c:v>1.0068416595458984E-3</c:v>
                </c:pt>
                <c:pt idx="21711">
                  <c:v>1.007080078125E-3</c:v>
                </c:pt>
                <c:pt idx="21712">
                  <c:v>1.0080337524414063E-3</c:v>
                </c:pt>
                <c:pt idx="21713">
                  <c:v>1.0068416595458984E-3</c:v>
                </c:pt>
                <c:pt idx="21714">
                  <c:v>1.007080078125E-3</c:v>
                </c:pt>
                <c:pt idx="21715">
                  <c:v>1.007080078125E-3</c:v>
                </c:pt>
                <c:pt idx="21716">
                  <c:v>1.0068416595458984E-3</c:v>
                </c:pt>
                <c:pt idx="21717">
                  <c:v>1.007080078125E-3</c:v>
                </c:pt>
                <c:pt idx="21718">
                  <c:v>1.007080078125E-3</c:v>
                </c:pt>
                <c:pt idx="21719">
                  <c:v>1.0068416595458984E-3</c:v>
                </c:pt>
                <c:pt idx="21720">
                  <c:v>1.007080078125E-3</c:v>
                </c:pt>
                <c:pt idx="21721">
                  <c:v>1.007080078125E-3</c:v>
                </c:pt>
                <c:pt idx="21722">
                  <c:v>1.0068416595458984E-3</c:v>
                </c:pt>
                <c:pt idx="21723">
                  <c:v>1.007080078125E-3</c:v>
                </c:pt>
                <c:pt idx="21724">
                  <c:v>1.0080337524414063E-3</c:v>
                </c:pt>
                <c:pt idx="21725">
                  <c:v>1.007080078125E-3</c:v>
                </c:pt>
                <c:pt idx="21726">
                  <c:v>1.0068416595458984E-3</c:v>
                </c:pt>
                <c:pt idx="21727">
                  <c:v>1.007080078125E-3</c:v>
                </c:pt>
                <c:pt idx="21728">
                  <c:v>1.007080078125E-3</c:v>
                </c:pt>
                <c:pt idx="21729">
                  <c:v>1.0068416595458984E-3</c:v>
                </c:pt>
                <c:pt idx="21730">
                  <c:v>1.007080078125E-3</c:v>
                </c:pt>
                <c:pt idx="21731">
                  <c:v>1.007080078125E-3</c:v>
                </c:pt>
                <c:pt idx="21732">
                  <c:v>1.0068416595458984E-3</c:v>
                </c:pt>
                <c:pt idx="21733">
                  <c:v>1.007080078125E-3</c:v>
                </c:pt>
                <c:pt idx="21734">
                  <c:v>1.007080078125E-3</c:v>
                </c:pt>
                <c:pt idx="21735">
                  <c:v>1.0068416595458984E-3</c:v>
                </c:pt>
                <c:pt idx="21736">
                  <c:v>1.007080078125E-3</c:v>
                </c:pt>
                <c:pt idx="21737">
                  <c:v>1.0080337524414063E-3</c:v>
                </c:pt>
                <c:pt idx="21738">
                  <c:v>1.0068416595458984E-3</c:v>
                </c:pt>
                <c:pt idx="21739">
                  <c:v>1.007080078125E-3</c:v>
                </c:pt>
                <c:pt idx="21740">
                  <c:v>1.007080078125E-3</c:v>
                </c:pt>
                <c:pt idx="21741">
                  <c:v>1.0068416595458984E-3</c:v>
                </c:pt>
                <c:pt idx="21742">
                  <c:v>1.007080078125E-3</c:v>
                </c:pt>
                <c:pt idx="21743">
                  <c:v>1.007080078125E-3</c:v>
                </c:pt>
                <c:pt idx="21744">
                  <c:v>1.0068416595458984E-3</c:v>
                </c:pt>
                <c:pt idx="21745">
                  <c:v>1.007080078125E-3</c:v>
                </c:pt>
                <c:pt idx="21746">
                  <c:v>1.007080078125E-3</c:v>
                </c:pt>
                <c:pt idx="21747">
                  <c:v>1.0068416595458984E-3</c:v>
                </c:pt>
                <c:pt idx="21748">
                  <c:v>1.007080078125E-3</c:v>
                </c:pt>
                <c:pt idx="21749">
                  <c:v>1.0080337524414063E-3</c:v>
                </c:pt>
                <c:pt idx="21750">
                  <c:v>1.007080078125E-3</c:v>
                </c:pt>
                <c:pt idx="21751">
                  <c:v>1.0068416595458984E-3</c:v>
                </c:pt>
                <c:pt idx="21752">
                  <c:v>1.007080078125E-3</c:v>
                </c:pt>
                <c:pt idx="21753">
                  <c:v>1.007080078125E-3</c:v>
                </c:pt>
                <c:pt idx="21754">
                  <c:v>1.0068416595458984E-3</c:v>
                </c:pt>
                <c:pt idx="21755">
                  <c:v>1.007080078125E-3</c:v>
                </c:pt>
                <c:pt idx="21756">
                  <c:v>1.007080078125E-3</c:v>
                </c:pt>
                <c:pt idx="21757">
                  <c:v>1.0068416595458984E-3</c:v>
                </c:pt>
                <c:pt idx="21758">
                  <c:v>1.007080078125E-3</c:v>
                </c:pt>
                <c:pt idx="21759">
                  <c:v>1.007080078125E-3</c:v>
                </c:pt>
                <c:pt idx="21760">
                  <c:v>1.0068416595458984E-3</c:v>
                </c:pt>
                <c:pt idx="21761">
                  <c:v>1.007080078125E-3</c:v>
                </c:pt>
                <c:pt idx="21762">
                  <c:v>1.0080337524414063E-3</c:v>
                </c:pt>
                <c:pt idx="21763">
                  <c:v>4.0278434753417969E-3</c:v>
                </c:pt>
                <c:pt idx="21764">
                  <c:v>1.007080078125E-3</c:v>
                </c:pt>
                <c:pt idx="21765">
                  <c:v>1.007080078125E-3</c:v>
                </c:pt>
                <c:pt idx="21766">
                  <c:v>1.0068416595458984E-3</c:v>
                </c:pt>
                <c:pt idx="21767">
                  <c:v>1.007080078125E-3</c:v>
                </c:pt>
                <c:pt idx="21768">
                  <c:v>1.007080078125E-3</c:v>
                </c:pt>
                <c:pt idx="21769">
                  <c:v>1.0068416595458984E-3</c:v>
                </c:pt>
                <c:pt idx="21770">
                  <c:v>1.007080078125E-3</c:v>
                </c:pt>
                <c:pt idx="21771">
                  <c:v>1.0080337524414063E-3</c:v>
                </c:pt>
                <c:pt idx="21772">
                  <c:v>1.007080078125E-3</c:v>
                </c:pt>
                <c:pt idx="21773">
                  <c:v>1.0068416595458984E-3</c:v>
                </c:pt>
                <c:pt idx="21774">
                  <c:v>1.007080078125E-3</c:v>
                </c:pt>
                <c:pt idx="21775">
                  <c:v>1.007080078125E-3</c:v>
                </c:pt>
                <c:pt idx="21776">
                  <c:v>1.0068416595458984E-3</c:v>
                </c:pt>
                <c:pt idx="21777">
                  <c:v>1.007080078125E-3</c:v>
                </c:pt>
                <c:pt idx="21778">
                  <c:v>1.007080078125E-3</c:v>
                </c:pt>
                <c:pt idx="21779">
                  <c:v>1.0068416595458984E-3</c:v>
                </c:pt>
                <c:pt idx="21780">
                  <c:v>1.007080078125E-3</c:v>
                </c:pt>
                <c:pt idx="21781">
                  <c:v>1.007080078125E-3</c:v>
                </c:pt>
                <c:pt idx="21782">
                  <c:v>1.0068416595458984E-3</c:v>
                </c:pt>
                <c:pt idx="21783">
                  <c:v>1.0080337524414063E-3</c:v>
                </c:pt>
                <c:pt idx="21784">
                  <c:v>1.007080078125E-3</c:v>
                </c:pt>
                <c:pt idx="21785">
                  <c:v>1.0068416595458984E-3</c:v>
                </c:pt>
                <c:pt idx="21786">
                  <c:v>1.007080078125E-3</c:v>
                </c:pt>
                <c:pt idx="21787">
                  <c:v>1.007080078125E-3</c:v>
                </c:pt>
                <c:pt idx="21788">
                  <c:v>1.0068416595458984E-3</c:v>
                </c:pt>
                <c:pt idx="21789">
                  <c:v>1.007080078125E-3</c:v>
                </c:pt>
                <c:pt idx="21790">
                  <c:v>1.007080078125E-3</c:v>
                </c:pt>
                <c:pt idx="21791">
                  <c:v>1.0068416595458984E-3</c:v>
                </c:pt>
                <c:pt idx="21792">
                  <c:v>1.007080078125E-3</c:v>
                </c:pt>
                <c:pt idx="21793">
                  <c:v>1.007080078125E-3</c:v>
                </c:pt>
                <c:pt idx="21794">
                  <c:v>1.0068416595458984E-3</c:v>
                </c:pt>
                <c:pt idx="21795">
                  <c:v>8.0571174621582031E-3</c:v>
                </c:pt>
                <c:pt idx="21796">
                  <c:v>1.007080078125E-3</c:v>
                </c:pt>
                <c:pt idx="21797">
                  <c:v>1.0068416595458984E-3</c:v>
                </c:pt>
                <c:pt idx="21798">
                  <c:v>1.007080078125E-3</c:v>
                </c:pt>
                <c:pt idx="21799">
                  <c:v>1.007080078125E-3</c:v>
                </c:pt>
                <c:pt idx="21800">
                  <c:v>1.0068416595458984E-3</c:v>
                </c:pt>
                <c:pt idx="21801">
                  <c:v>1.0080337524414063E-3</c:v>
                </c:pt>
                <c:pt idx="21802">
                  <c:v>1.007080078125E-3</c:v>
                </c:pt>
                <c:pt idx="21803">
                  <c:v>1.0068416595458984E-3</c:v>
                </c:pt>
                <c:pt idx="21804">
                  <c:v>1.007080078125E-3</c:v>
                </c:pt>
                <c:pt idx="21805">
                  <c:v>1.007080078125E-3</c:v>
                </c:pt>
                <c:pt idx="21806">
                  <c:v>1.0068416595458984E-3</c:v>
                </c:pt>
                <c:pt idx="21807">
                  <c:v>1.007080078125E-3</c:v>
                </c:pt>
                <c:pt idx="21808">
                  <c:v>1.007080078125E-3</c:v>
                </c:pt>
                <c:pt idx="21809">
                  <c:v>1.0068416595458984E-3</c:v>
                </c:pt>
                <c:pt idx="21810">
                  <c:v>1.007080078125E-3</c:v>
                </c:pt>
                <c:pt idx="21811">
                  <c:v>1.007080078125E-3</c:v>
                </c:pt>
                <c:pt idx="21812">
                  <c:v>1.0068416595458984E-3</c:v>
                </c:pt>
                <c:pt idx="21813">
                  <c:v>1.007080078125E-3</c:v>
                </c:pt>
                <c:pt idx="21814">
                  <c:v>1.0080337524414063E-3</c:v>
                </c:pt>
                <c:pt idx="21815">
                  <c:v>1.007080078125E-3</c:v>
                </c:pt>
                <c:pt idx="21816">
                  <c:v>1.0068416595458984E-3</c:v>
                </c:pt>
                <c:pt idx="21817">
                  <c:v>1.007080078125E-3</c:v>
                </c:pt>
                <c:pt idx="21818">
                  <c:v>1.007080078125E-3</c:v>
                </c:pt>
                <c:pt idx="21819">
                  <c:v>1.0068416595458984E-3</c:v>
                </c:pt>
                <c:pt idx="21820">
                  <c:v>1.007080078125E-3</c:v>
                </c:pt>
                <c:pt idx="21821">
                  <c:v>1.007080078125E-3</c:v>
                </c:pt>
                <c:pt idx="21822">
                  <c:v>1.0068416595458984E-3</c:v>
                </c:pt>
                <c:pt idx="21823">
                  <c:v>1.007080078125E-3</c:v>
                </c:pt>
                <c:pt idx="21824">
                  <c:v>1.007080078125E-3</c:v>
                </c:pt>
                <c:pt idx="21825">
                  <c:v>1.0068416595458984E-3</c:v>
                </c:pt>
                <c:pt idx="21826">
                  <c:v>1.0080337524414063E-3</c:v>
                </c:pt>
                <c:pt idx="21827">
                  <c:v>1.007080078125E-3</c:v>
                </c:pt>
                <c:pt idx="21828">
                  <c:v>1.0068416595458984E-3</c:v>
                </c:pt>
                <c:pt idx="21829">
                  <c:v>1.007080078125E-3</c:v>
                </c:pt>
                <c:pt idx="21830">
                  <c:v>1.007080078125E-3</c:v>
                </c:pt>
                <c:pt idx="21831">
                  <c:v>1.0068416595458984E-3</c:v>
                </c:pt>
                <c:pt idx="21832">
                  <c:v>1.007080078125E-3</c:v>
                </c:pt>
                <c:pt idx="21833">
                  <c:v>1.007080078125E-3</c:v>
                </c:pt>
                <c:pt idx="21834">
                  <c:v>1.0068416595458984E-3</c:v>
                </c:pt>
                <c:pt idx="21835">
                  <c:v>1.007080078125E-3</c:v>
                </c:pt>
                <c:pt idx="21836">
                  <c:v>1.007080078125E-3</c:v>
                </c:pt>
                <c:pt idx="21837">
                  <c:v>1.0068416595458984E-3</c:v>
                </c:pt>
                <c:pt idx="21838">
                  <c:v>1.007080078125E-3</c:v>
                </c:pt>
                <c:pt idx="21839">
                  <c:v>1.0080337524414063E-3</c:v>
                </c:pt>
                <c:pt idx="21840">
                  <c:v>1.007080078125E-3</c:v>
                </c:pt>
                <c:pt idx="21841">
                  <c:v>1.0068416595458984E-3</c:v>
                </c:pt>
                <c:pt idx="21842">
                  <c:v>1.007080078125E-3</c:v>
                </c:pt>
                <c:pt idx="21843">
                  <c:v>1.007080078125E-3</c:v>
                </c:pt>
                <c:pt idx="21844">
                  <c:v>1.0068416595458984E-3</c:v>
                </c:pt>
                <c:pt idx="21845">
                  <c:v>1.007080078125E-3</c:v>
                </c:pt>
                <c:pt idx="21846">
                  <c:v>1.007080078125E-3</c:v>
                </c:pt>
                <c:pt idx="21847">
                  <c:v>1.0068416595458984E-3</c:v>
                </c:pt>
                <c:pt idx="21848">
                  <c:v>1.007080078125E-3</c:v>
                </c:pt>
                <c:pt idx="21849">
                  <c:v>1.007080078125E-3</c:v>
                </c:pt>
                <c:pt idx="21850">
                  <c:v>1.0068416595458984E-3</c:v>
                </c:pt>
                <c:pt idx="21851">
                  <c:v>1.0080337524414063E-3</c:v>
                </c:pt>
                <c:pt idx="21852">
                  <c:v>1.007080078125E-3</c:v>
                </c:pt>
                <c:pt idx="21853">
                  <c:v>1.0068416595458984E-3</c:v>
                </c:pt>
                <c:pt idx="21854">
                  <c:v>1.007080078125E-3</c:v>
                </c:pt>
                <c:pt idx="21855">
                  <c:v>1.007080078125E-3</c:v>
                </c:pt>
                <c:pt idx="21856">
                  <c:v>1.0068416595458984E-3</c:v>
                </c:pt>
                <c:pt idx="21857">
                  <c:v>1.007080078125E-3</c:v>
                </c:pt>
                <c:pt idx="21858">
                  <c:v>1.007080078125E-3</c:v>
                </c:pt>
                <c:pt idx="21859">
                  <c:v>1.0068416595458984E-3</c:v>
                </c:pt>
                <c:pt idx="21860">
                  <c:v>1.007080078125E-3</c:v>
                </c:pt>
                <c:pt idx="21861">
                  <c:v>1.007080078125E-3</c:v>
                </c:pt>
                <c:pt idx="21862">
                  <c:v>1.0068416595458984E-3</c:v>
                </c:pt>
                <c:pt idx="21863">
                  <c:v>1.007080078125E-3</c:v>
                </c:pt>
                <c:pt idx="21864">
                  <c:v>1.0080337524414063E-3</c:v>
                </c:pt>
                <c:pt idx="21865">
                  <c:v>1.007080078125E-3</c:v>
                </c:pt>
                <c:pt idx="21866">
                  <c:v>1.0068416595458984E-3</c:v>
                </c:pt>
                <c:pt idx="21867">
                  <c:v>1.007080078125E-3</c:v>
                </c:pt>
                <c:pt idx="21868">
                  <c:v>1.007080078125E-3</c:v>
                </c:pt>
                <c:pt idx="21869">
                  <c:v>1.0068416595458984E-3</c:v>
                </c:pt>
                <c:pt idx="21870">
                  <c:v>1.007080078125E-3</c:v>
                </c:pt>
                <c:pt idx="21871">
                  <c:v>1.007080078125E-3</c:v>
                </c:pt>
                <c:pt idx="21872">
                  <c:v>1.0068416595458984E-3</c:v>
                </c:pt>
                <c:pt idx="21873">
                  <c:v>1.007080078125E-3</c:v>
                </c:pt>
                <c:pt idx="21874">
                  <c:v>1.007080078125E-3</c:v>
                </c:pt>
                <c:pt idx="21875">
                  <c:v>1.0068416595458984E-3</c:v>
                </c:pt>
                <c:pt idx="21876">
                  <c:v>1.0080337524414063E-3</c:v>
                </c:pt>
                <c:pt idx="21877">
                  <c:v>1.007080078125E-3</c:v>
                </c:pt>
                <c:pt idx="21878">
                  <c:v>1.0068416595458984E-3</c:v>
                </c:pt>
                <c:pt idx="21879">
                  <c:v>1.007080078125E-3</c:v>
                </c:pt>
                <c:pt idx="21880">
                  <c:v>1.007080078125E-3</c:v>
                </c:pt>
                <c:pt idx="21881">
                  <c:v>1.0068416595458984E-3</c:v>
                </c:pt>
                <c:pt idx="21882">
                  <c:v>1.007080078125E-3</c:v>
                </c:pt>
                <c:pt idx="21883">
                  <c:v>1.007080078125E-3</c:v>
                </c:pt>
                <c:pt idx="21884">
                  <c:v>1.0068416595458984E-3</c:v>
                </c:pt>
                <c:pt idx="21885">
                  <c:v>1.007080078125E-3</c:v>
                </c:pt>
                <c:pt idx="21886">
                  <c:v>1.007080078125E-3</c:v>
                </c:pt>
                <c:pt idx="21887">
                  <c:v>1.0068416595458984E-3</c:v>
                </c:pt>
                <c:pt idx="21888">
                  <c:v>1.007080078125E-3</c:v>
                </c:pt>
                <c:pt idx="21889">
                  <c:v>1.0080337524414063E-3</c:v>
                </c:pt>
                <c:pt idx="21890">
                  <c:v>1.007080078125E-3</c:v>
                </c:pt>
                <c:pt idx="21891">
                  <c:v>1.0068416595458984E-3</c:v>
                </c:pt>
                <c:pt idx="21892">
                  <c:v>1.007080078125E-3</c:v>
                </c:pt>
                <c:pt idx="21893">
                  <c:v>1.007080078125E-3</c:v>
                </c:pt>
                <c:pt idx="21894">
                  <c:v>1.0068416595458984E-3</c:v>
                </c:pt>
                <c:pt idx="21895">
                  <c:v>1.007080078125E-3</c:v>
                </c:pt>
                <c:pt idx="21896">
                  <c:v>1.007080078125E-3</c:v>
                </c:pt>
                <c:pt idx="21897">
                  <c:v>1.0068416595458984E-3</c:v>
                </c:pt>
                <c:pt idx="21898">
                  <c:v>1.007080078125E-3</c:v>
                </c:pt>
                <c:pt idx="21899">
                  <c:v>1.007080078125E-3</c:v>
                </c:pt>
                <c:pt idx="21900">
                  <c:v>1.0068416595458984E-3</c:v>
                </c:pt>
                <c:pt idx="21901">
                  <c:v>1.0080337524414063E-3</c:v>
                </c:pt>
                <c:pt idx="21902">
                  <c:v>1.007080078125E-3</c:v>
                </c:pt>
                <c:pt idx="21903">
                  <c:v>1.0068416595458984E-3</c:v>
                </c:pt>
                <c:pt idx="21904">
                  <c:v>1.007080078125E-3</c:v>
                </c:pt>
                <c:pt idx="21905">
                  <c:v>1.007080078125E-3</c:v>
                </c:pt>
                <c:pt idx="21906">
                  <c:v>1.0068416595458984E-3</c:v>
                </c:pt>
                <c:pt idx="21907">
                  <c:v>1.007080078125E-3</c:v>
                </c:pt>
                <c:pt idx="21908">
                  <c:v>1.007080078125E-3</c:v>
                </c:pt>
                <c:pt idx="21909">
                  <c:v>1.0068416595458984E-3</c:v>
                </c:pt>
                <c:pt idx="21910">
                  <c:v>1.007080078125E-3</c:v>
                </c:pt>
                <c:pt idx="21911">
                  <c:v>1.007080078125E-3</c:v>
                </c:pt>
                <c:pt idx="21912">
                  <c:v>1.0068416595458984E-3</c:v>
                </c:pt>
                <c:pt idx="21913">
                  <c:v>1.007080078125E-3</c:v>
                </c:pt>
                <c:pt idx="21914">
                  <c:v>1.0080337524414063E-3</c:v>
                </c:pt>
                <c:pt idx="21915">
                  <c:v>1.007080078125E-3</c:v>
                </c:pt>
                <c:pt idx="21916">
                  <c:v>1.0068416595458984E-3</c:v>
                </c:pt>
                <c:pt idx="21917">
                  <c:v>1.007080078125E-3</c:v>
                </c:pt>
                <c:pt idx="21918">
                  <c:v>1.007080078125E-3</c:v>
                </c:pt>
                <c:pt idx="21919">
                  <c:v>1.0068416595458984E-3</c:v>
                </c:pt>
                <c:pt idx="21920">
                  <c:v>1.007080078125E-3</c:v>
                </c:pt>
                <c:pt idx="21921">
                  <c:v>1.007080078125E-3</c:v>
                </c:pt>
                <c:pt idx="21922">
                  <c:v>1.0068416595458984E-3</c:v>
                </c:pt>
                <c:pt idx="21923">
                  <c:v>1.007080078125E-3</c:v>
                </c:pt>
                <c:pt idx="21924">
                  <c:v>1.007080078125E-3</c:v>
                </c:pt>
                <c:pt idx="21925">
                  <c:v>1.0068416595458984E-3</c:v>
                </c:pt>
                <c:pt idx="21926">
                  <c:v>1.0080337524414063E-3</c:v>
                </c:pt>
                <c:pt idx="21927">
                  <c:v>1.007080078125E-3</c:v>
                </c:pt>
                <c:pt idx="21928">
                  <c:v>1.0068416595458984E-3</c:v>
                </c:pt>
                <c:pt idx="21929">
                  <c:v>1.007080078125E-3</c:v>
                </c:pt>
                <c:pt idx="21930">
                  <c:v>1.007080078125E-3</c:v>
                </c:pt>
                <c:pt idx="21931">
                  <c:v>1.0068416595458984E-3</c:v>
                </c:pt>
                <c:pt idx="21932">
                  <c:v>1.007080078125E-3</c:v>
                </c:pt>
                <c:pt idx="21933">
                  <c:v>1.007080078125E-3</c:v>
                </c:pt>
                <c:pt idx="21934">
                  <c:v>1.0068416595458984E-3</c:v>
                </c:pt>
                <c:pt idx="21935">
                  <c:v>1.007080078125E-3</c:v>
                </c:pt>
                <c:pt idx="21936">
                  <c:v>1.007080078125E-3</c:v>
                </c:pt>
                <c:pt idx="21937">
                  <c:v>1.0068416595458984E-3</c:v>
                </c:pt>
                <c:pt idx="21938">
                  <c:v>1.007080078125E-3</c:v>
                </c:pt>
                <c:pt idx="21939">
                  <c:v>1.0080337524414063E-3</c:v>
                </c:pt>
                <c:pt idx="21940">
                  <c:v>1.007080078125E-3</c:v>
                </c:pt>
                <c:pt idx="21941">
                  <c:v>1.0068416595458984E-3</c:v>
                </c:pt>
                <c:pt idx="21942">
                  <c:v>1.007080078125E-3</c:v>
                </c:pt>
                <c:pt idx="21943">
                  <c:v>1.007080078125E-3</c:v>
                </c:pt>
                <c:pt idx="21944">
                  <c:v>1.0068416595458984E-3</c:v>
                </c:pt>
                <c:pt idx="21945">
                  <c:v>1.007080078125E-3</c:v>
                </c:pt>
                <c:pt idx="21946">
                  <c:v>1.007080078125E-3</c:v>
                </c:pt>
                <c:pt idx="21947">
                  <c:v>1.0068416595458984E-3</c:v>
                </c:pt>
                <c:pt idx="21948">
                  <c:v>1.007080078125E-3</c:v>
                </c:pt>
                <c:pt idx="21949">
                  <c:v>1.007080078125E-3</c:v>
                </c:pt>
                <c:pt idx="21950">
                  <c:v>1.0068416595458984E-3</c:v>
                </c:pt>
                <c:pt idx="21951">
                  <c:v>1.0080337524414063E-3</c:v>
                </c:pt>
                <c:pt idx="21952">
                  <c:v>1.007080078125E-3</c:v>
                </c:pt>
                <c:pt idx="21953">
                  <c:v>1.0068416595458984E-3</c:v>
                </c:pt>
                <c:pt idx="21954">
                  <c:v>1.007080078125E-3</c:v>
                </c:pt>
                <c:pt idx="21955">
                  <c:v>1.007080078125E-3</c:v>
                </c:pt>
                <c:pt idx="21956">
                  <c:v>1.0068416595458984E-3</c:v>
                </c:pt>
                <c:pt idx="21957">
                  <c:v>1.007080078125E-3</c:v>
                </c:pt>
                <c:pt idx="21958">
                  <c:v>1.007080078125E-3</c:v>
                </c:pt>
                <c:pt idx="21959">
                  <c:v>1.0068416595458984E-3</c:v>
                </c:pt>
                <c:pt idx="21960">
                  <c:v>1.007080078125E-3</c:v>
                </c:pt>
                <c:pt idx="21961">
                  <c:v>1.007080078125E-3</c:v>
                </c:pt>
                <c:pt idx="21962">
                  <c:v>1.0068416595458984E-3</c:v>
                </c:pt>
                <c:pt idx="21963">
                  <c:v>1.007080078125E-3</c:v>
                </c:pt>
                <c:pt idx="21964">
                  <c:v>1.0080337524414063E-3</c:v>
                </c:pt>
                <c:pt idx="21965">
                  <c:v>1.007080078125E-3</c:v>
                </c:pt>
                <c:pt idx="21966">
                  <c:v>1.0068416595458984E-3</c:v>
                </c:pt>
                <c:pt idx="21967">
                  <c:v>1.007080078125E-3</c:v>
                </c:pt>
                <c:pt idx="21968">
                  <c:v>1.007080078125E-3</c:v>
                </c:pt>
                <c:pt idx="21969">
                  <c:v>1.0068416595458984E-3</c:v>
                </c:pt>
                <c:pt idx="21970">
                  <c:v>1.007080078125E-3</c:v>
                </c:pt>
                <c:pt idx="21971">
                  <c:v>1.007080078125E-3</c:v>
                </c:pt>
                <c:pt idx="21972">
                  <c:v>1.0068416595458984E-3</c:v>
                </c:pt>
                <c:pt idx="21973">
                  <c:v>1.007080078125E-3</c:v>
                </c:pt>
                <c:pt idx="21974">
                  <c:v>1.007080078125E-3</c:v>
                </c:pt>
                <c:pt idx="21975">
                  <c:v>1.0068416595458984E-3</c:v>
                </c:pt>
                <c:pt idx="21976">
                  <c:v>1.0080337524414063E-3</c:v>
                </c:pt>
                <c:pt idx="21977">
                  <c:v>1.007080078125E-3</c:v>
                </c:pt>
                <c:pt idx="21978">
                  <c:v>1.0068416595458984E-3</c:v>
                </c:pt>
                <c:pt idx="21979">
                  <c:v>1.007080078125E-3</c:v>
                </c:pt>
                <c:pt idx="21980">
                  <c:v>1.007080078125E-3</c:v>
                </c:pt>
                <c:pt idx="21981">
                  <c:v>1.0068416595458984E-3</c:v>
                </c:pt>
                <c:pt idx="21982">
                  <c:v>1.007080078125E-3</c:v>
                </c:pt>
                <c:pt idx="21983">
                  <c:v>1.007080078125E-3</c:v>
                </c:pt>
                <c:pt idx="21984">
                  <c:v>1.0068416595458984E-3</c:v>
                </c:pt>
                <c:pt idx="21985">
                  <c:v>1.007080078125E-3</c:v>
                </c:pt>
                <c:pt idx="21986">
                  <c:v>1.007080078125E-3</c:v>
                </c:pt>
                <c:pt idx="21987">
                  <c:v>1.0068416595458984E-3</c:v>
                </c:pt>
                <c:pt idx="21988">
                  <c:v>1.007080078125E-3</c:v>
                </c:pt>
                <c:pt idx="21989">
                  <c:v>1.0080337524414063E-3</c:v>
                </c:pt>
                <c:pt idx="21990">
                  <c:v>1.007080078125E-3</c:v>
                </c:pt>
                <c:pt idx="21991">
                  <c:v>1.0068416595458984E-3</c:v>
                </c:pt>
                <c:pt idx="21992">
                  <c:v>1.007080078125E-3</c:v>
                </c:pt>
                <c:pt idx="21993">
                  <c:v>1.007080078125E-3</c:v>
                </c:pt>
                <c:pt idx="21994">
                  <c:v>1.0068416595458984E-3</c:v>
                </c:pt>
                <c:pt idx="21995">
                  <c:v>1.007080078125E-3</c:v>
                </c:pt>
                <c:pt idx="21996">
                  <c:v>1.007080078125E-3</c:v>
                </c:pt>
                <c:pt idx="21997">
                  <c:v>1.0068416595458984E-3</c:v>
                </c:pt>
                <c:pt idx="21998">
                  <c:v>1.007080078125E-3</c:v>
                </c:pt>
                <c:pt idx="21999">
                  <c:v>1.0068416595458984E-3</c:v>
                </c:pt>
                <c:pt idx="22000">
                  <c:v>1.007080078125E-3</c:v>
                </c:pt>
                <c:pt idx="22001">
                  <c:v>1.0080337524414063E-3</c:v>
                </c:pt>
                <c:pt idx="22002">
                  <c:v>1.007080078125E-3</c:v>
                </c:pt>
                <c:pt idx="22003">
                  <c:v>1.0068416595458984E-3</c:v>
                </c:pt>
                <c:pt idx="22004">
                  <c:v>1.007080078125E-3</c:v>
                </c:pt>
                <c:pt idx="22005">
                  <c:v>1.007080078125E-3</c:v>
                </c:pt>
                <c:pt idx="22006">
                  <c:v>1.0068416595458984E-3</c:v>
                </c:pt>
                <c:pt idx="22007">
                  <c:v>1.007080078125E-3</c:v>
                </c:pt>
                <c:pt idx="22008">
                  <c:v>1.007080078125E-3</c:v>
                </c:pt>
                <c:pt idx="22009">
                  <c:v>1.0068416595458984E-3</c:v>
                </c:pt>
                <c:pt idx="22010">
                  <c:v>1.007080078125E-3</c:v>
                </c:pt>
                <c:pt idx="22011">
                  <c:v>1.007080078125E-3</c:v>
                </c:pt>
                <c:pt idx="22012">
                  <c:v>1.0068416595458984E-3</c:v>
                </c:pt>
                <c:pt idx="22013">
                  <c:v>1.007080078125E-3</c:v>
                </c:pt>
                <c:pt idx="22014">
                  <c:v>1.0080337524414063E-3</c:v>
                </c:pt>
                <c:pt idx="22015">
                  <c:v>1.007080078125E-3</c:v>
                </c:pt>
                <c:pt idx="22016">
                  <c:v>1.0068416595458984E-3</c:v>
                </c:pt>
                <c:pt idx="22017">
                  <c:v>1.007080078125E-3</c:v>
                </c:pt>
                <c:pt idx="22018">
                  <c:v>1.007080078125E-3</c:v>
                </c:pt>
                <c:pt idx="22019">
                  <c:v>1.0068416595458984E-3</c:v>
                </c:pt>
                <c:pt idx="22020">
                  <c:v>1.007080078125E-3</c:v>
                </c:pt>
                <c:pt idx="22021">
                  <c:v>1.0068416595458984E-3</c:v>
                </c:pt>
                <c:pt idx="22022">
                  <c:v>1.007080078125E-3</c:v>
                </c:pt>
                <c:pt idx="22023">
                  <c:v>1.007080078125E-3</c:v>
                </c:pt>
                <c:pt idx="22024">
                  <c:v>1.0068416595458984E-3</c:v>
                </c:pt>
                <c:pt idx="22025">
                  <c:v>1.007080078125E-3</c:v>
                </c:pt>
                <c:pt idx="22026">
                  <c:v>1.0080337524414063E-3</c:v>
                </c:pt>
                <c:pt idx="22027">
                  <c:v>1.007080078125E-3</c:v>
                </c:pt>
                <c:pt idx="22028">
                  <c:v>1.0068416595458984E-3</c:v>
                </c:pt>
                <c:pt idx="22029">
                  <c:v>1.007080078125E-3</c:v>
                </c:pt>
                <c:pt idx="22030">
                  <c:v>1.007080078125E-3</c:v>
                </c:pt>
                <c:pt idx="22031">
                  <c:v>1.0068416595458984E-3</c:v>
                </c:pt>
                <c:pt idx="22032">
                  <c:v>1.007080078125E-3</c:v>
                </c:pt>
                <c:pt idx="22033">
                  <c:v>1.007080078125E-3</c:v>
                </c:pt>
                <c:pt idx="22034">
                  <c:v>1.0068416595458984E-3</c:v>
                </c:pt>
                <c:pt idx="22035">
                  <c:v>1.007080078125E-3</c:v>
                </c:pt>
                <c:pt idx="22036">
                  <c:v>1.007080078125E-3</c:v>
                </c:pt>
                <c:pt idx="22037">
                  <c:v>1.0068416595458984E-3</c:v>
                </c:pt>
                <c:pt idx="22038">
                  <c:v>1.007080078125E-3</c:v>
                </c:pt>
                <c:pt idx="22039">
                  <c:v>1.0080337524414063E-3</c:v>
                </c:pt>
                <c:pt idx="22040">
                  <c:v>1.007080078125E-3</c:v>
                </c:pt>
                <c:pt idx="22041">
                  <c:v>1.0068416595458984E-3</c:v>
                </c:pt>
                <c:pt idx="22042">
                  <c:v>1.007080078125E-3</c:v>
                </c:pt>
                <c:pt idx="22043">
                  <c:v>1.0068416595458984E-3</c:v>
                </c:pt>
                <c:pt idx="22044">
                  <c:v>1.007080078125E-3</c:v>
                </c:pt>
                <c:pt idx="22045">
                  <c:v>1.007080078125E-3</c:v>
                </c:pt>
                <c:pt idx="22046">
                  <c:v>1.0068416595458984E-3</c:v>
                </c:pt>
                <c:pt idx="22047">
                  <c:v>1.007080078125E-3</c:v>
                </c:pt>
                <c:pt idx="22048">
                  <c:v>1.007080078125E-3</c:v>
                </c:pt>
                <c:pt idx="22049">
                  <c:v>1.0068416595458984E-3</c:v>
                </c:pt>
                <c:pt idx="22050">
                  <c:v>1.007080078125E-3</c:v>
                </c:pt>
                <c:pt idx="22051">
                  <c:v>1.0080337524414063E-3</c:v>
                </c:pt>
                <c:pt idx="22052">
                  <c:v>1.007080078125E-3</c:v>
                </c:pt>
                <c:pt idx="22053">
                  <c:v>1.0068416595458984E-3</c:v>
                </c:pt>
                <c:pt idx="22054">
                  <c:v>7.0490837097167969E-3</c:v>
                </c:pt>
                <c:pt idx="22055">
                  <c:v>1.007080078125E-3</c:v>
                </c:pt>
                <c:pt idx="22056">
                  <c:v>1.0068416595458984E-3</c:v>
                </c:pt>
                <c:pt idx="22057">
                  <c:v>1.007080078125E-3</c:v>
                </c:pt>
                <c:pt idx="22058">
                  <c:v>1.0080337524414063E-3</c:v>
                </c:pt>
                <c:pt idx="22059">
                  <c:v>1.0068416595458984E-3</c:v>
                </c:pt>
                <c:pt idx="22060">
                  <c:v>1.007080078125E-3</c:v>
                </c:pt>
                <c:pt idx="22061">
                  <c:v>1.007080078125E-3</c:v>
                </c:pt>
                <c:pt idx="22062">
                  <c:v>1.0068416595458984E-3</c:v>
                </c:pt>
                <c:pt idx="22063">
                  <c:v>1.007080078125E-3</c:v>
                </c:pt>
                <c:pt idx="22064">
                  <c:v>1.007080078125E-3</c:v>
                </c:pt>
                <c:pt idx="22065">
                  <c:v>1.0068416595458984E-3</c:v>
                </c:pt>
                <c:pt idx="22066">
                  <c:v>1.007080078125E-3</c:v>
                </c:pt>
                <c:pt idx="22067">
                  <c:v>1.007080078125E-3</c:v>
                </c:pt>
                <c:pt idx="22068">
                  <c:v>1.0068416595458984E-3</c:v>
                </c:pt>
                <c:pt idx="22069">
                  <c:v>1.007080078125E-3</c:v>
                </c:pt>
                <c:pt idx="22070">
                  <c:v>1.0080337524414063E-3</c:v>
                </c:pt>
                <c:pt idx="22071">
                  <c:v>1.007080078125E-3</c:v>
                </c:pt>
                <c:pt idx="22072">
                  <c:v>1.0068416595458984E-3</c:v>
                </c:pt>
                <c:pt idx="22073">
                  <c:v>1.007080078125E-3</c:v>
                </c:pt>
                <c:pt idx="22074">
                  <c:v>1.007080078125E-3</c:v>
                </c:pt>
                <c:pt idx="22075">
                  <c:v>1.0068416595458984E-3</c:v>
                </c:pt>
                <c:pt idx="22076">
                  <c:v>1.007080078125E-3</c:v>
                </c:pt>
                <c:pt idx="22077">
                  <c:v>1.007080078125E-3</c:v>
                </c:pt>
                <c:pt idx="22078">
                  <c:v>1.0068416595458984E-3</c:v>
                </c:pt>
                <c:pt idx="22079">
                  <c:v>1.007080078125E-3</c:v>
                </c:pt>
                <c:pt idx="22080">
                  <c:v>1.007080078125E-3</c:v>
                </c:pt>
                <c:pt idx="22081">
                  <c:v>1.0068416595458984E-3</c:v>
                </c:pt>
                <c:pt idx="22082">
                  <c:v>1.007080078125E-3</c:v>
                </c:pt>
                <c:pt idx="22083">
                  <c:v>1.0080337524414063E-3</c:v>
                </c:pt>
                <c:pt idx="22084">
                  <c:v>1.0068416595458984E-3</c:v>
                </c:pt>
                <c:pt idx="22085">
                  <c:v>1.007080078125E-3</c:v>
                </c:pt>
                <c:pt idx="22086">
                  <c:v>1.007080078125E-3</c:v>
                </c:pt>
                <c:pt idx="22087">
                  <c:v>1.0068416595458984E-3</c:v>
                </c:pt>
                <c:pt idx="22088">
                  <c:v>1.007080078125E-3</c:v>
                </c:pt>
                <c:pt idx="22089">
                  <c:v>1.007080078125E-3</c:v>
                </c:pt>
                <c:pt idx="22090">
                  <c:v>1.0068416595458984E-3</c:v>
                </c:pt>
                <c:pt idx="22091">
                  <c:v>1.007080078125E-3</c:v>
                </c:pt>
                <c:pt idx="22092">
                  <c:v>1.007080078125E-3</c:v>
                </c:pt>
                <c:pt idx="22093">
                  <c:v>1.0068416595458984E-3</c:v>
                </c:pt>
                <c:pt idx="22094">
                  <c:v>1.007080078125E-3</c:v>
                </c:pt>
                <c:pt idx="22095">
                  <c:v>1.0080337524414063E-3</c:v>
                </c:pt>
                <c:pt idx="22096">
                  <c:v>1.007080078125E-3</c:v>
                </c:pt>
                <c:pt idx="22097">
                  <c:v>1.0068416595458984E-3</c:v>
                </c:pt>
                <c:pt idx="22098">
                  <c:v>1.007080078125E-3</c:v>
                </c:pt>
                <c:pt idx="22099">
                  <c:v>1.007080078125E-3</c:v>
                </c:pt>
                <c:pt idx="22100">
                  <c:v>1.0068416595458984E-3</c:v>
                </c:pt>
                <c:pt idx="22101">
                  <c:v>1.007080078125E-3</c:v>
                </c:pt>
                <c:pt idx="22102">
                  <c:v>1.007080078125E-3</c:v>
                </c:pt>
                <c:pt idx="22103">
                  <c:v>1.0068416595458984E-3</c:v>
                </c:pt>
                <c:pt idx="22104">
                  <c:v>1.007080078125E-3</c:v>
                </c:pt>
                <c:pt idx="22105">
                  <c:v>1.007080078125E-3</c:v>
                </c:pt>
                <c:pt idx="22106">
                  <c:v>1.0068416595458984E-3</c:v>
                </c:pt>
                <c:pt idx="22107">
                  <c:v>1.007080078125E-3</c:v>
                </c:pt>
                <c:pt idx="22108">
                  <c:v>1.0080337524414063E-3</c:v>
                </c:pt>
                <c:pt idx="22109">
                  <c:v>1.0068416595458984E-3</c:v>
                </c:pt>
                <c:pt idx="22110">
                  <c:v>1.007080078125E-3</c:v>
                </c:pt>
                <c:pt idx="22111">
                  <c:v>1.007080078125E-3</c:v>
                </c:pt>
                <c:pt idx="22112">
                  <c:v>1.0068416595458984E-3</c:v>
                </c:pt>
                <c:pt idx="22113">
                  <c:v>1.007080078125E-3</c:v>
                </c:pt>
                <c:pt idx="22114">
                  <c:v>1.007080078125E-3</c:v>
                </c:pt>
                <c:pt idx="22115">
                  <c:v>1.0068416595458984E-3</c:v>
                </c:pt>
                <c:pt idx="22116">
                  <c:v>1.007080078125E-3</c:v>
                </c:pt>
                <c:pt idx="22117">
                  <c:v>1.007080078125E-3</c:v>
                </c:pt>
                <c:pt idx="22118">
                  <c:v>1.0068416595458984E-3</c:v>
                </c:pt>
                <c:pt idx="22119">
                  <c:v>1.007080078125E-3</c:v>
                </c:pt>
                <c:pt idx="22120">
                  <c:v>1.0080337524414063E-3</c:v>
                </c:pt>
                <c:pt idx="22121">
                  <c:v>1.007080078125E-3</c:v>
                </c:pt>
                <c:pt idx="22122">
                  <c:v>1.0068416595458984E-3</c:v>
                </c:pt>
                <c:pt idx="22123">
                  <c:v>1.007080078125E-3</c:v>
                </c:pt>
                <c:pt idx="22124">
                  <c:v>1.007080078125E-3</c:v>
                </c:pt>
                <c:pt idx="22125">
                  <c:v>1.0068416595458984E-3</c:v>
                </c:pt>
                <c:pt idx="22126">
                  <c:v>1.007080078125E-3</c:v>
                </c:pt>
                <c:pt idx="22127">
                  <c:v>1.007080078125E-3</c:v>
                </c:pt>
                <c:pt idx="22128">
                  <c:v>1.0068416595458984E-3</c:v>
                </c:pt>
                <c:pt idx="22129">
                  <c:v>1.007080078125E-3</c:v>
                </c:pt>
                <c:pt idx="22130">
                  <c:v>1.007080078125E-3</c:v>
                </c:pt>
                <c:pt idx="22131">
                  <c:v>1.0068416595458984E-3</c:v>
                </c:pt>
                <c:pt idx="22132">
                  <c:v>1.007080078125E-3</c:v>
                </c:pt>
                <c:pt idx="22133">
                  <c:v>1.0080337524414063E-3</c:v>
                </c:pt>
                <c:pt idx="22134">
                  <c:v>1.0068416595458984E-3</c:v>
                </c:pt>
                <c:pt idx="22135">
                  <c:v>1.007080078125E-3</c:v>
                </c:pt>
                <c:pt idx="22136">
                  <c:v>1.007080078125E-3</c:v>
                </c:pt>
                <c:pt idx="22137">
                  <c:v>1.0068416595458984E-3</c:v>
                </c:pt>
                <c:pt idx="22138">
                  <c:v>1.007080078125E-3</c:v>
                </c:pt>
                <c:pt idx="22139">
                  <c:v>1.007080078125E-3</c:v>
                </c:pt>
                <c:pt idx="22140">
                  <c:v>1.0068416595458984E-3</c:v>
                </c:pt>
                <c:pt idx="22141">
                  <c:v>1.007080078125E-3</c:v>
                </c:pt>
                <c:pt idx="22142">
                  <c:v>1.007080078125E-3</c:v>
                </c:pt>
                <c:pt idx="22143">
                  <c:v>1.0068416595458984E-3</c:v>
                </c:pt>
                <c:pt idx="22144">
                  <c:v>1.007080078125E-3</c:v>
                </c:pt>
                <c:pt idx="22145">
                  <c:v>1.0080337524414063E-3</c:v>
                </c:pt>
                <c:pt idx="22146">
                  <c:v>1.007080078125E-3</c:v>
                </c:pt>
                <c:pt idx="22147">
                  <c:v>1.0068416595458984E-3</c:v>
                </c:pt>
                <c:pt idx="22148">
                  <c:v>1.007080078125E-3</c:v>
                </c:pt>
                <c:pt idx="22149">
                  <c:v>1.007080078125E-3</c:v>
                </c:pt>
                <c:pt idx="22150">
                  <c:v>1.0068416595458984E-3</c:v>
                </c:pt>
                <c:pt idx="22151">
                  <c:v>1.007080078125E-3</c:v>
                </c:pt>
                <c:pt idx="22152">
                  <c:v>1.007080078125E-3</c:v>
                </c:pt>
                <c:pt idx="22153">
                  <c:v>1.0068416595458984E-3</c:v>
                </c:pt>
                <c:pt idx="22154">
                  <c:v>1.007080078125E-3</c:v>
                </c:pt>
                <c:pt idx="22155">
                  <c:v>1.007080078125E-3</c:v>
                </c:pt>
                <c:pt idx="22156">
                  <c:v>1.0068416595458984E-3</c:v>
                </c:pt>
                <c:pt idx="22157">
                  <c:v>1.007080078125E-3</c:v>
                </c:pt>
                <c:pt idx="22158">
                  <c:v>1.0080337524414063E-3</c:v>
                </c:pt>
                <c:pt idx="22159">
                  <c:v>1.0068416595458984E-3</c:v>
                </c:pt>
                <c:pt idx="22160">
                  <c:v>1.007080078125E-3</c:v>
                </c:pt>
                <c:pt idx="22161">
                  <c:v>1.007080078125E-3</c:v>
                </c:pt>
                <c:pt idx="22162">
                  <c:v>1.0068416595458984E-3</c:v>
                </c:pt>
                <c:pt idx="22163">
                  <c:v>1.007080078125E-3</c:v>
                </c:pt>
                <c:pt idx="22164">
                  <c:v>1.007080078125E-3</c:v>
                </c:pt>
                <c:pt idx="22165">
                  <c:v>1.0068416595458984E-3</c:v>
                </c:pt>
                <c:pt idx="22166">
                  <c:v>1.007080078125E-3</c:v>
                </c:pt>
                <c:pt idx="22167">
                  <c:v>1.007080078125E-3</c:v>
                </c:pt>
                <c:pt idx="22168">
                  <c:v>1.0068416595458984E-3</c:v>
                </c:pt>
                <c:pt idx="22169">
                  <c:v>1.007080078125E-3</c:v>
                </c:pt>
                <c:pt idx="22170">
                  <c:v>1.0080337524414063E-3</c:v>
                </c:pt>
                <c:pt idx="22171">
                  <c:v>1.007080078125E-3</c:v>
                </c:pt>
                <c:pt idx="22172">
                  <c:v>1.0068416595458984E-3</c:v>
                </c:pt>
                <c:pt idx="22173">
                  <c:v>1.007080078125E-3</c:v>
                </c:pt>
                <c:pt idx="22174">
                  <c:v>1.007080078125E-3</c:v>
                </c:pt>
                <c:pt idx="22175">
                  <c:v>1.0068416595458984E-3</c:v>
                </c:pt>
                <c:pt idx="22176">
                  <c:v>1.007080078125E-3</c:v>
                </c:pt>
                <c:pt idx="22177">
                  <c:v>1.007080078125E-3</c:v>
                </c:pt>
                <c:pt idx="22178">
                  <c:v>1.0068416595458984E-3</c:v>
                </c:pt>
                <c:pt idx="22179">
                  <c:v>1.007080078125E-3</c:v>
                </c:pt>
                <c:pt idx="22180">
                  <c:v>1.007080078125E-3</c:v>
                </c:pt>
                <c:pt idx="22181">
                  <c:v>1.0068416595458984E-3</c:v>
                </c:pt>
                <c:pt idx="22182">
                  <c:v>1.007080078125E-3</c:v>
                </c:pt>
                <c:pt idx="22183">
                  <c:v>1.0080337524414063E-3</c:v>
                </c:pt>
                <c:pt idx="22184">
                  <c:v>1.0068416595458984E-3</c:v>
                </c:pt>
                <c:pt idx="22185">
                  <c:v>1.007080078125E-3</c:v>
                </c:pt>
                <c:pt idx="22186">
                  <c:v>1.007080078125E-3</c:v>
                </c:pt>
                <c:pt idx="22187">
                  <c:v>1.0068416595458984E-3</c:v>
                </c:pt>
                <c:pt idx="22188">
                  <c:v>1.007080078125E-3</c:v>
                </c:pt>
                <c:pt idx="22189">
                  <c:v>1.007080078125E-3</c:v>
                </c:pt>
                <c:pt idx="22190">
                  <c:v>1.0068416595458984E-3</c:v>
                </c:pt>
                <c:pt idx="22191">
                  <c:v>1.007080078125E-3</c:v>
                </c:pt>
                <c:pt idx="22192">
                  <c:v>1.007080078125E-3</c:v>
                </c:pt>
                <c:pt idx="22193">
                  <c:v>1.0068416595458984E-3</c:v>
                </c:pt>
                <c:pt idx="22194">
                  <c:v>1.007080078125E-3</c:v>
                </c:pt>
                <c:pt idx="22195">
                  <c:v>1.0080337524414063E-3</c:v>
                </c:pt>
                <c:pt idx="22196">
                  <c:v>1.007080078125E-3</c:v>
                </c:pt>
                <c:pt idx="22197">
                  <c:v>1.0068416595458984E-3</c:v>
                </c:pt>
                <c:pt idx="22198">
                  <c:v>5.0351619720458984E-3</c:v>
                </c:pt>
                <c:pt idx="22199">
                  <c:v>1.0068416595458984E-3</c:v>
                </c:pt>
                <c:pt idx="22200">
                  <c:v>1.007080078125E-3</c:v>
                </c:pt>
                <c:pt idx="22201">
                  <c:v>1.007080078125E-3</c:v>
                </c:pt>
                <c:pt idx="22202">
                  <c:v>1.0068416595458984E-3</c:v>
                </c:pt>
                <c:pt idx="22203">
                  <c:v>1.007080078125E-3</c:v>
                </c:pt>
                <c:pt idx="22204">
                  <c:v>1.0080337524414063E-3</c:v>
                </c:pt>
                <c:pt idx="22205">
                  <c:v>1.0068416595458984E-3</c:v>
                </c:pt>
                <c:pt idx="22206">
                  <c:v>1.007080078125E-3</c:v>
                </c:pt>
                <c:pt idx="22207">
                  <c:v>1.007080078125E-3</c:v>
                </c:pt>
                <c:pt idx="22208">
                  <c:v>1.0068416595458984E-3</c:v>
                </c:pt>
                <c:pt idx="22209">
                  <c:v>1.007080078125E-3</c:v>
                </c:pt>
                <c:pt idx="22210">
                  <c:v>1.007080078125E-3</c:v>
                </c:pt>
                <c:pt idx="22211">
                  <c:v>1.0068416595458984E-3</c:v>
                </c:pt>
                <c:pt idx="22212">
                  <c:v>1.007080078125E-3</c:v>
                </c:pt>
                <c:pt idx="22213">
                  <c:v>1.007080078125E-3</c:v>
                </c:pt>
                <c:pt idx="22214">
                  <c:v>1.0068416595458984E-3</c:v>
                </c:pt>
                <c:pt idx="22215">
                  <c:v>1.007080078125E-3</c:v>
                </c:pt>
                <c:pt idx="22216">
                  <c:v>1.0080337524414063E-3</c:v>
                </c:pt>
                <c:pt idx="22217">
                  <c:v>1.007080078125E-3</c:v>
                </c:pt>
                <c:pt idx="22218">
                  <c:v>1.0068416595458984E-3</c:v>
                </c:pt>
                <c:pt idx="22219">
                  <c:v>1.007080078125E-3</c:v>
                </c:pt>
                <c:pt idx="22220">
                  <c:v>1.007080078125E-3</c:v>
                </c:pt>
                <c:pt idx="22221">
                  <c:v>1.0068416595458984E-3</c:v>
                </c:pt>
                <c:pt idx="22222">
                  <c:v>1.007080078125E-3</c:v>
                </c:pt>
                <c:pt idx="22223">
                  <c:v>1.007080078125E-3</c:v>
                </c:pt>
                <c:pt idx="22224">
                  <c:v>1.0068416595458984E-3</c:v>
                </c:pt>
                <c:pt idx="22225">
                  <c:v>1.007080078125E-3</c:v>
                </c:pt>
                <c:pt idx="22226">
                  <c:v>1.007080078125E-3</c:v>
                </c:pt>
                <c:pt idx="22227">
                  <c:v>1.0068416595458984E-3</c:v>
                </c:pt>
                <c:pt idx="22228">
                  <c:v>1.007080078125E-3</c:v>
                </c:pt>
                <c:pt idx="22229">
                  <c:v>1.0080337524414063E-3</c:v>
                </c:pt>
                <c:pt idx="22230">
                  <c:v>1.0068416595458984E-3</c:v>
                </c:pt>
                <c:pt idx="22231">
                  <c:v>1.007080078125E-3</c:v>
                </c:pt>
                <c:pt idx="22232">
                  <c:v>1.007080078125E-3</c:v>
                </c:pt>
                <c:pt idx="22233">
                  <c:v>1.0068416595458984E-3</c:v>
                </c:pt>
                <c:pt idx="22234">
                  <c:v>1.007080078125E-3</c:v>
                </c:pt>
                <c:pt idx="22235">
                  <c:v>1.007080078125E-3</c:v>
                </c:pt>
                <c:pt idx="22236">
                  <c:v>1.0068416595458984E-3</c:v>
                </c:pt>
                <c:pt idx="22237">
                  <c:v>1.007080078125E-3</c:v>
                </c:pt>
                <c:pt idx="22238">
                  <c:v>1.007080078125E-3</c:v>
                </c:pt>
                <c:pt idx="22239">
                  <c:v>1.0068416595458984E-3</c:v>
                </c:pt>
                <c:pt idx="22240">
                  <c:v>1.007080078125E-3</c:v>
                </c:pt>
                <c:pt idx="22241">
                  <c:v>1.0080337524414063E-3</c:v>
                </c:pt>
                <c:pt idx="22242">
                  <c:v>1.007080078125E-3</c:v>
                </c:pt>
                <c:pt idx="22243">
                  <c:v>1.0068416595458984E-3</c:v>
                </c:pt>
                <c:pt idx="22244">
                  <c:v>1.007080078125E-3</c:v>
                </c:pt>
                <c:pt idx="22245">
                  <c:v>1.007080078125E-3</c:v>
                </c:pt>
                <c:pt idx="22246">
                  <c:v>1.0068416595458984E-3</c:v>
                </c:pt>
                <c:pt idx="22247">
                  <c:v>1.007080078125E-3</c:v>
                </c:pt>
                <c:pt idx="22248">
                  <c:v>1.007080078125E-3</c:v>
                </c:pt>
                <c:pt idx="22249">
                  <c:v>1.0068416595458984E-3</c:v>
                </c:pt>
                <c:pt idx="22250">
                  <c:v>1.007080078125E-3</c:v>
                </c:pt>
                <c:pt idx="22251">
                  <c:v>1.007080078125E-3</c:v>
                </c:pt>
                <c:pt idx="22252">
                  <c:v>1.0068416595458984E-3</c:v>
                </c:pt>
                <c:pt idx="22253">
                  <c:v>1.007080078125E-3</c:v>
                </c:pt>
                <c:pt idx="22254">
                  <c:v>1.0080337524414063E-3</c:v>
                </c:pt>
                <c:pt idx="22255">
                  <c:v>1.0068416595458984E-3</c:v>
                </c:pt>
                <c:pt idx="22256">
                  <c:v>1.007080078125E-3</c:v>
                </c:pt>
                <c:pt idx="22257">
                  <c:v>1.007080078125E-3</c:v>
                </c:pt>
                <c:pt idx="22258">
                  <c:v>1.0068416595458984E-3</c:v>
                </c:pt>
                <c:pt idx="22259">
                  <c:v>1.007080078125E-3</c:v>
                </c:pt>
                <c:pt idx="22260">
                  <c:v>1.007080078125E-3</c:v>
                </c:pt>
                <c:pt idx="22261">
                  <c:v>1.0068416595458984E-3</c:v>
                </c:pt>
                <c:pt idx="22262">
                  <c:v>1.007080078125E-3</c:v>
                </c:pt>
                <c:pt idx="22263">
                  <c:v>1.007080078125E-3</c:v>
                </c:pt>
                <c:pt idx="22264">
                  <c:v>1.0068416595458984E-3</c:v>
                </c:pt>
                <c:pt idx="22265">
                  <c:v>1.007080078125E-3</c:v>
                </c:pt>
                <c:pt idx="22266">
                  <c:v>1.0080337524414063E-3</c:v>
                </c:pt>
                <c:pt idx="22267">
                  <c:v>1.007080078125E-3</c:v>
                </c:pt>
                <c:pt idx="22268">
                  <c:v>1.0068416595458984E-3</c:v>
                </c:pt>
                <c:pt idx="22269">
                  <c:v>1.007080078125E-3</c:v>
                </c:pt>
                <c:pt idx="22270">
                  <c:v>1.007080078125E-3</c:v>
                </c:pt>
                <c:pt idx="22271">
                  <c:v>1.0068416595458984E-3</c:v>
                </c:pt>
                <c:pt idx="22272">
                  <c:v>1.007080078125E-3</c:v>
                </c:pt>
                <c:pt idx="22273">
                  <c:v>1.007080078125E-3</c:v>
                </c:pt>
                <c:pt idx="22274">
                  <c:v>1.0068416595458984E-3</c:v>
                </c:pt>
                <c:pt idx="22275">
                  <c:v>1.007080078125E-3</c:v>
                </c:pt>
                <c:pt idx="22276">
                  <c:v>1.007080078125E-3</c:v>
                </c:pt>
                <c:pt idx="22277">
                  <c:v>1.0068416595458984E-3</c:v>
                </c:pt>
                <c:pt idx="22278">
                  <c:v>1.0080337524414063E-3</c:v>
                </c:pt>
                <c:pt idx="22279">
                  <c:v>1.007080078125E-3</c:v>
                </c:pt>
                <c:pt idx="22280">
                  <c:v>1.0068416595458984E-3</c:v>
                </c:pt>
                <c:pt idx="22281">
                  <c:v>1.007080078125E-3</c:v>
                </c:pt>
                <c:pt idx="22282">
                  <c:v>1.007080078125E-3</c:v>
                </c:pt>
                <c:pt idx="22283">
                  <c:v>1.0068416595458984E-3</c:v>
                </c:pt>
                <c:pt idx="22284">
                  <c:v>1.007080078125E-3</c:v>
                </c:pt>
                <c:pt idx="22285">
                  <c:v>1.007080078125E-3</c:v>
                </c:pt>
                <c:pt idx="22286">
                  <c:v>1.0068416595458984E-3</c:v>
                </c:pt>
                <c:pt idx="22287">
                  <c:v>1.007080078125E-3</c:v>
                </c:pt>
                <c:pt idx="22288">
                  <c:v>1.007080078125E-3</c:v>
                </c:pt>
                <c:pt idx="22289">
                  <c:v>1.0068416595458984E-3</c:v>
                </c:pt>
                <c:pt idx="22290">
                  <c:v>1.007080078125E-3</c:v>
                </c:pt>
                <c:pt idx="22291">
                  <c:v>1.0080337524414063E-3</c:v>
                </c:pt>
                <c:pt idx="22292">
                  <c:v>1.007080078125E-3</c:v>
                </c:pt>
                <c:pt idx="22293">
                  <c:v>1.0068416595458984E-3</c:v>
                </c:pt>
                <c:pt idx="22294">
                  <c:v>1.007080078125E-3</c:v>
                </c:pt>
                <c:pt idx="22295">
                  <c:v>1.007080078125E-3</c:v>
                </c:pt>
                <c:pt idx="22296">
                  <c:v>1.0068416595458984E-3</c:v>
                </c:pt>
                <c:pt idx="22297">
                  <c:v>1.007080078125E-3</c:v>
                </c:pt>
                <c:pt idx="22298">
                  <c:v>1.007080078125E-3</c:v>
                </c:pt>
                <c:pt idx="22299">
                  <c:v>1.0068416595458984E-3</c:v>
                </c:pt>
                <c:pt idx="22300">
                  <c:v>1.007080078125E-3</c:v>
                </c:pt>
                <c:pt idx="22301">
                  <c:v>1.007080078125E-3</c:v>
                </c:pt>
                <c:pt idx="22302">
                  <c:v>1.0068416595458984E-3</c:v>
                </c:pt>
                <c:pt idx="22303">
                  <c:v>1.0080337524414063E-3</c:v>
                </c:pt>
                <c:pt idx="22304">
                  <c:v>1.007080078125E-3</c:v>
                </c:pt>
                <c:pt idx="22305">
                  <c:v>1.0068416595458984E-3</c:v>
                </c:pt>
                <c:pt idx="22306">
                  <c:v>1.007080078125E-3</c:v>
                </c:pt>
                <c:pt idx="22307">
                  <c:v>1.007080078125E-3</c:v>
                </c:pt>
                <c:pt idx="22308">
                  <c:v>1.0068416595458984E-3</c:v>
                </c:pt>
                <c:pt idx="22309">
                  <c:v>1.007080078125E-3</c:v>
                </c:pt>
                <c:pt idx="22310">
                  <c:v>1.007080078125E-3</c:v>
                </c:pt>
                <c:pt idx="22311">
                  <c:v>1.0068416595458984E-3</c:v>
                </c:pt>
                <c:pt idx="22312">
                  <c:v>1.007080078125E-3</c:v>
                </c:pt>
                <c:pt idx="22313">
                  <c:v>1.007080078125E-3</c:v>
                </c:pt>
                <c:pt idx="22314">
                  <c:v>1.0068416595458984E-3</c:v>
                </c:pt>
                <c:pt idx="22315">
                  <c:v>1.007080078125E-3</c:v>
                </c:pt>
                <c:pt idx="22316">
                  <c:v>1.0080337524414063E-3</c:v>
                </c:pt>
                <c:pt idx="22317">
                  <c:v>1.007080078125E-3</c:v>
                </c:pt>
                <c:pt idx="22318">
                  <c:v>1.0068416595458984E-3</c:v>
                </c:pt>
                <c:pt idx="22319">
                  <c:v>1.007080078125E-3</c:v>
                </c:pt>
                <c:pt idx="22320">
                  <c:v>1.007080078125E-3</c:v>
                </c:pt>
                <c:pt idx="22321">
                  <c:v>1.0068416595458984E-3</c:v>
                </c:pt>
                <c:pt idx="22322">
                  <c:v>1.007080078125E-3</c:v>
                </c:pt>
                <c:pt idx="22323">
                  <c:v>1.007080078125E-3</c:v>
                </c:pt>
                <c:pt idx="22324">
                  <c:v>1.0068416595458984E-3</c:v>
                </c:pt>
                <c:pt idx="22325">
                  <c:v>1.007080078125E-3</c:v>
                </c:pt>
                <c:pt idx="22326">
                  <c:v>1.007080078125E-3</c:v>
                </c:pt>
                <c:pt idx="22327">
                  <c:v>1.0068416595458984E-3</c:v>
                </c:pt>
                <c:pt idx="22328">
                  <c:v>1.0080337524414063E-3</c:v>
                </c:pt>
                <c:pt idx="22329">
                  <c:v>1.007080078125E-3</c:v>
                </c:pt>
                <c:pt idx="22330">
                  <c:v>1.0068416595458984E-3</c:v>
                </c:pt>
                <c:pt idx="22331">
                  <c:v>1.007080078125E-3</c:v>
                </c:pt>
                <c:pt idx="22332">
                  <c:v>1.007080078125E-3</c:v>
                </c:pt>
                <c:pt idx="22333">
                  <c:v>1.0068416595458984E-3</c:v>
                </c:pt>
                <c:pt idx="22334">
                  <c:v>1.007080078125E-3</c:v>
                </c:pt>
                <c:pt idx="22335">
                  <c:v>1.007080078125E-3</c:v>
                </c:pt>
                <c:pt idx="22336">
                  <c:v>1.0068416595458984E-3</c:v>
                </c:pt>
                <c:pt idx="22337">
                  <c:v>1.007080078125E-3</c:v>
                </c:pt>
                <c:pt idx="22338">
                  <c:v>1.007080078125E-3</c:v>
                </c:pt>
                <c:pt idx="22339">
                  <c:v>1.0068416595458984E-3</c:v>
                </c:pt>
                <c:pt idx="22340">
                  <c:v>1.007080078125E-3</c:v>
                </c:pt>
                <c:pt idx="22341">
                  <c:v>1.0080337524414063E-3</c:v>
                </c:pt>
                <c:pt idx="22342">
                  <c:v>1.007080078125E-3</c:v>
                </c:pt>
                <c:pt idx="22343">
                  <c:v>1.0068416595458984E-3</c:v>
                </c:pt>
                <c:pt idx="22344">
                  <c:v>1.007080078125E-3</c:v>
                </c:pt>
                <c:pt idx="22345">
                  <c:v>1.007080078125E-3</c:v>
                </c:pt>
                <c:pt idx="22346">
                  <c:v>1.0068416595458984E-3</c:v>
                </c:pt>
                <c:pt idx="22347">
                  <c:v>1.007080078125E-3</c:v>
                </c:pt>
                <c:pt idx="22348">
                  <c:v>1.007080078125E-3</c:v>
                </c:pt>
                <c:pt idx="22349">
                  <c:v>1.0068416595458984E-3</c:v>
                </c:pt>
                <c:pt idx="22350">
                  <c:v>1.007080078125E-3</c:v>
                </c:pt>
                <c:pt idx="22351">
                  <c:v>1.007080078125E-3</c:v>
                </c:pt>
                <c:pt idx="22352">
                  <c:v>1.0068416595458984E-3</c:v>
                </c:pt>
                <c:pt idx="22353">
                  <c:v>1.0080337524414063E-3</c:v>
                </c:pt>
                <c:pt idx="22354">
                  <c:v>1.007080078125E-3</c:v>
                </c:pt>
                <c:pt idx="22355">
                  <c:v>1.0068416595458984E-3</c:v>
                </c:pt>
                <c:pt idx="22356">
                  <c:v>1.007080078125E-3</c:v>
                </c:pt>
                <c:pt idx="22357">
                  <c:v>1.007080078125E-3</c:v>
                </c:pt>
                <c:pt idx="22358">
                  <c:v>1.0068416595458984E-3</c:v>
                </c:pt>
                <c:pt idx="22359">
                  <c:v>1.007080078125E-3</c:v>
                </c:pt>
                <c:pt idx="22360">
                  <c:v>1.007080078125E-3</c:v>
                </c:pt>
                <c:pt idx="22361">
                  <c:v>1.0068416595458984E-3</c:v>
                </c:pt>
                <c:pt idx="22362">
                  <c:v>1.007080078125E-3</c:v>
                </c:pt>
                <c:pt idx="22363">
                  <c:v>1.007080078125E-3</c:v>
                </c:pt>
                <c:pt idx="22364">
                  <c:v>1.0068416595458984E-3</c:v>
                </c:pt>
                <c:pt idx="22365">
                  <c:v>1.007080078125E-3</c:v>
                </c:pt>
                <c:pt idx="22366">
                  <c:v>1.0080337524414063E-3</c:v>
                </c:pt>
                <c:pt idx="22367">
                  <c:v>1.007080078125E-3</c:v>
                </c:pt>
                <c:pt idx="22368">
                  <c:v>1.0068416595458984E-3</c:v>
                </c:pt>
                <c:pt idx="22369">
                  <c:v>1.007080078125E-3</c:v>
                </c:pt>
                <c:pt idx="22370">
                  <c:v>1.007080078125E-3</c:v>
                </c:pt>
                <c:pt idx="22371">
                  <c:v>1.0068416595458984E-3</c:v>
                </c:pt>
                <c:pt idx="22372">
                  <c:v>1.007080078125E-3</c:v>
                </c:pt>
                <c:pt idx="22373">
                  <c:v>1.007080078125E-3</c:v>
                </c:pt>
                <c:pt idx="22374">
                  <c:v>1.0068416595458984E-3</c:v>
                </c:pt>
                <c:pt idx="22375">
                  <c:v>1.007080078125E-3</c:v>
                </c:pt>
                <c:pt idx="22376">
                  <c:v>1.007080078125E-3</c:v>
                </c:pt>
                <c:pt idx="22377">
                  <c:v>1.0068416595458984E-3</c:v>
                </c:pt>
                <c:pt idx="22378">
                  <c:v>1.0080337524414063E-3</c:v>
                </c:pt>
                <c:pt idx="22379">
                  <c:v>1.007080078125E-3</c:v>
                </c:pt>
                <c:pt idx="22380">
                  <c:v>1.0068416595458984E-3</c:v>
                </c:pt>
                <c:pt idx="22381">
                  <c:v>1.007080078125E-3</c:v>
                </c:pt>
                <c:pt idx="22382">
                  <c:v>1.007080078125E-3</c:v>
                </c:pt>
                <c:pt idx="22383">
                  <c:v>1.0068416595458984E-3</c:v>
                </c:pt>
                <c:pt idx="22384">
                  <c:v>1.007080078125E-3</c:v>
                </c:pt>
                <c:pt idx="22385">
                  <c:v>1.007080078125E-3</c:v>
                </c:pt>
                <c:pt idx="22386">
                  <c:v>1.0068416595458984E-3</c:v>
                </c:pt>
                <c:pt idx="22387">
                  <c:v>1.007080078125E-3</c:v>
                </c:pt>
                <c:pt idx="22388">
                  <c:v>1.007080078125E-3</c:v>
                </c:pt>
                <c:pt idx="22389">
                  <c:v>1.0068416595458984E-3</c:v>
                </c:pt>
                <c:pt idx="22390">
                  <c:v>1.007080078125E-3</c:v>
                </c:pt>
                <c:pt idx="22391">
                  <c:v>1.0080337524414063E-3</c:v>
                </c:pt>
                <c:pt idx="22392">
                  <c:v>1.007080078125E-3</c:v>
                </c:pt>
                <c:pt idx="22393">
                  <c:v>1.0068416595458984E-3</c:v>
                </c:pt>
                <c:pt idx="22394">
                  <c:v>1.007080078125E-3</c:v>
                </c:pt>
                <c:pt idx="22395">
                  <c:v>1.007080078125E-3</c:v>
                </c:pt>
                <c:pt idx="22396">
                  <c:v>1.0068416595458984E-3</c:v>
                </c:pt>
                <c:pt idx="22397">
                  <c:v>1.007080078125E-3</c:v>
                </c:pt>
                <c:pt idx="22398">
                  <c:v>1.007080078125E-3</c:v>
                </c:pt>
                <c:pt idx="22399">
                  <c:v>1.0068416595458984E-3</c:v>
                </c:pt>
                <c:pt idx="22400">
                  <c:v>1.007080078125E-3</c:v>
                </c:pt>
                <c:pt idx="22401">
                  <c:v>1.007080078125E-3</c:v>
                </c:pt>
                <c:pt idx="22402">
                  <c:v>1.0068416595458984E-3</c:v>
                </c:pt>
                <c:pt idx="22403">
                  <c:v>1.0080337524414063E-3</c:v>
                </c:pt>
                <c:pt idx="22404">
                  <c:v>1.007080078125E-3</c:v>
                </c:pt>
                <c:pt idx="22405">
                  <c:v>1.0068416595458984E-3</c:v>
                </c:pt>
                <c:pt idx="22406">
                  <c:v>1.007080078125E-3</c:v>
                </c:pt>
                <c:pt idx="22407">
                  <c:v>1.007080078125E-3</c:v>
                </c:pt>
                <c:pt idx="22408">
                  <c:v>1.0068416595458984E-3</c:v>
                </c:pt>
                <c:pt idx="22409">
                  <c:v>1.007080078125E-3</c:v>
                </c:pt>
                <c:pt idx="22410">
                  <c:v>1.007080078125E-3</c:v>
                </c:pt>
                <c:pt idx="22411">
                  <c:v>1.0068416595458984E-3</c:v>
                </c:pt>
                <c:pt idx="22412">
                  <c:v>1.007080078125E-3</c:v>
                </c:pt>
                <c:pt idx="22413">
                  <c:v>1.007080078125E-3</c:v>
                </c:pt>
                <c:pt idx="22414">
                  <c:v>1.0068416595458984E-3</c:v>
                </c:pt>
                <c:pt idx="22415">
                  <c:v>1.007080078125E-3</c:v>
                </c:pt>
                <c:pt idx="22416">
                  <c:v>1.0080337524414063E-3</c:v>
                </c:pt>
                <c:pt idx="22417">
                  <c:v>1.007080078125E-3</c:v>
                </c:pt>
                <c:pt idx="22418">
                  <c:v>1.0068416595458984E-3</c:v>
                </c:pt>
                <c:pt idx="22419">
                  <c:v>1.007080078125E-3</c:v>
                </c:pt>
                <c:pt idx="22420">
                  <c:v>1.007080078125E-3</c:v>
                </c:pt>
                <c:pt idx="22421">
                  <c:v>1.0068416595458984E-3</c:v>
                </c:pt>
                <c:pt idx="22422">
                  <c:v>1.007080078125E-3</c:v>
                </c:pt>
                <c:pt idx="22423">
                  <c:v>1.007080078125E-3</c:v>
                </c:pt>
                <c:pt idx="22424">
                  <c:v>1.0068416595458984E-3</c:v>
                </c:pt>
                <c:pt idx="22425">
                  <c:v>1.007080078125E-3</c:v>
                </c:pt>
                <c:pt idx="22426">
                  <c:v>1.007080078125E-3</c:v>
                </c:pt>
                <c:pt idx="22427">
                  <c:v>1.0068416595458984E-3</c:v>
                </c:pt>
                <c:pt idx="22428">
                  <c:v>1.0080337524414063E-3</c:v>
                </c:pt>
                <c:pt idx="22429">
                  <c:v>1.007080078125E-3</c:v>
                </c:pt>
                <c:pt idx="22430">
                  <c:v>1.0068416595458984E-3</c:v>
                </c:pt>
                <c:pt idx="22431">
                  <c:v>1.007080078125E-3</c:v>
                </c:pt>
                <c:pt idx="22432">
                  <c:v>1.007080078125E-3</c:v>
                </c:pt>
                <c:pt idx="22433">
                  <c:v>1.0068416595458984E-3</c:v>
                </c:pt>
                <c:pt idx="22434">
                  <c:v>1.007080078125E-3</c:v>
                </c:pt>
                <c:pt idx="22435">
                  <c:v>1.007080078125E-3</c:v>
                </c:pt>
                <c:pt idx="22436">
                  <c:v>1.0068416595458984E-3</c:v>
                </c:pt>
                <c:pt idx="22437">
                  <c:v>1.007080078125E-3</c:v>
                </c:pt>
                <c:pt idx="22438">
                  <c:v>1.007080078125E-3</c:v>
                </c:pt>
                <c:pt idx="22439">
                  <c:v>1.0068416595458984E-3</c:v>
                </c:pt>
                <c:pt idx="22440">
                  <c:v>1.007080078125E-3</c:v>
                </c:pt>
                <c:pt idx="22441">
                  <c:v>5.0361156463623047E-3</c:v>
                </c:pt>
                <c:pt idx="22442">
                  <c:v>1.0068416595458984E-3</c:v>
                </c:pt>
                <c:pt idx="22443">
                  <c:v>1.007080078125E-3</c:v>
                </c:pt>
                <c:pt idx="22444">
                  <c:v>1.007080078125E-3</c:v>
                </c:pt>
                <c:pt idx="22445">
                  <c:v>1.0068416595458984E-3</c:v>
                </c:pt>
                <c:pt idx="22446">
                  <c:v>1.007080078125E-3</c:v>
                </c:pt>
                <c:pt idx="22447">
                  <c:v>1.007080078125E-3</c:v>
                </c:pt>
                <c:pt idx="22448">
                  <c:v>1.0068416595458984E-3</c:v>
                </c:pt>
                <c:pt idx="22449">
                  <c:v>1.0080337524414063E-3</c:v>
                </c:pt>
                <c:pt idx="22450">
                  <c:v>1.007080078125E-3</c:v>
                </c:pt>
                <c:pt idx="22451">
                  <c:v>1.0068416595458984E-3</c:v>
                </c:pt>
                <c:pt idx="22452">
                  <c:v>1.007080078125E-3</c:v>
                </c:pt>
                <c:pt idx="22453">
                  <c:v>1.007080078125E-3</c:v>
                </c:pt>
                <c:pt idx="22454">
                  <c:v>1.0068416595458984E-3</c:v>
                </c:pt>
                <c:pt idx="22455">
                  <c:v>1.007080078125E-3</c:v>
                </c:pt>
                <c:pt idx="22456">
                  <c:v>1.007080078125E-3</c:v>
                </c:pt>
                <c:pt idx="22457">
                  <c:v>1.0068416595458984E-3</c:v>
                </c:pt>
                <c:pt idx="22458">
                  <c:v>1.007080078125E-3</c:v>
                </c:pt>
                <c:pt idx="22459">
                  <c:v>1.007080078125E-3</c:v>
                </c:pt>
                <c:pt idx="22460">
                  <c:v>1.0068416595458984E-3</c:v>
                </c:pt>
                <c:pt idx="22461">
                  <c:v>1.007080078125E-3</c:v>
                </c:pt>
                <c:pt idx="22462">
                  <c:v>1.0080337524414063E-3</c:v>
                </c:pt>
                <c:pt idx="22463">
                  <c:v>1.007080078125E-3</c:v>
                </c:pt>
                <c:pt idx="22464">
                  <c:v>1.0068416595458984E-3</c:v>
                </c:pt>
                <c:pt idx="22465">
                  <c:v>1.007080078125E-3</c:v>
                </c:pt>
                <c:pt idx="22466">
                  <c:v>1.007080078125E-3</c:v>
                </c:pt>
                <c:pt idx="22467">
                  <c:v>1.0068416595458984E-3</c:v>
                </c:pt>
                <c:pt idx="22468">
                  <c:v>1.007080078125E-3</c:v>
                </c:pt>
                <c:pt idx="22469">
                  <c:v>1.007080078125E-3</c:v>
                </c:pt>
                <c:pt idx="22470">
                  <c:v>1.0068416595458984E-3</c:v>
                </c:pt>
                <c:pt idx="22471">
                  <c:v>1.007080078125E-3</c:v>
                </c:pt>
                <c:pt idx="22472">
                  <c:v>1.007080078125E-3</c:v>
                </c:pt>
                <c:pt idx="22473">
                  <c:v>1.0068416595458984E-3</c:v>
                </c:pt>
                <c:pt idx="22474">
                  <c:v>1.0080337524414063E-3</c:v>
                </c:pt>
                <c:pt idx="22475">
                  <c:v>1.007080078125E-3</c:v>
                </c:pt>
                <c:pt idx="22476">
                  <c:v>1.0068416595458984E-3</c:v>
                </c:pt>
                <c:pt idx="22477">
                  <c:v>1.007080078125E-3</c:v>
                </c:pt>
                <c:pt idx="22478">
                  <c:v>1.007080078125E-3</c:v>
                </c:pt>
                <c:pt idx="22479">
                  <c:v>1.0068416595458984E-3</c:v>
                </c:pt>
                <c:pt idx="22480">
                  <c:v>1.007080078125E-3</c:v>
                </c:pt>
                <c:pt idx="22481">
                  <c:v>1.007080078125E-3</c:v>
                </c:pt>
                <c:pt idx="22482">
                  <c:v>1.0068416595458984E-3</c:v>
                </c:pt>
                <c:pt idx="22483">
                  <c:v>1.007080078125E-3</c:v>
                </c:pt>
                <c:pt idx="22484">
                  <c:v>1.007080078125E-3</c:v>
                </c:pt>
                <c:pt idx="22485">
                  <c:v>1.0068416595458984E-3</c:v>
                </c:pt>
                <c:pt idx="22486">
                  <c:v>1.007080078125E-3</c:v>
                </c:pt>
                <c:pt idx="22487">
                  <c:v>1.0080337524414063E-3</c:v>
                </c:pt>
                <c:pt idx="22488">
                  <c:v>1.007080078125E-3</c:v>
                </c:pt>
                <c:pt idx="22489">
                  <c:v>1.0068416595458984E-3</c:v>
                </c:pt>
                <c:pt idx="22490">
                  <c:v>1.007080078125E-3</c:v>
                </c:pt>
                <c:pt idx="22491">
                  <c:v>1.007080078125E-3</c:v>
                </c:pt>
                <c:pt idx="22492">
                  <c:v>1.0068416595458984E-3</c:v>
                </c:pt>
                <c:pt idx="22493">
                  <c:v>1.007080078125E-3</c:v>
                </c:pt>
                <c:pt idx="22494">
                  <c:v>1.007080078125E-3</c:v>
                </c:pt>
                <c:pt idx="22495">
                  <c:v>1.0068416595458984E-3</c:v>
                </c:pt>
                <c:pt idx="22496">
                  <c:v>1.007080078125E-3</c:v>
                </c:pt>
                <c:pt idx="22497">
                  <c:v>1.0068416595458984E-3</c:v>
                </c:pt>
                <c:pt idx="22498">
                  <c:v>1.007080078125E-3</c:v>
                </c:pt>
                <c:pt idx="22499">
                  <c:v>1.0080337524414063E-3</c:v>
                </c:pt>
                <c:pt idx="22500">
                  <c:v>1.007080078125E-3</c:v>
                </c:pt>
                <c:pt idx="22501">
                  <c:v>1.0068416595458984E-3</c:v>
                </c:pt>
                <c:pt idx="22502">
                  <c:v>1.007080078125E-3</c:v>
                </c:pt>
                <c:pt idx="22503">
                  <c:v>1.007080078125E-3</c:v>
                </c:pt>
                <c:pt idx="22504">
                  <c:v>1.0068416595458984E-3</c:v>
                </c:pt>
                <c:pt idx="22505">
                  <c:v>1.007080078125E-3</c:v>
                </c:pt>
                <c:pt idx="22506">
                  <c:v>1.007080078125E-3</c:v>
                </c:pt>
                <c:pt idx="22507">
                  <c:v>1.0068416595458984E-3</c:v>
                </c:pt>
                <c:pt idx="22508">
                  <c:v>1.007080078125E-3</c:v>
                </c:pt>
                <c:pt idx="22509">
                  <c:v>1.007080078125E-3</c:v>
                </c:pt>
                <c:pt idx="22510">
                  <c:v>1.0068416595458984E-3</c:v>
                </c:pt>
                <c:pt idx="22511">
                  <c:v>1.007080078125E-3</c:v>
                </c:pt>
                <c:pt idx="22512">
                  <c:v>1.0080337524414063E-3</c:v>
                </c:pt>
                <c:pt idx="22513">
                  <c:v>1.007080078125E-3</c:v>
                </c:pt>
                <c:pt idx="22514">
                  <c:v>1.0068416595458984E-3</c:v>
                </c:pt>
                <c:pt idx="22515">
                  <c:v>1.007080078125E-3</c:v>
                </c:pt>
                <c:pt idx="22516">
                  <c:v>1.007080078125E-3</c:v>
                </c:pt>
                <c:pt idx="22517">
                  <c:v>1.0068416595458984E-3</c:v>
                </c:pt>
                <c:pt idx="22518">
                  <c:v>1.007080078125E-3</c:v>
                </c:pt>
                <c:pt idx="22519">
                  <c:v>1.0068416595458984E-3</c:v>
                </c:pt>
                <c:pt idx="22520">
                  <c:v>1.007080078125E-3</c:v>
                </c:pt>
                <c:pt idx="22521">
                  <c:v>1.007080078125E-3</c:v>
                </c:pt>
                <c:pt idx="22522">
                  <c:v>1.0068416595458984E-3</c:v>
                </c:pt>
                <c:pt idx="22523">
                  <c:v>1.007080078125E-3</c:v>
                </c:pt>
                <c:pt idx="22524">
                  <c:v>1.0080337524414063E-3</c:v>
                </c:pt>
                <c:pt idx="22525">
                  <c:v>1.007080078125E-3</c:v>
                </c:pt>
                <c:pt idx="22526">
                  <c:v>1.0068416595458984E-3</c:v>
                </c:pt>
                <c:pt idx="22527">
                  <c:v>1.007080078125E-3</c:v>
                </c:pt>
                <c:pt idx="22528">
                  <c:v>1.007080078125E-3</c:v>
                </c:pt>
                <c:pt idx="22529">
                  <c:v>1.0068416595458984E-3</c:v>
                </c:pt>
                <c:pt idx="22530">
                  <c:v>1.007080078125E-3</c:v>
                </c:pt>
                <c:pt idx="22531">
                  <c:v>1.007080078125E-3</c:v>
                </c:pt>
                <c:pt idx="22532">
                  <c:v>1.0068416595458984E-3</c:v>
                </c:pt>
                <c:pt idx="22533">
                  <c:v>1.007080078125E-3</c:v>
                </c:pt>
                <c:pt idx="22534">
                  <c:v>1.007080078125E-3</c:v>
                </c:pt>
                <c:pt idx="22535">
                  <c:v>1.0068416595458984E-3</c:v>
                </c:pt>
                <c:pt idx="22536">
                  <c:v>1.007080078125E-3</c:v>
                </c:pt>
                <c:pt idx="22537">
                  <c:v>1.0080337524414063E-3</c:v>
                </c:pt>
                <c:pt idx="22538">
                  <c:v>1.007080078125E-3</c:v>
                </c:pt>
                <c:pt idx="22539">
                  <c:v>1.0068416595458984E-3</c:v>
                </c:pt>
                <c:pt idx="22540">
                  <c:v>1.007080078125E-3</c:v>
                </c:pt>
                <c:pt idx="22541">
                  <c:v>1.0068416595458984E-3</c:v>
                </c:pt>
                <c:pt idx="22542">
                  <c:v>1.007080078125E-3</c:v>
                </c:pt>
                <c:pt idx="22543">
                  <c:v>1.007080078125E-3</c:v>
                </c:pt>
                <c:pt idx="22544">
                  <c:v>1.0068416595458984E-3</c:v>
                </c:pt>
                <c:pt idx="22545">
                  <c:v>1.007080078125E-3</c:v>
                </c:pt>
                <c:pt idx="22546">
                  <c:v>1.007080078125E-3</c:v>
                </c:pt>
                <c:pt idx="22547">
                  <c:v>1.0068416595458984E-3</c:v>
                </c:pt>
                <c:pt idx="22548">
                  <c:v>1.007080078125E-3</c:v>
                </c:pt>
                <c:pt idx="22549">
                  <c:v>1.0080337524414063E-3</c:v>
                </c:pt>
                <c:pt idx="22550">
                  <c:v>1.007080078125E-3</c:v>
                </c:pt>
                <c:pt idx="22551">
                  <c:v>1.0068416595458984E-3</c:v>
                </c:pt>
                <c:pt idx="22552">
                  <c:v>1.007080078125E-3</c:v>
                </c:pt>
                <c:pt idx="22553">
                  <c:v>1.007080078125E-3</c:v>
                </c:pt>
                <c:pt idx="22554">
                  <c:v>1.0068416595458984E-3</c:v>
                </c:pt>
                <c:pt idx="22555">
                  <c:v>1.007080078125E-3</c:v>
                </c:pt>
                <c:pt idx="22556">
                  <c:v>1.007080078125E-3</c:v>
                </c:pt>
                <c:pt idx="22557">
                  <c:v>1.0068416595458984E-3</c:v>
                </c:pt>
                <c:pt idx="22558">
                  <c:v>1.007080078125E-3</c:v>
                </c:pt>
                <c:pt idx="22559">
                  <c:v>1.007080078125E-3</c:v>
                </c:pt>
                <c:pt idx="22560">
                  <c:v>1.0068416595458984E-3</c:v>
                </c:pt>
                <c:pt idx="22561">
                  <c:v>1.007080078125E-3</c:v>
                </c:pt>
                <c:pt idx="22562">
                  <c:v>1.0080337524414063E-3</c:v>
                </c:pt>
                <c:pt idx="22563">
                  <c:v>1.0068416595458984E-3</c:v>
                </c:pt>
                <c:pt idx="22564">
                  <c:v>1.007080078125E-3</c:v>
                </c:pt>
                <c:pt idx="22565">
                  <c:v>1.007080078125E-3</c:v>
                </c:pt>
                <c:pt idx="22566">
                  <c:v>1.0068416595458984E-3</c:v>
                </c:pt>
                <c:pt idx="22567">
                  <c:v>1.007080078125E-3</c:v>
                </c:pt>
                <c:pt idx="22568">
                  <c:v>1.007080078125E-3</c:v>
                </c:pt>
                <c:pt idx="22569">
                  <c:v>1.0068416595458984E-3</c:v>
                </c:pt>
                <c:pt idx="22570">
                  <c:v>1.007080078125E-3</c:v>
                </c:pt>
                <c:pt idx="22571">
                  <c:v>1.007080078125E-3</c:v>
                </c:pt>
                <c:pt idx="22572">
                  <c:v>1.0068416595458984E-3</c:v>
                </c:pt>
                <c:pt idx="22573">
                  <c:v>1.007080078125E-3</c:v>
                </c:pt>
                <c:pt idx="22574">
                  <c:v>1.0080337524414063E-3</c:v>
                </c:pt>
                <c:pt idx="22575">
                  <c:v>1.007080078125E-3</c:v>
                </c:pt>
                <c:pt idx="22576">
                  <c:v>1.0068416595458984E-3</c:v>
                </c:pt>
                <c:pt idx="22577">
                  <c:v>1.007080078125E-3</c:v>
                </c:pt>
                <c:pt idx="22578">
                  <c:v>1.007080078125E-3</c:v>
                </c:pt>
                <c:pt idx="22579">
                  <c:v>1.0068416595458984E-3</c:v>
                </c:pt>
                <c:pt idx="22580">
                  <c:v>1.007080078125E-3</c:v>
                </c:pt>
                <c:pt idx="22581">
                  <c:v>1.007080078125E-3</c:v>
                </c:pt>
                <c:pt idx="22582">
                  <c:v>1.0068416595458984E-3</c:v>
                </c:pt>
                <c:pt idx="22583">
                  <c:v>1.007080078125E-3</c:v>
                </c:pt>
                <c:pt idx="22584">
                  <c:v>1.007080078125E-3</c:v>
                </c:pt>
                <c:pt idx="22585">
                  <c:v>1.0068416595458984E-3</c:v>
                </c:pt>
                <c:pt idx="22586">
                  <c:v>1.007080078125E-3</c:v>
                </c:pt>
                <c:pt idx="22587">
                  <c:v>1.0080337524414063E-3</c:v>
                </c:pt>
                <c:pt idx="22588">
                  <c:v>1.0068416595458984E-3</c:v>
                </c:pt>
                <c:pt idx="22589">
                  <c:v>1.007080078125E-3</c:v>
                </c:pt>
                <c:pt idx="22590">
                  <c:v>1.007080078125E-3</c:v>
                </c:pt>
                <c:pt idx="22591">
                  <c:v>1.0068416595458984E-3</c:v>
                </c:pt>
                <c:pt idx="22592">
                  <c:v>1.007080078125E-3</c:v>
                </c:pt>
                <c:pt idx="22593">
                  <c:v>1.007080078125E-3</c:v>
                </c:pt>
                <c:pt idx="22594">
                  <c:v>1.0068416595458984E-3</c:v>
                </c:pt>
                <c:pt idx="22595">
                  <c:v>1.007080078125E-3</c:v>
                </c:pt>
                <c:pt idx="22596">
                  <c:v>1.007080078125E-3</c:v>
                </c:pt>
                <c:pt idx="22597">
                  <c:v>1.0068416595458984E-3</c:v>
                </c:pt>
                <c:pt idx="22598">
                  <c:v>1.007080078125E-3</c:v>
                </c:pt>
                <c:pt idx="22599">
                  <c:v>1.0080337524414063E-3</c:v>
                </c:pt>
                <c:pt idx="22600">
                  <c:v>1.007080078125E-3</c:v>
                </c:pt>
                <c:pt idx="22601">
                  <c:v>1.0068416595458984E-3</c:v>
                </c:pt>
                <c:pt idx="22602">
                  <c:v>1.007080078125E-3</c:v>
                </c:pt>
                <c:pt idx="22603">
                  <c:v>1.007080078125E-3</c:v>
                </c:pt>
                <c:pt idx="22604">
                  <c:v>1.0068416595458984E-3</c:v>
                </c:pt>
                <c:pt idx="22605">
                  <c:v>1.007080078125E-3</c:v>
                </c:pt>
                <c:pt idx="22606">
                  <c:v>1.007080078125E-3</c:v>
                </c:pt>
                <c:pt idx="22607">
                  <c:v>1.0068416595458984E-3</c:v>
                </c:pt>
                <c:pt idx="22608">
                  <c:v>1.007080078125E-3</c:v>
                </c:pt>
                <c:pt idx="22609">
                  <c:v>1.007080078125E-3</c:v>
                </c:pt>
                <c:pt idx="22610">
                  <c:v>1.0068416595458984E-3</c:v>
                </c:pt>
                <c:pt idx="22611">
                  <c:v>1.007080078125E-3</c:v>
                </c:pt>
                <c:pt idx="22612">
                  <c:v>1.0080337524414063E-3</c:v>
                </c:pt>
                <c:pt idx="22613">
                  <c:v>1.0068416595458984E-3</c:v>
                </c:pt>
                <c:pt idx="22614">
                  <c:v>1.007080078125E-3</c:v>
                </c:pt>
                <c:pt idx="22615">
                  <c:v>1.007080078125E-3</c:v>
                </c:pt>
                <c:pt idx="22616">
                  <c:v>1.0068416595458984E-3</c:v>
                </c:pt>
                <c:pt idx="22617">
                  <c:v>1.007080078125E-3</c:v>
                </c:pt>
                <c:pt idx="22618">
                  <c:v>1.007080078125E-3</c:v>
                </c:pt>
                <c:pt idx="22619">
                  <c:v>1.0068416595458984E-3</c:v>
                </c:pt>
                <c:pt idx="22620">
                  <c:v>1.007080078125E-3</c:v>
                </c:pt>
                <c:pt idx="22621">
                  <c:v>1.007080078125E-3</c:v>
                </c:pt>
                <c:pt idx="22622">
                  <c:v>1.0068416595458984E-3</c:v>
                </c:pt>
                <c:pt idx="22623">
                  <c:v>1.007080078125E-3</c:v>
                </c:pt>
                <c:pt idx="22624">
                  <c:v>1.0080337524414063E-3</c:v>
                </c:pt>
                <c:pt idx="22625">
                  <c:v>1.007080078125E-3</c:v>
                </c:pt>
                <c:pt idx="22626">
                  <c:v>1.0068416595458984E-3</c:v>
                </c:pt>
                <c:pt idx="22627">
                  <c:v>1.007080078125E-3</c:v>
                </c:pt>
                <c:pt idx="22628">
                  <c:v>1.007080078125E-3</c:v>
                </c:pt>
                <c:pt idx="22629">
                  <c:v>1.0068416595458984E-3</c:v>
                </c:pt>
                <c:pt idx="22630">
                  <c:v>1.007080078125E-3</c:v>
                </c:pt>
                <c:pt idx="22631">
                  <c:v>1.007080078125E-3</c:v>
                </c:pt>
                <c:pt idx="22632">
                  <c:v>1.0068416595458984E-3</c:v>
                </c:pt>
                <c:pt idx="22633">
                  <c:v>1.007080078125E-3</c:v>
                </c:pt>
                <c:pt idx="22634">
                  <c:v>1.007080078125E-3</c:v>
                </c:pt>
                <c:pt idx="22635">
                  <c:v>1.0068416595458984E-3</c:v>
                </c:pt>
                <c:pt idx="22636">
                  <c:v>1.007080078125E-3</c:v>
                </c:pt>
                <c:pt idx="22637">
                  <c:v>1.0080337524414063E-3</c:v>
                </c:pt>
                <c:pt idx="22638">
                  <c:v>1.0068416595458984E-3</c:v>
                </c:pt>
                <c:pt idx="22639">
                  <c:v>1.007080078125E-3</c:v>
                </c:pt>
                <c:pt idx="22640">
                  <c:v>1.007080078125E-3</c:v>
                </c:pt>
                <c:pt idx="22641">
                  <c:v>1.0068416595458984E-3</c:v>
                </c:pt>
                <c:pt idx="22642">
                  <c:v>1.007080078125E-3</c:v>
                </c:pt>
                <c:pt idx="22643">
                  <c:v>1.007080078125E-3</c:v>
                </c:pt>
                <c:pt idx="22644">
                  <c:v>1.0068416595458984E-3</c:v>
                </c:pt>
                <c:pt idx="22645">
                  <c:v>1.007080078125E-3</c:v>
                </c:pt>
                <c:pt idx="22646">
                  <c:v>1.007080078125E-3</c:v>
                </c:pt>
                <c:pt idx="22647">
                  <c:v>1.0068416595458984E-3</c:v>
                </c:pt>
                <c:pt idx="22648">
                  <c:v>1.007080078125E-3</c:v>
                </c:pt>
                <c:pt idx="22649">
                  <c:v>1.0080337524414063E-3</c:v>
                </c:pt>
                <c:pt idx="22650">
                  <c:v>1.007080078125E-3</c:v>
                </c:pt>
                <c:pt idx="22651">
                  <c:v>1.0068416595458984E-3</c:v>
                </c:pt>
                <c:pt idx="22652">
                  <c:v>1.007080078125E-3</c:v>
                </c:pt>
                <c:pt idx="22653">
                  <c:v>1.007080078125E-3</c:v>
                </c:pt>
                <c:pt idx="22654">
                  <c:v>1.0068416595458984E-3</c:v>
                </c:pt>
                <c:pt idx="22655">
                  <c:v>1.007080078125E-3</c:v>
                </c:pt>
                <c:pt idx="22656">
                  <c:v>1.007080078125E-3</c:v>
                </c:pt>
                <c:pt idx="22657">
                  <c:v>1.0068416595458984E-3</c:v>
                </c:pt>
                <c:pt idx="22658">
                  <c:v>1.007080078125E-3</c:v>
                </c:pt>
                <c:pt idx="22659">
                  <c:v>1.007080078125E-3</c:v>
                </c:pt>
                <c:pt idx="22660">
                  <c:v>1.0068416595458984E-3</c:v>
                </c:pt>
                <c:pt idx="22661">
                  <c:v>1.007080078125E-3</c:v>
                </c:pt>
                <c:pt idx="22662">
                  <c:v>1.0080337524414063E-3</c:v>
                </c:pt>
                <c:pt idx="22663">
                  <c:v>1.0068416595458984E-3</c:v>
                </c:pt>
                <c:pt idx="22664">
                  <c:v>1.007080078125E-3</c:v>
                </c:pt>
                <c:pt idx="22665">
                  <c:v>1.007080078125E-3</c:v>
                </c:pt>
                <c:pt idx="22666">
                  <c:v>1.0068416595458984E-3</c:v>
                </c:pt>
                <c:pt idx="22667">
                  <c:v>1.007080078125E-3</c:v>
                </c:pt>
                <c:pt idx="22668">
                  <c:v>1.007080078125E-3</c:v>
                </c:pt>
                <c:pt idx="22669">
                  <c:v>1.0068416595458984E-3</c:v>
                </c:pt>
                <c:pt idx="22670">
                  <c:v>1.007080078125E-3</c:v>
                </c:pt>
                <c:pt idx="22671">
                  <c:v>1.007080078125E-3</c:v>
                </c:pt>
                <c:pt idx="22672">
                  <c:v>1.0068416595458984E-3</c:v>
                </c:pt>
                <c:pt idx="22673">
                  <c:v>1.007080078125E-3</c:v>
                </c:pt>
                <c:pt idx="22674">
                  <c:v>1.0080337524414063E-3</c:v>
                </c:pt>
                <c:pt idx="22675">
                  <c:v>1.007080078125E-3</c:v>
                </c:pt>
                <c:pt idx="22676">
                  <c:v>1.0068416595458984E-3</c:v>
                </c:pt>
                <c:pt idx="22677">
                  <c:v>1.007080078125E-3</c:v>
                </c:pt>
                <c:pt idx="22678">
                  <c:v>1.007080078125E-3</c:v>
                </c:pt>
                <c:pt idx="22679">
                  <c:v>1.0068416595458984E-3</c:v>
                </c:pt>
                <c:pt idx="22680">
                  <c:v>1.007080078125E-3</c:v>
                </c:pt>
                <c:pt idx="22681">
                  <c:v>1.007080078125E-3</c:v>
                </c:pt>
                <c:pt idx="22682">
                  <c:v>1.0068416595458984E-3</c:v>
                </c:pt>
                <c:pt idx="22683">
                  <c:v>1.007080078125E-3</c:v>
                </c:pt>
                <c:pt idx="22684">
                  <c:v>1.007080078125E-3</c:v>
                </c:pt>
                <c:pt idx="22685">
                  <c:v>1.0068416595458984E-3</c:v>
                </c:pt>
                <c:pt idx="22686">
                  <c:v>1.007080078125E-3</c:v>
                </c:pt>
                <c:pt idx="22687">
                  <c:v>1.0080337524414063E-3</c:v>
                </c:pt>
                <c:pt idx="22688">
                  <c:v>1.0068416595458984E-3</c:v>
                </c:pt>
                <c:pt idx="22689">
                  <c:v>1.007080078125E-3</c:v>
                </c:pt>
                <c:pt idx="22690">
                  <c:v>1.007080078125E-3</c:v>
                </c:pt>
                <c:pt idx="22691">
                  <c:v>1.0068416595458984E-3</c:v>
                </c:pt>
                <c:pt idx="22692">
                  <c:v>1.007080078125E-3</c:v>
                </c:pt>
                <c:pt idx="22693">
                  <c:v>1.007080078125E-3</c:v>
                </c:pt>
                <c:pt idx="22694">
                  <c:v>1.0068416595458984E-3</c:v>
                </c:pt>
                <c:pt idx="22695">
                  <c:v>1.007080078125E-3</c:v>
                </c:pt>
                <c:pt idx="22696">
                  <c:v>1.007080078125E-3</c:v>
                </c:pt>
                <c:pt idx="22697">
                  <c:v>1.0068416595458984E-3</c:v>
                </c:pt>
                <c:pt idx="22698">
                  <c:v>1.007080078125E-3</c:v>
                </c:pt>
                <c:pt idx="22699">
                  <c:v>1.0080337524414063E-3</c:v>
                </c:pt>
                <c:pt idx="22700">
                  <c:v>1.007080078125E-3</c:v>
                </c:pt>
                <c:pt idx="22701">
                  <c:v>1.0068416595458984E-3</c:v>
                </c:pt>
                <c:pt idx="22702">
                  <c:v>1.007080078125E-3</c:v>
                </c:pt>
                <c:pt idx="22703">
                  <c:v>1.007080078125E-3</c:v>
                </c:pt>
                <c:pt idx="22704">
                  <c:v>1.0068416595458984E-3</c:v>
                </c:pt>
                <c:pt idx="22705">
                  <c:v>1.007080078125E-3</c:v>
                </c:pt>
                <c:pt idx="22706">
                  <c:v>1.007080078125E-3</c:v>
                </c:pt>
                <c:pt idx="22707">
                  <c:v>1.0068416595458984E-3</c:v>
                </c:pt>
                <c:pt idx="22708">
                  <c:v>1.007080078125E-3</c:v>
                </c:pt>
                <c:pt idx="22709">
                  <c:v>1.007080078125E-3</c:v>
                </c:pt>
                <c:pt idx="22710">
                  <c:v>1.0068416595458984E-3</c:v>
                </c:pt>
                <c:pt idx="22711">
                  <c:v>1.007080078125E-3</c:v>
                </c:pt>
                <c:pt idx="22712">
                  <c:v>1.0080337524414063E-3</c:v>
                </c:pt>
                <c:pt idx="22713">
                  <c:v>1.0068416595458984E-3</c:v>
                </c:pt>
                <c:pt idx="22714">
                  <c:v>1.007080078125E-3</c:v>
                </c:pt>
                <c:pt idx="22715">
                  <c:v>1.007080078125E-3</c:v>
                </c:pt>
                <c:pt idx="22716">
                  <c:v>1.0068416595458984E-3</c:v>
                </c:pt>
                <c:pt idx="22717">
                  <c:v>1.007080078125E-3</c:v>
                </c:pt>
                <c:pt idx="22718">
                  <c:v>1.007080078125E-3</c:v>
                </c:pt>
                <c:pt idx="22719">
                  <c:v>1.0068416595458984E-3</c:v>
                </c:pt>
                <c:pt idx="22720">
                  <c:v>1.007080078125E-3</c:v>
                </c:pt>
                <c:pt idx="22721">
                  <c:v>1.007080078125E-3</c:v>
                </c:pt>
                <c:pt idx="22722">
                  <c:v>1.0068416595458984E-3</c:v>
                </c:pt>
                <c:pt idx="22723">
                  <c:v>1.007080078125E-3</c:v>
                </c:pt>
                <c:pt idx="22724">
                  <c:v>1.0080337524414063E-3</c:v>
                </c:pt>
                <c:pt idx="22725">
                  <c:v>1.007080078125E-3</c:v>
                </c:pt>
                <c:pt idx="22726">
                  <c:v>1.0068416595458984E-3</c:v>
                </c:pt>
                <c:pt idx="22727">
                  <c:v>1.007080078125E-3</c:v>
                </c:pt>
                <c:pt idx="22728">
                  <c:v>1.007080078125E-3</c:v>
                </c:pt>
                <c:pt idx="22729">
                  <c:v>1.0068416595458984E-3</c:v>
                </c:pt>
                <c:pt idx="22730">
                  <c:v>1.007080078125E-3</c:v>
                </c:pt>
                <c:pt idx="22731">
                  <c:v>1.007080078125E-3</c:v>
                </c:pt>
                <c:pt idx="22732">
                  <c:v>1.0068416595458984E-3</c:v>
                </c:pt>
                <c:pt idx="22733">
                  <c:v>1.007080078125E-3</c:v>
                </c:pt>
                <c:pt idx="22734">
                  <c:v>1.007080078125E-3</c:v>
                </c:pt>
                <c:pt idx="22735">
                  <c:v>1.0068416595458984E-3</c:v>
                </c:pt>
                <c:pt idx="22736">
                  <c:v>1.007080078125E-3</c:v>
                </c:pt>
                <c:pt idx="22737">
                  <c:v>2.0148754119873047E-3</c:v>
                </c:pt>
                <c:pt idx="22738">
                  <c:v>1.007080078125E-3</c:v>
                </c:pt>
                <c:pt idx="22739">
                  <c:v>1.007080078125E-3</c:v>
                </c:pt>
                <c:pt idx="22740">
                  <c:v>1.0068416595458984E-3</c:v>
                </c:pt>
                <c:pt idx="22741">
                  <c:v>1.007080078125E-3</c:v>
                </c:pt>
                <c:pt idx="22742">
                  <c:v>1.007080078125E-3</c:v>
                </c:pt>
                <c:pt idx="22743">
                  <c:v>1.0068416595458984E-3</c:v>
                </c:pt>
                <c:pt idx="22744">
                  <c:v>1.007080078125E-3</c:v>
                </c:pt>
                <c:pt idx="22745">
                  <c:v>1.007080078125E-3</c:v>
                </c:pt>
                <c:pt idx="22746">
                  <c:v>1.0068416595458984E-3</c:v>
                </c:pt>
                <c:pt idx="22747">
                  <c:v>1.007080078125E-3</c:v>
                </c:pt>
                <c:pt idx="22748">
                  <c:v>1.0080337524414063E-3</c:v>
                </c:pt>
                <c:pt idx="22749">
                  <c:v>1.007080078125E-3</c:v>
                </c:pt>
                <c:pt idx="22750">
                  <c:v>1.0068416595458984E-3</c:v>
                </c:pt>
                <c:pt idx="22751">
                  <c:v>1.007080078125E-3</c:v>
                </c:pt>
                <c:pt idx="22752">
                  <c:v>1.007080078125E-3</c:v>
                </c:pt>
                <c:pt idx="22753">
                  <c:v>1.0068416595458984E-3</c:v>
                </c:pt>
                <c:pt idx="22754">
                  <c:v>1.007080078125E-3</c:v>
                </c:pt>
                <c:pt idx="22755">
                  <c:v>1.007080078125E-3</c:v>
                </c:pt>
                <c:pt idx="22756">
                  <c:v>1.0068416595458984E-3</c:v>
                </c:pt>
                <c:pt idx="22757">
                  <c:v>1.007080078125E-3</c:v>
                </c:pt>
                <c:pt idx="22758">
                  <c:v>1.007080078125E-3</c:v>
                </c:pt>
                <c:pt idx="22759">
                  <c:v>1.0068416595458984E-3</c:v>
                </c:pt>
                <c:pt idx="22760">
                  <c:v>1.007080078125E-3</c:v>
                </c:pt>
                <c:pt idx="22761">
                  <c:v>1.0080337524414063E-3</c:v>
                </c:pt>
                <c:pt idx="22762">
                  <c:v>1.0068416595458984E-3</c:v>
                </c:pt>
                <c:pt idx="22763">
                  <c:v>1.007080078125E-3</c:v>
                </c:pt>
                <c:pt idx="22764">
                  <c:v>1.007080078125E-3</c:v>
                </c:pt>
                <c:pt idx="22765">
                  <c:v>1.0068416595458984E-3</c:v>
                </c:pt>
                <c:pt idx="22766">
                  <c:v>1.007080078125E-3</c:v>
                </c:pt>
                <c:pt idx="22767">
                  <c:v>1.007080078125E-3</c:v>
                </c:pt>
                <c:pt idx="22768">
                  <c:v>1.0068416595458984E-3</c:v>
                </c:pt>
                <c:pt idx="22769">
                  <c:v>1.007080078125E-3</c:v>
                </c:pt>
                <c:pt idx="22770">
                  <c:v>1.007080078125E-3</c:v>
                </c:pt>
                <c:pt idx="22771">
                  <c:v>1.0068416595458984E-3</c:v>
                </c:pt>
                <c:pt idx="22772">
                  <c:v>1.007080078125E-3</c:v>
                </c:pt>
                <c:pt idx="22773">
                  <c:v>1.0080337524414063E-3</c:v>
                </c:pt>
                <c:pt idx="22774">
                  <c:v>1.007080078125E-3</c:v>
                </c:pt>
                <c:pt idx="22775">
                  <c:v>1.0068416595458984E-3</c:v>
                </c:pt>
                <c:pt idx="22776">
                  <c:v>1.007080078125E-3</c:v>
                </c:pt>
                <c:pt idx="22777">
                  <c:v>1.007080078125E-3</c:v>
                </c:pt>
                <c:pt idx="22778">
                  <c:v>1.0068416595458984E-3</c:v>
                </c:pt>
                <c:pt idx="22779">
                  <c:v>1.007080078125E-3</c:v>
                </c:pt>
                <c:pt idx="22780">
                  <c:v>1.007080078125E-3</c:v>
                </c:pt>
                <c:pt idx="22781">
                  <c:v>1.0068416595458984E-3</c:v>
                </c:pt>
                <c:pt idx="22782">
                  <c:v>1.007080078125E-3</c:v>
                </c:pt>
                <c:pt idx="22783">
                  <c:v>1.007080078125E-3</c:v>
                </c:pt>
                <c:pt idx="22784">
                  <c:v>1.0068416595458984E-3</c:v>
                </c:pt>
                <c:pt idx="22785">
                  <c:v>1.0080337524414063E-3</c:v>
                </c:pt>
                <c:pt idx="22786">
                  <c:v>1.007080078125E-3</c:v>
                </c:pt>
                <c:pt idx="22787">
                  <c:v>1.0068416595458984E-3</c:v>
                </c:pt>
                <c:pt idx="22788">
                  <c:v>1.007080078125E-3</c:v>
                </c:pt>
                <c:pt idx="22789">
                  <c:v>1.007080078125E-3</c:v>
                </c:pt>
                <c:pt idx="22790">
                  <c:v>1.0068416595458984E-3</c:v>
                </c:pt>
                <c:pt idx="22791">
                  <c:v>1.007080078125E-3</c:v>
                </c:pt>
                <c:pt idx="22792">
                  <c:v>1.007080078125E-3</c:v>
                </c:pt>
                <c:pt idx="22793">
                  <c:v>1.0068416595458984E-3</c:v>
                </c:pt>
                <c:pt idx="22794">
                  <c:v>1.007080078125E-3</c:v>
                </c:pt>
                <c:pt idx="22795">
                  <c:v>1.007080078125E-3</c:v>
                </c:pt>
                <c:pt idx="22796">
                  <c:v>1.0068416595458984E-3</c:v>
                </c:pt>
                <c:pt idx="22797">
                  <c:v>1.007080078125E-3</c:v>
                </c:pt>
                <c:pt idx="22798">
                  <c:v>1.0080337524414063E-3</c:v>
                </c:pt>
                <c:pt idx="22799">
                  <c:v>1.007080078125E-3</c:v>
                </c:pt>
                <c:pt idx="22800">
                  <c:v>1.0068416595458984E-3</c:v>
                </c:pt>
                <c:pt idx="22801">
                  <c:v>1.007080078125E-3</c:v>
                </c:pt>
                <c:pt idx="22802">
                  <c:v>1.007080078125E-3</c:v>
                </c:pt>
                <c:pt idx="22803">
                  <c:v>1.0068416595458984E-3</c:v>
                </c:pt>
                <c:pt idx="22804">
                  <c:v>1.007080078125E-3</c:v>
                </c:pt>
                <c:pt idx="22805">
                  <c:v>1.007080078125E-3</c:v>
                </c:pt>
                <c:pt idx="22806">
                  <c:v>1.0068416595458984E-3</c:v>
                </c:pt>
                <c:pt idx="22807">
                  <c:v>1.007080078125E-3</c:v>
                </c:pt>
                <c:pt idx="22808">
                  <c:v>1.007080078125E-3</c:v>
                </c:pt>
                <c:pt idx="22809">
                  <c:v>1.0068416595458984E-3</c:v>
                </c:pt>
                <c:pt idx="22810">
                  <c:v>1.0080337524414063E-3</c:v>
                </c:pt>
                <c:pt idx="22811">
                  <c:v>8.0559253692626953E-3</c:v>
                </c:pt>
                <c:pt idx="22812">
                  <c:v>1.007080078125E-3</c:v>
                </c:pt>
                <c:pt idx="22813">
                  <c:v>1.007080078125E-3</c:v>
                </c:pt>
                <c:pt idx="22814">
                  <c:v>1.0068416595458984E-3</c:v>
                </c:pt>
                <c:pt idx="22815">
                  <c:v>1.007080078125E-3</c:v>
                </c:pt>
                <c:pt idx="22816">
                  <c:v>1.0080337524414063E-3</c:v>
                </c:pt>
                <c:pt idx="22817">
                  <c:v>1.007080078125E-3</c:v>
                </c:pt>
                <c:pt idx="22818">
                  <c:v>1.0068416595458984E-3</c:v>
                </c:pt>
                <c:pt idx="22819">
                  <c:v>1.007080078125E-3</c:v>
                </c:pt>
                <c:pt idx="22820">
                  <c:v>1.007080078125E-3</c:v>
                </c:pt>
                <c:pt idx="22821">
                  <c:v>1.0068416595458984E-3</c:v>
                </c:pt>
                <c:pt idx="22822">
                  <c:v>1.007080078125E-3</c:v>
                </c:pt>
                <c:pt idx="22823">
                  <c:v>1.007080078125E-3</c:v>
                </c:pt>
                <c:pt idx="22824">
                  <c:v>1.0068416595458984E-3</c:v>
                </c:pt>
                <c:pt idx="22825">
                  <c:v>1.007080078125E-3</c:v>
                </c:pt>
                <c:pt idx="22826">
                  <c:v>1.007080078125E-3</c:v>
                </c:pt>
                <c:pt idx="22827">
                  <c:v>1.0068416595458984E-3</c:v>
                </c:pt>
                <c:pt idx="22828">
                  <c:v>1.0080337524414063E-3</c:v>
                </c:pt>
                <c:pt idx="22829">
                  <c:v>8.0559253692626953E-3</c:v>
                </c:pt>
                <c:pt idx="22830">
                  <c:v>1.007080078125E-3</c:v>
                </c:pt>
                <c:pt idx="22831">
                  <c:v>1.007080078125E-3</c:v>
                </c:pt>
                <c:pt idx="22832">
                  <c:v>1.0068416595458984E-3</c:v>
                </c:pt>
                <c:pt idx="22833">
                  <c:v>1.007080078125E-3</c:v>
                </c:pt>
                <c:pt idx="22834">
                  <c:v>1.0080337524414063E-3</c:v>
                </c:pt>
                <c:pt idx="22835">
                  <c:v>1.007080078125E-3</c:v>
                </c:pt>
                <c:pt idx="22836">
                  <c:v>3.9275884628295898E-2</c:v>
                </c:pt>
                <c:pt idx="22837">
                  <c:v>1.007080078125E-3</c:v>
                </c:pt>
                <c:pt idx="22838">
                  <c:v>1.0068416595458984E-3</c:v>
                </c:pt>
                <c:pt idx="22839">
                  <c:v>1.007080078125E-3</c:v>
                </c:pt>
                <c:pt idx="22840">
                  <c:v>1.007080078125E-3</c:v>
                </c:pt>
                <c:pt idx="22841">
                  <c:v>1.0068416595458984E-3</c:v>
                </c:pt>
                <c:pt idx="22842">
                  <c:v>1.007080078125E-3</c:v>
                </c:pt>
                <c:pt idx="22843">
                  <c:v>1.007080078125E-3</c:v>
                </c:pt>
                <c:pt idx="22844">
                  <c:v>1.0068416595458984E-3</c:v>
                </c:pt>
                <c:pt idx="22845">
                  <c:v>1.007080078125E-3</c:v>
                </c:pt>
                <c:pt idx="22846">
                  <c:v>1.0080337524414063E-3</c:v>
                </c:pt>
                <c:pt idx="22847">
                  <c:v>1.007080078125E-3</c:v>
                </c:pt>
                <c:pt idx="22848">
                  <c:v>1.0068416595458984E-3</c:v>
                </c:pt>
                <c:pt idx="22849">
                  <c:v>1.007080078125E-3</c:v>
                </c:pt>
                <c:pt idx="22850">
                  <c:v>1.007080078125E-3</c:v>
                </c:pt>
                <c:pt idx="22851">
                  <c:v>1.0068416595458984E-3</c:v>
                </c:pt>
                <c:pt idx="22852">
                  <c:v>1.007080078125E-3</c:v>
                </c:pt>
                <c:pt idx="22853">
                  <c:v>1.007080078125E-3</c:v>
                </c:pt>
                <c:pt idx="22854">
                  <c:v>1.0068416595458984E-3</c:v>
                </c:pt>
                <c:pt idx="22855">
                  <c:v>1.007080078125E-3</c:v>
                </c:pt>
                <c:pt idx="22856">
                  <c:v>1.007080078125E-3</c:v>
                </c:pt>
                <c:pt idx="22857">
                  <c:v>1.0068416595458984E-3</c:v>
                </c:pt>
                <c:pt idx="22858">
                  <c:v>1.0080337524414063E-3</c:v>
                </c:pt>
                <c:pt idx="22859">
                  <c:v>1.007080078125E-3</c:v>
                </c:pt>
                <c:pt idx="22860">
                  <c:v>1.0068416595458984E-3</c:v>
                </c:pt>
                <c:pt idx="22861">
                  <c:v>1.007080078125E-3</c:v>
                </c:pt>
                <c:pt idx="22862">
                  <c:v>1.007080078125E-3</c:v>
                </c:pt>
                <c:pt idx="22863">
                  <c:v>1.0068416595458984E-3</c:v>
                </c:pt>
                <c:pt idx="22864">
                  <c:v>1.007080078125E-3</c:v>
                </c:pt>
                <c:pt idx="22865">
                  <c:v>1.007080078125E-3</c:v>
                </c:pt>
                <c:pt idx="22866">
                  <c:v>1.0068416595458984E-3</c:v>
                </c:pt>
                <c:pt idx="22867">
                  <c:v>1.007080078125E-3</c:v>
                </c:pt>
                <c:pt idx="22868">
                  <c:v>1.007080078125E-3</c:v>
                </c:pt>
                <c:pt idx="22869">
                  <c:v>1.0068416595458984E-3</c:v>
                </c:pt>
                <c:pt idx="22870">
                  <c:v>1.007080078125E-3</c:v>
                </c:pt>
                <c:pt idx="22871">
                  <c:v>1.0080337524414063E-3</c:v>
                </c:pt>
                <c:pt idx="22872">
                  <c:v>1.007080078125E-3</c:v>
                </c:pt>
                <c:pt idx="22873">
                  <c:v>1.0068416595458984E-3</c:v>
                </c:pt>
                <c:pt idx="22874">
                  <c:v>1.007080078125E-3</c:v>
                </c:pt>
                <c:pt idx="22875">
                  <c:v>1.007080078125E-3</c:v>
                </c:pt>
                <c:pt idx="22876">
                  <c:v>7.0488452911376953E-3</c:v>
                </c:pt>
                <c:pt idx="22877">
                  <c:v>1.0080337524414063E-3</c:v>
                </c:pt>
                <c:pt idx="22878">
                  <c:v>1.007080078125E-3</c:v>
                </c:pt>
                <c:pt idx="22879">
                  <c:v>1.0068416595458984E-3</c:v>
                </c:pt>
                <c:pt idx="22880">
                  <c:v>1.007080078125E-3</c:v>
                </c:pt>
                <c:pt idx="22881">
                  <c:v>1.007080078125E-3</c:v>
                </c:pt>
                <c:pt idx="22882">
                  <c:v>1.0068416595458984E-3</c:v>
                </c:pt>
                <c:pt idx="22883">
                  <c:v>1.007080078125E-3</c:v>
                </c:pt>
                <c:pt idx="22884">
                  <c:v>1.007080078125E-3</c:v>
                </c:pt>
                <c:pt idx="22885">
                  <c:v>1.0068416595458984E-3</c:v>
                </c:pt>
                <c:pt idx="22886">
                  <c:v>1.007080078125E-3</c:v>
                </c:pt>
                <c:pt idx="22887">
                  <c:v>1.007080078125E-3</c:v>
                </c:pt>
                <c:pt idx="22888">
                  <c:v>1.0068416595458984E-3</c:v>
                </c:pt>
                <c:pt idx="22889">
                  <c:v>1.007080078125E-3</c:v>
                </c:pt>
                <c:pt idx="22890">
                  <c:v>1.0080337524414063E-3</c:v>
                </c:pt>
                <c:pt idx="22891">
                  <c:v>1.007080078125E-3</c:v>
                </c:pt>
                <c:pt idx="22892">
                  <c:v>1.0068416595458984E-3</c:v>
                </c:pt>
                <c:pt idx="22893">
                  <c:v>1.007080078125E-3</c:v>
                </c:pt>
                <c:pt idx="22894">
                  <c:v>1.007080078125E-3</c:v>
                </c:pt>
                <c:pt idx="22895">
                  <c:v>1.0068416595458984E-3</c:v>
                </c:pt>
                <c:pt idx="22896">
                  <c:v>1.007080078125E-3</c:v>
                </c:pt>
                <c:pt idx="22897">
                  <c:v>1.007080078125E-3</c:v>
                </c:pt>
                <c:pt idx="22898">
                  <c:v>1.0068416595458984E-3</c:v>
                </c:pt>
                <c:pt idx="22899">
                  <c:v>1.007080078125E-3</c:v>
                </c:pt>
                <c:pt idx="22900">
                  <c:v>1.007080078125E-3</c:v>
                </c:pt>
                <c:pt idx="22901">
                  <c:v>1.0068416595458984E-3</c:v>
                </c:pt>
                <c:pt idx="22902">
                  <c:v>1.0080337524414063E-3</c:v>
                </c:pt>
                <c:pt idx="22903">
                  <c:v>1.007080078125E-3</c:v>
                </c:pt>
                <c:pt idx="22904">
                  <c:v>1.0068416595458984E-3</c:v>
                </c:pt>
                <c:pt idx="22905">
                  <c:v>1.007080078125E-3</c:v>
                </c:pt>
                <c:pt idx="22906">
                  <c:v>1.007080078125E-3</c:v>
                </c:pt>
                <c:pt idx="22907">
                  <c:v>1.0068416595458984E-3</c:v>
                </c:pt>
                <c:pt idx="22908">
                  <c:v>1.007080078125E-3</c:v>
                </c:pt>
                <c:pt idx="22909">
                  <c:v>1.007080078125E-3</c:v>
                </c:pt>
                <c:pt idx="22910">
                  <c:v>1.0068416595458984E-3</c:v>
                </c:pt>
                <c:pt idx="22911">
                  <c:v>1.007080078125E-3</c:v>
                </c:pt>
                <c:pt idx="22912">
                  <c:v>1.007080078125E-3</c:v>
                </c:pt>
                <c:pt idx="22913">
                  <c:v>1.0068416595458984E-3</c:v>
                </c:pt>
                <c:pt idx="22914">
                  <c:v>1.007080078125E-3</c:v>
                </c:pt>
                <c:pt idx="22915">
                  <c:v>1.0080337524414063E-3</c:v>
                </c:pt>
                <c:pt idx="22916">
                  <c:v>1.007080078125E-3</c:v>
                </c:pt>
                <c:pt idx="22917">
                  <c:v>1.0068416595458984E-3</c:v>
                </c:pt>
                <c:pt idx="22918">
                  <c:v>1.007080078125E-3</c:v>
                </c:pt>
                <c:pt idx="22919">
                  <c:v>1.007080078125E-3</c:v>
                </c:pt>
                <c:pt idx="22920">
                  <c:v>1.0068416595458984E-3</c:v>
                </c:pt>
                <c:pt idx="22921">
                  <c:v>1.007080078125E-3</c:v>
                </c:pt>
                <c:pt idx="22922">
                  <c:v>1.007080078125E-3</c:v>
                </c:pt>
                <c:pt idx="22923">
                  <c:v>1.0068416595458984E-3</c:v>
                </c:pt>
                <c:pt idx="22924">
                  <c:v>1.007080078125E-3</c:v>
                </c:pt>
                <c:pt idx="22925">
                  <c:v>1.007080078125E-3</c:v>
                </c:pt>
                <c:pt idx="22926">
                  <c:v>1.0068416595458984E-3</c:v>
                </c:pt>
                <c:pt idx="22927">
                  <c:v>1.0080337524414063E-3</c:v>
                </c:pt>
                <c:pt idx="22928">
                  <c:v>1.007080078125E-3</c:v>
                </c:pt>
                <c:pt idx="22929">
                  <c:v>1.0068416595458984E-3</c:v>
                </c:pt>
                <c:pt idx="22930">
                  <c:v>1.007080078125E-3</c:v>
                </c:pt>
                <c:pt idx="22931">
                  <c:v>1.007080078125E-3</c:v>
                </c:pt>
                <c:pt idx="22932">
                  <c:v>1.0068416595458984E-3</c:v>
                </c:pt>
                <c:pt idx="22933">
                  <c:v>1.007080078125E-3</c:v>
                </c:pt>
                <c:pt idx="22934">
                  <c:v>1.007080078125E-3</c:v>
                </c:pt>
                <c:pt idx="22935">
                  <c:v>1.0068416595458984E-3</c:v>
                </c:pt>
                <c:pt idx="22936">
                  <c:v>1.007080078125E-3</c:v>
                </c:pt>
                <c:pt idx="22937">
                  <c:v>1.007080078125E-3</c:v>
                </c:pt>
                <c:pt idx="22938">
                  <c:v>1.0068416595458984E-3</c:v>
                </c:pt>
                <c:pt idx="22939">
                  <c:v>1.007080078125E-3</c:v>
                </c:pt>
                <c:pt idx="22940">
                  <c:v>1.0080337524414063E-3</c:v>
                </c:pt>
                <c:pt idx="22941">
                  <c:v>1.007080078125E-3</c:v>
                </c:pt>
                <c:pt idx="22942">
                  <c:v>1.0068416595458984E-3</c:v>
                </c:pt>
                <c:pt idx="22943">
                  <c:v>1.007080078125E-3</c:v>
                </c:pt>
                <c:pt idx="22944">
                  <c:v>1.007080078125E-3</c:v>
                </c:pt>
                <c:pt idx="22945">
                  <c:v>1.0068416595458984E-3</c:v>
                </c:pt>
                <c:pt idx="22946">
                  <c:v>1.007080078125E-3</c:v>
                </c:pt>
                <c:pt idx="22947">
                  <c:v>1.007080078125E-3</c:v>
                </c:pt>
                <c:pt idx="22948">
                  <c:v>1.0068416595458984E-3</c:v>
                </c:pt>
                <c:pt idx="22949">
                  <c:v>1.007080078125E-3</c:v>
                </c:pt>
                <c:pt idx="22950">
                  <c:v>1.0068416595458984E-3</c:v>
                </c:pt>
                <c:pt idx="22951">
                  <c:v>1.007080078125E-3</c:v>
                </c:pt>
                <c:pt idx="22952">
                  <c:v>1.0080337524414063E-3</c:v>
                </c:pt>
                <c:pt idx="22953">
                  <c:v>1.007080078125E-3</c:v>
                </c:pt>
                <c:pt idx="22954">
                  <c:v>1.0068416595458984E-3</c:v>
                </c:pt>
                <c:pt idx="22955">
                  <c:v>1.007080078125E-3</c:v>
                </c:pt>
                <c:pt idx="22956">
                  <c:v>1.007080078125E-3</c:v>
                </c:pt>
                <c:pt idx="22957">
                  <c:v>1.0068416595458984E-3</c:v>
                </c:pt>
                <c:pt idx="22958">
                  <c:v>1.007080078125E-3</c:v>
                </c:pt>
                <c:pt idx="22959">
                  <c:v>1.007080078125E-3</c:v>
                </c:pt>
                <c:pt idx="22960">
                  <c:v>1.0068416595458984E-3</c:v>
                </c:pt>
                <c:pt idx="22961">
                  <c:v>1.007080078125E-3</c:v>
                </c:pt>
                <c:pt idx="22962">
                  <c:v>1.007080078125E-3</c:v>
                </c:pt>
                <c:pt idx="22963">
                  <c:v>1.0068416595458984E-3</c:v>
                </c:pt>
                <c:pt idx="22964">
                  <c:v>1.007080078125E-3</c:v>
                </c:pt>
                <c:pt idx="22965">
                  <c:v>1.0080337524414063E-3</c:v>
                </c:pt>
                <c:pt idx="22966">
                  <c:v>1.007080078125E-3</c:v>
                </c:pt>
                <c:pt idx="22967">
                  <c:v>1.0068416595458984E-3</c:v>
                </c:pt>
                <c:pt idx="22968">
                  <c:v>1.007080078125E-3</c:v>
                </c:pt>
                <c:pt idx="22969">
                  <c:v>1.007080078125E-3</c:v>
                </c:pt>
                <c:pt idx="22970">
                  <c:v>1.0068416595458984E-3</c:v>
                </c:pt>
                <c:pt idx="22971">
                  <c:v>1.007080078125E-3</c:v>
                </c:pt>
                <c:pt idx="22972">
                  <c:v>1.0068416595458984E-3</c:v>
                </c:pt>
                <c:pt idx="22973">
                  <c:v>1.007080078125E-3</c:v>
                </c:pt>
                <c:pt idx="22974">
                  <c:v>1.007080078125E-3</c:v>
                </c:pt>
                <c:pt idx="22975">
                  <c:v>1.0068416595458984E-3</c:v>
                </c:pt>
                <c:pt idx="22976">
                  <c:v>1.007080078125E-3</c:v>
                </c:pt>
                <c:pt idx="22977">
                  <c:v>1.0080337524414063E-3</c:v>
                </c:pt>
                <c:pt idx="22978">
                  <c:v>1.007080078125E-3</c:v>
                </c:pt>
                <c:pt idx="22979">
                  <c:v>1.0068416595458984E-3</c:v>
                </c:pt>
                <c:pt idx="22980">
                  <c:v>1.007080078125E-3</c:v>
                </c:pt>
                <c:pt idx="22981">
                  <c:v>1.007080078125E-3</c:v>
                </c:pt>
                <c:pt idx="22982">
                  <c:v>1.0068416595458984E-3</c:v>
                </c:pt>
                <c:pt idx="22983">
                  <c:v>1.007080078125E-3</c:v>
                </c:pt>
                <c:pt idx="22984">
                  <c:v>1.007080078125E-3</c:v>
                </c:pt>
                <c:pt idx="22985">
                  <c:v>1.0068416595458984E-3</c:v>
                </c:pt>
                <c:pt idx="22986">
                  <c:v>1.007080078125E-3</c:v>
                </c:pt>
                <c:pt idx="22987">
                  <c:v>1.007080078125E-3</c:v>
                </c:pt>
                <c:pt idx="22988">
                  <c:v>1.0068416595458984E-3</c:v>
                </c:pt>
                <c:pt idx="22989">
                  <c:v>1.007080078125E-3</c:v>
                </c:pt>
                <c:pt idx="22990">
                  <c:v>1.0080337524414063E-3</c:v>
                </c:pt>
                <c:pt idx="22991">
                  <c:v>1.007080078125E-3</c:v>
                </c:pt>
                <c:pt idx="22992">
                  <c:v>1.0068416595458984E-3</c:v>
                </c:pt>
                <c:pt idx="22993">
                  <c:v>1.007080078125E-3</c:v>
                </c:pt>
                <c:pt idx="22994">
                  <c:v>1.0068416595458984E-3</c:v>
                </c:pt>
                <c:pt idx="22995">
                  <c:v>1.007080078125E-3</c:v>
                </c:pt>
                <c:pt idx="22996">
                  <c:v>1.007080078125E-3</c:v>
                </c:pt>
                <c:pt idx="22997">
                  <c:v>1.0068416595458984E-3</c:v>
                </c:pt>
                <c:pt idx="22998">
                  <c:v>1.007080078125E-3</c:v>
                </c:pt>
                <c:pt idx="22999">
                  <c:v>1.007080078125E-3</c:v>
                </c:pt>
                <c:pt idx="23000">
                  <c:v>1.0068416595458984E-3</c:v>
                </c:pt>
                <c:pt idx="23001">
                  <c:v>1.007080078125E-3</c:v>
                </c:pt>
                <c:pt idx="23002">
                  <c:v>1.0080337524414063E-3</c:v>
                </c:pt>
                <c:pt idx="23003">
                  <c:v>1.007080078125E-3</c:v>
                </c:pt>
                <c:pt idx="23004">
                  <c:v>1.0068416595458984E-3</c:v>
                </c:pt>
                <c:pt idx="23005">
                  <c:v>1.007080078125E-3</c:v>
                </c:pt>
                <c:pt idx="23006">
                  <c:v>1.007080078125E-3</c:v>
                </c:pt>
                <c:pt idx="23007">
                  <c:v>1.0068416595458984E-3</c:v>
                </c:pt>
                <c:pt idx="23008">
                  <c:v>1.007080078125E-3</c:v>
                </c:pt>
                <c:pt idx="23009">
                  <c:v>1.007080078125E-3</c:v>
                </c:pt>
                <c:pt idx="23010">
                  <c:v>1.0068416595458984E-3</c:v>
                </c:pt>
                <c:pt idx="23011">
                  <c:v>1.007080078125E-3</c:v>
                </c:pt>
                <c:pt idx="23012">
                  <c:v>1.007080078125E-3</c:v>
                </c:pt>
                <c:pt idx="23013">
                  <c:v>1.0068416595458984E-3</c:v>
                </c:pt>
                <c:pt idx="23014">
                  <c:v>1.007080078125E-3</c:v>
                </c:pt>
                <c:pt idx="23015">
                  <c:v>1.0080337524414063E-3</c:v>
                </c:pt>
                <c:pt idx="23016">
                  <c:v>1.0068416595458984E-3</c:v>
                </c:pt>
                <c:pt idx="23017">
                  <c:v>1.007080078125E-3</c:v>
                </c:pt>
                <c:pt idx="23018">
                  <c:v>1.007080078125E-3</c:v>
                </c:pt>
                <c:pt idx="23019">
                  <c:v>1.0068416595458984E-3</c:v>
                </c:pt>
                <c:pt idx="23020">
                  <c:v>1.007080078125E-3</c:v>
                </c:pt>
                <c:pt idx="23021">
                  <c:v>1.007080078125E-3</c:v>
                </c:pt>
                <c:pt idx="23022">
                  <c:v>1.0068416595458984E-3</c:v>
                </c:pt>
                <c:pt idx="23023">
                  <c:v>1.007080078125E-3</c:v>
                </c:pt>
                <c:pt idx="23024">
                  <c:v>1.007080078125E-3</c:v>
                </c:pt>
                <c:pt idx="23025">
                  <c:v>1.0068416595458984E-3</c:v>
                </c:pt>
                <c:pt idx="23026">
                  <c:v>1.007080078125E-3</c:v>
                </c:pt>
                <c:pt idx="23027">
                  <c:v>1.0080337524414063E-3</c:v>
                </c:pt>
                <c:pt idx="23028">
                  <c:v>1.007080078125E-3</c:v>
                </c:pt>
                <c:pt idx="23029">
                  <c:v>1.0068416595458984E-3</c:v>
                </c:pt>
                <c:pt idx="23030">
                  <c:v>1.007080078125E-3</c:v>
                </c:pt>
                <c:pt idx="23031">
                  <c:v>1.007080078125E-3</c:v>
                </c:pt>
                <c:pt idx="23032">
                  <c:v>1.0068416595458984E-3</c:v>
                </c:pt>
                <c:pt idx="23033">
                  <c:v>1.007080078125E-3</c:v>
                </c:pt>
                <c:pt idx="23034">
                  <c:v>1.007080078125E-3</c:v>
                </c:pt>
                <c:pt idx="23035">
                  <c:v>1.0068416595458984E-3</c:v>
                </c:pt>
                <c:pt idx="23036">
                  <c:v>1.007080078125E-3</c:v>
                </c:pt>
                <c:pt idx="23037">
                  <c:v>1.007080078125E-3</c:v>
                </c:pt>
                <c:pt idx="23038">
                  <c:v>1.0068416595458984E-3</c:v>
                </c:pt>
                <c:pt idx="23039">
                  <c:v>1.007080078125E-3</c:v>
                </c:pt>
                <c:pt idx="23040">
                  <c:v>1.0080337524414063E-3</c:v>
                </c:pt>
                <c:pt idx="23041">
                  <c:v>1.0068416595458984E-3</c:v>
                </c:pt>
                <c:pt idx="23042">
                  <c:v>1.007080078125E-3</c:v>
                </c:pt>
                <c:pt idx="23043">
                  <c:v>1.007080078125E-3</c:v>
                </c:pt>
                <c:pt idx="23044">
                  <c:v>1.0068416595458984E-3</c:v>
                </c:pt>
                <c:pt idx="23045">
                  <c:v>1.007080078125E-3</c:v>
                </c:pt>
                <c:pt idx="23046">
                  <c:v>1.007080078125E-3</c:v>
                </c:pt>
                <c:pt idx="23047">
                  <c:v>1.0068416595458984E-3</c:v>
                </c:pt>
                <c:pt idx="23048">
                  <c:v>1.007080078125E-3</c:v>
                </c:pt>
                <c:pt idx="23049">
                  <c:v>1.007080078125E-3</c:v>
                </c:pt>
                <c:pt idx="23050">
                  <c:v>1.0068416595458984E-3</c:v>
                </c:pt>
                <c:pt idx="23051">
                  <c:v>1.007080078125E-3</c:v>
                </c:pt>
                <c:pt idx="23052">
                  <c:v>1.0080337524414063E-3</c:v>
                </c:pt>
                <c:pt idx="23053">
                  <c:v>1.007080078125E-3</c:v>
                </c:pt>
                <c:pt idx="23054">
                  <c:v>1.0068416595458984E-3</c:v>
                </c:pt>
                <c:pt idx="23055">
                  <c:v>1.007080078125E-3</c:v>
                </c:pt>
                <c:pt idx="23056">
                  <c:v>1.007080078125E-3</c:v>
                </c:pt>
                <c:pt idx="23057">
                  <c:v>1.0068416595458984E-3</c:v>
                </c:pt>
                <c:pt idx="23058">
                  <c:v>1.007080078125E-3</c:v>
                </c:pt>
                <c:pt idx="23059">
                  <c:v>1.007080078125E-3</c:v>
                </c:pt>
                <c:pt idx="23060">
                  <c:v>1.0068416595458984E-3</c:v>
                </c:pt>
                <c:pt idx="23061">
                  <c:v>1.007080078125E-3</c:v>
                </c:pt>
                <c:pt idx="23062">
                  <c:v>1.007080078125E-3</c:v>
                </c:pt>
                <c:pt idx="23063">
                  <c:v>1.0068416595458984E-3</c:v>
                </c:pt>
                <c:pt idx="23064">
                  <c:v>1.007080078125E-3</c:v>
                </c:pt>
                <c:pt idx="23065">
                  <c:v>1.0080337524414063E-3</c:v>
                </c:pt>
                <c:pt idx="23066">
                  <c:v>1.0068416595458984E-3</c:v>
                </c:pt>
                <c:pt idx="23067">
                  <c:v>1.007080078125E-3</c:v>
                </c:pt>
                <c:pt idx="23068">
                  <c:v>1.007080078125E-3</c:v>
                </c:pt>
                <c:pt idx="23069">
                  <c:v>1.0068416595458984E-3</c:v>
                </c:pt>
                <c:pt idx="23070">
                  <c:v>1.007080078125E-3</c:v>
                </c:pt>
                <c:pt idx="23071">
                  <c:v>1.007080078125E-3</c:v>
                </c:pt>
                <c:pt idx="23072">
                  <c:v>1.0068416595458984E-3</c:v>
                </c:pt>
                <c:pt idx="23073">
                  <c:v>1.007080078125E-3</c:v>
                </c:pt>
                <c:pt idx="23074">
                  <c:v>1.007080078125E-3</c:v>
                </c:pt>
                <c:pt idx="23075">
                  <c:v>1.0068416595458984E-3</c:v>
                </c:pt>
                <c:pt idx="23076">
                  <c:v>1.007080078125E-3</c:v>
                </c:pt>
                <c:pt idx="23077">
                  <c:v>1.0080337524414063E-3</c:v>
                </c:pt>
                <c:pt idx="23078">
                  <c:v>1.007080078125E-3</c:v>
                </c:pt>
                <c:pt idx="23079">
                  <c:v>1.0068416595458984E-3</c:v>
                </c:pt>
                <c:pt idx="23080">
                  <c:v>1.007080078125E-3</c:v>
                </c:pt>
                <c:pt idx="23081">
                  <c:v>1.007080078125E-3</c:v>
                </c:pt>
                <c:pt idx="23082">
                  <c:v>1.0068416595458984E-3</c:v>
                </c:pt>
                <c:pt idx="23083">
                  <c:v>1.007080078125E-3</c:v>
                </c:pt>
                <c:pt idx="23084">
                  <c:v>9.0639591217041016E-3</c:v>
                </c:pt>
                <c:pt idx="23085">
                  <c:v>1.007080078125E-3</c:v>
                </c:pt>
                <c:pt idx="23086">
                  <c:v>1.0068416595458984E-3</c:v>
                </c:pt>
                <c:pt idx="23087">
                  <c:v>1.007080078125E-3</c:v>
                </c:pt>
                <c:pt idx="23088">
                  <c:v>1.007080078125E-3</c:v>
                </c:pt>
                <c:pt idx="23089">
                  <c:v>1.0068416595458984E-3</c:v>
                </c:pt>
                <c:pt idx="23090">
                  <c:v>1.007080078125E-3</c:v>
                </c:pt>
                <c:pt idx="23091">
                  <c:v>1.007080078125E-3</c:v>
                </c:pt>
                <c:pt idx="23092">
                  <c:v>1.0068416595458984E-3</c:v>
                </c:pt>
                <c:pt idx="23093">
                  <c:v>1.007080078125E-3</c:v>
                </c:pt>
                <c:pt idx="23094">
                  <c:v>1.0080337524414063E-3</c:v>
                </c:pt>
                <c:pt idx="23095">
                  <c:v>1.007080078125E-3</c:v>
                </c:pt>
                <c:pt idx="23096">
                  <c:v>1.0068416595458984E-3</c:v>
                </c:pt>
                <c:pt idx="23097">
                  <c:v>1.007080078125E-3</c:v>
                </c:pt>
                <c:pt idx="23098">
                  <c:v>1.007080078125E-3</c:v>
                </c:pt>
                <c:pt idx="23099">
                  <c:v>1.0068416595458984E-3</c:v>
                </c:pt>
                <c:pt idx="23100">
                  <c:v>1.007080078125E-3</c:v>
                </c:pt>
                <c:pt idx="23101">
                  <c:v>1.007080078125E-3</c:v>
                </c:pt>
                <c:pt idx="23102">
                  <c:v>1.0068416595458984E-3</c:v>
                </c:pt>
                <c:pt idx="23103">
                  <c:v>1.007080078125E-3</c:v>
                </c:pt>
                <c:pt idx="23104">
                  <c:v>1.007080078125E-3</c:v>
                </c:pt>
                <c:pt idx="23105">
                  <c:v>1.0068416595458984E-3</c:v>
                </c:pt>
                <c:pt idx="23106">
                  <c:v>1.007080078125E-3</c:v>
                </c:pt>
                <c:pt idx="23107">
                  <c:v>1.0080337524414063E-3</c:v>
                </c:pt>
                <c:pt idx="23108">
                  <c:v>1.0068416595458984E-3</c:v>
                </c:pt>
                <c:pt idx="23109">
                  <c:v>1.007080078125E-3</c:v>
                </c:pt>
                <c:pt idx="23110">
                  <c:v>1.007080078125E-3</c:v>
                </c:pt>
                <c:pt idx="23111">
                  <c:v>1.0068416595458984E-3</c:v>
                </c:pt>
                <c:pt idx="23112">
                  <c:v>1.007080078125E-3</c:v>
                </c:pt>
                <c:pt idx="23113">
                  <c:v>1.007080078125E-3</c:v>
                </c:pt>
                <c:pt idx="23114">
                  <c:v>1.0068416595458984E-3</c:v>
                </c:pt>
                <c:pt idx="23115">
                  <c:v>1.007080078125E-3</c:v>
                </c:pt>
                <c:pt idx="23116">
                  <c:v>1.007080078125E-3</c:v>
                </c:pt>
                <c:pt idx="23117">
                  <c:v>1.0068416595458984E-3</c:v>
                </c:pt>
                <c:pt idx="23118">
                  <c:v>1.007080078125E-3</c:v>
                </c:pt>
                <c:pt idx="23119">
                  <c:v>1.0080337524414063E-3</c:v>
                </c:pt>
                <c:pt idx="23120">
                  <c:v>1.007080078125E-3</c:v>
                </c:pt>
                <c:pt idx="23121">
                  <c:v>1.0068416595458984E-3</c:v>
                </c:pt>
                <c:pt idx="23122">
                  <c:v>1.007080078125E-3</c:v>
                </c:pt>
                <c:pt idx="23123">
                  <c:v>1.007080078125E-3</c:v>
                </c:pt>
                <c:pt idx="23124">
                  <c:v>1.0068416595458984E-3</c:v>
                </c:pt>
                <c:pt idx="23125">
                  <c:v>1.007080078125E-3</c:v>
                </c:pt>
                <c:pt idx="23126">
                  <c:v>1.007080078125E-3</c:v>
                </c:pt>
                <c:pt idx="23127">
                  <c:v>1.0068416595458984E-3</c:v>
                </c:pt>
                <c:pt idx="23128">
                  <c:v>1.007080078125E-3</c:v>
                </c:pt>
                <c:pt idx="23129">
                  <c:v>1.007080078125E-3</c:v>
                </c:pt>
                <c:pt idx="23130">
                  <c:v>1.0068416595458984E-3</c:v>
                </c:pt>
                <c:pt idx="23131">
                  <c:v>1.007080078125E-3</c:v>
                </c:pt>
                <c:pt idx="23132">
                  <c:v>1.0080337524414063E-3</c:v>
                </c:pt>
                <c:pt idx="23133">
                  <c:v>1.0068416595458984E-3</c:v>
                </c:pt>
                <c:pt idx="23134">
                  <c:v>1.007080078125E-3</c:v>
                </c:pt>
                <c:pt idx="23135">
                  <c:v>1.007080078125E-3</c:v>
                </c:pt>
                <c:pt idx="23136">
                  <c:v>1.0068416595458984E-3</c:v>
                </c:pt>
                <c:pt idx="23137">
                  <c:v>1.007080078125E-3</c:v>
                </c:pt>
                <c:pt idx="23138">
                  <c:v>1.007080078125E-3</c:v>
                </c:pt>
                <c:pt idx="23139">
                  <c:v>1.0068416595458984E-3</c:v>
                </c:pt>
                <c:pt idx="23140">
                  <c:v>1.007080078125E-3</c:v>
                </c:pt>
                <c:pt idx="23141">
                  <c:v>1.007080078125E-3</c:v>
                </c:pt>
                <c:pt idx="23142">
                  <c:v>1.0068416595458984E-3</c:v>
                </c:pt>
                <c:pt idx="23143">
                  <c:v>1.007080078125E-3</c:v>
                </c:pt>
                <c:pt idx="23144">
                  <c:v>1.0080337524414063E-3</c:v>
                </c:pt>
                <c:pt idx="23145">
                  <c:v>1.007080078125E-3</c:v>
                </c:pt>
                <c:pt idx="23146">
                  <c:v>1.0068416595458984E-3</c:v>
                </c:pt>
                <c:pt idx="23147">
                  <c:v>1.007080078125E-3</c:v>
                </c:pt>
                <c:pt idx="23148">
                  <c:v>1.007080078125E-3</c:v>
                </c:pt>
                <c:pt idx="23149">
                  <c:v>1.0068416595458984E-3</c:v>
                </c:pt>
                <c:pt idx="23150">
                  <c:v>1.007080078125E-3</c:v>
                </c:pt>
                <c:pt idx="23151">
                  <c:v>1.007080078125E-3</c:v>
                </c:pt>
                <c:pt idx="23152">
                  <c:v>1.0068416595458984E-3</c:v>
                </c:pt>
                <c:pt idx="23153">
                  <c:v>1.007080078125E-3</c:v>
                </c:pt>
                <c:pt idx="23154">
                  <c:v>1.007080078125E-3</c:v>
                </c:pt>
                <c:pt idx="23155">
                  <c:v>1.0068416595458984E-3</c:v>
                </c:pt>
                <c:pt idx="23156">
                  <c:v>1.007080078125E-3</c:v>
                </c:pt>
                <c:pt idx="23157">
                  <c:v>1.0080337524414063E-3</c:v>
                </c:pt>
                <c:pt idx="23158">
                  <c:v>1.0068416595458984E-3</c:v>
                </c:pt>
                <c:pt idx="23159">
                  <c:v>1.007080078125E-3</c:v>
                </c:pt>
                <c:pt idx="23160">
                  <c:v>1.007080078125E-3</c:v>
                </c:pt>
                <c:pt idx="23161">
                  <c:v>1.0068416595458984E-3</c:v>
                </c:pt>
                <c:pt idx="23162">
                  <c:v>1.007080078125E-3</c:v>
                </c:pt>
                <c:pt idx="23163">
                  <c:v>1.007080078125E-3</c:v>
                </c:pt>
                <c:pt idx="23164">
                  <c:v>1.0068416595458984E-3</c:v>
                </c:pt>
                <c:pt idx="23165">
                  <c:v>1.007080078125E-3</c:v>
                </c:pt>
                <c:pt idx="23166">
                  <c:v>1.007080078125E-3</c:v>
                </c:pt>
                <c:pt idx="23167">
                  <c:v>1.0068416595458984E-3</c:v>
                </c:pt>
                <c:pt idx="23168">
                  <c:v>1.007080078125E-3</c:v>
                </c:pt>
                <c:pt idx="23169">
                  <c:v>1.0080337524414063E-3</c:v>
                </c:pt>
                <c:pt idx="23170">
                  <c:v>1.007080078125E-3</c:v>
                </c:pt>
                <c:pt idx="23171">
                  <c:v>1.0068416595458984E-3</c:v>
                </c:pt>
                <c:pt idx="23172">
                  <c:v>1.007080078125E-3</c:v>
                </c:pt>
                <c:pt idx="23173">
                  <c:v>1.007080078125E-3</c:v>
                </c:pt>
                <c:pt idx="23174">
                  <c:v>1.0068416595458984E-3</c:v>
                </c:pt>
                <c:pt idx="23175">
                  <c:v>1.007080078125E-3</c:v>
                </c:pt>
                <c:pt idx="23176">
                  <c:v>1.007080078125E-3</c:v>
                </c:pt>
                <c:pt idx="23177">
                  <c:v>1.0068416595458984E-3</c:v>
                </c:pt>
                <c:pt idx="23178">
                  <c:v>1.007080078125E-3</c:v>
                </c:pt>
                <c:pt idx="23179">
                  <c:v>1.007080078125E-3</c:v>
                </c:pt>
                <c:pt idx="23180">
                  <c:v>1.0068416595458984E-3</c:v>
                </c:pt>
                <c:pt idx="23181">
                  <c:v>1.007080078125E-3</c:v>
                </c:pt>
                <c:pt idx="23182">
                  <c:v>1.0080337524414063E-3</c:v>
                </c:pt>
                <c:pt idx="23183">
                  <c:v>1.0068416595458984E-3</c:v>
                </c:pt>
                <c:pt idx="23184">
                  <c:v>1.007080078125E-3</c:v>
                </c:pt>
                <c:pt idx="23185">
                  <c:v>1.007080078125E-3</c:v>
                </c:pt>
                <c:pt idx="23186">
                  <c:v>1.0068416595458984E-3</c:v>
                </c:pt>
                <c:pt idx="23187">
                  <c:v>1.007080078125E-3</c:v>
                </c:pt>
                <c:pt idx="23188">
                  <c:v>1.007080078125E-3</c:v>
                </c:pt>
                <c:pt idx="23189">
                  <c:v>1.0068416595458984E-3</c:v>
                </c:pt>
                <c:pt idx="23190">
                  <c:v>1.007080078125E-3</c:v>
                </c:pt>
                <c:pt idx="23191">
                  <c:v>1.007080078125E-3</c:v>
                </c:pt>
                <c:pt idx="23192">
                  <c:v>1.0068416595458984E-3</c:v>
                </c:pt>
                <c:pt idx="23193">
                  <c:v>1.007080078125E-3</c:v>
                </c:pt>
                <c:pt idx="23194">
                  <c:v>1.0080337524414063E-3</c:v>
                </c:pt>
                <c:pt idx="23195">
                  <c:v>1.007080078125E-3</c:v>
                </c:pt>
                <c:pt idx="23196">
                  <c:v>1.0068416595458984E-3</c:v>
                </c:pt>
                <c:pt idx="23197">
                  <c:v>1.007080078125E-3</c:v>
                </c:pt>
                <c:pt idx="23198">
                  <c:v>1.007080078125E-3</c:v>
                </c:pt>
                <c:pt idx="23199">
                  <c:v>1.0068416595458984E-3</c:v>
                </c:pt>
                <c:pt idx="23200">
                  <c:v>1.007080078125E-3</c:v>
                </c:pt>
                <c:pt idx="23201">
                  <c:v>1.007080078125E-3</c:v>
                </c:pt>
                <c:pt idx="23202">
                  <c:v>1.0068416595458984E-3</c:v>
                </c:pt>
                <c:pt idx="23203">
                  <c:v>1.007080078125E-3</c:v>
                </c:pt>
                <c:pt idx="23204">
                  <c:v>1.007080078125E-3</c:v>
                </c:pt>
                <c:pt idx="23205">
                  <c:v>1.0068416595458984E-3</c:v>
                </c:pt>
                <c:pt idx="23206">
                  <c:v>1.007080078125E-3</c:v>
                </c:pt>
                <c:pt idx="23207">
                  <c:v>1.0080337524414063E-3</c:v>
                </c:pt>
                <c:pt idx="23208">
                  <c:v>1.0068416595458984E-3</c:v>
                </c:pt>
                <c:pt idx="23209">
                  <c:v>1.007080078125E-3</c:v>
                </c:pt>
                <c:pt idx="23210">
                  <c:v>1.007080078125E-3</c:v>
                </c:pt>
                <c:pt idx="23211">
                  <c:v>1.0068416595458984E-3</c:v>
                </c:pt>
                <c:pt idx="23212">
                  <c:v>1.007080078125E-3</c:v>
                </c:pt>
                <c:pt idx="23213">
                  <c:v>1.007080078125E-3</c:v>
                </c:pt>
                <c:pt idx="23214">
                  <c:v>1.0068416595458984E-3</c:v>
                </c:pt>
                <c:pt idx="23215">
                  <c:v>1.007080078125E-3</c:v>
                </c:pt>
                <c:pt idx="23216">
                  <c:v>1.007080078125E-3</c:v>
                </c:pt>
                <c:pt idx="23217">
                  <c:v>1.0068416595458984E-3</c:v>
                </c:pt>
                <c:pt idx="23218">
                  <c:v>1.007080078125E-3</c:v>
                </c:pt>
                <c:pt idx="23219">
                  <c:v>1.0080337524414063E-3</c:v>
                </c:pt>
                <c:pt idx="23220">
                  <c:v>1.007080078125E-3</c:v>
                </c:pt>
                <c:pt idx="23221">
                  <c:v>1.0068416595458984E-3</c:v>
                </c:pt>
                <c:pt idx="23222">
                  <c:v>1.007080078125E-3</c:v>
                </c:pt>
                <c:pt idx="23223">
                  <c:v>1.007080078125E-3</c:v>
                </c:pt>
                <c:pt idx="23224">
                  <c:v>1.0068416595458984E-3</c:v>
                </c:pt>
                <c:pt idx="23225">
                  <c:v>1.007080078125E-3</c:v>
                </c:pt>
                <c:pt idx="23226">
                  <c:v>1.007080078125E-3</c:v>
                </c:pt>
                <c:pt idx="23227">
                  <c:v>1.0068416595458984E-3</c:v>
                </c:pt>
                <c:pt idx="23228">
                  <c:v>1.007080078125E-3</c:v>
                </c:pt>
                <c:pt idx="23229">
                  <c:v>1.007080078125E-3</c:v>
                </c:pt>
                <c:pt idx="23230">
                  <c:v>1.0068416595458984E-3</c:v>
                </c:pt>
                <c:pt idx="23231">
                  <c:v>1.0080337524414063E-3</c:v>
                </c:pt>
                <c:pt idx="23232">
                  <c:v>1.007080078125E-3</c:v>
                </c:pt>
                <c:pt idx="23233">
                  <c:v>1.0068416595458984E-3</c:v>
                </c:pt>
                <c:pt idx="23234">
                  <c:v>1.007080078125E-3</c:v>
                </c:pt>
                <c:pt idx="23235">
                  <c:v>1.007080078125E-3</c:v>
                </c:pt>
                <c:pt idx="23236">
                  <c:v>1.0068416595458984E-3</c:v>
                </c:pt>
                <c:pt idx="23237">
                  <c:v>1.007080078125E-3</c:v>
                </c:pt>
                <c:pt idx="23238">
                  <c:v>1.007080078125E-3</c:v>
                </c:pt>
                <c:pt idx="23239">
                  <c:v>1.0068416595458984E-3</c:v>
                </c:pt>
                <c:pt idx="23240">
                  <c:v>1.007080078125E-3</c:v>
                </c:pt>
                <c:pt idx="23241">
                  <c:v>1.007080078125E-3</c:v>
                </c:pt>
                <c:pt idx="23242">
                  <c:v>1.0068416595458984E-3</c:v>
                </c:pt>
                <c:pt idx="23243">
                  <c:v>1.007080078125E-3</c:v>
                </c:pt>
                <c:pt idx="23244">
                  <c:v>1.0080337524414063E-3</c:v>
                </c:pt>
                <c:pt idx="23245">
                  <c:v>1.007080078125E-3</c:v>
                </c:pt>
                <c:pt idx="23246">
                  <c:v>1.0068416595458984E-3</c:v>
                </c:pt>
                <c:pt idx="23247">
                  <c:v>1.007080078125E-3</c:v>
                </c:pt>
                <c:pt idx="23248">
                  <c:v>1.007080078125E-3</c:v>
                </c:pt>
                <c:pt idx="23249">
                  <c:v>1.0068416595458984E-3</c:v>
                </c:pt>
                <c:pt idx="23250">
                  <c:v>1.007080078125E-3</c:v>
                </c:pt>
                <c:pt idx="23251">
                  <c:v>1.007080078125E-3</c:v>
                </c:pt>
                <c:pt idx="23252">
                  <c:v>1.0068416595458984E-3</c:v>
                </c:pt>
                <c:pt idx="23253">
                  <c:v>1.007080078125E-3</c:v>
                </c:pt>
                <c:pt idx="23254">
                  <c:v>1.007080078125E-3</c:v>
                </c:pt>
                <c:pt idx="23255">
                  <c:v>1.0068416595458984E-3</c:v>
                </c:pt>
                <c:pt idx="23256">
                  <c:v>1.0080337524414063E-3</c:v>
                </c:pt>
                <c:pt idx="23257">
                  <c:v>1.007080078125E-3</c:v>
                </c:pt>
                <c:pt idx="23258">
                  <c:v>1.0068416595458984E-3</c:v>
                </c:pt>
                <c:pt idx="23259">
                  <c:v>1.007080078125E-3</c:v>
                </c:pt>
                <c:pt idx="23260">
                  <c:v>1.007080078125E-3</c:v>
                </c:pt>
                <c:pt idx="23261">
                  <c:v>1.0068416595458984E-3</c:v>
                </c:pt>
                <c:pt idx="23262">
                  <c:v>1.007080078125E-3</c:v>
                </c:pt>
                <c:pt idx="23263">
                  <c:v>1.007080078125E-3</c:v>
                </c:pt>
                <c:pt idx="23264">
                  <c:v>1.0068416595458984E-3</c:v>
                </c:pt>
                <c:pt idx="23265">
                  <c:v>1.007080078125E-3</c:v>
                </c:pt>
                <c:pt idx="23266">
                  <c:v>1.007080078125E-3</c:v>
                </c:pt>
                <c:pt idx="23267">
                  <c:v>1.0068416595458984E-3</c:v>
                </c:pt>
                <c:pt idx="23268">
                  <c:v>1.007080078125E-3</c:v>
                </c:pt>
                <c:pt idx="23269">
                  <c:v>1.0080337524414063E-3</c:v>
                </c:pt>
                <c:pt idx="23270">
                  <c:v>1.007080078125E-3</c:v>
                </c:pt>
                <c:pt idx="23271">
                  <c:v>1.0068416595458984E-3</c:v>
                </c:pt>
                <c:pt idx="23272">
                  <c:v>1.007080078125E-3</c:v>
                </c:pt>
                <c:pt idx="23273">
                  <c:v>1.007080078125E-3</c:v>
                </c:pt>
                <c:pt idx="23274">
                  <c:v>1.0068416595458984E-3</c:v>
                </c:pt>
                <c:pt idx="23275">
                  <c:v>1.007080078125E-3</c:v>
                </c:pt>
                <c:pt idx="23276">
                  <c:v>1.007080078125E-3</c:v>
                </c:pt>
                <c:pt idx="23277">
                  <c:v>1.0068416595458984E-3</c:v>
                </c:pt>
                <c:pt idx="23278">
                  <c:v>1.007080078125E-3</c:v>
                </c:pt>
                <c:pt idx="23279">
                  <c:v>1.007080078125E-3</c:v>
                </c:pt>
                <c:pt idx="23280">
                  <c:v>1.0068416595458984E-3</c:v>
                </c:pt>
                <c:pt idx="23281">
                  <c:v>1.0080337524414063E-3</c:v>
                </c:pt>
                <c:pt idx="23282">
                  <c:v>1.007080078125E-3</c:v>
                </c:pt>
                <c:pt idx="23283">
                  <c:v>1.0068416595458984E-3</c:v>
                </c:pt>
                <c:pt idx="23284">
                  <c:v>1.007080078125E-3</c:v>
                </c:pt>
                <c:pt idx="23285">
                  <c:v>1.007080078125E-3</c:v>
                </c:pt>
                <c:pt idx="23286">
                  <c:v>1.0068416595458984E-3</c:v>
                </c:pt>
                <c:pt idx="23287">
                  <c:v>1.007080078125E-3</c:v>
                </c:pt>
                <c:pt idx="23288">
                  <c:v>1.007080078125E-3</c:v>
                </c:pt>
                <c:pt idx="23289">
                  <c:v>1.0068416595458984E-3</c:v>
                </c:pt>
                <c:pt idx="23290">
                  <c:v>1.007080078125E-3</c:v>
                </c:pt>
                <c:pt idx="23291">
                  <c:v>1.007080078125E-3</c:v>
                </c:pt>
                <c:pt idx="23292">
                  <c:v>1.0068416595458984E-3</c:v>
                </c:pt>
                <c:pt idx="23293">
                  <c:v>1.007080078125E-3</c:v>
                </c:pt>
                <c:pt idx="23294">
                  <c:v>1.0080337524414063E-3</c:v>
                </c:pt>
                <c:pt idx="23295">
                  <c:v>1.007080078125E-3</c:v>
                </c:pt>
                <c:pt idx="23296">
                  <c:v>1.0068416595458984E-3</c:v>
                </c:pt>
                <c:pt idx="23297">
                  <c:v>1.007080078125E-3</c:v>
                </c:pt>
                <c:pt idx="23298">
                  <c:v>1.007080078125E-3</c:v>
                </c:pt>
                <c:pt idx="23299">
                  <c:v>1.0068416595458984E-3</c:v>
                </c:pt>
                <c:pt idx="23300">
                  <c:v>1.007080078125E-3</c:v>
                </c:pt>
                <c:pt idx="23301">
                  <c:v>1.007080078125E-3</c:v>
                </c:pt>
                <c:pt idx="23302">
                  <c:v>1.0068416595458984E-3</c:v>
                </c:pt>
                <c:pt idx="23303">
                  <c:v>1.007080078125E-3</c:v>
                </c:pt>
                <c:pt idx="23304">
                  <c:v>1.007080078125E-3</c:v>
                </c:pt>
                <c:pt idx="23305">
                  <c:v>1.0068416595458984E-3</c:v>
                </c:pt>
                <c:pt idx="23306">
                  <c:v>1.0080337524414063E-3</c:v>
                </c:pt>
                <c:pt idx="23307">
                  <c:v>1.007080078125E-3</c:v>
                </c:pt>
                <c:pt idx="23308">
                  <c:v>1.0068416595458984E-3</c:v>
                </c:pt>
                <c:pt idx="23309">
                  <c:v>1.007080078125E-3</c:v>
                </c:pt>
                <c:pt idx="23310">
                  <c:v>1.007080078125E-3</c:v>
                </c:pt>
                <c:pt idx="23311">
                  <c:v>1.0068416595458984E-3</c:v>
                </c:pt>
                <c:pt idx="23312">
                  <c:v>1.007080078125E-3</c:v>
                </c:pt>
                <c:pt idx="23313">
                  <c:v>1.007080078125E-3</c:v>
                </c:pt>
                <c:pt idx="23314">
                  <c:v>1.0068416595458984E-3</c:v>
                </c:pt>
                <c:pt idx="23315">
                  <c:v>1.007080078125E-3</c:v>
                </c:pt>
                <c:pt idx="23316">
                  <c:v>1.007080078125E-3</c:v>
                </c:pt>
                <c:pt idx="23317">
                  <c:v>1.0068416595458984E-3</c:v>
                </c:pt>
                <c:pt idx="23318">
                  <c:v>1.007080078125E-3</c:v>
                </c:pt>
                <c:pt idx="23319">
                  <c:v>1.0080337524414063E-3</c:v>
                </c:pt>
                <c:pt idx="23320">
                  <c:v>1.007080078125E-3</c:v>
                </c:pt>
                <c:pt idx="23321">
                  <c:v>1.0068416595458984E-3</c:v>
                </c:pt>
                <c:pt idx="23322">
                  <c:v>1.007080078125E-3</c:v>
                </c:pt>
                <c:pt idx="23323">
                  <c:v>6.0420036315917969E-3</c:v>
                </c:pt>
                <c:pt idx="23324">
                  <c:v>1.007080078125E-3</c:v>
                </c:pt>
                <c:pt idx="23325">
                  <c:v>1.0068416595458984E-3</c:v>
                </c:pt>
                <c:pt idx="23326">
                  <c:v>1.0080337524414063E-3</c:v>
                </c:pt>
                <c:pt idx="23327">
                  <c:v>1.007080078125E-3</c:v>
                </c:pt>
                <c:pt idx="23328">
                  <c:v>1.0068416595458984E-3</c:v>
                </c:pt>
                <c:pt idx="23329">
                  <c:v>1.007080078125E-3</c:v>
                </c:pt>
                <c:pt idx="23330">
                  <c:v>1.007080078125E-3</c:v>
                </c:pt>
                <c:pt idx="23331">
                  <c:v>1.0068416595458984E-3</c:v>
                </c:pt>
                <c:pt idx="23332">
                  <c:v>1.007080078125E-3</c:v>
                </c:pt>
                <c:pt idx="23333">
                  <c:v>1.007080078125E-3</c:v>
                </c:pt>
                <c:pt idx="23334">
                  <c:v>1.0068416595458984E-3</c:v>
                </c:pt>
                <c:pt idx="23335">
                  <c:v>1.007080078125E-3</c:v>
                </c:pt>
                <c:pt idx="23336">
                  <c:v>1.007080078125E-3</c:v>
                </c:pt>
                <c:pt idx="23337">
                  <c:v>1.0068416595458984E-3</c:v>
                </c:pt>
                <c:pt idx="23338">
                  <c:v>1.007080078125E-3</c:v>
                </c:pt>
                <c:pt idx="23339">
                  <c:v>1.0080337524414063E-3</c:v>
                </c:pt>
                <c:pt idx="23340">
                  <c:v>1.007080078125E-3</c:v>
                </c:pt>
                <c:pt idx="23341">
                  <c:v>1.0068416595458984E-3</c:v>
                </c:pt>
                <c:pt idx="23342">
                  <c:v>1.007080078125E-3</c:v>
                </c:pt>
                <c:pt idx="23343">
                  <c:v>1.007080078125E-3</c:v>
                </c:pt>
                <c:pt idx="23344">
                  <c:v>1.0068416595458984E-3</c:v>
                </c:pt>
                <c:pt idx="23345">
                  <c:v>1.007080078125E-3</c:v>
                </c:pt>
                <c:pt idx="23346">
                  <c:v>1.007080078125E-3</c:v>
                </c:pt>
                <c:pt idx="23347">
                  <c:v>1.0068416595458984E-3</c:v>
                </c:pt>
                <c:pt idx="23348">
                  <c:v>1.007080078125E-3</c:v>
                </c:pt>
                <c:pt idx="23349">
                  <c:v>1.007080078125E-3</c:v>
                </c:pt>
                <c:pt idx="23350">
                  <c:v>1.0068416595458984E-3</c:v>
                </c:pt>
                <c:pt idx="23351">
                  <c:v>1.0080337524414063E-3</c:v>
                </c:pt>
                <c:pt idx="23352">
                  <c:v>1.007080078125E-3</c:v>
                </c:pt>
                <c:pt idx="23353">
                  <c:v>1.0068416595458984E-3</c:v>
                </c:pt>
                <c:pt idx="23354">
                  <c:v>1.007080078125E-3</c:v>
                </c:pt>
                <c:pt idx="23355">
                  <c:v>1.007080078125E-3</c:v>
                </c:pt>
                <c:pt idx="23356">
                  <c:v>1.0068416595458984E-3</c:v>
                </c:pt>
                <c:pt idx="23357">
                  <c:v>1.007080078125E-3</c:v>
                </c:pt>
                <c:pt idx="23358">
                  <c:v>1.007080078125E-3</c:v>
                </c:pt>
                <c:pt idx="23359">
                  <c:v>1.0068416595458984E-3</c:v>
                </c:pt>
                <c:pt idx="23360">
                  <c:v>1.007080078125E-3</c:v>
                </c:pt>
                <c:pt idx="23361">
                  <c:v>1.007080078125E-3</c:v>
                </c:pt>
                <c:pt idx="23362">
                  <c:v>1.0068416595458984E-3</c:v>
                </c:pt>
                <c:pt idx="23363">
                  <c:v>1.007080078125E-3</c:v>
                </c:pt>
                <c:pt idx="23364">
                  <c:v>1.0080337524414063E-3</c:v>
                </c:pt>
                <c:pt idx="23365">
                  <c:v>1.007080078125E-3</c:v>
                </c:pt>
                <c:pt idx="23366">
                  <c:v>1.0068416595458984E-3</c:v>
                </c:pt>
                <c:pt idx="23367">
                  <c:v>1.007080078125E-3</c:v>
                </c:pt>
                <c:pt idx="23368">
                  <c:v>1.007080078125E-3</c:v>
                </c:pt>
                <c:pt idx="23369">
                  <c:v>1.0068416595458984E-3</c:v>
                </c:pt>
                <c:pt idx="23370">
                  <c:v>1.007080078125E-3</c:v>
                </c:pt>
                <c:pt idx="23371">
                  <c:v>1.007080078125E-3</c:v>
                </c:pt>
                <c:pt idx="23372">
                  <c:v>1.0068416595458984E-3</c:v>
                </c:pt>
                <c:pt idx="23373">
                  <c:v>1.007080078125E-3</c:v>
                </c:pt>
                <c:pt idx="23374">
                  <c:v>1.007080078125E-3</c:v>
                </c:pt>
                <c:pt idx="23375">
                  <c:v>1.0068416595458984E-3</c:v>
                </c:pt>
                <c:pt idx="23376">
                  <c:v>1.0080337524414063E-3</c:v>
                </c:pt>
                <c:pt idx="23377">
                  <c:v>1.007080078125E-3</c:v>
                </c:pt>
                <c:pt idx="23378">
                  <c:v>1.0068416595458984E-3</c:v>
                </c:pt>
                <c:pt idx="23379">
                  <c:v>1.007080078125E-3</c:v>
                </c:pt>
                <c:pt idx="23380">
                  <c:v>1.007080078125E-3</c:v>
                </c:pt>
                <c:pt idx="23381">
                  <c:v>1.0068416595458984E-3</c:v>
                </c:pt>
                <c:pt idx="23382">
                  <c:v>1.007080078125E-3</c:v>
                </c:pt>
                <c:pt idx="23383">
                  <c:v>1.007080078125E-3</c:v>
                </c:pt>
                <c:pt idx="23384">
                  <c:v>1.0068416595458984E-3</c:v>
                </c:pt>
                <c:pt idx="23385">
                  <c:v>1.007080078125E-3</c:v>
                </c:pt>
                <c:pt idx="23386">
                  <c:v>1.007080078125E-3</c:v>
                </c:pt>
                <c:pt idx="23387">
                  <c:v>1.0068416595458984E-3</c:v>
                </c:pt>
                <c:pt idx="23388">
                  <c:v>1.007080078125E-3</c:v>
                </c:pt>
                <c:pt idx="23389">
                  <c:v>1.0080337524414063E-3</c:v>
                </c:pt>
                <c:pt idx="23390">
                  <c:v>1.007080078125E-3</c:v>
                </c:pt>
                <c:pt idx="23391">
                  <c:v>1.0068416595458984E-3</c:v>
                </c:pt>
                <c:pt idx="23392">
                  <c:v>1.007080078125E-3</c:v>
                </c:pt>
                <c:pt idx="23393">
                  <c:v>1.007080078125E-3</c:v>
                </c:pt>
                <c:pt idx="23394">
                  <c:v>1.0068416595458984E-3</c:v>
                </c:pt>
                <c:pt idx="23395">
                  <c:v>1.007080078125E-3</c:v>
                </c:pt>
                <c:pt idx="23396">
                  <c:v>1.007080078125E-3</c:v>
                </c:pt>
                <c:pt idx="23397">
                  <c:v>1.0068416595458984E-3</c:v>
                </c:pt>
                <c:pt idx="23398">
                  <c:v>1.007080078125E-3</c:v>
                </c:pt>
                <c:pt idx="23399">
                  <c:v>1.007080078125E-3</c:v>
                </c:pt>
                <c:pt idx="23400">
                  <c:v>1.0068416595458984E-3</c:v>
                </c:pt>
                <c:pt idx="23401">
                  <c:v>1.0080337524414063E-3</c:v>
                </c:pt>
                <c:pt idx="23402">
                  <c:v>1.007080078125E-3</c:v>
                </c:pt>
                <c:pt idx="23403">
                  <c:v>1.0068416595458984E-3</c:v>
                </c:pt>
                <c:pt idx="23404">
                  <c:v>1.007080078125E-3</c:v>
                </c:pt>
                <c:pt idx="23405">
                  <c:v>1.007080078125E-3</c:v>
                </c:pt>
                <c:pt idx="23406">
                  <c:v>1.0068416595458984E-3</c:v>
                </c:pt>
                <c:pt idx="23407">
                  <c:v>1.007080078125E-3</c:v>
                </c:pt>
                <c:pt idx="23408">
                  <c:v>1.007080078125E-3</c:v>
                </c:pt>
                <c:pt idx="23409">
                  <c:v>1.0068416595458984E-3</c:v>
                </c:pt>
                <c:pt idx="23410">
                  <c:v>1.007080078125E-3</c:v>
                </c:pt>
                <c:pt idx="23411">
                  <c:v>1.007080078125E-3</c:v>
                </c:pt>
                <c:pt idx="23412">
                  <c:v>1.0068416595458984E-3</c:v>
                </c:pt>
                <c:pt idx="23413">
                  <c:v>1.007080078125E-3</c:v>
                </c:pt>
                <c:pt idx="23414">
                  <c:v>1.0080337524414063E-3</c:v>
                </c:pt>
                <c:pt idx="23415">
                  <c:v>1.007080078125E-3</c:v>
                </c:pt>
                <c:pt idx="23416">
                  <c:v>1.0068416595458984E-3</c:v>
                </c:pt>
                <c:pt idx="23417">
                  <c:v>1.007080078125E-3</c:v>
                </c:pt>
                <c:pt idx="23418">
                  <c:v>1.007080078125E-3</c:v>
                </c:pt>
                <c:pt idx="23419">
                  <c:v>1.0068416595458984E-3</c:v>
                </c:pt>
                <c:pt idx="23420">
                  <c:v>1.007080078125E-3</c:v>
                </c:pt>
                <c:pt idx="23421">
                  <c:v>1.007080078125E-3</c:v>
                </c:pt>
                <c:pt idx="23422">
                  <c:v>1.0068416595458984E-3</c:v>
                </c:pt>
                <c:pt idx="23423">
                  <c:v>1.007080078125E-3</c:v>
                </c:pt>
                <c:pt idx="23424">
                  <c:v>1.007080078125E-3</c:v>
                </c:pt>
                <c:pt idx="23425">
                  <c:v>1.0068416595458984E-3</c:v>
                </c:pt>
                <c:pt idx="23426">
                  <c:v>1.0080337524414063E-3</c:v>
                </c:pt>
                <c:pt idx="23427">
                  <c:v>1.007080078125E-3</c:v>
                </c:pt>
                <c:pt idx="23428">
                  <c:v>1.0068416595458984E-3</c:v>
                </c:pt>
                <c:pt idx="23429">
                  <c:v>1.007080078125E-3</c:v>
                </c:pt>
                <c:pt idx="23430">
                  <c:v>1.007080078125E-3</c:v>
                </c:pt>
                <c:pt idx="23431">
                  <c:v>1.0068416595458984E-3</c:v>
                </c:pt>
                <c:pt idx="23432">
                  <c:v>1.007080078125E-3</c:v>
                </c:pt>
                <c:pt idx="23433">
                  <c:v>1.007080078125E-3</c:v>
                </c:pt>
                <c:pt idx="23434">
                  <c:v>1.0068416595458984E-3</c:v>
                </c:pt>
                <c:pt idx="23435">
                  <c:v>1.007080078125E-3</c:v>
                </c:pt>
                <c:pt idx="23436">
                  <c:v>1.007080078125E-3</c:v>
                </c:pt>
                <c:pt idx="23437">
                  <c:v>1.0068416595458984E-3</c:v>
                </c:pt>
                <c:pt idx="23438">
                  <c:v>1.007080078125E-3</c:v>
                </c:pt>
                <c:pt idx="23439">
                  <c:v>1.0080337524414063E-3</c:v>
                </c:pt>
                <c:pt idx="23440">
                  <c:v>1.007080078125E-3</c:v>
                </c:pt>
                <c:pt idx="23441">
                  <c:v>1.0068416595458984E-3</c:v>
                </c:pt>
                <c:pt idx="23442">
                  <c:v>1.007080078125E-3</c:v>
                </c:pt>
                <c:pt idx="23443">
                  <c:v>1.007080078125E-3</c:v>
                </c:pt>
                <c:pt idx="23444">
                  <c:v>1.0068416595458984E-3</c:v>
                </c:pt>
                <c:pt idx="23445">
                  <c:v>1.007080078125E-3</c:v>
                </c:pt>
                <c:pt idx="23446">
                  <c:v>1.007080078125E-3</c:v>
                </c:pt>
                <c:pt idx="23447">
                  <c:v>1.0068416595458984E-3</c:v>
                </c:pt>
                <c:pt idx="23448">
                  <c:v>1.007080078125E-3</c:v>
                </c:pt>
                <c:pt idx="23449">
                  <c:v>1.0068416595458984E-3</c:v>
                </c:pt>
                <c:pt idx="23450">
                  <c:v>1.007080078125E-3</c:v>
                </c:pt>
                <c:pt idx="23451">
                  <c:v>1.0080337524414063E-3</c:v>
                </c:pt>
                <c:pt idx="23452">
                  <c:v>1.007080078125E-3</c:v>
                </c:pt>
                <c:pt idx="23453">
                  <c:v>1.0068416595458984E-3</c:v>
                </c:pt>
                <c:pt idx="23454">
                  <c:v>1.007080078125E-3</c:v>
                </c:pt>
                <c:pt idx="23455">
                  <c:v>1.007080078125E-3</c:v>
                </c:pt>
                <c:pt idx="23456">
                  <c:v>1.0068416595458984E-3</c:v>
                </c:pt>
                <c:pt idx="23457">
                  <c:v>1.007080078125E-3</c:v>
                </c:pt>
                <c:pt idx="23458">
                  <c:v>1.007080078125E-3</c:v>
                </c:pt>
                <c:pt idx="23459">
                  <c:v>1.0068416595458984E-3</c:v>
                </c:pt>
                <c:pt idx="23460">
                  <c:v>1.007080078125E-3</c:v>
                </c:pt>
                <c:pt idx="23461">
                  <c:v>1.007080078125E-3</c:v>
                </c:pt>
                <c:pt idx="23462">
                  <c:v>1.0068416595458984E-3</c:v>
                </c:pt>
                <c:pt idx="23463">
                  <c:v>1.007080078125E-3</c:v>
                </c:pt>
                <c:pt idx="23464">
                  <c:v>1.0080337524414063E-3</c:v>
                </c:pt>
                <c:pt idx="23465">
                  <c:v>1.007080078125E-3</c:v>
                </c:pt>
                <c:pt idx="23466">
                  <c:v>1.0068416595458984E-3</c:v>
                </c:pt>
                <c:pt idx="23467">
                  <c:v>1.007080078125E-3</c:v>
                </c:pt>
                <c:pt idx="23468">
                  <c:v>1.007080078125E-3</c:v>
                </c:pt>
                <c:pt idx="23469">
                  <c:v>1.0068416595458984E-3</c:v>
                </c:pt>
                <c:pt idx="23470">
                  <c:v>1.007080078125E-3</c:v>
                </c:pt>
                <c:pt idx="23471">
                  <c:v>1.0068416595458984E-3</c:v>
                </c:pt>
                <c:pt idx="23472">
                  <c:v>1.007080078125E-3</c:v>
                </c:pt>
                <c:pt idx="23473">
                  <c:v>1.007080078125E-3</c:v>
                </c:pt>
                <c:pt idx="23474">
                  <c:v>1.0068416595458984E-3</c:v>
                </c:pt>
                <c:pt idx="23475">
                  <c:v>1.007080078125E-3</c:v>
                </c:pt>
                <c:pt idx="23476">
                  <c:v>1.0080337524414063E-3</c:v>
                </c:pt>
                <c:pt idx="23477">
                  <c:v>1.007080078125E-3</c:v>
                </c:pt>
                <c:pt idx="23478">
                  <c:v>1.0068416595458984E-3</c:v>
                </c:pt>
                <c:pt idx="23479">
                  <c:v>1.007080078125E-3</c:v>
                </c:pt>
                <c:pt idx="23480">
                  <c:v>1.007080078125E-3</c:v>
                </c:pt>
                <c:pt idx="23481">
                  <c:v>1.0068416595458984E-3</c:v>
                </c:pt>
                <c:pt idx="23482">
                  <c:v>1.007080078125E-3</c:v>
                </c:pt>
                <c:pt idx="23483">
                  <c:v>1.007080078125E-3</c:v>
                </c:pt>
                <c:pt idx="23484">
                  <c:v>1.0068416595458984E-3</c:v>
                </c:pt>
                <c:pt idx="23485">
                  <c:v>1.007080078125E-3</c:v>
                </c:pt>
                <c:pt idx="23486">
                  <c:v>1.007080078125E-3</c:v>
                </c:pt>
                <c:pt idx="23487">
                  <c:v>1.0068416595458984E-3</c:v>
                </c:pt>
                <c:pt idx="23488">
                  <c:v>1.007080078125E-3</c:v>
                </c:pt>
                <c:pt idx="23489">
                  <c:v>1.0080337524414063E-3</c:v>
                </c:pt>
                <c:pt idx="23490">
                  <c:v>1.007080078125E-3</c:v>
                </c:pt>
                <c:pt idx="23491">
                  <c:v>1.0068416595458984E-3</c:v>
                </c:pt>
                <c:pt idx="23492">
                  <c:v>1.007080078125E-3</c:v>
                </c:pt>
                <c:pt idx="23493">
                  <c:v>1.0068416595458984E-3</c:v>
                </c:pt>
                <c:pt idx="23494">
                  <c:v>1.007080078125E-3</c:v>
                </c:pt>
                <c:pt idx="23495">
                  <c:v>1.007080078125E-3</c:v>
                </c:pt>
                <c:pt idx="23496">
                  <c:v>1.0068416595458984E-3</c:v>
                </c:pt>
                <c:pt idx="23497">
                  <c:v>1.007080078125E-3</c:v>
                </c:pt>
                <c:pt idx="23498">
                  <c:v>1.007080078125E-3</c:v>
                </c:pt>
                <c:pt idx="23499">
                  <c:v>1.0068416595458984E-3</c:v>
                </c:pt>
                <c:pt idx="23500">
                  <c:v>1.007080078125E-3</c:v>
                </c:pt>
                <c:pt idx="23501">
                  <c:v>1.0080337524414063E-3</c:v>
                </c:pt>
                <c:pt idx="23502">
                  <c:v>1.007080078125E-3</c:v>
                </c:pt>
                <c:pt idx="23503">
                  <c:v>1.0068416595458984E-3</c:v>
                </c:pt>
                <c:pt idx="23504">
                  <c:v>1.007080078125E-3</c:v>
                </c:pt>
                <c:pt idx="23505">
                  <c:v>1.007080078125E-3</c:v>
                </c:pt>
                <c:pt idx="23506">
                  <c:v>1.0068416595458984E-3</c:v>
                </c:pt>
                <c:pt idx="23507">
                  <c:v>1.007080078125E-3</c:v>
                </c:pt>
                <c:pt idx="23508">
                  <c:v>1.007080078125E-3</c:v>
                </c:pt>
                <c:pt idx="23509">
                  <c:v>1.0068416595458984E-3</c:v>
                </c:pt>
                <c:pt idx="23510">
                  <c:v>1.007080078125E-3</c:v>
                </c:pt>
                <c:pt idx="23511">
                  <c:v>1.007080078125E-3</c:v>
                </c:pt>
                <c:pt idx="23512">
                  <c:v>1.0068416595458984E-3</c:v>
                </c:pt>
                <c:pt idx="23513">
                  <c:v>1.007080078125E-3</c:v>
                </c:pt>
                <c:pt idx="23514">
                  <c:v>1.0080337524414063E-3</c:v>
                </c:pt>
                <c:pt idx="23515">
                  <c:v>1.0068416595458984E-3</c:v>
                </c:pt>
                <c:pt idx="23516">
                  <c:v>1.007080078125E-3</c:v>
                </c:pt>
                <c:pt idx="23517">
                  <c:v>1.007080078125E-3</c:v>
                </c:pt>
                <c:pt idx="23518">
                  <c:v>1.0068416595458984E-3</c:v>
                </c:pt>
                <c:pt idx="23519">
                  <c:v>1.007080078125E-3</c:v>
                </c:pt>
                <c:pt idx="23520">
                  <c:v>1.007080078125E-3</c:v>
                </c:pt>
                <c:pt idx="23521">
                  <c:v>1.0068416595458984E-3</c:v>
                </c:pt>
                <c:pt idx="23522">
                  <c:v>1.007080078125E-3</c:v>
                </c:pt>
                <c:pt idx="23523">
                  <c:v>1.007080078125E-3</c:v>
                </c:pt>
                <c:pt idx="23524">
                  <c:v>1.0068416595458984E-3</c:v>
                </c:pt>
                <c:pt idx="23525">
                  <c:v>1.007080078125E-3</c:v>
                </c:pt>
                <c:pt idx="23526">
                  <c:v>1.0080337524414063E-3</c:v>
                </c:pt>
                <c:pt idx="23527">
                  <c:v>1.007080078125E-3</c:v>
                </c:pt>
                <c:pt idx="23528">
                  <c:v>1.0068416595458984E-3</c:v>
                </c:pt>
                <c:pt idx="23529">
                  <c:v>1.007080078125E-3</c:v>
                </c:pt>
                <c:pt idx="23530">
                  <c:v>1.007080078125E-3</c:v>
                </c:pt>
                <c:pt idx="23531">
                  <c:v>1.0068416595458984E-3</c:v>
                </c:pt>
                <c:pt idx="23532">
                  <c:v>1.007080078125E-3</c:v>
                </c:pt>
                <c:pt idx="23533">
                  <c:v>1.007080078125E-3</c:v>
                </c:pt>
                <c:pt idx="23534">
                  <c:v>1.0068416595458984E-3</c:v>
                </c:pt>
                <c:pt idx="23535">
                  <c:v>1.007080078125E-3</c:v>
                </c:pt>
                <c:pt idx="23536">
                  <c:v>1.20849609375E-2</c:v>
                </c:pt>
                <c:pt idx="23537">
                  <c:v>1.007080078125E-3</c:v>
                </c:pt>
                <c:pt idx="23538">
                  <c:v>1.0068416595458984E-3</c:v>
                </c:pt>
                <c:pt idx="23539">
                  <c:v>1.007080078125E-3</c:v>
                </c:pt>
                <c:pt idx="23540">
                  <c:v>1.0080337524414063E-3</c:v>
                </c:pt>
                <c:pt idx="23541">
                  <c:v>1.007080078125E-3</c:v>
                </c:pt>
                <c:pt idx="23542">
                  <c:v>1.0068416595458984E-3</c:v>
                </c:pt>
                <c:pt idx="23543">
                  <c:v>1.007080078125E-3</c:v>
                </c:pt>
                <c:pt idx="23544">
                  <c:v>1.007080078125E-3</c:v>
                </c:pt>
                <c:pt idx="23545">
                  <c:v>1.0068416595458984E-3</c:v>
                </c:pt>
                <c:pt idx="23546">
                  <c:v>1.007080078125E-3</c:v>
                </c:pt>
                <c:pt idx="23547">
                  <c:v>1.007080078125E-3</c:v>
                </c:pt>
                <c:pt idx="23548">
                  <c:v>1.0068416595458984E-3</c:v>
                </c:pt>
                <c:pt idx="23549">
                  <c:v>1.007080078125E-3</c:v>
                </c:pt>
                <c:pt idx="23550">
                  <c:v>1.007080078125E-3</c:v>
                </c:pt>
                <c:pt idx="23551">
                  <c:v>1.0068416595458984E-3</c:v>
                </c:pt>
                <c:pt idx="23552">
                  <c:v>1.007080078125E-3</c:v>
                </c:pt>
                <c:pt idx="23553">
                  <c:v>1.0080337524414063E-3</c:v>
                </c:pt>
                <c:pt idx="23554">
                  <c:v>1.0068416595458984E-3</c:v>
                </c:pt>
                <c:pt idx="23555">
                  <c:v>1.007080078125E-3</c:v>
                </c:pt>
                <c:pt idx="23556">
                  <c:v>1.007080078125E-3</c:v>
                </c:pt>
                <c:pt idx="23557">
                  <c:v>1.0068416595458984E-3</c:v>
                </c:pt>
                <c:pt idx="23558">
                  <c:v>1.007080078125E-3</c:v>
                </c:pt>
                <c:pt idx="23559">
                  <c:v>2.0139217376708984E-3</c:v>
                </c:pt>
                <c:pt idx="23560">
                  <c:v>1.007080078125E-3</c:v>
                </c:pt>
                <c:pt idx="23561">
                  <c:v>1.007080078125E-3</c:v>
                </c:pt>
                <c:pt idx="23562">
                  <c:v>1.0068416595458984E-3</c:v>
                </c:pt>
                <c:pt idx="23563">
                  <c:v>1.007080078125E-3</c:v>
                </c:pt>
                <c:pt idx="23564">
                  <c:v>1.0080337524414063E-3</c:v>
                </c:pt>
                <c:pt idx="23565">
                  <c:v>1.007080078125E-3</c:v>
                </c:pt>
                <c:pt idx="23566">
                  <c:v>1.0068416595458984E-3</c:v>
                </c:pt>
                <c:pt idx="23567">
                  <c:v>1.007080078125E-3</c:v>
                </c:pt>
                <c:pt idx="23568">
                  <c:v>1.007080078125E-3</c:v>
                </c:pt>
                <c:pt idx="23569">
                  <c:v>1.0068416595458984E-3</c:v>
                </c:pt>
                <c:pt idx="23570">
                  <c:v>1.007080078125E-3</c:v>
                </c:pt>
                <c:pt idx="23571">
                  <c:v>1.007080078125E-3</c:v>
                </c:pt>
                <c:pt idx="23572">
                  <c:v>1.0068416595458984E-3</c:v>
                </c:pt>
                <c:pt idx="23573">
                  <c:v>1.007080078125E-3</c:v>
                </c:pt>
                <c:pt idx="23574">
                  <c:v>1.007080078125E-3</c:v>
                </c:pt>
                <c:pt idx="23575">
                  <c:v>1.0068416595458984E-3</c:v>
                </c:pt>
                <c:pt idx="23576">
                  <c:v>1.007080078125E-3</c:v>
                </c:pt>
                <c:pt idx="23577">
                  <c:v>1.0080337524414063E-3</c:v>
                </c:pt>
                <c:pt idx="23578">
                  <c:v>1.0068416595458984E-3</c:v>
                </c:pt>
                <c:pt idx="23579">
                  <c:v>1.007080078125E-3</c:v>
                </c:pt>
                <c:pt idx="23580">
                  <c:v>1.007080078125E-3</c:v>
                </c:pt>
                <c:pt idx="23581">
                  <c:v>1.0068416595458984E-3</c:v>
                </c:pt>
                <c:pt idx="23582">
                  <c:v>1.007080078125E-3</c:v>
                </c:pt>
                <c:pt idx="23583">
                  <c:v>1.007080078125E-3</c:v>
                </c:pt>
                <c:pt idx="23584">
                  <c:v>1.0068416595458984E-3</c:v>
                </c:pt>
                <c:pt idx="23585">
                  <c:v>1.007080078125E-3</c:v>
                </c:pt>
                <c:pt idx="23586">
                  <c:v>1.007080078125E-3</c:v>
                </c:pt>
                <c:pt idx="23587">
                  <c:v>1.0068416595458984E-3</c:v>
                </c:pt>
                <c:pt idx="23588">
                  <c:v>1.007080078125E-3</c:v>
                </c:pt>
                <c:pt idx="23589">
                  <c:v>1.0080337524414063E-3</c:v>
                </c:pt>
                <c:pt idx="23590">
                  <c:v>1.007080078125E-3</c:v>
                </c:pt>
                <c:pt idx="23591">
                  <c:v>1.0068416595458984E-3</c:v>
                </c:pt>
                <c:pt idx="23592">
                  <c:v>1.007080078125E-3</c:v>
                </c:pt>
                <c:pt idx="23593">
                  <c:v>1.007080078125E-3</c:v>
                </c:pt>
                <c:pt idx="23594">
                  <c:v>1.0068416595458984E-3</c:v>
                </c:pt>
                <c:pt idx="23595">
                  <c:v>1.007080078125E-3</c:v>
                </c:pt>
                <c:pt idx="23596">
                  <c:v>1.007080078125E-3</c:v>
                </c:pt>
                <c:pt idx="23597">
                  <c:v>1.0068416595458984E-3</c:v>
                </c:pt>
                <c:pt idx="23598">
                  <c:v>1.007080078125E-3</c:v>
                </c:pt>
                <c:pt idx="23599">
                  <c:v>1.007080078125E-3</c:v>
                </c:pt>
                <c:pt idx="23600">
                  <c:v>1.0068416595458984E-3</c:v>
                </c:pt>
                <c:pt idx="23601">
                  <c:v>1.007080078125E-3</c:v>
                </c:pt>
                <c:pt idx="23602">
                  <c:v>1.0080337524414063E-3</c:v>
                </c:pt>
                <c:pt idx="23603">
                  <c:v>1.0068416595458984E-3</c:v>
                </c:pt>
                <c:pt idx="23604">
                  <c:v>1.007080078125E-3</c:v>
                </c:pt>
                <c:pt idx="23605">
                  <c:v>1.007080078125E-3</c:v>
                </c:pt>
                <c:pt idx="23606">
                  <c:v>1.0068416595458984E-3</c:v>
                </c:pt>
                <c:pt idx="23607">
                  <c:v>1.007080078125E-3</c:v>
                </c:pt>
                <c:pt idx="23608">
                  <c:v>1.007080078125E-3</c:v>
                </c:pt>
                <c:pt idx="23609">
                  <c:v>1.0068416595458984E-3</c:v>
                </c:pt>
                <c:pt idx="23610">
                  <c:v>1.007080078125E-3</c:v>
                </c:pt>
                <c:pt idx="23611">
                  <c:v>1.007080078125E-3</c:v>
                </c:pt>
                <c:pt idx="23612">
                  <c:v>1.0068416595458984E-3</c:v>
                </c:pt>
                <c:pt idx="23613">
                  <c:v>1.007080078125E-3</c:v>
                </c:pt>
                <c:pt idx="23614">
                  <c:v>1.0080337524414063E-3</c:v>
                </c:pt>
                <c:pt idx="23615">
                  <c:v>1.007080078125E-3</c:v>
                </c:pt>
                <c:pt idx="23616">
                  <c:v>1.0068416595458984E-3</c:v>
                </c:pt>
                <c:pt idx="23617">
                  <c:v>1.007080078125E-3</c:v>
                </c:pt>
                <c:pt idx="23618">
                  <c:v>1.007080078125E-3</c:v>
                </c:pt>
                <c:pt idx="23619">
                  <c:v>1.0068416595458984E-3</c:v>
                </c:pt>
                <c:pt idx="23620">
                  <c:v>1.007080078125E-3</c:v>
                </c:pt>
                <c:pt idx="23621">
                  <c:v>1.007080078125E-3</c:v>
                </c:pt>
                <c:pt idx="23622">
                  <c:v>1.0068416595458984E-3</c:v>
                </c:pt>
                <c:pt idx="23623">
                  <c:v>1.007080078125E-3</c:v>
                </c:pt>
                <c:pt idx="23624">
                  <c:v>1.007080078125E-3</c:v>
                </c:pt>
                <c:pt idx="23625">
                  <c:v>1.0068416595458984E-3</c:v>
                </c:pt>
                <c:pt idx="23626">
                  <c:v>1.007080078125E-3</c:v>
                </c:pt>
                <c:pt idx="23627">
                  <c:v>1.0080337524414063E-3</c:v>
                </c:pt>
                <c:pt idx="23628">
                  <c:v>1.0068416595458984E-3</c:v>
                </c:pt>
                <c:pt idx="23629">
                  <c:v>1.007080078125E-3</c:v>
                </c:pt>
                <c:pt idx="23630">
                  <c:v>1.007080078125E-3</c:v>
                </c:pt>
                <c:pt idx="23631">
                  <c:v>1.0068416595458984E-3</c:v>
                </c:pt>
                <c:pt idx="23632">
                  <c:v>1.007080078125E-3</c:v>
                </c:pt>
                <c:pt idx="23633">
                  <c:v>1.007080078125E-3</c:v>
                </c:pt>
                <c:pt idx="23634">
                  <c:v>1.0068416595458984E-3</c:v>
                </c:pt>
                <c:pt idx="23635">
                  <c:v>1.007080078125E-3</c:v>
                </c:pt>
                <c:pt idx="23636">
                  <c:v>1.007080078125E-3</c:v>
                </c:pt>
                <c:pt idx="23637">
                  <c:v>1.0068416595458984E-3</c:v>
                </c:pt>
                <c:pt idx="23638">
                  <c:v>1.007080078125E-3</c:v>
                </c:pt>
                <c:pt idx="23639">
                  <c:v>1.0080337524414063E-3</c:v>
                </c:pt>
                <c:pt idx="23640">
                  <c:v>1.007080078125E-3</c:v>
                </c:pt>
                <c:pt idx="23641">
                  <c:v>1.0068416595458984E-3</c:v>
                </c:pt>
                <c:pt idx="23642">
                  <c:v>1.007080078125E-3</c:v>
                </c:pt>
                <c:pt idx="23643">
                  <c:v>1.007080078125E-3</c:v>
                </c:pt>
                <c:pt idx="23644">
                  <c:v>1.0068416595458984E-3</c:v>
                </c:pt>
                <c:pt idx="23645">
                  <c:v>4.0280818939208984E-3</c:v>
                </c:pt>
                <c:pt idx="23646">
                  <c:v>1.007080078125E-3</c:v>
                </c:pt>
                <c:pt idx="23647">
                  <c:v>1.0068416595458984E-3</c:v>
                </c:pt>
                <c:pt idx="23648">
                  <c:v>1.007080078125E-3</c:v>
                </c:pt>
                <c:pt idx="23649">
                  <c:v>1.0080337524414063E-3</c:v>
                </c:pt>
                <c:pt idx="23650">
                  <c:v>1.0068416595458984E-3</c:v>
                </c:pt>
                <c:pt idx="23651">
                  <c:v>1.007080078125E-3</c:v>
                </c:pt>
                <c:pt idx="23652">
                  <c:v>1.007080078125E-3</c:v>
                </c:pt>
                <c:pt idx="23653">
                  <c:v>1.0068416595458984E-3</c:v>
                </c:pt>
                <c:pt idx="23654">
                  <c:v>1.007080078125E-3</c:v>
                </c:pt>
                <c:pt idx="23655">
                  <c:v>1.007080078125E-3</c:v>
                </c:pt>
                <c:pt idx="23656">
                  <c:v>1.0068416595458984E-3</c:v>
                </c:pt>
                <c:pt idx="23657">
                  <c:v>1.007080078125E-3</c:v>
                </c:pt>
                <c:pt idx="23658">
                  <c:v>1.007080078125E-3</c:v>
                </c:pt>
                <c:pt idx="23659">
                  <c:v>1.0068416595458984E-3</c:v>
                </c:pt>
                <c:pt idx="23660">
                  <c:v>1.007080078125E-3</c:v>
                </c:pt>
                <c:pt idx="23661">
                  <c:v>1.0080337524414063E-3</c:v>
                </c:pt>
                <c:pt idx="23662">
                  <c:v>1.007080078125E-3</c:v>
                </c:pt>
                <c:pt idx="23663">
                  <c:v>1.0068416595458984E-3</c:v>
                </c:pt>
                <c:pt idx="23664">
                  <c:v>1.007080078125E-3</c:v>
                </c:pt>
                <c:pt idx="23665">
                  <c:v>1.007080078125E-3</c:v>
                </c:pt>
                <c:pt idx="23666">
                  <c:v>1.0068416595458984E-3</c:v>
                </c:pt>
                <c:pt idx="23667">
                  <c:v>1.007080078125E-3</c:v>
                </c:pt>
                <c:pt idx="23668">
                  <c:v>1.007080078125E-3</c:v>
                </c:pt>
                <c:pt idx="23669">
                  <c:v>1.0068416595458984E-3</c:v>
                </c:pt>
                <c:pt idx="23670">
                  <c:v>1.007080078125E-3</c:v>
                </c:pt>
                <c:pt idx="23671">
                  <c:v>1.007080078125E-3</c:v>
                </c:pt>
                <c:pt idx="23672">
                  <c:v>1.0068416595458984E-3</c:v>
                </c:pt>
                <c:pt idx="23673">
                  <c:v>1.007080078125E-3</c:v>
                </c:pt>
                <c:pt idx="23674">
                  <c:v>1.0080337524414063E-3</c:v>
                </c:pt>
                <c:pt idx="23675">
                  <c:v>1.0068416595458984E-3</c:v>
                </c:pt>
                <c:pt idx="23676">
                  <c:v>1.007080078125E-3</c:v>
                </c:pt>
                <c:pt idx="23677">
                  <c:v>1.007080078125E-3</c:v>
                </c:pt>
                <c:pt idx="23678">
                  <c:v>1.0068416595458984E-3</c:v>
                </c:pt>
                <c:pt idx="23679">
                  <c:v>1.007080078125E-3</c:v>
                </c:pt>
                <c:pt idx="23680">
                  <c:v>1.007080078125E-3</c:v>
                </c:pt>
                <c:pt idx="23681">
                  <c:v>1.0068416595458984E-3</c:v>
                </c:pt>
                <c:pt idx="23682">
                  <c:v>1.007080078125E-3</c:v>
                </c:pt>
                <c:pt idx="23683">
                  <c:v>1.007080078125E-3</c:v>
                </c:pt>
                <c:pt idx="23684">
                  <c:v>1.0068416595458984E-3</c:v>
                </c:pt>
                <c:pt idx="23685">
                  <c:v>1.007080078125E-3</c:v>
                </c:pt>
                <c:pt idx="23686">
                  <c:v>1.0080337524414063E-3</c:v>
                </c:pt>
                <c:pt idx="23687">
                  <c:v>1.007080078125E-3</c:v>
                </c:pt>
                <c:pt idx="23688">
                  <c:v>1.0068416595458984E-3</c:v>
                </c:pt>
                <c:pt idx="23689">
                  <c:v>1.007080078125E-3</c:v>
                </c:pt>
                <c:pt idx="23690">
                  <c:v>1.007080078125E-3</c:v>
                </c:pt>
                <c:pt idx="23691">
                  <c:v>1.0068416595458984E-3</c:v>
                </c:pt>
                <c:pt idx="23692">
                  <c:v>1.007080078125E-3</c:v>
                </c:pt>
                <c:pt idx="23693">
                  <c:v>1.007080078125E-3</c:v>
                </c:pt>
                <c:pt idx="23694">
                  <c:v>1.0068416595458984E-3</c:v>
                </c:pt>
                <c:pt idx="23695">
                  <c:v>1.007080078125E-3</c:v>
                </c:pt>
                <c:pt idx="23696">
                  <c:v>1.007080078125E-3</c:v>
                </c:pt>
                <c:pt idx="23697">
                  <c:v>1.0068416595458984E-3</c:v>
                </c:pt>
                <c:pt idx="23698">
                  <c:v>1.007080078125E-3</c:v>
                </c:pt>
                <c:pt idx="23699">
                  <c:v>1.0080337524414063E-3</c:v>
                </c:pt>
                <c:pt idx="23700">
                  <c:v>1.0068416595458984E-3</c:v>
                </c:pt>
                <c:pt idx="23701">
                  <c:v>1.007080078125E-3</c:v>
                </c:pt>
                <c:pt idx="23702">
                  <c:v>1.007080078125E-3</c:v>
                </c:pt>
                <c:pt idx="23703">
                  <c:v>1.0068416595458984E-3</c:v>
                </c:pt>
                <c:pt idx="23704">
                  <c:v>1.007080078125E-3</c:v>
                </c:pt>
                <c:pt idx="23705">
                  <c:v>1.007080078125E-3</c:v>
                </c:pt>
                <c:pt idx="23706">
                  <c:v>1.0068416595458984E-3</c:v>
                </c:pt>
                <c:pt idx="23707">
                  <c:v>1.007080078125E-3</c:v>
                </c:pt>
                <c:pt idx="23708">
                  <c:v>1.007080078125E-3</c:v>
                </c:pt>
                <c:pt idx="23709">
                  <c:v>1.0068416595458984E-3</c:v>
                </c:pt>
                <c:pt idx="23710">
                  <c:v>1.007080078125E-3</c:v>
                </c:pt>
                <c:pt idx="23711">
                  <c:v>1.0080337524414063E-3</c:v>
                </c:pt>
                <c:pt idx="23712">
                  <c:v>1.007080078125E-3</c:v>
                </c:pt>
                <c:pt idx="23713">
                  <c:v>1.0068416595458984E-3</c:v>
                </c:pt>
                <c:pt idx="23714">
                  <c:v>1.007080078125E-3</c:v>
                </c:pt>
                <c:pt idx="23715">
                  <c:v>1.007080078125E-3</c:v>
                </c:pt>
                <c:pt idx="23716">
                  <c:v>1.0068416595458984E-3</c:v>
                </c:pt>
                <c:pt idx="23717">
                  <c:v>1.007080078125E-3</c:v>
                </c:pt>
                <c:pt idx="23718">
                  <c:v>1.007080078125E-3</c:v>
                </c:pt>
                <c:pt idx="23719">
                  <c:v>1.0068416595458984E-3</c:v>
                </c:pt>
                <c:pt idx="23720">
                  <c:v>1.007080078125E-3</c:v>
                </c:pt>
                <c:pt idx="23721">
                  <c:v>1.007080078125E-3</c:v>
                </c:pt>
                <c:pt idx="23722">
                  <c:v>1.0068416595458984E-3</c:v>
                </c:pt>
                <c:pt idx="23723">
                  <c:v>1.0080337524414063E-3</c:v>
                </c:pt>
                <c:pt idx="23724">
                  <c:v>1.007080078125E-3</c:v>
                </c:pt>
                <c:pt idx="23725">
                  <c:v>1.0068416595458984E-3</c:v>
                </c:pt>
                <c:pt idx="23726">
                  <c:v>1.007080078125E-3</c:v>
                </c:pt>
                <c:pt idx="23727">
                  <c:v>1.007080078125E-3</c:v>
                </c:pt>
                <c:pt idx="23728">
                  <c:v>1.0068416595458984E-3</c:v>
                </c:pt>
                <c:pt idx="23729">
                  <c:v>1.007080078125E-3</c:v>
                </c:pt>
                <c:pt idx="23730">
                  <c:v>1.007080078125E-3</c:v>
                </c:pt>
                <c:pt idx="23731">
                  <c:v>1.0068416595458984E-3</c:v>
                </c:pt>
                <c:pt idx="23732">
                  <c:v>1.007080078125E-3</c:v>
                </c:pt>
                <c:pt idx="23733">
                  <c:v>1.007080078125E-3</c:v>
                </c:pt>
                <c:pt idx="23734">
                  <c:v>1.0068416595458984E-3</c:v>
                </c:pt>
                <c:pt idx="23735">
                  <c:v>1.007080078125E-3</c:v>
                </c:pt>
                <c:pt idx="23736">
                  <c:v>1.0080337524414063E-3</c:v>
                </c:pt>
                <c:pt idx="23737">
                  <c:v>1.007080078125E-3</c:v>
                </c:pt>
                <c:pt idx="23738">
                  <c:v>1.0068416595458984E-3</c:v>
                </c:pt>
                <c:pt idx="23739">
                  <c:v>1.007080078125E-3</c:v>
                </c:pt>
                <c:pt idx="23740">
                  <c:v>1.007080078125E-3</c:v>
                </c:pt>
                <c:pt idx="23741">
                  <c:v>1.0068416595458984E-3</c:v>
                </c:pt>
                <c:pt idx="23742">
                  <c:v>1.007080078125E-3</c:v>
                </c:pt>
                <c:pt idx="23743">
                  <c:v>1.20849609375E-2</c:v>
                </c:pt>
                <c:pt idx="23744">
                  <c:v>1.007080078125E-3</c:v>
                </c:pt>
                <c:pt idx="23745">
                  <c:v>1.0068416595458984E-3</c:v>
                </c:pt>
                <c:pt idx="23746">
                  <c:v>1.007080078125E-3</c:v>
                </c:pt>
                <c:pt idx="23747">
                  <c:v>1.007080078125E-3</c:v>
                </c:pt>
                <c:pt idx="23748">
                  <c:v>1.0068416595458984E-3</c:v>
                </c:pt>
                <c:pt idx="23749">
                  <c:v>1.007080078125E-3</c:v>
                </c:pt>
                <c:pt idx="23750">
                  <c:v>1.0080337524414063E-3</c:v>
                </c:pt>
                <c:pt idx="23751">
                  <c:v>1.007080078125E-3</c:v>
                </c:pt>
                <c:pt idx="23752">
                  <c:v>1.0068416595458984E-3</c:v>
                </c:pt>
                <c:pt idx="23753">
                  <c:v>1.007080078125E-3</c:v>
                </c:pt>
                <c:pt idx="23754">
                  <c:v>1.007080078125E-3</c:v>
                </c:pt>
                <c:pt idx="23755">
                  <c:v>1.0068416595458984E-3</c:v>
                </c:pt>
                <c:pt idx="23756">
                  <c:v>1.007080078125E-3</c:v>
                </c:pt>
                <c:pt idx="23757">
                  <c:v>1.007080078125E-3</c:v>
                </c:pt>
                <c:pt idx="23758">
                  <c:v>1.0068416595458984E-3</c:v>
                </c:pt>
                <c:pt idx="23759">
                  <c:v>1.007080078125E-3</c:v>
                </c:pt>
                <c:pt idx="23760">
                  <c:v>1.007080078125E-3</c:v>
                </c:pt>
                <c:pt idx="23761">
                  <c:v>1.0068416595458984E-3</c:v>
                </c:pt>
                <c:pt idx="23762">
                  <c:v>1.0080337524414063E-3</c:v>
                </c:pt>
                <c:pt idx="23763">
                  <c:v>1.007080078125E-3</c:v>
                </c:pt>
                <c:pt idx="23764">
                  <c:v>1.0068416595458984E-3</c:v>
                </c:pt>
                <c:pt idx="23765">
                  <c:v>1.007080078125E-3</c:v>
                </c:pt>
                <c:pt idx="23766">
                  <c:v>1.007080078125E-3</c:v>
                </c:pt>
                <c:pt idx="23767">
                  <c:v>1.0068416595458984E-3</c:v>
                </c:pt>
                <c:pt idx="23768">
                  <c:v>1.007080078125E-3</c:v>
                </c:pt>
                <c:pt idx="23769">
                  <c:v>1.007080078125E-3</c:v>
                </c:pt>
                <c:pt idx="23770">
                  <c:v>1.0068416595458984E-3</c:v>
                </c:pt>
                <c:pt idx="23771">
                  <c:v>1.007080078125E-3</c:v>
                </c:pt>
                <c:pt idx="23772">
                  <c:v>1.007080078125E-3</c:v>
                </c:pt>
                <c:pt idx="23773">
                  <c:v>1.0068416595458984E-3</c:v>
                </c:pt>
                <c:pt idx="23774">
                  <c:v>1.007080078125E-3</c:v>
                </c:pt>
                <c:pt idx="23775">
                  <c:v>1.0080337524414063E-3</c:v>
                </c:pt>
                <c:pt idx="23776">
                  <c:v>1.007080078125E-3</c:v>
                </c:pt>
                <c:pt idx="23777">
                  <c:v>1.0068416595458984E-3</c:v>
                </c:pt>
                <c:pt idx="23778">
                  <c:v>1.007080078125E-3</c:v>
                </c:pt>
                <c:pt idx="23779">
                  <c:v>1.007080078125E-3</c:v>
                </c:pt>
                <c:pt idx="23780">
                  <c:v>1.0068416595458984E-3</c:v>
                </c:pt>
                <c:pt idx="23781">
                  <c:v>1.007080078125E-3</c:v>
                </c:pt>
                <c:pt idx="23782">
                  <c:v>1.007080078125E-3</c:v>
                </c:pt>
                <c:pt idx="23783">
                  <c:v>1.0068416595458984E-3</c:v>
                </c:pt>
                <c:pt idx="23784">
                  <c:v>1.007080078125E-3</c:v>
                </c:pt>
                <c:pt idx="23785">
                  <c:v>1.007080078125E-3</c:v>
                </c:pt>
                <c:pt idx="23786">
                  <c:v>1.0068416595458984E-3</c:v>
                </c:pt>
                <c:pt idx="23787">
                  <c:v>1.0080337524414063E-3</c:v>
                </c:pt>
                <c:pt idx="23788">
                  <c:v>1.007080078125E-3</c:v>
                </c:pt>
                <c:pt idx="23789">
                  <c:v>1.0068416595458984E-3</c:v>
                </c:pt>
                <c:pt idx="23790">
                  <c:v>1.007080078125E-3</c:v>
                </c:pt>
                <c:pt idx="23791">
                  <c:v>1.007080078125E-3</c:v>
                </c:pt>
                <c:pt idx="23792">
                  <c:v>1.0068416595458984E-3</c:v>
                </c:pt>
                <c:pt idx="23793">
                  <c:v>1.007080078125E-3</c:v>
                </c:pt>
                <c:pt idx="23794">
                  <c:v>1.007080078125E-3</c:v>
                </c:pt>
                <c:pt idx="23795">
                  <c:v>1.0068416595458984E-3</c:v>
                </c:pt>
                <c:pt idx="23796">
                  <c:v>1.007080078125E-3</c:v>
                </c:pt>
                <c:pt idx="23797">
                  <c:v>1.007080078125E-3</c:v>
                </c:pt>
                <c:pt idx="23798">
                  <c:v>1.0068416595458984E-3</c:v>
                </c:pt>
                <c:pt idx="23799">
                  <c:v>1.007080078125E-3</c:v>
                </c:pt>
                <c:pt idx="23800">
                  <c:v>1.0080337524414063E-3</c:v>
                </c:pt>
                <c:pt idx="23801">
                  <c:v>1.007080078125E-3</c:v>
                </c:pt>
                <c:pt idx="23802">
                  <c:v>1.0068416595458984E-3</c:v>
                </c:pt>
                <c:pt idx="23803">
                  <c:v>1.007080078125E-3</c:v>
                </c:pt>
                <c:pt idx="23804">
                  <c:v>1.007080078125E-3</c:v>
                </c:pt>
                <c:pt idx="23805">
                  <c:v>1.0068416595458984E-3</c:v>
                </c:pt>
                <c:pt idx="23806">
                  <c:v>1.007080078125E-3</c:v>
                </c:pt>
                <c:pt idx="23807">
                  <c:v>1.007080078125E-3</c:v>
                </c:pt>
                <c:pt idx="23808">
                  <c:v>1.0068416595458984E-3</c:v>
                </c:pt>
                <c:pt idx="23809">
                  <c:v>1.007080078125E-3</c:v>
                </c:pt>
                <c:pt idx="23810">
                  <c:v>1.007080078125E-3</c:v>
                </c:pt>
                <c:pt idx="23811">
                  <c:v>1.0068416595458984E-3</c:v>
                </c:pt>
                <c:pt idx="23812">
                  <c:v>1.0080337524414063E-3</c:v>
                </c:pt>
                <c:pt idx="23813">
                  <c:v>1.007080078125E-3</c:v>
                </c:pt>
                <c:pt idx="23814">
                  <c:v>1.0068416595458984E-3</c:v>
                </c:pt>
                <c:pt idx="23815">
                  <c:v>1.007080078125E-3</c:v>
                </c:pt>
                <c:pt idx="23816">
                  <c:v>1.007080078125E-3</c:v>
                </c:pt>
                <c:pt idx="23817">
                  <c:v>1.0068416595458984E-3</c:v>
                </c:pt>
                <c:pt idx="23818">
                  <c:v>1.007080078125E-3</c:v>
                </c:pt>
                <c:pt idx="23819">
                  <c:v>1.007080078125E-3</c:v>
                </c:pt>
                <c:pt idx="23820">
                  <c:v>1.0068416595458984E-3</c:v>
                </c:pt>
                <c:pt idx="23821">
                  <c:v>1.007080078125E-3</c:v>
                </c:pt>
                <c:pt idx="23822">
                  <c:v>1.007080078125E-3</c:v>
                </c:pt>
                <c:pt idx="23823">
                  <c:v>1.0068416595458984E-3</c:v>
                </c:pt>
                <c:pt idx="23824">
                  <c:v>1.007080078125E-3</c:v>
                </c:pt>
                <c:pt idx="23825">
                  <c:v>1.0080337524414063E-3</c:v>
                </c:pt>
                <c:pt idx="23826">
                  <c:v>1.007080078125E-3</c:v>
                </c:pt>
                <c:pt idx="23827">
                  <c:v>1.0068416595458984E-3</c:v>
                </c:pt>
                <c:pt idx="23828">
                  <c:v>1.007080078125E-3</c:v>
                </c:pt>
                <c:pt idx="23829">
                  <c:v>1.007080078125E-3</c:v>
                </c:pt>
                <c:pt idx="23830">
                  <c:v>1.7119884490966797E-2</c:v>
                </c:pt>
                <c:pt idx="23831">
                  <c:v>1.007080078125E-3</c:v>
                </c:pt>
                <c:pt idx="23832">
                  <c:v>1.0068416595458984E-3</c:v>
                </c:pt>
                <c:pt idx="23833">
                  <c:v>1.007080078125E-3</c:v>
                </c:pt>
                <c:pt idx="23834">
                  <c:v>1.0080337524414063E-3</c:v>
                </c:pt>
                <c:pt idx="23835">
                  <c:v>1.007080078125E-3</c:v>
                </c:pt>
                <c:pt idx="23836">
                  <c:v>1.0068416595458984E-3</c:v>
                </c:pt>
                <c:pt idx="23837">
                  <c:v>1.007080078125E-3</c:v>
                </c:pt>
                <c:pt idx="23838">
                  <c:v>1.007080078125E-3</c:v>
                </c:pt>
                <c:pt idx="23839">
                  <c:v>1.0068416595458984E-3</c:v>
                </c:pt>
                <c:pt idx="23840">
                  <c:v>1.007080078125E-3</c:v>
                </c:pt>
                <c:pt idx="23841">
                  <c:v>1.007080078125E-3</c:v>
                </c:pt>
                <c:pt idx="23842">
                  <c:v>1.0068416595458984E-3</c:v>
                </c:pt>
                <c:pt idx="23843">
                  <c:v>1.007080078125E-3</c:v>
                </c:pt>
                <c:pt idx="23844">
                  <c:v>1.007080078125E-3</c:v>
                </c:pt>
                <c:pt idx="23845">
                  <c:v>1.0068416595458984E-3</c:v>
                </c:pt>
                <c:pt idx="23846">
                  <c:v>1.0080337524414063E-3</c:v>
                </c:pt>
                <c:pt idx="23847">
                  <c:v>1.007080078125E-3</c:v>
                </c:pt>
                <c:pt idx="23848">
                  <c:v>1.0068416595458984E-3</c:v>
                </c:pt>
                <c:pt idx="23849">
                  <c:v>1.007080078125E-3</c:v>
                </c:pt>
                <c:pt idx="23850">
                  <c:v>1.007080078125E-3</c:v>
                </c:pt>
                <c:pt idx="23851">
                  <c:v>1.0068416595458984E-3</c:v>
                </c:pt>
                <c:pt idx="23852">
                  <c:v>1.007080078125E-3</c:v>
                </c:pt>
                <c:pt idx="23853">
                  <c:v>1.007080078125E-3</c:v>
                </c:pt>
                <c:pt idx="23854">
                  <c:v>1.0068416595458984E-3</c:v>
                </c:pt>
                <c:pt idx="23855">
                  <c:v>1.007080078125E-3</c:v>
                </c:pt>
                <c:pt idx="23856">
                  <c:v>1.007080078125E-3</c:v>
                </c:pt>
                <c:pt idx="23857">
                  <c:v>1.0068416595458984E-3</c:v>
                </c:pt>
                <c:pt idx="23858">
                  <c:v>1.007080078125E-3</c:v>
                </c:pt>
                <c:pt idx="23859">
                  <c:v>1.0080337524414063E-3</c:v>
                </c:pt>
                <c:pt idx="23860">
                  <c:v>1.007080078125E-3</c:v>
                </c:pt>
                <c:pt idx="23861">
                  <c:v>1.0068416595458984E-3</c:v>
                </c:pt>
                <c:pt idx="23862">
                  <c:v>1.007080078125E-3</c:v>
                </c:pt>
                <c:pt idx="23863">
                  <c:v>1.007080078125E-3</c:v>
                </c:pt>
                <c:pt idx="23864">
                  <c:v>1.0068416595458984E-3</c:v>
                </c:pt>
                <c:pt idx="23865">
                  <c:v>1.007080078125E-3</c:v>
                </c:pt>
                <c:pt idx="23866">
                  <c:v>1.007080078125E-3</c:v>
                </c:pt>
                <c:pt idx="23867">
                  <c:v>1.0068416595458984E-3</c:v>
                </c:pt>
                <c:pt idx="23868">
                  <c:v>1.007080078125E-3</c:v>
                </c:pt>
                <c:pt idx="23869">
                  <c:v>1.007080078125E-3</c:v>
                </c:pt>
                <c:pt idx="23870">
                  <c:v>1.0068416595458984E-3</c:v>
                </c:pt>
                <c:pt idx="23871">
                  <c:v>1.0080337524414063E-3</c:v>
                </c:pt>
                <c:pt idx="23872">
                  <c:v>1.007080078125E-3</c:v>
                </c:pt>
                <c:pt idx="23873">
                  <c:v>1.0068416595458984E-3</c:v>
                </c:pt>
                <c:pt idx="23874">
                  <c:v>1.007080078125E-3</c:v>
                </c:pt>
                <c:pt idx="23875">
                  <c:v>1.007080078125E-3</c:v>
                </c:pt>
                <c:pt idx="23876">
                  <c:v>1.0068416595458984E-3</c:v>
                </c:pt>
                <c:pt idx="23877">
                  <c:v>1.007080078125E-3</c:v>
                </c:pt>
                <c:pt idx="23878">
                  <c:v>1.007080078125E-3</c:v>
                </c:pt>
                <c:pt idx="23879">
                  <c:v>1.0068416595458984E-3</c:v>
                </c:pt>
                <c:pt idx="23880">
                  <c:v>1.007080078125E-3</c:v>
                </c:pt>
                <c:pt idx="23881">
                  <c:v>1.007080078125E-3</c:v>
                </c:pt>
                <c:pt idx="23882">
                  <c:v>1.0068416595458984E-3</c:v>
                </c:pt>
                <c:pt idx="23883">
                  <c:v>1.007080078125E-3</c:v>
                </c:pt>
                <c:pt idx="23884">
                  <c:v>1.0080337524414063E-3</c:v>
                </c:pt>
                <c:pt idx="23885">
                  <c:v>1.007080078125E-3</c:v>
                </c:pt>
                <c:pt idx="23886">
                  <c:v>1.0068416595458984E-3</c:v>
                </c:pt>
                <c:pt idx="23887">
                  <c:v>1.007080078125E-3</c:v>
                </c:pt>
                <c:pt idx="23888">
                  <c:v>1.007080078125E-3</c:v>
                </c:pt>
                <c:pt idx="23889">
                  <c:v>1.0068416595458984E-3</c:v>
                </c:pt>
                <c:pt idx="23890">
                  <c:v>1.007080078125E-3</c:v>
                </c:pt>
                <c:pt idx="23891">
                  <c:v>1.007080078125E-3</c:v>
                </c:pt>
                <c:pt idx="23892">
                  <c:v>1.0068416595458984E-3</c:v>
                </c:pt>
                <c:pt idx="23893">
                  <c:v>1.007080078125E-3</c:v>
                </c:pt>
                <c:pt idx="23894">
                  <c:v>1.007080078125E-3</c:v>
                </c:pt>
                <c:pt idx="23895">
                  <c:v>1.0068416595458984E-3</c:v>
                </c:pt>
                <c:pt idx="23896">
                  <c:v>1.0080337524414063E-3</c:v>
                </c:pt>
                <c:pt idx="23897">
                  <c:v>1.007080078125E-3</c:v>
                </c:pt>
                <c:pt idx="23898">
                  <c:v>1.0068416595458984E-3</c:v>
                </c:pt>
                <c:pt idx="23899">
                  <c:v>1.007080078125E-3</c:v>
                </c:pt>
                <c:pt idx="23900">
                  <c:v>1.007080078125E-3</c:v>
                </c:pt>
                <c:pt idx="23901">
                  <c:v>1.0068416595458984E-3</c:v>
                </c:pt>
                <c:pt idx="23902">
                  <c:v>1.007080078125E-3</c:v>
                </c:pt>
                <c:pt idx="23903">
                  <c:v>1.007080078125E-3</c:v>
                </c:pt>
                <c:pt idx="23904">
                  <c:v>1.0068416595458984E-3</c:v>
                </c:pt>
                <c:pt idx="23905">
                  <c:v>1.007080078125E-3</c:v>
                </c:pt>
                <c:pt idx="23906">
                  <c:v>1.007080078125E-3</c:v>
                </c:pt>
                <c:pt idx="23907">
                  <c:v>1.0068416595458984E-3</c:v>
                </c:pt>
                <c:pt idx="23908">
                  <c:v>1.007080078125E-3</c:v>
                </c:pt>
                <c:pt idx="23909">
                  <c:v>1.0080337524414063E-3</c:v>
                </c:pt>
                <c:pt idx="23910">
                  <c:v>1.007080078125E-3</c:v>
                </c:pt>
                <c:pt idx="23911">
                  <c:v>1.0068416595458984E-3</c:v>
                </c:pt>
                <c:pt idx="23912">
                  <c:v>1.007080078125E-3</c:v>
                </c:pt>
                <c:pt idx="23913">
                  <c:v>1.007080078125E-3</c:v>
                </c:pt>
                <c:pt idx="23914">
                  <c:v>1.0068416595458984E-3</c:v>
                </c:pt>
                <c:pt idx="23915">
                  <c:v>1.007080078125E-3</c:v>
                </c:pt>
                <c:pt idx="23916">
                  <c:v>1.007080078125E-3</c:v>
                </c:pt>
                <c:pt idx="23917">
                  <c:v>1.0068416595458984E-3</c:v>
                </c:pt>
                <c:pt idx="23918">
                  <c:v>1.007080078125E-3</c:v>
                </c:pt>
                <c:pt idx="23919">
                  <c:v>1.0068416595458984E-3</c:v>
                </c:pt>
                <c:pt idx="23920">
                  <c:v>1.007080078125E-3</c:v>
                </c:pt>
                <c:pt idx="23921">
                  <c:v>1.0080337524414063E-3</c:v>
                </c:pt>
                <c:pt idx="23922">
                  <c:v>1.007080078125E-3</c:v>
                </c:pt>
                <c:pt idx="23923">
                  <c:v>1.0068416595458984E-3</c:v>
                </c:pt>
                <c:pt idx="23924">
                  <c:v>1.007080078125E-3</c:v>
                </c:pt>
                <c:pt idx="23925">
                  <c:v>1.007080078125E-3</c:v>
                </c:pt>
                <c:pt idx="23926">
                  <c:v>1.0068416595458984E-3</c:v>
                </c:pt>
                <c:pt idx="23927">
                  <c:v>1.007080078125E-3</c:v>
                </c:pt>
                <c:pt idx="23928">
                  <c:v>1.007080078125E-3</c:v>
                </c:pt>
                <c:pt idx="23929">
                  <c:v>1.0068416595458984E-3</c:v>
                </c:pt>
                <c:pt idx="23930">
                  <c:v>1.007080078125E-3</c:v>
                </c:pt>
                <c:pt idx="23931">
                  <c:v>1.007080078125E-3</c:v>
                </c:pt>
                <c:pt idx="23932">
                  <c:v>1.0068416595458984E-3</c:v>
                </c:pt>
                <c:pt idx="23933">
                  <c:v>1.007080078125E-3</c:v>
                </c:pt>
                <c:pt idx="23934">
                  <c:v>1.0080337524414063E-3</c:v>
                </c:pt>
                <c:pt idx="23935">
                  <c:v>1.007080078125E-3</c:v>
                </c:pt>
                <c:pt idx="23936">
                  <c:v>1.0068416595458984E-3</c:v>
                </c:pt>
                <c:pt idx="23937">
                  <c:v>1.007080078125E-3</c:v>
                </c:pt>
                <c:pt idx="23938">
                  <c:v>1.007080078125E-3</c:v>
                </c:pt>
                <c:pt idx="23939">
                  <c:v>1.0068416595458984E-3</c:v>
                </c:pt>
                <c:pt idx="23940">
                  <c:v>1.007080078125E-3</c:v>
                </c:pt>
                <c:pt idx="23941">
                  <c:v>1.0068416595458984E-3</c:v>
                </c:pt>
                <c:pt idx="23942">
                  <c:v>1.007080078125E-3</c:v>
                </c:pt>
                <c:pt idx="23943">
                  <c:v>1.007080078125E-3</c:v>
                </c:pt>
                <c:pt idx="23944">
                  <c:v>1.0068416595458984E-3</c:v>
                </c:pt>
                <c:pt idx="23945">
                  <c:v>1.007080078125E-3</c:v>
                </c:pt>
                <c:pt idx="23946">
                  <c:v>1.0080337524414063E-3</c:v>
                </c:pt>
                <c:pt idx="23947">
                  <c:v>1.007080078125E-3</c:v>
                </c:pt>
                <c:pt idx="23948">
                  <c:v>1.0068416595458984E-3</c:v>
                </c:pt>
                <c:pt idx="23949">
                  <c:v>1.007080078125E-3</c:v>
                </c:pt>
                <c:pt idx="23950">
                  <c:v>1.007080078125E-3</c:v>
                </c:pt>
                <c:pt idx="23951">
                  <c:v>1.0068416595458984E-3</c:v>
                </c:pt>
                <c:pt idx="23952">
                  <c:v>1.007080078125E-3</c:v>
                </c:pt>
                <c:pt idx="23953">
                  <c:v>1.007080078125E-3</c:v>
                </c:pt>
                <c:pt idx="23954">
                  <c:v>1.0068416595458984E-3</c:v>
                </c:pt>
                <c:pt idx="23955">
                  <c:v>1.007080078125E-3</c:v>
                </c:pt>
                <c:pt idx="23956">
                  <c:v>1.007080078125E-3</c:v>
                </c:pt>
                <c:pt idx="23957">
                  <c:v>1.0068416595458984E-3</c:v>
                </c:pt>
                <c:pt idx="23958">
                  <c:v>1.007080078125E-3</c:v>
                </c:pt>
                <c:pt idx="23959">
                  <c:v>1.0080337524414063E-3</c:v>
                </c:pt>
                <c:pt idx="23960">
                  <c:v>1.007080078125E-3</c:v>
                </c:pt>
                <c:pt idx="23961">
                  <c:v>1.0068416595458984E-3</c:v>
                </c:pt>
                <c:pt idx="23962">
                  <c:v>1.007080078125E-3</c:v>
                </c:pt>
                <c:pt idx="23963">
                  <c:v>1.0068416595458984E-3</c:v>
                </c:pt>
                <c:pt idx="23964">
                  <c:v>1.007080078125E-3</c:v>
                </c:pt>
                <c:pt idx="23965">
                  <c:v>1.007080078125E-3</c:v>
                </c:pt>
                <c:pt idx="23966">
                  <c:v>1.0068416595458984E-3</c:v>
                </c:pt>
                <c:pt idx="23967">
                  <c:v>1.007080078125E-3</c:v>
                </c:pt>
                <c:pt idx="23968">
                  <c:v>1.007080078125E-3</c:v>
                </c:pt>
                <c:pt idx="23969">
                  <c:v>1.0068416595458984E-3</c:v>
                </c:pt>
                <c:pt idx="23970">
                  <c:v>1.007080078125E-3</c:v>
                </c:pt>
                <c:pt idx="23971">
                  <c:v>1.0080337524414063E-3</c:v>
                </c:pt>
                <c:pt idx="23972">
                  <c:v>1.007080078125E-3</c:v>
                </c:pt>
                <c:pt idx="23973">
                  <c:v>1.0068416595458984E-3</c:v>
                </c:pt>
                <c:pt idx="23974">
                  <c:v>1.007080078125E-3</c:v>
                </c:pt>
                <c:pt idx="23975">
                  <c:v>1.007080078125E-3</c:v>
                </c:pt>
                <c:pt idx="23976">
                  <c:v>1.0068416595458984E-3</c:v>
                </c:pt>
                <c:pt idx="23977">
                  <c:v>1.007080078125E-3</c:v>
                </c:pt>
                <c:pt idx="23978">
                  <c:v>1.007080078125E-3</c:v>
                </c:pt>
                <c:pt idx="23979">
                  <c:v>1.0068416595458984E-3</c:v>
                </c:pt>
                <c:pt idx="23980">
                  <c:v>1.007080078125E-3</c:v>
                </c:pt>
                <c:pt idx="23981">
                  <c:v>1.007080078125E-3</c:v>
                </c:pt>
                <c:pt idx="23982">
                  <c:v>1.0068416595458984E-3</c:v>
                </c:pt>
                <c:pt idx="23983">
                  <c:v>1.007080078125E-3</c:v>
                </c:pt>
                <c:pt idx="23984">
                  <c:v>1.0080337524414063E-3</c:v>
                </c:pt>
                <c:pt idx="23985">
                  <c:v>1.0068416595458984E-3</c:v>
                </c:pt>
                <c:pt idx="23986">
                  <c:v>1.007080078125E-3</c:v>
                </c:pt>
                <c:pt idx="23987">
                  <c:v>1.007080078125E-3</c:v>
                </c:pt>
                <c:pt idx="23988">
                  <c:v>1.0068416595458984E-3</c:v>
                </c:pt>
                <c:pt idx="23989">
                  <c:v>1.007080078125E-3</c:v>
                </c:pt>
                <c:pt idx="23990">
                  <c:v>1.007080078125E-3</c:v>
                </c:pt>
                <c:pt idx="23991">
                  <c:v>1.0068416595458984E-3</c:v>
                </c:pt>
                <c:pt idx="23992">
                  <c:v>1.007080078125E-3</c:v>
                </c:pt>
                <c:pt idx="23993">
                  <c:v>1.007080078125E-3</c:v>
                </c:pt>
                <c:pt idx="23994">
                  <c:v>1.0068416595458984E-3</c:v>
                </c:pt>
                <c:pt idx="23995">
                  <c:v>1.007080078125E-3</c:v>
                </c:pt>
                <c:pt idx="23996">
                  <c:v>1.0080337524414063E-3</c:v>
                </c:pt>
                <c:pt idx="23997">
                  <c:v>1.007080078125E-3</c:v>
                </c:pt>
                <c:pt idx="23998">
                  <c:v>1.0068416595458984E-3</c:v>
                </c:pt>
                <c:pt idx="23999">
                  <c:v>1.007080078125E-3</c:v>
                </c:pt>
                <c:pt idx="24000">
                  <c:v>1.007080078125E-3</c:v>
                </c:pt>
                <c:pt idx="24001">
                  <c:v>1.0068416595458984E-3</c:v>
                </c:pt>
                <c:pt idx="24002">
                  <c:v>1.007080078125E-3</c:v>
                </c:pt>
                <c:pt idx="24003">
                  <c:v>1.007080078125E-3</c:v>
                </c:pt>
                <c:pt idx="24004">
                  <c:v>1.0068416595458984E-3</c:v>
                </c:pt>
                <c:pt idx="24005">
                  <c:v>1.007080078125E-3</c:v>
                </c:pt>
                <c:pt idx="24006">
                  <c:v>1.007080078125E-3</c:v>
                </c:pt>
                <c:pt idx="24007">
                  <c:v>2.0139217376708984E-3</c:v>
                </c:pt>
                <c:pt idx="24008">
                  <c:v>1.0080337524414063E-3</c:v>
                </c:pt>
                <c:pt idx="24009">
                  <c:v>1.0068416595458984E-3</c:v>
                </c:pt>
                <c:pt idx="24010">
                  <c:v>1.007080078125E-3</c:v>
                </c:pt>
                <c:pt idx="24011">
                  <c:v>1.007080078125E-3</c:v>
                </c:pt>
                <c:pt idx="24012">
                  <c:v>1.0068416595458984E-3</c:v>
                </c:pt>
                <c:pt idx="24013">
                  <c:v>1.007080078125E-3</c:v>
                </c:pt>
                <c:pt idx="24014">
                  <c:v>1.007080078125E-3</c:v>
                </c:pt>
                <c:pt idx="24015">
                  <c:v>1.0068416595458984E-3</c:v>
                </c:pt>
                <c:pt idx="24016">
                  <c:v>1.007080078125E-3</c:v>
                </c:pt>
                <c:pt idx="24017">
                  <c:v>1.007080078125E-3</c:v>
                </c:pt>
                <c:pt idx="24018">
                  <c:v>1.0068416595458984E-3</c:v>
                </c:pt>
                <c:pt idx="24019">
                  <c:v>1.007080078125E-3</c:v>
                </c:pt>
                <c:pt idx="24020">
                  <c:v>1.0080337524414063E-3</c:v>
                </c:pt>
                <c:pt idx="24021">
                  <c:v>1.007080078125E-3</c:v>
                </c:pt>
                <c:pt idx="24022">
                  <c:v>1.0068416595458984E-3</c:v>
                </c:pt>
                <c:pt idx="24023">
                  <c:v>1.007080078125E-3</c:v>
                </c:pt>
                <c:pt idx="24024">
                  <c:v>1.007080078125E-3</c:v>
                </c:pt>
                <c:pt idx="24025">
                  <c:v>1.0068416595458984E-3</c:v>
                </c:pt>
                <c:pt idx="24026">
                  <c:v>1.007080078125E-3</c:v>
                </c:pt>
                <c:pt idx="24027">
                  <c:v>1.007080078125E-3</c:v>
                </c:pt>
                <c:pt idx="24028">
                  <c:v>1.0068416595458984E-3</c:v>
                </c:pt>
                <c:pt idx="24029">
                  <c:v>1.007080078125E-3</c:v>
                </c:pt>
                <c:pt idx="24030">
                  <c:v>1.007080078125E-3</c:v>
                </c:pt>
                <c:pt idx="24031">
                  <c:v>1.0068416595458984E-3</c:v>
                </c:pt>
                <c:pt idx="24032">
                  <c:v>1.007080078125E-3</c:v>
                </c:pt>
                <c:pt idx="24033">
                  <c:v>1.0080337524414063E-3</c:v>
                </c:pt>
                <c:pt idx="24034">
                  <c:v>1.0068416595458984E-3</c:v>
                </c:pt>
                <c:pt idx="24035">
                  <c:v>1.007080078125E-3</c:v>
                </c:pt>
                <c:pt idx="24036">
                  <c:v>1.007080078125E-3</c:v>
                </c:pt>
                <c:pt idx="24037">
                  <c:v>1.0068416595458984E-3</c:v>
                </c:pt>
                <c:pt idx="24038">
                  <c:v>1.007080078125E-3</c:v>
                </c:pt>
                <c:pt idx="24039">
                  <c:v>1.007080078125E-3</c:v>
                </c:pt>
                <c:pt idx="24040">
                  <c:v>1.0068416595458984E-3</c:v>
                </c:pt>
                <c:pt idx="24041">
                  <c:v>1.007080078125E-3</c:v>
                </c:pt>
                <c:pt idx="24042">
                  <c:v>1.007080078125E-3</c:v>
                </c:pt>
                <c:pt idx="24043">
                  <c:v>1.0068416595458984E-3</c:v>
                </c:pt>
                <c:pt idx="24044">
                  <c:v>1.007080078125E-3</c:v>
                </c:pt>
                <c:pt idx="24045">
                  <c:v>1.0080337524414063E-3</c:v>
                </c:pt>
                <c:pt idx="24046">
                  <c:v>1.007080078125E-3</c:v>
                </c:pt>
                <c:pt idx="24047">
                  <c:v>1.0068416595458984E-3</c:v>
                </c:pt>
                <c:pt idx="24048">
                  <c:v>1.007080078125E-3</c:v>
                </c:pt>
                <c:pt idx="24049">
                  <c:v>1.007080078125E-3</c:v>
                </c:pt>
                <c:pt idx="24050">
                  <c:v>1.0068416595458984E-3</c:v>
                </c:pt>
                <c:pt idx="24051">
                  <c:v>1.007080078125E-3</c:v>
                </c:pt>
                <c:pt idx="24052">
                  <c:v>1.007080078125E-3</c:v>
                </c:pt>
                <c:pt idx="24053">
                  <c:v>1.0068416595458984E-3</c:v>
                </c:pt>
                <c:pt idx="24054">
                  <c:v>1.007080078125E-3</c:v>
                </c:pt>
                <c:pt idx="24055">
                  <c:v>1.007080078125E-3</c:v>
                </c:pt>
                <c:pt idx="24056">
                  <c:v>1.0068416595458984E-3</c:v>
                </c:pt>
                <c:pt idx="24057">
                  <c:v>1.007080078125E-3</c:v>
                </c:pt>
                <c:pt idx="24058">
                  <c:v>1.0080337524414063E-3</c:v>
                </c:pt>
                <c:pt idx="24059">
                  <c:v>1.0068416595458984E-3</c:v>
                </c:pt>
                <c:pt idx="24060">
                  <c:v>1.007080078125E-3</c:v>
                </c:pt>
                <c:pt idx="24061">
                  <c:v>1.007080078125E-3</c:v>
                </c:pt>
                <c:pt idx="24062">
                  <c:v>1.0068416595458984E-3</c:v>
                </c:pt>
                <c:pt idx="24063">
                  <c:v>1.007080078125E-3</c:v>
                </c:pt>
                <c:pt idx="24064">
                  <c:v>1.007080078125E-3</c:v>
                </c:pt>
                <c:pt idx="24065">
                  <c:v>1.0068416595458984E-3</c:v>
                </c:pt>
                <c:pt idx="24066">
                  <c:v>1.007080078125E-3</c:v>
                </c:pt>
                <c:pt idx="24067">
                  <c:v>1.007080078125E-3</c:v>
                </c:pt>
                <c:pt idx="24068">
                  <c:v>1.0068416595458984E-3</c:v>
                </c:pt>
                <c:pt idx="24069">
                  <c:v>1.007080078125E-3</c:v>
                </c:pt>
                <c:pt idx="24070">
                  <c:v>1.0080337524414063E-3</c:v>
                </c:pt>
                <c:pt idx="24071">
                  <c:v>1.007080078125E-3</c:v>
                </c:pt>
                <c:pt idx="24072">
                  <c:v>1.0068416595458984E-3</c:v>
                </c:pt>
                <c:pt idx="24073">
                  <c:v>1.007080078125E-3</c:v>
                </c:pt>
                <c:pt idx="24074">
                  <c:v>1.007080078125E-3</c:v>
                </c:pt>
                <c:pt idx="24075">
                  <c:v>1.0068416595458984E-3</c:v>
                </c:pt>
                <c:pt idx="24076">
                  <c:v>1.007080078125E-3</c:v>
                </c:pt>
                <c:pt idx="24077">
                  <c:v>1.007080078125E-3</c:v>
                </c:pt>
                <c:pt idx="24078">
                  <c:v>1.0068416595458984E-3</c:v>
                </c:pt>
                <c:pt idx="24079">
                  <c:v>1.007080078125E-3</c:v>
                </c:pt>
                <c:pt idx="24080">
                  <c:v>1.007080078125E-3</c:v>
                </c:pt>
                <c:pt idx="24081">
                  <c:v>1.0068416595458984E-3</c:v>
                </c:pt>
                <c:pt idx="24082">
                  <c:v>1.007080078125E-3</c:v>
                </c:pt>
                <c:pt idx="24083">
                  <c:v>1.0080337524414063E-3</c:v>
                </c:pt>
                <c:pt idx="24084">
                  <c:v>1.0068416595458984E-3</c:v>
                </c:pt>
                <c:pt idx="24085">
                  <c:v>8.0561637878417969E-3</c:v>
                </c:pt>
                <c:pt idx="24086">
                  <c:v>1.0068416595458984E-3</c:v>
                </c:pt>
                <c:pt idx="24087">
                  <c:v>1.007080078125E-3</c:v>
                </c:pt>
                <c:pt idx="24088">
                  <c:v>1.0080337524414063E-3</c:v>
                </c:pt>
                <c:pt idx="24089">
                  <c:v>1.007080078125E-3</c:v>
                </c:pt>
                <c:pt idx="24090">
                  <c:v>1.0068416595458984E-3</c:v>
                </c:pt>
                <c:pt idx="24091">
                  <c:v>1.007080078125E-3</c:v>
                </c:pt>
                <c:pt idx="24092">
                  <c:v>1.007080078125E-3</c:v>
                </c:pt>
                <c:pt idx="24093">
                  <c:v>7.0488452911376953E-3</c:v>
                </c:pt>
                <c:pt idx="24094">
                  <c:v>1.007080078125E-3</c:v>
                </c:pt>
                <c:pt idx="24095">
                  <c:v>1.0080337524414063E-3</c:v>
                </c:pt>
                <c:pt idx="24096">
                  <c:v>1.0068416595458984E-3</c:v>
                </c:pt>
                <c:pt idx="24097">
                  <c:v>1.007080078125E-3</c:v>
                </c:pt>
                <c:pt idx="24098">
                  <c:v>1.007080078125E-3</c:v>
                </c:pt>
                <c:pt idx="24099">
                  <c:v>1.0068416595458984E-3</c:v>
                </c:pt>
                <c:pt idx="24100">
                  <c:v>1.007080078125E-3</c:v>
                </c:pt>
                <c:pt idx="24101">
                  <c:v>1.007080078125E-3</c:v>
                </c:pt>
                <c:pt idx="24102">
                  <c:v>1.0068416595458984E-3</c:v>
                </c:pt>
                <c:pt idx="24103">
                  <c:v>1.007080078125E-3</c:v>
                </c:pt>
                <c:pt idx="24104">
                  <c:v>1.007080078125E-3</c:v>
                </c:pt>
                <c:pt idx="24105">
                  <c:v>1.0068416595458984E-3</c:v>
                </c:pt>
                <c:pt idx="24106">
                  <c:v>1.007080078125E-3</c:v>
                </c:pt>
                <c:pt idx="24107">
                  <c:v>1.0080337524414063E-3</c:v>
                </c:pt>
                <c:pt idx="24108">
                  <c:v>1.007080078125E-3</c:v>
                </c:pt>
                <c:pt idx="24109">
                  <c:v>1.0068416595458984E-3</c:v>
                </c:pt>
                <c:pt idx="24110">
                  <c:v>1.007080078125E-3</c:v>
                </c:pt>
                <c:pt idx="24111">
                  <c:v>1.007080078125E-3</c:v>
                </c:pt>
                <c:pt idx="24112">
                  <c:v>1.0068416595458984E-3</c:v>
                </c:pt>
                <c:pt idx="24113">
                  <c:v>1.007080078125E-3</c:v>
                </c:pt>
                <c:pt idx="24114">
                  <c:v>1.007080078125E-3</c:v>
                </c:pt>
                <c:pt idx="24115">
                  <c:v>1.0068416595458984E-3</c:v>
                </c:pt>
                <c:pt idx="24116">
                  <c:v>1.007080078125E-3</c:v>
                </c:pt>
                <c:pt idx="24117">
                  <c:v>1.007080078125E-3</c:v>
                </c:pt>
                <c:pt idx="24118">
                  <c:v>1.0068416595458984E-3</c:v>
                </c:pt>
                <c:pt idx="24119">
                  <c:v>1.007080078125E-3</c:v>
                </c:pt>
                <c:pt idx="24120">
                  <c:v>1.0080337524414063E-3</c:v>
                </c:pt>
                <c:pt idx="24121">
                  <c:v>1.0068416595458984E-3</c:v>
                </c:pt>
                <c:pt idx="24122">
                  <c:v>1.007080078125E-3</c:v>
                </c:pt>
                <c:pt idx="24123">
                  <c:v>1.007080078125E-3</c:v>
                </c:pt>
                <c:pt idx="24124">
                  <c:v>1.0068416595458984E-3</c:v>
                </c:pt>
                <c:pt idx="24125">
                  <c:v>1.007080078125E-3</c:v>
                </c:pt>
                <c:pt idx="24126">
                  <c:v>1.007080078125E-3</c:v>
                </c:pt>
                <c:pt idx="24127">
                  <c:v>1.0068416595458984E-3</c:v>
                </c:pt>
                <c:pt idx="24128">
                  <c:v>1.007080078125E-3</c:v>
                </c:pt>
                <c:pt idx="24129">
                  <c:v>1.007080078125E-3</c:v>
                </c:pt>
                <c:pt idx="24130">
                  <c:v>1.0068416595458984E-3</c:v>
                </c:pt>
                <c:pt idx="24131">
                  <c:v>1.007080078125E-3</c:v>
                </c:pt>
                <c:pt idx="24132">
                  <c:v>1.0080337524414063E-3</c:v>
                </c:pt>
                <c:pt idx="24133">
                  <c:v>1.007080078125E-3</c:v>
                </c:pt>
                <c:pt idx="24134">
                  <c:v>1.0068416595458984E-3</c:v>
                </c:pt>
                <c:pt idx="24135">
                  <c:v>1.007080078125E-3</c:v>
                </c:pt>
                <c:pt idx="24136">
                  <c:v>1.007080078125E-3</c:v>
                </c:pt>
                <c:pt idx="24137">
                  <c:v>1.0068416595458984E-3</c:v>
                </c:pt>
                <c:pt idx="24138">
                  <c:v>1.007080078125E-3</c:v>
                </c:pt>
                <c:pt idx="24139">
                  <c:v>1.007080078125E-3</c:v>
                </c:pt>
                <c:pt idx="24140">
                  <c:v>1.0068416595458984E-3</c:v>
                </c:pt>
                <c:pt idx="24141">
                  <c:v>1.007080078125E-3</c:v>
                </c:pt>
                <c:pt idx="24142">
                  <c:v>1.007080078125E-3</c:v>
                </c:pt>
                <c:pt idx="24143">
                  <c:v>1.0068416595458984E-3</c:v>
                </c:pt>
                <c:pt idx="24144">
                  <c:v>1.007080078125E-3</c:v>
                </c:pt>
                <c:pt idx="24145">
                  <c:v>1.0080337524414063E-3</c:v>
                </c:pt>
                <c:pt idx="24146">
                  <c:v>1.0068416595458984E-3</c:v>
                </c:pt>
                <c:pt idx="24147">
                  <c:v>7.0490837097167969E-3</c:v>
                </c:pt>
                <c:pt idx="24148">
                  <c:v>1.007080078125E-3</c:v>
                </c:pt>
                <c:pt idx="24149">
                  <c:v>1.0068416595458984E-3</c:v>
                </c:pt>
                <c:pt idx="24150">
                  <c:v>1.007080078125E-3</c:v>
                </c:pt>
                <c:pt idx="24151">
                  <c:v>1.0080337524414063E-3</c:v>
                </c:pt>
                <c:pt idx="24152">
                  <c:v>1.007080078125E-3</c:v>
                </c:pt>
                <c:pt idx="24153">
                  <c:v>1.0068416595458984E-3</c:v>
                </c:pt>
                <c:pt idx="24154">
                  <c:v>1.007080078125E-3</c:v>
                </c:pt>
                <c:pt idx="24155">
                  <c:v>1.007080078125E-3</c:v>
                </c:pt>
                <c:pt idx="24156">
                  <c:v>1.0068416595458984E-3</c:v>
                </c:pt>
                <c:pt idx="24157">
                  <c:v>1.007080078125E-3</c:v>
                </c:pt>
                <c:pt idx="24158">
                  <c:v>1.007080078125E-3</c:v>
                </c:pt>
                <c:pt idx="24159">
                  <c:v>1.0068416595458984E-3</c:v>
                </c:pt>
                <c:pt idx="24160">
                  <c:v>1.007080078125E-3</c:v>
                </c:pt>
                <c:pt idx="24161">
                  <c:v>1.007080078125E-3</c:v>
                </c:pt>
                <c:pt idx="24162">
                  <c:v>1.0068416595458984E-3</c:v>
                </c:pt>
                <c:pt idx="24163">
                  <c:v>1.007080078125E-3</c:v>
                </c:pt>
                <c:pt idx="24164">
                  <c:v>1.0080337524414063E-3</c:v>
                </c:pt>
                <c:pt idx="24165">
                  <c:v>1.0068416595458984E-3</c:v>
                </c:pt>
                <c:pt idx="24166">
                  <c:v>1.007080078125E-3</c:v>
                </c:pt>
                <c:pt idx="24167">
                  <c:v>1.007080078125E-3</c:v>
                </c:pt>
                <c:pt idx="24168">
                  <c:v>1.0068416595458984E-3</c:v>
                </c:pt>
                <c:pt idx="24169">
                  <c:v>1.007080078125E-3</c:v>
                </c:pt>
                <c:pt idx="24170">
                  <c:v>1.007080078125E-3</c:v>
                </c:pt>
                <c:pt idx="24171">
                  <c:v>1.0068416595458984E-3</c:v>
                </c:pt>
                <c:pt idx="24172">
                  <c:v>1.007080078125E-3</c:v>
                </c:pt>
                <c:pt idx="24173">
                  <c:v>1.007080078125E-3</c:v>
                </c:pt>
                <c:pt idx="24174">
                  <c:v>1.0068416595458984E-3</c:v>
                </c:pt>
                <c:pt idx="24175">
                  <c:v>1.007080078125E-3</c:v>
                </c:pt>
                <c:pt idx="24176">
                  <c:v>1.0080337524414063E-3</c:v>
                </c:pt>
                <c:pt idx="24177">
                  <c:v>1.007080078125E-3</c:v>
                </c:pt>
                <c:pt idx="24178">
                  <c:v>1.0068416595458984E-3</c:v>
                </c:pt>
                <c:pt idx="24179">
                  <c:v>1.007080078125E-3</c:v>
                </c:pt>
                <c:pt idx="24180">
                  <c:v>1.007080078125E-3</c:v>
                </c:pt>
                <c:pt idx="24181">
                  <c:v>1.0068416595458984E-3</c:v>
                </c:pt>
                <c:pt idx="24182">
                  <c:v>1.007080078125E-3</c:v>
                </c:pt>
                <c:pt idx="24183">
                  <c:v>1.007080078125E-3</c:v>
                </c:pt>
                <c:pt idx="24184">
                  <c:v>1.0068416595458984E-3</c:v>
                </c:pt>
                <c:pt idx="24185">
                  <c:v>1.007080078125E-3</c:v>
                </c:pt>
                <c:pt idx="24186">
                  <c:v>1.007080078125E-3</c:v>
                </c:pt>
                <c:pt idx="24187">
                  <c:v>1.0068416595458984E-3</c:v>
                </c:pt>
                <c:pt idx="24188">
                  <c:v>1.0080337524414063E-3</c:v>
                </c:pt>
                <c:pt idx="24189">
                  <c:v>1.007080078125E-3</c:v>
                </c:pt>
                <c:pt idx="24190">
                  <c:v>1.0068416595458984E-3</c:v>
                </c:pt>
                <c:pt idx="24191">
                  <c:v>1.007080078125E-3</c:v>
                </c:pt>
                <c:pt idx="24192">
                  <c:v>1.007080078125E-3</c:v>
                </c:pt>
                <c:pt idx="24193">
                  <c:v>1.0068416595458984E-3</c:v>
                </c:pt>
                <c:pt idx="24194">
                  <c:v>1.007080078125E-3</c:v>
                </c:pt>
                <c:pt idx="24195">
                  <c:v>1.007080078125E-3</c:v>
                </c:pt>
                <c:pt idx="24196">
                  <c:v>1.0068416595458984E-3</c:v>
                </c:pt>
                <c:pt idx="24197">
                  <c:v>1.007080078125E-3</c:v>
                </c:pt>
                <c:pt idx="24198">
                  <c:v>1.007080078125E-3</c:v>
                </c:pt>
                <c:pt idx="24199">
                  <c:v>1.0068416595458984E-3</c:v>
                </c:pt>
                <c:pt idx="24200">
                  <c:v>1.007080078125E-3</c:v>
                </c:pt>
                <c:pt idx="24201">
                  <c:v>1.0080337524414063E-3</c:v>
                </c:pt>
                <c:pt idx="24202">
                  <c:v>1.007080078125E-3</c:v>
                </c:pt>
                <c:pt idx="24203">
                  <c:v>1.0068416595458984E-3</c:v>
                </c:pt>
                <c:pt idx="24204">
                  <c:v>1.007080078125E-3</c:v>
                </c:pt>
                <c:pt idx="24205">
                  <c:v>1.007080078125E-3</c:v>
                </c:pt>
                <c:pt idx="24206">
                  <c:v>1.0068416595458984E-3</c:v>
                </c:pt>
                <c:pt idx="24207">
                  <c:v>1.007080078125E-3</c:v>
                </c:pt>
                <c:pt idx="24208">
                  <c:v>1.007080078125E-3</c:v>
                </c:pt>
                <c:pt idx="24209">
                  <c:v>1.0068416595458984E-3</c:v>
                </c:pt>
                <c:pt idx="24210">
                  <c:v>1.007080078125E-3</c:v>
                </c:pt>
                <c:pt idx="24211">
                  <c:v>1.007080078125E-3</c:v>
                </c:pt>
                <c:pt idx="24212">
                  <c:v>1.0068416595458984E-3</c:v>
                </c:pt>
                <c:pt idx="24213">
                  <c:v>1.0080337524414063E-3</c:v>
                </c:pt>
                <c:pt idx="24214">
                  <c:v>6.0420036315917969E-3</c:v>
                </c:pt>
                <c:pt idx="24215">
                  <c:v>1.007080078125E-3</c:v>
                </c:pt>
                <c:pt idx="24216">
                  <c:v>1.0068416595458984E-3</c:v>
                </c:pt>
                <c:pt idx="24217">
                  <c:v>1.007080078125E-3</c:v>
                </c:pt>
                <c:pt idx="24218">
                  <c:v>1.007080078125E-3</c:v>
                </c:pt>
                <c:pt idx="24219">
                  <c:v>1.0068416595458984E-3</c:v>
                </c:pt>
                <c:pt idx="24220">
                  <c:v>1.007080078125E-3</c:v>
                </c:pt>
                <c:pt idx="24221">
                  <c:v>1.0080337524414063E-3</c:v>
                </c:pt>
                <c:pt idx="24222">
                  <c:v>1.007080078125E-3</c:v>
                </c:pt>
                <c:pt idx="24223">
                  <c:v>1.0068416595458984E-3</c:v>
                </c:pt>
                <c:pt idx="24224">
                  <c:v>1.007080078125E-3</c:v>
                </c:pt>
                <c:pt idx="24225">
                  <c:v>1.007080078125E-3</c:v>
                </c:pt>
                <c:pt idx="24226">
                  <c:v>1.0068416595458984E-3</c:v>
                </c:pt>
                <c:pt idx="24227">
                  <c:v>1.007080078125E-3</c:v>
                </c:pt>
                <c:pt idx="24228">
                  <c:v>1.007080078125E-3</c:v>
                </c:pt>
                <c:pt idx="24229">
                  <c:v>1.0068416595458984E-3</c:v>
                </c:pt>
                <c:pt idx="24230">
                  <c:v>1.007080078125E-3</c:v>
                </c:pt>
                <c:pt idx="24231">
                  <c:v>1.007080078125E-3</c:v>
                </c:pt>
                <c:pt idx="24232">
                  <c:v>1.0068416595458984E-3</c:v>
                </c:pt>
                <c:pt idx="24233">
                  <c:v>1.0080337524414063E-3</c:v>
                </c:pt>
                <c:pt idx="24234">
                  <c:v>1.007080078125E-3</c:v>
                </c:pt>
                <c:pt idx="24235">
                  <c:v>1.0068416595458984E-3</c:v>
                </c:pt>
                <c:pt idx="24236">
                  <c:v>1.007080078125E-3</c:v>
                </c:pt>
                <c:pt idx="24237">
                  <c:v>1.007080078125E-3</c:v>
                </c:pt>
                <c:pt idx="24238">
                  <c:v>1.0068416595458984E-3</c:v>
                </c:pt>
                <c:pt idx="24239">
                  <c:v>1.007080078125E-3</c:v>
                </c:pt>
                <c:pt idx="24240">
                  <c:v>1.007080078125E-3</c:v>
                </c:pt>
                <c:pt idx="24241">
                  <c:v>1.0068416595458984E-3</c:v>
                </c:pt>
                <c:pt idx="24242">
                  <c:v>1.007080078125E-3</c:v>
                </c:pt>
                <c:pt idx="24243">
                  <c:v>1.007080078125E-3</c:v>
                </c:pt>
                <c:pt idx="24244">
                  <c:v>1.0068416595458984E-3</c:v>
                </c:pt>
                <c:pt idx="24245">
                  <c:v>1.007080078125E-3</c:v>
                </c:pt>
                <c:pt idx="24246">
                  <c:v>1.0080337524414063E-3</c:v>
                </c:pt>
                <c:pt idx="24247">
                  <c:v>1.007080078125E-3</c:v>
                </c:pt>
                <c:pt idx="24248">
                  <c:v>1.0068416595458984E-3</c:v>
                </c:pt>
                <c:pt idx="24249">
                  <c:v>1.007080078125E-3</c:v>
                </c:pt>
                <c:pt idx="24250">
                  <c:v>1.007080078125E-3</c:v>
                </c:pt>
                <c:pt idx="24251">
                  <c:v>1.0068416595458984E-3</c:v>
                </c:pt>
                <c:pt idx="24252">
                  <c:v>1.007080078125E-3</c:v>
                </c:pt>
                <c:pt idx="24253">
                  <c:v>1.007080078125E-3</c:v>
                </c:pt>
                <c:pt idx="24254">
                  <c:v>1.0068416595458984E-3</c:v>
                </c:pt>
                <c:pt idx="24255">
                  <c:v>1.007080078125E-3</c:v>
                </c:pt>
                <c:pt idx="24256">
                  <c:v>1.007080078125E-3</c:v>
                </c:pt>
                <c:pt idx="24257">
                  <c:v>1.0068416595458984E-3</c:v>
                </c:pt>
                <c:pt idx="24258">
                  <c:v>1.0080337524414063E-3</c:v>
                </c:pt>
                <c:pt idx="24259">
                  <c:v>1.007080078125E-3</c:v>
                </c:pt>
                <c:pt idx="24260">
                  <c:v>1.0068416595458984E-3</c:v>
                </c:pt>
                <c:pt idx="24261">
                  <c:v>1.007080078125E-3</c:v>
                </c:pt>
                <c:pt idx="24262">
                  <c:v>1.007080078125E-3</c:v>
                </c:pt>
                <c:pt idx="24263">
                  <c:v>1.0068416595458984E-3</c:v>
                </c:pt>
                <c:pt idx="24264">
                  <c:v>1.007080078125E-3</c:v>
                </c:pt>
                <c:pt idx="24265">
                  <c:v>1.007080078125E-3</c:v>
                </c:pt>
                <c:pt idx="24266">
                  <c:v>1.0068416595458984E-3</c:v>
                </c:pt>
                <c:pt idx="24267">
                  <c:v>1.007080078125E-3</c:v>
                </c:pt>
                <c:pt idx="24268">
                  <c:v>1.007080078125E-3</c:v>
                </c:pt>
                <c:pt idx="24269">
                  <c:v>1.0068416595458984E-3</c:v>
                </c:pt>
                <c:pt idx="24270">
                  <c:v>1.007080078125E-3</c:v>
                </c:pt>
                <c:pt idx="24271">
                  <c:v>1.0080337524414063E-3</c:v>
                </c:pt>
                <c:pt idx="24272">
                  <c:v>1.007080078125E-3</c:v>
                </c:pt>
                <c:pt idx="24273">
                  <c:v>1.0068416595458984E-3</c:v>
                </c:pt>
                <c:pt idx="24274">
                  <c:v>1.007080078125E-3</c:v>
                </c:pt>
                <c:pt idx="24275">
                  <c:v>1.007080078125E-3</c:v>
                </c:pt>
                <c:pt idx="24276">
                  <c:v>1.0068416595458984E-3</c:v>
                </c:pt>
                <c:pt idx="24277">
                  <c:v>1.007080078125E-3</c:v>
                </c:pt>
                <c:pt idx="24278">
                  <c:v>1.007080078125E-3</c:v>
                </c:pt>
                <c:pt idx="24279">
                  <c:v>1.0068416595458984E-3</c:v>
                </c:pt>
                <c:pt idx="24280">
                  <c:v>1.007080078125E-3</c:v>
                </c:pt>
                <c:pt idx="24281">
                  <c:v>1.007080078125E-3</c:v>
                </c:pt>
                <c:pt idx="24282">
                  <c:v>1.0068416595458984E-3</c:v>
                </c:pt>
                <c:pt idx="24283">
                  <c:v>1.0080337524414063E-3</c:v>
                </c:pt>
                <c:pt idx="24284">
                  <c:v>1.007080078125E-3</c:v>
                </c:pt>
                <c:pt idx="24285">
                  <c:v>1.0068416595458984E-3</c:v>
                </c:pt>
                <c:pt idx="24286">
                  <c:v>1.007080078125E-3</c:v>
                </c:pt>
                <c:pt idx="24287">
                  <c:v>1.007080078125E-3</c:v>
                </c:pt>
                <c:pt idx="24288">
                  <c:v>1.0068416595458984E-3</c:v>
                </c:pt>
                <c:pt idx="24289">
                  <c:v>1.007080078125E-3</c:v>
                </c:pt>
                <c:pt idx="24290">
                  <c:v>1.007080078125E-3</c:v>
                </c:pt>
                <c:pt idx="24291">
                  <c:v>1.0068416595458984E-3</c:v>
                </c:pt>
                <c:pt idx="24292">
                  <c:v>1.007080078125E-3</c:v>
                </c:pt>
                <c:pt idx="24293">
                  <c:v>1.007080078125E-3</c:v>
                </c:pt>
                <c:pt idx="24294">
                  <c:v>1.0068416595458984E-3</c:v>
                </c:pt>
                <c:pt idx="24295">
                  <c:v>1.007080078125E-3</c:v>
                </c:pt>
                <c:pt idx="24296">
                  <c:v>1.0080337524414063E-3</c:v>
                </c:pt>
                <c:pt idx="24297">
                  <c:v>1.007080078125E-3</c:v>
                </c:pt>
                <c:pt idx="24298">
                  <c:v>1.0068416595458984E-3</c:v>
                </c:pt>
                <c:pt idx="24299">
                  <c:v>3.9276123046875E-2</c:v>
                </c:pt>
                <c:pt idx="24300">
                  <c:v>1.0068416595458984E-3</c:v>
                </c:pt>
                <c:pt idx="24301">
                  <c:v>1.007080078125E-3</c:v>
                </c:pt>
                <c:pt idx="24302">
                  <c:v>1.007080078125E-3</c:v>
                </c:pt>
                <c:pt idx="24303">
                  <c:v>1.0068416595458984E-3</c:v>
                </c:pt>
                <c:pt idx="24304">
                  <c:v>1.007080078125E-3</c:v>
                </c:pt>
                <c:pt idx="24305">
                  <c:v>1.007080078125E-3</c:v>
                </c:pt>
                <c:pt idx="24306">
                  <c:v>1.0068416595458984E-3</c:v>
                </c:pt>
                <c:pt idx="24307">
                  <c:v>3.0221939086914063E-3</c:v>
                </c:pt>
                <c:pt idx="24308">
                  <c:v>1.0068416595458984E-3</c:v>
                </c:pt>
                <c:pt idx="24309">
                  <c:v>1.007080078125E-3</c:v>
                </c:pt>
                <c:pt idx="24310">
                  <c:v>1.007080078125E-3</c:v>
                </c:pt>
                <c:pt idx="24311">
                  <c:v>1.0068416595458984E-3</c:v>
                </c:pt>
                <c:pt idx="24312">
                  <c:v>1.007080078125E-3</c:v>
                </c:pt>
                <c:pt idx="24313">
                  <c:v>1.007080078125E-3</c:v>
                </c:pt>
                <c:pt idx="24314">
                  <c:v>1.0068416595458984E-3</c:v>
                </c:pt>
                <c:pt idx="24315">
                  <c:v>1.007080078125E-3</c:v>
                </c:pt>
                <c:pt idx="24316">
                  <c:v>1.007080078125E-3</c:v>
                </c:pt>
                <c:pt idx="24317">
                  <c:v>1.0068416595458984E-3</c:v>
                </c:pt>
                <c:pt idx="24318">
                  <c:v>1.0080337524414063E-3</c:v>
                </c:pt>
                <c:pt idx="24319">
                  <c:v>1.007080078125E-3</c:v>
                </c:pt>
                <c:pt idx="24320">
                  <c:v>1.0068416595458984E-3</c:v>
                </c:pt>
                <c:pt idx="24321">
                  <c:v>1.007080078125E-3</c:v>
                </c:pt>
                <c:pt idx="24322">
                  <c:v>1.007080078125E-3</c:v>
                </c:pt>
                <c:pt idx="24323">
                  <c:v>1.0068416595458984E-3</c:v>
                </c:pt>
                <c:pt idx="24324">
                  <c:v>1.007080078125E-3</c:v>
                </c:pt>
                <c:pt idx="24325">
                  <c:v>1.007080078125E-3</c:v>
                </c:pt>
                <c:pt idx="24326">
                  <c:v>1.0068416595458984E-3</c:v>
                </c:pt>
                <c:pt idx="24327">
                  <c:v>1.007080078125E-3</c:v>
                </c:pt>
                <c:pt idx="24328">
                  <c:v>1.007080078125E-3</c:v>
                </c:pt>
                <c:pt idx="24329">
                  <c:v>1.0068416595458984E-3</c:v>
                </c:pt>
                <c:pt idx="24330">
                  <c:v>1.007080078125E-3</c:v>
                </c:pt>
                <c:pt idx="24331">
                  <c:v>1.0080337524414063E-3</c:v>
                </c:pt>
                <c:pt idx="24332">
                  <c:v>1.007080078125E-3</c:v>
                </c:pt>
                <c:pt idx="24333">
                  <c:v>1.0068416595458984E-3</c:v>
                </c:pt>
                <c:pt idx="24334">
                  <c:v>1.007080078125E-3</c:v>
                </c:pt>
                <c:pt idx="24335">
                  <c:v>1.007080078125E-3</c:v>
                </c:pt>
                <c:pt idx="24336">
                  <c:v>1.0068416595458984E-3</c:v>
                </c:pt>
                <c:pt idx="24337">
                  <c:v>1.007080078125E-3</c:v>
                </c:pt>
                <c:pt idx="24338">
                  <c:v>1.007080078125E-3</c:v>
                </c:pt>
                <c:pt idx="24339">
                  <c:v>1.0068416595458984E-3</c:v>
                </c:pt>
                <c:pt idx="24340">
                  <c:v>1.007080078125E-3</c:v>
                </c:pt>
                <c:pt idx="24341">
                  <c:v>1.007080078125E-3</c:v>
                </c:pt>
                <c:pt idx="24342">
                  <c:v>1.0068416595458984E-3</c:v>
                </c:pt>
                <c:pt idx="24343">
                  <c:v>1.0080337524414063E-3</c:v>
                </c:pt>
                <c:pt idx="24344">
                  <c:v>1.007080078125E-3</c:v>
                </c:pt>
                <c:pt idx="24345">
                  <c:v>1.0068416595458984E-3</c:v>
                </c:pt>
                <c:pt idx="24346">
                  <c:v>1.007080078125E-3</c:v>
                </c:pt>
                <c:pt idx="24347">
                  <c:v>1.007080078125E-3</c:v>
                </c:pt>
                <c:pt idx="24348">
                  <c:v>1.0068416595458984E-3</c:v>
                </c:pt>
                <c:pt idx="24349">
                  <c:v>1.007080078125E-3</c:v>
                </c:pt>
                <c:pt idx="24350">
                  <c:v>1.007080078125E-3</c:v>
                </c:pt>
                <c:pt idx="24351">
                  <c:v>1.0068416595458984E-3</c:v>
                </c:pt>
                <c:pt idx="24352">
                  <c:v>1.007080078125E-3</c:v>
                </c:pt>
                <c:pt idx="24353">
                  <c:v>1.007080078125E-3</c:v>
                </c:pt>
                <c:pt idx="24354">
                  <c:v>1.0068416595458984E-3</c:v>
                </c:pt>
                <c:pt idx="24355">
                  <c:v>1.007080078125E-3</c:v>
                </c:pt>
                <c:pt idx="24356">
                  <c:v>1.0080337524414063E-3</c:v>
                </c:pt>
                <c:pt idx="24357">
                  <c:v>1.007080078125E-3</c:v>
                </c:pt>
                <c:pt idx="24358">
                  <c:v>1.0068416595458984E-3</c:v>
                </c:pt>
                <c:pt idx="24359">
                  <c:v>1.007080078125E-3</c:v>
                </c:pt>
                <c:pt idx="24360">
                  <c:v>1.007080078125E-3</c:v>
                </c:pt>
                <c:pt idx="24361">
                  <c:v>1.0068416595458984E-3</c:v>
                </c:pt>
                <c:pt idx="24362">
                  <c:v>1.007080078125E-3</c:v>
                </c:pt>
                <c:pt idx="24363">
                  <c:v>1.007080078125E-3</c:v>
                </c:pt>
                <c:pt idx="24364">
                  <c:v>1.0068416595458984E-3</c:v>
                </c:pt>
                <c:pt idx="24365">
                  <c:v>1.007080078125E-3</c:v>
                </c:pt>
                <c:pt idx="24366">
                  <c:v>1.0068416595458984E-3</c:v>
                </c:pt>
                <c:pt idx="24367">
                  <c:v>1.007080078125E-3</c:v>
                </c:pt>
                <c:pt idx="24368">
                  <c:v>1.0080337524414063E-3</c:v>
                </c:pt>
                <c:pt idx="24369">
                  <c:v>1.007080078125E-3</c:v>
                </c:pt>
                <c:pt idx="24370">
                  <c:v>1.0068416595458984E-3</c:v>
                </c:pt>
                <c:pt idx="24371">
                  <c:v>1.007080078125E-3</c:v>
                </c:pt>
                <c:pt idx="24372">
                  <c:v>1.007080078125E-3</c:v>
                </c:pt>
                <c:pt idx="24373">
                  <c:v>1.0068416595458984E-3</c:v>
                </c:pt>
                <c:pt idx="24374">
                  <c:v>1.007080078125E-3</c:v>
                </c:pt>
                <c:pt idx="24375">
                  <c:v>1.007080078125E-3</c:v>
                </c:pt>
                <c:pt idx="24376">
                  <c:v>1.0068416595458984E-3</c:v>
                </c:pt>
                <c:pt idx="24377">
                  <c:v>1.007080078125E-3</c:v>
                </c:pt>
                <c:pt idx="24378">
                  <c:v>1.007080078125E-3</c:v>
                </c:pt>
                <c:pt idx="24379">
                  <c:v>1.0068416595458984E-3</c:v>
                </c:pt>
                <c:pt idx="24380">
                  <c:v>1.007080078125E-3</c:v>
                </c:pt>
                <c:pt idx="24381">
                  <c:v>1.0080337524414063E-3</c:v>
                </c:pt>
                <c:pt idx="24382">
                  <c:v>1.007080078125E-3</c:v>
                </c:pt>
                <c:pt idx="24383">
                  <c:v>1.0068416595458984E-3</c:v>
                </c:pt>
                <c:pt idx="24384">
                  <c:v>1.007080078125E-3</c:v>
                </c:pt>
                <c:pt idx="24385">
                  <c:v>1.007080078125E-3</c:v>
                </c:pt>
                <c:pt idx="24386">
                  <c:v>1.0068416595458984E-3</c:v>
                </c:pt>
                <c:pt idx="24387">
                  <c:v>1.007080078125E-3</c:v>
                </c:pt>
                <c:pt idx="24388">
                  <c:v>1.0068416595458984E-3</c:v>
                </c:pt>
                <c:pt idx="24389">
                  <c:v>1.007080078125E-3</c:v>
                </c:pt>
                <c:pt idx="24390">
                  <c:v>1.007080078125E-3</c:v>
                </c:pt>
                <c:pt idx="24391">
                  <c:v>1.0068416595458984E-3</c:v>
                </c:pt>
                <c:pt idx="24392">
                  <c:v>1.007080078125E-3</c:v>
                </c:pt>
                <c:pt idx="24393">
                  <c:v>1.0080337524414063E-3</c:v>
                </c:pt>
                <c:pt idx="24394">
                  <c:v>1.007080078125E-3</c:v>
                </c:pt>
                <c:pt idx="24395">
                  <c:v>1.0068416595458984E-3</c:v>
                </c:pt>
                <c:pt idx="24396">
                  <c:v>1.007080078125E-3</c:v>
                </c:pt>
                <c:pt idx="24397">
                  <c:v>1.007080078125E-3</c:v>
                </c:pt>
                <c:pt idx="24398">
                  <c:v>1.0068416595458984E-3</c:v>
                </c:pt>
                <c:pt idx="24399">
                  <c:v>2.01416015625E-3</c:v>
                </c:pt>
                <c:pt idx="24400">
                  <c:v>1.0068416595458984E-3</c:v>
                </c:pt>
                <c:pt idx="24401">
                  <c:v>1.007080078125E-3</c:v>
                </c:pt>
                <c:pt idx="24402">
                  <c:v>1.007080078125E-3</c:v>
                </c:pt>
                <c:pt idx="24403">
                  <c:v>1.0068416595458984E-3</c:v>
                </c:pt>
                <c:pt idx="24404">
                  <c:v>1.007080078125E-3</c:v>
                </c:pt>
                <c:pt idx="24405">
                  <c:v>1.0080337524414063E-3</c:v>
                </c:pt>
                <c:pt idx="24406">
                  <c:v>1.007080078125E-3</c:v>
                </c:pt>
                <c:pt idx="24407">
                  <c:v>1.0068416595458984E-3</c:v>
                </c:pt>
                <c:pt idx="24408">
                  <c:v>1.007080078125E-3</c:v>
                </c:pt>
                <c:pt idx="24409">
                  <c:v>1.0068416595458984E-3</c:v>
                </c:pt>
                <c:pt idx="24410">
                  <c:v>1.007080078125E-3</c:v>
                </c:pt>
                <c:pt idx="24411">
                  <c:v>1.007080078125E-3</c:v>
                </c:pt>
                <c:pt idx="24412">
                  <c:v>1.0068416595458984E-3</c:v>
                </c:pt>
                <c:pt idx="24413">
                  <c:v>1.007080078125E-3</c:v>
                </c:pt>
                <c:pt idx="24414">
                  <c:v>1.007080078125E-3</c:v>
                </c:pt>
                <c:pt idx="24415">
                  <c:v>1.0068416595458984E-3</c:v>
                </c:pt>
                <c:pt idx="24416">
                  <c:v>1.007080078125E-3</c:v>
                </c:pt>
                <c:pt idx="24417">
                  <c:v>1.0080337524414063E-3</c:v>
                </c:pt>
                <c:pt idx="24418">
                  <c:v>1.007080078125E-3</c:v>
                </c:pt>
                <c:pt idx="24419">
                  <c:v>1.0068416595458984E-3</c:v>
                </c:pt>
                <c:pt idx="24420">
                  <c:v>1.007080078125E-3</c:v>
                </c:pt>
                <c:pt idx="24421">
                  <c:v>1.007080078125E-3</c:v>
                </c:pt>
                <c:pt idx="24422">
                  <c:v>1.0068416595458984E-3</c:v>
                </c:pt>
                <c:pt idx="24423">
                  <c:v>1.007080078125E-3</c:v>
                </c:pt>
                <c:pt idx="24424">
                  <c:v>1.007080078125E-3</c:v>
                </c:pt>
                <c:pt idx="24425">
                  <c:v>1.0068416595458984E-3</c:v>
                </c:pt>
                <c:pt idx="24426">
                  <c:v>1.007080078125E-3</c:v>
                </c:pt>
                <c:pt idx="24427">
                  <c:v>1.007080078125E-3</c:v>
                </c:pt>
                <c:pt idx="24428">
                  <c:v>1.0068416595458984E-3</c:v>
                </c:pt>
                <c:pt idx="24429">
                  <c:v>1.007080078125E-3</c:v>
                </c:pt>
                <c:pt idx="24430">
                  <c:v>1.0080337524414063E-3</c:v>
                </c:pt>
                <c:pt idx="24431">
                  <c:v>1.0068416595458984E-3</c:v>
                </c:pt>
                <c:pt idx="24432">
                  <c:v>1.007080078125E-3</c:v>
                </c:pt>
                <c:pt idx="24433">
                  <c:v>1.007080078125E-3</c:v>
                </c:pt>
                <c:pt idx="24434">
                  <c:v>1.0068416595458984E-3</c:v>
                </c:pt>
                <c:pt idx="24435">
                  <c:v>1.007080078125E-3</c:v>
                </c:pt>
                <c:pt idx="24436">
                  <c:v>1.007080078125E-3</c:v>
                </c:pt>
                <c:pt idx="24437">
                  <c:v>1.0068416595458984E-3</c:v>
                </c:pt>
                <c:pt idx="24438">
                  <c:v>1.007080078125E-3</c:v>
                </c:pt>
                <c:pt idx="24439">
                  <c:v>1.007080078125E-3</c:v>
                </c:pt>
                <c:pt idx="24440">
                  <c:v>1.0068416595458984E-3</c:v>
                </c:pt>
                <c:pt idx="24441">
                  <c:v>1.007080078125E-3</c:v>
                </c:pt>
                <c:pt idx="24442">
                  <c:v>1.0080337524414063E-3</c:v>
                </c:pt>
                <c:pt idx="24443">
                  <c:v>1.007080078125E-3</c:v>
                </c:pt>
                <c:pt idx="24444">
                  <c:v>1.0068416595458984E-3</c:v>
                </c:pt>
                <c:pt idx="24445">
                  <c:v>1.007080078125E-3</c:v>
                </c:pt>
                <c:pt idx="24446">
                  <c:v>1.007080078125E-3</c:v>
                </c:pt>
                <c:pt idx="24447">
                  <c:v>1.0068416595458984E-3</c:v>
                </c:pt>
                <c:pt idx="24448">
                  <c:v>1.007080078125E-3</c:v>
                </c:pt>
                <c:pt idx="24449">
                  <c:v>1.007080078125E-3</c:v>
                </c:pt>
                <c:pt idx="24450">
                  <c:v>1.0068416595458984E-3</c:v>
                </c:pt>
                <c:pt idx="24451">
                  <c:v>1.007080078125E-3</c:v>
                </c:pt>
                <c:pt idx="24452">
                  <c:v>1.007080078125E-3</c:v>
                </c:pt>
                <c:pt idx="24453">
                  <c:v>1.0068416595458984E-3</c:v>
                </c:pt>
                <c:pt idx="24454">
                  <c:v>1.007080078125E-3</c:v>
                </c:pt>
                <c:pt idx="24455">
                  <c:v>1.0080337524414063E-3</c:v>
                </c:pt>
                <c:pt idx="24456">
                  <c:v>1.0068416595458984E-3</c:v>
                </c:pt>
                <c:pt idx="24457">
                  <c:v>1.007080078125E-3</c:v>
                </c:pt>
                <c:pt idx="24458">
                  <c:v>1.007080078125E-3</c:v>
                </c:pt>
                <c:pt idx="24459">
                  <c:v>1.0068416595458984E-3</c:v>
                </c:pt>
                <c:pt idx="24460">
                  <c:v>1.007080078125E-3</c:v>
                </c:pt>
                <c:pt idx="24461">
                  <c:v>1.007080078125E-3</c:v>
                </c:pt>
                <c:pt idx="24462">
                  <c:v>1.0068416595458984E-3</c:v>
                </c:pt>
                <c:pt idx="24463">
                  <c:v>1.007080078125E-3</c:v>
                </c:pt>
                <c:pt idx="24464">
                  <c:v>1.007080078125E-3</c:v>
                </c:pt>
                <c:pt idx="24465">
                  <c:v>1.0068416595458984E-3</c:v>
                </c:pt>
                <c:pt idx="24466">
                  <c:v>1.007080078125E-3</c:v>
                </c:pt>
                <c:pt idx="24467">
                  <c:v>1.0080337524414063E-3</c:v>
                </c:pt>
                <c:pt idx="24468">
                  <c:v>1.007080078125E-3</c:v>
                </c:pt>
                <c:pt idx="24469">
                  <c:v>1.0068416595458984E-3</c:v>
                </c:pt>
                <c:pt idx="24470">
                  <c:v>1.007080078125E-3</c:v>
                </c:pt>
                <c:pt idx="24471">
                  <c:v>1.007080078125E-3</c:v>
                </c:pt>
                <c:pt idx="24472">
                  <c:v>1.0068416595458984E-3</c:v>
                </c:pt>
                <c:pt idx="24473">
                  <c:v>1.007080078125E-3</c:v>
                </c:pt>
                <c:pt idx="24474">
                  <c:v>1.007080078125E-3</c:v>
                </c:pt>
                <c:pt idx="24475">
                  <c:v>1.0068416595458984E-3</c:v>
                </c:pt>
                <c:pt idx="24476">
                  <c:v>1.007080078125E-3</c:v>
                </c:pt>
                <c:pt idx="24477">
                  <c:v>1.007080078125E-3</c:v>
                </c:pt>
                <c:pt idx="24478">
                  <c:v>1.0068416595458984E-3</c:v>
                </c:pt>
                <c:pt idx="24479">
                  <c:v>1.007080078125E-3</c:v>
                </c:pt>
                <c:pt idx="24480">
                  <c:v>1.0080337524414063E-3</c:v>
                </c:pt>
                <c:pt idx="24481">
                  <c:v>1.0068416595458984E-3</c:v>
                </c:pt>
                <c:pt idx="24482">
                  <c:v>1.007080078125E-3</c:v>
                </c:pt>
                <c:pt idx="24483">
                  <c:v>1.0071039199829102E-2</c:v>
                </c:pt>
                <c:pt idx="24484">
                  <c:v>1.007080078125E-3</c:v>
                </c:pt>
                <c:pt idx="24485">
                  <c:v>1.0068416595458984E-3</c:v>
                </c:pt>
                <c:pt idx="24486">
                  <c:v>1.007080078125E-3</c:v>
                </c:pt>
                <c:pt idx="24487">
                  <c:v>1.007080078125E-3</c:v>
                </c:pt>
                <c:pt idx="24488">
                  <c:v>1.0068416595458984E-3</c:v>
                </c:pt>
                <c:pt idx="24489">
                  <c:v>1.007080078125E-3</c:v>
                </c:pt>
                <c:pt idx="24490">
                  <c:v>1.007080078125E-3</c:v>
                </c:pt>
                <c:pt idx="24491">
                  <c:v>1.0068416595458984E-3</c:v>
                </c:pt>
                <c:pt idx="24492">
                  <c:v>1.007080078125E-3</c:v>
                </c:pt>
                <c:pt idx="24493">
                  <c:v>1.007080078125E-3</c:v>
                </c:pt>
                <c:pt idx="24494">
                  <c:v>1.0068416595458984E-3</c:v>
                </c:pt>
                <c:pt idx="24495">
                  <c:v>1.007080078125E-3</c:v>
                </c:pt>
                <c:pt idx="24496">
                  <c:v>1.0080337524414063E-3</c:v>
                </c:pt>
                <c:pt idx="24497">
                  <c:v>1.0068416595458984E-3</c:v>
                </c:pt>
                <c:pt idx="24498">
                  <c:v>1.007080078125E-3</c:v>
                </c:pt>
                <c:pt idx="24499">
                  <c:v>1.007080078125E-3</c:v>
                </c:pt>
                <c:pt idx="24500">
                  <c:v>1.0068416595458984E-3</c:v>
                </c:pt>
                <c:pt idx="24501">
                  <c:v>1.007080078125E-3</c:v>
                </c:pt>
                <c:pt idx="24502">
                  <c:v>1.007080078125E-3</c:v>
                </c:pt>
                <c:pt idx="24503">
                  <c:v>1.0068416595458984E-3</c:v>
                </c:pt>
                <c:pt idx="24504">
                  <c:v>1.007080078125E-3</c:v>
                </c:pt>
                <c:pt idx="24505">
                  <c:v>1.007080078125E-3</c:v>
                </c:pt>
                <c:pt idx="24506">
                  <c:v>1.0068416595458984E-3</c:v>
                </c:pt>
                <c:pt idx="24507">
                  <c:v>1.007080078125E-3</c:v>
                </c:pt>
                <c:pt idx="24508">
                  <c:v>1.0080337524414063E-3</c:v>
                </c:pt>
                <c:pt idx="24509">
                  <c:v>1.007080078125E-3</c:v>
                </c:pt>
                <c:pt idx="24510">
                  <c:v>1.0068416595458984E-3</c:v>
                </c:pt>
                <c:pt idx="24511">
                  <c:v>1.007080078125E-3</c:v>
                </c:pt>
                <c:pt idx="24512">
                  <c:v>1.007080078125E-3</c:v>
                </c:pt>
                <c:pt idx="24513">
                  <c:v>1.0068416595458984E-3</c:v>
                </c:pt>
                <c:pt idx="24514">
                  <c:v>1.007080078125E-3</c:v>
                </c:pt>
                <c:pt idx="24515">
                  <c:v>1.007080078125E-3</c:v>
                </c:pt>
                <c:pt idx="24516">
                  <c:v>1.0068416595458984E-3</c:v>
                </c:pt>
                <c:pt idx="24517">
                  <c:v>1.007080078125E-3</c:v>
                </c:pt>
                <c:pt idx="24518">
                  <c:v>1.007080078125E-3</c:v>
                </c:pt>
                <c:pt idx="24519">
                  <c:v>1.0068416595458984E-3</c:v>
                </c:pt>
                <c:pt idx="24520">
                  <c:v>1.007080078125E-3</c:v>
                </c:pt>
                <c:pt idx="24521">
                  <c:v>1.0080337524414063E-3</c:v>
                </c:pt>
                <c:pt idx="24522">
                  <c:v>1.0068416595458984E-3</c:v>
                </c:pt>
                <c:pt idx="24523">
                  <c:v>1.007080078125E-3</c:v>
                </c:pt>
                <c:pt idx="24524">
                  <c:v>1.007080078125E-3</c:v>
                </c:pt>
                <c:pt idx="24525">
                  <c:v>1.0068416595458984E-3</c:v>
                </c:pt>
                <c:pt idx="24526">
                  <c:v>1.007080078125E-3</c:v>
                </c:pt>
                <c:pt idx="24527">
                  <c:v>1.007080078125E-3</c:v>
                </c:pt>
                <c:pt idx="24528">
                  <c:v>1.0068416595458984E-3</c:v>
                </c:pt>
                <c:pt idx="24529">
                  <c:v>1.007080078125E-3</c:v>
                </c:pt>
                <c:pt idx="24530">
                  <c:v>1.007080078125E-3</c:v>
                </c:pt>
                <c:pt idx="24531">
                  <c:v>1.0068416595458984E-3</c:v>
                </c:pt>
                <c:pt idx="24532">
                  <c:v>1.007080078125E-3</c:v>
                </c:pt>
                <c:pt idx="24533">
                  <c:v>1.0080337524414063E-3</c:v>
                </c:pt>
                <c:pt idx="24534">
                  <c:v>1.007080078125E-3</c:v>
                </c:pt>
                <c:pt idx="24535">
                  <c:v>1.0068416595458984E-3</c:v>
                </c:pt>
                <c:pt idx="24536">
                  <c:v>1.007080078125E-3</c:v>
                </c:pt>
                <c:pt idx="24537">
                  <c:v>1.007080078125E-3</c:v>
                </c:pt>
                <c:pt idx="24538">
                  <c:v>1.0068416595458984E-3</c:v>
                </c:pt>
                <c:pt idx="24539">
                  <c:v>1.007080078125E-3</c:v>
                </c:pt>
                <c:pt idx="24540">
                  <c:v>1.007080078125E-3</c:v>
                </c:pt>
                <c:pt idx="24541">
                  <c:v>1.0068416595458984E-3</c:v>
                </c:pt>
                <c:pt idx="24542">
                  <c:v>1.007080078125E-3</c:v>
                </c:pt>
                <c:pt idx="24543">
                  <c:v>1.007080078125E-3</c:v>
                </c:pt>
                <c:pt idx="24544">
                  <c:v>1.0068416595458984E-3</c:v>
                </c:pt>
                <c:pt idx="24545">
                  <c:v>1.007080078125E-3</c:v>
                </c:pt>
                <c:pt idx="24546">
                  <c:v>1.0080337524414063E-3</c:v>
                </c:pt>
                <c:pt idx="24547">
                  <c:v>1.0068416595458984E-3</c:v>
                </c:pt>
                <c:pt idx="24548">
                  <c:v>1.007080078125E-3</c:v>
                </c:pt>
                <c:pt idx="24549">
                  <c:v>1.007080078125E-3</c:v>
                </c:pt>
                <c:pt idx="24550">
                  <c:v>1.0068416595458984E-3</c:v>
                </c:pt>
                <c:pt idx="24551">
                  <c:v>1.007080078125E-3</c:v>
                </c:pt>
                <c:pt idx="24552">
                  <c:v>1.007080078125E-3</c:v>
                </c:pt>
                <c:pt idx="24553">
                  <c:v>1.0068416595458984E-3</c:v>
                </c:pt>
                <c:pt idx="24554">
                  <c:v>1.007080078125E-3</c:v>
                </c:pt>
                <c:pt idx="24555">
                  <c:v>1.007080078125E-3</c:v>
                </c:pt>
                <c:pt idx="24556">
                  <c:v>1.0068416595458984E-3</c:v>
                </c:pt>
                <c:pt idx="24557">
                  <c:v>1.007080078125E-3</c:v>
                </c:pt>
                <c:pt idx="24558">
                  <c:v>1.0080337524414063E-3</c:v>
                </c:pt>
                <c:pt idx="24559">
                  <c:v>1.007080078125E-3</c:v>
                </c:pt>
                <c:pt idx="24560">
                  <c:v>1.0068416595458984E-3</c:v>
                </c:pt>
                <c:pt idx="24561">
                  <c:v>1.007080078125E-3</c:v>
                </c:pt>
                <c:pt idx="24562">
                  <c:v>1.007080078125E-3</c:v>
                </c:pt>
                <c:pt idx="24563">
                  <c:v>1.0068416595458984E-3</c:v>
                </c:pt>
                <c:pt idx="24564">
                  <c:v>1.007080078125E-3</c:v>
                </c:pt>
                <c:pt idx="24565">
                  <c:v>1.007080078125E-3</c:v>
                </c:pt>
                <c:pt idx="24566">
                  <c:v>1.0068416595458984E-3</c:v>
                </c:pt>
                <c:pt idx="24567">
                  <c:v>1.007080078125E-3</c:v>
                </c:pt>
                <c:pt idx="24568">
                  <c:v>1.007080078125E-3</c:v>
                </c:pt>
                <c:pt idx="24569">
                  <c:v>1.0068416595458984E-3</c:v>
                </c:pt>
                <c:pt idx="24570">
                  <c:v>1.007080078125E-3</c:v>
                </c:pt>
                <c:pt idx="24571">
                  <c:v>1.0080337524414063E-3</c:v>
                </c:pt>
                <c:pt idx="24572">
                  <c:v>1.0068416595458984E-3</c:v>
                </c:pt>
                <c:pt idx="24573">
                  <c:v>1.007080078125E-3</c:v>
                </c:pt>
                <c:pt idx="24574">
                  <c:v>1.007080078125E-3</c:v>
                </c:pt>
                <c:pt idx="24575">
                  <c:v>1.0068416595458984E-3</c:v>
                </c:pt>
                <c:pt idx="24576">
                  <c:v>1.007080078125E-3</c:v>
                </c:pt>
                <c:pt idx="24577">
                  <c:v>1.007080078125E-3</c:v>
                </c:pt>
                <c:pt idx="24578">
                  <c:v>1.0068416595458984E-3</c:v>
                </c:pt>
                <c:pt idx="24579">
                  <c:v>1.007080078125E-3</c:v>
                </c:pt>
                <c:pt idx="24580">
                  <c:v>1.007080078125E-3</c:v>
                </c:pt>
                <c:pt idx="24581">
                  <c:v>1.0068416595458984E-3</c:v>
                </c:pt>
                <c:pt idx="24582">
                  <c:v>1.007080078125E-3</c:v>
                </c:pt>
                <c:pt idx="24583">
                  <c:v>1.0080337524414063E-3</c:v>
                </c:pt>
                <c:pt idx="24584">
                  <c:v>1.007080078125E-3</c:v>
                </c:pt>
                <c:pt idx="24585">
                  <c:v>1.0068416595458984E-3</c:v>
                </c:pt>
                <c:pt idx="24586">
                  <c:v>1.007080078125E-3</c:v>
                </c:pt>
                <c:pt idx="24587">
                  <c:v>1.007080078125E-3</c:v>
                </c:pt>
                <c:pt idx="24588">
                  <c:v>1.0068416595458984E-3</c:v>
                </c:pt>
                <c:pt idx="24589">
                  <c:v>1.007080078125E-3</c:v>
                </c:pt>
                <c:pt idx="24590">
                  <c:v>1.007080078125E-3</c:v>
                </c:pt>
                <c:pt idx="24591">
                  <c:v>1.0068416595458984E-3</c:v>
                </c:pt>
                <c:pt idx="24592">
                  <c:v>1.007080078125E-3</c:v>
                </c:pt>
                <c:pt idx="24593">
                  <c:v>1.007080078125E-3</c:v>
                </c:pt>
                <c:pt idx="24594">
                  <c:v>1.0068416595458984E-3</c:v>
                </c:pt>
                <c:pt idx="24595">
                  <c:v>1.007080078125E-3</c:v>
                </c:pt>
                <c:pt idx="24596">
                  <c:v>1.0080337524414063E-3</c:v>
                </c:pt>
                <c:pt idx="24597">
                  <c:v>1.0068416595458984E-3</c:v>
                </c:pt>
                <c:pt idx="24598">
                  <c:v>1.007080078125E-3</c:v>
                </c:pt>
                <c:pt idx="24599">
                  <c:v>1.007080078125E-3</c:v>
                </c:pt>
                <c:pt idx="24600">
                  <c:v>1.0068416595458984E-3</c:v>
                </c:pt>
                <c:pt idx="24601">
                  <c:v>1.007080078125E-3</c:v>
                </c:pt>
                <c:pt idx="24602">
                  <c:v>1.007080078125E-3</c:v>
                </c:pt>
                <c:pt idx="24603">
                  <c:v>1.0068416595458984E-3</c:v>
                </c:pt>
                <c:pt idx="24604">
                  <c:v>1.007080078125E-3</c:v>
                </c:pt>
                <c:pt idx="24605">
                  <c:v>1.007080078125E-3</c:v>
                </c:pt>
                <c:pt idx="24606">
                  <c:v>1.0068416595458984E-3</c:v>
                </c:pt>
                <c:pt idx="24607">
                  <c:v>1.007080078125E-3</c:v>
                </c:pt>
                <c:pt idx="24608">
                  <c:v>1.0080337524414063E-3</c:v>
                </c:pt>
                <c:pt idx="24609">
                  <c:v>1.007080078125E-3</c:v>
                </c:pt>
                <c:pt idx="24610">
                  <c:v>1.0068416595458984E-3</c:v>
                </c:pt>
                <c:pt idx="24611">
                  <c:v>1.007080078125E-3</c:v>
                </c:pt>
                <c:pt idx="24612">
                  <c:v>1.007080078125E-3</c:v>
                </c:pt>
                <c:pt idx="24613">
                  <c:v>1.0068416595458984E-3</c:v>
                </c:pt>
                <c:pt idx="24614">
                  <c:v>1.007080078125E-3</c:v>
                </c:pt>
                <c:pt idx="24615">
                  <c:v>1.007080078125E-3</c:v>
                </c:pt>
                <c:pt idx="24616">
                  <c:v>1.0068416595458984E-3</c:v>
                </c:pt>
                <c:pt idx="24617">
                  <c:v>1.007080078125E-3</c:v>
                </c:pt>
                <c:pt idx="24618">
                  <c:v>1.007080078125E-3</c:v>
                </c:pt>
                <c:pt idx="24619">
                  <c:v>1.0068416595458984E-3</c:v>
                </c:pt>
                <c:pt idx="24620">
                  <c:v>1.007080078125E-3</c:v>
                </c:pt>
                <c:pt idx="24621">
                  <c:v>1.0080337524414063E-3</c:v>
                </c:pt>
                <c:pt idx="24622">
                  <c:v>1.0068416595458984E-3</c:v>
                </c:pt>
                <c:pt idx="24623">
                  <c:v>1.007080078125E-3</c:v>
                </c:pt>
                <c:pt idx="24624">
                  <c:v>1.007080078125E-3</c:v>
                </c:pt>
                <c:pt idx="24625">
                  <c:v>1.0068416595458984E-3</c:v>
                </c:pt>
                <c:pt idx="24626">
                  <c:v>1.007080078125E-3</c:v>
                </c:pt>
                <c:pt idx="24627">
                  <c:v>1.007080078125E-3</c:v>
                </c:pt>
                <c:pt idx="24628">
                  <c:v>1.0068416595458984E-3</c:v>
                </c:pt>
                <c:pt idx="24629">
                  <c:v>1.007080078125E-3</c:v>
                </c:pt>
                <c:pt idx="24630">
                  <c:v>1.007080078125E-3</c:v>
                </c:pt>
                <c:pt idx="24631">
                  <c:v>1.0068416595458984E-3</c:v>
                </c:pt>
                <c:pt idx="24632">
                  <c:v>1.007080078125E-3</c:v>
                </c:pt>
                <c:pt idx="24633">
                  <c:v>1.0080337524414063E-3</c:v>
                </c:pt>
                <c:pt idx="24634">
                  <c:v>1.007080078125E-3</c:v>
                </c:pt>
                <c:pt idx="24635">
                  <c:v>1.0068416595458984E-3</c:v>
                </c:pt>
                <c:pt idx="24636">
                  <c:v>1.007080078125E-3</c:v>
                </c:pt>
                <c:pt idx="24637">
                  <c:v>1.007080078125E-3</c:v>
                </c:pt>
                <c:pt idx="24638">
                  <c:v>1.0068416595458984E-3</c:v>
                </c:pt>
                <c:pt idx="24639">
                  <c:v>1.007080078125E-3</c:v>
                </c:pt>
                <c:pt idx="24640">
                  <c:v>1.007080078125E-3</c:v>
                </c:pt>
                <c:pt idx="24641">
                  <c:v>1.0068416595458984E-3</c:v>
                </c:pt>
                <c:pt idx="24642">
                  <c:v>1.007080078125E-3</c:v>
                </c:pt>
                <c:pt idx="24643">
                  <c:v>1.007080078125E-3</c:v>
                </c:pt>
                <c:pt idx="24644">
                  <c:v>1.0068416595458984E-3</c:v>
                </c:pt>
                <c:pt idx="24645">
                  <c:v>1.0080337524414063E-3</c:v>
                </c:pt>
                <c:pt idx="24646">
                  <c:v>1.007080078125E-3</c:v>
                </c:pt>
                <c:pt idx="24647">
                  <c:v>1.0068416595458984E-3</c:v>
                </c:pt>
                <c:pt idx="24648">
                  <c:v>1.007080078125E-3</c:v>
                </c:pt>
                <c:pt idx="24649">
                  <c:v>1.007080078125E-3</c:v>
                </c:pt>
                <c:pt idx="24650">
                  <c:v>1.0068416595458984E-3</c:v>
                </c:pt>
                <c:pt idx="24651">
                  <c:v>1.007080078125E-3</c:v>
                </c:pt>
                <c:pt idx="24652">
                  <c:v>1.007080078125E-3</c:v>
                </c:pt>
                <c:pt idx="24653">
                  <c:v>1.0068416595458984E-3</c:v>
                </c:pt>
                <c:pt idx="24654">
                  <c:v>1.007080078125E-3</c:v>
                </c:pt>
                <c:pt idx="24655">
                  <c:v>1.007080078125E-3</c:v>
                </c:pt>
                <c:pt idx="24656">
                  <c:v>1.0068416595458984E-3</c:v>
                </c:pt>
                <c:pt idx="24657">
                  <c:v>1.007080078125E-3</c:v>
                </c:pt>
                <c:pt idx="24658">
                  <c:v>1.0080337524414063E-3</c:v>
                </c:pt>
                <c:pt idx="24659">
                  <c:v>1.007080078125E-3</c:v>
                </c:pt>
                <c:pt idx="24660">
                  <c:v>1.0068416595458984E-3</c:v>
                </c:pt>
                <c:pt idx="24661">
                  <c:v>1.007080078125E-3</c:v>
                </c:pt>
                <c:pt idx="24662">
                  <c:v>1.007080078125E-3</c:v>
                </c:pt>
                <c:pt idx="24663">
                  <c:v>1.0068416595458984E-3</c:v>
                </c:pt>
                <c:pt idx="24664">
                  <c:v>1.007080078125E-3</c:v>
                </c:pt>
                <c:pt idx="24665">
                  <c:v>1.007080078125E-3</c:v>
                </c:pt>
                <c:pt idx="24666">
                  <c:v>1.0068416595458984E-3</c:v>
                </c:pt>
                <c:pt idx="24667">
                  <c:v>1.007080078125E-3</c:v>
                </c:pt>
                <c:pt idx="24668">
                  <c:v>1.007080078125E-3</c:v>
                </c:pt>
                <c:pt idx="24669">
                  <c:v>1.0068416595458984E-3</c:v>
                </c:pt>
                <c:pt idx="24670">
                  <c:v>1.0080337524414063E-3</c:v>
                </c:pt>
                <c:pt idx="24671">
                  <c:v>1.007080078125E-3</c:v>
                </c:pt>
                <c:pt idx="24672">
                  <c:v>1.1076927185058594E-2</c:v>
                </c:pt>
                <c:pt idx="24673">
                  <c:v>1.0080337524414063E-3</c:v>
                </c:pt>
                <c:pt idx="24674">
                  <c:v>1.007080078125E-3</c:v>
                </c:pt>
                <c:pt idx="24675">
                  <c:v>1.0068416595458984E-3</c:v>
                </c:pt>
                <c:pt idx="24676">
                  <c:v>1.007080078125E-3</c:v>
                </c:pt>
                <c:pt idx="24677">
                  <c:v>1.007080078125E-3</c:v>
                </c:pt>
                <c:pt idx="24678">
                  <c:v>1.0068416595458984E-3</c:v>
                </c:pt>
                <c:pt idx="24679">
                  <c:v>1.007080078125E-3</c:v>
                </c:pt>
                <c:pt idx="24680">
                  <c:v>1.007080078125E-3</c:v>
                </c:pt>
                <c:pt idx="24681">
                  <c:v>1.0068416595458984E-3</c:v>
                </c:pt>
                <c:pt idx="24682">
                  <c:v>1.007080078125E-3</c:v>
                </c:pt>
                <c:pt idx="24683">
                  <c:v>1.007080078125E-3</c:v>
                </c:pt>
                <c:pt idx="24684">
                  <c:v>1.0068416595458984E-3</c:v>
                </c:pt>
                <c:pt idx="24685">
                  <c:v>1.0080337524414063E-3</c:v>
                </c:pt>
                <c:pt idx="24686">
                  <c:v>1.007080078125E-3</c:v>
                </c:pt>
                <c:pt idx="24687">
                  <c:v>1.0068416595458984E-3</c:v>
                </c:pt>
                <c:pt idx="24688">
                  <c:v>1.007080078125E-3</c:v>
                </c:pt>
                <c:pt idx="24689">
                  <c:v>1.007080078125E-3</c:v>
                </c:pt>
                <c:pt idx="24690">
                  <c:v>1.0068416595458984E-3</c:v>
                </c:pt>
                <c:pt idx="24691">
                  <c:v>1.007080078125E-3</c:v>
                </c:pt>
                <c:pt idx="24692">
                  <c:v>1.007080078125E-3</c:v>
                </c:pt>
                <c:pt idx="24693">
                  <c:v>1.0068416595458984E-3</c:v>
                </c:pt>
                <c:pt idx="24694">
                  <c:v>1.007080078125E-3</c:v>
                </c:pt>
                <c:pt idx="24695">
                  <c:v>1.007080078125E-3</c:v>
                </c:pt>
                <c:pt idx="24696">
                  <c:v>1.0068416595458984E-3</c:v>
                </c:pt>
                <c:pt idx="24697">
                  <c:v>1.007080078125E-3</c:v>
                </c:pt>
                <c:pt idx="24698">
                  <c:v>1.0080337524414063E-3</c:v>
                </c:pt>
                <c:pt idx="24699">
                  <c:v>1.007080078125E-3</c:v>
                </c:pt>
                <c:pt idx="24700">
                  <c:v>1.0068416595458984E-3</c:v>
                </c:pt>
                <c:pt idx="24701">
                  <c:v>1.007080078125E-3</c:v>
                </c:pt>
                <c:pt idx="24702">
                  <c:v>1.007080078125E-3</c:v>
                </c:pt>
                <c:pt idx="24703">
                  <c:v>1.0068416595458984E-3</c:v>
                </c:pt>
                <c:pt idx="24704">
                  <c:v>1.007080078125E-3</c:v>
                </c:pt>
                <c:pt idx="24705">
                  <c:v>1.007080078125E-3</c:v>
                </c:pt>
                <c:pt idx="24706">
                  <c:v>1.0068416595458984E-3</c:v>
                </c:pt>
                <c:pt idx="24707">
                  <c:v>1.007080078125E-3</c:v>
                </c:pt>
                <c:pt idx="24708">
                  <c:v>1.007080078125E-3</c:v>
                </c:pt>
                <c:pt idx="24709">
                  <c:v>1.0068416595458984E-3</c:v>
                </c:pt>
                <c:pt idx="24710">
                  <c:v>1.0080337524414063E-3</c:v>
                </c:pt>
                <c:pt idx="24711">
                  <c:v>1.007080078125E-3</c:v>
                </c:pt>
                <c:pt idx="24712">
                  <c:v>1.0068416595458984E-3</c:v>
                </c:pt>
                <c:pt idx="24713">
                  <c:v>1.007080078125E-3</c:v>
                </c:pt>
                <c:pt idx="24714">
                  <c:v>1.007080078125E-3</c:v>
                </c:pt>
                <c:pt idx="24715">
                  <c:v>1.0068416595458984E-3</c:v>
                </c:pt>
                <c:pt idx="24716">
                  <c:v>1.007080078125E-3</c:v>
                </c:pt>
                <c:pt idx="24717">
                  <c:v>1.007080078125E-3</c:v>
                </c:pt>
                <c:pt idx="24718">
                  <c:v>1.0068416595458984E-3</c:v>
                </c:pt>
                <c:pt idx="24719">
                  <c:v>1.007080078125E-3</c:v>
                </c:pt>
                <c:pt idx="24720">
                  <c:v>1.007080078125E-3</c:v>
                </c:pt>
                <c:pt idx="24721">
                  <c:v>1.0068416595458984E-3</c:v>
                </c:pt>
                <c:pt idx="24722">
                  <c:v>1.007080078125E-3</c:v>
                </c:pt>
                <c:pt idx="24723">
                  <c:v>1.0080337524414063E-3</c:v>
                </c:pt>
                <c:pt idx="24724">
                  <c:v>1.007080078125E-3</c:v>
                </c:pt>
                <c:pt idx="24725">
                  <c:v>1.0068416595458984E-3</c:v>
                </c:pt>
                <c:pt idx="24726">
                  <c:v>1.007080078125E-3</c:v>
                </c:pt>
                <c:pt idx="24727">
                  <c:v>1.007080078125E-3</c:v>
                </c:pt>
                <c:pt idx="24728">
                  <c:v>1.0068416595458984E-3</c:v>
                </c:pt>
                <c:pt idx="24729">
                  <c:v>1.007080078125E-3</c:v>
                </c:pt>
                <c:pt idx="24730">
                  <c:v>1.007080078125E-3</c:v>
                </c:pt>
                <c:pt idx="24731">
                  <c:v>1.0068416595458984E-3</c:v>
                </c:pt>
                <c:pt idx="24732">
                  <c:v>1.007080078125E-3</c:v>
                </c:pt>
                <c:pt idx="24733">
                  <c:v>1.007080078125E-3</c:v>
                </c:pt>
                <c:pt idx="24734">
                  <c:v>1.0068416595458984E-3</c:v>
                </c:pt>
                <c:pt idx="24735">
                  <c:v>1.0080337524414063E-3</c:v>
                </c:pt>
                <c:pt idx="24736">
                  <c:v>1.007080078125E-3</c:v>
                </c:pt>
                <c:pt idx="24737">
                  <c:v>1.0068416595458984E-3</c:v>
                </c:pt>
                <c:pt idx="24738">
                  <c:v>1.007080078125E-3</c:v>
                </c:pt>
                <c:pt idx="24739">
                  <c:v>1.007080078125E-3</c:v>
                </c:pt>
                <c:pt idx="24740">
                  <c:v>1.0068416595458984E-3</c:v>
                </c:pt>
                <c:pt idx="24741">
                  <c:v>1.007080078125E-3</c:v>
                </c:pt>
                <c:pt idx="24742">
                  <c:v>1.007080078125E-3</c:v>
                </c:pt>
                <c:pt idx="24743">
                  <c:v>1.0068416595458984E-3</c:v>
                </c:pt>
                <c:pt idx="24744">
                  <c:v>1.007080078125E-3</c:v>
                </c:pt>
                <c:pt idx="24745">
                  <c:v>1.007080078125E-3</c:v>
                </c:pt>
                <c:pt idx="24746">
                  <c:v>1.0068416595458984E-3</c:v>
                </c:pt>
                <c:pt idx="24747">
                  <c:v>1.007080078125E-3</c:v>
                </c:pt>
                <c:pt idx="24748">
                  <c:v>1.0080337524414063E-3</c:v>
                </c:pt>
                <c:pt idx="24749">
                  <c:v>1.007080078125E-3</c:v>
                </c:pt>
                <c:pt idx="24750">
                  <c:v>1.0068416595458984E-3</c:v>
                </c:pt>
                <c:pt idx="24751">
                  <c:v>1.007080078125E-3</c:v>
                </c:pt>
                <c:pt idx="24752">
                  <c:v>1.007080078125E-3</c:v>
                </c:pt>
                <c:pt idx="24753">
                  <c:v>1.0068416595458984E-3</c:v>
                </c:pt>
                <c:pt idx="24754">
                  <c:v>1.007080078125E-3</c:v>
                </c:pt>
                <c:pt idx="24755">
                  <c:v>1.007080078125E-3</c:v>
                </c:pt>
                <c:pt idx="24756">
                  <c:v>1.0068416595458984E-3</c:v>
                </c:pt>
                <c:pt idx="24757">
                  <c:v>1.007080078125E-3</c:v>
                </c:pt>
                <c:pt idx="24758">
                  <c:v>1.007080078125E-3</c:v>
                </c:pt>
                <c:pt idx="24759">
                  <c:v>1.0068416595458984E-3</c:v>
                </c:pt>
                <c:pt idx="24760">
                  <c:v>1.0080337524414063E-3</c:v>
                </c:pt>
                <c:pt idx="24761">
                  <c:v>1.007080078125E-3</c:v>
                </c:pt>
                <c:pt idx="24762">
                  <c:v>1.0068416595458984E-3</c:v>
                </c:pt>
                <c:pt idx="24763">
                  <c:v>1.007080078125E-3</c:v>
                </c:pt>
                <c:pt idx="24764">
                  <c:v>1.007080078125E-3</c:v>
                </c:pt>
                <c:pt idx="24765">
                  <c:v>1.0068416595458984E-3</c:v>
                </c:pt>
                <c:pt idx="24766">
                  <c:v>1.007080078125E-3</c:v>
                </c:pt>
                <c:pt idx="24767">
                  <c:v>1.007080078125E-3</c:v>
                </c:pt>
                <c:pt idx="24768">
                  <c:v>1.0068416595458984E-3</c:v>
                </c:pt>
                <c:pt idx="24769">
                  <c:v>1.007080078125E-3</c:v>
                </c:pt>
                <c:pt idx="24770">
                  <c:v>1.007080078125E-3</c:v>
                </c:pt>
                <c:pt idx="24771">
                  <c:v>1.0068416595458984E-3</c:v>
                </c:pt>
                <c:pt idx="24772">
                  <c:v>1.007080078125E-3</c:v>
                </c:pt>
                <c:pt idx="24773">
                  <c:v>1.0080337524414063E-3</c:v>
                </c:pt>
                <c:pt idx="24774">
                  <c:v>1.007080078125E-3</c:v>
                </c:pt>
                <c:pt idx="24775">
                  <c:v>1.0068416595458984E-3</c:v>
                </c:pt>
                <c:pt idx="24776">
                  <c:v>1.007080078125E-3</c:v>
                </c:pt>
                <c:pt idx="24777">
                  <c:v>1.007080078125E-3</c:v>
                </c:pt>
                <c:pt idx="24778">
                  <c:v>1.0068416595458984E-3</c:v>
                </c:pt>
                <c:pt idx="24779">
                  <c:v>1.007080078125E-3</c:v>
                </c:pt>
                <c:pt idx="24780">
                  <c:v>1.007080078125E-3</c:v>
                </c:pt>
                <c:pt idx="24781">
                  <c:v>1.0068416595458984E-3</c:v>
                </c:pt>
                <c:pt idx="24782">
                  <c:v>1.007080078125E-3</c:v>
                </c:pt>
                <c:pt idx="24783">
                  <c:v>1.007080078125E-3</c:v>
                </c:pt>
                <c:pt idx="24784">
                  <c:v>1.0068416595458984E-3</c:v>
                </c:pt>
                <c:pt idx="24785">
                  <c:v>1.0080337524414063E-3</c:v>
                </c:pt>
                <c:pt idx="24786">
                  <c:v>1.007080078125E-3</c:v>
                </c:pt>
                <c:pt idx="24787">
                  <c:v>1.0068416595458984E-3</c:v>
                </c:pt>
                <c:pt idx="24788">
                  <c:v>1.007080078125E-3</c:v>
                </c:pt>
                <c:pt idx="24789">
                  <c:v>1.007080078125E-3</c:v>
                </c:pt>
                <c:pt idx="24790">
                  <c:v>1.0068416595458984E-3</c:v>
                </c:pt>
                <c:pt idx="24791">
                  <c:v>3.0210018157958984E-3</c:v>
                </c:pt>
                <c:pt idx="24792">
                  <c:v>1.007080078125E-3</c:v>
                </c:pt>
                <c:pt idx="24793">
                  <c:v>1.007080078125E-3</c:v>
                </c:pt>
                <c:pt idx="24794">
                  <c:v>1.0068416595458984E-3</c:v>
                </c:pt>
                <c:pt idx="24795">
                  <c:v>1.007080078125E-3</c:v>
                </c:pt>
                <c:pt idx="24796">
                  <c:v>1.0080337524414063E-3</c:v>
                </c:pt>
                <c:pt idx="24797">
                  <c:v>1.007080078125E-3</c:v>
                </c:pt>
                <c:pt idx="24798">
                  <c:v>1.0068416595458984E-3</c:v>
                </c:pt>
                <c:pt idx="24799">
                  <c:v>1.007080078125E-3</c:v>
                </c:pt>
                <c:pt idx="24800">
                  <c:v>1.007080078125E-3</c:v>
                </c:pt>
                <c:pt idx="24801">
                  <c:v>1.0068416595458984E-3</c:v>
                </c:pt>
                <c:pt idx="24802">
                  <c:v>1.007080078125E-3</c:v>
                </c:pt>
                <c:pt idx="24803">
                  <c:v>1.007080078125E-3</c:v>
                </c:pt>
                <c:pt idx="24804">
                  <c:v>1.0068416595458984E-3</c:v>
                </c:pt>
                <c:pt idx="24805">
                  <c:v>1.007080078125E-3</c:v>
                </c:pt>
                <c:pt idx="24806">
                  <c:v>1.007080078125E-3</c:v>
                </c:pt>
                <c:pt idx="24807">
                  <c:v>1.0068416595458984E-3</c:v>
                </c:pt>
                <c:pt idx="24808">
                  <c:v>1.0080337524414063E-3</c:v>
                </c:pt>
                <c:pt idx="24809">
                  <c:v>1.007080078125E-3</c:v>
                </c:pt>
                <c:pt idx="24810">
                  <c:v>1.0068416595458984E-3</c:v>
                </c:pt>
                <c:pt idx="24811">
                  <c:v>1.007080078125E-3</c:v>
                </c:pt>
                <c:pt idx="24812">
                  <c:v>1.007080078125E-3</c:v>
                </c:pt>
                <c:pt idx="24813">
                  <c:v>1.0068416595458984E-3</c:v>
                </c:pt>
                <c:pt idx="24814">
                  <c:v>1.007080078125E-3</c:v>
                </c:pt>
                <c:pt idx="24815">
                  <c:v>1.007080078125E-3</c:v>
                </c:pt>
                <c:pt idx="24816">
                  <c:v>1.0068416595458984E-3</c:v>
                </c:pt>
                <c:pt idx="24817">
                  <c:v>1.007080078125E-3</c:v>
                </c:pt>
                <c:pt idx="24818">
                  <c:v>1.007080078125E-3</c:v>
                </c:pt>
                <c:pt idx="24819">
                  <c:v>1.0068416595458984E-3</c:v>
                </c:pt>
                <c:pt idx="24820">
                  <c:v>1.007080078125E-3</c:v>
                </c:pt>
                <c:pt idx="24821">
                  <c:v>1.0080337524414063E-3</c:v>
                </c:pt>
                <c:pt idx="24822">
                  <c:v>1.007080078125E-3</c:v>
                </c:pt>
                <c:pt idx="24823">
                  <c:v>1.0068416595458984E-3</c:v>
                </c:pt>
                <c:pt idx="24824">
                  <c:v>1.007080078125E-3</c:v>
                </c:pt>
                <c:pt idx="24825">
                  <c:v>1.007080078125E-3</c:v>
                </c:pt>
                <c:pt idx="24826">
                  <c:v>1.0068416595458984E-3</c:v>
                </c:pt>
                <c:pt idx="24827">
                  <c:v>1.007080078125E-3</c:v>
                </c:pt>
                <c:pt idx="24828">
                  <c:v>1.007080078125E-3</c:v>
                </c:pt>
                <c:pt idx="24829">
                  <c:v>1.0068416595458984E-3</c:v>
                </c:pt>
                <c:pt idx="24830">
                  <c:v>1.007080078125E-3</c:v>
                </c:pt>
                <c:pt idx="24831">
                  <c:v>1.007080078125E-3</c:v>
                </c:pt>
                <c:pt idx="24832">
                  <c:v>1.0068416595458984E-3</c:v>
                </c:pt>
                <c:pt idx="24833">
                  <c:v>1.0080337524414063E-3</c:v>
                </c:pt>
                <c:pt idx="24834">
                  <c:v>1.007080078125E-3</c:v>
                </c:pt>
                <c:pt idx="24835">
                  <c:v>1.0068416595458984E-3</c:v>
                </c:pt>
                <c:pt idx="24836">
                  <c:v>1.007080078125E-3</c:v>
                </c:pt>
                <c:pt idx="24837">
                  <c:v>1.007080078125E-3</c:v>
                </c:pt>
                <c:pt idx="24838">
                  <c:v>1.0068416595458984E-3</c:v>
                </c:pt>
                <c:pt idx="24839">
                  <c:v>1.007080078125E-3</c:v>
                </c:pt>
                <c:pt idx="24840">
                  <c:v>1.007080078125E-3</c:v>
                </c:pt>
                <c:pt idx="24841">
                  <c:v>1.0068416595458984E-3</c:v>
                </c:pt>
                <c:pt idx="24842">
                  <c:v>1.007080078125E-3</c:v>
                </c:pt>
                <c:pt idx="24843">
                  <c:v>1.007080078125E-3</c:v>
                </c:pt>
                <c:pt idx="24844">
                  <c:v>1.0068416595458984E-3</c:v>
                </c:pt>
                <c:pt idx="24845">
                  <c:v>1.007080078125E-3</c:v>
                </c:pt>
                <c:pt idx="24846">
                  <c:v>1.0080337524414063E-3</c:v>
                </c:pt>
                <c:pt idx="24847">
                  <c:v>1.007080078125E-3</c:v>
                </c:pt>
                <c:pt idx="24848">
                  <c:v>1.0068416595458984E-3</c:v>
                </c:pt>
                <c:pt idx="24849">
                  <c:v>1.007080078125E-3</c:v>
                </c:pt>
                <c:pt idx="24850">
                  <c:v>1.007080078125E-3</c:v>
                </c:pt>
                <c:pt idx="24851">
                  <c:v>1.0068416595458984E-3</c:v>
                </c:pt>
                <c:pt idx="24852">
                  <c:v>1.007080078125E-3</c:v>
                </c:pt>
                <c:pt idx="24853">
                  <c:v>1.007080078125E-3</c:v>
                </c:pt>
                <c:pt idx="24854">
                  <c:v>1.0068416595458984E-3</c:v>
                </c:pt>
                <c:pt idx="24855">
                  <c:v>1.007080078125E-3</c:v>
                </c:pt>
                <c:pt idx="24856">
                  <c:v>1.0068416595458984E-3</c:v>
                </c:pt>
                <c:pt idx="24857">
                  <c:v>1.007080078125E-3</c:v>
                </c:pt>
                <c:pt idx="24858">
                  <c:v>1.0080337524414063E-3</c:v>
                </c:pt>
                <c:pt idx="24859">
                  <c:v>1.007080078125E-3</c:v>
                </c:pt>
                <c:pt idx="24860">
                  <c:v>1.0068416595458984E-3</c:v>
                </c:pt>
                <c:pt idx="24861">
                  <c:v>1.007080078125E-3</c:v>
                </c:pt>
                <c:pt idx="24862">
                  <c:v>1.007080078125E-3</c:v>
                </c:pt>
                <c:pt idx="24863">
                  <c:v>1.0068416595458984E-3</c:v>
                </c:pt>
                <c:pt idx="24864">
                  <c:v>1.007080078125E-3</c:v>
                </c:pt>
                <c:pt idx="24865">
                  <c:v>1.007080078125E-3</c:v>
                </c:pt>
                <c:pt idx="24866">
                  <c:v>1.0068416595458984E-3</c:v>
                </c:pt>
                <c:pt idx="24867">
                  <c:v>1.007080078125E-3</c:v>
                </c:pt>
                <c:pt idx="24868">
                  <c:v>1.007080078125E-3</c:v>
                </c:pt>
                <c:pt idx="24869">
                  <c:v>1.0068416595458984E-3</c:v>
                </c:pt>
                <c:pt idx="24870">
                  <c:v>1.007080078125E-3</c:v>
                </c:pt>
                <c:pt idx="24871">
                  <c:v>1.0080337524414063E-3</c:v>
                </c:pt>
                <c:pt idx="24872">
                  <c:v>1.007080078125E-3</c:v>
                </c:pt>
                <c:pt idx="24873">
                  <c:v>1.0068416595458984E-3</c:v>
                </c:pt>
                <c:pt idx="24874">
                  <c:v>1.007080078125E-3</c:v>
                </c:pt>
                <c:pt idx="24875">
                  <c:v>1.007080078125E-3</c:v>
                </c:pt>
                <c:pt idx="24876">
                  <c:v>1.0068416595458984E-3</c:v>
                </c:pt>
                <c:pt idx="24877">
                  <c:v>1.007080078125E-3</c:v>
                </c:pt>
                <c:pt idx="24878">
                  <c:v>1.0068416595458984E-3</c:v>
                </c:pt>
                <c:pt idx="24879">
                  <c:v>1.007080078125E-3</c:v>
                </c:pt>
                <c:pt idx="24880">
                  <c:v>1.007080078125E-3</c:v>
                </c:pt>
                <c:pt idx="24881">
                  <c:v>1.0068416595458984E-3</c:v>
                </c:pt>
                <c:pt idx="24882">
                  <c:v>1.007080078125E-3</c:v>
                </c:pt>
                <c:pt idx="24883">
                  <c:v>1.0080337524414063E-3</c:v>
                </c:pt>
                <c:pt idx="24884">
                  <c:v>1.007080078125E-3</c:v>
                </c:pt>
                <c:pt idx="24885">
                  <c:v>1.0068416595458984E-3</c:v>
                </c:pt>
                <c:pt idx="24886">
                  <c:v>1.007080078125E-3</c:v>
                </c:pt>
                <c:pt idx="24887">
                  <c:v>1.007080078125E-3</c:v>
                </c:pt>
                <c:pt idx="24888">
                  <c:v>1.0068416595458984E-3</c:v>
                </c:pt>
                <c:pt idx="24889">
                  <c:v>1.007080078125E-3</c:v>
                </c:pt>
                <c:pt idx="24890">
                  <c:v>1.007080078125E-3</c:v>
                </c:pt>
                <c:pt idx="24891">
                  <c:v>1.0068416595458984E-3</c:v>
                </c:pt>
                <c:pt idx="24892">
                  <c:v>1.007080078125E-3</c:v>
                </c:pt>
                <c:pt idx="24893">
                  <c:v>1.007080078125E-3</c:v>
                </c:pt>
                <c:pt idx="24894">
                  <c:v>1.0068416595458984E-3</c:v>
                </c:pt>
                <c:pt idx="24895">
                  <c:v>1.007080078125E-3</c:v>
                </c:pt>
                <c:pt idx="24896">
                  <c:v>1.0080337524414063E-3</c:v>
                </c:pt>
                <c:pt idx="24897">
                  <c:v>1.007080078125E-3</c:v>
                </c:pt>
                <c:pt idx="24898">
                  <c:v>1.0068416595458984E-3</c:v>
                </c:pt>
                <c:pt idx="24899">
                  <c:v>1.007080078125E-3</c:v>
                </c:pt>
                <c:pt idx="24900">
                  <c:v>1.0068416595458984E-3</c:v>
                </c:pt>
                <c:pt idx="24901">
                  <c:v>1.007080078125E-3</c:v>
                </c:pt>
                <c:pt idx="24902">
                  <c:v>1.007080078125E-3</c:v>
                </c:pt>
                <c:pt idx="24903">
                  <c:v>1.0068416595458984E-3</c:v>
                </c:pt>
                <c:pt idx="24904">
                  <c:v>1.007080078125E-3</c:v>
                </c:pt>
                <c:pt idx="24905">
                  <c:v>1.007080078125E-3</c:v>
                </c:pt>
                <c:pt idx="24906">
                  <c:v>1.0068416595458984E-3</c:v>
                </c:pt>
                <c:pt idx="24907">
                  <c:v>1.007080078125E-3</c:v>
                </c:pt>
                <c:pt idx="24908">
                  <c:v>1.0080337524414063E-3</c:v>
                </c:pt>
                <c:pt idx="24909">
                  <c:v>1.007080078125E-3</c:v>
                </c:pt>
                <c:pt idx="24910">
                  <c:v>1.0068416595458984E-3</c:v>
                </c:pt>
                <c:pt idx="24911">
                  <c:v>1.007080078125E-3</c:v>
                </c:pt>
                <c:pt idx="24912">
                  <c:v>1.007080078125E-3</c:v>
                </c:pt>
                <c:pt idx="24913">
                  <c:v>1.0068416595458984E-3</c:v>
                </c:pt>
                <c:pt idx="24914">
                  <c:v>1.007080078125E-3</c:v>
                </c:pt>
                <c:pt idx="24915">
                  <c:v>1.007080078125E-3</c:v>
                </c:pt>
                <c:pt idx="24916">
                  <c:v>1.0068416595458984E-3</c:v>
                </c:pt>
                <c:pt idx="24917">
                  <c:v>1.007080078125E-3</c:v>
                </c:pt>
                <c:pt idx="24918">
                  <c:v>1.007080078125E-3</c:v>
                </c:pt>
                <c:pt idx="24919">
                  <c:v>1.0068416595458984E-3</c:v>
                </c:pt>
                <c:pt idx="24920">
                  <c:v>1.007080078125E-3</c:v>
                </c:pt>
                <c:pt idx="24921">
                  <c:v>1.0080337524414063E-3</c:v>
                </c:pt>
                <c:pt idx="24922">
                  <c:v>1.0068416595458984E-3</c:v>
                </c:pt>
                <c:pt idx="24923">
                  <c:v>1.007080078125E-3</c:v>
                </c:pt>
                <c:pt idx="24924">
                  <c:v>1.007080078125E-3</c:v>
                </c:pt>
                <c:pt idx="24925">
                  <c:v>1.0068416595458984E-3</c:v>
                </c:pt>
                <c:pt idx="24926">
                  <c:v>1.007080078125E-3</c:v>
                </c:pt>
                <c:pt idx="24927">
                  <c:v>1.007080078125E-3</c:v>
                </c:pt>
                <c:pt idx="24928">
                  <c:v>1.0068416595458984E-3</c:v>
                </c:pt>
                <c:pt idx="24929">
                  <c:v>1.007080078125E-3</c:v>
                </c:pt>
                <c:pt idx="24930">
                  <c:v>1.007080078125E-3</c:v>
                </c:pt>
                <c:pt idx="24931">
                  <c:v>1.0068416595458984E-3</c:v>
                </c:pt>
                <c:pt idx="24932">
                  <c:v>1.007080078125E-3</c:v>
                </c:pt>
                <c:pt idx="24933">
                  <c:v>1.0080337524414063E-3</c:v>
                </c:pt>
                <c:pt idx="24934">
                  <c:v>1.007080078125E-3</c:v>
                </c:pt>
                <c:pt idx="24935">
                  <c:v>1.0068416595458984E-3</c:v>
                </c:pt>
                <c:pt idx="24936">
                  <c:v>1.007080078125E-3</c:v>
                </c:pt>
                <c:pt idx="24937">
                  <c:v>1.007080078125E-3</c:v>
                </c:pt>
                <c:pt idx="24938">
                  <c:v>1.0068416595458984E-3</c:v>
                </c:pt>
                <c:pt idx="24939">
                  <c:v>1.007080078125E-3</c:v>
                </c:pt>
                <c:pt idx="24940">
                  <c:v>1.007080078125E-3</c:v>
                </c:pt>
                <c:pt idx="24941">
                  <c:v>1.0068416595458984E-3</c:v>
                </c:pt>
                <c:pt idx="24942">
                  <c:v>1.007080078125E-3</c:v>
                </c:pt>
                <c:pt idx="24943">
                  <c:v>1.007080078125E-3</c:v>
                </c:pt>
                <c:pt idx="24944">
                  <c:v>1.0068416595458984E-3</c:v>
                </c:pt>
                <c:pt idx="24945">
                  <c:v>1.007080078125E-3</c:v>
                </c:pt>
                <c:pt idx="24946">
                  <c:v>1.0080337524414063E-3</c:v>
                </c:pt>
                <c:pt idx="24947">
                  <c:v>1.0068416595458984E-3</c:v>
                </c:pt>
                <c:pt idx="24948">
                  <c:v>1.007080078125E-3</c:v>
                </c:pt>
                <c:pt idx="24949">
                  <c:v>1.007080078125E-3</c:v>
                </c:pt>
                <c:pt idx="24950">
                  <c:v>1.0068416595458984E-3</c:v>
                </c:pt>
                <c:pt idx="24951">
                  <c:v>1.007080078125E-3</c:v>
                </c:pt>
                <c:pt idx="24952">
                  <c:v>1.007080078125E-3</c:v>
                </c:pt>
                <c:pt idx="24953">
                  <c:v>1.0068416595458984E-3</c:v>
                </c:pt>
                <c:pt idx="24954">
                  <c:v>1.007080078125E-3</c:v>
                </c:pt>
                <c:pt idx="24955">
                  <c:v>1.007080078125E-3</c:v>
                </c:pt>
                <c:pt idx="24956">
                  <c:v>1.0068416595458984E-3</c:v>
                </c:pt>
                <c:pt idx="24957">
                  <c:v>1.007080078125E-3</c:v>
                </c:pt>
                <c:pt idx="24958">
                  <c:v>1.0080337524414063E-3</c:v>
                </c:pt>
                <c:pt idx="24959">
                  <c:v>1.007080078125E-3</c:v>
                </c:pt>
                <c:pt idx="24960">
                  <c:v>1.0068416595458984E-3</c:v>
                </c:pt>
                <c:pt idx="24961">
                  <c:v>1.007080078125E-3</c:v>
                </c:pt>
                <c:pt idx="24962">
                  <c:v>1.007080078125E-3</c:v>
                </c:pt>
                <c:pt idx="24963">
                  <c:v>1.0068416595458984E-3</c:v>
                </c:pt>
                <c:pt idx="24964">
                  <c:v>1.007080078125E-3</c:v>
                </c:pt>
                <c:pt idx="24965">
                  <c:v>1.007080078125E-3</c:v>
                </c:pt>
                <c:pt idx="24966">
                  <c:v>1.0068416595458984E-3</c:v>
                </c:pt>
                <c:pt idx="24967">
                  <c:v>1.007080078125E-3</c:v>
                </c:pt>
                <c:pt idx="24968">
                  <c:v>1.007080078125E-3</c:v>
                </c:pt>
                <c:pt idx="24969">
                  <c:v>1.0068416595458984E-3</c:v>
                </c:pt>
                <c:pt idx="24970">
                  <c:v>1.007080078125E-3</c:v>
                </c:pt>
                <c:pt idx="24971">
                  <c:v>1.0080337524414063E-3</c:v>
                </c:pt>
                <c:pt idx="24972">
                  <c:v>1.0068416595458984E-3</c:v>
                </c:pt>
                <c:pt idx="24973">
                  <c:v>1.007080078125E-3</c:v>
                </c:pt>
                <c:pt idx="24974">
                  <c:v>1.007080078125E-3</c:v>
                </c:pt>
                <c:pt idx="24975">
                  <c:v>1.0068416595458984E-3</c:v>
                </c:pt>
                <c:pt idx="24976">
                  <c:v>1.007080078125E-3</c:v>
                </c:pt>
                <c:pt idx="24977">
                  <c:v>1.007080078125E-3</c:v>
                </c:pt>
                <c:pt idx="24978">
                  <c:v>1.0068416595458984E-3</c:v>
                </c:pt>
                <c:pt idx="24979">
                  <c:v>1.007080078125E-3</c:v>
                </c:pt>
                <c:pt idx="24980">
                  <c:v>1.007080078125E-3</c:v>
                </c:pt>
                <c:pt idx="24981">
                  <c:v>1.0068416595458984E-3</c:v>
                </c:pt>
                <c:pt idx="24982">
                  <c:v>1.007080078125E-3</c:v>
                </c:pt>
                <c:pt idx="24983">
                  <c:v>1.0080337524414063E-3</c:v>
                </c:pt>
                <c:pt idx="24984">
                  <c:v>1.007080078125E-3</c:v>
                </c:pt>
                <c:pt idx="24985">
                  <c:v>1.0068416595458984E-3</c:v>
                </c:pt>
                <c:pt idx="24986">
                  <c:v>1.007080078125E-3</c:v>
                </c:pt>
                <c:pt idx="24987">
                  <c:v>1.007080078125E-3</c:v>
                </c:pt>
                <c:pt idx="24988">
                  <c:v>1.0068416595458984E-3</c:v>
                </c:pt>
                <c:pt idx="24989">
                  <c:v>1.007080078125E-3</c:v>
                </c:pt>
                <c:pt idx="24990">
                  <c:v>1.007080078125E-3</c:v>
                </c:pt>
                <c:pt idx="24991">
                  <c:v>1.0068416595458984E-3</c:v>
                </c:pt>
                <c:pt idx="24992">
                  <c:v>1.007080078125E-3</c:v>
                </c:pt>
                <c:pt idx="24993">
                  <c:v>1.007080078125E-3</c:v>
                </c:pt>
                <c:pt idx="24994">
                  <c:v>1.0068416595458984E-3</c:v>
                </c:pt>
                <c:pt idx="24995">
                  <c:v>1.007080078125E-3</c:v>
                </c:pt>
                <c:pt idx="24996">
                  <c:v>9.0639591217041016E-3</c:v>
                </c:pt>
                <c:pt idx="24997">
                  <c:v>1.007080078125E-3</c:v>
                </c:pt>
                <c:pt idx="24998">
                  <c:v>1.0068416595458984E-3</c:v>
                </c:pt>
                <c:pt idx="24999">
                  <c:v>1.007080078125E-3</c:v>
                </c:pt>
                <c:pt idx="25000">
                  <c:v>1.0080337524414063E-3</c:v>
                </c:pt>
                <c:pt idx="25001">
                  <c:v>1.007080078125E-3</c:v>
                </c:pt>
                <c:pt idx="25002">
                  <c:v>1.0068416595458984E-3</c:v>
                </c:pt>
                <c:pt idx="25003">
                  <c:v>1.007080078125E-3</c:v>
                </c:pt>
                <c:pt idx="25004">
                  <c:v>1.007080078125E-3</c:v>
                </c:pt>
                <c:pt idx="25005">
                  <c:v>1.0068416595458984E-3</c:v>
                </c:pt>
                <c:pt idx="25006">
                  <c:v>5.0351619720458984E-3</c:v>
                </c:pt>
                <c:pt idx="25007">
                  <c:v>1.0068416595458984E-3</c:v>
                </c:pt>
                <c:pt idx="25008">
                  <c:v>1.007080078125E-3</c:v>
                </c:pt>
                <c:pt idx="25009">
                  <c:v>1.0080337524414063E-3</c:v>
                </c:pt>
                <c:pt idx="25010">
                  <c:v>1.0068416595458984E-3</c:v>
                </c:pt>
                <c:pt idx="25011">
                  <c:v>1.007080078125E-3</c:v>
                </c:pt>
                <c:pt idx="25012">
                  <c:v>1.007080078125E-3</c:v>
                </c:pt>
                <c:pt idx="25013">
                  <c:v>1.0068416595458984E-3</c:v>
                </c:pt>
                <c:pt idx="25014">
                  <c:v>1.007080078125E-3</c:v>
                </c:pt>
                <c:pt idx="25015">
                  <c:v>1.007080078125E-3</c:v>
                </c:pt>
                <c:pt idx="25016">
                  <c:v>1.0068416595458984E-3</c:v>
                </c:pt>
                <c:pt idx="25017">
                  <c:v>1.007080078125E-3</c:v>
                </c:pt>
                <c:pt idx="25018">
                  <c:v>1.007080078125E-3</c:v>
                </c:pt>
                <c:pt idx="25019">
                  <c:v>1.0068416595458984E-3</c:v>
                </c:pt>
                <c:pt idx="25020">
                  <c:v>1.007080078125E-3</c:v>
                </c:pt>
                <c:pt idx="25021">
                  <c:v>1.0080337524414063E-3</c:v>
                </c:pt>
                <c:pt idx="25022">
                  <c:v>1.007080078125E-3</c:v>
                </c:pt>
                <c:pt idx="25023">
                  <c:v>1.0068416595458984E-3</c:v>
                </c:pt>
                <c:pt idx="25024">
                  <c:v>1.007080078125E-3</c:v>
                </c:pt>
                <c:pt idx="25025">
                  <c:v>1.007080078125E-3</c:v>
                </c:pt>
                <c:pt idx="25026">
                  <c:v>1.0068416595458984E-3</c:v>
                </c:pt>
                <c:pt idx="25027">
                  <c:v>1.007080078125E-3</c:v>
                </c:pt>
                <c:pt idx="25028">
                  <c:v>1.007080078125E-3</c:v>
                </c:pt>
                <c:pt idx="25029">
                  <c:v>1.0068416595458984E-3</c:v>
                </c:pt>
                <c:pt idx="25030">
                  <c:v>1.007080078125E-3</c:v>
                </c:pt>
                <c:pt idx="25031">
                  <c:v>1.007080078125E-3</c:v>
                </c:pt>
                <c:pt idx="25032">
                  <c:v>1.0068416595458984E-3</c:v>
                </c:pt>
                <c:pt idx="25033">
                  <c:v>1.007080078125E-3</c:v>
                </c:pt>
                <c:pt idx="25034">
                  <c:v>1.0080337524414063E-3</c:v>
                </c:pt>
                <c:pt idx="25035">
                  <c:v>1.0068416595458984E-3</c:v>
                </c:pt>
                <c:pt idx="25036">
                  <c:v>1.007080078125E-3</c:v>
                </c:pt>
                <c:pt idx="25037">
                  <c:v>1.007080078125E-3</c:v>
                </c:pt>
                <c:pt idx="25038">
                  <c:v>1.0068416595458984E-3</c:v>
                </c:pt>
                <c:pt idx="25039">
                  <c:v>1.007080078125E-3</c:v>
                </c:pt>
                <c:pt idx="25040">
                  <c:v>1.007080078125E-3</c:v>
                </c:pt>
                <c:pt idx="25041">
                  <c:v>1.0068416595458984E-3</c:v>
                </c:pt>
                <c:pt idx="25042">
                  <c:v>1.007080078125E-3</c:v>
                </c:pt>
                <c:pt idx="25043">
                  <c:v>1.007080078125E-3</c:v>
                </c:pt>
                <c:pt idx="25044">
                  <c:v>1.0068416595458984E-3</c:v>
                </c:pt>
                <c:pt idx="25045">
                  <c:v>1.007080078125E-3</c:v>
                </c:pt>
                <c:pt idx="25046">
                  <c:v>1.0080337524414063E-3</c:v>
                </c:pt>
                <c:pt idx="25047">
                  <c:v>1.007080078125E-3</c:v>
                </c:pt>
                <c:pt idx="25048">
                  <c:v>1.0068416595458984E-3</c:v>
                </c:pt>
                <c:pt idx="25049">
                  <c:v>1.007080078125E-3</c:v>
                </c:pt>
                <c:pt idx="25050">
                  <c:v>1.007080078125E-3</c:v>
                </c:pt>
                <c:pt idx="25051">
                  <c:v>1.0068416595458984E-3</c:v>
                </c:pt>
                <c:pt idx="25052">
                  <c:v>1.007080078125E-3</c:v>
                </c:pt>
                <c:pt idx="25053">
                  <c:v>1.007080078125E-3</c:v>
                </c:pt>
                <c:pt idx="25054">
                  <c:v>1.0068416595458984E-3</c:v>
                </c:pt>
                <c:pt idx="25055">
                  <c:v>1.007080078125E-3</c:v>
                </c:pt>
                <c:pt idx="25056">
                  <c:v>1.007080078125E-3</c:v>
                </c:pt>
                <c:pt idx="25057">
                  <c:v>1.0068416595458984E-3</c:v>
                </c:pt>
                <c:pt idx="25058">
                  <c:v>1.007080078125E-3</c:v>
                </c:pt>
                <c:pt idx="25059">
                  <c:v>1.0080337524414063E-3</c:v>
                </c:pt>
                <c:pt idx="25060">
                  <c:v>1.0068416595458984E-3</c:v>
                </c:pt>
                <c:pt idx="25061">
                  <c:v>1.007080078125E-3</c:v>
                </c:pt>
                <c:pt idx="25062">
                  <c:v>1.007080078125E-3</c:v>
                </c:pt>
                <c:pt idx="25063">
                  <c:v>1.0068416595458984E-3</c:v>
                </c:pt>
                <c:pt idx="25064">
                  <c:v>1.007080078125E-3</c:v>
                </c:pt>
                <c:pt idx="25065">
                  <c:v>1.007080078125E-3</c:v>
                </c:pt>
                <c:pt idx="25066">
                  <c:v>1.0068416595458984E-3</c:v>
                </c:pt>
                <c:pt idx="25067">
                  <c:v>1.007080078125E-3</c:v>
                </c:pt>
                <c:pt idx="25068">
                  <c:v>1.007080078125E-3</c:v>
                </c:pt>
                <c:pt idx="25069">
                  <c:v>1.0068416595458984E-3</c:v>
                </c:pt>
                <c:pt idx="25070">
                  <c:v>1.007080078125E-3</c:v>
                </c:pt>
                <c:pt idx="25071">
                  <c:v>1.0080337524414063E-3</c:v>
                </c:pt>
                <c:pt idx="25072">
                  <c:v>1.007080078125E-3</c:v>
                </c:pt>
                <c:pt idx="25073">
                  <c:v>1.0068416595458984E-3</c:v>
                </c:pt>
                <c:pt idx="25074">
                  <c:v>1.007080078125E-3</c:v>
                </c:pt>
                <c:pt idx="25075">
                  <c:v>1.007080078125E-3</c:v>
                </c:pt>
                <c:pt idx="25076">
                  <c:v>1.0068416595458984E-3</c:v>
                </c:pt>
                <c:pt idx="25077">
                  <c:v>1.007080078125E-3</c:v>
                </c:pt>
                <c:pt idx="25078">
                  <c:v>1.007080078125E-3</c:v>
                </c:pt>
                <c:pt idx="25079">
                  <c:v>1.0068416595458984E-3</c:v>
                </c:pt>
                <c:pt idx="25080">
                  <c:v>1.007080078125E-3</c:v>
                </c:pt>
                <c:pt idx="25081">
                  <c:v>1.007080078125E-3</c:v>
                </c:pt>
                <c:pt idx="25082">
                  <c:v>1.0068416595458984E-3</c:v>
                </c:pt>
                <c:pt idx="25083">
                  <c:v>1.007080078125E-3</c:v>
                </c:pt>
                <c:pt idx="25084">
                  <c:v>1.0080337524414063E-3</c:v>
                </c:pt>
                <c:pt idx="25085">
                  <c:v>1.0068416595458984E-3</c:v>
                </c:pt>
                <c:pt idx="25086">
                  <c:v>1.007080078125E-3</c:v>
                </c:pt>
                <c:pt idx="25087">
                  <c:v>1.007080078125E-3</c:v>
                </c:pt>
                <c:pt idx="25088">
                  <c:v>1.0068416595458984E-3</c:v>
                </c:pt>
                <c:pt idx="25089">
                  <c:v>1.007080078125E-3</c:v>
                </c:pt>
                <c:pt idx="25090">
                  <c:v>1.007080078125E-3</c:v>
                </c:pt>
                <c:pt idx="25091">
                  <c:v>1.0068416595458984E-3</c:v>
                </c:pt>
                <c:pt idx="25092">
                  <c:v>1.007080078125E-3</c:v>
                </c:pt>
                <c:pt idx="25093">
                  <c:v>1.007080078125E-3</c:v>
                </c:pt>
                <c:pt idx="25094">
                  <c:v>1.0068416595458984E-3</c:v>
                </c:pt>
                <c:pt idx="25095">
                  <c:v>1.007080078125E-3</c:v>
                </c:pt>
                <c:pt idx="25096">
                  <c:v>1.0080337524414063E-3</c:v>
                </c:pt>
                <c:pt idx="25097">
                  <c:v>1.007080078125E-3</c:v>
                </c:pt>
                <c:pt idx="25098">
                  <c:v>1.0068416595458984E-3</c:v>
                </c:pt>
                <c:pt idx="25099">
                  <c:v>1.007080078125E-3</c:v>
                </c:pt>
                <c:pt idx="25100">
                  <c:v>1.007080078125E-3</c:v>
                </c:pt>
                <c:pt idx="25101">
                  <c:v>1.0068416595458984E-3</c:v>
                </c:pt>
                <c:pt idx="25102">
                  <c:v>1.007080078125E-3</c:v>
                </c:pt>
                <c:pt idx="25103">
                  <c:v>1.007080078125E-3</c:v>
                </c:pt>
                <c:pt idx="25104">
                  <c:v>1.0068416595458984E-3</c:v>
                </c:pt>
                <c:pt idx="25105">
                  <c:v>1.007080078125E-3</c:v>
                </c:pt>
                <c:pt idx="25106">
                  <c:v>1.007080078125E-3</c:v>
                </c:pt>
                <c:pt idx="25107">
                  <c:v>1.0068416595458984E-3</c:v>
                </c:pt>
                <c:pt idx="25108">
                  <c:v>1.007080078125E-3</c:v>
                </c:pt>
                <c:pt idx="25109">
                  <c:v>1.0080337524414063E-3</c:v>
                </c:pt>
                <c:pt idx="25110">
                  <c:v>1.0068416595458984E-3</c:v>
                </c:pt>
                <c:pt idx="25111">
                  <c:v>1.007080078125E-3</c:v>
                </c:pt>
                <c:pt idx="25112">
                  <c:v>1.007080078125E-3</c:v>
                </c:pt>
                <c:pt idx="25113">
                  <c:v>1.0068416595458984E-3</c:v>
                </c:pt>
                <c:pt idx="25114">
                  <c:v>1.007080078125E-3</c:v>
                </c:pt>
                <c:pt idx="25115">
                  <c:v>1.007080078125E-3</c:v>
                </c:pt>
                <c:pt idx="25116">
                  <c:v>1.0068416595458984E-3</c:v>
                </c:pt>
                <c:pt idx="25117">
                  <c:v>1.007080078125E-3</c:v>
                </c:pt>
                <c:pt idx="25118">
                  <c:v>1.007080078125E-3</c:v>
                </c:pt>
                <c:pt idx="25119">
                  <c:v>1.0068416595458984E-3</c:v>
                </c:pt>
                <c:pt idx="25120">
                  <c:v>1.007080078125E-3</c:v>
                </c:pt>
                <c:pt idx="25121">
                  <c:v>1.0080337524414063E-3</c:v>
                </c:pt>
                <c:pt idx="25122">
                  <c:v>1.007080078125E-3</c:v>
                </c:pt>
                <c:pt idx="25123">
                  <c:v>1.0068416595458984E-3</c:v>
                </c:pt>
                <c:pt idx="25124">
                  <c:v>1.007080078125E-3</c:v>
                </c:pt>
                <c:pt idx="25125">
                  <c:v>1.007080078125E-3</c:v>
                </c:pt>
                <c:pt idx="25126">
                  <c:v>1.0068416595458984E-3</c:v>
                </c:pt>
                <c:pt idx="25127">
                  <c:v>1.007080078125E-3</c:v>
                </c:pt>
                <c:pt idx="25128">
                  <c:v>1.007080078125E-3</c:v>
                </c:pt>
                <c:pt idx="25129">
                  <c:v>1.0068416595458984E-3</c:v>
                </c:pt>
                <c:pt idx="25130">
                  <c:v>1.007080078125E-3</c:v>
                </c:pt>
                <c:pt idx="25131">
                  <c:v>1.007080078125E-3</c:v>
                </c:pt>
                <c:pt idx="25132">
                  <c:v>1.0068416595458984E-3</c:v>
                </c:pt>
                <c:pt idx="25133">
                  <c:v>1.0080337524414063E-3</c:v>
                </c:pt>
                <c:pt idx="25134">
                  <c:v>1.007080078125E-3</c:v>
                </c:pt>
                <c:pt idx="25135">
                  <c:v>1.0068416595458984E-3</c:v>
                </c:pt>
                <c:pt idx="25136">
                  <c:v>1.007080078125E-3</c:v>
                </c:pt>
                <c:pt idx="25137">
                  <c:v>1.007080078125E-3</c:v>
                </c:pt>
                <c:pt idx="25138">
                  <c:v>1.0068416595458984E-3</c:v>
                </c:pt>
                <c:pt idx="25139">
                  <c:v>1.007080078125E-3</c:v>
                </c:pt>
                <c:pt idx="25140">
                  <c:v>1.007080078125E-3</c:v>
                </c:pt>
                <c:pt idx="25141">
                  <c:v>1.0068416595458984E-3</c:v>
                </c:pt>
                <c:pt idx="25142">
                  <c:v>1.007080078125E-3</c:v>
                </c:pt>
                <c:pt idx="25143">
                  <c:v>1.007080078125E-3</c:v>
                </c:pt>
                <c:pt idx="25144">
                  <c:v>1.0068416595458984E-3</c:v>
                </c:pt>
                <c:pt idx="25145">
                  <c:v>1.007080078125E-3</c:v>
                </c:pt>
                <c:pt idx="25146">
                  <c:v>1.0080337524414063E-3</c:v>
                </c:pt>
                <c:pt idx="25147">
                  <c:v>1.007080078125E-3</c:v>
                </c:pt>
                <c:pt idx="25148">
                  <c:v>1.0068416595458984E-3</c:v>
                </c:pt>
                <c:pt idx="25149">
                  <c:v>1.007080078125E-3</c:v>
                </c:pt>
                <c:pt idx="25150">
                  <c:v>1.007080078125E-3</c:v>
                </c:pt>
                <c:pt idx="25151">
                  <c:v>1.0068416595458984E-3</c:v>
                </c:pt>
                <c:pt idx="25152">
                  <c:v>1.007080078125E-3</c:v>
                </c:pt>
                <c:pt idx="25153">
                  <c:v>1.007080078125E-3</c:v>
                </c:pt>
                <c:pt idx="25154">
                  <c:v>1.0068416595458984E-3</c:v>
                </c:pt>
                <c:pt idx="25155">
                  <c:v>1.007080078125E-3</c:v>
                </c:pt>
                <c:pt idx="25156">
                  <c:v>1.007080078125E-3</c:v>
                </c:pt>
                <c:pt idx="25157">
                  <c:v>1.0068416595458984E-3</c:v>
                </c:pt>
                <c:pt idx="25158">
                  <c:v>1.0080337524414063E-3</c:v>
                </c:pt>
                <c:pt idx="25159">
                  <c:v>1.007080078125E-3</c:v>
                </c:pt>
                <c:pt idx="25160">
                  <c:v>1.0068416595458984E-3</c:v>
                </c:pt>
                <c:pt idx="25161">
                  <c:v>1.007080078125E-3</c:v>
                </c:pt>
                <c:pt idx="25162">
                  <c:v>1.007080078125E-3</c:v>
                </c:pt>
                <c:pt idx="25163">
                  <c:v>1.0068416595458984E-3</c:v>
                </c:pt>
                <c:pt idx="25164">
                  <c:v>1.007080078125E-3</c:v>
                </c:pt>
                <c:pt idx="25165">
                  <c:v>1.007080078125E-3</c:v>
                </c:pt>
                <c:pt idx="25166">
                  <c:v>1.0068416595458984E-3</c:v>
                </c:pt>
                <c:pt idx="25167">
                  <c:v>1.007080078125E-3</c:v>
                </c:pt>
                <c:pt idx="25168">
                  <c:v>1.007080078125E-3</c:v>
                </c:pt>
                <c:pt idx="25169">
                  <c:v>1.0068416595458984E-3</c:v>
                </c:pt>
                <c:pt idx="25170">
                  <c:v>1.007080078125E-3</c:v>
                </c:pt>
                <c:pt idx="25171">
                  <c:v>1.0080337524414063E-3</c:v>
                </c:pt>
                <c:pt idx="25172">
                  <c:v>1.007080078125E-3</c:v>
                </c:pt>
                <c:pt idx="25173">
                  <c:v>1.0068416595458984E-3</c:v>
                </c:pt>
                <c:pt idx="25174">
                  <c:v>1.007080078125E-3</c:v>
                </c:pt>
                <c:pt idx="25175">
                  <c:v>1.007080078125E-3</c:v>
                </c:pt>
                <c:pt idx="25176">
                  <c:v>1.0068416595458984E-3</c:v>
                </c:pt>
                <c:pt idx="25177">
                  <c:v>1.007080078125E-3</c:v>
                </c:pt>
                <c:pt idx="25178">
                  <c:v>1.007080078125E-3</c:v>
                </c:pt>
                <c:pt idx="25179">
                  <c:v>1.0068416595458984E-3</c:v>
                </c:pt>
                <c:pt idx="25180">
                  <c:v>1.007080078125E-3</c:v>
                </c:pt>
                <c:pt idx="25181">
                  <c:v>1.007080078125E-3</c:v>
                </c:pt>
                <c:pt idx="25182">
                  <c:v>1.0068416595458984E-3</c:v>
                </c:pt>
                <c:pt idx="25183">
                  <c:v>1.0080337524414063E-3</c:v>
                </c:pt>
                <c:pt idx="25184">
                  <c:v>1.007080078125E-3</c:v>
                </c:pt>
                <c:pt idx="25185">
                  <c:v>1.0068416595458984E-3</c:v>
                </c:pt>
                <c:pt idx="25186">
                  <c:v>1.007080078125E-3</c:v>
                </c:pt>
                <c:pt idx="25187">
                  <c:v>1.007080078125E-3</c:v>
                </c:pt>
                <c:pt idx="25188">
                  <c:v>1.0068416595458984E-3</c:v>
                </c:pt>
                <c:pt idx="25189">
                  <c:v>1.007080078125E-3</c:v>
                </c:pt>
                <c:pt idx="25190">
                  <c:v>1.007080078125E-3</c:v>
                </c:pt>
                <c:pt idx="25191">
                  <c:v>1.0068416595458984E-3</c:v>
                </c:pt>
                <c:pt idx="25192">
                  <c:v>1.007080078125E-3</c:v>
                </c:pt>
                <c:pt idx="25193">
                  <c:v>1.007080078125E-3</c:v>
                </c:pt>
                <c:pt idx="25194">
                  <c:v>1.0068416595458984E-3</c:v>
                </c:pt>
                <c:pt idx="25195">
                  <c:v>1.007080078125E-3</c:v>
                </c:pt>
                <c:pt idx="25196">
                  <c:v>1.0080337524414063E-3</c:v>
                </c:pt>
                <c:pt idx="25197">
                  <c:v>1.007080078125E-3</c:v>
                </c:pt>
                <c:pt idx="25198">
                  <c:v>1.0068416595458984E-3</c:v>
                </c:pt>
                <c:pt idx="25199">
                  <c:v>1.007080078125E-3</c:v>
                </c:pt>
                <c:pt idx="25200">
                  <c:v>1.007080078125E-3</c:v>
                </c:pt>
                <c:pt idx="25201">
                  <c:v>1.0068416595458984E-3</c:v>
                </c:pt>
                <c:pt idx="25202">
                  <c:v>1.007080078125E-3</c:v>
                </c:pt>
                <c:pt idx="25203">
                  <c:v>1.007080078125E-3</c:v>
                </c:pt>
                <c:pt idx="25204">
                  <c:v>1.0068416595458984E-3</c:v>
                </c:pt>
                <c:pt idx="25205">
                  <c:v>1.007080078125E-3</c:v>
                </c:pt>
                <c:pt idx="25206">
                  <c:v>1.007080078125E-3</c:v>
                </c:pt>
                <c:pt idx="25207">
                  <c:v>1.0068416595458984E-3</c:v>
                </c:pt>
                <c:pt idx="25208">
                  <c:v>1.0080337524414063E-3</c:v>
                </c:pt>
                <c:pt idx="25209">
                  <c:v>1.007080078125E-3</c:v>
                </c:pt>
                <c:pt idx="25210">
                  <c:v>1.0068416595458984E-3</c:v>
                </c:pt>
                <c:pt idx="25211">
                  <c:v>1.007080078125E-3</c:v>
                </c:pt>
                <c:pt idx="25212">
                  <c:v>1.007080078125E-3</c:v>
                </c:pt>
                <c:pt idx="25213">
                  <c:v>1.0068416595458984E-3</c:v>
                </c:pt>
                <c:pt idx="25214">
                  <c:v>1.007080078125E-3</c:v>
                </c:pt>
                <c:pt idx="25215">
                  <c:v>1.007080078125E-3</c:v>
                </c:pt>
                <c:pt idx="25216">
                  <c:v>1.0068416595458984E-3</c:v>
                </c:pt>
                <c:pt idx="25217">
                  <c:v>1.007080078125E-3</c:v>
                </c:pt>
                <c:pt idx="25218">
                  <c:v>1.007080078125E-3</c:v>
                </c:pt>
                <c:pt idx="25219">
                  <c:v>1.0068416595458984E-3</c:v>
                </c:pt>
                <c:pt idx="25220">
                  <c:v>1.007080078125E-3</c:v>
                </c:pt>
                <c:pt idx="25221">
                  <c:v>1.0080337524414063E-3</c:v>
                </c:pt>
                <c:pt idx="25222">
                  <c:v>1.007080078125E-3</c:v>
                </c:pt>
                <c:pt idx="25223">
                  <c:v>1.0068416595458984E-3</c:v>
                </c:pt>
                <c:pt idx="25224">
                  <c:v>1.007080078125E-3</c:v>
                </c:pt>
                <c:pt idx="25225">
                  <c:v>1.007080078125E-3</c:v>
                </c:pt>
                <c:pt idx="25226">
                  <c:v>1.0068416595458984E-3</c:v>
                </c:pt>
                <c:pt idx="25227">
                  <c:v>1.007080078125E-3</c:v>
                </c:pt>
                <c:pt idx="25228">
                  <c:v>1.007080078125E-3</c:v>
                </c:pt>
                <c:pt idx="25229">
                  <c:v>1.0068416595458984E-3</c:v>
                </c:pt>
                <c:pt idx="25230">
                  <c:v>1.007080078125E-3</c:v>
                </c:pt>
                <c:pt idx="25231">
                  <c:v>1.007080078125E-3</c:v>
                </c:pt>
                <c:pt idx="25232">
                  <c:v>1.0068416595458984E-3</c:v>
                </c:pt>
                <c:pt idx="25233">
                  <c:v>1.0080337524414063E-3</c:v>
                </c:pt>
                <c:pt idx="25234">
                  <c:v>1.007080078125E-3</c:v>
                </c:pt>
                <c:pt idx="25235">
                  <c:v>1.0068416595458984E-3</c:v>
                </c:pt>
                <c:pt idx="25236">
                  <c:v>1.007080078125E-3</c:v>
                </c:pt>
                <c:pt idx="25237">
                  <c:v>1.007080078125E-3</c:v>
                </c:pt>
                <c:pt idx="25238">
                  <c:v>1.0068416595458984E-3</c:v>
                </c:pt>
                <c:pt idx="25239">
                  <c:v>1.007080078125E-3</c:v>
                </c:pt>
                <c:pt idx="25240">
                  <c:v>1.007080078125E-3</c:v>
                </c:pt>
                <c:pt idx="25241">
                  <c:v>1.0068416595458984E-3</c:v>
                </c:pt>
                <c:pt idx="25242">
                  <c:v>1.007080078125E-3</c:v>
                </c:pt>
                <c:pt idx="25243">
                  <c:v>1.007080078125E-3</c:v>
                </c:pt>
                <c:pt idx="25244">
                  <c:v>1.0068416595458984E-3</c:v>
                </c:pt>
                <c:pt idx="25245">
                  <c:v>1.007080078125E-3</c:v>
                </c:pt>
                <c:pt idx="25246">
                  <c:v>1.0080337524414063E-3</c:v>
                </c:pt>
                <c:pt idx="25247">
                  <c:v>1.007080078125E-3</c:v>
                </c:pt>
                <c:pt idx="25248">
                  <c:v>1.0068416595458984E-3</c:v>
                </c:pt>
                <c:pt idx="25249">
                  <c:v>1.007080078125E-3</c:v>
                </c:pt>
                <c:pt idx="25250">
                  <c:v>1.007080078125E-3</c:v>
                </c:pt>
                <c:pt idx="25251">
                  <c:v>5.0349235534667969E-3</c:v>
                </c:pt>
                <c:pt idx="25252">
                  <c:v>1.007080078125E-3</c:v>
                </c:pt>
                <c:pt idx="25253">
                  <c:v>1.0068416595458984E-3</c:v>
                </c:pt>
                <c:pt idx="25254">
                  <c:v>1.0080337524414063E-3</c:v>
                </c:pt>
                <c:pt idx="25255">
                  <c:v>1.007080078125E-3</c:v>
                </c:pt>
                <c:pt idx="25256">
                  <c:v>1.0068416595458984E-3</c:v>
                </c:pt>
                <c:pt idx="25257">
                  <c:v>1.007080078125E-3</c:v>
                </c:pt>
                <c:pt idx="25258">
                  <c:v>1.007080078125E-3</c:v>
                </c:pt>
                <c:pt idx="25259">
                  <c:v>1.0068416595458984E-3</c:v>
                </c:pt>
                <c:pt idx="25260">
                  <c:v>1.007080078125E-3</c:v>
                </c:pt>
                <c:pt idx="25261">
                  <c:v>1.007080078125E-3</c:v>
                </c:pt>
                <c:pt idx="25262">
                  <c:v>1.0068416595458984E-3</c:v>
                </c:pt>
                <c:pt idx="25263">
                  <c:v>1.007080078125E-3</c:v>
                </c:pt>
                <c:pt idx="25264">
                  <c:v>1.007080078125E-3</c:v>
                </c:pt>
                <c:pt idx="25265">
                  <c:v>1.0068416595458984E-3</c:v>
                </c:pt>
                <c:pt idx="25266">
                  <c:v>1.007080078125E-3</c:v>
                </c:pt>
                <c:pt idx="25267">
                  <c:v>1.0080337524414063E-3</c:v>
                </c:pt>
                <c:pt idx="25268">
                  <c:v>1.007080078125E-3</c:v>
                </c:pt>
                <c:pt idx="25269">
                  <c:v>1.0068416595458984E-3</c:v>
                </c:pt>
                <c:pt idx="25270">
                  <c:v>6.0420036315917969E-3</c:v>
                </c:pt>
                <c:pt idx="25271">
                  <c:v>1.007080078125E-3</c:v>
                </c:pt>
                <c:pt idx="25272">
                  <c:v>1.007080078125E-3</c:v>
                </c:pt>
                <c:pt idx="25273">
                  <c:v>1.0068416595458984E-3</c:v>
                </c:pt>
                <c:pt idx="25274">
                  <c:v>1.0080337524414063E-3</c:v>
                </c:pt>
                <c:pt idx="25275">
                  <c:v>1.007080078125E-3</c:v>
                </c:pt>
                <c:pt idx="25276">
                  <c:v>1.0068416595458984E-3</c:v>
                </c:pt>
                <c:pt idx="25277">
                  <c:v>1.007080078125E-3</c:v>
                </c:pt>
                <c:pt idx="25278">
                  <c:v>1.007080078125E-3</c:v>
                </c:pt>
                <c:pt idx="25279">
                  <c:v>1.0068416595458984E-3</c:v>
                </c:pt>
                <c:pt idx="25280">
                  <c:v>3.0210018157958984E-3</c:v>
                </c:pt>
                <c:pt idx="25281">
                  <c:v>1.007080078125E-3</c:v>
                </c:pt>
                <c:pt idx="25282">
                  <c:v>1.007080078125E-3</c:v>
                </c:pt>
                <c:pt idx="25283">
                  <c:v>1.0068416595458984E-3</c:v>
                </c:pt>
                <c:pt idx="25284">
                  <c:v>1.007080078125E-3</c:v>
                </c:pt>
                <c:pt idx="25285">
                  <c:v>1.0080337524414063E-3</c:v>
                </c:pt>
                <c:pt idx="25286">
                  <c:v>1.007080078125E-3</c:v>
                </c:pt>
                <c:pt idx="25287">
                  <c:v>1.0068416595458984E-3</c:v>
                </c:pt>
                <c:pt idx="25288">
                  <c:v>1.007080078125E-3</c:v>
                </c:pt>
                <c:pt idx="25289">
                  <c:v>1.007080078125E-3</c:v>
                </c:pt>
                <c:pt idx="25290">
                  <c:v>1.0068416595458984E-3</c:v>
                </c:pt>
                <c:pt idx="25291">
                  <c:v>1.007080078125E-3</c:v>
                </c:pt>
                <c:pt idx="25292">
                  <c:v>1.007080078125E-3</c:v>
                </c:pt>
                <c:pt idx="25293">
                  <c:v>1.0068416595458984E-3</c:v>
                </c:pt>
                <c:pt idx="25294">
                  <c:v>1.007080078125E-3</c:v>
                </c:pt>
                <c:pt idx="25295">
                  <c:v>1.007080078125E-3</c:v>
                </c:pt>
                <c:pt idx="25296">
                  <c:v>1.0068416595458984E-3</c:v>
                </c:pt>
                <c:pt idx="25297">
                  <c:v>1.0080337524414063E-3</c:v>
                </c:pt>
                <c:pt idx="25298">
                  <c:v>1.007080078125E-3</c:v>
                </c:pt>
                <c:pt idx="25299">
                  <c:v>1.0068416595458984E-3</c:v>
                </c:pt>
                <c:pt idx="25300">
                  <c:v>1.007080078125E-3</c:v>
                </c:pt>
                <c:pt idx="25301">
                  <c:v>1.007080078125E-3</c:v>
                </c:pt>
                <c:pt idx="25302">
                  <c:v>1.0068416595458984E-3</c:v>
                </c:pt>
                <c:pt idx="25303">
                  <c:v>1.007080078125E-3</c:v>
                </c:pt>
                <c:pt idx="25304">
                  <c:v>1.007080078125E-3</c:v>
                </c:pt>
                <c:pt idx="25305">
                  <c:v>1.0068416595458984E-3</c:v>
                </c:pt>
                <c:pt idx="25306">
                  <c:v>1.007080078125E-3</c:v>
                </c:pt>
                <c:pt idx="25307">
                  <c:v>1.007080078125E-3</c:v>
                </c:pt>
                <c:pt idx="25308">
                  <c:v>1.0068416595458984E-3</c:v>
                </c:pt>
                <c:pt idx="25309">
                  <c:v>1.007080078125E-3</c:v>
                </c:pt>
                <c:pt idx="25310">
                  <c:v>1.0080337524414063E-3</c:v>
                </c:pt>
                <c:pt idx="25311">
                  <c:v>1.007080078125E-3</c:v>
                </c:pt>
                <c:pt idx="25312">
                  <c:v>4.1289806365966797E-2</c:v>
                </c:pt>
                <c:pt idx="25313">
                  <c:v>1.007080078125E-3</c:v>
                </c:pt>
                <c:pt idx="25314">
                  <c:v>1.007080078125E-3</c:v>
                </c:pt>
                <c:pt idx="25315">
                  <c:v>1.0068416595458984E-3</c:v>
                </c:pt>
                <c:pt idx="25316">
                  <c:v>1.007080078125E-3</c:v>
                </c:pt>
                <c:pt idx="25317">
                  <c:v>1.007080078125E-3</c:v>
                </c:pt>
                <c:pt idx="25318">
                  <c:v>1.0068416595458984E-3</c:v>
                </c:pt>
                <c:pt idx="25319">
                  <c:v>1.007080078125E-3</c:v>
                </c:pt>
                <c:pt idx="25320">
                  <c:v>1.0080337524414063E-3</c:v>
                </c:pt>
                <c:pt idx="25321">
                  <c:v>1.007080078125E-3</c:v>
                </c:pt>
                <c:pt idx="25322">
                  <c:v>1.0068416595458984E-3</c:v>
                </c:pt>
                <c:pt idx="25323">
                  <c:v>1.007080078125E-3</c:v>
                </c:pt>
                <c:pt idx="25324">
                  <c:v>1.007080078125E-3</c:v>
                </c:pt>
                <c:pt idx="25325">
                  <c:v>1.0068416595458984E-3</c:v>
                </c:pt>
                <c:pt idx="25326">
                  <c:v>1.007080078125E-3</c:v>
                </c:pt>
                <c:pt idx="25327">
                  <c:v>1.0068416595458984E-3</c:v>
                </c:pt>
                <c:pt idx="25328">
                  <c:v>1.007080078125E-3</c:v>
                </c:pt>
                <c:pt idx="25329">
                  <c:v>1.007080078125E-3</c:v>
                </c:pt>
                <c:pt idx="25330">
                  <c:v>1.0068416595458984E-3</c:v>
                </c:pt>
                <c:pt idx="25331">
                  <c:v>1.007080078125E-3</c:v>
                </c:pt>
                <c:pt idx="25332">
                  <c:v>1.0080337524414063E-3</c:v>
                </c:pt>
                <c:pt idx="25333">
                  <c:v>1.007080078125E-3</c:v>
                </c:pt>
                <c:pt idx="25334">
                  <c:v>1.0068416595458984E-3</c:v>
                </c:pt>
                <c:pt idx="25335">
                  <c:v>1.007080078125E-3</c:v>
                </c:pt>
                <c:pt idx="25336">
                  <c:v>1.007080078125E-3</c:v>
                </c:pt>
                <c:pt idx="25337">
                  <c:v>1.0068416595458984E-3</c:v>
                </c:pt>
                <c:pt idx="25338">
                  <c:v>1.007080078125E-3</c:v>
                </c:pt>
                <c:pt idx="25339">
                  <c:v>1.007080078125E-3</c:v>
                </c:pt>
                <c:pt idx="25340">
                  <c:v>1.0068416595458984E-3</c:v>
                </c:pt>
                <c:pt idx="25341">
                  <c:v>1.007080078125E-3</c:v>
                </c:pt>
                <c:pt idx="25342">
                  <c:v>1.007080078125E-3</c:v>
                </c:pt>
                <c:pt idx="25343">
                  <c:v>1.0068416595458984E-3</c:v>
                </c:pt>
                <c:pt idx="25344">
                  <c:v>1.007080078125E-3</c:v>
                </c:pt>
                <c:pt idx="25345">
                  <c:v>1.0080337524414063E-3</c:v>
                </c:pt>
                <c:pt idx="25346">
                  <c:v>1.007080078125E-3</c:v>
                </c:pt>
                <c:pt idx="25347">
                  <c:v>1.0068416595458984E-3</c:v>
                </c:pt>
                <c:pt idx="25348">
                  <c:v>1.007080078125E-3</c:v>
                </c:pt>
                <c:pt idx="25349">
                  <c:v>1.0068416595458984E-3</c:v>
                </c:pt>
                <c:pt idx="25350">
                  <c:v>1.007080078125E-3</c:v>
                </c:pt>
                <c:pt idx="25351">
                  <c:v>1.007080078125E-3</c:v>
                </c:pt>
                <c:pt idx="25352">
                  <c:v>1.0068416595458984E-3</c:v>
                </c:pt>
                <c:pt idx="25353">
                  <c:v>1.007080078125E-3</c:v>
                </c:pt>
                <c:pt idx="25354">
                  <c:v>1.007080078125E-3</c:v>
                </c:pt>
                <c:pt idx="25355">
                  <c:v>1.0068416595458984E-3</c:v>
                </c:pt>
                <c:pt idx="25356">
                  <c:v>1.007080078125E-3</c:v>
                </c:pt>
                <c:pt idx="25357">
                  <c:v>1.0080337524414063E-3</c:v>
                </c:pt>
                <c:pt idx="25358">
                  <c:v>9.0630054473876953E-3</c:v>
                </c:pt>
                <c:pt idx="25359">
                  <c:v>1.007080078125E-3</c:v>
                </c:pt>
                <c:pt idx="25360">
                  <c:v>1.0068416595458984E-3</c:v>
                </c:pt>
                <c:pt idx="25361">
                  <c:v>1.007080078125E-3</c:v>
                </c:pt>
                <c:pt idx="25362">
                  <c:v>1.0080337524414063E-3</c:v>
                </c:pt>
                <c:pt idx="25363">
                  <c:v>1.0068416595458984E-3</c:v>
                </c:pt>
                <c:pt idx="25364">
                  <c:v>1.007080078125E-3</c:v>
                </c:pt>
                <c:pt idx="25365">
                  <c:v>1.007080078125E-3</c:v>
                </c:pt>
                <c:pt idx="25366">
                  <c:v>1.0068416595458984E-3</c:v>
                </c:pt>
                <c:pt idx="25367">
                  <c:v>1.007080078125E-3</c:v>
                </c:pt>
                <c:pt idx="25368">
                  <c:v>1.007080078125E-3</c:v>
                </c:pt>
                <c:pt idx="25369">
                  <c:v>1.0068416595458984E-3</c:v>
                </c:pt>
                <c:pt idx="25370">
                  <c:v>1.007080078125E-3</c:v>
                </c:pt>
                <c:pt idx="25371">
                  <c:v>1.007080078125E-3</c:v>
                </c:pt>
                <c:pt idx="25372">
                  <c:v>1.0068416595458984E-3</c:v>
                </c:pt>
                <c:pt idx="25373">
                  <c:v>1.007080078125E-3</c:v>
                </c:pt>
                <c:pt idx="25374">
                  <c:v>1.0080337524414063E-3</c:v>
                </c:pt>
                <c:pt idx="25375">
                  <c:v>1.007080078125E-3</c:v>
                </c:pt>
                <c:pt idx="25376">
                  <c:v>1.0068416595458984E-3</c:v>
                </c:pt>
                <c:pt idx="25377">
                  <c:v>1.007080078125E-3</c:v>
                </c:pt>
                <c:pt idx="25378">
                  <c:v>1.007080078125E-3</c:v>
                </c:pt>
                <c:pt idx="25379">
                  <c:v>1.0068416595458984E-3</c:v>
                </c:pt>
                <c:pt idx="25380">
                  <c:v>1.007080078125E-3</c:v>
                </c:pt>
                <c:pt idx="25381">
                  <c:v>1.007080078125E-3</c:v>
                </c:pt>
                <c:pt idx="25382">
                  <c:v>1.0068416595458984E-3</c:v>
                </c:pt>
                <c:pt idx="25383">
                  <c:v>1.007080078125E-3</c:v>
                </c:pt>
                <c:pt idx="25384">
                  <c:v>1.007080078125E-3</c:v>
                </c:pt>
                <c:pt idx="25385">
                  <c:v>1.0068416595458984E-3</c:v>
                </c:pt>
                <c:pt idx="25386">
                  <c:v>1.007080078125E-3</c:v>
                </c:pt>
                <c:pt idx="25387">
                  <c:v>1.0080337524414063E-3</c:v>
                </c:pt>
                <c:pt idx="25388">
                  <c:v>1.0068416595458984E-3</c:v>
                </c:pt>
                <c:pt idx="25389">
                  <c:v>1.007080078125E-3</c:v>
                </c:pt>
                <c:pt idx="25390">
                  <c:v>1.007080078125E-3</c:v>
                </c:pt>
                <c:pt idx="25391">
                  <c:v>1.0068416595458984E-3</c:v>
                </c:pt>
                <c:pt idx="25392">
                  <c:v>1.007080078125E-3</c:v>
                </c:pt>
                <c:pt idx="25393">
                  <c:v>1.007080078125E-3</c:v>
                </c:pt>
                <c:pt idx="25394">
                  <c:v>1.0068416595458984E-3</c:v>
                </c:pt>
                <c:pt idx="25395">
                  <c:v>1.007080078125E-3</c:v>
                </c:pt>
                <c:pt idx="25396">
                  <c:v>1.007080078125E-3</c:v>
                </c:pt>
                <c:pt idx="25397">
                  <c:v>1.0068416595458984E-3</c:v>
                </c:pt>
                <c:pt idx="25398">
                  <c:v>1.007080078125E-3</c:v>
                </c:pt>
                <c:pt idx="25399">
                  <c:v>1.0080337524414063E-3</c:v>
                </c:pt>
                <c:pt idx="25400">
                  <c:v>1.007080078125E-3</c:v>
                </c:pt>
                <c:pt idx="25401">
                  <c:v>1.0068416595458984E-3</c:v>
                </c:pt>
                <c:pt idx="25402">
                  <c:v>1.007080078125E-3</c:v>
                </c:pt>
                <c:pt idx="25403">
                  <c:v>1.007080078125E-3</c:v>
                </c:pt>
                <c:pt idx="25404">
                  <c:v>1.0068416595458984E-3</c:v>
                </c:pt>
                <c:pt idx="25405">
                  <c:v>1.007080078125E-3</c:v>
                </c:pt>
                <c:pt idx="25406">
                  <c:v>1.007080078125E-3</c:v>
                </c:pt>
                <c:pt idx="25407">
                  <c:v>1.0068416595458984E-3</c:v>
                </c:pt>
                <c:pt idx="25408">
                  <c:v>1.007080078125E-3</c:v>
                </c:pt>
                <c:pt idx="25409">
                  <c:v>1.007080078125E-3</c:v>
                </c:pt>
                <c:pt idx="25410">
                  <c:v>1.0068416595458984E-3</c:v>
                </c:pt>
                <c:pt idx="25411">
                  <c:v>1.007080078125E-3</c:v>
                </c:pt>
                <c:pt idx="25412">
                  <c:v>1.0080337524414063E-3</c:v>
                </c:pt>
                <c:pt idx="25413">
                  <c:v>1.0068416595458984E-3</c:v>
                </c:pt>
                <c:pt idx="25414">
                  <c:v>1.007080078125E-3</c:v>
                </c:pt>
                <c:pt idx="25415">
                  <c:v>1.007080078125E-3</c:v>
                </c:pt>
                <c:pt idx="25416">
                  <c:v>1.0068416595458984E-3</c:v>
                </c:pt>
                <c:pt idx="25417">
                  <c:v>1.007080078125E-3</c:v>
                </c:pt>
                <c:pt idx="25418">
                  <c:v>1.007080078125E-3</c:v>
                </c:pt>
                <c:pt idx="25419">
                  <c:v>1.0068416595458984E-3</c:v>
                </c:pt>
                <c:pt idx="25420">
                  <c:v>1.007080078125E-3</c:v>
                </c:pt>
                <c:pt idx="25421">
                  <c:v>1.007080078125E-3</c:v>
                </c:pt>
                <c:pt idx="25422">
                  <c:v>1.0068416595458984E-3</c:v>
                </c:pt>
                <c:pt idx="25423">
                  <c:v>1.007080078125E-3</c:v>
                </c:pt>
                <c:pt idx="25424">
                  <c:v>1.0080337524414063E-3</c:v>
                </c:pt>
                <c:pt idx="25425">
                  <c:v>1.007080078125E-3</c:v>
                </c:pt>
                <c:pt idx="25426">
                  <c:v>1.0068416595458984E-3</c:v>
                </c:pt>
                <c:pt idx="25427">
                  <c:v>1.007080078125E-3</c:v>
                </c:pt>
                <c:pt idx="25428">
                  <c:v>1.007080078125E-3</c:v>
                </c:pt>
                <c:pt idx="25429">
                  <c:v>1.0068416595458984E-3</c:v>
                </c:pt>
                <c:pt idx="25430">
                  <c:v>1.007080078125E-3</c:v>
                </c:pt>
                <c:pt idx="25431">
                  <c:v>1.007080078125E-3</c:v>
                </c:pt>
                <c:pt idx="25432">
                  <c:v>1.0068416595458984E-3</c:v>
                </c:pt>
                <c:pt idx="25433">
                  <c:v>1.007080078125E-3</c:v>
                </c:pt>
                <c:pt idx="25434">
                  <c:v>1.007080078125E-3</c:v>
                </c:pt>
                <c:pt idx="25435">
                  <c:v>1.0068416595458984E-3</c:v>
                </c:pt>
                <c:pt idx="25436">
                  <c:v>1.007080078125E-3</c:v>
                </c:pt>
                <c:pt idx="25437">
                  <c:v>1.0080337524414063E-3</c:v>
                </c:pt>
                <c:pt idx="25438">
                  <c:v>1.0068416595458984E-3</c:v>
                </c:pt>
                <c:pt idx="25439">
                  <c:v>1.007080078125E-3</c:v>
                </c:pt>
                <c:pt idx="25440">
                  <c:v>1.007080078125E-3</c:v>
                </c:pt>
                <c:pt idx="25441">
                  <c:v>1.0068416595458984E-3</c:v>
                </c:pt>
                <c:pt idx="25442">
                  <c:v>1.007080078125E-3</c:v>
                </c:pt>
                <c:pt idx="25443">
                  <c:v>1.007080078125E-3</c:v>
                </c:pt>
                <c:pt idx="25444">
                  <c:v>1.0068416595458984E-3</c:v>
                </c:pt>
                <c:pt idx="25445">
                  <c:v>1.007080078125E-3</c:v>
                </c:pt>
                <c:pt idx="25446">
                  <c:v>1.007080078125E-3</c:v>
                </c:pt>
                <c:pt idx="25447">
                  <c:v>1.0068416595458984E-3</c:v>
                </c:pt>
                <c:pt idx="25448">
                  <c:v>1.007080078125E-3</c:v>
                </c:pt>
                <c:pt idx="25449">
                  <c:v>1.0080337524414063E-3</c:v>
                </c:pt>
                <c:pt idx="25450">
                  <c:v>1.007080078125E-3</c:v>
                </c:pt>
                <c:pt idx="25451">
                  <c:v>1.0068416595458984E-3</c:v>
                </c:pt>
                <c:pt idx="25452">
                  <c:v>1.007080078125E-3</c:v>
                </c:pt>
                <c:pt idx="25453">
                  <c:v>1.007080078125E-3</c:v>
                </c:pt>
                <c:pt idx="25454">
                  <c:v>1.0068416595458984E-3</c:v>
                </c:pt>
                <c:pt idx="25455">
                  <c:v>1.007080078125E-3</c:v>
                </c:pt>
                <c:pt idx="25456">
                  <c:v>1.007080078125E-3</c:v>
                </c:pt>
                <c:pt idx="25457">
                  <c:v>1.0068416595458984E-3</c:v>
                </c:pt>
                <c:pt idx="25458">
                  <c:v>1.007080078125E-3</c:v>
                </c:pt>
                <c:pt idx="25459">
                  <c:v>1.007080078125E-3</c:v>
                </c:pt>
                <c:pt idx="25460">
                  <c:v>1.0068416595458984E-3</c:v>
                </c:pt>
                <c:pt idx="25461">
                  <c:v>1.007080078125E-3</c:v>
                </c:pt>
                <c:pt idx="25462">
                  <c:v>1.0080337524414063E-3</c:v>
                </c:pt>
                <c:pt idx="25463">
                  <c:v>1.0068416595458984E-3</c:v>
                </c:pt>
                <c:pt idx="25464">
                  <c:v>1.007080078125E-3</c:v>
                </c:pt>
                <c:pt idx="25465">
                  <c:v>1.007080078125E-3</c:v>
                </c:pt>
                <c:pt idx="25466">
                  <c:v>1.0068416595458984E-3</c:v>
                </c:pt>
                <c:pt idx="25467">
                  <c:v>1.007080078125E-3</c:v>
                </c:pt>
                <c:pt idx="25468">
                  <c:v>1.007080078125E-3</c:v>
                </c:pt>
                <c:pt idx="25469">
                  <c:v>1.0068416595458984E-3</c:v>
                </c:pt>
                <c:pt idx="25470">
                  <c:v>1.007080078125E-3</c:v>
                </c:pt>
                <c:pt idx="25471">
                  <c:v>1.007080078125E-3</c:v>
                </c:pt>
                <c:pt idx="25472">
                  <c:v>1.0068416595458984E-3</c:v>
                </c:pt>
                <c:pt idx="25473">
                  <c:v>1.007080078125E-3</c:v>
                </c:pt>
                <c:pt idx="25474">
                  <c:v>1.0080337524414063E-3</c:v>
                </c:pt>
                <c:pt idx="25475">
                  <c:v>1.007080078125E-3</c:v>
                </c:pt>
                <c:pt idx="25476">
                  <c:v>1.0068416595458984E-3</c:v>
                </c:pt>
                <c:pt idx="25477">
                  <c:v>1.007080078125E-3</c:v>
                </c:pt>
                <c:pt idx="25478">
                  <c:v>1.007080078125E-3</c:v>
                </c:pt>
                <c:pt idx="25479">
                  <c:v>1.0068416595458984E-3</c:v>
                </c:pt>
                <c:pt idx="25480">
                  <c:v>1.007080078125E-3</c:v>
                </c:pt>
                <c:pt idx="25481">
                  <c:v>1.007080078125E-3</c:v>
                </c:pt>
                <c:pt idx="25482">
                  <c:v>1.0068416595458984E-3</c:v>
                </c:pt>
                <c:pt idx="25483">
                  <c:v>1.007080078125E-3</c:v>
                </c:pt>
                <c:pt idx="25484">
                  <c:v>1.007080078125E-3</c:v>
                </c:pt>
                <c:pt idx="25485">
                  <c:v>1.0068416595458984E-3</c:v>
                </c:pt>
                <c:pt idx="25486">
                  <c:v>1.007080078125E-3</c:v>
                </c:pt>
                <c:pt idx="25487">
                  <c:v>1.0080337524414063E-3</c:v>
                </c:pt>
                <c:pt idx="25488">
                  <c:v>1.0068416595458984E-3</c:v>
                </c:pt>
                <c:pt idx="25489">
                  <c:v>1.007080078125E-3</c:v>
                </c:pt>
                <c:pt idx="25490">
                  <c:v>1.007080078125E-3</c:v>
                </c:pt>
                <c:pt idx="25491">
                  <c:v>1.0068416595458984E-3</c:v>
                </c:pt>
                <c:pt idx="25492">
                  <c:v>1.007080078125E-3</c:v>
                </c:pt>
                <c:pt idx="25493">
                  <c:v>1.007080078125E-3</c:v>
                </c:pt>
                <c:pt idx="25494">
                  <c:v>1.0068416595458984E-3</c:v>
                </c:pt>
                <c:pt idx="25495">
                  <c:v>1.007080078125E-3</c:v>
                </c:pt>
                <c:pt idx="25496">
                  <c:v>1.007080078125E-3</c:v>
                </c:pt>
                <c:pt idx="25497">
                  <c:v>1.0068416595458984E-3</c:v>
                </c:pt>
                <c:pt idx="25498">
                  <c:v>1.007080078125E-3</c:v>
                </c:pt>
                <c:pt idx="25499">
                  <c:v>1.0080337524414063E-3</c:v>
                </c:pt>
                <c:pt idx="25500">
                  <c:v>1.007080078125E-3</c:v>
                </c:pt>
                <c:pt idx="25501">
                  <c:v>1.0068416595458984E-3</c:v>
                </c:pt>
                <c:pt idx="25502">
                  <c:v>1.007080078125E-3</c:v>
                </c:pt>
                <c:pt idx="25503">
                  <c:v>6.0420036315917969E-3</c:v>
                </c:pt>
                <c:pt idx="25504">
                  <c:v>1.007080078125E-3</c:v>
                </c:pt>
                <c:pt idx="25505">
                  <c:v>1.0068416595458984E-3</c:v>
                </c:pt>
                <c:pt idx="25506">
                  <c:v>1.007080078125E-3</c:v>
                </c:pt>
                <c:pt idx="25507">
                  <c:v>1.0080337524414063E-3</c:v>
                </c:pt>
                <c:pt idx="25508">
                  <c:v>1.0068416595458984E-3</c:v>
                </c:pt>
                <c:pt idx="25509">
                  <c:v>1.007080078125E-3</c:v>
                </c:pt>
                <c:pt idx="25510">
                  <c:v>1.007080078125E-3</c:v>
                </c:pt>
                <c:pt idx="25511">
                  <c:v>1.0068416595458984E-3</c:v>
                </c:pt>
                <c:pt idx="25512">
                  <c:v>1.007080078125E-3</c:v>
                </c:pt>
                <c:pt idx="25513">
                  <c:v>1.007080078125E-3</c:v>
                </c:pt>
                <c:pt idx="25514">
                  <c:v>1.0068416595458984E-3</c:v>
                </c:pt>
                <c:pt idx="25515">
                  <c:v>1.007080078125E-3</c:v>
                </c:pt>
                <c:pt idx="25516">
                  <c:v>1.007080078125E-3</c:v>
                </c:pt>
                <c:pt idx="25517">
                  <c:v>1.0068416595458984E-3</c:v>
                </c:pt>
                <c:pt idx="25518">
                  <c:v>1.007080078125E-3</c:v>
                </c:pt>
                <c:pt idx="25519">
                  <c:v>1.0080337524414063E-3</c:v>
                </c:pt>
                <c:pt idx="25520">
                  <c:v>1.007080078125E-3</c:v>
                </c:pt>
                <c:pt idx="25521">
                  <c:v>1.0068416595458984E-3</c:v>
                </c:pt>
                <c:pt idx="25522">
                  <c:v>1.007080078125E-3</c:v>
                </c:pt>
                <c:pt idx="25523">
                  <c:v>1.007080078125E-3</c:v>
                </c:pt>
                <c:pt idx="25524">
                  <c:v>1.0068416595458984E-3</c:v>
                </c:pt>
                <c:pt idx="25525">
                  <c:v>1.007080078125E-3</c:v>
                </c:pt>
                <c:pt idx="25526">
                  <c:v>1.007080078125E-3</c:v>
                </c:pt>
                <c:pt idx="25527">
                  <c:v>1.0068416595458984E-3</c:v>
                </c:pt>
                <c:pt idx="25528">
                  <c:v>1.007080078125E-3</c:v>
                </c:pt>
                <c:pt idx="25529">
                  <c:v>1.007080078125E-3</c:v>
                </c:pt>
                <c:pt idx="25530">
                  <c:v>1.0068416595458984E-3</c:v>
                </c:pt>
                <c:pt idx="25531">
                  <c:v>1.007080078125E-3</c:v>
                </c:pt>
                <c:pt idx="25532">
                  <c:v>1.0080337524414063E-3</c:v>
                </c:pt>
                <c:pt idx="25533">
                  <c:v>1.0068416595458984E-3</c:v>
                </c:pt>
                <c:pt idx="25534">
                  <c:v>1.007080078125E-3</c:v>
                </c:pt>
                <c:pt idx="25535">
                  <c:v>1.007080078125E-3</c:v>
                </c:pt>
                <c:pt idx="25536">
                  <c:v>1.0068416595458984E-3</c:v>
                </c:pt>
                <c:pt idx="25537">
                  <c:v>1.007080078125E-3</c:v>
                </c:pt>
                <c:pt idx="25538">
                  <c:v>1.007080078125E-3</c:v>
                </c:pt>
                <c:pt idx="25539">
                  <c:v>1.0068416595458984E-3</c:v>
                </c:pt>
                <c:pt idx="25540">
                  <c:v>1.007080078125E-3</c:v>
                </c:pt>
                <c:pt idx="25541">
                  <c:v>1.007080078125E-3</c:v>
                </c:pt>
                <c:pt idx="25542">
                  <c:v>1.0068416595458984E-3</c:v>
                </c:pt>
                <c:pt idx="25543">
                  <c:v>1.007080078125E-3</c:v>
                </c:pt>
                <c:pt idx="25544">
                  <c:v>1.0080337524414063E-3</c:v>
                </c:pt>
                <c:pt idx="25545">
                  <c:v>1.007080078125E-3</c:v>
                </c:pt>
                <c:pt idx="25546">
                  <c:v>1.0068416595458984E-3</c:v>
                </c:pt>
                <c:pt idx="25547">
                  <c:v>1.007080078125E-3</c:v>
                </c:pt>
                <c:pt idx="25548">
                  <c:v>1.007080078125E-3</c:v>
                </c:pt>
                <c:pt idx="25549">
                  <c:v>1.0068416595458984E-3</c:v>
                </c:pt>
                <c:pt idx="25550">
                  <c:v>1.007080078125E-3</c:v>
                </c:pt>
                <c:pt idx="25551">
                  <c:v>1.007080078125E-3</c:v>
                </c:pt>
                <c:pt idx="25552">
                  <c:v>1.0068416595458984E-3</c:v>
                </c:pt>
                <c:pt idx="25553">
                  <c:v>1.007080078125E-3</c:v>
                </c:pt>
                <c:pt idx="25554">
                  <c:v>1.007080078125E-3</c:v>
                </c:pt>
                <c:pt idx="25555">
                  <c:v>1.0068416595458984E-3</c:v>
                </c:pt>
                <c:pt idx="25556">
                  <c:v>1.007080078125E-3</c:v>
                </c:pt>
                <c:pt idx="25557">
                  <c:v>1.0080337524414063E-3</c:v>
                </c:pt>
                <c:pt idx="25558">
                  <c:v>1.0068416595458984E-3</c:v>
                </c:pt>
                <c:pt idx="25559">
                  <c:v>1.007080078125E-3</c:v>
                </c:pt>
                <c:pt idx="25560">
                  <c:v>1.007080078125E-3</c:v>
                </c:pt>
                <c:pt idx="25561">
                  <c:v>1.0068416595458984E-3</c:v>
                </c:pt>
                <c:pt idx="25562">
                  <c:v>1.007080078125E-3</c:v>
                </c:pt>
                <c:pt idx="25563">
                  <c:v>1.007080078125E-3</c:v>
                </c:pt>
                <c:pt idx="25564">
                  <c:v>1.0068416595458984E-3</c:v>
                </c:pt>
                <c:pt idx="25565">
                  <c:v>1.007080078125E-3</c:v>
                </c:pt>
                <c:pt idx="25566">
                  <c:v>1.007080078125E-3</c:v>
                </c:pt>
                <c:pt idx="25567">
                  <c:v>1.0068416595458984E-3</c:v>
                </c:pt>
                <c:pt idx="25568">
                  <c:v>1.007080078125E-3</c:v>
                </c:pt>
                <c:pt idx="25569">
                  <c:v>1.0080337524414063E-3</c:v>
                </c:pt>
                <c:pt idx="25570">
                  <c:v>1.007080078125E-3</c:v>
                </c:pt>
                <c:pt idx="25571">
                  <c:v>1.0068416595458984E-3</c:v>
                </c:pt>
                <c:pt idx="25572">
                  <c:v>1.007080078125E-3</c:v>
                </c:pt>
                <c:pt idx="25573">
                  <c:v>1.007080078125E-3</c:v>
                </c:pt>
                <c:pt idx="25574">
                  <c:v>1.0068416595458984E-3</c:v>
                </c:pt>
                <c:pt idx="25575">
                  <c:v>1.007080078125E-3</c:v>
                </c:pt>
                <c:pt idx="25576">
                  <c:v>1.007080078125E-3</c:v>
                </c:pt>
                <c:pt idx="25577">
                  <c:v>1.0068416595458984E-3</c:v>
                </c:pt>
                <c:pt idx="25578">
                  <c:v>1.007080078125E-3</c:v>
                </c:pt>
                <c:pt idx="25579">
                  <c:v>1.007080078125E-3</c:v>
                </c:pt>
                <c:pt idx="25580">
                  <c:v>1.0068416595458984E-3</c:v>
                </c:pt>
                <c:pt idx="25581">
                  <c:v>1.0080337524414063E-3</c:v>
                </c:pt>
                <c:pt idx="25582">
                  <c:v>1.007080078125E-3</c:v>
                </c:pt>
                <c:pt idx="25583">
                  <c:v>1.0068416595458984E-3</c:v>
                </c:pt>
                <c:pt idx="25584">
                  <c:v>1.007080078125E-3</c:v>
                </c:pt>
                <c:pt idx="25585">
                  <c:v>1.007080078125E-3</c:v>
                </c:pt>
                <c:pt idx="25586">
                  <c:v>1.0068416595458984E-3</c:v>
                </c:pt>
                <c:pt idx="25587">
                  <c:v>1.007080078125E-3</c:v>
                </c:pt>
                <c:pt idx="25588">
                  <c:v>1.007080078125E-3</c:v>
                </c:pt>
                <c:pt idx="25589">
                  <c:v>1.0068416595458984E-3</c:v>
                </c:pt>
                <c:pt idx="25590">
                  <c:v>1.007080078125E-3</c:v>
                </c:pt>
                <c:pt idx="25591">
                  <c:v>1.007080078125E-3</c:v>
                </c:pt>
                <c:pt idx="25592">
                  <c:v>1.0068416595458984E-3</c:v>
                </c:pt>
                <c:pt idx="25593">
                  <c:v>1.007080078125E-3</c:v>
                </c:pt>
                <c:pt idx="25594">
                  <c:v>1.0080337524414063E-3</c:v>
                </c:pt>
                <c:pt idx="25595">
                  <c:v>1.007080078125E-3</c:v>
                </c:pt>
                <c:pt idx="25596">
                  <c:v>1.0068416595458984E-3</c:v>
                </c:pt>
                <c:pt idx="25597">
                  <c:v>1.007080078125E-3</c:v>
                </c:pt>
                <c:pt idx="25598">
                  <c:v>1.007080078125E-3</c:v>
                </c:pt>
                <c:pt idx="25599">
                  <c:v>1.0068416595458984E-3</c:v>
                </c:pt>
                <c:pt idx="25600">
                  <c:v>1.007080078125E-3</c:v>
                </c:pt>
                <c:pt idx="25601">
                  <c:v>1.007080078125E-3</c:v>
                </c:pt>
                <c:pt idx="25602">
                  <c:v>1.0068416595458984E-3</c:v>
                </c:pt>
                <c:pt idx="25603">
                  <c:v>1.007080078125E-3</c:v>
                </c:pt>
                <c:pt idx="25604">
                  <c:v>1.007080078125E-3</c:v>
                </c:pt>
                <c:pt idx="25605">
                  <c:v>8.0568790435791016E-3</c:v>
                </c:pt>
                <c:pt idx="25606">
                  <c:v>1.007080078125E-3</c:v>
                </c:pt>
                <c:pt idx="25607">
                  <c:v>1.0068416595458984E-3</c:v>
                </c:pt>
                <c:pt idx="25608">
                  <c:v>1.007080078125E-3</c:v>
                </c:pt>
                <c:pt idx="25609">
                  <c:v>1.007080078125E-3</c:v>
                </c:pt>
                <c:pt idx="25610">
                  <c:v>1.0068416595458984E-3</c:v>
                </c:pt>
                <c:pt idx="25611">
                  <c:v>1.007080078125E-3</c:v>
                </c:pt>
                <c:pt idx="25612">
                  <c:v>1.0080337524414063E-3</c:v>
                </c:pt>
                <c:pt idx="25613">
                  <c:v>1.007080078125E-3</c:v>
                </c:pt>
                <c:pt idx="25614">
                  <c:v>1.0068416595458984E-3</c:v>
                </c:pt>
                <c:pt idx="25615">
                  <c:v>1.007080078125E-3</c:v>
                </c:pt>
                <c:pt idx="25616">
                  <c:v>1.007080078125E-3</c:v>
                </c:pt>
                <c:pt idx="25617">
                  <c:v>1.0068416595458984E-3</c:v>
                </c:pt>
                <c:pt idx="25618">
                  <c:v>1.007080078125E-3</c:v>
                </c:pt>
                <c:pt idx="25619">
                  <c:v>1.007080078125E-3</c:v>
                </c:pt>
                <c:pt idx="25620">
                  <c:v>1.0068416595458984E-3</c:v>
                </c:pt>
                <c:pt idx="25621">
                  <c:v>1.007080078125E-3</c:v>
                </c:pt>
                <c:pt idx="25622">
                  <c:v>1.007080078125E-3</c:v>
                </c:pt>
                <c:pt idx="25623">
                  <c:v>1.0068416595458984E-3</c:v>
                </c:pt>
                <c:pt idx="25624">
                  <c:v>1.0080337524414063E-3</c:v>
                </c:pt>
                <c:pt idx="25625">
                  <c:v>1.007080078125E-3</c:v>
                </c:pt>
                <c:pt idx="25626">
                  <c:v>1.0068416595458984E-3</c:v>
                </c:pt>
                <c:pt idx="25627">
                  <c:v>1.007080078125E-3</c:v>
                </c:pt>
                <c:pt idx="25628">
                  <c:v>1.007080078125E-3</c:v>
                </c:pt>
                <c:pt idx="25629">
                  <c:v>1.0068416595458984E-3</c:v>
                </c:pt>
                <c:pt idx="25630">
                  <c:v>1.007080078125E-3</c:v>
                </c:pt>
                <c:pt idx="25631">
                  <c:v>1.007080078125E-3</c:v>
                </c:pt>
                <c:pt idx="25632">
                  <c:v>1.0068416595458984E-3</c:v>
                </c:pt>
                <c:pt idx="25633">
                  <c:v>1.007080078125E-3</c:v>
                </c:pt>
                <c:pt idx="25634">
                  <c:v>1.007080078125E-3</c:v>
                </c:pt>
                <c:pt idx="25635">
                  <c:v>1.0068416595458984E-3</c:v>
                </c:pt>
                <c:pt idx="25636">
                  <c:v>1.007080078125E-3</c:v>
                </c:pt>
                <c:pt idx="25637">
                  <c:v>1.0080337524414063E-3</c:v>
                </c:pt>
                <c:pt idx="25638">
                  <c:v>1.007080078125E-3</c:v>
                </c:pt>
                <c:pt idx="25639">
                  <c:v>1.0068416595458984E-3</c:v>
                </c:pt>
                <c:pt idx="25640">
                  <c:v>1.007080078125E-3</c:v>
                </c:pt>
                <c:pt idx="25641">
                  <c:v>1.007080078125E-3</c:v>
                </c:pt>
                <c:pt idx="25642">
                  <c:v>1.0068416595458984E-3</c:v>
                </c:pt>
                <c:pt idx="25643">
                  <c:v>1.007080078125E-3</c:v>
                </c:pt>
                <c:pt idx="25644">
                  <c:v>1.007080078125E-3</c:v>
                </c:pt>
                <c:pt idx="25645">
                  <c:v>1.0068416595458984E-3</c:v>
                </c:pt>
                <c:pt idx="25646">
                  <c:v>1.007080078125E-3</c:v>
                </c:pt>
                <c:pt idx="25647">
                  <c:v>1.007080078125E-3</c:v>
                </c:pt>
                <c:pt idx="25648">
                  <c:v>1.0068416595458984E-3</c:v>
                </c:pt>
                <c:pt idx="25649">
                  <c:v>1.0080337524414063E-3</c:v>
                </c:pt>
                <c:pt idx="25650">
                  <c:v>1.007080078125E-3</c:v>
                </c:pt>
                <c:pt idx="25651">
                  <c:v>1.0068416595458984E-3</c:v>
                </c:pt>
                <c:pt idx="25652">
                  <c:v>1.007080078125E-3</c:v>
                </c:pt>
                <c:pt idx="25653">
                  <c:v>1.007080078125E-3</c:v>
                </c:pt>
                <c:pt idx="25654">
                  <c:v>1.0068416595458984E-3</c:v>
                </c:pt>
                <c:pt idx="25655">
                  <c:v>1.007080078125E-3</c:v>
                </c:pt>
                <c:pt idx="25656">
                  <c:v>1.007080078125E-3</c:v>
                </c:pt>
                <c:pt idx="25657">
                  <c:v>1.0068416595458984E-3</c:v>
                </c:pt>
                <c:pt idx="25658">
                  <c:v>1.007080078125E-3</c:v>
                </c:pt>
                <c:pt idx="25659">
                  <c:v>1.007080078125E-3</c:v>
                </c:pt>
                <c:pt idx="25660">
                  <c:v>1.0068416595458984E-3</c:v>
                </c:pt>
                <c:pt idx="25661">
                  <c:v>1.007080078125E-3</c:v>
                </c:pt>
                <c:pt idx="25662">
                  <c:v>1.0080337524414063E-3</c:v>
                </c:pt>
                <c:pt idx="25663">
                  <c:v>1.007080078125E-3</c:v>
                </c:pt>
                <c:pt idx="25664">
                  <c:v>1.0068416595458984E-3</c:v>
                </c:pt>
                <c:pt idx="25665">
                  <c:v>1.007080078125E-3</c:v>
                </c:pt>
                <c:pt idx="25666">
                  <c:v>1.007080078125E-3</c:v>
                </c:pt>
                <c:pt idx="25667">
                  <c:v>1.0068416595458984E-3</c:v>
                </c:pt>
                <c:pt idx="25668">
                  <c:v>1.007080078125E-3</c:v>
                </c:pt>
                <c:pt idx="25669">
                  <c:v>1.007080078125E-3</c:v>
                </c:pt>
                <c:pt idx="25670">
                  <c:v>1.0068416595458984E-3</c:v>
                </c:pt>
                <c:pt idx="25671">
                  <c:v>1.007080078125E-3</c:v>
                </c:pt>
                <c:pt idx="25672">
                  <c:v>1.007080078125E-3</c:v>
                </c:pt>
                <c:pt idx="25673">
                  <c:v>1.0068416595458984E-3</c:v>
                </c:pt>
                <c:pt idx="25674">
                  <c:v>1.0080337524414063E-3</c:v>
                </c:pt>
                <c:pt idx="25675">
                  <c:v>1.007080078125E-3</c:v>
                </c:pt>
                <c:pt idx="25676">
                  <c:v>1.0068416595458984E-3</c:v>
                </c:pt>
                <c:pt idx="25677">
                  <c:v>1.007080078125E-3</c:v>
                </c:pt>
                <c:pt idx="25678">
                  <c:v>1.007080078125E-3</c:v>
                </c:pt>
                <c:pt idx="25679">
                  <c:v>1.0068416595458984E-3</c:v>
                </c:pt>
                <c:pt idx="25680">
                  <c:v>1.007080078125E-3</c:v>
                </c:pt>
                <c:pt idx="25681">
                  <c:v>1.007080078125E-3</c:v>
                </c:pt>
                <c:pt idx="25682">
                  <c:v>1.0068416595458984E-3</c:v>
                </c:pt>
                <c:pt idx="25683">
                  <c:v>1.007080078125E-3</c:v>
                </c:pt>
                <c:pt idx="25684">
                  <c:v>1.007080078125E-3</c:v>
                </c:pt>
                <c:pt idx="25685">
                  <c:v>1.0068416595458984E-3</c:v>
                </c:pt>
                <c:pt idx="25686">
                  <c:v>1.007080078125E-3</c:v>
                </c:pt>
                <c:pt idx="25687">
                  <c:v>1.0080337524414063E-3</c:v>
                </c:pt>
                <c:pt idx="25688">
                  <c:v>1.007080078125E-3</c:v>
                </c:pt>
                <c:pt idx="25689">
                  <c:v>1.0068416595458984E-3</c:v>
                </c:pt>
                <c:pt idx="25690">
                  <c:v>1.007080078125E-3</c:v>
                </c:pt>
                <c:pt idx="25691">
                  <c:v>7.0490837097167969E-3</c:v>
                </c:pt>
                <c:pt idx="25692">
                  <c:v>1.0068416595458984E-3</c:v>
                </c:pt>
                <c:pt idx="25693">
                  <c:v>1.0080337524414063E-3</c:v>
                </c:pt>
                <c:pt idx="25694">
                  <c:v>1.007080078125E-3</c:v>
                </c:pt>
                <c:pt idx="25695">
                  <c:v>1.0068416595458984E-3</c:v>
                </c:pt>
                <c:pt idx="25696">
                  <c:v>1.007080078125E-3</c:v>
                </c:pt>
                <c:pt idx="25697">
                  <c:v>1.007080078125E-3</c:v>
                </c:pt>
                <c:pt idx="25698">
                  <c:v>1.0068416595458984E-3</c:v>
                </c:pt>
                <c:pt idx="25699">
                  <c:v>1.007080078125E-3</c:v>
                </c:pt>
                <c:pt idx="25700">
                  <c:v>1.007080078125E-3</c:v>
                </c:pt>
                <c:pt idx="25701">
                  <c:v>1.0068416595458984E-3</c:v>
                </c:pt>
                <c:pt idx="25702">
                  <c:v>1.007080078125E-3</c:v>
                </c:pt>
                <c:pt idx="25703">
                  <c:v>1.007080078125E-3</c:v>
                </c:pt>
                <c:pt idx="25704">
                  <c:v>1.0068416595458984E-3</c:v>
                </c:pt>
                <c:pt idx="25705">
                  <c:v>1.007080078125E-3</c:v>
                </c:pt>
                <c:pt idx="25706">
                  <c:v>1.0080337524414063E-3</c:v>
                </c:pt>
                <c:pt idx="25707">
                  <c:v>1.007080078125E-3</c:v>
                </c:pt>
                <c:pt idx="25708">
                  <c:v>1.0068416595458984E-3</c:v>
                </c:pt>
                <c:pt idx="25709">
                  <c:v>1.007080078125E-3</c:v>
                </c:pt>
                <c:pt idx="25710">
                  <c:v>1.007080078125E-3</c:v>
                </c:pt>
                <c:pt idx="25711">
                  <c:v>1.0068416595458984E-3</c:v>
                </c:pt>
                <c:pt idx="25712">
                  <c:v>1.007080078125E-3</c:v>
                </c:pt>
                <c:pt idx="25713">
                  <c:v>1.007080078125E-3</c:v>
                </c:pt>
                <c:pt idx="25714">
                  <c:v>1.0068416595458984E-3</c:v>
                </c:pt>
                <c:pt idx="25715">
                  <c:v>1.007080078125E-3</c:v>
                </c:pt>
                <c:pt idx="25716">
                  <c:v>1.007080078125E-3</c:v>
                </c:pt>
                <c:pt idx="25717">
                  <c:v>1.0068416595458984E-3</c:v>
                </c:pt>
                <c:pt idx="25718">
                  <c:v>1.0080337524414063E-3</c:v>
                </c:pt>
                <c:pt idx="25719">
                  <c:v>1.007080078125E-3</c:v>
                </c:pt>
                <c:pt idx="25720">
                  <c:v>1.0068416595458984E-3</c:v>
                </c:pt>
                <c:pt idx="25721">
                  <c:v>1.007080078125E-3</c:v>
                </c:pt>
                <c:pt idx="25722">
                  <c:v>1.007080078125E-3</c:v>
                </c:pt>
                <c:pt idx="25723">
                  <c:v>1.0068416595458984E-3</c:v>
                </c:pt>
                <c:pt idx="25724">
                  <c:v>1.007080078125E-3</c:v>
                </c:pt>
                <c:pt idx="25725">
                  <c:v>1.007080078125E-3</c:v>
                </c:pt>
                <c:pt idx="25726">
                  <c:v>1.0068416595458984E-3</c:v>
                </c:pt>
                <c:pt idx="25727">
                  <c:v>1.007080078125E-3</c:v>
                </c:pt>
                <c:pt idx="25728">
                  <c:v>1.007080078125E-3</c:v>
                </c:pt>
                <c:pt idx="25729">
                  <c:v>1.0068416595458984E-3</c:v>
                </c:pt>
                <c:pt idx="25730">
                  <c:v>1.007080078125E-3</c:v>
                </c:pt>
                <c:pt idx="25731">
                  <c:v>1.0080337524414063E-3</c:v>
                </c:pt>
                <c:pt idx="25732">
                  <c:v>1.007080078125E-3</c:v>
                </c:pt>
                <c:pt idx="25733">
                  <c:v>1.0068416595458984E-3</c:v>
                </c:pt>
                <c:pt idx="25734">
                  <c:v>1.007080078125E-3</c:v>
                </c:pt>
                <c:pt idx="25735">
                  <c:v>1.007080078125E-3</c:v>
                </c:pt>
                <c:pt idx="25736">
                  <c:v>1.0068416595458984E-3</c:v>
                </c:pt>
                <c:pt idx="25737">
                  <c:v>1.007080078125E-3</c:v>
                </c:pt>
                <c:pt idx="25738">
                  <c:v>1.007080078125E-3</c:v>
                </c:pt>
                <c:pt idx="25739">
                  <c:v>1.0068416595458984E-3</c:v>
                </c:pt>
                <c:pt idx="25740">
                  <c:v>1.007080078125E-3</c:v>
                </c:pt>
                <c:pt idx="25741">
                  <c:v>1.007080078125E-3</c:v>
                </c:pt>
                <c:pt idx="25742">
                  <c:v>1.0068416595458984E-3</c:v>
                </c:pt>
                <c:pt idx="25743">
                  <c:v>1.0080337524414063E-3</c:v>
                </c:pt>
                <c:pt idx="25744">
                  <c:v>1.007080078125E-3</c:v>
                </c:pt>
                <c:pt idx="25745">
                  <c:v>1.0068416595458984E-3</c:v>
                </c:pt>
                <c:pt idx="25746">
                  <c:v>1.007080078125E-3</c:v>
                </c:pt>
                <c:pt idx="25747">
                  <c:v>1.007080078125E-3</c:v>
                </c:pt>
                <c:pt idx="25748">
                  <c:v>1.0068416595458984E-3</c:v>
                </c:pt>
                <c:pt idx="25749">
                  <c:v>1.007080078125E-3</c:v>
                </c:pt>
                <c:pt idx="25750">
                  <c:v>1.007080078125E-3</c:v>
                </c:pt>
                <c:pt idx="25751">
                  <c:v>1.0068416595458984E-3</c:v>
                </c:pt>
                <c:pt idx="25752">
                  <c:v>1.007080078125E-3</c:v>
                </c:pt>
                <c:pt idx="25753">
                  <c:v>1.007080078125E-3</c:v>
                </c:pt>
                <c:pt idx="25754">
                  <c:v>1.0068416595458984E-3</c:v>
                </c:pt>
                <c:pt idx="25755">
                  <c:v>1.007080078125E-3</c:v>
                </c:pt>
                <c:pt idx="25756">
                  <c:v>1.0080337524414063E-3</c:v>
                </c:pt>
                <c:pt idx="25757">
                  <c:v>1.007080078125E-3</c:v>
                </c:pt>
                <c:pt idx="25758">
                  <c:v>1.0068416595458984E-3</c:v>
                </c:pt>
                <c:pt idx="25759">
                  <c:v>1.007080078125E-3</c:v>
                </c:pt>
                <c:pt idx="25760">
                  <c:v>1.007080078125E-3</c:v>
                </c:pt>
                <c:pt idx="25761">
                  <c:v>1.0068416595458984E-3</c:v>
                </c:pt>
                <c:pt idx="25762">
                  <c:v>1.007080078125E-3</c:v>
                </c:pt>
                <c:pt idx="25763">
                  <c:v>1.007080078125E-3</c:v>
                </c:pt>
                <c:pt idx="25764">
                  <c:v>1.0068416595458984E-3</c:v>
                </c:pt>
                <c:pt idx="25765">
                  <c:v>1.007080078125E-3</c:v>
                </c:pt>
                <c:pt idx="25766">
                  <c:v>1.007080078125E-3</c:v>
                </c:pt>
                <c:pt idx="25767">
                  <c:v>1.0068416595458984E-3</c:v>
                </c:pt>
                <c:pt idx="25768">
                  <c:v>1.0080337524414063E-3</c:v>
                </c:pt>
                <c:pt idx="25769">
                  <c:v>1.007080078125E-3</c:v>
                </c:pt>
                <c:pt idx="25770">
                  <c:v>1.0068416595458984E-3</c:v>
                </c:pt>
                <c:pt idx="25771">
                  <c:v>1.007080078125E-3</c:v>
                </c:pt>
                <c:pt idx="25772">
                  <c:v>1.007080078125E-3</c:v>
                </c:pt>
                <c:pt idx="25773">
                  <c:v>1.0068416595458984E-3</c:v>
                </c:pt>
                <c:pt idx="25774">
                  <c:v>1.007080078125E-3</c:v>
                </c:pt>
                <c:pt idx="25775">
                  <c:v>1.007080078125E-3</c:v>
                </c:pt>
                <c:pt idx="25776">
                  <c:v>1.0068416595458984E-3</c:v>
                </c:pt>
                <c:pt idx="25777">
                  <c:v>1.007080078125E-3</c:v>
                </c:pt>
                <c:pt idx="25778">
                  <c:v>1.007080078125E-3</c:v>
                </c:pt>
                <c:pt idx="25779">
                  <c:v>1.0068416595458984E-3</c:v>
                </c:pt>
                <c:pt idx="25780">
                  <c:v>1.007080078125E-3</c:v>
                </c:pt>
                <c:pt idx="25781">
                  <c:v>1.0080337524414063E-3</c:v>
                </c:pt>
                <c:pt idx="25782">
                  <c:v>1.007080078125E-3</c:v>
                </c:pt>
                <c:pt idx="25783">
                  <c:v>1.0068416595458984E-3</c:v>
                </c:pt>
                <c:pt idx="25784">
                  <c:v>1.007080078125E-3</c:v>
                </c:pt>
                <c:pt idx="25785">
                  <c:v>1.007080078125E-3</c:v>
                </c:pt>
                <c:pt idx="25786">
                  <c:v>1.0068416595458984E-3</c:v>
                </c:pt>
                <c:pt idx="25787">
                  <c:v>1.007080078125E-3</c:v>
                </c:pt>
                <c:pt idx="25788">
                  <c:v>1.007080078125E-3</c:v>
                </c:pt>
                <c:pt idx="25789">
                  <c:v>3.0207633972167969E-3</c:v>
                </c:pt>
                <c:pt idx="25790">
                  <c:v>1.007080078125E-3</c:v>
                </c:pt>
                <c:pt idx="25791">
                  <c:v>1.0080337524414063E-3</c:v>
                </c:pt>
                <c:pt idx="25792">
                  <c:v>1.007080078125E-3</c:v>
                </c:pt>
                <c:pt idx="25793">
                  <c:v>1.0068416595458984E-3</c:v>
                </c:pt>
                <c:pt idx="25794">
                  <c:v>1.007080078125E-3</c:v>
                </c:pt>
                <c:pt idx="25795">
                  <c:v>1.007080078125E-3</c:v>
                </c:pt>
                <c:pt idx="25796">
                  <c:v>1.0068416595458984E-3</c:v>
                </c:pt>
                <c:pt idx="25797">
                  <c:v>1.007080078125E-3</c:v>
                </c:pt>
                <c:pt idx="25798">
                  <c:v>1.007080078125E-3</c:v>
                </c:pt>
                <c:pt idx="25799">
                  <c:v>1.0068416595458984E-3</c:v>
                </c:pt>
                <c:pt idx="25800">
                  <c:v>1.007080078125E-3</c:v>
                </c:pt>
                <c:pt idx="25801">
                  <c:v>1.007080078125E-3</c:v>
                </c:pt>
                <c:pt idx="25802">
                  <c:v>1.0068416595458984E-3</c:v>
                </c:pt>
                <c:pt idx="25803">
                  <c:v>1.007080078125E-3</c:v>
                </c:pt>
                <c:pt idx="25804">
                  <c:v>1.0080337524414063E-3</c:v>
                </c:pt>
                <c:pt idx="25805">
                  <c:v>1.007080078125E-3</c:v>
                </c:pt>
                <c:pt idx="25806">
                  <c:v>1.0068416595458984E-3</c:v>
                </c:pt>
                <c:pt idx="25807">
                  <c:v>1.007080078125E-3</c:v>
                </c:pt>
                <c:pt idx="25808">
                  <c:v>1.007080078125E-3</c:v>
                </c:pt>
                <c:pt idx="25809">
                  <c:v>1.0068416595458984E-3</c:v>
                </c:pt>
                <c:pt idx="25810">
                  <c:v>1.007080078125E-3</c:v>
                </c:pt>
                <c:pt idx="25811">
                  <c:v>1.0068416595458984E-3</c:v>
                </c:pt>
                <c:pt idx="25812">
                  <c:v>1.007080078125E-3</c:v>
                </c:pt>
                <c:pt idx="25813">
                  <c:v>1.007080078125E-3</c:v>
                </c:pt>
                <c:pt idx="25814">
                  <c:v>1.0068416595458984E-3</c:v>
                </c:pt>
                <c:pt idx="25815">
                  <c:v>1.007080078125E-3</c:v>
                </c:pt>
                <c:pt idx="25816">
                  <c:v>1.0080337524414063E-3</c:v>
                </c:pt>
                <c:pt idx="25817">
                  <c:v>1.007080078125E-3</c:v>
                </c:pt>
                <c:pt idx="25818">
                  <c:v>1.0068416595458984E-3</c:v>
                </c:pt>
                <c:pt idx="25819">
                  <c:v>1.007080078125E-3</c:v>
                </c:pt>
                <c:pt idx="25820">
                  <c:v>1.007080078125E-3</c:v>
                </c:pt>
                <c:pt idx="25821">
                  <c:v>1.0068416595458984E-3</c:v>
                </c:pt>
                <c:pt idx="25822">
                  <c:v>1.007080078125E-3</c:v>
                </c:pt>
                <c:pt idx="25823">
                  <c:v>1.007080078125E-3</c:v>
                </c:pt>
                <c:pt idx="25824">
                  <c:v>1.0068416595458984E-3</c:v>
                </c:pt>
                <c:pt idx="25825">
                  <c:v>1.007080078125E-3</c:v>
                </c:pt>
                <c:pt idx="25826">
                  <c:v>1.007080078125E-3</c:v>
                </c:pt>
                <c:pt idx="25827">
                  <c:v>1.0068416595458984E-3</c:v>
                </c:pt>
                <c:pt idx="25828">
                  <c:v>1.007080078125E-3</c:v>
                </c:pt>
                <c:pt idx="25829">
                  <c:v>1.0080337524414063E-3</c:v>
                </c:pt>
                <c:pt idx="25830">
                  <c:v>1.007080078125E-3</c:v>
                </c:pt>
                <c:pt idx="25831">
                  <c:v>1.0068416595458984E-3</c:v>
                </c:pt>
                <c:pt idx="25832">
                  <c:v>1.007080078125E-3</c:v>
                </c:pt>
                <c:pt idx="25833">
                  <c:v>1.0068416595458984E-3</c:v>
                </c:pt>
                <c:pt idx="25834">
                  <c:v>1.007080078125E-3</c:v>
                </c:pt>
                <c:pt idx="25835">
                  <c:v>1.007080078125E-3</c:v>
                </c:pt>
                <c:pt idx="25836">
                  <c:v>1.0068416595458984E-3</c:v>
                </c:pt>
                <c:pt idx="25837">
                  <c:v>1.007080078125E-3</c:v>
                </c:pt>
                <c:pt idx="25838">
                  <c:v>1.007080078125E-3</c:v>
                </c:pt>
                <c:pt idx="25839">
                  <c:v>1.0068416595458984E-3</c:v>
                </c:pt>
                <c:pt idx="25840">
                  <c:v>1.007080078125E-3</c:v>
                </c:pt>
                <c:pt idx="25841">
                  <c:v>1.0080337524414063E-3</c:v>
                </c:pt>
                <c:pt idx="25842">
                  <c:v>1.007080078125E-3</c:v>
                </c:pt>
                <c:pt idx="25843">
                  <c:v>1.0068416595458984E-3</c:v>
                </c:pt>
                <c:pt idx="25844">
                  <c:v>1.007080078125E-3</c:v>
                </c:pt>
                <c:pt idx="25845">
                  <c:v>1.007080078125E-3</c:v>
                </c:pt>
                <c:pt idx="25846">
                  <c:v>1.0068416595458984E-3</c:v>
                </c:pt>
                <c:pt idx="25847">
                  <c:v>1.007080078125E-3</c:v>
                </c:pt>
                <c:pt idx="25848">
                  <c:v>1.007080078125E-3</c:v>
                </c:pt>
                <c:pt idx="25849">
                  <c:v>1.0068416595458984E-3</c:v>
                </c:pt>
                <c:pt idx="25850">
                  <c:v>1.007080078125E-3</c:v>
                </c:pt>
                <c:pt idx="25851">
                  <c:v>1.007080078125E-3</c:v>
                </c:pt>
                <c:pt idx="25852">
                  <c:v>1.0068416595458984E-3</c:v>
                </c:pt>
                <c:pt idx="25853">
                  <c:v>1.007080078125E-3</c:v>
                </c:pt>
                <c:pt idx="25854">
                  <c:v>1.0080337524414063E-3</c:v>
                </c:pt>
                <c:pt idx="25855">
                  <c:v>1.0068416595458984E-3</c:v>
                </c:pt>
                <c:pt idx="25856">
                  <c:v>1.007080078125E-3</c:v>
                </c:pt>
                <c:pt idx="25857">
                  <c:v>1.007080078125E-3</c:v>
                </c:pt>
                <c:pt idx="25858">
                  <c:v>1.0068416595458984E-3</c:v>
                </c:pt>
                <c:pt idx="25859">
                  <c:v>1.007080078125E-3</c:v>
                </c:pt>
                <c:pt idx="25860">
                  <c:v>1.007080078125E-3</c:v>
                </c:pt>
                <c:pt idx="25861">
                  <c:v>1.0068416595458984E-3</c:v>
                </c:pt>
                <c:pt idx="25862">
                  <c:v>1.007080078125E-3</c:v>
                </c:pt>
                <c:pt idx="25863">
                  <c:v>1.007080078125E-3</c:v>
                </c:pt>
                <c:pt idx="25864">
                  <c:v>1.0068416595458984E-3</c:v>
                </c:pt>
                <c:pt idx="25865">
                  <c:v>1.007080078125E-3</c:v>
                </c:pt>
                <c:pt idx="25866">
                  <c:v>1.0080337524414063E-3</c:v>
                </c:pt>
                <c:pt idx="25867">
                  <c:v>1.007080078125E-3</c:v>
                </c:pt>
                <c:pt idx="25868">
                  <c:v>1.0068416595458984E-3</c:v>
                </c:pt>
                <c:pt idx="25869">
                  <c:v>1.007080078125E-3</c:v>
                </c:pt>
                <c:pt idx="25870">
                  <c:v>1.007080078125E-3</c:v>
                </c:pt>
                <c:pt idx="25871">
                  <c:v>1.0068416595458984E-3</c:v>
                </c:pt>
                <c:pt idx="25872">
                  <c:v>1.007080078125E-3</c:v>
                </c:pt>
                <c:pt idx="25873">
                  <c:v>1.007080078125E-3</c:v>
                </c:pt>
                <c:pt idx="25874">
                  <c:v>1.0068416595458984E-3</c:v>
                </c:pt>
                <c:pt idx="25875">
                  <c:v>1.007080078125E-3</c:v>
                </c:pt>
                <c:pt idx="25876">
                  <c:v>1.007080078125E-3</c:v>
                </c:pt>
                <c:pt idx="25877">
                  <c:v>1.0068416595458984E-3</c:v>
                </c:pt>
                <c:pt idx="25878">
                  <c:v>1.007080078125E-3</c:v>
                </c:pt>
                <c:pt idx="25879">
                  <c:v>1.0080337524414063E-3</c:v>
                </c:pt>
                <c:pt idx="25880">
                  <c:v>1.0068416595458984E-3</c:v>
                </c:pt>
                <c:pt idx="25881">
                  <c:v>1.007080078125E-3</c:v>
                </c:pt>
                <c:pt idx="25882">
                  <c:v>1.007080078125E-3</c:v>
                </c:pt>
                <c:pt idx="25883">
                  <c:v>1.0068416595458984E-3</c:v>
                </c:pt>
                <c:pt idx="25884">
                  <c:v>1.007080078125E-3</c:v>
                </c:pt>
                <c:pt idx="25885">
                  <c:v>1.007080078125E-3</c:v>
                </c:pt>
                <c:pt idx="25886">
                  <c:v>1.0068416595458984E-3</c:v>
                </c:pt>
                <c:pt idx="25887">
                  <c:v>1.007080078125E-3</c:v>
                </c:pt>
                <c:pt idx="25888">
                  <c:v>1.007080078125E-3</c:v>
                </c:pt>
                <c:pt idx="25889">
                  <c:v>1.0068416595458984E-3</c:v>
                </c:pt>
                <c:pt idx="25890">
                  <c:v>1.007080078125E-3</c:v>
                </c:pt>
                <c:pt idx="25891">
                  <c:v>1.0080337524414063E-3</c:v>
                </c:pt>
                <c:pt idx="25892">
                  <c:v>1.007080078125E-3</c:v>
                </c:pt>
                <c:pt idx="25893">
                  <c:v>1.0068416595458984E-3</c:v>
                </c:pt>
                <c:pt idx="25894">
                  <c:v>1.007080078125E-3</c:v>
                </c:pt>
                <c:pt idx="25895">
                  <c:v>1.007080078125E-3</c:v>
                </c:pt>
                <c:pt idx="25896">
                  <c:v>1.0068416595458984E-3</c:v>
                </c:pt>
                <c:pt idx="25897">
                  <c:v>1.007080078125E-3</c:v>
                </c:pt>
                <c:pt idx="25898">
                  <c:v>1.007080078125E-3</c:v>
                </c:pt>
                <c:pt idx="25899">
                  <c:v>1.0068416595458984E-3</c:v>
                </c:pt>
                <c:pt idx="25900">
                  <c:v>1.007080078125E-3</c:v>
                </c:pt>
                <c:pt idx="25901">
                  <c:v>1.007080078125E-3</c:v>
                </c:pt>
                <c:pt idx="25902">
                  <c:v>1.0068416595458984E-3</c:v>
                </c:pt>
                <c:pt idx="25903">
                  <c:v>1.007080078125E-3</c:v>
                </c:pt>
                <c:pt idx="25904">
                  <c:v>1.0080337524414063E-3</c:v>
                </c:pt>
                <c:pt idx="25905">
                  <c:v>1.0068416595458984E-3</c:v>
                </c:pt>
                <c:pt idx="25906">
                  <c:v>1.007080078125E-3</c:v>
                </c:pt>
                <c:pt idx="25907">
                  <c:v>1.007080078125E-3</c:v>
                </c:pt>
                <c:pt idx="25908">
                  <c:v>1.0068416595458984E-3</c:v>
                </c:pt>
                <c:pt idx="25909">
                  <c:v>1.007080078125E-3</c:v>
                </c:pt>
                <c:pt idx="25910">
                  <c:v>1.007080078125E-3</c:v>
                </c:pt>
                <c:pt idx="25911">
                  <c:v>1.0068416595458984E-3</c:v>
                </c:pt>
                <c:pt idx="25912">
                  <c:v>1.007080078125E-3</c:v>
                </c:pt>
                <c:pt idx="25913">
                  <c:v>1.007080078125E-3</c:v>
                </c:pt>
                <c:pt idx="25914">
                  <c:v>1.0068416595458984E-3</c:v>
                </c:pt>
                <c:pt idx="25915">
                  <c:v>1.007080078125E-3</c:v>
                </c:pt>
                <c:pt idx="25916">
                  <c:v>1.0080337524414063E-3</c:v>
                </c:pt>
                <c:pt idx="25917">
                  <c:v>1.007080078125E-3</c:v>
                </c:pt>
                <c:pt idx="25918">
                  <c:v>1.0068416595458984E-3</c:v>
                </c:pt>
                <c:pt idx="25919">
                  <c:v>1.007080078125E-3</c:v>
                </c:pt>
                <c:pt idx="25920">
                  <c:v>1.007080078125E-3</c:v>
                </c:pt>
                <c:pt idx="25921">
                  <c:v>1.0068416595458984E-3</c:v>
                </c:pt>
                <c:pt idx="25922">
                  <c:v>1.007080078125E-3</c:v>
                </c:pt>
                <c:pt idx="25923">
                  <c:v>1.007080078125E-3</c:v>
                </c:pt>
                <c:pt idx="25924">
                  <c:v>1.0068416595458984E-3</c:v>
                </c:pt>
                <c:pt idx="25925">
                  <c:v>1.007080078125E-3</c:v>
                </c:pt>
                <c:pt idx="25926">
                  <c:v>1.007080078125E-3</c:v>
                </c:pt>
                <c:pt idx="25927">
                  <c:v>1.0068416595458984E-3</c:v>
                </c:pt>
                <c:pt idx="25928">
                  <c:v>1.007080078125E-3</c:v>
                </c:pt>
                <c:pt idx="25929">
                  <c:v>1.0080337524414063E-3</c:v>
                </c:pt>
                <c:pt idx="25930">
                  <c:v>1.0068416595458984E-3</c:v>
                </c:pt>
                <c:pt idx="25931">
                  <c:v>1.007080078125E-3</c:v>
                </c:pt>
                <c:pt idx="25932">
                  <c:v>1.007080078125E-3</c:v>
                </c:pt>
                <c:pt idx="25933">
                  <c:v>1.0068416595458984E-3</c:v>
                </c:pt>
                <c:pt idx="25934">
                  <c:v>1.007080078125E-3</c:v>
                </c:pt>
                <c:pt idx="25935">
                  <c:v>1.007080078125E-3</c:v>
                </c:pt>
                <c:pt idx="25936">
                  <c:v>1.0068416595458984E-3</c:v>
                </c:pt>
                <c:pt idx="25937">
                  <c:v>1.007080078125E-3</c:v>
                </c:pt>
                <c:pt idx="25938">
                  <c:v>1.007080078125E-3</c:v>
                </c:pt>
                <c:pt idx="25939">
                  <c:v>1.0068416595458984E-3</c:v>
                </c:pt>
                <c:pt idx="25940">
                  <c:v>1.007080078125E-3</c:v>
                </c:pt>
                <c:pt idx="25941">
                  <c:v>1.0080337524414063E-3</c:v>
                </c:pt>
                <c:pt idx="25942">
                  <c:v>1.007080078125E-3</c:v>
                </c:pt>
                <c:pt idx="25943">
                  <c:v>1.0068416595458984E-3</c:v>
                </c:pt>
                <c:pt idx="25944">
                  <c:v>1.007080078125E-3</c:v>
                </c:pt>
                <c:pt idx="25945">
                  <c:v>1.007080078125E-3</c:v>
                </c:pt>
                <c:pt idx="25946">
                  <c:v>1.0068416595458984E-3</c:v>
                </c:pt>
                <c:pt idx="25947">
                  <c:v>1.007080078125E-3</c:v>
                </c:pt>
                <c:pt idx="25948">
                  <c:v>1.007080078125E-3</c:v>
                </c:pt>
                <c:pt idx="25949">
                  <c:v>1.0068416595458984E-3</c:v>
                </c:pt>
                <c:pt idx="25950">
                  <c:v>1.007080078125E-3</c:v>
                </c:pt>
                <c:pt idx="25951">
                  <c:v>1.007080078125E-3</c:v>
                </c:pt>
                <c:pt idx="25952">
                  <c:v>1.0068416595458984E-3</c:v>
                </c:pt>
                <c:pt idx="25953">
                  <c:v>1.007080078125E-3</c:v>
                </c:pt>
                <c:pt idx="25954">
                  <c:v>1.0080337524414063E-3</c:v>
                </c:pt>
                <c:pt idx="25955">
                  <c:v>1.0068416595458984E-3</c:v>
                </c:pt>
                <c:pt idx="25956">
                  <c:v>1.007080078125E-3</c:v>
                </c:pt>
                <c:pt idx="25957">
                  <c:v>1.007080078125E-3</c:v>
                </c:pt>
                <c:pt idx="25958">
                  <c:v>1.0068416595458984E-3</c:v>
                </c:pt>
                <c:pt idx="25959">
                  <c:v>1.007080078125E-3</c:v>
                </c:pt>
                <c:pt idx="25960">
                  <c:v>1.007080078125E-3</c:v>
                </c:pt>
                <c:pt idx="25961">
                  <c:v>1.0068416595458984E-3</c:v>
                </c:pt>
                <c:pt idx="25962">
                  <c:v>1.007080078125E-3</c:v>
                </c:pt>
                <c:pt idx="25963">
                  <c:v>1.007080078125E-3</c:v>
                </c:pt>
                <c:pt idx="25964">
                  <c:v>1.0068416595458984E-3</c:v>
                </c:pt>
                <c:pt idx="25965">
                  <c:v>1.007080078125E-3</c:v>
                </c:pt>
                <c:pt idx="25966">
                  <c:v>1.0080337524414063E-3</c:v>
                </c:pt>
                <c:pt idx="25967">
                  <c:v>1.007080078125E-3</c:v>
                </c:pt>
                <c:pt idx="25968">
                  <c:v>1.0068416595458984E-3</c:v>
                </c:pt>
                <c:pt idx="25969">
                  <c:v>1.007080078125E-3</c:v>
                </c:pt>
                <c:pt idx="25970">
                  <c:v>1.007080078125E-3</c:v>
                </c:pt>
                <c:pt idx="25971">
                  <c:v>1.0068416595458984E-3</c:v>
                </c:pt>
                <c:pt idx="25972">
                  <c:v>1.007080078125E-3</c:v>
                </c:pt>
                <c:pt idx="25973">
                  <c:v>1.007080078125E-3</c:v>
                </c:pt>
                <c:pt idx="25974">
                  <c:v>1.0068416595458984E-3</c:v>
                </c:pt>
                <c:pt idx="25975">
                  <c:v>1.007080078125E-3</c:v>
                </c:pt>
                <c:pt idx="25976">
                  <c:v>1.007080078125E-3</c:v>
                </c:pt>
                <c:pt idx="25977">
                  <c:v>1.0068416595458984E-3</c:v>
                </c:pt>
                <c:pt idx="25978">
                  <c:v>1.007080078125E-3</c:v>
                </c:pt>
                <c:pt idx="25979">
                  <c:v>1.0080337524414063E-3</c:v>
                </c:pt>
                <c:pt idx="25980">
                  <c:v>1.0068416595458984E-3</c:v>
                </c:pt>
                <c:pt idx="25981">
                  <c:v>1.007080078125E-3</c:v>
                </c:pt>
                <c:pt idx="25982">
                  <c:v>1.007080078125E-3</c:v>
                </c:pt>
                <c:pt idx="25983">
                  <c:v>1.0068416595458984E-3</c:v>
                </c:pt>
                <c:pt idx="25984">
                  <c:v>1.007080078125E-3</c:v>
                </c:pt>
                <c:pt idx="25985">
                  <c:v>1.007080078125E-3</c:v>
                </c:pt>
                <c:pt idx="25986">
                  <c:v>1.0068416595458984E-3</c:v>
                </c:pt>
                <c:pt idx="25987">
                  <c:v>1.007080078125E-3</c:v>
                </c:pt>
                <c:pt idx="25988">
                  <c:v>1.007080078125E-3</c:v>
                </c:pt>
                <c:pt idx="25989">
                  <c:v>1.0068416595458984E-3</c:v>
                </c:pt>
                <c:pt idx="25990">
                  <c:v>1.007080078125E-3</c:v>
                </c:pt>
                <c:pt idx="25991">
                  <c:v>1.0080337524414063E-3</c:v>
                </c:pt>
                <c:pt idx="25992">
                  <c:v>1.007080078125E-3</c:v>
                </c:pt>
                <c:pt idx="25993">
                  <c:v>1.0068416595458984E-3</c:v>
                </c:pt>
                <c:pt idx="25994">
                  <c:v>1.007080078125E-3</c:v>
                </c:pt>
                <c:pt idx="25995">
                  <c:v>1.007080078125E-3</c:v>
                </c:pt>
                <c:pt idx="25996">
                  <c:v>1.0068416595458984E-3</c:v>
                </c:pt>
                <c:pt idx="25997">
                  <c:v>1.007080078125E-3</c:v>
                </c:pt>
                <c:pt idx="25998">
                  <c:v>1.007080078125E-3</c:v>
                </c:pt>
                <c:pt idx="25999">
                  <c:v>1.0068416595458984E-3</c:v>
                </c:pt>
                <c:pt idx="26000">
                  <c:v>1.007080078125E-3</c:v>
                </c:pt>
                <c:pt idx="26001">
                  <c:v>1.007080078125E-3</c:v>
                </c:pt>
                <c:pt idx="26002">
                  <c:v>1.0068416595458984E-3</c:v>
                </c:pt>
                <c:pt idx="26003">
                  <c:v>1.007080078125E-3</c:v>
                </c:pt>
                <c:pt idx="26004">
                  <c:v>1.0080337524414063E-3</c:v>
                </c:pt>
                <c:pt idx="26005">
                  <c:v>1.0068416595458984E-3</c:v>
                </c:pt>
                <c:pt idx="26006">
                  <c:v>1.007080078125E-3</c:v>
                </c:pt>
                <c:pt idx="26007">
                  <c:v>1.007080078125E-3</c:v>
                </c:pt>
                <c:pt idx="26008">
                  <c:v>1.0068416595458984E-3</c:v>
                </c:pt>
                <c:pt idx="26009">
                  <c:v>1.007080078125E-3</c:v>
                </c:pt>
                <c:pt idx="26010">
                  <c:v>1.007080078125E-3</c:v>
                </c:pt>
                <c:pt idx="26011">
                  <c:v>1.0068416595458984E-3</c:v>
                </c:pt>
                <c:pt idx="26012">
                  <c:v>1.007080078125E-3</c:v>
                </c:pt>
                <c:pt idx="26013">
                  <c:v>1.007080078125E-3</c:v>
                </c:pt>
                <c:pt idx="26014">
                  <c:v>1.0068416595458984E-3</c:v>
                </c:pt>
                <c:pt idx="26015">
                  <c:v>1.007080078125E-3</c:v>
                </c:pt>
                <c:pt idx="26016">
                  <c:v>1.0080337524414063E-3</c:v>
                </c:pt>
                <c:pt idx="26017">
                  <c:v>1.007080078125E-3</c:v>
                </c:pt>
                <c:pt idx="26018">
                  <c:v>1.0068416595458984E-3</c:v>
                </c:pt>
                <c:pt idx="26019">
                  <c:v>1.007080078125E-3</c:v>
                </c:pt>
                <c:pt idx="26020">
                  <c:v>1.007080078125E-3</c:v>
                </c:pt>
                <c:pt idx="26021">
                  <c:v>1.0068416595458984E-3</c:v>
                </c:pt>
                <c:pt idx="26022">
                  <c:v>1.007080078125E-3</c:v>
                </c:pt>
                <c:pt idx="26023">
                  <c:v>1.007080078125E-3</c:v>
                </c:pt>
                <c:pt idx="26024">
                  <c:v>1.0068416595458984E-3</c:v>
                </c:pt>
                <c:pt idx="26025">
                  <c:v>1.007080078125E-3</c:v>
                </c:pt>
                <c:pt idx="26026">
                  <c:v>1.007080078125E-3</c:v>
                </c:pt>
                <c:pt idx="26027">
                  <c:v>1.0068416595458984E-3</c:v>
                </c:pt>
                <c:pt idx="26028">
                  <c:v>1.007080078125E-3</c:v>
                </c:pt>
                <c:pt idx="26029">
                  <c:v>1.0080337524414063E-3</c:v>
                </c:pt>
                <c:pt idx="26030">
                  <c:v>1.0068416595458984E-3</c:v>
                </c:pt>
                <c:pt idx="26031">
                  <c:v>1.007080078125E-3</c:v>
                </c:pt>
                <c:pt idx="26032">
                  <c:v>1.007080078125E-3</c:v>
                </c:pt>
                <c:pt idx="26033">
                  <c:v>1.0068416595458984E-3</c:v>
                </c:pt>
                <c:pt idx="26034">
                  <c:v>1.007080078125E-3</c:v>
                </c:pt>
                <c:pt idx="26035">
                  <c:v>1.007080078125E-3</c:v>
                </c:pt>
                <c:pt idx="26036">
                  <c:v>1.0068416595458984E-3</c:v>
                </c:pt>
                <c:pt idx="26037">
                  <c:v>1.007080078125E-3</c:v>
                </c:pt>
                <c:pt idx="26038">
                  <c:v>1.007080078125E-3</c:v>
                </c:pt>
                <c:pt idx="26039">
                  <c:v>1.0068416595458984E-3</c:v>
                </c:pt>
                <c:pt idx="26040">
                  <c:v>1.007080078125E-3</c:v>
                </c:pt>
                <c:pt idx="26041">
                  <c:v>1.0080337524414063E-3</c:v>
                </c:pt>
                <c:pt idx="26042">
                  <c:v>1.0070085525512695E-2</c:v>
                </c:pt>
                <c:pt idx="26043">
                  <c:v>1.0068416595458984E-3</c:v>
                </c:pt>
                <c:pt idx="26044">
                  <c:v>1.007080078125E-3</c:v>
                </c:pt>
                <c:pt idx="26045">
                  <c:v>1.0080337524414063E-3</c:v>
                </c:pt>
                <c:pt idx="26046">
                  <c:v>1.0068416595458984E-3</c:v>
                </c:pt>
                <c:pt idx="26047">
                  <c:v>1.007080078125E-3</c:v>
                </c:pt>
                <c:pt idx="26048">
                  <c:v>1.007080078125E-3</c:v>
                </c:pt>
                <c:pt idx="26049">
                  <c:v>1.0068416595458984E-3</c:v>
                </c:pt>
                <c:pt idx="26050">
                  <c:v>1.007080078125E-3</c:v>
                </c:pt>
                <c:pt idx="26051">
                  <c:v>1.007080078125E-3</c:v>
                </c:pt>
                <c:pt idx="26052">
                  <c:v>1.0068416595458984E-3</c:v>
                </c:pt>
                <c:pt idx="26053">
                  <c:v>1.007080078125E-3</c:v>
                </c:pt>
                <c:pt idx="26054">
                  <c:v>1.007080078125E-3</c:v>
                </c:pt>
                <c:pt idx="26055">
                  <c:v>1.0068416595458984E-3</c:v>
                </c:pt>
                <c:pt idx="26056">
                  <c:v>1.007080078125E-3</c:v>
                </c:pt>
                <c:pt idx="26057">
                  <c:v>1.0080337524414063E-3</c:v>
                </c:pt>
                <c:pt idx="26058">
                  <c:v>1.007080078125E-3</c:v>
                </c:pt>
                <c:pt idx="26059">
                  <c:v>1.0068416595458984E-3</c:v>
                </c:pt>
                <c:pt idx="26060">
                  <c:v>1.007080078125E-3</c:v>
                </c:pt>
                <c:pt idx="26061">
                  <c:v>1.007080078125E-3</c:v>
                </c:pt>
                <c:pt idx="26062">
                  <c:v>1.0068416595458984E-3</c:v>
                </c:pt>
                <c:pt idx="26063">
                  <c:v>1.007080078125E-3</c:v>
                </c:pt>
                <c:pt idx="26064">
                  <c:v>1.007080078125E-3</c:v>
                </c:pt>
                <c:pt idx="26065">
                  <c:v>1.0068416595458984E-3</c:v>
                </c:pt>
                <c:pt idx="26066">
                  <c:v>1.007080078125E-3</c:v>
                </c:pt>
                <c:pt idx="26067">
                  <c:v>1.007080078125E-3</c:v>
                </c:pt>
                <c:pt idx="26068">
                  <c:v>1.0068416595458984E-3</c:v>
                </c:pt>
                <c:pt idx="26069">
                  <c:v>1.0080337524414063E-3</c:v>
                </c:pt>
                <c:pt idx="26070">
                  <c:v>1.007080078125E-3</c:v>
                </c:pt>
                <c:pt idx="26071">
                  <c:v>1.0068416595458984E-3</c:v>
                </c:pt>
                <c:pt idx="26072">
                  <c:v>1.007080078125E-3</c:v>
                </c:pt>
                <c:pt idx="26073">
                  <c:v>1.007080078125E-3</c:v>
                </c:pt>
                <c:pt idx="26074">
                  <c:v>1.0068416595458984E-3</c:v>
                </c:pt>
                <c:pt idx="26075">
                  <c:v>1.007080078125E-3</c:v>
                </c:pt>
                <c:pt idx="26076">
                  <c:v>1.007080078125E-3</c:v>
                </c:pt>
                <c:pt idx="26077">
                  <c:v>1.0068416595458984E-3</c:v>
                </c:pt>
                <c:pt idx="26078">
                  <c:v>1.007080078125E-3</c:v>
                </c:pt>
                <c:pt idx="26079">
                  <c:v>1.007080078125E-3</c:v>
                </c:pt>
                <c:pt idx="26080">
                  <c:v>1.0068416595458984E-3</c:v>
                </c:pt>
                <c:pt idx="26081">
                  <c:v>1.007080078125E-3</c:v>
                </c:pt>
                <c:pt idx="26082">
                  <c:v>1.0080337524414063E-3</c:v>
                </c:pt>
                <c:pt idx="26083">
                  <c:v>1.007080078125E-3</c:v>
                </c:pt>
                <c:pt idx="26084">
                  <c:v>1.0068416595458984E-3</c:v>
                </c:pt>
                <c:pt idx="26085">
                  <c:v>1.007080078125E-3</c:v>
                </c:pt>
                <c:pt idx="26086">
                  <c:v>1.007080078125E-3</c:v>
                </c:pt>
                <c:pt idx="26087">
                  <c:v>1.0068416595458984E-3</c:v>
                </c:pt>
                <c:pt idx="26088">
                  <c:v>1.007080078125E-3</c:v>
                </c:pt>
                <c:pt idx="26089">
                  <c:v>1.007080078125E-3</c:v>
                </c:pt>
                <c:pt idx="26090">
                  <c:v>1.0068416595458984E-3</c:v>
                </c:pt>
                <c:pt idx="26091">
                  <c:v>1.007080078125E-3</c:v>
                </c:pt>
                <c:pt idx="26092">
                  <c:v>1.007080078125E-3</c:v>
                </c:pt>
                <c:pt idx="26093">
                  <c:v>1.0068416595458984E-3</c:v>
                </c:pt>
                <c:pt idx="26094">
                  <c:v>1.0080337524414063E-3</c:v>
                </c:pt>
                <c:pt idx="26095">
                  <c:v>1.007080078125E-3</c:v>
                </c:pt>
                <c:pt idx="26096">
                  <c:v>1.0068416595458984E-3</c:v>
                </c:pt>
                <c:pt idx="26097">
                  <c:v>1.007080078125E-3</c:v>
                </c:pt>
                <c:pt idx="26098">
                  <c:v>1.007080078125E-3</c:v>
                </c:pt>
                <c:pt idx="26099">
                  <c:v>1.0068416595458984E-3</c:v>
                </c:pt>
                <c:pt idx="26100">
                  <c:v>1.007080078125E-3</c:v>
                </c:pt>
                <c:pt idx="26101">
                  <c:v>1.007080078125E-3</c:v>
                </c:pt>
                <c:pt idx="26102">
                  <c:v>1.0068416595458984E-3</c:v>
                </c:pt>
                <c:pt idx="26103">
                  <c:v>1.007080078125E-3</c:v>
                </c:pt>
                <c:pt idx="26104">
                  <c:v>1.007080078125E-3</c:v>
                </c:pt>
                <c:pt idx="26105">
                  <c:v>1.0068416595458984E-3</c:v>
                </c:pt>
                <c:pt idx="26106">
                  <c:v>1.007080078125E-3</c:v>
                </c:pt>
                <c:pt idx="26107">
                  <c:v>1.0080337524414063E-3</c:v>
                </c:pt>
                <c:pt idx="26108">
                  <c:v>1.007080078125E-3</c:v>
                </c:pt>
                <c:pt idx="26109">
                  <c:v>1.0068416595458984E-3</c:v>
                </c:pt>
                <c:pt idx="26110">
                  <c:v>1.007080078125E-3</c:v>
                </c:pt>
                <c:pt idx="26111">
                  <c:v>1.007080078125E-3</c:v>
                </c:pt>
                <c:pt idx="26112">
                  <c:v>1.0068416595458984E-3</c:v>
                </c:pt>
                <c:pt idx="26113">
                  <c:v>1.007080078125E-3</c:v>
                </c:pt>
                <c:pt idx="26114">
                  <c:v>1.007080078125E-3</c:v>
                </c:pt>
                <c:pt idx="26115">
                  <c:v>1.0068416595458984E-3</c:v>
                </c:pt>
                <c:pt idx="26116">
                  <c:v>1.007080078125E-3</c:v>
                </c:pt>
                <c:pt idx="26117">
                  <c:v>1.007080078125E-3</c:v>
                </c:pt>
                <c:pt idx="26118">
                  <c:v>1.0068416595458984E-3</c:v>
                </c:pt>
                <c:pt idx="26119">
                  <c:v>1.0080337524414063E-3</c:v>
                </c:pt>
                <c:pt idx="26120">
                  <c:v>1.007080078125E-3</c:v>
                </c:pt>
                <c:pt idx="26121">
                  <c:v>1.0068416595458984E-3</c:v>
                </c:pt>
                <c:pt idx="26122">
                  <c:v>1.007080078125E-3</c:v>
                </c:pt>
                <c:pt idx="26123">
                  <c:v>1.007080078125E-3</c:v>
                </c:pt>
                <c:pt idx="26124">
                  <c:v>1.0068416595458984E-3</c:v>
                </c:pt>
                <c:pt idx="26125">
                  <c:v>1.007080078125E-3</c:v>
                </c:pt>
                <c:pt idx="26126">
                  <c:v>1.007080078125E-3</c:v>
                </c:pt>
                <c:pt idx="26127">
                  <c:v>1.0068416595458984E-3</c:v>
                </c:pt>
                <c:pt idx="26128">
                  <c:v>1.007080078125E-3</c:v>
                </c:pt>
                <c:pt idx="26129">
                  <c:v>1.007080078125E-3</c:v>
                </c:pt>
                <c:pt idx="26130">
                  <c:v>1.0068416595458984E-3</c:v>
                </c:pt>
                <c:pt idx="26131">
                  <c:v>1.007080078125E-3</c:v>
                </c:pt>
                <c:pt idx="26132">
                  <c:v>1.0080337524414063E-3</c:v>
                </c:pt>
                <c:pt idx="26133">
                  <c:v>1.007080078125E-3</c:v>
                </c:pt>
                <c:pt idx="26134">
                  <c:v>1.0068416595458984E-3</c:v>
                </c:pt>
                <c:pt idx="26135">
                  <c:v>1.007080078125E-3</c:v>
                </c:pt>
                <c:pt idx="26136">
                  <c:v>1.007080078125E-3</c:v>
                </c:pt>
                <c:pt idx="26137">
                  <c:v>1.0068416595458984E-3</c:v>
                </c:pt>
                <c:pt idx="26138">
                  <c:v>1.007080078125E-3</c:v>
                </c:pt>
                <c:pt idx="26139">
                  <c:v>1.007080078125E-3</c:v>
                </c:pt>
                <c:pt idx="26140">
                  <c:v>1.0068416595458984E-3</c:v>
                </c:pt>
                <c:pt idx="26141">
                  <c:v>1.007080078125E-3</c:v>
                </c:pt>
                <c:pt idx="26142">
                  <c:v>6.0429573059082031E-3</c:v>
                </c:pt>
                <c:pt idx="26143">
                  <c:v>1.007080078125E-3</c:v>
                </c:pt>
                <c:pt idx="26144">
                  <c:v>1.0068416595458984E-3</c:v>
                </c:pt>
                <c:pt idx="26145">
                  <c:v>1.007080078125E-3</c:v>
                </c:pt>
                <c:pt idx="26146">
                  <c:v>1.007080078125E-3</c:v>
                </c:pt>
                <c:pt idx="26147">
                  <c:v>1.0068416595458984E-3</c:v>
                </c:pt>
                <c:pt idx="26148">
                  <c:v>1.007080078125E-3</c:v>
                </c:pt>
                <c:pt idx="26149">
                  <c:v>1.007080078125E-3</c:v>
                </c:pt>
                <c:pt idx="26150">
                  <c:v>1.0068416595458984E-3</c:v>
                </c:pt>
                <c:pt idx="26151">
                  <c:v>1.007080078125E-3</c:v>
                </c:pt>
                <c:pt idx="26152">
                  <c:v>1.0080337524414063E-3</c:v>
                </c:pt>
                <c:pt idx="26153">
                  <c:v>1.007080078125E-3</c:v>
                </c:pt>
                <c:pt idx="26154">
                  <c:v>1.0068416595458984E-3</c:v>
                </c:pt>
                <c:pt idx="26155">
                  <c:v>1.007080078125E-3</c:v>
                </c:pt>
                <c:pt idx="26156">
                  <c:v>1.007080078125E-3</c:v>
                </c:pt>
                <c:pt idx="26157">
                  <c:v>1.0068416595458984E-3</c:v>
                </c:pt>
                <c:pt idx="26158">
                  <c:v>1.007080078125E-3</c:v>
                </c:pt>
                <c:pt idx="26159">
                  <c:v>1.007080078125E-3</c:v>
                </c:pt>
                <c:pt idx="26160">
                  <c:v>1.0068416595458984E-3</c:v>
                </c:pt>
                <c:pt idx="26161">
                  <c:v>1.007080078125E-3</c:v>
                </c:pt>
                <c:pt idx="26162">
                  <c:v>1.007080078125E-3</c:v>
                </c:pt>
                <c:pt idx="26163">
                  <c:v>1.0068416595458984E-3</c:v>
                </c:pt>
                <c:pt idx="26164">
                  <c:v>1.0080337524414063E-3</c:v>
                </c:pt>
                <c:pt idx="26165">
                  <c:v>1.007080078125E-3</c:v>
                </c:pt>
                <c:pt idx="26166">
                  <c:v>1.0068416595458984E-3</c:v>
                </c:pt>
                <c:pt idx="26167">
                  <c:v>1.007080078125E-3</c:v>
                </c:pt>
                <c:pt idx="26168">
                  <c:v>1.007080078125E-3</c:v>
                </c:pt>
                <c:pt idx="26169">
                  <c:v>1.0068416595458984E-3</c:v>
                </c:pt>
                <c:pt idx="26170">
                  <c:v>1.007080078125E-3</c:v>
                </c:pt>
                <c:pt idx="26171">
                  <c:v>1.007080078125E-3</c:v>
                </c:pt>
                <c:pt idx="26172">
                  <c:v>1.0068416595458984E-3</c:v>
                </c:pt>
                <c:pt idx="26173">
                  <c:v>1.007080078125E-3</c:v>
                </c:pt>
                <c:pt idx="26174">
                  <c:v>1.007080078125E-3</c:v>
                </c:pt>
                <c:pt idx="26175">
                  <c:v>1.0068416595458984E-3</c:v>
                </c:pt>
                <c:pt idx="26176">
                  <c:v>1.007080078125E-3</c:v>
                </c:pt>
                <c:pt idx="26177">
                  <c:v>1.0080337524414063E-3</c:v>
                </c:pt>
                <c:pt idx="26178">
                  <c:v>1.007080078125E-3</c:v>
                </c:pt>
                <c:pt idx="26179">
                  <c:v>1.0068416595458984E-3</c:v>
                </c:pt>
                <c:pt idx="26180">
                  <c:v>1.007080078125E-3</c:v>
                </c:pt>
                <c:pt idx="26181">
                  <c:v>1.007080078125E-3</c:v>
                </c:pt>
                <c:pt idx="26182">
                  <c:v>1.0068416595458984E-3</c:v>
                </c:pt>
                <c:pt idx="26183">
                  <c:v>9.0639591217041016E-3</c:v>
                </c:pt>
                <c:pt idx="26184">
                  <c:v>1.007080078125E-3</c:v>
                </c:pt>
                <c:pt idx="26185">
                  <c:v>1.007080078125E-3</c:v>
                </c:pt>
                <c:pt idx="26186">
                  <c:v>1.0068416595458984E-3</c:v>
                </c:pt>
                <c:pt idx="26187">
                  <c:v>1.007080078125E-3</c:v>
                </c:pt>
                <c:pt idx="26188">
                  <c:v>1.007080078125E-3</c:v>
                </c:pt>
                <c:pt idx="26189">
                  <c:v>1.0068416595458984E-3</c:v>
                </c:pt>
                <c:pt idx="26190">
                  <c:v>1.007080078125E-3</c:v>
                </c:pt>
                <c:pt idx="26191">
                  <c:v>1.007080078125E-3</c:v>
                </c:pt>
                <c:pt idx="26192">
                  <c:v>1.0068416595458984E-3</c:v>
                </c:pt>
                <c:pt idx="26193">
                  <c:v>1.007080078125E-3</c:v>
                </c:pt>
                <c:pt idx="26194">
                  <c:v>1.0080337524414063E-3</c:v>
                </c:pt>
                <c:pt idx="26195">
                  <c:v>1.007080078125E-3</c:v>
                </c:pt>
                <c:pt idx="26196">
                  <c:v>1.0068416595458984E-3</c:v>
                </c:pt>
                <c:pt idx="26197">
                  <c:v>4.0280818939208984E-3</c:v>
                </c:pt>
                <c:pt idx="26198">
                  <c:v>1.007080078125E-3</c:v>
                </c:pt>
                <c:pt idx="26199">
                  <c:v>1.0068416595458984E-3</c:v>
                </c:pt>
                <c:pt idx="26200">
                  <c:v>1.007080078125E-3</c:v>
                </c:pt>
                <c:pt idx="26201">
                  <c:v>1.007080078125E-3</c:v>
                </c:pt>
                <c:pt idx="26202">
                  <c:v>1.0068416595458984E-3</c:v>
                </c:pt>
                <c:pt idx="26203">
                  <c:v>1.0080337524414063E-3</c:v>
                </c:pt>
                <c:pt idx="26204">
                  <c:v>1.007080078125E-3</c:v>
                </c:pt>
                <c:pt idx="26205">
                  <c:v>1.0068416595458984E-3</c:v>
                </c:pt>
                <c:pt idx="26206">
                  <c:v>1.007080078125E-3</c:v>
                </c:pt>
                <c:pt idx="26207">
                  <c:v>1.007080078125E-3</c:v>
                </c:pt>
                <c:pt idx="26208">
                  <c:v>1.0068416595458984E-3</c:v>
                </c:pt>
                <c:pt idx="26209">
                  <c:v>1.007080078125E-3</c:v>
                </c:pt>
                <c:pt idx="26210">
                  <c:v>1.007080078125E-3</c:v>
                </c:pt>
                <c:pt idx="26211">
                  <c:v>1.0068416595458984E-3</c:v>
                </c:pt>
                <c:pt idx="26212">
                  <c:v>1.007080078125E-3</c:v>
                </c:pt>
                <c:pt idx="26213">
                  <c:v>1.007080078125E-3</c:v>
                </c:pt>
                <c:pt idx="26214">
                  <c:v>1.0068416595458984E-3</c:v>
                </c:pt>
                <c:pt idx="26215">
                  <c:v>1.007080078125E-3</c:v>
                </c:pt>
                <c:pt idx="26216">
                  <c:v>1.0080337524414063E-3</c:v>
                </c:pt>
                <c:pt idx="26217">
                  <c:v>1.007080078125E-3</c:v>
                </c:pt>
                <c:pt idx="26218">
                  <c:v>1.0068416595458984E-3</c:v>
                </c:pt>
                <c:pt idx="26219">
                  <c:v>1.007080078125E-3</c:v>
                </c:pt>
                <c:pt idx="26220">
                  <c:v>1.007080078125E-3</c:v>
                </c:pt>
                <c:pt idx="26221">
                  <c:v>1.0068416595458984E-3</c:v>
                </c:pt>
                <c:pt idx="26222">
                  <c:v>1.007080078125E-3</c:v>
                </c:pt>
                <c:pt idx="26223">
                  <c:v>1.007080078125E-3</c:v>
                </c:pt>
                <c:pt idx="26224">
                  <c:v>1.0068416595458984E-3</c:v>
                </c:pt>
                <c:pt idx="26225">
                  <c:v>1.007080078125E-3</c:v>
                </c:pt>
                <c:pt idx="26226">
                  <c:v>1.007080078125E-3</c:v>
                </c:pt>
                <c:pt idx="26227">
                  <c:v>1.0068416595458984E-3</c:v>
                </c:pt>
                <c:pt idx="26228">
                  <c:v>1.0080337524414063E-3</c:v>
                </c:pt>
                <c:pt idx="26229">
                  <c:v>1.007080078125E-3</c:v>
                </c:pt>
                <c:pt idx="26230">
                  <c:v>1.0068416595458984E-3</c:v>
                </c:pt>
                <c:pt idx="26231">
                  <c:v>1.007080078125E-3</c:v>
                </c:pt>
                <c:pt idx="26232">
                  <c:v>1.007080078125E-3</c:v>
                </c:pt>
                <c:pt idx="26233">
                  <c:v>1.0068416595458984E-3</c:v>
                </c:pt>
                <c:pt idx="26234">
                  <c:v>1.007080078125E-3</c:v>
                </c:pt>
                <c:pt idx="26235">
                  <c:v>1.007080078125E-3</c:v>
                </c:pt>
                <c:pt idx="26236">
                  <c:v>1.0068416595458984E-3</c:v>
                </c:pt>
                <c:pt idx="26237">
                  <c:v>1.007080078125E-3</c:v>
                </c:pt>
                <c:pt idx="26238">
                  <c:v>1.007080078125E-3</c:v>
                </c:pt>
                <c:pt idx="26239">
                  <c:v>1.0068416595458984E-3</c:v>
                </c:pt>
                <c:pt idx="26240">
                  <c:v>1.007080078125E-3</c:v>
                </c:pt>
                <c:pt idx="26241">
                  <c:v>1.0080337524414063E-3</c:v>
                </c:pt>
                <c:pt idx="26242">
                  <c:v>1.007080078125E-3</c:v>
                </c:pt>
                <c:pt idx="26243">
                  <c:v>1.0068416595458984E-3</c:v>
                </c:pt>
                <c:pt idx="26244">
                  <c:v>1.007080078125E-3</c:v>
                </c:pt>
                <c:pt idx="26245">
                  <c:v>1.007080078125E-3</c:v>
                </c:pt>
                <c:pt idx="26246">
                  <c:v>1.0068416595458984E-3</c:v>
                </c:pt>
                <c:pt idx="26247">
                  <c:v>1.007080078125E-3</c:v>
                </c:pt>
                <c:pt idx="26248">
                  <c:v>1.007080078125E-3</c:v>
                </c:pt>
                <c:pt idx="26249">
                  <c:v>1.0068416595458984E-3</c:v>
                </c:pt>
                <c:pt idx="26250">
                  <c:v>1.007080078125E-3</c:v>
                </c:pt>
                <c:pt idx="26251">
                  <c:v>1.007080078125E-3</c:v>
                </c:pt>
                <c:pt idx="26252">
                  <c:v>1.0068416595458984E-3</c:v>
                </c:pt>
                <c:pt idx="26253">
                  <c:v>1.0080337524414063E-3</c:v>
                </c:pt>
                <c:pt idx="26254">
                  <c:v>1.007080078125E-3</c:v>
                </c:pt>
                <c:pt idx="26255">
                  <c:v>1.0068416595458984E-3</c:v>
                </c:pt>
                <c:pt idx="26256">
                  <c:v>1.007080078125E-3</c:v>
                </c:pt>
                <c:pt idx="26257">
                  <c:v>1.007080078125E-3</c:v>
                </c:pt>
                <c:pt idx="26258">
                  <c:v>1.0068416595458984E-3</c:v>
                </c:pt>
                <c:pt idx="26259">
                  <c:v>1.007080078125E-3</c:v>
                </c:pt>
                <c:pt idx="26260">
                  <c:v>1.007080078125E-3</c:v>
                </c:pt>
                <c:pt idx="26261">
                  <c:v>1.0068416595458984E-3</c:v>
                </c:pt>
                <c:pt idx="26262">
                  <c:v>1.007080078125E-3</c:v>
                </c:pt>
                <c:pt idx="26263">
                  <c:v>1.007080078125E-3</c:v>
                </c:pt>
                <c:pt idx="26264">
                  <c:v>1.0068416595458984E-3</c:v>
                </c:pt>
                <c:pt idx="26265">
                  <c:v>1.007080078125E-3</c:v>
                </c:pt>
                <c:pt idx="26266">
                  <c:v>1.0080337524414063E-3</c:v>
                </c:pt>
                <c:pt idx="26267">
                  <c:v>1.007080078125E-3</c:v>
                </c:pt>
                <c:pt idx="26268">
                  <c:v>1.0068416595458984E-3</c:v>
                </c:pt>
                <c:pt idx="26269">
                  <c:v>1.007080078125E-3</c:v>
                </c:pt>
                <c:pt idx="26270">
                  <c:v>1.007080078125E-3</c:v>
                </c:pt>
                <c:pt idx="26271">
                  <c:v>1.0068416595458984E-3</c:v>
                </c:pt>
                <c:pt idx="26272">
                  <c:v>1.007080078125E-3</c:v>
                </c:pt>
                <c:pt idx="26273">
                  <c:v>1.007080078125E-3</c:v>
                </c:pt>
                <c:pt idx="26274">
                  <c:v>1.0068416595458984E-3</c:v>
                </c:pt>
                <c:pt idx="26275">
                  <c:v>1.007080078125E-3</c:v>
                </c:pt>
                <c:pt idx="26276">
                  <c:v>1.0068416595458984E-3</c:v>
                </c:pt>
                <c:pt idx="26277">
                  <c:v>1.007080078125E-3</c:v>
                </c:pt>
                <c:pt idx="26278">
                  <c:v>1.0080337524414063E-3</c:v>
                </c:pt>
                <c:pt idx="26279">
                  <c:v>1.007080078125E-3</c:v>
                </c:pt>
                <c:pt idx="26280">
                  <c:v>1.0068416595458984E-3</c:v>
                </c:pt>
                <c:pt idx="26281">
                  <c:v>1.007080078125E-3</c:v>
                </c:pt>
                <c:pt idx="26282">
                  <c:v>1.007080078125E-3</c:v>
                </c:pt>
                <c:pt idx="26283">
                  <c:v>1.0068416595458984E-3</c:v>
                </c:pt>
                <c:pt idx="26284">
                  <c:v>1.007080078125E-3</c:v>
                </c:pt>
                <c:pt idx="26285">
                  <c:v>1.007080078125E-3</c:v>
                </c:pt>
                <c:pt idx="26286">
                  <c:v>1.0068416595458984E-3</c:v>
                </c:pt>
                <c:pt idx="26287">
                  <c:v>1.007080078125E-3</c:v>
                </c:pt>
                <c:pt idx="26288">
                  <c:v>1.007080078125E-3</c:v>
                </c:pt>
                <c:pt idx="26289">
                  <c:v>1.0068416595458984E-3</c:v>
                </c:pt>
                <c:pt idx="26290">
                  <c:v>1.007080078125E-3</c:v>
                </c:pt>
                <c:pt idx="26291">
                  <c:v>1.0080337524414063E-3</c:v>
                </c:pt>
                <c:pt idx="26292">
                  <c:v>1.007080078125E-3</c:v>
                </c:pt>
                <c:pt idx="26293">
                  <c:v>1.0068416595458984E-3</c:v>
                </c:pt>
                <c:pt idx="26294">
                  <c:v>1.007080078125E-3</c:v>
                </c:pt>
                <c:pt idx="26295">
                  <c:v>1.007080078125E-3</c:v>
                </c:pt>
                <c:pt idx="26296">
                  <c:v>1.0068416595458984E-3</c:v>
                </c:pt>
                <c:pt idx="26297">
                  <c:v>1.007080078125E-3</c:v>
                </c:pt>
                <c:pt idx="26298">
                  <c:v>1.0068416595458984E-3</c:v>
                </c:pt>
                <c:pt idx="26299">
                  <c:v>1.007080078125E-3</c:v>
                </c:pt>
                <c:pt idx="26300">
                  <c:v>1.007080078125E-3</c:v>
                </c:pt>
                <c:pt idx="26301">
                  <c:v>1.0068416595458984E-3</c:v>
                </c:pt>
                <c:pt idx="26302">
                  <c:v>1.007080078125E-3</c:v>
                </c:pt>
                <c:pt idx="26303">
                  <c:v>1.0080337524414063E-3</c:v>
                </c:pt>
                <c:pt idx="26304">
                  <c:v>1.007080078125E-3</c:v>
                </c:pt>
                <c:pt idx="26305">
                  <c:v>1.0068416595458984E-3</c:v>
                </c:pt>
                <c:pt idx="26306">
                  <c:v>1.007080078125E-3</c:v>
                </c:pt>
                <c:pt idx="26307">
                  <c:v>1.007080078125E-3</c:v>
                </c:pt>
                <c:pt idx="26308">
                  <c:v>1.0068416595458984E-3</c:v>
                </c:pt>
                <c:pt idx="26309">
                  <c:v>1.007080078125E-3</c:v>
                </c:pt>
                <c:pt idx="26310">
                  <c:v>1.007080078125E-3</c:v>
                </c:pt>
                <c:pt idx="26311">
                  <c:v>1.0068416595458984E-3</c:v>
                </c:pt>
                <c:pt idx="26312">
                  <c:v>1.007080078125E-3</c:v>
                </c:pt>
                <c:pt idx="26313">
                  <c:v>1.007080078125E-3</c:v>
                </c:pt>
                <c:pt idx="26314">
                  <c:v>1.0068416595458984E-3</c:v>
                </c:pt>
                <c:pt idx="26315">
                  <c:v>1.007080078125E-3</c:v>
                </c:pt>
                <c:pt idx="26316">
                  <c:v>1.0080337524414063E-3</c:v>
                </c:pt>
                <c:pt idx="26317">
                  <c:v>1.007080078125E-3</c:v>
                </c:pt>
                <c:pt idx="26318">
                  <c:v>1.0068416595458984E-3</c:v>
                </c:pt>
                <c:pt idx="26319">
                  <c:v>1.007080078125E-3</c:v>
                </c:pt>
                <c:pt idx="26320">
                  <c:v>1.0068416595458984E-3</c:v>
                </c:pt>
                <c:pt idx="26321">
                  <c:v>1.007080078125E-3</c:v>
                </c:pt>
                <c:pt idx="26322">
                  <c:v>1.007080078125E-3</c:v>
                </c:pt>
                <c:pt idx="26323">
                  <c:v>1.0068416595458984E-3</c:v>
                </c:pt>
                <c:pt idx="26324">
                  <c:v>1.007080078125E-3</c:v>
                </c:pt>
                <c:pt idx="26325">
                  <c:v>1.007080078125E-3</c:v>
                </c:pt>
                <c:pt idx="26326">
                  <c:v>1.0068416595458984E-3</c:v>
                </c:pt>
                <c:pt idx="26327">
                  <c:v>1.007080078125E-3</c:v>
                </c:pt>
                <c:pt idx="26328">
                  <c:v>1.0080337524414063E-3</c:v>
                </c:pt>
                <c:pt idx="26329">
                  <c:v>1.007080078125E-3</c:v>
                </c:pt>
                <c:pt idx="26330">
                  <c:v>1.0068416595458984E-3</c:v>
                </c:pt>
                <c:pt idx="26331">
                  <c:v>1.007080078125E-3</c:v>
                </c:pt>
                <c:pt idx="26332">
                  <c:v>1.007080078125E-3</c:v>
                </c:pt>
                <c:pt idx="26333">
                  <c:v>1.0068416595458984E-3</c:v>
                </c:pt>
                <c:pt idx="26334">
                  <c:v>1.007080078125E-3</c:v>
                </c:pt>
                <c:pt idx="26335">
                  <c:v>1.007080078125E-3</c:v>
                </c:pt>
                <c:pt idx="26336">
                  <c:v>1.0068416595458984E-3</c:v>
                </c:pt>
                <c:pt idx="26337">
                  <c:v>1.007080078125E-3</c:v>
                </c:pt>
                <c:pt idx="26338">
                  <c:v>1.007080078125E-3</c:v>
                </c:pt>
                <c:pt idx="26339">
                  <c:v>1.0068416595458984E-3</c:v>
                </c:pt>
                <c:pt idx="26340">
                  <c:v>1.007080078125E-3</c:v>
                </c:pt>
                <c:pt idx="26341">
                  <c:v>1.0080337524414063E-3</c:v>
                </c:pt>
                <c:pt idx="26342">
                  <c:v>1.0068416595458984E-3</c:v>
                </c:pt>
                <c:pt idx="26343">
                  <c:v>1.007080078125E-3</c:v>
                </c:pt>
                <c:pt idx="26344">
                  <c:v>1.007080078125E-3</c:v>
                </c:pt>
                <c:pt idx="26345">
                  <c:v>1.0068416595458984E-3</c:v>
                </c:pt>
                <c:pt idx="26346">
                  <c:v>1.007080078125E-3</c:v>
                </c:pt>
                <c:pt idx="26347">
                  <c:v>1.007080078125E-3</c:v>
                </c:pt>
                <c:pt idx="26348">
                  <c:v>1.0068416595458984E-3</c:v>
                </c:pt>
                <c:pt idx="26349">
                  <c:v>1.007080078125E-3</c:v>
                </c:pt>
                <c:pt idx="26350">
                  <c:v>1.007080078125E-3</c:v>
                </c:pt>
                <c:pt idx="26351">
                  <c:v>1.0068416595458984E-3</c:v>
                </c:pt>
                <c:pt idx="26352">
                  <c:v>1.007080078125E-3</c:v>
                </c:pt>
                <c:pt idx="26353">
                  <c:v>1.0080337524414063E-3</c:v>
                </c:pt>
                <c:pt idx="26354">
                  <c:v>1.007080078125E-3</c:v>
                </c:pt>
                <c:pt idx="26355">
                  <c:v>1.0068416595458984E-3</c:v>
                </c:pt>
                <c:pt idx="26356">
                  <c:v>1.007080078125E-3</c:v>
                </c:pt>
                <c:pt idx="26357">
                  <c:v>1.007080078125E-3</c:v>
                </c:pt>
                <c:pt idx="26358">
                  <c:v>1.0068416595458984E-3</c:v>
                </c:pt>
                <c:pt idx="26359">
                  <c:v>1.007080078125E-3</c:v>
                </c:pt>
                <c:pt idx="26360">
                  <c:v>1.007080078125E-3</c:v>
                </c:pt>
                <c:pt idx="26361">
                  <c:v>1.0068416595458984E-3</c:v>
                </c:pt>
                <c:pt idx="26362">
                  <c:v>1.007080078125E-3</c:v>
                </c:pt>
                <c:pt idx="26363">
                  <c:v>1.007080078125E-3</c:v>
                </c:pt>
                <c:pt idx="26364">
                  <c:v>1.0068416595458984E-3</c:v>
                </c:pt>
                <c:pt idx="26365">
                  <c:v>1.007080078125E-3</c:v>
                </c:pt>
                <c:pt idx="26366">
                  <c:v>1.0080337524414063E-3</c:v>
                </c:pt>
                <c:pt idx="26367">
                  <c:v>1.0068416595458984E-3</c:v>
                </c:pt>
                <c:pt idx="26368">
                  <c:v>1.007080078125E-3</c:v>
                </c:pt>
                <c:pt idx="26369">
                  <c:v>1.007080078125E-3</c:v>
                </c:pt>
                <c:pt idx="26370">
                  <c:v>1.0068416595458984E-3</c:v>
                </c:pt>
                <c:pt idx="26371">
                  <c:v>1.007080078125E-3</c:v>
                </c:pt>
                <c:pt idx="26372">
                  <c:v>1.007080078125E-3</c:v>
                </c:pt>
                <c:pt idx="26373">
                  <c:v>1.0068416595458984E-3</c:v>
                </c:pt>
                <c:pt idx="26374">
                  <c:v>1.007080078125E-3</c:v>
                </c:pt>
                <c:pt idx="26375">
                  <c:v>1.007080078125E-3</c:v>
                </c:pt>
                <c:pt idx="26376">
                  <c:v>1.0068416595458984E-3</c:v>
                </c:pt>
                <c:pt idx="26377">
                  <c:v>1.007080078125E-3</c:v>
                </c:pt>
                <c:pt idx="26378">
                  <c:v>1.0080337524414063E-3</c:v>
                </c:pt>
                <c:pt idx="26379">
                  <c:v>1.007080078125E-3</c:v>
                </c:pt>
                <c:pt idx="26380">
                  <c:v>1.0068416595458984E-3</c:v>
                </c:pt>
                <c:pt idx="26381">
                  <c:v>1.007080078125E-3</c:v>
                </c:pt>
                <c:pt idx="26382">
                  <c:v>1.007080078125E-3</c:v>
                </c:pt>
                <c:pt idx="26383">
                  <c:v>1.0068416595458984E-3</c:v>
                </c:pt>
                <c:pt idx="26384">
                  <c:v>1.007080078125E-3</c:v>
                </c:pt>
                <c:pt idx="26385">
                  <c:v>1.007080078125E-3</c:v>
                </c:pt>
                <c:pt idx="26386">
                  <c:v>1.0068416595458984E-3</c:v>
                </c:pt>
                <c:pt idx="26387">
                  <c:v>9.0639591217041016E-3</c:v>
                </c:pt>
                <c:pt idx="26388">
                  <c:v>1.007080078125E-3</c:v>
                </c:pt>
                <c:pt idx="26389">
                  <c:v>1.007080078125E-3</c:v>
                </c:pt>
                <c:pt idx="26390">
                  <c:v>1.0068416595458984E-3</c:v>
                </c:pt>
                <c:pt idx="26391">
                  <c:v>1.007080078125E-3</c:v>
                </c:pt>
                <c:pt idx="26392">
                  <c:v>1.007080078125E-3</c:v>
                </c:pt>
                <c:pt idx="26393">
                  <c:v>1.0068416595458984E-3</c:v>
                </c:pt>
                <c:pt idx="26394">
                  <c:v>1.007080078125E-3</c:v>
                </c:pt>
                <c:pt idx="26395">
                  <c:v>1.0080337524414063E-3</c:v>
                </c:pt>
                <c:pt idx="26396">
                  <c:v>1.007080078125E-3</c:v>
                </c:pt>
                <c:pt idx="26397">
                  <c:v>1.0068416595458984E-3</c:v>
                </c:pt>
                <c:pt idx="26398">
                  <c:v>1.007080078125E-3</c:v>
                </c:pt>
                <c:pt idx="26399">
                  <c:v>1.007080078125E-3</c:v>
                </c:pt>
                <c:pt idx="26400">
                  <c:v>1.0068416595458984E-3</c:v>
                </c:pt>
                <c:pt idx="26401">
                  <c:v>1.007080078125E-3</c:v>
                </c:pt>
                <c:pt idx="26402">
                  <c:v>1.007080078125E-3</c:v>
                </c:pt>
                <c:pt idx="26403">
                  <c:v>1.0068416595458984E-3</c:v>
                </c:pt>
                <c:pt idx="26404">
                  <c:v>1.007080078125E-3</c:v>
                </c:pt>
                <c:pt idx="26405">
                  <c:v>1.007080078125E-3</c:v>
                </c:pt>
                <c:pt idx="26406">
                  <c:v>1.0068416595458984E-3</c:v>
                </c:pt>
                <c:pt idx="26407">
                  <c:v>1.007080078125E-3</c:v>
                </c:pt>
                <c:pt idx="26408">
                  <c:v>1.0080337524414063E-3</c:v>
                </c:pt>
                <c:pt idx="26409">
                  <c:v>1.0068416595458984E-3</c:v>
                </c:pt>
                <c:pt idx="26410">
                  <c:v>1.007080078125E-3</c:v>
                </c:pt>
                <c:pt idx="26411">
                  <c:v>1.007080078125E-3</c:v>
                </c:pt>
                <c:pt idx="26412">
                  <c:v>1.0068416595458984E-3</c:v>
                </c:pt>
                <c:pt idx="26413">
                  <c:v>1.007080078125E-3</c:v>
                </c:pt>
                <c:pt idx="26414">
                  <c:v>1.007080078125E-3</c:v>
                </c:pt>
                <c:pt idx="26415">
                  <c:v>1.0068416595458984E-3</c:v>
                </c:pt>
                <c:pt idx="26416">
                  <c:v>1.007080078125E-3</c:v>
                </c:pt>
                <c:pt idx="26417">
                  <c:v>1.007080078125E-3</c:v>
                </c:pt>
                <c:pt idx="26418">
                  <c:v>1.0068416595458984E-3</c:v>
                </c:pt>
                <c:pt idx="26419">
                  <c:v>1.007080078125E-3</c:v>
                </c:pt>
                <c:pt idx="26420">
                  <c:v>1.0080337524414063E-3</c:v>
                </c:pt>
                <c:pt idx="26421">
                  <c:v>1.007080078125E-3</c:v>
                </c:pt>
                <c:pt idx="26422">
                  <c:v>1.0068416595458984E-3</c:v>
                </c:pt>
                <c:pt idx="26423">
                  <c:v>1.007080078125E-3</c:v>
                </c:pt>
                <c:pt idx="26424">
                  <c:v>1.007080078125E-3</c:v>
                </c:pt>
                <c:pt idx="26425">
                  <c:v>1.0068416595458984E-3</c:v>
                </c:pt>
                <c:pt idx="26426">
                  <c:v>1.007080078125E-3</c:v>
                </c:pt>
                <c:pt idx="26427">
                  <c:v>1.007080078125E-3</c:v>
                </c:pt>
                <c:pt idx="26428">
                  <c:v>1.0068416595458984E-3</c:v>
                </c:pt>
                <c:pt idx="26429">
                  <c:v>1.007080078125E-3</c:v>
                </c:pt>
                <c:pt idx="26430">
                  <c:v>1.007080078125E-3</c:v>
                </c:pt>
                <c:pt idx="26431">
                  <c:v>1.0068416595458984E-3</c:v>
                </c:pt>
                <c:pt idx="26432">
                  <c:v>1.007080078125E-3</c:v>
                </c:pt>
                <c:pt idx="26433">
                  <c:v>1.0080337524414063E-3</c:v>
                </c:pt>
                <c:pt idx="26434">
                  <c:v>1.0068416595458984E-3</c:v>
                </c:pt>
                <c:pt idx="26435">
                  <c:v>1.007080078125E-3</c:v>
                </c:pt>
                <c:pt idx="26436">
                  <c:v>1.007080078125E-3</c:v>
                </c:pt>
                <c:pt idx="26437">
                  <c:v>1.0068416595458984E-3</c:v>
                </c:pt>
                <c:pt idx="26438">
                  <c:v>1.007080078125E-3</c:v>
                </c:pt>
                <c:pt idx="26439">
                  <c:v>1.007080078125E-3</c:v>
                </c:pt>
                <c:pt idx="26440">
                  <c:v>1.0068416595458984E-3</c:v>
                </c:pt>
                <c:pt idx="26441">
                  <c:v>1.007080078125E-3</c:v>
                </c:pt>
                <c:pt idx="26442">
                  <c:v>1.007080078125E-3</c:v>
                </c:pt>
                <c:pt idx="26443">
                  <c:v>1.0068416595458984E-3</c:v>
                </c:pt>
                <c:pt idx="26444">
                  <c:v>1.007080078125E-3</c:v>
                </c:pt>
                <c:pt idx="26445">
                  <c:v>1.0080337524414063E-3</c:v>
                </c:pt>
                <c:pt idx="26446">
                  <c:v>1.007080078125E-3</c:v>
                </c:pt>
                <c:pt idx="26447">
                  <c:v>1.0068416595458984E-3</c:v>
                </c:pt>
                <c:pt idx="26448">
                  <c:v>1.007080078125E-3</c:v>
                </c:pt>
                <c:pt idx="26449">
                  <c:v>1.007080078125E-3</c:v>
                </c:pt>
                <c:pt idx="26450">
                  <c:v>1.0068416595458984E-3</c:v>
                </c:pt>
                <c:pt idx="26451">
                  <c:v>1.007080078125E-3</c:v>
                </c:pt>
                <c:pt idx="26452">
                  <c:v>1.007080078125E-3</c:v>
                </c:pt>
                <c:pt idx="26453">
                  <c:v>1.0068416595458984E-3</c:v>
                </c:pt>
                <c:pt idx="26454">
                  <c:v>1.007080078125E-3</c:v>
                </c:pt>
                <c:pt idx="26455">
                  <c:v>1.007080078125E-3</c:v>
                </c:pt>
                <c:pt idx="26456">
                  <c:v>1.0068416595458984E-3</c:v>
                </c:pt>
                <c:pt idx="26457">
                  <c:v>1.007080078125E-3</c:v>
                </c:pt>
                <c:pt idx="26458">
                  <c:v>1.0080337524414063E-3</c:v>
                </c:pt>
                <c:pt idx="26459">
                  <c:v>1.0068416595458984E-3</c:v>
                </c:pt>
                <c:pt idx="26460">
                  <c:v>1.007080078125E-3</c:v>
                </c:pt>
                <c:pt idx="26461">
                  <c:v>1.007080078125E-3</c:v>
                </c:pt>
                <c:pt idx="26462">
                  <c:v>1.0068416595458984E-3</c:v>
                </c:pt>
                <c:pt idx="26463">
                  <c:v>1.007080078125E-3</c:v>
                </c:pt>
                <c:pt idx="26464">
                  <c:v>1.007080078125E-3</c:v>
                </c:pt>
                <c:pt idx="26465">
                  <c:v>1.0068416595458984E-3</c:v>
                </c:pt>
                <c:pt idx="26466">
                  <c:v>1.007080078125E-3</c:v>
                </c:pt>
                <c:pt idx="26467">
                  <c:v>1.007080078125E-3</c:v>
                </c:pt>
                <c:pt idx="26468">
                  <c:v>1.0068416595458984E-3</c:v>
                </c:pt>
                <c:pt idx="26469">
                  <c:v>1.007080078125E-3</c:v>
                </c:pt>
                <c:pt idx="26470">
                  <c:v>1.0080337524414063E-3</c:v>
                </c:pt>
                <c:pt idx="26471">
                  <c:v>1.007080078125E-3</c:v>
                </c:pt>
                <c:pt idx="26472">
                  <c:v>1.0068416595458984E-3</c:v>
                </c:pt>
                <c:pt idx="26473">
                  <c:v>1.007080078125E-3</c:v>
                </c:pt>
                <c:pt idx="26474">
                  <c:v>1.007080078125E-3</c:v>
                </c:pt>
                <c:pt idx="26475">
                  <c:v>1.0068416595458984E-3</c:v>
                </c:pt>
                <c:pt idx="26476">
                  <c:v>1.007080078125E-3</c:v>
                </c:pt>
                <c:pt idx="26477">
                  <c:v>1.007080078125E-3</c:v>
                </c:pt>
                <c:pt idx="26478">
                  <c:v>1.0068416595458984E-3</c:v>
                </c:pt>
                <c:pt idx="26479">
                  <c:v>1.007080078125E-3</c:v>
                </c:pt>
                <c:pt idx="26480">
                  <c:v>1.007080078125E-3</c:v>
                </c:pt>
                <c:pt idx="26481">
                  <c:v>1.0068416595458984E-3</c:v>
                </c:pt>
                <c:pt idx="26482">
                  <c:v>1.007080078125E-3</c:v>
                </c:pt>
                <c:pt idx="26483">
                  <c:v>1.0080337524414063E-3</c:v>
                </c:pt>
                <c:pt idx="26484">
                  <c:v>1.0068416595458984E-3</c:v>
                </c:pt>
                <c:pt idx="26485">
                  <c:v>1.007080078125E-3</c:v>
                </c:pt>
                <c:pt idx="26486">
                  <c:v>1.007080078125E-3</c:v>
                </c:pt>
                <c:pt idx="26487">
                  <c:v>1.0068416595458984E-3</c:v>
                </c:pt>
                <c:pt idx="26488">
                  <c:v>1.007080078125E-3</c:v>
                </c:pt>
                <c:pt idx="26489">
                  <c:v>1.007080078125E-3</c:v>
                </c:pt>
                <c:pt idx="26490">
                  <c:v>1.0068416595458984E-3</c:v>
                </c:pt>
                <c:pt idx="26491">
                  <c:v>1.007080078125E-3</c:v>
                </c:pt>
                <c:pt idx="26492">
                  <c:v>1.007080078125E-3</c:v>
                </c:pt>
                <c:pt idx="26493">
                  <c:v>1.0068416595458984E-3</c:v>
                </c:pt>
                <c:pt idx="26494">
                  <c:v>1.007080078125E-3</c:v>
                </c:pt>
                <c:pt idx="26495">
                  <c:v>1.0080337524414063E-3</c:v>
                </c:pt>
                <c:pt idx="26496">
                  <c:v>1.007080078125E-3</c:v>
                </c:pt>
                <c:pt idx="26497">
                  <c:v>1.0068416595458984E-3</c:v>
                </c:pt>
                <c:pt idx="26498">
                  <c:v>1.007080078125E-3</c:v>
                </c:pt>
                <c:pt idx="26499">
                  <c:v>1.007080078125E-3</c:v>
                </c:pt>
                <c:pt idx="26500">
                  <c:v>1.0068416595458984E-3</c:v>
                </c:pt>
                <c:pt idx="26501">
                  <c:v>1.007080078125E-3</c:v>
                </c:pt>
                <c:pt idx="26502">
                  <c:v>1.007080078125E-3</c:v>
                </c:pt>
                <c:pt idx="26503">
                  <c:v>1.0068416595458984E-3</c:v>
                </c:pt>
                <c:pt idx="26504">
                  <c:v>1.007080078125E-3</c:v>
                </c:pt>
                <c:pt idx="26505">
                  <c:v>1.007080078125E-3</c:v>
                </c:pt>
                <c:pt idx="26506">
                  <c:v>1.0068416595458984E-3</c:v>
                </c:pt>
                <c:pt idx="26507">
                  <c:v>1.007080078125E-3</c:v>
                </c:pt>
                <c:pt idx="26508">
                  <c:v>1.0080337524414063E-3</c:v>
                </c:pt>
                <c:pt idx="26509">
                  <c:v>1.0068416595458984E-3</c:v>
                </c:pt>
                <c:pt idx="26510">
                  <c:v>1.007080078125E-3</c:v>
                </c:pt>
                <c:pt idx="26511">
                  <c:v>1.007080078125E-3</c:v>
                </c:pt>
                <c:pt idx="26512">
                  <c:v>1.0068416595458984E-3</c:v>
                </c:pt>
                <c:pt idx="26513">
                  <c:v>1.007080078125E-3</c:v>
                </c:pt>
                <c:pt idx="26514">
                  <c:v>1.007080078125E-3</c:v>
                </c:pt>
                <c:pt idx="26515">
                  <c:v>1.0068416595458984E-3</c:v>
                </c:pt>
                <c:pt idx="26516">
                  <c:v>1.007080078125E-3</c:v>
                </c:pt>
                <c:pt idx="26517">
                  <c:v>1.007080078125E-3</c:v>
                </c:pt>
                <c:pt idx="26518">
                  <c:v>1.0068416595458984E-3</c:v>
                </c:pt>
                <c:pt idx="26519">
                  <c:v>1.007080078125E-3</c:v>
                </c:pt>
                <c:pt idx="26520">
                  <c:v>1.0080337524414063E-3</c:v>
                </c:pt>
                <c:pt idx="26521">
                  <c:v>1.007080078125E-3</c:v>
                </c:pt>
                <c:pt idx="26522">
                  <c:v>1.0068416595458984E-3</c:v>
                </c:pt>
                <c:pt idx="26523">
                  <c:v>1.007080078125E-3</c:v>
                </c:pt>
                <c:pt idx="26524">
                  <c:v>1.007080078125E-3</c:v>
                </c:pt>
                <c:pt idx="26525">
                  <c:v>1.0068416595458984E-3</c:v>
                </c:pt>
                <c:pt idx="26526">
                  <c:v>1.007080078125E-3</c:v>
                </c:pt>
                <c:pt idx="26527">
                  <c:v>1.007080078125E-3</c:v>
                </c:pt>
                <c:pt idx="26528">
                  <c:v>1.0068416595458984E-3</c:v>
                </c:pt>
                <c:pt idx="26529">
                  <c:v>1.007080078125E-3</c:v>
                </c:pt>
                <c:pt idx="26530">
                  <c:v>1.007080078125E-3</c:v>
                </c:pt>
                <c:pt idx="26531">
                  <c:v>1.0068416595458984E-3</c:v>
                </c:pt>
                <c:pt idx="26532">
                  <c:v>1.007080078125E-3</c:v>
                </c:pt>
                <c:pt idx="26533">
                  <c:v>1.0080337524414063E-3</c:v>
                </c:pt>
                <c:pt idx="26534">
                  <c:v>1.0068416595458984E-3</c:v>
                </c:pt>
                <c:pt idx="26535">
                  <c:v>1.007080078125E-3</c:v>
                </c:pt>
                <c:pt idx="26536">
                  <c:v>1.007080078125E-3</c:v>
                </c:pt>
                <c:pt idx="26537">
                  <c:v>1.0068416595458984E-3</c:v>
                </c:pt>
                <c:pt idx="26538">
                  <c:v>1.007080078125E-3</c:v>
                </c:pt>
                <c:pt idx="26539">
                  <c:v>1.007080078125E-3</c:v>
                </c:pt>
                <c:pt idx="26540">
                  <c:v>1.0068416595458984E-3</c:v>
                </c:pt>
                <c:pt idx="26541">
                  <c:v>1.007080078125E-3</c:v>
                </c:pt>
                <c:pt idx="26542">
                  <c:v>1.007080078125E-3</c:v>
                </c:pt>
                <c:pt idx="26543">
                  <c:v>1.0068416595458984E-3</c:v>
                </c:pt>
                <c:pt idx="26544">
                  <c:v>1.007080078125E-3</c:v>
                </c:pt>
                <c:pt idx="26545">
                  <c:v>1.0080337524414063E-3</c:v>
                </c:pt>
                <c:pt idx="26546">
                  <c:v>1.007080078125E-3</c:v>
                </c:pt>
                <c:pt idx="26547">
                  <c:v>1.0068416595458984E-3</c:v>
                </c:pt>
                <c:pt idx="26548">
                  <c:v>1.007080078125E-3</c:v>
                </c:pt>
                <c:pt idx="26549">
                  <c:v>1.007080078125E-3</c:v>
                </c:pt>
                <c:pt idx="26550">
                  <c:v>1.0068416595458984E-3</c:v>
                </c:pt>
                <c:pt idx="26551">
                  <c:v>1.007080078125E-3</c:v>
                </c:pt>
                <c:pt idx="26552">
                  <c:v>1.007080078125E-3</c:v>
                </c:pt>
                <c:pt idx="26553">
                  <c:v>1.0068416595458984E-3</c:v>
                </c:pt>
                <c:pt idx="26554">
                  <c:v>1.007080078125E-3</c:v>
                </c:pt>
                <c:pt idx="26555">
                  <c:v>1.007080078125E-3</c:v>
                </c:pt>
                <c:pt idx="26556">
                  <c:v>1.0068416595458984E-3</c:v>
                </c:pt>
                <c:pt idx="26557">
                  <c:v>1.0080337524414063E-3</c:v>
                </c:pt>
                <c:pt idx="26558">
                  <c:v>1.007080078125E-3</c:v>
                </c:pt>
                <c:pt idx="26559">
                  <c:v>1.0068416595458984E-3</c:v>
                </c:pt>
                <c:pt idx="26560">
                  <c:v>1.007080078125E-3</c:v>
                </c:pt>
                <c:pt idx="26561">
                  <c:v>1.007080078125E-3</c:v>
                </c:pt>
                <c:pt idx="26562">
                  <c:v>1.0068416595458984E-3</c:v>
                </c:pt>
                <c:pt idx="26563">
                  <c:v>1.007080078125E-3</c:v>
                </c:pt>
                <c:pt idx="26564">
                  <c:v>1.007080078125E-3</c:v>
                </c:pt>
                <c:pt idx="26565">
                  <c:v>1.0068416595458984E-3</c:v>
                </c:pt>
                <c:pt idx="26566">
                  <c:v>1.007080078125E-3</c:v>
                </c:pt>
                <c:pt idx="26567">
                  <c:v>1.007080078125E-3</c:v>
                </c:pt>
                <c:pt idx="26568">
                  <c:v>1.0068416595458984E-3</c:v>
                </c:pt>
                <c:pt idx="26569">
                  <c:v>1.007080078125E-3</c:v>
                </c:pt>
                <c:pt idx="26570">
                  <c:v>1.0080337524414063E-3</c:v>
                </c:pt>
                <c:pt idx="26571">
                  <c:v>1.007080078125E-3</c:v>
                </c:pt>
                <c:pt idx="26572">
                  <c:v>1.0068416595458984E-3</c:v>
                </c:pt>
                <c:pt idx="26573">
                  <c:v>1.007080078125E-3</c:v>
                </c:pt>
                <c:pt idx="26574">
                  <c:v>1.007080078125E-3</c:v>
                </c:pt>
                <c:pt idx="26575">
                  <c:v>1.0068416595458984E-3</c:v>
                </c:pt>
                <c:pt idx="26576">
                  <c:v>1.007080078125E-3</c:v>
                </c:pt>
                <c:pt idx="26577">
                  <c:v>1.007080078125E-3</c:v>
                </c:pt>
                <c:pt idx="26578">
                  <c:v>1.0068416595458984E-3</c:v>
                </c:pt>
                <c:pt idx="26579">
                  <c:v>1.007080078125E-3</c:v>
                </c:pt>
                <c:pt idx="26580">
                  <c:v>1.007080078125E-3</c:v>
                </c:pt>
                <c:pt idx="26581">
                  <c:v>1.0068416595458984E-3</c:v>
                </c:pt>
                <c:pt idx="26582">
                  <c:v>1.0080337524414063E-3</c:v>
                </c:pt>
                <c:pt idx="26583">
                  <c:v>1.007080078125E-3</c:v>
                </c:pt>
                <c:pt idx="26584">
                  <c:v>1.0068416595458984E-3</c:v>
                </c:pt>
                <c:pt idx="26585">
                  <c:v>1.007080078125E-3</c:v>
                </c:pt>
                <c:pt idx="26586">
                  <c:v>1.007080078125E-3</c:v>
                </c:pt>
                <c:pt idx="26587">
                  <c:v>1.0068416595458984E-3</c:v>
                </c:pt>
                <c:pt idx="26588">
                  <c:v>1.007080078125E-3</c:v>
                </c:pt>
                <c:pt idx="26589">
                  <c:v>1.007080078125E-3</c:v>
                </c:pt>
                <c:pt idx="26590">
                  <c:v>1.0068416595458984E-3</c:v>
                </c:pt>
                <c:pt idx="26591">
                  <c:v>1.007080078125E-3</c:v>
                </c:pt>
                <c:pt idx="26592">
                  <c:v>1.007080078125E-3</c:v>
                </c:pt>
                <c:pt idx="26593">
                  <c:v>1.0068416595458984E-3</c:v>
                </c:pt>
                <c:pt idx="26594">
                  <c:v>1.007080078125E-3</c:v>
                </c:pt>
                <c:pt idx="26595">
                  <c:v>1.0080337524414063E-3</c:v>
                </c:pt>
                <c:pt idx="26596">
                  <c:v>1.007080078125E-3</c:v>
                </c:pt>
                <c:pt idx="26597">
                  <c:v>1.0068416595458984E-3</c:v>
                </c:pt>
                <c:pt idx="26598">
                  <c:v>1.007080078125E-3</c:v>
                </c:pt>
                <c:pt idx="26599">
                  <c:v>1.007080078125E-3</c:v>
                </c:pt>
                <c:pt idx="26600">
                  <c:v>1.0068416595458984E-3</c:v>
                </c:pt>
                <c:pt idx="26601">
                  <c:v>1.007080078125E-3</c:v>
                </c:pt>
                <c:pt idx="26602">
                  <c:v>1.007080078125E-3</c:v>
                </c:pt>
                <c:pt idx="26603">
                  <c:v>1.0068416595458984E-3</c:v>
                </c:pt>
                <c:pt idx="26604">
                  <c:v>1.007080078125E-3</c:v>
                </c:pt>
                <c:pt idx="26605">
                  <c:v>1.007080078125E-3</c:v>
                </c:pt>
                <c:pt idx="26606">
                  <c:v>1.0068416595458984E-3</c:v>
                </c:pt>
                <c:pt idx="26607">
                  <c:v>1.0080337524414063E-3</c:v>
                </c:pt>
                <c:pt idx="26608">
                  <c:v>1.007080078125E-3</c:v>
                </c:pt>
                <c:pt idx="26609">
                  <c:v>1.0068416595458984E-3</c:v>
                </c:pt>
                <c:pt idx="26610">
                  <c:v>1.007080078125E-3</c:v>
                </c:pt>
                <c:pt idx="26611">
                  <c:v>1.007080078125E-3</c:v>
                </c:pt>
                <c:pt idx="26612">
                  <c:v>1.0068416595458984E-3</c:v>
                </c:pt>
                <c:pt idx="26613">
                  <c:v>1.007080078125E-3</c:v>
                </c:pt>
                <c:pt idx="26614">
                  <c:v>1.007080078125E-3</c:v>
                </c:pt>
                <c:pt idx="26615">
                  <c:v>1.0068416595458984E-3</c:v>
                </c:pt>
                <c:pt idx="26616">
                  <c:v>4.0280818939208984E-3</c:v>
                </c:pt>
                <c:pt idx="26617">
                  <c:v>1.0080337524414063E-3</c:v>
                </c:pt>
                <c:pt idx="26618">
                  <c:v>1.007080078125E-3</c:v>
                </c:pt>
                <c:pt idx="26619">
                  <c:v>1.0068416595458984E-3</c:v>
                </c:pt>
                <c:pt idx="26620">
                  <c:v>1.007080078125E-3</c:v>
                </c:pt>
                <c:pt idx="26621">
                  <c:v>1.007080078125E-3</c:v>
                </c:pt>
                <c:pt idx="26622">
                  <c:v>1.0068416595458984E-3</c:v>
                </c:pt>
                <c:pt idx="26623">
                  <c:v>1.007080078125E-3</c:v>
                </c:pt>
                <c:pt idx="26624">
                  <c:v>1.007080078125E-3</c:v>
                </c:pt>
                <c:pt idx="26625">
                  <c:v>1.0068416595458984E-3</c:v>
                </c:pt>
                <c:pt idx="26626">
                  <c:v>1.007080078125E-3</c:v>
                </c:pt>
                <c:pt idx="26627">
                  <c:v>1.007080078125E-3</c:v>
                </c:pt>
                <c:pt idx="26628">
                  <c:v>1.0068416595458984E-3</c:v>
                </c:pt>
                <c:pt idx="26629">
                  <c:v>1.0080337524414063E-3</c:v>
                </c:pt>
                <c:pt idx="26630">
                  <c:v>1.007080078125E-3</c:v>
                </c:pt>
                <c:pt idx="26631">
                  <c:v>1.0068416595458984E-3</c:v>
                </c:pt>
                <c:pt idx="26632">
                  <c:v>1.007080078125E-3</c:v>
                </c:pt>
                <c:pt idx="26633">
                  <c:v>1.007080078125E-3</c:v>
                </c:pt>
                <c:pt idx="26634">
                  <c:v>1.0068416595458984E-3</c:v>
                </c:pt>
                <c:pt idx="26635">
                  <c:v>1.007080078125E-3</c:v>
                </c:pt>
                <c:pt idx="26636">
                  <c:v>1.007080078125E-3</c:v>
                </c:pt>
                <c:pt idx="26637">
                  <c:v>1.0068416595458984E-3</c:v>
                </c:pt>
                <c:pt idx="26638">
                  <c:v>1.007080078125E-3</c:v>
                </c:pt>
                <c:pt idx="26639">
                  <c:v>1.007080078125E-3</c:v>
                </c:pt>
                <c:pt idx="26640">
                  <c:v>1.0068416595458984E-3</c:v>
                </c:pt>
                <c:pt idx="26641">
                  <c:v>1.007080078125E-3</c:v>
                </c:pt>
                <c:pt idx="26642">
                  <c:v>1.0080337524414063E-3</c:v>
                </c:pt>
                <c:pt idx="26643">
                  <c:v>1.007080078125E-3</c:v>
                </c:pt>
                <c:pt idx="26644">
                  <c:v>1.0068416595458984E-3</c:v>
                </c:pt>
                <c:pt idx="26645">
                  <c:v>1.007080078125E-3</c:v>
                </c:pt>
                <c:pt idx="26646">
                  <c:v>1.007080078125E-3</c:v>
                </c:pt>
                <c:pt idx="26647">
                  <c:v>1.0068416595458984E-3</c:v>
                </c:pt>
                <c:pt idx="26648">
                  <c:v>1.007080078125E-3</c:v>
                </c:pt>
                <c:pt idx="26649">
                  <c:v>1.007080078125E-3</c:v>
                </c:pt>
                <c:pt idx="26650">
                  <c:v>1.0068416595458984E-3</c:v>
                </c:pt>
                <c:pt idx="26651">
                  <c:v>1.007080078125E-3</c:v>
                </c:pt>
                <c:pt idx="26652">
                  <c:v>1.007080078125E-3</c:v>
                </c:pt>
                <c:pt idx="26653">
                  <c:v>1.0068416595458984E-3</c:v>
                </c:pt>
                <c:pt idx="26654">
                  <c:v>1.0080337524414063E-3</c:v>
                </c:pt>
                <c:pt idx="26655">
                  <c:v>1.007080078125E-3</c:v>
                </c:pt>
                <c:pt idx="26656">
                  <c:v>1.0068416595458984E-3</c:v>
                </c:pt>
                <c:pt idx="26657">
                  <c:v>3.0210018157958984E-3</c:v>
                </c:pt>
                <c:pt idx="26658">
                  <c:v>1.007080078125E-3</c:v>
                </c:pt>
                <c:pt idx="26659">
                  <c:v>1.007080078125E-3</c:v>
                </c:pt>
                <c:pt idx="26660">
                  <c:v>1.0068416595458984E-3</c:v>
                </c:pt>
                <c:pt idx="26661">
                  <c:v>1.007080078125E-3</c:v>
                </c:pt>
                <c:pt idx="26662">
                  <c:v>1.007080078125E-3</c:v>
                </c:pt>
                <c:pt idx="26663">
                  <c:v>1.0068416595458984E-3</c:v>
                </c:pt>
                <c:pt idx="26664">
                  <c:v>1.007080078125E-3</c:v>
                </c:pt>
                <c:pt idx="26665">
                  <c:v>1.0080337524414063E-3</c:v>
                </c:pt>
                <c:pt idx="26666">
                  <c:v>1.007080078125E-3</c:v>
                </c:pt>
                <c:pt idx="26667">
                  <c:v>1.0068416595458984E-3</c:v>
                </c:pt>
                <c:pt idx="26668">
                  <c:v>1.007080078125E-3</c:v>
                </c:pt>
                <c:pt idx="26669">
                  <c:v>1.007080078125E-3</c:v>
                </c:pt>
                <c:pt idx="26670">
                  <c:v>1.0068416595458984E-3</c:v>
                </c:pt>
                <c:pt idx="26671">
                  <c:v>1.007080078125E-3</c:v>
                </c:pt>
                <c:pt idx="26672">
                  <c:v>1.007080078125E-3</c:v>
                </c:pt>
                <c:pt idx="26673">
                  <c:v>1.0068416595458984E-3</c:v>
                </c:pt>
                <c:pt idx="26674">
                  <c:v>1.007080078125E-3</c:v>
                </c:pt>
                <c:pt idx="26675">
                  <c:v>1.007080078125E-3</c:v>
                </c:pt>
                <c:pt idx="26676">
                  <c:v>1.0068416595458984E-3</c:v>
                </c:pt>
                <c:pt idx="26677">
                  <c:v>1.0080337524414063E-3</c:v>
                </c:pt>
                <c:pt idx="26678">
                  <c:v>1.007080078125E-3</c:v>
                </c:pt>
                <c:pt idx="26679">
                  <c:v>1.0068416595458984E-3</c:v>
                </c:pt>
                <c:pt idx="26680">
                  <c:v>1.007080078125E-3</c:v>
                </c:pt>
                <c:pt idx="26681">
                  <c:v>1.007080078125E-3</c:v>
                </c:pt>
                <c:pt idx="26682">
                  <c:v>1.0068416595458984E-3</c:v>
                </c:pt>
                <c:pt idx="26683">
                  <c:v>1.1078119277954102E-2</c:v>
                </c:pt>
                <c:pt idx="26684">
                  <c:v>1.007080078125E-3</c:v>
                </c:pt>
                <c:pt idx="26685">
                  <c:v>1.0068416595458984E-3</c:v>
                </c:pt>
                <c:pt idx="26686">
                  <c:v>1.007080078125E-3</c:v>
                </c:pt>
                <c:pt idx="26687">
                  <c:v>1.007080078125E-3</c:v>
                </c:pt>
                <c:pt idx="26688">
                  <c:v>1.0068416595458984E-3</c:v>
                </c:pt>
                <c:pt idx="26689">
                  <c:v>1.007080078125E-3</c:v>
                </c:pt>
                <c:pt idx="26690">
                  <c:v>1.007080078125E-3</c:v>
                </c:pt>
                <c:pt idx="26691">
                  <c:v>1.0068416595458984E-3</c:v>
                </c:pt>
                <c:pt idx="26692">
                  <c:v>1.0080337524414063E-3</c:v>
                </c:pt>
                <c:pt idx="26693">
                  <c:v>1.007080078125E-3</c:v>
                </c:pt>
                <c:pt idx="26694">
                  <c:v>1.0068416595458984E-3</c:v>
                </c:pt>
                <c:pt idx="26695">
                  <c:v>1.007080078125E-3</c:v>
                </c:pt>
                <c:pt idx="26696">
                  <c:v>1.007080078125E-3</c:v>
                </c:pt>
                <c:pt idx="26697">
                  <c:v>1.0068416595458984E-3</c:v>
                </c:pt>
                <c:pt idx="26698">
                  <c:v>1.007080078125E-3</c:v>
                </c:pt>
                <c:pt idx="26699">
                  <c:v>1.007080078125E-3</c:v>
                </c:pt>
                <c:pt idx="26700">
                  <c:v>1.0068416595458984E-3</c:v>
                </c:pt>
                <c:pt idx="26701">
                  <c:v>1.007080078125E-3</c:v>
                </c:pt>
                <c:pt idx="26702">
                  <c:v>1.007080078125E-3</c:v>
                </c:pt>
                <c:pt idx="26703">
                  <c:v>1.0068416595458984E-3</c:v>
                </c:pt>
                <c:pt idx="26704">
                  <c:v>1.007080078125E-3</c:v>
                </c:pt>
                <c:pt idx="26705">
                  <c:v>1.0080337524414063E-3</c:v>
                </c:pt>
                <c:pt idx="26706">
                  <c:v>1.007080078125E-3</c:v>
                </c:pt>
                <c:pt idx="26707">
                  <c:v>1.0068416595458984E-3</c:v>
                </c:pt>
                <c:pt idx="26708">
                  <c:v>1.007080078125E-3</c:v>
                </c:pt>
                <c:pt idx="26709">
                  <c:v>1.007080078125E-3</c:v>
                </c:pt>
                <c:pt idx="26710">
                  <c:v>1.0068416595458984E-3</c:v>
                </c:pt>
                <c:pt idx="26711">
                  <c:v>1.007080078125E-3</c:v>
                </c:pt>
                <c:pt idx="26712">
                  <c:v>1.007080078125E-3</c:v>
                </c:pt>
                <c:pt idx="26713">
                  <c:v>1.0068416595458984E-3</c:v>
                </c:pt>
                <c:pt idx="26714">
                  <c:v>1.007080078125E-3</c:v>
                </c:pt>
                <c:pt idx="26715">
                  <c:v>1.007080078125E-3</c:v>
                </c:pt>
                <c:pt idx="26716">
                  <c:v>1.0068416595458984E-3</c:v>
                </c:pt>
                <c:pt idx="26717">
                  <c:v>1.0080337524414063E-3</c:v>
                </c:pt>
                <c:pt idx="26718">
                  <c:v>1.007080078125E-3</c:v>
                </c:pt>
                <c:pt idx="26719">
                  <c:v>1.0068416595458984E-3</c:v>
                </c:pt>
                <c:pt idx="26720">
                  <c:v>1.007080078125E-3</c:v>
                </c:pt>
                <c:pt idx="26721">
                  <c:v>1.007080078125E-3</c:v>
                </c:pt>
                <c:pt idx="26722">
                  <c:v>1.0068416595458984E-3</c:v>
                </c:pt>
                <c:pt idx="26723">
                  <c:v>1.007080078125E-3</c:v>
                </c:pt>
                <c:pt idx="26724">
                  <c:v>1.007080078125E-3</c:v>
                </c:pt>
                <c:pt idx="26725">
                  <c:v>1.0068416595458984E-3</c:v>
                </c:pt>
                <c:pt idx="26726">
                  <c:v>1.007080078125E-3</c:v>
                </c:pt>
                <c:pt idx="26727">
                  <c:v>1.007080078125E-3</c:v>
                </c:pt>
                <c:pt idx="26728">
                  <c:v>1.0068416595458984E-3</c:v>
                </c:pt>
                <c:pt idx="26729">
                  <c:v>1.007080078125E-3</c:v>
                </c:pt>
                <c:pt idx="26730">
                  <c:v>1.0080337524414063E-3</c:v>
                </c:pt>
                <c:pt idx="26731">
                  <c:v>1.007080078125E-3</c:v>
                </c:pt>
                <c:pt idx="26732">
                  <c:v>1.0068416595458984E-3</c:v>
                </c:pt>
                <c:pt idx="26733">
                  <c:v>1.007080078125E-3</c:v>
                </c:pt>
                <c:pt idx="26734">
                  <c:v>1.007080078125E-3</c:v>
                </c:pt>
                <c:pt idx="26735">
                  <c:v>1.0068416595458984E-3</c:v>
                </c:pt>
                <c:pt idx="26736">
                  <c:v>1.007080078125E-3</c:v>
                </c:pt>
                <c:pt idx="26737">
                  <c:v>1.007080078125E-3</c:v>
                </c:pt>
                <c:pt idx="26738">
                  <c:v>1.0068416595458984E-3</c:v>
                </c:pt>
                <c:pt idx="26739">
                  <c:v>1.007080078125E-3</c:v>
                </c:pt>
                <c:pt idx="26740">
                  <c:v>1.007080078125E-3</c:v>
                </c:pt>
                <c:pt idx="26741">
                  <c:v>1.0068416595458984E-3</c:v>
                </c:pt>
                <c:pt idx="26742">
                  <c:v>1.0080337524414063E-3</c:v>
                </c:pt>
                <c:pt idx="26743">
                  <c:v>1.007080078125E-3</c:v>
                </c:pt>
                <c:pt idx="26744">
                  <c:v>1.20849609375E-2</c:v>
                </c:pt>
                <c:pt idx="26745">
                  <c:v>1.007080078125E-3</c:v>
                </c:pt>
                <c:pt idx="26746">
                  <c:v>1.0068416595458984E-3</c:v>
                </c:pt>
                <c:pt idx="26747">
                  <c:v>1.007080078125E-3</c:v>
                </c:pt>
                <c:pt idx="26748">
                  <c:v>1.007080078125E-3</c:v>
                </c:pt>
                <c:pt idx="26749">
                  <c:v>1.0068416595458984E-3</c:v>
                </c:pt>
                <c:pt idx="26750">
                  <c:v>1.007080078125E-3</c:v>
                </c:pt>
                <c:pt idx="26751">
                  <c:v>1.007080078125E-3</c:v>
                </c:pt>
                <c:pt idx="26752">
                  <c:v>1.0068416595458984E-3</c:v>
                </c:pt>
                <c:pt idx="26753">
                  <c:v>1.007080078125E-3</c:v>
                </c:pt>
                <c:pt idx="26754">
                  <c:v>1.0068416595458984E-3</c:v>
                </c:pt>
                <c:pt idx="26755">
                  <c:v>1.007080078125E-3</c:v>
                </c:pt>
                <c:pt idx="26756">
                  <c:v>1.0080337524414063E-3</c:v>
                </c:pt>
                <c:pt idx="26757">
                  <c:v>1.007080078125E-3</c:v>
                </c:pt>
                <c:pt idx="26758">
                  <c:v>1.0068416595458984E-3</c:v>
                </c:pt>
                <c:pt idx="26759">
                  <c:v>1.007080078125E-3</c:v>
                </c:pt>
                <c:pt idx="26760">
                  <c:v>1.007080078125E-3</c:v>
                </c:pt>
                <c:pt idx="26761">
                  <c:v>1.0068416595458984E-3</c:v>
                </c:pt>
                <c:pt idx="26762">
                  <c:v>1.007080078125E-3</c:v>
                </c:pt>
                <c:pt idx="26763">
                  <c:v>1.007080078125E-3</c:v>
                </c:pt>
                <c:pt idx="26764">
                  <c:v>1.0068416595458984E-3</c:v>
                </c:pt>
                <c:pt idx="26765">
                  <c:v>1.007080078125E-3</c:v>
                </c:pt>
                <c:pt idx="26766">
                  <c:v>1.007080078125E-3</c:v>
                </c:pt>
                <c:pt idx="26767">
                  <c:v>1.0068416595458984E-3</c:v>
                </c:pt>
                <c:pt idx="26768">
                  <c:v>1.007080078125E-3</c:v>
                </c:pt>
                <c:pt idx="26769">
                  <c:v>1.0080337524414063E-3</c:v>
                </c:pt>
                <c:pt idx="26770">
                  <c:v>1.007080078125E-3</c:v>
                </c:pt>
                <c:pt idx="26771">
                  <c:v>1.0068416595458984E-3</c:v>
                </c:pt>
                <c:pt idx="26772">
                  <c:v>3.0210018157958984E-3</c:v>
                </c:pt>
                <c:pt idx="26773">
                  <c:v>1.007080078125E-3</c:v>
                </c:pt>
                <c:pt idx="26774">
                  <c:v>1.0068416595458984E-3</c:v>
                </c:pt>
                <c:pt idx="26775">
                  <c:v>1.007080078125E-3</c:v>
                </c:pt>
                <c:pt idx="26776">
                  <c:v>1.007080078125E-3</c:v>
                </c:pt>
                <c:pt idx="26777">
                  <c:v>1.0068416595458984E-3</c:v>
                </c:pt>
                <c:pt idx="26778">
                  <c:v>1.007080078125E-3</c:v>
                </c:pt>
                <c:pt idx="26779">
                  <c:v>1.0080337524414063E-3</c:v>
                </c:pt>
                <c:pt idx="26780">
                  <c:v>1.007080078125E-3</c:v>
                </c:pt>
                <c:pt idx="26781">
                  <c:v>1.0068416595458984E-3</c:v>
                </c:pt>
                <c:pt idx="26782">
                  <c:v>1.007080078125E-3</c:v>
                </c:pt>
                <c:pt idx="26783">
                  <c:v>1.007080078125E-3</c:v>
                </c:pt>
                <c:pt idx="26784">
                  <c:v>1.0068416595458984E-3</c:v>
                </c:pt>
                <c:pt idx="26785">
                  <c:v>1.007080078125E-3</c:v>
                </c:pt>
                <c:pt idx="26786">
                  <c:v>1.007080078125E-3</c:v>
                </c:pt>
                <c:pt idx="26787">
                  <c:v>1.0068416595458984E-3</c:v>
                </c:pt>
                <c:pt idx="26788">
                  <c:v>1.007080078125E-3</c:v>
                </c:pt>
                <c:pt idx="26789">
                  <c:v>1.007080078125E-3</c:v>
                </c:pt>
                <c:pt idx="26790">
                  <c:v>1.0068416595458984E-3</c:v>
                </c:pt>
                <c:pt idx="26791">
                  <c:v>1.007080078125E-3</c:v>
                </c:pt>
                <c:pt idx="26792">
                  <c:v>1.0080337524414063E-3</c:v>
                </c:pt>
                <c:pt idx="26793">
                  <c:v>1.007080078125E-3</c:v>
                </c:pt>
                <c:pt idx="26794">
                  <c:v>1.0068416595458984E-3</c:v>
                </c:pt>
                <c:pt idx="26795">
                  <c:v>1.007080078125E-3</c:v>
                </c:pt>
                <c:pt idx="26796">
                  <c:v>1.0068416595458984E-3</c:v>
                </c:pt>
                <c:pt idx="26797">
                  <c:v>1.007080078125E-3</c:v>
                </c:pt>
                <c:pt idx="26798">
                  <c:v>1.007080078125E-3</c:v>
                </c:pt>
                <c:pt idx="26799">
                  <c:v>1.0068416595458984E-3</c:v>
                </c:pt>
                <c:pt idx="26800">
                  <c:v>1.007080078125E-3</c:v>
                </c:pt>
                <c:pt idx="26801">
                  <c:v>1.007080078125E-3</c:v>
                </c:pt>
                <c:pt idx="26802">
                  <c:v>1.0068416595458984E-3</c:v>
                </c:pt>
                <c:pt idx="26803">
                  <c:v>1.007080078125E-3</c:v>
                </c:pt>
                <c:pt idx="26804">
                  <c:v>1.0080337524414063E-3</c:v>
                </c:pt>
                <c:pt idx="26805">
                  <c:v>1.007080078125E-3</c:v>
                </c:pt>
                <c:pt idx="26806">
                  <c:v>1.0068416595458984E-3</c:v>
                </c:pt>
                <c:pt idx="26807">
                  <c:v>1.007080078125E-3</c:v>
                </c:pt>
                <c:pt idx="26808">
                  <c:v>1.007080078125E-3</c:v>
                </c:pt>
                <c:pt idx="26809">
                  <c:v>1.0068416595458984E-3</c:v>
                </c:pt>
                <c:pt idx="26810">
                  <c:v>1.007080078125E-3</c:v>
                </c:pt>
                <c:pt idx="26811">
                  <c:v>1.007080078125E-3</c:v>
                </c:pt>
                <c:pt idx="26812">
                  <c:v>1.0068416595458984E-3</c:v>
                </c:pt>
                <c:pt idx="26813">
                  <c:v>1.007080078125E-3</c:v>
                </c:pt>
                <c:pt idx="26814">
                  <c:v>1.007080078125E-3</c:v>
                </c:pt>
                <c:pt idx="26815">
                  <c:v>1.0068416595458984E-3</c:v>
                </c:pt>
                <c:pt idx="26816">
                  <c:v>1.007080078125E-3</c:v>
                </c:pt>
                <c:pt idx="26817">
                  <c:v>1.0080337524414063E-3</c:v>
                </c:pt>
                <c:pt idx="26818">
                  <c:v>1.0068416595458984E-3</c:v>
                </c:pt>
                <c:pt idx="26819">
                  <c:v>1.007080078125E-3</c:v>
                </c:pt>
                <c:pt idx="26820">
                  <c:v>1.007080078125E-3</c:v>
                </c:pt>
                <c:pt idx="26821">
                  <c:v>1.0068416595458984E-3</c:v>
                </c:pt>
                <c:pt idx="26822">
                  <c:v>1.007080078125E-3</c:v>
                </c:pt>
                <c:pt idx="26823">
                  <c:v>1.007080078125E-3</c:v>
                </c:pt>
                <c:pt idx="26824">
                  <c:v>1.0068416595458984E-3</c:v>
                </c:pt>
                <c:pt idx="26825">
                  <c:v>1.007080078125E-3</c:v>
                </c:pt>
                <c:pt idx="26826">
                  <c:v>1.007080078125E-3</c:v>
                </c:pt>
                <c:pt idx="26827">
                  <c:v>1.5105962753295898E-2</c:v>
                </c:pt>
                <c:pt idx="26828">
                  <c:v>1.0080337524414063E-3</c:v>
                </c:pt>
                <c:pt idx="26829">
                  <c:v>1.0068416595458984E-3</c:v>
                </c:pt>
                <c:pt idx="26830">
                  <c:v>1.007080078125E-3</c:v>
                </c:pt>
                <c:pt idx="26831">
                  <c:v>1.007080078125E-3</c:v>
                </c:pt>
                <c:pt idx="26832">
                  <c:v>1.0068416595458984E-3</c:v>
                </c:pt>
                <c:pt idx="26833">
                  <c:v>1.007080078125E-3</c:v>
                </c:pt>
                <c:pt idx="26834">
                  <c:v>1.007080078125E-3</c:v>
                </c:pt>
                <c:pt idx="26835">
                  <c:v>1.0068416595458984E-3</c:v>
                </c:pt>
                <c:pt idx="26836">
                  <c:v>1.007080078125E-3</c:v>
                </c:pt>
                <c:pt idx="26837">
                  <c:v>1.007080078125E-3</c:v>
                </c:pt>
                <c:pt idx="26838">
                  <c:v>1.0068416595458984E-3</c:v>
                </c:pt>
                <c:pt idx="26839">
                  <c:v>1.007080078125E-3</c:v>
                </c:pt>
                <c:pt idx="26840">
                  <c:v>1.0080337524414063E-3</c:v>
                </c:pt>
                <c:pt idx="26841">
                  <c:v>1.007080078125E-3</c:v>
                </c:pt>
                <c:pt idx="26842">
                  <c:v>1.0068416595458984E-3</c:v>
                </c:pt>
                <c:pt idx="26843">
                  <c:v>1.007080078125E-3</c:v>
                </c:pt>
                <c:pt idx="26844">
                  <c:v>1.007080078125E-3</c:v>
                </c:pt>
                <c:pt idx="26845">
                  <c:v>1.0068416595458984E-3</c:v>
                </c:pt>
                <c:pt idx="26846">
                  <c:v>1.007080078125E-3</c:v>
                </c:pt>
                <c:pt idx="26847">
                  <c:v>1.007080078125E-3</c:v>
                </c:pt>
                <c:pt idx="26848">
                  <c:v>1.0068416595458984E-3</c:v>
                </c:pt>
                <c:pt idx="26849">
                  <c:v>1.007080078125E-3</c:v>
                </c:pt>
                <c:pt idx="26850">
                  <c:v>1.007080078125E-3</c:v>
                </c:pt>
                <c:pt idx="26851">
                  <c:v>1.0068416595458984E-3</c:v>
                </c:pt>
                <c:pt idx="26852">
                  <c:v>1.007080078125E-3</c:v>
                </c:pt>
                <c:pt idx="26853">
                  <c:v>1.0080337524414063E-3</c:v>
                </c:pt>
                <c:pt idx="26854">
                  <c:v>1.0068416595458984E-3</c:v>
                </c:pt>
                <c:pt idx="26855">
                  <c:v>1.007080078125E-3</c:v>
                </c:pt>
                <c:pt idx="26856">
                  <c:v>1.007080078125E-3</c:v>
                </c:pt>
                <c:pt idx="26857">
                  <c:v>1.0068416595458984E-3</c:v>
                </c:pt>
                <c:pt idx="26858">
                  <c:v>1.007080078125E-3</c:v>
                </c:pt>
                <c:pt idx="26859">
                  <c:v>4.0280818939208984E-3</c:v>
                </c:pt>
                <c:pt idx="26860">
                  <c:v>1.0068416595458984E-3</c:v>
                </c:pt>
                <c:pt idx="26861">
                  <c:v>1.007080078125E-3</c:v>
                </c:pt>
                <c:pt idx="26862">
                  <c:v>1.0080337524414063E-3</c:v>
                </c:pt>
                <c:pt idx="26863">
                  <c:v>1.007080078125E-3</c:v>
                </c:pt>
                <c:pt idx="26864">
                  <c:v>1.0068416595458984E-3</c:v>
                </c:pt>
                <c:pt idx="26865">
                  <c:v>1.007080078125E-3</c:v>
                </c:pt>
                <c:pt idx="26866">
                  <c:v>1.007080078125E-3</c:v>
                </c:pt>
                <c:pt idx="26867">
                  <c:v>1.0068416595458984E-3</c:v>
                </c:pt>
                <c:pt idx="26868">
                  <c:v>1.007080078125E-3</c:v>
                </c:pt>
                <c:pt idx="26869">
                  <c:v>1.007080078125E-3</c:v>
                </c:pt>
                <c:pt idx="26870">
                  <c:v>1.0068416595458984E-3</c:v>
                </c:pt>
                <c:pt idx="26871">
                  <c:v>1.007080078125E-3</c:v>
                </c:pt>
                <c:pt idx="26872">
                  <c:v>1.007080078125E-3</c:v>
                </c:pt>
                <c:pt idx="26873">
                  <c:v>1.0068416595458984E-3</c:v>
                </c:pt>
                <c:pt idx="26874">
                  <c:v>1.007080078125E-3</c:v>
                </c:pt>
                <c:pt idx="26875">
                  <c:v>1.0080337524414063E-3</c:v>
                </c:pt>
                <c:pt idx="26876">
                  <c:v>1.0068416595458984E-3</c:v>
                </c:pt>
                <c:pt idx="26877">
                  <c:v>1.007080078125E-3</c:v>
                </c:pt>
                <c:pt idx="26878">
                  <c:v>1.007080078125E-3</c:v>
                </c:pt>
                <c:pt idx="26879">
                  <c:v>1.0068416595458984E-3</c:v>
                </c:pt>
                <c:pt idx="26880">
                  <c:v>1.007080078125E-3</c:v>
                </c:pt>
                <c:pt idx="26881">
                  <c:v>1.007080078125E-3</c:v>
                </c:pt>
                <c:pt idx="26882">
                  <c:v>1.0068416595458984E-3</c:v>
                </c:pt>
                <c:pt idx="26883">
                  <c:v>5.0361156463623047E-3</c:v>
                </c:pt>
                <c:pt idx="26884">
                  <c:v>1.007080078125E-3</c:v>
                </c:pt>
                <c:pt idx="26885">
                  <c:v>1.0068416595458984E-3</c:v>
                </c:pt>
                <c:pt idx="26886">
                  <c:v>1.007080078125E-3</c:v>
                </c:pt>
                <c:pt idx="26887">
                  <c:v>1.007080078125E-3</c:v>
                </c:pt>
                <c:pt idx="26888">
                  <c:v>1.0068416595458984E-3</c:v>
                </c:pt>
                <c:pt idx="26889">
                  <c:v>1.007080078125E-3</c:v>
                </c:pt>
                <c:pt idx="26890">
                  <c:v>1.007080078125E-3</c:v>
                </c:pt>
                <c:pt idx="26891">
                  <c:v>1.0068416595458984E-3</c:v>
                </c:pt>
                <c:pt idx="26892">
                  <c:v>1.007080078125E-3</c:v>
                </c:pt>
                <c:pt idx="26893">
                  <c:v>1.007080078125E-3</c:v>
                </c:pt>
                <c:pt idx="26894">
                  <c:v>1.0068416595458984E-3</c:v>
                </c:pt>
                <c:pt idx="26895">
                  <c:v>1.007080078125E-3</c:v>
                </c:pt>
                <c:pt idx="26896">
                  <c:v>1.0080337524414063E-3</c:v>
                </c:pt>
                <c:pt idx="26897">
                  <c:v>1.0068416595458984E-3</c:v>
                </c:pt>
                <c:pt idx="26898">
                  <c:v>1.007080078125E-3</c:v>
                </c:pt>
                <c:pt idx="26899">
                  <c:v>1.007080078125E-3</c:v>
                </c:pt>
                <c:pt idx="26900">
                  <c:v>1.0068416595458984E-3</c:v>
                </c:pt>
                <c:pt idx="26901">
                  <c:v>1.007080078125E-3</c:v>
                </c:pt>
                <c:pt idx="26902">
                  <c:v>1.007080078125E-3</c:v>
                </c:pt>
                <c:pt idx="26903">
                  <c:v>1.0068416595458984E-3</c:v>
                </c:pt>
                <c:pt idx="26904">
                  <c:v>1.007080078125E-3</c:v>
                </c:pt>
                <c:pt idx="26905">
                  <c:v>1.007080078125E-3</c:v>
                </c:pt>
                <c:pt idx="26906">
                  <c:v>1.0068416595458984E-3</c:v>
                </c:pt>
                <c:pt idx="26907">
                  <c:v>1.007080078125E-3</c:v>
                </c:pt>
                <c:pt idx="26908">
                  <c:v>1.0080337524414063E-3</c:v>
                </c:pt>
                <c:pt idx="26909">
                  <c:v>1.007080078125E-3</c:v>
                </c:pt>
                <c:pt idx="26910">
                  <c:v>1.0068416595458984E-3</c:v>
                </c:pt>
                <c:pt idx="26911">
                  <c:v>1.007080078125E-3</c:v>
                </c:pt>
                <c:pt idx="26912">
                  <c:v>1.007080078125E-3</c:v>
                </c:pt>
                <c:pt idx="26913">
                  <c:v>1.0068416595458984E-3</c:v>
                </c:pt>
                <c:pt idx="26914">
                  <c:v>1.007080078125E-3</c:v>
                </c:pt>
                <c:pt idx="26915">
                  <c:v>1.007080078125E-3</c:v>
                </c:pt>
                <c:pt idx="26916">
                  <c:v>1.0068416595458984E-3</c:v>
                </c:pt>
                <c:pt idx="26917">
                  <c:v>1.007080078125E-3</c:v>
                </c:pt>
                <c:pt idx="26918">
                  <c:v>1.007080078125E-3</c:v>
                </c:pt>
                <c:pt idx="26919">
                  <c:v>1.0068416595458984E-3</c:v>
                </c:pt>
                <c:pt idx="26920">
                  <c:v>1.007080078125E-3</c:v>
                </c:pt>
                <c:pt idx="26921">
                  <c:v>1.0080337524414063E-3</c:v>
                </c:pt>
                <c:pt idx="26922">
                  <c:v>1.0068416595458984E-3</c:v>
                </c:pt>
                <c:pt idx="26923">
                  <c:v>1.007080078125E-3</c:v>
                </c:pt>
                <c:pt idx="26924">
                  <c:v>1.007080078125E-3</c:v>
                </c:pt>
                <c:pt idx="26925">
                  <c:v>1.0068416595458984E-3</c:v>
                </c:pt>
                <c:pt idx="26926">
                  <c:v>1.007080078125E-3</c:v>
                </c:pt>
                <c:pt idx="26927">
                  <c:v>1.007080078125E-3</c:v>
                </c:pt>
                <c:pt idx="26928">
                  <c:v>1.0068416595458984E-3</c:v>
                </c:pt>
                <c:pt idx="26929">
                  <c:v>1.007080078125E-3</c:v>
                </c:pt>
                <c:pt idx="26930">
                  <c:v>1.007080078125E-3</c:v>
                </c:pt>
                <c:pt idx="26931">
                  <c:v>1.0068416595458984E-3</c:v>
                </c:pt>
                <c:pt idx="26932">
                  <c:v>1.007080078125E-3</c:v>
                </c:pt>
                <c:pt idx="26933">
                  <c:v>1.0080337524414063E-3</c:v>
                </c:pt>
                <c:pt idx="26934">
                  <c:v>1.007080078125E-3</c:v>
                </c:pt>
                <c:pt idx="26935">
                  <c:v>1.0068416595458984E-3</c:v>
                </c:pt>
                <c:pt idx="26936">
                  <c:v>1.007080078125E-3</c:v>
                </c:pt>
                <c:pt idx="26937">
                  <c:v>1.007080078125E-3</c:v>
                </c:pt>
                <c:pt idx="26938">
                  <c:v>1.0068416595458984E-3</c:v>
                </c:pt>
                <c:pt idx="26939">
                  <c:v>1.007080078125E-3</c:v>
                </c:pt>
                <c:pt idx="26940">
                  <c:v>1.007080078125E-3</c:v>
                </c:pt>
                <c:pt idx="26941">
                  <c:v>1.0068416595458984E-3</c:v>
                </c:pt>
                <c:pt idx="26942">
                  <c:v>1.007080078125E-3</c:v>
                </c:pt>
                <c:pt idx="26943">
                  <c:v>1.007080078125E-3</c:v>
                </c:pt>
                <c:pt idx="26944">
                  <c:v>1.0068416595458984E-3</c:v>
                </c:pt>
                <c:pt idx="26945">
                  <c:v>1.007080078125E-3</c:v>
                </c:pt>
                <c:pt idx="26946">
                  <c:v>1.0080337524414063E-3</c:v>
                </c:pt>
                <c:pt idx="26947">
                  <c:v>1.0068416595458984E-3</c:v>
                </c:pt>
                <c:pt idx="26948">
                  <c:v>1.007080078125E-3</c:v>
                </c:pt>
                <c:pt idx="26949">
                  <c:v>1.007080078125E-3</c:v>
                </c:pt>
                <c:pt idx="26950">
                  <c:v>1.0068416595458984E-3</c:v>
                </c:pt>
                <c:pt idx="26951">
                  <c:v>1.007080078125E-3</c:v>
                </c:pt>
                <c:pt idx="26952">
                  <c:v>1.007080078125E-3</c:v>
                </c:pt>
                <c:pt idx="26953">
                  <c:v>1.0068416595458984E-3</c:v>
                </c:pt>
                <c:pt idx="26954">
                  <c:v>1.007080078125E-3</c:v>
                </c:pt>
                <c:pt idx="26955">
                  <c:v>1.007080078125E-3</c:v>
                </c:pt>
                <c:pt idx="26956">
                  <c:v>1.0068416595458984E-3</c:v>
                </c:pt>
                <c:pt idx="26957">
                  <c:v>1.007080078125E-3</c:v>
                </c:pt>
                <c:pt idx="26958">
                  <c:v>1.0080337524414063E-3</c:v>
                </c:pt>
                <c:pt idx="26959">
                  <c:v>1.007080078125E-3</c:v>
                </c:pt>
                <c:pt idx="26960">
                  <c:v>1.0068416595458984E-3</c:v>
                </c:pt>
                <c:pt idx="26961">
                  <c:v>1.007080078125E-3</c:v>
                </c:pt>
                <c:pt idx="26962">
                  <c:v>1.007080078125E-3</c:v>
                </c:pt>
                <c:pt idx="26963">
                  <c:v>1.0068416595458984E-3</c:v>
                </c:pt>
                <c:pt idx="26964">
                  <c:v>1.007080078125E-3</c:v>
                </c:pt>
                <c:pt idx="26965">
                  <c:v>1.007080078125E-3</c:v>
                </c:pt>
                <c:pt idx="26966">
                  <c:v>1.0068416595458984E-3</c:v>
                </c:pt>
                <c:pt idx="26967">
                  <c:v>1.007080078125E-3</c:v>
                </c:pt>
                <c:pt idx="26968">
                  <c:v>1.007080078125E-3</c:v>
                </c:pt>
                <c:pt idx="26969">
                  <c:v>1.0068416595458984E-3</c:v>
                </c:pt>
                <c:pt idx="26970">
                  <c:v>1.007080078125E-3</c:v>
                </c:pt>
                <c:pt idx="26971">
                  <c:v>1.0080337524414063E-3</c:v>
                </c:pt>
                <c:pt idx="26972">
                  <c:v>1.0068416595458984E-3</c:v>
                </c:pt>
                <c:pt idx="26973">
                  <c:v>1.007080078125E-3</c:v>
                </c:pt>
                <c:pt idx="26974">
                  <c:v>1.007080078125E-3</c:v>
                </c:pt>
                <c:pt idx="26975">
                  <c:v>1.0068416595458984E-3</c:v>
                </c:pt>
                <c:pt idx="26976">
                  <c:v>1.007080078125E-3</c:v>
                </c:pt>
                <c:pt idx="26977">
                  <c:v>1.007080078125E-3</c:v>
                </c:pt>
                <c:pt idx="26978">
                  <c:v>1.0068416595458984E-3</c:v>
                </c:pt>
                <c:pt idx="26979">
                  <c:v>1.007080078125E-3</c:v>
                </c:pt>
                <c:pt idx="26980">
                  <c:v>1.007080078125E-3</c:v>
                </c:pt>
                <c:pt idx="26981">
                  <c:v>1.0068416595458984E-3</c:v>
                </c:pt>
                <c:pt idx="26982">
                  <c:v>1.007080078125E-3</c:v>
                </c:pt>
                <c:pt idx="26983">
                  <c:v>1.0080337524414063E-3</c:v>
                </c:pt>
                <c:pt idx="26984">
                  <c:v>1.007080078125E-3</c:v>
                </c:pt>
                <c:pt idx="26985">
                  <c:v>1.0068416595458984E-3</c:v>
                </c:pt>
                <c:pt idx="26986">
                  <c:v>1.007080078125E-3</c:v>
                </c:pt>
                <c:pt idx="26987">
                  <c:v>1.007080078125E-3</c:v>
                </c:pt>
                <c:pt idx="26988">
                  <c:v>1.0068416595458984E-3</c:v>
                </c:pt>
                <c:pt idx="26989">
                  <c:v>1.007080078125E-3</c:v>
                </c:pt>
                <c:pt idx="26990">
                  <c:v>1.007080078125E-3</c:v>
                </c:pt>
                <c:pt idx="26991">
                  <c:v>1.0068416595458984E-3</c:v>
                </c:pt>
                <c:pt idx="26992">
                  <c:v>1.007080078125E-3</c:v>
                </c:pt>
                <c:pt idx="26993">
                  <c:v>1.007080078125E-3</c:v>
                </c:pt>
                <c:pt idx="26994">
                  <c:v>1.0068416595458984E-3</c:v>
                </c:pt>
                <c:pt idx="26995">
                  <c:v>1.007080078125E-3</c:v>
                </c:pt>
                <c:pt idx="26996">
                  <c:v>1.0080337524414063E-3</c:v>
                </c:pt>
                <c:pt idx="26997">
                  <c:v>1.0068416595458984E-3</c:v>
                </c:pt>
                <c:pt idx="26998">
                  <c:v>1.007080078125E-3</c:v>
                </c:pt>
                <c:pt idx="26999">
                  <c:v>1.007080078125E-3</c:v>
                </c:pt>
                <c:pt idx="27000">
                  <c:v>1.0068416595458984E-3</c:v>
                </c:pt>
                <c:pt idx="27001">
                  <c:v>1.007080078125E-3</c:v>
                </c:pt>
                <c:pt idx="27002">
                  <c:v>1.007080078125E-3</c:v>
                </c:pt>
                <c:pt idx="27003">
                  <c:v>1.0068416595458984E-3</c:v>
                </c:pt>
                <c:pt idx="27004">
                  <c:v>1.007080078125E-3</c:v>
                </c:pt>
                <c:pt idx="27005">
                  <c:v>1.007080078125E-3</c:v>
                </c:pt>
                <c:pt idx="27006">
                  <c:v>1.0068416595458984E-3</c:v>
                </c:pt>
                <c:pt idx="27007">
                  <c:v>1.007080078125E-3</c:v>
                </c:pt>
                <c:pt idx="27008">
                  <c:v>1.0080337524414063E-3</c:v>
                </c:pt>
                <c:pt idx="27009">
                  <c:v>1.007080078125E-3</c:v>
                </c:pt>
                <c:pt idx="27010">
                  <c:v>1.0068416595458984E-3</c:v>
                </c:pt>
                <c:pt idx="27011">
                  <c:v>1.007080078125E-3</c:v>
                </c:pt>
                <c:pt idx="27012">
                  <c:v>1.007080078125E-3</c:v>
                </c:pt>
                <c:pt idx="27013">
                  <c:v>1.0068416595458984E-3</c:v>
                </c:pt>
                <c:pt idx="27014">
                  <c:v>1.007080078125E-3</c:v>
                </c:pt>
                <c:pt idx="27015">
                  <c:v>1.007080078125E-3</c:v>
                </c:pt>
                <c:pt idx="27016">
                  <c:v>1.0068416595458984E-3</c:v>
                </c:pt>
                <c:pt idx="27017">
                  <c:v>1.007080078125E-3</c:v>
                </c:pt>
                <c:pt idx="27018">
                  <c:v>1.007080078125E-3</c:v>
                </c:pt>
                <c:pt idx="27019">
                  <c:v>1.0068416595458984E-3</c:v>
                </c:pt>
                <c:pt idx="27020">
                  <c:v>1.0080337524414063E-3</c:v>
                </c:pt>
                <c:pt idx="27021">
                  <c:v>1.007080078125E-3</c:v>
                </c:pt>
                <c:pt idx="27022">
                  <c:v>1.0068416595458984E-3</c:v>
                </c:pt>
                <c:pt idx="27023">
                  <c:v>1.007080078125E-3</c:v>
                </c:pt>
                <c:pt idx="27024">
                  <c:v>1.007080078125E-3</c:v>
                </c:pt>
                <c:pt idx="27025">
                  <c:v>1.0068416595458984E-3</c:v>
                </c:pt>
                <c:pt idx="27026">
                  <c:v>1.007080078125E-3</c:v>
                </c:pt>
                <c:pt idx="27027">
                  <c:v>1.007080078125E-3</c:v>
                </c:pt>
                <c:pt idx="27028">
                  <c:v>1.0068416595458984E-3</c:v>
                </c:pt>
                <c:pt idx="27029">
                  <c:v>1.007080078125E-3</c:v>
                </c:pt>
                <c:pt idx="27030">
                  <c:v>1.007080078125E-3</c:v>
                </c:pt>
                <c:pt idx="27031">
                  <c:v>1.0068416595458984E-3</c:v>
                </c:pt>
                <c:pt idx="27032">
                  <c:v>1.007080078125E-3</c:v>
                </c:pt>
                <c:pt idx="27033">
                  <c:v>1.0080337524414063E-3</c:v>
                </c:pt>
                <c:pt idx="27034">
                  <c:v>1.007080078125E-3</c:v>
                </c:pt>
                <c:pt idx="27035">
                  <c:v>1.0068416595458984E-3</c:v>
                </c:pt>
                <c:pt idx="27036">
                  <c:v>1.007080078125E-3</c:v>
                </c:pt>
                <c:pt idx="27037">
                  <c:v>1.007080078125E-3</c:v>
                </c:pt>
                <c:pt idx="27038">
                  <c:v>2.0139217376708984E-3</c:v>
                </c:pt>
                <c:pt idx="27039">
                  <c:v>1.007080078125E-3</c:v>
                </c:pt>
                <c:pt idx="27040">
                  <c:v>1.0068416595458984E-3</c:v>
                </c:pt>
                <c:pt idx="27041">
                  <c:v>1.007080078125E-3</c:v>
                </c:pt>
                <c:pt idx="27042">
                  <c:v>1.007080078125E-3</c:v>
                </c:pt>
                <c:pt idx="27043">
                  <c:v>1.0068416595458984E-3</c:v>
                </c:pt>
                <c:pt idx="27044">
                  <c:v>1.0080337524414063E-3</c:v>
                </c:pt>
                <c:pt idx="27045">
                  <c:v>1.007080078125E-3</c:v>
                </c:pt>
                <c:pt idx="27046">
                  <c:v>1.0068416595458984E-3</c:v>
                </c:pt>
                <c:pt idx="27047">
                  <c:v>1.007080078125E-3</c:v>
                </c:pt>
                <c:pt idx="27048">
                  <c:v>1.007080078125E-3</c:v>
                </c:pt>
                <c:pt idx="27049">
                  <c:v>1.0068416595458984E-3</c:v>
                </c:pt>
                <c:pt idx="27050">
                  <c:v>1.007080078125E-3</c:v>
                </c:pt>
                <c:pt idx="27051">
                  <c:v>1.007080078125E-3</c:v>
                </c:pt>
                <c:pt idx="27052">
                  <c:v>1.0068416595458984E-3</c:v>
                </c:pt>
                <c:pt idx="27053">
                  <c:v>1.007080078125E-3</c:v>
                </c:pt>
                <c:pt idx="27054">
                  <c:v>1.007080078125E-3</c:v>
                </c:pt>
                <c:pt idx="27055">
                  <c:v>1.0068416595458984E-3</c:v>
                </c:pt>
                <c:pt idx="27056">
                  <c:v>1.007080078125E-3</c:v>
                </c:pt>
                <c:pt idx="27057">
                  <c:v>1.0080337524414063E-3</c:v>
                </c:pt>
                <c:pt idx="27058">
                  <c:v>1.007080078125E-3</c:v>
                </c:pt>
                <c:pt idx="27059">
                  <c:v>1.0068416595458984E-3</c:v>
                </c:pt>
                <c:pt idx="27060">
                  <c:v>1.007080078125E-3</c:v>
                </c:pt>
                <c:pt idx="27061">
                  <c:v>1.007080078125E-3</c:v>
                </c:pt>
                <c:pt idx="27062">
                  <c:v>1.0068416595458984E-3</c:v>
                </c:pt>
                <c:pt idx="27063">
                  <c:v>1.007080078125E-3</c:v>
                </c:pt>
                <c:pt idx="27064">
                  <c:v>1.007080078125E-3</c:v>
                </c:pt>
                <c:pt idx="27065">
                  <c:v>1.0068416595458984E-3</c:v>
                </c:pt>
                <c:pt idx="27066">
                  <c:v>1.007080078125E-3</c:v>
                </c:pt>
                <c:pt idx="27067">
                  <c:v>1.007080078125E-3</c:v>
                </c:pt>
                <c:pt idx="27068">
                  <c:v>1.0068416595458984E-3</c:v>
                </c:pt>
                <c:pt idx="27069">
                  <c:v>1.0080337524414063E-3</c:v>
                </c:pt>
                <c:pt idx="27070">
                  <c:v>1.007080078125E-3</c:v>
                </c:pt>
                <c:pt idx="27071">
                  <c:v>1.0068416595458984E-3</c:v>
                </c:pt>
                <c:pt idx="27072">
                  <c:v>1.007080078125E-3</c:v>
                </c:pt>
                <c:pt idx="27073">
                  <c:v>1.007080078125E-3</c:v>
                </c:pt>
                <c:pt idx="27074">
                  <c:v>1.0068416595458984E-3</c:v>
                </c:pt>
                <c:pt idx="27075">
                  <c:v>1.007080078125E-3</c:v>
                </c:pt>
                <c:pt idx="27076">
                  <c:v>1.007080078125E-3</c:v>
                </c:pt>
                <c:pt idx="27077">
                  <c:v>1.0068416595458984E-3</c:v>
                </c:pt>
                <c:pt idx="27078">
                  <c:v>1.007080078125E-3</c:v>
                </c:pt>
                <c:pt idx="27079">
                  <c:v>1.007080078125E-3</c:v>
                </c:pt>
                <c:pt idx="27080">
                  <c:v>1.0068416595458984E-3</c:v>
                </c:pt>
                <c:pt idx="27081">
                  <c:v>1.007080078125E-3</c:v>
                </c:pt>
                <c:pt idx="27082">
                  <c:v>1.0080337524414063E-3</c:v>
                </c:pt>
                <c:pt idx="27083">
                  <c:v>1.007080078125E-3</c:v>
                </c:pt>
                <c:pt idx="27084">
                  <c:v>1.0068416595458984E-3</c:v>
                </c:pt>
                <c:pt idx="27085">
                  <c:v>1.007080078125E-3</c:v>
                </c:pt>
                <c:pt idx="27086">
                  <c:v>1.007080078125E-3</c:v>
                </c:pt>
                <c:pt idx="27087">
                  <c:v>1.0068416595458984E-3</c:v>
                </c:pt>
                <c:pt idx="27088">
                  <c:v>1.007080078125E-3</c:v>
                </c:pt>
                <c:pt idx="27089">
                  <c:v>1.007080078125E-3</c:v>
                </c:pt>
                <c:pt idx="27090">
                  <c:v>1.0068416595458984E-3</c:v>
                </c:pt>
                <c:pt idx="27091">
                  <c:v>1.007080078125E-3</c:v>
                </c:pt>
                <c:pt idx="27092">
                  <c:v>1.007080078125E-3</c:v>
                </c:pt>
                <c:pt idx="27093">
                  <c:v>1.0068416595458984E-3</c:v>
                </c:pt>
                <c:pt idx="27094">
                  <c:v>1.0080337524414063E-3</c:v>
                </c:pt>
                <c:pt idx="27095">
                  <c:v>1.007080078125E-3</c:v>
                </c:pt>
                <c:pt idx="27096">
                  <c:v>1.0068416595458984E-3</c:v>
                </c:pt>
                <c:pt idx="27097">
                  <c:v>1.007080078125E-3</c:v>
                </c:pt>
                <c:pt idx="27098">
                  <c:v>1.007080078125E-3</c:v>
                </c:pt>
                <c:pt idx="27099">
                  <c:v>1.0068416595458984E-3</c:v>
                </c:pt>
                <c:pt idx="27100">
                  <c:v>1.007080078125E-3</c:v>
                </c:pt>
                <c:pt idx="27101">
                  <c:v>1.007080078125E-3</c:v>
                </c:pt>
                <c:pt idx="27102">
                  <c:v>1.0068416595458984E-3</c:v>
                </c:pt>
                <c:pt idx="27103">
                  <c:v>1.007080078125E-3</c:v>
                </c:pt>
                <c:pt idx="27104">
                  <c:v>1.007080078125E-3</c:v>
                </c:pt>
                <c:pt idx="27105">
                  <c:v>1.0068416595458984E-3</c:v>
                </c:pt>
                <c:pt idx="27106">
                  <c:v>1.007080078125E-3</c:v>
                </c:pt>
                <c:pt idx="27107">
                  <c:v>1.0080337524414063E-3</c:v>
                </c:pt>
                <c:pt idx="27108">
                  <c:v>1.007080078125E-3</c:v>
                </c:pt>
                <c:pt idx="27109">
                  <c:v>1.0068416595458984E-3</c:v>
                </c:pt>
                <c:pt idx="27110">
                  <c:v>1.007080078125E-3</c:v>
                </c:pt>
                <c:pt idx="27111">
                  <c:v>1.007080078125E-3</c:v>
                </c:pt>
                <c:pt idx="27112">
                  <c:v>1.0068416595458984E-3</c:v>
                </c:pt>
                <c:pt idx="27113">
                  <c:v>1.007080078125E-3</c:v>
                </c:pt>
                <c:pt idx="27114">
                  <c:v>1.007080078125E-3</c:v>
                </c:pt>
                <c:pt idx="27115">
                  <c:v>1.0068416595458984E-3</c:v>
                </c:pt>
                <c:pt idx="27116">
                  <c:v>1.007080078125E-3</c:v>
                </c:pt>
                <c:pt idx="27117">
                  <c:v>1.007080078125E-3</c:v>
                </c:pt>
                <c:pt idx="27118">
                  <c:v>1.0068416595458984E-3</c:v>
                </c:pt>
                <c:pt idx="27119">
                  <c:v>1.0080337524414063E-3</c:v>
                </c:pt>
                <c:pt idx="27120">
                  <c:v>1.007080078125E-3</c:v>
                </c:pt>
                <c:pt idx="27121">
                  <c:v>1.0068416595458984E-3</c:v>
                </c:pt>
                <c:pt idx="27122">
                  <c:v>1.007080078125E-3</c:v>
                </c:pt>
                <c:pt idx="27123">
                  <c:v>1.007080078125E-3</c:v>
                </c:pt>
                <c:pt idx="27124">
                  <c:v>1.0068416595458984E-3</c:v>
                </c:pt>
                <c:pt idx="27125">
                  <c:v>1.007080078125E-3</c:v>
                </c:pt>
                <c:pt idx="27126">
                  <c:v>1.007080078125E-3</c:v>
                </c:pt>
                <c:pt idx="27127">
                  <c:v>1.0068416595458984E-3</c:v>
                </c:pt>
                <c:pt idx="27128">
                  <c:v>1.007080078125E-3</c:v>
                </c:pt>
                <c:pt idx="27129">
                  <c:v>1.007080078125E-3</c:v>
                </c:pt>
                <c:pt idx="27130">
                  <c:v>1.0068416595458984E-3</c:v>
                </c:pt>
                <c:pt idx="27131">
                  <c:v>1.007080078125E-3</c:v>
                </c:pt>
                <c:pt idx="27132">
                  <c:v>1.0080337524414063E-3</c:v>
                </c:pt>
                <c:pt idx="27133">
                  <c:v>1.007080078125E-3</c:v>
                </c:pt>
                <c:pt idx="27134">
                  <c:v>1.0068416595458984E-3</c:v>
                </c:pt>
                <c:pt idx="27135">
                  <c:v>1.007080078125E-3</c:v>
                </c:pt>
                <c:pt idx="27136">
                  <c:v>1.007080078125E-3</c:v>
                </c:pt>
                <c:pt idx="27137">
                  <c:v>1.0068416595458984E-3</c:v>
                </c:pt>
                <c:pt idx="27138">
                  <c:v>1.007080078125E-3</c:v>
                </c:pt>
                <c:pt idx="27139">
                  <c:v>1.007080078125E-3</c:v>
                </c:pt>
                <c:pt idx="27140">
                  <c:v>1.0068416595458984E-3</c:v>
                </c:pt>
                <c:pt idx="27141">
                  <c:v>1.007080078125E-3</c:v>
                </c:pt>
                <c:pt idx="27142">
                  <c:v>1.007080078125E-3</c:v>
                </c:pt>
                <c:pt idx="27143">
                  <c:v>1.0068416595458984E-3</c:v>
                </c:pt>
                <c:pt idx="27144">
                  <c:v>1.0080337524414063E-3</c:v>
                </c:pt>
                <c:pt idx="27145">
                  <c:v>1.007080078125E-3</c:v>
                </c:pt>
                <c:pt idx="27146">
                  <c:v>1.0068416595458984E-3</c:v>
                </c:pt>
                <c:pt idx="27147">
                  <c:v>4.0280818939208984E-3</c:v>
                </c:pt>
                <c:pt idx="27148">
                  <c:v>1.007080078125E-3</c:v>
                </c:pt>
                <c:pt idx="27149">
                  <c:v>1.0068416595458984E-3</c:v>
                </c:pt>
                <c:pt idx="27150">
                  <c:v>1.007080078125E-3</c:v>
                </c:pt>
                <c:pt idx="27151">
                  <c:v>1.007080078125E-3</c:v>
                </c:pt>
                <c:pt idx="27152">
                  <c:v>1.0068416595458984E-3</c:v>
                </c:pt>
                <c:pt idx="27153">
                  <c:v>1.007080078125E-3</c:v>
                </c:pt>
                <c:pt idx="27154">
                  <c:v>1.0080337524414063E-3</c:v>
                </c:pt>
                <c:pt idx="27155">
                  <c:v>1.007080078125E-3</c:v>
                </c:pt>
                <c:pt idx="27156">
                  <c:v>1.0068416595458984E-3</c:v>
                </c:pt>
                <c:pt idx="27157">
                  <c:v>1.007080078125E-3</c:v>
                </c:pt>
                <c:pt idx="27158">
                  <c:v>1.007080078125E-3</c:v>
                </c:pt>
                <c:pt idx="27159">
                  <c:v>1.0068416595458984E-3</c:v>
                </c:pt>
                <c:pt idx="27160">
                  <c:v>1.007080078125E-3</c:v>
                </c:pt>
                <c:pt idx="27161">
                  <c:v>1.007080078125E-3</c:v>
                </c:pt>
                <c:pt idx="27162">
                  <c:v>1.0068416595458984E-3</c:v>
                </c:pt>
                <c:pt idx="27163">
                  <c:v>1.007080078125E-3</c:v>
                </c:pt>
                <c:pt idx="27164">
                  <c:v>1.007080078125E-3</c:v>
                </c:pt>
                <c:pt idx="27165">
                  <c:v>1.0068416595458984E-3</c:v>
                </c:pt>
                <c:pt idx="27166">
                  <c:v>1.0080337524414063E-3</c:v>
                </c:pt>
                <c:pt idx="27167">
                  <c:v>1.007080078125E-3</c:v>
                </c:pt>
                <c:pt idx="27168">
                  <c:v>1.0068416595458984E-3</c:v>
                </c:pt>
                <c:pt idx="27169">
                  <c:v>1.007080078125E-3</c:v>
                </c:pt>
                <c:pt idx="27170">
                  <c:v>1.9134044647216797E-2</c:v>
                </c:pt>
                <c:pt idx="27171">
                  <c:v>1.007080078125E-3</c:v>
                </c:pt>
                <c:pt idx="27172">
                  <c:v>1.0068416595458984E-3</c:v>
                </c:pt>
                <c:pt idx="27173">
                  <c:v>1.0080337524414063E-3</c:v>
                </c:pt>
                <c:pt idx="27174">
                  <c:v>1.007080078125E-3</c:v>
                </c:pt>
                <c:pt idx="27175">
                  <c:v>1.0068416595458984E-3</c:v>
                </c:pt>
                <c:pt idx="27176">
                  <c:v>1.007080078125E-3</c:v>
                </c:pt>
                <c:pt idx="27177">
                  <c:v>1.007080078125E-3</c:v>
                </c:pt>
                <c:pt idx="27178">
                  <c:v>1.0068416595458984E-3</c:v>
                </c:pt>
                <c:pt idx="27179">
                  <c:v>1.007080078125E-3</c:v>
                </c:pt>
                <c:pt idx="27180">
                  <c:v>1.007080078125E-3</c:v>
                </c:pt>
                <c:pt idx="27181">
                  <c:v>1.0068416595458984E-3</c:v>
                </c:pt>
                <c:pt idx="27182">
                  <c:v>1.007080078125E-3</c:v>
                </c:pt>
                <c:pt idx="27183">
                  <c:v>1.007080078125E-3</c:v>
                </c:pt>
                <c:pt idx="27184">
                  <c:v>1.0068416595458984E-3</c:v>
                </c:pt>
                <c:pt idx="27185">
                  <c:v>1.007080078125E-3</c:v>
                </c:pt>
                <c:pt idx="27186">
                  <c:v>1.0080337524414063E-3</c:v>
                </c:pt>
                <c:pt idx="27187">
                  <c:v>1.007080078125E-3</c:v>
                </c:pt>
                <c:pt idx="27188">
                  <c:v>1.0068416595458984E-3</c:v>
                </c:pt>
                <c:pt idx="27189">
                  <c:v>1.007080078125E-3</c:v>
                </c:pt>
                <c:pt idx="27190">
                  <c:v>1.007080078125E-3</c:v>
                </c:pt>
                <c:pt idx="27191">
                  <c:v>1.0068416595458984E-3</c:v>
                </c:pt>
                <c:pt idx="27192">
                  <c:v>1.007080078125E-3</c:v>
                </c:pt>
                <c:pt idx="27193">
                  <c:v>1.007080078125E-3</c:v>
                </c:pt>
                <c:pt idx="27194">
                  <c:v>1.0068416595458984E-3</c:v>
                </c:pt>
                <c:pt idx="27195">
                  <c:v>1.007080078125E-3</c:v>
                </c:pt>
                <c:pt idx="27196">
                  <c:v>1.007080078125E-3</c:v>
                </c:pt>
                <c:pt idx="27197">
                  <c:v>1.0068416595458984E-3</c:v>
                </c:pt>
                <c:pt idx="27198">
                  <c:v>1.0080337524414063E-3</c:v>
                </c:pt>
                <c:pt idx="27199">
                  <c:v>1.007080078125E-3</c:v>
                </c:pt>
                <c:pt idx="27200">
                  <c:v>1.0068416595458984E-3</c:v>
                </c:pt>
                <c:pt idx="27201">
                  <c:v>1.007080078125E-3</c:v>
                </c:pt>
                <c:pt idx="27202">
                  <c:v>1.007080078125E-3</c:v>
                </c:pt>
                <c:pt idx="27203">
                  <c:v>1.0068416595458984E-3</c:v>
                </c:pt>
                <c:pt idx="27204">
                  <c:v>1.007080078125E-3</c:v>
                </c:pt>
                <c:pt idx="27205">
                  <c:v>1.007080078125E-3</c:v>
                </c:pt>
                <c:pt idx="27206">
                  <c:v>1.0068416595458984E-3</c:v>
                </c:pt>
                <c:pt idx="27207">
                  <c:v>1.007080078125E-3</c:v>
                </c:pt>
                <c:pt idx="27208">
                  <c:v>1.007080078125E-3</c:v>
                </c:pt>
                <c:pt idx="27209">
                  <c:v>1.0068416595458984E-3</c:v>
                </c:pt>
                <c:pt idx="27210">
                  <c:v>1.007080078125E-3</c:v>
                </c:pt>
                <c:pt idx="27211">
                  <c:v>1.0080337524414063E-3</c:v>
                </c:pt>
                <c:pt idx="27212">
                  <c:v>1.007080078125E-3</c:v>
                </c:pt>
                <c:pt idx="27213">
                  <c:v>1.0068416595458984E-3</c:v>
                </c:pt>
                <c:pt idx="27214">
                  <c:v>1.007080078125E-3</c:v>
                </c:pt>
                <c:pt idx="27215">
                  <c:v>1.007080078125E-3</c:v>
                </c:pt>
                <c:pt idx="27216">
                  <c:v>1.0068416595458984E-3</c:v>
                </c:pt>
                <c:pt idx="27217">
                  <c:v>1.007080078125E-3</c:v>
                </c:pt>
                <c:pt idx="27218">
                  <c:v>1.007080078125E-3</c:v>
                </c:pt>
                <c:pt idx="27219">
                  <c:v>1.0068416595458984E-3</c:v>
                </c:pt>
                <c:pt idx="27220">
                  <c:v>1.007080078125E-3</c:v>
                </c:pt>
                <c:pt idx="27221">
                  <c:v>1.0068416595458984E-3</c:v>
                </c:pt>
                <c:pt idx="27222">
                  <c:v>1.007080078125E-3</c:v>
                </c:pt>
                <c:pt idx="27223">
                  <c:v>1.0080337524414063E-3</c:v>
                </c:pt>
                <c:pt idx="27224">
                  <c:v>1.007080078125E-3</c:v>
                </c:pt>
                <c:pt idx="27225">
                  <c:v>1.0068416595458984E-3</c:v>
                </c:pt>
                <c:pt idx="27226">
                  <c:v>1.007080078125E-3</c:v>
                </c:pt>
                <c:pt idx="27227">
                  <c:v>1.007080078125E-3</c:v>
                </c:pt>
                <c:pt idx="27228">
                  <c:v>1.0068416595458984E-3</c:v>
                </c:pt>
                <c:pt idx="27229">
                  <c:v>1.007080078125E-3</c:v>
                </c:pt>
                <c:pt idx="27230">
                  <c:v>1.007080078125E-3</c:v>
                </c:pt>
                <c:pt idx="27231">
                  <c:v>1.0068416595458984E-3</c:v>
                </c:pt>
                <c:pt idx="27232">
                  <c:v>1.007080078125E-3</c:v>
                </c:pt>
                <c:pt idx="27233">
                  <c:v>1.007080078125E-3</c:v>
                </c:pt>
                <c:pt idx="27234">
                  <c:v>1.0068416595458984E-3</c:v>
                </c:pt>
                <c:pt idx="27235">
                  <c:v>1.007080078125E-3</c:v>
                </c:pt>
                <c:pt idx="27236">
                  <c:v>1.0080337524414063E-3</c:v>
                </c:pt>
                <c:pt idx="27237">
                  <c:v>1.007080078125E-3</c:v>
                </c:pt>
                <c:pt idx="27238">
                  <c:v>1.0068416595458984E-3</c:v>
                </c:pt>
                <c:pt idx="27239">
                  <c:v>1.007080078125E-3</c:v>
                </c:pt>
                <c:pt idx="27240">
                  <c:v>1.007080078125E-3</c:v>
                </c:pt>
                <c:pt idx="27241">
                  <c:v>1.0068416595458984E-3</c:v>
                </c:pt>
                <c:pt idx="27242">
                  <c:v>1.007080078125E-3</c:v>
                </c:pt>
                <c:pt idx="27243">
                  <c:v>1.0068416595458984E-3</c:v>
                </c:pt>
                <c:pt idx="27244">
                  <c:v>1.007080078125E-3</c:v>
                </c:pt>
                <c:pt idx="27245">
                  <c:v>1.007080078125E-3</c:v>
                </c:pt>
                <c:pt idx="27246">
                  <c:v>1.0068416595458984E-3</c:v>
                </c:pt>
                <c:pt idx="27247">
                  <c:v>1.007080078125E-3</c:v>
                </c:pt>
                <c:pt idx="27248">
                  <c:v>1.0080337524414063E-3</c:v>
                </c:pt>
                <c:pt idx="27249">
                  <c:v>1.007080078125E-3</c:v>
                </c:pt>
                <c:pt idx="27250">
                  <c:v>1.0068416595458984E-3</c:v>
                </c:pt>
                <c:pt idx="27251">
                  <c:v>1.007080078125E-3</c:v>
                </c:pt>
                <c:pt idx="27252">
                  <c:v>1.007080078125E-3</c:v>
                </c:pt>
                <c:pt idx="27253">
                  <c:v>1.0068416595458984E-3</c:v>
                </c:pt>
                <c:pt idx="27254">
                  <c:v>1.007080078125E-3</c:v>
                </c:pt>
                <c:pt idx="27255">
                  <c:v>1.007080078125E-3</c:v>
                </c:pt>
                <c:pt idx="27256">
                  <c:v>1.0068416595458984E-3</c:v>
                </c:pt>
                <c:pt idx="27257">
                  <c:v>1.007080078125E-3</c:v>
                </c:pt>
                <c:pt idx="27258">
                  <c:v>1.007080078125E-3</c:v>
                </c:pt>
                <c:pt idx="27259">
                  <c:v>1.0068416595458984E-3</c:v>
                </c:pt>
                <c:pt idx="27260">
                  <c:v>1.007080078125E-3</c:v>
                </c:pt>
                <c:pt idx="27261">
                  <c:v>1.0080337524414063E-3</c:v>
                </c:pt>
                <c:pt idx="27262">
                  <c:v>1.007080078125E-3</c:v>
                </c:pt>
                <c:pt idx="27263">
                  <c:v>1.0068416595458984E-3</c:v>
                </c:pt>
                <c:pt idx="27264">
                  <c:v>1.007080078125E-3</c:v>
                </c:pt>
                <c:pt idx="27265">
                  <c:v>1.0068416595458984E-3</c:v>
                </c:pt>
                <c:pt idx="27266">
                  <c:v>1.007080078125E-3</c:v>
                </c:pt>
                <c:pt idx="27267">
                  <c:v>1.007080078125E-3</c:v>
                </c:pt>
                <c:pt idx="27268">
                  <c:v>1.0068416595458984E-3</c:v>
                </c:pt>
                <c:pt idx="27269">
                  <c:v>1.007080078125E-3</c:v>
                </c:pt>
                <c:pt idx="27270">
                  <c:v>1.007080078125E-3</c:v>
                </c:pt>
                <c:pt idx="27271">
                  <c:v>1.0068416595458984E-3</c:v>
                </c:pt>
                <c:pt idx="27272">
                  <c:v>1.007080078125E-3</c:v>
                </c:pt>
                <c:pt idx="27273">
                  <c:v>1.0080337524414063E-3</c:v>
                </c:pt>
                <c:pt idx="27274">
                  <c:v>1.007080078125E-3</c:v>
                </c:pt>
                <c:pt idx="27275">
                  <c:v>1.0068416595458984E-3</c:v>
                </c:pt>
                <c:pt idx="27276">
                  <c:v>1.007080078125E-3</c:v>
                </c:pt>
                <c:pt idx="27277">
                  <c:v>1.007080078125E-3</c:v>
                </c:pt>
                <c:pt idx="27278">
                  <c:v>1.0068416595458984E-3</c:v>
                </c:pt>
                <c:pt idx="27279">
                  <c:v>1.007080078125E-3</c:v>
                </c:pt>
                <c:pt idx="27280">
                  <c:v>1.007080078125E-3</c:v>
                </c:pt>
                <c:pt idx="27281">
                  <c:v>1.0068416595458984E-3</c:v>
                </c:pt>
                <c:pt idx="27282">
                  <c:v>1.007080078125E-3</c:v>
                </c:pt>
                <c:pt idx="27283">
                  <c:v>1.007080078125E-3</c:v>
                </c:pt>
                <c:pt idx="27284">
                  <c:v>1.0068416595458984E-3</c:v>
                </c:pt>
                <c:pt idx="27285">
                  <c:v>1.007080078125E-3</c:v>
                </c:pt>
                <c:pt idx="27286">
                  <c:v>1.0080337524414063E-3</c:v>
                </c:pt>
                <c:pt idx="27287">
                  <c:v>1.0068416595458984E-3</c:v>
                </c:pt>
                <c:pt idx="27288">
                  <c:v>1.007080078125E-3</c:v>
                </c:pt>
                <c:pt idx="27289">
                  <c:v>1.007080078125E-3</c:v>
                </c:pt>
                <c:pt idx="27290">
                  <c:v>1.0068416595458984E-3</c:v>
                </c:pt>
                <c:pt idx="27291">
                  <c:v>1.007080078125E-3</c:v>
                </c:pt>
                <c:pt idx="27292">
                  <c:v>1.007080078125E-3</c:v>
                </c:pt>
                <c:pt idx="27293">
                  <c:v>1.0068416595458984E-3</c:v>
                </c:pt>
                <c:pt idx="27294">
                  <c:v>1.007080078125E-3</c:v>
                </c:pt>
                <c:pt idx="27295">
                  <c:v>1.007080078125E-3</c:v>
                </c:pt>
                <c:pt idx="27296">
                  <c:v>1.0068416595458984E-3</c:v>
                </c:pt>
                <c:pt idx="27297">
                  <c:v>1.007080078125E-3</c:v>
                </c:pt>
                <c:pt idx="27298">
                  <c:v>1.0080337524414063E-3</c:v>
                </c:pt>
                <c:pt idx="27299">
                  <c:v>1.007080078125E-3</c:v>
                </c:pt>
                <c:pt idx="27300">
                  <c:v>1.0068416595458984E-3</c:v>
                </c:pt>
                <c:pt idx="27301">
                  <c:v>1.007080078125E-3</c:v>
                </c:pt>
                <c:pt idx="27302">
                  <c:v>1.007080078125E-3</c:v>
                </c:pt>
                <c:pt idx="27303">
                  <c:v>1.0068416595458984E-3</c:v>
                </c:pt>
                <c:pt idx="27304">
                  <c:v>1.007080078125E-3</c:v>
                </c:pt>
                <c:pt idx="27305">
                  <c:v>1.007080078125E-3</c:v>
                </c:pt>
                <c:pt idx="27306">
                  <c:v>1.0068416595458984E-3</c:v>
                </c:pt>
                <c:pt idx="27307">
                  <c:v>1.007080078125E-3</c:v>
                </c:pt>
                <c:pt idx="27308">
                  <c:v>1.007080078125E-3</c:v>
                </c:pt>
                <c:pt idx="27309">
                  <c:v>1.0068416595458984E-3</c:v>
                </c:pt>
                <c:pt idx="27310">
                  <c:v>1.007080078125E-3</c:v>
                </c:pt>
                <c:pt idx="27311">
                  <c:v>1.0080337524414063E-3</c:v>
                </c:pt>
                <c:pt idx="27312">
                  <c:v>1.0068416595458984E-3</c:v>
                </c:pt>
                <c:pt idx="27313">
                  <c:v>1.007080078125E-3</c:v>
                </c:pt>
                <c:pt idx="27314">
                  <c:v>1.007080078125E-3</c:v>
                </c:pt>
                <c:pt idx="27315">
                  <c:v>1.0068416595458984E-3</c:v>
                </c:pt>
                <c:pt idx="27316">
                  <c:v>1.007080078125E-3</c:v>
                </c:pt>
                <c:pt idx="27317">
                  <c:v>1.007080078125E-3</c:v>
                </c:pt>
                <c:pt idx="27318">
                  <c:v>1.0068416595458984E-3</c:v>
                </c:pt>
                <c:pt idx="27319">
                  <c:v>1.007080078125E-3</c:v>
                </c:pt>
                <c:pt idx="27320">
                  <c:v>1.007080078125E-3</c:v>
                </c:pt>
                <c:pt idx="27321">
                  <c:v>1.0068416595458984E-3</c:v>
                </c:pt>
                <c:pt idx="27322">
                  <c:v>1.007080078125E-3</c:v>
                </c:pt>
                <c:pt idx="27323">
                  <c:v>1.0080337524414063E-3</c:v>
                </c:pt>
                <c:pt idx="27324">
                  <c:v>1.007080078125E-3</c:v>
                </c:pt>
                <c:pt idx="27325">
                  <c:v>1.0068416595458984E-3</c:v>
                </c:pt>
                <c:pt idx="27326">
                  <c:v>1.007080078125E-3</c:v>
                </c:pt>
                <c:pt idx="27327">
                  <c:v>1.007080078125E-3</c:v>
                </c:pt>
                <c:pt idx="27328">
                  <c:v>1.0068416595458984E-3</c:v>
                </c:pt>
                <c:pt idx="27329">
                  <c:v>1.007080078125E-3</c:v>
                </c:pt>
                <c:pt idx="27330">
                  <c:v>1.007080078125E-3</c:v>
                </c:pt>
                <c:pt idx="27331">
                  <c:v>1.0068416595458984E-3</c:v>
                </c:pt>
                <c:pt idx="27332">
                  <c:v>1.007080078125E-3</c:v>
                </c:pt>
                <c:pt idx="27333">
                  <c:v>1.007080078125E-3</c:v>
                </c:pt>
                <c:pt idx="27334">
                  <c:v>1.0068416595458984E-3</c:v>
                </c:pt>
                <c:pt idx="27335">
                  <c:v>1.007080078125E-3</c:v>
                </c:pt>
                <c:pt idx="27336">
                  <c:v>1.0080337524414063E-3</c:v>
                </c:pt>
                <c:pt idx="27337">
                  <c:v>1.0068416595458984E-3</c:v>
                </c:pt>
                <c:pt idx="27338">
                  <c:v>1.007080078125E-3</c:v>
                </c:pt>
                <c:pt idx="27339">
                  <c:v>1.007080078125E-3</c:v>
                </c:pt>
                <c:pt idx="27340">
                  <c:v>1.0068416595458984E-3</c:v>
                </c:pt>
                <c:pt idx="27341">
                  <c:v>1.007080078125E-3</c:v>
                </c:pt>
                <c:pt idx="27342">
                  <c:v>1.8126964569091797E-2</c:v>
                </c:pt>
                <c:pt idx="27343">
                  <c:v>1.007080078125E-3</c:v>
                </c:pt>
                <c:pt idx="27344">
                  <c:v>1.0080337524414063E-3</c:v>
                </c:pt>
                <c:pt idx="27345">
                  <c:v>1.0068416595458984E-3</c:v>
                </c:pt>
                <c:pt idx="27346">
                  <c:v>1.007080078125E-3</c:v>
                </c:pt>
                <c:pt idx="27347">
                  <c:v>1.007080078125E-3</c:v>
                </c:pt>
                <c:pt idx="27348">
                  <c:v>1.0068416595458984E-3</c:v>
                </c:pt>
                <c:pt idx="27349">
                  <c:v>1.007080078125E-3</c:v>
                </c:pt>
                <c:pt idx="27350">
                  <c:v>1.007080078125E-3</c:v>
                </c:pt>
                <c:pt idx="27351">
                  <c:v>1.0068416595458984E-3</c:v>
                </c:pt>
                <c:pt idx="27352">
                  <c:v>1.007080078125E-3</c:v>
                </c:pt>
                <c:pt idx="27353">
                  <c:v>1.007080078125E-3</c:v>
                </c:pt>
                <c:pt idx="27354">
                  <c:v>1.0068416595458984E-3</c:v>
                </c:pt>
                <c:pt idx="27355">
                  <c:v>1.007080078125E-3</c:v>
                </c:pt>
                <c:pt idx="27356">
                  <c:v>1.0080337524414063E-3</c:v>
                </c:pt>
                <c:pt idx="27357">
                  <c:v>1.007080078125E-3</c:v>
                </c:pt>
                <c:pt idx="27358">
                  <c:v>1.0068416595458984E-3</c:v>
                </c:pt>
                <c:pt idx="27359">
                  <c:v>1.007080078125E-3</c:v>
                </c:pt>
                <c:pt idx="27360">
                  <c:v>1.007080078125E-3</c:v>
                </c:pt>
                <c:pt idx="27361">
                  <c:v>1.0068416595458984E-3</c:v>
                </c:pt>
                <c:pt idx="27362">
                  <c:v>1.007080078125E-3</c:v>
                </c:pt>
                <c:pt idx="27363">
                  <c:v>8.0568790435791016E-3</c:v>
                </c:pt>
                <c:pt idx="27364">
                  <c:v>1.007080078125E-3</c:v>
                </c:pt>
                <c:pt idx="27365">
                  <c:v>1.007080078125E-3</c:v>
                </c:pt>
                <c:pt idx="27366">
                  <c:v>1.0068416595458984E-3</c:v>
                </c:pt>
                <c:pt idx="27367">
                  <c:v>1.007080078125E-3</c:v>
                </c:pt>
                <c:pt idx="27368">
                  <c:v>1.007080078125E-3</c:v>
                </c:pt>
                <c:pt idx="27369">
                  <c:v>1.0068416595458984E-3</c:v>
                </c:pt>
                <c:pt idx="27370">
                  <c:v>1.007080078125E-3</c:v>
                </c:pt>
                <c:pt idx="27371">
                  <c:v>1.007080078125E-3</c:v>
                </c:pt>
                <c:pt idx="27372">
                  <c:v>1.0068416595458984E-3</c:v>
                </c:pt>
                <c:pt idx="27373">
                  <c:v>1.007080078125E-3</c:v>
                </c:pt>
                <c:pt idx="27374">
                  <c:v>1.0080337524414063E-3</c:v>
                </c:pt>
                <c:pt idx="27375">
                  <c:v>1.007080078125E-3</c:v>
                </c:pt>
                <c:pt idx="27376">
                  <c:v>1.0068416595458984E-3</c:v>
                </c:pt>
                <c:pt idx="27377">
                  <c:v>1.007080078125E-3</c:v>
                </c:pt>
                <c:pt idx="27378">
                  <c:v>1.007080078125E-3</c:v>
                </c:pt>
                <c:pt idx="27379">
                  <c:v>1.0068416595458984E-3</c:v>
                </c:pt>
                <c:pt idx="27380">
                  <c:v>1.007080078125E-3</c:v>
                </c:pt>
                <c:pt idx="27381">
                  <c:v>1.007080078125E-3</c:v>
                </c:pt>
                <c:pt idx="27382">
                  <c:v>1.0068416595458984E-3</c:v>
                </c:pt>
                <c:pt idx="27383">
                  <c:v>1.007080078125E-3</c:v>
                </c:pt>
                <c:pt idx="27384">
                  <c:v>1.007080078125E-3</c:v>
                </c:pt>
                <c:pt idx="27385">
                  <c:v>1.0068416595458984E-3</c:v>
                </c:pt>
                <c:pt idx="27386">
                  <c:v>7.0500373840332031E-3</c:v>
                </c:pt>
                <c:pt idx="27387">
                  <c:v>1.007080078125E-3</c:v>
                </c:pt>
                <c:pt idx="27388">
                  <c:v>1.0068416595458984E-3</c:v>
                </c:pt>
                <c:pt idx="27389">
                  <c:v>1.007080078125E-3</c:v>
                </c:pt>
                <c:pt idx="27390">
                  <c:v>1.007080078125E-3</c:v>
                </c:pt>
                <c:pt idx="27391">
                  <c:v>1.0068416595458984E-3</c:v>
                </c:pt>
                <c:pt idx="27392">
                  <c:v>1.007080078125E-3</c:v>
                </c:pt>
                <c:pt idx="27393">
                  <c:v>1.0080337524414063E-3</c:v>
                </c:pt>
                <c:pt idx="27394">
                  <c:v>1.007080078125E-3</c:v>
                </c:pt>
                <c:pt idx="27395">
                  <c:v>1.0068416595458984E-3</c:v>
                </c:pt>
                <c:pt idx="27396">
                  <c:v>5.0351619720458984E-3</c:v>
                </c:pt>
                <c:pt idx="27397">
                  <c:v>1.0068416595458984E-3</c:v>
                </c:pt>
                <c:pt idx="27398">
                  <c:v>1.007080078125E-3</c:v>
                </c:pt>
                <c:pt idx="27399">
                  <c:v>1.007080078125E-3</c:v>
                </c:pt>
                <c:pt idx="27400">
                  <c:v>1.0068416595458984E-3</c:v>
                </c:pt>
                <c:pt idx="27401">
                  <c:v>1.007080078125E-3</c:v>
                </c:pt>
                <c:pt idx="27402">
                  <c:v>1.0080337524414063E-3</c:v>
                </c:pt>
                <c:pt idx="27403">
                  <c:v>1.0068416595458984E-3</c:v>
                </c:pt>
                <c:pt idx="27404">
                  <c:v>1.007080078125E-3</c:v>
                </c:pt>
                <c:pt idx="27405">
                  <c:v>1.007080078125E-3</c:v>
                </c:pt>
                <c:pt idx="27406">
                  <c:v>1.0068416595458984E-3</c:v>
                </c:pt>
                <c:pt idx="27407">
                  <c:v>1.007080078125E-3</c:v>
                </c:pt>
                <c:pt idx="27408">
                  <c:v>1.007080078125E-3</c:v>
                </c:pt>
                <c:pt idx="27409">
                  <c:v>1.0068416595458984E-3</c:v>
                </c:pt>
                <c:pt idx="27410">
                  <c:v>1.007080078125E-3</c:v>
                </c:pt>
                <c:pt idx="27411">
                  <c:v>1.007080078125E-3</c:v>
                </c:pt>
                <c:pt idx="27412">
                  <c:v>1.0068416595458984E-3</c:v>
                </c:pt>
                <c:pt idx="27413">
                  <c:v>1.007080078125E-3</c:v>
                </c:pt>
                <c:pt idx="27414">
                  <c:v>1.0080337524414063E-3</c:v>
                </c:pt>
                <c:pt idx="27415">
                  <c:v>1.007080078125E-3</c:v>
                </c:pt>
                <c:pt idx="27416">
                  <c:v>1.0068416595458984E-3</c:v>
                </c:pt>
                <c:pt idx="27417">
                  <c:v>1.007080078125E-3</c:v>
                </c:pt>
                <c:pt idx="27418">
                  <c:v>1.007080078125E-3</c:v>
                </c:pt>
                <c:pt idx="27419">
                  <c:v>1.0068416595458984E-3</c:v>
                </c:pt>
                <c:pt idx="27420">
                  <c:v>1.007080078125E-3</c:v>
                </c:pt>
                <c:pt idx="27421">
                  <c:v>1.007080078125E-3</c:v>
                </c:pt>
                <c:pt idx="27422">
                  <c:v>1.0068416595458984E-3</c:v>
                </c:pt>
                <c:pt idx="27423">
                  <c:v>1.007080078125E-3</c:v>
                </c:pt>
                <c:pt idx="27424">
                  <c:v>1.007080078125E-3</c:v>
                </c:pt>
                <c:pt idx="27425">
                  <c:v>1.0068416595458984E-3</c:v>
                </c:pt>
                <c:pt idx="27426">
                  <c:v>1.007080078125E-3</c:v>
                </c:pt>
                <c:pt idx="27427">
                  <c:v>1.0080337524414063E-3</c:v>
                </c:pt>
                <c:pt idx="27428">
                  <c:v>1.0068416595458984E-3</c:v>
                </c:pt>
                <c:pt idx="27429">
                  <c:v>1.007080078125E-3</c:v>
                </c:pt>
                <c:pt idx="27430">
                  <c:v>1.007080078125E-3</c:v>
                </c:pt>
                <c:pt idx="27431">
                  <c:v>1.0068416595458984E-3</c:v>
                </c:pt>
                <c:pt idx="27432">
                  <c:v>1.007080078125E-3</c:v>
                </c:pt>
                <c:pt idx="27433">
                  <c:v>1.007080078125E-3</c:v>
                </c:pt>
                <c:pt idx="27434">
                  <c:v>1.0068416595458984E-3</c:v>
                </c:pt>
                <c:pt idx="27435">
                  <c:v>1.007080078125E-3</c:v>
                </c:pt>
                <c:pt idx="27436">
                  <c:v>1.007080078125E-3</c:v>
                </c:pt>
                <c:pt idx="27437">
                  <c:v>1.0068416595458984E-3</c:v>
                </c:pt>
                <c:pt idx="27438">
                  <c:v>1.007080078125E-3</c:v>
                </c:pt>
                <c:pt idx="27439">
                  <c:v>1.0080337524414063E-3</c:v>
                </c:pt>
                <c:pt idx="27440">
                  <c:v>1.007080078125E-3</c:v>
                </c:pt>
                <c:pt idx="27441">
                  <c:v>1.0068416595458984E-3</c:v>
                </c:pt>
                <c:pt idx="27442">
                  <c:v>1.007080078125E-3</c:v>
                </c:pt>
                <c:pt idx="27443">
                  <c:v>1.007080078125E-3</c:v>
                </c:pt>
                <c:pt idx="27444">
                  <c:v>1.0068416595458984E-3</c:v>
                </c:pt>
                <c:pt idx="27445">
                  <c:v>1.007080078125E-3</c:v>
                </c:pt>
                <c:pt idx="27446">
                  <c:v>1.007080078125E-3</c:v>
                </c:pt>
                <c:pt idx="27447">
                  <c:v>1.0068416595458984E-3</c:v>
                </c:pt>
                <c:pt idx="27448">
                  <c:v>1.007080078125E-3</c:v>
                </c:pt>
                <c:pt idx="27449">
                  <c:v>1.007080078125E-3</c:v>
                </c:pt>
                <c:pt idx="27450">
                  <c:v>1.0068416595458984E-3</c:v>
                </c:pt>
                <c:pt idx="27451">
                  <c:v>1.007080078125E-3</c:v>
                </c:pt>
                <c:pt idx="27452">
                  <c:v>1.0080337524414063E-3</c:v>
                </c:pt>
                <c:pt idx="27453">
                  <c:v>1.0068416595458984E-3</c:v>
                </c:pt>
                <c:pt idx="27454">
                  <c:v>1.007080078125E-3</c:v>
                </c:pt>
                <c:pt idx="27455">
                  <c:v>1.007080078125E-3</c:v>
                </c:pt>
                <c:pt idx="27456">
                  <c:v>1.0068416595458984E-3</c:v>
                </c:pt>
                <c:pt idx="27457">
                  <c:v>1.007080078125E-3</c:v>
                </c:pt>
                <c:pt idx="27458">
                  <c:v>1.007080078125E-3</c:v>
                </c:pt>
                <c:pt idx="27459">
                  <c:v>1.0068416595458984E-3</c:v>
                </c:pt>
                <c:pt idx="27460">
                  <c:v>1.007080078125E-3</c:v>
                </c:pt>
                <c:pt idx="27461">
                  <c:v>1.007080078125E-3</c:v>
                </c:pt>
                <c:pt idx="27462">
                  <c:v>1.0068416595458984E-3</c:v>
                </c:pt>
                <c:pt idx="27463">
                  <c:v>1.007080078125E-3</c:v>
                </c:pt>
                <c:pt idx="27464">
                  <c:v>1.0080337524414063E-3</c:v>
                </c:pt>
                <c:pt idx="27465">
                  <c:v>1.007080078125E-3</c:v>
                </c:pt>
                <c:pt idx="27466">
                  <c:v>1.0068416595458984E-3</c:v>
                </c:pt>
                <c:pt idx="27467">
                  <c:v>1.007080078125E-3</c:v>
                </c:pt>
                <c:pt idx="27468">
                  <c:v>1.007080078125E-3</c:v>
                </c:pt>
                <c:pt idx="27469">
                  <c:v>1.0068416595458984E-3</c:v>
                </c:pt>
                <c:pt idx="27470">
                  <c:v>1.007080078125E-3</c:v>
                </c:pt>
                <c:pt idx="27471">
                  <c:v>1.007080078125E-3</c:v>
                </c:pt>
                <c:pt idx="27472">
                  <c:v>1.0068416595458984E-3</c:v>
                </c:pt>
                <c:pt idx="27473">
                  <c:v>9.0639591217041016E-3</c:v>
                </c:pt>
                <c:pt idx="27474">
                  <c:v>1.007080078125E-3</c:v>
                </c:pt>
                <c:pt idx="27475">
                  <c:v>1.007080078125E-3</c:v>
                </c:pt>
                <c:pt idx="27476">
                  <c:v>1.0068416595458984E-3</c:v>
                </c:pt>
                <c:pt idx="27477">
                  <c:v>1.007080078125E-3</c:v>
                </c:pt>
                <c:pt idx="27478">
                  <c:v>1.007080078125E-3</c:v>
                </c:pt>
                <c:pt idx="27479">
                  <c:v>1.0068416595458984E-3</c:v>
                </c:pt>
                <c:pt idx="27480">
                  <c:v>1.007080078125E-3</c:v>
                </c:pt>
                <c:pt idx="27481">
                  <c:v>1.0080337524414063E-3</c:v>
                </c:pt>
                <c:pt idx="27482">
                  <c:v>1.007080078125E-3</c:v>
                </c:pt>
                <c:pt idx="27483">
                  <c:v>1.0068416595458984E-3</c:v>
                </c:pt>
                <c:pt idx="27484">
                  <c:v>1.007080078125E-3</c:v>
                </c:pt>
                <c:pt idx="27485">
                  <c:v>1.007080078125E-3</c:v>
                </c:pt>
                <c:pt idx="27486">
                  <c:v>1.0068416595458984E-3</c:v>
                </c:pt>
                <c:pt idx="27487">
                  <c:v>1.007080078125E-3</c:v>
                </c:pt>
                <c:pt idx="27488">
                  <c:v>1.007080078125E-3</c:v>
                </c:pt>
                <c:pt idx="27489">
                  <c:v>1.0068416595458984E-3</c:v>
                </c:pt>
                <c:pt idx="27490">
                  <c:v>1.007080078125E-3</c:v>
                </c:pt>
                <c:pt idx="27491">
                  <c:v>1.007080078125E-3</c:v>
                </c:pt>
                <c:pt idx="27492">
                  <c:v>1.0068416595458984E-3</c:v>
                </c:pt>
                <c:pt idx="27493">
                  <c:v>1.0080337524414063E-3</c:v>
                </c:pt>
                <c:pt idx="27494">
                  <c:v>1.007080078125E-3</c:v>
                </c:pt>
                <c:pt idx="27495">
                  <c:v>1.0068416595458984E-3</c:v>
                </c:pt>
                <c:pt idx="27496">
                  <c:v>1.007080078125E-3</c:v>
                </c:pt>
                <c:pt idx="27497">
                  <c:v>1.007080078125E-3</c:v>
                </c:pt>
                <c:pt idx="27498">
                  <c:v>1.0068416595458984E-3</c:v>
                </c:pt>
                <c:pt idx="27499">
                  <c:v>1.007080078125E-3</c:v>
                </c:pt>
                <c:pt idx="27500">
                  <c:v>1.007080078125E-3</c:v>
                </c:pt>
                <c:pt idx="27501">
                  <c:v>1.0068416595458984E-3</c:v>
                </c:pt>
                <c:pt idx="27502">
                  <c:v>1.007080078125E-3</c:v>
                </c:pt>
                <c:pt idx="27503">
                  <c:v>1.007080078125E-3</c:v>
                </c:pt>
                <c:pt idx="27504">
                  <c:v>1.0068416595458984E-3</c:v>
                </c:pt>
                <c:pt idx="27505">
                  <c:v>1.007080078125E-3</c:v>
                </c:pt>
                <c:pt idx="27506">
                  <c:v>1.0080337524414063E-3</c:v>
                </c:pt>
                <c:pt idx="27507">
                  <c:v>1.007080078125E-3</c:v>
                </c:pt>
                <c:pt idx="27508">
                  <c:v>1.0068416595458984E-3</c:v>
                </c:pt>
                <c:pt idx="27509">
                  <c:v>1.007080078125E-3</c:v>
                </c:pt>
                <c:pt idx="27510">
                  <c:v>1.007080078125E-3</c:v>
                </c:pt>
                <c:pt idx="27511">
                  <c:v>1.0068416595458984E-3</c:v>
                </c:pt>
                <c:pt idx="27512">
                  <c:v>1.007080078125E-3</c:v>
                </c:pt>
                <c:pt idx="27513">
                  <c:v>1.007080078125E-3</c:v>
                </c:pt>
                <c:pt idx="27514">
                  <c:v>1.0068416595458984E-3</c:v>
                </c:pt>
                <c:pt idx="27515">
                  <c:v>1.007080078125E-3</c:v>
                </c:pt>
                <c:pt idx="27516">
                  <c:v>1.007080078125E-3</c:v>
                </c:pt>
                <c:pt idx="27517">
                  <c:v>1.0068416595458984E-3</c:v>
                </c:pt>
                <c:pt idx="27518">
                  <c:v>1.0080337524414063E-3</c:v>
                </c:pt>
                <c:pt idx="27519">
                  <c:v>1.007080078125E-3</c:v>
                </c:pt>
                <c:pt idx="27520">
                  <c:v>1.0068416595458984E-3</c:v>
                </c:pt>
                <c:pt idx="27521">
                  <c:v>1.007080078125E-3</c:v>
                </c:pt>
                <c:pt idx="27522">
                  <c:v>1.007080078125E-3</c:v>
                </c:pt>
                <c:pt idx="27523">
                  <c:v>1.0068416595458984E-3</c:v>
                </c:pt>
                <c:pt idx="27524">
                  <c:v>1.007080078125E-3</c:v>
                </c:pt>
                <c:pt idx="27525">
                  <c:v>1.007080078125E-3</c:v>
                </c:pt>
                <c:pt idx="27526">
                  <c:v>1.0068416595458984E-3</c:v>
                </c:pt>
                <c:pt idx="27527">
                  <c:v>1.007080078125E-3</c:v>
                </c:pt>
                <c:pt idx="27528">
                  <c:v>1.007080078125E-3</c:v>
                </c:pt>
                <c:pt idx="27529">
                  <c:v>1.0068416595458984E-3</c:v>
                </c:pt>
                <c:pt idx="27530">
                  <c:v>1.007080078125E-3</c:v>
                </c:pt>
                <c:pt idx="27531">
                  <c:v>1.0080337524414063E-3</c:v>
                </c:pt>
                <c:pt idx="27532">
                  <c:v>1.007080078125E-3</c:v>
                </c:pt>
                <c:pt idx="27533">
                  <c:v>1.0068416595458984E-3</c:v>
                </c:pt>
                <c:pt idx="27534">
                  <c:v>1.007080078125E-3</c:v>
                </c:pt>
                <c:pt idx="27535">
                  <c:v>1.007080078125E-3</c:v>
                </c:pt>
                <c:pt idx="27536">
                  <c:v>1.0068416595458984E-3</c:v>
                </c:pt>
                <c:pt idx="27537">
                  <c:v>1.007080078125E-3</c:v>
                </c:pt>
                <c:pt idx="27538">
                  <c:v>1.007080078125E-3</c:v>
                </c:pt>
                <c:pt idx="27539">
                  <c:v>1.0068416595458984E-3</c:v>
                </c:pt>
                <c:pt idx="27540">
                  <c:v>1.007080078125E-3</c:v>
                </c:pt>
                <c:pt idx="27541">
                  <c:v>1.007080078125E-3</c:v>
                </c:pt>
                <c:pt idx="27542">
                  <c:v>1.0068416595458984E-3</c:v>
                </c:pt>
                <c:pt idx="27543">
                  <c:v>1.0080337524414063E-3</c:v>
                </c:pt>
                <c:pt idx="27544">
                  <c:v>1.007080078125E-3</c:v>
                </c:pt>
                <c:pt idx="27545">
                  <c:v>1.0068416595458984E-3</c:v>
                </c:pt>
                <c:pt idx="27546">
                  <c:v>1.007080078125E-3</c:v>
                </c:pt>
                <c:pt idx="27547">
                  <c:v>1.007080078125E-3</c:v>
                </c:pt>
                <c:pt idx="27548">
                  <c:v>1.0068416595458984E-3</c:v>
                </c:pt>
                <c:pt idx="27549">
                  <c:v>1.007080078125E-3</c:v>
                </c:pt>
                <c:pt idx="27550">
                  <c:v>1.007080078125E-3</c:v>
                </c:pt>
                <c:pt idx="27551">
                  <c:v>1.0068416595458984E-3</c:v>
                </c:pt>
                <c:pt idx="27552">
                  <c:v>1.007080078125E-3</c:v>
                </c:pt>
                <c:pt idx="27553">
                  <c:v>1.007080078125E-3</c:v>
                </c:pt>
                <c:pt idx="27554">
                  <c:v>1.0068416595458984E-3</c:v>
                </c:pt>
                <c:pt idx="27555">
                  <c:v>1.007080078125E-3</c:v>
                </c:pt>
                <c:pt idx="27556">
                  <c:v>1.0080337524414063E-3</c:v>
                </c:pt>
                <c:pt idx="27557">
                  <c:v>1.007080078125E-3</c:v>
                </c:pt>
                <c:pt idx="27558">
                  <c:v>1.0068416595458984E-3</c:v>
                </c:pt>
                <c:pt idx="27559">
                  <c:v>1.007080078125E-3</c:v>
                </c:pt>
                <c:pt idx="27560">
                  <c:v>1.007080078125E-3</c:v>
                </c:pt>
                <c:pt idx="27561">
                  <c:v>1.0068416595458984E-3</c:v>
                </c:pt>
                <c:pt idx="27562">
                  <c:v>1.007080078125E-3</c:v>
                </c:pt>
                <c:pt idx="27563">
                  <c:v>1.007080078125E-3</c:v>
                </c:pt>
                <c:pt idx="27564">
                  <c:v>1.0068416595458984E-3</c:v>
                </c:pt>
                <c:pt idx="27565">
                  <c:v>1.007080078125E-3</c:v>
                </c:pt>
                <c:pt idx="27566">
                  <c:v>1.007080078125E-3</c:v>
                </c:pt>
                <c:pt idx="27567">
                  <c:v>1.0068416595458984E-3</c:v>
                </c:pt>
                <c:pt idx="27568">
                  <c:v>1.0080337524414063E-3</c:v>
                </c:pt>
                <c:pt idx="27569">
                  <c:v>1.007080078125E-3</c:v>
                </c:pt>
                <c:pt idx="27570">
                  <c:v>1.0068416595458984E-3</c:v>
                </c:pt>
                <c:pt idx="27571">
                  <c:v>1.007080078125E-3</c:v>
                </c:pt>
                <c:pt idx="27572">
                  <c:v>1.007080078125E-3</c:v>
                </c:pt>
                <c:pt idx="27573">
                  <c:v>1.0068416595458984E-3</c:v>
                </c:pt>
                <c:pt idx="27574">
                  <c:v>1.007080078125E-3</c:v>
                </c:pt>
                <c:pt idx="27575">
                  <c:v>1.007080078125E-3</c:v>
                </c:pt>
                <c:pt idx="27576">
                  <c:v>1.0068416595458984E-3</c:v>
                </c:pt>
                <c:pt idx="27577">
                  <c:v>1.007080078125E-3</c:v>
                </c:pt>
                <c:pt idx="27578">
                  <c:v>1.007080078125E-3</c:v>
                </c:pt>
                <c:pt idx="27579">
                  <c:v>1.0068416595458984E-3</c:v>
                </c:pt>
                <c:pt idx="27580">
                  <c:v>1.007080078125E-3</c:v>
                </c:pt>
                <c:pt idx="27581">
                  <c:v>1.0080337524414063E-3</c:v>
                </c:pt>
                <c:pt idx="27582">
                  <c:v>1.007080078125E-3</c:v>
                </c:pt>
                <c:pt idx="27583">
                  <c:v>1.0068416595458984E-3</c:v>
                </c:pt>
                <c:pt idx="27584">
                  <c:v>1.007080078125E-3</c:v>
                </c:pt>
                <c:pt idx="27585">
                  <c:v>1.007080078125E-3</c:v>
                </c:pt>
                <c:pt idx="27586">
                  <c:v>1.0068416595458984E-3</c:v>
                </c:pt>
                <c:pt idx="27587">
                  <c:v>1.007080078125E-3</c:v>
                </c:pt>
                <c:pt idx="27588">
                  <c:v>1.007080078125E-3</c:v>
                </c:pt>
                <c:pt idx="27589">
                  <c:v>1.0068416595458984E-3</c:v>
                </c:pt>
                <c:pt idx="27590">
                  <c:v>1.007080078125E-3</c:v>
                </c:pt>
                <c:pt idx="27591">
                  <c:v>1.007080078125E-3</c:v>
                </c:pt>
                <c:pt idx="27592">
                  <c:v>1.0068416595458984E-3</c:v>
                </c:pt>
                <c:pt idx="27593">
                  <c:v>1.0080337524414063E-3</c:v>
                </c:pt>
                <c:pt idx="27594">
                  <c:v>1.007080078125E-3</c:v>
                </c:pt>
                <c:pt idx="27595">
                  <c:v>1.0068416595458984E-3</c:v>
                </c:pt>
                <c:pt idx="27596">
                  <c:v>1.007080078125E-3</c:v>
                </c:pt>
                <c:pt idx="27597">
                  <c:v>1.007080078125E-3</c:v>
                </c:pt>
                <c:pt idx="27598">
                  <c:v>1.0068416595458984E-3</c:v>
                </c:pt>
                <c:pt idx="27599">
                  <c:v>1.007080078125E-3</c:v>
                </c:pt>
                <c:pt idx="27600">
                  <c:v>1.007080078125E-3</c:v>
                </c:pt>
                <c:pt idx="27601">
                  <c:v>1.0068416595458984E-3</c:v>
                </c:pt>
                <c:pt idx="27602">
                  <c:v>1.007080078125E-3</c:v>
                </c:pt>
                <c:pt idx="27603">
                  <c:v>1.007080078125E-3</c:v>
                </c:pt>
                <c:pt idx="27604">
                  <c:v>1.0068416595458984E-3</c:v>
                </c:pt>
                <c:pt idx="27605">
                  <c:v>1.007080078125E-3</c:v>
                </c:pt>
                <c:pt idx="27606">
                  <c:v>1.0080337524414063E-3</c:v>
                </c:pt>
                <c:pt idx="27607">
                  <c:v>1.007080078125E-3</c:v>
                </c:pt>
                <c:pt idx="27608">
                  <c:v>1.0068416595458984E-3</c:v>
                </c:pt>
                <c:pt idx="27609">
                  <c:v>1.007080078125E-3</c:v>
                </c:pt>
                <c:pt idx="27610">
                  <c:v>1.007080078125E-3</c:v>
                </c:pt>
                <c:pt idx="27611">
                  <c:v>1.0068416595458984E-3</c:v>
                </c:pt>
                <c:pt idx="27612">
                  <c:v>1.007080078125E-3</c:v>
                </c:pt>
                <c:pt idx="27613">
                  <c:v>1.007080078125E-3</c:v>
                </c:pt>
                <c:pt idx="27614">
                  <c:v>1.0068416595458984E-3</c:v>
                </c:pt>
                <c:pt idx="27615">
                  <c:v>1.007080078125E-3</c:v>
                </c:pt>
                <c:pt idx="27616">
                  <c:v>1.007080078125E-3</c:v>
                </c:pt>
                <c:pt idx="27617">
                  <c:v>1.0068416595458984E-3</c:v>
                </c:pt>
                <c:pt idx="27618">
                  <c:v>1.0080337524414063E-3</c:v>
                </c:pt>
                <c:pt idx="27619">
                  <c:v>1.007080078125E-3</c:v>
                </c:pt>
                <c:pt idx="27620">
                  <c:v>1.0068416595458984E-3</c:v>
                </c:pt>
                <c:pt idx="27621">
                  <c:v>1.007080078125E-3</c:v>
                </c:pt>
                <c:pt idx="27622">
                  <c:v>1.007080078125E-3</c:v>
                </c:pt>
                <c:pt idx="27623">
                  <c:v>1.0068416595458984E-3</c:v>
                </c:pt>
                <c:pt idx="27624">
                  <c:v>1.007080078125E-3</c:v>
                </c:pt>
                <c:pt idx="27625">
                  <c:v>1.007080078125E-3</c:v>
                </c:pt>
                <c:pt idx="27626">
                  <c:v>1.0068416595458984E-3</c:v>
                </c:pt>
                <c:pt idx="27627">
                  <c:v>1.007080078125E-3</c:v>
                </c:pt>
                <c:pt idx="27628">
                  <c:v>1.007080078125E-3</c:v>
                </c:pt>
                <c:pt idx="27629">
                  <c:v>1.0068416595458984E-3</c:v>
                </c:pt>
                <c:pt idx="27630">
                  <c:v>1.007080078125E-3</c:v>
                </c:pt>
                <c:pt idx="27631">
                  <c:v>1.0080337524414063E-3</c:v>
                </c:pt>
                <c:pt idx="27632">
                  <c:v>1.007080078125E-3</c:v>
                </c:pt>
                <c:pt idx="27633">
                  <c:v>1.0068416595458984E-3</c:v>
                </c:pt>
                <c:pt idx="27634">
                  <c:v>1.007080078125E-3</c:v>
                </c:pt>
                <c:pt idx="27635">
                  <c:v>1.007080078125E-3</c:v>
                </c:pt>
                <c:pt idx="27636">
                  <c:v>1.0068416595458984E-3</c:v>
                </c:pt>
                <c:pt idx="27637">
                  <c:v>1.007080078125E-3</c:v>
                </c:pt>
                <c:pt idx="27638">
                  <c:v>1.007080078125E-3</c:v>
                </c:pt>
                <c:pt idx="27639">
                  <c:v>1.0068416595458984E-3</c:v>
                </c:pt>
                <c:pt idx="27640">
                  <c:v>1.007080078125E-3</c:v>
                </c:pt>
                <c:pt idx="27641">
                  <c:v>1.007080078125E-3</c:v>
                </c:pt>
                <c:pt idx="27642">
                  <c:v>1.0068416595458984E-3</c:v>
                </c:pt>
                <c:pt idx="27643">
                  <c:v>1.0080337524414063E-3</c:v>
                </c:pt>
                <c:pt idx="27644">
                  <c:v>1.007080078125E-3</c:v>
                </c:pt>
                <c:pt idx="27645">
                  <c:v>1.0068416595458984E-3</c:v>
                </c:pt>
                <c:pt idx="27646">
                  <c:v>1.007080078125E-3</c:v>
                </c:pt>
                <c:pt idx="27647">
                  <c:v>1.007080078125E-3</c:v>
                </c:pt>
                <c:pt idx="27648">
                  <c:v>1.0068416595458984E-3</c:v>
                </c:pt>
                <c:pt idx="27649">
                  <c:v>1.007080078125E-3</c:v>
                </c:pt>
                <c:pt idx="27650">
                  <c:v>1.007080078125E-3</c:v>
                </c:pt>
                <c:pt idx="27651">
                  <c:v>1.0068416595458984E-3</c:v>
                </c:pt>
                <c:pt idx="27652">
                  <c:v>1.007080078125E-3</c:v>
                </c:pt>
                <c:pt idx="27653">
                  <c:v>1.007080078125E-3</c:v>
                </c:pt>
                <c:pt idx="27654">
                  <c:v>1.0068416595458984E-3</c:v>
                </c:pt>
                <c:pt idx="27655">
                  <c:v>1.007080078125E-3</c:v>
                </c:pt>
                <c:pt idx="27656">
                  <c:v>1.0080337524414063E-3</c:v>
                </c:pt>
                <c:pt idx="27657">
                  <c:v>1.007080078125E-3</c:v>
                </c:pt>
                <c:pt idx="27658">
                  <c:v>1.0068416595458984E-3</c:v>
                </c:pt>
                <c:pt idx="27659">
                  <c:v>1.007080078125E-3</c:v>
                </c:pt>
                <c:pt idx="27660">
                  <c:v>1.007080078125E-3</c:v>
                </c:pt>
                <c:pt idx="27661">
                  <c:v>1.0068416595458984E-3</c:v>
                </c:pt>
                <c:pt idx="27662">
                  <c:v>1.007080078125E-3</c:v>
                </c:pt>
                <c:pt idx="27663">
                  <c:v>1.007080078125E-3</c:v>
                </c:pt>
                <c:pt idx="27664">
                  <c:v>1.0068416595458984E-3</c:v>
                </c:pt>
                <c:pt idx="27665">
                  <c:v>1.007080078125E-3</c:v>
                </c:pt>
                <c:pt idx="27666">
                  <c:v>1.007080078125E-3</c:v>
                </c:pt>
                <c:pt idx="27667">
                  <c:v>1.0068416595458984E-3</c:v>
                </c:pt>
                <c:pt idx="27668">
                  <c:v>1.0080337524414063E-3</c:v>
                </c:pt>
                <c:pt idx="27669">
                  <c:v>1.007080078125E-3</c:v>
                </c:pt>
                <c:pt idx="27670">
                  <c:v>1.0068416595458984E-3</c:v>
                </c:pt>
                <c:pt idx="27671">
                  <c:v>1.007080078125E-3</c:v>
                </c:pt>
                <c:pt idx="27672">
                  <c:v>1.007080078125E-3</c:v>
                </c:pt>
                <c:pt idx="27673">
                  <c:v>1.0068416595458984E-3</c:v>
                </c:pt>
                <c:pt idx="27674">
                  <c:v>1.007080078125E-3</c:v>
                </c:pt>
                <c:pt idx="27675">
                  <c:v>1.007080078125E-3</c:v>
                </c:pt>
                <c:pt idx="27676">
                  <c:v>1.0068416595458984E-3</c:v>
                </c:pt>
                <c:pt idx="27677">
                  <c:v>1.007080078125E-3</c:v>
                </c:pt>
                <c:pt idx="27678">
                  <c:v>1.007080078125E-3</c:v>
                </c:pt>
                <c:pt idx="27679">
                  <c:v>1.0068416595458984E-3</c:v>
                </c:pt>
                <c:pt idx="27680">
                  <c:v>1.007080078125E-3</c:v>
                </c:pt>
                <c:pt idx="27681">
                  <c:v>1.0080337524414063E-3</c:v>
                </c:pt>
                <c:pt idx="27682">
                  <c:v>1.007080078125E-3</c:v>
                </c:pt>
                <c:pt idx="27683">
                  <c:v>1.0068416595458984E-3</c:v>
                </c:pt>
                <c:pt idx="27684">
                  <c:v>1.007080078125E-3</c:v>
                </c:pt>
                <c:pt idx="27685">
                  <c:v>1.007080078125E-3</c:v>
                </c:pt>
                <c:pt idx="27686">
                  <c:v>1.0068416595458984E-3</c:v>
                </c:pt>
                <c:pt idx="27687">
                  <c:v>1.007080078125E-3</c:v>
                </c:pt>
                <c:pt idx="27688">
                  <c:v>1.007080078125E-3</c:v>
                </c:pt>
                <c:pt idx="27689">
                  <c:v>1.0068416595458984E-3</c:v>
                </c:pt>
                <c:pt idx="27690">
                  <c:v>1.007080078125E-3</c:v>
                </c:pt>
                <c:pt idx="27691">
                  <c:v>1.0068416595458984E-3</c:v>
                </c:pt>
                <c:pt idx="27692">
                  <c:v>1.007080078125E-3</c:v>
                </c:pt>
                <c:pt idx="27693">
                  <c:v>1.0080337524414063E-3</c:v>
                </c:pt>
                <c:pt idx="27694">
                  <c:v>1.007080078125E-3</c:v>
                </c:pt>
                <c:pt idx="27695">
                  <c:v>1.0068416595458984E-3</c:v>
                </c:pt>
                <c:pt idx="27696">
                  <c:v>1.007080078125E-3</c:v>
                </c:pt>
                <c:pt idx="27697">
                  <c:v>1.007080078125E-3</c:v>
                </c:pt>
                <c:pt idx="27698">
                  <c:v>1.0068416595458984E-3</c:v>
                </c:pt>
                <c:pt idx="27699">
                  <c:v>1.007080078125E-3</c:v>
                </c:pt>
                <c:pt idx="27700">
                  <c:v>1.007080078125E-3</c:v>
                </c:pt>
                <c:pt idx="27701">
                  <c:v>1.0068416595458984E-3</c:v>
                </c:pt>
                <c:pt idx="27702">
                  <c:v>1.007080078125E-3</c:v>
                </c:pt>
                <c:pt idx="27703">
                  <c:v>1.007080078125E-3</c:v>
                </c:pt>
                <c:pt idx="27704">
                  <c:v>1.0068416595458984E-3</c:v>
                </c:pt>
                <c:pt idx="27705">
                  <c:v>1.007080078125E-3</c:v>
                </c:pt>
                <c:pt idx="27706">
                  <c:v>1.0080337524414063E-3</c:v>
                </c:pt>
                <c:pt idx="27707">
                  <c:v>1.007080078125E-3</c:v>
                </c:pt>
                <c:pt idx="27708">
                  <c:v>1.0068416595458984E-3</c:v>
                </c:pt>
                <c:pt idx="27709">
                  <c:v>1.007080078125E-3</c:v>
                </c:pt>
                <c:pt idx="27710">
                  <c:v>1.007080078125E-3</c:v>
                </c:pt>
                <c:pt idx="27711">
                  <c:v>1.0068416595458984E-3</c:v>
                </c:pt>
                <c:pt idx="27712">
                  <c:v>1.007080078125E-3</c:v>
                </c:pt>
                <c:pt idx="27713">
                  <c:v>1.0068416595458984E-3</c:v>
                </c:pt>
                <c:pt idx="27714">
                  <c:v>1.007080078125E-3</c:v>
                </c:pt>
                <c:pt idx="27715">
                  <c:v>1.007080078125E-3</c:v>
                </c:pt>
                <c:pt idx="27716">
                  <c:v>1.0068416595458984E-3</c:v>
                </c:pt>
                <c:pt idx="27717">
                  <c:v>1.007080078125E-3</c:v>
                </c:pt>
                <c:pt idx="27718">
                  <c:v>1.0080337524414063E-3</c:v>
                </c:pt>
                <c:pt idx="27719">
                  <c:v>1.007080078125E-3</c:v>
                </c:pt>
                <c:pt idx="27720">
                  <c:v>1.0068416595458984E-3</c:v>
                </c:pt>
                <c:pt idx="27721">
                  <c:v>1.007080078125E-3</c:v>
                </c:pt>
                <c:pt idx="27722">
                  <c:v>1.007080078125E-3</c:v>
                </c:pt>
                <c:pt idx="27723">
                  <c:v>1.0068416595458984E-3</c:v>
                </c:pt>
                <c:pt idx="27724">
                  <c:v>1.007080078125E-3</c:v>
                </c:pt>
                <c:pt idx="27725">
                  <c:v>1.007080078125E-3</c:v>
                </c:pt>
                <c:pt idx="27726">
                  <c:v>1.0068416595458984E-3</c:v>
                </c:pt>
                <c:pt idx="27727">
                  <c:v>1.007080078125E-3</c:v>
                </c:pt>
                <c:pt idx="27728">
                  <c:v>1.007080078125E-3</c:v>
                </c:pt>
                <c:pt idx="27729">
                  <c:v>1.0068416595458984E-3</c:v>
                </c:pt>
                <c:pt idx="27730">
                  <c:v>1.007080078125E-3</c:v>
                </c:pt>
                <c:pt idx="27731">
                  <c:v>1.0080337524414063E-3</c:v>
                </c:pt>
                <c:pt idx="27732">
                  <c:v>1.007080078125E-3</c:v>
                </c:pt>
                <c:pt idx="27733">
                  <c:v>1.0068416595458984E-3</c:v>
                </c:pt>
                <c:pt idx="27734">
                  <c:v>1.007080078125E-3</c:v>
                </c:pt>
                <c:pt idx="27735">
                  <c:v>1.0068416595458984E-3</c:v>
                </c:pt>
                <c:pt idx="27736">
                  <c:v>1.007080078125E-3</c:v>
                </c:pt>
                <c:pt idx="27737">
                  <c:v>1.007080078125E-3</c:v>
                </c:pt>
                <c:pt idx="27738">
                  <c:v>1.0068416595458984E-3</c:v>
                </c:pt>
                <c:pt idx="27739">
                  <c:v>1.007080078125E-3</c:v>
                </c:pt>
                <c:pt idx="27740">
                  <c:v>1.007080078125E-3</c:v>
                </c:pt>
                <c:pt idx="27741">
                  <c:v>1.0068416595458984E-3</c:v>
                </c:pt>
                <c:pt idx="27742">
                  <c:v>1.007080078125E-3</c:v>
                </c:pt>
                <c:pt idx="27743">
                  <c:v>1.0080337524414063E-3</c:v>
                </c:pt>
                <c:pt idx="27744">
                  <c:v>1.007080078125E-3</c:v>
                </c:pt>
                <c:pt idx="27745">
                  <c:v>1.0068416595458984E-3</c:v>
                </c:pt>
                <c:pt idx="27746">
                  <c:v>1.20849609375E-2</c:v>
                </c:pt>
                <c:pt idx="27747">
                  <c:v>1.007080078125E-3</c:v>
                </c:pt>
                <c:pt idx="27748">
                  <c:v>1.007080078125E-3</c:v>
                </c:pt>
                <c:pt idx="27749">
                  <c:v>1.0068416595458984E-3</c:v>
                </c:pt>
                <c:pt idx="27750">
                  <c:v>1.007080078125E-3</c:v>
                </c:pt>
                <c:pt idx="27751">
                  <c:v>1.007080078125E-3</c:v>
                </c:pt>
                <c:pt idx="27752">
                  <c:v>1.0068416595458984E-3</c:v>
                </c:pt>
                <c:pt idx="27753">
                  <c:v>1.007080078125E-3</c:v>
                </c:pt>
                <c:pt idx="27754">
                  <c:v>1.007080078125E-3</c:v>
                </c:pt>
                <c:pt idx="27755">
                  <c:v>1.0068416595458984E-3</c:v>
                </c:pt>
                <c:pt idx="27756">
                  <c:v>1.007080078125E-3</c:v>
                </c:pt>
                <c:pt idx="27757">
                  <c:v>1.0080337524414063E-3</c:v>
                </c:pt>
                <c:pt idx="27758">
                  <c:v>1.007080078125E-3</c:v>
                </c:pt>
                <c:pt idx="27759">
                  <c:v>1.0068416595458984E-3</c:v>
                </c:pt>
                <c:pt idx="27760">
                  <c:v>1.007080078125E-3</c:v>
                </c:pt>
                <c:pt idx="27761">
                  <c:v>1.007080078125E-3</c:v>
                </c:pt>
                <c:pt idx="27762">
                  <c:v>1.0068416595458984E-3</c:v>
                </c:pt>
                <c:pt idx="27763">
                  <c:v>2.01416015625E-3</c:v>
                </c:pt>
                <c:pt idx="27764">
                  <c:v>1.0068416595458984E-3</c:v>
                </c:pt>
                <c:pt idx="27765">
                  <c:v>1.007080078125E-3</c:v>
                </c:pt>
                <c:pt idx="27766">
                  <c:v>1.007080078125E-3</c:v>
                </c:pt>
                <c:pt idx="27767">
                  <c:v>1.0068416595458984E-3</c:v>
                </c:pt>
                <c:pt idx="27768">
                  <c:v>1.007080078125E-3</c:v>
                </c:pt>
                <c:pt idx="27769">
                  <c:v>1.0080337524414063E-3</c:v>
                </c:pt>
                <c:pt idx="27770">
                  <c:v>1.0068416595458984E-3</c:v>
                </c:pt>
                <c:pt idx="27771">
                  <c:v>1.007080078125E-3</c:v>
                </c:pt>
                <c:pt idx="27772">
                  <c:v>1.007080078125E-3</c:v>
                </c:pt>
                <c:pt idx="27773">
                  <c:v>1.0068416595458984E-3</c:v>
                </c:pt>
                <c:pt idx="27774">
                  <c:v>1.007080078125E-3</c:v>
                </c:pt>
                <c:pt idx="27775">
                  <c:v>1.007080078125E-3</c:v>
                </c:pt>
                <c:pt idx="27776">
                  <c:v>1.0068416595458984E-3</c:v>
                </c:pt>
                <c:pt idx="27777">
                  <c:v>1.007080078125E-3</c:v>
                </c:pt>
                <c:pt idx="27778">
                  <c:v>1.007080078125E-3</c:v>
                </c:pt>
                <c:pt idx="27779">
                  <c:v>1.0068416595458984E-3</c:v>
                </c:pt>
                <c:pt idx="27780">
                  <c:v>1.007080078125E-3</c:v>
                </c:pt>
                <c:pt idx="27781">
                  <c:v>1.0080337524414063E-3</c:v>
                </c:pt>
                <c:pt idx="27782">
                  <c:v>1.007080078125E-3</c:v>
                </c:pt>
                <c:pt idx="27783">
                  <c:v>1.0068416595458984E-3</c:v>
                </c:pt>
                <c:pt idx="27784">
                  <c:v>1.007080078125E-3</c:v>
                </c:pt>
                <c:pt idx="27785">
                  <c:v>1.007080078125E-3</c:v>
                </c:pt>
                <c:pt idx="27786">
                  <c:v>1.0068416595458984E-3</c:v>
                </c:pt>
                <c:pt idx="27787">
                  <c:v>1.007080078125E-3</c:v>
                </c:pt>
                <c:pt idx="27788">
                  <c:v>1.007080078125E-3</c:v>
                </c:pt>
                <c:pt idx="27789">
                  <c:v>1.0068416595458984E-3</c:v>
                </c:pt>
                <c:pt idx="27790">
                  <c:v>1.007080078125E-3</c:v>
                </c:pt>
                <c:pt idx="27791">
                  <c:v>1.007080078125E-3</c:v>
                </c:pt>
                <c:pt idx="27792">
                  <c:v>1.0068416595458984E-3</c:v>
                </c:pt>
                <c:pt idx="27793">
                  <c:v>1.007080078125E-3</c:v>
                </c:pt>
                <c:pt idx="27794">
                  <c:v>1.0080337524414063E-3</c:v>
                </c:pt>
                <c:pt idx="27795">
                  <c:v>1.0068416595458984E-3</c:v>
                </c:pt>
                <c:pt idx="27796">
                  <c:v>1.007080078125E-3</c:v>
                </c:pt>
                <c:pt idx="27797">
                  <c:v>1.007080078125E-3</c:v>
                </c:pt>
                <c:pt idx="27798">
                  <c:v>1.0068416595458984E-3</c:v>
                </c:pt>
                <c:pt idx="27799">
                  <c:v>1.007080078125E-3</c:v>
                </c:pt>
                <c:pt idx="27800">
                  <c:v>1.007080078125E-3</c:v>
                </c:pt>
                <c:pt idx="27801">
                  <c:v>1.0068416595458984E-3</c:v>
                </c:pt>
                <c:pt idx="27802">
                  <c:v>1.007080078125E-3</c:v>
                </c:pt>
                <c:pt idx="27803">
                  <c:v>1.007080078125E-3</c:v>
                </c:pt>
                <c:pt idx="27804">
                  <c:v>1.0068416595458984E-3</c:v>
                </c:pt>
                <c:pt idx="27805">
                  <c:v>1.007080078125E-3</c:v>
                </c:pt>
                <c:pt idx="27806">
                  <c:v>1.0080337524414063E-3</c:v>
                </c:pt>
                <c:pt idx="27807">
                  <c:v>1.007080078125E-3</c:v>
                </c:pt>
                <c:pt idx="27808">
                  <c:v>1.0068416595458984E-3</c:v>
                </c:pt>
                <c:pt idx="27809">
                  <c:v>1.007080078125E-3</c:v>
                </c:pt>
                <c:pt idx="27810">
                  <c:v>1.007080078125E-3</c:v>
                </c:pt>
                <c:pt idx="27811">
                  <c:v>1.0068416595458984E-3</c:v>
                </c:pt>
                <c:pt idx="27812">
                  <c:v>1.007080078125E-3</c:v>
                </c:pt>
                <c:pt idx="27813">
                  <c:v>1.007080078125E-3</c:v>
                </c:pt>
                <c:pt idx="27814">
                  <c:v>1.0068416595458984E-3</c:v>
                </c:pt>
                <c:pt idx="27815">
                  <c:v>1.007080078125E-3</c:v>
                </c:pt>
                <c:pt idx="27816">
                  <c:v>1.007080078125E-3</c:v>
                </c:pt>
                <c:pt idx="27817">
                  <c:v>1.0068416595458984E-3</c:v>
                </c:pt>
                <c:pt idx="27818">
                  <c:v>1.007080078125E-3</c:v>
                </c:pt>
                <c:pt idx="27819">
                  <c:v>1.0080337524414063E-3</c:v>
                </c:pt>
                <c:pt idx="27820">
                  <c:v>1.0068416595458984E-3</c:v>
                </c:pt>
                <c:pt idx="27821">
                  <c:v>1.007080078125E-3</c:v>
                </c:pt>
                <c:pt idx="27822">
                  <c:v>1.007080078125E-3</c:v>
                </c:pt>
                <c:pt idx="27823">
                  <c:v>1.0068416595458984E-3</c:v>
                </c:pt>
                <c:pt idx="27824">
                  <c:v>1.007080078125E-3</c:v>
                </c:pt>
                <c:pt idx="27825">
                  <c:v>1.007080078125E-3</c:v>
                </c:pt>
                <c:pt idx="27826">
                  <c:v>1.0068416595458984E-3</c:v>
                </c:pt>
                <c:pt idx="27827">
                  <c:v>1.007080078125E-3</c:v>
                </c:pt>
                <c:pt idx="27828">
                  <c:v>1.007080078125E-3</c:v>
                </c:pt>
                <c:pt idx="27829">
                  <c:v>1.0068416595458984E-3</c:v>
                </c:pt>
                <c:pt idx="27830">
                  <c:v>1.007080078125E-3</c:v>
                </c:pt>
                <c:pt idx="27831">
                  <c:v>1.0080337524414063E-3</c:v>
                </c:pt>
                <c:pt idx="27832">
                  <c:v>1.007080078125E-3</c:v>
                </c:pt>
                <c:pt idx="27833">
                  <c:v>1.0068416595458984E-3</c:v>
                </c:pt>
                <c:pt idx="27834">
                  <c:v>1.007080078125E-3</c:v>
                </c:pt>
                <c:pt idx="27835">
                  <c:v>1.007080078125E-3</c:v>
                </c:pt>
                <c:pt idx="27836">
                  <c:v>1.0068416595458984E-3</c:v>
                </c:pt>
                <c:pt idx="27837">
                  <c:v>1.007080078125E-3</c:v>
                </c:pt>
                <c:pt idx="27838">
                  <c:v>1.007080078125E-3</c:v>
                </c:pt>
                <c:pt idx="27839">
                  <c:v>1.0068416595458984E-3</c:v>
                </c:pt>
                <c:pt idx="27840">
                  <c:v>1.007080078125E-3</c:v>
                </c:pt>
                <c:pt idx="27841">
                  <c:v>1.007080078125E-3</c:v>
                </c:pt>
                <c:pt idx="27842">
                  <c:v>1.0068416595458984E-3</c:v>
                </c:pt>
                <c:pt idx="27843">
                  <c:v>1.007080078125E-3</c:v>
                </c:pt>
                <c:pt idx="27844">
                  <c:v>1.0080337524414063E-3</c:v>
                </c:pt>
                <c:pt idx="27845">
                  <c:v>1.0068416595458984E-3</c:v>
                </c:pt>
                <c:pt idx="27846">
                  <c:v>1.007080078125E-3</c:v>
                </c:pt>
                <c:pt idx="27847">
                  <c:v>1.007080078125E-3</c:v>
                </c:pt>
                <c:pt idx="27848">
                  <c:v>1.0068416595458984E-3</c:v>
                </c:pt>
                <c:pt idx="27849">
                  <c:v>1.007080078125E-3</c:v>
                </c:pt>
                <c:pt idx="27850">
                  <c:v>1.007080078125E-3</c:v>
                </c:pt>
                <c:pt idx="27851">
                  <c:v>1.0068416595458984E-3</c:v>
                </c:pt>
                <c:pt idx="27852">
                  <c:v>1.007080078125E-3</c:v>
                </c:pt>
                <c:pt idx="27853">
                  <c:v>1.007080078125E-3</c:v>
                </c:pt>
                <c:pt idx="27854">
                  <c:v>1.0068416595458984E-3</c:v>
                </c:pt>
                <c:pt idx="27855">
                  <c:v>1.007080078125E-3</c:v>
                </c:pt>
                <c:pt idx="27856">
                  <c:v>1.0080337524414063E-3</c:v>
                </c:pt>
                <c:pt idx="27857">
                  <c:v>1.007080078125E-3</c:v>
                </c:pt>
                <c:pt idx="27858">
                  <c:v>1.0068416595458984E-3</c:v>
                </c:pt>
                <c:pt idx="27859">
                  <c:v>1.007080078125E-3</c:v>
                </c:pt>
                <c:pt idx="27860">
                  <c:v>1.007080078125E-3</c:v>
                </c:pt>
                <c:pt idx="27861">
                  <c:v>1.0068416595458984E-3</c:v>
                </c:pt>
                <c:pt idx="27862">
                  <c:v>1.007080078125E-3</c:v>
                </c:pt>
                <c:pt idx="27863">
                  <c:v>1.007080078125E-3</c:v>
                </c:pt>
                <c:pt idx="27864">
                  <c:v>1.0068416595458984E-3</c:v>
                </c:pt>
                <c:pt idx="27865">
                  <c:v>1.007080078125E-3</c:v>
                </c:pt>
                <c:pt idx="27866">
                  <c:v>1.007080078125E-3</c:v>
                </c:pt>
                <c:pt idx="27867">
                  <c:v>1.0068416595458984E-3</c:v>
                </c:pt>
                <c:pt idx="27868">
                  <c:v>1.007080078125E-3</c:v>
                </c:pt>
                <c:pt idx="27869">
                  <c:v>1.0080337524414063E-3</c:v>
                </c:pt>
                <c:pt idx="27870">
                  <c:v>1.0068416595458984E-3</c:v>
                </c:pt>
                <c:pt idx="27871">
                  <c:v>1.007080078125E-3</c:v>
                </c:pt>
                <c:pt idx="27872">
                  <c:v>1.007080078125E-3</c:v>
                </c:pt>
                <c:pt idx="27873">
                  <c:v>1.0068416595458984E-3</c:v>
                </c:pt>
                <c:pt idx="27874">
                  <c:v>1.007080078125E-3</c:v>
                </c:pt>
                <c:pt idx="27875">
                  <c:v>1.007080078125E-3</c:v>
                </c:pt>
                <c:pt idx="27876">
                  <c:v>1.0068416595458984E-3</c:v>
                </c:pt>
                <c:pt idx="27877">
                  <c:v>1.007080078125E-3</c:v>
                </c:pt>
                <c:pt idx="27878">
                  <c:v>1.007080078125E-3</c:v>
                </c:pt>
                <c:pt idx="27879">
                  <c:v>1.0068416595458984E-3</c:v>
                </c:pt>
                <c:pt idx="27880">
                  <c:v>1.007080078125E-3</c:v>
                </c:pt>
                <c:pt idx="27881">
                  <c:v>1.0080337524414063E-3</c:v>
                </c:pt>
                <c:pt idx="27882">
                  <c:v>1.007080078125E-3</c:v>
                </c:pt>
                <c:pt idx="27883">
                  <c:v>1.0068416595458984E-3</c:v>
                </c:pt>
                <c:pt idx="27884">
                  <c:v>1.007080078125E-3</c:v>
                </c:pt>
                <c:pt idx="27885">
                  <c:v>1.007080078125E-3</c:v>
                </c:pt>
                <c:pt idx="27886">
                  <c:v>1.0068416595458984E-3</c:v>
                </c:pt>
                <c:pt idx="27887">
                  <c:v>1.6113042831420898E-2</c:v>
                </c:pt>
                <c:pt idx="27888">
                  <c:v>1.007080078125E-3</c:v>
                </c:pt>
                <c:pt idx="27889">
                  <c:v>1.0068416595458984E-3</c:v>
                </c:pt>
                <c:pt idx="27890">
                  <c:v>1.409912109375E-2</c:v>
                </c:pt>
                <c:pt idx="27891">
                  <c:v>1.0080337524414063E-3</c:v>
                </c:pt>
                <c:pt idx="27892">
                  <c:v>1.0068416595458984E-3</c:v>
                </c:pt>
                <c:pt idx="27893">
                  <c:v>1.007080078125E-3</c:v>
                </c:pt>
                <c:pt idx="27894">
                  <c:v>1.007080078125E-3</c:v>
                </c:pt>
                <c:pt idx="27895">
                  <c:v>1.0068416595458984E-3</c:v>
                </c:pt>
                <c:pt idx="27896">
                  <c:v>1.007080078125E-3</c:v>
                </c:pt>
                <c:pt idx="27897">
                  <c:v>1.007080078125E-3</c:v>
                </c:pt>
                <c:pt idx="27898">
                  <c:v>1.0068416595458984E-3</c:v>
                </c:pt>
                <c:pt idx="27899">
                  <c:v>1.007080078125E-3</c:v>
                </c:pt>
                <c:pt idx="27900">
                  <c:v>1.007080078125E-3</c:v>
                </c:pt>
                <c:pt idx="27901">
                  <c:v>1.0068416595458984E-3</c:v>
                </c:pt>
                <c:pt idx="27902">
                  <c:v>1.007080078125E-3</c:v>
                </c:pt>
                <c:pt idx="27903">
                  <c:v>1.0080337524414063E-3</c:v>
                </c:pt>
                <c:pt idx="27904">
                  <c:v>1.007080078125E-3</c:v>
                </c:pt>
                <c:pt idx="27905">
                  <c:v>1.0068416595458984E-3</c:v>
                </c:pt>
                <c:pt idx="27906">
                  <c:v>1.007080078125E-3</c:v>
                </c:pt>
                <c:pt idx="27907">
                  <c:v>1.007080078125E-3</c:v>
                </c:pt>
                <c:pt idx="27908">
                  <c:v>1.0068416595458984E-3</c:v>
                </c:pt>
                <c:pt idx="27909">
                  <c:v>1.007080078125E-3</c:v>
                </c:pt>
                <c:pt idx="27910">
                  <c:v>1.007080078125E-3</c:v>
                </c:pt>
                <c:pt idx="27911">
                  <c:v>1.0068416595458984E-3</c:v>
                </c:pt>
                <c:pt idx="27912">
                  <c:v>1.007080078125E-3</c:v>
                </c:pt>
                <c:pt idx="27913">
                  <c:v>1.007080078125E-3</c:v>
                </c:pt>
                <c:pt idx="27914">
                  <c:v>1.0068416595458984E-3</c:v>
                </c:pt>
                <c:pt idx="27915">
                  <c:v>1.007080078125E-3</c:v>
                </c:pt>
                <c:pt idx="27916">
                  <c:v>1.0080337524414063E-3</c:v>
                </c:pt>
                <c:pt idx="27917">
                  <c:v>1.0068416595458984E-3</c:v>
                </c:pt>
                <c:pt idx="27918">
                  <c:v>1.007080078125E-3</c:v>
                </c:pt>
                <c:pt idx="27919">
                  <c:v>1.007080078125E-3</c:v>
                </c:pt>
                <c:pt idx="27920">
                  <c:v>1.0068416595458984E-3</c:v>
                </c:pt>
                <c:pt idx="27921">
                  <c:v>1.007080078125E-3</c:v>
                </c:pt>
                <c:pt idx="27922">
                  <c:v>1.007080078125E-3</c:v>
                </c:pt>
                <c:pt idx="27923">
                  <c:v>1.0068416595458984E-3</c:v>
                </c:pt>
                <c:pt idx="27924">
                  <c:v>2.3163080215454102E-2</c:v>
                </c:pt>
                <c:pt idx="27925">
                  <c:v>1.007080078125E-3</c:v>
                </c:pt>
                <c:pt idx="27926">
                  <c:v>1.0068416595458984E-3</c:v>
                </c:pt>
                <c:pt idx="27927">
                  <c:v>1.007080078125E-3</c:v>
                </c:pt>
                <c:pt idx="27928">
                  <c:v>1.007080078125E-3</c:v>
                </c:pt>
                <c:pt idx="27929">
                  <c:v>1.0068416595458984E-3</c:v>
                </c:pt>
                <c:pt idx="27930">
                  <c:v>1.007080078125E-3</c:v>
                </c:pt>
                <c:pt idx="27931">
                  <c:v>1.0080337524414063E-3</c:v>
                </c:pt>
                <c:pt idx="27932">
                  <c:v>1.007080078125E-3</c:v>
                </c:pt>
                <c:pt idx="27933">
                  <c:v>1.0068416595458984E-3</c:v>
                </c:pt>
                <c:pt idx="27934">
                  <c:v>1.007080078125E-3</c:v>
                </c:pt>
                <c:pt idx="27935">
                  <c:v>1.007080078125E-3</c:v>
                </c:pt>
                <c:pt idx="27936">
                  <c:v>1.0068416595458984E-3</c:v>
                </c:pt>
                <c:pt idx="27937">
                  <c:v>1.007080078125E-3</c:v>
                </c:pt>
                <c:pt idx="27938">
                  <c:v>1.007080078125E-3</c:v>
                </c:pt>
                <c:pt idx="27939">
                  <c:v>1.0068416595458984E-3</c:v>
                </c:pt>
                <c:pt idx="27940">
                  <c:v>1.007080078125E-3</c:v>
                </c:pt>
                <c:pt idx="27941">
                  <c:v>1.007080078125E-3</c:v>
                </c:pt>
                <c:pt idx="27942">
                  <c:v>1.0068416595458984E-3</c:v>
                </c:pt>
                <c:pt idx="27943">
                  <c:v>1.0080337524414063E-3</c:v>
                </c:pt>
                <c:pt idx="27944">
                  <c:v>1.007080078125E-3</c:v>
                </c:pt>
                <c:pt idx="27945">
                  <c:v>1.0068416595458984E-3</c:v>
                </c:pt>
                <c:pt idx="27946">
                  <c:v>1.007080078125E-3</c:v>
                </c:pt>
                <c:pt idx="27947">
                  <c:v>1.007080078125E-3</c:v>
                </c:pt>
                <c:pt idx="27948">
                  <c:v>1.0068416595458984E-3</c:v>
                </c:pt>
                <c:pt idx="27949">
                  <c:v>1.007080078125E-3</c:v>
                </c:pt>
                <c:pt idx="27950">
                  <c:v>1.007080078125E-3</c:v>
                </c:pt>
                <c:pt idx="27951">
                  <c:v>1.0068416595458984E-3</c:v>
                </c:pt>
                <c:pt idx="27952">
                  <c:v>1.007080078125E-3</c:v>
                </c:pt>
                <c:pt idx="27953">
                  <c:v>1.007080078125E-3</c:v>
                </c:pt>
                <c:pt idx="27954">
                  <c:v>1.0068416595458984E-3</c:v>
                </c:pt>
                <c:pt idx="27955">
                  <c:v>1.007080078125E-3</c:v>
                </c:pt>
                <c:pt idx="27956">
                  <c:v>1.0080337524414063E-3</c:v>
                </c:pt>
                <c:pt idx="27957">
                  <c:v>1.007080078125E-3</c:v>
                </c:pt>
                <c:pt idx="27958">
                  <c:v>1.0068416595458984E-3</c:v>
                </c:pt>
                <c:pt idx="27959">
                  <c:v>1.007080078125E-3</c:v>
                </c:pt>
                <c:pt idx="27960">
                  <c:v>1.007080078125E-3</c:v>
                </c:pt>
                <c:pt idx="27961">
                  <c:v>1.0068416595458984E-3</c:v>
                </c:pt>
                <c:pt idx="27962">
                  <c:v>1.007080078125E-3</c:v>
                </c:pt>
                <c:pt idx="27963">
                  <c:v>1.007080078125E-3</c:v>
                </c:pt>
                <c:pt idx="27964">
                  <c:v>1.0068416595458984E-3</c:v>
                </c:pt>
                <c:pt idx="27965">
                  <c:v>1.007080078125E-3</c:v>
                </c:pt>
                <c:pt idx="27966">
                  <c:v>1.007080078125E-3</c:v>
                </c:pt>
                <c:pt idx="27967">
                  <c:v>1.0068416595458984E-3</c:v>
                </c:pt>
                <c:pt idx="27968">
                  <c:v>1.0080337524414063E-3</c:v>
                </c:pt>
                <c:pt idx="27969">
                  <c:v>1.007080078125E-3</c:v>
                </c:pt>
                <c:pt idx="27970">
                  <c:v>1.0068416595458984E-3</c:v>
                </c:pt>
                <c:pt idx="27971">
                  <c:v>1.007080078125E-3</c:v>
                </c:pt>
                <c:pt idx="27972">
                  <c:v>1.007080078125E-3</c:v>
                </c:pt>
                <c:pt idx="27973">
                  <c:v>1.0068416595458984E-3</c:v>
                </c:pt>
                <c:pt idx="27974">
                  <c:v>1.007080078125E-3</c:v>
                </c:pt>
                <c:pt idx="27975">
                  <c:v>1.007080078125E-3</c:v>
                </c:pt>
                <c:pt idx="27976">
                  <c:v>1.0068416595458984E-3</c:v>
                </c:pt>
                <c:pt idx="27977">
                  <c:v>1.007080078125E-3</c:v>
                </c:pt>
                <c:pt idx="27978">
                  <c:v>1.007080078125E-3</c:v>
                </c:pt>
                <c:pt idx="27979">
                  <c:v>1.0068416595458984E-3</c:v>
                </c:pt>
                <c:pt idx="27980">
                  <c:v>1.007080078125E-3</c:v>
                </c:pt>
                <c:pt idx="27981">
                  <c:v>1.0080337524414063E-3</c:v>
                </c:pt>
                <c:pt idx="27982">
                  <c:v>1.007080078125E-3</c:v>
                </c:pt>
                <c:pt idx="27983">
                  <c:v>1.0068416595458984E-3</c:v>
                </c:pt>
                <c:pt idx="27984">
                  <c:v>1.007080078125E-3</c:v>
                </c:pt>
                <c:pt idx="27985">
                  <c:v>1.007080078125E-3</c:v>
                </c:pt>
                <c:pt idx="27986">
                  <c:v>1.0068416595458984E-3</c:v>
                </c:pt>
                <c:pt idx="27987">
                  <c:v>1.007080078125E-3</c:v>
                </c:pt>
                <c:pt idx="27988">
                  <c:v>1.007080078125E-3</c:v>
                </c:pt>
                <c:pt idx="27989">
                  <c:v>1.0068416595458984E-3</c:v>
                </c:pt>
                <c:pt idx="27990">
                  <c:v>1.007080078125E-3</c:v>
                </c:pt>
                <c:pt idx="27991">
                  <c:v>1.007080078125E-3</c:v>
                </c:pt>
                <c:pt idx="27992">
                  <c:v>1.0068416595458984E-3</c:v>
                </c:pt>
                <c:pt idx="27993">
                  <c:v>1.0080337524414063E-3</c:v>
                </c:pt>
                <c:pt idx="27994">
                  <c:v>1.007080078125E-3</c:v>
                </c:pt>
                <c:pt idx="27995">
                  <c:v>1.0068416595458984E-3</c:v>
                </c:pt>
                <c:pt idx="27996">
                  <c:v>1.007080078125E-3</c:v>
                </c:pt>
                <c:pt idx="27997">
                  <c:v>1.007080078125E-3</c:v>
                </c:pt>
                <c:pt idx="27998">
                  <c:v>1.0068416595458984E-3</c:v>
                </c:pt>
                <c:pt idx="27999">
                  <c:v>1.007080078125E-3</c:v>
                </c:pt>
                <c:pt idx="28000">
                  <c:v>1.007080078125E-3</c:v>
                </c:pt>
                <c:pt idx="28001">
                  <c:v>1.0068416595458984E-3</c:v>
                </c:pt>
                <c:pt idx="28002">
                  <c:v>1.007080078125E-3</c:v>
                </c:pt>
                <c:pt idx="28003">
                  <c:v>1.007080078125E-3</c:v>
                </c:pt>
                <c:pt idx="28004">
                  <c:v>1.0068416595458984E-3</c:v>
                </c:pt>
                <c:pt idx="28005">
                  <c:v>1.007080078125E-3</c:v>
                </c:pt>
                <c:pt idx="28006">
                  <c:v>1.0080337524414063E-3</c:v>
                </c:pt>
                <c:pt idx="28007">
                  <c:v>1.007080078125E-3</c:v>
                </c:pt>
                <c:pt idx="28008">
                  <c:v>1.0068416595458984E-3</c:v>
                </c:pt>
                <c:pt idx="28009">
                  <c:v>1.007080078125E-3</c:v>
                </c:pt>
                <c:pt idx="28010">
                  <c:v>1.007080078125E-3</c:v>
                </c:pt>
                <c:pt idx="28011">
                  <c:v>1.0068416595458984E-3</c:v>
                </c:pt>
                <c:pt idx="28012">
                  <c:v>1.007080078125E-3</c:v>
                </c:pt>
                <c:pt idx="28013">
                  <c:v>1.007080078125E-3</c:v>
                </c:pt>
                <c:pt idx="28014">
                  <c:v>1.0068416595458984E-3</c:v>
                </c:pt>
                <c:pt idx="28015">
                  <c:v>1.007080078125E-3</c:v>
                </c:pt>
                <c:pt idx="28016">
                  <c:v>1.007080078125E-3</c:v>
                </c:pt>
                <c:pt idx="28017">
                  <c:v>1.0068416595458984E-3</c:v>
                </c:pt>
                <c:pt idx="28018">
                  <c:v>1.0080337524414063E-3</c:v>
                </c:pt>
                <c:pt idx="28019">
                  <c:v>1.007080078125E-3</c:v>
                </c:pt>
                <c:pt idx="28020">
                  <c:v>1.0068416595458984E-3</c:v>
                </c:pt>
                <c:pt idx="28021">
                  <c:v>1.007080078125E-3</c:v>
                </c:pt>
                <c:pt idx="28022">
                  <c:v>1.007080078125E-3</c:v>
                </c:pt>
                <c:pt idx="28023">
                  <c:v>1.0068416595458984E-3</c:v>
                </c:pt>
                <c:pt idx="28024">
                  <c:v>1.007080078125E-3</c:v>
                </c:pt>
                <c:pt idx="28025">
                  <c:v>1.007080078125E-3</c:v>
                </c:pt>
                <c:pt idx="28026">
                  <c:v>1.0068416595458984E-3</c:v>
                </c:pt>
                <c:pt idx="28027">
                  <c:v>1.007080078125E-3</c:v>
                </c:pt>
                <c:pt idx="28028">
                  <c:v>1.007080078125E-3</c:v>
                </c:pt>
                <c:pt idx="28029">
                  <c:v>1.0068416595458984E-3</c:v>
                </c:pt>
                <c:pt idx="28030">
                  <c:v>1.007080078125E-3</c:v>
                </c:pt>
                <c:pt idx="28031">
                  <c:v>1.0080337524414063E-3</c:v>
                </c:pt>
                <c:pt idx="28032">
                  <c:v>1.007080078125E-3</c:v>
                </c:pt>
                <c:pt idx="28033">
                  <c:v>1.0068416595458984E-3</c:v>
                </c:pt>
                <c:pt idx="28034">
                  <c:v>1.007080078125E-3</c:v>
                </c:pt>
                <c:pt idx="28035">
                  <c:v>1.007080078125E-3</c:v>
                </c:pt>
                <c:pt idx="28036">
                  <c:v>1.0068416595458984E-3</c:v>
                </c:pt>
                <c:pt idx="28037">
                  <c:v>1.007080078125E-3</c:v>
                </c:pt>
                <c:pt idx="28038">
                  <c:v>1.007080078125E-3</c:v>
                </c:pt>
                <c:pt idx="28039">
                  <c:v>1.0068416595458984E-3</c:v>
                </c:pt>
                <c:pt idx="28040">
                  <c:v>1.007080078125E-3</c:v>
                </c:pt>
                <c:pt idx="28041">
                  <c:v>1.007080078125E-3</c:v>
                </c:pt>
                <c:pt idx="28042">
                  <c:v>1.0068416595458984E-3</c:v>
                </c:pt>
                <c:pt idx="28043">
                  <c:v>1.0080337524414063E-3</c:v>
                </c:pt>
                <c:pt idx="28044">
                  <c:v>1.007080078125E-3</c:v>
                </c:pt>
                <c:pt idx="28045">
                  <c:v>1.0068416595458984E-3</c:v>
                </c:pt>
                <c:pt idx="28046">
                  <c:v>1.007080078125E-3</c:v>
                </c:pt>
                <c:pt idx="28047">
                  <c:v>1.007080078125E-3</c:v>
                </c:pt>
                <c:pt idx="28048">
                  <c:v>1.0068416595458984E-3</c:v>
                </c:pt>
                <c:pt idx="28049">
                  <c:v>1.007080078125E-3</c:v>
                </c:pt>
                <c:pt idx="28050">
                  <c:v>1.007080078125E-3</c:v>
                </c:pt>
                <c:pt idx="28051">
                  <c:v>1.0068416595458984E-3</c:v>
                </c:pt>
                <c:pt idx="28052">
                  <c:v>1.007080078125E-3</c:v>
                </c:pt>
                <c:pt idx="28053">
                  <c:v>1.007080078125E-3</c:v>
                </c:pt>
                <c:pt idx="28054">
                  <c:v>1.0068416595458984E-3</c:v>
                </c:pt>
                <c:pt idx="28055">
                  <c:v>1.007080078125E-3</c:v>
                </c:pt>
                <c:pt idx="28056">
                  <c:v>1.0080337524414063E-3</c:v>
                </c:pt>
                <c:pt idx="28057">
                  <c:v>1.007080078125E-3</c:v>
                </c:pt>
                <c:pt idx="28058">
                  <c:v>1.0068416595458984E-3</c:v>
                </c:pt>
                <c:pt idx="28059">
                  <c:v>1.007080078125E-3</c:v>
                </c:pt>
                <c:pt idx="28060">
                  <c:v>1.007080078125E-3</c:v>
                </c:pt>
                <c:pt idx="28061">
                  <c:v>1.0068416595458984E-3</c:v>
                </c:pt>
                <c:pt idx="28062">
                  <c:v>1.007080078125E-3</c:v>
                </c:pt>
                <c:pt idx="28063">
                  <c:v>1.007080078125E-3</c:v>
                </c:pt>
                <c:pt idx="28064">
                  <c:v>1.0068416595458984E-3</c:v>
                </c:pt>
                <c:pt idx="28065">
                  <c:v>1.007080078125E-3</c:v>
                </c:pt>
                <c:pt idx="28066">
                  <c:v>1.007080078125E-3</c:v>
                </c:pt>
                <c:pt idx="28067">
                  <c:v>1.0068416595458984E-3</c:v>
                </c:pt>
                <c:pt idx="28068">
                  <c:v>1.0080337524414063E-3</c:v>
                </c:pt>
                <c:pt idx="28069">
                  <c:v>1.007080078125E-3</c:v>
                </c:pt>
                <c:pt idx="28070">
                  <c:v>1.0068416595458984E-3</c:v>
                </c:pt>
                <c:pt idx="28071">
                  <c:v>1.007080078125E-3</c:v>
                </c:pt>
                <c:pt idx="28072">
                  <c:v>1.007080078125E-3</c:v>
                </c:pt>
                <c:pt idx="28073">
                  <c:v>1.0068416595458984E-3</c:v>
                </c:pt>
                <c:pt idx="28074">
                  <c:v>1.007080078125E-3</c:v>
                </c:pt>
                <c:pt idx="28075">
                  <c:v>1.007080078125E-3</c:v>
                </c:pt>
                <c:pt idx="28076">
                  <c:v>1.0068416595458984E-3</c:v>
                </c:pt>
                <c:pt idx="28077">
                  <c:v>1.007080078125E-3</c:v>
                </c:pt>
                <c:pt idx="28078">
                  <c:v>1.007080078125E-3</c:v>
                </c:pt>
                <c:pt idx="28079">
                  <c:v>1.0068416595458984E-3</c:v>
                </c:pt>
                <c:pt idx="28080">
                  <c:v>1.007080078125E-3</c:v>
                </c:pt>
                <c:pt idx="28081">
                  <c:v>1.0080337524414063E-3</c:v>
                </c:pt>
                <c:pt idx="28082">
                  <c:v>1.007080078125E-3</c:v>
                </c:pt>
                <c:pt idx="28083">
                  <c:v>1.0068416595458984E-3</c:v>
                </c:pt>
                <c:pt idx="28084">
                  <c:v>1.007080078125E-3</c:v>
                </c:pt>
                <c:pt idx="28085">
                  <c:v>1.007080078125E-3</c:v>
                </c:pt>
                <c:pt idx="28086">
                  <c:v>1.0068416595458984E-3</c:v>
                </c:pt>
                <c:pt idx="28087">
                  <c:v>1.007080078125E-3</c:v>
                </c:pt>
                <c:pt idx="28088">
                  <c:v>1.007080078125E-3</c:v>
                </c:pt>
                <c:pt idx="28089">
                  <c:v>1.0068416595458984E-3</c:v>
                </c:pt>
                <c:pt idx="28090">
                  <c:v>1.007080078125E-3</c:v>
                </c:pt>
                <c:pt idx="28091">
                  <c:v>1.007080078125E-3</c:v>
                </c:pt>
                <c:pt idx="28092">
                  <c:v>1.0068416595458984E-3</c:v>
                </c:pt>
                <c:pt idx="28093">
                  <c:v>1.0080337524414063E-3</c:v>
                </c:pt>
                <c:pt idx="28094">
                  <c:v>1.007080078125E-3</c:v>
                </c:pt>
                <c:pt idx="28095">
                  <c:v>1.0068416595458984E-3</c:v>
                </c:pt>
                <c:pt idx="28096">
                  <c:v>1.007080078125E-3</c:v>
                </c:pt>
                <c:pt idx="28097">
                  <c:v>1.007080078125E-3</c:v>
                </c:pt>
                <c:pt idx="28098">
                  <c:v>1.0068416595458984E-3</c:v>
                </c:pt>
                <c:pt idx="28099">
                  <c:v>1.007080078125E-3</c:v>
                </c:pt>
                <c:pt idx="28100">
                  <c:v>1.007080078125E-3</c:v>
                </c:pt>
                <c:pt idx="28101">
                  <c:v>1.0068416595458984E-3</c:v>
                </c:pt>
                <c:pt idx="28102">
                  <c:v>6.0431957244873047E-3</c:v>
                </c:pt>
                <c:pt idx="28103">
                  <c:v>1.0068416595458984E-3</c:v>
                </c:pt>
                <c:pt idx="28104">
                  <c:v>1.007080078125E-3</c:v>
                </c:pt>
                <c:pt idx="28105">
                  <c:v>1.007080078125E-3</c:v>
                </c:pt>
                <c:pt idx="28106">
                  <c:v>1.0068416595458984E-3</c:v>
                </c:pt>
                <c:pt idx="28107">
                  <c:v>1.007080078125E-3</c:v>
                </c:pt>
                <c:pt idx="28108">
                  <c:v>1.007080078125E-3</c:v>
                </c:pt>
                <c:pt idx="28109">
                  <c:v>1.0068416595458984E-3</c:v>
                </c:pt>
                <c:pt idx="28110">
                  <c:v>1.007080078125E-3</c:v>
                </c:pt>
                <c:pt idx="28111">
                  <c:v>1.007080078125E-3</c:v>
                </c:pt>
                <c:pt idx="28112">
                  <c:v>1.0068416595458984E-3</c:v>
                </c:pt>
                <c:pt idx="28113">
                  <c:v>1.0080337524414063E-3</c:v>
                </c:pt>
                <c:pt idx="28114">
                  <c:v>1.007080078125E-3</c:v>
                </c:pt>
                <c:pt idx="28115">
                  <c:v>1.0068416595458984E-3</c:v>
                </c:pt>
                <c:pt idx="28116">
                  <c:v>1.007080078125E-3</c:v>
                </c:pt>
                <c:pt idx="28117">
                  <c:v>1.007080078125E-3</c:v>
                </c:pt>
                <c:pt idx="28118">
                  <c:v>1.0068416595458984E-3</c:v>
                </c:pt>
                <c:pt idx="28119">
                  <c:v>1.007080078125E-3</c:v>
                </c:pt>
                <c:pt idx="28120">
                  <c:v>1.007080078125E-3</c:v>
                </c:pt>
                <c:pt idx="28121">
                  <c:v>1.0068416595458984E-3</c:v>
                </c:pt>
                <c:pt idx="28122">
                  <c:v>1.007080078125E-3</c:v>
                </c:pt>
                <c:pt idx="28123">
                  <c:v>1.007080078125E-3</c:v>
                </c:pt>
                <c:pt idx="28124">
                  <c:v>1.0068416595458984E-3</c:v>
                </c:pt>
                <c:pt idx="28125">
                  <c:v>1.007080078125E-3</c:v>
                </c:pt>
                <c:pt idx="28126">
                  <c:v>1.0080337524414063E-3</c:v>
                </c:pt>
                <c:pt idx="28127">
                  <c:v>1.007080078125E-3</c:v>
                </c:pt>
                <c:pt idx="28128">
                  <c:v>1.0068416595458984E-3</c:v>
                </c:pt>
                <c:pt idx="28129">
                  <c:v>1.007080078125E-3</c:v>
                </c:pt>
                <c:pt idx="28130">
                  <c:v>1.007080078125E-3</c:v>
                </c:pt>
                <c:pt idx="28131">
                  <c:v>1.0068416595458984E-3</c:v>
                </c:pt>
                <c:pt idx="28132">
                  <c:v>1.007080078125E-3</c:v>
                </c:pt>
                <c:pt idx="28133">
                  <c:v>1.007080078125E-3</c:v>
                </c:pt>
                <c:pt idx="28134">
                  <c:v>1.0068416595458984E-3</c:v>
                </c:pt>
                <c:pt idx="28135">
                  <c:v>1.007080078125E-3</c:v>
                </c:pt>
                <c:pt idx="28136">
                  <c:v>1.0068416595458984E-3</c:v>
                </c:pt>
                <c:pt idx="28137">
                  <c:v>1.007080078125E-3</c:v>
                </c:pt>
                <c:pt idx="28138">
                  <c:v>1.0080337524414063E-3</c:v>
                </c:pt>
                <c:pt idx="28139">
                  <c:v>1.007080078125E-3</c:v>
                </c:pt>
                <c:pt idx="28140">
                  <c:v>1.0068416595458984E-3</c:v>
                </c:pt>
                <c:pt idx="28141">
                  <c:v>1.007080078125E-3</c:v>
                </c:pt>
                <c:pt idx="28142">
                  <c:v>1.007080078125E-3</c:v>
                </c:pt>
                <c:pt idx="28143">
                  <c:v>1.0068416595458984E-3</c:v>
                </c:pt>
                <c:pt idx="28144">
                  <c:v>1.007080078125E-3</c:v>
                </c:pt>
                <c:pt idx="28145">
                  <c:v>1.007080078125E-3</c:v>
                </c:pt>
                <c:pt idx="28146">
                  <c:v>1.0068416595458984E-3</c:v>
                </c:pt>
                <c:pt idx="28147">
                  <c:v>1.007080078125E-3</c:v>
                </c:pt>
                <c:pt idx="28148">
                  <c:v>1.007080078125E-3</c:v>
                </c:pt>
                <c:pt idx="28149">
                  <c:v>1.0068416595458984E-3</c:v>
                </c:pt>
                <c:pt idx="28150">
                  <c:v>1.007080078125E-3</c:v>
                </c:pt>
                <c:pt idx="28151">
                  <c:v>1.0080337524414063E-3</c:v>
                </c:pt>
                <c:pt idx="28152">
                  <c:v>1.007080078125E-3</c:v>
                </c:pt>
                <c:pt idx="28153">
                  <c:v>1.0068416595458984E-3</c:v>
                </c:pt>
                <c:pt idx="28154">
                  <c:v>1.007080078125E-3</c:v>
                </c:pt>
                <c:pt idx="28155">
                  <c:v>1.007080078125E-3</c:v>
                </c:pt>
                <c:pt idx="28156">
                  <c:v>1.0068416595458984E-3</c:v>
                </c:pt>
                <c:pt idx="28157">
                  <c:v>1.007080078125E-3</c:v>
                </c:pt>
                <c:pt idx="28158">
                  <c:v>1.0068416595458984E-3</c:v>
                </c:pt>
                <c:pt idx="28159">
                  <c:v>1.007080078125E-3</c:v>
                </c:pt>
                <c:pt idx="28160">
                  <c:v>1.007080078125E-3</c:v>
                </c:pt>
                <c:pt idx="28161">
                  <c:v>1.0068416595458984E-3</c:v>
                </c:pt>
                <c:pt idx="28162">
                  <c:v>1.007080078125E-3</c:v>
                </c:pt>
                <c:pt idx="28163">
                  <c:v>1.0080337524414063E-3</c:v>
                </c:pt>
                <c:pt idx="28164">
                  <c:v>1.007080078125E-3</c:v>
                </c:pt>
                <c:pt idx="28165">
                  <c:v>1.0068416595458984E-3</c:v>
                </c:pt>
                <c:pt idx="28166">
                  <c:v>1.007080078125E-3</c:v>
                </c:pt>
                <c:pt idx="28167">
                  <c:v>1.007080078125E-3</c:v>
                </c:pt>
                <c:pt idx="28168">
                  <c:v>1.0068416595458984E-3</c:v>
                </c:pt>
                <c:pt idx="28169">
                  <c:v>1.007080078125E-3</c:v>
                </c:pt>
                <c:pt idx="28170">
                  <c:v>1.007080078125E-3</c:v>
                </c:pt>
                <c:pt idx="28171">
                  <c:v>1.0068416595458984E-3</c:v>
                </c:pt>
                <c:pt idx="28172">
                  <c:v>1.007080078125E-3</c:v>
                </c:pt>
                <c:pt idx="28173">
                  <c:v>1.007080078125E-3</c:v>
                </c:pt>
                <c:pt idx="28174">
                  <c:v>1.0068416595458984E-3</c:v>
                </c:pt>
                <c:pt idx="28175">
                  <c:v>1.007080078125E-3</c:v>
                </c:pt>
                <c:pt idx="28176">
                  <c:v>1.0080337524414063E-3</c:v>
                </c:pt>
                <c:pt idx="28177">
                  <c:v>1.007080078125E-3</c:v>
                </c:pt>
                <c:pt idx="28178">
                  <c:v>1.0068416595458984E-3</c:v>
                </c:pt>
                <c:pt idx="28179">
                  <c:v>1.007080078125E-3</c:v>
                </c:pt>
                <c:pt idx="28180">
                  <c:v>1.0068416595458984E-3</c:v>
                </c:pt>
                <c:pt idx="28181">
                  <c:v>1.007080078125E-3</c:v>
                </c:pt>
                <c:pt idx="28182">
                  <c:v>1.007080078125E-3</c:v>
                </c:pt>
                <c:pt idx="28183">
                  <c:v>1.0068416595458984E-3</c:v>
                </c:pt>
                <c:pt idx="28184">
                  <c:v>1.007080078125E-3</c:v>
                </c:pt>
                <c:pt idx="28185">
                  <c:v>1.007080078125E-3</c:v>
                </c:pt>
                <c:pt idx="28186">
                  <c:v>1.0068416595458984E-3</c:v>
                </c:pt>
                <c:pt idx="28187">
                  <c:v>1.007080078125E-3</c:v>
                </c:pt>
                <c:pt idx="28188">
                  <c:v>1.0080337524414063E-3</c:v>
                </c:pt>
                <c:pt idx="28189">
                  <c:v>1.007080078125E-3</c:v>
                </c:pt>
                <c:pt idx="28190">
                  <c:v>1.0068416595458984E-3</c:v>
                </c:pt>
                <c:pt idx="28191">
                  <c:v>2.4170160293579102E-2</c:v>
                </c:pt>
                <c:pt idx="28192">
                  <c:v>1.0068416595458984E-3</c:v>
                </c:pt>
                <c:pt idx="28193">
                  <c:v>1.3092041015625E-2</c:v>
                </c:pt>
                <c:pt idx="28194">
                  <c:v>1.007080078125E-3</c:v>
                </c:pt>
                <c:pt idx="28195">
                  <c:v>1.0068416595458984E-3</c:v>
                </c:pt>
                <c:pt idx="28196">
                  <c:v>1.007080078125E-3</c:v>
                </c:pt>
                <c:pt idx="28197">
                  <c:v>1.007080078125E-3</c:v>
                </c:pt>
                <c:pt idx="28198">
                  <c:v>1.0068416595458984E-3</c:v>
                </c:pt>
                <c:pt idx="28199">
                  <c:v>1.007080078125E-3</c:v>
                </c:pt>
                <c:pt idx="28200">
                  <c:v>1.007080078125E-3</c:v>
                </c:pt>
                <c:pt idx="28201">
                  <c:v>1.0068416595458984E-3</c:v>
                </c:pt>
                <c:pt idx="28202">
                  <c:v>1.007080078125E-3</c:v>
                </c:pt>
                <c:pt idx="28203">
                  <c:v>1.0080337524414063E-3</c:v>
                </c:pt>
                <c:pt idx="28204">
                  <c:v>1.007080078125E-3</c:v>
                </c:pt>
                <c:pt idx="28205">
                  <c:v>1.0068416595458984E-3</c:v>
                </c:pt>
                <c:pt idx="28206">
                  <c:v>1.007080078125E-3</c:v>
                </c:pt>
                <c:pt idx="28207">
                  <c:v>1.007080078125E-3</c:v>
                </c:pt>
                <c:pt idx="28208">
                  <c:v>1.0068416595458984E-3</c:v>
                </c:pt>
                <c:pt idx="28209">
                  <c:v>1.007080078125E-3</c:v>
                </c:pt>
                <c:pt idx="28210">
                  <c:v>1.007080078125E-3</c:v>
                </c:pt>
                <c:pt idx="28211">
                  <c:v>1.0068416595458984E-3</c:v>
                </c:pt>
                <c:pt idx="28212">
                  <c:v>1.007080078125E-3</c:v>
                </c:pt>
                <c:pt idx="28213">
                  <c:v>1.007080078125E-3</c:v>
                </c:pt>
                <c:pt idx="28214">
                  <c:v>1.0068416595458984E-3</c:v>
                </c:pt>
                <c:pt idx="28215">
                  <c:v>1.007080078125E-3</c:v>
                </c:pt>
                <c:pt idx="28216">
                  <c:v>1.0080337524414063E-3</c:v>
                </c:pt>
                <c:pt idx="28217">
                  <c:v>1.0068416595458984E-3</c:v>
                </c:pt>
                <c:pt idx="28218">
                  <c:v>3.3233165740966797E-2</c:v>
                </c:pt>
                <c:pt idx="28219">
                  <c:v>1.0068416595458984E-3</c:v>
                </c:pt>
                <c:pt idx="28220">
                  <c:v>1.007080078125E-3</c:v>
                </c:pt>
                <c:pt idx="28221">
                  <c:v>1.0080337524414063E-3</c:v>
                </c:pt>
                <c:pt idx="28222">
                  <c:v>1.007080078125E-3</c:v>
                </c:pt>
                <c:pt idx="28223">
                  <c:v>1.0068416595458984E-3</c:v>
                </c:pt>
                <c:pt idx="28224">
                  <c:v>1.007080078125E-3</c:v>
                </c:pt>
                <c:pt idx="28225">
                  <c:v>1.007080078125E-3</c:v>
                </c:pt>
                <c:pt idx="28226">
                  <c:v>1.0068416595458984E-3</c:v>
                </c:pt>
                <c:pt idx="28227">
                  <c:v>1.007080078125E-3</c:v>
                </c:pt>
                <c:pt idx="28228">
                  <c:v>1.007080078125E-3</c:v>
                </c:pt>
                <c:pt idx="28229">
                  <c:v>1.0068416595458984E-3</c:v>
                </c:pt>
                <c:pt idx="28230">
                  <c:v>1.007080078125E-3</c:v>
                </c:pt>
                <c:pt idx="28231">
                  <c:v>1.007080078125E-3</c:v>
                </c:pt>
                <c:pt idx="28232">
                  <c:v>1.0068416595458984E-3</c:v>
                </c:pt>
                <c:pt idx="28233">
                  <c:v>1.007080078125E-3</c:v>
                </c:pt>
                <c:pt idx="28234">
                  <c:v>1.0080337524414063E-3</c:v>
                </c:pt>
                <c:pt idx="28235">
                  <c:v>1.0068416595458984E-3</c:v>
                </c:pt>
                <c:pt idx="28236">
                  <c:v>1.007080078125E-3</c:v>
                </c:pt>
                <c:pt idx="28237">
                  <c:v>1.007080078125E-3</c:v>
                </c:pt>
                <c:pt idx="28238">
                  <c:v>1.0068416595458984E-3</c:v>
                </c:pt>
                <c:pt idx="28239">
                  <c:v>1.007080078125E-3</c:v>
                </c:pt>
                <c:pt idx="28240">
                  <c:v>1.007080078125E-3</c:v>
                </c:pt>
                <c:pt idx="28241">
                  <c:v>1.0068416595458984E-3</c:v>
                </c:pt>
                <c:pt idx="28242">
                  <c:v>1.007080078125E-3</c:v>
                </c:pt>
                <c:pt idx="28243">
                  <c:v>1.007080078125E-3</c:v>
                </c:pt>
                <c:pt idx="28244">
                  <c:v>1.0068416595458984E-3</c:v>
                </c:pt>
                <c:pt idx="28245">
                  <c:v>1.007080078125E-3</c:v>
                </c:pt>
                <c:pt idx="28246">
                  <c:v>1.0080337524414063E-3</c:v>
                </c:pt>
                <c:pt idx="28247">
                  <c:v>1.007080078125E-3</c:v>
                </c:pt>
                <c:pt idx="28248">
                  <c:v>1.0068416595458984E-3</c:v>
                </c:pt>
                <c:pt idx="28249">
                  <c:v>1.007080078125E-3</c:v>
                </c:pt>
                <c:pt idx="28250">
                  <c:v>1.007080078125E-3</c:v>
                </c:pt>
                <c:pt idx="28251">
                  <c:v>1.0068416595458984E-3</c:v>
                </c:pt>
                <c:pt idx="28252">
                  <c:v>1.007080078125E-3</c:v>
                </c:pt>
                <c:pt idx="28253">
                  <c:v>1.007080078125E-3</c:v>
                </c:pt>
                <c:pt idx="28254">
                  <c:v>1.0068416595458984E-3</c:v>
                </c:pt>
                <c:pt idx="28255">
                  <c:v>1.007080078125E-3</c:v>
                </c:pt>
                <c:pt idx="28256">
                  <c:v>1.007080078125E-3</c:v>
                </c:pt>
                <c:pt idx="28257">
                  <c:v>1.0068416595458984E-3</c:v>
                </c:pt>
                <c:pt idx="28258">
                  <c:v>1.007080078125E-3</c:v>
                </c:pt>
                <c:pt idx="28259">
                  <c:v>1.0080337524414063E-3</c:v>
                </c:pt>
                <c:pt idx="28260">
                  <c:v>1.0068416595458984E-3</c:v>
                </c:pt>
                <c:pt idx="28261">
                  <c:v>1.007080078125E-3</c:v>
                </c:pt>
                <c:pt idx="28262">
                  <c:v>1.007080078125E-3</c:v>
                </c:pt>
                <c:pt idx="28263">
                  <c:v>1.0068416595458984E-3</c:v>
                </c:pt>
                <c:pt idx="28264">
                  <c:v>1.007080078125E-3</c:v>
                </c:pt>
                <c:pt idx="28265">
                  <c:v>1.007080078125E-3</c:v>
                </c:pt>
                <c:pt idx="28266">
                  <c:v>1.0068416595458984E-3</c:v>
                </c:pt>
                <c:pt idx="28267">
                  <c:v>1.007080078125E-3</c:v>
                </c:pt>
                <c:pt idx="28268">
                  <c:v>1.007080078125E-3</c:v>
                </c:pt>
                <c:pt idx="28269">
                  <c:v>1.0068416595458984E-3</c:v>
                </c:pt>
                <c:pt idx="28270">
                  <c:v>1.007080078125E-3</c:v>
                </c:pt>
                <c:pt idx="28271">
                  <c:v>1.0080337524414063E-3</c:v>
                </c:pt>
                <c:pt idx="28272">
                  <c:v>1.007080078125E-3</c:v>
                </c:pt>
                <c:pt idx="28273">
                  <c:v>1.0068416595458984E-3</c:v>
                </c:pt>
                <c:pt idx="28274">
                  <c:v>1.007080078125E-3</c:v>
                </c:pt>
                <c:pt idx="28275">
                  <c:v>1.007080078125E-3</c:v>
                </c:pt>
                <c:pt idx="28276">
                  <c:v>1.0068416595458984E-3</c:v>
                </c:pt>
                <c:pt idx="28277">
                  <c:v>1.007080078125E-3</c:v>
                </c:pt>
                <c:pt idx="28278">
                  <c:v>1.007080078125E-3</c:v>
                </c:pt>
                <c:pt idx="28279">
                  <c:v>1.0068416595458984E-3</c:v>
                </c:pt>
                <c:pt idx="28280">
                  <c:v>1.007080078125E-3</c:v>
                </c:pt>
                <c:pt idx="28281">
                  <c:v>1.007080078125E-3</c:v>
                </c:pt>
                <c:pt idx="28282">
                  <c:v>1.0068416595458984E-3</c:v>
                </c:pt>
                <c:pt idx="28283">
                  <c:v>1.007080078125E-3</c:v>
                </c:pt>
                <c:pt idx="28284">
                  <c:v>1.0080337524414063E-3</c:v>
                </c:pt>
                <c:pt idx="28285">
                  <c:v>1.0068416595458984E-3</c:v>
                </c:pt>
                <c:pt idx="28286">
                  <c:v>1.007080078125E-3</c:v>
                </c:pt>
                <c:pt idx="28287">
                  <c:v>1.007080078125E-3</c:v>
                </c:pt>
                <c:pt idx="28288">
                  <c:v>2.0139217376708984E-3</c:v>
                </c:pt>
                <c:pt idx="28289">
                  <c:v>1.007080078125E-3</c:v>
                </c:pt>
                <c:pt idx="28290">
                  <c:v>1.0068416595458984E-3</c:v>
                </c:pt>
                <c:pt idx="28291">
                  <c:v>1.007080078125E-3</c:v>
                </c:pt>
                <c:pt idx="28292">
                  <c:v>1.007080078125E-3</c:v>
                </c:pt>
                <c:pt idx="28293">
                  <c:v>1.0068416595458984E-3</c:v>
                </c:pt>
                <c:pt idx="28294">
                  <c:v>1.007080078125E-3</c:v>
                </c:pt>
                <c:pt idx="28295">
                  <c:v>1.0080337524414063E-3</c:v>
                </c:pt>
                <c:pt idx="28296">
                  <c:v>1.007080078125E-3</c:v>
                </c:pt>
                <c:pt idx="28297">
                  <c:v>1.0068416595458984E-3</c:v>
                </c:pt>
                <c:pt idx="28298">
                  <c:v>1.007080078125E-3</c:v>
                </c:pt>
                <c:pt idx="28299">
                  <c:v>1.007080078125E-3</c:v>
                </c:pt>
                <c:pt idx="28300">
                  <c:v>1.0068416595458984E-3</c:v>
                </c:pt>
                <c:pt idx="28301">
                  <c:v>1.007080078125E-3</c:v>
                </c:pt>
                <c:pt idx="28302">
                  <c:v>1.007080078125E-3</c:v>
                </c:pt>
                <c:pt idx="28303">
                  <c:v>1.0068416595458984E-3</c:v>
                </c:pt>
                <c:pt idx="28304">
                  <c:v>1.007080078125E-3</c:v>
                </c:pt>
                <c:pt idx="28305">
                  <c:v>1.007080078125E-3</c:v>
                </c:pt>
                <c:pt idx="28306">
                  <c:v>1.0068416595458984E-3</c:v>
                </c:pt>
                <c:pt idx="28307">
                  <c:v>1.007080078125E-3</c:v>
                </c:pt>
                <c:pt idx="28308">
                  <c:v>1.0080337524414063E-3</c:v>
                </c:pt>
                <c:pt idx="28309">
                  <c:v>1.0068416595458984E-3</c:v>
                </c:pt>
                <c:pt idx="28310">
                  <c:v>1.007080078125E-3</c:v>
                </c:pt>
                <c:pt idx="28311">
                  <c:v>1.007080078125E-3</c:v>
                </c:pt>
                <c:pt idx="28312">
                  <c:v>1.0068416595458984E-3</c:v>
                </c:pt>
                <c:pt idx="28313">
                  <c:v>1.007080078125E-3</c:v>
                </c:pt>
                <c:pt idx="28314">
                  <c:v>1.007080078125E-3</c:v>
                </c:pt>
                <c:pt idx="28315">
                  <c:v>1.0068416595458984E-3</c:v>
                </c:pt>
                <c:pt idx="28316">
                  <c:v>1.007080078125E-3</c:v>
                </c:pt>
                <c:pt idx="28317">
                  <c:v>1.007080078125E-3</c:v>
                </c:pt>
                <c:pt idx="28318">
                  <c:v>1.0068416595458984E-3</c:v>
                </c:pt>
                <c:pt idx="28319">
                  <c:v>1.007080078125E-3</c:v>
                </c:pt>
                <c:pt idx="28320">
                  <c:v>1.0080337524414063E-3</c:v>
                </c:pt>
                <c:pt idx="28321">
                  <c:v>1.007080078125E-3</c:v>
                </c:pt>
                <c:pt idx="28322">
                  <c:v>1.0068416595458984E-3</c:v>
                </c:pt>
                <c:pt idx="28323">
                  <c:v>3.0210018157958984E-3</c:v>
                </c:pt>
                <c:pt idx="28324">
                  <c:v>1.007080078125E-3</c:v>
                </c:pt>
                <c:pt idx="28325">
                  <c:v>1.007080078125E-3</c:v>
                </c:pt>
                <c:pt idx="28326">
                  <c:v>1.0068416595458984E-3</c:v>
                </c:pt>
                <c:pt idx="28327">
                  <c:v>1.007080078125E-3</c:v>
                </c:pt>
                <c:pt idx="28328">
                  <c:v>1.007080078125E-3</c:v>
                </c:pt>
                <c:pt idx="28329">
                  <c:v>1.0068416595458984E-3</c:v>
                </c:pt>
                <c:pt idx="28330">
                  <c:v>1.007080078125E-3</c:v>
                </c:pt>
                <c:pt idx="28331">
                  <c:v>1.0080337524414063E-3</c:v>
                </c:pt>
                <c:pt idx="28332">
                  <c:v>1.0068416595458984E-3</c:v>
                </c:pt>
                <c:pt idx="28333">
                  <c:v>1.007080078125E-3</c:v>
                </c:pt>
                <c:pt idx="28334">
                  <c:v>1.007080078125E-3</c:v>
                </c:pt>
                <c:pt idx="28335">
                  <c:v>1.0068416595458984E-3</c:v>
                </c:pt>
                <c:pt idx="28336">
                  <c:v>1.007080078125E-3</c:v>
                </c:pt>
                <c:pt idx="28337">
                  <c:v>1.007080078125E-3</c:v>
                </c:pt>
                <c:pt idx="28338">
                  <c:v>1.0068416595458984E-3</c:v>
                </c:pt>
                <c:pt idx="28339">
                  <c:v>1.007080078125E-3</c:v>
                </c:pt>
                <c:pt idx="28340">
                  <c:v>1.007080078125E-3</c:v>
                </c:pt>
                <c:pt idx="28341">
                  <c:v>1.0068416595458984E-3</c:v>
                </c:pt>
                <c:pt idx="28342">
                  <c:v>1.007080078125E-3</c:v>
                </c:pt>
                <c:pt idx="28343">
                  <c:v>1.0080337524414063E-3</c:v>
                </c:pt>
                <c:pt idx="28344">
                  <c:v>1.007080078125E-3</c:v>
                </c:pt>
                <c:pt idx="28345">
                  <c:v>1.0068416595458984E-3</c:v>
                </c:pt>
                <c:pt idx="28346">
                  <c:v>1.007080078125E-3</c:v>
                </c:pt>
                <c:pt idx="28347">
                  <c:v>1.007080078125E-3</c:v>
                </c:pt>
                <c:pt idx="28348">
                  <c:v>1.0068416595458984E-3</c:v>
                </c:pt>
                <c:pt idx="28349">
                  <c:v>1.007080078125E-3</c:v>
                </c:pt>
                <c:pt idx="28350">
                  <c:v>1.007080078125E-3</c:v>
                </c:pt>
                <c:pt idx="28351">
                  <c:v>1.0068416595458984E-3</c:v>
                </c:pt>
                <c:pt idx="28352">
                  <c:v>1.007080078125E-3</c:v>
                </c:pt>
                <c:pt idx="28353">
                  <c:v>1.007080078125E-3</c:v>
                </c:pt>
                <c:pt idx="28354">
                  <c:v>1.0068416595458984E-3</c:v>
                </c:pt>
                <c:pt idx="28355">
                  <c:v>1.0080337524414063E-3</c:v>
                </c:pt>
                <c:pt idx="28356">
                  <c:v>1.007080078125E-3</c:v>
                </c:pt>
                <c:pt idx="28357">
                  <c:v>1.0068416595458984E-3</c:v>
                </c:pt>
                <c:pt idx="28358">
                  <c:v>1.007080078125E-3</c:v>
                </c:pt>
                <c:pt idx="28359">
                  <c:v>1.007080078125E-3</c:v>
                </c:pt>
                <c:pt idx="28360">
                  <c:v>1.0068416595458984E-3</c:v>
                </c:pt>
                <c:pt idx="28361">
                  <c:v>4.0280818939208984E-3</c:v>
                </c:pt>
                <c:pt idx="28362">
                  <c:v>1.007080078125E-3</c:v>
                </c:pt>
                <c:pt idx="28363">
                  <c:v>1.0068416595458984E-3</c:v>
                </c:pt>
                <c:pt idx="28364">
                  <c:v>1.007080078125E-3</c:v>
                </c:pt>
                <c:pt idx="28365">
                  <c:v>1.0080337524414063E-3</c:v>
                </c:pt>
                <c:pt idx="28366">
                  <c:v>1.007080078125E-3</c:v>
                </c:pt>
                <c:pt idx="28367">
                  <c:v>1.0068416595458984E-3</c:v>
                </c:pt>
                <c:pt idx="28368">
                  <c:v>1.007080078125E-3</c:v>
                </c:pt>
                <c:pt idx="28369">
                  <c:v>1.007080078125E-3</c:v>
                </c:pt>
                <c:pt idx="28370">
                  <c:v>1.0068416595458984E-3</c:v>
                </c:pt>
                <c:pt idx="28371">
                  <c:v>1.007080078125E-3</c:v>
                </c:pt>
                <c:pt idx="28372">
                  <c:v>1.007080078125E-3</c:v>
                </c:pt>
                <c:pt idx="28373">
                  <c:v>1.0068416595458984E-3</c:v>
                </c:pt>
                <c:pt idx="28374">
                  <c:v>1.007080078125E-3</c:v>
                </c:pt>
                <c:pt idx="28375">
                  <c:v>1.007080078125E-3</c:v>
                </c:pt>
                <c:pt idx="28376">
                  <c:v>1.0068416595458984E-3</c:v>
                </c:pt>
                <c:pt idx="28377">
                  <c:v>1.0080337524414063E-3</c:v>
                </c:pt>
                <c:pt idx="28378">
                  <c:v>1.007080078125E-3</c:v>
                </c:pt>
                <c:pt idx="28379">
                  <c:v>1.0068416595458984E-3</c:v>
                </c:pt>
                <c:pt idx="28380">
                  <c:v>1.007080078125E-3</c:v>
                </c:pt>
                <c:pt idx="28381">
                  <c:v>1.007080078125E-3</c:v>
                </c:pt>
                <c:pt idx="28382">
                  <c:v>1.0068416595458984E-3</c:v>
                </c:pt>
                <c:pt idx="28383">
                  <c:v>1.007080078125E-3</c:v>
                </c:pt>
                <c:pt idx="28384">
                  <c:v>1.007080078125E-3</c:v>
                </c:pt>
                <c:pt idx="28385">
                  <c:v>1.0068416595458984E-3</c:v>
                </c:pt>
                <c:pt idx="28386">
                  <c:v>1.007080078125E-3</c:v>
                </c:pt>
                <c:pt idx="28387">
                  <c:v>1.007080078125E-3</c:v>
                </c:pt>
                <c:pt idx="28388">
                  <c:v>1.0068416595458984E-3</c:v>
                </c:pt>
                <c:pt idx="28389">
                  <c:v>1.007080078125E-3</c:v>
                </c:pt>
                <c:pt idx="28390">
                  <c:v>1.0080337524414063E-3</c:v>
                </c:pt>
                <c:pt idx="28391">
                  <c:v>1.007080078125E-3</c:v>
                </c:pt>
                <c:pt idx="28392">
                  <c:v>1.0068416595458984E-3</c:v>
                </c:pt>
                <c:pt idx="28393">
                  <c:v>1.007080078125E-3</c:v>
                </c:pt>
                <c:pt idx="28394">
                  <c:v>1.007080078125E-3</c:v>
                </c:pt>
                <c:pt idx="28395">
                  <c:v>1.0068416595458984E-3</c:v>
                </c:pt>
                <c:pt idx="28396">
                  <c:v>1.007080078125E-3</c:v>
                </c:pt>
                <c:pt idx="28397">
                  <c:v>1.007080078125E-3</c:v>
                </c:pt>
                <c:pt idx="28398">
                  <c:v>1.0068416595458984E-3</c:v>
                </c:pt>
                <c:pt idx="28399">
                  <c:v>1.007080078125E-3</c:v>
                </c:pt>
                <c:pt idx="28400">
                  <c:v>1.007080078125E-3</c:v>
                </c:pt>
                <c:pt idx="28401">
                  <c:v>1.0068416595458984E-3</c:v>
                </c:pt>
                <c:pt idx="28402">
                  <c:v>1.0080337524414063E-3</c:v>
                </c:pt>
                <c:pt idx="28403">
                  <c:v>1.007080078125E-3</c:v>
                </c:pt>
                <c:pt idx="28404">
                  <c:v>1.0068416595458984E-3</c:v>
                </c:pt>
                <c:pt idx="28405">
                  <c:v>2.01416015625E-3</c:v>
                </c:pt>
                <c:pt idx="28406">
                  <c:v>1.0068416595458984E-3</c:v>
                </c:pt>
                <c:pt idx="28407">
                  <c:v>1.007080078125E-3</c:v>
                </c:pt>
                <c:pt idx="28408">
                  <c:v>1.007080078125E-3</c:v>
                </c:pt>
                <c:pt idx="28409">
                  <c:v>1.0068416595458984E-3</c:v>
                </c:pt>
                <c:pt idx="28410">
                  <c:v>9.0641975402832031E-3</c:v>
                </c:pt>
                <c:pt idx="28411">
                  <c:v>1.0068416595458984E-3</c:v>
                </c:pt>
                <c:pt idx="28412">
                  <c:v>1.007080078125E-3</c:v>
                </c:pt>
                <c:pt idx="28413">
                  <c:v>1.007080078125E-3</c:v>
                </c:pt>
                <c:pt idx="28414">
                  <c:v>1.0068416595458984E-3</c:v>
                </c:pt>
                <c:pt idx="28415">
                  <c:v>1.007080078125E-3</c:v>
                </c:pt>
                <c:pt idx="28416">
                  <c:v>1.007080078125E-3</c:v>
                </c:pt>
                <c:pt idx="28417">
                  <c:v>1.0068416595458984E-3</c:v>
                </c:pt>
                <c:pt idx="28418">
                  <c:v>1.0080337524414063E-3</c:v>
                </c:pt>
                <c:pt idx="28419">
                  <c:v>1.007080078125E-3</c:v>
                </c:pt>
                <c:pt idx="28420">
                  <c:v>1.0068416595458984E-3</c:v>
                </c:pt>
                <c:pt idx="28421">
                  <c:v>1.007080078125E-3</c:v>
                </c:pt>
                <c:pt idx="28422">
                  <c:v>1.007080078125E-3</c:v>
                </c:pt>
                <c:pt idx="28423">
                  <c:v>1.0068416595458984E-3</c:v>
                </c:pt>
                <c:pt idx="28424">
                  <c:v>1.007080078125E-3</c:v>
                </c:pt>
                <c:pt idx="28425">
                  <c:v>1.007080078125E-3</c:v>
                </c:pt>
                <c:pt idx="28426">
                  <c:v>1.0068416595458984E-3</c:v>
                </c:pt>
                <c:pt idx="28427">
                  <c:v>1.007080078125E-3</c:v>
                </c:pt>
                <c:pt idx="28428">
                  <c:v>1.007080078125E-3</c:v>
                </c:pt>
                <c:pt idx="28429">
                  <c:v>1.0068416595458984E-3</c:v>
                </c:pt>
                <c:pt idx="28430">
                  <c:v>1.007080078125E-3</c:v>
                </c:pt>
                <c:pt idx="28431">
                  <c:v>1.0080337524414063E-3</c:v>
                </c:pt>
                <c:pt idx="28432">
                  <c:v>1.007080078125E-3</c:v>
                </c:pt>
                <c:pt idx="28433">
                  <c:v>1.0068416595458984E-3</c:v>
                </c:pt>
                <c:pt idx="28434">
                  <c:v>1.007080078125E-3</c:v>
                </c:pt>
                <c:pt idx="28435">
                  <c:v>1.007080078125E-3</c:v>
                </c:pt>
                <c:pt idx="28436">
                  <c:v>1.0068416595458984E-3</c:v>
                </c:pt>
                <c:pt idx="28437">
                  <c:v>1.007080078125E-3</c:v>
                </c:pt>
                <c:pt idx="28438">
                  <c:v>1.007080078125E-3</c:v>
                </c:pt>
                <c:pt idx="28439">
                  <c:v>1.0068416595458984E-3</c:v>
                </c:pt>
                <c:pt idx="28440">
                  <c:v>1.007080078125E-3</c:v>
                </c:pt>
                <c:pt idx="28441">
                  <c:v>1.007080078125E-3</c:v>
                </c:pt>
                <c:pt idx="28442">
                  <c:v>1.0068416595458984E-3</c:v>
                </c:pt>
                <c:pt idx="28443">
                  <c:v>1.0080337524414063E-3</c:v>
                </c:pt>
                <c:pt idx="28444">
                  <c:v>1.007080078125E-3</c:v>
                </c:pt>
                <c:pt idx="28445">
                  <c:v>1.0068416595458984E-3</c:v>
                </c:pt>
                <c:pt idx="28446">
                  <c:v>1.007080078125E-3</c:v>
                </c:pt>
                <c:pt idx="28447">
                  <c:v>1.007080078125E-3</c:v>
                </c:pt>
                <c:pt idx="28448">
                  <c:v>1.0068416595458984E-3</c:v>
                </c:pt>
                <c:pt idx="28449">
                  <c:v>1.007080078125E-3</c:v>
                </c:pt>
                <c:pt idx="28450">
                  <c:v>1.007080078125E-3</c:v>
                </c:pt>
                <c:pt idx="28451">
                  <c:v>1.0068416595458984E-3</c:v>
                </c:pt>
                <c:pt idx="28452">
                  <c:v>1.007080078125E-3</c:v>
                </c:pt>
                <c:pt idx="28453">
                  <c:v>1.007080078125E-3</c:v>
                </c:pt>
                <c:pt idx="28454">
                  <c:v>1.0068416595458984E-3</c:v>
                </c:pt>
                <c:pt idx="28455">
                  <c:v>1.007080078125E-3</c:v>
                </c:pt>
                <c:pt idx="28456">
                  <c:v>1.0080337524414063E-3</c:v>
                </c:pt>
                <c:pt idx="28457">
                  <c:v>1.007080078125E-3</c:v>
                </c:pt>
                <c:pt idx="28458">
                  <c:v>1.0068416595458984E-3</c:v>
                </c:pt>
                <c:pt idx="28459">
                  <c:v>1.007080078125E-3</c:v>
                </c:pt>
                <c:pt idx="28460">
                  <c:v>1.007080078125E-3</c:v>
                </c:pt>
                <c:pt idx="28461">
                  <c:v>1.0068416595458984E-3</c:v>
                </c:pt>
                <c:pt idx="28462">
                  <c:v>1.007080078125E-3</c:v>
                </c:pt>
                <c:pt idx="28463">
                  <c:v>1.007080078125E-3</c:v>
                </c:pt>
                <c:pt idx="28464">
                  <c:v>1.0068416595458984E-3</c:v>
                </c:pt>
                <c:pt idx="28465">
                  <c:v>1.007080078125E-3</c:v>
                </c:pt>
                <c:pt idx="28466">
                  <c:v>1.007080078125E-3</c:v>
                </c:pt>
                <c:pt idx="28467">
                  <c:v>1.0068416595458984E-3</c:v>
                </c:pt>
                <c:pt idx="28468">
                  <c:v>1.0080337524414063E-3</c:v>
                </c:pt>
                <c:pt idx="28469">
                  <c:v>1.007080078125E-3</c:v>
                </c:pt>
                <c:pt idx="28470">
                  <c:v>1.0068416595458984E-3</c:v>
                </c:pt>
                <c:pt idx="28471">
                  <c:v>1.007080078125E-3</c:v>
                </c:pt>
                <c:pt idx="28472">
                  <c:v>1.007080078125E-3</c:v>
                </c:pt>
                <c:pt idx="28473">
                  <c:v>1.0068416595458984E-3</c:v>
                </c:pt>
                <c:pt idx="28474">
                  <c:v>1.007080078125E-3</c:v>
                </c:pt>
                <c:pt idx="28475">
                  <c:v>1.007080078125E-3</c:v>
                </c:pt>
                <c:pt idx="28476">
                  <c:v>1.0068416595458984E-3</c:v>
                </c:pt>
                <c:pt idx="28477">
                  <c:v>1.007080078125E-3</c:v>
                </c:pt>
                <c:pt idx="28478">
                  <c:v>1.007080078125E-3</c:v>
                </c:pt>
                <c:pt idx="28479">
                  <c:v>1.0068416595458984E-3</c:v>
                </c:pt>
                <c:pt idx="28480">
                  <c:v>1.007080078125E-3</c:v>
                </c:pt>
                <c:pt idx="28481">
                  <c:v>1.0080337524414063E-3</c:v>
                </c:pt>
                <c:pt idx="28482">
                  <c:v>1.007080078125E-3</c:v>
                </c:pt>
                <c:pt idx="28483">
                  <c:v>1.0068416595458984E-3</c:v>
                </c:pt>
                <c:pt idx="28484">
                  <c:v>1.007080078125E-3</c:v>
                </c:pt>
                <c:pt idx="28485">
                  <c:v>1.007080078125E-3</c:v>
                </c:pt>
                <c:pt idx="28486">
                  <c:v>1.0068416595458984E-3</c:v>
                </c:pt>
                <c:pt idx="28487">
                  <c:v>1.007080078125E-3</c:v>
                </c:pt>
                <c:pt idx="28488">
                  <c:v>1.007080078125E-3</c:v>
                </c:pt>
                <c:pt idx="28489">
                  <c:v>1.0068416595458984E-3</c:v>
                </c:pt>
                <c:pt idx="28490">
                  <c:v>1.007080078125E-3</c:v>
                </c:pt>
                <c:pt idx="28491">
                  <c:v>1.007080078125E-3</c:v>
                </c:pt>
                <c:pt idx="28492">
                  <c:v>1.0068416595458984E-3</c:v>
                </c:pt>
                <c:pt idx="28493">
                  <c:v>1.0080337524414063E-3</c:v>
                </c:pt>
                <c:pt idx="28494">
                  <c:v>1.007080078125E-3</c:v>
                </c:pt>
                <c:pt idx="28495">
                  <c:v>1.0068416595458984E-3</c:v>
                </c:pt>
                <c:pt idx="28496">
                  <c:v>1.007080078125E-3</c:v>
                </c:pt>
                <c:pt idx="28497">
                  <c:v>1.007080078125E-3</c:v>
                </c:pt>
                <c:pt idx="28498">
                  <c:v>1.0068416595458984E-3</c:v>
                </c:pt>
                <c:pt idx="28499">
                  <c:v>1.007080078125E-3</c:v>
                </c:pt>
                <c:pt idx="28500">
                  <c:v>1.007080078125E-3</c:v>
                </c:pt>
                <c:pt idx="28501">
                  <c:v>1.0068416595458984E-3</c:v>
                </c:pt>
                <c:pt idx="28502">
                  <c:v>1.007080078125E-3</c:v>
                </c:pt>
                <c:pt idx="28503">
                  <c:v>1.007080078125E-3</c:v>
                </c:pt>
                <c:pt idx="28504">
                  <c:v>1.0068416595458984E-3</c:v>
                </c:pt>
                <c:pt idx="28505">
                  <c:v>1.007080078125E-3</c:v>
                </c:pt>
                <c:pt idx="28506">
                  <c:v>1.0080337524414063E-3</c:v>
                </c:pt>
                <c:pt idx="28507">
                  <c:v>1.007080078125E-3</c:v>
                </c:pt>
                <c:pt idx="28508">
                  <c:v>1.0068416595458984E-3</c:v>
                </c:pt>
                <c:pt idx="28509">
                  <c:v>1.007080078125E-3</c:v>
                </c:pt>
                <c:pt idx="28510">
                  <c:v>1.007080078125E-3</c:v>
                </c:pt>
                <c:pt idx="28511">
                  <c:v>1.0068416595458984E-3</c:v>
                </c:pt>
                <c:pt idx="28512">
                  <c:v>1.007080078125E-3</c:v>
                </c:pt>
                <c:pt idx="28513">
                  <c:v>1.007080078125E-3</c:v>
                </c:pt>
                <c:pt idx="28514">
                  <c:v>1.0068416595458984E-3</c:v>
                </c:pt>
                <c:pt idx="28515">
                  <c:v>1.007080078125E-3</c:v>
                </c:pt>
                <c:pt idx="28516">
                  <c:v>1.007080078125E-3</c:v>
                </c:pt>
                <c:pt idx="28517">
                  <c:v>1.0068416595458984E-3</c:v>
                </c:pt>
                <c:pt idx="28518">
                  <c:v>1.0080337524414063E-3</c:v>
                </c:pt>
                <c:pt idx="28519">
                  <c:v>1.007080078125E-3</c:v>
                </c:pt>
                <c:pt idx="28520">
                  <c:v>1.0068416595458984E-3</c:v>
                </c:pt>
                <c:pt idx="28521">
                  <c:v>1.007080078125E-3</c:v>
                </c:pt>
                <c:pt idx="28522">
                  <c:v>1.007080078125E-3</c:v>
                </c:pt>
                <c:pt idx="28523">
                  <c:v>1.0068416595458984E-3</c:v>
                </c:pt>
                <c:pt idx="28524">
                  <c:v>1.007080078125E-3</c:v>
                </c:pt>
                <c:pt idx="28525">
                  <c:v>1.007080078125E-3</c:v>
                </c:pt>
                <c:pt idx="28526">
                  <c:v>1.0068416595458984E-3</c:v>
                </c:pt>
                <c:pt idx="28527">
                  <c:v>1.007080078125E-3</c:v>
                </c:pt>
                <c:pt idx="28528">
                  <c:v>1.007080078125E-3</c:v>
                </c:pt>
                <c:pt idx="28529">
                  <c:v>1.0068416595458984E-3</c:v>
                </c:pt>
                <c:pt idx="28530">
                  <c:v>1.007080078125E-3</c:v>
                </c:pt>
                <c:pt idx="28531">
                  <c:v>1.0080337524414063E-3</c:v>
                </c:pt>
                <c:pt idx="28532">
                  <c:v>1.007080078125E-3</c:v>
                </c:pt>
                <c:pt idx="28533">
                  <c:v>1.0068416595458984E-3</c:v>
                </c:pt>
                <c:pt idx="28534">
                  <c:v>1.007080078125E-3</c:v>
                </c:pt>
                <c:pt idx="28535">
                  <c:v>1.007080078125E-3</c:v>
                </c:pt>
                <c:pt idx="28536">
                  <c:v>1.0068416595458984E-3</c:v>
                </c:pt>
                <c:pt idx="28537">
                  <c:v>1.007080078125E-3</c:v>
                </c:pt>
                <c:pt idx="28538">
                  <c:v>1.007080078125E-3</c:v>
                </c:pt>
                <c:pt idx="28539">
                  <c:v>1.0068416595458984E-3</c:v>
                </c:pt>
                <c:pt idx="28540">
                  <c:v>1.007080078125E-3</c:v>
                </c:pt>
                <c:pt idx="28541">
                  <c:v>1.007080078125E-3</c:v>
                </c:pt>
                <c:pt idx="28542">
                  <c:v>1.0068416595458984E-3</c:v>
                </c:pt>
                <c:pt idx="28543">
                  <c:v>1.0080337524414063E-3</c:v>
                </c:pt>
                <c:pt idx="28544">
                  <c:v>1.007080078125E-3</c:v>
                </c:pt>
                <c:pt idx="28545">
                  <c:v>1.0068416595458984E-3</c:v>
                </c:pt>
                <c:pt idx="28546">
                  <c:v>1.007080078125E-3</c:v>
                </c:pt>
                <c:pt idx="28547">
                  <c:v>1.007080078125E-3</c:v>
                </c:pt>
                <c:pt idx="28548">
                  <c:v>1.0068416595458984E-3</c:v>
                </c:pt>
                <c:pt idx="28549">
                  <c:v>1.007080078125E-3</c:v>
                </c:pt>
                <c:pt idx="28550">
                  <c:v>1.007080078125E-3</c:v>
                </c:pt>
                <c:pt idx="28551">
                  <c:v>1.0068416595458984E-3</c:v>
                </c:pt>
                <c:pt idx="28552">
                  <c:v>1.007080078125E-3</c:v>
                </c:pt>
                <c:pt idx="28553">
                  <c:v>1.007080078125E-3</c:v>
                </c:pt>
                <c:pt idx="28554">
                  <c:v>1.0068416595458984E-3</c:v>
                </c:pt>
                <c:pt idx="28555">
                  <c:v>1.007080078125E-3</c:v>
                </c:pt>
                <c:pt idx="28556">
                  <c:v>1.0080337524414063E-3</c:v>
                </c:pt>
                <c:pt idx="28557">
                  <c:v>1.007080078125E-3</c:v>
                </c:pt>
                <c:pt idx="28558">
                  <c:v>1.0068416595458984E-3</c:v>
                </c:pt>
                <c:pt idx="28559">
                  <c:v>1.007080078125E-3</c:v>
                </c:pt>
                <c:pt idx="28560">
                  <c:v>1.007080078125E-3</c:v>
                </c:pt>
                <c:pt idx="28561">
                  <c:v>1.0068416595458984E-3</c:v>
                </c:pt>
                <c:pt idx="28562">
                  <c:v>1.007080078125E-3</c:v>
                </c:pt>
                <c:pt idx="28563">
                  <c:v>1.007080078125E-3</c:v>
                </c:pt>
                <c:pt idx="28564">
                  <c:v>1.0068416595458984E-3</c:v>
                </c:pt>
                <c:pt idx="28565">
                  <c:v>1.007080078125E-3</c:v>
                </c:pt>
                <c:pt idx="28566">
                  <c:v>1.0068416595458984E-3</c:v>
                </c:pt>
                <c:pt idx="28567">
                  <c:v>1.007080078125E-3</c:v>
                </c:pt>
                <c:pt idx="28568">
                  <c:v>1.0080337524414063E-3</c:v>
                </c:pt>
                <c:pt idx="28569">
                  <c:v>1.007080078125E-3</c:v>
                </c:pt>
                <c:pt idx="28570">
                  <c:v>1.0068416595458984E-3</c:v>
                </c:pt>
                <c:pt idx="28571">
                  <c:v>1.007080078125E-3</c:v>
                </c:pt>
                <c:pt idx="28572">
                  <c:v>1.007080078125E-3</c:v>
                </c:pt>
                <c:pt idx="28573">
                  <c:v>1.0068416595458984E-3</c:v>
                </c:pt>
                <c:pt idx="28574">
                  <c:v>1.007080078125E-3</c:v>
                </c:pt>
                <c:pt idx="28575">
                  <c:v>1.007080078125E-3</c:v>
                </c:pt>
                <c:pt idx="28576">
                  <c:v>1.0068416595458984E-3</c:v>
                </c:pt>
                <c:pt idx="28577">
                  <c:v>1.007080078125E-3</c:v>
                </c:pt>
                <c:pt idx="28578">
                  <c:v>1.007080078125E-3</c:v>
                </c:pt>
                <c:pt idx="28579">
                  <c:v>1.0068416595458984E-3</c:v>
                </c:pt>
                <c:pt idx="28580">
                  <c:v>1.007080078125E-3</c:v>
                </c:pt>
                <c:pt idx="28581">
                  <c:v>1.0080337524414063E-3</c:v>
                </c:pt>
                <c:pt idx="28582">
                  <c:v>1.007080078125E-3</c:v>
                </c:pt>
                <c:pt idx="28583">
                  <c:v>1.0068416595458984E-3</c:v>
                </c:pt>
                <c:pt idx="28584">
                  <c:v>1.007080078125E-3</c:v>
                </c:pt>
                <c:pt idx="28585">
                  <c:v>1.007080078125E-3</c:v>
                </c:pt>
                <c:pt idx="28586">
                  <c:v>1.0068416595458984E-3</c:v>
                </c:pt>
                <c:pt idx="28587">
                  <c:v>1.007080078125E-3</c:v>
                </c:pt>
                <c:pt idx="28588">
                  <c:v>1.0068416595458984E-3</c:v>
                </c:pt>
                <c:pt idx="28589">
                  <c:v>1.007080078125E-3</c:v>
                </c:pt>
                <c:pt idx="28590">
                  <c:v>1.007080078125E-3</c:v>
                </c:pt>
                <c:pt idx="28591">
                  <c:v>1.0068416595458984E-3</c:v>
                </c:pt>
                <c:pt idx="28592">
                  <c:v>1.007080078125E-3</c:v>
                </c:pt>
                <c:pt idx="28593">
                  <c:v>1.0080337524414063E-3</c:v>
                </c:pt>
                <c:pt idx="28594">
                  <c:v>1.007080078125E-3</c:v>
                </c:pt>
                <c:pt idx="28595">
                  <c:v>1.0068416595458984E-3</c:v>
                </c:pt>
                <c:pt idx="28596">
                  <c:v>1.007080078125E-3</c:v>
                </c:pt>
                <c:pt idx="28597">
                  <c:v>1.007080078125E-3</c:v>
                </c:pt>
                <c:pt idx="28598">
                  <c:v>1.0068416595458984E-3</c:v>
                </c:pt>
                <c:pt idx="28599">
                  <c:v>1.007080078125E-3</c:v>
                </c:pt>
                <c:pt idx="28600">
                  <c:v>1.007080078125E-3</c:v>
                </c:pt>
                <c:pt idx="28601">
                  <c:v>1.0068416595458984E-3</c:v>
                </c:pt>
                <c:pt idx="28602">
                  <c:v>1.007080078125E-3</c:v>
                </c:pt>
                <c:pt idx="28603">
                  <c:v>1.007080078125E-3</c:v>
                </c:pt>
                <c:pt idx="28604">
                  <c:v>1.0068416595458984E-3</c:v>
                </c:pt>
                <c:pt idx="28605">
                  <c:v>1.007080078125E-3</c:v>
                </c:pt>
                <c:pt idx="28606">
                  <c:v>1.0080337524414063E-3</c:v>
                </c:pt>
                <c:pt idx="28607">
                  <c:v>1.007080078125E-3</c:v>
                </c:pt>
                <c:pt idx="28608">
                  <c:v>1.0068416595458984E-3</c:v>
                </c:pt>
                <c:pt idx="28609">
                  <c:v>1.007080078125E-3</c:v>
                </c:pt>
                <c:pt idx="28610">
                  <c:v>1.0068416595458984E-3</c:v>
                </c:pt>
                <c:pt idx="28611">
                  <c:v>1.007080078125E-3</c:v>
                </c:pt>
                <c:pt idx="28612">
                  <c:v>1.007080078125E-3</c:v>
                </c:pt>
                <c:pt idx="28613">
                  <c:v>1.0068416595458984E-3</c:v>
                </c:pt>
                <c:pt idx="28614">
                  <c:v>1.007080078125E-3</c:v>
                </c:pt>
                <c:pt idx="28615">
                  <c:v>1.007080078125E-3</c:v>
                </c:pt>
                <c:pt idx="28616">
                  <c:v>1.0068416595458984E-3</c:v>
                </c:pt>
                <c:pt idx="28617">
                  <c:v>1.007080078125E-3</c:v>
                </c:pt>
                <c:pt idx="28618">
                  <c:v>1.0080337524414063E-3</c:v>
                </c:pt>
                <c:pt idx="28619">
                  <c:v>1.007080078125E-3</c:v>
                </c:pt>
                <c:pt idx="28620">
                  <c:v>1.0068416595458984E-3</c:v>
                </c:pt>
                <c:pt idx="28621">
                  <c:v>1.007080078125E-3</c:v>
                </c:pt>
                <c:pt idx="28622">
                  <c:v>1.007080078125E-3</c:v>
                </c:pt>
                <c:pt idx="28623">
                  <c:v>1.0068416595458984E-3</c:v>
                </c:pt>
                <c:pt idx="28624">
                  <c:v>1.007080078125E-3</c:v>
                </c:pt>
                <c:pt idx="28625">
                  <c:v>1.007080078125E-3</c:v>
                </c:pt>
                <c:pt idx="28626">
                  <c:v>1.0068416595458984E-3</c:v>
                </c:pt>
                <c:pt idx="28627">
                  <c:v>1.007080078125E-3</c:v>
                </c:pt>
                <c:pt idx="28628">
                  <c:v>1.007080078125E-3</c:v>
                </c:pt>
                <c:pt idx="28629">
                  <c:v>1.0068416595458984E-3</c:v>
                </c:pt>
                <c:pt idx="28630">
                  <c:v>1.007080078125E-3</c:v>
                </c:pt>
                <c:pt idx="28631">
                  <c:v>1.0080337524414063E-3</c:v>
                </c:pt>
                <c:pt idx="28632">
                  <c:v>1.0068416595458984E-3</c:v>
                </c:pt>
                <c:pt idx="28633">
                  <c:v>3.0210018157958984E-3</c:v>
                </c:pt>
                <c:pt idx="28634">
                  <c:v>1.007080078125E-3</c:v>
                </c:pt>
                <c:pt idx="28635">
                  <c:v>1.007080078125E-3</c:v>
                </c:pt>
                <c:pt idx="28636">
                  <c:v>1.0068416595458984E-3</c:v>
                </c:pt>
                <c:pt idx="28637">
                  <c:v>1.007080078125E-3</c:v>
                </c:pt>
                <c:pt idx="28638">
                  <c:v>1.007080078125E-3</c:v>
                </c:pt>
                <c:pt idx="28639">
                  <c:v>1.0068416595458984E-3</c:v>
                </c:pt>
                <c:pt idx="28640">
                  <c:v>1.007080078125E-3</c:v>
                </c:pt>
                <c:pt idx="28641">
                  <c:v>1.0080337524414063E-3</c:v>
                </c:pt>
                <c:pt idx="28642">
                  <c:v>1.007080078125E-3</c:v>
                </c:pt>
                <c:pt idx="28643">
                  <c:v>1.0068416595458984E-3</c:v>
                </c:pt>
                <c:pt idx="28644">
                  <c:v>1.007080078125E-3</c:v>
                </c:pt>
                <c:pt idx="28645">
                  <c:v>1.007080078125E-3</c:v>
                </c:pt>
                <c:pt idx="28646">
                  <c:v>1.0068416595458984E-3</c:v>
                </c:pt>
                <c:pt idx="28647">
                  <c:v>1.007080078125E-3</c:v>
                </c:pt>
                <c:pt idx="28648">
                  <c:v>1.007080078125E-3</c:v>
                </c:pt>
                <c:pt idx="28649">
                  <c:v>1.0068416595458984E-3</c:v>
                </c:pt>
                <c:pt idx="28650">
                  <c:v>1.007080078125E-3</c:v>
                </c:pt>
                <c:pt idx="28651">
                  <c:v>1.007080078125E-3</c:v>
                </c:pt>
                <c:pt idx="28652">
                  <c:v>1.0068416595458984E-3</c:v>
                </c:pt>
                <c:pt idx="28653">
                  <c:v>1.007080078125E-3</c:v>
                </c:pt>
                <c:pt idx="28654">
                  <c:v>1.0080337524414063E-3</c:v>
                </c:pt>
                <c:pt idx="28655">
                  <c:v>1.0068416595458984E-3</c:v>
                </c:pt>
                <c:pt idx="28656">
                  <c:v>1.007080078125E-3</c:v>
                </c:pt>
                <c:pt idx="28657">
                  <c:v>1.007080078125E-3</c:v>
                </c:pt>
                <c:pt idx="28658">
                  <c:v>1.0068416595458984E-3</c:v>
                </c:pt>
                <c:pt idx="28659">
                  <c:v>1.007080078125E-3</c:v>
                </c:pt>
                <c:pt idx="28660">
                  <c:v>1.007080078125E-3</c:v>
                </c:pt>
                <c:pt idx="28661">
                  <c:v>1.0068416595458984E-3</c:v>
                </c:pt>
                <c:pt idx="28662">
                  <c:v>1.007080078125E-3</c:v>
                </c:pt>
                <c:pt idx="28663">
                  <c:v>1.007080078125E-3</c:v>
                </c:pt>
                <c:pt idx="28664">
                  <c:v>1.0068416595458984E-3</c:v>
                </c:pt>
                <c:pt idx="28665">
                  <c:v>1.007080078125E-3</c:v>
                </c:pt>
                <c:pt idx="28666">
                  <c:v>1.0080337524414063E-3</c:v>
                </c:pt>
                <c:pt idx="28667">
                  <c:v>1.007080078125E-3</c:v>
                </c:pt>
                <c:pt idx="28668">
                  <c:v>1.0068416595458984E-3</c:v>
                </c:pt>
                <c:pt idx="28669">
                  <c:v>1.007080078125E-3</c:v>
                </c:pt>
                <c:pt idx="28670">
                  <c:v>1.007080078125E-3</c:v>
                </c:pt>
                <c:pt idx="28671">
                  <c:v>1.0068416595458984E-3</c:v>
                </c:pt>
                <c:pt idx="28672">
                  <c:v>1.007080078125E-3</c:v>
                </c:pt>
                <c:pt idx="28673">
                  <c:v>1.007080078125E-3</c:v>
                </c:pt>
                <c:pt idx="28674">
                  <c:v>1.0068416595458984E-3</c:v>
                </c:pt>
                <c:pt idx="28675">
                  <c:v>1.007080078125E-3</c:v>
                </c:pt>
                <c:pt idx="28676">
                  <c:v>1.007080078125E-3</c:v>
                </c:pt>
                <c:pt idx="28677">
                  <c:v>1.0068416595458984E-3</c:v>
                </c:pt>
                <c:pt idx="28678">
                  <c:v>1.007080078125E-3</c:v>
                </c:pt>
                <c:pt idx="28679">
                  <c:v>1.0080337524414063E-3</c:v>
                </c:pt>
                <c:pt idx="28680">
                  <c:v>1.0068416595458984E-3</c:v>
                </c:pt>
                <c:pt idx="28681">
                  <c:v>1.007080078125E-3</c:v>
                </c:pt>
                <c:pt idx="28682">
                  <c:v>1.007080078125E-3</c:v>
                </c:pt>
                <c:pt idx="28683">
                  <c:v>1.0068416595458984E-3</c:v>
                </c:pt>
                <c:pt idx="28684">
                  <c:v>1.007080078125E-3</c:v>
                </c:pt>
                <c:pt idx="28685">
                  <c:v>1.007080078125E-3</c:v>
                </c:pt>
                <c:pt idx="28686">
                  <c:v>1.0068416595458984E-3</c:v>
                </c:pt>
                <c:pt idx="28687">
                  <c:v>1.007080078125E-3</c:v>
                </c:pt>
                <c:pt idx="28688">
                  <c:v>1.007080078125E-3</c:v>
                </c:pt>
                <c:pt idx="28689">
                  <c:v>1.0068416595458984E-3</c:v>
                </c:pt>
                <c:pt idx="28690">
                  <c:v>1.007080078125E-3</c:v>
                </c:pt>
                <c:pt idx="28691">
                  <c:v>1.0080337524414063E-3</c:v>
                </c:pt>
                <c:pt idx="28692">
                  <c:v>1.007080078125E-3</c:v>
                </c:pt>
                <c:pt idx="28693">
                  <c:v>1.0068416595458984E-3</c:v>
                </c:pt>
                <c:pt idx="28694">
                  <c:v>1.007080078125E-3</c:v>
                </c:pt>
                <c:pt idx="28695">
                  <c:v>1.007080078125E-3</c:v>
                </c:pt>
                <c:pt idx="28696">
                  <c:v>1.0068416595458984E-3</c:v>
                </c:pt>
                <c:pt idx="28697">
                  <c:v>1.007080078125E-3</c:v>
                </c:pt>
                <c:pt idx="28698">
                  <c:v>1.007080078125E-3</c:v>
                </c:pt>
                <c:pt idx="28699">
                  <c:v>1.0068416595458984E-3</c:v>
                </c:pt>
                <c:pt idx="28700">
                  <c:v>1.007080078125E-3</c:v>
                </c:pt>
                <c:pt idx="28701">
                  <c:v>1.007080078125E-3</c:v>
                </c:pt>
                <c:pt idx="28702">
                  <c:v>1.0068416595458984E-3</c:v>
                </c:pt>
                <c:pt idx="28703">
                  <c:v>1.007080078125E-3</c:v>
                </c:pt>
                <c:pt idx="28704">
                  <c:v>1.0080337524414063E-3</c:v>
                </c:pt>
                <c:pt idx="28705">
                  <c:v>1.0068416595458984E-3</c:v>
                </c:pt>
                <c:pt idx="28706">
                  <c:v>1.007080078125E-3</c:v>
                </c:pt>
                <c:pt idx="28707">
                  <c:v>1.007080078125E-3</c:v>
                </c:pt>
                <c:pt idx="28708">
                  <c:v>1.0068416595458984E-3</c:v>
                </c:pt>
                <c:pt idx="28709">
                  <c:v>1.007080078125E-3</c:v>
                </c:pt>
                <c:pt idx="28710">
                  <c:v>1.007080078125E-3</c:v>
                </c:pt>
                <c:pt idx="28711">
                  <c:v>1.0068416595458984E-3</c:v>
                </c:pt>
                <c:pt idx="28712">
                  <c:v>1.007080078125E-3</c:v>
                </c:pt>
                <c:pt idx="28713">
                  <c:v>1.007080078125E-3</c:v>
                </c:pt>
                <c:pt idx="28714">
                  <c:v>1.0068416595458984E-3</c:v>
                </c:pt>
                <c:pt idx="28715">
                  <c:v>1.007080078125E-3</c:v>
                </c:pt>
                <c:pt idx="28716">
                  <c:v>1.0080337524414063E-3</c:v>
                </c:pt>
                <c:pt idx="28717">
                  <c:v>1.007080078125E-3</c:v>
                </c:pt>
                <c:pt idx="28718">
                  <c:v>1.0068416595458984E-3</c:v>
                </c:pt>
                <c:pt idx="28719">
                  <c:v>1.007080078125E-3</c:v>
                </c:pt>
                <c:pt idx="28720">
                  <c:v>1.007080078125E-3</c:v>
                </c:pt>
                <c:pt idx="28721">
                  <c:v>1.0068416595458984E-3</c:v>
                </c:pt>
                <c:pt idx="28722">
                  <c:v>1.007080078125E-3</c:v>
                </c:pt>
                <c:pt idx="28723">
                  <c:v>1.007080078125E-3</c:v>
                </c:pt>
                <c:pt idx="28724">
                  <c:v>1.0068416595458984E-3</c:v>
                </c:pt>
                <c:pt idx="28725">
                  <c:v>1.007080078125E-3</c:v>
                </c:pt>
                <c:pt idx="28726">
                  <c:v>1.007080078125E-3</c:v>
                </c:pt>
                <c:pt idx="28727">
                  <c:v>1.0068416595458984E-3</c:v>
                </c:pt>
                <c:pt idx="28728">
                  <c:v>1.007080078125E-3</c:v>
                </c:pt>
                <c:pt idx="28729">
                  <c:v>1.0080337524414063E-3</c:v>
                </c:pt>
                <c:pt idx="28730">
                  <c:v>1.0068416595458984E-3</c:v>
                </c:pt>
                <c:pt idx="28731">
                  <c:v>1.007080078125E-3</c:v>
                </c:pt>
                <c:pt idx="28732">
                  <c:v>1.007080078125E-3</c:v>
                </c:pt>
                <c:pt idx="28733">
                  <c:v>1.0068416595458984E-3</c:v>
                </c:pt>
                <c:pt idx="28734">
                  <c:v>1.007080078125E-3</c:v>
                </c:pt>
                <c:pt idx="28735">
                  <c:v>1.007080078125E-3</c:v>
                </c:pt>
                <c:pt idx="28736">
                  <c:v>1.0068416595458984E-3</c:v>
                </c:pt>
                <c:pt idx="28737">
                  <c:v>1.007080078125E-3</c:v>
                </c:pt>
                <c:pt idx="28738">
                  <c:v>1.007080078125E-3</c:v>
                </c:pt>
                <c:pt idx="28739">
                  <c:v>1.0068416595458984E-3</c:v>
                </c:pt>
                <c:pt idx="28740">
                  <c:v>1.007080078125E-3</c:v>
                </c:pt>
                <c:pt idx="28741">
                  <c:v>1.0080337524414063E-3</c:v>
                </c:pt>
                <c:pt idx="28742">
                  <c:v>1.007080078125E-3</c:v>
                </c:pt>
                <c:pt idx="28743">
                  <c:v>1.0068416595458984E-3</c:v>
                </c:pt>
                <c:pt idx="28744">
                  <c:v>1.007080078125E-3</c:v>
                </c:pt>
                <c:pt idx="28745">
                  <c:v>1.007080078125E-3</c:v>
                </c:pt>
                <c:pt idx="28746">
                  <c:v>1.0068416595458984E-3</c:v>
                </c:pt>
                <c:pt idx="28747">
                  <c:v>1.007080078125E-3</c:v>
                </c:pt>
                <c:pt idx="28748">
                  <c:v>1.007080078125E-3</c:v>
                </c:pt>
                <c:pt idx="28749">
                  <c:v>1.0068416595458984E-3</c:v>
                </c:pt>
                <c:pt idx="28750">
                  <c:v>1.007080078125E-3</c:v>
                </c:pt>
                <c:pt idx="28751">
                  <c:v>1.007080078125E-3</c:v>
                </c:pt>
                <c:pt idx="28752">
                  <c:v>1.0068416595458984E-3</c:v>
                </c:pt>
                <c:pt idx="28753">
                  <c:v>1.007080078125E-3</c:v>
                </c:pt>
                <c:pt idx="28754">
                  <c:v>1.0080337524414063E-3</c:v>
                </c:pt>
                <c:pt idx="28755">
                  <c:v>1.0068416595458984E-3</c:v>
                </c:pt>
                <c:pt idx="28756">
                  <c:v>1.007080078125E-3</c:v>
                </c:pt>
                <c:pt idx="28757">
                  <c:v>1.007080078125E-3</c:v>
                </c:pt>
                <c:pt idx="28758">
                  <c:v>1.0068416595458984E-3</c:v>
                </c:pt>
                <c:pt idx="28759">
                  <c:v>1.007080078125E-3</c:v>
                </c:pt>
                <c:pt idx="28760">
                  <c:v>1.007080078125E-3</c:v>
                </c:pt>
                <c:pt idx="28761">
                  <c:v>1.0068416595458984E-3</c:v>
                </c:pt>
                <c:pt idx="28762">
                  <c:v>1.007080078125E-3</c:v>
                </c:pt>
                <c:pt idx="28763">
                  <c:v>1.007080078125E-3</c:v>
                </c:pt>
                <c:pt idx="28764">
                  <c:v>1.0068416595458984E-3</c:v>
                </c:pt>
                <c:pt idx="28765">
                  <c:v>1.007080078125E-3</c:v>
                </c:pt>
                <c:pt idx="28766">
                  <c:v>1.0080337524414063E-3</c:v>
                </c:pt>
                <c:pt idx="28767">
                  <c:v>1.007080078125E-3</c:v>
                </c:pt>
                <c:pt idx="28768">
                  <c:v>1.0068416595458984E-3</c:v>
                </c:pt>
                <c:pt idx="28769">
                  <c:v>1.007080078125E-3</c:v>
                </c:pt>
                <c:pt idx="28770">
                  <c:v>1.007080078125E-3</c:v>
                </c:pt>
                <c:pt idx="28771">
                  <c:v>1.0068416595458984E-3</c:v>
                </c:pt>
                <c:pt idx="28772">
                  <c:v>1.007080078125E-3</c:v>
                </c:pt>
                <c:pt idx="28773">
                  <c:v>1.007080078125E-3</c:v>
                </c:pt>
                <c:pt idx="28774">
                  <c:v>1.0068416595458984E-3</c:v>
                </c:pt>
                <c:pt idx="28775">
                  <c:v>1.007080078125E-3</c:v>
                </c:pt>
                <c:pt idx="28776">
                  <c:v>1.007080078125E-3</c:v>
                </c:pt>
                <c:pt idx="28777">
                  <c:v>1.0068416595458984E-3</c:v>
                </c:pt>
                <c:pt idx="28778">
                  <c:v>1.007080078125E-3</c:v>
                </c:pt>
                <c:pt idx="28779">
                  <c:v>1.0080337524414063E-3</c:v>
                </c:pt>
                <c:pt idx="28780">
                  <c:v>1.0068416595458984E-3</c:v>
                </c:pt>
                <c:pt idx="28781">
                  <c:v>1.007080078125E-3</c:v>
                </c:pt>
                <c:pt idx="28782">
                  <c:v>1.007080078125E-3</c:v>
                </c:pt>
                <c:pt idx="28783">
                  <c:v>1.0068416595458984E-3</c:v>
                </c:pt>
                <c:pt idx="28784">
                  <c:v>1.007080078125E-3</c:v>
                </c:pt>
                <c:pt idx="28785">
                  <c:v>1.007080078125E-3</c:v>
                </c:pt>
                <c:pt idx="28786">
                  <c:v>1.0068416595458984E-3</c:v>
                </c:pt>
                <c:pt idx="28787">
                  <c:v>1.007080078125E-3</c:v>
                </c:pt>
                <c:pt idx="28788">
                  <c:v>1.007080078125E-3</c:v>
                </c:pt>
                <c:pt idx="28789">
                  <c:v>1.0068416595458984E-3</c:v>
                </c:pt>
                <c:pt idx="28790">
                  <c:v>1.007080078125E-3</c:v>
                </c:pt>
                <c:pt idx="28791">
                  <c:v>1.0080337524414063E-3</c:v>
                </c:pt>
                <c:pt idx="28792">
                  <c:v>1.007080078125E-3</c:v>
                </c:pt>
                <c:pt idx="28793">
                  <c:v>1.0068416595458984E-3</c:v>
                </c:pt>
                <c:pt idx="28794">
                  <c:v>1.007080078125E-3</c:v>
                </c:pt>
                <c:pt idx="28795">
                  <c:v>1.007080078125E-3</c:v>
                </c:pt>
                <c:pt idx="28796">
                  <c:v>1.0068416595458984E-3</c:v>
                </c:pt>
                <c:pt idx="28797">
                  <c:v>1.007080078125E-3</c:v>
                </c:pt>
                <c:pt idx="28798">
                  <c:v>1.007080078125E-3</c:v>
                </c:pt>
                <c:pt idx="28799">
                  <c:v>1.0068416595458984E-3</c:v>
                </c:pt>
                <c:pt idx="28800">
                  <c:v>1.007080078125E-3</c:v>
                </c:pt>
                <c:pt idx="28801">
                  <c:v>1.007080078125E-3</c:v>
                </c:pt>
                <c:pt idx="28802">
                  <c:v>1.0068416595458984E-3</c:v>
                </c:pt>
                <c:pt idx="28803">
                  <c:v>1.007080078125E-3</c:v>
                </c:pt>
                <c:pt idx="28804">
                  <c:v>1.0080337524414063E-3</c:v>
                </c:pt>
                <c:pt idx="28805">
                  <c:v>1.0068416595458984E-3</c:v>
                </c:pt>
                <c:pt idx="28806">
                  <c:v>1.007080078125E-3</c:v>
                </c:pt>
                <c:pt idx="28807">
                  <c:v>1.007080078125E-3</c:v>
                </c:pt>
                <c:pt idx="28808">
                  <c:v>1.0068416595458984E-3</c:v>
                </c:pt>
                <c:pt idx="28809">
                  <c:v>1.007080078125E-3</c:v>
                </c:pt>
                <c:pt idx="28810">
                  <c:v>1.007080078125E-3</c:v>
                </c:pt>
                <c:pt idx="28811">
                  <c:v>1.0068416595458984E-3</c:v>
                </c:pt>
                <c:pt idx="28812">
                  <c:v>1.007080078125E-3</c:v>
                </c:pt>
                <c:pt idx="28813">
                  <c:v>1.007080078125E-3</c:v>
                </c:pt>
                <c:pt idx="28814">
                  <c:v>1.0068416595458984E-3</c:v>
                </c:pt>
                <c:pt idx="28815">
                  <c:v>1.007080078125E-3</c:v>
                </c:pt>
                <c:pt idx="28816">
                  <c:v>1.0080337524414063E-3</c:v>
                </c:pt>
                <c:pt idx="28817">
                  <c:v>1.007080078125E-3</c:v>
                </c:pt>
                <c:pt idx="28818">
                  <c:v>1.0068416595458984E-3</c:v>
                </c:pt>
                <c:pt idx="28819">
                  <c:v>1.007080078125E-3</c:v>
                </c:pt>
                <c:pt idx="28820">
                  <c:v>1.007080078125E-3</c:v>
                </c:pt>
                <c:pt idx="28821">
                  <c:v>1.0068416595458984E-3</c:v>
                </c:pt>
                <c:pt idx="28822">
                  <c:v>1.007080078125E-3</c:v>
                </c:pt>
                <c:pt idx="28823">
                  <c:v>1.007080078125E-3</c:v>
                </c:pt>
                <c:pt idx="28824">
                  <c:v>1.0068416595458984E-3</c:v>
                </c:pt>
                <c:pt idx="28825">
                  <c:v>1.007080078125E-3</c:v>
                </c:pt>
                <c:pt idx="28826">
                  <c:v>1.007080078125E-3</c:v>
                </c:pt>
                <c:pt idx="28827">
                  <c:v>1.0068416595458984E-3</c:v>
                </c:pt>
                <c:pt idx="28828">
                  <c:v>1.007080078125E-3</c:v>
                </c:pt>
                <c:pt idx="28829">
                  <c:v>1.0080337524414063E-3</c:v>
                </c:pt>
                <c:pt idx="28830">
                  <c:v>1.0068416595458984E-3</c:v>
                </c:pt>
                <c:pt idx="28831">
                  <c:v>1.007080078125E-3</c:v>
                </c:pt>
                <c:pt idx="28832">
                  <c:v>1.007080078125E-3</c:v>
                </c:pt>
                <c:pt idx="28833">
                  <c:v>1.0068416595458984E-3</c:v>
                </c:pt>
                <c:pt idx="28834">
                  <c:v>1.007080078125E-3</c:v>
                </c:pt>
                <c:pt idx="28835">
                  <c:v>1.007080078125E-3</c:v>
                </c:pt>
                <c:pt idx="28836">
                  <c:v>1.0068416595458984E-3</c:v>
                </c:pt>
                <c:pt idx="28837">
                  <c:v>1.007080078125E-3</c:v>
                </c:pt>
                <c:pt idx="28838">
                  <c:v>1.007080078125E-3</c:v>
                </c:pt>
                <c:pt idx="28839">
                  <c:v>1.0068416595458984E-3</c:v>
                </c:pt>
                <c:pt idx="28840">
                  <c:v>1.007080078125E-3</c:v>
                </c:pt>
                <c:pt idx="28841">
                  <c:v>1.0080337524414063E-3</c:v>
                </c:pt>
                <c:pt idx="28842">
                  <c:v>1.007080078125E-3</c:v>
                </c:pt>
                <c:pt idx="28843">
                  <c:v>1.0068416595458984E-3</c:v>
                </c:pt>
                <c:pt idx="28844">
                  <c:v>1.007080078125E-3</c:v>
                </c:pt>
                <c:pt idx="28845">
                  <c:v>1.007080078125E-3</c:v>
                </c:pt>
                <c:pt idx="28846">
                  <c:v>1.0068416595458984E-3</c:v>
                </c:pt>
                <c:pt idx="28847">
                  <c:v>1.007080078125E-3</c:v>
                </c:pt>
                <c:pt idx="28848">
                  <c:v>1.007080078125E-3</c:v>
                </c:pt>
                <c:pt idx="28849">
                  <c:v>1.0068416595458984E-3</c:v>
                </c:pt>
                <c:pt idx="28850">
                  <c:v>1.007080078125E-3</c:v>
                </c:pt>
                <c:pt idx="28851">
                  <c:v>1.007080078125E-3</c:v>
                </c:pt>
                <c:pt idx="28852">
                  <c:v>1.0068416595458984E-3</c:v>
                </c:pt>
                <c:pt idx="28853">
                  <c:v>1.0080337524414063E-3</c:v>
                </c:pt>
                <c:pt idx="28854">
                  <c:v>1.007080078125E-3</c:v>
                </c:pt>
                <c:pt idx="28855">
                  <c:v>1.0068416595458984E-3</c:v>
                </c:pt>
                <c:pt idx="28856">
                  <c:v>1.007080078125E-3</c:v>
                </c:pt>
                <c:pt idx="28857">
                  <c:v>1.007080078125E-3</c:v>
                </c:pt>
                <c:pt idx="28858">
                  <c:v>1.0068416595458984E-3</c:v>
                </c:pt>
                <c:pt idx="28859">
                  <c:v>1.007080078125E-3</c:v>
                </c:pt>
                <c:pt idx="28860">
                  <c:v>1.007080078125E-3</c:v>
                </c:pt>
                <c:pt idx="28861">
                  <c:v>1.0068416595458984E-3</c:v>
                </c:pt>
                <c:pt idx="28862">
                  <c:v>1.007080078125E-3</c:v>
                </c:pt>
                <c:pt idx="28863">
                  <c:v>1.007080078125E-3</c:v>
                </c:pt>
                <c:pt idx="28864">
                  <c:v>1.0068416595458984E-3</c:v>
                </c:pt>
                <c:pt idx="28865">
                  <c:v>1.007080078125E-3</c:v>
                </c:pt>
                <c:pt idx="28866">
                  <c:v>1.0080337524414063E-3</c:v>
                </c:pt>
                <c:pt idx="28867">
                  <c:v>1.007080078125E-3</c:v>
                </c:pt>
                <c:pt idx="28868">
                  <c:v>1.0068416595458984E-3</c:v>
                </c:pt>
                <c:pt idx="28869">
                  <c:v>1.007080078125E-3</c:v>
                </c:pt>
                <c:pt idx="28870">
                  <c:v>1.007080078125E-3</c:v>
                </c:pt>
                <c:pt idx="28871">
                  <c:v>1.0068416595458984E-3</c:v>
                </c:pt>
                <c:pt idx="28872">
                  <c:v>1.007080078125E-3</c:v>
                </c:pt>
                <c:pt idx="28873">
                  <c:v>1.007080078125E-3</c:v>
                </c:pt>
                <c:pt idx="28874">
                  <c:v>1.0068416595458984E-3</c:v>
                </c:pt>
                <c:pt idx="28875">
                  <c:v>1.007080078125E-3</c:v>
                </c:pt>
                <c:pt idx="28876">
                  <c:v>1.007080078125E-3</c:v>
                </c:pt>
                <c:pt idx="28877">
                  <c:v>1.0068416595458984E-3</c:v>
                </c:pt>
                <c:pt idx="28878">
                  <c:v>1.0080337524414063E-3</c:v>
                </c:pt>
                <c:pt idx="28879">
                  <c:v>1.007080078125E-3</c:v>
                </c:pt>
                <c:pt idx="28880">
                  <c:v>1.0068416595458984E-3</c:v>
                </c:pt>
                <c:pt idx="28881">
                  <c:v>1.007080078125E-3</c:v>
                </c:pt>
                <c:pt idx="28882">
                  <c:v>1.007080078125E-3</c:v>
                </c:pt>
                <c:pt idx="28883">
                  <c:v>1.0068416595458984E-3</c:v>
                </c:pt>
                <c:pt idx="28884">
                  <c:v>1.007080078125E-3</c:v>
                </c:pt>
                <c:pt idx="28885">
                  <c:v>1.007080078125E-3</c:v>
                </c:pt>
                <c:pt idx="28886">
                  <c:v>1.0068416595458984E-3</c:v>
                </c:pt>
                <c:pt idx="28887">
                  <c:v>1.007080078125E-3</c:v>
                </c:pt>
                <c:pt idx="28888">
                  <c:v>1.007080078125E-3</c:v>
                </c:pt>
                <c:pt idx="28889">
                  <c:v>1.0068416595458984E-3</c:v>
                </c:pt>
                <c:pt idx="28890">
                  <c:v>1.007080078125E-3</c:v>
                </c:pt>
                <c:pt idx="28891">
                  <c:v>1.0080337524414063E-3</c:v>
                </c:pt>
                <c:pt idx="28892">
                  <c:v>1.007080078125E-3</c:v>
                </c:pt>
                <c:pt idx="28893">
                  <c:v>1.0068416595458984E-3</c:v>
                </c:pt>
                <c:pt idx="28894">
                  <c:v>1.007080078125E-3</c:v>
                </c:pt>
                <c:pt idx="28895">
                  <c:v>1.007080078125E-3</c:v>
                </c:pt>
                <c:pt idx="28896">
                  <c:v>1.0068416595458984E-3</c:v>
                </c:pt>
                <c:pt idx="28897">
                  <c:v>1.007080078125E-3</c:v>
                </c:pt>
                <c:pt idx="28898">
                  <c:v>1.007080078125E-3</c:v>
                </c:pt>
                <c:pt idx="28899">
                  <c:v>1.0068416595458984E-3</c:v>
                </c:pt>
                <c:pt idx="28900">
                  <c:v>1.007080078125E-3</c:v>
                </c:pt>
                <c:pt idx="28901">
                  <c:v>1.007080078125E-3</c:v>
                </c:pt>
                <c:pt idx="28902">
                  <c:v>1.0068416595458984E-3</c:v>
                </c:pt>
                <c:pt idx="28903">
                  <c:v>1.0080337524414063E-3</c:v>
                </c:pt>
                <c:pt idx="28904">
                  <c:v>1.007080078125E-3</c:v>
                </c:pt>
                <c:pt idx="28905">
                  <c:v>1.0068416595458984E-3</c:v>
                </c:pt>
                <c:pt idx="28906">
                  <c:v>1.007080078125E-3</c:v>
                </c:pt>
                <c:pt idx="28907">
                  <c:v>1.007080078125E-3</c:v>
                </c:pt>
                <c:pt idx="28908">
                  <c:v>1.0068416595458984E-3</c:v>
                </c:pt>
                <c:pt idx="28909">
                  <c:v>1.007080078125E-3</c:v>
                </c:pt>
                <c:pt idx="28910">
                  <c:v>1.007080078125E-3</c:v>
                </c:pt>
                <c:pt idx="28911">
                  <c:v>1.0068416595458984E-3</c:v>
                </c:pt>
                <c:pt idx="28912">
                  <c:v>1.007080078125E-3</c:v>
                </c:pt>
                <c:pt idx="28913">
                  <c:v>1.007080078125E-3</c:v>
                </c:pt>
                <c:pt idx="28914">
                  <c:v>1.0068416595458984E-3</c:v>
                </c:pt>
                <c:pt idx="28915">
                  <c:v>1.007080078125E-3</c:v>
                </c:pt>
                <c:pt idx="28916">
                  <c:v>1.0080337524414063E-3</c:v>
                </c:pt>
                <c:pt idx="28917">
                  <c:v>1.007080078125E-3</c:v>
                </c:pt>
                <c:pt idx="28918">
                  <c:v>1.0068416595458984E-3</c:v>
                </c:pt>
                <c:pt idx="28919">
                  <c:v>1.007080078125E-3</c:v>
                </c:pt>
                <c:pt idx="28920">
                  <c:v>1.007080078125E-3</c:v>
                </c:pt>
                <c:pt idx="28921">
                  <c:v>1.0068416595458984E-3</c:v>
                </c:pt>
                <c:pt idx="28922">
                  <c:v>1.007080078125E-3</c:v>
                </c:pt>
                <c:pt idx="28923">
                  <c:v>1.007080078125E-3</c:v>
                </c:pt>
                <c:pt idx="28924">
                  <c:v>1.0068416595458984E-3</c:v>
                </c:pt>
                <c:pt idx="28925">
                  <c:v>1.007080078125E-3</c:v>
                </c:pt>
                <c:pt idx="28926">
                  <c:v>1.007080078125E-3</c:v>
                </c:pt>
                <c:pt idx="28927">
                  <c:v>1.0068416595458984E-3</c:v>
                </c:pt>
                <c:pt idx="28928">
                  <c:v>1.0080337524414063E-3</c:v>
                </c:pt>
                <c:pt idx="28929">
                  <c:v>1.007080078125E-3</c:v>
                </c:pt>
                <c:pt idx="28930">
                  <c:v>1.0068416595458984E-3</c:v>
                </c:pt>
                <c:pt idx="28931">
                  <c:v>1.007080078125E-3</c:v>
                </c:pt>
                <c:pt idx="28932">
                  <c:v>1.007080078125E-3</c:v>
                </c:pt>
                <c:pt idx="28933">
                  <c:v>1.0068416595458984E-3</c:v>
                </c:pt>
                <c:pt idx="28934">
                  <c:v>1.007080078125E-3</c:v>
                </c:pt>
                <c:pt idx="28935">
                  <c:v>2.0139217376708984E-3</c:v>
                </c:pt>
                <c:pt idx="28936">
                  <c:v>1.007080078125E-3</c:v>
                </c:pt>
                <c:pt idx="28937">
                  <c:v>1.007080078125E-3</c:v>
                </c:pt>
                <c:pt idx="28938">
                  <c:v>1.0068416595458984E-3</c:v>
                </c:pt>
                <c:pt idx="28939">
                  <c:v>1.007080078125E-3</c:v>
                </c:pt>
                <c:pt idx="28940">
                  <c:v>1.0080337524414063E-3</c:v>
                </c:pt>
                <c:pt idx="28941">
                  <c:v>1.007080078125E-3</c:v>
                </c:pt>
                <c:pt idx="28942">
                  <c:v>1.0068416595458984E-3</c:v>
                </c:pt>
                <c:pt idx="28943">
                  <c:v>1.007080078125E-3</c:v>
                </c:pt>
                <c:pt idx="28944">
                  <c:v>1.007080078125E-3</c:v>
                </c:pt>
                <c:pt idx="28945">
                  <c:v>1.0068416595458984E-3</c:v>
                </c:pt>
                <c:pt idx="28946">
                  <c:v>1.007080078125E-3</c:v>
                </c:pt>
                <c:pt idx="28947">
                  <c:v>5.0349235534667969E-3</c:v>
                </c:pt>
                <c:pt idx="28948">
                  <c:v>1.0080337524414063E-3</c:v>
                </c:pt>
                <c:pt idx="28949">
                  <c:v>1.007080078125E-3</c:v>
                </c:pt>
                <c:pt idx="28950">
                  <c:v>1.0068416595458984E-3</c:v>
                </c:pt>
                <c:pt idx="28951">
                  <c:v>1.007080078125E-3</c:v>
                </c:pt>
                <c:pt idx="28952">
                  <c:v>1.007080078125E-3</c:v>
                </c:pt>
                <c:pt idx="28953">
                  <c:v>1.0068416595458984E-3</c:v>
                </c:pt>
                <c:pt idx="28954">
                  <c:v>1.007080078125E-3</c:v>
                </c:pt>
                <c:pt idx="28955">
                  <c:v>1.007080078125E-3</c:v>
                </c:pt>
                <c:pt idx="28956">
                  <c:v>1.0068416595458984E-3</c:v>
                </c:pt>
                <c:pt idx="28957">
                  <c:v>1.007080078125E-3</c:v>
                </c:pt>
                <c:pt idx="28958">
                  <c:v>1.007080078125E-3</c:v>
                </c:pt>
                <c:pt idx="28959">
                  <c:v>1.0068416595458984E-3</c:v>
                </c:pt>
                <c:pt idx="28960">
                  <c:v>1.007080078125E-3</c:v>
                </c:pt>
                <c:pt idx="28961">
                  <c:v>1.0080337524414063E-3</c:v>
                </c:pt>
                <c:pt idx="28962">
                  <c:v>1.007080078125E-3</c:v>
                </c:pt>
                <c:pt idx="28963">
                  <c:v>1.0068416595458984E-3</c:v>
                </c:pt>
                <c:pt idx="28964">
                  <c:v>1.007080078125E-3</c:v>
                </c:pt>
                <c:pt idx="28965">
                  <c:v>1.007080078125E-3</c:v>
                </c:pt>
                <c:pt idx="28966">
                  <c:v>1.0068416595458984E-3</c:v>
                </c:pt>
                <c:pt idx="28967">
                  <c:v>1.007080078125E-3</c:v>
                </c:pt>
                <c:pt idx="28968">
                  <c:v>1.007080078125E-3</c:v>
                </c:pt>
                <c:pt idx="28969">
                  <c:v>1.0068416595458984E-3</c:v>
                </c:pt>
                <c:pt idx="28970">
                  <c:v>1.007080078125E-3</c:v>
                </c:pt>
                <c:pt idx="28971">
                  <c:v>1.007080078125E-3</c:v>
                </c:pt>
                <c:pt idx="28972">
                  <c:v>1.0068416595458984E-3</c:v>
                </c:pt>
                <c:pt idx="28973">
                  <c:v>1.0080337524414063E-3</c:v>
                </c:pt>
                <c:pt idx="28974">
                  <c:v>1.007080078125E-3</c:v>
                </c:pt>
                <c:pt idx="28975">
                  <c:v>1.0068416595458984E-3</c:v>
                </c:pt>
                <c:pt idx="28976">
                  <c:v>1.007080078125E-3</c:v>
                </c:pt>
                <c:pt idx="28977">
                  <c:v>1.007080078125E-3</c:v>
                </c:pt>
                <c:pt idx="28978">
                  <c:v>1.0068416595458984E-3</c:v>
                </c:pt>
                <c:pt idx="28979">
                  <c:v>1.007080078125E-3</c:v>
                </c:pt>
                <c:pt idx="28980">
                  <c:v>1.007080078125E-3</c:v>
                </c:pt>
                <c:pt idx="28981">
                  <c:v>1.0068416595458984E-3</c:v>
                </c:pt>
                <c:pt idx="28982">
                  <c:v>1.007080078125E-3</c:v>
                </c:pt>
                <c:pt idx="28983">
                  <c:v>1.007080078125E-3</c:v>
                </c:pt>
                <c:pt idx="28984">
                  <c:v>1.0068416595458984E-3</c:v>
                </c:pt>
                <c:pt idx="28985">
                  <c:v>1.007080078125E-3</c:v>
                </c:pt>
                <c:pt idx="28986">
                  <c:v>1.0080337524414063E-3</c:v>
                </c:pt>
                <c:pt idx="28987">
                  <c:v>1.007080078125E-3</c:v>
                </c:pt>
                <c:pt idx="28988">
                  <c:v>1.0068416595458984E-3</c:v>
                </c:pt>
                <c:pt idx="28989">
                  <c:v>1.007080078125E-3</c:v>
                </c:pt>
                <c:pt idx="28990">
                  <c:v>1.007080078125E-3</c:v>
                </c:pt>
                <c:pt idx="28991">
                  <c:v>1.0068416595458984E-3</c:v>
                </c:pt>
                <c:pt idx="28992">
                  <c:v>1.007080078125E-3</c:v>
                </c:pt>
                <c:pt idx="28993">
                  <c:v>1.007080078125E-3</c:v>
                </c:pt>
                <c:pt idx="28994">
                  <c:v>1.0068416595458984E-3</c:v>
                </c:pt>
                <c:pt idx="28995">
                  <c:v>1.007080078125E-3</c:v>
                </c:pt>
                <c:pt idx="28996">
                  <c:v>1.007080078125E-3</c:v>
                </c:pt>
                <c:pt idx="28997">
                  <c:v>1.0068416595458984E-3</c:v>
                </c:pt>
                <c:pt idx="28998">
                  <c:v>1.0080337524414063E-3</c:v>
                </c:pt>
                <c:pt idx="28999">
                  <c:v>1.007080078125E-3</c:v>
                </c:pt>
                <c:pt idx="29000">
                  <c:v>1.0068416595458984E-3</c:v>
                </c:pt>
                <c:pt idx="29001">
                  <c:v>1.007080078125E-3</c:v>
                </c:pt>
                <c:pt idx="29002">
                  <c:v>1.007080078125E-3</c:v>
                </c:pt>
                <c:pt idx="29003">
                  <c:v>1.0068416595458984E-3</c:v>
                </c:pt>
                <c:pt idx="29004">
                  <c:v>1.007080078125E-3</c:v>
                </c:pt>
                <c:pt idx="29005">
                  <c:v>1.007080078125E-3</c:v>
                </c:pt>
                <c:pt idx="29006">
                  <c:v>1.0068416595458984E-3</c:v>
                </c:pt>
                <c:pt idx="29007">
                  <c:v>1.007080078125E-3</c:v>
                </c:pt>
                <c:pt idx="29008">
                  <c:v>1.007080078125E-3</c:v>
                </c:pt>
                <c:pt idx="29009">
                  <c:v>1.0068416595458984E-3</c:v>
                </c:pt>
                <c:pt idx="29010">
                  <c:v>1.007080078125E-3</c:v>
                </c:pt>
                <c:pt idx="29011">
                  <c:v>1.0080337524414063E-3</c:v>
                </c:pt>
                <c:pt idx="29012">
                  <c:v>1.007080078125E-3</c:v>
                </c:pt>
                <c:pt idx="29013">
                  <c:v>1.0068416595458984E-3</c:v>
                </c:pt>
                <c:pt idx="29014">
                  <c:v>1.007080078125E-3</c:v>
                </c:pt>
                <c:pt idx="29015">
                  <c:v>1.007080078125E-3</c:v>
                </c:pt>
                <c:pt idx="29016">
                  <c:v>1.0068416595458984E-3</c:v>
                </c:pt>
                <c:pt idx="29017">
                  <c:v>1.007080078125E-3</c:v>
                </c:pt>
                <c:pt idx="29018">
                  <c:v>1.007080078125E-3</c:v>
                </c:pt>
                <c:pt idx="29019">
                  <c:v>1.0068416595458984E-3</c:v>
                </c:pt>
                <c:pt idx="29020">
                  <c:v>1.007080078125E-3</c:v>
                </c:pt>
                <c:pt idx="29021">
                  <c:v>1.007080078125E-3</c:v>
                </c:pt>
                <c:pt idx="29022">
                  <c:v>1.0068416595458984E-3</c:v>
                </c:pt>
                <c:pt idx="29023">
                  <c:v>1.0080337524414063E-3</c:v>
                </c:pt>
                <c:pt idx="29024">
                  <c:v>1.007080078125E-3</c:v>
                </c:pt>
                <c:pt idx="29025">
                  <c:v>1.0068416595458984E-3</c:v>
                </c:pt>
                <c:pt idx="29026">
                  <c:v>1.007080078125E-3</c:v>
                </c:pt>
                <c:pt idx="29027">
                  <c:v>1.007080078125E-3</c:v>
                </c:pt>
                <c:pt idx="29028">
                  <c:v>1.0068416595458984E-3</c:v>
                </c:pt>
                <c:pt idx="29029">
                  <c:v>1.007080078125E-3</c:v>
                </c:pt>
                <c:pt idx="29030">
                  <c:v>1.007080078125E-3</c:v>
                </c:pt>
                <c:pt idx="29031">
                  <c:v>1.0068416595458984E-3</c:v>
                </c:pt>
                <c:pt idx="29032">
                  <c:v>1.007080078125E-3</c:v>
                </c:pt>
                <c:pt idx="29033">
                  <c:v>1.007080078125E-3</c:v>
                </c:pt>
                <c:pt idx="29034">
                  <c:v>1.0068416595458984E-3</c:v>
                </c:pt>
                <c:pt idx="29035">
                  <c:v>1.007080078125E-3</c:v>
                </c:pt>
                <c:pt idx="29036">
                  <c:v>1.0080337524414063E-3</c:v>
                </c:pt>
                <c:pt idx="29037">
                  <c:v>1.007080078125E-3</c:v>
                </c:pt>
                <c:pt idx="29038">
                  <c:v>1.0068416595458984E-3</c:v>
                </c:pt>
                <c:pt idx="29039">
                  <c:v>1.007080078125E-3</c:v>
                </c:pt>
                <c:pt idx="29040">
                  <c:v>1.007080078125E-3</c:v>
                </c:pt>
                <c:pt idx="29041">
                  <c:v>1.0068416595458984E-3</c:v>
                </c:pt>
                <c:pt idx="29042">
                  <c:v>1.007080078125E-3</c:v>
                </c:pt>
                <c:pt idx="29043">
                  <c:v>1.007080078125E-3</c:v>
                </c:pt>
                <c:pt idx="29044">
                  <c:v>1.0068416595458984E-3</c:v>
                </c:pt>
                <c:pt idx="29045">
                  <c:v>1.007080078125E-3</c:v>
                </c:pt>
                <c:pt idx="29046">
                  <c:v>1.007080078125E-3</c:v>
                </c:pt>
                <c:pt idx="29047">
                  <c:v>1.0068416595458984E-3</c:v>
                </c:pt>
                <c:pt idx="29048">
                  <c:v>1.0080337524414063E-3</c:v>
                </c:pt>
                <c:pt idx="29049">
                  <c:v>1.007080078125E-3</c:v>
                </c:pt>
                <c:pt idx="29050">
                  <c:v>1.0068416595458984E-3</c:v>
                </c:pt>
                <c:pt idx="29051">
                  <c:v>1.007080078125E-3</c:v>
                </c:pt>
                <c:pt idx="29052">
                  <c:v>1.007080078125E-3</c:v>
                </c:pt>
                <c:pt idx="29053">
                  <c:v>1.0068416595458984E-3</c:v>
                </c:pt>
                <c:pt idx="29054">
                  <c:v>1.007080078125E-3</c:v>
                </c:pt>
                <c:pt idx="29055">
                  <c:v>1.007080078125E-3</c:v>
                </c:pt>
                <c:pt idx="29056">
                  <c:v>1.0068416595458984E-3</c:v>
                </c:pt>
                <c:pt idx="29057">
                  <c:v>1.007080078125E-3</c:v>
                </c:pt>
                <c:pt idx="29058">
                  <c:v>1.007080078125E-3</c:v>
                </c:pt>
                <c:pt idx="29059">
                  <c:v>1.0068416595458984E-3</c:v>
                </c:pt>
                <c:pt idx="29060">
                  <c:v>1.007080078125E-3</c:v>
                </c:pt>
                <c:pt idx="29061">
                  <c:v>1.0080337524414063E-3</c:v>
                </c:pt>
                <c:pt idx="29062">
                  <c:v>1.007080078125E-3</c:v>
                </c:pt>
                <c:pt idx="29063">
                  <c:v>1.0068416595458984E-3</c:v>
                </c:pt>
                <c:pt idx="29064">
                  <c:v>1.007080078125E-3</c:v>
                </c:pt>
                <c:pt idx="29065">
                  <c:v>1.007080078125E-3</c:v>
                </c:pt>
                <c:pt idx="29066">
                  <c:v>1.0068416595458984E-3</c:v>
                </c:pt>
                <c:pt idx="29067">
                  <c:v>1.007080078125E-3</c:v>
                </c:pt>
                <c:pt idx="29068">
                  <c:v>1.007080078125E-3</c:v>
                </c:pt>
                <c:pt idx="29069">
                  <c:v>1.0068416595458984E-3</c:v>
                </c:pt>
                <c:pt idx="29070">
                  <c:v>1.007080078125E-3</c:v>
                </c:pt>
                <c:pt idx="29071">
                  <c:v>1.0068416595458984E-3</c:v>
                </c:pt>
                <c:pt idx="29072">
                  <c:v>1.007080078125E-3</c:v>
                </c:pt>
                <c:pt idx="29073">
                  <c:v>1.0080337524414063E-3</c:v>
                </c:pt>
                <c:pt idx="29074">
                  <c:v>1.007080078125E-3</c:v>
                </c:pt>
                <c:pt idx="29075">
                  <c:v>1.0068416595458984E-3</c:v>
                </c:pt>
                <c:pt idx="29076">
                  <c:v>1.007080078125E-3</c:v>
                </c:pt>
                <c:pt idx="29077">
                  <c:v>1.007080078125E-3</c:v>
                </c:pt>
                <c:pt idx="29078">
                  <c:v>1.0068416595458984E-3</c:v>
                </c:pt>
                <c:pt idx="29079">
                  <c:v>1.007080078125E-3</c:v>
                </c:pt>
                <c:pt idx="29080">
                  <c:v>1.007080078125E-3</c:v>
                </c:pt>
                <c:pt idx="29081">
                  <c:v>1.0068416595458984E-3</c:v>
                </c:pt>
                <c:pt idx="29082">
                  <c:v>1.007080078125E-3</c:v>
                </c:pt>
                <c:pt idx="29083">
                  <c:v>1.007080078125E-3</c:v>
                </c:pt>
                <c:pt idx="29084">
                  <c:v>1.0068416595458984E-3</c:v>
                </c:pt>
                <c:pt idx="29085">
                  <c:v>1.007080078125E-3</c:v>
                </c:pt>
                <c:pt idx="29086">
                  <c:v>1.0080337524414063E-3</c:v>
                </c:pt>
                <c:pt idx="29087">
                  <c:v>1.007080078125E-3</c:v>
                </c:pt>
                <c:pt idx="29088">
                  <c:v>1.0068416595458984E-3</c:v>
                </c:pt>
                <c:pt idx="29089">
                  <c:v>1.007080078125E-3</c:v>
                </c:pt>
                <c:pt idx="29090">
                  <c:v>1.007080078125E-3</c:v>
                </c:pt>
                <c:pt idx="29091">
                  <c:v>1.0068416595458984E-3</c:v>
                </c:pt>
                <c:pt idx="29092">
                  <c:v>1.007080078125E-3</c:v>
                </c:pt>
                <c:pt idx="29093">
                  <c:v>1.0068416595458984E-3</c:v>
                </c:pt>
                <c:pt idx="29094">
                  <c:v>1.007080078125E-3</c:v>
                </c:pt>
                <c:pt idx="29095">
                  <c:v>1.007080078125E-3</c:v>
                </c:pt>
                <c:pt idx="29096">
                  <c:v>1.0068416595458984E-3</c:v>
                </c:pt>
                <c:pt idx="29097">
                  <c:v>1.007080078125E-3</c:v>
                </c:pt>
                <c:pt idx="29098">
                  <c:v>1.0080337524414063E-3</c:v>
                </c:pt>
                <c:pt idx="29099">
                  <c:v>1.007080078125E-3</c:v>
                </c:pt>
                <c:pt idx="29100">
                  <c:v>1.0068416595458984E-3</c:v>
                </c:pt>
                <c:pt idx="29101">
                  <c:v>1.007080078125E-3</c:v>
                </c:pt>
                <c:pt idx="29102">
                  <c:v>1.007080078125E-3</c:v>
                </c:pt>
                <c:pt idx="29103">
                  <c:v>1.0068416595458984E-3</c:v>
                </c:pt>
                <c:pt idx="29104">
                  <c:v>1.007080078125E-3</c:v>
                </c:pt>
                <c:pt idx="29105">
                  <c:v>1.007080078125E-3</c:v>
                </c:pt>
                <c:pt idx="29106">
                  <c:v>1.0068416595458984E-3</c:v>
                </c:pt>
                <c:pt idx="29107">
                  <c:v>1.007080078125E-3</c:v>
                </c:pt>
                <c:pt idx="29108">
                  <c:v>1.007080078125E-3</c:v>
                </c:pt>
                <c:pt idx="29109">
                  <c:v>1.0068416595458984E-3</c:v>
                </c:pt>
                <c:pt idx="29110">
                  <c:v>1.007080078125E-3</c:v>
                </c:pt>
                <c:pt idx="29111">
                  <c:v>1.0080337524414063E-3</c:v>
                </c:pt>
                <c:pt idx="29112">
                  <c:v>1.007080078125E-3</c:v>
                </c:pt>
                <c:pt idx="29113">
                  <c:v>1.0068416595458984E-3</c:v>
                </c:pt>
                <c:pt idx="29114">
                  <c:v>1.007080078125E-3</c:v>
                </c:pt>
                <c:pt idx="29115">
                  <c:v>1.0068416595458984E-3</c:v>
                </c:pt>
                <c:pt idx="29116">
                  <c:v>1.007080078125E-3</c:v>
                </c:pt>
                <c:pt idx="29117">
                  <c:v>1.007080078125E-3</c:v>
                </c:pt>
                <c:pt idx="29118">
                  <c:v>1.0068416595458984E-3</c:v>
                </c:pt>
                <c:pt idx="29119">
                  <c:v>1.007080078125E-3</c:v>
                </c:pt>
                <c:pt idx="29120">
                  <c:v>1.007080078125E-3</c:v>
                </c:pt>
                <c:pt idx="29121">
                  <c:v>1.0068416595458984E-3</c:v>
                </c:pt>
                <c:pt idx="29122">
                  <c:v>1.007080078125E-3</c:v>
                </c:pt>
                <c:pt idx="29123">
                  <c:v>1.0080337524414063E-3</c:v>
                </c:pt>
                <c:pt idx="29124">
                  <c:v>1.007080078125E-3</c:v>
                </c:pt>
                <c:pt idx="29125">
                  <c:v>1.0068416595458984E-3</c:v>
                </c:pt>
                <c:pt idx="29126">
                  <c:v>6.0420036315917969E-3</c:v>
                </c:pt>
                <c:pt idx="29127">
                  <c:v>1.007080078125E-3</c:v>
                </c:pt>
                <c:pt idx="29128">
                  <c:v>1.007080078125E-3</c:v>
                </c:pt>
                <c:pt idx="29129">
                  <c:v>1.0068416595458984E-3</c:v>
                </c:pt>
                <c:pt idx="29130">
                  <c:v>1.007080078125E-3</c:v>
                </c:pt>
                <c:pt idx="29131">
                  <c:v>1.0080337524414063E-3</c:v>
                </c:pt>
                <c:pt idx="29132">
                  <c:v>1.0068416595458984E-3</c:v>
                </c:pt>
                <c:pt idx="29133">
                  <c:v>1.007080078125E-3</c:v>
                </c:pt>
                <c:pt idx="29134">
                  <c:v>1.007080078125E-3</c:v>
                </c:pt>
                <c:pt idx="29135">
                  <c:v>1.0068416595458984E-3</c:v>
                </c:pt>
                <c:pt idx="29136">
                  <c:v>1.007080078125E-3</c:v>
                </c:pt>
                <c:pt idx="29137">
                  <c:v>1.007080078125E-3</c:v>
                </c:pt>
                <c:pt idx="29138">
                  <c:v>1.0068416595458984E-3</c:v>
                </c:pt>
                <c:pt idx="29139">
                  <c:v>1.007080078125E-3</c:v>
                </c:pt>
                <c:pt idx="29140">
                  <c:v>1.007080078125E-3</c:v>
                </c:pt>
                <c:pt idx="29141">
                  <c:v>1.0068416595458984E-3</c:v>
                </c:pt>
                <c:pt idx="29142">
                  <c:v>1.007080078125E-3</c:v>
                </c:pt>
                <c:pt idx="29143">
                  <c:v>1.0080337524414063E-3</c:v>
                </c:pt>
                <c:pt idx="29144">
                  <c:v>1.007080078125E-3</c:v>
                </c:pt>
                <c:pt idx="29145">
                  <c:v>1.0068416595458984E-3</c:v>
                </c:pt>
                <c:pt idx="29146">
                  <c:v>1.007080078125E-3</c:v>
                </c:pt>
                <c:pt idx="29147">
                  <c:v>1.007080078125E-3</c:v>
                </c:pt>
                <c:pt idx="29148">
                  <c:v>1.0068416595458984E-3</c:v>
                </c:pt>
                <c:pt idx="29149">
                  <c:v>1.007080078125E-3</c:v>
                </c:pt>
                <c:pt idx="29150">
                  <c:v>1.007080078125E-3</c:v>
                </c:pt>
                <c:pt idx="29151">
                  <c:v>1.0068416595458984E-3</c:v>
                </c:pt>
                <c:pt idx="29152">
                  <c:v>1.007080078125E-3</c:v>
                </c:pt>
                <c:pt idx="29153">
                  <c:v>1.007080078125E-3</c:v>
                </c:pt>
                <c:pt idx="29154">
                  <c:v>1.0068416595458984E-3</c:v>
                </c:pt>
                <c:pt idx="29155">
                  <c:v>1.007080078125E-3</c:v>
                </c:pt>
                <c:pt idx="29156">
                  <c:v>1.0080337524414063E-3</c:v>
                </c:pt>
                <c:pt idx="29157">
                  <c:v>1.0068416595458984E-3</c:v>
                </c:pt>
                <c:pt idx="29158">
                  <c:v>1.007080078125E-3</c:v>
                </c:pt>
                <c:pt idx="29159">
                  <c:v>1.007080078125E-3</c:v>
                </c:pt>
                <c:pt idx="29160">
                  <c:v>1.0068416595458984E-3</c:v>
                </c:pt>
                <c:pt idx="29161">
                  <c:v>1.007080078125E-3</c:v>
                </c:pt>
                <c:pt idx="29162">
                  <c:v>1.007080078125E-3</c:v>
                </c:pt>
                <c:pt idx="29163">
                  <c:v>1.0068416595458984E-3</c:v>
                </c:pt>
                <c:pt idx="29164">
                  <c:v>1.007080078125E-3</c:v>
                </c:pt>
                <c:pt idx="29165">
                  <c:v>1.007080078125E-3</c:v>
                </c:pt>
                <c:pt idx="29166">
                  <c:v>1.0068416595458984E-3</c:v>
                </c:pt>
                <c:pt idx="29167">
                  <c:v>1.007080078125E-3</c:v>
                </c:pt>
                <c:pt idx="29168">
                  <c:v>1.0080337524414063E-3</c:v>
                </c:pt>
                <c:pt idx="29169">
                  <c:v>1.007080078125E-3</c:v>
                </c:pt>
                <c:pt idx="29170">
                  <c:v>1.0068416595458984E-3</c:v>
                </c:pt>
                <c:pt idx="29171">
                  <c:v>1.007080078125E-3</c:v>
                </c:pt>
                <c:pt idx="29172">
                  <c:v>1.007080078125E-3</c:v>
                </c:pt>
                <c:pt idx="29173">
                  <c:v>1.0068416595458984E-3</c:v>
                </c:pt>
                <c:pt idx="29174">
                  <c:v>1.007080078125E-3</c:v>
                </c:pt>
                <c:pt idx="29175">
                  <c:v>1.007080078125E-3</c:v>
                </c:pt>
                <c:pt idx="29176">
                  <c:v>1.0068416595458984E-3</c:v>
                </c:pt>
                <c:pt idx="29177">
                  <c:v>1.007080078125E-3</c:v>
                </c:pt>
                <c:pt idx="29178">
                  <c:v>1.007080078125E-3</c:v>
                </c:pt>
                <c:pt idx="29179">
                  <c:v>1.0068416595458984E-3</c:v>
                </c:pt>
                <c:pt idx="29180">
                  <c:v>1.007080078125E-3</c:v>
                </c:pt>
                <c:pt idx="29181">
                  <c:v>1.0080337524414063E-3</c:v>
                </c:pt>
                <c:pt idx="29182">
                  <c:v>1.0068416595458984E-3</c:v>
                </c:pt>
                <c:pt idx="29183">
                  <c:v>1.007080078125E-3</c:v>
                </c:pt>
                <c:pt idx="29184">
                  <c:v>1.007080078125E-3</c:v>
                </c:pt>
                <c:pt idx="29185">
                  <c:v>1.0068416595458984E-3</c:v>
                </c:pt>
                <c:pt idx="29186">
                  <c:v>1.007080078125E-3</c:v>
                </c:pt>
                <c:pt idx="29187">
                  <c:v>1.007080078125E-3</c:v>
                </c:pt>
                <c:pt idx="29188">
                  <c:v>1.0068416595458984E-3</c:v>
                </c:pt>
                <c:pt idx="29189">
                  <c:v>1.007080078125E-3</c:v>
                </c:pt>
                <c:pt idx="29190">
                  <c:v>1.007080078125E-3</c:v>
                </c:pt>
                <c:pt idx="29191">
                  <c:v>1.0068416595458984E-3</c:v>
                </c:pt>
                <c:pt idx="29192">
                  <c:v>1.007080078125E-3</c:v>
                </c:pt>
                <c:pt idx="29193">
                  <c:v>1.0080337524414063E-3</c:v>
                </c:pt>
                <c:pt idx="29194">
                  <c:v>1.007080078125E-3</c:v>
                </c:pt>
                <c:pt idx="29195">
                  <c:v>1.0068416595458984E-3</c:v>
                </c:pt>
                <c:pt idx="29196">
                  <c:v>1.007080078125E-3</c:v>
                </c:pt>
                <c:pt idx="29197">
                  <c:v>1.007080078125E-3</c:v>
                </c:pt>
                <c:pt idx="29198">
                  <c:v>1.0068416595458984E-3</c:v>
                </c:pt>
                <c:pt idx="29199">
                  <c:v>1.007080078125E-3</c:v>
                </c:pt>
                <c:pt idx="29200">
                  <c:v>1.007080078125E-3</c:v>
                </c:pt>
                <c:pt idx="29201">
                  <c:v>1.0068416595458984E-3</c:v>
                </c:pt>
                <c:pt idx="29202">
                  <c:v>1.007080078125E-3</c:v>
                </c:pt>
                <c:pt idx="29203">
                  <c:v>1.007080078125E-3</c:v>
                </c:pt>
                <c:pt idx="29204">
                  <c:v>1.0068416595458984E-3</c:v>
                </c:pt>
                <c:pt idx="29205">
                  <c:v>1.007080078125E-3</c:v>
                </c:pt>
                <c:pt idx="29206">
                  <c:v>1.0080337524414063E-3</c:v>
                </c:pt>
                <c:pt idx="29207">
                  <c:v>1.0068416595458984E-3</c:v>
                </c:pt>
                <c:pt idx="29208">
                  <c:v>1.007080078125E-3</c:v>
                </c:pt>
                <c:pt idx="29209">
                  <c:v>1.007080078125E-3</c:v>
                </c:pt>
                <c:pt idx="29210">
                  <c:v>1.0068416595458984E-3</c:v>
                </c:pt>
                <c:pt idx="29211">
                  <c:v>1.007080078125E-3</c:v>
                </c:pt>
                <c:pt idx="29212">
                  <c:v>1.007080078125E-3</c:v>
                </c:pt>
                <c:pt idx="29213">
                  <c:v>1.0068416595458984E-3</c:v>
                </c:pt>
                <c:pt idx="29214">
                  <c:v>1.007080078125E-3</c:v>
                </c:pt>
                <c:pt idx="29215">
                  <c:v>1.007080078125E-3</c:v>
                </c:pt>
                <c:pt idx="29216">
                  <c:v>1.0068416595458984E-3</c:v>
                </c:pt>
                <c:pt idx="29217">
                  <c:v>1.007080078125E-3</c:v>
                </c:pt>
                <c:pt idx="29218">
                  <c:v>1.0080337524414063E-3</c:v>
                </c:pt>
                <c:pt idx="29219">
                  <c:v>1.007080078125E-3</c:v>
                </c:pt>
                <c:pt idx="29220">
                  <c:v>1.0068416595458984E-3</c:v>
                </c:pt>
                <c:pt idx="29221">
                  <c:v>1.007080078125E-3</c:v>
                </c:pt>
                <c:pt idx="29222">
                  <c:v>1.007080078125E-3</c:v>
                </c:pt>
                <c:pt idx="29223">
                  <c:v>1.0068416595458984E-3</c:v>
                </c:pt>
                <c:pt idx="29224">
                  <c:v>1.007080078125E-3</c:v>
                </c:pt>
                <c:pt idx="29225">
                  <c:v>1.007080078125E-3</c:v>
                </c:pt>
                <c:pt idx="29226">
                  <c:v>1.0068416595458984E-3</c:v>
                </c:pt>
                <c:pt idx="29227">
                  <c:v>1.007080078125E-3</c:v>
                </c:pt>
                <c:pt idx="29228">
                  <c:v>1.007080078125E-3</c:v>
                </c:pt>
                <c:pt idx="29229">
                  <c:v>1.0068416595458984E-3</c:v>
                </c:pt>
                <c:pt idx="29230">
                  <c:v>1.007080078125E-3</c:v>
                </c:pt>
                <c:pt idx="29231">
                  <c:v>1.0080337524414063E-3</c:v>
                </c:pt>
                <c:pt idx="29232">
                  <c:v>1.0068416595458984E-3</c:v>
                </c:pt>
                <c:pt idx="29233">
                  <c:v>1.007080078125E-3</c:v>
                </c:pt>
                <c:pt idx="29234">
                  <c:v>1.007080078125E-3</c:v>
                </c:pt>
                <c:pt idx="29235">
                  <c:v>1.0068416595458984E-3</c:v>
                </c:pt>
                <c:pt idx="29236">
                  <c:v>1.007080078125E-3</c:v>
                </c:pt>
                <c:pt idx="29237">
                  <c:v>1.007080078125E-3</c:v>
                </c:pt>
                <c:pt idx="29238">
                  <c:v>1.0068416595458984E-3</c:v>
                </c:pt>
                <c:pt idx="29239">
                  <c:v>1.007080078125E-3</c:v>
                </c:pt>
                <c:pt idx="29240">
                  <c:v>1.007080078125E-3</c:v>
                </c:pt>
                <c:pt idx="29241">
                  <c:v>1.0068416595458984E-3</c:v>
                </c:pt>
                <c:pt idx="29242">
                  <c:v>1.007080078125E-3</c:v>
                </c:pt>
                <c:pt idx="29243">
                  <c:v>1.0080337524414063E-3</c:v>
                </c:pt>
                <c:pt idx="29244">
                  <c:v>1.007080078125E-3</c:v>
                </c:pt>
                <c:pt idx="29245">
                  <c:v>1.0068416595458984E-3</c:v>
                </c:pt>
                <c:pt idx="29246">
                  <c:v>1.007080078125E-3</c:v>
                </c:pt>
                <c:pt idx="29247">
                  <c:v>1.007080078125E-3</c:v>
                </c:pt>
                <c:pt idx="29248">
                  <c:v>1.0068416595458984E-3</c:v>
                </c:pt>
                <c:pt idx="29249">
                  <c:v>1.007080078125E-3</c:v>
                </c:pt>
                <c:pt idx="29250">
                  <c:v>1.007080078125E-3</c:v>
                </c:pt>
                <c:pt idx="29251">
                  <c:v>1.0068416595458984E-3</c:v>
                </c:pt>
                <c:pt idx="29252">
                  <c:v>1.007080078125E-3</c:v>
                </c:pt>
                <c:pt idx="29253">
                  <c:v>1.007080078125E-3</c:v>
                </c:pt>
                <c:pt idx="29254">
                  <c:v>1.0068416595458984E-3</c:v>
                </c:pt>
                <c:pt idx="29255">
                  <c:v>1.007080078125E-3</c:v>
                </c:pt>
                <c:pt idx="29256">
                  <c:v>1.0080337524414063E-3</c:v>
                </c:pt>
                <c:pt idx="29257">
                  <c:v>1.0068416595458984E-3</c:v>
                </c:pt>
                <c:pt idx="29258">
                  <c:v>1.007080078125E-3</c:v>
                </c:pt>
                <c:pt idx="29259">
                  <c:v>1.007080078125E-3</c:v>
                </c:pt>
                <c:pt idx="29260">
                  <c:v>1.0068416595458984E-3</c:v>
                </c:pt>
                <c:pt idx="29261">
                  <c:v>1.007080078125E-3</c:v>
                </c:pt>
                <c:pt idx="29262">
                  <c:v>1.007080078125E-3</c:v>
                </c:pt>
                <c:pt idx="29263">
                  <c:v>1.0068416595458984E-3</c:v>
                </c:pt>
                <c:pt idx="29264">
                  <c:v>1.007080078125E-3</c:v>
                </c:pt>
                <c:pt idx="29265">
                  <c:v>1.007080078125E-3</c:v>
                </c:pt>
                <c:pt idx="29266">
                  <c:v>1.0068416595458984E-3</c:v>
                </c:pt>
                <c:pt idx="29267">
                  <c:v>1.007080078125E-3</c:v>
                </c:pt>
                <c:pt idx="29268">
                  <c:v>1.0080337524414063E-3</c:v>
                </c:pt>
                <c:pt idx="29269">
                  <c:v>1.007080078125E-3</c:v>
                </c:pt>
                <c:pt idx="29270">
                  <c:v>1.0068416595458984E-3</c:v>
                </c:pt>
                <c:pt idx="29271">
                  <c:v>1.007080078125E-3</c:v>
                </c:pt>
                <c:pt idx="29272">
                  <c:v>1.007080078125E-3</c:v>
                </c:pt>
                <c:pt idx="29273">
                  <c:v>1.0068416595458984E-3</c:v>
                </c:pt>
                <c:pt idx="29274">
                  <c:v>1.007080078125E-3</c:v>
                </c:pt>
                <c:pt idx="29275">
                  <c:v>1.007080078125E-3</c:v>
                </c:pt>
                <c:pt idx="29276">
                  <c:v>1.0068416595458984E-3</c:v>
                </c:pt>
                <c:pt idx="29277">
                  <c:v>1.007080078125E-3</c:v>
                </c:pt>
                <c:pt idx="29278">
                  <c:v>1.007080078125E-3</c:v>
                </c:pt>
                <c:pt idx="29279">
                  <c:v>1.0068416595458984E-3</c:v>
                </c:pt>
                <c:pt idx="29280">
                  <c:v>1.007080078125E-3</c:v>
                </c:pt>
                <c:pt idx="29281">
                  <c:v>1.0080337524414063E-3</c:v>
                </c:pt>
                <c:pt idx="29282">
                  <c:v>1.0068416595458984E-3</c:v>
                </c:pt>
                <c:pt idx="29283">
                  <c:v>1.007080078125E-3</c:v>
                </c:pt>
                <c:pt idx="29284">
                  <c:v>1.007080078125E-3</c:v>
                </c:pt>
                <c:pt idx="29285">
                  <c:v>1.0068416595458984E-3</c:v>
                </c:pt>
                <c:pt idx="29286">
                  <c:v>1.007080078125E-3</c:v>
                </c:pt>
                <c:pt idx="29287">
                  <c:v>1.007080078125E-3</c:v>
                </c:pt>
                <c:pt idx="29288">
                  <c:v>1.0068416595458984E-3</c:v>
                </c:pt>
                <c:pt idx="29289">
                  <c:v>1.007080078125E-3</c:v>
                </c:pt>
                <c:pt idx="29290">
                  <c:v>1.007080078125E-3</c:v>
                </c:pt>
                <c:pt idx="29291">
                  <c:v>1.0068416595458984E-3</c:v>
                </c:pt>
                <c:pt idx="29292">
                  <c:v>1.007080078125E-3</c:v>
                </c:pt>
                <c:pt idx="29293">
                  <c:v>9.0639591217041016E-3</c:v>
                </c:pt>
                <c:pt idx="29294">
                  <c:v>1.007080078125E-3</c:v>
                </c:pt>
                <c:pt idx="29295">
                  <c:v>1.007080078125E-3</c:v>
                </c:pt>
                <c:pt idx="29296">
                  <c:v>1.0068416595458984E-3</c:v>
                </c:pt>
                <c:pt idx="29297">
                  <c:v>1.007080078125E-3</c:v>
                </c:pt>
                <c:pt idx="29298">
                  <c:v>1.0080337524414063E-3</c:v>
                </c:pt>
                <c:pt idx="29299">
                  <c:v>1.0068416595458984E-3</c:v>
                </c:pt>
                <c:pt idx="29300">
                  <c:v>1.007080078125E-3</c:v>
                </c:pt>
                <c:pt idx="29301">
                  <c:v>1.007080078125E-3</c:v>
                </c:pt>
                <c:pt idx="29302">
                  <c:v>1.0068416595458984E-3</c:v>
                </c:pt>
                <c:pt idx="29303">
                  <c:v>1.007080078125E-3</c:v>
                </c:pt>
                <c:pt idx="29304">
                  <c:v>1.007080078125E-3</c:v>
                </c:pt>
                <c:pt idx="29305">
                  <c:v>1.0068416595458984E-3</c:v>
                </c:pt>
                <c:pt idx="29306">
                  <c:v>1.007080078125E-3</c:v>
                </c:pt>
                <c:pt idx="29307">
                  <c:v>1.007080078125E-3</c:v>
                </c:pt>
                <c:pt idx="29308">
                  <c:v>1.0068416595458984E-3</c:v>
                </c:pt>
                <c:pt idx="29309">
                  <c:v>1.007080078125E-3</c:v>
                </c:pt>
                <c:pt idx="29310">
                  <c:v>1.0080337524414063E-3</c:v>
                </c:pt>
                <c:pt idx="29311">
                  <c:v>1.007080078125E-3</c:v>
                </c:pt>
                <c:pt idx="29312">
                  <c:v>1.0068416595458984E-3</c:v>
                </c:pt>
                <c:pt idx="29313">
                  <c:v>1.007080078125E-3</c:v>
                </c:pt>
                <c:pt idx="29314">
                  <c:v>1.007080078125E-3</c:v>
                </c:pt>
                <c:pt idx="29315">
                  <c:v>1.0068416595458984E-3</c:v>
                </c:pt>
                <c:pt idx="29316">
                  <c:v>1.007080078125E-3</c:v>
                </c:pt>
                <c:pt idx="29317">
                  <c:v>1.007080078125E-3</c:v>
                </c:pt>
                <c:pt idx="29318">
                  <c:v>1.0068416595458984E-3</c:v>
                </c:pt>
                <c:pt idx="29319">
                  <c:v>1.007080078125E-3</c:v>
                </c:pt>
                <c:pt idx="29320">
                  <c:v>1.007080078125E-3</c:v>
                </c:pt>
                <c:pt idx="29321">
                  <c:v>1.0068416595458984E-3</c:v>
                </c:pt>
                <c:pt idx="29322">
                  <c:v>1.007080078125E-3</c:v>
                </c:pt>
                <c:pt idx="29323">
                  <c:v>1.0080337524414063E-3</c:v>
                </c:pt>
                <c:pt idx="29324">
                  <c:v>1.0068416595458984E-3</c:v>
                </c:pt>
                <c:pt idx="29325">
                  <c:v>1.007080078125E-3</c:v>
                </c:pt>
                <c:pt idx="29326">
                  <c:v>1.007080078125E-3</c:v>
                </c:pt>
                <c:pt idx="29327">
                  <c:v>1.0068416595458984E-3</c:v>
                </c:pt>
                <c:pt idx="29328">
                  <c:v>1.007080078125E-3</c:v>
                </c:pt>
                <c:pt idx="29329">
                  <c:v>1.007080078125E-3</c:v>
                </c:pt>
                <c:pt idx="29330">
                  <c:v>1.0068416595458984E-3</c:v>
                </c:pt>
                <c:pt idx="29331">
                  <c:v>1.007080078125E-3</c:v>
                </c:pt>
                <c:pt idx="29332">
                  <c:v>1.007080078125E-3</c:v>
                </c:pt>
                <c:pt idx="29333">
                  <c:v>1.0068416595458984E-3</c:v>
                </c:pt>
                <c:pt idx="29334">
                  <c:v>1.007080078125E-3</c:v>
                </c:pt>
                <c:pt idx="29335">
                  <c:v>1.0080337524414063E-3</c:v>
                </c:pt>
                <c:pt idx="29336">
                  <c:v>1.007080078125E-3</c:v>
                </c:pt>
                <c:pt idx="29337">
                  <c:v>1.0068416595458984E-3</c:v>
                </c:pt>
                <c:pt idx="29338">
                  <c:v>1.007080078125E-3</c:v>
                </c:pt>
                <c:pt idx="29339">
                  <c:v>1.007080078125E-3</c:v>
                </c:pt>
                <c:pt idx="29340">
                  <c:v>1.0068416595458984E-3</c:v>
                </c:pt>
                <c:pt idx="29341">
                  <c:v>1.007080078125E-3</c:v>
                </c:pt>
                <c:pt idx="29342">
                  <c:v>1.007080078125E-3</c:v>
                </c:pt>
                <c:pt idx="29343">
                  <c:v>1.0068416595458984E-3</c:v>
                </c:pt>
                <c:pt idx="29344">
                  <c:v>1.007080078125E-3</c:v>
                </c:pt>
                <c:pt idx="29345">
                  <c:v>1.007080078125E-3</c:v>
                </c:pt>
                <c:pt idx="29346">
                  <c:v>1.0068416595458984E-3</c:v>
                </c:pt>
                <c:pt idx="29347">
                  <c:v>1.0080337524414063E-3</c:v>
                </c:pt>
                <c:pt idx="29348">
                  <c:v>1.007080078125E-3</c:v>
                </c:pt>
                <c:pt idx="29349">
                  <c:v>1.0068416595458984E-3</c:v>
                </c:pt>
                <c:pt idx="29350">
                  <c:v>1.007080078125E-3</c:v>
                </c:pt>
                <c:pt idx="29351">
                  <c:v>1.007080078125E-3</c:v>
                </c:pt>
                <c:pt idx="29352">
                  <c:v>1.0068416595458984E-3</c:v>
                </c:pt>
                <c:pt idx="29353">
                  <c:v>1.007080078125E-3</c:v>
                </c:pt>
                <c:pt idx="29354">
                  <c:v>1.007080078125E-3</c:v>
                </c:pt>
                <c:pt idx="29355">
                  <c:v>1.0068416595458984E-3</c:v>
                </c:pt>
                <c:pt idx="29356">
                  <c:v>1.007080078125E-3</c:v>
                </c:pt>
                <c:pt idx="29357">
                  <c:v>1.007080078125E-3</c:v>
                </c:pt>
                <c:pt idx="29358">
                  <c:v>1.0068416595458984E-3</c:v>
                </c:pt>
                <c:pt idx="29359">
                  <c:v>1.007080078125E-3</c:v>
                </c:pt>
                <c:pt idx="29360">
                  <c:v>1.0080337524414063E-3</c:v>
                </c:pt>
                <c:pt idx="29361">
                  <c:v>1.007080078125E-3</c:v>
                </c:pt>
                <c:pt idx="29362">
                  <c:v>1.0068416595458984E-3</c:v>
                </c:pt>
                <c:pt idx="29363">
                  <c:v>1.007080078125E-3</c:v>
                </c:pt>
                <c:pt idx="29364">
                  <c:v>1.007080078125E-3</c:v>
                </c:pt>
                <c:pt idx="29365">
                  <c:v>1.0068416595458984E-3</c:v>
                </c:pt>
                <c:pt idx="29366">
                  <c:v>1.007080078125E-3</c:v>
                </c:pt>
                <c:pt idx="29367">
                  <c:v>1.007080078125E-3</c:v>
                </c:pt>
                <c:pt idx="29368">
                  <c:v>1.0068416595458984E-3</c:v>
                </c:pt>
                <c:pt idx="29369">
                  <c:v>1.007080078125E-3</c:v>
                </c:pt>
                <c:pt idx="29370">
                  <c:v>1.007080078125E-3</c:v>
                </c:pt>
                <c:pt idx="29371">
                  <c:v>1.0068416595458984E-3</c:v>
                </c:pt>
                <c:pt idx="29372">
                  <c:v>1.0080337524414063E-3</c:v>
                </c:pt>
                <c:pt idx="29373">
                  <c:v>1.007080078125E-3</c:v>
                </c:pt>
                <c:pt idx="29374">
                  <c:v>1.0068416595458984E-3</c:v>
                </c:pt>
                <c:pt idx="29375">
                  <c:v>1.007080078125E-3</c:v>
                </c:pt>
                <c:pt idx="29376">
                  <c:v>1.007080078125E-3</c:v>
                </c:pt>
                <c:pt idx="29377">
                  <c:v>1.0068416595458984E-3</c:v>
                </c:pt>
                <c:pt idx="29378">
                  <c:v>1.007080078125E-3</c:v>
                </c:pt>
                <c:pt idx="29379">
                  <c:v>1.007080078125E-3</c:v>
                </c:pt>
                <c:pt idx="29380">
                  <c:v>1.0068416595458984E-3</c:v>
                </c:pt>
                <c:pt idx="29381">
                  <c:v>1.007080078125E-3</c:v>
                </c:pt>
                <c:pt idx="29382">
                  <c:v>1.007080078125E-3</c:v>
                </c:pt>
                <c:pt idx="29383">
                  <c:v>1.0068416595458984E-3</c:v>
                </c:pt>
                <c:pt idx="29384">
                  <c:v>1.007080078125E-3</c:v>
                </c:pt>
                <c:pt idx="29385">
                  <c:v>1.0080337524414063E-3</c:v>
                </c:pt>
                <c:pt idx="29386">
                  <c:v>1.007080078125E-3</c:v>
                </c:pt>
                <c:pt idx="29387">
                  <c:v>1.0068416595458984E-3</c:v>
                </c:pt>
                <c:pt idx="29388">
                  <c:v>1.007080078125E-3</c:v>
                </c:pt>
                <c:pt idx="29389">
                  <c:v>1.007080078125E-3</c:v>
                </c:pt>
                <c:pt idx="29390">
                  <c:v>1.0068416595458984E-3</c:v>
                </c:pt>
                <c:pt idx="29391">
                  <c:v>1.007080078125E-3</c:v>
                </c:pt>
                <c:pt idx="29392">
                  <c:v>1.007080078125E-3</c:v>
                </c:pt>
                <c:pt idx="29393">
                  <c:v>1.0068416595458984E-3</c:v>
                </c:pt>
                <c:pt idx="29394">
                  <c:v>1.007080078125E-3</c:v>
                </c:pt>
                <c:pt idx="29395">
                  <c:v>1.007080078125E-3</c:v>
                </c:pt>
                <c:pt idx="29396">
                  <c:v>1.0068416595458984E-3</c:v>
                </c:pt>
                <c:pt idx="29397">
                  <c:v>1.0080337524414063E-3</c:v>
                </c:pt>
                <c:pt idx="29398">
                  <c:v>1.007080078125E-3</c:v>
                </c:pt>
                <c:pt idx="29399">
                  <c:v>1.0068416595458984E-3</c:v>
                </c:pt>
                <c:pt idx="29400">
                  <c:v>1.007080078125E-3</c:v>
                </c:pt>
                <c:pt idx="29401">
                  <c:v>1.007080078125E-3</c:v>
                </c:pt>
                <c:pt idx="29402">
                  <c:v>1.0068416595458984E-3</c:v>
                </c:pt>
                <c:pt idx="29403">
                  <c:v>1.007080078125E-3</c:v>
                </c:pt>
                <c:pt idx="29404">
                  <c:v>1.007080078125E-3</c:v>
                </c:pt>
                <c:pt idx="29405">
                  <c:v>1.0068416595458984E-3</c:v>
                </c:pt>
                <c:pt idx="29406">
                  <c:v>1.007080078125E-3</c:v>
                </c:pt>
                <c:pt idx="29407">
                  <c:v>1.007080078125E-3</c:v>
                </c:pt>
                <c:pt idx="29408">
                  <c:v>1.0068416595458984E-3</c:v>
                </c:pt>
                <c:pt idx="29409">
                  <c:v>1.007080078125E-3</c:v>
                </c:pt>
                <c:pt idx="29410">
                  <c:v>1.0080337524414063E-3</c:v>
                </c:pt>
                <c:pt idx="29411">
                  <c:v>1.007080078125E-3</c:v>
                </c:pt>
                <c:pt idx="29412">
                  <c:v>1.0068416595458984E-3</c:v>
                </c:pt>
                <c:pt idx="29413">
                  <c:v>1.007080078125E-3</c:v>
                </c:pt>
                <c:pt idx="29414">
                  <c:v>1.007080078125E-3</c:v>
                </c:pt>
                <c:pt idx="29415">
                  <c:v>1.0068416595458984E-3</c:v>
                </c:pt>
                <c:pt idx="29416">
                  <c:v>1.007080078125E-3</c:v>
                </c:pt>
                <c:pt idx="29417">
                  <c:v>1.007080078125E-3</c:v>
                </c:pt>
                <c:pt idx="29418">
                  <c:v>1.0068416595458984E-3</c:v>
                </c:pt>
                <c:pt idx="29419">
                  <c:v>1.007080078125E-3</c:v>
                </c:pt>
                <c:pt idx="29420">
                  <c:v>1.007080078125E-3</c:v>
                </c:pt>
                <c:pt idx="29421">
                  <c:v>1.0068416595458984E-3</c:v>
                </c:pt>
                <c:pt idx="29422">
                  <c:v>1.0080337524414063E-3</c:v>
                </c:pt>
                <c:pt idx="29423">
                  <c:v>1.007080078125E-3</c:v>
                </c:pt>
                <c:pt idx="29424">
                  <c:v>1.0068416595458984E-3</c:v>
                </c:pt>
                <c:pt idx="29425">
                  <c:v>1.007080078125E-3</c:v>
                </c:pt>
                <c:pt idx="29426">
                  <c:v>1.007080078125E-3</c:v>
                </c:pt>
                <c:pt idx="29427">
                  <c:v>1.0068416595458984E-3</c:v>
                </c:pt>
                <c:pt idx="29428">
                  <c:v>1.007080078125E-3</c:v>
                </c:pt>
                <c:pt idx="29429">
                  <c:v>1.007080078125E-3</c:v>
                </c:pt>
                <c:pt idx="29430">
                  <c:v>1.0068416595458984E-3</c:v>
                </c:pt>
                <c:pt idx="29431">
                  <c:v>1.007080078125E-3</c:v>
                </c:pt>
                <c:pt idx="29432">
                  <c:v>1.007080078125E-3</c:v>
                </c:pt>
                <c:pt idx="29433">
                  <c:v>1.0068416595458984E-3</c:v>
                </c:pt>
                <c:pt idx="29434">
                  <c:v>1.007080078125E-3</c:v>
                </c:pt>
                <c:pt idx="29435">
                  <c:v>1.0080337524414063E-3</c:v>
                </c:pt>
                <c:pt idx="29436">
                  <c:v>1.007080078125E-3</c:v>
                </c:pt>
                <c:pt idx="29437">
                  <c:v>1.0068416595458984E-3</c:v>
                </c:pt>
                <c:pt idx="29438">
                  <c:v>1.007080078125E-3</c:v>
                </c:pt>
                <c:pt idx="29439">
                  <c:v>1.007080078125E-3</c:v>
                </c:pt>
                <c:pt idx="29440">
                  <c:v>1.0068416595458984E-3</c:v>
                </c:pt>
                <c:pt idx="29441">
                  <c:v>1.007080078125E-3</c:v>
                </c:pt>
                <c:pt idx="29442">
                  <c:v>1.007080078125E-3</c:v>
                </c:pt>
                <c:pt idx="29443">
                  <c:v>1.0068416595458984E-3</c:v>
                </c:pt>
                <c:pt idx="29444">
                  <c:v>1.007080078125E-3</c:v>
                </c:pt>
                <c:pt idx="29445">
                  <c:v>1.007080078125E-3</c:v>
                </c:pt>
                <c:pt idx="29446">
                  <c:v>1.0068416595458984E-3</c:v>
                </c:pt>
                <c:pt idx="29447">
                  <c:v>1.0080337524414063E-3</c:v>
                </c:pt>
                <c:pt idx="29448">
                  <c:v>1.007080078125E-3</c:v>
                </c:pt>
                <c:pt idx="29449">
                  <c:v>1.0068416595458984E-3</c:v>
                </c:pt>
                <c:pt idx="29450">
                  <c:v>1.007080078125E-3</c:v>
                </c:pt>
                <c:pt idx="29451">
                  <c:v>1.007080078125E-3</c:v>
                </c:pt>
                <c:pt idx="29452">
                  <c:v>1.0068416595458984E-3</c:v>
                </c:pt>
                <c:pt idx="29453">
                  <c:v>1.007080078125E-3</c:v>
                </c:pt>
                <c:pt idx="29454">
                  <c:v>1.007080078125E-3</c:v>
                </c:pt>
                <c:pt idx="29455">
                  <c:v>1.0068416595458984E-3</c:v>
                </c:pt>
                <c:pt idx="29456">
                  <c:v>1.007080078125E-3</c:v>
                </c:pt>
                <c:pt idx="29457">
                  <c:v>1.007080078125E-3</c:v>
                </c:pt>
                <c:pt idx="29458">
                  <c:v>1.0068416595458984E-3</c:v>
                </c:pt>
                <c:pt idx="29459">
                  <c:v>1.007080078125E-3</c:v>
                </c:pt>
                <c:pt idx="29460">
                  <c:v>1.0080337524414063E-3</c:v>
                </c:pt>
                <c:pt idx="29461">
                  <c:v>1.007080078125E-3</c:v>
                </c:pt>
                <c:pt idx="29462">
                  <c:v>1.0068416595458984E-3</c:v>
                </c:pt>
                <c:pt idx="29463">
                  <c:v>1.007080078125E-3</c:v>
                </c:pt>
                <c:pt idx="29464">
                  <c:v>1.007080078125E-3</c:v>
                </c:pt>
                <c:pt idx="29465">
                  <c:v>1.0068416595458984E-3</c:v>
                </c:pt>
                <c:pt idx="29466">
                  <c:v>1.007080078125E-3</c:v>
                </c:pt>
                <c:pt idx="29467">
                  <c:v>1.007080078125E-3</c:v>
                </c:pt>
                <c:pt idx="29468">
                  <c:v>1.0068416595458984E-3</c:v>
                </c:pt>
                <c:pt idx="29469">
                  <c:v>1.007080078125E-3</c:v>
                </c:pt>
                <c:pt idx="29470">
                  <c:v>1.007080078125E-3</c:v>
                </c:pt>
                <c:pt idx="29471">
                  <c:v>1.0068416595458984E-3</c:v>
                </c:pt>
                <c:pt idx="29472">
                  <c:v>1.0080337524414063E-3</c:v>
                </c:pt>
                <c:pt idx="29473">
                  <c:v>1.007080078125E-3</c:v>
                </c:pt>
                <c:pt idx="29474">
                  <c:v>1.0068416595458984E-3</c:v>
                </c:pt>
                <c:pt idx="29475">
                  <c:v>1.007080078125E-3</c:v>
                </c:pt>
                <c:pt idx="29476">
                  <c:v>1.007080078125E-3</c:v>
                </c:pt>
                <c:pt idx="29477">
                  <c:v>1.0068416595458984E-3</c:v>
                </c:pt>
                <c:pt idx="29478">
                  <c:v>1.007080078125E-3</c:v>
                </c:pt>
                <c:pt idx="29479">
                  <c:v>1.007080078125E-3</c:v>
                </c:pt>
                <c:pt idx="29480">
                  <c:v>1.0068416595458984E-3</c:v>
                </c:pt>
                <c:pt idx="29481">
                  <c:v>1.007080078125E-3</c:v>
                </c:pt>
                <c:pt idx="29482">
                  <c:v>1.007080078125E-3</c:v>
                </c:pt>
                <c:pt idx="29483">
                  <c:v>1.0068416595458984E-3</c:v>
                </c:pt>
                <c:pt idx="29484">
                  <c:v>1.007080078125E-3</c:v>
                </c:pt>
                <c:pt idx="29485">
                  <c:v>1.0080337524414063E-3</c:v>
                </c:pt>
                <c:pt idx="29486">
                  <c:v>1.007080078125E-3</c:v>
                </c:pt>
                <c:pt idx="29487">
                  <c:v>1.0068416595458984E-3</c:v>
                </c:pt>
                <c:pt idx="29488">
                  <c:v>1.007080078125E-3</c:v>
                </c:pt>
                <c:pt idx="29489">
                  <c:v>1.007080078125E-3</c:v>
                </c:pt>
                <c:pt idx="29490">
                  <c:v>1.0068416595458984E-3</c:v>
                </c:pt>
                <c:pt idx="29491">
                  <c:v>1.007080078125E-3</c:v>
                </c:pt>
                <c:pt idx="29492">
                  <c:v>1.007080078125E-3</c:v>
                </c:pt>
                <c:pt idx="29493">
                  <c:v>1.0068416595458984E-3</c:v>
                </c:pt>
                <c:pt idx="29494">
                  <c:v>1.007080078125E-3</c:v>
                </c:pt>
                <c:pt idx="29495">
                  <c:v>1.007080078125E-3</c:v>
                </c:pt>
                <c:pt idx="29496">
                  <c:v>1.0068416595458984E-3</c:v>
                </c:pt>
                <c:pt idx="29497">
                  <c:v>1.0080337524414063E-3</c:v>
                </c:pt>
                <c:pt idx="29498">
                  <c:v>1.007080078125E-3</c:v>
                </c:pt>
                <c:pt idx="29499">
                  <c:v>1.0068416595458984E-3</c:v>
                </c:pt>
                <c:pt idx="29500">
                  <c:v>1.007080078125E-3</c:v>
                </c:pt>
                <c:pt idx="29501">
                  <c:v>1.007080078125E-3</c:v>
                </c:pt>
                <c:pt idx="29502">
                  <c:v>1.0068416595458984E-3</c:v>
                </c:pt>
                <c:pt idx="29503">
                  <c:v>1.007080078125E-3</c:v>
                </c:pt>
                <c:pt idx="29504">
                  <c:v>1.007080078125E-3</c:v>
                </c:pt>
                <c:pt idx="29505">
                  <c:v>1.0068416595458984E-3</c:v>
                </c:pt>
                <c:pt idx="29506">
                  <c:v>1.007080078125E-3</c:v>
                </c:pt>
                <c:pt idx="29507">
                  <c:v>1.007080078125E-3</c:v>
                </c:pt>
                <c:pt idx="29508">
                  <c:v>1.0068416595458984E-3</c:v>
                </c:pt>
                <c:pt idx="29509">
                  <c:v>1.007080078125E-3</c:v>
                </c:pt>
                <c:pt idx="29510">
                  <c:v>1.0080337524414063E-3</c:v>
                </c:pt>
                <c:pt idx="29511">
                  <c:v>1.007080078125E-3</c:v>
                </c:pt>
                <c:pt idx="29512">
                  <c:v>1.0068416595458984E-3</c:v>
                </c:pt>
                <c:pt idx="29513">
                  <c:v>1.007080078125E-3</c:v>
                </c:pt>
                <c:pt idx="29514">
                  <c:v>1.007080078125E-3</c:v>
                </c:pt>
                <c:pt idx="29515">
                  <c:v>1.0068416595458984E-3</c:v>
                </c:pt>
                <c:pt idx="29516">
                  <c:v>1.007080078125E-3</c:v>
                </c:pt>
                <c:pt idx="29517">
                  <c:v>1.007080078125E-3</c:v>
                </c:pt>
                <c:pt idx="29518">
                  <c:v>1.0068416595458984E-3</c:v>
                </c:pt>
                <c:pt idx="29519">
                  <c:v>1.007080078125E-3</c:v>
                </c:pt>
                <c:pt idx="29520">
                  <c:v>1.007080078125E-3</c:v>
                </c:pt>
                <c:pt idx="29521">
                  <c:v>1.0068416595458984E-3</c:v>
                </c:pt>
                <c:pt idx="29522">
                  <c:v>1.0080337524414063E-3</c:v>
                </c:pt>
                <c:pt idx="29523">
                  <c:v>1.007080078125E-3</c:v>
                </c:pt>
                <c:pt idx="29524">
                  <c:v>1.0068416595458984E-3</c:v>
                </c:pt>
                <c:pt idx="29525">
                  <c:v>1.007080078125E-3</c:v>
                </c:pt>
                <c:pt idx="29526">
                  <c:v>1.007080078125E-3</c:v>
                </c:pt>
                <c:pt idx="29527">
                  <c:v>1.0068416595458984E-3</c:v>
                </c:pt>
                <c:pt idx="29528">
                  <c:v>1.007080078125E-3</c:v>
                </c:pt>
                <c:pt idx="29529">
                  <c:v>1.007080078125E-3</c:v>
                </c:pt>
                <c:pt idx="29530">
                  <c:v>1.0068416595458984E-3</c:v>
                </c:pt>
                <c:pt idx="29531">
                  <c:v>1.007080078125E-3</c:v>
                </c:pt>
                <c:pt idx="29532">
                  <c:v>1.007080078125E-3</c:v>
                </c:pt>
                <c:pt idx="29533">
                  <c:v>1.0068416595458984E-3</c:v>
                </c:pt>
                <c:pt idx="29534">
                  <c:v>1.007080078125E-3</c:v>
                </c:pt>
                <c:pt idx="29535">
                  <c:v>1.0080337524414063E-3</c:v>
                </c:pt>
                <c:pt idx="29536">
                  <c:v>1.007080078125E-3</c:v>
                </c:pt>
                <c:pt idx="29537">
                  <c:v>1.0068416595458984E-3</c:v>
                </c:pt>
                <c:pt idx="29538">
                  <c:v>1.007080078125E-3</c:v>
                </c:pt>
                <c:pt idx="29539">
                  <c:v>1.007080078125E-3</c:v>
                </c:pt>
                <c:pt idx="29540">
                  <c:v>1.0068416595458984E-3</c:v>
                </c:pt>
                <c:pt idx="29541">
                  <c:v>1.007080078125E-3</c:v>
                </c:pt>
                <c:pt idx="29542">
                  <c:v>1.007080078125E-3</c:v>
                </c:pt>
                <c:pt idx="29543">
                  <c:v>1.0068416595458984E-3</c:v>
                </c:pt>
                <c:pt idx="29544">
                  <c:v>1.007080078125E-3</c:v>
                </c:pt>
                <c:pt idx="29545">
                  <c:v>1.007080078125E-3</c:v>
                </c:pt>
                <c:pt idx="29546">
                  <c:v>1.0068416595458984E-3</c:v>
                </c:pt>
                <c:pt idx="29547">
                  <c:v>1.0080337524414063E-3</c:v>
                </c:pt>
                <c:pt idx="29548">
                  <c:v>1.007080078125E-3</c:v>
                </c:pt>
                <c:pt idx="29549">
                  <c:v>1.0068416595458984E-3</c:v>
                </c:pt>
                <c:pt idx="29550">
                  <c:v>1.007080078125E-3</c:v>
                </c:pt>
                <c:pt idx="29551">
                  <c:v>1.007080078125E-3</c:v>
                </c:pt>
                <c:pt idx="29552">
                  <c:v>1.0068416595458984E-3</c:v>
                </c:pt>
                <c:pt idx="29553">
                  <c:v>1.007080078125E-3</c:v>
                </c:pt>
                <c:pt idx="29554">
                  <c:v>1.007080078125E-3</c:v>
                </c:pt>
                <c:pt idx="29555">
                  <c:v>1.0068416595458984E-3</c:v>
                </c:pt>
                <c:pt idx="29556">
                  <c:v>1.007080078125E-3</c:v>
                </c:pt>
                <c:pt idx="29557">
                  <c:v>1.007080078125E-3</c:v>
                </c:pt>
                <c:pt idx="29558">
                  <c:v>1.0068416595458984E-3</c:v>
                </c:pt>
                <c:pt idx="29559">
                  <c:v>1.007080078125E-3</c:v>
                </c:pt>
                <c:pt idx="29560">
                  <c:v>1.0080337524414063E-3</c:v>
                </c:pt>
                <c:pt idx="29561">
                  <c:v>1.007080078125E-3</c:v>
                </c:pt>
                <c:pt idx="29562">
                  <c:v>1.0068416595458984E-3</c:v>
                </c:pt>
                <c:pt idx="29563">
                  <c:v>1.007080078125E-3</c:v>
                </c:pt>
                <c:pt idx="29564">
                  <c:v>1.007080078125E-3</c:v>
                </c:pt>
                <c:pt idx="29565">
                  <c:v>1.0068416595458984E-3</c:v>
                </c:pt>
                <c:pt idx="29566">
                  <c:v>1.007080078125E-3</c:v>
                </c:pt>
                <c:pt idx="29567">
                  <c:v>1.007080078125E-3</c:v>
                </c:pt>
                <c:pt idx="29568">
                  <c:v>1.0068416595458984E-3</c:v>
                </c:pt>
                <c:pt idx="29569">
                  <c:v>1.007080078125E-3</c:v>
                </c:pt>
                <c:pt idx="29570">
                  <c:v>1.0068416595458984E-3</c:v>
                </c:pt>
                <c:pt idx="29571">
                  <c:v>1.007080078125E-3</c:v>
                </c:pt>
                <c:pt idx="29572">
                  <c:v>1.0080337524414063E-3</c:v>
                </c:pt>
                <c:pt idx="29573">
                  <c:v>1.007080078125E-3</c:v>
                </c:pt>
                <c:pt idx="29574">
                  <c:v>1.0068416595458984E-3</c:v>
                </c:pt>
                <c:pt idx="29575">
                  <c:v>1.007080078125E-3</c:v>
                </c:pt>
                <c:pt idx="29576">
                  <c:v>1.007080078125E-3</c:v>
                </c:pt>
                <c:pt idx="29577">
                  <c:v>1.0068416595458984E-3</c:v>
                </c:pt>
                <c:pt idx="29578">
                  <c:v>1.007080078125E-3</c:v>
                </c:pt>
                <c:pt idx="29579">
                  <c:v>1.007080078125E-3</c:v>
                </c:pt>
                <c:pt idx="29580">
                  <c:v>1.0068416595458984E-3</c:v>
                </c:pt>
                <c:pt idx="29581">
                  <c:v>1.007080078125E-3</c:v>
                </c:pt>
                <c:pt idx="29582">
                  <c:v>1.007080078125E-3</c:v>
                </c:pt>
                <c:pt idx="29583">
                  <c:v>1.0068416595458984E-3</c:v>
                </c:pt>
                <c:pt idx="29584">
                  <c:v>1.007080078125E-3</c:v>
                </c:pt>
                <c:pt idx="29585">
                  <c:v>1.0080337524414063E-3</c:v>
                </c:pt>
                <c:pt idx="29586">
                  <c:v>1.007080078125E-3</c:v>
                </c:pt>
                <c:pt idx="29587">
                  <c:v>1.0068416595458984E-3</c:v>
                </c:pt>
                <c:pt idx="29588">
                  <c:v>1.007080078125E-3</c:v>
                </c:pt>
                <c:pt idx="29589">
                  <c:v>1.007080078125E-3</c:v>
                </c:pt>
                <c:pt idx="29590">
                  <c:v>1.0068416595458984E-3</c:v>
                </c:pt>
                <c:pt idx="29591">
                  <c:v>1.007080078125E-3</c:v>
                </c:pt>
                <c:pt idx="29592">
                  <c:v>1.0068416595458984E-3</c:v>
                </c:pt>
                <c:pt idx="29593">
                  <c:v>1.007080078125E-3</c:v>
                </c:pt>
                <c:pt idx="29594">
                  <c:v>1.007080078125E-3</c:v>
                </c:pt>
                <c:pt idx="29595">
                  <c:v>1.0068416595458984E-3</c:v>
                </c:pt>
                <c:pt idx="29596">
                  <c:v>1.007080078125E-3</c:v>
                </c:pt>
                <c:pt idx="29597">
                  <c:v>1.0080337524414063E-3</c:v>
                </c:pt>
                <c:pt idx="29598">
                  <c:v>1.007080078125E-3</c:v>
                </c:pt>
                <c:pt idx="29599">
                  <c:v>1.0068416595458984E-3</c:v>
                </c:pt>
                <c:pt idx="29600">
                  <c:v>1.007080078125E-3</c:v>
                </c:pt>
                <c:pt idx="29601">
                  <c:v>1.007080078125E-3</c:v>
                </c:pt>
                <c:pt idx="29602">
                  <c:v>1.0068416595458984E-3</c:v>
                </c:pt>
                <c:pt idx="29603">
                  <c:v>1.007080078125E-3</c:v>
                </c:pt>
                <c:pt idx="29604">
                  <c:v>1.007080078125E-3</c:v>
                </c:pt>
                <c:pt idx="29605">
                  <c:v>1.0068416595458984E-3</c:v>
                </c:pt>
                <c:pt idx="29606">
                  <c:v>1.007080078125E-3</c:v>
                </c:pt>
                <c:pt idx="29607">
                  <c:v>1.007080078125E-3</c:v>
                </c:pt>
                <c:pt idx="29608">
                  <c:v>1.0068416595458984E-3</c:v>
                </c:pt>
                <c:pt idx="29609">
                  <c:v>1.007080078125E-3</c:v>
                </c:pt>
                <c:pt idx="29610">
                  <c:v>1.0080337524414063E-3</c:v>
                </c:pt>
                <c:pt idx="29611">
                  <c:v>1.007080078125E-3</c:v>
                </c:pt>
                <c:pt idx="29612">
                  <c:v>1.0068416595458984E-3</c:v>
                </c:pt>
                <c:pt idx="29613">
                  <c:v>1.007080078125E-3</c:v>
                </c:pt>
                <c:pt idx="29614">
                  <c:v>1.0068416595458984E-3</c:v>
                </c:pt>
                <c:pt idx="29615">
                  <c:v>1.007080078125E-3</c:v>
                </c:pt>
                <c:pt idx="29616">
                  <c:v>1.007080078125E-3</c:v>
                </c:pt>
                <c:pt idx="29617">
                  <c:v>1.0068416595458984E-3</c:v>
                </c:pt>
                <c:pt idx="29618">
                  <c:v>1.007080078125E-3</c:v>
                </c:pt>
                <c:pt idx="29619">
                  <c:v>1.007080078125E-3</c:v>
                </c:pt>
                <c:pt idx="29620">
                  <c:v>1.0068416595458984E-3</c:v>
                </c:pt>
                <c:pt idx="29621">
                  <c:v>1.007080078125E-3</c:v>
                </c:pt>
                <c:pt idx="29622">
                  <c:v>1.0080337524414063E-3</c:v>
                </c:pt>
                <c:pt idx="29623">
                  <c:v>1.007080078125E-3</c:v>
                </c:pt>
                <c:pt idx="29624">
                  <c:v>1.0068416595458984E-3</c:v>
                </c:pt>
                <c:pt idx="29625">
                  <c:v>1.007080078125E-3</c:v>
                </c:pt>
                <c:pt idx="29626">
                  <c:v>1.007080078125E-3</c:v>
                </c:pt>
                <c:pt idx="29627">
                  <c:v>1.0068416595458984E-3</c:v>
                </c:pt>
                <c:pt idx="29628">
                  <c:v>1.007080078125E-3</c:v>
                </c:pt>
                <c:pt idx="29629">
                  <c:v>1.007080078125E-3</c:v>
                </c:pt>
                <c:pt idx="29630">
                  <c:v>1.0068416595458984E-3</c:v>
                </c:pt>
                <c:pt idx="29631">
                  <c:v>1.007080078125E-3</c:v>
                </c:pt>
                <c:pt idx="29632">
                  <c:v>1.007080078125E-3</c:v>
                </c:pt>
                <c:pt idx="29633">
                  <c:v>1.0068416595458984E-3</c:v>
                </c:pt>
                <c:pt idx="29634">
                  <c:v>1.007080078125E-3</c:v>
                </c:pt>
                <c:pt idx="29635">
                  <c:v>1.0080337524414063E-3</c:v>
                </c:pt>
                <c:pt idx="29636">
                  <c:v>1.0068416595458984E-3</c:v>
                </c:pt>
                <c:pt idx="29637">
                  <c:v>1.007080078125E-3</c:v>
                </c:pt>
                <c:pt idx="29638">
                  <c:v>1.007080078125E-3</c:v>
                </c:pt>
                <c:pt idx="29639">
                  <c:v>1.0068416595458984E-3</c:v>
                </c:pt>
                <c:pt idx="29640">
                  <c:v>1.007080078125E-3</c:v>
                </c:pt>
                <c:pt idx="29641">
                  <c:v>1.007080078125E-3</c:v>
                </c:pt>
                <c:pt idx="29642">
                  <c:v>1.0068416595458984E-3</c:v>
                </c:pt>
                <c:pt idx="29643">
                  <c:v>1.007080078125E-3</c:v>
                </c:pt>
                <c:pt idx="29644">
                  <c:v>6.0429573059082031E-3</c:v>
                </c:pt>
                <c:pt idx="29645">
                  <c:v>1.007080078125E-3</c:v>
                </c:pt>
                <c:pt idx="29646">
                  <c:v>1.007080078125E-3</c:v>
                </c:pt>
                <c:pt idx="29647">
                  <c:v>1.0068416595458984E-3</c:v>
                </c:pt>
                <c:pt idx="29648">
                  <c:v>1.007080078125E-3</c:v>
                </c:pt>
                <c:pt idx="29649">
                  <c:v>1.007080078125E-3</c:v>
                </c:pt>
                <c:pt idx="29650">
                  <c:v>1.0068416595458984E-3</c:v>
                </c:pt>
                <c:pt idx="29651">
                  <c:v>1.007080078125E-3</c:v>
                </c:pt>
                <c:pt idx="29652">
                  <c:v>1.007080078125E-3</c:v>
                </c:pt>
                <c:pt idx="29653">
                  <c:v>1.0068416595458984E-3</c:v>
                </c:pt>
                <c:pt idx="29654">
                  <c:v>1.007080078125E-3</c:v>
                </c:pt>
                <c:pt idx="29655">
                  <c:v>1.0080337524414063E-3</c:v>
                </c:pt>
                <c:pt idx="29656">
                  <c:v>1.0068416595458984E-3</c:v>
                </c:pt>
                <c:pt idx="29657">
                  <c:v>1.007080078125E-3</c:v>
                </c:pt>
                <c:pt idx="29658">
                  <c:v>1.007080078125E-3</c:v>
                </c:pt>
                <c:pt idx="29659">
                  <c:v>1.0068416595458984E-3</c:v>
                </c:pt>
                <c:pt idx="29660">
                  <c:v>1.007080078125E-3</c:v>
                </c:pt>
                <c:pt idx="29661">
                  <c:v>1.007080078125E-3</c:v>
                </c:pt>
                <c:pt idx="29662">
                  <c:v>1.0068416595458984E-3</c:v>
                </c:pt>
                <c:pt idx="29663">
                  <c:v>1.007080078125E-3</c:v>
                </c:pt>
                <c:pt idx="29664">
                  <c:v>1.007080078125E-3</c:v>
                </c:pt>
                <c:pt idx="29665">
                  <c:v>1.0068416595458984E-3</c:v>
                </c:pt>
                <c:pt idx="29666">
                  <c:v>1.007080078125E-3</c:v>
                </c:pt>
                <c:pt idx="29667">
                  <c:v>1.0080337524414063E-3</c:v>
                </c:pt>
                <c:pt idx="29668">
                  <c:v>1.007080078125E-3</c:v>
                </c:pt>
                <c:pt idx="29669">
                  <c:v>1.0068416595458984E-3</c:v>
                </c:pt>
                <c:pt idx="29670">
                  <c:v>1.007080078125E-3</c:v>
                </c:pt>
                <c:pt idx="29671">
                  <c:v>1.007080078125E-3</c:v>
                </c:pt>
                <c:pt idx="29672">
                  <c:v>1.0068416595458984E-3</c:v>
                </c:pt>
                <c:pt idx="29673">
                  <c:v>1.007080078125E-3</c:v>
                </c:pt>
                <c:pt idx="29674">
                  <c:v>1.007080078125E-3</c:v>
                </c:pt>
                <c:pt idx="29675">
                  <c:v>1.0068416595458984E-3</c:v>
                </c:pt>
                <c:pt idx="29676">
                  <c:v>1.007080078125E-3</c:v>
                </c:pt>
                <c:pt idx="29677">
                  <c:v>1.007080078125E-3</c:v>
                </c:pt>
                <c:pt idx="29678">
                  <c:v>1.0068416595458984E-3</c:v>
                </c:pt>
                <c:pt idx="29679">
                  <c:v>1.007080078125E-3</c:v>
                </c:pt>
                <c:pt idx="29680">
                  <c:v>1.0080337524414063E-3</c:v>
                </c:pt>
                <c:pt idx="29681">
                  <c:v>1.0068416595458984E-3</c:v>
                </c:pt>
                <c:pt idx="29682">
                  <c:v>1.007080078125E-3</c:v>
                </c:pt>
                <c:pt idx="29683">
                  <c:v>1.007080078125E-3</c:v>
                </c:pt>
                <c:pt idx="29684">
                  <c:v>1.0068416595458984E-3</c:v>
                </c:pt>
                <c:pt idx="29685">
                  <c:v>1.007080078125E-3</c:v>
                </c:pt>
                <c:pt idx="29686">
                  <c:v>1.007080078125E-3</c:v>
                </c:pt>
                <c:pt idx="29687">
                  <c:v>1.0068416595458984E-3</c:v>
                </c:pt>
                <c:pt idx="29688">
                  <c:v>1.007080078125E-3</c:v>
                </c:pt>
                <c:pt idx="29689">
                  <c:v>1.007080078125E-3</c:v>
                </c:pt>
                <c:pt idx="29690">
                  <c:v>1.0068416595458984E-3</c:v>
                </c:pt>
                <c:pt idx="29691">
                  <c:v>1.007080078125E-3</c:v>
                </c:pt>
                <c:pt idx="29692">
                  <c:v>1.0080337524414063E-3</c:v>
                </c:pt>
                <c:pt idx="29693">
                  <c:v>1.007080078125E-3</c:v>
                </c:pt>
                <c:pt idx="29694">
                  <c:v>1.0068416595458984E-3</c:v>
                </c:pt>
                <c:pt idx="29695">
                  <c:v>1.007080078125E-3</c:v>
                </c:pt>
                <c:pt idx="29696">
                  <c:v>1.007080078125E-3</c:v>
                </c:pt>
                <c:pt idx="29697">
                  <c:v>1.0068416595458984E-3</c:v>
                </c:pt>
                <c:pt idx="29698">
                  <c:v>1.007080078125E-3</c:v>
                </c:pt>
                <c:pt idx="29699">
                  <c:v>1.007080078125E-3</c:v>
                </c:pt>
                <c:pt idx="29700">
                  <c:v>1.0068416595458984E-3</c:v>
                </c:pt>
                <c:pt idx="29701">
                  <c:v>1.007080078125E-3</c:v>
                </c:pt>
                <c:pt idx="29702">
                  <c:v>1.007080078125E-3</c:v>
                </c:pt>
                <c:pt idx="29703">
                  <c:v>1.0068416595458984E-3</c:v>
                </c:pt>
                <c:pt idx="29704">
                  <c:v>1.007080078125E-3</c:v>
                </c:pt>
                <c:pt idx="29705">
                  <c:v>1.0080337524414063E-3</c:v>
                </c:pt>
                <c:pt idx="29706">
                  <c:v>1.0068416595458984E-3</c:v>
                </c:pt>
                <c:pt idx="29707">
                  <c:v>1.007080078125E-3</c:v>
                </c:pt>
                <c:pt idx="29708">
                  <c:v>1.007080078125E-3</c:v>
                </c:pt>
                <c:pt idx="29709">
                  <c:v>1.0068416595458984E-3</c:v>
                </c:pt>
                <c:pt idx="29710">
                  <c:v>1.007080078125E-3</c:v>
                </c:pt>
                <c:pt idx="29711">
                  <c:v>1.007080078125E-3</c:v>
                </c:pt>
                <c:pt idx="29712">
                  <c:v>1.0068416595458984E-3</c:v>
                </c:pt>
                <c:pt idx="29713">
                  <c:v>1.007080078125E-3</c:v>
                </c:pt>
                <c:pt idx="29714">
                  <c:v>1.007080078125E-3</c:v>
                </c:pt>
                <c:pt idx="29715">
                  <c:v>1.0068416595458984E-3</c:v>
                </c:pt>
                <c:pt idx="29716">
                  <c:v>1.007080078125E-3</c:v>
                </c:pt>
                <c:pt idx="29717">
                  <c:v>1.0080337524414063E-3</c:v>
                </c:pt>
                <c:pt idx="29718">
                  <c:v>1.007080078125E-3</c:v>
                </c:pt>
                <c:pt idx="29719">
                  <c:v>1.0068416595458984E-3</c:v>
                </c:pt>
                <c:pt idx="29720">
                  <c:v>1.007080078125E-3</c:v>
                </c:pt>
                <c:pt idx="29721">
                  <c:v>1.007080078125E-3</c:v>
                </c:pt>
                <c:pt idx="29722">
                  <c:v>1.0068416595458984E-3</c:v>
                </c:pt>
                <c:pt idx="29723">
                  <c:v>1.007080078125E-3</c:v>
                </c:pt>
                <c:pt idx="29724">
                  <c:v>1.007080078125E-3</c:v>
                </c:pt>
                <c:pt idx="29725">
                  <c:v>1.0068416595458984E-3</c:v>
                </c:pt>
                <c:pt idx="29726">
                  <c:v>1.007080078125E-3</c:v>
                </c:pt>
                <c:pt idx="29727">
                  <c:v>1.007080078125E-3</c:v>
                </c:pt>
                <c:pt idx="29728">
                  <c:v>1.0068416595458984E-3</c:v>
                </c:pt>
                <c:pt idx="29729">
                  <c:v>1.007080078125E-3</c:v>
                </c:pt>
                <c:pt idx="29730">
                  <c:v>1.0080337524414063E-3</c:v>
                </c:pt>
                <c:pt idx="29731">
                  <c:v>1.0068416595458984E-3</c:v>
                </c:pt>
                <c:pt idx="29732">
                  <c:v>1.007080078125E-3</c:v>
                </c:pt>
                <c:pt idx="29733">
                  <c:v>1.007080078125E-3</c:v>
                </c:pt>
                <c:pt idx="29734">
                  <c:v>1.0068416595458984E-3</c:v>
                </c:pt>
                <c:pt idx="29735">
                  <c:v>1.007080078125E-3</c:v>
                </c:pt>
                <c:pt idx="29736">
                  <c:v>1.007080078125E-3</c:v>
                </c:pt>
                <c:pt idx="29737">
                  <c:v>1.0068416595458984E-3</c:v>
                </c:pt>
                <c:pt idx="29738">
                  <c:v>1.007080078125E-3</c:v>
                </c:pt>
                <c:pt idx="29739">
                  <c:v>1.007080078125E-3</c:v>
                </c:pt>
                <c:pt idx="29740">
                  <c:v>2.0141839981079102E-2</c:v>
                </c:pt>
                <c:pt idx="29741">
                  <c:v>1.007080078125E-3</c:v>
                </c:pt>
                <c:pt idx="29742">
                  <c:v>1.007080078125E-3</c:v>
                </c:pt>
                <c:pt idx="29743">
                  <c:v>1.0068416595458984E-3</c:v>
                </c:pt>
                <c:pt idx="29744">
                  <c:v>1.007080078125E-3</c:v>
                </c:pt>
                <c:pt idx="29745">
                  <c:v>1.007080078125E-3</c:v>
                </c:pt>
                <c:pt idx="29746">
                  <c:v>1.0068416595458984E-3</c:v>
                </c:pt>
                <c:pt idx="29747">
                  <c:v>1.007080078125E-3</c:v>
                </c:pt>
                <c:pt idx="29748">
                  <c:v>1.0080337524414063E-3</c:v>
                </c:pt>
                <c:pt idx="29749">
                  <c:v>1.007080078125E-3</c:v>
                </c:pt>
                <c:pt idx="29750">
                  <c:v>1.0068416595458984E-3</c:v>
                </c:pt>
                <c:pt idx="29751">
                  <c:v>1.007080078125E-3</c:v>
                </c:pt>
                <c:pt idx="29752">
                  <c:v>1.007080078125E-3</c:v>
                </c:pt>
                <c:pt idx="29753">
                  <c:v>1.0068416595458984E-3</c:v>
                </c:pt>
                <c:pt idx="29754">
                  <c:v>1.007080078125E-3</c:v>
                </c:pt>
                <c:pt idx="29755">
                  <c:v>1.007080078125E-3</c:v>
                </c:pt>
                <c:pt idx="29756">
                  <c:v>1.0068416595458984E-3</c:v>
                </c:pt>
                <c:pt idx="29757">
                  <c:v>1.007080078125E-3</c:v>
                </c:pt>
                <c:pt idx="29758">
                  <c:v>1.007080078125E-3</c:v>
                </c:pt>
                <c:pt idx="29759">
                  <c:v>1.0068416595458984E-3</c:v>
                </c:pt>
                <c:pt idx="29760">
                  <c:v>1.007080078125E-3</c:v>
                </c:pt>
                <c:pt idx="29761">
                  <c:v>1.0080337524414063E-3</c:v>
                </c:pt>
                <c:pt idx="29762">
                  <c:v>1.0068416595458984E-3</c:v>
                </c:pt>
                <c:pt idx="29763">
                  <c:v>1.007080078125E-3</c:v>
                </c:pt>
                <c:pt idx="29764">
                  <c:v>1.007080078125E-3</c:v>
                </c:pt>
                <c:pt idx="29765">
                  <c:v>1.0068416595458984E-3</c:v>
                </c:pt>
                <c:pt idx="29766">
                  <c:v>1.007080078125E-3</c:v>
                </c:pt>
                <c:pt idx="29767">
                  <c:v>1.007080078125E-3</c:v>
                </c:pt>
                <c:pt idx="29768">
                  <c:v>1.0068416595458984E-3</c:v>
                </c:pt>
                <c:pt idx="29769">
                  <c:v>1.007080078125E-3</c:v>
                </c:pt>
                <c:pt idx="29770">
                  <c:v>1.007080078125E-3</c:v>
                </c:pt>
                <c:pt idx="29771">
                  <c:v>1.0068416595458984E-3</c:v>
                </c:pt>
                <c:pt idx="29772">
                  <c:v>1.007080078125E-3</c:v>
                </c:pt>
                <c:pt idx="29773">
                  <c:v>1.0080337524414063E-3</c:v>
                </c:pt>
                <c:pt idx="29774">
                  <c:v>1.007080078125E-3</c:v>
                </c:pt>
                <c:pt idx="29775">
                  <c:v>1.0068416595458984E-3</c:v>
                </c:pt>
                <c:pt idx="29776">
                  <c:v>1.007080078125E-3</c:v>
                </c:pt>
                <c:pt idx="29777">
                  <c:v>1.007080078125E-3</c:v>
                </c:pt>
                <c:pt idx="29778">
                  <c:v>1.0068416595458984E-3</c:v>
                </c:pt>
                <c:pt idx="29779">
                  <c:v>1.007080078125E-3</c:v>
                </c:pt>
                <c:pt idx="29780">
                  <c:v>1.007080078125E-3</c:v>
                </c:pt>
                <c:pt idx="29781">
                  <c:v>1.0068416595458984E-3</c:v>
                </c:pt>
                <c:pt idx="29782">
                  <c:v>1.007080078125E-3</c:v>
                </c:pt>
                <c:pt idx="29783">
                  <c:v>1.007080078125E-3</c:v>
                </c:pt>
                <c:pt idx="29784">
                  <c:v>1.0068416595458984E-3</c:v>
                </c:pt>
                <c:pt idx="29785">
                  <c:v>1.007080078125E-3</c:v>
                </c:pt>
                <c:pt idx="29786">
                  <c:v>1.0080337524414063E-3</c:v>
                </c:pt>
                <c:pt idx="29787">
                  <c:v>1.0068416595458984E-3</c:v>
                </c:pt>
                <c:pt idx="29788">
                  <c:v>1.007080078125E-3</c:v>
                </c:pt>
                <c:pt idx="29789">
                  <c:v>1.007080078125E-3</c:v>
                </c:pt>
                <c:pt idx="29790">
                  <c:v>1.0068416595458984E-3</c:v>
                </c:pt>
                <c:pt idx="29791">
                  <c:v>1.007080078125E-3</c:v>
                </c:pt>
                <c:pt idx="29792">
                  <c:v>1.007080078125E-3</c:v>
                </c:pt>
                <c:pt idx="29793">
                  <c:v>1.0068416595458984E-3</c:v>
                </c:pt>
                <c:pt idx="29794">
                  <c:v>1.007080078125E-3</c:v>
                </c:pt>
                <c:pt idx="29795">
                  <c:v>1.007080078125E-3</c:v>
                </c:pt>
                <c:pt idx="29796">
                  <c:v>1.0068416595458984E-3</c:v>
                </c:pt>
                <c:pt idx="29797">
                  <c:v>1.007080078125E-3</c:v>
                </c:pt>
                <c:pt idx="29798">
                  <c:v>1.0080337524414063E-3</c:v>
                </c:pt>
                <c:pt idx="29799">
                  <c:v>1.007080078125E-3</c:v>
                </c:pt>
                <c:pt idx="29800">
                  <c:v>1.0068416595458984E-3</c:v>
                </c:pt>
                <c:pt idx="29801">
                  <c:v>1.007080078125E-3</c:v>
                </c:pt>
                <c:pt idx="29802">
                  <c:v>1.007080078125E-3</c:v>
                </c:pt>
                <c:pt idx="29803">
                  <c:v>1.0068416595458984E-3</c:v>
                </c:pt>
                <c:pt idx="29804">
                  <c:v>1.007080078125E-3</c:v>
                </c:pt>
                <c:pt idx="29805">
                  <c:v>1.007080078125E-3</c:v>
                </c:pt>
                <c:pt idx="29806">
                  <c:v>1.0068416595458984E-3</c:v>
                </c:pt>
                <c:pt idx="29807">
                  <c:v>1.007080078125E-3</c:v>
                </c:pt>
                <c:pt idx="29808">
                  <c:v>1.007080078125E-3</c:v>
                </c:pt>
                <c:pt idx="29809">
                  <c:v>1.0068416595458984E-3</c:v>
                </c:pt>
                <c:pt idx="29810">
                  <c:v>1.007080078125E-3</c:v>
                </c:pt>
                <c:pt idx="29811">
                  <c:v>1.0080337524414063E-3</c:v>
                </c:pt>
                <c:pt idx="29812">
                  <c:v>1.0068416595458984E-3</c:v>
                </c:pt>
                <c:pt idx="29813">
                  <c:v>1.007080078125E-3</c:v>
                </c:pt>
                <c:pt idx="29814">
                  <c:v>1.007080078125E-3</c:v>
                </c:pt>
                <c:pt idx="29815">
                  <c:v>1.0068416595458984E-3</c:v>
                </c:pt>
                <c:pt idx="29816">
                  <c:v>1.007080078125E-3</c:v>
                </c:pt>
                <c:pt idx="29817">
                  <c:v>1.007080078125E-3</c:v>
                </c:pt>
                <c:pt idx="29818">
                  <c:v>1.0068416595458984E-3</c:v>
                </c:pt>
                <c:pt idx="29819">
                  <c:v>1.007080078125E-3</c:v>
                </c:pt>
                <c:pt idx="29820">
                  <c:v>1.007080078125E-3</c:v>
                </c:pt>
                <c:pt idx="29821">
                  <c:v>1.0068416595458984E-3</c:v>
                </c:pt>
                <c:pt idx="29822">
                  <c:v>1.007080078125E-3</c:v>
                </c:pt>
                <c:pt idx="29823">
                  <c:v>1.0080337524414063E-3</c:v>
                </c:pt>
                <c:pt idx="29824">
                  <c:v>1.007080078125E-3</c:v>
                </c:pt>
                <c:pt idx="29825">
                  <c:v>1.0068416595458984E-3</c:v>
                </c:pt>
                <c:pt idx="29826">
                  <c:v>1.007080078125E-3</c:v>
                </c:pt>
                <c:pt idx="29827">
                  <c:v>1.007080078125E-3</c:v>
                </c:pt>
                <c:pt idx="29828">
                  <c:v>1.0068416595458984E-3</c:v>
                </c:pt>
                <c:pt idx="29829">
                  <c:v>1.007080078125E-3</c:v>
                </c:pt>
                <c:pt idx="29830">
                  <c:v>1.007080078125E-3</c:v>
                </c:pt>
                <c:pt idx="29831">
                  <c:v>1.0068416595458984E-3</c:v>
                </c:pt>
                <c:pt idx="29832">
                  <c:v>1.007080078125E-3</c:v>
                </c:pt>
                <c:pt idx="29833">
                  <c:v>1.007080078125E-3</c:v>
                </c:pt>
                <c:pt idx="29834">
                  <c:v>1.0068416595458984E-3</c:v>
                </c:pt>
                <c:pt idx="29835">
                  <c:v>1.0080337524414063E-3</c:v>
                </c:pt>
                <c:pt idx="29836">
                  <c:v>1.007080078125E-3</c:v>
                </c:pt>
                <c:pt idx="29837">
                  <c:v>1.0068416595458984E-3</c:v>
                </c:pt>
                <c:pt idx="29838">
                  <c:v>1.007080078125E-3</c:v>
                </c:pt>
                <c:pt idx="29839">
                  <c:v>1.007080078125E-3</c:v>
                </c:pt>
                <c:pt idx="29840">
                  <c:v>1.0068416595458984E-3</c:v>
                </c:pt>
                <c:pt idx="29841">
                  <c:v>1.007080078125E-3</c:v>
                </c:pt>
                <c:pt idx="29842">
                  <c:v>1.007080078125E-3</c:v>
                </c:pt>
                <c:pt idx="29843">
                  <c:v>1.0068416595458984E-3</c:v>
                </c:pt>
                <c:pt idx="29844">
                  <c:v>1.007080078125E-3</c:v>
                </c:pt>
                <c:pt idx="29845">
                  <c:v>1.007080078125E-3</c:v>
                </c:pt>
                <c:pt idx="29846">
                  <c:v>1.0068416595458984E-3</c:v>
                </c:pt>
                <c:pt idx="29847">
                  <c:v>1.007080078125E-3</c:v>
                </c:pt>
                <c:pt idx="29848">
                  <c:v>1.0080337524414063E-3</c:v>
                </c:pt>
                <c:pt idx="29849">
                  <c:v>1.007080078125E-3</c:v>
                </c:pt>
                <c:pt idx="29850">
                  <c:v>1.0068416595458984E-3</c:v>
                </c:pt>
                <c:pt idx="29851">
                  <c:v>1.007080078125E-3</c:v>
                </c:pt>
                <c:pt idx="29852">
                  <c:v>1.007080078125E-3</c:v>
                </c:pt>
                <c:pt idx="29853">
                  <c:v>1.0068416595458984E-3</c:v>
                </c:pt>
                <c:pt idx="29854">
                  <c:v>1.007080078125E-3</c:v>
                </c:pt>
                <c:pt idx="29855">
                  <c:v>1.007080078125E-3</c:v>
                </c:pt>
                <c:pt idx="29856">
                  <c:v>1.0068416595458984E-3</c:v>
                </c:pt>
                <c:pt idx="29857">
                  <c:v>2.1149158477783203E-2</c:v>
                </c:pt>
                <c:pt idx="29858">
                  <c:v>1.0068416595458984E-3</c:v>
                </c:pt>
                <c:pt idx="29859">
                  <c:v>1.007080078125E-3</c:v>
                </c:pt>
                <c:pt idx="29860">
                  <c:v>1.007080078125E-3</c:v>
                </c:pt>
                <c:pt idx="29861">
                  <c:v>1.0068416595458984E-3</c:v>
                </c:pt>
                <c:pt idx="29862">
                  <c:v>1.007080078125E-3</c:v>
                </c:pt>
                <c:pt idx="29863">
                  <c:v>1.007080078125E-3</c:v>
                </c:pt>
                <c:pt idx="29864">
                  <c:v>1.0068416595458984E-3</c:v>
                </c:pt>
                <c:pt idx="29865">
                  <c:v>1.0080337524414063E-3</c:v>
                </c:pt>
                <c:pt idx="29866">
                  <c:v>1.007080078125E-3</c:v>
                </c:pt>
                <c:pt idx="29867">
                  <c:v>1.0068416595458984E-3</c:v>
                </c:pt>
                <c:pt idx="29868">
                  <c:v>1.007080078125E-3</c:v>
                </c:pt>
                <c:pt idx="29869">
                  <c:v>1.007080078125E-3</c:v>
                </c:pt>
                <c:pt idx="29870">
                  <c:v>1.0068416595458984E-3</c:v>
                </c:pt>
                <c:pt idx="29871">
                  <c:v>1.007080078125E-3</c:v>
                </c:pt>
                <c:pt idx="29872">
                  <c:v>1.007080078125E-3</c:v>
                </c:pt>
                <c:pt idx="29873">
                  <c:v>1.0068416595458984E-3</c:v>
                </c:pt>
                <c:pt idx="29874">
                  <c:v>1.007080078125E-3</c:v>
                </c:pt>
                <c:pt idx="29875">
                  <c:v>1.007080078125E-3</c:v>
                </c:pt>
                <c:pt idx="29876">
                  <c:v>1.0068416595458984E-3</c:v>
                </c:pt>
                <c:pt idx="29877">
                  <c:v>1.007080078125E-3</c:v>
                </c:pt>
                <c:pt idx="29878">
                  <c:v>1.0080337524414063E-3</c:v>
                </c:pt>
                <c:pt idx="29879">
                  <c:v>1.007080078125E-3</c:v>
                </c:pt>
                <c:pt idx="29880">
                  <c:v>1.0068416595458984E-3</c:v>
                </c:pt>
                <c:pt idx="29881">
                  <c:v>1.007080078125E-3</c:v>
                </c:pt>
                <c:pt idx="29882">
                  <c:v>1.007080078125E-3</c:v>
                </c:pt>
                <c:pt idx="29883">
                  <c:v>1.0068416595458984E-3</c:v>
                </c:pt>
                <c:pt idx="29884">
                  <c:v>1.007080078125E-3</c:v>
                </c:pt>
                <c:pt idx="29885">
                  <c:v>1.007080078125E-3</c:v>
                </c:pt>
                <c:pt idx="29886">
                  <c:v>1.0068416595458984E-3</c:v>
                </c:pt>
                <c:pt idx="29887">
                  <c:v>1.007080078125E-3</c:v>
                </c:pt>
                <c:pt idx="29888">
                  <c:v>1.007080078125E-3</c:v>
                </c:pt>
                <c:pt idx="29889">
                  <c:v>1.0068416595458984E-3</c:v>
                </c:pt>
                <c:pt idx="29890">
                  <c:v>1.0080337524414063E-3</c:v>
                </c:pt>
                <c:pt idx="29891">
                  <c:v>1.007080078125E-3</c:v>
                </c:pt>
                <c:pt idx="29892">
                  <c:v>1.0068416595458984E-3</c:v>
                </c:pt>
                <c:pt idx="29893">
                  <c:v>1.007080078125E-3</c:v>
                </c:pt>
                <c:pt idx="29894">
                  <c:v>1.007080078125E-3</c:v>
                </c:pt>
                <c:pt idx="29895">
                  <c:v>1.0068416595458984E-3</c:v>
                </c:pt>
                <c:pt idx="29896">
                  <c:v>1.007080078125E-3</c:v>
                </c:pt>
                <c:pt idx="29897">
                  <c:v>1.007080078125E-3</c:v>
                </c:pt>
                <c:pt idx="29898">
                  <c:v>1.0068416595458984E-3</c:v>
                </c:pt>
                <c:pt idx="29899">
                  <c:v>1.007080078125E-3</c:v>
                </c:pt>
                <c:pt idx="29900">
                  <c:v>1.007080078125E-3</c:v>
                </c:pt>
                <c:pt idx="29901">
                  <c:v>1.0068416595458984E-3</c:v>
                </c:pt>
                <c:pt idx="29902">
                  <c:v>1.007080078125E-3</c:v>
                </c:pt>
                <c:pt idx="29903">
                  <c:v>1.0080337524414063E-3</c:v>
                </c:pt>
                <c:pt idx="29904">
                  <c:v>1.007080078125E-3</c:v>
                </c:pt>
                <c:pt idx="29905">
                  <c:v>1.0068416595458984E-3</c:v>
                </c:pt>
                <c:pt idx="29906">
                  <c:v>1.007080078125E-3</c:v>
                </c:pt>
                <c:pt idx="29907">
                  <c:v>1.007080078125E-3</c:v>
                </c:pt>
                <c:pt idx="29908">
                  <c:v>1.0068416595458984E-3</c:v>
                </c:pt>
                <c:pt idx="29909">
                  <c:v>1.007080078125E-3</c:v>
                </c:pt>
                <c:pt idx="29910">
                  <c:v>1.007080078125E-3</c:v>
                </c:pt>
                <c:pt idx="29911">
                  <c:v>1.0068416595458984E-3</c:v>
                </c:pt>
                <c:pt idx="29912">
                  <c:v>1.007080078125E-3</c:v>
                </c:pt>
                <c:pt idx="29913">
                  <c:v>1.007080078125E-3</c:v>
                </c:pt>
                <c:pt idx="29914">
                  <c:v>1.0068416595458984E-3</c:v>
                </c:pt>
                <c:pt idx="29915">
                  <c:v>1.0080337524414063E-3</c:v>
                </c:pt>
                <c:pt idx="29916">
                  <c:v>1.007080078125E-3</c:v>
                </c:pt>
                <c:pt idx="29917">
                  <c:v>1.0068416595458984E-3</c:v>
                </c:pt>
                <c:pt idx="29918">
                  <c:v>1.007080078125E-3</c:v>
                </c:pt>
                <c:pt idx="29919">
                  <c:v>1.007080078125E-3</c:v>
                </c:pt>
                <c:pt idx="29920">
                  <c:v>1.0068416595458984E-3</c:v>
                </c:pt>
                <c:pt idx="29921">
                  <c:v>1.007080078125E-3</c:v>
                </c:pt>
                <c:pt idx="29922">
                  <c:v>1.007080078125E-3</c:v>
                </c:pt>
                <c:pt idx="29923">
                  <c:v>1.0068416595458984E-3</c:v>
                </c:pt>
                <c:pt idx="29924">
                  <c:v>1.007080078125E-3</c:v>
                </c:pt>
                <c:pt idx="29925">
                  <c:v>1.007080078125E-3</c:v>
                </c:pt>
                <c:pt idx="29926">
                  <c:v>1.0068416595458984E-3</c:v>
                </c:pt>
                <c:pt idx="29927">
                  <c:v>1.007080078125E-3</c:v>
                </c:pt>
                <c:pt idx="29928">
                  <c:v>1.0080337524414063E-3</c:v>
                </c:pt>
                <c:pt idx="29929">
                  <c:v>1.007080078125E-3</c:v>
                </c:pt>
                <c:pt idx="29930">
                  <c:v>1.0068416595458984E-3</c:v>
                </c:pt>
                <c:pt idx="29931">
                  <c:v>1.007080078125E-3</c:v>
                </c:pt>
                <c:pt idx="29932">
                  <c:v>1.007080078125E-3</c:v>
                </c:pt>
                <c:pt idx="29933">
                  <c:v>1.0068416595458984E-3</c:v>
                </c:pt>
                <c:pt idx="29934">
                  <c:v>1.007080078125E-3</c:v>
                </c:pt>
                <c:pt idx="29935">
                  <c:v>1.007080078125E-3</c:v>
                </c:pt>
                <c:pt idx="29936">
                  <c:v>1.0068416595458984E-3</c:v>
                </c:pt>
                <c:pt idx="29937">
                  <c:v>1.007080078125E-3</c:v>
                </c:pt>
                <c:pt idx="29938">
                  <c:v>1.007080078125E-3</c:v>
                </c:pt>
                <c:pt idx="29939">
                  <c:v>1.0068416595458984E-3</c:v>
                </c:pt>
                <c:pt idx="29940">
                  <c:v>1.0080337524414063E-3</c:v>
                </c:pt>
                <c:pt idx="29941">
                  <c:v>1.007080078125E-3</c:v>
                </c:pt>
                <c:pt idx="29942">
                  <c:v>1.0068416595458984E-3</c:v>
                </c:pt>
                <c:pt idx="29943">
                  <c:v>1.007080078125E-3</c:v>
                </c:pt>
                <c:pt idx="29944">
                  <c:v>1.007080078125E-3</c:v>
                </c:pt>
                <c:pt idx="29945">
                  <c:v>1.0068416595458984E-3</c:v>
                </c:pt>
                <c:pt idx="29946">
                  <c:v>1.007080078125E-3</c:v>
                </c:pt>
                <c:pt idx="29947">
                  <c:v>1.007080078125E-3</c:v>
                </c:pt>
                <c:pt idx="29948">
                  <c:v>1.0068416595458984E-3</c:v>
                </c:pt>
                <c:pt idx="29949">
                  <c:v>1.007080078125E-3</c:v>
                </c:pt>
                <c:pt idx="29950">
                  <c:v>1.007080078125E-3</c:v>
                </c:pt>
                <c:pt idx="29951">
                  <c:v>1.0068416595458984E-3</c:v>
                </c:pt>
                <c:pt idx="29952">
                  <c:v>1.007080078125E-3</c:v>
                </c:pt>
                <c:pt idx="29953">
                  <c:v>1.0080337524414063E-3</c:v>
                </c:pt>
                <c:pt idx="29954">
                  <c:v>1.007080078125E-3</c:v>
                </c:pt>
                <c:pt idx="29955">
                  <c:v>1.0068416595458984E-3</c:v>
                </c:pt>
                <c:pt idx="29956">
                  <c:v>1.007080078125E-3</c:v>
                </c:pt>
                <c:pt idx="29957">
                  <c:v>1.007080078125E-3</c:v>
                </c:pt>
                <c:pt idx="29958">
                  <c:v>1.0068416595458984E-3</c:v>
                </c:pt>
                <c:pt idx="29959">
                  <c:v>1.007080078125E-3</c:v>
                </c:pt>
                <c:pt idx="29960">
                  <c:v>1.007080078125E-3</c:v>
                </c:pt>
                <c:pt idx="29961">
                  <c:v>1.0068416595458984E-3</c:v>
                </c:pt>
                <c:pt idx="29962">
                  <c:v>1.007080078125E-3</c:v>
                </c:pt>
                <c:pt idx="29963">
                  <c:v>1.007080078125E-3</c:v>
                </c:pt>
                <c:pt idx="29964">
                  <c:v>1.0068416595458984E-3</c:v>
                </c:pt>
                <c:pt idx="29965">
                  <c:v>1.0080337524414063E-3</c:v>
                </c:pt>
                <c:pt idx="29966">
                  <c:v>1.007080078125E-3</c:v>
                </c:pt>
                <c:pt idx="29967">
                  <c:v>1.0068416595458984E-3</c:v>
                </c:pt>
                <c:pt idx="29968">
                  <c:v>1.007080078125E-3</c:v>
                </c:pt>
                <c:pt idx="29969">
                  <c:v>1.007080078125E-3</c:v>
                </c:pt>
                <c:pt idx="29970">
                  <c:v>1.0068416595458984E-3</c:v>
                </c:pt>
                <c:pt idx="29971">
                  <c:v>1.007080078125E-3</c:v>
                </c:pt>
                <c:pt idx="29972">
                  <c:v>1.007080078125E-3</c:v>
                </c:pt>
                <c:pt idx="29973">
                  <c:v>1.0068416595458984E-3</c:v>
                </c:pt>
                <c:pt idx="29974">
                  <c:v>1.007080078125E-3</c:v>
                </c:pt>
                <c:pt idx="29975">
                  <c:v>1.007080078125E-3</c:v>
                </c:pt>
                <c:pt idx="29976">
                  <c:v>1.0068416595458984E-3</c:v>
                </c:pt>
                <c:pt idx="29977">
                  <c:v>1.007080078125E-3</c:v>
                </c:pt>
                <c:pt idx="29978">
                  <c:v>1.0080337524414063E-3</c:v>
                </c:pt>
                <c:pt idx="29979">
                  <c:v>1.007080078125E-3</c:v>
                </c:pt>
                <c:pt idx="29980">
                  <c:v>1.0068416595458984E-3</c:v>
                </c:pt>
                <c:pt idx="29981">
                  <c:v>1.007080078125E-3</c:v>
                </c:pt>
                <c:pt idx="29982">
                  <c:v>1.007080078125E-3</c:v>
                </c:pt>
                <c:pt idx="29983">
                  <c:v>1.0068416595458984E-3</c:v>
                </c:pt>
                <c:pt idx="29984">
                  <c:v>1.007080078125E-3</c:v>
                </c:pt>
                <c:pt idx="29985">
                  <c:v>1.007080078125E-3</c:v>
                </c:pt>
                <c:pt idx="29986">
                  <c:v>1.0068416595458984E-3</c:v>
                </c:pt>
                <c:pt idx="29987">
                  <c:v>1.007080078125E-3</c:v>
                </c:pt>
                <c:pt idx="29988">
                  <c:v>1.007080078125E-3</c:v>
                </c:pt>
                <c:pt idx="29989">
                  <c:v>1.0068416595458984E-3</c:v>
                </c:pt>
                <c:pt idx="29990">
                  <c:v>1.0080337524414063E-3</c:v>
                </c:pt>
                <c:pt idx="29991">
                  <c:v>1.007080078125E-3</c:v>
                </c:pt>
                <c:pt idx="29992">
                  <c:v>1.0068416595458984E-3</c:v>
                </c:pt>
                <c:pt idx="29993">
                  <c:v>1.007080078125E-3</c:v>
                </c:pt>
                <c:pt idx="29994">
                  <c:v>1.007080078125E-3</c:v>
                </c:pt>
                <c:pt idx="29995">
                  <c:v>1.0068416595458984E-3</c:v>
                </c:pt>
                <c:pt idx="29996">
                  <c:v>1.007080078125E-3</c:v>
                </c:pt>
                <c:pt idx="29997">
                  <c:v>1.007080078125E-3</c:v>
                </c:pt>
                <c:pt idx="29998">
                  <c:v>1.0068416595458984E-3</c:v>
                </c:pt>
                <c:pt idx="29999">
                  <c:v>1.007080078125E-3</c:v>
                </c:pt>
                <c:pt idx="30000">
                  <c:v>1.007080078125E-3</c:v>
                </c:pt>
                <c:pt idx="30001">
                  <c:v>1.0068416595458984E-3</c:v>
                </c:pt>
                <c:pt idx="30002">
                  <c:v>1.007080078125E-3</c:v>
                </c:pt>
                <c:pt idx="30003">
                  <c:v>1.0080337524414063E-3</c:v>
                </c:pt>
                <c:pt idx="30004">
                  <c:v>1.007080078125E-3</c:v>
                </c:pt>
                <c:pt idx="30005">
                  <c:v>1.0068416595458984E-3</c:v>
                </c:pt>
                <c:pt idx="30006">
                  <c:v>1.007080078125E-3</c:v>
                </c:pt>
                <c:pt idx="30007">
                  <c:v>1.007080078125E-3</c:v>
                </c:pt>
                <c:pt idx="30008">
                  <c:v>1.0068416595458984E-3</c:v>
                </c:pt>
                <c:pt idx="30009">
                  <c:v>1.007080078125E-3</c:v>
                </c:pt>
                <c:pt idx="30010">
                  <c:v>1.007080078125E-3</c:v>
                </c:pt>
                <c:pt idx="30011">
                  <c:v>1.0068416595458984E-3</c:v>
                </c:pt>
                <c:pt idx="30012">
                  <c:v>1.007080078125E-3</c:v>
                </c:pt>
                <c:pt idx="30013">
                  <c:v>1.007080078125E-3</c:v>
                </c:pt>
                <c:pt idx="30014">
                  <c:v>1.0068416595458984E-3</c:v>
                </c:pt>
                <c:pt idx="30015">
                  <c:v>1.0080337524414063E-3</c:v>
                </c:pt>
                <c:pt idx="30016">
                  <c:v>1.007080078125E-3</c:v>
                </c:pt>
                <c:pt idx="30017">
                  <c:v>1.0068416595458984E-3</c:v>
                </c:pt>
                <c:pt idx="30018">
                  <c:v>1.007080078125E-3</c:v>
                </c:pt>
                <c:pt idx="30019">
                  <c:v>1.007080078125E-3</c:v>
                </c:pt>
                <c:pt idx="30020">
                  <c:v>1.0068416595458984E-3</c:v>
                </c:pt>
                <c:pt idx="30021">
                  <c:v>1.007080078125E-3</c:v>
                </c:pt>
                <c:pt idx="30022">
                  <c:v>1.007080078125E-3</c:v>
                </c:pt>
                <c:pt idx="30023">
                  <c:v>1.0068416595458984E-3</c:v>
                </c:pt>
                <c:pt idx="30024">
                  <c:v>1.007080078125E-3</c:v>
                </c:pt>
                <c:pt idx="30025">
                  <c:v>1.007080078125E-3</c:v>
                </c:pt>
                <c:pt idx="30026">
                  <c:v>1.0068416595458984E-3</c:v>
                </c:pt>
                <c:pt idx="30027">
                  <c:v>1.007080078125E-3</c:v>
                </c:pt>
                <c:pt idx="30028">
                  <c:v>1.0080337524414063E-3</c:v>
                </c:pt>
                <c:pt idx="30029">
                  <c:v>1.007080078125E-3</c:v>
                </c:pt>
                <c:pt idx="30030">
                  <c:v>1.0068416595458984E-3</c:v>
                </c:pt>
                <c:pt idx="30031">
                  <c:v>1.007080078125E-3</c:v>
                </c:pt>
                <c:pt idx="30032">
                  <c:v>1.007080078125E-3</c:v>
                </c:pt>
                <c:pt idx="30033">
                  <c:v>1.0068416595458984E-3</c:v>
                </c:pt>
                <c:pt idx="30034">
                  <c:v>1.007080078125E-3</c:v>
                </c:pt>
                <c:pt idx="30035">
                  <c:v>1.007080078125E-3</c:v>
                </c:pt>
                <c:pt idx="30036">
                  <c:v>1.0068416595458984E-3</c:v>
                </c:pt>
                <c:pt idx="30037">
                  <c:v>1.007080078125E-3</c:v>
                </c:pt>
                <c:pt idx="30038">
                  <c:v>1.0068416595458984E-3</c:v>
                </c:pt>
                <c:pt idx="30039">
                  <c:v>1.007080078125E-3</c:v>
                </c:pt>
                <c:pt idx="30040">
                  <c:v>1.0080337524414063E-3</c:v>
                </c:pt>
                <c:pt idx="30041">
                  <c:v>1.007080078125E-3</c:v>
                </c:pt>
                <c:pt idx="30042">
                  <c:v>1.0068416595458984E-3</c:v>
                </c:pt>
                <c:pt idx="30043">
                  <c:v>1.007080078125E-3</c:v>
                </c:pt>
                <c:pt idx="30044">
                  <c:v>1.007080078125E-3</c:v>
                </c:pt>
                <c:pt idx="30045">
                  <c:v>1.0068416595458984E-3</c:v>
                </c:pt>
                <c:pt idx="30046">
                  <c:v>1.007080078125E-3</c:v>
                </c:pt>
                <c:pt idx="30047">
                  <c:v>1.007080078125E-3</c:v>
                </c:pt>
                <c:pt idx="30048">
                  <c:v>1.0068416595458984E-3</c:v>
                </c:pt>
                <c:pt idx="30049">
                  <c:v>1.007080078125E-3</c:v>
                </c:pt>
                <c:pt idx="30050">
                  <c:v>1.007080078125E-3</c:v>
                </c:pt>
                <c:pt idx="30051">
                  <c:v>1.0068416595458984E-3</c:v>
                </c:pt>
                <c:pt idx="30052">
                  <c:v>6.0431957244873047E-3</c:v>
                </c:pt>
                <c:pt idx="30053">
                  <c:v>1.0068416595458984E-3</c:v>
                </c:pt>
                <c:pt idx="30054">
                  <c:v>1.007080078125E-3</c:v>
                </c:pt>
                <c:pt idx="30055">
                  <c:v>1.0068416595458984E-3</c:v>
                </c:pt>
                <c:pt idx="30056">
                  <c:v>1.007080078125E-3</c:v>
                </c:pt>
                <c:pt idx="30057">
                  <c:v>1.007080078125E-3</c:v>
                </c:pt>
                <c:pt idx="30058">
                  <c:v>1.0068416595458984E-3</c:v>
                </c:pt>
                <c:pt idx="30059">
                  <c:v>1.007080078125E-3</c:v>
                </c:pt>
                <c:pt idx="30060">
                  <c:v>1.0080337524414063E-3</c:v>
                </c:pt>
                <c:pt idx="30061">
                  <c:v>1.007080078125E-3</c:v>
                </c:pt>
                <c:pt idx="30062">
                  <c:v>1.0068416595458984E-3</c:v>
                </c:pt>
                <c:pt idx="30063">
                  <c:v>1.007080078125E-3</c:v>
                </c:pt>
                <c:pt idx="30064">
                  <c:v>1.007080078125E-3</c:v>
                </c:pt>
                <c:pt idx="30065">
                  <c:v>1.0068416595458984E-3</c:v>
                </c:pt>
                <c:pt idx="30066">
                  <c:v>1.007080078125E-3</c:v>
                </c:pt>
                <c:pt idx="30067">
                  <c:v>1.007080078125E-3</c:v>
                </c:pt>
                <c:pt idx="30068">
                  <c:v>1.0068416595458984E-3</c:v>
                </c:pt>
                <c:pt idx="30069">
                  <c:v>1.007080078125E-3</c:v>
                </c:pt>
                <c:pt idx="30070">
                  <c:v>1.007080078125E-3</c:v>
                </c:pt>
                <c:pt idx="30071">
                  <c:v>1.0068416595458984E-3</c:v>
                </c:pt>
                <c:pt idx="30072">
                  <c:v>1.007080078125E-3</c:v>
                </c:pt>
                <c:pt idx="30073">
                  <c:v>1.0080337524414063E-3</c:v>
                </c:pt>
                <c:pt idx="30074">
                  <c:v>1.007080078125E-3</c:v>
                </c:pt>
                <c:pt idx="30075">
                  <c:v>1.0068416595458984E-3</c:v>
                </c:pt>
                <c:pt idx="30076">
                  <c:v>1.007080078125E-3</c:v>
                </c:pt>
                <c:pt idx="30077">
                  <c:v>1.0068416595458984E-3</c:v>
                </c:pt>
                <c:pt idx="30078">
                  <c:v>1.007080078125E-3</c:v>
                </c:pt>
                <c:pt idx="30079">
                  <c:v>1.007080078125E-3</c:v>
                </c:pt>
                <c:pt idx="30080">
                  <c:v>1.0068416595458984E-3</c:v>
                </c:pt>
                <c:pt idx="30081">
                  <c:v>1.007080078125E-3</c:v>
                </c:pt>
                <c:pt idx="30082">
                  <c:v>1.007080078125E-3</c:v>
                </c:pt>
                <c:pt idx="30083">
                  <c:v>1.0068416595458984E-3</c:v>
                </c:pt>
                <c:pt idx="30084">
                  <c:v>1.007080078125E-3</c:v>
                </c:pt>
                <c:pt idx="30085">
                  <c:v>1.0080337524414063E-3</c:v>
                </c:pt>
                <c:pt idx="30086">
                  <c:v>1.007080078125E-3</c:v>
                </c:pt>
                <c:pt idx="30087">
                  <c:v>1.0068416595458984E-3</c:v>
                </c:pt>
                <c:pt idx="30088">
                  <c:v>1.007080078125E-3</c:v>
                </c:pt>
                <c:pt idx="30089">
                  <c:v>1.007080078125E-3</c:v>
                </c:pt>
                <c:pt idx="30090">
                  <c:v>1.0068416595458984E-3</c:v>
                </c:pt>
                <c:pt idx="30091">
                  <c:v>1.007080078125E-3</c:v>
                </c:pt>
                <c:pt idx="30092">
                  <c:v>1.007080078125E-3</c:v>
                </c:pt>
                <c:pt idx="30093">
                  <c:v>1.0068416595458984E-3</c:v>
                </c:pt>
                <c:pt idx="30094">
                  <c:v>1.007080078125E-3</c:v>
                </c:pt>
                <c:pt idx="30095">
                  <c:v>1.007080078125E-3</c:v>
                </c:pt>
                <c:pt idx="30096">
                  <c:v>1.0068416595458984E-3</c:v>
                </c:pt>
                <c:pt idx="30097">
                  <c:v>1.007080078125E-3</c:v>
                </c:pt>
                <c:pt idx="30098">
                  <c:v>1.0080337524414063E-3</c:v>
                </c:pt>
                <c:pt idx="30099">
                  <c:v>1.0068416595458984E-3</c:v>
                </c:pt>
                <c:pt idx="30100">
                  <c:v>1.007080078125E-3</c:v>
                </c:pt>
                <c:pt idx="30101">
                  <c:v>1.007080078125E-3</c:v>
                </c:pt>
                <c:pt idx="30102">
                  <c:v>1.0068416595458984E-3</c:v>
                </c:pt>
                <c:pt idx="30103">
                  <c:v>1.007080078125E-3</c:v>
                </c:pt>
                <c:pt idx="30104">
                  <c:v>1.007080078125E-3</c:v>
                </c:pt>
                <c:pt idx="30105">
                  <c:v>1.0068416595458984E-3</c:v>
                </c:pt>
                <c:pt idx="30106">
                  <c:v>1.007080078125E-3</c:v>
                </c:pt>
                <c:pt idx="30107">
                  <c:v>1.007080078125E-3</c:v>
                </c:pt>
                <c:pt idx="30108">
                  <c:v>1.0068416595458984E-3</c:v>
                </c:pt>
                <c:pt idx="30109">
                  <c:v>1.007080078125E-3</c:v>
                </c:pt>
                <c:pt idx="30110">
                  <c:v>1.0080337524414063E-3</c:v>
                </c:pt>
                <c:pt idx="30111">
                  <c:v>1.007080078125E-3</c:v>
                </c:pt>
                <c:pt idx="30112">
                  <c:v>1.0068416595458984E-3</c:v>
                </c:pt>
                <c:pt idx="30113">
                  <c:v>1.007080078125E-3</c:v>
                </c:pt>
                <c:pt idx="30114">
                  <c:v>1.007080078125E-3</c:v>
                </c:pt>
                <c:pt idx="30115">
                  <c:v>1.0068416595458984E-3</c:v>
                </c:pt>
                <c:pt idx="30116">
                  <c:v>1.007080078125E-3</c:v>
                </c:pt>
                <c:pt idx="30117">
                  <c:v>1.007080078125E-3</c:v>
                </c:pt>
                <c:pt idx="30118">
                  <c:v>1.0068416595458984E-3</c:v>
                </c:pt>
                <c:pt idx="30119">
                  <c:v>1.007080078125E-3</c:v>
                </c:pt>
                <c:pt idx="30120">
                  <c:v>1.007080078125E-3</c:v>
                </c:pt>
                <c:pt idx="30121">
                  <c:v>1.0068416595458984E-3</c:v>
                </c:pt>
                <c:pt idx="30122">
                  <c:v>1.007080078125E-3</c:v>
                </c:pt>
                <c:pt idx="30123">
                  <c:v>1.0080337524414063E-3</c:v>
                </c:pt>
                <c:pt idx="30124">
                  <c:v>1.0068416595458984E-3</c:v>
                </c:pt>
                <c:pt idx="30125">
                  <c:v>1.007080078125E-3</c:v>
                </c:pt>
                <c:pt idx="30126">
                  <c:v>1.007080078125E-3</c:v>
                </c:pt>
                <c:pt idx="30127">
                  <c:v>1.0068416595458984E-3</c:v>
                </c:pt>
                <c:pt idx="30128">
                  <c:v>1.007080078125E-3</c:v>
                </c:pt>
                <c:pt idx="30129">
                  <c:v>1.007080078125E-3</c:v>
                </c:pt>
                <c:pt idx="30130">
                  <c:v>1.0068416595458984E-3</c:v>
                </c:pt>
                <c:pt idx="30131">
                  <c:v>1.007080078125E-3</c:v>
                </c:pt>
                <c:pt idx="30132">
                  <c:v>1.007080078125E-3</c:v>
                </c:pt>
                <c:pt idx="30133">
                  <c:v>1.0068416595458984E-3</c:v>
                </c:pt>
                <c:pt idx="30134">
                  <c:v>1.007080078125E-3</c:v>
                </c:pt>
                <c:pt idx="30135">
                  <c:v>1.0080337524414063E-3</c:v>
                </c:pt>
                <c:pt idx="30136">
                  <c:v>1.007080078125E-3</c:v>
                </c:pt>
                <c:pt idx="30137">
                  <c:v>1.0068416595458984E-3</c:v>
                </c:pt>
                <c:pt idx="30138">
                  <c:v>1.007080078125E-3</c:v>
                </c:pt>
                <c:pt idx="30139">
                  <c:v>1.007080078125E-3</c:v>
                </c:pt>
                <c:pt idx="30140">
                  <c:v>1.0068416595458984E-3</c:v>
                </c:pt>
                <c:pt idx="30141">
                  <c:v>1.007080078125E-3</c:v>
                </c:pt>
                <c:pt idx="30142">
                  <c:v>1.007080078125E-3</c:v>
                </c:pt>
                <c:pt idx="30143">
                  <c:v>1.0068416595458984E-3</c:v>
                </c:pt>
                <c:pt idx="30144">
                  <c:v>1.007080078125E-3</c:v>
                </c:pt>
                <c:pt idx="30145">
                  <c:v>1.007080078125E-3</c:v>
                </c:pt>
                <c:pt idx="30146">
                  <c:v>1.0068416595458984E-3</c:v>
                </c:pt>
                <c:pt idx="30147">
                  <c:v>1.007080078125E-3</c:v>
                </c:pt>
                <c:pt idx="30148">
                  <c:v>1.0080337524414063E-3</c:v>
                </c:pt>
                <c:pt idx="30149">
                  <c:v>1.0068416595458984E-3</c:v>
                </c:pt>
                <c:pt idx="30150">
                  <c:v>1.007080078125E-3</c:v>
                </c:pt>
                <c:pt idx="30151">
                  <c:v>1.007080078125E-3</c:v>
                </c:pt>
                <c:pt idx="30152">
                  <c:v>1.0068416595458984E-3</c:v>
                </c:pt>
                <c:pt idx="30153">
                  <c:v>1.007080078125E-3</c:v>
                </c:pt>
                <c:pt idx="30154">
                  <c:v>1.007080078125E-3</c:v>
                </c:pt>
                <c:pt idx="30155">
                  <c:v>1.0068416595458984E-3</c:v>
                </c:pt>
                <c:pt idx="30156">
                  <c:v>1.007080078125E-3</c:v>
                </c:pt>
                <c:pt idx="30157">
                  <c:v>1.007080078125E-3</c:v>
                </c:pt>
                <c:pt idx="30158">
                  <c:v>1.0068416595458984E-3</c:v>
                </c:pt>
                <c:pt idx="30159">
                  <c:v>1.007080078125E-3</c:v>
                </c:pt>
                <c:pt idx="30160">
                  <c:v>1.0080337524414063E-3</c:v>
                </c:pt>
                <c:pt idx="30161">
                  <c:v>1.007080078125E-3</c:v>
                </c:pt>
                <c:pt idx="30162">
                  <c:v>1.0068416595458984E-3</c:v>
                </c:pt>
                <c:pt idx="30163">
                  <c:v>1.007080078125E-3</c:v>
                </c:pt>
                <c:pt idx="30164">
                  <c:v>1.007080078125E-3</c:v>
                </c:pt>
                <c:pt idx="30165">
                  <c:v>1.0068416595458984E-3</c:v>
                </c:pt>
                <c:pt idx="30166">
                  <c:v>1.007080078125E-3</c:v>
                </c:pt>
                <c:pt idx="30167">
                  <c:v>1.007080078125E-3</c:v>
                </c:pt>
                <c:pt idx="30168">
                  <c:v>1.0068416595458984E-3</c:v>
                </c:pt>
                <c:pt idx="30169">
                  <c:v>1.007080078125E-3</c:v>
                </c:pt>
                <c:pt idx="30170">
                  <c:v>1.007080078125E-3</c:v>
                </c:pt>
                <c:pt idx="30171">
                  <c:v>1.0068416595458984E-3</c:v>
                </c:pt>
                <c:pt idx="30172">
                  <c:v>1.007080078125E-3</c:v>
                </c:pt>
                <c:pt idx="30173">
                  <c:v>1.0080337524414063E-3</c:v>
                </c:pt>
                <c:pt idx="30174">
                  <c:v>1.0068416595458984E-3</c:v>
                </c:pt>
                <c:pt idx="30175">
                  <c:v>1.007080078125E-3</c:v>
                </c:pt>
                <c:pt idx="30176">
                  <c:v>1.007080078125E-3</c:v>
                </c:pt>
                <c:pt idx="30177">
                  <c:v>1.0068416595458984E-3</c:v>
                </c:pt>
                <c:pt idx="30178">
                  <c:v>1.007080078125E-3</c:v>
                </c:pt>
                <c:pt idx="30179">
                  <c:v>1.007080078125E-3</c:v>
                </c:pt>
                <c:pt idx="30180">
                  <c:v>1.0068416595458984E-3</c:v>
                </c:pt>
                <c:pt idx="30181">
                  <c:v>1.007080078125E-3</c:v>
                </c:pt>
                <c:pt idx="30182">
                  <c:v>1.007080078125E-3</c:v>
                </c:pt>
                <c:pt idx="30183">
                  <c:v>1.0068416595458984E-3</c:v>
                </c:pt>
                <c:pt idx="30184">
                  <c:v>1.007080078125E-3</c:v>
                </c:pt>
                <c:pt idx="30185">
                  <c:v>1.0080337524414063E-3</c:v>
                </c:pt>
                <c:pt idx="30186">
                  <c:v>1.007080078125E-3</c:v>
                </c:pt>
                <c:pt idx="30187">
                  <c:v>1.0068416595458984E-3</c:v>
                </c:pt>
                <c:pt idx="30188">
                  <c:v>1.007080078125E-3</c:v>
                </c:pt>
                <c:pt idx="30189">
                  <c:v>1.007080078125E-3</c:v>
                </c:pt>
                <c:pt idx="30190">
                  <c:v>1.0068416595458984E-3</c:v>
                </c:pt>
                <c:pt idx="30191">
                  <c:v>1.007080078125E-3</c:v>
                </c:pt>
                <c:pt idx="30192">
                  <c:v>1.007080078125E-3</c:v>
                </c:pt>
                <c:pt idx="30193">
                  <c:v>1.0068416595458984E-3</c:v>
                </c:pt>
                <c:pt idx="30194">
                  <c:v>1.007080078125E-3</c:v>
                </c:pt>
                <c:pt idx="30195">
                  <c:v>1.007080078125E-3</c:v>
                </c:pt>
                <c:pt idx="30196">
                  <c:v>1.0068416595458984E-3</c:v>
                </c:pt>
                <c:pt idx="30197">
                  <c:v>1.007080078125E-3</c:v>
                </c:pt>
                <c:pt idx="30198">
                  <c:v>1.0080337524414063E-3</c:v>
                </c:pt>
                <c:pt idx="30199">
                  <c:v>1.0068416595458984E-3</c:v>
                </c:pt>
                <c:pt idx="30200">
                  <c:v>1.007080078125E-3</c:v>
                </c:pt>
                <c:pt idx="30201">
                  <c:v>1.007080078125E-3</c:v>
                </c:pt>
                <c:pt idx="30202">
                  <c:v>1.0068416595458984E-3</c:v>
                </c:pt>
                <c:pt idx="30203">
                  <c:v>1.007080078125E-3</c:v>
                </c:pt>
                <c:pt idx="30204">
                  <c:v>1.007080078125E-3</c:v>
                </c:pt>
                <c:pt idx="30205">
                  <c:v>1.0068416595458984E-3</c:v>
                </c:pt>
                <c:pt idx="30206">
                  <c:v>1.007080078125E-3</c:v>
                </c:pt>
                <c:pt idx="30207">
                  <c:v>1.007080078125E-3</c:v>
                </c:pt>
                <c:pt idx="30208">
                  <c:v>1.0068416595458984E-3</c:v>
                </c:pt>
                <c:pt idx="30209">
                  <c:v>1.007080078125E-3</c:v>
                </c:pt>
                <c:pt idx="30210">
                  <c:v>1.0080337524414063E-3</c:v>
                </c:pt>
                <c:pt idx="30211">
                  <c:v>1.007080078125E-3</c:v>
                </c:pt>
                <c:pt idx="30212">
                  <c:v>1.0068416595458984E-3</c:v>
                </c:pt>
                <c:pt idx="30213">
                  <c:v>1.007080078125E-3</c:v>
                </c:pt>
                <c:pt idx="30214">
                  <c:v>1.007080078125E-3</c:v>
                </c:pt>
                <c:pt idx="30215">
                  <c:v>1.0068416595458984E-3</c:v>
                </c:pt>
                <c:pt idx="30216">
                  <c:v>1.007080078125E-3</c:v>
                </c:pt>
                <c:pt idx="30217">
                  <c:v>1.007080078125E-3</c:v>
                </c:pt>
                <c:pt idx="30218">
                  <c:v>1.0068416595458984E-3</c:v>
                </c:pt>
                <c:pt idx="30219">
                  <c:v>1.007080078125E-3</c:v>
                </c:pt>
                <c:pt idx="30220">
                  <c:v>1.007080078125E-3</c:v>
                </c:pt>
                <c:pt idx="30221">
                  <c:v>1.0068416595458984E-3</c:v>
                </c:pt>
                <c:pt idx="30222">
                  <c:v>1.007080078125E-3</c:v>
                </c:pt>
                <c:pt idx="30223">
                  <c:v>1.0080337524414063E-3</c:v>
                </c:pt>
                <c:pt idx="30224">
                  <c:v>1.0068416595458984E-3</c:v>
                </c:pt>
                <c:pt idx="30225">
                  <c:v>1.007080078125E-3</c:v>
                </c:pt>
                <c:pt idx="30226">
                  <c:v>1.007080078125E-3</c:v>
                </c:pt>
                <c:pt idx="30227">
                  <c:v>1.0068416595458984E-3</c:v>
                </c:pt>
                <c:pt idx="30228">
                  <c:v>1.007080078125E-3</c:v>
                </c:pt>
                <c:pt idx="30229">
                  <c:v>1.007080078125E-3</c:v>
                </c:pt>
                <c:pt idx="30230">
                  <c:v>1.0068416595458984E-3</c:v>
                </c:pt>
                <c:pt idx="30231">
                  <c:v>1.007080078125E-3</c:v>
                </c:pt>
                <c:pt idx="30232">
                  <c:v>1.007080078125E-3</c:v>
                </c:pt>
                <c:pt idx="30233">
                  <c:v>1.0068416595458984E-3</c:v>
                </c:pt>
                <c:pt idx="30234">
                  <c:v>1.007080078125E-3</c:v>
                </c:pt>
                <c:pt idx="30235">
                  <c:v>1.0080337524414063E-3</c:v>
                </c:pt>
                <c:pt idx="30236">
                  <c:v>1.007080078125E-3</c:v>
                </c:pt>
                <c:pt idx="30237">
                  <c:v>1.0068416595458984E-3</c:v>
                </c:pt>
                <c:pt idx="30238">
                  <c:v>1.007080078125E-3</c:v>
                </c:pt>
                <c:pt idx="30239">
                  <c:v>1.007080078125E-3</c:v>
                </c:pt>
                <c:pt idx="30240">
                  <c:v>1.0068416595458984E-3</c:v>
                </c:pt>
                <c:pt idx="30241">
                  <c:v>1.007080078125E-3</c:v>
                </c:pt>
                <c:pt idx="30242">
                  <c:v>1.007080078125E-3</c:v>
                </c:pt>
                <c:pt idx="30243">
                  <c:v>1.0068416595458984E-3</c:v>
                </c:pt>
                <c:pt idx="30244">
                  <c:v>1.007080078125E-3</c:v>
                </c:pt>
                <c:pt idx="30245">
                  <c:v>1.007080078125E-3</c:v>
                </c:pt>
                <c:pt idx="30246">
                  <c:v>1.0068416595458984E-3</c:v>
                </c:pt>
                <c:pt idx="30247">
                  <c:v>1.007080078125E-3</c:v>
                </c:pt>
                <c:pt idx="30248">
                  <c:v>1.0080337524414063E-3</c:v>
                </c:pt>
                <c:pt idx="30249">
                  <c:v>1.0068416595458984E-3</c:v>
                </c:pt>
                <c:pt idx="30250">
                  <c:v>1.007080078125E-3</c:v>
                </c:pt>
                <c:pt idx="30251">
                  <c:v>1.007080078125E-3</c:v>
                </c:pt>
                <c:pt idx="30252">
                  <c:v>1.0068416595458984E-3</c:v>
                </c:pt>
                <c:pt idx="30253">
                  <c:v>1.007080078125E-3</c:v>
                </c:pt>
                <c:pt idx="30254">
                  <c:v>1.007080078125E-3</c:v>
                </c:pt>
                <c:pt idx="30255">
                  <c:v>1.0068416595458984E-3</c:v>
                </c:pt>
                <c:pt idx="30256">
                  <c:v>1.007080078125E-3</c:v>
                </c:pt>
                <c:pt idx="30257">
                  <c:v>1.007080078125E-3</c:v>
                </c:pt>
                <c:pt idx="30258">
                  <c:v>1.0068416595458984E-3</c:v>
                </c:pt>
                <c:pt idx="30259">
                  <c:v>1.007080078125E-3</c:v>
                </c:pt>
                <c:pt idx="30260">
                  <c:v>1.0080337524414063E-3</c:v>
                </c:pt>
                <c:pt idx="30261">
                  <c:v>1.007080078125E-3</c:v>
                </c:pt>
                <c:pt idx="30262">
                  <c:v>1.0068416595458984E-3</c:v>
                </c:pt>
                <c:pt idx="30263">
                  <c:v>1.007080078125E-3</c:v>
                </c:pt>
                <c:pt idx="30264">
                  <c:v>1.007080078125E-3</c:v>
                </c:pt>
                <c:pt idx="30265">
                  <c:v>1.0068416595458984E-3</c:v>
                </c:pt>
                <c:pt idx="30266">
                  <c:v>1.007080078125E-3</c:v>
                </c:pt>
                <c:pt idx="30267">
                  <c:v>1.007080078125E-3</c:v>
                </c:pt>
                <c:pt idx="30268">
                  <c:v>1.0068416595458984E-3</c:v>
                </c:pt>
                <c:pt idx="30269">
                  <c:v>1.007080078125E-3</c:v>
                </c:pt>
                <c:pt idx="30270">
                  <c:v>1.007080078125E-3</c:v>
                </c:pt>
                <c:pt idx="30271">
                  <c:v>1.0068416595458984E-3</c:v>
                </c:pt>
                <c:pt idx="30272">
                  <c:v>1.007080078125E-3</c:v>
                </c:pt>
                <c:pt idx="30273">
                  <c:v>1.0080337524414063E-3</c:v>
                </c:pt>
                <c:pt idx="30274">
                  <c:v>1.0068416595458984E-3</c:v>
                </c:pt>
                <c:pt idx="30275">
                  <c:v>1.007080078125E-3</c:v>
                </c:pt>
                <c:pt idx="30276">
                  <c:v>1.007080078125E-3</c:v>
                </c:pt>
                <c:pt idx="30277">
                  <c:v>1.0068416595458984E-3</c:v>
                </c:pt>
                <c:pt idx="30278">
                  <c:v>1.007080078125E-3</c:v>
                </c:pt>
                <c:pt idx="30279">
                  <c:v>1.007080078125E-3</c:v>
                </c:pt>
                <c:pt idx="30280">
                  <c:v>1.0068416595458984E-3</c:v>
                </c:pt>
                <c:pt idx="30281">
                  <c:v>1.007080078125E-3</c:v>
                </c:pt>
                <c:pt idx="30282">
                  <c:v>1.007080078125E-3</c:v>
                </c:pt>
                <c:pt idx="30283">
                  <c:v>1.0068416595458984E-3</c:v>
                </c:pt>
                <c:pt idx="30284">
                  <c:v>1.007080078125E-3</c:v>
                </c:pt>
                <c:pt idx="30285">
                  <c:v>1.0080337524414063E-3</c:v>
                </c:pt>
                <c:pt idx="30286">
                  <c:v>1.007080078125E-3</c:v>
                </c:pt>
                <c:pt idx="30287">
                  <c:v>1.0068416595458984E-3</c:v>
                </c:pt>
                <c:pt idx="30288">
                  <c:v>1.007080078125E-3</c:v>
                </c:pt>
                <c:pt idx="30289">
                  <c:v>1.007080078125E-3</c:v>
                </c:pt>
                <c:pt idx="30290">
                  <c:v>1.0068416595458984E-3</c:v>
                </c:pt>
                <c:pt idx="30291">
                  <c:v>1.007080078125E-3</c:v>
                </c:pt>
                <c:pt idx="30292">
                  <c:v>1.007080078125E-3</c:v>
                </c:pt>
                <c:pt idx="30293">
                  <c:v>1.0068416595458984E-3</c:v>
                </c:pt>
                <c:pt idx="30294">
                  <c:v>1.007080078125E-3</c:v>
                </c:pt>
                <c:pt idx="30295">
                  <c:v>1.007080078125E-3</c:v>
                </c:pt>
                <c:pt idx="30296">
                  <c:v>1.0068416595458984E-3</c:v>
                </c:pt>
                <c:pt idx="30297">
                  <c:v>1.007080078125E-3</c:v>
                </c:pt>
                <c:pt idx="30298">
                  <c:v>1.0080337524414063E-3</c:v>
                </c:pt>
                <c:pt idx="30299">
                  <c:v>1.0068416595458984E-3</c:v>
                </c:pt>
                <c:pt idx="30300">
                  <c:v>1.007080078125E-3</c:v>
                </c:pt>
                <c:pt idx="30301">
                  <c:v>1.007080078125E-3</c:v>
                </c:pt>
                <c:pt idx="30302">
                  <c:v>1.0068416595458984E-3</c:v>
                </c:pt>
                <c:pt idx="30303">
                  <c:v>1.007080078125E-3</c:v>
                </c:pt>
                <c:pt idx="30304">
                  <c:v>1.007080078125E-3</c:v>
                </c:pt>
                <c:pt idx="30305">
                  <c:v>1.0068416595458984E-3</c:v>
                </c:pt>
                <c:pt idx="30306">
                  <c:v>1.007080078125E-3</c:v>
                </c:pt>
                <c:pt idx="30307">
                  <c:v>1.007080078125E-3</c:v>
                </c:pt>
                <c:pt idx="30308">
                  <c:v>1.0068416595458984E-3</c:v>
                </c:pt>
                <c:pt idx="30309">
                  <c:v>1.007080078125E-3</c:v>
                </c:pt>
                <c:pt idx="30310">
                  <c:v>1.0080337524414063E-3</c:v>
                </c:pt>
                <c:pt idx="30311">
                  <c:v>1.007080078125E-3</c:v>
                </c:pt>
                <c:pt idx="30312">
                  <c:v>1.0068416595458984E-3</c:v>
                </c:pt>
                <c:pt idx="30313">
                  <c:v>1.007080078125E-3</c:v>
                </c:pt>
                <c:pt idx="30314">
                  <c:v>1.007080078125E-3</c:v>
                </c:pt>
                <c:pt idx="30315">
                  <c:v>1.0068416595458984E-3</c:v>
                </c:pt>
                <c:pt idx="30316">
                  <c:v>1.007080078125E-3</c:v>
                </c:pt>
                <c:pt idx="30317">
                  <c:v>1.007080078125E-3</c:v>
                </c:pt>
                <c:pt idx="30318">
                  <c:v>1.0068416595458984E-3</c:v>
                </c:pt>
                <c:pt idx="30319">
                  <c:v>1.007080078125E-3</c:v>
                </c:pt>
                <c:pt idx="30320">
                  <c:v>1.007080078125E-3</c:v>
                </c:pt>
                <c:pt idx="30321">
                  <c:v>1.0068416595458984E-3</c:v>
                </c:pt>
                <c:pt idx="30322">
                  <c:v>1.0080337524414063E-3</c:v>
                </c:pt>
                <c:pt idx="30323">
                  <c:v>1.007080078125E-3</c:v>
                </c:pt>
                <c:pt idx="30324">
                  <c:v>1.0068416595458984E-3</c:v>
                </c:pt>
                <c:pt idx="30325">
                  <c:v>1.007080078125E-3</c:v>
                </c:pt>
                <c:pt idx="30326">
                  <c:v>1.007080078125E-3</c:v>
                </c:pt>
                <c:pt idx="30327">
                  <c:v>1.0068416595458984E-3</c:v>
                </c:pt>
                <c:pt idx="30328">
                  <c:v>1.007080078125E-3</c:v>
                </c:pt>
                <c:pt idx="30329">
                  <c:v>1.007080078125E-3</c:v>
                </c:pt>
                <c:pt idx="30330">
                  <c:v>1.0068416595458984E-3</c:v>
                </c:pt>
                <c:pt idx="30331">
                  <c:v>1.007080078125E-3</c:v>
                </c:pt>
                <c:pt idx="30332">
                  <c:v>1.007080078125E-3</c:v>
                </c:pt>
                <c:pt idx="30333">
                  <c:v>1.0068416595458984E-3</c:v>
                </c:pt>
                <c:pt idx="30334">
                  <c:v>1.007080078125E-3</c:v>
                </c:pt>
                <c:pt idx="30335">
                  <c:v>1.0080337524414063E-3</c:v>
                </c:pt>
                <c:pt idx="30336">
                  <c:v>1.007080078125E-3</c:v>
                </c:pt>
                <c:pt idx="30337">
                  <c:v>1.0068416595458984E-3</c:v>
                </c:pt>
                <c:pt idx="30338">
                  <c:v>1.007080078125E-3</c:v>
                </c:pt>
                <c:pt idx="30339">
                  <c:v>1.007080078125E-3</c:v>
                </c:pt>
                <c:pt idx="30340">
                  <c:v>1.0068416595458984E-3</c:v>
                </c:pt>
                <c:pt idx="30341">
                  <c:v>1.007080078125E-3</c:v>
                </c:pt>
                <c:pt idx="30342">
                  <c:v>1.007080078125E-3</c:v>
                </c:pt>
                <c:pt idx="30343">
                  <c:v>1.0068416595458984E-3</c:v>
                </c:pt>
                <c:pt idx="30344">
                  <c:v>1.007080078125E-3</c:v>
                </c:pt>
                <c:pt idx="30345">
                  <c:v>1.007080078125E-3</c:v>
                </c:pt>
                <c:pt idx="30346">
                  <c:v>1.0068416595458984E-3</c:v>
                </c:pt>
                <c:pt idx="30347">
                  <c:v>1.0080337524414063E-3</c:v>
                </c:pt>
                <c:pt idx="30348">
                  <c:v>1.007080078125E-3</c:v>
                </c:pt>
                <c:pt idx="30349">
                  <c:v>1.0068416595458984E-3</c:v>
                </c:pt>
                <c:pt idx="30350">
                  <c:v>1.007080078125E-3</c:v>
                </c:pt>
                <c:pt idx="30351">
                  <c:v>1.007080078125E-3</c:v>
                </c:pt>
                <c:pt idx="30352">
                  <c:v>1.0068416595458984E-3</c:v>
                </c:pt>
                <c:pt idx="30353">
                  <c:v>1.007080078125E-3</c:v>
                </c:pt>
                <c:pt idx="30354">
                  <c:v>1.007080078125E-3</c:v>
                </c:pt>
                <c:pt idx="30355">
                  <c:v>1.0068416595458984E-3</c:v>
                </c:pt>
                <c:pt idx="30356">
                  <c:v>1.007080078125E-3</c:v>
                </c:pt>
                <c:pt idx="30357">
                  <c:v>1.007080078125E-3</c:v>
                </c:pt>
                <c:pt idx="30358">
                  <c:v>1.0068416595458984E-3</c:v>
                </c:pt>
                <c:pt idx="30359">
                  <c:v>1.007080078125E-3</c:v>
                </c:pt>
                <c:pt idx="30360">
                  <c:v>1.0080337524414063E-3</c:v>
                </c:pt>
                <c:pt idx="30361">
                  <c:v>1.007080078125E-3</c:v>
                </c:pt>
                <c:pt idx="30362">
                  <c:v>1.0068416595458984E-3</c:v>
                </c:pt>
                <c:pt idx="30363">
                  <c:v>1.007080078125E-3</c:v>
                </c:pt>
                <c:pt idx="30364">
                  <c:v>1.007080078125E-3</c:v>
                </c:pt>
                <c:pt idx="30365">
                  <c:v>1.0068416595458984E-3</c:v>
                </c:pt>
                <c:pt idx="30366">
                  <c:v>1.007080078125E-3</c:v>
                </c:pt>
                <c:pt idx="30367">
                  <c:v>1.007080078125E-3</c:v>
                </c:pt>
                <c:pt idx="30368">
                  <c:v>1.0068416595458984E-3</c:v>
                </c:pt>
                <c:pt idx="30369">
                  <c:v>1.007080078125E-3</c:v>
                </c:pt>
                <c:pt idx="30370">
                  <c:v>1.007080078125E-3</c:v>
                </c:pt>
                <c:pt idx="30371">
                  <c:v>1.0068416595458984E-3</c:v>
                </c:pt>
                <c:pt idx="30372">
                  <c:v>1.0080337524414063E-3</c:v>
                </c:pt>
                <c:pt idx="30373">
                  <c:v>1.007080078125E-3</c:v>
                </c:pt>
                <c:pt idx="30374">
                  <c:v>1.0068416595458984E-3</c:v>
                </c:pt>
                <c:pt idx="30375">
                  <c:v>1.007080078125E-3</c:v>
                </c:pt>
                <c:pt idx="30376">
                  <c:v>1.007080078125E-3</c:v>
                </c:pt>
                <c:pt idx="30377">
                  <c:v>1.0068416595458984E-3</c:v>
                </c:pt>
                <c:pt idx="30378">
                  <c:v>1.007080078125E-3</c:v>
                </c:pt>
                <c:pt idx="30379">
                  <c:v>1.007080078125E-3</c:v>
                </c:pt>
                <c:pt idx="30380">
                  <c:v>1.0068416595458984E-3</c:v>
                </c:pt>
                <c:pt idx="30381">
                  <c:v>1.007080078125E-3</c:v>
                </c:pt>
                <c:pt idx="30382">
                  <c:v>1.007080078125E-3</c:v>
                </c:pt>
                <c:pt idx="30383">
                  <c:v>1.0068416595458984E-3</c:v>
                </c:pt>
                <c:pt idx="30384">
                  <c:v>1.007080078125E-3</c:v>
                </c:pt>
                <c:pt idx="30385">
                  <c:v>1.0080337524414063E-3</c:v>
                </c:pt>
                <c:pt idx="30386">
                  <c:v>1.007080078125E-3</c:v>
                </c:pt>
                <c:pt idx="30387">
                  <c:v>1.0068416595458984E-3</c:v>
                </c:pt>
                <c:pt idx="30388">
                  <c:v>1.007080078125E-3</c:v>
                </c:pt>
                <c:pt idx="30389">
                  <c:v>1.007080078125E-3</c:v>
                </c:pt>
                <c:pt idx="30390">
                  <c:v>1.0068416595458984E-3</c:v>
                </c:pt>
                <c:pt idx="30391">
                  <c:v>1.007080078125E-3</c:v>
                </c:pt>
                <c:pt idx="30392">
                  <c:v>1.007080078125E-3</c:v>
                </c:pt>
                <c:pt idx="30393">
                  <c:v>1.0068416595458984E-3</c:v>
                </c:pt>
                <c:pt idx="30394">
                  <c:v>1.007080078125E-3</c:v>
                </c:pt>
                <c:pt idx="30395">
                  <c:v>1.007080078125E-3</c:v>
                </c:pt>
                <c:pt idx="30396">
                  <c:v>1.0068416595458984E-3</c:v>
                </c:pt>
                <c:pt idx="30397">
                  <c:v>1.0080337524414063E-3</c:v>
                </c:pt>
                <c:pt idx="30398">
                  <c:v>1.007080078125E-3</c:v>
                </c:pt>
                <c:pt idx="30399">
                  <c:v>1.0068416595458984E-3</c:v>
                </c:pt>
                <c:pt idx="30400">
                  <c:v>1.007080078125E-3</c:v>
                </c:pt>
                <c:pt idx="30401">
                  <c:v>1.007080078125E-3</c:v>
                </c:pt>
                <c:pt idx="30402">
                  <c:v>1.0068416595458984E-3</c:v>
                </c:pt>
                <c:pt idx="30403">
                  <c:v>1.007080078125E-3</c:v>
                </c:pt>
                <c:pt idx="30404">
                  <c:v>1.007080078125E-3</c:v>
                </c:pt>
                <c:pt idx="30405">
                  <c:v>1.0068416595458984E-3</c:v>
                </c:pt>
                <c:pt idx="30406">
                  <c:v>1.007080078125E-3</c:v>
                </c:pt>
                <c:pt idx="30407">
                  <c:v>1.007080078125E-3</c:v>
                </c:pt>
                <c:pt idx="30408">
                  <c:v>1.0068416595458984E-3</c:v>
                </c:pt>
                <c:pt idx="30409">
                  <c:v>1.007080078125E-3</c:v>
                </c:pt>
                <c:pt idx="30410">
                  <c:v>1.0080337524414063E-3</c:v>
                </c:pt>
                <c:pt idx="30411">
                  <c:v>1.007080078125E-3</c:v>
                </c:pt>
                <c:pt idx="30412">
                  <c:v>1.0068416595458984E-3</c:v>
                </c:pt>
                <c:pt idx="30413">
                  <c:v>1.007080078125E-3</c:v>
                </c:pt>
                <c:pt idx="30414">
                  <c:v>1.007080078125E-3</c:v>
                </c:pt>
                <c:pt idx="30415">
                  <c:v>1.0068416595458984E-3</c:v>
                </c:pt>
                <c:pt idx="30416">
                  <c:v>1.007080078125E-3</c:v>
                </c:pt>
                <c:pt idx="30417">
                  <c:v>1.007080078125E-3</c:v>
                </c:pt>
                <c:pt idx="30418">
                  <c:v>1.0068416595458984E-3</c:v>
                </c:pt>
                <c:pt idx="30419">
                  <c:v>1.007080078125E-3</c:v>
                </c:pt>
                <c:pt idx="30420">
                  <c:v>1.007080078125E-3</c:v>
                </c:pt>
                <c:pt idx="30421">
                  <c:v>1.0068416595458984E-3</c:v>
                </c:pt>
                <c:pt idx="30422">
                  <c:v>1.0080337524414063E-3</c:v>
                </c:pt>
                <c:pt idx="30423">
                  <c:v>1.007080078125E-3</c:v>
                </c:pt>
                <c:pt idx="30424">
                  <c:v>1.0068416595458984E-3</c:v>
                </c:pt>
                <c:pt idx="30425">
                  <c:v>1.007080078125E-3</c:v>
                </c:pt>
                <c:pt idx="30426">
                  <c:v>1.007080078125E-3</c:v>
                </c:pt>
                <c:pt idx="30427">
                  <c:v>1.0068416595458984E-3</c:v>
                </c:pt>
                <c:pt idx="30428">
                  <c:v>1.007080078125E-3</c:v>
                </c:pt>
                <c:pt idx="30429">
                  <c:v>1.007080078125E-3</c:v>
                </c:pt>
                <c:pt idx="30430">
                  <c:v>1.0068416595458984E-3</c:v>
                </c:pt>
                <c:pt idx="30431">
                  <c:v>1.007080078125E-3</c:v>
                </c:pt>
                <c:pt idx="30432">
                  <c:v>1.007080078125E-3</c:v>
                </c:pt>
                <c:pt idx="30433">
                  <c:v>1.0068416595458984E-3</c:v>
                </c:pt>
                <c:pt idx="30434">
                  <c:v>1.007080078125E-3</c:v>
                </c:pt>
                <c:pt idx="30435">
                  <c:v>1.0080337524414063E-3</c:v>
                </c:pt>
                <c:pt idx="30436">
                  <c:v>1.007080078125E-3</c:v>
                </c:pt>
                <c:pt idx="30437">
                  <c:v>1.0068416595458984E-3</c:v>
                </c:pt>
                <c:pt idx="30438">
                  <c:v>1.007080078125E-3</c:v>
                </c:pt>
                <c:pt idx="30439">
                  <c:v>1.007080078125E-3</c:v>
                </c:pt>
                <c:pt idx="30440">
                  <c:v>1.0068416595458984E-3</c:v>
                </c:pt>
                <c:pt idx="30441">
                  <c:v>1.007080078125E-3</c:v>
                </c:pt>
                <c:pt idx="30442">
                  <c:v>1.007080078125E-3</c:v>
                </c:pt>
                <c:pt idx="30443">
                  <c:v>1.0068416595458984E-3</c:v>
                </c:pt>
                <c:pt idx="30444">
                  <c:v>1.007080078125E-3</c:v>
                </c:pt>
                <c:pt idx="30445">
                  <c:v>1.007080078125E-3</c:v>
                </c:pt>
                <c:pt idx="30446">
                  <c:v>1.0068416595458984E-3</c:v>
                </c:pt>
                <c:pt idx="30447">
                  <c:v>1.0080337524414063E-3</c:v>
                </c:pt>
                <c:pt idx="30448">
                  <c:v>1.007080078125E-3</c:v>
                </c:pt>
                <c:pt idx="30449">
                  <c:v>1.0068416595458984E-3</c:v>
                </c:pt>
                <c:pt idx="30450">
                  <c:v>1.007080078125E-3</c:v>
                </c:pt>
                <c:pt idx="30451">
                  <c:v>1.007080078125E-3</c:v>
                </c:pt>
                <c:pt idx="30452">
                  <c:v>1.0068416595458984E-3</c:v>
                </c:pt>
                <c:pt idx="30453">
                  <c:v>1.007080078125E-3</c:v>
                </c:pt>
                <c:pt idx="30454">
                  <c:v>1.007080078125E-3</c:v>
                </c:pt>
                <c:pt idx="30455">
                  <c:v>1.0068416595458984E-3</c:v>
                </c:pt>
                <c:pt idx="30456">
                  <c:v>1.007080078125E-3</c:v>
                </c:pt>
                <c:pt idx="30457">
                  <c:v>1.007080078125E-3</c:v>
                </c:pt>
                <c:pt idx="30458">
                  <c:v>1.0068416595458984E-3</c:v>
                </c:pt>
                <c:pt idx="30459">
                  <c:v>1.007080078125E-3</c:v>
                </c:pt>
                <c:pt idx="30460">
                  <c:v>1.0080337524414063E-3</c:v>
                </c:pt>
                <c:pt idx="30461">
                  <c:v>1.007080078125E-3</c:v>
                </c:pt>
                <c:pt idx="30462">
                  <c:v>1.0068416595458984E-3</c:v>
                </c:pt>
                <c:pt idx="30463">
                  <c:v>1.007080078125E-3</c:v>
                </c:pt>
                <c:pt idx="30464">
                  <c:v>1.007080078125E-3</c:v>
                </c:pt>
                <c:pt idx="30465">
                  <c:v>1.0068416595458984E-3</c:v>
                </c:pt>
                <c:pt idx="30466">
                  <c:v>1.007080078125E-3</c:v>
                </c:pt>
                <c:pt idx="30467">
                  <c:v>1.007080078125E-3</c:v>
                </c:pt>
                <c:pt idx="30468">
                  <c:v>1.0068416595458984E-3</c:v>
                </c:pt>
                <c:pt idx="30469">
                  <c:v>1.007080078125E-3</c:v>
                </c:pt>
                <c:pt idx="30470">
                  <c:v>1.007080078125E-3</c:v>
                </c:pt>
                <c:pt idx="30471">
                  <c:v>1.0068416595458984E-3</c:v>
                </c:pt>
                <c:pt idx="30472">
                  <c:v>1.0080337524414063E-3</c:v>
                </c:pt>
                <c:pt idx="30473">
                  <c:v>1.007080078125E-3</c:v>
                </c:pt>
                <c:pt idx="30474">
                  <c:v>1.0068416595458984E-3</c:v>
                </c:pt>
                <c:pt idx="30475">
                  <c:v>1.007080078125E-3</c:v>
                </c:pt>
                <c:pt idx="30476">
                  <c:v>1.007080078125E-3</c:v>
                </c:pt>
                <c:pt idx="30477">
                  <c:v>1.0068416595458984E-3</c:v>
                </c:pt>
                <c:pt idx="30478">
                  <c:v>1.007080078125E-3</c:v>
                </c:pt>
                <c:pt idx="30479">
                  <c:v>1.007080078125E-3</c:v>
                </c:pt>
                <c:pt idx="30480">
                  <c:v>1.0068416595458984E-3</c:v>
                </c:pt>
                <c:pt idx="30481">
                  <c:v>1.007080078125E-3</c:v>
                </c:pt>
                <c:pt idx="30482">
                  <c:v>1.007080078125E-3</c:v>
                </c:pt>
                <c:pt idx="30483">
                  <c:v>1.0068416595458984E-3</c:v>
                </c:pt>
                <c:pt idx="30484">
                  <c:v>1.007080078125E-3</c:v>
                </c:pt>
                <c:pt idx="30485">
                  <c:v>1.0080337524414063E-3</c:v>
                </c:pt>
                <c:pt idx="30486">
                  <c:v>1.007080078125E-3</c:v>
                </c:pt>
                <c:pt idx="30487">
                  <c:v>1.0068416595458984E-3</c:v>
                </c:pt>
                <c:pt idx="30488">
                  <c:v>1.007080078125E-3</c:v>
                </c:pt>
                <c:pt idx="30489">
                  <c:v>1.007080078125E-3</c:v>
                </c:pt>
                <c:pt idx="30490">
                  <c:v>1.0068416595458984E-3</c:v>
                </c:pt>
                <c:pt idx="30491">
                  <c:v>1.007080078125E-3</c:v>
                </c:pt>
                <c:pt idx="30492">
                  <c:v>1.007080078125E-3</c:v>
                </c:pt>
                <c:pt idx="30493">
                  <c:v>1.0068416595458984E-3</c:v>
                </c:pt>
                <c:pt idx="30494">
                  <c:v>1.007080078125E-3</c:v>
                </c:pt>
                <c:pt idx="30495">
                  <c:v>1.007080078125E-3</c:v>
                </c:pt>
                <c:pt idx="30496">
                  <c:v>1.0068416595458984E-3</c:v>
                </c:pt>
                <c:pt idx="30497">
                  <c:v>1.0080337524414063E-3</c:v>
                </c:pt>
                <c:pt idx="30498">
                  <c:v>1.007080078125E-3</c:v>
                </c:pt>
                <c:pt idx="30499">
                  <c:v>1.0068416595458984E-3</c:v>
                </c:pt>
                <c:pt idx="30500">
                  <c:v>1.007080078125E-3</c:v>
                </c:pt>
                <c:pt idx="30501">
                  <c:v>1.007080078125E-3</c:v>
                </c:pt>
                <c:pt idx="30502">
                  <c:v>1.0068416595458984E-3</c:v>
                </c:pt>
                <c:pt idx="30503">
                  <c:v>1.007080078125E-3</c:v>
                </c:pt>
                <c:pt idx="30504">
                  <c:v>1.007080078125E-3</c:v>
                </c:pt>
                <c:pt idx="30505">
                  <c:v>1.0068416595458984E-3</c:v>
                </c:pt>
                <c:pt idx="30506">
                  <c:v>1.007080078125E-3</c:v>
                </c:pt>
                <c:pt idx="30507">
                  <c:v>1.007080078125E-3</c:v>
                </c:pt>
                <c:pt idx="30508">
                  <c:v>1.0068416595458984E-3</c:v>
                </c:pt>
                <c:pt idx="30509">
                  <c:v>1.007080078125E-3</c:v>
                </c:pt>
                <c:pt idx="30510">
                  <c:v>1.0080337524414063E-3</c:v>
                </c:pt>
                <c:pt idx="30511">
                  <c:v>1.007080078125E-3</c:v>
                </c:pt>
                <c:pt idx="30512">
                  <c:v>1.0068416595458984E-3</c:v>
                </c:pt>
                <c:pt idx="30513">
                  <c:v>1.007080078125E-3</c:v>
                </c:pt>
                <c:pt idx="30514">
                  <c:v>1.007080078125E-3</c:v>
                </c:pt>
                <c:pt idx="30515">
                  <c:v>1.0068416595458984E-3</c:v>
                </c:pt>
                <c:pt idx="30516">
                  <c:v>1.007080078125E-3</c:v>
                </c:pt>
                <c:pt idx="30517">
                  <c:v>1.007080078125E-3</c:v>
                </c:pt>
                <c:pt idx="30518">
                  <c:v>1.0068416595458984E-3</c:v>
                </c:pt>
                <c:pt idx="30519">
                  <c:v>1.007080078125E-3</c:v>
                </c:pt>
                <c:pt idx="30520">
                  <c:v>1.007080078125E-3</c:v>
                </c:pt>
                <c:pt idx="30521">
                  <c:v>1.0068416595458984E-3</c:v>
                </c:pt>
                <c:pt idx="30522">
                  <c:v>1.0080337524414063E-3</c:v>
                </c:pt>
                <c:pt idx="30523">
                  <c:v>1.007080078125E-3</c:v>
                </c:pt>
                <c:pt idx="30524">
                  <c:v>1.0068416595458984E-3</c:v>
                </c:pt>
                <c:pt idx="30525">
                  <c:v>1.007080078125E-3</c:v>
                </c:pt>
                <c:pt idx="30526">
                  <c:v>1.007080078125E-3</c:v>
                </c:pt>
                <c:pt idx="30527">
                  <c:v>1.0068416595458984E-3</c:v>
                </c:pt>
                <c:pt idx="30528">
                  <c:v>1.007080078125E-3</c:v>
                </c:pt>
                <c:pt idx="30529">
                  <c:v>1.007080078125E-3</c:v>
                </c:pt>
                <c:pt idx="30530">
                  <c:v>1.0068416595458984E-3</c:v>
                </c:pt>
                <c:pt idx="30531">
                  <c:v>1.007080078125E-3</c:v>
                </c:pt>
                <c:pt idx="30532">
                  <c:v>1.007080078125E-3</c:v>
                </c:pt>
                <c:pt idx="30533">
                  <c:v>1.0068416595458984E-3</c:v>
                </c:pt>
                <c:pt idx="30534">
                  <c:v>1.007080078125E-3</c:v>
                </c:pt>
                <c:pt idx="30535">
                  <c:v>1.0080337524414063E-3</c:v>
                </c:pt>
                <c:pt idx="30536">
                  <c:v>1.007080078125E-3</c:v>
                </c:pt>
                <c:pt idx="30537">
                  <c:v>1.0068416595458984E-3</c:v>
                </c:pt>
                <c:pt idx="30538">
                  <c:v>1.007080078125E-3</c:v>
                </c:pt>
                <c:pt idx="30539">
                  <c:v>1.007080078125E-3</c:v>
                </c:pt>
                <c:pt idx="30540">
                  <c:v>1.0068416595458984E-3</c:v>
                </c:pt>
                <c:pt idx="30541">
                  <c:v>1.007080078125E-3</c:v>
                </c:pt>
                <c:pt idx="30542">
                  <c:v>1.007080078125E-3</c:v>
                </c:pt>
                <c:pt idx="30543">
                  <c:v>1.0068416595458984E-3</c:v>
                </c:pt>
                <c:pt idx="30544">
                  <c:v>1.007080078125E-3</c:v>
                </c:pt>
                <c:pt idx="30545">
                  <c:v>1.0068416595458984E-3</c:v>
                </c:pt>
                <c:pt idx="30546">
                  <c:v>1.007080078125E-3</c:v>
                </c:pt>
                <c:pt idx="30547">
                  <c:v>1.0080337524414063E-3</c:v>
                </c:pt>
                <c:pt idx="30548">
                  <c:v>1.007080078125E-3</c:v>
                </c:pt>
                <c:pt idx="30549">
                  <c:v>1.0068416595458984E-3</c:v>
                </c:pt>
                <c:pt idx="30550">
                  <c:v>1.007080078125E-3</c:v>
                </c:pt>
                <c:pt idx="30551">
                  <c:v>1.007080078125E-3</c:v>
                </c:pt>
                <c:pt idx="30552">
                  <c:v>1.0068416595458984E-3</c:v>
                </c:pt>
                <c:pt idx="30553">
                  <c:v>1.007080078125E-3</c:v>
                </c:pt>
                <c:pt idx="30554">
                  <c:v>1.007080078125E-3</c:v>
                </c:pt>
                <c:pt idx="30555">
                  <c:v>1.0068416595458984E-3</c:v>
                </c:pt>
                <c:pt idx="30556">
                  <c:v>1.007080078125E-3</c:v>
                </c:pt>
                <c:pt idx="30557">
                  <c:v>1.007080078125E-3</c:v>
                </c:pt>
                <c:pt idx="30558">
                  <c:v>1.0068416595458984E-3</c:v>
                </c:pt>
                <c:pt idx="30559">
                  <c:v>1.007080078125E-3</c:v>
                </c:pt>
                <c:pt idx="30560">
                  <c:v>1.0080337524414063E-3</c:v>
                </c:pt>
                <c:pt idx="30561">
                  <c:v>1.007080078125E-3</c:v>
                </c:pt>
                <c:pt idx="30562">
                  <c:v>1.0068416595458984E-3</c:v>
                </c:pt>
                <c:pt idx="30563">
                  <c:v>1.007080078125E-3</c:v>
                </c:pt>
                <c:pt idx="30564">
                  <c:v>1.007080078125E-3</c:v>
                </c:pt>
                <c:pt idx="30565">
                  <c:v>1.0068416595458984E-3</c:v>
                </c:pt>
                <c:pt idx="30566">
                  <c:v>1.007080078125E-3</c:v>
                </c:pt>
                <c:pt idx="30567">
                  <c:v>1.0068416595458984E-3</c:v>
                </c:pt>
                <c:pt idx="30568">
                  <c:v>1.007080078125E-3</c:v>
                </c:pt>
                <c:pt idx="30569">
                  <c:v>1.007080078125E-3</c:v>
                </c:pt>
                <c:pt idx="30570">
                  <c:v>1.0068416595458984E-3</c:v>
                </c:pt>
                <c:pt idx="30571">
                  <c:v>1.007080078125E-3</c:v>
                </c:pt>
                <c:pt idx="30572">
                  <c:v>1.0080337524414063E-3</c:v>
                </c:pt>
                <c:pt idx="30573">
                  <c:v>1.007080078125E-3</c:v>
                </c:pt>
                <c:pt idx="30574">
                  <c:v>1.0068416595458984E-3</c:v>
                </c:pt>
                <c:pt idx="30575">
                  <c:v>1.007080078125E-3</c:v>
                </c:pt>
                <c:pt idx="30576">
                  <c:v>1.007080078125E-3</c:v>
                </c:pt>
                <c:pt idx="30577">
                  <c:v>1.0068416595458984E-3</c:v>
                </c:pt>
                <c:pt idx="30578">
                  <c:v>1.007080078125E-3</c:v>
                </c:pt>
                <c:pt idx="30579">
                  <c:v>1.007080078125E-3</c:v>
                </c:pt>
                <c:pt idx="30580">
                  <c:v>1.0068416595458984E-3</c:v>
                </c:pt>
                <c:pt idx="30581">
                  <c:v>1.007080078125E-3</c:v>
                </c:pt>
                <c:pt idx="30582">
                  <c:v>1.007080078125E-3</c:v>
                </c:pt>
                <c:pt idx="30583">
                  <c:v>1.0068416595458984E-3</c:v>
                </c:pt>
                <c:pt idx="30584">
                  <c:v>1.007080078125E-3</c:v>
                </c:pt>
                <c:pt idx="30585">
                  <c:v>1.0080337524414063E-3</c:v>
                </c:pt>
                <c:pt idx="30586">
                  <c:v>1.007080078125E-3</c:v>
                </c:pt>
                <c:pt idx="30587">
                  <c:v>1.0068416595458984E-3</c:v>
                </c:pt>
                <c:pt idx="30588">
                  <c:v>1.007080078125E-3</c:v>
                </c:pt>
                <c:pt idx="30589">
                  <c:v>1.0068416595458984E-3</c:v>
                </c:pt>
                <c:pt idx="30590">
                  <c:v>1.007080078125E-3</c:v>
                </c:pt>
                <c:pt idx="30591">
                  <c:v>1.007080078125E-3</c:v>
                </c:pt>
                <c:pt idx="30592">
                  <c:v>1.0068416595458984E-3</c:v>
                </c:pt>
                <c:pt idx="30593">
                  <c:v>1.007080078125E-3</c:v>
                </c:pt>
                <c:pt idx="30594">
                  <c:v>1.007080078125E-3</c:v>
                </c:pt>
                <c:pt idx="30595">
                  <c:v>1.0068416595458984E-3</c:v>
                </c:pt>
                <c:pt idx="30596">
                  <c:v>1.007080078125E-3</c:v>
                </c:pt>
                <c:pt idx="30597">
                  <c:v>1.0080337524414063E-3</c:v>
                </c:pt>
                <c:pt idx="30598">
                  <c:v>1.007080078125E-3</c:v>
                </c:pt>
                <c:pt idx="30599">
                  <c:v>1.0068416595458984E-3</c:v>
                </c:pt>
                <c:pt idx="30600">
                  <c:v>1.007080078125E-3</c:v>
                </c:pt>
                <c:pt idx="30601">
                  <c:v>1.007080078125E-3</c:v>
                </c:pt>
                <c:pt idx="30602">
                  <c:v>1.0068416595458984E-3</c:v>
                </c:pt>
                <c:pt idx="30603">
                  <c:v>1.007080078125E-3</c:v>
                </c:pt>
                <c:pt idx="30604">
                  <c:v>1.007080078125E-3</c:v>
                </c:pt>
                <c:pt idx="30605">
                  <c:v>1.0068416595458984E-3</c:v>
                </c:pt>
                <c:pt idx="30606">
                  <c:v>1.007080078125E-3</c:v>
                </c:pt>
                <c:pt idx="30607">
                  <c:v>1.007080078125E-3</c:v>
                </c:pt>
                <c:pt idx="30608">
                  <c:v>1.0068416595458984E-3</c:v>
                </c:pt>
                <c:pt idx="30609">
                  <c:v>1.007080078125E-3</c:v>
                </c:pt>
                <c:pt idx="30610">
                  <c:v>1.0080337524414063E-3</c:v>
                </c:pt>
                <c:pt idx="30611">
                  <c:v>1.0068416595458984E-3</c:v>
                </c:pt>
                <c:pt idx="30612">
                  <c:v>1.007080078125E-3</c:v>
                </c:pt>
                <c:pt idx="30613">
                  <c:v>1.007080078125E-3</c:v>
                </c:pt>
                <c:pt idx="30614">
                  <c:v>1.0068416595458984E-3</c:v>
                </c:pt>
                <c:pt idx="30615">
                  <c:v>1.007080078125E-3</c:v>
                </c:pt>
                <c:pt idx="30616">
                  <c:v>1.007080078125E-3</c:v>
                </c:pt>
                <c:pt idx="30617">
                  <c:v>1.0068416595458984E-3</c:v>
                </c:pt>
                <c:pt idx="30618">
                  <c:v>1.007080078125E-3</c:v>
                </c:pt>
                <c:pt idx="30619">
                  <c:v>1.007080078125E-3</c:v>
                </c:pt>
                <c:pt idx="30620">
                  <c:v>1.0068416595458984E-3</c:v>
                </c:pt>
                <c:pt idx="30621">
                  <c:v>1.007080078125E-3</c:v>
                </c:pt>
                <c:pt idx="30622">
                  <c:v>1.0080337524414063E-3</c:v>
                </c:pt>
                <c:pt idx="30623">
                  <c:v>1.007080078125E-3</c:v>
                </c:pt>
                <c:pt idx="30624">
                  <c:v>1.0068416595458984E-3</c:v>
                </c:pt>
                <c:pt idx="30625">
                  <c:v>1.007080078125E-3</c:v>
                </c:pt>
                <c:pt idx="30626">
                  <c:v>1.007080078125E-3</c:v>
                </c:pt>
                <c:pt idx="30627">
                  <c:v>1.0068416595458984E-3</c:v>
                </c:pt>
                <c:pt idx="30628">
                  <c:v>1.007080078125E-3</c:v>
                </c:pt>
                <c:pt idx="30629">
                  <c:v>1.007080078125E-3</c:v>
                </c:pt>
                <c:pt idx="30630">
                  <c:v>1.0068416595458984E-3</c:v>
                </c:pt>
                <c:pt idx="30631">
                  <c:v>1.007080078125E-3</c:v>
                </c:pt>
                <c:pt idx="30632">
                  <c:v>1.007080078125E-3</c:v>
                </c:pt>
                <c:pt idx="30633">
                  <c:v>1.0068416595458984E-3</c:v>
                </c:pt>
                <c:pt idx="30634">
                  <c:v>1.007080078125E-3</c:v>
                </c:pt>
                <c:pt idx="30635">
                  <c:v>1.0080337524414063E-3</c:v>
                </c:pt>
                <c:pt idx="30636">
                  <c:v>1.0068416595458984E-3</c:v>
                </c:pt>
                <c:pt idx="30637">
                  <c:v>1.007080078125E-3</c:v>
                </c:pt>
                <c:pt idx="30638">
                  <c:v>1.007080078125E-3</c:v>
                </c:pt>
                <c:pt idx="30639">
                  <c:v>1.0068416595458984E-3</c:v>
                </c:pt>
                <c:pt idx="30640">
                  <c:v>1.007080078125E-3</c:v>
                </c:pt>
                <c:pt idx="30641">
                  <c:v>1.007080078125E-3</c:v>
                </c:pt>
                <c:pt idx="30642">
                  <c:v>1.0068416595458984E-3</c:v>
                </c:pt>
                <c:pt idx="30643">
                  <c:v>1.007080078125E-3</c:v>
                </c:pt>
                <c:pt idx="30644">
                  <c:v>1.007080078125E-3</c:v>
                </c:pt>
                <c:pt idx="30645">
                  <c:v>1.0068416595458984E-3</c:v>
                </c:pt>
                <c:pt idx="30646">
                  <c:v>1.007080078125E-3</c:v>
                </c:pt>
                <c:pt idx="30647">
                  <c:v>1.0080337524414063E-3</c:v>
                </c:pt>
                <c:pt idx="30648">
                  <c:v>1.007080078125E-3</c:v>
                </c:pt>
                <c:pt idx="30649">
                  <c:v>1.0068416595458984E-3</c:v>
                </c:pt>
                <c:pt idx="30650">
                  <c:v>1.007080078125E-3</c:v>
                </c:pt>
                <c:pt idx="30651">
                  <c:v>1.007080078125E-3</c:v>
                </c:pt>
                <c:pt idx="30652">
                  <c:v>1.0068416595458984E-3</c:v>
                </c:pt>
                <c:pt idx="30653">
                  <c:v>1.007080078125E-3</c:v>
                </c:pt>
                <c:pt idx="30654">
                  <c:v>1.007080078125E-3</c:v>
                </c:pt>
                <c:pt idx="30655">
                  <c:v>1.0068416595458984E-3</c:v>
                </c:pt>
                <c:pt idx="30656">
                  <c:v>1.007080078125E-3</c:v>
                </c:pt>
                <c:pt idx="30657">
                  <c:v>1.007080078125E-3</c:v>
                </c:pt>
                <c:pt idx="30658">
                  <c:v>1.0068416595458984E-3</c:v>
                </c:pt>
                <c:pt idx="30659">
                  <c:v>1.007080078125E-3</c:v>
                </c:pt>
                <c:pt idx="30660">
                  <c:v>1.0080337524414063E-3</c:v>
                </c:pt>
                <c:pt idx="30661">
                  <c:v>1.0068416595458984E-3</c:v>
                </c:pt>
                <c:pt idx="30662">
                  <c:v>1.007080078125E-3</c:v>
                </c:pt>
                <c:pt idx="30663">
                  <c:v>1.007080078125E-3</c:v>
                </c:pt>
                <c:pt idx="30664">
                  <c:v>1.0068416595458984E-3</c:v>
                </c:pt>
                <c:pt idx="30665">
                  <c:v>1.007080078125E-3</c:v>
                </c:pt>
                <c:pt idx="30666">
                  <c:v>1.007080078125E-3</c:v>
                </c:pt>
                <c:pt idx="30667">
                  <c:v>1.0068416595458984E-3</c:v>
                </c:pt>
                <c:pt idx="30668">
                  <c:v>1.007080078125E-3</c:v>
                </c:pt>
                <c:pt idx="30669">
                  <c:v>1.007080078125E-3</c:v>
                </c:pt>
                <c:pt idx="30670">
                  <c:v>1.0068416595458984E-3</c:v>
                </c:pt>
                <c:pt idx="30671">
                  <c:v>1.007080078125E-3</c:v>
                </c:pt>
                <c:pt idx="30672">
                  <c:v>1.0080337524414063E-3</c:v>
                </c:pt>
                <c:pt idx="30673">
                  <c:v>1.007080078125E-3</c:v>
                </c:pt>
                <c:pt idx="30674">
                  <c:v>1.0068416595458984E-3</c:v>
                </c:pt>
                <c:pt idx="30675">
                  <c:v>1.007080078125E-3</c:v>
                </c:pt>
                <c:pt idx="30676">
                  <c:v>1.007080078125E-3</c:v>
                </c:pt>
                <c:pt idx="30677">
                  <c:v>1.0068416595458984E-3</c:v>
                </c:pt>
                <c:pt idx="30678">
                  <c:v>1.007080078125E-3</c:v>
                </c:pt>
                <c:pt idx="30679">
                  <c:v>1.007080078125E-3</c:v>
                </c:pt>
                <c:pt idx="30680">
                  <c:v>1.0068416595458984E-3</c:v>
                </c:pt>
                <c:pt idx="30681">
                  <c:v>1.007080078125E-3</c:v>
                </c:pt>
                <c:pt idx="30682">
                  <c:v>1.007080078125E-3</c:v>
                </c:pt>
                <c:pt idx="30683">
                  <c:v>1.0068416595458984E-3</c:v>
                </c:pt>
                <c:pt idx="30684">
                  <c:v>1.007080078125E-3</c:v>
                </c:pt>
                <c:pt idx="30685">
                  <c:v>1.0080337524414063E-3</c:v>
                </c:pt>
                <c:pt idx="30686">
                  <c:v>1.0068416595458984E-3</c:v>
                </c:pt>
                <c:pt idx="30687">
                  <c:v>1.007080078125E-3</c:v>
                </c:pt>
                <c:pt idx="30688">
                  <c:v>1.007080078125E-3</c:v>
                </c:pt>
                <c:pt idx="30689">
                  <c:v>1.0068416595458984E-3</c:v>
                </c:pt>
                <c:pt idx="30690">
                  <c:v>1.007080078125E-3</c:v>
                </c:pt>
                <c:pt idx="30691">
                  <c:v>1.007080078125E-3</c:v>
                </c:pt>
                <c:pt idx="30692">
                  <c:v>1.0068416595458984E-3</c:v>
                </c:pt>
                <c:pt idx="30693">
                  <c:v>1.007080078125E-3</c:v>
                </c:pt>
                <c:pt idx="30694">
                  <c:v>1.007080078125E-3</c:v>
                </c:pt>
                <c:pt idx="30695">
                  <c:v>1.0068416595458984E-3</c:v>
                </c:pt>
                <c:pt idx="30696">
                  <c:v>1.007080078125E-3</c:v>
                </c:pt>
                <c:pt idx="30697">
                  <c:v>1.0080337524414063E-3</c:v>
                </c:pt>
                <c:pt idx="30698">
                  <c:v>1.007080078125E-3</c:v>
                </c:pt>
                <c:pt idx="30699">
                  <c:v>1.0068416595458984E-3</c:v>
                </c:pt>
                <c:pt idx="30700">
                  <c:v>1.007080078125E-3</c:v>
                </c:pt>
                <c:pt idx="30701">
                  <c:v>1.007080078125E-3</c:v>
                </c:pt>
                <c:pt idx="30702">
                  <c:v>1.0068416595458984E-3</c:v>
                </c:pt>
                <c:pt idx="30703">
                  <c:v>1.007080078125E-3</c:v>
                </c:pt>
                <c:pt idx="30704">
                  <c:v>1.007080078125E-3</c:v>
                </c:pt>
                <c:pt idx="30705">
                  <c:v>1.0068416595458984E-3</c:v>
                </c:pt>
                <c:pt idx="30706">
                  <c:v>1.007080078125E-3</c:v>
                </c:pt>
                <c:pt idx="30707">
                  <c:v>1.007080078125E-3</c:v>
                </c:pt>
                <c:pt idx="30708">
                  <c:v>1.0068416595458984E-3</c:v>
                </c:pt>
                <c:pt idx="30709">
                  <c:v>1.007080078125E-3</c:v>
                </c:pt>
                <c:pt idx="30710">
                  <c:v>1.0080337524414063E-3</c:v>
                </c:pt>
                <c:pt idx="30711">
                  <c:v>1.0068416595458984E-3</c:v>
                </c:pt>
                <c:pt idx="30712">
                  <c:v>1.007080078125E-3</c:v>
                </c:pt>
                <c:pt idx="30713">
                  <c:v>1.007080078125E-3</c:v>
                </c:pt>
                <c:pt idx="30714">
                  <c:v>1.0068416595458984E-3</c:v>
                </c:pt>
                <c:pt idx="30715">
                  <c:v>1.007080078125E-3</c:v>
                </c:pt>
                <c:pt idx="30716">
                  <c:v>1.007080078125E-3</c:v>
                </c:pt>
                <c:pt idx="30717">
                  <c:v>1.0068416595458984E-3</c:v>
                </c:pt>
                <c:pt idx="30718">
                  <c:v>1.007080078125E-3</c:v>
                </c:pt>
                <c:pt idx="30719">
                  <c:v>1.007080078125E-3</c:v>
                </c:pt>
                <c:pt idx="30720">
                  <c:v>1.0068416595458984E-3</c:v>
                </c:pt>
                <c:pt idx="30721">
                  <c:v>1.007080078125E-3</c:v>
                </c:pt>
                <c:pt idx="30722">
                  <c:v>1.0080337524414063E-3</c:v>
                </c:pt>
                <c:pt idx="30723">
                  <c:v>1.007080078125E-3</c:v>
                </c:pt>
                <c:pt idx="30724">
                  <c:v>1.0068416595458984E-3</c:v>
                </c:pt>
                <c:pt idx="30725">
                  <c:v>1.007080078125E-3</c:v>
                </c:pt>
                <c:pt idx="30726">
                  <c:v>1.007080078125E-3</c:v>
                </c:pt>
                <c:pt idx="30727">
                  <c:v>1.0068416595458984E-3</c:v>
                </c:pt>
                <c:pt idx="30728">
                  <c:v>1.007080078125E-3</c:v>
                </c:pt>
                <c:pt idx="30729">
                  <c:v>1.007080078125E-3</c:v>
                </c:pt>
                <c:pt idx="30730">
                  <c:v>1.0068416595458984E-3</c:v>
                </c:pt>
                <c:pt idx="30731">
                  <c:v>1.007080078125E-3</c:v>
                </c:pt>
                <c:pt idx="30732">
                  <c:v>1.007080078125E-3</c:v>
                </c:pt>
                <c:pt idx="30733">
                  <c:v>1.0068416595458984E-3</c:v>
                </c:pt>
                <c:pt idx="30734">
                  <c:v>1.007080078125E-3</c:v>
                </c:pt>
                <c:pt idx="30735">
                  <c:v>1.0080337524414063E-3</c:v>
                </c:pt>
                <c:pt idx="30736">
                  <c:v>1.0068416595458984E-3</c:v>
                </c:pt>
                <c:pt idx="30737">
                  <c:v>1.007080078125E-3</c:v>
                </c:pt>
                <c:pt idx="30738">
                  <c:v>1.007080078125E-3</c:v>
                </c:pt>
                <c:pt idx="30739">
                  <c:v>1.0068416595458984E-3</c:v>
                </c:pt>
                <c:pt idx="30740">
                  <c:v>1.007080078125E-3</c:v>
                </c:pt>
                <c:pt idx="30741">
                  <c:v>1.007080078125E-3</c:v>
                </c:pt>
                <c:pt idx="30742">
                  <c:v>1.0068416595458984E-3</c:v>
                </c:pt>
                <c:pt idx="30743">
                  <c:v>1.007080078125E-3</c:v>
                </c:pt>
                <c:pt idx="30744">
                  <c:v>1.007080078125E-3</c:v>
                </c:pt>
                <c:pt idx="30745">
                  <c:v>1.0068416595458984E-3</c:v>
                </c:pt>
                <c:pt idx="30746">
                  <c:v>1.007080078125E-3</c:v>
                </c:pt>
                <c:pt idx="30747">
                  <c:v>1.0080337524414063E-3</c:v>
                </c:pt>
                <c:pt idx="30748">
                  <c:v>1.007080078125E-3</c:v>
                </c:pt>
                <c:pt idx="30749">
                  <c:v>1.0068416595458984E-3</c:v>
                </c:pt>
                <c:pt idx="30750">
                  <c:v>1.007080078125E-3</c:v>
                </c:pt>
                <c:pt idx="30751">
                  <c:v>1.007080078125E-3</c:v>
                </c:pt>
                <c:pt idx="30752">
                  <c:v>1.0068416595458984E-3</c:v>
                </c:pt>
                <c:pt idx="30753">
                  <c:v>1.007080078125E-3</c:v>
                </c:pt>
                <c:pt idx="30754">
                  <c:v>1.007080078125E-3</c:v>
                </c:pt>
                <c:pt idx="30755">
                  <c:v>1.0068416595458984E-3</c:v>
                </c:pt>
                <c:pt idx="30756">
                  <c:v>1.007080078125E-3</c:v>
                </c:pt>
                <c:pt idx="30757">
                  <c:v>1.007080078125E-3</c:v>
                </c:pt>
                <c:pt idx="30758">
                  <c:v>1.0068416595458984E-3</c:v>
                </c:pt>
                <c:pt idx="30759">
                  <c:v>1.007080078125E-3</c:v>
                </c:pt>
                <c:pt idx="30760">
                  <c:v>1.0080337524414063E-3</c:v>
                </c:pt>
                <c:pt idx="30761">
                  <c:v>1.0068416595458984E-3</c:v>
                </c:pt>
                <c:pt idx="30762">
                  <c:v>1.007080078125E-3</c:v>
                </c:pt>
                <c:pt idx="30763">
                  <c:v>1.007080078125E-3</c:v>
                </c:pt>
                <c:pt idx="30764">
                  <c:v>1.0068416595458984E-3</c:v>
                </c:pt>
                <c:pt idx="30765">
                  <c:v>1.007080078125E-3</c:v>
                </c:pt>
                <c:pt idx="30766">
                  <c:v>1.007080078125E-3</c:v>
                </c:pt>
                <c:pt idx="30767">
                  <c:v>1.0068416595458984E-3</c:v>
                </c:pt>
                <c:pt idx="30768">
                  <c:v>1.007080078125E-3</c:v>
                </c:pt>
                <c:pt idx="30769">
                  <c:v>1.007080078125E-3</c:v>
                </c:pt>
                <c:pt idx="30770">
                  <c:v>1.0068416595458984E-3</c:v>
                </c:pt>
                <c:pt idx="30771">
                  <c:v>1.007080078125E-3</c:v>
                </c:pt>
                <c:pt idx="30772">
                  <c:v>1.0080337524414063E-3</c:v>
                </c:pt>
                <c:pt idx="30773">
                  <c:v>1.007080078125E-3</c:v>
                </c:pt>
                <c:pt idx="30774">
                  <c:v>1.0068416595458984E-3</c:v>
                </c:pt>
                <c:pt idx="30775">
                  <c:v>1.007080078125E-3</c:v>
                </c:pt>
                <c:pt idx="30776">
                  <c:v>1.007080078125E-3</c:v>
                </c:pt>
                <c:pt idx="30777">
                  <c:v>1.0068416595458984E-3</c:v>
                </c:pt>
                <c:pt idx="30778">
                  <c:v>1.007080078125E-3</c:v>
                </c:pt>
                <c:pt idx="30779">
                  <c:v>1.007080078125E-3</c:v>
                </c:pt>
                <c:pt idx="30780">
                  <c:v>1.0068416595458984E-3</c:v>
                </c:pt>
                <c:pt idx="30781">
                  <c:v>1.007080078125E-3</c:v>
                </c:pt>
                <c:pt idx="30782">
                  <c:v>1.007080078125E-3</c:v>
                </c:pt>
                <c:pt idx="30783">
                  <c:v>1.0068416595458984E-3</c:v>
                </c:pt>
                <c:pt idx="30784">
                  <c:v>1.007080078125E-3</c:v>
                </c:pt>
                <c:pt idx="30785">
                  <c:v>1.0080337524414063E-3</c:v>
                </c:pt>
                <c:pt idx="30786">
                  <c:v>1.0068416595458984E-3</c:v>
                </c:pt>
                <c:pt idx="30787">
                  <c:v>1.007080078125E-3</c:v>
                </c:pt>
                <c:pt idx="30788">
                  <c:v>1.007080078125E-3</c:v>
                </c:pt>
                <c:pt idx="30789">
                  <c:v>1.0068416595458984E-3</c:v>
                </c:pt>
                <c:pt idx="30790">
                  <c:v>1.007080078125E-3</c:v>
                </c:pt>
                <c:pt idx="30791">
                  <c:v>1.007080078125E-3</c:v>
                </c:pt>
                <c:pt idx="30792">
                  <c:v>1.0068416595458984E-3</c:v>
                </c:pt>
                <c:pt idx="30793">
                  <c:v>1.007080078125E-3</c:v>
                </c:pt>
                <c:pt idx="30794">
                  <c:v>1.007080078125E-3</c:v>
                </c:pt>
                <c:pt idx="30795">
                  <c:v>1.0068416595458984E-3</c:v>
                </c:pt>
                <c:pt idx="30796">
                  <c:v>1.007080078125E-3</c:v>
                </c:pt>
                <c:pt idx="30797">
                  <c:v>1.0080337524414063E-3</c:v>
                </c:pt>
                <c:pt idx="30798">
                  <c:v>1.007080078125E-3</c:v>
                </c:pt>
                <c:pt idx="30799">
                  <c:v>1.0068416595458984E-3</c:v>
                </c:pt>
                <c:pt idx="30800">
                  <c:v>1.007080078125E-3</c:v>
                </c:pt>
                <c:pt idx="30801">
                  <c:v>1.007080078125E-3</c:v>
                </c:pt>
                <c:pt idx="30802">
                  <c:v>1.0068416595458984E-3</c:v>
                </c:pt>
                <c:pt idx="30803">
                  <c:v>1.007080078125E-3</c:v>
                </c:pt>
                <c:pt idx="30804">
                  <c:v>1.007080078125E-3</c:v>
                </c:pt>
                <c:pt idx="30805">
                  <c:v>1.0068416595458984E-3</c:v>
                </c:pt>
                <c:pt idx="30806">
                  <c:v>1.007080078125E-3</c:v>
                </c:pt>
                <c:pt idx="30807">
                  <c:v>1.007080078125E-3</c:v>
                </c:pt>
                <c:pt idx="30808">
                  <c:v>1.0068416595458984E-3</c:v>
                </c:pt>
                <c:pt idx="30809">
                  <c:v>1.007080078125E-3</c:v>
                </c:pt>
                <c:pt idx="30810">
                  <c:v>1.0080337524414063E-3</c:v>
                </c:pt>
                <c:pt idx="30811">
                  <c:v>1.0068416595458984E-3</c:v>
                </c:pt>
                <c:pt idx="30812">
                  <c:v>1.007080078125E-3</c:v>
                </c:pt>
                <c:pt idx="30813">
                  <c:v>1.007080078125E-3</c:v>
                </c:pt>
                <c:pt idx="30814">
                  <c:v>1.0068416595458984E-3</c:v>
                </c:pt>
                <c:pt idx="30815">
                  <c:v>1.007080078125E-3</c:v>
                </c:pt>
                <c:pt idx="30816">
                  <c:v>1.007080078125E-3</c:v>
                </c:pt>
                <c:pt idx="30817">
                  <c:v>1.0068416595458984E-3</c:v>
                </c:pt>
                <c:pt idx="30818">
                  <c:v>1.007080078125E-3</c:v>
                </c:pt>
                <c:pt idx="30819">
                  <c:v>1.007080078125E-3</c:v>
                </c:pt>
                <c:pt idx="30820">
                  <c:v>1.0068416595458984E-3</c:v>
                </c:pt>
                <c:pt idx="30821">
                  <c:v>1.007080078125E-3</c:v>
                </c:pt>
                <c:pt idx="30822">
                  <c:v>1.0080337524414063E-3</c:v>
                </c:pt>
                <c:pt idx="30823">
                  <c:v>1.007080078125E-3</c:v>
                </c:pt>
                <c:pt idx="30824">
                  <c:v>1.0068416595458984E-3</c:v>
                </c:pt>
                <c:pt idx="30825">
                  <c:v>1.007080078125E-3</c:v>
                </c:pt>
                <c:pt idx="30826">
                  <c:v>1.007080078125E-3</c:v>
                </c:pt>
                <c:pt idx="30827">
                  <c:v>1.0068416595458984E-3</c:v>
                </c:pt>
                <c:pt idx="30828">
                  <c:v>1.007080078125E-3</c:v>
                </c:pt>
                <c:pt idx="30829">
                  <c:v>1.007080078125E-3</c:v>
                </c:pt>
                <c:pt idx="30830">
                  <c:v>1.0068416595458984E-3</c:v>
                </c:pt>
                <c:pt idx="30831">
                  <c:v>1.007080078125E-3</c:v>
                </c:pt>
                <c:pt idx="30832">
                  <c:v>1.007080078125E-3</c:v>
                </c:pt>
                <c:pt idx="30833">
                  <c:v>1.0068416595458984E-3</c:v>
                </c:pt>
                <c:pt idx="30834">
                  <c:v>1.0080337524414063E-3</c:v>
                </c:pt>
                <c:pt idx="30835">
                  <c:v>1.007080078125E-3</c:v>
                </c:pt>
                <c:pt idx="30836">
                  <c:v>1.0068416595458984E-3</c:v>
                </c:pt>
                <c:pt idx="30837">
                  <c:v>1.007080078125E-3</c:v>
                </c:pt>
                <c:pt idx="30838">
                  <c:v>1.007080078125E-3</c:v>
                </c:pt>
                <c:pt idx="30839">
                  <c:v>1.0068416595458984E-3</c:v>
                </c:pt>
                <c:pt idx="30840">
                  <c:v>1.007080078125E-3</c:v>
                </c:pt>
                <c:pt idx="30841">
                  <c:v>1.007080078125E-3</c:v>
                </c:pt>
                <c:pt idx="30842">
                  <c:v>1.0068416595458984E-3</c:v>
                </c:pt>
                <c:pt idx="30843">
                  <c:v>1.007080078125E-3</c:v>
                </c:pt>
                <c:pt idx="30844">
                  <c:v>1.007080078125E-3</c:v>
                </c:pt>
                <c:pt idx="30845">
                  <c:v>1.0068416595458984E-3</c:v>
                </c:pt>
                <c:pt idx="30846">
                  <c:v>1.007080078125E-3</c:v>
                </c:pt>
                <c:pt idx="30847">
                  <c:v>1.0080337524414063E-3</c:v>
                </c:pt>
                <c:pt idx="30848">
                  <c:v>1.007080078125E-3</c:v>
                </c:pt>
                <c:pt idx="30849">
                  <c:v>1.0068416595458984E-3</c:v>
                </c:pt>
                <c:pt idx="30850">
                  <c:v>1.007080078125E-3</c:v>
                </c:pt>
                <c:pt idx="30851">
                  <c:v>1.007080078125E-3</c:v>
                </c:pt>
                <c:pt idx="30852">
                  <c:v>1.0068416595458984E-3</c:v>
                </c:pt>
                <c:pt idx="30853">
                  <c:v>1.007080078125E-3</c:v>
                </c:pt>
                <c:pt idx="30854">
                  <c:v>1.007080078125E-3</c:v>
                </c:pt>
                <c:pt idx="30855">
                  <c:v>1.0068416595458984E-3</c:v>
                </c:pt>
                <c:pt idx="30856">
                  <c:v>1.007080078125E-3</c:v>
                </c:pt>
                <c:pt idx="30857">
                  <c:v>1.007080078125E-3</c:v>
                </c:pt>
                <c:pt idx="30858">
                  <c:v>1.0068416595458984E-3</c:v>
                </c:pt>
                <c:pt idx="30859">
                  <c:v>1.0080337524414063E-3</c:v>
                </c:pt>
                <c:pt idx="30860">
                  <c:v>1.007080078125E-3</c:v>
                </c:pt>
                <c:pt idx="30861">
                  <c:v>1.0068416595458984E-3</c:v>
                </c:pt>
                <c:pt idx="30862">
                  <c:v>1.007080078125E-3</c:v>
                </c:pt>
                <c:pt idx="30863">
                  <c:v>1.007080078125E-3</c:v>
                </c:pt>
                <c:pt idx="30864">
                  <c:v>1.0068416595458984E-3</c:v>
                </c:pt>
                <c:pt idx="30865">
                  <c:v>1.007080078125E-3</c:v>
                </c:pt>
                <c:pt idx="30866">
                  <c:v>1.007080078125E-3</c:v>
                </c:pt>
                <c:pt idx="30867">
                  <c:v>1.0068416595458984E-3</c:v>
                </c:pt>
                <c:pt idx="30868">
                  <c:v>1.007080078125E-3</c:v>
                </c:pt>
                <c:pt idx="30869">
                  <c:v>1.007080078125E-3</c:v>
                </c:pt>
                <c:pt idx="30870">
                  <c:v>1.0068416595458984E-3</c:v>
                </c:pt>
                <c:pt idx="30871">
                  <c:v>1.007080078125E-3</c:v>
                </c:pt>
                <c:pt idx="30872">
                  <c:v>1.0080337524414063E-3</c:v>
                </c:pt>
                <c:pt idx="30873">
                  <c:v>1.007080078125E-3</c:v>
                </c:pt>
                <c:pt idx="30874">
                  <c:v>1.0068416595458984E-3</c:v>
                </c:pt>
                <c:pt idx="30875">
                  <c:v>1.007080078125E-3</c:v>
                </c:pt>
                <c:pt idx="30876">
                  <c:v>1.007080078125E-3</c:v>
                </c:pt>
                <c:pt idx="30877">
                  <c:v>1.0068416595458984E-3</c:v>
                </c:pt>
                <c:pt idx="30878">
                  <c:v>1.007080078125E-3</c:v>
                </c:pt>
                <c:pt idx="30879">
                  <c:v>1.007080078125E-3</c:v>
                </c:pt>
                <c:pt idx="30880">
                  <c:v>1.0068416595458984E-3</c:v>
                </c:pt>
                <c:pt idx="30881">
                  <c:v>1.007080078125E-3</c:v>
                </c:pt>
                <c:pt idx="30882">
                  <c:v>1.007080078125E-3</c:v>
                </c:pt>
                <c:pt idx="30883">
                  <c:v>1.0068416595458984E-3</c:v>
                </c:pt>
                <c:pt idx="30884">
                  <c:v>1.0080337524414063E-3</c:v>
                </c:pt>
                <c:pt idx="30885">
                  <c:v>1.007080078125E-3</c:v>
                </c:pt>
                <c:pt idx="30886">
                  <c:v>1.0068416595458984E-3</c:v>
                </c:pt>
                <c:pt idx="30887">
                  <c:v>1.007080078125E-3</c:v>
                </c:pt>
                <c:pt idx="30888">
                  <c:v>1.007080078125E-3</c:v>
                </c:pt>
                <c:pt idx="30889">
                  <c:v>1.0068416595458984E-3</c:v>
                </c:pt>
                <c:pt idx="30890">
                  <c:v>1.007080078125E-3</c:v>
                </c:pt>
                <c:pt idx="30891">
                  <c:v>1.007080078125E-3</c:v>
                </c:pt>
                <c:pt idx="30892">
                  <c:v>1.0068416595458984E-3</c:v>
                </c:pt>
                <c:pt idx="30893">
                  <c:v>1.007080078125E-3</c:v>
                </c:pt>
                <c:pt idx="30894">
                  <c:v>1.007080078125E-3</c:v>
                </c:pt>
                <c:pt idx="30895">
                  <c:v>1.0068416595458984E-3</c:v>
                </c:pt>
                <c:pt idx="30896">
                  <c:v>1.007080078125E-3</c:v>
                </c:pt>
                <c:pt idx="30897">
                  <c:v>1.0080337524414063E-3</c:v>
                </c:pt>
                <c:pt idx="30898">
                  <c:v>1.007080078125E-3</c:v>
                </c:pt>
                <c:pt idx="30899">
                  <c:v>1.0068416595458984E-3</c:v>
                </c:pt>
                <c:pt idx="30900">
                  <c:v>1.007080078125E-3</c:v>
                </c:pt>
                <c:pt idx="30901">
                  <c:v>1.007080078125E-3</c:v>
                </c:pt>
                <c:pt idx="30902">
                  <c:v>1.0068416595458984E-3</c:v>
                </c:pt>
                <c:pt idx="30903">
                  <c:v>1.007080078125E-3</c:v>
                </c:pt>
                <c:pt idx="30904">
                  <c:v>1.007080078125E-3</c:v>
                </c:pt>
                <c:pt idx="30905">
                  <c:v>1.0068416595458984E-3</c:v>
                </c:pt>
                <c:pt idx="30906">
                  <c:v>1.007080078125E-3</c:v>
                </c:pt>
                <c:pt idx="30907">
                  <c:v>1.007080078125E-3</c:v>
                </c:pt>
                <c:pt idx="30908">
                  <c:v>1.0068416595458984E-3</c:v>
                </c:pt>
                <c:pt idx="30909">
                  <c:v>1.0080337524414063E-3</c:v>
                </c:pt>
                <c:pt idx="30910">
                  <c:v>1.007080078125E-3</c:v>
                </c:pt>
                <c:pt idx="30911">
                  <c:v>1.0068416595458984E-3</c:v>
                </c:pt>
                <c:pt idx="30912">
                  <c:v>1.007080078125E-3</c:v>
                </c:pt>
                <c:pt idx="30913">
                  <c:v>1.007080078125E-3</c:v>
                </c:pt>
                <c:pt idx="30914">
                  <c:v>1.0068416595458984E-3</c:v>
                </c:pt>
                <c:pt idx="30915">
                  <c:v>1.007080078125E-3</c:v>
                </c:pt>
                <c:pt idx="30916">
                  <c:v>1.007080078125E-3</c:v>
                </c:pt>
                <c:pt idx="30917">
                  <c:v>1.0068416595458984E-3</c:v>
                </c:pt>
                <c:pt idx="30918">
                  <c:v>1.007080078125E-3</c:v>
                </c:pt>
                <c:pt idx="30919">
                  <c:v>1.007080078125E-3</c:v>
                </c:pt>
                <c:pt idx="30920">
                  <c:v>1.0068416595458984E-3</c:v>
                </c:pt>
                <c:pt idx="30921">
                  <c:v>1.007080078125E-3</c:v>
                </c:pt>
                <c:pt idx="30922">
                  <c:v>1.0080337524414063E-3</c:v>
                </c:pt>
                <c:pt idx="30923">
                  <c:v>1.007080078125E-3</c:v>
                </c:pt>
                <c:pt idx="30924">
                  <c:v>1.0068416595458984E-3</c:v>
                </c:pt>
                <c:pt idx="30925">
                  <c:v>1.007080078125E-3</c:v>
                </c:pt>
                <c:pt idx="30926">
                  <c:v>1.007080078125E-3</c:v>
                </c:pt>
                <c:pt idx="30927">
                  <c:v>1.0068416595458984E-3</c:v>
                </c:pt>
                <c:pt idx="30928">
                  <c:v>1.007080078125E-3</c:v>
                </c:pt>
                <c:pt idx="30929">
                  <c:v>1.007080078125E-3</c:v>
                </c:pt>
                <c:pt idx="30930">
                  <c:v>1.0068416595458984E-3</c:v>
                </c:pt>
                <c:pt idx="30931">
                  <c:v>1.007080078125E-3</c:v>
                </c:pt>
                <c:pt idx="30932">
                  <c:v>1.007080078125E-3</c:v>
                </c:pt>
                <c:pt idx="30933">
                  <c:v>1.0068416595458984E-3</c:v>
                </c:pt>
                <c:pt idx="30934">
                  <c:v>1.0080337524414063E-3</c:v>
                </c:pt>
                <c:pt idx="30935">
                  <c:v>1.007080078125E-3</c:v>
                </c:pt>
                <c:pt idx="30936">
                  <c:v>1.0068416595458984E-3</c:v>
                </c:pt>
                <c:pt idx="30937">
                  <c:v>1.007080078125E-3</c:v>
                </c:pt>
                <c:pt idx="30938">
                  <c:v>1.007080078125E-3</c:v>
                </c:pt>
                <c:pt idx="30939">
                  <c:v>1.0068416595458984E-3</c:v>
                </c:pt>
                <c:pt idx="30940">
                  <c:v>1.007080078125E-3</c:v>
                </c:pt>
                <c:pt idx="30941">
                  <c:v>1.007080078125E-3</c:v>
                </c:pt>
                <c:pt idx="30942">
                  <c:v>1.0068416595458984E-3</c:v>
                </c:pt>
                <c:pt idx="30943">
                  <c:v>1.007080078125E-3</c:v>
                </c:pt>
                <c:pt idx="30944">
                  <c:v>1.007080078125E-3</c:v>
                </c:pt>
                <c:pt idx="30945">
                  <c:v>1.0068416595458984E-3</c:v>
                </c:pt>
                <c:pt idx="30946">
                  <c:v>1.007080078125E-3</c:v>
                </c:pt>
                <c:pt idx="30947">
                  <c:v>1.0080337524414063E-3</c:v>
                </c:pt>
                <c:pt idx="30948">
                  <c:v>1.007080078125E-3</c:v>
                </c:pt>
                <c:pt idx="30949">
                  <c:v>1.0068416595458984E-3</c:v>
                </c:pt>
                <c:pt idx="30950">
                  <c:v>1.007080078125E-3</c:v>
                </c:pt>
                <c:pt idx="30951">
                  <c:v>1.007080078125E-3</c:v>
                </c:pt>
                <c:pt idx="30952">
                  <c:v>1.0068416595458984E-3</c:v>
                </c:pt>
                <c:pt idx="30953">
                  <c:v>1.007080078125E-3</c:v>
                </c:pt>
                <c:pt idx="30954">
                  <c:v>1.007080078125E-3</c:v>
                </c:pt>
                <c:pt idx="30955">
                  <c:v>1.0068416595458984E-3</c:v>
                </c:pt>
                <c:pt idx="30956">
                  <c:v>1.007080078125E-3</c:v>
                </c:pt>
                <c:pt idx="30957">
                  <c:v>1.007080078125E-3</c:v>
                </c:pt>
                <c:pt idx="30958">
                  <c:v>1.0068416595458984E-3</c:v>
                </c:pt>
                <c:pt idx="30959">
                  <c:v>1.0080337524414063E-3</c:v>
                </c:pt>
                <c:pt idx="30960">
                  <c:v>1.007080078125E-3</c:v>
                </c:pt>
                <c:pt idx="30961">
                  <c:v>1.0068416595458984E-3</c:v>
                </c:pt>
                <c:pt idx="30962">
                  <c:v>1.007080078125E-3</c:v>
                </c:pt>
                <c:pt idx="30963">
                  <c:v>1.007080078125E-3</c:v>
                </c:pt>
                <c:pt idx="30964">
                  <c:v>1.0068416595458984E-3</c:v>
                </c:pt>
                <c:pt idx="30965">
                  <c:v>1.007080078125E-3</c:v>
                </c:pt>
                <c:pt idx="30966">
                  <c:v>1.007080078125E-3</c:v>
                </c:pt>
                <c:pt idx="30967">
                  <c:v>1.0068416595458984E-3</c:v>
                </c:pt>
                <c:pt idx="30968">
                  <c:v>1.007080078125E-3</c:v>
                </c:pt>
                <c:pt idx="30969">
                  <c:v>1.007080078125E-3</c:v>
                </c:pt>
                <c:pt idx="30970">
                  <c:v>1.0068416595458984E-3</c:v>
                </c:pt>
                <c:pt idx="30971">
                  <c:v>1.007080078125E-3</c:v>
                </c:pt>
                <c:pt idx="30972">
                  <c:v>1.0080337524414063E-3</c:v>
                </c:pt>
                <c:pt idx="30973">
                  <c:v>1.007080078125E-3</c:v>
                </c:pt>
                <c:pt idx="30974">
                  <c:v>1.0068416595458984E-3</c:v>
                </c:pt>
                <c:pt idx="30975">
                  <c:v>1.007080078125E-3</c:v>
                </c:pt>
                <c:pt idx="30976">
                  <c:v>1.007080078125E-3</c:v>
                </c:pt>
                <c:pt idx="30977">
                  <c:v>1.0068416595458984E-3</c:v>
                </c:pt>
                <c:pt idx="30978">
                  <c:v>1.007080078125E-3</c:v>
                </c:pt>
                <c:pt idx="30979">
                  <c:v>1.007080078125E-3</c:v>
                </c:pt>
                <c:pt idx="30980">
                  <c:v>1.0068416595458984E-3</c:v>
                </c:pt>
                <c:pt idx="30981">
                  <c:v>1.007080078125E-3</c:v>
                </c:pt>
                <c:pt idx="30982">
                  <c:v>1.007080078125E-3</c:v>
                </c:pt>
                <c:pt idx="30983">
                  <c:v>1.0068416595458984E-3</c:v>
                </c:pt>
                <c:pt idx="30984">
                  <c:v>1.0080337524414063E-3</c:v>
                </c:pt>
                <c:pt idx="30985">
                  <c:v>1.007080078125E-3</c:v>
                </c:pt>
                <c:pt idx="30986">
                  <c:v>1.0068416595458984E-3</c:v>
                </c:pt>
                <c:pt idx="30987">
                  <c:v>1.007080078125E-3</c:v>
                </c:pt>
                <c:pt idx="30988">
                  <c:v>1.007080078125E-3</c:v>
                </c:pt>
                <c:pt idx="30989">
                  <c:v>1.0068416595458984E-3</c:v>
                </c:pt>
                <c:pt idx="30990">
                  <c:v>1.007080078125E-3</c:v>
                </c:pt>
                <c:pt idx="30991">
                  <c:v>1.007080078125E-3</c:v>
                </c:pt>
                <c:pt idx="30992">
                  <c:v>1.0068416595458984E-3</c:v>
                </c:pt>
                <c:pt idx="30993">
                  <c:v>1.007080078125E-3</c:v>
                </c:pt>
                <c:pt idx="30994">
                  <c:v>1.007080078125E-3</c:v>
                </c:pt>
                <c:pt idx="30995">
                  <c:v>1.0068416595458984E-3</c:v>
                </c:pt>
                <c:pt idx="30996">
                  <c:v>1.007080078125E-3</c:v>
                </c:pt>
                <c:pt idx="30997">
                  <c:v>1.0080337524414063E-3</c:v>
                </c:pt>
                <c:pt idx="30998">
                  <c:v>1.007080078125E-3</c:v>
                </c:pt>
                <c:pt idx="30999">
                  <c:v>1.0068416595458984E-3</c:v>
                </c:pt>
                <c:pt idx="31000">
                  <c:v>1.007080078125E-3</c:v>
                </c:pt>
                <c:pt idx="31001">
                  <c:v>1.007080078125E-3</c:v>
                </c:pt>
                <c:pt idx="31002">
                  <c:v>1.0068416595458984E-3</c:v>
                </c:pt>
                <c:pt idx="31003">
                  <c:v>1.007080078125E-3</c:v>
                </c:pt>
                <c:pt idx="31004">
                  <c:v>1.007080078125E-3</c:v>
                </c:pt>
                <c:pt idx="31005">
                  <c:v>1.0068416595458984E-3</c:v>
                </c:pt>
                <c:pt idx="31006">
                  <c:v>1.007080078125E-3</c:v>
                </c:pt>
                <c:pt idx="31007">
                  <c:v>1.007080078125E-3</c:v>
                </c:pt>
                <c:pt idx="31008">
                  <c:v>1.0068416595458984E-3</c:v>
                </c:pt>
                <c:pt idx="31009">
                  <c:v>1.0080337524414063E-3</c:v>
                </c:pt>
                <c:pt idx="31010">
                  <c:v>1.007080078125E-3</c:v>
                </c:pt>
                <c:pt idx="31011">
                  <c:v>5.0349235534667969E-3</c:v>
                </c:pt>
                <c:pt idx="31012">
                  <c:v>1.007080078125E-3</c:v>
                </c:pt>
                <c:pt idx="31013">
                  <c:v>1.0068416595458984E-3</c:v>
                </c:pt>
                <c:pt idx="31014">
                  <c:v>1.007080078125E-3</c:v>
                </c:pt>
                <c:pt idx="31015">
                  <c:v>1.007080078125E-3</c:v>
                </c:pt>
                <c:pt idx="31016">
                  <c:v>1.0068416595458984E-3</c:v>
                </c:pt>
                <c:pt idx="31017">
                  <c:v>1.007080078125E-3</c:v>
                </c:pt>
                <c:pt idx="31018">
                  <c:v>1.0080337524414063E-3</c:v>
                </c:pt>
                <c:pt idx="31019">
                  <c:v>1.007080078125E-3</c:v>
                </c:pt>
                <c:pt idx="31020">
                  <c:v>1.0068416595458984E-3</c:v>
                </c:pt>
                <c:pt idx="31021">
                  <c:v>1.007080078125E-3</c:v>
                </c:pt>
                <c:pt idx="31022">
                  <c:v>1.007080078125E-3</c:v>
                </c:pt>
                <c:pt idx="31023">
                  <c:v>1.0068416595458984E-3</c:v>
                </c:pt>
                <c:pt idx="31024">
                  <c:v>1.007080078125E-3</c:v>
                </c:pt>
                <c:pt idx="31025">
                  <c:v>1.007080078125E-3</c:v>
                </c:pt>
                <c:pt idx="31026">
                  <c:v>1.0068416595458984E-3</c:v>
                </c:pt>
                <c:pt idx="31027">
                  <c:v>1.007080078125E-3</c:v>
                </c:pt>
                <c:pt idx="31028">
                  <c:v>1.007080078125E-3</c:v>
                </c:pt>
                <c:pt idx="31029">
                  <c:v>1.0068416595458984E-3</c:v>
                </c:pt>
                <c:pt idx="31030">
                  <c:v>1.0080337524414063E-3</c:v>
                </c:pt>
                <c:pt idx="31031">
                  <c:v>1.007080078125E-3</c:v>
                </c:pt>
                <c:pt idx="31032">
                  <c:v>1.0068416595458984E-3</c:v>
                </c:pt>
                <c:pt idx="31033">
                  <c:v>1.007080078125E-3</c:v>
                </c:pt>
                <c:pt idx="31034">
                  <c:v>1.007080078125E-3</c:v>
                </c:pt>
                <c:pt idx="31035">
                  <c:v>1.0068416595458984E-3</c:v>
                </c:pt>
                <c:pt idx="31036">
                  <c:v>1.007080078125E-3</c:v>
                </c:pt>
                <c:pt idx="31037">
                  <c:v>1.007080078125E-3</c:v>
                </c:pt>
                <c:pt idx="31038">
                  <c:v>1.0068416595458984E-3</c:v>
                </c:pt>
                <c:pt idx="31039">
                  <c:v>1.007080078125E-3</c:v>
                </c:pt>
                <c:pt idx="31040">
                  <c:v>1.007080078125E-3</c:v>
                </c:pt>
                <c:pt idx="31041">
                  <c:v>1.0068416595458984E-3</c:v>
                </c:pt>
                <c:pt idx="31042">
                  <c:v>1.007080078125E-3</c:v>
                </c:pt>
                <c:pt idx="31043">
                  <c:v>1.0080337524414063E-3</c:v>
                </c:pt>
                <c:pt idx="31044">
                  <c:v>1.007080078125E-3</c:v>
                </c:pt>
                <c:pt idx="31045">
                  <c:v>1.0068416595458984E-3</c:v>
                </c:pt>
                <c:pt idx="31046">
                  <c:v>1.007080078125E-3</c:v>
                </c:pt>
                <c:pt idx="31047">
                  <c:v>1.007080078125E-3</c:v>
                </c:pt>
                <c:pt idx="31048">
                  <c:v>1.0068416595458984E-3</c:v>
                </c:pt>
                <c:pt idx="31049">
                  <c:v>1.007080078125E-3</c:v>
                </c:pt>
                <c:pt idx="31050">
                  <c:v>1.007080078125E-3</c:v>
                </c:pt>
                <c:pt idx="31051">
                  <c:v>1.0068416595458984E-3</c:v>
                </c:pt>
                <c:pt idx="31052">
                  <c:v>1.007080078125E-3</c:v>
                </c:pt>
                <c:pt idx="31053">
                  <c:v>1.0068416595458984E-3</c:v>
                </c:pt>
                <c:pt idx="31054">
                  <c:v>1.007080078125E-3</c:v>
                </c:pt>
                <c:pt idx="31055">
                  <c:v>1.0080337524414063E-3</c:v>
                </c:pt>
                <c:pt idx="31056">
                  <c:v>1.007080078125E-3</c:v>
                </c:pt>
                <c:pt idx="31057">
                  <c:v>1.0068416595458984E-3</c:v>
                </c:pt>
                <c:pt idx="31058">
                  <c:v>1.007080078125E-3</c:v>
                </c:pt>
                <c:pt idx="31059">
                  <c:v>1.007080078125E-3</c:v>
                </c:pt>
                <c:pt idx="31060">
                  <c:v>1.0068416595458984E-3</c:v>
                </c:pt>
                <c:pt idx="31061">
                  <c:v>1.007080078125E-3</c:v>
                </c:pt>
                <c:pt idx="31062">
                  <c:v>1.007080078125E-3</c:v>
                </c:pt>
                <c:pt idx="31063">
                  <c:v>1.0068416595458984E-3</c:v>
                </c:pt>
                <c:pt idx="31064">
                  <c:v>1.007080078125E-3</c:v>
                </c:pt>
                <c:pt idx="31065">
                  <c:v>1.007080078125E-3</c:v>
                </c:pt>
                <c:pt idx="31066">
                  <c:v>1.0068416595458984E-3</c:v>
                </c:pt>
                <c:pt idx="31067">
                  <c:v>1.007080078125E-3</c:v>
                </c:pt>
                <c:pt idx="31068">
                  <c:v>1.0080337524414063E-3</c:v>
                </c:pt>
                <c:pt idx="31069">
                  <c:v>1.007080078125E-3</c:v>
                </c:pt>
                <c:pt idx="31070">
                  <c:v>1.0068416595458984E-3</c:v>
                </c:pt>
                <c:pt idx="31071">
                  <c:v>1.007080078125E-3</c:v>
                </c:pt>
                <c:pt idx="31072">
                  <c:v>1.007080078125E-3</c:v>
                </c:pt>
                <c:pt idx="31073">
                  <c:v>1.0068416595458984E-3</c:v>
                </c:pt>
                <c:pt idx="31074">
                  <c:v>1.007080078125E-3</c:v>
                </c:pt>
                <c:pt idx="31075">
                  <c:v>1.0068416595458984E-3</c:v>
                </c:pt>
                <c:pt idx="31076">
                  <c:v>1.007080078125E-3</c:v>
                </c:pt>
                <c:pt idx="31077">
                  <c:v>1.007080078125E-3</c:v>
                </c:pt>
                <c:pt idx="31078">
                  <c:v>1.0068416595458984E-3</c:v>
                </c:pt>
                <c:pt idx="31079">
                  <c:v>1.007080078125E-3</c:v>
                </c:pt>
                <c:pt idx="31080">
                  <c:v>1.0080337524414063E-3</c:v>
                </c:pt>
                <c:pt idx="31081">
                  <c:v>1.007080078125E-3</c:v>
                </c:pt>
                <c:pt idx="31082">
                  <c:v>1.0068416595458984E-3</c:v>
                </c:pt>
                <c:pt idx="31083">
                  <c:v>1.007080078125E-3</c:v>
                </c:pt>
                <c:pt idx="31084">
                  <c:v>1.007080078125E-3</c:v>
                </c:pt>
                <c:pt idx="31085">
                  <c:v>1.0068416595458984E-3</c:v>
                </c:pt>
                <c:pt idx="31086">
                  <c:v>1.007080078125E-3</c:v>
                </c:pt>
                <c:pt idx="31087">
                  <c:v>1.007080078125E-3</c:v>
                </c:pt>
                <c:pt idx="31088">
                  <c:v>1.0068416595458984E-3</c:v>
                </c:pt>
                <c:pt idx="31089">
                  <c:v>1.007080078125E-3</c:v>
                </c:pt>
                <c:pt idx="31090">
                  <c:v>1.007080078125E-3</c:v>
                </c:pt>
                <c:pt idx="31091">
                  <c:v>1.0068416595458984E-3</c:v>
                </c:pt>
                <c:pt idx="31092">
                  <c:v>1.007080078125E-3</c:v>
                </c:pt>
                <c:pt idx="31093">
                  <c:v>1.0080337524414063E-3</c:v>
                </c:pt>
                <c:pt idx="31094">
                  <c:v>1.007080078125E-3</c:v>
                </c:pt>
                <c:pt idx="31095">
                  <c:v>1.0068416595458984E-3</c:v>
                </c:pt>
                <c:pt idx="31096">
                  <c:v>1.007080078125E-3</c:v>
                </c:pt>
                <c:pt idx="31097">
                  <c:v>1.0068416595458984E-3</c:v>
                </c:pt>
                <c:pt idx="31098">
                  <c:v>1.007080078125E-3</c:v>
                </c:pt>
                <c:pt idx="31099">
                  <c:v>1.007080078125E-3</c:v>
                </c:pt>
                <c:pt idx="31100">
                  <c:v>1.0068416595458984E-3</c:v>
                </c:pt>
                <c:pt idx="31101">
                  <c:v>1.007080078125E-3</c:v>
                </c:pt>
                <c:pt idx="31102">
                  <c:v>1.007080078125E-3</c:v>
                </c:pt>
                <c:pt idx="31103">
                  <c:v>1.0068416595458984E-3</c:v>
                </c:pt>
                <c:pt idx="31104">
                  <c:v>1.007080078125E-3</c:v>
                </c:pt>
                <c:pt idx="31105">
                  <c:v>1.0080337524414063E-3</c:v>
                </c:pt>
                <c:pt idx="31106">
                  <c:v>1.007080078125E-3</c:v>
                </c:pt>
                <c:pt idx="31107">
                  <c:v>1.0068416595458984E-3</c:v>
                </c:pt>
                <c:pt idx="31108">
                  <c:v>1.007080078125E-3</c:v>
                </c:pt>
                <c:pt idx="31109">
                  <c:v>1.007080078125E-3</c:v>
                </c:pt>
                <c:pt idx="31110">
                  <c:v>1.0068416595458984E-3</c:v>
                </c:pt>
                <c:pt idx="31111">
                  <c:v>1.007080078125E-3</c:v>
                </c:pt>
                <c:pt idx="31112">
                  <c:v>1.007080078125E-3</c:v>
                </c:pt>
                <c:pt idx="31113">
                  <c:v>1.0068416595458984E-3</c:v>
                </c:pt>
                <c:pt idx="31114">
                  <c:v>1.007080078125E-3</c:v>
                </c:pt>
                <c:pt idx="31115">
                  <c:v>1.007080078125E-3</c:v>
                </c:pt>
                <c:pt idx="31116">
                  <c:v>1.0068416595458984E-3</c:v>
                </c:pt>
                <c:pt idx="31117">
                  <c:v>1.007080078125E-3</c:v>
                </c:pt>
                <c:pt idx="31118">
                  <c:v>1.0080337524414063E-3</c:v>
                </c:pt>
                <c:pt idx="31119">
                  <c:v>1.0068416595458984E-3</c:v>
                </c:pt>
                <c:pt idx="31120">
                  <c:v>1.007080078125E-3</c:v>
                </c:pt>
                <c:pt idx="31121">
                  <c:v>1.007080078125E-3</c:v>
                </c:pt>
                <c:pt idx="31122">
                  <c:v>1.0068416595458984E-3</c:v>
                </c:pt>
                <c:pt idx="31123">
                  <c:v>1.007080078125E-3</c:v>
                </c:pt>
                <c:pt idx="31124">
                  <c:v>1.007080078125E-3</c:v>
                </c:pt>
                <c:pt idx="31125">
                  <c:v>1.0068416595458984E-3</c:v>
                </c:pt>
                <c:pt idx="31126">
                  <c:v>1.007080078125E-3</c:v>
                </c:pt>
                <c:pt idx="31127">
                  <c:v>1.007080078125E-3</c:v>
                </c:pt>
                <c:pt idx="31128">
                  <c:v>1.0068416595458984E-3</c:v>
                </c:pt>
                <c:pt idx="31129">
                  <c:v>1.007080078125E-3</c:v>
                </c:pt>
                <c:pt idx="31130">
                  <c:v>1.0080337524414063E-3</c:v>
                </c:pt>
                <c:pt idx="31131">
                  <c:v>1.007080078125E-3</c:v>
                </c:pt>
                <c:pt idx="31132">
                  <c:v>1.0068416595458984E-3</c:v>
                </c:pt>
                <c:pt idx="31133">
                  <c:v>1.007080078125E-3</c:v>
                </c:pt>
                <c:pt idx="31134">
                  <c:v>1.007080078125E-3</c:v>
                </c:pt>
                <c:pt idx="31135">
                  <c:v>1.0068416595458984E-3</c:v>
                </c:pt>
                <c:pt idx="31136">
                  <c:v>1.007080078125E-3</c:v>
                </c:pt>
                <c:pt idx="31137">
                  <c:v>1.007080078125E-3</c:v>
                </c:pt>
                <c:pt idx="31138">
                  <c:v>1.0068416595458984E-3</c:v>
                </c:pt>
                <c:pt idx="31139">
                  <c:v>1.007080078125E-3</c:v>
                </c:pt>
                <c:pt idx="31140">
                  <c:v>1.007080078125E-3</c:v>
                </c:pt>
                <c:pt idx="31141">
                  <c:v>1.0068416595458984E-3</c:v>
                </c:pt>
                <c:pt idx="31142">
                  <c:v>1.007080078125E-3</c:v>
                </c:pt>
                <c:pt idx="31143">
                  <c:v>1.0080337524414063E-3</c:v>
                </c:pt>
                <c:pt idx="31144">
                  <c:v>1.0068416595458984E-3</c:v>
                </c:pt>
                <c:pt idx="31145">
                  <c:v>1.007080078125E-3</c:v>
                </c:pt>
                <c:pt idx="31146">
                  <c:v>1.007080078125E-3</c:v>
                </c:pt>
                <c:pt idx="31147">
                  <c:v>1.0068416595458984E-3</c:v>
                </c:pt>
                <c:pt idx="31148">
                  <c:v>1.007080078125E-3</c:v>
                </c:pt>
                <c:pt idx="31149">
                  <c:v>1.007080078125E-3</c:v>
                </c:pt>
                <c:pt idx="31150">
                  <c:v>1.0068416595458984E-3</c:v>
                </c:pt>
                <c:pt idx="31151">
                  <c:v>1.007080078125E-3</c:v>
                </c:pt>
                <c:pt idx="31152">
                  <c:v>1.007080078125E-3</c:v>
                </c:pt>
                <c:pt idx="31153">
                  <c:v>1.0068416595458984E-3</c:v>
                </c:pt>
                <c:pt idx="31154">
                  <c:v>1.007080078125E-3</c:v>
                </c:pt>
                <c:pt idx="31155">
                  <c:v>1.0080337524414063E-3</c:v>
                </c:pt>
                <c:pt idx="31156">
                  <c:v>1.007080078125E-3</c:v>
                </c:pt>
                <c:pt idx="31157">
                  <c:v>1.0068416595458984E-3</c:v>
                </c:pt>
                <c:pt idx="31158">
                  <c:v>1.007080078125E-3</c:v>
                </c:pt>
                <c:pt idx="31159">
                  <c:v>1.007080078125E-3</c:v>
                </c:pt>
                <c:pt idx="31160">
                  <c:v>1.0068416595458984E-3</c:v>
                </c:pt>
                <c:pt idx="31161">
                  <c:v>1.007080078125E-3</c:v>
                </c:pt>
                <c:pt idx="31162">
                  <c:v>1.007080078125E-3</c:v>
                </c:pt>
                <c:pt idx="31163">
                  <c:v>1.0068416595458984E-3</c:v>
                </c:pt>
                <c:pt idx="31164">
                  <c:v>1.007080078125E-3</c:v>
                </c:pt>
                <c:pt idx="31165">
                  <c:v>1.007080078125E-3</c:v>
                </c:pt>
                <c:pt idx="31166">
                  <c:v>1.0068416595458984E-3</c:v>
                </c:pt>
                <c:pt idx="31167">
                  <c:v>1.007080078125E-3</c:v>
                </c:pt>
                <c:pt idx="31168">
                  <c:v>1.0080337524414063E-3</c:v>
                </c:pt>
                <c:pt idx="31169">
                  <c:v>1.0068416595458984E-3</c:v>
                </c:pt>
                <c:pt idx="31170">
                  <c:v>1.007080078125E-3</c:v>
                </c:pt>
                <c:pt idx="31171">
                  <c:v>1.007080078125E-3</c:v>
                </c:pt>
                <c:pt idx="31172">
                  <c:v>1.0068416595458984E-3</c:v>
                </c:pt>
                <c:pt idx="31173">
                  <c:v>1.007080078125E-3</c:v>
                </c:pt>
                <c:pt idx="31174">
                  <c:v>1.007080078125E-3</c:v>
                </c:pt>
                <c:pt idx="31175">
                  <c:v>1.0068416595458984E-3</c:v>
                </c:pt>
                <c:pt idx="31176">
                  <c:v>1.007080078125E-3</c:v>
                </c:pt>
                <c:pt idx="31177">
                  <c:v>1.007080078125E-3</c:v>
                </c:pt>
                <c:pt idx="31178">
                  <c:v>1.0068416595458984E-3</c:v>
                </c:pt>
                <c:pt idx="31179">
                  <c:v>1.007080078125E-3</c:v>
                </c:pt>
                <c:pt idx="31180">
                  <c:v>1.0080337524414063E-3</c:v>
                </c:pt>
                <c:pt idx="31181">
                  <c:v>1.007080078125E-3</c:v>
                </c:pt>
                <c:pt idx="31182">
                  <c:v>1.0068416595458984E-3</c:v>
                </c:pt>
                <c:pt idx="31183">
                  <c:v>1.007080078125E-3</c:v>
                </c:pt>
                <c:pt idx="31184">
                  <c:v>1.007080078125E-3</c:v>
                </c:pt>
                <c:pt idx="31185">
                  <c:v>1.0068416595458984E-3</c:v>
                </c:pt>
                <c:pt idx="31186">
                  <c:v>1.007080078125E-3</c:v>
                </c:pt>
                <c:pt idx="31187">
                  <c:v>1.007080078125E-3</c:v>
                </c:pt>
                <c:pt idx="31188">
                  <c:v>1.0068416595458984E-3</c:v>
                </c:pt>
                <c:pt idx="31189">
                  <c:v>1.007080078125E-3</c:v>
                </c:pt>
                <c:pt idx="31190">
                  <c:v>1.007080078125E-3</c:v>
                </c:pt>
                <c:pt idx="31191">
                  <c:v>1.0068416595458984E-3</c:v>
                </c:pt>
                <c:pt idx="31192">
                  <c:v>1.007080078125E-3</c:v>
                </c:pt>
                <c:pt idx="31193">
                  <c:v>1.0080337524414063E-3</c:v>
                </c:pt>
                <c:pt idx="31194">
                  <c:v>1.0068416595458984E-3</c:v>
                </c:pt>
                <c:pt idx="31195">
                  <c:v>1.007080078125E-3</c:v>
                </c:pt>
                <c:pt idx="31196">
                  <c:v>1.007080078125E-3</c:v>
                </c:pt>
                <c:pt idx="31197">
                  <c:v>1.0068416595458984E-3</c:v>
                </c:pt>
                <c:pt idx="31198">
                  <c:v>1.007080078125E-3</c:v>
                </c:pt>
                <c:pt idx="31199">
                  <c:v>1.007080078125E-3</c:v>
                </c:pt>
                <c:pt idx="31200">
                  <c:v>1.0068416595458984E-3</c:v>
                </c:pt>
                <c:pt idx="31201">
                  <c:v>1.007080078125E-3</c:v>
                </c:pt>
                <c:pt idx="31202">
                  <c:v>1.007080078125E-3</c:v>
                </c:pt>
                <c:pt idx="31203">
                  <c:v>1.0068416595458984E-3</c:v>
                </c:pt>
                <c:pt idx="31204">
                  <c:v>1.007080078125E-3</c:v>
                </c:pt>
                <c:pt idx="31205">
                  <c:v>1.0080337524414063E-3</c:v>
                </c:pt>
                <c:pt idx="31206">
                  <c:v>1.007080078125E-3</c:v>
                </c:pt>
                <c:pt idx="31207">
                  <c:v>1.0068416595458984E-3</c:v>
                </c:pt>
                <c:pt idx="31208">
                  <c:v>1.007080078125E-3</c:v>
                </c:pt>
                <c:pt idx="31209">
                  <c:v>1.007080078125E-3</c:v>
                </c:pt>
                <c:pt idx="31210">
                  <c:v>1.0068416595458984E-3</c:v>
                </c:pt>
                <c:pt idx="31211">
                  <c:v>1.007080078125E-3</c:v>
                </c:pt>
                <c:pt idx="31212">
                  <c:v>1.007080078125E-3</c:v>
                </c:pt>
                <c:pt idx="31213">
                  <c:v>1.0068416595458984E-3</c:v>
                </c:pt>
                <c:pt idx="31214">
                  <c:v>1.007080078125E-3</c:v>
                </c:pt>
                <c:pt idx="31215">
                  <c:v>1.007080078125E-3</c:v>
                </c:pt>
                <c:pt idx="31216">
                  <c:v>1.0068416595458984E-3</c:v>
                </c:pt>
                <c:pt idx="31217">
                  <c:v>1.007080078125E-3</c:v>
                </c:pt>
                <c:pt idx="31218">
                  <c:v>1.0080337524414063E-3</c:v>
                </c:pt>
                <c:pt idx="31219">
                  <c:v>1.0068416595458984E-3</c:v>
                </c:pt>
                <c:pt idx="31220">
                  <c:v>1.007080078125E-3</c:v>
                </c:pt>
                <c:pt idx="31221">
                  <c:v>1.007080078125E-3</c:v>
                </c:pt>
                <c:pt idx="31222">
                  <c:v>1.0068416595458984E-3</c:v>
                </c:pt>
                <c:pt idx="31223">
                  <c:v>1.007080078125E-3</c:v>
                </c:pt>
                <c:pt idx="31224">
                  <c:v>1.007080078125E-3</c:v>
                </c:pt>
                <c:pt idx="31225">
                  <c:v>1.0068416595458984E-3</c:v>
                </c:pt>
                <c:pt idx="31226">
                  <c:v>1.007080078125E-3</c:v>
                </c:pt>
                <c:pt idx="31227">
                  <c:v>1.007080078125E-3</c:v>
                </c:pt>
                <c:pt idx="31228">
                  <c:v>1.0068416595458984E-3</c:v>
                </c:pt>
                <c:pt idx="31229">
                  <c:v>1.007080078125E-3</c:v>
                </c:pt>
                <c:pt idx="31230">
                  <c:v>1.0080337524414063E-3</c:v>
                </c:pt>
                <c:pt idx="31231">
                  <c:v>1.007080078125E-3</c:v>
                </c:pt>
                <c:pt idx="31232">
                  <c:v>1.0068416595458984E-3</c:v>
                </c:pt>
                <c:pt idx="31233">
                  <c:v>1.007080078125E-3</c:v>
                </c:pt>
                <c:pt idx="31234">
                  <c:v>1.007080078125E-3</c:v>
                </c:pt>
                <c:pt idx="31235">
                  <c:v>1.0068416595458984E-3</c:v>
                </c:pt>
                <c:pt idx="31236">
                  <c:v>1.007080078125E-3</c:v>
                </c:pt>
                <c:pt idx="31237">
                  <c:v>1.007080078125E-3</c:v>
                </c:pt>
                <c:pt idx="31238">
                  <c:v>1.0068416595458984E-3</c:v>
                </c:pt>
                <c:pt idx="31239">
                  <c:v>1.007080078125E-3</c:v>
                </c:pt>
                <c:pt idx="31240">
                  <c:v>1.007080078125E-3</c:v>
                </c:pt>
                <c:pt idx="31241">
                  <c:v>1.0068416595458984E-3</c:v>
                </c:pt>
                <c:pt idx="31242">
                  <c:v>1.007080078125E-3</c:v>
                </c:pt>
                <c:pt idx="31243">
                  <c:v>1.0080337524414063E-3</c:v>
                </c:pt>
                <c:pt idx="31244">
                  <c:v>1.0068416595458984E-3</c:v>
                </c:pt>
                <c:pt idx="31245">
                  <c:v>1.007080078125E-3</c:v>
                </c:pt>
                <c:pt idx="31246">
                  <c:v>1.007080078125E-3</c:v>
                </c:pt>
                <c:pt idx="31247">
                  <c:v>1.0068416595458984E-3</c:v>
                </c:pt>
                <c:pt idx="31248">
                  <c:v>1.007080078125E-3</c:v>
                </c:pt>
                <c:pt idx="31249">
                  <c:v>1.007080078125E-3</c:v>
                </c:pt>
                <c:pt idx="31250">
                  <c:v>1.0068416595458984E-3</c:v>
                </c:pt>
                <c:pt idx="31251">
                  <c:v>1.007080078125E-3</c:v>
                </c:pt>
                <c:pt idx="31252">
                  <c:v>1.007080078125E-3</c:v>
                </c:pt>
                <c:pt idx="31253">
                  <c:v>1.0068416595458984E-3</c:v>
                </c:pt>
                <c:pt idx="31254">
                  <c:v>1.007080078125E-3</c:v>
                </c:pt>
                <c:pt idx="31255">
                  <c:v>1.0080337524414063E-3</c:v>
                </c:pt>
                <c:pt idx="31256">
                  <c:v>1.007080078125E-3</c:v>
                </c:pt>
                <c:pt idx="31257">
                  <c:v>1.0068416595458984E-3</c:v>
                </c:pt>
                <c:pt idx="31258">
                  <c:v>1.007080078125E-3</c:v>
                </c:pt>
                <c:pt idx="31259">
                  <c:v>1.007080078125E-3</c:v>
                </c:pt>
                <c:pt idx="31260">
                  <c:v>1.0068416595458984E-3</c:v>
                </c:pt>
                <c:pt idx="31261">
                  <c:v>1.007080078125E-3</c:v>
                </c:pt>
                <c:pt idx="31262">
                  <c:v>1.007080078125E-3</c:v>
                </c:pt>
                <c:pt idx="31263">
                  <c:v>1.0068416595458984E-3</c:v>
                </c:pt>
                <c:pt idx="31264">
                  <c:v>1.007080078125E-3</c:v>
                </c:pt>
                <c:pt idx="31265">
                  <c:v>1.007080078125E-3</c:v>
                </c:pt>
                <c:pt idx="31266">
                  <c:v>1.0068416595458984E-3</c:v>
                </c:pt>
                <c:pt idx="31267">
                  <c:v>1.007080078125E-3</c:v>
                </c:pt>
                <c:pt idx="31268">
                  <c:v>1.0080337524414063E-3</c:v>
                </c:pt>
                <c:pt idx="31269">
                  <c:v>1.0068416595458984E-3</c:v>
                </c:pt>
                <c:pt idx="31270">
                  <c:v>1.007080078125E-3</c:v>
                </c:pt>
                <c:pt idx="31271">
                  <c:v>1.007080078125E-3</c:v>
                </c:pt>
                <c:pt idx="31272">
                  <c:v>1.0068416595458984E-3</c:v>
                </c:pt>
                <c:pt idx="31273">
                  <c:v>1.007080078125E-3</c:v>
                </c:pt>
                <c:pt idx="31274">
                  <c:v>1.007080078125E-3</c:v>
                </c:pt>
                <c:pt idx="31275">
                  <c:v>1.0068416595458984E-3</c:v>
                </c:pt>
                <c:pt idx="31276">
                  <c:v>1.007080078125E-3</c:v>
                </c:pt>
                <c:pt idx="31277">
                  <c:v>1.007080078125E-3</c:v>
                </c:pt>
                <c:pt idx="31278">
                  <c:v>1.0068416595458984E-3</c:v>
                </c:pt>
                <c:pt idx="31279">
                  <c:v>1.007080078125E-3</c:v>
                </c:pt>
                <c:pt idx="31280">
                  <c:v>1.0080337524414063E-3</c:v>
                </c:pt>
                <c:pt idx="31281">
                  <c:v>1.007080078125E-3</c:v>
                </c:pt>
                <c:pt idx="31282">
                  <c:v>1.0068416595458984E-3</c:v>
                </c:pt>
                <c:pt idx="31283">
                  <c:v>1.007080078125E-3</c:v>
                </c:pt>
                <c:pt idx="31284">
                  <c:v>1.007080078125E-3</c:v>
                </c:pt>
                <c:pt idx="31285">
                  <c:v>1.0068416595458984E-3</c:v>
                </c:pt>
                <c:pt idx="31286">
                  <c:v>1.007080078125E-3</c:v>
                </c:pt>
                <c:pt idx="31287">
                  <c:v>1.007080078125E-3</c:v>
                </c:pt>
                <c:pt idx="31288">
                  <c:v>1.0068416595458984E-3</c:v>
                </c:pt>
                <c:pt idx="31289">
                  <c:v>1.007080078125E-3</c:v>
                </c:pt>
                <c:pt idx="31290">
                  <c:v>1.007080078125E-3</c:v>
                </c:pt>
                <c:pt idx="31291">
                  <c:v>1.0068416595458984E-3</c:v>
                </c:pt>
                <c:pt idx="31292">
                  <c:v>1.007080078125E-3</c:v>
                </c:pt>
                <c:pt idx="31293">
                  <c:v>1.0080337524414063E-3</c:v>
                </c:pt>
                <c:pt idx="31294">
                  <c:v>1.0068416595458984E-3</c:v>
                </c:pt>
                <c:pt idx="31295">
                  <c:v>1.007080078125E-3</c:v>
                </c:pt>
                <c:pt idx="31296">
                  <c:v>1.007080078125E-3</c:v>
                </c:pt>
                <c:pt idx="31297">
                  <c:v>1.0068416595458984E-3</c:v>
                </c:pt>
                <c:pt idx="31298">
                  <c:v>1.007080078125E-3</c:v>
                </c:pt>
                <c:pt idx="31299">
                  <c:v>1.007080078125E-3</c:v>
                </c:pt>
                <c:pt idx="31300">
                  <c:v>1.0068416595458984E-3</c:v>
                </c:pt>
                <c:pt idx="31301">
                  <c:v>1.007080078125E-3</c:v>
                </c:pt>
                <c:pt idx="31302">
                  <c:v>1.007080078125E-3</c:v>
                </c:pt>
                <c:pt idx="31303">
                  <c:v>1.0068416595458984E-3</c:v>
                </c:pt>
                <c:pt idx="31304">
                  <c:v>1.007080078125E-3</c:v>
                </c:pt>
                <c:pt idx="31305">
                  <c:v>1.0080337524414063E-3</c:v>
                </c:pt>
                <c:pt idx="31306">
                  <c:v>1.007080078125E-3</c:v>
                </c:pt>
                <c:pt idx="31307">
                  <c:v>1.0068416595458984E-3</c:v>
                </c:pt>
                <c:pt idx="31308">
                  <c:v>1.007080078125E-3</c:v>
                </c:pt>
                <c:pt idx="31309">
                  <c:v>1.007080078125E-3</c:v>
                </c:pt>
                <c:pt idx="31310">
                  <c:v>1.0068416595458984E-3</c:v>
                </c:pt>
                <c:pt idx="31311">
                  <c:v>1.007080078125E-3</c:v>
                </c:pt>
                <c:pt idx="31312">
                  <c:v>1.007080078125E-3</c:v>
                </c:pt>
                <c:pt idx="31313">
                  <c:v>1.0068416595458984E-3</c:v>
                </c:pt>
                <c:pt idx="31314">
                  <c:v>1.007080078125E-3</c:v>
                </c:pt>
                <c:pt idx="31315">
                  <c:v>1.007080078125E-3</c:v>
                </c:pt>
                <c:pt idx="31316">
                  <c:v>1.0068416595458984E-3</c:v>
                </c:pt>
                <c:pt idx="31317">
                  <c:v>1.007080078125E-3</c:v>
                </c:pt>
                <c:pt idx="31318">
                  <c:v>1.0080337524414063E-3</c:v>
                </c:pt>
                <c:pt idx="31319">
                  <c:v>1.0068416595458984E-3</c:v>
                </c:pt>
                <c:pt idx="31320">
                  <c:v>1.007080078125E-3</c:v>
                </c:pt>
                <c:pt idx="31321">
                  <c:v>1.007080078125E-3</c:v>
                </c:pt>
                <c:pt idx="31322">
                  <c:v>1.0068416595458984E-3</c:v>
                </c:pt>
                <c:pt idx="31323">
                  <c:v>1.007080078125E-3</c:v>
                </c:pt>
                <c:pt idx="31324">
                  <c:v>1.007080078125E-3</c:v>
                </c:pt>
                <c:pt idx="31325">
                  <c:v>1.0068416595458984E-3</c:v>
                </c:pt>
                <c:pt idx="31326">
                  <c:v>1.007080078125E-3</c:v>
                </c:pt>
                <c:pt idx="31327">
                  <c:v>1.007080078125E-3</c:v>
                </c:pt>
                <c:pt idx="31328">
                  <c:v>1.0068416595458984E-3</c:v>
                </c:pt>
                <c:pt idx="31329">
                  <c:v>1.007080078125E-3</c:v>
                </c:pt>
                <c:pt idx="31330">
                  <c:v>1.0080337524414063E-3</c:v>
                </c:pt>
                <c:pt idx="31331">
                  <c:v>1.007080078125E-3</c:v>
                </c:pt>
                <c:pt idx="31332">
                  <c:v>1.0068416595458984E-3</c:v>
                </c:pt>
                <c:pt idx="31333">
                  <c:v>1.007080078125E-3</c:v>
                </c:pt>
                <c:pt idx="31334">
                  <c:v>1.007080078125E-3</c:v>
                </c:pt>
                <c:pt idx="31335">
                  <c:v>1.0068416595458984E-3</c:v>
                </c:pt>
                <c:pt idx="31336">
                  <c:v>1.007080078125E-3</c:v>
                </c:pt>
                <c:pt idx="31337">
                  <c:v>1.007080078125E-3</c:v>
                </c:pt>
                <c:pt idx="31338">
                  <c:v>1.0068416595458984E-3</c:v>
                </c:pt>
                <c:pt idx="31339">
                  <c:v>1.007080078125E-3</c:v>
                </c:pt>
                <c:pt idx="31340">
                  <c:v>1.007080078125E-3</c:v>
                </c:pt>
                <c:pt idx="31341">
                  <c:v>1.0068416595458984E-3</c:v>
                </c:pt>
                <c:pt idx="31342">
                  <c:v>1.0080337524414063E-3</c:v>
                </c:pt>
                <c:pt idx="31343">
                  <c:v>1.007080078125E-3</c:v>
                </c:pt>
                <c:pt idx="31344">
                  <c:v>1.0068416595458984E-3</c:v>
                </c:pt>
                <c:pt idx="31345">
                  <c:v>1.007080078125E-3</c:v>
                </c:pt>
                <c:pt idx="31346">
                  <c:v>1.007080078125E-3</c:v>
                </c:pt>
                <c:pt idx="31347">
                  <c:v>1.0068416595458984E-3</c:v>
                </c:pt>
                <c:pt idx="31348">
                  <c:v>1.007080078125E-3</c:v>
                </c:pt>
                <c:pt idx="31349">
                  <c:v>1.007080078125E-3</c:v>
                </c:pt>
                <c:pt idx="31350">
                  <c:v>1.0068416595458984E-3</c:v>
                </c:pt>
                <c:pt idx="31351">
                  <c:v>1.007080078125E-3</c:v>
                </c:pt>
                <c:pt idx="31352">
                  <c:v>1.007080078125E-3</c:v>
                </c:pt>
                <c:pt idx="31353">
                  <c:v>1.0068416595458984E-3</c:v>
                </c:pt>
                <c:pt idx="31354">
                  <c:v>1.007080078125E-3</c:v>
                </c:pt>
                <c:pt idx="31355">
                  <c:v>1.0080337524414063E-3</c:v>
                </c:pt>
                <c:pt idx="31356">
                  <c:v>1.007080078125E-3</c:v>
                </c:pt>
                <c:pt idx="31357">
                  <c:v>1.0068416595458984E-3</c:v>
                </c:pt>
                <c:pt idx="31358">
                  <c:v>1.007080078125E-3</c:v>
                </c:pt>
                <c:pt idx="31359">
                  <c:v>1.007080078125E-3</c:v>
                </c:pt>
                <c:pt idx="31360">
                  <c:v>1.0068416595458984E-3</c:v>
                </c:pt>
                <c:pt idx="31361">
                  <c:v>1.007080078125E-3</c:v>
                </c:pt>
                <c:pt idx="31362">
                  <c:v>1.007080078125E-3</c:v>
                </c:pt>
                <c:pt idx="31363">
                  <c:v>1.0068416595458984E-3</c:v>
                </c:pt>
                <c:pt idx="31364">
                  <c:v>1.007080078125E-3</c:v>
                </c:pt>
                <c:pt idx="31365">
                  <c:v>1.007080078125E-3</c:v>
                </c:pt>
                <c:pt idx="31366">
                  <c:v>1.0068416595458984E-3</c:v>
                </c:pt>
                <c:pt idx="31367">
                  <c:v>1.0080337524414063E-3</c:v>
                </c:pt>
                <c:pt idx="31368">
                  <c:v>1.007080078125E-3</c:v>
                </c:pt>
                <c:pt idx="31369">
                  <c:v>1.0068416595458984E-3</c:v>
                </c:pt>
                <c:pt idx="31370">
                  <c:v>1.007080078125E-3</c:v>
                </c:pt>
                <c:pt idx="31371">
                  <c:v>1.007080078125E-3</c:v>
                </c:pt>
                <c:pt idx="31372">
                  <c:v>1.0068416595458984E-3</c:v>
                </c:pt>
                <c:pt idx="31373">
                  <c:v>1.007080078125E-3</c:v>
                </c:pt>
                <c:pt idx="31374">
                  <c:v>1.007080078125E-3</c:v>
                </c:pt>
                <c:pt idx="31375">
                  <c:v>1.0068416595458984E-3</c:v>
                </c:pt>
                <c:pt idx="31376">
                  <c:v>1.007080078125E-3</c:v>
                </c:pt>
                <c:pt idx="31377">
                  <c:v>1.007080078125E-3</c:v>
                </c:pt>
                <c:pt idx="31378">
                  <c:v>1.0068416595458984E-3</c:v>
                </c:pt>
                <c:pt idx="31379">
                  <c:v>1.007080078125E-3</c:v>
                </c:pt>
                <c:pt idx="31380">
                  <c:v>1.0080337524414063E-3</c:v>
                </c:pt>
                <c:pt idx="31381">
                  <c:v>1.007080078125E-3</c:v>
                </c:pt>
                <c:pt idx="31382">
                  <c:v>1.0068416595458984E-3</c:v>
                </c:pt>
                <c:pt idx="31383">
                  <c:v>1.007080078125E-3</c:v>
                </c:pt>
                <c:pt idx="31384">
                  <c:v>1.007080078125E-3</c:v>
                </c:pt>
                <c:pt idx="31385">
                  <c:v>1.0068416595458984E-3</c:v>
                </c:pt>
                <c:pt idx="31386">
                  <c:v>1.007080078125E-3</c:v>
                </c:pt>
                <c:pt idx="31387">
                  <c:v>1.007080078125E-3</c:v>
                </c:pt>
                <c:pt idx="31388">
                  <c:v>1.0068416595458984E-3</c:v>
                </c:pt>
                <c:pt idx="31389">
                  <c:v>1.007080078125E-3</c:v>
                </c:pt>
                <c:pt idx="31390">
                  <c:v>1.007080078125E-3</c:v>
                </c:pt>
                <c:pt idx="31391">
                  <c:v>1.0068416595458984E-3</c:v>
                </c:pt>
                <c:pt idx="31392">
                  <c:v>1.0080337524414063E-3</c:v>
                </c:pt>
                <c:pt idx="31393">
                  <c:v>1.007080078125E-3</c:v>
                </c:pt>
                <c:pt idx="31394">
                  <c:v>1.0068416595458984E-3</c:v>
                </c:pt>
                <c:pt idx="31395">
                  <c:v>1.007080078125E-3</c:v>
                </c:pt>
                <c:pt idx="31396">
                  <c:v>1.007080078125E-3</c:v>
                </c:pt>
                <c:pt idx="31397">
                  <c:v>1.0068416595458984E-3</c:v>
                </c:pt>
                <c:pt idx="31398">
                  <c:v>1.007080078125E-3</c:v>
                </c:pt>
                <c:pt idx="31399">
                  <c:v>1.007080078125E-3</c:v>
                </c:pt>
                <c:pt idx="31400">
                  <c:v>1.0068416595458984E-3</c:v>
                </c:pt>
                <c:pt idx="31401">
                  <c:v>1.007080078125E-3</c:v>
                </c:pt>
                <c:pt idx="31402">
                  <c:v>1.007080078125E-3</c:v>
                </c:pt>
                <c:pt idx="31403">
                  <c:v>1.0068416595458984E-3</c:v>
                </c:pt>
                <c:pt idx="31404">
                  <c:v>1.007080078125E-3</c:v>
                </c:pt>
                <c:pt idx="31405">
                  <c:v>1.0080337524414063E-3</c:v>
                </c:pt>
                <c:pt idx="31406">
                  <c:v>1.007080078125E-3</c:v>
                </c:pt>
                <c:pt idx="31407">
                  <c:v>1.0068416595458984E-3</c:v>
                </c:pt>
                <c:pt idx="31408">
                  <c:v>1.007080078125E-3</c:v>
                </c:pt>
                <c:pt idx="31409">
                  <c:v>1.007080078125E-3</c:v>
                </c:pt>
                <c:pt idx="31410">
                  <c:v>1.0068416595458984E-3</c:v>
                </c:pt>
                <c:pt idx="31411">
                  <c:v>1.007080078125E-3</c:v>
                </c:pt>
                <c:pt idx="31412">
                  <c:v>1.007080078125E-3</c:v>
                </c:pt>
                <c:pt idx="31413">
                  <c:v>1.0068416595458984E-3</c:v>
                </c:pt>
                <c:pt idx="31414">
                  <c:v>1.007080078125E-3</c:v>
                </c:pt>
                <c:pt idx="31415">
                  <c:v>1.007080078125E-3</c:v>
                </c:pt>
                <c:pt idx="31416">
                  <c:v>1.0068416595458984E-3</c:v>
                </c:pt>
                <c:pt idx="31417">
                  <c:v>1.0080337524414063E-3</c:v>
                </c:pt>
                <c:pt idx="31418">
                  <c:v>1.007080078125E-3</c:v>
                </c:pt>
                <c:pt idx="31419">
                  <c:v>1.0068416595458984E-3</c:v>
                </c:pt>
                <c:pt idx="31420">
                  <c:v>1.007080078125E-3</c:v>
                </c:pt>
                <c:pt idx="31421">
                  <c:v>1.007080078125E-3</c:v>
                </c:pt>
                <c:pt idx="31422">
                  <c:v>1.0068416595458984E-3</c:v>
                </c:pt>
                <c:pt idx="31423">
                  <c:v>1.007080078125E-3</c:v>
                </c:pt>
                <c:pt idx="31424">
                  <c:v>1.007080078125E-3</c:v>
                </c:pt>
                <c:pt idx="31425">
                  <c:v>1.0068416595458984E-3</c:v>
                </c:pt>
                <c:pt idx="31426">
                  <c:v>1.007080078125E-3</c:v>
                </c:pt>
                <c:pt idx="31427">
                  <c:v>1.007080078125E-3</c:v>
                </c:pt>
                <c:pt idx="31428">
                  <c:v>1.0068416595458984E-3</c:v>
                </c:pt>
                <c:pt idx="31429">
                  <c:v>1.007080078125E-3</c:v>
                </c:pt>
                <c:pt idx="31430">
                  <c:v>1.0080337524414063E-3</c:v>
                </c:pt>
                <c:pt idx="31431">
                  <c:v>1.007080078125E-3</c:v>
                </c:pt>
                <c:pt idx="31432">
                  <c:v>1.0068416595458984E-3</c:v>
                </c:pt>
                <c:pt idx="31433">
                  <c:v>1.007080078125E-3</c:v>
                </c:pt>
                <c:pt idx="31434">
                  <c:v>1.007080078125E-3</c:v>
                </c:pt>
                <c:pt idx="31435">
                  <c:v>1.0068416595458984E-3</c:v>
                </c:pt>
                <c:pt idx="31436">
                  <c:v>1.007080078125E-3</c:v>
                </c:pt>
                <c:pt idx="31437">
                  <c:v>1.007080078125E-3</c:v>
                </c:pt>
                <c:pt idx="31438">
                  <c:v>1.0068416595458984E-3</c:v>
                </c:pt>
                <c:pt idx="31439">
                  <c:v>1.007080078125E-3</c:v>
                </c:pt>
                <c:pt idx="31440">
                  <c:v>1.007080078125E-3</c:v>
                </c:pt>
                <c:pt idx="31441">
                  <c:v>1.0068416595458984E-3</c:v>
                </c:pt>
                <c:pt idx="31442">
                  <c:v>1.0080337524414063E-3</c:v>
                </c:pt>
                <c:pt idx="31443">
                  <c:v>1.007080078125E-3</c:v>
                </c:pt>
                <c:pt idx="31444">
                  <c:v>1.0068416595458984E-3</c:v>
                </c:pt>
                <c:pt idx="31445">
                  <c:v>1.007080078125E-3</c:v>
                </c:pt>
                <c:pt idx="31446">
                  <c:v>1.007080078125E-3</c:v>
                </c:pt>
                <c:pt idx="31447">
                  <c:v>1.0068416595458984E-3</c:v>
                </c:pt>
                <c:pt idx="31448">
                  <c:v>1.007080078125E-3</c:v>
                </c:pt>
                <c:pt idx="31449">
                  <c:v>1.007080078125E-3</c:v>
                </c:pt>
                <c:pt idx="31450">
                  <c:v>1.0068416595458984E-3</c:v>
                </c:pt>
                <c:pt idx="31451">
                  <c:v>1.007080078125E-3</c:v>
                </c:pt>
                <c:pt idx="31452">
                  <c:v>1.007080078125E-3</c:v>
                </c:pt>
                <c:pt idx="31453">
                  <c:v>1.0068416595458984E-3</c:v>
                </c:pt>
                <c:pt idx="31454">
                  <c:v>1.007080078125E-3</c:v>
                </c:pt>
                <c:pt idx="31455">
                  <c:v>1.0080337524414063E-3</c:v>
                </c:pt>
                <c:pt idx="31456">
                  <c:v>1.007080078125E-3</c:v>
                </c:pt>
                <c:pt idx="31457">
                  <c:v>1.0068416595458984E-3</c:v>
                </c:pt>
                <c:pt idx="31458">
                  <c:v>1.007080078125E-3</c:v>
                </c:pt>
                <c:pt idx="31459">
                  <c:v>1.007080078125E-3</c:v>
                </c:pt>
                <c:pt idx="31460">
                  <c:v>1.0068416595458984E-3</c:v>
                </c:pt>
                <c:pt idx="31461">
                  <c:v>1.007080078125E-3</c:v>
                </c:pt>
                <c:pt idx="31462">
                  <c:v>1.007080078125E-3</c:v>
                </c:pt>
                <c:pt idx="31463">
                  <c:v>1.0068416595458984E-3</c:v>
                </c:pt>
                <c:pt idx="31464">
                  <c:v>1.007080078125E-3</c:v>
                </c:pt>
                <c:pt idx="31465">
                  <c:v>1.007080078125E-3</c:v>
                </c:pt>
                <c:pt idx="31466">
                  <c:v>1.0068416595458984E-3</c:v>
                </c:pt>
                <c:pt idx="31467">
                  <c:v>1.0080337524414063E-3</c:v>
                </c:pt>
                <c:pt idx="31468">
                  <c:v>1.007080078125E-3</c:v>
                </c:pt>
                <c:pt idx="31469">
                  <c:v>1.0068416595458984E-3</c:v>
                </c:pt>
                <c:pt idx="31470">
                  <c:v>1.007080078125E-3</c:v>
                </c:pt>
                <c:pt idx="31471">
                  <c:v>1.007080078125E-3</c:v>
                </c:pt>
                <c:pt idx="31472">
                  <c:v>1.0068416595458984E-3</c:v>
                </c:pt>
                <c:pt idx="31473">
                  <c:v>1.007080078125E-3</c:v>
                </c:pt>
                <c:pt idx="31474">
                  <c:v>1.007080078125E-3</c:v>
                </c:pt>
                <c:pt idx="31475">
                  <c:v>1.0068416595458984E-3</c:v>
                </c:pt>
                <c:pt idx="31476">
                  <c:v>1.007080078125E-3</c:v>
                </c:pt>
                <c:pt idx="31477">
                  <c:v>1.007080078125E-3</c:v>
                </c:pt>
                <c:pt idx="31478">
                  <c:v>1.0068416595458984E-3</c:v>
                </c:pt>
                <c:pt idx="31479">
                  <c:v>1.007080078125E-3</c:v>
                </c:pt>
                <c:pt idx="31480">
                  <c:v>1.0080337524414063E-3</c:v>
                </c:pt>
                <c:pt idx="31481">
                  <c:v>1.007080078125E-3</c:v>
                </c:pt>
                <c:pt idx="31482">
                  <c:v>1.0068416595458984E-3</c:v>
                </c:pt>
                <c:pt idx="31483">
                  <c:v>1.007080078125E-3</c:v>
                </c:pt>
                <c:pt idx="31484">
                  <c:v>1.007080078125E-3</c:v>
                </c:pt>
                <c:pt idx="31485">
                  <c:v>1.0068416595458984E-3</c:v>
                </c:pt>
                <c:pt idx="31486">
                  <c:v>1.007080078125E-3</c:v>
                </c:pt>
                <c:pt idx="31487">
                  <c:v>1.007080078125E-3</c:v>
                </c:pt>
                <c:pt idx="31488">
                  <c:v>1.0068416595458984E-3</c:v>
                </c:pt>
                <c:pt idx="31489">
                  <c:v>1.3092041015625E-2</c:v>
                </c:pt>
                <c:pt idx="31490">
                  <c:v>1.007080078125E-3</c:v>
                </c:pt>
                <c:pt idx="31491">
                  <c:v>1.0068416595458984E-3</c:v>
                </c:pt>
                <c:pt idx="31492">
                  <c:v>1.007080078125E-3</c:v>
                </c:pt>
                <c:pt idx="31493">
                  <c:v>1.0080337524414063E-3</c:v>
                </c:pt>
                <c:pt idx="31494">
                  <c:v>1.007080078125E-3</c:v>
                </c:pt>
                <c:pt idx="31495">
                  <c:v>1.0068416595458984E-3</c:v>
                </c:pt>
                <c:pt idx="31496">
                  <c:v>1.007080078125E-3</c:v>
                </c:pt>
                <c:pt idx="31497">
                  <c:v>1.007080078125E-3</c:v>
                </c:pt>
                <c:pt idx="31498">
                  <c:v>1.0068416595458984E-3</c:v>
                </c:pt>
                <c:pt idx="31499">
                  <c:v>1.007080078125E-3</c:v>
                </c:pt>
                <c:pt idx="31500">
                  <c:v>1.007080078125E-3</c:v>
                </c:pt>
                <c:pt idx="31501">
                  <c:v>1.0068416595458984E-3</c:v>
                </c:pt>
                <c:pt idx="31502">
                  <c:v>1.007080078125E-3</c:v>
                </c:pt>
                <c:pt idx="31503">
                  <c:v>1.007080078125E-3</c:v>
                </c:pt>
                <c:pt idx="31504">
                  <c:v>1.0068416595458984E-3</c:v>
                </c:pt>
                <c:pt idx="31505">
                  <c:v>1.0080337524414063E-3</c:v>
                </c:pt>
                <c:pt idx="31506">
                  <c:v>1.007080078125E-3</c:v>
                </c:pt>
                <c:pt idx="31507">
                  <c:v>1.0068416595458984E-3</c:v>
                </c:pt>
                <c:pt idx="31508">
                  <c:v>1.007080078125E-3</c:v>
                </c:pt>
                <c:pt idx="31509">
                  <c:v>1.007080078125E-3</c:v>
                </c:pt>
                <c:pt idx="31510">
                  <c:v>1.0068416595458984E-3</c:v>
                </c:pt>
                <c:pt idx="31511">
                  <c:v>1.007080078125E-3</c:v>
                </c:pt>
                <c:pt idx="31512">
                  <c:v>1.007080078125E-3</c:v>
                </c:pt>
                <c:pt idx="31513">
                  <c:v>1.0068416595458984E-3</c:v>
                </c:pt>
                <c:pt idx="31514">
                  <c:v>1.007080078125E-3</c:v>
                </c:pt>
                <c:pt idx="31515">
                  <c:v>1.007080078125E-3</c:v>
                </c:pt>
                <c:pt idx="31516">
                  <c:v>1.0068416595458984E-3</c:v>
                </c:pt>
                <c:pt idx="31517">
                  <c:v>1.007080078125E-3</c:v>
                </c:pt>
                <c:pt idx="31518">
                  <c:v>1.0080337524414063E-3</c:v>
                </c:pt>
                <c:pt idx="31519">
                  <c:v>1.007080078125E-3</c:v>
                </c:pt>
                <c:pt idx="31520">
                  <c:v>1.0068416595458984E-3</c:v>
                </c:pt>
                <c:pt idx="31521">
                  <c:v>1.007080078125E-3</c:v>
                </c:pt>
                <c:pt idx="31522">
                  <c:v>1.007080078125E-3</c:v>
                </c:pt>
                <c:pt idx="31523">
                  <c:v>1.0068416595458984E-3</c:v>
                </c:pt>
                <c:pt idx="31524">
                  <c:v>1.007080078125E-3</c:v>
                </c:pt>
                <c:pt idx="31525">
                  <c:v>1.007080078125E-3</c:v>
                </c:pt>
                <c:pt idx="31526">
                  <c:v>1.0068416595458984E-3</c:v>
                </c:pt>
                <c:pt idx="31527">
                  <c:v>1.007080078125E-3</c:v>
                </c:pt>
                <c:pt idx="31528">
                  <c:v>1.007080078125E-3</c:v>
                </c:pt>
                <c:pt idx="31529">
                  <c:v>1.0068416595458984E-3</c:v>
                </c:pt>
                <c:pt idx="31530">
                  <c:v>1.0080337524414063E-3</c:v>
                </c:pt>
                <c:pt idx="31531">
                  <c:v>1.007080078125E-3</c:v>
                </c:pt>
                <c:pt idx="31532">
                  <c:v>1.0068416595458984E-3</c:v>
                </c:pt>
                <c:pt idx="31533">
                  <c:v>1.007080078125E-3</c:v>
                </c:pt>
                <c:pt idx="31534">
                  <c:v>1.007080078125E-3</c:v>
                </c:pt>
                <c:pt idx="31535">
                  <c:v>1.0068416595458984E-3</c:v>
                </c:pt>
                <c:pt idx="31536">
                  <c:v>1.007080078125E-3</c:v>
                </c:pt>
                <c:pt idx="31537">
                  <c:v>1.007080078125E-3</c:v>
                </c:pt>
                <c:pt idx="31538">
                  <c:v>1.0068416595458984E-3</c:v>
                </c:pt>
                <c:pt idx="31539">
                  <c:v>1.007080078125E-3</c:v>
                </c:pt>
                <c:pt idx="31540">
                  <c:v>1.007080078125E-3</c:v>
                </c:pt>
                <c:pt idx="31541">
                  <c:v>1.0068416595458984E-3</c:v>
                </c:pt>
                <c:pt idx="31542">
                  <c:v>1.007080078125E-3</c:v>
                </c:pt>
                <c:pt idx="31543">
                  <c:v>1.0080337524414063E-3</c:v>
                </c:pt>
                <c:pt idx="31544">
                  <c:v>1.007080078125E-3</c:v>
                </c:pt>
                <c:pt idx="31545">
                  <c:v>1.0068416595458984E-3</c:v>
                </c:pt>
                <c:pt idx="31546">
                  <c:v>1.007080078125E-3</c:v>
                </c:pt>
                <c:pt idx="31547">
                  <c:v>1.007080078125E-3</c:v>
                </c:pt>
                <c:pt idx="31548">
                  <c:v>1.0068416595458984E-3</c:v>
                </c:pt>
                <c:pt idx="31549">
                  <c:v>1.007080078125E-3</c:v>
                </c:pt>
                <c:pt idx="31550">
                  <c:v>1.007080078125E-3</c:v>
                </c:pt>
                <c:pt idx="31551">
                  <c:v>1.0068416595458984E-3</c:v>
                </c:pt>
                <c:pt idx="31552">
                  <c:v>1.007080078125E-3</c:v>
                </c:pt>
                <c:pt idx="31553">
                  <c:v>1.0068416595458984E-3</c:v>
                </c:pt>
                <c:pt idx="31554">
                  <c:v>1.007080078125E-3</c:v>
                </c:pt>
                <c:pt idx="31555">
                  <c:v>1.0080337524414063E-3</c:v>
                </c:pt>
                <c:pt idx="31556">
                  <c:v>1.007080078125E-3</c:v>
                </c:pt>
                <c:pt idx="31557">
                  <c:v>1.0068416595458984E-3</c:v>
                </c:pt>
                <c:pt idx="31558">
                  <c:v>1.007080078125E-3</c:v>
                </c:pt>
                <c:pt idx="31559">
                  <c:v>1.007080078125E-3</c:v>
                </c:pt>
                <c:pt idx="31560">
                  <c:v>1.0068416595458984E-3</c:v>
                </c:pt>
                <c:pt idx="31561">
                  <c:v>1.007080078125E-3</c:v>
                </c:pt>
                <c:pt idx="31562">
                  <c:v>1.007080078125E-3</c:v>
                </c:pt>
                <c:pt idx="31563">
                  <c:v>1.0068416595458984E-3</c:v>
                </c:pt>
                <c:pt idx="31564">
                  <c:v>1.007080078125E-3</c:v>
                </c:pt>
                <c:pt idx="31565">
                  <c:v>1.007080078125E-3</c:v>
                </c:pt>
                <c:pt idx="31566">
                  <c:v>1.0068416595458984E-3</c:v>
                </c:pt>
                <c:pt idx="31567">
                  <c:v>1.007080078125E-3</c:v>
                </c:pt>
                <c:pt idx="31568">
                  <c:v>1.0080337524414063E-3</c:v>
                </c:pt>
                <c:pt idx="31569">
                  <c:v>1.007080078125E-3</c:v>
                </c:pt>
                <c:pt idx="31570">
                  <c:v>1.0068416595458984E-3</c:v>
                </c:pt>
                <c:pt idx="31571">
                  <c:v>1.007080078125E-3</c:v>
                </c:pt>
                <c:pt idx="31572">
                  <c:v>1.007080078125E-3</c:v>
                </c:pt>
                <c:pt idx="31573">
                  <c:v>6.0417652130126953E-3</c:v>
                </c:pt>
                <c:pt idx="31574">
                  <c:v>1.007080078125E-3</c:v>
                </c:pt>
                <c:pt idx="31575">
                  <c:v>1.0080337524414063E-3</c:v>
                </c:pt>
                <c:pt idx="31576">
                  <c:v>1.007080078125E-3</c:v>
                </c:pt>
                <c:pt idx="31577">
                  <c:v>1.0068416595458984E-3</c:v>
                </c:pt>
                <c:pt idx="31578">
                  <c:v>1.007080078125E-3</c:v>
                </c:pt>
                <c:pt idx="31579">
                  <c:v>1.007080078125E-3</c:v>
                </c:pt>
                <c:pt idx="31580">
                  <c:v>1.0068416595458984E-3</c:v>
                </c:pt>
                <c:pt idx="31581">
                  <c:v>1.007080078125E-3</c:v>
                </c:pt>
                <c:pt idx="31582">
                  <c:v>1.007080078125E-3</c:v>
                </c:pt>
                <c:pt idx="31583">
                  <c:v>1.0068416595458984E-3</c:v>
                </c:pt>
                <c:pt idx="31584">
                  <c:v>1.007080078125E-3</c:v>
                </c:pt>
                <c:pt idx="31585">
                  <c:v>1.007080078125E-3</c:v>
                </c:pt>
                <c:pt idx="31586">
                  <c:v>1.0068416595458984E-3</c:v>
                </c:pt>
                <c:pt idx="31587">
                  <c:v>1.007080078125E-3</c:v>
                </c:pt>
                <c:pt idx="31588">
                  <c:v>1.0080337524414063E-3</c:v>
                </c:pt>
                <c:pt idx="31589">
                  <c:v>1.007080078125E-3</c:v>
                </c:pt>
                <c:pt idx="31590">
                  <c:v>1.0068416595458984E-3</c:v>
                </c:pt>
                <c:pt idx="31591">
                  <c:v>1.007080078125E-3</c:v>
                </c:pt>
                <c:pt idx="31592">
                  <c:v>1.0068416595458984E-3</c:v>
                </c:pt>
                <c:pt idx="31593">
                  <c:v>1.007080078125E-3</c:v>
                </c:pt>
                <c:pt idx="31594">
                  <c:v>1.007080078125E-3</c:v>
                </c:pt>
                <c:pt idx="31595">
                  <c:v>1.0068416595458984E-3</c:v>
                </c:pt>
                <c:pt idx="31596">
                  <c:v>1.007080078125E-3</c:v>
                </c:pt>
                <c:pt idx="31597">
                  <c:v>1.007080078125E-3</c:v>
                </c:pt>
                <c:pt idx="31598">
                  <c:v>1.0068416595458984E-3</c:v>
                </c:pt>
                <c:pt idx="31599">
                  <c:v>1.007080078125E-3</c:v>
                </c:pt>
                <c:pt idx="31600">
                  <c:v>1.0080337524414063E-3</c:v>
                </c:pt>
                <c:pt idx="31601">
                  <c:v>1.007080078125E-3</c:v>
                </c:pt>
                <c:pt idx="31602">
                  <c:v>1.0068416595458984E-3</c:v>
                </c:pt>
                <c:pt idx="31603">
                  <c:v>1.007080078125E-3</c:v>
                </c:pt>
                <c:pt idx="31604">
                  <c:v>1.007080078125E-3</c:v>
                </c:pt>
                <c:pt idx="31605">
                  <c:v>1.0068416595458984E-3</c:v>
                </c:pt>
                <c:pt idx="31606">
                  <c:v>1.007080078125E-3</c:v>
                </c:pt>
                <c:pt idx="31607">
                  <c:v>1.007080078125E-3</c:v>
                </c:pt>
                <c:pt idx="31608">
                  <c:v>1.0068416595458984E-3</c:v>
                </c:pt>
                <c:pt idx="31609">
                  <c:v>1.007080078125E-3</c:v>
                </c:pt>
                <c:pt idx="31610">
                  <c:v>1.007080078125E-3</c:v>
                </c:pt>
                <c:pt idx="31611">
                  <c:v>1.0068416595458984E-3</c:v>
                </c:pt>
                <c:pt idx="31612">
                  <c:v>1.007080078125E-3</c:v>
                </c:pt>
                <c:pt idx="31613">
                  <c:v>1.0080337524414063E-3</c:v>
                </c:pt>
                <c:pt idx="31614">
                  <c:v>1.0068416595458984E-3</c:v>
                </c:pt>
                <c:pt idx="31615">
                  <c:v>1.007080078125E-3</c:v>
                </c:pt>
                <c:pt idx="31616">
                  <c:v>1.007080078125E-3</c:v>
                </c:pt>
                <c:pt idx="31617">
                  <c:v>1.0068416595458984E-3</c:v>
                </c:pt>
                <c:pt idx="31618">
                  <c:v>1.007080078125E-3</c:v>
                </c:pt>
                <c:pt idx="31619">
                  <c:v>1.007080078125E-3</c:v>
                </c:pt>
                <c:pt idx="31620">
                  <c:v>1.0068416595458984E-3</c:v>
                </c:pt>
                <c:pt idx="31621">
                  <c:v>1.007080078125E-3</c:v>
                </c:pt>
                <c:pt idx="31622">
                  <c:v>1.007080078125E-3</c:v>
                </c:pt>
                <c:pt idx="31623">
                  <c:v>1.0068416595458984E-3</c:v>
                </c:pt>
                <c:pt idx="31624">
                  <c:v>1.007080078125E-3</c:v>
                </c:pt>
                <c:pt idx="31625">
                  <c:v>1.0080337524414063E-3</c:v>
                </c:pt>
                <c:pt idx="31626">
                  <c:v>1.007080078125E-3</c:v>
                </c:pt>
                <c:pt idx="31627">
                  <c:v>1.0068416595458984E-3</c:v>
                </c:pt>
                <c:pt idx="31628">
                  <c:v>1.007080078125E-3</c:v>
                </c:pt>
                <c:pt idx="31629">
                  <c:v>1.007080078125E-3</c:v>
                </c:pt>
                <c:pt idx="31630">
                  <c:v>1.0068416595458984E-3</c:v>
                </c:pt>
                <c:pt idx="31631">
                  <c:v>1.007080078125E-3</c:v>
                </c:pt>
                <c:pt idx="31632">
                  <c:v>1.007080078125E-3</c:v>
                </c:pt>
                <c:pt idx="31633">
                  <c:v>1.0068416595458984E-3</c:v>
                </c:pt>
                <c:pt idx="31634">
                  <c:v>1.007080078125E-3</c:v>
                </c:pt>
                <c:pt idx="31635">
                  <c:v>1.007080078125E-3</c:v>
                </c:pt>
                <c:pt idx="31636">
                  <c:v>1.0068416595458984E-3</c:v>
                </c:pt>
                <c:pt idx="31637">
                  <c:v>1.007080078125E-3</c:v>
                </c:pt>
                <c:pt idx="31638">
                  <c:v>1.0080337524414063E-3</c:v>
                </c:pt>
                <c:pt idx="31639">
                  <c:v>1.0068416595458984E-3</c:v>
                </c:pt>
                <c:pt idx="31640">
                  <c:v>1.007080078125E-3</c:v>
                </c:pt>
                <c:pt idx="31641">
                  <c:v>1.007080078125E-3</c:v>
                </c:pt>
                <c:pt idx="31642">
                  <c:v>1.0068416595458984E-3</c:v>
                </c:pt>
                <c:pt idx="31643">
                  <c:v>1.007080078125E-3</c:v>
                </c:pt>
                <c:pt idx="31644">
                  <c:v>1.007080078125E-3</c:v>
                </c:pt>
                <c:pt idx="31645">
                  <c:v>1.0068416595458984E-3</c:v>
                </c:pt>
                <c:pt idx="31646">
                  <c:v>1.007080078125E-3</c:v>
                </c:pt>
                <c:pt idx="31647">
                  <c:v>1.007080078125E-3</c:v>
                </c:pt>
                <c:pt idx="31648">
                  <c:v>1.0068416595458984E-3</c:v>
                </c:pt>
                <c:pt idx="31649">
                  <c:v>1.007080078125E-3</c:v>
                </c:pt>
                <c:pt idx="31650">
                  <c:v>1.0080337524414063E-3</c:v>
                </c:pt>
                <c:pt idx="31651">
                  <c:v>1.007080078125E-3</c:v>
                </c:pt>
                <c:pt idx="31652">
                  <c:v>1.0068416595458984E-3</c:v>
                </c:pt>
                <c:pt idx="31653">
                  <c:v>1.007080078125E-3</c:v>
                </c:pt>
                <c:pt idx="31654">
                  <c:v>1.007080078125E-3</c:v>
                </c:pt>
                <c:pt idx="31655">
                  <c:v>1.0068416595458984E-3</c:v>
                </c:pt>
                <c:pt idx="31656">
                  <c:v>1.007080078125E-3</c:v>
                </c:pt>
                <c:pt idx="31657">
                  <c:v>1.007080078125E-3</c:v>
                </c:pt>
                <c:pt idx="31658">
                  <c:v>1.0068416595458984E-3</c:v>
                </c:pt>
                <c:pt idx="31659">
                  <c:v>1.007080078125E-3</c:v>
                </c:pt>
                <c:pt idx="31660">
                  <c:v>1.007080078125E-3</c:v>
                </c:pt>
                <c:pt idx="31661">
                  <c:v>1.0068416595458984E-3</c:v>
                </c:pt>
                <c:pt idx="31662">
                  <c:v>1.007080078125E-3</c:v>
                </c:pt>
                <c:pt idx="31663">
                  <c:v>1.0080337524414063E-3</c:v>
                </c:pt>
                <c:pt idx="31664">
                  <c:v>1.0068416595458984E-3</c:v>
                </c:pt>
                <c:pt idx="31665">
                  <c:v>1.007080078125E-3</c:v>
                </c:pt>
                <c:pt idx="31666">
                  <c:v>1.007080078125E-3</c:v>
                </c:pt>
                <c:pt idx="31667">
                  <c:v>1.0068416595458984E-3</c:v>
                </c:pt>
                <c:pt idx="31668">
                  <c:v>1.007080078125E-3</c:v>
                </c:pt>
                <c:pt idx="31669">
                  <c:v>1.007080078125E-3</c:v>
                </c:pt>
                <c:pt idx="31670">
                  <c:v>1.0068416595458984E-3</c:v>
                </c:pt>
                <c:pt idx="31671">
                  <c:v>1.007080078125E-3</c:v>
                </c:pt>
                <c:pt idx="31672">
                  <c:v>1.007080078125E-3</c:v>
                </c:pt>
                <c:pt idx="31673">
                  <c:v>1.0068416595458984E-3</c:v>
                </c:pt>
                <c:pt idx="31674">
                  <c:v>1.007080078125E-3</c:v>
                </c:pt>
                <c:pt idx="31675">
                  <c:v>1.0080337524414063E-3</c:v>
                </c:pt>
                <c:pt idx="31676">
                  <c:v>1.007080078125E-3</c:v>
                </c:pt>
                <c:pt idx="31677">
                  <c:v>1.0068416595458984E-3</c:v>
                </c:pt>
                <c:pt idx="31678">
                  <c:v>1.007080078125E-3</c:v>
                </c:pt>
                <c:pt idx="31679">
                  <c:v>1.007080078125E-3</c:v>
                </c:pt>
                <c:pt idx="31680">
                  <c:v>1.0068416595458984E-3</c:v>
                </c:pt>
                <c:pt idx="31681">
                  <c:v>1.007080078125E-3</c:v>
                </c:pt>
                <c:pt idx="31682">
                  <c:v>1.007080078125E-3</c:v>
                </c:pt>
                <c:pt idx="31683">
                  <c:v>1.0068416595458984E-3</c:v>
                </c:pt>
                <c:pt idx="31684">
                  <c:v>1.007080078125E-3</c:v>
                </c:pt>
                <c:pt idx="31685">
                  <c:v>1.007080078125E-3</c:v>
                </c:pt>
                <c:pt idx="31686">
                  <c:v>1.0068416595458984E-3</c:v>
                </c:pt>
                <c:pt idx="31687">
                  <c:v>1.007080078125E-3</c:v>
                </c:pt>
                <c:pt idx="31688">
                  <c:v>1.0080337524414063E-3</c:v>
                </c:pt>
                <c:pt idx="31689">
                  <c:v>1.0068416595458984E-3</c:v>
                </c:pt>
                <c:pt idx="31690">
                  <c:v>1.007080078125E-3</c:v>
                </c:pt>
                <c:pt idx="31691">
                  <c:v>1.007080078125E-3</c:v>
                </c:pt>
                <c:pt idx="31692">
                  <c:v>1.0068416595458984E-3</c:v>
                </c:pt>
                <c:pt idx="31693">
                  <c:v>1.007080078125E-3</c:v>
                </c:pt>
                <c:pt idx="31694">
                  <c:v>1.007080078125E-3</c:v>
                </c:pt>
                <c:pt idx="31695">
                  <c:v>1.0068416595458984E-3</c:v>
                </c:pt>
                <c:pt idx="31696">
                  <c:v>1.007080078125E-3</c:v>
                </c:pt>
                <c:pt idx="31697">
                  <c:v>1.007080078125E-3</c:v>
                </c:pt>
                <c:pt idx="31698">
                  <c:v>1.0068416595458984E-3</c:v>
                </c:pt>
                <c:pt idx="31699">
                  <c:v>1.007080078125E-3</c:v>
                </c:pt>
                <c:pt idx="31700">
                  <c:v>1.0080337524414063E-3</c:v>
                </c:pt>
                <c:pt idx="31701">
                  <c:v>1.007080078125E-3</c:v>
                </c:pt>
                <c:pt idx="31702">
                  <c:v>1.0068416595458984E-3</c:v>
                </c:pt>
                <c:pt idx="31703">
                  <c:v>1.007080078125E-3</c:v>
                </c:pt>
                <c:pt idx="31704">
                  <c:v>1.007080078125E-3</c:v>
                </c:pt>
                <c:pt idx="31705">
                  <c:v>1.0068416595458984E-3</c:v>
                </c:pt>
                <c:pt idx="31706">
                  <c:v>1.007080078125E-3</c:v>
                </c:pt>
                <c:pt idx="31707">
                  <c:v>1.007080078125E-3</c:v>
                </c:pt>
                <c:pt idx="31708">
                  <c:v>1.0068416595458984E-3</c:v>
                </c:pt>
                <c:pt idx="31709">
                  <c:v>1.007080078125E-3</c:v>
                </c:pt>
                <c:pt idx="31710">
                  <c:v>1.007080078125E-3</c:v>
                </c:pt>
                <c:pt idx="31711">
                  <c:v>1.0068416595458984E-3</c:v>
                </c:pt>
                <c:pt idx="31712">
                  <c:v>1.007080078125E-3</c:v>
                </c:pt>
                <c:pt idx="31713">
                  <c:v>1.0080337524414063E-3</c:v>
                </c:pt>
                <c:pt idx="31714">
                  <c:v>1.0068416595458984E-3</c:v>
                </c:pt>
                <c:pt idx="31715">
                  <c:v>1.007080078125E-3</c:v>
                </c:pt>
                <c:pt idx="31716">
                  <c:v>1.007080078125E-3</c:v>
                </c:pt>
                <c:pt idx="31717">
                  <c:v>1.0068416595458984E-3</c:v>
                </c:pt>
                <c:pt idx="31718">
                  <c:v>1.007080078125E-3</c:v>
                </c:pt>
                <c:pt idx="31719">
                  <c:v>1.007080078125E-3</c:v>
                </c:pt>
                <c:pt idx="31720">
                  <c:v>1.0068416595458984E-3</c:v>
                </c:pt>
                <c:pt idx="31721">
                  <c:v>1.007080078125E-3</c:v>
                </c:pt>
                <c:pt idx="31722">
                  <c:v>1.007080078125E-3</c:v>
                </c:pt>
                <c:pt idx="31723">
                  <c:v>1.0068416595458984E-3</c:v>
                </c:pt>
                <c:pt idx="31724">
                  <c:v>1.007080078125E-3</c:v>
                </c:pt>
                <c:pt idx="31725">
                  <c:v>1.0080337524414063E-3</c:v>
                </c:pt>
                <c:pt idx="31726">
                  <c:v>1.007080078125E-3</c:v>
                </c:pt>
                <c:pt idx="31727">
                  <c:v>1.0068416595458984E-3</c:v>
                </c:pt>
                <c:pt idx="31728">
                  <c:v>1.007080078125E-3</c:v>
                </c:pt>
                <c:pt idx="31729">
                  <c:v>1.007080078125E-3</c:v>
                </c:pt>
                <c:pt idx="31730">
                  <c:v>1.0068416595458984E-3</c:v>
                </c:pt>
                <c:pt idx="31731">
                  <c:v>1.007080078125E-3</c:v>
                </c:pt>
                <c:pt idx="31732">
                  <c:v>1.007080078125E-3</c:v>
                </c:pt>
                <c:pt idx="31733">
                  <c:v>1.0068416595458984E-3</c:v>
                </c:pt>
                <c:pt idx="31734">
                  <c:v>1.007080078125E-3</c:v>
                </c:pt>
                <c:pt idx="31735">
                  <c:v>1.007080078125E-3</c:v>
                </c:pt>
                <c:pt idx="31736">
                  <c:v>1.0068416595458984E-3</c:v>
                </c:pt>
                <c:pt idx="31737">
                  <c:v>1.007080078125E-3</c:v>
                </c:pt>
                <c:pt idx="31738">
                  <c:v>1.0080337524414063E-3</c:v>
                </c:pt>
                <c:pt idx="31739">
                  <c:v>1.0068416595458984E-3</c:v>
                </c:pt>
                <c:pt idx="31740">
                  <c:v>1.007080078125E-3</c:v>
                </c:pt>
                <c:pt idx="31741">
                  <c:v>1.007080078125E-3</c:v>
                </c:pt>
                <c:pt idx="31742">
                  <c:v>1.0068416595458984E-3</c:v>
                </c:pt>
                <c:pt idx="31743">
                  <c:v>1.007080078125E-3</c:v>
                </c:pt>
                <c:pt idx="31744">
                  <c:v>1.007080078125E-3</c:v>
                </c:pt>
                <c:pt idx="31745">
                  <c:v>1.0068416595458984E-3</c:v>
                </c:pt>
                <c:pt idx="31746">
                  <c:v>1.007080078125E-3</c:v>
                </c:pt>
                <c:pt idx="31747">
                  <c:v>1.007080078125E-3</c:v>
                </c:pt>
                <c:pt idx="31748">
                  <c:v>1.0068416595458984E-3</c:v>
                </c:pt>
                <c:pt idx="31749">
                  <c:v>1.007080078125E-3</c:v>
                </c:pt>
                <c:pt idx="31750">
                  <c:v>1.0080337524414063E-3</c:v>
                </c:pt>
                <c:pt idx="31751">
                  <c:v>1.007080078125E-3</c:v>
                </c:pt>
                <c:pt idx="31752">
                  <c:v>1.0068416595458984E-3</c:v>
                </c:pt>
                <c:pt idx="31753">
                  <c:v>1.007080078125E-3</c:v>
                </c:pt>
                <c:pt idx="31754">
                  <c:v>1.007080078125E-3</c:v>
                </c:pt>
                <c:pt idx="31755">
                  <c:v>1.0068416595458984E-3</c:v>
                </c:pt>
                <c:pt idx="31756">
                  <c:v>1.007080078125E-3</c:v>
                </c:pt>
                <c:pt idx="31757">
                  <c:v>1.007080078125E-3</c:v>
                </c:pt>
                <c:pt idx="31758">
                  <c:v>1.0068416595458984E-3</c:v>
                </c:pt>
                <c:pt idx="31759">
                  <c:v>1.007080078125E-3</c:v>
                </c:pt>
                <c:pt idx="31760">
                  <c:v>1.007080078125E-3</c:v>
                </c:pt>
                <c:pt idx="31761">
                  <c:v>1.0068416595458984E-3</c:v>
                </c:pt>
                <c:pt idx="31762">
                  <c:v>1.007080078125E-3</c:v>
                </c:pt>
                <c:pt idx="31763">
                  <c:v>1.0080337524414063E-3</c:v>
                </c:pt>
                <c:pt idx="31764">
                  <c:v>1.0068416595458984E-3</c:v>
                </c:pt>
                <c:pt idx="31765">
                  <c:v>1.007080078125E-3</c:v>
                </c:pt>
                <c:pt idx="31766">
                  <c:v>1.007080078125E-3</c:v>
                </c:pt>
                <c:pt idx="31767">
                  <c:v>1.0068416595458984E-3</c:v>
                </c:pt>
                <c:pt idx="31768">
                  <c:v>1.007080078125E-3</c:v>
                </c:pt>
                <c:pt idx="31769">
                  <c:v>1.007080078125E-3</c:v>
                </c:pt>
                <c:pt idx="31770">
                  <c:v>1.0068416595458984E-3</c:v>
                </c:pt>
                <c:pt idx="31771">
                  <c:v>1.007080078125E-3</c:v>
                </c:pt>
                <c:pt idx="31772">
                  <c:v>1.007080078125E-3</c:v>
                </c:pt>
                <c:pt idx="31773">
                  <c:v>1.0068416595458984E-3</c:v>
                </c:pt>
                <c:pt idx="31774">
                  <c:v>1.007080078125E-3</c:v>
                </c:pt>
                <c:pt idx="31775">
                  <c:v>1.0080337524414063E-3</c:v>
                </c:pt>
                <c:pt idx="31776">
                  <c:v>1.007080078125E-3</c:v>
                </c:pt>
                <c:pt idx="31777">
                  <c:v>1.0068416595458984E-3</c:v>
                </c:pt>
                <c:pt idx="31778">
                  <c:v>1.007080078125E-3</c:v>
                </c:pt>
                <c:pt idx="31779">
                  <c:v>1.007080078125E-3</c:v>
                </c:pt>
                <c:pt idx="31780">
                  <c:v>1.0068416595458984E-3</c:v>
                </c:pt>
                <c:pt idx="31781">
                  <c:v>1.007080078125E-3</c:v>
                </c:pt>
                <c:pt idx="31782">
                  <c:v>1.007080078125E-3</c:v>
                </c:pt>
                <c:pt idx="31783">
                  <c:v>1.0068416595458984E-3</c:v>
                </c:pt>
                <c:pt idx="31784">
                  <c:v>1.007080078125E-3</c:v>
                </c:pt>
                <c:pt idx="31785">
                  <c:v>1.007080078125E-3</c:v>
                </c:pt>
                <c:pt idx="31786">
                  <c:v>1.0068416595458984E-3</c:v>
                </c:pt>
                <c:pt idx="31787">
                  <c:v>1.007080078125E-3</c:v>
                </c:pt>
                <c:pt idx="31788">
                  <c:v>1.0080337524414063E-3</c:v>
                </c:pt>
                <c:pt idx="31789">
                  <c:v>1.0068416595458984E-3</c:v>
                </c:pt>
                <c:pt idx="31790">
                  <c:v>1.007080078125E-3</c:v>
                </c:pt>
                <c:pt idx="31791">
                  <c:v>1.007080078125E-3</c:v>
                </c:pt>
                <c:pt idx="31792">
                  <c:v>1.0068416595458984E-3</c:v>
                </c:pt>
                <c:pt idx="31793">
                  <c:v>1.007080078125E-3</c:v>
                </c:pt>
                <c:pt idx="31794">
                  <c:v>1.007080078125E-3</c:v>
                </c:pt>
                <c:pt idx="31795">
                  <c:v>1.0068416595458984E-3</c:v>
                </c:pt>
                <c:pt idx="31796">
                  <c:v>1.007080078125E-3</c:v>
                </c:pt>
                <c:pt idx="31797">
                  <c:v>1.007080078125E-3</c:v>
                </c:pt>
                <c:pt idx="31798">
                  <c:v>1.0068416595458984E-3</c:v>
                </c:pt>
                <c:pt idx="31799">
                  <c:v>4.0290355682373047E-3</c:v>
                </c:pt>
                <c:pt idx="31800">
                  <c:v>1.007080078125E-3</c:v>
                </c:pt>
                <c:pt idx="31801">
                  <c:v>1.007080078125E-3</c:v>
                </c:pt>
                <c:pt idx="31802">
                  <c:v>1.0068416595458984E-3</c:v>
                </c:pt>
                <c:pt idx="31803">
                  <c:v>1.007080078125E-3</c:v>
                </c:pt>
                <c:pt idx="31804">
                  <c:v>1.007080078125E-3</c:v>
                </c:pt>
                <c:pt idx="31805">
                  <c:v>1.0068416595458984E-3</c:v>
                </c:pt>
                <c:pt idx="31806">
                  <c:v>1.007080078125E-3</c:v>
                </c:pt>
                <c:pt idx="31807">
                  <c:v>1.007080078125E-3</c:v>
                </c:pt>
                <c:pt idx="31808">
                  <c:v>1.0068416595458984E-3</c:v>
                </c:pt>
                <c:pt idx="31809">
                  <c:v>1.007080078125E-3</c:v>
                </c:pt>
                <c:pt idx="31810">
                  <c:v>1.0080337524414063E-3</c:v>
                </c:pt>
                <c:pt idx="31811">
                  <c:v>1.0068416595458984E-3</c:v>
                </c:pt>
                <c:pt idx="31812">
                  <c:v>1.007080078125E-3</c:v>
                </c:pt>
                <c:pt idx="31813">
                  <c:v>1.007080078125E-3</c:v>
                </c:pt>
                <c:pt idx="31814">
                  <c:v>1.0068416595458984E-3</c:v>
                </c:pt>
                <c:pt idx="31815">
                  <c:v>1.007080078125E-3</c:v>
                </c:pt>
                <c:pt idx="31816">
                  <c:v>1.007080078125E-3</c:v>
                </c:pt>
                <c:pt idx="31817">
                  <c:v>1.0068416595458984E-3</c:v>
                </c:pt>
                <c:pt idx="31818">
                  <c:v>1.007080078125E-3</c:v>
                </c:pt>
                <c:pt idx="31819">
                  <c:v>1.007080078125E-3</c:v>
                </c:pt>
                <c:pt idx="31820">
                  <c:v>1.0068416595458984E-3</c:v>
                </c:pt>
                <c:pt idx="31821">
                  <c:v>1.007080078125E-3</c:v>
                </c:pt>
                <c:pt idx="31822">
                  <c:v>1.0080337524414063E-3</c:v>
                </c:pt>
                <c:pt idx="31823">
                  <c:v>1.007080078125E-3</c:v>
                </c:pt>
                <c:pt idx="31824">
                  <c:v>1.0068416595458984E-3</c:v>
                </c:pt>
                <c:pt idx="31825">
                  <c:v>1.007080078125E-3</c:v>
                </c:pt>
                <c:pt idx="31826">
                  <c:v>1.007080078125E-3</c:v>
                </c:pt>
                <c:pt idx="31827">
                  <c:v>1.0068416595458984E-3</c:v>
                </c:pt>
                <c:pt idx="31828">
                  <c:v>1.007080078125E-3</c:v>
                </c:pt>
                <c:pt idx="31829">
                  <c:v>1.007080078125E-3</c:v>
                </c:pt>
                <c:pt idx="31830">
                  <c:v>1.0068416595458984E-3</c:v>
                </c:pt>
                <c:pt idx="31831">
                  <c:v>1.007080078125E-3</c:v>
                </c:pt>
                <c:pt idx="31832">
                  <c:v>1.007080078125E-3</c:v>
                </c:pt>
                <c:pt idx="31833">
                  <c:v>1.0068416595458984E-3</c:v>
                </c:pt>
                <c:pt idx="31834">
                  <c:v>1.0080337524414063E-3</c:v>
                </c:pt>
                <c:pt idx="31835">
                  <c:v>1.007080078125E-3</c:v>
                </c:pt>
                <c:pt idx="31836">
                  <c:v>1.0068416595458984E-3</c:v>
                </c:pt>
                <c:pt idx="31837">
                  <c:v>1.007080078125E-3</c:v>
                </c:pt>
                <c:pt idx="31838">
                  <c:v>1.007080078125E-3</c:v>
                </c:pt>
                <c:pt idx="31839">
                  <c:v>1.0068416595458984E-3</c:v>
                </c:pt>
                <c:pt idx="31840">
                  <c:v>1.007080078125E-3</c:v>
                </c:pt>
                <c:pt idx="31841">
                  <c:v>1.007080078125E-3</c:v>
                </c:pt>
                <c:pt idx="31842">
                  <c:v>1.0068416595458984E-3</c:v>
                </c:pt>
                <c:pt idx="31843">
                  <c:v>1.007080078125E-3</c:v>
                </c:pt>
                <c:pt idx="31844">
                  <c:v>1.007080078125E-3</c:v>
                </c:pt>
                <c:pt idx="31845">
                  <c:v>1.0068416595458984E-3</c:v>
                </c:pt>
                <c:pt idx="31846">
                  <c:v>1.007080078125E-3</c:v>
                </c:pt>
                <c:pt idx="31847">
                  <c:v>1.0080337524414063E-3</c:v>
                </c:pt>
                <c:pt idx="31848">
                  <c:v>1.007080078125E-3</c:v>
                </c:pt>
                <c:pt idx="31849">
                  <c:v>1.0068416595458984E-3</c:v>
                </c:pt>
                <c:pt idx="31850">
                  <c:v>1.007080078125E-3</c:v>
                </c:pt>
                <c:pt idx="31851">
                  <c:v>1.007080078125E-3</c:v>
                </c:pt>
                <c:pt idx="31852">
                  <c:v>1.0068416595458984E-3</c:v>
                </c:pt>
                <c:pt idx="31853">
                  <c:v>1.007080078125E-3</c:v>
                </c:pt>
                <c:pt idx="31854">
                  <c:v>1.007080078125E-3</c:v>
                </c:pt>
                <c:pt idx="31855">
                  <c:v>1.0068416595458984E-3</c:v>
                </c:pt>
                <c:pt idx="31856">
                  <c:v>1.007080078125E-3</c:v>
                </c:pt>
                <c:pt idx="31857">
                  <c:v>1.007080078125E-3</c:v>
                </c:pt>
                <c:pt idx="31858">
                  <c:v>1.0068416595458984E-3</c:v>
                </c:pt>
                <c:pt idx="31859">
                  <c:v>1.0080337524414063E-3</c:v>
                </c:pt>
                <c:pt idx="31860">
                  <c:v>1.007080078125E-3</c:v>
                </c:pt>
                <c:pt idx="31861">
                  <c:v>1.0068416595458984E-3</c:v>
                </c:pt>
                <c:pt idx="31862">
                  <c:v>1.007080078125E-3</c:v>
                </c:pt>
                <c:pt idx="31863">
                  <c:v>1.007080078125E-3</c:v>
                </c:pt>
                <c:pt idx="31864">
                  <c:v>1.0068416595458984E-3</c:v>
                </c:pt>
                <c:pt idx="31865">
                  <c:v>1.007080078125E-3</c:v>
                </c:pt>
                <c:pt idx="31866">
                  <c:v>1.007080078125E-3</c:v>
                </c:pt>
                <c:pt idx="31867">
                  <c:v>1.0068416595458984E-3</c:v>
                </c:pt>
                <c:pt idx="31868">
                  <c:v>1.007080078125E-3</c:v>
                </c:pt>
                <c:pt idx="31869">
                  <c:v>1.007080078125E-3</c:v>
                </c:pt>
                <c:pt idx="31870">
                  <c:v>1.0068416595458984E-3</c:v>
                </c:pt>
                <c:pt idx="31871">
                  <c:v>1.007080078125E-3</c:v>
                </c:pt>
                <c:pt idx="31872">
                  <c:v>1.0080337524414063E-3</c:v>
                </c:pt>
                <c:pt idx="31873">
                  <c:v>1.007080078125E-3</c:v>
                </c:pt>
                <c:pt idx="31874">
                  <c:v>1.0068416595458984E-3</c:v>
                </c:pt>
                <c:pt idx="31875">
                  <c:v>1.007080078125E-3</c:v>
                </c:pt>
                <c:pt idx="31876">
                  <c:v>1.007080078125E-3</c:v>
                </c:pt>
                <c:pt idx="31877">
                  <c:v>1.0068416595458984E-3</c:v>
                </c:pt>
                <c:pt idx="31878">
                  <c:v>1.007080078125E-3</c:v>
                </c:pt>
                <c:pt idx="31879">
                  <c:v>1.007080078125E-3</c:v>
                </c:pt>
                <c:pt idx="31880">
                  <c:v>1.0068416595458984E-3</c:v>
                </c:pt>
                <c:pt idx="31881">
                  <c:v>1.007080078125E-3</c:v>
                </c:pt>
                <c:pt idx="31882">
                  <c:v>1.007080078125E-3</c:v>
                </c:pt>
                <c:pt idx="31883">
                  <c:v>1.0068416595458984E-3</c:v>
                </c:pt>
                <c:pt idx="31884">
                  <c:v>1.0080337524414063E-3</c:v>
                </c:pt>
                <c:pt idx="31885">
                  <c:v>1.007080078125E-3</c:v>
                </c:pt>
                <c:pt idx="31886">
                  <c:v>1.0068416595458984E-3</c:v>
                </c:pt>
                <c:pt idx="31887">
                  <c:v>1.007080078125E-3</c:v>
                </c:pt>
                <c:pt idx="31888">
                  <c:v>1.007080078125E-3</c:v>
                </c:pt>
                <c:pt idx="31889">
                  <c:v>1.0068416595458984E-3</c:v>
                </c:pt>
                <c:pt idx="31890">
                  <c:v>1.007080078125E-3</c:v>
                </c:pt>
                <c:pt idx="31891">
                  <c:v>1.007080078125E-3</c:v>
                </c:pt>
                <c:pt idx="31892">
                  <c:v>1.0068416595458984E-3</c:v>
                </c:pt>
                <c:pt idx="31893">
                  <c:v>1.007080078125E-3</c:v>
                </c:pt>
                <c:pt idx="31894">
                  <c:v>6.0429573059082031E-3</c:v>
                </c:pt>
                <c:pt idx="31895">
                  <c:v>1.007080078125E-3</c:v>
                </c:pt>
                <c:pt idx="31896">
                  <c:v>1.007080078125E-3</c:v>
                </c:pt>
                <c:pt idx="31897">
                  <c:v>1.0068416595458984E-3</c:v>
                </c:pt>
                <c:pt idx="31898">
                  <c:v>1.007080078125E-3</c:v>
                </c:pt>
                <c:pt idx="31899">
                  <c:v>1.007080078125E-3</c:v>
                </c:pt>
                <c:pt idx="31900">
                  <c:v>1.0068416595458984E-3</c:v>
                </c:pt>
                <c:pt idx="31901">
                  <c:v>1.007080078125E-3</c:v>
                </c:pt>
                <c:pt idx="31902">
                  <c:v>1.007080078125E-3</c:v>
                </c:pt>
                <c:pt idx="31903">
                  <c:v>1.0068416595458984E-3</c:v>
                </c:pt>
                <c:pt idx="31904">
                  <c:v>1.0080337524414063E-3</c:v>
                </c:pt>
                <c:pt idx="31905">
                  <c:v>1.007080078125E-3</c:v>
                </c:pt>
                <c:pt idx="31906">
                  <c:v>1.0068416595458984E-3</c:v>
                </c:pt>
                <c:pt idx="31907">
                  <c:v>1.007080078125E-3</c:v>
                </c:pt>
                <c:pt idx="31908">
                  <c:v>1.007080078125E-3</c:v>
                </c:pt>
                <c:pt idx="31909">
                  <c:v>1.0068416595458984E-3</c:v>
                </c:pt>
                <c:pt idx="31910">
                  <c:v>1.007080078125E-3</c:v>
                </c:pt>
                <c:pt idx="31911">
                  <c:v>1.007080078125E-3</c:v>
                </c:pt>
                <c:pt idx="31912">
                  <c:v>1.0068416595458984E-3</c:v>
                </c:pt>
                <c:pt idx="31913">
                  <c:v>1.007080078125E-3</c:v>
                </c:pt>
                <c:pt idx="31914">
                  <c:v>1.007080078125E-3</c:v>
                </c:pt>
                <c:pt idx="31915">
                  <c:v>1.0068416595458984E-3</c:v>
                </c:pt>
                <c:pt idx="31916">
                  <c:v>1.007080078125E-3</c:v>
                </c:pt>
                <c:pt idx="31917">
                  <c:v>1.0080337524414063E-3</c:v>
                </c:pt>
                <c:pt idx="31918">
                  <c:v>1.007080078125E-3</c:v>
                </c:pt>
                <c:pt idx="31919">
                  <c:v>1.0068416595458984E-3</c:v>
                </c:pt>
                <c:pt idx="31920">
                  <c:v>1.007080078125E-3</c:v>
                </c:pt>
                <c:pt idx="31921">
                  <c:v>1.007080078125E-3</c:v>
                </c:pt>
                <c:pt idx="31922">
                  <c:v>1.0068416595458984E-3</c:v>
                </c:pt>
                <c:pt idx="31923">
                  <c:v>1.007080078125E-3</c:v>
                </c:pt>
                <c:pt idx="31924">
                  <c:v>1.007080078125E-3</c:v>
                </c:pt>
                <c:pt idx="31925">
                  <c:v>1.0068416595458984E-3</c:v>
                </c:pt>
                <c:pt idx="31926">
                  <c:v>1.007080078125E-3</c:v>
                </c:pt>
                <c:pt idx="31927">
                  <c:v>1.007080078125E-3</c:v>
                </c:pt>
                <c:pt idx="31928">
                  <c:v>1.0068416595458984E-3</c:v>
                </c:pt>
                <c:pt idx="31929">
                  <c:v>1.0080337524414063E-3</c:v>
                </c:pt>
                <c:pt idx="31930">
                  <c:v>1.007080078125E-3</c:v>
                </c:pt>
                <c:pt idx="31931">
                  <c:v>1.0068416595458984E-3</c:v>
                </c:pt>
                <c:pt idx="31932">
                  <c:v>1.007080078125E-3</c:v>
                </c:pt>
                <c:pt idx="31933">
                  <c:v>1.007080078125E-3</c:v>
                </c:pt>
                <c:pt idx="31934">
                  <c:v>1.0068416595458984E-3</c:v>
                </c:pt>
                <c:pt idx="31935">
                  <c:v>1.007080078125E-3</c:v>
                </c:pt>
                <c:pt idx="31936">
                  <c:v>1.007080078125E-3</c:v>
                </c:pt>
                <c:pt idx="31937">
                  <c:v>1.0068416595458984E-3</c:v>
                </c:pt>
                <c:pt idx="31938">
                  <c:v>1.007080078125E-3</c:v>
                </c:pt>
                <c:pt idx="31939">
                  <c:v>1.007080078125E-3</c:v>
                </c:pt>
                <c:pt idx="31940">
                  <c:v>1.0068416595458984E-3</c:v>
                </c:pt>
                <c:pt idx="31941">
                  <c:v>1.007080078125E-3</c:v>
                </c:pt>
                <c:pt idx="31942">
                  <c:v>1.0080337524414063E-3</c:v>
                </c:pt>
                <c:pt idx="31943">
                  <c:v>1.007080078125E-3</c:v>
                </c:pt>
                <c:pt idx="31944">
                  <c:v>1.0068416595458984E-3</c:v>
                </c:pt>
                <c:pt idx="31945">
                  <c:v>1.007080078125E-3</c:v>
                </c:pt>
                <c:pt idx="31946">
                  <c:v>1.007080078125E-3</c:v>
                </c:pt>
                <c:pt idx="31947">
                  <c:v>1.0068416595458984E-3</c:v>
                </c:pt>
                <c:pt idx="31948">
                  <c:v>1.007080078125E-3</c:v>
                </c:pt>
                <c:pt idx="31949">
                  <c:v>1.007080078125E-3</c:v>
                </c:pt>
                <c:pt idx="31950">
                  <c:v>1.0068416595458984E-3</c:v>
                </c:pt>
                <c:pt idx="31951">
                  <c:v>1.007080078125E-3</c:v>
                </c:pt>
                <c:pt idx="31952">
                  <c:v>1.007080078125E-3</c:v>
                </c:pt>
                <c:pt idx="31953">
                  <c:v>1.0068416595458984E-3</c:v>
                </c:pt>
                <c:pt idx="31954">
                  <c:v>1.0080337524414063E-3</c:v>
                </c:pt>
                <c:pt idx="31955">
                  <c:v>1.007080078125E-3</c:v>
                </c:pt>
                <c:pt idx="31956">
                  <c:v>1.0068416595458984E-3</c:v>
                </c:pt>
                <c:pt idx="31957">
                  <c:v>1.007080078125E-3</c:v>
                </c:pt>
                <c:pt idx="31958">
                  <c:v>1.007080078125E-3</c:v>
                </c:pt>
                <c:pt idx="31959">
                  <c:v>1.0068416595458984E-3</c:v>
                </c:pt>
                <c:pt idx="31960">
                  <c:v>1.007080078125E-3</c:v>
                </c:pt>
                <c:pt idx="31961">
                  <c:v>3.0210018157958984E-3</c:v>
                </c:pt>
                <c:pt idx="31962">
                  <c:v>1.007080078125E-3</c:v>
                </c:pt>
                <c:pt idx="31963">
                  <c:v>1.0068416595458984E-3</c:v>
                </c:pt>
                <c:pt idx="31964">
                  <c:v>1.007080078125E-3</c:v>
                </c:pt>
                <c:pt idx="31965">
                  <c:v>1.0080337524414063E-3</c:v>
                </c:pt>
                <c:pt idx="31966">
                  <c:v>1.007080078125E-3</c:v>
                </c:pt>
                <c:pt idx="31967">
                  <c:v>1.0068416595458984E-3</c:v>
                </c:pt>
                <c:pt idx="31968">
                  <c:v>1.007080078125E-3</c:v>
                </c:pt>
                <c:pt idx="31969">
                  <c:v>1.007080078125E-3</c:v>
                </c:pt>
                <c:pt idx="31970">
                  <c:v>1.0068416595458984E-3</c:v>
                </c:pt>
                <c:pt idx="31971">
                  <c:v>1.007080078125E-3</c:v>
                </c:pt>
                <c:pt idx="31972">
                  <c:v>1.007080078125E-3</c:v>
                </c:pt>
                <c:pt idx="31973">
                  <c:v>1.0068416595458984E-3</c:v>
                </c:pt>
                <c:pt idx="31974">
                  <c:v>1.007080078125E-3</c:v>
                </c:pt>
                <c:pt idx="31975">
                  <c:v>1.007080078125E-3</c:v>
                </c:pt>
                <c:pt idx="31976">
                  <c:v>1.0068416595458984E-3</c:v>
                </c:pt>
                <c:pt idx="31977">
                  <c:v>1.0080337524414063E-3</c:v>
                </c:pt>
                <c:pt idx="31978">
                  <c:v>1.007080078125E-3</c:v>
                </c:pt>
                <c:pt idx="31979">
                  <c:v>1.0068416595458984E-3</c:v>
                </c:pt>
                <c:pt idx="31980">
                  <c:v>1.007080078125E-3</c:v>
                </c:pt>
                <c:pt idx="31981">
                  <c:v>1.007080078125E-3</c:v>
                </c:pt>
                <c:pt idx="31982">
                  <c:v>1.0068416595458984E-3</c:v>
                </c:pt>
                <c:pt idx="31983">
                  <c:v>1.007080078125E-3</c:v>
                </c:pt>
                <c:pt idx="31984">
                  <c:v>1.007080078125E-3</c:v>
                </c:pt>
                <c:pt idx="31985">
                  <c:v>1.0068416595458984E-3</c:v>
                </c:pt>
                <c:pt idx="31986">
                  <c:v>1.007080078125E-3</c:v>
                </c:pt>
                <c:pt idx="31987">
                  <c:v>1.007080078125E-3</c:v>
                </c:pt>
                <c:pt idx="31988">
                  <c:v>1.0068416595458984E-3</c:v>
                </c:pt>
                <c:pt idx="31989">
                  <c:v>1.007080078125E-3</c:v>
                </c:pt>
                <c:pt idx="31990">
                  <c:v>1.0080337524414063E-3</c:v>
                </c:pt>
                <c:pt idx="31991">
                  <c:v>1.007080078125E-3</c:v>
                </c:pt>
                <c:pt idx="31992">
                  <c:v>1.0068416595458984E-3</c:v>
                </c:pt>
                <c:pt idx="31993">
                  <c:v>1.007080078125E-3</c:v>
                </c:pt>
                <c:pt idx="31994">
                  <c:v>1.007080078125E-3</c:v>
                </c:pt>
                <c:pt idx="31995">
                  <c:v>1.0068416595458984E-3</c:v>
                </c:pt>
                <c:pt idx="31996">
                  <c:v>1.007080078125E-3</c:v>
                </c:pt>
                <c:pt idx="31997">
                  <c:v>1.007080078125E-3</c:v>
                </c:pt>
                <c:pt idx="31998">
                  <c:v>1.0068416595458984E-3</c:v>
                </c:pt>
                <c:pt idx="31999">
                  <c:v>1.007080078125E-3</c:v>
                </c:pt>
                <c:pt idx="32000">
                  <c:v>1.007080078125E-3</c:v>
                </c:pt>
                <c:pt idx="32001">
                  <c:v>1.0068416595458984E-3</c:v>
                </c:pt>
                <c:pt idx="32002">
                  <c:v>1.0080337524414063E-3</c:v>
                </c:pt>
                <c:pt idx="32003">
                  <c:v>1.007080078125E-3</c:v>
                </c:pt>
                <c:pt idx="32004">
                  <c:v>1.0068416595458984E-3</c:v>
                </c:pt>
                <c:pt idx="32005">
                  <c:v>1.007080078125E-3</c:v>
                </c:pt>
                <c:pt idx="32006">
                  <c:v>1.007080078125E-3</c:v>
                </c:pt>
                <c:pt idx="32007">
                  <c:v>1.0068416595458984E-3</c:v>
                </c:pt>
                <c:pt idx="32008">
                  <c:v>1.007080078125E-3</c:v>
                </c:pt>
                <c:pt idx="32009">
                  <c:v>1.007080078125E-3</c:v>
                </c:pt>
                <c:pt idx="32010">
                  <c:v>1.0068416595458984E-3</c:v>
                </c:pt>
                <c:pt idx="32011">
                  <c:v>1.007080078125E-3</c:v>
                </c:pt>
                <c:pt idx="32012">
                  <c:v>1.007080078125E-3</c:v>
                </c:pt>
                <c:pt idx="32013">
                  <c:v>1.0068416595458984E-3</c:v>
                </c:pt>
                <c:pt idx="32014">
                  <c:v>1.007080078125E-3</c:v>
                </c:pt>
                <c:pt idx="32015">
                  <c:v>1.0080337524414063E-3</c:v>
                </c:pt>
                <c:pt idx="32016">
                  <c:v>1.007080078125E-3</c:v>
                </c:pt>
                <c:pt idx="32017">
                  <c:v>1.0068416595458984E-3</c:v>
                </c:pt>
                <c:pt idx="32018">
                  <c:v>1.007080078125E-3</c:v>
                </c:pt>
                <c:pt idx="32019">
                  <c:v>1.007080078125E-3</c:v>
                </c:pt>
                <c:pt idx="32020">
                  <c:v>1.0068416595458984E-3</c:v>
                </c:pt>
                <c:pt idx="32021">
                  <c:v>1.007080078125E-3</c:v>
                </c:pt>
                <c:pt idx="32022">
                  <c:v>1.007080078125E-3</c:v>
                </c:pt>
                <c:pt idx="32023">
                  <c:v>1.0068416595458984E-3</c:v>
                </c:pt>
                <c:pt idx="32024">
                  <c:v>1.007080078125E-3</c:v>
                </c:pt>
                <c:pt idx="32025">
                  <c:v>1.007080078125E-3</c:v>
                </c:pt>
                <c:pt idx="32026">
                  <c:v>1.0068416595458984E-3</c:v>
                </c:pt>
                <c:pt idx="32027">
                  <c:v>1.0080337524414063E-3</c:v>
                </c:pt>
                <c:pt idx="32028">
                  <c:v>1.007080078125E-3</c:v>
                </c:pt>
                <c:pt idx="32029">
                  <c:v>1.0068416595458984E-3</c:v>
                </c:pt>
                <c:pt idx="32030">
                  <c:v>1.007080078125E-3</c:v>
                </c:pt>
                <c:pt idx="32031">
                  <c:v>1.007080078125E-3</c:v>
                </c:pt>
                <c:pt idx="32032">
                  <c:v>1.0068416595458984E-3</c:v>
                </c:pt>
                <c:pt idx="32033">
                  <c:v>1.007080078125E-3</c:v>
                </c:pt>
                <c:pt idx="32034">
                  <c:v>1.007080078125E-3</c:v>
                </c:pt>
                <c:pt idx="32035">
                  <c:v>1.0068416595458984E-3</c:v>
                </c:pt>
                <c:pt idx="32036">
                  <c:v>1.007080078125E-3</c:v>
                </c:pt>
                <c:pt idx="32037">
                  <c:v>1.007080078125E-3</c:v>
                </c:pt>
                <c:pt idx="32038">
                  <c:v>1.0068416595458984E-3</c:v>
                </c:pt>
                <c:pt idx="32039">
                  <c:v>1.007080078125E-3</c:v>
                </c:pt>
                <c:pt idx="32040">
                  <c:v>1.0080337524414063E-3</c:v>
                </c:pt>
                <c:pt idx="32041">
                  <c:v>1.007080078125E-3</c:v>
                </c:pt>
                <c:pt idx="32042">
                  <c:v>1.0068416595458984E-3</c:v>
                </c:pt>
                <c:pt idx="32043">
                  <c:v>1.007080078125E-3</c:v>
                </c:pt>
                <c:pt idx="32044">
                  <c:v>1.007080078125E-3</c:v>
                </c:pt>
                <c:pt idx="32045">
                  <c:v>1.0068416595458984E-3</c:v>
                </c:pt>
                <c:pt idx="32046">
                  <c:v>1.007080078125E-3</c:v>
                </c:pt>
                <c:pt idx="32047">
                  <c:v>1.007080078125E-3</c:v>
                </c:pt>
                <c:pt idx="32048">
                  <c:v>1.0068416595458984E-3</c:v>
                </c:pt>
                <c:pt idx="32049">
                  <c:v>1.007080078125E-3</c:v>
                </c:pt>
                <c:pt idx="32050">
                  <c:v>1.0068416595458984E-3</c:v>
                </c:pt>
                <c:pt idx="32051">
                  <c:v>1.007080078125E-3</c:v>
                </c:pt>
                <c:pt idx="32052">
                  <c:v>1.0080337524414063E-3</c:v>
                </c:pt>
                <c:pt idx="32053">
                  <c:v>1.007080078125E-3</c:v>
                </c:pt>
                <c:pt idx="32054">
                  <c:v>1.0068416595458984E-3</c:v>
                </c:pt>
                <c:pt idx="32055">
                  <c:v>1.007080078125E-3</c:v>
                </c:pt>
                <c:pt idx="32056">
                  <c:v>1.007080078125E-3</c:v>
                </c:pt>
                <c:pt idx="32057">
                  <c:v>1.0068416595458984E-3</c:v>
                </c:pt>
                <c:pt idx="32058">
                  <c:v>1.007080078125E-3</c:v>
                </c:pt>
                <c:pt idx="32059">
                  <c:v>1.007080078125E-3</c:v>
                </c:pt>
                <c:pt idx="32060">
                  <c:v>1.0068416595458984E-3</c:v>
                </c:pt>
                <c:pt idx="32061">
                  <c:v>1.007080078125E-3</c:v>
                </c:pt>
                <c:pt idx="32062">
                  <c:v>1.007080078125E-3</c:v>
                </c:pt>
                <c:pt idx="32063">
                  <c:v>1.0068416595458984E-3</c:v>
                </c:pt>
                <c:pt idx="32064">
                  <c:v>1.007080078125E-3</c:v>
                </c:pt>
                <c:pt idx="32065">
                  <c:v>1.0080337524414063E-3</c:v>
                </c:pt>
                <c:pt idx="32066">
                  <c:v>1.007080078125E-3</c:v>
                </c:pt>
                <c:pt idx="32067">
                  <c:v>1.0068416595458984E-3</c:v>
                </c:pt>
                <c:pt idx="32068">
                  <c:v>1.007080078125E-3</c:v>
                </c:pt>
                <c:pt idx="32069">
                  <c:v>1.007080078125E-3</c:v>
                </c:pt>
                <c:pt idx="32070">
                  <c:v>1.0068416595458984E-3</c:v>
                </c:pt>
                <c:pt idx="32071">
                  <c:v>1.007080078125E-3</c:v>
                </c:pt>
                <c:pt idx="32072">
                  <c:v>1.0068416595458984E-3</c:v>
                </c:pt>
                <c:pt idx="32073">
                  <c:v>1.007080078125E-3</c:v>
                </c:pt>
                <c:pt idx="32074">
                  <c:v>1.007080078125E-3</c:v>
                </c:pt>
                <c:pt idx="32075">
                  <c:v>1.0068416595458984E-3</c:v>
                </c:pt>
                <c:pt idx="32076">
                  <c:v>1.007080078125E-3</c:v>
                </c:pt>
                <c:pt idx="32077">
                  <c:v>1.0080337524414063E-3</c:v>
                </c:pt>
                <c:pt idx="32078">
                  <c:v>1.007080078125E-3</c:v>
                </c:pt>
                <c:pt idx="32079">
                  <c:v>1.0068416595458984E-3</c:v>
                </c:pt>
                <c:pt idx="32080">
                  <c:v>1.007080078125E-3</c:v>
                </c:pt>
                <c:pt idx="32081">
                  <c:v>1.007080078125E-3</c:v>
                </c:pt>
                <c:pt idx="32082">
                  <c:v>1.0068416595458984E-3</c:v>
                </c:pt>
                <c:pt idx="32083">
                  <c:v>1.007080078125E-3</c:v>
                </c:pt>
                <c:pt idx="32084">
                  <c:v>1.007080078125E-3</c:v>
                </c:pt>
                <c:pt idx="32085">
                  <c:v>1.0068416595458984E-3</c:v>
                </c:pt>
                <c:pt idx="32086">
                  <c:v>1.007080078125E-3</c:v>
                </c:pt>
                <c:pt idx="32087">
                  <c:v>1.007080078125E-3</c:v>
                </c:pt>
                <c:pt idx="32088">
                  <c:v>1.0068416595458984E-3</c:v>
                </c:pt>
                <c:pt idx="32089">
                  <c:v>1.007080078125E-3</c:v>
                </c:pt>
                <c:pt idx="32090">
                  <c:v>1.0080337524414063E-3</c:v>
                </c:pt>
                <c:pt idx="32091">
                  <c:v>1.007080078125E-3</c:v>
                </c:pt>
                <c:pt idx="32092">
                  <c:v>1.0068416595458984E-3</c:v>
                </c:pt>
                <c:pt idx="32093">
                  <c:v>1.007080078125E-3</c:v>
                </c:pt>
                <c:pt idx="32094">
                  <c:v>1.0068416595458984E-3</c:v>
                </c:pt>
                <c:pt idx="32095">
                  <c:v>1.007080078125E-3</c:v>
                </c:pt>
                <c:pt idx="32096">
                  <c:v>1.007080078125E-3</c:v>
                </c:pt>
                <c:pt idx="32097">
                  <c:v>1.0068416595458984E-3</c:v>
                </c:pt>
                <c:pt idx="32098">
                  <c:v>1.007080078125E-3</c:v>
                </c:pt>
                <c:pt idx="32099">
                  <c:v>1.007080078125E-3</c:v>
                </c:pt>
                <c:pt idx="32100">
                  <c:v>1.0068416595458984E-3</c:v>
                </c:pt>
                <c:pt idx="32101">
                  <c:v>1.007080078125E-3</c:v>
                </c:pt>
                <c:pt idx="32102">
                  <c:v>1.0080337524414063E-3</c:v>
                </c:pt>
                <c:pt idx="32103">
                  <c:v>1.007080078125E-3</c:v>
                </c:pt>
                <c:pt idx="32104">
                  <c:v>1.0068416595458984E-3</c:v>
                </c:pt>
                <c:pt idx="32105">
                  <c:v>1.007080078125E-3</c:v>
                </c:pt>
                <c:pt idx="32106">
                  <c:v>1.007080078125E-3</c:v>
                </c:pt>
                <c:pt idx="32107">
                  <c:v>1.0068416595458984E-3</c:v>
                </c:pt>
                <c:pt idx="32108">
                  <c:v>1.007080078125E-3</c:v>
                </c:pt>
                <c:pt idx="32109">
                  <c:v>1.007080078125E-3</c:v>
                </c:pt>
                <c:pt idx="32110">
                  <c:v>1.0068416595458984E-3</c:v>
                </c:pt>
                <c:pt idx="32111">
                  <c:v>1.007080078125E-3</c:v>
                </c:pt>
                <c:pt idx="32112">
                  <c:v>1.007080078125E-3</c:v>
                </c:pt>
                <c:pt idx="32113">
                  <c:v>1.0068416595458984E-3</c:v>
                </c:pt>
                <c:pt idx="32114">
                  <c:v>1.007080078125E-3</c:v>
                </c:pt>
                <c:pt idx="32115">
                  <c:v>1.0080337524414063E-3</c:v>
                </c:pt>
                <c:pt idx="32116">
                  <c:v>1.0068416595458984E-3</c:v>
                </c:pt>
                <c:pt idx="32117">
                  <c:v>1.007080078125E-3</c:v>
                </c:pt>
                <c:pt idx="32118">
                  <c:v>1.007080078125E-3</c:v>
                </c:pt>
                <c:pt idx="32119">
                  <c:v>1.0068416595458984E-3</c:v>
                </c:pt>
                <c:pt idx="32120">
                  <c:v>1.007080078125E-3</c:v>
                </c:pt>
                <c:pt idx="32121">
                  <c:v>1.007080078125E-3</c:v>
                </c:pt>
                <c:pt idx="32122">
                  <c:v>1.0068416595458984E-3</c:v>
                </c:pt>
                <c:pt idx="32123">
                  <c:v>1.007080078125E-3</c:v>
                </c:pt>
                <c:pt idx="32124">
                  <c:v>1.007080078125E-3</c:v>
                </c:pt>
                <c:pt idx="32125">
                  <c:v>1.0068416595458984E-3</c:v>
                </c:pt>
                <c:pt idx="32126">
                  <c:v>1.007080078125E-3</c:v>
                </c:pt>
                <c:pt idx="32127">
                  <c:v>1.0080337524414063E-3</c:v>
                </c:pt>
                <c:pt idx="32128">
                  <c:v>1.007080078125E-3</c:v>
                </c:pt>
                <c:pt idx="32129">
                  <c:v>1.0068416595458984E-3</c:v>
                </c:pt>
                <c:pt idx="32130">
                  <c:v>1.007080078125E-3</c:v>
                </c:pt>
                <c:pt idx="32131">
                  <c:v>1.007080078125E-3</c:v>
                </c:pt>
                <c:pt idx="32132">
                  <c:v>1.0068416595458984E-3</c:v>
                </c:pt>
                <c:pt idx="32133">
                  <c:v>1.007080078125E-3</c:v>
                </c:pt>
                <c:pt idx="32134">
                  <c:v>1.007080078125E-3</c:v>
                </c:pt>
                <c:pt idx="32135">
                  <c:v>1.0068416595458984E-3</c:v>
                </c:pt>
                <c:pt idx="32136">
                  <c:v>1.007080078125E-3</c:v>
                </c:pt>
                <c:pt idx="32137">
                  <c:v>1.007080078125E-3</c:v>
                </c:pt>
                <c:pt idx="32138">
                  <c:v>1.0068416595458984E-3</c:v>
                </c:pt>
                <c:pt idx="32139">
                  <c:v>1.007080078125E-3</c:v>
                </c:pt>
                <c:pt idx="32140">
                  <c:v>1.0080337524414063E-3</c:v>
                </c:pt>
                <c:pt idx="32141">
                  <c:v>1.0068416595458984E-3</c:v>
                </c:pt>
                <c:pt idx="32142">
                  <c:v>1.007080078125E-3</c:v>
                </c:pt>
                <c:pt idx="32143">
                  <c:v>1.007080078125E-3</c:v>
                </c:pt>
                <c:pt idx="32144">
                  <c:v>1.0068416595458984E-3</c:v>
                </c:pt>
                <c:pt idx="32145">
                  <c:v>1.007080078125E-3</c:v>
                </c:pt>
                <c:pt idx="32146">
                  <c:v>1.007080078125E-3</c:v>
                </c:pt>
                <c:pt idx="32147">
                  <c:v>1.0068416595458984E-3</c:v>
                </c:pt>
                <c:pt idx="32148">
                  <c:v>1.007080078125E-3</c:v>
                </c:pt>
                <c:pt idx="32149">
                  <c:v>5.0361156463623047E-3</c:v>
                </c:pt>
                <c:pt idx="32150">
                  <c:v>1.0068416595458984E-3</c:v>
                </c:pt>
                <c:pt idx="32151">
                  <c:v>1.007080078125E-3</c:v>
                </c:pt>
                <c:pt idx="32152">
                  <c:v>1.007080078125E-3</c:v>
                </c:pt>
                <c:pt idx="32153">
                  <c:v>1.0068416595458984E-3</c:v>
                </c:pt>
                <c:pt idx="32154">
                  <c:v>1.007080078125E-3</c:v>
                </c:pt>
                <c:pt idx="32155">
                  <c:v>1.007080078125E-3</c:v>
                </c:pt>
                <c:pt idx="32156">
                  <c:v>1.0068416595458984E-3</c:v>
                </c:pt>
                <c:pt idx="32157">
                  <c:v>1.007080078125E-3</c:v>
                </c:pt>
                <c:pt idx="32158">
                  <c:v>1.007080078125E-3</c:v>
                </c:pt>
                <c:pt idx="32159">
                  <c:v>1.0068416595458984E-3</c:v>
                </c:pt>
                <c:pt idx="32160">
                  <c:v>1.007080078125E-3</c:v>
                </c:pt>
                <c:pt idx="32161">
                  <c:v>1.0080337524414063E-3</c:v>
                </c:pt>
                <c:pt idx="32162">
                  <c:v>1.0068416595458984E-3</c:v>
                </c:pt>
                <c:pt idx="32163">
                  <c:v>1.007080078125E-3</c:v>
                </c:pt>
                <c:pt idx="32164">
                  <c:v>1.007080078125E-3</c:v>
                </c:pt>
                <c:pt idx="32165">
                  <c:v>1.0068416595458984E-3</c:v>
                </c:pt>
                <c:pt idx="32166">
                  <c:v>1.007080078125E-3</c:v>
                </c:pt>
                <c:pt idx="32167">
                  <c:v>1.007080078125E-3</c:v>
                </c:pt>
                <c:pt idx="32168">
                  <c:v>1.0068416595458984E-3</c:v>
                </c:pt>
                <c:pt idx="32169">
                  <c:v>1.007080078125E-3</c:v>
                </c:pt>
                <c:pt idx="32170">
                  <c:v>1.007080078125E-3</c:v>
                </c:pt>
                <c:pt idx="32171">
                  <c:v>1.0068416595458984E-3</c:v>
                </c:pt>
                <c:pt idx="32172">
                  <c:v>3.0221939086914063E-3</c:v>
                </c:pt>
                <c:pt idx="32173">
                  <c:v>1.0068416595458984E-3</c:v>
                </c:pt>
                <c:pt idx="32174">
                  <c:v>1.007080078125E-3</c:v>
                </c:pt>
                <c:pt idx="32175">
                  <c:v>1.007080078125E-3</c:v>
                </c:pt>
                <c:pt idx="32176">
                  <c:v>1.0068416595458984E-3</c:v>
                </c:pt>
                <c:pt idx="32177">
                  <c:v>1.007080078125E-3</c:v>
                </c:pt>
                <c:pt idx="32178">
                  <c:v>1.007080078125E-3</c:v>
                </c:pt>
                <c:pt idx="32179">
                  <c:v>1.0068416595458984E-3</c:v>
                </c:pt>
                <c:pt idx="32180">
                  <c:v>1.007080078125E-3</c:v>
                </c:pt>
                <c:pt idx="32181">
                  <c:v>1.007080078125E-3</c:v>
                </c:pt>
                <c:pt idx="32182">
                  <c:v>1.0068416595458984E-3</c:v>
                </c:pt>
                <c:pt idx="32183">
                  <c:v>1.007080078125E-3</c:v>
                </c:pt>
                <c:pt idx="32184">
                  <c:v>1.0080337524414063E-3</c:v>
                </c:pt>
                <c:pt idx="32185">
                  <c:v>1.0068416595458984E-3</c:v>
                </c:pt>
                <c:pt idx="32186">
                  <c:v>1.007080078125E-3</c:v>
                </c:pt>
                <c:pt idx="32187">
                  <c:v>1.007080078125E-3</c:v>
                </c:pt>
                <c:pt idx="32188">
                  <c:v>1.0068416595458984E-3</c:v>
                </c:pt>
                <c:pt idx="32189">
                  <c:v>1.007080078125E-3</c:v>
                </c:pt>
                <c:pt idx="32190">
                  <c:v>1.007080078125E-3</c:v>
                </c:pt>
                <c:pt idx="32191">
                  <c:v>1.0068416595458984E-3</c:v>
                </c:pt>
                <c:pt idx="32192">
                  <c:v>1.007080078125E-3</c:v>
                </c:pt>
                <c:pt idx="32193">
                  <c:v>1.007080078125E-3</c:v>
                </c:pt>
                <c:pt idx="32194">
                  <c:v>1.0068416595458984E-3</c:v>
                </c:pt>
                <c:pt idx="32195">
                  <c:v>1.007080078125E-3</c:v>
                </c:pt>
                <c:pt idx="32196">
                  <c:v>1.0080337524414063E-3</c:v>
                </c:pt>
                <c:pt idx="32197">
                  <c:v>1.007080078125E-3</c:v>
                </c:pt>
                <c:pt idx="32198">
                  <c:v>1.0068416595458984E-3</c:v>
                </c:pt>
                <c:pt idx="32199">
                  <c:v>1.007080078125E-3</c:v>
                </c:pt>
                <c:pt idx="32200">
                  <c:v>1.007080078125E-3</c:v>
                </c:pt>
                <c:pt idx="32201">
                  <c:v>1.0068416595458984E-3</c:v>
                </c:pt>
                <c:pt idx="32202">
                  <c:v>1.007080078125E-3</c:v>
                </c:pt>
                <c:pt idx="32203">
                  <c:v>1.007080078125E-3</c:v>
                </c:pt>
                <c:pt idx="32204">
                  <c:v>1.0068416595458984E-3</c:v>
                </c:pt>
                <c:pt idx="32205">
                  <c:v>1.007080078125E-3</c:v>
                </c:pt>
                <c:pt idx="32206">
                  <c:v>1.007080078125E-3</c:v>
                </c:pt>
                <c:pt idx="32207">
                  <c:v>1.0068416595458984E-3</c:v>
                </c:pt>
                <c:pt idx="32208">
                  <c:v>1.007080078125E-3</c:v>
                </c:pt>
                <c:pt idx="32209">
                  <c:v>1.0080337524414063E-3</c:v>
                </c:pt>
                <c:pt idx="32210">
                  <c:v>1.0068416595458984E-3</c:v>
                </c:pt>
                <c:pt idx="32211">
                  <c:v>1.007080078125E-3</c:v>
                </c:pt>
                <c:pt idx="32212">
                  <c:v>1.007080078125E-3</c:v>
                </c:pt>
                <c:pt idx="32213">
                  <c:v>1.0068416595458984E-3</c:v>
                </c:pt>
                <c:pt idx="32214">
                  <c:v>1.007080078125E-3</c:v>
                </c:pt>
                <c:pt idx="32215">
                  <c:v>1.007080078125E-3</c:v>
                </c:pt>
                <c:pt idx="32216">
                  <c:v>1.0068416595458984E-3</c:v>
                </c:pt>
                <c:pt idx="32217">
                  <c:v>1.007080078125E-3</c:v>
                </c:pt>
                <c:pt idx="32218">
                  <c:v>1.007080078125E-3</c:v>
                </c:pt>
                <c:pt idx="32219">
                  <c:v>1.0068416595458984E-3</c:v>
                </c:pt>
                <c:pt idx="32220">
                  <c:v>1.007080078125E-3</c:v>
                </c:pt>
                <c:pt idx="32221">
                  <c:v>1.0080337524414063E-3</c:v>
                </c:pt>
                <c:pt idx="32222">
                  <c:v>1.007080078125E-3</c:v>
                </c:pt>
                <c:pt idx="32223">
                  <c:v>1.0068416595458984E-3</c:v>
                </c:pt>
                <c:pt idx="32224">
                  <c:v>1.007080078125E-3</c:v>
                </c:pt>
                <c:pt idx="32225">
                  <c:v>1.007080078125E-3</c:v>
                </c:pt>
                <c:pt idx="32226">
                  <c:v>1.0068416595458984E-3</c:v>
                </c:pt>
                <c:pt idx="32227">
                  <c:v>1.007080078125E-3</c:v>
                </c:pt>
                <c:pt idx="32228">
                  <c:v>1.007080078125E-3</c:v>
                </c:pt>
                <c:pt idx="32229">
                  <c:v>1.0068416595458984E-3</c:v>
                </c:pt>
                <c:pt idx="32230">
                  <c:v>1.007080078125E-3</c:v>
                </c:pt>
                <c:pt idx="32231">
                  <c:v>1.007080078125E-3</c:v>
                </c:pt>
                <c:pt idx="32232">
                  <c:v>1.0068416595458984E-3</c:v>
                </c:pt>
                <c:pt idx="32233">
                  <c:v>1.007080078125E-3</c:v>
                </c:pt>
                <c:pt idx="32234">
                  <c:v>1.0080337524414063E-3</c:v>
                </c:pt>
                <c:pt idx="32235">
                  <c:v>1.0068416595458984E-3</c:v>
                </c:pt>
                <c:pt idx="32236">
                  <c:v>1.007080078125E-3</c:v>
                </c:pt>
                <c:pt idx="32237">
                  <c:v>1.007080078125E-3</c:v>
                </c:pt>
                <c:pt idx="32238">
                  <c:v>1.0068416595458984E-3</c:v>
                </c:pt>
                <c:pt idx="32239">
                  <c:v>1.007080078125E-3</c:v>
                </c:pt>
                <c:pt idx="32240">
                  <c:v>1.007080078125E-3</c:v>
                </c:pt>
                <c:pt idx="32241">
                  <c:v>1.0068416595458984E-3</c:v>
                </c:pt>
                <c:pt idx="32242">
                  <c:v>1.007080078125E-3</c:v>
                </c:pt>
                <c:pt idx="32243">
                  <c:v>1.007080078125E-3</c:v>
                </c:pt>
                <c:pt idx="32244">
                  <c:v>1.0068416595458984E-3</c:v>
                </c:pt>
                <c:pt idx="32245">
                  <c:v>1.007080078125E-3</c:v>
                </c:pt>
                <c:pt idx="32246">
                  <c:v>1.0080337524414063E-3</c:v>
                </c:pt>
                <c:pt idx="32247">
                  <c:v>1.007080078125E-3</c:v>
                </c:pt>
                <c:pt idx="32248">
                  <c:v>1.0068416595458984E-3</c:v>
                </c:pt>
                <c:pt idx="32249">
                  <c:v>1.007080078125E-3</c:v>
                </c:pt>
                <c:pt idx="32250">
                  <c:v>1.007080078125E-3</c:v>
                </c:pt>
                <c:pt idx="32251">
                  <c:v>1.0068416595458984E-3</c:v>
                </c:pt>
                <c:pt idx="32252">
                  <c:v>1.007080078125E-3</c:v>
                </c:pt>
                <c:pt idx="32253">
                  <c:v>1.007080078125E-3</c:v>
                </c:pt>
                <c:pt idx="32254">
                  <c:v>1.0068416595458984E-3</c:v>
                </c:pt>
                <c:pt idx="32255">
                  <c:v>1.007080078125E-3</c:v>
                </c:pt>
                <c:pt idx="32256">
                  <c:v>1.007080078125E-3</c:v>
                </c:pt>
                <c:pt idx="32257">
                  <c:v>1.0068416595458984E-3</c:v>
                </c:pt>
                <c:pt idx="32258">
                  <c:v>1.007080078125E-3</c:v>
                </c:pt>
                <c:pt idx="32259">
                  <c:v>1.0080337524414063E-3</c:v>
                </c:pt>
                <c:pt idx="32260">
                  <c:v>1.0068416595458984E-3</c:v>
                </c:pt>
                <c:pt idx="32261">
                  <c:v>1.007080078125E-3</c:v>
                </c:pt>
                <c:pt idx="32262">
                  <c:v>1.007080078125E-3</c:v>
                </c:pt>
                <c:pt idx="32263">
                  <c:v>1.0068416595458984E-3</c:v>
                </c:pt>
                <c:pt idx="32264">
                  <c:v>1.007080078125E-3</c:v>
                </c:pt>
                <c:pt idx="32265">
                  <c:v>1.007080078125E-3</c:v>
                </c:pt>
                <c:pt idx="32266">
                  <c:v>1.0068416595458984E-3</c:v>
                </c:pt>
                <c:pt idx="32267">
                  <c:v>1.007080078125E-3</c:v>
                </c:pt>
                <c:pt idx="32268">
                  <c:v>1.007080078125E-3</c:v>
                </c:pt>
                <c:pt idx="32269">
                  <c:v>1.0068416595458984E-3</c:v>
                </c:pt>
                <c:pt idx="32270">
                  <c:v>1.007080078125E-3</c:v>
                </c:pt>
                <c:pt idx="32271">
                  <c:v>1.0080337524414063E-3</c:v>
                </c:pt>
                <c:pt idx="32272">
                  <c:v>1.007080078125E-3</c:v>
                </c:pt>
                <c:pt idx="32273">
                  <c:v>1.0068416595458984E-3</c:v>
                </c:pt>
                <c:pt idx="32274">
                  <c:v>1.007080078125E-3</c:v>
                </c:pt>
                <c:pt idx="32275">
                  <c:v>1.007080078125E-3</c:v>
                </c:pt>
                <c:pt idx="32276">
                  <c:v>1.0068416595458984E-3</c:v>
                </c:pt>
                <c:pt idx="32277">
                  <c:v>1.007080078125E-3</c:v>
                </c:pt>
                <c:pt idx="32278">
                  <c:v>1.007080078125E-3</c:v>
                </c:pt>
                <c:pt idx="32279">
                  <c:v>1.0068416595458984E-3</c:v>
                </c:pt>
                <c:pt idx="32280">
                  <c:v>1.007080078125E-3</c:v>
                </c:pt>
                <c:pt idx="32281">
                  <c:v>1.007080078125E-3</c:v>
                </c:pt>
                <c:pt idx="32282">
                  <c:v>1.0068416595458984E-3</c:v>
                </c:pt>
                <c:pt idx="32283">
                  <c:v>1.007080078125E-3</c:v>
                </c:pt>
                <c:pt idx="32284">
                  <c:v>1.0080337524414063E-3</c:v>
                </c:pt>
                <c:pt idx="32285">
                  <c:v>1.0068416595458984E-3</c:v>
                </c:pt>
                <c:pt idx="32286">
                  <c:v>1.007080078125E-3</c:v>
                </c:pt>
                <c:pt idx="32287">
                  <c:v>1.007080078125E-3</c:v>
                </c:pt>
                <c:pt idx="32288">
                  <c:v>1.0068416595458984E-3</c:v>
                </c:pt>
                <c:pt idx="32289">
                  <c:v>1.007080078125E-3</c:v>
                </c:pt>
                <c:pt idx="32290">
                  <c:v>1.007080078125E-3</c:v>
                </c:pt>
                <c:pt idx="32291">
                  <c:v>1.0068416595458984E-3</c:v>
                </c:pt>
                <c:pt idx="32292">
                  <c:v>1.007080078125E-3</c:v>
                </c:pt>
                <c:pt idx="32293">
                  <c:v>1.007080078125E-3</c:v>
                </c:pt>
                <c:pt idx="32294">
                  <c:v>1.0068416595458984E-3</c:v>
                </c:pt>
                <c:pt idx="32295">
                  <c:v>1.007080078125E-3</c:v>
                </c:pt>
                <c:pt idx="32296">
                  <c:v>1.0080337524414063E-3</c:v>
                </c:pt>
                <c:pt idx="32297">
                  <c:v>1.007080078125E-3</c:v>
                </c:pt>
                <c:pt idx="32298">
                  <c:v>1.0068416595458984E-3</c:v>
                </c:pt>
                <c:pt idx="32299">
                  <c:v>1.007080078125E-3</c:v>
                </c:pt>
                <c:pt idx="32300">
                  <c:v>1.007080078125E-3</c:v>
                </c:pt>
                <c:pt idx="32301">
                  <c:v>1.0068416595458984E-3</c:v>
                </c:pt>
                <c:pt idx="32302">
                  <c:v>1.007080078125E-3</c:v>
                </c:pt>
                <c:pt idx="32303">
                  <c:v>1.007080078125E-3</c:v>
                </c:pt>
                <c:pt idx="32304">
                  <c:v>1.0068416595458984E-3</c:v>
                </c:pt>
                <c:pt idx="32305">
                  <c:v>1.007080078125E-3</c:v>
                </c:pt>
                <c:pt idx="32306">
                  <c:v>1.007080078125E-3</c:v>
                </c:pt>
                <c:pt idx="32307">
                  <c:v>1.0068416595458984E-3</c:v>
                </c:pt>
                <c:pt idx="32308">
                  <c:v>1.007080078125E-3</c:v>
                </c:pt>
                <c:pt idx="32309">
                  <c:v>1.0080337524414063E-3</c:v>
                </c:pt>
                <c:pt idx="32310">
                  <c:v>1.0068416595458984E-3</c:v>
                </c:pt>
                <c:pt idx="32311">
                  <c:v>1.007080078125E-3</c:v>
                </c:pt>
                <c:pt idx="32312">
                  <c:v>1.007080078125E-3</c:v>
                </c:pt>
                <c:pt idx="32313">
                  <c:v>1.0068416595458984E-3</c:v>
                </c:pt>
                <c:pt idx="32314">
                  <c:v>1.007080078125E-3</c:v>
                </c:pt>
                <c:pt idx="32315">
                  <c:v>1.007080078125E-3</c:v>
                </c:pt>
                <c:pt idx="32316">
                  <c:v>1.0068416595458984E-3</c:v>
                </c:pt>
                <c:pt idx="32317">
                  <c:v>1.007080078125E-3</c:v>
                </c:pt>
                <c:pt idx="32318">
                  <c:v>1.007080078125E-3</c:v>
                </c:pt>
                <c:pt idx="32319">
                  <c:v>1.0068416595458984E-3</c:v>
                </c:pt>
                <c:pt idx="32320">
                  <c:v>1.007080078125E-3</c:v>
                </c:pt>
                <c:pt idx="32321">
                  <c:v>1.0080337524414063E-3</c:v>
                </c:pt>
                <c:pt idx="32322">
                  <c:v>1.007080078125E-3</c:v>
                </c:pt>
                <c:pt idx="32323">
                  <c:v>1.0068416595458984E-3</c:v>
                </c:pt>
                <c:pt idx="32324">
                  <c:v>1.007080078125E-3</c:v>
                </c:pt>
                <c:pt idx="32325">
                  <c:v>1.007080078125E-3</c:v>
                </c:pt>
                <c:pt idx="32326">
                  <c:v>1.0068416595458984E-3</c:v>
                </c:pt>
                <c:pt idx="32327">
                  <c:v>1.007080078125E-3</c:v>
                </c:pt>
                <c:pt idx="32328">
                  <c:v>1.007080078125E-3</c:v>
                </c:pt>
                <c:pt idx="32329">
                  <c:v>1.0068416595458984E-3</c:v>
                </c:pt>
                <c:pt idx="32330">
                  <c:v>1.007080078125E-3</c:v>
                </c:pt>
                <c:pt idx="32331">
                  <c:v>1.007080078125E-3</c:v>
                </c:pt>
                <c:pt idx="32332">
                  <c:v>1.0068416595458984E-3</c:v>
                </c:pt>
                <c:pt idx="32333">
                  <c:v>1.0080337524414063E-3</c:v>
                </c:pt>
                <c:pt idx="32334">
                  <c:v>1.007080078125E-3</c:v>
                </c:pt>
                <c:pt idx="32335">
                  <c:v>1.0068416595458984E-3</c:v>
                </c:pt>
                <c:pt idx="32336">
                  <c:v>1.007080078125E-3</c:v>
                </c:pt>
                <c:pt idx="32337">
                  <c:v>1.007080078125E-3</c:v>
                </c:pt>
                <c:pt idx="32338">
                  <c:v>1.0068416595458984E-3</c:v>
                </c:pt>
                <c:pt idx="32339">
                  <c:v>1.007080078125E-3</c:v>
                </c:pt>
                <c:pt idx="32340">
                  <c:v>1.007080078125E-3</c:v>
                </c:pt>
                <c:pt idx="32341">
                  <c:v>1.0068416595458984E-3</c:v>
                </c:pt>
                <c:pt idx="32342">
                  <c:v>1.007080078125E-3</c:v>
                </c:pt>
                <c:pt idx="32343">
                  <c:v>1.007080078125E-3</c:v>
                </c:pt>
                <c:pt idx="32344">
                  <c:v>1.0068416595458984E-3</c:v>
                </c:pt>
                <c:pt idx="32345">
                  <c:v>1.007080078125E-3</c:v>
                </c:pt>
                <c:pt idx="32346">
                  <c:v>1.0080337524414063E-3</c:v>
                </c:pt>
                <c:pt idx="32347">
                  <c:v>1.007080078125E-3</c:v>
                </c:pt>
                <c:pt idx="32348">
                  <c:v>1.0068416595458984E-3</c:v>
                </c:pt>
                <c:pt idx="32349">
                  <c:v>1.007080078125E-3</c:v>
                </c:pt>
                <c:pt idx="32350">
                  <c:v>1.007080078125E-3</c:v>
                </c:pt>
                <c:pt idx="32351">
                  <c:v>1.0068416595458984E-3</c:v>
                </c:pt>
                <c:pt idx="32352">
                  <c:v>1.007080078125E-3</c:v>
                </c:pt>
                <c:pt idx="32353">
                  <c:v>1.007080078125E-3</c:v>
                </c:pt>
                <c:pt idx="32354">
                  <c:v>1.0068416595458984E-3</c:v>
                </c:pt>
                <c:pt idx="32355">
                  <c:v>1.007080078125E-3</c:v>
                </c:pt>
                <c:pt idx="32356">
                  <c:v>1.007080078125E-3</c:v>
                </c:pt>
                <c:pt idx="32357">
                  <c:v>1.0068416595458984E-3</c:v>
                </c:pt>
                <c:pt idx="32358">
                  <c:v>1.0080337524414063E-3</c:v>
                </c:pt>
                <c:pt idx="32359">
                  <c:v>1.007080078125E-3</c:v>
                </c:pt>
                <c:pt idx="32360">
                  <c:v>1.0068416595458984E-3</c:v>
                </c:pt>
                <c:pt idx="32361">
                  <c:v>1.007080078125E-3</c:v>
                </c:pt>
                <c:pt idx="32362">
                  <c:v>1.007080078125E-3</c:v>
                </c:pt>
                <c:pt idx="32363">
                  <c:v>1.0068416595458984E-3</c:v>
                </c:pt>
                <c:pt idx="32364">
                  <c:v>1.007080078125E-3</c:v>
                </c:pt>
                <c:pt idx="32365">
                  <c:v>1.007080078125E-3</c:v>
                </c:pt>
                <c:pt idx="32366">
                  <c:v>1.0068416595458984E-3</c:v>
                </c:pt>
                <c:pt idx="32367">
                  <c:v>1.007080078125E-3</c:v>
                </c:pt>
                <c:pt idx="32368">
                  <c:v>1.007080078125E-3</c:v>
                </c:pt>
                <c:pt idx="32369">
                  <c:v>1.0068416595458984E-3</c:v>
                </c:pt>
                <c:pt idx="32370">
                  <c:v>1.007080078125E-3</c:v>
                </c:pt>
                <c:pt idx="32371">
                  <c:v>1.0080337524414063E-3</c:v>
                </c:pt>
                <c:pt idx="32372">
                  <c:v>1.007080078125E-3</c:v>
                </c:pt>
                <c:pt idx="32373">
                  <c:v>1.0068416595458984E-3</c:v>
                </c:pt>
                <c:pt idx="32374">
                  <c:v>1.007080078125E-3</c:v>
                </c:pt>
                <c:pt idx="32375">
                  <c:v>1.007080078125E-3</c:v>
                </c:pt>
                <c:pt idx="32376">
                  <c:v>1.0068416595458984E-3</c:v>
                </c:pt>
                <c:pt idx="32377">
                  <c:v>1.007080078125E-3</c:v>
                </c:pt>
                <c:pt idx="32378">
                  <c:v>1.007080078125E-3</c:v>
                </c:pt>
                <c:pt idx="32379">
                  <c:v>1.0068416595458984E-3</c:v>
                </c:pt>
                <c:pt idx="32380">
                  <c:v>1.007080078125E-3</c:v>
                </c:pt>
                <c:pt idx="32381">
                  <c:v>1.007080078125E-3</c:v>
                </c:pt>
                <c:pt idx="32382">
                  <c:v>1.0068416595458984E-3</c:v>
                </c:pt>
                <c:pt idx="32383">
                  <c:v>1.0080337524414063E-3</c:v>
                </c:pt>
                <c:pt idx="32384">
                  <c:v>1.007080078125E-3</c:v>
                </c:pt>
                <c:pt idx="32385">
                  <c:v>1.0068416595458984E-3</c:v>
                </c:pt>
                <c:pt idx="32386">
                  <c:v>1.007080078125E-3</c:v>
                </c:pt>
                <c:pt idx="32387">
                  <c:v>1.007080078125E-3</c:v>
                </c:pt>
                <c:pt idx="32388">
                  <c:v>1.0068416595458984E-3</c:v>
                </c:pt>
                <c:pt idx="32389">
                  <c:v>1.007080078125E-3</c:v>
                </c:pt>
                <c:pt idx="32390">
                  <c:v>1.007080078125E-3</c:v>
                </c:pt>
                <c:pt idx="32391">
                  <c:v>1.0068416595458984E-3</c:v>
                </c:pt>
                <c:pt idx="32392">
                  <c:v>1.007080078125E-3</c:v>
                </c:pt>
                <c:pt idx="32393">
                  <c:v>1.007080078125E-3</c:v>
                </c:pt>
                <c:pt idx="32394">
                  <c:v>1.0068416595458984E-3</c:v>
                </c:pt>
                <c:pt idx="32395">
                  <c:v>1.007080078125E-3</c:v>
                </c:pt>
                <c:pt idx="32396">
                  <c:v>1.0080337524414063E-3</c:v>
                </c:pt>
                <c:pt idx="32397">
                  <c:v>1.007080078125E-3</c:v>
                </c:pt>
                <c:pt idx="32398">
                  <c:v>1.0068416595458984E-3</c:v>
                </c:pt>
                <c:pt idx="32399">
                  <c:v>1.007080078125E-3</c:v>
                </c:pt>
                <c:pt idx="32400">
                  <c:v>1.007080078125E-3</c:v>
                </c:pt>
                <c:pt idx="32401">
                  <c:v>1.0068416595458984E-3</c:v>
                </c:pt>
                <c:pt idx="32402">
                  <c:v>1.007080078125E-3</c:v>
                </c:pt>
                <c:pt idx="32403">
                  <c:v>1.007080078125E-3</c:v>
                </c:pt>
                <c:pt idx="32404">
                  <c:v>1.0068416595458984E-3</c:v>
                </c:pt>
                <c:pt idx="32405">
                  <c:v>1.007080078125E-3</c:v>
                </c:pt>
                <c:pt idx="32406">
                  <c:v>1.007080078125E-3</c:v>
                </c:pt>
                <c:pt idx="32407">
                  <c:v>1.0068416595458984E-3</c:v>
                </c:pt>
                <c:pt idx="32408">
                  <c:v>1.0080337524414063E-3</c:v>
                </c:pt>
                <c:pt idx="32409">
                  <c:v>1.007080078125E-3</c:v>
                </c:pt>
                <c:pt idx="32410">
                  <c:v>1.0068416595458984E-3</c:v>
                </c:pt>
                <c:pt idx="32411">
                  <c:v>1.007080078125E-3</c:v>
                </c:pt>
                <c:pt idx="32412">
                  <c:v>1.007080078125E-3</c:v>
                </c:pt>
                <c:pt idx="32413">
                  <c:v>1.0068416595458984E-3</c:v>
                </c:pt>
                <c:pt idx="32414">
                  <c:v>6.0420036315917969E-3</c:v>
                </c:pt>
                <c:pt idx="32415">
                  <c:v>1.007080078125E-3</c:v>
                </c:pt>
                <c:pt idx="32416">
                  <c:v>1.0080337524414063E-3</c:v>
                </c:pt>
                <c:pt idx="32417">
                  <c:v>1.007080078125E-3</c:v>
                </c:pt>
                <c:pt idx="32418">
                  <c:v>1.0068416595458984E-3</c:v>
                </c:pt>
                <c:pt idx="32419">
                  <c:v>1.007080078125E-3</c:v>
                </c:pt>
                <c:pt idx="32420">
                  <c:v>1.007080078125E-3</c:v>
                </c:pt>
                <c:pt idx="32421">
                  <c:v>1.0068416595458984E-3</c:v>
                </c:pt>
                <c:pt idx="32422">
                  <c:v>1.007080078125E-3</c:v>
                </c:pt>
                <c:pt idx="32423">
                  <c:v>1.007080078125E-3</c:v>
                </c:pt>
                <c:pt idx="32424">
                  <c:v>1.0068416595458984E-3</c:v>
                </c:pt>
                <c:pt idx="32425">
                  <c:v>1.007080078125E-3</c:v>
                </c:pt>
                <c:pt idx="32426">
                  <c:v>1.007080078125E-3</c:v>
                </c:pt>
                <c:pt idx="32427">
                  <c:v>1.0068416595458984E-3</c:v>
                </c:pt>
                <c:pt idx="32428">
                  <c:v>1.0080337524414063E-3</c:v>
                </c:pt>
                <c:pt idx="32429">
                  <c:v>1.007080078125E-3</c:v>
                </c:pt>
                <c:pt idx="32430">
                  <c:v>1.0068416595458984E-3</c:v>
                </c:pt>
                <c:pt idx="32431">
                  <c:v>1.007080078125E-3</c:v>
                </c:pt>
                <c:pt idx="32432">
                  <c:v>1.007080078125E-3</c:v>
                </c:pt>
                <c:pt idx="32433">
                  <c:v>1.0068416595458984E-3</c:v>
                </c:pt>
                <c:pt idx="32434">
                  <c:v>1.007080078125E-3</c:v>
                </c:pt>
                <c:pt idx="32435">
                  <c:v>1.007080078125E-3</c:v>
                </c:pt>
                <c:pt idx="32436">
                  <c:v>1.0068416595458984E-3</c:v>
                </c:pt>
                <c:pt idx="32437">
                  <c:v>1.007080078125E-3</c:v>
                </c:pt>
                <c:pt idx="32438">
                  <c:v>1.007080078125E-3</c:v>
                </c:pt>
                <c:pt idx="32439">
                  <c:v>1.0068416595458984E-3</c:v>
                </c:pt>
                <c:pt idx="32440">
                  <c:v>1.007080078125E-3</c:v>
                </c:pt>
                <c:pt idx="32441">
                  <c:v>1.0080337524414063E-3</c:v>
                </c:pt>
                <c:pt idx="32442">
                  <c:v>1.007080078125E-3</c:v>
                </c:pt>
                <c:pt idx="32443">
                  <c:v>1.0068416595458984E-3</c:v>
                </c:pt>
                <c:pt idx="32444">
                  <c:v>1.007080078125E-3</c:v>
                </c:pt>
                <c:pt idx="32445">
                  <c:v>1.007080078125E-3</c:v>
                </c:pt>
                <c:pt idx="32446">
                  <c:v>1.0068416595458984E-3</c:v>
                </c:pt>
                <c:pt idx="32447">
                  <c:v>1.007080078125E-3</c:v>
                </c:pt>
                <c:pt idx="32448">
                  <c:v>1.007080078125E-3</c:v>
                </c:pt>
                <c:pt idx="32449">
                  <c:v>1.0068416595458984E-3</c:v>
                </c:pt>
                <c:pt idx="32450">
                  <c:v>1.007080078125E-3</c:v>
                </c:pt>
                <c:pt idx="32451">
                  <c:v>1.007080078125E-3</c:v>
                </c:pt>
                <c:pt idx="32452">
                  <c:v>1.0068416595458984E-3</c:v>
                </c:pt>
                <c:pt idx="32453">
                  <c:v>1.0080337524414063E-3</c:v>
                </c:pt>
                <c:pt idx="32454">
                  <c:v>1.007080078125E-3</c:v>
                </c:pt>
                <c:pt idx="32455">
                  <c:v>1.0068416595458984E-3</c:v>
                </c:pt>
                <c:pt idx="32456">
                  <c:v>1.007080078125E-3</c:v>
                </c:pt>
                <c:pt idx="32457">
                  <c:v>1.007080078125E-3</c:v>
                </c:pt>
                <c:pt idx="32458">
                  <c:v>1.0068416595458984E-3</c:v>
                </c:pt>
                <c:pt idx="32459">
                  <c:v>1.007080078125E-3</c:v>
                </c:pt>
                <c:pt idx="32460">
                  <c:v>1.007080078125E-3</c:v>
                </c:pt>
                <c:pt idx="32461">
                  <c:v>1.0068416595458984E-3</c:v>
                </c:pt>
                <c:pt idx="32462">
                  <c:v>1.007080078125E-3</c:v>
                </c:pt>
                <c:pt idx="32463">
                  <c:v>1.007080078125E-3</c:v>
                </c:pt>
                <c:pt idx="32464">
                  <c:v>1.0068416595458984E-3</c:v>
                </c:pt>
                <c:pt idx="32465">
                  <c:v>1.007080078125E-3</c:v>
                </c:pt>
                <c:pt idx="32466">
                  <c:v>1.0080337524414063E-3</c:v>
                </c:pt>
                <c:pt idx="32467">
                  <c:v>1.007080078125E-3</c:v>
                </c:pt>
                <c:pt idx="32468">
                  <c:v>1.0068416595458984E-3</c:v>
                </c:pt>
                <c:pt idx="32469">
                  <c:v>1.007080078125E-3</c:v>
                </c:pt>
                <c:pt idx="32470">
                  <c:v>1.007080078125E-3</c:v>
                </c:pt>
                <c:pt idx="32471">
                  <c:v>1.0068416595458984E-3</c:v>
                </c:pt>
                <c:pt idx="32472">
                  <c:v>1.007080078125E-3</c:v>
                </c:pt>
                <c:pt idx="32473">
                  <c:v>1.007080078125E-3</c:v>
                </c:pt>
                <c:pt idx="32474">
                  <c:v>1.0068416595458984E-3</c:v>
                </c:pt>
                <c:pt idx="32475">
                  <c:v>1.007080078125E-3</c:v>
                </c:pt>
                <c:pt idx="32476">
                  <c:v>1.007080078125E-3</c:v>
                </c:pt>
                <c:pt idx="32477">
                  <c:v>1.0068416595458984E-3</c:v>
                </c:pt>
                <c:pt idx="32478">
                  <c:v>1.0080337524414063E-3</c:v>
                </c:pt>
                <c:pt idx="32479">
                  <c:v>1.007080078125E-3</c:v>
                </c:pt>
                <c:pt idx="32480">
                  <c:v>1.0068416595458984E-3</c:v>
                </c:pt>
                <c:pt idx="32481">
                  <c:v>1.007080078125E-3</c:v>
                </c:pt>
                <c:pt idx="32482">
                  <c:v>1.007080078125E-3</c:v>
                </c:pt>
                <c:pt idx="32483">
                  <c:v>1.0068416595458984E-3</c:v>
                </c:pt>
                <c:pt idx="32484">
                  <c:v>1.007080078125E-3</c:v>
                </c:pt>
                <c:pt idx="32485">
                  <c:v>1.007080078125E-3</c:v>
                </c:pt>
                <c:pt idx="32486">
                  <c:v>1.0068416595458984E-3</c:v>
                </c:pt>
                <c:pt idx="32487">
                  <c:v>1.007080078125E-3</c:v>
                </c:pt>
                <c:pt idx="32488">
                  <c:v>1.007080078125E-3</c:v>
                </c:pt>
                <c:pt idx="32489">
                  <c:v>1.0068416595458984E-3</c:v>
                </c:pt>
                <c:pt idx="32490">
                  <c:v>1.007080078125E-3</c:v>
                </c:pt>
                <c:pt idx="32491">
                  <c:v>1.0080337524414063E-3</c:v>
                </c:pt>
                <c:pt idx="32492">
                  <c:v>1.007080078125E-3</c:v>
                </c:pt>
                <c:pt idx="32493">
                  <c:v>1.0068416595458984E-3</c:v>
                </c:pt>
                <c:pt idx="32494">
                  <c:v>1.007080078125E-3</c:v>
                </c:pt>
                <c:pt idx="32495">
                  <c:v>1.007080078125E-3</c:v>
                </c:pt>
                <c:pt idx="32496">
                  <c:v>1.0068416595458984E-3</c:v>
                </c:pt>
                <c:pt idx="32497">
                  <c:v>1.007080078125E-3</c:v>
                </c:pt>
                <c:pt idx="32498">
                  <c:v>1.007080078125E-3</c:v>
                </c:pt>
                <c:pt idx="32499">
                  <c:v>1.0068416595458984E-3</c:v>
                </c:pt>
                <c:pt idx="32500">
                  <c:v>1.007080078125E-3</c:v>
                </c:pt>
                <c:pt idx="32501">
                  <c:v>1.007080078125E-3</c:v>
                </c:pt>
                <c:pt idx="32502">
                  <c:v>1.0068416595458984E-3</c:v>
                </c:pt>
                <c:pt idx="32503">
                  <c:v>1.0080337524414063E-3</c:v>
                </c:pt>
                <c:pt idx="32504">
                  <c:v>1.007080078125E-3</c:v>
                </c:pt>
                <c:pt idx="32505">
                  <c:v>1.0068416595458984E-3</c:v>
                </c:pt>
                <c:pt idx="32506">
                  <c:v>1.007080078125E-3</c:v>
                </c:pt>
                <c:pt idx="32507">
                  <c:v>1.007080078125E-3</c:v>
                </c:pt>
                <c:pt idx="32508">
                  <c:v>1.0068416595458984E-3</c:v>
                </c:pt>
                <c:pt idx="32509">
                  <c:v>1.007080078125E-3</c:v>
                </c:pt>
                <c:pt idx="32510">
                  <c:v>1.007080078125E-3</c:v>
                </c:pt>
                <c:pt idx="32511">
                  <c:v>1.0068416595458984E-3</c:v>
                </c:pt>
                <c:pt idx="32512">
                  <c:v>1.007080078125E-3</c:v>
                </c:pt>
                <c:pt idx="32513">
                  <c:v>1.007080078125E-3</c:v>
                </c:pt>
                <c:pt idx="32514">
                  <c:v>1.0068416595458984E-3</c:v>
                </c:pt>
                <c:pt idx="32515">
                  <c:v>1.007080078125E-3</c:v>
                </c:pt>
                <c:pt idx="32516">
                  <c:v>1.0080337524414063E-3</c:v>
                </c:pt>
                <c:pt idx="32517">
                  <c:v>1.007080078125E-3</c:v>
                </c:pt>
                <c:pt idx="32518">
                  <c:v>1.0068416595458984E-3</c:v>
                </c:pt>
                <c:pt idx="32519">
                  <c:v>1.007080078125E-3</c:v>
                </c:pt>
                <c:pt idx="32520">
                  <c:v>1.007080078125E-3</c:v>
                </c:pt>
                <c:pt idx="32521">
                  <c:v>1.0068416595458984E-3</c:v>
                </c:pt>
                <c:pt idx="32522">
                  <c:v>1.007080078125E-3</c:v>
                </c:pt>
                <c:pt idx="32523">
                  <c:v>1.007080078125E-3</c:v>
                </c:pt>
                <c:pt idx="32524">
                  <c:v>1.0068416595458984E-3</c:v>
                </c:pt>
                <c:pt idx="32525">
                  <c:v>1.007080078125E-3</c:v>
                </c:pt>
                <c:pt idx="32526">
                  <c:v>1.007080078125E-3</c:v>
                </c:pt>
                <c:pt idx="32527">
                  <c:v>1.0068416595458984E-3</c:v>
                </c:pt>
                <c:pt idx="32528">
                  <c:v>1.0080337524414063E-3</c:v>
                </c:pt>
                <c:pt idx="32529">
                  <c:v>1.007080078125E-3</c:v>
                </c:pt>
                <c:pt idx="32530">
                  <c:v>1.0068416595458984E-3</c:v>
                </c:pt>
                <c:pt idx="32531">
                  <c:v>1.007080078125E-3</c:v>
                </c:pt>
                <c:pt idx="32532">
                  <c:v>1.007080078125E-3</c:v>
                </c:pt>
                <c:pt idx="32533">
                  <c:v>1.0068416595458984E-3</c:v>
                </c:pt>
                <c:pt idx="32534">
                  <c:v>1.007080078125E-3</c:v>
                </c:pt>
                <c:pt idx="32535">
                  <c:v>1.007080078125E-3</c:v>
                </c:pt>
                <c:pt idx="32536">
                  <c:v>1.0068416595458984E-3</c:v>
                </c:pt>
                <c:pt idx="32537">
                  <c:v>1.007080078125E-3</c:v>
                </c:pt>
                <c:pt idx="32538">
                  <c:v>1.007080078125E-3</c:v>
                </c:pt>
                <c:pt idx="32539">
                  <c:v>1.0068416595458984E-3</c:v>
                </c:pt>
                <c:pt idx="32540">
                  <c:v>1.007080078125E-3</c:v>
                </c:pt>
                <c:pt idx="32541">
                  <c:v>1.0080337524414063E-3</c:v>
                </c:pt>
                <c:pt idx="32542">
                  <c:v>1.007080078125E-3</c:v>
                </c:pt>
                <c:pt idx="32543">
                  <c:v>1.0068416595458984E-3</c:v>
                </c:pt>
                <c:pt idx="32544">
                  <c:v>1.007080078125E-3</c:v>
                </c:pt>
                <c:pt idx="32545">
                  <c:v>1.007080078125E-3</c:v>
                </c:pt>
                <c:pt idx="32546">
                  <c:v>1.0068416595458984E-3</c:v>
                </c:pt>
                <c:pt idx="32547">
                  <c:v>1.007080078125E-3</c:v>
                </c:pt>
                <c:pt idx="32548">
                  <c:v>1.007080078125E-3</c:v>
                </c:pt>
                <c:pt idx="32549">
                  <c:v>1.0068416595458984E-3</c:v>
                </c:pt>
                <c:pt idx="32550">
                  <c:v>1.007080078125E-3</c:v>
                </c:pt>
                <c:pt idx="32551">
                  <c:v>1.0068416595458984E-3</c:v>
                </c:pt>
                <c:pt idx="32552">
                  <c:v>1.007080078125E-3</c:v>
                </c:pt>
                <c:pt idx="32553">
                  <c:v>1.0080337524414063E-3</c:v>
                </c:pt>
                <c:pt idx="32554">
                  <c:v>1.007080078125E-3</c:v>
                </c:pt>
                <c:pt idx="32555">
                  <c:v>1.0068416595458984E-3</c:v>
                </c:pt>
                <c:pt idx="32556">
                  <c:v>1.007080078125E-3</c:v>
                </c:pt>
                <c:pt idx="32557">
                  <c:v>1.007080078125E-3</c:v>
                </c:pt>
                <c:pt idx="32558">
                  <c:v>1.0068416595458984E-3</c:v>
                </c:pt>
                <c:pt idx="32559">
                  <c:v>1.007080078125E-3</c:v>
                </c:pt>
                <c:pt idx="32560">
                  <c:v>1.007080078125E-3</c:v>
                </c:pt>
                <c:pt idx="32561">
                  <c:v>1.0068416595458984E-3</c:v>
                </c:pt>
                <c:pt idx="32562">
                  <c:v>1.007080078125E-3</c:v>
                </c:pt>
                <c:pt idx="32563">
                  <c:v>1.007080078125E-3</c:v>
                </c:pt>
                <c:pt idx="32564">
                  <c:v>1.0068416595458984E-3</c:v>
                </c:pt>
                <c:pt idx="32565">
                  <c:v>1.007080078125E-3</c:v>
                </c:pt>
                <c:pt idx="32566">
                  <c:v>1.0080337524414063E-3</c:v>
                </c:pt>
                <c:pt idx="32567">
                  <c:v>1.007080078125E-3</c:v>
                </c:pt>
                <c:pt idx="32568">
                  <c:v>1.0068416595458984E-3</c:v>
                </c:pt>
                <c:pt idx="32569">
                  <c:v>1.007080078125E-3</c:v>
                </c:pt>
                <c:pt idx="32570">
                  <c:v>1.007080078125E-3</c:v>
                </c:pt>
                <c:pt idx="32571">
                  <c:v>1.0068416595458984E-3</c:v>
                </c:pt>
                <c:pt idx="32572">
                  <c:v>1.007080078125E-3</c:v>
                </c:pt>
                <c:pt idx="32573">
                  <c:v>1.0068416595458984E-3</c:v>
                </c:pt>
                <c:pt idx="32574">
                  <c:v>1.007080078125E-3</c:v>
                </c:pt>
                <c:pt idx="32575">
                  <c:v>1.007080078125E-3</c:v>
                </c:pt>
                <c:pt idx="32576">
                  <c:v>1.0068416595458984E-3</c:v>
                </c:pt>
                <c:pt idx="32577">
                  <c:v>1.007080078125E-3</c:v>
                </c:pt>
                <c:pt idx="32578">
                  <c:v>1.0080337524414063E-3</c:v>
                </c:pt>
                <c:pt idx="32579">
                  <c:v>1.007080078125E-3</c:v>
                </c:pt>
                <c:pt idx="32580">
                  <c:v>1.0068416595458984E-3</c:v>
                </c:pt>
                <c:pt idx="32581">
                  <c:v>1.007080078125E-3</c:v>
                </c:pt>
                <c:pt idx="32582">
                  <c:v>1.007080078125E-3</c:v>
                </c:pt>
                <c:pt idx="32583">
                  <c:v>1.0068416595458984E-3</c:v>
                </c:pt>
                <c:pt idx="32584">
                  <c:v>1.007080078125E-3</c:v>
                </c:pt>
                <c:pt idx="32585">
                  <c:v>1.007080078125E-3</c:v>
                </c:pt>
                <c:pt idx="32586">
                  <c:v>1.0068416595458984E-3</c:v>
                </c:pt>
                <c:pt idx="32587">
                  <c:v>1.007080078125E-3</c:v>
                </c:pt>
                <c:pt idx="32588">
                  <c:v>1.007080078125E-3</c:v>
                </c:pt>
                <c:pt idx="32589">
                  <c:v>1.0068416595458984E-3</c:v>
                </c:pt>
                <c:pt idx="32590">
                  <c:v>1.007080078125E-3</c:v>
                </c:pt>
                <c:pt idx="32591">
                  <c:v>1.0080337524414063E-3</c:v>
                </c:pt>
                <c:pt idx="32592">
                  <c:v>1.007080078125E-3</c:v>
                </c:pt>
                <c:pt idx="32593">
                  <c:v>1.0068416595458984E-3</c:v>
                </c:pt>
                <c:pt idx="32594">
                  <c:v>1.007080078125E-3</c:v>
                </c:pt>
                <c:pt idx="32595">
                  <c:v>1.0068416595458984E-3</c:v>
                </c:pt>
                <c:pt idx="32596">
                  <c:v>1.007080078125E-3</c:v>
                </c:pt>
                <c:pt idx="32597">
                  <c:v>1.007080078125E-3</c:v>
                </c:pt>
                <c:pt idx="32598">
                  <c:v>1.0068416595458984E-3</c:v>
                </c:pt>
                <c:pt idx="32599">
                  <c:v>1.007080078125E-3</c:v>
                </c:pt>
                <c:pt idx="32600">
                  <c:v>1.007080078125E-3</c:v>
                </c:pt>
                <c:pt idx="32601">
                  <c:v>1.0068416595458984E-3</c:v>
                </c:pt>
                <c:pt idx="32602">
                  <c:v>1.007080078125E-3</c:v>
                </c:pt>
                <c:pt idx="32603">
                  <c:v>1.0080337524414063E-3</c:v>
                </c:pt>
                <c:pt idx="32604">
                  <c:v>1.007080078125E-3</c:v>
                </c:pt>
                <c:pt idx="32605">
                  <c:v>1.0068416595458984E-3</c:v>
                </c:pt>
                <c:pt idx="32606">
                  <c:v>1.007080078125E-3</c:v>
                </c:pt>
                <c:pt idx="32607">
                  <c:v>1.007080078125E-3</c:v>
                </c:pt>
                <c:pt idx="32608">
                  <c:v>1.0068416595458984E-3</c:v>
                </c:pt>
                <c:pt idx="32609">
                  <c:v>1.007080078125E-3</c:v>
                </c:pt>
                <c:pt idx="32610">
                  <c:v>1.007080078125E-3</c:v>
                </c:pt>
                <c:pt idx="32611">
                  <c:v>1.0068416595458984E-3</c:v>
                </c:pt>
                <c:pt idx="32612">
                  <c:v>1.007080078125E-3</c:v>
                </c:pt>
                <c:pt idx="32613">
                  <c:v>1.007080078125E-3</c:v>
                </c:pt>
                <c:pt idx="32614">
                  <c:v>1.0068416595458984E-3</c:v>
                </c:pt>
                <c:pt idx="32615">
                  <c:v>1.007080078125E-3</c:v>
                </c:pt>
                <c:pt idx="32616">
                  <c:v>1.0080337524414063E-3</c:v>
                </c:pt>
                <c:pt idx="32617">
                  <c:v>1.0068416595458984E-3</c:v>
                </c:pt>
                <c:pt idx="32618">
                  <c:v>1.007080078125E-3</c:v>
                </c:pt>
                <c:pt idx="32619">
                  <c:v>1.007080078125E-3</c:v>
                </c:pt>
                <c:pt idx="32620">
                  <c:v>1.0068416595458984E-3</c:v>
                </c:pt>
                <c:pt idx="32621">
                  <c:v>1.007080078125E-3</c:v>
                </c:pt>
                <c:pt idx="32622">
                  <c:v>1.007080078125E-3</c:v>
                </c:pt>
                <c:pt idx="32623">
                  <c:v>1.0068416595458984E-3</c:v>
                </c:pt>
                <c:pt idx="32624">
                  <c:v>1.007080078125E-3</c:v>
                </c:pt>
                <c:pt idx="32625">
                  <c:v>1.007080078125E-3</c:v>
                </c:pt>
                <c:pt idx="32626">
                  <c:v>1.0068416595458984E-3</c:v>
                </c:pt>
                <c:pt idx="32627">
                  <c:v>1.007080078125E-3</c:v>
                </c:pt>
                <c:pt idx="32628">
                  <c:v>1.0080337524414063E-3</c:v>
                </c:pt>
                <c:pt idx="32629">
                  <c:v>1.007080078125E-3</c:v>
                </c:pt>
                <c:pt idx="32630">
                  <c:v>1.0068416595458984E-3</c:v>
                </c:pt>
                <c:pt idx="32631">
                  <c:v>1.007080078125E-3</c:v>
                </c:pt>
                <c:pt idx="32632">
                  <c:v>1.007080078125E-3</c:v>
                </c:pt>
                <c:pt idx="32633">
                  <c:v>1.0068416595458984E-3</c:v>
                </c:pt>
                <c:pt idx="32634">
                  <c:v>1.007080078125E-3</c:v>
                </c:pt>
                <c:pt idx="32635">
                  <c:v>1.007080078125E-3</c:v>
                </c:pt>
                <c:pt idx="32636">
                  <c:v>1.0068416595458984E-3</c:v>
                </c:pt>
                <c:pt idx="32637">
                  <c:v>1.007080078125E-3</c:v>
                </c:pt>
                <c:pt idx="32638">
                  <c:v>1.007080078125E-3</c:v>
                </c:pt>
                <c:pt idx="32639">
                  <c:v>1.0068416595458984E-3</c:v>
                </c:pt>
                <c:pt idx="32640">
                  <c:v>1.007080078125E-3</c:v>
                </c:pt>
                <c:pt idx="32641">
                  <c:v>1.0080337524414063E-3</c:v>
                </c:pt>
                <c:pt idx="32642">
                  <c:v>1.0068416595458984E-3</c:v>
                </c:pt>
                <c:pt idx="32643">
                  <c:v>1.007080078125E-3</c:v>
                </c:pt>
                <c:pt idx="32644">
                  <c:v>1.007080078125E-3</c:v>
                </c:pt>
                <c:pt idx="32645">
                  <c:v>1.0068416595458984E-3</c:v>
                </c:pt>
                <c:pt idx="32646">
                  <c:v>1.007080078125E-3</c:v>
                </c:pt>
                <c:pt idx="32647">
                  <c:v>1.007080078125E-3</c:v>
                </c:pt>
                <c:pt idx="32648">
                  <c:v>1.0068416595458984E-3</c:v>
                </c:pt>
                <c:pt idx="32649">
                  <c:v>1.007080078125E-3</c:v>
                </c:pt>
                <c:pt idx="32650">
                  <c:v>1.007080078125E-3</c:v>
                </c:pt>
                <c:pt idx="32651">
                  <c:v>1.0068416595458984E-3</c:v>
                </c:pt>
                <c:pt idx="32652">
                  <c:v>1.007080078125E-3</c:v>
                </c:pt>
                <c:pt idx="32653">
                  <c:v>1.0080337524414063E-3</c:v>
                </c:pt>
                <c:pt idx="32654">
                  <c:v>1.007080078125E-3</c:v>
                </c:pt>
                <c:pt idx="32655">
                  <c:v>1.0068416595458984E-3</c:v>
                </c:pt>
                <c:pt idx="32656">
                  <c:v>1.007080078125E-3</c:v>
                </c:pt>
                <c:pt idx="32657">
                  <c:v>1.007080078125E-3</c:v>
                </c:pt>
                <c:pt idx="32658">
                  <c:v>1.0068416595458984E-3</c:v>
                </c:pt>
                <c:pt idx="32659">
                  <c:v>1.007080078125E-3</c:v>
                </c:pt>
                <c:pt idx="32660">
                  <c:v>1.007080078125E-3</c:v>
                </c:pt>
                <c:pt idx="32661">
                  <c:v>1.0068416595458984E-3</c:v>
                </c:pt>
                <c:pt idx="32662">
                  <c:v>1.007080078125E-3</c:v>
                </c:pt>
                <c:pt idx="32663">
                  <c:v>1.007080078125E-3</c:v>
                </c:pt>
                <c:pt idx="32664">
                  <c:v>1.0068416595458984E-3</c:v>
                </c:pt>
                <c:pt idx="32665">
                  <c:v>1.007080078125E-3</c:v>
                </c:pt>
                <c:pt idx="32666">
                  <c:v>1.0080337524414063E-3</c:v>
                </c:pt>
                <c:pt idx="32667">
                  <c:v>1.0068416595458984E-3</c:v>
                </c:pt>
                <c:pt idx="32668">
                  <c:v>1.007080078125E-3</c:v>
                </c:pt>
                <c:pt idx="32669">
                  <c:v>1.007080078125E-3</c:v>
                </c:pt>
                <c:pt idx="32670">
                  <c:v>1.0068416595458984E-3</c:v>
                </c:pt>
                <c:pt idx="32671">
                  <c:v>1.007080078125E-3</c:v>
                </c:pt>
                <c:pt idx="32672">
                  <c:v>1.007080078125E-3</c:v>
                </c:pt>
                <c:pt idx="32673">
                  <c:v>1.0068416595458984E-3</c:v>
                </c:pt>
                <c:pt idx="32674">
                  <c:v>1.007080078125E-3</c:v>
                </c:pt>
                <c:pt idx="32675">
                  <c:v>1.007080078125E-3</c:v>
                </c:pt>
                <c:pt idx="32676">
                  <c:v>1.0068416595458984E-3</c:v>
                </c:pt>
                <c:pt idx="32677">
                  <c:v>1.007080078125E-3</c:v>
                </c:pt>
                <c:pt idx="32678">
                  <c:v>1.0080337524414063E-3</c:v>
                </c:pt>
                <c:pt idx="32679">
                  <c:v>1.007080078125E-3</c:v>
                </c:pt>
                <c:pt idx="32680">
                  <c:v>1.0068416595458984E-3</c:v>
                </c:pt>
                <c:pt idx="32681">
                  <c:v>1.007080078125E-3</c:v>
                </c:pt>
                <c:pt idx="32682">
                  <c:v>1.007080078125E-3</c:v>
                </c:pt>
                <c:pt idx="32683">
                  <c:v>1.0068416595458984E-3</c:v>
                </c:pt>
                <c:pt idx="32684">
                  <c:v>1.007080078125E-3</c:v>
                </c:pt>
                <c:pt idx="32685">
                  <c:v>1.007080078125E-3</c:v>
                </c:pt>
                <c:pt idx="32686">
                  <c:v>1.0068416595458984E-3</c:v>
                </c:pt>
                <c:pt idx="32687">
                  <c:v>1.007080078125E-3</c:v>
                </c:pt>
                <c:pt idx="32688">
                  <c:v>1.007080078125E-3</c:v>
                </c:pt>
                <c:pt idx="32689">
                  <c:v>1.0068416595458984E-3</c:v>
                </c:pt>
                <c:pt idx="32690">
                  <c:v>1.007080078125E-3</c:v>
                </c:pt>
                <c:pt idx="32691">
                  <c:v>1.0080337524414063E-3</c:v>
                </c:pt>
                <c:pt idx="32692">
                  <c:v>1.0068416595458984E-3</c:v>
                </c:pt>
                <c:pt idx="32693">
                  <c:v>1.007080078125E-3</c:v>
                </c:pt>
                <c:pt idx="32694">
                  <c:v>1.007080078125E-3</c:v>
                </c:pt>
                <c:pt idx="32695">
                  <c:v>1.0068416595458984E-3</c:v>
                </c:pt>
                <c:pt idx="32696">
                  <c:v>1.007080078125E-3</c:v>
                </c:pt>
                <c:pt idx="32697">
                  <c:v>1.007080078125E-3</c:v>
                </c:pt>
                <c:pt idx="32698">
                  <c:v>1.0068416595458984E-3</c:v>
                </c:pt>
                <c:pt idx="32699">
                  <c:v>1.007080078125E-3</c:v>
                </c:pt>
                <c:pt idx="32700">
                  <c:v>1.007080078125E-3</c:v>
                </c:pt>
                <c:pt idx="32701">
                  <c:v>1.0068416595458984E-3</c:v>
                </c:pt>
                <c:pt idx="32702">
                  <c:v>1.007080078125E-3</c:v>
                </c:pt>
                <c:pt idx="32703">
                  <c:v>1.0080337524414063E-3</c:v>
                </c:pt>
                <c:pt idx="32704">
                  <c:v>1.007080078125E-3</c:v>
                </c:pt>
                <c:pt idx="32705">
                  <c:v>1.0068416595458984E-3</c:v>
                </c:pt>
                <c:pt idx="32706">
                  <c:v>1.007080078125E-3</c:v>
                </c:pt>
                <c:pt idx="32707">
                  <c:v>1.007080078125E-3</c:v>
                </c:pt>
                <c:pt idx="32708">
                  <c:v>1.0068416595458984E-3</c:v>
                </c:pt>
                <c:pt idx="32709">
                  <c:v>1.007080078125E-3</c:v>
                </c:pt>
                <c:pt idx="32710">
                  <c:v>1.007080078125E-3</c:v>
                </c:pt>
                <c:pt idx="32711">
                  <c:v>1.0068416595458984E-3</c:v>
                </c:pt>
                <c:pt idx="32712">
                  <c:v>1.007080078125E-3</c:v>
                </c:pt>
                <c:pt idx="32713">
                  <c:v>1.007080078125E-3</c:v>
                </c:pt>
                <c:pt idx="32714">
                  <c:v>1.0068416595458984E-3</c:v>
                </c:pt>
                <c:pt idx="32715">
                  <c:v>1.007080078125E-3</c:v>
                </c:pt>
                <c:pt idx="32716">
                  <c:v>1.0080337524414063E-3</c:v>
                </c:pt>
                <c:pt idx="32717">
                  <c:v>1.0068416595458984E-3</c:v>
                </c:pt>
                <c:pt idx="32718">
                  <c:v>1.007080078125E-3</c:v>
                </c:pt>
                <c:pt idx="32719">
                  <c:v>1.007080078125E-3</c:v>
                </c:pt>
                <c:pt idx="32720">
                  <c:v>1.0068416595458984E-3</c:v>
                </c:pt>
                <c:pt idx="32721">
                  <c:v>1.007080078125E-3</c:v>
                </c:pt>
                <c:pt idx="32722">
                  <c:v>1.007080078125E-3</c:v>
                </c:pt>
                <c:pt idx="32723">
                  <c:v>1.0068416595458984E-3</c:v>
                </c:pt>
                <c:pt idx="32724">
                  <c:v>1.007080078125E-3</c:v>
                </c:pt>
                <c:pt idx="32725">
                  <c:v>1.007080078125E-3</c:v>
                </c:pt>
                <c:pt idx="32726">
                  <c:v>1.0068416595458984E-3</c:v>
                </c:pt>
                <c:pt idx="32727">
                  <c:v>1.007080078125E-3</c:v>
                </c:pt>
                <c:pt idx="32728">
                  <c:v>1.0080337524414063E-3</c:v>
                </c:pt>
                <c:pt idx="32729">
                  <c:v>1.007080078125E-3</c:v>
                </c:pt>
                <c:pt idx="32730">
                  <c:v>1.0068416595458984E-3</c:v>
                </c:pt>
                <c:pt idx="32731">
                  <c:v>1.007080078125E-3</c:v>
                </c:pt>
                <c:pt idx="32732">
                  <c:v>1.007080078125E-3</c:v>
                </c:pt>
                <c:pt idx="32733">
                  <c:v>1.0068416595458984E-3</c:v>
                </c:pt>
                <c:pt idx="32734">
                  <c:v>1.007080078125E-3</c:v>
                </c:pt>
                <c:pt idx="32735">
                  <c:v>1.007080078125E-3</c:v>
                </c:pt>
                <c:pt idx="32736">
                  <c:v>1.0068416595458984E-3</c:v>
                </c:pt>
                <c:pt idx="32737">
                  <c:v>1.007080078125E-3</c:v>
                </c:pt>
                <c:pt idx="32738">
                  <c:v>1.007080078125E-3</c:v>
                </c:pt>
                <c:pt idx="32739">
                  <c:v>1.0068416595458984E-3</c:v>
                </c:pt>
                <c:pt idx="32740">
                  <c:v>1.007080078125E-3</c:v>
                </c:pt>
                <c:pt idx="32741">
                  <c:v>1.0080337524414063E-3</c:v>
                </c:pt>
                <c:pt idx="32742">
                  <c:v>1.0068416595458984E-3</c:v>
                </c:pt>
                <c:pt idx="32743">
                  <c:v>1.007080078125E-3</c:v>
                </c:pt>
                <c:pt idx="32744">
                  <c:v>1.007080078125E-3</c:v>
                </c:pt>
                <c:pt idx="32745">
                  <c:v>1.0068416595458984E-3</c:v>
                </c:pt>
                <c:pt idx="32746">
                  <c:v>1.007080078125E-3</c:v>
                </c:pt>
                <c:pt idx="32747">
                  <c:v>1.007080078125E-3</c:v>
                </c:pt>
                <c:pt idx="32748">
                  <c:v>1.0068416595458984E-3</c:v>
                </c:pt>
                <c:pt idx="32749">
                  <c:v>1.007080078125E-3</c:v>
                </c:pt>
                <c:pt idx="32750">
                  <c:v>1.007080078125E-3</c:v>
                </c:pt>
                <c:pt idx="32751">
                  <c:v>1.0068416595458984E-3</c:v>
                </c:pt>
                <c:pt idx="32752">
                  <c:v>1.007080078125E-3</c:v>
                </c:pt>
                <c:pt idx="32753">
                  <c:v>1.0080337524414063E-3</c:v>
                </c:pt>
                <c:pt idx="32754">
                  <c:v>1.007080078125E-3</c:v>
                </c:pt>
                <c:pt idx="32755">
                  <c:v>1.0068416595458984E-3</c:v>
                </c:pt>
                <c:pt idx="32756">
                  <c:v>1.007080078125E-3</c:v>
                </c:pt>
                <c:pt idx="32757">
                  <c:v>1.007080078125E-3</c:v>
                </c:pt>
                <c:pt idx="32758">
                  <c:v>1.0068416595458984E-3</c:v>
                </c:pt>
                <c:pt idx="32759">
                  <c:v>1.007080078125E-3</c:v>
                </c:pt>
                <c:pt idx="32760">
                  <c:v>1.007080078125E-3</c:v>
                </c:pt>
                <c:pt idx="32761">
                  <c:v>1.0068416595458984E-3</c:v>
                </c:pt>
                <c:pt idx="32762">
                  <c:v>1.007080078125E-3</c:v>
                </c:pt>
                <c:pt idx="32763">
                  <c:v>1.007080078125E-3</c:v>
                </c:pt>
                <c:pt idx="32764">
                  <c:v>1.0068416595458984E-3</c:v>
                </c:pt>
                <c:pt idx="32765">
                  <c:v>1.007080078125E-3</c:v>
                </c:pt>
                <c:pt idx="32766">
                  <c:v>1.0080337524414063E-3</c:v>
                </c:pt>
                <c:pt idx="32767">
                  <c:v>1.0068416595458984E-3</c:v>
                </c:pt>
                <c:pt idx="32768">
                  <c:v>1.007080078125E-3</c:v>
                </c:pt>
                <c:pt idx="32769">
                  <c:v>1.007080078125E-3</c:v>
                </c:pt>
                <c:pt idx="32770">
                  <c:v>1.0068416595458984E-3</c:v>
                </c:pt>
                <c:pt idx="32771">
                  <c:v>1.007080078125E-3</c:v>
                </c:pt>
                <c:pt idx="32772">
                  <c:v>1.007080078125E-3</c:v>
                </c:pt>
                <c:pt idx="32773">
                  <c:v>1.0068416595458984E-3</c:v>
                </c:pt>
                <c:pt idx="32774">
                  <c:v>1.007080078125E-3</c:v>
                </c:pt>
                <c:pt idx="32775">
                  <c:v>1.007080078125E-3</c:v>
                </c:pt>
                <c:pt idx="32776">
                  <c:v>1.0068416595458984E-3</c:v>
                </c:pt>
                <c:pt idx="32777">
                  <c:v>1.007080078125E-3</c:v>
                </c:pt>
                <c:pt idx="32778">
                  <c:v>1.0080337524414063E-3</c:v>
                </c:pt>
                <c:pt idx="32779">
                  <c:v>1.007080078125E-3</c:v>
                </c:pt>
                <c:pt idx="32780">
                  <c:v>1.0068416595458984E-3</c:v>
                </c:pt>
                <c:pt idx="32781">
                  <c:v>1.007080078125E-3</c:v>
                </c:pt>
                <c:pt idx="32782">
                  <c:v>1.007080078125E-3</c:v>
                </c:pt>
                <c:pt idx="32783">
                  <c:v>1.0068416595458984E-3</c:v>
                </c:pt>
                <c:pt idx="32784">
                  <c:v>1.007080078125E-3</c:v>
                </c:pt>
                <c:pt idx="32785">
                  <c:v>1.007080078125E-3</c:v>
                </c:pt>
                <c:pt idx="32786">
                  <c:v>1.0068416595458984E-3</c:v>
                </c:pt>
                <c:pt idx="32787">
                  <c:v>1.007080078125E-3</c:v>
                </c:pt>
                <c:pt idx="32788">
                  <c:v>1.007080078125E-3</c:v>
                </c:pt>
                <c:pt idx="32789">
                  <c:v>1.0068416595458984E-3</c:v>
                </c:pt>
                <c:pt idx="32790">
                  <c:v>1.007080078125E-3</c:v>
                </c:pt>
                <c:pt idx="32791">
                  <c:v>1.0080337524414063E-3</c:v>
                </c:pt>
                <c:pt idx="32792">
                  <c:v>1.0068416595458984E-3</c:v>
                </c:pt>
                <c:pt idx="32793">
                  <c:v>1.007080078125E-3</c:v>
                </c:pt>
                <c:pt idx="32794">
                  <c:v>1.007080078125E-3</c:v>
                </c:pt>
                <c:pt idx="32795">
                  <c:v>1.0068416595458984E-3</c:v>
                </c:pt>
                <c:pt idx="32796">
                  <c:v>1.007080078125E-3</c:v>
                </c:pt>
                <c:pt idx="32797">
                  <c:v>1.007080078125E-3</c:v>
                </c:pt>
                <c:pt idx="32798">
                  <c:v>1.0068416595458984E-3</c:v>
                </c:pt>
                <c:pt idx="32799">
                  <c:v>1.007080078125E-3</c:v>
                </c:pt>
                <c:pt idx="32800">
                  <c:v>1.007080078125E-3</c:v>
                </c:pt>
                <c:pt idx="32801">
                  <c:v>1.0068416595458984E-3</c:v>
                </c:pt>
                <c:pt idx="32802">
                  <c:v>1.007080078125E-3</c:v>
                </c:pt>
                <c:pt idx="32803">
                  <c:v>1.0080337524414063E-3</c:v>
                </c:pt>
                <c:pt idx="32804">
                  <c:v>1.007080078125E-3</c:v>
                </c:pt>
                <c:pt idx="32805">
                  <c:v>1.0068416595458984E-3</c:v>
                </c:pt>
                <c:pt idx="32806">
                  <c:v>1.007080078125E-3</c:v>
                </c:pt>
                <c:pt idx="32807">
                  <c:v>1.007080078125E-3</c:v>
                </c:pt>
                <c:pt idx="32808">
                  <c:v>1.0068416595458984E-3</c:v>
                </c:pt>
                <c:pt idx="32809">
                  <c:v>1.007080078125E-3</c:v>
                </c:pt>
                <c:pt idx="32810">
                  <c:v>1.007080078125E-3</c:v>
                </c:pt>
                <c:pt idx="32811">
                  <c:v>1.0068416595458984E-3</c:v>
                </c:pt>
                <c:pt idx="32812">
                  <c:v>1.007080078125E-3</c:v>
                </c:pt>
                <c:pt idx="32813">
                  <c:v>1.007080078125E-3</c:v>
                </c:pt>
                <c:pt idx="32814">
                  <c:v>1.0068416595458984E-3</c:v>
                </c:pt>
                <c:pt idx="32815">
                  <c:v>1.007080078125E-3</c:v>
                </c:pt>
                <c:pt idx="32816">
                  <c:v>1.0080337524414063E-3</c:v>
                </c:pt>
                <c:pt idx="32817">
                  <c:v>1.0068416595458984E-3</c:v>
                </c:pt>
                <c:pt idx="32818">
                  <c:v>1.007080078125E-3</c:v>
                </c:pt>
                <c:pt idx="32819">
                  <c:v>1.007080078125E-3</c:v>
                </c:pt>
                <c:pt idx="32820">
                  <c:v>1.0068416595458984E-3</c:v>
                </c:pt>
                <c:pt idx="32821">
                  <c:v>1.007080078125E-3</c:v>
                </c:pt>
                <c:pt idx="32822">
                  <c:v>1.007080078125E-3</c:v>
                </c:pt>
                <c:pt idx="32823">
                  <c:v>1.0068416595458984E-3</c:v>
                </c:pt>
                <c:pt idx="32824">
                  <c:v>1.007080078125E-3</c:v>
                </c:pt>
                <c:pt idx="32825">
                  <c:v>1.007080078125E-3</c:v>
                </c:pt>
                <c:pt idx="32826">
                  <c:v>1.0068416595458984E-3</c:v>
                </c:pt>
                <c:pt idx="32827">
                  <c:v>1.007080078125E-3</c:v>
                </c:pt>
                <c:pt idx="32828">
                  <c:v>1.0080337524414063E-3</c:v>
                </c:pt>
                <c:pt idx="32829">
                  <c:v>1.007080078125E-3</c:v>
                </c:pt>
                <c:pt idx="32830">
                  <c:v>1.0068416595458984E-3</c:v>
                </c:pt>
                <c:pt idx="32831">
                  <c:v>1.007080078125E-3</c:v>
                </c:pt>
                <c:pt idx="32832">
                  <c:v>1.007080078125E-3</c:v>
                </c:pt>
                <c:pt idx="32833">
                  <c:v>1.0068416595458984E-3</c:v>
                </c:pt>
                <c:pt idx="32834">
                  <c:v>1.007080078125E-3</c:v>
                </c:pt>
                <c:pt idx="32835">
                  <c:v>1.007080078125E-3</c:v>
                </c:pt>
                <c:pt idx="32836">
                  <c:v>1.0068416595458984E-3</c:v>
                </c:pt>
                <c:pt idx="32837">
                  <c:v>1.007080078125E-3</c:v>
                </c:pt>
                <c:pt idx="32838">
                  <c:v>1.007080078125E-3</c:v>
                </c:pt>
                <c:pt idx="32839">
                  <c:v>1.0068416595458984E-3</c:v>
                </c:pt>
                <c:pt idx="32840">
                  <c:v>1.0080337524414063E-3</c:v>
                </c:pt>
                <c:pt idx="32841">
                  <c:v>1.007080078125E-3</c:v>
                </c:pt>
                <c:pt idx="32842">
                  <c:v>1.0068416595458984E-3</c:v>
                </c:pt>
                <c:pt idx="32843">
                  <c:v>1.007080078125E-3</c:v>
                </c:pt>
                <c:pt idx="32844">
                  <c:v>1.007080078125E-3</c:v>
                </c:pt>
                <c:pt idx="32845">
                  <c:v>1.0068416595458984E-3</c:v>
                </c:pt>
                <c:pt idx="32846">
                  <c:v>1.007080078125E-3</c:v>
                </c:pt>
                <c:pt idx="32847">
                  <c:v>1.007080078125E-3</c:v>
                </c:pt>
                <c:pt idx="32848">
                  <c:v>1.0068416595458984E-3</c:v>
                </c:pt>
                <c:pt idx="32849">
                  <c:v>1.007080078125E-3</c:v>
                </c:pt>
                <c:pt idx="32850">
                  <c:v>1.007080078125E-3</c:v>
                </c:pt>
                <c:pt idx="32851">
                  <c:v>1.0068416595458984E-3</c:v>
                </c:pt>
                <c:pt idx="32852">
                  <c:v>1.007080078125E-3</c:v>
                </c:pt>
                <c:pt idx="32853">
                  <c:v>1.0080337524414063E-3</c:v>
                </c:pt>
                <c:pt idx="32854">
                  <c:v>1.007080078125E-3</c:v>
                </c:pt>
                <c:pt idx="32855">
                  <c:v>1.0068416595458984E-3</c:v>
                </c:pt>
                <c:pt idx="32856">
                  <c:v>1.007080078125E-3</c:v>
                </c:pt>
                <c:pt idx="32857">
                  <c:v>1.007080078125E-3</c:v>
                </c:pt>
                <c:pt idx="32858">
                  <c:v>1.0068416595458984E-3</c:v>
                </c:pt>
                <c:pt idx="32859">
                  <c:v>1.007080078125E-3</c:v>
                </c:pt>
                <c:pt idx="32860">
                  <c:v>1.007080078125E-3</c:v>
                </c:pt>
                <c:pt idx="32861">
                  <c:v>1.0068416595458984E-3</c:v>
                </c:pt>
                <c:pt idx="32862">
                  <c:v>1.007080078125E-3</c:v>
                </c:pt>
                <c:pt idx="32863">
                  <c:v>1.007080078125E-3</c:v>
                </c:pt>
                <c:pt idx="32864">
                  <c:v>1.0068416595458984E-3</c:v>
                </c:pt>
                <c:pt idx="32865">
                  <c:v>1.0080337524414063E-3</c:v>
                </c:pt>
                <c:pt idx="32866">
                  <c:v>1.007080078125E-3</c:v>
                </c:pt>
                <c:pt idx="32867">
                  <c:v>1.0068416595458984E-3</c:v>
                </c:pt>
                <c:pt idx="32868">
                  <c:v>1.007080078125E-3</c:v>
                </c:pt>
                <c:pt idx="32869">
                  <c:v>1.007080078125E-3</c:v>
                </c:pt>
                <c:pt idx="32870">
                  <c:v>1.0068416595458984E-3</c:v>
                </c:pt>
                <c:pt idx="32871">
                  <c:v>1.007080078125E-3</c:v>
                </c:pt>
                <c:pt idx="32872">
                  <c:v>1.007080078125E-3</c:v>
                </c:pt>
                <c:pt idx="32873">
                  <c:v>1.0068416595458984E-3</c:v>
                </c:pt>
                <c:pt idx="32874">
                  <c:v>1.007080078125E-3</c:v>
                </c:pt>
                <c:pt idx="32875">
                  <c:v>1.007080078125E-3</c:v>
                </c:pt>
                <c:pt idx="32876">
                  <c:v>1.0068416595458984E-3</c:v>
                </c:pt>
                <c:pt idx="32877">
                  <c:v>1.007080078125E-3</c:v>
                </c:pt>
                <c:pt idx="32878">
                  <c:v>1.0080337524414063E-3</c:v>
                </c:pt>
                <c:pt idx="32879">
                  <c:v>1.007080078125E-3</c:v>
                </c:pt>
                <c:pt idx="32880">
                  <c:v>1.0068416595458984E-3</c:v>
                </c:pt>
                <c:pt idx="32881">
                  <c:v>1.007080078125E-3</c:v>
                </c:pt>
                <c:pt idx="32882">
                  <c:v>1.007080078125E-3</c:v>
                </c:pt>
                <c:pt idx="32883">
                  <c:v>1.0068416595458984E-3</c:v>
                </c:pt>
                <c:pt idx="32884">
                  <c:v>1.007080078125E-3</c:v>
                </c:pt>
                <c:pt idx="32885">
                  <c:v>1.007080078125E-3</c:v>
                </c:pt>
                <c:pt idx="32886">
                  <c:v>1.0068416595458984E-3</c:v>
                </c:pt>
                <c:pt idx="32887">
                  <c:v>1.007080078125E-3</c:v>
                </c:pt>
                <c:pt idx="32888">
                  <c:v>1.007080078125E-3</c:v>
                </c:pt>
                <c:pt idx="32889">
                  <c:v>1.0068416595458984E-3</c:v>
                </c:pt>
                <c:pt idx="32890">
                  <c:v>1.0080337524414063E-3</c:v>
                </c:pt>
                <c:pt idx="32891">
                  <c:v>1.007080078125E-3</c:v>
                </c:pt>
                <c:pt idx="32892">
                  <c:v>1.0068416595458984E-3</c:v>
                </c:pt>
                <c:pt idx="32893">
                  <c:v>1.007080078125E-3</c:v>
                </c:pt>
                <c:pt idx="32894">
                  <c:v>1.007080078125E-3</c:v>
                </c:pt>
                <c:pt idx="32895">
                  <c:v>1.0068416595458984E-3</c:v>
                </c:pt>
                <c:pt idx="32896">
                  <c:v>1.007080078125E-3</c:v>
                </c:pt>
                <c:pt idx="32897">
                  <c:v>1.007080078125E-3</c:v>
                </c:pt>
                <c:pt idx="32898">
                  <c:v>1.0068416595458984E-3</c:v>
                </c:pt>
                <c:pt idx="32899">
                  <c:v>1.007080078125E-3</c:v>
                </c:pt>
                <c:pt idx="32900">
                  <c:v>1.007080078125E-3</c:v>
                </c:pt>
                <c:pt idx="32901">
                  <c:v>1.0068416595458984E-3</c:v>
                </c:pt>
                <c:pt idx="32902">
                  <c:v>1.007080078125E-3</c:v>
                </c:pt>
                <c:pt idx="32903">
                  <c:v>1.0080337524414063E-3</c:v>
                </c:pt>
                <c:pt idx="32904">
                  <c:v>1.007080078125E-3</c:v>
                </c:pt>
                <c:pt idx="32905">
                  <c:v>1.0068416595458984E-3</c:v>
                </c:pt>
                <c:pt idx="32906">
                  <c:v>1.007080078125E-3</c:v>
                </c:pt>
                <c:pt idx="32907">
                  <c:v>1.007080078125E-3</c:v>
                </c:pt>
                <c:pt idx="32908">
                  <c:v>1.0068416595458984E-3</c:v>
                </c:pt>
                <c:pt idx="32909">
                  <c:v>1.007080078125E-3</c:v>
                </c:pt>
                <c:pt idx="32910">
                  <c:v>1.007080078125E-3</c:v>
                </c:pt>
                <c:pt idx="32911">
                  <c:v>1.0068416595458984E-3</c:v>
                </c:pt>
                <c:pt idx="32912">
                  <c:v>1.007080078125E-3</c:v>
                </c:pt>
                <c:pt idx="32913">
                  <c:v>1.007080078125E-3</c:v>
                </c:pt>
                <c:pt idx="32914">
                  <c:v>1.0068416595458984E-3</c:v>
                </c:pt>
                <c:pt idx="32915">
                  <c:v>1.0080337524414063E-3</c:v>
                </c:pt>
                <c:pt idx="32916">
                  <c:v>1.007080078125E-3</c:v>
                </c:pt>
                <c:pt idx="32917">
                  <c:v>1.0068416595458984E-3</c:v>
                </c:pt>
                <c:pt idx="32918">
                  <c:v>1.007080078125E-3</c:v>
                </c:pt>
                <c:pt idx="32919">
                  <c:v>1.007080078125E-3</c:v>
                </c:pt>
                <c:pt idx="32920">
                  <c:v>1.0068416595458984E-3</c:v>
                </c:pt>
                <c:pt idx="32921">
                  <c:v>1.007080078125E-3</c:v>
                </c:pt>
                <c:pt idx="32922">
                  <c:v>1.007080078125E-3</c:v>
                </c:pt>
                <c:pt idx="32923">
                  <c:v>1.0068416595458984E-3</c:v>
                </c:pt>
                <c:pt idx="32924">
                  <c:v>1.007080078125E-3</c:v>
                </c:pt>
                <c:pt idx="32925">
                  <c:v>1.007080078125E-3</c:v>
                </c:pt>
                <c:pt idx="32926">
                  <c:v>1.0068416595458984E-3</c:v>
                </c:pt>
                <c:pt idx="32927">
                  <c:v>1.007080078125E-3</c:v>
                </c:pt>
                <c:pt idx="32928">
                  <c:v>1.0080337524414063E-3</c:v>
                </c:pt>
                <c:pt idx="32929">
                  <c:v>1.007080078125E-3</c:v>
                </c:pt>
                <c:pt idx="32930">
                  <c:v>1.0068416595458984E-3</c:v>
                </c:pt>
                <c:pt idx="32931">
                  <c:v>1.007080078125E-3</c:v>
                </c:pt>
                <c:pt idx="32932">
                  <c:v>1.007080078125E-3</c:v>
                </c:pt>
                <c:pt idx="32933">
                  <c:v>1.0068416595458984E-3</c:v>
                </c:pt>
                <c:pt idx="32934">
                  <c:v>1.007080078125E-3</c:v>
                </c:pt>
                <c:pt idx="32935">
                  <c:v>1.007080078125E-3</c:v>
                </c:pt>
                <c:pt idx="32936">
                  <c:v>1.0068416595458984E-3</c:v>
                </c:pt>
                <c:pt idx="32937">
                  <c:v>1.007080078125E-3</c:v>
                </c:pt>
                <c:pt idx="32938">
                  <c:v>1.007080078125E-3</c:v>
                </c:pt>
                <c:pt idx="32939">
                  <c:v>1.0068416595458984E-3</c:v>
                </c:pt>
                <c:pt idx="32940">
                  <c:v>1.0080337524414063E-3</c:v>
                </c:pt>
                <c:pt idx="32941">
                  <c:v>1.007080078125E-3</c:v>
                </c:pt>
                <c:pt idx="32942">
                  <c:v>1.0068416595458984E-3</c:v>
                </c:pt>
                <c:pt idx="32943">
                  <c:v>1.007080078125E-3</c:v>
                </c:pt>
                <c:pt idx="32944">
                  <c:v>1.007080078125E-3</c:v>
                </c:pt>
                <c:pt idx="32945">
                  <c:v>1.0068416595458984E-3</c:v>
                </c:pt>
                <c:pt idx="32946">
                  <c:v>1.007080078125E-3</c:v>
                </c:pt>
                <c:pt idx="32947">
                  <c:v>1.007080078125E-3</c:v>
                </c:pt>
                <c:pt idx="32948">
                  <c:v>1.0068416595458984E-3</c:v>
                </c:pt>
                <c:pt idx="32949">
                  <c:v>1.007080078125E-3</c:v>
                </c:pt>
                <c:pt idx="32950">
                  <c:v>1.007080078125E-3</c:v>
                </c:pt>
                <c:pt idx="32951">
                  <c:v>1.0068416595458984E-3</c:v>
                </c:pt>
                <c:pt idx="32952">
                  <c:v>1.007080078125E-3</c:v>
                </c:pt>
                <c:pt idx="32953">
                  <c:v>1.0080337524414063E-3</c:v>
                </c:pt>
                <c:pt idx="32954">
                  <c:v>1.007080078125E-3</c:v>
                </c:pt>
                <c:pt idx="32955">
                  <c:v>1.0068416595458984E-3</c:v>
                </c:pt>
                <c:pt idx="32956">
                  <c:v>1.007080078125E-3</c:v>
                </c:pt>
                <c:pt idx="32957">
                  <c:v>1.007080078125E-3</c:v>
                </c:pt>
                <c:pt idx="32958">
                  <c:v>1.0068416595458984E-3</c:v>
                </c:pt>
                <c:pt idx="32959">
                  <c:v>1.007080078125E-3</c:v>
                </c:pt>
                <c:pt idx="32960">
                  <c:v>1.007080078125E-3</c:v>
                </c:pt>
                <c:pt idx="32961">
                  <c:v>1.0068416595458984E-3</c:v>
                </c:pt>
                <c:pt idx="32962">
                  <c:v>1.007080078125E-3</c:v>
                </c:pt>
                <c:pt idx="32963">
                  <c:v>1.007080078125E-3</c:v>
                </c:pt>
                <c:pt idx="32964">
                  <c:v>1.0068416595458984E-3</c:v>
                </c:pt>
                <c:pt idx="32965">
                  <c:v>1.0080337524414063E-3</c:v>
                </c:pt>
                <c:pt idx="32966">
                  <c:v>1.007080078125E-3</c:v>
                </c:pt>
                <c:pt idx="32967">
                  <c:v>1.0068416595458984E-3</c:v>
                </c:pt>
                <c:pt idx="32968">
                  <c:v>1.007080078125E-3</c:v>
                </c:pt>
                <c:pt idx="32969">
                  <c:v>1.007080078125E-3</c:v>
                </c:pt>
                <c:pt idx="32970">
                  <c:v>1.0068416595458984E-3</c:v>
                </c:pt>
                <c:pt idx="32971">
                  <c:v>1.007080078125E-3</c:v>
                </c:pt>
                <c:pt idx="32972">
                  <c:v>1.007080078125E-3</c:v>
                </c:pt>
                <c:pt idx="32973">
                  <c:v>1.0068416595458984E-3</c:v>
                </c:pt>
                <c:pt idx="32974">
                  <c:v>1.007080078125E-3</c:v>
                </c:pt>
                <c:pt idx="32975">
                  <c:v>1.007080078125E-3</c:v>
                </c:pt>
                <c:pt idx="32976">
                  <c:v>1.0068416595458984E-3</c:v>
                </c:pt>
                <c:pt idx="32977">
                  <c:v>1.007080078125E-3</c:v>
                </c:pt>
                <c:pt idx="32978">
                  <c:v>1.0080337524414063E-3</c:v>
                </c:pt>
                <c:pt idx="32979">
                  <c:v>1.007080078125E-3</c:v>
                </c:pt>
                <c:pt idx="32980">
                  <c:v>1.0068416595458984E-3</c:v>
                </c:pt>
                <c:pt idx="32981">
                  <c:v>1.007080078125E-3</c:v>
                </c:pt>
                <c:pt idx="32982">
                  <c:v>1.007080078125E-3</c:v>
                </c:pt>
                <c:pt idx="32983">
                  <c:v>1.0068416595458984E-3</c:v>
                </c:pt>
                <c:pt idx="32984">
                  <c:v>1.007080078125E-3</c:v>
                </c:pt>
                <c:pt idx="32985">
                  <c:v>1.007080078125E-3</c:v>
                </c:pt>
                <c:pt idx="32986">
                  <c:v>1.0068416595458984E-3</c:v>
                </c:pt>
                <c:pt idx="32987">
                  <c:v>1.007080078125E-3</c:v>
                </c:pt>
                <c:pt idx="32988">
                  <c:v>1.007080078125E-3</c:v>
                </c:pt>
                <c:pt idx="32989">
                  <c:v>1.0068416595458984E-3</c:v>
                </c:pt>
                <c:pt idx="32990">
                  <c:v>1.0080337524414063E-3</c:v>
                </c:pt>
                <c:pt idx="32991">
                  <c:v>1.007080078125E-3</c:v>
                </c:pt>
                <c:pt idx="32992">
                  <c:v>1.0068416595458984E-3</c:v>
                </c:pt>
                <c:pt idx="32993">
                  <c:v>1.007080078125E-3</c:v>
                </c:pt>
                <c:pt idx="32994">
                  <c:v>1.007080078125E-3</c:v>
                </c:pt>
                <c:pt idx="32995">
                  <c:v>1.0068416595458984E-3</c:v>
                </c:pt>
                <c:pt idx="32996">
                  <c:v>1.007080078125E-3</c:v>
                </c:pt>
                <c:pt idx="32997">
                  <c:v>1.007080078125E-3</c:v>
                </c:pt>
                <c:pt idx="32998">
                  <c:v>1.0068416595458984E-3</c:v>
                </c:pt>
                <c:pt idx="32999">
                  <c:v>1.007080078125E-3</c:v>
                </c:pt>
                <c:pt idx="33000">
                  <c:v>1.007080078125E-3</c:v>
                </c:pt>
                <c:pt idx="33001">
                  <c:v>1.0068416595458984E-3</c:v>
                </c:pt>
                <c:pt idx="33002">
                  <c:v>1.007080078125E-3</c:v>
                </c:pt>
                <c:pt idx="33003">
                  <c:v>1.0080337524414063E-3</c:v>
                </c:pt>
                <c:pt idx="33004">
                  <c:v>1.007080078125E-3</c:v>
                </c:pt>
                <c:pt idx="33005">
                  <c:v>1.0068416595458984E-3</c:v>
                </c:pt>
                <c:pt idx="33006">
                  <c:v>1.007080078125E-3</c:v>
                </c:pt>
                <c:pt idx="33007">
                  <c:v>1.007080078125E-3</c:v>
                </c:pt>
                <c:pt idx="33008">
                  <c:v>1.0068416595458984E-3</c:v>
                </c:pt>
                <c:pt idx="33009">
                  <c:v>1.007080078125E-3</c:v>
                </c:pt>
                <c:pt idx="33010">
                  <c:v>1.007080078125E-3</c:v>
                </c:pt>
                <c:pt idx="33011">
                  <c:v>1.0068416595458984E-3</c:v>
                </c:pt>
                <c:pt idx="33012">
                  <c:v>1.007080078125E-3</c:v>
                </c:pt>
                <c:pt idx="33013">
                  <c:v>1.007080078125E-3</c:v>
                </c:pt>
                <c:pt idx="33014">
                  <c:v>1.0068416595458984E-3</c:v>
                </c:pt>
                <c:pt idx="33015">
                  <c:v>1.0080337524414063E-3</c:v>
                </c:pt>
                <c:pt idx="33016">
                  <c:v>1.007080078125E-3</c:v>
                </c:pt>
                <c:pt idx="33017">
                  <c:v>1.0068416595458984E-3</c:v>
                </c:pt>
                <c:pt idx="33018">
                  <c:v>1.007080078125E-3</c:v>
                </c:pt>
                <c:pt idx="33019">
                  <c:v>1.007080078125E-3</c:v>
                </c:pt>
                <c:pt idx="33020">
                  <c:v>1.0068416595458984E-3</c:v>
                </c:pt>
                <c:pt idx="33021">
                  <c:v>1.007080078125E-3</c:v>
                </c:pt>
                <c:pt idx="33022">
                  <c:v>1.007080078125E-3</c:v>
                </c:pt>
                <c:pt idx="33023">
                  <c:v>1.0068416595458984E-3</c:v>
                </c:pt>
                <c:pt idx="33024">
                  <c:v>1.007080078125E-3</c:v>
                </c:pt>
                <c:pt idx="33025">
                  <c:v>1.007080078125E-3</c:v>
                </c:pt>
                <c:pt idx="33026">
                  <c:v>1.0068416595458984E-3</c:v>
                </c:pt>
                <c:pt idx="33027">
                  <c:v>1.007080078125E-3</c:v>
                </c:pt>
                <c:pt idx="33028">
                  <c:v>1.0080337524414063E-3</c:v>
                </c:pt>
                <c:pt idx="33029">
                  <c:v>1.007080078125E-3</c:v>
                </c:pt>
                <c:pt idx="33030">
                  <c:v>1.0068416595458984E-3</c:v>
                </c:pt>
                <c:pt idx="33031">
                  <c:v>1.007080078125E-3</c:v>
                </c:pt>
                <c:pt idx="33032">
                  <c:v>1.007080078125E-3</c:v>
                </c:pt>
                <c:pt idx="33033">
                  <c:v>1.0068416595458984E-3</c:v>
                </c:pt>
                <c:pt idx="33034">
                  <c:v>1.007080078125E-3</c:v>
                </c:pt>
                <c:pt idx="33035">
                  <c:v>1.007080078125E-3</c:v>
                </c:pt>
                <c:pt idx="33036">
                  <c:v>1.0068416595458984E-3</c:v>
                </c:pt>
                <c:pt idx="33037">
                  <c:v>1.007080078125E-3</c:v>
                </c:pt>
                <c:pt idx="33038">
                  <c:v>1.007080078125E-3</c:v>
                </c:pt>
                <c:pt idx="33039">
                  <c:v>1.0068416595458984E-3</c:v>
                </c:pt>
                <c:pt idx="33040">
                  <c:v>1.0080337524414063E-3</c:v>
                </c:pt>
                <c:pt idx="33041">
                  <c:v>1.007080078125E-3</c:v>
                </c:pt>
                <c:pt idx="33042">
                  <c:v>1.0068416595458984E-3</c:v>
                </c:pt>
                <c:pt idx="33043">
                  <c:v>1.007080078125E-3</c:v>
                </c:pt>
                <c:pt idx="33044">
                  <c:v>1.007080078125E-3</c:v>
                </c:pt>
                <c:pt idx="33045">
                  <c:v>1.0068416595458984E-3</c:v>
                </c:pt>
                <c:pt idx="33046">
                  <c:v>1.007080078125E-3</c:v>
                </c:pt>
                <c:pt idx="33047">
                  <c:v>1.007080078125E-3</c:v>
                </c:pt>
                <c:pt idx="33048">
                  <c:v>1.0068416595458984E-3</c:v>
                </c:pt>
                <c:pt idx="33049">
                  <c:v>1.007080078125E-3</c:v>
                </c:pt>
                <c:pt idx="33050">
                  <c:v>1.007080078125E-3</c:v>
                </c:pt>
                <c:pt idx="33051">
                  <c:v>1.0068416595458984E-3</c:v>
                </c:pt>
                <c:pt idx="33052">
                  <c:v>1.007080078125E-3</c:v>
                </c:pt>
                <c:pt idx="33053">
                  <c:v>1.0080337524414063E-3</c:v>
                </c:pt>
                <c:pt idx="33054">
                  <c:v>1.007080078125E-3</c:v>
                </c:pt>
                <c:pt idx="33055">
                  <c:v>1.0068416595458984E-3</c:v>
                </c:pt>
                <c:pt idx="33056">
                  <c:v>1.007080078125E-3</c:v>
                </c:pt>
                <c:pt idx="33057">
                  <c:v>1.007080078125E-3</c:v>
                </c:pt>
                <c:pt idx="33058">
                  <c:v>1.0068416595458984E-3</c:v>
                </c:pt>
                <c:pt idx="33059">
                  <c:v>1.007080078125E-3</c:v>
                </c:pt>
                <c:pt idx="33060">
                  <c:v>1.007080078125E-3</c:v>
                </c:pt>
                <c:pt idx="33061">
                  <c:v>1.0068416595458984E-3</c:v>
                </c:pt>
                <c:pt idx="33062">
                  <c:v>1.007080078125E-3</c:v>
                </c:pt>
                <c:pt idx="33063">
                  <c:v>1.0068416595458984E-3</c:v>
                </c:pt>
                <c:pt idx="33064">
                  <c:v>1.007080078125E-3</c:v>
                </c:pt>
                <c:pt idx="33065">
                  <c:v>1.0080337524414063E-3</c:v>
                </c:pt>
                <c:pt idx="33066">
                  <c:v>1.007080078125E-3</c:v>
                </c:pt>
                <c:pt idx="33067">
                  <c:v>1.0068416595458984E-3</c:v>
                </c:pt>
                <c:pt idx="33068">
                  <c:v>1.007080078125E-3</c:v>
                </c:pt>
                <c:pt idx="33069">
                  <c:v>1.007080078125E-3</c:v>
                </c:pt>
                <c:pt idx="33070">
                  <c:v>1.0068416595458984E-3</c:v>
                </c:pt>
                <c:pt idx="33071">
                  <c:v>1.007080078125E-3</c:v>
                </c:pt>
                <c:pt idx="33072">
                  <c:v>1.007080078125E-3</c:v>
                </c:pt>
                <c:pt idx="33073">
                  <c:v>1.0068416595458984E-3</c:v>
                </c:pt>
                <c:pt idx="33074">
                  <c:v>1.007080078125E-3</c:v>
                </c:pt>
                <c:pt idx="33075">
                  <c:v>1.007080078125E-3</c:v>
                </c:pt>
                <c:pt idx="33076">
                  <c:v>1.0068416595458984E-3</c:v>
                </c:pt>
                <c:pt idx="33077">
                  <c:v>1.007080078125E-3</c:v>
                </c:pt>
                <c:pt idx="33078">
                  <c:v>1.0080337524414063E-3</c:v>
                </c:pt>
                <c:pt idx="33079">
                  <c:v>1.007080078125E-3</c:v>
                </c:pt>
                <c:pt idx="33080">
                  <c:v>1.0068416595458984E-3</c:v>
                </c:pt>
                <c:pt idx="33081">
                  <c:v>1.007080078125E-3</c:v>
                </c:pt>
                <c:pt idx="33082">
                  <c:v>1.007080078125E-3</c:v>
                </c:pt>
                <c:pt idx="33083">
                  <c:v>1.0068416595458984E-3</c:v>
                </c:pt>
                <c:pt idx="33084">
                  <c:v>1.007080078125E-3</c:v>
                </c:pt>
                <c:pt idx="33085">
                  <c:v>1.0068416595458984E-3</c:v>
                </c:pt>
                <c:pt idx="33086">
                  <c:v>1.007080078125E-3</c:v>
                </c:pt>
                <c:pt idx="33087">
                  <c:v>1.007080078125E-3</c:v>
                </c:pt>
                <c:pt idx="33088">
                  <c:v>1.0068416595458984E-3</c:v>
                </c:pt>
                <c:pt idx="33089">
                  <c:v>1.007080078125E-3</c:v>
                </c:pt>
                <c:pt idx="33090">
                  <c:v>1.0080337524414063E-3</c:v>
                </c:pt>
                <c:pt idx="33091">
                  <c:v>1.007080078125E-3</c:v>
                </c:pt>
                <c:pt idx="33092">
                  <c:v>1.0068416595458984E-3</c:v>
                </c:pt>
                <c:pt idx="33093">
                  <c:v>1.007080078125E-3</c:v>
                </c:pt>
                <c:pt idx="33094">
                  <c:v>1.007080078125E-3</c:v>
                </c:pt>
                <c:pt idx="33095">
                  <c:v>1.0068416595458984E-3</c:v>
                </c:pt>
                <c:pt idx="33096">
                  <c:v>1.007080078125E-3</c:v>
                </c:pt>
                <c:pt idx="33097">
                  <c:v>1.007080078125E-3</c:v>
                </c:pt>
                <c:pt idx="33098">
                  <c:v>1.0068416595458984E-3</c:v>
                </c:pt>
                <c:pt idx="33099">
                  <c:v>1.007080078125E-3</c:v>
                </c:pt>
                <c:pt idx="33100">
                  <c:v>1.007080078125E-3</c:v>
                </c:pt>
                <c:pt idx="33101">
                  <c:v>1.0068416595458984E-3</c:v>
                </c:pt>
                <c:pt idx="33102">
                  <c:v>1.007080078125E-3</c:v>
                </c:pt>
                <c:pt idx="33103">
                  <c:v>1.0080337524414063E-3</c:v>
                </c:pt>
                <c:pt idx="33104">
                  <c:v>1.007080078125E-3</c:v>
                </c:pt>
                <c:pt idx="33105">
                  <c:v>1.0068416595458984E-3</c:v>
                </c:pt>
                <c:pt idx="33106">
                  <c:v>1.007080078125E-3</c:v>
                </c:pt>
                <c:pt idx="33107">
                  <c:v>1.0068416595458984E-3</c:v>
                </c:pt>
                <c:pt idx="33108">
                  <c:v>1.007080078125E-3</c:v>
                </c:pt>
                <c:pt idx="33109">
                  <c:v>1.007080078125E-3</c:v>
                </c:pt>
                <c:pt idx="33110">
                  <c:v>1.0068416595458984E-3</c:v>
                </c:pt>
                <c:pt idx="33111">
                  <c:v>1.007080078125E-3</c:v>
                </c:pt>
                <c:pt idx="33112">
                  <c:v>1.007080078125E-3</c:v>
                </c:pt>
                <c:pt idx="33113">
                  <c:v>1.0068416595458984E-3</c:v>
                </c:pt>
                <c:pt idx="33114">
                  <c:v>1.007080078125E-3</c:v>
                </c:pt>
                <c:pt idx="33115">
                  <c:v>1.0080337524414063E-3</c:v>
                </c:pt>
                <c:pt idx="33116">
                  <c:v>1.007080078125E-3</c:v>
                </c:pt>
                <c:pt idx="33117">
                  <c:v>1.0068416595458984E-3</c:v>
                </c:pt>
                <c:pt idx="33118">
                  <c:v>1.007080078125E-3</c:v>
                </c:pt>
                <c:pt idx="33119">
                  <c:v>1.007080078125E-3</c:v>
                </c:pt>
                <c:pt idx="33120">
                  <c:v>1.0068416595458984E-3</c:v>
                </c:pt>
                <c:pt idx="33121">
                  <c:v>1.007080078125E-3</c:v>
                </c:pt>
                <c:pt idx="33122">
                  <c:v>1.007080078125E-3</c:v>
                </c:pt>
                <c:pt idx="33123">
                  <c:v>1.0068416595458984E-3</c:v>
                </c:pt>
                <c:pt idx="33124">
                  <c:v>1.007080078125E-3</c:v>
                </c:pt>
                <c:pt idx="33125">
                  <c:v>1.007080078125E-3</c:v>
                </c:pt>
                <c:pt idx="33126">
                  <c:v>1.0068416595458984E-3</c:v>
                </c:pt>
                <c:pt idx="33127">
                  <c:v>2.0151138305664063E-3</c:v>
                </c:pt>
                <c:pt idx="33128">
                  <c:v>1.0068416595458984E-3</c:v>
                </c:pt>
                <c:pt idx="33129">
                  <c:v>1.007080078125E-3</c:v>
                </c:pt>
                <c:pt idx="33130">
                  <c:v>1.007080078125E-3</c:v>
                </c:pt>
                <c:pt idx="33131">
                  <c:v>1.0068416595458984E-3</c:v>
                </c:pt>
                <c:pt idx="33132">
                  <c:v>1.007080078125E-3</c:v>
                </c:pt>
                <c:pt idx="33133">
                  <c:v>1.007080078125E-3</c:v>
                </c:pt>
                <c:pt idx="33134">
                  <c:v>1.0068416595458984E-3</c:v>
                </c:pt>
                <c:pt idx="33135">
                  <c:v>1.007080078125E-3</c:v>
                </c:pt>
                <c:pt idx="33136">
                  <c:v>1.007080078125E-3</c:v>
                </c:pt>
                <c:pt idx="33137">
                  <c:v>1.0068416595458984E-3</c:v>
                </c:pt>
                <c:pt idx="33138">
                  <c:v>1.007080078125E-3</c:v>
                </c:pt>
                <c:pt idx="33139">
                  <c:v>1.0080337524414063E-3</c:v>
                </c:pt>
                <c:pt idx="33140">
                  <c:v>1.007080078125E-3</c:v>
                </c:pt>
                <c:pt idx="33141">
                  <c:v>1.0068416595458984E-3</c:v>
                </c:pt>
                <c:pt idx="33142">
                  <c:v>1.007080078125E-3</c:v>
                </c:pt>
                <c:pt idx="33143">
                  <c:v>1.007080078125E-3</c:v>
                </c:pt>
                <c:pt idx="33144">
                  <c:v>1.0068416595458984E-3</c:v>
                </c:pt>
                <c:pt idx="33145">
                  <c:v>1.007080078125E-3</c:v>
                </c:pt>
                <c:pt idx="33146">
                  <c:v>1.007080078125E-3</c:v>
                </c:pt>
                <c:pt idx="33147">
                  <c:v>1.0068416595458984E-3</c:v>
                </c:pt>
                <c:pt idx="33148">
                  <c:v>1.007080078125E-3</c:v>
                </c:pt>
                <c:pt idx="33149">
                  <c:v>1.007080078125E-3</c:v>
                </c:pt>
                <c:pt idx="33150">
                  <c:v>1.0068416595458984E-3</c:v>
                </c:pt>
                <c:pt idx="33151">
                  <c:v>1.007080078125E-3</c:v>
                </c:pt>
                <c:pt idx="33152">
                  <c:v>1.0080337524414063E-3</c:v>
                </c:pt>
                <c:pt idx="33153">
                  <c:v>1.0068416595458984E-3</c:v>
                </c:pt>
                <c:pt idx="33154">
                  <c:v>1.007080078125E-3</c:v>
                </c:pt>
                <c:pt idx="33155">
                  <c:v>1.007080078125E-3</c:v>
                </c:pt>
                <c:pt idx="33156">
                  <c:v>1.0068416595458984E-3</c:v>
                </c:pt>
                <c:pt idx="33157">
                  <c:v>1.007080078125E-3</c:v>
                </c:pt>
                <c:pt idx="33158">
                  <c:v>1.007080078125E-3</c:v>
                </c:pt>
                <c:pt idx="33159">
                  <c:v>1.0068416595458984E-3</c:v>
                </c:pt>
                <c:pt idx="33160">
                  <c:v>1.007080078125E-3</c:v>
                </c:pt>
                <c:pt idx="33161">
                  <c:v>1.007080078125E-3</c:v>
                </c:pt>
                <c:pt idx="33162">
                  <c:v>1.0068416595458984E-3</c:v>
                </c:pt>
                <c:pt idx="33163">
                  <c:v>1.007080078125E-3</c:v>
                </c:pt>
                <c:pt idx="33164">
                  <c:v>1.0080337524414063E-3</c:v>
                </c:pt>
                <c:pt idx="33165">
                  <c:v>1.007080078125E-3</c:v>
                </c:pt>
                <c:pt idx="33166">
                  <c:v>1.0068416595458984E-3</c:v>
                </c:pt>
                <c:pt idx="33167">
                  <c:v>1.007080078125E-3</c:v>
                </c:pt>
                <c:pt idx="33168">
                  <c:v>1.007080078125E-3</c:v>
                </c:pt>
                <c:pt idx="33169">
                  <c:v>1.0068416595458984E-3</c:v>
                </c:pt>
                <c:pt idx="33170">
                  <c:v>1.007080078125E-3</c:v>
                </c:pt>
                <c:pt idx="33171">
                  <c:v>1.007080078125E-3</c:v>
                </c:pt>
                <c:pt idx="33172">
                  <c:v>1.0068416595458984E-3</c:v>
                </c:pt>
                <c:pt idx="33173">
                  <c:v>1.007080078125E-3</c:v>
                </c:pt>
                <c:pt idx="33174">
                  <c:v>1.007080078125E-3</c:v>
                </c:pt>
                <c:pt idx="33175">
                  <c:v>1.0068416595458984E-3</c:v>
                </c:pt>
                <c:pt idx="33176">
                  <c:v>1.007080078125E-3</c:v>
                </c:pt>
                <c:pt idx="33177">
                  <c:v>1.0080337524414063E-3</c:v>
                </c:pt>
                <c:pt idx="33178">
                  <c:v>1.0068416595458984E-3</c:v>
                </c:pt>
                <c:pt idx="33179">
                  <c:v>1.007080078125E-3</c:v>
                </c:pt>
                <c:pt idx="33180">
                  <c:v>1.007080078125E-3</c:v>
                </c:pt>
                <c:pt idx="33181">
                  <c:v>1.0068416595458984E-3</c:v>
                </c:pt>
                <c:pt idx="33182">
                  <c:v>1.007080078125E-3</c:v>
                </c:pt>
                <c:pt idx="33183">
                  <c:v>1.007080078125E-3</c:v>
                </c:pt>
                <c:pt idx="33184">
                  <c:v>1.0068416595458984E-3</c:v>
                </c:pt>
                <c:pt idx="33185">
                  <c:v>1.007080078125E-3</c:v>
                </c:pt>
                <c:pt idx="33186">
                  <c:v>1.007080078125E-3</c:v>
                </c:pt>
                <c:pt idx="33187">
                  <c:v>1.0068416595458984E-3</c:v>
                </c:pt>
                <c:pt idx="33188">
                  <c:v>1.007080078125E-3</c:v>
                </c:pt>
                <c:pt idx="33189">
                  <c:v>1.0080337524414063E-3</c:v>
                </c:pt>
                <c:pt idx="33190">
                  <c:v>1.007080078125E-3</c:v>
                </c:pt>
                <c:pt idx="33191">
                  <c:v>1.0068416595458984E-3</c:v>
                </c:pt>
                <c:pt idx="33192">
                  <c:v>1.007080078125E-3</c:v>
                </c:pt>
                <c:pt idx="33193">
                  <c:v>1.007080078125E-3</c:v>
                </c:pt>
                <c:pt idx="33194">
                  <c:v>5.0349235534667969E-3</c:v>
                </c:pt>
                <c:pt idx="33195">
                  <c:v>1.007080078125E-3</c:v>
                </c:pt>
                <c:pt idx="33196">
                  <c:v>1.0068416595458984E-3</c:v>
                </c:pt>
                <c:pt idx="33197">
                  <c:v>1.007080078125E-3</c:v>
                </c:pt>
                <c:pt idx="33198">
                  <c:v>1.0080337524414063E-3</c:v>
                </c:pt>
                <c:pt idx="33199">
                  <c:v>1.0068416595458984E-3</c:v>
                </c:pt>
                <c:pt idx="33200">
                  <c:v>1.007080078125E-3</c:v>
                </c:pt>
                <c:pt idx="33201">
                  <c:v>1.007080078125E-3</c:v>
                </c:pt>
                <c:pt idx="33202">
                  <c:v>1.0068416595458984E-3</c:v>
                </c:pt>
                <c:pt idx="33203">
                  <c:v>1.007080078125E-3</c:v>
                </c:pt>
                <c:pt idx="33204">
                  <c:v>1.007080078125E-3</c:v>
                </c:pt>
                <c:pt idx="33205">
                  <c:v>1.0068416595458984E-3</c:v>
                </c:pt>
                <c:pt idx="33206">
                  <c:v>1.007080078125E-3</c:v>
                </c:pt>
                <c:pt idx="33207">
                  <c:v>1.007080078125E-3</c:v>
                </c:pt>
                <c:pt idx="33208">
                  <c:v>1.0068416595458984E-3</c:v>
                </c:pt>
                <c:pt idx="33209">
                  <c:v>1.007080078125E-3</c:v>
                </c:pt>
                <c:pt idx="33210">
                  <c:v>1.0080337524414063E-3</c:v>
                </c:pt>
                <c:pt idx="33211">
                  <c:v>1.007080078125E-3</c:v>
                </c:pt>
                <c:pt idx="33212">
                  <c:v>1.0068416595458984E-3</c:v>
                </c:pt>
                <c:pt idx="33213">
                  <c:v>1.007080078125E-3</c:v>
                </c:pt>
                <c:pt idx="33214">
                  <c:v>1.007080078125E-3</c:v>
                </c:pt>
                <c:pt idx="33215">
                  <c:v>1.0068416595458984E-3</c:v>
                </c:pt>
                <c:pt idx="33216">
                  <c:v>1.007080078125E-3</c:v>
                </c:pt>
                <c:pt idx="33217">
                  <c:v>1.007080078125E-3</c:v>
                </c:pt>
                <c:pt idx="33218">
                  <c:v>1.0068416595458984E-3</c:v>
                </c:pt>
                <c:pt idx="33219">
                  <c:v>1.007080078125E-3</c:v>
                </c:pt>
                <c:pt idx="33220">
                  <c:v>1.007080078125E-3</c:v>
                </c:pt>
                <c:pt idx="33221">
                  <c:v>1.0068416595458984E-3</c:v>
                </c:pt>
                <c:pt idx="33222">
                  <c:v>1.007080078125E-3</c:v>
                </c:pt>
                <c:pt idx="33223">
                  <c:v>1.0080337524414063E-3</c:v>
                </c:pt>
                <c:pt idx="33224">
                  <c:v>1.0068416595458984E-3</c:v>
                </c:pt>
                <c:pt idx="33225">
                  <c:v>1.007080078125E-3</c:v>
                </c:pt>
                <c:pt idx="33226">
                  <c:v>1.007080078125E-3</c:v>
                </c:pt>
                <c:pt idx="33227">
                  <c:v>1.0068416595458984E-3</c:v>
                </c:pt>
                <c:pt idx="33228">
                  <c:v>1.007080078125E-3</c:v>
                </c:pt>
                <c:pt idx="33229">
                  <c:v>1.007080078125E-3</c:v>
                </c:pt>
                <c:pt idx="33230">
                  <c:v>1.0068416595458984E-3</c:v>
                </c:pt>
                <c:pt idx="33231">
                  <c:v>1.007080078125E-3</c:v>
                </c:pt>
                <c:pt idx="33232">
                  <c:v>1.007080078125E-3</c:v>
                </c:pt>
                <c:pt idx="33233">
                  <c:v>1.0068416595458984E-3</c:v>
                </c:pt>
                <c:pt idx="33234">
                  <c:v>1.007080078125E-3</c:v>
                </c:pt>
                <c:pt idx="33235">
                  <c:v>1.0080337524414063E-3</c:v>
                </c:pt>
                <c:pt idx="33236">
                  <c:v>1.007080078125E-3</c:v>
                </c:pt>
                <c:pt idx="33237">
                  <c:v>1.0068416595458984E-3</c:v>
                </c:pt>
                <c:pt idx="33238">
                  <c:v>1.007080078125E-3</c:v>
                </c:pt>
                <c:pt idx="33239">
                  <c:v>1.007080078125E-3</c:v>
                </c:pt>
                <c:pt idx="33240">
                  <c:v>1.0068416595458984E-3</c:v>
                </c:pt>
                <c:pt idx="33241">
                  <c:v>1.007080078125E-3</c:v>
                </c:pt>
                <c:pt idx="33242">
                  <c:v>1.007080078125E-3</c:v>
                </c:pt>
                <c:pt idx="33243">
                  <c:v>1.0068416595458984E-3</c:v>
                </c:pt>
                <c:pt idx="33244">
                  <c:v>1.007080078125E-3</c:v>
                </c:pt>
                <c:pt idx="33245">
                  <c:v>1.007080078125E-3</c:v>
                </c:pt>
                <c:pt idx="33246">
                  <c:v>1.0068416595458984E-3</c:v>
                </c:pt>
                <c:pt idx="33247">
                  <c:v>1.007080078125E-3</c:v>
                </c:pt>
                <c:pt idx="33248">
                  <c:v>1.0080337524414063E-3</c:v>
                </c:pt>
                <c:pt idx="33249">
                  <c:v>1.0068416595458984E-3</c:v>
                </c:pt>
                <c:pt idx="33250">
                  <c:v>1.007080078125E-3</c:v>
                </c:pt>
                <c:pt idx="33251">
                  <c:v>1.007080078125E-3</c:v>
                </c:pt>
                <c:pt idx="33252">
                  <c:v>1.0068416595458984E-3</c:v>
                </c:pt>
                <c:pt idx="33253">
                  <c:v>1.007080078125E-3</c:v>
                </c:pt>
                <c:pt idx="33254">
                  <c:v>1.007080078125E-3</c:v>
                </c:pt>
                <c:pt idx="33255">
                  <c:v>1.0068416595458984E-3</c:v>
                </c:pt>
                <c:pt idx="33256">
                  <c:v>1.007080078125E-3</c:v>
                </c:pt>
                <c:pt idx="33257">
                  <c:v>1.007080078125E-3</c:v>
                </c:pt>
                <c:pt idx="33258">
                  <c:v>1.0068416595458984E-3</c:v>
                </c:pt>
                <c:pt idx="33259">
                  <c:v>1.007080078125E-3</c:v>
                </c:pt>
                <c:pt idx="33260">
                  <c:v>1.0080337524414063E-3</c:v>
                </c:pt>
                <c:pt idx="33261">
                  <c:v>1.007080078125E-3</c:v>
                </c:pt>
                <c:pt idx="33262">
                  <c:v>1.0068416595458984E-3</c:v>
                </c:pt>
                <c:pt idx="33263">
                  <c:v>1.007080078125E-3</c:v>
                </c:pt>
                <c:pt idx="33264">
                  <c:v>1.007080078125E-3</c:v>
                </c:pt>
                <c:pt idx="33265">
                  <c:v>1.0068416595458984E-3</c:v>
                </c:pt>
                <c:pt idx="33266">
                  <c:v>1.007080078125E-3</c:v>
                </c:pt>
                <c:pt idx="33267">
                  <c:v>1.007080078125E-3</c:v>
                </c:pt>
                <c:pt idx="33268">
                  <c:v>1.0068416595458984E-3</c:v>
                </c:pt>
                <c:pt idx="33269">
                  <c:v>1.007080078125E-3</c:v>
                </c:pt>
                <c:pt idx="33270">
                  <c:v>1.007080078125E-3</c:v>
                </c:pt>
                <c:pt idx="33271">
                  <c:v>1.0068416595458984E-3</c:v>
                </c:pt>
                <c:pt idx="33272">
                  <c:v>1.007080078125E-3</c:v>
                </c:pt>
                <c:pt idx="33273">
                  <c:v>1.0080337524414063E-3</c:v>
                </c:pt>
                <c:pt idx="33274">
                  <c:v>1.0068416595458984E-3</c:v>
                </c:pt>
                <c:pt idx="33275">
                  <c:v>1.007080078125E-3</c:v>
                </c:pt>
                <c:pt idx="33276">
                  <c:v>1.007080078125E-3</c:v>
                </c:pt>
                <c:pt idx="33277">
                  <c:v>1.0068416595458984E-3</c:v>
                </c:pt>
                <c:pt idx="33278">
                  <c:v>1.007080078125E-3</c:v>
                </c:pt>
                <c:pt idx="33279">
                  <c:v>1.007080078125E-3</c:v>
                </c:pt>
                <c:pt idx="33280">
                  <c:v>1.0068416595458984E-3</c:v>
                </c:pt>
                <c:pt idx="33281">
                  <c:v>1.007080078125E-3</c:v>
                </c:pt>
                <c:pt idx="33282">
                  <c:v>1.007080078125E-3</c:v>
                </c:pt>
                <c:pt idx="33283">
                  <c:v>1.0068416595458984E-3</c:v>
                </c:pt>
                <c:pt idx="33284">
                  <c:v>1.007080078125E-3</c:v>
                </c:pt>
                <c:pt idx="33285">
                  <c:v>1.0080337524414063E-3</c:v>
                </c:pt>
                <c:pt idx="33286">
                  <c:v>1.007080078125E-3</c:v>
                </c:pt>
                <c:pt idx="33287">
                  <c:v>1.0068416595458984E-3</c:v>
                </c:pt>
                <c:pt idx="33288">
                  <c:v>1.007080078125E-3</c:v>
                </c:pt>
                <c:pt idx="33289">
                  <c:v>1.007080078125E-3</c:v>
                </c:pt>
                <c:pt idx="33290">
                  <c:v>1.0068416595458984E-3</c:v>
                </c:pt>
                <c:pt idx="33291">
                  <c:v>1.007080078125E-3</c:v>
                </c:pt>
                <c:pt idx="33292">
                  <c:v>1.007080078125E-3</c:v>
                </c:pt>
                <c:pt idx="33293">
                  <c:v>1.0068416595458984E-3</c:v>
                </c:pt>
                <c:pt idx="33294">
                  <c:v>1.007080078125E-3</c:v>
                </c:pt>
                <c:pt idx="33295">
                  <c:v>1.007080078125E-3</c:v>
                </c:pt>
                <c:pt idx="33296">
                  <c:v>1.0068416595458984E-3</c:v>
                </c:pt>
                <c:pt idx="33297">
                  <c:v>1.007080078125E-3</c:v>
                </c:pt>
                <c:pt idx="33298">
                  <c:v>1.0080337524414063E-3</c:v>
                </c:pt>
                <c:pt idx="33299">
                  <c:v>1.0068416595458984E-3</c:v>
                </c:pt>
                <c:pt idx="33300">
                  <c:v>1.007080078125E-3</c:v>
                </c:pt>
                <c:pt idx="33301">
                  <c:v>1.007080078125E-3</c:v>
                </c:pt>
                <c:pt idx="33302">
                  <c:v>1.0068416595458984E-3</c:v>
                </c:pt>
                <c:pt idx="33303">
                  <c:v>1.007080078125E-3</c:v>
                </c:pt>
                <c:pt idx="33304">
                  <c:v>1.007080078125E-3</c:v>
                </c:pt>
                <c:pt idx="33305">
                  <c:v>1.0068416595458984E-3</c:v>
                </c:pt>
                <c:pt idx="33306">
                  <c:v>1.007080078125E-3</c:v>
                </c:pt>
                <c:pt idx="33307">
                  <c:v>1.007080078125E-3</c:v>
                </c:pt>
                <c:pt idx="33308">
                  <c:v>1.0068416595458984E-3</c:v>
                </c:pt>
                <c:pt idx="33309">
                  <c:v>1.007080078125E-3</c:v>
                </c:pt>
                <c:pt idx="33310">
                  <c:v>1.0080337524414063E-3</c:v>
                </c:pt>
                <c:pt idx="33311">
                  <c:v>1.007080078125E-3</c:v>
                </c:pt>
                <c:pt idx="33312">
                  <c:v>1.0068416595458984E-3</c:v>
                </c:pt>
                <c:pt idx="33313">
                  <c:v>1.007080078125E-3</c:v>
                </c:pt>
                <c:pt idx="33314">
                  <c:v>1.007080078125E-3</c:v>
                </c:pt>
                <c:pt idx="33315">
                  <c:v>1.0068416595458984E-3</c:v>
                </c:pt>
                <c:pt idx="33316">
                  <c:v>1.007080078125E-3</c:v>
                </c:pt>
                <c:pt idx="33317">
                  <c:v>1.007080078125E-3</c:v>
                </c:pt>
                <c:pt idx="33318">
                  <c:v>1.0068416595458984E-3</c:v>
                </c:pt>
                <c:pt idx="33319">
                  <c:v>1.007080078125E-3</c:v>
                </c:pt>
                <c:pt idx="33320">
                  <c:v>1.007080078125E-3</c:v>
                </c:pt>
                <c:pt idx="33321">
                  <c:v>1.0068416595458984E-3</c:v>
                </c:pt>
                <c:pt idx="33322">
                  <c:v>1.007080078125E-3</c:v>
                </c:pt>
                <c:pt idx="33323">
                  <c:v>1.0080337524414063E-3</c:v>
                </c:pt>
                <c:pt idx="33324">
                  <c:v>1.0068416595458984E-3</c:v>
                </c:pt>
                <c:pt idx="33325">
                  <c:v>1.007080078125E-3</c:v>
                </c:pt>
                <c:pt idx="33326">
                  <c:v>1.007080078125E-3</c:v>
                </c:pt>
                <c:pt idx="33327">
                  <c:v>1.0068416595458984E-3</c:v>
                </c:pt>
                <c:pt idx="33328">
                  <c:v>1.007080078125E-3</c:v>
                </c:pt>
                <c:pt idx="33329">
                  <c:v>1.007080078125E-3</c:v>
                </c:pt>
                <c:pt idx="33330">
                  <c:v>1.0068416595458984E-3</c:v>
                </c:pt>
                <c:pt idx="33331">
                  <c:v>1.007080078125E-3</c:v>
                </c:pt>
                <c:pt idx="33332">
                  <c:v>1.007080078125E-3</c:v>
                </c:pt>
                <c:pt idx="33333">
                  <c:v>1.0068416595458984E-3</c:v>
                </c:pt>
                <c:pt idx="33334">
                  <c:v>1.007080078125E-3</c:v>
                </c:pt>
                <c:pt idx="33335">
                  <c:v>1.0080337524414063E-3</c:v>
                </c:pt>
                <c:pt idx="33336">
                  <c:v>1.007080078125E-3</c:v>
                </c:pt>
                <c:pt idx="33337">
                  <c:v>1.0068416595458984E-3</c:v>
                </c:pt>
                <c:pt idx="33338">
                  <c:v>1.007080078125E-3</c:v>
                </c:pt>
                <c:pt idx="33339">
                  <c:v>2.0139217376708984E-3</c:v>
                </c:pt>
                <c:pt idx="33340">
                  <c:v>1.007080078125E-3</c:v>
                </c:pt>
                <c:pt idx="33341">
                  <c:v>1.007080078125E-3</c:v>
                </c:pt>
                <c:pt idx="33342">
                  <c:v>1.0068416595458984E-3</c:v>
                </c:pt>
                <c:pt idx="33343">
                  <c:v>1.007080078125E-3</c:v>
                </c:pt>
                <c:pt idx="33344">
                  <c:v>1.007080078125E-3</c:v>
                </c:pt>
                <c:pt idx="33345">
                  <c:v>1.0068416595458984E-3</c:v>
                </c:pt>
                <c:pt idx="33346">
                  <c:v>1.0080337524414063E-3</c:v>
                </c:pt>
                <c:pt idx="33347">
                  <c:v>1.007080078125E-3</c:v>
                </c:pt>
                <c:pt idx="33348">
                  <c:v>1.0068416595458984E-3</c:v>
                </c:pt>
                <c:pt idx="33349">
                  <c:v>1.007080078125E-3</c:v>
                </c:pt>
                <c:pt idx="33350">
                  <c:v>1.007080078125E-3</c:v>
                </c:pt>
                <c:pt idx="33351">
                  <c:v>1.0068416595458984E-3</c:v>
                </c:pt>
                <c:pt idx="33352">
                  <c:v>1.007080078125E-3</c:v>
                </c:pt>
                <c:pt idx="33353">
                  <c:v>1.007080078125E-3</c:v>
                </c:pt>
                <c:pt idx="33354">
                  <c:v>1.0068416595458984E-3</c:v>
                </c:pt>
                <c:pt idx="33355">
                  <c:v>1.007080078125E-3</c:v>
                </c:pt>
                <c:pt idx="33356">
                  <c:v>1.007080078125E-3</c:v>
                </c:pt>
                <c:pt idx="33357">
                  <c:v>1.0068416595458984E-3</c:v>
                </c:pt>
                <c:pt idx="33358">
                  <c:v>1.007080078125E-3</c:v>
                </c:pt>
                <c:pt idx="33359">
                  <c:v>1.0080337524414063E-3</c:v>
                </c:pt>
                <c:pt idx="33360">
                  <c:v>1.007080078125E-3</c:v>
                </c:pt>
                <c:pt idx="33361">
                  <c:v>1.0068416595458984E-3</c:v>
                </c:pt>
                <c:pt idx="33362">
                  <c:v>1.007080078125E-3</c:v>
                </c:pt>
                <c:pt idx="33363">
                  <c:v>1.007080078125E-3</c:v>
                </c:pt>
                <c:pt idx="33364">
                  <c:v>1.0068416595458984E-3</c:v>
                </c:pt>
                <c:pt idx="33365">
                  <c:v>1.007080078125E-3</c:v>
                </c:pt>
                <c:pt idx="33366">
                  <c:v>1.007080078125E-3</c:v>
                </c:pt>
                <c:pt idx="33367">
                  <c:v>1.0068416595458984E-3</c:v>
                </c:pt>
                <c:pt idx="33368">
                  <c:v>1.007080078125E-3</c:v>
                </c:pt>
                <c:pt idx="33369">
                  <c:v>1.007080078125E-3</c:v>
                </c:pt>
                <c:pt idx="33370">
                  <c:v>1.0068416595458984E-3</c:v>
                </c:pt>
                <c:pt idx="33371">
                  <c:v>1.0080337524414063E-3</c:v>
                </c:pt>
                <c:pt idx="33372">
                  <c:v>1.007080078125E-3</c:v>
                </c:pt>
                <c:pt idx="33373">
                  <c:v>1.0068416595458984E-3</c:v>
                </c:pt>
                <c:pt idx="33374">
                  <c:v>1.007080078125E-3</c:v>
                </c:pt>
                <c:pt idx="33375">
                  <c:v>1.007080078125E-3</c:v>
                </c:pt>
                <c:pt idx="33376">
                  <c:v>1.0068416595458984E-3</c:v>
                </c:pt>
                <c:pt idx="33377">
                  <c:v>1.007080078125E-3</c:v>
                </c:pt>
                <c:pt idx="33378">
                  <c:v>1.007080078125E-3</c:v>
                </c:pt>
                <c:pt idx="33379">
                  <c:v>1.0068416595458984E-3</c:v>
                </c:pt>
                <c:pt idx="33380">
                  <c:v>1.007080078125E-3</c:v>
                </c:pt>
                <c:pt idx="33381">
                  <c:v>1.007080078125E-3</c:v>
                </c:pt>
                <c:pt idx="33382">
                  <c:v>1.0068416595458984E-3</c:v>
                </c:pt>
                <c:pt idx="33383">
                  <c:v>1.0071039199829102E-2</c:v>
                </c:pt>
                <c:pt idx="33384">
                  <c:v>1.007080078125E-3</c:v>
                </c:pt>
                <c:pt idx="33385">
                  <c:v>1.007080078125E-3</c:v>
                </c:pt>
                <c:pt idx="33386">
                  <c:v>1.0068416595458984E-3</c:v>
                </c:pt>
                <c:pt idx="33387">
                  <c:v>1.0080337524414063E-3</c:v>
                </c:pt>
                <c:pt idx="33388">
                  <c:v>1.007080078125E-3</c:v>
                </c:pt>
                <c:pt idx="33389">
                  <c:v>1.0068416595458984E-3</c:v>
                </c:pt>
                <c:pt idx="33390">
                  <c:v>7.0490837097167969E-3</c:v>
                </c:pt>
                <c:pt idx="33391">
                  <c:v>1.007080078125E-3</c:v>
                </c:pt>
                <c:pt idx="33392">
                  <c:v>1.0068416595458984E-3</c:v>
                </c:pt>
                <c:pt idx="33393">
                  <c:v>1.007080078125E-3</c:v>
                </c:pt>
                <c:pt idx="33394">
                  <c:v>1.0080337524414063E-3</c:v>
                </c:pt>
                <c:pt idx="33395">
                  <c:v>1.007080078125E-3</c:v>
                </c:pt>
                <c:pt idx="33396">
                  <c:v>1.0068416595458984E-3</c:v>
                </c:pt>
                <c:pt idx="33397">
                  <c:v>1.007080078125E-3</c:v>
                </c:pt>
                <c:pt idx="33398">
                  <c:v>1.007080078125E-3</c:v>
                </c:pt>
                <c:pt idx="33399">
                  <c:v>1.0068416595458984E-3</c:v>
                </c:pt>
                <c:pt idx="33400">
                  <c:v>1.007080078125E-3</c:v>
                </c:pt>
                <c:pt idx="33401">
                  <c:v>1.007080078125E-3</c:v>
                </c:pt>
                <c:pt idx="33402">
                  <c:v>1.0068416595458984E-3</c:v>
                </c:pt>
                <c:pt idx="33403">
                  <c:v>1.007080078125E-3</c:v>
                </c:pt>
                <c:pt idx="33404">
                  <c:v>1.007080078125E-3</c:v>
                </c:pt>
                <c:pt idx="33405">
                  <c:v>1.0068416595458984E-3</c:v>
                </c:pt>
                <c:pt idx="33406">
                  <c:v>1.0080337524414063E-3</c:v>
                </c:pt>
                <c:pt idx="33407">
                  <c:v>1.007080078125E-3</c:v>
                </c:pt>
                <c:pt idx="33408">
                  <c:v>1.0068416595458984E-3</c:v>
                </c:pt>
                <c:pt idx="33409">
                  <c:v>1.007080078125E-3</c:v>
                </c:pt>
                <c:pt idx="33410">
                  <c:v>1.007080078125E-3</c:v>
                </c:pt>
                <c:pt idx="33411">
                  <c:v>1.0068416595458984E-3</c:v>
                </c:pt>
                <c:pt idx="33412">
                  <c:v>1.007080078125E-3</c:v>
                </c:pt>
                <c:pt idx="33413">
                  <c:v>1.007080078125E-3</c:v>
                </c:pt>
                <c:pt idx="33414">
                  <c:v>1.0068416595458984E-3</c:v>
                </c:pt>
                <c:pt idx="33415">
                  <c:v>1.007080078125E-3</c:v>
                </c:pt>
                <c:pt idx="33416">
                  <c:v>1.007080078125E-3</c:v>
                </c:pt>
                <c:pt idx="33417">
                  <c:v>1.0068416595458984E-3</c:v>
                </c:pt>
                <c:pt idx="33418">
                  <c:v>1.007080078125E-3</c:v>
                </c:pt>
                <c:pt idx="33419">
                  <c:v>1.0080337524414063E-3</c:v>
                </c:pt>
                <c:pt idx="33420">
                  <c:v>1.007080078125E-3</c:v>
                </c:pt>
                <c:pt idx="33421">
                  <c:v>1.0068416595458984E-3</c:v>
                </c:pt>
                <c:pt idx="33422">
                  <c:v>1.007080078125E-3</c:v>
                </c:pt>
                <c:pt idx="33423">
                  <c:v>1.007080078125E-3</c:v>
                </c:pt>
                <c:pt idx="33424">
                  <c:v>1.0068416595458984E-3</c:v>
                </c:pt>
                <c:pt idx="33425">
                  <c:v>1.007080078125E-3</c:v>
                </c:pt>
                <c:pt idx="33426">
                  <c:v>1.007080078125E-3</c:v>
                </c:pt>
                <c:pt idx="33427">
                  <c:v>1.0068416595458984E-3</c:v>
                </c:pt>
                <c:pt idx="33428">
                  <c:v>1.007080078125E-3</c:v>
                </c:pt>
                <c:pt idx="33429">
                  <c:v>1.007080078125E-3</c:v>
                </c:pt>
                <c:pt idx="33430">
                  <c:v>1.0068416595458984E-3</c:v>
                </c:pt>
                <c:pt idx="33431">
                  <c:v>1.0080337524414063E-3</c:v>
                </c:pt>
                <c:pt idx="33432">
                  <c:v>1.007080078125E-3</c:v>
                </c:pt>
                <c:pt idx="33433">
                  <c:v>1.0068416595458984E-3</c:v>
                </c:pt>
                <c:pt idx="33434">
                  <c:v>1.007080078125E-3</c:v>
                </c:pt>
                <c:pt idx="33435">
                  <c:v>1.007080078125E-3</c:v>
                </c:pt>
                <c:pt idx="33436">
                  <c:v>1.0068416595458984E-3</c:v>
                </c:pt>
                <c:pt idx="33437">
                  <c:v>1.007080078125E-3</c:v>
                </c:pt>
                <c:pt idx="33438">
                  <c:v>1.007080078125E-3</c:v>
                </c:pt>
                <c:pt idx="33439">
                  <c:v>1.0068416595458984E-3</c:v>
                </c:pt>
                <c:pt idx="33440">
                  <c:v>1.007080078125E-3</c:v>
                </c:pt>
                <c:pt idx="33441">
                  <c:v>1.007080078125E-3</c:v>
                </c:pt>
                <c:pt idx="33442">
                  <c:v>1.0068416595458984E-3</c:v>
                </c:pt>
                <c:pt idx="33443">
                  <c:v>1.007080078125E-3</c:v>
                </c:pt>
                <c:pt idx="33444">
                  <c:v>1.0080337524414063E-3</c:v>
                </c:pt>
                <c:pt idx="33445">
                  <c:v>1.007080078125E-3</c:v>
                </c:pt>
                <c:pt idx="33446">
                  <c:v>1.0068416595458984E-3</c:v>
                </c:pt>
                <c:pt idx="33447">
                  <c:v>1.007080078125E-3</c:v>
                </c:pt>
                <c:pt idx="33448">
                  <c:v>1.007080078125E-3</c:v>
                </c:pt>
                <c:pt idx="33449">
                  <c:v>1.0068416595458984E-3</c:v>
                </c:pt>
                <c:pt idx="33450">
                  <c:v>1.007080078125E-3</c:v>
                </c:pt>
                <c:pt idx="33451">
                  <c:v>1.007080078125E-3</c:v>
                </c:pt>
                <c:pt idx="33452">
                  <c:v>1.0068416595458984E-3</c:v>
                </c:pt>
                <c:pt idx="33453">
                  <c:v>1.007080078125E-3</c:v>
                </c:pt>
                <c:pt idx="33454">
                  <c:v>1.007080078125E-3</c:v>
                </c:pt>
                <c:pt idx="33455">
                  <c:v>1.0068416595458984E-3</c:v>
                </c:pt>
                <c:pt idx="33456">
                  <c:v>1.0080337524414063E-3</c:v>
                </c:pt>
                <c:pt idx="33457">
                  <c:v>1.007080078125E-3</c:v>
                </c:pt>
                <c:pt idx="33458">
                  <c:v>1.0068416595458984E-3</c:v>
                </c:pt>
                <c:pt idx="33459">
                  <c:v>1.007080078125E-3</c:v>
                </c:pt>
                <c:pt idx="33460">
                  <c:v>1.007080078125E-3</c:v>
                </c:pt>
                <c:pt idx="33461">
                  <c:v>1.0068416595458984E-3</c:v>
                </c:pt>
                <c:pt idx="33462">
                  <c:v>4.0280818939208984E-3</c:v>
                </c:pt>
                <c:pt idx="33463">
                  <c:v>1.007080078125E-3</c:v>
                </c:pt>
                <c:pt idx="33464">
                  <c:v>1.0068416595458984E-3</c:v>
                </c:pt>
                <c:pt idx="33465">
                  <c:v>1.007080078125E-3</c:v>
                </c:pt>
                <c:pt idx="33466">
                  <c:v>1.0080337524414063E-3</c:v>
                </c:pt>
                <c:pt idx="33467">
                  <c:v>1.007080078125E-3</c:v>
                </c:pt>
                <c:pt idx="33468">
                  <c:v>1.0068416595458984E-3</c:v>
                </c:pt>
                <c:pt idx="33469">
                  <c:v>1.007080078125E-3</c:v>
                </c:pt>
                <c:pt idx="33470">
                  <c:v>1.007080078125E-3</c:v>
                </c:pt>
                <c:pt idx="33471">
                  <c:v>1.0068416595458984E-3</c:v>
                </c:pt>
                <c:pt idx="33472">
                  <c:v>1.007080078125E-3</c:v>
                </c:pt>
                <c:pt idx="33473">
                  <c:v>1.007080078125E-3</c:v>
                </c:pt>
                <c:pt idx="33474">
                  <c:v>1.0068416595458984E-3</c:v>
                </c:pt>
                <c:pt idx="33475">
                  <c:v>1.007080078125E-3</c:v>
                </c:pt>
                <c:pt idx="33476">
                  <c:v>1.007080078125E-3</c:v>
                </c:pt>
                <c:pt idx="33477">
                  <c:v>1.0068416595458984E-3</c:v>
                </c:pt>
                <c:pt idx="33478">
                  <c:v>1.0080337524414063E-3</c:v>
                </c:pt>
                <c:pt idx="33479">
                  <c:v>1.007080078125E-3</c:v>
                </c:pt>
                <c:pt idx="33480">
                  <c:v>1.0068416595458984E-3</c:v>
                </c:pt>
                <c:pt idx="33481">
                  <c:v>1.007080078125E-3</c:v>
                </c:pt>
                <c:pt idx="33482">
                  <c:v>1.007080078125E-3</c:v>
                </c:pt>
                <c:pt idx="33483">
                  <c:v>1.0068416595458984E-3</c:v>
                </c:pt>
                <c:pt idx="33484">
                  <c:v>1.007080078125E-3</c:v>
                </c:pt>
                <c:pt idx="33485">
                  <c:v>1.007080078125E-3</c:v>
                </c:pt>
                <c:pt idx="33486">
                  <c:v>1.0068416595458984E-3</c:v>
                </c:pt>
                <c:pt idx="33487">
                  <c:v>1.007080078125E-3</c:v>
                </c:pt>
                <c:pt idx="33488">
                  <c:v>1.007080078125E-3</c:v>
                </c:pt>
                <c:pt idx="33489">
                  <c:v>1.0068416595458984E-3</c:v>
                </c:pt>
                <c:pt idx="33490">
                  <c:v>1.007080078125E-3</c:v>
                </c:pt>
                <c:pt idx="33491">
                  <c:v>1.0080337524414063E-3</c:v>
                </c:pt>
                <c:pt idx="33492">
                  <c:v>1.007080078125E-3</c:v>
                </c:pt>
                <c:pt idx="33493">
                  <c:v>1.0068416595458984E-3</c:v>
                </c:pt>
                <c:pt idx="33494">
                  <c:v>1.007080078125E-3</c:v>
                </c:pt>
                <c:pt idx="33495">
                  <c:v>1.007080078125E-3</c:v>
                </c:pt>
                <c:pt idx="33496">
                  <c:v>1.0068416595458984E-3</c:v>
                </c:pt>
                <c:pt idx="33497">
                  <c:v>1.007080078125E-3</c:v>
                </c:pt>
                <c:pt idx="33498">
                  <c:v>1.007080078125E-3</c:v>
                </c:pt>
                <c:pt idx="33499">
                  <c:v>1.0068416595458984E-3</c:v>
                </c:pt>
                <c:pt idx="33500">
                  <c:v>1.007080078125E-3</c:v>
                </c:pt>
                <c:pt idx="33501">
                  <c:v>1.007080078125E-3</c:v>
                </c:pt>
                <c:pt idx="33502">
                  <c:v>1.0068416595458984E-3</c:v>
                </c:pt>
                <c:pt idx="33503">
                  <c:v>1.0080337524414063E-3</c:v>
                </c:pt>
                <c:pt idx="33504">
                  <c:v>1.007080078125E-3</c:v>
                </c:pt>
                <c:pt idx="33505">
                  <c:v>1.0068416595458984E-3</c:v>
                </c:pt>
                <c:pt idx="33506">
                  <c:v>1.007080078125E-3</c:v>
                </c:pt>
                <c:pt idx="33507">
                  <c:v>1.007080078125E-3</c:v>
                </c:pt>
                <c:pt idx="33508">
                  <c:v>1.0068416595458984E-3</c:v>
                </c:pt>
                <c:pt idx="33509">
                  <c:v>1.007080078125E-3</c:v>
                </c:pt>
                <c:pt idx="33510">
                  <c:v>1.007080078125E-3</c:v>
                </c:pt>
                <c:pt idx="33511">
                  <c:v>1.0068416595458984E-3</c:v>
                </c:pt>
                <c:pt idx="33512">
                  <c:v>1.007080078125E-3</c:v>
                </c:pt>
                <c:pt idx="33513">
                  <c:v>1.007080078125E-3</c:v>
                </c:pt>
                <c:pt idx="33514">
                  <c:v>1.0068416595458984E-3</c:v>
                </c:pt>
                <c:pt idx="33515">
                  <c:v>1.007080078125E-3</c:v>
                </c:pt>
                <c:pt idx="33516">
                  <c:v>1.0080337524414063E-3</c:v>
                </c:pt>
                <c:pt idx="33517">
                  <c:v>1.007080078125E-3</c:v>
                </c:pt>
                <c:pt idx="33518">
                  <c:v>1.0068416595458984E-3</c:v>
                </c:pt>
                <c:pt idx="33519">
                  <c:v>1.007080078125E-3</c:v>
                </c:pt>
                <c:pt idx="33520">
                  <c:v>1.007080078125E-3</c:v>
                </c:pt>
                <c:pt idx="33521">
                  <c:v>1.0068416595458984E-3</c:v>
                </c:pt>
                <c:pt idx="33522">
                  <c:v>1.007080078125E-3</c:v>
                </c:pt>
                <c:pt idx="33523">
                  <c:v>1.007080078125E-3</c:v>
                </c:pt>
                <c:pt idx="33524">
                  <c:v>1.0068416595458984E-3</c:v>
                </c:pt>
                <c:pt idx="33525">
                  <c:v>1.007080078125E-3</c:v>
                </c:pt>
                <c:pt idx="33526">
                  <c:v>1.007080078125E-3</c:v>
                </c:pt>
                <c:pt idx="33527">
                  <c:v>1.0068416595458984E-3</c:v>
                </c:pt>
                <c:pt idx="33528">
                  <c:v>1.0080337524414063E-3</c:v>
                </c:pt>
                <c:pt idx="33529">
                  <c:v>1.007080078125E-3</c:v>
                </c:pt>
                <c:pt idx="33530">
                  <c:v>1.0068416595458984E-3</c:v>
                </c:pt>
                <c:pt idx="33531">
                  <c:v>1.007080078125E-3</c:v>
                </c:pt>
                <c:pt idx="33532">
                  <c:v>1.007080078125E-3</c:v>
                </c:pt>
                <c:pt idx="33533">
                  <c:v>1.0068416595458984E-3</c:v>
                </c:pt>
                <c:pt idx="33534">
                  <c:v>1.007080078125E-3</c:v>
                </c:pt>
                <c:pt idx="33535">
                  <c:v>1.007080078125E-3</c:v>
                </c:pt>
                <c:pt idx="33536">
                  <c:v>1.0068416595458984E-3</c:v>
                </c:pt>
                <c:pt idx="33537">
                  <c:v>1.007080078125E-3</c:v>
                </c:pt>
                <c:pt idx="33538">
                  <c:v>1.007080078125E-3</c:v>
                </c:pt>
                <c:pt idx="33539">
                  <c:v>1.0068416595458984E-3</c:v>
                </c:pt>
                <c:pt idx="33540">
                  <c:v>1.007080078125E-3</c:v>
                </c:pt>
                <c:pt idx="33541">
                  <c:v>1.0080337524414063E-3</c:v>
                </c:pt>
                <c:pt idx="33542">
                  <c:v>1.007080078125E-3</c:v>
                </c:pt>
                <c:pt idx="33543">
                  <c:v>1.0068416595458984E-3</c:v>
                </c:pt>
                <c:pt idx="33544">
                  <c:v>1.007080078125E-3</c:v>
                </c:pt>
                <c:pt idx="33545">
                  <c:v>1.007080078125E-3</c:v>
                </c:pt>
                <c:pt idx="33546">
                  <c:v>1.0068416595458984E-3</c:v>
                </c:pt>
                <c:pt idx="33547">
                  <c:v>1.007080078125E-3</c:v>
                </c:pt>
                <c:pt idx="33548">
                  <c:v>1.007080078125E-3</c:v>
                </c:pt>
                <c:pt idx="33549">
                  <c:v>1.0068416595458984E-3</c:v>
                </c:pt>
                <c:pt idx="33550">
                  <c:v>1.007080078125E-3</c:v>
                </c:pt>
                <c:pt idx="33551">
                  <c:v>1.0068416595458984E-3</c:v>
                </c:pt>
                <c:pt idx="33552">
                  <c:v>1.007080078125E-3</c:v>
                </c:pt>
                <c:pt idx="33553">
                  <c:v>1.0080337524414063E-3</c:v>
                </c:pt>
                <c:pt idx="33554">
                  <c:v>1.007080078125E-3</c:v>
                </c:pt>
                <c:pt idx="33555">
                  <c:v>1.0068416595458984E-3</c:v>
                </c:pt>
                <c:pt idx="33556">
                  <c:v>1.007080078125E-3</c:v>
                </c:pt>
                <c:pt idx="33557">
                  <c:v>1.007080078125E-3</c:v>
                </c:pt>
                <c:pt idx="33558">
                  <c:v>1.0068416595458984E-3</c:v>
                </c:pt>
                <c:pt idx="33559">
                  <c:v>1.007080078125E-3</c:v>
                </c:pt>
                <c:pt idx="33560">
                  <c:v>1.007080078125E-3</c:v>
                </c:pt>
                <c:pt idx="33561">
                  <c:v>1.0068416595458984E-3</c:v>
                </c:pt>
                <c:pt idx="33562">
                  <c:v>1.007080078125E-3</c:v>
                </c:pt>
                <c:pt idx="33563">
                  <c:v>1.007080078125E-3</c:v>
                </c:pt>
                <c:pt idx="33564">
                  <c:v>1.0068416595458984E-3</c:v>
                </c:pt>
                <c:pt idx="33565">
                  <c:v>1.007080078125E-3</c:v>
                </c:pt>
                <c:pt idx="33566">
                  <c:v>1.0080337524414063E-3</c:v>
                </c:pt>
                <c:pt idx="33567">
                  <c:v>1.007080078125E-3</c:v>
                </c:pt>
                <c:pt idx="33568">
                  <c:v>1.0068416595458984E-3</c:v>
                </c:pt>
                <c:pt idx="33569">
                  <c:v>1.007080078125E-3</c:v>
                </c:pt>
                <c:pt idx="33570">
                  <c:v>1.007080078125E-3</c:v>
                </c:pt>
                <c:pt idx="33571">
                  <c:v>1.0068416595458984E-3</c:v>
                </c:pt>
                <c:pt idx="33572">
                  <c:v>1.007080078125E-3</c:v>
                </c:pt>
                <c:pt idx="33573">
                  <c:v>1.0068416595458984E-3</c:v>
                </c:pt>
                <c:pt idx="33574">
                  <c:v>1.007080078125E-3</c:v>
                </c:pt>
                <c:pt idx="33575">
                  <c:v>1.007080078125E-3</c:v>
                </c:pt>
                <c:pt idx="33576">
                  <c:v>1.0068416595458984E-3</c:v>
                </c:pt>
                <c:pt idx="33577">
                  <c:v>1.007080078125E-3</c:v>
                </c:pt>
                <c:pt idx="33578">
                  <c:v>1.0080337524414063E-3</c:v>
                </c:pt>
                <c:pt idx="33579">
                  <c:v>1.007080078125E-3</c:v>
                </c:pt>
                <c:pt idx="33580">
                  <c:v>1.0068416595458984E-3</c:v>
                </c:pt>
                <c:pt idx="33581">
                  <c:v>1.007080078125E-3</c:v>
                </c:pt>
                <c:pt idx="33582">
                  <c:v>1.007080078125E-3</c:v>
                </c:pt>
                <c:pt idx="33583">
                  <c:v>1.0068416595458984E-3</c:v>
                </c:pt>
                <c:pt idx="33584">
                  <c:v>1.007080078125E-3</c:v>
                </c:pt>
                <c:pt idx="33585">
                  <c:v>1.007080078125E-3</c:v>
                </c:pt>
                <c:pt idx="33586">
                  <c:v>1.0068416595458984E-3</c:v>
                </c:pt>
                <c:pt idx="33587">
                  <c:v>1.007080078125E-3</c:v>
                </c:pt>
                <c:pt idx="33588">
                  <c:v>1.007080078125E-3</c:v>
                </c:pt>
                <c:pt idx="33589">
                  <c:v>1.0068416595458984E-3</c:v>
                </c:pt>
                <c:pt idx="33590">
                  <c:v>1.007080078125E-3</c:v>
                </c:pt>
                <c:pt idx="33591">
                  <c:v>1.0080337524414063E-3</c:v>
                </c:pt>
                <c:pt idx="33592">
                  <c:v>1.007080078125E-3</c:v>
                </c:pt>
                <c:pt idx="33593">
                  <c:v>1.0068416595458984E-3</c:v>
                </c:pt>
                <c:pt idx="33594">
                  <c:v>1.007080078125E-3</c:v>
                </c:pt>
                <c:pt idx="33595">
                  <c:v>1.0068416595458984E-3</c:v>
                </c:pt>
                <c:pt idx="33596">
                  <c:v>1.007080078125E-3</c:v>
                </c:pt>
                <c:pt idx="33597">
                  <c:v>1.007080078125E-3</c:v>
                </c:pt>
                <c:pt idx="33598">
                  <c:v>1.0068416595458984E-3</c:v>
                </c:pt>
                <c:pt idx="33599">
                  <c:v>1.007080078125E-3</c:v>
                </c:pt>
                <c:pt idx="33600">
                  <c:v>1.007080078125E-3</c:v>
                </c:pt>
                <c:pt idx="33601">
                  <c:v>1.0068416595458984E-3</c:v>
                </c:pt>
                <c:pt idx="33602">
                  <c:v>1.007080078125E-3</c:v>
                </c:pt>
                <c:pt idx="33603">
                  <c:v>1.0080337524414063E-3</c:v>
                </c:pt>
                <c:pt idx="33604">
                  <c:v>1.007080078125E-3</c:v>
                </c:pt>
                <c:pt idx="33605">
                  <c:v>1.0068416595458984E-3</c:v>
                </c:pt>
                <c:pt idx="33606">
                  <c:v>1.007080078125E-3</c:v>
                </c:pt>
                <c:pt idx="33607">
                  <c:v>1.007080078125E-3</c:v>
                </c:pt>
                <c:pt idx="33608">
                  <c:v>1.0068416595458984E-3</c:v>
                </c:pt>
                <c:pt idx="33609">
                  <c:v>6.0420036315917969E-3</c:v>
                </c:pt>
                <c:pt idx="33610">
                  <c:v>1.007080078125E-3</c:v>
                </c:pt>
                <c:pt idx="33611">
                  <c:v>1.0080337524414063E-3</c:v>
                </c:pt>
                <c:pt idx="33612">
                  <c:v>1.0068416595458984E-3</c:v>
                </c:pt>
                <c:pt idx="33613">
                  <c:v>1.007080078125E-3</c:v>
                </c:pt>
                <c:pt idx="33614">
                  <c:v>1.007080078125E-3</c:v>
                </c:pt>
                <c:pt idx="33615">
                  <c:v>1.0068416595458984E-3</c:v>
                </c:pt>
                <c:pt idx="33616">
                  <c:v>1.007080078125E-3</c:v>
                </c:pt>
                <c:pt idx="33617">
                  <c:v>1.007080078125E-3</c:v>
                </c:pt>
                <c:pt idx="33618">
                  <c:v>1.0068416595458984E-3</c:v>
                </c:pt>
                <c:pt idx="33619">
                  <c:v>1.007080078125E-3</c:v>
                </c:pt>
                <c:pt idx="33620">
                  <c:v>1.007080078125E-3</c:v>
                </c:pt>
                <c:pt idx="33621">
                  <c:v>1.0068416595458984E-3</c:v>
                </c:pt>
                <c:pt idx="33622">
                  <c:v>1.007080078125E-3</c:v>
                </c:pt>
                <c:pt idx="33623">
                  <c:v>1.0080337524414063E-3</c:v>
                </c:pt>
                <c:pt idx="33624">
                  <c:v>1.007080078125E-3</c:v>
                </c:pt>
                <c:pt idx="33625">
                  <c:v>1.0068416595458984E-3</c:v>
                </c:pt>
                <c:pt idx="33626">
                  <c:v>1.007080078125E-3</c:v>
                </c:pt>
                <c:pt idx="33627">
                  <c:v>1.007080078125E-3</c:v>
                </c:pt>
                <c:pt idx="33628">
                  <c:v>1.0068416595458984E-3</c:v>
                </c:pt>
                <c:pt idx="33629">
                  <c:v>1.007080078125E-3</c:v>
                </c:pt>
                <c:pt idx="33630">
                  <c:v>1.007080078125E-3</c:v>
                </c:pt>
                <c:pt idx="33631">
                  <c:v>1.0068416595458984E-3</c:v>
                </c:pt>
                <c:pt idx="33632">
                  <c:v>1.007080078125E-3</c:v>
                </c:pt>
                <c:pt idx="33633">
                  <c:v>1.007080078125E-3</c:v>
                </c:pt>
                <c:pt idx="33634">
                  <c:v>1.0068416595458984E-3</c:v>
                </c:pt>
                <c:pt idx="33635">
                  <c:v>1.007080078125E-3</c:v>
                </c:pt>
                <c:pt idx="33636">
                  <c:v>1.0080337524414063E-3</c:v>
                </c:pt>
                <c:pt idx="33637">
                  <c:v>1.0068416595458984E-3</c:v>
                </c:pt>
                <c:pt idx="33638">
                  <c:v>1.007080078125E-3</c:v>
                </c:pt>
                <c:pt idx="33639">
                  <c:v>1.007080078125E-3</c:v>
                </c:pt>
                <c:pt idx="33640">
                  <c:v>1.0068416595458984E-3</c:v>
                </c:pt>
                <c:pt idx="33641">
                  <c:v>1.007080078125E-3</c:v>
                </c:pt>
                <c:pt idx="33642">
                  <c:v>1.007080078125E-3</c:v>
                </c:pt>
                <c:pt idx="33643">
                  <c:v>1.0068416595458984E-3</c:v>
                </c:pt>
                <c:pt idx="33644">
                  <c:v>1.007080078125E-3</c:v>
                </c:pt>
                <c:pt idx="33645">
                  <c:v>1.007080078125E-3</c:v>
                </c:pt>
                <c:pt idx="33646">
                  <c:v>1.0068416595458984E-3</c:v>
                </c:pt>
                <c:pt idx="33647">
                  <c:v>1.007080078125E-3</c:v>
                </c:pt>
                <c:pt idx="33648">
                  <c:v>1.0080337524414063E-3</c:v>
                </c:pt>
                <c:pt idx="33649">
                  <c:v>1.007080078125E-3</c:v>
                </c:pt>
                <c:pt idx="33650">
                  <c:v>1.0068416595458984E-3</c:v>
                </c:pt>
                <c:pt idx="33651">
                  <c:v>1.007080078125E-3</c:v>
                </c:pt>
                <c:pt idx="33652">
                  <c:v>1.007080078125E-3</c:v>
                </c:pt>
                <c:pt idx="33653">
                  <c:v>1.0068416595458984E-3</c:v>
                </c:pt>
                <c:pt idx="33654">
                  <c:v>1.007080078125E-3</c:v>
                </c:pt>
                <c:pt idx="33655">
                  <c:v>1.007080078125E-3</c:v>
                </c:pt>
                <c:pt idx="33656">
                  <c:v>1.0068416595458984E-3</c:v>
                </c:pt>
                <c:pt idx="33657">
                  <c:v>1.007080078125E-3</c:v>
                </c:pt>
                <c:pt idx="33658">
                  <c:v>1.007080078125E-3</c:v>
                </c:pt>
                <c:pt idx="33659">
                  <c:v>1.0068416595458984E-3</c:v>
                </c:pt>
                <c:pt idx="33660">
                  <c:v>1.007080078125E-3</c:v>
                </c:pt>
                <c:pt idx="33661">
                  <c:v>1.0080337524414063E-3</c:v>
                </c:pt>
                <c:pt idx="33662">
                  <c:v>1.0068416595458984E-3</c:v>
                </c:pt>
                <c:pt idx="33663">
                  <c:v>1.007080078125E-3</c:v>
                </c:pt>
                <c:pt idx="33664">
                  <c:v>1.007080078125E-3</c:v>
                </c:pt>
                <c:pt idx="33665">
                  <c:v>1.0068416595458984E-3</c:v>
                </c:pt>
                <c:pt idx="33666">
                  <c:v>1.007080078125E-3</c:v>
                </c:pt>
                <c:pt idx="33667">
                  <c:v>1.007080078125E-3</c:v>
                </c:pt>
                <c:pt idx="33668">
                  <c:v>1.0068416595458984E-3</c:v>
                </c:pt>
                <c:pt idx="33669">
                  <c:v>1.007080078125E-3</c:v>
                </c:pt>
                <c:pt idx="33670">
                  <c:v>1.007080078125E-3</c:v>
                </c:pt>
                <c:pt idx="33671">
                  <c:v>1.0068416595458984E-3</c:v>
                </c:pt>
                <c:pt idx="33672">
                  <c:v>1.007080078125E-3</c:v>
                </c:pt>
                <c:pt idx="33673">
                  <c:v>1.0080337524414063E-3</c:v>
                </c:pt>
                <c:pt idx="33674">
                  <c:v>1.007080078125E-3</c:v>
                </c:pt>
                <c:pt idx="33675">
                  <c:v>1.0068416595458984E-3</c:v>
                </c:pt>
                <c:pt idx="33676">
                  <c:v>1.007080078125E-3</c:v>
                </c:pt>
                <c:pt idx="33677">
                  <c:v>1.007080078125E-3</c:v>
                </c:pt>
                <c:pt idx="33678">
                  <c:v>1.0068416595458984E-3</c:v>
                </c:pt>
                <c:pt idx="33679">
                  <c:v>1.007080078125E-3</c:v>
                </c:pt>
                <c:pt idx="33680">
                  <c:v>1.007080078125E-3</c:v>
                </c:pt>
                <c:pt idx="33681">
                  <c:v>1.0068416595458984E-3</c:v>
                </c:pt>
                <c:pt idx="33682">
                  <c:v>1.007080078125E-3</c:v>
                </c:pt>
                <c:pt idx="33683">
                  <c:v>1.007080078125E-3</c:v>
                </c:pt>
                <c:pt idx="33684">
                  <c:v>1.0068416595458984E-3</c:v>
                </c:pt>
                <c:pt idx="33685">
                  <c:v>1.007080078125E-3</c:v>
                </c:pt>
                <c:pt idx="33686">
                  <c:v>1.0080337524414063E-3</c:v>
                </c:pt>
                <c:pt idx="33687">
                  <c:v>1.0068416595458984E-3</c:v>
                </c:pt>
                <c:pt idx="33688">
                  <c:v>1.007080078125E-3</c:v>
                </c:pt>
                <c:pt idx="33689">
                  <c:v>1.007080078125E-3</c:v>
                </c:pt>
                <c:pt idx="33690">
                  <c:v>1.0068416595458984E-3</c:v>
                </c:pt>
                <c:pt idx="33691">
                  <c:v>1.007080078125E-3</c:v>
                </c:pt>
                <c:pt idx="33692">
                  <c:v>1.007080078125E-3</c:v>
                </c:pt>
                <c:pt idx="33693">
                  <c:v>1.0068416595458984E-3</c:v>
                </c:pt>
                <c:pt idx="33694">
                  <c:v>1.007080078125E-3</c:v>
                </c:pt>
                <c:pt idx="33695">
                  <c:v>1.007080078125E-3</c:v>
                </c:pt>
                <c:pt idx="33696">
                  <c:v>1.0068416595458984E-3</c:v>
                </c:pt>
                <c:pt idx="33697">
                  <c:v>1.007080078125E-3</c:v>
                </c:pt>
                <c:pt idx="33698">
                  <c:v>1.0080337524414063E-3</c:v>
                </c:pt>
                <c:pt idx="33699">
                  <c:v>1.007080078125E-3</c:v>
                </c:pt>
                <c:pt idx="33700">
                  <c:v>1.0068416595458984E-3</c:v>
                </c:pt>
                <c:pt idx="33701">
                  <c:v>1.007080078125E-3</c:v>
                </c:pt>
                <c:pt idx="33702">
                  <c:v>1.007080078125E-3</c:v>
                </c:pt>
                <c:pt idx="33703">
                  <c:v>1.0068416595458984E-3</c:v>
                </c:pt>
                <c:pt idx="33704">
                  <c:v>1.007080078125E-3</c:v>
                </c:pt>
                <c:pt idx="33705">
                  <c:v>1.007080078125E-3</c:v>
                </c:pt>
                <c:pt idx="33706">
                  <c:v>1.0068416595458984E-3</c:v>
                </c:pt>
                <c:pt idx="33707">
                  <c:v>1.007080078125E-3</c:v>
                </c:pt>
                <c:pt idx="33708">
                  <c:v>1.007080078125E-3</c:v>
                </c:pt>
                <c:pt idx="33709">
                  <c:v>1.0068416595458984E-3</c:v>
                </c:pt>
                <c:pt idx="33710">
                  <c:v>1.007080078125E-3</c:v>
                </c:pt>
                <c:pt idx="33711">
                  <c:v>1.0080337524414063E-3</c:v>
                </c:pt>
                <c:pt idx="33712">
                  <c:v>1.0068416595458984E-3</c:v>
                </c:pt>
                <c:pt idx="33713">
                  <c:v>1.007080078125E-3</c:v>
                </c:pt>
                <c:pt idx="33714">
                  <c:v>1.007080078125E-3</c:v>
                </c:pt>
                <c:pt idx="33715">
                  <c:v>1.0068416595458984E-3</c:v>
                </c:pt>
                <c:pt idx="33716">
                  <c:v>1.007080078125E-3</c:v>
                </c:pt>
                <c:pt idx="33717">
                  <c:v>1.007080078125E-3</c:v>
                </c:pt>
                <c:pt idx="33718">
                  <c:v>1.0068416595458984E-3</c:v>
                </c:pt>
                <c:pt idx="33719">
                  <c:v>1.007080078125E-3</c:v>
                </c:pt>
                <c:pt idx="33720">
                  <c:v>1.007080078125E-3</c:v>
                </c:pt>
                <c:pt idx="33721">
                  <c:v>1.0068416595458984E-3</c:v>
                </c:pt>
                <c:pt idx="33722">
                  <c:v>1.007080078125E-3</c:v>
                </c:pt>
                <c:pt idx="33723">
                  <c:v>1.0080337524414063E-3</c:v>
                </c:pt>
                <c:pt idx="33724">
                  <c:v>1.007080078125E-3</c:v>
                </c:pt>
                <c:pt idx="33725">
                  <c:v>1.0068416595458984E-3</c:v>
                </c:pt>
                <c:pt idx="33726">
                  <c:v>1.007080078125E-3</c:v>
                </c:pt>
                <c:pt idx="33727">
                  <c:v>1.007080078125E-3</c:v>
                </c:pt>
                <c:pt idx="33728">
                  <c:v>1.0068416595458984E-3</c:v>
                </c:pt>
                <c:pt idx="33729">
                  <c:v>1.007080078125E-3</c:v>
                </c:pt>
                <c:pt idx="33730">
                  <c:v>1.007080078125E-3</c:v>
                </c:pt>
                <c:pt idx="33731">
                  <c:v>1.0068416595458984E-3</c:v>
                </c:pt>
                <c:pt idx="33732">
                  <c:v>1.007080078125E-3</c:v>
                </c:pt>
                <c:pt idx="33733">
                  <c:v>1.007080078125E-3</c:v>
                </c:pt>
                <c:pt idx="33734">
                  <c:v>1.0068416595458984E-3</c:v>
                </c:pt>
                <c:pt idx="33735">
                  <c:v>1.007080078125E-3</c:v>
                </c:pt>
                <c:pt idx="33736">
                  <c:v>1.0080337524414063E-3</c:v>
                </c:pt>
                <c:pt idx="33737">
                  <c:v>1.0068416595458984E-3</c:v>
                </c:pt>
                <c:pt idx="33738">
                  <c:v>1.007080078125E-3</c:v>
                </c:pt>
                <c:pt idx="33739">
                  <c:v>1.007080078125E-3</c:v>
                </c:pt>
                <c:pt idx="33740">
                  <c:v>1.0068416595458984E-3</c:v>
                </c:pt>
                <c:pt idx="33741">
                  <c:v>1.007080078125E-3</c:v>
                </c:pt>
                <c:pt idx="33742">
                  <c:v>1.007080078125E-3</c:v>
                </c:pt>
                <c:pt idx="33743">
                  <c:v>1.0068416595458984E-3</c:v>
                </c:pt>
                <c:pt idx="33744">
                  <c:v>1.007080078125E-3</c:v>
                </c:pt>
                <c:pt idx="33745">
                  <c:v>1.007080078125E-3</c:v>
                </c:pt>
                <c:pt idx="33746">
                  <c:v>1.0068416595458984E-3</c:v>
                </c:pt>
                <c:pt idx="33747">
                  <c:v>1.007080078125E-3</c:v>
                </c:pt>
                <c:pt idx="33748">
                  <c:v>1.0080337524414063E-3</c:v>
                </c:pt>
                <c:pt idx="33749">
                  <c:v>1.007080078125E-3</c:v>
                </c:pt>
                <c:pt idx="33750">
                  <c:v>1.0068416595458984E-3</c:v>
                </c:pt>
                <c:pt idx="33751">
                  <c:v>1.007080078125E-3</c:v>
                </c:pt>
                <c:pt idx="33752">
                  <c:v>1.007080078125E-3</c:v>
                </c:pt>
                <c:pt idx="33753">
                  <c:v>1.0068416595458984E-3</c:v>
                </c:pt>
                <c:pt idx="33754">
                  <c:v>1.007080078125E-3</c:v>
                </c:pt>
                <c:pt idx="33755">
                  <c:v>1.007080078125E-3</c:v>
                </c:pt>
                <c:pt idx="33756">
                  <c:v>1.0068416595458984E-3</c:v>
                </c:pt>
                <c:pt idx="33757">
                  <c:v>1.007080078125E-3</c:v>
                </c:pt>
                <c:pt idx="33758">
                  <c:v>1.007080078125E-3</c:v>
                </c:pt>
                <c:pt idx="33759">
                  <c:v>1.0068416595458984E-3</c:v>
                </c:pt>
                <c:pt idx="33760">
                  <c:v>1.007080078125E-3</c:v>
                </c:pt>
                <c:pt idx="33761">
                  <c:v>1.0080337524414063E-3</c:v>
                </c:pt>
                <c:pt idx="33762">
                  <c:v>1.0068416595458984E-3</c:v>
                </c:pt>
                <c:pt idx="33763">
                  <c:v>1.007080078125E-3</c:v>
                </c:pt>
                <c:pt idx="33764">
                  <c:v>1.007080078125E-3</c:v>
                </c:pt>
                <c:pt idx="33765">
                  <c:v>1.0068416595458984E-3</c:v>
                </c:pt>
                <c:pt idx="33766">
                  <c:v>1.007080078125E-3</c:v>
                </c:pt>
                <c:pt idx="33767">
                  <c:v>1.007080078125E-3</c:v>
                </c:pt>
                <c:pt idx="33768">
                  <c:v>1.0068416595458984E-3</c:v>
                </c:pt>
                <c:pt idx="33769">
                  <c:v>1.007080078125E-3</c:v>
                </c:pt>
                <c:pt idx="33770">
                  <c:v>1.007080078125E-3</c:v>
                </c:pt>
                <c:pt idx="33771">
                  <c:v>1.0068416595458984E-3</c:v>
                </c:pt>
                <c:pt idx="33772">
                  <c:v>1.007080078125E-3</c:v>
                </c:pt>
                <c:pt idx="33773">
                  <c:v>1.0080337524414063E-3</c:v>
                </c:pt>
                <c:pt idx="33774">
                  <c:v>1.007080078125E-3</c:v>
                </c:pt>
                <c:pt idx="33775">
                  <c:v>1.0068416595458984E-3</c:v>
                </c:pt>
                <c:pt idx="33776">
                  <c:v>1.007080078125E-3</c:v>
                </c:pt>
                <c:pt idx="33777">
                  <c:v>1.007080078125E-3</c:v>
                </c:pt>
                <c:pt idx="33778">
                  <c:v>1.0068416595458984E-3</c:v>
                </c:pt>
                <c:pt idx="33779">
                  <c:v>1.007080078125E-3</c:v>
                </c:pt>
                <c:pt idx="33780">
                  <c:v>1.007080078125E-3</c:v>
                </c:pt>
                <c:pt idx="33781">
                  <c:v>1.0068416595458984E-3</c:v>
                </c:pt>
                <c:pt idx="33782">
                  <c:v>1.007080078125E-3</c:v>
                </c:pt>
                <c:pt idx="33783">
                  <c:v>1.007080078125E-3</c:v>
                </c:pt>
                <c:pt idx="33784">
                  <c:v>1.0068416595458984E-3</c:v>
                </c:pt>
                <c:pt idx="33785">
                  <c:v>1.007080078125E-3</c:v>
                </c:pt>
                <c:pt idx="33786">
                  <c:v>1.0080337524414063E-3</c:v>
                </c:pt>
                <c:pt idx="33787">
                  <c:v>1.0068416595458984E-3</c:v>
                </c:pt>
                <c:pt idx="33788">
                  <c:v>1.007080078125E-3</c:v>
                </c:pt>
                <c:pt idx="33789">
                  <c:v>1.007080078125E-3</c:v>
                </c:pt>
                <c:pt idx="33790">
                  <c:v>6.0420036315917969E-3</c:v>
                </c:pt>
                <c:pt idx="33791">
                  <c:v>1.0068416595458984E-3</c:v>
                </c:pt>
                <c:pt idx="33792">
                  <c:v>1.007080078125E-3</c:v>
                </c:pt>
                <c:pt idx="33793">
                  <c:v>1.0080337524414063E-3</c:v>
                </c:pt>
                <c:pt idx="33794">
                  <c:v>1.007080078125E-3</c:v>
                </c:pt>
                <c:pt idx="33795">
                  <c:v>1.0068416595458984E-3</c:v>
                </c:pt>
                <c:pt idx="33796">
                  <c:v>1.007080078125E-3</c:v>
                </c:pt>
                <c:pt idx="33797">
                  <c:v>1.007080078125E-3</c:v>
                </c:pt>
                <c:pt idx="33798">
                  <c:v>1.0068416595458984E-3</c:v>
                </c:pt>
                <c:pt idx="33799">
                  <c:v>1.007080078125E-3</c:v>
                </c:pt>
                <c:pt idx="33800">
                  <c:v>1.007080078125E-3</c:v>
                </c:pt>
                <c:pt idx="33801">
                  <c:v>1.0068416595458984E-3</c:v>
                </c:pt>
                <c:pt idx="33802">
                  <c:v>1.007080078125E-3</c:v>
                </c:pt>
                <c:pt idx="33803">
                  <c:v>1.007080078125E-3</c:v>
                </c:pt>
                <c:pt idx="33804">
                  <c:v>1.0068416595458984E-3</c:v>
                </c:pt>
                <c:pt idx="33805">
                  <c:v>1.007080078125E-3</c:v>
                </c:pt>
                <c:pt idx="33806">
                  <c:v>1.0080337524414063E-3</c:v>
                </c:pt>
                <c:pt idx="33807">
                  <c:v>1.0068416595458984E-3</c:v>
                </c:pt>
                <c:pt idx="33808">
                  <c:v>1.007080078125E-3</c:v>
                </c:pt>
                <c:pt idx="33809">
                  <c:v>1.007080078125E-3</c:v>
                </c:pt>
                <c:pt idx="33810">
                  <c:v>1.0068416595458984E-3</c:v>
                </c:pt>
                <c:pt idx="33811">
                  <c:v>1.007080078125E-3</c:v>
                </c:pt>
                <c:pt idx="33812">
                  <c:v>1.007080078125E-3</c:v>
                </c:pt>
                <c:pt idx="33813">
                  <c:v>1.0068416595458984E-3</c:v>
                </c:pt>
                <c:pt idx="33814">
                  <c:v>1.007080078125E-3</c:v>
                </c:pt>
                <c:pt idx="33815">
                  <c:v>1.007080078125E-3</c:v>
                </c:pt>
                <c:pt idx="33816">
                  <c:v>1.0068416595458984E-3</c:v>
                </c:pt>
                <c:pt idx="33817">
                  <c:v>1.007080078125E-3</c:v>
                </c:pt>
                <c:pt idx="33818">
                  <c:v>1.0080337524414063E-3</c:v>
                </c:pt>
                <c:pt idx="33819">
                  <c:v>1.007080078125E-3</c:v>
                </c:pt>
                <c:pt idx="33820">
                  <c:v>1.0068416595458984E-3</c:v>
                </c:pt>
                <c:pt idx="33821">
                  <c:v>1.007080078125E-3</c:v>
                </c:pt>
                <c:pt idx="33822">
                  <c:v>1.007080078125E-3</c:v>
                </c:pt>
                <c:pt idx="33823">
                  <c:v>1.0068416595458984E-3</c:v>
                </c:pt>
                <c:pt idx="33824">
                  <c:v>1.007080078125E-3</c:v>
                </c:pt>
                <c:pt idx="33825">
                  <c:v>1.007080078125E-3</c:v>
                </c:pt>
                <c:pt idx="33826">
                  <c:v>1.0068416595458984E-3</c:v>
                </c:pt>
                <c:pt idx="33827">
                  <c:v>1.007080078125E-3</c:v>
                </c:pt>
                <c:pt idx="33828">
                  <c:v>1.007080078125E-3</c:v>
                </c:pt>
                <c:pt idx="33829">
                  <c:v>1.0068416595458984E-3</c:v>
                </c:pt>
                <c:pt idx="33830">
                  <c:v>1.0080337524414063E-3</c:v>
                </c:pt>
                <c:pt idx="33831">
                  <c:v>1.007080078125E-3</c:v>
                </c:pt>
                <c:pt idx="33832">
                  <c:v>1.0068416595458984E-3</c:v>
                </c:pt>
                <c:pt idx="33833">
                  <c:v>1.007080078125E-3</c:v>
                </c:pt>
                <c:pt idx="33834">
                  <c:v>1.007080078125E-3</c:v>
                </c:pt>
                <c:pt idx="33835">
                  <c:v>1.0068416595458984E-3</c:v>
                </c:pt>
                <c:pt idx="33836">
                  <c:v>1.007080078125E-3</c:v>
                </c:pt>
                <c:pt idx="33837">
                  <c:v>1.007080078125E-3</c:v>
                </c:pt>
                <c:pt idx="33838">
                  <c:v>1.0068416595458984E-3</c:v>
                </c:pt>
                <c:pt idx="33839">
                  <c:v>1.007080078125E-3</c:v>
                </c:pt>
                <c:pt idx="33840">
                  <c:v>1.007080078125E-3</c:v>
                </c:pt>
                <c:pt idx="33841">
                  <c:v>1.0068416595458984E-3</c:v>
                </c:pt>
                <c:pt idx="33842">
                  <c:v>1.007080078125E-3</c:v>
                </c:pt>
                <c:pt idx="33843">
                  <c:v>1.0080337524414063E-3</c:v>
                </c:pt>
                <c:pt idx="33844">
                  <c:v>1.007080078125E-3</c:v>
                </c:pt>
                <c:pt idx="33845">
                  <c:v>1.0068416595458984E-3</c:v>
                </c:pt>
                <c:pt idx="33846">
                  <c:v>1.007080078125E-3</c:v>
                </c:pt>
                <c:pt idx="33847">
                  <c:v>1.007080078125E-3</c:v>
                </c:pt>
                <c:pt idx="33848">
                  <c:v>1.0068416595458984E-3</c:v>
                </c:pt>
                <c:pt idx="33849">
                  <c:v>1.007080078125E-3</c:v>
                </c:pt>
                <c:pt idx="33850">
                  <c:v>1.007080078125E-3</c:v>
                </c:pt>
                <c:pt idx="33851">
                  <c:v>1.0068416595458984E-3</c:v>
                </c:pt>
                <c:pt idx="33852">
                  <c:v>1.007080078125E-3</c:v>
                </c:pt>
                <c:pt idx="33853">
                  <c:v>1.007080078125E-3</c:v>
                </c:pt>
                <c:pt idx="33854">
                  <c:v>1.0068416595458984E-3</c:v>
                </c:pt>
                <c:pt idx="33855">
                  <c:v>1.0080337524414063E-3</c:v>
                </c:pt>
                <c:pt idx="33856">
                  <c:v>1.007080078125E-3</c:v>
                </c:pt>
                <c:pt idx="33857">
                  <c:v>1.0068416595458984E-3</c:v>
                </c:pt>
                <c:pt idx="33858">
                  <c:v>1.007080078125E-3</c:v>
                </c:pt>
                <c:pt idx="33859">
                  <c:v>1.007080078125E-3</c:v>
                </c:pt>
                <c:pt idx="33860">
                  <c:v>1.0068416595458984E-3</c:v>
                </c:pt>
                <c:pt idx="33861">
                  <c:v>1.007080078125E-3</c:v>
                </c:pt>
                <c:pt idx="33862">
                  <c:v>1.007080078125E-3</c:v>
                </c:pt>
                <c:pt idx="33863">
                  <c:v>1.0068416595458984E-3</c:v>
                </c:pt>
                <c:pt idx="33864">
                  <c:v>1.007080078125E-3</c:v>
                </c:pt>
                <c:pt idx="33865">
                  <c:v>1.007080078125E-3</c:v>
                </c:pt>
                <c:pt idx="33866">
                  <c:v>1.0068416595458984E-3</c:v>
                </c:pt>
                <c:pt idx="33867">
                  <c:v>1.007080078125E-3</c:v>
                </c:pt>
                <c:pt idx="33868">
                  <c:v>1.0080337524414063E-3</c:v>
                </c:pt>
                <c:pt idx="33869">
                  <c:v>1.007080078125E-3</c:v>
                </c:pt>
                <c:pt idx="33870">
                  <c:v>1.0068416595458984E-3</c:v>
                </c:pt>
                <c:pt idx="33871">
                  <c:v>1.007080078125E-3</c:v>
                </c:pt>
                <c:pt idx="33872">
                  <c:v>1.007080078125E-3</c:v>
                </c:pt>
                <c:pt idx="33873">
                  <c:v>1.0068416595458984E-3</c:v>
                </c:pt>
                <c:pt idx="33874">
                  <c:v>1.007080078125E-3</c:v>
                </c:pt>
                <c:pt idx="33875">
                  <c:v>1.007080078125E-3</c:v>
                </c:pt>
                <c:pt idx="33876">
                  <c:v>1.0068416595458984E-3</c:v>
                </c:pt>
                <c:pt idx="33877">
                  <c:v>1.007080078125E-3</c:v>
                </c:pt>
                <c:pt idx="33878">
                  <c:v>1.007080078125E-3</c:v>
                </c:pt>
                <c:pt idx="33879">
                  <c:v>1.0068416595458984E-3</c:v>
                </c:pt>
                <c:pt idx="33880">
                  <c:v>1.0080337524414063E-3</c:v>
                </c:pt>
                <c:pt idx="33881">
                  <c:v>1.007080078125E-3</c:v>
                </c:pt>
                <c:pt idx="33882">
                  <c:v>1.0068416595458984E-3</c:v>
                </c:pt>
                <c:pt idx="33883">
                  <c:v>1.007080078125E-3</c:v>
                </c:pt>
                <c:pt idx="33884">
                  <c:v>1.007080078125E-3</c:v>
                </c:pt>
                <c:pt idx="33885">
                  <c:v>1.0068416595458984E-3</c:v>
                </c:pt>
                <c:pt idx="33886">
                  <c:v>1.007080078125E-3</c:v>
                </c:pt>
                <c:pt idx="33887">
                  <c:v>1.007080078125E-3</c:v>
                </c:pt>
                <c:pt idx="33888">
                  <c:v>1.0068416595458984E-3</c:v>
                </c:pt>
                <c:pt idx="33889">
                  <c:v>1.007080078125E-3</c:v>
                </c:pt>
                <c:pt idx="33890">
                  <c:v>1.007080078125E-3</c:v>
                </c:pt>
                <c:pt idx="33891">
                  <c:v>1.0068416595458984E-3</c:v>
                </c:pt>
                <c:pt idx="33892">
                  <c:v>1.007080078125E-3</c:v>
                </c:pt>
                <c:pt idx="33893">
                  <c:v>1.0080337524414063E-3</c:v>
                </c:pt>
                <c:pt idx="33894">
                  <c:v>1.007080078125E-3</c:v>
                </c:pt>
                <c:pt idx="33895">
                  <c:v>1.0068416595458984E-3</c:v>
                </c:pt>
                <c:pt idx="33896">
                  <c:v>1.007080078125E-3</c:v>
                </c:pt>
                <c:pt idx="33897">
                  <c:v>1.007080078125E-3</c:v>
                </c:pt>
                <c:pt idx="33898">
                  <c:v>1.0068416595458984E-3</c:v>
                </c:pt>
                <c:pt idx="33899">
                  <c:v>1.007080078125E-3</c:v>
                </c:pt>
                <c:pt idx="33900">
                  <c:v>1.007080078125E-3</c:v>
                </c:pt>
                <c:pt idx="33901">
                  <c:v>1.0068416595458984E-3</c:v>
                </c:pt>
                <c:pt idx="33902">
                  <c:v>1.007080078125E-3</c:v>
                </c:pt>
                <c:pt idx="33903">
                  <c:v>1.007080078125E-3</c:v>
                </c:pt>
                <c:pt idx="33904">
                  <c:v>1.0068416595458984E-3</c:v>
                </c:pt>
                <c:pt idx="33905">
                  <c:v>1.0080337524414063E-3</c:v>
                </c:pt>
                <c:pt idx="33906">
                  <c:v>1.007080078125E-3</c:v>
                </c:pt>
                <c:pt idx="33907">
                  <c:v>1.0068416595458984E-3</c:v>
                </c:pt>
                <c:pt idx="33908">
                  <c:v>1.007080078125E-3</c:v>
                </c:pt>
                <c:pt idx="33909">
                  <c:v>1.007080078125E-3</c:v>
                </c:pt>
                <c:pt idx="33910">
                  <c:v>1.0068416595458984E-3</c:v>
                </c:pt>
                <c:pt idx="33911">
                  <c:v>1.007080078125E-3</c:v>
                </c:pt>
                <c:pt idx="33912">
                  <c:v>1.007080078125E-3</c:v>
                </c:pt>
                <c:pt idx="33913">
                  <c:v>1.0068416595458984E-3</c:v>
                </c:pt>
                <c:pt idx="33914">
                  <c:v>1.007080078125E-3</c:v>
                </c:pt>
                <c:pt idx="33915">
                  <c:v>1.007080078125E-3</c:v>
                </c:pt>
                <c:pt idx="33916">
                  <c:v>1.0068416595458984E-3</c:v>
                </c:pt>
                <c:pt idx="33917">
                  <c:v>2.0151138305664063E-3</c:v>
                </c:pt>
                <c:pt idx="33918">
                  <c:v>1.007080078125E-3</c:v>
                </c:pt>
                <c:pt idx="33919">
                  <c:v>1.0068416595458984E-3</c:v>
                </c:pt>
                <c:pt idx="33920">
                  <c:v>1.007080078125E-3</c:v>
                </c:pt>
                <c:pt idx="33921">
                  <c:v>1.007080078125E-3</c:v>
                </c:pt>
                <c:pt idx="33922">
                  <c:v>1.0068416595458984E-3</c:v>
                </c:pt>
                <c:pt idx="33923">
                  <c:v>1.007080078125E-3</c:v>
                </c:pt>
                <c:pt idx="33924">
                  <c:v>1.007080078125E-3</c:v>
                </c:pt>
                <c:pt idx="33925">
                  <c:v>1.0068416595458984E-3</c:v>
                </c:pt>
                <c:pt idx="33926">
                  <c:v>1.007080078125E-3</c:v>
                </c:pt>
                <c:pt idx="33927">
                  <c:v>1.007080078125E-3</c:v>
                </c:pt>
                <c:pt idx="33928">
                  <c:v>1.0068416595458984E-3</c:v>
                </c:pt>
                <c:pt idx="33929">
                  <c:v>1.0080337524414063E-3</c:v>
                </c:pt>
                <c:pt idx="33930">
                  <c:v>1.007080078125E-3</c:v>
                </c:pt>
                <c:pt idx="33931">
                  <c:v>1.0068416595458984E-3</c:v>
                </c:pt>
                <c:pt idx="33932">
                  <c:v>1.007080078125E-3</c:v>
                </c:pt>
                <c:pt idx="33933">
                  <c:v>1.007080078125E-3</c:v>
                </c:pt>
                <c:pt idx="33934">
                  <c:v>1.0068416595458984E-3</c:v>
                </c:pt>
                <c:pt idx="33935">
                  <c:v>1.007080078125E-3</c:v>
                </c:pt>
                <c:pt idx="33936">
                  <c:v>1.007080078125E-3</c:v>
                </c:pt>
                <c:pt idx="33937">
                  <c:v>1.0068416595458984E-3</c:v>
                </c:pt>
                <c:pt idx="33938">
                  <c:v>1.007080078125E-3</c:v>
                </c:pt>
                <c:pt idx="33939">
                  <c:v>1.007080078125E-3</c:v>
                </c:pt>
                <c:pt idx="33940">
                  <c:v>1.0068416595458984E-3</c:v>
                </c:pt>
                <c:pt idx="33941">
                  <c:v>1.007080078125E-3</c:v>
                </c:pt>
                <c:pt idx="33942">
                  <c:v>1.0080337524414063E-3</c:v>
                </c:pt>
                <c:pt idx="33943">
                  <c:v>1.007080078125E-3</c:v>
                </c:pt>
                <c:pt idx="33944">
                  <c:v>1.0068416595458984E-3</c:v>
                </c:pt>
                <c:pt idx="33945">
                  <c:v>1.007080078125E-3</c:v>
                </c:pt>
                <c:pt idx="33946">
                  <c:v>1.007080078125E-3</c:v>
                </c:pt>
                <c:pt idx="33947">
                  <c:v>1.0068416595458984E-3</c:v>
                </c:pt>
                <c:pt idx="33948">
                  <c:v>1.007080078125E-3</c:v>
                </c:pt>
                <c:pt idx="33949">
                  <c:v>1.007080078125E-3</c:v>
                </c:pt>
                <c:pt idx="33950">
                  <c:v>1.0068416595458984E-3</c:v>
                </c:pt>
                <c:pt idx="33951">
                  <c:v>1.007080078125E-3</c:v>
                </c:pt>
                <c:pt idx="33952">
                  <c:v>1.007080078125E-3</c:v>
                </c:pt>
                <c:pt idx="33953">
                  <c:v>1.0068416595458984E-3</c:v>
                </c:pt>
                <c:pt idx="33954">
                  <c:v>1.0080337524414063E-3</c:v>
                </c:pt>
                <c:pt idx="33955">
                  <c:v>1.007080078125E-3</c:v>
                </c:pt>
                <c:pt idx="33956">
                  <c:v>1.0068416595458984E-3</c:v>
                </c:pt>
                <c:pt idx="33957">
                  <c:v>1.007080078125E-3</c:v>
                </c:pt>
                <c:pt idx="33958">
                  <c:v>1.007080078125E-3</c:v>
                </c:pt>
                <c:pt idx="33959">
                  <c:v>1.0068416595458984E-3</c:v>
                </c:pt>
                <c:pt idx="33960">
                  <c:v>1.007080078125E-3</c:v>
                </c:pt>
                <c:pt idx="33961">
                  <c:v>1.007080078125E-3</c:v>
                </c:pt>
                <c:pt idx="33962">
                  <c:v>1.0068416595458984E-3</c:v>
                </c:pt>
                <c:pt idx="33963">
                  <c:v>1.007080078125E-3</c:v>
                </c:pt>
                <c:pt idx="33964">
                  <c:v>1.007080078125E-3</c:v>
                </c:pt>
                <c:pt idx="33965">
                  <c:v>1.0068416595458984E-3</c:v>
                </c:pt>
                <c:pt idx="33966">
                  <c:v>1.007080078125E-3</c:v>
                </c:pt>
                <c:pt idx="33967">
                  <c:v>1.0080337524414063E-3</c:v>
                </c:pt>
                <c:pt idx="33968">
                  <c:v>1.007080078125E-3</c:v>
                </c:pt>
                <c:pt idx="33969">
                  <c:v>1.0068416595458984E-3</c:v>
                </c:pt>
                <c:pt idx="33970">
                  <c:v>1.007080078125E-3</c:v>
                </c:pt>
                <c:pt idx="33971">
                  <c:v>1.007080078125E-3</c:v>
                </c:pt>
                <c:pt idx="33972">
                  <c:v>1.0068416595458984E-3</c:v>
                </c:pt>
                <c:pt idx="33973">
                  <c:v>1.007080078125E-3</c:v>
                </c:pt>
                <c:pt idx="33974">
                  <c:v>1.007080078125E-3</c:v>
                </c:pt>
                <c:pt idx="33975">
                  <c:v>1.0068416595458984E-3</c:v>
                </c:pt>
                <c:pt idx="33976">
                  <c:v>1.007080078125E-3</c:v>
                </c:pt>
                <c:pt idx="33977">
                  <c:v>1.007080078125E-3</c:v>
                </c:pt>
                <c:pt idx="33978">
                  <c:v>1.0068416595458984E-3</c:v>
                </c:pt>
                <c:pt idx="33979">
                  <c:v>1.0080337524414063E-3</c:v>
                </c:pt>
                <c:pt idx="33980">
                  <c:v>1.007080078125E-3</c:v>
                </c:pt>
                <c:pt idx="33981">
                  <c:v>1.0068416595458984E-3</c:v>
                </c:pt>
                <c:pt idx="33982">
                  <c:v>1.007080078125E-3</c:v>
                </c:pt>
                <c:pt idx="33983">
                  <c:v>1.007080078125E-3</c:v>
                </c:pt>
                <c:pt idx="33984">
                  <c:v>1.0068416595458984E-3</c:v>
                </c:pt>
                <c:pt idx="33985">
                  <c:v>1.007080078125E-3</c:v>
                </c:pt>
                <c:pt idx="33986">
                  <c:v>1.007080078125E-3</c:v>
                </c:pt>
                <c:pt idx="33987">
                  <c:v>1.0068416595458984E-3</c:v>
                </c:pt>
                <c:pt idx="33988">
                  <c:v>1.007080078125E-3</c:v>
                </c:pt>
                <c:pt idx="33989">
                  <c:v>1.007080078125E-3</c:v>
                </c:pt>
                <c:pt idx="33990">
                  <c:v>1.0068416595458984E-3</c:v>
                </c:pt>
                <c:pt idx="33991">
                  <c:v>1.007080078125E-3</c:v>
                </c:pt>
                <c:pt idx="33992">
                  <c:v>1.0080337524414063E-3</c:v>
                </c:pt>
                <c:pt idx="33993">
                  <c:v>1.007080078125E-3</c:v>
                </c:pt>
                <c:pt idx="33994">
                  <c:v>1.0068416595458984E-3</c:v>
                </c:pt>
                <c:pt idx="33995">
                  <c:v>1.007080078125E-3</c:v>
                </c:pt>
                <c:pt idx="33996">
                  <c:v>1.007080078125E-3</c:v>
                </c:pt>
                <c:pt idx="33997">
                  <c:v>1.0068416595458984E-3</c:v>
                </c:pt>
                <c:pt idx="33998">
                  <c:v>1.007080078125E-3</c:v>
                </c:pt>
                <c:pt idx="33999">
                  <c:v>1.007080078125E-3</c:v>
                </c:pt>
                <c:pt idx="34000">
                  <c:v>1.0068416595458984E-3</c:v>
                </c:pt>
                <c:pt idx="34001">
                  <c:v>1.007080078125E-3</c:v>
                </c:pt>
                <c:pt idx="34002">
                  <c:v>1.007080078125E-3</c:v>
                </c:pt>
                <c:pt idx="34003">
                  <c:v>1.0068416595458984E-3</c:v>
                </c:pt>
                <c:pt idx="34004">
                  <c:v>1.0080337524414063E-3</c:v>
                </c:pt>
                <c:pt idx="34005">
                  <c:v>1.007080078125E-3</c:v>
                </c:pt>
                <c:pt idx="34006">
                  <c:v>1.0068416595458984E-3</c:v>
                </c:pt>
                <c:pt idx="34007">
                  <c:v>1.007080078125E-3</c:v>
                </c:pt>
                <c:pt idx="34008">
                  <c:v>1.007080078125E-3</c:v>
                </c:pt>
                <c:pt idx="34009">
                  <c:v>1.0068416595458984E-3</c:v>
                </c:pt>
                <c:pt idx="34010">
                  <c:v>1.007080078125E-3</c:v>
                </c:pt>
                <c:pt idx="34011">
                  <c:v>1.007080078125E-3</c:v>
                </c:pt>
                <c:pt idx="34012">
                  <c:v>1.0068416595458984E-3</c:v>
                </c:pt>
                <c:pt idx="34013">
                  <c:v>1.007080078125E-3</c:v>
                </c:pt>
                <c:pt idx="34014">
                  <c:v>1.007080078125E-3</c:v>
                </c:pt>
                <c:pt idx="34015">
                  <c:v>1.0068416595458984E-3</c:v>
                </c:pt>
                <c:pt idx="34016">
                  <c:v>1.007080078125E-3</c:v>
                </c:pt>
                <c:pt idx="34017">
                  <c:v>1.0080337524414063E-3</c:v>
                </c:pt>
                <c:pt idx="34018">
                  <c:v>1.007080078125E-3</c:v>
                </c:pt>
                <c:pt idx="34019">
                  <c:v>1.0068416595458984E-3</c:v>
                </c:pt>
                <c:pt idx="34020">
                  <c:v>1.007080078125E-3</c:v>
                </c:pt>
                <c:pt idx="34021">
                  <c:v>1.007080078125E-3</c:v>
                </c:pt>
                <c:pt idx="34022">
                  <c:v>1.0068416595458984E-3</c:v>
                </c:pt>
                <c:pt idx="34023">
                  <c:v>1.007080078125E-3</c:v>
                </c:pt>
                <c:pt idx="34024">
                  <c:v>1.007080078125E-3</c:v>
                </c:pt>
                <c:pt idx="34025">
                  <c:v>1.0068416595458984E-3</c:v>
                </c:pt>
                <c:pt idx="34026">
                  <c:v>1.007080078125E-3</c:v>
                </c:pt>
                <c:pt idx="34027">
                  <c:v>1.007080078125E-3</c:v>
                </c:pt>
                <c:pt idx="34028">
                  <c:v>1.0068416595458984E-3</c:v>
                </c:pt>
                <c:pt idx="34029">
                  <c:v>1.0080337524414063E-3</c:v>
                </c:pt>
                <c:pt idx="34030">
                  <c:v>1.007080078125E-3</c:v>
                </c:pt>
                <c:pt idx="34031">
                  <c:v>1.0068416595458984E-3</c:v>
                </c:pt>
                <c:pt idx="34032">
                  <c:v>1.007080078125E-3</c:v>
                </c:pt>
                <c:pt idx="34033">
                  <c:v>1.007080078125E-3</c:v>
                </c:pt>
                <c:pt idx="34034">
                  <c:v>1.0068416595458984E-3</c:v>
                </c:pt>
                <c:pt idx="34035">
                  <c:v>1.007080078125E-3</c:v>
                </c:pt>
                <c:pt idx="34036">
                  <c:v>1.007080078125E-3</c:v>
                </c:pt>
                <c:pt idx="34037">
                  <c:v>1.0068416595458984E-3</c:v>
                </c:pt>
                <c:pt idx="34038">
                  <c:v>1.007080078125E-3</c:v>
                </c:pt>
                <c:pt idx="34039">
                  <c:v>1.007080078125E-3</c:v>
                </c:pt>
                <c:pt idx="34040">
                  <c:v>1.0068416595458984E-3</c:v>
                </c:pt>
                <c:pt idx="34041">
                  <c:v>1.007080078125E-3</c:v>
                </c:pt>
                <c:pt idx="34042">
                  <c:v>1.0080337524414063E-3</c:v>
                </c:pt>
                <c:pt idx="34043">
                  <c:v>1.007080078125E-3</c:v>
                </c:pt>
                <c:pt idx="34044">
                  <c:v>1.0068416595458984E-3</c:v>
                </c:pt>
                <c:pt idx="34045">
                  <c:v>1.007080078125E-3</c:v>
                </c:pt>
                <c:pt idx="34046">
                  <c:v>1.007080078125E-3</c:v>
                </c:pt>
                <c:pt idx="34047">
                  <c:v>1.0068416595458984E-3</c:v>
                </c:pt>
                <c:pt idx="34048">
                  <c:v>1.007080078125E-3</c:v>
                </c:pt>
                <c:pt idx="34049">
                  <c:v>1.007080078125E-3</c:v>
                </c:pt>
                <c:pt idx="34050">
                  <c:v>1.0068416595458984E-3</c:v>
                </c:pt>
                <c:pt idx="34051">
                  <c:v>1.007080078125E-3</c:v>
                </c:pt>
                <c:pt idx="34052">
                  <c:v>1.0068416595458984E-3</c:v>
                </c:pt>
                <c:pt idx="34053">
                  <c:v>1.007080078125E-3</c:v>
                </c:pt>
                <c:pt idx="34054">
                  <c:v>1.0080337524414063E-3</c:v>
                </c:pt>
                <c:pt idx="34055">
                  <c:v>1.007080078125E-3</c:v>
                </c:pt>
                <c:pt idx="34056">
                  <c:v>1.0068416595458984E-3</c:v>
                </c:pt>
                <c:pt idx="34057">
                  <c:v>1.007080078125E-3</c:v>
                </c:pt>
                <c:pt idx="34058">
                  <c:v>1.007080078125E-3</c:v>
                </c:pt>
                <c:pt idx="34059">
                  <c:v>1.0068416595458984E-3</c:v>
                </c:pt>
                <c:pt idx="34060">
                  <c:v>1.007080078125E-3</c:v>
                </c:pt>
                <c:pt idx="34061">
                  <c:v>1.007080078125E-3</c:v>
                </c:pt>
                <c:pt idx="34062">
                  <c:v>1.0068416595458984E-3</c:v>
                </c:pt>
                <c:pt idx="34063">
                  <c:v>1.007080078125E-3</c:v>
                </c:pt>
                <c:pt idx="34064">
                  <c:v>1.007080078125E-3</c:v>
                </c:pt>
                <c:pt idx="34065">
                  <c:v>1.0068416595458984E-3</c:v>
                </c:pt>
                <c:pt idx="34066">
                  <c:v>1.007080078125E-3</c:v>
                </c:pt>
                <c:pt idx="34067">
                  <c:v>1.0080337524414063E-3</c:v>
                </c:pt>
                <c:pt idx="34068">
                  <c:v>5.0349235534667969E-3</c:v>
                </c:pt>
                <c:pt idx="34069">
                  <c:v>1.007080078125E-3</c:v>
                </c:pt>
                <c:pt idx="34070">
                  <c:v>1.0068416595458984E-3</c:v>
                </c:pt>
                <c:pt idx="34071">
                  <c:v>1.007080078125E-3</c:v>
                </c:pt>
                <c:pt idx="34072">
                  <c:v>1.007080078125E-3</c:v>
                </c:pt>
                <c:pt idx="34073">
                  <c:v>1.0068416595458984E-3</c:v>
                </c:pt>
                <c:pt idx="34074">
                  <c:v>1.007080078125E-3</c:v>
                </c:pt>
                <c:pt idx="34075">
                  <c:v>1.0080337524414063E-3</c:v>
                </c:pt>
                <c:pt idx="34076">
                  <c:v>1.007080078125E-3</c:v>
                </c:pt>
                <c:pt idx="34077">
                  <c:v>1.0068416595458984E-3</c:v>
                </c:pt>
                <c:pt idx="34078">
                  <c:v>1.007080078125E-3</c:v>
                </c:pt>
                <c:pt idx="34079">
                  <c:v>1.007080078125E-3</c:v>
                </c:pt>
                <c:pt idx="34080">
                  <c:v>1.0068416595458984E-3</c:v>
                </c:pt>
                <c:pt idx="34081">
                  <c:v>1.007080078125E-3</c:v>
                </c:pt>
                <c:pt idx="34082">
                  <c:v>1.007080078125E-3</c:v>
                </c:pt>
                <c:pt idx="34083">
                  <c:v>1.0068416595458984E-3</c:v>
                </c:pt>
                <c:pt idx="34084">
                  <c:v>1.007080078125E-3</c:v>
                </c:pt>
                <c:pt idx="34085">
                  <c:v>1.007080078125E-3</c:v>
                </c:pt>
                <c:pt idx="34086">
                  <c:v>1.0068416595458984E-3</c:v>
                </c:pt>
                <c:pt idx="34087">
                  <c:v>1.007080078125E-3</c:v>
                </c:pt>
                <c:pt idx="34088">
                  <c:v>1.0080337524414063E-3</c:v>
                </c:pt>
                <c:pt idx="34089">
                  <c:v>1.007080078125E-3</c:v>
                </c:pt>
                <c:pt idx="34090">
                  <c:v>1.0068416595458984E-3</c:v>
                </c:pt>
                <c:pt idx="34091">
                  <c:v>1.007080078125E-3</c:v>
                </c:pt>
                <c:pt idx="34092">
                  <c:v>1.0068416595458984E-3</c:v>
                </c:pt>
                <c:pt idx="34093">
                  <c:v>1.007080078125E-3</c:v>
                </c:pt>
                <c:pt idx="34094">
                  <c:v>1.007080078125E-3</c:v>
                </c:pt>
                <c:pt idx="34095">
                  <c:v>1.0068416595458984E-3</c:v>
                </c:pt>
                <c:pt idx="34096">
                  <c:v>1.007080078125E-3</c:v>
                </c:pt>
                <c:pt idx="34097">
                  <c:v>1.007080078125E-3</c:v>
                </c:pt>
                <c:pt idx="34098">
                  <c:v>1.0068416595458984E-3</c:v>
                </c:pt>
                <c:pt idx="34099">
                  <c:v>1.007080078125E-3</c:v>
                </c:pt>
                <c:pt idx="34100">
                  <c:v>1.0080337524414063E-3</c:v>
                </c:pt>
                <c:pt idx="34101">
                  <c:v>1.007080078125E-3</c:v>
                </c:pt>
                <c:pt idx="34102">
                  <c:v>1.0068416595458984E-3</c:v>
                </c:pt>
                <c:pt idx="34103">
                  <c:v>1.007080078125E-3</c:v>
                </c:pt>
                <c:pt idx="34104">
                  <c:v>1.007080078125E-3</c:v>
                </c:pt>
                <c:pt idx="34105">
                  <c:v>1.0068416595458984E-3</c:v>
                </c:pt>
                <c:pt idx="34106">
                  <c:v>1.007080078125E-3</c:v>
                </c:pt>
                <c:pt idx="34107">
                  <c:v>1.007080078125E-3</c:v>
                </c:pt>
                <c:pt idx="34108">
                  <c:v>1.0068416595458984E-3</c:v>
                </c:pt>
                <c:pt idx="34109">
                  <c:v>1.007080078125E-3</c:v>
                </c:pt>
                <c:pt idx="34110">
                  <c:v>1.007080078125E-3</c:v>
                </c:pt>
                <c:pt idx="34111">
                  <c:v>1.0068416595458984E-3</c:v>
                </c:pt>
                <c:pt idx="34112">
                  <c:v>1.007080078125E-3</c:v>
                </c:pt>
                <c:pt idx="34113">
                  <c:v>1.0080337524414063E-3</c:v>
                </c:pt>
                <c:pt idx="34114">
                  <c:v>1.0068416595458984E-3</c:v>
                </c:pt>
                <c:pt idx="34115">
                  <c:v>1.007080078125E-3</c:v>
                </c:pt>
                <c:pt idx="34116">
                  <c:v>1.007080078125E-3</c:v>
                </c:pt>
                <c:pt idx="34117">
                  <c:v>1.0068416595458984E-3</c:v>
                </c:pt>
                <c:pt idx="34118">
                  <c:v>1.007080078125E-3</c:v>
                </c:pt>
                <c:pt idx="34119">
                  <c:v>1.007080078125E-3</c:v>
                </c:pt>
                <c:pt idx="34120">
                  <c:v>1.0068416595458984E-3</c:v>
                </c:pt>
                <c:pt idx="34121">
                  <c:v>1.007080078125E-3</c:v>
                </c:pt>
                <c:pt idx="34122">
                  <c:v>1.007080078125E-3</c:v>
                </c:pt>
                <c:pt idx="34123">
                  <c:v>1.0068416595458984E-3</c:v>
                </c:pt>
                <c:pt idx="34124">
                  <c:v>1.007080078125E-3</c:v>
                </c:pt>
                <c:pt idx="34125">
                  <c:v>1.0080337524414063E-3</c:v>
                </c:pt>
                <c:pt idx="34126">
                  <c:v>1.007080078125E-3</c:v>
                </c:pt>
                <c:pt idx="34127">
                  <c:v>1.0068416595458984E-3</c:v>
                </c:pt>
                <c:pt idx="34128">
                  <c:v>1.007080078125E-3</c:v>
                </c:pt>
                <c:pt idx="34129">
                  <c:v>1.007080078125E-3</c:v>
                </c:pt>
                <c:pt idx="34130">
                  <c:v>1.0068416595458984E-3</c:v>
                </c:pt>
                <c:pt idx="34131">
                  <c:v>1.007080078125E-3</c:v>
                </c:pt>
                <c:pt idx="34132">
                  <c:v>1.007080078125E-3</c:v>
                </c:pt>
                <c:pt idx="34133">
                  <c:v>1.0068416595458984E-3</c:v>
                </c:pt>
                <c:pt idx="34134">
                  <c:v>1.007080078125E-3</c:v>
                </c:pt>
                <c:pt idx="34135">
                  <c:v>1.007080078125E-3</c:v>
                </c:pt>
                <c:pt idx="34136">
                  <c:v>1.0068416595458984E-3</c:v>
                </c:pt>
                <c:pt idx="34137">
                  <c:v>1.007080078125E-3</c:v>
                </c:pt>
                <c:pt idx="34138">
                  <c:v>1.0080337524414063E-3</c:v>
                </c:pt>
                <c:pt idx="34139">
                  <c:v>1.0068416595458984E-3</c:v>
                </c:pt>
                <c:pt idx="34140">
                  <c:v>1.007080078125E-3</c:v>
                </c:pt>
                <c:pt idx="34141">
                  <c:v>1.007080078125E-3</c:v>
                </c:pt>
                <c:pt idx="34142">
                  <c:v>1.0068416595458984E-3</c:v>
                </c:pt>
                <c:pt idx="34143">
                  <c:v>1.007080078125E-3</c:v>
                </c:pt>
                <c:pt idx="34144">
                  <c:v>1.007080078125E-3</c:v>
                </c:pt>
                <c:pt idx="34145">
                  <c:v>1.0068416595458984E-3</c:v>
                </c:pt>
                <c:pt idx="34146">
                  <c:v>1.007080078125E-3</c:v>
                </c:pt>
                <c:pt idx="34147">
                  <c:v>1.007080078125E-3</c:v>
                </c:pt>
                <c:pt idx="34148">
                  <c:v>1.0068416595458984E-3</c:v>
                </c:pt>
                <c:pt idx="34149">
                  <c:v>1.007080078125E-3</c:v>
                </c:pt>
                <c:pt idx="34150">
                  <c:v>1.0080337524414063E-3</c:v>
                </c:pt>
                <c:pt idx="34151">
                  <c:v>1.007080078125E-3</c:v>
                </c:pt>
                <c:pt idx="34152">
                  <c:v>1.0068416595458984E-3</c:v>
                </c:pt>
                <c:pt idx="34153">
                  <c:v>1.007080078125E-3</c:v>
                </c:pt>
                <c:pt idx="34154">
                  <c:v>1.007080078125E-3</c:v>
                </c:pt>
                <c:pt idx="34155">
                  <c:v>1.0068416595458984E-3</c:v>
                </c:pt>
                <c:pt idx="34156">
                  <c:v>1.007080078125E-3</c:v>
                </c:pt>
                <c:pt idx="34157">
                  <c:v>1.007080078125E-3</c:v>
                </c:pt>
                <c:pt idx="34158">
                  <c:v>7.0497989654541016E-3</c:v>
                </c:pt>
                <c:pt idx="34159">
                  <c:v>1.007080078125E-3</c:v>
                </c:pt>
                <c:pt idx="34160">
                  <c:v>1.007080078125E-3</c:v>
                </c:pt>
                <c:pt idx="34161">
                  <c:v>1.0068416595458984E-3</c:v>
                </c:pt>
                <c:pt idx="34162">
                  <c:v>1.007080078125E-3</c:v>
                </c:pt>
                <c:pt idx="34163">
                  <c:v>1.007080078125E-3</c:v>
                </c:pt>
                <c:pt idx="34164">
                  <c:v>1.0068416595458984E-3</c:v>
                </c:pt>
                <c:pt idx="34165">
                  <c:v>1.007080078125E-3</c:v>
                </c:pt>
                <c:pt idx="34166">
                  <c:v>1.007080078125E-3</c:v>
                </c:pt>
                <c:pt idx="34167">
                  <c:v>1.0071039199829102E-2</c:v>
                </c:pt>
                <c:pt idx="34168">
                  <c:v>1.0068416595458984E-3</c:v>
                </c:pt>
                <c:pt idx="34169">
                  <c:v>1.007080078125E-3</c:v>
                </c:pt>
                <c:pt idx="34170">
                  <c:v>1.007080078125E-3</c:v>
                </c:pt>
                <c:pt idx="34171">
                  <c:v>1.0068416595458984E-3</c:v>
                </c:pt>
                <c:pt idx="34172">
                  <c:v>1.007080078125E-3</c:v>
                </c:pt>
                <c:pt idx="34173">
                  <c:v>1.0080337524414063E-3</c:v>
                </c:pt>
                <c:pt idx="34174">
                  <c:v>1.0068416595458984E-3</c:v>
                </c:pt>
                <c:pt idx="34175">
                  <c:v>1.007080078125E-3</c:v>
                </c:pt>
                <c:pt idx="34176">
                  <c:v>1.007080078125E-3</c:v>
                </c:pt>
                <c:pt idx="34177">
                  <c:v>1.0068416595458984E-3</c:v>
                </c:pt>
                <c:pt idx="34178">
                  <c:v>1.007080078125E-3</c:v>
                </c:pt>
                <c:pt idx="34179">
                  <c:v>1.007080078125E-3</c:v>
                </c:pt>
                <c:pt idx="34180">
                  <c:v>1.0068416595458984E-3</c:v>
                </c:pt>
                <c:pt idx="34181">
                  <c:v>1.007080078125E-3</c:v>
                </c:pt>
                <c:pt idx="34182">
                  <c:v>1.007080078125E-3</c:v>
                </c:pt>
                <c:pt idx="34183">
                  <c:v>1.0068416595458984E-3</c:v>
                </c:pt>
                <c:pt idx="34184">
                  <c:v>1.007080078125E-3</c:v>
                </c:pt>
                <c:pt idx="34185">
                  <c:v>1.0080337524414063E-3</c:v>
                </c:pt>
                <c:pt idx="34186">
                  <c:v>1.007080078125E-3</c:v>
                </c:pt>
                <c:pt idx="34187">
                  <c:v>1.0068416595458984E-3</c:v>
                </c:pt>
                <c:pt idx="34188">
                  <c:v>1.007080078125E-3</c:v>
                </c:pt>
                <c:pt idx="34189">
                  <c:v>1.007080078125E-3</c:v>
                </c:pt>
                <c:pt idx="34190">
                  <c:v>1.0068416595458984E-3</c:v>
                </c:pt>
                <c:pt idx="34191">
                  <c:v>1.007080078125E-3</c:v>
                </c:pt>
                <c:pt idx="34192">
                  <c:v>1.007080078125E-3</c:v>
                </c:pt>
                <c:pt idx="34193">
                  <c:v>1.0068416595458984E-3</c:v>
                </c:pt>
                <c:pt idx="34194">
                  <c:v>1.007080078125E-3</c:v>
                </c:pt>
                <c:pt idx="34195">
                  <c:v>1.007080078125E-3</c:v>
                </c:pt>
                <c:pt idx="34196">
                  <c:v>1.0068416595458984E-3</c:v>
                </c:pt>
                <c:pt idx="34197">
                  <c:v>1.007080078125E-3</c:v>
                </c:pt>
                <c:pt idx="34198">
                  <c:v>1.0080337524414063E-3</c:v>
                </c:pt>
                <c:pt idx="34199">
                  <c:v>1.0068416595458984E-3</c:v>
                </c:pt>
                <c:pt idx="34200">
                  <c:v>1.007080078125E-3</c:v>
                </c:pt>
                <c:pt idx="34201">
                  <c:v>1.007080078125E-3</c:v>
                </c:pt>
                <c:pt idx="34202">
                  <c:v>1.0068416595458984E-3</c:v>
                </c:pt>
                <c:pt idx="34203">
                  <c:v>1.007080078125E-3</c:v>
                </c:pt>
                <c:pt idx="34204">
                  <c:v>1.007080078125E-3</c:v>
                </c:pt>
                <c:pt idx="34205">
                  <c:v>1.0068416595458984E-3</c:v>
                </c:pt>
                <c:pt idx="34206">
                  <c:v>1.007080078125E-3</c:v>
                </c:pt>
                <c:pt idx="34207">
                  <c:v>1.007080078125E-3</c:v>
                </c:pt>
                <c:pt idx="34208">
                  <c:v>1.0068416595458984E-3</c:v>
                </c:pt>
                <c:pt idx="34209">
                  <c:v>1.007080078125E-3</c:v>
                </c:pt>
                <c:pt idx="34210">
                  <c:v>1.0080337524414063E-3</c:v>
                </c:pt>
                <c:pt idx="34211">
                  <c:v>1.007080078125E-3</c:v>
                </c:pt>
                <c:pt idx="34212">
                  <c:v>1.0068416595458984E-3</c:v>
                </c:pt>
                <c:pt idx="34213">
                  <c:v>1.007080078125E-3</c:v>
                </c:pt>
                <c:pt idx="34214">
                  <c:v>1.007080078125E-3</c:v>
                </c:pt>
                <c:pt idx="34215">
                  <c:v>1.0068416595458984E-3</c:v>
                </c:pt>
                <c:pt idx="34216">
                  <c:v>1.007080078125E-3</c:v>
                </c:pt>
                <c:pt idx="34217">
                  <c:v>1.007080078125E-3</c:v>
                </c:pt>
                <c:pt idx="34218">
                  <c:v>1.0068416595458984E-3</c:v>
                </c:pt>
                <c:pt idx="34219">
                  <c:v>1.007080078125E-3</c:v>
                </c:pt>
                <c:pt idx="34220">
                  <c:v>1.007080078125E-3</c:v>
                </c:pt>
                <c:pt idx="34221">
                  <c:v>1.0068416595458984E-3</c:v>
                </c:pt>
                <c:pt idx="34222">
                  <c:v>1.007080078125E-3</c:v>
                </c:pt>
                <c:pt idx="34223">
                  <c:v>1.1077880859375E-2</c:v>
                </c:pt>
                <c:pt idx="34224">
                  <c:v>1.007080078125E-3</c:v>
                </c:pt>
                <c:pt idx="34225">
                  <c:v>1.0080337524414063E-3</c:v>
                </c:pt>
                <c:pt idx="34226">
                  <c:v>1.007080078125E-3</c:v>
                </c:pt>
                <c:pt idx="34227">
                  <c:v>1.0068416595458984E-3</c:v>
                </c:pt>
                <c:pt idx="34228">
                  <c:v>1.007080078125E-3</c:v>
                </c:pt>
                <c:pt idx="34229">
                  <c:v>1.007080078125E-3</c:v>
                </c:pt>
                <c:pt idx="34230">
                  <c:v>1.0068416595458984E-3</c:v>
                </c:pt>
                <c:pt idx="34231">
                  <c:v>1.007080078125E-3</c:v>
                </c:pt>
                <c:pt idx="34232">
                  <c:v>1.007080078125E-3</c:v>
                </c:pt>
                <c:pt idx="34233">
                  <c:v>1.0068416595458984E-3</c:v>
                </c:pt>
                <c:pt idx="34234">
                  <c:v>1.007080078125E-3</c:v>
                </c:pt>
                <c:pt idx="34235">
                  <c:v>1.007080078125E-3</c:v>
                </c:pt>
                <c:pt idx="34236">
                  <c:v>1.0068416595458984E-3</c:v>
                </c:pt>
                <c:pt idx="34237">
                  <c:v>1.007080078125E-3</c:v>
                </c:pt>
                <c:pt idx="34238">
                  <c:v>1.0080337524414063E-3</c:v>
                </c:pt>
                <c:pt idx="34239">
                  <c:v>1.0068416595458984E-3</c:v>
                </c:pt>
                <c:pt idx="34240">
                  <c:v>1.007080078125E-3</c:v>
                </c:pt>
                <c:pt idx="34241">
                  <c:v>1.007080078125E-3</c:v>
                </c:pt>
                <c:pt idx="34242">
                  <c:v>1.0068416595458984E-3</c:v>
                </c:pt>
                <c:pt idx="34243">
                  <c:v>1.007080078125E-3</c:v>
                </c:pt>
                <c:pt idx="34244">
                  <c:v>1.007080078125E-3</c:v>
                </c:pt>
                <c:pt idx="34245">
                  <c:v>1.0068416595458984E-3</c:v>
                </c:pt>
                <c:pt idx="34246">
                  <c:v>1.007080078125E-3</c:v>
                </c:pt>
                <c:pt idx="34247">
                  <c:v>1.007080078125E-3</c:v>
                </c:pt>
                <c:pt idx="34248">
                  <c:v>1.0068416595458984E-3</c:v>
                </c:pt>
                <c:pt idx="34249">
                  <c:v>1.007080078125E-3</c:v>
                </c:pt>
                <c:pt idx="34250">
                  <c:v>1.0080337524414063E-3</c:v>
                </c:pt>
                <c:pt idx="34251">
                  <c:v>1.007080078125E-3</c:v>
                </c:pt>
                <c:pt idx="34252">
                  <c:v>1.0068416595458984E-3</c:v>
                </c:pt>
                <c:pt idx="34253">
                  <c:v>1.007080078125E-3</c:v>
                </c:pt>
                <c:pt idx="34254">
                  <c:v>1.007080078125E-3</c:v>
                </c:pt>
                <c:pt idx="34255">
                  <c:v>1.0068416595458984E-3</c:v>
                </c:pt>
                <c:pt idx="34256">
                  <c:v>1.007080078125E-3</c:v>
                </c:pt>
                <c:pt idx="34257">
                  <c:v>1.007080078125E-3</c:v>
                </c:pt>
                <c:pt idx="34258">
                  <c:v>1.0068416595458984E-3</c:v>
                </c:pt>
                <c:pt idx="34259">
                  <c:v>1.007080078125E-3</c:v>
                </c:pt>
                <c:pt idx="34260">
                  <c:v>1.007080078125E-3</c:v>
                </c:pt>
                <c:pt idx="34261">
                  <c:v>1.0068416595458984E-3</c:v>
                </c:pt>
                <c:pt idx="34262">
                  <c:v>1.007080078125E-3</c:v>
                </c:pt>
                <c:pt idx="34263">
                  <c:v>1.0080337524414063E-3</c:v>
                </c:pt>
                <c:pt idx="34264">
                  <c:v>1.0068416595458984E-3</c:v>
                </c:pt>
                <c:pt idx="34265">
                  <c:v>1.007080078125E-3</c:v>
                </c:pt>
                <c:pt idx="34266">
                  <c:v>1.007080078125E-3</c:v>
                </c:pt>
                <c:pt idx="34267">
                  <c:v>1.0068416595458984E-3</c:v>
                </c:pt>
                <c:pt idx="34268">
                  <c:v>1.007080078125E-3</c:v>
                </c:pt>
                <c:pt idx="34269">
                  <c:v>1.007080078125E-3</c:v>
                </c:pt>
                <c:pt idx="34270">
                  <c:v>1.0068416595458984E-3</c:v>
                </c:pt>
                <c:pt idx="34271">
                  <c:v>1.007080078125E-3</c:v>
                </c:pt>
                <c:pt idx="34272">
                  <c:v>1.007080078125E-3</c:v>
                </c:pt>
                <c:pt idx="34273">
                  <c:v>1.0068416595458984E-3</c:v>
                </c:pt>
                <c:pt idx="34274">
                  <c:v>1.007080078125E-3</c:v>
                </c:pt>
                <c:pt idx="34275">
                  <c:v>1.0080337524414063E-3</c:v>
                </c:pt>
                <c:pt idx="34276">
                  <c:v>1.007080078125E-3</c:v>
                </c:pt>
                <c:pt idx="34277">
                  <c:v>1.0068416595458984E-3</c:v>
                </c:pt>
                <c:pt idx="34278">
                  <c:v>1.007080078125E-3</c:v>
                </c:pt>
                <c:pt idx="34279">
                  <c:v>1.007080078125E-3</c:v>
                </c:pt>
                <c:pt idx="34280">
                  <c:v>1.0068416595458984E-3</c:v>
                </c:pt>
                <c:pt idx="34281">
                  <c:v>1.007080078125E-3</c:v>
                </c:pt>
                <c:pt idx="34282">
                  <c:v>1.007080078125E-3</c:v>
                </c:pt>
                <c:pt idx="34283">
                  <c:v>1.0068416595458984E-3</c:v>
                </c:pt>
                <c:pt idx="34284">
                  <c:v>1.007080078125E-3</c:v>
                </c:pt>
                <c:pt idx="34285">
                  <c:v>1.007080078125E-3</c:v>
                </c:pt>
                <c:pt idx="34286">
                  <c:v>1.0068416595458984E-3</c:v>
                </c:pt>
                <c:pt idx="34287">
                  <c:v>1.007080078125E-3</c:v>
                </c:pt>
                <c:pt idx="34288">
                  <c:v>1.0080337524414063E-3</c:v>
                </c:pt>
                <c:pt idx="34289">
                  <c:v>1.0068416595458984E-3</c:v>
                </c:pt>
                <c:pt idx="34290">
                  <c:v>1.007080078125E-3</c:v>
                </c:pt>
                <c:pt idx="34291">
                  <c:v>1.007080078125E-3</c:v>
                </c:pt>
                <c:pt idx="34292">
                  <c:v>1.0068416595458984E-3</c:v>
                </c:pt>
                <c:pt idx="34293">
                  <c:v>1.007080078125E-3</c:v>
                </c:pt>
                <c:pt idx="34294">
                  <c:v>1.007080078125E-3</c:v>
                </c:pt>
                <c:pt idx="34295">
                  <c:v>1.0068416595458984E-3</c:v>
                </c:pt>
                <c:pt idx="34296">
                  <c:v>1.007080078125E-3</c:v>
                </c:pt>
                <c:pt idx="34297">
                  <c:v>1.007080078125E-3</c:v>
                </c:pt>
                <c:pt idx="34298">
                  <c:v>1.0068416595458984E-3</c:v>
                </c:pt>
                <c:pt idx="34299">
                  <c:v>1.007080078125E-3</c:v>
                </c:pt>
                <c:pt idx="34300">
                  <c:v>1.0080337524414063E-3</c:v>
                </c:pt>
                <c:pt idx="34301">
                  <c:v>1.007080078125E-3</c:v>
                </c:pt>
                <c:pt idx="34302">
                  <c:v>1.0068416595458984E-3</c:v>
                </c:pt>
                <c:pt idx="34303">
                  <c:v>1.007080078125E-3</c:v>
                </c:pt>
                <c:pt idx="34304">
                  <c:v>1.007080078125E-3</c:v>
                </c:pt>
                <c:pt idx="34305">
                  <c:v>1.0068416595458984E-3</c:v>
                </c:pt>
                <c:pt idx="34306">
                  <c:v>1.007080078125E-3</c:v>
                </c:pt>
                <c:pt idx="34307">
                  <c:v>2.0139217376708984E-3</c:v>
                </c:pt>
                <c:pt idx="34308">
                  <c:v>1.007080078125E-3</c:v>
                </c:pt>
                <c:pt idx="34309">
                  <c:v>1.007080078125E-3</c:v>
                </c:pt>
                <c:pt idx="34310">
                  <c:v>1.0068416595458984E-3</c:v>
                </c:pt>
                <c:pt idx="34311">
                  <c:v>1.0080337524414063E-3</c:v>
                </c:pt>
                <c:pt idx="34312">
                  <c:v>1.007080078125E-3</c:v>
                </c:pt>
                <c:pt idx="34313">
                  <c:v>1.0068416595458984E-3</c:v>
                </c:pt>
                <c:pt idx="34314">
                  <c:v>1.007080078125E-3</c:v>
                </c:pt>
                <c:pt idx="34315">
                  <c:v>1.007080078125E-3</c:v>
                </c:pt>
                <c:pt idx="34316">
                  <c:v>1.0068416595458984E-3</c:v>
                </c:pt>
                <c:pt idx="34317">
                  <c:v>1.007080078125E-3</c:v>
                </c:pt>
                <c:pt idx="34318">
                  <c:v>1.007080078125E-3</c:v>
                </c:pt>
                <c:pt idx="34319">
                  <c:v>1.0068416595458984E-3</c:v>
                </c:pt>
                <c:pt idx="34320">
                  <c:v>1.007080078125E-3</c:v>
                </c:pt>
                <c:pt idx="34321">
                  <c:v>1.007080078125E-3</c:v>
                </c:pt>
                <c:pt idx="34322">
                  <c:v>1.0068416595458984E-3</c:v>
                </c:pt>
                <c:pt idx="34323">
                  <c:v>1.007080078125E-3</c:v>
                </c:pt>
                <c:pt idx="34324">
                  <c:v>1.0080337524414063E-3</c:v>
                </c:pt>
                <c:pt idx="34325">
                  <c:v>1.007080078125E-3</c:v>
                </c:pt>
                <c:pt idx="34326">
                  <c:v>1.0068416595458984E-3</c:v>
                </c:pt>
                <c:pt idx="34327">
                  <c:v>1.007080078125E-3</c:v>
                </c:pt>
                <c:pt idx="34328">
                  <c:v>1.007080078125E-3</c:v>
                </c:pt>
                <c:pt idx="34329">
                  <c:v>1.0068416595458984E-3</c:v>
                </c:pt>
                <c:pt idx="34330">
                  <c:v>1.007080078125E-3</c:v>
                </c:pt>
                <c:pt idx="34331">
                  <c:v>1.007080078125E-3</c:v>
                </c:pt>
                <c:pt idx="34332">
                  <c:v>1.0068416595458984E-3</c:v>
                </c:pt>
                <c:pt idx="34333">
                  <c:v>1.007080078125E-3</c:v>
                </c:pt>
                <c:pt idx="34334">
                  <c:v>1.007080078125E-3</c:v>
                </c:pt>
                <c:pt idx="34335">
                  <c:v>1.0068416595458984E-3</c:v>
                </c:pt>
                <c:pt idx="34336">
                  <c:v>1.0080337524414063E-3</c:v>
                </c:pt>
                <c:pt idx="34337">
                  <c:v>1.007080078125E-3</c:v>
                </c:pt>
                <c:pt idx="34338">
                  <c:v>1.0068416595458984E-3</c:v>
                </c:pt>
                <c:pt idx="34339">
                  <c:v>1.007080078125E-3</c:v>
                </c:pt>
                <c:pt idx="34340">
                  <c:v>1.007080078125E-3</c:v>
                </c:pt>
                <c:pt idx="34341">
                  <c:v>1.0068416595458984E-3</c:v>
                </c:pt>
                <c:pt idx="34342">
                  <c:v>1.007080078125E-3</c:v>
                </c:pt>
                <c:pt idx="34343">
                  <c:v>1.007080078125E-3</c:v>
                </c:pt>
                <c:pt idx="34344">
                  <c:v>1.0068416595458984E-3</c:v>
                </c:pt>
                <c:pt idx="34345">
                  <c:v>1.007080078125E-3</c:v>
                </c:pt>
                <c:pt idx="34346">
                  <c:v>1.007080078125E-3</c:v>
                </c:pt>
                <c:pt idx="34347">
                  <c:v>1.0068416595458984E-3</c:v>
                </c:pt>
                <c:pt idx="34348">
                  <c:v>1.007080078125E-3</c:v>
                </c:pt>
                <c:pt idx="34349">
                  <c:v>1.0080337524414063E-3</c:v>
                </c:pt>
                <c:pt idx="34350">
                  <c:v>1.007080078125E-3</c:v>
                </c:pt>
                <c:pt idx="34351">
                  <c:v>1.0068416595458984E-3</c:v>
                </c:pt>
                <c:pt idx="34352">
                  <c:v>1.007080078125E-3</c:v>
                </c:pt>
                <c:pt idx="34353">
                  <c:v>1.007080078125E-3</c:v>
                </c:pt>
                <c:pt idx="34354">
                  <c:v>1.0068416595458984E-3</c:v>
                </c:pt>
                <c:pt idx="34355">
                  <c:v>1.007080078125E-3</c:v>
                </c:pt>
                <c:pt idx="34356">
                  <c:v>1.007080078125E-3</c:v>
                </c:pt>
                <c:pt idx="34357">
                  <c:v>1.0068416595458984E-3</c:v>
                </c:pt>
                <c:pt idx="34358">
                  <c:v>1.007080078125E-3</c:v>
                </c:pt>
                <c:pt idx="34359">
                  <c:v>1.007080078125E-3</c:v>
                </c:pt>
                <c:pt idx="34360">
                  <c:v>1.0068416595458984E-3</c:v>
                </c:pt>
                <c:pt idx="34361">
                  <c:v>1.0080337524414063E-3</c:v>
                </c:pt>
                <c:pt idx="34362">
                  <c:v>1.007080078125E-3</c:v>
                </c:pt>
                <c:pt idx="34363">
                  <c:v>1.0068416595458984E-3</c:v>
                </c:pt>
                <c:pt idx="34364">
                  <c:v>1.007080078125E-3</c:v>
                </c:pt>
                <c:pt idx="34365">
                  <c:v>1.007080078125E-3</c:v>
                </c:pt>
                <c:pt idx="34366">
                  <c:v>1.0068416595458984E-3</c:v>
                </c:pt>
                <c:pt idx="34367">
                  <c:v>1.007080078125E-3</c:v>
                </c:pt>
                <c:pt idx="34368">
                  <c:v>1.007080078125E-3</c:v>
                </c:pt>
                <c:pt idx="34369">
                  <c:v>1.0068416595458984E-3</c:v>
                </c:pt>
                <c:pt idx="34370">
                  <c:v>1.007080078125E-3</c:v>
                </c:pt>
                <c:pt idx="34371">
                  <c:v>1.007080078125E-3</c:v>
                </c:pt>
                <c:pt idx="34372">
                  <c:v>1.0068416595458984E-3</c:v>
                </c:pt>
                <c:pt idx="34373">
                  <c:v>1.007080078125E-3</c:v>
                </c:pt>
                <c:pt idx="34374">
                  <c:v>1.0080337524414063E-3</c:v>
                </c:pt>
                <c:pt idx="34375">
                  <c:v>1.007080078125E-3</c:v>
                </c:pt>
                <c:pt idx="34376">
                  <c:v>1.0068416595458984E-3</c:v>
                </c:pt>
                <c:pt idx="34377">
                  <c:v>1.007080078125E-3</c:v>
                </c:pt>
                <c:pt idx="34378">
                  <c:v>1.007080078125E-3</c:v>
                </c:pt>
                <c:pt idx="34379">
                  <c:v>1.0068416595458984E-3</c:v>
                </c:pt>
                <c:pt idx="34380">
                  <c:v>1.007080078125E-3</c:v>
                </c:pt>
                <c:pt idx="34381">
                  <c:v>1.007080078125E-3</c:v>
                </c:pt>
                <c:pt idx="34382">
                  <c:v>1.0068416595458984E-3</c:v>
                </c:pt>
                <c:pt idx="34383">
                  <c:v>1.007080078125E-3</c:v>
                </c:pt>
                <c:pt idx="34384">
                  <c:v>1.007080078125E-3</c:v>
                </c:pt>
                <c:pt idx="34385">
                  <c:v>1.0068416595458984E-3</c:v>
                </c:pt>
                <c:pt idx="34386">
                  <c:v>1.0080337524414063E-3</c:v>
                </c:pt>
                <c:pt idx="34387">
                  <c:v>1.007080078125E-3</c:v>
                </c:pt>
                <c:pt idx="34388">
                  <c:v>2.0139217376708984E-3</c:v>
                </c:pt>
                <c:pt idx="34389">
                  <c:v>1.007080078125E-3</c:v>
                </c:pt>
                <c:pt idx="34390">
                  <c:v>1.0068416595458984E-3</c:v>
                </c:pt>
                <c:pt idx="34391">
                  <c:v>1.007080078125E-3</c:v>
                </c:pt>
                <c:pt idx="34392">
                  <c:v>1.007080078125E-3</c:v>
                </c:pt>
                <c:pt idx="34393">
                  <c:v>1.0068416595458984E-3</c:v>
                </c:pt>
                <c:pt idx="34394">
                  <c:v>1.007080078125E-3</c:v>
                </c:pt>
                <c:pt idx="34395">
                  <c:v>1.007080078125E-3</c:v>
                </c:pt>
                <c:pt idx="34396">
                  <c:v>1.0068416595458984E-3</c:v>
                </c:pt>
                <c:pt idx="34397">
                  <c:v>1.007080078125E-3</c:v>
                </c:pt>
                <c:pt idx="34398">
                  <c:v>1.0080337524414063E-3</c:v>
                </c:pt>
                <c:pt idx="34399">
                  <c:v>1.007080078125E-3</c:v>
                </c:pt>
                <c:pt idx="34400">
                  <c:v>1.0068416595458984E-3</c:v>
                </c:pt>
                <c:pt idx="34401">
                  <c:v>1.007080078125E-3</c:v>
                </c:pt>
                <c:pt idx="34402">
                  <c:v>1.007080078125E-3</c:v>
                </c:pt>
                <c:pt idx="34403">
                  <c:v>1.0068416595458984E-3</c:v>
                </c:pt>
                <c:pt idx="34404">
                  <c:v>1.007080078125E-3</c:v>
                </c:pt>
                <c:pt idx="34405">
                  <c:v>1.007080078125E-3</c:v>
                </c:pt>
                <c:pt idx="34406">
                  <c:v>1.0068416595458984E-3</c:v>
                </c:pt>
                <c:pt idx="34407">
                  <c:v>1.007080078125E-3</c:v>
                </c:pt>
                <c:pt idx="34408">
                  <c:v>1.007080078125E-3</c:v>
                </c:pt>
                <c:pt idx="34409">
                  <c:v>1.0068416595458984E-3</c:v>
                </c:pt>
                <c:pt idx="34410">
                  <c:v>1.0080337524414063E-3</c:v>
                </c:pt>
                <c:pt idx="34411">
                  <c:v>1.007080078125E-3</c:v>
                </c:pt>
                <c:pt idx="34412">
                  <c:v>1.0068416595458984E-3</c:v>
                </c:pt>
                <c:pt idx="34413">
                  <c:v>1.007080078125E-3</c:v>
                </c:pt>
                <c:pt idx="34414">
                  <c:v>1.007080078125E-3</c:v>
                </c:pt>
                <c:pt idx="34415">
                  <c:v>1.0068416595458984E-3</c:v>
                </c:pt>
                <c:pt idx="34416">
                  <c:v>1.007080078125E-3</c:v>
                </c:pt>
                <c:pt idx="34417">
                  <c:v>1.007080078125E-3</c:v>
                </c:pt>
                <c:pt idx="34418">
                  <c:v>1.0068416595458984E-3</c:v>
                </c:pt>
                <c:pt idx="34419">
                  <c:v>1.007080078125E-3</c:v>
                </c:pt>
                <c:pt idx="34420">
                  <c:v>1.007080078125E-3</c:v>
                </c:pt>
                <c:pt idx="34421">
                  <c:v>1.0068416595458984E-3</c:v>
                </c:pt>
                <c:pt idx="34422">
                  <c:v>1.007080078125E-3</c:v>
                </c:pt>
                <c:pt idx="34423">
                  <c:v>1.0080337524414063E-3</c:v>
                </c:pt>
                <c:pt idx="34424">
                  <c:v>1.007080078125E-3</c:v>
                </c:pt>
                <c:pt idx="34425">
                  <c:v>1.0068416595458984E-3</c:v>
                </c:pt>
                <c:pt idx="34426">
                  <c:v>1.007080078125E-3</c:v>
                </c:pt>
                <c:pt idx="34427">
                  <c:v>1.007080078125E-3</c:v>
                </c:pt>
                <c:pt idx="34428">
                  <c:v>1.0068416595458984E-3</c:v>
                </c:pt>
                <c:pt idx="34429">
                  <c:v>1.007080078125E-3</c:v>
                </c:pt>
                <c:pt idx="34430">
                  <c:v>1.007080078125E-3</c:v>
                </c:pt>
                <c:pt idx="34431">
                  <c:v>1.0068416595458984E-3</c:v>
                </c:pt>
                <c:pt idx="34432">
                  <c:v>1.007080078125E-3</c:v>
                </c:pt>
                <c:pt idx="34433">
                  <c:v>1.007080078125E-3</c:v>
                </c:pt>
                <c:pt idx="34434">
                  <c:v>1.0068416595458984E-3</c:v>
                </c:pt>
                <c:pt idx="34435">
                  <c:v>1.0080337524414063E-3</c:v>
                </c:pt>
                <c:pt idx="34436">
                  <c:v>1.007080078125E-3</c:v>
                </c:pt>
                <c:pt idx="34437">
                  <c:v>1.0068416595458984E-3</c:v>
                </c:pt>
                <c:pt idx="34438">
                  <c:v>1.007080078125E-3</c:v>
                </c:pt>
                <c:pt idx="34439">
                  <c:v>1.007080078125E-3</c:v>
                </c:pt>
                <c:pt idx="34440">
                  <c:v>1.0068416595458984E-3</c:v>
                </c:pt>
                <c:pt idx="34441">
                  <c:v>1.007080078125E-3</c:v>
                </c:pt>
                <c:pt idx="34442">
                  <c:v>1.007080078125E-3</c:v>
                </c:pt>
                <c:pt idx="34443">
                  <c:v>1.0068416595458984E-3</c:v>
                </c:pt>
                <c:pt idx="34444">
                  <c:v>1.007080078125E-3</c:v>
                </c:pt>
                <c:pt idx="34445">
                  <c:v>1.007080078125E-3</c:v>
                </c:pt>
                <c:pt idx="34446">
                  <c:v>1.0068416595458984E-3</c:v>
                </c:pt>
                <c:pt idx="34447">
                  <c:v>1.007080078125E-3</c:v>
                </c:pt>
                <c:pt idx="34448">
                  <c:v>1.0080337524414063E-3</c:v>
                </c:pt>
                <c:pt idx="34449">
                  <c:v>1.007080078125E-3</c:v>
                </c:pt>
                <c:pt idx="34450">
                  <c:v>1.0068416595458984E-3</c:v>
                </c:pt>
                <c:pt idx="34451">
                  <c:v>1.007080078125E-3</c:v>
                </c:pt>
                <c:pt idx="34452">
                  <c:v>1.007080078125E-3</c:v>
                </c:pt>
                <c:pt idx="34453">
                  <c:v>1.0068416595458984E-3</c:v>
                </c:pt>
                <c:pt idx="34454">
                  <c:v>1.007080078125E-3</c:v>
                </c:pt>
                <c:pt idx="34455">
                  <c:v>1.007080078125E-3</c:v>
                </c:pt>
                <c:pt idx="34456">
                  <c:v>1.0068416595458984E-3</c:v>
                </c:pt>
                <c:pt idx="34457">
                  <c:v>1.007080078125E-3</c:v>
                </c:pt>
                <c:pt idx="34458">
                  <c:v>1.007080078125E-3</c:v>
                </c:pt>
                <c:pt idx="34459">
                  <c:v>1.0068416595458984E-3</c:v>
                </c:pt>
                <c:pt idx="34460">
                  <c:v>1.0080337524414063E-3</c:v>
                </c:pt>
                <c:pt idx="34461">
                  <c:v>1.007080078125E-3</c:v>
                </c:pt>
                <c:pt idx="34462">
                  <c:v>1.0068416595458984E-3</c:v>
                </c:pt>
                <c:pt idx="34463">
                  <c:v>1.007080078125E-3</c:v>
                </c:pt>
                <c:pt idx="34464">
                  <c:v>1.007080078125E-3</c:v>
                </c:pt>
                <c:pt idx="34465">
                  <c:v>1.0068416595458984E-3</c:v>
                </c:pt>
                <c:pt idx="34466">
                  <c:v>1.007080078125E-3</c:v>
                </c:pt>
                <c:pt idx="34467">
                  <c:v>1.007080078125E-3</c:v>
                </c:pt>
                <c:pt idx="34468">
                  <c:v>1.0068416595458984E-3</c:v>
                </c:pt>
                <c:pt idx="34469">
                  <c:v>1.007080078125E-3</c:v>
                </c:pt>
                <c:pt idx="34470">
                  <c:v>1.007080078125E-3</c:v>
                </c:pt>
                <c:pt idx="34471">
                  <c:v>1.0068416595458984E-3</c:v>
                </c:pt>
                <c:pt idx="34472">
                  <c:v>1.007080078125E-3</c:v>
                </c:pt>
                <c:pt idx="34473">
                  <c:v>1.0080337524414063E-3</c:v>
                </c:pt>
                <c:pt idx="34474">
                  <c:v>1.007080078125E-3</c:v>
                </c:pt>
                <c:pt idx="34475">
                  <c:v>1.0068416595458984E-3</c:v>
                </c:pt>
                <c:pt idx="34476">
                  <c:v>1.007080078125E-3</c:v>
                </c:pt>
                <c:pt idx="34477">
                  <c:v>1.007080078125E-3</c:v>
                </c:pt>
                <c:pt idx="34478">
                  <c:v>1.0068416595458984E-3</c:v>
                </c:pt>
                <c:pt idx="34479">
                  <c:v>1.007080078125E-3</c:v>
                </c:pt>
                <c:pt idx="34480">
                  <c:v>1.007080078125E-3</c:v>
                </c:pt>
                <c:pt idx="34481">
                  <c:v>1.0068416595458984E-3</c:v>
                </c:pt>
                <c:pt idx="34482">
                  <c:v>1.007080078125E-3</c:v>
                </c:pt>
                <c:pt idx="34483">
                  <c:v>1.007080078125E-3</c:v>
                </c:pt>
                <c:pt idx="34484">
                  <c:v>1.0068416595458984E-3</c:v>
                </c:pt>
                <c:pt idx="34485">
                  <c:v>1.0080337524414063E-3</c:v>
                </c:pt>
                <c:pt idx="34486">
                  <c:v>1.007080078125E-3</c:v>
                </c:pt>
                <c:pt idx="34487">
                  <c:v>1.0068416595458984E-3</c:v>
                </c:pt>
                <c:pt idx="34488">
                  <c:v>1.007080078125E-3</c:v>
                </c:pt>
                <c:pt idx="34489">
                  <c:v>1.007080078125E-3</c:v>
                </c:pt>
                <c:pt idx="34490">
                  <c:v>1.0068416595458984E-3</c:v>
                </c:pt>
                <c:pt idx="34491">
                  <c:v>1.007080078125E-3</c:v>
                </c:pt>
                <c:pt idx="34492">
                  <c:v>1.007080078125E-3</c:v>
                </c:pt>
                <c:pt idx="34493">
                  <c:v>1.0068416595458984E-3</c:v>
                </c:pt>
                <c:pt idx="34494">
                  <c:v>1.007080078125E-3</c:v>
                </c:pt>
                <c:pt idx="34495">
                  <c:v>1.007080078125E-3</c:v>
                </c:pt>
                <c:pt idx="34496">
                  <c:v>1.0068416595458984E-3</c:v>
                </c:pt>
                <c:pt idx="34497">
                  <c:v>1.007080078125E-3</c:v>
                </c:pt>
                <c:pt idx="34498">
                  <c:v>1.0080337524414063E-3</c:v>
                </c:pt>
                <c:pt idx="34499">
                  <c:v>1.007080078125E-3</c:v>
                </c:pt>
                <c:pt idx="34500">
                  <c:v>1.0068416595458984E-3</c:v>
                </c:pt>
                <c:pt idx="34501">
                  <c:v>1.007080078125E-3</c:v>
                </c:pt>
                <c:pt idx="34502">
                  <c:v>1.007080078125E-3</c:v>
                </c:pt>
                <c:pt idx="34503">
                  <c:v>1.0068416595458984E-3</c:v>
                </c:pt>
                <c:pt idx="34504">
                  <c:v>1.007080078125E-3</c:v>
                </c:pt>
                <c:pt idx="34505">
                  <c:v>1.007080078125E-3</c:v>
                </c:pt>
                <c:pt idx="34506">
                  <c:v>1.0068416595458984E-3</c:v>
                </c:pt>
                <c:pt idx="34507">
                  <c:v>1.007080078125E-3</c:v>
                </c:pt>
                <c:pt idx="34508">
                  <c:v>1.007080078125E-3</c:v>
                </c:pt>
                <c:pt idx="34509">
                  <c:v>1.0068416595458984E-3</c:v>
                </c:pt>
                <c:pt idx="34510">
                  <c:v>1.0080337524414063E-3</c:v>
                </c:pt>
                <c:pt idx="34511">
                  <c:v>1.007080078125E-3</c:v>
                </c:pt>
                <c:pt idx="34512">
                  <c:v>1.0068416595458984E-3</c:v>
                </c:pt>
                <c:pt idx="34513">
                  <c:v>1.007080078125E-3</c:v>
                </c:pt>
                <c:pt idx="34514">
                  <c:v>1.007080078125E-3</c:v>
                </c:pt>
                <c:pt idx="34515">
                  <c:v>1.0068416595458984E-3</c:v>
                </c:pt>
                <c:pt idx="34516">
                  <c:v>1.007080078125E-3</c:v>
                </c:pt>
                <c:pt idx="34517">
                  <c:v>1.007080078125E-3</c:v>
                </c:pt>
                <c:pt idx="34518">
                  <c:v>1.0068416595458984E-3</c:v>
                </c:pt>
                <c:pt idx="34519">
                  <c:v>1.007080078125E-3</c:v>
                </c:pt>
                <c:pt idx="34520">
                  <c:v>1.007080078125E-3</c:v>
                </c:pt>
                <c:pt idx="34521">
                  <c:v>1.5106916427612305E-2</c:v>
                </c:pt>
                <c:pt idx="34522">
                  <c:v>1.007080078125E-3</c:v>
                </c:pt>
                <c:pt idx="34523">
                  <c:v>1.0068416595458984E-3</c:v>
                </c:pt>
                <c:pt idx="34524">
                  <c:v>1.007080078125E-3</c:v>
                </c:pt>
                <c:pt idx="34525">
                  <c:v>1.007080078125E-3</c:v>
                </c:pt>
                <c:pt idx="34526">
                  <c:v>1.0068416595458984E-3</c:v>
                </c:pt>
                <c:pt idx="34527">
                  <c:v>1.007080078125E-3</c:v>
                </c:pt>
                <c:pt idx="34528">
                  <c:v>1.007080078125E-3</c:v>
                </c:pt>
                <c:pt idx="34529">
                  <c:v>1.0068416595458984E-3</c:v>
                </c:pt>
                <c:pt idx="34530">
                  <c:v>1.007080078125E-3</c:v>
                </c:pt>
                <c:pt idx="34531">
                  <c:v>1.007080078125E-3</c:v>
                </c:pt>
                <c:pt idx="34532">
                  <c:v>1.0068416595458984E-3</c:v>
                </c:pt>
                <c:pt idx="34533">
                  <c:v>1.007080078125E-3</c:v>
                </c:pt>
                <c:pt idx="34534">
                  <c:v>1.0080337524414063E-3</c:v>
                </c:pt>
                <c:pt idx="34535">
                  <c:v>1.007080078125E-3</c:v>
                </c:pt>
                <c:pt idx="34536">
                  <c:v>1.0068416595458984E-3</c:v>
                </c:pt>
                <c:pt idx="34537">
                  <c:v>1.007080078125E-3</c:v>
                </c:pt>
                <c:pt idx="34538">
                  <c:v>1.007080078125E-3</c:v>
                </c:pt>
                <c:pt idx="34539">
                  <c:v>1.0068416595458984E-3</c:v>
                </c:pt>
                <c:pt idx="34540">
                  <c:v>1.007080078125E-3</c:v>
                </c:pt>
                <c:pt idx="34541">
                  <c:v>1.0068416595458984E-3</c:v>
                </c:pt>
                <c:pt idx="34542">
                  <c:v>1.007080078125E-3</c:v>
                </c:pt>
                <c:pt idx="34543">
                  <c:v>1.007080078125E-3</c:v>
                </c:pt>
                <c:pt idx="34544">
                  <c:v>1.0068416595458984E-3</c:v>
                </c:pt>
                <c:pt idx="34545">
                  <c:v>1.007080078125E-3</c:v>
                </c:pt>
                <c:pt idx="34546">
                  <c:v>1.0080337524414063E-3</c:v>
                </c:pt>
                <c:pt idx="34547">
                  <c:v>1.007080078125E-3</c:v>
                </c:pt>
                <c:pt idx="34548">
                  <c:v>1.0068416595458984E-3</c:v>
                </c:pt>
                <c:pt idx="34549">
                  <c:v>1.007080078125E-3</c:v>
                </c:pt>
                <c:pt idx="34550">
                  <c:v>2.0139217376708984E-3</c:v>
                </c:pt>
                <c:pt idx="34551">
                  <c:v>1.007080078125E-3</c:v>
                </c:pt>
                <c:pt idx="34552">
                  <c:v>1.007080078125E-3</c:v>
                </c:pt>
                <c:pt idx="34553">
                  <c:v>1.0068416595458984E-3</c:v>
                </c:pt>
                <c:pt idx="34554">
                  <c:v>1.007080078125E-3</c:v>
                </c:pt>
                <c:pt idx="34555">
                  <c:v>1.007080078125E-3</c:v>
                </c:pt>
                <c:pt idx="34556">
                  <c:v>1.0068416595458984E-3</c:v>
                </c:pt>
                <c:pt idx="34557">
                  <c:v>1.007080078125E-3</c:v>
                </c:pt>
                <c:pt idx="34558">
                  <c:v>1.0080337524414063E-3</c:v>
                </c:pt>
                <c:pt idx="34559">
                  <c:v>1.007080078125E-3</c:v>
                </c:pt>
                <c:pt idx="34560">
                  <c:v>1.0068416595458984E-3</c:v>
                </c:pt>
                <c:pt idx="34561">
                  <c:v>1.007080078125E-3</c:v>
                </c:pt>
                <c:pt idx="34562">
                  <c:v>1.0068416595458984E-3</c:v>
                </c:pt>
                <c:pt idx="34563">
                  <c:v>1.007080078125E-3</c:v>
                </c:pt>
                <c:pt idx="34564">
                  <c:v>1.007080078125E-3</c:v>
                </c:pt>
                <c:pt idx="34565">
                  <c:v>1.0068416595458984E-3</c:v>
                </c:pt>
                <c:pt idx="34566">
                  <c:v>1.1078119277954102E-2</c:v>
                </c:pt>
                <c:pt idx="34567">
                  <c:v>1.007080078125E-3</c:v>
                </c:pt>
                <c:pt idx="34568">
                  <c:v>1.0068416595458984E-3</c:v>
                </c:pt>
                <c:pt idx="34569">
                  <c:v>1.007080078125E-3</c:v>
                </c:pt>
                <c:pt idx="34570">
                  <c:v>1.007080078125E-3</c:v>
                </c:pt>
                <c:pt idx="34571">
                  <c:v>1.0068416595458984E-3</c:v>
                </c:pt>
                <c:pt idx="34572">
                  <c:v>1.007080078125E-3</c:v>
                </c:pt>
                <c:pt idx="34573">
                  <c:v>1.0080337524414063E-3</c:v>
                </c:pt>
                <c:pt idx="34574">
                  <c:v>1.0068416595458984E-3</c:v>
                </c:pt>
                <c:pt idx="34575">
                  <c:v>1.007080078125E-3</c:v>
                </c:pt>
                <c:pt idx="34576">
                  <c:v>1.007080078125E-3</c:v>
                </c:pt>
                <c:pt idx="34577">
                  <c:v>1.0068416595458984E-3</c:v>
                </c:pt>
                <c:pt idx="34578">
                  <c:v>1.007080078125E-3</c:v>
                </c:pt>
                <c:pt idx="34579">
                  <c:v>1.007080078125E-3</c:v>
                </c:pt>
                <c:pt idx="34580">
                  <c:v>1.0068416595458984E-3</c:v>
                </c:pt>
                <c:pt idx="34581">
                  <c:v>1.007080078125E-3</c:v>
                </c:pt>
                <c:pt idx="34582">
                  <c:v>1.007080078125E-3</c:v>
                </c:pt>
                <c:pt idx="34583">
                  <c:v>1.0068416595458984E-3</c:v>
                </c:pt>
                <c:pt idx="34584">
                  <c:v>1.007080078125E-3</c:v>
                </c:pt>
                <c:pt idx="34585">
                  <c:v>1.0080337524414063E-3</c:v>
                </c:pt>
                <c:pt idx="34586">
                  <c:v>1.007080078125E-3</c:v>
                </c:pt>
                <c:pt idx="34587">
                  <c:v>1.0068416595458984E-3</c:v>
                </c:pt>
                <c:pt idx="34588">
                  <c:v>1.007080078125E-3</c:v>
                </c:pt>
                <c:pt idx="34589">
                  <c:v>1.007080078125E-3</c:v>
                </c:pt>
                <c:pt idx="34590">
                  <c:v>1.0068416595458984E-3</c:v>
                </c:pt>
                <c:pt idx="34591">
                  <c:v>2.01416015625E-3</c:v>
                </c:pt>
                <c:pt idx="34592">
                  <c:v>1.0068416595458984E-3</c:v>
                </c:pt>
                <c:pt idx="34593">
                  <c:v>1.007080078125E-3</c:v>
                </c:pt>
                <c:pt idx="34594">
                  <c:v>1.007080078125E-3</c:v>
                </c:pt>
                <c:pt idx="34595">
                  <c:v>1.0068416595458984E-3</c:v>
                </c:pt>
                <c:pt idx="34596">
                  <c:v>1.007080078125E-3</c:v>
                </c:pt>
                <c:pt idx="34597">
                  <c:v>1.0080337524414063E-3</c:v>
                </c:pt>
                <c:pt idx="34598">
                  <c:v>1.0068416595458984E-3</c:v>
                </c:pt>
                <c:pt idx="34599">
                  <c:v>1.007080078125E-3</c:v>
                </c:pt>
                <c:pt idx="34600">
                  <c:v>1.007080078125E-3</c:v>
                </c:pt>
                <c:pt idx="34601">
                  <c:v>1.0068416595458984E-3</c:v>
                </c:pt>
                <c:pt idx="34602">
                  <c:v>1.007080078125E-3</c:v>
                </c:pt>
                <c:pt idx="34603">
                  <c:v>1.007080078125E-3</c:v>
                </c:pt>
                <c:pt idx="34604">
                  <c:v>1.0068416595458984E-3</c:v>
                </c:pt>
                <c:pt idx="34605">
                  <c:v>1.007080078125E-3</c:v>
                </c:pt>
                <c:pt idx="34606">
                  <c:v>1.007080078125E-3</c:v>
                </c:pt>
                <c:pt idx="34607">
                  <c:v>1.0068416595458984E-3</c:v>
                </c:pt>
                <c:pt idx="34608">
                  <c:v>1.007080078125E-3</c:v>
                </c:pt>
                <c:pt idx="34609">
                  <c:v>1.0080337524414063E-3</c:v>
                </c:pt>
                <c:pt idx="34610">
                  <c:v>1.007080078125E-3</c:v>
                </c:pt>
                <c:pt idx="34611">
                  <c:v>1.0068416595458984E-3</c:v>
                </c:pt>
                <c:pt idx="34612">
                  <c:v>1.007080078125E-3</c:v>
                </c:pt>
                <c:pt idx="34613">
                  <c:v>1.007080078125E-3</c:v>
                </c:pt>
                <c:pt idx="34614">
                  <c:v>1.0068416595458984E-3</c:v>
                </c:pt>
                <c:pt idx="34615">
                  <c:v>1.007080078125E-3</c:v>
                </c:pt>
                <c:pt idx="34616">
                  <c:v>1.007080078125E-3</c:v>
                </c:pt>
                <c:pt idx="34617">
                  <c:v>1.0068416595458984E-3</c:v>
                </c:pt>
                <c:pt idx="34618">
                  <c:v>1.007080078125E-3</c:v>
                </c:pt>
                <c:pt idx="34619">
                  <c:v>1.007080078125E-3</c:v>
                </c:pt>
                <c:pt idx="34620">
                  <c:v>1.0068416595458984E-3</c:v>
                </c:pt>
                <c:pt idx="34621">
                  <c:v>1.007080078125E-3</c:v>
                </c:pt>
                <c:pt idx="34622">
                  <c:v>1.0080337524414063E-3</c:v>
                </c:pt>
                <c:pt idx="34623">
                  <c:v>1.0068416595458984E-3</c:v>
                </c:pt>
                <c:pt idx="34624">
                  <c:v>1.007080078125E-3</c:v>
                </c:pt>
                <c:pt idx="34625">
                  <c:v>1.007080078125E-3</c:v>
                </c:pt>
                <c:pt idx="34626">
                  <c:v>1.0068416595458984E-3</c:v>
                </c:pt>
                <c:pt idx="34627">
                  <c:v>1.007080078125E-3</c:v>
                </c:pt>
                <c:pt idx="34628">
                  <c:v>6.0420036315917969E-3</c:v>
                </c:pt>
                <c:pt idx="34629">
                  <c:v>1.0080337524414063E-3</c:v>
                </c:pt>
                <c:pt idx="34630">
                  <c:v>1.007080078125E-3</c:v>
                </c:pt>
                <c:pt idx="34631">
                  <c:v>1.0068416595458984E-3</c:v>
                </c:pt>
                <c:pt idx="34632">
                  <c:v>1.007080078125E-3</c:v>
                </c:pt>
                <c:pt idx="34633">
                  <c:v>1.007080078125E-3</c:v>
                </c:pt>
                <c:pt idx="34634">
                  <c:v>1.0068416595458984E-3</c:v>
                </c:pt>
                <c:pt idx="34635">
                  <c:v>1.007080078125E-3</c:v>
                </c:pt>
                <c:pt idx="34636">
                  <c:v>1.007080078125E-3</c:v>
                </c:pt>
                <c:pt idx="34637">
                  <c:v>1.0068416595458984E-3</c:v>
                </c:pt>
                <c:pt idx="34638">
                  <c:v>1.007080078125E-3</c:v>
                </c:pt>
                <c:pt idx="34639">
                  <c:v>1.007080078125E-3</c:v>
                </c:pt>
                <c:pt idx="34640">
                  <c:v>1.0068416595458984E-3</c:v>
                </c:pt>
                <c:pt idx="34641">
                  <c:v>1.007080078125E-3</c:v>
                </c:pt>
                <c:pt idx="34642">
                  <c:v>1.0080337524414063E-3</c:v>
                </c:pt>
                <c:pt idx="34643">
                  <c:v>1.0068416595458984E-3</c:v>
                </c:pt>
                <c:pt idx="34644">
                  <c:v>1.007080078125E-3</c:v>
                </c:pt>
                <c:pt idx="34645">
                  <c:v>1.007080078125E-3</c:v>
                </c:pt>
                <c:pt idx="34646">
                  <c:v>1.0068416595458984E-3</c:v>
                </c:pt>
                <c:pt idx="34647">
                  <c:v>1.007080078125E-3</c:v>
                </c:pt>
                <c:pt idx="34648">
                  <c:v>1.007080078125E-3</c:v>
                </c:pt>
                <c:pt idx="34649">
                  <c:v>1.0068416595458984E-3</c:v>
                </c:pt>
                <c:pt idx="34650">
                  <c:v>1.007080078125E-3</c:v>
                </c:pt>
                <c:pt idx="34651">
                  <c:v>1.007080078125E-3</c:v>
                </c:pt>
                <c:pt idx="34652">
                  <c:v>1.0068416595458984E-3</c:v>
                </c:pt>
                <c:pt idx="34653">
                  <c:v>1.007080078125E-3</c:v>
                </c:pt>
                <c:pt idx="34654">
                  <c:v>1.0080337524414063E-3</c:v>
                </c:pt>
                <c:pt idx="34655">
                  <c:v>1.007080078125E-3</c:v>
                </c:pt>
                <c:pt idx="34656">
                  <c:v>1.0068416595458984E-3</c:v>
                </c:pt>
                <c:pt idx="34657">
                  <c:v>1.007080078125E-3</c:v>
                </c:pt>
                <c:pt idx="34658">
                  <c:v>1.007080078125E-3</c:v>
                </c:pt>
                <c:pt idx="34659">
                  <c:v>1.0068416595458984E-3</c:v>
                </c:pt>
                <c:pt idx="34660">
                  <c:v>1.007080078125E-3</c:v>
                </c:pt>
                <c:pt idx="34661">
                  <c:v>1.007080078125E-3</c:v>
                </c:pt>
                <c:pt idx="34662">
                  <c:v>1.0068416595458984E-3</c:v>
                </c:pt>
                <c:pt idx="34663">
                  <c:v>1.007080078125E-3</c:v>
                </c:pt>
                <c:pt idx="34664">
                  <c:v>1.007080078125E-3</c:v>
                </c:pt>
                <c:pt idx="34665">
                  <c:v>1.0068416595458984E-3</c:v>
                </c:pt>
                <c:pt idx="34666">
                  <c:v>1.007080078125E-3</c:v>
                </c:pt>
                <c:pt idx="34667">
                  <c:v>1.0080337524414063E-3</c:v>
                </c:pt>
                <c:pt idx="34668">
                  <c:v>1.0068416595458984E-3</c:v>
                </c:pt>
                <c:pt idx="34669">
                  <c:v>1.007080078125E-3</c:v>
                </c:pt>
                <c:pt idx="34670">
                  <c:v>1.007080078125E-3</c:v>
                </c:pt>
                <c:pt idx="34671">
                  <c:v>1.0068416595458984E-3</c:v>
                </c:pt>
                <c:pt idx="34672">
                  <c:v>1.007080078125E-3</c:v>
                </c:pt>
                <c:pt idx="34673">
                  <c:v>1.007080078125E-3</c:v>
                </c:pt>
                <c:pt idx="34674">
                  <c:v>1.0068416595458984E-3</c:v>
                </c:pt>
                <c:pt idx="34675">
                  <c:v>7.0500373840332031E-3</c:v>
                </c:pt>
                <c:pt idx="34676">
                  <c:v>1.007080078125E-3</c:v>
                </c:pt>
                <c:pt idx="34677">
                  <c:v>1.007080078125E-3</c:v>
                </c:pt>
                <c:pt idx="34678">
                  <c:v>1.0068416595458984E-3</c:v>
                </c:pt>
                <c:pt idx="34679">
                  <c:v>1.007080078125E-3</c:v>
                </c:pt>
                <c:pt idx="34680">
                  <c:v>1.007080078125E-3</c:v>
                </c:pt>
                <c:pt idx="34681">
                  <c:v>1.0068416595458984E-3</c:v>
                </c:pt>
                <c:pt idx="34682">
                  <c:v>1.007080078125E-3</c:v>
                </c:pt>
                <c:pt idx="34683">
                  <c:v>1.007080078125E-3</c:v>
                </c:pt>
                <c:pt idx="34684">
                  <c:v>1.0068416595458984E-3</c:v>
                </c:pt>
                <c:pt idx="34685">
                  <c:v>1.007080078125E-3</c:v>
                </c:pt>
                <c:pt idx="34686">
                  <c:v>1.0080337524414063E-3</c:v>
                </c:pt>
                <c:pt idx="34687">
                  <c:v>1.0068416595458984E-3</c:v>
                </c:pt>
                <c:pt idx="34688">
                  <c:v>1.007080078125E-3</c:v>
                </c:pt>
                <c:pt idx="34689">
                  <c:v>1.007080078125E-3</c:v>
                </c:pt>
                <c:pt idx="34690">
                  <c:v>1.0068416595458984E-3</c:v>
                </c:pt>
                <c:pt idx="34691">
                  <c:v>1.007080078125E-3</c:v>
                </c:pt>
                <c:pt idx="34692">
                  <c:v>1.007080078125E-3</c:v>
                </c:pt>
                <c:pt idx="34693">
                  <c:v>1.0068416595458984E-3</c:v>
                </c:pt>
                <c:pt idx="34694">
                  <c:v>1.007080078125E-3</c:v>
                </c:pt>
                <c:pt idx="34695">
                  <c:v>1.007080078125E-3</c:v>
                </c:pt>
                <c:pt idx="34696">
                  <c:v>1.0068416595458984E-3</c:v>
                </c:pt>
                <c:pt idx="34697">
                  <c:v>1.007080078125E-3</c:v>
                </c:pt>
                <c:pt idx="34698">
                  <c:v>1.0080337524414063E-3</c:v>
                </c:pt>
                <c:pt idx="34699">
                  <c:v>1.007080078125E-3</c:v>
                </c:pt>
                <c:pt idx="34700">
                  <c:v>1.0068416595458984E-3</c:v>
                </c:pt>
                <c:pt idx="34701">
                  <c:v>1.007080078125E-3</c:v>
                </c:pt>
                <c:pt idx="34702">
                  <c:v>1.007080078125E-3</c:v>
                </c:pt>
                <c:pt idx="34703">
                  <c:v>1.0068416595458984E-3</c:v>
                </c:pt>
                <c:pt idx="34704">
                  <c:v>1.007080078125E-3</c:v>
                </c:pt>
                <c:pt idx="34705">
                  <c:v>1.007080078125E-3</c:v>
                </c:pt>
                <c:pt idx="34706">
                  <c:v>1.0068416595458984E-3</c:v>
                </c:pt>
                <c:pt idx="34707">
                  <c:v>1.007080078125E-3</c:v>
                </c:pt>
                <c:pt idx="34708">
                  <c:v>1.007080078125E-3</c:v>
                </c:pt>
                <c:pt idx="34709">
                  <c:v>1.0068416595458984E-3</c:v>
                </c:pt>
                <c:pt idx="34710">
                  <c:v>1.007080078125E-3</c:v>
                </c:pt>
                <c:pt idx="34711">
                  <c:v>1.0080337524414063E-3</c:v>
                </c:pt>
                <c:pt idx="34712">
                  <c:v>1.0068416595458984E-3</c:v>
                </c:pt>
                <c:pt idx="34713">
                  <c:v>1.007080078125E-3</c:v>
                </c:pt>
                <c:pt idx="34714">
                  <c:v>1.007080078125E-3</c:v>
                </c:pt>
                <c:pt idx="34715">
                  <c:v>1.0068416595458984E-3</c:v>
                </c:pt>
                <c:pt idx="34716">
                  <c:v>1.007080078125E-3</c:v>
                </c:pt>
                <c:pt idx="34717">
                  <c:v>1.007080078125E-3</c:v>
                </c:pt>
                <c:pt idx="34718">
                  <c:v>1.0068416595458984E-3</c:v>
                </c:pt>
                <c:pt idx="34719">
                  <c:v>1.007080078125E-3</c:v>
                </c:pt>
                <c:pt idx="34720">
                  <c:v>1.007080078125E-3</c:v>
                </c:pt>
                <c:pt idx="34721">
                  <c:v>1.0068416595458984E-3</c:v>
                </c:pt>
                <c:pt idx="34722">
                  <c:v>1.007080078125E-3</c:v>
                </c:pt>
                <c:pt idx="34723">
                  <c:v>1.0080337524414063E-3</c:v>
                </c:pt>
                <c:pt idx="34724">
                  <c:v>1.007080078125E-3</c:v>
                </c:pt>
                <c:pt idx="34725">
                  <c:v>1.0068416595458984E-3</c:v>
                </c:pt>
                <c:pt idx="34726">
                  <c:v>1.007080078125E-3</c:v>
                </c:pt>
                <c:pt idx="34727">
                  <c:v>1.007080078125E-3</c:v>
                </c:pt>
                <c:pt idx="34728">
                  <c:v>1.0068416595458984E-3</c:v>
                </c:pt>
                <c:pt idx="34729">
                  <c:v>1.007080078125E-3</c:v>
                </c:pt>
                <c:pt idx="34730">
                  <c:v>1.007080078125E-3</c:v>
                </c:pt>
                <c:pt idx="34731">
                  <c:v>1.0068416595458984E-3</c:v>
                </c:pt>
                <c:pt idx="34732">
                  <c:v>1.007080078125E-3</c:v>
                </c:pt>
                <c:pt idx="34733">
                  <c:v>1.007080078125E-3</c:v>
                </c:pt>
                <c:pt idx="34734">
                  <c:v>1.0068416595458984E-3</c:v>
                </c:pt>
                <c:pt idx="34735">
                  <c:v>1.007080078125E-3</c:v>
                </c:pt>
                <c:pt idx="34736">
                  <c:v>1.0080337524414063E-3</c:v>
                </c:pt>
                <c:pt idx="34737">
                  <c:v>1.0068416595458984E-3</c:v>
                </c:pt>
                <c:pt idx="34738">
                  <c:v>1.007080078125E-3</c:v>
                </c:pt>
                <c:pt idx="34739">
                  <c:v>1.007080078125E-3</c:v>
                </c:pt>
                <c:pt idx="34740">
                  <c:v>1.0068416595458984E-3</c:v>
                </c:pt>
                <c:pt idx="34741">
                  <c:v>1.007080078125E-3</c:v>
                </c:pt>
                <c:pt idx="34742">
                  <c:v>1.007080078125E-3</c:v>
                </c:pt>
                <c:pt idx="34743">
                  <c:v>1.0068416595458984E-3</c:v>
                </c:pt>
                <c:pt idx="34744">
                  <c:v>1.007080078125E-3</c:v>
                </c:pt>
                <c:pt idx="34745">
                  <c:v>1.007080078125E-3</c:v>
                </c:pt>
                <c:pt idx="34746">
                  <c:v>1.0068416595458984E-3</c:v>
                </c:pt>
                <c:pt idx="34747">
                  <c:v>1.007080078125E-3</c:v>
                </c:pt>
                <c:pt idx="34748">
                  <c:v>1.0080337524414063E-3</c:v>
                </c:pt>
                <c:pt idx="34749">
                  <c:v>1.007080078125E-3</c:v>
                </c:pt>
                <c:pt idx="34750">
                  <c:v>1.0068416595458984E-3</c:v>
                </c:pt>
                <c:pt idx="34751">
                  <c:v>1.007080078125E-3</c:v>
                </c:pt>
                <c:pt idx="34752">
                  <c:v>1.007080078125E-3</c:v>
                </c:pt>
                <c:pt idx="34753">
                  <c:v>1.0068416595458984E-3</c:v>
                </c:pt>
                <c:pt idx="34754">
                  <c:v>1.007080078125E-3</c:v>
                </c:pt>
                <c:pt idx="34755">
                  <c:v>1.007080078125E-3</c:v>
                </c:pt>
                <c:pt idx="34756">
                  <c:v>1.0068416595458984E-3</c:v>
                </c:pt>
                <c:pt idx="34757">
                  <c:v>1.007080078125E-3</c:v>
                </c:pt>
                <c:pt idx="34758">
                  <c:v>1.007080078125E-3</c:v>
                </c:pt>
                <c:pt idx="34759">
                  <c:v>1.0068416595458984E-3</c:v>
                </c:pt>
                <c:pt idx="34760">
                  <c:v>1.007080078125E-3</c:v>
                </c:pt>
                <c:pt idx="34761">
                  <c:v>1.0080337524414063E-3</c:v>
                </c:pt>
                <c:pt idx="34762">
                  <c:v>1.0068416595458984E-3</c:v>
                </c:pt>
                <c:pt idx="34763">
                  <c:v>1.007080078125E-3</c:v>
                </c:pt>
                <c:pt idx="34764">
                  <c:v>1.007080078125E-3</c:v>
                </c:pt>
                <c:pt idx="34765">
                  <c:v>1.0068416595458984E-3</c:v>
                </c:pt>
                <c:pt idx="34766">
                  <c:v>1.007080078125E-3</c:v>
                </c:pt>
                <c:pt idx="34767">
                  <c:v>1.007080078125E-3</c:v>
                </c:pt>
                <c:pt idx="34768">
                  <c:v>1.0068416595458984E-3</c:v>
                </c:pt>
                <c:pt idx="34769">
                  <c:v>1.007080078125E-3</c:v>
                </c:pt>
                <c:pt idx="34770">
                  <c:v>1.007080078125E-3</c:v>
                </c:pt>
                <c:pt idx="34771">
                  <c:v>1.0068416595458984E-3</c:v>
                </c:pt>
                <c:pt idx="34772">
                  <c:v>1.007080078125E-3</c:v>
                </c:pt>
                <c:pt idx="34773">
                  <c:v>1.0080337524414063E-3</c:v>
                </c:pt>
                <c:pt idx="34774">
                  <c:v>1.007080078125E-3</c:v>
                </c:pt>
                <c:pt idx="34775">
                  <c:v>1.0068416595458984E-3</c:v>
                </c:pt>
                <c:pt idx="34776">
                  <c:v>1.007080078125E-3</c:v>
                </c:pt>
                <c:pt idx="34777">
                  <c:v>1.007080078125E-3</c:v>
                </c:pt>
                <c:pt idx="34778">
                  <c:v>1.0068416595458984E-3</c:v>
                </c:pt>
                <c:pt idx="34779">
                  <c:v>1.007080078125E-3</c:v>
                </c:pt>
                <c:pt idx="34780">
                  <c:v>1.007080078125E-3</c:v>
                </c:pt>
                <c:pt idx="34781">
                  <c:v>1.0068416595458984E-3</c:v>
                </c:pt>
                <c:pt idx="34782">
                  <c:v>1.007080078125E-3</c:v>
                </c:pt>
                <c:pt idx="34783">
                  <c:v>1.007080078125E-3</c:v>
                </c:pt>
                <c:pt idx="34784">
                  <c:v>1.0068416595458984E-3</c:v>
                </c:pt>
                <c:pt idx="34785">
                  <c:v>1.0080337524414063E-3</c:v>
                </c:pt>
                <c:pt idx="34786">
                  <c:v>1.007080078125E-3</c:v>
                </c:pt>
                <c:pt idx="34787">
                  <c:v>1.0068416595458984E-3</c:v>
                </c:pt>
                <c:pt idx="34788">
                  <c:v>1.007080078125E-3</c:v>
                </c:pt>
                <c:pt idx="34789">
                  <c:v>1.007080078125E-3</c:v>
                </c:pt>
                <c:pt idx="34790">
                  <c:v>1.0068416595458984E-3</c:v>
                </c:pt>
                <c:pt idx="34791">
                  <c:v>1.007080078125E-3</c:v>
                </c:pt>
                <c:pt idx="34792">
                  <c:v>1.007080078125E-3</c:v>
                </c:pt>
                <c:pt idx="34793">
                  <c:v>1.0068416595458984E-3</c:v>
                </c:pt>
                <c:pt idx="34794">
                  <c:v>1.007080078125E-3</c:v>
                </c:pt>
                <c:pt idx="34795">
                  <c:v>1.007080078125E-3</c:v>
                </c:pt>
                <c:pt idx="34796">
                  <c:v>1.0068416595458984E-3</c:v>
                </c:pt>
                <c:pt idx="34797">
                  <c:v>1.007080078125E-3</c:v>
                </c:pt>
                <c:pt idx="34798">
                  <c:v>1.0080337524414063E-3</c:v>
                </c:pt>
                <c:pt idx="34799">
                  <c:v>1.007080078125E-3</c:v>
                </c:pt>
                <c:pt idx="34800">
                  <c:v>1.0068416595458984E-3</c:v>
                </c:pt>
                <c:pt idx="34801">
                  <c:v>1.007080078125E-3</c:v>
                </c:pt>
                <c:pt idx="34802">
                  <c:v>1.007080078125E-3</c:v>
                </c:pt>
                <c:pt idx="34803">
                  <c:v>1.0068416595458984E-3</c:v>
                </c:pt>
                <c:pt idx="34804">
                  <c:v>1.007080078125E-3</c:v>
                </c:pt>
                <c:pt idx="34805">
                  <c:v>1.007080078125E-3</c:v>
                </c:pt>
                <c:pt idx="34806">
                  <c:v>1.0068416595458984E-3</c:v>
                </c:pt>
                <c:pt idx="34807">
                  <c:v>1.007080078125E-3</c:v>
                </c:pt>
                <c:pt idx="34808">
                  <c:v>1.007080078125E-3</c:v>
                </c:pt>
                <c:pt idx="34809">
                  <c:v>1.0068416595458984E-3</c:v>
                </c:pt>
                <c:pt idx="34810">
                  <c:v>1.0080337524414063E-3</c:v>
                </c:pt>
                <c:pt idx="34811">
                  <c:v>1.007080078125E-3</c:v>
                </c:pt>
                <c:pt idx="34812">
                  <c:v>1.0068416595458984E-3</c:v>
                </c:pt>
                <c:pt idx="34813">
                  <c:v>1.007080078125E-3</c:v>
                </c:pt>
                <c:pt idx="34814">
                  <c:v>1.007080078125E-3</c:v>
                </c:pt>
                <c:pt idx="34815">
                  <c:v>1.0068416595458984E-3</c:v>
                </c:pt>
                <c:pt idx="34816">
                  <c:v>1.007080078125E-3</c:v>
                </c:pt>
                <c:pt idx="34817">
                  <c:v>1.007080078125E-3</c:v>
                </c:pt>
                <c:pt idx="34818">
                  <c:v>1.0068416595458984E-3</c:v>
                </c:pt>
                <c:pt idx="34819">
                  <c:v>1.007080078125E-3</c:v>
                </c:pt>
                <c:pt idx="34820">
                  <c:v>1.007080078125E-3</c:v>
                </c:pt>
                <c:pt idx="34821">
                  <c:v>1.0068416595458984E-3</c:v>
                </c:pt>
                <c:pt idx="34822">
                  <c:v>1.007080078125E-3</c:v>
                </c:pt>
                <c:pt idx="34823">
                  <c:v>1.0080337524414063E-3</c:v>
                </c:pt>
                <c:pt idx="34824">
                  <c:v>1.007080078125E-3</c:v>
                </c:pt>
                <c:pt idx="34825">
                  <c:v>1.0068416595458984E-3</c:v>
                </c:pt>
                <c:pt idx="34826">
                  <c:v>1.007080078125E-3</c:v>
                </c:pt>
                <c:pt idx="34827">
                  <c:v>1.007080078125E-3</c:v>
                </c:pt>
                <c:pt idx="34828">
                  <c:v>1.0068416595458984E-3</c:v>
                </c:pt>
                <c:pt idx="34829">
                  <c:v>1.007080078125E-3</c:v>
                </c:pt>
                <c:pt idx="34830">
                  <c:v>1.007080078125E-3</c:v>
                </c:pt>
                <c:pt idx="34831">
                  <c:v>1.0068416595458984E-3</c:v>
                </c:pt>
                <c:pt idx="34832">
                  <c:v>1.007080078125E-3</c:v>
                </c:pt>
                <c:pt idx="34833">
                  <c:v>1.007080078125E-3</c:v>
                </c:pt>
                <c:pt idx="34834">
                  <c:v>1.0068416595458984E-3</c:v>
                </c:pt>
                <c:pt idx="34835">
                  <c:v>1.0080337524414063E-3</c:v>
                </c:pt>
                <c:pt idx="34836">
                  <c:v>1.007080078125E-3</c:v>
                </c:pt>
                <c:pt idx="34837">
                  <c:v>1.0068416595458984E-3</c:v>
                </c:pt>
                <c:pt idx="34838">
                  <c:v>1.007080078125E-3</c:v>
                </c:pt>
                <c:pt idx="34839">
                  <c:v>1.007080078125E-3</c:v>
                </c:pt>
                <c:pt idx="34840">
                  <c:v>1.0068416595458984E-3</c:v>
                </c:pt>
                <c:pt idx="34841">
                  <c:v>1.007080078125E-3</c:v>
                </c:pt>
                <c:pt idx="34842">
                  <c:v>1.007080078125E-3</c:v>
                </c:pt>
                <c:pt idx="34843">
                  <c:v>1.0068416595458984E-3</c:v>
                </c:pt>
                <c:pt idx="34844">
                  <c:v>1.007080078125E-3</c:v>
                </c:pt>
                <c:pt idx="34845">
                  <c:v>1.007080078125E-3</c:v>
                </c:pt>
                <c:pt idx="34846">
                  <c:v>1.0068416595458984E-3</c:v>
                </c:pt>
                <c:pt idx="34847">
                  <c:v>1.007080078125E-3</c:v>
                </c:pt>
                <c:pt idx="34848">
                  <c:v>1.0080337524414063E-3</c:v>
                </c:pt>
                <c:pt idx="34849">
                  <c:v>1.007080078125E-3</c:v>
                </c:pt>
                <c:pt idx="34850">
                  <c:v>1.0068416595458984E-3</c:v>
                </c:pt>
                <c:pt idx="34851">
                  <c:v>1.007080078125E-3</c:v>
                </c:pt>
                <c:pt idx="34852">
                  <c:v>1.007080078125E-3</c:v>
                </c:pt>
                <c:pt idx="34853">
                  <c:v>1.0068416595458984E-3</c:v>
                </c:pt>
                <c:pt idx="34854">
                  <c:v>1.007080078125E-3</c:v>
                </c:pt>
                <c:pt idx="34855">
                  <c:v>1.007080078125E-3</c:v>
                </c:pt>
                <c:pt idx="34856">
                  <c:v>1.0068416595458984E-3</c:v>
                </c:pt>
                <c:pt idx="34857">
                  <c:v>1.007080078125E-3</c:v>
                </c:pt>
                <c:pt idx="34858">
                  <c:v>1.007080078125E-3</c:v>
                </c:pt>
                <c:pt idx="34859">
                  <c:v>1.0068416595458984E-3</c:v>
                </c:pt>
                <c:pt idx="34860">
                  <c:v>1.0080337524414063E-3</c:v>
                </c:pt>
                <c:pt idx="34861">
                  <c:v>1.007080078125E-3</c:v>
                </c:pt>
                <c:pt idx="34862">
                  <c:v>1.0068416595458984E-3</c:v>
                </c:pt>
                <c:pt idx="34863">
                  <c:v>1.007080078125E-3</c:v>
                </c:pt>
                <c:pt idx="34864">
                  <c:v>1.007080078125E-3</c:v>
                </c:pt>
                <c:pt idx="34865">
                  <c:v>1.0068416595458984E-3</c:v>
                </c:pt>
                <c:pt idx="34866">
                  <c:v>1.007080078125E-3</c:v>
                </c:pt>
                <c:pt idx="34867">
                  <c:v>1.007080078125E-3</c:v>
                </c:pt>
                <c:pt idx="34868">
                  <c:v>1.0068416595458984E-3</c:v>
                </c:pt>
                <c:pt idx="34869">
                  <c:v>1.007080078125E-3</c:v>
                </c:pt>
                <c:pt idx="34870">
                  <c:v>1.007080078125E-3</c:v>
                </c:pt>
                <c:pt idx="34871">
                  <c:v>1.0068416595458984E-3</c:v>
                </c:pt>
                <c:pt idx="34872">
                  <c:v>1.007080078125E-3</c:v>
                </c:pt>
                <c:pt idx="34873">
                  <c:v>1.0080337524414063E-3</c:v>
                </c:pt>
                <c:pt idx="34874">
                  <c:v>1.007080078125E-3</c:v>
                </c:pt>
                <c:pt idx="34875">
                  <c:v>1.0068416595458984E-3</c:v>
                </c:pt>
                <c:pt idx="34876">
                  <c:v>1.007080078125E-3</c:v>
                </c:pt>
                <c:pt idx="34877">
                  <c:v>1.007080078125E-3</c:v>
                </c:pt>
                <c:pt idx="34878">
                  <c:v>1.0068416595458984E-3</c:v>
                </c:pt>
                <c:pt idx="34879">
                  <c:v>1.007080078125E-3</c:v>
                </c:pt>
                <c:pt idx="34880">
                  <c:v>1.007080078125E-3</c:v>
                </c:pt>
                <c:pt idx="34881">
                  <c:v>1.0068416595458984E-3</c:v>
                </c:pt>
                <c:pt idx="34882">
                  <c:v>1.007080078125E-3</c:v>
                </c:pt>
                <c:pt idx="34883">
                  <c:v>1.007080078125E-3</c:v>
                </c:pt>
                <c:pt idx="34884">
                  <c:v>1.0068416595458984E-3</c:v>
                </c:pt>
                <c:pt idx="34885">
                  <c:v>1.0080337524414063E-3</c:v>
                </c:pt>
                <c:pt idx="34886">
                  <c:v>1.007080078125E-3</c:v>
                </c:pt>
                <c:pt idx="34887">
                  <c:v>1.0068416595458984E-3</c:v>
                </c:pt>
                <c:pt idx="34888">
                  <c:v>1.007080078125E-3</c:v>
                </c:pt>
                <c:pt idx="34889">
                  <c:v>1.007080078125E-3</c:v>
                </c:pt>
                <c:pt idx="34890">
                  <c:v>1.0068416595458984E-3</c:v>
                </c:pt>
                <c:pt idx="34891">
                  <c:v>1.007080078125E-3</c:v>
                </c:pt>
                <c:pt idx="34892">
                  <c:v>1.007080078125E-3</c:v>
                </c:pt>
                <c:pt idx="34893">
                  <c:v>1.0068416595458984E-3</c:v>
                </c:pt>
                <c:pt idx="34894">
                  <c:v>1.007080078125E-3</c:v>
                </c:pt>
                <c:pt idx="34895">
                  <c:v>1.007080078125E-3</c:v>
                </c:pt>
                <c:pt idx="34896">
                  <c:v>1.0068416595458984E-3</c:v>
                </c:pt>
                <c:pt idx="34897">
                  <c:v>1.007080078125E-3</c:v>
                </c:pt>
                <c:pt idx="34898">
                  <c:v>1.0080337524414063E-3</c:v>
                </c:pt>
                <c:pt idx="34899">
                  <c:v>1.007080078125E-3</c:v>
                </c:pt>
                <c:pt idx="34900">
                  <c:v>1.0068416595458984E-3</c:v>
                </c:pt>
                <c:pt idx="34901">
                  <c:v>1.007080078125E-3</c:v>
                </c:pt>
                <c:pt idx="34902">
                  <c:v>1.007080078125E-3</c:v>
                </c:pt>
                <c:pt idx="34903">
                  <c:v>1.0068416595458984E-3</c:v>
                </c:pt>
                <c:pt idx="34904">
                  <c:v>1.007080078125E-3</c:v>
                </c:pt>
                <c:pt idx="34905">
                  <c:v>1.007080078125E-3</c:v>
                </c:pt>
                <c:pt idx="34906">
                  <c:v>1.0068416595458984E-3</c:v>
                </c:pt>
                <c:pt idx="34907">
                  <c:v>1.007080078125E-3</c:v>
                </c:pt>
                <c:pt idx="34908">
                  <c:v>1.007080078125E-3</c:v>
                </c:pt>
                <c:pt idx="34909">
                  <c:v>1.0068416595458984E-3</c:v>
                </c:pt>
                <c:pt idx="34910">
                  <c:v>1.0080337524414063E-3</c:v>
                </c:pt>
                <c:pt idx="34911">
                  <c:v>1.007080078125E-3</c:v>
                </c:pt>
                <c:pt idx="34912">
                  <c:v>1.0068416595458984E-3</c:v>
                </c:pt>
                <c:pt idx="34913">
                  <c:v>1.007080078125E-3</c:v>
                </c:pt>
                <c:pt idx="34914">
                  <c:v>1.007080078125E-3</c:v>
                </c:pt>
                <c:pt idx="34915">
                  <c:v>1.0068416595458984E-3</c:v>
                </c:pt>
                <c:pt idx="34916">
                  <c:v>1.007080078125E-3</c:v>
                </c:pt>
                <c:pt idx="34917">
                  <c:v>1.007080078125E-3</c:v>
                </c:pt>
                <c:pt idx="34918">
                  <c:v>1.0068416595458984E-3</c:v>
                </c:pt>
                <c:pt idx="34919">
                  <c:v>1.007080078125E-3</c:v>
                </c:pt>
                <c:pt idx="34920">
                  <c:v>1.007080078125E-3</c:v>
                </c:pt>
                <c:pt idx="34921">
                  <c:v>1.0068416595458984E-3</c:v>
                </c:pt>
                <c:pt idx="34922">
                  <c:v>1.007080078125E-3</c:v>
                </c:pt>
                <c:pt idx="34923">
                  <c:v>1.0080337524414063E-3</c:v>
                </c:pt>
                <c:pt idx="34924">
                  <c:v>1.007080078125E-3</c:v>
                </c:pt>
                <c:pt idx="34925">
                  <c:v>1.0068416595458984E-3</c:v>
                </c:pt>
                <c:pt idx="34926">
                  <c:v>1.007080078125E-3</c:v>
                </c:pt>
                <c:pt idx="34927">
                  <c:v>1.007080078125E-3</c:v>
                </c:pt>
                <c:pt idx="34928">
                  <c:v>1.0068416595458984E-3</c:v>
                </c:pt>
                <c:pt idx="34929">
                  <c:v>1.007080078125E-3</c:v>
                </c:pt>
                <c:pt idx="34930">
                  <c:v>1.007080078125E-3</c:v>
                </c:pt>
                <c:pt idx="34931">
                  <c:v>1.0068416595458984E-3</c:v>
                </c:pt>
                <c:pt idx="34932">
                  <c:v>1.007080078125E-3</c:v>
                </c:pt>
                <c:pt idx="34933">
                  <c:v>1.007080078125E-3</c:v>
                </c:pt>
                <c:pt idx="34934">
                  <c:v>1.0068416595458984E-3</c:v>
                </c:pt>
                <c:pt idx="34935">
                  <c:v>1.0080337524414063E-3</c:v>
                </c:pt>
                <c:pt idx="34936">
                  <c:v>1.007080078125E-3</c:v>
                </c:pt>
                <c:pt idx="34937">
                  <c:v>1.0068416595458984E-3</c:v>
                </c:pt>
                <c:pt idx="34938">
                  <c:v>1.007080078125E-3</c:v>
                </c:pt>
                <c:pt idx="34939">
                  <c:v>1.007080078125E-3</c:v>
                </c:pt>
                <c:pt idx="34940">
                  <c:v>1.0068416595458984E-3</c:v>
                </c:pt>
                <c:pt idx="34941">
                  <c:v>1.007080078125E-3</c:v>
                </c:pt>
                <c:pt idx="34942">
                  <c:v>1.007080078125E-3</c:v>
                </c:pt>
                <c:pt idx="34943">
                  <c:v>1.0068416595458984E-3</c:v>
                </c:pt>
                <c:pt idx="34944">
                  <c:v>2.01416015625E-3</c:v>
                </c:pt>
                <c:pt idx="34945">
                  <c:v>1.0068416595458984E-3</c:v>
                </c:pt>
                <c:pt idx="34946">
                  <c:v>1.007080078125E-3</c:v>
                </c:pt>
                <c:pt idx="34947">
                  <c:v>1.0080337524414063E-3</c:v>
                </c:pt>
                <c:pt idx="34948">
                  <c:v>1.007080078125E-3</c:v>
                </c:pt>
                <c:pt idx="34949">
                  <c:v>1.0068416595458984E-3</c:v>
                </c:pt>
                <c:pt idx="34950">
                  <c:v>1.007080078125E-3</c:v>
                </c:pt>
                <c:pt idx="34951">
                  <c:v>1.007080078125E-3</c:v>
                </c:pt>
                <c:pt idx="34952">
                  <c:v>1.0068416595458984E-3</c:v>
                </c:pt>
                <c:pt idx="34953">
                  <c:v>1.007080078125E-3</c:v>
                </c:pt>
                <c:pt idx="34954">
                  <c:v>1.007080078125E-3</c:v>
                </c:pt>
                <c:pt idx="34955">
                  <c:v>1.0068416595458984E-3</c:v>
                </c:pt>
                <c:pt idx="34956">
                  <c:v>1.007080078125E-3</c:v>
                </c:pt>
                <c:pt idx="34957">
                  <c:v>1.007080078125E-3</c:v>
                </c:pt>
                <c:pt idx="34958">
                  <c:v>1.0068416595458984E-3</c:v>
                </c:pt>
                <c:pt idx="34959">
                  <c:v>1.0080337524414063E-3</c:v>
                </c:pt>
                <c:pt idx="34960">
                  <c:v>1.007080078125E-3</c:v>
                </c:pt>
                <c:pt idx="34961">
                  <c:v>1.0068416595458984E-3</c:v>
                </c:pt>
                <c:pt idx="34962">
                  <c:v>1.409912109375E-2</c:v>
                </c:pt>
                <c:pt idx="34963">
                  <c:v>1.007080078125E-3</c:v>
                </c:pt>
                <c:pt idx="34964">
                  <c:v>1.0068416595458984E-3</c:v>
                </c:pt>
                <c:pt idx="34965">
                  <c:v>1.007080078125E-3</c:v>
                </c:pt>
                <c:pt idx="34966">
                  <c:v>1.007080078125E-3</c:v>
                </c:pt>
                <c:pt idx="34967">
                  <c:v>1.0068416595458984E-3</c:v>
                </c:pt>
                <c:pt idx="34968">
                  <c:v>1.007080078125E-3</c:v>
                </c:pt>
                <c:pt idx="34969">
                  <c:v>1.007080078125E-3</c:v>
                </c:pt>
                <c:pt idx="34970">
                  <c:v>1.0068416595458984E-3</c:v>
                </c:pt>
                <c:pt idx="34971">
                  <c:v>1.0080337524414063E-3</c:v>
                </c:pt>
                <c:pt idx="34972">
                  <c:v>1.007080078125E-3</c:v>
                </c:pt>
                <c:pt idx="34973">
                  <c:v>1.0068416595458984E-3</c:v>
                </c:pt>
                <c:pt idx="34974">
                  <c:v>1.007080078125E-3</c:v>
                </c:pt>
                <c:pt idx="34975">
                  <c:v>1.007080078125E-3</c:v>
                </c:pt>
                <c:pt idx="34976">
                  <c:v>1.0068416595458984E-3</c:v>
                </c:pt>
                <c:pt idx="34977">
                  <c:v>1.007080078125E-3</c:v>
                </c:pt>
                <c:pt idx="34978">
                  <c:v>1.007080078125E-3</c:v>
                </c:pt>
                <c:pt idx="34979">
                  <c:v>1.0068416595458984E-3</c:v>
                </c:pt>
                <c:pt idx="34980">
                  <c:v>1.007080078125E-3</c:v>
                </c:pt>
                <c:pt idx="34981">
                  <c:v>1.007080078125E-3</c:v>
                </c:pt>
                <c:pt idx="34982">
                  <c:v>1.0068416595458984E-3</c:v>
                </c:pt>
                <c:pt idx="34983">
                  <c:v>1.007080078125E-3</c:v>
                </c:pt>
                <c:pt idx="34984">
                  <c:v>1.0080337524414063E-3</c:v>
                </c:pt>
                <c:pt idx="34985">
                  <c:v>1.007080078125E-3</c:v>
                </c:pt>
                <c:pt idx="34986">
                  <c:v>1.0068416595458984E-3</c:v>
                </c:pt>
                <c:pt idx="34987">
                  <c:v>1.007080078125E-3</c:v>
                </c:pt>
                <c:pt idx="34988">
                  <c:v>1.007080078125E-3</c:v>
                </c:pt>
                <c:pt idx="34989">
                  <c:v>1.0068416595458984E-3</c:v>
                </c:pt>
                <c:pt idx="34990">
                  <c:v>1.007080078125E-3</c:v>
                </c:pt>
                <c:pt idx="34991">
                  <c:v>1.007080078125E-3</c:v>
                </c:pt>
                <c:pt idx="34992">
                  <c:v>1.0068416595458984E-3</c:v>
                </c:pt>
                <c:pt idx="34993">
                  <c:v>1.007080078125E-3</c:v>
                </c:pt>
                <c:pt idx="34994">
                  <c:v>1.0068416595458984E-3</c:v>
                </c:pt>
                <c:pt idx="34995">
                  <c:v>1.007080078125E-3</c:v>
                </c:pt>
                <c:pt idx="34996">
                  <c:v>1.0080337524414063E-3</c:v>
                </c:pt>
                <c:pt idx="34997">
                  <c:v>1.007080078125E-3</c:v>
                </c:pt>
                <c:pt idx="34998">
                  <c:v>1.0068416595458984E-3</c:v>
                </c:pt>
                <c:pt idx="34999">
                  <c:v>1.007080078125E-3</c:v>
                </c:pt>
                <c:pt idx="35000">
                  <c:v>1.007080078125E-3</c:v>
                </c:pt>
                <c:pt idx="35001">
                  <c:v>1.0068416595458984E-3</c:v>
                </c:pt>
                <c:pt idx="35002">
                  <c:v>1.007080078125E-3</c:v>
                </c:pt>
                <c:pt idx="35003">
                  <c:v>1.007080078125E-3</c:v>
                </c:pt>
                <c:pt idx="35004">
                  <c:v>1.0068416595458984E-3</c:v>
                </c:pt>
                <c:pt idx="35005">
                  <c:v>1.007080078125E-3</c:v>
                </c:pt>
                <c:pt idx="35006">
                  <c:v>1.007080078125E-3</c:v>
                </c:pt>
                <c:pt idx="35007">
                  <c:v>1.0068416595458984E-3</c:v>
                </c:pt>
                <c:pt idx="35008">
                  <c:v>1.007080078125E-3</c:v>
                </c:pt>
                <c:pt idx="35009">
                  <c:v>1.0080337524414063E-3</c:v>
                </c:pt>
                <c:pt idx="35010">
                  <c:v>1.007080078125E-3</c:v>
                </c:pt>
                <c:pt idx="35011">
                  <c:v>1.0068416595458984E-3</c:v>
                </c:pt>
                <c:pt idx="35012">
                  <c:v>1.007080078125E-3</c:v>
                </c:pt>
                <c:pt idx="35013">
                  <c:v>1.007080078125E-3</c:v>
                </c:pt>
                <c:pt idx="35014">
                  <c:v>1.0068416595458984E-3</c:v>
                </c:pt>
                <c:pt idx="35015">
                  <c:v>1.007080078125E-3</c:v>
                </c:pt>
                <c:pt idx="35016">
                  <c:v>1.0068416595458984E-3</c:v>
                </c:pt>
                <c:pt idx="35017">
                  <c:v>1.007080078125E-3</c:v>
                </c:pt>
                <c:pt idx="35018">
                  <c:v>1.007080078125E-3</c:v>
                </c:pt>
                <c:pt idx="35019">
                  <c:v>1.0068416595458984E-3</c:v>
                </c:pt>
                <c:pt idx="35020">
                  <c:v>1.007080078125E-3</c:v>
                </c:pt>
                <c:pt idx="35021">
                  <c:v>1.0080337524414063E-3</c:v>
                </c:pt>
                <c:pt idx="35022">
                  <c:v>1.007080078125E-3</c:v>
                </c:pt>
                <c:pt idx="35023">
                  <c:v>1.0068416595458984E-3</c:v>
                </c:pt>
                <c:pt idx="35024">
                  <c:v>1.007080078125E-3</c:v>
                </c:pt>
                <c:pt idx="35025">
                  <c:v>1.007080078125E-3</c:v>
                </c:pt>
                <c:pt idx="35026">
                  <c:v>1.0068416595458984E-3</c:v>
                </c:pt>
                <c:pt idx="35027">
                  <c:v>1.007080078125E-3</c:v>
                </c:pt>
                <c:pt idx="35028">
                  <c:v>1.007080078125E-3</c:v>
                </c:pt>
                <c:pt idx="35029">
                  <c:v>1.0068416595458984E-3</c:v>
                </c:pt>
                <c:pt idx="35030">
                  <c:v>1.007080078125E-3</c:v>
                </c:pt>
                <c:pt idx="35031">
                  <c:v>1.007080078125E-3</c:v>
                </c:pt>
                <c:pt idx="35032">
                  <c:v>1.0068416595458984E-3</c:v>
                </c:pt>
                <c:pt idx="35033">
                  <c:v>1.007080078125E-3</c:v>
                </c:pt>
                <c:pt idx="35034">
                  <c:v>1.0080337524414063E-3</c:v>
                </c:pt>
                <c:pt idx="35035">
                  <c:v>1.007080078125E-3</c:v>
                </c:pt>
                <c:pt idx="35036">
                  <c:v>1.0068416595458984E-3</c:v>
                </c:pt>
                <c:pt idx="35037">
                  <c:v>1.007080078125E-3</c:v>
                </c:pt>
                <c:pt idx="35038">
                  <c:v>1.0068416595458984E-3</c:v>
                </c:pt>
                <c:pt idx="35039">
                  <c:v>1.007080078125E-3</c:v>
                </c:pt>
                <c:pt idx="35040">
                  <c:v>1.007080078125E-3</c:v>
                </c:pt>
                <c:pt idx="35041">
                  <c:v>1.0068416595458984E-3</c:v>
                </c:pt>
                <c:pt idx="35042">
                  <c:v>1.007080078125E-3</c:v>
                </c:pt>
                <c:pt idx="35043">
                  <c:v>1.007080078125E-3</c:v>
                </c:pt>
                <c:pt idx="35044">
                  <c:v>1.0068416595458984E-3</c:v>
                </c:pt>
                <c:pt idx="35045">
                  <c:v>1.007080078125E-3</c:v>
                </c:pt>
                <c:pt idx="35046">
                  <c:v>1.0080337524414063E-3</c:v>
                </c:pt>
                <c:pt idx="35047">
                  <c:v>1.007080078125E-3</c:v>
                </c:pt>
                <c:pt idx="35048">
                  <c:v>1.0068416595458984E-3</c:v>
                </c:pt>
                <c:pt idx="35049">
                  <c:v>1.007080078125E-3</c:v>
                </c:pt>
                <c:pt idx="35050">
                  <c:v>1.007080078125E-3</c:v>
                </c:pt>
                <c:pt idx="35051">
                  <c:v>1.0068416595458984E-3</c:v>
                </c:pt>
                <c:pt idx="35052">
                  <c:v>1.007080078125E-3</c:v>
                </c:pt>
                <c:pt idx="35053">
                  <c:v>1.007080078125E-3</c:v>
                </c:pt>
                <c:pt idx="35054">
                  <c:v>1.0068416595458984E-3</c:v>
                </c:pt>
                <c:pt idx="35055">
                  <c:v>1.007080078125E-3</c:v>
                </c:pt>
                <c:pt idx="35056">
                  <c:v>1.007080078125E-3</c:v>
                </c:pt>
                <c:pt idx="35057">
                  <c:v>1.0068416595458984E-3</c:v>
                </c:pt>
                <c:pt idx="35058">
                  <c:v>1.007080078125E-3</c:v>
                </c:pt>
                <c:pt idx="35059">
                  <c:v>1.0080337524414063E-3</c:v>
                </c:pt>
                <c:pt idx="35060">
                  <c:v>1.0068416595458984E-3</c:v>
                </c:pt>
                <c:pt idx="35061">
                  <c:v>1.007080078125E-3</c:v>
                </c:pt>
                <c:pt idx="35062">
                  <c:v>1.007080078125E-3</c:v>
                </c:pt>
                <c:pt idx="35063">
                  <c:v>1.0068416595458984E-3</c:v>
                </c:pt>
                <c:pt idx="35064">
                  <c:v>1.007080078125E-3</c:v>
                </c:pt>
                <c:pt idx="35065">
                  <c:v>1.007080078125E-3</c:v>
                </c:pt>
                <c:pt idx="35066">
                  <c:v>1.0068416595458984E-3</c:v>
                </c:pt>
                <c:pt idx="35067">
                  <c:v>1.007080078125E-3</c:v>
                </c:pt>
                <c:pt idx="35068">
                  <c:v>1.007080078125E-3</c:v>
                </c:pt>
                <c:pt idx="35069">
                  <c:v>1.0068416595458984E-3</c:v>
                </c:pt>
                <c:pt idx="35070">
                  <c:v>1.007080078125E-3</c:v>
                </c:pt>
                <c:pt idx="35071">
                  <c:v>1.0080337524414063E-3</c:v>
                </c:pt>
                <c:pt idx="35072">
                  <c:v>1.007080078125E-3</c:v>
                </c:pt>
                <c:pt idx="35073">
                  <c:v>1.0068416595458984E-3</c:v>
                </c:pt>
                <c:pt idx="35074">
                  <c:v>1.007080078125E-3</c:v>
                </c:pt>
                <c:pt idx="35075">
                  <c:v>1.007080078125E-3</c:v>
                </c:pt>
                <c:pt idx="35076">
                  <c:v>1.0068416595458984E-3</c:v>
                </c:pt>
                <c:pt idx="35077">
                  <c:v>1.007080078125E-3</c:v>
                </c:pt>
                <c:pt idx="35078">
                  <c:v>1.007080078125E-3</c:v>
                </c:pt>
                <c:pt idx="35079">
                  <c:v>1.0068416595458984E-3</c:v>
                </c:pt>
                <c:pt idx="35080">
                  <c:v>1.007080078125E-3</c:v>
                </c:pt>
                <c:pt idx="35081">
                  <c:v>1.007080078125E-3</c:v>
                </c:pt>
                <c:pt idx="35082">
                  <c:v>1.0068416595458984E-3</c:v>
                </c:pt>
                <c:pt idx="35083">
                  <c:v>1.007080078125E-3</c:v>
                </c:pt>
                <c:pt idx="35084">
                  <c:v>1.0080337524414063E-3</c:v>
                </c:pt>
                <c:pt idx="35085">
                  <c:v>1.0068416595458984E-3</c:v>
                </c:pt>
                <c:pt idx="35086">
                  <c:v>1.007080078125E-3</c:v>
                </c:pt>
                <c:pt idx="35087">
                  <c:v>1.007080078125E-3</c:v>
                </c:pt>
                <c:pt idx="35088">
                  <c:v>1.0068416595458984E-3</c:v>
                </c:pt>
                <c:pt idx="35089">
                  <c:v>1.007080078125E-3</c:v>
                </c:pt>
                <c:pt idx="35090">
                  <c:v>1.007080078125E-3</c:v>
                </c:pt>
                <c:pt idx="35091">
                  <c:v>1.0068416595458984E-3</c:v>
                </c:pt>
                <c:pt idx="35092">
                  <c:v>1.007080078125E-3</c:v>
                </c:pt>
                <c:pt idx="35093">
                  <c:v>1.007080078125E-3</c:v>
                </c:pt>
                <c:pt idx="35094">
                  <c:v>1.0068416595458984E-3</c:v>
                </c:pt>
                <c:pt idx="35095">
                  <c:v>1.007080078125E-3</c:v>
                </c:pt>
                <c:pt idx="35096">
                  <c:v>1.0080337524414063E-3</c:v>
                </c:pt>
                <c:pt idx="35097">
                  <c:v>1.007080078125E-3</c:v>
                </c:pt>
                <c:pt idx="35098">
                  <c:v>1.0068416595458984E-3</c:v>
                </c:pt>
                <c:pt idx="35099">
                  <c:v>1.007080078125E-3</c:v>
                </c:pt>
                <c:pt idx="35100">
                  <c:v>1.007080078125E-3</c:v>
                </c:pt>
                <c:pt idx="35101">
                  <c:v>1.0068416595458984E-3</c:v>
                </c:pt>
                <c:pt idx="35102">
                  <c:v>1.007080078125E-3</c:v>
                </c:pt>
                <c:pt idx="35103">
                  <c:v>1.007080078125E-3</c:v>
                </c:pt>
                <c:pt idx="35104">
                  <c:v>1.0068416595458984E-3</c:v>
                </c:pt>
                <c:pt idx="35105">
                  <c:v>1.007080078125E-3</c:v>
                </c:pt>
                <c:pt idx="35106">
                  <c:v>1.007080078125E-3</c:v>
                </c:pt>
                <c:pt idx="35107">
                  <c:v>1.0068416595458984E-3</c:v>
                </c:pt>
                <c:pt idx="35108">
                  <c:v>1.007080078125E-3</c:v>
                </c:pt>
                <c:pt idx="35109">
                  <c:v>1.0080337524414063E-3</c:v>
                </c:pt>
                <c:pt idx="35110">
                  <c:v>1.0068416595458984E-3</c:v>
                </c:pt>
                <c:pt idx="35111">
                  <c:v>1.007080078125E-3</c:v>
                </c:pt>
                <c:pt idx="35112">
                  <c:v>1.007080078125E-3</c:v>
                </c:pt>
                <c:pt idx="35113">
                  <c:v>1.0068416595458984E-3</c:v>
                </c:pt>
                <c:pt idx="35114">
                  <c:v>1.007080078125E-3</c:v>
                </c:pt>
                <c:pt idx="35115">
                  <c:v>1.007080078125E-3</c:v>
                </c:pt>
                <c:pt idx="35116">
                  <c:v>1.0068416595458984E-3</c:v>
                </c:pt>
                <c:pt idx="35117">
                  <c:v>1.007080078125E-3</c:v>
                </c:pt>
                <c:pt idx="35118">
                  <c:v>1.007080078125E-3</c:v>
                </c:pt>
                <c:pt idx="35119">
                  <c:v>1.0068416595458984E-3</c:v>
                </c:pt>
                <c:pt idx="35120">
                  <c:v>1.007080078125E-3</c:v>
                </c:pt>
                <c:pt idx="35121">
                  <c:v>1.0080337524414063E-3</c:v>
                </c:pt>
                <c:pt idx="35122">
                  <c:v>1.007080078125E-3</c:v>
                </c:pt>
                <c:pt idx="35123">
                  <c:v>1.0068416595458984E-3</c:v>
                </c:pt>
                <c:pt idx="35124">
                  <c:v>1.007080078125E-3</c:v>
                </c:pt>
                <c:pt idx="35125">
                  <c:v>1.007080078125E-3</c:v>
                </c:pt>
                <c:pt idx="35126">
                  <c:v>1.0068416595458984E-3</c:v>
                </c:pt>
                <c:pt idx="35127">
                  <c:v>1.007080078125E-3</c:v>
                </c:pt>
                <c:pt idx="35128">
                  <c:v>1.007080078125E-3</c:v>
                </c:pt>
                <c:pt idx="35129">
                  <c:v>1.0068416595458984E-3</c:v>
                </c:pt>
                <c:pt idx="35130">
                  <c:v>1.007080078125E-3</c:v>
                </c:pt>
                <c:pt idx="35131">
                  <c:v>1.007080078125E-3</c:v>
                </c:pt>
                <c:pt idx="35132">
                  <c:v>1.0068416595458984E-3</c:v>
                </c:pt>
                <c:pt idx="35133">
                  <c:v>1.007080078125E-3</c:v>
                </c:pt>
                <c:pt idx="35134">
                  <c:v>1.0080337524414063E-3</c:v>
                </c:pt>
                <c:pt idx="35135">
                  <c:v>1.0068416595458984E-3</c:v>
                </c:pt>
                <c:pt idx="35136">
                  <c:v>1.007080078125E-3</c:v>
                </c:pt>
                <c:pt idx="35137">
                  <c:v>1.007080078125E-3</c:v>
                </c:pt>
                <c:pt idx="35138">
                  <c:v>1.0068416595458984E-3</c:v>
                </c:pt>
                <c:pt idx="35139">
                  <c:v>1.007080078125E-3</c:v>
                </c:pt>
                <c:pt idx="35140">
                  <c:v>1.007080078125E-3</c:v>
                </c:pt>
                <c:pt idx="35141">
                  <c:v>1.0068416595458984E-3</c:v>
                </c:pt>
                <c:pt idx="35142">
                  <c:v>1.007080078125E-3</c:v>
                </c:pt>
                <c:pt idx="35143">
                  <c:v>1.007080078125E-3</c:v>
                </c:pt>
                <c:pt idx="35144">
                  <c:v>1.0068416595458984E-3</c:v>
                </c:pt>
                <c:pt idx="35145">
                  <c:v>1.007080078125E-3</c:v>
                </c:pt>
                <c:pt idx="35146">
                  <c:v>1.0080337524414063E-3</c:v>
                </c:pt>
                <c:pt idx="35147">
                  <c:v>1.007080078125E-3</c:v>
                </c:pt>
                <c:pt idx="35148">
                  <c:v>1.0068416595458984E-3</c:v>
                </c:pt>
                <c:pt idx="35149">
                  <c:v>1.007080078125E-3</c:v>
                </c:pt>
                <c:pt idx="35150">
                  <c:v>1.007080078125E-3</c:v>
                </c:pt>
                <c:pt idx="35151">
                  <c:v>1.0068416595458984E-3</c:v>
                </c:pt>
                <c:pt idx="35152">
                  <c:v>1.007080078125E-3</c:v>
                </c:pt>
                <c:pt idx="35153">
                  <c:v>1.007080078125E-3</c:v>
                </c:pt>
                <c:pt idx="35154">
                  <c:v>1.0068416595458984E-3</c:v>
                </c:pt>
                <c:pt idx="35155">
                  <c:v>1.007080078125E-3</c:v>
                </c:pt>
                <c:pt idx="35156">
                  <c:v>1.007080078125E-3</c:v>
                </c:pt>
                <c:pt idx="35157">
                  <c:v>1.0068416595458984E-3</c:v>
                </c:pt>
                <c:pt idx="35158">
                  <c:v>1.007080078125E-3</c:v>
                </c:pt>
                <c:pt idx="35159">
                  <c:v>1.0080337524414063E-3</c:v>
                </c:pt>
                <c:pt idx="35160">
                  <c:v>1.0068416595458984E-3</c:v>
                </c:pt>
                <c:pt idx="35161">
                  <c:v>1.007080078125E-3</c:v>
                </c:pt>
                <c:pt idx="35162">
                  <c:v>1.007080078125E-3</c:v>
                </c:pt>
                <c:pt idx="35163">
                  <c:v>1.0068416595458984E-3</c:v>
                </c:pt>
                <c:pt idx="35164">
                  <c:v>1.007080078125E-3</c:v>
                </c:pt>
                <c:pt idx="35165">
                  <c:v>1.007080078125E-3</c:v>
                </c:pt>
                <c:pt idx="35166">
                  <c:v>1.0068416595458984E-3</c:v>
                </c:pt>
                <c:pt idx="35167">
                  <c:v>1.007080078125E-3</c:v>
                </c:pt>
                <c:pt idx="35168">
                  <c:v>1.007080078125E-3</c:v>
                </c:pt>
                <c:pt idx="35169">
                  <c:v>1.0068416595458984E-3</c:v>
                </c:pt>
                <c:pt idx="35170">
                  <c:v>1.007080078125E-3</c:v>
                </c:pt>
                <c:pt idx="35171">
                  <c:v>1.0080337524414063E-3</c:v>
                </c:pt>
                <c:pt idx="35172">
                  <c:v>1.007080078125E-3</c:v>
                </c:pt>
                <c:pt idx="35173">
                  <c:v>1.0068416595458984E-3</c:v>
                </c:pt>
                <c:pt idx="35174">
                  <c:v>1.007080078125E-3</c:v>
                </c:pt>
                <c:pt idx="35175">
                  <c:v>2.0139217376708984E-3</c:v>
                </c:pt>
                <c:pt idx="35176">
                  <c:v>1.007080078125E-3</c:v>
                </c:pt>
                <c:pt idx="35177">
                  <c:v>1.007080078125E-3</c:v>
                </c:pt>
                <c:pt idx="35178">
                  <c:v>1.0068416595458984E-3</c:v>
                </c:pt>
                <c:pt idx="35179">
                  <c:v>1.007080078125E-3</c:v>
                </c:pt>
                <c:pt idx="35180">
                  <c:v>1.007080078125E-3</c:v>
                </c:pt>
                <c:pt idx="35181">
                  <c:v>1.0068416595458984E-3</c:v>
                </c:pt>
                <c:pt idx="35182">
                  <c:v>1.007080078125E-3</c:v>
                </c:pt>
                <c:pt idx="35183">
                  <c:v>1.0080337524414063E-3</c:v>
                </c:pt>
                <c:pt idx="35184">
                  <c:v>1.0068416595458984E-3</c:v>
                </c:pt>
                <c:pt idx="35185">
                  <c:v>6.0420036315917969E-3</c:v>
                </c:pt>
                <c:pt idx="35186">
                  <c:v>1.007080078125E-3</c:v>
                </c:pt>
                <c:pt idx="35187">
                  <c:v>1.007080078125E-3</c:v>
                </c:pt>
                <c:pt idx="35188">
                  <c:v>1.0068416595458984E-3</c:v>
                </c:pt>
                <c:pt idx="35189">
                  <c:v>1.007080078125E-3</c:v>
                </c:pt>
                <c:pt idx="35190">
                  <c:v>1.0080337524414063E-3</c:v>
                </c:pt>
                <c:pt idx="35191">
                  <c:v>1.007080078125E-3</c:v>
                </c:pt>
                <c:pt idx="35192">
                  <c:v>1.0068416595458984E-3</c:v>
                </c:pt>
                <c:pt idx="35193">
                  <c:v>1.007080078125E-3</c:v>
                </c:pt>
                <c:pt idx="35194">
                  <c:v>1.007080078125E-3</c:v>
                </c:pt>
                <c:pt idx="35195">
                  <c:v>1.0068416595458984E-3</c:v>
                </c:pt>
                <c:pt idx="35196">
                  <c:v>1.007080078125E-3</c:v>
                </c:pt>
                <c:pt idx="35197">
                  <c:v>1.007080078125E-3</c:v>
                </c:pt>
                <c:pt idx="35198">
                  <c:v>1.0068416595458984E-3</c:v>
                </c:pt>
                <c:pt idx="35199">
                  <c:v>1.007080078125E-3</c:v>
                </c:pt>
                <c:pt idx="35200">
                  <c:v>1.007080078125E-3</c:v>
                </c:pt>
                <c:pt idx="35201">
                  <c:v>1.0068416595458984E-3</c:v>
                </c:pt>
                <c:pt idx="35202">
                  <c:v>1.007080078125E-3</c:v>
                </c:pt>
                <c:pt idx="35203">
                  <c:v>1.0080337524414063E-3</c:v>
                </c:pt>
                <c:pt idx="35204">
                  <c:v>1.0068416595458984E-3</c:v>
                </c:pt>
                <c:pt idx="35205">
                  <c:v>1.007080078125E-3</c:v>
                </c:pt>
                <c:pt idx="35206">
                  <c:v>1.007080078125E-3</c:v>
                </c:pt>
                <c:pt idx="35207">
                  <c:v>1.0068416595458984E-3</c:v>
                </c:pt>
                <c:pt idx="35208">
                  <c:v>1.007080078125E-3</c:v>
                </c:pt>
                <c:pt idx="35209">
                  <c:v>1.007080078125E-3</c:v>
                </c:pt>
                <c:pt idx="35210">
                  <c:v>1.0068416595458984E-3</c:v>
                </c:pt>
                <c:pt idx="35211">
                  <c:v>1.007080078125E-3</c:v>
                </c:pt>
                <c:pt idx="35212">
                  <c:v>1.007080078125E-3</c:v>
                </c:pt>
                <c:pt idx="35213">
                  <c:v>1.0068416595458984E-3</c:v>
                </c:pt>
                <c:pt idx="35214">
                  <c:v>1.007080078125E-3</c:v>
                </c:pt>
                <c:pt idx="35215">
                  <c:v>1.0080337524414063E-3</c:v>
                </c:pt>
                <c:pt idx="35216">
                  <c:v>1.007080078125E-3</c:v>
                </c:pt>
                <c:pt idx="35217">
                  <c:v>1.0068416595458984E-3</c:v>
                </c:pt>
                <c:pt idx="35218">
                  <c:v>1.007080078125E-3</c:v>
                </c:pt>
                <c:pt idx="35219">
                  <c:v>1.007080078125E-3</c:v>
                </c:pt>
                <c:pt idx="35220">
                  <c:v>1.0068416595458984E-3</c:v>
                </c:pt>
                <c:pt idx="35221">
                  <c:v>1.007080078125E-3</c:v>
                </c:pt>
                <c:pt idx="35222">
                  <c:v>1.007080078125E-3</c:v>
                </c:pt>
                <c:pt idx="35223">
                  <c:v>1.0068416595458984E-3</c:v>
                </c:pt>
                <c:pt idx="35224">
                  <c:v>1.007080078125E-3</c:v>
                </c:pt>
                <c:pt idx="35225">
                  <c:v>1.007080078125E-3</c:v>
                </c:pt>
                <c:pt idx="35226">
                  <c:v>1.0068416595458984E-3</c:v>
                </c:pt>
                <c:pt idx="35227">
                  <c:v>1.007080078125E-3</c:v>
                </c:pt>
                <c:pt idx="35228">
                  <c:v>1.0080337524414063E-3</c:v>
                </c:pt>
                <c:pt idx="35229">
                  <c:v>1.0068416595458984E-3</c:v>
                </c:pt>
                <c:pt idx="35230">
                  <c:v>1.007080078125E-3</c:v>
                </c:pt>
                <c:pt idx="35231">
                  <c:v>1.007080078125E-3</c:v>
                </c:pt>
                <c:pt idx="35232">
                  <c:v>1.0068416595458984E-3</c:v>
                </c:pt>
                <c:pt idx="35233">
                  <c:v>1.007080078125E-3</c:v>
                </c:pt>
                <c:pt idx="35234">
                  <c:v>1.007080078125E-3</c:v>
                </c:pt>
                <c:pt idx="35235">
                  <c:v>1.0068416595458984E-3</c:v>
                </c:pt>
                <c:pt idx="35236">
                  <c:v>1.007080078125E-3</c:v>
                </c:pt>
                <c:pt idx="35237">
                  <c:v>1.007080078125E-3</c:v>
                </c:pt>
                <c:pt idx="35238">
                  <c:v>1.0068416595458984E-3</c:v>
                </c:pt>
                <c:pt idx="35239">
                  <c:v>1.007080078125E-3</c:v>
                </c:pt>
                <c:pt idx="35240">
                  <c:v>1.0080337524414063E-3</c:v>
                </c:pt>
                <c:pt idx="35241">
                  <c:v>1.007080078125E-3</c:v>
                </c:pt>
                <c:pt idx="35242">
                  <c:v>1.0068416595458984E-3</c:v>
                </c:pt>
                <c:pt idx="35243">
                  <c:v>1.007080078125E-3</c:v>
                </c:pt>
                <c:pt idx="35244">
                  <c:v>1.007080078125E-3</c:v>
                </c:pt>
                <c:pt idx="35245">
                  <c:v>1.0068416595458984E-3</c:v>
                </c:pt>
                <c:pt idx="35246">
                  <c:v>1.007080078125E-3</c:v>
                </c:pt>
                <c:pt idx="35247">
                  <c:v>1.007080078125E-3</c:v>
                </c:pt>
                <c:pt idx="35248">
                  <c:v>1.0068416595458984E-3</c:v>
                </c:pt>
                <c:pt idx="35249">
                  <c:v>1.007080078125E-3</c:v>
                </c:pt>
                <c:pt idx="35250">
                  <c:v>1.007080078125E-3</c:v>
                </c:pt>
                <c:pt idx="35251">
                  <c:v>1.0068416595458984E-3</c:v>
                </c:pt>
                <c:pt idx="35252">
                  <c:v>1.007080078125E-3</c:v>
                </c:pt>
                <c:pt idx="35253">
                  <c:v>1.0080337524414063E-3</c:v>
                </c:pt>
                <c:pt idx="35254">
                  <c:v>1.0068416595458984E-3</c:v>
                </c:pt>
                <c:pt idx="35255">
                  <c:v>1.007080078125E-3</c:v>
                </c:pt>
                <c:pt idx="35256">
                  <c:v>1.007080078125E-3</c:v>
                </c:pt>
                <c:pt idx="35257">
                  <c:v>1.0068416595458984E-3</c:v>
                </c:pt>
                <c:pt idx="35258">
                  <c:v>1.007080078125E-3</c:v>
                </c:pt>
                <c:pt idx="35259">
                  <c:v>1.007080078125E-3</c:v>
                </c:pt>
                <c:pt idx="35260">
                  <c:v>1.0068416595458984E-3</c:v>
                </c:pt>
                <c:pt idx="35261">
                  <c:v>1.007080078125E-3</c:v>
                </c:pt>
                <c:pt idx="35262">
                  <c:v>1.007080078125E-3</c:v>
                </c:pt>
                <c:pt idx="35263">
                  <c:v>1.0068416595458984E-3</c:v>
                </c:pt>
                <c:pt idx="35264">
                  <c:v>1.007080078125E-3</c:v>
                </c:pt>
                <c:pt idx="35265">
                  <c:v>1.0080337524414063E-3</c:v>
                </c:pt>
                <c:pt idx="35266">
                  <c:v>1.007080078125E-3</c:v>
                </c:pt>
                <c:pt idx="35267">
                  <c:v>1.0068416595458984E-3</c:v>
                </c:pt>
                <c:pt idx="35268">
                  <c:v>1.007080078125E-3</c:v>
                </c:pt>
                <c:pt idx="35269">
                  <c:v>1.007080078125E-3</c:v>
                </c:pt>
                <c:pt idx="35270">
                  <c:v>1.0068416595458984E-3</c:v>
                </c:pt>
                <c:pt idx="35271">
                  <c:v>1.007080078125E-3</c:v>
                </c:pt>
                <c:pt idx="35272">
                  <c:v>1.007080078125E-3</c:v>
                </c:pt>
                <c:pt idx="35273">
                  <c:v>1.0068416595458984E-3</c:v>
                </c:pt>
                <c:pt idx="35274">
                  <c:v>1.007080078125E-3</c:v>
                </c:pt>
                <c:pt idx="35275">
                  <c:v>1.007080078125E-3</c:v>
                </c:pt>
                <c:pt idx="35276">
                  <c:v>1.0068416595458984E-3</c:v>
                </c:pt>
                <c:pt idx="35277">
                  <c:v>1.0080337524414063E-3</c:v>
                </c:pt>
                <c:pt idx="35278">
                  <c:v>1.007080078125E-3</c:v>
                </c:pt>
                <c:pt idx="35279">
                  <c:v>1.0068416595458984E-3</c:v>
                </c:pt>
                <c:pt idx="35280">
                  <c:v>1.007080078125E-3</c:v>
                </c:pt>
                <c:pt idx="35281">
                  <c:v>1.007080078125E-3</c:v>
                </c:pt>
                <c:pt idx="35282">
                  <c:v>1.0068416595458984E-3</c:v>
                </c:pt>
                <c:pt idx="35283">
                  <c:v>2.01416015625E-3</c:v>
                </c:pt>
                <c:pt idx="35284">
                  <c:v>1.0068416595458984E-3</c:v>
                </c:pt>
                <c:pt idx="35285">
                  <c:v>1.007080078125E-3</c:v>
                </c:pt>
                <c:pt idx="35286">
                  <c:v>1.007080078125E-3</c:v>
                </c:pt>
                <c:pt idx="35287">
                  <c:v>1.0068416595458984E-3</c:v>
                </c:pt>
                <c:pt idx="35288">
                  <c:v>1.007080078125E-3</c:v>
                </c:pt>
                <c:pt idx="35289">
                  <c:v>1.0080337524414063E-3</c:v>
                </c:pt>
                <c:pt idx="35290">
                  <c:v>1.007080078125E-3</c:v>
                </c:pt>
                <c:pt idx="35291">
                  <c:v>1.0068416595458984E-3</c:v>
                </c:pt>
                <c:pt idx="35292">
                  <c:v>1.007080078125E-3</c:v>
                </c:pt>
                <c:pt idx="35293">
                  <c:v>1.007080078125E-3</c:v>
                </c:pt>
                <c:pt idx="35294">
                  <c:v>1.0068416595458984E-3</c:v>
                </c:pt>
                <c:pt idx="35295">
                  <c:v>1.007080078125E-3</c:v>
                </c:pt>
                <c:pt idx="35296">
                  <c:v>1.007080078125E-3</c:v>
                </c:pt>
                <c:pt idx="35297">
                  <c:v>1.0068416595458984E-3</c:v>
                </c:pt>
                <c:pt idx="35298">
                  <c:v>1.007080078125E-3</c:v>
                </c:pt>
                <c:pt idx="35299">
                  <c:v>1.007080078125E-3</c:v>
                </c:pt>
                <c:pt idx="35300">
                  <c:v>1.0068416595458984E-3</c:v>
                </c:pt>
                <c:pt idx="35301">
                  <c:v>1.0080337524414063E-3</c:v>
                </c:pt>
                <c:pt idx="35302">
                  <c:v>1.007080078125E-3</c:v>
                </c:pt>
                <c:pt idx="35303">
                  <c:v>1.0068416595458984E-3</c:v>
                </c:pt>
                <c:pt idx="35304">
                  <c:v>1.007080078125E-3</c:v>
                </c:pt>
                <c:pt idx="35305">
                  <c:v>1.007080078125E-3</c:v>
                </c:pt>
                <c:pt idx="35306">
                  <c:v>1.0068416595458984E-3</c:v>
                </c:pt>
                <c:pt idx="35307">
                  <c:v>1.007080078125E-3</c:v>
                </c:pt>
                <c:pt idx="35308">
                  <c:v>1.007080078125E-3</c:v>
                </c:pt>
                <c:pt idx="35309">
                  <c:v>1.0068416595458984E-3</c:v>
                </c:pt>
                <c:pt idx="35310">
                  <c:v>1.007080078125E-3</c:v>
                </c:pt>
                <c:pt idx="35311">
                  <c:v>1.007080078125E-3</c:v>
                </c:pt>
                <c:pt idx="35312">
                  <c:v>1.0068416595458984E-3</c:v>
                </c:pt>
                <c:pt idx="35313">
                  <c:v>1.007080078125E-3</c:v>
                </c:pt>
                <c:pt idx="35314">
                  <c:v>1.0080337524414063E-3</c:v>
                </c:pt>
                <c:pt idx="35315">
                  <c:v>1.007080078125E-3</c:v>
                </c:pt>
                <c:pt idx="35316">
                  <c:v>1.0068416595458984E-3</c:v>
                </c:pt>
                <c:pt idx="35317">
                  <c:v>1.007080078125E-3</c:v>
                </c:pt>
                <c:pt idx="35318">
                  <c:v>1.007080078125E-3</c:v>
                </c:pt>
                <c:pt idx="35319">
                  <c:v>1.0068416595458984E-3</c:v>
                </c:pt>
                <c:pt idx="35320">
                  <c:v>1.007080078125E-3</c:v>
                </c:pt>
                <c:pt idx="35321">
                  <c:v>1.007080078125E-3</c:v>
                </c:pt>
                <c:pt idx="35322">
                  <c:v>1.0068416595458984E-3</c:v>
                </c:pt>
                <c:pt idx="35323">
                  <c:v>1.007080078125E-3</c:v>
                </c:pt>
                <c:pt idx="35324">
                  <c:v>1.007080078125E-3</c:v>
                </c:pt>
                <c:pt idx="35325">
                  <c:v>1.0068416595458984E-3</c:v>
                </c:pt>
                <c:pt idx="35326">
                  <c:v>1.0080337524414063E-3</c:v>
                </c:pt>
                <c:pt idx="35327">
                  <c:v>1.007080078125E-3</c:v>
                </c:pt>
                <c:pt idx="35328">
                  <c:v>1.0068416595458984E-3</c:v>
                </c:pt>
                <c:pt idx="35329">
                  <c:v>1.007080078125E-3</c:v>
                </c:pt>
                <c:pt idx="35330">
                  <c:v>1.007080078125E-3</c:v>
                </c:pt>
                <c:pt idx="35331">
                  <c:v>1.0068416595458984E-3</c:v>
                </c:pt>
                <c:pt idx="35332">
                  <c:v>1.007080078125E-3</c:v>
                </c:pt>
                <c:pt idx="35333">
                  <c:v>1.007080078125E-3</c:v>
                </c:pt>
                <c:pt idx="35334">
                  <c:v>1.0068416595458984E-3</c:v>
                </c:pt>
                <c:pt idx="35335">
                  <c:v>1.007080078125E-3</c:v>
                </c:pt>
                <c:pt idx="35336">
                  <c:v>1.007080078125E-3</c:v>
                </c:pt>
                <c:pt idx="35337">
                  <c:v>1.0068416595458984E-3</c:v>
                </c:pt>
                <c:pt idx="35338">
                  <c:v>1.007080078125E-3</c:v>
                </c:pt>
                <c:pt idx="35339">
                  <c:v>1.0080337524414063E-3</c:v>
                </c:pt>
                <c:pt idx="35340">
                  <c:v>1.007080078125E-3</c:v>
                </c:pt>
                <c:pt idx="35341">
                  <c:v>1.0068416595458984E-3</c:v>
                </c:pt>
                <c:pt idx="35342">
                  <c:v>1.007080078125E-3</c:v>
                </c:pt>
                <c:pt idx="35343">
                  <c:v>1.007080078125E-3</c:v>
                </c:pt>
                <c:pt idx="35344">
                  <c:v>1.0068416595458984E-3</c:v>
                </c:pt>
                <c:pt idx="35345">
                  <c:v>1.007080078125E-3</c:v>
                </c:pt>
                <c:pt idx="35346">
                  <c:v>1.007080078125E-3</c:v>
                </c:pt>
                <c:pt idx="35347">
                  <c:v>1.0068416595458984E-3</c:v>
                </c:pt>
                <c:pt idx="35348">
                  <c:v>1.007080078125E-3</c:v>
                </c:pt>
                <c:pt idx="35349">
                  <c:v>1.007080078125E-3</c:v>
                </c:pt>
                <c:pt idx="35350">
                  <c:v>1.0068416595458984E-3</c:v>
                </c:pt>
                <c:pt idx="35351">
                  <c:v>1.0080337524414063E-3</c:v>
                </c:pt>
                <c:pt idx="35352">
                  <c:v>1.007080078125E-3</c:v>
                </c:pt>
                <c:pt idx="35353">
                  <c:v>1.0068416595458984E-3</c:v>
                </c:pt>
                <c:pt idx="35354">
                  <c:v>1.007080078125E-3</c:v>
                </c:pt>
                <c:pt idx="35355">
                  <c:v>1.007080078125E-3</c:v>
                </c:pt>
                <c:pt idx="35356">
                  <c:v>1.0068416595458984E-3</c:v>
                </c:pt>
                <c:pt idx="35357">
                  <c:v>1.007080078125E-3</c:v>
                </c:pt>
                <c:pt idx="35358">
                  <c:v>1.007080078125E-3</c:v>
                </c:pt>
                <c:pt idx="35359">
                  <c:v>1.0068416595458984E-3</c:v>
                </c:pt>
                <c:pt idx="35360">
                  <c:v>1.007080078125E-3</c:v>
                </c:pt>
                <c:pt idx="35361">
                  <c:v>1.007080078125E-3</c:v>
                </c:pt>
                <c:pt idx="35362">
                  <c:v>1.0068416595458984E-3</c:v>
                </c:pt>
                <c:pt idx="35363">
                  <c:v>1.007080078125E-3</c:v>
                </c:pt>
                <c:pt idx="35364">
                  <c:v>1.0080337524414063E-3</c:v>
                </c:pt>
                <c:pt idx="35365">
                  <c:v>1.007080078125E-3</c:v>
                </c:pt>
                <c:pt idx="35366">
                  <c:v>1.0068416595458984E-3</c:v>
                </c:pt>
                <c:pt idx="35367">
                  <c:v>1.007080078125E-3</c:v>
                </c:pt>
                <c:pt idx="35368">
                  <c:v>1.007080078125E-3</c:v>
                </c:pt>
                <c:pt idx="35369">
                  <c:v>1.0068416595458984E-3</c:v>
                </c:pt>
                <c:pt idx="35370">
                  <c:v>1.007080078125E-3</c:v>
                </c:pt>
                <c:pt idx="35371">
                  <c:v>1.007080078125E-3</c:v>
                </c:pt>
                <c:pt idx="35372">
                  <c:v>1.0068416595458984E-3</c:v>
                </c:pt>
                <c:pt idx="35373">
                  <c:v>1.007080078125E-3</c:v>
                </c:pt>
                <c:pt idx="35374">
                  <c:v>1.007080078125E-3</c:v>
                </c:pt>
                <c:pt idx="35375">
                  <c:v>1.0068416595458984E-3</c:v>
                </c:pt>
                <c:pt idx="35376">
                  <c:v>1.0080337524414063E-3</c:v>
                </c:pt>
                <c:pt idx="35377">
                  <c:v>1.007080078125E-3</c:v>
                </c:pt>
                <c:pt idx="35378">
                  <c:v>1.0068416595458984E-3</c:v>
                </c:pt>
                <c:pt idx="35379">
                  <c:v>1.007080078125E-3</c:v>
                </c:pt>
                <c:pt idx="35380">
                  <c:v>1.007080078125E-3</c:v>
                </c:pt>
                <c:pt idx="35381">
                  <c:v>1.0068416595458984E-3</c:v>
                </c:pt>
                <c:pt idx="35382">
                  <c:v>1.007080078125E-3</c:v>
                </c:pt>
                <c:pt idx="35383">
                  <c:v>1.007080078125E-3</c:v>
                </c:pt>
                <c:pt idx="35384">
                  <c:v>1.0068416595458984E-3</c:v>
                </c:pt>
                <c:pt idx="35385">
                  <c:v>1.007080078125E-3</c:v>
                </c:pt>
                <c:pt idx="35386">
                  <c:v>1.007080078125E-3</c:v>
                </c:pt>
                <c:pt idx="35387">
                  <c:v>1.0068416595458984E-3</c:v>
                </c:pt>
                <c:pt idx="35388">
                  <c:v>1.007080078125E-3</c:v>
                </c:pt>
                <c:pt idx="35389">
                  <c:v>1.0080337524414063E-3</c:v>
                </c:pt>
                <c:pt idx="35390">
                  <c:v>1.007080078125E-3</c:v>
                </c:pt>
                <c:pt idx="35391">
                  <c:v>1.0068416595458984E-3</c:v>
                </c:pt>
                <c:pt idx="35392">
                  <c:v>1.007080078125E-3</c:v>
                </c:pt>
                <c:pt idx="35393">
                  <c:v>1.007080078125E-3</c:v>
                </c:pt>
                <c:pt idx="35394">
                  <c:v>1.0068416595458984E-3</c:v>
                </c:pt>
                <c:pt idx="35395">
                  <c:v>1.007080078125E-3</c:v>
                </c:pt>
                <c:pt idx="35396">
                  <c:v>1.007080078125E-3</c:v>
                </c:pt>
                <c:pt idx="35397">
                  <c:v>1.0068416595458984E-3</c:v>
                </c:pt>
                <c:pt idx="35398">
                  <c:v>1.007080078125E-3</c:v>
                </c:pt>
                <c:pt idx="35399">
                  <c:v>1.007080078125E-3</c:v>
                </c:pt>
                <c:pt idx="35400">
                  <c:v>1.0068416595458984E-3</c:v>
                </c:pt>
                <c:pt idx="35401">
                  <c:v>1.0080337524414063E-3</c:v>
                </c:pt>
                <c:pt idx="35402">
                  <c:v>1.007080078125E-3</c:v>
                </c:pt>
                <c:pt idx="35403">
                  <c:v>1.0068416595458984E-3</c:v>
                </c:pt>
                <c:pt idx="35404">
                  <c:v>1.007080078125E-3</c:v>
                </c:pt>
                <c:pt idx="35405">
                  <c:v>1.007080078125E-3</c:v>
                </c:pt>
                <c:pt idx="35406">
                  <c:v>1.0068416595458984E-3</c:v>
                </c:pt>
                <c:pt idx="35407">
                  <c:v>1.007080078125E-3</c:v>
                </c:pt>
                <c:pt idx="35408">
                  <c:v>1.007080078125E-3</c:v>
                </c:pt>
                <c:pt idx="35409">
                  <c:v>1.0068416595458984E-3</c:v>
                </c:pt>
                <c:pt idx="35410">
                  <c:v>1.007080078125E-3</c:v>
                </c:pt>
                <c:pt idx="35411">
                  <c:v>1.007080078125E-3</c:v>
                </c:pt>
                <c:pt idx="35412">
                  <c:v>1.0068416595458984E-3</c:v>
                </c:pt>
                <c:pt idx="35413">
                  <c:v>1.007080078125E-3</c:v>
                </c:pt>
                <c:pt idx="35414">
                  <c:v>1.0080337524414063E-3</c:v>
                </c:pt>
                <c:pt idx="35415">
                  <c:v>1.007080078125E-3</c:v>
                </c:pt>
                <c:pt idx="35416">
                  <c:v>1.0068416595458984E-3</c:v>
                </c:pt>
                <c:pt idx="35417">
                  <c:v>1.007080078125E-3</c:v>
                </c:pt>
                <c:pt idx="35418">
                  <c:v>1.007080078125E-3</c:v>
                </c:pt>
                <c:pt idx="35419">
                  <c:v>1.0068416595458984E-3</c:v>
                </c:pt>
                <c:pt idx="35420">
                  <c:v>1.007080078125E-3</c:v>
                </c:pt>
                <c:pt idx="35421">
                  <c:v>1.007080078125E-3</c:v>
                </c:pt>
                <c:pt idx="35422">
                  <c:v>1.0068416595458984E-3</c:v>
                </c:pt>
                <c:pt idx="35423">
                  <c:v>1.007080078125E-3</c:v>
                </c:pt>
                <c:pt idx="35424">
                  <c:v>1.007080078125E-3</c:v>
                </c:pt>
                <c:pt idx="35425">
                  <c:v>1.0068416595458984E-3</c:v>
                </c:pt>
                <c:pt idx="35426">
                  <c:v>1.0080337524414063E-3</c:v>
                </c:pt>
                <c:pt idx="35427">
                  <c:v>1.007080078125E-3</c:v>
                </c:pt>
                <c:pt idx="35428">
                  <c:v>1.0068416595458984E-3</c:v>
                </c:pt>
                <c:pt idx="35429">
                  <c:v>1.007080078125E-3</c:v>
                </c:pt>
                <c:pt idx="35430">
                  <c:v>1.007080078125E-3</c:v>
                </c:pt>
                <c:pt idx="35431">
                  <c:v>1.0068416595458984E-3</c:v>
                </c:pt>
                <c:pt idx="35432">
                  <c:v>1.007080078125E-3</c:v>
                </c:pt>
                <c:pt idx="35433">
                  <c:v>1.007080078125E-3</c:v>
                </c:pt>
                <c:pt idx="35434">
                  <c:v>1.0068416595458984E-3</c:v>
                </c:pt>
                <c:pt idx="35435">
                  <c:v>1.007080078125E-3</c:v>
                </c:pt>
                <c:pt idx="35436">
                  <c:v>1.007080078125E-3</c:v>
                </c:pt>
                <c:pt idx="35437">
                  <c:v>1.0068416595458984E-3</c:v>
                </c:pt>
                <c:pt idx="35438">
                  <c:v>1.007080078125E-3</c:v>
                </c:pt>
                <c:pt idx="35439">
                  <c:v>1.0080337524414063E-3</c:v>
                </c:pt>
                <c:pt idx="35440">
                  <c:v>1.007080078125E-3</c:v>
                </c:pt>
                <c:pt idx="35441">
                  <c:v>1.0068416595458984E-3</c:v>
                </c:pt>
                <c:pt idx="35442">
                  <c:v>1.007080078125E-3</c:v>
                </c:pt>
                <c:pt idx="35443">
                  <c:v>1.007080078125E-3</c:v>
                </c:pt>
                <c:pt idx="35444">
                  <c:v>1.0068416595458984E-3</c:v>
                </c:pt>
                <c:pt idx="35445">
                  <c:v>1.007080078125E-3</c:v>
                </c:pt>
                <c:pt idx="35446">
                  <c:v>1.007080078125E-3</c:v>
                </c:pt>
                <c:pt idx="35447">
                  <c:v>1.0068416595458984E-3</c:v>
                </c:pt>
                <c:pt idx="35448">
                  <c:v>1.007080078125E-3</c:v>
                </c:pt>
                <c:pt idx="35449">
                  <c:v>1.007080078125E-3</c:v>
                </c:pt>
                <c:pt idx="35450">
                  <c:v>1.0068416595458984E-3</c:v>
                </c:pt>
                <c:pt idx="35451">
                  <c:v>1.0080337524414063E-3</c:v>
                </c:pt>
                <c:pt idx="35452">
                  <c:v>1.007080078125E-3</c:v>
                </c:pt>
                <c:pt idx="35453">
                  <c:v>1.0068416595458984E-3</c:v>
                </c:pt>
                <c:pt idx="35454">
                  <c:v>1.007080078125E-3</c:v>
                </c:pt>
                <c:pt idx="35455">
                  <c:v>1.007080078125E-3</c:v>
                </c:pt>
                <c:pt idx="35456">
                  <c:v>1.0068416595458984E-3</c:v>
                </c:pt>
                <c:pt idx="35457">
                  <c:v>1.007080078125E-3</c:v>
                </c:pt>
                <c:pt idx="35458">
                  <c:v>1.007080078125E-3</c:v>
                </c:pt>
                <c:pt idx="35459">
                  <c:v>1.0068416595458984E-3</c:v>
                </c:pt>
                <c:pt idx="35460">
                  <c:v>1.007080078125E-3</c:v>
                </c:pt>
                <c:pt idx="35461">
                  <c:v>1.007080078125E-3</c:v>
                </c:pt>
                <c:pt idx="35462">
                  <c:v>1.0068416595458984E-3</c:v>
                </c:pt>
                <c:pt idx="35463">
                  <c:v>1.007080078125E-3</c:v>
                </c:pt>
                <c:pt idx="35464">
                  <c:v>1.0080337524414063E-3</c:v>
                </c:pt>
                <c:pt idx="35465">
                  <c:v>1.007080078125E-3</c:v>
                </c:pt>
                <c:pt idx="35466">
                  <c:v>1.0068416595458984E-3</c:v>
                </c:pt>
                <c:pt idx="35467">
                  <c:v>1.007080078125E-3</c:v>
                </c:pt>
                <c:pt idx="35468">
                  <c:v>1.007080078125E-3</c:v>
                </c:pt>
                <c:pt idx="35469">
                  <c:v>1.0068416595458984E-3</c:v>
                </c:pt>
                <c:pt idx="35470">
                  <c:v>1.007080078125E-3</c:v>
                </c:pt>
                <c:pt idx="35471">
                  <c:v>1.007080078125E-3</c:v>
                </c:pt>
                <c:pt idx="35472">
                  <c:v>1.0068416595458984E-3</c:v>
                </c:pt>
                <c:pt idx="35473">
                  <c:v>1.007080078125E-3</c:v>
                </c:pt>
                <c:pt idx="35474">
                  <c:v>1.007080078125E-3</c:v>
                </c:pt>
                <c:pt idx="35475">
                  <c:v>1.0068416595458984E-3</c:v>
                </c:pt>
                <c:pt idx="35476">
                  <c:v>1.0080337524414063E-3</c:v>
                </c:pt>
                <c:pt idx="35477">
                  <c:v>1.007080078125E-3</c:v>
                </c:pt>
                <c:pt idx="35478">
                  <c:v>1.0068416595458984E-3</c:v>
                </c:pt>
                <c:pt idx="35479">
                  <c:v>1.007080078125E-3</c:v>
                </c:pt>
                <c:pt idx="35480">
                  <c:v>1.007080078125E-3</c:v>
                </c:pt>
                <c:pt idx="35481">
                  <c:v>1.0068416595458984E-3</c:v>
                </c:pt>
                <c:pt idx="35482">
                  <c:v>1.007080078125E-3</c:v>
                </c:pt>
                <c:pt idx="35483">
                  <c:v>1.007080078125E-3</c:v>
                </c:pt>
                <c:pt idx="35484">
                  <c:v>1.0068416595458984E-3</c:v>
                </c:pt>
                <c:pt idx="35485">
                  <c:v>1.007080078125E-3</c:v>
                </c:pt>
                <c:pt idx="35486">
                  <c:v>1.007080078125E-3</c:v>
                </c:pt>
                <c:pt idx="35487">
                  <c:v>1.0068416595458984E-3</c:v>
                </c:pt>
                <c:pt idx="35488">
                  <c:v>1.007080078125E-3</c:v>
                </c:pt>
                <c:pt idx="35489">
                  <c:v>1.0080337524414063E-3</c:v>
                </c:pt>
                <c:pt idx="35490">
                  <c:v>1.007080078125E-3</c:v>
                </c:pt>
                <c:pt idx="35491">
                  <c:v>1.0068416595458984E-3</c:v>
                </c:pt>
                <c:pt idx="35492">
                  <c:v>1.007080078125E-3</c:v>
                </c:pt>
                <c:pt idx="35493">
                  <c:v>1.007080078125E-3</c:v>
                </c:pt>
                <c:pt idx="35494">
                  <c:v>1.0068416595458984E-3</c:v>
                </c:pt>
                <c:pt idx="35495">
                  <c:v>1.007080078125E-3</c:v>
                </c:pt>
                <c:pt idx="35496">
                  <c:v>1.007080078125E-3</c:v>
                </c:pt>
                <c:pt idx="35497">
                  <c:v>1.0068416595458984E-3</c:v>
                </c:pt>
                <c:pt idx="35498">
                  <c:v>1.007080078125E-3</c:v>
                </c:pt>
                <c:pt idx="35499">
                  <c:v>1.0068416595458984E-3</c:v>
                </c:pt>
                <c:pt idx="35500">
                  <c:v>1.007080078125E-3</c:v>
                </c:pt>
                <c:pt idx="35501">
                  <c:v>1.0080337524414063E-3</c:v>
                </c:pt>
                <c:pt idx="35502">
                  <c:v>1.007080078125E-3</c:v>
                </c:pt>
                <c:pt idx="35503">
                  <c:v>1.0068416595458984E-3</c:v>
                </c:pt>
                <c:pt idx="35504">
                  <c:v>1.007080078125E-3</c:v>
                </c:pt>
                <c:pt idx="35505">
                  <c:v>1.007080078125E-3</c:v>
                </c:pt>
                <c:pt idx="35506">
                  <c:v>1.0068416595458984E-3</c:v>
                </c:pt>
                <c:pt idx="35507">
                  <c:v>1.007080078125E-3</c:v>
                </c:pt>
                <c:pt idx="35508">
                  <c:v>1.007080078125E-3</c:v>
                </c:pt>
                <c:pt idx="35509">
                  <c:v>1.0068416595458984E-3</c:v>
                </c:pt>
                <c:pt idx="35510">
                  <c:v>1.007080078125E-3</c:v>
                </c:pt>
                <c:pt idx="35511">
                  <c:v>1.007080078125E-3</c:v>
                </c:pt>
                <c:pt idx="35512">
                  <c:v>1.0068416595458984E-3</c:v>
                </c:pt>
                <c:pt idx="35513">
                  <c:v>1.007080078125E-3</c:v>
                </c:pt>
                <c:pt idx="35514">
                  <c:v>1.0080337524414063E-3</c:v>
                </c:pt>
                <c:pt idx="35515">
                  <c:v>1.007080078125E-3</c:v>
                </c:pt>
                <c:pt idx="35516">
                  <c:v>1.0068416595458984E-3</c:v>
                </c:pt>
                <c:pt idx="35517">
                  <c:v>1.007080078125E-3</c:v>
                </c:pt>
                <c:pt idx="35518">
                  <c:v>1.007080078125E-3</c:v>
                </c:pt>
                <c:pt idx="35519">
                  <c:v>1.0068416595458984E-3</c:v>
                </c:pt>
                <c:pt idx="35520">
                  <c:v>1.007080078125E-3</c:v>
                </c:pt>
                <c:pt idx="35521">
                  <c:v>1.0068416595458984E-3</c:v>
                </c:pt>
                <c:pt idx="35522">
                  <c:v>1.007080078125E-3</c:v>
                </c:pt>
                <c:pt idx="35523">
                  <c:v>1.007080078125E-3</c:v>
                </c:pt>
                <c:pt idx="35524">
                  <c:v>1.0068416595458984E-3</c:v>
                </c:pt>
                <c:pt idx="35525">
                  <c:v>1.007080078125E-3</c:v>
                </c:pt>
                <c:pt idx="35526">
                  <c:v>1.0080337524414063E-3</c:v>
                </c:pt>
                <c:pt idx="35527">
                  <c:v>1.007080078125E-3</c:v>
                </c:pt>
                <c:pt idx="35528">
                  <c:v>1.0068416595458984E-3</c:v>
                </c:pt>
                <c:pt idx="35529">
                  <c:v>1.007080078125E-3</c:v>
                </c:pt>
                <c:pt idx="35530">
                  <c:v>1.007080078125E-3</c:v>
                </c:pt>
                <c:pt idx="35531">
                  <c:v>1.0068416595458984E-3</c:v>
                </c:pt>
                <c:pt idx="35532">
                  <c:v>1.007080078125E-3</c:v>
                </c:pt>
                <c:pt idx="35533">
                  <c:v>1.007080078125E-3</c:v>
                </c:pt>
                <c:pt idx="35534">
                  <c:v>1.0068416595458984E-3</c:v>
                </c:pt>
                <c:pt idx="35535">
                  <c:v>1.007080078125E-3</c:v>
                </c:pt>
                <c:pt idx="35536">
                  <c:v>1.007080078125E-3</c:v>
                </c:pt>
                <c:pt idx="35537">
                  <c:v>1.0068416595458984E-3</c:v>
                </c:pt>
                <c:pt idx="35538">
                  <c:v>1.007080078125E-3</c:v>
                </c:pt>
                <c:pt idx="35539">
                  <c:v>1.0080337524414063E-3</c:v>
                </c:pt>
                <c:pt idx="35540">
                  <c:v>1.007080078125E-3</c:v>
                </c:pt>
                <c:pt idx="35541">
                  <c:v>1.0068416595458984E-3</c:v>
                </c:pt>
                <c:pt idx="35542">
                  <c:v>1.007080078125E-3</c:v>
                </c:pt>
                <c:pt idx="35543">
                  <c:v>1.0068416595458984E-3</c:v>
                </c:pt>
                <c:pt idx="35544">
                  <c:v>1.007080078125E-3</c:v>
                </c:pt>
                <c:pt idx="35545">
                  <c:v>1.007080078125E-3</c:v>
                </c:pt>
                <c:pt idx="35546">
                  <c:v>1.0068416595458984E-3</c:v>
                </c:pt>
                <c:pt idx="35547">
                  <c:v>1.007080078125E-3</c:v>
                </c:pt>
                <c:pt idx="35548">
                  <c:v>1.007080078125E-3</c:v>
                </c:pt>
                <c:pt idx="35549">
                  <c:v>1.0068416595458984E-3</c:v>
                </c:pt>
                <c:pt idx="35550">
                  <c:v>1.007080078125E-3</c:v>
                </c:pt>
                <c:pt idx="35551">
                  <c:v>1.0080337524414063E-3</c:v>
                </c:pt>
                <c:pt idx="35552">
                  <c:v>1.007080078125E-3</c:v>
                </c:pt>
                <c:pt idx="35553">
                  <c:v>1.0068416595458984E-3</c:v>
                </c:pt>
                <c:pt idx="35554">
                  <c:v>1.007080078125E-3</c:v>
                </c:pt>
                <c:pt idx="35555">
                  <c:v>1.007080078125E-3</c:v>
                </c:pt>
                <c:pt idx="35556">
                  <c:v>1.0068416595458984E-3</c:v>
                </c:pt>
                <c:pt idx="35557">
                  <c:v>1.007080078125E-3</c:v>
                </c:pt>
                <c:pt idx="35558">
                  <c:v>1.007080078125E-3</c:v>
                </c:pt>
                <c:pt idx="35559">
                  <c:v>1.0068416595458984E-3</c:v>
                </c:pt>
                <c:pt idx="35560">
                  <c:v>1.007080078125E-3</c:v>
                </c:pt>
                <c:pt idx="35561">
                  <c:v>1.007080078125E-3</c:v>
                </c:pt>
                <c:pt idx="35562">
                  <c:v>1.0068416595458984E-3</c:v>
                </c:pt>
                <c:pt idx="35563">
                  <c:v>1.007080078125E-3</c:v>
                </c:pt>
                <c:pt idx="35564">
                  <c:v>1.0080337524414063E-3</c:v>
                </c:pt>
                <c:pt idx="35565">
                  <c:v>1.0068416595458984E-3</c:v>
                </c:pt>
                <c:pt idx="35566">
                  <c:v>1.007080078125E-3</c:v>
                </c:pt>
                <c:pt idx="35567">
                  <c:v>1.007080078125E-3</c:v>
                </c:pt>
                <c:pt idx="35568">
                  <c:v>1.0068416595458984E-3</c:v>
                </c:pt>
                <c:pt idx="35569">
                  <c:v>1.007080078125E-3</c:v>
                </c:pt>
                <c:pt idx="35570">
                  <c:v>1.007080078125E-3</c:v>
                </c:pt>
                <c:pt idx="35571">
                  <c:v>1.0068416595458984E-3</c:v>
                </c:pt>
                <c:pt idx="35572">
                  <c:v>1.007080078125E-3</c:v>
                </c:pt>
                <c:pt idx="35573">
                  <c:v>1.007080078125E-3</c:v>
                </c:pt>
                <c:pt idx="35574">
                  <c:v>1.0068416595458984E-3</c:v>
                </c:pt>
                <c:pt idx="35575">
                  <c:v>1.007080078125E-3</c:v>
                </c:pt>
                <c:pt idx="35576">
                  <c:v>1.0080337524414063E-3</c:v>
                </c:pt>
                <c:pt idx="35577">
                  <c:v>1.007080078125E-3</c:v>
                </c:pt>
                <c:pt idx="35578">
                  <c:v>1.0068416595458984E-3</c:v>
                </c:pt>
                <c:pt idx="35579">
                  <c:v>1.007080078125E-3</c:v>
                </c:pt>
                <c:pt idx="35580">
                  <c:v>1.007080078125E-3</c:v>
                </c:pt>
                <c:pt idx="35581">
                  <c:v>1.0068416595458984E-3</c:v>
                </c:pt>
                <c:pt idx="35582">
                  <c:v>1.007080078125E-3</c:v>
                </c:pt>
                <c:pt idx="35583">
                  <c:v>1.007080078125E-3</c:v>
                </c:pt>
                <c:pt idx="35584">
                  <c:v>1.0068416595458984E-3</c:v>
                </c:pt>
                <c:pt idx="35585">
                  <c:v>1.007080078125E-3</c:v>
                </c:pt>
                <c:pt idx="35586">
                  <c:v>1.007080078125E-3</c:v>
                </c:pt>
                <c:pt idx="35587">
                  <c:v>1.0068416595458984E-3</c:v>
                </c:pt>
                <c:pt idx="35588">
                  <c:v>1.007080078125E-3</c:v>
                </c:pt>
                <c:pt idx="35589">
                  <c:v>1.0080337524414063E-3</c:v>
                </c:pt>
                <c:pt idx="35590">
                  <c:v>1.0068416595458984E-3</c:v>
                </c:pt>
                <c:pt idx="35591">
                  <c:v>1.007080078125E-3</c:v>
                </c:pt>
                <c:pt idx="35592">
                  <c:v>1.007080078125E-3</c:v>
                </c:pt>
                <c:pt idx="35593">
                  <c:v>1.0068416595458984E-3</c:v>
                </c:pt>
                <c:pt idx="35594">
                  <c:v>1.007080078125E-3</c:v>
                </c:pt>
                <c:pt idx="35595">
                  <c:v>1.007080078125E-3</c:v>
                </c:pt>
                <c:pt idx="35596">
                  <c:v>1.0068416595458984E-3</c:v>
                </c:pt>
                <c:pt idx="35597">
                  <c:v>1.007080078125E-3</c:v>
                </c:pt>
                <c:pt idx="35598">
                  <c:v>1.007080078125E-3</c:v>
                </c:pt>
                <c:pt idx="35599">
                  <c:v>1.0068416595458984E-3</c:v>
                </c:pt>
                <c:pt idx="35600">
                  <c:v>1.007080078125E-3</c:v>
                </c:pt>
                <c:pt idx="35601">
                  <c:v>1.0080337524414063E-3</c:v>
                </c:pt>
                <c:pt idx="35602">
                  <c:v>1.007080078125E-3</c:v>
                </c:pt>
                <c:pt idx="35603">
                  <c:v>1.0068416595458984E-3</c:v>
                </c:pt>
                <c:pt idx="35604">
                  <c:v>1.007080078125E-3</c:v>
                </c:pt>
                <c:pt idx="35605">
                  <c:v>1.007080078125E-3</c:v>
                </c:pt>
                <c:pt idx="35606">
                  <c:v>1.0068416595458984E-3</c:v>
                </c:pt>
                <c:pt idx="35607">
                  <c:v>1.007080078125E-3</c:v>
                </c:pt>
                <c:pt idx="35608">
                  <c:v>1.007080078125E-3</c:v>
                </c:pt>
                <c:pt idx="35609">
                  <c:v>1.0068416595458984E-3</c:v>
                </c:pt>
                <c:pt idx="35610">
                  <c:v>1.007080078125E-3</c:v>
                </c:pt>
                <c:pt idx="35611">
                  <c:v>1.007080078125E-3</c:v>
                </c:pt>
                <c:pt idx="35612">
                  <c:v>1.0068416595458984E-3</c:v>
                </c:pt>
                <c:pt idx="35613">
                  <c:v>1.007080078125E-3</c:v>
                </c:pt>
                <c:pt idx="35614">
                  <c:v>1.0080337524414063E-3</c:v>
                </c:pt>
                <c:pt idx="35615">
                  <c:v>1.0068416595458984E-3</c:v>
                </c:pt>
                <c:pt idx="35616">
                  <c:v>1.007080078125E-3</c:v>
                </c:pt>
                <c:pt idx="35617">
                  <c:v>1.007080078125E-3</c:v>
                </c:pt>
                <c:pt idx="35618">
                  <c:v>1.0068416595458984E-3</c:v>
                </c:pt>
                <c:pt idx="35619">
                  <c:v>1.007080078125E-3</c:v>
                </c:pt>
                <c:pt idx="35620">
                  <c:v>1.007080078125E-3</c:v>
                </c:pt>
                <c:pt idx="35621">
                  <c:v>1.0068416595458984E-3</c:v>
                </c:pt>
                <c:pt idx="35622">
                  <c:v>1.007080078125E-3</c:v>
                </c:pt>
                <c:pt idx="35623">
                  <c:v>1.007080078125E-3</c:v>
                </c:pt>
                <c:pt idx="35624">
                  <c:v>1.0068416595458984E-3</c:v>
                </c:pt>
                <c:pt idx="35625">
                  <c:v>1.007080078125E-3</c:v>
                </c:pt>
                <c:pt idx="35626">
                  <c:v>1.0080337524414063E-3</c:v>
                </c:pt>
                <c:pt idx="35627">
                  <c:v>1.007080078125E-3</c:v>
                </c:pt>
                <c:pt idx="35628">
                  <c:v>1.0068416595458984E-3</c:v>
                </c:pt>
                <c:pt idx="35629">
                  <c:v>1.007080078125E-3</c:v>
                </c:pt>
                <c:pt idx="35630">
                  <c:v>1.007080078125E-3</c:v>
                </c:pt>
                <c:pt idx="35631">
                  <c:v>1.0068416595458984E-3</c:v>
                </c:pt>
                <c:pt idx="35632">
                  <c:v>1.007080078125E-3</c:v>
                </c:pt>
                <c:pt idx="35633">
                  <c:v>1.007080078125E-3</c:v>
                </c:pt>
                <c:pt idx="35634">
                  <c:v>1.0068416595458984E-3</c:v>
                </c:pt>
                <c:pt idx="35635">
                  <c:v>1.007080078125E-3</c:v>
                </c:pt>
                <c:pt idx="35636">
                  <c:v>1.007080078125E-3</c:v>
                </c:pt>
                <c:pt idx="35637">
                  <c:v>1.0068416595458984E-3</c:v>
                </c:pt>
                <c:pt idx="35638">
                  <c:v>1.007080078125E-3</c:v>
                </c:pt>
                <c:pt idx="35639">
                  <c:v>1.0080337524414063E-3</c:v>
                </c:pt>
                <c:pt idx="35640">
                  <c:v>1.0068416595458984E-3</c:v>
                </c:pt>
                <c:pt idx="35641">
                  <c:v>1.007080078125E-3</c:v>
                </c:pt>
                <c:pt idx="35642">
                  <c:v>1.007080078125E-3</c:v>
                </c:pt>
                <c:pt idx="35643">
                  <c:v>1.0068416595458984E-3</c:v>
                </c:pt>
                <c:pt idx="35644">
                  <c:v>1.007080078125E-3</c:v>
                </c:pt>
                <c:pt idx="35645">
                  <c:v>1.007080078125E-3</c:v>
                </c:pt>
                <c:pt idx="35646">
                  <c:v>1.0068416595458984E-3</c:v>
                </c:pt>
                <c:pt idx="35647">
                  <c:v>1.007080078125E-3</c:v>
                </c:pt>
                <c:pt idx="35648">
                  <c:v>1.007080078125E-3</c:v>
                </c:pt>
                <c:pt idx="35649">
                  <c:v>1.0068416595458984E-3</c:v>
                </c:pt>
                <c:pt idx="35650">
                  <c:v>1.007080078125E-3</c:v>
                </c:pt>
                <c:pt idx="35651">
                  <c:v>1.0080337524414063E-3</c:v>
                </c:pt>
                <c:pt idx="35652">
                  <c:v>1.007080078125E-3</c:v>
                </c:pt>
                <c:pt idx="35653">
                  <c:v>1.0068416595458984E-3</c:v>
                </c:pt>
                <c:pt idx="35654">
                  <c:v>1.007080078125E-3</c:v>
                </c:pt>
                <c:pt idx="35655">
                  <c:v>1.007080078125E-3</c:v>
                </c:pt>
                <c:pt idx="35656">
                  <c:v>1.0068416595458984E-3</c:v>
                </c:pt>
                <c:pt idx="35657">
                  <c:v>1.007080078125E-3</c:v>
                </c:pt>
                <c:pt idx="35658">
                  <c:v>1.007080078125E-3</c:v>
                </c:pt>
                <c:pt idx="35659">
                  <c:v>1.0068416595458984E-3</c:v>
                </c:pt>
                <c:pt idx="35660">
                  <c:v>1.007080078125E-3</c:v>
                </c:pt>
                <c:pt idx="35661">
                  <c:v>1.007080078125E-3</c:v>
                </c:pt>
                <c:pt idx="35662">
                  <c:v>1.0068416595458984E-3</c:v>
                </c:pt>
                <c:pt idx="35663">
                  <c:v>1.007080078125E-3</c:v>
                </c:pt>
                <c:pt idx="35664">
                  <c:v>1.0080337524414063E-3</c:v>
                </c:pt>
                <c:pt idx="35665">
                  <c:v>1.0068416595458984E-3</c:v>
                </c:pt>
                <c:pt idx="35666">
                  <c:v>1.007080078125E-3</c:v>
                </c:pt>
                <c:pt idx="35667">
                  <c:v>1.007080078125E-3</c:v>
                </c:pt>
                <c:pt idx="35668">
                  <c:v>1.0068416595458984E-3</c:v>
                </c:pt>
                <c:pt idx="35669">
                  <c:v>1.007080078125E-3</c:v>
                </c:pt>
                <c:pt idx="35670">
                  <c:v>1.007080078125E-3</c:v>
                </c:pt>
                <c:pt idx="35671">
                  <c:v>1.0068416595458984E-3</c:v>
                </c:pt>
                <c:pt idx="35672">
                  <c:v>1.007080078125E-3</c:v>
                </c:pt>
                <c:pt idx="35673">
                  <c:v>1.007080078125E-3</c:v>
                </c:pt>
                <c:pt idx="35674">
                  <c:v>1.0068416595458984E-3</c:v>
                </c:pt>
                <c:pt idx="35675">
                  <c:v>1.007080078125E-3</c:v>
                </c:pt>
                <c:pt idx="35676">
                  <c:v>1.0080337524414063E-3</c:v>
                </c:pt>
                <c:pt idx="35677">
                  <c:v>1.007080078125E-3</c:v>
                </c:pt>
                <c:pt idx="35678">
                  <c:v>1.0068416595458984E-3</c:v>
                </c:pt>
                <c:pt idx="35679">
                  <c:v>1.007080078125E-3</c:v>
                </c:pt>
                <c:pt idx="35680">
                  <c:v>1.007080078125E-3</c:v>
                </c:pt>
                <c:pt idx="35681">
                  <c:v>1.0068416595458984E-3</c:v>
                </c:pt>
                <c:pt idx="35682">
                  <c:v>1.007080078125E-3</c:v>
                </c:pt>
                <c:pt idx="35683">
                  <c:v>1.007080078125E-3</c:v>
                </c:pt>
                <c:pt idx="35684">
                  <c:v>1.0068416595458984E-3</c:v>
                </c:pt>
                <c:pt idx="35685">
                  <c:v>1.007080078125E-3</c:v>
                </c:pt>
                <c:pt idx="35686">
                  <c:v>1.007080078125E-3</c:v>
                </c:pt>
                <c:pt idx="35687">
                  <c:v>1.0068416595458984E-3</c:v>
                </c:pt>
                <c:pt idx="35688">
                  <c:v>1.007080078125E-3</c:v>
                </c:pt>
                <c:pt idx="35689">
                  <c:v>1.0080337524414063E-3</c:v>
                </c:pt>
                <c:pt idx="35690">
                  <c:v>1.0068416595458984E-3</c:v>
                </c:pt>
                <c:pt idx="35691">
                  <c:v>1.007080078125E-3</c:v>
                </c:pt>
                <c:pt idx="35692">
                  <c:v>1.007080078125E-3</c:v>
                </c:pt>
                <c:pt idx="35693">
                  <c:v>1.0068416595458984E-3</c:v>
                </c:pt>
                <c:pt idx="35694">
                  <c:v>1.007080078125E-3</c:v>
                </c:pt>
                <c:pt idx="35695">
                  <c:v>1.007080078125E-3</c:v>
                </c:pt>
                <c:pt idx="35696">
                  <c:v>1.0068416595458984E-3</c:v>
                </c:pt>
                <c:pt idx="35697">
                  <c:v>1.007080078125E-3</c:v>
                </c:pt>
                <c:pt idx="35698">
                  <c:v>1.007080078125E-3</c:v>
                </c:pt>
                <c:pt idx="35699">
                  <c:v>1.0068416595458984E-3</c:v>
                </c:pt>
                <c:pt idx="35700">
                  <c:v>1.007080078125E-3</c:v>
                </c:pt>
                <c:pt idx="35701">
                  <c:v>1.0080337524414063E-3</c:v>
                </c:pt>
                <c:pt idx="35702">
                  <c:v>1.007080078125E-3</c:v>
                </c:pt>
                <c:pt idx="35703">
                  <c:v>1.0068416595458984E-3</c:v>
                </c:pt>
                <c:pt idx="35704">
                  <c:v>1.007080078125E-3</c:v>
                </c:pt>
                <c:pt idx="35705">
                  <c:v>1.007080078125E-3</c:v>
                </c:pt>
                <c:pt idx="35706">
                  <c:v>1.0068416595458984E-3</c:v>
                </c:pt>
                <c:pt idx="35707">
                  <c:v>1.007080078125E-3</c:v>
                </c:pt>
                <c:pt idx="35708">
                  <c:v>1.007080078125E-3</c:v>
                </c:pt>
                <c:pt idx="35709">
                  <c:v>1.0068416595458984E-3</c:v>
                </c:pt>
                <c:pt idx="35710">
                  <c:v>1.007080078125E-3</c:v>
                </c:pt>
                <c:pt idx="35711">
                  <c:v>1.007080078125E-3</c:v>
                </c:pt>
                <c:pt idx="35712">
                  <c:v>1.0068416595458984E-3</c:v>
                </c:pt>
                <c:pt idx="35713">
                  <c:v>1.007080078125E-3</c:v>
                </c:pt>
                <c:pt idx="35714">
                  <c:v>1.0080337524414063E-3</c:v>
                </c:pt>
                <c:pt idx="35715">
                  <c:v>1.0068416595458984E-3</c:v>
                </c:pt>
                <c:pt idx="35716">
                  <c:v>1.007080078125E-3</c:v>
                </c:pt>
                <c:pt idx="35717">
                  <c:v>1.007080078125E-3</c:v>
                </c:pt>
                <c:pt idx="35718">
                  <c:v>1.0068416595458984E-3</c:v>
                </c:pt>
                <c:pt idx="35719">
                  <c:v>1.007080078125E-3</c:v>
                </c:pt>
                <c:pt idx="35720">
                  <c:v>1.007080078125E-3</c:v>
                </c:pt>
                <c:pt idx="35721">
                  <c:v>1.0068416595458984E-3</c:v>
                </c:pt>
                <c:pt idx="35722">
                  <c:v>1.007080078125E-3</c:v>
                </c:pt>
                <c:pt idx="35723">
                  <c:v>1.007080078125E-3</c:v>
                </c:pt>
                <c:pt idx="35724">
                  <c:v>1.0068416595458984E-3</c:v>
                </c:pt>
                <c:pt idx="35725">
                  <c:v>1.007080078125E-3</c:v>
                </c:pt>
                <c:pt idx="35726">
                  <c:v>1.0080337524414063E-3</c:v>
                </c:pt>
                <c:pt idx="35727">
                  <c:v>1.007080078125E-3</c:v>
                </c:pt>
                <c:pt idx="35728">
                  <c:v>1.0068416595458984E-3</c:v>
                </c:pt>
                <c:pt idx="35729">
                  <c:v>1.007080078125E-3</c:v>
                </c:pt>
                <c:pt idx="35730">
                  <c:v>1.007080078125E-3</c:v>
                </c:pt>
                <c:pt idx="35731">
                  <c:v>1.0068416595458984E-3</c:v>
                </c:pt>
                <c:pt idx="35732">
                  <c:v>1.007080078125E-3</c:v>
                </c:pt>
                <c:pt idx="35733">
                  <c:v>1.007080078125E-3</c:v>
                </c:pt>
                <c:pt idx="35734">
                  <c:v>1.0068416595458984E-3</c:v>
                </c:pt>
                <c:pt idx="35735">
                  <c:v>1.007080078125E-3</c:v>
                </c:pt>
                <c:pt idx="35736">
                  <c:v>1.007080078125E-3</c:v>
                </c:pt>
                <c:pt idx="35737">
                  <c:v>1.0068416595458984E-3</c:v>
                </c:pt>
                <c:pt idx="35738">
                  <c:v>1.007080078125E-3</c:v>
                </c:pt>
                <c:pt idx="35739">
                  <c:v>1.0080337524414063E-3</c:v>
                </c:pt>
                <c:pt idx="35740">
                  <c:v>1.0068416595458984E-3</c:v>
                </c:pt>
                <c:pt idx="35741">
                  <c:v>1.007080078125E-3</c:v>
                </c:pt>
                <c:pt idx="35742">
                  <c:v>1.007080078125E-3</c:v>
                </c:pt>
                <c:pt idx="35743">
                  <c:v>1.0068416595458984E-3</c:v>
                </c:pt>
                <c:pt idx="35744">
                  <c:v>1.007080078125E-3</c:v>
                </c:pt>
                <c:pt idx="35745">
                  <c:v>1.007080078125E-3</c:v>
                </c:pt>
                <c:pt idx="35746">
                  <c:v>1.0068416595458984E-3</c:v>
                </c:pt>
                <c:pt idx="35747">
                  <c:v>1.007080078125E-3</c:v>
                </c:pt>
                <c:pt idx="35748">
                  <c:v>1.007080078125E-3</c:v>
                </c:pt>
                <c:pt idx="35749">
                  <c:v>1.0068416595458984E-3</c:v>
                </c:pt>
                <c:pt idx="35750">
                  <c:v>1.007080078125E-3</c:v>
                </c:pt>
                <c:pt idx="35751">
                  <c:v>1.0080337524414063E-3</c:v>
                </c:pt>
                <c:pt idx="35752">
                  <c:v>1.007080078125E-3</c:v>
                </c:pt>
                <c:pt idx="35753">
                  <c:v>1.0068416595458984E-3</c:v>
                </c:pt>
                <c:pt idx="35754">
                  <c:v>1.007080078125E-3</c:v>
                </c:pt>
                <c:pt idx="35755">
                  <c:v>1.007080078125E-3</c:v>
                </c:pt>
                <c:pt idx="35756">
                  <c:v>1.0068416595458984E-3</c:v>
                </c:pt>
                <c:pt idx="35757">
                  <c:v>1.007080078125E-3</c:v>
                </c:pt>
                <c:pt idx="35758">
                  <c:v>1.007080078125E-3</c:v>
                </c:pt>
                <c:pt idx="35759">
                  <c:v>1.0068416595458984E-3</c:v>
                </c:pt>
                <c:pt idx="35760">
                  <c:v>1.007080078125E-3</c:v>
                </c:pt>
                <c:pt idx="35761">
                  <c:v>1.007080078125E-3</c:v>
                </c:pt>
                <c:pt idx="35762">
                  <c:v>1.0068416595458984E-3</c:v>
                </c:pt>
                <c:pt idx="35763">
                  <c:v>1.007080078125E-3</c:v>
                </c:pt>
                <c:pt idx="35764">
                  <c:v>1.0080337524414063E-3</c:v>
                </c:pt>
                <c:pt idx="35765">
                  <c:v>1.0068416595458984E-3</c:v>
                </c:pt>
                <c:pt idx="35766">
                  <c:v>1.007080078125E-3</c:v>
                </c:pt>
                <c:pt idx="35767">
                  <c:v>1.007080078125E-3</c:v>
                </c:pt>
                <c:pt idx="35768">
                  <c:v>1.0068416595458984E-3</c:v>
                </c:pt>
                <c:pt idx="35769">
                  <c:v>1.007080078125E-3</c:v>
                </c:pt>
                <c:pt idx="35770">
                  <c:v>1.007080078125E-3</c:v>
                </c:pt>
                <c:pt idx="35771">
                  <c:v>1.0068416595458984E-3</c:v>
                </c:pt>
                <c:pt idx="35772">
                  <c:v>1.007080078125E-3</c:v>
                </c:pt>
                <c:pt idx="35773">
                  <c:v>1.007080078125E-3</c:v>
                </c:pt>
                <c:pt idx="35774">
                  <c:v>1.0068416595458984E-3</c:v>
                </c:pt>
                <c:pt idx="35775">
                  <c:v>1.007080078125E-3</c:v>
                </c:pt>
                <c:pt idx="35776">
                  <c:v>1.0080337524414063E-3</c:v>
                </c:pt>
                <c:pt idx="35777">
                  <c:v>1.007080078125E-3</c:v>
                </c:pt>
                <c:pt idx="35778">
                  <c:v>1.0068416595458984E-3</c:v>
                </c:pt>
                <c:pt idx="35779">
                  <c:v>1.007080078125E-3</c:v>
                </c:pt>
                <c:pt idx="35780">
                  <c:v>1.007080078125E-3</c:v>
                </c:pt>
                <c:pt idx="35781">
                  <c:v>1.0068416595458984E-3</c:v>
                </c:pt>
                <c:pt idx="35782">
                  <c:v>1.007080078125E-3</c:v>
                </c:pt>
                <c:pt idx="35783">
                  <c:v>1.007080078125E-3</c:v>
                </c:pt>
                <c:pt idx="35784">
                  <c:v>1.0068416595458984E-3</c:v>
                </c:pt>
                <c:pt idx="35785">
                  <c:v>1.007080078125E-3</c:v>
                </c:pt>
                <c:pt idx="35786">
                  <c:v>1.007080078125E-3</c:v>
                </c:pt>
                <c:pt idx="35787">
                  <c:v>1.0068416595458984E-3</c:v>
                </c:pt>
                <c:pt idx="35788">
                  <c:v>1.0080337524414063E-3</c:v>
                </c:pt>
                <c:pt idx="35789">
                  <c:v>1.007080078125E-3</c:v>
                </c:pt>
                <c:pt idx="35790">
                  <c:v>1.0068416595458984E-3</c:v>
                </c:pt>
                <c:pt idx="35791">
                  <c:v>1.007080078125E-3</c:v>
                </c:pt>
                <c:pt idx="35792">
                  <c:v>1.007080078125E-3</c:v>
                </c:pt>
                <c:pt idx="35793">
                  <c:v>1.0068416595458984E-3</c:v>
                </c:pt>
                <c:pt idx="35794">
                  <c:v>1.007080078125E-3</c:v>
                </c:pt>
                <c:pt idx="35795">
                  <c:v>1.007080078125E-3</c:v>
                </c:pt>
                <c:pt idx="35796">
                  <c:v>1.0068416595458984E-3</c:v>
                </c:pt>
                <c:pt idx="35797">
                  <c:v>1.007080078125E-3</c:v>
                </c:pt>
                <c:pt idx="35798">
                  <c:v>1.007080078125E-3</c:v>
                </c:pt>
                <c:pt idx="35799">
                  <c:v>1.0068416595458984E-3</c:v>
                </c:pt>
                <c:pt idx="35800">
                  <c:v>1.007080078125E-3</c:v>
                </c:pt>
                <c:pt idx="35801">
                  <c:v>1.0080337524414063E-3</c:v>
                </c:pt>
                <c:pt idx="35802">
                  <c:v>1.007080078125E-3</c:v>
                </c:pt>
                <c:pt idx="35803">
                  <c:v>1.0068416595458984E-3</c:v>
                </c:pt>
                <c:pt idx="35804">
                  <c:v>1.007080078125E-3</c:v>
                </c:pt>
                <c:pt idx="35805">
                  <c:v>1.007080078125E-3</c:v>
                </c:pt>
                <c:pt idx="35806">
                  <c:v>1.0068416595458984E-3</c:v>
                </c:pt>
                <c:pt idx="35807">
                  <c:v>1.007080078125E-3</c:v>
                </c:pt>
                <c:pt idx="35808">
                  <c:v>1.007080078125E-3</c:v>
                </c:pt>
                <c:pt idx="35809">
                  <c:v>1.0068416595458984E-3</c:v>
                </c:pt>
                <c:pt idx="35810">
                  <c:v>1.007080078125E-3</c:v>
                </c:pt>
                <c:pt idx="35811">
                  <c:v>1.007080078125E-3</c:v>
                </c:pt>
                <c:pt idx="35812">
                  <c:v>1.0068416595458984E-3</c:v>
                </c:pt>
                <c:pt idx="35813">
                  <c:v>1.0080337524414063E-3</c:v>
                </c:pt>
                <c:pt idx="35814">
                  <c:v>1.007080078125E-3</c:v>
                </c:pt>
                <c:pt idx="35815">
                  <c:v>1.0068416595458984E-3</c:v>
                </c:pt>
                <c:pt idx="35816">
                  <c:v>1.007080078125E-3</c:v>
                </c:pt>
                <c:pt idx="35817">
                  <c:v>1.007080078125E-3</c:v>
                </c:pt>
                <c:pt idx="35818">
                  <c:v>1.0068416595458984E-3</c:v>
                </c:pt>
                <c:pt idx="35819">
                  <c:v>1.007080078125E-3</c:v>
                </c:pt>
                <c:pt idx="35820">
                  <c:v>1.007080078125E-3</c:v>
                </c:pt>
                <c:pt idx="35821">
                  <c:v>7.0500373840332031E-3</c:v>
                </c:pt>
                <c:pt idx="35822">
                  <c:v>1.0068416595458984E-3</c:v>
                </c:pt>
                <c:pt idx="35823">
                  <c:v>1.007080078125E-3</c:v>
                </c:pt>
                <c:pt idx="35824">
                  <c:v>1.007080078125E-3</c:v>
                </c:pt>
                <c:pt idx="35825">
                  <c:v>1.0068416595458984E-3</c:v>
                </c:pt>
                <c:pt idx="35826">
                  <c:v>1.007080078125E-3</c:v>
                </c:pt>
                <c:pt idx="35827">
                  <c:v>1.007080078125E-3</c:v>
                </c:pt>
                <c:pt idx="35828">
                  <c:v>1.0068416595458984E-3</c:v>
                </c:pt>
                <c:pt idx="35829">
                  <c:v>1.007080078125E-3</c:v>
                </c:pt>
                <c:pt idx="35830">
                  <c:v>1.007080078125E-3</c:v>
                </c:pt>
                <c:pt idx="35831">
                  <c:v>1.0068416595458984E-3</c:v>
                </c:pt>
                <c:pt idx="35832">
                  <c:v>1.0080337524414063E-3</c:v>
                </c:pt>
                <c:pt idx="35833">
                  <c:v>1.007080078125E-3</c:v>
                </c:pt>
                <c:pt idx="35834">
                  <c:v>1.0068416595458984E-3</c:v>
                </c:pt>
                <c:pt idx="35835">
                  <c:v>1.007080078125E-3</c:v>
                </c:pt>
                <c:pt idx="35836">
                  <c:v>1.007080078125E-3</c:v>
                </c:pt>
                <c:pt idx="35837">
                  <c:v>1.0068416595458984E-3</c:v>
                </c:pt>
                <c:pt idx="35838">
                  <c:v>1.007080078125E-3</c:v>
                </c:pt>
                <c:pt idx="35839">
                  <c:v>1.007080078125E-3</c:v>
                </c:pt>
                <c:pt idx="35840">
                  <c:v>1.0068416595458984E-3</c:v>
                </c:pt>
                <c:pt idx="35841">
                  <c:v>1.007080078125E-3</c:v>
                </c:pt>
                <c:pt idx="35842">
                  <c:v>1.007080078125E-3</c:v>
                </c:pt>
                <c:pt idx="35843">
                  <c:v>1.0068416595458984E-3</c:v>
                </c:pt>
                <c:pt idx="35844">
                  <c:v>1.007080078125E-3</c:v>
                </c:pt>
                <c:pt idx="35845">
                  <c:v>1.0080337524414063E-3</c:v>
                </c:pt>
                <c:pt idx="35846">
                  <c:v>1.007080078125E-3</c:v>
                </c:pt>
                <c:pt idx="35847">
                  <c:v>1.0068416595458984E-3</c:v>
                </c:pt>
                <c:pt idx="35848">
                  <c:v>1.007080078125E-3</c:v>
                </c:pt>
                <c:pt idx="35849">
                  <c:v>1.007080078125E-3</c:v>
                </c:pt>
                <c:pt idx="35850">
                  <c:v>1.0068416595458984E-3</c:v>
                </c:pt>
                <c:pt idx="35851">
                  <c:v>1.007080078125E-3</c:v>
                </c:pt>
                <c:pt idx="35852">
                  <c:v>1.007080078125E-3</c:v>
                </c:pt>
                <c:pt idx="35853">
                  <c:v>1.0068416595458984E-3</c:v>
                </c:pt>
                <c:pt idx="35854">
                  <c:v>1.007080078125E-3</c:v>
                </c:pt>
                <c:pt idx="35855">
                  <c:v>1.007080078125E-3</c:v>
                </c:pt>
                <c:pt idx="35856">
                  <c:v>1.0068416595458984E-3</c:v>
                </c:pt>
                <c:pt idx="35857">
                  <c:v>1.0080337524414063E-3</c:v>
                </c:pt>
                <c:pt idx="35858">
                  <c:v>1.007080078125E-3</c:v>
                </c:pt>
                <c:pt idx="35859">
                  <c:v>1.0068416595458984E-3</c:v>
                </c:pt>
                <c:pt idx="35860">
                  <c:v>1.007080078125E-3</c:v>
                </c:pt>
                <c:pt idx="35861">
                  <c:v>1.007080078125E-3</c:v>
                </c:pt>
                <c:pt idx="35862">
                  <c:v>1.0068416595458984E-3</c:v>
                </c:pt>
                <c:pt idx="35863">
                  <c:v>1.007080078125E-3</c:v>
                </c:pt>
                <c:pt idx="35864">
                  <c:v>2.1148920059204102E-2</c:v>
                </c:pt>
                <c:pt idx="35865">
                  <c:v>1.007080078125E-3</c:v>
                </c:pt>
                <c:pt idx="35866">
                  <c:v>1.007080078125E-3</c:v>
                </c:pt>
                <c:pt idx="35867">
                  <c:v>1.0068416595458984E-3</c:v>
                </c:pt>
                <c:pt idx="35868">
                  <c:v>1.007080078125E-3</c:v>
                </c:pt>
                <c:pt idx="35869">
                  <c:v>1.007080078125E-3</c:v>
                </c:pt>
                <c:pt idx="35870">
                  <c:v>1.0068416595458984E-3</c:v>
                </c:pt>
                <c:pt idx="35871">
                  <c:v>1.007080078125E-3</c:v>
                </c:pt>
                <c:pt idx="35872">
                  <c:v>1.007080078125E-3</c:v>
                </c:pt>
                <c:pt idx="35873">
                  <c:v>1.0068416595458984E-3</c:v>
                </c:pt>
                <c:pt idx="35874">
                  <c:v>1.007080078125E-3</c:v>
                </c:pt>
                <c:pt idx="35875">
                  <c:v>1.0080337524414063E-3</c:v>
                </c:pt>
                <c:pt idx="35876">
                  <c:v>1.007080078125E-3</c:v>
                </c:pt>
                <c:pt idx="35877">
                  <c:v>1.0068416595458984E-3</c:v>
                </c:pt>
                <c:pt idx="35878">
                  <c:v>1.007080078125E-3</c:v>
                </c:pt>
                <c:pt idx="35879">
                  <c:v>1.007080078125E-3</c:v>
                </c:pt>
                <c:pt idx="35880">
                  <c:v>1.0068416595458984E-3</c:v>
                </c:pt>
                <c:pt idx="35881">
                  <c:v>1.007080078125E-3</c:v>
                </c:pt>
                <c:pt idx="35882">
                  <c:v>1.007080078125E-3</c:v>
                </c:pt>
                <c:pt idx="35883">
                  <c:v>1.8127918243408203E-2</c:v>
                </c:pt>
                <c:pt idx="35884">
                  <c:v>1.007080078125E-3</c:v>
                </c:pt>
                <c:pt idx="35885">
                  <c:v>1.0068416595458984E-3</c:v>
                </c:pt>
                <c:pt idx="35886">
                  <c:v>1.007080078125E-3</c:v>
                </c:pt>
                <c:pt idx="35887">
                  <c:v>1.007080078125E-3</c:v>
                </c:pt>
                <c:pt idx="35888">
                  <c:v>1.0068416595458984E-3</c:v>
                </c:pt>
                <c:pt idx="35889">
                  <c:v>1.007080078125E-3</c:v>
                </c:pt>
                <c:pt idx="35890">
                  <c:v>1.007080078125E-3</c:v>
                </c:pt>
                <c:pt idx="35891">
                  <c:v>1.0068416595458984E-3</c:v>
                </c:pt>
                <c:pt idx="35892">
                  <c:v>1.007080078125E-3</c:v>
                </c:pt>
                <c:pt idx="35893">
                  <c:v>1.007080078125E-3</c:v>
                </c:pt>
                <c:pt idx="35894">
                  <c:v>1.0068416595458984E-3</c:v>
                </c:pt>
                <c:pt idx="35895">
                  <c:v>1.0080337524414063E-3</c:v>
                </c:pt>
                <c:pt idx="35896">
                  <c:v>1.007080078125E-3</c:v>
                </c:pt>
                <c:pt idx="35897">
                  <c:v>1.0068416595458984E-3</c:v>
                </c:pt>
                <c:pt idx="35898">
                  <c:v>1.007080078125E-3</c:v>
                </c:pt>
                <c:pt idx="35899">
                  <c:v>1.007080078125E-3</c:v>
                </c:pt>
                <c:pt idx="35900">
                  <c:v>1.0068416595458984E-3</c:v>
                </c:pt>
                <c:pt idx="35901">
                  <c:v>1.007080078125E-3</c:v>
                </c:pt>
                <c:pt idx="35902">
                  <c:v>1.007080078125E-3</c:v>
                </c:pt>
                <c:pt idx="35903">
                  <c:v>1.0068416595458984E-3</c:v>
                </c:pt>
                <c:pt idx="35904">
                  <c:v>1.007080078125E-3</c:v>
                </c:pt>
                <c:pt idx="35905">
                  <c:v>1.007080078125E-3</c:v>
                </c:pt>
                <c:pt idx="35906">
                  <c:v>1.0068416595458984E-3</c:v>
                </c:pt>
                <c:pt idx="35907">
                  <c:v>1.007080078125E-3</c:v>
                </c:pt>
                <c:pt idx="35908">
                  <c:v>1.0080337524414063E-3</c:v>
                </c:pt>
                <c:pt idx="35909">
                  <c:v>1.007080078125E-3</c:v>
                </c:pt>
                <c:pt idx="35910">
                  <c:v>1.0068416595458984E-3</c:v>
                </c:pt>
                <c:pt idx="35911">
                  <c:v>1.007080078125E-3</c:v>
                </c:pt>
                <c:pt idx="35912">
                  <c:v>1.007080078125E-3</c:v>
                </c:pt>
                <c:pt idx="35913">
                  <c:v>1.0068416595458984E-3</c:v>
                </c:pt>
                <c:pt idx="35914">
                  <c:v>1.007080078125E-3</c:v>
                </c:pt>
                <c:pt idx="35915">
                  <c:v>1.007080078125E-3</c:v>
                </c:pt>
                <c:pt idx="35916">
                  <c:v>1.0068416595458984E-3</c:v>
                </c:pt>
                <c:pt idx="35917">
                  <c:v>1.007080078125E-3</c:v>
                </c:pt>
                <c:pt idx="35918">
                  <c:v>1.007080078125E-3</c:v>
                </c:pt>
                <c:pt idx="35919">
                  <c:v>1.0068416595458984E-3</c:v>
                </c:pt>
                <c:pt idx="35920">
                  <c:v>1.0080337524414063E-3</c:v>
                </c:pt>
                <c:pt idx="35921">
                  <c:v>1.007080078125E-3</c:v>
                </c:pt>
                <c:pt idx="35922">
                  <c:v>1.0068416595458984E-3</c:v>
                </c:pt>
                <c:pt idx="35923">
                  <c:v>1.007080078125E-3</c:v>
                </c:pt>
                <c:pt idx="35924">
                  <c:v>7.0490837097167969E-3</c:v>
                </c:pt>
                <c:pt idx="35925">
                  <c:v>1.0068416595458984E-3</c:v>
                </c:pt>
                <c:pt idx="35926">
                  <c:v>1.007080078125E-3</c:v>
                </c:pt>
                <c:pt idx="35927">
                  <c:v>1.0080337524414063E-3</c:v>
                </c:pt>
                <c:pt idx="35928">
                  <c:v>1.007080078125E-3</c:v>
                </c:pt>
                <c:pt idx="35929">
                  <c:v>1.0068416595458984E-3</c:v>
                </c:pt>
                <c:pt idx="35930">
                  <c:v>1.007080078125E-3</c:v>
                </c:pt>
                <c:pt idx="35931">
                  <c:v>1.007080078125E-3</c:v>
                </c:pt>
                <c:pt idx="35932">
                  <c:v>1.0068416595458984E-3</c:v>
                </c:pt>
                <c:pt idx="35933">
                  <c:v>1.007080078125E-3</c:v>
                </c:pt>
                <c:pt idx="35934">
                  <c:v>1.007080078125E-3</c:v>
                </c:pt>
                <c:pt idx="35935">
                  <c:v>1.0068416595458984E-3</c:v>
                </c:pt>
                <c:pt idx="35936">
                  <c:v>1.007080078125E-3</c:v>
                </c:pt>
                <c:pt idx="35937">
                  <c:v>1.007080078125E-3</c:v>
                </c:pt>
                <c:pt idx="35938">
                  <c:v>1.0068416595458984E-3</c:v>
                </c:pt>
                <c:pt idx="35939">
                  <c:v>1.0080337524414063E-3</c:v>
                </c:pt>
                <c:pt idx="35940">
                  <c:v>1.007080078125E-3</c:v>
                </c:pt>
                <c:pt idx="35941">
                  <c:v>1.0068416595458984E-3</c:v>
                </c:pt>
                <c:pt idx="35942">
                  <c:v>1.007080078125E-3</c:v>
                </c:pt>
                <c:pt idx="35943">
                  <c:v>1.007080078125E-3</c:v>
                </c:pt>
                <c:pt idx="35944">
                  <c:v>1.0068416595458984E-3</c:v>
                </c:pt>
                <c:pt idx="35945">
                  <c:v>1.007080078125E-3</c:v>
                </c:pt>
                <c:pt idx="35946">
                  <c:v>1.007080078125E-3</c:v>
                </c:pt>
                <c:pt idx="35947">
                  <c:v>1.0068416595458984E-3</c:v>
                </c:pt>
                <c:pt idx="35948">
                  <c:v>1.007080078125E-3</c:v>
                </c:pt>
                <c:pt idx="35949">
                  <c:v>1.007080078125E-3</c:v>
                </c:pt>
                <c:pt idx="35950">
                  <c:v>1.0068416595458984E-3</c:v>
                </c:pt>
                <c:pt idx="35951">
                  <c:v>1.007080078125E-3</c:v>
                </c:pt>
                <c:pt idx="35952">
                  <c:v>1.0080337524414063E-3</c:v>
                </c:pt>
                <c:pt idx="35953">
                  <c:v>1.007080078125E-3</c:v>
                </c:pt>
                <c:pt idx="35954">
                  <c:v>1.0068416595458984E-3</c:v>
                </c:pt>
                <c:pt idx="35955">
                  <c:v>1.007080078125E-3</c:v>
                </c:pt>
                <c:pt idx="35956">
                  <c:v>1.007080078125E-3</c:v>
                </c:pt>
                <c:pt idx="35957">
                  <c:v>1.0068416595458984E-3</c:v>
                </c:pt>
                <c:pt idx="35958">
                  <c:v>1.007080078125E-3</c:v>
                </c:pt>
                <c:pt idx="35959">
                  <c:v>1.007080078125E-3</c:v>
                </c:pt>
                <c:pt idx="35960">
                  <c:v>1.0068416595458984E-3</c:v>
                </c:pt>
                <c:pt idx="35961">
                  <c:v>1.007080078125E-3</c:v>
                </c:pt>
                <c:pt idx="35962">
                  <c:v>1.0068416595458984E-3</c:v>
                </c:pt>
                <c:pt idx="35963">
                  <c:v>1.007080078125E-3</c:v>
                </c:pt>
                <c:pt idx="35964">
                  <c:v>1.0080337524414063E-3</c:v>
                </c:pt>
                <c:pt idx="35965">
                  <c:v>1.007080078125E-3</c:v>
                </c:pt>
                <c:pt idx="35966">
                  <c:v>1.0068416595458984E-3</c:v>
                </c:pt>
                <c:pt idx="35967">
                  <c:v>1.007080078125E-3</c:v>
                </c:pt>
                <c:pt idx="35968">
                  <c:v>1.007080078125E-3</c:v>
                </c:pt>
                <c:pt idx="35969">
                  <c:v>1.0068416595458984E-3</c:v>
                </c:pt>
                <c:pt idx="35970">
                  <c:v>1.007080078125E-3</c:v>
                </c:pt>
                <c:pt idx="35971">
                  <c:v>1.007080078125E-3</c:v>
                </c:pt>
                <c:pt idx="35972">
                  <c:v>1.0068416595458984E-3</c:v>
                </c:pt>
                <c:pt idx="35973">
                  <c:v>1.007080078125E-3</c:v>
                </c:pt>
                <c:pt idx="35974">
                  <c:v>1.007080078125E-3</c:v>
                </c:pt>
                <c:pt idx="35975">
                  <c:v>1.0068416595458984E-3</c:v>
                </c:pt>
                <c:pt idx="35976">
                  <c:v>1.007080078125E-3</c:v>
                </c:pt>
                <c:pt idx="35977">
                  <c:v>1.0080337524414063E-3</c:v>
                </c:pt>
                <c:pt idx="35978">
                  <c:v>1.007080078125E-3</c:v>
                </c:pt>
                <c:pt idx="35979">
                  <c:v>1.0068416595458984E-3</c:v>
                </c:pt>
                <c:pt idx="35980">
                  <c:v>1.007080078125E-3</c:v>
                </c:pt>
                <c:pt idx="35981">
                  <c:v>1.007080078125E-3</c:v>
                </c:pt>
                <c:pt idx="35982">
                  <c:v>1.0068416595458984E-3</c:v>
                </c:pt>
                <c:pt idx="35983">
                  <c:v>1.007080078125E-3</c:v>
                </c:pt>
                <c:pt idx="35984">
                  <c:v>1.0068416595458984E-3</c:v>
                </c:pt>
                <c:pt idx="35985">
                  <c:v>1.007080078125E-3</c:v>
                </c:pt>
                <c:pt idx="35986">
                  <c:v>1.007080078125E-3</c:v>
                </c:pt>
                <c:pt idx="35987">
                  <c:v>1.0068416595458984E-3</c:v>
                </c:pt>
                <c:pt idx="35988">
                  <c:v>1.007080078125E-3</c:v>
                </c:pt>
                <c:pt idx="35989">
                  <c:v>1.0080337524414063E-3</c:v>
                </c:pt>
                <c:pt idx="35990">
                  <c:v>1.007080078125E-3</c:v>
                </c:pt>
                <c:pt idx="35991">
                  <c:v>1.0068416595458984E-3</c:v>
                </c:pt>
                <c:pt idx="35992">
                  <c:v>1.007080078125E-3</c:v>
                </c:pt>
                <c:pt idx="35993">
                  <c:v>1.007080078125E-3</c:v>
                </c:pt>
                <c:pt idx="35994">
                  <c:v>1.0068416595458984E-3</c:v>
                </c:pt>
                <c:pt idx="35995">
                  <c:v>1.007080078125E-3</c:v>
                </c:pt>
                <c:pt idx="35996">
                  <c:v>1.007080078125E-3</c:v>
                </c:pt>
                <c:pt idx="35997">
                  <c:v>1.0068416595458984E-3</c:v>
                </c:pt>
                <c:pt idx="35998">
                  <c:v>1.007080078125E-3</c:v>
                </c:pt>
                <c:pt idx="35999">
                  <c:v>1.007080078125E-3</c:v>
                </c:pt>
                <c:pt idx="36000">
                  <c:v>1.0068416595458984E-3</c:v>
                </c:pt>
                <c:pt idx="36001">
                  <c:v>1.007080078125E-3</c:v>
                </c:pt>
                <c:pt idx="36002">
                  <c:v>1.0080337524414063E-3</c:v>
                </c:pt>
                <c:pt idx="36003">
                  <c:v>1.007080078125E-3</c:v>
                </c:pt>
                <c:pt idx="36004">
                  <c:v>1.0068416595458984E-3</c:v>
                </c:pt>
                <c:pt idx="36005">
                  <c:v>1.007080078125E-3</c:v>
                </c:pt>
                <c:pt idx="36006">
                  <c:v>1.0068416595458984E-3</c:v>
                </c:pt>
                <c:pt idx="36007">
                  <c:v>1.007080078125E-3</c:v>
                </c:pt>
                <c:pt idx="36008">
                  <c:v>1.007080078125E-3</c:v>
                </c:pt>
                <c:pt idx="36009">
                  <c:v>1.0068416595458984E-3</c:v>
                </c:pt>
                <c:pt idx="36010">
                  <c:v>1.007080078125E-3</c:v>
                </c:pt>
                <c:pt idx="36011">
                  <c:v>1.007080078125E-3</c:v>
                </c:pt>
                <c:pt idx="36012">
                  <c:v>1.0068416595458984E-3</c:v>
                </c:pt>
                <c:pt idx="36013">
                  <c:v>1.007080078125E-3</c:v>
                </c:pt>
                <c:pt idx="36014">
                  <c:v>1.0080337524414063E-3</c:v>
                </c:pt>
                <c:pt idx="36015">
                  <c:v>1.007080078125E-3</c:v>
                </c:pt>
                <c:pt idx="36016">
                  <c:v>1.0068416595458984E-3</c:v>
                </c:pt>
                <c:pt idx="36017">
                  <c:v>1.007080078125E-3</c:v>
                </c:pt>
                <c:pt idx="36018">
                  <c:v>1.007080078125E-3</c:v>
                </c:pt>
                <c:pt idx="36019">
                  <c:v>1.0068416595458984E-3</c:v>
                </c:pt>
                <c:pt idx="36020">
                  <c:v>1.007080078125E-3</c:v>
                </c:pt>
                <c:pt idx="36021">
                  <c:v>1.007080078125E-3</c:v>
                </c:pt>
                <c:pt idx="36022">
                  <c:v>1.0068416595458984E-3</c:v>
                </c:pt>
                <c:pt idx="36023">
                  <c:v>1.007080078125E-3</c:v>
                </c:pt>
                <c:pt idx="36024">
                  <c:v>1.007080078125E-3</c:v>
                </c:pt>
                <c:pt idx="36025">
                  <c:v>1.0068416595458984E-3</c:v>
                </c:pt>
                <c:pt idx="36026">
                  <c:v>1.007080078125E-3</c:v>
                </c:pt>
                <c:pt idx="36027">
                  <c:v>1.0080337524414063E-3</c:v>
                </c:pt>
                <c:pt idx="36028">
                  <c:v>1.0068416595458984E-3</c:v>
                </c:pt>
                <c:pt idx="36029">
                  <c:v>1.007080078125E-3</c:v>
                </c:pt>
                <c:pt idx="36030">
                  <c:v>1.007080078125E-3</c:v>
                </c:pt>
                <c:pt idx="36031">
                  <c:v>1.0068416595458984E-3</c:v>
                </c:pt>
                <c:pt idx="36032">
                  <c:v>1.007080078125E-3</c:v>
                </c:pt>
                <c:pt idx="36033">
                  <c:v>1.007080078125E-3</c:v>
                </c:pt>
                <c:pt idx="36034">
                  <c:v>1.0068416595458984E-3</c:v>
                </c:pt>
                <c:pt idx="36035">
                  <c:v>1.007080078125E-3</c:v>
                </c:pt>
                <c:pt idx="36036">
                  <c:v>1.007080078125E-3</c:v>
                </c:pt>
                <c:pt idx="36037">
                  <c:v>1.0068416595458984E-3</c:v>
                </c:pt>
                <c:pt idx="36038">
                  <c:v>1.007080078125E-3</c:v>
                </c:pt>
                <c:pt idx="36039">
                  <c:v>1.0080337524414063E-3</c:v>
                </c:pt>
                <c:pt idx="36040">
                  <c:v>1.007080078125E-3</c:v>
                </c:pt>
                <c:pt idx="36041">
                  <c:v>1.0068416595458984E-3</c:v>
                </c:pt>
                <c:pt idx="36042">
                  <c:v>1.007080078125E-3</c:v>
                </c:pt>
                <c:pt idx="36043">
                  <c:v>1.007080078125E-3</c:v>
                </c:pt>
                <c:pt idx="36044">
                  <c:v>1.0068416595458984E-3</c:v>
                </c:pt>
                <c:pt idx="36045">
                  <c:v>1.007080078125E-3</c:v>
                </c:pt>
                <c:pt idx="36046">
                  <c:v>1.007080078125E-3</c:v>
                </c:pt>
                <c:pt idx="36047">
                  <c:v>1.0068416595458984E-3</c:v>
                </c:pt>
                <c:pt idx="36048">
                  <c:v>1.007080078125E-3</c:v>
                </c:pt>
                <c:pt idx="36049">
                  <c:v>1.007080078125E-3</c:v>
                </c:pt>
                <c:pt idx="36050">
                  <c:v>1.0068416595458984E-3</c:v>
                </c:pt>
                <c:pt idx="36051">
                  <c:v>1.007080078125E-3</c:v>
                </c:pt>
                <c:pt idx="36052">
                  <c:v>1.0080337524414063E-3</c:v>
                </c:pt>
                <c:pt idx="36053">
                  <c:v>1.0068416595458984E-3</c:v>
                </c:pt>
                <c:pt idx="36054">
                  <c:v>1.007080078125E-3</c:v>
                </c:pt>
                <c:pt idx="36055">
                  <c:v>1.007080078125E-3</c:v>
                </c:pt>
                <c:pt idx="36056">
                  <c:v>1.0068416595458984E-3</c:v>
                </c:pt>
                <c:pt idx="36057">
                  <c:v>1.007080078125E-3</c:v>
                </c:pt>
                <c:pt idx="36058">
                  <c:v>1.007080078125E-3</c:v>
                </c:pt>
                <c:pt idx="36059">
                  <c:v>1.0068416595458984E-3</c:v>
                </c:pt>
                <c:pt idx="36060">
                  <c:v>1.007080078125E-3</c:v>
                </c:pt>
                <c:pt idx="36061">
                  <c:v>1.007080078125E-3</c:v>
                </c:pt>
                <c:pt idx="36062">
                  <c:v>1.0068416595458984E-3</c:v>
                </c:pt>
                <c:pt idx="36063">
                  <c:v>1.007080078125E-3</c:v>
                </c:pt>
                <c:pt idx="36064">
                  <c:v>1.0080337524414063E-3</c:v>
                </c:pt>
                <c:pt idx="36065">
                  <c:v>1.007080078125E-3</c:v>
                </c:pt>
                <c:pt idx="36066">
                  <c:v>1.0068416595458984E-3</c:v>
                </c:pt>
                <c:pt idx="36067">
                  <c:v>1.007080078125E-3</c:v>
                </c:pt>
                <c:pt idx="36068">
                  <c:v>1.007080078125E-3</c:v>
                </c:pt>
                <c:pt idx="36069">
                  <c:v>1.0068416595458984E-3</c:v>
                </c:pt>
                <c:pt idx="36070">
                  <c:v>1.007080078125E-3</c:v>
                </c:pt>
                <c:pt idx="36071">
                  <c:v>1.007080078125E-3</c:v>
                </c:pt>
                <c:pt idx="36072">
                  <c:v>1.0068416595458984E-3</c:v>
                </c:pt>
                <c:pt idx="36073">
                  <c:v>1.007080078125E-3</c:v>
                </c:pt>
                <c:pt idx="36074">
                  <c:v>1.007080078125E-3</c:v>
                </c:pt>
                <c:pt idx="36075">
                  <c:v>1.0068416595458984E-3</c:v>
                </c:pt>
                <c:pt idx="36076">
                  <c:v>1.007080078125E-3</c:v>
                </c:pt>
                <c:pt idx="36077">
                  <c:v>1.0080337524414063E-3</c:v>
                </c:pt>
                <c:pt idx="36078">
                  <c:v>1.0068416595458984E-3</c:v>
                </c:pt>
                <c:pt idx="36079">
                  <c:v>1.007080078125E-3</c:v>
                </c:pt>
                <c:pt idx="36080">
                  <c:v>1.007080078125E-3</c:v>
                </c:pt>
                <c:pt idx="36081">
                  <c:v>1.0068416595458984E-3</c:v>
                </c:pt>
                <c:pt idx="36082">
                  <c:v>1.007080078125E-3</c:v>
                </c:pt>
                <c:pt idx="36083">
                  <c:v>1.007080078125E-3</c:v>
                </c:pt>
                <c:pt idx="36084">
                  <c:v>1.0068416595458984E-3</c:v>
                </c:pt>
                <c:pt idx="36085">
                  <c:v>1.007080078125E-3</c:v>
                </c:pt>
                <c:pt idx="36086">
                  <c:v>1.007080078125E-3</c:v>
                </c:pt>
                <c:pt idx="36087">
                  <c:v>1.0068416595458984E-3</c:v>
                </c:pt>
                <c:pt idx="36088">
                  <c:v>1.007080078125E-3</c:v>
                </c:pt>
                <c:pt idx="36089">
                  <c:v>1.0080337524414063E-3</c:v>
                </c:pt>
                <c:pt idx="36090">
                  <c:v>1.007080078125E-3</c:v>
                </c:pt>
                <c:pt idx="36091">
                  <c:v>1.0068416595458984E-3</c:v>
                </c:pt>
                <c:pt idx="36092">
                  <c:v>1.007080078125E-3</c:v>
                </c:pt>
                <c:pt idx="36093">
                  <c:v>1.007080078125E-3</c:v>
                </c:pt>
                <c:pt idx="36094">
                  <c:v>1.0068416595458984E-3</c:v>
                </c:pt>
                <c:pt idx="36095">
                  <c:v>1.007080078125E-3</c:v>
                </c:pt>
                <c:pt idx="36096">
                  <c:v>1.007080078125E-3</c:v>
                </c:pt>
                <c:pt idx="36097">
                  <c:v>1.0068416595458984E-3</c:v>
                </c:pt>
                <c:pt idx="36098">
                  <c:v>1.007080078125E-3</c:v>
                </c:pt>
                <c:pt idx="36099">
                  <c:v>1.007080078125E-3</c:v>
                </c:pt>
                <c:pt idx="36100">
                  <c:v>1.0068416595458984E-3</c:v>
                </c:pt>
                <c:pt idx="36101">
                  <c:v>1.007080078125E-3</c:v>
                </c:pt>
                <c:pt idx="36102">
                  <c:v>1.0080337524414063E-3</c:v>
                </c:pt>
                <c:pt idx="36103">
                  <c:v>1.0068416595458984E-3</c:v>
                </c:pt>
                <c:pt idx="36104">
                  <c:v>1.007080078125E-3</c:v>
                </c:pt>
                <c:pt idx="36105">
                  <c:v>1.007080078125E-3</c:v>
                </c:pt>
                <c:pt idx="36106">
                  <c:v>1.0068416595458984E-3</c:v>
                </c:pt>
                <c:pt idx="36107">
                  <c:v>1.007080078125E-3</c:v>
                </c:pt>
                <c:pt idx="36108">
                  <c:v>1.007080078125E-3</c:v>
                </c:pt>
                <c:pt idx="36109">
                  <c:v>1.0068416595458984E-3</c:v>
                </c:pt>
                <c:pt idx="36110">
                  <c:v>1.007080078125E-3</c:v>
                </c:pt>
                <c:pt idx="36111">
                  <c:v>1.007080078125E-3</c:v>
                </c:pt>
                <c:pt idx="36112">
                  <c:v>1.0068416595458984E-3</c:v>
                </c:pt>
                <c:pt idx="36113">
                  <c:v>1.007080078125E-3</c:v>
                </c:pt>
                <c:pt idx="36114">
                  <c:v>1.0080337524414063E-3</c:v>
                </c:pt>
                <c:pt idx="36115">
                  <c:v>1.007080078125E-3</c:v>
                </c:pt>
                <c:pt idx="36116">
                  <c:v>1.0068416595458984E-3</c:v>
                </c:pt>
                <c:pt idx="36117">
                  <c:v>1.007080078125E-3</c:v>
                </c:pt>
                <c:pt idx="36118">
                  <c:v>1.007080078125E-3</c:v>
                </c:pt>
                <c:pt idx="36119">
                  <c:v>1.0068416595458984E-3</c:v>
                </c:pt>
                <c:pt idx="36120">
                  <c:v>1.007080078125E-3</c:v>
                </c:pt>
                <c:pt idx="36121">
                  <c:v>1.007080078125E-3</c:v>
                </c:pt>
                <c:pt idx="36122">
                  <c:v>1.0068416595458984E-3</c:v>
                </c:pt>
                <c:pt idx="36123">
                  <c:v>1.007080078125E-3</c:v>
                </c:pt>
                <c:pt idx="36124">
                  <c:v>1.007080078125E-3</c:v>
                </c:pt>
                <c:pt idx="36125">
                  <c:v>1.0068416595458984E-3</c:v>
                </c:pt>
                <c:pt idx="36126">
                  <c:v>1.007080078125E-3</c:v>
                </c:pt>
                <c:pt idx="36127">
                  <c:v>1.0080337524414063E-3</c:v>
                </c:pt>
                <c:pt idx="36128">
                  <c:v>1.0068416595458984E-3</c:v>
                </c:pt>
                <c:pt idx="36129">
                  <c:v>1.007080078125E-3</c:v>
                </c:pt>
                <c:pt idx="36130">
                  <c:v>3.0210018157958984E-3</c:v>
                </c:pt>
                <c:pt idx="36131">
                  <c:v>1.007080078125E-3</c:v>
                </c:pt>
                <c:pt idx="36132">
                  <c:v>1.0068416595458984E-3</c:v>
                </c:pt>
                <c:pt idx="36133">
                  <c:v>1.007080078125E-3</c:v>
                </c:pt>
                <c:pt idx="36134">
                  <c:v>1.007080078125E-3</c:v>
                </c:pt>
                <c:pt idx="36135">
                  <c:v>1.0068416595458984E-3</c:v>
                </c:pt>
                <c:pt idx="36136">
                  <c:v>1.007080078125E-3</c:v>
                </c:pt>
                <c:pt idx="36137">
                  <c:v>1.0080337524414063E-3</c:v>
                </c:pt>
                <c:pt idx="36138">
                  <c:v>1.007080078125E-3</c:v>
                </c:pt>
                <c:pt idx="36139">
                  <c:v>1.0068416595458984E-3</c:v>
                </c:pt>
                <c:pt idx="36140">
                  <c:v>1.007080078125E-3</c:v>
                </c:pt>
                <c:pt idx="36141">
                  <c:v>1.007080078125E-3</c:v>
                </c:pt>
                <c:pt idx="36142">
                  <c:v>1.0068416595458984E-3</c:v>
                </c:pt>
                <c:pt idx="36143">
                  <c:v>1.007080078125E-3</c:v>
                </c:pt>
                <c:pt idx="36144">
                  <c:v>1.007080078125E-3</c:v>
                </c:pt>
                <c:pt idx="36145">
                  <c:v>1.0068416595458984E-3</c:v>
                </c:pt>
                <c:pt idx="36146">
                  <c:v>1.007080078125E-3</c:v>
                </c:pt>
                <c:pt idx="36147">
                  <c:v>1.007080078125E-3</c:v>
                </c:pt>
                <c:pt idx="36148">
                  <c:v>1.0068416595458984E-3</c:v>
                </c:pt>
                <c:pt idx="36149">
                  <c:v>1.007080078125E-3</c:v>
                </c:pt>
                <c:pt idx="36150">
                  <c:v>1.0080337524414063E-3</c:v>
                </c:pt>
                <c:pt idx="36151">
                  <c:v>1.0068416595458984E-3</c:v>
                </c:pt>
                <c:pt idx="36152">
                  <c:v>1.007080078125E-3</c:v>
                </c:pt>
                <c:pt idx="36153">
                  <c:v>1.007080078125E-3</c:v>
                </c:pt>
                <c:pt idx="36154">
                  <c:v>1.0068416595458984E-3</c:v>
                </c:pt>
                <c:pt idx="36155">
                  <c:v>1.007080078125E-3</c:v>
                </c:pt>
                <c:pt idx="36156">
                  <c:v>1.007080078125E-3</c:v>
                </c:pt>
                <c:pt idx="36157">
                  <c:v>1.0068416595458984E-3</c:v>
                </c:pt>
                <c:pt idx="36158">
                  <c:v>1.007080078125E-3</c:v>
                </c:pt>
                <c:pt idx="36159">
                  <c:v>1.007080078125E-3</c:v>
                </c:pt>
                <c:pt idx="36160">
                  <c:v>1.0068416595458984E-3</c:v>
                </c:pt>
                <c:pt idx="36161">
                  <c:v>1.007080078125E-3</c:v>
                </c:pt>
                <c:pt idx="36162">
                  <c:v>1.0080337524414063E-3</c:v>
                </c:pt>
                <c:pt idx="36163">
                  <c:v>1.007080078125E-3</c:v>
                </c:pt>
                <c:pt idx="36164">
                  <c:v>1.0068416595458984E-3</c:v>
                </c:pt>
                <c:pt idx="36165">
                  <c:v>1.007080078125E-3</c:v>
                </c:pt>
                <c:pt idx="36166">
                  <c:v>1.007080078125E-3</c:v>
                </c:pt>
                <c:pt idx="36167">
                  <c:v>1.0068416595458984E-3</c:v>
                </c:pt>
                <c:pt idx="36168">
                  <c:v>1.007080078125E-3</c:v>
                </c:pt>
                <c:pt idx="36169">
                  <c:v>1.007080078125E-3</c:v>
                </c:pt>
                <c:pt idx="36170">
                  <c:v>1.0068416595458984E-3</c:v>
                </c:pt>
                <c:pt idx="36171">
                  <c:v>1.007080078125E-3</c:v>
                </c:pt>
                <c:pt idx="36172">
                  <c:v>1.007080078125E-3</c:v>
                </c:pt>
                <c:pt idx="36173">
                  <c:v>1.0068416595458984E-3</c:v>
                </c:pt>
                <c:pt idx="36174">
                  <c:v>1.007080078125E-3</c:v>
                </c:pt>
                <c:pt idx="36175">
                  <c:v>1.0080337524414063E-3</c:v>
                </c:pt>
                <c:pt idx="36176">
                  <c:v>1.0068416595458984E-3</c:v>
                </c:pt>
                <c:pt idx="36177">
                  <c:v>1.007080078125E-3</c:v>
                </c:pt>
                <c:pt idx="36178">
                  <c:v>1.007080078125E-3</c:v>
                </c:pt>
                <c:pt idx="36179">
                  <c:v>1.0068416595458984E-3</c:v>
                </c:pt>
                <c:pt idx="36180">
                  <c:v>1.007080078125E-3</c:v>
                </c:pt>
                <c:pt idx="36181">
                  <c:v>1.007080078125E-3</c:v>
                </c:pt>
                <c:pt idx="36182">
                  <c:v>1.0068416595458984E-3</c:v>
                </c:pt>
                <c:pt idx="36183">
                  <c:v>1.007080078125E-3</c:v>
                </c:pt>
                <c:pt idx="36184">
                  <c:v>1.007080078125E-3</c:v>
                </c:pt>
                <c:pt idx="36185">
                  <c:v>1.0068416595458984E-3</c:v>
                </c:pt>
                <c:pt idx="36186">
                  <c:v>1.007080078125E-3</c:v>
                </c:pt>
                <c:pt idx="36187">
                  <c:v>1.0080337524414063E-3</c:v>
                </c:pt>
                <c:pt idx="36188">
                  <c:v>1.007080078125E-3</c:v>
                </c:pt>
                <c:pt idx="36189">
                  <c:v>1.0068416595458984E-3</c:v>
                </c:pt>
                <c:pt idx="36190">
                  <c:v>1.007080078125E-3</c:v>
                </c:pt>
                <c:pt idx="36191">
                  <c:v>1.007080078125E-3</c:v>
                </c:pt>
                <c:pt idx="36192">
                  <c:v>1.0068416595458984E-3</c:v>
                </c:pt>
                <c:pt idx="36193">
                  <c:v>1.007080078125E-3</c:v>
                </c:pt>
                <c:pt idx="36194">
                  <c:v>1.007080078125E-3</c:v>
                </c:pt>
                <c:pt idx="36195">
                  <c:v>1.0068416595458984E-3</c:v>
                </c:pt>
                <c:pt idx="36196">
                  <c:v>1.007080078125E-3</c:v>
                </c:pt>
                <c:pt idx="36197">
                  <c:v>1.007080078125E-3</c:v>
                </c:pt>
                <c:pt idx="36198">
                  <c:v>1.0068416595458984E-3</c:v>
                </c:pt>
                <c:pt idx="36199">
                  <c:v>1.007080078125E-3</c:v>
                </c:pt>
                <c:pt idx="36200">
                  <c:v>1.0080337524414063E-3</c:v>
                </c:pt>
                <c:pt idx="36201">
                  <c:v>1.0068416595458984E-3</c:v>
                </c:pt>
                <c:pt idx="36202">
                  <c:v>1.007080078125E-3</c:v>
                </c:pt>
                <c:pt idx="36203">
                  <c:v>1.007080078125E-3</c:v>
                </c:pt>
                <c:pt idx="36204">
                  <c:v>1.0068416595458984E-3</c:v>
                </c:pt>
                <c:pt idx="36205">
                  <c:v>1.007080078125E-3</c:v>
                </c:pt>
                <c:pt idx="36206">
                  <c:v>1.007080078125E-3</c:v>
                </c:pt>
                <c:pt idx="36207">
                  <c:v>1.0068416595458984E-3</c:v>
                </c:pt>
                <c:pt idx="36208">
                  <c:v>1.007080078125E-3</c:v>
                </c:pt>
                <c:pt idx="36209">
                  <c:v>1.007080078125E-3</c:v>
                </c:pt>
                <c:pt idx="36210">
                  <c:v>1.0068416595458984E-3</c:v>
                </c:pt>
                <c:pt idx="36211">
                  <c:v>1.007080078125E-3</c:v>
                </c:pt>
                <c:pt idx="36212">
                  <c:v>1.0080337524414063E-3</c:v>
                </c:pt>
                <c:pt idx="36213">
                  <c:v>1.007080078125E-3</c:v>
                </c:pt>
                <c:pt idx="36214">
                  <c:v>1.0068416595458984E-3</c:v>
                </c:pt>
                <c:pt idx="36215">
                  <c:v>1.007080078125E-3</c:v>
                </c:pt>
                <c:pt idx="36216">
                  <c:v>1.007080078125E-3</c:v>
                </c:pt>
                <c:pt idx="36217">
                  <c:v>1.0068416595458984E-3</c:v>
                </c:pt>
                <c:pt idx="36218">
                  <c:v>1.007080078125E-3</c:v>
                </c:pt>
                <c:pt idx="36219">
                  <c:v>1.007080078125E-3</c:v>
                </c:pt>
                <c:pt idx="36220">
                  <c:v>1.0068416595458984E-3</c:v>
                </c:pt>
                <c:pt idx="36221">
                  <c:v>1.007080078125E-3</c:v>
                </c:pt>
                <c:pt idx="36222">
                  <c:v>1.007080078125E-3</c:v>
                </c:pt>
                <c:pt idx="36223">
                  <c:v>1.0068416595458984E-3</c:v>
                </c:pt>
                <c:pt idx="36224">
                  <c:v>1.007080078125E-3</c:v>
                </c:pt>
                <c:pt idx="36225">
                  <c:v>1.0080337524414063E-3</c:v>
                </c:pt>
                <c:pt idx="36226">
                  <c:v>1.0068416595458984E-3</c:v>
                </c:pt>
                <c:pt idx="36227">
                  <c:v>1.007080078125E-3</c:v>
                </c:pt>
                <c:pt idx="36228">
                  <c:v>1.007080078125E-3</c:v>
                </c:pt>
                <c:pt idx="36229">
                  <c:v>1.0068416595458984E-3</c:v>
                </c:pt>
                <c:pt idx="36230">
                  <c:v>1.007080078125E-3</c:v>
                </c:pt>
                <c:pt idx="36231">
                  <c:v>1.007080078125E-3</c:v>
                </c:pt>
                <c:pt idx="36232">
                  <c:v>1.0068416595458984E-3</c:v>
                </c:pt>
                <c:pt idx="36233">
                  <c:v>1.007080078125E-3</c:v>
                </c:pt>
                <c:pt idx="36234">
                  <c:v>1.007080078125E-3</c:v>
                </c:pt>
                <c:pt idx="36235">
                  <c:v>1.0068416595458984E-3</c:v>
                </c:pt>
                <c:pt idx="36236">
                  <c:v>1.007080078125E-3</c:v>
                </c:pt>
                <c:pt idx="36237">
                  <c:v>1.0080337524414063E-3</c:v>
                </c:pt>
                <c:pt idx="36238">
                  <c:v>1.007080078125E-3</c:v>
                </c:pt>
                <c:pt idx="36239">
                  <c:v>1.0068416595458984E-3</c:v>
                </c:pt>
                <c:pt idx="36240">
                  <c:v>1.007080078125E-3</c:v>
                </c:pt>
                <c:pt idx="36241">
                  <c:v>1.007080078125E-3</c:v>
                </c:pt>
                <c:pt idx="36242">
                  <c:v>1.0068416595458984E-3</c:v>
                </c:pt>
                <c:pt idx="36243">
                  <c:v>1.007080078125E-3</c:v>
                </c:pt>
                <c:pt idx="36244">
                  <c:v>1.007080078125E-3</c:v>
                </c:pt>
                <c:pt idx="36245">
                  <c:v>1.0068416595458984E-3</c:v>
                </c:pt>
                <c:pt idx="36246">
                  <c:v>1.007080078125E-3</c:v>
                </c:pt>
                <c:pt idx="36247">
                  <c:v>1.007080078125E-3</c:v>
                </c:pt>
                <c:pt idx="36248">
                  <c:v>1.0068416595458984E-3</c:v>
                </c:pt>
                <c:pt idx="36249">
                  <c:v>1.0080337524414063E-3</c:v>
                </c:pt>
                <c:pt idx="36250">
                  <c:v>1.007080078125E-3</c:v>
                </c:pt>
                <c:pt idx="36251">
                  <c:v>1.0068416595458984E-3</c:v>
                </c:pt>
                <c:pt idx="36252">
                  <c:v>1.007080078125E-3</c:v>
                </c:pt>
                <c:pt idx="36253">
                  <c:v>1.007080078125E-3</c:v>
                </c:pt>
                <c:pt idx="36254">
                  <c:v>1.0068416595458984E-3</c:v>
                </c:pt>
                <c:pt idx="36255">
                  <c:v>1.007080078125E-3</c:v>
                </c:pt>
                <c:pt idx="36256">
                  <c:v>1.007080078125E-3</c:v>
                </c:pt>
                <c:pt idx="36257">
                  <c:v>1.0068416595458984E-3</c:v>
                </c:pt>
                <c:pt idx="36258">
                  <c:v>1.007080078125E-3</c:v>
                </c:pt>
                <c:pt idx="36259">
                  <c:v>1.007080078125E-3</c:v>
                </c:pt>
                <c:pt idx="36260">
                  <c:v>1.0068416595458984E-3</c:v>
                </c:pt>
                <c:pt idx="36261">
                  <c:v>1.007080078125E-3</c:v>
                </c:pt>
                <c:pt idx="36262">
                  <c:v>1.0080337524414063E-3</c:v>
                </c:pt>
                <c:pt idx="36263">
                  <c:v>1.007080078125E-3</c:v>
                </c:pt>
                <c:pt idx="36264">
                  <c:v>1.0068416595458984E-3</c:v>
                </c:pt>
                <c:pt idx="36265">
                  <c:v>1.007080078125E-3</c:v>
                </c:pt>
                <c:pt idx="36266">
                  <c:v>1.007080078125E-3</c:v>
                </c:pt>
                <c:pt idx="36267">
                  <c:v>1.0068416595458984E-3</c:v>
                </c:pt>
                <c:pt idx="36268">
                  <c:v>1.007080078125E-3</c:v>
                </c:pt>
                <c:pt idx="36269">
                  <c:v>1.007080078125E-3</c:v>
                </c:pt>
                <c:pt idx="36270">
                  <c:v>1.0068416595458984E-3</c:v>
                </c:pt>
                <c:pt idx="36271">
                  <c:v>1.007080078125E-3</c:v>
                </c:pt>
                <c:pt idx="36272">
                  <c:v>1.007080078125E-3</c:v>
                </c:pt>
                <c:pt idx="36273">
                  <c:v>1.0068416595458984E-3</c:v>
                </c:pt>
                <c:pt idx="36274">
                  <c:v>1.0080337524414063E-3</c:v>
                </c:pt>
                <c:pt idx="36275">
                  <c:v>1.007080078125E-3</c:v>
                </c:pt>
                <c:pt idx="36276">
                  <c:v>8.0559253692626953E-3</c:v>
                </c:pt>
                <c:pt idx="36277">
                  <c:v>1.007080078125E-3</c:v>
                </c:pt>
                <c:pt idx="36278">
                  <c:v>1.0068416595458984E-3</c:v>
                </c:pt>
                <c:pt idx="36279">
                  <c:v>1.007080078125E-3</c:v>
                </c:pt>
                <c:pt idx="36280">
                  <c:v>1.0080337524414063E-3</c:v>
                </c:pt>
                <c:pt idx="36281">
                  <c:v>1.007080078125E-3</c:v>
                </c:pt>
                <c:pt idx="36282">
                  <c:v>1.0068416595458984E-3</c:v>
                </c:pt>
                <c:pt idx="36283">
                  <c:v>1.007080078125E-3</c:v>
                </c:pt>
                <c:pt idx="36284">
                  <c:v>1.007080078125E-3</c:v>
                </c:pt>
                <c:pt idx="36285">
                  <c:v>1.0068416595458984E-3</c:v>
                </c:pt>
                <c:pt idx="36286">
                  <c:v>1.007080078125E-3</c:v>
                </c:pt>
                <c:pt idx="36287">
                  <c:v>1.007080078125E-3</c:v>
                </c:pt>
                <c:pt idx="36288">
                  <c:v>1.0068416595458984E-3</c:v>
                </c:pt>
                <c:pt idx="36289">
                  <c:v>1.007080078125E-3</c:v>
                </c:pt>
                <c:pt idx="36290">
                  <c:v>1.007080078125E-3</c:v>
                </c:pt>
                <c:pt idx="36291">
                  <c:v>1.0068416595458984E-3</c:v>
                </c:pt>
                <c:pt idx="36292">
                  <c:v>1.0080337524414063E-3</c:v>
                </c:pt>
                <c:pt idx="36293">
                  <c:v>1.007080078125E-3</c:v>
                </c:pt>
                <c:pt idx="36294">
                  <c:v>1.0068416595458984E-3</c:v>
                </c:pt>
                <c:pt idx="36295">
                  <c:v>1.007080078125E-3</c:v>
                </c:pt>
                <c:pt idx="36296">
                  <c:v>1.007080078125E-3</c:v>
                </c:pt>
                <c:pt idx="36297">
                  <c:v>1.0068416595458984E-3</c:v>
                </c:pt>
                <c:pt idx="36298">
                  <c:v>1.007080078125E-3</c:v>
                </c:pt>
                <c:pt idx="36299">
                  <c:v>1.007080078125E-3</c:v>
                </c:pt>
                <c:pt idx="36300">
                  <c:v>1.0068416595458984E-3</c:v>
                </c:pt>
                <c:pt idx="36301">
                  <c:v>1.007080078125E-3</c:v>
                </c:pt>
                <c:pt idx="36302">
                  <c:v>1.007080078125E-3</c:v>
                </c:pt>
                <c:pt idx="36303">
                  <c:v>1.0068416595458984E-3</c:v>
                </c:pt>
                <c:pt idx="36304">
                  <c:v>1.007080078125E-3</c:v>
                </c:pt>
                <c:pt idx="36305">
                  <c:v>1.0080337524414063E-3</c:v>
                </c:pt>
                <c:pt idx="36306">
                  <c:v>1.007080078125E-3</c:v>
                </c:pt>
                <c:pt idx="36307">
                  <c:v>1.0068416595458984E-3</c:v>
                </c:pt>
                <c:pt idx="36308">
                  <c:v>1.007080078125E-3</c:v>
                </c:pt>
                <c:pt idx="36309">
                  <c:v>1.007080078125E-3</c:v>
                </c:pt>
                <c:pt idx="36310">
                  <c:v>1.0068416595458984E-3</c:v>
                </c:pt>
                <c:pt idx="36311">
                  <c:v>1.007080078125E-3</c:v>
                </c:pt>
                <c:pt idx="36312">
                  <c:v>1.007080078125E-3</c:v>
                </c:pt>
                <c:pt idx="36313">
                  <c:v>1.0068416595458984E-3</c:v>
                </c:pt>
                <c:pt idx="36314">
                  <c:v>1.007080078125E-3</c:v>
                </c:pt>
                <c:pt idx="36315">
                  <c:v>1.007080078125E-3</c:v>
                </c:pt>
                <c:pt idx="36316">
                  <c:v>1.0068416595458984E-3</c:v>
                </c:pt>
                <c:pt idx="36317">
                  <c:v>1.0080337524414063E-3</c:v>
                </c:pt>
                <c:pt idx="36318">
                  <c:v>1.007080078125E-3</c:v>
                </c:pt>
                <c:pt idx="36319">
                  <c:v>1.0068416595458984E-3</c:v>
                </c:pt>
                <c:pt idx="36320">
                  <c:v>1.007080078125E-3</c:v>
                </c:pt>
                <c:pt idx="36321">
                  <c:v>1.007080078125E-3</c:v>
                </c:pt>
                <c:pt idx="36322">
                  <c:v>1.0068416595458984E-3</c:v>
                </c:pt>
                <c:pt idx="36323">
                  <c:v>1.007080078125E-3</c:v>
                </c:pt>
                <c:pt idx="36324">
                  <c:v>1.007080078125E-3</c:v>
                </c:pt>
                <c:pt idx="36325">
                  <c:v>1.0068416595458984E-3</c:v>
                </c:pt>
                <c:pt idx="36326">
                  <c:v>1.007080078125E-3</c:v>
                </c:pt>
                <c:pt idx="36327">
                  <c:v>1.007080078125E-3</c:v>
                </c:pt>
                <c:pt idx="36328">
                  <c:v>1.0068416595458984E-3</c:v>
                </c:pt>
                <c:pt idx="36329">
                  <c:v>1.007080078125E-3</c:v>
                </c:pt>
                <c:pt idx="36330">
                  <c:v>1.0080337524414063E-3</c:v>
                </c:pt>
                <c:pt idx="36331">
                  <c:v>1.007080078125E-3</c:v>
                </c:pt>
                <c:pt idx="36332">
                  <c:v>1.0068416595458984E-3</c:v>
                </c:pt>
                <c:pt idx="36333">
                  <c:v>1.007080078125E-3</c:v>
                </c:pt>
                <c:pt idx="36334">
                  <c:v>1.007080078125E-3</c:v>
                </c:pt>
                <c:pt idx="36335">
                  <c:v>1.0068416595458984E-3</c:v>
                </c:pt>
                <c:pt idx="36336">
                  <c:v>1.007080078125E-3</c:v>
                </c:pt>
                <c:pt idx="36337">
                  <c:v>1.007080078125E-3</c:v>
                </c:pt>
                <c:pt idx="36338">
                  <c:v>1.0068416595458984E-3</c:v>
                </c:pt>
                <c:pt idx="36339">
                  <c:v>1.007080078125E-3</c:v>
                </c:pt>
                <c:pt idx="36340">
                  <c:v>1.007080078125E-3</c:v>
                </c:pt>
                <c:pt idx="36341">
                  <c:v>1.0068416595458984E-3</c:v>
                </c:pt>
                <c:pt idx="36342">
                  <c:v>1.0080337524414063E-3</c:v>
                </c:pt>
                <c:pt idx="36343">
                  <c:v>1.007080078125E-3</c:v>
                </c:pt>
                <c:pt idx="36344">
                  <c:v>1.0068416595458984E-3</c:v>
                </c:pt>
                <c:pt idx="36345">
                  <c:v>1.007080078125E-3</c:v>
                </c:pt>
                <c:pt idx="36346">
                  <c:v>1.007080078125E-3</c:v>
                </c:pt>
                <c:pt idx="36347">
                  <c:v>1.0068416595458984E-3</c:v>
                </c:pt>
                <c:pt idx="36348">
                  <c:v>1.007080078125E-3</c:v>
                </c:pt>
                <c:pt idx="36349">
                  <c:v>1.007080078125E-3</c:v>
                </c:pt>
                <c:pt idx="36350">
                  <c:v>1.0068416595458984E-3</c:v>
                </c:pt>
                <c:pt idx="36351">
                  <c:v>1.007080078125E-3</c:v>
                </c:pt>
                <c:pt idx="36352">
                  <c:v>1.007080078125E-3</c:v>
                </c:pt>
                <c:pt idx="36353">
                  <c:v>1.0068416595458984E-3</c:v>
                </c:pt>
                <c:pt idx="36354">
                  <c:v>1.007080078125E-3</c:v>
                </c:pt>
                <c:pt idx="36355">
                  <c:v>1.0080337524414063E-3</c:v>
                </c:pt>
                <c:pt idx="36356">
                  <c:v>1.007080078125E-3</c:v>
                </c:pt>
                <c:pt idx="36357">
                  <c:v>1.0068416595458984E-3</c:v>
                </c:pt>
                <c:pt idx="36358">
                  <c:v>1.007080078125E-3</c:v>
                </c:pt>
                <c:pt idx="36359">
                  <c:v>1.007080078125E-3</c:v>
                </c:pt>
                <c:pt idx="36360">
                  <c:v>1.0068416595458984E-3</c:v>
                </c:pt>
                <c:pt idx="36361">
                  <c:v>1.007080078125E-3</c:v>
                </c:pt>
                <c:pt idx="36362">
                  <c:v>1.007080078125E-3</c:v>
                </c:pt>
                <c:pt idx="36363">
                  <c:v>1.0068416595458984E-3</c:v>
                </c:pt>
                <c:pt idx="36364">
                  <c:v>1.007080078125E-3</c:v>
                </c:pt>
                <c:pt idx="36365">
                  <c:v>1.007080078125E-3</c:v>
                </c:pt>
                <c:pt idx="36366">
                  <c:v>1.0068416595458984E-3</c:v>
                </c:pt>
                <c:pt idx="36367">
                  <c:v>1.0080337524414063E-3</c:v>
                </c:pt>
                <c:pt idx="36368">
                  <c:v>1.007080078125E-3</c:v>
                </c:pt>
                <c:pt idx="36369">
                  <c:v>1.0068416595458984E-3</c:v>
                </c:pt>
                <c:pt idx="36370">
                  <c:v>1.007080078125E-3</c:v>
                </c:pt>
                <c:pt idx="36371">
                  <c:v>1.007080078125E-3</c:v>
                </c:pt>
                <c:pt idx="36372">
                  <c:v>1.0068416595458984E-3</c:v>
                </c:pt>
                <c:pt idx="36373">
                  <c:v>1.007080078125E-3</c:v>
                </c:pt>
                <c:pt idx="36374">
                  <c:v>1.007080078125E-3</c:v>
                </c:pt>
                <c:pt idx="36375">
                  <c:v>1.0068416595458984E-3</c:v>
                </c:pt>
                <c:pt idx="36376">
                  <c:v>1.007080078125E-3</c:v>
                </c:pt>
                <c:pt idx="36377">
                  <c:v>1.007080078125E-3</c:v>
                </c:pt>
                <c:pt idx="36378">
                  <c:v>1.0068416595458984E-3</c:v>
                </c:pt>
                <c:pt idx="36379">
                  <c:v>1.007080078125E-3</c:v>
                </c:pt>
                <c:pt idx="36380">
                  <c:v>1.0080337524414063E-3</c:v>
                </c:pt>
                <c:pt idx="36381">
                  <c:v>1.007080078125E-3</c:v>
                </c:pt>
                <c:pt idx="36382">
                  <c:v>1.0068416595458984E-3</c:v>
                </c:pt>
                <c:pt idx="36383">
                  <c:v>1.007080078125E-3</c:v>
                </c:pt>
                <c:pt idx="36384">
                  <c:v>1.007080078125E-3</c:v>
                </c:pt>
                <c:pt idx="36385">
                  <c:v>1.0068416595458984E-3</c:v>
                </c:pt>
                <c:pt idx="36386">
                  <c:v>1.007080078125E-3</c:v>
                </c:pt>
                <c:pt idx="36387">
                  <c:v>1.007080078125E-3</c:v>
                </c:pt>
                <c:pt idx="36388">
                  <c:v>1.0068416595458984E-3</c:v>
                </c:pt>
                <c:pt idx="36389">
                  <c:v>1.007080078125E-3</c:v>
                </c:pt>
                <c:pt idx="36390">
                  <c:v>1.007080078125E-3</c:v>
                </c:pt>
                <c:pt idx="36391">
                  <c:v>1.0068416595458984E-3</c:v>
                </c:pt>
                <c:pt idx="36392">
                  <c:v>1.0080337524414063E-3</c:v>
                </c:pt>
                <c:pt idx="36393">
                  <c:v>1.007080078125E-3</c:v>
                </c:pt>
                <c:pt idx="36394">
                  <c:v>1.0068416595458984E-3</c:v>
                </c:pt>
                <c:pt idx="36395">
                  <c:v>1.007080078125E-3</c:v>
                </c:pt>
                <c:pt idx="36396">
                  <c:v>1.007080078125E-3</c:v>
                </c:pt>
                <c:pt idx="36397">
                  <c:v>1.0068416595458984E-3</c:v>
                </c:pt>
                <c:pt idx="36398">
                  <c:v>1.007080078125E-3</c:v>
                </c:pt>
                <c:pt idx="36399">
                  <c:v>1.007080078125E-3</c:v>
                </c:pt>
                <c:pt idx="36400">
                  <c:v>1.0068416595458984E-3</c:v>
                </c:pt>
                <c:pt idx="36401">
                  <c:v>1.007080078125E-3</c:v>
                </c:pt>
                <c:pt idx="36402">
                  <c:v>1.007080078125E-3</c:v>
                </c:pt>
                <c:pt idx="36403">
                  <c:v>1.0068416595458984E-3</c:v>
                </c:pt>
                <c:pt idx="36404">
                  <c:v>1.007080078125E-3</c:v>
                </c:pt>
                <c:pt idx="36405">
                  <c:v>1.0080337524414063E-3</c:v>
                </c:pt>
                <c:pt idx="36406">
                  <c:v>1.007080078125E-3</c:v>
                </c:pt>
                <c:pt idx="36407">
                  <c:v>1.0068416595458984E-3</c:v>
                </c:pt>
                <c:pt idx="36408">
                  <c:v>1.007080078125E-3</c:v>
                </c:pt>
                <c:pt idx="36409">
                  <c:v>1.007080078125E-3</c:v>
                </c:pt>
                <c:pt idx="36410">
                  <c:v>1.0068416595458984E-3</c:v>
                </c:pt>
                <c:pt idx="36411">
                  <c:v>1.007080078125E-3</c:v>
                </c:pt>
                <c:pt idx="36412">
                  <c:v>1.007080078125E-3</c:v>
                </c:pt>
                <c:pt idx="36413">
                  <c:v>1.0068416595458984E-3</c:v>
                </c:pt>
                <c:pt idx="36414">
                  <c:v>1.007080078125E-3</c:v>
                </c:pt>
                <c:pt idx="36415">
                  <c:v>1.007080078125E-3</c:v>
                </c:pt>
                <c:pt idx="36416">
                  <c:v>5.0358772277832031E-3</c:v>
                </c:pt>
                <c:pt idx="36417">
                  <c:v>1.007080078125E-3</c:v>
                </c:pt>
                <c:pt idx="36418">
                  <c:v>1.0068416595458984E-3</c:v>
                </c:pt>
                <c:pt idx="36419">
                  <c:v>1.007080078125E-3</c:v>
                </c:pt>
                <c:pt idx="36420">
                  <c:v>1.007080078125E-3</c:v>
                </c:pt>
                <c:pt idx="36421">
                  <c:v>1.0068416595458984E-3</c:v>
                </c:pt>
                <c:pt idx="36422">
                  <c:v>1.007080078125E-3</c:v>
                </c:pt>
                <c:pt idx="36423">
                  <c:v>1.007080078125E-3</c:v>
                </c:pt>
                <c:pt idx="36424">
                  <c:v>1.0068416595458984E-3</c:v>
                </c:pt>
                <c:pt idx="36425">
                  <c:v>1.007080078125E-3</c:v>
                </c:pt>
                <c:pt idx="36426">
                  <c:v>1.0080337524414063E-3</c:v>
                </c:pt>
                <c:pt idx="36427">
                  <c:v>1.007080078125E-3</c:v>
                </c:pt>
                <c:pt idx="36428">
                  <c:v>1.0068416595458984E-3</c:v>
                </c:pt>
                <c:pt idx="36429">
                  <c:v>1.007080078125E-3</c:v>
                </c:pt>
                <c:pt idx="36430">
                  <c:v>1.007080078125E-3</c:v>
                </c:pt>
                <c:pt idx="36431">
                  <c:v>1.0068416595458984E-3</c:v>
                </c:pt>
                <c:pt idx="36432">
                  <c:v>1.007080078125E-3</c:v>
                </c:pt>
                <c:pt idx="36433">
                  <c:v>1.007080078125E-3</c:v>
                </c:pt>
                <c:pt idx="36434">
                  <c:v>1.0068416595458984E-3</c:v>
                </c:pt>
                <c:pt idx="36435">
                  <c:v>1.007080078125E-3</c:v>
                </c:pt>
                <c:pt idx="36436">
                  <c:v>1.007080078125E-3</c:v>
                </c:pt>
                <c:pt idx="36437">
                  <c:v>1.0068416595458984E-3</c:v>
                </c:pt>
                <c:pt idx="36438">
                  <c:v>1.0080337524414063E-3</c:v>
                </c:pt>
                <c:pt idx="36439">
                  <c:v>1.007080078125E-3</c:v>
                </c:pt>
                <c:pt idx="36440">
                  <c:v>1.0068416595458984E-3</c:v>
                </c:pt>
                <c:pt idx="36441">
                  <c:v>1.007080078125E-3</c:v>
                </c:pt>
                <c:pt idx="36442">
                  <c:v>1.007080078125E-3</c:v>
                </c:pt>
                <c:pt idx="36443">
                  <c:v>1.0068416595458984E-3</c:v>
                </c:pt>
                <c:pt idx="36444">
                  <c:v>1.007080078125E-3</c:v>
                </c:pt>
                <c:pt idx="36445">
                  <c:v>1.007080078125E-3</c:v>
                </c:pt>
                <c:pt idx="36446">
                  <c:v>1.0068416595458984E-3</c:v>
                </c:pt>
                <c:pt idx="36447">
                  <c:v>1.007080078125E-3</c:v>
                </c:pt>
                <c:pt idx="36448">
                  <c:v>1.007080078125E-3</c:v>
                </c:pt>
                <c:pt idx="36449">
                  <c:v>1.0068416595458984E-3</c:v>
                </c:pt>
                <c:pt idx="36450">
                  <c:v>1.007080078125E-3</c:v>
                </c:pt>
                <c:pt idx="36451">
                  <c:v>1.0080337524414063E-3</c:v>
                </c:pt>
                <c:pt idx="36452">
                  <c:v>1.007080078125E-3</c:v>
                </c:pt>
                <c:pt idx="36453">
                  <c:v>1.0068416595458984E-3</c:v>
                </c:pt>
                <c:pt idx="36454">
                  <c:v>1.007080078125E-3</c:v>
                </c:pt>
                <c:pt idx="36455">
                  <c:v>1.007080078125E-3</c:v>
                </c:pt>
                <c:pt idx="36456">
                  <c:v>1.0068416595458984E-3</c:v>
                </c:pt>
                <c:pt idx="36457">
                  <c:v>1.007080078125E-3</c:v>
                </c:pt>
                <c:pt idx="36458">
                  <c:v>1.007080078125E-3</c:v>
                </c:pt>
                <c:pt idx="36459">
                  <c:v>1.0068416595458984E-3</c:v>
                </c:pt>
                <c:pt idx="36460">
                  <c:v>1.007080078125E-3</c:v>
                </c:pt>
                <c:pt idx="36461">
                  <c:v>1.0068416595458984E-3</c:v>
                </c:pt>
                <c:pt idx="36462">
                  <c:v>1.007080078125E-3</c:v>
                </c:pt>
                <c:pt idx="36463">
                  <c:v>1.0080337524414063E-3</c:v>
                </c:pt>
                <c:pt idx="36464">
                  <c:v>1.007080078125E-3</c:v>
                </c:pt>
                <c:pt idx="36465">
                  <c:v>1.0068416595458984E-3</c:v>
                </c:pt>
                <c:pt idx="36466">
                  <c:v>1.007080078125E-3</c:v>
                </c:pt>
                <c:pt idx="36467">
                  <c:v>1.007080078125E-3</c:v>
                </c:pt>
                <c:pt idx="36468">
                  <c:v>1.0068416595458984E-3</c:v>
                </c:pt>
                <c:pt idx="36469">
                  <c:v>1.007080078125E-3</c:v>
                </c:pt>
                <c:pt idx="36470">
                  <c:v>1.007080078125E-3</c:v>
                </c:pt>
                <c:pt idx="36471">
                  <c:v>1.0068416595458984E-3</c:v>
                </c:pt>
                <c:pt idx="36472">
                  <c:v>1.007080078125E-3</c:v>
                </c:pt>
                <c:pt idx="36473">
                  <c:v>1.007080078125E-3</c:v>
                </c:pt>
                <c:pt idx="36474">
                  <c:v>1.0068416595458984E-3</c:v>
                </c:pt>
                <c:pt idx="36475">
                  <c:v>1.007080078125E-3</c:v>
                </c:pt>
                <c:pt idx="36476">
                  <c:v>1.0080337524414063E-3</c:v>
                </c:pt>
                <c:pt idx="36477">
                  <c:v>1.007080078125E-3</c:v>
                </c:pt>
                <c:pt idx="36478">
                  <c:v>1.0068416595458984E-3</c:v>
                </c:pt>
                <c:pt idx="36479">
                  <c:v>1.007080078125E-3</c:v>
                </c:pt>
                <c:pt idx="36480">
                  <c:v>1.007080078125E-3</c:v>
                </c:pt>
                <c:pt idx="36481">
                  <c:v>1.0068416595458984E-3</c:v>
                </c:pt>
                <c:pt idx="36482">
                  <c:v>1.007080078125E-3</c:v>
                </c:pt>
                <c:pt idx="36483">
                  <c:v>1.0068416595458984E-3</c:v>
                </c:pt>
                <c:pt idx="36484">
                  <c:v>1.007080078125E-3</c:v>
                </c:pt>
                <c:pt idx="36485">
                  <c:v>1.007080078125E-3</c:v>
                </c:pt>
                <c:pt idx="36486">
                  <c:v>1.0068416595458984E-3</c:v>
                </c:pt>
                <c:pt idx="36487">
                  <c:v>1.007080078125E-3</c:v>
                </c:pt>
                <c:pt idx="36488">
                  <c:v>1.0080337524414063E-3</c:v>
                </c:pt>
                <c:pt idx="36489">
                  <c:v>1.007080078125E-3</c:v>
                </c:pt>
                <c:pt idx="36490">
                  <c:v>1.0068416595458984E-3</c:v>
                </c:pt>
                <c:pt idx="36491">
                  <c:v>1.007080078125E-3</c:v>
                </c:pt>
                <c:pt idx="36492">
                  <c:v>1.007080078125E-3</c:v>
                </c:pt>
                <c:pt idx="36493">
                  <c:v>1.0068416595458984E-3</c:v>
                </c:pt>
                <c:pt idx="36494">
                  <c:v>1.007080078125E-3</c:v>
                </c:pt>
                <c:pt idx="36495">
                  <c:v>1.007080078125E-3</c:v>
                </c:pt>
                <c:pt idx="36496">
                  <c:v>1.0068416595458984E-3</c:v>
                </c:pt>
                <c:pt idx="36497">
                  <c:v>1.007080078125E-3</c:v>
                </c:pt>
                <c:pt idx="36498">
                  <c:v>1.007080078125E-3</c:v>
                </c:pt>
                <c:pt idx="36499">
                  <c:v>1.0068416595458984E-3</c:v>
                </c:pt>
                <c:pt idx="36500">
                  <c:v>2.0151138305664063E-3</c:v>
                </c:pt>
                <c:pt idx="36501">
                  <c:v>1.007080078125E-3</c:v>
                </c:pt>
                <c:pt idx="36502">
                  <c:v>1.0068416595458984E-3</c:v>
                </c:pt>
                <c:pt idx="36503">
                  <c:v>1.007080078125E-3</c:v>
                </c:pt>
                <c:pt idx="36504">
                  <c:v>1.0068416595458984E-3</c:v>
                </c:pt>
                <c:pt idx="36505">
                  <c:v>1.007080078125E-3</c:v>
                </c:pt>
                <c:pt idx="36506">
                  <c:v>1.007080078125E-3</c:v>
                </c:pt>
                <c:pt idx="36507">
                  <c:v>1.0068416595458984E-3</c:v>
                </c:pt>
                <c:pt idx="36508">
                  <c:v>1.007080078125E-3</c:v>
                </c:pt>
                <c:pt idx="36509">
                  <c:v>1.007080078125E-3</c:v>
                </c:pt>
                <c:pt idx="36510">
                  <c:v>4.833984375E-2</c:v>
                </c:pt>
                <c:pt idx="36511">
                  <c:v>1.007080078125E-3</c:v>
                </c:pt>
                <c:pt idx="36512">
                  <c:v>1.007080078125E-3</c:v>
                </c:pt>
                <c:pt idx="36513">
                  <c:v>1.0068416595458984E-3</c:v>
                </c:pt>
                <c:pt idx="36514">
                  <c:v>1.007080078125E-3</c:v>
                </c:pt>
                <c:pt idx="36515">
                  <c:v>1.0080337524414063E-3</c:v>
                </c:pt>
                <c:pt idx="36516">
                  <c:v>1.007080078125E-3</c:v>
                </c:pt>
                <c:pt idx="36517">
                  <c:v>1.0068416595458984E-3</c:v>
                </c:pt>
                <c:pt idx="36518">
                  <c:v>1.007080078125E-3</c:v>
                </c:pt>
                <c:pt idx="36519">
                  <c:v>1.007080078125E-3</c:v>
                </c:pt>
                <c:pt idx="36520">
                  <c:v>4.0278434753417969E-3</c:v>
                </c:pt>
                <c:pt idx="36521">
                  <c:v>1.007080078125E-3</c:v>
                </c:pt>
                <c:pt idx="36522">
                  <c:v>1.007080078125E-3</c:v>
                </c:pt>
                <c:pt idx="36523">
                  <c:v>1.0068416595458984E-3</c:v>
                </c:pt>
                <c:pt idx="36524">
                  <c:v>1.007080078125E-3</c:v>
                </c:pt>
                <c:pt idx="36525">
                  <c:v>1.0080337524414063E-3</c:v>
                </c:pt>
                <c:pt idx="36526">
                  <c:v>1.0068416595458984E-3</c:v>
                </c:pt>
                <c:pt idx="36527">
                  <c:v>1.007080078125E-3</c:v>
                </c:pt>
                <c:pt idx="36528">
                  <c:v>1.007080078125E-3</c:v>
                </c:pt>
                <c:pt idx="36529">
                  <c:v>1.0068416595458984E-3</c:v>
                </c:pt>
                <c:pt idx="36530">
                  <c:v>1.007080078125E-3</c:v>
                </c:pt>
                <c:pt idx="36531">
                  <c:v>1.007080078125E-3</c:v>
                </c:pt>
                <c:pt idx="36532">
                  <c:v>1.0068416595458984E-3</c:v>
                </c:pt>
                <c:pt idx="36533">
                  <c:v>1.007080078125E-3</c:v>
                </c:pt>
                <c:pt idx="36534">
                  <c:v>1.007080078125E-3</c:v>
                </c:pt>
                <c:pt idx="36535">
                  <c:v>1.0068416595458984E-3</c:v>
                </c:pt>
                <c:pt idx="36536">
                  <c:v>1.007080078125E-3</c:v>
                </c:pt>
                <c:pt idx="36537">
                  <c:v>1.0080337524414063E-3</c:v>
                </c:pt>
                <c:pt idx="36538">
                  <c:v>1.007080078125E-3</c:v>
                </c:pt>
                <c:pt idx="36539">
                  <c:v>1.0068416595458984E-3</c:v>
                </c:pt>
                <c:pt idx="36540">
                  <c:v>1.007080078125E-3</c:v>
                </c:pt>
                <c:pt idx="36541">
                  <c:v>1.007080078125E-3</c:v>
                </c:pt>
                <c:pt idx="36542">
                  <c:v>1.0068416595458984E-3</c:v>
                </c:pt>
                <c:pt idx="36543">
                  <c:v>1.007080078125E-3</c:v>
                </c:pt>
                <c:pt idx="36544">
                  <c:v>1.007080078125E-3</c:v>
                </c:pt>
                <c:pt idx="36545">
                  <c:v>1.0068416595458984E-3</c:v>
                </c:pt>
                <c:pt idx="36546">
                  <c:v>1.007080078125E-3</c:v>
                </c:pt>
                <c:pt idx="36547">
                  <c:v>1.007080078125E-3</c:v>
                </c:pt>
                <c:pt idx="36548">
                  <c:v>1.0068416595458984E-3</c:v>
                </c:pt>
                <c:pt idx="36549">
                  <c:v>1.007080078125E-3</c:v>
                </c:pt>
                <c:pt idx="36550">
                  <c:v>1.0080337524414063E-3</c:v>
                </c:pt>
                <c:pt idx="36551">
                  <c:v>1.0068416595458984E-3</c:v>
                </c:pt>
                <c:pt idx="36552">
                  <c:v>1.007080078125E-3</c:v>
                </c:pt>
                <c:pt idx="36553">
                  <c:v>1.007080078125E-3</c:v>
                </c:pt>
                <c:pt idx="36554">
                  <c:v>1.0068416595458984E-3</c:v>
                </c:pt>
                <c:pt idx="36555">
                  <c:v>1.007080078125E-3</c:v>
                </c:pt>
                <c:pt idx="36556">
                  <c:v>1.007080078125E-3</c:v>
                </c:pt>
                <c:pt idx="36557">
                  <c:v>1.0068416595458984E-3</c:v>
                </c:pt>
                <c:pt idx="36558">
                  <c:v>1.007080078125E-3</c:v>
                </c:pt>
                <c:pt idx="36559">
                  <c:v>1.007080078125E-3</c:v>
                </c:pt>
                <c:pt idx="36560">
                  <c:v>1.0068416595458984E-3</c:v>
                </c:pt>
                <c:pt idx="36561">
                  <c:v>1.007080078125E-3</c:v>
                </c:pt>
                <c:pt idx="36562">
                  <c:v>1.0080337524414063E-3</c:v>
                </c:pt>
                <c:pt idx="36563">
                  <c:v>1.007080078125E-3</c:v>
                </c:pt>
                <c:pt idx="36564">
                  <c:v>1.0068416595458984E-3</c:v>
                </c:pt>
                <c:pt idx="36565">
                  <c:v>1.007080078125E-3</c:v>
                </c:pt>
                <c:pt idx="36566">
                  <c:v>1.007080078125E-3</c:v>
                </c:pt>
                <c:pt idx="36567">
                  <c:v>1.0068416595458984E-3</c:v>
                </c:pt>
                <c:pt idx="36568">
                  <c:v>1.007080078125E-3</c:v>
                </c:pt>
                <c:pt idx="36569">
                  <c:v>1.007080078125E-3</c:v>
                </c:pt>
                <c:pt idx="36570">
                  <c:v>1.0068416595458984E-3</c:v>
                </c:pt>
                <c:pt idx="36571">
                  <c:v>1.007080078125E-3</c:v>
                </c:pt>
                <c:pt idx="36572">
                  <c:v>1.007080078125E-3</c:v>
                </c:pt>
                <c:pt idx="36573">
                  <c:v>1.0068416595458984E-3</c:v>
                </c:pt>
                <c:pt idx="36574">
                  <c:v>1.007080078125E-3</c:v>
                </c:pt>
                <c:pt idx="36575">
                  <c:v>1.0080337524414063E-3</c:v>
                </c:pt>
                <c:pt idx="36576">
                  <c:v>1.0068416595458984E-3</c:v>
                </c:pt>
                <c:pt idx="36577">
                  <c:v>1.007080078125E-3</c:v>
                </c:pt>
                <c:pt idx="36578">
                  <c:v>1.007080078125E-3</c:v>
                </c:pt>
                <c:pt idx="36579">
                  <c:v>1.0068416595458984E-3</c:v>
                </c:pt>
                <c:pt idx="36580">
                  <c:v>1.007080078125E-3</c:v>
                </c:pt>
                <c:pt idx="36581">
                  <c:v>1.007080078125E-3</c:v>
                </c:pt>
                <c:pt idx="36582">
                  <c:v>1.0068416595458984E-3</c:v>
                </c:pt>
                <c:pt idx="36583">
                  <c:v>1.007080078125E-3</c:v>
                </c:pt>
                <c:pt idx="36584">
                  <c:v>1.007080078125E-3</c:v>
                </c:pt>
                <c:pt idx="36585">
                  <c:v>1.0068416595458984E-3</c:v>
                </c:pt>
                <c:pt idx="36586">
                  <c:v>1.007080078125E-3</c:v>
                </c:pt>
                <c:pt idx="36587">
                  <c:v>1.0080337524414063E-3</c:v>
                </c:pt>
                <c:pt idx="36588">
                  <c:v>1.007080078125E-3</c:v>
                </c:pt>
                <c:pt idx="36589">
                  <c:v>1.0068416595458984E-3</c:v>
                </c:pt>
                <c:pt idx="36590">
                  <c:v>1.007080078125E-3</c:v>
                </c:pt>
                <c:pt idx="36591">
                  <c:v>1.007080078125E-3</c:v>
                </c:pt>
                <c:pt idx="36592">
                  <c:v>1.0068416595458984E-3</c:v>
                </c:pt>
                <c:pt idx="36593">
                  <c:v>1.007080078125E-3</c:v>
                </c:pt>
                <c:pt idx="36594">
                  <c:v>1.007080078125E-3</c:v>
                </c:pt>
                <c:pt idx="36595">
                  <c:v>1.0068416595458984E-3</c:v>
                </c:pt>
                <c:pt idx="36596">
                  <c:v>1.007080078125E-3</c:v>
                </c:pt>
                <c:pt idx="36597">
                  <c:v>1.007080078125E-3</c:v>
                </c:pt>
                <c:pt idx="36598">
                  <c:v>1.0068416595458984E-3</c:v>
                </c:pt>
                <c:pt idx="36599">
                  <c:v>1.007080078125E-3</c:v>
                </c:pt>
                <c:pt idx="36600">
                  <c:v>1.0080337524414063E-3</c:v>
                </c:pt>
                <c:pt idx="36601">
                  <c:v>1.0068416595458984E-3</c:v>
                </c:pt>
                <c:pt idx="36602">
                  <c:v>1.007080078125E-3</c:v>
                </c:pt>
                <c:pt idx="36603">
                  <c:v>1.007080078125E-3</c:v>
                </c:pt>
                <c:pt idx="36604">
                  <c:v>1.0068416595458984E-3</c:v>
                </c:pt>
                <c:pt idx="36605">
                  <c:v>1.007080078125E-3</c:v>
                </c:pt>
                <c:pt idx="36606">
                  <c:v>1.007080078125E-3</c:v>
                </c:pt>
                <c:pt idx="36607">
                  <c:v>1.0068416595458984E-3</c:v>
                </c:pt>
                <c:pt idx="36608">
                  <c:v>1.007080078125E-3</c:v>
                </c:pt>
                <c:pt idx="36609">
                  <c:v>1.007080078125E-3</c:v>
                </c:pt>
                <c:pt idx="36610">
                  <c:v>1.0068416595458984E-3</c:v>
                </c:pt>
                <c:pt idx="36611">
                  <c:v>1.007080078125E-3</c:v>
                </c:pt>
                <c:pt idx="36612">
                  <c:v>1.0080337524414063E-3</c:v>
                </c:pt>
                <c:pt idx="36613">
                  <c:v>1.007080078125E-3</c:v>
                </c:pt>
                <c:pt idx="36614">
                  <c:v>1.0068416595458984E-3</c:v>
                </c:pt>
                <c:pt idx="36615">
                  <c:v>1.007080078125E-3</c:v>
                </c:pt>
                <c:pt idx="36616">
                  <c:v>1.007080078125E-3</c:v>
                </c:pt>
                <c:pt idx="36617">
                  <c:v>1.0068416595458984E-3</c:v>
                </c:pt>
                <c:pt idx="36618">
                  <c:v>1.007080078125E-3</c:v>
                </c:pt>
                <c:pt idx="36619">
                  <c:v>1.007080078125E-3</c:v>
                </c:pt>
                <c:pt idx="36620">
                  <c:v>1.0068416595458984E-3</c:v>
                </c:pt>
                <c:pt idx="36621">
                  <c:v>1.007080078125E-3</c:v>
                </c:pt>
                <c:pt idx="36622">
                  <c:v>1.007080078125E-3</c:v>
                </c:pt>
                <c:pt idx="36623">
                  <c:v>1.0068416595458984E-3</c:v>
                </c:pt>
                <c:pt idx="36624">
                  <c:v>1.007080078125E-3</c:v>
                </c:pt>
                <c:pt idx="36625">
                  <c:v>1.0080337524414063E-3</c:v>
                </c:pt>
                <c:pt idx="36626">
                  <c:v>1.0068416595458984E-3</c:v>
                </c:pt>
                <c:pt idx="36627">
                  <c:v>1.007080078125E-3</c:v>
                </c:pt>
                <c:pt idx="36628">
                  <c:v>1.007080078125E-3</c:v>
                </c:pt>
                <c:pt idx="36629">
                  <c:v>1.0068416595458984E-3</c:v>
                </c:pt>
                <c:pt idx="36630">
                  <c:v>1.007080078125E-3</c:v>
                </c:pt>
                <c:pt idx="36631">
                  <c:v>1.007080078125E-3</c:v>
                </c:pt>
                <c:pt idx="36632">
                  <c:v>1.0068416595458984E-3</c:v>
                </c:pt>
                <c:pt idx="36633">
                  <c:v>1.007080078125E-3</c:v>
                </c:pt>
                <c:pt idx="36634">
                  <c:v>1.007080078125E-3</c:v>
                </c:pt>
                <c:pt idx="36635">
                  <c:v>1.0068416595458984E-3</c:v>
                </c:pt>
                <c:pt idx="36636">
                  <c:v>1.007080078125E-3</c:v>
                </c:pt>
                <c:pt idx="36637">
                  <c:v>1.0080337524414063E-3</c:v>
                </c:pt>
                <c:pt idx="36638">
                  <c:v>1.007080078125E-3</c:v>
                </c:pt>
                <c:pt idx="36639">
                  <c:v>1.0068416595458984E-3</c:v>
                </c:pt>
                <c:pt idx="36640">
                  <c:v>1.007080078125E-3</c:v>
                </c:pt>
                <c:pt idx="36641">
                  <c:v>1.007080078125E-3</c:v>
                </c:pt>
                <c:pt idx="36642">
                  <c:v>1.0068416595458984E-3</c:v>
                </c:pt>
                <c:pt idx="36643">
                  <c:v>1.007080078125E-3</c:v>
                </c:pt>
                <c:pt idx="36644">
                  <c:v>1.007080078125E-3</c:v>
                </c:pt>
                <c:pt idx="36645">
                  <c:v>1.0068416595458984E-3</c:v>
                </c:pt>
                <c:pt idx="36646">
                  <c:v>1.007080078125E-3</c:v>
                </c:pt>
                <c:pt idx="36647">
                  <c:v>1.007080078125E-3</c:v>
                </c:pt>
                <c:pt idx="36648">
                  <c:v>1.0068416595458984E-3</c:v>
                </c:pt>
                <c:pt idx="36649">
                  <c:v>1.007080078125E-3</c:v>
                </c:pt>
                <c:pt idx="36650">
                  <c:v>1.0080337524414063E-3</c:v>
                </c:pt>
                <c:pt idx="36651">
                  <c:v>1.0068416595458984E-3</c:v>
                </c:pt>
                <c:pt idx="36652">
                  <c:v>1.007080078125E-3</c:v>
                </c:pt>
                <c:pt idx="36653">
                  <c:v>1.007080078125E-3</c:v>
                </c:pt>
                <c:pt idx="36654">
                  <c:v>1.0068416595458984E-3</c:v>
                </c:pt>
                <c:pt idx="36655">
                  <c:v>1.007080078125E-3</c:v>
                </c:pt>
                <c:pt idx="36656">
                  <c:v>1.007080078125E-3</c:v>
                </c:pt>
                <c:pt idx="36657">
                  <c:v>1.0068416595458984E-3</c:v>
                </c:pt>
                <c:pt idx="36658">
                  <c:v>1.007080078125E-3</c:v>
                </c:pt>
                <c:pt idx="36659">
                  <c:v>1.007080078125E-3</c:v>
                </c:pt>
                <c:pt idx="36660">
                  <c:v>1.0068416595458984E-3</c:v>
                </c:pt>
                <c:pt idx="36661">
                  <c:v>1.007080078125E-3</c:v>
                </c:pt>
                <c:pt idx="36662">
                  <c:v>1.0080337524414063E-3</c:v>
                </c:pt>
                <c:pt idx="36663">
                  <c:v>1.007080078125E-3</c:v>
                </c:pt>
                <c:pt idx="36664">
                  <c:v>1.0068416595458984E-3</c:v>
                </c:pt>
                <c:pt idx="36665">
                  <c:v>1.007080078125E-3</c:v>
                </c:pt>
                <c:pt idx="36666">
                  <c:v>1.007080078125E-3</c:v>
                </c:pt>
                <c:pt idx="36667">
                  <c:v>1.0068416595458984E-3</c:v>
                </c:pt>
                <c:pt idx="36668">
                  <c:v>1.007080078125E-3</c:v>
                </c:pt>
                <c:pt idx="36669">
                  <c:v>1.007080078125E-3</c:v>
                </c:pt>
                <c:pt idx="36670">
                  <c:v>1.0068416595458984E-3</c:v>
                </c:pt>
                <c:pt idx="36671">
                  <c:v>1.007080078125E-3</c:v>
                </c:pt>
                <c:pt idx="36672">
                  <c:v>1.007080078125E-3</c:v>
                </c:pt>
                <c:pt idx="36673">
                  <c:v>1.0068416595458984E-3</c:v>
                </c:pt>
                <c:pt idx="36674">
                  <c:v>1.007080078125E-3</c:v>
                </c:pt>
                <c:pt idx="36675">
                  <c:v>1.0080337524414063E-3</c:v>
                </c:pt>
                <c:pt idx="36676">
                  <c:v>1.0068416595458984E-3</c:v>
                </c:pt>
                <c:pt idx="36677">
                  <c:v>1.007080078125E-3</c:v>
                </c:pt>
                <c:pt idx="36678">
                  <c:v>1.007080078125E-3</c:v>
                </c:pt>
                <c:pt idx="36679">
                  <c:v>1.0068416595458984E-3</c:v>
                </c:pt>
                <c:pt idx="36680">
                  <c:v>1.007080078125E-3</c:v>
                </c:pt>
                <c:pt idx="36681">
                  <c:v>1.007080078125E-3</c:v>
                </c:pt>
                <c:pt idx="36682">
                  <c:v>1.0068416595458984E-3</c:v>
                </c:pt>
                <c:pt idx="36683">
                  <c:v>1.007080078125E-3</c:v>
                </c:pt>
                <c:pt idx="36684">
                  <c:v>1.007080078125E-3</c:v>
                </c:pt>
                <c:pt idx="36685">
                  <c:v>1.0068416595458984E-3</c:v>
                </c:pt>
                <c:pt idx="36686">
                  <c:v>1.007080078125E-3</c:v>
                </c:pt>
                <c:pt idx="36687">
                  <c:v>1.0080337524414063E-3</c:v>
                </c:pt>
                <c:pt idx="36688">
                  <c:v>1.007080078125E-3</c:v>
                </c:pt>
                <c:pt idx="36689">
                  <c:v>1.0068416595458984E-3</c:v>
                </c:pt>
                <c:pt idx="36690">
                  <c:v>1.007080078125E-3</c:v>
                </c:pt>
                <c:pt idx="36691">
                  <c:v>1.007080078125E-3</c:v>
                </c:pt>
                <c:pt idx="36692">
                  <c:v>1.0068416595458984E-3</c:v>
                </c:pt>
                <c:pt idx="36693">
                  <c:v>1.007080078125E-3</c:v>
                </c:pt>
                <c:pt idx="36694">
                  <c:v>1.007080078125E-3</c:v>
                </c:pt>
                <c:pt idx="36695">
                  <c:v>1.0068416595458984E-3</c:v>
                </c:pt>
                <c:pt idx="36696">
                  <c:v>1.007080078125E-3</c:v>
                </c:pt>
                <c:pt idx="36697">
                  <c:v>1.007080078125E-3</c:v>
                </c:pt>
                <c:pt idx="36698">
                  <c:v>1.0068416595458984E-3</c:v>
                </c:pt>
                <c:pt idx="36699">
                  <c:v>1.0080337524414063E-3</c:v>
                </c:pt>
                <c:pt idx="36700">
                  <c:v>1.007080078125E-3</c:v>
                </c:pt>
                <c:pt idx="36701">
                  <c:v>1.0068416595458984E-3</c:v>
                </c:pt>
                <c:pt idx="36702">
                  <c:v>1.007080078125E-3</c:v>
                </c:pt>
                <c:pt idx="36703">
                  <c:v>1.007080078125E-3</c:v>
                </c:pt>
                <c:pt idx="36704">
                  <c:v>1.0068416595458984E-3</c:v>
                </c:pt>
                <c:pt idx="36705">
                  <c:v>1.007080078125E-3</c:v>
                </c:pt>
                <c:pt idx="36706">
                  <c:v>1.007080078125E-3</c:v>
                </c:pt>
                <c:pt idx="36707">
                  <c:v>1.0068416595458984E-3</c:v>
                </c:pt>
                <c:pt idx="36708">
                  <c:v>1.007080078125E-3</c:v>
                </c:pt>
                <c:pt idx="36709">
                  <c:v>1.007080078125E-3</c:v>
                </c:pt>
                <c:pt idx="36710">
                  <c:v>1.0068416595458984E-3</c:v>
                </c:pt>
                <c:pt idx="36711">
                  <c:v>1.007080078125E-3</c:v>
                </c:pt>
                <c:pt idx="36712">
                  <c:v>1.0080337524414063E-3</c:v>
                </c:pt>
                <c:pt idx="36713">
                  <c:v>1.007080078125E-3</c:v>
                </c:pt>
                <c:pt idx="36714">
                  <c:v>1.0068416595458984E-3</c:v>
                </c:pt>
                <c:pt idx="36715">
                  <c:v>1.007080078125E-3</c:v>
                </c:pt>
                <c:pt idx="36716">
                  <c:v>1.007080078125E-3</c:v>
                </c:pt>
                <c:pt idx="36717">
                  <c:v>1.0068416595458984E-3</c:v>
                </c:pt>
                <c:pt idx="36718">
                  <c:v>1.007080078125E-3</c:v>
                </c:pt>
                <c:pt idx="36719">
                  <c:v>1.007080078125E-3</c:v>
                </c:pt>
                <c:pt idx="36720">
                  <c:v>1.0068416595458984E-3</c:v>
                </c:pt>
                <c:pt idx="36721">
                  <c:v>1.007080078125E-3</c:v>
                </c:pt>
                <c:pt idx="36722">
                  <c:v>1.007080078125E-3</c:v>
                </c:pt>
                <c:pt idx="36723">
                  <c:v>1.0068416595458984E-3</c:v>
                </c:pt>
                <c:pt idx="36724">
                  <c:v>1.0080337524414063E-3</c:v>
                </c:pt>
                <c:pt idx="36725">
                  <c:v>1.007080078125E-3</c:v>
                </c:pt>
                <c:pt idx="36726">
                  <c:v>1.0068416595458984E-3</c:v>
                </c:pt>
                <c:pt idx="36727">
                  <c:v>1.007080078125E-3</c:v>
                </c:pt>
                <c:pt idx="36728">
                  <c:v>1.007080078125E-3</c:v>
                </c:pt>
                <c:pt idx="36729">
                  <c:v>1.0068416595458984E-3</c:v>
                </c:pt>
                <c:pt idx="36730">
                  <c:v>1.007080078125E-3</c:v>
                </c:pt>
                <c:pt idx="36731">
                  <c:v>1.007080078125E-3</c:v>
                </c:pt>
                <c:pt idx="36732">
                  <c:v>1.0068416595458984E-3</c:v>
                </c:pt>
                <c:pt idx="36733">
                  <c:v>1.007080078125E-3</c:v>
                </c:pt>
                <c:pt idx="36734">
                  <c:v>1.007080078125E-3</c:v>
                </c:pt>
                <c:pt idx="36735">
                  <c:v>1.0068416595458984E-3</c:v>
                </c:pt>
                <c:pt idx="36736">
                  <c:v>1.007080078125E-3</c:v>
                </c:pt>
                <c:pt idx="36737">
                  <c:v>1.0080337524414063E-3</c:v>
                </c:pt>
                <c:pt idx="36738">
                  <c:v>1.007080078125E-3</c:v>
                </c:pt>
                <c:pt idx="36739">
                  <c:v>1.0068416595458984E-3</c:v>
                </c:pt>
                <c:pt idx="36740">
                  <c:v>1.007080078125E-3</c:v>
                </c:pt>
                <c:pt idx="36741">
                  <c:v>1.007080078125E-3</c:v>
                </c:pt>
                <c:pt idx="36742">
                  <c:v>1.0068416595458984E-3</c:v>
                </c:pt>
                <c:pt idx="36743">
                  <c:v>1.007080078125E-3</c:v>
                </c:pt>
                <c:pt idx="36744">
                  <c:v>1.007080078125E-3</c:v>
                </c:pt>
                <c:pt idx="36745">
                  <c:v>1.0068416595458984E-3</c:v>
                </c:pt>
                <c:pt idx="36746">
                  <c:v>1.007080078125E-3</c:v>
                </c:pt>
                <c:pt idx="36747">
                  <c:v>1.007080078125E-3</c:v>
                </c:pt>
                <c:pt idx="36748">
                  <c:v>1.0068416595458984E-3</c:v>
                </c:pt>
                <c:pt idx="36749">
                  <c:v>1.0080337524414063E-3</c:v>
                </c:pt>
                <c:pt idx="36750">
                  <c:v>1.007080078125E-3</c:v>
                </c:pt>
                <c:pt idx="36751">
                  <c:v>1.0068416595458984E-3</c:v>
                </c:pt>
                <c:pt idx="36752">
                  <c:v>1.007080078125E-3</c:v>
                </c:pt>
                <c:pt idx="36753">
                  <c:v>1.007080078125E-3</c:v>
                </c:pt>
                <c:pt idx="36754">
                  <c:v>1.0068416595458984E-3</c:v>
                </c:pt>
                <c:pt idx="36755">
                  <c:v>1.007080078125E-3</c:v>
                </c:pt>
                <c:pt idx="36756">
                  <c:v>1.007080078125E-3</c:v>
                </c:pt>
                <c:pt idx="36757">
                  <c:v>1.0068416595458984E-3</c:v>
                </c:pt>
                <c:pt idx="36758">
                  <c:v>1.007080078125E-3</c:v>
                </c:pt>
                <c:pt idx="36759">
                  <c:v>1.007080078125E-3</c:v>
                </c:pt>
                <c:pt idx="36760">
                  <c:v>1.0068416595458984E-3</c:v>
                </c:pt>
                <c:pt idx="36761">
                  <c:v>1.007080078125E-3</c:v>
                </c:pt>
                <c:pt idx="36762">
                  <c:v>1.0080337524414063E-3</c:v>
                </c:pt>
                <c:pt idx="36763">
                  <c:v>1.007080078125E-3</c:v>
                </c:pt>
                <c:pt idx="36764">
                  <c:v>1.0068416595458984E-3</c:v>
                </c:pt>
                <c:pt idx="36765">
                  <c:v>1.007080078125E-3</c:v>
                </c:pt>
                <c:pt idx="36766">
                  <c:v>1.007080078125E-3</c:v>
                </c:pt>
                <c:pt idx="36767">
                  <c:v>1.0068416595458984E-3</c:v>
                </c:pt>
                <c:pt idx="36768">
                  <c:v>1.007080078125E-3</c:v>
                </c:pt>
                <c:pt idx="36769">
                  <c:v>1.007080078125E-3</c:v>
                </c:pt>
                <c:pt idx="36770">
                  <c:v>1.0068416595458984E-3</c:v>
                </c:pt>
                <c:pt idx="36771">
                  <c:v>1.007080078125E-3</c:v>
                </c:pt>
                <c:pt idx="36772">
                  <c:v>1.007080078125E-3</c:v>
                </c:pt>
                <c:pt idx="36773">
                  <c:v>1.0068416595458984E-3</c:v>
                </c:pt>
                <c:pt idx="36774">
                  <c:v>1.0080337524414063E-3</c:v>
                </c:pt>
                <c:pt idx="36775">
                  <c:v>1.007080078125E-3</c:v>
                </c:pt>
                <c:pt idx="36776">
                  <c:v>1.0068416595458984E-3</c:v>
                </c:pt>
                <c:pt idx="36777">
                  <c:v>1.007080078125E-3</c:v>
                </c:pt>
                <c:pt idx="36778">
                  <c:v>1.007080078125E-3</c:v>
                </c:pt>
                <c:pt idx="36779">
                  <c:v>1.0068416595458984E-3</c:v>
                </c:pt>
                <c:pt idx="36780">
                  <c:v>1.007080078125E-3</c:v>
                </c:pt>
                <c:pt idx="36781">
                  <c:v>1.007080078125E-3</c:v>
                </c:pt>
                <c:pt idx="36782">
                  <c:v>1.0068416595458984E-3</c:v>
                </c:pt>
                <c:pt idx="36783">
                  <c:v>1.007080078125E-3</c:v>
                </c:pt>
                <c:pt idx="36784">
                  <c:v>1.007080078125E-3</c:v>
                </c:pt>
                <c:pt idx="36785">
                  <c:v>1.0068416595458984E-3</c:v>
                </c:pt>
                <c:pt idx="36786">
                  <c:v>1.007080078125E-3</c:v>
                </c:pt>
                <c:pt idx="36787">
                  <c:v>1.0080337524414063E-3</c:v>
                </c:pt>
                <c:pt idx="36788">
                  <c:v>1.007080078125E-3</c:v>
                </c:pt>
                <c:pt idx="36789">
                  <c:v>1.0068416595458984E-3</c:v>
                </c:pt>
                <c:pt idx="36790">
                  <c:v>1.007080078125E-3</c:v>
                </c:pt>
                <c:pt idx="36791">
                  <c:v>1.007080078125E-3</c:v>
                </c:pt>
                <c:pt idx="36792">
                  <c:v>1.0068416595458984E-3</c:v>
                </c:pt>
                <c:pt idx="36793">
                  <c:v>1.007080078125E-3</c:v>
                </c:pt>
                <c:pt idx="36794">
                  <c:v>1.007080078125E-3</c:v>
                </c:pt>
                <c:pt idx="36795">
                  <c:v>1.0068416595458984E-3</c:v>
                </c:pt>
                <c:pt idx="36796">
                  <c:v>1.007080078125E-3</c:v>
                </c:pt>
                <c:pt idx="36797">
                  <c:v>1.007080078125E-3</c:v>
                </c:pt>
                <c:pt idx="36798">
                  <c:v>1.0068416595458984E-3</c:v>
                </c:pt>
                <c:pt idx="36799">
                  <c:v>1.0080337524414063E-3</c:v>
                </c:pt>
                <c:pt idx="36800">
                  <c:v>1.007080078125E-3</c:v>
                </c:pt>
                <c:pt idx="36801">
                  <c:v>1.0068416595458984E-3</c:v>
                </c:pt>
                <c:pt idx="36802">
                  <c:v>1.007080078125E-3</c:v>
                </c:pt>
                <c:pt idx="36803">
                  <c:v>1.007080078125E-3</c:v>
                </c:pt>
                <c:pt idx="36804">
                  <c:v>1.0068416595458984E-3</c:v>
                </c:pt>
                <c:pt idx="36805">
                  <c:v>1.007080078125E-3</c:v>
                </c:pt>
                <c:pt idx="36806">
                  <c:v>1.007080078125E-3</c:v>
                </c:pt>
                <c:pt idx="36807">
                  <c:v>1.0068416595458984E-3</c:v>
                </c:pt>
                <c:pt idx="36808">
                  <c:v>1.007080078125E-3</c:v>
                </c:pt>
                <c:pt idx="36809">
                  <c:v>1.007080078125E-3</c:v>
                </c:pt>
                <c:pt idx="36810">
                  <c:v>1.0068416595458984E-3</c:v>
                </c:pt>
                <c:pt idx="36811">
                  <c:v>1.007080078125E-3</c:v>
                </c:pt>
                <c:pt idx="36812">
                  <c:v>1.0080337524414063E-3</c:v>
                </c:pt>
                <c:pt idx="36813">
                  <c:v>1.007080078125E-3</c:v>
                </c:pt>
                <c:pt idx="36814">
                  <c:v>1.0068416595458984E-3</c:v>
                </c:pt>
                <c:pt idx="36815">
                  <c:v>1.007080078125E-3</c:v>
                </c:pt>
                <c:pt idx="36816">
                  <c:v>1.007080078125E-3</c:v>
                </c:pt>
                <c:pt idx="36817">
                  <c:v>1.0068416595458984E-3</c:v>
                </c:pt>
                <c:pt idx="36818">
                  <c:v>1.007080078125E-3</c:v>
                </c:pt>
                <c:pt idx="36819">
                  <c:v>1.007080078125E-3</c:v>
                </c:pt>
                <c:pt idx="36820">
                  <c:v>1.0068416595458984E-3</c:v>
                </c:pt>
                <c:pt idx="36821">
                  <c:v>1.007080078125E-3</c:v>
                </c:pt>
                <c:pt idx="36822">
                  <c:v>1.007080078125E-3</c:v>
                </c:pt>
                <c:pt idx="36823">
                  <c:v>1.0068416595458984E-3</c:v>
                </c:pt>
                <c:pt idx="36824">
                  <c:v>1.0080337524414063E-3</c:v>
                </c:pt>
                <c:pt idx="36825">
                  <c:v>1.007080078125E-3</c:v>
                </c:pt>
                <c:pt idx="36826">
                  <c:v>1.0068416595458984E-3</c:v>
                </c:pt>
                <c:pt idx="36827">
                  <c:v>1.007080078125E-3</c:v>
                </c:pt>
                <c:pt idx="36828">
                  <c:v>1.007080078125E-3</c:v>
                </c:pt>
                <c:pt idx="36829">
                  <c:v>1.0068416595458984E-3</c:v>
                </c:pt>
                <c:pt idx="36830">
                  <c:v>1.007080078125E-3</c:v>
                </c:pt>
                <c:pt idx="36831">
                  <c:v>1.007080078125E-3</c:v>
                </c:pt>
                <c:pt idx="36832">
                  <c:v>1.0068416595458984E-3</c:v>
                </c:pt>
                <c:pt idx="36833">
                  <c:v>1.007080078125E-3</c:v>
                </c:pt>
                <c:pt idx="36834">
                  <c:v>1.007080078125E-3</c:v>
                </c:pt>
                <c:pt idx="36835">
                  <c:v>1.0068416595458984E-3</c:v>
                </c:pt>
                <c:pt idx="36836">
                  <c:v>1.007080078125E-3</c:v>
                </c:pt>
                <c:pt idx="36837">
                  <c:v>1.0080337524414063E-3</c:v>
                </c:pt>
                <c:pt idx="36838">
                  <c:v>1.007080078125E-3</c:v>
                </c:pt>
                <c:pt idx="36839">
                  <c:v>1.0068416595458984E-3</c:v>
                </c:pt>
                <c:pt idx="36840">
                  <c:v>1.007080078125E-3</c:v>
                </c:pt>
                <c:pt idx="36841">
                  <c:v>1.007080078125E-3</c:v>
                </c:pt>
                <c:pt idx="36842">
                  <c:v>1.0068416595458984E-3</c:v>
                </c:pt>
                <c:pt idx="36843">
                  <c:v>1.007080078125E-3</c:v>
                </c:pt>
                <c:pt idx="36844">
                  <c:v>1.007080078125E-3</c:v>
                </c:pt>
                <c:pt idx="36845">
                  <c:v>1.0068416595458984E-3</c:v>
                </c:pt>
                <c:pt idx="36846">
                  <c:v>1.007080078125E-3</c:v>
                </c:pt>
                <c:pt idx="36847">
                  <c:v>1.007080078125E-3</c:v>
                </c:pt>
                <c:pt idx="36848">
                  <c:v>1.0068416595458984E-3</c:v>
                </c:pt>
                <c:pt idx="36849">
                  <c:v>1.0080337524414063E-3</c:v>
                </c:pt>
                <c:pt idx="36850">
                  <c:v>1.007080078125E-3</c:v>
                </c:pt>
                <c:pt idx="36851">
                  <c:v>1.0068416595458984E-3</c:v>
                </c:pt>
                <c:pt idx="36852">
                  <c:v>1.007080078125E-3</c:v>
                </c:pt>
                <c:pt idx="36853">
                  <c:v>1.007080078125E-3</c:v>
                </c:pt>
                <c:pt idx="36854">
                  <c:v>1.0068416595458984E-3</c:v>
                </c:pt>
                <c:pt idx="36855">
                  <c:v>1.007080078125E-3</c:v>
                </c:pt>
                <c:pt idx="36856">
                  <c:v>1.007080078125E-3</c:v>
                </c:pt>
                <c:pt idx="36857">
                  <c:v>1.0068416595458984E-3</c:v>
                </c:pt>
                <c:pt idx="36858">
                  <c:v>1.007080078125E-3</c:v>
                </c:pt>
                <c:pt idx="36859">
                  <c:v>1.007080078125E-3</c:v>
                </c:pt>
                <c:pt idx="36860">
                  <c:v>1.0068416595458984E-3</c:v>
                </c:pt>
                <c:pt idx="36861">
                  <c:v>1.007080078125E-3</c:v>
                </c:pt>
                <c:pt idx="36862">
                  <c:v>1.0080337524414063E-3</c:v>
                </c:pt>
                <c:pt idx="36863">
                  <c:v>1.007080078125E-3</c:v>
                </c:pt>
                <c:pt idx="36864">
                  <c:v>1.0068416595458984E-3</c:v>
                </c:pt>
                <c:pt idx="36865">
                  <c:v>1.007080078125E-3</c:v>
                </c:pt>
                <c:pt idx="36866">
                  <c:v>1.007080078125E-3</c:v>
                </c:pt>
                <c:pt idx="36867">
                  <c:v>1.0068416595458984E-3</c:v>
                </c:pt>
                <c:pt idx="36868">
                  <c:v>1.007080078125E-3</c:v>
                </c:pt>
                <c:pt idx="36869">
                  <c:v>1.007080078125E-3</c:v>
                </c:pt>
                <c:pt idx="36870">
                  <c:v>1.0068416595458984E-3</c:v>
                </c:pt>
                <c:pt idx="36871">
                  <c:v>1.007080078125E-3</c:v>
                </c:pt>
                <c:pt idx="36872">
                  <c:v>1.007080078125E-3</c:v>
                </c:pt>
                <c:pt idx="36873">
                  <c:v>1.0068416595458984E-3</c:v>
                </c:pt>
                <c:pt idx="36874">
                  <c:v>1.0080337524414063E-3</c:v>
                </c:pt>
                <c:pt idx="36875">
                  <c:v>1.007080078125E-3</c:v>
                </c:pt>
                <c:pt idx="36876">
                  <c:v>1.0068416595458984E-3</c:v>
                </c:pt>
                <c:pt idx="36877">
                  <c:v>1.007080078125E-3</c:v>
                </c:pt>
                <c:pt idx="36878">
                  <c:v>1.007080078125E-3</c:v>
                </c:pt>
                <c:pt idx="36879">
                  <c:v>1.0068416595458984E-3</c:v>
                </c:pt>
                <c:pt idx="36880">
                  <c:v>1.007080078125E-3</c:v>
                </c:pt>
                <c:pt idx="36881">
                  <c:v>1.007080078125E-3</c:v>
                </c:pt>
                <c:pt idx="36882">
                  <c:v>1.0068416595458984E-3</c:v>
                </c:pt>
                <c:pt idx="36883">
                  <c:v>1.007080078125E-3</c:v>
                </c:pt>
                <c:pt idx="36884">
                  <c:v>1.007080078125E-3</c:v>
                </c:pt>
                <c:pt idx="36885">
                  <c:v>1.0068416595458984E-3</c:v>
                </c:pt>
                <c:pt idx="36886">
                  <c:v>1.007080078125E-3</c:v>
                </c:pt>
                <c:pt idx="36887">
                  <c:v>1.0080337524414063E-3</c:v>
                </c:pt>
                <c:pt idx="36888">
                  <c:v>1.007080078125E-3</c:v>
                </c:pt>
                <c:pt idx="36889">
                  <c:v>1.0068416595458984E-3</c:v>
                </c:pt>
                <c:pt idx="36890">
                  <c:v>5.0351619720458984E-3</c:v>
                </c:pt>
                <c:pt idx="36891">
                  <c:v>1.0068416595458984E-3</c:v>
                </c:pt>
                <c:pt idx="36892">
                  <c:v>1.007080078125E-3</c:v>
                </c:pt>
                <c:pt idx="36893">
                  <c:v>1.007080078125E-3</c:v>
                </c:pt>
                <c:pt idx="36894">
                  <c:v>1.0068416595458984E-3</c:v>
                </c:pt>
                <c:pt idx="36895">
                  <c:v>1.0080337524414063E-3</c:v>
                </c:pt>
                <c:pt idx="36896">
                  <c:v>1.007080078125E-3</c:v>
                </c:pt>
                <c:pt idx="36897">
                  <c:v>1.0068416595458984E-3</c:v>
                </c:pt>
                <c:pt idx="36898">
                  <c:v>1.007080078125E-3</c:v>
                </c:pt>
                <c:pt idx="36899">
                  <c:v>1.007080078125E-3</c:v>
                </c:pt>
                <c:pt idx="36900">
                  <c:v>1.0068416595458984E-3</c:v>
                </c:pt>
                <c:pt idx="36901">
                  <c:v>1.007080078125E-3</c:v>
                </c:pt>
                <c:pt idx="36902">
                  <c:v>1.007080078125E-3</c:v>
                </c:pt>
                <c:pt idx="36903">
                  <c:v>1.0068416595458984E-3</c:v>
                </c:pt>
                <c:pt idx="36904">
                  <c:v>1.007080078125E-3</c:v>
                </c:pt>
                <c:pt idx="36905">
                  <c:v>1.007080078125E-3</c:v>
                </c:pt>
                <c:pt idx="36906">
                  <c:v>1.0068416595458984E-3</c:v>
                </c:pt>
                <c:pt idx="36907">
                  <c:v>1.007080078125E-3</c:v>
                </c:pt>
                <c:pt idx="36908">
                  <c:v>1.0080337524414063E-3</c:v>
                </c:pt>
                <c:pt idx="36909">
                  <c:v>1.007080078125E-3</c:v>
                </c:pt>
                <c:pt idx="36910">
                  <c:v>1.0068416595458984E-3</c:v>
                </c:pt>
                <c:pt idx="36911">
                  <c:v>1.007080078125E-3</c:v>
                </c:pt>
                <c:pt idx="36912">
                  <c:v>1.007080078125E-3</c:v>
                </c:pt>
                <c:pt idx="36913">
                  <c:v>1.0068416595458984E-3</c:v>
                </c:pt>
                <c:pt idx="36914">
                  <c:v>1.007080078125E-3</c:v>
                </c:pt>
                <c:pt idx="36915">
                  <c:v>1.007080078125E-3</c:v>
                </c:pt>
                <c:pt idx="36916">
                  <c:v>1.0068416595458984E-3</c:v>
                </c:pt>
                <c:pt idx="36917">
                  <c:v>1.007080078125E-3</c:v>
                </c:pt>
                <c:pt idx="36918">
                  <c:v>1.0068416595458984E-3</c:v>
                </c:pt>
                <c:pt idx="36919">
                  <c:v>1.007080078125E-3</c:v>
                </c:pt>
                <c:pt idx="36920">
                  <c:v>1.0080337524414063E-3</c:v>
                </c:pt>
                <c:pt idx="36921">
                  <c:v>1.007080078125E-3</c:v>
                </c:pt>
                <c:pt idx="36922">
                  <c:v>1.0068416595458984E-3</c:v>
                </c:pt>
                <c:pt idx="36923">
                  <c:v>1.007080078125E-3</c:v>
                </c:pt>
                <c:pt idx="36924">
                  <c:v>1.007080078125E-3</c:v>
                </c:pt>
                <c:pt idx="36925">
                  <c:v>1.0068416595458984E-3</c:v>
                </c:pt>
                <c:pt idx="36926">
                  <c:v>1.007080078125E-3</c:v>
                </c:pt>
                <c:pt idx="36927">
                  <c:v>1.007080078125E-3</c:v>
                </c:pt>
                <c:pt idx="36928">
                  <c:v>1.0068416595458984E-3</c:v>
                </c:pt>
                <c:pt idx="36929">
                  <c:v>1.007080078125E-3</c:v>
                </c:pt>
                <c:pt idx="36930">
                  <c:v>1.007080078125E-3</c:v>
                </c:pt>
                <c:pt idx="36931">
                  <c:v>1.0068416595458984E-3</c:v>
                </c:pt>
                <c:pt idx="36932">
                  <c:v>1.007080078125E-3</c:v>
                </c:pt>
                <c:pt idx="36933">
                  <c:v>1.0080337524414063E-3</c:v>
                </c:pt>
                <c:pt idx="36934">
                  <c:v>1.007080078125E-3</c:v>
                </c:pt>
                <c:pt idx="36935">
                  <c:v>1.0068416595458984E-3</c:v>
                </c:pt>
                <c:pt idx="36936">
                  <c:v>1.007080078125E-3</c:v>
                </c:pt>
                <c:pt idx="36937">
                  <c:v>1.007080078125E-3</c:v>
                </c:pt>
                <c:pt idx="36938">
                  <c:v>1.0068416595458984E-3</c:v>
                </c:pt>
                <c:pt idx="36939">
                  <c:v>1.007080078125E-3</c:v>
                </c:pt>
                <c:pt idx="36940">
                  <c:v>1.0068416595458984E-3</c:v>
                </c:pt>
                <c:pt idx="36941">
                  <c:v>1.007080078125E-3</c:v>
                </c:pt>
                <c:pt idx="36942">
                  <c:v>1.007080078125E-3</c:v>
                </c:pt>
                <c:pt idx="36943">
                  <c:v>1.0068416595458984E-3</c:v>
                </c:pt>
                <c:pt idx="36944">
                  <c:v>1.007080078125E-3</c:v>
                </c:pt>
                <c:pt idx="36945">
                  <c:v>1.0080337524414063E-3</c:v>
                </c:pt>
                <c:pt idx="36946">
                  <c:v>1.007080078125E-3</c:v>
                </c:pt>
                <c:pt idx="36947">
                  <c:v>1.0068416595458984E-3</c:v>
                </c:pt>
                <c:pt idx="36948">
                  <c:v>1.007080078125E-3</c:v>
                </c:pt>
                <c:pt idx="36949">
                  <c:v>1.007080078125E-3</c:v>
                </c:pt>
                <c:pt idx="36950">
                  <c:v>1.0068416595458984E-3</c:v>
                </c:pt>
                <c:pt idx="36951">
                  <c:v>1.007080078125E-3</c:v>
                </c:pt>
                <c:pt idx="36952">
                  <c:v>3.0210018157958984E-3</c:v>
                </c:pt>
                <c:pt idx="36953">
                  <c:v>1.007080078125E-3</c:v>
                </c:pt>
                <c:pt idx="36954">
                  <c:v>1.0068416595458984E-3</c:v>
                </c:pt>
                <c:pt idx="36955">
                  <c:v>1.007080078125E-3</c:v>
                </c:pt>
                <c:pt idx="36956">
                  <c:v>1.0080337524414063E-3</c:v>
                </c:pt>
                <c:pt idx="36957">
                  <c:v>1.007080078125E-3</c:v>
                </c:pt>
                <c:pt idx="36958">
                  <c:v>1.0068416595458984E-3</c:v>
                </c:pt>
                <c:pt idx="36959">
                  <c:v>1.007080078125E-3</c:v>
                </c:pt>
                <c:pt idx="36960">
                  <c:v>1.0068416595458984E-3</c:v>
                </c:pt>
                <c:pt idx="36961">
                  <c:v>1.007080078125E-3</c:v>
                </c:pt>
                <c:pt idx="36962">
                  <c:v>2.0139217376708984E-3</c:v>
                </c:pt>
                <c:pt idx="36963">
                  <c:v>1.007080078125E-3</c:v>
                </c:pt>
                <c:pt idx="36964">
                  <c:v>1.007080078125E-3</c:v>
                </c:pt>
                <c:pt idx="36965">
                  <c:v>1.0068416595458984E-3</c:v>
                </c:pt>
                <c:pt idx="36966">
                  <c:v>1.007080078125E-3</c:v>
                </c:pt>
                <c:pt idx="36967">
                  <c:v>1.0080337524414063E-3</c:v>
                </c:pt>
                <c:pt idx="36968">
                  <c:v>1.007080078125E-3</c:v>
                </c:pt>
                <c:pt idx="36969">
                  <c:v>1.0068416595458984E-3</c:v>
                </c:pt>
                <c:pt idx="36970">
                  <c:v>1.007080078125E-3</c:v>
                </c:pt>
                <c:pt idx="36971">
                  <c:v>1.007080078125E-3</c:v>
                </c:pt>
                <c:pt idx="36972">
                  <c:v>1.0068416595458984E-3</c:v>
                </c:pt>
                <c:pt idx="36973">
                  <c:v>1.007080078125E-3</c:v>
                </c:pt>
                <c:pt idx="36974">
                  <c:v>1.007080078125E-3</c:v>
                </c:pt>
                <c:pt idx="36975">
                  <c:v>1.0068416595458984E-3</c:v>
                </c:pt>
                <c:pt idx="36976">
                  <c:v>1.007080078125E-3</c:v>
                </c:pt>
                <c:pt idx="36977">
                  <c:v>1.007080078125E-3</c:v>
                </c:pt>
                <c:pt idx="36978">
                  <c:v>1.0068416595458984E-3</c:v>
                </c:pt>
                <c:pt idx="36979">
                  <c:v>1.007080078125E-3</c:v>
                </c:pt>
                <c:pt idx="36980">
                  <c:v>1.0080337524414063E-3</c:v>
                </c:pt>
                <c:pt idx="36981">
                  <c:v>1.0068416595458984E-3</c:v>
                </c:pt>
                <c:pt idx="36982">
                  <c:v>1.007080078125E-3</c:v>
                </c:pt>
                <c:pt idx="36983">
                  <c:v>1.007080078125E-3</c:v>
                </c:pt>
                <c:pt idx="36984">
                  <c:v>1.0068416595458984E-3</c:v>
                </c:pt>
                <c:pt idx="36985">
                  <c:v>1.007080078125E-3</c:v>
                </c:pt>
                <c:pt idx="36986">
                  <c:v>1.007080078125E-3</c:v>
                </c:pt>
                <c:pt idx="36987">
                  <c:v>1.0068416595458984E-3</c:v>
                </c:pt>
                <c:pt idx="36988">
                  <c:v>1.007080078125E-3</c:v>
                </c:pt>
                <c:pt idx="36989">
                  <c:v>1.007080078125E-3</c:v>
                </c:pt>
                <c:pt idx="36990">
                  <c:v>1.0068416595458984E-3</c:v>
                </c:pt>
                <c:pt idx="36991">
                  <c:v>1.007080078125E-3</c:v>
                </c:pt>
                <c:pt idx="36992">
                  <c:v>1.0080337524414063E-3</c:v>
                </c:pt>
                <c:pt idx="36993">
                  <c:v>1.007080078125E-3</c:v>
                </c:pt>
                <c:pt idx="36994">
                  <c:v>1.0068416595458984E-3</c:v>
                </c:pt>
                <c:pt idx="36995">
                  <c:v>1.007080078125E-3</c:v>
                </c:pt>
                <c:pt idx="36996">
                  <c:v>1.007080078125E-3</c:v>
                </c:pt>
                <c:pt idx="36997">
                  <c:v>1.0068416595458984E-3</c:v>
                </c:pt>
                <c:pt idx="36998">
                  <c:v>1.007080078125E-3</c:v>
                </c:pt>
                <c:pt idx="36999">
                  <c:v>1.007080078125E-3</c:v>
                </c:pt>
                <c:pt idx="37000">
                  <c:v>1.0068416595458984E-3</c:v>
                </c:pt>
                <c:pt idx="37001">
                  <c:v>1.007080078125E-3</c:v>
                </c:pt>
                <c:pt idx="37002">
                  <c:v>1.007080078125E-3</c:v>
                </c:pt>
                <c:pt idx="37003">
                  <c:v>1.0068416595458984E-3</c:v>
                </c:pt>
                <c:pt idx="37004">
                  <c:v>1.007080078125E-3</c:v>
                </c:pt>
                <c:pt idx="37005">
                  <c:v>1.0080337524414063E-3</c:v>
                </c:pt>
                <c:pt idx="37006">
                  <c:v>1.0068416595458984E-3</c:v>
                </c:pt>
                <c:pt idx="37007">
                  <c:v>1.007080078125E-3</c:v>
                </c:pt>
                <c:pt idx="37008">
                  <c:v>1.007080078125E-3</c:v>
                </c:pt>
                <c:pt idx="37009">
                  <c:v>1.0068416595458984E-3</c:v>
                </c:pt>
                <c:pt idx="37010">
                  <c:v>1.007080078125E-3</c:v>
                </c:pt>
                <c:pt idx="37011">
                  <c:v>1.007080078125E-3</c:v>
                </c:pt>
                <c:pt idx="37012">
                  <c:v>1.0068416595458984E-3</c:v>
                </c:pt>
                <c:pt idx="37013">
                  <c:v>1.007080078125E-3</c:v>
                </c:pt>
                <c:pt idx="37014">
                  <c:v>1.007080078125E-3</c:v>
                </c:pt>
                <c:pt idx="37015">
                  <c:v>1.0068416595458984E-3</c:v>
                </c:pt>
                <c:pt idx="37016">
                  <c:v>1.007080078125E-3</c:v>
                </c:pt>
                <c:pt idx="37017">
                  <c:v>1.0080337524414063E-3</c:v>
                </c:pt>
                <c:pt idx="37018">
                  <c:v>1.007080078125E-3</c:v>
                </c:pt>
                <c:pt idx="37019">
                  <c:v>1.0068416595458984E-3</c:v>
                </c:pt>
                <c:pt idx="37020">
                  <c:v>1.007080078125E-3</c:v>
                </c:pt>
                <c:pt idx="37021">
                  <c:v>1.007080078125E-3</c:v>
                </c:pt>
                <c:pt idx="37022">
                  <c:v>1.0068416595458984E-3</c:v>
                </c:pt>
                <c:pt idx="37023">
                  <c:v>1.007080078125E-3</c:v>
                </c:pt>
                <c:pt idx="37024">
                  <c:v>1.007080078125E-3</c:v>
                </c:pt>
                <c:pt idx="37025">
                  <c:v>1.0068416595458984E-3</c:v>
                </c:pt>
                <c:pt idx="37026">
                  <c:v>1.007080078125E-3</c:v>
                </c:pt>
                <c:pt idx="37027">
                  <c:v>1.007080078125E-3</c:v>
                </c:pt>
                <c:pt idx="37028">
                  <c:v>1.0068416595458984E-3</c:v>
                </c:pt>
                <c:pt idx="37029">
                  <c:v>1.007080078125E-3</c:v>
                </c:pt>
                <c:pt idx="37030">
                  <c:v>1.0080337524414063E-3</c:v>
                </c:pt>
                <c:pt idx="37031">
                  <c:v>1.0068416595458984E-3</c:v>
                </c:pt>
                <c:pt idx="37032">
                  <c:v>1.007080078125E-3</c:v>
                </c:pt>
                <c:pt idx="37033">
                  <c:v>1.007080078125E-3</c:v>
                </c:pt>
                <c:pt idx="37034">
                  <c:v>1.0068416595458984E-3</c:v>
                </c:pt>
                <c:pt idx="37035">
                  <c:v>1.007080078125E-3</c:v>
                </c:pt>
                <c:pt idx="37036">
                  <c:v>1.007080078125E-3</c:v>
                </c:pt>
                <c:pt idx="37037">
                  <c:v>1.0068416595458984E-3</c:v>
                </c:pt>
                <c:pt idx="37038">
                  <c:v>1.007080078125E-3</c:v>
                </c:pt>
                <c:pt idx="37039">
                  <c:v>1.007080078125E-3</c:v>
                </c:pt>
                <c:pt idx="37040">
                  <c:v>1.0068416595458984E-3</c:v>
                </c:pt>
                <c:pt idx="37041">
                  <c:v>1.007080078125E-3</c:v>
                </c:pt>
                <c:pt idx="37042">
                  <c:v>1.0080337524414063E-3</c:v>
                </c:pt>
                <c:pt idx="37043">
                  <c:v>1.007080078125E-3</c:v>
                </c:pt>
                <c:pt idx="37044">
                  <c:v>1.0068416595458984E-3</c:v>
                </c:pt>
                <c:pt idx="37045">
                  <c:v>1.007080078125E-3</c:v>
                </c:pt>
                <c:pt idx="37046">
                  <c:v>1.007080078125E-3</c:v>
                </c:pt>
                <c:pt idx="37047">
                  <c:v>1.0068416595458984E-3</c:v>
                </c:pt>
                <c:pt idx="37048">
                  <c:v>1.007080078125E-3</c:v>
                </c:pt>
                <c:pt idx="37049">
                  <c:v>1.007080078125E-3</c:v>
                </c:pt>
                <c:pt idx="37050">
                  <c:v>1.0068416595458984E-3</c:v>
                </c:pt>
                <c:pt idx="37051">
                  <c:v>1.3092041015625E-2</c:v>
                </c:pt>
                <c:pt idx="37052">
                  <c:v>1.007080078125E-3</c:v>
                </c:pt>
                <c:pt idx="37053">
                  <c:v>1.0068416595458984E-3</c:v>
                </c:pt>
                <c:pt idx="37054">
                  <c:v>1.007080078125E-3</c:v>
                </c:pt>
                <c:pt idx="37055">
                  <c:v>1.0080337524414063E-3</c:v>
                </c:pt>
                <c:pt idx="37056">
                  <c:v>1.007080078125E-3</c:v>
                </c:pt>
                <c:pt idx="37057">
                  <c:v>1.0068416595458984E-3</c:v>
                </c:pt>
                <c:pt idx="37058">
                  <c:v>1.007080078125E-3</c:v>
                </c:pt>
                <c:pt idx="37059">
                  <c:v>1.007080078125E-3</c:v>
                </c:pt>
                <c:pt idx="37060">
                  <c:v>1.0068416595458984E-3</c:v>
                </c:pt>
                <c:pt idx="37061">
                  <c:v>1.007080078125E-3</c:v>
                </c:pt>
                <c:pt idx="37062">
                  <c:v>1.007080078125E-3</c:v>
                </c:pt>
                <c:pt idx="37063">
                  <c:v>1.0068416595458984E-3</c:v>
                </c:pt>
                <c:pt idx="37064">
                  <c:v>1.007080078125E-3</c:v>
                </c:pt>
                <c:pt idx="37065">
                  <c:v>1.007080078125E-3</c:v>
                </c:pt>
                <c:pt idx="37066">
                  <c:v>1.0068416595458984E-3</c:v>
                </c:pt>
                <c:pt idx="37067">
                  <c:v>1.007080078125E-3</c:v>
                </c:pt>
                <c:pt idx="37068">
                  <c:v>1.0080337524414063E-3</c:v>
                </c:pt>
                <c:pt idx="37069">
                  <c:v>1.0068416595458984E-3</c:v>
                </c:pt>
                <c:pt idx="37070">
                  <c:v>3.0210018157958984E-3</c:v>
                </c:pt>
                <c:pt idx="37071">
                  <c:v>1.007080078125E-3</c:v>
                </c:pt>
                <c:pt idx="37072">
                  <c:v>1.007080078125E-3</c:v>
                </c:pt>
                <c:pt idx="37073">
                  <c:v>1.0068416595458984E-3</c:v>
                </c:pt>
                <c:pt idx="37074">
                  <c:v>1.007080078125E-3</c:v>
                </c:pt>
                <c:pt idx="37075">
                  <c:v>1.007080078125E-3</c:v>
                </c:pt>
                <c:pt idx="37076">
                  <c:v>1.0068416595458984E-3</c:v>
                </c:pt>
                <c:pt idx="37077">
                  <c:v>1.007080078125E-3</c:v>
                </c:pt>
                <c:pt idx="37078">
                  <c:v>1.0080337524414063E-3</c:v>
                </c:pt>
                <c:pt idx="37079">
                  <c:v>1.007080078125E-3</c:v>
                </c:pt>
                <c:pt idx="37080">
                  <c:v>1.0068416595458984E-3</c:v>
                </c:pt>
                <c:pt idx="37081">
                  <c:v>1.007080078125E-3</c:v>
                </c:pt>
                <c:pt idx="37082">
                  <c:v>1.007080078125E-3</c:v>
                </c:pt>
                <c:pt idx="37083">
                  <c:v>1.0068416595458984E-3</c:v>
                </c:pt>
                <c:pt idx="37084">
                  <c:v>1.007080078125E-3</c:v>
                </c:pt>
                <c:pt idx="37085">
                  <c:v>1.007080078125E-3</c:v>
                </c:pt>
                <c:pt idx="37086">
                  <c:v>1.0068416595458984E-3</c:v>
                </c:pt>
                <c:pt idx="37087">
                  <c:v>1.007080078125E-3</c:v>
                </c:pt>
                <c:pt idx="37088">
                  <c:v>1.007080078125E-3</c:v>
                </c:pt>
                <c:pt idx="37089">
                  <c:v>1.0068416595458984E-3</c:v>
                </c:pt>
                <c:pt idx="37090">
                  <c:v>1.007080078125E-3</c:v>
                </c:pt>
                <c:pt idx="37091">
                  <c:v>1.0080337524414063E-3</c:v>
                </c:pt>
                <c:pt idx="37092">
                  <c:v>1.0068416595458984E-3</c:v>
                </c:pt>
                <c:pt idx="37093">
                  <c:v>1.007080078125E-3</c:v>
                </c:pt>
                <c:pt idx="37094">
                  <c:v>1.007080078125E-3</c:v>
                </c:pt>
                <c:pt idx="37095">
                  <c:v>1.0068416595458984E-3</c:v>
                </c:pt>
                <c:pt idx="37096">
                  <c:v>1.007080078125E-3</c:v>
                </c:pt>
                <c:pt idx="37097">
                  <c:v>1.007080078125E-3</c:v>
                </c:pt>
                <c:pt idx="37098">
                  <c:v>1.0068416595458984E-3</c:v>
                </c:pt>
                <c:pt idx="37099">
                  <c:v>1.007080078125E-3</c:v>
                </c:pt>
                <c:pt idx="37100">
                  <c:v>1.007080078125E-3</c:v>
                </c:pt>
                <c:pt idx="37101">
                  <c:v>1.0068416595458984E-3</c:v>
                </c:pt>
                <c:pt idx="37102">
                  <c:v>1.007080078125E-3</c:v>
                </c:pt>
                <c:pt idx="37103">
                  <c:v>1.0080337524414063E-3</c:v>
                </c:pt>
                <c:pt idx="37104">
                  <c:v>1.007080078125E-3</c:v>
                </c:pt>
                <c:pt idx="37105">
                  <c:v>1.0068416595458984E-3</c:v>
                </c:pt>
                <c:pt idx="37106">
                  <c:v>1.007080078125E-3</c:v>
                </c:pt>
                <c:pt idx="37107">
                  <c:v>1.007080078125E-3</c:v>
                </c:pt>
                <c:pt idx="37108">
                  <c:v>1.0068416595458984E-3</c:v>
                </c:pt>
                <c:pt idx="37109">
                  <c:v>1.007080078125E-3</c:v>
                </c:pt>
                <c:pt idx="37110">
                  <c:v>1.007080078125E-3</c:v>
                </c:pt>
                <c:pt idx="37111">
                  <c:v>1.0068416595458984E-3</c:v>
                </c:pt>
                <c:pt idx="37112">
                  <c:v>1.007080078125E-3</c:v>
                </c:pt>
                <c:pt idx="37113">
                  <c:v>1.007080078125E-3</c:v>
                </c:pt>
                <c:pt idx="37114">
                  <c:v>1.0068416595458984E-3</c:v>
                </c:pt>
                <c:pt idx="37115">
                  <c:v>1.007080078125E-3</c:v>
                </c:pt>
                <c:pt idx="37116">
                  <c:v>1.0080337524414063E-3</c:v>
                </c:pt>
                <c:pt idx="37117">
                  <c:v>1.0068416595458984E-3</c:v>
                </c:pt>
                <c:pt idx="37118">
                  <c:v>1.007080078125E-3</c:v>
                </c:pt>
                <c:pt idx="37119">
                  <c:v>1.007080078125E-3</c:v>
                </c:pt>
                <c:pt idx="37120">
                  <c:v>1.0068416595458984E-3</c:v>
                </c:pt>
                <c:pt idx="37121">
                  <c:v>1.007080078125E-3</c:v>
                </c:pt>
                <c:pt idx="37122">
                  <c:v>1.007080078125E-3</c:v>
                </c:pt>
                <c:pt idx="37123">
                  <c:v>1.0068416595458984E-3</c:v>
                </c:pt>
                <c:pt idx="37124">
                  <c:v>1.007080078125E-3</c:v>
                </c:pt>
                <c:pt idx="37125">
                  <c:v>1.007080078125E-3</c:v>
                </c:pt>
                <c:pt idx="37126">
                  <c:v>1.0068416595458984E-3</c:v>
                </c:pt>
                <c:pt idx="37127">
                  <c:v>1.007080078125E-3</c:v>
                </c:pt>
                <c:pt idx="37128">
                  <c:v>1.0080337524414063E-3</c:v>
                </c:pt>
                <c:pt idx="37129">
                  <c:v>1.007080078125E-3</c:v>
                </c:pt>
                <c:pt idx="37130">
                  <c:v>1.0068416595458984E-3</c:v>
                </c:pt>
                <c:pt idx="37131">
                  <c:v>1.007080078125E-3</c:v>
                </c:pt>
                <c:pt idx="37132">
                  <c:v>1.007080078125E-3</c:v>
                </c:pt>
                <c:pt idx="37133">
                  <c:v>1.0068416595458984E-3</c:v>
                </c:pt>
                <c:pt idx="37134">
                  <c:v>1.007080078125E-3</c:v>
                </c:pt>
                <c:pt idx="37135">
                  <c:v>1.007080078125E-3</c:v>
                </c:pt>
                <c:pt idx="37136">
                  <c:v>1.0068416595458984E-3</c:v>
                </c:pt>
                <c:pt idx="37137">
                  <c:v>1.007080078125E-3</c:v>
                </c:pt>
                <c:pt idx="37138">
                  <c:v>1.007080078125E-3</c:v>
                </c:pt>
                <c:pt idx="37139">
                  <c:v>1.0068416595458984E-3</c:v>
                </c:pt>
                <c:pt idx="37140">
                  <c:v>1.007080078125E-3</c:v>
                </c:pt>
                <c:pt idx="37141">
                  <c:v>1.0080337524414063E-3</c:v>
                </c:pt>
                <c:pt idx="37142">
                  <c:v>1.0068416595458984E-3</c:v>
                </c:pt>
                <c:pt idx="37143">
                  <c:v>1.007080078125E-3</c:v>
                </c:pt>
                <c:pt idx="37144">
                  <c:v>1.007080078125E-3</c:v>
                </c:pt>
                <c:pt idx="37145">
                  <c:v>1.0068416595458984E-3</c:v>
                </c:pt>
                <c:pt idx="37146">
                  <c:v>1.007080078125E-3</c:v>
                </c:pt>
                <c:pt idx="37147">
                  <c:v>1.007080078125E-3</c:v>
                </c:pt>
                <c:pt idx="37148">
                  <c:v>1.0068416595458984E-3</c:v>
                </c:pt>
                <c:pt idx="37149">
                  <c:v>1.007080078125E-3</c:v>
                </c:pt>
                <c:pt idx="37150">
                  <c:v>1.007080078125E-3</c:v>
                </c:pt>
                <c:pt idx="37151">
                  <c:v>1.0068416595458984E-3</c:v>
                </c:pt>
                <c:pt idx="37152">
                  <c:v>1.007080078125E-3</c:v>
                </c:pt>
                <c:pt idx="37153">
                  <c:v>3.0219554901123047E-3</c:v>
                </c:pt>
                <c:pt idx="37154">
                  <c:v>1.007080078125E-3</c:v>
                </c:pt>
                <c:pt idx="37155">
                  <c:v>1.007080078125E-3</c:v>
                </c:pt>
                <c:pt idx="37156">
                  <c:v>1.0068416595458984E-3</c:v>
                </c:pt>
                <c:pt idx="37157">
                  <c:v>1.007080078125E-3</c:v>
                </c:pt>
                <c:pt idx="37158">
                  <c:v>1.007080078125E-3</c:v>
                </c:pt>
                <c:pt idx="37159">
                  <c:v>1.0068416595458984E-3</c:v>
                </c:pt>
                <c:pt idx="37160">
                  <c:v>1.007080078125E-3</c:v>
                </c:pt>
                <c:pt idx="37161">
                  <c:v>1.007080078125E-3</c:v>
                </c:pt>
                <c:pt idx="37162">
                  <c:v>1.0068416595458984E-3</c:v>
                </c:pt>
                <c:pt idx="37163">
                  <c:v>1.007080078125E-3</c:v>
                </c:pt>
                <c:pt idx="37164">
                  <c:v>1.0080337524414063E-3</c:v>
                </c:pt>
                <c:pt idx="37165">
                  <c:v>1.0068416595458984E-3</c:v>
                </c:pt>
                <c:pt idx="37166">
                  <c:v>1.007080078125E-3</c:v>
                </c:pt>
                <c:pt idx="37167">
                  <c:v>4.0280818939208984E-3</c:v>
                </c:pt>
                <c:pt idx="37168">
                  <c:v>1.0068416595458984E-3</c:v>
                </c:pt>
                <c:pt idx="37169">
                  <c:v>1.007080078125E-3</c:v>
                </c:pt>
                <c:pt idx="37170">
                  <c:v>1.007080078125E-3</c:v>
                </c:pt>
                <c:pt idx="37171">
                  <c:v>1.0068416595458984E-3</c:v>
                </c:pt>
                <c:pt idx="37172">
                  <c:v>1.007080078125E-3</c:v>
                </c:pt>
                <c:pt idx="37173">
                  <c:v>1.0080337524414063E-3</c:v>
                </c:pt>
                <c:pt idx="37174">
                  <c:v>1.007080078125E-3</c:v>
                </c:pt>
                <c:pt idx="37175">
                  <c:v>1.0068416595458984E-3</c:v>
                </c:pt>
                <c:pt idx="37176">
                  <c:v>1.007080078125E-3</c:v>
                </c:pt>
                <c:pt idx="37177">
                  <c:v>1.007080078125E-3</c:v>
                </c:pt>
                <c:pt idx="37178">
                  <c:v>1.0068416595458984E-3</c:v>
                </c:pt>
                <c:pt idx="37179">
                  <c:v>1.007080078125E-3</c:v>
                </c:pt>
                <c:pt idx="37180">
                  <c:v>1.007080078125E-3</c:v>
                </c:pt>
                <c:pt idx="37181">
                  <c:v>1.0068416595458984E-3</c:v>
                </c:pt>
                <c:pt idx="37182">
                  <c:v>1.007080078125E-3</c:v>
                </c:pt>
                <c:pt idx="37183">
                  <c:v>1.007080078125E-3</c:v>
                </c:pt>
                <c:pt idx="37184">
                  <c:v>1.0068416595458984E-3</c:v>
                </c:pt>
                <c:pt idx="37185">
                  <c:v>1.0080337524414063E-3</c:v>
                </c:pt>
                <c:pt idx="37186">
                  <c:v>1.007080078125E-3</c:v>
                </c:pt>
                <c:pt idx="37187">
                  <c:v>1.0068416595458984E-3</c:v>
                </c:pt>
                <c:pt idx="37188">
                  <c:v>1.007080078125E-3</c:v>
                </c:pt>
                <c:pt idx="37189">
                  <c:v>1.007080078125E-3</c:v>
                </c:pt>
                <c:pt idx="37190">
                  <c:v>1.0068416595458984E-3</c:v>
                </c:pt>
                <c:pt idx="37191">
                  <c:v>1.007080078125E-3</c:v>
                </c:pt>
                <c:pt idx="37192">
                  <c:v>1.007080078125E-3</c:v>
                </c:pt>
                <c:pt idx="37193">
                  <c:v>1.0068416595458984E-3</c:v>
                </c:pt>
                <c:pt idx="37194">
                  <c:v>1.007080078125E-3</c:v>
                </c:pt>
                <c:pt idx="37195">
                  <c:v>1.007080078125E-3</c:v>
                </c:pt>
                <c:pt idx="37196">
                  <c:v>1.0068416595458984E-3</c:v>
                </c:pt>
                <c:pt idx="37197">
                  <c:v>1.007080078125E-3</c:v>
                </c:pt>
                <c:pt idx="37198">
                  <c:v>1.0080337524414063E-3</c:v>
                </c:pt>
                <c:pt idx="37199">
                  <c:v>1.007080078125E-3</c:v>
                </c:pt>
                <c:pt idx="37200">
                  <c:v>1.0068416595458984E-3</c:v>
                </c:pt>
                <c:pt idx="37201">
                  <c:v>1.007080078125E-3</c:v>
                </c:pt>
                <c:pt idx="37202">
                  <c:v>1.007080078125E-3</c:v>
                </c:pt>
                <c:pt idx="37203">
                  <c:v>1.0068416595458984E-3</c:v>
                </c:pt>
                <c:pt idx="37204">
                  <c:v>1.007080078125E-3</c:v>
                </c:pt>
                <c:pt idx="37205">
                  <c:v>1.007080078125E-3</c:v>
                </c:pt>
                <c:pt idx="37206">
                  <c:v>1.0068416595458984E-3</c:v>
                </c:pt>
                <c:pt idx="37207">
                  <c:v>1.007080078125E-3</c:v>
                </c:pt>
                <c:pt idx="37208">
                  <c:v>1.007080078125E-3</c:v>
                </c:pt>
                <c:pt idx="37209">
                  <c:v>1.0068416595458984E-3</c:v>
                </c:pt>
                <c:pt idx="37210">
                  <c:v>1.0080337524414063E-3</c:v>
                </c:pt>
                <c:pt idx="37211">
                  <c:v>1.007080078125E-3</c:v>
                </c:pt>
                <c:pt idx="37212">
                  <c:v>1.0068416595458984E-3</c:v>
                </c:pt>
                <c:pt idx="37213">
                  <c:v>1.007080078125E-3</c:v>
                </c:pt>
                <c:pt idx="37214">
                  <c:v>1.007080078125E-3</c:v>
                </c:pt>
                <c:pt idx="37215">
                  <c:v>1.0068416595458984E-3</c:v>
                </c:pt>
                <c:pt idx="37216">
                  <c:v>1.007080078125E-3</c:v>
                </c:pt>
                <c:pt idx="37217">
                  <c:v>1.007080078125E-3</c:v>
                </c:pt>
                <c:pt idx="37218">
                  <c:v>1.0068416595458984E-3</c:v>
                </c:pt>
                <c:pt idx="37219">
                  <c:v>1.007080078125E-3</c:v>
                </c:pt>
                <c:pt idx="37220">
                  <c:v>1.007080078125E-3</c:v>
                </c:pt>
                <c:pt idx="37221">
                  <c:v>1.0068416595458984E-3</c:v>
                </c:pt>
                <c:pt idx="37222">
                  <c:v>1.007080078125E-3</c:v>
                </c:pt>
                <c:pt idx="37223">
                  <c:v>1.0080337524414063E-3</c:v>
                </c:pt>
                <c:pt idx="37224">
                  <c:v>1.007080078125E-3</c:v>
                </c:pt>
                <c:pt idx="37225">
                  <c:v>1.0068416595458984E-3</c:v>
                </c:pt>
                <c:pt idx="37226">
                  <c:v>1.007080078125E-3</c:v>
                </c:pt>
                <c:pt idx="37227">
                  <c:v>1.007080078125E-3</c:v>
                </c:pt>
                <c:pt idx="37228">
                  <c:v>1.0068416595458984E-3</c:v>
                </c:pt>
                <c:pt idx="37229">
                  <c:v>1.007080078125E-3</c:v>
                </c:pt>
                <c:pt idx="37230">
                  <c:v>1.007080078125E-3</c:v>
                </c:pt>
                <c:pt idx="37231">
                  <c:v>1.0068416595458984E-3</c:v>
                </c:pt>
                <c:pt idx="37232">
                  <c:v>1.007080078125E-3</c:v>
                </c:pt>
                <c:pt idx="37233">
                  <c:v>1.007080078125E-3</c:v>
                </c:pt>
                <c:pt idx="37234">
                  <c:v>1.0068416595458984E-3</c:v>
                </c:pt>
                <c:pt idx="37235">
                  <c:v>2.0151138305664063E-3</c:v>
                </c:pt>
                <c:pt idx="37236">
                  <c:v>1.0068416595458984E-3</c:v>
                </c:pt>
                <c:pt idx="37237">
                  <c:v>1.007080078125E-3</c:v>
                </c:pt>
                <c:pt idx="37238">
                  <c:v>1.007080078125E-3</c:v>
                </c:pt>
                <c:pt idx="37239">
                  <c:v>1.0068416595458984E-3</c:v>
                </c:pt>
                <c:pt idx="37240">
                  <c:v>1.007080078125E-3</c:v>
                </c:pt>
                <c:pt idx="37241">
                  <c:v>1.007080078125E-3</c:v>
                </c:pt>
                <c:pt idx="37242">
                  <c:v>1.0068416595458984E-3</c:v>
                </c:pt>
                <c:pt idx="37243">
                  <c:v>1.007080078125E-3</c:v>
                </c:pt>
                <c:pt idx="37244">
                  <c:v>1.007080078125E-3</c:v>
                </c:pt>
                <c:pt idx="37245">
                  <c:v>1.0068416595458984E-3</c:v>
                </c:pt>
                <c:pt idx="37246">
                  <c:v>1.007080078125E-3</c:v>
                </c:pt>
                <c:pt idx="37247">
                  <c:v>1.0080337524414063E-3</c:v>
                </c:pt>
                <c:pt idx="37248">
                  <c:v>1.007080078125E-3</c:v>
                </c:pt>
                <c:pt idx="37249">
                  <c:v>1.0068416595458984E-3</c:v>
                </c:pt>
                <c:pt idx="37250">
                  <c:v>1.007080078125E-3</c:v>
                </c:pt>
                <c:pt idx="37251">
                  <c:v>1.007080078125E-3</c:v>
                </c:pt>
                <c:pt idx="37252">
                  <c:v>1.0068416595458984E-3</c:v>
                </c:pt>
                <c:pt idx="37253">
                  <c:v>1.007080078125E-3</c:v>
                </c:pt>
                <c:pt idx="37254">
                  <c:v>1.007080078125E-3</c:v>
                </c:pt>
                <c:pt idx="37255">
                  <c:v>1.0068416595458984E-3</c:v>
                </c:pt>
                <c:pt idx="37256">
                  <c:v>1.007080078125E-3</c:v>
                </c:pt>
                <c:pt idx="37257">
                  <c:v>1.007080078125E-3</c:v>
                </c:pt>
                <c:pt idx="37258">
                  <c:v>1.0068416595458984E-3</c:v>
                </c:pt>
                <c:pt idx="37259">
                  <c:v>1.0080337524414063E-3</c:v>
                </c:pt>
                <c:pt idx="37260">
                  <c:v>1.007080078125E-3</c:v>
                </c:pt>
                <c:pt idx="37261">
                  <c:v>1.0068416595458984E-3</c:v>
                </c:pt>
                <c:pt idx="37262">
                  <c:v>1.007080078125E-3</c:v>
                </c:pt>
                <c:pt idx="37263">
                  <c:v>1.007080078125E-3</c:v>
                </c:pt>
                <c:pt idx="37264">
                  <c:v>1.0068416595458984E-3</c:v>
                </c:pt>
                <c:pt idx="37265">
                  <c:v>1.007080078125E-3</c:v>
                </c:pt>
                <c:pt idx="37266">
                  <c:v>1.007080078125E-3</c:v>
                </c:pt>
                <c:pt idx="37267">
                  <c:v>1.0068416595458984E-3</c:v>
                </c:pt>
                <c:pt idx="37268">
                  <c:v>1.007080078125E-3</c:v>
                </c:pt>
                <c:pt idx="37269">
                  <c:v>1.007080078125E-3</c:v>
                </c:pt>
                <c:pt idx="37270">
                  <c:v>1.0068416595458984E-3</c:v>
                </c:pt>
                <c:pt idx="37271">
                  <c:v>1.007080078125E-3</c:v>
                </c:pt>
                <c:pt idx="37272">
                  <c:v>1.0080337524414063E-3</c:v>
                </c:pt>
                <c:pt idx="37273">
                  <c:v>1.007080078125E-3</c:v>
                </c:pt>
                <c:pt idx="37274">
                  <c:v>1.0068416595458984E-3</c:v>
                </c:pt>
                <c:pt idx="37275">
                  <c:v>1.007080078125E-3</c:v>
                </c:pt>
                <c:pt idx="37276">
                  <c:v>1.007080078125E-3</c:v>
                </c:pt>
                <c:pt idx="37277">
                  <c:v>1.0068416595458984E-3</c:v>
                </c:pt>
                <c:pt idx="37278">
                  <c:v>1.007080078125E-3</c:v>
                </c:pt>
                <c:pt idx="37279">
                  <c:v>1.007080078125E-3</c:v>
                </c:pt>
                <c:pt idx="37280">
                  <c:v>1.0068416595458984E-3</c:v>
                </c:pt>
                <c:pt idx="37281">
                  <c:v>1.007080078125E-3</c:v>
                </c:pt>
                <c:pt idx="37282">
                  <c:v>1.007080078125E-3</c:v>
                </c:pt>
                <c:pt idx="37283">
                  <c:v>1.0068416595458984E-3</c:v>
                </c:pt>
                <c:pt idx="37284">
                  <c:v>1.0080337524414063E-3</c:v>
                </c:pt>
                <c:pt idx="37285">
                  <c:v>1.007080078125E-3</c:v>
                </c:pt>
                <c:pt idx="37286">
                  <c:v>1.0068416595458984E-3</c:v>
                </c:pt>
                <c:pt idx="37287">
                  <c:v>1.007080078125E-3</c:v>
                </c:pt>
                <c:pt idx="37288">
                  <c:v>1.007080078125E-3</c:v>
                </c:pt>
                <c:pt idx="37289">
                  <c:v>1.0068416595458984E-3</c:v>
                </c:pt>
                <c:pt idx="37290">
                  <c:v>1.007080078125E-3</c:v>
                </c:pt>
                <c:pt idx="37291">
                  <c:v>1.007080078125E-3</c:v>
                </c:pt>
                <c:pt idx="37292">
                  <c:v>1.0068416595458984E-3</c:v>
                </c:pt>
                <c:pt idx="37293">
                  <c:v>1.007080078125E-3</c:v>
                </c:pt>
                <c:pt idx="37294">
                  <c:v>1.007080078125E-3</c:v>
                </c:pt>
                <c:pt idx="37295">
                  <c:v>1.0068416595458984E-3</c:v>
                </c:pt>
                <c:pt idx="37296">
                  <c:v>1.007080078125E-3</c:v>
                </c:pt>
                <c:pt idx="37297">
                  <c:v>1.0080337524414063E-3</c:v>
                </c:pt>
                <c:pt idx="37298">
                  <c:v>1.007080078125E-3</c:v>
                </c:pt>
                <c:pt idx="37299">
                  <c:v>1.0068416595458984E-3</c:v>
                </c:pt>
                <c:pt idx="37300">
                  <c:v>1.007080078125E-3</c:v>
                </c:pt>
                <c:pt idx="37301">
                  <c:v>1.007080078125E-3</c:v>
                </c:pt>
                <c:pt idx="37302">
                  <c:v>1.0068416595458984E-3</c:v>
                </c:pt>
                <c:pt idx="37303">
                  <c:v>1.007080078125E-3</c:v>
                </c:pt>
                <c:pt idx="37304">
                  <c:v>1.007080078125E-3</c:v>
                </c:pt>
                <c:pt idx="37305">
                  <c:v>1.0068416595458984E-3</c:v>
                </c:pt>
                <c:pt idx="37306">
                  <c:v>1.007080078125E-3</c:v>
                </c:pt>
                <c:pt idx="37307">
                  <c:v>1.007080078125E-3</c:v>
                </c:pt>
                <c:pt idx="37308">
                  <c:v>1.0068416595458984E-3</c:v>
                </c:pt>
                <c:pt idx="37309">
                  <c:v>1.0080337524414063E-3</c:v>
                </c:pt>
                <c:pt idx="37310">
                  <c:v>1.007080078125E-3</c:v>
                </c:pt>
                <c:pt idx="37311">
                  <c:v>1.0068416595458984E-3</c:v>
                </c:pt>
                <c:pt idx="37312">
                  <c:v>1.007080078125E-3</c:v>
                </c:pt>
                <c:pt idx="37313">
                  <c:v>1.007080078125E-3</c:v>
                </c:pt>
                <c:pt idx="37314">
                  <c:v>1.0068416595458984E-3</c:v>
                </c:pt>
                <c:pt idx="37315">
                  <c:v>1.007080078125E-3</c:v>
                </c:pt>
                <c:pt idx="37316">
                  <c:v>1.007080078125E-3</c:v>
                </c:pt>
                <c:pt idx="37317">
                  <c:v>1.0068416595458984E-3</c:v>
                </c:pt>
                <c:pt idx="37318">
                  <c:v>1.007080078125E-3</c:v>
                </c:pt>
                <c:pt idx="37319">
                  <c:v>1.007080078125E-3</c:v>
                </c:pt>
                <c:pt idx="37320">
                  <c:v>1.0068416595458984E-3</c:v>
                </c:pt>
                <c:pt idx="37321">
                  <c:v>1.007080078125E-3</c:v>
                </c:pt>
                <c:pt idx="37322">
                  <c:v>1.0080337524414063E-3</c:v>
                </c:pt>
                <c:pt idx="37323">
                  <c:v>1.007080078125E-3</c:v>
                </c:pt>
                <c:pt idx="37324">
                  <c:v>1.0068416595458984E-3</c:v>
                </c:pt>
                <c:pt idx="37325">
                  <c:v>1.007080078125E-3</c:v>
                </c:pt>
                <c:pt idx="37326">
                  <c:v>1.007080078125E-3</c:v>
                </c:pt>
                <c:pt idx="37327">
                  <c:v>1.0068416595458984E-3</c:v>
                </c:pt>
                <c:pt idx="37328">
                  <c:v>1.007080078125E-3</c:v>
                </c:pt>
                <c:pt idx="37329">
                  <c:v>1.007080078125E-3</c:v>
                </c:pt>
                <c:pt idx="37330">
                  <c:v>8.0568790435791016E-3</c:v>
                </c:pt>
                <c:pt idx="37331">
                  <c:v>1.007080078125E-3</c:v>
                </c:pt>
                <c:pt idx="37332">
                  <c:v>1.0068416595458984E-3</c:v>
                </c:pt>
                <c:pt idx="37333">
                  <c:v>1.007080078125E-3</c:v>
                </c:pt>
                <c:pt idx="37334">
                  <c:v>1.007080078125E-3</c:v>
                </c:pt>
                <c:pt idx="37335">
                  <c:v>1.0068416595458984E-3</c:v>
                </c:pt>
                <c:pt idx="37336">
                  <c:v>1.007080078125E-3</c:v>
                </c:pt>
                <c:pt idx="37337">
                  <c:v>1.007080078125E-3</c:v>
                </c:pt>
                <c:pt idx="37338">
                  <c:v>1.0068416595458984E-3</c:v>
                </c:pt>
                <c:pt idx="37339">
                  <c:v>1.007080078125E-3</c:v>
                </c:pt>
                <c:pt idx="37340">
                  <c:v>1.0080337524414063E-3</c:v>
                </c:pt>
                <c:pt idx="37341">
                  <c:v>1.007080078125E-3</c:v>
                </c:pt>
                <c:pt idx="37342">
                  <c:v>1.0068416595458984E-3</c:v>
                </c:pt>
                <c:pt idx="37343">
                  <c:v>1.007080078125E-3</c:v>
                </c:pt>
                <c:pt idx="37344">
                  <c:v>1.007080078125E-3</c:v>
                </c:pt>
                <c:pt idx="37345">
                  <c:v>1.0068416595458984E-3</c:v>
                </c:pt>
                <c:pt idx="37346">
                  <c:v>1.007080078125E-3</c:v>
                </c:pt>
                <c:pt idx="37347">
                  <c:v>1.007080078125E-3</c:v>
                </c:pt>
                <c:pt idx="37348">
                  <c:v>1.0068416595458984E-3</c:v>
                </c:pt>
                <c:pt idx="37349">
                  <c:v>1.007080078125E-3</c:v>
                </c:pt>
                <c:pt idx="37350">
                  <c:v>1.007080078125E-3</c:v>
                </c:pt>
                <c:pt idx="37351">
                  <c:v>1.0068416595458984E-3</c:v>
                </c:pt>
                <c:pt idx="37352">
                  <c:v>1.0080337524414063E-3</c:v>
                </c:pt>
                <c:pt idx="37353">
                  <c:v>1.007080078125E-3</c:v>
                </c:pt>
                <c:pt idx="37354">
                  <c:v>1.0068416595458984E-3</c:v>
                </c:pt>
                <c:pt idx="37355">
                  <c:v>1.007080078125E-3</c:v>
                </c:pt>
                <c:pt idx="37356">
                  <c:v>1.007080078125E-3</c:v>
                </c:pt>
                <c:pt idx="37357">
                  <c:v>1.0068416595458984E-3</c:v>
                </c:pt>
                <c:pt idx="37358">
                  <c:v>1.007080078125E-3</c:v>
                </c:pt>
                <c:pt idx="37359">
                  <c:v>1.007080078125E-3</c:v>
                </c:pt>
                <c:pt idx="37360">
                  <c:v>1.0068416595458984E-3</c:v>
                </c:pt>
                <c:pt idx="37361">
                  <c:v>1.007080078125E-3</c:v>
                </c:pt>
                <c:pt idx="37362">
                  <c:v>1.007080078125E-3</c:v>
                </c:pt>
                <c:pt idx="37363">
                  <c:v>1.0068416595458984E-3</c:v>
                </c:pt>
                <c:pt idx="37364">
                  <c:v>1.007080078125E-3</c:v>
                </c:pt>
                <c:pt idx="37365">
                  <c:v>1.0080337524414063E-3</c:v>
                </c:pt>
                <c:pt idx="37366">
                  <c:v>1.007080078125E-3</c:v>
                </c:pt>
                <c:pt idx="37367">
                  <c:v>1.0068416595458984E-3</c:v>
                </c:pt>
                <c:pt idx="37368">
                  <c:v>1.007080078125E-3</c:v>
                </c:pt>
                <c:pt idx="37369">
                  <c:v>1.007080078125E-3</c:v>
                </c:pt>
                <c:pt idx="37370">
                  <c:v>1.0068416595458984E-3</c:v>
                </c:pt>
                <c:pt idx="37371">
                  <c:v>1.007080078125E-3</c:v>
                </c:pt>
                <c:pt idx="37372">
                  <c:v>1.007080078125E-3</c:v>
                </c:pt>
                <c:pt idx="37373">
                  <c:v>1.0068416595458984E-3</c:v>
                </c:pt>
                <c:pt idx="37374">
                  <c:v>1.007080078125E-3</c:v>
                </c:pt>
                <c:pt idx="37375">
                  <c:v>1.007080078125E-3</c:v>
                </c:pt>
                <c:pt idx="37376">
                  <c:v>1.0068416595458984E-3</c:v>
                </c:pt>
                <c:pt idx="37377">
                  <c:v>1.0080337524414063E-3</c:v>
                </c:pt>
                <c:pt idx="37378">
                  <c:v>1.007080078125E-3</c:v>
                </c:pt>
                <c:pt idx="37379">
                  <c:v>1.0068416595458984E-3</c:v>
                </c:pt>
                <c:pt idx="37380">
                  <c:v>1.007080078125E-3</c:v>
                </c:pt>
                <c:pt idx="37381">
                  <c:v>1.007080078125E-3</c:v>
                </c:pt>
                <c:pt idx="37382">
                  <c:v>1.0068416595458984E-3</c:v>
                </c:pt>
                <c:pt idx="37383">
                  <c:v>1.007080078125E-3</c:v>
                </c:pt>
                <c:pt idx="37384">
                  <c:v>1.007080078125E-3</c:v>
                </c:pt>
                <c:pt idx="37385">
                  <c:v>1.0068416595458984E-3</c:v>
                </c:pt>
                <c:pt idx="37386">
                  <c:v>1.007080078125E-3</c:v>
                </c:pt>
                <c:pt idx="37387">
                  <c:v>1.007080078125E-3</c:v>
                </c:pt>
                <c:pt idx="37388">
                  <c:v>1.0068416595458984E-3</c:v>
                </c:pt>
                <c:pt idx="37389">
                  <c:v>1.007080078125E-3</c:v>
                </c:pt>
                <c:pt idx="37390">
                  <c:v>1.0080337524414063E-3</c:v>
                </c:pt>
                <c:pt idx="37391">
                  <c:v>1.007080078125E-3</c:v>
                </c:pt>
                <c:pt idx="37392">
                  <c:v>1.0068416595458984E-3</c:v>
                </c:pt>
                <c:pt idx="37393">
                  <c:v>1.007080078125E-3</c:v>
                </c:pt>
                <c:pt idx="37394">
                  <c:v>1.007080078125E-3</c:v>
                </c:pt>
                <c:pt idx="37395">
                  <c:v>1.0068416595458984E-3</c:v>
                </c:pt>
                <c:pt idx="37396">
                  <c:v>1.007080078125E-3</c:v>
                </c:pt>
                <c:pt idx="37397">
                  <c:v>1.007080078125E-3</c:v>
                </c:pt>
                <c:pt idx="37398">
                  <c:v>1.0068416595458984E-3</c:v>
                </c:pt>
                <c:pt idx="37399">
                  <c:v>1.007080078125E-3</c:v>
                </c:pt>
                <c:pt idx="37400">
                  <c:v>1.0068416595458984E-3</c:v>
                </c:pt>
                <c:pt idx="37401">
                  <c:v>1.007080078125E-3</c:v>
                </c:pt>
                <c:pt idx="37402">
                  <c:v>1.0080337524414063E-3</c:v>
                </c:pt>
                <c:pt idx="37403">
                  <c:v>1.007080078125E-3</c:v>
                </c:pt>
                <c:pt idx="37404">
                  <c:v>1.0068416595458984E-3</c:v>
                </c:pt>
                <c:pt idx="37405">
                  <c:v>1.007080078125E-3</c:v>
                </c:pt>
                <c:pt idx="37406">
                  <c:v>1.007080078125E-3</c:v>
                </c:pt>
                <c:pt idx="37407">
                  <c:v>1.0068416595458984E-3</c:v>
                </c:pt>
                <c:pt idx="37408">
                  <c:v>1.007080078125E-3</c:v>
                </c:pt>
                <c:pt idx="37409">
                  <c:v>1.007080078125E-3</c:v>
                </c:pt>
                <c:pt idx="37410">
                  <c:v>1.0068416595458984E-3</c:v>
                </c:pt>
                <c:pt idx="37411">
                  <c:v>1.007080078125E-3</c:v>
                </c:pt>
                <c:pt idx="37412">
                  <c:v>1.007080078125E-3</c:v>
                </c:pt>
                <c:pt idx="37413">
                  <c:v>1.0068416595458984E-3</c:v>
                </c:pt>
                <c:pt idx="37414">
                  <c:v>1.007080078125E-3</c:v>
                </c:pt>
                <c:pt idx="37415">
                  <c:v>1.0080337524414063E-3</c:v>
                </c:pt>
                <c:pt idx="37416">
                  <c:v>1.007080078125E-3</c:v>
                </c:pt>
                <c:pt idx="37417">
                  <c:v>1.0068416595458984E-3</c:v>
                </c:pt>
                <c:pt idx="37418">
                  <c:v>1.007080078125E-3</c:v>
                </c:pt>
                <c:pt idx="37419">
                  <c:v>1.007080078125E-3</c:v>
                </c:pt>
                <c:pt idx="37420">
                  <c:v>1.0068416595458984E-3</c:v>
                </c:pt>
                <c:pt idx="37421">
                  <c:v>1.007080078125E-3</c:v>
                </c:pt>
                <c:pt idx="37422">
                  <c:v>1.0068416595458984E-3</c:v>
                </c:pt>
                <c:pt idx="37423">
                  <c:v>1.007080078125E-3</c:v>
                </c:pt>
                <c:pt idx="37424">
                  <c:v>1.007080078125E-3</c:v>
                </c:pt>
                <c:pt idx="37425">
                  <c:v>1.0068416595458984E-3</c:v>
                </c:pt>
                <c:pt idx="37426">
                  <c:v>1.007080078125E-3</c:v>
                </c:pt>
                <c:pt idx="37427">
                  <c:v>1.0080337524414063E-3</c:v>
                </c:pt>
                <c:pt idx="37428">
                  <c:v>1.007080078125E-3</c:v>
                </c:pt>
                <c:pt idx="37429">
                  <c:v>1.0068416595458984E-3</c:v>
                </c:pt>
                <c:pt idx="37430">
                  <c:v>1.007080078125E-3</c:v>
                </c:pt>
                <c:pt idx="37431">
                  <c:v>1.007080078125E-3</c:v>
                </c:pt>
                <c:pt idx="37432">
                  <c:v>1.0068416595458984E-3</c:v>
                </c:pt>
                <c:pt idx="37433">
                  <c:v>1.007080078125E-3</c:v>
                </c:pt>
                <c:pt idx="37434">
                  <c:v>1.007080078125E-3</c:v>
                </c:pt>
                <c:pt idx="37435">
                  <c:v>1.0068416595458984E-3</c:v>
                </c:pt>
                <c:pt idx="37436">
                  <c:v>1.007080078125E-3</c:v>
                </c:pt>
                <c:pt idx="37437">
                  <c:v>1.007080078125E-3</c:v>
                </c:pt>
                <c:pt idx="37438">
                  <c:v>1.0068416595458984E-3</c:v>
                </c:pt>
                <c:pt idx="37439">
                  <c:v>1.007080078125E-3</c:v>
                </c:pt>
                <c:pt idx="37440">
                  <c:v>1.0080337524414063E-3</c:v>
                </c:pt>
                <c:pt idx="37441">
                  <c:v>1.007080078125E-3</c:v>
                </c:pt>
                <c:pt idx="37442">
                  <c:v>1.0068416595458984E-3</c:v>
                </c:pt>
                <c:pt idx="37443">
                  <c:v>1.007080078125E-3</c:v>
                </c:pt>
                <c:pt idx="37444">
                  <c:v>1.0068416595458984E-3</c:v>
                </c:pt>
                <c:pt idx="37445">
                  <c:v>1.007080078125E-3</c:v>
                </c:pt>
                <c:pt idx="37446">
                  <c:v>1.007080078125E-3</c:v>
                </c:pt>
                <c:pt idx="37447">
                  <c:v>1.0068416595458984E-3</c:v>
                </c:pt>
                <c:pt idx="37448">
                  <c:v>1.007080078125E-3</c:v>
                </c:pt>
                <c:pt idx="37449">
                  <c:v>1.007080078125E-3</c:v>
                </c:pt>
                <c:pt idx="37450">
                  <c:v>1.0068416595458984E-3</c:v>
                </c:pt>
                <c:pt idx="37451">
                  <c:v>1.007080078125E-3</c:v>
                </c:pt>
                <c:pt idx="37452">
                  <c:v>1.0080337524414063E-3</c:v>
                </c:pt>
                <c:pt idx="37453">
                  <c:v>1.007080078125E-3</c:v>
                </c:pt>
                <c:pt idx="37454">
                  <c:v>1.0068416595458984E-3</c:v>
                </c:pt>
                <c:pt idx="37455">
                  <c:v>1.007080078125E-3</c:v>
                </c:pt>
                <c:pt idx="37456">
                  <c:v>1.007080078125E-3</c:v>
                </c:pt>
                <c:pt idx="37457">
                  <c:v>1.0068416595458984E-3</c:v>
                </c:pt>
                <c:pt idx="37458">
                  <c:v>1.007080078125E-3</c:v>
                </c:pt>
                <c:pt idx="37459">
                  <c:v>1.007080078125E-3</c:v>
                </c:pt>
                <c:pt idx="37460">
                  <c:v>1.0068416595458984E-3</c:v>
                </c:pt>
                <c:pt idx="37461">
                  <c:v>1.007080078125E-3</c:v>
                </c:pt>
                <c:pt idx="37462">
                  <c:v>1.007080078125E-3</c:v>
                </c:pt>
                <c:pt idx="37463">
                  <c:v>1.0068416595458984E-3</c:v>
                </c:pt>
                <c:pt idx="37464">
                  <c:v>1.007080078125E-3</c:v>
                </c:pt>
                <c:pt idx="37465">
                  <c:v>1.0080337524414063E-3</c:v>
                </c:pt>
                <c:pt idx="37466">
                  <c:v>1.0068416595458984E-3</c:v>
                </c:pt>
                <c:pt idx="37467">
                  <c:v>1.007080078125E-3</c:v>
                </c:pt>
                <c:pt idx="37468">
                  <c:v>1.007080078125E-3</c:v>
                </c:pt>
                <c:pt idx="37469">
                  <c:v>1.0068416595458984E-3</c:v>
                </c:pt>
                <c:pt idx="37470">
                  <c:v>1.0071039199829102E-2</c:v>
                </c:pt>
                <c:pt idx="37471">
                  <c:v>1.007080078125E-3</c:v>
                </c:pt>
                <c:pt idx="37472">
                  <c:v>1.007080078125E-3</c:v>
                </c:pt>
                <c:pt idx="37473">
                  <c:v>1.0068416595458984E-3</c:v>
                </c:pt>
                <c:pt idx="37474">
                  <c:v>1.007080078125E-3</c:v>
                </c:pt>
                <c:pt idx="37475">
                  <c:v>1.007080078125E-3</c:v>
                </c:pt>
                <c:pt idx="37476">
                  <c:v>1.0068416595458984E-3</c:v>
                </c:pt>
                <c:pt idx="37477">
                  <c:v>1.007080078125E-3</c:v>
                </c:pt>
                <c:pt idx="37478">
                  <c:v>1.007080078125E-3</c:v>
                </c:pt>
                <c:pt idx="37479">
                  <c:v>1.0068416595458984E-3</c:v>
                </c:pt>
                <c:pt idx="37480">
                  <c:v>1.007080078125E-3</c:v>
                </c:pt>
                <c:pt idx="37481">
                  <c:v>1.0080337524414063E-3</c:v>
                </c:pt>
                <c:pt idx="37482">
                  <c:v>1.0068416595458984E-3</c:v>
                </c:pt>
                <c:pt idx="37483">
                  <c:v>1.007080078125E-3</c:v>
                </c:pt>
                <c:pt idx="37484">
                  <c:v>1.007080078125E-3</c:v>
                </c:pt>
                <c:pt idx="37485">
                  <c:v>1.0068416595458984E-3</c:v>
                </c:pt>
                <c:pt idx="37486">
                  <c:v>1.007080078125E-3</c:v>
                </c:pt>
                <c:pt idx="37487">
                  <c:v>1.007080078125E-3</c:v>
                </c:pt>
                <c:pt idx="37488">
                  <c:v>1.0068416595458984E-3</c:v>
                </c:pt>
                <c:pt idx="37489">
                  <c:v>1.007080078125E-3</c:v>
                </c:pt>
                <c:pt idx="37490">
                  <c:v>1.007080078125E-3</c:v>
                </c:pt>
                <c:pt idx="37491">
                  <c:v>1.0068416595458984E-3</c:v>
                </c:pt>
                <c:pt idx="37492">
                  <c:v>1.007080078125E-3</c:v>
                </c:pt>
                <c:pt idx="37493">
                  <c:v>1.0080337524414063E-3</c:v>
                </c:pt>
                <c:pt idx="37494">
                  <c:v>1.007080078125E-3</c:v>
                </c:pt>
                <c:pt idx="37495">
                  <c:v>1.0068416595458984E-3</c:v>
                </c:pt>
                <c:pt idx="37496">
                  <c:v>1.007080078125E-3</c:v>
                </c:pt>
                <c:pt idx="37497">
                  <c:v>1.007080078125E-3</c:v>
                </c:pt>
                <c:pt idx="37498">
                  <c:v>1.0068416595458984E-3</c:v>
                </c:pt>
                <c:pt idx="37499">
                  <c:v>1.007080078125E-3</c:v>
                </c:pt>
                <c:pt idx="37500">
                  <c:v>1.007080078125E-3</c:v>
                </c:pt>
                <c:pt idx="37501">
                  <c:v>1.0068416595458984E-3</c:v>
                </c:pt>
                <c:pt idx="37502">
                  <c:v>1.007080078125E-3</c:v>
                </c:pt>
                <c:pt idx="37503">
                  <c:v>1.007080078125E-3</c:v>
                </c:pt>
                <c:pt idx="37504">
                  <c:v>1.0068416595458984E-3</c:v>
                </c:pt>
                <c:pt idx="37505">
                  <c:v>1.007080078125E-3</c:v>
                </c:pt>
                <c:pt idx="37506">
                  <c:v>1.0080337524414063E-3</c:v>
                </c:pt>
                <c:pt idx="37507">
                  <c:v>1.0068416595458984E-3</c:v>
                </c:pt>
                <c:pt idx="37508">
                  <c:v>1.007080078125E-3</c:v>
                </c:pt>
                <c:pt idx="37509">
                  <c:v>1.007080078125E-3</c:v>
                </c:pt>
                <c:pt idx="37510">
                  <c:v>1.0068416595458984E-3</c:v>
                </c:pt>
                <c:pt idx="37511">
                  <c:v>1.007080078125E-3</c:v>
                </c:pt>
                <c:pt idx="37512">
                  <c:v>1.007080078125E-3</c:v>
                </c:pt>
                <c:pt idx="37513">
                  <c:v>1.0068416595458984E-3</c:v>
                </c:pt>
                <c:pt idx="37514">
                  <c:v>1.007080078125E-3</c:v>
                </c:pt>
                <c:pt idx="37515">
                  <c:v>1.007080078125E-3</c:v>
                </c:pt>
                <c:pt idx="37516">
                  <c:v>1.0068416595458984E-3</c:v>
                </c:pt>
                <c:pt idx="37517">
                  <c:v>1.007080078125E-3</c:v>
                </c:pt>
                <c:pt idx="37518">
                  <c:v>4.0290355682373047E-3</c:v>
                </c:pt>
                <c:pt idx="37519">
                  <c:v>1.007080078125E-3</c:v>
                </c:pt>
                <c:pt idx="37520">
                  <c:v>1.0068416595458984E-3</c:v>
                </c:pt>
                <c:pt idx="37521">
                  <c:v>1.007080078125E-3</c:v>
                </c:pt>
                <c:pt idx="37522">
                  <c:v>1.007080078125E-3</c:v>
                </c:pt>
                <c:pt idx="37523">
                  <c:v>1.0068416595458984E-3</c:v>
                </c:pt>
                <c:pt idx="37524">
                  <c:v>1.007080078125E-3</c:v>
                </c:pt>
                <c:pt idx="37525">
                  <c:v>1.007080078125E-3</c:v>
                </c:pt>
                <c:pt idx="37526">
                  <c:v>1.0068416595458984E-3</c:v>
                </c:pt>
                <c:pt idx="37527">
                  <c:v>1.007080078125E-3</c:v>
                </c:pt>
                <c:pt idx="37528">
                  <c:v>1.0080337524414063E-3</c:v>
                </c:pt>
                <c:pt idx="37529">
                  <c:v>1.0068416595458984E-3</c:v>
                </c:pt>
                <c:pt idx="37530">
                  <c:v>1.007080078125E-3</c:v>
                </c:pt>
                <c:pt idx="37531">
                  <c:v>1.007080078125E-3</c:v>
                </c:pt>
                <c:pt idx="37532">
                  <c:v>1.0068416595458984E-3</c:v>
                </c:pt>
                <c:pt idx="37533">
                  <c:v>1.007080078125E-3</c:v>
                </c:pt>
                <c:pt idx="37534">
                  <c:v>1.007080078125E-3</c:v>
                </c:pt>
                <c:pt idx="37535">
                  <c:v>1.0068416595458984E-3</c:v>
                </c:pt>
                <c:pt idx="37536">
                  <c:v>1.007080078125E-3</c:v>
                </c:pt>
                <c:pt idx="37537">
                  <c:v>1.007080078125E-3</c:v>
                </c:pt>
                <c:pt idx="37538">
                  <c:v>1.0068416595458984E-3</c:v>
                </c:pt>
                <c:pt idx="37539">
                  <c:v>1.007080078125E-3</c:v>
                </c:pt>
                <c:pt idx="37540">
                  <c:v>1.0080337524414063E-3</c:v>
                </c:pt>
                <c:pt idx="37541">
                  <c:v>1.007080078125E-3</c:v>
                </c:pt>
                <c:pt idx="37542">
                  <c:v>1.0068416595458984E-3</c:v>
                </c:pt>
                <c:pt idx="37543">
                  <c:v>1.007080078125E-3</c:v>
                </c:pt>
                <c:pt idx="37544">
                  <c:v>1.007080078125E-3</c:v>
                </c:pt>
                <c:pt idx="37545">
                  <c:v>1.0068416595458984E-3</c:v>
                </c:pt>
                <c:pt idx="37546">
                  <c:v>1.007080078125E-3</c:v>
                </c:pt>
                <c:pt idx="37547">
                  <c:v>1.007080078125E-3</c:v>
                </c:pt>
                <c:pt idx="37548">
                  <c:v>1.0068416595458984E-3</c:v>
                </c:pt>
                <c:pt idx="37549">
                  <c:v>1.007080078125E-3</c:v>
                </c:pt>
                <c:pt idx="37550">
                  <c:v>1.007080078125E-3</c:v>
                </c:pt>
                <c:pt idx="37551">
                  <c:v>1.0068416595458984E-3</c:v>
                </c:pt>
                <c:pt idx="37552">
                  <c:v>1.007080078125E-3</c:v>
                </c:pt>
                <c:pt idx="37553">
                  <c:v>1.0080337524414063E-3</c:v>
                </c:pt>
                <c:pt idx="37554">
                  <c:v>1.0068416595458984E-3</c:v>
                </c:pt>
                <c:pt idx="37555">
                  <c:v>1.007080078125E-3</c:v>
                </c:pt>
                <c:pt idx="37556">
                  <c:v>1.007080078125E-3</c:v>
                </c:pt>
                <c:pt idx="37557">
                  <c:v>1.0068416595458984E-3</c:v>
                </c:pt>
                <c:pt idx="37558">
                  <c:v>1.007080078125E-3</c:v>
                </c:pt>
                <c:pt idx="37559">
                  <c:v>1.007080078125E-3</c:v>
                </c:pt>
                <c:pt idx="37560">
                  <c:v>1.0068416595458984E-3</c:v>
                </c:pt>
                <c:pt idx="37561">
                  <c:v>1.007080078125E-3</c:v>
                </c:pt>
                <c:pt idx="37562">
                  <c:v>1.007080078125E-3</c:v>
                </c:pt>
                <c:pt idx="37563">
                  <c:v>1.0068416595458984E-3</c:v>
                </c:pt>
                <c:pt idx="37564">
                  <c:v>1.007080078125E-3</c:v>
                </c:pt>
                <c:pt idx="37565">
                  <c:v>1.0080337524414063E-3</c:v>
                </c:pt>
                <c:pt idx="37566">
                  <c:v>1.007080078125E-3</c:v>
                </c:pt>
                <c:pt idx="37567">
                  <c:v>1.0068416595458984E-3</c:v>
                </c:pt>
                <c:pt idx="37568">
                  <c:v>1.007080078125E-3</c:v>
                </c:pt>
                <c:pt idx="37569">
                  <c:v>1.007080078125E-3</c:v>
                </c:pt>
                <c:pt idx="37570">
                  <c:v>1.0068416595458984E-3</c:v>
                </c:pt>
                <c:pt idx="37571">
                  <c:v>1.007080078125E-3</c:v>
                </c:pt>
                <c:pt idx="37572">
                  <c:v>1.007080078125E-3</c:v>
                </c:pt>
                <c:pt idx="37573">
                  <c:v>1.0068416595458984E-3</c:v>
                </c:pt>
                <c:pt idx="37574">
                  <c:v>1.007080078125E-3</c:v>
                </c:pt>
                <c:pt idx="37575">
                  <c:v>1.007080078125E-3</c:v>
                </c:pt>
                <c:pt idx="37576">
                  <c:v>1.0068416595458984E-3</c:v>
                </c:pt>
                <c:pt idx="37577">
                  <c:v>1.007080078125E-3</c:v>
                </c:pt>
                <c:pt idx="37578">
                  <c:v>1.0080337524414063E-3</c:v>
                </c:pt>
                <c:pt idx="37579">
                  <c:v>1.0068416595458984E-3</c:v>
                </c:pt>
                <c:pt idx="37580">
                  <c:v>1.007080078125E-3</c:v>
                </c:pt>
                <c:pt idx="37581">
                  <c:v>1.007080078125E-3</c:v>
                </c:pt>
                <c:pt idx="37582">
                  <c:v>1.0068416595458984E-3</c:v>
                </c:pt>
                <c:pt idx="37583">
                  <c:v>1.007080078125E-3</c:v>
                </c:pt>
                <c:pt idx="37584">
                  <c:v>1.007080078125E-3</c:v>
                </c:pt>
                <c:pt idx="37585">
                  <c:v>1.0068416595458984E-3</c:v>
                </c:pt>
                <c:pt idx="37586">
                  <c:v>1.007080078125E-3</c:v>
                </c:pt>
                <c:pt idx="37587">
                  <c:v>1.007080078125E-3</c:v>
                </c:pt>
                <c:pt idx="37588">
                  <c:v>1.0068416595458984E-3</c:v>
                </c:pt>
                <c:pt idx="37589">
                  <c:v>1.007080078125E-3</c:v>
                </c:pt>
                <c:pt idx="37590">
                  <c:v>1.0080337524414063E-3</c:v>
                </c:pt>
                <c:pt idx="37591">
                  <c:v>1.007080078125E-3</c:v>
                </c:pt>
                <c:pt idx="37592">
                  <c:v>1.0068416595458984E-3</c:v>
                </c:pt>
                <c:pt idx="37593">
                  <c:v>1.007080078125E-3</c:v>
                </c:pt>
                <c:pt idx="37594">
                  <c:v>1.007080078125E-3</c:v>
                </c:pt>
                <c:pt idx="37595">
                  <c:v>1.0068416595458984E-3</c:v>
                </c:pt>
                <c:pt idx="37596">
                  <c:v>1.007080078125E-3</c:v>
                </c:pt>
                <c:pt idx="37597">
                  <c:v>1.007080078125E-3</c:v>
                </c:pt>
                <c:pt idx="37598">
                  <c:v>1.0068416595458984E-3</c:v>
                </c:pt>
                <c:pt idx="37599">
                  <c:v>1.007080078125E-3</c:v>
                </c:pt>
                <c:pt idx="37600">
                  <c:v>1.007080078125E-3</c:v>
                </c:pt>
                <c:pt idx="37601">
                  <c:v>1.0068416595458984E-3</c:v>
                </c:pt>
                <c:pt idx="37602">
                  <c:v>1.007080078125E-3</c:v>
                </c:pt>
                <c:pt idx="37603">
                  <c:v>1.0080337524414063E-3</c:v>
                </c:pt>
                <c:pt idx="37604">
                  <c:v>1.0068416595458984E-3</c:v>
                </c:pt>
                <c:pt idx="37605">
                  <c:v>1.007080078125E-3</c:v>
                </c:pt>
                <c:pt idx="37606">
                  <c:v>1.007080078125E-3</c:v>
                </c:pt>
                <c:pt idx="37607">
                  <c:v>1.0068416595458984E-3</c:v>
                </c:pt>
                <c:pt idx="37608">
                  <c:v>1.007080078125E-3</c:v>
                </c:pt>
                <c:pt idx="37609">
                  <c:v>1.007080078125E-3</c:v>
                </c:pt>
                <c:pt idx="37610">
                  <c:v>1.0068416595458984E-3</c:v>
                </c:pt>
                <c:pt idx="37611">
                  <c:v>1.007080078125E-3</c:v>
                </c:pt>
                <c:pt idx="37612">
                  <c:v>1.007080078125E-3</c:v>
                </c:pt>
                <c:pt idx="37613">
                  <c:v>1.0068416595458984E-3</c:v>
                </c:pt>
                <c:pt idx="37614">
                  <c:v>1.007080078125E-3</c:v>
                </c:pt>
                <c:pt idx="37615">
                  <c:v>1.0080337524414063E-3</c:v>
                </c:pt>
                <c:pt idx="37616">
                  <c:v>1.007080078125E-3</c:v>
                </c:pt>
                <c:pt idx="37617">
                  <c:v>1.0068416595458984E-3</c:v>
                </c:pt>
                <c:pt idx="37618">
                  <c:v>1.007080078125E-3</c:v>
                </c:pt>
                <c:pt idx="37619">
                  <c:v>1.007080078125E-3</c:v>
                </c:pt>
                <c:pt idx="37620">
                  <c:v>1.0068416595458984E-3</c:v>
                </c:pt>
                <c:pt idx="37621">
                  <c:v>1.007080078125E-3</c:v>
                </c:pt>
                <c:pt idx="37622">
                  <c:v>1.007080078125E-3</c:v>
                </c:pt>
                <c:pt idx="37623">
                  <c:v>1.0068416595458984E-3</c:v>
                </c:pt>
                <c:pt idx="37624">
                  <c:v>1.007080078125E-3</c:v>
                </c:pt>
                <c:pt idx="37625">
                  <c:v>1.007080078125E-3</c:v>
                </c:pt>
                <c:pt idx="37626">
                  <c:v>1.0068416595458984E-3</c:v>
                </c:pt>
                <c:pt idx="37627">
                  <c:v>1.007080078125E-3</c:v>
                </c:pt>
                <c:pt idx="37628">
                  <c:v>1.0080337524414063E-3</c:v>
                </c:pt>
                <c:pt idx="37629">
                  <c:v>1.0068416595458984E-3</c:v>
                </c:pt>
                <c:pt idx="37630">
                  <c:v>1.007080078125E-3</c:v>
                </c:pt>
                <c:pt idx="37631">
                  <c:v>1.007080078125E-3</c:v>
                </c:pt>
                <c:pt idx="37632">
                  <c:v>1.0068416595458984E-3</c:v>
                </c:pt>
                <c:pt idx="37633">
                  <c:v>1.007080078125E-3</c:v>
                </c:pt>
                <c:pt idx="37634">
                  <c:v>1.007080078125E-3</c:v>
                </c:pt>
                <c:pt idx="37635">
                  <c:v>1.0068416595458984E-3</c:v>
                </c:pt>
                <c:pt idx="37636">
                  <c:v>1.007080078125E-3</c:v>
                </c:pt>
                <c:pt idx="37637">
                  <c:v>1.007080078125E-3</c:v>
                </c:pt>
                <c:pt idx="37638">
                  <c:v>8.0568790435791016E-3</c:v>
                </c:pt>
                <c:pt idx="37639">
                  <c:v>1.007080078125E-3</c:v>
                </c:pt>
                <c:pt idx="37640">
                  <c:v>1.007080078125E-3</c:v>
                </c:pt>
                <c:pt idx="37641">
                  <c:v>1.0068416595458984E-3</c:v>
                </c:pt>
                <c:pt idx="37642">
                  <c:v>1.007080078125E-3</c:v>
                </c:pt>
                <c:pt idx="37643">
                  <c:v>1.007080078125E-3</c:v>
                </c:pt>
                <c:pt idx="37644">
                  <c:v>1.0068416595458984E-3</c:v>
                </c:pt>
                <c:pt idx="37645">
                  <c:v>1.007080078125E-3</c:v>
                </c:pt>
                <c:pt idx="37646">
                  <c:v>1.0080337524414063E-3</c:v>
                </c:pt>
                <c:pt idx="37647">
                  <c:v>1.0068416595458984E-3</c:v>
                </c:pt>
                <c:pt idx="37648">
                  <c:v>1.007080078125E-3</c:v>
                </c:pt>
                <c:pt idx="37649">
                  <c:v>1.007080078125E-3</c:v>
                </c:pt>
                <c:pt idx="37650">
                  <c:v>1.0068416595458984E-3</c:v>
                </c:pt>
                <c:pt idx="37651">
                  <c:v>1.007080078125E-3</c:v>
                </c:pt>
                <c:pt idx="37652">
                  <c:v>1.007080078125E-3</c:v>
                </c:pt>
                <c:pt idx="37653">
                  <c:v>1.0068416595458984E-3</c:v>
                </c:pt>
                <c:pt idx="37654">
                  <c:v>1.007080078125E-3</c:v>
                </c:pt>
                <c:pt idx="37655">
                  <c:v>1.007080078125E-3</c:v>
                </c:pt>
                <c:pt idx="37656">
                  <c:v>1.0068416595458984E-3</c:v>
                </c:pt>
                <c:pt idx="37657">
                  <c:v>1.007080078125E-3</c:v>
                </c:pt>
                <c:pt idx="37658">
                  <c:v>1.0080337524414063E-3</c:v>
                </c:pt>
                <c:pt idx="37659">
                  <c:v>1.007080078125E-3</c:v>
                </c:pt>
                <c:pt idx="37660">
                  <c:v>1.0068416595458984E-3</c:v>
                </c:pt>
                <c:pt idx="37661">
                  <c:v>1.007080078125E-3</c:v>
                </c:pt>
                <c:pt idx="37662">
                  <c:v>1.007080078125E-3</c:v>
                </c:pt>
                <c:pt idx="37663">
                  <c:v>1.0068416595458984E-3</c:v>
                </c:pt>
                <c:pt idx="37664">
                  <c:v>1.007080078125E-3</c:v>
                </c:pt>
                <c:pt idx="37665">
                  <c:v>1.007080078125E-3</c:v>
                </c:pt>
                <c:pt idx="37666">
                  <c:v>1.0068416595458984E-3</c:v>
                </c:pt>
                <c:pt idx="37667">
                  <c:v>1.007080078125E-3</c:v>
                </c:pt>
                <c:pt idx="37668">
                  <c:v>1.007080078125E-3</c:v>
                </c:pt>
                <c:pt idx="37669">
                  <c:v>1.0068416595458984E-3</c:v>
                </c:pt>
                <c:pt idx="37670">
                  <c:v>1.0080337524414063E-3</c:v>
                </c:pt>
                <c:pt idx="37671">
                  <c:v>1.007080078125E-3</c:v>
                </c:pt>
                <c:pt idx="37672">
                  <c:v>1.0068416595458984E-3</c:v>
                </c:pt>
                <c:pt idx="37673">
                  <c:v>1.007080078125E-3</c:v>
                </c:pt>
                <c:pt idx="37674">
                  <c:v>1.007080078125E-3</c:v>
                </c:pt>
                <c:pt idx="37675">
                  <c:v>1.0068416595458984E-3</c:v>
                </c:pt>
                <c:pt idx="37676">
                  <c:v>1.007080078125E-3</c:v>
                </c:pt>
                <c:pt idx="37677">
                  <c:v>1.007080078125E-3</c:v>
                </c:pt>
                <c:pt idx="37678">
                  <c:v>1.0068416595458984E-3</c:v>
                </c:pt>
                <c:pt idx="37679">
                  <c:v>1.007080078125E-3</c:v>
                </c:pt>
                <c:pt idx="37680">
                  <c:v>1.007080078125E-3</c:v>
                </c:pt>
                <c:pt idx="37681">
                  <c:v>1.0068416595458984E-3</c:v>
                </c:pt>
                <c:pt idx="37682">
                  <c:v>1.007080078125E-3</c:v>
                </c:pt>
                <c:pt idx="37683">
                  <c:v>1.0080337524414063E-3</c:v>
                </c:pt>
                <c:pt idx="37684">
                  <c:v>1.007080078125E-3</c:v>
                </c:pt>
                <c:pt idx="37685">
                  <c:v>1.0068416595458984E-3</c:v>
                </c:pt>
                <c:pt idx="37686">
                  <c:v>1.007080078125E-3</c:v>
                </c:pt>
                <c:pt idx="37687">
                  <c:v>1.007080078125E-3</c:v>
                </c:pt>
                <c:pt idx="37688">
                  <c:v>1.0068416595458984E-3</c:v>
                </c:pt>
                <c:pt idx="37689">
                  <c:v>1.007080078125E-3</c:v>
                </c:pt>
                <c:pt idx="37690">
                  <c:v>1.007080078125E-3</c:v>
                </c:pt>
                <c:pt idx="37691">
                  <c:v>1.0068416595458984E-3</c:v>
                </c:pt>
                <c:pt idx="37692">
                  <c:v>1.007080078125E-3</c:v>
                </c:pt>
                <c:pt idx="37693">
                  <c:v>1.007080078125E-3</c:v>
                </c:pt>
                <c:pt idx="37694">
                  <c:v>1.0068416595458984E-3</c:v>
                </c:pt>
                <c:pt idx="37695">
                  <c:v>1.0080337524414063E-3</c:v>
                </c:pt>
                <c:pt idx="37696">
                  <c:v>1.007080078125E-3</c:v>
                </c:pt>
                <c:pt idx="37697">
                  <c:v>1.0068416595458984E-3</c:v>
                </c:pt>
                <c:pt idx="37698">
                  <c:v>1.007080078125E-3</c:v>
                </c:pt>
                <c:pt idx="37699">
                  <c:v>1.007080078125E-3</c:v>
                </c:pt>
                <c:pt idx="37700">
                  <c:v>1.0068416595458984E-3</c:v>
                </c:pt>
                <c:pt idx="37701">
                  <c:v>1.007080078125E-3</c:v>
                </c:pt>
                <c:pt idx="37702">
                  <c:v>1.007080078125E-3</c:v>
                </c:pt>
                <c:pt idx="37703">
                  <c:v>1.0068416595458984E-3</c:v>
                </c:pt>
                <c:pt idx="37704">
                  <c:v>1.007080078125E-3</c:v>
                </c:pt>
                <c:pt idx="37705">
                  <c:v>1.007080078125E-3</c:v>
                </c:pt>
                <c:pt idx="37706">
                  <c:v>1.0068416595458984E-3</c:v>
                </c:pt>
                <c:pt idx="37707">
                  <c:v>1.007080078125E-3</c:v>
                </c:pt>
                <c:pt idx="37708">
                  <c:v>1.0080337524414063E-3</c:v>
                </c:pt>
                <c:pt idx="37709">
                  <c:v>1.007080078125E-3</c:v>
                </c:pt>
                <c:pt idx="37710">
                  <c:v>1.0068416595458984E-3</c:v>
                </c:pt>
                <c:pt idx="37711">
                  <c:v>1.007080078125E-3</c:v>
                </c:pt>
                <c:pt idx="37712">
                  <c:v>1.007080078125E-3</c:v>
                </c:pt>
                <c:pt idx="37713">
                  <c:v>1.0068416595458984E-3</c:v>
                </c:pt>
                <c:pt idx="37714">
                  <c:v>1.007080078125E-3</c:v>
                </c:pt>
                <c:pt idx="37715">
                  <c:v>1.007080078125E-3</c:v>
                </c:pt>
                <c:pt idx="37716">
                  <c:v>1.0068416595458984E-3</c:v>
                </c:pt>
                <c:pt idx="37717">
                  <c:v>1.007080078125E-3</c:v>
                </c:pt>
                <c:pt idx="37718">
                  <c:v>1.007080078125E-3</c:v>
                </c:pt>
                <c:pt idx="37719">
                  <c:v>1.0068416595458984E-3</c:v>
                </c:pt>
                <c:pt idx="37720">
                  <c:v>1.0080337524414063E-3</c:v>
                </c:pt>
                <c:pt idx="37721">
                  <c:v>1.007080078125E-3</c:v>
                </c:pt>
                <c:pt idx="37722">
                  <c:v>1.0068416595458984E-3</c:v>
                </c:pt>
                <c:pt idx="37723">
                  <c:v>1.007080078125E-3</c:v>
                </c:pt>
                <c:pt idx="37724">
                  <c:v>1.007080078125E-3</c:v>
                </c:pt>
                <c:pt idx="37725">
                  <c:v>1.0068416595458984E-3</c:v>
                </c:pt>
                <c:pt idx="37726">
                  <c:v>1.007080078125E-3</c:v>
                </c:pt>
                <c:pt idx="37727">
                  <c:v>1.007080078125E-3</c:v>
                </c:pt>
                <c:pt idx="37728">
                  <c:v>1.0068416595458984E-3</c:v>
                </c:pt>
                <c:pt idx="37729">
                  <c:v>1.007080078125E-3</c:v>
                </c:pt>
                <c:pt idx="37730">
                  <c:v>1.007080078125E-3</c:v>
                </c:pt>
                <c:pt idx="37731">
                  <c:v>1.0068416595458984E-3</c:v>
                </c:pt>
                <c:pt idx="37732">
                  <c:v>1.007080078125E-3</c:v>
                </c:pt>
                <c:pt idx="37733">
                  <c:v>1.0080337524414063E-3</c:v>
                </c:pt>
                <c:pt idx="37734">
                  <c:v>1.007080078125E-3</c:v>
                </c:pt>
                <c:pt idx="37735">
                  <c:v>1.0068416595458984E-3</c:v>
                </c:pt>
                <c:pt idx="37736">
                  <c:v>1.007080078125E-3</c:v>
                </c:pt>
                <c:pt idx="37737">
                  <c:v>1.007080078125E-3</c:v>
                </c:pt>
                <c:pt idx="37738">
                  <c:v>1.0068416595458984E-3</c:v>
                </c:pt>
                <c:pt idx="37739">
                  <c:v>1.007080078125E-3</c:v>
                </c:pt>
                <c:pt idx="37740">
                  <c:v>1.007080078125E-3</c:v>
                </c:pt>
                <c:pt idx="37741">
                  <c:v>1.0068416595458984E-3</c:v>
                </c:pt>
                <c:pt idx="37742">
                  <c:v>1.007080078125E-3</c:v>
                </c:pt>
                <c:pt idx="37743">
                  <c:v>1.007080078125E-3</c:v>
                </c:pt>
                <c:pt idx="37744">
                  <c:v>1.0068416595458984E-3</c:v>
                </c:pt>
                <c:pt idx="37745">
                  <c:v>1.0080337524414063E-3</c:v>
                </c:pt>
                <c:pt idx="37746">
                  <c:v>1.007080078125E-3</c:v>
                </c:pt>
                <c:pt idx="37747">
                  <c:v>1.0068416595458984E-3</c:v>
                </c:pt>
                <c:pt idx="37748">
                  <c:v>1.007080078125E-3</c:v>
                </c:pt>
                <c:pt idx="37749">
                  <c:v>1.007080078125E-3</c:v>
                </c:pt>
                <c:pt idx="37750">
                  <c:v>1.0068416595458984E-3</c:v>
                </c:pt>
                <c:pt idx="37751">
                  <c:v>1.007080078125E-3</c:v>
                </c:pt>
                <c:pt idx="37752">
                  <c:v>1.007080078125E-3</c:v>
                </c:pt>
                <c:pt idx="37753">
                  <c:v>1.0068416595458984E-3</c:v>
                </c:pt>
                <c:pt idx="37754">
                  <c:v>1.007080078125E-3</c:v>
                </c:pt>
                <c:pt idx="37755">
                  <c:v>1.007080078125E-3</c:v>
                </c:pt>
                <c:pt idx="37756">
                  <c:v>1.0068416595458984E-3</c:v>
                </c:pt>
                <c:pt idx="37757">
                  <c:v>1.007080078125E-3</c:v>
                </c:pt>
                <c:pt idx="37758">
                  <c:v>1.0080337524414063E-3</c:v>
                </c:pt>
                <c:pt idx="37759">
                  <c:v>1.007080078125E-3</c:v>
                </c:pt>
                <c:pt idx="37760">
                  <c:v>1.0068416595458984E-3</c:v>
                </c:pt>
                <c:pt idx="37761">
                  <c:v>1.007080078125E-3</c:v>
                </c:pt>
                <c:pt idx="37762">
                  <c:v>1.007080078125E-3</c:v>
                </c:pt>
                <c:pt idx="37763">
                  <c:v>1.0068416595458984E-3</c:v>
                </c:pt>
                <c:pt idx="37764">
                  <c:v>1.007080078125E-3</c:v>
                </c:pt>
                <c:pt idx="37765">
                  <c:v>1.007080078125E-3</c:v>
                </c:pt>
                <c:pt idx="37766">
                  <c:v>1.0068416595458984E-3</c:v>
                </c:pt>
                <c:pt idx="37767">
                  <c:v>1.007080078125E-3</c:v>
                </c:pt>
                <c:pt idx="37768">
                  <c:v>1.007080078125E-3</c:v>
                </c:pt>
                <c:pt idx="37769">
                  <c:v>1.0068416595458984E-3</c:v>
                </c:pt>
                <c:pt idx="37770">
                  <c:v>1.0080337524414063E-3</c:v>
                </c:pt>
                <c:pt idx="37771">
                  <c:v>1.007080078125E-3</c:v>
                </c:pt>
                <c:pt idx="37772">
                  <c:v>1.0068416595458984E-3</c:v>
                </c:pt>
                <c:pt idx="37773">
                  <c:v>1.007080078125E-3</c:v>
                </c:pt>
                <c:pt idx="37774">
                  <c:v>1.007080078125E-3</c:v>
                </c:pt>
                <c:pt idx="37775">
                  <c:v>1.0068416595458984E-3</c:v>
                </c:pt>
                <c:pt idx="37776">
                  <c:v>1.007080078125E-3</c:v>
                </c:pt>
                <c:pt idx="37777">
                  <c:v>1.007080078125E-3</c:v>
                </c:pt>
                <c:pt idx="37778">
                  <c:v>1.0068416595458984E-3</c:v>
                </c:pt>
                <c:pt idx="37779">
                  <c:v>1.007080078125E-3</c:v>
                </c:pt>
                <c:pt idx="37780">
                  <c:v>1.007080078125E-3</c:v>
                </c:pt>
                <c:pt idx="37781">
                  <c:v>1.0068416595458984E-3</c:v>
                </c:pt>
                <c:pt idx="37782">
                  <c:v>1.007080078125E-3</c:v>
                </c:pt>
                <c:pt idx="37783">
                  <c:v>1.0080337524414063E-3</c:v>
                </c:pt>
                <c:pt idx="37784">
                  <c:v>1.007080078125E-3</c:v>
                </c:pt>
                <c:pt idx="37785">
                  <c:v>1.0068416595458984E-3</c:v>
                </c:pt>
                <c:pt idx="37786">
                  <c:v>1.007080078125E-3</c:v>
                </c:pt>
                <c:pt idx="37787">
                  <c:v>1.007080078125E-3</c:v>
                </c:pt>
                <c:pt idx="37788">
                  <c:v>1.0068416595458984E-3</c:v>
                </c:pt>
                <c:pt idx="37789">
                  <c:v>1.007080078125E-3</c:v>
                </c:pt>
                <c:pt idx="37790">
                  <c:v>1.007080078125E-3</c:v>
                </c:pt>
                <c:pt idx="37791">
                  <c:v>1.0068416595458984E-3</c:v>
                </c:pt>
                <c:pt idx="37792">
                  <c:v>1.007080078125E-3</c:v>
                </c:pt>
                <c:pt idx="37793">
                  <c:v>1.007080078125E-3</c:v>
                </c:pt>
                <c:pt idx="37794">
                  <c:v>1.0068416595458984E-3</c:v>
                </c:pt>
                <c:pt idx="37795">
                  <c:v>1.0080337524414063E-3</c:v>
                </c:pt>
                <c:pt idx="37796">
                  <c:v>1.007080078125E-3</c:v>
                </c:pt>
                <c:pt idx="37797">
                  <c:v>1.0068416595458984E-3</c:v>
                </c:pt>
                <c:pt idx="37798">
                  <c:v>1.007080078125E-3</c:v>
                </c:pt>
                <c:pt idx="37799">
                  <c:v>1.007080078125E-3</c:v>
                </c:pt>
                <c:pt idx="37800">
                  <c:v>1.0068416595458984E-3</c:v>
                </c:pt>
                <c:pt idx="37801">
                  <c:v>1.007080078125E-3</c:v>
                </c:pt>
                <c:pt idx="37802">
                  <c:v>1.007080078125E-3</c:v>
                </c:pt>
                <c:pt idx="37803">
                  <c:v>1.0068416595458984E-3</c:v>
                </c:pt>
                <c:pt idx="37804">
                  <c:v>1.007080078125E-3</c:v>
                </c:pt>
                <c:pt idx="37805">
                  <c:v>1.007080078125E-3</c:v>
                </c:pt>
                <c:pt idx="37806">
                  <c:v>1.0068416595458984E-3</c:v>
                </c:pt>
                <c:pt idx="37807">
                  <c:v>1.007080078125E-3</c:v>
                </c:pt>
                <c:pt idx="37808">
                  <c:v>1.0080337524414063E-3</c:v>
                </c:pt>
                <c:pt idx="37809">
                  <c:v>1.007080078125E-3</c:v>
                </c:pt>
                <c:pt idx="37810">
                  <c:v>1.0068416595458984E-3</c:v>
                </c:pt>
                <c:pt idx="37811">
                  <c:v>1.007080078125E-3</c:v>
                </c:pt>
                <c:pt idx="37812">
                  <c:v>1.007080078125E-3</c:v>
                </c:pt>
                <c:pt idx="37813">
                  <c:v>1.0068416595458984E-3</c:v>
                </c:pt>
                <c:pt idx="37814">
                  <c:v>1.007080078125E-3</c:v>
                </c:pt>
                <c:pt idx="37815">
                  <c:v>1.007080078125E-3</c:v>
                </c:pt>
                <c:pt idx="37816">
                  <c:v>1.0068416595458984E-3</c:v>
                </c:pt>
                <c:pt idx="37817">
                  <c:v>1.007080078125E-3</c:v>
                </c:pt>
                <c:pt idx="37818">
                  <c:v>1.007080078125E-3</c:v>
                </c:pt>
                <c:pt idx="37819">
                  <c:v>1.0068416595458984E-3</c:v>
                </c:pt>
                <c:pt idx="37820">
                  <c:v>1.0080337524414063E-3</c:v>
                </c:pt>
                <c:pt idx="37821">
                  <c:v>1.007080078125E-3</c:v>
                </c:pt>
                <c:pt idx="37822">
                  <c:v>1.0068416595458984E-3</c:v>
                </c:pt>
                <c:pt idx="37823">
                  <c:v>1.007080078125E-3</c:v>
                </c:pt>
                <c:pt idx="37824">
                  <c:v>1.007080078125E-3</c:v>
                </c:pt>
                <c:pt idx="37825">
                  <c:v>1.0068416595458984E-3</c:v>
                </c:pt>
                <c:pt idx="37826">
                  <c:v>2.01416015625E-3</c:v>
                </c:pt>
                <c:pt idx="37827">
                  <c:v>1.0068416595458984E-3</c:v>
                </c:pt>
                <c:pt idx="37828">
                  <c:v>1.007080078125E-3</c:v>
                </c:pt>
                <c:pt idx="37829">
                  <c:v>1.007080078125E-3</c:v>
                </c:pt>
                <c:pt idx="37830">
                  <c:v>1.0068416595458984E-3</c:v>
                </c:pt>
                <c:pt idx="37831">
                  <c:v>1.007080078125E-3</c:v>
                </c:pt>
                <c:pt idx="37832">
                  <c:v>1.0080337524414063E-3</c:v>
                </c:pt>
                <c:pt idx="37833">
                  <c:v>1.007080078125E-3</c:v>
                </c:pt>
                <c:pt idx="37834">
                  <c:v>1.0068416595458984E-3</c:v>
                </c:pt>
                <c:pt idx="37835">
                  <c:v>1.007080078125E-3</c:v>
                </c:pt>
                <c:pt idx="37836">
                  <c:v>2.7190923690795898E-2</c:v>
                </c:pt>
                <c:pt idx="37837">
                  <c:v>1.007080078125E-3</c:v>
                </c:pt>
                <c:pt idx="37838">
                  <c:v>1.007080078125E-3</c:v>
                </c:pt>
                <c:pt idx="37839">
                  <c:v>1.0068416595458984E-3</c:v>
                </c:pt>
                <c:pt idx="37840">
                  <c:v>1.007080078125E-3</c:v>
                </c:pt>
                <c:pt idx="37841">
                  <c:v>1.007080078125E-3</c:v>
                </c:pt>
                <c:pt idx="37842">
                  <c:v>1.0068416595458984E-3</c:v>
                </c:pt>
                <c:pt idx="37843">
                  <c:v>1.0080337524414063E-3</c:v>
                </c:pt>
                <c:pt idx="37844">
                  <c:v>1.007080078125E-3</c:v>
                </c:pt>
                <c:pt idx="37845">
                  <c:v>1.0068416595458984E-3</c:v>
                </c:pt>
                <c:pt idx="37846">
                  <c:v>1.007080078125E-3</c:v>
                </c:pt>
                <c:pt idx="37847">
                  <c:v>1.007080078125E-3</c:v>
                </c:pt>
                <c:pt idx="37848">
                  <c:v>1.0068416595458984E-3</c:v>
                </c:pt>
                <c:pt idx="37849">
                  <c:v>1.007080078125E-3</c:v>
                </c:pt>
                <c:pt idx="37850">
                  <c:v>1.007080078125E-3</c:v>
                </c:pt>
                <c:pt idx="37851">
                  <c:v>1.0068416595458984E-3</c:v>
                </c:pt>
                <c:pt idx="37852">
                  <c:v>1.007080078125E-3</c:v>
                </c:pt>
                <c:pt idx="37853">
                  <c:v>1.007080078125E-3</c:v>
                </c:pt>
                <c:pt idx="37854">
                  <c:v>1.0068416595458984E-3</c:v>
                </c:pt>
                <c:pt idx="37855">
                  <c:v>1.007080078125E-3</c:v>
                </c:pt>
                <c:pt idx="37856">
                  <c:v>1.0080337524414063E-3</c:v>
                </c:pt>
                <c:pt idx="37857">
                  <c:v>1.007080078125E-3</c:v>
                </c:pt>
                <c:pt idx="37858">
                  <c:v>1.0068416595458984E-3</c:v>
                </c:pt>
                <c:pt idx="37859">
                  <c:v>1.007080078125E-3</c:v>
                </c:pt>
                <c:pt idx="37860">
                  <c:v>1.007080078125E-3</c:v>
                </c:pt>
                <c:pt idx="37861">
                  <c:v>1.0068416595458984E-3</c:v>
                </c:pt>
                <c:pt idx="37862">
                  <c:v>1.007080078125E-3</c:v>
                </c:pt>
                <c:pt idx="37863">
                  <c:v>1.007080078125E-3</c:v>
                </c:pt>
                <c:pt idx="37864">
                  <c:v>1.0068416595458984E-3</c:v>
                </c:pt>
                <c:pt idx="37865">
                  <c:v>1.007080078125E-3</c:v>
                </c:pt>
                <c:pt idx="37866">
                  <c:v>1.0068416595458984E-3</c:v>
                </c:pt>
                <c:pt idx="37867">
                  <c:v>1.007080078125E-3</c:v>
                </c:pt>
                <c:pt idx="37868">
                  <c:v>1.0080337524414063E-3</c:v>
                </c:pt>
                <c:pt idx="37869">
                  <c:v>1.007080078125E-3</c:v>
                </c:pt>
                <c:pt idx="37870">
                  <c:v>1.0068416595458984E-3</c:v>
                </c:pt>
                <c:pt idx="37871">
                  <c:v>1.007080078125E-3</c:v>
                </c:pt>
                <c:pt idx="37872">
                  <c:v>1.007080078125E-3</c:v>
                </c:pt>
                <c:pt idx="37873">
                  <c:v>1.0068416595458984E-3</c:v>
                </c:pt>
                <c:pt idx="37874">
                  <c:v>1.007080078125E-3</c:v>
                </c:pt>
                <c:pt idx="37875">
                  <c:v>1.007080078125E-3</c:v>
                </c:pt>
                <c:pt idx="37876">
                  <c:v>1.0068416595458984E-3</c:v>
                </c:pt>
                <c:pt idx="37877">
                  <c:v>1.007080078125E-3</c:v>
                </c:pt>
                <c:pt idx="37878">
                  <c:v>1.007080078125E-3</c:v>
                </c:pt>
                <c:pt idx="37879">
                  <c:v>1.0068416595458984E-3</c:v>
                </c:pt>
                <c:pt idx="37880">
                  <c:v>1.007080078125E-3</c:v>
                </c:pt>
                <c:pt idx="37881">
                  <c:v>1.0080337524414063E-3</c:v>
                </c:pt>
                <c:pt idx="37882">
                  <c:v>1.007080078125E-3</c:v>
                </c:pt>
                <c:pt idx="37883">
                  <c:v>1.0068416595458984E-3</c:v>
                </c:pt>
                <c:pt idx="37884">
                  <c:v>1.007080078125E-3</c:v>
                </c:pt>
                <c:pt idx="37885">
                  <c:v>1.007080078125E-3</c:v>
                </c:pt>
                <c:pt idx="37886">
                  <c:v>1.0068416595458984E-3</c:v>
                </c:pt>
                <c:pt idx="37887">
                  <c:v>1.007080078125E-3</c:v>
                </c:pt>
                <c:pt idx="37888">
                  <c:v>1.0068416595458984E-3</c:v>
                </c:pt>
                <c:pt idx="37889">
                  <c:v>1.007080078125E-3</c:v>
                </c:pt>
                <c:pt idx="37890">
                  <c:v>1.007080078125E-3</c:v>
                </c:pt>
                <c:pt idx="37891">
                  <c:v>1.0068416595458984E-3</c:v>
                </c:pt>
                <c:pt idx="37892">
                  <c:v>1.007080078125E-3</c:v>
                </c:pt>
                <c:pt idx="37893">
                  <c:v>1.0080337524414063E-3</c:v>
                </c:pt>
                <c:pt idx="37894">
                  <c:v>1.007080078125E-3</c:v>
                </c:pt>
                <c:pt idx="37895">
                  <c:v>1.0068416595458984E-3</c:v>
                </c:pt>
                <c:pt idx="37896">
                  <c:v>1.007080078125E-3</c:v>
                </c:pt>
                <c:pt idx="37897">
                  <c:v>1.007080078125E-3</c:v>
                </c:pt>
                <c:pt idx="37898">
                  <c:v>1.0068416595458984E-3</c:v>
                </c:pt>
                <c:pt idx="37899">
                  <c:v>1.007080078125E-3</c:v>
                </c:pt>
                <c:pt idx="37900">
                  <c:v>1.007080078125E-3</c:v>
                </c:pt>
                <c:pt idx="37901">
                  <c:v>1.0068416595458984E-3</c:v>
                </c:pt>
                <c:pt idx="37902">
                  <c:v>1.007080078125E-3</c:v>
                </c:pt>
                <c:pt idx="37903">
                  <c:v>1.007080078125E-3</c:v>
                </c:pt>
                <c:pt idx="37904">
                  <c:v>1.0068416595458984E-3</c:v>
                </c:pt>
                <c:pt idx="37905">
                  <c:v>1.007080078125E-3</c:v>
                </c:pt>
                <c:pt idx="37906">
                  <c:v>1.0080337524414063E-3</c:v>
                </c:pt>
                <c:pt idx="37907">
                  <c:v>1.007080078125E-3</c:v>
                </c:pt>
                <c:pt idx="37908">
                  <c:v>1.0068416595458984E-3</c:v>
                </c:pt>
                <c:pt idx="37909">
                  <c:v>1.007080078125E-3</c:v>
                </c:pt>
                <c:pt idx="37910">
                  <c:v>1.0068416595458984E-3</c:v>
                </c:pt>
                <c:pt idx="37911">
                  <c:v>1.007080078125E-3</c:v>
                </c:pt>
                <c:pt idx="37912">
                  <c:v>1.007080078125E-3</c:v>
                </c:pt>
                <c:pt idx="37913">
                  <c:v>1.0068416595458984E-3</c:v>
                </c:pt>
                <c:pt idx="37914">
                  <c:v>1.007080078125E-3</c:v>
                </c:pt>
                <c:pt idx="37915">
                  <c:v>1.007080078125E-3</c:v>
                </c:pt>
                <c:pt idx="37916">
                  <c:v>1.0068416595458984E-3</c:v>
                </c:pt>
                <c:pt idx="37917">
                  <c:v>1.007080078125E-3</c:v>
                </c:pt>
                <c:pt idx="37918">
                  <c:v>1.0080337524414063E-3</c:v>
                </c:pt>
                <c:pt idx="37919">
                  <c:v>1.007080078125E-3</c:v>
                </c:pt>
                <c:pt idx="37920">
                  <c:v>1.0068416595458984E-3</c:v>
                </c:pt>
                <c:pt idx="37921">
                  <c:v>1.007080078125E-3</c:v>
                </c:pt>
                <c:pt idx="37922">
                  <c:v>1.007080078125E-3</c:v>
                </c:pt>
                <c:pt idx="37923">
                  <c:v>1.0068416595458984E-3</c:v>
                </c:pt>
                <c:pt idx="37924">
                  <c:v>1.007080078125E-3</c:v>
                </c:pt>
                <c:pt idx="37925">
                  <c:v>1.007080078125E-3</c:v>
                </c:pt>
                <c:pt idx="37926">
                  <c:v>1.0068416595458984E-3</c:v>
                </c:pt>
                <c:pt idx="37927">
                  <c:v>1.007080078125E-3</c:v>
                </c:pt>
                <c:pt idx="37928">
                  <c:v>1.007080078125E-3</c:v>
                </c:pt>
                <c:pt idx="37929">
                  <c:v>1.0068416595458984E-3</c:v>
                </c:pt>
                <c:pt idx="37930">
                  <c:v>1.007080078125E-3</c:v>
                </c:pt>
                <c:pt idx="37931">
                  <c:v>1.0080337524414063E-3</c:v>
                </c:pt>
                <c:pt idx="37932">
                  <c:v>1.0068416595458984E-3</c:v>
                </c:pt>
                <c:pt idx="37933">
                  <c:v>1.007080078125E-3</c:v>
                </c:pt>
                <c:pt idx="37934">
                  <c:v>1.007080078125E-3</c:v>
                </c:pt>
                <c:pt idx="37935">
                  <c:v>1.0068416595458984E-3</c:v>
                </c:pt>
                <c:pt idx="37936">
                  <c:v>1.007080078125E-3</c:v>
                </c:pt>
                <c:pt idx="37937">
                  <c:v>1.007080078125E-3</c:v>
                </c:pt>
                <c:pt idx="37938">
                  <c:v>1.0068416595458984E-3</c:v>
                </c:pt>
                <c:pt idx="37939">
                  <c:v>1.007080078125E-3</c:v>
                </c:pt>
                <c:pt idx="37940">
                  <c:v>1.007080078125E-3</c:v>
                </c:pt>
                <c:pt idx="37941">
                  <c:v>1.0068416595458984E-3</c:v>
                </c:pt>
                <c:pt idx="37942">
                  <c:v>1.007080078125E-3</c:v>
                </c:pt>
                <c:pt idx="37943">
                  <c:v>1.0080337524414063E-3</c:v>
                </c:pt>
                <c:pt idx="37944">
                  <c:v>1.007080078125E-3</c:v>
                </c:pt>
                <c:pt idx="37945">
                  <c:v>1.0068416595458984E-3</c:v>
                </c:pt>
                <c:pt idx="37946">
                  <c:v>1.007080078125E-3</c:v>
                </c:pt>
                <c:pt idx="37947">
                  <c:v>1.007080078125E-3</c:v>
                </c:pt>
                <c:pt idx="37948">
                  <c:v>1.0068416595458984E-3</c:v>
                </c:pt>
                <c:pt idx="37949">
                  <c:v>1.007080078125E-3</c:v>
                </c:pt>
                <c:pt idx="37950">
                  <c:v>1.007080078125E-3</c:v>
                </c:pt>
                <c:pt idx="37951">
                  <c:v>1.0068416595458984E-3</c:v>
                </c:pt>
                <c:pt idx="37952">
                  <c:v>1.007080078125E-3</c:v>
                </c:pt>
                <c:pt idx="37953">
                  <c:v>1.007080078125E-3</c:v>
                </c:pt>
                <c:pt idx="37954">
                  <c:v>1.0068416595458984E-3</c:v>
                </c:pt>
                <c:pt idx="37955">
                  <c:v>1.007080078125E-3</c:v>
                </c:pt>
                <c:pt idx="37956">
                  <c:v>1.0080337524414063E-3</c:v>
                </c:pt>
                <c:pt idx="37957">
                  <c:v>1.0068416595458984E-3</c:v>
                </c:pt>
                <c:pt idx="37958">
                  <c:v>1.007080078125E-3</c:v>
                </c:pt>
                <c:pt idx="37959">
                  <c:v>1.007080078125E-3</c:v>
                </c:pt>
                <c:pt idx="37960">
                  <c:v>1.0068416595458984E-3</c:v>
                </c:pt>
                <c:pt idx="37961">
                  <c:v>1.007080078125E-3</c:v>
                </c:pt>
                <c:pt idx="37962">
                  <c:v>1.007080078125E-3</c:v>
                </c:pt>
                <c:pt idx="37963">
                  <c:v>1.0068416595458984E-3</c:v>
                </c:pt>
                <c:pt idx="37964">
                  <c:v>1.007080078125E-3</c:v>
                </c:pt>
                <c:pt idx="37965">
                  <c:v>1.007080078125E-3</c:v>
                </c:pt>
                <c:pt idx="37966">
                  <c:v>1.0068416595458984E-3</c:v>
                </c:pt>
                <c:pt idx="37967">
                  <c:v>1.007080078125E-3</c:v>
                </c:pt>
                <c:pt idx="37968">
                  <c:v>1.0080337524414063E-3</c:v>
                </c:pt>
                <c:pt idx="37969">
                  <c:v>1.007080078125E-3</c:v>
                </c:pt>
                <c:pt idx="37970">
                  <c:v>1.0068416595458984E-3</c:v>
                </c:pt>
                <c:pt idx="37971">
                  <c:v>1.007080078125E-3</c:v>
                </c:pt>
                <c:pt idx="37972">
                  <c:v>1.007080078125E-3</c:v>
                </c:pt>
                <c:pt idx="37973">
                  <c:v>1.0068416595458984E-3</c:v>
                </c:pt>
                <c:pt idx="37974">
                  <c:v>1.007080078125E-3</c:v>
                </c:pt>
                <c:pt idx="37975">
                  <c:v>1.007080078125E-3</c:v>
                </c:pt>
                <c:pt idx="37976">
                  <c:v>1.0068416595458984E-3</c:v>
                </c:pt>
                <c:pt idx="37977">
                  <c:v>1.007080078125E-3</c:v>
                </c:pt>
                <c:pt idx="37978">
                  <c:v>1.007080078125E-3</c:v>
                </c:pt>
                <c:pt idx="37979">
                  <c:v>1.0068416595458984E-3</c:v>
                </c:pt>
                <c:pt idx="37980">
                  <c:v>1.007080078125E-3</c:v>
                </c:pt>
                <c:pt idx="37981">
                  <c:v>1.0080337524414063E-3</c:v>
                </c:pt>
                <c:pt idx="37982">
                  <c:v>1.0068416595458984E-3</c:v>
                </c:pt>
                <c:pt idx="37983">
                  <c:v>1.007080078125E-3</c:v>
                </c:pt>
                <c:pt idx="37984">
                  <c:v>1.007080078125E-3</c:v>
                </c:pt>
                <c:pt idx="37985">
                  <c:v>1.0068416595458984E-3</c:v>
                </c:pt>
                <c:pt idx="37986">
                  <c:v>1.007080078125E-3</c:v>
                </c:pt>
                <c:pt idx="37987">
                  <c:v>1.007080078125E-3</c:v>
                </c:pt>
                <c:pt idx="37988">
                  <c:v>1.0068416595458984E-3</c:v>
                </c:pt>
                <c:pt idx="37989">
                  <c:v>1.007080078125E-3</c:v>
                </c:pt>
                <c:pt idx="37990">
                  <c:v>1.007080078125E-3</c:v>
                </c:pt>
                <c:pt idx="37991">
                  <c:v>1.0068416595458984E-3</c:v>
                </c:pt>
                <c:pt idx="37992">
                  <c:v>1.007080078125E-3</c:v>
                </c:pt>
                <c:pt idx="37993">
                  <c:v>1.0080337524414063E-3</c:v>
                </c:pt>
                <c:pt idx="37994">
                  <c:v>1.007080078125E-3</c:v>
                </c:pt>
                <c:pt idx="37995">
                  <c:v>1.0068416595458984E-3</c:v>
                </c:pt>
                <c:pt idx="37996">
                  <c:v>1.007080078125E-3</c:v>
                </c:pt>
                <c:pt idx="37997">
                  <c:v>1.007080078125E-3</c:v>
                </c:pt>
                <c:pt idx="37998">
                  <c:v>1.0068416595458984E-3</c:v>
                </c:pt>
                <c:pt idx="37999">
                  <c:v>1.007080078125E-3</c:v>
                </c:pt>
                <c:pt idx="38000">
                  <c:v>1.007080078125E-3</c:v>
                </c:pt>
                <c:pt idx="38001">
                  <c:v>1.0068416595458984E-3</c:v>
                </c:pt>
                <c:pt idx="38002">
                  <c:v>1.007080078125E-3</c:v>
                </c:pt>
                <c:pt idx="38003">
                  <c:v>1.007080078125E-3</c:v>
                </c:pt>
                <c:pt idx="38004">
                  <c:v>1.0068416595458984E-3</c:v>
                </c:pt>
                <c:pt idx="38005">
                  <c:v>1.007080078125E-3</c:v>
                </c:pt>
                <c:pt idx="38006">
                  <c:v>1.0080337524414063E-3</c:v>
                </c:pt>
                <c:pt idx="38007">
                  <c:v>1.0068416595458984E-3</c:v>
                </c:pt>
                <c:pt idx="38008">
                  <c:v>1.007080078125E-3</c:v>
                </c:pt>
                <c:pt idx="38009">
                  <c:v>1.007080078125E-3</c:v>
                </c:pt>
                <c:pt idx="38010">
                  <c:v>1.0068416595458984E-3</c:v>
                </c:pt>
                <c:pt idx="38011">
                  <c:v>1.007080078125E-3</c:v>
                </c:pt>
                <c:pt idx="38012">
                  <c:v>1.007080078125E-3</c:v>
                </c:pt>
                <c:pt idx="38013">
                  <c:v>1.0068416595458984E-3</c:v>
                </c:pt>
                <c:pt idx="38014">
                  <c:v>1.007080078125E-3</c:v>
                </c:pt>
                <c:pt idx="38015">
                  <c:v>1.007080078125E-3</c:v>
                </c:pt>
                <c:pt idx="38016">
                  <c:v>1.0068416595458984E-3</c:v>
                </c:pt>
                <c:pt idx="38017">
                  <c:v>1.007080078125E-3</c:v>
                </c:pt>
                <c:pt idx="38018">
                  <c:v>1.0080337524414063E-3</c:v>
                </c:pt>
                <c:pt idx="38019">
                  <c:v>1.007080078125E-3</c:v>
                </c:pt>
                <c:pt idx="38020">
                  <c:v>1.0068416595458984E-3</c:v>
                </c:pt>
                <c:pt idx="38021">
                  <c:v>1.007080078125E-3</c:v>
                </c:pt>
                <c:pt idx="38022">
                  <c:v>1.007080078125E-3</c:v>
                </c:pt>
                <c:pt idx="38023">
                  <c:v>1.0068416595458984E-3</c:v>
                </c:pt>
                <c:pt idx="38024">
                  <c:v>1.007080078125E-3</c:v>
                </c:pt>
                <c:pt idx="38025">
                  <c:v>1.007080078125E-3</c:v>
                </c:pt>
                <c:pt idx="38026">
                  <c:v>1.0068416595458984E-3</c:v>
                </c:pt>
                <c:pt idx="38027">
                  <c:v>1.007080078125E-3</c:v>
                </c:pt>
                <c:pt idx="38028">
                  <c:v>1.007080078125E-3</c:v>
                </c:pt>
                <c:pt idx="38029">
                  <c:v>1.0068416595458984E-3</c:v>
                </c:pt>
                <c:pt idx="38030">
                  <c:v>1.007080078125E-3</c:v>
                </c:pt>
                <c:pt idx="38031">
                  <c:v>1.0080337524414063E-3</c:v>
                </c:pt>
                <c:pt idx="38032">
                  <c:v>1.0068416595458984E-3</c:v>
                </c:pt>
                <c:pt idx="38033">
                  <c:v>1.007080078125E-3</c:v>
                </c:pt>
                <c:pt idx="38034">
                  <c:v>1.007080078125E-3</c:v>
                </c:pt>
                <c:pt idx="38035">
                  <c:v>1.0068416595458984E-3</c:v>
                </c:pt>
                <c:pt idx="38036">
                  <c:v>1.007080078125E-3</c:v>
                </c:pt>
                <c:pt idx="38037">
                  <c:v>1.007080078125E-3</c:v>
                </c:pt>
                <c:pt idx="38038">
                  <c:v>1.0068416595458984E-3</c:v>
                </c:pt>
                <c:pt idx="38039">
                  <c:v>1.007080078125E-3</c:v>
                </c:pt>
                <c:pt idx="38040">
                  <c:v>1.007080078125E-3</c:v>
                </c:pt>
                <c:pt idx="38041">
                  <c:v>1.0068416595458984E-3</c:v>
                </c:pt>
                <c:pt idx="38042">
                  <c:v>1.007080078125E-3</c:v>
                </c:pt>
                <c:pt idx="38043">
                  <c:v>1.0080337524414063E-3</c:v>
                </c:pt>
                <c:pt idx="38044">
                  <c:v>1.007080078125E-3</c:v>
                </c:pt>
                <c:pt idx="38045">
                  <c:v>1.0068416595458984E-3</c:v>
                </c:pt>
                <c:pt idx="38046">
                  <c:v>1.007080078125E-3</c:v>
                </c:pt>
                <c:pt idx="38047">
                  <c:v>1.007080078125E-3</c:v>
                </c:pt>
                <c:pt idx="38048">
                  <c:v>1.0068416595458984E-3</c:v>
                </c:pt>
                <c:pt idx="38049">
                  <c:v>1.007080078125E-3</c:v>
                </c:pt>
                <c:pt idx="38050">
                  <c:v>1.007080078125E-3</c:v>
                </c:pt>
                <c:pt idx="38051">
                  <c:v>1.0068416595458984E-3</c:v>
                </c:pt>
                <c:pt idx="38052">
                  <c:v>1.007080078125E-3</c:v>
                </c:pt>
                <c:pt idx="38053">
                  <c:v>1.007080078125E-3</c:v>
                </c:pt>
                <c:pt idx="38054">
                  <c:v>1.0068416595458984E-3</c:v>
                </c:pt>
                <c:pt idx="38055">
                  <c:v>1.007080078125E-3</c:v>
                </c:pt>
                <c:pt idx="38056">
                  <c:v>1.0080337524414063E-3</c:v>
                </c:pt>
                <c:pt idx="38057">
                  <c:v>1.0068416595458984E-3</c:v>
                </c:pt>
                <c:pt idx="38058">
                  <c:v>1.007080078125E-3</c:v>
                </c:pt>
                <c:pt idx="38059">
                  <c:v>1.007080078125E-3</c:v>
                </c:pt>
                <c:pt idx="38060">
                  <c:v>1.0068416595458984E-3</c:v>
                </c:pt>
                <c:pt idx="38061">
                  <c:v>1.007080078125E-3</c:v>
                </c:pt>
                <c:pt idx="38062">
                  <c:v>1.007080078125E-3</c:v>
                </c:pt>
                <c:pt idx="38063">
                  <c:v>1.0068416595458984E-3</c:v>
                </c:pt>
                <c:pt idx="38064">
                  <c:v>1.007080078125E-3</c:v>
                </c:pt>
                <c:pt idx="38065">
                  <c:v>1.007080078125E-3</c:v>
                </c:pt>
                <c:pt idx="38066">
                  <c:v>1.20849609375E-2</c:v>
                </c:pt>
                <c:pt idx="38067">
                  <c:v>1.007080078125E-3</c:v>
                </c:pt>
                <c:pt idx="38068">
                  <c:v>1.0068416595458984E-3</c:v>
                </c:pt>
                <c:pt idx="38069">
                  <c:v>1.007080078125E-3</c:v>
                </c:pt>
                <c:pt idx="38070">
                  <c:v>1.0080337524414063E-3</c:v>
                </c:pt>
                <c:pt idx="38071">
                  <c:v>1.0068416595458984E-3</c:v>
                </c:pt>
                <c:pt idx="38072">
                  <c:v>1.007080078125E-3</c:v>
                </c:pt>
                <c:pt idx="38073">
                  <c:v>1.007080078125E-3</c:v>
                </c:pt>
                <c:pt idx="38074">
                  <c:v>1.0068416595458984E-3</c:v>
                </c:pt>
                <c:pt idx="38075">
                  <c:v>1.007080078125E-3</c:v>
                </c:pt>
                <c:pt idx="38076">
                  <c:v>1.007080078125E-3</c:v>
                </c:pt>
                <c:pt idx="38077">
                  <c:v>1.0068416595458984E-3</c:v>
                </c:pt>
                <c:pt idx="38078">
                  <c:v>1.007080078125E-3</c:v>
                </c:pt>
                <c:pt idx="38079">
                  <c:v>1.007080078125E-3</c:v>
                </c:pt>
                <c:pt idx="38080">
                  <c:v>1.0068416595458984E-3</c:v>
                </c:pt>
                <c:pt idx="38081">
                  <c:v>1.007080078125E-3</c:v>
                </c:pt>
                <c:pt idx="38082">
                  <c:v>1.0080337524414063E-3</c:v>
                </c:pt>
                <c:pt idx="38083">
                  <c:v>1.007080078125E-3</c:v>
                </c:pt>
                <c:pt idx="38084">
                  <c:v>1.0068416595458984E-3</c:v>
                </c:pt>
                <c:pt idx="38085">
                  <c:v>1.007080078125E-3</c:v>
                </c:pt>
                <c:pt idx="38086">
                  <c:v>1.007080078125E-3</c:v>
                </c:pt>
                <c:pt idx="38087">
                  <c:v>1.0068416595458984E-3</c:v>
                </c:pt>
                <c:pt idx="38088">
                  <c:v>1.007080078125E-3</c:v>
                </c:pt>
                <c:pt idx="38089">
                  <c:v>1.007080078125E-3</c:v>
                </c:pt>
                <c:pt idx="38090">
                  <c:v>1.0068416595458984E-3</c:v>
                </c:pt>
                <c:pt idx="38091">
                  <c:v>1.007080078125E-3</c:v>
                </c:pt>
                <c:pt idx="38092">
                  <c:v>1.007080078125E-3</c:v>
                </c:pt>
                <c:pt idx="38093">
                  <c:v>1.0068416595458984E-3</c:v>
                </c:pt>
                <c:pt idx="38094">
                  <c:v>1.007080078125E-3</c:v>
                </c:pt>
                <c:pt idx="38095">
                  <c:v>1.0080337524414063E-3</c:v>
                </c:pt>
                <c:pt idx="38096">
                  <c:v>1.0068416595458984E-3</c:v>
                </c:pt>
                <c:pt idx="38097">
                  <c:v>1.007080078125E-3</c:v>
                </c:pt>
                <c:pt idx="38098">
                  <c:v>1.007080078125E-3</c:v>
                </c:pt>
                <c:pt idx="38099">
                  <c:v>1.0068416595458984E-3</c:v>
                </c:pt>
                <c:pt idx="38100">
                  <c:v>1.007080078125E-3</c:v>
                </c:pt>
                <c:pt idx="38101">
                  <c:v>1.007080078125E-3</c:v>
                </c:pt>
                <c:pt idx="38102">
                  <c:v>1.0068416595458984E-3</c:v>
                </c:pt>
                <c:pt idx="38103">
                  <c:v>1.007080078125E-3</c:v>
                </c:pt>
                <c:pt idx="38104">
                  <c:v>1.007080078125E-3</c:v>
                </c:pt>
                <c:pt idx="38105">
                  <c:v>1.0068416595458984E-3</c:v>
                </c:pt>
                <c:pt idx="38106">
                  <c:v>1.007080078125E-3</c:v>
                </c:pt>
                <c:pt idx="38107">
                  <c:v>1.0080337524414063E-3</c:v>
                </c:pt>
                <c:pt idx="38108">
                  <c:v>1.007080078125E-3</c:v>
                </c:pt>
                <c:pt idx="38109">
                  <c:v>1.0068416595458984E-3</c:v>
                </c:pt>
                <c:pt idx="38110">
                  <c:v>1.007080078125E-3</c:v>
                </c:pt>
                <c:pt idx="38111">
                  <c:v>1.007080078125E-3</c:v>
                </c:pt>
                <c:pt idx="38112">
                  <c:v>1.0068416595458984E-3</c:v>
                </c:pt>
                <c:pt idx="38113">
                  <c:v>1.007080078125E-3</c:v>
                </c:pt>
                <c:pt idx="38114">
                  <c:v>1.007080078125E-3</c:v>
                </c:pt>
                <c:pt idx="38115">
                  <c:v>1.0068416595458984E-3</c:v>
                </c:pt>
                <c:pt idx="38116">
                  <c:v>1.007080078125E-3</c:v>
                </c:pt>
                <c:pt idx="38117">
                  <c:v>1.007080078125E-3</c:v>
                </c:pt>
                <c:pt idx="38118">
                  <c:v>1.0068416595458984E-3</c:v>
                </c:pt>
                <c:pt idx="38119">
                  <c:v>1.007080078125E-3</c:v>
                </c:pt>
                <c:pt idx="38120">
                  <c:v>1.0080337524414063E-3</c:v>
                </c:pt>
                <c:pt idx="38121">
                  <c:v>1.0068416595458984E-3</c:v>
                </c:pt>
                <c:pt idx="38122">
                  <c:v>1.007080078125E-3</c:v>
                </c:pt>
                <c:pt idx="38123">
                  <c:v>1.007080078125E-3</c:v>
                </c:pt>
                <c:pt idx="38124">
                  <c:v>1.0068416595458984E-3</c:v>
                </c:pt>
                <c:pt idx="38125">
                  <c:v>1.007080078125E-3</c:v>
                </c:pt>
                <c:pt idx="38126">
                  <c:v>1.007080078125E-3</c:v>
                </c:pt>
                <c:pt idx="38127">
                  <c:v>1.0068416595458984E-3</c:v>
                </c:pt>
                <c:pt idx="38128">
                  <c:v>1.007080078125E-3</c:v>
                </c:pt>
                <c:pt idx="38129">
                  <c:v>1.007080078125E-3</c:v>
                </c:pt>
                <c:pt idx="38130">
                  <c:v>1.0068416595458984E-3</c:v>
                </c:pt>
                <c:pt idx="38131">
                  <c:v>1.007080078125E-3</c:v>
                </c:pt>
                <c:pt idx="38132">
                  <c:v>1.0080337524414063E-3</c:v>
                </c:pt>
                <c:pt idx="38133">
                  <c:v>1.007080078125E-3</c:v>
                </c:pt>
                <c:pt idx="38134">
                  <c:v>1.0068416595458984E-3</c:v>
                </c:pt>
                <c:pt idx="38135">
                  <c:v>1.007080078125E-3</c:v>
                </c:pt>
                <c:pt idx="38136">
                  <c:v>1.007080078125E-3</c:v>
                </c:pt>
                <c:pt idx="38137">
                  <c:v>1.0068416595458984E-3</c:v>
                </c:pt>
                <c:pt idx="38138">
                  <c:v>1.007080078125E-3</c:v>
                </c:pt>
                <c:pt idx="38139">
                  <c:v>1.007080078125E-3</c:v>
                </c:pt>
                <c:pt idx="38140">
                  <c:v>1.0068416595458984E-3</c:v>
                </c:pt>
                <c:pt idx="38141">
                  <c:v>1.007080078125E-3</c:v>
                </c:pt>
                <c:pt idx="38142">
                  <c:v>1.007080078125E-3</c:v>
                </c:pt>
                <c:pt idx="38143">
                  <c:v>1.0068416595458984E-3</c:v>
                </c:pt>
                <c:pt idx="38144">
                  <c:v>1.0080337524414063E-3</c:v>
                </c:pt>
                <c:pt idx="38145">
                  <c:v>1.007080078125E-3</c:v>
                </c:pt>
                <c:pt idx="38146">
                  <c:v>3.0210018157958984E-3</c:v>
                </c:pt>
                <c:pt idx="38147">
                  <c:v>1.0068416595458984E-3</c:v>
                </c:pt>
                <c:pt idx="38148">
                  <c:v>1.007080078125E-3</c:v>
                </c:pt>
                <c:pt idx="38149">
                  <c:v>1.007080078125E-3</c:v>
                </c:pt>
                <c:pt idx="38150">
                  <c:v>1.0068416595458984E-3</c:v>
                </c:pt>
                <c:pt idx="38151">
                  <c:v>1.007080078125E-3</c:v>
                </c:pt>
                <c:pt idx="38152">
                  <c:v>1.007080078125E-3</c:v>
                </c:pt>
                <c:pt idx="38153">
                  <c:v>1.0068416595458984E-3</c:v>
                </c:pt>
                <c:pt idx="38154">
                  <c:v>1.007080078125E-3</c:v>
                </c:pt>
                <c:pt idx="38155">
                  <c:v>1.0080337524414063E-3</c:v>
                </c:pt>
                <c:pt idx="38156">
                  <c:v>1.007080078125E-3</c:v>
                </c:pt>
                <c:pt idx="38157">
                  <c:v>1.0068416595458984E-3</c:v>
                </c:pt>
                <c:pt idx="38158">
                  <c:v>1.007080078125E-3</c:v>
                </c:pt>
                <c:pt idx="38159">
                  <c:v>1.007080078125E-3</c:v>
                </c:pt>
                <c:pt idx="38160">
                  <c:v>1.0068416595458984E-3</c:v>
                </c:pt>
                <c:pt idx="38161">
                  <c:v>1.007080078125E-3</c:v>
                </c:pt>
                <c:pt idx="38162">
                  <c:v>1.007080078125E-3</c:v>
                </c:pt>
                <c:pt idx="38163">
                  <c:v>1.0068416595458984E-3</c:v>
                </c:pt>
                <c:pt idx="38164">
                  <c:v>1.007080078125E-3</c:v>
                </c:pt>
                <c:pt idx="38165">
                  <c:v>1.007080078125E-3</c:v>
                </c:pt>
                <c:pt idx="38166">
                  <c:v>1.0068416595458984E-3</c:v>
                </c:pt>
                <c:pt idx="38167">
                  <c:v>1.0080337524414063E-3</c:v>
                </c:pt>
                <c:pt idx="38168">
                  <c:v>1.007080078125E-3</c:v>
                </c:pt>
                <c:pt idx="38169">
                  <c:v>1.0068416595458984E-3</c:v>
                </c:pt>
                <c:pt idx="38170">
                  <c:v>1.007080078125E-3</c:v>
                </c:pt>
                <c:pt idx="38171">
                  <c:v>1.007080078125E-3</c:v>
                </c:pt>
                <c:pt idx="38172">
                  <c:v>1.0068416595458984E-3</c:v>
                </c:pt>
                <c:pt idx="38173">
                  <c:v>1.007080078125E-3</c:v>
                </c:pt>
                <c:pt idx="38174">
                  <c:v>1.007080078125E-3</c:v>
                </c:pt>
                <c:pt idx="38175">
                  <c:v>1.0068416595458984E-3</c:v>
                </c:pt>
                <c:pt idx="38176">
                  <c:v>1.007080078125E-3</c:v>
                </c:pt>
                <c:pt idx="38177">
                  <c:v>1.007080078125E-3</c:v>
                </c:pt>
                <c:pt idx="38178">
                  <c:v>1.0068416595458984E-3</c:v>
                </c:pt>
                <c:pt idx="38179">
                  <c:v>1.007080078125E-3</c:v>
                </c:pt>
                <c:pt idx="38180">
                  <c:v>1.0080337524414063E-3</c:v>
                </c:pt>
                <c:pt idx="38181">
                  <c:v>1.007080078125E-3</c:v>
                </c:pt>
                <c:pt idx="38182">
                  <c:v>1.0068416595458984E-3</c:v>
                </c:pt>
                <c:pt idx="38183">
                  <c:v>1.007080078125E-3</c:v>
                </c:pt>
                <c:pt idx="38184">
                  <c:v>1.007080078125E-3</c:v>
                </c:pt>
                <c:pt idx="38185">
                  <c:v>1.0068416595458984E-3</c:v>
                </c:pt>
                <c:pt idx="38186">
                  <c:v>1.007080078125E-3</c:v>
                </c:pt>
                <c:pt idx="38187">
                  <c:v>1.007080078125E-3</c:v>
                </c:pt>
                <c:pt idx="38188">
                  <c:v>1.0068416595458984E-3</c:v>
                </c:pt>
                <c:pt idx="38189">
                  <c:v>1.007080078125E-3</c:v>
                </c:pt>
                <c:pt idx="38190">
                  <c:v>1.007080078125E-3</c:v>
                </c:pt>
                <c:pt idx="38191">
                  <c:v>1.0068416595458984E-3</c:v>
                </c:pt>
                <c:pt idx="38192">
                  <c:v>1.0080337524414063E-3</c:v>
                </c:pt>
                <c:pt idx="38193">
                  <c:v>1.007080078125E-3</c:v>
                </c:pt>
                <c:pt idx="38194">
                  <c:v>1.0068416595458984E-3</c:v>
                </c:pt>
                <c:pt idx="38195">
                  <c:v>1.007080078125E-3</c:v>
                </c:pt>
                <c:pt idx="38196">
                  <c:v>1.007080078125E-3</c:v>
                </c:pt>
                <c:pt idx="38197">
                  <c:v>1.0068416595458984E-3</c:v>
                </c:pt>
                <c:pt idx="38198">
                  <c:v>1.007080078125E-3</c:v>
                </c:pt>
                <c:pt idx="38199">
                  <c:v>1.007080078125E-3</c:v>
                </c:pt>
                <c:pt idx="38200">
                  <c:v>1.0068416595458984E-3</c:v>
                </c:pt>
                <c:pt idx="38201">
                  <c:v>1.007080078125E-3</c:v>
                </c:pt>
                <c:pt idx="38202">
                  <c:v>1.007080078125E-3</c:v>
                </c:pt>
                <c:pt idx="38203">
                  <c:v>1.0068416595458984E-3</c:v>
                </c:pt>
                <c:pt idx="38204">
                  <c:v>1.007080078125E-3</c:v>
                </c:pt>
                <c:pt idx="38205">
                  <c:v>1.0080337524414063E-3</c:v>
                </c:pt>
                <c:pt idx="38206">
                  <c:v>1.007080078125E-3</c:v>
                </c:pt>
                <c:pt idx="38207">
                  <c:v>1.0068416595458984E-3</c:v>
                </c:pt>
                <c:pt idx="38208">
                  <c:v>1.007080078125E-3</c:v>
                </c:pt>
                <c:pt idx="38209">
                  <c:v>1.007080078125E-3</c:v>
                </c:pt>
                <c:pt idx="38210">
                  <c:v>1.0068416595458984E-3</c:v>
                </c:pt>
                <c:pt idx="38211">
                  <c:v>1.007080078125E-3</c:v>
                </c:pt>
                <c:pt idx="38212">
                  <c:v>1.007080078125E-3</c:v>
                </c:pt>
                <c:pt idx="38213">
                  <c:v>1.0068416595458984E-3</c:v>
                </c:pt>
                <c:pt idx="38214">
                  <c:v>1.007080078125E-3</c:v>
                </c:pt>
                <c:pt idx="38215">
                  <c:v>1.007080078125E-3</c:v>
                </c:pt>
                <c:pt idx="38216">
                  <c:v>1.0068416595458984E-3</c:v>
                </c:pt>
                <c:pt idx="38217">
                  <c:v>1.0080337524414063E-3</c:v>
                </c:pt>
                <c:pt idx="38218">
                  <c:v>1.007080078125E-3</c:v>
                </c:pt>
                <c:pt idx="38219">
                  <c:v>1.0068416595458984E-3</c:v>
                </c:pt>
                <c:pt idx="38220">
                  <c:v>1.007080078125E-3</c:v>
                </c:pt>
                <c:pt idx="38221">
                  <c:v>1.007080078125E-3</c:v>
                </c:pt>
                <c:pt idx="38222">
                  <c:v>1.0068416595458984E-3</c:v>
                </c:pt>
                <c:pt idx="38223">
                  <c:v>1.007080078125E-3</c:v>
                </c:pt>
                <c:pt idx="38224">
                  <c:v>1.007080078125E-3</c:v>
                </c:pt>
                <c:pt idx="38225">
                  <c:v>1.0068416595458984E-3</c:v>
                </c:pt>
                <c:pt idx="38226">
                  <c:v>1.007080078125E-3</c:v>
                </c:pt>
                <c:pt idx="38227">
                  <c:v>1.007080078125E-3</c:v>
                </c:pt>
                <c:pt idx="38228">
                  <c:v>1.0068416595458984E-3</c:v>
                </c:pt>
                <c:pt idx="38229">
                  <c:v>1.007080078125E-3</c:v>
                </c:pt>
                <c:pt idx="38230">
                  <c:v>1.0080337524414063E-3</c:v>
                </c:pt>
                <c:pt idx="38231">
                  <c:v>1.007080078125E-3</c:v>
                </c:pt>
                <c:pt idx="38232">
                  <c:v>1.0068416595458984E-3</c:v>
                </c:pt>
                <c:pt idx="38233">
                  <c:v>1.007080078125E-3</c:v>
                </c:pt>
                <c:pt idx="38234">
                  <c:v>1.007080078125E-3</c:v>
                </c:pt>
                <c:pt idx="38235">
                  <c:v>1.0068416595458984E-3</c:v>
                </c:pt>
                <c:pt idx="38236">
                  <c:v>1.007080078125E-3</c:v>
                </c:pt>
                <c:pt idx="38237">
                  <c:v>1.007080078125E-3</c:v>
                </c:pt>
                <c:pt idx="38238">
                  <c:v>1.0068416595458984E-3</c:v>
                </c:pt>
                <c:pt idx="38239">
                  <c:v>1.007080078125E-3</c:v>
                </c:pt>
                <c:pt idx="38240">
                  <c:v>1.007080078125E-3</c:v>
                </c:pt>
                <c:pt idx="38241">
                  <c:v>1.0068416595458984E-3</c:v>
                </c:pt>
                <c:pt idx="38242">
                  <c:v>1.0080337524414063E-3</c:v>
                </c:pt>
                <c:pt idx="38243">
                  <c:v>1.007080078125E-3</c:v>
                </c:pt>
                <c:pt idx="38244">
                  <c:v>1.0068416595458984E-3</c:v>
                </c:pt>
                <c:pt idx="38245">
                  <c:v>1.007080078125E-3</c:v>
                </c:pt>
                <c:pt idx="38246">
                  <c:v>1.007080078125E-3</c:v>
                </c:pt>
                <c:pt idx="38247">
                  <c:v>1.0068416595458984E-3</c:v>
                </c:pt>
                <c:pt idx="38248">
                  <c:v>1.007080078125E-3</c:v>
                </c:pt>
                <c:pt idx="38249">
                  <c:v>1.007080078125E-3</c:v>
                </c:pt>
                <c:pt idx="38250">
                  <c:v>1.0068416595458984E-3</c:v>
                </c:pt>
                <c:pt idx="38251">
                  <c:v>1.007080078125E-3</c:v>
                </c:pt>
                <c:pt idx="38252">
                  <c:v>1.007080078125E-3</c:v>
                </c:pt>
                <c:pt idx="38253">
                  <c:v>1.0068416595458984E-3</c:v>
                </c:pt>
                <c:pt idx="38254">
                  <c:v>1.007080078125E-3</c:v>
                </c:pt>
                <c:pt idx="38255">
                  <c:v>1.0080337524414063E-3</c:v>
                </c:pt>
                <c:pt idx="38256">
                  <c:v>1.007080078125E-3</c:v>
                </c:pt>
                <c:pt idx="38257">
                  <c:v>1.0068416595458984E-3</c:v>
                </c:pt>
                <c:pt idx="38258">
                  <c:v>1.007080078125E-3</c:v>
                </c:pt>
                <c:pt idx="38259">
                  <c:v>1.007080078125E-3</c:v>
                </c:pt>
                <c:pt idx="38260">
                  <c:v>1.0068416595458984E-3</c:v>
                </c:pt>
                <c:pt idx="38261">
                  <c:v>1.007080078125E-3</c:v>
                </c:pt>
                <c:pt idx="38262">
                  <c:v>1.007080078125E-3</c:v>
                </c:pt>
                <c:pt idx="38263">
                  <c:v>1.0068416595458984E-3</c:v>
                </c:pt>
                <c:pt idx="38264">
                  <c:v>1.007080078125E-3</c:v>
                </c:pt>
                <c:pt idx="38265">
                  <c:v>1.007080078125E-3</c:v>
                </c:pt>
                <c:pt idx="38266">
                  <c:v>1.0068416595458984E-3</c:v>
                </c:pt>
                <c:pt idx="38267">
                  <c:v>1.0080337524414063E-3</c:v>
                </c:pt>
                <c:pt idx="38268">
                  <c:v>1.007080078125E-3</c:v>
                </c:pt>
                <c:pt idx="38269">
                  <c:v>1.0068416595458984E-3</c:v>
                </c:pt>
                <c:pt idx="38270">
                  <c:v>1.007080078125E-3</c:v>
                </c:pt>
                <c:pt idx="38271">
                  <c:v>1.007080078125E-3</c:v>
                </c:pt>
                <c:pt idx="38272">
                  <c:v>1.0068416595458984E-3</c:v>
                </c:pt>
                <c:pt idx="38273">
                  <c:v>1.007080078125E-3</c:v>
                </c:pt>
                <c:pt idx="38274">
                  <c:v>1.007080078125E-3</c:v>
                </c:pt>
                <c:pt idx="38275">
                  <c:v>1.0068416595458984E-3</c:v>
                </c:pt>
                <c:pt idx="38276">
                  <c:v>1.007080078125E-3</c:v>
                </c:pt>
                <c:pt idx="38277">
                  <c:v>1.007080078125E-3</c:v>
                </c:pt>
                <c:pt idx="38278">
                  <c:v>1.0068416595458984E-3</c:v>
                </c:pt>
                <c:pt idx="38279">
                  <c:v>1.007080078125E-3</c:v>
                </c:pt>
                <c:pt idx="38280">
                  <c:v>1.0080337524414063E-3</c:v>
                </c:pt>
                <c:pt idx="38281">
                  <c:v>1.007080078125E-3</c:v>
                </c:pt>
                <c:pt idx="38282">
                  <c:v>1.0068416595458984E-3</c:v>
                </c:pt>
                <c:pt idx="38283">
                  <c:v>1.007080078125E-3</c:v>
                </c:pt>
                <c:pt idx="38284">
                  <c:v>1.007080078125E-3</c:v>
                </c:pt>
                <c:pt idx="38285">
                  <c:v>1.0068416595458984E-3</c:v>
                </c:pt>
                <c:pt idx="38286">
                  <c:v>1.007080078125E-3</c:v>
                </c:pt>
                <c:pt idx="38287">
                  <c:v>1.007080078125E-3</c:v>
                </c:pt>
                <c:pt idx="38288">
                  <c:v>1.0068416595458984E-3</c:v>
                </c:pt>
                <c:pt idx="38289">
                  <c:v>1.007080078125E-3</c:v>
                </c:pt>
                <c:pt idx="38290">
                  <c:v>1.007080078125E-3</c:v>
                </c:pt>
                <c:pt idx="38291">
                  <c:v>1.0068416595458984E-3</c:v>
                </c:pt>
                <c:pt idx="38292">
                  <c:v>1.0080337524414063E-3</c:v>
                </c:pt>
                <c:pt idx="38293">
                  <c:v>1.007080078125E-3</c:v>
                </c:pt>
                <c:pt idx="38294">
                  <c:v>1.0068416595458984E-3</c:v>
                </c:pt>
                <c:pt idx="38295">
                  <c:v>1.007080078125E-3</c:v>
                </c:pt>
                <c:pt idx="38296">
                  <c:v>1.007080078125E-3</c:v>
                </c:pt>
                <c:pt idx="38297">
                  <c:v>1.0068416595458984E-3</c:v>
                </c:pt>
                <c:pt idx="38298">
                  <c:v>1.007080078125E-3</c:v>
                </c:pt>
                <c:pt idx="38299">
                  <c:v>1.007080078125E-3</c:v>
                </c:pt>
                <c:pt idx="38300">
                  <c:v>1.0068416595458984E-3</c:v>
                </c:pt>
                <c:pt idx="38301">
                  <c:v>1.007080078125E-3</c:v>
                </c:pt>
                <c:pt idx="38302">
                  <c:v>1.007080078125E-3</c:v>
                </c:pt>
                <c:pt idx="38303">
                  <c:v>1.0068416595458984E-3</c:v>
                </c:pt>
                <c:pt idx="38304">
                  <c:v>1.007080078125E-3</c:v>
                </c:pt>
                <c:pt idx="38305">
                  <c:v>1.0080337524414063E-3</c:v>
                </c:pt>
                <c:pt idx="38306">
                  <c:v>1.007080078125E-3</c:v>
                </c:pt>
                <c:pt idx="38307">
                  <c:v>1.0068416595458984E-3</c:v>
                </c:pt>
                <c:pt idx="38308">
                  <c:v>1.007080078125E-3</c:v>
                </c:pt>
                <c:pt idx="38309">
                  <c:v>1.007080078125E-3</c:v>
                </c:pt>
                <c:pt idx="38310">
                  <c:v>1.0068416595458984E-3</c:v>
                </c:pt>
                <c:pt idx="38311">
                  <c:v>1.007080078125E-3</c:v>
                </c:pt>
                <c:pt idx="38312">
                  <c:v>1.007080078125E-3</c:v>
                </c:pt>
                <c:pt idx="38313">
                  <c:v>1.0068416595458984E-3</c:v>
                </c:pt>
                <c:pt idx="38314">
                  <c:v>1.007080078125E-3</c:v>
                </c:pt>
                <c:pt idx="38315">
                  <c:v>1.007080078125E-3</c:v>
                </c:pt>
                <c:pt idx="38316">
                  <c:v>1.0068416595458984E-3</c:v>
                </c:pt>
                <c:pt idx="38317">
                  <c:v>1.0080337524414063E-3</c:v>
                </c:pt>
                <c:pt idx="38318">
                  <c:v>1.007080078125E-3</c:v>
                </c:pt>
                <c:pt idx="38319">
                  <c:v>1.0068416595458984E-3</c:v>
                </c:pt>
                <c:pt idx="38320">
                  <c:v>1.007080078125E-3</c:v>
                </c:pt>
                <c:pt idx="38321">
                  <c:v>1.007080078125E-3</c:v>
                </c:pt>
                <c:pt idx="38322">
                  <c:v>1.0068416595458984E-3</c:v>
                </c:pt>
                <c:pt idx="38323">
                  <c:v>1.007080078125E-3</c:v>
                </c:pt>
                <c:pt idx="38324">
                  <c:v>1.007080078125E-3</c:v>
                </c:pt>
                <c:pt idx="38325">
                  <c:v>1.0068416595458984E-3</c:v>
                </c:pt>
                <c:pt idx="38326">
                  <c:v>1.007080078125E-3</c:v>
                </c:pt>
                <c:pt idx="38327">
                  <c:v>1.007080078125E-3</c:v>
                </c:pt>
                <c:pt idx="38328">
                  <c:v>1.0068416595458984E-3</c:v>
                </c:pt>
                <c:pt idx="38329">
                  <c:v>1.007080078125E-3</c:v>
                </c:pt>
                <c:pt idx="38330">
                  <c:v>1.0080337524414063E-3</c:v>
                </c:pt>
                <c:pt idx="38331">
                  <c:v>1.007080078125E-3</c:v>
                </c:pt>
                <c:pt idx="38332">
                  <c:v>1.0068416595458984E-3</c:v>
                </c:pt>
                <c:pt idx="38333">
                  <c:v>1.007080078125E-3</c:v>
                </c:pt>
                <c:pt idx="38334">
                  <c:v>1.007080078125E-3</c:v>
                </c:pt>
                <c:pt idx="38335">
                  <c:v>1.0068416595458984E-3</c:v>
                </c:pt>
                <c:pt idx="38336">
                  <c:v>1.007080078125E-3</c:v>
                </c:pt>
                <c:pt idx="38337">
                  <c:v>1.007080078125E-3</c:v>
                </c:pt>
                <c:pt idx="38338">
                  <c:v>1.0068416595458984E-3</c:v>
                </c:pt>
                <c:pt idx="38339">
                  <c:v>1.007080078125E-3</c:v>
                </c:pt>
                <c:pt idx="38340">
                  <c:v>1.007080078125E-3</c:v>
                </c:pt>
                <c:pt idx="38341">
                  <c:v>1.0068416595458984E-3</c:v>
                </c:pt>
                <c:pt idx="38342">
                  <c:v>1.0080337524414063E-3</c:v>
                </c:pt>
                <c:pt idx="38343">
                  <c:v>1.007080078125E-3</c:v>
                </c:pt>
                <c:pt idx="38344">
                  <c:v>1.0068416595458984E-3</c:v>
                </c:pt>
                <c:pt idx="38345">
                  <c:v>1.007080078125E-3</c:v>
                </c:pt>
                <c:pt idx="38346">
                  <c:v>1.007080078125E-3</c:v>
                </c:pt>
                <c:pt idx="38347">
                  <c:v>1.0068416595458984E-3</c:v>
                </c:pt>
                <c:pt idx="38348">
                  <c:v>1.007080078125E-3</c:v>
                </c:pt>
                <c:pt idx="38349">
                  <c:v>1.007080078125E-3</c:v>
                </c:pt>
                <c:pt idx="38350">
                  <c:v>1.0068416595458984E-3</c:v>
                </c:pt>
                <c:pt idx="38351">
                  <c:v>1.007080078125E-3</c:v>
                </c:pt>
                <c:pt idx="38352">
                  <c:v>1.007080078125E-3</c:v>
                </c:pt>
                <c:pt idx="38353">
                  <c:v>1.0068416595458984E-3</c:v>
                </c:pt>
                <c:pt idx="38354">
                  <c:v>1.007080078125E-3</c:v>
                </c:pt>
                <c:pt idx="38355">
                  <c:v>1.0080337524414063E-3</c:v>
                </c:pt>
                <c:pt idx="38356">
                  <c:v>1.007080078125E-3</c:v>
                </c:pt>
                <c:pt idx="38357">
                  <c:v>1.0068416595458984E-3</c:v>
                </c:pt>
                <c:pt idx="38358">
                  <c:v>1.6113042831420898E-2</c:v>
                </c:pt>
                <c:pt idx="38359">
                  <c:v>1.007080078125E-3</c:v>
                </c:pt>
                <c:pt idx="38360">
                  <c:v>1.0068416595458984E-3</c:v>
                </c:pt>
                <c:pt idx="38361">
                  <c:v>1.007080078125E-3</c:v>
                </c:pt>
                <c:pt idx="38362">
                  <c:v>1.007080078125E-3</c:v>
                </c:pt>
                <c:pt idx="38363">
                  <c:v>1.0068416595458984E-3</c:v>
                </c:pt>
                <c:pt idx="38364">
                  <c:v>1.007080078125E-3</c:v>
                </c:pt>
                <c:pt idx="38365">
                  <c:v>1.0080337524414063E-3</c:v>
                </c:pt>
                <c:pt idx="38366">
                  <c:v>1.007080078125E-3</c:v>
                </c:pt>
                <c:pt idx="38367">
                  <c:v>1.0068416595458984E-3</c:v>
                </c:pt>
                <c:pt idx="38368">
                  <c:v>1.007080078125E-3</c:v>
                </c:pt>
                <c:pt idx="38369">
                  <c:v>1.007080078125E-3</c:v>
                </c:pt>
                <c:pt idx="38370">
                  <c:v>1.0068416595458984E-3</c:v>
                </c:pt>
                <c:pt idx="38371">
                  <c:v>1.007080078125E-3</c:v>
                </c:pt>
                <c:pt idx="38372">
                  <c:v>1.0068416595458984E-3</c:v>
                </c:pt>
                <c:pt idx="38373">
                  <c:v>1.007080078125E-3</c:v>
                </c:pt>
                <c:pt idx="38374">
                  <c:v>1.007080078125E-3</c:v>
                </c:pt>
                <c:pt idx="38375">
                  <c:v>1.0068416595458984E-3</c:v>
                </c:pt>
                <c:pt idx="38376">
                  <c:v>1.007080078125E-3</c:v>
                </c:pt>
                <c:pt idx="38377">
                  <c:v>1.0080337524414063E-3</c:v>
                </c:pt>
                <c:pt idx="38378">
                  <c:v>1.007080078125E-3</c:v>
                </c:pt>
                <c:pt idx="38379">
                  <c:v>1.0068416595458984E-3</c:v>
                </c:pt>
                <c:pt idx="38380">
                  <c:v>1.007080078125E-3</c:v>
                </c:pt>
                <c:pt idx="38381">
                  <c:v>1.007080078125E-3</c:v>
                </c:pt>
                <c:pt idx="38382">
                  <c:v>1.0068416595458984E-3</c:v>
                </c:pt>
                <c:pt idx="38383">
                  <c:v>1.007080078125E-3</c:v>
                </c:pt>
                <c:pt idx="38384">
                  <c:v>1.007080078125E-3</c:v>
                </c:pt>
                <c:pt idx="38385">
                  <c:v>1.0068416595458984E-3</c:v>
                </c:pt>
                <c:pt idx="38386">
                  <c:v>1.007080078125E-3</c:v>
                </c:pt>
                <c:pt idx="38387">
                  <c:v>1.007080078125E-3</c:v>
                </c:pt>
                <c:pt idx="38388">
                  <c:v>1.0068416595458984E-3</c:v>
                </c:pt>
                <c:pt idx="38389">
                  <c:v>1.007080078125E-3</c:v>
                </c:pt>
                <c:pt idx="38390">
                  <c:v>1.0080337524414063E-3</c:v>
                </c:pt>
                <c:pt idx="38391">
                  <c:v>1.007080078125E-3</c:v>
                </c:pt>
                <c:pt idx="38392">
                  <c:v>1.0068416595458984E-3</c:v>
                </c:pt>
                <c:pt idx="38393">
                  <c:v>1.007080078125E-3</c:v>
                </c:pt>
                <c:pt idx="38394">
                  <c:v>1.0068416595458984E-3</c:v>
                </c:pt>
                <c:pt idx="38395">
                  <c:v>1.007080078125E-3</c:v>
                </c:pt>
                <c:pt idx="38396">
                  <c:v>1.007080078125E-3</c:v>
                </c:pt>
                <c:pt idx="38397">
                  <c:v>1.0068416595458984E-3</c:v>
                </c:pt>
                <c:pt idx="38398">
                  <c:v>1.007080078125E-3</c:v>
                </c:pt>
                <c:pt idx="38399">
                  <c:v>1.007080078125E-3</c:v>
                </c:pt>
                <c:pt idx="38400">
                  <c:v>1.0068416595458984E-3</c:v>
                </c:pt>
                <c:pt idx="38401">
                  <c:v>1.007080078125E-3</c:v>
                </c:pt>
                <c:pt idx="38402">
                  <c:v>1.0080337524414063E-3</c:v>
                </c:pt>
                <c:pt idx="38403">
                  <c:v>1.007080078125E-3</c:v>
                </c:pt>
                <c:pt idx="38404">
                  <c:v>1.0068416595458984E-3</c:v>
                </c:pt>
                <c:pt idx="38405">
                  <c:v>1.007080078125E-3</c:v>
                </c:pt>
                <c:pt idx="38406">
                  <c:v>1.007080078125E-3</c:v>
                </c:pt>
                <c:pt idx="38407">
                  <c:v>1.0068416595458984E-3</c:v>
                </c:pt>
                <c:pt idx="38408">
                  <c:v>1.007080078125E-3</c:v>
                </c:pt>
                <c:pt idx="38409">
                  <c:v>1.007080078125E-3</c:v>
                </c:pt>
                <c:pt idx="38410">
                  <c:v>1.0068416595458984E-3</c:v>
                </c:pt>
                <c:pt idx="38411">
                  <c:v>1.007080078125E-3</c:v>
                </c:pt>
                <c:pt idx="38412">
                  <c:v>1.007080078125E-3</c:v>
                </c:pt>
                <c:pt idx="38413">
                  <c:v>1.0068416595458984E-3</c:v>
                </c:pt>
                <c:pt idx="38414">
                  <c:v>1.007080078125E-3</c:v>
                </c:pt>
                <c:pt idx="38415">
                  <c:v>1.0080337524414063E-3</c:v>
                </c:pt>
                <c:pt idx="38416">
                  <c:v>1.0068416595458984E-3</c:v>
                </c:pt>
                <c:pt idx="38417">
                  <c:v>1.007080078125E-3</c:v>
                </c:pt>
                <c:pt idx="38418">
                  <c:v>1.007080078125E-3</c:v>
                </c:pt>
                <c:pt idx="38419">
                  <c:v>1.0068416595458984E-3</c:v>
                </c:pt>
                <c:pt idx="38420">
                  <c:v>1.007080078125E-3</c:v>
                </c:pt>
                <c:pt idx="38421">
                  <c:v>1.007080078125E-3</c:v>
                </c:pt>
                <c:pt idx="38422">
                  <c:v>1.0068416595458984E-3</c:v>
                </c:pt>
                <c:pt idx="38423">
                  <c:v>1.007080078125E-3</c:v>
                </c:pt>
                <c:pt idx="38424">
                  <c:v>1.007080078125E-3</c:v>
                </c:pt>
                <c:pt idx="38425">
                  <c:v>1.0068416595458984E-3</c:v>
                </c:pt>
                <c:pt idx="38426">
                  <c:v>1.007080078125E-3</c:v>
                </c:pt>
                <c:pt idx="38427">
                  <c:v>1.0080337524414063E-3</c:v>
                </c:pt>
                <c:pt idx="38428">
                  <c:v>1.007080078125E-3</c:v>
                </c:pt>
                <c:pt idx="38429">
                  <c:v>1.0068416595458984E-3</c:v>
                </c:pt>
                <c:pt idx="38430">
                  <c:v>1.007080078125E-3</c:v>
                </c:pt>
                <c:pt idx="38431">
                  <c:v>1.007080078125E-3</c:v>
                </c:pt>
                <c:pt idx="38432">
                  <c:v>1.0068416595458984E-3</c:v>
                </c:pt>
                <c:pt idx="38433">
                  <c:v>1.007080078125E-3</c:v>
                </c:pt>
                <c:pt idx="38434">
                  <c:v>1.007080078125E-3</c:v>
                </c:pt>
                <c:pt idx="38435">
                  <c:v>1.0068416595458984E-3</c:v>
                </c:pt>
                <c:pt idx="38436">
                  <c:v>1.007080078125E-3</c:v>
                </c:pt>
                <c:pt idx="38437">
                  <c:v>1.007080078125E-3</c:v>
                </c:pt>
                <c:pt idx="38438">
                  <c:v>1.0068416595458984E-3</c:v>
                </c:pt>
                <c:pt idx="38439">
                  <c:v>1.007080078125E-3</c:v>
                </c:pt>
                <c:pt idx="38440">
                  <c:v>1.0080337524414063E-3</c:v>
                </c:pt>
                <c:pt idx="38441">
                  <c:v>1.0068416595458984E-3</c:v>
                </c:pt>
                <c:pt idx="38442">
                  <c:v>1.007080078125E-3</c:v>
                </c:pt>
                <c:pt idx="38443">
                  <c:v>1.007080078125E-3</c:v>
                </c:pt>
                <c:pt idx="38444">
                  <c:v>1.0068416595458984E-3</c:v>
                </c:pt>
                <c:pt idx="38445">
                  <c:v>1.007080078125E-3</c:v>
                </c:pt>
                <c:pt idx="38446">
                  <c:v>1.007080078125E-3</c:v>
                </c:pt>
                <c:pt idx="38447">
                  <c:v>1.0068416595458984E-3</c:v>
                </c:pt>
                <c:pt idx="38448">
                  <c:v>1.007080078125E-3</c:v>
                </c:pt>
                <c:pt idx="38449">
                  <c:v>1.007080078125E-3</c:v>
                </c:pt>
                <c:pt idx="38450">
                  <c:v>1.0068416595458984E-3</c:v>
                </c:pt>
                <c:pt idx="38451">
                  <c:v>1.007080078125E-3</c:v>
                </c:pt>
                <c:pt idx="38452">
                  <c:v>1.0080337524414063E-3</c:v>
                </c:pt>
                <c:pt idx="38453">
                  <c:v>1.007080078125E-3</c:v>
                </c:pt>
                <c:pt idx="38454">
                  <c:v>1.0068416595458984E-3</c:v>
                </c:pt>
                <c:pt idx="38455">
                  <c:v>1.007080078125E-3</c:v>
                </c:pt>
                <c:pt idx="38456">
                  <c:v>1.007080078125E-3</c:v>
                </c:pt>
                <c:pt idx="38457">
                  <c:v>1.0068416595458984E-3</c:v>
                </c:pt>
                <c:pt idx="38458">
                  <c:v>1.007080078125E-3</c:v>
                </c:pt>
                <c:pt idx="38459">
                  <c:v>1.007080078125E-3</c:v>
                </c:pt>
                <c:pt idx="38460">
                  <c:v>1.0068416595458984E-3</c:v>
                </c:pt>
                <c:pt idx="38461">
                  <c:v>1.007080078125E-3</c:v>
                </c:pt>
                <c:pt idx="38462">
                  <c:v>1.007080078125E-3</c:v>
                </c:pt>
                <c:pt idx="38463">
                  <c:v>1.0068416595458984E-3</c:v>
                </c:pt>
                <c:pt idx="38464">
                  <c:v>1.007080078125E-3</c:v>
                </c:pt>
                <c:pt idx="38465">
                  <c:v>1.0080337524414063E-3</c:v>
                </c:pt>
                <c:pt idx="38466">
                  <c:v>1.20849609375E-2</c:v>
                </c:pt>
                <c:pt idx="38467">
                  <c:v>1.007080078125E-3</c:v>
                </c:pt>
                <c:pt idx="38468">
                  <c:v>1.0068416595458984E-3</c:v>
                </c:pt>
                <c:pt idx="38469">
                  <c:v>1.007080078125E-3</c:v>
                </c:pt>
                <c:pt idx="38470">
                  <c:v>1.007080078125E-3</c:v>
                </c:pt>
                <c:pt idx="38471">
                  <c:v>1.0068416595458984E-3</c:v>
                </c:pt>
                <c:pt idx="38472">
                  <c:v>1.007080078125E-3</c:v>
                </c:pt>
                <c:pt idx="38473">
                  <c:v>1.007080078125E-3</c:v>
                </c:pt>
                <c:pt idx="38474">
                  <c:v>1.0068416595458984E-3</c:v>
                </c:pt>
                <c:pt idx="38475">
                  <c:v>1.007080078125E-3</c:v>
                </c:pt>
                <c:pt idx="38476">
                  <c:v>1.007080078125E-3</c:v>
                </c:pt>
                <c:pt idx="38477">
                  <c:v>1.0068416595458984E-3</c:v>
                </c:pt>
                <c:pt idx="38478">
                  <c:v>1.007080078125E-3</c:v>
                </c:pt>
                <c:pt idx="38479">
                  <c:v>1.0080337524414063E-3</c:v>
                </c:pt>
                <c:pt idx="38480">
                  <c:v>1.0068416595458984E-3</c:v>
                </c:pt>
                <c:pt idx="38481">
                  <c:v>1.007080078125E-3</c:v>
                </c:pt>
                <c:pt idx="38482">
                  <c:v>1.007080078125E-3</c:v>
                </c:pt>
                <c:pt idx="38483">
                  <c:v>1.0068416595458984E-3</c:v>
                </c:pt>
                <c:pt idx="38484">
                  <c:v>1.007080078125E-3</c:v>
                </c:pt>
                <c:pt idx="38485">
                  <c:v>1.007080078125E-3</c:v>
                </c:pt>
                <c:pt idx="38486">
                  <c:v>1.0068416595458984E-3</c:v>
                </c:pt>
                <c:pt idx="38487">
                  <c:v>1.007080078125E-3</c:v>
                </c:pt>
                <c:pt idx="38488">
                  <c:v>1.007080078125E-3</c:v>
                </c:pt>
                <c:pt idx="38489">
                  <c:v>1.0068416595458984E-3</c:v>
                </c:pt>
                <c:pt idx="38490">
                  <c:v>1.007080078125E-3</c:v>
                </c:pt>
                <c:pt idx="38491">
                  <c:v>1.0080337524414063E-3</c:v>
                </c:pt>
                <c:pt idx="38492">
                  <c:v>1.007080078125E-3</c:v>
                </c:pt>
                <c:pt idx="38493">
                  <c:v>1.0068416595458984E-3</c:v>
                </c:pt>
                <c:pt idx="38494">
                  <c:v>1.007080078125E-3</c:v>
                </c:pt>
                <c:pt idx="38495">
                  <c:v>1.007080078125E-3</c:v>
                </c:pt>
                <c:pt idx="38496">
                  <c:v>1.0068416595458984E-3</c:v>
                </c:pt>
                <c:pt idx="38497">
                  <c:v>1.007080078125E-3</c:v>
                </c:pt>
                <c:pt idx="38498">
                  <c:v>1.007080078125E-3</c:v>
                </c:pt>
                <c:pt idx="38499">
                  <c:v>1.0068416595458984E-3</c:v>
                </c:pt>
                <c:pt idx="38500">
                  <c:v>1.007080078125E-3</c:v>
                </c:pt>
                <c:pt idx="38501">
                  <c:v>1.007080078125E-3</c:v>
                </c:pt>
                <c:pt idx="38502">
                  <c:v>1.0068416595458984E-3</c:v>
                </c:pt>
                <c:pt idx="38503">
                  <c:v>1.007080078125E-3</c:v>
                </c:pt>
                <c:pt idx="38504">
                  <c:v>1.0080337524414063E-3</c:v>
                </c:pt>
                <c:pt idx="38505">
                  <c:v>1.0068416595458984E-3</c:v>
                </c:pt>
                <c:pt idx="38506">
                  <c:v>1.007080078125E-3</c:v>
                </c:pt>
                <c:pt idx="38507">
                  <c:v>1.007080078125E-3</c:v>
                </c:pt>
                <c:pt idx="38508">
                  <c:v>1.0068416595458984E-3</c:v>
                </c:pt>
                <c:pt idx="38509">
                  <c:v>1.007080078125E-3</c:v>
                </c:pt>
                <c:pt idx="38510">
                  <c:v>1.007080078125E-3</c:v>
                </c:pt>
                <c:pt idx="38511">
                  <c:v>1.0068416595458984E-3</c:v>
                </c:pt>
                <c:pt idx="38512">
                  <c:v>1.007080078125E-3</c:v>
                </c:pt>
                <c:pt idx="38513">
                  <c:v>1.007080078125E-3</c:v>
                </c:pt>
                <c:pt idx="38514">
                  <c:v>1.0068416595458984E-3</c:v>
                </c:pt>
                <c:pt idx="38515">
                  <c:v>1.007080078125E-3</c:v>
                </c:pt>
                <c:pt idx="38516">
                  <c:v>1.0080337524414063E-3</c:v>
                </c:pt>
                <c:pt idx="38517">
                  <c:v>1.007080078125E-3</c:v>
                </c:pt>
                <c:pt idx="38518">
                  <c:v>1.0068416595458984E-3</c:v>
                </c:pt>
                <c:pt idx="38519">
                  <c:v>1.007080078125E-3</c:v>
                </c:pt>
                <c:pt idx="38520">
                  <c:v>1.007080078125E-3</c:v>
                </c:pt>
                <c:pt idx="38521">
                  <c:v>1.0068416595458984E-3</c:v>
                </c:pt>
                <c:pt idx="38522">
                  <c:v>1.007080078125E-3</c:v>
                </c:pt>
                <c:pt idx="38523">
                  <c:v>1.007080078125E-3</c:v>
                </c:pt>
                <c:pt idx="38524">
                  <c:v>1.0068416595458984E-3</c:v>
                </c:pt>
                <c:pt idx="38525">
                  <c:v>1.007080078125E-3</c:v>
                </c:pt>
                <c:pt idx="38526">
                  <c:v>1.007080078125E-3</c:v>
                </c:pt>
                <c:pt idx="38527">
                  <c:v>1.0068416595458984E-3</c:v>
                </c:pt>
                <c:pt idx="38528">
                  <c:v>1.007080078125E-3</c:v>
                </c:pt>
                <c:pt idx="38529">
                  <c:v>1.0080337524414063E-3</c:v>
                </c:pt>
                <c:pt idx="38530">
                  <c:v>1.0068416595458984E-3</c:v>
                </c:pt>
                <c:pt idx="38531">
                  <c:v>1.007080078125E-3</c:v>
                </c:pt>
                <c:pt idx="38532">
                  <c:v>1.007080078125E-3</c:v>
                </c:pt>
                <c:pt idx="38533">
                  <c:v>1.0068416595458984E-3</c:v>
                </c:pt>
                <c:pt idx="38534">
                  <c:v>1.007080078125E-3</c:v>
                </c:pt>
                <c:pt idx="38535">
                  <c:v>1.007080078125E-3</c:v>
                </c:pt>
                <c:pt idx="38536">
                  <c:v>1.0068416595458984E-3</c:v>
                </c:pt>
                <c:pt idx="38537">
                  <c:v>1.007080078125E-3</c:v>
                </c:pt>
                <c:pt idx="38538">
                  <c:v>1.007080078125E-3</c:v>
                </c:pt>
                <c:pt idx="38539">
                  <c:v>1.0068416595458984E-3</c:v>
                </c:pt>
                <c:pt idx="38540">
                  <c:v>1.007080078125E-3</c:v>
                </c:pt>
                <c:pt idx="38541">
                  <c:v>1.0080337524414063E-3</c:v>
                </c:pt>
                <c:pt idx="38542">
                  <c:v>1.007080078125E-3</c:v>
                </c:pt>
                <c:pt idx="38543">
                  <c:v>1.0068416595458984E-3</c:v>
                </c:pt>
                <c:pt idx="38544">
                  <c:v>1.007080078125E-3</c:v>
                </c:pt>
                <c:pt idx="38545">
                  <c:v>1.007080078125E-3</c:v>
                </c:pt>
                <c:pt idx="38546">
                  <c:v>1.0068416595458984E-3</c:v>
                </c:pt>
                <c:pt idx="38547">
                  <c:v>1.007080078125E-3</c:v>
                </c:pt>
                <c:pt idx="38548">
                  <c:v>1.007080078125E-3</c:v>
                </c:pt>
                <c:pt idx="38549">
                  <c:v>1.0068416595458984E-3</c:v>
                </c:pt>
                <c:pt idx="38550">
                  <c:v>1.007080078125E-3</c:v>
                </c:pt>
                <c:pt idx="38551">
                  <c:v>1.007080078125E-3</c:v>
                </c:pt>
                <c:pt idx="38552">
                  <c:v>1.0068416595458984E-3</c:v>
                </c:pt>
                <c:pt idx="38553">
                  <c:v>1.007080078125E-3</c:v>
                </c:pt>
                <c:pt idx="38554">
                  <c:v>1.0080337524414063E-3</c:v>
                </c:pt>
                <c:pt idx="38555">
                  <c:v>1.0068416595458984E-3</c:v>
                </c:pt>
                <c:pt idx="38556">
                  <c:v>1.007080078125E-3</c:v>
                </c:pt>
                <c:pt idx="38557">
                  <c:v>1.007080078125E-3</c:v>
                </c:pt>
                <c:pt idx="38558">
                  <c:v>1.0068416595458984E-3</c:v>
                </c:pt>
                <c:pt idx="38559">
                  <c:v>1.007080078125E-3</c:v>
                </c:pt>
                <c:pt idx="38560">
                  <c:v>1.007080078125E-3</c:v>
                </c:pt>
                <c:pt idx="38561">
                  <c:v>1.0068416595458984E-3</c:v>
                </c:pt>
                <c:pt idx="38562">
                  <c:v>1.007080078125E-3</c:v>
                </c:pt>
                <c:pt idx="38563">
                  <c:v>1.007080078125E-3</c:v>
                </c:pt>
                <c:pt idx="38564">
                  <c:v>1.0068416595458984E-3</c:v>
                </c:pt>
                <c:pt idx="38565">
                  <c:v>1.007080078125E-3</c:v>
                </c:pt>
                <c:pt idx="38566">
                  <c:v>1.0080337524414063E-3</c:v>
                </c:pt>
                <c:pt idx="38567">
                  <c:v>1.007080078125E-3</c:v>
                </c:pt>
                <c:pt idx="38568">
                  <c:v>1.0068416595458984E-3</c:v>
                </c:pt>
                <c:pt idx="38569">
                  <c:v>1.007080078125E-3</c:v>
                </c:pt>
                <c:pt idx="38570">
                  <c:v>1.007080078125E-3</c:v>
                </c:pt>
                <c:pt idx="38571">
                  <c:v>1.0068416595458984E-3</c:v>
                </c:pt>
                <c:pt idx="38572">
                  <c:v>1.007080078125E-3</c:v>
                </c:pt>
                <c:pt idx="38573">
                  <c:v>1.007080078125E-3</c:v>
                </c:pt>
                <c:pt idx="38574">
                  <c:v>1.0068416595458984E-3</c:v>
                </c:pt>
                <c:pt idx="38575">
                  <c:v>1.007080078125E-3</c:v>
                </c:pt>
                <c:pt idx="38576">
                  <c:v>1.007080078125E-3</c:v>
                </c:pt>
                <c:pt idx="38577">
                  <c:v>1.0068416595458984E-3</c:v>
                </c:pt>
                <c:pt idx="38578">
                  <c:v>1.007080078125E-3</c:v>
                </c:pt>
                <c:pt idx="38579">
                  <c:v>1.0080337524414063E-3</c:v>
                </c:pt>
                <c:pt idx="38580">
                  <c:v>1.0068416595458984E-3</c:v>
                </c:pt>
                <c:pt idx="38581">
                  <c:v>1.007080078125E-3</c:v>
                </c:pt>
                <c:pt idx="38582">
                  <c:v>1.007080078125E-3</c:v>
                </c:pt>
                <c:pt idx="38583">
                  <c:v>1.0068416595458984E-3</c:v>
                </c:pt>
                <c:pt idx="38584">
                  <c:v>1.007080078125E-3</c:v>
                </c:pt>
                <c:pt idx="38585">
                  <c:v>1.007080078125E-3</c:v>
                </c:pt>
                <c:pt idx="38586">
                  <c:v>1.0068416595458984E-3</c:v>
                </c:pt>
                <c:pt idx="38587">
                  <c:v>1.007080078125E-3</c:v>
                </c:pt>
                <c:pt idx="38588">
                  <c:v>1.007080078125E-3</c:v>
                </c:pt>
                <c:pt idx="38589">
                  <c:v>1.0068416595458984E-3</c:v>
                </c:pt>
                <c:pt idx="38590">
                  <c:v>1.007080078125E-3</c:v>
                </c:pt>
                <c:pt idx="38591">
                  <c:v>1.0080337524414063E-3</c:v>
                </c:pt>
                <c:pt idx="38592">
                  <c:v>1.007080078125E-3</c:v>
                </c:pt>
                <c:pt idx="38593">
                  <c:v>1.0068416595458984E-3</c:v>
                </c:pt>
                <c:pt idx="38594">
                  <c:v>1.007080078125E-3</c:v>
                </c:pt>
                <c:pt idx="38595">
                  <c:v>1.007080078125E-3</c:v>
                </c:pt>
                <c:pt idx="38596">
                  <c:v>1.0068416595458984E-3</c:v>
                </c:pt>
                <c:pt idx="38597">
                  <c:v>1.007080078125E-3</c:v>
                </c:pt>
                <c:pt idx="38598">
                  <c:v>1.007080078125E-3</c:v>
                </c:pt>
                <c:pt idx="38599">
                  <c:v>1.0068416595458984E-3</c:v>
                </c:pt>
                <c:pt idx="38600">
                  <c:v>1.007080078125E-3</c:v>
                </c:pt>
                <c:pt idx="38601">
                  <c:v>1.007080078125E-3</c:v>
                </c:pt>
                <c:pt idx="38602">
                  <c:v>1.0068416595458984E-3</c:v>
                </c:pt>
                <c:pt idx="38603">
                  <c:v>1.007080078125E-3</c:v>
                </c:pt>
                <c:pt idx="38604">
                  <c:v>1.0080337524414063E-3</c:v>
                </c:pt>
                <c:pt idx="38605">
                  <c:v>1.0068416595458984E-3</c:v>
                </c:pt>
                <c:pt idx="38606">
                  <c:v>1.007080078125E-3</c:v>
                </c:pt>
                <c:pt idx="38607">
                  <c:v>1.007080078125E-3</c:v>
                </c:pt>
                <c:pt idx="38608">
                  <c:v>1.0068416595458984E-3</c:v>
                </c:pt>
                <c:pt idx="38609">
                  <c:v>1.007080078125E-3</c:v>
                </c:pt>
                <c:pt idx="38610">
                  <c:v>1.007080078125E-3</c:v>
                </c:pt>
                <c:pt idx="38611">
                  <c:v>1.0068416595458984E-3</c:v>
                </c:pt>
                <c:pt idx="38612">
                  <c:v>1.007080078125E-3</c:v>
                </c:pt>
                <c:pt idx="38613">
                  <c:v>1.007080078125E-3</c:v>
                </c:pt>
                <c:pt idx="38614">
                  <c:v>1.0068416595458984E-3</c:v>
                </c:pt>
                <c:pt idx="38615">
                  <c:v>1.007080078125E-3</c:v>
                </c:pt>
                <c:pt idx="38616">
                  <c:v>1.0080337524414063E-3</c:v>
                </c:pt>
                <c:pt idx="38617">
                  <c:v>1.007080078125E-3</c:v>
                </c:pt>
                <c:pt idx="38618">
                  <c:v>4.0278434753417969E-3</c:v>
                </c:pt>
                <c:pt idx="38619">
                  <c:v>1.007080078125E-3</c:v>
                </c:pt>
                <c:pt idx="38620">
                  <c:v>1.007080078125E-3</c:v>
                </c:pt>
                <c:pt idx="38621">
                  <c:v>1.0068416595458984E-3</c:v>
                </c:pt>
                <c:pt idx="38622">
                  <c:v>1.007080078125E-3</c:v>
                </c:pt>
                <c:pt idx="38623">
                  <c:v>1.007080078125E-3</c:v>
                </c:pt>
                <c:pt idx="38624">
                  <c:v>1.0068416595458984E-3</c:v>
                </c:pt>
                <c:pt idx="38625">
                  <c:v>1.0080337524414063E-3</c:v>
                </c:pt>
                <c:pt idx="38626">
                  <c:v>1.007080078125E-3</c:v>
                </c:pt>
                <c:pt idx="38627">
                  <c:v>1.0068416595458984E-3</c:v>
                </c:pt>
                <c:pt idx="38628">
                  <c:v>1.007080078125E-3</c:v>
                </c:pt>
                <c:pt idx="38629">
                  <c:v>1.007080078125E-3</c:v>
                </c:pt>
                <c:pt idx="38630">
                  <c:v>1.0068416595458984E-3</c:v>
                </c:pt>
                <c:pt idx="38631">
                  <c:v>1.007080078125E-3</c:v>
                </c:pt>
                <c:pt idx="38632">
                  <c:v>1.007080078125E-3</c:v>
                </c:pt>
                <c:pt idx="38633">
                  <c:v>1.0068416595458984E-3</c:v>
                </c:pt>
                <c:pt idx="38634">
                  <c:v>1.007080078125E-3</c:v>
                </c:pt>
                <c:pt idx="38635">
                  <c:v>1.007080078125E-3</c:v>
                </c:pt>
                <c:pt idx="38636">
                  <c:v>1.0068416595458984E-3</c:v>
                </c:pt>
                <c:pt idx="38637">
                  <c:v>1.007080078125E-3</c:v>
                </c:pt>
                <c:pt idx="38638">
                  <c:v>1.0080337524414063E-3</c:v>
                </c:pt>
                <c:pt idx="38639">
                  <c:v>1.007080078125E-3</c:v>
                </c:pt>
                <c:pt idx="38640">
                  <c:v>1.0068416595458984E-3</c:v>
                </c:pt>
                <c:pt idx="38641">
                  <c:v>1.007080078125E-3</c:v>
                </c:pt>
                <c:pt idx="38642">
                  <c:v>1.007080078125E-3</c:v>
                </c:pt>
                <c:pt idx="38643">
                  <c:v>1.0068416595458984E-3</c:v>
                </c:pt>
                <c:pt idx="38644">
                  <c:v>1.007080078125E-3</c:v>
                </c:pt>
                <c:pt idx="38645">
                  <c:v>1.007080078125E-3</c:v>
                </c:pt>
                <c:pt idx="38646">
                  <c:v>1.0068416595458984E-3</c:v>
                </c:pt>
                <c:pt idx="38647">
                  <c:v>1.007080078125E-3</c:v>
                </c:pt>
                <c:pt idx="38648">
                  <c:v>1.007080078125E-3</c:v>
                </c:pt>
                <c:pt idx="38649">
                  <c:v>1.0068416595458984E-3</c:v>
                </c:pt>
                <c:pt idx="38650">
                  <c:v>1.0080337524414063E-3</c:v>
                </c:pt>
                <c:pt idx="38651">
                  <c:v>1.007080078125E-3</c:v>
                </c:pt>
                <c:pt idx="38652">
                  <c:v>1.0068416595458984E-3</c:v>
                </c:pt>
                <c:pt idx="38653">
                  <c:v>1.007080078125E-3</c:v>
                </c:pt>
                <c:pt idx="38654">
                  <c:v>1.007080078125E-3</c:v>
                </c:pt>
                <c:pt idx="38655">
                  <c:v>1.0068416595458984E-3</c:v>
                </c:pt>
                <c:pt idx="38656">
                  <c:v>1.007080078125E-3</c:v>
                </c:pt>
                <c:pt idx="38657">
                  <c:v>1.007080078125E-3</c:v>
                </c:pt>
                <c:pt idx="38658">
                  <c:v>1.0068416595458984E-3</c:v>
                </c:pt>
                <c:pt idx="38659">
                  <c:v>1.007080078125E-3</c:v>
                </c:pt>
                <c:pt idx="38660">
                  <c:v>1.007080078125E-3</c:v>
                </c:pt>
                <c:pt idx="38661">
                  <c:v>1.0068416595458984E-3</c:v>
                </c:pt>
                <c:pt idx="38662">
                  <c:v>1.007080078125E-3</c:v>
                </c:pt>
                <c:pt idx="38663">
                  <c:v>1.0080337524414063E-3</c:v>
                </c:pt>
                <c:pt idx="38664">
                  <c:v>1.007080078125E-3</c:v>
                </c:pt>
                <c:pt idx="38665">
                  <c:v>1.0068416595458984E-3</c:v>
                </c:pt>
                <c:pt idx="38666">
                  <c:v>1.007080078125E-3</c:v>
                </c:pt>
                <c:pt idx="38667">
                  <c:v>1.007080078125E-3</c:v>
                </c:pt>
                <c:pt idx="38668">
                  <c:v>1.0068416595458984E-3</c:v>
                </c:pt>
                <c:pt idx="38669">
                  <c:v>1.007080078125E-3</c:v>
                </c:pt>
                <c:pt idx="38670">
                  <c:v>1.007080078125E-3</c:v>
                </c:pt>
                <c:pt idx="38671">
                  <c:v>1.0068416595458984E-3</c:v>
                </c:pt>
                <c:pt idx="38672">
                  <c:v>1.007080078125E-3</c:v>
                </c:pt>
                <c:pt idx="38673">
                  <c:v>1.007080078125E-3</c:v>
                </c:pt>
                <c:pt idx="38674">
                  <c:v>1.0068416595458984E-3</c:v>
                </c:pt>
                <c:pt idx="38675">
                  <c:v>1.0080337524414063E-3</c:v>
                </c:pt>
                <c:pt idx="38676">
                  <c:v>1.007080078125E-3</c:v>
                </c:pt>
                <c:pt idx="38677">
                  <c:v>1.0068416595458984E-3</c:v>
                </c:pt>
                <c:pt idx="38678">
                  <c:v>1.007080078125E-3</c:v>
                </c:pt>
                <c:pt idx="38679">
                  <c:v>1.007080078125E-3</c:v>
                </c:pt>
                <c:pt idx="38680">
                  <c:v>1.0068416595458984E-3</c:v>
                </c:pt>
                <c:pt idx="38681">
                  <c:v>1.007080078125E-3</c:v>
                </c:pt>
                <c:pt idx="38682">
                  <c:v>1.007080078125E-3</c:v>
                </c:pt>
                <c:pt idx="38683">
                  <c:v>1.0068416595458984E-3</c:v>
                </c:pt>
                <c:pt idx="38684">
                  <c:v>1.007080078125E-3</c:v>
                </c:pt>
                <c:pt idx="38685">
                  <c:v>1.007080078125E-3</c:v>
                </c:pt>
                <c:pt idx="38686">
                  <c:v>1.0068416595458984E-3</c:v>
                </c:pt>
                <c:pt idx="38687">
                  <c:v>1.007080078125E-3</c:v>
                </c:pt>
                <c:pt idx="38688">
                  <c:v>1.0080337524414063E-3</c:v>
                </c:pt>
                <c:pt idx="38689">
                  <c:v>1.007080078125E-3</c:v>
                </c:pt>
                <c:pt idx="38690">
                  <c:v>1.0068416595458984E-3</c:v>
                </c:pt>
                <c:pt idx="38691">
                  <c:v>1.007080078125E-3</c:v>
                </c:pt>
                <c:pt idx="38692">
                  <c:v>1.007080078125E-3</c:v>
                </c:pt>
                <c:pt idx="38693">
                  <c:v>1.0068416595458984E-3</c:v>
                </c:pt>
                <c:pt idx="38694">
                  <c:v>1.007080078125E-3</c:v>
                </c:pt>
                <c:pt idx="38695">
                  <c:v>1.007080078125E-3</c:v>
                </c:pt>
                <c:pt idx="38696">
                  <c:v>1.0068416595458984E-3</c:v>
                </c:pt>
                <c:pt idx="38697">
                  <c:v>1.007080078125E-3</c:v>
                </c:pt>
                <c:pt idx="38698">
                  <c:v>1.007080078125E-3</c:v>
                </c:pt>
                <c:pt idx="38699">
                  <c:v>1.0068416595458984E-3</c:v>
                </c:pt>
                <c:pt idx="38700">
                  <c:v>1.0080337524414063E-3</c:v>
                </c:pt>
                <c:pt idx="38701">
                  <c:v>1.007080078125E-3</c:v>
                </c:pt>
                <c:pt idx="38702">
                  <c:v>1.0068416595458984E-3</c:v>
                </c:pt>
                <c:pt idx="38703">
                  <c:v>1.007080078125E-3</c:v>
                </c:pt>
                <c:pt idx="38704">
                  <c:v>1.007080078125E-3</c:v>
                </c:pt>
                <c:pt idx="38705">
                  <c:v>1.0068416595458984E-3</c:v>
                </c:pt>
                <c:pt idx="38706">
                  <c:v>1.007080078125E-3</c:v>
                </c:pt>
                <c:pt idx="38707">
                  <c:v>1.007080078125E-3</c:v>
                </c:pt>
                <c:pt idx="38708">
                  <c:v>1.0068416595458984E-3</c:v>
                </c:pt>
                <c:pt idx="38709">
                  <c:v>1.007080078125E-3</c:v>
                </c:pt>
                <c:pt idx="38710">
                  <c:v>1.007080078125E-3</c:v>
                </c:pt>
                <c:pt idx="38711">
                  <c:v>1.0068416595458984E-3</c:v>
                </c:pt>
                <c:pt idx="38712">
                  <c:v>1.007080078125E-3</c:v>
                </c:pt>
                <c:pt idx="38713">
                  <c:v>1.0080337524414063E-3</c:v>
                </c:pt>
                <c:pt idx="38714">
                  <c:v>1.007080078125E-3</c:v>
                </c:pt>
                <c:pt idx="38715">
                  <c:v>1.0068416595458984E-3</c:v>
                </c:pt>
                <c:pt idx="38716">
                  <c:v>1.007080078125E-3</c:v>
                </c:pt>
                <c:pt idx="38717">
                  <c:v>1.007080078125E-3</c:v>
                </c:pt>
                <c:pt idx="38718">
                  <c:v>1.0068416595458984E-3</c:v>
                </c:pt>
                <c:pt idx="38719">
                  <c:v>1.007080078125E-3</c:v>
                </c:pt>
                <c:pt idx="38720">
                  <c:v>1.007080078125E-3</c:v>
                </c:pt>
                <c:pt idx="38721">
                  <c:v>1.0068416595458984E-3</c:v>
                </c:pt>
                <c:pt idx="38722">
                  <c:v>1.007080078125E-3</c:v>
                </c:pt>
                <c:pt idx="38723">
                  <c:v>1.007080078125E-3</c:v>
                </c:pt>
                <c:pt idx="38724">
                  <c:v>1.0068416595458984E-3</c:v>
                </c:pt>
                <c:pt idx="38725">
                  <c:v>1.0080337524414063E-3</c:v>
                </c:pt>
                <c:pt idx="38726">
                  <c:v>1.007080078125E-3</c:v>
                </c:pt>
                <c:pt idx="38727">
                  <c:v>1.0068416595458984E-3</c:v>
                </c:pt>
                <c:pt idx="38728">
                  <c:v>1.007080078125E-3</c:v>
                </c:pt>
                <c:pt idx="38729">
                  <c:v>1.007080078125E-3</c:v>
                </c:pt>
                <c:pt idx="38730">
                  <c:v>1.0068416595458984E-3</c:v>
                </c:pt>
                <c:pt idx="38731">
                  <c:v>1.007080078125E-3</c:v>
                </c:pt>
                <c:pt idx="38732">
                  <c:v>1.007080078125E-3</c:v>
                </c:pt>
                <c:pt idx="38733">
                  <c:v>1.0068416595458984E-3</c:v>
                </c:pt>
                <c:pt idx="38734">
                  <c:v>1.007080078125E-3</c:v>
                </c:pt>
                <c:pt idx="38735">
                  <c:v>1.007080078125E-3</c:v>
                </c:pt>
                <c:pt idx="38736">
                  <c:v>1.0068416595458984E-3</c:v>
                </c:pt>
                <c:pt idx="38737">
                  <c:v>1.007080078125E-3</c:v>
                </c:pt>
                <c:pt idx="38738">
                  <c:v>1.0080337524414063E-3</c:v>
                </c:pt>
                <c:pt idx="38739">
                  <c:v>1.007080078125E-3</c:v>
                </c:pt>
                <c:pt idx="38740">
                  <c:v>1.0068416595458984E-3</c:v>
                </c:pt>
                <c:pt idx="38741">
                  <c:v>1.007080078125E-3</c:v>
                </c:pt>
                <c:pt idx="38742">
                  <c:v>1.007080078125E-3</c:v>
                </c:pt>
                <c:pt idx="38743">
                  <c:v>1.0068416595458984E-3</c:v>
                </c:pt>
                <c:pt idx="38744">
                  <c:v>1.007080078125E-3</c:v>
                </c:pt>
                <c:pt idx="38745">
                  <c:v>1.007080078125E-3</c:v>
                </c:pt>
                <c:pt idx="38746">
                  <c:v>1.0068416595458984E-3</c:v>
                </c:pt>
                <c:pt idx="38747">
                  <c:v>1.007080078125E-3</c:v>
                </c:pt>
                <c:pt idx="38748">
                  <c:v>1.007080078125E-3</c:v>
                </c:pt>
                <c:pt idx="38749">
                  <c:v>1.0068416595458984E-3</c:v>
                </c:pt>
                <c:pt idx="38750">
                  <c:v>1.0080337524414063E-3</c:v>
                </c:pt>
                <c:pt idx="38751">
                  <c:v>1.007080078125E-3</c:v>
                </c:pt>
                <c:pt idx="38752">
                  <c:v>1.0068416595458984E-3</c:v>
                </c:pt>
                <c:pt idx="38753">
                  <c:v>1.007080078125E-3</c:v>
                </c:pt>
                <c:pt idx="38754">
                  <c:v>1.007080078125E-3</c:v>
                </c:pt>
                <c:pt idx="38755">
                  <c:v>1.0068416595458984E-3</c:v>
                </c:pt>
                <c:pt idx="38756">
                  <c:v>1.007080078125E-3</c:v>
                </c:pt>
                <c:pt idx="38757">
                  <c:v>1.007080078125E-3</c:v>
                </c:pt>
                <c:pt idx="38758">
                  <c:v>1.0068416595458984E-3</c:v>
                </c:pt>
                <c:pt idx="38759">
                  <c:v>1.007080078125E-3</c:v>
                </c:pt>
                <c:pt idx="38760">
                  <c:v>1.007080078125E-3</c:v>
                </c:pt>
                <c:pt idx="38761">
                  <c:v>1.0068416595458984E-3</c:v>
                </c:pt>
                <c:pt idx="38762">
                  <c:v>1.007080078125E-3</c:v>
                </c:pt>
                <c:pt idx="38763">
                  <c:v>1.0080337524414063E-3</c:v>
                </c:pt>
                <c:pt idx="38764">
                  <c:v>1.007080078125E-3</c:v>
                </c:pt>
                <c:pt idx="38765">
                  <c:v>1.0068416595458984E-3</c:v>
                </c:pt>
                <c:pt idx="38766">
                  <c:v>1.007080078125E-3</c:v>
                </c:pt>
                <c:pt idx="38767">
                  <c:v>1.007080078125E-3</c:v>
                </c:pt>
                <c:pt idx="38768">
                  <c:v>1.0068416595458984E-3</c:v>
                </c:pt>
                <c:pt idx="38769">
                  <c:v>1.007080078125E-3</c:v>
                </c:pt>
                <c:pt idx="38770">
                  <c:v>1.007080078125E-3</c:v>
                </c:pt>
                <c:pt idx="38771">
                  <c:v>1.0068416595458984E-3</c:v>
                </c:pt>
                <c:pt idx="38772">
                  <c:v>1.007080078125E-3</c:v>
                </c:pt>
                <c:pt idx="38773">
                  <c:v>1.007080078125E-3</c:v>
                </c:pt>
                <c:pt idx="38774">
                  <c:v>1.0068416595458984E-3</c:v>
                </c:pt>
                <c:pt idx="38775">
                  <c:v>1.0080337524414063E-3</c:v>
                </c:pt>
                <c:pt idx="38776">
                  <c:v>1.007080078125E-3</c:v>
                </c:pt>
                <c:pt idx="38777">
                  <c:v>1.0068416595458984E-3</c:v>
                </c:pt>
                <c:pt idx="38778">
                  <c:v>1.007080078125E-3</c:v>
                </c:pt>
                <c:pt idx="38779">
                  <c:v>1.007080078125E-3</c:v>
                </c:pt>
                <c:pt idx="38780">
                  <c:v>1.0068416595458984E-3</c:v>
                </c:pt>
                <c:pt idx="38781">
                  <c:v>1.007080078125E-3</c:v>
                </c:pt>
                <c:pt idx="38782">
                  <c:v>1.007080078125E-3</c:v>
                </c:pt>
                <c:pt idx="38783">
                  <c:v>1.0068416595458984E-3</c:v>
                </c:pt>
                <c:pt idx="38784">
                  <c:v>1.007080078125E-3</c:v>
                </c:pt>
                <c:pt idx="38785">
                  <c:v>1.007080078125E-3</c:v>
                </c:pt>
                <c:pt idx="38786">
                  <c:v>1.0068416595458984E-3</c:v>
                </c:pt>
                <c:pt idx="38787">
                  <c:v>1.007080078125E-3</c:v>
                </c:pt>
                <c:pt idx="38788">
                  <c:v>1.0080337524414063E-3</c:v>
                </c:pt>
                <c:pt idx="38789">
                  <c:v>1.007080078125E-3</c:v>
                </c:pt>
                <c:pt idx="38790">
                  <c:v>1.0068416595458984E-3</c:v>
                </c:pt>
                <c:pt idx="38791">
                  <c:v>1.007080078125E-3</c:v>
                </c:pt>
                <c:pt idx="38792">
                  <c:v>1.007080078125E-3</c:v>
                </c:pt>
                <c:pt idx="38793">
                  <c:v>1.0068416595458984E-3</c:v>
                </c:pt>
                <c:pt idx="38794">
                  <c:v>1.007080078125E-3</c:v>
                </c:pt>
                <c:pt idx="38795">
                  <c:v>1.007080078125E-3</c:v>
                </c:pt>
                <c:pt idx="38796">
                  <c:v>1.0068416595458984E-3</c:v>
                </c:pt>
                <c:pt idx="38797">
                  <c:v>1.007080078125E-3</c:v>
                </c:pt>
                <c:pt idx="38798">
                  <c:v>1.007080078125E-3</c:v>
                </c:pt>
                <c:pt idx="38799">
                  <c:v>1.0068416595458984E-3</c:v>
                </c:pt>
                <c:pt idx="38800">
                  <c:v>1.0080337524414063E-3</c:v>
                </c:pt>
                <c:pt idx="38801">
                  <c:v>1.007080078125E-3</c:v>
                </c:pt>
                <c:pt idx="38802">
                  <c:v>1.0068416595458984E-3</c:v>
                </c:pt>
                <c:pt idx="38803">
                  <c:v>1.007080078125E-3</c:v>
                </c:pt>
                <c:pt idx="38804">
                  <c:v>1.007080078125E-3</c:v>
                </c:pt>
                <c:pt idx="38805">
                  <c:v>1.0068416595458984E-3</c:v>
                </c:pt>
                <c:pt idx="38806">
                  <c:v>1.007080078125E-3</c:v>
                </c:pt>
                <c:pt idx="38807">
                  <c:v>1.007080078125E-3</c:v>
                </c:pt>
                <c:pt idx="38808">
                  <c:v>1.0068416595458984E-3</c:v>
                </c:pt>
                <c:pt idx="38809">
                  <c:v>1.007080078125E-3</c:v>
                </c:pt>
                <c:pt idx="38810">
                  <c:v>1.007080078125E-3</c:v>
                </c:pt>
                <c:pt idx="38811">
                  <c:v>1.0068416595458984E-3</c:v>
                </c:pt>
                <c:pt idx="38812">
                  <c:v>1.007080078125E-3</c:v>
                </c:pt>
                <c:pt idx="38813">
                  <c:v>1.0080337524414063E-3</c:v>
                </c:pt>
                <c:pt idx="38814">
                  <c:v>1.007080078125E-3</c:v>
                </c:pt>
                <c:pt idx="38815">
                  <c:v>1.0068416595458984E-3</c:v>
                </c:pt>
                <c:pt idx="38816">
                  <c:v>1.007080078125E-3</c:v>
                </c:pt>
                <c:pt idx="38817">
                  <c:v>1.007080078125E-3</c:v>
                </c:pt>
                <c:pt idx="38818">
                  <c:v>1.0068416595458984E-3</c:v>
                </c:pt>
                <c:pt idx="38819">
                  <c:v>1.007080078125E-3</c:v>
                </c:pt>
                <c:pt idx="38820">
                  <c:v>1.007080078125E-3</c:v>
                </c:pt>
                <c:pt idx="38821">
                  <c:v>1.0068416595458984E-3</c:v>
                </c:pt>
                <c:pt idx="38822">
                  <c:v>1.007080078125E-3</c:v>
                </c:pt>
                <c:pt idx="38823">
                  <c:v>1.007080078125E-3</c:v>
                </c:pt>
                <c:pt idx="38824">
                  <c:v>1.0068416595458984E-3</c:v>
                </c:pt>
                <c:pt idx="38825">
                  <c:v>1.0080337524414063E-3</c:v>
                </c:pt>
                <c:pt idx="38826">
                  <c:v>1.007080078125E-3</c:v>
                </c:pt>
                <c:pt idx="38827">
                  <c:v>1.0068416595458984E-3</c:v>
                </c:pt>
                <c:pt idx="38828">
                  <c:v>1.007080078125E-3</c:v>
                </c:pt>
                <c:pt idx="38829">
                  <c:v>1.007080078125E-3</c:v>
                </c:pt>
                <c:pt idx="38830">
                  <c:v>1.0068416595458984E-3</c:v>
                </c:pt>
                <c:pt idx="38831">
                  <c:v>1.007080078125E-3</c:v>
                </c:pt>
                <c:pt idx="38832">
                  <c:v>1.007080078125E-3</c:v>
                </c:pt>
                <c:pt idx="38833">
                  <c:v>1.0068416595458984E-3</c:v>
                </c:pt>
                <c:pt idx="38834">
                  <c:v>1.007080078125E-3</c:v>
                </c:pt>
                <c:pt idx="38835">
                  <c:v>1.007080078125E-3</c:v>
                </c:pt>
                <c:pt idx="38836">
                  <c:v>1.0068416595458984E-3</c:v>
                </c:pt>
                <c:pt idx="38837">
                  <c:v>1.007080078125E-3</c:v>
                </c:pt>
                <c:pt idx="38838">
                  <c:v>1.0080337524414063E-3</c:v>
                </c:pt>
                <c:pt idx="38839">
                  <c:v>1.007080078125E-3</c:v>
                </c:pt>
                <c:pt idx="38840">
                  <c:v>1.0068416595458984E-3</c:v>
                </c:pt>
                <c:pt idx="38841">
                  <c:v>1.007080078125E-3</c:v>
                </c:pt>
                <c:pt idx="38842">
                  <c:v>1.007080078125E-3</c:v>
                </c:pt>
                <c:pt idx="38843">
                  <c:v>1.0068416595458984E-3</c:v>
                </c:pt>
                <c:pt idx="38844">
                  <c:v>1.007080078125E-3</c:v>
                </c:pt>
                <c:pt idx="38845">
                  <c:v>1.007080078125E-3</c:v>
                </c:pt>
                <c:pt idx="38846">
                  <c:v>1.0068416595458984E-3</c:v>
                </c:pt>
                <c:pt idx="38847">
                  <c:v>1.007080078125E-3</c:v>
                </c:pt>
                <c:pt idx="38848">
                  <c:v>1.0068416595458984E-3</c:v>
                </c:pt>
                <c:pt idx="38849">
                  <c:v>1.007080078125E-3</c:v>
                </c:pt>
                <c:pt idx="38850">
                  <c:v>1.0080337524414063E-3</c:v>
                </c:pt>
                <c:pt idx="38851">
                  <c:v>1.007080078125E-3</c:v>
                </c:pt>
                <c:pt idx="38852">
                  <c:v>1.0068416595458984E-3</c:v>
                </c:pt>
                <c:pt idx="38853">
                  <c:v>1.007080078125E-3</c:v>
                </c:pt>
                <c:pt idx="38854">
                  <c:v>1.007080078125E-3</c:v>
                </c:pt>
                <c:pt idx="38855">
                  <c:v>1.0068416595458984E-3</c:v>
                </c:pt>
                <c:pt idx="38856">
                  <c:v>1.007080078125E-3</c:v>
                </c:pt>
                <c:pt idx="38857">
                  <c:v>1.007080078125E-3</c:v>
                </c:pt>
                <c:pt idx="38858">
                  <c:v>1.0068416595458984E-3</c:v>
                </c:pt>
                <c:pt idx="38859">
                  <c:v>1.007080078125E-3</c:v>
                </c:pt>
                <c:pt idx="38860">
                  <c:v>1.007080078125E-3</c:v>
                </c:pt>
                <c:pt idx="38861">
                  <c:v>1.0068416595458984E-3</c:v>
                </c:pt>
                <c:pt idx="38862">
                  <c:v>1.007080078125E-3</c:v>
                </c:pt>
                <c:pt idx="38863">
                  <c:v>1.0080337524414063E-3</c:v>
                </c:pt>
                <c:pt idx="38864">
                  <c:v>1.007080078125E-3</c:v>
                </c:pt>
                <c:pt idx="38865">
                  <c:v>1.0068416595458984E-3</c:v>
                </c:pt>
                <c:pt idx="38866">
                  <c:v>1.007080078125E-3</c:v>
                </c:pt>
                <c:pt idx="38867">
                  <c:v>1.007080078125E-3</c:v>
                </c:pt>
                <c:pt idx="38868">
                  <c:v>1.0068416595458984E-3</c:v>
                </c:pt>
                <c:pt idx="38869">
                  <c:v>1.007080078125E-3</c:v>
                </c:pt>
                <c:pt idx="38870">
                  <c:v>1.0068416595458984E-3</c:v>
                </c:pt>
                <c:pt idx="38871">
                  <c:v>1.007080078125E-3</c:v>
                </c:pt>
                <c:pt idx="38872">
                  <c:v>1.007080078125E-3</c:v>
                </c:pt>
                <c:pt idx="38873">
                  <c:v>1.0068416595458984E-3</c:v>
                </c:pt>
                <c:pt idx="38874">
                  <c:v>1.007080078125E-3</c:v>
                </c:pt>
                <c:pt idx="38875">
                  <c:v>1.0080337524414063E-3</c:v>
                </c:pt>
                <c:pt idx="38876">
                  <c:v>1.007080078125E-3</c:v>
                </c:pt>
                <c:pt idx="38877">
                  <c:v>1.0068416595458984E-3</c:v>
                </c:pt>
                <c:pt idx="38878">
                  <c:v>1.007080078125E-3</c:v>
                </c:pt>
                <c:pt idx="38879">
                  <c:v>1.007080078125E-3</c:v>
                </c:pt>
                <c:pt idx="38880">
                  <c:v>1.0068416595458984E-3</c:v>
                </c:pt>
                <c:pt idx="38881">
                  <c:v>1.007080078125E-3</c:v>
                </c:pt>
                <c:pt idx="38882">
                  <c:v>1.007080078125E-3</c:v>
                </c:pt>
                <c:pt idx="38883">
                  <c:v>1.0068416595458984E-3</c:v>
                </c:pt>
                <c:pt idx="38884">
                  <c:v>1.007080078125E-3</c:v>
                </c:pt>
                <c:pt idx="38885">
                  <c:v>1.007080078125E-3</c:v>
                </c:pt>
                <c:pt idx="38886">
                  <c:v>1.0068416595458984E-3</c:v>
                </c:pt>
                <c:pt idx="38887">
                  <c:v>1.007080078125E-3</c:v>
                </c:pt>
                <c:pt idx="38888">
                  <c:v>1.0080337524414063E-3</c:v>
                </c:pt>
                <c:pt idx="38889">
                  <c:v>1.007080078125E-3</c:v>
                </c:pt>
                <c:pt idx="38890">
                  <c:v>1.0068416595458984E-3</c:v>
                </c:pt>
                <c:pt idx="38891">
                  <c:v>1.007080078125E-3</c:v>
                </c:pt>
                <c:pt idx="38892">
                  <c:v>1.0068416595458984E-3</c:v>
                </c:pt>
                <c:pt idx="38893">
                  <c:v>1.007080078125E-3</c:v>
                </c:pt>
                <c:pt idx="38894">
                  <c:v>1.007080078125E-3</c:v>
                </c:pt>
                <c:pt idx="38895">
                  <c:v>1.0068416595458984E-3</c:v>
                </c:pt>
                <c:pt idx="38896">
                  <c:v>1.007080078125E-3</c:v>
                </c:pt>
                <c:pt idx="38897">
                  <c:v>1.007080078125E-3</c:v>
                </c:pt>
                <c:pt idx="38898">
                  <c:v>1.0068416595458984E-3</c:v>
                </c:pt>
                <c:pt idx="38899">
                  <c:v>1.007080078125E-3</c:v>
                </c:pt>
                <c:pt idx="38900">
                  <c:v>1.0080337524414063E-3</c:v>
                </c:pt>
                <c:pt idx="38901">
                  <c:v>1.007080078125E-3</c:v>
                </c:pt>
                <c:pt idx="38902">
                  <c:v>1.0068416595458984E-3</c:v>
                </c:pt>
                <c:pt idx="38903">
                  <c:v>1.007080078125E-3</c:v>
                </c:pt>
                <c:pt idx="38904">
                  <c:v>1.007080078125E-3</c:v>
                </c:pt>
                <c:pt idx="38905">
                  <c:v>1.0068416595458984E-3</c:v>
                </c:pt>
                <c:pt idx="38906">
                  <c:v>1.007080078125E-3</c:v>
                </c:pt>
                <c:pt idx="38907">
                  <c:v>1.007080078125E-3</c:v>
                </c:pt>
                <c:pt idx="38908">
                  <c:v>1.0068416595458984E-3</c:v>
                </c:pt>
                <c:pt idx="38909">
                  <c:v>1.007080078125E-3</c:v>
                </c:pt>
                <c:pt idx="38910">
                  <c:v>1.007080078125E-3</c:v>
                </c:pt>
                <c:pt idx="38911">
                  <c:v>1.0068416595458984E-3</c:v>
                </c:pt>
                <c:pt idx="38912">
                  <c:v>1.007080078125E-3</c:v>
                </c:pt>
                <c:pt idx="38913">
                  <c:v>1.0080337524414063E-3</c:v>
                </c:pt>
                <c:pt idx="38914">
                  <c:v>1.0068416595458984E-3</c:v>
                </c:pt>
                <c:pt idx="38915">
                  <c:v>1.007080078125E-3</c:v>
                </c:pt>
                <c:pt idx="38916">
                  <c:v>1.007080078125E-3</c:v>
                </c:pt>
                <c:pt idx="38917">
                  <c:v>1.0068416595458984E-3</c:v>
                </c:pt>
                <c:pt idx="38918">
                  <c:v>1.007080078125E-3</c:v>
                </c:pt>
                <c:pt idx="38919">
                  <c:v>1.007080078125E-3</c:v>
                </c:pt>
                <c:pt idx="38920">
                  <c:v>1.0068416595458984E-3</c:v>
                </c:pt>
                <c:pt idx="38921">
                  <c:v>1.007080078125E-3</c:v>
                </c:pt>
                <c:pt idx="38922">
                  <c:v>1.007080078125E-3</c:v>
                </c:pt>
                <c:pt idx="38923">
                  <c:v>1.0068416595458984E-3</c:v>
                </c:pt>
                <c:pt idx="38924">
                  <c:v>1.007080078125E-3</c:v>
                </c:pt>
                <c:pt idx="38925">
                  <c:v>1.0080337524414063E-3</c:v>
                </c:pt>
                <c:pt idx="38926">
                  <c:v>1.007080078125E-3</c:v>
                </c:pt>
                <c:pt idx="38927">
                  <c:v>1.0068416595458984E-3</c:v>
                </c:pt>
                <c:pt idx="38928">
                  <c:v>1.007080078125E-3</c:v>
                </c:pt>
                <c:pt idx="38929">
                  <c:v>1.007080078125E-3</c:v>
                </c:pt>
                <c:pt idx="38930">
                  <c:v>1.0068416595458984E-3</c:v>
                </c:pt>
                <c:pt idx="38931">
                  <c:v>1.007080078125E-3</c:v>
                </c:pt>
                <c:pt idx="38932">
                  <c:v>1.007080078125E-3</c:v>
                </c:pt>
                <c:pt idx="38933">
                  <c:v>1.0068416595458984E-3</c:v>
                </c:pt>
                <c:pt idx="38934">
                  <c:v>1.007080078125E-3</c:v>
                </c:pt>
                <c:pt idx="38935">
                  <c:v>1.007080078125E-3</c:v>
                </c:pt>
                <c:pt idx="38936">
                  <c:v>1.0068416595458984E-3</c:v>
                </c:pt>
                <c:pt idx="38937">
                  <c:v>1.007080078125E-3</c:v>
                </c:pt>
                <c:pt idx="38938">
                  <c:v>1.0080337524414063E-3</c:v>
                </c:pt>
                <c:pt idx="38939">
                  <c:v>1.0068416595458984E-3</c:v>
                </c:pt>
                <c:pt idx="38940">
                  <c:v>1.007080078125E-3</c:v>
                </c:pt>
                <c:pt idx="38941">
                  <c:v>1.007080078125E-3</c:v>
                </c:pt>
                <c:pt idx="38942">
                  <c:v>1.0068416595458984E-3</c:v>
                </c:pt>
                <c:pt idx="38943">
                  <c:v>1.007080078125E-3</c:v>
                </c:pt>
                <c:pt idx="38944">
                  <c:v>1.007080078125E-3</c:v>
                </c:pt>
                <c:pt idx="38945">
                  <c:v>1.0068416595458984E-3</c:v>
                </c:pt>
                <c:pt idx="38946">
                  <c:v>1.007080078125E-3</c:v>
                </c:pt>
                <c:pt idx="38947">
                  <c:v>1.007080078125E-3</c:v>
                </c:pt>
                <c:pt idx="38948">
                  <c:v>1.0068416595458984E-3</c:v>
                </c:pt>
                <c:pt idx="38949">
                  <c:v>1.007080078125E-3</c:v>
                </c:pt>
                <c:pt idx="38950">
                  <c:v>1.0080337524414063E-3</c:v>
                </c:pt>
                <c:pt idx="38951">
                  <c:v>1.007080078125E-3</c:v>
                </c:pt>
                <c:pt idx="38952">
                  <c:v>1.0068416595458984E-3</c:v>
                </c:pt>
                <c:pt idx="38953">
                  <c:v>1.007080078125E-3</c:v>
                </c:pt>
                <c:pt idx="38954">
                  <c:v>1.007080078125E-3</c:v>
                </c:pt>
                <c:pt idx="38955">
                  <c:v>1.0068416595458984E-3</c:v>
                </c:pt>
                <c:pt idx="38956">
                  <c:v>1.007080078125E-3</c:v>
                </c:pt>
                <c:pt idx="38957">
                  <c:v>1.007080078125E-3</c:v>
                </c:pt>
                <c:pt idx="38958">
                  <c:v>1.0068416595458984E-3</c:v>
                </c:pt>
                <c:pt idx="38959">
                  <c:v>1.007080078125E-3</c:v>
                </c:pt>
                <c:pt idx="38960">
                  <c:v>1.007080078125E-3</c:v>
                </c:pt>
                <c:pt idx="38961">
                  <c:v>1.0068416595458984E-3</c:v>
                </c:pt>
                <c:pt idx="38962">
                  <c:v>1.007080078125E-3</c:v>
                </c:pt>
                <c:pt idx="38963">
                  <c:v>1.0080337524414063E-3</c:v>
                </c:pt>
                <c:pt idx="38964">
                  <c:v>1.0068416595458984E-3</c:v>
                </c:pt>
                <c:pt idx="38965">
                  <c:v>1.007080078125E-3</c:v>
                </c:pt>
                <c:pt idx="38966">
                  <c:v>1.007080078125E-3</c:v>
                </c:pt>
                <c:pt idx="38967">
                  <c:v>1.0068416595458984E-3</c:v>
                </c:pt>
                <c:pt idx="38968">
                  <c:v>1.007080078125E-3</c:v>
                </c:pt>
                <c:pt idx="38969">
                  <c:v>1.007080078125E-3</c:v>
                </c:pt>
                <c:pt idx="38970">
                  <c:v>1.0068416595458984E-3</c:v>
                </c:pt>
                <c:pt idx="38971">
                  <c:v>1.007080078125E-3</c:v>
                </c:pt>
                <c:pt idx="38972">
                  <c:v>1.007080078125E-3</c:v>
                </c:pt>
                <c:pt idx="38973">
                  <c:v>1.0068416595458984E-3</c:v>
                </c:pt>
                <c:pt idx="38974">
                  <c:v>1.007080078125E-3</c:v>
                </c:pt>
                <c:pt idx="38975">
                  <c:v>1.0080337524414063E-3</c:v>
                </c:pt>
                <c:pt idx="38976">
                  <c:v>1.007080078125E-3</c:v>
                </c:pt>
                <c:pt idx="38977">
                  <c:v>1.0068416595458984E-3</c:v>
                </c:pt>
                <c:pt idx="38978">
                  <c:v>1.007080078125E-3</c:v>
                </c:pt>
                <c:pt idx="38979">
                  <c:v>1.007080078125E-3</c:v>
                </c:pt>
                <c:pt idx="38980">
                  <c:v>1.0068416595458984E-3</c:v>
                </c:pt>
                <c:pt idx="38981">
                  <c:v>1.007080078125E-3</c:v>
                </c:pt>
                <c:pt idx="38982">
                  <c:v>1.007080078125E-3</c:v>
                </c:pt>
                <c:pt idx="38983">
                  <c:v>1.0068416595458984E-3</c:v>
                </c:pt>
                <c:pt idx="38984">
                  <c:v>1.007080078125E-3</c:v>
                </c:pt>
                <c:pt idx="38985">
                  <c:v>1.007080078125E-3</c:v>
                </c:pt>
                <c:pt idx="38986">
                  <c:v>1.0068416595458984E-3</c:v>
                </c:pt>
                <c:pt idx="38987">
                  <c:v>1.007080078125E-3</c:v>
                </c:pt>
                <c:pt idx="38988">
                  <c:v>1.0080337524414063E-3</c:v>
                </c:pt>
                <c:pt idx="38989">
                  <c:v>1.0068416595458984E-3</c:v>
                </c:pt>
                <c:pt idx="38990">
                  <c:v>1.007080078125E-3</c:v>
                </c:pt>
                <c:pt idx="38991">
                  <c:v>1.007080078125E-3</c:v>
                </c:pt>
                <c:pt idx="38992">
                  <c:v>1.0068416595458984E-3</c:v>
                </c:pt>
                <c:pt idx="38993">
                  <c:v>1.007080078125E-3</c:v>
                </c:pt>
                <c:pt idx="38994">
                  <c:v>1.007080078125E-3</c:v>
                </c:pt>
                <c:pt idx="38995">
                  <c:v>1.0068416595458984E-3</c:v>
                </c:pt>
                <c:pt idx="38996">
                  <c:v>1.007080078125E-3</c:v>
                </c:pt>
                <c:pt idx="38997">
                  <c:v>1.007080078125E-3</c:v>
                </c:pt>
                <c:pt idx="38998">
                  <c:v>1.0068416595458984E-3</c:v>
                </c:pt>
                <c:pt idx="38999">
                  <c:v>1.007080078125E-3</c:v>
                </c:pt>
                <c:pt idx="39000">
                  <c:v>1.0080337524414063E-3</c:v>
                </c:pt>
                <c:pt idx="39001">
                  <c:v>1.007080078125E-3</c:v>
                </c:pt>
                <c:pt idx="39002">
                  <c:v>1.0068416595458984E-3</c:v>
                </c:pt>
                <c:pt idx="39003">
                  <c:v>1.007080078125E-3</c:v>
                </c:pt>
                <c:pt idx="39004">
                  <c:v>1.007080078125E-3</c:v>
                </c:pt>
                <c:pt idx="39005">
                  <c:v>1.0068416595458984E-3</c:v>
                </c:pt>
                <c:pt idx="39006">
                  <c:v>1.007080078125E-3</c:v>
                </c:pt>
                <c:pt idx="39007">
                  <c:v>1.007080078125E-3</c:v>
                </c:pt>
                <c:pt idx="39008">
                  <c:v>1.0068416595458984E-3</c:v>
                </c:pt>
                <c:pt idx="39009">
                  <c:v>1.007080078125E-3</c:v>
                </c:pt>
                <c:pt idx="39010">
                  <c:v>1.007080078125E-3</c:v>
                </c:pt>
                <c:pt idx="39011">
                  <c:v>1.0068416595458984E-3</c:v>
                </c:pt>
                <c:pt idx="39012">
                  <c:v>1.007080078125E-3</c:v>
                </c:pt>
                <c:pt idx="39013">
                  <c:v>1.0080337524414063E-3</c:v>
                </c:pt>
                <c:pt idx="39014">
                  <c:v>1.0068416595458984E-3</c:v>
                </c:pt>
                <c:pt idx="39015">
                  <c:v>1.007080078125E-3</c:v>
                </c:pt>
                <c:pt idx="39016">
                  <c:v>1.007080078125E-3</c:v>
                </c:pt>
                <c:pt idx="39017">
                  <c:v>1.0068416595458984E-3</c:v>
                </c:pt>
                <c:pt idx="39018">
                  <c:v>1.007080078125E-3</c:v>
                </c:pt>
                <c:pt idx="39019">
                  <c:v>1.007080078125E-3</c:v>
                </c:pt>
                <c:pt idx="39020">
                  <c:v>1.0068416595458984E-3</c:v>
                </c:pt>
                <c:pt idx="39021">
                  <c:v>1.007080078125E-3</c:v>
                </c:pt>
                <c:pt idx="39022">
                  <c:v>1.007080078125E-3</c:v>
                </c:pt>
                <c:pt idx="39023">
                  <c:v>1.0068416595458984E-3</c:v>
                </c:pt>
                <c:pt idx="39024">
                  <c:v>1.007080078125E-3</c:v>
                </c:pt>
                <c:pt idx="39025">
                  <c:v>1.0080337524414063E-3</c:v>
                </c:pt>
                <c:pt idx="39026">
                  <c:v>1.007080078125E-3</c:v>
                </c:pt>
                <c:pt idx="39027">
                  <c:v>1.0068416595458984E-3</c:v>
                </c:pt>
                <c:pt idx="39028">
                  <c:v>1.007080078125E-3</c:v>
                </c:pt>
                <c:pt idx="39029">
                  <c:v>1.007080078125E-3</c:v>
                </c:pt>
                <c:pt idx="39030">
                  <c:v>1.0068416595458984E-3</c:v>
                </c:pt>
                <c:pt idx="39031">
                  <c:v>1.007080078125E-3</c:v>
                </c:pt>
                <c:pt idx="39032">
                  <c:v>1.007080078125E-3</c:v>
                </c:pt>
                <c:pt idx="39033">
                  <c:v>1.0068416595458984E-3</c:v>
                </c:pt>
                <c:pt idx="39034">
                  <c:v>1.007080078125E-3</c:v>
                </c:pt>
                <c:pt idx="39035">
                  <c:v>1.007080078125E-3</c:v>
                </c:pt>
                <c:pt idx="39036">
                  <c:v>1.0068416595458984E-3</c:v>
                </c:pt>
                <c:pt idx="39037">
                  <c:v>1.007080078125E-3</c:v>
                </c:pt>
                <c:pt idx="39038">
                  <c:v>1.0080337524414063E-3</c:v>
                </c:pt>
                <c:pt idx="39039">
                  <c:v>1.0068416595458984E-3</c:v>
                </c:pt>
                <c:pt idx="39040">
                  <c:v>1.007080078125E-3</c:v>
                </c:pt>
                <c:pt idx="39041">
                  <c:v>1.007080078125E-3</c:v>
                </c:pt>
                <c:pt idx="39042">
                  <c:v>1.0068416595458984E-3</c:v>
                </c:pt>
                <c:pt idx="39043">
                  <c:v>1.007080078125E-3</c:v>
                </c:pt>
                <c:pt idx="39044">
                  <c:v>1.007080078125E-3</c:v>
                </c:pt>
                <c:pt idx="39045">
                  <c:v>1.0068416595458984E-3</c:v>
                </c:pt>
                <c:pt idx="39046">
                  <c:v>1.007080078125E-3</c:v>
                </c:pt>
                <c:pt idx="39047">
                  <c:v>1.007080078125E-3</c:v>
                </c:pt>
                <c:pt idx="39048">
                  <c:v>1.0068416595458984E-3</c:v>
                </c:pt>
                <c:pt idx="39049">
                  <c:v>1.007080078125E-3</c:v>
                </c:pt>
                <c:pt idx="39050">
                  <c:v>1.0080337524414063E-3</c:v>
                </c:pt>
                <c:pt idx="39051">
                  <c:v>1.007080078125E-3</c:v>
                </c:pt>
                <c:pt idx="39052">
                  <c:v>1.0068416595458984E-3</c:v>
                </c:pt>
                <c:pt idx="39053">
                  <c:v>1.007080078125E-3</c:v>
                </c:pt>
                <c:pt idx="39054">
                  <c:v>1.007080078125E-3</c:v>
                </c:pt>
                <c:pt idx="39055">
                  <c:v>1.0068416595458984E-3</c:v>
                </c:pt>
                <c:pt idx="39056">
                  <c:v>1.007080078125E-3</c:v>
                </c:pt>
                <c:pt idx="39057">
                  <c:v>1.007080078125E-3</c:v>
                </c:pt>
                <c:pt idx="39058">
                  <c:v>1.0068416595458984E-3</c:v>
                </c:pt>
                <c:pt idx="39059">
                  <c:v>1.007080078125E-3</c:v>
                </c:pt>
                <c:pt idx="39060">
                  <c:v>1.007080078125E-3</c:v>
                </c:pt>
                <c:pt idx="39061">
                  <c:v>1.0068416595458984E-3</c:v>
                </c:pt>
                <c:pt idx="39062">
                  <c:v>1.007080078125E-3</c:v>
                </c:pt>
                <c:pt idx="39063">
                  <c:v>1.0080337524414063E-3</c:v>
                </c:pt>
                <c:pt idx="39064">
                  <c:v>1.0068416595458984E-3</c:v>
                </c:pt>
                <c:pt idx="39065">
                  <c:v>1.007080078125E-3</c:v>
                </c:pt>
                <c:pt idx="39066">
                  <c:v>1.007080078125E-3</c:v>
                </c:pt>
                <c:pt idx="39067">
                  <c:v>1.0068416595458984E-3</c:v>
                </c:pt>
                <c:pt idx="39068">
                  <c:v>1.007080078125E-3</c:v>
                </c:pt>
                <c:pt idx="39069">
                  <c:v>1.007080078125E-3</c:v>
                </c:pt>
                <c:pt idx="39070">
                  <c:v>1.0068416595458984E-3</c:v>
                </c:pt>
                <c:pt idx="39071">
                  <c:v>1.007080078125E-3</c:v>
                </c:pt>
                <c:pt idx="39072">
                  <c:v>1.007080078125E-3</c:v>
                </c:pt>
                <c:pt idx="39073">
                  <c:v>1.0068416595458984E-3</c:v>
                </c:pt>
                <c:pt idx="39074">
                  <c:v>1.007080078125E-3</c:v>
                </c:pt>
                <c:pt idx="39075">
                  <c:v>1.0080337524414063E-3</c:v>
                </c:pt>
                <c:pt idx="39076">
                  <c:v>1.007080078125E-3</c:v>
                </c:pt>
                <c:pt idx="39077">
                  <c:v>1.0068416595458984E-3</c:v>
                </c:pt>
                <c:pt idx="39078">
                  <c:v>1.007080078125E-3</c:v>
                </c:pt>
                <c:pt idx="39079">
                  <c:v>1.007080078125E-3</c:v>
                </c:pt>
                <c:pt idx="39080">
                  <c:v>1.0068416595458984E-3</c:v>
                </c:pt>
                <c:pt idx="39081">
                  <c:v>1.007080078125E-3</c:v>
                </c:pt>
                <c:pt idx="39082">
                  <c:v>1.007080078125E-3</c:v>
                </c:pt>
                <c:pt idx="39083">
                  <c:v>1.0068416595458984E-3</c:v>
                </c:pt>
                <c:pt idx="39084">
                  <c:v>1.007080078125E-3</c:v>
                </c:pt>
                <c:pt idx="39085">
                  <c:v>1.007080078125E-3</c:v>
                </c:pt>
                <c:pt idx="39086">
                  <c:v>1.0068416595458984E-3</c:v>
                </c:pt>
                <c:pt idx="39087">
                  <c:v>1.007080078125E-3</c:v>
                </c:pt>
                <c:pt idx="39088">
                  <c:v>1.0080337524414063E-3</c:v>
                </c:pt>
                <c:pt idx="39089">
                  <c:v>1.0068416595458984E-3</c:v>
                </c:pt>
                <c:pt idx="39090">
                  <c:v>1.007080078125E-3</c:v>
                </c:pt>
                <c:pt idx="39091">
                  <c:v>8.0559253692626953E-3</c:v>
                </c:pt>
                <c:pt idx="39092">
                  <c:v>1.007080078125E-3</c:v>
                </c:pt>
                <c:pt idx="39093">
                  <c:v>1.0080337524414063E-3</c:v>
                </c:pt>
                <c:pt idx="39094">
                  <c:v>1.007080078125E-3</c:v>
                </c:pt>
                <c:pt idx="39095">
                  <c:v>1.0068416595458984E-3</c:v>
                </c:pt>
                <c:pt idx="39096">
                  <c:v>1.007080078125E-3</c:v>
                </c:pt>
                <c:pt idx="39097">
                  <c:v>1.007080078125E-3</c:v>
                </c:pt>
                <c:pt idx="39098">
                  <c:v>1.0068416595458984E-3</c:v>
                </c:pt>
                <c:pt idx="39099">
                  <c:v>1.007080078125E-3</c:v>
                </c:pt>
                <c:pt idx="39100">
                  <c:v>1.007080078125E-3</c:v>
                </c:pt>
                <c:pt idx="39101">
                  <c:v>1.0068416595458984E-3</c:v>
                </c:pt>
                <c:pt idx="39102">
                  <c:v>1.007080078125E-3</c:v>
                </c:pt>
                <c:pt idx="39103">
                  <c:v>1.007080078125E-3</c:v>
                </c:pt>
                <c:pt idx="39104">
                  <c:v>1.0068416595458984E-3</c:v>
                </c:pt>
                <c:pt idx="39105">
                  <c:v>1.007080078125E-3</c:v>
                </c:pt>
                <c:pt idx="39106">
                  <c:v>1.0080337524414063E-3</c:v>
                </c:pt>
                <c:pt idx="39107">
                  <c:v>1.0068416595458984E-3</c:v>
                </c:pt>
                <c:pt idx="39108">
                  <c:v>1.007080078125E-3</c:v>
                </c:pt>
                <c:pt idx="39109">
                  <c:v>1.007080078125E-3</c:v>
                </c:pt>
                <c:pt idx="39110">
                  <c:v>1.0068416595458984E-3</c:v>
                </c:pt>
                <c:pt idx="39111">
                  <c:v>1.007080078125E-3</c:v>
                </c:pt>
                <c:pt idx="39112">
                  <c:v>1.007080078125E-3</c:v>
                </c:pt>
                <c:pt idx="39113">
                  <c:v>1.0068416595458984E-3</c:v>
                </c:pt>
                <c:pt idx="39114">
                  <c:v>1.007080078125E-3</c:v>
                </c:pt>
                <c:pt idx="39115">
                  <c:v>1.007080078125E-3</c:v>
                </c:pt>
                <c:pt idx="39116">
                  <c:v>1.0068416595458984E-3</c:v>
                </c:pt>
                <c:pt idx="39117">
                  <c:v>1.007080078125E-3</c:v>
                </c:pt>
                <c:pt idx="39118">
                  <c:v>1.0080337524414063E-3</c:v>
                </c:pt>
                <c:pt idx="39119">
                  <c:v>1.007080078125E-3</c:v>
                </c:pt>
                <c:pt idx="39120">
                  <c:v>1.0068416595458984E-3</c:v>
                </c:pt>
                <c:pt idx="39121">
                  <c:v>1.007080078125E-3</c:v>
                </c:pt>
                <c:pt idx="39122">
                  <c:v>1.007080078125E-3</c:v>
                </c:pt>
                <c:pt idx="39123">
                  <c:v>1.0068416595458984E-3</c:v>
                </c:pt>
                <c:pt idx="39124">
                  <c:v>1.007080078125E-3</c:v>
                </c:pt>
                <c:pt idx="39125">
                  <c:v>1.007080078125E-3</c:v>
                </c:pt>
                <c:pt idx="39126">
                  <c:v>1.0068416595458984E-3</c:v>
                </c:pt>
                <c:pt idx="39127">
                  <c:v>1.007080078125E-3</c:v>
                </c:pt>
                <c:pt idx="39128">
                  <c:v>1.007080078125E-3</c:v>
                </c:pt>
                <c:pt idx="39129">
                  <c:v>1.0068416595458984E-3</c:v>
                </c:pt>
                <c:pt idx="39130">
                  <c:v>1.0080337524414063E-3</c:v>
                </c:pt>
                <c:pt idx="39131">
                  <c:v>1.007080078125E-3</c:v>
                </c:pt>
                <c:pt idx="39132">
                  <c:v>1.0068416595458984E-3</c:v>
                </c:pt>
                <c:pt idx="39133">
                  <c:v>1.007080078125E-3</c:v>
                </c:pt>
                <c:pt idx="39134">
                  <c:v>1.007080078125E-3</c:v>
                </c:pt>
                <c:pt idx="39135">
                  <c:v>1.0068416595458984E-3</c:v>
                </c:pt>
                <c:pt idx="39136">
                  <c:v>1.007080078125E-3</c:v>
                </c:pt>
                <c:pt idx="39137">
                  <c:v>1.007080078125E-3</c:v>
                </c:pt>
                <c:pt idx="39138">
                  <c:v>1.0068416595458984E-3</c:v>
                </c:pt>
                <c:pt idx="39139">
                  <c:v>1.007080078125E-3</c:v>
                </c:pt>
                <c:pt idx="39140">
                  <c:v>1.007080078125E-3</c:v>
                </c:pt>
                <c:pt idx="39141">
                  <c:v>1.0068416595458984E-3</c:v>
                </c:pt>
                <c:pt idx="39142">
                  <c:v>1.007080078125E-3</c:v>
                </c:pt>
                <c:pt idx="39143">
                  <c:v>1.0080337524414063E-3</c:v>
                </c:pt>
                <c:pt idx="39144">
                  <c:v>1.007080078125E-3</c:v>
                </c:pt>
                <c:pt idx="39145">
                  <c:v>1.0068416595458984E-3</c:v>
                </c:pt>
                <c:pt idx="39146">
                  <c:v>1.007080078125E-3</c:v>
                </c:pt>
                <c:pt idx="39147">
                  <c:v>1.007080078125E-3</c:v>
                </c:pt>
                <c:pt idx="39148">
                  <c:v>1.0068416595458984E-3</c:v>
                </c:pt>
                <c:pt idx="39149">
                  <c:v>1.007080078125E-3</c:v>
                </c:pt>
                <c:pt idx="39150">
                  <c:v>1.007080078125E-3</c:v>
                </c:pt>
                <c:pt idx="39151">
                  <c:v>1.0068416595458984E-3</c:v>
                </c:pt>
                <c:pt idx="39152">
                  <c:v>1.007080078125E-3</c:v>
                </c:pt>
                <c:pt idx="39153">
                  <c:v>1.007080078125E-3</c:v>
                </c:pt>
                <c:pt idx="39154">
                  <c:v>1.0068416595458984E-3</c:v>
                </c:pt>
                <c:pt idx="39155">
                  <c:v>1.0080337524414063E-3</c:v>
                </c:pt>
                <c:pt idx="39156">
                  <c:v>1.007080078125E-3</c:v>
                </c:pt>
                <c:pt idx="39157">
                  <c:v>1.0068416595458984E-3</c:v>
                </c:pt>
                <c:pt idx="39158">
                  <c:v>1.007080078125E-3</c:v>
                </c:pt>
                <c:pt idx="39159">
                  <c:v>1.007080078125E-3</c:v>
                </c:pt>
                <c:pt idx="39160">
                  <c:v>1.0068416595458984E-3</c:v>
                </c:pt>
                <c:pt idx="39161">
                  <c:v>1.007080078125E-3</c:v>
                </c:pt>
                <c:pt idx="39162">
                  <c:v>1.007080078125E-3</c:v>
                </c:pt>
                <c:pt idx="39163">
                  <c:v>1.0068416595458984E-3</c:v>
                </c:pt>
                <c:pt idx="39164">
                  <c:v>1.007080078125E-3</c:v>
                </c:pt>
                <c:pt idx="39165">
                  <c:v>1.007080078125E-3</c:v>
                </c:pt>
                <c:pt idx="39166">
                  <c:v>1.0068416595458984E-3</c:v>
                </c:pt>
                <c:pt idx="39167">
                  <c:v>1.007080078125E-3</c:v>
                </c:pt>
                <c:pt idx="39168">
                  <c:v>1.0080337524414063E-3</c:v>
                </c:pt>
                <c:pt idx="39169">
                  <c:v>1.007080078125E-3</c:v>
                </c:pt>
                <c:pt idx="39170">
                  <c:v>1.0068416595458984E-3</c:v>
                </c:pt>
                <c:pt idx="39171">
                  <c:v>1.007080078125E-3</c:v>
                </c:pt>
                <c:pt idx="39172">
                  <c:v>1.007080078125E-3</c:v>
                </c:pt>
                <c:pt idx="39173">
                  <c:v>1.0068416595458984E-3</c:v>
                </c:pt>
                <c:pt idx="39174">
                  <c:v>1.007080078125E-3</c:v>
                </c:pt>
                <c:pt idx="39175">
                  <c:v>1.007080078125E-3</c:v>
                </c:pt>
                <c:pt idx="39176">
                  <c:v>1.0068416595458984E-3</c:v>
                </c:pt>
                <c:pt idx="39177">
                  <c:v>1.007080078125E-3</c:v>
                </c:pt>
                <c:pt idx="39178">
                  <c:v>1.007080078125E-3</c:v>
                </c:pt>
                <c:pt idx="39179">
                  <c:v>1.0068416595458984E-3</c:v>
                </c:pt>
                <c:pt idx="39180">
                  <c:v>1.0080337524414063E-3</c:v>
                </c:pt>
                <c:pt idx="39181">
                  <c:v>1.007080078125E-3</c:v>
                </c:pt>
                <c:pt idx="39182">
                  <c:v>1.0068416595458984E-3</c:v>
                </c:pt>
                <c:pt idx="39183">
                  <c:v>1.007080078125E-3</c:v>
                </c:pt>
                <c:pt idx="39184">
                  <c:v>1.007080078125E-3</c:v>
                </c:pt>
                <c:pt idx="39185">
                  <c:v>1.0068416595458984E-3</c:v>
                </c:pt>
                <c:pt idx="39186">
                  <c:v>1.007080078125E-3</c:v>
                </c:pt>
                <c:pt idx="39187">
                  <c:v>1.007080078125E-3</c:v>
                </c:pt>
                <c:pt idx="39188">
                  <c:v>1.0068416595458984E-3</c:v>
                </c:pt>
                <c:pt idx="39189">
                  <c:v>1.007080078125E-3</c:v>
                </c:pt>
                <c:pt idx="39190">
                  <c:v>1.007080078125E-3</c:v>
                </c:pt>
                <c:pt idx="39191">
                  <c:v>1.0068416595458984E-3</c:v>
                </c:pt>
                <c:pt idx="39192">
                  <c:v>1.007080078125E-3</c:v>
                </c:pt>
                <c:pt idx="39193">
                  <c:v>1.0080337524414063E-3</c:v>
                </c:pt>
                <c:pt idx="39194">
                  <c:v>1.007080078125E-3</c:v>
                </c:pt>
                <c:pt idx="39195">
                  <c:v>1.0068416595458984E-3</c:v>
                </c:pt>
                <c:pt idx="39196">
                  <c:v>1.007080078125E-3</c:v>
                </c:pt>
                <c:pt idx="39197">
                  <c:v>1.007080078125E-3</c:v>
                </c:pt>
                <c:pt idx="39198">
                  <c:v>1.0068416595458984E-3</c:v>
                </c:pt>
                <c:pt idx="39199">
                  <c:v>1.007080078125E-3</c:v>
                </c:pt>
                <c:pt idx="39200">
                  <c:v>1.007080078125E-3</c:v>
                </c:pt>
                <c:pt idx="39201">
                  <c:v>1.0068416595458984E-3</c:v>
                </c:pt>
                <c:pt idx="39202">
                  <c:v>1.007080078125E-3</c:v>
                </c:pt>
                <c:pt idx="39203">
                  <c:v>1.007080078125E-3</c:v>
                </c:pt>
                <c:pt idx="39204">
                  <c:v>1.0068416595458984E-3</c:v>
                </c:pt>
                <c:pt idx="39205">
                  <c:v>1.0080337524414063E-3</c:v>
                </c:pt>
                <c:pt idx="39206">
                  <c:v>1.007080078125E-3</c:v>
                </c:pt>
                <c:pt idx="39207">
                  <c:v>1.0068416595458984E-3</c:v>
                </c:pt>
                <c:pt idx="39208">
                  <c:v>1.007080078125E-3</c:v>
                </c:pt>
                <c:pt idx="39209">
                  <c:v>1.007080078125E-3</c:v>
                </c:pt>
                <c:pt idx="39210">
                  <c:v>1.0068416595458984E-3</c:v>
                </c:pt>
                <c:pt idx="39211">
                  <c:v>1.007080078125E-3</c:v>
                </c:pt>
                <c:pt idx="39212">
                  <c:v>1.007080078125E-3</c:v>
                </c:pt>
                <c:pt idx="39213">
                  <c:v>1.0068416595458984E-3</c:v>
                </c:pt>
                <c:pt idx="39214">
                  <c:v>1.007080078125E-3</c:v>
                </c:pt>
                <c:pt idx="39215">
                  <c:v>1.007080078125E-3</c:v>
                </c:pt>
                <c:pt idx="39216">
                  <c:v>1.0068416595458984E-3</c:v>
                </c:pt>
                <c:pt idx="39217">
                  <c:v>1.007080078125E-3</c:v>
                </c:pt>
                <c:pt idx="39218">
                  <c:v>1.0080337524414063E-3</c:v>
                </c:pt>
                <c:pt idx="39219">
                  <c:v>1.007080078125E-3</c:v>
                </c:pt>
                <c:pt idx="39220">
                  <c:v>1.0068416595458984E-3</c:v>
                </c:pt>
                <c:pt idx="39221">
                  <c:v>1.007080078125E-3</c:v>
                </c:pt>
                <c:pt idx="39222">
                  <c:v>1.007080078125E-3</c:v>
                </c:pt>
                <c:pt idx="39223">
                  <c:v>1.0068416595458984E-3</c:v>
                </c:pt>
                <c:pt idx="39224">
                  <c:v>1.007080078125E-3</c:v>
                </c:pt>
                <c:pt idx="39225">
                  <c:v>1.007080078125E-3</c:v>
                </c:pt>
                <c:pt idx="39226">
                  <c:v>1.0068416595458984E-3</c:v>
                </c:pt>
                <c:pt idx="39227">
                  <c:v>1.007080078125E-3</c:v>
                </c:pt>
                <c:pt idx="39228">
                  <c:v>1.007080078125E-3</c:v>
                </c:pt>
                <c:pt idx="39229">
                  <c:v>1.0068416595458984E-3</c:v>
                </c:pt>
                <c:pt idx="39230">
                  <c:v>1.0080337524414063E-3</c:v>
                </c:pt>
                <c:pt idx="39231">
                  <c:v>1.007080078125E-3</c:v>
                </c:pt>
                <c:pt idx="39232">
                  <c:v>1.0068416595458984E-3</c:v>
                </c:pt>
                <c:pt idx="39233">
                  <c:v>1.007080078125E-3</c:v>
                </c:pt>
                <c:pt idx="39234">
                  <c:v>1.007080078125E-3</c:v>
                </c:pt>
                <c:pt idx="39235">
                  <c:v>1.0068416595458984E-3</c:v>
                </c:pt>
                <c:pt idx="39236">
                  <c:v>1.007080078125E-3</c:v>
                </c:pt>
                <c:pt idx="39237">
                  <c:v>1.007080078125E-3</c:v>
                </c:pt>
                <c:pt idx="39238">
                  <c:v>1.0068416595458984E-3</c:v>
                </c:pt>
                <c:pt idx="39239">
                  <c:v>1.007080078125E-3</c:v>
                </c:pt>
                <c:pt idx="39240">
                  <c:v>1.007080078125E-3</c:v>
                </c:pt>
                <c:pt idx="39241">
                  <c:v>1.0068416595458984E-3</c:v>
                </c:pt>
                <c:pt idx="39242">
                  <c:v>1.007080078125E-3</c:v>
                </c:pt>
                <c:pt idx="39243">
                  <c:v>1.0080337524414063E-3</c:v>
                </c:pt>
                <c:pt idx="39244">
                  <c:v>1.007080078125E-3</c:v>
                </c:pt>
                <c:pt idx="39245">
                  <c:v>1.0068416595458984E-3</c:v>
                </c:pt>
                <c:pt idx="39246">
                  <c:v>1.007080078125E-3</c:v>
                </c:pt>
                <c:pt idx="39247">
                  <c:v>1.007080078125E-3</c:v>
                </c:pt>
                <c:pt idx="39248">
                  <c:v>1.0068416595458984E-3</c:v>
                </c:pt>
                <c:pt idx="39249">
                  <c:v>1.007080078125E-3</c:v>
                </c:pt>
                <c:pt idx="39250">
                  <c:v>1.007080078125E-3</c:v>
                </c:pt>
                <c:pt idx="39251">
                  <c:v>1.0068416595458984E-3</c:v>
                </c:pt>
                <c:pt idx="39252">
                  <c:v>1.007080078125E-3</c:v>
                </c:pt>
                <c:pt idx="39253">
                  <c:v>1.007080078125E-3</c:v>
                </c:pt>
                <c:pt idx="39254">
                  <c:v>1.0068416595458984E-3</c:v>
                </c:pt>
                <c:pt idx="39255">
                  <c:v>1.0080337524414063E-3</c:v>
                </c:pt>
                <c:pt idx="39256">
                  <c:v>1.007080078125E-3</c:v>
                </c:pt>
                <c:pt idx="39257">
                  <c:v>1.0068416595458984E-3</c:v>
                </c:pt>
                <c:pt idx="39258">
                  <c:v>1.007080078125E-3</c:v>
                </c:pt>
                <c:pt idx="39259">
                  <c:v>1.007080078125E-3</c:v>
                </c:pt>
                <c:pt idx="39260">
                  <c:v>1.0068416595458984E-3</c:v>
                </c:pt>
                <c:pt idx="39261">
                  <c:v>1.007080078125E-3</c:v>
                </c:pt>
                <c:pt idx="39262">
                  <c:v>1.007080078125E-3</c:v>
                </c:pt>
                <c:pt idx="39263">
                  <c:v>1.0068416595458984E-3</c:v>
                </c:pt>
                <c:pt idx="39264">
                  <c:v>1.007080078125E-3</c:v>
                </c:pt>
                <c:pt idx="39265">
                  <c:v>1.007080078125E-3</c:v>
                </c:pt>
                <c:pt idx="39266">
                  <c:v>1.0068416595458984E-3</c:v>
                </c:pt>
                <c:pt idx="39267">
                  <c:v>1.007080078125E-3</c:v>
                </c:pt>
                <c:pt idx="39268">
                  <c:v>1.0080337524414063E-3</c:v>
                </c:pt>
                <c:pt idx="39269">
                  <c:v>1.007080078125E-3</c:v>
                </c:pt>
                <c:pt idx="39270">
                  <c:v>1.0068416595458984E-3</c:v>
                </c:pt>
                <c:pt idx="39271">
                  <c:v>1.007080078125E-3</c:v>
                </c:pt>
                <c:pt idx="39272">
                  <c:v>1.007080078125E-3</c:v>
                </c:pt>
                <c:pt idx="39273">
                  <c:v>1.0068416595458984E-3</c:v>
                </c:pt>
                <c:pt idx="39274">
                  <c:v>1.007080078125E-3</c:v>
                </c:pt>
                <c:pt idx="39275">
                  <c:v>1.007080078125E-3</c:v>
                </c:pt>
                <c:pt idx="39276">
                  <c:v>1.0068416595458984E-3</c:v>
                </c:pt>
                <c:pt idx="39277">
                  <c:v>1.007080078125E-3</c:v>
                </c:pt>
                <c:pt idx="39278">
                  <c:v>1.007080078125E-3</c:v>
                </c:pt>
                <c:pt idx="39279">
                  <c:v>1.0068416595458984E-3</c:v>
                </c:pt>
                <c:pt idx="39280">
                  <c:v>1.0080337524414063E-3</c:v>
                </c:pt>
                <c:pt idx="39281">
                  <c:v>1.007080078125E-3</c:v>
                </c:pt>
                <c:pt idx="39282">
                  <c:v>1.0068416595458984E-3</c:v>
                </c:pt>
                <c:pt idx="39283">
                  <c:v>1.007080078125E-3</c:v>
                </c:pt>
                <c:pt idx="39284">
                  <c:v>1.007080078125E-3</c:v>
                </c:pt>
                <c:pt idx="39285">
                  <c:v>1.0068416595458984E-3</c:v>
                </c:pt>
                <c:pt idx="39286">
                  <c:v>1.007080078125E-3</c:v>
                </c:pt>
                <c:pt idx="39287">
                  <c:v>1.007080078125E-3</c:v>
                </c:pt>
                <c:pt idx="39288">
                  <c:v>1.0068416595458984E-3</c:v>
                </c:pt>
                <c:pt idx="39289">
                  <c:v>1.007080078125E-3</c:v>
                </c:pt>
                <c:pt idx="39290">
                  <c:v>1.007080078125E-3</c:v>
                </c:pt>
                <c:pt idx="39291">
                  <c:v>1.0068416595458984E-3</c:v>
                </c:pt>
                <c:pt idx="39292">
                  <c:v>1.007080078125E-3</c:v>
                </c:pt>
                <c:pt idx="39293">
                  <c:v>1.0080337524414063E-3</c:v>
                </c:pt>
                <c:pt idx="39294">
                  <c:v>1.007080078125E-3</c:v>
                </c:pt>
                <c:pt idx="39295">
                  <c:v>1.0068416595458984E-3</c:v>
                </c:pt>
                <c:pt idx="39296">
                  <c:v>1.007080078125E-3</c:v>
                </c:pt>
                <c:pt idx="39297">
                  <c:v>1.007080078125E-3</c:v>
                </c:pt>
                <c:pt idx="39298">
                  <c:v>1.0068416595458984E-3</c:v>
                </c:pt>
                <c:pt idx="39299">
                  <c:v>1.007080078125E-3</c:v>
                </c:pt>
                <c:pt idx="39300">
                  <c:v>1.007080078125E-3</c:v>
                </c:pt>
                <c:pt idx="39301">
                  <c:v>1.0068416595458984E-3</c:v>
                </c:pt>
                <c:pt idx="39302">
                  <c:v>1.007080078125E-3</c:v>
                </c:pt>
                <c:pt idx="39303">
                  <c:v>1.007080078125E-3</c:v>
                </c:pt>
                <c:pt idx="39304">
                  <c:v>1.0068416595458984E-3</c:v>
                </c:pt>
                <c:pt idx="39305">
                  <c:v>1.0080337524414063E-3</c:v>
                </c:pt>
                <c:pt idx="39306">
                  <c:v>1.007080078125E-3</c:v>
                </c:pt>
                <c:pt idx="39307">
                  <c:v>1.0068416595458984E-3</c:v>
                </c:pt>
                <c:pt idx="39308">
                  <c:v>1.007080078125E-3</c:v>
                </c:pt>
                <c:pt idx="39309">
                  <c:v>1.007080078125E-3</c:v>
                </c:pt>
                <c:pt idx="39310">
                  <c:v>1.0068416595458984E-3</c:v>
                </c:pt>
                <c:pt idx="39311">
                  <c:v>1.007080078125E-3</c:v>
                </c:pt>
                <c:pt idx="39312">
                  <c:v>1.007080078125E-3</c:v>
                </c:pt>
                <c:pt idx="39313">
                  <c:v>1.0068416595458984E-3</c:v>
                </c:pt>
                <c:pt idx="39314">
                  <c:v>1.007080078125E-3</c:v>
                </c:pt>
                <c:pt idx="39315">
                  <c:v>1.007080078125E-3</c:v>
                </c:pt>
                <c:pt idx="39316">
                  <c:v>1.0068416595458984E-3</c:v>
                </c:pt>
                <c:pt idx="39317">
                  <c:v>1.007080078125E-3</c:v>
                </c:pt>
                <c:pt idx="39318">
                  <c:v>1.0080337524414063E-3</c:v>
                </c:pt>
                <c:pt idx="39319">
                  <c:v>1.007080078125E-3</c:v>
                </c:pt>
                <c:pt idx="39320">
                  <c:v>1.0068416595458984E-3</c:v>
                </c:pt>
                <c:pt idx="39321">
                  <c:v>1.007080078125E-3</c:v>
                </c:pt>
                <c:pt idx="39322">
                  <c:v>1.007080078125E-3</c:v>
                </c:pt>
                <c:pt idx="39323">
                  <c:v>1.0068416595458984E-3</c:v>
                </c:pt>
                <c:pt idx="39324">
                  <c:v>1.007080078125E-3</c:v>
                </c:pt>
                <c:pt idx="39325">
                  <c:v>1.007080078125E-3</c:v>
                </c:pt>
                <c:pt idx="39326">
                  <c:v>1.0068416595458984E-3</c:v>
                </c:pt>
                <c:pt idx="39327">
                  <c:v>1.007080078125E-3</c:v>
                </c:pt>
                <c:pt idx="39328">
                  <c:v>1.007080078125E-3</c:v>
                </c:pt>
                <c:pt idx="39329">
                  <c:v>1.0068416595458984E-3</c:v>
                </c:pt>
                <c:pt idx="39330">
                  <c:v>1.0080337524414063E-3</c:v>
                </c:pt>
                <c:pt idx="39331">
                  <c:v>1.007080078125E-3</c:v>
                </c:pt>
                <c:pt idx="39332">
                  <c:v>1.0068416595458984E-3</c:v>
                </c:pt>
                <c:pt idx="39333">
                  <c:v>1.007080078125E-3</c:v>
                </c:pt>
                <c:pt idx="39334">
                  <c:v>1.007080078125E-3</c:v>
                </c:pt>
                <c:pt idx="39335">
                  <c:v>1.0068416595458984E-3</c:v>
                </c:pt>
                <c:pt idx="39336">
                  <c:v>1.007080078125E-3</c:v>
                </c:pt>
                <c:pt idx="39337">
                  <c:v>1.007080078125E-3</c:v>
                </c:pt>
                <c:pt idx="39338">
                  <c:v>1.0068416595458984E-3</c:v>
                </c:pt>
                <c:pt idx="39339">
                  <c:v>1.007080078125E-3</c:v>
                </c:pt>
                <c:pt idx="39340">
                  <c:v>1.007080078125E-3</c:v>
                </c:pt>
                <c:pt idx="39341">
                  <c:v>1.0068416595458984E-3</c:v>
                </c:pt>
                <c:pt idx="39342">
                  <c:v>1.007080078125E-3</c:v>
                </c:pt>
                <c:pt idx="39343">
                  <c:v>1.0080337524414063E-3</c:v>
                </c:pt>
                <c:pt idx="39344">
                  <c:v>1.007080078125E-3</c:v>
                </c:pt>
                <c:pt idx="39345">
                  <c:v>1.0068416595458984E-3</c:v>
                </c:pt>
                <c:pt idx="39346">
                  <c:v>1.007080078125E-3</c:v>
                </c:pt>
                <c:pt idx="39347">
                  <c:v>1.007080078125E-3</c:v>
                </c:pt>
                <c:pt idx="39348">
                  <c:v>1.0068416595458984E-3</c:v>
                </c:pt>
                <c:pt idx="39349">
                  <c:v>1.007080078125E-3</c:v>
                </c:pt>
                <c:pt idx="39350">
                  <c:v>1.007080078125E-3</c:v>
                </c:pt>
                <c:pt idx="39351">
                  <c:v>1.0068416595458984E-3</c:v>
                </c:pt>
                <c:pt idx="39352">
                  <c:v>3.0210018157958984E-3</c:v>
                </c:pt>
                <c:pt idx="39353">
                  <c:v>1.0080337524414063E-3</c:v>
                </c:pt>
                <c:pt idx="39354">
                  <c:v>1.007080078125E-3</c:v>
                </c:pt>
                <c:pt idx="39355">
                  <c:v>1.0068416595458984E-3</c:v>
                </c:pt>
                <c:pt idx="39356">
                  <c:v>1.007080078125E-3</c:v>
                </c:pt>
                <c:pt idx="39357">
                  <c:v>1.007080078125E-3</c:v>
                </c:pt>
                <c:pt idx="39358">
                  <c:v>1.0068416595458984E-3</c:v>
                </c:pt>
                <c:pt idx="39359">
                  <c:v>1.007080078125E-3</c:v>
                </c:pt>
                <c:pt idx="39360">
                  <c:v>1.007080078125E-3</c:v>
                </c:pt>
                <c:pt idx="39361">
                  <c:v>1.0068416595458984E-3</c:v>
                </c:pt>
                <c:pt idx="39362">
                  <c:v>1.007080078125E-3</c:v>
                </c:pt>
                <c:pt idx="39363">
                  <c:v>1.007080078125E-3</c:v>
                </c:pt>
                <c:pt idx="39364">
                  <c:v>1.0068416595458984E-3</c:v>
                </c:pt>
                <c:pt idx="39365">
                  <c:v>1.007080078125E-3</c:v>
                </c:pt>
                <c:pt idx="39366">
                  <c:v>1.0080337524414063E-3</c:v>
                </c:pt>
                <c:pt idx="39367">
                  <c:v>1.007080078125E-3</c:v>
                </c:pt>
                <c:pt idx="39368">
                  <c:v>1.0068416595458984E-3</c:v>
                </c:pt>
                <c:pt idx="39369">
                  <c:v>1.007080078125E-3</c:v>
                </c:pt>
                <c:pt idx="39370">
                  <c:v>1.007080078125E-3</c:v>
                </c:pt>
                <c:pt idx="39371">
                  <c:v>1.0068416595458984E-3</c:v>
                </c:pt>
                <c:pt idx="39372">
                  <c:v>1.007080078125E-3</c:v>
                </c:pt>
                <c:pt idx="39373">
                  <c:v>1.0068416595458984E-3</c:v>
                </c:pt>
                <c:pt idx="39374">
                  <c:v>1.007080078125E-3</c:v>
                </c:pt>
                <c:pt idx="39375">
                  <c:v>1.007080078125E-3</c:v>
                </c:pt>
                <c:pt idx="39376">
                  <c:v>1.0068416595458984E-3</c:v>
                </c:pt>
                <c:pt idx="39377">
                  <c:v>1.007080078125E-3</c:v>
                </c:pt>
                <c:pt idx="39378">
                  <c:v>1.0080337524414063E-3</c:v>
                </c:pt>
                <c:pt idx="39379">
                  <c:v>1.007080078125E-3</c:v>
                </c:pt>
                <c:pt idx="39380">
                  <c:v>1.0068416595458984E-3</c:v>
                </c:pt>
                <c:pt idx="39381">
                  <c:v>1.007080078125E-3</c:v>
                </c:pt>
                <c:pt idx="39382">
                  <c:v>1.007080078125E-3</c:v>
                </c:pt>
                <c:pt idx="39383">
                  <c:v>1.0068416595458984E-3</c:v>
                </c:pt>
                <c:pt idx="39384">
                  <c:v>1.007080078125E-3</c:v>
                </c:pt>
                <c:pt idx="39385">
                  <c:v>1.007080078125E-3</c:v>
                </c:pt>
                <c:pt idx="39386">
                  <c:v>1.0068416595458984E-3</c:v>
                </c:pt>
                <c:pt idx="39387">
                  <c:v>1.007080078125E-3</c:v>
                </c:pt>
                <c:pt idx="39388">
                  <c:v>1.007080078125E-3</c:v>
                </c:pt>
                <c:pt idx="39389">
                  <c:v>1.0068416595458984E-3</c:v>
                </c:pt>
                <c:pt idx="39390">
                  <c:v>1.007080078125E-3</c:v>
                </c:pt>
                <c:pt idx="39391">
                  <c:v>1.0080337524414063E-3</c:v>
                </c:pt>
                <c:pt idx="39392">
                  <c:v>1.007080078125E-3</c:v>
                </c:pt>
                <c:pt idx="39393">
                  <c:v>1.0068416595458984E-3</c:v>
                </c:pt>
                <c:pt idx="39394">
                  <c:v>1.007080078125E-3</c:v>
                </c:pt>
                <c:pt idx="39395">
                  <c:v>1.0068416595458984E-3</c:v>
                </c:pt>
                <c:pt idx="39396">
                  <c:v>1.007080078125E-3</c:v>
                </c:pt>
                <c:pt idx="39397">
                  <c:v>1.007080078125E-3</c:v>
                </c:pt>
                <c:pt idx="39398">
                  <c:v>1.0068416595458984E-3</c:v>
                </c:pt>
                <c:pt idx="39399">
                  <c:v>1.007080078125E-3</c:v>
                </c:pt>
                <c:pt idx="39400">
                  <c:v>1.007080078125E-3</c:v>
                </c:pt>
                <c:pt idx="39401">
                  <c:v>1.0068416595458984E-3</c:v>
                </c:pt>
                <c:pt idx="39402">
                  <c:v>1.007080078125E-3</c:v>
                </c:pt>
                <c:pt idx="39403">
                  <c:v>1.0080337524414063E-3</c:v>
                </c:pt>
                <c:pt idx="39404">
                  <c:v>1.007080078125E-3</c:v>
                </c:pt>
                <c:pt idx="39405">
                  <c:v>1.0068416595458984E-3</c:v>
                </c:pt>
                <c:pt idx="39406">
                  <c:v>1.007080078125E-3</c:v>
                </c:pt>
                <c:pt idx="39407">
                  <c:v>1.007080078125E-3</c:v>
                </c:pt>
                <c:pt idx="39408">
                  <c:v>1.0068416595458984E-3</c:v>
                </c:pt>
                <c:pt idx="39409">
                  <c:v>1.007080078125E-3</c:v>
                </c:pt>
                <c:pt idx="39410">
                  <c:v>1.007080078125E-3</c:v>
                </c:pt>
                <c:pt idx="39411">
                  <c:v>1.0068416595458984E-3</c:v>
                </c:pt>
                <c:pt idx="39412">
                  <c:v>1.007080078125E-3</c:v>
                </c:pt>
                <c:pt idx="39413">
                  <c:v>1.007080078125E-3</c:v>
                </c:pt>
                <c:pt idx="39414">
                  <c:v>1.0068416595458984E-3</c:v>
                </c:pt>
                <c:pt idx="39415">
                  <c:v>1.007080078125E-3</c:v>
                </c:pt>
                <c:pt idx="39416">
                  <c:v>1.0080337524414063E-3</c:v>
                </c:pt>
                <c:pt idx="39417">
                  <c:v>1.0068416595458984E-3</c:v>
                </c:pt>
                <c:pt idx="39418">
                  <c:v>1.007080078125E-3</c:v>
                </c:pt>
                <c:pt idx="39419">
                  <c:v>1.007080078125E-3</c:v>
                </c:pt>
                <c:pt idx="39420">
                  <c:v>1.0068416595458984E-3</c:v>
                </c:pt>
                <c:pt idx="39421">
                  <c:v>1.007080078125E-3</c:v>
                </c:pt>
                <c:pt idx="39422">
                  <c:v>1.007080078125E-3</c:v>
                </c:pt>
                <c:pt idx="39423">
                  <c:v>1.0068416595458984E-3</c:v>
                </c:pt>
                <c:pt idx="39424">
                  <c:v>1.007080078125E-3</c:v>
                </c:pt>
                <c:pt idx="39425">
                  <c:v>1.007080078125E-3</c:v>
                </c:pt>
                <c:pt idx="39426">
                  <c:v>1.0068416595458984E-3</c:v>
                </c:pt>
                <c:pt idx="39427">
                  <c:v>1.007080078125E-3</c:v>
                </c:pt>
                <c:pt idx="39428">
                  <c:v>1.0080337524414063E-3</c:v>
                </c:pt>
                <c:pt idx="39429">
                  <c:v>1.007080078125E-3</c:v>
                </c:pt>
                <c:pt idx="39430">
                  <c:v>1.0068416595458984E-3</c:v>
                </c:pt>
                <c:pt idx="39431">
                  <c:v>1.007080078125E-3</c:v>
                </c:pt>
                <c:pt idx="39432">
                  <c:v>1.007080078125E-3</c:v>
                </c:pt>
                <c:pt idx="39433">
                  <c:v>1.0068416595458984E-3</c:v>
                </c:pt>
                <c:pt idx="39434">
                  <c:v>1.007080078125E-3</c:v>
                </c:pt>
                <c:pt idx="39435">
                  <c:v>1.007080078125E-3</c:v>
                </c:pt>
                <c:pt idx="39436">
                  <c:v>1.0068416595458984E-3</c:v>
                </c:pt>
                <c:pt idx="39437">
                  <c:v>1.007080078125E-3</c:v>
                </c:pt>
                <c:pt idx="39438">
                  <c:v>1.007080078125E-3</c:v>
                </c:pt>
                <c:pt idx="39439">
                  <c:v>1.0068416595458984E-3</c:v>
                </c:pt>
                <c:pt idx="39440">
                  <c:v>1.007080078125E-3</c:v>
                </c:pt>
                <c:pt idx="39441">
                  <c:v>1.0080337524414063E-3</c:v>
                </c:pt>
                <c:pt idx="39442">
                  <c:v>1.0068416595458984E-3</c:v>
                </c:pt>
                <c:pt idx="39443">
                  <c:v>1.007080078125E-3</c:v>
                </c:pt>
                <c:pt idx="39444">
                  <c:v>1.007080078125E-3</c:v>
                </c:pt>
                <c:pt idx="39445">
                  <c:v>1.0068416595458984E-3</c:v>
                </c:pt>
                <c:pt idx="39446">
                  <c:v>1.007080078125E-3</c:v>
                </c:pt>
                <c:pt idx="39447">
                  <c:v>3.0210018157958984E-3</c:v>
                </c:pt>
                <c:pt idx="39448">
                  <c:v>1.007080078125E-3</c:v>
                </c:pt>
                <c:pt idx="39449">
                  <c:v>1.0068416595458984E-3</c:v>
                </c:pt>
                <c:pt idx="39450">
                  <c:v>1.007080078125E-3</c:v>
                </c:pt>
                <c:pt idx="39451">
                  <c:v>1.0080337524414063E-3</c:v>
                </c:pt>
                <c:pt idx="39452">
                  <c:v>1.007080078125E-3</c:v>
                </c:pt>
                <c:pt idx="39453">
                  <c:v>1.0068416595458984E-3</c:v>
                </c:pt>
                <c:pt idx="39454">
                  <c:v>1.007080078125E-3</c:v>
                </c:pt>
                <c:pt idx="39455">
                  <c:v>1.007080078125E-3</c:v>
                </c:pt>
                <c:pt idx="39456">
                  <c:v>1.0068416595458984E-3</c:v>
                </c:pt>
                <c:pt idx="39457">
                  <c:v>1.007080078125E-3</c:v>
                </c:pt>
                <c:pt idx="39458">
                  <c:v>1.007080078125E-3</c:v>
                </c:pt>
                <c:pt idx="39459">
                  <c:v>1.0068416595458984E-3</c:v>
                </c:pt>
                <c:pt idx="39460">
                  <c:v>1.007080078125E-3</c:v>
                </c:pt>
                <c:pt idx="39461">
                  <c:v>1.007080078125E-3</c:v>
                </c:pt>
                <c:pt idx="39462">
                  <c:v>1.0068416595458984E-3</c:v>
                </c:pt>
                <c:pt idx="39463">
                  <c:v>1.007080078125E-3</c:v>
                </c:pt>
                <c:pt idx="39464">
                  <c:v>1.0080337524414063E-3</c:v>
                </c:pt>
                <c:pt idx="39465">
                  <c:v>1.0068416595458984E-3</c:v>
                </c:pt>
                <c:pt idx="39466">
                  <c:v>1.007080078125E-3</c:v>
                </c:pt>
                <c:pt idx="39467">
                  <c:v>1.007080078125E-3</c:v>
                </c:pt>
                <c:pt idx="39468">
                  <c:v>1.0068416595458984E-3</c:v>
                </c:pt>
                <c:pt idx="39469">
                  <c:v>1.007080078125E-3</c:v>
                </c:pt>
                <c:pt idx="39470">
                  <c:v>1.007080078125E-3</c:v>
                </c:pt>
                <c:pt idx="39471">
                  <c:v>1.0068416595458984E-3</c:v>
                </c:pt>
                <c:pt idx="39472">
                  <c:v>1.007080078125E-3</c:v>
                </c:pt>
                <c:pt idx="39473">
                  <c:v>1.007080078125E-3</c:v>
                </c:pt>
                <c:pt idx="39474">
                  <c:v>1.0068416595458984E-3</c:v>
                </c:pt>
                <c:pt idx="39475">
                  <c:v>1.007080078125E-3</c:v>
                </c:pt>
                <c:pt idx="39476">
                  <c:v>1.0080337524414063E-3</c:v>
                </c:pt>
                <c:pt idx="39477">
                  <c:v>1.007080078125E-3</c:v>
                </c:pt>
                <c:pt idx="39478">
                  <c:v>1.0068416595458984E-3</c:v>
                </c:pt>
                <c:pt idx="39479">
                  <c:v>1.007080078125E-3</c:v>
                </c:pt>
                <c:pt idx="39480">
                  <c:v>1.007080078125E-3</c:v>
                </c:pt>
                <c:pt idx="39481">
                  <c:v>1.3091802597045898E-2</c:v>
                </c:pt>
                <c:pt idx="39482">
                  <c:v>1.007080078125E-3</c:v>
                </c:pt>
                <c:pt idx="39483">
                  <c:v>1.007080078125E-3</c:v>
                </c:pt>
                <c:pt idx="39484">
                  <c:v>1.0068416595458984E-3</c:v>
                </c:pt>
                <c:pt idx="39485">
                  <c:v>1.007080078125E-3</c:v>
                </c:pt>
                <c:pt idx="39486">
                  <c:v>1.007080078125E-3</c:v>
                </c:pt>
                <c:pt idx="39487">
                  <c:v>1.0068416595458984E-3</c:v>
                </c:pt>
                <c:pt idx="39488">
                  <c:v>1.007080078125E-3</c:v>
                </c:pt>
                <c:pt idx="39489">
                  <c:v>1.0080337524414063E-3</c:v>
                </c:pt>
                <c:pt idx="39490">
                  <c:v>1.007080078125E-3</c:v>
                </c:pt>
                <c:pt idx="39491">
                  <c:v>1.0068416595458984E-3</c:v>
                </c:pt>
                <c:pt idx="39492">
                  <c:v>1.007080078125E-3</c:v>
                </c:pt>
                <c:pt idx="39493">
                  <c:v>1.007080078125E-3</c:v>
                </c:pt>
                <c:pt idx="39494">
                  <c:v>1.0068416595458984E-3</c:v>
                </c:pt>
                <c:pt idx="39495">
                  <c:v>1.007080078125E-3</c:v>
                </c:pt>
                <c:pt idx="39496">
                  <c:v>1.007080078125E-3</c:v>
                </c:pt>
                <c:pt idx="39497">
                  <c:v>1.0068416595458984E-3</c:v>
                </c:pt>
                <c:pt idx="39498">
                  <c:v>1.007080078125E-3</c:v>
                </c:pt>
                <c:pt idx="39499">
                  <c:v>1.007080078125E-3</c:v>
                </c:pt>
                <c:pt idx="39500">
                  <c:v>1.0068416595458984E-3</c:v>
                </c:pt>
                <c:pt idx="39501">
                  <c:v>1.007080078125E-3</c:v>
                </c:pt>
                <c:pt idx="39502">
                  <c:v>1.0080337524414063E-3</c:v>
                </c:pt>
                <c:pt idx="39503">
                  <c:v>1.0068416595458984E-3</c:v>
                </c:pt>
                <c:pt idx="39504">
                  <c:v>1.007080078125E-3</c:v>
                </c:pt>
                <c:pt idx="39505">
                  <c:v>1.007080078125E-3</c:v>
                </c:pt>
                <c:pt idx="39506">
                  <c:v>1.0068416595458984E-3</c:v>
                </c:pt>
                <c:pt idx="39507">
                  <c:v>1.007080078125E-3</c:v>
                </c:pt>
                <c:pt idx="39508">
                  <c:v>1.007080078125E-3</c:v>
                </c:pt>
                <c:pt idx="39509">
                  <c:v>1.0068416595458984E-3</c:v>
                </c:pt>
                <c:pt idx="39510">
                  <c:v>1.007080078125E-3</c:v>
                </c:pt>
                <c:pt idx="39511">
                  <c:v>1.007080078125E-3</c:v>
                </c:pt>
                <c:pt idx="39512">
                  <c:v>1.0068416595458984E-3</c:v>
                </c:pt>
                <c:pt idx="39513">
                  <c:v>1.007080078125E-3</c:v>
                </c:pt>
                <c:pt idx="39514">
                  <c:v>1.0080337524414063E-3</c:v>
                </c:pt>
                <c:pt idx="39515">
                  <c:v>1.007080078125E-3</c:v>
                </c:pt>
                <c:pt idx="39516">
                  <c:v>1.0068416595458984E-3</c:v>
                </c:pt>
                <c:pt idx="39517">
                  <c:v>1.007080078125E-3</c:v>
                </c:pt>
                <c:pt idx="39518">
                  <c:v>1.007080078125E-3</c:v>
                </c:pt>
                <c:pt idx="39519">
                  <c:v>1.0068416595458984E-3</c:v>
                </c:pt>
                <c:pt idx="39520">
                  <c:v>1.007080078125E-3</c:v>
                </c:pt>
                <c:pt idx="39521">
                  <c:v>1.007080078125E-3</c:v>
                </c:pt>
                <c:pt idx="39522">
                  <c:v>1.0068416595458984E-3</c:v>
                </c:pt>
                <c:pt idx="39523">
                  <c:v>1.007080078125E-3</c:v>
                </c:pt>
                <c:pt idx="39524">
                  <c:v>1.007080078125E-3</c:v>
                </c:pt>
                <c:pt idx="39525">
                  <c:v>1.0068416595458984E-3</c:v>
                </c:pt>
                <c:pt idx="39526">
                  <c:v>1.007080078125E-3</c:v>
                </c:pt>
                <c:pt idx="39527">
                  <c:v>1.0080337524414063E-3</c:v>
                </c:pt>
                <c:pt idx="39528">
                  <c:v>1.0068416595458984E-3</c:v>
                </c:pt>
                <c:pt idx="39529">
                  <c:v>1.007080078125E-3</c:v>
                </c:pt>
                <c:pt idx="39530">
                  <c:v>1.007080078125E-3</c:v>
                </c:pt>
                <c:pt idx="39531">
                  <c:v>1.0068416595458984E-3</c:v>
                </c:pt>
                <c:pt idx="39532">
                  <c:v>1.007080078125E-3</c:v>
                </c:pt>
                <c:pt idx="39533">
                  <c:v>1.007080078125E-3</c:v>
                </c:pt>
                <c:pt idx="39534">
                  <c:v>1.0068416595458984E-3</c:v>
                </c:pt>
                <c:pt idx="39535">
                  <c:v>1.007080078125E-3</c:v>
                </c:pt>
                <c:pt idx="39536">
                  <c:v>1.007080078125E-3</c:v>
                </c:pt>
                <c:pt idx="39537">
                  <c:v>1.0068416595458984E-3</c:v>
                </c:pt>
                <c:pt idx="39538">
                  <c:v>1.007080078125E-3</c:v>
                </c:pt>
                <c:pt idx="39539">
                  <c:v>1.0080337524414063E-3</c:v>
                </c:pt>
                <c:pt idx="39540">
                  <c:v>1.007080078125E-3</c:v>
                </c:pt>
                <c:pt idx="39541">
                  <c:v>1.0068416595458984E-3</c:v>
                </c:pt>
                <c:pt idx="39542">
                  <c:v>1.007080078125E-3</c:v>
                </c:pt>
                <c:pt idx="39543">
                  <c:v>1.007080078125E-3</c:v>
                </c:pt>
                <c:pt idx="39544">
                  <c:v>1.0068416595458984E-3</c:v>
                </c:pt>
                <c:pt idx="39545">
                  <c:v>1.007080078125E-3</c:v>
                </c:pt>
                <c:pt idx="39546">
                  <c:v>1.007080078125E-3</c:v>
                </c:pt>
                <c:pt idx="39547">
                  <c:v>1.0068416595458984E-3</c:v>
                </c:pt>
                <c:pt idx="39548">
                  <c:v>1.007080078125E-3</c:v>
                </c:pt>
                <c:pt idx="39549">
                  <c:v>1.007080078125E-3</c:v>
                </c:pt>
                <c:pt idx="39550">
                  <c:v>1.0068416595458984E-3</c:v>
                </c:pt>
                <c:pt idx="39551">
                  <c:v>1.007080078125E-3</c:v>
                </c:pt>
                <c:pt idx="39552">
                  <c:v>1.0080337524414063E-3</c:v>
                </c:pt>
                <c:pt idx="39553">
                  <c:v>1.0068416595458984E-3</c:v>
                </c:pt>
                <c:pt idx="39554">
                  <c:v>1.007080078125E-3</c:v>
                </c:pt>
                <c:pt idx="39555">
                  <c:v>1.007080078125E-3</c:v>
                </c:pt>
                <c:pt idx="39556">
                  <c:v>1.0068416595458984E-3</c:v>
                </c:pt>
                <c:pt idx="39557">
                  <c:v>1.007080078125E-3</c:v>
                </c:pt>
                <c:pt idx="39558">
                  <c:v>1.007080078125E-3</c:v>
                </c:pt>
                <c:pt idx="39559">
                  <c:v>1.0068416595458984E-3</c:v>
                </c:pt>
                <c:pt idx="39560">
                  <c:v>1.007080078125E-3</c:v>
                </c:pt>
                <c:pt idx="39561">
                  <c:v>1.007080078125E-3</c:v>
                </c:pt>
                <c:pt idx="39562">
                  <c:v>1.0068416595458984E-3</c:v>
                </c:pt>
                <c:pt idx="39563">
                  <c:v>1.007080078125E-3</c:v>
                </c:pt>
                <c:pt idx="39564">
                  <c:v>1.0080337524414063E-3</c:v>
                </c:pt>
                <c:pt idx="39565">
                  <c:v>1.007080078125E-3</c:v>
                </c:pt>
                <c:pt idx="39566">
                  <c:v>1.0068416595458984E-3</c:v>
                </c:pt>
                <c:pt idx="39567">
                  <c:v>1.007080078125E-3</c:v>
                </c:pt>
                <c:pt idx="39568">
                  <c:v>1.007080078125E-3</c:v>
                </c:pt>
                <c:pt idx="39569">
                  <c:v>1.0068416595458984E-3</c:v>
                </c:pt>
                <c:pt idx="39570">
                  <c:v>1.007080078125E-3</c:v>
                </c:pt>
                <c:pt idx="39571">
                  <c:v>1.007080078125E-3</c:v>
                </c:pt>
                <c:pt idx="39572">
                  <c:v>1.0068416595458984E-3</c:v>
                </c:pt>
                <c:pt idx="39573">
                  <c:v>1.007080078125E-3</c:v>
                </c:pt>
                <c:pt idx="39574">
                  <c:v>1.007080078125E-3</c:v>
                </c:pt>
                <c:pt idx="39575">
                  <c:v>1.0068416595458984E-3</c:v>
                </c:pt>
                <c:pt idx="39576">
                  <c:v>1.007080078125E-3</c:v>
                </c:pt>
                <c:pt idx="39577">
                  <c:v>1.0080337524414063E-3</c:v>
                </c:pt>
                <c:pt idx="39578">
                  <c:v>1.0068416595458984E-3</c:v>
                </c:pt>
                <c:pt idx="39579">
                  <c:v>1.007080078125E-3</c:v>
                </c:pt>
                <c:pt idx="39580">
                  <c:v>1.007080078125E-3</c:v>
                </c:pt>
                <c:pt idx="39581">
                  <c:v>1.0068416595458984E-3</c:v>
                </c:pt>
                <c:pt idx="39582">
                  <c:v>1.007080078125E-3</c:v>
                </c:pt>
                <c:pt idx="39583">
                  <c:v>1.007080078125E-3</c:v>
                </c:pt>
                <c:pt idx="39584">
                  <c:v>1.0068416595458984E-3</c:v>
                </c:pt>
                <c:pt idx="39585">
                  <c:v>1.007080078125E-3</c:v>
                </c:pt>
                <c:pt idx="39586">
                  <c:v>1.007080078125E-3</c:v>
                </c:pt>
                <c:pt idx="39587">
                  <c:v>1.0068416595458984E-3</c:v>
                </c:pt>
                <c:pt idx="39588">
                  <c:v>1.007080078125E-3</c:v>
                </c:pt>
                <c:pt idx="39589">
                  <c:v>1.0080337524414063E-3</c:v>
                </c:pt>
                <c:pt idx="39590">
                  <c:v>1.007080078125E-3</c:v>
                </c:pt>
                <c:pt idx="39591">
                  <c:v>1.0068416595458984E-3</c:v>
                </c:pt>
                <c:pt idx="39592">
                  <c:v>1.007080078125E-3</c:v>
                </c:pt>
                <c:pt idx="39593">
                  <c:v>1.007080078125E-3</c:v>
                </c:pt>
                <c:pt idx="39594">
                  <c:v>1.0068416595458984E-3</c:v>
                </c:pt>
                <c:pt idx="39595">
                  <c:v>1.007080078125E-3</c:v>
                </c:pt>
                <c:pt idx="39596">
                  <c:v>1.007080078125E-3</c:v>
                </c:pt>
                <c:pt idx="39597">
                  <c:v>1.0068416595458984E-3</c:v>
                </c:pt>
                <c:pt idx="39598">
                  <c:v>1.007080078125E-3</c:v>
                </c:pt>
                <c:pt idx="39599">
                  <c:v>1.007080078125E-3</c:v>
                </c:pt>
                <c:pt idx="39600">
                  <c:v>1.0068416595458984E-3</c:v>
                </c:pt>
                <c:pt idx="39601">
                  <c:v>1.007080078125E-3</c:v>
                </c:pt>
                <c:pt idx="39602">
                  <c:v>1.0080337524414063E-3</c:v>
                </c:pt>
                <c:pt idx="39603">
                  <c:v>1.0068416595458984E-3</c:v>
                </c:pt>
                <c:pt idx="39604">
                  <c:v>1.007080078125E-3</c:v>
                </c:pt>
                <c:pt idx="39605">
                  <c:v>1.007080078125E-3</c:v>
                </c:pt>
                <c:pt idx="39606">
                  <c:v>1.0068416595458984E-3</c:v>
                </c:pt>
                <c:pt idx="39607">
                  <c:v>1.007080078125E-3</c:v>
                </c:pt>
                <c:pt idx="39608">
                  <c:v>1.007080078125E-3</c:v>
                </c:pt>
                <c:pt idx="39609">
                  <c:v>1.0068416595458984E-3</c:v>
                </c:pt>
                <c:pt idx="39610">
                  <c:v>1.007080078125E-3</c:v>
                </c:pt>
                <c:pt idx="39611">
                  <c:v>1.007080078125E-3</c:v>
                </c:pt>
                <c:pt idx="39612">
                  <c:v>1.0068416595458984E-3</c:v>
                </c:pt>
                <c:pt idx="39613">
                  <c:v>1.007080078125E-3</c:v>
                </c:pt>
                <c:pt idx="39614">
                  <c:v>1.0080337524414063E-3</c:v>
                </c:pt>
                <c:pt idx="39615">
                  <c:v>1.007080078125E-3</c:v>
                </c:pt>
                <c:pt idx="39616">
                  <c:v>1.0068416595458984E-3</c:v>
                </c:pt>
                <c:pt idx="39617">
                  <c:v>1.007080078125E-3</c:v>
                </c:pt>
                <c:pt idx="39618">
                  <c:v>1.007080078125E-3</c:v>
                </c:pt>
                <c:pt idx="39619">
                  <c:v>1.0068416595458984E-3</c:v>
                </c:pt>
                <c:pt idx="39620">
                  <c:v>1.007080078125E-3</c:v>
                </c:pt>
                <c:pt idx="39621">
                  <c:v>1.007080078125E-3</c:v>
                </c:pt>
                <c:pt idx="39622">
                  <c:v>1.0068416595458984E-3</c:v>
                </c:pt>
                <c:pt idx="39623">
                  <c:v>1.007080078125E-3</c:v>
                </c:pt>
                <c:pt idx="39624">
                  <c:v>1.007080078125E-3</c:v>
                </c:pt>
                <c:pt idx="39625">
                  <c:v>1.0068416595458984E-3</c:v>
                </c:pt>
                <c:pt idx="39626">
                  <c:v>1.0080337524414063E-3</c:v>
                </c:pt>
                <c:pt idx="39627">
                  <c:v>1.007080078125E-3</c:v>
                </c:pt>
                <c:pt idx="39628">
                  <c:v>1.0068416595458984E-3</c:v>
                </c:pt>
                <c:pt idx="39629">
                  <c:v>1.007080078125E-3</c:v>
                </c:pt>
                <c:pt idx="39630">
                  <c:v>1.007080078125E-3</c:v>
                </c:pt>
                <c:pt idx="39631">
                  <c:v>1.0068416595458984E-3</c:v>
                </c:pt>
                <c:pt idx="39632">
                  <c:v>1.007080078125E-3</c:v>
                </c:pt>
                <c:pt idx="39633">
                  <c:v>1.007080078125E-3</c:v>
                </c:pt>
                <c:pt idx="39634">
                  <c:v>1.0068416595458984E-3</c:v>
                </c:pt>
                <c:pt idx="39635">
                  <c:v>1.007080078125E-3</c:v>
                </c:pt>
                <c:pt idx="39636">
                  <c:v>1.007080078125E-3</c:v>
                </c:pt>
                <c:pt idx="39637">
                  <c:v>1.0068416595458984E-3</c:v>
                </c:pt>
                <c:pt idx="39638">
                  <c:v>1.007080078125E-3</c:v>
                </c:pt>
                <c:pt idx="39639">
                  <c:v>1.0080337524414063E-3</c:v>
                </c:pt>
                <c:pt idx="39640">
                  <c:v>1.007080078125E-3</c:v>
                </c:pt>
                <c:pt idx="39641">
                  <c:v>1.0068416595458984E-3</c:v>
                </c:pt>
                <c:pt idx="39642">
                  <c:v>1.007080078125E-3</c:v>
                </c:pt>
                <c:pt idx="39643">
                  <c:v>1.007080078125E-3</c:v>
                </c:pt>
                <c:pt idx="39644">
                  <c:v>1.0068416595458984E-3</c:v>
                </c:pt>
                <c:pt idx="39645">
                  <c:v>1.007080078125E-3</c:v>
                </c:pt>
                <c:pt idx="39646">
                  <c:v>1.007080078125E-3</c:v>
                </c:pt>
                <c:pt idx="39647">
                  <c:v>1.0068416595458984E-3</c:v>
                </c:pt>
                <c:pt idx="39648">
                  <c:v>1.007080078125E-3</c:v>
                </c:pt>
                <c:pt idx="39649">
                  <c:v>1.007080078125E-3</c:v>
                </c:pt>
                <c:pt idx="39650">
                  <c:v>1.0068416595458984E-3</c:v>
                </c:pt>
                <c:pt idx="39651">
                  <c:v>1.0080337524414063E-3</c:v>
                </c:pt>
                <c:pt idx="39652">
                  <c:v>1.007080078125E-3</c:v>
                </c:pt>
                <c:pt idx="39653">
                  <c:v>1.0068416595458984E-3</c:v>
                </c:pt>
                <c:pt idx="39654">
                  <c:v>1.007080078125E-3</c:v>
                </c:pt>
                <c:pt idx="39655">
                  <c:v>1.007080078125E-3</c:v>
                </c:pt>
                <c:pt idx="39656">
                  <c:v>1.0068416595458984E-3</c:v>
                </c:pt>
                <c:pt idx="39657">
                  <c:v>1.007080078125E-3</c:v>
                </c:pt>
                <c:pt idx="39658">
                  <c:v>1.007080078125E-3</c:v>
                </c:pt>
                <c:pt idx="39659">
                  <c:v>1.0068416595458984E-3</c:v>
                </c:pt>
                <c:pt idx="39660">
                  <c:v>1.007080078125E-3</c:v>
                </c:pt>
                <c:pt idx="39661">
                  <c:v>1.007080078125E-3</c:v>
                </c:pt>
                <c:pt idx="39662">
                  <c:v>1.0068416595458984E-3</c:v>
                </c:pt>
                <c:pt idx="39663">
                  <c:v>1.007080078125E-3</c:v>
                </c:pt>
                <c:pt idx="39664">
                  <c:v>1.0080337524414063E-3</c:v>
                </c:pt>
                <c:pt idx="39665">
                  <c:v>1.007080078125E-3</c:v>
                </c:pt>
                <c:pt idx="39666">
                  <c:v>1.0068416595458984E-3</c:v>
                </c:pt>
                <c:pt idx="39667">
                  <c:v>1.007080078125E-3</c:v>
                </c:pt>
                <c:pt idx="39668">
                  <c:v>1.007080078125E-3</c:v>
                </c:pt>
                <c:pt idx="39669">
                  <c:v>1.0068416595458984E-3</c:v>
                </c:pt>
                <c:pt idx="39670">
                  <c:v>1.007080078125E-3</c:v>
                </c:pt>
                <c:pt idx="39671">
                  <c:v>1.007080078125E-3</c:v>
                </c:pt>
                <c:pt idx="39672">
                  <c:v>1.0068416595458984E-3</c:v>
                </c:pt>
                <c:pt idx="39673">
                  <c:v>1.007080078125E-3</c:v>
                </c:pt>
                <c:pt idx="39674">
                  <c:v>1.007080078125E-3</c:v>
                </c:pt>
                <c:pt idx="39675">
                  <c:v>1.0068416595458984E-3</c:v>
                </c:pt>
                <c:pt idx="39676">
                  <c:v>1.0080337524414063E-3</c:v>
                </c:pt>
                <c:pt idx="39677">
                  <c:v>1.007080078125E-3</c:v>
                </c:pt>
                <c:pt idx="39678">
                  <c:v>1.0068416595458984E-3</c:v>
                </c:pt>
                <c:pt idx="39679">
                  <c:v>1.007080078125E-3</c:v>
                </c:pt>
                <c:pt idx="39680">
                  <c:v>1.007080078125E-3</c:v>
                </c:pt>
                <c:pt idx="39681">
                  <c:v>1.0068416595458984E-3</c:v>
                </c:pt>
                <c:pt idx="39682">
                  <c:v>1.007080078125E-3</c:v>
                </c:pt>
                <c:pt idx="39683">
                  <c:v>1.007080078125E-3</c:v>
                </c:pt>
                <c:pt idx="39684">
                  <c:v>1.0068416595458984E-3</c:v>
                </c:pt>
                <c:pt idx="39685">
                  <c:v>1.007080078125E-3</c:v>
                </c:pt>
                <c:pt idx="39686">
                  <c:v>1.007080078125E-3</c:v>
                </c:pt>
                <c:pt idx="39687">
                  <c:v>1.0068416595458984E-3</c:v>
                </c:pt>
                <c:pt idx="39688">
                  <c:v>1.007080078125E-3</c:v>
                </c:pt>
                <c:pt idx="39689">
                  <c:v>1.0080337524414063E-3</c:v>
                </c:pt>
                <c:pt idx="39690">
                  <c:v>1.007080078125E-3</c:v>
                </c:pt>
                <c:pt idx="39691">
                  <c:v>1.0068416595458984E-3</c:v>
                </c:pt>
                <c:pt idx="39692">
                  <c:v>1.007080078125E-3</c:v>
                </c:pt>
                <c:pt idx="39693">
                  <c:v>1.007080078125E-3</c:v>
                </c:pt>
                <c:pt idx="39694">
                  <c:v>1.0068416595458984E-3</c:v>
                </c:pt>
                <c:pt idx="39695">
                  <c:v>1.007080078125E-3</c:v>
                </c:pt>
                <c:pt idx="39696">
                  <c:v>1.007080078125E-3</c:v>
                </c:pt>
                <c:pt idx="39697">
                  <c:v>1.0068416595458984E-3</c:v>
                </c:pt>
                <c:pt idx="39698">
                  <c:v>1.007080078125E-3</c:v>
                </c:pt>
                <c:pt idx="39699">
                  <c:v>1.007080078125E-3</c:v>
                </c:pt>
                <c:pt idx="39700">
                  <c:v>1.0068416595458984E-3</c:v>
                </c:pt>
                <c:pt idx="39701">
                  <c:v>1.0080337524414063E-3</c:v>
                </c:pt>
                <c:pt idx="39702">
                  <c:v>1.007080078125E-3</c:v>
                </c:pt>
                <c:pt idx="39703">
                  <c:v>1.0068416595458984E-3</c:v>
                </c:pt>
                <c:pt idx="39704">
                  <c:v>1.007080078125E-3</c:v>
                </c:pt>
                <c:pt idx="39705">
                  <c:v>1.007080078125E-3</c:v>
                </c:pt>
                <c:pt idx="39706">
                  <c:v>1.0068416595458984E-3</c:v>
                </c:pt>
                <c:pt idx="39707">
                  <c:v>1.007080078125E-3</c:v>
                </c:pt>
                <c:pt idx="39708">
                  <c:v>1.007080078125E-3</c:v>
                </c:pt>
                <c:pt idx="39709">
                  <c:v>1.0068416595458984E-3</c:v>
                </c:pt>
                <c:pt idx="39710">
                  <c:v>1.007080078125E-3</c:v>
                </c:pt>
                <c:pt idx="39711">
                  <c:v>1.007080078125E-3</c:v>
                </c:pt>
                <c:pt idx="39712">
                  <c:v>1.0068416595458984E-3</c:v>
                </c:pt>
                <c:pt idx="39713">
                  <c:v>1.007080078125E-3</c:v>
                </c:pt>
                <c:pt idx="39714">
                  <c:v>1.0080337524414063E-3</c:v>
                </c:pt>
                <c:pt idx="39715">
                  <c:v>1.007080078125E-3</c:v>
                </c:pt>
                <c:pt idx="39716">
                  <c:v>1.0068416595458984E-3</c:v>
                </c:pt>
                <c:pt idx="39717">
                  <c:v>1.007080078125E-3</c:v>
                </c:pt>
                <c:pt idx="39718">
                  <c:v>1.007080078125E-3</c:v>
                </c:pt>
                <c:pt idx="39719">
                  <c:v>1.0068416595458984E-3</c:v>
                </c:pt>
                <c:pt idx="39720">
                  <c:v>1.007080078125E-3</c:v>
                </c:pt>
                <c:pt idx="39721">
                  <c:v>1.007080078125E-3</c:v>
                </c:pt>
                <c:pt idx="39722">
                  <c:v>1.0068416595458984E-3</c:v>
                </c:pt>
                <c:pt idx="39723">
                  <c:v>1.007080078125E-3</c:v>
                </c:pt>
                <c:pt idx="39724">
                  <c:v>1.007080078125E-3</c:v>
                </c:pt>
                <c:pt idx="39725">
                  <c:v>1.0068416595458984E-3</c:v>
                </c:pt>
                <c:pt idx="39726">
                  <c:v>1.0080337524414063E-3</c:v>
                </c:pt>
                <c:pt idx="39727">
                  <c:v>1.007080078125E-3</c:v>
                </c:pt>
                <c:pt idx="39728">
                  <c:v>1.0068416595458984E-3</c:v>
                </c:pt>
                <c:pt idx="39729">
                  <c:v>1.007080078125E-3</c:v>
                </c:pt>
                <c:pt idx="39730">
                  <c:v>1.007080078125E-3</c:v>
                </c:pt>
                <c:pt idx="39731">
                  <c:v>1.0068416595458984E-3</c:v>
                </c:pt>
                <c:pt idx="39732">
                  <c:v>1.007080078125E-3</c:v>
                </c:pt>
                <c:pt idx="39733">
                  <c:v>1.007080078125E-3</c:v>
                </c:pt>
                <c:pt idx="39734">
                  <c:v>1.0068416595458984E-3</c:v>
                </c:pt>
                <c:pt idx="39735">
                  <c:v>1.007080078125E-3</c:v>
                </c:pt>
                <c:pt idx="39736">
                  <c:v>1.007080078125E-3</c:v>
                </c:pt>
                <c:pt idx="39737">
                  <c:v>1.0068416595458984E-3</c:v>
                </c:pt>
                <c:pt idx="39738">
                  <c:v>1.007080078125E-3</c:v>
                </c:pt>
                <c:pt idx="39739">
                  <c:v>1.0080337524414063E-3</c:v>
                </c:pt>
                <c:pt idx="39740">
                  <c:v>1.007080078125E-3</c:v>
                </c:pt>
                <c:pt idx="39741">
                  <c:v>1.0068416595458984E-3</c:v>
                </c:pt>
                <c:pt idx="39742">
                  <c:v>1.007080078125E-3</c:v>
                </c:pt>
                <c:pt idx="39743">
                  <c:v>1.007080078125E-3</c:v>
                </c:pt>
                <c:pt idx="39744">
                  <c:v>1.0068416595458984E-3</c:v>
                </c:pt>
                <c:pt idx="39745">
                  <c:v>1.007080078125E-3</c:v>
                </c:pt>
                <c:pt idx="39746">
                  <c:v>1.007080078125E-3</c:v>
                </c:pt>
                <c:pt idx="39747">
                  <c:v>1.0068416595458984E-3</c:v>
                </c:pt>
                <c:pt idx="39748">
                  <c:v>1.007080078125E-3</c:v>
                </c:pt>
                <c:pt idx="39749">
                  <c:v>1.007080078125E-3</c:v>
                </c:pt>
                <c:pt idx="39750">
                  <c:v>1.0068416595458984E-3</c:v>
                </c:pt>
                <c:pt idx="39751">
                  <c:v>1.0080337524414063E-3</c:v>
                </c:pt>
                <c:pt idx="39752">
                  <c:v>1.007080078125E-3</c:v>
                </c:pt>
                <c:pt idx="39753">
                  <c:v>1.0068416595458984E-3</c:v>
                </c:pt>
                <c:pt idx="39754">
                  <c:v>1.007080078125E-3</c:v>
                </c:pt>
                <c:pt idx="39755">
                  <c:v>1.007080078125E-3</c:v>
                </c:pt>
                <c:pt idx="39756">
                  <c:v>1.0068416595458984E-3</c:v>
                </c:pt>
                <c:pt idx="39757">
                  <c:v>1.007080078125E-3</c:v>
                </c:pt>
                <c:pt idx="39758">
                  <c:v>1.007080078125E-3</c:v>
                </c:pt>
                <c:pt idx="39759">
                  <c:v>1.0068416595458984E-3</c:v>
                </c:pt>
                <c:pt idx="39760">
                  <c:v>1.007080078125E-3</c:v>
                </c:pt>
                <c:pt idx="39761">
                  <c:v>1.007080078125E-3</c:v>
                </c:pt>
                <c:pt idx="39762">
                  <c:v>1.0068416595458984E-3</c:v>
                </c:pt>
                <c:pt idx="39763">
                  <c:v>1.007080078125E-3</c:v>
                </c:pt>
                <c:pt idx="39764">
                  <c:v>1.0080337524414063E-3</c:v>
                </c:pt>
                <c:pt idx="39765">
                  <c:v>1.007080078125E-3</c:v>
                </c:pt>
                <c:pt idx="39766">
                  <c:v>1.0068416595458984E-3</c:v>
                </c:pt>
                <c:pt idx="39767">
                  <c:v>1.007080078125E-3</c:v>
                </c:pt>
                <c:pt idx="39768">
                  <c:v>1.007080078125E-3</c:v>
                </c:pt>
                <c:pt idx="39769">
                  <c:v>1.0068416595458984E-3</c:v>
                </c:pt>
                <c:pt idx="39770">
                  <c:v>1.007080078125E-3</c:v>
                </c:pt>
                <c:pt idx="39771">
                  <c:v>1.007080078125E-3</c:v>
                </c:pt>
                <c:pt idx="39772">
                  <c:v>1.0068416595458984E-3</c:v>
                </c:pt>
                <c:pt idx="39773">
                  <c:v>1.007080078125E-3</c:v>
                </c:pt>
                <c:pt idx="39774">
                  <c:v>1.007080078125E-3</c:v>
                </c:pt>
                <c:pt idx="39775">
                  <c:v>1.0068416595458984E-3</c:v>
                </c:pt>
                <c:pt idx="39776">
                  <c:v>1.0080337524414063E-3</c:v>
                </c:pt>
                <c:pt idx="39777">
                  <c:v>1.007080078125E-3</c:v>
                </c:pt>
                <c:pt idx="39778">
                  <c:v>1.0068416595458984E-3</c:v>
                </c:pt>
                <c:pt idx="39779">
                  <c:v>1.007080078125E-3</c:v>
                </c:pt>
                <c:pt idx="39780">
                  <c:v>1.007080078125E-3</c:v>
                </c:pt>
                <c:pt idx="39781">
                  <c:v>1.0068416595458984E-3</c:v>
                </c:pt>
                <c:pt idx="39782">
                  <c:v>1.007080078125E-3</c:v>
                </c:pt>
                <c:pt idx="39783">
                  <c:v>1.007080078125E-3</c:v>
                </c:pt>
                <c:pt idx="39784">
                  <c:v>1.0068416595458984E-3</c:v>
                </c:pt>
                <c:pt idx="39785">
                  <c:v>1.007080078125E-3</c:v>
                </c:pt>
                <c:pt idx="39786">
                  <c:v>1.007080078125E-3</c:v>
                </c:pt>
                <c:pt idx="39787">
                  <c:v>1.0068416595458984E-3</c:v>
                </c:pt>
                <c:pt idx="39788">
                  <c:v>1.007080078125E-3</c:v>
                </c:pt>
                <c:pt idx="39789">
                  <c:v>1.0080337524414063E-3</c:v>
                </c:pt>
                <c:pt idx="39790">
                  <c:v>1.007080078125E-3</c:v>
                </c:pt>
                <c:pt idx="39791">
                  <c:v>1.0068416595458984E-3</c:v>
                </c:pt>
                <c:pt idx="39792">
                  <c:v>1.007080078125E-3</c:v>
                </c:pt>
                <c:pt idx="39793">
                  <c:v>1.007080078125E-3</c:v>
                </c:pt>
                <c:pt idx="39794">
                  <c:v>1.0068416595458984E-3</c:v>
                </c:pt>
                <c:pt idx="39795">
                  <c:v>1.007080078125E-3</c:v>
                </c:pt>
                <c:pt idx="39796">
                  <c:v>1.007080078125E-3</c:v>
                </c:pt>
                <c:pt idx="39797">
                  <c:v>1.0068416595458984E-3</c:v>
                </c:pt>
                <c:pt idx="39798">
                  <c:v>1.007080078125E-3</c:v>
                </c:pt>
                <c:pt idx="39799">
                  <c:v>1.007080078125E-3</c:v>
                </c:pt>
                <c:pt idx="39800">
                  <c:v>1.0068416595458984E-3</c:v>
                </c:pt>
                <c:pt idx="39801">
                  <c:v>1.0080337524414063E-3</c:v>
                </c:pt>
                <c:pt idx="39802">
                  <c:v>1.007080078125E-3</c:v>
                </c:pt>
                <c:pt idx="39803">
                  <c:v>1.0068416595458984E-3</c:v>
                </c:pt>
                <c:pt idx="39804">
                  <c:v>1.007080078125E-3</c:v>
                </c:pt>
                <c:pt idx="39805">
                  <c:v>1.007080078125E-3</c:v>
                </c:pt>
                <c:pt idx="39806">
                  <c:v>1.0068416595458984E-3</c:v>
                </c:pt>
                <c:pt idx="39807">
                  <c:v>1.007080078125E-3</c:v>
                </c:pt>
                <c:pt idx="39808">
                  <c:v>1.007080078125E-3</c:v>
                </c:pt>
                <c:pt idx="39809">
                  <c:v>1.0068416595458984E-3</c:v>
                </c:pt>
                <c:pt idx="39810">
                  <c:v>1.007080078125E-3</c:v>
                </c:pt>
                <c:pt idx="39811">
                  <c:v>1.007080078125E-3</c:v>
                </c:pt>
                <c:pt idx="39812">
                  <c:v>1.0068416595458984E-3</c:v>
                </c:pt>
                <c:pt idx="39813">
                  <c:v>1.007080078125E-3</c:v>
                </c:pt>
                <c:pt idx="39814">
                  <c:v>1.0080337524414063E-3</c:v>
                </c:pt>
                <c:pt idx="39815">
                  <c:v>1.007080078125E-3</c:v>
                </c:pt>
                <c:pt idx="39816">
                  <c:v>1.0068416595458984E-3</c:v>
                </c:pt>
                <c:pt idx="39817">
                  <c:v>1.007080078125E-3</c:v>
                </c:pt>
                <c:pt idx="39818">
                  <c:v>1.007080078125E-3</c:v>
                </c:pt>
                <c:pt idx="39819">
                  <c:v>1.0068416595458984E-3</c:v>
                </c:pt>
                <c:pt idx="39820">
                  <c:v>1.007080078125E-3</c:v>
                </c:pt>
                <c:pt idx="39821">
                  <c:v>1.007080078125E-3</c:v>
                </c:pt>
                <c:pt idx="39822">
                  <c:v>1.0068416595458984E-3</c:v>
                </c:pt>
                <c:pt idx="39823">
                  <c:v>1.007080078125E-3</c:v>
                </c:pt>
                <c:pt idx="39824">
                  <c:v>1.007080078125E-3</c:v>
                </c:pt>
                <c:pt idx="39825">
                  <c:v>1.0068416595458984E-3</c:v>
                </c:pt>
                <c:pt idx="39826">
                  <c:v>1.0080337524414063E-3</c:v>
                </c:pt>
                <c:pt idx="39827">
                  <c:v>1.007080078125E-3</c:v>
                </c:pt>
                <c:pt idx="39828">
                  <c:v>1.0068416595458984E-3</c:v>
                </c:pt>
                <c:pt idx="39829">
                  <c:v>1.007080078125E-3</c:v>
                </c:pt>
                <c:pt idx="39830">
                  <c:v>1.007080078125E-3</c:v>
                </c:pt>
                <c:pt idx="39831">
                  <c:v>1.0068416595458984E-3</c:v>
                </c:pt>
                <c:pt idx="39832">
                  <c:v>1.007080078125E-3</c:v>
                </c:pt>
                <c:pt idx="39833">
                  <c:v>1.007080078125E-3</c:v>
                </c:pt>
                <c:pt idx="39834">
                  <c:v>1.0068416595458984E-3</c:v>
                </c:pt>
                <c:pt idx="39835">
                  <c:v>1.007080078125E-3</c:v>
                </c:pt>
                <c:pt idx="39836">
                  <c:v>1.007080078125E-3</c:v>
                </c:pt>
                <c:pt idx="39837">
                  <c:v>1.0068416595458984E-3</c:v>
                </c:pt>
                <c:pt idx="39838">
                  <c:v>1.007080078125E-3</c:v>
                </c:pt>
                <c:pt idx="39839">
                  <c:v>1.0080337524414063E-3</c:v>
                </c:pt>
                <c:pt idx="39840">
                  <c:v>1.007080078125E-3</c:v>
                </c:pt>
                <c:pt idx="39841">
                  <c:v>1.0068416595458984E-3</c:v>
                </c:pt>
                <c:pt idx="39842">
                  <c:v>1.007080078125E-3</c:v>
                </c:pt>
                <c:pt idx="39843">
                  <c:v>1.007080078125E-3</c:v>
                </c:pt>
                <c:pt idx="39844">
                  <c:v>1.0068416595458984E-3</c:v>
                </c:pt>
                <c:pt idx="39845">
                  <c:v>1.007080078125E-3</c:v>
                </c:pt>
                <c:pt idx="39846">
                  <c:v>1.007080078125E-3</c:v>
                </c:pt>
                <c:pt idx="39847">
                  <c:v>1.0068416595458984E-3</c:v>
                </c:pt>
                <c:pt idx="39848">
                  <c:v>1.007080078125E-3</c:v>
                </c:pt>
                <c:pt idx="39849">
                  <c:v>1.0068416595458984E-3</c:v>
                </c:pt>
                <c:pt idx="39850">
                  <c:v>1.007080078125E-3</c:v>
                </c:pt>
                <c:pt idx="39851">
                  <c:v>1.0080337524414063E-3</c:v>
                </c:pt>
                <c:pt idx="39852">
                  <c:v>1.007080078125E-3</c:v>
                </c:pt>
                <c:pt idx="39853">
                  <c:v>1.0068416595458984E-3</c:v>
                </c:pt>
                <c:pt idx="39854">
                  <c:v>1.007080078125E-3</c:v>
                </c:pt>
                <c:pt idx="39855">
                  <c:v>1.007080078125E-3</c:v>
                </c:pt>
                <c:pt idx="39856">
                  <c:v>1.0068416595458984E-3</c:v>
                </c:pt>
                <c:pt idx="39857">
                  <c:v>1.007080078125E-3</c:v>
                </c:pt>
                <c:pt idx="39858">
                  <c:v>1.007080078125E-3</c:v>
                </c:pt>
                <c:pt idx="39859">
                  <c:v>1.0068416595458984E-3</c:v>
                </c:pt>
                <c:pt idx="39860">
                  <c:v>1.007080078125E-3</c:v>
                </c:pt>
                <c:pt idx="39861">
                  <c:v>1.007080078125E-3</c:v>
                </c:pt>
                <c:pt idx="39862">
                  <c:v>1.0068416595458984E-3</c:v>
                </c:pt>
                <c:pt idx="39863">
                  <c:v>1.007080078125E-3</c:v>
                </c:pt>
                <c:pt idx="39864">
                  <c:v>1.0080337524414063E-3</c:v>
                </c:pt>
                <c:pt idx="39865">
                  <c:v>1.007080078125E-3</c:v>
                </c:pt>
                <c:pt idx="39866">
                  <c:v>1.0068416595458984E-3</c:v>
                </c:pt>
                <c:pt idx="39867">
                  <c:v>1.007080078125E-3</c:v>
                </c:pt>
                <c:pt idx="39868">
                  <c:v>5.0349235534667969E-3</c:v>
                </c:pt>
                <c:pt idx="39869">
                  <c:v>1.007080078125E-3</c:v>
                </c:pt>
                <c:pt idx="39870">
                  <c:v>1.0068416595458984E-3</c:v>
                </c:pt>
                <c:pt idx="39871">
                  <c:v>1.007080078125E-3</c:v>
                </c:pt>
                <c:pt idx="39872">
                  <c:v>1.0080337524414063E-3</c:v>
                </c:pt>
                <c:pt idx="39873">
                  <c:v>1.007080078125E-3</c:v>
                </c:pt>
                <c:pt idx="39874">
                  <c:v>1.0068416595458984E-3</c:v>
                </c:pt>
                <c:pt idx="39875">
                  <c:v>1.007080078125E-3</c:v>
                </c:pt>
                <c:pt idx="39876">
                  <c:v>1.007080078125E-3</c:v>
                </c:pt>
                <c:pt idx="39877">
                  <c:v>1.0068416595458984E-3</c:v>
                </c:pt>
                <c:pt idx="39878">
                  <c:v>1.007080078125E-3</c:v>
                </c:pt>
                <c:pt idx="39879">
                  <c:v>1.007080078125E-3</c:v>
                </c:pt>
                <c:pt idx="39880">
                  <c:v>1.0068416595458984E-3</c:v>
                </c:pt>
                <c:pt idx="39881">
                  <c:v>1.007080078125E-3</c:v>
                </c:pt>
                <c:pt idx="39882">
                  <c:v>1.007080078125E-3</c:v>
                </c:pt>
                <c:pt idx="39883">
                  <c:v>1.0068416595458984E-3</c:v>
                </c:pt>
                <c:pt idx="39884">
                  <c:v>1.007080078125E-3</c:v>
                </c:pt>
                <c:pt idx="39885">
                  <c:v>1.0080337524414063E-3</c:v>
                </c:pt>
                <c:pt idx="39886">
                  <c:v>1.007080078125E-3</c:v>
                </c:pt>
                <c:pt idx="39887">
                  <c:v>1.0068416595458984E-3</c:v>
                </c:pt>
                <c:pt idx="39888">
                  <c:v>1.007080078125E-3</c:v>
                </c:pt>
                <c:pt idx="39889">
                  <c:v>1.0068416595458984E-3</c:v>
                </c:pt>
                <c:pt idx="39890">
                  <c:v>1.007080078125E-3</c:v>
                </c:pt>
                <c:pt idx="39891">
                  <c:v>1.007080078125E-3</c:v>
                </c:pt>
                <c:pt idx="39892">
                  <c:v>1.0068416595458984E-3</c:v>
                </c:pt>
                <c:pt idx="39893">
                  <c:v>1.007080078125E-3</c:v>
                </c:pt>
                <c:pt idx="39894">
                  <c:v>1.007080078125E-3</c:v>
                </c:pt>
                <c:pt idx="39895">
                  <c:v>1.0068416595458984E-3</c:v>
                </c:pt>
                <c:pt idx="39896">
                  <c:v>1.007080078125E-3</c:v>
                </c:pt>
                <c:pt idx="39897">
                  <c:v>1.0080337524414063E-3</c:v>
                </c:pt>
                <c:pt idx="39898">
                  <c:v>1.007080078125E-3</c:v>
                </c:pt>
                <c:pt idx="39899">
                  <c:v>1.0068416595458984E-3</c:v>
                </c:pt>
                <c:pt idx="39900">
                  <c:v>1.007080078125E-3</c:v>
                </c:pt>
                <c:pt idx="39901">
                  <c:v>1.007080078125E-3</c:v>
                </c:pt>
                <c:pt idx="39902">
                  <c:v>1.0068416595458984E-3</c:v>
                </c:pt>
                <c:pt idx="39903">
                  <c:v>1.007080078125E-3</c:v>
                </c:pt>
                <c:pt idx="39904">
                  <c:v>1.007080078125E-3</c:v>
                </c:pt>
                <c:pt idx="39905">
                  <c:v>1.0068416595458984E-3</c:v>
                </c:pt>
                <c:pt idx="39906">
                  <c:v>1.007080078125E-3</c:v>
                </c:pt>
                <c:pt idx="39907">
                  <c:v>1.007080078125E-3</c:v>
                </c:pt>
                <c:pt idx="39908">
                  <c:v>1.0068416595458984E-3</c:v>
                </c:pt>
                <c:pt idx="39909">
                  <c:v>1.007080078125E-3</c:v>
                </c:pt>
                <c:pt idx="39910">
                  <c:v>1.0080337524414063E-3</c:v>
                </c:pt>
                <c:pt idx="39911">
                  <c:v>1.0068416595458984E-3</c:v>
                </c:pt>
                <c:pt idx="39912">
                  <c:v>1.007080078125E-3</c:v>
                </c:pt>
                <c:pt idx="39913">
                  <c:v>1.007080078125E-3</c:v>
                </c:pt>
                <c:pt idx="39914">
                  <c:v>4.0278434753417969E-3</c:v>
                </c:pt>
                <c:pt idx="39915">
                  <c:v>1.007080078125E-3</c:v>
                </c:pt>
                <c:pt idx="39916">
                  <c:v>1.007080078125E-3</c:v>
                </c:pt>
                <c:pt idx="39917">
                  <c:v>1.0068416595458984E-3</c:v>
                </c:pt>
                <c:pt idx="39918">
                  <c:v>1.007080078125E-3</c:v>
                </c:pt>
                <c:pt idx="39919">
                  <c:v>1.0080337524414063E-3</c:v>
                </c:pt>
                <c:pt idx="39920">
                  <c:v>1.007080078125E-3</c:v>
                </c:pt>
                <c:pt idx="39921">
                  <c:v>1.0068416595458984E-3</c:v>
                </c:pt>
                <c:pt idx="39922">
                  <c:v>1.007080078125E-3</c:v>
                </c:pt>
                <c:pt idx="39923">
                  <c:v>1.007080078125E-3</c:v>
                </c:pt>
                <c:pt idx="39924">
                  <c:v>1.0068416595458984E-3</c:v>
                </c:pt>
                <c:pt idx="39925">
                  <c:v>1.007080078125E-3</c:v>
                </c:pt>
                <c:pt idx="39926">
                  <c:v>1.007080078125E-3</c:v>
                </c:pt>
                <c:pt idx="39927">
                  <c:v>1.0068416595458984E-3</c:v>
                </c:pt>
                <c:pt idx="39928">
                  <c:v>1.007080078125E-3</c:v>
                </c:pt>
                <c:pt idx="39929">
                  <c:v>1.007080078125E-3</c:v>
                </c:pt>
                <c:pt idx="39930">
                  <c:v>1.0068416595458984E-3</c:v>
                </c:pt>
                <c:pt idx="39931">
                  <c:v>1.007080078125E-3</c:v>
                </c:pt>
                <c:pt idx="39932">
                  <c:v>1.0080337524414063E-3</c:v>
                </c:pt>
                <c:pt idx="39933">
                  <c:v>1.0068416595458984E-3</c:v>
                </c:pt>
                <c:pt idx="39934">
                  <c:v>1.007080078125E-3</c:v>
                </c:pt>
                <c:pt idx="39935">
                  <c:v>1.007080078125E-3</c:v>
                </c:pt>
                <c:pt idx="39936">
                  <c:v>1.0068416595458984E-3</c:v>
                </c:pt>
                <c:pt idx="39937">
                  <c:v>6.0420036315917969E-3</c:v>
                </c:pt>
                <c:pt idx="39938">
                  <c:v>1.007080078125E-3</c:v>
                </c:pt>
                <c:pt idx="39939">
                  <c:v>1.0080337524414063E-3</c:v>
                </c:pt>
                <c:pt idx="39940">
                  <c:v>1.007080078125E-3</c:v>
                </c:pt>
                <c:pt idx="39941">
                  <c:v>1.0068416595458984E-3</c:v>
                </c:pt>
                <c:pt idx="39942">
                  <c:v>1.007080078125E-3</c:v>
                </c:pt>
                <c:pt idx="39943">
                  <c:v>1.007080078125E-3</c:v>
                </c:pt>
                <c:pt idx="39944">
                  <c:v>1.0068416595458984E-3</c:v>
                </c:pt>
                <c:pt idx="39945">
                  <c:v>1.007080078125E-3</c:v>
                </c:pt>
                <c:pt idx="39946">
                  <c:v>1.007080078125E-3</c:v>
                </c:pt>
                <c:pt idx="39947">
                  <c:v>1.0068416595458984E-3</c:v>
                </c:pt>
                <c:pt idx="39948">
                  <c:v>1.007080078125E-3</c:v>
                </c:pt>
                <c:pt idx="39949">
                  <c:v>1.007080078125E-3</c:v>
                </c:pt>
                <c:pt idx="39950">
                  <c:v>1.0068416595458984E-3</c:v>
                </c:pt>
                <c:pt idx="39951">
                  <c:v>1.007080078125E-3</c:v>
                </c:pt>
                <c:pt idx="39952">
                  <c:v>1.0080337524414063E-3</c:v>
                </c:pt>
                <c:pt idx="39953">
                  <c:v>1.0068416595458984E-3</c:v>
                </c:pt>
                <c:pt idx="39954">
                  <c:v>1.007080078125E-3</c:v>
                </c:pt>
                <c:pt idx="39955">
                  <c:v>1.007080078125E-3</c:v>
                </c:pt>
                <c:pt idx="39956">
                  <c:v>1.0068416595458984E-3</c:v>
                </c:pt>
                <c:pt idx="39957">
                  <c:v>1.007080078125E-3</c:v>
                </c:pt>
                <c:pt idx="39958">
                  <c:v>1.007080078125E-3</c:v>
                </c:pt>
                <c:pt idx="39959">
                  <c:v>1.0068416595458984E-3</c:v>
                </c:pt>
                <c:pt idx="39960">
                  <c:v>1.007080078125E-3</c:v>
                </c:pt>
                <c:pt idx="39961">
                  <c:v>1.007080078125E-3</c:v>
                </c:pt>
                <c:pt idx="39962">
                  <c:v>1.0068416595458984E-3</c:v>
                </c:pt>
                <c:pt idx="39963">
                  <c:v>1.007080078125E-3</c:v>
                </c:pt>
                <c:pt idx="39964">
                  <c:v>1.0080337524414063E-3</c:v>
                </c:pt>
                <c:pt idx="39965">
                  <c:v>1.007080078125E-3</c:v>
                </c:pt>
                <c:pt idx="39966">
                  <c:v>1.0068416595458984E-3</c:v>
                </c:pt>
                <c:pt idx="39967">
                  <c:v>1.007080078125E-3</c:v>
                </c:pt>
                <c:pt idx="39968">
                  <c:v>1.007080078125E-3</c:v>
                </c:pt>
                <c:pt idx="39969">
                  <c:v>1.0068416595458984E-3</c:v>
                </c:pt>
                <c:pt idx="39970">
                  <c:v>1.007080078125E-3</c:v>
                </c:pt>
                <c:pt idx="39971">
                  <c:v>1.007080078125E-3</c:v>
                </c:pt>
                <c:pt idx="39972">
                  <c:v>1.0068416595458984E-3</c:v>
                </c:pt>
                <c:pt idx="39973">
                  <c:v>1.007080078125E-3</c:v>
                </c:pt>
                <c:pt idx="39974">
                  <c:v>1.007080078125E-3</c:v>
                </c:pt>
                <c:pt idx="39975">
                  <c:v>1.0068416595458984E-3</c:v>
                </c:pt>
                <c:pt idx="39976">
                  <c:v>1.007080078125E-3</c:v>
                </c:pt>
                <c:pt idx="39977">
                  <c:v>1.0080337524414063E-3</c:v>
                </c:pt>
                <c:pt idx="39978">
                  <c:v>1.0068416595458984E-3</c:v>
                </c:pt>
                <c:pt idx="39979">
                  <c:v>1.007080078125E-3</c:v>
                </c:pt>
                <c:pt idx="39980">
                  <c:v>1.007080078125E-3</c:v>
                </c:pt>
                <c:pt idx="39981">
                  <c:v>1.0068416595458984E-3</c:v>
                </c:pt>
                <c:pt idx="39982">
                  <c:v>1.007080078125E-3</c:v>
                </c:pt>
                <c:pt idx="39983">
                  <c:v>1.007080078125E-3</c:v>
                </c:pt>
                <c:pt idx="39984">
                  <c:v>1.0068416595458984E-3</c:v>
                </c:pt>
                <c:pt idx="39985">
                  <c:v>1.007080078125E-3</c:v>
                </c:pt>
                <c:pt idx="39986">
                  <c:v>1.007080078125E-3</c:v>
                </c:pt>
                <c:pt idx="39987">
                  <c:v>1.0068416595458984E-3</c:v>
                </c:pt>
                <c:pt idx="39988">
                  <c:v>1.007080078125E-3</c:v>
                </c:pt>
                <c:pt idx="39989">
                  <c:v>1.0080337524414063E-3</c:v>
                </c:pt>
                <c:pt idx="39990">
                  <c:v>1.007080078125E-3</c:v>
                </c:pt>
                <c:pt idx="39991">
                  <c:v>1.0068416595458984E-3</c:v>
                </c:pt>
                <c:pt idx="39992">
                  <c:v>1.007080078125E-3</c:v>
                </c:pt>
                <c:pt idx="39993">
                  <c:v>1.007080078125E-3</c:v>
                </c:pt>
                <c:pt idx="39994">
                  <c:v>1.0068416595458984E-3</c:v>
                </c:pt>
                <c:pt idx="39995">
                  <c:v>1.007080078125E-3</c:v>
                </c:pt>
                <c:pt idx="39996">
                  <c:v>1.007080078125E-3</c:v>
                </c:pt>
                <c:pt idx="39997">
                  <c:v>1.0068416595458984E-3</c:v>
                </c:pt>
                <c:pt idx="39998">
                  <c:v>1.007080078125E-3</c:v>
                </c:pt>
                <c:pt idx="39999">
                  <c:v>1.007080078125E-3</c:v>
                </c:pt>
                <c:pt idx="40000">
                  <c:v>1.0068416595458984E-3</c:v>
                </c:pt>
                <c:pt idx="40001">
                  <c:v>1.007080078125E-3</c:v>
                </c:pt>
                <c:pt idx="40002">
                  <c:v>1.0080337524414063E-3</c:v>
                </c:pt>
                <c:pt idx="40003">
                  <c:v>1.0068416595458984E-3</c:v>
                </c:pt>
                <c:pt idx="40004">
                  <c:v>1.007080078125E-3</c:v>
                </c:pt>
                <c:pt idx="40005">
                  <c:v>1.007080078125E-3</c:v>
                </c:pt>
                <c:pt idx="40006">
                  <c:v>1.0068416595458984E-3</c:v>
                </c:pt>
                <c:pt idx="40007">
                  <c:v>1.007080078125E-3</c:v>
                </c:pt>
                <c:pt idx="40008">
                  <c:v>1.007080078125E-3</c:v>
                </c:pt>
                <c:pt idx="40009">
                  <c:v>1.0068416595458984E-3</c:v>
                </c:pt>
                <c:pt idx="40010">
                  <c:v>1.007080078125E-3</c:v>
                </c:pt>
                <c:pt idx="40011">
                  <c:v>1.007080078125E-3</c:v>
                </c:pt>
                <c:pt idx="40012">
                  <c:v>1.0068416595458984E-3</c:v>
                </c:pt>
                <c:pt idx="40013">
                  <c:v>1.007080078125E-3</c:v>
                </c:pt>
                <c:pt idx="40014">
                  <c:v>1.0080337524414063E-3</c:v>
                </c:pt>
                <c:pt idx="40015">
                  <c:v>1.007080078125E-3</c:v>
                </c:pt>
                <c:pt idx="40016">
                  <c:v>1.0068416595458984E-3</c:v>
                </c:pt>
                <c:pt idx="40017">
                  <c:v>1.007080078125E-3</c:v>
                </c:pt>
                <c:pt idx="40018">
                  <c:v>1.007080078125E-3</c:v>
                </c:pt>
                <c:pt idx="40019">
                  <c:v>1.0068416595458984E-3</c:v>
                </c:pt>
                <c:pt idx="40020">
                  <c:v>1.007080078125E-3</c:v>
                </c:pt>
                <c:pt idx="40021">
                  <c:v>1.007080078125E-3</c:v>
                </c:pt>
                <c:pt idx="40022">
                  <c:v>1.0068416595458984E-3</c:v>
                </c:pt>
                <c:pt idx="40023">
                  <c:v>1.007080078125E-3</c:v>
                </c:pt>
                <c:pt idx="40024">
                  <c:v>1.007080078125E-3</c:v>
                </c:pt>
                <c:pt idx="40025">
                  <c:v>1.0068416595458984E-3</c:v>
                </c:pt>
                <c:pt idx="40026">
                  <c:v>1.007080078125E-3</c:v>
                </c:pt>
                <c:pt idx="40027">
                  <c:v>1.0080337524414063E-3</c:v>
                </c:pt>
                <c:pt idx="40028">
                  <c:v>1.0068416595458984E-3</c:v>
                </c:pt>
                <c:pt idx="40029">
                  <c:v>1.007080078125E-3</c:v>
                </c:pt>
                <c:pt idx="40030">
                  <c:v>1.007080078125E-3</c:v>
                </c:pt>
                <c:pt idx="40031">
                  <c:v>1.0068416595458984E-3</c:v>
                </c:pt>
                <c:pt idx="40032">
                  <c:v>1.007080078125E-3</c:v>
                </c:pt>
                <c:pt idx="40033">
                  <c:v>1.007080078125E-3</c:v>
                </c:pt>
                <c:pt idx="40034">
                  <c:v>1.0068416595458984E-3</c:v>
                </c:pt>
                <c:pt idx="40035">
                  <c:v>1.007080078125E-3</c:v>
                </c:pt>
                <c:pt idx="40036">
                  <c:v>1.007080078125E-3</c:v>
                </c:pt>
                <c:pt idx="40037">
                  <c:v>1.0068416595458984E-3</c:v>
                </c:pt>
                <c:pt idx="40038">
                  <c:v>1.007080078125E-3</c:v>
                </c:pt>
                <c:pt idx="40039">
                  <c:v>1.0080337524414063E-3</c:v>
                </c:pt>
                <c:pt idx="40040">
                  <c:v>1.007080078125E-3</c:v>
                </c:pt>
                <c:pt idx="40041">
                  <c:v>1.0068416595458984E-3</c:v>
                </c:pt>
                <c:pt idx="40042">
                  <c:v>1.007080078125E-3</c:v>
                </c:pt>
                <c:pt idx="40043">
                  <c:v>1.007080078125E-3</c:v>
                </c:pt>
                <c:pt idx="40044">
                  <c:v>1.0068416595458984E-3</c:v>
                </c:pt>
                <c:pt idx="40045">
                  <c:v>1.007080078125E-3</c:v>
                </c:pt>
                <c:pt idx="40046">
                  <c:v>1.007080078125E-3</c:v>
                </c:pt>
                <c:pt idx="40047">
                  <c:v>1.0068416595458984E-3</c:v>
                </c:pt>
                <c:pt idx="40048">
                  <c:v>1.007080078125E-3</c:v>
                </c:pt>
                <c:pt idx="40049">
                  <c:v>1.007080078125E-3</c:v>
                </c:pt>
                <c:pt idx="40050">
                  <c:v>1.0068416595458984E-3</c:v>
                </c:pt>
                <c:pt idx="40051">
                  <c:v>1.007080078125E-3</c:v>
                </c:pt>
                <c:pt idx="40052">
                  <c:v>1.0080337524414063E-3</c:v>
                </c:pt>
                <c:pt idx="40053">
                  <c:v>1.0068416595458984E-3</c:v>
                </c:pt>
                <c:pt idx="40054">
                  <c:v>1.007080078125E-3</c:v>
                </c:pt>
                <c:pt idx="40055">
                  <c:v>1.007080078125E-3</c:v>
                </c:pt>
                <c:pt idx="40056">
                  <c:v>1.0068416595458984E-3</c:v>
                </c:pt>
                <c:pt idx="40057">
                  <c:v>1.007080078125E-3</c:v>
                </c:pt>
                <c:pt idx="40058">
                  <c:v>1.007080078125E-3</c:v>
                </c:pt>
                <c:pt idx="40059">
                  <c:v>1.0068416595458984E-3</c:v>
                </c:pt>
                <c:pt idx="40060">
                  <c:v>1.007080078125E-3</c:v>
                </c:pt>
                <c:pt idx="40061">
                  <c:v>1.007080078125E-3</c:v>
                </c:pt>
                <c:pt idx="40062">
                  <c:v>1.0068416595458984E-3</c:v>
                </c:pt>
                <c:pt idx="40063">
                  <c:v>1.007080078125E-3</c:v>
                </c:pt>
                <c:pt idx="40064">
                  <c:v>1.0080337524414063E-3</c:v>
                </c:pt>
                <c:pt idx="40065">
                  <c:v>1.007080078125E-3</c:v>
                </c:pt>
                <c:pt idx="40066">
                  <c:v>1.0068416595458984E-3</c:v>
                </c:pt>
                <c:pt idx="40067">
                  <c:v>1.007080078125E-3</c:v>
                </c:pt>
                <c:pt idx="40068">
                  <c:v>1.007080078125E-3</c:v>
                </c:pt>
                <c:pt idx="40069">
                  <c:v>1.0068416595458984E-3</c:v>
                </c:pt>
                <c:pt idx="40070">
                  <c:v>1.007080078125E-3</c:v>
                </c:pt>
                <c:pt idx="40071">
                  <c:v>1.007080078125E-3</c:v>
                </c:pt>
                <c:pt idx="40072">
                  <c:v>1.0068416595458984E-3</c:v>
                </c:pt>
                <c:pt idx="40073">
                  <c:v>1.007080078125E-3</c:v>
                </c:pt>
                <c:pt idx="40074">
                  <c:v>8.0568790435791016E-3</c:v>
                </c:pt>
                <c:pt idx="40075">
                  <c:v>1.007080078125E-3</c:v>
                </c:pt>
                <c:pt idx="40076">
                  <c:v>1.007080078125E-3</c:v>
                </c:pt>
                <c:pt idx="40077">
                  <c:v>1.0068416595458984E-3</c:v>
                </c:pt>
                <c:pt idx="40078">
                  <c:v>1.007080078125E-3</c:v>
                </c:pt>
                <c:pt idx="40079">
                  <c:v>1.007080078125E-3</c:v>
                </c:pt>
                <c:pt idx="40080">
                  <c:v>1.0068416595458984E-3</c:v>
                </c:pt>
                <c:pt idx="40081">
                  <c:v>1.007080078125E-3</c:v>
                </c:pt>
                <c:pt idx="40082">
                  <c:v>1.0080337524414063E-3</c:v>
                </c:pt>
                <c:pt idx="40083">
                  <c:v>1.007080078125E-3</c:v>
                </c:pt>
                <c:pt idx="40084">
                  <c:v>1.0068416595458984E-3</c:v>
                </c:pt>
                <c:pt idx="40085">
                  <c:v>1.007080078125E-3</c:v>
                </c:pt>
                <c:pt idx="40086">
                  <c:v>1.007080078125E-3</c:v>
                </c:pt>
                <c:pt idx="40087">
                  <c:v>1.0068416595458984E-3</c:v>
                </c:pt>
                <c:pt idx="40088">
                  <c:v>1.007080078125E-3</c:v>
                </c:pt>
                <c:pt idx="40089">
                  <c:v>1.007080078125E-3</c:v>
                </c:pt>
                <c:pt idx="40090">
                  <c:v>1.0068416595458984E-3</c:v>
                </c:pt>
                <c:pt idx="40091">
                  <c:v>1.007080078125E-3</c:v>
                </c:pt>
                <c:pt idx="40092">
                  <c:v>1.007080078125E-3</c:v>
                </c:pt>
                <c:pt idx="40093">
                  <c:v>1.0068416595458984E-3</c:v>
                </c:pt>
                <c:pt idx="40094">
                  <c:v>1.007080078125E-3</c:v>
                </c:pt>
                <c:pt idx="40095">
                  <c:v>1.0080337524414063E-3</c:v>
                </c:pt>
                <c:pt idx="40096">
                  <c:v>1.0068416595458984E-3</c:v>
                </c:pt>
                <c:pt idx="40097">
                  <c:v>1.007080078125E-3</c:v>
                </c:pt>
                <c:pt idx="40098">
                  <c:v>1.007080078125E-3</c:v>
                </c:pt>
                <c:pt idx="40099">
                  <c:v>1.0068416595458984E-3</c:v>
                </c:pt>
                <c:pt idx="40100">
                  <c:v>1.007080078125E-3</c:v>
                </c:pt>
                <c:pt idx="40101">
                  <c:v>1.007080078125E-3</c:v>
                </c:pt>
                <c:pt idx="40102">
                  <c:v>1.0068416595458984E-3</c:v>
                </c:pt>
                <c:pt idx="40103">
                  <c:v>1.007080078125E-3</c:v>
                </c:pt>
                <c:pt idx="40104">
                  <c:v>1.007080078125E-3</c:v>
                </c:pt>
                <c:pt idx="40105">
                  <c:v>1.0068416595458984E-3</c:v>
                </c:pt>
                <c:pt idx="40106">
                  <c:v>1.007080078125E-3</c:v>
                </c:pt>
                <c:pt idx="40107">
                  <c:v>1.0080337524414063E-3</c:v>
                </c:pt>
                <c:pt idx="40108">
                  <c:v>1.007080078125E-3</c:v>
                </c:pt>
                <c:pt idx="40109">
                  <c:v>1.0068416595458984E-3</c:v>
                </c:pt>
                <c:pt idx="40110">
                  <c:v>1.007080078125E-3</c:v>
                </c:pt>
                <c:pt idx="40111">
                  <c:v>1.007080078125E-3</c:v>
                </c:pt>
                <c:pt idx="40112">
                  <c:v>1.0068416595458984E-3</c:v>
                </c:pt>
                <c:pt idx="40113">
                  <c:v>1.007080078125E-3</c:v>
                </c:pt>
                <c:pt idx="40114">
                  <c:v>1.007080078125E-3</c:v>
                </c:pt>
                <c:pt idx="40115">
                  <c:v>1.0068416595458984E-3</c:v>
                </c:pt>
                <c:pt idx="40116">
                  <c:v>1.007080078125E-3</c:v>
                </c:pt>
                <c:pt idx="40117">
                  <c:v>1.007080078125E-3</c:v>
                </c:pt>
                <c:pt idx="40118">
                  <c:v>1.0068416595458984E-3</c:v>
                </c:pt>
                <c:pt idx="40119">
                  <c:v>1.0080337524414063E-3</c:v>
                </c:pt>
                <c:pt idx="40120">
                  <c:v>1.007080078125E-3</c:v>
                </c:pt>
                <c:pt idx="40121">
                  <c:v>1.0068416595458984E-3</c:v>
                </c:pt>
                <c:pt idx="40122">
                  <c:v>1.007080078125E-3</c:v>
                </c:pt>
                <c:pt idx="40123">
                  <c:v>1.007080078125E-3</c:v>
                </c:pt>
                <c:pt idx="40124">
                  <c:v>1.0068416595458984E-3</c:v>
                </c:pt>
                <c:pt idx="40125">
                  <c:v>1.007080078125E-3</c:v>
                </c:pt>
                <c:pt idx="40126">
                  <c:v>1.007080078125E-3</c:v>
                </c:pt>
                <c:pt idx="40127">
                  <c:v>1.0068416595458984E-3</c:v>
                </c:pt>
                <c:pt idx="40128">
                  <c:v>1.007080078125E-3</c:v>
                </c:pt>
                <c:pt idx="40129">
                  <c:v>1.007080078125E-3</c:v>
                </c:pt>
                <c:pt idx="40130">
                  <c:v>1.0068416595458984E-3</c:v>
                </c:pt>
                <c:pt idx="40131">
                  <c:v>1.007080078125E-3</c:v>
                </c:pt>
                <c:pt idx="40132">
                  <c:v>1.0080337524414063E-3</c:v>
                </c:pt>
                <c:pt idx="40133">
                  <c:v>1.007080078125E-3</c:v>
                </c:pt>
                <c:pt idx="40134">
                  <c:v>1.0068416595458984E-3</c:v>
                </c:pt>
                <c:pt idx="40135">
                  <c:v>1.007080078125E-3</c:v>
                </c:pt>
                <c:pt idx="40136">
                  <c:v>1.007080078125E-3</c:v>
                </c:pt>
                <c:pt idx="40137">
                  <c:v>1.0068416595458984E-3</c:v>
                </c:pt>
                <c:pt idx="40138">
                  <c:v>1.007080078125E-3</c:v>
                </c:pt>
                <c:pt idx="40139">
                  <c:v>1.007080078125E-3</c:v>
                </c:pt>
                <c:pt idx="40140">
                  <c:v>1.0068416595458984E-3</c:v>
                </c:pt>
                <c:pt idx="40141">
                  <c:v>1.007080078125E-3</c:v>
                </c:pt>
                <c:pt idx="40142">
                  <c:v>1.007080078125E-3</c:v>
                </c:pt>
                <c:pt idx="40143">
                  <c:v>1.0068416595458984E-3</c:v>
                </c:pt>
                <c:pt idx="40144">
                  <c:v>1.0080337524414063E-3</c:v>
                </c:pt>
                <c:pt idx="40145">
                  <c:v>1.007080078125E-3</c:v>
                </c:pt>
                <c:pt idx="40146">
                  <c:v>1.0068416595458984E-3</c:v>
                </c:pt>
                <c:pt idx="40147">
                  <c:v>1.007080078125E-3</c:v>
                </c:pt>
                <c:pt idx="40148">
                  <c:v>1.007080078125E-3</c:v>
                </c:pt>
                <c:pt idx="40149">
                  <c:v>1.0068416595458984E-3</c:v>
                </c:pt>
                <c:pt idx="40150">
                  <c:v>1.007080078125E-3</c:v>
                </c:pt>
                <c:pt idx="40151">
                  <c:v>1.007080078125E-3</c:v>
                </c:pt>
                <c:pt idx="40152">
                  <c:v>1.0068416595458984E-3</c:v>
                </c:pt>
                <c:pt idx="40153">
                  <c:v>1.007080078125E-3</c:v>
                </c:pt>
                <c:pt idx="40154">
                  <c:v>1.007080078125E-3</c:v>
                </c:pt>
                <c:pt idx="40155">
                  <c:v>1.0068416595458984E-3</c:v>
                </c:pt>
                <c:pt idx="40156">
                  <c:v>1.007080078125E-3</c:v>
                </c:pt>
                <c:pt idx="40157">
                  <c:v>1.0080337524414063E-3</c:v>
                </c:pt>
                <c:pt idx="40158">
                  <c:v>1.007080078125E-3</c:v>
                </c:pt>
                <c:pt idx="40159">
                  <c:v>1.0068416595458984E-3</c:v>
                </c:pt>
                <c:pt idx="40160">
                  <c:v>1.007080078125E-3</c:v>
                </c:pt>
                <c:pt idx="40161">
                  <c:v>1.007080078125E-3</c:v>
                </c:pt>
                <c:pt idx="40162">
                  <c:v>2.0139217376708984E-3</c:v>
                </c:pt>
                <c:pt idx="40163">
                  <c:v>1.007080078125E-3</c:v>
                </c:pt>
                <c:pt idx="40164">
                  <c:v>1.0068416595458984E-3</c:v>
                </c:pt>
                <c:pt idx="40165">
                  <c:v>1.007080078125E-3</c:v>
                </c:pt>
                <c:pt idx="40166">
                  <c:v>1.007080078125E-3</c:v>
                </c:pt>
                <c:pt idx="40167">
                  <c:v>1.0068416595458984E-3</c:v>
                </c:pt>
                <c:pt idx="40168">
                  <c:v>1.0080337524414063E-3</c:v>
                </c:pt>
                <c:pt idx="40169">
                  <c:v>1.007080078125E-3</c:v>
                </c:pt>
                <c:pt idx="40170">
                  <c:v>1.0068416595458984E-3</c:v>
                </c:pt>
                <c:pt idx="40171">
                  <c:v>1.007080078125E-3</c:v>
                </c:pt>
                <c:pt idx="40172">
                  <c:v>1.007080078125E-3</c:v>
                </c:pt>
                <c:pt idx="40173">
                  <c:v>1.0068416595458984E-3</c:v>
                </c:pt>
                <c:pt idx="40174">
                  <c:v>1.007080078125E-3</c:v>
                </c:pt>
                <c:pt idx="40175">
                  <c:v>1.007080078125E-3</c:v>
                </c:pt>
                <c:pt idx="40176">
                  <c:v>1.0068416595458984E-3</c:v>
                </c:pt>
                <c:pt idx="40177">
                  <c:v>1.007080078125E-3</c:v>
                </c:pt>
                <c:pt idx="40178">
                  <c:v>1.007080078125E-3</c:v>
                </c:pt>
                <c:pt idx="40179">
                  <c:v>1.0068416595458984E-3</c:v>
                </c:pt>
                <c:pt idx="40180">
                  <c:v>1.007080078125E-3</c:v>
                </c:pt>
                <c:pt idx="40181">
                  <c:v>1.0080337524414063E-3</c:v>
                </c:pt>
                <c:pt idx="40182">
                  <c:v>1.007080078125E-3</c:v>
                </c:pt>
                <c:pt idx="40183">
                  <c:v>1.0068416595458984E-3</c:v>
                </c:pt>
                <c:pt idx="40184">
                  <c:v>1.007080078125E-3</c:v>
                </c:pt>
                <c:pt idx="40185">
                  <c:v>1.007080078125E-3</c:v>
                </c:pt>
                <c:pt idx="40186">
                  <c:v>1.0068416595458984E-3</c:v>
                </c:pt>
                <c:pt idx="40187">
                  <c:v>1.007080078125E-3</c:v>
                </c:pt>
                <c:pt idx="40188">
                  <c:v>1.007080078125E-3</c:v>
                </c:pt>
                <c:pt idx="40189">
                  <c:v>1.0068416595458984E-3</c:v>
                </c:pt>
                <c:pt idx="40190">
                  <c:v>1.007080078125E-3</c:v>
                </c:pt>
                <c:pt idx="40191">
                  <c:v>1.007080078125E-3</c:v>
                </c:pt>
                <c:pt idx="40192">
                  <c:v>1.0068416595458984E-3</c:v>
                </c:pt>
                <c:pt idx="40193">
                  <c:v>1.0080337524414063E-3</c:v>
                </c:pt>
                <c:pt idx="40194">
                  <c:v>1.007080078125E-3</c:v>
                </c:pt>
                <c:pt idx="40195">
                  <c:v>1.0068416595458984E-3</c:v>
                </c:pt>
                <c:pt idx="40196">
                  <c:v>1.007080078125E-3</c:v>
                </c:pt>
                <c:pt idx="40197">
                  <c:v>1.007080078125E-3</c:v>
                </c:pt>
                <c:pt idx="40198">
                  <c:v>1.0068416595458984E-3</c:v>
                </c:pt>
                <c:pt idx="40199">
                  <c:v>1.007080078125E-3</c:v>
                </c:pt>
                <c:pt idx="40200">
                  <c:v>1.007080078125E-3</c:v>
                </c:pt>
                <c:pt idx="40201">
                  <c:v>1.0068416595458984E-3</c:v>
                </c:pt>
                <c:pt idx="40202">
                  <c:v>1.007080078125E-3</c:v>
                </c:pt>
                <c:pt idx="40203">
                  <c:v>1.007080078125E-3</c:v>
                </c:pt>
                <c:pt idx="40204">
                  <c:v>1.0068416595458984E-3</c:v>
                </c:pt>
                <c:pt idx="40205">
                  <c:v>1.007080078125E-3</c:v>
                </c:pt>
                <c:pt idx="40206">
                  <c:v>1.0080337524414063E-3</c:v>
                </c:pt>
                <c:pt idx="40207">
                  <c:v>1.007080078125E-3</c:v>
                </c:pt>
                <c:pt idx="40208">
                  <c:v>1.0068416595458984E-3</c:v>
                </c:pt>
                <c:pt idx="40209">
                  <c:v>1.007080078125E-3</c:v>
                </c:pt>
                <c:pt idx="40210">
                  <c:v>1.007080078125E-3</c:v>
                </c:pt>
                <c:pt idx="40211">
                  <c:v>1.0068416595458984E-3</c:v>
                </c:pt>
                <c:pt idx="40212">
                  <c:v>1.007080078125E-3</c:v>
                </c:pt>
                <c:pt idx="40213">
                  <c:v>1.007080078125E-3</c:v>
                </c:pt>
                <c:pt idx="40214">
                  <c:v>1.0068416595458984E-3</c:v>
                </c:pt>
                <c:pt idx="40215">
                  <c:v>1.007080078125E-3</c:v>
                </c:pt>
                <c:pt idx="40216">
                  <c:v>1.007080078125E-3</c:v>
                </c:pt>
                <c:pt idx="40217">
                  <c:v>1.0068416595458984E-3</c:v>
                </c:pt>
                <c:pt idx="40218">
                  <c:v>1.0080337524414063E-3</c:v>
                </c:pt>
                <c:pt idx="40219">
                  <c:v>1.007080078125E-3</c:v>
                </c:pt>
                <c:pt idx="40220">
                  <c:v>1.0068416595458984E-3</c:v>
                </c:pt>
                <c:pt idx="40221">
                  <c:v>1.007080078125E-3</c:v>
                </c:pt>
                <c:pt idx="40222">
                  <c:v>1.007080078125E-3</c:v>
                </c:pt>
                <c:pt idx="40223">
                  <c:v>1.0068416595458984E-3</c:v>
                </c:pt>
                <c:pt idx="40224">
                  <c:v>1.007080078125E-3</c:v>
                </c:pt>
                <c:pt idx="40225">
                  <c:v>1.007080078125E-3</c:v>
                </c:pt>
                <c:pt idx="40226">
                  <c:v>1.0068416595458984E-3</c:v>
                </c:pt>
                <c:pt idx="40227">
                  <c:v>1.007080078125E-3</c:v>
                </c:pt>
                <c:pt idx="40228">
                  <c:v>1.007080078125E-3</c:v>
                </c:pt>
                <c:pt idx="40229">
                  <c:v>1.0068416595458984E-3</c:v>
                </c:pt>
                <c:pt idx="40230">
                  <c:v>1.007080078125E-3</c:v>
                </c:pt>
                <c:pt idx="40231">
                  <c:v>1.0080337524414063E-3</c:v>
                </c:pt>
                <c:pt idx="40232">
                  <c:v>1.007080078125E-3</c:v>
                </c:pt>
                <c:pt idx="40233">
                  <c:v>1.0068416595458984E-3</c:v>
                </c:pt>
                <c:pt idx="40234">
                  <c:v>1.007080078125E-3</c:v>
                </c:pt>
                <c:pt idx="40235">
                  <c:v>1.007080078125E-3</c:v>
                </c:pt>
                <c:pt idx="40236">
                  <c:v>1.0068416595458984E-3</c:v>
                </c:pt>
                <c:pt idx="40237">
                  <c:v>1.007080078125E-3</c:v>
                </c:pt>
                <c:pt idx="40238">
                  <c:v>1.007080078125E-3</c:v>
                </c:pt>
                <c:pt idx="40239">
                  <c:v>1.0068416595458984E-3</c:v>
                </c:pt>
                <c:pt idx="40240">
                  <c:v>1.007080078125E-3</c:v>
                </c:pt>
                <c:pt idx="40241">
                  <c:v>1.007080078125E-3</c:v>
                </c:pt>
                <c:pt idx="40242">
                  <c:v>1.0068416595458984E-3</c:v>
                </c:pt>
                <c:pt idx="40243">
                  <c:v>1.0080337524414063E-3</c:v>
                </c:pt>
                <c:pt idx="40244">
                  <c:v>1.007080078125E-3</c:v>
                </c:pt>
                <c:pt idx="40245">
                  <c:v>1.0068416595458984E-3</c:v>
                </c:pt>
                <c:pt idx="40246">
                  <c:v>1.007080078125E-3</c:v>
                </c:pt>
                <c:pt idx="40247">
                  <c:v>1.007080078125E-3</c:v>
                </c:pt>
                <c:pt idx="40248">
                  <c:v>1.0068416595458984E-3</c:v>
                </c:pt>
                <c:pt idx="40249">
                  <c:v>1.007080078125E-3</c:v>
                </c:pt>
                <c:pt idx="40250">
                  <c:v>1.007080078125E-3</c:v>
                </c:pt>
                <c:pt idx="40251">
                  <c:v>1.0068416595458984E-3</c:v>
                </c:pt>
                <c:pt idx="40252">
                  <c:v>1.007080078125E-3</c:v>
                </c:pt>
                <c:pt idx="40253">
                  <c:v>1.007080078125E-3</c:v>
                </c:pt>
                <c:pt idx="40254">
                  <c:v>1.0068416595458984E-3</c:v>
                </c:pt>
                <c:pt idx="40255">
                  <c:v>1.007080078125E-3</c:v>
                </c:pt>
                <c:pt idx="40256">
                  <c:v>1.0080337524414063E-3</c:v>
                </c:pt>
                <c:pt idx="40257">
                  <c:v>1.007080078125E-3</c:v>
                </c:pt>
                <c:pt idx="40258">
                  <c:v>1.0068416595458984E-3</c:v>
                </c:pt>
                <c:pt idx="40259">
                  <c:v>1.007080078125E-3</c:v>
                </c:pt>
                <c:pt idx="40260">
                  <c:v>1.007080078125E-3</c:v>
                </c:pt>
                <c:pt idx="40261">
                  <c:v>1.0068416595458984E-3</c:v>
                </c:pt>
                <c:pt idx="40262">
                  <c:v>1.007080078125E-3</c:v>
                </c:pt>
                <c:pt idx="40263">
                  <c:v>1.007080078125E-3</c:v>
                </c:pt>
                <c:pt idx="40264">
                  <c:v>1.0068416595458984E-3</c:v>
                </c:pt>
                <c:pt idx="40265">
                  <c:v>1.007080078125E-3</c:v>
                </c:pt>
                <c:pt idx="40266">
                  <c:v>1.007080078125E-3</c:v>
                </c:pt>
                <c:pt idx="40267">
                  <c:v>1.0068416595458984E-3</c:v>
                </c:pt>
                <c:pt idx="40268">
                  <c:v>1.0080337524414063E-3</c:v>
                </c:pt>
                <c:pt idx="40269">
                  <c:v>1.007080078125E-3</c:v>
                </c:pt>
                <c:pt idx="40270">
                  <c:v>1.0068416595458984E-3</c:v>
                </c:pt>
                <c:pt idx="40271">
                  <c:v>1.007080078125E-3</c:v>
                </c:pt>
                <c:pt idx="40272">
                  <c:v>1.007080078125E-3</c:v>
                </c:pt>
                <c:pt idx="40273">
                  <c:v>1.0068416595458984E-3</c:v>
                </c:pt>
                <c:pt idx="40274">
                  <c:v>1.007080078125E-3</c:v>
                </c:pt>
                <c:pt idx="40275">
                  <c:v>1.007080078125E-3</c:v>
                </c:pt>
                <c:pt idx="40276">
                  <c:v>1.0068416595458984E-3</c:v>
                </c:pt>
                <c:pt idx="40277">
                  <c:v>1.007080078125E-3</c:v>
                </c:pt>
                <c:pt idx="40278">
                  <c:v>1.007080078125E-3</c:v>
                </c:pt>
                <c:pt idx="40279">
                  <c:v>1.0068416595458984E-3</c:v>
                </c:pt>
                <c:pt idx="40280">
                  <c:v>1.007080078125E-3</c:v>
                </c:pt>
                <c:pt idx="40281">
                  <c:v>1.0080337524414063E-3</c:v>
                </c:pt>
                <c:pt idx="40282">
                  <c:v>1.007080078125E-3</c:v>
                </c:pt>
                <c:pt idx="40283">
                  <c:v>1.0068416595458984E-3</c:v>
                </c:pt>
                <c:pt idx="40284">
                  <c:v>1.007080078125E-3</c:v>
                </c:pt>
                <c:pt idx="40285">
                  <c:v>1.007080078125E-3</c:v>
                </c:pt>
                <c:pt idx="40286">
                  <c:v>1.0068416595458984E-3</c:v>
                </c:pt>
                <c:pt idx="40287">
                  <c:v>1.007080078125E-3</c:v>
                </c:pt>
                <c:pt idx="40288">
                  <c:v>1.007080078125E-3</c:v>
                </c:pt>
                <c:pt idx="40289">
                  <c:v>1.0068416595458984E-3</c:v>
                </c:pt>
                <c:pt idx="40290">
                  <c:v>1.007080078125E-3</c:v>
                </c:pt>
                <c:pt idx="40291">
                  <c:v>1.007080078125E-3</c:v>
                </c:pt>
                <c:pt idx="40292">
                  <c:v>1.0068416595458984E-3</c:v>
                </c:pt>
                <c:pt idx="40293">
                  <c:v>1.0080337524414063E-3</c:v>
                </c:pt>
                <c:pt idx="40294">
                  <c:v>1.007080078125E-3</c:v>
                </c:pt>
                <c:pt idx="40295">
                  <c:v>1.0068416595458984E-3</c:v>
                </c:pt>
                <c:pt idx="40296">
                  <c:v>1.007080078125E-3</c:v>
                </c:pt>
                <c:pt idx="40297">
                  <c:v>1.007080078125E-3</c:v>
                </c:pt>
                <c:pt idx="40298">
                  <c:v>1.0068416595458984E-3</c:v>
                </c:pt>
                <c:pt idx="40299">
                  <c:v>1.007080078125E-3</c:v>
                </c:pt>
                <c:pt idx="40300">
                  <c:v>1.007080078125E-3</c:v>
                </c:pt>
                <c:pt idx="40301">
                  <c:v>1.0068416595458984E-3</c:v>
                </c:pt>
                <c:pt idx="40302">
                  <c:v>1.007080078125E-3</c:v>
                </c:pt>
                <c:pt idx="40303">
                  <c:v>1.007080078125E-3</c:v>
                </c:pt>
                <c:pt idx="40304">
                  <c:v>1.0068416595458984E-3</c:v>
                </c:pt>
                <c:pt idx="40305">
                  <c:v>1.007080078125E-3</c:v>
                </c:pt>
                <c:pt idx="40306">
                  <c:v>1.0080337524414063E-3</c:v>
                </c:pt>
                <c:pt idx="40307">
                  <c:v>1.007080078125E-3</c:v>
                </c:pt>
                <c:pt idx="40308">
                  <c:v>1.0068416595458984E-3</c:v>
                </c:pt>
                <c:pt idx="40309">
                  <c:v>1.007080078125E-3</c:v>
                </c:pt>
                <c:pt idx="40310">
                  <c:v>1.007080078125E-3</c:v>
                </c:pt>
                <c:pt idx="40311">
                  <c:v>1.0068416595458984E-3</c:v>
                </c:pt>
                <c:pt idx="40312">
                  <c:v>1.007080078125E-3</c:v>
                </c:pt>
                <c:pt idx="40313">
                  <c:v>1.007080078125E-3</c:v>
                </c:pt>
                <c:pt idx="40314">
                  <c:v>1.0068416595458984E-3</c:v>
                </c:pt>
                <c:pt idx="40315">
                  <c:v>1.007080078125E-3</c:v>
                </c:pt>
                <c:pt idx="40316">
                  <c:v>1.007080078125E-3</c:v>
                </c:pt>
                <c:pt idx="40317">
                  <c:v>1.0068416595458984E-3</c:v>
                </c:pt>
                <c:pt idx="40318">
                  <c:v>1.0080337524414063E-3</c:v>
                </c:pt>
                <c:pt idx="40319">
                  <c:v>1.007080078125E-3</c:v>
                </c:pt>
                <c:pt idx="40320">
                  <c:v>1.0068416595458984E-3</c:v>
                </c:pt>
                <c:pt idx="40321">
                  <c:v>1.007080078125E-3</c:v>
                </c:pt>
                <c:pt idx="40322">
                  <c:v>1.007080078125E-3</c:v>
                </c:pt>
                <c:pt idx="40323">
                  <c:v>1.0068416595458984E-3</c:v>
                </c:pt>
                <c:pt idx="40324">
                  <c:v>1.007080078125E-3</c:v>
                </c:pt>
                <c:pt idx="40325">
                  <c:v>1.007080078125E-3</c:v>
                </c:pt>
                <c:pt idx="40326">
                  <c:v>1.0068416595458984E-3</c:v>
                </c:pt>
                <c:pt idx="40327">
                  <c:v>1.007080078125E-3</c:v>
                </c:pt>
                <c:pt idx="40328">
                  <c:v>1.007080078125E-3</c:v>
                </c:pt>
                <c:pt idx="40329">
                  <c:v>1.0068416595458984E-3</c:v>
                </c:pt>
                <c:pt idx="40330">
                  <c:v>1.007080078125E-3</c:v>
                </c:pt>
                <c:pt idx="40331">
                  <c:v>1.0080337524414063E-3</c:v>
                </c:pt>
                <c:pt idx="40332">
                  <c:v>1.007080078125E-3</c:v>
                </c:pt>
                <c:pt idx="40333">
                  <c:v>1.0068416595458984E-3</c:v>
                </c:pt>
                <c:pt idx="40334">
                  <c:v>1.007080078125E-3</c:v>
                </c:pt>
                <c:pt idx="40335">
                  <c:v>1.007080078125E-3</c:v>
                </c:pt>
                <c:pt idx="40336">
                  <c:v>1.0068416595458984E-3</c:v>
                </c:pt>
                <c:pt idx="40337">
                  <c:v>1.007080078125E-3</c:v>
                </c:pt>
                <c:pt idx="40338">
                  <c:v>1.007080078125E-3</c:v>
                </c:pt>
                <c:pt idx="40339">
                  <c:v>1.0068416595458984E-3</c:v>
                </c:pt>
                <c:pt idx="40340">
                  <c:v>1.007080078125E-3</c:v>
                </c:pt>
                <c:pt idx="40341">
                  <c:v>1.0068416595458984E-3</c:v>
                </c:pt>
                <c:pt idx="40342">
                  <c:v>1.007080078125E-3</c:v>
                </c:pt>
                <c:pt idx="40343">
                  <c:v>1.0080337524414063E-3</c:v>
                </c:pt>
                <c:pt idx="40344">
                  <c:v>1.007080078125E-3</c:v>
                </c:pt>
                <c:pt idx="40345">
                  <c:v>1.0068416595458984E-3</c:v>
                </c:pt>
                <c:pt idx="40346">
                  <c:v>1.007080078125E-3</c:v>
                </c:pt>
                <c:pt idx="40347">
                  <c:v>1.007080078125E-3</c:v>
                </c:pt>
                <c:pt idx="40348">
                  <c:v>1.0068416595458984E-3</c:v>
                </c:pt>
                <c:pt idx="40349">
                  <c:v>1.007080078125E-3</c:v>
                </c:pt>
                <c:pt idx="40350">
                  <c:v>1.007080078125E-3</c:v>
                </c:pt>
                <c:pt idx="40351">
                  <c:v>1.0068416595458984E-3</c:v>
                </c:pt>
                <c:pt idx="40352">
                  <c:v>1.007080078125E-3</c:v>
                </c:pt>
                <c:pt idx="40353">
                  <c:v>1.007080078125E-3</c:v>
                </c:pt>
                <c:pt idx="40354">
                  <c:v>1.0068416595458984E-3</c:v>
                </c:pt>
                <c:pt idx="40355">
                  <c:v>1.007080078125E-3</c:v>
                </c:pt>
                <c:pt idx="40356">
                  <c:v>1.0080337524414063E-3</c:v>
                </c:pt>
                <c:pt idx="40357">
                  <c:v>1.007080078125E-3</c:v>
                </c:pt>
                <c:pt idx="40358">
                  <c:v>1.0068416595458984E-3</c:v>
                </c:pt>
                <c:pt idx="40359">
                  <c:v>1.007080078125E-3</c:v>
                </c:pt>
                <c:pt idx="40360">
                  <c:v>1.007080078125E-3</c:v>
                </c:pt>
                <c:pt idx="40361">
                  <c:v>1.0068416595458984E-3</c:v>
                </c:pt>
                <c:pt idx="40362">
                  <c:v>1.007080078125E-3</c:v>
                </c:pt>
                <c:pt idx="40363">
                  <c:v>1.0068416595458984E-3</c:v>
                </c:pt>
                <c:pt idx="40364">
                  <c:v>1.007080078125E-3</c:v>
                </c:pt>
                <c:pt idx="40365">
                  <c:v>1.007080078125E-3</c:v>
                </c:pt>
                <c:pt idx="40366">
                  <c:v>1.0068416595458984E-3</c:v>
                </c:pt>
                <c:pt idx="40367">
                  <c:v>1.007080078125E-3</c:v>
                </c:pt>
                <c:pt idx="40368">
                  <c:v>1.0080337524414063E-3</c:v>
                </c:pt>
                <c:pt idx="40369">
                  <c:v>4.0280818939208984E-3</c:v>
                </c:pt>
                <c:pt idx="40370">
                  <c:v>1.0068416595458984E-3</c:v>
                </c:pt>
                <c:pt idx="40371">
                  <c:v>1.007080078125E-3</c:v>
                </c:pt>
                <c:pt idx="40372">
                  <c:v>1.007080078125E-3</c:v>
                </c:pt>
                <c:pt idx="40373">
                  <c:v>1.0068416595458984E-3</c:v>
                </c:pt>
                <c:pt idx="40374">
                  <c:v>1.007080078125E-3</c:v>
                </c:pt>
                <c:pt idx="40375">
                  <c:v>1.007080078125E-3</c:v>
                </c:pt>
                <c:pt idx="40376">
                  <c:v>1.0068416595458984E-3</c:v>
                </c:pt>
                <c:pt idx="40377">
                  <c:v>1.007080078125E-3</c:v>
                </c:pt>
                <c:pt idx="40378">
                  <c:v>1.0080337524414063E-3</c:v>
                </c:pt>
                <c:pt idx="40379">
                  <c:v>1.007080078125E-3</c:v>
                </c:pt>
                <c:pt idx="40380">
                  <c:v>1.0068416595458984E-3</c:v>
                </c:pt>
                <c:pt idx="40381">
                  <c:v>1.007080078125E-3</c:v>
                </c:pt>
                <c:pt idx="40382">
                  <c:v>1.0068416595458984E-3</c:v>
                </c:pt>
                <c:pt idx="40383">
                  <c:v>1.007080078125E-3</c:v>
                </c:pt>
                <c:pt idx="40384">
                  <c:v>1.007080078125E-3</c:v>
                </c:pt>
                <c:pt idx="40385">
                  <c:v>1.0068416595458984E-3</c:v>
                </c:pt>
                <c:pt idx="40386">
                  <c:v>1.007080078125E-3</c:v>
                </c:pt>
                <c:pt idx="40387">
                  <c:v>1.007080078125E-3</c:v>
                </c:pt>
                <c:pt idx="40388">
                  <c:v>1.0068416595458984E-3</c:v>
                </c:pt>
                <c:pt idx="40389">
                  <c:v>1.007080078125E-3</c:v>
                </c:pt>
                <c:pt idx="40390">
                  <c:v>1.0080337524414063E-3</c:v>
                </c:pt>
                <c:pt idx="40391">
                  <c:v>1.007080078125E-3</c:v>
                </c:pt>
                <c:pt idx="40392">
                  <c:v>1.0068416595458984E-3</c:v>
                </c:pt>
                <c:pt idx="40393">
                  <c:v>1.007080078125E-3</c:v>
                </c:pt>
                <c:pt idx="40394">
                  <c:v>1.007080078125E-3</c:v>
                </c:pt>
                <c:pt idx="40395">
                  <c:v>1.0068416595458984E-3</c:v>
                </c:pt>
                <c:pt idx="40396">
                  <c:v>1.007080078125E-3</c:v>
                </c:pt>
                <c:pt idx="40397">
                  <c:v>1.007080078125E-3</c:v>
                </c:pt>
                <c:pt idx="40398">
                  <c:v>1.0068416595458984E-3</c:v>
                </c:pt>
                <c:pt idx="40399">
                  <c:v>1.007080078125E-3</c:v>
                </c:pt>
                <c:pt idx="40400">
                  <c:v>1.007080078125E-3</c:v>
                </c:pt>
                <c:pt idx="40401">
                  <c:v>1.0068416595458984E-3</c:v>
                </c:pt>
                <c:pt idx="40402">
                  <c:v>1.007080078125E-3</c:v>
                </c:pt>
                <c:pt idx="40403">
                  <c:v>1.0080337524414063E-3</c:v>
                </c:pt>
                <c:pt idx="40404">
                  <c:v>1.0068416595458984E-3</c:v>
                </c:pt>
                <c:pt idx="40405">
                  <c:v>1.007080078125E-3</c:v>
                </c:pt>
                <c:pt idx="40406">
                  <c:v>1.007080078125E-3</c:v>
                </c:pt>
                <c:pt idx="40407">
                  <c:v>1.0068416595458984E-3</c:v>
                </c:pt>
                <c:pt idx="40408">
                  <c:v>1.007080078125E-3</c:v>
                </c:pt>
                <c:pt idx="40409">
                  <c:v>1.007080078125E-3</c:v>
                </c:pt>
                <c:pt idx="40410">
                  <c:v>1.0068416595458984E-3</c:v>
                </c:pt>
                <c:pt idx="40411">
                  <c:v>1.007080078125E-3</c:v>
                </c:pt>
                <c:pt idx="40412">
                  <c:v>1.007080078125E-3</c:v>
                </c:pt>
                <c:pt idx="40413">
                  <c:v>1.0068416595458984E-3</c:v>
                </c:pt>
                <c:pt idx="40414">
                  <c:v>1.007080078125E-3</c:v>
                </c:pt>
                <c:pt idx="40415">
                  <c:v>1.0080337524414063E-3</c:v>
                </c:pt>
                <c:pt idx="40416">
                  <c:v>1.007080078125E-3</c:v>
                </c:pt>
                <c:pt idx="40417">
                  <c:v>1.0068416595458984E-3</c:v>
                </c:pt>
                <c:pt idx="40418">
                  <c:v>1.007080078125E-3</c:v>
                </c:pt>
                <c:pt idx="40419">
                  <c:v>1.007080078125E-3</c:v>
                </c:pt>
                <c:pt idx="40420">
                  <c:v>1.0068416595458984E-3</c:v>
                </c:pt>
                <c:pt idx="40421">
                  <c:v>1.007080078125E-3</c:v>
                </c:pt>
                <c:pt idx="40422">
                  <c:v>1.007080078125E-3</c:v>
                </c:pt>
                <c:pt idx="40423">
                  <c:v>1.0068416595458984E-3</c:v>
                </c:pt>
                <c:pt idx="40424">
                  <c:v>1.007080078125E-3</c:v>
                </c:pt>
                <c:pt idx="40425">
                  <c:v>1.007080078125E-3</c:v>
                </c:pt>
                <c:pt idx="40426">
                  <c:v>1.0068416595458984E-3</c:v>
                </c:pt>
                <c:pt idx="40427">
                  <c:v>1.007080078125E-3</c:v>
                </c:pt>
                <c:pt idx="40428">
                  <c:v>1.0080337524414063E-3</c:v>
                </c:pt>
                <c:pt idx="40429">
                  <c:v>1.0068416595458984E-3</c:v>
                </c:pt>
                <c:pt idx="40430">
                  <c:v>1.007080078125E-3</c:v>
                </c:pt>
                <c:pt idx="40431">
                  <c:v>1.007080078125E-3</c:v>
                </c:pt>
                <c:pt idx="40432">
                  <c:v>1.0068416595458984E-3</c:v>
                </c:pt>
                <c:pt idx="40433">
                  <c:v>1.007080078125E-3</c:v>
                </c:pt>
                <c:pt idx="40434">
                  <c:v>1.007080078125E-3</c:v>
                </c:pt>
                <c:pt idx="40435">
                  <c:v>1.0068416595458984E-3</c:v>
                </c:pt>
                <c:pt idx="40436">
                  <c:v>1.007080078125E-3</c:v>
                </c:pt>
                <c:pt idx="40437">
                  <c:v>1.007080078125E-3</c:v>
                </c:pt>
                <c:pt idx="40438">
                  <c:v>1.0068416595458984E-3</c:v>
                </c:pt>
                <c:pt idx="40439">
                  <c:v>1.007080078125E-3</c:v>
                </c:pt>
                <c:pt idx="40440">
                  <c:v>1.0080337524414063E-3</c:v>
                </c:pt>
                <c:pt idx="40441">
                  <c:v>1.007080078125E-3</c:v>
                </c:pt>
                <c:pt idx="40442">
                  <c:v>1.0068416595458984E-3</c:v>
                </c:pt>
                <c:pt idx="40443">
                  <c:v>1.007080078125E-3</c:v>
                </c:pt>
                <c:pt idx="40444">
                  <c:v>1.007080078125E-3</c:v>
                </c:pt>
                <c:pt idx="40445">
                  <c:v>1.0068416595458984E-3</c:v>
                </c:pt>
                <c:pt idx="40446">
                  <c:v>1.007080078125E-3</c:v>
                </c:pt>
                <c:pt idx="40447">
                  <c:v>1.007080078125E-3</c:v>
                </c:pt>
                <c:pt idx="40448">
                  <c:v>1.0068416595458984E-3</c:v>
                </c:pt>
                <c:pt idx="40449">
                  <c:v>1.007080078125E-3</c:v>
                </c:pt>
                <c:pt idx="40450">
                  <c:v>1.007080078125E-3</c:v>
                </c:pt>
                <c:pt idx="40451">
                  <c:v>1.0068416595458984E-3</c:v>
                </c:pt>
                <c:pt idx="40452">
                  <c:v>1.007080078125E-3</c:v>
                </c:pt>
                <c:pt idx="40453">
                  <c:v>1.0080337524414063E-3</c:v>
                </c:pt>
                <c:pt idx="40454">
                  <c:v>1.0068416595458984E-3</c:v>
                </c:pt>
                <c:pt idx="40455">
                  <c:v>1.007080078125E-3</c:v>
                </c:pt>
                <c:pt idx="40456">
                  <c:v>1.007080078125E-3</c:v>
                </c:pt>
                <c:pt idx="40457">
                  <c:v>1.0068416595458984E-3</c:v>
                </c:pt>
                <c:pt idx="40458">
                  <c:v>1.007080078125E-3</c:v>
                </c:pt>
                <c:pt idx="40459">
                  <c:v>1.007080078125E-3</c:v>
                </c:pt>
                <c:pt idx="40460">
                  <c:v>1.0068416595458984E-3</c:v>
                </c:pt>
                <c:pt idx="40461">
                  <c:v>1.007080078125E-3</c:v>
                </c:pt>
                <c:pt idx="40462">
                  <c:v>1.007080078125E-3</c:v>
                </c:pt>
                <c:pt idx="40463">
                  <c:v>1.0068416595458984E-3</c:v>
                </c:pt>
                <c:pt idx="40464">
                  <c:v>1.007080078125E-3</c:v>
                </c:pt>
                <c:pt idx="40465">
                  <c:v>1.0080337524414063E-3</c:v>
                </c:pt>
                <c:pt idx="40466">
                  <c:v>1.007080078125E-3</c:v>
                </c:pt>
                <c:pt idx="40467">
                  <c:v>1.0068416595458984E-3</c:v>
                </c:pt>
                <c:pt idx="40468">
                  <c:v>1.007080078125E-3</c:v>
                </c:pt>
                <c:pt idx="40469">
                  <c:v>1.007080078125E-3</c:v>
                </c:pt>
                <c:pt idx="40470">
                  <c:v>1.0068416595458984E-3</c:v>
                </c:pt>
                <c:pt idx="40471">
                  <c:v>1.007080078125E-3</c:v>
                </c:pt>
                <c:pt idx="40472">
                  <c:v>1.007080078125E-3</c:v>
                </c:pt>
                <c:pt idx="40473">
                  <c:v>1.0068416595458984E-3</c:v>
                </c:pt>
                <c:pt idx="40474">
                  <c:v>1.007080078125E-3</c:v>
                </c:pt>
                <c:pt idx="40475">
                  <c:v>1.007080078125E-3</c:v>
                </c:pt>
                <c:pt idx="40476">
                  <c:v>1.0068416595458984E-3</c:v>
                </c:pt>
                <c:pt idx="40477">
                  <c:v>1.007080078125E-3</c:v>
                </c:pt>
                <c:pt idx="40478">
                  <c:v>1.0080337524414063E-3</c:v>
                </c:pt>
                <c:pt idx="40479">
                  <c:v>1.0068416595458984E-3</c:v>
                </c:pt>
                <c:pt idx="40480">
                  <c:v>1.007080078125E-3</c:v>
                </c:pt>
                <c:pt idx="40481">
                  <c:v>1.007080078125E-3</c:v>
                </c:pt>
                <c:pt idx="40482">
                  <c:v>1.0068416595458984E-3</c:v>
                </c:pt>
                <c:pt idx="40483">
                  <c:v>1.007080078125E-3</c:v>
                </c:pt>
                <c:pt idx="40484">
                  <c:v>1.007080078125E-3</c:v>
                </c:pt>
                <c:pt idx="40485">
                  <c:v>1.0068416595458984E-3</c:v>
                </c:pt>
                <c:pt idx="40486">
                  <c:v>1.007080078125E-3</c:v>
                </c:pt>
                <c:pt idx="40487">
                  <c:v>1.007080078125E-3</c:v>
                </c:pt>
                <c:pt idx="40488">
                  <c:v>1.0068416595458984E-3</c:v>
                </c:pt>
                <c:pt idx="40489">
                  <c:v>1.007080078125E-3</c:v>
                </c:pt>
                <c:pt idx="40490">
                  <c:v>1.0080337524414063E-3</c:v>
                </c:pt>
                <c:pt idx="40491">
                  <c:v>1.007080078125E-3</c:v>
                </c:pt>
                <c:pt idx="40492">
                  <c:v>1.0068416595458984E-3</c:v>
                </c:pt>
                <c:pt idx="40493">
                  <c:v>1.007080078125E-3</c:v>
                </c:pt>
                <c:pt idx="40494">
                  <c:v>1.007080078125E-3</c:v>
                </c:pt>
                <c:pt idx="40495">
                  <c:v>1.0068416595458984E-3</c:v>
                </c:pt>
                <c:pt idx="40496">
                  <c:v>1.007080078125E-3</c:v>
                </c:pt>
                <c:pt idx="40497">
                  <c:v>1.007080078125E-3</c:v>
                </c:pt>
                <c:pt idx="40498">
                  <c:v>1.0068416595458984E-3</c:v>
                </c:pt>
                <c:pt idx="40499">
                  <c:v>1.007080078125E-3</c:v>
                </c:pt>
                <c:pt idx="40500">
                  <c:v>1.007080078125E-3</c:v>
                </c:pt>
                <c:pt idx="40501">
                  <c:v>1.0068416595458984E-3</c:v>
                </c:pt>
                <c:pt idx="40502">
                  <c:v>1.007080078125E-3</c:v>
                </c:pt>
                <c:pt idx="40503">
                  <c:v>1.0080337524414063E-3</c:v>
                </c:pt>
                <c:pt idx="40504">
                  <c:v>1.0068416595458984E-3</c:v>
                </c:pt>
                <c:pt idx="40505">
                  <c:v>1.007080078125E-3</c:v>
                </c:pt>
                <c:pt idx="40506">
                  <c:v>1.007080078125E-3</c:v>
                </c:pt>
                <c:pt idx="40507">
                  <c:v>1.0068416595458984E-3</c:v>
                </c:pt>
                <c:pt idx="40508">
                  <c:v>1.007080078125E-3</c:v>
                </c:pt>
                <c:pt idx="40509">
                  <c:v>1.007080078125E-3</c:v>
                </c:pt>
                <c:pt idx="40510">
                  <c:v>1.0068416595458984E-3</c:v>
                </c:pt>
                <c:pt idx="40511">
                  <c:v>1.007080078125E-3</c:v>
                </c:pt>
                <c:pt idx="40512">
                  <c:v>1.007080078125E-3</c:v>
                </c:pt>
                <c:pt idx="40513">
                  <c:v>1.0068416595458984E-3</c:v>
                </c:pt>
                <c:pt idx="40514">
                  <c:v>1.007080078125E-3</c:v>
                </c:pt>
                <c:pt idx="40515">
                  <c:v>1.0080337524414063E-3</c:v>
                </c:pt>
                <c:pt idx="40516">
                  <c:v>1.007080078125E-3</c:v>
                </c:pt>
                <c:pt idx="40517">
                  <c:v>1.0068416595458984E-3</c:v>
                </c:pt>
                <c:pt idx="40518">
                  <c:v>1.007080078125E-3</c:v>
                </c:pt>
                <c:pt idx="40519">
                  <c:v>1.007080078125E-3</c:v>
                </c:pt>
                <c:pt idx="40520">
                  <c:v>1.0068416595458984E-3</c:v>
                </c:pt>
                <c:pt idx="40521">
                  <c:v>1.007080078125E-3</c:v>
                </c:pt>
                <c:pt idx="40522">
                  <c:v>1.007080078125E-3</c:v>
                </c:pt>
                <c:pt idx="40523">
                  <c:v>1.0068416595458984E-3</c:v>
                </c:pt>
                <c:pt idx="40524">
                  <c:v>1.007080078125E-3</c:v>
                </c:pt>
                <c:pt idx="40525">
                  <c:v>1.007080078125E-3</c:v>
                </c:pt>
                <c:pt idx="40526">
                  <c:v>1.0068416595458984E-3</c:v>
                </c:pt>
                <c:pt idx="40527">
                  <c:v>1.007080078125E-3</c:v>
                </c:pt>
                <c:pt idx="40528">
                  <c:v>1.0080337524414063E-3</c:v>
                </c:pt>
                <c:pt idx="40529">
                  <c:v>1.0068416595458984E-3</c:v>
                </c:pt>
                <c:pt idx="40530">
                  <c:v>1.007080078125E-3</c:v>
                </c:pt>
                <c:pt idx="40531">
                  <c:v>1.007080078125E-3</c:v>
                </c:pt>
                <c:pt idx="40532">
                  <c:v>1.0068416595458984E-3</c:v>
                </c:pt>
                <c:pt idx="40533">
                  <c:v>1.007080078125E-3</c:v>
                </c:pt>
                <c:pt idx="40534">
                  <c:v>1.007080078125E-3</c:v>
                </c:pt>
                <c:pt idx="40535">
                  <c:v>1.0068416595458984E-3</c:v>
                </c:pt>
                <c:pt idx="40536">
                  <c:v>1.007080078125E-3</c:v>
                </c:pt>
                <c:pt idx="40537">
                  <c:v>1.007080078125E-3</c:v>
                </c:pt>
                <c:pt idx="40538">
                  <c:v>1.0068416595458984E-3</c:v>
                </c:pt>
                <c:pt idx="40539">
                  <c:v>1.007080078125E-3</c:v>
                </c:pt>
                <c:pt idx="40540">
                  <c:v>1.0080337524414063E-3</c:v>
                </c:pt>
                <c:pt idx="40541">
                  <c:v>1.007080078125E-3</c:v>
                </c:pt>
                <c:pt idx="40542">
                  <c:v>1.0068416595458984E-3</c:v>
                </c:pt>
                <c:pt idx="40543">
                  <c:v>1.3092041015625E-2</c:v>
                </c:pt>
                <c:pt idx="40544">
                  <c:v>1.007080078125E-3</c:v>
                </c:pt>
                <c:pt idx="40545">
                  <c:v>1.0068416595458984E-3</c:v>
                </c:pt>
                <c:pt idx="40546">
                  <c:v>1.007080078125E-3</c:v>
                </c:pt>
                <c:pt idx="40547">
                  <c:v>1.007080078125E-3</c:v>
                </c:pt>
                <c:pt idx="40548">
                  <c:v>1.0068416595458984E-3</c:v>
                </c:pt>
                <c:pt idx="40549">
                  <c:v>1.007080078125E-3</c:v>
                </c:pt>
                <c:pt idx="40550">
                  <c:v>1.007080078125E-3</c:v>
                </c:pt>
                <c:pt idx="40551">
                  <c:v>1.0068416595458984E-3</c:v>
                </c:pt>
                <c:pt idx="40552">
                  <c:v>1.007080078125E-3</c:v>
                </c:pt>
                <c:pt idx="40553">
                  <c:v>1.0080337524414063E-3</c:v>
                </c:pt>
                <c:pt idx="40554">
                  <c:v>1.007080078125E-3</c:v>
                </c:pt>
                <c:pt idx="40555">
                  <c:v>1.0068416595458984E-3</c:v>
                </c:pt>
                <c:pt idx="40556">
                  <c:v>1.007080078125E-3</c:v>
                </c:pt>
                <c:pt idx="40557">
                  <c:v>1.007080078125E-3</c:v>
                </c:pt>
                <c:pt idx="40558">
                  <c:v>1.0068416595458984E-3</c:v>
                </c:pt>
                <c:pt idx="40559">
                  <c:v>1.007080078125E-3</c:v>
                </c:pt>
                <c:pt idx="40560">
                  <c:v>1.007080078125E-3</c:v>
                </c:pt>
                <c:pt idx="40561">
                  <c:v>1.0068416595458984E-3</c:v>
                </c:pt>
                <c:pt idx="40562">
                  <c:v>1.007080078125E-3</c:v>
                </c:pt>
                <c:pt idx="40563">
                  <c:v>1.007080078125E-3</c:v>
                </c:pt>
                <c:pt idx="40564">
                  <c:v>1.0068416595458984E-3</c:v>
                </c:pt>
                <c:pt idx="40565">
                  <c:v>1.007080078125E-3</c:v>
                </c:pt>
                <c:pt idx="40566">
                  <c:v>1.0080337524414063E-3</c:v>
                </c:pt>
                <c:pt idx="40567">
                  <c:v>1.0068416595458984E-3</c:v>
                </c:pt>
                <c:pt idx="40568">
                  <c:v>1.007080078125E-3</c:v>
                </c:pt>
                <c:pt idx="40569">
                  <c:v>1.007080078125E-3</c:v>
                </c:pt>
                <c:pt idx="40570">
                  <c:v>1.0068416595458984E-3</c:v>
                </c:pt>
                <c:pt idx="40571">
                  <c:v>1.007080078125E-3</c:v>
                </c:pt>
                <c:pt idx="40572">
                  <c:v>1.007080078125E-3</c:v>
                </c:pt>
                <c:pt idx="40573">
                  <c:v>1.0068416595458984E-3</c:v>
                </c:pt>
                <c:pt idx="40574">
                  <c:v>1.007080078125E-3</c:v>
                </c:pt>
                <c:pt idx="40575">
                  <c:v>1.007080078125E-3</c:v>
                </c:pt>
                <c:pt idx="40576">
                  <c:v>1.0068416595458984E-3</c:v>
                </c:pt>
                <c:pt idx="40577">
                  <c:v>1.007080078125E-3</c:v>
                </c:pt>
                <c:pt idx="40578">
                  <c:v>1.0080337524414063E-3</c:v>
                </c:pt>
                <c:pt idx="40579">
                  <c:v>1.007080078125E-3</c:v>
                </c:pt>
                <c:pt idx="40580">
                  <c:v>1.0068416595458984E-3</c:v>
                </c:pt>
                <c:pt idx="40581">
                  <c:v>1.007080078125E-3</c:v>
                </c:pt>
                <c:pt idx="40582">
                  <c:v>1.007080078125E-3</c:v>
                </c:pt>
                <c:pt idx="40583">
                  <c:v>1.0068416595458984E-3</c:v>
                </c:pt>
                <c:pt idx="40584">
                  <c:v>1.007080078125E-3</c:v>
                </c:pt>
                <c:pt idx="40585">
                  <c:v>1.007080078125E-3</c:v>
                </c:pt>
                <c:pt idx="40586">
                  <c:v>1.0068416595458984E-3</c:v>
                </c:pt>
                <c:pt idx="40587">
                  <c:v>1.007080078125E-3</c:v>
                </c:pt>
                <c:pt idx="40588">
                  <c:v>1.007080078125E-3</c:v>
                </c:pt>
                <c:pt idx="40589">
                  <c:v>1.0068416595458984E-3</c:v>
                </c:pt>
                <c:pt idx="40590">
                  <c:v>1.007080078125E-3</c:v>
                </c:pt>
                <c:pt idx="40591">
                  <c:v>1.0080337524414063E-3</c:v>
                </c:pt>
                <c:pt idx="40592">
                  <c:v>1.0068416595458984E-3</c:v>
                </c:pt>
                <c:pt idx="40593">
                  <c:v>1.007080078125E-3</c:v>
                </c:pt>
                <c:pt idx="40594">
                  <c:v>1.007080078125E-3</c:v>
                </c:pt>
                <c:pt idx="40595">
                  <c:v>1.0068416595458984E-3</c:v>
                </c:pt>
                <c:pt idx="40596">
                  <c:v>1.007080078125E-3</c:v>
                </c:pt>
                <c:pt idx="40597">
                  <c:v>1.007080078125E-3</c:v>
                </c:pt>
                <c:pt idx="40598">
                  <c:v>1.0068416595458984E-3</c:v>
                </c:pt>
                <c:pt idx="40599">
                  <c:v>1.007080078125E-3</c:v>
                </c:pt>
                <c:pt idx="40600">
                  <c:v>1.007080078125E-3</c:v>
                </c:pt>
                <c:pt idx="40601">
                  <c:v>1.0068416595458984E-3</c:v>
                </c:pt>
                <c:pt idx="40602">
                  <c:v>1.007080078125E-3</c:v>
                </c:pt>
                <c:pt idx="40603">
                  <c:v>1.0080337524414063E-3</c:v>
                </c:pt>
                <c:pt idx="40604">
                  <c:v>1.007080078125E-3</c:v>
                </c:pt>
                <c:pt idx="40605">
                  <c:v>1.0068416595458984E-3</c:v>
                </c:pt>
                <c:pt idx="40606">
                  <c:v>1.007080078125E-3</c:v>
                </c:pt>
                <c:pt idx="40607">
                  <c:v>1.007080078125E-3</c:v>
                </c:pt>
                <c:pt idx="40608">
                  <c:v>1.0068416595458984E-3</c:v>
                </c:pt>
                <c:pt idx="40609">
                  <c:v>9.0639591217041016E-3</c:v>
                </c:pt>
                <c:pt idx="40610">
                  <c:v>1.007080078125E-3</c:v>
                </c:pt>
                <c:pt idx="40611">
                  <c:v>1.007080078125E-3</c:v>
                </c:pt>
                <c:pt idx="40612">
                  <c:v>1.0068416595458984E-3</c:v>
                </c:pt>
                <c:pt idx="40613">
                  <c:v>1.007080078125E-3</c:v>
                </c:pt>
                <c:pt idx="40614">
                  <c:v>1.007080078125E-3</c:v>
                </c:pt>
                <c:pt idx="40615">
                  <c:v>1.0068416595458984E-3</c:v>
                </c:pt>
                <c:pt idx="40616">
                  <c:v>1.007080078125E-3</c:v>
                </c:pt>
                <c:pt idx="40617">
                  <c:v>1.007080078125E-3</c:v>
                </c:pt>
                <c:pt idx="40618">
                  <c:v>1.0068416595458984E-3</c:v>
                </c:pt>
                <c:pt idx="40619">
                  <c:v>1.007080078125E-3</c:v>
                </c:pt>
                <c:pt idx="40620">
                  <c:v>1.0080337524414063E-3</c:v>
                </c:pt>
                <c:pt idx="40621">
                  <c:v>1.007080078125E-3</c:v>
                </c:pt>
                <c:pt idx="40622">
                  <c:v>1.0068416595458984E-3</c:v>
                </c:pt>
                <c:pt idx="40623">
                  <c:v>1.007080078125E-3</c:v>
                </c:pt>
                <c:pt idx="40624">
                  <c:v>1.007080078125E-3</c:v>
                </c:pt>
                <c:pt idx="40625">
                  <c:v>1.0068416595458984E-3</c:v>
                </c:pt>
                <c:pt idx="40626">
                  <c:v>1.007080078125E-3</c:v>
                </c:pt>
                <c:pt idx="40627">
                  <c:v>1.007080078125E-3</c:v>
                </c:pt>
                <c:pt idx="40628">
                  <c:v>1.0068416595458984E-3</c:v>
                </c:pt>
                <c:pt idx="40629">
                  <c:v>1.007080078125E-3</c:v>
                </c:pt>
                <c:pt idx="40630">
                  <c:v>1.007080078125E-3</c:v>
                </c:pt>
                <c:pt idx="40631">
                  <c:v>1.0068416595458984E-3</c:v>
                </c:pt>
                <c:pt idx="40632">
                  <c:v>1.0080337524414063E-3</c:v>
                </c:pt>
                <c:pt idx="40633">
                  <c:v>1.007080078125E-3</c:v>
                </c:pt>
                <c:pt idx="40634">
                  <c:v>1.0068416595458984E-3</c:v>
                </c:pt>
                <c:pt idx="40635">
                  <c:v>1.007080078125E-3</c:v>
                </c:pt>
                <c:pt idx="40636">
                  <c:v>1.007080078125E-3</c:v>
                </c:pt>
                <c:pt idx="40637">
                  <c:v>1.0068416595458984E-3</c:v>
                </c:pt>
                <c:pt idx="40638">
                  <c:v>1.007080078125E-3</c:v>
                </c:pt>
                <c:pt idx="40639">
                  <c:v>1.007080078125E-3</c:v>
                </c:pt>
                <c:pt idx="40640">
                  <c:v>1.0068416595458984E-3</c:v>
                </c:pt>
                <c:pt idx="40641">
                  <c:v>1.007080078125E-3</c:v>
                </c:pt>
                <c:pt idx="40642">
                  <c:v>1.007080078125E-3</c:v>
                </c:pt>
                <c:pt idx="40643">
                  <c:v>1.0068416595458984E-3</c:v>
                </c:pt>
                <c:pt idx="40644">
                  <c:v>1.007080078125E-3</c:v>
                </c:pt>
                <c:pt idx="40645">
                  <c:v>1.0080337524414063E-3</c:v>
                </c:pt>
                <c:pt idx="40646">
                  <c:v>1.007080078125E-3</c:v>
                </c:pt>
                <c:pt idx="40647">
                  <c:v>1.0068416595458984E-3</c:v>
                </c:pt>
                <c:pt idx="40648">
                  <c:v>1.007080078125E-3</c:v>
                </c:pt>
                <c:pt idx="40649">
                  <c:v>1.007080078125E-3</c:v>
                </c:pt>
                <c:pt idx="40650">
                  <c:v>1.0068416595458984E-3</c:v>
                </c:pt>
                <c:pt idx="40651">
                  <c:v>1.007080078125E-3</c:v>
                </c:pt>
                <c:pt idx="40652">
                  <c:v>1.007080078125E-3</c:v>
                </c:pt>
                <c:pt idx="40653">
                  <c:v>1.0068416595458984E-3</c:v>
                </c:pt>
                <c:pt idx="40654">
                  <c:v>1.007080078125E-3</c:v>
                </c:pt>
                <c:pt idx="40655">
                  <c:v>1.007080078125E-3</c:v>
                </c:pt>
                <c:pt idx="40656">
                  <c:v>1.0068416595458984E-3</c:v>
                </c:pt>
                <c:pt idx="40657">
                  <c:v>1.0080337524414063E-3</c:v>
                </c:pt>
                <c:pt idx="40658">
                  <c:v>1.007080078125E-3</c:v>
                </c:pt>
                <c:pt idx="40659">
                  <c:v>1.0068416595458984E-3</c:v>
                </c:pt>
                <c:pt idx="40660">
                  <c:v>1.007080078125E-3</c:v>
                </c:pt>
                <c:pt idx="40661">
                  <c:v>1.007080078125E-3</c:v>
                </c:pt>
                <c:pt idx="40662">
                  <c:v>1.0068416595458984E-3</c:v>
                </c:pt>
                <c:pt idx="40663">
                  <c:v>1.007080078125E-3</c:v>
                </c:pt>
                <c:pt idx="40664">
                  <c:v>1.007080078125E-3</c:v>
                </c:pt>
                <c:pt idx="40665">
                  <c:v>1.0068416595458984E-3</c:v>
                </c:pt>
                <c:pt idx="40666">
                  <c:v>1.007080078125E-3</c:v>
                </c:pt>
                <c:pt idx="40667">
                  <c:v>1.007080078125E-3</c:v>
                </c:pt>
                <c:pt idx="40668">
                  <c:v>1.0068416595458984E-3</c:v>
                </c:pt>
                <c:pt idx="40669">
                  <c:v>1.007080078125E-3</c:v>
                </c:pt>
                <c:pt idx="40670">
                  <c:v>1.0080337524414063E-3</c:v>
                </c:pt>
                <c:pt idx="40671">
                  <c:v>1.007080078125E-3</c:v>
                </c:pt>
                <c:pt idx="40672">
                  <c:v>1.0068416595458984E-3</c:v>
                </c:pt>
                <c:pt idx="40673">
                  <c:v>1.007080078125E-3</c:v>
                </c:pt>
                <c:pt idx="40674">
                  <c:v>1.007080078125E-3</c:v>
                </c:pt>
                <c:pt idx="40675">
                  <c:v>1.0068416595458984E-3</c:v>
                </c:pt>
                <c:pt idx="40676">
                  <c:v>1.007080078125E-3</c:v>
                </c:pt>
                <c:pt idx="40677">
                  <c:v>1.007080078125E-3</c:v>
                </c:pt>
                <c:pt idx="40678">
                  <c:v>1.0068416595458984E-3</c:v>
                </c:pt>
                <c:pt idx="40679">
                  <c:v>1.007080078125E-3</c:v>
                </c:pt>
                <c:pt idx="40680">
                  <c:v>1.007080078125E-3</c:v>
                </c:pt>
                <c:pt idx="40681">
                  <c:v>1.0068416595458984E-3</c:v>
                </c:pt>
                <c:pt idx="40682">
                  <c:v>1.0080337524414063E-3</c:v>
                </c:pt>
                <c:pt idx="40683">
                  <c:v>1.007080078125E-3</c:v>
                </c:pt>
                <c:pt idx="40684">
                  <c:v>1.0068416595458984E-3</c:v>
                </c:pt>
                <c:pt idx="40685">
                  <c:v>1.007080078125E-3</c:v>
                </c:pt>
                <c:pt idx="40686">
                  <c:v>1.007080078125E-3</c:v>
                </c:pt>
                <c:pt idx="40687">
                  <c:v>1.0068416595458984E-3</c:v>
                </c:pt>
                <c:pt idx="40688">
                  <c:v>1.007080078125E-3</c:v>
                </c:pt>
                <c:pt idx="40689">
                  <c:v>1.007080078125E-3</c:v>
                </c:pt>
                <c:pt idx="40690">
                  <c:v>1.0068416595458984E-3</c:v>
                </c:pt>
                <c:pt idx="40691">
                  <c:v>1.007080078125E-3</c:v>
                </c:pt>
                <c:pt idx="40692">
                  <c:v>1.007080078125E-3</c:v>
                </c:pt>
                <c:pt idx="40693">
                  <c:v>1.0068416595458984E-3</c:v>
                </c:pt>
                <c:pt idx="40694">
                  <c:v>1.007080078125E-3</c:v>
                </c:pt>
                <c:pt idx="40695">
                  <c:v>1.0080337524414063E-3</c:v>
                </c:pt>
                <c:pt idx="40696">
                  <c:v>1.007080078125E-3</c:v>
                </c:pt>
                <c:pt idx="40697">
                  <c:v>1.0068416595458984E-3</c:v>
                </c:pt>
                <c:pt idx="40698">
                  <c:v>1.007080078125E-3</c:v>
                </c:pt>
                <c:pt idx="40699">
                  <c:v>1.007080078125E-3</c:v>
                </c:pt>
                <c:pt idx="40700">
                  <c:v>1.0068416595458984E-3</c:v>
                </c:pt>
                <c:pt idx="40701">
                  <c:v>1.007080078125E-3</c:v>
                </c:pt>
                <c:pt idx="40702">
                  <c:v>1.007080078125E-3</c:v>
                </c:pt>
                <c:pt idx="40703">
                  <c:v>1.0068416595458984E-3</c:v>
                </c:pt>
                <c:pt idx="40704">
                  <c:v>1.007080078125E-3</c:v>
                </c:pt>
                <c:pt idx="40705">
                  <c:v>1.007080078125E-3</c:v>
                </c:pt>
                <c:pt idx="40706">
                  <c:v>1.0068416595458984E-3</c:v>
                </c:pt>
                <c:pt idx="40707">
                  <c:v>1.0080337524414063E-3</c:v>
                </c:pt>
                <c:pt idx="40708">
                  <c:v>1.007080078125E-3</c:v>
                </c:pt>
                <c:pt idx="40709">
                  <c:v>1.0068416595458984E-3</c:v>
                </c:pt>
                <c:pt idx="40710">
                  <c:v>1.007080078125E-3</c:v>
                </c:pt>
                <c:pt idx="40711">
                  <c:v>1.007080078125E-3</c:v>
                </c:pt>
                <c:pt idx="40712">
                  <c:v>1.0068416595458984E-3</c:v>
                </c:pt>
                <c:pt idx="40713">
                  <c:v>1.007080078125E-3</c:v>
                </c:pt>
                <c:pt idx="40714">
                  <c:v>1.007080078125E-3</c:v>
                </c:pt>
                <c:pt idx="40715">
                  <c:v>1.0068416595458984E-3</c:v>
                </c:pt>
                <c:pt idx="40716">
                  <c:v>2.01416015625E-3</c:v>
                </c:pt>
                <c:pt idx="40717">
                  <c:v>1.0068416595458984E-3</c:v>
                </c:pt>
                <c:pt idx="40718">
                  <c:v>1.007080078125E-3</c:v>
                </c:pt>
                <c:pt idx="40719">
                  <c:v>1.0080337524414063E-3</c:v>
                </c:pt>
                <c:pt idx="40720">
                  <c:v>1.007080078125E-3</c:v>
                </c:pt>
                <c:pt idx="40721">
                  <c:v>1.0068416595458984E-3</c:v>
                </c:pt>
                <c:pt idx="40722">
                  <c:v>1.007080078125E-3</c:v>
                </c:pt>
                <c:pt idx="40723">
                  <c:v>1.007080078125E-3</c:v>
                </c:pt>
                <c:pt idx="40724">
                  <c:v>1.0068416595458984E-3</c:v>
                </c:pt>
                <c:pt idx="40725">
                  <c:v>1.007080078125E-3</c:v>
                </c:pt>
                <c:pt idx="40726">
                  <c:v>6.0429573059082031E-3</c:v>
                </c:pt>
                <c:pt idx="40727">
                  <c:v>1.007080078125E-3</c:v>
                </c:pt>
                <c:pt idx="40728">
                  <c:v>1.0068416595458984E-3</c:v>
                </c:pt>
                <c:pt idx="40729">
                  <c:v>1.007080078125E-3</c:v>
                </c:pt>
                <c:pt idx="40730">
                  <c:v>1.007080078125E-3</c:v>
                </c:pt>
                <c:pt idx="40731">
                  <c:v>1.0068416595458984E-3</c:v>
                </c:pt>
                <c:pt idx="40732">
                  <c:v>1.007080078125E-3</c:v>
                </c:pt>
                <c:pt idx="40733">
                  <c:v>1.007080078125E-3</c:v>
                </c:pt>
                <c:pt idx="40734">
                  <c:v>1.0068416595458984E-3</c:v>
                </c:pt>
                <c:pt idx="40735">
                  <c:v>1.007080078125E-3</c:v>
                </c:pt>
                <c:pt idx="40736">
                  <c:v>1.007080078125E-3</c:v>
                </c:pt>
                <c:pt idx="40737">
                  <c:v>1.0068416595458984E-3</c:v>
                </c:pt>
                <c:pt idx="40738">
                  <c:v>1.007080078125E-3</c:v>
                </c:pt>
                <c:pt idx="40739">
                  <c:v>1.0080337524414063E-3</c:v>
                </c:pt>
                <c:pt idx="40740">
                  <c:v>1.007080078125E-3</c:v>
                </c:pt>
                <c:pt idx="40741">
                  <c:v>1.0068416595458984E-3</c:v>
                </c:pt>
                <c:pt idx="40742">
                  <c:v>1.007080078125E-3</c:v>
                </c:pt>
                <c:pt idx="40743">
                  <c:v>1.007080078125E-3</c:v>
                </c:pt>
                <c:pt idx="40744">
                  <c:v>1.0068416595458984E-3</c:v>
                </c:pt>
                <c:pt idx="40745">
                  <c:v>1.007080078125E-3</c:v>
                </c:pt>
                <c:pt idx="40746">
                  <c:v>1.007080078125E-3</c:v>
                </c:pt>
                <c:pt idx="40747">
                  <c:v>1.0068416595458984E-3</c:v>
                </c:pt>
                <c:pt idx="40748">
                  <c:v>1.007080078125E-3</c:v>
                </c:pt>
                <c:pt idx="40749">
                  <c:v>1.007080078125E-3</c:v>
                </c:pt>
                <c:pt idx="40750">
                  <c:v>1.0068416595458984E-3</c:v>
                </c:pt>
                <c:pt idx="40751">
                  <c:v>1.0080337524414063E-3</c:v>
                </c:pt>
                <c:pt idx="40752">
                  <c:v>1.007080078125E-3</c:v>
                </c:pt>
                <c:pt idx="40753">
                  <c:v>1.0068416595458984E-3</c:v>
                </c:pt>
                <c:pt idx="40754">
                  <c:v>1.007080078125E-3</c:v>
                </c:pt>
                <c:pt idx="40755">
                  <c:v>1.007080078125E-3</c:v>
                </c:pt>
                <c:pt idx="40756">
                  <c:v>1.0068416595458984E-3</c:v>
                </c:pt>
                <c:pt idx="40757">
                  <c:v>1.007080078125E-3</c:v>
                </c:pt>
                <c:pt idx="40758">
                  <c:v>1.007080078125E-3</c:v>
                </c:pt>
                <c:pt idx="40759">
                  <c:v>1.0068416595458984E-3</c:v>
                </c:pt>
                <c:pt idx="40760">
                  <c:v>1.007080078125E-3</c:v>
                </c:pt>
                <c:pt idx="40761">
                  <c:v>1.007080078125E-3</c:v>
                </c:pt>
                <c:pt idx="40762">
                  <c:v>1.0068416595458984E-3</c:v>
                </c:pt>
                <c:pt idx="40763">
                  <c:v>1.007080078125E-3</c:v>
                </c:pt>
                <c:pt idx="40764">
                  <c:v>1.0080337524414063E-3</c:v>
                </c:pt>
                <c:pt idx="40765">
                  <c:v>1.007080078125E-3</c:v>
                </c:pt>
                <c:pt idx="40766">
                  <c:v>1.0068416595458984E-3</c:v>
                </c:pt>
                <c:pt idx="40767">
                  <c:v>1.007080078125E-3</c:v>
                </c:pt>
                <c:pt idx="40768">
                  <c:v>1.3092041015625E-2</c:v>
                </c:pt>
                <c:pt idx="40769">
                  <c:v>1.0068416595458984E-3</c:v>
                </c:pt>
                <c:pt idx="40770">
                  <c:v>1.007080078125E-3</c:v>
                </c:pt>
                <c:pt idx="40771">
                  <c:v>1.007080078125E-3</c:v>
                </c:pt>
                <c:pt idx="40772">
                  <c:v>1.0068416595458984E-3</c:v>
                </c:pt>
                <c:pt idx="40773">
                  <c:v>1.007080078125E-3</c:v>
                </c:pt>
                <c:pt idx="40774">
                  <c:v>1.007080078125E-3</c:v>
                </c:pt>
                <c:pt idx="40775">
                  <c:v>1.0068416595458984E-3</c:v>
                </c:pt>
                <c:pt idx="40776">
                  <c:v>1.007080078125E-3</c:v>
                </c:pt>
                <c:pt idx="40777">
                  <c:v>1.0080337524414063E-3</c:v>
                </c:pt>
                <c:pt idx="40778">
                  <c:v>1.007080078125E-3</c:v>
                </c:pt>
                <c:pt idx="40779">
                  <c:v>1.0068416595458984E-3</c:v>
                </c:pt>
                <c:pt idx="40780">
                  <c:v>1.007080078125E-3</c:v>
                </c:pt>
                <c:pt idx="40781">
                  <c:v>1.007080078125E-3</c:v>
                </c:pt>
                <c:pt idx="40782">
                  <c:v>1.0068416595458984E-3</c:v>
                </c:pt>
                <c:pt idx="40783">
                  <c:v>1.007080078125E-3</c:v>
                </c:pt>
                <c:pt idx="40784">
                  <c:v>1.007080078125E-3</c:v>
                </c:pt>
                <c:pt idx="40785">
                  <c:v>1.0068416595458984E-3</c:v>
                </c:pt>
                <c:pt idx="40786">
                  <c:v>1.007080078125E-3</c:v>
                </c:pt>
                <c:pt idx="40787">
                  <c:v>1.007080078125E-3</c:v>
                </c:pt>
                <c:pt idx="40788">
                  <c:v>1.0068416595458984E-3</c:v>
                </c:pt>
                <c:pt idx="40789">
                  <c:v>1.0080337524414063E-3</c:v>
                </c:pt>
                <c:pt idx="40790">
                  <c:v>1.007080078125E-3</c:v>
                </c:pt>
                <c:pt idx="40791">
                  <c:v>1.0068416595458984E-3</c:v>
                </c:pt>
                <c:pt idx="40792">
                  <c:v>1.007080078125E-3</c:v>
                </c:pt>
                <c:pt idx="40793">
                  <c:v>1.007080078125E-3</c:v>
                </c:pt>
                <c:pt idx="40794">
                  <c:v>1.0068416595458984E-3</c:v>
                </c:pt>
                <c:pt idx="40795">
                  <c:v>1.007080078125E-3</c:v>
                </c:pt>
                <c:pt idx="40796">
                  <c:v>1.007080078125E-3</c:v>
                </c:pt>
                <c:pt idx="40797">
                  <c:v>1.0068416595458984E-3</c:v>
                </c:pt>
                <c:pt idx="40798">
                  <c:v>1.007080078125E-3</c:v>
                </c:pt>
                <c:pt idx="40799">
                  <c:v>1.007080078125E-3</c:v>
                </c:pt>
                <c:pt idx="40800">
                  <c:v>1.0068416595458984E-3</c:v>
                </c:pt>
                <c:pt idx="40801">
                  <c:v>1.007080078125E-3</c:v>
                </c:pt>
                <c:pt idx="40802">
                  <c:v>1.0080337524414063E-3</c:v>
                </c:pt>
                <c:pt idx="40803">
                  <c:v>1.007080078125E-3</c:v>
                </c:pt>
                <c:pt idx="40804">
                  <c:v>1.0068416595458984E-3</c:v>
                </c:pt>
                <c:pt idx="40805">
                  <c:v>1.007080078125E-3</c:v>
                </c:pt>
                <c:pt idx="40806">
                  <c:v>1.007080078125E-3</c:v>
                </c:pt>
                <c:pt idx="40807">
                  <c:v>1.0068416595458984E-3</c:v>
                </c:pt>
                <c:pt idx="40808">
                  <c:v>1.007080078125E-3</c:v>
                </c:pt>
                <c:pt idx="40809">
                  <c:v>1.007080078125E-3</c:v>
                </c:pt>
                <c:pt idx="40810">
                  <c:v>1.0068416595458984E-3</c:v>
                </c:pt>
                <c:pt idx="40811">
                  <c:v>1.007080078125E-3</c:v>
                </c:pt>
                <c:pt idx="40812">
                  <c:v>1.0068416595458984E-3</c:v>
                </c:pt>
                <c:pt idx="40813">
                  <c:v>1.007080078125E-3</c:v>
                </c:pt>
                <c:pt idx="40814">
                  <c:v>1.0080337524414063E-3</c:v>
                </c:pt>
                <c:pt idx="40815">
                  <c:v>1.007080078125E-3</c:v>
                </c:pt>
                <c:pt idx="40816">
                  <c:v>1.0068416595458984E-3</c:v>
                </c:pt>
                <c:pt idx="40817">
                  <c:v>1.007080078125E-3</c:v>
                </c:pt>
                <c:pt idx="40818">
                  <c:v>1.007080078125E-3</c:v>
                </c:pt>
                <c:pt idx="40819">
                  <c:v>1.0068416595458984E-3</c:v>
                </c:pt>
                <c:pt idx="40820">
                  <c:v>1.007080078125E-3</c:v>
                </c:pt>
                <c:pt idx="40821">
                  <c:v>1.007080078125E-3</c:v>
                </c:pt>
                <c:pt idx="40822">
                  <c:v>1.0068416595458984E-3</c:v>
                </c:pt>
                <c:pt idx="40823">
                  <c:v>1.007080078125E-3</c:v>
                </c:pt>
                <c:pt idx="40824">
                  <c:v>1.007080078125E-3</c:v>
                </c:pt>
                <c:pt idx="40825">
                  <c:v>1.0068416595458984E-3</c:v>
                </c:pt>
                <c:pt idx="40826">
                  <c:v>1.007080078125E-3</c:v>
                </c:pt>
                <c:pt idx="40827">
                  <c:v>1.0080337524414063E-3</c:v>
                </c:pt>
                <c:pt idx="40828">
                  <c:v>1.007080078125E-3</c:v>
                </c:pt>
                <c:pt idx="40829">
                  <c:v>1.0068416595458984E-3</c:v>
                </c:pt>
                <c:pt idx="40830">
                  <c:v>1.007080078125E-3</c:v>
                </c:pt>
                <c:pt idx="40831">
                  <c:v>1.007080078125E-3</c:v>
                </c:pt>
                <c:pt idx="40832">
                  <c:v>1.0068416595458984E-3</c:v>
                </c:pt>
                <c:pt idx="40833">
                  <c:v>1.007080078125E-3</c:v>
                </c:pt>
                <c:pt idx="40834">
                  <c:v>1.0068416595458984E-3</c:v>
                </c:pt>
                <c:pt idx="40835">
                  <c:v>1.007080078125E-3</c:v>
                </c:pt>
                <c:pt idx="40836">
                  <c:v>1.007080078125E-3</c:v>
                </c:pt>
                <c:pt idx="40837">
                  <c:v>1.0068416595458984E-3</c:v>
                </c:pt>
                <c:pt idx="40838">
                  <c:v>1.007080078125E-3</c:v>
                </c:pt>
                <c:pt idx="40839">
                  <c:v>1.0080337524414063E-3</c:v>
                </c:pt>
                <c:pt idx="40840">
                  <c:v>1.007080078125E-3</c:v>
                </c:pt>
                <c:pt idx="40841">
                  <c:v>1.0068416595458984E-3</c:v>
                </c:pt>
                <c:pt idx="40842">
                  <c:v>1.007080078125E-3</c:v>
                </c:pt>
                <c:pt idx="40843">
                  <c:v>1.007080078125E-3</c:v>
                </c:pt>
                <c:pt idx="40844">
                  <c:v>1.0068416595458984E-3</c:v>
                </c:pt>
                <c:pt idx="40845">
                  <c:v>1.007080078125E-3</c:v>
                </c:pt>
                <c:pt idx="40846">
                  <c:v>1.007080078125E-3</c:v>
                </c:pt>
                <c:pt idx="40847">
                  <c:v>1.0068416595458984E-3</c:v>
                </c:pt>
                <c:pt idx="40848">
                  <c:v>1.007080078125E-3</c:v>
                </c:pt>
                <c:pt idx="40849">
                  <c:v>1.007080078125E-3</c:v>
                </c:pt>
                <c:pt idx="40850">
                  <c:v>1.0068416595458984E-3</c:v>
                </c:pt>
                <c:pt idx="40851">
                  <c:v>1.007080078125E-3</c:v>
                </c:pt>
                <c:pt idx="40852">
                  <c:v>1.0080337524414063E-3</c:v>
                </c:pt>
                <c:pt idx="40853">
                  <c:v>1.007080078125E-3</c:v>
                </c:pt>
                <c:pt idx="40854">
                  <c:v>1.0068416595458984E-3</c:v>
                </c:pt>
                <c:pt idx="40855">
                  <c:v>1.007080078125E-3</c:v>
                </c:pt>
                <c:pt idx="40856">
                  <c:v>1.0068416595458984E-3</c:v>
                </c:pt>
                <c:pt idx="40857">
                  <c:v>1.007080078125E-3</c:v>
                </c:pt>
                <c:pt idx="40858">
                  <c:v>1.007080078125E-3</c:v>
                </c:pt>
                <c:pt idx="40859">
                  <c:v>1.0068416595458984E-3</c:v>
                </c:pt>
                <c:pt idx="40860">
                  <c:v>1.007080078125E-3</c:v>
                </c:pt>
                <c:pt idx="40861">
                  <c:v>1.007080078125E-3</c:v>
                </c:pt>
                <c:pt idx="40862">
                  <c:v>1.0068416595458984E-3</c:v>
                </c:pt>
                <c:pt idx="40863">
                  <c:v>1.007080078125E-3</c:v>
                </c:pt>
                <c:pt idx="40864">
                  <c:v>1.0080337524414063E-3</c:v>
                </c:pt>
                <c:pt idx="40865">
                  <c:v>1.007080078125E-3</c:v>
                </c:pt>
                <c:pt idx="40866">
                  <c:v>1.0068416595458984E-3</c:v>
                </c:pt>
                <c:pt idx="40867">
                  <c:v>1.007080078125E-3</c:v>
                </c:pt>
                <c:pt idx="40868">
                  <c:v>1.007080078125E-3</c:v>
                </c:pt>
                <c:pt idx="40869">
                  <c:v>1.0068416595458984E-3</c:v>
                </c:pt>
                <c:pt idx="40870">
                  <c:v>1.007080078125E-3</c:v>
                </c:pt>
                <c:pt idx="40871">
                  <c:v>1.007080078125E-3</c:v>
                </c:pt>
                <c:pt idx="40872">
                  <c:v>1.0068416595458984E-3</c:v>
                </c:pt>
                <c:pt idx="40873">
                  <c:v>1.007080078125E-3</c:v>
                </c:pt>
                <c:pt idx="40874">
                  <c:v>1.007080078125E-3</c:v>
                </c:pt>
                <c:pt idx="40875">
                  <c:v>1.0068416595458984E-3</c:v>
                </c:pt>
                <c:pt idx="40876">
                  <c:v>1.007080078125E-3</c:v>
                </c:pt>
                <c:pt idx="40877">
                  <c:v>1.0080337524414063E-3</c:v>
                </c:pt>
                <c:pt idx="40878">
                  <c:v>1.0068416595458984E-3</c:v>
                </c:pt>
                <c:pt idx="40879">
                  <c:v>1.007080078125E-3</c:v>
                </c:pt>
                <c:pt idx="40880">
                  <c:v>1.007080078125E-3</c:v>
                </c:pt>
                <c:pt idx="40881">
                  <c:v>1.0068416595458984E-3</c:v>
                </c:pt>
                <c:pt idx="40882">
                  <c:v>1.007080078125E-3</c:v>
                </c:pt>
                <c:pt idx="40883">
                  <c:v>1.007080078125E-3</c:v>
                </c:pt>
                <c:pt idx="40884">
                  <c:v>1.0068416595458984E-3</c:v>
                </c:pt>
                <c:pt idx="40885">
                  <c:v>1.007080078125E-3</c:v>
                </c:pt>
                <c:pt idx="40886">
                  <c:v>1.007080078125E-3</c:v>
                </c:pt>
                <c:pt idx="40887">
                  <c:v>1.0068416595458984E-3</c:v>
                </c:pt>
                <c:pt idx="40888">
                  <c:v>1.6113996505737305E-2</c:v>
                </c:pt>
                <c:pt idx="40889">
                  <c:v>1.007080078125E-3</c:v>
                </c:pt>
                <c:pt idx="40890">
                  <c:v>1.007080078125E-3</c:v>
                </c:pt>
                <c:pt idx="40891">
                  <c:v>1.0068416595458984E-3</c:v>
                </c:pt>
                <c:pt idx="40892">
                  <c:v>1.007080078125E-3</c:v>
                </c:pt>
                <c:pt idx="40893">
                  <c:v>1.007080078125E-3</c:v>
                </c:pt>
                <c:pt idx="40894">
                  <c:v>1.0068416595458984E-3</c:v>
                </c:pt>
                <c:pt idx="40895">
                  <c:v>1.007080078125E-3</c:v>
                </c:pt>
                <c:pt idx="40896">
                  <c:v>1.007080078125E-3</c:v>
                </c:pt>
                <c:pt idx="40897">
                  <c:v>1.0068416595458984E-3</c:v>
                </c:pt>
                <c:pt idx="40898">
                  <c:v>1.007080078125E-3</c:v>
                </c:pt>
                <c:pt idx="40899">
                  <c:v>1.0080337524414063E-3</c:v>
                </c:pt>
                <c:pt idx="40900">
                  <c:v>1.007080078125E-3</c:v>
                </c:pt>
                <c:pt idx="40901">
                  <c:v>1.0068416595458984E-3</c:v>
                </c:pt>
                <c:pt idx="40902">
                  <c:v>1.007080078125E-3</c:v>
                </c:pt>
                <c:pt idx="40903">
                  <c:v>1.007080078125E-3</c:v>
                </c:pt>
                <c:pt idx="40904">
                  <c:v>1.0068416595458984E-3</c:v>
                </c:pt>
                <c:pt idx="40905">
                  <c:v>1.007080078125E-3</c:v>
                </c:pt>
                <c:pt idx="40906">
                  <c:v>1.007080078125E-3</c:v>
                </c:pt>
                <c:pt idx="40907">
                  <c:v>1.0068416595458984E-3</c:v>
                </c:pt>
                <c:pt idx="40908">
                  <c:v>1.007080078125E-3</c:v>
                </c:pt>
                <c:pt idx="40909">
                  <c:v>1.007080078125E-3</c:v>
                </c:pt>
                <c:pt idx="40910">
                  <c:v>1.0068416595458984E-3</c:v>
                </c:pt>
                <c:pt idx="40911">
                  <c:v>1.007080078125E-3</c:v>
                </c:pt>
                <c:pt idx="40912">
                  <c:v>1.0080337524414063E-3</c:v>
                </c:pt>
                <c:pt idx="40913">
                  <c:v>1.0068416595458984E-3</c:v>
                </c:pt>
                <c:pt idx="40914">
                  <c:v>1.007080078125E-3</c:v>
                </c:pt>
                <c:pt idx="40915">
                  <c:v>1.007080078125E-3</c:v>
                </c:pt>
                <c:pt idx="40916">
                  <c:v>1.0068416595458984E-3</c:v>
                </c:pt>
                <c:pt idx="40917">
                  <c:v>1.007080078125E-3</c:v>
                </c:pt>
                <c:pt idx="40918">
                  <c:v>1.007080078125E-3</c:v>
                </c:pt>
                <c:pt idx="40919">
                  <c:v>1.0068416595458984E-3</c:v>
                </c:pt>
                <c:pt idx="40920">
                  <c:v>1.007080078125E-3</c:v>
                </c:pt>
                <c:pt idx="40921">
                  <c:v>1.007080078125E-3</c:v>
                </c:pt>
                <c:pt idx="40922">
                  <c:v>1.0068416595458984E-3</c:v>
                </c:pt>
                <c:pt idx="40923">
                  <c:v>1.007080078125E-3</c:v>
                </c:pt>
                <c:pt idx="40924">
                  <c:v>1.0080337524414063E-3</c:v>
                </c:pt>
                <c:pt idx="40925">
                  <c:v>1.007080078125E-3</c:v>
                </c:pt>
                <c:pt idx="40926">
                  <c:v>1.0068416595458984E-3</c:v>
                </c:pt>
                <c:pt idx="40927">
                  <c:v>1.007080078125E-3</c:v>
                </c:pt>
                <c:pt idx="40928">
                  <c:v>1.007080078125E-3</c:v>
                </c:pt>
                <c:pt idx="40929">
                  <c:v>1.0068416595458984E-3</c:v>
                </c:pt>
                <c:pt idx="40930">
                  <c:v>1.007080078125E-3</c:v>
                </c:pt>
                <c:pt idx="40931">
                  <c:v>1.007080078125E-3</c:v>
                </c:pt>
                <c:pt idx="40932">
                  <c:v>1.0068416595458984E-3</c:v>
                </c:pt>
                <c:pt idx="40933">
                  <c:v>1.007080078125E-3</c:v>
                </c:pt>
                <c:pt idx="40934">
                  <c:v>1.007080078125E-3</c:v>
                </c:pt>
                <c:pt idx="40935">
                  <c:v>1.0068416595458984E-3</c:v>
                </c:pt>
                <c:pt idx="40936">
                  <c:v>1.007080078125E-3</c:v>
                </c:pt>
                <c:pt idx="40937">
                  <c:v>1.0080337524414063E-3</c:v>
                </c:pt>
                <c:pt idx="40938">
                  <c:v>1.0068416595458984E-3</c:v>
                </c:pt>
                <c:pt idx="40939">
                  <c:v>1.007080078125E-3</c:v>
                </c:pt>
                <c:pt idx="40940">
                  <c:v>1.007080078125E-3</c:v>
                </c:pt>
                <c:pt idx="40941">
                  <c:v>1.0068416595458984E-3</c:v>
                </c:pt>
                <c:pt idx="40942">
                  <c:v>1.007080078125E-3</c:v>
                </c:pt>
                <c:pt idx="40943">
                  <c:v>1.007080078125E-3</c:v>
                </c:pt>
                <c:pt idx="40944">
                  <c:v>1.0068416595458984E-3</c:v>
                </c:pt>
                <c:pt idx="40945">
                  <c:v>1.007080078125E-3</c:v>
                </c:pt>
                <c:pt idx="40946">
                  <c:v>1.007080078125E-3</c:v>
                </c:pt>
                <c:pt idx="40947">
                  <c:v>1.0068416595458984E-3</c:v>
                </c:pt>
                <c:pt idx="40948">
                  <c:v>1.007080078125E-3</c:v>
                </c:pt>
                <c:pt idx="40949">
                  <c:v>1.0080337524414063E-3</c:v>
                </c:pt>
                <c:pt idx="40950">
                  <c:v>1.007080078125E-3</c:v>
                </c:pt>
                <c:pt idx="40951">
                  <c:v>1.0068416595458984E-3</c:v>
                </c:pt>
                <c:pt idx="40952">
                  <c:v>1.007080078125E-3</c:v>
                </c:pt>
                <c:pt idx="40953">
                  <c:v>1.007080078125E-3</c:v>
                </c:pt>
                <c:pt idx="40954">
                  <c:v>1.0068416595458984E-3</c:v>
                </c:pt>
                <c:pt idx="40955">
                  <c:v>1.007080078125E-3</c:v>
                </c:pt>
                <c:pt idx="40956">
                  <c:v>1.007080078125E-3</c:v>
                </c:pt>
                <c:pt idx="40957">
                  <c:v>1.0068416595458984E-3</c:v>
                </c:pt>
                <c:pt idx="40958">
                  <c:v>1.007080078125E-3</c:v>
                </c:pt>
                <c:pt idx="40959">
                  <c:v>1.007080078125E-3</c:v>
                </c:pt>
                <c:pt idx="40960">
                  <c:v>1.0068416595458984E-3</c:v>
                </c:pt>
                <c:pt idx="40961">
                  <c:v>1.007080078125E-3</c:v>
                </c:pt>
                <c:pt idx="40962">
                  <c:v>1.0080337524414063E-3</c:v>
                </c:pt>
                <c:pt idx="40963">
                  <c:v>1.0068416595458984E-3</c:v>
                </c:pt>
                <c:pt idx="40964">
                  <c:v>1.007080078125E-3</c:v>
                </c:pt>
                <c:pt idx="40965">
                  <c:v>1.007080078125E-3</c:v>
                </c:pt>
                <c:pt idx="40966">
                  <c:v>1.0068416595458984E-3</c:v>
                </c:pt>
                <c:pt idx="40967">
                  <c:v>1.007080078125E-3</c:v>
                </c:pt>
                <c:pt idx="40968">
                  <c:v>1.007080078125E-3</c:v>
                </c:pt>
                <c:pt idx="40969">
                  <c:v>1.0068416595458984E-3</c:v>
                </c:pt>
                <c:pt idx="40970">
                  <c:v>1.007080078125E-3</c:v>
                </c:pt>
                <c:pt idx="40971">
                  <c:v>1.007080078125E-3</c:v>
                </c:pt>
                <c:pt idx="40972">
                  <c:v>1.0068416595458984E-3</c:v>
                </c:pt>
                <c:pt idx="40973">
                  <c:v>1.007080078125E-3</c:v>
                </c:pt>
                <c:pt idx="40974">
                  <c:v>1.0080337524414063E-3</c:v>
                </c:pt>
                <c:pt idx="40975">
                  <c:v>1.007080078125E-3</c:v>
                </c:pt>
                <c:pt idx="40976">
                  <c:v>1.0068416595458984E-3</c:v>
                </c:pt>
                <c:pt idx="40977">
                  <c:v>1.007080078125E-3</c:v>
                </c:pt>
                <c:pt idx="40978">
                  <c:v>1.007080078125E-3</c:v>
                </c:pt>
                <c:pt idx="40979">
                  <c:v>1.0068416595458984E-3</c:v>
                </c:pt>
                <c:pt idx="40980">
                  <c:v>1.007080078125E-3</c:v>
                </c:pt>
                <c:pt idx="40981">
                  <c:v>1.007080078125E-3</c:v>
                </c:pt>
                <c:pt idx="40982">
                  <c:v>1.0068416595458984E-3</c:v>
                </c:pt>
                <c:pt idx="40983">
                  <c:v>1.007080078125E-3</c:v>
                </c:pt>
                <c:pt idx="40984">
                  <c:v>1.007080078125E-3</c:v>
                </c:pt>
                <c:pt idx="40985">
                  <c:v>1.0068416595458984E-3</c:v>
                </c:pt>
                <c:pt idx="40986">
                  <c:v>1.007080078125E-3</c:v>
                </c:pt>
                <c:pt idx="40987">
                  <c:v>1.0080337524414063E-3</c:v>
                </c:pt>
                <c:pt idx="40988">
                  <c:v>1.0068416595458984E-3</c:v>
                </c:pt>
                <c:pt idx="40989">
                  <c:v>1.007080078125E-3</c:v>
                </c:pt>
                <c:pt idx="40990">
                  <c:v>1.007080078125E-3</c:v>
                </c:pt>
                <c:pt idx="40991">
                  <c:v>1.0068416595458984E-3</c:v>
                </c:pt>
                <c:pt idx="40992">
                  <c:v>1.007080078125E-3</c:v>
                </c:pt>
                <c:pt idx="40993">
                  <c:v>1.007080078125E-3</c:v>
                </c:pt>
                <c:pt idx="40994">
                  <c:v>1.0068416595458984E-3</c:v>
                </c:pt>
                <c:pt idx="40995">
                  <c:v>1.007080078125E-3</c:v>
                </c:pt>
                <c:pt idx="40996">
                  <c:v>1.007080078125E-3</c:v>
                </c:pt>
                <c:pt idx="40997">
                  <c:v>1.0068416595458984E-3</c:v>
                </c:pt>
                <c:pt idx="40998">
                  <c:v>1.007080078125E-3</c:v>
                </c:pt>
                <c:pt idx="40999">
                  <c:v>1.0080337524414063E-3</c:v>
                </c:pt>
                <c:pt idx="41000">
                  <c:v>1.007080078125E-3</c:v>
                </c:pt>
                <c:pt idx="41001">
                  <c:v>1.0068416595458984E-3</c:v>
                </c:pt>
                <c:pt idx="41002">
                  <c:v>1.007080078125E-3</c:v>
                </c:pt>
                <c:pt idx="41003">
                  <c:v>1.007080078125E-3</c:v>
                </c:pt>
                <c:pt idx="41004">
                  <c:v>1.0068416595458984E-3</c:v>
                </c:pt>
                <c:pt idx="41005">
                  <c:v>1.007080078125E-3</c:v>
                </c:pt>
                <c:pt idx="41006">
                  <c:v>1.007080078125E-3</c:v>
                </c:pt>
                <c:pt idx="41007">
                  <c:v>1.0068416595458984E-3</c:v>
                </c:pt>
                <c:pt idx="41008">
                  <c:v>1.007080078125E-3</c:v>
                </c:pt>
                <c:pt idx="41009">
                  <c:v>1.007080078125E-3</c:v>
                </c:pt>
                <c:pt idx="41010">
                  <c:v>1.0068416595458984E-3</c:v>
                </c:pt>
                <c:pt idx="41011">
                  <c:v>1.007080078125E-3</c:v>
                </c:pt>
                <c:pt idx="41012">
                  <c:v>1.0080337524414063E-3</c:v>
                </c:pt>
                <c:pt idx="41013">
                  <c:v>1.0068416595458984E-3</c:v>
                </c:pt>
                <c:pt idx="41014">
                  <c:v>1.007080078125E-3</c:v>
                </c:pt>
                <c:pt idx="41015">
                  <c:v>1.007080078125E-3</c:v>
                </c:pt>
                <c:pt idx="41016">
                  <c:v>1.0068416595458984E-3</c:v>
                </c:pt>
                <c:pt idx="41017">
                  <c:v>1.007080078125E-3</c:v>
                </c:pt>
                <c:pt idx="41018">
                  <c:v>1.007080078125E-3</c:v>
                </c:pt>
                <c:pt idx="41019">
                  <c:v>1.0068416595458984E-3</c:v>
                </c:pt>
                <c:pt idx="41020">
                  <c:v>1.007080078125E-3</c:v>
                </c:pt>
                <c:pt idx="41021">
                  <c:v>1.007080078125E-3</c:v>
                </c:pt>
                <c:pt idx="41022">
                  <c:v>1.0068416595458984E-3</c:v>
                </c:pt>
                <c:pt idx="41023">
                  <c:v>1.007080078125E-3</c:v>
                </c:pt>
                <c:pt idx="41024">
                  <c:v>1.0080337524414063E-3</c:v>
                </c:pt>
                <c:pt idx="41025">
                  <c:v>1.007080078125E-3</c:v>
                </c:pt>
                <c:pt idx="41026">
                  <c:v>1.0068416595458984E-3</c:v>
                </c:pt>
                <c:pt idx="41027">
                  <c:v>1.007080078125E-3</c:v>
                </c:pt>
                <c:pt idx="41028">
                  <c:v>1.007080078125E-3</c:v>
                </c:pt>
                <c:pt idx="41029">
                  <c:v>1.0068416595458984E-3</c:v>
                </c:pt>
                <c:pt idx="41030">
                  <c:v>1.007080078125E-3</c:v>
                </c:pt>
                <c:pt idx="41031">
                  <c:v>1.007080078125E-3</c:v>
                </c:pt>
                <c:pt idx="41032">
                  <c:v>1.0068416595458984E-3</c:v>
                </c:pt>
                <c:pt idx="41033">
                  <c:v>1.007080078125E-3</c:v>
                </c:pt>
                <c:pt idx="41034">
                  <c:v>1.007080078125E-3</c:v>
                </c:pt>
                <c:pt idx="41035">
                  <c:v>1.0068416595458984E-3</c:v>
                </c:pt>
                <c:pt idx="41036">
                  <c:v>1.007080078125E-3</c:v>
                </c:pt>
                <c:pt idx="41037">
                  <c:v>1.0080337524414063E-3</c:v>
                </c:pt>
                <c:pt idx="41038">
                  <c:v>1.0068416595458984E-3</c:v>
                </c:pt>
                <c:pt idx="41039">
                  <c:v>1.007080078125E-3</c:v>
                </c:pt>
                <c:pt idx="41040">
                  <c:v>1.007080078125E-3</c:v>
                </c:pt>
                <c:pt idx="41041">
                  <c:v>1.0068416595458984E-3</c:v>
                </c:pt>
                <c:pt idx="41042">
                  <c:v>1.007080078125E-3</c:v>
                </c:pt>
                <c:pt idx="41043">
                  <c:v>1.007080078125E-3</c:v>
                </c:pt>
                <c:pt idx="41044">
                  <c:v>1.0068416595458984E-3</c:v>
                </c:pt>
                <c:pt idx="41045">
                  <c:v>1.007080078125E-3</c:v>
                </c:pt>
                <c:pt idx="41046">
                  <c:v>1.007080078125E-3</c:v>
                </c:pt>
                <c:pt idx="41047">
                  <c:v>1.0068416595458984E-3</c:v>
                </c:pt>
                <c:pt idx="41048">
                  <c:v>1.007080078125E-3</c:v>
                </c:pt>
                <c:pt idx="41049">
                  <c:v>1.0080337524414063E-3</c:v>
                </c:pt>
                <c:pt idx="41050">
                  <c:v>1.007080078125E-3</c:v>
                </c:pt>
                <c:pt idx="41051">
                  <c:v>1.0068416595458984E-3</c:v>
                </c:pt>
                <c:pt idx="41052">
                  <c:v>1.007080078125E-3</c:v>
                </c:pt>
                <c:pt idx="41053">
                  <c:v>1.007080078125E-3</c:v>
                </c:pt>
                <c:pt idx="41054">
                  <c:v>1.0068416595458984E-3</c:v>
                </c:pt>
                <c:pt idx="41055">
                  <c:v>1.007080078125E-3</c:v>
                </c:pt>
                <c:pt idx="41056">
                  <c:v>1.007080078125E-3</c:v>
                </c:pt>
                <c:pt idx="41057">
                  <c:v>1.0068416595458984E-3</c:v>
                </c:pt>
                <c:pt idx="41058">
                  <c:v>1.007080078125E-3</c:v>
                </c:pt>
                <c:pt idx="41059">
                  <c:v>1.007080078125E-3</c:v>
                </c:pt>
                <c:pt idx="41060">
                  <c:v>1.0068416595458984E-3</c:v>
                </c:pt>
                <c:pt idx="41061">
                  <c:v>1.007080078125E-3</c:v>
                </c:pt>
                <c:pt idx="41062">
                  <c:v>1.0080337524414063E-3</c:v>
                </c:pt>
                <c:pt idx="41063">
                  <c:v>1.0068416595458984E-3</c:v>
                </c:pt>
                <c:pt idx="41064">
                  <c:v>1.007080078125E-3</c:v>
                </c:pt>
                <c:pt idx="41065">
                  <c:v>1.007080078125E-3</c:v>
                </c:pt>
                <c:pt idx="41066">
                  <c:v>1.0068416595458984E-3</c:v>
                </c:pt>
                <c:pt idx="41067">
                  <c:v>1.007080078125E-3</c:v>
                </c:pt>
                <c:pt idx="41068">
                  <c:v>1.007080078125E-3</c:v>
                </c:pt>
                <c:pt idx="41069">
                  <c:v>1.0068416595458984E-3</c:v>
                </c:pt>
                <c:pt idx="41070">
                  <c:v>1.007080078125E-3</c:v>
                </c:pt>
                <c:pt idx="41071">
                  <c:v>1.007080078125E-3</c:v>
                </c:pt>
                <c:pt idx="41072">
                  <c:v>1.0068416595458984E-3</c:v>
                </c:pt>
                <c:pt idx="41073">
                  <c:v>1.007080078125E-3</c:v>
                </c:pt>
                <c:pt idx="41074">
                  <c:v>1.0080337524414063E-3</c:v>
                </c:pt>
                <c:pt idx="41075">
                  <c:v>1.007080078125E-3</c:v>
                </c:pt>
                <c:pt idx="41076">
                  <c:v>1.0068416595458984E-3</c:v>
                </c:pt>
                <c:pt idx="41077">
                  <c:v>1.007080078125E-3</c:v>
                </c:pt>
                <c:pt idx="41078">
                  <c:v>1.007080078125E-3</c:v>
                </c:pt>
                <c:pt idx="41079">
                  <c:v>1.0068416595458984E-3</c:v>
                </c:pt>
                <c:pt idx="41080">
                  <c:v>1.007080078125E-3</c:v>
                </c:pt>
                <c:pt idx="41081">
                  <c:v>1.007080078125E-3</c:v>
                </c:pt>
                <c:pt idx="41082">
                  <c:v>1.0068416595458984E-3</c:v>
                </c:pt>
                <c:pt idx="41083">
                  <c:v>1.007080078125E-3</c:v>
                </c:pt>
                <c:pt idx="41084">
                  <c:v>1.007080078125E-3</c:v>
                </c:pt>
                <c:pt idx="41085">
                  <c:v>1.0068416595458984E-3</c:v>
                </c:pt>
                <c:pt idx="41086">
                  <c:v>1.0080337524414063E-3</c:v>
                </c:pt>
                <c:pt idx="41087">
                  <c:v>1.007080078125E-3</c:v>
                </c:pt>
                <c:pt idx="41088">
                  <c:v>1.0068416595458984E-3</c:v>
                </c:pt>
                <c:pt idx="41089">
                  <c:v>1.007080078125E-3</c:v>
                </c:pt>
                <c:pt idx="41090">
                  <c:v>1.007080078125E-3</c:v>
                </c:pt>
                <c:pt idx="41091">
                  <c:v>1.0068416595458984E-3</c:v>
                </c:pt>
                <c:pt idx="41092">
                  <c:v>1.007080078125E-3</c:v>
                </c:pt>
                <c:pt idx="41093">
                  <c:v>1.007080078125E-3</c:v>
                </c:pt>
                <c:pt idx="41094">
                  <c:v>1.0068416595458984E-3</c:v>
                </c:pt>
                <c:pt idx="41095">
                  <c:v>1.007080078125E-3</c:v>
                </c:pt>
                <c:pt idx="41096">
                  <c:v>1.007080078125E-3</c:v>
                </c:pt>
                <c:pt idx="41097">
                  <c:v>1.0068416595458984E-3</c:v>
                </c:pt>
                <c:pt idx="41098">
                  <c:v>1.007080078125E-3</c:v>
                </c:pt>
                <c:pt idx="41099">
                  <c:v>1.0080337524414063E-3</c:v>
                </c:pt>
                <c:pt idx="41100">
                  <c:v>1.007080078125E-3</c:v>
                </c:pt>
                <c:pt idx="41101">
                  <c:v>1.0068416595458984E-3</c:v>
                </c:pt>
                <c:pt idx="41102">
                  <c:v>1.007080078125E-3</c:v>
                </c:pt>
                <c:pt idx="41103">
                  <c:v>1.007080078125E-3</c:v>
                </c:pt>
                <c:pt idx="41104">
                  <c:v>1.0068416595458984E-3</c:v>
                </c:pt>
                <c:pt idx="41105">
                  <c:v>1.007080078125E-3</c:v>
                </c:pt>
                <c:pt idx="41106">
                  <c:v>1.007080078125E-3</c:v>
                </c:pt>
                <c:pt idx="41107">
                  <c:v>1.0068416595458984E-3</c:v>
                </c:pt>
                <c:pt idx="41108">
                  <c:v>1.007080078125E-3</c:v>
                </c:pt>
                <c:pt idx="41109">
                  <c:v>1.007080078125E-3</c:v>
                </c:pt>
                <c:pt idx="41110">
                  <c:v>1.0068416595458984E-3</c:v>
                </c:pt>
                <c:pt idx="41111">
                  <c:v>1.0080337524414063E-3</c:v>
                </c:pt>
                <c:pt idx="41112">
                  <c:v>1.007080078125E-3</c:v>
                </c:pt>
                <c:pt idx="41113">
                  <c:v>1.0068416595458984E-3</c:v>
                </c:pt>
                <c:pt idx="41114">
                  <c:v>1.007080078125E-3</c:v>
                </c:pt>
                <c:pt idx="41115">
                  <c:v>1.007080078125E-3</c:v>
                </c:pt>
                <c:pt idx="41116">
                  <c:v>1.0068416595458984E-3</c:v>
                </c:pt>
                <c:pt idx="41117">
                  <c:v>1.007080078125E-3</c:v>
                </c:pt>
                <c:pt idx="41118">
                  <c:v>1.007080078125E-3</c:v>
                </c:pt>
                <c:pt idx="41119">
                  <c:v>1.0068416595458984E-3</c:v>
                </c:pt>
                <c:pt idx="41120">
                  <c:v>1.007080078125E-3</c:v>
                </c:pt>
                <c:pt idx="41121">
                  <c:v>1.007080078125E-3</c:v>
                </c:pt>
                <c:pt idx="41122">
                  <c:v>1.0068416595458984E-3</c:v>
                </c:pt>
                <c:pt idx="41123">
                  <c:v>1.007080078125E-3</c:v>
                </c:pt>
                <c:pt idx="41124">
                  <c:v>1.0080337524414063E-3</c:v>
                </c:pt>
                <c:pt idx="41125">
                  <c:v>1.007080078125E-3</c:v>
                </c:pt>
                <c:pt idx="41126">
                  <c:v>1.0068416595458984E-3</c:v>
                </c:pt>
                <c:pt idx="41127">
                  <c:v>1.007080078125E-3</c:v>
                </c:pt>
                <c:pt idx="41128">
                  <c:v>1.007080078125E-3</c:v>
                </c:pt>
                <c:pt idx="41129">
                  <c:v>1.0068416595458984E-3</c:v>
                </c:pt>
                <c:pt idx="41130">
                  <c:v>1.007080078125E-3</c:v>
                </c:pt>
                <c:pt idx="41131">
                  <c:v>1.007080078125E-3</c:v>
                </c:pt>
                <c:pt idx="41132">
                  <c:v>1.0068416595458984E-3</c:v>
                </c:pt>
                <c:pt idx="41133">
                  <c:v>1.007080078125E-3</c:v>
                </c:pt>
                <c:pt idx="41134">
                  <c:v>1.007080078125E-3</c:v>
                </c:pt>
                <c:pt idx="41135">
                  <c:v>1.0068416595458984E-3</c:v>
                </c:pt>
                <c:pt idx="41136">
                  <c:v>1.0080337524414063E-3</c:v>
                </c:pt>
                <c:pt idx="41137">
                  <c:v>1.007080078125E-3</c:v>
                </c:pt>
                <c:pt idx="41138">
                  <c:v>1.0068416595458984E-3</c:v>
                </c:pt>
                <c:pt idx="41139">
                  <c:v>1.007080078125E-3</c:v>
                </c:pt>
                <c:pt idx="41140">
                  <c:v>1.007080078125E-3</c:v>
                </c:pt>
                <c:pt idx="41141">
                  <c:v>1.0068416595458984E-3</c:v>
                </c:pt>
                <c:pt idx="41142">
                  <c:v>1.007080078125E-3</c:v>
                </c:pt>
                <c:pt idx="41143">
                  <c:v>1.007080078125E-3</c:v>
                </c:pt>
                <c:pt idx="41144">
                  <c:v>1.0068416595458984E-3</c:v>
                </c:pt>
                <c:pt idx="41145">
                  <c:v>1.007080078125E-3</c:v>
                </c:pt>
                <c:pt idx="41146">
                  <c:v>1.007080078125E-3</c:v>
                </c:pt>
                <c:pt idx="41147">
                  <c:v>1.0068416595458984E-3</c:v>
                </c:pt>
                <c:pt idx="41148">
                  <c:v>1.007080078125E-3</c:v>
                </c:pt>
                <c:pt idx="41149">
                  <c:v>1.0080337524414063E-3</c:v>
                </c:pt>
                <c:pt idx="41150">
                  <c:v>1.007080078125E-3</c:v>
                </c:pt>
                <c:pt idx="41151">
                  <c:v>1.0068416595458984E-3</c:v>
                </c:pt>
                <c:pt idx="41152">
                  <c:v>1.007080078125E-3</c:v>
                </c:pt>
                <c:pt idx="41153">
                  <c:v>1.007080078125E-3</c:v>
                </c:pt>
                <c:pt idx="41154">
                  <c:v>1.0068416595458984E-3</c:v>
                </c:pt>
                <c:pt idx="41155">
                  <c:v>1.007080078125E-3</c:v>
                </c:pt>
                <c:pt idx="41156">
                  <c:v>1.007080078125E-3</c:v>
                </c:pt>
                <c:pt idx="41157">
                  <c:v>1.0068416595458984E-3</c:v>
                </c:pt>
                <c:pt idx="41158">
                  <c:v>1.007080078125E-3</c:v>
                </c:pt>
                <c:pt idx="41159">
                  <c:v>1.007080078125E-3</c:v>
                </c:pt>
                <c:pt idx="41160">
                  <c:v>1.0068416595458984E-3</c:v>
                </c:pt>
                <c:pt idx="41161">
                  <c:v>1.0080337524414063E-3</c:v>
                </c:pt>
                <c:pt idx="41162">
                  <c:v>1.007080078125E-3</c:v>
                </c:pt>
                <c:pt idx="41163">
                  <c:v>1.0068416595458984E-3</c:v>
                </c:pt>
                <c:pt idx="41164">
                  <c:v>1.007080078125E-3</c:v>
                </c:pt>
                <c:pt idx="41165">
                  <c:v>1.007080078125E-3</c:v>
                </c:pt>
                <c:pt idx="41166">
                  <c:v>1.0068416595458984E-3</c:v>
                </c:pt>
                <c:pt idx="41167">
                  <c:v>1.007080078125E-3</c:v>
                </c:pt>
                <c:pt idx="41168">
                  <c:v>1.007080078125E-3</c:v>
                </c:pt>
                <c:pt idx="41169">
                  <c:v>1.0068416595458984E-3</c:v>
                </c:pt>
                <c:pt idx="41170">
                  <c:v>1.007080078125E-3</c:v>
                </c:pt>
                <c:pt idx="41171">
                  <c:v>1.007080078125E-3</c:v>
                </c:pt>
                <c:pt idx="41172">
                  <c:v>1.0068416595458984E-3</c:v>
                </c:pt>
                <c:pt idx="41173">
                  <c:v>1.007080078125E-3</c:v>
                </c:pt>
                <c:pt idx="41174">
                  <c:v>1.0080337524414063E-3</c:v>
                </c:pt>
                <c:pt idx="41175">
                  <c:v>1.007080078125E-3</c:v>
                </c:pt>
                <c:pt idx="41176">
                  <c:v>1.0068416595458984E-3</c:v>
                </c:pt>
                <c:pt idx="41177">
                  <c:v>1.007080078125E-3</c:v>
                </c:pt>
                <c:pt idx="41178">
                  <c:v>1.007080078125E-3</c:v>
                </c:pt>
                <c:pt idx="41179">
                  <c:v>1.0068416595458984E-3</c:v>
                </c:pt>
                <c:pt idx="41180">
                  <c:v>1.007080078125E-3</c:v>
                </c:pt>
                <c:pt idx="41181">
                  <c:v>1.007080078125E-3</c:v>
                </c:pt>
                <c:pt idx="41182">
                  <c:v>1.0068416595458984E-3</c:v>
                </c:pt>
                <c:pt idx="41183">
                  <c:v>1.007080078125E-3</c:v>
                </c:pt>
                <c:pt idx="41184">
                  <c:v>1.007080078125E-3</c:v>
                </c:pt>
                <c:pt idx="41185">
                  <c:v>1.0068416595458984E-3</c:v>
                </c:pt>
                <c:pt idx="41186">
                  <c:v>1.0080337524414063E-3</c:v>
                </c:pt>
                <c:pt idx="41187">
                  <c:v>1.007080078125E-3</c:v>
                </c:pt>
                <c:pt idx="41188">
                  <c:v>1.0068416595458984E-3</c:v>
                </c:pt>
                <c:pt idx="41189">
                  <c:v>1.007080078125E-3</c:v>
                </c:pt>
                <c:pt idx="41190">
                  <c:v>1.007080078125E-3</c:v>
                </c:pt>
                <c:pt idx="41191">
                  <c:v>1.0068416595458984E-3</c:v>
                </c:pt>
                <c:pt idx="41192">
                  <c:v>1.007080078125E-3</c:v>
                </c:pt>
                <c:pt idx="41193">
                  <c:v>1.007080078125E-3</c:v>
                </c:pt>
                <c:pt idx="41194">
                  <c:v>1.0068416595458984E-3</c:v>
                </c:pt>
                <c:pt idx="41195">
                  <c:v>1.007080078125E-3</c:v>
                </c:pt>
                <c:pt idx="41196">
                  <c:v>1.007080078125E-3</c:v>
                </c:pt>
                <c:pt idx="41197">
                  <c:v>1.0068416595458984E-3</c:v>
                </c:pt>
                <c:pt idx="41198">
                  <c:v>1.007080078125E-3</c:v>
                </c:pt>
                <c:pt idx="41199">
                  <c:v>1.0080337524414063E-3</c:v>
                </c:pt>
                <c:pt idx="41200">
                  <c:v>1.007080078125E-3</c:v>
                </c:pt>
                <c:pt idx="41201">
                  <c:v>1.0068416595458984E-3</c:v>
                </c:pt>
                <c:pt idx="41202">
                  <c:v>1.007080078125E-3</c:v>
                </c:pt>
                <c:pt idx="41203">
                  <c:v>1.007080078125E-3</c:v>
                </c:pt>
                <c:pt idx="41204">
                  <c:v>1.0068416595458984E-3</c:v>
                </c:pt>
                <c:pt idx="41205">
                  <c:v>1.007080078125E-3</c:v>
                </c:pt>
                <c:pt idx="41206">
                  <c:v>1.007080078125E-3</c:v>
                </c:pt>
                <c:pt idx="41207">
                  <c:v>1.0068416595458984E-3</c:v>
                </c:pt>
                <c:pt idx="41208">
                  <c:v>1.007080078125E-3</c:v>
                </c:pt>
                <c:pt idx="41209">
                  <c:v>1.007080078125E-3</c:v>
                </c:pt>
                <c:pt idx="41210">
                  <c:v>1.0068416595458984E-3</c:v>
                </c:pt>
                <c:pt idx="41211">
                  <c:v>1.0080337524414063E-3</c:v>
                </c:pt>
                <c:pt idx="41212">
                  <c:v>1.007080078125E-3</c:v>
                </c:pt>
                <c:pt idx="41213">
                  <c:v>1.0068416595458984E-3</c:v>
                </c:pt>
                <c:pt idx="41214">
                  <c:v>1.007080078125E-3</c:v>
                </c:pt>
                <c:pt idx="41215">
                  <c:v>1.007080078125E-3</c:v>
                </c:pt>
                <c:pt idx="41216">
                  <c:v>1.0068416595458984E-3</c:v>
                </c:pt>
                <c:pt idx="41217">
                  <c:v>1.007080078125E-3</c:v>
                </c:pt>
                <c:pt idx="41218">
                  <c:v>1.007080078125E-3</c:v>
                </c:pt>
                <c:pt idx="41219">
                  <c:v>1.0068416595458984E-3</c:v>
                </c:pt>
                <c:pt idx="41220">
                  <c:v>1.007080078125E-3</c:v>
                </c:pt>
                <c:pt idx="41221">
                  <c:v>1.007080078125E-3</c:v>
                </c:pt>
                <c:pt idx="41222">
                  <c:v>1.0068416595458984E-3</c:v>
                </c:pt>
                <c:pt idx="41223">
                  <c:v>1.007080078125E-3</c:v>
                </c:pt>
                <c:pt idx="41224">
                  <c:v>1.0080337524414063E-3</c:v>
                </c:pt>
                <c:pt idx="41225">
                  <c:v>1.007080078125E-3</c:v>
                </c:pt>
                <c:pt idx="41226">
                  <c:v>1.0068416595458984E-3</c:v>
                </c:pt>
                <c:pt idx="41227">
                  <c:v>1.007080078125E-3</c:v>
                </c:pt>
                <c:pt idx="41228">
                  <c:v>1.007080078125E-3</c:v>
                </c:pt>
                <c:pt idx="41229">
                  <c:v>1.0068416595458984E-3</c:v>
                </c:pt>
                <c:pt idx="41230">
                  <c:v>1.007080078125E-3</c:v>
                </c:pt>
                <c:pt idx="41231">
                  <c:v>1.007080078125E-3</c:v>
                </c:pt>
                <c:pt idx="41232">
                  <c:v>1.0068416595458984E-3</c:v>
                </c:pt>
                <c:pt idx="41233">
                  <c:v>1.007080078125E-3</c:v>
                </c:pt>
                <c:pt idx="41234">
                  <c:v>1.007080078125E-3</c:v>
                </c:pt>
                <c:pt idx="41235">
                  <c:v>1.0068416595458984E-3</c:v>
                </c:pt>
                <c:pt idx="41236">
                  <c:v>1.0080337524414063E-3</c:v>
                </c:pt>
                <c:pt idx="41237">
                  <c:v>1.007080078125E-3</c:v>
                </c:pt>
                <c:pt idx="41238">
                  <c:v>1.0068416595458984E-3</c:v>
                </c:pt>
                <c:pt idx="41239">
                  <c:v>1.007080078125E-3</c:v>
                </c:pt>
                <c:pt idx="41240">
                  <c:v>1.007080078125E-3</c:v>
                </c:pt>
                <c:pt idx="41241">
                  <c:v>1.0068416595458984E-3</c:v>
                </c:pt>
                <c:pt idx="41242">
                  <c:v>2.01416015625E-3</c:v>
                </c:pt>
                <c:pt idx="41243">
                  <c:v>1.0068416595458984E-3</c:v>
                </c:pt>
                <c:pt idx="41244">
                  <c:v>1.007080078125E-3</c:v>
                </c:pt>
                <c:pt idx="41245">
                  <c:v>1.007080078125E-3</c:v>
                </c:pt>
                <c:pt idx="41246">
                  <c:v>1.0068416595458984E-3</c:v>
                </c:pt>
                <c:pt idx="41247">
                  <c:v>1.007080078125E-3</c:v>
                </c:pt>
                <c:pt idx="41248">
                  <c:v>1.0080337524414063E-3</c:v>
                </c:pt>
                <c:pt idx="41249">
                  <c:v>1.007080078125E-3</c:v>
                </c:pt>
                <c:pt idx="41250">
                  <c:v>1.0068416595458984E-3</c:v>
                </c:pt>
                <c:pt idx="41251">
                  <c:v>1.007080078125E-3</c:v>
                </c:pt>
                <c:pt idx="41252">
                  <c:v>1.007080078125E-3</c:v>
                </c:pt>
                <c:pt idx="41253">
                  <c:v>1.0068416595458984E-3</c:v>
                </c:pt>
                <c:pt idx="41254">
                  <c:v>1.007080078125E-3</c:v>
                </c:pt>
                <c:pt idx="41255">
                  <c:v>1.007080078125E-3</c:v>
                </c:pt>
                <c:pt idx="41256">
                  <c:v>1.0068416595458984E-3</c:v>
                </c:pt>
                <c:pt idx="41257">
                  <c:v>1.007080078125E-3</c:v>
                </c:pt>
                <c:pt idx="41258">
                  <c:v>1.007080078125E-3</c:v>
                </c:pt>
                <c:pt idx="41259">
                  <c:v>1.0068416595458984E-3</c:v>
                </c:pt>
                <c:pt idx="41260">
                  <c:v>1.0080337524414063E-3</c:v>
                </c:pt>
                <c:pt idx="41261">
                  <c:v>1.007080078125E-3</c:v>
                </c:pt>
                <c:pt idx="41262">
                  <c:v>1.0068416595458984E-3</c:v>
                </c:pt>
                <c:pt idx="41263">
                  <c:v>1.007080078125E-3</c:v>
                </c:pt>
                <c:pt idx="41264">
                  <c:v>1.007080078125E-3</c:v>
                </c:pt>
                <c:pt idx="41265">
                  <c:v>1.0068416595458984E-3</c:v>
                </c:pt>
                <c:pt idx="41266">
                  <c:v>1.007080078125E-3</c:v>
                </c:pt>
                <c:pt idx="41267">
                  <c:v>1.007080078125E-3</c:v>
                </c:pt>
                <c:pt idx="41268">
                  <c:v>1.0068416595458984E-3</c:v>
                </c:pt>
                <c:pt idx="41269">
                  <c:v>1.007080078125E-3</c:v>
                </c:pt>
                <c:pt idx="41270">
                  <c:v>1.007080078125E-3</c:v>
                </c:pt>
                <c:pt idx="41271">
                  <c:v>1.0068416595458984E-3</c:v>
                </c:pt>
                <c:pt idx="41272">
                  <c:v>1.007080078125E-3</c:v>
                </c:pt>
                <c:pt idx="41273">
                  <c:v>1.0080337524414063E-3</c:v>
                </c:pt>
                <c:pt idx="41274">
                  <c:v>1.007080078125E-3</c:v>
                </c:pt>
                <c:pt idx="41275">
                  <c:v>1.0068416595458984E-3</c:v>
                </c:pt>
                <c:pt idx="41276">
                  <c:v>1.007080078125E-3</c:v>
                </c:pt>
                <c:pt idx="41277">
                  <c:v>1.007080078125E-3</c:v>
                </c:pt>
                <c:pt idx="41278">
                  <c:v>1.0068416595458984E-3</c:v>
                </c:pt>
                <c:pt idx="41279">
                  <c:v>1.007080078125E-3</c:v>
                </c:pt>
                <c:pt idx="41280">
                  <c:v>1.007080078125E-3</c:v>
                </c:pt>
                <c:pt idx="41281">
                  <c:v>1.0068416595458984E-3</c:v>
                </c:pt>
                <c:pt idx="41282">
                  <c:v>1.007080078125E-3</c:v>
                </c:pt>
                <c:pt idx="41283">
                  <c:v>1.007080078125E-3</c:v>
                </c:pt>
                <c:pt idx="41284">
                  <c:v>1.0068416595458984E-3</c:v>
                </c:pt>
                <c:pt idx="41285">
                  <c:v>1.0080337524414063E-3</c:v>
                </c:pt>
                <c:pt idx="41286">
                  <c:v>1.007080078125E-3</c:v>
                </c:pt>
                <c:pt idx="41287">
                  <c:v>1.0068416595458984E-3</c:v>
                </c:pt>
                <c:pt idx="41288">
                  <c:v>1.007080078125E-3</c:v>
                </c:pt>
                <c:pt idx="41289">
                  <c:v>1.007080078125E-3</c:v>
                </c:pt>
                <c:pt idx="41290">
                  <c:v>1.0068416595458984E-3</c:v>
                </c:pt>
                <c:pt idx="41291">
                  <c:v>1.007080078125E-3</c:v>
                </c:pt>
                <c:pt idx="41292">
                  <c:v>1.007080078125E-3</c:v>
                </c:pt>
                <c:pt idx="41293">
                  <c:v>1.0068416595458984E-3</c:v>
                </c:pt>
                <c:pt idx="41294">
                  <c:v>1.007080078125E-3</c:v>
                </c:pt>
                <c:pt idx="41295">
                  <c:v>1.007080078125E-3</c:v>
                </c:pt>
                <c:pt idx="41296">
                  <c:v>1.0068416595458984E-3</c:v>
                </c:pt>
                <c:pt idx="41297">
                  <c:v>1.007080078125E-3</c:v>
                </c:pt>
                <c:pt idx="41298">
                  <c:v>1.0080337524414063E-3</c:v>
                </c:pt>
                <c:pt idx="41299">
                  <c:v>1.007080078125E-3</c:v>
                </c:pt>
                <c:pt idx="41300">
                  <c:v>1.0068416595458984E-3</c:v>
                </c:pt>
                <c:pt idx="41301">
                  <c:v>1.007080078125E-3</c:v>
                </c:pt>
                <c:pt idx="41302">
                  <c:v>1.007080078125E-3</c:v>
                </c:pt>
                <c:pt idx="41303">
                  <c:v>1.0068416595458984E-3</c:v>
                </c:pt>
                <c:pt idx="41304">
                  <c:v>1.007080078125E-3</c:v>
                </c:pt>
                <c:pt idx="41305">
                  <c:v>1.007080078125E-3</c:v>
                </c:pt>
                <c:pt idx="41306">
                  <c:v>1.0068416595458984E-3</c:v>
                </c:pt>
                <c:pt idx="41307">
                  <c:v>1.007080078125E-3</c:v>
                </c:pt>
                <c:pt idx="41308">
                  <c:v>1.0068416595458984E-3</c:v>
                </c:pt>
                <c:pt idx="41309">
                  <c:v>1.007080078125E-3</c:v>
                </c:pt>
                <c:pt idx="41310">
                  <c:v>1.0080337524414063E-3</c:v>
                </c:pt>
                <c:pt idx="41311">
                  <c:v>1.007080078125E-3</c:v>
                </c:pt>
                <c:pt idx="41312">
                  <c:v>1.0068416595458984E-3</c:v>
                </c:pt>
                <c:pt idx="41313">
                  <c:v>1.007080078125E-3</c:v>
                </c:pt>
                <c:pt idx="41314">
                  <c:v>1.007080078125E-3</c:v>
                </c:pt>
                <c:pt idx="41315">
                  <c:v>1.0068416595458984E-3</c:v>
                </c:pt>
                <c:pt idx="41316">
                  <c:v>1.007080078125E-3</c:v>
                </c:pt>
                <c:pt idx="41317">
                  <c:v>1.007080078125E-3</c:v>
                </c:pt>
                <c:pt idx="41318">
                  <c:v>1.0068416595458984E-3</c:v>
                </c:pt>
                <c:pt idx="41319">
                  <c:v>1.007080078125E-3</c:v>
                </c:pt>
                <c:pt idx="41320">
                  <c:v>1.007080078125E-3</c:v>
                </c:pt>
                <c:pt idx="41321">
                  <c:v>1.0068416595458984E-3</c:v>
                </c:pt>
                <c:pt idx="41322">
                  <c:v>1.007080078125E-3</c:v>
                </c:pt>
                <c:pt idx="41323">
                  <c:v>1.0080337524414063E-3</c:v>
                </c:pt>
                <c:pt idx="41324">
                  <c:v>1.007080078125E-3</c:v>
                </c:pt>
                <c:pt idx="41325">
                  <c:v>1.0068416595458984E-3</c:v>
                </c:pt>
                <c:pt idx="41326">
                  <c:v>1.007080078125E-3</c:v>
                </c:pt>
                <c:pt idx="41327">
                  <c:v>1.007080078125E-3</c:v>
                </c:pt>
                <c:pt idx="41328">
                  <c:v>1.0068416595458984E-3</c:v>
                </c:pt>
                <c:pt idx="41329">
                  <c:v>1.007080078125E-3</c:v>
                </c:pt>
                <c:pt idx="41330">
                  <c:v>1.0068416595458984E-3</c:v>
                </c:pt>
                <c:pt idx="41331">
                  <c:v>1.007080078125E-3</c:v>
                </c:pt>
                <c:pt idx="41332">
                  <c:v>1.007080078125E-3</c:v>
                </c:pt>
                <c:pt idx="41333">
                  <c:v>1.0068416595458984E-3</c:v>
                </c:pt>
                <c:pt idx="41334">
                  <c:v>1.007080078125E-3</c:v>
                </c:pt>
                <c:pt idx="41335">
                  <c:v>1.0080337524414063E-3</c:v>
                </c:pt>
                <c:pt idx="41336">
                  <c:v>1.007080078125E-3</c:v>
                </c:pt>
                <c:pt idx="41337">
                  <c:v>1.0068416595458984E-3</c:v>
                </c:pt>
                <c:pt idx="41338">
                  <c:v>1.007080078125E-3</c:v>
                </c:pt>
                <c:pt idx="41339">
                  <c:v>1.007080078125E-3</c:v>
                </c:pt>
                <c:pt idx="41340">
                  <c:v>1.0068416595458984E-3</c:v>
                </c:pt>
                <c:pt idx="41341">
                  <c:v>1.007080078125E-3</c:v>
                </c:pt>
                <c:pt idx="41342">
                  <c:v>1.007080078125E-3</c:v>
                </c:pt>
                <c:pt idx="41343">
                  <c:v>5.0349235534667969E-3</c:v>
                </c:pt>
                <c:pt idx="41344">
                  <c:v>1.0080337524414063E-3</c:v>
                </c:pt>
                <c:pt idx="41345">
                  <c:v>1.007080078125E-3</c:v>
                </c:pt>
                <c:pt idx="41346">
                  <c:v>1.0068416595458984E-3</c:v>
                </c:pt>
                <c:pt idx="41347">
                  <c:v>1.007080078125E-3</c:v>
                </c:pt>
                <c:pt idx="41348">
                  <c:v>1.0068416595458984E-3</c:v>
                </c:pt>
                <c:pt idx="41349">
                  <c:v>1.007080078125E-3</c:v>
                </c:pt>
                <c:pt idx="41350">
                  <c:v>1.007080078125E-3</c:v>
                </c:pt>
                <c:pt idx="41351">
                  <c:v>1.0068416595458984E-3</c:v>
                </c:pt>
                <c:pt idx="41352">
                  <c:v>1.007080078125E-3</c:v>
                </c:pt>
                <c:pt idx="41353">
                  <c:v>1.007080078125E-3</c:v>
                </c:pt>
                <c:pt idx="41354">
                  <c:v>1.0068416595458984E-3</c:v>
                </c:pt>
                <c:pt idx="41355">
                  <c:v>2.0151138305664063E-3</c:v>
                </c:pt>
                <c:pt idx="41356">
                  <c:v>1.007080078125E-3</c:v>
                </c:pt>
                <c:pt idx="41357">
                  <c:v>1.0068416595458984E-3</c:v>
                </c:pt>
                <c:pt idx="41358">
                  <c:v>1.007080078125E-3</c:v>
                </c:pt>
                <c:pt idx="41359">
                  <c:v>1.007080078125E-3</c:v>
                </c:pt>
                <c:pt idx="41360">
                  <c:v>1.0068416595458984E-3</c:v>
                </c:pt>
                <c:pt idx="41361">
                  <c:v>1.007080078125E-3</c:v>
                </c:pt>
                <c:pt idx="41362">
                  <c:v>1.007080078125E-3</c:v>
                </c:pt>
                <c:pt idx="41363">
                  <c:v>1.0068416595458984E-3</c:v>
                </c:pt>
                <c:pt idx="41364">
                  <c:v>1.007080078125E-3</c:v>
                </c:pt>
                <c:pt idx="41365">
                  <c:v>1.007080078125E-3</c:v>
                </c:pt>
                <c:pt idx="41366">
                  <c:v>1.0068416595458984E-3</c:v>
                </c:pt>
                <c:pt idx="41367">
                  <c:v>1.007080078125E-3</c:v>
                </c:pt>
                <c:pt idx="41368">
                  <c:v>1.0080337524414063E-3</c:v>
                </c:pt>
                <c:pt idx="41369">
                  <c:v>1.0068416595458984E-3</c:v>
                </c:pt>
                <c:pt idx="41370">
                  <c:v>1.007080078125E-3</c:v>
                </c:pt>
                <c:pt idx="41371">
                  <c:v>1.007080078125E-3</c:v>
                </c:pt>
                <c:pt idx="41372">
                  <c:v>1.0068416595458984E-3</c:v>
                </c:pt>
                <c:pt idx="41373">
                  <c:v>1.007080078125E-3</c:v>
                </c:pt>
                <c:pt idx="41374">
                  <c:v>1.007080078125E-3</c:v>
                </c:pt>
                <c:pt idx="41375">
                  <c:v>1.0068416595458984E-3</c:v>
                </c:pt>
                <c:pt idx="41376">
                  <c:v>1.007080078125E-3</c:v>
                </c:pt>
                <c:pt idx="41377">
                  <c:v>1.007080078125E-3</c:v>
                </c:pt>
                <c:pt idx="41378">
                  <c:v>1.0068416595458984E-3</c:v>
                </c:pt>
                <c:pt idx="41379">
                  <c:v>1.007080078125E-3</c:v>
                </c:pt>
                <c:pt idx="41380">
                  <c:v>1.0080337524414063E-3</c:v>
                </c:pt>
                <c:pt idx="41381">
                  <c:v>1.007080078125E-3</c:v>
                </c:pt>
                <c:pt idx="41382">
                  <c:v>1.0068416595458984E-3</c:v>
                </c:pt>
                <c:pt idx="41383">
                  <c:v>1.007080078125E-3</c:v>
                </c:pt>
                <c:pt idx="41384">
                  <c:v>1.007080078125E-3</c:v>
                </c:pt>
                <c:pt idx="41385">
                  <c:v>1.0068416595458984E-3</c:v>
                </c:pt>
                <c:pt idx="41386">
                  <c:v>1.007080078125E-3</c:v>
                </c:pt>
                <c:pt idx="41387">
                  <c:v>1.007080078125E-3</c:v>
                </c:pt>
                <c:pt idx="41388">
                  <c:v>1.0068416595458984E-3</c:v>
                </c:pt>
                <c:pt idx="41389">
                  <c:v>1.007080078125E-3</c:v>
                </c:pt>
                <c:pt idx="41390">
                  <c:v>1.007080078125E-3</c:v>
                </c:pt>
                <c:pt idx="41391">
                  <c:v>1.0068416595458984E-3</c:v>
                </c:pt>
                <c:pt idx="41392">
                  <c:v>1.007080078125E-3</c:v>
                </c:pt>
                <c:pt idx="41393">
                  <c:v>1.0080337524414063E-3</c:v>
                </c:pt>
                <c:pt idx="41394">
                  <c:v>1.0068416595458984E-3</c:v>
                </c:pt>
                <c:pt idx="41395">
                  <c:v>1.007080078125E-3</c:v>
                </c:pt>
                <c:pt idx="41396">
                  <c:v>1.007080078125E-3</c:v>
                </c:pt>
                <c:pt idx="41397">
                  <c:v>1.0068416595458984E-3</c:v>
                </c:pt>
                <c:pt idx="41398">
                  <c:v>1.007080078125E-3</c:v>
                </c:pt>
                <c:pt idx="41399">
                  <c:v>1.007080078125E-3</c:v>
                </c:pt>
                <c:pt idx="41400">
                  <c:v>1.0068416595458984E-3</c:v>
                </c:pt>
                <c:pt idx="41401">
                  <c:v>1.007080078125E-3</c:v>
                </c:pt>
                <c:pt idx="41402">
                  <c:v>1.007080078125E-3</c:v>
                </c:pt>
                <c:pt idx="41403">
                  <c:v>1.0068416595458984E-3</c:v>
                </c:pt>
                <c:pt idx="41404">
                  <c:v>1.007080078125E-3</c:v>
                </c:pt>
                <c:pt idx="41405">
                  <c:v>1.0080337524414063E-3</c:v>
                </c:pt>
                <c:pt idx="41406">
                  <c:v>1.007080078125E-3</c:v>
                </c:pt>
                <c:pt idx="41407">
                  <c:v>1.0068416595458984E-3</c:v>
                </c:pt>
                <c:pt idx="41408">
                  <c:v>1.007080078125E-3</c:v>
                </c:pt>
                <c:pt idx="41409">
                  <c:v>1.007080078125E-3</c:v>
                </c:pt>
                <c:pt idx="41410">
                  <c:v>1.0068416595458984E-3</c:v>
                </c:pt>
                <c:pt idx="41411">
                  <c:v>1.007080078125E-3</c:v>
                </c:pt>
                <c:pt idx="41412">
                  <c:v>1.007080078125E-3</c:v>
                </c:pt>
                <c:pt idx="41413">
                  <c:v>1.0068416595458984E-3</c:v>
                </c:pt>
                <c:pt idx="41414">
                  <c:v>1.007080078125E-3</c:v>
                </c:pt>
                <c:pt idx="41415">
                  <c:v>1.007080078125E-3</c:v>
                </c:pt>
                <c:pt idx="41416">
                  <c:v>1.0068416595458984E-3</c:v>
                </c:pt>
                <c:pt idx="41417">
                  <c:v>1.007080078125E-3</c:v>
                </c:pt>
                <c:pt idx="41418">
                  <c:v>1.0080337524414063E-3</c:v>
                </c:pt>
                <c:pt idx="41419">
                  <c:v>1.0068416595458984E-3</c:v>
                </c:pt>
                <c:pt idx="41420">
                  <c:v>1.007080078125E-3</c:v>
                </c:pt>
                <c:pt idx="41421">
                  <c:v>1.007080078125E-3</c:v>
                </c:pt>
                <c:pt idx="41422">
                  <c:v>1.0068416595458984E-3</c:v>
                </c:pt>
                <c:pt idx="41423">
                  <c:v>1.007080078125E-3</c:v>
                </c:pt>
                <c:pt idx="41424">
                  <c:v>1.007080078125E-3</c:v>
                </c:pt>
                <c:pt idx="41425">
                  <c:v>1.0068416595458984E-3</c:v>
                </c:pt>
                <c:pt idx="41426">
                  <c:v>1.007080078125E-3</c:v>
                </c:pt>
                <c:pt idx="41427">
                  <c:v>1.007080078125E-3</c:v>
                </c:pt>
                <c:pt idx="41428">
                  <c:v>1.0068416595458984E-3</c:v>
                </c:pt>
                <c:pt idx="41429">
                  <c:v>1.007080078125E-3</c:v>
                </c:pt>
                <c:pt idx="41430">
                  <c:v>1.0080337524414063E-3</c:v>
                </c:pt>
                <c:pt idx="41431">
                  <c:v>1.007080078125E-3</c:v>
                </c:pt>
                <c:pt idx="41432">
                  <c:v>1.0068416595458984E-3</c:v>
                </c:pt>
                <c:pt idx="41433">
                  <c:v>1.007080078125E-3</c:v>
                </c:pt>
                <c:pt idx="41434">
                  <c:v>1.007080078125E-3</c:v>
                </c:pt>
                <c:pt idx="41435">
                  <c:v>1.0068416595458984E-3</c:v>
                </c:pt>
                <c:pt idx="41436">
                  <c:v>1.007080078125E-3</c:v>
                </c:pt>
                <c:pt idx="41437">
                  <c:v>1.007080078125E-3</c:v>
                </c:pt>
                <c:pt idx="41438">
                  <c:v>1.0068416595458984E-3</c:v>
                </c:pt>
                <c:pt idx="41439">
                  <c:v>1.007080078125E-3</c:v>
                </c:pt>
                <c:pt idx="41440">
                  <c:v>1.007080078125E-3</c:v>
                </c:pt>
                <c:pt idx="41441">
                  <c:v>1.0068416595458984E-3</c:v>
                </c:pt>
                <c:pt idx="41442">
                  <c:v>1.007080078125E-3</c:v>
                </c:pt>
                <c:pt idx="41443">
                  <c:v>1.0080337524414063E-3</c:v>
                </c:pt>
                <c:pt idx="41444">
                  <c:v>1.0068416595458984E-3</c:v>
                </c:pt>
                <c:pt idx="41445">
                  <c:v>1.007080078125E-3</c:v>
                </c:pt>
                <c:pt idx="41446">
                  <c:v>1.007080078125E-3</c:v>
                </c:pt>
                <c:pt idx="41447">
                  <c:v>1.0068416595458984E-3</c:v>
                </c:pt>
                <c:pt idx="41448">
                  <c:v>1.007080078125E-3</c:v>
                </c:pt>
                <c:pt idx="41449">
                  <c:v>1.007080078125E-3</c:v>
                </c:pt>
                <c:pt idx="41450">
                  <c:v>1.0068416595458984E-3</c:v>
                </c:pt>
                <c:pt idx="41451">
                  <c:v>1.007080078125E-3</c:v>
                </c:pt>
                <c:pt idx="41452">
                  <c:v>1.007080078125E-3</c:v>
                </c:pt>
                <c:pt idx="41453">
                  <c:v>1.0068416595458984E-3</c:v>
                </c:pt>
                <c:pt idx="41454">
                  <c:v>1.007080078125E-3</c:v>
                </c:pt>
                <c:pt idx="41455">
                  <c:v>1.0080337524414063E-3</c:v>
                </c:pt>
                <c:pt idx="41456">
                  <c:v>1.007080078125E-3</c:v>
                </c:pt>
                <c:pt idx="41457">
                  <c:v>1.0068416595458984E-3</c:v>
                </c:pt>
                <c:pt idx="41458">
                  <c:v>1.007080078125E-3</c:v>
                </c:pt>
                <c:pt idx="41459">
                  <c:v>1.007080078125E-3</c:v>
                </c:pt>
                <c:pt idx="41460">
                  <c:v>1.0068416595458984E-3</c:v>
                </c:pt>
                <c:pt idx="41461">
                  <c:v>1.007080078125E-3</c:v>
                </c:pt>
                <c:pt idx="41462">
                  <c:v>1.007080078125E-3</c:v>
                </c:pt>
                <c:pt idx="41463">
                  <c:v>1.0068416595458984E-3</c:v>
                </c:pt>
                <c:pt idx="41464">
                  <c:v>1.007080078125E-3</c:v>
                </c:pt>
                <c:pt idx="41465">
                  <c:v>1.007080078125E-3</c:v>
                </c:pt>
                <c:pt idx="41466">
                  <c:v>1.0068416595458984E-3</c:v>
                </c:pt>
                <c:pt idx="41467">
                  <c:v>1.007080078125E-3</c:v>
                </c:pt>
                <c:pt idx="41468">
                  <c:v>1.0080337524414063E-3</c:v>
                </c:pt>
                <c:pt idx="41469">
                  <c:v>1.0068416595458984E-3</c:v>
                </c:pt>
                <c:pt idx="41470">
                  <c:v>1.007080078125E-3</c:v>
                </c:pt>
                <c:pt idx="41471">
                  <c:v>1.007080078125E-3</c:v>
                </c:pt>
                <c:pt idx="41472">
                  <c:v>1.0068416595458984E-3</c:v>
                </c:pt>
                <c:pt idx="41473">
                  <c:v>1.007080078125E-3</c:v>
                </c:pt>
                <c:pt idx="41474">
                  <c:v>1.007080078125E-3</c:v>
                </c:pt>
                <c:pt idx="41475">
                  <c:v>1.0068416595458984E-3</c:v>
                </c:pt>
                <c:pt idx="41476">
                  <c:v>1.007080078125E-3</c:v>
                </c:pt>
                <c:pt idx="41477">
                  <c:v>1.007080078125E-3</c:v>
                </c:pt>
                <c:pt idx="41478">
                  <c:v>1.0068416595458984E-3</c:v>
                </c:pt>
                <c:pt idx="41479">
                  <c:v>1.007080078125E-3</c:v>
                </c:pt>
                <c:pt idx="41480">
                  <c:v>1.0080337524414063E-3</c:v>
                </c:pt>
                <c:pt idx="41481">
                  <c:v>1.007080078125E-3</c:v>
                </c:pt>
                <c:pt idx="41482">
                  <c:v>1.0068416595458984E-3</c:v>
                </c:pt>
                <c:pt idx="41483">
                  <c:v>1.007080078125E-3</c:v>
                </c:pt>
                <c:pt idx="41484">
                  <c:v>1.007080078125E-3</c:v>
                </c:pt>
                <c:pt idx="41485">
                  <c:v>1.0068416595458984E-3</c:v>
                </c:pt>
                <c:pt idx="41486">
                  <c:v>1.007080078125E-3</c:v>
                </c:pt>
                <c:pt idx="41487">
                  <c:v>1.007080078125E-3</c:v>
                </c:pt>
                <c:pt idx="41488">
                  <c:v>1.0068416595458984E-3</c:v>
                </c:pt>
                <c:pt idx="41489">
                  <c:v>1.007080078125E-3</c:v>
                </c:pt>
                <c:pt idx="41490">
                  <c:v>1.007080078125E-3</c:v>
                </c:pt>
                <c:pt idx="41491">
                  <c:v>1.0068416595458984E-3</c:v>
                </c:pt>
                <c:pt idx="41492">
                  <c:v>1.007080078125E-3</c:v>
                </c:pt>
                <c:pt idx="41493">
                  <c:v>1.0080337524414063E-3</c:v>
                </c:pt>
                <c:pt idx="41494">
                  <c:v>1.0068416595458984E-3</c:v>
                </c:pt>
                <c:pt idx="41495">
                  <c:v>1.007080078125E-3</c:v>
                </c:pt>
                <c:pt idx="41496">
                  <c:v>1.007080078125E-3</c:v>
                </c:pt>
                <c:pt idx="41497">
                  <c:v>1.0068416595458984E-3</c:v>
                </c:pt>
                <c:pt idx="41498">
                  <c:v>1.007080078125E-3</c:v>
                </c:pt>
                <c:pt idx="41499">
                  <c:v>1.007080078125E-3</c:v>
                </c:pt>
                <c:pt idx="41500">
                  <c:v>1.0068416595458984E-3</c:v>
                </c:pt>
                <c:pt idx="41501">
                  <c:v>1.007080078125E-3</c:v>
                </c:pt>
                <c:pt idx="41502">
                  <c:v>1.007080078125E-3</c:v>
                </c:pt>
                <c:pt idx="41503">
                  <c:v>1.0068416595458984E-3</c:v>
                </c:pt>
                <c:pt idx="41504">
                  <c:v>1.007080078125E-3</c:v>
                </c:pt>
                <c:pt idx="41505">
                  <c:v>1.0080337524414063E-3</c:v>
                </c:pt>
                <c:pt idx="41506">
                  <c:v>1.007080078125E-3</c:v>
                </c:pt>
                <c:pt idx="41507">
                  <c:v>1.0068416595458984E-3</c:v>
                </c:pt>
                <c:pt idx="41508">
                  <c:v>1.007080078125E-3</c:v>
                </c:pt>
                <c:pt idx="41509">
                  <c:v>1.007080078125E-3</c:v>
                </c:pt>
                <c:pt idx="41510">
                  <c:v>1.0068416595458984E-3</c:v>
                </c:pt>
                <c:pt idx="41511">
                  <c:v>1.007080078125E-3</c:v>
                </c:pt>
                <c:pt idx="41512">
                  <c:v>1.007080078125E-3</c:v>
                </c:pt>
                <c:pt idx="41513">
                  <c:v>1.0068416595458984E-3</c:v>
                </c:pt>
                <c:pt idx="41514">
                  <c:v>1.007080078125E-3</c:v>
                </c:pt>
                <c:pt idx="41515">
                  <c:v>1.007080078125E-3</c:v>
                </c:pt>
                <c:pt idx="41516">
                  <c:v>1.0068416595458984E-3</c:v>
                </c:pt>
                <c:pt idx="41517">
                  <c:v>1.007080078125E-3</c:v>
                </c:pt>
                <c:pt idx="41518">
                  <c:v>1.0080337524414063E-3</c:v>
                </c:pt>
                <c:pt idx="41519">
                  <c:v>1.0068416595458984E-3</c:v>
                </c:pt>
                <c:pt idx="41520">
                  <c:v>1.007080078125E-3</c:v>
                </c:pt>
                <c:pt idx="41521">
                  <c:v>1.007080078125E-3</c:v>
                </c:pt>
                <c:pt idx="41522">
                  <c:v>1.0068416595458984E-3</c:v>
                </c:pt>
                <c:pt idx="41523">
                  <c:v>1.007080078125E-3</c:v>
                </c:pt>
                <c:pt idx="41524">
                  <c:v>1.007080078125E-3</c:v>
                </c:pt>
                <c:pt idx="41525">
                  <c:v>1.0068416595458984E-3</c:v>
                </c:pt>
                <c:pt idx="41526">
                  <c:v>1.007080078125E-3</c:v>
                </c:pt>
                <c:pt idx="41527">
                  <c:v>1.007080078125E-3</c:v>
                </c:pt>
                <c:pt idx="41528">
                  <c:v>1.0068416595458984E-3</c:v>
                </c:pt>
                <c:pt idx="41529">
                  <c:v>1.007080078125E-3</c:v>
                </c:pt>
                <c:pt idx="41530">
                  <c:v>1.0080337524414063E-3</c:v>
                </c:pt>
                <c:pt idx="41531">
                  <c:v>1.007080078125E-3</c:v>
                </c:pt>
                <c:pt idx="41532">
                  <c:v>1.0068416595458984E-3</c:v>
                </c:pt>
                <c:pt idx="41533">
                  <c:v>1.007080078125E-3</c:v>
                </c:pt>
                <c:pt idx="41534">
                  <c:v>1.007080078125E-3</c:v>
                </c:pt>
                <c:pt idx="41535">
                  <c:v>1.0068416595458984E-3</c:v>
                </c:pt>
                <c:pt idx="41536">
                  <c:v>1.007080078125E-3</c:v>
                </c:pt>
                <c:pt idx="41537">
                  <c:v>1.007080078125E-3</c:v>
                </c:pt>
                <c:pt idx="41538">
                  <c:v>1.0068416595458984E-3</c:v>
                </c:pt>
                <c:pt idx="41539">
                  <c:v>1.007080078125E-3</c:v>
                </c:pt>
                <c:pt idx="41540">
                  <c:v>1.007080078125E-3</c:v>
                </c:pt>
                <c:pt idx="41541">
                  <c:v>1.0068416595458984E-3</c:v>
                </c:pt>
                <c:pt idx="41542">
                  <c:v>1.007080078125E-3</c:v>
                </c:pt>
                <c:pt idx="41543">
                  <c:v>1.0080337524414063E-3</c:v>
                </c:pt>
                <c:pt idx="41544">
                  <c:v>1.0068416595458984E-3</c:v>
                </c:pt>
                <c:pt idx="41545">
                  <c:v>1.007080078125E-3</c:v>
                </c:pt>
                <c:pt idx="41546">
                  <c:v>1.007080078125E-3</c:v>
                </c:pt>
                <c:pt idx="41547">
                  <c:v>1.0068416595458984E-3</c:v>
                </c:pt>
                <c:pt idx="41548">
                  <c:v>1.007080078125E-3</c:v>
                </c:pt>
                <c:pt idx="41549">
                  <c:v>1.007080078125E-3</c:v>
                </c:pt>
                <c:pt idx="41550">
                  <c:v>1.0068416595458984E-3</c:v>
                </c:pt>
                <c:pt idx="41551">
                  <c:v>1.007080078125E-3</c:v>
                </c:pt>
                <c:pt idx="41552">
                  <c:v>1.007080078125E-3</c:v>
                </c:pt>
                <c:pt idx="41553">
                  <c:v>1.0068416595458984E-3</c:v>
                </c:pt>
                <c:pt idx="41554">
                  <c:v>1.007080078125E-3</c:v>
                </c:pt>
                <c:pt idx="41555">
                  <c:v>1.0080337524414063E-3</c:v>
                </c:pt>
                <c:pt idx="41556">
                  <c:v>1.007080078125E-3</c:v>
                </c:pt>
                <c:pt idx="41557">
                  <c:v>1.0068416595458984E-3</c:v>
                </c:pt>
                <c:pt idx="41558">
                  <c:v>1.007080078125E-3</c:v>
                </c:pt>
                <c:pt idx="41559">
                  <c:v>1.007080078125E-3</c:v>
                </c:pt>
                <c:pt idx="41560">
                  <c:v>1.0068416595458984E-3</c:v>
                </c:pt>
                <c:pt idx="41561">
                  <c:v>1.007080078125E-3</c:v>
                </c:pt>
                <c:pt idx="41562">
                  <c:v>1.007080078125E-3</c:v>
                </c:pt>
                <c:pt idx="41563">
                  <c:v>1.0068416595458984E-3</c:v>
                </c:pt>
                <c:pt idx="41564">
                  <c:v>1.007080078125E-3</c:v>
                </c:pt>
                <c:pt idx="41565">
                  <c:v>1.007080078125E-3</c:v>
                </c:pt>
                <c:pt idx="41566">
                  <c:v>1.0068416595458984E-3</c:v>
                </c:pt>
                <c:pt idx="41567">
                  <c:v>1.007080078125E-3</c:v>
                </c:pt>
                <c:pt idx="41568">
                  <c:v>1.0080337524414063E-3</c:v>
                </c:pt>
                <c:pt idx="41569">
                  <c:v>1.0068416595458984E-3</c:v>
                </c:pt>
                <c:pt idx="41570">
                  <c:v>1.007080078125E-3</c:v>
                </c:pt>
                <c:pt idx="41571">
                  <c:v>1.007080078125E-3</c:v>
                </c:pt>
                <c:pt idx="41572">
                  <c:v>1.0068416595458984E-3</c:v>
                </c:pt>
                <c:pt idx="41573">
                  <c:v>1.007080078125E-3</c:v>
                </c:pt>
                <c:pt idx="41574">
                  <c:v>1.007080078125E-3</c:v>
                </c:pt>
                <c:pt idx="41575">
                  <c:v>1.0068416595458984E-3</c:v>
                </c:pt>
                <c:pt idx="41576">
                  <c:v>1.007080078125E-3</c:v>
                </c:pt>
                <c:pt idx="41577">
                  <c:v>1.007080078125E-3</c:v>
                </c:pt>
                <c:pt idx="41578">
                  <c:v>1.0068416595458984E-3</c:v>
                </c:pt>
                <c:pt idx="41579">
                  <c:v>1.007080078125E-3</c:v>
                </c:pt>
                <c:pt idx="41580">
                  <c:v>1.0080337524414063E-3</c:v>
                </c:pt>
                <c:pt idx="41581">
                  <c:v>1.007080078125E-3</c:v>
                </c:pt>
                <c:pt idx="41582">
                  <c:v>1.0068416595458984E-3</c:v>
                </c:pt>
                <c:pt idx="41583">
                  <c:v>1.007080078125E-3</c:v>
                </c:pt>
                <c:pt idx="41584">
                  <c:v>1.007080078125E-3</c:v>
                </c:pt>
                <c:pt idx="41585">
                  <c:v>1.0068416595458984E-3</c:v>
                </c:pt>
                <c:pt idx="41586">
                  <c:v>1.007080078125E-3</c:v>
                </c:pt>
                <c:pt idx="41587">
                  <c:v>1.007080078125E-3</c:v>
                </c:pt>
                <c:pt idx="41588">
                  <c:v>1.0068416595458984E-3</c:v>
                </c:pt>
                <c:pt idx="41589">
                  <c:v>1.007080078125E-3</c:v>
                </c:pt>
                <c:pt idx="41590">
                  <c:v>1.007080078125E-3</c:v>
                </c:pt>
                <c:pt idx="41591">
                  <c:v>1.0068416595458984E-3</c:v>
                </c:pt>
                <c:pt idx="41592">
                  <c:v>1.0080337524414063E-3</c:v>
                </c:pt>
                <c:pt idx="41593">
                  <c:v>1.007080078125E-3</c:v>
                </c:pt>
                <c:pt idx="41594">
                  <c:v>1.0068416595458984E-3</c:v>
                </c:pt>
                <c:pt idx="41595">
                  <c:v>1.007080078125E-3</c:v>
                </c:pt>
                <c:pt idx="41596">
                  <c:v>1.007080078125E-3</c:v>
                </c:pt>
                <c:pt idx="41597">
                  <c:v>1.0068416595458984E-3</c:v>
                </c:pt>
                <c:pt idx="41598">
                  <c:v>1.007080078125E-3</c:v>
                </c:pt>
                <c:pt idx="41599">
                  <c:v>1.007080078125E-3</c:v>
                </c:pt>
                <c:pt idx="41600">
                  <c:v>1.0068416595458984E-3</c:v>
                </c:pt>
                <c:pt idx="41601">
                  <c:v>1.007080078125E-3</c:v>
                </c:pt>
                <c:pt idx="41602">
                  <c:v>1.007080078125E-3</c:v>
                </c:pt>
                <c:pt idx="41603">
                  <c:v>1.0068416595458984E-3</c:v>
                </c:pt>
                <c:pt idx="41604">
                  <c:v>1.007080078125E-3</c:v>
                </c:pt>
                <c:pt idx="41605">
                  <c:v>1.0080337524414063E-3</c:v>
                </c:pt>
                <c:pt idx="41606">
                  <c:v>1.007080078125E-3</c:v>
                </c:pt>
                <c:pt idx="41607">
                  <c:v>1.0068416595458984E-3</c:v>
                </c:pt>
                <c:pt idx="41608">
                  <c:v>1.007080078125E-3</c:v>
                </c:pt>
                <c:pt idx="41609">
                  <c:v>1.007080078125E-3</c:v>
                </c:pt>
                <c:pt idx="41610">
                  <c:v>1.0068416595458984E-3</c:v>
                </c:pt>
                <c:pt idx="41611">
                  <c:v>1.007080078125E-3</c:v>
                </c:pt>
                <c:pt idx="41612">
                  <c:v>1.007080078125E-3</c:v>
                </c:pt>
                <c:pt idx="41613">
                  <c:v>1.0068416595458984E-3</c:v>
                </c:pt>
                <c:pt idx="41614">
                  <c:v>1.007080078125E-3</c:v>
                </c:pt>
                <c:pt idx="41615">
                  <c:v>1.007080078125E-3</c:v>
                </c:pt>
                <c:pt idx="41616">
                  <c:v>1.0068416595458984E-3</c:v>
                </c:pt>
                <c:pt idx="41617">
                  <c:v>1.0080337524414063E-3</c:v>
                </c:pt>
                <c:pt idx="41618">
                  <c:v>1.007080078125E-3</c:v>
                </c:pt>
                <c:pt idx="41619">
                  <c:v>1.0068416595458984E-3</c:v>
                </c:pt>
                <c:pt idx="41620">
                  <c:v>1.007080078125E-3</c:v>
                </c:pt>
                <c:pt idx="41621">
                  <c:v>1.007080078125E-3</c:v>
                </c:pt>
                <c:pt idx="41622">
                  <c:v>1.0068416595458984E-3</c:v>
                </c:pt>
                <c:pt idx="41623">
                  <c:v>1.007080078125E-3</c:v>
                </c:pt>
                <c:pt idx="41624">
                  <c:v>1.007080078125E-3</c:v>
                </c:pt>
                <c:pt idx="41625">
                  <c:v>1.0068416595458984E-3</c:v>
                </c:pt>
                <c:pt idx="41626">
                  <c:v>1.007080078125E-3</c:v>
                </c:pt>
                <c:pt idx="41627">
                  <c:v>1.007080078125E-3</c:v>
                </c:pt>
                <c:pt idx="41628">
                  <c:v>1.0068416595458984E-3</c:v>
                </c:pt>
                <c:pt idx="41629">
                  <c:v>1.007080078125E-3</c:v>
                </c:pt>
                <c:pt idx="41630">
                  <c:v>1.0080337524414063E-3</c:v>
                </c:pt>
                <c:pt idx="41631">
                  <c:v>1.007080078125E-3</c:v>
                </c:pt>
                <c:pt idx="41632">
                  <c:v>1.0068416595458984E-3</c:v>
                </c:pt>
                <c:pt idx="41633">
                  <c:v>1.007080078125E-3</c:v>
                </c:pt>
                <c:pt idx="41634">
                  <c:v>1.007080078125E-3</c:v>
                </c:pt>
                <c:pt idx="41635">
                  <c:v>1.0068416595458984E-3</c:v>
                </c:pt>
                <c:pt idx="41636">
                  <c:v>1.007080078125E-3</c:v>
                </c:pt>
                <c:pt idx="41637">
                  <c:v>1.007080078125E-3</c:v>
                </c:pt>
                <c:pt idx="41638">
                  <c:v>1.0068416595458984E-3</c:v>
                </c:pt>
                <c:pt idx="41639">
                  <c:v>1.007080078125E-3</c:v>
                </c:pt>
                <c:pt idx="41640">
                  <c:v>1.007080078125E-3</c:v>
                </c:pt>
                <c:pt idx="41641">
                  <c:v>1.0068416595458984E-3</c:v>
                </c:pt>
                <c:pt idx="41642">
                  <c:v>1.0080337524414063E-3</c:v>
                </c:pt>
                <c:pt idx="41643">
                  <c:v>1.007080078125E-3</c:v>
                </c:pt>
                <c:pt idx="41644">
                  <c:v>1.0068416595458984E-3</c:v>
                </c:pt>
                <c:pt idx="41645">
                  <c:v>1.007080078125E-3</c:v>
                </c:pt>
                <c:pt idx="41646">
                  <c:v>1.007080078125E-3</c:v>
                </c:pt>
                <c:pt idx="41647">
                  <c:v>1.0068416595458984E-3</c:v>
                </c:pt>
                <c:pt idx="41648">
                  <c:v>1.007080078125E-3</c:v>
                </c:pt>
                <c:pt idx="41649">
                  <c:v>1.007080078125E-3</c:v>
                </c:pt>
                <c:pt idx="41650">
                  <c:v>1.0068416595458984E-3</c:v>
                </c:pt>
                <c:pt idx="41651">
                  <c:v>1.007080078125E-3</c:v>
                </c:pt>
                <c:pt idx="41652">
                  <c:v>1.007080078125E-3</c:v>
                </c:pt>
                <c:pt idx="41653">
                  <c:v>1.0068416595458984E-3</c:v>
                </c:pt>
                <c:pt idx="41654">
                  <c:v>1.007080078125E-3</c:v>
                </c:pt>
                <c:pt idx="41655">
                  <c:v>4.0290355682373047E-3</c:v>
                </c:pt>
                <c:pt idx="41656">
                  <c:v>1.007080078125E-3</c:v>
                </c:pt>
                <c:pt idx="41657">
                  <c:v>1.0068416595458984E-3</c:v>
                </c:pt>
                <c:pt idx="41658">
                  <c:v>1.007080078125E-3</c:v>
                </c:pt>
                <c:pt idx="41659">
                  <c:v>1.007080078125E-3</c:v>
                </c:pt>
                <c:pt idx="41660">
                  <c:v>1.0068416595458984E-3</c:v>
                </c:pt>
                <c:pt idx="41661">
                  <c:v>1.007080078125E-3</c:v>
                </c:pt>
                <c:pt idx="41662">
                  <c:v>1.007080078125E-3</c:v>
                </c:pt>
                <c:pt idx="41663">
                  <c:v>1.0068416595458984E-3</c:v>
                </c:pt>
                <c:pt idx="41664">
                  <c:v>1.0080337524414063E-3</c:v>
                </c:pt>
                <c:pt idx="41665">
                  <c:v>1.007080078125E-3</c:v>
                </c:pt>
                <c:pt idx="41666">
                  <c:v>1.0068416595458984E-3</c:v>
                </c:pt>
                <c:pt idx="41667">
                  <c:v>1.007080078125E-3</c:v>
                </c:pt>
                <c:pt idx="41668">
                  <c:v>1.007080078125E-3</c:v>
                </c:pt>
                <c:pt idx="41669">
                  <c:v>1.0068416595458984E-3</c:v>
                </c:pt>
                <c:pt idx="41670">
                  <c:v>1.007080078125E-3</c:v>
                </c:pt>
                <c:pt idx="41671">
                  <c:v>1.007080078125E-3</c:v>
                </c:pt>
                <c:pt idx="41672">
                  <c:v>1.0068416595458984E-3</c:v>
                </c:pt>
                <c:pt idx="41673">
                  <c:v>1.007080078125E-3</c:v>
                </c:pt>
                <c:pt idx="41674">
                  <c:v>1.007080078125E-3</c:v>
                </c:pt>
                <c:pt idx="41675">
                  <c:v>1.0068416595458984E-3</c:v>
                </c:pt>
                <c:pt idx="41676">
                  <c:v>1.007080078125E-3</c:v>
                </c:pt>
                <c:pt idx="41677">
                  <c:v>1.0080337524414063E-3</c:v>
                </c:pt>
                <c:pt idx="41678">
                  <c:v>1.007080078125E-3</c:v>
                </c:pt>
                <c:pt idx="41679">
                  <c:v>1.0068416595458984E-3</c:v>
                </c:pt>
                <c:pt idx="41680">
                  <c:v>1.007080078125E-3</c:v>
                </c:pt>
                <c:pt idx="41681">
                  <c:v>1.007080078125E-3</c:v>
                </c:pt>
                <c:pt idx="41682">
                  <c:v>1.0068416595458984E-3</c:v>
                </c:pt>
                <c:pt idx="41683">
                  <c:v>1.007080078125E-3</c:v>
                </c:pt>
                <c:pt idx="41684">
                  <c:v>1.007080078125E-3</c:v>
                </c:pt>
                <c:pt idx="41685">
                  <c:v>1.0068416595458984E-3</c:v>
                </c:pt>
                <c:pt idx="41686">
                  <c:v>1.007080078125E-3</c:v>
                </c:pt>
                <c:pt idx="41687">
                  <c:v>1.007080078125E-3</c:v>
                </c:pt>
                <c:pt idx="41688">
                  <c:v>1.0068416595458984E-3</c:v>
                </c:pt>
                <c:pt idx="41689">
                  <c:v>1.0080337524414063E-3</c:v>
                </c:pt>
                <c:pt idx="41690">
                  <c:v>1.007080078125E-3</c:v>
                </c:pt>
                <c:pt idx="41691">
                  <c:v>1.0068416595458984E-3</c:v>
                </c:pt>
                <c:pt idx="41692">
                  <c:v>1.007080078125E-3</c:v>
                </c:pt>
                <c:pt idx="41693">
                  <c:v>1.007080078125E-3</c:v>
                </c:pt>
                <c:pt idx="41694">
                  <c:v>1.0068416595458984E-3</c:v>
                </c:pt>
                <c:pt idx="41695">
                  <c:v>1.007080078125E-3</c:v>
                </c:pt>
                <c:pt idx="41696">
                  <c:v>1.007080078125E-3</c:v>
                </c:pt>
                <c:pt idx="41697">
                  <c:v>1.0068416595458984E-3</c:v>
                </c:pt>
                <c:pt idx="41698">
                  <c:v>1.007080078125E-3</c:v>
                </c:pt>
                <c:pt idx="41699">
                  <c:v>1.007080078125E-3</c:v>
                </c:pt>
                <c:pt idx="41700">
                  <c:v>1.0068416595458984E-3</c:v>
                </c:pt>
                <c:pt idx="41701">
                  <c:v>1.007080078125E-3</c:v>
                </c:pt>
                <c:pt idx="41702">
                  <c:v>1.0080337524414063E-3</c:v>
                </c:pt>
                <c:pt idx="41703">
                  <c:v>1.007080078125E-3</c:v>
                </c:pt>
                <c:pt idx="41704">
                  <c:v>1.0068416595458984E-3</c:v>
                </c:pt>
                <c:pt idx="41705">
                  <c:v>1.007080078125E-3</c:v>
                </c:pt>
                <c:pt idx="41706">
                  <c:v>1.007080078125E-3</c:v>
                </c:pt>
                <c:pt idx="41707">
                  <c:v>1.0068416595458984E-3</c:v>
                </c:pt>
                <c:pt idx="41708">
                  <c:v>1.007080078125E-3</c:v>
                </c:pt>
                <c:pt idx="41709">
                  <c:v>1.007080078125E-3</c:v>
                </c:pt>
                <c:pt idx="41710">
                  <c:v>1.0068416595458984E-3</c:v>
                </c:pt>
                <c:pt idx="41711">
                  <c:v>1.007080078125E-3</c:v>
                </c:pt>
                <c:pt idx="41712">
                  <c:v>1.007080078125E-3</c:v>
                </c:pt>
                <c:pt idx="41713">
                  <c:v>1.0068416595458984E-3</c:v>
                </c:pt>
                <c:pt idx="41714">
                  <c:v>1.0080337524414063E-3</c:v>
                </c:pt>
                <c:pt idx="41715">
                  <c:v>1.007080078125E-3</c:v>
                </c:pt>
                <c:pt idx="41716">
                  <c:v>1.0068416595458984E-3</c:v>
                </c:pt>
                <c:pt idx="41717">
                  <c:v>1.007080078125E-3</c:v>
                </c:pt>
                <c:pt idx="41718">
                  <c:v>1.007080078125E-3</c:v>
                </c:pt>
                <c:pt idx="41719">
                  <c:v>1.0068416595458984E-3</c:v>
                </c:pt>
                <c:pt idx="41720">
                  <c:v>1.007080078125E-3</c:v>
                </c:pt>
                <c:pt idx="41721">
                  <c:v>1.007080078125E-3</c:v>
                </c:pt>
                <c:pt idx="41722">
                  <c:v>1.0068416595458984E-3</c:v>
                </c:pt>
                <c:pt idx="41723">
                  <c:v>1.007080078125E-3</c:v>
                </c:pt>
                <c:pt idx="41724">
                  <c:v>1.007080078125E-3</c:v>
                </c:pt>
                <c:pt idx="41725">
                  <c:v>1.0068416595458984E-3</c:v>
                </c:pt>
                <c:pt idx="41726">
                  <c:v>1.007080078125E-3</c:v>
                </c:pt>
                <c:pt idx="41727">
                  <c:v>1.0080337524414063E-3</c:v>
                </c:pt>
                <c:pt idx="41728">
                  <c:v>1.007080078125E-3</c:v>
                </c:pt>
                <c:pt idx="41729">
                  <c:v>1.0068416595458984E-3</c:v>
                </c:pt>
                <c:pt idx="41730">
                  <c:v>1.007080078125E-3</c:v>
                </c:pt>
                <c:pt idx="41731">
                  <c:v>1.007080078125E-3</c:v>
                </c:pt>
                <c:pt idx="41732">
                  <c:v>1.0068416595458984E-3</c:v>
                </c:pt>
                <c:pt idx="41733">
                  <c:v>1.007080078125E-3</c:v>
                </c:pt>
                <c:pt idx="41734">
                  <c:v>1.007080078125E-3</c:v>
                </c:pt>
                <c:pt idx="41735">
                  <c:v>1.0068416595458984E-3</c:v>
                </c:pt>
                <c:pt idx="41736">
                  <c:v>1.007080078125E-3</c:v>
                </c:pt>
                <c:pt idx="41737">
                  <c:v>1.007080078125E-3</c:v>
                </c:pt>
                <c:pt idx="41738">
                  <c:v>1.0068416595458984E-3</c:v>
                </c:pt>
                <c:pt idx="41739">
                  <c:v>1.0080337524414063E-3</c:v>
                </c:pt>
                <c:pt idx="41740">
                  <c:v>1.007080078125E-3</c:v>
                </c:pt>
                <c:pt idx="41741">
                  <c:v>1.0068416595458984E-3</c:v>
                </c:pt>
                <c:pt idx="41742">
                  <c:v>1.007080078125E-3</c:v>
                </c:pt>
                <c:pt idx="41743">
                  <c:v>1.007080078125E-3</c:v>
                </c:pt>
                <c:pt idx="41744">
                  <c:v>1.0068416595458984E-3</c:v>
                </c:pt>
                <c:pt idx="41745">
                  <c:v>1.007080078125E-3</c:v>
                </c:pt>
                <c:pt idx="41746">
                  <c:v>1.007080078125E-3</c:v>
                </c:pt>
                <c:pt idx="41747">
                  <c:v>1.0068416595458984E-3</c:v>
                </c:pt>
                <c:pt idx="41748">
                  <c:v>1.007080078125E-3</c:v>
                </c:pt>
                <c:pt idx="41749">
                  <c:v>1.007080078125E-3</c:v>
                </c:pt>
                <c:pt idx="41750">
                  <c:v>1.0068416595458984E-3</c:v>
                </c:pt>
                <c:pt idx="41751">
                  <c:v>1.007080078125E-3</c:v>
                </c:pt>
                <c:pt idx="41752">
                  <c:v>1.0080337524414063E-3</c:v>
                </c:pt>
                <c:pt idx="41753">
                  <c:v>1.007080078125E-3</c:v>
                </c:pt>
                <c:pt idx="41754">
                  <c:v>1.0068416595458984E-3</c:v>
                </c:pt>
                <c:pt idx="41755">
                  <c:v>1.007080078125E-3</c:v>
                </c:pt>
                <c:pt idx="41756">
                  <c:v>1.007080078125E-3</c:v>
                </c:pt>
                <c:pt idx="41757">
                  <c:v>1.0068416595458984E-3</c:v>
                </c:pt>
                <c:pt idx="41758">
                  <c:v>1.007080078125E-3</c:v>
                </c:pt>
                <c:pt idx="41759">
                  <c:v>1.007080078125E-3</c:v>
                </c:pt>
                <c:pt idx="41760">
                  <c:v>1.0068416595458984E-3</c:v>
                </c:pt>
                <c:pt idx="41761">
                  <c:v>1.007080078125E-3</c:v>
                </c:pt>
                <c:pt idx="41762">
                  <c:v>1.007080078125E-3</c:v>
                </c:pt>
                <c:pt idx="41763">
                  <c:v>1.0068416595458984E-3</c:v>
                </c:pt>
                <c:pt idx="41764">
                  <c:v>1.0080337524414063E-3</c:v>
                </c:pt>
                <c:pt idx="41765">
                  <c:v>1.007080078125E-3</c:v>
                </c:pt>
                <c:pt idx="41766">
                  <c:v>1.0068416595458984E-3</c:v>
                </c:pt>
                <c:pt idx="41767">
                  <c:v>1.007080078125E-3</c:v>
                </c:pt>
                <c:pt idx="41768">
                  <c:v>1.007080078125E-3</c:v>
                </c:pt>
                <c:pt idx="41769">
                  <c:v>1.0068416595458984E-3</c:v>
                </c:pt>
                <c:pt idx="41770">
                  <c:v>1.007080078125E-3</c:v>
                </c:pt>
                <c:pt idx="41771">
                  <c:v>1.007080078125E-3</c:v>
                </c:pt>
                <c:pt idx="41772">
                  <c:v>1.0068416595458984E-3</c:v>
                </c:pt>
                <c:pt idx="41773">
                  <c:v>1.007080078125E-3</c:v>
                </c:pt>
                <c:pt idx="41774">
                  <c:v>1.007080078125E-3</c:v>
                </c:pt>
                <c:pt idx="41775">
                  <c:v>1.0068416595458984E-3</c:v>
                </c:pt>
                <c:pt idx="41776">
                  <c:v>1.007080078125E-3</c:v>
                </c:pt>
                <c:pt idx="41777">
                  <c:v>1.0080337524414063E-3</c:v>
                </c:pt>
                <c:pt idx="41778">
                  <c:v>1.007080078125E-3</c:v>
                </c:pt>
                <c:pt idx="41779">
                  <c:v>1.0068416595458984E-3</c:v>
                </c:pt>
                <c:pt idx="41780">
                  <c:v>1.007080078125E-3</c:v>
                </c:pt>
                <c:pt idx="41781">
                  <c:v>1.007080078125E-3</c:v>
                </c:pt>
                <c:pt idx="41782">
                  <c:v>1.0068416595458984E-3</c:v>
                </c:pt>
                <c:pt idx="41783">
                  <c:v>1.007080078125E-3</c:v>
                </c:pt>
                <c:pt idx="41784">
                  <c:v>1.007080078125E-3</c:v>
                </c:pt>
                <c:pt idx="41785">
                  <c:v>1.0068416595458984E-3</c:v>
                </c:pt>
                <c:pt idx="41786">
                  <c:v>1.007080078125E-3</c:v>
                </c:pt>
                <c:pt idx="41787">
                  <c:v>1.007080078125E-3</c:v>
                </c:pt>
                <c:pt idx="41788">
                  <c:v>1.0068416595458984E-3</c:v>
                </c:pt>
                <c:pt idx="41789">
                  <c:v>1.0080337524414063E-3</c:v>
                </c:pt>
                <c:pt idx="41790">
                  <c:v>1.007080078125E-3</c:v>
                </c:pt>
                <c:pt idx="41791">
                  <c:v>1.0068416595458984E-3</c:v>
                </c:pt>
                <c:pt idx="41792">
                  <c:v>1.007080078125E-3</c:v>
                </c:pt>
                <c:pt idx="41793">
                  <c:v>1.007080078125E-3</c:v>
                </c:pt>
                <c:pt idx="41794">
                  <c:v>1.0068416595458984E-3</c:v>
                </c:pt>
                <c:pt idx="41795">
                  <c:v>1.007080078125E-3</c:v>
                </c:pt>
                <c:pt idx="41796">
                  <c:v>1.007080078125E-3</c:v>
                </c:pt>
                <c:pt idx="41797">
                  <c:v>1.0068416595458984E-3</c:v>
                </c:pt>
                <c:pt idx="41798">
                  <c:v>1.007080078125E-3</c:v>
                </c:pt>
                <c:pt idx="41799">
                  <c:v>1.007080078125E-3</c:v>
                </c:pt>
                <c:pt idx="41800">
                  <c:v>1.0068416595458984E-3</c:v>
                </c:pt>
                <c:pt idx="41801">
                  <c:v>1.007080078125E-3</c:v>
                </c:pt>
                <c:pt idx="41802">
                  <c:v>1.0080337524414063E-3</c:v>
                </c:pt>
                <c:pt idx="41803">
                  <c:v>1.007080078125E-3</c:v>
                </c:pt>
                <c:pt idx="41804">
                  <c:v>1.0068416595458984E-3</c:v>
                </c:pt>
                <c:pt idx="41805">
                  <c:v>1.007080078125E-3</c:v>
                </c:pt>
                <c:pt idx="41806">
                  <c:v>1.007080078125E-3</c:v>
                </c:pt>
                <c:pt idx="41807">
                  <c:v>1.0068416595458984E-3</c:v>
                </c:pt>
                <c:pt idx="41808">
                  <c:v>1.007080078125E-3</c:v>
                </c:pt>
                <c:pt idx="41809">
                  <c:v>1.007080078125E-3</c:v>
                </c:pt>
                <c:pt idx="41810">
                  <c:v>1.0068416595458984E-3</c:v>
                </c:pt>
                <c:pt idx="41811">
                  <c:v>1.007080078125E-3</c:v>
                </c:pt>
                <c:pt idx="41812">
                  <c:v>1.0068416595458984E-3</c:v>
                </c:pt>
                <c:pt idx="41813">
                  <c:v>1.007080078125E-3</c:v>
                </c:pt>
                <c:pt idx="41814">
                  <c:v>1.0080337524414063E-3</c:v>
                </c:pt>
                <c:pt idx="41815">
                  <c:v>1.007080078125E-3</c:v>
                </c:pt>
                <c:pt idx="41816">
                  <c:v>1.0068416595458984E-3</c:v>
                </c:pt>
                <c:pt idx="41817">
                  <c:v>1.007080078125E-3</c:v>
                </c:pt>
                <c:pt idx="41818">
                  <c:v>1.007080078125E-3</c:v>
                </c:pt>
                <c:pt idx="41819">
                  <c:v>1.0068416595458984E-3</c:v>
                </c:pt>
                <c:pt idx="41820">
                  <c:v>1.007080078125E-3</c:v>
                </c:pt>
                <c:pt idx="41821">
                  <c:v>1.007080078125E-3</c:v>
                </c:pt>
                <c:pt idx="41822">
                  <c:v>1.0068416595458984E-3</c:v>
                </c:pt>
                <c:pt idx="41823">
                  <c:v>1.007080078125E-3</c:v>
                </c:pt>
                <c:pt idx="41824">
                  <c:v>1.007080078125E-3</c:v>
                </c:pt>
                <c:pt idx="41825">
                  <c:v>1.0068416595458984E-3</c:v>
                </c:pt>
                <c:pt idx="41826">
                  <c:v>1.007080078125E-3</c:v>
                </c:pt>
                <c:pt idx="41827">
                  <c:v>1.0080337524414063E-3</c:v>
                </c:pt>
                <c:pt idx="41828">
                  <c:v>1.007080078125E-3</c:v>
                </c:pt>
                <c:pt idx="41829">
                  <c:v>1.0068416595458984E-3</c:v>
                </c:pt>
                <c:pt idx="41830">
                  <c:v>1.007080078125E-3</c:v>
                </c:pt>
                <c:pt idx="41831">
                  <c:v>1.007080078125E-3</c:v>
                </c:pt>
                <c:pt idx="41832">
                  <c:v>5.0349235534667969E-3</c:v>
                </c:pt>
                <c:pt idx="41833">
                  <c:v>1.0068416595458984E-3</c:v>
                </c:pt>
                <c:pt idx="41834">
                  <c:v>1.007080078125E-3</c:v>
                </c:pt>
                <c:pt idx="41835">
                  <c:v>1.0080337524414063E-3</c:v>
                </c:pt>
                <c:pt idx="41836">
                  <c:v>1.007080078125E-3</c:v>
                </c:pt>
                <c:pt idx="41837">
                  <c:v>1.0068416595458984E-3</c:v>
                </c:pt>
                <c:pt idx="41838">
                  <c:v>1.007080078125E-3</c:v>
                </c:pt>
                <c:pt idx="41839">
                  <c:v>1.007080078125E-3</c:v>
                </c:pt>
                <c:pt idx="41840">
                  <c:v>1.0068416595458984E-3</c:v>
                </c:pt>
                <c:pt idx="41841">
                  <c:v>1.007080078125E-3</c:v>
                </c:pt>
                <c:pt idx="41842">
                  <c:v>1.007080078125E-3</c:v>
                </c:pt>
                <c:pt idx="41843">
                  <c:v>1.0068416595458984E-3</c:v>
                </c:pt>
                <c:pt idx="41844">
                  <c:v>1.007080078125E-3</c:v>
                </c:pt>
                <c:pt idx="41845">
                  <c:v>1.007080078125E-3</c:v>
                </c:pt>
                <c:pt idx="41846">
                  <c:v>1.0068416595458984E-3</c:v>
                </c:pt>
                <c:pt idx="41847">
                  <c:v>1.007080078125E-3</c:v>
                </c:pt>
                <c:pt idx="41848">
                  <c:v>1.0080337524414063E-3</c:v>
                </c:pt>
                <c:pt idx="41849">
                  <c:v>1.007080078125E-3</c:v>
                </c:pt>
                <c:pt idx="41850">
                  <c:v>1.0068416595458984E-3</c:v>
                </c:pt>
                <c:pt idx="41851">
                  <c:v>1.007080078125E-3</c:v>
                </c:pt>
                <c:pt idx="41852">
                  <c:v>1.0068416595458984E-3</c:v>
                </c:pt>
                <c:pt idx="41853">
                  <c:v>1.007080078125E-3</c:v>
                </c:pt>
                <c:pt idx="41854">
                  <c:v>1.007080078125E-3</c:v>
                </c:pt>
                <c:pt idx="41855">
                  <c:v>1.0068416595458984E-3</c:v>
                </c:pt>
                <c:pt idx="41856">
                  <c:v>1.007080078125E-3</c:v>
                </c:pt>
                <c:pt idx="41857">
                  <c:v>1.007080078125E-3</c:v>
                </c:pt>
                <c:pt idx="41858">
                  <c:v>1.0068416595458984E-3</c:v>
                </c:pt>
                <c:pt idx="41859">
                  <c:v>1.007080078125E-3</c:v>
                </c:pt>
                <c:pt idx="41860">
                  <c:v>1.0080337524414063E-3</c:v>
                </c:pt>
                <c:pt idx="41861">
                  <c:v>1.007080078125E-3</c:v>
                </c:pt>
                <c:pt idx="41862">
                  <c:v>1.0068416595458984E-3</c:v>
                </c:pt>
                <c:pt idx="41863">
                  <c:v>1.007080078125E-3</c:v>
                </c:pt>
                <c:pt idx="41864">
                  <c:v>1.007080078125E-3</c:v>
                </c:pt>
                <c:pt idx="41865">
                  <c:v>1.0068416595458984E-3</c:v>
                </c:pt>
                <c:pt idx="41866">
                  <c:v>1.007080078125E-3</c:v>
                </c:pt>
                <c:pt idx="41867">
                  <c:v>1.007080078125E-3</c:v>
                </c:pt>
                <c:pt idx="41868">
                  <c:v>1.0068416595458984E-3</c:v>
                </c:pt>
                <c:pt idx="41869">
                  <c:v>1.007080078125E-3</c:v>
                </c:pt>
                <c:pt idx="41870">
                  <c:v>1.007080078125E-3</c:v>
                </c:pt>
                <c:pt idx="41871">
                  <c:v>1.0068416595458984E-3</c:v>
                </c:pt>
                <c:pt idx="41872">
                  <c:v>1.007080078125E-3</c:v>
                </c:pt>
                <c:pt idx="41873">
                  <c:v>1.0080337524414063E-3</c:v>
                </c:pt>
                <c:pt idx="41874">
                  <c:v>1.0068416595458984E-3</c:v>
                </c:pt>
                <c:pt idx="41875">
                  <c:v>1.007080078125E-3</c:v>
                </c:pt>
                <c:pt idx="41876">
                  <c:v>1.007080078125E-3</c:v>
                </c:pt>
                <c:pt idx="41877">
                  <c:v>1.0068416595458984E-3</c:v>
                </c:pt>
                <c:pt idx="41878">
                  <c:v>1.007080078125E-3</c:v>
                </c:pt>
                <c:pt idx="41879">
                  <c:v>1.007080078125E-3</c:v>
                </c:pt>
                <c:pt idx="41880">
                  <c:v>1.0068416595458984E-3</c:v>
                </c:pt>
                <c:pt idx="41881">
                  <c:v>1.007080078125E-3</c:v>
                </c:pt>
                <c:pt idx="41882">
                  <c:v>1.007080078125E-3</c:v>
                </c:pt>
                <c:pt idx="41883">
                  <c:v>1.0068416595458984E-3</c:v>
                </c:pt>
                <c:pt idx="41884">
                  <c:v>1.007080078125E-3</c:v>
                </c:pt>
                <c:pt idx="41885">
                  <c:v>1.0080337524414063E-3</c:v>
                </c:pt>
                <c:pt idx="41886">
                  <c:v>1.007080078125E-3</c:v>
                </c:pt>
                <c:pt idx="41887">
                  <c:v>1.0068416595458984E-3</c:v>
                </c:pt>
                <c:pt idx="41888">
                  <c:v>1.007080078125E-3</c:v>
                </c:pt>
                <c:pt idx="41889">
                  <c:v>1.007080078125E-3</c:v>
                </c:pt>
                <c:pt idx="41890">
                  <c:v>1.0068416595458984E-3</c:v>
                </c:pt>
                <c:pt idx="41891">
                  <c:v>1.007080078125E-3</c:v>
                </c:pt>
                <c:pt idx="41892">
                  <c:v>1.007080078125E-3</c:v>
                </c:pt>
                <c:pt idx="41893">
                  <c:v>1.0068416595458984E-3</c:v>
                </c:pt>
                <c:pt idx="41894">
                  <c:v>1.007080078125E-3</c:v>
                </c:pt>
                <c:pt idx="41895">
                  <c:v>1.007080078125E-3</c:v>
                </c:pt>
                <c:pt idx="41896">
                  <c:v>1.0068416595458984E-3</c:v>
                </c:pt>
                <c:pt idx="41897">
                  <c:v>1.007080078125E-3</c:v>
                </c:pt>
                <c:pt idx="41898">
                  <c:v>1.0080337524414063E-3</c:v>
                </c:pt>
                <c:pt idx="41899">
                  <c:v>1.0068416595458984E-3</c:v>
                </c:pt>
                <c:pt idx="41900">
                  <c:v>1.007080078125E-3</c:v>
                </c:pt>
                <c:pt idx="41901">
                  <c:v>7.0490837097167969E-3</c:v>
                </c:pt>
                <c:pt idx="41902">
                  <c:v>1.0068416595458984E-3</c:v>
                </c:pt>
                <c:pt idx="41903">
                  <c:v>1.007080078125E-3</c:v>
                </c:pt>
                <c:pt idx="41904">
                  <c:v>1.0080337524414063E-3</c:v>
                </c:pt>
                <c:pt idx="41905">
                  <c:v>1.007080078125E-3</c:v>
                </c:pt>
                <c:pt idx="41906">
                  <c:v>1.0068416595458984E-3</c:v>
                </c:pt>
                <c:pt idx="41907">
                  <c:v>1.007080078125E-3</c:v>
                </c:pt>
                <c:pt idx="41908">
                  <c:v>1.007080078125E-3</c:v>
                </c:pt>
                <c:pt idx="41909">
                  <c:v>1.0068416595458984E-3</c:v>
                </c:pt>
                <c:pt idx="41910">
                  <c:v>1.007080078125E-3</c:v>
                </c:pt>
                <c:pt idx="41911">
                  <c:v>1.007080078125E-3</c:v>
                </c:pt>
                <c:pt idx="41912">
                  <c:v>1.0068416595458984E-3</c:v>
                </c:pt>
                <c:pt idx="41913">
                  <c:v>1.007080078125E-3</c:v>
                </c:pt>
                <c:pt idx="41914">
                  <c:v>1.007080078125E-3</c:v>
                </c:pt>
                <c:pt idx="41915">
                  <c:v>1.0068416595458984E-3</c:v>
                </c:pt>
                <c:pt idx="41916">
                  <c:v>1.007080078125E-3</c:v>
                </c:pt>
                <c:pt idx="41917">
                  <c:v>1.0080337524414063E-3</c:v>
                </c:pt>
                <c:pt idx="41918">
                  <c:v>1.0068416595458984E-3</c:v>
                </c:pt>
                <c:pt idx="41919">
                  <c:v>1.007080078125E-3</c:v>
                </c:pt>
                <c:pt idx="41920">
                  <c:v>1.007080078125E-3</c:v>
                </c:pt>
                <c:pt idx="41921">
                  <c:v>1.0068416595458984E-3</c:v>
                </c:pt>
                <c:pt idx="41922">
                  <c:v>1.007080078125E-3</c:v>
                </c:pt>
                <c:pt idx="41923">
                  <c:v>1.007080078125E-3</c:v>
                </c:pt>
                <c:pt idx="41924">
                  <c:v>1.0068416595458984E-3</c:v>
                </c:pt>
                <c:pt idx="41925">
                  <c:v>1.007080078125E-3</c:v>
                </c:pt>
                <c:pt idx="41926">
                  <c:v>1.007080078125E-3</c:v>
                </c:pt>
                <c:pt idx="41927">
                  <c:v>1.0068416595458984E-3</c:v>
                </c:pt>
                <c:pt idx="41928">
                  <c:v>1.007080078125E-3</c:v>
                </c:pt>
                <c:pt idx="41929">
                  <c:v>1.0080337524414063E-3</c:v>
                </c:pt>
                <c:pt idx="41930">
                  <c:v>1.007080078125E-3</c:v>
                </c:pt>
                <c:pt idx="41931">
                  <c:v>1.0068416595458984E-3</c:v>
                </c:pt>
                <c:pt idx="41932">
                  <c:v>1.007080078125E-3</c:v>
                </c:pt>
                <c:pt idx="41933">
                  <c:v>1.007080078125E-3</c:v>
                </c:pt>
                <c:pt idx="41934">
                  <c:v>1.0068416595458984E-3</c:v>
                </c:pt>
                <c:pt idx="41935">
                  <c:v>1.007080078125E-3</c:v>
                </c:pt>
                <c:pt idx="41936">
                  <c:v>1.007080078125E-3</c:v>
                </c:pt>
                <c:pt idx="41937">
                  <c:v>1.0068416595458984E-3</c:v>
                </c:pt>
                <c:pt idx="41938">
                  <c:v>1.007080078125E-3</c:v>
                </c:pt>
                <c:pt idx="41939">
                  <c:v>1.007080078125E-3</c:v>
                </c:pt>
                <c:pt idx="41940">
                  <c:v>1.0068416595458984E-3</c:v>
                </c:pt>
                <c:pt idx="41941">
                  <c:v>1.007080078125E-3</c:v>
                </c:pt>
                <c:pt idx="41942">
                  <c:v>1.0080337524414063E-3</c:v>
                </c:pt>
                <c:pt idx="41943">
                  <c:v>1.0068416595458984E-3</c:v>
                </c:pt>
                <c:pt idx="41944">
                  <c:v>1.007080078125E-3</c:v>
                </c:pt>
                <c:pt idx="41945">
                  <c:v>1.007080078125E-3</c:v>
                </c:pt>
                <c:pt idx="41946">
                  <c:v>1.0068416595458984E-3</c:v>
                </c:pt>
                <c:pt idx="41947">
                  <c:v>1.007080078125E-3</c:v>
                </c:pt>
                <c:pt idx="41948">
                  <c:v>1.007080078125E-3</c:v>
                </c:pt>
                <c:pt idx="41949">
                  <c:v>1.0068416595458984E-3</c:v>
                </c:pt>
                <c:pt idx="41950">
                  <c:v>1.007080078125E-3</c:v>
                </c:pt>
                <c:pt idx="41951">
                  <c:v>1.007080078125E-3</c:v>
                </c:pt>
                <c:pt idx="41952">
                  <c:v>1.0068416595458984E-3</c:v>
                </c:pt>
                <c:pt idx="41953">
                  <c:v>1.007080078125E-3</c:v>
                </c:pt>
                <c:pt idx="41954">
                  <c:v>1.0080337524414063E-3</c:v>
                </c:pt>
                <c:pt idx="41955">
                  <c:v>1.007080078125E-3</c:v>
                </c:pt>
                <c:pt idx="41956">
                  <c:v>1.0068416595458984E-3</c:v>
                </c:pt>
                <c:pt idx="41957">
                  <c:v>1.007080078125E-3</c:v>
                </c:pt>
                <c:pt idx="41958">
                  <c:v>1.007080078125E-3</c:v>
                </c:pt>
                <c:pt idx="41959">
                  <c:v>1.0068416595458984E-3</c:v>
                </c:pt>
                <c:pt idx="41960">
                  <c:v>1.007080078125E-3</c:v>
                </c:pt>
                <c:pt idx="41961">
                  <c:v>1.007080078125E-3</c:v>
                </c:pt>
                <c:pt idx="41962">
                  <c:v>1.0068416595458984E-3</c:v>
                </c:pt>
                <c:pt idx="41963">
                  <c:v>1.007080078125E-3</c:v>
                </c:pt>
                <c:pt idx="41964">
                  <c:v>1.007080078125E-3</c:v>
                </c:pt>
                <c:pt idx="41965">
                  <c:v>1.0068416595458984E-3</c:v>
                </c:pt>
                <c:pt idx="41966">
                  <c:v>1.007080078125E-3</c:v>
                </c:pt>
                <c:pt idx="41967">
                  <c:v>1.0080337524414063E-3</c:v>
                </c:pt>
                <c:pt idx="41968">
                  <c:v>1.0068416595458984E-3</c:v>
                </c:pt>
                <c:pt idx="41969">
                  <c:v>1.007080078125E-3</c:v>
                </c:pt>
                <c:pt idx="41970">
                  <c:v>1.007080078125E-3</c:v>
                </c:pt>
                <c:pt idx="41971">
                  <c:v>1.0068416595458984E-3</c:v>
                </c:pt>
                <c:pt idx="41972">
                  <c:v>1.007080078125E-3</c:v>
                </c:pt>
                <c:pt idx="41973">
                  <c:v>1.007080078125E-3</c:v>
                </c:pt>
                <c:pt idx="41974">
                  <c:v>1.0068416595458984E-3</c:v>
                </c:pt>
                <c:pt idx="41975">
                  <c:v>1.007080078125E-3</c:v>
                </c:pt>
                <c:pt idx="41976">
                  <c:v>1.007080078125E-3</c:v>
                </c:pt>
                <c:pt idx="41977">
                  <c:v>1.0068416595458984E-3</c:v>
                </c:pt>
                <c:pt idx="41978">
                  <c:v>1.007080078125E-3</c:v>
                </c:pt>
                <c:pt idx="41979">
                  <c:v>1.0080337524414063E-3</c:v>
                </c:pt>
                <c:pt idx="41980">
                  <c:v>1.007080078125E-3</c:v>
                </c:pt>
                <c:pt idx="41981">
                  <c:v>1.0068416595458984E-3</c:v>
                </c:pt>
                <c:pt idx="41982">
                  <c:v>1.007080078125E-3</c:v>
                </c:pt>
                <c:pt idx="41983">
                  <c:v>1.007080078125E-3</c:v>
                </c:pt>
                <c:pt idx="41984">
                  <c:v>1.0068416595458984E-3</c:v>
                </c:pt>
                <c:pt idx="41985">
                  <c:v>1.007080078125E-3</c:v>
                </c:pt>
                <c:pt idx="41986">
                  <c:v>1.007080078125E-3</c:v>
                </c:pt>
                <c:pt idx="41987">
                  <c:v>1.0068416595458984E-3</c:v>
                </c:pt>
                <c:pt idx="41988">
                  <c:v>1.007080078125E-3</c:v>
                </c:pt>
                <c:pt idx="41989">
                  <c:v>1.007080078125E-3</c:v>
                </c:pt>
                <c:pt idx="41990">
                  <c:v>1.0068416595458984E-3</c:v>
                </c:pt>
                <c:pt idx="41991">
                  <c:v>1.007080078125E-3</c:v>
                </c:pt>
                <c:pt idx="41992">
                  <c:v>1.0080337524414063E-3</c:v>
                </c:pt>
                <c:pt idx="41993">
                  <c:v>1.0068416595458984E-3</c:v>
                </c:pt>
                <c:pt idx="41994">
                  <c:v>1.007080078125E-3</c:v>
                </c:pt>
                <c:pt idx="41995">
                  <c:v>1.007080078125E-3</c:v>
                </c:pt>
                <c:pt idx="41996">
                  <c:v>1.0068416595458984E-3</c:v>
                </c:pt>
                <c:pt idx="41997">
                  <c:v>1.007080078125E-3</c:v>
                </c:pt>
                <c:pt idx="41998">
                  <c:v>1.007080078125E-3</c:v>
                </c:pt>
                <c:pt idx="41999">
                  <c:v>1.0068416595458984E-3</c:v>
                </c:pt>
                <c:pt idx="42000">
                  <c:v>1.007080078125E-3</c:v>
                </c:pt>
                <c:pt idx="42001">
                  <c:v>1.007080078125E-3</c:v>
                </c:pt>
                <c:pt idx="42002">
                  <c:v>1.0068416595458984E-3</c:v>
                </c:pt>
                <c:pt idx="42003">
                  <c:v>1.007080078125E-3</c:v>
                </c:pt>
                <c:pt idx="42004">
                  <c:v>1.0080337524414063E-3</c:v>
                </c:pt>
                <c:pt idx="42005">
                  <c:v>1.007080078125E-3</c:v>
                </c:pt>
                <c:pt idx="42006">
                  <c:v>1.0068416595458984E-3</c:v>
                </c:pt>
                <c:pt idx="42007">
                  <c:v>1.007080078125E-3</c:v>
                </c:pt>
                <c:pt idx="42008">
                  <c:v>1.007080078125E-3</c:v>
                </c:pt>
                <c:pt idx="42009">
                  <c:v>1.0068416595458984E-3</c:v>
                </c:pt>
                <c:pt idx="42010">
                  <c:v>1.007080078125E-3</c:v>
                </c:pt>
                <c:pt idx="42011">
                  <c:v>1.007080078125E-3</c:v>
                </c:pt>
                <c:pt idx="42012">
                  <c:v>1.0068416595458984E-3</c:v>
                </c:pt>
                <c:pt idx="42013">
                  <c:v>1.007080078125E-3</c:v>
                </c:pt>
                <c:pt idx="42014">
                  <c:v>1.007080078125E-3</c:v>
                </c:pt>
                <c:pt idx="42015">
                  <c:v>1.0068416595458984E-3</c:v>
                </c:pt>
                <c:pt idx="42016">
                  <c:v>1.007080078125E-3</c:v>
                </c:pt>
                <c:pt idx="42017">
                  <c:v>1.0080337524414063E-3</c:v>
                </c:pt>
                <c:pt idx="42018">
                  <c:v>1.0068416595458984E-3</c:v>
                </c:pt>
                <c:pt idx="42019">
                  <c:v>1.007080078125E-3</c:v>
                </c:pt>
                <c:pt idx="42020">
                  <c:v>1.007080078125E-3</c:v>
                </c:pt>
                <c:pt idx="42021">
                  <c:v>1.0068416595458984E-3</c:v>
                </c:pt>
                <c:pt idx="42022">
                  <c:v>1.007080078125E-3</c:v>
                </c:pt>
                <c:pt idx="42023">
                  <c:v>1.007080078125E-3</c:v>
                </c:pt>
                <c:pt idx="42024">
                  <c:v>1.0068416595458984E-3</c:v>
                </c:pt>
                <c:pt idx="42025">
                  <c:v>1.007080078125E-3</c:v>
                </c:pt>
                <c:pt idx="42026">
                  <c:v>1.007080078125E-3</c:v>
                </c:pt>
                <c:pt idx="42027">
                  <c:v>1.0068416595458984E-3</c:v>
                </c:pt>
                <c:pt idx="42028">
                  <c:v>1.007080078125E-3</c:v>
                </c:pt>
                <c:pt idx="42029">
                  <c:v>1.0080337524414063E-3</c:v>
                </c:pt>
                <c:pt idx="42030">
                  <c:v>1.007080078125E-3</c:v>
                </c:pt>
                <c:pt idx="42031">
                  <c:v>1.0068416595458984E-3</c:v>
                </c:pt>
                <c:pt idx="42032">
                  <c:v>1.007080078125E-3</c:v>
                </c:pt>
                <c:pt idx="42033">
                  <c:v>1.007080078125E-3</c:v>
                </c:pt>
                <c:pt idx="42034">
                  <c:v>1.0068416595458984E-3</c:v>
                </c:pt>
                <c:pt idx="42035">
                  <c:v>1.007080078125E-3</c:v>
                </c:pt>
                <c:pt idx="42036">
                  <c:v>1.007080078125E-3</c:v>
                </c:pt>
                <c:pt idx="42037">
                  <c:v>1.0068416595458984E-3</c:v>
                </c:pt>
                <c:pt idx="42038">
                  <c:v>1.007080078125E-3</c:v>
                </c:pt>
                <c:pt idx="42039">
                  <c:v>1.007080078125E-3</c:v>
                </c:pt>
                <c:pt idx="42040">
                  <c:v>1.0068416595458984E-3</c:v>
                </c:pt>
                <c:pt idx="42041">
                  <c:v>1.007080078125E-3</c:v>
                </c:pt>
                <c:pt idx="42042">
                  <c:v>1.0080337524414063E-3</c:v>
                </c:pt>
                <c:pt idx="42043">
                  <c:v>1.0068416595458984E-3</c:v>
                </c:pt>
                <c:pt idx="42044">
                  <c:v>1.007080078125E-3</c:v>
                </c:pt>
                <c:pt idx="42045">
                  <c:v>1.007080078125E-3</c:v>
                </c:pt>
                <c:pt idx="42046">
                  <c:v>1.0068416595458984E-3</c:v>
                </c:pt>
                <c:pt idx="42047">
                  <c:v>1.007080078125E-3</c:v>
                </c:pt>
                <c:pt idx="42048">
                  <c:v>1.007080078125E-3</c:v>
                </c:pt>
                <c:pt idx="42049">
                  <c:v>1.0068416595458984E-3</c:v>
                </c:pt>
                <c:pt idx="42050">
                  <c:v>1.007080078125E-3</c:v>
                </c:pt>
                <c:pt idx="42051">
                  <c:v>1.007080078125E-3</c:v>
                </c:pt>
                <c:pt idx="42052">
                  <c:v>1.0068416595458984E-3</c:v>
                </c:pt>
                <c:pt idx="42053">
                  <c:v>1.007080078125E-3</c:v>
                </c:pt>
                <c:pt idx="42054">
                  <c:v>1.0080337524414063E-3</c:v>
                </c:pt>
                <c:pt idx="42055">
                  <c:v>1.007080078125E-3</c:v>
                </c:pt>
                <c:pt idx="42056">
                  <c:v>1.0068416595458984E-3</c:v>
                </c:pt>
                <c:pt idx="42057">
                  <c:v>1.007080078125E-3</c:v>
                </c:pt>
                <c:pt idx="42058">
                  <c:v>1.007080078125E-3</c:v>
                </c:pt>
                <c:pt idx="42059">
                  <c:v>1.0068416595458984E-3</c:v>
                </c:pt>
                <c:pt idx="42060">
                  <c:v>1.007080078125E-3</c:v>
                </c:pt>
                <c:pt idx="42061">
                  <c:v>1.007080078125E-3</c:v>
                </c:pt>
                <c:pt idx="42062">
                  <c:v>1.0068416595458984E-3</c:v>
                </c:pt>
                <c:pt idx="42063">
                  <c:v>1.007080078125E-3</c:v>
                </c:pt>
                <c:pt idx="42064">
                  <c:v>1.007080078125E-3</c:v>
                </c:pt>
                <c:pt idx="42065">
                  <c:v>1.0068416595458984E-3</c:v>
                </c:pt>
                <c:pt idx="42066">
                  <c:v>1.007080078125E-3</c:v>
                </c:pt>
                <c:pt idx="42067">
                  <c:v>1.0080337524414063E-3</c:v>
                </c:pt>
                <c:pt idx="42068">
                  <c:v>1.0068416595458984E-3</c:v>
                </c:pt>
                <c:pt idx="42069">
                  <c:v>1.007080078125E-3</c:v>
                </c:pt>
                <c:pt idx="42070">
                  <c:v>1.007080078125E-3</c:v>
                </c:pt>
                <c:pt idx="42071">
                  <c:v>1.0068416595458984E-3</c:v>
                </c:pt>
                <c:pt idx="42072">
                  <c:v>1.007080078125E-3</c:v>
                </c:pt>
                <c:pt idx="42073">
                  <c:v>1.007080078125E-3</c:v>
                </c:pt>
                <c:pt idx="42074">
                  <c:v>1.0068416595458984E-3</c:v>
                </c:pt>
                <c:pt idx="42075">
                  <c:v>1.007080078125E-3</c:v>
                </c:pt>
                <c:pt idx="42076">
                  <c:v>1.007080078125E-3</c:v>
                </c:pt>
                <c:pt idx="42077">
                  <c:v>1.0068416595458984E-3</c:v>
                </c:pt>
                <c:pt idx="42078">
                  <c:v>1.007080078125E-3</c:v>
                </c:pt>
                <c:pt idx="42079">
                  <c:v>1.0080337524414063E-3</c:v>
                </c:pt>
                <c:pt idx="42080">
                  <c:v>1.007080078125E-3</c:v>
                </c:pt>
                <c:pt idx="42081">
                  <c:v>1.0068416595458984E-3</c:v>
                </c:pt>
                <c:pt idx="42082">
                  <c:v>1.007080078125E-3</c:v>
                </c:pt>
                <c:pt idx="42083">
                  <c:v>1.007080078125E-3</c:v>
                </c:pt>
                <c:pt idx="42084">
                  <c:v>1.0068416595458984E-3</c:v>
                </c:pt>
                <c:pt idx="42085">
                  <c:v>1.007080078125E-3</c:v>
                </c:pt>
                <c:pt idx="42086">
                  <c:v>1.007080078125E-3</c:v>
                </c:pt>
                <c:pt idx="42087">
                  <c:v>1.0068416595458984E-3</c:v>
                </c:pt>
                <c:pt idx="42088">
                  <c:v>1.007080078125E-3</c:v>
                </c:pt>
                <c:pt idx="42089">
                  <c:v>1.007080078125E-3</c:v>
                </c:pt>
                <c:pt idx="42090">
                  <c:v>1.0068416595458984E-3</c:v>
                </c:pt>
                <c:pt idx="42091">
                  <c:v>1.0080337524414063E-3</c:v>
                </c:pt>
                <c:pt idx="42092">
                  <c:v>1.007080078125E-3</c:v>
                </c:pt>
                <c:pt idx="42093">
                  <c:v>1.0068416595458984E-3</c:v>
                </c:pt>
                <c:pt idx="42094">
                  <c:v>1.007080078125E-3</c:v>
                </c:pt>
                <c:pt idx="42095">
                  <c:v>1.007080078125E-3</c:v>
                </c:pt>
                <c:pt idx="42096">
                  <c:v>1.0068416595458984E-3</c:v>
                </c:pt>
                <c:pt idx="42097">
                  <c:v>1.007080078125E-3</c:v>
                </c:pt>
                <c:pt idx="42098">
                  <c:v>1.007080078125E-3</c:v>
                </c:pt>
                <c:pt idx="42099">
                  <c:v>1.0068416595458984E-3</c:v>
                </c:pt>
                <c:pt idx="42100">
                  <c:v>1.007080078125E-3</c:v>
                </c:pt>
                <c:pt idx="42101">
                  <c:v>1.007080078125E-3</c:v>
                </c:pt>
                <c:pt idx="42102">
                  <c:v>1.0068416595458984E-3</c:v>
                </c:pt>
                <c:pt idx="42103">
                  <c:v>1.007080078125E-3</c:v>
                </c:pt>
                <c:pt idx="42104">
                  <c:v>1.0080337524414063E-3</c:v>
                </c:pt>
                <c:pt idx="42105">
                  <c:v>1.007080078125E-3</c:v>
                </c:pt>
                <c:pt idx="42106">
                  <c:v>1.0068416595458984E-3</c:v>
                </c:pt>
                <c:pt idx="42107">
                  <c:v>1.007080078125E-3</c:v>
                </c:pt>
                <c:pt idx="42108">
                  <c:v>1.007080078125E-3</c:v>
                </c:pt>
                <c:pt idx="42109">
                  <c:v>1.0068416595458984E-3</c:v>
                </c:pt>
                <c:pt idx="42110">
                  <c:v>1.007080078125E-3</c:v>
                </c:pt>
                <c:pt idx="42111">
                  <c:v>1.007080078125E-3</c:v>
                </c:pt>
                <c:pt idx="42112">
                  <c:v>1.0068416595458984E-3</c:v>
                </c:pt>
                <c:pt idx="42113">
                  <c:v>1.007080078125E-3</c:v>
                </c:pt>
                <c:pt idx="42114">
                  <c:v>1.007080078125E-3</c:v>
                </c:pt>
                <c:pt idx="42115">
                  <c:v>1.0068416595458984E-3</c:v>
                </c:pt>
                <c:pt idx="42116">
                  <c:v>1.0080337524414063E-3</c:v>
                </c:pt>
                <c:pt idx="42117">
                  <c:v>1.007080078125E-3</c:v>
                </c:pt>
                <c:pt idx="42118">
                  <c:v>1.0068416595458984E-3</c:v>
                </c:pt>
                <c:pt idx="42119">
                  <c:v>1.007080078125E-3</c:v>
                </c:pt>
                <c:pt idx="42120">
                  <c:v>1.007080078125E-3</c:v>
                </c:pt>
                <c:pt idx="42121">
                  <c:v>1.0068416595458984E-3</c:v>
                </c:pt>
                <c:pt idx="42122">
                  <c:v>1.007080078125E-3</c:v>
                </c:pt>
                <c:pt idx="42123">
                  <c:v>1.007080078125E-3</c:v>
                </c:pt>
                <c:pt idx="42124">
                  <c:v>1.0068416595458984E-3</c:v>
                </c:pt>
                <c:pt idx="42125">
                  <c:v>1.007080078125E-3</c:v>
                </c:pt>
                <c:pt idx="42126">
                  <c:v>1.007080078125E-3</c:v>
                </c:pt>
                <c:pt idx="42127">
                  <c:v>1.0068416595458984E-3</c:v>
                </c:pt>
                <c:pt idx="42128">
                  <c:v>1.007080078125E-3</c:v>
                </c:pt>
                <c:pt idx="42129">
                  <c:v>1.0080337524414063E-3</c:v>
                </c:pt>
                <c:pt idx="42130">
                  <c:v>1.007080078125E-3</c:v>
                </c:pt>
                <c:pt idx="42131">
                  <c:v>1.0068416595458984E-3</c:v>
                </c:pt>
                <c:pt idx="42132">
                  <c:v>1.007080078125E-3</c:v>
                </c:pt>
                <c:pt idx="42133">
                  <c:v>1.007080078125E-3</c:v>
                </c:pt>
                <c:pt idx="42134">
                  <c:v>1.0068416595458984E-3</c:v>
                </c:pt>
                <c:pt idx="42135">
                  <c:v>1.007080078125E-3</c:v>
                </c:pt>
                <c:pt idx="42136">
                  <c:v>1.007080078125E-3</c:v>
                </c:pt>
                <c:pt idx="42137">
                  <c:v>1.0068416595458984E-3</c:v>
                </c:pt>
                <c:pt idx="42138">
                  <c:v>1.007080078125E-3</c:v>
                </c:pt>
                <c:pt idx="42139">
                  <c:v>1.007080078125E-3</c:v>
                </c:pt>
                <c:pt idx="42140">
                  <c:v>1.0068416595458984E-3</c:v>
                </c:pt>
                <c:pt idx="42141">
                  <c:v>1.0080337524414063E-3</c:v>
                </c:pt>
                <c:pt idx="42142">
                  <c:v>1.007080078125E-3</c:v>
                </c:pt>
                <c:pt idx="42143">
                  <c:v>1.0068416595458984E-3</c:v>
                </c:pt>
                <c:pt idx="42144">
                  <c:v>1.007080078125E-3</c:v>
                </c:pt>
                <c:pt idx="42145">
                  <c:v>1.007080078125E-3</c:v>
                </c:pt>
                <c:pt idx="42146">
                  <c:v>1.0068416595458984E-3</c:v>
                </c:pt>
                <c:pt idx="42147">
                  <c:v>1.007080078125E-3</c:v>
                </c:pt>
                <c:pt idx="42148">
                  <c:v>1.007080078125E-3</c:v>
                </c:pt>
                <c:pt idx="42149">
                  <c:v>1.0068416595458984E-3</c:v>
                </c:pt>
                <c:pt idx="42150">
                  <c:v>1.007080078125E-3</c:v>
                </c:pt>
                <c:pt idx="42151">
                  <c:v>1.007080078125E-3</c:v>
                </c:pt>
                <c:pt idx="42152">
                  <c:v>1.0068416595458984E-3</c:v>
                </c:pt>
                <c:pt idx="42153">
                  <c:v>1.007080078125E-3</c:v>
                </c:pt>
                <c:pt idx="42154">
                  <c:v>1.0080337524414063E-3</c:v>
                </c:pt>
                <c:pt idx="42155">
                  <c:v>1.007080078125E-3</c:v>
                </c:pt>
                <c:pt idx="42156">
                  <c:v>1.0068416595458984E-3</c:v>
                </c:pt>
                <c:pt idx="42157">
                  <c:v>1.007080078125E-3</c:v>
                </c:pt>
                <c:pt idx="42158">
                  <c:v>1.007080078125E-3</c:v>
                </c:pt>
                <c:pt idx="42159">
                  <c:v>1.0068416595458984E-3</c:v>
                </c:pt>
                <c:pt idx="42160">
                  <c:v>1.007080078125E-3</c:v>
                </c:pt>
                <c:pt idx="42161">
                  <c:v>1.007080078125E-3</c:v>
                </c:pt>
                <c:pt idx="42162">
                  <c:v>1.0068416595458984E-3</c:v>
                </c:pt>
                <c:pt idx="42163">
                  <c:v>1.007080078125E-3</c:v>
                </c:pt>
                <c:pt idx="42164">
                  <c:v>1.007080078125E-3</c:v>
                </c:pt>
                <c:pt idx="42165">
                  <c:v>1.0068416595458984E-3</c:v>
                </c:pt>
                <c:pt idx="42166">
                  <c:v>1.0080337524414063E-3</c:v>
                </c:pt>
                <c:pt idx="42167">
                  <c:v>1.007080078125E-3</c:v>
                </c:pt>
                <c:pt idx="42168">
                  <c:v>1.0068416595458984E-3</c:v>
                </c:pt>
                <c:pt idx="42169">
                  <c:v>1.007080078125E-3</c:v>
                </c:pt>
                <c:pt idx="42170">
                  <c:v>1.007080078125E-3</c:v>
                </c:pt>
                <c:pt idx="42171">
                  <c:v>1.0068416595458984E-3</c:v>
                </c:pt>
                <c:pt idx="42172">
                  <c:v>1.007080078125E-3</c:v>
                </c:pt>
                <c:pt idx="42173">
                  <c:v>1.007080078125E-3</c:v>
                </c:pt>
                <c:pt idx="42174">
                  <c:v>1.0068416595458984E-3</c:v>
                </c:pt>
                <c:pt idx="42175">
                  <c:v>1.007080078125E-3</c:v>
                </c:pt>
                <c:pt idx="42176">
                  <c:v>1.007080078125E-3</c:v>
                </c:pt>
                <c:pt idx="42177">
                  <c:v>1.0068416595458984E-3</c:v>
                </c:pt>
                <c:pt idx="42178">
                  <c:v>1.007080078125E-3</c:v>
                </c:pt>
                <c:pt idx="42179">
                  <c:v>1.0080337524414063E-3</c:v>
                </c:pt>
                <c:pt idx="42180">
                  <c:v>1.007080078125E-3</c:v>
                </c:pt>
                <c:pt idx="42181">
                  <c:v>1.0068416595458984E-3</c:v>
                </c:pt>
                <c:pt idx="42182">
                  <c:v>1.007080078125E-3</c:v>
                </c:pt>
                <c:pt idx="42183">
                  <c:v>1.007080078125E-3</c:v>
                </c:pt>
                <c:pt idx="42184">
                  <c:v>1.0068416595458984E-3</c:v>
                </c:pt>
                <c:pt idx="42185">
                  <c:v>1.007080078125E-3</c:v>
                </c:pt>
                <c:pt idx="42186">
                  <c:v>1.007080078125E-3</c:v>
                </c:pt>
                <c:pt idx="42187">
                  <c:v>1.0068416595458984E-3</c:v>
                </c:pt>
                <c:pt idx="42188">
                  <c:v>1.007080078125E-3</c:v>
                </c:pt>
                <c:pt idx="42189">
                  <c:v>1.007080078125E-3</c:v>
                </c:pt>
                <c:pt idx="42190">
                  <c:v>1.0068416595458984E-3</c:v>
                </c:pt>
                <c:pt idx="42191">
                  <c:v>1.0080337524414063E-3</c:v>
                </c:pt>
                <c:pt idx="42192">
                  <c:v>1.007080078125E-3</c:v>
                </c:pt>
                <c:pt idx="42193">
                  <c:v>1.0068416595458984E-3</c:v>
                </c:pt>
                <c:pt idx="42194">
                  <c:v>1.007080078125E-3</c:v>
                </c:pt>
                <c:pt idx="42195">
                  <c:v>1.007080078125E-3</c:v>
                </c:pt>
                <c:pt idx="42196">
                  <c:v>1.0068416595458984E-3</c:v>
                </c:pt>
                <c:pt idx="42197">
                  <c:v>1.007080078125E-3</c:v>
                </c:pt>
                <c:pt idx="42198">
                  <c:v>1.007080078125E-3</c:v>
                </c:pt>
                <c:pt idx="42199">
                  <c:v>1.0068416595458984E-3</c:v>
                </c:pt>
                <c:pt idx="42200">
                  <c:v>1.007080078125E-3</c:v>
                </c:pt>
                <c:pt idx="42201">
                  <c:v>1.007080078125E-3</c:v>
                </c:pt>
                <c:pt idx="42202">
                  <c:v>1.0068416595458984E-3</c:v>
                </c:pt>
                <c:pt idx="42203">
                  <c:v>1.007080078125E-3</c:v>
                </c:pt>
                <c:pt idx="42204">
                  <c:v>1.0080337524414063E-3</c:v>
                </c:pt>
                <c:pt idx="42205">
                  <c:v>1.007080078125E-3</c:v>
                </c:pt>
                <c:pt idx="42206">
                  <c:v>1.0068416595458984E-3</c:v>
                </c:pt>
                <c:pt idx="42207">
                  <c:v>1.007080078125E-3</c:v>
                </c:pt>
                <c:pt idx="42208">
                  <c:v>1.007080078125E-3</c:v>
                </c:pt>
                <c:pt idx="42209">
                  <c:v>1.0068416595458984E-3</c:v>
                </c:pt>
                <c:pt idx="42210">
                  <c:v>1.007080078125E-3</c:v>
                </c:pt>
                <c:pt idx="42211">
                  <c:v>1.007080078125E-3</c:v>
                </c:pt>
                <c:pt idx="42212">
                  <c:v>1.0068416595458984E-3</c:v>
                </c:pt>
                <c:pt idx="42213">
                  <c:v>1.007080078125E-3</c:v>
                </c:pt>
                <c:pt idx="42214">
                  <c:v>1.007080078125E-3</c:v>
                </c:pt>
                <c:pt idx="42215">
                  <c:v>1.0068416595458984E-3</c:v>
                </c:pt>
                <c:pt idx="42216">
                  <c:v>1.0080337524414063E-3</c:v>
                </c:pt>
                <c:pt idx="42217">
                  <c:v>1.007080078125E-3</c:v>
                </c:pt>
                <c:pt idx="42218">
                  <c:v>1.0068416595458984E-3</c:v>
                </c:pt>
                <c:pt idx="42219">
                  <c:v>1.007080078125E-3</c:v>
                </c:pt>
                <c:pt idx="42220">
                  <c:v>1.007080078125E-3</c:v>
                </c:pt>
                <c:pt idx="42221">
                  <c:v>1.0068416595458984E-3</c:v>
                </c:pt>
                <c:pt idx="42222">
                  <c:v>1.007080078125E-3</c:v>
                </c:pt>
                <c:pt idx="42223">
                  <c:v>1.007080078125E-3</c:v>
                </c:pt>
                <c:pt idx="42224">
                  <c:v>1.0068416595458984E-3</c:v>
                </c:pt>
                <c:pt idx="42225">
                  <c:v>1.007080078125E-3</c:v>
                </c:pt>
                <c:pt idx="42226">
                  <c:v>1.007080078125E-3</c:v>
                </c:pt>
                <c:pt idx="42227">
                  <c:v>1.0068416595458984E-3</c:v>
                </c:pt>
                <c:pt idx="42228">
                  <c:v>1.007080078125E-3</c:v>
                </c:pt>
                <c:pt idx="42229">
                  <c:v>1.0080337524414063E-3</c:v>
                </c:pt>
                <c:pt idx="42230">
                  <c:v>1.007080078125E-3</c:v>
                </c:pt>
                <c:pt idx="42231">
                  <c:v>1.0068416595458984E-3</c:v>
                </c:pt>
                <c:pt idx="42232">
                  <c:v>1.007080078125E-3</c:v>
                </c:pt>
                <c:pt idx="42233">
                  <c:v>1.007080078125E-3</c:v>
                </c:pt>
                <c:pt idx="42234">
                  <c:v>1.0068416595458984E-3</c:v>
                </c:pt>
                <c:pt idx="42235">
                  <c:v>1.007080078125E-3</c:v>
                </c:pt>
                <c:pt idx="42236">
                  <c:v>1.007080078125E-3</c:v>
                </c:pt>
                <c:pt idx="42237">
                  <c:v>1.0068416595458984E-3</c:v>
                </c:pt>
                <c:pt idx="42238">
                  <c:v>1.007080078125E-3</c:v>
                </c:pt>
                <c:pt idx="42239">
                  <c:v>1.007080078125E-3</c:v>
                </c:pt>
                <c:pt idx="42240">
                  <c:v>1.0068416595458984E-3</c:v>
                </c:pt>
                <c:pt idx="42241">
                  <c:v>1.0080337524414063E-3</c:v>
                </c:pt>
                <c:pt idx="42242">
                  <c:v>1.007080078125E-3</c:v>
                </c:pt>
                <c:pt idx="42243">
                  <c:v>1.0068416595458984E-3</c:v>
                </c:pt>
                <c:pt idx="42244">
                  <c:v>1.007080078125E-3</c:v>
                </c:pt>
                <c:pt idx="42245">
                  <c:v>1.007080078125E-3</c:v>
                </c:pt>
                <c:pt idx="42246">
                  <c:v>1.0068416595458984E-3</c:v>
                </c:pt>
                <c:pt idx="42247">
                  <c:v>1.007080078125E-3</c:v>
                </c:pt>
                <c:pt idx="42248">
                  <c:v>1.007080078125E-3</c:v>
                </c:pt>
                <c:pt idx="42249">
                  <c:v>1.0068416595458984E-3</c:v>
                </c:pt>
                <c:pt idx="42250">
                  <c:v>1.007080078125E-3</c:v>
                </c:pt>
                <c:pt idx="42251">
                  <c:v>1.007080078125E-3</c:v>
                </c:pt>
                <c:pt idx="42252">
                  <c:v>1.0068416595458984E-3</c:v>
                </c:pt>
                <c:pt idx="42253">
                  <c:v>1.007080078125E-3</c:v>
                </c:pt>
                <c:pt idx="42254">
                  <c:v>1.0080337524414063E-3</c:v>
                </c:pt>
                <c:pt idx="42255">
                  <c:v>1.007080078125E-3</c:v>
                </c:pt>
                <c:pt idx="42256">
                  <c:v>1.0068416595458984E-3</c:v>
                </c:pt>
                <c:pt idx="42257">
                  <c:v>1.007080078125E-3</c:v>
                </c:pt>
                <c:pt idx="42258">
                  <c:v>1.007080078125E-3</c:v>
                </c:pt>
                <c:pt idx="42259">
                  <c:v>1.0068416595458984E-3</c:v>
                </c:pt>
                <c:pt idx="42260">
                  <c:v>1.007080078125E-3</c:v>
                </c:pt>
                <c:pt idx="42261">
                  <c:v>1.007080078125E-3</c:v>
                </c:pt>
                <c:pt idx="42262">
                  <c:v>1.0068416595458984E-3</c:v>
                </c:pt>
                <c:pt idx="42263">
                  <c:v>1.007080078125E-3</c:v>
                </c:pt>
                <c:pt idx="42264">
                  <c:v>1.007080078125E-3</c:v>
                </c:pt>
                <c:pt idx="42265">
                  <c:v>1.0068416595458984E-3</c:v>
                </c:pt>
                <c:pt idx="42266">
                  <c:v>1.0080337524414063E-3</c:v>
                </c:pt>
                <c:pt idx="42267">
                  <c:v>1.007080078125E-3</c:v>
                </c:pt>
                <c:pt idx="42268">
                  <c:v>1.0068416595458984E-3</c:v>
                </c:pt>
                <c:pt idx="42269">
                  <c:v>1.007080078125E-3</c:v>
                </c:pt>
                <c:pt idx="42270">
                  <c:v>1.007080078125E-3</c:v>
                </c:pt>
                <c:pt idx="42271">
                  <c:v>1.0068416595458984E-3</c:v>
                </c:pt>
                <c:pt idx="42272">
                  <c:v>1.007080078125E-3</c:v>
                </c:pt>
                <c:pt idx="42273">
                  <c:v>1.007080078125E-3</c:v>
                </c:pt>
                <c:pt idx="42274">
                  <c:v>1.0068416595458984E-3</c:v>
                </c:pt>
                <c:pt idx="42275">
                  <c:v>1.007080078125E-3</c:v>
                </c:pt>
                <c:pt idx="42276">
                  <c:v>1.007080078125E-3</c:v>
                </c:pt>
                <c:pt idx="42277">
                  <c:v>1.0068416595458984E-3</c:v>
                </c:pt>
                <c:pt idx="42278">
                  <c:v>1.007080078125E-3</c:v>
                </c:pt>
                <c:pt idx="42279">
                  <c:v>1.0080337524414063E-3</c:v>
                </c:pt>
                <c:pt idx="42280">
                  <c:v>1.007080078125E-3</c:v>
                </c:pt>
                <c:pt idx="42281">
                  <c:v>1.0068416595458984E-3</c:v>
                </c:pt>
                <c:pt idx="42282">
                  <c:v>1.007080078125E-3</c:v>
                </c:pt>
                <c:pt idx="42283">
                  <c:v>1.007080078125E-3</c:v>
                </c:pt>
                <c:pt idx="42284">
                  <c:v>1.0068416595458984E-3</c:v>
                </c:pt>
                <c:pt idx="42285">
                  <c:v>1.007080078125E-3</c:v>
                </c:pt>
                <c:pt idx="42286">
                  <c:v>1.007080078125E-3</c:v>
                </c:pt>
                <c:pt idx="42287">
                  <c:v>1.0068416595458984E-3</c:v>
                </c:pt>
                <c:pt idx="42288">
                  <c:v>1.007080078125E-3</c:v>
                </c:pt>
                <c:pt idx="42289">
                  <c:v>1.007080078125E-3</c:v>
                </c:pt>
                <c:pt idx="42290">
                  <c:v>1.0068416595458984E-3</c:v>
                </c:pt>
                <c:pt idx="42291">
                  <c:v>1.0080337524414063E-3</c:v>
                </c:pt>
                <c:pt idx="42292">
                  <c:v>1.007080078125E-3</c:v>
                </c:pt>
                <c:pt idx="42293">
                  <c:v>1.0068416595458984E-3</c:v>
                </c:pt>
                <c:pt idx="42294">
                  <c:v>1.007080078125E-3</c:v>
                </c:pt>
                <c:pt idx="42295">
                  <c:v>1.007080078125E-3</c:v>
                </c:pt>
                <c:pt idx="42296">
                  <c:v>1.0068416595458984E-3</c:v>
                </c:pt>
                <c:pt idx="42297">
                  <c:v>1.007080078125E-3</c:v>
                </c:pt>
                <c:pt idx="42298">
                  <c:v>1.007080078125E-3</c:v>
                </c:pt>
                <c:pt idx="42299">
                  <c:v>1.0068416595458984E-3</c:v>
                </c:pt>
                <c:pt idx="42300">
                  <c:v>1.007080078125E-3</c:v>
                </c:pt>
                <c:pt idx="42301">
                  <c:v>1.007080078125E-3</c:v>
                </c:pt>
                <c:pt idx="42302">
                  <c:v>1.0068416595458984E-3</c:v>
                </c:pt>
                <c:pt idx="42303">
                  <c:v>1.007080078125E-3</c:v>
                </c:pt>
                <c:pt idx="42304">
                  <c:v>1.0080337524414063E-3</c:v>
                </c:pt>
                <c:pt idx="42305">
                  <c:v>1.007080078125E-3</c:v>
                </c:pt>
                <c:pt idx="42306">
                  <c:v>1.0068416595458984E-3</c:v>
                </c:pt>
                <c:pt idx="42307">
                  <c:v>1.007080078125E-3</c:v>
                </c:pt>
                <c:pt idx="42308">
                  <c:v>1.007080078125E-3</c:v>
                </c:pt>
                <c:pt idx="42309">
                  <c:v>1.0068416595458984E-3</c:v>
                </c:pt>
                <c:pt idx="42310">
                  <c:v>1.007080078125E-3</c:v>
                </c:pt>
                <c:pt idx="42311">
                  <c:v>1.007080078125E-3</c:v>
                </c:pt>
                <c:pt idx="42312">
                  <c:v>1.0068416595458984E-3</c:v>
                </c:pt>
                <c:pt idx="42313">
                  <c:v>1.007080078125E-3</c:v>
                </c:pt>
                <c:pt idx="42314">
                  <c:v>1.0068416595458984E-3</c:v>
                </c:pt>
                <c:pt idx="42315">
                  <c:v>1.007080078125E-3</c:v>
                </c:pt>
                <c:pt idx="42316">
                  <c:v>1.0080337524414063E-3</c:v>
                </c:pt>
                <c:pt idx="42317">
                  <c:v>1.007080078125E-3</c:v>
                </c:pt>
                <c:pt idx="42318">
                  <c:v>1.0068416595458984E-3</c:v>
                </c:pt>
                <c:pt idx="42319">
                  <c:v>1.007080078125E-3</c:v>
                </c:pt>
                <c:pt idx="42320">
                  <c:v>1.007080078125E-3</c:v>
                </c:pt>
                <c:pt idx="42321">
                  <c:v>1.0068416595458984E-3</c:v>
                </c:pt>
                <c:pt idx="42322">
                  <c:v>1.007080078125E-3</c:v>
                </c:pt>
                <c:pt idx="42323">
                  <c:v>1.007080078125E-3</c:v>
                </c:pt>
                <c:pt idx="42324">
                  <c:v>1.0068416595458984E-3</c:v>
                </c:pt>
                <c:pt idx="42325">
                  <c:v>1.007080078125E-3</c:v>
                </c:pt>
                <c:pt idx="42326">
                  <c:v>1.007080078125E-3</c:v>
                </c:pt>
                <c:pt idx="42327">
                  <c:v>1.0068416595458984E-3</c:v>
                </c:pt>
                <c:pt idx="42328">
                  <c:v>1.007080078125E-3</c:v>
                </c:pt>
                <c:pt idx="42329">
                  <c:v>1.0080337524414063E-3</c:v>
                </c:pt>
                <c:pt idx="42330">
                  <c:v>1.1076927185058594E-2</c:v>
                </c:pt>
                <c:pt idx="42331">
                  <c:v>1.0080337524414063E-3</c:v>
                </c:pt>
                <c:pt idx="42332">
                  <c:v>1.007080078125E-3</c:v>
                </c:pt>
                <c:pt idx="42333">
                  <c:v>1.0068416595458984E-3</c:v>
                </c:pt>
                <c:pt idx="42334">
                  <c:v>1.007080078125E-3</c:v>
                </c:pt>
                <c:pt idx="42335">
                  <c:v>1.007080078125E-3</c:v>
                </c:pt>
                <c:pt idx="42336">
                  <c:v>1.0068416595458984E-3</c:v>
                </c:pt>
                <c:pt idx="42337">
                  <c:v>1.007080078125E-3</c:v>
                </c:pt>
                <c:pt idx="42338">
                  <c:v>1.007080078125E-3</c:v>
                </c:pt>
                <c:pt idx="42339">
                  <c:v>1.0068416595458984E-3</c:v>
                </c:pt>
                <c:pt idx="42340">
                  <c:v>1.007080078125E-3</c:v>
                </c:pt>
                <c:pt idx="42341">
                  <c:v>1.007080078125E-3</c:v>
                </c:pt>
                <c:pt idx="42342">
                  <c:v>1.0068416595458984E-3</c:v>
                </c:pt>
                <c:pt idx="42343">
                  <c:v>1.007080078125E-3</c:v>
                </c:pt>
                <c:pt idx="42344">
                  <c:v>1.0080337524414063E-3</c:v>
                </c:pt>
                <c:pt idx="42345">
                  <c:v>1.007080078125E-3</c:v>
                </c:pt>
                <c:pt idx="42346">
                  <c:v>1.0068416595458984E-3</c:v>
                </c:pt>
                <c:pt idx="42347">
                  <c:v>1.007080078125E-3</c:v>
                </c:pt>
                <c:pt idx="42348">
                  <c:v>1.0068416595458984E-3</c:v>
                </c:pt>
                <c:pt idx="42349">
                  <c:v>1.007080078125E-3</c:v>
                </c:pt>
                <c:pt idx="42350">
                  <c:v>1.007080078125E-3</c:v>
                </c:pt>
                <c:pt idx="42351">
                  <c:v>1.0068416595458984E-3</c:v>
                </c:pt>
                <c:pt idx="42352">
                  <c:v>1.007080078125E-3</c:v>
                </c:pt>
                <c:pt idx="42353">
                  <c:v>1.007080078125E-3</c:v>
                </c:pt>
                <c:pt idx="42354">
                  <c:v>1.0068416595458984E-3</c:v>
                </c:pt>
                <c:pt idx="42355">
                  <c:v>1.007080078125E-3</c:v>
                </c:pt>
                <c:pt idx="42356">
                  <c:v>1.0080337524414063E-3</c:v>
                </c:pt>
                <c:pt idx="42357">
                  <c:v>1.007080078125E-3</c:v>
                </c:pt>
                <c:pt idx="42358">
                  <c:v>1.0068416595458984E-3</c:v>
                </c:pt>
                <c:pt idx="42359">
                  <c:v>1.007080078125E-3</c:v>
                </c:pt>
                <c:pt idx="42360">
                  <c:v>1.007080078125E-3</c:v>
                </c:pt>
                <c:pt idx="42361">
                  <c:v>1.0068416595458984E-3</c:v>
                </c:pt>
                <c:pt idx="42362">
                  <c:v>1.007080078125E-3</c:v>
                </c:pt>
                <c:pt idx="42363">
                  <c:v>1.007080078125E-3</c:v>
                </c:pt>
                <c:pt idx="42364">
                  <c:v>1.0068416595458984E-3</c:v>
                </c:pt>
                <c:pt idx="42365">
                  <c:v>1.007080078125E-3</c:v>
                </c:pt>
                <c:pt idx="42366">
                  <c:v>1.007080078125E-3</c:v>
                </c:pt>
                <c:pt idx="42367">
                  <c:v>1.0068416595458984E-3</c:v>
                </c:pt>
                <c:pt idx="42368">
                  <c:v>1.007080078125E-3</c:v>
                </c:pt>
                <c:pt idx="42369">
                  <c:v>1.0080337524414063E-3</c:v>
                </c:pt>
                <c:pt idx="42370">
                  <c:v>1.0068416595458984E-3</c:v>
                </c:pt>
                <c:pt idx="42371">
                  <c:v>1.007080078125E-3</c:v>
                </c:pt>
                <c:pt idx="42372">
                  <c:v>1.007080078125E-3</c:v>
                </c:pt>
                <c:pt idx="42373">
                  <c:v>1.0068416595458984E-3</c:v>
                </c:pt>
                <c:pt idx="42374">
                  <c:v>1.007080078125E-3</c:v>
                </c:pt>
                <c:pt idx="42375">
                  <c:v>1.007080078125E-3</c:v>
                </c:pt>
                <c:pt idx="42376">
                  <c:v>1.0068416595458984E-3</c:v>
                </c:pt>
                <c:pt idx="42377">
                  <c:v>1.007080078125E-3</c:v>
                </c:pt>
                <c:pt idx="42378">
                  <c:v>1.007080078125E-3</c:v>
                </c:pt>
                <c:pt idx="42379">
                  <c:v>1.0068416595458984E-3</c:v>
                </c:pt>
                <c:pt idx="42380">
                  <c:v>1.007080078125E-3</c:v>
                </c:pt>
                <c:pt idx="42381">
                  <c:v>1.0080337524414063E-3</c:v>
                </c:pt>
                <c:pt idx="42382">
                  <c:v>1.007080078125E-3</c:v>
                </c:pt>
                <c:pt idx="42383">
                  <c:v>1.0068416595458984E-3</c:v>
                </c:pt>
                <c:pt idx="42384">
                  <c:v>1.007080078125E-3</c:v>
                </c:pt>
                <c:pt idx="42385">
                  <c:v>1.007080078125E-3</c:v>
                </c:pt>
                <c:pt idx="42386">
                  <c:v>1.0068416595458984E-3</c:v>
                </c:pt>
                <c:pt idx="42387">
                  <c:v>1.007080078125E-3</c:v>
                </c:pt>
                <c:pt idx="42388">
                  <c:v>1.007080078125E-3</c:v>
                </c:pt>
                <c:pt idx="42389">
                  <c:v>1.0068416595458984E-3</c:v>
                </c:pt>
                <c:pt idx="42390">
                  <c:v>1.007080078125E-3</c:v>
                </c:pt>
                <c:pt idx="42391">
                  <c:v>1.007080078125E-3</c:v>
                </c:pt>
                <c:pt idx="42392">
                  <c:v>1.0068416595458984E-3</c:v>
                </c:pt>
                <c:pt idx="42393">
                  <c:v>1.007080078125E-3</c:v>
                </c:pt>
                <c:pt idx="42394">
                  <c:v>1.0080337524414063E-3</c:v>
                </c:pt>
                <c:pt idx="42395">
                  <c:v>1.0068416595458984E-3</c:v>
                </c:pt>
                <c:pt idx="42396">
                  <c:v>1.007080078125E-3</c:v>
                </c:pt>
                <c:pt idx="42397">
                  <c:v>1.007080078125E-3</c:v>
                </c:pt>
                <c:pt idx="42398">
                  <c:v>1.0068416595458984E-3</c:v>
                </c:pt>
                <c:pt idx="42399">
                  <c:v>1.007080078125E-3</c:v>
                </c:pt>
                <c:pt idx="42400">
                  <c:v>1.007080078125E-3</c:v>
                </c:pt>
                <c:pt idx="42401">
                  <c:v>1.0068416595458984E-3</c:v>
                </c:pt>
                <c:pt idx="42402">
                  <c:v>1.007080078125E-3</c:v>
                </c:pt>
                <c:pt idx="42403">
                  <c:v>1.007080078125E-3</c:v>
                </c:pt>
                <c:pt idx="42404">
                  <c:v>1.0068416595458984E-3</c:v>
                </c:pt>
                <c:pt idx="42405">
                  <c:v>1.007080078125E-3</c:v>
                </c:pt>
                <c:pt idx="42406">
                  <c:v>1.0080337524414063E-3</c:v>
                </c:pt>
                <c:pt idx="42407">
                  <c:v>1.007080078125E-3</c:v>
                </c:pt>
                <c:pt idx="42408">
                  <c:v>1.0068416595458984E-3</c:v>
                </c:pt>
                <c:pt idx="42409">
                  <c:v>1.007080078125E-3</c:v>
                </c:pt>
                <c:pt idx="42410">
                  <c:v>1.007080078125E-3</c:v>
                </c:pt>
                <c:pt idx="42411">
                  <c:v>1.0068416595458984E-3</c:v>
                </c:pt>
                <c:pt idx="42412">
                  <c:v>1.007080078125E-3</c:v>
                </c:pt>
                <c:pt idx="42413">
                  <c:v>1.007080078125E-3</c:v>
                </c:pt>
                <c:pt idx="42414">
                  <c:v>1.0068416595458984E-3</c:v>
                </c:pt>
                <c:pt idx="42415">
                  <c:v>1.007080078125E-3</c:v>
                </c:pt>
                <c:pt idx="42416">
                  <c:v>1.007080078125E-3</c:v>
                </c:pt>
                <c:pt idx="42417">
                  <c:v>1.0068416595458984E-3</c:v>
                </c:pt>
                <c:pt idx="42418">
                  <c:v>1.007080078125E-3</c:v>
                </c:pt>
                <c:pt idx="42419">
                  <c:v>1.0080337524414063E-3</c:v>
                </c:pt>
                <c:pt idx="42420">
                  <c:v>1.0068416595458984E-3</c:v>
                </c:pt>
                <c:pt idx="42421">
                  <c:v>1.007080078125E-3</c:v>
                </c:pt>
                <c:pt idx="42422">
                  <c:v>1.007080078125E-3</c:v>
                </c:pt>
                <c:pt idx="42423">
                  <c:v>1.0068416595458984E-3</c:v>
                </c:pt>
                <c:pt idx="42424">
                  <c:v>1.007080078125E-3</c:v>
                </c:pt>
                <c:pt idx="42425">
                  <c:v>1.007080078125E-3</c:v>
                </c:pt>
                <c:pt idx="42426">
                  <c:v>1.0068416595458984E-3</c:v>
                </c:pt>
                <c:pt idx="42427">
                  <c:v>1.007080078125E-3</c:v>
                </c:pt>
                <c:pt idx="42428">
                  <c:v>1.007080078125E-3</c:v>
                </c:pt>
                <c:pt idx="42429">
                  <c:v>1.0068416595458984E-3</c:v>
                </c:pt>
                <c:pt idx="42430">
                  <c:v>1.007080078125E-3</c:v>
                </c:pt>
                <c:pt idx="42431">
                  <c:v>1.0080337524414063E-3</c:v>
                </c:pt>
                <c:pt idx="42432">
                  <c:v>1.007080078125E-3</c:v>
                </c:pt>
                <c:pt idx="42433">
                  <c:v>1.0068416595458984E-3</c:v>
                </c:pt>
                <c:pt idx="42434">
                  <c:v>1.007080078125E-3</c:v>
                </c:pt>
                <c:pt idx="42435">
                  <c:v>1.007080078125E-3</c:v>
                </c:pt>
                <c:pt idx="42436">
                  <c:v>1.0068416595458984E-3</c:v>
                </c:pt>
                <c:pt idx="42437">
                  <c:v>1.007080078125E-3</c:v>
                </c:pt>
                <c:pt idx="42438">
                  <c:v>1.007080078125E-3</c:v>
                </c:pt>
                <c:pt idx="42439">
                  <c:v>1.0068416595458984E-3</c:v>
                </c:pt>
                <c:pt idx="42440">
                  <c:v>1.007080078125E-3</c:v>
                </c:pt>
                <c:pt idx="42441">
                  <c:v>1.007080078125E-3</c:v>
                </c:pt>
                <c:pt idx="42442">
                  <c:v>1.0068416595458984E-3</c:v>
                </c:pt>
                <c:pt idx="42443">
                  <c:v>1.007080078125E-3</c:v>
                </c:pt>
                <c:pt idx="42444">
                  <c:v>1.0080337524414063E-3</c:v>
                </c:pt>
                <c:pt idx="42445">
                  <c:v>1.0068416595458984E-3</c:v>
                </c:pt>
                <c:pt idx="42446">
                  <c:v>1.007080078125E-3</c:v>
                </c:pt>
                <c:pt idx="42447">
                  <c:v>1.007080078125E-3</c:v>
                </c:pt>
                <c:pt idx="42448">
                  <c:v>1.0068416595458984E-3</c:v>
                </c:pt>
                <c:pt idx="42449">
                  <c:v>1.007080078125E-3</c:v>
                </c:pt>
                <c:pt idx="42450">
                  <c:v>1.007080078125E-3</c:v>
                </c:pt>
                <c:pt idx="42451">
                  <c:v>1.0068416595458984E-3</c:v>
                </c:pt>
                <c:pt idx="42452">
                  <c:v>1.007080078125E-3</c:v>
                </c:pt>
                <c:pt idx="42453">
                  <c:v>1.007080078125E-3</c:v>
                </c:pt>
                <c:pt idx="42454">
                  <c:v>1.0068416595458984E-3</c:v>
                </c:pt>
                <c:pt idx="42455">
                  <c:v>1.007080078125E-3</c:v>
                </c:pt>
                <c:pt idx="42456">
                  <c:v>1.0080337524414063E-3</c:v>
                </c:pt>
                <c:pt idx="42457">
                  <c:v>1.007080078125E-3</c:v>
                </c:pt>
                <c:pt idx="42458">
                  <c:v>1.0068416595458984E-3</c:v>
                </c:pt>
                <c:pt idx="42459">
                  <c:v>1.007080078125E-3</c:v>
                </c:pt>
                <c:pt idx="42460">
                  <c:v>1.007080078125E-3</c:v>
                </c:pt>
                <c:pt idx="42461">
                  <c:v>1.0068416595458984E-3</c:v>
                </c:pt>
                <c:pt idx="42462">
                  <c:v>1.007080078125E-3</c:v>
                </c:pt>
                <c:pt idx="42463">
                  <c:v>1.007080078125E-3</c:v>
                </c:pt>
                <c:pt idx="42464">
                  <c:v>1.0068416595458984E-3</c:v>
                </c:pt>
                <c:pt idx="42465">
                  <c:v>1.007080078125E-3</c:v>
                </c:pt>
                <c:pt idx="42466">
                  <c:v>1.007080078125E-3</c:v>
                </c:pt>
                <c:pt idx="42467">
                  <c:v>1.0068416595458984E-3</c:v>
                </c:pt>
                <c:pt idx="42468">
                  <c:v>1.007080078125E-3</c:v>
                </c:pt>
                <c:pt idx="42469">
                  <c:v>1.0080337524414063E-3</c:v>
                </c:pt>
                <c:pt idx="42470">
                  <c:v>1.0068416595458984E-3</c:v>
                </c:pt>
                <c:pt idx="42471">
                  <c:v>1.007080078125E-3</c:v>
                </c:pt>
                <c:pt idx="42472">
                  <c:v>1.007080078125E-3</c:v>
                </c:pt>
                <c:pt idx="42473">
                  <c:v>1.0068416595458984E-3</c:v>
                </c:pt>
                <c:pt idx="42474">
                  <c:v>1.007080078125E-3</c:v>
                </c:pt>
                <c:pt idx="42475">
                  <c:v>1.007080078125E-3</c:v>
                </c:pt>
                <c:pt idx="42476">
                  <c:v>1.0068416595458984E-3</c:v>
                </c:pt>
                <c:pt idx="42477">
                  <c:v>1.007080078125E-3</c:v>
                </c:pt>
                <c:pt idx="42478">
                  <c:v>1.007080078125E-3</c:v>
                </c:pt>
                <c:pt idx="42479">
                  <c:v>1.0068416595458984E-3</c:v>
                </c:pt>
                <c:pt idx="42480">
                  <c:v>1.007080078125E-3</c:v>
                </c:pt>
                <c:pt idx="42481">
                  <c:v>1.0080337524414063E-3</c:v>
                </c:pt>
                <c:pt idx="42482">
                  <c:v>1.007080078125E-3</c:v>
                </c:pt>
                <c:pt idx="42483">
                  <c:v>1.0068416595458984E-3</c:v>
                </c:pt>
                <c:pt idx="42484">
                  <c:v>1.007080078125E-3</c:v>
                </c:pt>
                <c:pt idx="42485">
                  <c:v>1.007080078125E-3</c:v>
                </c:pt>
                <c:pt idx="42486">
                  <c:v>1.0068416595458984E-3</c:v>
                </c:pt>
                <c:pt idx="42487">
                  <c:v>1.007080078125E-3</c:v>
                </c:pt>
                <c:pt idx="42488">
                  <c:v>1.007080078125E-3</c:v>
                </c:pt>
                <c:pt idx="42489">
                  <c:v>1.0068416595458984E-3</c:v>
                </c:pt>
                <c:pt idx="42490">
                  <c:v>1.007080078125E-3</c:v>
                </c:pt>
                <c:pt idx="42491">
                  <c:v>1.007080078125E-3</c:v>
                </c:pt>
                <c:pt idx="42492">
                  <c:v>1.0068416595458984E-3</c:v>
                </c:pt>
                <c:pt idx="42493">
                  <c:v>1.007080078125E-3</c:v>
                </c:pt>
                <c:pt idx="42494">
                  <c:v>1.0080337524414063E-3</c:v>
                </c:pt>
                <c:pt idx="42495">
                  <c:v>1.0068416595458984E-3</c:v>
                </c:pt>
                <c:pt idx="42496">
                  <c:v>1.007080078125E-3</c:v>
                </c:pt>
                <c:pt idx="42497">
                  <c:v>1.007080078125E-3</c:v>
                </c:pt>
                <c:pt idx="42498">
                  <c:v>1.0068416595458984E-3</c:v>
                </c:pt>
                <c:pt idx="42499">
                  <c:v>1.007080078125E-3</c:v>
                </c:pt>
                <c:pt idx="42500">
                  <c:v>1.007080078125E-3</c:v>
                </c:pt>
                <c:pt idx="42501">
                  <c:v>1.0068416595458984E-3</c:v>
                </c:pt>
                <c:pt idx="42502">
                  <c:v>1.007080078125E-3</c:v>
                </c:pt>
                <c:pt idx="42503">
                  <c:v>1.007080078125E-3</c:v>
                </c:pt>
                <c:pt idx="42504">
                  <c:v>1.0068416595458984E-3</c:v>
                </c:pt>
                <c:pt idx="42505">
                  <c:v>1.007080078125E-3</c:v>
                </c:pt>
                <c:pt idx="42506">
                  <c:v>1.0080337524414063E-3</c:v>
                </c:pt>
                <c:pt idx="42507">
                  <c:v>1.007080078125E-3</c:v>
                </c:pt>
                <c:pt idx="42508">
                  <c:v>1.0068416595458984E-3</c:v>
                </c:pt>
                <c:pt idx="42509">
                  <c:v>1.007080078125E-3</c:v>
                </c:pt>
                <c:pt idx="42510">
                  <c:v>1.007080078125E-3</c:v>
                </c:pt>
                <c:pt idx="42511">
                  <c:v>1.0068416595458984E-3</c:v>
                </c:pt>
                <c:pt idx="42512">
                  <c:v>1.007080078125E-3</c:v>
                </c:pt>
                <c:pt idx="42513">
                  <c:v>1.007080078125E-3</c:v>
                </c:pt>
                <c:pt idx="42514">
                  <c:v>1.0068416595458984E-3</c:v>
                </c:pt>
                <c:pt idx="42515">
                  <c:v>1.007080078125E-3</c:v>
                </c:pt>
                <c:pt idx="42516">
                  <c:v>1.007080078125E-3</c:v>
                </c:pt>
                <c:pt idx="42517">
                  <c:v>1.0068416595458984E-3</c:v>
                </c:pt>
                <c:pt idx="42518">
                  <c:v>1.007080078125E-3</c:v>
                </c:pt>
                <c:pt idx="42519">
                  <c:v>1.0080337524414063E-3</c:v>
                </c:pt>
                <c:pt idx="42520">
                  <c:v>1.0068416595458984E-3</c:v>
                </c:pt>
                <c:pt idx="42521">
                  <c:v>1.007080078125E-3</c:v>
                </c:pt>
                <c:pt idx="42522">
                  <c:v>1.007080078125E-3</c:v>
                </c:pt>
                <c:pt idx="42523">
                  <c:v>1.0068416595458984E-3</c:v>
                </c:pt>
                <c:pt idx="42524">
                  <c:v>1.007080078125E-3</c:v>
                </c:pt>
                <c:pt idx="42525">
                  <c:v>1.007080078125E-3</c:v>
                </c:pt>
                <c:pt idx="42526">
                  <c:v>1.0068416595458984E-3</c:v>
                </c:pt>
                <c:pt idx="42527">
                  <c:v>1.007080078125E-3</c:v>
                </c:pt>
                <c:pt idx="42528">
                  <c:v>1.007080078125E-3</c:v>
                </c:pt>
                <c:pt idx="42529">
                  <c:v>1.0068416595458984E-3</c:v>
                </c:pt>
                <c:pt idx="42530">
                  <c:v>1.007080078125E-3</c:v>
                </c:pt>
                <c:pt idx="42531">
                  <c:v>1.0080337524414063E-3</c:v>
                </c:pt>
                <c:pt idx="42532">
                  <c:v>1.007080078125E-3</c:v>
                </c:pt>
                <c:pt idx="42533">
                  <c:v>1.0068416595458984E-3</c:v>
                </c:pt>
                <c:pt idx="42534">
                  <c:v>1.007080078125E-3</c:v>
                </c:pt>
                <c:pt idx="42535">
                  <c:v>1.007080078125E-3</c:v>
                </c:pt>
                <c:pt idx="42536">
                  <c:v>1.0068416595458984E-3</c:v>
                </c:pt>
                <c:pt idx="42537">
                  <c:v>1.007080078125E-3</c:v>
                </c:pt>
                <c:pt idx="42538">
                  <c:v>1.007080078125E-3</c:v>
                </c:pt>
                <c:pt idx="42539">
                  <c:v>1.0068416595458984E-3</c:v>
                </c:pt>
                <c:pt idx="42540">
                  <c:v>1.007080078125E-3</c:v>
                </c:pt>
                <c:pt idx="42541">
                  <c:v>1.007080078125E-3</c:v>
                </c:pt>
                <c:pt idx="42542">
                  <c:v>1.0068416595458984E-3</c:v>
                </c:pt>
                <c:pt idx="42543">
                  <c:v>1.007080078125E-3</c:v>
                </c:pt>
                <c:pt idx="42544">
                  <c:v>1.0080337524414063E-3</c:v>
                </c:pt>
                <c:pt idx="42545">
                  <c:v>1.0068416595458984E-3</c:v>
                </c:pt>
                <c:pt idx="42546">
                  <c:v>1.007080078125E-3</c:v>
                </c:pt>
                <c:pt idx="42547">
                  <c:v>1.007080078125E-3</c:v>
                </c:pt>
                <c:pt idx="42548">
                  <c:v>1.0068416595458984E-3</c:v>
                </c:pt>
                <c:pt idx="42549">
                  <c:v>1.007080078125E-3</c:v>
                </c:pt>
                <c:pt idx="42550">
                  <c:v>1.007080078125E-3</c:v>
                </c:pt>
                <c:pt idx="42551">
                  <c:v>1.0068416595458984E-3</c:v>
                </c:pt>
                <c:pt idx="42552">
                  <c:v>1.007080078125E-3</c:v>
                </c:pt>
                <c:pt idx="42553">
                  <c:v>1.007080078125E-3</c:v>
                </c:pt>
                <c:pt idx="42554">
                  <c:v>1.0068416595458984E-3</c:v>
                </c:pt>
                <c:pt idx="42555">
                  <c:v>1.007080078125E-3</c:v>
                </c:pt>
                <c:pt idx="42556">
                  <c:v>1.0080337524414063E-3</c:v>
                </c:pt>
                <c:pt idx="42557">
                  <c:v>1.007080078125E-3</c:v>
                </c:pt>
                <c:pt idx="42558">
                  <c:v>1.0068416595458984E-3</c:v>
                </c:pt>
                <c:pt idx="42559">
                  <c:v>1.007080078125E-3</c:v>
                </c:pt>
                <c:pt idx="42560">
                  <c:v>1.007080078125E-3</c:v>
                </c:pt>
                <c:pt idx="42561">
                  <c:v>1.0068416595458984E-3</c:v>
                </c:pt>
                <c:pt idx="42562">
                  <c:v>1.007080078125E-3</c:v>
                </c:pt>
                <c:pt idx="42563">
                  <c:v>1.007080078125E-3</c:v>
                </c:pt>
                <c:pt idx="42564">
                  <c:v>1.0068416595458984E-3</c:v>
                </c:pt>
                <c:pt idx="42565">
                  <c:v>1.007080078125E-3</c:v>
                </c:pt>
                <c:pt idx="42566">
                  <c:v>1.007080078125E-3</c:v>
                </c:pt>
                <c:pt idx="42567">
                  <c:v>1.0068416595458984E-3</c:v>
                </c:pt>
                <c:pt idx="42568">
                  <c:v>1.007080078125E-3</c:v>
                </c:pt>
                <c:pt idx="42569">
                  <c:v>1.0080337524414063E-3</c:v>
                </c:pt>
                <c:pt idx="42570">
                  <c:v>1.0068416595458984E-3</c:v>
                </c:pt>
                <c:pt idx="42571">
                  <c:v>1.007080078125E-3</c:v>
                </c:pt>
                <c:pt idx="42572">
                  <c:v>1.007080078125E-3</c:v>
                </c:pt>
                <c:pt idx="42573">
                  <c:v>1.0068416595458984E-3</c:v>
                </c:pt>
                <c:pt idx="42574">
                  <c:v>1.007080078125E-3</c:v>
                </c:pt>
                <c:pt idx="42575">
                  <c:v>1.007080078125E-3</c:v>
                </c:pt>
                <c:pt idx="42576">
                  <c:v>1.0068416595458984E-3</c:v>
                </c:pt>
                <c:pt idx="42577">
                  <c:v>1.0071039199829102E-2</c:v>
                </c:pt>
                <c:pt idx="42578">
                  <c:v>1.007080078125E-3</c:v>
                </c:pt>
                <c:pt idx="42579">
                  <c:v>1.007080078125E-3</c:v>
                </c:pt>
                <c:pt idx="42580">
                  <c:v>1.0068416595458984E-3</c:v>
                </c:pt>
                <c:pt idx="42581">
                  <c:v>1.007080078125E-3</c:v>
                </c:pt>
                <c:pt idx="42582">
                  <c:v>1.007080078125E-3</c:v>
                </c:pt>
                <c:pt idx="42583">
                  <c:v>1.0068416595458984E-3</c:v>
                </c:pt>
                <c:pt idx="42584">
                  <c:v>1.0080337524414063E-3</c:v>
                </c:pt>
                <c:pt idx="42585">
                  <c:v>1.007080078125E-3</c:v>
                </c:pt>
                <c:pt idx="42586">
                  <c:v>1.0068416595458984E-3</c:v>
                </c:pt>
                <c:pt idx="42587">
                  <c:v>1.007080078125E-3</c:v>
                </c:pt>
                <c:pt idx="42588">
                  <c:v>1.007080078125E-3</c:v>
                </c:pt>
                <c:pt idx="42589">
                  <c:v>1.0068416595458984E-3</c:v>
                </c:pt>
                <c:pt idx="42590">
                  <c:v>1.007080078125E-3</c:v>
                </c:pt>
                <c:pt idx="42591">
                  <c:v>1.007080078125E-3</c:v>
                </c:pt>
                <c:pt idx="42592">
                  <c:v>1.0068416595458984E-3</c:v>
                </c:pt>
                <c:pt idx="42593">
                  <c:v>1.007080078125E-3</c:v>
                </c:pt>
                <c:pt idx="42594">
                  <c:v>1.007080078125E-3</c:v>
                </c:pt>
                <c:pt idx="42595">
                  <c:v>1.0068416595458984E-3</c:v>
                </c:pt>
                <c:pt idx="42596">
                  <c:v>1.007080078125E-3</c:v>
                </c:pt>
                <c:pt idx="42597">
                  <c:v>1.0080337524414063E-3</c:v>
                </c:pt>
                <c:pt idx="42598">
                  <c:v>1.007080078125E-3</c:v>
                </c:pt>
                <c:pt idx="42599">
                  <c:v>1.0068416595458984E-3</c:v>
                </c:pt>
                <c:pt idx="42600">
                  <c:v>1.007080078125E-3</c:v>
                </c:pt>
                <c:pt idx="42601">
                  <c:v>1.007080078125E-3</c:v>
                </c:pt>
                <c:pt idx="42602">
                  <c:v>1.0068416595458984E-3</c:v>
                </c:pt>
                <c:pt idx="42603">
                  <c:v>1.007080078125E-3</c:v>
                </c:pt>
                <c:pt idx="42604">
                  <c:v>1.007080078125E-3</c:v>
                </c:pt>
                <c:pt idx="42605">
                  <c:v>1.0068416595458984E-3</c:v>
                </c:pt>
                <c:pt idx="42606">
                  <c:v>1.007080078125E-3</c:v>
                </c:pt>
                <c:pt idx="42607">
                  <c:v>1.007080078125E-3</c:v>
                </c:pt>
                <c:pt idx="42608">
                  <c:v>1.0068416595458984E-3</c:v>
                </c:pt>
                <c:pt idx="42609">
                  <c:v>1.0080337524414063E-3</c:v>
                </c:pt>
                <c:pt idx="42610">
                  <c:v>1.007080078125E-3</c:v>
                </c:pt>
                <c:pt idx="42611">
                  <c:v>1.0068416595458984E-3</c:v>
                </c:pt>
                <c:pt idx="42612">
                  <c:v>1.007080078125E-3</c:v>
                </c:pt>
                <c:pt idx="42613">
                  <c:v>1.007080078125E-3</c:v>
                </c:pt>
                <c:pt idx="42614">
                  <c:v>1.0068416595458984E-3</c:v>
                </c:pt>
                <c:pt idx="42615">
                  <c:v>1.007080078125E-3</c:v>
                </c:pt>
                <c:pt idx="42616">
                  <c:v>1.007080078125E-3</c:v>
                </c:pt>
                <c:pt idx="42617">
                  <c:v>1.0068416595458984E-3</c:v>
                </c:pt>
                <c:pt idx="42618">
                  <c:v>1.007080078125E-3</c:v>
                </c:pt>
                <c:pt idx="42619">
                  <c:v>1.007080078125E-3</c:v>
                </c:pt>
                <c:pt idx="42620">
                  <c:v>1.0068416595458984E-3</c:v>
                </c:pt>
                <c:pt idx="42621">
                  <c:v>1.007080078125E-3</c:v>
                </c:pt>
                <c:pt idx="42622">
                  <c:v>1.0080337524414063E-3</c:v>
                </c:pt>
                <c:pt idx="42623">
                  <c:v>1.007080078125E-3</c:v>
                </c:pt>
                <c:pt idx="42624">
                  <c:v>1.0068416595458984E-3</c:v>
                </c:pt>
                <c:pt idx="42625">
                  <c:v>1.007080078125E-3</c:v>
                </c:pt>
                <c:pt idx="42626">
                  <c:v>1.007080078125E-3</c:v>
                </c:pt>
                <c:pt idx="42627">
                  <c:v>1.0068416595458984E-3</c:v>
                </c:pt>
                <c:pt idx="42628">
                  <c:v>1.007080078125E-3</c:v>
                </c:pt>
                <c:pt idx="42629">
                  <c:v>1.007080078125E-3</c:v>
                </c:pt>
                <c:pt idx="42630">
                  <c:v>1.0068416595458984E-3</c:v>
                </c:pt>
                <c:pt idx="42631">
                  <c:v>1.007080078125E-3</c:v>
                </c:pt>
                <c:pt idx="42632">
                  <c:v>1.007080078125E-3</c:v>
                </c:pt>
                <c:pt idx="42633">
                  <c:v>1.0068416595458984E-3</c:v>
                </c:pt>
                <c:pt idx="42634">
                  <c:v>1.0080337524414063E-3</c:v>
                </c:pt>
                <c:pt idx="42635">
                  <c:v>1.007080078125E-3</c:v>
                </c:pt>
                <c:pt idx="42636">
                  <c:v>1.0068416595458984E-3</c:v>
                </c:pt>
                <c:pt idx="42637">
                  <c:v>1.007080078125E-3</c:v>
                </c:pt>
                <c:pt idx="42638">
                  <c:v>1.007080078125E-3</c:v>
                </c:pt>
                <c:pt idx="42639">
                  <c:v>1.0068416595458984E-3</c:v>
                </c:pt>
                <c:pt idx="42640">
                  <c:v>1.007080078125E-3</c:v>
                </c:pt>
                <c:pt idx="42641">
                  <c:v>1.007080078125E-3</c:v>
                </c:pt>
                <c:pt idx="42642">
                  <c:v>1.0068416595458984E-3</c:v>
                </c:pt>
                <c:pt idx="42643">
                  <c:v>1.007080078125E-3</c:v>
                </c:pt>
                <c:pt idx="42644">
                  <c:v>1.007080078125E-3</c:v>
                </c:pt>
                <c:pt idx="42645">
                  <c:v>1.0068416595458984E-3</c:v>
                </c:pt>
                <c:pt idx="42646">
                  <c:v>1.007080078125E-3</c:v>
                </c:pt>
                <c:pt idx="42647">
                  <c:v>1.0080337524414063E-3</c:v>
                </c:pt>
                <c:pt idx="42648">
                  <c:v>1.007080078125E-3</c:v>
                </c:pt>
                <c:pt idx="42649">
                  <c:v>1.0068416595458984E-3</c:v>
                </c:pt>
                <c:pt idx="42650">
                  <c:v>1.007080078125E-3</c:v>
                </c:pt>
                <c:pt idx="42651">
                  <c:v>1.007080078125E-3</c:v>
                </c:pt>
                <c:pt idx="42652">
                  <c:v>1.0068416595458984E-3</c:v>
                </c:pt>
                <c:pt idx="42653">
                  <c:v>1.007080078125E-3</c:v>
                </c:pt>
                <c:pt idx="42654">
                  <c:v>1.007080078125E-3</c:v>
                </c:pt>
                <c:pt idx="42655">
                  <c:v>1.0068416595458984E-3</c:v>
                </c:pt>
                <c:pt idx="42656">
                  <c:v>1.007080078125E-3</c:v>
                </c:pt>
                <c:pt idx="42657">
                  <c:v>1.007080078125E-3</c:v>
                </c:pt>
                <c:pt idx="42658">
                  <c:v>1.0068416595458984E-3</c:v>
                </c:pt>
                <c:pt idx="42659">
                  <c:v>1.0080337524414063E-3</c:v>
                </c:pt>
                <c:pt idx="42660">
                  <c:v>1.007080078125E-3</c:v>
                </c:pt>
                <c:pt idx="42661">
                  <c:v>1.0068416595458984E-3</c:v>
                </c:pt>
                <c:pt idx="42662">
                  <c:v>1.007080078125E-3</c:v>
                </c:pt>
                <c:pt idx="42663">
                  <c:v>1.007080078125E-3</c:v>
                </c:pt>
                <c:pt idx="42664">
                  <c:v>1.0068416595458984E-3</c:v>
                </c:pt>
                <c:pt idx="42665">
                  <c:v>1.007080078125E-3</c:v>
                </c:pt>
                <c:pt idx="42666">
                  <c:v>1.007080078125E-3</c:v>
                </c:pt>
                <c:pt idx="42667">
                  <c:v>1.0068416595458984E-3</c:v>
                </c:pt>
                <c:pt idx="42668">
                  <c:v>1.007080078125E-3</c:v>
                </c:pt>
                <c:pt idx="42669">
                  <c:v>1.007080078125E-3</c:v>
                </c:pt>
                <c:pt idx="42670">
                  <c:v>1.0068416595458984E-3</c:v>
                </c:pt>
                <c:pt idx="42671">
                  <c:v>1.007080078125E-3</c:v>
                </c:pt>
                <c:pt idx="42672">
                  <c:v>1.0080337524414063E-3</c:v>
                </c:pt>
                <c:pt idx="42673">
                  <c:v>1.007080078125E-3</c:v>
                </c:pt>
                <c:pt idx="42674">
                  <c:v>1.0068416595458984E-3</c:v>
                </c:pt>
                <c:pt idx="42675">
                  <c:v>1.007080078125E-3</c:v>
                </c:pt>
                <c:pt idx="42676">
                  <c:v>1.007080078125E-3</c:v>
                </c:pt>
                <c:pt idx="42677">
                  <c:v>1.0068416595458984E-3</c:v>
                </c:pt>
                <c:pt idx="42678">
                  <c:v>1.007080078125E-3</c:v>
                </c:pt>
                <c:pt idx="42679">
                  <c:v>1.007080078125E-3</c:v>
                </c:pt>
                <c:pt idx="42680">
                  <c:v>1.0068416595458984E-3</c:v>
                </c:pt>
                <c:pt idx="42681">
                  <c:v>1.007080078125E-3</c:v>
                </c:pt>
                <c:pt idx="42682">
                  <c:v>1.007080078125E-3</c:v>
                </c:pt>
                <c:pt idx="42683">
                  <c:v>1.0068416595458984E-3</c:v>
                </c:pt>
                <c:pt idx="42684">
                  <c:v>1.0080337524414063E-3</c:v>
                </c:pt>
                <c:pt idx="42685">
                  <c:v>1.007080078125E-3</c:v>
                </c:pt>
                <c:pt idx="42686">
                  <c:v>1.0068416595458984E-3</c:v>
                </c:pt>
                <c:pt idx="42687">
                  <c:v>1.007080078125E-3</c:v>
                </c:pt>
                <c:pt idx="42688">
                  <c:v>1.007080078125E-3</c:v>
                </c:pt>
                <c:pt idx="42689">
                  <c:v>1.0068416595458984E-3</c:v>
                </c:pt>
                <c:pt idx="42690">
                  <c:v>1.007080078125E-3</c:v>
                </c:pt>
                <c:pt idx="42691">
                  <c:v>1.007080078125E-3</c:v>
                </c:pt>
                <c:pt idx="42692">
                  <c:v>1.0068416595458984E-3</c:v>
                </c:pt>
                <c:pt idx="42693">
                  <c:v>1.007080078125E-3</c:v>
                </c:pt>
                <c:pt idx="42694">
                  <c:v>1.007080078125E-3</c:v>
                </c:pt>
                <c:pt idx="42695">
                  <c:v>1.0068416595458984E-3</c:v>
                </c:pt>
                <c:pt idx="42696">
                  <c:v>1.007080078125E-3</c:v>
                </c:pt>
                <c:pt idx="42697">
                  <c:v>1.0080337524414063E-3</c:v>
                </c:pt>
                <c:pt idx="42698">
                  <c:v>1.007080078125E-3</c:v>
                </c:pt>
                <c:pt idx="42699">
                  <c:v>1.0068416595458984E-3</c:v>
                </c:pt>
                <c:pt idx="42700">
                  <c:v>1.007080078125E-3</c:v>
                </c:pt>
                <c:pt idx="42701">
                  <c:v>1.007080078125E-3</c:v>
                </c:pt>
                <c:pt idx="42702">
                  <c:v>1.0068416595458984E-3</c:v>
                </c:pt>
                <c:pt idx="42703">
                  <c:v>1.007080078125E-3</c:v>
                </c:pt>
                <c:pt idx="42704">
                  <c:v>1.007080078125E-3</c:v>
                </c:pt>
                <c:pt idx="42705">
                  <c:v>1.0068416595458984E-3</c:v>
                </c:pt>
                <c:pt idx="42706">
                  <c:v>1.007080078125E-3</c:v>
                </c:pt>
                <c:pt idx="42707">
                  <c:v>1.007080078125E-3</c:v>
                </c:pt>
                <c:pt idx="42708">
                  <c:v>1.0068416595458984E-3</c:v>
                </c:pt>
                <c:pt idx="42709">
                  <c:v>1.0080337524414063E-3</c:v>
                </c:pt>
                <c:pt idx="42710">
                  <c:v>1.007080078125E-3</c:v>
                </c:pt>
                <c:pt idx="42711">
                  <c:v>1.0068416595458984E-3</c:v>
                </c:pt>
                <c:pt idx="42712">
                  <c:v>1.007080078125E-3</c:v>
                </c:pt>
                <c:pt idx="42713">
                  <c:v>1.007080078125E-3</c:v>
                </c:pt>
                <c:pt idx="42714">
                  <c:v>1.0068416595458984E-3</c:v>
                </c:pt>
                <c:pt idx="42715">
                  <c:v>1.007080078125E-3</c:v>
                </c:pt>
                <c:pt idx="42716">
                  <c:v>1.007080078125E-3</c:v>
                </c:pt>
                <c:pt idx="42717">
                  <c:v>1.0068416595458984E-3</c:v>
                </c:pt>
                <c:pt idx="42718">
                  <c:v>1.007080078125E-3</c:v>
                </c:pt>
                <c:pt idx="42719">
                  <c:v>1.007080078125E-3</c:v>
                </c:pt>
                <c:pt idx="42720">
                  <c:v>1.0068416595458984E-3</c:v>
                </c:pt>
                <c:pt idx="42721">
                  <c:v>1.007080078125E-3</c:v>
                </c:pt>
                <c:pt idx="42722">
                  <c:v>1.0080337524414063E-3</c:v>
                </c:pt>
                <c:pt idx="42723">
                  <c:v>1.007080078125E-3</c:v>
                </c:pt>
                <c:pt idx="42724">
                  <c:v>1.0068416595458984E-3</c:v>
                </c:pt>
                <c:pt idx="42725">
                  <c:v>1.007080078125E-3</c:v>
                </c:pt>
                <c:pt idx="42726">
                  <c:v>1.007080078125E-3</c:v>
                </c:pt>
                <c:pt idx="42727">
                  <c:v>1.0068416595458984E-3</c:v>
                </c:pt>
                <c:pt idx="42728">
                  <c:v>1.007080078125E-3</c:v>
                </c:pt>
                <c:pt idx="42729">
                  <c:v>1.007080078125E-3</c:v>
                </c:pt>
                <c:pt idx="42730">
                  <c:v>1.0068416595458984E-3</c:v>
                </c:pt>
                <c:pt idx="42731">
                  <c:v>1.007080078125E-3</c:v>
                </c:pt>
                <c:pt idx="42732">
                  <c:v>1.007080078125E-3</c:v>
                </c:pt>
                <c:pt idx="42733">
                  <c:v>1.0068416595458984E-3</c:v>
                </c:pt>
                <c:pt idx="42734">
                  <c:v>1.0080337524414063E-3</c:v>
                </c:pt>
                <c:pt idx="42735">
                  <c:v>1.007080078125E-3</c:v>
                </c:pt>
                <c:pt idx="42736">
                  <c:v>1.0068416595458984E-3</c:v>
                </c:pt>
                <c:pt idx="42737">
                  <c:v>1.007080078125E-3</c:v>
                </c:pt>
                <c:pt idx="42738">
                  <c:v>1.007080078125E-3</c:v>
                </c:pt>
                <c:pt idx="42739">
                  <c:v>1.0068416595458984E-3</c:v>
                </c:pt>
                <c:pt idx="42740">
                  <c:v>1.007080078125E-3</c:v>
                </c:pt>
                <c:pt idx="42741">
                  <c:v>1.007080078125E-3</c:v>
                </c:pt>
                <c:pt idx="42742">
                  <c:v>1.0068416595458984E-3</c:v>
                </c:pt>
                <c:pt idx="42743">
                  <c:v>1.007080078125E-3</c:v>
                </c:pt>
                <c:pt idx="42744">
                  <c:v>1.007080078125E-3</c:v>
                </c:pt>
                <c:pt idx="42745">
                  <c:v>1.0068416595458984E-3</c:v>
                </c:pt>
                <c:pt idx="42746">
                  <c:v>1.007080078125E-3</c:v>
                </c:pt>
                <c:pt idx="42747">
                  <c:v>1.0080337524414063E-3</c:v>
                </c:pt>
                <c:pt idx="42748">
                  <c:v>1.007080078125E-3</c:v>
                </c:pt>
                <c:pt idx="42749">
                  <c:v>1.0068416595458984E-3</c:v>
                </c:pt>
                <c:pt idx="42750">
                  <c:v>1.007080078125E-3</c:v>
                </c:pt>
                <c:pt idx="42751">
                  <c:v>1.007080078125E-3</c:v>
                </c:pt>
                <c:pt idx="42752">
                  <c:v>1.0068416595458984E-3</c:v>
                </c:pt>
                <c:pt idx="42753">
                  <c:v>1.007080078125E-3</c:v>
                </c:pt>
                <c:pt idx="42754">
                  <c:v>1.007080078125E-3</c:v>
                </c:pt>
                <c:pt idx="42755">
                  <c:v>1.0068416595458984E-3</c:v>
                </c:pt>
                <c:pt idx="42756">
                  <c:v>1.007080078125E-3</c:v>
                </c:pt>
                <c:pt idx="42757">
                  <c:v>1.007080078125E-3</c:v>
                </c:pt>
                <c:pt idx="42758">
                  <c:v>1.0068416595458984E-3</c:v>
                </c:pt>
                <c:pt idx="42759">
                  <c:v>1.0080337524414063E-3</c:v>
                </c:pt>
                <c:pt idx="42760">
                  <c:v>1.007080078125E-3</c:v>
                </c:pt>
                <c:pt idx="42761">
                  <c:v>1.0068416595458984E-3</c:v>
                </c:pt>
                <c:pt idx="42762">
                  <c:v>1.007080078125E-3</c:v>
                </c:pt>
                <c:pt idx="42763">
                  <c:v>1.007080078125E-3</c:v>
                </c:pt>
                <c:pt idx="42764">
                  <c:v>1.0068416595458984E-3</c:v>
                </c:pt>
                <c:pt idx="42765">
                  <c:v>1.007080078125E-3</c:v>
                </c:pt>
                <c:pt idx="42766">
                  <c:v>1.007080078125E-3</c:v>
                </c:pt>
                <c:pt idx="42767">
                  <c:v>1.0068416595458984E-3</c:v>
                </c:pt>
                <c:pt idx="42768">
                  <c:v>1.007080078125E-3</c:v>
                </c:pt>
                <c:pt idx="42769">
                  <c:v>1.007080078125E-3</c:v>
                </c:pt>
                <c:pt idx="42770">
                  <c:v>1.0068416595458984E-3</c:v>
                </c:pt>
                <c:pt idx="42771">
                  <c:v>1.007080078125E-3</c:v>
                </c:pt>
                <c:pt idx="42772">
                  <c:v>1.0080337524414063E-3</c:v>
                </c:pt>
                <c:pt idx="42773">
                  <c:v>1.007080078125E-3</c:v>
                </c:pt>
                <c:pt idx="42774">
                  <c:v>1.0068416595458984E-3</c:v>
                </c:pt>
                <c:pt idx="42775">
                  <c:v>1.007080078125E-3</c:v>
                </c:pt>
                <c:pt idx="42776">
                  <c:v>1.007080078125E-3</c:v>
                </c:pt>
                <c:pt idx="42777">
                  <c:v>1.0068416595458984E-3</c:v>
                </c:pt>
                <c:pt idx="42778">
                  <c:v>1.007080078125E-3</c:v>
                </c:pt>
                <c:pt idx="42779">
                  <c:v>1.007080078125E-3</c:v>
                </c:pt>
                <c:pt idx="42780">
                  <c:v>1.0068416595458984E-3</c:v>
                </c:pt>
                <c:pt idx="42781">
                  <c:v>1.007080078125E-3</c:v>
                </c:pt>
                <c:pt idx="42782">
                  <c:v>1.007080078125E-3</c:v>
                </c:pt>
                <c:pt idx="42783">
                  <c:v>1.0068416595458984E-3</c:v>
                </c:pt>
                <c:pt idx="42784">
                  <c:v>1.0080337524414063E-3</c:v>
                </c:pt>
                <c:pt idx="42785">
                  <c:v>1.007080078125E-3</c:v>
                </c:pt>
                <c:pt idx="42786">
                  <c:v>1.0068416595458984E-3</c:v>
                </c:pt>
                <c:pt idx="42787">
                  <c:v>1.007080078125E-3</c:v>
                </c:pt>
                <c:pt idx="42788">
                  <c:v>1.007080078125E-3</c:v>
                </c:pt>
                <c:pt idx="42789">
                  <c:v>1.0068416595458984E-3</c:v>
                </c:pt>
                <c:pt idx="42790">
                  <c:v>1.007080078125E-3</c:v>
                </c:pt>
                <c:pt idx="42791">
                  <c:v>1.007080078125E-3</c:v>
                </c:pt>
                <c:pt idx="42792">
                  <c:v>1.0068416595458984E-3</c:v>
                </c:pt>
                <c:pt idx="42793">
                  <c:v>1.007080078125E-3</c:v>
                </c:pt>
                <c:pt idx="42794">
                  <c:v>1.007080078125E-3</c:v>
                </c:pt>
                <c:pt idx="42795">
                  <c:v>1.0068416595458984E-3</c:v>
                </c:pt>
                <c:pt idx="42796">
                  <c:v>1.007080078125E-3</c:v>
                </c:pt>
                <c:pt idx="42797">
                  <c:v>1.0080337524414063E-3</c:v>
                </c:pt>
                <c:pt idx="42798">
                  <c:v>1.007080078125E-3</c:v>
                </c:pt>
                <c:pt idx="42799">
                  <c:v>1.0068416595458984E-3</c:v>
                </c:pt>
                <c:pt idx="42800">
                  <c:v>1.007080078125E-3</c:v>
                </c:pt>
                <c:pt idx="42801">
                  <c:v>1.0071039199829102E-2</c:v>
                </c:pt>
                <c:pt idx="42802">
                  <c:v>1.0068416595458984E-3</c:v>
                </c:pt>
                <c:pt idx="42803">
                  <c:v>1.007080078125E-3</c:v>
                </c:pt>
                <c:pt idx="42804">
                  <c:v>1.007080078125E-3</c:v>
                </c:pt>
                <c:pt idx="42805">
                  <c:v>1.0068416595458984E-3</c:v>
                </c:pt>
                <c:pt idx="42806">
                  <c:v>1.007080078125E-3</c:v>
                </c:pt>
                <c:pt idx="42807">
                  <c:v>1.007080078125E-3</c:v>
                </c:pt>
                <c:pt idx="42808">
                  <c:v>1.0068416595458984E-3</c:v>
                </c:pt>
                <c:pt idx="42809">
                  <c:v>1.007080078125E-3</c:v>
                </c:pt>
                <c:pt idx="42810">
                  <c:v>1.007080078125E-3</c:v>
                </c:pt>
                <c:pt idx="42811">
                  <c:v>1.0068416595458984E-3</c:v>
                </c:pt>
                <c:pt idx="42812">
                  <c:v>1.007080078125E-3</c:v>
                </c:pt>
                <c:pt idx="42813">
                  <c:v>1.0080337524414063E-3</c:v>
                </c:pt>
                <c:pt idx="42814">
                  <c:v>1.007080078125E-3</c:v>
                </c:pt>
                <c:pt idx="42815">
                  <c:v>1.0068416595458984E-3</c:v>
                </c:pt>
                <c:pt idx="42816">
                  <c:v>1.007080078125E-3</c:v>
                </c:pt>
                <c:pt idx="42817">
                  <c:v>1.007080078125E-3</c:v>
                </c:pt>
                <c:pt idx="42818">
                  <c:v>1.0068416595458984E-3</c:v>
                </c:pt>
                <c:pt idx="42819">
                  <c:v>1.007080078125E-3</c:v>
                </c:pt>
                <c:pt idx="42820">
                  <c:v>1.0068416595458984E-3</c:v>
                </c:pt>
                <c:pt idx="42821">
                  <c:v>1.007080078125E-3</c:v>
                </c:pt>
                <c:pt idx="42822">
                  <c:v>1.007080078125E-3</c:v>
                </c:pt>
                <c:pt idx="42823">
                  <c:v>1.0068416595458984E-3</c:v>
                </c:pt>
                <c:pt idx="42824">
                  <c:v>1.007080078125E-3</c:v>
                </c:pt>
                <c:pt idx="42825">
                  <c:v>1.1078119277954102E-2</c:v>
                </c:pt>
                <c:pt idx="42826">
                  <c:v>1.0068416595458984E-3</c:v>
                </c:pt>
                <c:pt idx="42827">
                  <c:v>1.007080078125E-3</c:v>
                </c:pt>
                <c:pt idx="42828">
                  <c:v>1.0080337524414063E-3</c:v>
                </c:pt>
                <c:pt idx="42829">
                  <c:v>1.007080078125E-3</c:v>
                </c:pt>
                <c:pt idx="42830">
                  <c:v>1.0068416595458984E-3</c:v>
                </c:pt>
                <c:pt idx="42831">
                  <c:v>1.007080078125E-3</c:v>
                </c:pt>
                <c:pt idx="42832">
                  <c:v>1.0068416595458984E-3</c:v>
                </c:pt>
                <c:pt idx="42833">
                  <c:v>1.007080078125E-3</c:v>
                </c:pt>
                <c:pt idx="42834">
                  <c:v>1.007080078125E-3</c:v>
                </c:pt>
                <c:pt idx="42835">
                  <c:v>1.0068416595458984E-3</c:v>
                </c:pt>
                <c:pt idx="42836">
                  <c:v>1.007080078125E-3</c:v>
                </c:pt>
                <c:pt idx="42837">
                  <c:v>1.007080078125E-3</c:v>
                </c:pt>
                <c:pt idx="42838">
                  <c:v>1.0068416595458984E-3</c:v>
                </c:pt>
                <c:pt idx="42839">
                  <c:v>1.007080078125E-3</c:v>
                </c:pt>
                <c:pt idx="42840">
                  <c:v>1.0080337524414063E-3</c:v>
                </c:pt>
                <c:pt idx="42841">
                  <c:v>1.007080078125E-3</c:v>
                </c:pt>
                <c:pt idx="42842">
                  <c:v>1.0068416595458984E-3</c:v>
                </c:pt>
                <c:pt idx="42843">
                  <c:v>1.007080078125E-3</c:v>
                </c:pt>
                <c:pt idx="42844">
                  <c:v>1.007080078125E-3</c:v>
                </c:pt>
                <c:pt idx="42845">
                  <c:v>1.0068416595458984E-3</c:v>
                </c:pt>
                <c:pt idx="42846">
                  <c:v>1.007080078125E-3</c:v>
                </c:pt>
                <c:pt idx="42847">
                  <c:v>1.007080078125E-3</c:v>
                </c:pt>
                <c:pt idx="42848">
                  <c:v>1.0068416595458984E-3</c:v>
                </c:pt>
                <c:pt idx="42849">
                  <c:v>1.007080078125E-3</c:v>
                </c:pt>
                <c:pt idx="42850">
                  <c:v>1.007080078125E-3</c:v>
                </c:pt>
                <c:pt idx="42851">
                  <c:v>1.0068416595458984E-3</c:v>
                </c:pt>
                <c:pt idx="42852">
                  <c:v>1.007080078125E-3</c:v>
                </c:pt>
                <c:pt idx="42853">
                  <c:v>1.0080337524414063E-3</c:v>
                </c:pt>
                <c:pt idx="42854">
                  <c:v>1.0068416595458984E-3</c:v>
                </c:pt>
                <c:pt idx="42855">
                  <c:v>1.007080078125E-3</c:v>
                </c:pt>
                <c:pt idx="42856">
                  <c:v>1.007080078125E-3</c:v>
                </c:pt>
                <c:pt idx="42857">
                  <c:v>1.0068416595458984E-3</c:v>
                </c:pt>
                <c:pt idx="42858">
                  <c:v>1.007080078125E-3</c:v>
                </c:pt>
                <c:pt idx="42859">
                  <c:v>1.007080078125E-3</c:v>
                </c:pt>
                <c:pt idx="42860">
                  <c:v>1.0068416595458984E-3</c:v>
                </c:pt>
                <c:pt idx="42861">
                  <c:v>1.007080078125E-3</c:v>
                </c:pt>
                <c:pt idx="42862">
                  <c:v>1.007080078125E-3</c:v>
                </c:pt>
                <c:pt idx="42863">
                  <c:v>1.0068416595458984E-3</c:v>
                </c:pt>
                <c:pt idx="42864">
                  <c:v>1.007080078125E-3</c:v>
                </c:pt>
                <c:pt idx="42865">
                  <c:v>1.0080337524414063E-3</c:v>
                </c:pt>
                <c:pt idx="42866">
                  <c:v>1.007080078125E-3</c:v>
                </c:pt>
                <c:pt idx="42867">
                  <c:v>1.0068416595458984E-3</c:v>
                </c:pt>
                <c:pt idx="42868">
                  <c:v>1.007080078125E-3</c:v>
                </c:pt>
                <c:pt idx="42869">
                  <c:v>1.007080078125E-3</c:v>
                </c:pt>
                <c:pt idx="42870">
                  <c:v>1.0068416595458984E-3</c:v>
                </c:pt>
                <c:pt idx="42871">
                  <c:v>1.007080078125E-3</c:v>
                </c:pt>
                <c:pt idx="42872">
                  <c:v>1.007080078125E-3</c:v>
                </c:pt>
                <c:pt idx="42873">
                  <c:v>1.0068416595458984E-3</c:v>
                </c:pt>
                <c:pt idx="42874">
                  <c:v>1.007080078125E-3</c:v>
                </c:pt>
                <c:pt idx="42875">
                  <c:v>1.007080078125E-3</c:v>
                </c:pt>
                <c:pt idx="42876">
                  <c:v>1.0068416595458984E-3</c:v>
                </c:pt>
                <c:pt idx="42877">
                  <c:v>1.007080078125E-3</c:v>
                </c:pt>
                <c:pt idx="42878">
                  <c:v>1.0080337524414063E-3</c:v>
                </c:pt>
                <c:pt idx="42879">
                  <c:v>1.0068416595458984E-3</c:v>
                </c:pt>
                <c:pt idx="42880">
                  <c:v>1.007080078125E-3</c:v>
                </c:pt>
                <c:pt idx="42881">
                  <c:v>1.007080078125E-3</c:v>
                </c:pt>
                <c:pt idx="42882">
                  <c:v>1.0068416595458984E-3</c:v>
                </c:pt>
                <c:pt idx="42883">
                  <c:v>1.007080078125E-3</c:v>
                </c:pt>
                <c:pt idx="42884">
                  <c:v>1.007080078125E-3</c:v>
                </c:pt>
                <c:pt idx="42885">
                  <c:v>1.0068416595458984E-3</c:v>
                </c:pt>
                <c:pt idx="42886">
                  <c:v>1.007080078125E-3</c:v>
                </c:pt>
                <c:pt idx="42887">
                  <c:v>1.007080078125E-3</c:v>
                </c:pt>
                <c:pt idx="42888">
                  <c:v>1.0068416595458984E-3</c:v>
                </c:pt>
                <c:pt idx="42889">
                  <c:v>1.007080078125E-3</c:v>
                </c:pt>
                <c:pt idx="42890">
                  <c:v>1.0080337524414063E-3</c:v>
                </c:pt>
                <c:pt idx="42891">
                  <c:v>1.007080078125E-3</c:v>
                </c:pt>
                <c:pt idx="42892">
                  <c:v>1.0068416595458984E-3</c:v>
                </c:pt>
                <c:pt idx="42893">
                  <c:v>1.007080078125E-3</c:v>
                </c:pt>
                <c:pt idx="42894">
                  <c:v>1.007080078125E-3</c:v>
                </c:pt>
                <c:pt idx="42895">
                  <c:v>1.0068416595458984E-3</c:v>
                </c:pt>
                <c:pt idx="42896">
                  <c:v>1.007080078125E-3</c:v>
                </c:pt>
                <c:pt idx="42897">
                  <c:v>1.007080078125E-3</c:v>
                </c:pt>
                <c:pt idx="42898">
                  <c:v>1.0068416595458984E-3</c:v>
                </c:pt>
                <c:pt idx="42899">
                  <c:v>1.007080078125E-3</c:v>
                </c:pt>
                <c:pt idx="42900">
                  <c:v>1.007080078125E-3</c:v>
                </c:pt>
                <c:pt idx="42901">
                  <c:v>1.0068416595458984E-3</c:v>
                </c:pt>
                <c:pt idx="42902">
                  <c:v>1.007080078125E-3</c:v>
                </c:pt>
                <c:pt idx="42903">
                  <c:v>1.0080337524414063E-3</c:v>
                </c:pt>
                <c:pt idx="42904">
                  <c:v>1.0068416595458984E-3</c:v>
                </c:pt>
                <c:pt idx="42905">
                  <c:v>1.007080078125E-3</c:v>
                </c:pt>
                <c:pt idx="42906">
                  <c:v>1.007080078125E-3</c:v>
                </c:pt>
                <c:pt idx="42907">
                  <c:v>1.0068416595458984E-3</c:v>
                </c:pt>
                <c:pt idx="42908">
                  <c:v>1.007080078125E-3</c:v>
                </c:pt>
                <c:pt idx="42909">
                  <c:v>1.007080078125E-3</c:v>
                </c:pt>
                <c:pt idx="42910">
                  <c:v>1.0068416595458984E-3</c:v>
                </c:pt>
                <c:pt idx="42911">
                  <c:v>1.007080078125E-3</c:v>
                </c:pt>
                <c:pt idx="42912">
                  <c:v>1.007080078125E-3</c:v>
                </c:pt>
                <c:pt idx="42913">
                  <c:v>1.0068416595458984E-3</c:v>
                </c:pt>
                <c:pt idx="42914">
                  <c:v>1.007080078125E-3</c:v>
                </c:pt>
                <c:pt idx="42915">
                  <c:v>1.0080337524414063E-3</c:v>
                </c:pt>
                <c:pt idx="42916">
                  <c:v>1.007080078125E-3</c:v>
                </c:pt>
                <c:pt idx="42917">
                  <c:v>1.0068416595458984E-3</c:v>
                </c:pt>
                <c:pt idx="42918">
                  <c:v>1.007080078125E-3</c:v>
                </c:pt>
                <c:pt idx="42919">
                  <c:v>1.007080078125E-3</c:v>
                </c:pt>
                <c:pt idx="42920">
                  <c:v>1.0068416595458984E-3</c:v>
                </c:pt>
                <c:pt idx="42921">
                  <c:v>1.007080078125E-3</c:v>
                </c:pt>
                <c:pt idx="42922">
                  <c:v>1.007080078125E-3</c:v>
                </c:pt>
                <c:pt idx="42923">
                  <c:v>1.0068416595458984E-3</c:v>
                </c:pt>
                <c:pt idx="42924">
                  <c:v>1.007080078125E-3</c:v>
                </c:pt>
                <c:pt idx="42925">
                  <c:v>1.007080078125E-3</c:v>
                </c:pt>
                <c:pt idx="42926">
                  <c:v>1.0068416595458984E-3</c:v>
                </c:pt>
                <c:pt idx="42927">
                  <c:v>1.007080078125E-3</c:v>
                </c:pt>
                <c:pt idx="42928">
                  <c:v>1.0080337524414063E-3</c:v>
                </c:pt>
                <c:pt idx="42929">
                  <c:v>1.0068416595458984E-3</c:v>
                </c:pt>
                <c:pt idx="42930">
                  <c:v>1.007080078125E-3</c:v>
                </c:pt>
                <c:pt idx="42931">
                  <c:v>1.007080078125E-3</c:v>
                </c:pt>
                <c:pt idx="42932">
                  <c:v>1.0068416595458984E-3</c:v>
                </c:pt>
                <c:pt idx="42933">
                  <c:v>1.007080078125E-3</c:v>
                </c:pt>
                <c:pt idx="42934">
                  <c:v>1.007080078125E-3</c:v>
                </c:pt>
                <c:pt idx="42935">
                  <c:v>1.0068416595458984E-3</c:v>
                </c:pt>
                <c:pt idx="42936">
                  <c:v>1.007080078125E-3</c:v>
                </c:pt>
                <c:pt idx="42937">
                  <c:v>1.007080078125E-3</c:v>
                </c:pt>
                <c:pt idx="42938">
                  <c:v>1.0068416595458984E-3</c:v>
                </c:pt>
                <c:pt idx="42939">
                  <c:v>1.007080078125E-3</c:v>
                </c:pt>
                <c:pt idx="42940">
                  <c:v>1.0080337524414063E-3</c:v>
                </c:pt>
                <c:pt idx="42941">
                  <c:v>1.007080078125E-3</c:v>
                </c:pt>
                <c:pt idx="42942">
                  <c:v>1.0068416595458984E-3</c:v>
                </c:pt>
                <c:pt idx="42943">
                  <c:v>1.007080078125E-3</c:v>
                </c:pt>
                <c:pt idx="42944">
                  <c:v>1.007080078125E-3</c:v>
                </c:pt>
                <c:pt idx="42945">
                  <c:v>1.0068416595458984E-3</c:v>
                </c:pt>
                <c:pt idx="42946">
                  <c:v>1.007080078125E-3</c:v>
                </c:pt>
                <c:pt idx="42947">
                  <c:v>1.007080078125E-3</c:v>
                </c:pt>
                <c:pt idx="42948">
                  <c:v>1.0068416595458984E-3</c:v>
                </c:pt>
                <c:pt idx="42949">
                  <c:v>1.007080078125E-3</c:v>
                </c:pt>
                <c:pt idx="42950">
                  <c:v>1.007080078125E-3</c:v>
                </c:pt>
                <c:pt idx="42951">
                  <c:v>1.0068416595458984E-3</c:v>
                </c:pt>
                <c:pt idx="42952">
                  <c:v>1.007080078125E-3</c:v>
                </c:pt>
                <c:pt idx="42953">
                  <c:v>1.0080337524414063E-3</c:v>
                </c:pt>
                <c:pt idx="42954">
                  <c:v>1.0068416595458984E-3</c:v>
                </c:pt>
                <c:pt idx="42955">
                  <c:v>1.007080078125E-3</c:v>
                </c:pt>
                <c:pt idx="42956">
                  <c:v>1.007080078125E-3</c:v>
                </c:pt>
                <c:pt idx="42957">
                  <c:v>1.0068416595458984E-3</c:v>
                </c:pt>
                <c:pt idx="42958">
                  <c:v>1.007080078125E-3</c:v>
                </c:pt>
                <c:pt idx="42959">
                  <c:v>1.007080078125E-3</c:v>
                </c:pt>
                <c:pt idx="42960">
                  <c:v>1.0068416595458984E-3</c:v>
                </c:pt>
                <c:pt idx="42961">
                  <c:v>1.007080078125E-3</c:v>
                </c:pt>
                <c:pt idx="42962">
                  <c:v>1.007080078125E-3</c:v>
                </c:pt>
                <c:pt idx="42963">
                  <c:v>1.0068416595458984E-3</c:v>
                </c:pt>
                <c:pt idx="42964">
                  <c:v>1.007080078125E-3</c:v>
                </c:pt>
                <c:pt idx="42965">
                  <c:v>1.0080337524414063E-3</c:v>
                </c:pt>
                <c:pt idx="42966">
                  <c:v>1.007080078125E-3</c:v>
                </c:pt>
                <c:pt idx="42967">
                  <c:v>1.0068416595458984E-3</c:v>
                </c:pt>
                <c:pt idx="42968">
                  <c:v>1.007080078125E-3</c:v>
                </c:pt>
                <c:pt idx="42969">
                  <c:v>1.007080078125E-3</c:v>
                </c:pt>
                <c:pt idx="42970">
                  <c:v>1.0068416595458984E-3</c:v>
                </c:pt>
                <c:pt idx="42971">
                  <c:v>1.007080078125E-3</c:v>
                </c:pt>
                <c:pt idx="42972">
                  <c:v>1.007080078125E-3</c:v>
                </c:pt>
                <c:pt idx="42973">
                  <c:v>1.0068416595458984E-3</c:v>
                </c:pt>
                <c:pt idx="42974">
                  <c:v>1.007080078125E-3</c:v>
                </c:pt>
                <c:pt idx="42975">
                  <c:v>1.007080078125E-3</c:v>
                </c:pt>
                <c:pt idx="42976">
                  <c:v>1.0068416595458984E-3</c:v>
                </c:pt>
                <c:pt idx="42977">
                  <c:v>1.007080078125E-3</c:v>
                </c:pt>
                <c:pt idx="42978">
                  <c:v>1.0080337524414063E-3</c:v>
                </c:pt>
                <c:pt idx="42979">
                  <c:v>1.0068416595458984E-3</c:v>
                </c:pt>
                <c:pt idx="42980">
                  <c:v>1.007080078125E-3</c:v>
                </c:pt>
                <c:pt idx="42981">
                  <c:v>1.007080078125E-3</c:v>
                </c:pt>
                <c:pt idx="42982">
                  <c:v>1.0068416595458984E-3</c:v>
                </c:pt>
                <c:pt idx="42983">
                  <c:v>1.007080078125E-3</c:v>
                </c:pt>
                <c:pt idx="42984">
                  <c:v>1.007080078125E-3</c:v>
                </c:pt>
                <c:pt idx="42985">
                  <c:v>1.0068416595458984E-3</c:v>
                </c:pt>
                <c:pt idx="42986">
                  <c:v>1.007080078125E-3</c:v>
                </c:pt>
                <c:pt idx="42987">
                  <c:v>1.007080078125E-3</c:v>
                </c:pt>
                <c:pt idx="42988">
                  <c:v>1.0068416595458984E-3</c:v>
                </c:pt>
                <c:pt idx="42989">
                  <c:v>1.007080078125E-3</c:v>
                </c:pt>
                <c:pt idx="42990">
                  <c:v>1.0080337524414063E-3</c:v>
                </c:pt>
                <c:pt idx="42991">
                  <c:v>1.007080078125E-3</c:v>
                </c:pt>
                <c:pt idx="42992">
                  <c:v>1.0068416595458984E-3</c:v>
                </c:pt>
                <c:pt idx="42993">
                  <c:v>1.007080078125E-3</c:v>
                </c:pt>
                <c:pt idx="42994">
                  <c:v>1.007080078125E-3</c:v>
                </c:pt>
                <c:pt idx="42995">
                  <c:v>1.0068416595458984E-3</c:v>
                </c:pt>
                <c:pt idx="42996">
                  <c:v>1.007080078125E-3</c:v>
                </c:pt>
                <c:pt idx="42997">
                  <c:v>1.007080078125E-3</c:v>
                </c:pt>
                <c:pt idx="42998">
                  <c:v>1.0068416595458984E-3</c:v>
                </c:pt>
                <c:pt idx="42999">
                  <c:v>1.007080078125E-3</c:v>
                </c:pt>
                <c:pt idx="43000">
                  <c:v>1.007080078125E-3</c:v>
                </c:pt>
                <c:pt idx="43001">
                  <c:v>1.0068416595458984E-3</c:v>
                </c:pt>
                <c:pt idx="43002">
                  <c:v>1.007080078125E-3</c:v>
                </c:pt>
                <c:pt idx="43003">
                  <c:v>1.0080337524414063E-3</c:v>
                </c:pt>
                <c:pt idx="43004">
                  <c:v>1.0068416595458984E-3</c:v>
                </c:pt>
                <c:pt idx="43005">
                  <c:v>1.007080078125E-3</c:v>
                </c:pt>
                <c:pt idx="43006">
                  <c:v>1.007080078125E-3</c:v>
                </c:pt>
                <c:pt idx="43007">
                  <c:v>1.0068416595458984E-3</c:v>
                </c:pt>
                <c:pt idx="43008">
                  <c:v>1.007080078125E-3</c:v>
                </c:pt>
                <c:pt idx="43009">
                  <c:v>1.007080078125E-3</c:v>
                </c:pt>
                <c:pt idx="43010">
                  <c:v>1.0068416595458984E-3</c:v>
                </c:pt>
                <c:pt idx="43011">
                  <c:v>1.007080078125E-3</c:v>
                </c:pt>
                <c:pt idx="43012">
                  <c:v>1.007080078125E-3</c:v>
                </c:pt>
                <c:pt idx="43013">
                  <c:v>1.0068416595458984E-3</c:v>
                </c:pt>
                <c:pt idx="43014">
                  <c:v>1.007080078125E-3</c:v>
                </c:pt>
                <c:pt idx="43015">
                  <c:v>1.0080337524414063E-3</c:v>
                </c:pt>
                <c:pt idx="43016">
                  <c:v>1.007080078125E-3</c:v>
                </c:pt>
                <c:pt idx="43017">
                  <c:v>1.0068416595458984E-3</c:v>
                </c:pt>
                <c:pt idx="43018">
                  <c:v>1.007080078125E-3</c:v>
                </c:pt>
                <c:pt idx="43019">
                  <c:v>1.007080078125E-3</c:v>
                </c:pt>
                <c:pt idx="43020">
                  <c:v>1.0068416595458984E-3</c:v>
                </c:pt>
                <c:pt idx="43021">
                  <c:v>1.007080078125E-3</c:v>
                </c:pt>
                <c:pt idx="43022">
                  <c:v>1.007080078125E-3</c:v>
                </c:pt>
                <c:pt idx="43023">
                  <c:v>1.0068416595458984E-3</c:v>
                </c:pt>
                <c:pt idx="43024">
                  <c:v>1.007080078125E-3</c:v>
                </c:pt>
                <c:pt idx="43025">
                  <c:v>1.007080078125E-3</c:v>
                </c:pt>
                <c:pt idx="43026">
                  <c:v>1.0068416595458984E-3</c:v>
                </c:pt>
                <c:pt idx="43027">
                  <c:v>1.007080078125E-3</c:v>
                </c:pt>
                <c:pt idx="43028">
                  <c:v>1.0080337524414063E-3</c:v>
                </c:pt>
                <c:pt idx="43029">
                  <c:v>1.0068416595458984E-3</c:v>
                </c:pt>
                <c:pt idx="43030">
                  <c:v>1.007080078125E-3</c:v>
                </c:pt>
                <c:pt idx="43031">
                  <c:v>1.007080078125E-3</c:v>
                </c:pt>
                <c:pt idx="43032">
                  <c:v>1.0068416595458984E-3</c:v>
                </c:pt>
                <c:pt idx="43033">
                  <c:v>1.007080078125E-3</c:v>
                </c:pt>
                <c:pt idx="43034">
                  <c:v>1.007080078125E-3</c:v>
                </c:pt>
                <c:pt idx="43035">
                  <c:v>1.0068416595458984E-3</c:v>
                </c:pt>
                <c:pt idx="43036">
                  <c:v>1.007080078125E-3</c:v>
                </c:pt>
                <c:pt idx="43037">
                  <c:v>1.007080078125E-3</c:v>
                </c:pt>
                <c:pt idx="43038">
                  <c:v>1.0068416595458984E-3</c:v>
                </c:pt>
                <c:pt idx="43039">
                  <c:v>1.007080078125E-3</c:v>
                </c:pt>
                <c:pt idx="43040">
                  <c:v>1.0080337524414063E-3</c:v>
                </c:pt>
                <c:pt idx="43041">
                  <c:v>1.007080078125E-3</c:v>
                </c:pt>
                <c:pt idx="43042">
                  <c:v>1.0068416595458984E-3</c:v>
                </c:pt>
                <c:pt idx="43043">
                  <c:v>1.007080078125E-3</c:v>
                </c:pt>
                <c:pt idx="43044">
                  <c:v>1.007080078125E-3</c:v>
                </c:pt>
                <c:pt idx="43045">
                  <c:v>1.0068416595458984E-3</c:v>
                </c:pt>
                <c:pt idx="43046">
                  <c:v>1.007080078125E-3</c:v>
                </c:pt>
                <c:pt idx="43047">
                  <c:v>1.007080078125E-3</c:v>
                </c:pt>
                <c:pt idx="43048">
                  <c:v>1.0068416595458984E-3</c:v>
                </c:pt>
                <c:pt idx="43049">
                  <c:v>1.007080078125E-3</c:v>
                </c:pt>
                <c:pt idx="43050">
                  <c:v>1.007080078125E-3</c:v>
                </c:pt>
                <c:pt idx="43051">
                  <c:v>1.0068416595458984E-3</c:v>
                </c:pt>
                <c:pt idx="43052">
                  <c:v>1.007080078125E-3</c:v>
                </c:pt>
                <c:pt idx="43053">
                  <c:v>1.0080337524414063E-3</c:v>
                </c:pt>
                <c:pt idx="43054">
                  <c:v>1.0068416595458984E-3</c:v>
                </c:pt>
                <c:pt idx="43055">
                  <c:v>1.007080078125E-3</c:v>
                </c:pt>
                <c:pt idx="43056">
                  <c:v>1.007080078125E-3</c:v>
                </c:pt>
                <c:pt idx="43057">
                  <c:v>1.0068416595458984E-3</c:v>
                </c:pt>
                <c:pt idx="43058">
                  <c:v>1.007080078125E-3</c:v>
                </c:pt>
                <c:pt idx="43059">
                  <c:v>1.007080078125E-3</c:v>
                </c:pt>
                <c:pt idx="43060">
                  <c:v>1.0068416595458984E-3</c:v>
                </c:pt>
                <c:pt idx="43061">
                  <c:v>1.007080078125E-3</c:v>
                </c:pt>
                <c:pt idx="43062">
                  <c:v>1.007080078125E-3</c:v>
                </c:pt>
                <c:pt idx="43063">
                  <c:v>1.0068416595458984E-3</c:v>
                </c:pt>
                <c:pt idx="43064">
                  <c:v>1.007080078125E-3</c:v>
                </c:pt>
                <c:pt idx="43065">
                  <c:v>1.0080337524414063E-3</c:v>
                </c:pt>
                <c:pt idx="43066">
                  <c:v>1.007080078125E-3</c:v>
                </c:pt>
                <c:pt idx="43067">
                  <c:v>1.0068416595458984E-3</c:v>
                </c:pt>
                <c:pt idx="43068">
                  <c:v>1.007080078125E-3</c:v>
                </c:pt>
                <c:pt idx="43069">
                  <c:v>1.007080078125E-3</c:v>
                </c:pt>
                <c:pt idx="43070">
                  <c:v>1.0068416595458984E-3</c:v>
                </c:pt>
                <c:pt idx="43071">
                  <c:v>1.007080078125E-3</c:v>
                </c:pt>
                <c:pt idx="43072">
                  <c:v>1.007080078125E-3</c:v>
                </c:pt>
                <c:pt idx="43073">
                  <c:v>1.0068416595458984E-3</c:v>
                </c:pt>
                <c:pt idx="43074">
                  <c:v>1.007080078125E-3</c:v>
                </c:pt>
                <c:pt idx="43075">
                  <c:v>1.007080078125E-3</c:v>
                </c:pt>
                <c:pt idx="43076">
                  <c:v>1.0068416595458984E-3</c:v>
                </c:pt>
                <c:pt idx="43077">
                  <c:v>1.0080337524414063E-3</c:v>
                </c:pt>
                <c:pt idx="43078">
                  <c:v>1.007080078125E-3</c:v>
                </c:pt>
                <c:pt idx="43079">
                  <c:v>1.0068416595458984E-3</c:v>
                </c:pt>
                <c:pt idx="43080">
                  <c:v>1.007080078125E-3</c:v>
                </c:pt>
                <c:pt idx="43081">
                  <c:v>1.007080078125E-3</c:v>
                </c:pt>
                <c:pt idx="43082">
                  <c:v>1.0068416595458984E-3</c:v>
                </c:pt>
                <c:pt idx="43083">
                  <c:v>1.007080078125E-3</c:v>
                </c:pt>
                <c:pt idx="43084">
                  <c:v>1.007080078125E-3</c:v>
                </c:pt>
                <c:pt idx="43085">
                  <c:v>1.0068416595458984E-3</c:v>
                </c:pt>
                <c:pt idx="43086">
                  <c:v>1.007080078125E-3</c:v>
                </c:pt>
                <c:pt idx="43087">
                  <c:v>1.007080078125E-3</c:v>
                </c:pt>
                <c:pt idx="43088">
                  <c:v>1.0068416595458984E-3</c:v>
                </c:pt>
                <c:pt idx="43089">
                  <c:v>1.007080078125E-3</c:v>
                </c:pt>
                <c:pt idx="43090">
                  <c:v>1.0080337524414063E-3</c:v>
                </c:pt>
                <c:pt idx="43091">
                  <c:v>1.007080078125E-3</c:v>
                </c:pt>
                <c:pt idx="43092">
                  <c:v>1.0068416595458984E-3</c:v>
                </c:pt>
                <c:pt idx="43093">
                  <c:v>1.007080078125E-3</c:v>
                </c:pt>
                <c:pt idx="43094">
                  <c:v>1.007080078125E-3</c:v>
                </c:pt>
                <c:pt idx="43095">
                  <c:v>1.0068416595458984E-3</c:v>
                </c:pt>
                <c:pt idx="43096">
                  <c:v>1.007080078125E-3</c:v>
                </c:pt>
                <c:pt idx="43097">
                  <c:v>1.007080078125E-3</c:v>
                </c:pt>
                <c:pt idx="43098">
                  <c:v>1.0068416595458984E-3</c:v>
                </c:pt>
                <c:pt idx="43099">
                  <c:v>1.007080078125E-3</c:v>
                </c:pt>
                <c:pt idx="43100">
                  <c:v>1.007080078125E-3</c:v>
                </c:pt>
                <c:pt idx="43101">
                  <c:v>1.0068416595458984E-3</c:v>
                </c:pt>
                <c:pt idx="43102">
                  <c:v>1.0080337524414063E-3</c:v>
                </c:pt>
                <c:pt idx="43103">
                  <c:v>1.007080078125E-3</c:v>
                </c:pt>
                <c:pt idx="43104">
                  <c:v>1.0068416595458984E-3</c:v>
                </c:pt>
                <c:pt idx="43105">
                  <c:v>1.007080078125E-3</c:v>
                </c:pt>
                <c:pt idx="43106">
                  <c:v>1.007080078125E-3</c:v>
                </c:pt>
                <c:pt idx="43107">
                  <c:v>1.0068416595458984E-3</c:v>
                </c:pt>
                <c:pt idx="43108">
                  <c:v>1.007080078125E-3</c:v>
                </c:pt>
                <c:pt idx="43109">
                  <c:v>1.007080078125E-3</c:v>
                </c:pt>
                <c:pt idx="43110">
                  <c:v>1.0068416595458984E-3</c:v>
                </c:pt>
                <c:pt idx="43111">
                  <c:v>1.007080078125E-3</c:v>
                </c:pt>
                <c:pt idx="43112">
                  <c:v>1.007080078125E-3</c:v>
                </c:pt>
                <c:pt idx="43113">
                  <c:v>1.0068416595458984E-3</c:v>
                </c:pt>
                <c:pt idx="43114">
                  <c:v>1.007080078125E-3</c:v>
                </c:pt>
                <c:pt idx="43115">
                  <c:v>1.0080337524414063E-3</c:v>
                </c:pt>
                <c:pt idx="43116">
                  <c:v>1.007080078125E-3</c:v>
                </c:pt>
                <c:pt idx="43117">
                  <c:v>1.0068416595458984E-3</c:v>
                </c:pt>
                <c:pt idx="43118">
                  <c:v>1.007080078125E-3</c:v>
                </c:pt>
                <c:pt idx="43119">
                  <c:v>1.007080078125E-3</c:v>
                </c:pt>
                <c:pt idx="43120">
                  <c:v>1.0068416595458984E-3</c:v>
                </c:pt>
                <c:pt idx="43121">
                  <c:v>1.007080078125E-3</c:v>
                </c:pt>
                <c:pt idx="43122">
                  <c:v>1.007080078125E-3</c:v>
                </c:pt>
                <c:pt idx="43123">
                  <c:v>1.0068416595458984E-3</c:v>
                </c:pt>
                <c:pt idx="43124">
                  <c:v>1.007080078125E-3</c:v>
                </c:pt>
                <c:pt idx="43125">
                  <c:v>1.007080078125E-3</c:v>
                </c:pt>
                <c:pt idx="43126">
                  <c:v>1.0068416595458984E-3</c:v>
                </c:pt>
                <c:pt idx="43127">
                  <c:v>1.0080337524414063E-3</c:v>
                </c:pt>
                <c:pt idx="43128">
                  <c:v>1.007080078125E-3</c:v>
                </c:pt>
                <c:pt idx="43129">
                  <c:v>1.0068416595458984E-3</c:v>
                </c:pt>
                <c:pt idx="43130">
                  <c:v>1.007080078125E-3</c:v>
                </c:pt>
                <c:pt idx="43131">
                  <c:v>1.007080078125E-3</c:v>
                </c:pt>
                <c:pt idx="43132">
                  <c:v>1.0068416595458984E-3</c:v>
                </c:pt>
                <c:pt idx="43133">
                  <c:v>1.007080078125E-3</c:v>
                </c:pt>
                <c:pt idx="43134">
                  <c:v>1.007080078125E-3</c:v>
                </c:pt>
                <c:pt idx="43135">
                  <c:v>1.0068416595458984E-3</c:v>
                </c:pt>
                <c:pt idx="43136">
                  <c:v>1.007080078125E-3</c:v>
                </c:pt>
                <c:pt idx="43137">
                  <c:v>1.007080078125E-3</c:v>
                </c:pt>
                <c:pt idx="43138">
                  <c:v>1.0068416595458984E-3</c:v>
                </c:pt>
                <c:pt idx="43139">
                  <c:v>1.007080078125E-3</c:v>
                </c:pt>
                <c:pt idx="43140">
                  <c:v>1.0080337524414063E-3</c:v>
                </c:pt>
                <c:pt idx="43141">
                  <c:v>1.007080078125E-3</c:v>
                </c:pt>
                <c:pt idx="43142">
                  <c:v>1.0068416595458984E-3</c:v>
                </c:pt>
                <c:pt idx="43143">
                  <c:v>1.007080078125E-3</c:v>
                </c:pt>
                <c:pt idx="43144">
                  <c:v>1.007080078125E-3</c:v>
                </c:pt>
                <c:pt idx="43145">
                  <c:v>1.0068416595458984E-3</c:v>
                </c:pt>
                <c:pt idx="43146">
                  <c:v>1.007080078125E-3</c:v>
                </c:pt>
                <c:pt idx="43147">
                  <c:v>1.007080078125E-3</c:v>
                </c:pt>
                <c:pt idx="43148">
                  <c:v>1.0068416595458984E-3</c:v>
                </c:pt>
                <c:pt idx="43149">
                  <c:v>1.007080078125E-3</c:v>
                </c:pt>
                <c:pt idx="43150">
                  <c:v>1.007080078125E-3</c:v>
                </c:pt>
                <c:pt idx="43151">
                  <c:v>1.0068416595458984E-3</c:v>
                </c:pt>
                <c:pt idx="43152">
                  <c:v>1.0080337524414063E-3</c:v>
                </c:pt>
                <c:pt idx="43153">
                  <c:v>1.007080078125E-3</c:v>
                </c:pt>
                <c:pt idx="43154">
                  <c:v>1.0068416595458984E-3</c:v>
                </c:pt>
                <c:pt idx="43155">
                  <c:v>4.0280818939208984E-3</c:v>
                </c:pt>
                <c:pt idx="43156">
                  <c:v>1.007080078125E-3</c:v>
                </c:pt>
                <c:pt idx="43157">
                  <c:v>1.0068416595458984E-3</c:v>
                </c:pt>
                <c:pt idx="43158">
                  <c:v>1.007080078125E-3</c:v>
                </c:pt>
                <c:pt idx="43159">
                  <c:v>1.007080078125E-3</c:v>
                </c:pt>
                <c:pt idx="43160">
                  <c:v>1.0068416595458984E-3</c:v>
                </c:pt>
                <c:pt idx="43161">
                  <c:v>1.007080078125E-3</c:v>
                </c:pt>
                <c:pt idx="43162">
                  <c:v>1.0080337524414063E-3</c:v>
                </c:pt>
                <c:pt idx="43163">
                  <c:v>1.007080078125E-3</c:v>
                </c:pt>
                <c:pt idx="43164">
                  <c:v>1.0068416595458984E-3</c:v>
                </c:pt>
                <c:pt idx="43165">
                  <c:v>1.007080078125E-3</c:v>
                </c:pt>
                <c:pt idx="43166">
                  <c:v>1.007080078125E-3</c:v>
                </c:pt>
                <c:pt idx="43167">
                  <c:v>1.0068416595458984E-3</c:v>
                </c:pt>
                <c:pt idx="43168">
                  <c:v>1.007080078125E-3</c:v>
                </c:pt>
                <c:pt idx="43169">
                  <c:v>1.007080078125E-3</c:v>
                </c:pt>
                <c:pt idx="43170">
                  <c:v>1.0068416595458984E-3</c:v>
                </c:pt>
                <c:pt idx="43171">
                  <c:v>1.007080078125E-3</c:v>
                </c:pt>
                <c:pt idx="43172">
                  <c:v>1.007080078125E-3</c:v>
                </c:pt>
                <c:pt idx="43173">
                  <c:v>1.0068416595458984E-3</c:v>
                </c:pt>
                <c:pt idx="43174">
                  <c:v>1.0080337524414063E-3</c:v>
                </c:pt>
                <c:pt idx="43175">
                  <c:v>1.007080078125E-3</c:v>
                </c:pt>
                <c:pt idx="43176">
                  <c:v>1.0068416595458984E-3</c:v>
                </c:pt>
                <c:pt idx="43177">
                  <c:v>1.007080078125E-3</c:v>
                </c:pt>
                <c:pt idx="43178">
                  <c:v>1.007080078125E-3</c:v>
                </c:pt>
                <c:pt idx="43179">
                  <c:v>1.0068416595458984E-3</c:v>
                </c:pt>
                <c:pt idx="43180">
                  <c:v>1.007080078125E-3</c:v>
                </c:pt>
                <c:pt idx="43181">
                  <c:v>1.007080078125E-3</c:v>
                </c:pt>
                <c:pt idx="43182">
                  <c:v>1.0068416595458984E-3</c:v>
                </c:pt>
                <c:pt idx="43183">
                  <c:v>1.007080078125E-3</c:v>
                </c:pt>
                <c:pt idx="43184">
                  <c:v>1.007080078125E-3</c:v>
                </c:pt>
                <c:pt idx="43185">
                  <c:v>1.0068416595458984E-3</c:v>
                </c:pt>
                <c:pt idx="43186">
                  <c:v>1.007080078125E-3</c:v>
                </c:pt>
                <c:pt idx="43187">
                  <c:v>1.0080337524414063E-3</c:v>
                </c:pt>
                <c:pt idx="43188">
                  <c:v>1.007080078125E-3</c:v>
                </c:pt>
                <c:pt idx="43189">
                  <c:v>1.0068416595458984E-3</c:v>
                </c:pt>
                <c:pt idx="43190">
                  <c:v>1.007080078125E-3</c:v>
                </c:pt>
                <c:pt idx="43191">
                  <c:v>1.007080078125E-3</c:v>
                </c:pt>
                <c:pt idx="43192">
                  <c:v>1.0068416595458984E-3</c:v>
                </c:pt>
                <c:pt idx="43193">
                  <c:v>1.007080078125E-3</c:v>
                </c:pt>
                <c:pt idx="43194">
                  <c:v>1.007080078125E-3</c:v>
                </c:pt>
                <c:pt idx="43195">
                  <c:v>1.0068416595458984E-3</c:v>
                </c:pt>
                <c:pt idx="43196">
                  <c:v>1.007080078125E-3</c:v>
                </c:pt>
                <c:pt idx="43197">
                  <c:v>1.007080078125E-3</c:v>
                </c:pt>
                <c:pt idx="43198">
                  <c:v>1.0068416595458984E-3</c:v>
                </c:pt>
                <c:pt idx="43199">
                  <c:v>1.0080337524414063E-3</c:v>
                </c:pt>
                <c:pt idx="43200">
                  <c:v>1.007080078125E-3</c:v>
                </c:pt>
                <c:pt idx="43201">
                  <c:v>1.0068416595458984E-3</c:v>
                </c:pt>
                <c:pt idx="43202">
                  <c:v>1.007080078125E-3</c:v>
                </c:pt>
                <c:pt idx="43203">
                  <c:v>1.007080078125E-3</c:v>
                </c:pt>
                <c:pt idx="43204">
                  <c:v>1.0068416595458984E-3</c:v>
                </c:pt>
                <c:pt idx="43205">
                  <c:v>1.007080078125E-3</c:v>
                </c:pt>
                <c:pt idx="43206">
                  <c:v>1.007080078125E-3</c:v>
                </c:pt>
                <c:pt idx="43207">
                  <c:v>1.0068416595458984E-3</c:v>
                </c:pt>
                <c:pt idx="43208">
                  <c:v>1.007080078125E-3</c:v>
                </c:pt>
                <c:pt idx="43209">
                  <c:v>1.007080078125E-3</c:v>
                </c:pt>
                <c:pt idx="43210">
                  <c:v>1.0068416595458984E-3</c:v>
                </c:pt>
                <c:pt idx="43211">
                  <c:v>1.007080078125E-3</c:v>
                </c:pt>
                <c:pt idx="43212">
                  <c:v>1.0080337524414063E-3</c:v>
                </c:pt>
                <c:pt idx="43213">
                  <c:v>1.007080078125E-3</c:v>
                </c:pt>
                <c:pt idx="43214">
                  <c:v>1.0068416595458984E-3</c:v>
                </c:pt>
                <c:pt idx="43215">
                  <c:v>1.007080078125E-3</c:v>
                </c:pt>
                <c:pt idx="43216">
                  <c:v>1.007080078125E-3</c:v>
                </c:pt>
                <c:pt idx="43217">
                  <c:v>1.0068416595458984E-3</c:v>
                </c:pt>
                <c:pt idx="43218">
                  <c:v>1.007080078125E-3</c:v>
                </c:pt>
                <c:pt idx="43219">
                  <c:v>1.007080078125E-3</c:v>
                </c:pt>
                <c:pt idx="43220">
                  <c:v>1.0068416595458984E-3</c:v>
                </c:pt>
                <c:pt idx="43221">
                  <c:v>1.007080078125E-3</c:v>
                </c:pt>
                <c:pt idx="43222">
                  <c:v>1.007080078125E-3</c:v>
                </c:pt>
                <c:pt idx="43223">
                  <c:v>1.0068416595458984E-3</c:v>
                </c:pt>
                <c:pt idx="43224">
                  <c:v>1.0080337524414063E-3</c:v>
                </c:pt>
                <c:pt idx="43225">
                  <c:v>1.007080078125E-3</c:v>
                </c:pt>
                <c:pt idx="43226">
                  <c:v>1.0068416595458984E-3</c:v>
                </c:pt>
                <c:pt idx="43227">
                  <c:v>1.007080078125E-3</c:v>
                </c:pt>
                <c:pt idx="43228">
                  <c:v>1.007080078125E-3</c:v>
                </c:pt>
                <c:pt idx="43229">
                  <c:v>1.0068416595458984E-3</c:v>
                </c:pt>
                <c:pt idx="43230">
                  <c:v>1.007080078125E-3</c:v>
                </c:pt>
                <c:pt idx="43231">
                  <c:v>1.007080078125E-3</c:v>
                </c:pt>
                <c:pt idx="43232">
                  <c:v>1.0068416595458984E-3</c:v>
                </c:pt>
                <c:pt idx="43233">
                  <c:v>1.007080078125E-3</c:v>
                </c:pt>
                <c:pt idx="43234">
                  <c:v>1.007080078125E-3</c:v>
                </c:pt>
                <c:pt idx="43235">
                  <c:v>1.0068416595458984E-3</c:v>
                </c:pt>
                <c:pt idx="43236">
                  <c:v>1.007080078125E-3</c:v>
                </c:pt>
                <c:pt idx="43237">
                  <c:v>1.0080337524414063E-3</c:v>
                </c:pt>
                <c:pt idx="43238">
                  <c:v>1.007080078125E-3</c:v>
                </c:pt>
                <c:pt idx="43239">
                  <c:v>1.0068416595458984E-3</c:v>
                </c:pt>
                <c:pt idx="43240">
                  <c:v>1.007080078125E-3</c:v>
                </c:pt>
                <c:pt idx="43241">
                  <c:v>1.007080078125E-3</c:v>
                </c:pt>
                <c:pt idx="43242">
                  <c:v>1.0068416595458984E-3</c:v>
                </c:pt>
                <c:pt idx="43243">
                  <c:v>1.007080078125E-3</c:v>
                </c:pt>
                <c:pt idx="43244">
                  <c:v>1.007080078125E-3</c:v>
                </c:pt>
                <c:pt idx="43245">
                  <c:v>1.0068416595458984E-3</c:v>
                </c:pt>
                <c:pt idx="43246">
                  <c:v>1.007080078125E-3</c:v>
                </c:pt>
                <c:pt idx="43247">
                  <c:v>1.007080078125E-3</c:v>
                </c:pt>
                <c:pt idx="43248">
                  <c:v>1.0068416595458984E-3</c:v>
                </c:pt>
                <c:pt idx="43249">
                  <c:v>1.0080337524414063E-3</c:v>
                </c:pt>
                <c:pt idx="43250">
                  <c:v>1.007080078125E-3</c:v>
                </c:pt>
                <c:pt idx="43251">
                  <c:v>1.0068416595458984E-3</c:v>
                </c:pt>
                <c:pt idx="43252">
                  <c:v>1.007080078125E-3</c:v>
                </c:pt>
                <c:pt idx="43253">
                  <c:v>1.007080078125E-3</c:v>
                </c:pt>
                <c:pt idx="43254">
                  <c:v>1.0068416595458984E-3</c:v>
                </c:pt>
                <c:pt idx="43255">
                  <c:v>1.007080078125E-3</c:v>
                </c:pt>
                <c:pt idx="43256">
                  <c:v>1.007080078125E-3</c:v>
                </c:pt>
                <c:pt idx="43257">
                  <c:v>1.0068416595458984E-3</c:v>
                </c:pt>
                <c:pt idx="43258">
                  <c:v>1.007080078125E-3</c:v>
                </c:pt>
                <c:pt idx="43259">
                  <c:v>1.007080078125E-3</c:v>
                </c:pt>
                <c:pt idx="43260">
                  <c:v>1.0068416595458984E-3</c:v>
                </c:pt>
                <c:pt idx="43261">
                  <c:v>1.007080078125E-3</c:v>
                </c:pt>
                <c:pt idx="43262">
                  <c:v>1.0080337524414063E-3</c:v>
                </c:pt>
                <c:pt idx="43263">
                  <c:v>1.007080078125E-3</c:v>
                </c:pt>
                <c:pt idx="43264">
                  <c:v>1.0068416595458984E-3</c:v>
                </c:pt>
                <c:pt idx="43265">
                  <c:v>1.007080078125E-3</c:v>
                </c:pt>
                <c:pt idx="43266">
                  <c:v>1.007080078125E-3</c:v>
                </c:pt>
                <c:pt idx="43267">
                  <c:v>1.0068416595458984E-3</c:v>
                </c:pt>
                <c:pt idx="43268">
                  <c:v>1.007080078125E-3</c:v>
                </c:pt>
                <c:pt idx="43269">
                  <c:v>1.007080078125E-3</c:v>
                </c:pt>
                <c:pt idx="43270">
                  <c:v>1.0068416595458984E-3</c:v>
                </c:pt>
                <c:pt idx="43271">
                  <c:v>1.007080078125E-3</c:v>
                </c:pt>
                <c:pt idx="43272">
                  <c:v>1.007080078125E-3</c:v>
                </c:pt>
                <c:pt idx="43273">
                  <c:v>1.0068416595458984E-3</c:v>
                </c:pt>
                <c:pt idx="43274">
                  <c:v>1.0080337524414063E-3</c:v>
                </c:pt>
                <c:pt idx="43275">
                  <c:v>1.007080078125E-3</c:v>
                </c:pt>
                <c:pt idx="43276">
                  <c:v>1.0068416595458984E-3</c:v>
                </c:pt>
                <c:pt idx="43277">
                  <c:v>1.007080078125E-3</c:v>
                </c:pt>
                <c:pt idx="43278">
                  <c:v>1.007080078125E-3</c:v>
                </c:pt>
                <c:pt idx="43279">
                  <c:v>1.0068416595458984E-3</c:v>
                </c:pt>
                <c:pt idx="43280">
                  <c:v>1.007080078125E-3</c:v>
                </c:pt>
                <c:pt idx="43281">
                  <c:v>1.007080078125E-3</c:v>
                </c:pt>
                <c:pt idx="43282">
                  <c:v>1.0068416595458984E-3</c:v>
                </c:pt>
                <c:pt idx="43283">
                  <c:v>1.007080078125E-3</c:v>
                </c:pt>
                <c:pt idx="43284">
                  <c:v>1.007080078125E-3</c:v>
                </c:pt>
                <c:pt idx="43285">
                  <c:v>1.0068416595458984E-3</c:v>
                </c:pt>
                <c:pt idx="43286">
                  <c:v>1.007080078125E-3</c:v>
                </c:pt>
                <c:pt idx="43287">
                  <c:v>1.0080337524414063E-3</c:v>
                </c:pt>
                <c:pt idx="43288">
                  <c:v>1.007080078125E-3</c:v>
                </c:pt>
                <c:pt idx="43289">
                  <c:v>1.0068416595458984E-3</c:v>
                </c:pt>
                <c:pt idx="43290">
                  <c:v>1.007080078125E-3</c:v>
                </c:pt>
                <c:pt idx="43291">
                  <c:v>1.007080078125E-3</c:v>
                </c:pt>
                <c:pt idx="43292">
                  <c:v>1.0068416595458984E-3</c:v>
                </c:pt>
                <c:pt idx="43293">
                  <c:v>1.007080078125E-3</c:v>
                </c:pt>
                <c:pt idx="43294">
                  <c:v>1.007080078125E-3</c:v>
                </c:pt>
                <c:pt idx="43295">
                  <c:v>1.0068416595458984E-3</c:v>
                </c:pt>
                <c:pt idx="43296">
                  <c:v>1.007080078125E-3</c:v>
                </c:pt>
                <c:pt idx="43297">
                  <c:v>1.0068416595458984E-3</c:v>
                </c:pt>
                <c:pt idx="43298">
                  <c:v>1.007080078125E-3</c:v>
                </c:pt>
                <c:pt idx="43299">
                  <c:v>1.0080337524414063E-3</c:v>
                </c:pt>
                <c:pt idx="43300">
                  <c:v>1.007080078125E-3</c:v>
                </c:pt>
                <c:pt idx="43301">
                  <c:v>1.0068416595458984E-3</c:v>
                </c:pt>
                <c:pt idx="43302">
                  <c:v>1.007080078125E-3</c:v>
                </c:pt>
                <c:pt idx="43303">
                  <c:v>1.007080078125E-3</c:v>
                </c:pt>
                <c:pt idx="43304">
                  <c:v>1.0068416595458984E-3</c:v>
                </c:pt>
                <c:pt idx="43305">
                  <c:v>1.007080078125E-3</c:v>
                </c:pt>
                <c:pt idx="43306">
                  <c:v>1.007080078125E-3</c:v>
                </c:pt>
                <c:pt idx="43307">
                  <c:v>1.0068416595458984E-3</c:v>
                </c:pt>
                <c:pt idx="43308">
                  <c:v>1.007080078125E-3</c:v>
                </c:pt>
                <c:pt idx="43309">
                  <c:v>1.007080078125E-3</c:v>
                </c:pt>
                <c:pt idx="43310">
                  <c:v>1.0068416595458984E-3</c:v>
                </c:pt>
                <c:pt idx="43311">
                  <c:v>1.007080078125E-3</c:v>
                </c:pt>
                <c:pt idx="43312">
                  <c:v>1.0080337524414063E-3</c:v>
                </c:pt>
                <c:pt idx="43313">
                  <c:v>1.007080078125E-3</c:v>
                </c:pt>
                <c:pt idx="43314">
                  <c:v>1.0068416595458984E-3</c:v>
                </c:pt>
                <c:pt idx="43315">
                  <c:v>1.007080078125E-3</c:v>
                </c:pt>
                <c:pt idx="43316">
                  <c:v>1.007080078125E-3</c:v>
                </c:pt>
                <c:pt idx="43317">
                  <c:v>1.0068416595458984E-3</c:v>
                </c:pt>
                <c:pt idx="43318">
                  <c:v>1.007080078125E-3</c:v>
                </c:pt>
                <c:pt idx="43319">
                  <c:v>1.0068416595458984E-3</c:v>
                </c:pt>
                <c:pt idx="43320">
                  <c:v>1.007080078125E-3</c:v>
                </c:pt>
                <c:pt idx="43321">
                  <c:v>1.007080078125E-3</c:v>
                </c:pt>
                <c:pt idx="43322">
                  <c:v>1.0068416595458984E-3</c:v>
                </c:pt>
                <c:pt idx="43323">
                  <c:v>1.007080078125E-3</c:v>
                </c:pt>
                <c:pt idx="43324">
                  <c:v>1.0080337524414063E-3</c:v>
                </c:pt>
                <c:pt idx="43325">
                  <c:v>1.007080078125E-3</c:v>
                </c:pt>
                <c:pt idx="43326">
                  <c:v>1.0068416595458984E-3</c:v>
                </c:pt>
                <c:pt idx="43327">
                  <c:v>1.007080078125E-3</c:v>
                </c:pt>
                <c:pt idx="43328">
                  <c:v>1.007080078125E-3</c:v>
                </c:pt>
                <c:pt idx="43329">
                  <c:v>1.0068416595458984E-3</c:v>
                </c:pt>
                <c:pt idx="43330">
                  <c:v>1.007080078125E-3</c:v>
                </c:pt>
                <c:pt idx="43331">
                  <c:v>1.007080078125E-3</c:v>
                </c:pt>
                <c:pt idx="43332">
                  <c:v>1.0068416595458984E-3</c:v>
                </c:pt>
                <c:pt idx="43333">
                  <c:v>1.007080078125E-3</c:v>
                </c:pt>
                <c:pt idx="43334">
                  <c:v>1.007080078125E-3</c:v>
                </c:pt>
                <c:pt idx="43335">
                  <c:v>1.0068416595458984E-3</c:v>
                </c:pt>
                <c:pt idx="43336">
                  <c:v>1.007080078125E-3</c:v>
                </c:pt>
                <c:pt idx="43337">
                  <c:v>1.0080337524414063E-3</c:v>
                </c:pt>
                <c:pt idx="43338">
                  <c:v>1.007080078125E-3</c:v>
                </c:pt>
                <c:pt idx="43339">
                  <c:v>1.0068416595458984E-3</c:v>
                </c:pt>
                <c:pt idx="43340">
                  <c:v>1.007080078125E-3</c:v>
                </c:pt>
                <c:pt idx="43341">
                  <c:v>1.0068416595458984E-3</c:v>
                </c:pt>
                <c:pt idx="43342">
                  <c:v>1.007080078125E-3</c:v>
                </c:pt>
                <c:pt idx="43343">
                  <c:v>1.007080078125E-3</c:v>
                </c:pt>
                <c:pt idx="43344">
                  <c:v>1.0068416595458984E-3</c:v>
                </c:pt>
                <c:pt idx="43345">
                  <c:v>1.007080078125E-3</c:v>
                </c:pt>
                <c:pt idx="43346">
                  <c:v>1.007080078125E-3</c:v>
                </c:pt>
                <c:pt idx="43347">
                  <c:v>1.0068416595458984E-3</c:v>
                </c:pt>
                <c:pt idx="43348">
                  <c:v>1.007080078125E-3</c:v>
                </c:pt>
                <c:pt idx="43349">
                  <c:v>1.0080337524414063E-3</c:v>
                </c:pt>
                <c:pt idx="43350">
                  <c:v>1.007080078125E-3</c:v>
                </c:pt>
                <c:pt idx="43351">
                  <c:v>1.0068416595458984E-3</c:v>
                </c:pt>
                <c:pt idx="43352">
                  <c:v>1.007080078125E-3</c:v>
                </c:pt>
                <c:pt idx="43353">
                  <c:v>1.007080078125E-3</c:v>
                </c:pt>
                <c:pt idx="43354">
                  <c:v>1.0068416595458984E-3</c:v>
                </c:pt>
                <c:pt idx="43355">
                  <c:v>1.007080078125E-3</c:v>
                </c:pt>
                <c:pt idx="43356">
                  <c:v>1.007080078125E-3</c:v>
                </c:pt>
                <c:pt idx="43357">
                  <c:v>1.0068416595458984E-3</c:v>
                </c:pt>
                <c:pt idx="43358">
                  <c:v>1.007080078125E-3</c:v>
                </c:pt>
                <c:pt idx="43359">
                  <c:v>1.007080078125E-3</c:v>
                </c:pt>
                <c:pt idx="43360">
                  <c:v>1.0068416595458984E-3</c:v>
                </c:pt>
                <c:pt idx="43361">
                  <c:v>1.007080078125E-3</c:v>
                </c:pt>
                <c:pt idx="43362">
                  <c:v>1.0080337524414063E-3</c:v>
                </c:pt>
                <c:pt idx="43363">
                  <c:v>1.0068416595458984E-3</c:v>
                </c:pt>
                <c:pt idx="43364">
                  <c:v>1.007080078125E-3</c:v>
                </c:pt>
                <c:pt idx="43365">
                  <c:v>1.007080078125E-3</c:v>
                </c:pt>
                <c:pt idx="43366">
                  <c:v>1.0068416595458984E-3</c:v>
                </c:pt>
                <c:pt idx="43367">
                  <c:v>1.007080078125E-3</c:v>
                </c:pt>
                <c:pt idx="43368">
                  <c:v>1.007080078125E-3</c:v>
                </c:pt>
                <c:pt idx="43369">
                  <c:v>1.0068416595458984E-3</c:v>
                </c:pt>
                <c:pt idx="43370">
                  <c:v>1.007080078125E-3</c:v>
                </c:pt>
                <c:pt idx="43371">
                  <c:v>1.007080078125E-3</c:v>
                </c:pt>
                <c:pt idx="43372">
                  <c:v>1.0068416595458984E-3</c:v>
                </c:pt>
                <c:pt idx="43373">
                  <c:v>1.007080078125E-3</c:v>
                </c:pt>
                <c:pt idx="43374">
                  <c:v>1.0080337524414063E-3</c:v>
                </c:pt>
                <c:pt idx="43375">
                  <c:v>1.007080078125E-3</c:v>
                </c:pt>
                <c:pt idx="43376">
                  <c:v>1.0068416595458984E-3</c:v>
                </c:pt>
                <c:pt idx="43377">
                  <c:v>1.007080078125E-3</c:v>
                </c:pt>
                <c:pt idx="43378">
                  <c:v>1.007080078125E-3</c:v>
                </c:pt>
                <c:pt idx="43379">
                  <c:v>1.0068416595458984E-3</c:v>
                </c:pt>
                <c:pt idx="43380">
                  <c:v>1.007080078125E-3</c:v>
                </c:pt>
                <c:pt idx="43381">
                  <c:v>1.007080078125E-3</c:v>
                </c:pt>
                <c:pt idx="43382">
                  <c:v>1.0068416595458984E-3</c:v>
                </c:pt>
                <c:pt idx="43383">
                  <c:v>1.007080078125E-3</c:v>
                </c:pt>
                <c:pt idx="43384">
                  <c:v>1.007080078125E-3</c:v>
                </c:pt>
                <c:pt idx="43385">
                  <c:v>1.0068416595458984E-3</c:v>
                </c:pt>
                <c:pt idx="43386">
                  <c:v>1.007080078125E-3</c:v>
                </c:pt>
                <c:pt idx="43387">
                  <c:v>1.0080337524414063E-3</c:v>
                </c:pt>
                <c:pt idx="43388">
                  <c:v>1.0068416595458984E-3</c:v>
                </c:pt>
                <c:pt idx="43389">
                  <c:v>1.007080078125E-3</c:v>
                </c:pt>
                <c:pt idx="43390">
                  <c:v>1.007080078125E-3</c:v>
                </c:pt>
                <c:pt idx="43391">
                  <c:v>1.0068416595458984E-3</c:v>
                </c:pt>
                <c:pt idx="43392">
                  <c:v>1.007080078125E-3</c:v>
                </c:pt>
                <c:pt idx="43393">
                  <c:v>1.007080078125E-3</c:v>
                </c:pt>
                <c:pt idx="43394">
                  <c:v>1.0068416595458984E-3</c:v>
                </c:pt>
                <c:pt idx="43395">
                  <c:v>1.007080078125E-3</c:v>
                </c:pt>
                <c:pt idx="43396">
                  <c:v>1.007080078125E-3</c:v>
                </c:pt>
                <c:pt idx="43397">
                  <c:v>1.0068416595458984E-3</c:v>
                </c:pt>
                <c:pt idx="43398">
                  <c:v>1.007080078125E-3</c:v>
                </c:pt>
                <c:pt idx="43399">
                  <c:v>1.0080337524414063E-3</c:v>
                </c:pt>
                <c:pt idx="43400">
                  <c:v>1.007080078125E-3</c:v>
                </c:pt>
                <c:pt idx="43401">
                  <c:v>1.0068416595458984E-3</c:v>
                </c:pt>
                <c:pt idx="43402">
                  <c:v>1.007080078125E-3</c:v>
                </c:pt>
                <c:pt idx="43403">
                  <c:v>1.007080078125E-3</c:v>
                </c:pt>
                <c:pt idx="43404">
                  <c:v>1.0068416595458984E-3</c:v>
                </c:pt>
                <c:pt idx="43405">
                  <c:v>1.007080078125E-3</c:v>
                </c:pt>
                <c:pt idx="43406">
                  <c:v>1.007080078125E-3</c:v>
                </c:pt>
                <c:pt idx="43407">
                  <c:v>1.0068416595458984E-3</c:v>
                </c:pt>
                <c:pt idx="43408">
                  <c:v>1.007080078125E-3</c:v>
                </c:pt>
                <c:pt idx="43409">
                  <c:v>1.007080078125E-3</c:v>
                </c:pt>
                <c:pt idx="43410">
                  <c:v>1.0068416595458984E-3</c:v>
                </c:pt>
                <c:pt idx="43411">
                  <c:v>1.007080078125E-3</c:v>
                </c:pt>
                <c:pt idx="43412">
                  <c:v>1.0080337524414063E-3</c:v>
                </c:pt>
                <c:pt idx="43413">
                  <c:v>1.0068416595458984E-3</c:v>
                </c:pt>
                <c:pt idx="43414">
                  <c:v>1.007080078125E-3</c:v>
                </c:pt>
                <c:pt idx="43415">
                  <c:v>1.007080078125E-3</c:v>
                </c:pt>
                <c:pt idx="43416">
                  <c:v>1.0068416595458984E-3</c:v>
                </c:pt>
                <c:pt idx="43417">
                  <c:v>1.007080078125E-3</c:v>
                </c:pt>
                <c:pt idx="43418">
                  <c:v>1.007080078125E-3</c:v>
                </c:pt>
                <c:pt idx="43419">
                  <c:v>1.0068416595458984E-3</c:v>
                </c:pt>
                <c:pt idx="43420">
                  <c:v>1.007080078125E-3</c:v>
                </c:pt>
                <c:pt idx="43421">
                  <c:v>1.007080078125E-3</c:v>
                </c:pt>
                <c:pt idx="43422">
                  <c:v>1.0068416595458984E-3</c:v>
                </c:pt>
                <c:pt idx="43423">
                  <c:v>1.007080078125E-3</c:v>
                </c:pt>
                <c:pt idx="43424">
                  <c:v>1.0080337524414063E-3</c:v>
                </c:pt>
                <c:pt idx="43425">
                  <c:v>1.007080078125E-3</c:v>
                </c:pt>
                <c:pt idx="43426">
                  <c:v>1.0068416595458984E-3</c:v>
                </c:pt>
                <c:pt idx="43427">
                  <c:v>1.007080078125E-3</c:v>
                </c:pt>
                <c:pt idx="43428">
                  <c:v>1.007080078125E-3</c:v>
                </c:pt>
                <c:pt idx="43429">
                  <c:v>1.0068416595458984E-3</c:v>
                </c:pt>
                <c:pt idx="43430">
                  <c:v>1.007080078125E-3</c:v>
                </c:pt>
                <c:pt idx="43431">
                  <c:v>1.007080078125E-3</c:v>
                </c:pt>
                <c:pt idx="43432">
                  <c:v>1.0068416595458984E-3</c:v>
                </c:pt>
                <c:pt idx="43433">
                  <c:v>1.007080078125E-3</c:v>
                </c:pt>
                <c:pt idx="43434">
                  <c:v>1.007080078125E-3</c:v>
                </c:pt>
                <c:pt idx="43435">
                  <c:v>1.0068416595458984E-3</c:v>
                </c:pt>
                <c:pt idx="43436">
                  <c:v>1.007080078125E-3</c:v>
                </c:pt>
                <c:pt idx="43437">
                  <c:v>1.0080337524414063E-3</c:v>
                </c:pt>
                <c:pt idx="43438">
                  <c:v>1.0068416595458984E-3</c:v>
                </c:pt>
                <c:pt idx="43439">
                  <c:v>1.007080078125E-3</c:v>
                </c:pt>
                <c:pt idx="43440">
                  <c:v>1.007080078125E-3</c:v>
                </c:pt>
                <c:pt idx="43441">
                  <c:v>1.0068416595458984E-3</c:v>
                </c:pt>
                <c:pt idx="43442">
                  <c:v>1.007080078125E-3</c:v>
                </c:pt>
                <c:pt idx="43443">
                  <c:v>1.007080078125E-3</c:v>
                </c:pt>
                <c:pt idx="43444">
                  <c:v>1.0068416595458984E-3</c:v>
                </c:pt>
                <c:pt idx="43445">
                  <c:v>1.007080078125E-3</c:v>
                </c:pt>
                <c:pt idx="43446">
                  <c:v>1.007080078125E-3</c:v>
                </c:pt>
                <c:pt idx="43447">
                  <c:v>1.0068416595458984E-3</c:v>
                </c:pt>
                <c:pt idx="43448">
                  <c:v>1.007080078125E-3</c:v>
                </c:pt>
                <c:pt idx="43449">
                  <c:v>1.0080337524414063E-3</c:v>
                </c:pt>
                <c:pt idx="43450">
                  <c:v>1.007080078125E-3</c:v>
                </c:pt>
                <c:pt idx="43451">
                  <c:v>1.0068416595458984E-3</c:v>
                </c:pt>
                <c:pt idx="43452">
                  <c:v>1.007080078125E-3</c:v>
                </c:pt>
                <c:pt idx="43453">
                  <c:v>1.007080078125E-3</c:v>
                </c:pt>
                <c:pt idx="43454">
                  <c:v>1.0068416595458984E-3</c:v>
                </c:pt>
                <c:pt idx="43455">
                  <c:v>1.007080078125E-3</c:v>
                </c:pt>
                <c:pt idx="43456">
                  <c:v>1.007080078125E-3</c:v>
                </c:pt>
                <c:pt idx="43457">
                  <c:v>1.0068416595458984E-3</c:v>
                </c:pt>
                <c:pt idx="43458">
                  <c:v>1.007080078125E-3</c:v>
                </c:pt>
                <c:pt idx="43459">
                  <c:v>1.007080078125E-3</c:v>
                </c:pt>
                <c:pt idx="43460">
                  <c:v>1.0068416595458984E-3</c:v>
                </c:pt>
                <c:pt idx="43461">
                  <c:v>1.007080078125E-3</c:v>
                </c:pt>
                <c:pt idx="43462">
                  <c:v>1.0080337524414063E-3</c:v>
                </c:pt>
                <c:pt idx="43463">
                  <c:v>1.0068416595458984E-3</c:v>
                </c:pt>
                <c:pt idx="43464">
                  <c:v>1.007080078125E-3</c:v>
                </c:pt>
                <c:pt idx="43465">
                  <c:v>1.007080078125E-3</c:v>
                </c:pt>
                <c:pt idx="43466">
                  <c:v>1.0068416595458984E-3</c:v>
                </c:pt>
                <c:pt idx="43467">
                  <c:v>1.007080078125E-3</c:v>
                </c:pt>
                <c:pt idx="43468">
                  <c:v>1.007080078125E-3</c:v>
                </c:pt>
                <c:pt idx="43469">
                  <c:v>1.0068416595458984E-3</c:v>
                </c:pt>
                <c:pt idx="43470">
                  <c:v>1.007080078125E-3</c:v>
                </c:pt>
                <c:pt idx="43471">
                  <c:v>1.007080078125E-3</c:v>
                </c:pt>
                <c:pt idx="43472">
                  <c:v>1.0068416595458984E-3</c:v>
                </c:pt>
                <c:pt idx="43473">
                  <c:v>1.007080078125E-3</c:v>
                </c:pt>
                <c:pt idx="43474">
                  <c:v>1.0080337524414063E-3</c:v>
                </c:pt>
                <c:pt idx="43475">
                  <c:v>1.007080078125E-3</c:v>
                </c:pt>
                <c:pt idx="43476">
                  <c:v>1.0068416595458984E-3</c:v>
                </c:pt>
                <c:pt idx="43477">
                  <c:v>1.007080078125E-3</c:v>
                </c:pt>
                <c:pt idx="43478">
                  <c:v>1.007080078125E-3</c:v>
                </c:pt>
                <c:pt idx="43479">
                  <c:v>1.0068416595458984E-3</c:v>
                </c:pt>
                <c:pt idx="43480">
                  <c:v>1.007080078125E-3</c:v>
                </c:pt>
                <c:pt idx="43481">
                  <c:v>1.007080078125E-3</c:v>
                </c:pt>
                <c:pt idx="43482">
                  <c:v>1.0068416595458984E-3</c:v>
                </c:pt>
                <c:pt idx="43483">
                  <c:v>1.007080078125E-3</c:v>
                </c:pt>
                <c:pt idx="43484">
                  <c:v>1.007080078125E-3</c:v>
                </c:pt>
                <c:pt idx="43485">
                  <c:v>1.0068416595458984E-3</c:v>
                </c:pt>
                <c:pt idx="43486">
                  <c:v>1.007080078125E-3</c:v>
                </c:pt>
                <c:pt idx="43487">
                  <c:v>1.0080337524414063E-3</c:v>
                </c:pt>
                <c:pt idx="43488">
                  <c:v>1.0068416595458984E-3</c:v>
                </c:pt>
                <c:pt idx="43489">
                  <c:v>1.007080078125E-3</c:v>
                </c:pt>
                <c:pt idx="43490">
                  <c:v>1.007080078125E-3</c:v>
                </c:pt>
                <c:pt idx="43491">
                  <c:v>1.0068416595458984E-3</c:v>
                </c:pt>
                <c:pt idx="43492">
                  <c:v>1.007080078125E-3</c:v>
                </c:pt>
                <c:pt idx="43493">
                  <c:v>1.007080078125E-3</c:v>
                </c:pt>
                <c:pt idx="43494">
                  <c:v>1.0068416595458984E-3</c:v>
                </c:pt>
                <c:pt idx="43495">
                  <c:v>1.007080078125E-3</c:v>
                </c:pt>
                <c:pt idx="43496">
                  <c:v>1.007080078125E-3</c:v>
                </c:pt>
                <c:pt idx="43497">
                  <c:v>1.0068416595458984E-3</c:v>
                </c:pt>
                <c:pt idx="43498">
                  <c:v>1.007080078125E-3</c:v>
                </c:pt>
                <c:pt idx="43499">
                  <c:v>1.0080337524414063E-3</c:v>
                </c:pt>
                <c:pt idx="43500">
                  <c:v>1.007080078125E-3</c:v>
                </c:pt>
                <c:pt idx="43501">
                  <c:v>1.0068416595458984E-3</c:v>
                </c:pt>
                <c:pt idx="43502">
                  <c:v>1.007080078125E-3</c:v>
                </c:pt>
                <c:pt idx="43503">
                  <c:v>1.007080078125E-3</c:v>
                </c:pt>
                <c:pt idx="43504">
                  <c:v>1.0068416595458984E-3</c:v>
                </c:pt>
                <c:pt idx="43505">
                  <c:v>1.007080078125E-3</c:v>
                </c:pt>
                <c:pt idx="43506">
                  <c:v>1.007080078125E-3</c:v>
                </c:pt>
                <c:pt idx="43507">
                  <c:v>1.0068416595458984E-3</c:v>
                </c:pt>
                <c:pt idx="43508">
                  <c:v>1.007080078125E-3</c:v>
                </c:pt>
                <c:pt idx="43509">
                  <c:v>1.007080078125E-3</c:v>
                </c:pt>
                <c:pt idx="43510">
                  <c:v>1.0068416595458984E-3</c:v>
                </c:pt>
                <c:pt idx="43511">
                  <c:v>1.007080078125E-3</c:v>
                </c:pt>
                <c:pt idx="43512">
                  <c:v>1.0080337524414063E-3</c:v>
                </c:pt>
                <c:pt idx="43513">
                  <c:v>1.0068416595458984E-3</c:v>
                </c:pt>
                <c:pt idx="43514">
                  <c:v>1.007080078125E-3</c:v>
                </c:pt>
                <c:pt idx="43515">
                  <c:v>1.007080078125E-3</c:v>
                </c:pt>
                <c:pt idx="43516">
                  <c:v>1.0068416595458984E-3</c:v>
                </c:pt>
                <c:pt idx="43517">
                  <c:v>1.007080078125E-3</c:v>
                </c:pt>
                <c:pt idx="43518">
                  <c:v>1.007080078125E-3</c:v>
                </c:pt>
                <c:pt idx="43519">
                  <c:v>1.0068416595458984E-3</c:v>
                </c:pt>
                <c:pt idx="43520">
                  <c:v>1.007080078125E-3</c:v>
                </c:pt>
                <c:pt idx="43521">
                  <c:v>1.007080078125E-3</c:v>
                </c:pt>
                <c:pt idx="43522">
                  <c:v>1.0068416595458984E-3</c:v>
                </c:pt>
                <c:pt idx="43523">
                  <c:v>1.007080078125E-3</c:v>
                </c:pt>
                <c:pt idx="43524">
                  <c:v>1.0080337524414063E-3</c:v>
                </c:pt>
                <c:pt idx="43525">
                  <c:v>1.007080078125E-3</c:v>
                </c:pt>
                <c:pt idx="43526">
                  <c:v>1.0068416595458984E-3</c:v>
                </c:pt>
                <c:pt idx="43527">
                  <c:v>1.007080078125E-3</c:v>
                </c:pt>
                <c:pt idx="43528">
                  <c:v>1.007080078125E-3</c:v>
                </c:pt>
                <c:pt idx="43529">
                  <c:v>1.0068416595458984E-3</c:v>
                </c:pt>
                <c:pt idx="43530">
                  <c:v>1.007080078125E-3</c:v>
                </c:pt>
                <c:pt idx="43531">
                  <c:v>1.007080078125E-3</c:v>
                </c:pt>
                <c:pt idx="43532">
                  <c:v>1.0068416595458984E-3</c:v>
                </c:pt>
                <c:pt idx="43533">
                  <c:v>1.007080078125E-3</c:v>
                </c:pt>
                <c:pt idx="43534">
                  <c:v>1.007080078125E-3</c:v>
                </c:pt>
                <c:pt idx="43535">
                  <c:v>1.0068416595458984E-3</c:v>
                </c:pt>
                <c:pt idx="43536">
                  <c:v>1.007080078125E-3</c:v>
                </c:pt>
                <c:pt idx="43537">
                  <c:v>1.0080337524414063E-3</c:v>
                </c:pt>
                <c:pt idx="43538">
                  <c:v>1.0068416595458984E-3</c:v>
                </c:pt>
                <c:pt idx="43539">
                  <c:v>1.007080078125E-3</c:v>
                </c:pt>
                <c:pt idx="43540">
                  <c:v>1.007080078125E-3</c:v>
                </c:pt>
                <c:pt idx="43541">
                  <c:v>1.0068416595458984E-3</c:v>
                </c:pt>
                <c:pt idx="43542">
                  <c:v>1.007080078125E-3</c:v>
                </c:pt>
                <c:pt idx="43543">
                  <c:v>1.007080078125E-3</c:v>
                </c:pt>
                <c:pt idx="43544">
                  <c:v>1.0068416595458984E-3</c:v>
                </c:pt>
                <c:pt idx="43545">
                  <c:v>1.007080078125E-3</c:v>
                </c:pt>
                <c:pt idx="43546">
                  <c:v>1.007080078125E-3</c:v>
                </c:pt>
                <c:pt idx="43547">
                  <c:v>1.0068416595458984E-3</c:v>
                </c:pt>
                <c:pt idx="43548">
                  <c:v>1.007080078125E-3</c:v>
                </c:pt>
                <c:pt idx="43549">
                  <c:v>1.0080337524414063E-3</c:v>
                </c:pt>
                <c:pt idx="43550">
                  <c:v>1.007080078125E-3</c:v>
                </c:pt>
                <c:pt idx="43551">
                  <c:v>1.0068416595458984E-3</c:v>
                </c:pt>
                <c:pt idx="43552">
                  <c:v>1.007080078125E-3</c:v>
                </c:pt>
                <c:pt idx="43553">
                  <c:v>1.007080078125E-3</c:v>
                </c:pt>
                <c:pt idx="43554">
                  <c:v>1.0068416595458984E-3</c:v>
                </c:pt>
                <c:pt idx="43555">
                  <c:v>1.007080078125E-3</c:v>
                </c:pt>
                <c:pt idx="43556">
                  <c:v>1.007080078125E-3</c:v>
                </c:pt>
                <c:pt idx="43557">
                  <c:v>1.0068416595458984E-3</c:v>
                </c:pt>
                <c:pt idx="43558">
                  <c:v>1.007080078125E-3</c:v>
                </c:pt>
                <c:pt idx="43559">
                  <c:v>1.007080078125E-3</c:v>
                </c:pt>
                <c:pt idx="43560">
                  <c:v>1.0068416595458984E-3</c:v>
                </c:pt>
                <c:pt idx="43561">
                  <c:v>1.007080078125E-3</c:v>
                </c:pt>
                <c:pt idx="43562">
                  <c:v>1.0080337524414063E-3</c:v>
                </c:pt>
                <c:pt idx="43563">
                  <c:v>1.0068416595458984E-3</c:v>
                </c:pt>
                <c:pt idx="43564">
                  <c:v>1.007080078125E-3</c:v>
                </c:pt>
                <c:pt idx="43565">
                  <c:v>1.007080078125E-3</c:v>
                </c:pt>
                <c:pt idx="43566">
                  <c:v>1.0068416595458984E-3</c:v>
                </c:pt>
                <c:pt idx="43567">
                  <c:v>1.007080078125E-3</c:v>
                </c:pt>
                <c:pt idx="43568">
                  <c:v>1.007080078125E-3</c:v>
                </c:pt>
                <c:pt idx="43569">
                  <c:v>1.0068416595458984E-3</c:v>
                </c:pt>
                <c:pt idx="43570">
                  <c:v>1.007080078125E-3</c:v>
                </c:pt>
                <c:pt idx="43571">
                  <c:v>1.007080078125E-3</c:v>
                </c:pt>
                <c:pt idx="43572">
                  <c:v>1.0068416595458984E-3</c:v>
                </c:pt>
                <c:pt idx="43573">
                  <c:v>1.007080078125E-3</c:v>
                </c:pt>
                <c:pt idx="43574">
                  <c:v>1.0080337524414063E-3</c:v>
                </c:pt>
                <c:pt idx="43575">
                  <c:v>1.007080078125E-3</c:v>
                </c:pt>
                <c:pt idx="43576">
                  <c:v>1.0068416595458984E-3</c:v>
                </c:pt>
                <c:pt idx="43577">
                  <c:v>1.007080078125E-3</c:v>
                </c:pt>
                <c:pt idx="43578">
                  <c:v>1.007080078125E-3</c:v>
                </c:pt>
                <c:pt idx="43579">
                  <c:v>1.0068416595458984E-3</c:v>
                </c:pt>
                <c:pt idx="43580">
                  <c:v>1.007080078125E-3</c:v>
                </c:pt>
                <c:pt idx="43581">
                  <c:v>1.007080078125E-3</c:v>
                </c:pt>
                <c:pt idx="43582">
                  <c:v>1.0068416595458984E-3</c:v>
                </c:pt>
                <c:pt idx="43583">
                  <c:v>1.007080078125E-3</c:v>
                </c:pt>
                <c:pt idx="43584">
                  <c:v>1.007080078125E-3</c:v>
                </c:pt>
                <c:pt idx="43585">
                  <c:v>1.0068416595458984E-3</c:v>
                </c:pt>
                <c:pt idx="43586">
                  <c:v>1.0080337524414063E-3</c:v>
                </c:pt>
                <c:pt idx="43587">
                  <c:v>1.007080078125E-3</c:v>
                </c:pt>
                <c:pt idx="43588">
                  <c:v>1.0068416595458984E-3</c:v>
                </c:pt>
                <c:pt idx="43589">
                  <c:v>1.007080078125E-3</c:v>
                </c:pt>
                <c:pt idx="43590">
                  <c:v>1.007080078125E-3</c:v>
                </c:pt>
                <c:pt idx="43591">
                  <c:v>1.0068416595458984E-3</c:v>
                </c:pt>
                <c:pt idx="43592">
                  <c:v>1.007080078125E-3</c:v>
                </c:pt>
                <c:pt idx="43593">
                  <c:v>1.007080078125E-3</c:v>
                </c:pt>
                <c:pt idx="43594">
                  <c:v>1.0068416595458984E-3</c:v>
                </c:pt>
                <c:pt idx="43595">
                  <c:v>1.007080078125E-3</c:v>
                </c:pt>
                <c:pt idx="43596">
                  <c:v>1.007080078125E-3</c:v>
                </c:pt>
                <c:pt idx="43597">
                  <c:v>1.0068416595458984E-3</c:v>
                </c:pt>
                <c:pt idx="43598">
                  <c:v>1.007080078125E-3</c:v>
                </c:pt>
                <c:pt idx="43599">
                  <c:v>1.0080337524414063E-3</c:v>
                </c:pt>
                <c:pt idx="43600">
                  <c:v>1.007080078125E-3</c:v>
                </c:pt>
                <c:pt idx="43601">
                  <c:v>1.0068416595458984E-3</c:v>
                </c:pt>
                <c:pt idx="43602">
                  <c:v>1.007080078125E-3</c:v>
                </c:pt>
                <c:pt idx="43603">
                  <c:v>1.007080078125E-3</c:v>
                </c:pt>
                <c:pt idx="43604">
                  <c:v>1.0068416595458984E-3</c:v>
                </c:pt>
                <c:pt idx="43605">
                  <c:v>1.007080078125E-3</c:v>
                </c:pt>
                <c:pt idx="43606">
                  <c:v>1.007080078125E-3</c:v>
                </c:pt>
                <c:pt idx="43607">
                  <c:v>1.0068416595458984E-3</c:v>
                </c:pt>
                <c:pt idx="43608">
                  <c:v>1.007080078125E-3</c:v>
                </c:pt>
                <c:pt idx="43609">
                  <c:v>1.007080078125E-3</c:v>
                </c:pt>
                <c:pt idx="43610">
                  <c:v>1.0068416595458984E-3</c:v>
                </c:pt>
                <c:pt idx="43611">
                  <c:v>1.0080337524414063E-3</c:v>
                </c:pt>
                <c:pt idx="43612">
                  <c:v>1.007080078125E-3</c:v>
                </c:pt>
                <c:pt idx="43613">
                  <c:v>1.0068416595458984E-3</c:v>
                </c:pt>
                <c:pt idx="43614">
                  <c:v>1.007080078125E-3</c:v>
                </c:pt>
                <c:pt idx="43615">
                  <c:v>1.007080078125E-3</c:v>
                </c:pt>
                <c:pt idx="43616">
                  <c:v>1.0068416595458984E-3</c:v>
                </c:pt>
                <c:pt idx="43617">
                  <c:v>1.007080078125E-3</c:v>
                </c:pt>
                <c:pt idx="43618">
                  <c:v>1.007080078125E-3</c:v>
                </c:pt>
                <c:pt idx="43619">
                  <c:v>1.0068416595458984E-3</c:v>
                </c:pt>
                <c:pt idx="43620">
                  <c:v>1.007080078125E-3</c:v>
                </c:pt>
                <c:pt idx="43621">
                  <c:v>1.007080078125E-3</c:v>
                </c:pt>
                <c:pt idx="43622">
                  <c:v>1.0068416595458984E-3</c:v>
                </c:pt>
                <c:pt idx="43623">
                  <c:v>1.007080078125E-3</c:v>
                </c:pt>
                <c:pt idx="43624">
                  <c:v>1.0080337524414063E-3</c:v>
                </c:pt>
                <c:pt idx="43625">
                  <c:v>1.007080078125E-3</c:v>
                </c:pt>
                <c:pt idx="43626">
                  <c:v>1.0068416595458984E-3</c:v>
                </c:pt>
                <c:pt idx="43627">
                  <c:v>1.007080078125E-3</c:v>
                </c:pt>
                <c:pt idx="43628">
                  <c:v>1.007080078125E-3</c:v>
                </c:pt>
                <c:pt idx="43629">
                  <c:v>1.0068416595458984E-3</c:v>
                </c:pt>
                <c:pt idx="43630">
                  <c:v>1.007080078125E-3</c:v>
                </c:pt>
                <c:pt idx="43631">
                  <c:v>1.007080078125E-3</c:v>
                </c:pt>
                <c:pt idx="43632">
                  <c:v>1.0068416595458984E-3</c:v>
                </c:pt>
                <c:pt idx="43633">
                  <c:v>1.007080078125E-3</c:v>
                </c:pt>
                <c:pt idx="43634">
                  <c:v>1.007080078125E-3</c:v>
                </c:pt>
                <c:pt idx="43635">
                  <c:v>1.0068416595458984E-3</c:v>
                </c:pt>
                <c:pt idx="43636">
                  <c:v>1.0080337524414063E-3</c:v>
                </c:pt>
                <c:pt idx="43637">
                  <c:v>1.007080078125E-3</c:v>
                </c:pt>
                <c:pt idx="43638">
                  <c:v>1.0068416595458984E-3</c:v>
                </c:pt>
                <c:pt idx="43639">
                  <c:v>1.007080078125E-3</c:v>
                </c:pt>
                <c:pt idx="43640">
                  <c:v>1.007080078125E-3</c:v>
                </c:pt>
                <c:pt idx="43641">
                  <c:v>1.0068416595458984E-3</c:v>
                </c:pt>
                <c:pt idx="43642">
                  <c:v>1.007080078125E-3</c:v>
                </c:pt>
                <c:pt idx="43643">
                  <c:v>1.007080078125E-3</c:v>
                </c:pt>
                <c:pt idx="43644">
                  <c:v>1.0068416595458984E-3</c:v>
                </c:pt>
                <c:pt idx="43645">
                  <c:v>1.007080078125E-3</c:v>
                </c:pt>
                <c:pt idx="43646">
                  <c:v>1.007080078125E-3</c:v>
                </c:pt>
                <c:pt idx="43647">
                  <c:v>1.0068416595458984E-3</c:v>
                </c:pt>
                <c:pt idx="43648">
                  <c:v>1.007080078125E-3</c:v>
                </c:pt>
                <c:pt idx="43649">
                  <c:v>1.0080337524414063E-3</c:v>
                </c:pt>
                <c:pt idx="43650">
                  <c:v>1.007080078125E-3</c:v>
                </c:pt>
                <c:pt idx="43651">
                  <c:v>1.0068416595458984E-3</c:v>
                </c:pt>
                <c:pt idx="43652">
                  <c:v>1.007080078125E-3</c:v>
                </c:pt>
                <c:pt idx="43653">
                  <c:v>1.007080078125E-3</c:v>
                </c:pt>
                <c:pt idx="43654">
                  <c:v>1.0068416595458984E-3</c:v>
                </c:pt>
                <c:pt idx="43655">
                  <c:v>1.007080078125E-3</c:v>
                </c:pt>
                <c:pt idx="43656">
                  <c:v>1.007080078125E-3</c:v>
                </c:pt>
                <c:pt idx="43657">
                  <c:v>1.0068416595458984E-3</c:v>
                </c:pt>
                <c:pt idx="43658">
                  <c:v>1.007080078125E-3</c:v>
                </c:pt>
                <c:pt idx="43659">
                  <c:v>1.007080078125E-3</c:v>
                </c:pt>
                <c:pt idx="43660">
                  <c:v>1.0068416595458984E-3</c:v>
                </c:pt>
                <c:pt idx="43661">
                  <c:v>1.0080337524414063E-3</c:v>
                </c:pt>
                <c:pt idx="43662">
                  <c:v>1.007080078125E-3</c:v>
                </c:pt>
                <c:pt idx="43663">
                  <c:v>1.0068416595458984E-3</c:v>
                </c:pt>
                <c:pt idx="43664">
                  <c:v>1.007080078125E-3</c:v>
                </c:pt>
                <c:pt idx="43665">
                  <c:v>1.007080078125E-3</c:v>
                </c:pt>
                <c:pt idx="43666">
                  <c:v>1.0068416595458984E-3</c:v>
                </c:pt>
                <c:pt idx="43667">
                  <c:v>1.007080078125E-3</c:v>
                </c:pt>
                <c:pt idx="43668">
                  <c:v>1.007080078125E-3</c:v>
                </c:pt>
                <c:pt idx="43669">
                  <c:v>1.0068416595458984E-3</c:v>
                </c:pt>
                <c:pt idx="43670">
                  <c:v>1.007080078125E-3</c:v>
                </c:pt>
                <c:pt idx="43671">
                  <c:v>1.007080078125E-3</c:v>
                </c:pt>
                <c:pt idx="43672">
                  <c:v>1.0068416595458984E-3</c:v>
                </c:pt>
                <c:pt idx="43673">
                  <c:v>1.007080078125E-3</c:v>
                </c:pt>
                <c:pt idx="43674">
                  <c:v>1.0080337524414063E-3</c:v>
                </c:pt>
                <c:pt idx="43675">
                  <c:v>1.007080078125E-3</c:v>
                </c:pt>
                <c:pt idx="43676">
                  <c:v>1.0068416595458984E-3</c:v>
                </c:pt>
                <c:pt idx="43677">
                  <c:v>1.007080078125E-3</c:v>
                </c:pt>
                <c:pt idx="43678">
                  <c:v>1.007080078125E-3</c:v>
                </c:pt>
                <c:pt idx="43679">
                  <c:v>1.0068416595458984E-3</c:v>
                </c:pt>
                <c:pt idx="43680">
                  <c:v>1.007080078125E-3</c:v>
                </c:pt>
                <c:pt idx="43681">
                  <c:v>1.007080078125E-3</c:v>
                </c:pt>
                <c:pt idx="43682">
                  <c:v>1.0068416595458984E-3</c:v>
                </c:pt>
                <c:pt idx="43683">
                  <c:v>1.007080078125E-3</c:v>
                </c:pt>
                <c:pt idx="43684">
                  <c:v>1.007080078125E-3</c:v>
                </c:pt>
                <c:pt idx="43685">
                  <c:v>1.0068416595458984E-3</c:v>
                </c:pt>
                <c:pt idx="43686">
                  <c:v>1.0080337524414063E-3</c:v>
                </c:pt>
                <c:pt idx="43687">
                  <c:v>1.007080078125E-3</c:v>
                </c:pt>
                <c:pt idx="43688">
                  <c:v>1.0068416595458984E-3</c:v>
                </c:pt>
                <c:pt idx="43689">
                  <c:v>1.007080078125E-3</c:v>
                </c:pt>
                <c:pt idx="43690">
                  <c:v>1.007080078125E-3</c:v>
                </c:pt>
                <c:pt idx="43691">
                  <c:v>1.0068416595458984E-3</c:v>
                </c:pt>
                <c:pt idx="43692">
                  <c:v>1.007080078125E-3</c:v>
                </c:pt>
                <c:pt idx="43693">
                  <c:v>1.007080078125E-3</c:v>
                </c:pt>
                <c:pt idx="43694">
                  <c:v>1.0068416595458984E-3</c:v>
                </c:pt>
                <c:pt idx="43695">
                  <c:v>1.007080078125E-3</c:v>
                </c:pt>
                <c:pt idx="43696">
                  <c:v>1.007080078125E-3</c:v>
                </c:pt>
                <c:pt idx="43697">
                  <c:v>1.0068416595458984E-3</c:v>
                </c:pt>
                <c:pt idx="43698">
                  <c:v>1.007080078125E-3</c:v>
                </c:pt>
                <c:pt idx="43699">
                  <c:v>1.0080337524414063E-3</c:v>
                </c:pt>
                <c:pt idx="43700">
                  <c:v>1.007080078125E-3</c:v>
                </c:pt>
                <c:pt idx="43701">
                  <c:v>1.0068416595458984E-3</c:v>
                </c:pt>
                <c:pt idx="43702">
                  <c:v>1.007080078125E-3</c:v>
                </c:pt>
                <c:pt idx="43703">
                  <c:v>1.007080078125E-3</c:v>
                </c:pt>
                <c:pt idx="43704">
                  <c:v>1.0068416595458984E-3</c:v>
                </c:pt>
                <c:pt idx="43705">
                  <c:v>1.007080078125E-3</c:v>
                </c:pt>
                <c:pt idx="43706">
                  <c:v>1.007080078125E-3</c:v>
                </c:pt>
                <c:pt idx="43707">
                  <c:v>1.0068416595458984E-3</c:v>
                </c:pt>
                <c:pt idx="43708">
                  <c:v>1.007080078125E-3</c:v>
                </c:pt>
                <c:pt idx="43709">
                  <c:v>1.007080078125E-3</c:v>
                </c:pt>
                <c:pt idx="43710">
                  <c:v>1.0068416595458984E-3</c:v>
                </c:pt>
                <c:pt idx="43711">
                  <c:v>1.0080337524414063E-3</c:v>
                </c:pt>
                <c:pt idx="43712">
                  <c:v>1.007080078125E-3</c:v>
                </c:pt>
                <c:pt idx="43713">
                  <c:v>1.0068416595458984E-3</c:v>
                </c:pt>
                <c:pt idx="43714">
                  <c:v>1.007080078125E-3</c:v>
                </c:pt>
                <c:pt idx="43715">
                  <c:v>1.007080078125E-3</c:v>
                </c:pt>
                <c:pt idx="43716">
                  <c:v>1.0068416595458984E-3</c:v>
                </c:pt>
                <c:pt idx="43717">
                  <c:v>1.007080078125E-3</c:v>
                </c:pt>
                <c:pt idx="43718">
                  <c:v>1.007080078125E-3</c:v>
                </c:pt>
                <c:pt idx="43719">
                  <c:v>1.0068416595458984E-3</c:v>
                </c:pt>
                <c:pt idx="43720">
                  <c:v>1.007080078125E-3</c:v>
                </c:pt>
                <c:pt idx="43721">
                  <c:v>1.007080078125E-3</c:v>
                </c:pt>
                <c:pt idx="43722">
                  <c:v>1.0068416595458984E-3</c:v>
                </c:pt>
                <c:pt idx="43723">
                  <c:v>1.007080078125E-3</c:v>
                </c:pt>
                <c:pt idx="43724">
                  <c:v>1.0080337524414063E-3</c:v>
                </c:pt>
                <c:pt idx="43725">
                  <c:v>1.007080078125E-3</c:v>
                </c:pt>
                <c:pt idx="43726">
                  <c:v>1.0068416595458984E-3</c:v>
                </c:pt>
                <c:pt idx="43727">
                  <c:v>1.007080078125E-3</c:v>
                </c:pt>
                <c:pt idx="43728">
                  <c:v>1.007080078125E-3</c:v>
                </c:pt>
                <c:pt idx="43729">
                  <c:v>1.0068416595458984E-3</c:v>
                </c:pt>
                <c:pt idx="43730">
                  <c:v>1.007080078125E-3</c:v>
                </c:pt>
                <c:pt idx="43731">
                  <c:v>1.007080078125E-3</c:v>
                </c:pt>
                <c:pt idx="43732">
                  <c:v>1.0068416595458984E-3</c:v>
                </c:pt>
                <c:pt idx="43733">
                  <c:v>1.007080078125E-3</c:v>
                </c:pt>
                <c:pt idx="43734">
                  <c:v>1.007080078125E-3</c:v>
                </c:pt>
                <c:pt idx="43735">
                  <c:v>1.0068416595458984E-3</c:v>
                </c:pt>
                <c:pt idx="43736">
                  <c:v>1.0080337524414063E-3</c:v>
                </c:pt>
                <c:pt idx="43737">
                  <c:v>1.007080078125E-3</c:v>
                </c:pt>
                <c:pt idx="43738">
                  <c:v>1.0068416595458984E-3</c:v>
                </c:pt>
                <c:pt idx="43739">
                  <c:v>1.007080078125E-3</c:v>
                </c:pt>
                <c:pt idx="43740">
                  <c:v>1.007080078125E-3</c:v>
                </c:pt>
                <c:pt idx="43741">
                  <c:v>1.0068416595458984E-3</c:v>
                </c:pt>
                <c:pt idx="43742">
                  <c:v>1.007080078125E-3</c:v>
                </c:pt>
                <c:pt idx="43743">
                  <c:v>1.007080078125E-3</c:v>
                </c:pt>
                <c:pt idx="43744">
                  <c:v>1.0068416595458984E-3</c:v>
                </c:pt>
                <c:pt idx="43745">
                  <c:v>1.007080078125E-3</c:v>
                </c:pt>
                <c:pt idx="43746">
                  <c:v>1.007080078125E-3</c:v>
                </c:pt>
                <c:pt idx="43747">
                  <c:v>1.0068416595458984E-3</c:v>
                </c:pt>
                <c:pt idx="43748">
                  <c:v>1.007080078125E-3</c:v>
                </c:pt>
                <c:pt idx="43749">
                  <c:v>1.0080337524414063E-3</c:v>
                </c:pt>
                <c:pt idx="43750">
                  <c:v>1.007080078125E-3</c:v>
                </c:pt>
                <c:pt idx="43751">
                  <c:v>1.0068416595458984E-3</c:v>
                </c:pt>
                <c:pt idx="43752">
                  <c:v>1.007080078125E-3</c:v>
                </c:pt>
                <c:pt idx="43753">
                  <c:v>1.007080078125E-3</c:v>
                </c:pt>
                <c:pt idx="43754">
                  <c:v>1.0068416595458984E-3</c:v>
                </c:pt>
                <c:pt idx="43755">
                  <c:v>1.007080078125E-3</c:v>
                </c:pt>
                <c:pt idx="43756">
                  <c:v>1.007080078125E-3</c:v>
                </c:pt>
                <c:pt idx="43757">
                  <c:v>1.0068416595458984E-3</c:v>
                </c:pt>
                <c:pt idx="43758">
                  <c:v>1.007080078125E-3</c:v>
                </c:pt>
                <c:pt idx="43759">
                  <c:v>1.007080078125E-3</c:v>
                </c:pt>
                <c:pt idx="43760">
                  <c:v>1.0068416595458984E-3</c:v>
                </c:pt>
                <c:pt idx="43761">
                  <c:v>1.0080337524414063E-3</c:v>
                </c:pt>
                <c:pt idx="43762">
                  <c:v>1.007080078125E-3</c:v>
                </c:pt>
                <c:pt idx="43763">
                  <c:v>1.0068416595458984E-3</c:v>
                </c:pt>
                <c:pt idx="43764">
                  <c:v>1.007080078125E-3</c:v>
                </c:pt>
                <c:pt idx="43765">
                  <c:v>1.007080078125E-3</c:v>
                </c:pt>
                <c:pt idx="43766">
                  <c:v>1.0068416595458984E-3</c:v>
                </c:pt>
                <c:pt idx="43767">
                  <c:v>1.007080078125E-3</c:v>
                </c:pt>
                <c:pt idx="43768">
                  <c:v>1.007080078125E-3</c:v>
                </c:pt>
                <c:pt idx="43769">
                  <c:v>1.0068416595458984E-3</c:v>
                </c:pt>
                <c:pt idx="43770">
                  <c:v>1.007080078125E-3</c:v>
                </c:pt>
                <c:pt idx="43771">
                  <c:v>1.007080078125E-3</c:v>
                </c:pt>
                <c:pt idx="43772">
                  <c:v>1.0068416595458984E-3</c:v>
                </c:pt>
                <c:pt idx="43773">
                  <c:v>1.007080078125E-3</c:v>
                </c:pt>
                <c:pt idx="43774">
                  <c:v>1.0080337524414063E-3</c:v>
                </c:pt>
                <c:pt idx="43775">
                  <c:v>1.007080078125E-3</c:v>
                </c:pt>
                <c:pt idx="43776">
                  <c:v>1.0068416595458984E-3</c:v>
                </c:pt>
                <c:pt idx="43777">
                  <c:v>1.007080078125E-3</c:v>
                </c:pt>
                <c:pt idx="43778">
                  <c:v>1.007080078125E-3</c:v>
                </c:pt>
                <c:pt idx="43779">
                  <c:v>1.0068416595458984E-3</c:v>
                </c:pt>
                <c:pt idx="43780">
                  <c:v>1.007080078125E-3</c:v>
                </c:pt>
                <c:pt idx="43781">
                  <c:v>2.0139217376708984E-3</c:v>
                </c:pt>
                <c:pt idx="43782">
                  <c:v>1.007080078125E-3</c:v>
                </c:pt>
                <c:pt idx="43783">
                  <c:v>1.007080078125E-3</c:v>
                </c:pt>
                <c:pt idx="43784">
                  <c:v>1.0068416595458984E-3</c:v>
                </c:pt>
                <c:pt idx="43785">
                  <c:v>1.0080337524414063E-3</c:v>
                </c:pt>
                <c:pt idx="43786">
                  <c:v>1.007080078125E-3</c:v>
                </c:pt>
                <c:pt idx="43787">
                  <c:v>1.0068416595458984E-3</c:v>
                </c:pt>
                <c:pt idx="43788">
                  <c:v>1.007080078125E-3</c:v>
                </c:pt>
                <c:pt idx="43789">
                  <c:v>1.007080078125E-3</c:v>
                </c:pt>
                <c:pt idx="43790">
                  <c:v>1.0068416595458984E-3</c:v>
                </c:pt>
                <c:pt idx="43791">
                  <c:v>1.007080078125E-3</c:v>
                </c:pt>
                <c:pt idx="43792">
                  <c:v>1.007080078125E-3</c:v>
                </c:pt>
                <c:pt idx="43793">
                  <c:v>1.0068416595458984E-3</c:v>
                </c:pt>
                <c:pt idx="43794">
                  <c:v>1.007080078125E-3</c:v>
                </c:pt>
                <c:pt idx="43795">
                  <c:v>1.007080078125E-3</c:v>
                </c:pt>
                <c:pt idx="43796">
                  <c:v>1.0068416595458984E-3</c:v>
                </c:pt>
                <c:pt idx="43797">
                  <c:v>1.007080078125E-3</c:v>
                </c:pt>
                <c:pt idx="43798">
                  <c:v>1.0080337524414063E-3</c:v>
                </c:pt>
                <c:pt idx="43799">
                  <c:v>1.007080078125E-3</c:v>
                </c:pt>
                <c:pt idx="43800">
                  <c:v>1.0068416595458984E-3</c:v>
                </c:pt>
                <c:pt idx="43801">
                  <c:v>1.007080078125E-3</c:v>
                </c:pt>
                <c:pt idx="43802">
                  <c:v>1.007080078125E-3</c:v>
                </c:pt>
                <c:pt idx="43803">
                  <c:v>4.0278434753417969E-3</c:v>
                </c:pt>
                <c:pt idx="43804">
                  <c:v>1.007080078125E-3</c:v>
                </c:pt>
                <c:pt idx="43805">
                  <c:v>1.0068416595458984E-3</c:v>
                </c:pt>
                <c:pt idx="43806">
                  <c:v>1.007080078125E-3</c:v>
                </c:pt>
                <c:pt idx="43807">
                  <c:v>1.0080337524414063E-3</c:v>
                </c:pt>
                <c:pt idx="43808">
                  <c:v>1.007080078125E-3</c:v>
                </c:pt>
                <c:pt idx="43809">
                  <c:v>1.0068416595458984E-3</c:v>
                </c:pt>
                <c:pt idx="43810">
                  <c:v>1.007080078125E-3</c:v>
                </c:pt>
                <c:pt idx="43811">
                  <c:v>1.007080078125E-3</c:v>
                </c:pt>
                <c:pt idx="43812">
                  <c:v>1.0068416595458984E-3</c:v>
                </c:pt>
                <c:pt idx="43813">
                  <c:v>1.007080078125E-3</c:v>
                </c:pt>
                <c:pt idx="43814">
                  <c:v>1.007080078125E-3</c:v>
                </c:pt>
                <c:pt idx="43815">
                  <c:v>1.0068416595458984E-3</c:v>
                </c:pt>
                <c:pt idx="43816">
                  <c:v>1.007080078125E-3</c:v>
                </c:pt>
                <c:pt idx="43817">
                  <c:v>1.007080078125E-3</c:v>
                </c:pt>
                <c:pt idx="43818">
                  <c:v>1.0068416595458984E-3</c:v>
                </c:pt>
                <c:pt idx="43819">
                  <c:v>1.007080078125E-3</c:v>
                </c:pt>
                <c:pt idx="43820">
                  <c:v>1.0080337524414063E-3</c:v>
                </c:pt>
                <c:pt idx="43821">
                  <c:v>1.007080078125E-3</c:v>
                </c:pt>
                <c:pt idx="43822">
                  <c:v>1.0068416595458984E-3</c:v>
                </c:pt>
                <c:pt idx="43823">
                  <c:v>1.007080078125E-3</c:v>
                </c:pt>
                <c:pt idx="43824">
                  <c:v>1.007080078125E-3</c:v>
                </c:pt>
                <c:pt idx="43825">
                  <c:v>1.0068416595458984E-3</c:v>
                </c:pt>
                <c:pt idx="43826">
                  <c:v>1.007080078125E-3</c:v>
                </c:pt>
                <c:pt idx="43827">
                  <c:v>1.0068416595458984E-3</c:v>
                </c:pt>
                <c:pt idx="43828">
                  <c:v>1.007080078125E-3</c:v>
                </c:pt>
                <c:pt idx="43829">
                  <c:v>1.007080078125E-3</c:v>
                </c:pt>
                <c:pt idx="43830">
                  <c:v>1.0068416595458984E-3</c:v>
                </c:pt>
                <c:pt idx="43831">
                  <c:v>1.007080078125E-3</c:v>
                </c:pt>
                <c:pt idx="43832">
                  <c:v>1.0080337524414063E-3</c:v>
                </c:pt>
                <c:pt idx="43833">
                  <c:v>1.007080078125E-3</c:v>
                </c:pt>
                <c:pt idx="43834">
                  <c:v>1.0068416595458984E-3</c:v>
                </c:pt>
                <c:pt idx="43835">
                  <c:v>1.007080078125E-3</c:v>
                </c:pt>
                <c:pt idx="43836">
                  <c:v>1.007080078125E-3</c:v>
                </c:pt>
                <c:pt idx="43837">
                  <c:v>1.0068416595458984E-3</c:v>
                </c:pt>
                <c:pt idx="43838">
                  <c:v>1.007080078125E-3</c:v>
                </c:pt>
                <c:pt idx="43839">
                  <c:v>1.007080078125E-3</c:v>
                </c:pt>
                <c:pt idx="43840">
                  <c:v>1.0068416595458984E-3</c:v>
                </c:pt>
                <c:pt idx="43841">
                  <c:v>1.007080078125E-3</c:v>
                </c:pt>
                <c:pt idx="43842">
                  <c:v>1.007080078125E-3</c:v>
                </c:pt>
                <c:pt idx="43843">
                  <c:v>1.0068416595458984E-3</c:v>
                </c:pt>
                <c:pt idx="43844">
                  <c:v>1.007080078125E-3</c:v>
                </c:pt>
                <c:pt idx="43845">
                  <c:v>1.0080337524414063E-3</c:v>
                </c:pt>
                <c:pt idx="43846">
                  <c:v>1.007080078125E-3</c:v>
                </c:pt>
                <c:pt idx="43847">
                  <c:v>1.0068416595458984E-3</c:v>
                </c:pt>
                <c:pt idx="43848">
                  <c:v>1.007080078125E-3</c:v>
                </c:pt>
                <c:pt idx="43849">
                  <c:v>1.0068416595458984E-3</c:v>
                </c:pt>
                <c:pt idx="43850">
                  <c:v>1.007080078125E-3</c:v>
                </c:pt>
                <c:pt idx="43851">
                  <c:v>1.007080078125E-3</c:v>
                </c:pt>
                <c:pt idx="43852">
                  <c:v>1.0068416595458984E-3</c:v>
                </c:pt>
                <c:pt idx="43853">
                  <c:v>1.007080078125E-3</c:v>
                </c:pt>
                <c:pt idx="43854">
                  <c:v>1.007080078125E-3</c:v>
                </c:pt>
                <c:pt idx="43855">
                  <c:v>1.0068416595458984E-3</c:v>
                </c:pt>
                <c:pt idx="43856">
                  <c:v>1.007080078125E-3</c:v>
                </c:pt>
                <c:pt idx="43857">
                  <c:v>1.0080337524414063E-3</c:v>
                </c:pt>
                <c:pt idx="43858">
                  <c:v>1.007080078125E-3</c:v>
                </c:pt>
                <c:pt idx="43859">
                  <c:v>1.0068416595458984E-3</c:v>
                </c:pt>
                <c:pt idx="43860">
                  <c:v>1.007080078125E-3</c:v>
                </c:pt>
                <c:pt idx="43861">
                  <c:v>1.007080078125E-3</c:v>
                </c:pt>
                <c:pt idx="43862">
                  <c:v>1.0068416595458984E-3</c:v>
                </c:pt>
                <c:pt idx="43863">
                  <c:v>1.007080078125E-3</c:v>
                </c:pt>
                <c:pt idx="43864">
                  <c:v>1.007080078125E-3</c:v>
                </c:pt>
                <c:pt idx="43865">
                  <c:v>1.0068416595458984E-3</c:v>
                </c:pt>
                <c:pt idx="43866">
                  <c:v>1.007080078125E-3</c:v>
                </c:pt>
                <c:pt idx="43867">
                  <c:v>1.007080078125E-3</c:v>
                </c:pt>
                <c:pt idx="43868">
                  <c:v>1.0068416595458984E-3</c:v>
                </c:pt>
                <c:pt idx="43869">
                  <c:v>1.007080078125E-3</c:v>
                </c:pt>
                <c:pt idx="43870">
                  <c:v>1.0080337524414063E-3</c:v>
                </c:pt>
                <c:pt idx="43871">
                  <c:v>1.0068416595458984E-3</c:v>
                </c:pt>
                <c:pt idx="43872">
                  <c:v>1.007080078125E-3</c:v>
                </c:pt>
                <c:pt idx="43873">
                  <c:v>1.007080078125E-3</c:v>
                </c:pt>
                <c:pt idx="43874">
                  <c:v>1.0068416595458984E-3</c:v>
                </c:pt>
                <c:pt idx="43875">
                  <c:v>1.007080078125E-3</c:v>
                </c:pt>
                <c:pt idx="43876">
                  <c:v>2.0139217376708984E-3</c:v>
                </c:pt>
                <c:pt idx="43877">
                  <c:v>1.007080078125E-3</c:v>
                </c:pt>
                <c:pt idx="43878">
                  <c:v>1.007080078125E-3</c:v>
                </c:pt>
                <c:pt idx="43879">
                  <c:v>1.0068416595458984E-3</c:v>
                </c:pt>
                <c:pt idx="43880">
                  <c:v>1.007080078125E-3</c:v>
                </c:pt>
                <c:pt idx="43881">
                  <c:v>1.0080337524414063E-3</c:v>
                </c:pt>
                <c:pt idx="43882">
                  <c:v>1.007080078125E-3</c:v>
                </c:pt>
                <c:pt idx="43883">
                  <c:v>1.0068416595458984E-3</c:v>
                </c:pt>
                <c:pt idx="43884">
                  <c:v>1.007080078125E-3</c:v>
                </c:pt>
                <c:pt idx="43885">
                  <c:v>1.007080078125E-3</c:v>
                </c:pt>
                <c:pt idx="43886">
                  <c:v>1.0068416595458984E-3</c:v>
                </c:pt>
                <c:pt idx="43887">
                  <c:v>1.007080078125E-3</c:v>
                </c:pt>
                <c:pt idx="43888">
                  <c:v>1.007080078125E-3</c:v>
                </c:pt>
                <c:pt idx="43889">
                  <c:v>1.0068416595458984E-3</c:v>
                </c:pt>
                <c:pt idx="43890">
                  <c:v>1.007080078125E-3</c:v>
                </c:pt>
                <c:pt idx="43891">
                  <c:v>1.007080078125E-3</c:v>
                </c:pt>
                <c:pt idx="43892">
                  <c:v>1.0068416595458984E-3</c:v>
                </c:pt>
                <c:pt idx="43893">
                  <c:v>1.007080078125E-3</c:v>
                </c:pt>
                <c:pt idx="43894">
                  <c:v>1.0080337524414063E-3</c:v>
                </c:pt>
                <c:pt idx="43895">
                  <c:v>1.0068416595458984E-3</c:v>
                </c:pt>
                <c:pt idx="43896">
                  <c:v>1.007080078125E-3</c:v>
                </c:pt>
                <c:pt idx="43897">
                  <c:v>1.007080078125E-3</c:v>
                </c:pt>
                <c:pt idx="43898">
                  <c:v>1.0068416595458984E-3</c:v>
                </c:pt>
                <c:pt idx="43899">
                  <c:v>1.007080078125E-3</c:v>
                </c:pt>
                <c:pt idx="43900">
                  <c:v>1.007080078125E-3</c:v>
                </c:pt>
                <c:pt idx="43901">
                  <c:v>1.0068416595458984E-3</c:v>
                </c:pt>
                <c:pt idx="43902">
                  <c:v>1.007080078125E-3</c:v>
                </c:pt>
                <c:pt idx="43903">
                  <c:v>1.007080078125E-3</c:v>
                </c:pt>
                <c:pt idx="43904">
                  <c:v>1.0068416595458984E-3</c:v>
                </c:pt>
                <c:pt idx="43905">
                  <c:v>1.007080078125E-3</c:v>
                </c:pt>
                <c:pt idx="43906">
                  <c:v>1.0080337524414063E-3</c:v>
                </c:pt>
                <c:pt idx="43907">
                  <c:v>1.007080078125E-3</c:v>
                </c:pt>
                <c:pt idx="43908">
                  <c:v>1.0068416595458984E-3</c:v>
                </c:pt>
                <c:pt idx="43909">
                  <c:v>1.007080078125E-3</c:v>
                </c:pt>
                <c:pt idx="43910">
                  <c:v>1.007080078125E-3</c:v>
                </c:pt>
                <c:pt idx="43911">
                  <c:v>1.0068416595458984E-3</c:v>
                </c:pt>
                <c:pt idx="43912">
                  <c:v>1.007080078125E-3</c:v>
                </c:pt>
                <c:pt idx="43913">
                  <c:v>1.007080078125E-3</c:v>
                </c:pt>
                <c:pt idx="43914">
                  <c:v>1.0068416595458984E-3</c:v>
                </c:pt>
                <c:pt idx="43915">
                  <c:v>1.007080078125E-3</c:v>
                </c:pt>
                <c:pt idx="43916">
                  <c:v>1.007080078125E-3</c:v>
                </c:pt>
                <c:pt idx="43917">
                  <c:v>1.0068416595458984E-3</c:v>
                </c:pt>
                <c:pt idx="43918">
                  <c:v>1.007080078125E-3</c:v>
                </c:pt>
                <c:pt idx="43919">
                  <c:v>1.0080337524414063E-3</c:v>
                </c:pt>
                <c:pt idx="43920">
                  <c:v>1.0068416595458984E-3</c:v>
                </c:pt>
                <c:pt idx="43921">
                  <c:v>1.007080078125E-3</c:v>
                </c:pt>
                <c:pt idx="43922">
                  <c:v>1.007080078125E-3</c:v>
                </c:pt>
                <c:pt idx="43923">
                  <c:v>1.0068416595458984E-3</c:v>
                </c:pt>
                <c:pt idx="43924">
                  <c:v>1.007080078125E-3</c:v>
                </c:pt>
                <c:pt idx="43925">
                  <c:v>1.007080078125E-3</c:v>
                </c:pt>
                <c:pt idx="43926">
                  <c:v>1.0068416595458984E-3</c:v>
                </c:pt>
                <c:pt idx="43927">
                  <c:v>1.007080078125E-3</c:v>
                </c:pt>
                <c:pt idx="43928">
                  <c:v>1.007080078125E-3</c:v>
                </c:pt>
                <c:pt idx="43929">
                  <c:v>1.0068416595458984E-3</c:v>
                </c:pt>
                <c:pt idx="43930">
                  <c:v>1.007080078125E-3</c:v>
                </c:pt>
                <c:pt idx="43931">
                  <c:v>1.0080337524414063E-3</c:v>
                </c:pt>
                <c:pt idx="43932">
                  <c:v>1.007080078125E-3</c:v>
                </c:pt>
                <c:pt idx="43933">
                  <c:v>1.0068416595458984E-3</c:v>
                </c:pt>
                <c:pt idx="43934">
                  <c:v>1.007080078125E-3</c:v>
                </c:pt>
                <c:pt idx="43935">
                  <c:v>1.007080078125E-3</c:v>
                </c:pt>
                <c:pt idx="43936">
                  <c:v>1.0068416595458984E-3</c:v>
                </c:pt>
                <c:pt idx="43937">
                  <c:v>1.007080078125E-3</c:v>
                </c:pt>
                <c:pt idx="43938">
                  <c:v>1.007080078125E-3</c:v>
                </c:pt>
                <c:pt idx="43939">
                  <c:v>1.0068416595458984E-3</c:v>
                </c:pt>
                <c:pt idx="43940">
                  <c:v>1.007080078125E-3</c:v>
                </c:pt>
                <c:pt idx="43941">
                  <c:v>1.007080078125E-3</c:v>
                </c:pt>
                <c:pt idx="43942">
                  <c:v>1.0068416595458984E-3</c:v>
                </c:pt>
                <c:pt idx="43943">
                  <c:v>1.007080078125E-3</c:v>
                </c:pt>
                <c:pt idx="43944">
                  <c:v>1.0080337524414063E-3</c:v>
                </c:pt>
                <c:pt idx="43945">
                  <c:v>1.0068416595458984E-3</c:v>
                </c:pt>
                <c:pt idx="43946">
                  <c:v>1.007080078125E-3</c:v>
                </c:pt>
                <c:pt idx="43947">
                  <c:v>1.007080078125E-3</c:v>
                </c:pt>
                <c:pt idx="43948">
                  <c:v>1.0068416595458984E-3</c:v>
                </c:pt>
                <c:pt idx="43949">
                  <c:v>1.007080078125E-3</c:v>
                </c:pt>
                <c:pt idx="43950">
                  <c:v>1.007080078125E-3</c:v>
                </c:pt>
                <c:pt idx="43951">
                  <c:v>1.0068416595458984E-3</c:v>
                </c:pt>
                <c:pt idx="43952">
                  <c:v>1.007080078125E-3</c:v>
                </c:pt>
                <c:pt idx="43953">
                  <c:v>1.007080078125E-3</c:v>
                </c:pt>
                <c:pt idx="43954">
                  <c:v>1.0068416595458984E-3</c:v>
                </c:pt>
                <c:pt idx="43955">
                  <c:v>1.007080078125E-3</c:v>
                </c:pt>
                <c:pt idx="43956">
                  <c:v>1.0080337524414063E-3</c:v>
                </c:pt>
                <c:pt idx="43957">
                  <c:v>1.007080078125E-3</c:v>
                </c:pt>
                <c:pt idx="43958">
                  <c:v>1.0068416595458984E-3</c:v>
                </c:pt>
                <c:pt idx="43959">
                  <c:v>1.007080078125E-3</c:v>
                </c:pt>
                <c:pt idx="43960">
                  <c:v>1.007080078125E-3</c:v>
                </c:pt>
                <c:pt idx="43961">
                  <c:v>1.0068416595458984E-3</c:v>
                </c:pt>
                <c:pt idx="43962">
                  <c:v>1.007080078125E-3</c:v>
                </c:pt>
                <c:pt idx="43963">
                  <c:v>1.007080078125E-3</c:v>
                </c:pt>
                <c:pt idx="43964">
                  <c:v>1.0068416595458984E-3</c:v>
                </c:pt>
                <c:pt idx="43965">
                  <c:v>1.007080078125E-3</c:v>
                </c:pt>
                <c:pt idx="43966">
                  <c:v>1.007080078125E-3</c:v>
                </c:pt>
                <c:pt idx="43967">
                  <c:v>1.0068416595458984E-3</c:v>
                </c:pt>
                <c:pt idx="43968">
                  <c:v>1.007080078125E-3</c:v>
                </c:pt>
                <c:pt idx="43969">
                  <c:v>1.0080337524414063E-3</c:v>
                </c:pt>
                <c:pt idx="43970">
                  <c:v>1.0068416595458984E-3</c:v>
                </c:pt>
                <c:pt idx="43971">
                  <c:v>1.007080078125E-3</c:v>
                </c:pt>
                <c:pt idx="43972">
                  <c:v>1.007080078125E-3</c:v>
                </c:pt>
                <c:pt idx="43973">
                  <c:v>1.0068416595458984E-3</c:v>
                </c:pt>
                <c:pt idx="43974">
                  <c:v>1.007080078125E-3</c:v>
                </c:pt>
                <c:pt idx="43975">
                  <c:v>1.007080078125E-3</c:v>
                </c:pt>
                <c:pt idx="43976">
                  <c:v>1.0068416595458984E-3</c:v>
                </c:pt>
                <c:pt idx="43977">
                  <c:v>1.007080078125E-3</c:v>
                </c:pt>
                <c:pt idx="43978">
                  <c:v>1.007080078125E-3</c:v>
                </c:pt>
                <c:pt idx="43979">
                  <c:v>1.0068416595458984E-3</c:v>
                </c:pt>
                <c:pt idx="43980">
                  <c:v>1.007080078125E-3</c:v>
                </c:pt>
                <c:pt idx="43981">
                  <c:v>1.0080337524414063E-3</c:v>
                </c:pt>
                <c:pt idx="43982">
                  <c:v>1.007080078125E-3</c:v>
                </c:pt>
                <c:pt idx="43983">
                  <c:v>1.0068416595458984E-3</c:v>
                </c:pt>
                <c:pt idx="43984">
                  <c:v>1.007080078125E-3</c:v>
                </c:pt>
                <c:pt idx="43985">
                  <c:v>1.007080078125E-3</c:v>
                </c:pt>
                <c:pt idx="43986">
                  <c:v>1.0068416595458984E-3</c:v>
                </c:pt>
                <c:pt idx="43987">
                  <c:v>1.007080078125E-3</c:v>
                </c:pt>
                <c:pt idx="43988">
                  <c:v>1.007080078125E-3</c:v>
                </c:pt>
                <c:pt idx="43989">
                  <c:v>1.0068416595458984E-3</c:v>
                </c:pt>
                <c:pt idx="43990">
                  <c:v>1.007080078125E-3</c:v>
                </c:pt>
                <c:pt idx="43991">
                  <c:v>1.007080078125E-3</c:v>
                </c:pt>
                <c:pt idx="43992">
                  <c:v>1.0068416595458984E-3</c:v>
                </c:pt>
                <c:pt idx="43993">
                  <c:v>1.007080078125E-3</c:v>
                </c:pt>
                <c:pt idx="43994">
                  <c:v>1.0080337524414063E-3</c:v>
                </c:pt>
                <c:pt idx="43995">
                  <c:v>1.0068416595458984E-3</c:v>
                </c:pt>
                <c:pt idx="43996">
                  <c:v>1.007080078125E-3</c:v>
                </c:pt>
                <c:pt idx="43997">
                  <c:v>1.007080078125E-3</c:v>
                </c:pt>
                <c:pt idx="43998">
                  <c:v>1.0068416595458984E-3</c:v>
                </c:pt>
                <c:pt idx="43999">
                  <c:v>1.007080078125E-3</c:v>
                </c:pt>
                <c:pt idx="44000">
                  <c:v>1.007080078125E-3</c:v>
                </c:pt>
                <c:pt idx="44001">
                  <c:v>1.0068416595458984E-3</c:v>
                </c:pt>
                <c:pt idx="44002">
                  <c:v>1.007080078125E-3</c:v>
                </c:pt>
                <c:pt idx="44003">
                  <c:v>1.007080078125E-3</c:v>
                </c:pt>
                <c:pt idx="44004">
                  <c:v>1.0068416595458984E-3</c:v>
                </c:pt>
                <c:pt idx="44005">
                  <c:v>1.007080078125E-3</c:v>
                </c:pt>
                <c:pt idx="44006">
                  <c:v>1.0080337524414063E-3</c:v>
                </c:pt>
                <c:pt idx="44007">
                  <c:v>1.007080078125E-3</c:v>
                </c:pt>
                <c:pt idx="44008">
                  <c:v>1.0068416595458984E-3</c:v>
                </c:pt>
                <c:pt idx="44009">
                  <c:v>1.007080078125E-3</c:v>
                </c:pt>
                <c:pt idx="44010">
                  <c:v>1.007080078125E-3</c:v>
                </c:pt>
                <c:pt idx="44011">
                  <c:v>1.0068416595458984E-3</c:v>
                </c:pt>
                <c:pt idx="44012">
                  <c:v>1.007080078125E-3</c:v>
                </c:pt>
                <c:pt idx="44013">
                  <c:v>1.007080078125E-3</c:v>
                </c:pt>
                <c:pt idx="44014">
                  <c:v>1.0068416595458984E-3</c:v>
                </c:pt>
                <c:pt idx="44015">
                  <c:v>1.007080078125E-3</c:v>
                </c:pt>
                <c:pt idx="44016">
                  <c:v>1.007080078125E-3</c:v>
                </c:pt>
                <c:pt idx="44017">
                  <c:v>1.0068416595458984E-3</c:v>
                </c:pt>
                <c:pt idx="44018">
                  <c:v>1.007080078125E-3</c:v>
                </c:pt>
                <c:pt idx="44019">
                  <c:v>1.0080337524414063E-3</c:v>
                </c:pt>
                <c:pt idx="44020">
                  <c:v>1.0068416595458984E-3</c:v>
                </c:pt>
                <c:pt idx="44021">
                  <c:v>1.007080078125E-3</c:v>
                </c:pt>
                <c:pt idx="44022">
                  <c:v>1.007080078125E-3</c:v>
                </c:pt>
                <c:pt idx="44023">
                  <c:v>1.0068416595458984E-3</c:v>
                </c:pt>
                <c:pt idx="44024">
                  <c:v>1.007080078125E-3</c:v>
                </c:pt>
                <c:pt idx="44025">
                  <c:v>1.007080078125E-3</c:v>
                </c:pt>
                <c:pt idx="44026">
                  <c:v>1.0068416595458984E-3</c:v>
                </c:pt>
                <c:pt idx="44027">
                  <c:v>1.007080078125E-3</c:v>
                </c:pt>
                <c:pt idx="44028">
                  <c:v>1.007080078125E-3</c:v>
                </c:pt>
                <c:pt idx="44029">
                  <c:v>1.0068416595458984E-3</c:v>
                </c:pt>
                <c:pt idx="44030">
                  <c:v>1.007080078125E-3</c:v>
                </c:pt>
                <c:pt idx="44031">
                  <c:v>1.0080337524414063E-3</c:v>
                </c:pt>
                <c:pt idx="44032">
                  <c:v>1.007080078125E-3</c:v>
                </c:pt>
                <c:pt idx="44033">
                  <c:v>1.0068416595458984E-3</c:v>
                </c:pt>
                <c:pt idx="44034">
                  <c:v>1.007080078125E-3</c:v>
                </c:pt>
                <c:pt idx="44035">
                  <c:v>1.007080078125E-3</c:v>
                </c:pt>
                <c:pt idx="44036">
                  <c:v>1.0068416595458984E-3</c:v>
                </c:pt>
                <c:pt idx="44037">
                  <c:v>1.007080078125E-3</c:v>
                </c:pt>
                <c:pt idx="44038">
                  <c:v>1.007080078125E-3</c:v>
                </c:pt>
                <c:pt idx="44039">
                  <c:v>1.0068416595458984E-3</c:v>
                </c:pt>
                <c:pt idx="44040">
                  <c:v>1.007080078125E-3</c:v>
                </c:pt>
                <c:pt idx="44041">
                  <c:v>1.007080078125E-3</c:v>
                </c:pt>
                <c:pt idx="44042">
                  <c:v>1.0068416595458984E-3</c:v>
                </c:pt>
                <c:pt idx="44043">
                  <c:v>1.007080078125E-3</c:v>
                </c:pt>
                <c:pt idx="44044">
                  <c:v>1.0080337524414063E-3</c:v>
                </c:pt>
                <c:pt idx="44045">
                  <c:v>1.0068416595458984E-3</c:v>
                </c:pt>
                <c:pt idx="44046">
                  <c:v>1.007080078125E-3</c:v>
                </c:pt>
                <c:pt idx="44047">
                  <c:v>1.007080078125E-3</c:v>
                </c:pt>
                <c:pt idx="44048">
                  <c:v>1.0068416595458984E-3</c:v>
                </c:pt>
                <c:pt idx="44049">
                  <c:v>1.007080078125E-3</c:v>
                </c:pt>
                <c:pt idx="44050">
                  <c:v>1.007080078125E-3</c:v>
                </c:pt>
                <c:pt idx="44051">
                  <c:v>1.0068416595458984E-3</c:v>
                </c:pt>
                <c:pt idx="44052">
                  <c:v>1.007080078125E-3</c:v>
                </c:pt>
                <c:pt idx="44053">
                  <c:v>1.007080078125E-3</c:v>
                </c:pt>
                <c:pt idx="44054">
                  <c:v>1.0068416595458984E-3</c:v>
                </c:pt>
                <c:pt idx="44055">
                  <c:v>1.007080078125E-3</c:v>
                </c:pt>
                <c:pt idx="44056">
                  <c:v>1.0080337524414063E-3</c:v>
                </c:pt>
                <c:pt idx="44057">
                  <c:v>1.007080078125E-3</c:v>
                </c:pt>
                <c:pt idx="44058">
                  <c:v>1.0068416595458984E-3</c:v>
                </c:pt>
                <c:pt idx="44059">
                  <c:v>1.007080078125E-3</c:v>
                </c:pt>
                <c:pt idx="44060">
                  <c:v>1.007080078125E-3</c:v>
                </c:pt>
                <c:pt idx="44061">
                  <c:v>1.0068416595458984E-3</c:v>
                </c:pt>
                <c:pt idx="44062">
                  <c:v>1.007080078125E-3</c:v>
                </c:pt>
                <c:pt idx="44063">
                  <c:v>1.007080078125E-3</c:v>
                </c:pt>
                <c:pt idx="44064">
                  <c:v>1.0068416595458984E-3</c:v>
                </c:pt>
                <c:pt idx="44065">
                  <c:v>1.007080078125E-3</c:v>
                </c:pt>
                <c:pt idx="44066">
                  <c:v>1.007080078125E-3</c:v>
                </c:pt>
                <c:pt idx="44067">
                  <c:v>1.0068416595458984E-3</c:v>
                </c:pt>
                <c:pt idx="44068">
                  <c:v>1.007080078125E-3</c:v>
                </c:pt>
                <c:pt idx="44069">
                  <c:v>1.0080337524414063E-3</c:v>
                </c:pt>
                <c:pt idx="44070">
                  <c:v>1.0068416595458984E-3</c:v>
                </c:pt>
                <c:pt idx="44071">
                  <c:v>1.007080078125E-3</c:v>
                </c:pt>
                <c:pt idx="44072">
                  <c:v>1.007080078125E-3</c:v>
                </c:pt>
                <c:pt idx="44073">
                  <c:v>1.0068416595458984E-3</c:v>
                </c:pt>
                <c:pt idx="44074">
                  <c:v>1.007080078125E-3</c:v>
                </c:pt>
                <c:pt idx="44075">
                  <c:v>1.007080078125E-3</c:v>
                </c:pt>
                <c:pt idx="44076">
                  <c:v>1.0068416595458984E-3</c:v>
                </c:pt>
                <c:pt idx="44077">
                  <c:v>1.007080078125E-3</c:v>
                </c:pt>
                <c:pt idx="44078">
                  <c:v>1.007080078125E-3</c:v>
                </c:pt>
                <c:pt idx="44079">
                  <c:v>1.0068416595458984E-3</c:v>
                </c:pt>
                <c:pt idx="44080">
                  <c:v>1.007080078125E-3</c:v>
                </c:pt>
                <c:pt idx="44081">
                  <c:v>1.0080337524414063E-3</c:v>
                </c:pt>
                <c:pt idx="44082">
                  <c:v>1.007080078125E-3</c:v>
                </c:pt>
                <c:pt idx="44083">
                  <c:v>1.0068416595458984E-3</c:v>
                </c:pt>
                <c:pt idx="44084">
                  <c:v>1.007080078125E-3</c:v>
                </c:pt>
                <c:pt idx="44085">
                  <c:v>1.007080078125E-3</c:v>
                </c:pt>
                <c:pt idx="44086">
                  <c:v>1.0068416595458984E-3</c:v>
                </c:pt>
                <c:pt idx="44087">
                  <c:v>1.007080078125E-3</c:v>
                </c:pt>
                <c:pt idx="44088">
                  <c:v>1.007080078125E-3</c:v>
                </c:pt>
                <c:pt idx="44089">
                  <c:v>1.0068416595458984E-3</c:v>
                </c:pt>
                <c:pt idx="44090">
                  <c:v>1.007080078125E-3</c:v>
                </c:pt>
                <c:pt idx="44091">
                  <c:v>1.007080078125E-3</c:v>
                </c:pt>
                <c:pt idx="44092">
                  <c:v>1.0068416595458984E-3</c:v>
                </c:pt>
                <c:pt idx="44093">
                  <c:v>1.0080337524414063E-3</c:v>
                </c:pt>
                <c:pt idx="44094">
                  <c:v>1.007080078125E-3</c:v>
                </c:pt>
                <c:pt idx="44095">
                  <c:v>1.0068416595458984E-3</c:v>
                </c:pt>
                <c:pt idx="44096">
                  <c:v>1.007080078125E-3</c:v>
                </c:pt>
                <c:pt idx="44097">
                  <c:v>1.007080078125E-3</c:v>
                </c:pt>
                <c:pt idx="44098">
                  <c:v>1.0068416595458984E-3</c:v>
                </c:pt>
                <c:pt idx="44099">
                  <c:v>1.007080078125E-3</c:v>
                </c:pt>
                <c:pt idx="44100">
                  <c:v>1.007080078125E-3</c:v>
                </c:pt>
                <c:pt idx="44101">
                  <c:v>1.0068416595458984E-3</c:v>
                </c:pt>
                <c:pt idx="44102">
                  <c:v>1.007080078125E-3</c:v>
                </c:pt>
                <c:pt idx="44103">
                  <c:v>1.007080078125E-3</c:v>
                </c:pt>
                <c:pt idx="44104">
                  <c:v>1.0068416595458984E-3</c:v>
                </c:pt>
                <c:pt idx="44105">
                  <c:v>1.007080078125E-3</c:v>
                </c:pt>
                <c:pt idx="44106">
                  <c:v>1.0080337524414063E-3</c:v>
                </c:pt>
                <c:pt idx="44107">
                  <c:v>1.007080078125E-3</c:v>
                </c:pt>
                <c:pt idx="44108">
                  <c:v>1.0068416595458984E-3</c:v>
                </c:pt>
                <c:pt idx="44109">
                  <c:v>1.007080078125E-3</c:v>
                </c:pt>
                <c:pt idx="44110">
                  <c:v>1.007080078125E-3</c:v>
                </c:pt>
                <c:pt idx="44111">
                  <c:v>1.0068416595458984E-3</c:v>
                </c:pt>
                <c:pt idx="44112">
                  <c:v>1.007080078125E-3</c:v>
                </c:pt>
                <c:pt idx="44113">
                  <c:v>1.007080078125E-3</c:v>
                </c:pt>
                <c:pt idx="44114">
                  <c:v>1.0068416595458984E-3</c:v>
                </c:pt>
                <c:pt idx="44115">
                  <c:v>1.007080078125E-3</c:v>
                </c:pt>
                <c:pt idx="44116">
                  <c:v>1.007080078125E-3</c:v>
                </c:pt>
                <c:pt idx="44117">
                  <c:v>1.0068416595458984E-3</c:v>
                </c:pt>
                <c:pt idx="44118">
                  <c:v>1.0080337524414063E-3</c:v>
                </c:pt>
                <c:pt idx="44119">
                  <c:v>1.007080078125E-3</c:v>
                </c:pt>
                <c:pt idx="44120">
                  <c:v>1.0068416595458984E-3</c:v>
                </c:pt>
                <c:pt idx="44121">
                  <c:v>1.007080078125E-3</c:v>
                </c:pt>
                <c:pt idx="44122">
                  <c:v>1.007080078125E-3</c:v>
                </c:pt>
                <c:pt idx="44123">
                  <c:v>1.0068416595458984E-3</c:v>
                </c:pt>
                <c:pt idx="44124">
                  <c:v>1.007080078125E-3</c:v>
                </c:pt>
                <c:pt idx="44125">
                  <c:v>1.007080078125E-3</c:v>
                </c:pt>
                <c:pt idx="44126">
                  <c:v>1.0068416595458984E-3</c:v>
                </c:pt>
                <c:pt idx="44127">
                  <c:v>1.007080078125E-3</c:v>
                </c:pt>
                <c:pt idx="44128">
                  <c:v>1.007080078125E-3</c:v>
                </c:pt>
                <c:pt idx="44129">
                  <c:v>1.0068416595458984E-3</c:v>
                </c:pt>
                <c:pt idx="44130">
                  <c:v>1.007080078125E-3</c:v>
                </c:pt>
                <c:pt idx="44131">
                  <c:v>1.0080337524414063E-3</c:v>
                </c:pt>
                <c:pt idx="44132">
                  <c:v>1.007080078125E-3</c:v>
                </c:pt>
                <c:pt idx="44133">
                  <c:v>1.0068416595458984E-3</c:v>
                </c:pt>
                <c:pt idx="44134">
                  <c:v>1.007080078125E-3</c:v>
                </c:pt>
                <c:pt idx="44135">
                  <c:v>1.007080078125E-3</c:v>
                </c:pt>
                <c:pt idx="44136">
                  <c:v>1.0068416595458984E-3</c:v>
                </c:pt>
                <c:pt idx="44137">
                  <c:v>1.007080078125E-3</c:v>
                </c:pt>
                <c:pt idx="44138">
                  <c:v>1.007080078125E-3</c:v>
                </c:pt>
                <c:pt idx="44139">
                  <c:v>1.0068416595458984E-3</c:v>
                </c:pt>
                <c:pt idx="44140">
                  <c:v>1.007080078125E-3</c:v>
                </c:pt>
                <c:pt idx="44141">
                  <c:v>1.007080078125E-3</c:v>
                </c:pt>
                <c:pt idx="44142">
                  <c:v>1.0068416595458984E-3</c:v>
                </c:pt>
                <c:pt idx="44143">
                  <c:v>1.0080337524414063E-3</c:v>
                </c:pt>
                <c:pt idx="44144">
                  <c:v>1.007080078125E-3</c:v>
                </c:pt>
                <c:pt idx="44145">
                  <c:v>1.0068416595458984E-3</c:v>
                </c:pt>
                <c:pt idx="44146">
                  <c:v>1.007080078125E-3</c:v>
                </c:pt>
                <c:pt idx="44147">
                  <c:v>1.007080078125E-3</c:v>
                </c:pt>
                <c:pt idx="44148">
                  <c:v>1.0068416595458984E-3</c:v>
                </c:pt>
                <c:pt idx="44149">
                  <c:v>1.007080078125E-3</c:v>
                </c:pt>
                <c:pt idx="44150">
                  <c:v>1.007080078125E-3</c:v>
                </c:pt>
                <c:pt idx="44151">
                  <c:v>1.0068416595458984E-3</c:v>
                </c:pt>
                <c:pt idx="44152">
                  <c:v>1.007080078125E-3</c:v>
                </c:pt>
                <c:pt idx="44153">
                  <c:v>1.007080078125E-3</c:v>
                </c:pt>
                <c:pt idx="44154">
                  <c:v>1.0068416595458984E-3</c:v>
                </c:pt>
                <c:pt idx="44155">
                  <c:v>1.007080078125E-3</c:v>
                </c:pt>
                <c:pt idx="44156">
                  <c:v>1.0080337524414063E-3</c:v>
                </c:pt>
                <c:pt idx="44157">
                  <c:v>1.007080078125E-3</c:v>
                </c:pt>
                <c:pt idx="44158">
                  <c:v>1.0068416595458984E-3</c:v>
                </c:pt>
                <c:pt idx="44159">
                  <c:v>1.007080078125E-3</c:v>
                </c:pt>
                <c:pt idx="44160">
                  <c:v>1.007080078125E-3</c:v>
                </c:pt>
                <c:pt idx="44161">
                  <c:v>1.0068416595458984E-3</c:v>
                </c:pt>
                <c:pt idx="44162">
                  <c:v>1.007080078125E-3</c:v>
                </c:pt>
                <c:pt idx="44163">
                  <c:v>1.007080078125E-3</c:v>
                </c:pt>
                <c:pt idx="44164">
                  <c:v>1.0068416595458984E-3</c:v>
                </c:pt>
                <c:pt idx="44165">
                  <c:v>1.007080078125E-3</c:v>
                </c:pt>
                <c:pt idx="44166">
                  <c:v>1.007080078125E-3</c:v>
                </c:pt>
                <c:pt idx="44167">
                  <c:v>1.0068416595458984E-3</c:v>
                </c:pt>
                <c:pt idx="44168">
                  <c:v>1.0080337524414063E-3</c:v>
                </c:pt>
                <c:pt idx="44169">
                  <c:v>1.007080078125E-3</c:v>
                </c:pt>
                <c:pt idx="44170">
                  <c:v>1.0068416595458984E-3</c:v>
                </c:pt>
                <c:pt idx="44171">
                  <c:v>1.007080078125E-3</c:v>
                </c:pt>
                <c:pt idx="44172">
                  <c:v>1.007080078125E-3</c:v>
                </c:pt>
                <c:pt idx="44173">
                  <c:v>1.0068416595458984E-3</c:v>
                </c:pt>
                <c:pt idx="44174">
                  <c:v>1.007080078125E-3</c:v>
                </c:pt>
                <c:pt idx="44175">
                  <c:v>1.007080078125E-3</c:v>
                </c:pt>
                <c:pt idx="44176">
                  <c:v>1.0068416595458984E-3</c:v>
                </c:pt>
                <c:pt idx="44177">
                  <c:v>1.007080078125E-3</c:v>
                </c:pt>
                <c:pt idx="44178">
                  <c:v>1.007080078125E-3</c:v>
                </c:pt>
                <c:pt idx="44179">
                  <c:v>1.0068416595458984E-3</c:v>
                </c:pt>
                <c:pt idx="44180">
                  <c:v>1.007080078125E-3</c:v>
                </c:pt>
                <c:pt idx="44181">
                  <c:v>1.0080337524414063E-3</c:v>
                </c:pt>
                <c:pt idx="44182">
                  <c:v>1.007080078125E-3</c:v>
                </c:pt>
                <c:pt idx="44183">
                  <c:v>1.0068416595458984E-3</c:v>
                </c:pt>
                <c:pt idx="44184">
                  <c:v>1.007080078125E-3</c:v>
                </c:pt>
                <c:pt idx="44185">
                  <c:v>1.007080078125E-3</c:v>
                </c:pt>
                <c:pt idx="44186">
                  <c:v>1.0068416595458984E-3</c:v>
                </c:pt>
                <c:pt idx="44187">
                  <c:v>1.007080078125E-3</c:v>
                </c:pt>
                <c:pt idx="44188">
                  <c:v>1.007080078125E-3</c:v>
                </c:pt>
                <c:pt idx="44189">
                  <c:v>1.0068416595458984E-3</c:v>
                </c:pt>
                <c:pt idx="44190">
                  <c:v>1.007080078125E-3</c:v>
                </c:pt>
                <c:pt idx="44191">
                  <c:v>1.007080078125E-3</c:v>
                </c:pt>
                <c:pt idx="44192">
                  <c:v>1.0068416595458984E-3</c:v>
                </c:pt>
                <c:pt idx="44193">
                  <c:v>1.0080337524414063E-3</c:v>
                </c:pt>
                <c:pt idx="44194">
                  <c:v>1.007080078125E-3</c:v>
                </c:pt>
                <c:pt idx="44195">
                  <c:v>1.0068416595458984E-3</c:v>
                </c:pt>
                <c:pt idx="44196">
                  <c:v>1.007080078125E-3</c:v>
                </c:pt>
                <c:pt idx="44197">
                  <c:v>1.007080078125E-3</c:v>
                </c:pt>
                <c:pt idx="44198">
                  <c:v>1.0068416595458984E-3</c:v>
                </c:pt>
                <c:pt idx="44199">
                  <c:v>1.007080078125E-3</c:v>
                </c:pt>
                <c:pt idx="44200">
                  <c:v>1.007080078125E-3</c:v>
                </c:pt>
                <c:pt idx="44201">
                  <c:v>1.0068416595458984E-3</c:v>
                </c:pt>
                <c:pt idx="44202">
                  <c:v>1.007080078125E-3</c:v>
                </c:pt>
                <c:pt idx="44203">
                  <c:v>1.007080078125E-3</c:v>
                </c:pt>
                <c:pt idx="44204">
                  <c:v>1.0068416595458984E-3</c:v>
                </c:pt>
                <c:pt idx="44205">
                  <c:v>1.007080078125E-3</c:v>
                </c:pt>
                <c:pt idx="44206">
                  <c:v>1.0080337524414063E-3</c:v>
                </c:pt>
                <c:pt idx="44207">
                  <c:v>1.007080078125E-3</c:v>
                </c:pt>
                <c:pt idx="44208">
                  <c:v>1.0068416595458984E-3</c:v>
                </c:pt>
                <c:pt idx="44209">
                  <c:v>1.007080078125E-3</c:v>
                </c:pt>
                <c:pt idx="44210">
                  <c:v>1.007080078125E-3</c:v>
                </c:pt>
                <c:pt idx="44211">
                  <c:v>1.0068416595458984E-3</c:v>
                </c:pt>
                <c:pt idx="44212">
                  <c:v>1.007080078125E-3</c:v>
                </c:pt>
                <c:pt idx="44213">
                  <c:v>1.007080078125E-3</c:v>
                </c:pt>
                <c:pt idx="44214">
                  <c:v>1.0068416595458984E-3</c:v>
                </c:pt>
                <c:pt idx="44215">
                  <c:v>1.007080078125E-3</c:v>
                </c:pt>
                <c:pt idx="44216">
                  <c:v>1.007080078125E-3</c:v>
                </c:pt>
                <c:pt idx="44217">
                  <c:v>1.0068416595458984E-3</c:v>
                </c:pt>
                <c:pt idx="44218">
                  <c:v>1.0080337524414063E-3</c:v>
                </c:pt>
                <c:pt idx="44219">
                  <c:v>1.007080078125E-3</c:v>
                </c:pt>
                <c:pt idx="44220">
                  <c:v>1.0068416595458984E-3</c:v>
                </c:pt>
                <c:pt idx="44221">
                  <c:v>1.007080078125E-3</c:v>
                </c:pt>
                <c:pt idx="44222">
                  <c:v>1.007080078125E-3</c:v>
                </c:pt>
                <c:pt idx="44223">
                  <c:v>1.0068416595458984E-3</c:v>
                </c:pt>
                <c:pt idx="44224">
                  <c:v>1.007080078125E-3</c:v>
                </c:pt>
                <c:pt idx="44225">
                  <c:v>1.007080078125E-3</c:v>
                </c:pt>
                <c:pt idx="44226">
                  <c:v>1.0068416595458984E-3</c:v>
                </c:pt>
                <c:pt idx="44227">
                  <c:v>1.007080078125E-3</c:v>
                </c:pt>
                <c:pt idx="44228">
                  <c:v>1.007080078125E-3</c:v>
                </c:pt>
                <c:pt idx="44229">
                  <c:v>1.0068416595458984E-3</c:v>
                </c:pt>
                <c:pt idx="44230">
                  <c:v>1.007080078125E-3</c:v>
                </c:pt>
                <c:pt idx="44231">
                  <c:v>1.0080337524414063E-3</c:v>
                </c:pt>
                <c:pt idx="44232">
                  <c:v>1.007080078125E-3</c:v>
                </c:pt>
                <c:pt idx="44233">
                  <c:v>1.0068416595458984E-3</c:v>
                </c:pt>
                <c:pt idx="44234">
                  <c:v>1.007080078125E-3</c:v>
                </c:pt>
                <c:pt idx="44235">
                  <c:v>1.007080078125E-3</c:v>
                </c:pt>
                <c:pt idx="44236">
                  <c:v>1.0068416595458984E-3</c:v>
                </c:pt>
                <c:pt idx="44237">
                  <c:v>1.007080078125E-3</c:v>
                </c:pt>
                <c:pt idx="44238">
                  <c:v>1.007080078125E-3</c:v>
                </c:pt>
                <c:pt idx="44239">
                  <c:v>1.0068416595458984E-3</c:v>
                </c:pt>
                <c:pt idx="44240">
                  <c:v>1.007080078125E-3</c:v>
                </c:pt>
                <c:pt idx="44241">
                  <c:v>1.007080078125E-3</c:v>
                </c:pt>
                <c:pt idx="44242">
                  <c:v>1.0068416595458984E-3</c:v>
                </c:pt>
                <c:pt idx="44243">
                  <c:v>1.0080337524414063E-3</c:v>
                </c:pt>
                <c:pt idx="44244">
                  <c:v>1.007080078125E-3</c:v>
                </c:pt>
                <c:pt idx="44245">
                  <c:v>1.0068416595458984E-3</c:v>
                </c:pt>
                <c:pt idx="44246">
                  <c:v>1.007080078125E-3</c:v>
                </c:pt>
                <c:pt idx="44247">
                  <c:v>1.007080078125E-3</c:v>
                </c:pt>
                <c:pt idx="44248">
                  <c:v>1.0068416595458984E-3</c:v>
                </c:pt>
                <c:pt idx="44249">
                  <c:v>1.007080078125E-3</c:v>
                </c:pt>
                <c:pt idx="44250">
                  <c:v>1.007080078125E-3</c:v>
                </c:pt>
                <c:pt idx="44251">
                  <c:v>1.0068416595458984E-3</c:v>
                </c:pt>
                <c:pt idx="44252">
                  <c:v>1.007080078125E-3</c:v>
                </c:pt>
                <c:pt idx="44253">
                  <c:v>1.007080078125E-3</c:v>
                </c:pt>
                <c:pt idx="44254">
                  <c:v>1.0068416595458984E-3</c:v>
                </c:pt>
                <c:pt idx="44255">
                  <c:v>1.007080078125E-3</c:v>
                </c:pt>
                <c:pt idx="44256">
                  <c:v>1.0080337524414063E-3</c:v>
                </c:pt>
                <c:pt idx="44257">
                  <c:v>1.007080078125E-3</c:v>
                </c:pt>
                <c:pt idx="44258">
                  <c:v>1.0068416595458984E-3</c:v>
                </c:pt>
                <c:pt idx="44259">
                  <c:v>1.007080078125E-3</c:v>
                </c:pt>
                <c:pt idx="44260">
                  <c:v>1.007080078125E-3</c:v>
                </c:pt>
                <c:pt idx="44261">
                  <c:v>1.0068416595458984E-3</c:v>
                </c:pt>
                <c:pt idx="44262">
                  <c:v>1.007080078125E-3</c:v>
                </c:pt>
                <c:pt idx="44263">
                  <c:v>1.007080078125E-3</c:v>
                </c:pt>
                <c:pt idx="44264">
                  <c:v>1.0068416595458984E-3</c:v>
                </c:pt>
                <c:pt idx="44265">
                  <c:v>1.007080078125E-3</c:v>
                </c:pt>
                <c:pt idx="44266">
                  <c:v>1.007080078125E-3</c:v>
                </c:pt>
                <c:pt idx="44267">
                  <c:v>1.0068416595458984E-3</c:v>
                </c:pt>
                <c:pt idx="44268">
                  <c:v>1.0080337524414063E-3</c:v>
                </c:pt>
                <c:pt idx="44269">
                  <c:v>1.007080078125E-3</c:v>
                </c:pt>
                <c:pt idx="44270">
                  <c:v>1.0068416595458984E-3</c:v>
                </c:pt>
                <c:pt idx="44271">
                  <c:v>1.007080078125E-3</c:v>
                </c:pt>
                <c:pt idx="44272">
                  <c:v>1.007080078125E-3</c:v>
                </c:pt>
                <c:pt idx="44273">
                  <c:v>1.0068416595458984E-3</c:v>
                </c:pt>
                <c:pt idx="44274">
                  <c:v>1.007080078125E-3</c:v>
                </c:pt>
                <c:pt idx="44275">
                  <c:v>1.007080078125E-3</c:v>
                </c:pt>
                <c:pt idx="44276">
                  <c:v>1.0068416595458984E-3</c:v>
                </c:pt>
                <c:pt idx="44277">
                  <c:v>1.007080078125E-3</c:v>
                </c:pt>
                <c:pt idx="44278">
                  <c:v>1.007080078125E-3</c:v>
                </c:pt>
                <c:pt idx="44279">
                  <c:v>1.0068416595458984E-3</c:v>
                </c:pt>
                <c:pt idx="44280">
                  <c:v>1.007080078125E-3</c:v>
                </c:pt>
                <c:pt idx="44281">
                  <c:v>1.0080337524414063E-3</c:v>
                </c:pt>
                <c:pt idx="44282">
                  <c:v>1.007080078125E-3</c:v>
                </c:pt>
                <c:pt idx="44283">
                  <c:v>1.0068416595458984E-3</c:v>
                </c:pt>
                <c:pt idx="44284">
                  <c:v>1.007080078125E-3</c:v>
                </c:pt>
                <c:pt idx="44285">
                  <c:v>1.007080078125E-3</c:v>
                </c:pt>
                <c:pt idx="44286">
                  <c:v>1.0068416595458984E-3</c:v>
                </c:pt>
                <c:pt idx="44287">
                  <c:v>1.007080078125E-3</c:v>
                </c:pt>
                <c:pt idx="44288">
                  <c:v>1.007080078125E-3</c:v>
                </c:pt>
                <c:pt idx="44289">
                  <c:v>1.0068416595458984E-3</c:v>
                </c:pt>
                <c:pt idx="44290">
                  <c:v>1.007080078125E-3</c:v>
                </c:pt>
                <c:pt idx="44291">
                  <c:v>1.007080078125E-3</c:v>
                </c:pt>
                <c:pt idx="44292">
                  <c:v>1.0068416595458984E-3</c:v>
                </c:pt>
                <c:pt idx="44293">
                  <c:v>1.0080337524414063E-3</c:v>
                </c:pt>
                <c:pt idx="44294">
                  <c:v>1.007080078125E-3</c:v>
                </c:pt>
                <c:pt idx="44295">
                  <c:v>1.0068416595458984E-3</c:v>
                </c:pt>
                <c:pt idx="44296">
                  <c:v>1.007080078125E-3</c:v>
                </c:pt>
                <c:pt idx="44297">
                  <c:v>1.007080078125E-3</c:v>
                </c:pt>
                <c:pt idx="44298">
                  <c:v>1.0068416595458984E-3</c:v>
                </c:pt>
                <c:pt idx="44299">
                  <c:v>1.007080078125E-3</c:v>
                </c:pt>
                <c:pt idx="44300">
                  <c:v>1.007080078125E-3</c:v>
                </c:pt>
                <c:pt idx="44301">
                  <c:v>1.0068416595458984E-3</c:v>
                </c:pt>
                <c:pt idx="44302">
                  <c:v>1.007080078125E-3</c:v>
                </c:pt>
                <c:pt idx="44303">
                  <c:v>1.007080078125E-3</c:v>
                </c:pt>
                <c:pt idx="44304">
                  <c:v>1.0068416595458984E-3</c:v>
                </c:pt>
                <c:pt idx="44305">
                  <c:v>1.007080078125E-3</c:v>
                </c:pt>
                <c:pt idx="44306">
                  <c:v>1.0080337524414063E-3</c:v>
                </c:pt>
                <c:pt idx="44307">
                  <c:v>1.007080078125E-3</c:v>
                </c:pt>
                <c:pt idx="44308">
                  <c:v>1.0068416595458984E-3</c:v>
                </c:pt>
                <c:pt idx="44309">
                  <c:v>1.007080078125E-3</c:v>
                </c:pt>
                <c:pt idx="44310">
                  <c:v>1.007080078125E-3</c:v>
                </c:pt>
                <c:pt idx="44311">
                  <c:v>1.0068416595458984E-3</c:v>
                </c:pt>
                <c:pt idx="44312">
                  <c:v>1.007080078125E-3</c:v>
                </c:pt>
                <c:pt idx="44313">
                  <c:v>1.007080078125E-3</c:v>
                </c:pt>
                <c:pt idx="44314">
                  <c:v>1.0068416595458984E-3</c:v>
                </c:pt>
                <c:pt idx="44315">
                  <c:v>1.007080078125E-3</c:v>
                </c:pt>
                <c:pt idx="44316">
                  <c:v>1.0068416595458984E-3</c:v>
                </c:pt>
                <c:pt idx="44317">
                  <c:v>1.007080078125E-3</c:v>
                </c:pt>
                <c:pt idx="44318">
                  <c:v>1.0080337524414063E-3</c:v>
                </c:pt>
                <c:pt idx="44319">
                  <c:v>1.007080078125E-3</c:v>
                </c:pt>
                <c:pt idx="44320">
                  <c:v>1.0068416595458984E-3</c:v>
                </c:pt>
                <c:pt idx="44321">
                  <c:v>1.007080078125E-3</c:v>
                </c:pt>
                <c:pt idx="44322">
                  <c:v>1.007080078125E-3</c:v>
                </c:pt>
                <c:pt idx="44323">
                  <c:v>1.0068416595458984E-3</c:v>
                </c:pt>
                <c:pt idx="44324">
                  <c:v>1.007080078125E-3</c:v>
                </c:pt>
                <c:pt idx="44325">
                  <c:v>1.007080078125E-3</c:v>
                </c:pt>
                <c:pt idx="44326">
                  <c:v>1.0068416595458984E-3</c:v>
                </c:pt>
                <c:pt idx="44327">
                  <c:v>1.007080078125E-3</c:v>
                </c:pt>
                <c:pt idx="44328">
                  <c:v>1.007080078125E-3</c:v>
                </c:pt>
                <c:pt idx="44329">
                  <c:v>1.0068416595458984E-3</c:v>
                </c:pt>
                <c:pt idx="44330">
                  <c:v>1.007080078125E-3</c:v>
                </c:pt>
                <c:pt idx="44331">
                  <c:v>1.0080337524414063E-3</c:v>
                </c:pt>
                <c:pt idx="44332">
                  <c:v>1.007080078125E-3</c:v>
                </c:pt>
                <c:pt idx="44333">
                  <c:v>1.0068416595458984E-3</c:v>
                </c:pt>
                <c:pt idx="44334">
                  <c:v>1.007080078125E-3</c:v>
                </c:pt>
                <c:pt idx="44335">
                  <c:v>1.007080078125E-3</c:v>
                </c:pt>
                <c:pt idx="44336">
                  <c:v>1.0068416595458984E-3</c:v>
                </c:pt>
                <c:pt idx="44337">
                  <c:v>1.007080078125E-3</c:v>
                </c:pt>
                <c:pt idx="44338">
                  <c:v>1.0068416595458984E-3</c:v>
                </c:pt>
                <c:pt idx="44339">
                  <c:v>1.007080078125E-3</c:v>
                </c:pt>
                <c:pt idx="44340">
                  <c:v>1.007080078125E-3</c:v>
                </c:pt>
                <c:pt idx="44341">
                  <c:v>1.0068416595458984E-3</c:v>
                </c:pt>
                <c:pt idx="44342">
                  <c:v>1.007080078125E-3</c:v>
                </c:pt>
                <c:pt idx="44343">
                  <c:v>1.0080337524414063E-3</c:v>
                </c:pt>
                <c:pt idx="44344">
                  <c:v>1.007080078125E-3</c:v>
                </c:pt>
                <c:pt idx="44345">
                  <c:v>1.0068416595458984E-3</c:v>
                </c:pt>
                <c:pt idx="44346">
                  <c:v>1.007080078125E-3</c:v>
                </c:pt>
                <c:pt idx="44347">
                  <c:v>1.007080078125E-3</c:v>
                </c:pt>
                <c:pt idx="44348">
                  <c:v>1.0068416595458984E-3</c:v>
                </c:pt>
                <c:pt idx="44349">
                  <c:v>1.007080078125E-3</c:v>
                </c:pt>
                <c:pt idx="44350">
                  <c:v>1.007080078125E-3</c:v>
                </c:pt>
                <c:pt idx="44351">
                  <c:v>1.0068416595458984E-3</c:v>
                </c:pt>
                <c:pt idx="44352">
                  <c:v>1.007080078125E-3</c:v>
                </c:pt>
                <c:pt idx="44353">
                  <c:v>1.007080078125E-3</c:v>
                </c:pt>
                <c:pt idx="44354">
                  <c:v>1.0068416595458984E-3</c:v>
                </c:pt>
                <c:pt idx="44355">
                  <c:v>1.007080078125E-3</c:v>
                </c:pt>
                <c:pt idx="44356">
                  <c:v>1.0080337524414063E-3</c:v>
                </c:pt>
                <c:pt idx="44357">
                  <c:v>1.007080078125E-3</c:v>
                </c:pt>
                <c:pt idx="44358">
                  <c:v>1.0068416595458984E-3</c:v>
                </c:pt>
                <c:pt idx="44359">
                  <c:v>1.007080078125E-3</c:v>
                </c:pt>
                <c:pt idx="44360">
                  <c:v>1.0068416595458984E-3</c:v>
                </c:pt>
                <c:pt idx="44361">
                  <c:v>1.007080078125E-3</c:v>
                </c:pt>
                <c:pt idx="44362">
                  <c:v>1.007080078125E-3</c:v>
                </c:pt>
                <c:pt idx="44363">
                  <c:v>1.0068416595458984E-3</c:v>
                </c:pt>
                <c:pt idx="44364">
                  <c:v>1.007080078125E-3</c:v>
                </c:pt>
                <c:pt idx="44365">
                  <c:v>1.007080078125E-3</c:v>
                </c:pt>
                <c:pt idx="44366">
                  <c:v>1.0068416595458984E-3</c:v>
                </c:pt>
                <c:pt idx="44367">
                  <c:v>1.007080078125E-3</c:v>
                </c:pt>
                <c:pt idx="44368">
                  <c:v>1.0080337524414063E-3</c:v>
                </c:pt>
                <c:pt idx="44369">
                  <c:v>1.007080078125E-3</c:v>
                </c:pt>
                <c:pt idx="44370">
                  <c:v>1.0068416595458984E-3</c:v>
                </c:pt>
                <c:pt idx="44371">
                  <c:v>1.007080078125E-3</c:v>
                </c:pt>
                <c:pt idx="44372">
                  <c:v>1.007080078125E-3</c:v>
                </c:pt>
                <c:pt idx="44373">
                  <c:v>1.0068416595458984E-3</c:v>
                </c:pt>
                <c:pt idx="44374">
                  <c:v>1.007080078125E-3</c:v>
                </c:pt>
                <c:pt idx="44375">
                  <c:v>1.007080078125E-3</c:v>
                </c:pt>
                <c:pt idx="44376">
                  <c:v>1.0068416595458984E-3</c:v>
                </c:pt>
                <c:pt idx="44377">
                  <c:v>1.007080078125E-3</c:v>
                </c:pt>
                <c:pt idx="44378">
                  <c:v>1.007080078125E-3</c:v>
                </c:pt>
                <c:pt idx="44379">
                  <c:v>1.0068416595458984E-3</c:v>
                </c:pt>
                <c:pt idx="44380">
                  <c:v>1.007080078125E-3</c:v>
                </c:pt>
                <c:pt idx="44381">
                  <c:v>1.0080337524414063E-3</c:v>
                </c:pt>
                <c:pt idx="44382">
                  <c:v>1.0068416595458984E-3</c:v>
                </c:pt>
                <c:pt idx="44383">
                  <c:v>1.007080078125E-3</c:v>
                </c:pt>
                <c:pt idx="44384">
                  <c:v>1.007080078125E-3</c:v>
                </c:pt>
                <c:pt idx="44385">
                  <c:v>1.0068416595458984E-3</c:v>
                </c:pt>
                <c:pt idx="44386">
                  <c:v>1.007080078125E-3</c:v>
                </c:pt>
                <c:pt idx="44387">
                  <c:v>1.007080078125E-3</c:v>
                </c:pt>
                <c:pt idx="44388">
                  <c:v>1.0068416595458984E-3</c:v>
                </c:pt>
                <c:pt idx="44389">
                  <c:v>1.007080078125E-3</c:v>
                </c:pt>
                <c:pt idx="44390">
                  <c:v>1.007080078125E-3</c:v>
                </c:pt>
                <c:pt idx="44391">
                  <c:v>1.0068416595458984E-3</c:v>
                </c:pt>
                <c:pt idx="44392">
                  <c:v>1.007080078125E-3</c:v>
                </c:pt>
                <c:pt idx="44393">
                  <c:v>1.0080337524414063E-3</c:v>
                </c:pt>
                <c:pt idx="44394">
                  <c:v>1.007080078125E-3</c:v>
                </c:pt>
                <c:pt idx="44395">
                  <c:v>1.0068416595458984E-3</c:v>
                </c:pt>
                <c:pt idx="44396">
                  <c:v>1.007080078125E-3</c:v>
                </c:pt>
                <c:pt idx="44397">
                  <c:v>1.007080078125E-3</c:v>
                </c:pt>
                <c:pt idx="44398">
                  <c:v>1.0068416595458984E-3</c:v>
                </c:pt>
                <c:pt idx="44399">
                  <c:v>1.007080078125E-3</c:v>
                </c:pt>
                <c:pt idx="44400">
                  <c:v>1.007080078125E-3</c:v>
                </c:pt>
                <c:pt idx="44401">
                  <c:v>1.0068416595458984E-3</c:v>
                </c:pt>
                <c:pt idx="44402">
                  <c:v>1.007080078125E-3</c:v>
                </c:pt>
                <c:pt idx="44403">
                  <c:v>1.007080078125E-3</c:v>
                </c:pt>
                <c:pt idx="44404">
                  <c:v>1.0068416595458984E-3</c:v>
                </c:pt>
                <c:pt idx="44405">
                  <c:v>1.007080078125E-3</c:v>
                </c:pt>
                <c:pt idx="44406">
                  <c:v>1.0080337524414063E-3</c:v>
                </c:pt>
                <c:pt idx="44407">
                  <c:v>1.0068416595458984E-3</c:v>
                </c:pt>
                <c:pt idx="44408">
                  <c:v>1.007080078125E-3</c:v>
                </c:pt>
                <c:pt idx="44409">
                  <c:v>1.007080078125E-3</c:v>
                </c:pt>
                <c:pt idx="44410">
                  <c:v>1.0068416595458984E-3</c:v>
                </c:pt>
                <c:pt idx="44411">
                  <c:v>1.007080078125E-3</c:v>
                </c:pt>
                <c:pt idx="44412">
                  <c:v>1.007080078125E-3</c:v>
                </c:pt>
                <c:pt idx="44413">
                  <c:v>1.0068416595458984E-3</c:v>
                </c:pt>
                <c:pt idx="44414">
                  <c:v>1.007080078125E-3</c:v>
                </c:pt>
                <c:pt idx="44415">
                  <c:v>1.5105962753295898E-2</c:v>
                </c:pt>
                <c:pt idx="44416">
                  <c:v>1.007080078125E-3</c:v>
                </c:pt>
                <c:pt idx="44417">
                  <c:v>1.0080337524414063E-3</c:v>
                </c:pt>
                <c:pt idx="44418">
                  <c:v>1.0068416595458984E-3</c:v>
                </c:pt>
                <c:pt idx="44419">
                  <c:v>1.007080078125E-3</c:v>
                </c:pt>
                <c:pt idx="44420">
                  <c:v>1.007080078125E-3</c:v>
                </c:pt>
                <c:pt idx="44421">
                  <c:v>1.0068416595458984E-3</c:v>
                </c:pt>
                <c:pt idx="44422">
                  <c:v>1.007080078125E-3</c:v>
                </c:pt>
                <c:pt idx="44423">
                  <c:v>1.007080078125E-3</c:v>
                </c:pt>
                <c:pt idx="44424">
                  <c:v>1.0068416595458984E-3</c:v>
                </c:pt>
                <c:pt idx="44425">
                  <c:v>1.007080078125E-3</c:v>
                </c:pt>
                <c:pt idx="44426">
                  <c:v>1.007080078125E-3</c:v>
                </c:pt>
                <c:pt idx="44427">
                  <c:v>1.0068416595458984E-3</c:v>
                </c:pt>
                <c:pt idx="44428">
                  <c:v>1.007080078125E-3</c:v>
                </c:pt>
                <c:pt idx="44429">
                  <c:v>1.0080337524414063E-3</c:v>
                </c:pt>
                <c:pt idx="44430">
                  <c:v>1.007080078125E-3</c:v>
                </c:pt>
                <c:pt idx="44431">
                  <c:v>1.0068416595458984E-3</c:v>
                </c:pt>
                <c:pt idx="44432">
                  <c:v>1.007080078125E-3</c:v>
                </c:pt>
                <c:pt idx="44433">
                  <c:v>1.007080078125E-3</c:v>
                </c:pt>
                <c:pt idx="44434">
                  <c:v>1.0068416595458984E-3</c:v>
                </c:pt>
                <c:pt idx="44435">
                  <c:v>1.007080078125E-3</c:v>
                </c:pt>
                <c:pt idx="44436">
                  <c:v>1.007080078125E-3</c:v>
                </c:pt>
                <c:pt idx="44437">
                  <c:v>1.0068416595458984E-3</c:v>
                </c:pt>
                <c:pt idx="44438">
                  <c:v>1.007080078125E-3</c:v>
                </c:pt>
                <c:pt idx="44439">
                  <c:v>1.007080078125E-3</c:v>
                </c:pt>
                <c:pt idx="44440">
                  <c:v>1.0068416595458984E-3</c:v>
                </c:pt>
                <c:pt idx="44441">
                  <c:v>1.007080078125E-3</c:v>
                </c:pt>
                <c:pt idx="44442">
                  <c:v>1.0080337524414063E-3</c:v>
                </c:pt>
                <c:pt idx="44443">
                  <c:v>1.0068416595458984E-3</c:v>
                </c:pt>
                <c:pt idx="44444">
                  <c:v>1.007080078125E-3</c:v>
                </c:pt>
                <c:pt idx="44445">
                  <c:v>1.007080078125E-3</c:v>
                </c:pt>
                <c:pt idx="44446">
                  <c:v>1.0068416595458984E-3</c:v>
                </c:pt>
                <c:pt idx="44447">
                  <c:v>1.007080078125E-3</c:v>
                </c:pt>
                <c:pt idx="44448">
                  <c:v>1.007080078125E-3</c:v>
                </c:pt>
                <c:pt idx="44449">
                  <c:v>1.0068416595458984E-3</c:v>
                </c:pt>
                <c:pt idx="44450">
                  <c:v>1.007080078125E-3</c:v>
                </c:pt>
                <c:pt idx="44451">
                  <c:v>1.007080078125E-3</c:v>
                </c:pt>
                <c:pt idx="44452">
                  <c:v>1.0068416595458984E-3</c:v>
                </c:pt>
                <c:pt idx="44453">
                  <c:v>1.007080078125E-3</c:v>
                </c:pt>
                <c:pt idx="44454">
                  <c:v>1.0080337524414063E-3</c:v>
                </c:pt>
                <c:pt idx="44455">
                  <c:v>1.007080078125E-3</c:v>
                </c:pt>
                <c:pt idx="44456">
                  <c:v>1.0068416595458984E-3</c:v>
                </c:pt>
                <c:pt idx="44457">
                  <c:v>1.007080078125E-3</c:v>
                </c:pt>
                <c:pt idx="44458">
                  <c:v>1.007080078125E-3</c:v>
                </c:pt>
                <c:pt idx="44459">
                  <c:v>1.0068416595458984E-3</c:v>
                </c:pt>
                <c:pt idx="44460">
                  <c:v>1.007080078125E-3</c:v>
                </c:pt>
                <c:pt idx="44461">
                  <c:v>1.007080078125E-3</c:v>
                </c:pt>
                <c:pt idx="44462">
                  <c:v>1.0068416595458984E-3</c:v>
                </c:pt>
                <c:pt idx="44463">
                  <c:v>1.007080078125E-3</c:v>
                </c:pt>
                <c:pt idx="44464">
                  <c:v>1.007080078125E-3</c:v>
                </c:pt>
                <c:pt idx="44465">
                  <c:v>1.0068416595458984E-3</c:v>
                </c:pt>
                <c:pt idx="44466">
                  <c:v>1.007080078125E-3</c:v>
                </c:pt>
                <c:pt idx="44467">
                  <c:v>1.0080337524414063E-3</c:v>
                </c:pt>
                <c:pt idx="44468">
                  <c:v>1.0068416595458984E-3</c:v>
                </c:pt>
                <c:pt idx="44469">
                  <c:v>1.007080078125E-3</c:v>
                </c:pt>
                <c:pt idx="44470">
                  <c:v>1.007080078125E-3</c:v>
                </c:pt>
                <c:pt idx="44471">
                  <c:v>1.0068416595458984E-3</c:v>
                </c:pt>
                <c:pt idx="44472">
                  <c:v>1.007080078125E-3</c:v>
                </c:pt>
                <c:pt idx="44473">
                  <c:v>1.007080078125E-3</c:v>
                </c:pt>
                <c:pt idx="44474">
                  <c:v>1.0068416595458984E-3</c:v>
                </c:pt>
                <c:pt idx="44475">
                  <c:v>1.007080078125E-3</c:v>
                </c:pt>
                <c:pt idx="44476">
                  <c:v>1.007080078125E-3</c:v>
                </c:pt>
                <c:pt idx="44477">
                  <c:v>1.0068416595458984E-3</c:v>
                </c:pt>
                <c:pt idx="44478">
                  <c:v>1.007080078125E-3</c:v>
                </c:pt>
                <c:pt idx="44479">
                  <c:v>1.0080337524414063E-3</c:v>
                </c:pt>
                <c:pt idx="44480">
                  <c:v>1.007080078125E-3</c:v>
                </c:pt>
                <c:pt idx="44481">
                  <c:v>1.0068416595458984E-3</c:v>
                </c:pt>
                <c:pt idx="44482">
                  <c:v>1.007080078125E-3</c:v>
                </c:pt>
                <c:pt idx="44483">
                  <c:v>1.007080078125E-3</c:v>
                </c:pt>
                <c:pt idx="44484">
                  <c:v>1.0068416595458984E-3</c:v>
                </c:pt>
                <c:pt idx="44485">
                  <c:v>1.007080078125E-3</c:v>
                </c:pt>
                <c:pt idx="44486">
                  <c:v>1.007080078125E-3</c:v>
                </c:pt>
                <c:pt idx="44487">
                  <c:v>1.0068416595458984E-3</c:v>
                </c:pt>
                <c:pt idx="44488">
                  <c:v>1.007080078125E-3</c:v>
                </c:pt>
                <c:pt idx="44489">
                  <c:v>1.007080078125E-3</c:v>
                </c:pt>
                <c:pt idx="44490">
                  <c:v>1.0068416595458984E-3</c:v>
                </c:pt>
                <c:pt idx="44491">
                  <c:v>1.007080078125E-3</c:v>
                </c:pt>
                <c:pt idx="44492">
                  <c:v>1.0080337524414063E-3</c:v>
                </c:pt>
                <c:pt idx="44493">
                  <c:v>1.0068416595458984E-3</c:v>
                </c:pt>
                <c:pt idx="44494">
                  <c:v>1.007080078125E-3</c:v>
                </c:pt>
                <c:pt idx="44495">
                  <c:v>1.007080078125E-3</c:v>
                </c:pt>
                <c:pt idx="44496">
                  <c:v>1.0068416595458984E-3</c:v>
                </c:pt>
                <c:pt idx="44497">
                  <c:v>1.007080078125E-3</c:v>
                </c:pt>
                <c:pt idx="44498">
                  <c:v>1.007080078125E-3</c:v>
                </c:pt>
                <c:pt idx="44499">
                  <c:v>1.0068416595458984E-3</c:v>
                </c:pt>
                <c:pt idx="44500">
                  <c:v>1.007080078125E-3</c:v>
                </c:pt>
                <c:pt idx="44501">
                  <c:v>1.007080078125E-3</c:v>
                </c:pt>
                <c:pt idx="44502">
                  <c:v>1.0068416595458984E-3</c:v>
                </c:pt>
                <c:pt idx="44503">
                  <c:v>1.007080078125E-3</c:v>
                </c:pt>
                <c:pt idx="44504">
                  <c:v>1.0080337524414063E-3</c:v>
                </c:pt>
                <c:pt idx="44505">
                  <c:v>1.007080078125E-3</c:v>
                </c:pt>
                <c:pt idx="44506">
                  <c:v>1.0068416595458984E-3</c:v>
                </c:pt>
                <c:pt idx="44507">
                  <c:v>1.007080078125E-3</c:v>
                </c:pt>
                <c:pt idx="44508">
                  <c:v>1.007080078125E-3</c:v>
                </c:pt>
                <c:pt idx="44509">
                  <c:v>1.0068416595458984E-3</c:v>
                </c:pt>
                <c:pt idx="44510">
                  <c:v>1.007080078125E-3</c:v>
                </c:pt>
                <c:pt idx="44511">
                  <c:v>1.007080078125E-3</c:v>
                </c:pt>
                <c:pt idx="44512">
                  <c:v>1.0068416595458984E-3</c:v>
                </c:pt>
                <c:pt idx="44513">
                  <c:v>1.007080078125E-3</c:v>
                </c:pt>
                <c:pt idx="44514">
                  <c:v>1.007080078125E-3</c:v>
                </c:pt>
                <c:pt idx="44515">
                  <c:v>1.0068416595458984E-3</c:v>
                </c:pt>
                <c:pt idx="44516">
                  <c:v>1.007080078125E-3</c:v>
                </c:pt>
                <c:pt idx="44517">
                  <c:v>1.0080337524414063E-3</c:v>
                </c:pt>
                <c:pt idx="44518">
                  <c:v>1.0068416595458984E-3</c:v>
                </c:pt>
                <c:pt idx="44519">
                  <c:v>1.007080078125E-3</c:v>
                </c:pt>
                <c:pt idx="44520">
                  <c:v>1.007080078125E-3</c:v>
                </c:pt>
                <c:pt idx="44521">
                  <c:v>1.0068416595458984E-3</c:v>
                </c:pt>
                <c:pt idx="44522">
                  <c:v>1.007080078125E-3</c:v>
                </c:pt>
                <c:pt idx="44523">
                  <c:v>1.007080078125E-3</c:v>
                </c:pt>
                <c:pt idx="44524">
                  <c:v>1.0068416595458984E-3</c:v>
                </c:pt>
                <c:pt idx="44525">
                  <c:v>1.007080078125E-3</c:v>
                </c:pt>
                <c:pt idx="44526">
                  <c:v>1.007080078125E-3</c:v>
                </c:pt>
                <c:pt idx="44527">
                  <c:v>1.0068416595458984E-3</c:v>
                </c:pt>
                <c:pt idx="44528">
                  <c:v>1.007080078125E-3</c:v>
                </c:pt>
                <c:pt idx="44529">
                  <c:v>1.0080337524414063E-3</c:v>
                </c:pt>
                <c:pt idx="44530">
                  <c:v>1.007080078125E-3</c:v>
                </c:pt>
                <c:pt idx="44531">
                  <c:v>1.0068416595458984E-3</c:v>
                </c:pt>
                <c:pt idx="44532">
                  <c:v>1.007080078125E-3</c:v>
                </c:pt>
                <c:pt idx="44533">
                  <c:v>1.007080078125E-3</c:v>
                </c:pt>
                <c:pt idx="44534">
                  <c:v>1.0068416595458984E-3</c:v>
                </c:pt>
                <c:pt idx="44535">
                  <c:v>1.007080078125E-3</c:v>
                </c:pt>
                <c:pt idx="44536">
                  <c:v>1.007080078125E-3</c:v>
                </c:pt>
                <c:pt idx="44537">
                  <c:v>1.0068416595458984E-3</c:v>
                </c:pt>
                <c:pt idx="44538">
                  <c:v>1.007080078125E-3</c:v>
                </c:pt>
                <c:pt idx="44539">
                  <c:v>1.007080078125E-3</c:v>
                </c:pt>
                <c:pt idx="44540">
                  <c:v>1.0068416595458984E-3</c:v>
                </c:pt>
                <c:pt idx="44541">
                  <c:v>1.007080078125E-3</c:v>
                </c:pt>
                <c:pt idx="44542">
                  <c:v>1.0080337524414063E-3</c:v>
                </c:pt>
                <c:pt idx="44543">
                  <c:v>1.0068416595458984E-3</c:v>
                </c:pt>
                <c:pt idx="44544">
                  <c:v>1.007080078125E-3</c:v>
                </c:pt>
                <c:pt idx="44545">
                  <c:v>1.007080078125E-3</c:v>
                </c:pt>
                <c:pt idx="44546">
                  <c:v>1.0068416595458984E-3</c:v>
                </c:pt>
                <c:pt idx="44547">
                  <c:v>1.007080078125E-3</c:v>
                </c:pt>
                <c:pt idx="44548">
                  <c:v>1.007080078125E-3</c:v>
                </c:pt>
                <c:pt idx="44549">
                  <c:v>1.0068416595458984E-3</c:v>
                </c:pt>
                <c:pt idx="44550">
                  <c:v>1.007080078125E-3</c:v>
                </c:pt>
                <c:pt idx="44551">
                  <c:v>1.007080078125E-3</c:v>
                </c:pt>
                <c:pt idx="44552">
                  <c:v>1.0068416595458984E-3</c:v>
                </c:pt>
                <c:pt idx="44553">
                  <c:v>1.007080078125E-3</c:v>
                </c:pt>
                <c:pt idx="44554">
                  <c:v>1.0080337524414063E-3</c:v>
                </c:pt>
                <c:pt idx="44555">
                  <c:v>1.007080078125E-3</c:v>
                </c:pt>
                <c:pt idx="44556">
                  <c:v>1.0068416595458984E-3</c:v>
                </c:pt>
                <c:pt idx="44557">
                  <c:v>1.007080078125E-3</c:v>
                </c:pt>
                <c:pt idx="44558">
                  <c:v>1.007080078125E-3</c:v>
                </c:pt>
                <c:pt idx="44559">
                  <c:v>1.0068416595458984E-3</c:v>
                </c:pt>
                <c:pt idx="44560">
                  <c:v>7.0490837097167969E-3</c:v>
                </c:pt>
                <c:pt idx="44561">
                  <c:v>1.0080337524414063E-3</c:v>
                </c:pt>
                <c:pt idx="44562">
                  <c:v>1.0068416595458984E-3</c:v>
                </c:pt>
                <c:pt idx="44563">
                  <c:v>1.007080078125E-3</c:v>
                </c:pt>
                <c:pt idx="44564">
                  <c:v>1.007080078125E-3</c:v>
                </c:pt>
                <c:pt idx="44565">
                  <c:v>1.0068416595458984E-3</c:v>
                </c:pt>
                <c:pt idx="44566">
                  <c:v>1.007080078125E-3</c:v>
                </c:pt>
                <c:pt idx="44567">
                  <c:v>1.007080078125E-3</c:v>
                </c:pt>
                <c:pt idx="44568">
                  <c:v>1.0068416595458984E-3</c:v>
                </c:pt>
                <c:pt idx="44569">
                  <c:v>1.007080078125E-3</c:v>
                </c:pt>
                <c:pt idx="44570">
                  <c:v>1.007080078125E-3</c:v>
                </c:pt>
                <c:pt idx="44571">
                  <c:v>1.0068416595458984E-3</c:v>
                </c:pt>
                <c:pt idx="44572">
                  <c:v>1.007080078125E-3</c:v>
                </c:pt>
                <c:pt idx="44573">
                  <c:v>1.0080337524414063E-3</c:v>
                </c:pt>
                <c:pt idx="44574">
                  <c:v>1.007080078125E-3</c:v>
                </c:pt>
                <c:pt idx="44575">
                  <c:v>1.0068416595458984E-3</c:v>
                </c:pt>
                <c:pt idx="44576">
                  <c:v>1.007080078125E-3</c:v>
                </c:pt>
                <c:pt idx="44577">
                  <c:v>1.007080078125E-3</c:v>
                </c:pt>
                <c:pt idx="44578">
                  <c:v>1.0068416595458984E-3</c:v>
                </c:pt>
                <c:pt idx="44579">
                  <c:v>1.007080078125E-3</c:v>
                </c:pt>
                <c:pt idx="44580">
                  <c:v>1.007080078125E-3</c:v>
                </c:pt>
                <c:pt idx="44581">
                  <c:v>1.0068416595458984E-3</c:v>
                </c:pt>
                <c:pt idx="44582">
                  <c:v>1.007080078125E-3</c:v>
                </c:pt>
                <c:pt idx="44583">
                  <c:v>1.007080078125E-3</c:v>
                </c:pt>
                <c:pt idx="44584">
                  <c:v>1.0068416595458984E-3</c:v>
                </c:pt>
                <c:pt idx="44585">
                  <c:v>1.0080337524414063E-3</c:v>
                </c:pt>
                <c:pt idx="44586">
                  <c:v>1.007080078125E-3</c:v>
                </c:pt>
                <c:pt idx="44587">
                  <c:v>1.0068416595458984E-3</c:v>
                </c:pt>
                <c:pt idx="44588">
                  <c:v>1.007080078125E-3</c:v>
                </c:pt>
                <c:pt idx="44589">
                  <c:v>1.007080078125E-3</c:v>
                </c:pt>
                <c:pt idx="44590">
                  <c:v>1.0068416595458984E-3</c:v>
                </c:pt>
                <c:pt idx="44591">
                  <c:v>1.007080078125E-3</c:v>
                </c:pt>
                <c:pt idx="44592">
                  <c:v>1.007080078125E-3</c:v>
                </c:pt>
                <c:pt idx="44593">
                  <c:v>1.0068416595458984E-3</c:v>
                </c:pt>
                <c:pt idx="44594">
                  <c:v>1.007080078125E-3</c:v>
                </c:pt>
                <c:pt idx="44595">
                  <c:v>1.007080078125E-3</c:v>
                </c:pt>
                <c:pt idx="44596">
                  <c:v>1.0068416595458984E-3</c:v>
                </c:pt>
                <c:pt idx="44597">
                  <c:v>1.007080078125E-3</c:v>
                </c:pt>
                <c:pt idx="44598">
                  <c:v>1.0080337524414063E-3</c:v>
                </c:pt>
                <c:pt idx="44599">
                  <c:v>1.007080078125E-3</c:v>
                </c:pt>
                <c:pt idx="44600">
                  <c:v>1.0068416595458984E-3</c:v>
                </c:pt>
                <c:pt idx="44601">
                  <c:v>1.007080078125E-3</c:v>
                </c:pt>
                <c:pt idx="44602">
                  <c:v>1.007080078125E-3</c:v>
                </c:pt>
                <c:pt idx="44603">
                  <c:v>1.0068416595458984E-3</c:v>
                </c:pt>
                <c:pt idx="44604">
                  <c:v>1.007080078125E-3</c:v>
                </c:pt>
                <c:pt idx="44605">
                  <c:v>1.007080078125E-3</c:v>
                </c:pt>
                <c:pt idx="44606">
                  <c:v>1.0068416595458984E-3</c:v>
                </c:pt>
                <c:pt idx="44607">
                  <c:v>1.007080078125E-3</c:v>
                </c:pt>
                <c:pt idx="44608">
                  <c:v>1.007080078125E-3</c:v>
                </c:pt>
                <c:pt idx="44609">
                  <c:v>1.0068416595458984E-3</c:v>
                </c:pt>
                <c:pt idx="44610">
                  <c:v>1.0080337524414063E-3</c:v>
                </c:pt>
                <c:pt idx="44611">
                  <c:v>1.007080078125E-3</c:v>
                </c:pt>
                <c:pt idx="44612">
                  <c:v>1.0068416595458984E-3</c:v>
                </c:pt>
                <c:pt idx="44613">
                  <c:v>1.007080078125E-3</c:v>
                </c:pt>
                <c:pt idx="44614">
                  <c:v>1.007080078125E-3</c:v>
                </c:pt>
                <c:pt idx="44615">
                  <c:v>1.0068416595458984E-3</c:v>
                </c:pt>
                <c:pt idx="44616">
                  <c:v>1.007080078125E-3</c:v>
                </c:pt>
                <c:pt idx="44617">
                  <c:v>1.007080078125E-3</c:v>
                </c:pt>
                <c:pt idx="44618">
                  <c:v>1.0068416595458984E-3</c:v>
                </c:pt>
                <c:pt idx="44619">
                  <c:v>1.007080078125E-3</c:v>
                </c:pt>
                <c:pt idx="44620">
                  <c:v>1.007080078125E-3</c:v>
                </c:pt>
                <c:pt idx="44621">
                  <c:v>1.0068416595458984E-3</c:v>
                </c:pt>
                <c:pt idx="44622">
                  <c:v>1.007080078125E-3</c:v>
                </c:pt>
                <c:pt idx="44623">
                  <c:v>1.0080337524414063E-3</c:v>
                </c:pt>
                <c:pt idx="44624">
                  <c:v>1.007080078125E-3</c:v>
                </c:pt>
                <c:pt idx="44625">
                  <c:v>1.0068416595458984E-3</c:v>
                </c:pt>
                <c:pt idx="44626">
                  <c:v>1.007080078125E-3</c:v>
                </c:pt>
                <c:pt idx="44627">
                  <c:v>1.007080078125E-3</c:v>
                </c:pt>
                <c:pt idx="44628">
                  <c:v>1.0068416595458984E-3</c:v>
                </c:pt>
                <c:pt idx="44629">
                  <c:v>1.007080078125E-3</c:v>
                </c:pt>
                <c:pt idx="44630">
                  <c:v>1.007080078125E-3</c:v>
                </c:pt>
                <c:pt idx="44631">
                  <c:v>1.0068416595458984E-3</c:v>
                </c:pt>
                <c:pt idx="44632">
                  <c:v>1.007080078125E-3</c:v>
                </c:pt>
                <c:pt idx="44633">
                  <c:v>1.007080078125E-3</c:v>
                </c:pt>
                <c:pt idx="44634">
                  <c:v>1.0068416595458984E-3</c:v>
                </c:pt>
                <c:pt idx="44635">
                  <c:v>1.0080337524414063E-3</c:v>
                </c:pt>
                <c:pt idx="44636">
                  <c:v>1.007080078125E-3</c:v>
                </c:pt>
                <c:pt idx="44637">
                  <c:v>1.0068416595458984E-3</c:v>
                </c:pt>
                <c:pt idx="44638">
                  <c:v>1.007080078125E-3</c:v>
                </c:pt>
                <c:pt idx="44639">
                  <c:v>1.007080078125E-3</c:v>
                </c:pt>
                <c:pt idx="44640">
                  <c:v>1.0068416595458984E-3</c:v>
                </c:pt>
                <c:pt idx="44641">
                  <c:v>1.007080078125E-3</c:v>
                </c:pt>
                <c:pt idx="44642">
                  <c:v>1.007080078125E-3</c:v>
                </c:pt>
                <c:pt idx="44643">
                  <c:v>1.0068416595458984E-3</c:v>
                </c:pt>
                <c:pt idx="44644">
                  <c:v>1.007080078125E-3</c:v>
                </c:pt>
                <c:pt idx="44645">
                  <c:v>1.007080078125E-3</c:v>
                </c:pt>
                <c:pt idx="44646">
                  <c:v>1.0068416595458984E-3</c:v>
                </c:pt>
                <c:pt idx="44647">
                  <c:v>1.007080078125E-3</c:v>
                </c:pt>
                <c:pt idx="44648">
                  <c:v>1.0080337524414063E-3</c:v>
                </c:pt>
                <c:pt idx="44649">
                  <c:v>1.007080078125E-3</c:v>
                </c:pt>
                <c:pt idx="44650">
                  <c:v>1.0068416595458984E-3</c:v>
                </c:pt>
                <c:pt idx="44651">
                  <c:v>1.007080078125E-3</c:v>
                </c:pt>
                <c:pt idx="44652">
                  <c:v>1.007080078125E-3</c:v>
                </c:pt>
                <c:pt idx="44653">
                  <c:v>1.0068416595458984E-3</c:v>
                </c:pt>
                <c:pt idx="44654">
                  <c:v>1.007080078125E-3</c:v>
                </c:pt>
                <c:pt idx="44655">
                  <c:v>1.007080078125E-3</c:v>
                </c:pt>
                <c:pt idx="44656">
                  <c:v>1.0068416595458984E-3</c:v>
                </c:pt>
                <c:pt idx="44657">
                  <c:v>1.007080078125E-3</c:v>
                </c:pt>
                <c:pt idx="44658">
                  <c:v>1.007080078125E-3</c:v>
                </c:pt>
                <c:pt idx="44659">
                  <c:v>1.0068416595458984E-3</c:v>
                </c:pt>
                <c:pt idx="44660">
                  <c:v>1.0080337524414063E-3</c:v>
                </c:pt>
                <c:pt idx="44661">
                  <c:v>1.007080078125E-3</c:v>
                </c:pt>
                <c:pt idx="44662">
                  <c:v>1.0068416595458984E-3</c:v>
                </c:pt>
                <c:pt idx="44663">
                  <c:v>1.007080078125E-3</c:v>
                </c:pt>
                <c:pt idx="44664">
                  <c:v>1.007080078125E-3</c:v>
                </c:pt>
                <c:pt idx="44665">
                  <c:v>1.0068416595458984E-3</c:v>
                </c:pt>
                <c:pt idx="44666">
                  <c:v>1.007080078125E-3</c:v>
                </c:pt>
                <c:pt idx="44667">
                  <c:v>1.007080078125E-3</c:v>
                </c:pt>
                <c:pt idx="44668">
                  <c:v>1.0068416595458984E-3</c:v>
                </c:pt>
                <c:pt idx="44669">
                  <c:v>1.007080078125E-3</c:v>
                </c:pt>
                <c:pt idx="44670">
                  <c:v>1.007080078125E-3</c:v>
                </c:pt>
                <c:pt idx="44671">
                  <c:v>1.0068416595458984E-3</c:v>
                </c:pt>
                <c:pt idx="44672">
                  <c:v>1.007080078125E-3</c:v>
                </c:pt>
                <c:pt idx="44673">
                  <c:v>1.0080337524414063E-3</c:v>
                </c:pt>
                <c:pt idx="44674">
                  <c:v>1.007080078125E-3</c:v>
                </c:pt>
                <c:pt idx="44675">
                  <c:v>1.0068416595458984E-3</c:v>
                </c:pt>
                <c:pt idx="44676">
                  <c:v>1.007080078125E-3</c:v>
                </c:pt>
                <c:pt idx="44677">
                  <c:v>1.007080078125E-3</c:v>
                </c:pt>
                <c:pt idx="44678">
                  <c:v>1.0068416595458984E-3</c:v>
                </c:pt>
                <c:pt idx="44679">
                  <c:v>1.007080078125E-3</c:v>
                </c:pt>
                <c:pt idx="44680">
                  <c:v>1.007080078125E-3</c:v>
                </c:pt>
                <c:pt idx="44681">
                  <c:v>1.0068416595458984E-3</c:v>
                </c:pt>
                <c:pt idx="44682">
                  <c:v>1.007080078125E-3</c:v>
                </c:pt>
                <c:pt idx="44683">
                  <c:v>1.007080078125E-3</c:v>
                </c:pt>
                <c:pt idx="44684">
                  <c:v>1.0068416595458984E-3</c:v>
                </c:pt>
                <c:pt idx="44685">
                  <c:v>1.0080337524414063E-3</c:v>
                </c:pt>
                <c:pt idx="44686">
                  <c:v>1.007080078125E-3</c:v>
                </c:pt>
                <c:pt idx="44687">
                  <c:v>1.0068416595458984E-3</c:v>
                </c:pt>
                <c:pt idx="44688">
                  <c:v>1.007080078125E-3</c:v>
                </c:pt>
                <c:pt idx="44689">
                  <c:v>1.007080078125E-3</c:v>
                </c:pt>
                <c:pt idx="44690">
                  <c:v>1.0068416595458984E-3</c:v>
                </c:pt>
                <c:pt idx="44691">
                  <c:v>1.007080078125E-3</c:v>
                </c:pt>
                <c:pt idx="44692">
                  <c:v>1.007080078125E-3</c:v>
                </c:pt>
                <c:pt idx="44693">
                  <c:v>1.0068416595458984E-3</c:v>
                </c:pt>
                <c:pt idx="44694">
                  <c:v>1.007080078125E-3</c:v>
                </c:pt>
                <c:pt idx="44695">
                  <c:v>1.007080078125E-3</c:v>
                </c:pt>
                <c:pt idx="44696">
                  <c:v>1.0068416595458984E-3</c:v>
                </c:pt>
                <c:pt idx="44697">
                  <c:v>1.007080078125E-3</c:v>
                </c:pt>
                <c:pt idx="44698">
                  <c:v>1.0080337524414063E-3</c:v>
                </c:pt>
                <c:pt idx="44699">
                  <c:v>1.007080078125E-3</c:v>
                </c:pt>
                <c:pt idx="44700">
                  <c:v>1.0068416595458984E-3</c:v>
                </c:pt>
                <c:pt idx="44701">
                  <c:v>1.007080078125E-3</c:v>
                </c:pt>
                <c:pt idx="44702">
                  <c:v>1.007080078125E-3</c:v>
                </c:pt>
                <c:pt idx="44703">
                  <c:v>1.0068416595458984E-3</c:v>
                </c:pt>
                <c:pt idx="44704">
                  <c:v>1.007080078125E-3</c:v>
                </c:pt>
                <c:pt idx="44705">
                  <c:v>1.007080078125E-3</c:v>
                </c:pt>
                <c:pt idx="44706">
                  <c:v>1.0068416595458984E-3</c:v>
                </c:pt>
                <c:pt idx="44707">
                  <c:v>1.007080078125E-3</c:v>
                </c:pt>
                <c:pt idx="44708">
                  <c:v>1.007080078125E-3</c:v>
                </c:pt>
                <c:pt idx="44709">
                  <c:v>1.0068416595458984E-3</c:v>
                </c:pt>
                <c:pt idx="44710">
                  <c:v>1.0080337524414063E-3</c:v>
                </c:pt>
                <c:pt idx="44711">
                  <c:v>1.007080078125E-3</c:v>
                </c:pt>
                <c:pt idx="44712">
                  <c:v>1.0068416595458984E-3</c:v>
                </c:pt>
                <c:pt idx="44713">
                  <c:v>1.007080078125E-3</c:v>
                </c:pt>
                <c:pt idx="44714">
                  <c:v>1.007080078125E-3</c:v>
                </c:pt>
                <c:pt idx="44715">
                  <c:v>1.0068416595458984E-3</c:v>
                </c:pt>
                <c:pt idx="44716">
                  <c:v>1.007080078125E-3</c:v>
                </c:pt>
                <c:pt idx="44717">
                  <c:v>1.007080078125E-3</c:v>
                </c:pt>
                <c:pt idx="44718">
                  <c:v>1.0068416595458984E-3</c:v>
                </c:pt>
                <c:pt idx="44719">
                  <c:v>1.007080078125E-3</c:v>
                </c:pt>
                <c:pt idx="44720">
                  <c:v>1.007080078125E-3</c:v>
                </c:pt>
                <c:pt idx="44721">
                  <c:v>1.0068416595458984E-3</c:v>
                </c:pt>
                <c:pt idx="44722">
                  <c:v>1.007080078125E-3</c:v>
                </c:pt>
                <c:pt idx="44723">
                  <c:v>1.0080337524414063E-3</c:v>
                </c:pt>
                <c:pt idx="44724">
                  <c:v>1.007080078125E-3</c:v>
                </c:pt>
                <c:pt idx="44725">
                  <c:v>1.0068416595458984E-3</c:v>
                </c:pt>
                <c:pt idx="44726">
                  <c:v>1.007080078125E-3</c:v>
                </c:pt>
                <c:pt idx="44727">
                  <c:v>1.007080078125E-3</c:v>
                </c:pt>
                <c:pt idx="44728">
                  <c:v>1.0068416595458984E-3</c:v>
                </c:pt>
                <c:pt idx="44729">
                  <c:v>1.007080078125E-3</c:v>
                </c:pt>
                <c:pt idx="44730">
                  <c:v>1.007080078125E-3</c:v>
                </c:pt>
                <c:pt idx="44731">
                  <c:v>1.0068416595458984E-3</c:v>
                </c:pt>
                <c:pt idx="44732">
                  <c:v>1.007080078125E-3</c:v>
                </c:pt>
                <c:pt idx="44733">
                  <c:v>1.007080078125E-3</c:v>
                </c:pt>
                <c:pt idx="44734">
                  <c:v>1.0068416595458984E-3</c:v>
                </c:pt>
                <c:pt idx="44735">
                  <c:v>1.0080337524414063E-3</c:v>
                </c:pt>
                <c:pt idx="44736">
                  <c:v>1.007080078125E-3</c:v>
                </c:pt>
                <c:pt idx="44737">
                  <c:v>1.0068416595458984E-3</c:v>
                </c:pt>
                <c:pt idx="44738">
                  <c:v>1.007080078125E-3</c:v>
                </c:pt>
                <c:pt idx="44739">
                  <c:v>1.007080078125E-3</c:v>
                </c:pt>
                <c:pt idx="44740">
                  <c:v>1.0068416595458984E-3</c:v>
                </c:pt>
                <c:pt idx="44741">
                  <c:v>1.007080078125E-3</c:v>
                </c:pt>
                <c:pt idx="44742">
                  <c:v>1.007080078125E-3</c:v>
                </c:pt>
                <c:pt idx="44743">
                  <c:v>1.0068416595458984E-3</c:v>
                </c:pt>
                <c:pt idx="44744">
                  <c:v>1.007080078125E-3</c:v>
                </c:pt>
                <c:pt idx="44745">
                  <c:v>1.007080078125E-3</c:v>
                </c:pt>
                <c:pt idx="44746">
                  <c:v>1.0068416595458984E-3</c:v>
                </c:pt>
                <c:pt idx="44747">
                  <c:v>1.007080078125E-3</c:v>
                </c:pt>
                <c:pt idx="44748">
                  <c:v>1.0080337524414063E-3</c:v>
                </c:pt>
                <c:pt idx="44749">
                  <c:v>1.007080078125E-3</c:v>
                </c:pt>
                <c:pt idx="44750">
                  <c:v>1.0068416595458984E-3</c:v>
                </c:pt>
                <c:pt idx="44751">
                  <c:v>1.007080078125E-3</c:v>
                </c:pt>
                <c:pt idx="44752">
                  <c:v>1.007080078125E-3</c:v>
                </c:pt>
                <c:pt idx="44753">
                  <c:v>1.0068416595458984E-3</c:v>
                </c:pt>
                <c:pt idx="44754">
                  <c:v>1.007080078125E-3</c:v>
                </c:pt>
                <c:pt idx="44755">
                  <c:v>1.007080078125E-3</c:v>
                </c:pt>
                <c:pt idx="44756">
                  <c:v>1.0068416595458984E-3</c:v>
                </c:pt>
                <c:pt idx="44757">
                  <c:v>1.007080078125E-3</c:v>
                </c:pt>
                <c:pt idx="44758">
                  <c:v>1.007080078125E-3</c:v>
                </c:pt>
                <c:pt idx="44759">
                  <c:v>1.0068416595458984E-3</c:v>
                </c:pt>
                <c:pt idx="44760">
                  <c:v>1.0080337524414063E-3</c:v>
                </c:pt>
                <c:pt idx="44761">
                  <c:v>1.007080078125E-3</c:v>
                </c:pt>
                <c:pt idx="44762">
                  <c:v>1.0068416595458984E-3</c:v>
                </c:pt>
                <c:pt idx="44763">
                  <c:v>1.007080078125E-3</c:v>
                </c:pt>
                <c:pt idx="44764">
                  <c:v>1.007080078125E-3</c:v>
                </c:pt>
                <c:pt idx="44765">
                  <c:v>1.0068416595458984E-3</c:v>
                </c:pt>
                <c:pt idx="44766">
                  <c:v>1.007080078125E-3</c:v>
                </c:pt>
                <c:pt idx="44767">
                  <c:v>1.007080078125E-3</c:v>
                </c:pt>
                <c:pt idx="44768">
                  <c:v>1.0068416595458984E-3</c:v>
                </c:pt>
                <c:pt idx="44769">
                  <c:v>1.007080078125E-3</c:v>
                </c:pt>
                <c:pt idx="44770">
                  <c:v>1.007080078125E-3</c:v>
                </c:pt>
                <c:pt idx="44771">
                  <c:v>1.0068416595458984E-3</c:v>
                </c:pt>
                <c:pt idx="44772">
                  <c:v>1.007080078125E-3</c:v>
                </c:pt>
                <c:pt idx="44773">
                  <c:v>1.0080337524414063E-3</c:v>
                </c:pt>
                <c:pt idx="44774">
                  <c:v>1.007080078125E-3</c:v>
                </c:pt>
                <c:pt idx="44775">
                  <c:v>1.0068416595458984E-3</c:v>
                </c:pt>
                <c:pt idx="44776">
                  <c:v>1.007080078125E-3</c:v>
                </c:pt>
                <c:pt idx="44777">
                  <c:v>1.007080078125E-3</c:v>
                </c:pt>
                <c:pt idx="44778">
                  <c:v>1.0068416595458984E-3</c:v>
                </c:pt>
                <c:pt idx="44779">
                  <c:v>1.007080078125E-3</c:v>
                </c:pt>
                <c:pt idx="44780">
                  <c:v>1.007080078125E-3</c:v>
                </c:pt>
                <c:pt idx="44781">
                  <c:v>1.0068416595458984E-3</c:v>
                </c:pt>
                <c:pt idx="44782">
                  <c:v>1.007080078125E-3</c:v>
                </c:pt>
                <c:pt idx="44783">
                  <c:v>1.007080078125E-3</c:v>
                </c:pt>
                <c:pt idx="44784">
                  <c:v>1.0068416595458984E-3</c:v>
                </c:pt>
                <c:pt idx="44785">
                  <c:v>1.0080337524414063E-3</c:v>
                </c:pt>
                <c:pt idx="44786">
                  <c:v>1.007080078125E-3</c:v>
                </c:pt>
                <c:pt idx="44787">
                  <c:v>1.0068416595458984E-3</c:v>
                </c:pt>
                <c:pt idx="44788">
                  <c:v>1.007080078125E-3</c:v>
                </c:pt>
                <c:pt idx="44789">
                  <c:v>1.007080078125E-3</c:v>
                </c:pt>
                <c:pt idx="44790">
                  <c:v>1.0068416595458984E-3</c:v>
                </c:pt>
                <c:pt idx="44791">
                  <c:v>1.007080078125E-3</c:v>
                </c:pt>
                <c:pt idx="44792">
                  <c:v>1.007080078125E-3</c:v>
                </c:pt>
                <c:pt idx="44793">
                  <c:v>1.0068416595458984E-3</c:v>
                </c:pt>
                <c:pt idx="44794">
                  <c:v>1.007080078125E-3</c:v>
                </c:pt>
                <c:pt idx="44795">
                  <c:v>1.007080078125E-3</c:v>
                </c:pt>
                <c:pt idx="44796">
                  <c:v>1.0068416595458984E-3</c:v>
                </c:pt>
                <c:pt idx="44797">
                  <c:v>1.007080078125E-3</c:v>
                </c:pt>
                <c:pt idx="44798">
                  <c:v>1.0080337524414063E-3</c:v>
                </c:pt>
                <c:pt idx="44799">
                  <c:v>1.007080078125E-3</c:v>
                </c:pt>
                <c:pt idx="44800">
                  <c:v>1.0068416595458984E-3</c:v>
                </c:pt>
                <c:pt idx="44801">
                  <c:v>1.007080078125E-3</c:v>
                </c:pt>
                <c:pt idx="44802">
                  <c:v>1.007080078125E-3</c:v>
                </c:pt>
                <c:pt idx="44803">
                  <c:v>1.0068416595458984E-3</c:v>
                </c:pt>
                <c:pt idx="44804">
                  <c:v>1.007080078125E-3</c:v>
                </c:pt>
                <c:pt idx="44805">
                  <c:v>1.007080078125E-3</c:v>
                </c:pt>
                <c:pt idx="44806">
                  <c:v>1.0068416595458984E-3</c:v>
                </c:pt>
                <c:pt idx="44807">
                  <c:v>1.007080078125E-3</c:v>
                </c:pt>
                <c:pt idx="44808">
                  <c:v>1.0068416595458984E-3</c:v>
                </c:pt>
                <c:pt idx="44809">
                  <c:v>1.007080078125E-3</c:v>
                </c:pt>
                <c:pt idx="44810">
                  <c:v>1.0080337524414063E-3</c:v>
                </c:pt>
                <c:pt idx="44811">
                  <c:v>1.007080078125E-3</c:v>
                </c:pt>
                <c:pt idx="44812">
                  <c:v>1.0068416595458984E-3</c:v>
                </c:pt>
                <c:pt idx="44813">
                  <c:v>1.007080078125E-3</c:v>
                </c:pt>
                <c:pt idx="44814">
                  <c:v>1.007080078125E-3</c:v>
                </c:pt>
                <c:pt idx="44815">
                  <c:v>1.0068416595458984E-3</c:v>
                </c:pt>
                <c:pt idx="44816">
                  <c:v>1.007080078125E-3</c:v>
                </c:pt>
                <c:pt idx="44817">
                  <c:v>1.007080078125E-3</c:v>
                </c:pt>
                <c:pt idx="44818">
                  <c:v>1.0068416595458984E-3</c:v>
                </c:pt>
                <c:pt idx="44819">
                  <c:v>1.007080078125E-3</c:v>
                </c:pt>
                <c:pt idx="44820">
                  <c:v>1.007080078125E-3</c:v>
                </c:pt>
                <c:pt idx="44821">
                  <c:v>1.0068416595458984E-3</c:v>
                </c:pt>
                <c:pt idx="44822">
                  <c:v>1.007080078125E-3</c:v>
                </c:pt>
                <c:pt idx="44823">
                  <c:v>1.0080337524414063E-3</c:v>
                </c:pt>
                <c:pt idx="44824">
                  <c:v>1.007080078125E-3</c:v>
                </c:pt>
                <c:pt idx="44825">
                  <c:v>1.0068416595458984E-3</c:v>
                </c:pt>
                <c:pt idx="44826">
                  <c:v>1.007080078125E-3</c:v>
                </c:pt>
                <c:pt idx="44827">
                  <c:v>1.007080078125E-3</c:v>
                </c:pt>
                <c:pt idx="44828">
                  <c:v>1.0068416595458984E-3</c:v>
                </c:pt>
                <c:pt idx="44829">
                  <c:v>1.007080078125E-3</c:v>
                </c:pt>
                <c:pt idx="44830">
                  <c:v>1.0068416595458984E-3</c:v>
                </c:pt>
                <c:pt idx="44831">
                  <c:v>1.007080078125E-3</c:v>
                </c:pt>
                <c:pt idx="44832">
                  <c:v>1.007080078125E-3</c:v>
                </c:pt>
                <c:pt idx="44833">
                  <c:v>1.0068416595458984E-3</c:v>
                </c:pt>
                <c:pt idx="44834">
                  <c:v>1.007080078125E-3</c:v>
                </c:pt>
                <c:pt idx="44835">
                  <c:v>1.0080337524414063E-3</c:v>
                </c:pt>
                <c:pt idx="44836">
                  <c:v>1.007080078125E-3</c:v>
                </c:pt>
                <c:pt idx="44837">
                  <c:v>1.0068416595458984E-3</c:v>
                </c:pt>
                <c:pt idx="44838">
                  <c:v>1.007080078125E-3</c:v>
                </c:pt>
                <c:pt idx="44839">
                  <c:v>1.007080078125E-3</c:v>
                </c:pt>
                <c:pt idx="44840">
                  <c:v>1.0068416595458984E-3</c:v>
                </c:pt>
                <c:pt idx="44841">
                  <c:v>1.007080078125E-3</c:v>
                </c:pt>
                <c:pt idx="44842">
                  <c:v>1.007080078125E-3</c:v>
                </c:pt>
                <c:pt idx="44843">
                  <c:v>1.0068416595458984E-3</c:v>
                </c:pt>
                <c:pt idx="44844">
                  <c:v>1.007080078125E-3</c:v>
                </c:pt>
                <c:pt idx="44845">
                  <c:v>1.007080078125E-3</c:v>
                </c:pt>
                <c:pt idx="44846">
                  <c:v>1.0068416595458984E-3</c:v>
                </c:pt>
                <c:pt idx="44847">
                  <c:v>1.007080078125E-3</c:v>
                </c:pt>
                <c:pt idx="44848">
                  <c:v>1.0080337524414063E-3</c:v>
                </c:pt>
                <c:pt idx="44849">
                  <c:v>1.007080078125E-3</c:v>
                </c:pt>
                <c:pt idx="44850">
                  <c:v>1.0068416595458984E-3</c:v>
                </c:pt>
                <c:pt idx="44851">
                  <c:v>1.007080078125E-3</c:v>
                </c:pt>
                <c:pt idx="44852">
                  <c:v>1.0068416595458984E-3</c:v>
                </c:pt>
                <c:pt idx="44853">
                  <c:v>1.007080078125E-3</c:v>
                </c:pt>
                <c:pt idx="44854">
                  <c:v>1.007080078125E-3</c:v>
                </c:pt>
                <c:pt idx="44855">
                  <c:v>1.0068416595458984E-3</c:v>
                </c:pt>
                <c:pt idx="44856">
                  <c:v>1.007080078125E-3</c:v>
                </c:pt>
                <c:pt idx="44857">
                  <c:v>1.007080078125E-3</c:v>
                </c:pt>
                <c:pt idx="44858">
                  <c:v>1.0068416595458984E-3</c:v>
                </c:pt>
                <c:pt idx="44859">
                  <c:v>1.007080078125E-3</c:v>
                </c:pt>
                <c:pt idx="44860">
                  <c:v>1.0080337524414063E-3</c:v>
                </c:pt>
                <c:pt idx="44861">
                  <c:v>1.007080078125E-3</c:v>
                </c:pt>
                <c:pt idx="44862">
                  <c:v>1.0068416595458984E-3</c:v>
                </c:pt>
                <c:pt idx="44863">
                  <c:v>1.007080078125E-3</c:v>
                </c:pt>
                <c:pt idx="44864">
                  <c:v>1.007080078125E-3</c:v>
                </c:pt>
                <c:pt idx="44865">
                  <c:v>1.0068416595458984E-3</c:v>
                </c:pt>
                <c:pt idx="44866">
                  <c:v>1.007080078125E-3</c:v>
                </c:pt>
                <c:pt idx="44867">
                  <c:v>1.007080078125E-3</c:v>
                </c:pt>
                <c:pt idx="44868">
                  <c:v>1.0068416595458984E-3</c:v>
                </c:pt>
                <c:pt idx="44869">
                  <c:v>1.007080078125E-3</c:v>
                </c:pt>
                <c:pt idx="44870">
                  <c:v>1.007080078125E-3</c:v>
                </c:pt>
                <c:pt idx="44871">
                  <c:v>1.0068416595458984E-3</c:v>
                </c:pt>
                <c:pt idx="44872">
                  <c:v>1.007080078125E-3</c:v>
                </c:pt>
                <c:pt idx="44873">
                  <c:v>1.0080337524414063E-3</c:v>
                </c:pt>
                <c:pt idx="44874">
                  <c:v>1.0068416595458984E-3</c:v>
                </c:pt>
                <c:pt idx="44875">
                  <c:v>1.007080078125E-3</c:v>
                </c:pt>
                <c:pt idx="44876">
                  <c:v>1.007080078125E-3</c:v>
                </c:pt>
                <c:pt idx="44877">
                  <c:v>1.0068416595458984E-3</c:v>
                </c:pt>
                <c:pt idx="44878">
                  <c:v>1.007080078125E-3</c:v>
                </c:pt>
                <c:pt idx="44879">
                  <c:v>1.007080078125E-3</c:v>
                </c:pt>
                <c:pt idx="44880">
                  <c:v>1.0068416595458984E-3</c:v>
                </c:pt>
                <c:pt idx="44881">
                  <c:v>1.007080078125E-3</c:v>
                </c:pt>
                <c:pt idx="44882">
                  <c:v>1.007080078125E-3</c:v>
                </c:pt>
                <c:pt idx="44883">
                  <c:v>1.0068416595458984E-3</c:v>
                </c:pt>
                <c:pt idx="44884">
                  <c:v>1.007080078125E-3</c:v>
                </c:pt>
                <c:pt idx="44885">
                  <c:v>1.0080337524414063E-3</c:v>
                </c:pt>
                <c:pt idx="44886">
                  <c:v>1.007080078125E-3</c:v>
                </c:pt>
                <c:pt idx="44887">
                  <c:v>1.0068416595458984E-3</c:v>
                </c:pt>
                <c:pt idx="44888">
                  <c:v>1.007080078125E-3</c:v>
                </c:pt>
                <c:pt idx="44889">
                  <c:v>1.007080078125E-3</c:v>
                </c:pt>
                <c:pt idx="44890">
                  <c:v>1.0068416595458984E-3</c:v>
                </c:pt>
                <c:pt idx="44891">
                  <c:v>1.007080078125E-3</c:v>
                </c:pt>
                <c:pt idx="44892">
                  <c:v>1.007080078125E-3</c:v>
                </c:pt>
                <c:pt idx="44893">
                  <c:v>1.0068416595458984E-3</c:v>
                </c:pt>
                <c:pt idx="44894">
                  <c:v>1.007080078125E-3</c:v>
                </c:pt>
                <c:pt idx="44895">
                  <c:v>1.007080078125E-3</c:v>
                </c:pt>
                <c:pt idx="44896">
                  <c:v>1.0068416595458984E-3</c:v>
                </c:pt>
                <c:pt idx="44897">
                  <c:v>1.007080078125E-3</c:v>
                </c:pt>
                <c:pt idx="44898">
                  <c:v>1.0080337524414063E-3</c:v>
                </c:pt>
                <c:pt idx="44899">
                  <c:v>1.0068416595458984E-3</c:v>
                </c:pt>
                <c:pt idx="44900">
                  <c:v>1.007080078125E-3</c:v>
                </c:pt>
                <c:pt idx="44901">
                  <c:v>1.007080078125E-3</c:v>
                </c:pt>
                <c:pt idx="44902">
                  <c:v>1.0068416595458984E-3</c:v>
                </c:pt>
                <c:pt idx="44903">
                  <c:v>1.007080078125E-3</c:v>
                </c:pt>
                <c:pt idx="44904">
                  <c:v>1.007080078125E-3</c:v>
                </c:pt>
                <c:pt idx="44905">
                  <c:v>1.0068416595458984E-3</c:v>
                </c:pt>
                <c:pt idx="44906">
                  <c:v>1.007080078125E-3</c:v>
                </c:pt>
                <c:pt idx="44907">
                  <c:v>1.007080078125E-3</c:v>
                </c:pt>
                <c:pt idx="44908">
                  <c:v>1.0068416595458984E-3</c:v>
                </c:pt>
                <c:pt idx="44909">
                  <c:v>1.007080078125E-3</c:v>
                </c:pt>
                <c:pt idx="44910">
                  <c:v>1.0080337524414063E-3</c:v>
                </c:pt>
                <c:pt idx="44911">
                  <c:v>1.007080078125E-3</c:v>
                </c:pt>
                <c:pt idx="44912">
                  <c:v>1.0068416595458984E-3</c:v>
                </c:pt>
                <c:pt idx="44913">
                  <c:v>1.007080078125E-3</c:v>
                </c:pt>
                <c:pt idx="44914">
                  <c:v>1.007080078125E-3</c:v>
                </c:pt>
                <c:pt idx="44915">
                  <c:v>1.0068416595458984E-3</c:v>
                </c:pt>
                <c:pt idx="44916">
                  <c:v>1.007080078125E-3</c:v>
                </c:pt>
                <c:pt idx="44917">
                  <c:v>1.007080078125E-3</c:v>
                </c:pt>
                <c:pt idx="44918">
                  <c:v>1.0068416595458984E-3</c:v>
                </c:pt>
                <c:pt idx="44919">
                  <c:v>1.007080078125E-3</c:v>
                </c:pt>
                <c:pt idx="44920">
                  <c:v>1.007080078125E-3</c:v>
                </c:pt>
                <c:pt idx="44921">
                  <c:v>1.0068416595458984E-3</c:v>
                </c:pt>
                <c:pt idx="44922">
                  <c:v>1.007080078125E-3</c:v>
                </c:pt>
                <c:pt idx="44923">
                  <c:v>1.0080337524414063E-3</c:v>
                </c:pt>
                <c:pt idx="44924">
                  <c:v>1.0068416595458984E-3</c:v>
                </c:pt>
                <c:pt idx="44925">
                  <c:v>1.007080078125E-3</c:v>
                </c:pt>
                <c:pt idx="44926">
                  <c:v>1.007080078125E-3</c:v>
                </c:pt>
                <c:pt idx="44927">
                  <c:v>1.0068416595458984E-3</c:v>
                </c:pt>
                <c:pt idx="44928">
                  <c:v>1.007080078125E-3</c:v>
                </c:pt>
                <c:pt idx="44929">
                  <c:v>1.007080078125E-3</c:v>
                </c:pt>
                <c:pt idx="44930">
                  <c:v>1.0068416595458984E-3</c:v>
                </c:pt>
                <c:pt idx="44931">
                  <c:v>1.007080078125E-3</c:v>
                </c:pt>
                <c:pt idx="44932">
                  <c:v>1.007080078125E-3</c:v>
                </c:pt>
                <c:pt idx="44933">
                  <c:v>1.0068416595458984E-3</c:v>
                </c:pt>
                <c:pt idx="44934">
                  <c:v>1.007080078125E-3</c:v>
                </c:pt>
                <c:pt idx="44935">
                  <c:v>1.0080337524414063E-3</c:v>
                </c:pt>
                <c:pt idx="44936">
                  <c:v>1.007080078125E-3</c:v>
                </c:pt>
                <c:pt idx="44937">
                  <c:v>1.0068416595458984E-3</c:v>
                </c:pt>
                <c:pt idx="44938">
                  <c:v>1.007080078125E-3</c:v>
                </c:pt>
                <c:pt idx="44939">
                  <c:v>1.007080078125E-3</c:v>
                </c:pt>
                <c:pt idx="44940">
                  <c:v>1.0068416595458984E-3</c:v>
                </c:pt>
                <c:pt idx="44941">
                  <c:v>1.007080078125E-3</c:v>
                </c:pt>
                <c:pt idx="44942">
                  <c:v>1.007080078125E-3</c:v>
                </c:pt>
                <c:pt idx="44943">
                  <c:v>1.0068416595458984E-3</c:v>
                </c:pt>
                <c:pt idx="44944">
                  <c:v>1.007080078125E-3</c:v>
                </c:pt>
                <c:pt idx="44945">
                  <c:v>1.007080078125E-3</c:v>
                </c:pt>
                <c:pt idx="44946">
                  <c:v>1.0068416595458984E-3</c:v>
                </c:pt>
                <c:pt idx="44947">
                  <c:v>1.007080078125E-3</c:v>
                </c:pt>
                <c:pt idx="44948">
                  <c:v>1.0080337524414063E-3</c:v>
                </c:pt>
                <c:pt idx="44949">
                  <c:v>1.0068416595458984E-3</c:v>
                </c:pt>
                <c:pt idx="44950">
                  <c:v>1.007080078125E-3</c:v>
                </c:pt>
                <c:pt idx="44951">
                  <c:v>1.007080078125E-3</c:v>
                </c:pt>
                <c:pt idx="44952">
                  <c:v>1.0068416595458984E-3</c:v>
                </c:pt>
                <c:pt idx="44953">
                  <c:v>1.007080078125E-3</c:v>
                </c:pt>
                <c:pt idx="44954">
                  <c:v>1.007080078125E-3</c:v>
                </c:pt>
                <c:pt idx="44955">
                  <c:v>1.0068416595458984E-3</c:v>
                </c:pt>
                <c:pt idx="44956">
                  <c:v>1.007080078125E-3</c:v>
                </c:pt>
                <c:pt idx="44957">
                  <c:v>1.007080078125E-3</c:v>
                </c:pt>
                <c:pt idx="44958">
                  <c:v>1.0068416595458984E-3</c:v>
                </c:pt>
                <c:pt idx="44959">
                  <c:v>1.007080078125E-3</c:v>
                </c:pt>
                <c:pt idx="44960">
                  <c:v>1.0080337524414063E-3</c:v>
                </c:pt>
                <c:pt idx="44961">
                  <c:v>1.007080078125E-3</c:v>
                </c:pt>
                <c:pt idx="44962">
                  <c:v>1.0068416595458984E-3</c:v>
                </c:pt>
                <c:pt idx="44963">
                  <c:v>1.007080078125E-3</c:v>
                </c:pt>
                <c:pt idx="44964">
                  <c:v>1.007080078125E-3</c:v>
                </c:pt>
                <c:pt idx="44965">
                  <c:v>1.0068416595458984E-3</c:v>
                </c:pt>
                <c:pt idx="44966">
                  <c:v>1.007080078125E-3</c:v>
                </c:pt>
                <c:pt idx="44967">
                  <c:v>1.007080078125E-3</c:v>
                </c:pt>
                <c:pt idx="44968">
                  <c:v>1.0068416595458984E-3</c:v>
                </c:pt>
                <c:pt idx="44969">
                  <c:v>1.007080078125E-3</c:v>
                </c:pt>
                <c:pt idx="44970">
                  <c:v>1.007080078125E-3</c:v>
                </c:pt>
                <c:pt idx="44971">
                  <c:v>1.0068416595458984E-3</c:v>
                </c:pt>
                <c:pt idx="44972">
                  <c:v>1.007080078125E-3</c:v>
                </c:pt>
                <c:pt idx="44973">
                  <c:v>1.0080337524414063E-3</c:v>
                </c:pt>
                <c:pt idx="44974">
                  <c:v>1.0068416595458984E-3</c:v>
                </c:pt>
                <c:pt idx="44975">
                  <c:v>1.007080078125E-3</c:v>
                </c:pt>
                <c:pt idx="44976">
                  <c:v>1.007080078125E-3</c:v>
                </c:pt>
                <c:pt idx="44977">
                  <c:v>1.0068416595458984E-3</c:v>
                </c:pt>
                <c:pt idx="44978">
                  <c:v>1.007080078125E-3</c:v>
                </c:pt>
                <c:pt idx="44979">
                  <c:v>1.007080078125E-3</c:v>
                </c:pt>
                <c:pt idx="44980">
                  <c:v>1.0068416595458984E-3</c:v>
                </c:pt>
                <c:pt idx="44981">
                  <c:v>1.007080078125E-3</c:v>
                </c:pt>
                <c:pt idx="44982">
                  <c:v>1.007080078125E-3</c:v>
                </c:pt>
                <c:pt idx="44983">
                  <c:v>1.0068416595458984E-3</c:v>
                </c:pt>
                <c:pt idx="44984">
                  <c:v>1.007080078125E-3</c:v>
                </c:pt>
                <c:pt idx="44985">
                  <c:v>1.0080337524414063E-3</c:v>
                </c:pt>
                <c:pt idx="44986">
                  <c:v>1.007080078125E-3</c:v>
                </c:pt>
                <c:pt idx="44987">
                  <c:v>1.0068416595458984E-3</c:v>
                </c:pt>
                <c:pt idx="44988">
                  <c:v>1.007080078125E-3</c:v>
                </c:pt>
                <c:pt idx="44989">
                  <c:v>1.007080078125E-3</c:v>
                </c:pt>
                <c:pt idx="44990">
                  <c:v>1.0068416595458984E-3</c:v>
                </c:pt>
                <c:pt idx="44991">
                  <c:v>1.007080078125E-3</c:v>
                </c:pt>
                <c:pt idx="44992">
                  <c:v>1.007080078125E-3</c:v>
                </c:pt>
                <c:pt idx="44993">
                  <c:v>1.0068416595458984E-3</c:v>
                </c:pt>
                <c:pt idx="44994">
                  <c:v>1.007080078125E-3</c:v>
                </c:pt>
                <c:pt idx="44995">
                  <c:v>1.007080078125E-3</c:v>
                </c:pt>
                <c:pt idx="44996">
                  <c:v>1.0068416595458984E-3</c:v>
                </c:pt>
                <c:pt idx="44997">
                  <c:v>1.007080078125E-3</c:v>
                </c:pt>
                <c:pt idx="44998">
                  <c:v>1.0080337524414063E-3</c:v>
                </c:pt>
                <c:pt idx="44999">
                  <c:v>1.0068416595458984E-3</c:v>
                </c:pt>
                <c:pt idx="45000">
                  <c:v>1.007080078125E-3</c:v>
                </c:pt>
                <c:pt idx="45001">
                  <c:v>1.007080078125E-3</c:v>
                </c:pt>
                <c:pt idx="45002">
                  <c:v>1.0068416595458984E-3</c:v>
                </c:pt>
                <c:pt idx="45003">
                  <c:v>1.007080078125E-3</c:v>
                </c:pt>
                <c:pt idx="45004">
                  <c:v>1.007080078125E-3</c:v>
                </c:pt>
                <c:pt idx="45005">
                  <c:v>1.0068416595458984E-3</c:v>
                </c:pt>
                <c:pt idx="45006">
                  <c:v>1.007080078125E-3</c:v>
                </c:pt>
                <c:pt idx="45007">
                  <c:v>1.007080078125E-3</c:v>
                </c:pt>
                <c:pt idx="45008">
                  <c:v>1.0068416595458984E-3</c:v>
                </c:pt>
                <c:pt idx="45009">
                  <c:v>1.007080078125E-3</c:v>
                </c:pt>
                <c:pt idx="45010">
                  <c:v>1.0080337524414063E-3</c:v>
                </c:pt>
                <c:pt idx="45011">
                  <c:v>1.007080078125E-3</c:v>
                </c:pt>
                <c:pt idx="45012">
                  <c:v>1.0068416595458984E-3</c:v>
                </c:pt>
                <c:pt idx="45013">
                  <c:v>1.007080078125E-3</c:v>
                </c:pt>
                <c:pt idx="45014">
                  <c:v>1.007080078125E-3</c:v>
                </c:pt>
                <c:pt idx="45015">
                  <c:v>1.0068416595458984E-3</c:v>
                </c:pt>
                <c:pt idx="45016">
                  <c:v>1.007080078125E-3</c:v>
                </c:pt>
                <c:pt idx="45017">
                  <c:v>1.007080078125E-3</c:v>
                </c:pt>
                <c:pt idx="45018">
                  <c:v>1.0068416595458984E-3</c:v>
                </c:pt>
                <c:pt idx="45019">
                  <c:v>1.007080078125E-3</c:v>
                </c:pt>
                <c:pt idx="45020">
                  <c:v>1.007080078125E-3</c:v>
                </c:pt>
                <c:pt idx="45021">
                  <c:v>1.0068416595458984E-3</c:v>
                </c:pt>
                <c:pt idx="45022">
                  <c:v>1.007080078125E-3</c:v>
                </c:pt>
                <c:pt idx="45023">
                  <c:v>1.0080337524414063E-3</c:v>
                </c:pt>
                <c:pt idx="45024">
                  <c:v>1.0068416595458984E-3</c:v>
                </c:pt>
                <c:pt idx="45025">
                  <c:v>1.007080078125E-3</c:v>
                </c:pt>
                <c:pt idx="45026">
                  <c:v>1.007080078125E-3</c:v>
                </c:pt>
                <c:pt idx="45027">
                  <c:v>1.0068416595458984E-3</c:v>
                </c:pt>
                <c:pt idx="45028">
                  <c:v>1.007080078125E-3</c:v>
                </c:pt>
                <c:pt idx="45029">
                  <c:v>1.007080078125E-3</c:v>
                </c:pt>
                <c:pt idx="45030">
                  <c:v>1.0068416595458984E-3</c:v>
                </c:pt>
                <c:pt idx="45031">
                  <c:v>1.007080078125E-3</c:v>
                </c:pt>
                <c:pt idx="45032">
                  <c:v>1.007080078125E-3</c:v>
                </c:pt>
                <c:pt idx="45033">
                  <c:v>1.0068416595458984E-3</c:v>
                </c:pt>
                <c:pt idx="45034">
                  <c:v>1.007080078125E-3</c:v>
                </c:pt>
                <c:pt idx="45035">
                  <c:v>1.0080337524414063E-3</c:v>
                </c:pt>
                <c:pt idx="45036">
                  <c:v>1.007080078125E-3</c:v>
                </c:pt>
                <c:pt idx="45037">
                  <c:v>1.0068416595458984E-3</c:v>
                </c:pt>
                <c:pt idx="45038">
                  <c:v>1.007080078125E-3</c:v>
                </c:pt>
                <c:pt idx="45039">
                  <c:v>1.007080078125E-3</c:v>
                </c:pt>
                <c:pt idx="45040">
                  <c:v>1.0068416595458984E-3</c:v>
                </c:pt>
                <c:pt idx="45041">
                  <c:v>1.007080078125E-3</c:v>
                </c:pt>
                <c:pt idx="45042">
                  <c:v>1.007080078125E-3</c:v>
                </c:pt>
                <c:pt idx="45043">
                  <c:v>1.0068416595458984E-3</c:v>
                </c:pt>
                <c:pt idx="45044">
                  <c:v>1.007080078125E-3</c:v>
                </c:pt>
                <c:pt idx="45045">
                  <c:v>1.007080078125E-3</c:v>
                </c:pt>
                <c:pt idx="45046">
                  <c:v>1.0068416595458984E-3</c:v>
                </c:pt>
                <c:pt idx="45047">
                  <c:v>1.007080078125E-3</c:v>
                </c:pt>
                <c:pt idx="45048">
                  <c:v>1.0080337524414063E-3</c:v>
                </c:pt>
                <c:pt idx="45049">
                  <c:v>1.0068416595458984E-3</c:v>
                </c:pt>
                <c:pt idx="45050">
                  <c:v>1.007080078125E-3</c:v>
                </c:pt>
                <c:pt idx="45051">
                  <c:v>1.007080078125E-3</c:v>
                </c:pt>
                <c:pt idx="45052">
                  <c:v>1.0068416595458984E-3</c:v>
                </c:pt>
                <c:pt idx="45053">
                  <c:v>1.007080078125E-3</c:v>
                </c:pt>
                <c:pt idx="45054">
                  <c:v>1.007080078125E-3</c:v>
                </c:pt>
                <c:pt idx="45055">
                  <c:v>1.0068416595458984E-3</c:v>
                </c:pt>
                <c:pt idx="45056">
                  <c:v>1.007080078125E-3</c:v>
                </c:pt>
                <c:pt idx="45057">
                  <c:v>1.007080078125E-3</c:v>
                </c:pt>
                <c:pt idx="45058">
                  <c:v>1.0068416595458984E-3</c:v>
                </c:pt>
                <c:pt idx="45059">
                  <c:v>1.007080078125E-3</c:v>
                </c:pt>
                <c:pt idx="45060">
                  <c:v>1.0080337524414063E-3</c:v>
                </c:pt>
                <c:pt idx="45061">
                  <c:v>1.007080078125E-3</c:v>
                </c:pt>
                <c:pt idx="45062">
                  <c:v>1.0068416595458984E-3</c:v>
                </c:pt>
                <c:pt idx="45063">
                  <c:v>1.007080078125E-3</c:v>
                </c:pt>
                <c:pt idx="45064">
                  <c:v>1.007080078125E-3</c:v>
                </c:pt>
                <c:pt idx="45065">
                  <c:v>1.0068416595458984E-3</c:v>
                </c:pt>
                <c:pt idx="45066">
                  <c:v>1.007080078125E-3</c:v>
                </c:pt>
                <c:pt idx="45067">
                  <c:v>1.007080078125E-3</c:v>
                </c:pt>
                <c:pt idx="45068">
                  <c:v>1.0068416595458984E-3</c:v>
                </c:pt>
                <c:pt idx="45069">
                  <c:v>1.007080078125E-3</c:v>
                </c:pt>
                <c:pt idx="45070">
                  <c:v>1.007080078125E-3</c:v>
                </c:pt>
                <c:pt idx="45071">
                  <c:v>1.0068416595458984E-3</c:v>
                </c:pt>
                <c:pt idx="45072">
                  <c:v>1.007080078125E-3</c:v>
                </c:pt>
                <c:pt idx="45073">
                  <c:v>1.0080337524414063E-3</c:v>
                </c:pt>
                <c:pt idx="45074">
                  <c:v>1.0068416595458984E-3</c:v>
                </c:pt>
                <c:pt idx="45075">
                  <c:v>1.007080078125E-3</c:v>
                </c:pt>
                <c:pt idx="45076">
                  <c:v>1.007080078125E-3</c:v>
                </c:pt>
                <c:pt idx="45077">
                  <c:v>1.0068416595458984E-3</c:v>
                </c:pt>
                <c:pt idx="45078">
                  <c:v>1.007080078125E-3</c:v>
                </c:pt>
                <c:pt idx="45079">
                  <c:v>1.007080078125E-3</c:v>
                </c:pt>
                <c:pt idx="45080">
                  <c:v>1.0068416595458984E-3</c:v>
                </c:pt>
                <c:pt idx="45081">
                  <c:v>1.007080078125E-3</c:v>
                </c:pt>
                <c:pt idx="45082">
                  <c:v>1.007080078125E-3</c:v>
                </c:pt>
                <c:pt idx="45083">
                  <c:v>1.0068416595458984E-3</c:v>
                </c:pt>
                <c:pt idx="45084">
                  <c:v>1.007080078125E-3</c:v>
                </c:pt>
                <c:pt idx="45085">
                  <c:v>1.0080337524414063E-3</c:v>
                </c:pt>
                <c:pt idx="45086">
                  <c:v>1.007080078125E-3</c:v>
                </c:pt>
                <c:pt idx="45087">
                  <c:v>1.0068416595458984E-3</c:v>
                </c:pt>
                <c:pt idx="45088">
                  <c:v>1.007080078125E-3</c:v>
                </c:pt>
                <c:pt idx="45089">
                  <c:v>1.007080078125E-3</c:v>
                </c:pt>
                <c:pt idx="45090">
                  <c:v>1.0068416595458984E-3</c:v>
                </c:pt>
                <c:pt idx="45091">
                  <c:v>1.007080078125E-3</c:v>
                </c:pt>
                <c:pt idx="45092">
                  <c:v>1.007080078125E-3</c:v>
                </c:pt>
                <c:pt idx="45093">
                  <c:v>1.0068416595458984E-3</c:v>
                </c:pt>
                <c:pt idx="45094">
                  <c:v>1.007080078125E-3</c:v>
                </c:pt>
                <c:pt idx="45095">
                  <c:v>1.007080078125E-3</c:v>
                </c:pt>
                <c:pt idx="45096">
                  <c:v>1.0068416595458984E-3</c:v>
                </c:pt>
                <c:pt idx="45097">
                  <c:v>1.0080337524414063E-3</c:v>
                </c:pt>
                <c:pt idx="45098">
                  <c:v>1.007080078125E-3</c:v>
                </c:pt>
                <c:pt idx="45099">
                  <c:v>1.0068416595458984E-3</c:v>
                </c:pt>
                <c:pt idx="45100">
                  <c:v>1.007080078125E-3</c:v>
                </c:pt>
                <c:pt idx="45101">
                  <c:v>1.007080078125E-3</c:v>
                </c:pt>
                <c:pt idx="45102">
                  <c:v>1.0068416595458984E-3</c:v>
                </c:pt>
                <c:pt idx="45103">
                  <c:v>1.007080078125E-3</c:v>
                </c:pt>
                <c:pt idx="45104">
                  <c:v>1.007080078125E-3</c:v>
                </c:pt>
                <c:pt idx="45105">
                  <c:v>1.0068416595458984E-3</c:v>
                </c:pt>
                <c:pt idx="45106">
                  <c:v>1.007080078125E-3</c:v>
                </c:pt>
                <c:pt idx="45107">
                  <c:v>1.007080078125E-3</c:v>
                </c:pt>
                <c:pt idx="45108">
                  <c:v>1.0068416595458984E-3</c:v>
                </c:pt>
                <c:pt idx="45109">
                  <c:v>1.007080078125E-3</c:v>
                </c:pt>
                <c:pt idx="45110">
                  <c:v>1.0080337524414063E-3</c:v>
                </c:pt>
                <c:pt idx="45111">
                  <c:v>1.007080078125E-3</c:v>
                </c:pt>
                <c:pt idx="45112">
                  <c:v>1.0068416595458984E-3</c:v>
                </c:pt>
                <c:pt idx="45113">
                  <c:v>1.007080078125E-3</c:v>
                </c:pt>
                <c:pt idx="45114">
                  <c:v>1.007080078125E-3</c:v>
                </c:pt>
                <c:pt idx="45115">
                  <c:v>1.0068416595458984E-3</c:v>
                </c:pt>
                <c:pt idx="45116">
                  <c:v>1.007080078125E-3</c:v>
                </c:pt>
                <c:pt idx="45117">
                  <c:v>1.007080078125E-3</c:v>
                </c:pt>
                <c:pt idx="45118">
                  <c:v>1.0068416595458984E-3</c:v>
                </c:pt>
                <c:pt idx="45119">
                  <c:v>1.007080078125E-3</c:v>
                </c:pt>
                <c:pt idx="45120">
                  <c:v>1.007080078125E-3</c:v>
                </c:pt>
                <c:pt idx="45121">
                  <c:v>1.0068416595458984E-3</c:v>
                </c:pt>
                <c:pt idx="45122">
                  <c:v>1.0080337524414063E-3</c:v>
                </c:pt>
                <c:pt idx="45123">
                  <c:v>1.007080078125E-3</c:v>
                </c:pt>
                <c:pt idx="45124">
                  <c:v>1.0068416595458984E-3</c:v>
                </c:pt>
                <c:pt idx="45125">
                  <c:v>1.007080078125E-3</c:v>
                </c:pt>
                <c:pt idx="45126">
                  <c:v>1.007080078125E-3</c:v>
                </c:pt>
                <c:pt idx="45127">
                  <c:v>1.0068416595458984E-3</c:v>
                </c:pt>
                <c:pt idx="45128">
                  <c:v>1.007080078125E-3</c:v>
                </c:pt>
                <c:pt idx="45129">
                  <c:v>1.007080078125E-3</c:v>
                </c:pt>
                <c:pt idx="45130">
                  <c:v>1.0068416595458984E-3</c:v>
                </c:pt>
                <c:pt idx="45131">
                  <c:v>1.007080078125E-3</c:v>
                </c:pt>
                <c:pt idx="45132">
                  <c:v>1.007080078125E-3</c:v>
                </c:pt>
                <c:pt idx="45133">
                  <c:v>1.0068416595458984E-3</c:v>
                </c:pt>
                <c:pt idx="45134">
                  <c:v>1.007080078125E-3</c:v>
                </c:pt>
                <c:pt idx="45135">
                  <c:v>1.0080337524414063E-3</c:v>
                </c:pt>
                <c:pt idx="45136">
                  <c:v>1.007080078125E-3</c:v>
                </c:pt>
                <c:pt idx="45137">
                  <c:v>1.0068416595458984E-3</c:v>
                </c:pt>
                <c:pt idx="45138">
                  <c:v>1.007080078125E-3</c:v>
                </c:pt>
                <c:pt idx="45139">
                  <c:v>1.007080078125E-3</c:v>
                </c:pt>
                <c:pt idx="45140">
                  <c:v>1.0068416595458984E-3</c:v>
                </c:pt>
                <c:pt idx="45141">
                  <c:v>1.007080078125E-3</c:v>
                </c:pt>
                <c:pt idx="45142">
                  <c:v>1.007080078125E-3</c:v>
                </c:pt>
                <c:pt idx="45143">
                  <c:v>1.0068416595458984E-3</c:v>
                </c:pt>
                <c:pt idx="45144">
                  <c:v>1.007080078125E-3</c:v>
                </c:pt>
                <c:pt idx="45145">
                  <c:v>1.007080078125E-3</c:v>
                </c:pt>
                <c:pt idx="45146">
                  <c:v>1.0068416595458984E-3</c:v>
                </c:pt>
                <c:pt idx="45147">
                  <c:v>1.0080337524414063E-3</c:v>
                </c:pt>
                <c:pt idx="45148">
                  <c:v>1.007080078125E-3</c:v>
                </c:pt>
                <c:pt idx="45149">
                  <c:v>1.0068416595458984E-3</c:v>
                </c:pt>
                <c:pt idx="45150">
                  <c:v>1.007080078125E-3</c:v>
                </c:pt>
                <c:pt idx="45151">
                  <c:v>1.007080078125E-3</c:v>
                </c:pt>
                <c:pt idx="45152">
                  <c:v>1.0068416595458984E-3</c:v>
                </c:pt>
                <c:pt idx="45153">
                  <c:v>1.007080078125E-3</c:v>
                </c:pt>
                <c:pt idx="45154">
                  <c:v>1.007080078125E-3</c:v>
                </c:pt>
                <c:pt idx="45155">
                  <c:v>1.0068416595458984E-3</c:v>
                </c:pt>
                <c:pt idx="45156">
                  <c:v>1.007080078125E-3</c:v>
                </c:pt>
                <c:pt idx="45157">
                  <c:v>1.007080078125E-3</c:v>
                </c:pt>
                <c:pt idx="45158">
                  <c:v>1.0068416595458984E-3</c:v>
                </c:pt>
                <c:pt idx="45159">
                  <c:v>1.007080078125E-3</c:v>
                </c:pt>
                <c:pt idx="45160">
                  <c:v>1.0080337524414063E-3</c:v>
                </c:pt>
                <c:pt idx="45161">
                  <c:v>1.007080078125E-3</c:v>
                </c:pt>
                <c:pt idx="45162">
                  <c:v>1.0068416595458984E-3</c:v>
                </c:pt>
                <c:pt idx="45163">
                  <c:v>1.007080078125E-3</c:v>
                </c:pt>
                <c:pt idx="45164">
                  <c:v>1.007080078125E-3</c:v>
                </c:pt>
                <c:pt idx="45165">
                  <c:v>1.0068416595458984E-3</c:v>
                </c:pt>
                <c:pt idx="45166">
                  <c:v>1.007080078125E-3</c:v>
                </c:pt>
                <c:pt idx="45167">
                  <c:v>1.007080078125E-3</c:v>
                </c:pt>
                <c:pt idx="45168">
                  <c:v>1.0068416595458984E-3</c:v>
                </c:pt>
                <c:pt idx="45169">
                  <c:v>1.007080078125E-3</c:v>
                </c:pt>
                <c:pt idx="45170">
                  <c:v>1.007080078125E-3</c:v>
                </c:pt>
                <c:pt idx="45171">
                  <c:v>1.0068416595458984E-3</c:v>
                </c:pt>
                <c:pt idx="45172">
                  <c:v>1.0080337524414063E-3</c:v>
                </c:pt>
                <c:pt idx="45173">
                  <c:v>1.007080078125E-3</c:v>
                </c:pt>
                <c:pt idx="45174">
                  <c:v>1.0068416595458984E-3</c:v>
                </c:pt>
                <c:pt idx="45175">
                  <c:v>1.007080078125E-3</c:v>
                </c:pt>
                <c:pt idx="45176">
                  <c:v>1.007080078125E-3</c:v>
                </c:pt>
                <c:pt idx="45177">
                  <c:v>1.0068416595458984E-3</c:v>
                </c:pt>
                <c:pt idx="45178">
                  <c:v>1.007080078125E-3</c:v>
                </c:pt>
                <c:pt idx="45179">
                  <c:v>1.007080078125E-3</c:v>
                </c:pt>
                <c:pt idx="45180">
                  <c:v>1.0068416595458984E-3</c:v>
                </c:pt>
                <c:pt idx="45181">
                  <c:v>1.007080078125E-3</c:v>
                </c:pt>
                <c:pt idx="45182">
                  <c:v>1.007080078125E-3</c:v>
                </c:pt>
                <c:pt idx="45183">
                  <c:v>1.0068416595458984E-3</c:v>
                </c:pt>
                <c:pt idx="45184">
                  <c:v>1.007080078125E-3</c:v>
                </c:pt>
                <c:pt idx="45185">
                  <c:v>1.0080337524414063E-3</c:v>
                </c:pt>
                <c:pt idx="45186">
                  <c:v>1.007080078125E-3</c:v>
                </c:pt>
                <c:pt idx="45187">
                  <c:v>1.0068416595458984E-3</c:v>
                </c:pt>
                <c:pt idx="45188">
                  <c:v>1.007080078125E-3</c:v>
                </c:pt>
                <c:pt idx="45189">
                  <c:v>1.007080078125E-3</c:v>
                </c:pt>
                <c:pt idx="45190">
                  <c:v>1.0068416595458984E-3</c:v>
                </c:pt>
                <c:pt idx="45191">
                  <c:v>1.007080078125E-3</c:v>
                </c:pt>
                <c:pt idx="45192">
                  <c:v>1.007080078125E-3</c:v>
                </c:pt>
                <c:pt idx="45193">
                  <c:v>1.0068416595458984E-3</c:v>
                </c:pt>
                <c:pt idx="45194">
                  <c:v>1.007080078125E-3</c:v>
                </c:pt>
                <c:pt idx="45195">
                  <c:v>1.007080078125E-3</c:v>
                </c:pt>
                <c:pt idx="45196">
                  <c:v>1.0068416595458984E-3</c:v>
                </c:pt>
                <c:pt idx="45197">
                  <c:v>1.0080337524414063E-3</c:v>
                </c:pt>
                <c:pt idx="45198">
                  <c:v>1.007080078125E-3</c:v>
                </c:pt>
                <c:pt idx="45199">
                  <c:v>1.0068416595458984E-3</c:v>
                </c:pt>
                <c:pt idx="45200">
                  <c:v>1.007080078125E-3</c:v>
                </c:pt>
                <c:pt idx="45201">
                  <c:v>1.007080078125E-3</c:v>
                </c:pt>
                <c:pt idx="45202">
                  <c:v>1.0068416595458984E-3</c:v>
                </c:pt>
                <c:pt idx="45203">
                  <c:v>1.007080078125E-3</c:v>
                </c:pt>
                <c:pt idx="45204">
                  <c:v>1.007080078125E-3</c:v>
                </c:pt>
                <c:pt idx="45205">
                  <c:v>1.0068416595458984E-3</c:v>
                </c:pt>
                <c:pt idx="45206">
                  <c:v>1.007080078125E-3</c:v>
                </c:pt>
                <c:pt idx="45207">
                  <c:v>1.007080078125E-3</c:v>
                </c:pt>
                <c:pt idx="45208">
                  <c:v>1.0068416595458984E-3</c:v>
                </c:pt>
                <c:pt idx="45209">
                  <c:v>1.007080078125E-3</c:v>
                </c:pt>
                <c:pt idx="45210">
                  <c:v>1.0080337524414063E-3</c:v>
                </c:pt>
                <c:pt idx="45211">
                  <c:v>1.007080078125E-3</c:v>
                </c:pt>
                <c:pt idx="45212">
                  <c:v>1.0068416595458984E-3</c:v>
                </c:pt>
                <c:pt idx="45213">
                  <c:v>1.007080078125E-3</c:v>
                </c:pt>
                <c:pt idx="45214">
                  <c:v>1.007080078125E-3</c:v>
                </c:pt>
                <c:pt idx="45215">
                  <c:v>1.0068416595458984E-3</c:v>
                </c:pt>
                <c:pt idx="45216">
                  <c:v>1.007080078125E-3</c:v>
                </c:pt>
                <c:pt idx="45217">
                  <c:v>1.007080078125E-3</c:v>
                </c:pt>
                <c:pt idx="45218">
                  <c:v>1.0068416595458984E-3</c:v>
                </c:pt>
                <c:pt idx="45219">
                  <c:v>1.007080078125E-3</c:v>
                </c:pt>
                <c:pt idx="45220">
                  <c:v>1.007080078125E-3</c:v>
                </c:pt>
                <c:pt idx="45221">
                  <c:v>1.0068416595458984E-3</c:v>
                </c:pt>
                <c:pt idx="45222">
                  <c:v>1.0080337524414063E-3</c:v>
                </c:pt>
                <c:pt idx="45223">
                  <c:v>1.007080078125E-3</c:v>
                </c:pt>
                <c:pt idx="45224">
                  <c:v>1.0068416595458984E-3</c:v>
                </c:pt>
                <c:pt idx="45225">
                  <c:v>1.007080078125E-3</c:v>
                </c:pt>
                <c:pt idx="45226">
                  <c:v>1.007080078125E-3</c:v>
                </c:pt>
                <c:pt idx="45227">
                  <c:v>1.0068416595458984E-3</c:v>
                </c:pt>
                <c:pt idx="45228">
                  <c:v>1.007080078125E-3</c:v>
                </c:pt>
                <c:pt idx="45229">
                  <c:v>1.007080078125E-3</c:v>
                </c:pt>
                <c:pt idx="45230">
                  <c:v>1.0068416595458984E-3</c:v>
                </c:pt>
                <c:pt idx="45231">
                  <c:v>1.007080078125E-3</c:v>
                </c:pt>
                <c:pt idx="45232">
                  <c:v>1.007080078125E-3</c:v>
                </c:pt>
                <c:pt idx="45233">
                  <c:v>1.0068416595458984E-3</c:v>
                </c:pt>
                <c:pt idx="45234">
                  <c:v>1.007080078125E-3</c:v>
                </c:pt>
                <c:pt idx="45235">
                  <c:v>1.0080337524414063E-3</c:v>
                </c:pt>
                <c:pt idx="45236">
                  <c:v>1.007080078125E-3</c:v>
                </c:pt>
                <c:pt idx="45237">
                  <c:v>1.0068416595458984E-3</c:v>
                </c:pt>
                <c:pt idx="45238">
                  <c:v>1.007080078125E-3</c:v>
                </c:pt>
                <c:pt idx="45239">
                  <c:v>1.007080078125E-3</c:v>
                </c:pt>
                <c:pt idx="45240">
                  <c:v>1.0068416595458984E-3</c:v>
                </c:pt>
                <c:pt idx="45241">
                  <c:v>1.007080078125E-3</c:v>
                </c:pt>
                <c:pt idx="45242">
                  <c:v>1.007080078125E-3</c:v>
                </c:pt>
                <c:pt idx="45243">
                  <c:v>1.0068416595458984E-3</c:v>
                </c:pt>
                <c:pt idx="45244">
                  <c:v>1.007080078125E-3</c:v>
                </c:pt>
                <c:pt idx="45245">
                  <c:v>1.007080078125E-3</c:v>
                </c:pt>
                <c:pt idx="45246">
                  <c:v>1.0068416595458984E-3</c:v>
                </c:pt>
                <c:pt idx="45247">
                  <c:v>1.0080337524414063E-3</c:v>
                </c:pt>
                <c:pt idx="45248">
                  <c:v>1.007080078125E-3</c:v>
                </c:pt>
                <c:pt idx="45249">
                  <c:v>1.0068416595458984E-3</c:v>
                </c:pt>
                <c:pt idx="45250">
                  <c:v>1.007080078125E-3</c:v>
                </c:pt>
                <c:pt idx="45251">
                  <c:v>1.007080078125E-3</c:v>
                </c:pt>
                <c:pt idx="45252">
                  <c:v>1.0068416595458984E-3</c:v>
                </c:pt>
                <c:pt idx="45253">
                  <c:v>1.007080078125E-3</c:v>
                </c:pt>
                <c:pt idx="45254">
                  <c:v>1.007080078125E-3</c:v>
                </c:pt>
                <c:pt idx="45255">
                  <c:v>1.0068416595458984E-3</c:v>
                </c:pt>
                <c:pt idx="45256">
                  <c:v>1.007080078125E-3</c:v>
                </c:pt>
                <c:pt idx="45257">
                  <c:v>1.007080078125E-3</c:v>
                </c:pt>
                <c:pt idx="45258">
                  <c:v>1.0068416595458984E-3</c:v>
                </c:pt>
                <c:pt idx="45259">
                  <c:v>1.007080078125E-3</c:v>
                </c:pt>
                <c:pt idx="45260">
                  <c:v>1.0080337524414063E-3</c:v>
                </c:pt>
                <c:pt idx="45261">
                  <c:v>1.007080078125E-3</c:v>
                </c:pt>
                <c:pt idx="45262">
                  <c:v>1.0068416595458984E-3</c:v>
                </c:pt>
                <c:pt idx="45263">
                  <c:v>1.007080078125E-3</c:v>
                </c:pt>
                <c:pt idx="45264">
                  <c:v>1.007080078125E-3</c:v>
                </c:pt>
                <c:pt idx="45265">
                  <c:v>1.0068416595458984E-3</c:v>
                </c:pt>
                <c:pt idx="45266">
                  <c:v>1.007080078125E-3</c:v>
                </c:pt>
                <c:pt idx="45267">
                  <c:v>1.007080078125E-3</c:v>
                </c:pt>
                <c:pt idx="45268">
                  <c:v>1.0068416595458984E-3</c:v>
                </c:pt>
                <c:pt idx="45269">
                  <c:v>1.007080078125E-3</c:v>
                </c:pt>
                <c:pt idx="45270">
                  <c:v>1.007080078125E-3</c:v>
                </c:pt>
                <c:pt idx="45271">
                  <c:v>1.0068416595458984E-3</c:v>
                </c:pt>
                <c:pt idx="45272">
                  <c:v>1.0080337524414063E-3</c:v>
                </c:pt>
                <c:pt idx="45273">
                  <c:v>1.007080078125E-3</c:v>
                </c:pt>
                <c:pt idx="45274">
                  <c:v>1.0068416595458984E-3</c:v>
                </c:pt>
                <c:pt idx="45275">
                  <c:v>1.007080078125E-3</c:v>
                </c:pt>
                <c:pt idx="45276">
                  <c:v>1.007080078125E-3</c:v>
                </c:pt>
                <c:pt idx="45277">
                  <c:v>1.0068416595458984E-3</c:v>
                </c:pt>
                <c:pt idx="45278">
                  <c:v>1.007080078125E-3</c:v>
                </c:pt>
                <c:pt idx="45279">
                  <c:v>1.007080078125E-3</c:v>
                </c:pt>
                <c:pt idx="45280">
                  <c:v>1.0068416595458984E-3</c:v>
                </c:pt>
                <c:pt idx="45281">
                  <c:v>1.007080078125E-3</c:v>
                </c:pt>
                <c:pt idx="45282">
                  <c:v>1.007080078125E-3</c:v>
                </c:pt>
                <c:pt idx="45283">
                  <c:v>1.0068416595458984E-3</c:v>
                </c:pt>
                <c:pt idx="45284">
                  <c:v>1.007080078125E-3</c:v>
                </c:pt>
                <c:pt idx="45285">
                  <c:v>1.0080337524414063E-3</c:v>
                </c:pt>
                <c:pt idx="45286">
                  <c:v>1.007080078125E-3</c:v>
                </c:pt>
                <c:pt idx="45287">
                  <c:v>1.0068416595458984E-3</c:v>
                </c:pt>
                <c:pt idx="45288">
                  <c:v>1.007080078125E-3</c:v>
                </c:pt>
                <c:pt idx="45289">
                  <c:v>1.007080078125E-3</c:v>
                </c:pt>
                <c:pt idx="45290">
                  <c:v>1.0068416595458984E-3</c:v>
                </c:pt>
                <c:pt idx="45291">
                  <c:v>1.007080078125E-3</c:v>
                </c:pt>
                <c:pt idx="45292">
                  <c:v>1.007080078125E-3</c:v>
                </c:pt>
                <c:pt idx="45293">
                  <c:v>1.0068416595458984E-3</c:v>
                </c:pt>
                <c:pt idx="45294">
                  <c:v>1.007080078125E-3</c:v>
                </c:pt>
                <c:pt idx="45295">
                  <c:v>1.007080078125E-3</c:v>
                </c:pt>
                <c:pt idx="45296">
                  <c:v>1.0068416595458984E-3</c:v>
                </c:pt>
                <c:pt idx="45297">
                  <c:v>1.0080337524414063E-3</c:v>
                </c:pt>
                <c:pt idx="45298">
                  <c:v>1.007080078125E-3</c:v>
                </c:pt>
                <c:pt idx="45299">
                  <c:v>1.0068416595458984E-3</c:v>
                </c:pt>
                <c:pt idx="45300">
                  <c:v>1.007080078125E-3</c:v>
                </c:pt>
                <c:pt idx="45301">
                  <c:v>1.007080078125E-3</c:v>
                </c:pt>
                <c:pt idx="45302">
                  <c:v>1.0068416595458984E-3</c:v>
                </c:pt>
                <c:pt idx="45303">
                  <c:v>1.007080078125E-3</c:v>
                </c:pt>
                <c:pt idx="45304">
                  <c:v>1.007080078125E-3</c:v>
                </c:pt>
                <c:pt idx="45305">
                  <c:v>1.0068416595458984E-3</c:v>
                </c:pt>
                <c:pt idx="45306">
                  <c:v>1.007080078125E-3</c:v>
                </c:pt>
                <c:pt idx="45307">
                  <c:v>1.007080078125E-3</c:v>
                </c:pt>
                <c:pt idx="45308">
                  <c:v>1.0068416595458984E-3</c:v>
                </c:pt>
                <c:pt idx="45309">
                  <c:v>1.007080078125E-3</c:v>
                </c:pt>
                <c:pt idx="45310">
                  <c:v>1.0080337524414063E-3</c:v>
                </c:pt>
                <c:pt idx="45311">
                  <c:v>1.007080078125E-3</c:v>
                </c:pt>
                <c:pt idx="45312">
                  <c:v>1.0068416595458984E-3</c:v>
                </c:pt>
                <c:pt idx="45313">
                  <c:v>1.007080078125E-3</c:v>
                </c:pt>
                <c:pt idx="45314">
                  <c:v>1.007080078125E-3</c:v>
                </c:pt>
                <c:pt idx="45315">
                  <c:v>1.0068416595458984E-3</c:v>
                </c:pt>
                <c:pt idx="45316">
                  <c:v>1.007080078125E-3</c:v>
                </c:pt>
                <c:pt idx="45317">
                  <c:v>1.007080078125E-3</c:v>
                </c:pt>
                <c:pt idx="45318">
                  <c:v>1.0068416595458984E-3</c:v>
                </c:pt>
                <c:pt idx="45319">
                  <c:v>1.007080078125E-3</c:v>
                </c:pt>
                <c:pt idx="45320">
                  <c:v>1.0068416595458984E-3</c:v>
                </c:pt>
                <c:pt idx="45321">
                  <c:v>1.007080078125E-3</c:v>
                </c:pt>
                <c:pt idx="45322">
                  <c:v>1.0080337524414063E-3</c:v>
                </c:pt>
                <c:pt idx="45323">
                  <c:v>1.007080078125E-3</c:v>
                </c:pt>
                <c:pt idx="45324">
                  <c:v>1.0068416595458984E-3</c:v>
                </c:pt>
                <c:pt idx="45325">
                  <c:v>1.007080078125E-3</c:v>
                </c:pt>
                <c:pt idx="45326">
                  <c:v>1.007080078125E-3</c:v>
                </c:pt>
                <c:pt idx="45327">
                  <c:v>1.0068416595458984E-3</c:v>
                </c:pt>
                <c:pt idx="45328">
                  <c:v>1.007080078125E-3</c:v>
                </c:pt>
                <c:pt idx="45329">
                  <c:v>1.007080078125E-3</c:v>
                </c:pt>
                <c:pt idx="45330">
                  <c:v>1.0068416595458984E-3</c:v>
                </c:pt>
                <c:pt idx="45331">
                  <c:v>1.007080078125E-3</c:v>
                </c:pt>
                <c:pt idx="45332">
                  <c:v>1.007080078125E-3</c:v>
                </c:pt>
                <c:pt idx="45333">
                  <c:v>1.0068416595458984E-3</c:v>
                </c:pt>
                <c:pt idx="45334">
                  <c:v>1.007080078125E-3</c:v>
                </c:pt>
                <c:pt idx="45335">
                  <c:v>1.0080337524414063E-3</c:v>
                </c:pt>
                <c:pt idx="45336">
                  <c:v>1.007080078125E-3</c:v>
                </c:pt>
                <c:pt idx="45337">
                  <c:v>1.0068416595458984E-3</c:v>
                </c:pt>
                <c:pt idx="45338">
                  <c:v>1.007080078125E-3</c:v>
                </c:pt>
                <c:pt idx="45339">
                  <c:v>1.007080078125E-3</c:v>
                </c:pt>
                <c:pt idx="45340">
                  <c:v>1.0068416595458984E-3</c:v>
                </c:pt>
                <c:pt idx="45341">
                  <c:v>1.007080078125E-3</c:v>
                </c:pt>
                <c:pt idx="45342">
                  <c:v>1.0068416595458984E-3</c:v>
                </c:pt>
                <c:pt idx="45343">
                  <c:v>1.007080078125E-3</c:v>
                </c:pt>
                <c:pt idx="45344">
                  <c:v>1.007080078125E-3</c:v>
                </c:pt>
                <c:pt idx="45345">
                  <c:v>1.0068416595458984E-3</c:v>
                </c:pt>
                <c:pt idx="45346">
                  <c:v>1.007080078125E-3</c:v>
                </c:pt>
                <c:pt idx="45347">
                  <c:v>1.0080337524414063E-3</c:v>
                </c:pt>
                <c:pt idx="45348">
                  <c:v>1.007080078125E-3</c:v>
                </c:pt>
                <c:pt idx="45349">
                  <c:v>1.0068416595458984E-3</c:v>
                </c:pt>
                <c:pt idx="45350">
                  <c:v>1.007080078125E-3</c:v>
                </c:pt>
                <c:pt idx="45351">
                  <c:v>1.007080078125E-3</c:v>
                </c:pt>
                <c:pt idx="45352">
                  <c:v>1.0068416595458984E-3</c:v>
                </c:pt>
                <c:pt idx="45353">
                  <c:v>1.007080078125E-3</c:v>
                </c:pt>
                <c:pt idx="45354">
                  <c:v>1.007080078125E-3</c:v>
                </c:pt>
                <c:pt idx="45355">
                  <c:v>1.0068416595458984E-3</c:v>
                </c:pt>
                <c:pt idx="45356">
                  <c:v>1.007080078125E-3</c:v>
                </c:pt>
                <c:pt idx="45357">
                  <c:v>1.007080078125E-3</c:v>
                </c:pt>
                <c:pt idx="45358">
                  <c:v>1.0068416595458984E-3</c:v>
                </c:pt>
                <c:pt idx="45359">
                  <c:v>1.007080078125E-3</c:v>
                </c:pt>
                <c:pt idx="45360">
                  <c:v>1.0080337524414063E-3</c:v>
                </c:pt>
                <c:pt idx="45361">
                  <c:v>1.007080078125E-3</c:v>
                </c:pt>
                <c:pt idx="45362">
                  <c:v>1.0068416595458984E-3</c:v>
                </c:pt>
                <c:pt idx="45363">
                  <c:v>1.007080078125E-3</c:v>
                </c:pt>
                <c:pt idx="45364">
                  <c:v>1.0068416595458984E-3</c:v>
                </c:pt>
                <c:pt idx="45365">
                  <c:v>1.007080078125E-3</c:v>
                </c:pt>
                <c:pt idx="45366">
                  <c:v>1.007080078125E-3</c:v>
                </c:pt>
                <c:pt idx="45367">
                  <c:v>1.0068416595458984E-3</c:v>
                </c:pt>
                <c:pt idx="45368">
                  <c:v>1.007080078125E-3</c:v>
                </c:pt>
                <c:pt idx="45369">
                  <c:v>1.007080078125E-3</c:v>
                </c:pt>
                <c:pt idx="45370">
                  <c:v>1.0068416595458984E-3</c:v>
                </c:pt>
                <c:pt idx="45371">
                  <c:v>1.007080078125E-3</c:v>
                </c:pt>
                <c:pt idx="45372">
                  <c:v>1.0080337524414063E-3</c:v>
                </c:pt>
                <c:pt idx="45373">
                  <c:v>1.007080078125E-3</c:v>
                </c:pt>
                <c:pt idx="45374">
                  <c:v>1.0068416595458984E-3</c:v>
                </c:pt>
                <c:pt idx="45375">
                  <c:v>1.007080078125E-3</c:v>
                </c:pt>
                <c:pt idx="45376">
                  <c:v>1.007080078125E-3</c:v>
                </c:pt>
                <c:pt idx="45377">
                  <c:v>1.0068416595458984E-3</c:v>
                </c:pt>
                <c:pt idx="45378">
                  <c:v>1.007080078125E-3</c:v>
                </c:pt>
                <c:pt idx="45379">
                  <c:v>1.007080078125E-3</c:v>
                </c:pt>
                <c:pt idx="45380">
                  <c:v>1.0068416595458984E-3</c:v>
                </c:pt>
                <c:pt idx="45381">
                  <c:v>1.007080078125E-3</c:v>
                </c:pt>
                <c:pt idx="45382">
                  <c:v>1.007080078125E-3</c:v>
                </c:pt>
                <c:pt idx="45383">
                  <c:v>1.0068416595458984E-3</c:v>
                </c:pt>
                <c:pt idx="45384">
                  <c:v>1.007080078125E-3</c:v>
                </c:pt>
                <c:pt idx="45385">
                  <c:v>1.0080337524414063E-3</c:v>
                </c:pt>
                <c:pt idx="45386">
                  <c:v>1.0068416595458984E-3</c:v>
                </c:pt>
                <c:pt idx="45387">
                  <c:v>1.007080078125E-3</c:v>
                </c:pt>
                <c:pt idx="45388">
                  <c:v>1.007080078125E-3</c:v>
                </c:pt>
                <c:pt idx="45389">
                  <c:v>1.0068416595458984E-3</c:v>
                </c:pt>
                <c:pt idx="45390">
                  <c:v>1.007080078125E-3</c:v>
                </c:pt>
                <c:pt idx="45391">
                  <c:v>1.007080078125E-3</c:v>
                </c:pt>
                <c:pt idx="45392">
                  <c:v>1.0068416595458984E-3</c:v>
                </c:pt>
                <c:pt idx="45393">
                  <c:v>1.007080078125E-3</c:v>
                </c:pt>
                <c:pt idx="45394">
                  <c:v>1.007080078125E-3</c:v>
                </c:pt>
                <c:pt idx="45395">
                  <c:v>1.0068416595458984E-3</c:v>
                </c:pt>
                <c:pt idx="45396">
                  <c:v>1.007080078125E-3</c:v>
                </c:pt>
                <c:pt idx="45397">
                  <c:v>1.0080337524414063E-3</c:v>
                </c:pt>
                <c:pt idx="45398">
                  <c:v>1.007080078125E-3</c:v>
                </c:pt>
                <c:pt idx="45399">
                  <c:v>1.0068416595458984E-3</c:v>
                </c:pt>
                <c:pt idx="45400">
                  <c:v>1.007080078125E-3</c:v>
                </c:pt>
                <c:pt idx="45401">
                  <c:v>1.007080078125E-3</c:v>
                </c:pt>
                <c:pt idx="45402">
                  <c:v>1.0068416595458984E-3</c:v>
                </c:pt>
                <c:pt idx="45403">
                  <c:v>1.007080078125E-3</c:v>
                </c:pt>
                <c:pt idx="45404">
                  <c:v>1.007080078125E-3</c:v>
                </c:pt>
                <c:pt idx="45405">
                  <c:v>1.0068416595458984E-3</c:v>
                </c:pt>
                <c:pt idx="45406">
                  <c:v>1.007080078125E-3</c:v>
                </c:pt>
                <c:pt idx="45407">
                  <c:v>1.007080078125E-3</c:v>
                </c:pt>
                <c:pt idx="45408">
                  <c:v>1.0068416595458984E-3</c:v>
                </c:pt>
                <c:pt idx="45409">
                  <c:v>1.007080078125E-3</c:v>
                </c:pt>
                <c:pt idx="45410">
                  <c:v>1.0080337524414063E-3</c:v>
                </c:pt>
                <c:pt idx="45411">
                  <c:v>1.0068416595458984E-3</c:v>
                </c:pt>
                <c:pt idx="45412">
                  <c:v>1.007080078125E-3</c:v>
                </c:pt>
                <c:pt idx="45413">
                  <c:v>1.007080078125E-3</c:v>
                </c:pt>
                <c:pt idx="45414">
                  <c:v>1.0068416595458984E-3</c:v>
                </c:pt>
                <c:pt idx="45415">
                  <c:v>1.007080078125E-3</c:v>
                </c:pt>
                <c:pt idx="45416">
                  <c:v>1.007080078125E-3</c:v>
                </c:pt>
                <c:pt idx="45417">
                  <c:v>1.0068416595458984E-3</c:v>
                </c:pt>
                <c:pt idx="45418">
                  <c:v>1.007080078125E-3</c:v>
                </c:pt>
                <c:pt idx="45419">
                  <c:v>1.007080078125E-3</c:v>
                </c:pt>
                <c:pt idx="45420">
                  <c:v>1.0068416595458984E-3</c:v>
                </c:pt>
                <c:pt idx="45421">
                  <c:v>1.007080078125E-3</c:v>
                </c:pt>
                <c:pt idx="45422">
                  <c:v>1.0080337524414063E-3</c:v>
                </c:pt>
                <c:pt idx="45423">
                  <c:v>1.007080078125E-3</c:v>
                </c:pt>
                <c:pt idx="45424">
                  <c:v>1.0068416595458984E-3</c:v>
                </c:pt>
                <c:pt idx="45425">
                  <c:v>1.007080078125E-3</c:v>
                </c:pt>
                <c:pt idx="45426">
                  <c:v>1.007080078125E-3</c:v>
                </c:pt>
                <c:pt idx="45427">
                  <c:v>1.0068416595458984E-3</c:v>
                </c:pt>
                <c:pt idx="45428">
                  <c:v>1.007080078125E-3</c:v>
                </c:pt>
                <c:pt idx="45429">
                  <c:v>1.007080078125E-3</c:v>
                </c:pt>
                <c:pt idx="45430">
                  <c:v>1.0068416595458984E-3</c:v>
                </c:pt>
                <c:pt idx="45431">
                  <c:v>1.007080078125E-3</c:v>
                </c:pt>
                <c:pt idx="45432">
                  <c:v>1.007080078125E-3</c:v>
                </c:pt>
                <c:pt idx="45433">
                  <c:v>1.0068416595458984E-3</c:v>
                </c:pt>
                <c:pt idx="45434">
                  <c:v>1.007080078125E-3</c:v>
                </c:pt>
                <c:pt idx="45435">
                  <c:v>1.0080337524414063E-3</c:v>
                </c:pt>
                <c:pt idx="45436">
                  <c:v>1.0068416595458984E-3</c:v>
                </c:pt>
                <c:pt idx="45437">
                  <c:v>1.007080078125E-3</c:v>
                </c:pt>
                <c:pt idx="45438">
                  <c:v>1.007080078125E-3</c:v>
                </c:pt>
                <c:pt idx="45439">
                  <c:v>1.0068416595458984E-3</c:v>
                </c:pt>
                <c:pt idx="45440">
                  <c:v>1.007080078125E-3</c:v>
                </c:pt>
                <c:pt idx="45441">
                  <c:v>1.007080078125E-3</c:v>
                </c:pt>
                <c:pt idx="45442">
                  <c:v>1.0068416595458984E-3</c:v>
                </c:pt>
                <c:pt idx="45443">
                  <c:v>1.007080078125E-3</c:v>
                </c:pt>
                <c:pt idx="45444">
                  <c:v>1.007080078125E-3</c:v>
                </c:pt>
                <c:pt idx="45445">
                  <c:v>7.0500373840332031E-3</c:v>
                </c:pt>
                <c:pt idx="45446">
                  <c:v>1.0068416595458984E-3</c:v>
                </c:pt>
                <c:pt idx="45447">
                  <c:v>1.007080078125E-3</c:v>
                </c:pt>
                <c:pt idx="45448">
                  <c:v>1.007080078125E-3</c:v>
                </c:pt>
                <c:pt idx="45449">
                  <c:v>1.0068416595458984E-3</c:v>
                </c:pt>
                <c:pt idx="45450">
                  <c:v>1.007080078125E-3</c:v>
                </c:pt>
                <c:pt idx="45451">
                  <c:v>1.007080078125E-3</c:v>
                </c:pt>
                <c:pt idx="45452">
                  <c:v>1.0068416595458984E-3</c:v>
                </c:pt>
                <c:pt idx="45453">
                  <c:v>1.007080078125E-3</c:v>
                </c:pt>
                <c:pt idx="45454">
                  <c:v>1.0080337524414063E-3</c:v>
                </c:pt>
                <c:pt idx="45455">
                  <c:v>1.0068416595458984E-3</c:v>
                </c:pt>
                <c:pt idx="45456">
                  <c:v>1.007080078125E-3</c:v>
                </c:pt>
                <c:pt idx="45457">
                  <c:v>1.007080078125E-3</c:v>
                </c:pt>
                <c:pt idx="45458">
                  <c:v>1.0068416595458984E-3</c:v>
                </c:pt>
                <c:pt idx="45459">
                  <c:v>1.007080078125E-3</c:v>
                </c:pt>
                <c:pt idx="45460">
                  <c:v>1.007080078125E-3</c:v>
                </c:pt>
                <c:pt idx="45461">
                  <c:v>1.0068416595458984E-3</c:v>
                </c:pt>
                <c:pt idx="45462">
                  <c:v>1.007080078125E-3</c:v>
                </c:pt>
                <c:pt idx="45463">
                  <c:v>1.007080078125E-3</c:v>
                </c:pt>
                <c:pt idx="45464">
                  <c:v>1.0068416595458984E-3</c:v>
                </c:pt>
                <c:pt idx="45465">
                  <c:v>1.007080078125E-3</c:v>
                </c:pt>
                <c:pt idx="45466">
                  <c:v>1.0080337524414063E-3</c:v>
                </c:pt>
                <c:pt idx="45467">
                  <c:v>1.007080078125E-3</c:v>
                </c:pt>
                <c:pt idx="45468">
                  <c:v>1.0068416595458984E-3</c:v>
                </c:pt>
                <c:pt idx="45469">
                  <c:v>1.007080078125E-3</c:v>
                </c:pt>
                <c:pt idx="45470">
                  <c:v>1.007080078125E-3</c:v>
                </c:pt>
                <c:pt idx="45471">
                  <c:v>1.0068416595458984E-3</c:v>
                </c:pt>
                <c:pt idx="45472">
                  <c:v>1.007080078125E-3</c:v>
                </c:pt>
                <c:pt idx="45473">
                  <c:v>1.007080078125E-3</c:v>
                </c:pt>
                <c:pt idx="45474">
                  <c:v>1.0068416595458984E-3</c:v>
                </c:pt>
                <c:pt idx="45475">
                  <c:v>1.007080078125E-3</c:v>
                </c:pt>
                <c:pt idx="45476">
                  <c:v>1.007080078125E-3</c:v>
                </c:pt>
                <c:pt idx="45477">
                  <c:v>1.0068416595458984E-3</c:v>
                </c:pt>
                <c:pt idx="45478">
                  <c:v>1.007080078125E-3</c:v>
                </c:pt>
                <c:pt idx="45479">
                  <c:v>1.0080337524414063E-3</c:v>
                </c:pt>
                <c:pt idx="45480">
                  <c:v>1.0068416595458984E-3</c:v>
                </c:pt>
                <c:pt idx="45481">
                  <c:v>1.007080078125E-3</c:v>
                </c:pt>
                <c:pt idx="45482">
                  <c:v>1.007080078125E-3</c:v>
                </c:pt>
                <c:pt idx="45483">
                  <c:v>1.0068416595458984E-3</c:v>
                </c:pt>
                <c:pt idx="45484">
                  <c:v>1.007080078125E-3</c:v>
                </c:pt>
                <c:pt idx="45485">
                  <c:v>1.007080078125E-3</c:v>
                </c:pt>
                <c:pt idx="45486">
                  <c:v>1.0068416595458984E-3</c:v>
                </c:pt>
                <c:pt idx="45487">
                  <c:v>1.007080078125E-3</c:v>
                </c:pt>
                <c:pt idx="45488">
                  <c:v>1.007080078125E-3</c:v>
                </c:pt>
                <c:pt idx="45489">
                  <c:v>1.0068416595458984E-3</c:v>
                </c:pt>
                <c:pt idx="45490">
                  <c:v>1.007080078125E-3</c:v>
                </c:pt>
                <c:pt idx="45491">
                  <c:v>1.0080337524414063E-3</c:v>
                </c:pt>
                <c:pt idx="45492">
                  <c:v>1.007080078125E-3</c:v>
                </c:pt>
                <c:pt idx="45493">
                  <c:v>1.0068416595458984E-3</c:v>
                </c:pt>
                <c:pt idx="45494">
                  <c:v>1.007080078125E-3</c:v>
                </c:pt>
                <c:pt idx="45495">
                  <c:v>1.007080078125E-3</c:v>
                </c:pt>
                <c:pt idx="45496">
                  <c:v>1.0068416595458984E-3</c:v>
                </c:pt>
                <c:pt idx="45497">
                  <c:v>1.007080078125E-3</c:v>
                </c:pt>
                <c:pt idx="45498">
                  <c:v>1.007080078125E-3</c:v>
                </c:pt>
                <c:pt idx="45499">
                  <c:v>1.0068416595458984E-3</c:v>
                </c:pt>
                <c:pt idx="45500">
                  <c:v>1.007080078125E-3</c:v>
                </c:pt>
                <c:pt idx="45501">
                  <c:v>1.007080078125E-3</c:v>
                </c:pt>
                <c:pt idx="45502">
                  <c:v>1.0068416595458984E-3</c:v>
                </c:pt>
                <c:pt idx="45503">
                  <c:v>1.007080078125E-3</c:v>
                </c:pt>
                <c:pt idx="45504">
                  <c:v>1.0080337524414063E-3</c:v>
                </c:pt>
                <c:pt idx="45505">
                  <c:v>1.0068416595458984E-3</c:v>
                </c:pt>
                <c:pt idx="45506">
                  <c:v>1.007080078125E-3</c:v>
                </c:pt>
                <c:pt idx="45507">
                  <c:v>1.007080078125E-3</c:v>
                </c:pt>
                <c:pt idx="45508">
                  <c:v>1.0068416595458984E-3</c:v>
                </c:pt>
                <c:pt idx="45509">
                  <c:v>1.007080078125E-3</c:v>
                </c:pt>
                <c:pt idx="45510">
                  <c:v>1.007080078125E-3</c:v>
                </c:pt>
                <c:pt idx="45511">
                  <c:v>1.0068416595458984E-3</c:v>
                </c:pt>
                <c:pt idx="45512">
                  <c:v>1.007080078125E-3</c:v>
                </c:pt>
                <c:pt idx="45513">
                  <c:v>1.007080078125E-3</c:v>
                </c:pt>
                <c:pt idx="45514">
                  <c:v>1.0068416595458984E-3</c:v>
                </c:pt>
                <c:pt idx="45515">
                  <c:v>1.007080078125E-3</c:v>
                </c:pt>
                <c:pt idx="45516">
                  <c:v>1.0080337524414063E-3</c:v>
                </c:pt>
                <c:pt idx="45517">
                  <c:v>1.007080078125E-3</c:v>
                </c:pt>
                <c:pt idx="45518">
                  <c:v>1.0068416595458984E-3</c:v>
                </c:pt>
                <c:pt idx="45519">
                  <c:v>1.007080078125E-3</c:v>
                </c:pt>
                <c:pt idx="45520">
                  <c:v>1.007080078125E-3</c:v>
                </c:pt>
                <c:pt idx="45521">
                  <c:v>1.0068416595458984E-3</c:v>
                </c:pt>
                <c:pt idx="45522">
                  <c:v>1.007080078125E-3</c:v>
                </c:pt>
                <c:pt idx="45523">
                  <c:v>1.007080078125E-3</c:v>
                </c:pt>
                <c:pt idx="45524">
                  <c:v>1.0068416595458984E-3</c:v>
                </c:pt>
                <c:pt idx="45525">
                  <c:v>1.007080078125E-3</c:v>
                </c:pt>
                <c:pt idx="45526">
                  <c:v>1.007080078125E-3</c:v>
                </c:pt>
                <c:pt idx="45527">
                  <c:v>1.0068416595458984E-3</c:v>
                </c:pt>
                <c:pt idx="45528">
                  <c:v>1.007080078125E-3</c:v>
                </c:pt>
                <c:pt idx="45529">
                  <c:v>1.0080337524414063E-3</c:v>
                </c:pt>
                <c:pt idx="45530">
                  <c:v>1.0068416595458984E-3</c:v>
                </c:pt>
                <c:pt idx="45531">
                  <c:v>1.007080078125E-3</c:v>
                </c:pt>
                <c:pt idx="45532">
                  <c:v>1.007080078125E-3</c:v>
                </c:pt>
                <c:pt idx="45533">
                  <c:v>1.0068416595458984E-3</c:v>
                </c:pt>
                <c:pt idx="45534">
                  <c:v>1.007080078125E-3</c:v>
                </c:pt>
                <c:pt idx="45535">
                  <c:v>1.007080078125E-3</c:v>
                </c:pt>
                <c:pt idx="45536">
                  <c:v>1.0068416595458984E-3</c:v>
                </c:pt>
                <c:pt idx="45537">
                  <c:v>1.007080078125E-3</c:v>
                </c:pt>
                <c:pt idx="45538">
                  <c:v>1.007080078125E-3</c:v>
                </c:pt>
                <c:pt idx="45539">
                  <c:v>1.0068416595458984E-3</c:v>
                </c:pt>
                <c:pt idx="45540">
                  <c:v>1.007080078125E-3</c:v>
                </c:pt>
                <c:pt idx="45541">
                  <c:v>1.0080337524414063E-3</c:v>
                </c:pt>
                <c:pt idx="45542">
                  <c:v>1.007080078125E-3</c:v>
                </c:pt>
                <c:pt idx="45543">
                  <c:v>1.0068416595458984E-3</c:v>
                </c:pt>
                <c:pt idx="45544">
                  <c:v>1.007080078125E-3</c:v>
                </c:pt>
                <c:pt idx="45545">
                  <c:v>1.007080078125E-3</c:v>
                </c:pt>
                <c:pt idx="45546">
                  <c:v>1.0068416595458984E-3</c:v>
                </c:pt>
                <c:pt idx="45547">
                  <c:v>1.007080078125E-3</c:v>
                </c:pt>
                <c:pt idx="45548">
                  <c:v>1.007080078125E-3</c:v>
                </c:pt>
                <c:pt idx="45549">
                  <c:v>1.0068416595458984E-3</c:v>
                </c:pt>
                <c:pt idx="45550">
                  <c:v>1.007080078125E-3</c:v>
                </c:pt>
                <c:pt idx="45551">
                  <c:v>1.007080078125E-3</c:v>
                </c:pt>
                <c:pt idx="45552">
                  <c:v>1.0068416595458984E-3</c:v>
                </c:pt>
                <c:pt idx="45553">
                  <c:v>1.007080078125E-3</c:v>
                </c:pt>
                <c:pt idx="45554">
                  <c:v>1.0080337524414063E-3</c:v>
                </c:pt>
                <c:pt idx="45555">
                  <c:v>1.0068416595458984E-3</c:v>
                </c:pt>
                <c:pt idx="45556">
                  <c:v>1.007080078125E-3</c:v>
                </c:pt>
                <c:pt idx="45557">
                  <c:v>1.007080078125E-3</c:v>
                </c:pt>
                <c:pt idx="45558">
                  <c:v>1.0068416595458984E-3</c:v>
                </c:pt>
                <c:pt idx="45559">
                  <c:v>1.007080078125E-3</c:v>
                </c:pt>
                <c:pt idx="45560">
                  <c:v>1.007080078125E-3</c:v>
                </c:pt>
                <c:pt idx="45561">
                  <c:v>1.0068416595458984E-3</c:v>
                </c:pt>
                <c:pt idx="45562">
                  <c:v>1.007080078125E-3</c:v>
                </c:pt>
                <c:pt idx="45563">
                  <c:v>1.007080078125E-3</c:v>
                </c:pt>
                <c:pt idx="45564">
                  <c:v>1.0068416595458984E-3</c:v>
                </c:pt>
                <c:pt idx="45565">
                  <c:v>1.007080078125E-3</c:v>
                </c:pt>
                <c:pt idx="45566">
                  <c:v>1.0080337524414063E-3</c:v>
                </c:pt>
                <c:pt idx="45567">
                  <c:v>1.007080078125E-3</c:v>
                </c:pt>
                <c:pt idx="45568">
                  <c:v>1.0068416595458984E-3</c:v>
                </c:pt>
                <c:pt idx="45569">
                  <c:v>1.007080078125E-3</c:v>
                </c:pt>
                <c:pt idx="45570">
                  <c:v>1.007080078125E-3</c:v>
                </c:pt>
                <c:pt idx="45571">
                  <c:v>1.0068416595458984E-3</c:v>
                </c:pt>
                <c:pt idx="45572">
                  <c:v>1.007080078125E-3</c:v>
                </c:pt>
                <c:pt idx="45573">
                  <c:v>1.007080078125E-3</c:v>
                </c:pt>
                <c:pt idx="45574">
                  <c:v>1.0068416595458984E-3</c:v>
                </c:pt>
                <c:pt idx="45575">
                  <c:v>1.007080078125E-3</c:v>
                </c:pt>
                <c:pt idx="45576">
                  <c:v>1.007080078125E-3</c:v>
                </c:pt>
                <c:pt idx="45577">
                  <c:v>1.0068416595458984E-3</c:v>
                </c:pt>
                <c:pt idx="45578">
                  <c:v>1.007080078125E-3</c:v>
                </c:pt>
                <c:pt idx="45579">
                  <c:v>1.0080337524414063E-3</c:v>
                </c:pt>
                <c:pt idx="45580">
                  <c:v>1.0068416595458984E-3</c:v>
                </c:pt>
                <c:pt idx="45581">
                  <c:v>1.007080078125E-3</c:v>
                </c:pt>
                <c:pt idx="45582">
                  <c:v>1.007080078125E-3</c:v>
                </c:pt>
                <c:pt idx="45583">
                  <c:v>1.0068416595458984E-3</c:v>
                </c:pt>
                <c:pt idx="45584">
                  <c:v>1.007080078125E-3</c:v>
                </c:pt>
                <c:pt idx="45585">
                  <c:v>1.007080078125E-3</c:v>
                </c:pt>
                <c:pt idx="45586">
                  <c:v>1.0068416595458984E-3</c:v>
                </c:pt>
                <c:pt idx="45587">
                  <c:v>1.007080078125E-3</c:v>
                </c:pt>
                <c:pt idx="45588">
                  <c:v>1.007080078125E-3</c:v>
                </c:pt>
                <c:pt idx="45589">
                  <c:v>1.0068416595458984E-3</c:v>
                </c:pt>
                <c:pt idx="45590">
                  <c:v>1.007080078125E-3</c:v>
                </c:pt>
                <c:pt idx="45591">
                  <c:v>1.0080337524414063E-3</c:v>
                </c:pt>
                <c:pt idx="45592">
                  <c:v>1.007080078125E-3</c:v>
                </c:pt>
                <c:pt idx="45593">
                  <c:v>1.0068416595458984E-3</c:v>
                </c:pt>
                <c:pt idx="45594">
                  <c:v>1.007080078125E-3</c:v>
                </c:pt>
                <c:pt idx="45595">
                  <c:v>1.007080078125E-3</c:v>
                </c:pt>
                <c:pt idx="45596">
                  <c:v>1.0068416595458984E-3</c:v>
                </c:pt>
                <c:pt idx="45597">
                  <c:v>1.007080078125E-3</c:v>
                </c:pt>
                <c:pt idx="45598">
                  <c:v>1.007080078125E-3</c:v>
                </c:pt>
                <c:pt idx="45599">
                  <c:v>1.0068416595458984E-3</c:v>
                </c:pt>
                <c:pt idx="45600">
                  <c:v>1.007080078125E-3</c:v>
                </c:pt>
                <c:pt idx="45601">
                  <c:v>1.007080078125E-3</c:v>
                </c:pt>
                <c:pt idx="45602">
                  <c:v>1.0068416595458984E-3</c:v>
                </c:pt>
                <c:pt idx="45603">
                  <c:v>1.0080337524414063E-3</c:v>
                </c:pt>
                <c:pt idx="45604">
                  <c:v>1.007080078125E-3</c:v>
                </c:pt>
                <c:pt idx="45605">
                  <c:v>1.0068416595458984E-3</c:v>
                </c:pt>
                <c:pt idx="45606">
                  <c:v>1.007080078125E-3</c:v>
                </c:pt>
                <c:pt idx="45607">
                  <c:v>1.007080078125E-3</c:v>
                </c:pt>
                <c:pt idx="45608">
                  <c:v>1.0068416595458984E-3</c:v>
                </c:pt>
                <c:pt idx="45609">
                  <c:v>1.007080078125E-3</c:v>
                </c:pt>
                <c:pt idx="45610">
                  <c:v>1.007080078125E-3</c:v>
                </c:pt>
                <c:pt idx="45611">
                  <c:v>1.0068416595458984E-3</c:v>
                </c:pt>
                <c:pt idx="45612">
                  <c:v>1.007080078125E-3</c:v>
                </c:pt>
                <c:pt idx="45613">
                  <c:v>1.007080078125E-3</c:v>
                </c:pt>
                <c:pt idx="45614">
                  <c:v>1.0068416595458984E-3</c:v>
                </c:pt>
                <c:pt idx="45615">
                  <c:v>1.007080078125E-3</c:v>
                </c:pt>
                <c:pt idx="45616">
                  <c:v>1.0080337524414063E-3</c:v>
                </c:pt>
                <c:pt idx="45617">
                  <c:v>1.007080078125E-3</c:v>
                </c:pt>
                <c:pt idx="45618">
                  <c:v>1.0068416595458984E-3</c:v>
                </c:pt>
                <c:pt idx="45619">
                  <c:v>1.007080078125E-3</c:v>
                </c:pt>
                <c:pt idx="45620">
                  <c:v>1.007080078125E-3</c:v>
                </c:pt>
                <c:pt idx="45621">
                  <c:v>1.0068416595458984E-3</c:v>
                </c:pt>
                <c:pt idx="45622">
                  <c:v>1.007080078125E-3</c:v>
                </c:pt>
                <c:pt idx="45623">
                  <c:v>1.007080078125E-3</c:v>
                </c:pt>
                <c:pt idx="45624">
                  <c:v>1.0068416595458984E-3</c:v>
                </c:pt>
                <c:pt idx="45625">
                  <c:v>1.007080078125E-3</c:v>
                </c:pt>
                <c:pt idx="45626">
                  <c:v>1.007080078125E-3</c:v>
                </c:pt>
                <c:pt idx="45627">
                  <c:v>1.0068416595458984E-3</c:v>
                </c:pt>
                <c:pt idx="45628">
                  <c:v>1.0080337524414063E-3</c:v>
                </c:pt>
                <c:pt idx="45629">
                  <c:v>1.007080078125E-3</c:v>
                </c:pt>
                <c:pt idx="45630">
                  <c:v>1.0068416595458984E-3</c:v>
                </c:pt>
                <c:pt idx="45631">
                  <c:v>1.007080078125E-3</c:v>
                </c:pt>
                <c:pt idx="45632">
                  <c:v>1.007080078125E-3</c:v>
                </c:pt>
                <c:pt idx="45633">
                  <c:v>1.0068416595458984E-3</c:v>
                </c:pt>
                <c:pt idx="45634">
                  <c:v>1.007080078125E-3</c:v>
                </c:pt>
                <c:pt idx="45635">
                  <c:v>1.007080078125E-3</c:v>
                </c:pt>
                <c:pt idx="45636">
                  <c:v>1.0068416595458984E-3</c:v>
                </c:pt>
                <c:pt idx="45637">
                  <c:v>1.007080078125E-3</c:v>
                </c:pt>
                <c:pt idx="45638">
                  <c:v>1.007080078125E-3</c:v>
                </c:pt>
                <c:pt idx="45639">
                  <c:v>1.0068416595458984E-3</c:v>
                </c:pt>
                <c:pt idx="45640">
                  <c:v>1.007080078125E-3</c:v>
                </c:pt>
                <c:pt idx="45641">
                  <c:v>1.0080337524414063E-3</c:v>
                </c:pt>
                <c:pt idx="45642">
                  <c:v>1.007080078125E-3</c:v>
                </c:pt>
                <c:pt idx="45643">
                  <c:v>1.0068416595458984E-3</c:v>
                </c:pt>
                <c:pt idx="45644">
                  <c:v>1.007080078125E-3</c:v>
                </c:pt>
                <c:pt idx="45645">
                  <c:v>1.007080078125E-3</c:v>
                </c:pt>
                <c:pt idx="45646">
                  <c:v>1.0068416595458984E-3</c:v>
                </c:pt>
                <c:pt idx="45647">
                  <c:v>1.007080078125E-3</c:v>
                </c:pt>
                <c:pt idx="45648">
                  <c:v>1.007080078125E-3</c:v>
                </c:pt>
                <c:pt idx="45649">
                  <c:v>1.0068416595458984E-3</c:v>
                </c:pt>
                <c:pt idx="45650">
                  <c:v>1.007080078125E-3</c:v>
                </c:pt>
                <c:pt idx="45651">
                  <c:v>1.007080078125E-3</c:v>
                </c:pt>
                <c:pt idx="45652">
                  <c:v>1.0068416595458984E-3</c:v>
                </c:pt>
                <c:pt idx="45653">
                  <c:v>1.0080337524414063E-3</c:v>
                </c:pt>
                <c:pt idx="45654">
                  <c:v>1.007080078125E-3</c:v>
                </c:pt>
                <c:pt idx="45655">
                  <c:v>1.0068416595458984E-3</c:v>
                </c:pt>
                <c:pt idx="45656">
                  <c:v>1.007080078125E-3</c:v>
                </c:pt>
                <c:pt idx="45657">
                  <c:v>1.007080078125E-3</c:v>
                </c:pt>
                <c:pt idx="45658">
                  <c:v>1.0068416595458984E-3</c:v>
                </c:pt>
                <c:pt idx="45659">
                  <c:v>1.007080078125E-3</c:v>
                </c:pt>
                <c:pt idx="45660">
                  <c:v>1.007080078125E-3</c:v>
                </c:pt>
                <c:pt idx="45661">
                  <c:v>1.0068416595458984E-3</c:v>
                </c:pt>
                <c:pt idx="45662">
                  <c:v>1.007080078125E-3</c:v>
                </c:pt>
                <c:pt idx="45663">
                  <c:v>1.007080078125E-3</c:v>
                </c:pt>
                <c:pt idx="45664">
                  <c:v>1.0068416595458984E-3</c:v>
                </c:pt>
                <c:pt idx="45665">
                  <c:v>1.007080078125E-3</c:v>
                </c:pt>
                <c:pt idx="45666">
                  <c:v>1.0080337524414063E-3</c:v>
                </c:pt>
                <c:pt idx="45667">
                  <c:v>1.007080078125E-3</c:v>
                </c:pt>
                <c:pt idx="45668">
                  <c:v>1.0068416595458984E-3</c:v>
                </c:pt>
                <c:pt idx="45669">
                  <c:v>1.007080078125E-3</c:v>
                </c:pt>
                <c:pt idx="45670">
                  <c:v>1.007080078125E-3</c:v>
                </c:pt>
                <c:pt idx="45671">
                  <c:v>1.0068416595458984E-3</c:v>
                </c:pt>
                <c:pt idx="45672">
                  <c:v>1.007080078125E-3</c:v>
                </c:pt>
                <c:pt idx="45673">
                  <c:v>1.007080078125E-3</c:v>
                </c:pt>
                <c:pt idx="45674">
                  <c:v>1.0068416595458984E-3</c:v>
                </c:pt>
                <c:pt idx="45675">
                  <c:v>1.007080078125E-3</c:v>
                </c:pt>
                <c:pt idx="45676">
                  <c:v>1.007080078125E-3</c:v>
                </c:pt>
                <c:pt idx="45677">
                  <c:v>1.0068416595458984E-3</c:v>
                </c:pt>
                <c:pt idx="45678">
                  <c:v>1.0080337524414063E-3</c:v>
                </c:pt>
                <c:pt idx="45679">
                  <c:v>1.007080078125E-3</c:v>
                </c:pt>
                <c:pt idx="45680">
                  <c:v>1.0068416595458984E-3</c:v>
                </c:pt>
                <c:pt idx="45681">
                  <c:v>1.007080078125E-3</c:v>
                </c:pt>
                <c:pt idx="45682">
                  <c:v>1.007080078125E-3</c:v>
                </c:pt>
                <c:pt idx="45683">
                  <c:v>1.0068416595458984E-3</c:v>
                </c:pt>
                <c:pt idx="45684">
                  <c:v>1.007080078125E-3</c:v>
                </c:pt>
                <c:pt idx="45685">
                  <c:v>1.007080078125E-3</c:v>
                </c:pt>
                <c:pt idx="45686">
                  <c:v>1.0068416595458984E-3</c:v>
                </c:pt>
                <c:pt idx="45687">
                  <c:v>1.007080078125E-3</c:v>
                </c:pt>
                <c:pt idx="45688">
                  <c:v>1.007080078125E-3</c:v>
                </c:pt>
                <c:pt idx="45689">
                  <c:v>1.0068416595458984E-3</c:v>
                </c:pt>
                <c:pt idx="45690">
                  <c:v>1.007080078125E-3</c:v>
                </c:pt>
                <c:pt idx="45691">
                  <c:v>1.0080337524414063E-3</c:v>
                </c:pt>
                <c:pt idx="45692">
                  <c:v>1.007080078125E-3</c:v>
                </c:pt>
                <c:pt idx="45693">
                  <c:v>1.0068416595458984E-3</c:v>
                </c:pt>
                <c:pt idx="45694">
                  <c:v>1.007080078125E-3</c:v>
                </c:pt>
                <c:pt idx="45695">
                  <c:v>1.007080078125E-3</c:v>
                </c:pt>
                <c:pt idx="45696">
                  <c:v>1.0068416595458984E-3</c:v>
                </c:pt>
                <c:pt idx="45697">
                  <c:v>1.007080078125E-3</c:v>
                </c:pt>
                <c:pt idx="45698">
                  <c:v>1.007080078125E-3</c:v>
                </c:pt>
                <c:pt idx="45699">
                  <c:v>1.0068416595458984E-3</c:v>
                </c:pt>
                <c:pt idx="45700">
                  <c:v>1.007080078125E-3</c:v>
                </c:pt>
                <c:pt idx="45701">
                  <c:v>1.007080078125E-3</c:v>
                </c:pt>
                <c:pt idx="45702">
                  <c:v>1.0068416595458984E-3</c:v>
                </c:pt>
                <c:pt idx="45703">
                  <c:v>1.0080337524414063E-3</c:v>
                </c:pt>
                <c:pt idx="45704">
                  <c:v>1.007080078125E-3</c:v>
                </c:pt>
                <c:pt idx="45705">
                  <c:v>1.0068416595458984E-3</c:v>
                </c:pt>
                <c:pt idx="45706">
                  <c:v>1.007080078125E-3</c:v>
                </c:pt>
                <c:pt idx="45707">
                  <c:v>1.007080078125E-3</c:v>
                </c:pt>
                <c:pt idx="45708">
                  <c:v>1.0068416595458984E-3</c:v>
                </c:pt>
                <c:pt idx="45709">
                  <c:v>1.007080078125E-3</c:v>
                </c:pt>
                <c:pt idx="45710">
                  <c:v>1.007080078125E-3</c:v>
                </c:pt>
                <c:pt idx="45711">
                  <c:v>1.0068416595458984E-3</c:v>
                </c:pt>
                <c:pt idx="45712">
                  <c:v>1.007080078125E-3</c:v>
                </c:pt>
                <c:pt idx="45713">
                  <c:v>1.007080078125E-3</c:v>
                </c:pt>
                <c:pt idx="45714">
                  <c:v>1.0068416595458984E-3</c:v>
                </c:pt>
                <c:pt idx="45715">
                  <c:v>1.007080078125E-3</c:v>
                </c:pt>
                <c:pt idx="45716">
                  <c:v>1.0080337524414063E-3</c:v>
                </c:pt>
                <c:pt idx="45717">
                  <c:v>1.007080078125E-3</c:v>
                </c:pt>
                <c:pt idx="45718">
                  <c:v>1.0068416595458984E-3</c:v>
                </c:pt>
                <c:pt idx="45719">
                  <c:v>1.007080078125E-3</c:v>
                </c:pt>
                <c:pt idx="45720">
                  <c:v>1.007080078125E-3</c:v>
                </c:pt>
                <c:pt idx="45721">
                  <c:v>1.0068416595458984E-3</c:v>
                </c:pt>
                <c:pt idx="45722">
                  <c:v>1.007080078125E-3</c:v>
                </c:pt>
                <c:pt idx="45723">
                  <c:v>1.007080078125E-3</c:v>
                </c:pt>
                <c:pt idx="45724">
                  <c:v>1.0068416595458984E-3</c:v>
                </c:pt>
                <c:pt idx="45725">
                  <c:v>1.007080078125E-3</c:v>
                </c:pt>
                <c:pt idx="45726">
                  <c:v>1.007080078125E-3</c:v>
                </c:pt>
                <c:pt idx="45727">
                  <c:v>1.0068416595458984E-3</c:v>
                </c:pt>
                <c:pt idx="45728">
                  <c:v>1.0080337524414063E-3</c:v>
                </c:pt>
                <c:pt idx="45729">
                  <c:v>1.007080078125E-3</c:v>
                </c:pt>
                <c:pt idx="45730">
                  <c:v>1.0068416595458984E-3</c:v>
                </c:pt>
                <c:pt idx="45731">
                  <c:v>1.007080078125E-3</c:v>
                </c:pt>
                <c:pt idx="45732">
                  <c:v>1.007080078125E-3</c:v>
                </c:pt>
                <c:pt idx="45733">
                  <c:v>1.0068416595458984E-3</c:v>
                </c:pt>
                <c:pt idx="45734">
                  <c:v>1.007080078125E-3</c:v>
                </c:pt>
                <c:pt idx="45735">
                  <c:v>1.007080078125E-3</c:v>
                </c:pt>
                <c:pt idx="45736">
                  <c:v>1.0068416595458984E-3</c:v>
                </c:pt>
                <c:pt idx="45737">
                  <c:v>1.007080078125E-3</c:v>
                </c:pt>
                <c:pt idx="45738">
                  <c:v>1.007080078125E-3</c:v>
                </c:pt>
                <c:pt idx="45739">
                  <c:v>1.0068416595458984E-3</c:v>
                </c:pt>
                <c:pt idx="45740">
                  <c:v>1.007080078125E-3</c:v>
                </c:pt>
                <c:pt idx="45741">
                  <c:v>1.0080337524414063E-3</c:v>
                </c:pt>
                <c:pt idx="45742">
                  <c:v>1.007080078125E-3</c:v>
                </c:pt>
                <c:pt idx="45743">
                  <c:v>1.0068416595458984E-3</c:v>
                </c:pt>
                <c:pt idx="45744">
                  <c:v>1.007080078125E-3</c:v>
                </c:pt>
                <c:pt idx="45745">
                  <c:v>1.007080078125E-3</c:v>
                </c:pt>
                <c:pt idx="45746">
                  <c:v>1.0068416595458984E-3</c:v>
                </c:pt>
                <c:pt idx="45747">
                  <c:v>1.007080078125E-3</c:v>
                </c:pt>
                <c:pt idx="45748">
                  <c:v>1.007080078125E-3</c:v>
                </c:pt>
                <c:pt idx="45749">
                  <c:v>1.0068416595458984E-3</c:v>
                </c:pt>
                <c:pt idx="45750">
                  <c:v>1.007080078125E-3</c:v>
                </c:pt>
                <c:pt idx="45751">
                  <c:v>1.007080078125E-3</c:v>
                </c:pt>
                <c:pt idx="45752">
                  <c:v>1.0068416595458984E-3</c:v>
                </c:pt>
                <c:pt idx="45753">
                  <c:v>1.0080337524414063E-3</c:v>
                </c:pt>
                <c:pt idx="45754">
                  <c:v>1.007080078125E-3</c:v>
                </c:pt>
                <c:pt idx="45755">
                  <c:v>1.0068416595458984E-3</c:v>
                </c:pt>
                <c:pt idx="45756">
                  <c:v>1.007080078125E-3</c:v>
                </c:pt>
                <c:pt idx="45757">
                  <c:v>1.007080078125E-3</c:v>
                </c:pt>
                <c:pt idx="45758">
                  <c:v>1.0068416595458984E-3</c:v>
                </c:pt>
                <c:pt idx="45759">
                  <c:v>1.007080078125E-3</c:v>
                </c:pt>
                <c:pt idx="45760">
                  <c:v>1.007080078125E-3</c:v>
                </c:pt>
                <c:pt idx="45761">
                  <c:v>1.0068416595458984E-3</c:v>
                </c:pt>
                <c:pt idx="45762">
                  <c:v>1.007080078125E-3</c:v>
                </c:pt>
                <c:pt idx="45763">
                  <c:v>1.007080078125E-3</c:v>
                </c:pt>
                <c:pt idx="45764">
                  <c:v>1.0068416595458984E-3</c:v>
                </c:pt>
                <c:pt idx="45765">
                  <c:v>1.007080078125E-3</c:v>
                </c:pt>
                <c:pt idx="45766">
                  <c:v>1.0080337524414063E-3</c:v>
                </c:pt>
                <c:pt idx="45767">
                  <c:v>1.007080078125E-3</c:v>
                </c:pt>
                <c:pt idx="45768">
                  <c:v>1.0068416595458984E-3</c:v>
                </c:pt>
                <c:pt idx="45769">
                  <c:v>1.007080078125E-3</c:v>
                </c:pt>
                <c:pt idx="45770">
                  <c:v>1.007080078125E-3</c:v>
                </c:pt>
                <c:pt idx="45771">
                  <c:v>1.0068416595458984E-3</c:v>
                </c:pt>
                <c:pt idx="45772">
                  <c:v>1.007080078125E-3</c:v>
                </c:pt>
                <c:pt idx="45773">
                  <c:v>1.007080078125E-3</c:v>
                </c:pt>
                <c:pt idx="45774">
                  <c:v>1.0068416595458984E-3</c:v>
                </c:pt>
                <c:pt idx="45775">
                  <c:v>1.007080078125E-3</c:v>
                </c:pt>
                <c:pt idx="45776">
                  <c:v>1.007080078125E-3</c:v>
                </c:pt>
                <c:pt idx="45777">
                  <c:v>1.0068416595458984E-3</c:v>
                </c:pt>
                <c:pt idx="45778">
                  <c:v>1.0080337524414063E-3</c:v>
                </c:pt>
                <c:pt idx="45779">
                  <c:v>1.007080078125E-3</c:v>
                </c:pt>
                <c:pt idx="45780">
                  <c:v>1.0068416595458984E-3</c:v>
                </c:pt>
                <c:pt idx="45781">
                  <c:v>1.007080078125E-3</c:v>
                </c:pt>
                <c:pt idx="45782">
                  <c:v>1.007080078125E-3</c:v>
                </c:pt>
                <c:pt idx="45783">
                  <c:v>1.0068416595458984E-3</c:v>
                </c:pt>
                <c:pt idx="45784">
                  <c:v>1.007080078125E-3</c:v>
                </c:pt>
                <c:pt idx="45785">
                  <c:v>1.007080078125E-3</c:v>
                </c:pt>
                <c:pt idx="45786">
                  <c:v>1.0068416595458984E-3</c:v>
                </c:pt>
                <c:pt idx="45787">
                  <c:v>1.007080078125E-3</c:v>
                </c:pt>
                <c:pt idx="45788">
                  <c:v>1.007080078125E-3</c:v>
                </c:pt>
                <c:pt idx="45789">
                  <c:v>1.0068416595458984E-3</c:v>
                </c:pt>
                <c:pt idx="45790">
                  <c:v>1.007080078125E-3</c:v>
                </c:pt>
                <c:pt idx="45791">
                  <c:v>1.0080337524414063E-3</c:v>
                </c:pt>
                <c:pt idx="45792">
                  <c:v>1.007080078125E-3</c:v>
                </c:pt>
                <c:pt idx="45793">
                  <c:v>1.0068416595458984E-3</c:v>
                </c:pt>
                <c:pt idx="45794">
                  <c:v>1.007080078125E-3</c:v>
                </c:pt>
                <c:pt idx="45795">
                  <c:v>1.007080078125E-3</c:v>
                </c:pt>
                <c:pt idx="45796">
                  <c:v>1.0068416595458984E-3</c:v>
                </c:pt>
                <c:pt idx="45797">
                  <c:v>1.007080078125E-3</c:v>
                </c:pt>
                <c:pt idx="45798">
                  <c:v>1.007080078125E-3</c:v>
                </c:pt>
                <c:pt idx="45799">
                  <c:v>1.0068416595458984E-3</c:v>
                </c:pt>
                <c:pt idx="45800">
                  <c:v>1.007080078125E-3</c:v>
                </c:pt>
                <c:pt idx="45801">
                  <c:v>1.007080078125E-3</c:v>
                </c:pt>
                <c:pt idx="45802">
                  <c:v>1.0068416595458984E-3</c:v>
                </c:pt>
                <c:pt idx="45803">
                  <c:v>1.0080337524414063E-3</c:v>
                </c:pt>
                <c:pt idx="45804">
                  <c:v>1.007080078125E-3</c:v>
                </c:pt>
                <c:pt idx="45805">
                  <c:v>1.0068416595458984E-3</c:v>
                </c:pt>
                <c:pt idx="45806">
                  <c:v>1.007080078125E-3</c:v>
                </c:pt>
                <c:pt idx="45807">
                  <c:v>1.007080078125E-3</c:v>
                </c:pt>
                <c:pt idx="45808">
                  <c:v>1.0068416595458984E-3</c:v>
                </c:pt>
                <c:pt idx="45809">
                  <c:v>1.007080078125E-3</c:v>
                </c:pt>
                <c:pt idx="45810">
                  <c:v>1.007080078125E-3</c:v>
                </c:pt>
                <c:pt idx="45811">
                  <c:v>1.0068416595458984E-3</c:v>
                </c:pt>
                <c:pt idx="45812">
                  <c:v>1.007080078125E-3</c:v>
                </c:pt>
                <c:pt idx="45813">
                  <c:v>1.007080078125E-3</c:v>
                </c:pt>
                <c:pt idx="45814">
                  <c:v>1.0068416595458984E-3</c:v>
                </c:pt>
                <c:pt idx="45815">
                  <c:v>1.007080078125E-3</c:v>
                </c:pt>
                <c:pt idx="45816">
                  <c:v>1.0080337524414063E-3</c:v>
                </c:pt>
                <c:pt idx="45817">
                  <c:v>1.007080078125E-3</c:v>
                </c:pt>
                <c:pt idx="45818">
                  <c:v>1.0068416595458984E-3</c:v>
                </c:pt>
                <c:pt idx="45819">
                  <c:v>1.007080078125E-3</c:v>
                </c:pt>
                <c:pt idx="45820">
                  <c:v>1.007080078125E-3</c:v>
                </c:pt>
                <c:pt idx="45821">
                  <c:v>1.0068416595458984E-3</c:v>
                </c:pt>
                <c:pt idx="45822">
                  <c:v>1.007080078125E-3</c:v>
                </c:pt>
                <c:pt idx="45823">
                  <c:v>1.007080078125E-3</c:v>
                </c:pt>
                <c:pt idx="45824">
                  <c:v>1.0068416595458984E-3</c:v>
                </c:pt>
                <c:pt idx="45825">
                  <c:v>1.007080078125E-3</c:v>
                </c:pt>
                <c:pt idx="45826">
                  <c:v>1.0068416595458984E-3</c:v>
                </c:pt>
                <c:pt idx="45827">
                  <c:v>1.007080078125E-3</c:v>
                </c:pt>
                <c:pt idx="45828">
                  <c:v>1.0080337524414063E-3</c:v>
                </c:pt>
                <c:pt idx="45829">
                  <c:v>1.007080078125E-3</c:v>
                </c:pt>
                <c:pt idx="45830">
                  <c:v>1.0068416595458984E-3</c:v>
                </c:pt>
                <c:pt idx="45831">
                  <c:v>1.007080078125E-3</c:v>
                </c:pt>
                <c:pt idx="45832">
                  <c:v>1.007080078125E-3</c:v>
                </c:pt>
                <c:pt idx="45833">
                  <c:v>1.0068416595458984E-3</c:v>
                </c:pt>
                <c:pt idx="45834">
                  <c:v>1.007080078125E-3</c:v>
                </c:pt>
                <c:pt idx="45835">
                  <c:v>1.007080078125E-3</c:v>
                </c:pt>
                <c:pt idx="45836">
                  <c:v>1.0068416595458984E-3</c:v>
                </c:pt>
                <c:pt idx="45837">
                  <c:v>1.007080078125E-3</c:v>
                </c:pt>
                <c:pt idx="45838">
                  <c:v>1.007080078125E-3</c:v>
                </c:pt>
                <c:pt idx="45839">
                  <c:v>1.0068416595458984E-3</c:v>
                </c:pt>
                <c:pt idx="45840">
                  <c:v>1.007080078125E-3</c:v>
                </c:pt>
                <c:pt idx="45841">
                  <c:v>1.0080337524414063E-3</c:v>
                </c:pt>
                <c:pt idx="45842">
                  <c:v>1.007080078125E-3</c:v>
                </c:pt>
                <c:pt idx="45843">
                  <c:v>1.0068416595458984E-3</c:v>
                </c:pt>
                <c:pt idx="45844">
                  <c:v>1.007080078125E-3</c:v>
                </c:pt>
                <c:pt idx="45845">
                  <c:v>1.007080078125E-3</c:v>
                </c:pt>
                <c:pt idx="45846">
                  <c:v>1.0068416595458984E-3</c:v>
                </c:pt>
                <c:pt idx="45847">
                  <c:v>1.007080078125E-3</c:v>
                </c:pt>
                <c:pt idx="45848">
                  <c:v>1.0068416595458984E-3</c:v>
                </c:pt>
                <c:pt idx="45849">
                  <c:v>1.007080078125E-3</c:v>
                </c:pt>
                <c:pt idx="45850">
                  <c:v>1.007080078125E-3</c:v>
                </c:pt>
                <c:pt idx="45851">
                  <c:v>1.0068416595458984E-3</c:v>
                </c:pt>
                <c:pt idx="45852">
                  <c:v>1.007080078125E-3</c:v>
                </c:pt>
                <c:pt idx="45853">
                  <c:v>1.0080337524414063E-3</c:v>
                </c:pt>
                <c:pt idx="45854">
                  <c:v>1.007080078125E-3</c:v>
                </c:pt>
                <c:pt idx="45855">
                  <c:v>1.0068416595458984E-3</c:v>
                </c:pt>
                <c:pt idx="45856">
                  <c:v>1.007080078125E-3</c:v>
                </c:pt>
                <c:pt idx="45857">
                  <c:v>1.007080078125E-3</c:v>
                </c:pt>
                <c:pt idx="45858">
                  <c:v>1.0068416595458984E-3</c:v>
                </c:pt>
                <c:pt idx="45859">
                  <c:v>1.007080078125E-3</c:v>
                </c:pt>
                <c:pt idx="45860">
                  <c:v>1.007080078125E-3</c:v>
                </c:pt>
                <c:pt idx="45861">
                  <c:v>1.0068416595458984E-3</c:v>
                </c:pt>
                <c:pt idx="45862">
                  <c:v>1.007080078125E-3</c:v>
                </c:pt>
                <c:pt idx="45863">
                  <c:v>1.007080078125E-3</c:v>
                </c:pt>
                <c:pt idx="45864">
                  <c:v>1.0068416595458984E-3</c:v>
                </c:pt>
                <c:pt idx="45865">
                  <c:v>1.007080078125E-3</c:v>
                </c:pt>
                <c:pt idx="45866">
                  <c:v>1.0080337524414063E-3</c:v>
                </c:pt>
                <c:pt idx="45867">
                  <c:v>1.007080078125E-3</c:v>
                </c:pt>
                <c:pt idx="45868">
                  <c:v>1.0068416595458984E-3</c:v>
                </c:pt>
                <c:pt idx="45869">
                  <c:v>1.007080078125E-3</c:v>
                </c:pt>
                <c:pt idx="45870">
                  <c:v>1.0068416595458984E-3</c:v>
                </c:pt>
                <c:pt idx="45871">
                  <c:v>1.007080078125E-3</c:v>
                </c:pt>
                <c:pt idx="45872">
                  <c:v>1.007080078125E-3</c:v>
                </c:pt>
                <c:pt idx="45873">
                  <c:v>1.0068416595458984E-3</c:v>
                </c:pt>
                <c:pt idx="45874">
                  <c:v>1.007080078125E-3</c:v>
                </c:pt>
                <c:pt idx="45875">
                  <c:v>1.007080078125E-3</c:v>
                </c:pt>
                <c:pt idx="45876">
                  <c:v>1.0068416595458984E-3</c:v>
                </c:pt>
                <c:pt idx="45877">
                  <c:v>1.007080078125E-3</c:v>
                </c:pt>
                <c:pt idx="45878">
                  <c:v>1.0080337524414063E-3</c:v>
                </c:pt>
                <c:pt idx="45879">
                  <c:v>1.007080078125E-3</c:v>
                </c:pt>
                <c:pt idx="45880">
                  <c:v>1.0068416595458984E-3</c:v>
                </c:pt>
                <c:pt idx="45881">
                  <c:v>1.007080078125E-3</c:v>
                </c:pt>
                <c:pt idx="45882">
                  <c:v>1.007080078125E-3</c:v>
                </c:pt>
                <c:pt idx="45883">
                  <c:v>1.0068416595458984E-3</c:v>
                </c:pt>
                <c:pt idx="45884">
                  <c:v>1.007080078125E-3</c:v>
                </c:pt>
                <c:pt idx="45885">
                  <c:v>1.007080078125E-3</c:v>
                </c:pt>
                <c:pt idx="45886">
                  <c:v>1.0068416595458984E-3</c:v>
                </c:pt>
                <c:pt idx="45887">
                  <c:v>1.007080078125E-3</c:v>
                </c:pt>
                <c:pt idx="45888">
                  <c:v>1.007080078125E-3</c:v>
                </c:pt>
                <c:pt idx="45889">
                  <c:v>1.0068416595458984E-3</c:v>
                </c:pt>
                <c:pt idx="45890">
                  <c:v>1.007080078125E-3</c:v>
                </c:pt>
                <c:pt idx="45891">
                  <c:v>1.0080337524414063E-3</c:v>
                </c:pt>
                <c:pt idx="45892">
                  <c:v>1.0068416595458984E-3</c:v>
                </c:pt>
                <c:pt idx="45893">
                  <c:v>1.007080078125E-3</c:v>
                </c:pt>
                <c:pt idx="45894">
                  <c:v>1.007080078125E-3</c:v>
                </c:pt>
                <c:pt idx="45895">
                  <c:v>1.0068416595458984E-3</c:v>
                </c:pt>
                <c:pt idx="45896">
                  <c:v>1.007080078125E-3</c:v>
                </c:pt>
                <c:pt idx="45897">
                  <c:v>1.007080078125E-3</c:v>
                </c:pt>
                <c:pt idx="45898">
                  <c:v>1.0068416595458984E-3</c:v>
                </c:pt>
                <c:pt idx="45899">
                  <c:v>1.007080078125E-3</c:v>
                </c:pt>
                <c:pt idx="45900">
                  <c:v>1.007080078125E-3</c:v>
                </c:pt>
                <c:pt idx="45901">
                  <c:v>1.0068416595458984E-3</c:v>
                </c:pt>
                <c:pt idx="45902">
                  <c:v>1.007080078125E-3</c:v>
                </c:pt>
                <c:pt idx="45903">
                  <c:v>1.0080337524414063E-3</c:v>
                </c:pt>
                <c:pt idx="45904">
                  <c:v>1.007080078125E-3</c:v>
                </c:pt>
                <c:pt idx="45905">
                  <c:v>1.0068416595458984E-3</c:v>
                </c:pt>
                <c:pt idx="45906">
                  <c:v>1.007080078125E-3</c:v>
                </c:pt>
                <c:pt idx="45907">
                  <c:v>1.007080078125E-3</c:v>
                </c:pt>
                <c:pt idx="45908">
                  <c:v>1.0068416595458984E-3</c:v>
                </c:pt>
                <c:pt idx="45909">
                  <c:v>1.007080078125E-3</c:v>
                </c:pt>
                <c:pt idx="45910">
                  <c:v>1.007080078125E-3</c:v>
                </c:pt>
                <c:pt idx="45911">
                  <c:v>1.0068416595458984E-3</c:v>
                </c:pt>
                <c:pt idx="45912">
                  <c:v>1.007080078125E-3</c:v>
                </c:pt>
                <c:pt idx="45913">
                  <c:v>1.007080078125E-3</c:v>
                </c:pt>
                <c:pt idx="45914">
                  <c:v>1.0068416595458984E-3</c:v>
                </c:pt>
                <c:pt idx="45915">
                  <c:v>1.007080078125E-3</c:v>
                </c:pt>
                <c:pt idx="45916">
                  <c:v>1.0080337524414063E-3</c:v>
                </c:pt>
                <c:pt idx="45917">
                  <c:v>1.0068416595458984E-3</c:v>
                </c:pt>
                <c:pt idx="45918">
                  <c:v>1.007080078125E-3</c:v>
                </c:pt>
                <c:pt idx="45919">
                  <c:v>1.007080078125E-3</c:v>
                </c:pt>
                <c:pt idx="45920">
                  <c:v>1.0068416595458984E-3</c:v>
                </c:pt>
                <c:pt idx="45921">
                  <c:v>1.007080078125E-3</c:v>
                </c:pt>
                <c:pt idx="45922">
                  <c:v>1.007080078125E-3</c:v>
                </c:pt>
                <c:pt idx="45923">
                  <c:v>1.0068416595458984E-3</c:v>
                </c:pt>
                <c:pt idx="45924">
                  <c:v>1.007080078125E-3</c:v>
                </c:pt>
                <c:pt idx="45925">
                  <c:v>1.007080078125E-3</c:v>
                </c:pt>
                <c:pt idx="45926">
                  <c:v>1.0068416595458984E-3</c:v>
                </c:pt>
                <c:pt idx="45927">
                  <c:v>1.007080078125E-3</c:v>
                </c:pt>
                <c:pt idx="45928">
                  <c:v>1.0080337524414063E-3</c:v>
                </c:pt>
                <c:pt idx="45929">
                  <c:v>1.007080078125E-3</c:v>
                </c:pt>
                <c:pt idx="45930">
                  <c:v>1.0068416595458984E-3</c:v>
                </c:pt>
                <c:pt idx="45931">
                  <c:v>1.007080078125E-3</c:v>
                </c:pt>
                <c:pt idx="45932">
                  <c:v>1.007080078125E-3</c:v>
                </c:pt>
                <c:pt idx="45933">
                  <c:v>1.0068416595458984E-3</c:v>
                </c:pt>
                <c:pt idx="45934">
                  <c:v>1.007080078125E-3</c:v>
                </c:pt>
                <c:pt idx="45935">
                  <c:v>1.007080078125E-3</c:v>
                </c:pt>
                <c:pt idx="45936">
                  <c:v>1.0068416595458984E-3</c:v>
                </c:pt>
                <c:pt idx="45937">
                  <c:v>1.007080078125E-3</c:v>
                </c:pt>
                <c:pt idx="45938">
                  <c:v>1.007080078125E-3</c:v>
                </c:pt>
                <c:pt idx="45939">
                  <c:v>1.0068416595458984E-3</c:v>
                </c:pt>
                <c:pt idx="45940">
                  <c:v>1.007080078125E-3</c:v>
                </c:pt>
                <c:pt idx="45941">
                  <c:v>1.0080337524414063E-3</c:v>
                </c:pt>
                <c:pt idx="45942">
                  <c:v>1.0068416595458984E-3</c:v>
                </c:pt>
                <c:pt idx="45943">
                  <c:v>1.007080078125E-3</c:v>
                </c:pt>
                <c:pt idx="45944">
                  <c:v>1.007080078125E-3</c:v>
                </c:pt>
                <c:pt idx="45945">
                  <c:v>1.0068416595458984E-3</c:v>
                </c:pt>
                <c:pt idx="45946">
                  <c:v>1.007080078125E-3</c:v>
                </c:pt>
                <c:pt idx="45947">
                  <c:v>1.007080078125E-3</c:v>
                </c:pt>
                <c:pt idx="45948">
                  <c:v>1.0068416595458984E-3</c:v>
                </c:pt>
                <c:pt idx="45949">
                  <c:v>1.007080078125E-3</c:v>
                </c:pt>
                <c:pt idx="45950">
                  <c:v>1.007080078125E-3</c:v>
                </c:pt>
                <c:pt idx="45951">
                  <c:v>1.0068416595458984E-3</c:v>
                </c:pt>
                <c:pt idx="45952">
                  <c:v>1.007080078125E-3</c:v>
                </c:pt>
                <c:pt idx="45953">
                  <c:v>1.0080337524414063E-3</c:v>
                </c:pt>
                <c:pt idx="45954">
                  <c:v>1.007080078125E-3</c:v>
                </c:pt>
                <c:pt idx="45955">
                  <c:v>1.0068416595458984E-3</c:v>
                </c:pt>
                <c:pt idx="45956">
                  <c:v>1.007080078125E-3</c:v>
                </c:pt>
                <c:pt idx="45957">
                  <c:v>1.007080078125E-3</c:v>
                </c:pt>
                <c:pt idx="45958">
                  <c:v>1.0068416595458984E-3</c:v>
                </c:pt>
                <c:pt idx="45959">
                  <c:v>1.007080078125E-3</c:v>
                </c:pt>
                <c:pt idx="45960">
                  <c:v>1.007080078125E-3</c:v>
                </c:pt>
                <c:pt idx="45961">
                  <c:v>1.0068416595458984E-3</c:v>
                </c:pt>
                <c:pt idx="45962">
                  <c:v>1.007080078125E-3</c:v>
                </c:pt>
                <c:pt idx="45963">
                  <c:v>1.007080078125E-3</c:v>
                </c:pt>
                <c:pt idx="45964">
                  <c:v>1.0068416595458984E-3</c:v>
                </c:pt>
                <c:pt idx="45965">
                  <c:v>1.007080078125E-3</c:v>
                </c:pt>
                <c:pt idx="45966">
                  <c:v>1.0080337524414063E-3</c:v>
                </c:pt>
                <c:pt idx="45967">
                  <c:v>1.0068416595458984E-3</c:v>
                </c:pt>
                <c:pt idx="45968">
                  <c:v>1.007080078125E-3</c:v>
                </c:pt>
                <c:pt idx="45969">
                  <c:v>1.007080078125E-3</c:v>
                </c:pt>
                <c:pt idx="45970">
                  <c:v>1.0068416595458984E-3</c:v>
                </c:pt>
                <c:pt idx="45971">
                  <c:v>1.007080078125E-3</c:v>
                </c:pt>
                <c:pt idx="45972">
                  <c:v>1.007080078125E-3</c:v>
                </c:pt>
                <c:pt idx="45973">
                  <c:v>1.0068416595458984E-3</c:v>
                </c:pt>
                <c:pt idx="45974">
                  <c:v>1.007080078125E-3</c:v>
                </c:pt>
                <c:pt idx="45975">
                  <c:v>1.007080078125E-3</c:v>
                </c:pt>
                <c:pt idx="45976">
                  <c:v>1.0068416595458984E-3</c:v>
                </c:pt>
                <c:pt idx="45977">
                  <c:v>1.007080078125E-3</c:v>
                </c:pt>
                <c:pt idx="45978">
                  <c:v>1.0080337524414063E-3</c:v>
                </c:pt>
                <c:pt idx="45979">
                  <c:v>1.007080078125E-3</c:v>
                </c:pt>
                <c:pt idx="45980">
                  <c:v>1.0068416595458984E-3</c:v>
                </c:pt>
                <c:pt idx="45981">
                  <c:v>1.007080078125E-3</c:v>
                </c:pt>
                <c:pt idx="45982">
                  <c:v>1.007080078125E-3</c:v>
                </c:pt>
                <c:pt idx="45983">
                  <c:v>1.0068416595458984E-3</c:v>
                </c:pt>
                <c:pt idx="45984">
                  <c:v>1.007080078125E-3</c:v>
                </c:pt>
                <c:pt idx="45985">
                  <c:v>1.007080078125E-3</c:v>
                </c:pt>
                <c:pt idx="45986">
                  <c:v>1.0068416595458984E-3</c:v>
                </c:pt>
                <c:pt idx="45987">
                  <c:v>1.007080078125E-3</c:v>
                </c:pt>
                <c:pt idx="45988">
                  <c:v>1.007080078125E-3</c:v>
                </c:pt>
                <c:pt idx="45989">
                  <c:v>1.0068416595458984E-3</c:v>
                </c:pt>
                <c:pt idx="45990">
                  <c:v>1.007080078125E-3</c:v>
                </c:pt>
                <c:pt idx="45991">
                  <c:v>1.0080337524414063E-3</c:v>
                </c:pt>
                <c:pt idx="45992">
                  <c:v>1.0068416595458984E-3</c:v>
                </c:pt>
                <c:pt idx="45993">
                  <c:v>1.007080078125E-3</c:v>
                </c:pt>
                <c:pt idx="45994">
                  <c:v>1.007080078125E-3</c:v>
                </c:pt>
                <c:pt idx="45995">
                  <c:v>1.0068416595458984E-3</c:v>
                </c:pt>
                <c:pt idx="45996">
                  <c:v>1.007080078125E-3</c:v>
                </c:pt>
                <c:pt idx="45997">
                  <c:v>1.007080078125E-3</c:v>
                </c:pt>
                <c:pt idx="45998">
                  <c:v>1.0068416595458984E-3</c:v>
                </c:pt>
                <c:pt idx="45999">
                  <c:v>1.007080078125E-3</c:v>
                </c:pt>
                <c:pt idx="46000">
                  <c:v>1.007080078125E-3</c:v>
                </c:pt>
                <c:pt idx="46001">
                  <c:v>1.0068416595458984E-3</c:v>
                </c:pt>
                <c:pt idx="46002">
                  <c:v>1.007080078125E-3</c:v>
                </c:pt>
                <c:pt idx="46003">
                  <c:v>1.0080337524414063E-3</c:v>
                </c:pt>
                <c:pt idx="46004">
                  <c:v>1.007080078125E-3</c:v>
                </c:pt>
                <c:pt idx="46005">
                  <c:v>1.0068416595458984E-3</c:v>
                </c:pt>
                <c:pt idx="46006">
                  <c:v>1.007080078125E-3</c:v>
                </c:pt>
                <c:pt idx="46007">
                  <c:v>1.007080078125E-3</c:v>
                </c:pt>
                <c:pt idx="46008">
                  <c:v>1.0068416595458984E-3</c:v>
                </c:pt>
                <c:pt idx="46009">
                  <c:v>1.007080078125E-3</c:v>
                </c:pt>
                <c:pt idx="46010">
                  <c:v>1.007080078125E-3</c:v>
                </c:pt>
                <c:pt idx="46011">
                  <c:v>1.0068416595458984E-3</c:v>
                </c:pt>
                <c:pt idx="46012">
                  <c:v>1.007080078125E-3</c:v>
                </c:pt>
                <c:pt idx="46013">
                  <c:v>1.007080078125E-3</c:v>
                </c:pt>
                <c:pt idx="46014">
                  <c:v>1.0068416595458984E-3</c:v>
                </c:pt>
                <c:pt idx="46015">
                  <c:v>1.007080078125E-3</c:v>
                </c:pt>
                <c:pt idx="46016">
                  <c:v>1.0080337524414063E-3</c:v>
                </c:pt>
                <c:pt idx="46017">
                  <c:v>1.0068416595458984E-3</c:v>
                </c:pt>
                <c:pt idx="46018">
                  <c:v>1.007080078125E-3</c:v>
                </c:pt>
                <c:pt idx="46019">
                  <c:v>1.007080078125E-3</c:v>
                </c:pt>
                <c:pt idx="46020">
                  <c:v>1.0068416595458984E-3</c:v>
                </c:pt>
                <c:pt idx="46021">
                  <c:v>1.007080078125E-3</c:v>
                </c:pt>
                <c:pt idx="46022">
                  <c:v>1.007080078125E-3</c:v>
                </c:pt>
                <c:pt idx="46023">
                  <c:v>1.0068416595458984E-3</c:v>
                </c:pt>
                <c:pt idx="46024">
                  <c:v>1.007080078125E-3</c:v>
                </c:pt>
                <c:pt idx="46025">
                  <c:v>1.007080078125E-3</c:v>
                </c:pt>
                <c:pt idx="46026">
                  <c:v>1.0068416595458984E-3</c:v>
                </c:pt>
                <c:pt idx="46027">
                  <c:v>1.007080078125E-3</c:v>
                </c:pt>
                <c:pt idx="46028">
                  <c:v>1.0080337524414063E-3</c:v>
                </c:pt>
                <c:pt idx="46029">
                  <c:v>1.007080078125E-3</c:v>
                </c:pt>
                <c:pt idx="46030">
                  <c:v>1.0068416595458984E-3</c:v>
                </c:pt>
                <c:pt idx="46031">
                  <c:v>1.007080078125E-3</c:v>
                </c:pt>
                <c:pt idx="46032">
                  <c:v>1.007080078125E-3</c:v>
                </c:pt>
                <c:pt idx="46033">
                  <c:v>1.0068416595458984E-3</c:v>
                </c:pt>
                <c:pt idx="46034">
                  <c:v>1.007080078125E-3</c:v>
                </c:pt>
                <c:pt idx="46035">
                  <c:v>1.007080078125E-3</c:v>
                </c:pt>
                <c:pt idx="46036">
                  <c:v>1.0068416595458984E-3</c:v>
                </c:pt>
                <c:pt idx="46037">
                  <c:v>1.007080078125E-3</c:v>
                </c:pt>
                <c:pt idx="46038">
                  <c:v>1.007080078125E-3</c:v>
                </c:pt>
                <c:pt idx="46039">
                  <c:v>1.0068416595458984E-3</c:v>
                </c:pt>
                <c:pt idx="46040">
                  <c:v>1.007080078125E-3</c:v>
                </c:pt>
                <c:pt idx="46041">
                  <c:v>1.0080337524414063E-3</c:v>
                </c:pt>
                <c:pt idx="46042">
                  <c:v>1.0068416595458984E-3</c:v>
                </c:pt>
                <c:pt idx="46043">
                  <c:v>1.007080078125E-3</c:v>
                </c:pt>
                <c:pt idx="46044">
                  <c:v>1.007080078125E-3</c:v>
                </c:pt>
                <c:pt idx="46045">
                  <c:v>1.0068416595458984E-3</c:v>
                </c:pt>
                <c:pt idx="46046">
                  <c:v>1.007080078125E-3</c:v>
                </c:pt>
                <c:pt idx="46047">
                  <c:v>1.007080078125E-3</c:v>
                </c:pt>
                <c:pt idx="46048">
                  <c:v>1.0068416595458984E-3</c:v>
                </c:pt>
                <c:pt idx="46049">
                  <c:v>1.007080078125E-3</c:v>
                </c:pt>
                <c:pt idx="46050">
                  <c:v>1.007080078125E-3</c:v>
                </c:pt>
                <c:pt idx="46051">
                  <c:v>1.0068416595458984E-3</c:v>
                </c:pt>
                <c:pt idx="46052">
                  <c:v>1.007080078125E-3</c:v>
                </c:pt>
                <c:pt idx="46053">
                  <c:v>1.0080337524414063E-3</c:v>
                </c:pt>
                <c:pt idx="46054">
                  <c:v>1.007080078125E-3</c:v>
                </c:pt>
                <c:pt idx="46055">
                  <c:v>1.0068416595458984E-3</c:v>
                </c:pt>
                <c:pt idx="46056">
                  <c:v>1.007080078125E-3</c:v>
                </c:pt>
                <c:pt idx="46057">
                  <c:v>1.007080078125E-3</c:v>
                </c:pt>
                <c:pt idx="46058">
                  <c:v>1.0068416595458984E-3</c:v>
                </c:pt>
                <c:pt idx="46059">
                  <c:v>1.007080078125E-3</c:v>
                </c:pt>
                <c:pt idx="46060">
                  <c:v>1.007080078125E-3</c:v>
                </c:pt>
                <c:pt idx="46061">
                  <c:v>1.0068416595458984E-3</c:v>
                </c:pt>
                <c:pt idx="46062">
                  <c:v>1.007080078125E-3</c:v>
                </c:pt>
                <c:pt idx="46063">
                  <c:v>1.007080078125E-3</c:v>
                </c:pt>
                <c:pt idx="46064">
                  <c:v>1.0068416595458984E-3</c:v>
                </c:pt>
                <c:pt idx="46065">
                  <c:v>1.007080078125E-3</c:v>
                </c:pt>
                <c:pt idx="46066">
                  <c:v>1.0080337524414063E-3</c:v>
                </c:pt>
                <c:pt idx="46067">
                  <c:v>1.0068416595458984E-3</c:v>
                </c:pt>
                <c:pt idx="46068">
                  <c:v>1.007080078125E-3</c:v>
                </c:pt>
                <c:pt idx="46069">
                  <c:v>1.007080078125E-3</c:v>
                </c:pt>
                <c:pt idx="46070">
                  <c:v>1.0068416595458984E-3</c:v>
                </c:pt>
                <c:pt idx="46071">
                  <c:v>1.007080078125E-3</c:v>
                </c:pt>
                <c:pt idx="46072">
                  <c:v>1.007080078125E-3</c:v>
                </c:pt>
                <c:pt idx="46073">
                  <c:v>1.0068416595458984E-3</c:v>
                </c:pt>
                <c:pt idx="46074">
                  <c:v>1.007080078125E-3</c:v>
                </c:pt>
                <c:pt idx="46075">
                  <c:v>1.007080078125E-3</c:v>
                </c:pt>
                <c:pt idx="46076">
                  <c:v>1.0068416595458984E-3</c:v>
                </c:pt>
                <c:pt idx="46077">
                  <c:v>1.007080078125E-3</c:v>
                </c:pt>
                <c:pt idx="46078">
                  <c:v>1.0080337524414063E-3</c:v>
                </c:pt>
                <c:pt idx="46079">
                  <c:v>1.007080078125E-3</c:v>
                </c:pt>
                <c:pt idx="46080">
                  <c:v>1.0068416595458984E-3</c:v>
                </c:pt>
                <c:pt idx="46081">
                  <c:v>1.007080078125E-3</c:v>
                </c:pt>
                <c:pt idx="46082">
                  <c:v>1.007080078125E-3</c:v>
                </c:pt>
                <c:pt idx="46083">
                  <c:v>1.0068416595458984E-3</c:v>
                </c:pt>
                <c:pt idx="46084">
                  <c:v>1.007080078125E-3</c:v>
                </c:pt>
                <c:pt idx="46085">
                  <c:v>1.007080078125E-3</c:v>
                </c:pt>
                <c:pt idx="46086">
                  <c:v>1.0068416595458984E-3</c:v>
                </c:pt>
                <c:pt idx="46087">
                  <c:v>1.007080078125E-3</c:v>
                </c:pt>
                <c:pt idx="46088">
                  <c:v>1.007080078125E-3</c:v>
                </c:pt>
                <c:pt idx="46089">
                  <c:v>1.0068416595458984E-3</c:v>
                </c:pt>
                <c:pt idx="46090">
                  <c:v>1.007080078125E-3</c:v>
                </c:pt>
                <c:pt idx="46091">
                  <c:v>1.0080337524414063E-3</c:v>
                </c:pt>
                <c:pt idx="46092">
                  <c:v>1.0068416595458984E-3</c:v>
                </c:pt>
                <c:pt idx="46093">
                  <c:v>1.007080078125E-3</c:v>
                </c:pt>
                <c:pt idx="46094">
                  <c:v>1.007080078125E-3</c:v>
                </c:pt>
                <c:pt idx="46095">
                  <c:v>1.0068416595458984E-3</c:v>
                </c:pt>
                <c:pt idx="46096">
                  <c:v>1.007080078125E-3</c:v>
                </c:pt>
                <c:pt idx="46097">
                  <c:v>1.007080078125E-3</c:v>
                </c:pt>
                <c:pt idx="46098">
                  <c:v>1.0068416595458984E-3</c:v>
                </c:pt>
                <c:pt idx="46099">
                  <c:v>1.007080078125E-3</c:v>
                </c:pt>
                <c:pt idx="46100">
                  <c:v>1.007080078125E-3</c:v>
                </c:pt>
                <c:pt idx="46101">
                  <c:v>1.0068416595458984E-3</c:v>
                </c:pt>
                <c:pt idx="46102">
                  <c:v>1.007080078125E-3</c:v>
                </c:pt>
                <c:pt idx="46103">
                  <c:v>1.0080337524414063E-3</c:v>
                </c:pt>
                <c:pt idx="46104">
                  <c:v>1.007080078125E-3</c:v>
                </c:pt>
                <c:pt idx="46105">
                  <c:v>1.0068416595458984E-3</c:v>
                </c:pt>
                <c:pt idx="46106">
                  <c:v>1.007080078125E-3</c:v>
                </c:pt>
                <c:pt idx="46107">
                  <c:v>1.007080078125E-3</c:v>
                </c:pt>
                <c:pt idx="46108">
                  <c:v>1.0068416595458984E-3</c:v>
                </c:pt>
                <c:pt idx="46109">
                  <c:v>1.007080078125E-3</c:v>
                </c:pt>
                <c:pt idx="46110">
                  <c:v>1.007080078125E-3</c:v>
                </c:pt>
                <c:pt idx="46111">
                  <c:v>1.0068416595458984E-3</c:v>
                </c:pt>
                <c:pt idx="46112">
                  <c:v>1.007080078125E-3</c:v>
                </c:pt>
                <c:pt idx="46113">
                  <c:v>1.007080078125E-3</c:v>
                </c:pt>
                <c:pt idx="46114">
                  <c:v>1.0068416595458984E-3</c:v>
                </c:pt>
                <c:pt idx="46115">
                  <c:v>1.0080337524414063E-3</c:v>
                </c:pt>
                <c:pt idx="46116">
                  <c:v>1.007080078125E-3</c:v>
                </c:pt>
                <c:pt idx="46117">
                  <c:v>1.0068416595458984E-3</c:v>
                </c:pt>
                <c:pt idx="46118">
                  <c:v>1.007080078125E-3</c:v>
                </c:pt>
                <c:pt idx="46119">
                  <c:v>1.007080078125E-3</c:v>
                </c:pt>
                <c:pt idx="46120">
                  <c:v>1.0068416595458984E-3</c:v>
                </c:pt>
                <c:pt idx="46121">
                  <c:v>1.007080078125E-3</c:v>
                </c:pt>
                <c:pt idx="46122">
                  <c:v>1.007080078125E-3</c:v>
                </c:pt>
                <c:pt idx="46123">
                  <c:v>1.0068416595458984E-3</c:v>
                </c:pt>
                <c:pt idx="46124">
                  <c:v>1.007080078125E-3</c:v>
                </c:pt>
                <c:pt idx="46125">
                  <c:v>1.007080078125E-3</c:v>
                </c:pt>
                <c:pt idx="46126">
                  <c:v>1.0068416595458984E-3</c:v>
                </c:pt>
                <c:pt idx="46127">
                  <c:v>1.007080078125E-3</c:v>
                </c:pt>
                <c:pt idx="46128">
                  <c:v>1.0080337524414063E-3</c:v>
                </c:pt>
                <c:pt idx="46129">
                  <c:v>1.007080078125E-3</c:v>
                </c:pt>
                <c:pt idx="46130">
                  <c:v>1.0068416595458984E-3</c:v>
                </c:pt>
                <c:pt idx="46131">
                  <c:v>1.007080078125E-3</c:v>
                </c:pt>
                <c:pt idx="46132">
                  <c:v>1.007080078125E-3</c:v>
                </c:pt>
                <c:pt idx="46133">
                  <c:v>1.0068416595458984E-3</c:v>
                </c:pt>
                <c:pt idx="46134">
                  <c:v>1.007080078125E-3</c:v>
                </c:pt>
                <c:pt idx="46135">
                  <c:v>1.007080078125E-3</c:v>
                </c:pt>
                <c:pt idx="46136">
                  <c:v>1.0068416595458984E-3</c:v>
                </c:pt>
                <c:pt idx="46137">
                  <c:v>1.007080078125E-3</c:v>
                </c:pt>
                <c:pt idx="46138">
                  <c:v>1.007080078125E-3</c:v>
                </c:pt>
                <c:pt idx="46139">
                  <c:v>1.0068416595458984E-3</c:v>
                </c:pt>
                <c:pt idx="46140">
                  <c:v>1.0080337524414063E-3</c:v>
                </c:pt>
                <c:pt idx="46141">
                  <c:v>1.007080078125E-3</c:v>
                </c:pt>
                <c:pt idx="46142">
                  <c:v>1.0068416595458984E-3</c:v>
                </c:pt>
                <c:pt idx="46143">
                  <c:v>1.007080078125E-3</c:v>
                </c:pt>
                <c:pt idx="46144">
                  <c:v>1.007080078125E-3</c:v>
                </c:pt>
                <c:pt idx="46145">
                  <c:v>1.0068416595458984E-3</c:v>
                </c:pt>
                <c:pt idx="46146">
                  <c:v>1.007080078125E-3</c:v>
                </c:pt>
                <c:pt idx="46147">
                  <c:v>1.007080078125E-3</c:v>
                </c:pt>
                <c:pt idx="46148">
                  <c:v>1.0068416595458984E-3</c:v>
                </c:pt>
                <c:pt idx="46149">
                  <c:v>1.007080078125E-3</c:v>
                </c:pt>
                <c:pt idx="46150">
                  <c:v>1.007080078125E-3</c:v>
                </c:pt>
                <c:pt idx="46151">
                  <c:v>1.0068416595458984E-3</c:v>
                </c:pt>
                <c:pt idx="46152">
                  <c:v>1.007080078125E-3</c:v>
                </c:pt>
                <c:pt idx="46153">
                  <c:v>1.0080337524414063E-3</c:v>
                </c:pt>
                <c:pt idx="46154">
                  <c:v>1.007080078125E-3</c:v>
                </c:pt>
                <c:pt idx="46155">
                  <c:v>1.0068416595458984E-3</c:v>
                </c:pt>
                <c:pt idx="46156">
                  <c:v>1.007080078125E-3</c:v>
                </c:pt>
                <c:pt idx="46157">
                  <c:v>1.007080078125E-3</c:v>
                </c:pt>
                <c:pt idx="46158">
                  <c:v>1.0068416595458984E-3</c:v>
                </c:pt>
                <c:pt idx="46159">
                  <c:v>1.007080078125E-3</c:v>
                </c:pt>
                <c:pt idx="46160">
                  <c:v>1.007080078125E-3</c:v>
                </c:pt>
                <c:pt idx="46161">
                  <c:v>1.0068416595458984E-3</c:v>
                </c:pt>
                <c:pt idx="46162">
                  <c:v>1.007080078125E-3</c:v>
                </c:pt>
                <c:pt idx="46163">
                  <c:v>1.007080078125E-3</c:v>
                </c:pt>
                <c:pt idx="46164">
                  <c:v>1.0068416595458984E-3</c:v>
                </c:pt>
                <c:pt idx="46165">
                  <c:v>1.0080337524414063E-3</c:v>
                </c:pt>
                <c:pt idx="46166">
                  <c:v>1.007080078125E-3</c:v>
                </c:pt>
                <c:pt idx="46167">
                  <c:v>1.0068416595458984E-3</c:v>
                </c:pt>
                <c:pt idx="46168">
                  <c:v>1.007080078125E-3</c:v>
                </c:pt>
                <c:pt idx="46169">
                  <c:v>1.007080078125E-3</c:v>
                </c:pt>
                <c:pt idx="46170">
                  <c:v>1.0068416595458984E-3</c:v>
                </c:pt>
                <c:pt idx="46171">
                  <c:v>1.007080078125E-3</c:v>
                </c:pt>
                <c:pt idx="46172">
                  <c:v>1.007080078125E-3</c:v>
                </c:pt>
                <c:pt idx="46173">
                  <c:v>1.0068416595458984E-3</c:v>
                </c:pt>
                <c:pt idx="46174">
                  <c:v>1.007080078125E-3</c:v>
                </c:pt>
                <c:pt idx="46175">
                  <c:v>1.007080078125E-3</c:v>
                </c:pt>
                <c:pt idx="46176">
                  <c:v>1.0068416595458984E-3</c:v>
                </c:pt>
                <c:pt idx="46177">
                  <c:v>1.007080078125E-3</c:v>
                </c:pt>
                <c:pt idx="46178">
                  <c:v>1.0080337524414063E-3</c:v>
                </c:pt>
                <c:pt idx="46179">
                  <c:v>1.007080078125E-3</c:v>
                </c:pt>
                <c:pt idx="46180">
                  <c:v>1.0068416595458984E-3</c:v>
                </c:pt>
                <c:pt idx="46181">
                  <c:v>1.007080078125E-3</c:v>
                </c:pt>
                <c:pt idx="46182">
                  <c:v>1.007080078125E-3</c:v>
                </c:pt>
                <c:pt idx="46183">
                  <c:v>1.0068416595458984E-3</c:v>
                </c:pt>
                <c:pt idx="46184">
                  <c:v>1.007080078125E-3</c:v>
                </c:pt>
                <c:pt idx="46185">
                  <c:v>1.007080078125E-3</c:v>
                </c:pt>
                <c:pt idx="46186">
                  <c:v>1.0068416595458984E-3</c:v>
                </c:pt>
                <c:pt idx="46187">
                  <c:v>1.007080078125E-3</c:v>
                </c:pt>
                <c:pt idx="46188">
                  <c:v>1.007080078125E-3</c:v>
                </c:pt>
                <c:pt idx="46189">
                  <c:v>1.0068416595458984E-3</c:v>
                </c:pt>
                <c:pt idx="46190">
                  <c:v>1.0080337524414063E-3</c:v>
                </c:pt>
                <c:pt idx="46191">
                  <c:v>1.007080078125E-3</c:v>
                </c:pt>
                <c:pt idx="46192">
                  <c:v>1.0068416595458984E-3</c:v>
                </c:pt>
                <c:pt idx="46193">
                  <c:v>1.007080078125E-3</c:v>
                </c:pt>
                <c:pt idx="46194">
                  <c:v>1.007080078125E-3</c:v>
                </c:pt>
                <c:pt idx="46195">
                  <c:v>1.0068416595458984E-3</c:v>
                </c:pt>
                <c:pt idx="46196">
                  <c:v>1.007080078125E-3</c:v>
                </c:pt>
                <c:pt idx="46197">
                  <c:v>1.007080078125E-3</c:v>
                </c:pt>
                <c:pt idx="46198">
                  <c:v>1.0068416595458984E-3</c:v>
                </c:pt>
                <c:pt idx="46199">
                  <c:v>1.007080078125E-3</c:v>
                </c:pt>
                <c:pt idx="46200">
                  <c:v>1.007080078125E-3</c:v>
                </c:pt>
                <c:pt idx="46201">
                  <c:v>1.0068416595458984E-3</c:v>
                </c:pt>
                <c:pt idx="46202">
                  <c:v>1.007080078125E-3</c:v>
                </c:pt>
                <c:pt idx="46203">
                  <c:v>1.0080337524414063E-3</c:v>
                </c:pt>
                <c:pt idx="46204">
                  <c:v>1.007080078125E-3</c:v>
                </c:pt>
                <c:pt idx="46205">
                  <c:v>1.0068416595458984E-3</c:v>
                </c:pt>
                <c:pt idx="46206">
                  <c:v>1.007080078125E-3</c:v>
                </c:pt>
                <c:pt idx="46207">
                  <c:v>1.007080078125E-3</c:v>
                </c:pt>
                <c:pt idx="46208">
                  <c:v>1.0068416595458984E-3</c:v>
                </c:pt>
                <c:pt idx="46209">
                  <c:v>1.007080078125E-3</c:v>
                </c:pt>
                <c:pt idx="46210">
                  <c:v>1.007080078125E-3</c:v>
                </c:pt>
                <c:pt idx="46211">
                  <c:v>1.0068416595458984E-3</c:v>
                </c:pt>
                <c:pt idx="46212">
                  <c:v>1.007080078125E-3</c:v>
                </c:pt>
                <c:pt idx="46213">
                  <c:v>1.007080078125E-3</c:v>
                </c:pt>
                <c:pt idx="46214">
                  <c:v>1.0068416595458984E-3</c:v>
                </c:pt>
                <c:pt idx="46215">
                  <c:v>1.0080337524414063E-3</c:v>
                </c:pt>
                <c:pt idx="46216">
                  <c:v>1.007080078125E-3</c:v>
                </c:pt>
                <c:pt idx="46217">
                  <c:v>1.0068416595458984E-3</c:v>
                </c:pt>
                <c:pt idx="46218">
                  <c:v>1.007080078125E-3</c:v>
                </c:pt>
                <c:pt idx="46219">
                  <c:v>1.007080078125E-3</c:v>
                </c:pt>
                <c:pt idx="46220">
                  <c:v>1.0068416595458984E-3</c:v>
                </c:pt>
                <c:pt idx="46221">
                  <c:v>1.007080078125E-3</c:v>
                </c:pt>
                <c:pt idx="46222">
                  <c:v>1.007080078125E-3</c:v>
                </c:pt>
                <c:pt idx="46223">
                  <c:v>1.0068416595458984E-3</c:v>
                </c:pt>
                <c:pt idx="46224">
                  <c:v>1.007080078125E-3</c:v>
                </c:pt>
                <c:pt idx="46225">
                  <c:v>1.007080078125E-3</c:v>
                </c:pt>
                <c:pt idx="46226">
                  <c:v>1.0068416595458984E-3</c:v>
                </c:pt>
                <c:pt idx="46227">
                  <c:v>1.007080078125E-3</c:v>
                </c:pt>
                <c:pt idx="46228">
                  <c:v>1.0080337524414063E-3</c:v>
                </c:pt>
                <c:pt idx="46229">
                  <c:v>1.007080078125E-3</c:v>
                </c:pt>
                <c:pt idx="46230">
                  <c:v>1.0068416595458984E-3</c:v>
                </c:pt>
                <c:pt idx="46231">
                  <c:v>1.007080078125E-3</c:v>
                </c:pt>
                <c:pt idx="46232">
                  <c:v>1.007080078125E-3</c:v>
                </c:pt>
                <c:pt idx="46233">
                  <c:v>1.0068416595458984E-3</c:v>
                </c:pt>
                <c:pt idx="46234">
                  <c:v>1.007080078125E-3</c:v>
                </c:pt>
                <c:pt idx="46235">
                  <c:v>1.007080078125E-3</c:v>
                </c:pt>
                <c:pt idx="46236">
                  <c:v>1.0068416595458984E-3</c:v>
                </c:pt>
                <c:pt idx="46237">
                  <c:v>1.007080078125E-3</c:v>
                </c:pt>
                <c:pt idx="46238">
                  <c:v>1.007080078125E-3</c:v>
                </c:pt>
                <c:pt idx="46239">
                  <c:v>1.0068416595458984E-3</c:v>
                </c:pt>
                <c:pt idx="46240">
                  <c:v>1.0080337524414063E-3</c:v>
                </c:pt>
                <c:pt idx="46241">
                  <c:v>1.007080078125E-3</c:v>
                </c:pt>
                <c:pt idx="46242">
                  <c:v>1.0068416595458984E-3</c:v>
                </c:pt>
                <c:pt idx="46243">
                  <c:v>1.007080078125E-3</c:v>
                </c:pt>
                <c:pt idx="46244">
                  <c:v>1.007080078125E-3</c:v>
                </c:pt>
                <c:pt idx="46245">
                  <c:v>1.0068416595458984E-3</c:v>
                </c:pt>
                <c:pt idx="46246">
                  <c:v>1.007080078125E-3</c:v>
                </c:pt>
                <c:pt idx="46247">
                  <c:v>1.007080078125E-3</c:v>
                </c:pt>
                <c:pt idx="46248">
                  <c:v>1.0068416595458984E-3</c:v>
                </c:pt>
                <c:pt idx="46249">
                  <c:v>1.007080078125E-3</c:v>
                </c:pt>
                <c:pt idx="46250">
                  <c:v>1.007080078125E-3</c:v>
                </c:pt>
                <c:pt idx="46251">
                  <c:v>1.0068416595458984E-3</c:v>
                </c:pt>
                <c:pt idx="46252">
                  <c:v>1.007080078125E-3</c:v>
                </c:pt>
                <c:pt idx="46253">
                  <c:v>1.0080337524414063E-3</c:v>
                </c:pt>
                <c:pt idx="46254">
                  <c:v>1.007080078125E-3</c:v>
                </c:pt>
                <c:pt idx="46255">
                  <c:v>1.0068416595458984E-3</c:v>
                </c:pt>
                <c:pt idx="46256">
                  <c:v>1.007080078125E-3</c:v>
                </c:pt>
                <c:pt idx="46257">
                  <c:v>1.007080078125E-3</c:v>
                </c:pt>
                <c:pt idx="46258">
                  <c:v>1.0068416595458984E-3</c:v>
                </c:pt>
                <c:pt idx="46259">
                  <c:v>1.007080078125E-3</c:v>
                </c:pt>
                <c:pt idx="46260">
                  <c:v>1.007080078125E-3</c:v>
                </c:pt>
                <c:pt idx="46261">
                  <c:v>1.0068416595458984E-3</c:v>
                </c:pt>
                <c:pt idx="46262">
                  <c:v>1.007080078125E-3</c:v>
                </c:pt>
                <c:pt idx="46263">
                  <c:v>1.007080078125E-3</c:v>
                </c:pt>
                <c:pt idx="46264">
                  <c:v>1.0068416595458984E-3</c:v>
                </c:pt>
                <c:pt idx="46265">
                  <c:v>1.0080337524414063E-3</c:v>
                </c:pt>
                <c:pt idx="46266">
                  <c:v>1.007080078125E-3</c:v>
                </c:pt>
                <c:pt idx="46267">
                  <c:v>5.0349235534667969E-3</c:v>
                </c:pt>
                <c:pt idx="46268">
                  <c:v>1.007080078125E-3</c:v>
                </c:pt>
                <c:pt idx="46269">
                  <c:v>1.0068416595458984E-3</c:v>
                </c:pt>
                <c:pt idx="46270">
                  <c:v>1.007080078125E-3</c:v>
                </c:pt>
                <c:pt idx="46271">
                  <c:v>1.007080078125E-3</c:v>
                </c:pt>
                <c:pt idx="46272">
                  <c:v>1.0068416595458984E-3</c:v>
                </c:pt>
                <c:pt idx="46273">
                  <c:v>1.007080078125E-3</c:v>
                </c:pt>
                <c:pt idx="46274">
                  <c:v>1.0080337524414063E-3</c:v>
                </c:pt>
                <c:pt idx="46275">
                  <c:v>1.007080078125E-3</c:v>
                </c:pt>
                <c:pt idx="46276">
                  <c:v>1.0068416595458984E-3</c:v>
                </c:pt>
                <c:pt idx="46277">
                  <c:v>1.007080078125E-3</c:v>
                </c:pt>
                <c:pt idx="46278">
                  <c:v>1.007080078125E-3</c:v>
                </c:pt>
                <c:pt idx="46279">
                  <c:v>1.0068416595458984E-3</c:v>
                </c:pt>
                <c:pt idx="46280">
                  <c:v>1.007080078125E-3</c:v>
                </c:pt>
                <c:pt idx="46281">
                  <c:v>1.007080078125E-3</c:v>
                </c:pt>
                <c:pt idx="46282">
                  <c:v>1.0068416595458984E-3</c:v>
                </c:pt>
                <c:pt idx="46283">
                  <c:v>1.007080078125E-3</c:v>
                </c:pt>
                <c:pt idx="46284">
                  <c:v>1.007080078125E-3</c:v>
                </c:pt>
                <c:pt idx="46285">
                  <c:v>1.0068416595458984E-3</c:v>
                </c:pt>
                <c:pt idx="46286">
                  <c:v>1.0080337524414063E-3</c:v>
                </c:pt>
                <c:pt idx="46287">
                  <c:v>1.007080078125E-3</c:v>
                </c:pt>
                <c:pt idx="46288">
                  <c:v>1.0068416595458984E-3</c:v>
                </c:pt>
                <c:pt idx="46289">
                  <c:v>1.007080078125E-3</c:v>
                </c:pt>
                <c:pt idx="46290">
                  <c:v>1.007080078125E-3</c:v>
                </c:pt>
                <c:pt idx="46291">
                  <c:v>1.0068416595458984E-3</c:v>
                </c:pt>
                <c:pt idx="46292">
                  <c:v>1.007080078125E-3</c:v>
                </c:pt>
                <c:pt idx="46293">
                  <c:v>1.007080078125E-3</c:v>
                </c:pt>
                <c:pt idx="46294">
                  <c:v>1.0068416595458984E-3</c:v>
                </c:pt>
                <c:pt idx="46295">
                  <c:v>1.007080078125E-3</c:v>
                </c:pt>
                <c:pt idx="46296">
                  <c:v>1.007080078125E-3</c:v>
                </c:pt>
                <c:pt idx="46297">
                  <c:v>1.0068416595458984E-3</c:v>
                </c:pt>
                <c:pt idx="46298">
                  <c:v>2.0151138305664063E-3</c:v>
                </c:pt>
                <c:pt idx="46299">
                  <c:v>1.007080078125E-3</c:v>
                </c:pt>
                <c:pt idx="46300">
                  <c:v>1.0068416595458984E-3</c:v>
                </c:pt>
                <c:pt idx="46301">
                  <c:v>1.007080078125E-3</c:v>
                </c:pt>
                <c:pt idx="46302">
                  <c:v>1.007080078125E-3</c:v>
                </c:pt>
                <c:pt idx="46303">
                  <c:v>1.0068416595458984E-3</c:v>
                </c:pt>
                <c:pt idx="46304">
                  <c:v>1.007080078125E-3</c:v>
                </c:pt>
                <c:pt idx="46305">
                  <c:v>1.007080078125E-3</c:v>
                </c:pt>
                <c:pt idx="46306">
                  <c:v>1.0068416595458984E-3</c:v>
                </c:pt>
                <c:pt idx="46307">
                  <c:v>1.007080078125E-3</c:v>
                </c:pt>
                <c:pt idx="46308">
                  <c:v>1.007080078125E-3</c:v>
                </c:pt>
                <c:pt idx="46309">
                  <c:v>1.0068416595458984E-3</c:v>
                </c:pt>
                <c:pt idx="46310">
                  <c:v>1.0080337524414063E-3</c:v>
                </c:pt>
                <c:pt idx="46311">
                  <c:v>1.007080078125E-3</c:v>
                </c:pt>
                <c:pt idx="46312">
                  <c:v>1.0068416595458984E-3</c:v>
                </c:pt>
                <c:pt idx="46313">
                  <c:v>1.007080078125E-3</c:v>
                </c:pt>
                <c:pt idx="46314">
                  <c:v>1.007080078125E-3</c:v>
                </c:pt>
                <c:pt idx="46315">
                  <c:v>1.0068416595458984E-3</c:v>
                </c:pt>
                <c:pt idx="46316">
                  <c:v>1.007080078125E-3</c:v>
                </c:pt>
                <c:pt idx="46317">
                  <c:v>1.007080078125E-3</c:v>
                </c:pt>
                <c:pt idx="46318">
                  <c:v>1.0068416595458984E-3</c:v>
                </c:pt>
                <c:pt idx="46319">
                  <c:v>1.007080078125E-3</c:v>
                </c:pt>
                <c:pt idx="46320">
                  <c:v>1.007080078125E-3</c:v>
                </c:pt>
                <c:pt idx="46321">
                  <c:v>1.0068416595458984E-3</c:v>
                </c:pt>
                <c:pt idx="46322">
                  <c:v>1.007080078125E-3</c:v>
                </c:pt>
                <c:pt idx="46323">
                  <c:v>1.0080337524414063E-3</c:v>
                </c:pt>
                <c:pt idx="46324">
                  <c:v>1.007080078125E-3</c:v>
                </c:pt>
                <c:pt idx="46325">
                  <c:v>1.0068416595458984E-3</c:v>
                </c:pt>
                <c:pt idx="46326">
                  <c:v>1.007080078125E-3</c:v>
                </c:pt>
                <c:pt idx="46327">
                  <c:v>1.007080078125E-3</c:v>
                </c:pt>
                <c:pt idx="46328">
                  <c:v>1.0068416595458984E-3</c:v>
                </c:pt>
                <c:pt idx="46329">
                  <c:v>1.007080078125E-3</c:v>
                </c:pt>
                <c:pt idx="46330">
                  <c:v>1.007080078125E-3</c:v>
                </c:pt>
                <c:pt idx="46331">
                  <c:v>1.0068416595458984E-3</c:v>
                </c:pt>
                <c:pt idx="46332">
                  <c:v>1.007080078125E-3</c:v>
                </c:pt>
                <c:pt idx="46333">
                  <c:v>1.0068416595458984E-3</c:v>
                </c:pt>
                <c:pt idx="46334">
                  <c:v>1.007080078125E-3</c:v>
                </c:pt>
                <c:pt idx="46335">
                  <c:v>1.0080337524414063E-3</c:v>
                </c:pt>
                <c:pt idx="46336">
                  <c:v>1.007080078125E-3</c:v>
                </c:pt>
                <c:pt idx="46337">
                  <c:v>1.0068416595458984E-3</c:v>
                </c:pt>
                <c:pt idx="46338">
                  <c:v>1.007080078125E-3</c:v>
                </c:pt>
                <c:pt idx="46339">
                  <c:v>1.007080078125E-3</c:v>
                </c:pt>
                <c:pt idx="46340">
                  <c:v>1.0068416595458984E-3</c:v>
                </c:pt>
                <c:pt idx="46341">
                  <c:v>1.007080078125E-3</c:v>
                </c:pt>
                <c:pt idx="46342">
                  <c:v>1.007080078125E-3</c:v>
                </c:pt>
                <c:pt idx="46343">
                  <c:v>1.0068416595458984E-3</c:v>
                </c:pt>
                <c:pt idx="46344">
                  <c:v>1.007080078125E-3</c:v>
                </c:pt>
                <c:pt idx="46345">
                  <c:v>1.007080078125E-3</c:v>
                </c:pt>
                <c:pt idx="46346">
                  <c:v>1.0068416595458984E-3</c:v>
                </c:pt>
                <c:pt idx="46347">
                  <c:v>1.007080078125E-3</c:v>
                </c:pt>
                <c:pt idx="46348">
                  <c:v>1.0080337524414063E-3</c:v>
                </c:pt>
                <c:pt idx="46349">
                  <c:v>1.007080078125E-3</c:v>
                </c:pt>
                <c:pt idx="46350">
                  <c:v>1.0068416595458984E-3</c:v>
                </c:pt>
                <c:pt idx="46351">
                  <c:v>1.007080078125E-3</c:v>
                </c:pt>
                <c:pt idx="46352">
                  <c:v>1.007080078125E-3</c:v>
                </c:pt>
                <c:pt idx="46353">
                  <c:v>1.0068416595458984E-3</c:v>
                </c:pt>
                <c:pt idx="46354">
                  <c:v>1.007080078125E-3</c:v>
                </c:pt>
                <c:pt idx="46355">
                  <c:v>1.0068416595458984E-3</c:v>
                </c:pt>
                <c:pt idx="46356">
                  <c:v>1.007080078125E-3</c:v>
                </c:pt>
                <c:pt idx="46357">
                  <c:v>1.007080078125E-3</c:v>
                </c:pt>
                <c:pt idx="46358">
                  <c:v>1.0068416595458984E-3</c:v>
                </c:pt>
                <c:pt idx="46359">
                  <c:v>1.007080078125E-3</c:v>
                </c:pt>
                <c:pt idx="46360">
                  <c:v>1.0080337524414063E-3</c:v>
                </c:pt>
                <c:pt idx="46361">
                  <c:v>1.007080078125E-3</c:v>
                </c:pt>
                <c:pt idx="46362">
                  <c:v>1.0068416595458984E-3</c:v>
                </c:pt>
                <c:pt idx="46363">
                  <c:v>1.007080078125E-3</c:v>
                </c:pt>
                <c:pt idx="46364">
                  <c:v>1.007080078125E-3</c:v>
                </c:pt>
                <c:pt idx="46365">
                  <c:v>1.0068416595458984E-3</c:v>
                </c:pt>
                <c:pt idx="46366">
                  <c:v>1.007080078125E-3</c:v>
                </c:pt>
                <c:pt idx="46367">
                  <c:v>1.007080078125E-3</c:v>
                </c:pt>
                <c:pt idx="46368">
                  <c:v>1.0068416595458984E-3</c:v>
                </c:pt>
                <c:pt idx="46369">
                  <c:v>1.007080078125E-3</c:v>
                </c:pt>
                <c:pt idx="46370">
                  <c:v>1.007080078125E-3</c:v>
                </c:pt>
                <c:pt idx="46371">
                  <c:v>1.0068416595458984E-3</c:v>
                </c:pt>
                <c:pt idx="46372">
                  <c:v>1.007080078125E-3</c:v>
                </c:pt>
                <c:pt idx="46373">
                  <c:v>1.0080337524414063E-3</c:v>
                </c:pt>
                <c:pt idx="46374">
                  <c:v>1.007080078125E-3</c:v>
                </c:pt>
                <c:pt idx="46375">
                  <c:v>1.0068416595458984E-3</c:v>
                </c:pt>
                <c:pt idx="46376">
                  <c:v>1.007080078125E-3</c:v>
                </c:pt>
                <c:pt idx="46377">
                  <c:v>1.0068416595458984E-3</c:v>
                </c:pt>
                <c:pt idx="46378">
                  <c:v>1.007080078125E-3</c:v>
                </c:pt>
                <c:pt idx="46379">
                  <c:v>1.007080078125E-3</c:v>
                </c:pt>
                <c:pt idx="46380">
                  <c:v>1.0068416595458984E-3</c:v>
                </c:pt>
                <c:pt idx="46381">
                  <c:v>1.007080078125E-3</c:v>
                </c:pt>
                <c:pt idx="46382">
                  <c:v>1.007080078125E-3</c:v>
                </c:pt>
                <c:pt idx="46383">
                  <c:v>1.0068416595458984E-3</c:v>
                </c:pt>
                <c:pt idx="46384">
                  <c:v>1.007080078125E-3</c:v>
                </c:pt>
                <c:pt idx="46385">
                  <c:v>1.0080337524414063E-3</c:v>
                </c:pt>
                <c:pt idx="46386">
                  <c:v>1.007080078125E-3</c:v>
                </c:pt>
                <c:pt idx="46387">
                  <c:v>1.0068416595458984E-3</c:v>
                </c:pt>
                <c:pt idx="46388">
                  <c:v>1.007080078125E-3</c:v>
                </c:pt>
                <c:pt idx="46389">
                  <c:v>1.007080078125E-3</c:v>
                </c:pt>
                <c:pt idx="46390">
                  <c:v>1.0068416595458984E-3</c:v>
                </c:pt>
                <c:pt idx="46391">
                  <c:v>1.007080078125E-3</c:v>
                </c:pt>
                <c:pt idx="46392">
                  <c:v>1.007080078125E-3</c:v>
                </c:pt>
                <c:pt idx="46393">
                  <c:v>1.0068416595458984E-3</c:v>
                </c:pt>
                <c:pt idx="46394">
                  <c:v>1.007080078125E-3</c:v>
                </c:pt>
                <c:pt idx="46395">
                  <c:v>1.007080078125E-3</c:v>
                </c:pt>
                <c:pt idx="46396">
                  <c:v>1.0068416595458984E-3</c:v>
                </c:pt>
                <c:pt idx="46397">
                  <c:v>1.007080078125E-3</c:v>
                </c:pt>
                <c:pt idx="46398">
                  <c:v>1.0080337524414063E-3</c:v>
                </c:pt>
                <c:pt idx="46399">
                  <c:v>1.0068416595458984E-3</c:v>
                </c:pt>
                <c:pt idx="46400">
                  <c:v>1.007080078125E-3</c:v>
                </c:pt>
                <c:pt idx="46401">
                  <c:v>1.007080078125E-3</c:v>
                </c:pt>
                <c:pt idx="46402">
                  <c:v>1.0068416595458984E-3</c:v>
                </c:pt>
                <c:pt idx="46403">
                  <c:v>1.007080078125E-3</c:v>
                </c:pt>
                <c:pt idx="46404">
                  <c:v>1.007080078125E-3</c:v>
                </c:pt>
                <c:pt idx="46405">
                  <c:v>1.0068416595458984E-3</c:v>
                </c:pt>
                <c:pt idx="46406">
                  <c:v>1.007080078125E-3</c:v>
                </c:pt>
                <c:pt idx="46407">
                  <c:v>1.007080078125E-3</c:v>
                </c:pt>
                <c:pt idx="46408">
                  <c:v>1.0068416595458984E-3</c:v>
                </c:pt>
                <c:pt idx="46409">
                  <c:v>1.007080078125E-3</c:v>
                </c:pt>
                <c:pt idx="46410">
                  <c:v>1.0080337524414063E-3</c:v>
                </c:pt>
                <c:pt idx="46411">
                  <c:v>1.007080078125E-3</c:v>
                </c:pt>
                <c:pt idx="46412">
                  <c:v>1.0068416595458984E-3</c:v>
                </c:pt>
                <c:pt idx="46413">
                  <c:v>1.007080078125E-3</c:v>
                </c:pt>
                <c:pt idx="46414">
                  <c:v>1.007080078125E-3</c:v>
                </c:pt>
                <c:pt idx="46415">
                  <c:v>1.0068416595458984E-3</c:v>
                </c:pt>
                <c:pt idx="46416">
                  <c:v>1.007080078125E-3</c:v>
                </c:pt>
                <c:pt idx="46417">
                  <c:v>1.007080078125E-3</c:v>
                </c:pt>
                <c:pt idx="46418">
                  <c:v>1.0068416595458984E-3</c:v>
                </c:pt>
                <c:pt idx="46419">
                  <c:v>1.007080078125E-3</c:v>
                </c:pt>
                <c:pt idx="46420">
                  <c:v>1.007080078125E-3</c:v>
                </c:pt>
                <c:pt idx="46421">
                  <c:v>1.0068416595458984E-3</c:v>
                </c:pt>
                <c:pt idx="46422">
                  <c:v>1.007080078125E-3</c:v>
                </c:pt>
                <c:pt idx="46423">
                  <c:v>1.0080337524414063E-3</c:v>
                </c:pt>
                <c:pt idx="46424">
                  <c:v>1.0068416595458984E-3</c:v>
                </c:pt>
                <c:pt idx="46425">
                  <c:v>1.007080078125E-3</c:v>
                </c:pt>
                <c:pt idx="46426">
                  <c:v>1.007080078125E-3</c:v>
                </c:pt>
                <c:pt idx="46427">
                  <c:v>1.0068416595458984E-3</c:v>
                </c:pt>
                <c:pt idx="46428">
                  <c:v>1.007080078125E-3</c:v>
                </c:pt>
                <c:pt idx="46429">
                  <c:v>1.007080078125E-3</c:v>
                </c:pt>
                <c:pt idx="46430">
                  <c:v>1.0068416595458984E-3</c:v>
                </c:pt>
                <c:pt idx="46431">
                  <c:v>1.007080078125E-3</c:v>
                </c:pt>
                <c:pt idx="46432">
                  <c:v>1.007080078125E-3</c:v>
                </c:pt>
                <c:pt idx="46433">
                  <c:v>1.0068416595458984E-3</c:v>
                </c:pt>
                <c:pt idx="46434">
                  <c:v>1.007080078125E-3</c:v>
                </c:pt>
                <c:pt idx="46435">
                  <c:v>1.0080337524414063E-3</c:v>
                </c:pt>
                <c:pt idx="46436">
                  <c:v>1.007080078125E-3</c:v>
                </c:pt>
                <c:pt idx="46437">
                  <c:v>1.0068416595458984E-3</c:v>
                </c:pt>
                <c:pt idx="46438">
                  <c:v>1.007080078125E-3</c:v>
                </c:pt>
                <c:pt idx="46439">
                  <c:v>1.007080078125E-3</c:v>
                </c:pt>
                <c:pt idx="46440">
                  <c:v>1.0068416595458984E-3</c:v>
                </c:pt>
                <c:pt idx="46441">
                  <c:v>1.007080078125E-3</c:v>
                </c:pt>
                <c:pt idx="46442">
                  <c:v>1.007080078125E-3</c:v>
                </c:pt>
                <c:pt idx="46443">
                  <c:v>1.0068416595458984E-3</c:v>
                </c:pt>
                <c:pt idx="46444">
                  <c:v>1.007080078125E-3</c:v>
                </c:pt>
                <c:pt idx="46445">
                  <c:v>1.007080078125E-3</c:v>
                </c:pt>
                <c:pt idx="46446">
                  <c:v>1.0068416595458984E-3</c:v>
                </c:pt>
                <c:pt idx="46447">
                  <c:v>1.007080078125E-3</c:v>
                </c:pt>
                <c:pt idx="46448">
                  <c:v>1.0080337524414063E-3</c:v>
                </c:pt>
                <c:pt idx="46449">
                  <c:v>1.0068416595458984E-3</c:v>
                </c:pt>
                <c:pt idx="46450">
                  <c:v>1.007080078125E-3</c:v>
                </c:pt>
                <c:pt idx="46451">
                  <c:v>1.007080078125E-3</c:v>
                </c:pt>
                <c:pt idx="46452">
                  <c:v>1.0068416595458984E-3</c:v>
                </c:pt>
                <c:pt idx="46453">
                  <c:v>1.007080078125E-3</c:v>
                </c:pt>
                <c:pt idx="46454">
                  <c:v>1.007080078125E-3</c:v>
                </c:pt>
                <c:pt idx="46455">
                  <c:v>1.0068416595458984E-3</c:v>
                </c:pt>
                <c:pt idx="46456">
                  <c:v>1.007080078125E-3</c:v>
                </c:pt>
                <c:pt idx="46457">
                  <c:v>1.007080078125E-3</c:v>
                </c:pt>
                <c:pt idx="46458">
                  <c:v>1.0068416595458984E-3</c:v>
                </c:pt>
                <c:pt idx="46459">
                  <c:v>1.007080078125E-3</c:v>
                </c:pt>
                <c:pt idx="46460">
                  <c:v>1.0080337524414063E-3</c:v>
                </c:pt>
                <c:pt idx="46461">
                  <c:v>1.007080078125E-3</c:v>
                </c:pt>
                <c:pt idx="46462">
                  <c:v>1.0068416595458984E-3</c:v>
                </c:pt>
                <c:pt idx="46463">
                  <c:v>1.007080078125E-3</c:v>
                </c:pt>
                <c:pt idx="46464">
                  <c:v>1.007080078125E-3</c:v>
                </c:pt>
                <c:pt idx="46465">
                  <c:v>1.0068416595458984E-3</c:v>
                </c:pt>
                <c:pt idx="46466">
                  <c:v>1.007080078125E-3</c:v>
                </c:pt>
                <c:pt idx="46467">
                  <c:v>1.007080078125E-3</c:v>
                </c:pt>
                <c:pt idx="46468">
                  <c:v>1.0068416595458984E-3</c:v>
                </c:pt>
                <c:pt idx="46469">
                  <c:v>1.007080078125E-3</c:v>
                </c:pt>
                <c:pt idx="46470">
                  <c:v>1.007080078125E-3</c:v>
                </c:pt>
                <c:pt idx="46471">
                  <c:v>1.0068416595458984E-3</c:v>
                </c:pt>
                <c:pt idx="46472">
                  <c:v>1.007080078125E-3</c:v>
                </c:pt>
                <c:pt idx="46473">
                  <c:v>1.0080337524414063E-3</c:v>
                </c:pt>
                <c:pt idx="46474">
                  <c:v>1.0068416595458984E-3</c:v>
                </c:pt>
                <c:pt idx="46475">
                  <c:v>1.007080078125E-3</c:v>
                </c:pt>
                <c:pt idx="46476">
                  <c:v>1.007080078125E-3</c:v>
                </c:pt>
                <c:pt idx="46477">
                  <c:v>1.0068416595458984E-3</c:v>
                </c:pt>
                <c:pt idx="46478">
                  <c:v>1.007080078125E-3</c:v>
                </c:pt>
                <c:pt idx="46479">
                  <c:v>1.007080078125E-3</c:v>
                </c:pt>
                <c:pt idx="46480">
                  <c:v>1.0068416595458984E-3</c:v>
                </c:pt>
                <c:pt idx="46481">
                  <c:v>1.007080078125E-3</c:v>
                </c:pt>
                <c:pt idx="46482">
                  <c:v>1.007080078125E-3</c:v>
                </c:pt>
                <c:pt idx="46483">
                  <c:v>1.0068416595458984E-3</c:v>
                </c:pt>
                <c:pt idx="46484">
                  <c:v>1.007080078125E-3</c:v>
                </c:pt>
                <c:pt idx="46485">
                  <c:v>1.0080337524414063E-3</c:v>
                </c:pt>
                <c:pt idx="46486">
                  <c:v>1.007080078125E-3</c:v>
                </c:pt>
                <c:pt idx="46487">
                  <c:v>1.0068416595458984E-3</c:v>
                </c:pt>
                <c:pt idx="46488">
                  <c:v>1.007080078125E-3</c:v>
                </c:pt>
                <c:pt idx="46489">
                  <c:v>1.007080078125E-3</c:v>
                </c:pt>
                <c:pt idx="46490">
                  <c:v>1.0068416595458984E-3</c:v>
                </c:pt>
                <c:pt idx="46491">
                  <c:v>1.007080078125E-3</c:v>
                </c:pt>
                <c:pt idx="46492">
                  <c:v>1.007080078125E-3</c:v>
                </c:pt>
                <c:pt idx="46493">
                  <c:v>1.0068416595458984E-3</c:v>
                </c:pt>
                <c:pt idx="46494">
                  <c:v>1.007080078125E-3</c:v>
                </c:pt>
                <c:pt idx="46495">
                  <c:v>1.007080078125E-3</c:v>
                </c:pt>
                <c:pt idx="46496">
                  <c:v>1.0068416595458984E-3</c:v>
                </c:pt>
                <c:pt idx="46497">
                  <c:v>1.007080078125E-3</c:v>
                </c:pt>
                <c:pt idx="46498">
                  <c:v>1.0080337524414063E-3</c:v>
                </c:pt>
                <c:pt idx="46499">
                  <c:v>1.0068416595458984E-3</c:v>
                </c:pt>
                <c:pt idx="46500">
                  <c:v>1.007080078125E-3</c:v>
                </c:pt>
                <c:pt idx="46501">
                  <c:v>1.007080078125E-3</c:v>
                </c:pt>
                <c:pt idx="46502">
                  <c:v>1.0068416595458984E-3</c:v>
                </c:pt>
                <c:pt idx="46503">
                  <c:v>1.007080078125E-3</c:v>
                </c:pt>
                <c:pt idx="46504">
                  <c:v>1.007080078125E-3</c:v>
                </c:pt>
                <c:pt idx="46505">
                  <c:v>1.0068416595458984E-3</c:v>
                </c:pt>
                <c:pt idx="46506">
                  <c:v>1.007080078125E-3</c:v>
                </c:pt>
                <c:pt idx="46507">
                  <c:v>1.007080078125E-3</c:v>
                </c:pt>
                <c:pt idx="46508">
                  <c:v>1.0068416595458984E-3</c:v>
                </c:pt>
                <c:pt idx="46509">
                  <c:v>1.007080078125E-3</c:v>
                </c:pt>
                <c:pt idx="46510">
                  <c:v>1.0080337524414063E-3</c:v>
                </c:pt>
                <c:pt idx="46511">
                  <c:v>1.007080078125E-3</c:v>
                </c:pt>
                <c:pt idx="46512">
                  <c:v>1.0068416595458984E-3</c:v>
                </c:pt>
                <c:pt idx="46513">
                  <c:v>1.007080078125E-3</c:v>
                </c:pt>
                <c:pt idx="46514">
                  <c:v>1.007080078125E-3</c:v>
                </c:pt>
                <c:pt idx="46515">
                  <c:v>1.0068416595458984E-3</c:v>
                </c:pt>
                <c:pt idx="46516">
                  <c:v>1.007080078125E-3</c:v>
                </c:pt>
                <c:pt idx="46517">
                  <c:v>1.007080078125E-3</c:v>
                </c:pt>
                <c:pt idx="46518">
                  <c:v>1.0068416595458984E-3</c:v>
                </c:pt>
                <c:pt idx="46519">
                  <c:v>1.007080078125E-3</c:v>
                </c:pt>
                <c:pt idx="46520">
                  <c:v>1.007080078125E-3</c:v>
                </c:pt>
                <c:pt idx="46521">
                  <c:v>1.0068416595458984E-3</c:v>
                </c:pt>
                <c:pt idx="46522">
                  <c:v>1.007080078125E-3</c:v>
                </c:pt>
                <c:pt idx="46523">
                  <c:v>1.0080337524414063E-3</c:v>
                </c:pt>
                <c:pt idx="46524">
                  <c:v>1.0068416595458984E-3</c:v>
                </c:pt>
                <c:pt idx="46525">
                  <c:v>1.007080078125E-3</c:v>
                </c:pt>
                <c:pt idx="46526">
                  <c:v>1.007080078125E-3</c:v>
                </c:pt>
                <c:pt idx="46527">
                  <c:v>1.0068416595458984E-3</c:v>
                </c:pt>
                <c:pt idx="46528">
                  <c:v>1.007080078125E-3</c:v>
                </c:pt>
                <c:pt idx="46529">
                  <c:v>1.007080078125E-3</c:v>
                </c:pt>
                <c:pt idx="46530">
                  <c:v>1.0068416595458984E-3</c:v>
                </c:pt>
                <c:pt idx="46531">
                  <c:v>1.007080078125E-3</c:v>
                </c:pt>
                <c:pt idx="46532">
                  <c:v>1.007080078125E-3</c:v>
                </c:pt>
                <c:pt idx="46533">
                  <c:v>1.0068416595458984E-3</c:v>
                </c:pt>
                <c:pt idx="46534">
                  <c:v>1.007080078125E-3</c:v>
                </c:pt>
                <c:pt idx="46535">
                  <c:v>1.0080337524414063E-3</c:v>
                </c:pt>
                <c:pt idx="46536">
                  <c:v>1.007080078125E-3</c:v>
                </c:pt>
                <c:pt idx="46537">
                  <c:v>1.0068416595458984E-3</c:v>
                </c:pt>
                <c:pt idx="46538">
                  <c:v>1.007080078125E-3</c:v>
                </c:pt>
                <c:pt idx="46539">
                  <c:v>1.007080078125E-3</c:v>
                </c:pt>
                <c:pt idx="46540">
                  <c:v>1.0068416595458984E-3</c:v>
                </c:pt>
                <c:pt idx="46541">
                  <c:v>1.007080078125E-3</c:v>
                </c:pt>
                <c:pt idx="46542">
                  <c:v>1.007080078125E-3</c:v>
                </c:pt>
                <c:pt idx="46543">
                  <c:v>1.0068416595458984E-3</c:v>
                </c:pt>
                <c:pt idx="46544">
                  <c:v>1.007080078125E-3</c:v>
                </c:pt>
                <c:pt idx="46545">
                  <c:v>1.007080078125E-3</c:v>
                </c:pt>
                <c:pt idx="46546">
                  <c:v>1.0068416595458984E-3</c:v>
                </c:pt>
                <c:pt idx="46547">
                  <c:v>1.007080078125E-3</c:v>
                </c:pt>
                <c:pt idx="46548">
                  <c:v>1.0080337524414063E-3</c:v>
                </c:pt>
                <c:pt idx="46549">
                  <c:v>1.0068416595458984E-3</c:v>
                </c:pt>
                <c:pt idx="46550">
                  <c:v>1.007080078125E-3</c:v>
                </c:pt>
                <c:pt idx="46551">
                  <c:v>1.007080078125E-3</c:v>
                </c:pt>
                <c:pt idx="46552">
                  <c:v>1.0068416595458984E-3</c:v>
                </c:pt>
                <c:pt idx="46553">
                  <c:v>1.007080078125E-3</c:v>
                </c:pt>
                <c:pt idx="46554">
                  <c:v>1.007080078125E-3</c:v>
                </c:pt>
                <c:pt idx="46555">
                  <c:v>1.0068416595458984E-3</c:v>
                </c:pt>
                <c:pt idx="46556">
                  <c:v>1.007080078125E-3</c:v>
                </c:pt>
                <c:pt idx="46557">
                  <c:v>1.007080078125E-3</c:v>
                </c:pt>
                <c:pt idx="46558">
                  <c:v>1.0068416595458984E-3</c:v>
                </c:pt>
                <c:pt idx="46559">
                  <c:v>1.007080078125E-3</c:v>
                </c:pt>
                <c:pt idx="46560">
                  <c:v>1.0080337524414063E-3</c:v>
                </c:pt>
                <c:pt idx="46561">
                  <c:v>1.007080078125E-3</c:v>
                </c:pt>
                <c:pt idx="46562">
                  <c:v>1.0068416595458984E-3</c:v>
                </c:pt>
                <c:pt idx="46563">
                  <c:v>1.007080078125E-3</c:v>
                </c:pt>
                <c:pt idx="46564">
                  <c:v>1.007080078125E-3</c:v>
                </c:pt>
                <c:pt idx="46565">
                  <c:v>1.0068416595458984E-3</c:v>
                </c:pt>
                <c:pt idx="46566">
                  <c:v>1.007080078125E-3</c:v>
                </c:pt>
                <c:pt idx="46567">
                  <c:v>1.007080078125E-3</c:v>
                </c:pt>
                <c:pt idx="46568">
                  <c:v>1.0068416595458984E-3</c:v>
                </c:pt>
                <c:pt idx="46569">
                  <c:v>1.007080078125E-3</c:v>
                </c:pt>
                <c:pt idx="46570">
                  <c:v>1.007080078125E-3</c:v>
                </c:pt>
                <c:pt idx="46571">
                  <c:v>1.0068416595458984E-3</c:v>
                </c:pt>
                <c:pt idx="46572">
                  <c:v>1.007080078125E-3</c:v>
                </c:pt>
                <c:pt idx="46573">
                  <c:v>1.0080337524414063E-3</c:v>
                </c:pt>
                <c:pt idx="46574">
                  <c:v>1.0068416595458984E-3</c:v>
                </c:pt>
                <c:pt idx="46575">
                  <c:v>1.007080078125E-3</c:v>
                </c:pt>
                <c:pt idx="46576">
                  <c:v>1.007080078125E-3</c:v>
                </c:pt>
                <c:pt idx="46577">
                  <c:v>1.0068416595458984E-3</c:v>
                </c:pt>
                <c:pt idx="46578">
                  <c:v>1.007080078125E-3</c:v>
                </c:pt>
                <c:pt idx="46579">
                  <c:v>1.007080078125E-3</c:v>
                </c:pt>
                <c:pt idx="46580">
                  <c:v>1.0068416595458984E-3</c:v>
                </c:pt>
                <c:pt idx="46581">
                  <c:v>1.007080078125E-3</c:v>
                </c:pt>
                <c:pt idx="46582">
                  <c:v>1.007080078125E-3</c:v>
                </c:pt>
                <c:pt idx="46583">
                  <c:v>1.0068416595458984E-3</c:v>
                </c:pt>
                <c:pt idx="46584">
                  <c:v>1.007080078125E-3</c:v>
                </c:pt>
                <c:pt idx="46585">
                  <c:v>1.0080337524414063E-3</c:v>
                </c:pt>
                <c:pt idx="46586">
                  <c:v>1.007080078125E-3</c:v>
                </c:pt>
                <c:pt idx="46587">
                  <c:v>1.0068416595458984E-3</c:v>
                </c:pt>
                <c:pt idx="46588">
                  <c:v>1.007080078125E-3</c:v>
                </c:pt>
                <c:pt idx="46589">
                  <c:v>1.007080078125E-3</c:v>
                </c:pt>
                <c:pt idx="46590">
                  <c:v>1.0068416595458984E-3</c:v>
                </c:pt>
                <c:pt idx="46591">
                  <c:v>1.007080078125E-3</c:v>
                </c:pt>
                <c:pt idx="46592">
                  <c:v>1.007080078125E-3</c:v>
                </c:pt>
                <c:pt idx="46593">
                  <c:v>1.0068416595458984E-3</c:v>
                </c:pt>
                <c:pt idx="46594">
                  <c:v>1.007080078125E-3</c:v>
                </c:pt>
                <c:pt idx="46595">
                  <c:v>1.007080078125E-3</c:v>
                </c:pt>
                <c:pt idx="46596">
                  <c:v>1.0068416595458984E-3</c:v>
                </c:pt>
                <c:pt idx="46597">
                  <c:v>1.007080078125E-3</c:v>
                </c:pt>
                <c:pt idx="46598">
                  <c:v>1.0080337524414063E-3</c:v>
                </c:pt>
                <c:pt idx="46599">
                  <c:v>1.0068416595458984E-3</c:v>
                </c:pt>
                <c:pt idx="46600">
                  <c:v>1.007080078125E-3</c:v>
                </c:pt>
                <c:pt idx="46601">
                  <c:v>1.007080078125E-3</c:v>
                </c:pt>
                <c:pt idx="46602">
                  <c:v>1.0068416595458984E-3</c:v>
                </c:pt>
                <c:pt idx="46603">
                  <c:v>1.007080078125E-3</c:v>
                </c:pt>
                <c:pt idx="46604">
                  <c:v>1.007080078125E-3</c:v>
                </c:pt>
                <c:pt idx="46605">
                  <c:v>1.0068416595458984E-3</c:v>
                </c:pt>
                <c:pt idx="46606">
                  <c:v>1.007080078125E-3</c:v>
                </c:pt>
                <c:pt idx="46607">
                  <c:v>1.20849609375E-2</c:v>
                </c:pt>
                <c:pt idx="46608">
                  <c:v>1.007080078125E-3</c:v>
                </c:pt>
                <c:pt idx="46609">
                  <c:v>1.007080078125E-3</c:v>
                </c:pt>
                <c:pt idx="46610">
                  <c:v>1.0068416595458984E-3</c:v>
                </c:pt>
                <c:pt idx="46611">
                  <c:v>1.0080337524414063E-3</c:v>
                </c:pt>
                <c:pt idx="46612">
                  <c:v>1.007080078125E-3</c:v>
                </c:pt>
                <c:pt idx="46613">
                  <c:v>1.0068416595458984E-3</c:v>
                </c:pt>
                <c:pt idx="46614">
                  <c:v>1.007080078125E-3</c:v>
                </c:pt>
                <c:pt idx="46615">
                  <c:v>1.007080078125E-3</c:v>
                </c:pt>
                <c:pt idx="46616">
                  <c:v>1.0068416595458984E-3</c:v>
                </c:pt>
                <c:pt idx="46617">
                  <c:v>1.007080078125E-3</c:v>
                </c:pt>
                <c:pt idx="46618">
                  <c:v>1.007080078125E-3</c:v>
                </c:pt>
                <c:pt idx="46619">
                  <c:v>1.0068416595458984E-3</c:v>
                </c:pt>
                <c:pt idx="46620">
                  <c:v>1.007080078125E-3</c:v>
                </c:pt>
                <c:pt idx="46621">
                  <c:v>1.007080078125E-3</c:v>
                </c:pt>
                <c:pt idx="46622">
                  <c:v>1.0068416595458984E-3</c:v>
                </c:pt>
                <c:pt idx="46623">
                  <c:v>1.007080078125E-3</c:v>
                </c:pt>
                <c:pt idx="46624">
                  <c:v>1.0080337524414063E-3</c:v>
                </c:pt>
                <c:pt idx="46625">
                  <c:v>1.007080078125E-3</c:v>
                </c:pt>
                <c:pt idx="46626">
                  <c:v>1.0068416595458984E-3</c:v>
                </c:pt>
                <c:pt idx="46627">
                  <c:v>1.007080078125E-3</c:v>
                </c:pt>
                <c:pt idx="46628">
                  <c:v>1.007080078125E-3</c:v>
                </c:pt>
                <c:pt idx="46629">
                  <c:v>1.0068416595458984E-3</c:v>
                </c:pt>
                <c:pt idx="46630">
                  <c:v>1.007080078125E-3</c:v>
                </c:pt>
                <c:pt idx="46631">
                  <c:v>1.007080078125E-3</c:v>
                </c:pt>
                <c:pt idx="46632">
                  <c:v>1.0068416595458984E-3</c:v>
                </c:pt>
                <c:pt idx="46633">
                  <c:v>1.007080078125E-3</c:v>
                </c:pt>
                <c:pt idx="46634">
                  <c:v>1.007080078125E-3</c:v>
                </c:pt>
                <c:pt idx="46635">
                  <c:v>1.0068416595458984E-3</c:v>
                </c:pt>
                <c:pt idx="46636">
                  <c:v>1.0080337524414063E-3</c:v>
                </c:pt>
                <c:pt idx="46637">
                  <c:v>1.007080078125E-3</c:v>
                </c:pt>
                <c:pt idx="46638">
                  <c:v>1.0068416595458984E-3</c:v>
                </c:pt>
                <c:pt idx="46639">
                  <c:v>1.007080078125E-3</c:v>
                </c:pt>
                <c:pt idx="46640">
                  <c:v>1.007080078125E-3</c:v>
                </c:pt>
                <c:pt idx="46641">
                  <c:v>1.0068416595458984E-3</c:v>
                </c:pt>
                <c:pt idx="46642">
                  <c:v>1.007080078125E-3</c:v>
                </c:pt>
                <c:pt idx="46643">
                  <c:v>1.007080078125E-3</c:v>
                </c:pt>
                <c:pt idx="46644">
                  <c:v>1.0068416595458984E-3</c:v>
                </c:pt>
                <c:pt idx="46645">
                  <c:v>1.007080078125E-3</c:v>
                </c:pt>
                <c:pt idx="46646">
                  <c:v>1.007080078125E-3</c:v>
                </c:pt>
                <c:pt idx="46647">
                  <c:v>1.0068416595458984E-3</c:v>
                </c:pt>
                <c:pt idx="46648">
                  <c:v>1.007080078125E-3</c:v>
                </c:pt>
                <c:pt idx="46649">
                  <c:v>1.0080337524414063E-3</c:v>
                </c:pt>
                <c:pt idx="46650">
                  <c:v>1.007080078125E-3</c:v>
                </c:pt>
                <c:pt idx="46651">
                  <c:v>1.0068416595458984E-3</c:v>
                </c:pt>
                <c:pt idx="46652">
                  <c:v>1.007080078125E-3</c:v>
                </c:pt>
                <c:pt idx="46653">
                  <c:v>1.007080078125E-3</c:v>
                </c:pt>
                <c:pt idx="46654">
                  <c:v>1.0068416595458984E-3</c:v>
                </c:pt>
                <c:pt idx="46655">
                  <c:v>1.007080078125E-3</c:v>
                </c:pt>
                <c:pt idx="46656">
                  <c:v>1.007080078125E-3</c:v>
                </c:pt>
                <c:pt idx="46657">
                  <c:v>1.0068416595458984E-3</c:v>
                </c:pt>
                <c:pt idx="46658">
                  <c:v>1.007080078125E-3</c:v>
                </c:pt>
                <c:pt idx="46659">
                  <c:v>1.007080078125E-3</c:v>
                </c:pt>
                <c:pt idx="46660">
                  <c:v>1.0068416595458984E-3</c:v>
                </c:pt>
                <c:pt idx="46661">
                  <c:v>1.0080337524414063E-3</c:v>
                </c:pt>
                <c:pt idx="46662">
                  <c:v>1.007080078125E-3</c:v>
                </c:pt>
                <c:pt idx="46663">
                  <c:v>1.0068416595458984E-3</c:v>
                </c:pt>
                <c:pt idx="46664">
                  <c:v>1.007080078125E-3</c:v>
                </c:pt>
                <c:pt idx="46665">
                  <c:v>1.007080078125E-3</c:v>
                </c:pt>
                <c:pt idx="46666">
                  <c:v>1.0068416595458984E-3</c:v>
                </c:pt>
                <c:pt idx="46667">
                  <c:v>1.007080078125E-3</c:v>
                </c:pt>
                <c:pt idx="46668">
                  <c:v>1.007080078125E-3</c:v>
                </c:pt>
                <c:pt idx="46669">
                  <c:v>1.0068416595458984E-3</c:v>
                </c:pt>
                <c:pt idx="46670">
                  <c:v>1.007080078125E-3</c:v>
                </c:pt>
                <c:pt idx="46671">
                  <c:v>1.007080078125E-3</c:v>
                </c:pt>
                <c:pt idx="46672">
                  <c:v>1.0068416595458984E-3</c:v>
                </c:pt>
                <c:pt idx="46673">
                  <c:v>1.007080078125E-3</c:v>
                </c:pt>
                <c:pt idx="46674">
                  <c:v>1.0080337524414063E-3</c:v>
                </c:pt>
                <c:pt idx="46675">
                  <c:v>1.007080078125E-3</c:v>
                </c:pt>
                <c:pt idx="46676">
                  <c:v>1.0068416595458984E-3</c:v>
                </c:pt>
                <c:pt idx="46677">
                  <c:v>1.007080078125E-3</c:v>
                </c:pt>
                <c:pt idx="46678">
                  <c:v>1.007080078125E-3</c:v>
                </c:pt>
                <c:pt idx="46679">
                  <c:v>1.0068416595458984E-3</c:v>
                </c:pt>
                <c:pt idx="46680">
                  <c:v>1.007080078125E-3</c:v>
                </c:pt>
                <c:pt idx="46681">
                  <c:v>1.007080078125E-3</c:v>
                </c:pt>
                <c:pt idx="46682">
                  <c:v>1.0068416595458984E-3</c:v>
                </c:pt>
                <c:pt idx="46683">
                  <c:v>1.007080078125E-3</c:v>
                </c:pt>
                <c:pt idx="46684">
                  <c:v>1.007080078125E-3</c:v>
                </c:pt>
                <c:pt idx="46685">
                  <c:v>1.0068416595458984E-3</c:v>
                </c:pt>
                <c:pt idx="46686">
                  <c:v>1.0080337524414063E-3</c:v>
                </c:pt>
                <c:pt idx="46687">
                  <c:v>1.007080078125E-3</c:v>
                </c:pt>
                <c:pt idx="46688">
                  <c:v>1.0068416595458984E-3</c:v>
                </c:pt>
                <c:pt idx="46689">
                  <c:v>1.007080078125E-3</c:v>
                </c:pt>
                <c:pt idx="46690">
                  <c:v>1.007080078125E-3</c:v>
                </c:pt>
                <c:pt idx="46691">
                  <c:v>1.0068416595458984E-3</c:v>
                </c:pt>
                <c:pt idx="46692">
                  <c:v>1.007080078125E-3</c:v>
                </c:pt>
                <c:pt idx="46693">
                  <c:v>1.007080078125E-3</c:v>
                </c:pt>
                <c:pt idx="46694">
                  <c:v>1.0068416595458984E-3</c:v>
                </c:pt>
                <c:pt idx="46695">
                  <c:v>1.007080078125E-3</c:v>
                </c:pt>
                <c:pt idx="46696">
                  <c:v>1.007080078125E-3</c:v>
                </c:pt>
                <c:pt idx="46697">
                  <c:v>1.0068416595458984E-3</c:v>
                </c:pt>
                <c:pt idx="46698">
                  <c:v>1.007080078125E-3</c:v>
                </c:pt>
                <c:pt idx="46699">
                  <c:v>1.0080337524414063E-3</c:v>
                </c:pt>
                <c:pt idx="46700">
                  <c:v>1.007080078125E-3</c:v>
                </c:pt>
                <c:pt idx="46701">
                  <c:v>1.0068416595458984E-3</c:v>
                </c:pt>
                <c:pt idx="46702">
                  <c:v>1.007080078125E-3</c:v>
                </c:pt>
                <c:pt idx="46703">
                  <c:v>1.007080078125E-3</c:v>
                </c:pt>
                <c:pt idx="46704">
                  <c:v>1.0068416595458984E-3</c:v>
                </c:pt>
                <c:pt idx="46705">
                  <c:v>1.007080078125E-3</c:v>
                </c:pt>
                <c:pt idx="46706">
                  <c:v>1.007080078125E-3</c:v>
                </c:pt>
                <c:pt idx="46707">
                  <c:v>1.0068416595458984E-3</c:v>
                </c:pt>
                <c:pt idx="46708">
                  <c:v>1.007080078125E-3</c:v>
                </c:pt>
                <c:pt idx="46709">
                  <c:v>1.007080078125E-3</c:v>
                </c:pt>
                <c:pt idx="46710">
                  <c:v>1.0068416595458984E-3</c:v>
                </c:pt>
                <c:pt idx="46711">
                  <c:v>1.0080337524414063E-3</c:v>
                </c:pt>
                <c:pt idx="46712">
                  <c:v>1.007080078125E-3</c:v>
                </c:pt>
                <c:pt idx="46713">
                  <c:v>1.0068416595458984E-3</c:v>
                </c:pt>
                <c:pt idx="46714">
                  <c:v>1.007080078125E-3</c:v>
                </c:pt>
                <c:pt idx="46715">
                  <c:v>1.007080078125E-3</c:v>
                </c:pt>
                <c:pt idx="46716">
                  <c:v>1.0068416595458984E-3</c:v>
                </c:pt>
                <c:pt idx="46717">
                  <c:v>1.007080078125E-3</c:v>
                </c:pt>
                <c:pt idx="46718">
                  <c:v>1.007080078125E-3</c:v>
                </c:pt>
                <c:pt idx="46719">
                  <c:v>1.0068416595458984E-3</c:v>
                </c:pt>
                <c:pt idx="46720">
                  <c:v>1.007080078125E-3</c:v>
                </c:pt>
                <c:pt idx="46721">
                  <c:v>1.007080078125E-3</c:v>
                </c:pt>
                <c:pt idx="46722">
                  <c:v>1.0068416595458984E-3</c:v>
                </c:pt>
                <c:pt idx="46723">
                  <c:v>1.007080078125E-3</c:v>
                </c:pt>
                <c:pt idx="46724">
                  <c:v>1.0080337524414063E-3</c:v>
                </c:pt>
                <c:pt idx="46725">
                  <c:v>1.007080078125E-3</c:v>
                </c:pt>
                <c:pt idx="46726">
                  <c:v>1.0068416595458984E-3</c:v>
                </c:pt>
                <c:pt idx="46727">
                  <c:v>1.007080078125E-3</c:v>
                </c:pt>
                <c:pt idx="46728">
                  <c:v>1.007080078125E-3</c:v>
                </c:pt>
                <c:pt idx="46729">
                  <c:v>1.0068416595458984E-3</c:v>
                </c:pt>
                <c:pt idx="46730">
                  <c:v>1.007080078125E-3</c:v>
                </c:pt>
                <c:pt idx="46731">
                  <c:v>1.007080078125E-3</c:v>
                </c:pt>
                <c:pt idx="46732">
                  <c:v>1.0068416595458984E-3</c:v>
                </c:pt>
                <c:pt idx="46733">
                  <c:v>1.007080078125E-3</c:v>
                </c:pt>
                <c:pt idx="46734">
                  <c:v>1.007080078125E-3</c:v>
                </c:pt>
                <c:pt idx="46735">
                  <c:v>1.0068416595458984E-3</c:v>
                </c:pt>
                <c:pt idx="46736">
                  <c:v>1.0080337524414063E-3</c:v>
                </c:pt>
                <c:pt idx="46737">
                  <c:v>1.007080078125E-3</c:v>
                </c:pt>
                <c:pt idx="46738">
                  <c:v>1.0068416595458984E-3</c:v>
                </c:pt>
                <c:pt idx="46739">
                  <c:v>1.007080078125E-3</c:v>
                </c:pt>
                <c:pt idx="46740">
                  <c:v>1.007080078125E-3</c:v>
                </c:pt>
                <c:pt idx="46741">
                  <c:v>1.0068416595458984E-3</c:v>
                </c:pt>
                <c:pt idx="46742">
                  <c:v>1.007080078125E-3</c:v>
                </c:pt>
                <c:pt idx="46743">
                  <c:v>1.007080078125E-3</c:v>
                </c:pt>
                <c:pt idx="46744">
                  <c:v>1.0068416595458984E-3</c:v>
                </c:pt>
                <c:pt idx="46745">
                  <c:v>1.007080078125E-3</c:v>
                </c:pt>
                <c:pt idx="46746">
                  <c:v>1.007080078125E-3</c:v>
                </c:pt>
                <c:pt idx="46747">
                  <c:v>1.0068416595458984E-3</c:v>
                </c:pt>
                <c:pt idx="46748">
                  <c:v>1.007080078125E-3</c:v>
                </c:pt>
                <c:pt idx="46749">
                  <c:v>1.0080337524414063E-3</c:v>
                </c:pt>
                <c:pt idx="46750">
                  <c:v>1.007080078125E-3</c:v>
                </c:pt>
                <c:pt idx="46751">
                  <c:v>1.0068416595458984E-3</c:v>
                </c:pt>
                <c:pt idx="46752">
                  <c:v>1.007080078125E-3</c:v>
                </c:pt>
                <c:pt idx="46753">
                  <c:v>1.007080078125E-3</c:v>
                </c:pt>
                <c:pt idx="46754">
                  <c:v>1.0068416595458984E-3</c:v>
                </c:pt>
                <c:pt idx="46755">
                  <c:v>1.007080078125E-3</c:v>
                </c:pt>
                <c:pt idx="46756">
                  <c:v>1.007080078125E-3</c:v>
                </c:pt>
                <c:pt idx="46757">
                  <c:v>1.0068416595458984E-3</c:v>
                </c:pt>
                <c:pt idx="46758">
                  <c:v>1.007080078125E-3</c:v>
                </c:pt>
                <c:pt idx="46759">
                  <c:v>1.007080078125E-3</c:v>
                </c:pt>
                <c:pt idx="46760">
                  <c:v>1.0068416595458984E-3</c:v>
                </c:pt>
                <c:pt idx="46761">
                  <c:v>1.0080337524414063E-3</c:v>
                </c:pt>
                <c:pt idx="46762">
                  <c:v>1.007080078125E-3</c:v>
                </c:pt>
                <c:pt idx="46763">
                  <c:v>1.0068416595458984E-3</c:v>
                </c:pt>
                <c:pt idx="46764">
                  <c:v>1.007080078125E-3</c:v>
                </c:pt>
                <c:pt idx="46765">
                  <c:v>1.007080078125E-3</c:v>
                </c:pt>
                <c:pt idx="46766">
                  <c:v>1.0068416595458984E-3</c:v>
                </c:pt>
                <c:pt idx="46767">
                  <c:v>1.007080078125E-3</c:v>
                </c:pt>
                <c:pt idx="46768">
                  <c:v>1.007080078125E-3</c:v>
                </c:pt>
                <c:pt idx="46769">
                  <c:v>1.0068416595458984E-3</c:v>
                </c:pt>
                <c:pt idx="46770">
                  <c:v>1.007080078125E-3</c:v>
                </c:pt>
                <c:pt idx="46771">
                  <c:v>1.007080078125E-3</c:v>
                </c:pt>
                <c:pt idx="46772">
                  <c:v>1.0068416595458984E-3</c:v>
                </c:pt>
                <c:pt idx="46773">
                  <c:v>1.007080078125E-3</c:v>
                </c:pt>
                <c:pt idx="46774">
                  <c:v>1.0080337524414063E-3</c:v>
                </c:pt>
                <c:pt idx="46775">
                  <c:v>1.007080078125E-3</c:v>
                </c:pt>
                <c:pt idx="46776">
                  <c:v>1.0068416595458984E-3</c:v>
                </c:pt>
                <c:pt idx="46777">
                  <c:v>1.007080078125E-3</c:v>
                </c:pt>
                <c:pt idx="46778">
                  <c:v>1.007080078125E-3</c:v>
                </c:pt>
                <c:pt idx="46779">
                  <c:v>1.0068416595458984E-3</c:v>
                </c:pt>
                <c:pt idx="46780">
                  <c:v>1.007080078125E-3</c:v>
                </c:pt>
                <c:pt idx="46781">
                  <c:v>1.007080078125E-3</c:v>
                </c:pt>
                <c:pt idx="46782">
                  <c:v>1.0068416595458984E-3</c:v>
                </c:pt>
                <c:pt idx="46783">
                  <c:v>1.007080078125E-3</c:v>
                </c:pt>
                <c:pt idx="46784">
                  <c:v>1.007080078125E-3</c:v>
                </c:pt>
                <c:pt idx="46785">
                  <c:v>1.0068416595458984E-3</c:v>
                </c:pt>
                <c:pt idx="46786">
                  <c:v>1.0080337524414063E-3</c:v>
                </c:pt>
                <c:pt idx="46787">
                  <c:v>1.007080078125E-3</c:v>
                </c:pt>
                <c:pt idx="46788">
                  <c:v>1.0068416595458984E-3</c:v>
                </c:pt>
                <c:pt idx="46789">
                  <c:v>1.007080078125E-3</c:v>
                </c:pt>
                <c:pt idx="46790">
                  <c:v>1.007080078125E-3</c:v>
                </c:pt>
                <c:pt idx="46791">
                  <c:v>1.0068416595458984E-3</c:v>
                </c:pt>
                <c:pt idx="46792">
                  <c:v>1.007080078125E-3</c:v>
                </c:pt>
                <c:pt idx="46793">
                  <c:v>1.007080078125E-3</c:v>
                </c:pt>
                <c:pt idx="46794">
                  <c:v>1.0068416595458984E-3</c:v>
                </c:pt>
                <c:pt idx="46795">
                  <c:v>1.007080078125E-3</c:v>
                </c:pt>
                <c:pt idx="46796">
                  <c:v>1.007080078125E-3</c:v>
                </c:pt>
                <c:pt idx="46797">
                  <c:v>1.0068416595458984E-3</c:v>
                </c:pt>
                <c:pt idx="46798">
                  <c:v>1.007080078125E-3</c:v>
                </c:pt>
                <c:pt idx="46799">
                  <c:v>1.0080337524414063E-3</c:v>
                </c:pt>
                <c:pt idx="46800">
                  <c:v>1.007080078125E-3</c:v>
                </c:pt>
                <c:pt idx="46801">
                  <c:v>1.0068416595458984E-3</c:v>
                </c:pt>
                <c:pt idx="46802">
                  <c:v>1.007080078125E-3</c:v>
                </c:pt>
                <c:pt idx="46803">
                  <c:v>1.007080078125E-3</c:v>
                </c:pt>
                <c:pt idx="46804">
                  <c:v>1.0068416595458984E-3</c:v>
                </c:pt>
                <c:pt idx="46805">
                  <c:v>1.007080078125E-3</c:v>
                </c:pt>
                <c:pt idx="46806">
                  <c:v>1.007080078125E-3</c:v>
                </c:pt>
                <c:pt idx="46807">
                  <c:v>1.0068416595458984E-3</c:v>
                </c:pt>
                <c:pt idx="46808">
                  <c:v>1.007080078125E-3</c:v>
                </c:pt>
                <c:pt idx="46809">
                  <c:v>1.007080078125E-3</c:v>
                </c:pt>
                <c:pt idx="46810">
                  <c:v>1.0068416595458984E-3</c:v>
                </c:pt>
                <c:pt idx="46811">
                  <c:v>1.0080337524414063E-3</c:v>
                </c:pt>
                <c:pt idx="46812">
                  <c:v>1.007080078125E-3</c:v>
                </c:pt>
                <c:pt idx="46813">
                  <c:v>1.0068416595458984E-3</c:v>
                </c:pt>
                <c:pt idx="46814">
                  <c:v>1.007080078125E-3</c:v>
                </c:pt>
                <c:pt idx="46815">
                  <c:v>1.007080078125E-3</c:v>
                </c:pt>
                <c:pt idx="46816">
                  <c:v>1.0068416595458984E-3</c:v>
                </c:pt>
                <c:pt idx="46817">
                  <c:v>1.007080078125E-3</c:v>
                </c:pt>
                <c:pt idx="46818">
                  <c:v>1.007080078125E-3</c:v>
                </c:pt>
                <c:pt idx="46819">
                  <c:v>1.0068416595458984E-3</c:v>
                </c:pt>
                <c:pt idx="46820">
                  <c:v>1.007080078125E-3</c:v>
                </c:pt>
                <c:pt idx="46821">
                  <c:v>1.007080078125E-3</c:v>
                </c:pt>
                <c:pt idx="46822">
                  <c:v>1.0068416595458984E-3</c:v>
                </c:pt>
                <c:pt idx="46823">
                  <c:v>1.007080078125E-3</c:v>
                </c:pt>
                <c:pt idx="46824">
                  <c:v>1.0080337524414063E-3</c:v>
                </c:pt>
                <c:pt idx="46825">
                  <c:v>1.007080078125E-3</c:v>
                </c:pt>
                <c:pt idx="46826">
                  <c:v>1.0068416595458984E-3</c:v>
                </c:pt>
                <c:pt idx="46827">
                  <c:v>1.007080078125E-3</c:v>
                </c:pt>
                <c:pt idx="46828">
                  <c:v>1.007080078125E-3</c:v>
                </c:pt>
                <c:pt idx="46829">
                  <c:v>1.0068416595458984E-3</c:v>
                </c:pt>
                <c:pt idx="46830">
                  <c:v>1.007080078125E-3</c:v>
                </c:pt>
                <c:pt idx="46831">
                  <c:v>1.007080078125E-3</c:v>
                </c:pt>
                <c:pt idx="46832">
                  <c:v>1.0068416595458984E-3</c:v>
                </c:pt>
                <c:pt idx="46833">
                  <c:v>1.007080078125E-3</c:v>
                </c:pt>
                <c:pt idx="46834">
                  <c:v>1.0068416595458984E-3</c:v>
                </c:pt>
                <c:pt idx="46835">
                  <c:v>1.007080078125E-3</c:v>
                </c:pt>
                <c:pt idx="46836">
                  <c:v>1.0080337524414063E-3</c:v>
                </c:pt>
                <c:pt idx="46837">
                  <c:v>1.007080078125E-3</c:v>
                </c:pt>
                <c:pt idx="46838">
                  <c:v>1.0068416595458984E-3</c:v>
                </c:pt>
                <c:pt idx="46839">
                  <c:v>1.007080078125E-3</c:v>
                </c:pt>
                <c:pt idx="46840">
                  <c:v>1.007080078125E-3</c:v>
                </c:pt>
                <c:pt idx="46841">
                  <c:v>1.0068416595458984E-3</c:v>
                </c:pt>
                <c:pt idx="46842">
                  <c:v>1.007080078125E-3</c:v>
                </c:pt>
                <c:pt idx="46843">
                  <c:v>1.007080078125E-3</c:v>
                </c:pt>
                <c:pt idx="46844">
                  <c:v>1.0068416595458984E-3</c:v>
                </c:pt>
                <c:pt idx="46845">
                  <c:v>1.007080078125E-3</c:v>
                </c:pt>
                <c:pt idx="46846">
                  <c:v>1.007080078125E-3</c:v>
                </c:pt>
                <c:pt idx="46847">
                  <c:v>1.0068416595458984E-3</c:v>
                </c:pt>
                <c:pt idx="46848">
                  <c:v>1.007080078125E-3</c:v>
                </c:pt>
                <c:pt idx="46849">
                  <c:v>1.0080337524414063E-3</c:v>
                </c:pt>
                <c:pt idx="46850">
                  <c:v>1.007080078125E-3</c:v>
                </c:pt>
                <c:pt idx="46851">
                  <c:v>1.0068416595458984E-3</c:v>
                </c:pt>
                <c:pt idx="46852">
                  <c:v>1.007080078125E-3</c:v>
                </c:pt>
                <c:pt idx="46853">
                  <c:v>1.007080078125E-3</c:v>
                </c:pt>
                <c:pt idx="46854">
                  <c:v>1.0068416595458984E-3</c:v>
                </c:pt>
                <c:pt idx="46855">
                  <c:v>1.007080078125E-3</c:v>
                </c:pt>
                <c:pt idx="46856">
                  <c:v>1.0068416595458984E-3</c:v>
                </c:pt>
                <c:pt idx="46857">
                  <c:v>1.007080078125E-3</c:v>
                </c:pt>
                <c:pt idx="46858">
                  <c:v>1.007080078125E-3</c:v>
                </c:pt>
                <c:pt idx="46859">
                  <c:v>1.0068416595458984E-3</c:v>
                </c:pt>
                <c:pt idx="46860">
                  <c:v>1.007080078125E-3</c:v>
                </c:pt>
                <c:pt idx="46861">
                  <c:v>1.0080337524414063E-3</c:v>
                </c:pt>
                <c:pt idx="46862">
                  <c:v>1.007080078125E-3</c:v>
                </c:pt>
                <c:pt idx="46863">
                  <c:v>1.0068416595458984E-3</c:v>
                </c:pt>
                <c:pt idx="46864">
                  <c:v>1.007080078125E-3</c:v>
                </c:pt>
                <c:pt idx="46865">
                  <c:v>1.007080078125E-3</c:v>
                </c:pt>
                <c:pt idx="46866">
                  <c:v>1.0068416595458984E-3</c:v>
                </c:pt>
                <c:pt idx="46867">
                  <c:v>1.007080078125E-3</c:v>
                </c:pt>
                <c:pt idx="46868">
                  <c:v>1.007080078125E-3</c:v>
                </c:pt>
                <c:pt idx="46869">
                  <c:v>1.0068416595458984E-3</c:v>
                </c:pt>
                <c:pt idx="46870">
                  <c:v>1.007080078125E-3</c:v>
                </c:pt>
                <c:pt idx="46871">
                  <c:v>1.007080078125E-3</c:v>
                </c:pt>
                <c:pt idx="46872">
                  <c:v>1.0068416595458984E-3</c:v>
                </c:pt>
                <c:pt idx="46873">
                  <c:v>1.007080078125E-3</c:v>
                </c:pt>
                <c:pt idx="46874">
                  <c:v>1.0080337524414063E-3</c:v>
                </c:pt>
                <c:pt idx="46875">
                  <c:v>1.007080078125E-3</c:v>
                </c:pt>
                <c:pt idx="46876">
                  <c:v>1.0068416595458984E-3</c:v>
                </c:pt>
                <c:pt idx="46877">
                  <c:v>1.007080078125E-3</c:v>
                </c:pt>
                <c:pt idx="46878">
                  <c:v>1.0068416595458984E-3</c:v>
                </c:pt>
                <c:pt idx="46879">
                  <c:v>1.007080078125E-3</c:v>
                </c:pt>
                <c:pt idx="46880">
                  <c:v>1.007080078125E-3</c:v>
                </c:pt>
                <c:pt idx="46881">
                  <c:v>1.0068416595458984E-3</c:v>
                </c:pt>
                <c:pt idx="46882">
                  <c:v>1.007080078125E-3</c:v>
                </c:pt>
                <c:pt idx="46883">
                  <c:v>1.007080078125E-3</c:v>
                </c:pt>
                <c:pt idx="46884">
                  <c:v>1.0068416595458984E-3</c:v>
                </c:pt>
                <c:pt idx="46885">
                  <c:v>1.007080078125E-3</c:v>
                </c:pt>
                <c:pt idx="46886">
                  <c:v>1.0080337524414063E-3</c:v>
                </c:pt>
                <c:pt idx="46887">
                  <c:v>1.007080078125E-3</c:v>
                </c:pt>
                <c:pt idx="46888">
                  <c:v>1.0068416595458984E-3</c:v>
                </c:pt>
                <c:pt idx="46889">
                  <c:v>1.007080078125E-3</c:v>
                </c:pt>
                <c:pt idx="46890">
                  <c:v>1.007080078125E-3</c:v>
                </c:pt>
                <c:pt idx="46891">
                  <c:v>1.0068416595458984E-3</c:v>
                </c:pt>
                <c:pt idx="46892">
                  <c:v>1.007080078125E-3</c:v>
                </c:pt>
                <c:pt idx="46893">
                  <c:v>1.007080078125E-3</c:v>
                </c:pt>
                <c:pt idx="46894">
                  <c:v>1.0068416595458984E-3</c:v>
                </c:pt>
                <c:pt idx="46895">
                  <c:v>1.007080078125E-3</c:v>
                </c:pt>
                <c:pt idx="46896">
                  <c:v>1.007080078125E-3</c:v>
                </c:pt>
                <c:pt idx="46897">
                  <c:v>1.0068416595458984E-3</c:v>
                </c:pt>
                <c:pt idx="46898">
                  <c:v>1.007080078125E-3</c:v>
                </c:pt>
                <c:pt idx="46899">
                  <c:v>1.0080337524414063E-3</c:v>
                </c:pt>
                <c:pt idx="46900">
                  <c:v>1.0068416595458984E-3</c:v>
                </c:pt>
                <c:pt idx="46901">
                  <c:v>1.007080078125E-3</c:v>
                </c:pt>
                <c:pt idx="46902">
                  <c:v>1.007080078125E-3</c:v>
                </c:pt>
                <c:pt idx="46903">
                  <c:v>1.0068416595458984E-3</c:v>
                </c:pt>
                <c:pt idx="46904">
                  <c:v>1.007080078125E-3</c:v>
                </c:pt>
                <c:pt idx="46905">
                  <c:v>1.007080078125E-3</c:v>
                </c:pt>
                <c:pt idx="46906">
                  <c:v>1.0068416595458984E-3</c:v>
                </c:pt>
                <c:pt idx="46907">
                  <c:v>1.007080078125E-3</c:v>
                </c:pt>
                <c:pt idx="46908">
                  <c:v>1.007080078125E-3</c:v>
                </c:pt>
                <c:pt idx="46909">
                  <c:v>1.0068416595458984E-3</c:v>
                </c:pt>
                <c:pt idx="46910">
                  <c:v>1.007080078125E-3</c:v>
                </c:pt>
                <c:pt idx="46911">
                  <c:v>1.0080337524414063E-3</c:v>
                </c:pt>
                <c:pt idx="46912">
                  <c:v>1.007080078125E-3</c:v>
                </c:pt>
                <c:pt idx="46913">
                  <c:v>1.0068416595458984E-3</c:v>
                </c:pt>
                <c:pt idx="46914">
                  <c:v>1.007080078125E-3</c:v>
                </c:pt>
                <c:pt idx="46915">
                  <c:v>1.007080078125E-3</c:v>
                </c:pt>
                <c:pt idx="46916">
                  <c:v>1.0068416595458984E-3</c:v>
                </c:pt>
                <c:pt idx="46917">
                  <c:v>1.007080078125E-3</c:v>
                </c:pt>
                <c:pt idx="46918">
                  <c:v>1.007080078125E-3</c:v>
                </c:pt>
                <c:pt idx="46919">
                  <c:v>1.0068416595458984E-3</c:v>
                </c:pt>
                <c:pt idx="46920">
                  <c:v>1.007080078125E-3</c:v>
                </c:pt>
                <c:pt idx="46921">
                  <c:v>1.007080078125E-3</c:v>
                </c:pt>
                <c:pt idx="46922">
                  <c:v>1.0068416595458984E-3</c:v>
                </c:pt>
                <c:pt idx="46923">
                  <c:v>2.0151138305664063E-3</c:v>
                </c:pt>
                <c:pt idx="46924">
                  <c:v>1.0068416595458984E-3</c:v>
                </c:pt>
                <c:pt idx="46925">
                  <c:v>1.007080078125E-3</c:v>
                </c:pt>
                <c:pt idx="46926">
                  <c:v>1.007080078125E-3</c:v>
                </c:pt>
                <c:pt idx="46927">
                  <c:v>1.0068416595458984E-3</c:v>
                </c:pt>
                <c:pt idx="46928">
                  <c:v>1.007080078125E-3</c:v>
                </c:pt>
                <c:pt idx="46929">
                  <c:v>1.007080078125E-3</c:v>
                </c:pt>
                <c:pt idx="46930">
                  <c:v>1.0068416595458984E-3</c:v>
                </c:pt>
                <c:pt idx="46931">
                  <c:v>1.007080078125E-3</c:v>
                </c:pt>
                <c:pt idx="46932">
                  <c:v>1.007080078125E-3</c:v>
                </c:pt>
                <c:pt idx="46933">
                  <c:v>1.0068416595458984E-3</c:v>
                </c:pt>
                <c:pt idx="46934">
                  <c:v>1.007080078125E-3</c:v>
                </c:pt>
                <c:pt idx="46935">
                  <c:v>1.0080337524414063E-3</c:v>
                </c:pt>
                <c:pt idx="46936">
                  <c:v>1.007080078125E-3</c:v>
                </c:pt>
                <c:pt idx="46937">
                  <c:v>1.0068416595458984E-3</c:v>
                </c:pt>
                <c:pt idx="46938">
                  <c:v>1.007080078125E-3</c:v>
                </c:pt>
                <c:pt idx="46939">
                  <c:v>1.007080078125E-3</c:v>
                </c:pt>
                <c:pt idx="46940">
                  <c:v>1.0068416595458984E-3</c:v>
                </c:pt>
                <c:pt idx="46941">
                  <c:v>1.007080078125E-3</c:v>
                </c:pt>
                <c:pt idx="46942">
                  <c:v>1.007080078125E-3</c:v>
                </c:pt>
                <c:pt idx="46943">
                  <c:v>1.0068416595458984E-3</c:v>
                </c:pt>
                <c:pt idx="46944">
                  <c:v>1.007080078125E-3</c:v>
                </c:pt>
                <c:pt idx="46945">
                  <c:v>1.007080078125E-3</c:v>
                </c:pt>
                <c:pt idx="46946">
                  <c:v>1.0068416595458984E-3</c:v>
                </c:pt>
                <c:pt idx="46947">
                  <c:v>1.007080078125E-3</c:v>
                </c:pt>
                <c:pt idx="46948">
                  <c:v>1.0080337524414063E-3</c:v>
                </c:pt>
                <c:pt idx="46949">
                  <c:v>1.0068416595458984E-3</c:v>
                </c:pt>
                <c:pt idx="46950">
                  <c:v>1.007080078125E-3</c:v>
                </c:pt>
                <c:pt idx="46951">
                  <c:v>1.007080078125E-3</c:v>
                </c:pt>
                <c:pt idx="46952">
                  <c:v>1.0068416595458984E-3</c:v>
                </c:pt>
                <c:pt idx="46953">
                  <c:v>1.007080078125E-3</c:v>
                </c:pt>
                <c:pt idx="46954">
                  <c:v>1.007080078125E-3</c:v>
                </c:pt>
                <c:pt idx="46955">
                  <c:v>1.0068416595458984E-3</c:v>
                </c:pt>
                <c:pt idx="46956">
                  <c:v>1.007080078125E-3</c:v>
                </c:pt>
                <c:pt idx="46957">
                  <c:v>1.007080078125E-3</c:v>
                </c:pt>
                <c:pt idx="46958">
                  <c:v>1.0068416595458984E-3</c:v>
                </c:pt>
                <c:pt idx="46959">
                  <c:v>1.007080078125E-3</c:v>
                </c:pt>
                <c:pt idx="46960">
                  <c:v>1.0080337524414063E-3</c:v>
                </c:pt>
                <c:pt idx="46961">
                  <c:v>1.007080078125E-3</c:v>
                </c:pt>
                <c:pt idx="46962">
                  <c:v>1.0068416595458984E-3</c:v>
                </c:pt>
                <c:pt idx="46963">
                  <c:v>1.007080078125E-3</c:v>
                </c:pt>
                <c:pt idx="46964">
                  <c:v>1.007080078125E-3</c:v>
                </c:pt>
                <c:pt idx="46965">
                  <c:v>1.0068416595458984E-3</c:v>
                </c:pt>
                <c:pt idx="46966">
                  <c:v>1.007080078125E-3</c:v>
                </c:pt>
                <c:pt idx="46967">
                  <c:v>1.007080078125E-3</c:v>
                </c:pt>
                <c:pt idx="46968">
                  <c:v>1.0068416595458984E-3</c:v>
                </c:pt>
                <c:pt idx="46969">
                  <c:v>1.007080078125E-3</c:v>
                </c:pt>
                <c:pt idx="46970">
                  <c:v>1.007080078125E-3</c:v>
                </c:pt>
                <c:pt idx="46971">
                  <c:v>1.0068416595458984E-3</c:v>
                </c:pt>
                <c:pt idx="46972">
                  <c:v>1.007080078125E-3</c:v>
                </c:pt>
                <c:pt idx="46973">
                  <c:v>1.0080337524414063E-3</c:v>
                </c:pt>
                <c:pt idx="46974">
                  <c:v>1.0068416595458984E-3</c:v>
                </c:pt>
                <c:pt idx="46975">
                  <c:v>1.007080078125E-3</c:v>
                </c:pt>
                <c:pt idx="46976">
                  <c:v>1.007080078125E-3</c:v>
                </c:pt>
                <c:pt idx="46977">
                  <c:v>1.0068416595458984E-3</c:v>
                </c:pt>
                <c:pt idx="46978">
                  <c:v>1.007080078125E-3</c:v>
                </c:pt>
                <c:pt idx="46979">
                  <c:v>1.007080078125E-3</c:v>
                </c:pt>
                <c:pt idx="46980">
                  <c:v>1.0068416595458984E-3</c:v>
                </c:pt>
                <c:pt idx="46981">
                  <c:v>1.007080078125E-3</c:v>
                </c:pt>
                <c:pt idx="46982">
                  <c:v>1.007080078125E-3</c:v>
                </c:pt>
                <c:pt idx="46983">
                  <c:v>1.0068416595458984E-3</c:v>
                </c:pt>
                <c:pt idx="46984">
                  <c:v>1.007080078125E-3</c:v>
                </c:pt>
                <c:pt idx="46985">
                  <c:v>1.0080337524414063E-3</c:v>
                </c:pt>
                <c:pt idx="46986">
                  <c:v>1.007080078125E-3</c:v>
                </c:pt>
                <c:pt idx="46987">
                  <c:v>1.0068416595458984E-3</c:v>
                </c:pt>
                <c:pt idx="46988">
                  <c:v>1.007080078125E-3</c:v>
                </c:pt>
                <c:pt idx="46989">
                  <c:v>1.007080078125E-3</c:v>
                </c:pt>
                <c:pt idx="46990">
                  <c:v>1.0068416595458984E-3</c:v>
                </c:pt>
                <c:pt idx="46991">
                  <c:v>1.007080078125E-3</c:v>
                </c:pt>
                <c:pt idx="46992">
                  <c:v>1.007080078125E-3</c:v>
                </c:pt>
                <c:pt idx="46993">
                  <c:v>1.0068416595458984E-3</c:v>
                </c:pt>
                <c:pt idx="46994">
                  <c:v>1.007080078125E-3</c:v>
                </c:pt>
                <c:pt idx="46995">
                  <c:v>1.007080078125E-3</c:v>
                </c:pt>
                <c:pt idx="46996">
                  <c:v>1.0068416595458984E-3</c:v>
                </c:pt>
                <c:pt idx="46997">
                  <c:v>1.007080078125E-3</c:v>
                </c:pt>
                <c:pt idx="46998">
                  <c:v>1.0080337524414063E-3</c:v>
                </c:pt>
                <c:pt idx="46999">
                  <c:v>1.0068416595458984E-3</c:v>
                </c:pt>
                <c:pt idx="47000">
                  <c:v>1.007080078125E-3</c:v>
                </c:pt>
                <c:pt idx="47001">
                  <c:v>1.007080078125E-3</c:v>
                </c:pt>
                <c:pt idx="47002">
                  <c:v>1.0068416595458984E-3</c:v>
                </c:pt>
                <c:pt idx="47003">
                  <c:v>1.007080078125E-3</c:v>
                </c:pt>
                <c:pt idx="47004">
                  <c:v>1.007080078125E-3</c:v>
                </c:pt>
                <c:pt idx="47005">
                  <c:v>1.0068416595458984E-3</c:v>
                </c:pt>
                <c:pt idx="47006">
                  <c:v>1.007080078125E-3</c:v>
                </c:pt>
                <c:pt idx="47007">
                  <c:v>1.007080078125E-3</c:v>
                </c:pt>
                <c:pt idx="47008">
                  <c:v>1.0068416595458984E-3</c:v>
                </c:pt>
                <c:pt idx="47009">
                  <c:v>1.007080078125E-3</c:v>
                </c:pt>
                <c:pt idx="47010">
                  <c:v>1.0080337524414063E-3</c:v>
                </c:pt>
                <c:pt idx="47011">
                  <c:v>1.007080078125E-3</c:v>
                </c:pt>
                <c:pt idx="47012">
                  <c:v>1.0068416595458984E-3</c:v>
                </c:pt>
                <c:pt idx="47013">
                  <c:v>1.007080078125E-3</c:v>
                </c:pt>
                <c:pt idx="47014">
                  <c:v>1.007080078125E-3</c:v>
                </c:pt>
                <c:pt idx="47015">
                  <c:v>1.0068416595458984E-3</c:v>
                </c:pt>
                <c:pt idx="47016">
                  <c:v>1.007080078125E-3</c:v>
                </c:pt>
                <c:pt idx="47017">
                  <c:v>1.007080078125E-3</c:v>
                </c:pt>
                <c:pt idx="47018">
                  <c:v>1.0068416595458984E-3</c:v>
                </c:pt>
                <c:pt idx="47019">
                  <c:v>1.007080078125E-3</c:v>
                </c:pt>
                <c:pt idx="47020">
                  <c:v>1.007080078125E-3</c:v>
                </c:pt>
                <c:pt idx="47021">
                  <c:v>1.0068416595458984E-3</c:v>
                </c:pt>
                <c:pt idx="47022">
                  <c:v>1.007080078125E-3</c:v>
                </c:pt>
                <c:pt idx="47023">
                  <c:v>1.0080337524414063E-3</c:v>
                </c:pt>
                <c:pt idx="47024">
                  <c:v>1.0068416595458984E-3</c:v>
                </c:pt>
                <c:pt idx="47025">
                  <c:v>1.007080078125E-3</c:v>
                </c:pt>
                <c:pt idx="47026">
                  <c:v>1.007080078125E-3</c:v>
                </c:pt>
                <c:pt idx="47027">
                  <c:v>1.0068416595458984E-3</c:v>
                </c:pt>
                <c:pt idx="47028">
                  <c:v>1.007080078125E-3</c:v>
                </c:pt>
                <c:pt idx="47029">
                  <c:v>1.007080078125E-3</c:v>
                </c:pt>
                <c:pt idx="47030">
                  <c:v>1.0068416595458984E-3</c:v>
                </c:pt>
                <c:pt idx="47031">
                  <c:v>1.007080078125E-3</c:v>
                </c:pt>
                <c:pt idx="47032">
                  <c:v>1.007080078125E-3</c:v>
                </c:pt>
                <c:pt idx="47033">
                  <c:v>1.0068416595458984E-3</c:v>
                </c:pt>
                <c:pt idx="47034">
                  <c:v>1.007080078125E-3</c:v>
                </c:pt>
                <c:pt idx="47035">
                  <c:v>1.0080337524414063E-3</c:v>
                </c:pt>
                <c:pt idx="47036">
                  <c:v>1.007080078125E-3</c:v>
                </c:pt>
                <c:pt idx="47037">
                  <c:v>1.0068416595458984E-3</c:v>
                </c:pt>
                <c:pt idx="47038">
                  <c:v>1.007080078125E-3</c:v>
                </c:pt>
                <c:pt idx="47039">
                  <c:v>1.007080078125E-3</c:v>
                </c:pt>
                <c:pt idx="47040">
                  <c:v>1.0068416595458984E-3</c:v>
                </c:pt>
                <c:pt idx="47041">
                  <c:v>1.007080078125E-3</c:v>
                </c:pt>
                <c:pt idx="47042">
                  <c:v>1.007080078125E-3</c:v>
                </c:pt>
                <c:pt idx="47043">
                  <c:v>1.0068416595458984E-3</c:v>
                </c:pt>
                <c:pt idx="47044">
                  <c:v>1.007080078125E-3</c:v>
                </c:pt>
                <c:pt idx="47045">
                  <c:v>1.007080078125E-3</c:v>
                </c:pt>
                <c:pt idx="47046">
                  <c:v>1.0068416595458984E-3</c:v>
                </c:pt>
                <c:pt idx="47047">
                  <c:v>1.007080078125E-3</c:v>
                </c:pt>
                <c:pt idx="47048">
                  <c:v>1.0080337524414063E-3</c:v>
                </c:pt>
                <c:pt idx="47049">
                  <c:v>1.0068416595458984E-3</c:v>
                </c:pt>
                <c:pt idx="47050">
                  <c:v>1.007080078125E-3</c:v>
                </c:pt>
                <c:pt idx="47051">
                  <c:v>1.007080078125E-3</c:v>
                </c:pt>
                <c:pt idx="47052">
                  <c:v>1.0068416595458984E-3</c:v>
                </c:pt>
                <c:pt idx="47053">
                  <c:v>1.007080078125E-3</c:v>
                </c:pt>
                <c:pt idx="47054">
                  <c:v>1.007080078125E-3</c:v>
                </c:pt>
                <c:pt idx="47055">
                  <c:v>1.0068416595458984E-3</c:v>
                </c:pt>
                <c:pt idx="47056">
                  <c:v>1.007080078125E-3</c:v>
                </c:pt>
                <c:pt idx="47057">
                  <c:v>1.007080078125E-3</c:v>
                </c:pt>
                <c:pt idx="47058">
                  <c:v>1.0068416595458984E-3</c:v>
                </c:pt>
                <c:pt idx="47059">
                  <c:v>1.007080078125E-3</c:v>
                </c:pt>
                <c:pt idx="47060">
                  <c:v>1.0080337524414063E-3</c:v>
                </c:pt>
                <c:pt idx="47061">
                  <c:v>1.007080078125E-3</c:v>
                </c:pt>
                <c:pt idx="47062">
                  <c:v>1.0068416595458984E-3</c:v>
                </c:pt>
                <c:pt idx="47063">
                  <c:v>1.007080078125E-3</c:v>
                </c:pt>
                <c:pt idx="47064">
                  <c:v>1.007080078125E-3</c:v>
                </c:pt>
                <c:pt idx="47065">
                  <c:v>1.0068416595458984E-3</c:v>
                </c:pt>
                <c:pt idx="47066">
                  <c:v>1.007080078125E-3</c:v>
                </c:pt>
                <c:pt idx="47067">
                  <c:v>1.007080078125E-3</c:v>
                </c:pt>
                <c:pt idx="47068">
                  <c:v>1.0068416595458984E-3</c:v>
                </c:pt>
                <c:pt idx="47069">
                  <c:v>1.007080078125E-3</c:v>
                </c:pt>
                <c:pt idx="47070">
                  <c:v>1.007080078125E-3</c:v>
                </c:pt>
                <c:pt idx="47071">
                  <c:v>1.0068416595458984E-3</c:v>
                </c:pt>
                <c:pt idx="47072">
                  <c:v>1.007080078125E-3</c:v>
                </c:pt>
                <c:pt idx="47073">
                  <c:v>1.0080337524414063E-3</c:v>
                </c:pt>
                <c:pt idx="47074">
                  <c:v>1.0068416595458984E-3</c:v>
                </c:pt>
                <c:pt idx="47075">
                  <c:v>1.007080078125E-3</c:v>
                </c:pt>
                <c:pt idx="47076">
                  <c:v>1.007080078125E-3</c:v>
                </c:pt>
                <c:pt idx="47077">
                  <c:v>1.0068416595458984E-3</c:v>
                </c:pt>
                <c:pt idx="47078">
                  <c:v>1.007080078125E-3</c:v>
                </c:pt>
                <c:pt idx="47079">
                  <c:v>1.007080078125E-3</c:v>
                </c:pt>
                <c:pt idx="47080">
                  <c:v>1.0068416595458984E-3</c:v>
                </c:pt>
                <c:pt idx="47081">
                  <c:v>1.007080078125E-3</c:v>
                </c:pt>
                <c:pt idx="47082">
                  <c:v>1.007080078125E-3</c:v>
                </c:pt>
                <c:pt idx="47083">
                  <c:v>1.0068416595458984E-3</c:v>
                </c:pt>
                <c:pt idx="47084">
                  <c:v>1.007080078125E-3</c:v>
                </c:pt>
                <c:pt idx="47085">
                  <c:v>1.0080337524414063E-3</c:v>
                </c:pt>
                <c:pt idx="47086">
                  <c:v>1.007080078125E-3</c:v>
                </c:pt>
                <c:pt idx="47087">
                  <c:v>1.0068416595458984E-3</c:v>
                </c:pt>
                <c:pt idx="47088">
                  <c:v>1.007080078125E-3</c:v>
                </c:pt>
                <c:pt idx="47089">
                  <c:v>1.007080078125E-3</c:v>
                </c:pt>
                <c:pt idx="47090">
                  <c:v>1.0068416595458984E-3</c:v>
                </c:pt>
                <c:pt idx="47091">
                  <c:v>1.007080078125E-3</c:v>
                </c:pt>
                <c:pt idx="47092">
                  <c:v>1.007080078125E-3</c:v>
                </c:pt>
                <c:pt idx="47093">
                  <c:v>1.0068416595458984E-3</c:v>
                </c:pt>
                <c:pt idx="47094">
                  <c:v>1.007080078125E-3</c:v>
                </c:pt>
                <c:pt idx="47095">
                  <c:v>1.007080078125E-3</c:v>
                </c:pt>
                <c:pt idx="47096">
                  <c:v>1.0068416595458984E-3</c:v>
                </c:pt>
                <c:pt idx="47097">
                  <c:v>1.007080078125E-3</c:v>
                </c:pt>
                <c:pt idx="47098">
                  <c:v>1.0080337524414063E-3</c:v>
                </c:pt>
                <c:pt idx="47099">
                  <c:v>1.0068416595458984E-3</c:v>
                </c:pt>
                <c:pt idx="47100">
                  <c:v>1.007080078125E-3</c:v>
                </c:pt>
                <c:pt idx="47101">
                  <c:v>1.007080078125E-3</c:v>
                </c:pt>
                <c:pt idx="47102">
                  <c:v>1.0068416595458984E-3</c:v>
                </c:pt>
                <c:pt idx="47103">
                  <c:v>1.007080078125E-3</c:v>
                </c:pt>
                <c:pt idx="47104">
                  <c:v>1.007080078125E-3</c:v>
                </c:pt>
                <c:pt idx="47105">
                  <c:v>1.0068416595458984E-3</c:v>
                </c:pt>
                <c:pt idx="47106">
                  <c:v>1.007080078125E-3</c:v>
                </c:pt>
                <c:pt idx="47107">
                  <c:v>1.007080078125E-3</c:v>
                </c:pt>
                <c:pt idx="47108">
                  <c:v>1.0068416595458984E-3</c:v>
                </c:pt>
                <c:pt idx="47109">
                  <c:v>1.007080078125E-3</c:v>
                </c:pt>
                <c:pt idx="47110">
                  <c:v>1.0080337524414063E-3</c:v>
                </c:pt>
                <c:pt idx="47111">
                  <c:v>1.007080078125E-3</c:v>
                </c:pt>
                <c:pt idx="47112">
                  <c:v>1.0068416595458984E-3</c:v>
                </c:pt>
                <c:pt idx="47113">
                  <c:v>1.007080078125E-3</c:v>
                </c:pt>
                <c:pt idx="47114">
                  <c:v>1.007080078125E-3</c:v>
                </c:pt>
                <c:pt idx="47115">
                  <c:v>1.0068416595458984E-3</c:v>
                </c:pt>
                <c:pt idx="47116">
                  <c:v>1.007080078125E-3</c:v>
                </c:pt>
                <c:pt idx="47117">
                  <c:v>1.007080078125E-3</c:v>
                </c:pt>
                <c:pt idx="47118">
                  <c:v>1.0068416595458984E-3</c:v>
                </c:pt>
                <c:pt idx="47119">
                  <c:v>1.007080078125E-3</c:v>
                </c:pt>
                <c:pt idx="47120">
                  <c:v>1.007080078125E-3</c:v>
                </c:pt>
                <c:pt idx="47121">
                  <c:v>1.0068416595458984E-3</c:v>
                </c:pt>
                <c:pt idx="47122">
                  <c:v>1.0080337524414063E-3</c:v>
                </c:pt>
                <c:pt idx="47123">
                  <c:v>1.007080078125E-3</c:v>
                </c:pt>
                <c:pt idx="47124">
                  <c:v>1.0068416595458984E-3</c:v>
                </c:pt>
                <c:pt idx="47125">
                  <c:v>1.007080078125E-3</c:v>
                </c:pt>
                <c:pt idx="47126">
                  <c:v>1.007080078125E-3</c:v>
                </c:pt>
                <c:pt idx="47127">
                  <c:v>1.0068416595458984E-3</c:v>
                </c:pt>
                <c:pt idx="47128">
                  <c:v>1.007080078125E-3</c:v>
                </c:pt>
                <c:pt idx="47129">
                  <c:v>1.007080078125E-3</c:v>
                </c:pt>
                <c:pt idx="47130">
                  <c:v>1.0068416595458984E-3</c:v>
                </c:pt>
                <c:pt idx="47131">
                  <c:v>1.007080078125E-3</c:v>
                </c:pt>
                <c:pt idx="47132">
                  <c:v>1.007080078125E-3</c:v>
                </c:pt>
                <c:pt idx="47133">
                  <c:v>1.0068416595458984E-3</c:v>
                </c:pt>
                <c:pt idx="47134">
                  <c:v>1.007080078125E-3</c:v>
                </c:pt>
                <c:pt idx="47135">
                  <c:v>1.0080337524414063E-3</c:v>
                </c:pt>
                <c:pt idx="47136">
                  <c:v>1.007080078125E-3</c:v>
                </c:pt>
                <c:pt idx="47137">
                  <c:v>1.0068416595458984E-3</c:v>
                </c:pt>
                <c:pt idx="47138">
                  <c:v>1.007080078125E-3</c:v>
                </c:pt>
                <c:pt idx="47139">
                  <c:v>1.007080078125E-3</c:v>
                </c:pt>
                <c:pt idx="47140">
                  <c:v>1.0068416595458984E-3</c:v>
                </c:pt>
                <c:pt idx="47141">
                  <c:v>1.007080078125E-3</c:v>
                </c:pt>
                <c:pt idx="47142">
                  <c:v>1.007080078125E-3</c:v>
                </c:pt>
                <c:pt idx="47143">
                  <c:v>1.0068416595458984E-3</c:v>
                </c:pt>
                <c:pt idx="47144">
                  <c:v>1.007080078125E-3</c:v>
                </c:pt>
                <c:pt idx="47145">
                  <c:v>1.007080078125E-3</c:v>
                </c:pt>
                <c:pt idx="47146">
                  <c:v>1.0068416595458984E-3</c:v>
                </c:pt>
                <c:pt idx="47147">
                  <c:v>1.0080337524414063E-3</c:v>
                </c:pt>
                <c:pt idx="47148">
                  <c:v>1.007080078125E-3</c:v>
                </c:pt>
                <c:pt idx="47149">
                  <c:v>1.0068416595458984E-3</c:v>
                </c:pt>
                <c:pt idx="47150">
                  <c:v>1.007080078125E-3</c:v>
                </c:pt>
                <c:pt idx="47151">
                  <c:v>1.007080078125E-3</c:v>
                </c:pt>
                <c:pt idx="47152">
                  <c:v>1.0068416595458984E-3</c:v>
                </c:pt>
                <c:pt idx="47153">
                  <c:v>1.007080078125E-3</c:v>
                </c:pt>
                <c:pt idx="47154">
                  <c:v>1.007080078125E-3</c:v>
                </c:pt>
                <c:pt idx="47155">
                  <c:v>1.0068416595458984E-3</c:v>
                </c:pt>
                <c:pt idx="47156">
                  <c:v>1.007080078125E-3</c:v>
                </c:pt>
                <c:pt idx="47157">
                  <c:v>1.007080078125E-3</c:v>
                </c:pt>
                <c:pt idx="47158">
                  <c:v>1.0068416595458984E-3</c:v>
                </c:pt>
                <c:pt idx="47159">
                  <c:v>1.007080078125E-3</c:v>
                </c:pt>
                <c:pt idx="47160">
                  <c:v>1.0080337524414063E-3</c:v>
                </c:pt>
                <c:pt idx="47161">
                  <c:v>1.007080078125E-3</c:v>
                </c:pt>
                <c:pt idx="47162">
                  <c:v>1.0068416595458984E-3</c:v>
                </c:pt>
                <c:pt idx="47163">
                  <c:v>1.007080078125E-3</c:v>
                </c:pt>
                <c:pt idx="47164">
                  <c:v>1.007080078125E-3</c:v>
                </c:pt>
                <c:pt idx="47165">
                  <c:v>1.0068416595458984E-3</c:v>
                </c:pt>
                <c:pt idx="47166">
                  <c:v>1.007080078125E-3</c:v>
                </c:pt>
                <c:pt idx="47167">
                  <c:v>1.007080078125E-3</c:v>
                </c:pt>
                <c:pt idx="47168">
                  <c:v>1.0068416595458984E-3</c:v>
                </c:pt>
                <c:pt idx="47169">
                  <c:v>1.007080078125E-3</c:v>
                </c:pt>
                <c:pt idx="47170">
                  <c:v>1.007080078125E-3</c:v>
                </c:pt>
                <c:pt idx="47171">
                  <c:v>1.0068416595458984E-3</c:v>
                </c:pt>
                <c:pt idx="47172">
                  <c:v>1.0080337524414063E-3</c:v>
                </c:pt>
                <c:pt idx="47173">
                  <c:v>1.007080078125E-3</c:v>
                </c:pt>
                <c:pt idx="47174">
                  <c:v>1.0068416595458984E-3</c:v>
                </c:pt>
                <c:pt idx="47175">
                  <c:v>1.007080078125E-3</c:v>
                </c:pt>
                <c:pt idx="47176">
                  <c:v>1.007080078125E-3</c:v>
                </c:pt>
                <c:pt idx="47177">
                  <c:v>1.0068416595458984E-3</c:v>
                </c:pt>
                <c:pt idx="47178">
                  <c:v>1.007080078125E-3</c:v>
                </c:pt>
                <c:pt idx="47179">
                  <c:v>1.007080078125E-3</c:v>
                </c:pt>
                <c:pt idx="47180">
                  <c:v>1.0068416595458984E-3</c:v>
                </c:pt>
                <c:pt idx="47181">
                  <c:v>1.007080078125E-3</c:v>
                </c:pt>
                <c:pt idx="47182">
                  <c:v>1.007080078125E-3</c:v>
                </c:pt>
                <c:pt idx="47183">
                  <c:v>1.0068416595458984E-3</c:v>
                </c:pt>
                <c:pt idx="47184">
                  <c:v>1.007080078125E-3</c:v>
                </c:pt>
                <c:pt idx="47185">
                  <c:v>1.0080337524414063E-3</c:v>
                </c:pt>
                <c:pt idx="47186">
                  <c:v>1.007080078125E-3</c:v>
                </c:pt>
                <c:pt idx="47187">
                  <c:v>1.0068416595458984E-3</c:v>
                </c:pt>
                <c:pt idx="47188">
                  <c:v>1.007080078125E-3</c:v>
                </c:pt>
                <c:pt idx="47189">
                  <c:v>1.007080078125E-3</c:v>
                </c:pt>
                <c:pt idx="47190">
                  <c:v>1.0068416595458984E-3</c:v>
                </c:pt>
                <c:pt idx="47191">
                  <c:v>1.007080078125E-3</c:v>
                </c:pt>
                <c:pt idx="47192">
                  <c:v>1.007080078125E-3</c:v>
                </c:pt>
                <c:pt idx="47193">
                  <c:v>1.0068416595458984E-3</c:v>
                </c:pt>
                <c:pt idx="47194">
                  <c:v>1.007080078125E-3</c:v>
                </c:pt>
                <c:pt idx="47195">
                  <c:v>1.007080078125E-3</c:v>
                </c:pt>
                <c:pt idx="47196">
                  <c:v>1.0068416595458984E-3</c:v>
                </c:pt>
                <c:pt idx="47197">
                  <c:v>1.0080337524414063E-3</c:v>
                </c:pt>
                <c:pt idx="47198">
                  <c:v>1.007080078125E-3</c:v>
                </c:pt>
                <c:pt idx="47199">
                  <c:v>1.0068416595458984E-3</c:v>
                </c:pt>
                <c:pt idx="47200">
                  <c:v>1.007080078125E-3</c:v>
                </c:pt>
                <c:pt idx="47201">
                  <c:v>1.007080078125E-3</c:v>
                </c:pt>
                <c:pt idx="47202">
                  <c:v>1.0068416595458984E-3</c:v>
                </c:pt>
                <c:pt idx="47203">
                  <c:v>1.007080078125E-3</c:v>
                </c:pt>
                <c:pt idx="47204">
                  <c:v>1.007080078125E-3</c:v>
                </c:pt>
                <c:pt idx="47205">
                  <c:v>1.0068416595458984E-3</c:v>
                </c:pt>
                <c:pt idx="47206">
                  <c:v>1.007080078125E-3</c:v>
                </c:pt>
                <c:pt idx="47207">
                  <c:v>1.007080078125E-3</c:v>
                </c:pt>
                <c:pt idx="47208">
                  <c:v>1.0068416595458984E-3</c:v>
                </c:pt>
                <c:pt idx="47209">
                  <c:v>1.007080078125E-3</c:v>
                </c:pt>
                <c:pt idx="47210">
                  <c:v>1.0080337524414063E-3</c:v>
                </c:pt>
                <c:pt idx="47211">
                  <c:v>1.007080078125E-3</c:v>
                </c:pt>
                <c:pt idx="47212">
                  <c:v>1.0068416595458984E-3</c:v>
                </c:pt>
                <c:pt idx="47213">
                  <c:v>1.007080078125E-3</c:v>
                </c:pt>
                <c:pt idx="47214">
                  <c:v>1.007080078125E-3</c:v>
                </c:pt>
                <c:pt idx="47215">
                  <c:v>1.0068416595458984E-3</c:v>
                </c:pt>
                <c:pt idx="47216">
                  <c:v>1.007080078125E-3</c:v>
                </c:pt>
                <c:pt idx="47217">
                  <c:v>1.007080078125E-3</c:v>
                </c:pt>
                <c:pt idx="47218">
                  <c:v>1.0068416595458984E-3</c:v>
                </c:pt>
                <c:pt idx="47219">
                  <c:v>1.007080078125E-3</c:v>
                </c:pt>
                <c:pt idx="47220">
                  <c:v>1.007080078125E-3</c:v>
                </c:pt>
                <c:pt idx="47221">
                  <c:v>1.0068416595458984E-3</c:v>
                </c:pt>
                <c:pt idx="47222">
                  <c:v>1.0080337524414063E-3</c:v>
                </c:pt>
                <c:pt idx="47223">
                  <c:v>1.007080078125E-3</c:v>
                </c:pt>
                <c:pt idx="47224">
                  <c:v>1.0068416595458984E-3</c:v>
                </c:pt>
                <c:pt idx="47225">
                  <c:v>1.007080078125E-3</c:v>
                </c:pt>
                <c:pt idx="47226">
                  <c:v>1.007080078125E-3</c:v>
                </c:pt>
                <c:pt idx="47227">
                  <c:v>1.0068416595458984E-3</c:v>
                </c:pt>
                <c:pt idx="47228">
                  <c:v>1.007080078125E-3</c:v>
                </c:pt>
                <c:pt idx="47229">
                  <c:v>1.007080078125E-3</c:v>
                </c:pt>
                <c:pt idx="47230">
                  <c:v>1.0068416595458984E-3</c:v>
                </c:pt>
                <c:pt idx="47231">
                  <c:v>1.007080078125E-3</c:v>
                </c:pt>
                <c:pt idx="47232">
                  <c:v>1.007080078125E-3</c:v>
                </c:pt>
                <c:pt idx="47233">
                  <c:v>1.0068416595458984E-3</c:v>
                </c:pt>
                <c:pt idx="47234">
                  <c:v>1.007080078125E-3</c:v>
                </c:pt>
                <c:pt idx="47235">
                  <c:v>1.0080337524414063E-3</c:v>
                </c:pt>
                <c:pt idx="47236">
                  <c:v>1.007080078125E-3</c:v>
                </c:pt>
                <c:pt idx="47237">
                  <c:v>1.0068416595458984E-3</c:v>
                </c:pt>
                <c:pt idx="47238">
                  <c:v>1.007080078125E-3</c:v>
                </c:pt>
                <c:pt idx="47239">
                  <c:v>1.007080078125E-3</c:v>
                </c:pt>
                <c:pt idx="47240">
                  <c:v>1.0068416595458984E-3</c:v>
                </c:pt>
                <c:pt idx="47241">
                  <c:v>1.007080078125E-3</c:v>
                </c:pt>
                <c:pt idx="47242">
                  <c:v>1.007080078125E-3</c:v>
                </c:pt>
                <c:pt idx="47243">
                  <c:v>1.0068416595458984E-3</c:v>
                </c:pt>
                <c:pt idx="47244">
                  <c:v>1.007080078125E-3</c:v>
                </c:pt>
                <c:pt idx="47245">
                  <c:v>1.007080078125E-3</c:v>
                </c:pt>
                <c:pt idx="47246">
                  <c:v>1.0068416595458984E-3</c:v>
                </c:pt>
                <c:pt idx="47247">
                  <c:v>1.0080337524414063E-3</c:v>
                </c:pt>
                <c:pt idx="47248">
                  <c:v>1.007080078125E-3</c:v>
                </c:pt>
                <c:pt idx="47249">
                  <c:v>1.0068416595458984E-3</c:v>
                </c:pt>
                <c:pt idx="47250">
                  <c:v>1.007080078125E-3</c:v>
                </c:pt>
                <c:pt idx="47251">
                  <c:v>1.007080078125E-3</c:v>
                </c:pt>
                <c:pt idx="47252">
                  <c:v>1.0068416595458984E-3</c:v>
                </c:pt>
                <c:pt idx="47253">
                  <c:v>1.007080078125E-3</c:v>
                </c:pt>
                <c:pt idx="47254">
                  <c:v>1.007080078125E-3</c:v>
                </c:pt>
                <c:pt idx="47255">
                  <c:v>1.0068416595458984E-3</c:v>
                </c:pt>
                <c:pt idx="47256">
                  <c:v>1.007080078125E-3</c:v>
                </c:pt>
                <c:pt idx="47257">
                  <c:v>1.007080078125E-3</c:v>
                </c:pt>
                <c:pt idx="47258">
                  <c:v>1.0068416595458984E-3</c:v>
                </c:pt>
                <c:pt idx="47259">
                  <c:v>1.007080078125E-3</c:v>
                </c:pt>
                <c:pt idx="47260">
                  <c:v>1.0080337524414063E-3</c:v>
                </c:pt>
                <c:pt idx="47261">
                  <c:v>1.007080078125E-3</c:v>
                </c:pt>
                <c:pt idx="47262">
                  <c:v>1.0068416595458984E-3</c:v>
                </c:pt>
                <c:pt idx="47263">
                  <c:v>1.007080078125E-3</c:v>
                </c:pt>
                <c:pt idx="47264">
                  <c:v>1.007080078125E-3</c:v>
                </c:pt>
                <c:pt idx="47265">
                  <c:v>1.0068416595458984E-3</c:v>
                </c:pt>
                <c:pt idx="47266">
                  <c:v>1.007080078125E-3</c:v>
                </c:pt>
                <c:pt idx="47267">
                  <c:v>1.007080078125E-3</c:v>
                </c:pt>
                <c:pt idx="47268">
                  <c:v>1.0068416595458984E-3</c:v>
                </c:pt>
                <c:pt idx="47269">
                  <c:v>7.0500373840332031E-3</c:v>
                </c:pt>
                <c:pt idx="47270">
                  <c:v>1.007080078125E-3</c:v>
                </c:pt>
                <c:pt idx="47271">
                  <c:v>1.0068416595458984E-3</c:v>
                </c:pt>
                <c:pt idx="47272">
                  <c:v>1.007080078125E-3</c:v>
                </c:pt>
                <c:pt idx="47273">
                  <c:v>1.007080078125E-3</c:v>
                </c:pt>
                <c:pt idx="47274">
                  <c:v>1.0068416595458984E-3</c:v>
                </c:pt>
                <c:pt idx="47275">
                  <c:v>1.007080078125E-3</c:v>
                </c:pt>
                <c:pt idx="47276">
                  <c:v>1.007080078125E-3</c:v>
                </c:pt>
                <c:pt idx="47277">
                  <c:v>1.0068416595458984E-3</c:v>
                </c:pt>
                <c:pt idx="47278">
                  <c:v>1.007080078125E-3</c:v>
                </c:pt>
                <c:pt idx="47279">
                  <c:v>1.0080337524414063E-3</c:v>
                </c:pt>
                <c:pt idx="47280">
                  <c:v>1.007080078125E-3</c:v>
                </c:pt>
                <c:pt idx="47281">
                  <c:v>1.0068416595458984E-3</c:v>
                </c:pt>
                <c:pt idx="47282">
                  <c:v>1.007080078125E-3</c:v>
                </c:pt>
                <c:pt idx="47283">
                  <c:v>1.007080078125E-3</c:v>
                </c:pt>
                <c:pt idx="47284">
                  <c:v>1.0068416595458984E-3</c:v>
                </c:pt>
                <c:pt idx="47285">
                  <c:v>1.007080078125E-3</c:v>
                </c:pt>
                <c:pt idx="47286">
                  <c:v>1.007080078125E-3</c:v>
                </c:pt>
                <c:pt idx="47287">
                  <c:v>1.0068416595458984E-3</c:v>
                </c:pt>
                <c:pt idx="47288">
                  <c:v>1.007080078125E-3</c:v>
                </c:pt>
                <c:pt idx="47289">
                  <c:v>1.007080078125E-3</c:v>
                </c:pt>
                <c:pt idx="47290">
                  <c:v>1.0068416595458984E-3</c:v>
                </c:pt>
                <c:pt idx="47291">
                  <c:v>1.0080337524414063E-3</c:v>
                </c:pt>
                <c:pt idx="47292">
                  <c:v>1.007080078125E-3</c:v>
                </c:pt>
                <c:pt idx="47293">
                  <c:v>1.0068416595458984E-3</c:v>
                </c:pt>
                <c:pt idx="47294">
                  <c:v>1.007080078125E-3</c:v>
                </c:pt>
                <c:pt idx="47295">
                  <c:v>1.007080078125E-3</c:v>
                </c:pt>
                <c:pt idx="47296">
                  <c:v>1.0068416595458984E-3</c:v>
                </c:pt>
                <c:pt idx="47297">
                  <c:v>1.007080078125E-3</c:v>
                </c:pt>
                <c:pt idx="47298">
                  <c:v>1.007080078125E-3</c:v>
                </c:pt>
                <c:pt idx="47299">
                  <c:v>1.0068416595458984E-3</c:v>
                </c:pt>
                <c:pt idx="47300">
                  <c:v>1.007080078125E-3</c:v>
                </c:pt>
                <c:pt idx="47301">
                  <c:v>1.007080078125E-3</c:v>
                </c:pt>
                <c:pt idx="47302">
                  <c:v>1.0068416595458984E-3</c:v>
                </c:pt>
                <c:pt idx="47303">
                  <c:v>1.007080078125E-3</c:v>
                </c:pt>
                <c:pt idx="47304">
                  <c:v>1.0080337524414063E-3</c:v>
                </c:pt>
                <c:pt idx="47305">
                  <c:v>1.007080078125E-3</c:v>
                </c:pt>
                <c:pt idx="47306">
                  <c:v>1.0068416595458984E-3</c:v>
                </c:pt>
                <c:pt idx="47307">
                  <c:v>1.007080078125E-3</c:v>
                </c:pt>
                <c:pt idx="47308">
                  <c:v>1.007080078125E-3</c:v>
                </c:pt>
                <c:pt idx="47309">
                  <c:v>1.0068416595458984E-3</c:v>
                </c:pt>
                <c:pt idx="47310">
                  <c:v>1.007080078125E-3</c:v>
                </c:pt>
                <c:pt idx="47311">
                  <c:v>1.007080078125E-3</c:v>
                </c:pt>
                <c:pt idx="47312">
                  <c:v>1.0068416595458984E-3</c:v>
                </c:pt>
                <c:pt idx="47313">
                  <c:v>1.007080078125E-3</c:v>
                </c:pt>
                <c:pt idx="47314">
                  <c:v>1.007080078125E-3</c:v>
                </c:pt>
                <c:pt idx="47315">
                  <c:v>1.0068416595458984E-3</c:v>
                </c:pt>
                <c:pt idx="47316">
                  <c:v>1.0080337524414063E-3</c:v>
                </c:pt>
                <c:pt idx="47317">
                  <c:v>1.007080078125E-3</c:v>
                </c:pt>
                <c:pt idx="47318">
                  <c:v>1.0068416595458984E-3</c:v>
                </c:pt>
                <c:pt idx="47319">
                  <c:v>1.007080078125E-3</c:v>
                </c:pt>
                <c:pt idx="47320">
                  <c:v>1.007080078125E-3</c:v>
                </c:pt>
                <c:pt idx="47321">
                  <c:v>1.0068416595458984E-3</c:v>
                </c:pt>
                <c:pt idx="47322">
                  <c:v>1.007080078125E-3</c:v>
                </c:pt>
                <c:pt idx="47323">
                  <c:v>1.007080078125E-3</c:v>
                </c:pt>
                <c:pt idx="47324">
                  <c:v>1.0068416595458984E-3</c:v>
                </c:pt>
                <c:pt idx="47325">
                  <c:v>1.007080078125E-3</c:v>
                </c:pt>
                <c:pt idx="47326">
                  <c:v>1.007080078125E-3</c:v>
                </c:pt>
                <c:pt idx="47327">
                  <c:v>1.0068416595458984E-3</c:v>
                </c:pt>
                <c:pt idx="47328">
                  <c:v>1.007080078125E-3</c:v>
                </c:pt>
                <c:pt idx="47329">
                  <c:v>1.0080337524414063E-3</c:v>
                </c:pt>
                <c:pt idx="47330">
                  <c:v>1.007080078125E-3</c:v>
                </c:pt>
                <c:pt idx="47331">
                  <c:v>1.0068416595458984E-3</c:v>
                </c:pt>
                <c:pt idx="47332">
                  <c:v>1.007080078125E-3</c:v>
                </c:pt>
                <c:pt idx="47333">
                  <c:v>1.007080078125E-3</c:v>
                </c:pt>
                <c:pt idx="47334">
                  <c:v>1.0068416595458984E-3</c:v>
                </c:pt>
                <c:pt idx="47335">
                  <c:v>1.007080078125E-3</c:v>
                </c:pt>
                <c:pt idx="47336">
                  <c:v>1.007080078125E-3</c:v>
                </c:pt>
                <c:pt idx="47337">
                  <c:v>1.0068416595458984E-3</c:v>
                </c:pt>
                <c:pt idx="47338">
                  <c:v>1.007080078125E-3</c:v>
                </c:pt>
                <c:pt idx="47339">
                  <c:v>1.0068416595458984E-3</c:v>
                </c:pt>
                <c:pt idx="47340">
                  <c:v>1.007080078125E-3</c:v>
                </c:pt>
                <c:pt idx="47341">
                  <c:v>1.0080337524414063E-3</c:v>
                </c:pt>
                <c:pt idx="47342">
                  <c:v>1.007080078125E-3</c:v>
                </c:pt>
                <c:pt idx="47343">
                  <c:v>1.0068416595458984E-3</c:v>
                </c:pt>
                <c:pt idx="47344">
                  <c:v>1.007080078125E-3</c:v>
                </c:pt>
                <c:pt idx="47345">
                  <c:v>1.007080078125E-3</c:v>
                </c:pt>
                <c:pt idx="47346">
                  <c:v>1.0068416595458984E-3</c:v>
                </c:pt>
                <c:pt idx="47347">
                  <c:v>1.007080078125E-3</c:v>
                </c:pt>
                <c:pt idx="47348">
                  <c:v>1.007080078125E-3</c:v>
                </c:pt>
                <c:pt idx="47349">
                  <c:v>1.0068416595458984E-3</c:v>
                </c:pt>
                <c:pt idx="47350">
                  <c:v>1.007080078125E-3</c:v>
                </c:pt>
                <c:pt idx="47351">
                  <c:v>1.007080078125E-3</c:v>
                </c:pt>
                <c:pt idx="47352">
                  <c:v>1.0068416595458984E-3</c:v>
                </c:pt>
                <c:pt idx="47353">
                  <c:v>1.007080078125E-3</c:v>
                </c:pt>
                <c:pt idx="47354">
                  <c:v>1.0080337524414063E-3</c:v>
                </c:pt>
                <c:pt idx="47355">
                  <c:v>1.007080078125E-3</c:v>
                </c:pt>
                <c:pt idx="47356">
                  <c:v>1.0068416595458984E-3</c:v>
                </c:pt>
                <c:pt idx="47357">
                  <c:v>1.007080078125E-3</c:v>
                </c:pt>
                <c:pt idx="47358">
                  <c:v>1.007080078125E-3</c:v>
                </c:pt>
                <c:pt idx="47359">
                  <c:v>1.0068416595458984E-3</c:v>
                </c:pt>
                <c:pt idx="47360">
                  <c:v>1.007080078125E-3</c:v>
                </c:pt>
                <c:pt idx="47361">
                  <c:v>1.0068416595458984E-3</c:v>
                </c:pt>
                <c:pt idx="47362">
                  <c:v>1.007080078125E-3</c:v>
                </c:pt>
                <c:pt idx="47363">
                  <c:v>1.007080078125E-3</c:v>
                </c:pt>
                <c:pt idx="47364">
                  <c:v>1.0068416595458984E-3</c:v>
                </c:pt>
                <c:pt idx="47365">
                  <c:v>1.007080078125E-3</c:v>
                </c:pt>
                <c:pt idx="47366">
                  <c:v>1.0080337524414063E-3</c:v>
                </c:pt>
                <c:pt idx="47367">
                  <c:v>1.007080078125E-3</c:v>
                </c:pt>
                <c:pt idx="47368">
                  <c:v>1.0068416595458984E-3</c:v>
                </c:pt>
                <c:pt idx="47369">
                  <c:v>1.007080078125E-3</c:v>
                </c:pt>
                <c:pt idx="47370">
                  <c:v>1.007080078125E-3</c:v>
                </c:pt>
                <c:pt idx="47371">
                  <c:v>1.0068416595458984E-3</c:v>
                </c:pt>
                <c:pt idx="47372">
                  <c:v>1.007080078125E-3</c:v>
                </c:pt>
                <c:pt idx="47373">
                  <c:v>1.007080078125E-3</c:v>
                </c:pt>
                <c:pt idx="47374">
                  <c:v>1.0068416595458984E-3</c:v>
                </c:pt>
                <c:pt idx="47375">
                  <c:v>1.007080078125E-3</c:v>
                </c:pt>
                <c:pt idx="47376">
                  <c:v>1.007080078125E-3</c:v>
                </c:pt>
                <c:pt idx="47377">
                  <c:v>1.0068416595458984E-3</c:v>
                </c:pt>
                <c:pt idx="47378">
                  <c:v>1.007080078125E-3</c:v>
                </c:pt>
                <c:pt idx="47379">
                  <c:v>1.0080337524414063E-3</c:v>
                </c:pt>
                <c:pt idx="47380">
                  <c:v>1.007080078125E-3</c:v>
                </c:pt>
                <c:pt idx="47381">
                  <c:v>1.0068416595458984E-3</c:v>
                </c:pt>
                <c:pt idx="47382">
                  <c:v>1.007080078125E-3</c:v>
                </c:pt>
                <c:pt idx="47383">
                  <c:v>1.0068416595458984E-3</c:v>
                </c:pt>
                <c:pt idx="47384">
                  <c:v>1.007080078125E-3</c:v>
                </c:pt>
                <c:pt idx="47385">
                  <c:v>1.007080078125E-3</c:v>
                </c:pt>
                <c:pt idx="47386">
                  <c:v>1.0068416595458984E-3</c:v>
                </c:pt>
                <c:pt idx="47387">
                  <c:v>1.007080078125E-3</c:v>
                </c:pt>
                <c:pt idx="47388">
                  <c:v>1.007080078125E-3</c:v>
                </c:pt>
                <c:pt idx="47389">
                  <c:v>1.0068416595458984E-3</c:v>
                </c:pt>
                <c:pt idx="47390">
                  <c:v>1.007080078125E-3</c:v>
                </c:pt>
                <c:pt idx="47391">
                  <c:v>1.0080337524414063E-3</c:v>
                </c:pt>
                <c:pt idx="47392">
                  <c:v>1.007080078125E-3</c:v>
                </c:pt>
                <c:pt idx="47393">
                  <c:v>1.0068416595458984E-3</c:v>
                </c:pt>
                <c:pt idx="47394">
                  <c:v>1.007080078125E-3</c:v>
                </c:pt>
                <c:pt idx="47395">
                  <c:v>1.007080078125E-3</c:v>
                </c:pt>
                <c:pt idx="47396">
                  <c:v>1.0068416595458984E-3</c:v>
                </c:pt>
                <c:pt idx="47397">
                  <c:v>1.007080078125E-3</c:v>
                </c:pt>
                <c:pt idx="47398">
                  <c:v>1.007080078125E-3</c:v>
                </c:pt>
                <c:pt idx="47399">
                  <c:v>1.0068416595458984E-3</c:v>
                </c:pt>
                <c:pt idx="47400">
                  <c:v>1.007080078125E-3</c:v>
                </c:pt>
                <c:pt idx="47401">
                  <c:v>1.007080078125E-3</c:v>
                </c:pt>
                <c:pt idx="47402">
                  <c:v>1.0068416595458984E-3</c:v>
                </c:pt>
                <c:pt idx="47403">
                  <c:v>1.007080078125E-3</c:v>
                </c:pt>
                <c:pt idx="47404">
                  <c:v>1.0080337524414063E-3</c:v>
                </c:pt>
                <c:pt idx="47405">
                  <c:v>1.0068416595458984E-3</c:v>
                </c:pt>
                <c:pt idx="47406">
                  <c:v>1.007080078125E-3</c:v>
                </c:pt>
                <c:pt idx="47407">
                  <c:v>1.007080078125E-3</c:v>
                </c:pt>
                <c:pt idx="47408">
                  <c:v>1.0068416595458984E-3</c:v>
                </c:pt>
                <c:pt idx="47409">
                  <c:v>1.007080078125E-3</c:v>
                </c:pt>
                <c:pt idx="47410">
                  <c:v>1.007080078125E-3</c:v>
                </c:pt>
                <c:pt idx="47411">
                  <c:v>1.0068416595458984E-3</c:v>
                </c:pt>
                <c:pt idx="47412">
                  <c:v>1.007080078125E-3</c:v>
                </c:pt>
                <c:pt idx="47413">
                  <c:v>1.007080078125E-3</c:v>
                </c:pt>
                <c:pt idx="47414">
                  <c:v>1.0068416595458984E-3</c:v>
                </c:pt>
                <c:pt idx="47415">
                  <c:v>1.007080078125E-3</c:v>
                </c:pt>
                <c:pt idx="47416">
                  <c:v>1.0080337524414063E-3</c:v>
                </c:pt>
                <c:pt idx="47417">
                  <c:v>1.007080078125E-3</c:v>
                </c:pt>
                <c:pt idx="47418">
                  <c:v>1.0068416595458984E-3</c:v>
                </c:pt>
                <c:pt idx="47419">
                  <c:v>1.007080078125E-3</c:v>
                </c:pt>
                <c:pt idx="47420">
                  <c:v>1.007080078125E-3</c:v>
                </c:pt>
                <c:pt idx="47421">
                  <c:v>1.0068416595458984E-3</c:v>
                </c:pt>
                <c:pt idx="47422">
                  <c:v>1.007080078125E-3</c:v>
                </c:pt>
                <c:pt idx="47423">
                  <c:v>1.007080078125E-3</c:v>
                </c:pt>
                <c:pt idx="47424">
                  <c:v>1.0068416595458984E-3</c:v>
                </c:pt>
                <c:pt idx="47425">
                  <c:v>1.007080078125E-3</c:v>
                </c:pt>
                <c:pt idx="47426">
                  <c:v>1.007080078125E-3</c:v>
                </c:pt>
                <c:pt idx="47427">
                  <c:v>1.0068416595458984E-3</c:v>
                </c:pt>
                <c:pt idx="47428">
                  <c:v>1.007080078125E-3</c:v>
                </c:pt>
                <c:pt idx="47429">
                  <c:v>1.0080337524414063E-3</c:v>
                </c:pt>
                <c:pt idx="47430">
                  <c:v>1.0068416595458984E-3</c:v>
                </c:pt>
                <c:pt idx="47431">
                  <c:v>1.007080078125E-3</c:v>
                </c:pt>
                <c:pt idx="47432">
                  <c:v>1.007080078125E-3</c:v>
                </c:pt>
                <c:pt idx="47433">
                  <c:v>1.0068416595458984E-3</c:v>
                </c:pt>
                <c:pt idx="47434">
                  <c:v>1.007080078125E-3</c:v>
                </c:pt>
                <c:pt idx="47435">
                  <c:v>1.007080078125E-3</c:v>
                </c:pt>
                <c:pt idx="47436">
                  <c:v>1.0068416595458984E-3</c:v>
                </c:pt>
                <c:pt idx="47437">
                  <c:v>1.007080078125E-3</c:v>
                </c:pt>
                <c:pt idx="47438">
                  <c:v>1.007080078125E-3</c:v>
                </c:pt>
                <c:pt idx="47439">
                  <c:v>1.0068416595458984E-3</c:v>
                </c:pt>
                <c:pt idx="47440">
                  <c:v>1.007080078125E-3</c:v>
                </c:pt>
                <c:pt idx="47441">
                  <c:v>1.0080337524414063E-3</c:v>
                </c:pt>
                <c:pt idx="47442">
                  <c:v>1.007080078125E-3</c:v>
                </c:pt>
                <c:pt idx="47443">
                  <c:v>1.0068416595458984E-3</c:v>
                </c:pt>
                <c:pt idx="47444">
                  <c:v>1.007080078125E-3</c:v>
                </c:pt>
                <c:pt idx="47445">
                  <c:v>1.007080078125E-3</c:v>
                </c:pt>
                <c:pt idx="47446">
                  <c:v>1.0068416595458984E-3</c:v>
                </c:pt>
                <c:pt idx="47447">
                  <c:v>1.007080078125E-3</c:v>
                </c:pt>
                <c:pt idx="47448">
                  <c:v>1.007080078125E-3</c:v>
                </c:pt>
                <c:pt idx="47449">
                  <c:v>1.0068416595458984E-3</c:v>
                </c:pt>
                <c:pt idx="47450">
                  <c:v>1.007080078125E-3</c:v>
                </c:pt>
                <c:pt idx="47451">
                  <c:v>1.007080078125E-3</c:v>
                </c:pt>
                <c:pt idx="47452">
                  <c:v>1.0068416595458984E-3</c:v>
                </c:pt>
                <c:pt idx="47453">
                  <c:v>1.007080078125E-3</c:v>
                </c:pt>
                <c:pt idx="47454">
                  <c:v>1.0080337524414063E-3</c:v>
                </c:pt>
                <c:pt idx="47455">
                  <c:v>1.0068416595458984E-3</c:v>
                </c:pt>
                <c:pt idx="47456">
                  <c:v>1.007080078125E-3</c:v>
                </c:pt>
                <c:pt idx="47457">
                  <c:v>1.007080078125E-3</c:v>
                </c:pt>
                <c:pt idx="47458">
                  <c:v>1.0068416595458984E-3</c:v>
                </c:pt>
                <c:pt idx="47459">
                  <c:v>1.007080078125E-3</c:v>
                </c:pt>
                <c:pt idx="47460">
                  <c:v>1.007080078125E-3</c:v>
                </c:pt>
                <c:pt idx="47461">
                  <c:v>1.0068416595458984E-3</c:v>
                </c:pt>
                <c:pt idx="47462">
                  <c:v>1.007080078125E-3</c:v>
                </c:pt>
                <c:pt idx="47463">
                  <c:v>1.007080078125E-3</c:v>
                </c:pt>
                <c:pt idx="47464">
                  <c:v>1.0068416595458984E-3</c:v>
                </c:pt>
                <c:pt idx="47465">
                  <c:v>1.007080078125E-3</c:v>
                </c:pt>
                <c:pt idx="47466">
                  <c:v>1.0080337524414063E-3</c:v>
                </c:pt>
                <c:pt idx="47467">
                  <c:v>1.007080078125E-3</c:v>
                </c:pt>
                <c:pt idx="47468">
                  <c:v>1.0068416595458984E-3</c:v>
                </c:pt>
                <c:pt idx="47469">
                  <c:v>1.007080078125E-3</c:v>
                </c:pt>
                <c:pt idx="47470">
                  <c:v>1.007080078125E-3</c:v>
                </c:pt>
                <c:pt idx="47471">
                  <c:v>1.0068416595458984E-3</c:v>
                </c:pt>
                <c:pt idx="47472">
                  <c:v>1.007080078125E-3</c:v>
                </c:pt>
                <c:pt idx="47473">
                  <c:v>1.007080078125E-3</c:v>
                </c:pt>
                <c:pt idx="47474">
                  <c:v>1.0068416595458984E-3</c:v>
                </c:pt>
                <c:pt idx="47475">
                  <c:v>1.007080078125E-3</c:v>
                </c:pt>
                <c:pt idx="47476">
                  <c:v>1.007080078125E-3</c:v>
                </c:pt>
                <c:pt idx="47477">
                  <c:v>1.0068416595458984E-3</c:v>
                </c:pt>
                <c:pt idx="47478">
                  <c:v>1.007080078125E-3</c:v>
                </c:pt>
                <c:pt idx="47479">
                  <c:v>1.0080337524414063E-3</c:v>
                </c:pt>
                <c:pt idx="47480">
                  <c:v>1.0068416595458984E-3</c:v>
                </c:pt>
                <c:pt idx="47481">
                  <c:v>1.007080078125E-3</c:v>
                </c:pt>
                <c:pt idx="47482">
                  <c:v>1.007080078125E-3</c:v>
                </c:pt>
                <c:pt idx="47483">
                  <c:v>1.0068416595458984E-3</c:v>
                </c:pt>
                <c:pt idx="47484">
                  <c:v>1.007080078125E-3</c:v>
                </c:pt>
                <c:pt idx="47485">
                  <c:v>1.007080078125E-3</c:v>
                </c:pt>
                <c:pt idx="47486">
                  <c:v>1.0068416595458984E-3</c:v>
                </c:pt>
                <c:pt idx="47487">
                  <c:v>1.007080078125E-3</c:v>
                </c:pt>
                <c:pt idx="47488">
                  <c:v>1.007080078125E-3</c:v>
                </c:pt>
                <c:pt idx="47489">
                  <c:v>1.0068416595458984E-3</c:v>
                </c:pt>
                <c:pt idx="47490">
                  <c:v>1.007080078125E-3</c:v>
                </c:pt>
                <c:pt idx="47491">
                  <c:v>1.0080337524414063E-3</c:v>
                </c:pt>
                <c:pt idx="47492">
                  <c:v>1.007080078125E-3</c:v>
                </c:pt>
                <c:pt idx="47493">
                  <c:v>1.0068416595458984E-3</c:v>
                </c:pt>
                <c:pt idx="47494">
                  <c:v>1.007080078125E-3</c:v>
                </c:pt>
                <c:pt idx="47495">
                  <c:v>1.007080078125E-3</c:v>
                </c:pt>
                <c:pt idx="47496">
                  <c:v>1.0068416595458984E-3</c:v>
                </c:pt>
                <c:pt idx="47497">
                  <c:v>1.007080078125E-3</c:v>
                </c:pt>
                <c:pt idx="47498">
                  <c:v>1.007080078125E-3</c:v>
                </c:pt>
                <c:pt idx="47499">
                  <c:v>1.0068416595458984E-3</c:v>
                </c:pt>
                <c:pt idx="47500">
                  <c:v>1.007080078125E-3</c:v>
                </c:pt>
                <c:pt idx="47501">
                  <c:v>1.007080078125E-3</c:v>
                </c:pt>
                <c:pt idx="47502">
                  <c:v>1.0068416595458984E-3</c:v>
                </c:pt>
                <c:pt idx="47503">
                  <c:v>1.007080078125E-3</c:v>
                </c:pt>
                <c:pt idx="47504">
                  <c:v>1.0080337524414063E-3</c:v>
                </c:pt>
                <c:pt idx="47505">
                  <c:v>1.0068416595458984E-3</c:v>
                </c:pt>
                <c:pt idx="47506">
                  <c:v>1.007080078125E-3</c:v>
                </c:pt>
                <c:pt idx="47507">
                  <c:v>1.007080078125E-3</c:v>
                </c:pt>
                <c:pt idx="47508">
                  <c:v>1.0068416595458984E-3</c:v>
                </c:pt>
                <c:pt idx="47509">
                  <c:v>1.007080078125E-3</c:v>
                </c:pt>
                <c:pt idx="47510">
                  <c:v>1.007080078125E-3</c:v>
                </c:pt>
                <c:pt idx="47511">
                  <c:v>1.0068416595458984E-3</c:v>
                </c:pt>
                <c:pt idx="47512">
                  <c:v>1.007080078125E-3</c:v>
                </c:pt>
                <c:pt idx="47513">
                  <c:v>1.007080078125E-3</c:v>
                </c:pt>
                <c:pt idx="47514">
                  <c:v>1.0068416595458984E-3</c:v>
                </c:pt>
                <c:pt idx="47515">
                  <c:v>1.007080078125E-3</c:v>
                </c:pt>
                <c:pt idx="47516">
                  <c:v>1.0080337524414063E-3</c:v>
                </c:pt>
                <c:pt idx="47517">
                  <c:v>1.007080078125E-3</c:v>
                </c:pt>
                <c:pt idx="47518">
                  <c:v>1.0068416595458984E-3</c:v>
                </c:pt>
                <c:pt idx="47519">
                  <c:v>1.007080078125E-3</c:v>
                </c:pt>
                <c:pt idx="47520">
                  <c:v>1.007080078125E-3</c:v>
                </c:pt>
                <c:pt idx="47521">
                  <c:v>1.0068416595458984E-3</c:v>
                </c:pt>
                <c:pt idx="47522">
                  <c:v>1.007080078125E-3</c:v>
                </c:pt>
                <c:pt idx="47523">
                  <c:v>1.007080078125E-3</c:v>
                </c:pt>
                <c:pt idx="47524">
                  <c:v>1.0068416595458984E-3</c:v>
                </c:pt>
                <c:pt idx="47525">
                  <c:v>1.007080078125E-3</c:v>
                </c:pt>
                <c:pt idx="47526">
                  <c:v>1.007080078125E-3</c:v>
                </c:pt>
                <c:pt idx="47527">
                  <c:v>1.0068416595458984E-3</c:v>
                </c:pt>
                <c:pt idx="47528">
                  <c:v>1.007080078125E-3</c:v>
                </c:pt>
                <c:pt idx="47529">
                  <c:v>1.0080337524414063E-3</c:v>
                </c:pt>
                <c:pt idx="47530">
                  <c:v>1.0068416595458984E-3</c:v>
                </c:pt>
                <c:pt idx="47531">
                  <c:v>1.007080078125E-3</c:v>
                </c:pt>
                <c:pt idx="47532">
                  <c:v>1.007080078125E-3</c:v>
                </c:pt>
                <c:pt idx="47533">
                  <c:v>1.0068416595458984E-3</c:v>
                </c:pt>
                <c:pt idx="47534">
                  <c:v>1.007080078125E-3</c:v>
                </c:pt>
                <c:pt idx="47535">
                  <c:v>1.007080078125E-3</c:v>
                </c:pt>
                <c:pt idx="47536">
                  <c:v>1.0068416595458984E-3</c:v>
                </c:pt>
                <c:pt idx="47537">
                  <c:v>1.007080078125E-3</c:v>
                </c:pt>
                <c:pt idx="47538">
                  <c:v>1.007080078125E-3</c:v>
                </c:pt>
                <c:pt idx="47539">
                  <c:v>1.0068416595458984E-3</c:v>
                </c:pt>
                <c:pt idx="47540">
                  <c:v>1.007080078125E-3</c:v>
                </c:pt>
                <c:pt idx="47541">
                  <c:v>1.0080337524414063E-3</c:v>
                </c:pt>
                <c:pt idx="47542">
                  <c:v>1.007080078125E-3</c:v>
                </c:pt>
                <c:pt idx="47543">
                  <c:v>1.0068416595458984E-3</c:v>
                </c:pt>
                <c:pt idx="47544">
                  <c:v>1.007080078125E-3</c:v>
                </c:pt>
                <c:pt idx="47545">
                  <c:v>1.007080078125E-3</c:v>
                </c:pt>
                <c:pt idx="47546">
                  <c:v>1.0068416595458984E-3</c:v>
                </c:pt>
                <c:pt idx="47547">
                  <c:v>1.007080078125E-3</c:v>
                </c:pt>
                <c:pt idx="47548">
                  <c:v>1.007080078125E-3</c:v>
                </c:pt>
                <c:pt idx="47549">
                  <c:v>1.0068416595458984E-3</c:v>
                </c:pt>
                <c:pt idx="47550">
                  <c:v>1.007080078125E-3</c:v>
                </c:pt>
                <c:pt idx="47551">
                  <c:v>1.007080078125E-3</c:v>
                </c:pt>
                <c:pt idx="47552">
                  <c:v>1.0068416595458984E-3</c:v>
                </c:pt>
                <c:pt idx="47553">
                  <c:v>1.007080078125E-3</c:v>
                </c:pt>
                <c:pt idx="47554">
                  <c:v>1.0080337524414063E-3</c:v>
                </c:pt>
                <c:pt idx="47555">
                  <c:v>1.0068416595458984E-3</c:v>
                </c:pt>
                <c:pt idx="47556">
                  <c:v>1.007080078125E-3</c:v>
                </c:pt>
                <c:pt idx="47557">
                  <c:v>1.007080078125E-3</c:v>
                </c:pt>
                <c:pt idx="47558">
                  <c:v>1.0068416595458984E-3</c:v>
                </c:pt>
                <c:pt idx="47559">
                  <c:v>1.007080078125E-3</c:v>
                </c:pt>
                <c:pt idx="47560">
                  <c:v>1.007080078125E-3</c:v>
                </c:pt>
                <c:pt idx="47561">
                  <c:v>1.0068416595458984E-3</c:v>
                </c:pt>
                <c:pt idx="47562">
                  <c:v>1.007080078125E-3</c:v>
                </c:pt>
                <c:pt idx="47563">
                  <c:v>1.007080078125E-3</c:v>
                </c:pt>
                <c:pt idx="47564">
                  <c:v>1.0068416595458984E-3</c:v>
                </c:pt>
                <c:pt idx="47565">
                  <c:v>1.007080078125E-3</c:v>
                </c:pt>
                <c:pt idx="47566">
                  <c:v>1.0080337524414063E-3</c:v>
                </c:pt>
                <c:pt idx="47567">
                  <c:v>1.007080078125E-3</c:v>
                </c:pt>
                <c:pt idx="47568">
                  <c:v>1.0068416595458984E-3</c:v>
                </c:pt>
                <c:pt idx="47569">
                  <c:v>1.007080078125E-3</c:v>
                </c:pt>
                <c:pt idx="47570">
                  <c:v>1.007080078125E-3</c:v>
                </c:pt>
                <c:pt idx="47571">
                  <c:v>1.0068416595458984E-3</c:v>
                </c:pt>
                <c:pt idx="47572">
                  <c:v>1.007080078125E-3</c:v>
                </c:pt>
                <c:pt idx="47573">
                  <c:v>1.007080078125E-3</c:v>
                </c:pt>
                <c:pt idx="47574">
                  <c:v>1.0068416595458984E-3</c:v>
                </c:pt>
                <c:pt idx="47575">
                  <c:v>1.007080078125E-3</c:v>
                </c:pt>
                <c:pt idx="47576">
                  <c:v>1.007080078125E-3</c:v>
                </c:pt>
                <c:pt idx="47577">
                  <c:v>1.0068416595458984E-3</c:v>
                </c:pt>
                <c:pt idx="47578">
                  <c:v>1.007080078125E-3</c:v>
                </c:pt>
                <c:pt idx="47579">
                  <c:v>1.0080337524414063E-3</c:v>
                </c:pt>
                <c:pt idx="47580">
                  <c:v>1.0068416595458984E-3</c:v>
                </c:pt>
                <c:pt idx="47581">
                  <c:v>1.007080078125E-3</c:v>
                </c:pt>
                <c:pt idx="47582">
                  <c:v>1.007080078125E-3</c:v>
                </c:pt>
                <c:pt idx="47583">
                  <c:v>1.0068416595458984E-3</c:v>
                </c:pt>
                <c:pt idx="47584">
                  <c:v>1.007080078125E-3</c:v>
                </c:pt>
                <c:pt idx="47585">
                  <c:v>1.007080078125E-3</c:v>
                </c:pt>
                <c:pt idx="47586">
                  <c:v>1.0068416595458984E-3</c:v>
                </c:pt>
                <c:pt idx="47587">
                  <c:v>1.007080078125E-3</c:v>
                </c:pt>
                <c:pt idx="47588">
                  <c:v>1.007080078125E-3</c:v>
                </c:pt>
                <c:pt idx="47589">
                  <c:v>1.0068416595458984E-3</c:v>
                </c:pt>
                <c:pt idx="47590">
                  <c:v>1.007080078125E-3</c:v>
                </c:pt>
                <c:pt idx="47591">
                  <c:v>1.0080337524414063E-3</c:v>
                </c:pt>
                <c:pt idx="47592">
                  <c:v>1.007080078125E-3</c:v>
                </c:pt>
                <c:pt idx="47593">
                  <c:v>1.0068416595458984E-3</c:v>
                </c:pt>
                <c:pt idx="47594">
                  <c:v>1.007080078125E-3</c:v>
                </c:pt>
                <c:pt idx="47595">
                  <c:v>1.007080078125E-3</c:v>
                </c:pt>
                <c:pt idx="47596">
                  <c:v>1.0068416595458984E-3</c:v>
                </c:pt>
                <c:pt idx="47597">
                  <c:v>1.007080078125E-3</c:v>
                </c:pt>
                <c:pt idx="47598">
                  <c:v>1.007080078125E-3</c:v>
                </c:pt>
                <c:pt idx="47599">
                  <c:v>1.0068416595458984E-3</c:v>
                </c:pt>
                <c:pt idx="47600">
                  <c:v>1.007080078125E-3</c:v>
                </c:pt>
                <c:pt idx="47601">
                  <c:v>1.007080078125E-3</c:v>
                </c:pt>
                <c:pt idx="47602">
                  <c:v>1.0068416595458984E-3</c:v>
                </c:pt>
                <c:pt idx="47603">
                  <c:v>1.007080078125E-3</c:v>
                </c:pt>
                <c:pt idx="47604">
                  <c:v>1.0080337524414063E-3</c:v>
                </c:pt>
                <c:pt idx="47605">
                  <c:v>1.0068416595458984E-3</c:v>
                </c:pt>
                <c:pt idx="47606">
                  <c:v>1.007080078125E-3</c:v>
                </c:pt>
                <c:pt idx="47607">
                  <c:v>1.007080078125E-3</c:v>
                </c:pt>
                <c:pt idx="47608">
                  <c:v>1.0068416595458984E-3</c:v>
                </c:pt>
                <c:pt idx="47609">
                  <c:v>1.007080078125E-3</c:v>
                </c:pt>
                <c:pt idx="47610">
                  <c:v>1.007080078125E-3</c:v>
                </c:pt>
                <c:pt idx="47611">
                  <c:v>1.0068416595458984E-3</c:v>
                </c:pt>
                <c:pt idx="47612">
                  <c:v>1.007080078125E-3</c:v>
                </c:pt>
                <c:pt idx="47613">
                  <c:v>6.0429573059082031E-3</c:v>
                </c:pt>
                <c:pt idx="47614">
                  <c:v>1.007080078125E-3</c:v>
                </c:pt>
                <c:pt idx="47615">
                  <c:v>1.007080078125E-3</c:v>
                </c:pt>
                <c:pt idx="47616">
                  <c:v>1.0068416595458984E-3</c:v>
                </c:pt>
                <c:pt idx="47617">
                  <c:v>1.007080078125E-3</c:v>
                </c:pt>
                <c:pt idx="47618">
                  <c:v>1.007080078125E-3</c:v>
                </c:pt>
                <c:pt idx="47619">
                  <c:v>1.0068416595458984E-3</c:v>
                </c:pt>
                <c:pt idx="47620">
                  <c:v>1.007080078125E-3</c:v>
                </c:pt>
                <c:pt idx="47621">
                  <c:v>1.007080078125E-3</c:v>
                </c:pt>
                <c:pt idx="47622">
                  <c:v>1.0068416595458984E-3</c:v>
                </c:pt>
                <c:pt idx="47623">
                  <c:v>1.0080337524414063E-3</c:v>
                </c:pt>
                <c:pt idx="47624">
                  <c:v>1.007080078125E-3</c:v>
                </c:pt>
                <c:pt idx="47625">
                  <c:v>1.0068416595458984E-3</c:v>
                </c:pt>
                <c:pt idx="47626">
                  <c:v>1.007080078125E-3</c:v>
                </c:pt>
                <c:pt idx="47627">
                  <c:v>1.007080078125E-3</c:v>
                </c:pt>
                <c:pt idx="47628">
                  <c:v>1.0068416595458984E-3</c:v>
                </c:pt>
                <c:pt idx="47629">
                  <c:v>1.007080078125E-3</c:v>
                </c:pt>
                <c:pt idx="47630">
                  <c:v>1.007080078125E-3</c:v>
                </c:pt>
                <c:pt idx="47631">
                  <c:v>1.0068416595458984E-3</c:v>
                </c:pt>
                <c:pt idx="47632">
                  <c:v>1.007080078125E-3</c:v>
                </c:pt>
                <c:pt idx="47633">
                  <c:v>1.007080078125E-3</c:v>
                </c:pt>
                <c:pt idx="47634">
                  <c:v>1.0068416595458984E-3</c:v>
                </c:pt>
                <c:pt idx="47635">
                  <c:v>1.007080078125E-3</c:v>
                </c:pt>
                <c:pt idx="47636">
                  <c:v>1.0080337524414063E-3</c:v>
                </c:pt>
                <c:pt idx="47637">
                  <c:v>1.007080078125E-3</c:v>
                </c:pt>
                <c:pt idx="47638">
                  <c:v>1.0068416595458984E-3</c:v>
                </c:pt>
                <c:pt idx="47639">
                  <c:v>1.007080078125E-3</c:v>
                </c:pt>
                <c:pt idx="47640">
                  <c:v>1.007080078125E-3</c:v>
                </c:pt>
                <c:pt idx="47641">
                  <c:v>1.0068416595458984E-3</c:v>
                </c:pt>
                <c:pt idx="47642">
                  <c:v>1.007080078125E-3</c:v>
                </c:pt>
                <c:pt idx="47643">
                  <c:v>1.007080078125E-3</c:v>
                </c:pt>
                <c:pt idx="47644">
                  <c:v>1.0068416595458984E-3</c:v>
                </c:pt>
                <c:pt idx="47645">
                  <c:v>1.007080078125E-3</c:v>
                </c:pt>
                <c:pt idx="47646">
                  <c:v>1.007080078125E-3</c:v>
                </c:pt>
                <c:pt idx="47647">
                  <c:v>1.0068416595458984E-3</c:v>
                </c:pt>
                <c:pt idx="47648">
                  <c:v>1.0080337524414063E-3</c:v>
                </c:pt>
                <c:pt idx="47649">
                  <c:v>1.007080078125E-3</c:v>
                </c:pt>
                <c:pt idx="47650">
                  <c:v>1.0068416595458984E-3</c:v>
                </c:pt>
                <c:pt idx="47651">
                  <c:v>1.007080078125E-3</c:v>
                </c:pt>
                <c:pt idx="47652">
                  <c:v>1.007080078125E-3</c:v>
                </c:pt>
                <c:pt idx="47653">
                  <c:v>1.0068416595458984E-3</c:v>
                </c:pt>
                <c:pt idx="47654">
                  <c:v>1.007080078125E-3</c:v>
                </c:pt>
                <c:pt idx="47655">
                  <c:v>1.007080078125E-3</c:v>
                </c:pt>
                <c:pt idx="47656">
                  <c:v>1.0068416595458984E-3</c:v>
                </c:pt>
                <c:pt idx="47657">
                  <c:v>1.007080078125E-3</c:v>
                </c:pt>
                <c:pt idx="47658">
                  <c:v>1.007080078125E-3</c:v>
                </c:pt>
                <c:pt idx="47659">
                  <c:v>1.0068416595458984E-3</c:v>
                </c:pt>
                <c:pt idx="47660">
                  <c:v>1.007080078125E-3</c:v>
                </c:pt>
                <c:pt idx="47661">
                  <c:v>1.0080337524414063E-3</c:v>
                </c:pt>
                <c:pt idx="47662">
                  <c:v>1.007080078125E-3</c:v>
                </c:pt>
                <c:pt idx="47663">
                  <c:v>1.0068416595458984E-3</c:v>
                </c:pt>
                <c:pt idx="47664">
                  <c:v>1.007080078125E-3</c:v>
                </c:pt>
                <c:pt idx="47665">
                  <c:v>1.007080078125E-3</c:v>
                </c:pt>
                <c:pt idx="47666">
                  <c:v>1.0068416595458984E-3</c:v>
                </c:pt>
                <c:pt idx="47667">
                  <c:v>1.007080078125E-3</c:v>
                </c:pt>
                <c:pt idx="47668">
                  <c:v>1.007080078125E-3</c:v>
                </c:pt>
                <c:pt idx="47669">
                  <c:v>1.0068416595458984E-3</c:v>
                </c:pt>
                <c:pt idx="47670">
                  <c:v>1.007080078125E-3</c:v>
                </c:pt>
                <c:pt idx="47671">
                  <c:v>1.007080078125E-3</c:v>
                </c:pt>
                <c:pt idx="47672">
                  <c:v>1.0068416595458984E-3</c:v>
                </c:pt>
                <c:pt idx="47673">
                  <c:v>1.0080337524414063E-3</c:v>
                </c:pt>
                <c:pt idx="47674">
                  <c:v>1.007080078125E-3</c:v>
                </c:pt>
                <c:pt idx="47675">
                  <c:v>1.0068416595458984E-3</c:v>
                </c:pt>
                <c:pt idx="47676">
                  <c:v>1.007080078125E-3</c:v>
                </c:pt>
                <c:pt idx="47677">
                  <c:v>1.007080078125E-3</c:v>
                </c:pt>
                <c:pt idx="47678">
                  <c:v>1.0068416595458984E-3</c:v>
                </c:pt>
                <c:pt idx="47679">
                  <c:v>1.007080078125E-3</c:v>
                </c:pt>
                <c:pt idx="47680">
                  <c:v>1.007080078125E-3</c:v>
                </c:pt>
                <c:pt idx="47681">
                  <c:v>1.0068416595458984E-3</c:v>
                </c:pt>
                <c:pt idx="47682">
                  <c:v>1.007080078125E-3</c:v>
                </c:pt>
                <c:pt idx="47683">
                  <c:v>1.007080078125E-3</c:v>
                </c:pt>
                <c:pt idx="47684">
                  <c:v>1.0068416595458984E-3</c:v>
                </c:pt>
                <c:pt idx="47685">
                  <c:v>1.007080078125E-3</c:v>
                </c:pt>
                <c:pt idx="47686">
                  <c:v>1.0080337524414063E-3</c:v>
                </c:pt>
                <c:pt idx="47687">
                  <c:v>1.007080078125E-3</c:v>
                </c:pt>
                <c:pt idx="47688">
                  <c:v>1.0068416595458984E-3</c:v>
                </c:pt>
                <c:pt idx="47689">
                  <c:v>1.007080078125E-3</c:v>
                </c:pt>
                <c:pt idx="47690">
                  <c:v>1.007080078125E-3</c:v>
                </c:pt>
                <c:pt idx="47691">
                  <c:v>1.0068416595458984E-3</c:v>
                </c:pt>
                <c:pt idx="47692">
                  <c:v>1.007080078125E-3</c:v>
                </c:pt>
                <c:pt idx="47693">
                  <c:v>1.007080078125E-3</c:v>
                </c:pt>
                <c:pt idx="47694">
                  <c:v>1.0068416595458984E-3</c:v>
                </c:pt>
                <c:pt idx="47695">
                  <c:v>1.007080078125E-3</c:v>
                </c:pt>
                <c:pt idx="47696">
                  <c:v>1.007080078125E-3</c:v>
                </c:pt>
                <c:pt idx="47697">
                  <c:v>1.0068416595458984E-3</c:v>
                </c:pt>
                <c:pt idx="47698">
                  <c:v>1.0080337524414063E-3</c:v>
                </c:pt>
                <c:pt idx="47699">
                  <c:v>1.007080078125E-3</c:v>
                </c:pt>
                <c:pt idx="47700">
                  <c:v>1.0068416595458984E-3</c:v>
                </c:pt>
                <c:pt idx="47701">
                  <c:v>1.007080078125E-3</c:v>
                </c:pt>
                <c:pt idx="47702">
                  <c:v>1.007080078125E-3</c:v>
                </c:pt>
                <c:pt idx="47703">
                  <c:v>1.0068416595458984E-3</c:v>
                </c:pt>
                <c:pt idx="47704">
                  <c:v>1.007080078125E-3</c:v>
                </c:pt>
                <c:pt idx="47705">
                  <c:v>1.007080078125E-3</c:v>
                </c:pt>
                <c:pt idx="47706">
                  <c:v>1.0068416595458984E-3</c:v>
                </c:pt>
                <c:pt idx="47707">
                  <c:v>1.007080078125E-3</c:v>
                </c:pt>
                <c:pt idx="47708">
                  <c:v>1.007080078125E-3</c:v>
                </c:pt>
                <c:pt idx="47709">
                  <c:v>1.0068416595458984E-3</c:v>
                </c:pt>
                <c:pt idx="47710">
                  <c:v>1.007080078125E-3</c:v>
                </c:pt>
                <c:pt idx="47711">
                  <c:v>1.0080337524414063E-3</c:v>
                </c:pt>
                <c:pt idx="47712">
                  <c:v>2.0139217376708984E-3</c:v>
                </c:pt>
                <c:pt idx="47713">
                  <c:v>1.007080078125E-3</c:v>
                </c:pt>
                <c:pt idx="47714">
                  <c:v>1.007080078125E-3</c:v>
                </c:pt>
                <c:pt idx="47715">
                  <c:v>1.0068416595458984E-3</c:v>
                </c:pt>
                <c:pt idx="47716">
                  <c:v>1.007080078125E-3</c:v>
                </c:pt>
                <c:pt idx="47717">
                  <c:v>1.007080078125E-3</c:v>
                </c:pt>
                <c:pt idx="47718">
                  <c:v>1.0068416595458984E-3</c:v>
                </c:pt>
                <c:pt idx="47719">
                  <c:v>1.007080078125E-3</c:v>
                </c:pt>
                <c:pt idx="47720">
                  <c:v>1.007080078125E-3</c:v>
                </c:pt>
                <c:pt idx="47721">
                  <c:v>1.0068416595458984E-3</c:v>
                </c:pt>
                <c:pt idx="47722">
                  <c:v>1.0080337524414063E-3</c:v>
                </c:pt>
                <c:pt idx="47723">
                  <c:v>1.007080078125E-3</c:v>
                </c:pt>
                <c:pt idx="47724">
                  <c:v>1.0068416595458984E-3</c:v>
                </c:pt>
                <c:pt idx="47725">
                  <c:v>1.007080078125E-3</c:v>
                </c:pt>
                <c:pt idx="47726">
                  <c:v>1.007080078125E-3</c:v>
                </c:pt>
                <c:pt idx="47727">
                  <c:v>1.0068416595458984E-3</c:v>
                </c:pt>
                <c:pt idx="47728">
                  <c:v>1.007080078125E-3</c:v>
                </c:pt>
                <c:pt idx="47729">
                  <c:v>1.007080078125E-3</c:v>
                </c:pt>
                <c:pt idx="47730">
                  <c:v>1.0068416595458984E-3</c:v>
                </c:pt>
                <c:pt idx="47731">
                  <c:v>1.007080078125E-3</c:v>
                </c:pt>
                <c:pt idx="47732">
                  <c:v>1.007080078125E-3</c:v>
                </c:pt>
                <c:pt idx="47733">
                  <c:v>1.0068416595458984E-3</c:v>
                </c:pt>
                <c:pt idx="47734">
                  <c:v>1.007080078125E-3</c:v>
                </c:pt>
                <c:pt idx="47735">
                  <c:v>1.0080337524414063E-3</c:v>
                </c:pt>
                <c:pt idx="47736">
                  <c:v>1.007080078125E-3</c:v>
                </c:pt>
                <c:pt idx="47737">
                  <c:v>1.0068416595458984E-3</c:v>
                </c:pt>
                <c:pt idx="47738">
                  <c:v>1.007080078125E-3</c:v>
                </c:pt>
                <c:pt idx="47739">
                  <c:v>1.007080078125E-3</c:v>
                </c:pt>
                <c:pt idx="47740">
                  <c:v>1.0068416595458984E-3</c:v>
                </c:pt>
                <c:pt idx="47741">
                  <c:v>1.007080078125E-3</c:v>
                </c:pt>
                <c:pt idx="47742">
                  <c:v>1.007080078125E-3</c:v>
                </c:pt>
                <c:pt idx="47743">
                  <c:v>1.0068416595458984E-3</c:v>
                </c:pt>
                <c:pt idx="47744">
                  <c:v>1.007080078125E-3</c:v>
                </c:pt>
                <c:pt idx="47745">
                  <c:v>1.007080078125E-3</c:v>
                </c:pt>
                <c:pt idx="47746">
                  <c:v>1.0068416595458984E-3</c:v>
                </c:pt>
                <c:pt idx="47747">
                  <c:v>1.0080337524414063E-3</c:v>
                </c:pt>
                <c:pt idx="47748">
                  <c:v>1.007080078125E-3</c:v>
                </c:pt>
                <c:pt idx="47749">
                  <c:v>1.0068416595458984E-3</c:v>
                </c:pt>
                <c:pt idx="47750">
                  <c:v>1.007080078125E-3</c:v>
                </c:pt>
                <c:pt idx="47751">
                  <c:v>1.007080078125E-3</c:v>
                </c:pt>
                <c:pt idx="47752">
                  <c:v>1.0068416595458984E-3</c:v>
                </c:pt>
                <c:pt idx="47753">
                  <c:v>1.007080078125E-3</c:v>
                </c:pt>
                <c:pt idx="47754">
                  <c:v>1.007080078125E-3</c:v>
                </c:pt>
                <c:pt idx="47755">
                  <c:v>1.0068416595458984E-3</c:v>
                </c:pt>
                <c:pt idx="47756">
                  <c:v>1.007080078125E-3</c:v>
                </c:pt>
                <c:pt idx="47757">
                  <c:v>1.007080078125E-3</c:v>
                </c:pt>
                <c:pt idx="47758">
                  <c:v>1.0068416595458984E-3</c:v>
                </c:pt>
                <c:pt idx="47759">
                  <c:v>1.007080078125E-3</c:v>
                </c:pt>
                <c:pt idx="47760">
                  <c:v>1.0080337524414063E-3</c:v>
                </c:pt>
                <c:pt idx="47761">
                  <c:v>1.007080078125E-3</c:v>
                </c:pt>
                <c:pt idx="47762">
                  <c:v>1.0068416595458984E-3</c:v>
                </c:pt>
                <c:pt idx="47763">
                  <c:v>1.007080078125E-3</c:v>
                </c:pt>
                <c:pt idx="47764">
                  <c:v>1.007080078125E-3</c:v>
                </c:pt>
                <c:pt idx="47765">
                  <c:v>1.0068416595458984E-3</c:v>
                </c:pt>
                <c:pt idx="47766">
                  <c:v>1.007080078125E-3</c:v>
                </c:pt>
                <c:pt idx="47767">
                  <c:v>1.007080078125E-3</c:v>
                </c:pt>
                <c:pt idx="47768">
                  <c:v>1.0068416595458984E-3</c:v>
                </c:pt>
                <c:pt idx="47769">
                  <c:v>1.007080078125E-3</c:v>
                </c:pt>
                <c:pt idx="47770">
                  <c:v>1.007080078125E-3</c:v>
                </c:pt>
                <c:pt idx="47771">
                  <c:v>1.0068416595458984E-3</c:v>
                </c:pt>
                <c:pt idx="47772">
                  <c:v>1.0080337524414063E-3</c:v>
                </c:pt>
                <c:pt idx="47773">
                  <c:v>1.007080078125E-3</c:v>
                </c:pt>
                <c:pt idx="47774">
                  <c:v>1.0068416595458984E-3</c:v>
                </c:pt>
                <c:pt idx="47775">
                  <c:v>1.007080078125E-3</c:v>
                </c:pt>
                <c:pt idx="47776">
                  <c:v>1.007080078125E-3</c:v>
                </c:pt>
                <c:pt idx="47777">
                  <c:v>1.0068416595458984E-3</c:v>
                </c:pt>
                <c:pt idx="47778">
                  <c:v>1.007080078125E-3</c:v>
                </c:pt>
                <c:pt idx="47779">
                  <c:v>1.007080078125E-3</c:v>
                </c:pt>
                <c:pt idx="47780">
                  <c:v>1.0068416595458984E-3</c:v>
                </c:pt>
                <c:pt idx="47781">
                  <c:v>1.007080078125E-3</c:v>
                </c:pt>
                <c:pt idx="47782">
                  <c:v>1.007080078125E-3</c:v>
                </c:pt>
                <c:pt idx="47783">
                  <c:v>1.0068416595458984E-3</c:v>
                </c:pt>
                <c:pt idx="47784">
                  <c:v>1.007080078125E-3</c:v>
                </c:pt>
                <c:pt idx="47785">
                  <c:v>1.0080337524414063E-3</c:v>
                </c:pt>
                <c:pt idx="47786">
                  <c:v>1.007080078125E-3</c:v>
                </c:pt>
                <c:pt idx="47787">
                  <c:v>1.0068416595458984E-3</c:v>
                </c:pt>
                <c:pt idx="47788">
                  <c:v>1.007080078125E-3</c:v>
                </c:pt>
                <c:pt idx="47789">
                  <c:v>1.007080078125E-3</c:v>
                </c:pt>
                <c:pt idx="47790">
                  <c:v>1.0068416595458984E-3</c:v>
                </c:pt>
                <c:pt idx="47791">
                  <c:v>1.007080078125E-3</c:v>
                </c:pt>
                <c:pt idx="47792">
                  <c:v>1.007080078125E-3</c:v>
                </c:pt>
                <c:pt idx="47793">
                  <c:v>1.0068416595458984E-3</c:v>
                </c:pt>
                <c:pt idx="47794">
                  <c:v>1.007080078125E-3</c:v>
                </c:pt>
                <c:pt idx="47795">
                  <c:v>1.007080078125E-3</c:v>
                </c:pt>
                <c:pt idx="47796">
                  <c:v>1.0068416595458984E-3</c:v>
                </c:pt>
                <c:pt idx="47797">
                  <c:v>1.0080337524414063E-3</c:v>
                </c:pt>
                <c:pt idx="47798">
                  <c:v>1.007080078125E-3</c:v>
                </c:pt>
                <c:pt idx="47799">
                  <c:v>1.0068416595458984E-3</c:v>
                </c:pt>
                <c:pt idx="47800">
                  <c:v>1.007080078125E-3</c:v>
                </c:pt>
                <c:pt idx="47801">
                  <c:v>1.007080078125E-3</c:v>
                </c:pt>
                <c:pt idx="47802">
                  <c:v>1.0068416595458984E-3</c:v>
                </c:pt>
                <c:pt idx="47803">
                  <c:v>1.007080078125E-3</c:v>
                </c:pt>
                <c:pt idx="47804">
                  <c:v>1.007080078125E-3</c:v>
                </c:pt>
                <c:pt idx="47805">
                  <c:v>1.0068416595458984E-3</c:v>
                </c:pt>
                <c:pt idx="47806">
                  <c:v>1.007080078125E-3</c:v>
                </c:pt>
                <c:pt idx="47807">
                  <c:v>1.007080078125E-3</c:v>
                </c:pt>
                <c:pt idx="47808">
                  <c:v>1.0068416595458984E-3</c:v>
                </c:pt>
                <c:pt idx="47809">
                  <c:v>1.007080078125E-3</c:v>
                </c:pt>
                <c:pt idx="47810">
                  <c:v>1.0080337524414063E-3</c:v>
                </c:pt>
                <c:pt idx="47811">
                  <c:v>1.007080078125E-3</c:v>
                </c:pt>
                <c:pt idx="47812">
                  <c:v>1.0068416595458984E-3</c:v>
                </c:pt>
                <c:pt idx="47813">
                  <c:v>1.007080078125E-3</c:v>
                </c:pt>
                <c:pt idx="47814">
                  <c:v>1.007080078125E-3</c:v>
                </c:pt>
                <c:pt idx="47815">
                  <c:v>1.0068416595458984E-3</c:v>
                </c:pt>
                <c:pt idx="47816">
                  <c:v>1.007080078125E-3</c:v>
                </c:pt>
                <c:pt idx="47817">
                  <c:v>1.007080078125E-3</c:v>
                </c:pt>
                <c:pt idx="47818">
                  <c:v>1.0068416595458984E-3</c:v>
                </c:pt>
                <c:pt idx="47819">
                  <c:v>1.007080078125E-3</c:v>
                </c:pt>
                <c:pt idx="47820">
                  <c:v>1.007080078125E-3</c:v>
                </c:pt>
                <c:pt idx="47821">
                  <c:v>1.0068416595458984E-3</c:v>
                </c:pt>
                <c:pt idx="47822">
                  <c:v>1.0080337524414063E-3</c:v>
                </c:pt>
                <c:pt idx="47823">
                  <c:v>1.007080078125E-3</c:v>
                </c:pt>
                <c:pt idx="47824">
                  <c:v>1.0068416595458984E-3</c:v>
                </c:pt>
                <c:pt idx="47825">
                  <c:v>1.007080078125E-3</c:v>
                </c:pt>
                <c:pt idx="47826">
                  <c:v>1.007080078125E-3</c:v>
                </c:pt>
                <c:pt idx="47827">
                  <c:v>1.0068416595458984E-3</c:v>
                </c:pt>
                <c:pt idx="47828">
                  <c:v>1.007080078125E-3</c:v>
                </c:pt>
                <c:pt idx="47829">
                  <c:v>1.007080078125E-3</c:v>
                </c:pt>
                <c:pt idx="47830">
                  <c:v>1.0068416595458984E-3</c:v>
                </c:pt>
                <c:pt idx="47831">
                  <c:v>1.007080078125E-3</c:v>
                </c:pt>
                <c:pt idx="47832">
                  <c:v>1.007080078125E-3</c:v>
                </c:pt>
                <c:pt idx="47833">
                  <c:v>1.0068416595458984E-3</c:v>
                </c:pt>
                <c:pt idx="47834">
                  <c:v>1.007080078125E-3</c:v>
                </c:pt>
                <c:pt idx="47835">
                  <c:v>1.0080337524414063E-3</c:v>
                </c:pt>
                <c:pt idx="47836">
                  <c:v>1.007080078125E-3</c:v>
                </c:pt>
                <c:pt idx="47837">
                  <c:v>1.0068416595458984E-3</c:v>
                </c:pt>
                <c:pt idx="47838">
                  <c:v>1.007080078125E-3</c:v>
                </c:pt>
                <c:pt idx="47839">
                  <c:v>1.007080078125E-3</c:v>
                </c:pt>
                <c:pt idx="47840">
                  <c:v>1.0068416595458984E-3</c:v>
                </c:pt>
                <c:pt idx="47841">
                  <c:v>1.007080078125E-3</c:v>
                </c:pt>
                <c:pt idx="47842">
                  <c:v>1.007080078125E-3</c:v>
                </c:pt>
                <c:pt idx="47843">
                  <c:v>1.0068416595458984E-3</c:v>
                </c:pt>
                <c:pt idx="47844">
                  <c:v>1.007080078125E-3</c:v>
                </c:pt>
                <c:pt idx="47845">
                  <c:v>1.0068416595458984E-3</c:v>
                </c:pt>
                <c:pt idx="47846">
                  <c:v>1.007080078125E-3</c:v>
                </c:pt>
                <c:pt idx="47847">
                  <c:v>1.0080337524414063E-3</c:v>
                </c:pt>
                <c:pt idx="47848">
                  <c:v>1.007080078125E-3</c:v>
                </c:pt>
                <c:pt idx="47849">
                  <c:v>1.0068416595458984E-3</c:v>
                </c:pt>
                <c:pt idx="47850">
                  <c:v>1.007080078125E-3</c:v>
                </c:pt>
                <c:pt idx="47851">
                  <c:v>1.007080078125E-3</c:v>
                </c:pt>
                <c:pt idx="47852">
                  <c:v>1.0068416595458984E-3</c:v>
                </c:pt>
                <c:pt idx="47853">
                  <c:v>1.007080078125E-3</c:v>
                </c:pt>
                <c:pt idx="47854">
                  <c:v>1.007080078125E-3</c:v>
                </c:pt>
                <c:pt idx="47855">
                  <c:v>1.0068416595458984E-3</c:v>
                </c:pt>
                <c:pt idx="47856">
                  <c:v>1.007080078125E-3</c:v>
                </c:pt>
                <c:pt idx="47857">
                  <c:v>1.007080078125E-3</c:v>
                </c:pt>
                <c:pt idx="47858">
                  <c:v>1.0068416595458984E-3</c:v>
                </c:pt>
                <c:pt idx="47859">
                  <c:v>1.007080078125E-3</c:v>
                </c:pt>
                <c:pt idx="47860">
                  <c:v>1.0080337524414063E-3</c:v>
                </c:pt>
                <c:pt idx="47861">
                  <c:v>1.007080078125E-3</c:v>
                </c:pt>
                <c:pt idx="47862">
                  <c:v>1.0068416595458984E-3</c:v>
                </c:pt>
                <c:pt idx="47863">
                  <c:v>1.007080078125E-3</c:v>
                </c:pt>
                <c:pt idx="47864">
                  <c:v>1.007080078125E-3</c:v>
                </c:pt>
                <c:pt idx="47865">
                  <c:v>1.0068416595458984E-3</c:v>
                </c:pt>
                <c:pt idx="47866">
                  <c:v>1.007080078125E-3</c:v>
                </c:pt>
                <c:pt idx="47867">
                  <c:v>1.0068416595458984E-3</c:v>
                </c:pt>
                <c:pt idx="47868">
                  <c:v>1.007080078125E-3</c:v>
                </c:pt>
                <c:pt idx="47869">
                  <c:v>1.007080078125E-3</c:v>
                </c:pt>
                <c:pt idx="47870">
                  <c:v>1.0068416595458984E-3</c:v>
                </c:pt>
                <c:pt idx="47871">
                  <c:v>1.007080078125E-3</c:v>
                </c:pt>
                <c:pt idx="47872">
                  <c:v>1.0080337524414063E-3</c:v>
                </c:pt>
                <c:pt idx="47873">
                  <c:v>1.007080078125E-3</c:v>
                </c:pt>
                <c:pt idx="47874">
                  <c:v>1.0068416595458984E-3</c:v>
                </c:pt>
                <c:pt idx="47875">
                  <c:v>1.007080078125E-3</c:v>
                </c:pt>
                <c:pt idx="47876">
                  <c:v>1.007080078125E-3</c:v>
                </c:pt>
                <c:pt idx="47877">
                  <c:v>1.0068416595458984E-3</c:v>
                </c:pt>
                <c:pt idx="47878">
                  <c:v>1.007080078125E-3</c:v>
                </c:pt>
                <c:pt idx="47879">
                  <c:v>1.007080078125E-3</c:v>
                </c:pt>
                <c:pt idx="47880">
                  <c:v>1.0068416595458984E-3</c:v>
                </c:pt>
                <c:pt idx="47881">
                  <c:v>1.007080078125E-3</c:v>
                </c:pt>
                <c:pt idx="47882">
                  <c:v>1.007080078125E-3</c:v>
                </c:pt>
                <c:pt idx="47883">
                  <c:v>1.0068416595458984E-3</c:v>
                </c:pt>
                <c:pt idx="47884">
                  <c:v>1.007080078125E-3</c:v>
                </c:pt>
                <c:pt idx="47885">
                  <c:v>1.0080337524414063E-3</c:v>
                </c:pt>
                <c:pt idx="47886">
                  <c:v>1.007080078125E-3</c:v>
                </c:pt>
                <c:pt idx="47887">
                  <c:v>1.0068416595458984E-3</c:v>
                </c:pt>
                <c:pt idx="47888">
                  <c:v>1.007080078125E-3</c:v>
                </c:pt>
                <c:pt idx="47889">
                  <c:v>1.0068416595458984E-3</c:v>
                </c:pt>
                <c:pt idx="47890">
                  <c:v>1.007080078125E-3</c:v>
                </c:pt>
                <c:pt idx="47891">
                  <c:v>1.007080078125E-3</c:v>
                </c:pt>
                <c:pt idx="47892">
                  <c:v>1.0068416595458984E-3</c:v>
                </c:pt>
                <c:pt idx="47893">
                  <c:v>1.007080078125E-3</c:v>
                </c:pt>
                <c:pt idx="47894">
                  <c:v>1.007080078125E-3</c:v>
                </c:pt>
                <c:pt idx="47895">
                  <c:v>1.0068416595458984E-3</c:v>
                </c:pt>
                <c:pt idx="47896">
                  <c:v>1.007080078125E-3</c:v>
                </c:pt>
                <c:pt idx="47897">
                  <c:v>1.0080337524414063E-3</c:v>
                </c:pt>
                <c:pt idx="47898">
                  <c:v>1.007080078125E-3</c:v>
                </c:pt>
                <c:pt idx="47899">
                  <c:v>1.0068416595458984E-3</c:v>
                </c:pt>
                <c:pt idx="47900">
                  <c:v>1.007080078125E-3</c:v>
                </c:pt>
                <c:pt idx="47901">
                  <c:v>1.007080078125E-3</c:v>
                </c:pt>
                <c:pt idx="47902">
                  <c:v>1.0068416595458984E-3</c:v>
                </c:pt>
                <c:pt idx="47903">
                  <c:v>1.007080078125E-3</c:v>
                </c:pt>
                <c:pt idx="47904">
                  <c:v>1.007080078125E-3</c:v>
                </c:pt>
                <c:pt idx="47905">
                  <c:v>1.0068416595458984E-3</c:v>
                </c:pt>
                <c:pt idx="47906">
                  <c:v>1.007080078125E-3</c:v>
                </c:pt>
                <c:pt idx="47907">
                  <c:v>1.007080078125E-3</c:v>
                </c:pt>
                <c:pt idx="47908">
                  <c:v>1.0068416595458984E-3</c:v>
                </c:pt>
                <c:pt idx="47909">
                  <c:v>1.007080078125E-3</c:v>
                </c:pt>
                <c:pt idx="47910">
                  <c:v>1.0080337524414063E-3</c:v>
                </c:pt>
                <c:pt idx="47911">
                  <c:v>1.0068416595458984E-3</c:v>
                </c:pt>
                <c:pt idx="47912">
                  <c:v>1.007080078125E-3</c:v>
                </c:pt>
                <c:pt idx="47913">
                  <c:v>1.007080078125E-3</c:v>
                </c:pt>
                <c:pt idx="47914">
                  <c:v>1.0068416595458984E-3</c:v>
                </c:pt>
                <c:pt idx="47915">
                  <c:v>1.007080078125E-3</c:v>
                </c:pt>
                <c:pt idx="47916">
                  <c:v>1.007080078125E-3</c:v>
                </c:pt>
                <c:pt idx="47917">
                  <c:v>1.0068416595458984E-3</c:v>
                </c:pt>
                <c:pt idx="47918">
                  <c:v>1.007080078125E-3</c:v>
                </c:pt>
                <c:pt idx="47919">
                  <c:v>1.007080078125E-3</c:v>
                </c:pt>
                <c:pt idx="47920">
                  <c:v>1.0068416595458984E-3</c:v>
                </c:pt>
                <c:pt idx="47921">
                  <c:v>1.007080078125E-3</c:v>
                </c:pt>
                <c:pt idx="47922">
                  <c:v>1.0080337524414063E-3</c:v>
                </c:pt>
                <c:pt idx="47923">
                  <c:v>1.007080078125E-3</c:v>
                </c:pt>
                <c:pt idx="47924">
                  <c:v>1.0068416595458984E-3</c:v>
                </c:pt>
                <c:pt idx="47925">
                  <c:v>1.007080078125E-3</c:v>
                </c:pt>
                <c:pt idx="47926">
                  <c:v>1.007080078125E-3</c:v>
                </c:pt>
                <c:pt idx="47927">
                  <c:v>1.0068416595458984E-3</c:v>
                </c:pt>
                <c:pt idx="47928">
                  <c:v>1.007080078125E-3</c:v>
                </c:pt>
                <c:pt idx="47929">
                  <c:v>1.007080078125E-3</c:v>
                </c:pt>
                <c:pt idx="47930">
                  <c:v>1.0068416595458984E-3</c:v>
                </c:pt>
                <c:pt idx="47931">
                  <c:v>1.007080078125E-3</c:v>
                </c:pt>
                <c:pt idx="47932">
                  <c:v>1.007080078125E-3</c:v>
                </c:pt>
                <c:pt idx="47933">
                  <c:v>1.0068416595458984E-3</c:v>
                </c:pt>
                <c:pt idx="47934">
                  <c:v>1.007080078125E-3</c:v>
                </c:pt>
                <c:pt idx="47935">
                  <c:v>1.0080337524414063E-3</c:v>
                </c:pt>
                <c:pt idx="47936">
                  <c:v>1.0068416595458984E-3</c:v>
                </c:pt>
                <c:pt idx="47937">
                  <c:v>1.007080078125E-3</c:v>
                </c:pt>
                <c:pt idx="47938">
                  <c:v>1.007080078125E-3</c:v>
                </c:pt>
                <c:pt idx="47939">
                  <c:v>1.0068416595458984E-3</c:v>
                </c:pt>
                <c:pt idx="47940">
                  <c:v>1.007080078125E-3</c:v>
                </c:pt>
                <c:pt idx="47941">
                  <c:v>1.007080078125E-3</c:v>
                </c:pt>
                <c:pt idx="47942">
                  <c:v>1.0068416595458984E-3</c:v>
                </c:pt>
                <c:pt idx="47943">
                  <c:v>1.007080078125E-3</c:v>
                </c:pt>
                <c:pt idx="47944">
                  <c:v>1.007080078125E-3</c:v>
                </c:pt>
                <c:pt idx="47945">
                  <c:v>1.0068416595458984E-3</c:v>
                </c:pt>
                <c:pt idx="47946">
                  <c:v>1.007080078125E-3</c:v>
                </c:pt>
                <c:pt idx="47947">
                  <c:v>1.0080337524414063E-3</c:v>
                </c:pt>
                <c:pt idx="47948">
                  <c:v>1.007080078125E-3</c:v>
                </c:pt>
                <c:pt idx="47949">
                  <c:v>1.0068416595458984E-3</c:v>
                </c:pt>
                <c:pt idx="47950">
                  <c:v>1.007080078125E-3</c:v>
                </c:pt>
                <c:pt idx="47951">
                  <c:v>1.007080078125E-3</c:v>
                </c:pt>
                <c:pt idx="47952">
                  <c:v>1.0068416595458984E-3</c:v>
                </c:pt>
                <c:pt idx="47953">
                  <c:v>1.007080078125E-3</c:v>
                </c:pt>
                <c:pt idx="47954">
                  <c:v>1.007080078125E-3</c:v>
                </c:pt>
                <c:pt idx="47955">
                  <c:v>1.0068416595458984E-3</c:v>
                </c:pt>
                <c:pt idx="47956">
                  <c:v>1.007080078125E-3</c:v>
                </c:pt>
                <c:pt idx="47957">
                  <c:v>1.007080078125E-3</c:v>
                </c:pt>
                <c:pt idx="47958">
                  <c:v>1.0068416595458984E-3</c:v>
                </c:pt>
                <c:pt idx="47959">
                  <c:v>1.007080078125E-3</c:v>
                </c:pt>
                <c:pt idx="47960">
                  <c:v>1.0080337524414063E-3</c:v>
                </c:pt>
                <c:pt idx="47961">
                  <c:v>1.0068416595458984E-3</c:v>
                </c:pt>
                <c:pt idx="47962">
                  <c:v>1.007080078125E-3</c:v>
                </c:pt>
                <c:pt idx="47963">
                  <c:v>1.007080078125E-3</c:v>
                </c:pt>
                <c:pt idx="47964">
                  <c:v>1.0068416595458984E-3</c:v>
                </c:pt>
                <c:pt idx="47965">
                  <c:v>1.007080078125E-3</c:v>
                </c:pt>
                <c:pt idx="47966">
                  <c:v>1.007080078125E-3</c:v>
                </c:pt>
                <c:pt idx="47967">
                  <c:v>1.0068416595458984E-3</c:v>
                </c:pt>
                <c:pt idx="47968">
                  <c:v>1.007080078125E-3</c:v>
                </c:pt>
                <c:pt idx="47969">
                  <c:v>1.007080078125E-3</c:v>
                </c:pt>
                <c:pt idx="47970">
                  <c:v>1.0068416595458984E-3</c:v>
                </c:pt>
                <c:pt idx="47971">
                  <c:v>1.007080078125E-3</c:v>
                </c:pt>
                <c:pt idx="47972">
                  <c:v>1.0080337524414063E-3</c:v>
                </c:pt>
                <c:pt idx="47973">
                  <c:v>1.007080078125E-3</c:v>
                </c:pt>
                <c:pt idx="47974">
                  <c:v>1.0068416595458984E-3</c:v>
                </c:pt>
                <c:pt idx="47975">
                  <c:v>1.007080078125E-3</c:v>
                </c:pt>
                <c:pt idx="47976">
                  <c:v>1.007080078125E-3</c:v>
                </c:pt>
                <c:pt idx="47977">
                  <c:v>1.0068416595458984E-3</c:v>
                </c:pt>
                <c:pt idx="47978">
                  <c:v>1.007080078125E-3</c:v>
                </c:pt>
                <c:pt idx="47979">
                  <c:v>1.007080078125E-3</c:v>
                </c:pt>
                <c:pt idx="47980">
                  <c:v>1.0068416595458984E-3</c:v>
                </c:pt>
                <c:pt idx="47981">
                  <c:v>1.007080078125E-3</c:v>
                </c:pt>
                <c:pt idx="47982">
                  <c:v>1.007080078125E-3</c:v>
                </c:pt>
                <c:pt idx="47983">
                  <c:v>1.0068416595458984E-3</c:v>
                </c:pt>
                <c:pt idx="47984">
                  <c:v>1.007080078125E-3</c:v>
                </c:pt>
                <c:pt idx="47985">
                  <c:v>1.0080337524414063E-3</c:v>
                </c:pt>
                <c:pt idx="47986">
                  <c:v>1.0068416595458984E-3</c:v>
                </c:pt>
                <c:pt idx="47987">
                  <c:v>1.007080078125E-3</c:v>
                </c:pt>
                <c:pt idx="47988">
                  <c:v>1.007080078125E-3</c:v>
                </c:pt>
                <c:pt idx="47989">
                  <c:v>1.0068416595458984E-3</c:v>
                </c:pt>
                <c:pt idx="47990">
                  <c:v>1.007080078125E-3</c:v>
                </c:pt>
                <c:pt idx="47991">
                  <c:v>1.007080078125E-3</c:v>
                </c:pt>
                <c:pt idx="47992">
                  <c:v>1.0068416595458984E-3</c:v>
                </c:pt>
                <c:pt idx="47993">
                  <c:v>1.007080078125E-3</c:v>
                </c:pt>
                <c:pt idx="47994">
                  <c:v>1.007080078125E-3</c:v>
                </c:pt>
                <c:pt idx="47995">
                  <c:v>1.0068416595458984E-3</c:v>
                </c:pt>
                <c:pt idx="47996">
                  <c:v>1.007080078125E-3</c:v>
                </c:pt>
                <c:pt idx="47997">
                  <c:v>5.0361156463623047E-3</c:v>
                </c:pt>
                <c:pt idx="47998">
                  <c:v>1.0068416595458984E-3</c:v>
                </c:pt>
                <c:pt idx="47999">
                  <c:v>1.007080078125E-3</c:v>
                </c:pt>
                <c:pt idx="48000">
                  <c:v>1.007080078125E-3</c:v>
                </c:pt>
                <c:pt idx="48001">
                  <c:v>1.0068416595458984E-3</c:v>
                </c:pt>
                <c:pt idx="48002">
                  <c:v>1.007080078125E-3</c:v>
                </c:pt>
                <c:pt idx="48003">
                  <c:v>1.007080078125E-3</c:v>
                </c:pt>
                <c:pt idx="48004">
                  <c:v>1.0068416595458984E-3</c:v>
                </c:pt>
                <c:pt idx="48005">
                  <c:v>1.007080078125E-3</c:v>
                </c:pt>
                <c:pt idx="48006">
                  <c:v>1.0080337524414063E-3</c:v>
                </c:pt>
                <c:pt idx="48007">
                  <c:v>1.0068416595458984E-3</c:v>
                </c:pt>
                <c:pt idx="48008">
                  <c:v>1.007080078125E-3</c:v>
                </c:pt>
                <c:pt idx="48009">
                  <c:v>1.007080078125E-3</c:v>
                </c:pt>
                <c:pt idx="48010">
                  <c:v>1.0068416595458984E-3</c:v>
                </c:pt>
                <c:pt idx="48011">
                  <c:v>1.007080078125E-3</c:v>
                </c:pt>
                <c:pt idx="48012">
                  <c:v>1.007080078125E-3</c:v>
                </c:pt>
                <c:pt idx="48013">
                  <c:v>1.0068416595458984E-3</c:v>
                </c:pt>
                <c:pt idx="48014">
                  <c:v>1.007080078125E-3</c:v>
                </c:pt>
                <c:pt idx="48015">
                  <c:v>1.007080078125E-3</c:v>
                </c:pt>
                <c:pt idx="48016">
                  <c:v>1.0068416595458984E-3</c:v>
                </c:pt>
                <c:pt idx="48017">
                  <c:v>1.007080078125E-3</c:v>
                </c:pt>
                <c:pt idx="48018">
                  <c:v>1.0080337524414063E-3</c:v>
                </c:pt>
                <c:pt idx="48019">
                  <c:v>1.007080078125E-3</c:v>
                </c:pt>
                <c:pt idx="48020">
                  <c:v>1.0068416595458984E-3</c:v>
                </c:pt>
                <c:pt idx="48021">
                  <c:v>1.007080078125E-3</c:v>
                </c:pt>
                <c:pt idx="48022">
                  <c:v>1.007080078125E-3</c:v>
                </c:pt>
                <c:pt idx="48023">
                  <c:v>1.0068416595458984E-3</c:v>
                </c:pt>
                <c:pt idx="48024">
                  <c:v>1.007080078125E-3</c:v>
                </c:pt>
                <c:pt idx="48025">
                  <c:v>1.007080078125E-3</c:v>
                </c:pt>
                <c:pt idx="48026">
                  <c:v>1.0068416595458984E-3</c:v>
                </c:pt>
                <c:pt idx="48027">
                  <c:v>1.007080078125E-3</c:v>
                </c:pt>
                <c:pt idx="48028">
                  <c:v>1.007080078125E-3</c:v>
                </c:pt>
                <c:pt idx="48029">
                  <c:v>1.0068416595458984E-3</c:v>
                </c:pt>
                <c:pt idx="48030">
                  <c:v>1.007080078125E-3</c:v>
                </c:pt>
                <c:pt idx="48031">
                  <c:v>1.0080337524414063E-3</c:v>
                </c:pt>
                <c:pt idx="48032">
                  <c:v>1.0068416595458984E-3</c:v>
                </c:pt>
                <c:pt idx="48033">
                  <c:v>1.007080078125E-3</c:v>
                </c:pt>
                <c:pt idx="48034">
                  <c:v>1.007080078125E-3</c:v>
                </c:pt>
                <c:pt idx="48035">
                  <c:v>1.0068416595458984E-3</c:v>
                </c:pt>
                <c:pt idx="48036">
                  <c:v>1.007080078125E-3</c:v>
                </c:pt>
                <c:pt idx="48037">
                  <c:v>1.007080078125E-3</c:v>
                </c:pt>
                <c:pt idx="48038">
                  <c:v>1.0068416595458984E-3</c:v>
                </c:pt>
                <c:pt idx="48039">
                  <c:v>1.007080078125E-3</c:v>
                </c:pt>
                <c:pt idx="48040">
                  <c:v>1.007080078125E-3</c:v>
                </c:pt>
                <c:pt idx="48041">
                  <c:v>1.0068416595458984E-3</c:v>
                </c:pt>
                <c:pt idx="48042">
                  <c:v>1.007080078125E-3</c:v>
                </c:pt>
                <c:pt idx="48043">
                  <c:v>1.0080337524414063E-3</c:v>
                </c:pt>
                <c:pt idx="48044">
                  <c:v>1.007080078125E-3</c:v>
                </c:pt>
                <c:pt idx="48045">
                  <c:v>1.0068416595458984E-3</c:v>
                </c:pt>
                <c:pt idx="48046">
                  <c:v>1.007080078125E-3</c:v>
                </c:pt>
                <c:pt idx="48047">
                  <c:v>1.007080078125E-3</c:v>
                </c:pt>
                <c:pt idx="48048">
                  <c:v>1.0068416595458984E-3</c:v>
                </c:pt>
                <c:pt idx="48049">
                  <c:v>1.007080078125E-3</c:v>
                </c:pt>
                <c:pt idx="48050">
                  <c:v>1.007080078125E-3</c:v>
                </c:pt>
                <c:pt idx="48051">
                  <c:v>1.0068416595458984E-3</c:v>
                </c:pt>
                <c:pt idx="48052">
                  <c:v>1.007080078125E-3</c:v>
                </c:pt>
                <c:pt idx="48053">
                  <c:v>1.007080078125E-3</c:v>
                </c:pt>
                <c:pt idx="48054">
                  <c:v>1.0068416595458984E-3</c:v>
                </c:pt>
                <c:pt idx="48055">
                  <c:v>1.007080078125E-3</c:v>
                </c:pt>
                <c:pt idx="48056">
                  <c:v>1.0080337524414063E-3</c:v>
                </c:pt>
                <c:pt idx="48057">
                  <c:v>1.0068416595458984E-3</c:v>
                </c:pt>
                <c:pt idx="48058">
                  <c:v>1.007080078125E-3</c:v>
                </c:pt>
                <c:pt idx="48059">
                  <c:v>1.007080078125E-3</c:v>
                </c:pt>
                <c:pt idx="48060">
                  <c:v>1.0068416595458984E-3</c:v>
                </c:pt>
                <c:pt idx="48061">
                  <c:v>1.007080078125E-3</c:v>
                </c:pt>
                <c:pt idx="48062">
                  <c:v>1.007080078125E-3</c:v>
                </c:pt>
                <c:pt idx="48063">
                  <c:v>1.0068416595458984E-3</c:v>
                </c:pt>
                <c:pt idx="48064">
                  <c:v>1.007080078125E-3</c:v>
                </c:pt>
                <c:pt idx="48065">
                  <c:v>1.007080078125E-3</c:v>
                </c:pt>
                <c:pt idx="48066">
                  <c:v>1.0068416595458984E-3</c:v>
                </c:pt>
                <c:pt idx="48067">
                  <c:v>1.007080078125E-3</c:v>
                </c:pt>
                <c:pt idx="48068">
                  <c:v>1.0080337524414063E-3</c:v>
                </c:pt>
                <c:pt idx="48069">
                  <c:v>1.007080078125E-3</c:v>
                </c:pt>
                <c:pt idx="48070">
                  <c:v>1.0068416595458984E-3</c:v>
                </c:pt>
                <c:pt idx="48071">
                  <c:v>1.007080078125E-3</c:v>
                </c:pt>
                <c:pt idx="48072">
                  <c:v>1.007080078125E-3</c:v>
                </c:pt>
                <c:pt idx="48073">
                  <c:v>1.0068416595458984E-3</c:v>
                </c:pt>
                <c:pt idx="48074">
                  <c:v>1.007080078125E-3</c:v>
                </c:pt>
                <c:pt idx="48075">
                  <c:v>1.007080078125E-3</c:v>
                </c:pt>
                <c:pt idx="48076">
                  <c:v>1.0068416595458984E-3</c:v>
                </c:pt>
                <c:pt idx="48077">
                  <c:v>1.007080078125E-3</c:v>
                </c:pt>
                <c:pt idx="48078">
                  <c:v>1.007080078125E-3</c:v>
                </c:pt>
                <c:pt idx="48079">
                  <c:v>1.0068416595458984E-3</c:v>
                </c:pt>
                <c:pt idx="48080">
                  <c:v>1.007080078125E-3</c:v>
                </c:pt>
                <c:pt idx="48081">
                  <c:v>1.0080337524414063E-3</c:v>
                </c:pt>
                <c:pt idx="48082">
                  <c:v>1.0068416595458984E-3</c:v>
                </c:pt>
                <c:pt idx="48083">
                  <c:v>1.007080078125E-3</c:v>
                </c:pt>
                <c:pt idx="48084">
                  <c:v>1.007080078125E-3</c:v>
                </c:pt>
                <c:pt idx="48085">
                  <c:v>1.0068416595458984E-3</c:v>
                </c:pt>
                <c:pt idx="48086">
                  <c:v>1.007080078125E-3</c:v>
                </c:pt>
                <c:pt idx="48087">
                  <c:v>1.007080078125E-3</c:v>
                </c:pt>
                <c:pt idx="48088">
                  <c:v>1.0068416595458984E-3</c:v>
                </c:pt>
                <c:pt idx="48089">
                  <c:v>1.007080078125E-3</c:v>
                </c:pt>
                <c:pt idx="48090">
                  <c:v>1.007080078125E-3</c:v>
                </c:pt>
                <c:pt idx="48091">
                  <c:v>1.0068416595458984E-3</c:v>
                </c:pt>
                <c:pt idx="48092">
                  <c:v>1.007080078125E-3</c:v>
                </c:pt>
                <c:pt idx="48093">
                  <c:v>1.0080337524414063E-3</c:v>
                </c:pt>
                <c:pt idx="48094">
                  <c:v>1.007080078125E-3</c:v>
                </c:pt>
                <c:pt idx="48095">
                  <c:v>1.0068416595458984E-3</c:v>
                </c:pt>
                <c:pt idx="48096">
                  <c:v>1.007080078125E-3</c:v>
                </c:pt>
                <c:pt idx="48097">
                  <c:v>1.007080078125E-3</c:v>
                </c:pt>
                <c:pt idx="48098">
                  <c:v>1.0068416595458984E-3</c:v>
                </c:pt>
                <c:pt idx="48099">
                  <c:v>1.007080078125E-3</c:v>
                </c:pt>
                <c:pt idx="48100">
                  <c:v>1.007080078125E-3</c:v>
                </c:pt>
                <c:pt idx="48101">
                  <c:v>1.0068416595458984E-3</c:v>
                </c:pt>
                <c:pt idx="48102">
                  <c:v>1.007080078125E-3</c:v>
                </c:pt>
                <c:pt idx="48103">
                  <c:v>1.007080078125E-3</c:v>
                </c:pt>
                <c:pt idx="48104">
                  <c:v>1.0068416595458984E-3</c:v>
                </c:pt>
                <c:pt idx="48105">
                  <c:v>1.007080078125E-3</c:v>
                </c:pt>
                <c:pt idx="48106">
                  <c:v>1.0080337524414063E-3</c:v>
                </c:pt>
                <c:pt idx="48107">
                  <c:v>1.0068416595458984E-3</c:v>
                </c:pt>
                <c:pt idx="48108">
                  <c:v>1.007080078125E-3</c:v>
                </c:pt>
                <c:pt idx="48109">
                  <c:v>1.007080078125E-3</c:v>
                </c:pt>
                <c:pt idx="48110">
                  <c:v>1.0068416595458984E-3</c:v>
                </c:pt>
                <c:pt idx="48111">
                  <c:v>1.007080078125E-3</c:v>
                </c:pt>
                <c:pt idx="48112">
                  <c:v>1.007080078125E-3</c:v>
                </c:pt>
                <c:pt idx="48113">
                  <c:v>1.0068416595458984E-3</c:v>
                </c:pt>
                <c:pt idx="48114">
                  <c:v>1.007080078125E-3</c:v>
                </c:pt>
                <c:pt idx="48115">
                  <c:v>1.007080078125E-3</c:v>
                </c:pt>
                <c:pt idx="48116">
                  <c:v>1.0068416595458984E-3</c:v>
                </c:pt>
                <c:pt idx="48117">
                  <c:v>1.007080078125E-3</c:v>
                </c:pt>
                <c:pt idx="48118">
                  <c:v>1.0080337524414063E-3</c:v>
                </c:pt>
                <c:pt idx="48119">
                  <c:v>1.007080078125E-3</c:v>
                </c:pt>
                <c:pt idx="48120">
                  <c:v>1.0068416595458984E-3</c:v>
                </c:pt>
                <c:pt idx="48121">
                  <c:v>1.007080078125E-3</c:v>
                </c:pt>
                <c:pt idx="48122">
                  <c:v>1.007080078125E-3</c:v>
                </c:pt>
                <c:pt idx="48123">
                  <c:v>1.0068416595458984E-3</c:v>
                </c:pt>
                <c:pt idx="48124">
                  <c:v>1.007080078125E-3</c:v>
                </c:pt>
                <c:pt idx="48125">
                  <c:v>1.007080078125E-3</c:v>
                </c:pt>
                <c:pt idx="48126">
                  <c:v>1.0068416595458984E-3</c:v>
                </c:pt>
                <c:pt idx="48127">
                  <c:v>1.007080078125E-3</c:v>
                </c:pt>
                <c:pt idx="48128">
                  <c:v>1.007080078125E-3</c:v>
                </c:pt>
                <c:pt idx="48129">
                  <c:v>1.0068416595458984E-3</c:v>
                </c:pt>
                <c:pt idx="48130">
                  <c:v>1.0080337524414063E-3</c:v>
                </c:pt>
                <c:pt idx="48131">
                  <c:v>1.007080078125E-3</c:v>
                </c:pt>
                <c:pt idx="48132">
                  <c:v>1.0068416595458984E-3</c:v>
                </c:pt>
                <c:pt idx="48133">
                  <c:v>1.007080078125E-3</c:v>
                </c:pt>
                <c:pt idx="48134">
                  <c:v>1.007080078125E-3</c:v>
                </c:pt>
                <c:pt idx="48135">
                  <c:v>1.0068416595458984E-3</c:v>
                </c:pt>
                <c:pt idx="48136">
                  <c:v>1.007080078125E-3</c:v>
                </c:pt>
                <c:pt idx="48137">
                  <c:v>1.007080078125E-3</c:v>
                </c:pt>
                <c:pt idx="48138">
                  <c:v>1.0068416595458984E-3</c:v>
                </c:pt>
                <c:pt idx="48139">
                  <c:v>1.007080078125E-3</c:v>
                </c:pt>
                <c:pt idx="48140">
                  <c:v>1.007080078125E-3</c:v>
                </c:pt>
                <c:pt idx="48141">
                  <c:v>1.0068416595458984E-3</c:v>
                </c:pt>
                <c:pt idx="48142">
                  <c:v>1.007080078125E-3</c:v>
                </c:pt>
                <c:pt idx="48143">
                  <c:v>1.0080337524414063E-3</c:v>
                </c:pt>
                <c:pt idx="48144">
                  <c:v>1.007080078125E-3</c:v>
                </c:pt>
                <c:pt idx="48145">
                  <c:v>1.0068416595458984E-3</c:v>
                </c:pt>
                <c:pt idx="48146">
                  <c:v>1.007080078125E-3</c:v>
                </c:pt>
                <c:pt idx="48147">
                  <c:v>1.007080078125E-3</c:v>
                </c:pt>
                <c:pt idx="48148">
                  <c:v>1.0068416595458984E-3</c:v>
                </c:pt>
                <c:pt idx="48149">
                  <c:v>1.007080078125E-3</c:v>
                </c:pt>
                <c:pt idx="48150">
                  <c:v>1.007080078125E-3</c:v>
                </c:pt>
                <c:pt idx="48151">
                  <c:v>1.0068416595458984E-3</c:v>
                </c:pt>
                <c:pt idx="48152">
                  <c:v>1.007080078125E-3</c:v>
                </c:pt>
                <c:pt idx="48153">
                  <c:v>1.007080078125E-3</c:v>
                </c:pt>
                <c:pt idx="48154">
                  <c:v>1.0068416595458984E-3</c:v>
                </c:pt>
                <c:pt idx="48155">
                  <c:v>1.0080337524414063E-3</c:v>
                </c:pt>
                <c:pt idx="48156">
                  <c:v>1.007080078125E-3</c:v>
                </c:pt>
                <c:pt idx="48157">
                  <c:v>1.0068416595458984E-3</c:v>
                </c:pt>
                <c:pt idx="48158">
                  <c:v>1.007080078125E-3</c:v>
                </c:pt>
                <c:pt idx="48159">
                  <c:v>1.007080078125E-3</c:v>
                </c:pt>
                <c:pt idx="48160">
                  <c:v>1.0068416595458984E-3</c:v>
                </c:pt>
                <c:pt idx="48161">
                  <c:v>1.007080078125E-3</c:v>
                </c:pt>
                <c:pt idx="48162">
                  <c:v>1.007080078125E-3</c:v>
                </c:pt>
                <c:pt idx="48163">
                  <c:v>1.0068416595458984E-3</c:v>
                </c:pt>
                <c:pt idx="48164">
                  <c:v>1.007080078125E-3</c:v>
                </c:pt>
                <c:pt idx="48165">
                  <c:v>1.007080078125E-3</c:v>
                </c:pt>
                <c:pt idx="48166">
                  <c:v>1.0068416595458984E-3</c:v>
                </c:pt>
                <c:pt idx="48167">
                  <c:v>1.007080078125E-3</c:v>
                </c:pt>
                <c:pt idx="48168">
                  <c:v>1.0080337524414063E-3</c:v>
                </c:pt>
                <c:pt idx="48169">
                  <c:v>1.007080078125E-3</c:v>
                </c:pt>
                <c:pt idx="48170">
                  <c:v>1.0068416595458984E-3</c:v>
                </c:pt>
                <c:pt idx="48171">
                  <c:v>1.007080078125E-3</c:v>
                </c:pt>
                <c:pt idx="48172">
                  <c:v>1.007080078125E-3</c:v>
                </c:pt>
                <c:pt idx="48173">
                  <c:v>1.0068416595458984E-3</c:v>
                </c:pt>
                <c:pt idx="48174">
                  <c:v>1.007080078125E-3</c:v>
                </c:pt>
                <c:pt idx="48175">
                  <c:v>1.007080078125E-3</c:v>
                </c:pt>
                <c:pt idx="48176">
                  <c:v>1.0068416595458984E-3</c:v>
                </c:pt>
                <c:pt idx="48177">
                  <c:v>1.007080078125E-3</c:v>
                </c:pt>
                <c:pt idx="48178">
                  <c:v>1.007080078125E-3</c:v>
                </c:pt>
                <c:pt idx="48179">
                  <c:v>1.0068416595458984E-3</c:v>
                </c:pt>
                <c:pt idx="48180">
                  <c:v>1.0080337524414063E-3</c:v>
                </c:pt>
                <c:pt idx="48181">
                  <c:v>1.007080078125E-3</c:v>
                </c:pt>
                <c:pt idx="48182">
                  <c:v>1.0068416595458984E-3</c:v>
                </c:pt>
                <c:pt idx="48183">
                  <c:v>1.007080078125E-3</c:v>
                </c:pt>
                <c:pt idx="48184">
                  <c:v>1.007080078125E-3</c:v>
                </c:pt>
                <c:pt idx="48185">
                  <c:v>1.0068416595458984E-3</c:v>
                </c:pt>
                <c:pt idx="48186">
                  <c:v>1.007080078125E-3</c:v>
                </c:pt>
                <c:pt idx="48187">
                  <c:v>1.007080078125E-3</c:v>
                </c:pt>
                <c:pt idx="48188">
                  <c:v>1.0068416595458984E-3</c:v>
                </c:pt>
                <c:pt idx="48189">
                  <c:v>1.007080078125E-3</c:v>
                </c:pt>
                <c:pt idx="48190">
                  <c:v>1.007080078125E-3</c:v>
                </c:pt>
                <c:pt idx="48191">
                  <c:v>1.0068416595458984E-3</c:v>
                </c:pt>
                <c:pt idx="48192">
                  <c:v>1.007080078125E-3</c:v>
                </c:pt>
                <c:pt idx="48193">
                  <c:v>1.0080337524414063E-3</c:v>
                </c:pt>
                <c:pt idx="48194">
                  <c:v>1.007080078125E-3</c:v>
                </c:pt>
                <c:pt idx="48195">
                  <c:v>1.0068416595458984E-3</c:v>
                </c:pt>
                <c:pt idx="48196">
                  <c:v>1.007080078125E-3</c:v>
                </c:pt>
                <c:pt idx="48197">
                  <c:v>1.007080078125E-3</c:v>
                </c:pt>
                <c:pt idx="48198">
                  <c:v>1.0068416595458984E-3</c:v>
                </c:pt>
                <c:pt idx="48199">
                  <c:v>1.007080078125E-3</c:v>
                </c:pt>
                <c:pt idx="48200">
                  <c:v>1.007080078125E-3</c:v>
                </c:pt>
                <c:pt idx="48201">
                  <c:v>1.0068416595458984E-3</c:v>
                </c:pt>
                <c:pt idx="48202">
                  <c:v>1.007080078125E-3</c:v>
                </c:pt>
                <c:pt idx="48203">
                  <c:v>1.007080078125E-3</c:v>
                </c:pt>
                <c:pt idx="48204">
                  <c:v>1.0068416595458984E-3</c:v>
                </c:pt>
                <c:pt idx="48205">
                  <c:v>1.0080337524414063E-3</c:v>
                </c:pt>
                <c:pt idx="48206">
                  <c:v>1.007080078125E-3</c:v>
                </c:pt>
                <c:pt idx="48207">
                  <c:v>1.0068416595458984E-3</c:v>
                </c:pt>
                <c:pt idx="48208">
                  <c:v>1.007080078125E-3</c:v>
                </c:pt>
                <c:pt idx="48209">
                  <c:v>1.007080078125E-3</c:v>
                </c:pt>
                <c:pt idx="48210">
                  <c:v>1.0068416595458984E-3</c:v>
                </c:pt>
                <c:pt idx="48211">
                  <c:v>1.007080078125E-3</c:v>
                </c:pt>
                <c:pt idx="48212">
                  <c:v>1.007080078125E-3</c:v>
                </c:pt>
                <c:pt idx="48213">
                  <c:v>1.0068416595458984E-3</c:v>
                </c:pt>
                <c:pt idx="48214">
                  <c:v>1.007080078125E-3</c:v>
                </c:pt>
                <c:pt idx="48215">
                  <c:v>1.007080078125E-3</c:v>
                </c:pt>
                <c:pt idx="48216">
                  <c:v>1.0068416595458984E-3</c:v>
                </c:pt>
                <c:pt idx="48217">
                  <c:v>1.007080078125E-3</c:v>
                </c:pt>
                <c:pt idx="48218">
                  <c:v>1.0080337524414063E-3</c:v>
                </c:pt>
                <c:pt idx="48219">
                  <c:v>1.007080078125E-3</c:v>
                </c:pt>
                <c:pt idx="48220">
                  <c:v>1.0068416595458984E-3</c:v>
                </c:pt>
                <c:pt idx="48221">
                  <c:v>1.007080078125E-3</c:v>
                </c:pt>
                <c:pt idx="48222">
                  <c:v>1.007080078125E-3</c:v>
                </c:pt>
                <c:pt idx="48223">
                  <c:v>1.0068416595458984E-3</c:v>
                </c:pt>
                <c:pt idx="48224">
                  <c:v>1.007080078125E-3</c:v>
                </c:pt>
                <c:pt idx="48225">
                  <c:v>1.007080078125E-3</c:v>
                </c:pt>
                <c:pt idx="48226">
                  <c:v>1.0068416595458984E-3</c:v>
                </c:pt>
                <c:pt idx="48227">
                  <c:v>1.007080078125E-3</c:v>
                </c:pt>
                <c:pt idx="48228">
                  <c:v>1.007080078125E-3</c:v>
                </c:pt>
                <c:pt idx="48229">
                  <c:v>1.0068416595458984E-3</c:v>
                </c:pt>
                <c:pt idx="48230">
                  <c:v>1.0080337524414063E-3</c:v>
                </c:pt>
                <c:pt idx="48231">
                  <c:v>1.007080078125E-3</c:v>
                </c:pt>
                <c:pt idx="48232">
                  <c:v>1.0068416595458984E-3</c:v>
                </c:pt>
                <c:pt idx="48233">
                  <c:v>1.007080078125E-3</c:v>
                </c:pt>
                <c:pt idx="48234">
                  <c:v>1.007080078125E-3</c:v>
                </c:pt>
                <c:pt idx="48235">
                  <c:v>1.0068416595458984E-3</c:v>
                </c:pt>
                <c:pt idx="48236">
                  <c:v>1.007080078125E-3</c:v>
                </c:pt>
                <c:pt idx="48237">
                  <c:v>1.007080078125E-3</c:v>
                </c:pt>
                <c:pt idx="48238">
                  <c:v>1.0068416595458984E-3</c:v>
                </c:pt>
                <c:pt idx="48239">
                  <c:v>1.007080078125E-3</c:v>
                </c:pt>
                <c:pt idx="48240">
                  <c:v>1.007080078125E-3</c:v>
                </c:pt>
                <c:pt idx="48241">
                  <c:v>1.0068416595458984E-3</c:v>
                </c:pt>
                <c:pt idx="48242">
                  <c:v>1.007080078125E-3</c:v>
                </c:pt>
                <c:pt idx="48243">
                  <c:v>1.0080337524414063E-3</c:v>
                </c:pt>
                <c:pt idx="48244">
                  <c:v>1.007080078125E-3</c:v>
                </c:pt>
                <c:pt idx="48245">
                  <c:v>1.0068416595458984E-3</c:v>
                </c:pt>
                <c:pt idx="48246">
                  <c:v>1.007080078125E-3</c:v>
                </c:pt>
                <c:pt idx="48247">
                  <c:v>1.007080078125E-3</c:v>
                </c:pt>
                <c:pt idx="48248">
                  <c:v>1.0068416595458984E-3</c:v>
                </c:pt>
                <c:pt idx="48249">
                  <c:v>1.007080078125E-3</c:v>
                </c:pt>
                <c:pt idx="48250">
                  <c:v>1.007080078125E-3</c:v>
                </c:pt>
                <c:pt idx="48251">
                  <c:v>1.0068416595458984E-3</c:v>
                </c:pt>
                <c:pt idx="48252">
                  <c:v>1.007080078125E-3</c:v>
                </c:pt>
                <c:pt idx="48253">
                  <c:v>1.007080078125E-3</c:v>
                </c:pt>
                <c:pt idx="48254">
                  <c:v>1.0068416595458984E-3</c:v>
                </c:pt>
                <c:pt idx="48255">
                  <c:v>1.0080337524414063E-3</c:v>
                </c:pt>
                <c:pt idx="48256">
                  <c:v>1.007080078125E-3</c:v>
                </c:pt>
                <c:pt idx="48257">
                  <c:v>1.0068416595458984E-3</c:v>
                </c:pt>
                <c:pt idx="48258">
                  <c:v>1.007080078125E-3</c:v>
                </c:pt>
                <c:pt idx="48259">
                  <c:v>1.007080078125E-3</c:v>
                </c:pt>
                <c:pt idx="48260">
                  <c:v>1.0068416595458984E-3</c:v>
                </c:pt>
                <c:pt idx="48261">
                  <c:v>1.007080078125E-3</c:v>
                </c:pt>
                <c:pt idx="48262">
                  <c:v>1.007080078125E-3</c:v>
                </c:pt>
                <c:pt idx="48263">
                  <c:v>1.0068416595458984E-3</c:v>
                </c:pt>
                <c:pt idx="48264">
                  <c:v>1.007080078125E-3</c:v>
                </c:pt>
                <c:pt idx="48265">
                  <c:v>1.007080078125E-3</c:v>
                </c:pt>
                <c:pt idx="48266">
                  <c:v>1.0068416595458984E-3</c:v>
                </c:pt>
                <c:pt idx="48267">
                  <c:v>1.007080078125E-3</c:v>
                </c:pt>
                <c:pt idx="48268">
                  <c:v>1.0080337524414063E-3</c:v>
                </c:pt>
                <c:pt idx="48269">
                  <c:v>1.007080078125E-3</c:v>
                </c:pt>
                <c:pt idx="48270">
                  <c:v>1.0068416595458984E-3</c:v>
                </c:pt>
                <c:pt idx="48271">
                  <c:v>1.007080078125E-3</c:v>
                </c:pt>
                <c:pt idx="48272">
                  <c:v>1.007080078125E-3</c:v>
                </c:pt>
                <c:pt idx="48273">
                  <c:v>1.0068416595458984E-3</c:v>
                </c:pt>
                <c:pt idx="48274">
                  <c:v>1.007080078125E-3</c:v>
                </c:pt>
                <c:pt idx="48275">
                  <c:v>1.007080078125E-3</c:v>
                </c:pt>
                <c:pt idx="48276">
                  <c:v>1.0068416595458984E-3</c:v>
                </c:pt>
                <c:pt idx="48277">
                  <c:v>1.007080078125E-3</c:v>
                </c:pt>
                <c:pt idx="48278">
                  <c:v>1.007080078125E-3</c:v>
                </c:pt>
                <c:pt idx="48279">
                  <c:v>1.0068416595458984E-3</c:v>
                </c:pt>
                <c:pt idx="48280">
                  <c:v>1.0080337524414063E-3</c:v>
                </c:pt>
                <c:pt idx="48281">
                  <c:v>1.007080078125E-3</c:v>
                </c:pt>
                <c:pt idx="48282">
                  <c:v>1.0068416595458984E-3</c:v>
                </c:pt>
                <c:pt idx="48283">
                  <c:v>1.007080078125E-3</c:v>
                </c:pt>
                <c:pt idx="48284">
                  <c:v>1.007080078125E-3</c:v>
                </c:pt>
                <c:pt idx="48285">
                  <c:v>1.0068416595458984E-3</c:v>
                </c:pt>
                <c:pt idx="48286">
                  <c:v>1.007080078125E-3</c:v>
                </c:pt>
                <c:pt idx="48287">
                  <c:v>1.007080078125E-3</c:v>
                </c:pt>
                <c:pt idx="48288">
                  <c:v>1.0068416595458984E-3</c:v>
                </c:pt>
                <c:pt idx="48289">
                  <c:v>1.007080078125E-3</c:v>
                </c:pt>
                <c:pt idx="48290">
                  <c:v>1.007080078125E-3</c:v>
                </c:pt>
                <c:pt idx="48291">
                  <c:v>1.0068416595458984E-3</c:v>
                </c:pt>
                <c:pt idx="48292">
                  <c:v>1.007080078125E-3</c:v>
                </c:pt>
                <c:pt idx="48293">
                  <c:v>1.0080337524414063E-3</c:v>
                </c:pt>
                <c:pt idx="48294">
                  <c:v>1.007080078125E-3</c:v>
                </c:pt>
                <c:pt idx="48295">
                  <c:v>1.0068416595458984E-3</c:v>
                </c:pt>
                <c:pt idx="48296">
                  <c:v>1.007080078125E-3</c:v>
                </c:pt>
                <c:pt idx="48297">
                  <c:v>1.007080078125E-3</c:v>
                </c:pt>
                <c:pt idx="48298">
                  <c:v>1.0068416595458984E-3</c:v>
                </c:pt>
                <c:pt idx="48299">
                  <c:v>1.007080078125E-3</c:v>
                </c:pt>
                <c:pt idx="48300">
                  <c:v>1.007080078125E-3</c:v>
                </c:pt>
                <c:pt idx="48301">
                  <c:v>1.0068416595458984E-3</c:v>
                </c:pt>
                <c:pt idx="48302">
                  <c:v>1.007080078125E-3</c:v>
                </c:pt>
                <c:pt idx="48303">
                  <c:v>1.007080078125E-3</c:v>
                </c:pt>
                <c:pt idx="48304">
                  <c:v>1.0068416595458984E-3</c:v>
                </c:pt>
                <c:pt idx="48305">
                  <c:v>1.0080337524414063E-3</c:v>
                </c:pt>
                <c:pt idx="48306">
                  <c:v>1.007080078125E-3</c:v>
                </c:pt>
                <c:pt idx="48307">
                  <c:v>1.0068416595458984E-3</c:v>
                </c:pt>
                <c:pt idx="48308">
                  <c:v>1.007080078125E-3</c:v>
                </c:pt>
                <c:pt idx="48309">
                  <c:v>1.007080078125E-3</c:v>
                </c:pt>
                <c:pt idx="48310">
                  <c:v>1.0068416595458984E-3</c:v>
                </c:pt>
                <c:pt idx="48311">
                  <c:v>1.6113042831420898E-2</c:v>
                </c:pt>
                <c:pt idx="48312">
                  <c:v>1.007080078125E-3</c:v>
                </c:pt>
                <c:pt idx="48313">
                  <c:v>1.007080078125E-3</c:v>
                </c:pt>
                <c:pt idx="48314">
                  <c:v>1.0068416595458984E-3</c:v>
                </c:pt>
                <c:pt idx="48315">
                  <c:v>1.0080337524414063E-3</c:v>
                </c:pt>
                <c:pt idx="48316">
                  <c:v>1.007080078125E-3</c:v>
                </c:pt>
                <c:pt idx="48317">
                  <c:v>1.0068416595458984E-3</c:v>
                </c:pt>
                <c:pt idx="48318">
                  <c:v>1.007080078125E-3</c:v>
                </c:pt>
                <c:pt idx="48319">
                  <c:v>1.007080078125E-3</c:v>
                </c:pt>
                <c:pt idx="48320">
                  <c:v>1.0068416595458984E-3</c:v>
                </c:pt>
                <c:pt idx="48321">
                  <c:v>1.007080078125E-3</c:v>
                </c:pt>
                <c:pt idx="48322">
                  <c:v>1.007080078125E-3</c:v>
                </c:pt>
                <c:pt idx="48323">
                  <c:v>1.0068416595458984E-3</c:v>
                </c:pt>
                <c:pt idx="48324">
                  <c:v>1.007080078125E-3</c:v>
                </c:pt>
                <c:pt idx="48325">
                  <c:v>1.007080078125E-3</c:v>
                </c:pt>
                <c:pt idx="48326">
                  <c:v>1.0068416595458984E-3</c:v>
                </c:pt>
                <c:pt idx="48327">
                  <c:v>1.007080078125E-3</c:v>
                </c:pt>
                <c:pt idx="48328">
                  <c:v>1.0080337524414063E-3</c:v>
                </c:pt>
                <c:pt idx="48329">
                  <c:v>1.007080078125E-3</c:v>
                </c:pt>
                <c:pt idx="48330">
                  <c:v>1.0068416595458984E-3</c:v>
                </c:pt>
                <c:pt idx="48331">
                  <c:v>1.007080078125E-3</c:v>
                </c:pt>
                <c:pt idx="48332">
                  <c:v>1.007080078125E-3</c:v>
                </c:pt>
                <c:pt idx="48333">
                  <c:v>1.0068416595458984E-3</c:v>
                </c:pt>
                <c:pt idx="48334">
                  <c:v>1.007080078125E-3</c:v>
                </c:pt>
                <c:pt idx="48335">
                  <c:v>1.007080078125E-3</c:v>
                </c:pt>
                <c:pt idx="48336">
                  <c:v>1.0068416595458984E-3</c:v>
                </c:pt>
                <c:pt idx="48337">
                  <c:v>1.007080078125E-3</c:v>
                </c:pt>
                <c:pt idx="48338">
                  <c:v>1.0068416595458984E-3</c:v>
                </c:pt>
                <c:pt idx="48339">
                  <c:v>1.007080078125E-3</c:v>
                </c:pt>
                <c:pt idx="48340">
                  <c:v>1.0080337524414063E-3</c:v>
                </c:pt>
                <c:pt idx="48341">
                  <c:v>1.007080078125E-3</c:v>
                </c:pt>
                <c:pt idx="48342">
                  <c:v>1.0068416595458984E-3</c:v>
                </c:pt>
                <c:pt idx="48343">
                  <c:v>1.007080078125E-3</c:v>
                </c:pt>
                <c:pt idx="48344">
                  <c:v>1.007080078125E-3</c:v>
                </c:pt>
                <c:pt idx="48345">
                  <c:v>1.0068416595458984E-3</c:v>
                </c:pt>
                <c:pt idx="48346">
                  <c:v>1.007080078125E-3</c:v>
                </c:pt>
                <c:pt idx="48347">
                  <c:v>1.007080078125E-3</c:v>
                </c:pt>
                <c:pt idx="48348">
                  <c:v>1.0068416595458984E-3</c:v>
                </c:pt>
                <c:pt idx="48349">
                  <c:v>1.007080078125E-3</c:v>
                </c:pt>
                <c:pt idx="48350">
                  <c:v>1.007080078125E-3</c:v>
                </c:pt>
                <c:pt idx="48351">
                  <c:v>1.0068416595458984E-3</c:v>
                </c:pt>
                <c:pt idx="48352">
                  <c:v>1.007080078125E-3</c:v>
                </c:pt>
                <c:pt idx="48353">
                  <c:v>1.0080337524414063E-3</c:v>
                </c:pt>
                <c:pt idx="48354">
                  <c:v>1.007080078125E-3</c:v>
                </c:pt>
                <c:pt idx="48355">
                  <c:v>1.0068416595458984E-3</c:v>
                </c:pt>
                <c:pt idx="48356">
                  <c:v>1.007080078125E-3</c:v>
                </c:pt>
                <c:pt idx="48357">
                  <c:v>1.007080078125E-3</c:v>
                </c:pt>
                <c:pt idx="48358">
                  <c:v>1.0068416595458984E-3</c:v>
                </c:pt>
                <c:pt idx="48359">
                  <c:v>1.007080078125E-3</c:v>
                </c:pt>
                <c:pt idx="48360">
                  <c:v>1.0068416595458984E-3</c:v>
                </c:pt>
                <c:pt idx="48361">
                  <c:v>1.007080078125E-3</c:v>
                </c:pt>
                <c:pt idx="48362">
                  <c:v>1.007080078125E-3</c:v>
                </c:pt>
                <c:pt idx="48363">
                  <c:v>1.0068416595458984E-3</c:v>
                </c:pt>
                <c:pt idx="48364">
                  <c:v>1.007080078125E-3</c:v>
                </c:pt>
                <c:pt idx="48365">
                  <c:v>1.0080337524414063E-3</c:v>
                </c:pt>
                <c:pt idx="48366">
                  <c:v>1.007080078125E-3</c:v>
                </c:pt>
                <c:pt idx="48367">
                  <c:v>1.0068416595458984E-3</c:v>
                </c:pt>
                <c:pt idx="48368">
                  <c:v>1.007080078125E-3</c:v>
                </c:pt>
                <c:pt idx="48369">
                  <c:v>1.007080078125E-3</c:v>
                </c:pt>
                <c:pt idx="48370">
                  <c:v>1.0068416595458984E-3</c:v>
                </c:pt>
                <c:pt idx="48371">
                  <c:v>1.007080078125E-3</c:v>
                </c:pt>
                <c:pt idx="48372">
                  <c:v>1.007080078125E-3</c:v>
                </c:pt>
                <c:pt idx="48373">
                  <c:v>1.0068416595458984E-3</c:v>
                </c:pt>
                <c:pt idx="48374">
                  <c:v>1.007080078125E-3</c:v>
                </c:pt>
                <c:pt idx="48375">
                  <c:v>1.007080078125E-3</c:v>
                </c:pt>
                <c:pt idx="48376">
                  <c:v>1.0068416595458984E-3</c:v>
                </c:pt>
                <c:pt idx="48377">
                  <c:v>1.007080078125E-3</c:v>
                </c:pt>
                <c:pt idx="48378">
                  <c:v>1.0080337524414063E-3</c:v>
                </c:pt>
                <c:pt idx="48379">
                  <c:v>1.007080078125E-3</c:v>
                </c:pt>
                <c:pt idx="48380">
                  <c:v>1.0068416595458984E-3</c:v>
                </c:pt>
                <c:pt idx="48381">
                  <c:v>1.007080078125E-3</c:v>
                </c:pt>
                <c:pt idx="48382">
                  <c:v>1.0068416595458984E-3</c:v>
                </c:pt>
                <c:pt idx="48383">
                  <c:v>1.007080078125E-3</c:v>
                </c:pt>
                <c:pt idx="48384">
                  <c:v>1.007080078125E-3</c:v>
                </c:pt>
                <c:pt idx="48385">
                  <c:v>1.0068416595458984E-3</c:v>
                </c:pt>
                <c:pt idx="48386">
                  <c:v>1.007080078125E-3</c:v>
                </c:pt>
                <c:pt idx="48387">
                  <c:v>1.007080078125E-3</c:v>
                </c:pt>
                <c:pt idx="48388">
                  <c:v>1.0068416595458984E-3</c:v>
                </c:pt>
                <c:pt idx="48389">
                  <c:v>1.007080078125E-3</c:v>
                </c:pt>
                <c:pt idx="48390">
                  <c:v>1.0080337524414063E-3</c:v>
                </c:pt>
                <c:pt idx="48391">
                  <c:v>1.007080078125E-3</c:v>
                </c:pt>
                <c:pt idx="48392">
                  <c:v>1.0068416595458984E-3</c:v>
                </c:pt>
                <c:pt idx="48393">
                  <c:v>1.007080078125E-3</c:v>
                </c:pt>
                <c:pt idx="48394">
                  <c:v>1.007080078125E-3</c:v>
                </c:pt>
                <c:pt idx="48395">
                  <c:v>1.0068416595458984E-3</c:v>
                </c:pt>
                <c:pt idx="48396">
                  <c:v>1.007080078125E-3</c:v>
                </c:pt>
                <c:pt idx="48397">
                  <c:v>1.007080078125E-3</c:v>
                </c:pt>
                <c:pt idx="48398">
                  <c:v>1.0068416595458984E-3</c:v>
                </c:pt>
                <c:pt idx="48399">
                  <c:v>1.007080078125E-3</c:v>
                </c:pt>
                <c:pt idx="48400">
                  <c:v>1.007080078125E-3</c:v>
                </c:pt>
                <c:pt idx="48401">
                  <c:v>1.0068416595458984E-3</c:v>
                </c:pt>
                <c:pt idx="48402">
                  <c:v>1.007080078125E-3</c:v>
                </c:pt>
                <c:pt idx="48403">
                  <c:v>1.0080337524414063E-3</c:v>
                </c:pt>
                <c:pt idx="48404">
                  <c:v>1.0068416595458984E-3</c:v>
                </c:pt>
                <c:pt idx="48405">
                  <c:v>1.007080078125E-3</c:v>
                </c:pt>
                <c:pt idx="48406">
                  <c:v>1.007080078125E-3</c:v>
                </c:pt>
                <c:pt idx="48407">
                  <c:v>1.0068416595458984E-3</c:v>
                </c:pt>
                <c:pt idx="48408">
                  <c:v>1.007080078125E-3</c:v>
                </c:pt>
                <c:pt idx="48409">
                  <c:v>1.007080078125E-3</c:v>
                </c:pt>
                <c:pt idx="48410">
                  <c:v>1.0068416595458984E-3</c:v>
                </c:pt>
                <c:pt idx="48411">
                  <c:v>1.007080078125E-3</c:v>
                </c:pt>
                <c:pt idx="48412">
                  <c:v>1.007080078125E-3</c:v>
                </c:pt>
                <c:pt idx="48413">
                  <c:v>1.0068416595458984E-3</c:v>
                </c:pt>
                <c:pt idx="48414">
                  <c:v>1.007080078125E-3</c:v>
                </c:pt>
                <c:pt idx="48415">
                  <c:v>1.0080337524414063E-3</c:v>
                </c:pt>
                <c:pt idx="48416">
                  <c:v>1.007080078125E-3</c:v>
                </c:pt>
                <c:pt idx="48417">
                  <c:v>1.0068416595458984E-3</c:v>
                </c:pt>
                <c:pt idx="48418">
                  <c:v>1.007080078125E-3</c:v>
                </c:pt>
                <c:pt idx="48419">
                  <c:v>1.007080078125E-3</c:v>
                </c:pt>
                <c:pt idx="48420">
                  <c:v>1.0068416595458984E-3</c:v>
                </c:pt>
                <c:pt idx="48421">
                  <c:v>1.007080078125E-3</c:v>
                </c:pt>
                <c:pt idx="48422">
                  <c:v>1.007080078125E-3</c:v>
                </c:pt>
                <c:pt idx="48423">
                  <c:v>1.0068416595458984E-3</c:v>
                </c:pt>
                <c:pt idx="48424">
                  <c:v>1.007080078125E-3</c:v>
                </c:pt>
                <c:pt idx="48425">
                  <c:v>1.007080078125E-3</c:v>
                </c:pt>
                <c:pt idx="48426">
                  <c:v>1.0068416595458984E-3</c:v>
                </c:pt>
                <c:pt idx="48427">
                  <c:v>1.007080078125E-3</c:v>
                </c:pt>
                <c:pt idx="48428">
                  <c:v>1.0080337524414063E-3</c:v>
                </c:pt>
                <c:pt idx="48429">
                  <c:v>1.0068416595458984E-3</c:v>
                </c:pt>
                <c:pt idx="48430">
                  <c:v>1.007080078125E-3</c:v>
                </c:pt>
                <c:pt idx="48431">
                  <c:v>1.007080078125E-3</c:v>
                </c:pt>
                <c:pt idx="48432">
                  <c:v>1.0068416595458984E-3</c:v>
                </c:pt>
                <c:pt idx="48433">
                  <c:v>1.007080078125E-3</c:v>
                </c:pt>
                <c:pt idx="48434">
                  <c:v>1.007080078125E-3</c:v>
                </c:pt>
                <c:pt idx="48435">
                  <c:v>1.0068416595458984E-3</c:v>
                </c:pt>
                <c:pt idx="48436">
                  <c:v>1.007080078125E-3</c:v>
                </c:pt>
                <c:pt idx="48437">
                  <c:v>1.007080078125E-3</c:v>
                </c:pt>
                <c:pt idx="48438">
                  <c:v>1.0068416595458984E-3</c:v>
                </c:pt>
                <c:pt idx="48439">
                  <c:v>1.007080078125E-3</c:v>
                </c:pt>
                <c:pt idx="48440">
                  <c:v>1.0080337524414063E-3</c:v>
                </c:pt>
                <c:pt idx="48441">
                  <c:v>1.007080078125E-3</c:v>
                </c:pt>
                <c:pt idx="48442">
                  <c:v>1.0068416595458984E-3</c:v>
                </c:pt>
                <c:pt idx="48443">
                  <c:v>1.007080078125E-3</c:v>
                </c:pt>
                <c:pt idx="48444">
                  <c:v>1.007080078125E-3</c:v>
                </c:pt>
                <c:pt idx="48445">
                  <c:v>1.0068416595458984E-3</c:v>
                </c:pt>
                <c:pt idx="48446">
                  <c:v>1.007080078125E-3</c:v>
                </c:pt>
                <c:pt idx="48447">
                  <c:v>1.007080078125E-3</c:v>
                </c:pt>
                <c:pt idx="48448">
                  <c:v>1.0068416595458984E-3</c:v>
                </c:pt>
                <c:pt idx="48449">
                  <c:v>1.007080078125E-3</c:v>
                </c:pt>
                <c:pt idx="48450">
                  <c:v>1.007080078125E-3</c:v>
                </c:pt>
                <c:pt idx="48451">
                  <c:v>1.0068416595458984E-3</c:v>
                </c:pt>
                <c:pt idx="48452">
                  <c:v>1.007080078125E-3</c:v>
                </c:pt>
                <c:pt idx="48453">
                  <c:v>1.0080337524414063E-3</c:v>
                </c:pt>
                <c:pt idx="48454">
                  <c:v>1.0068416595458984E-3</c:v>
                </c:pt>
                <c:pt idx="48455">
                  <c:v>1.007080078125E-3</c:v>
                </c:pt>
                <c:pt idx="48456">
                  <c:v>1.007080078125E-3</c:v>
                </c:pt>
                <c:pt idx="48457">
                  <c:v>1.0068416595458984E-3</c:v>
                </c:pt>
                <c:pt idx="48458">
                  <c:v>1.007080078125E-3</c:v>
                </c:pt>
                <c:pt idx="48459">
                  <c:v>1.007080078125E-3</c:v>
                </c:pt>
                <c:pt idx="48460">
                  <c:v>1.0068416595458984E-3</c:v>
                </c:pt>
                <c:pt idx="48461">
                  <c:v>1.007080078125E-3</c:v>
                </c:pt>
                <c:pt idx="48462">
                  <c:v>1.007080078125E-3</c:v>
                </c:pt>
                <c:pt idx="48463">
                  <c:v>1.0068416595458984E-3</c:v>
                </c:pt>
                <c:pt idx="48464">
                  <c:v>1.007080078125E-3</c:v>
                </c:pt>
                <c:pt idx="48465">
                  <c:v>1.0080337524414063E-3</c:v>
                </c:pt>
                <c:pt idx="48466">
                  <c:v>1.007080078125E-3</c:v>
                </c:pt>
                <c:pt idx="48467">
                  <c:v>1.0068416595458984E-3</c:v>
                </c:pt>
                <c:pt idx="48468">
                  <c:v>1.007080078125E-3</c:v>
                </c:pt>
                <c:pt idx="48469">
                  <c:v>1.007080078125E-3</c:v>
                </c:pt>
                <c:pt idx="48470">
                  <c:v>1.0068416595458984E-3</c:v>
                </c:pt>
                <c:pt idx="48471">
                  <c:v>1.007080078125E-3</c:v>
                </c:pt>
                <c:pt idx="48472">
                  <c:v>1.007080078125E-3</c:v>
                </c:pt>
                <c:pt idx="48473">
                  <c:v>1.0068416595458984E-3</c:v>
                </c:pt>
                <c:pt idx="48474">
                  <c:v>1.007080078125E-3</c:v>
                </c:pt>
                <c:pt idx="48475">
                  <c:v>1.007080078125E-3</c:v>
                </c:pt>
                <c:pt idx="48476">
                  <c:v>1.0068416595458984E-3</c:v>
                </c:pt>
                <c:pt idx="48477">
                  <c:v>1.007080078125E-3</c:v>
                </c:pt>
                <c:pt idx="48478">
                  <c:v>1.0080337524414063E-3</c:v>
                </c:pt>
                <c:pt idx="48479">
                  <c:v>1.0068416595458984E-3</c:v>
                </c:pt>
                <c:pt idx="48480">
                  <c:v>1.007080078125E-3</c:v>
                </c:pt>
                <c:pt idx="48481">
                  <c:v>1.007080078125E-3</c:v>
                </c:pt>
                <c:pt idx="48482">
                  <c:v>1.0068416595458984E-3</c:v>
                </c:pt>
                <c:pt idx="48483">
                  <c:v>1.007080078125E-3</c:v>
                </c:pt>
                <c:pt idx="48484">
                  <c:v>1.007080078125E-3</c:v>
                </c:pt>
                <c:pt idx="48485">
                  <c:v>1.0068416595458984E-3</c:v>
                </c:pt>
                <c:pt idx="48486">
                  <c:v>1.007080078125E-3</c:v>
                </c:pt>
                <c:pt idx="48487">
                  <c:v>1.007080078125E-3</c:v>
                </c:pt>
                <c:pt idx="48488">
                  <c:v>1.0068416595458984E-3</c:v>
                </c:pt>
                <c:pt idx="48489">
                  <c:v>1.007080078125E-3</c:v>
                </c:pt>
                <c:pt idx="48490">
                  <c:v>1.0080337524414063E-3</c:v>
                </c:pt>
                <c:pt idx="48491">
                  <c:v>1.007080078125E-3</c:v>
                </c:pt>
                <c:pt idx="48492">
                  <c:v>1.0068416595458984E-3</c:v>
                </c:pt>
                <c:pt idx="48493">
                  <c:v>1.007080078125E-3</c:v>
                </c:pt>
                <c:pt idx="48494">
                  <c:v>1.007080078125E-3</c:v>
                </c:pt>
                <c:pt idx="48495">
                  <c:v>1.0068416595458984E-3</c:v>
                </c:pt>
                <c:pt idx="48496">
                  <c:v>1.007080078125E-3</c:v>
                </c:pt>
                <c:pt idx="48497">
                  <c:v>1.007080078125E-3</c:v>
                </c:pt>
                <c:pt idx="48498">
                  <c:v>1.0068416595458984E-3</c:v>
                </c:pt>
                <c:pt idx="48499">
                  <c:v>1.007080078125E-3</c:v>
                </c:pt>
                <c:pt idx="48500">
                  <c:v>1.007080078125E-3</c:v>
                </c:pt>
                <c:pt idx="48501">
                  <c:v>1.0068416595458984E-3</c:v>
                </c:pt>
                <c:pt idx="48502">
                  <c:v>1.007080078125E-3</c:v>
                </c:pt>
                <c:pt idx="48503">
                  <c:v>1.0080337524414063E-3</c:v>
                </c:pt>
                <c:pt idx="48504">
                  <c:v>1.0068416595458984E-3</c:v>
                </c:pt>
                <c:pt idx="48505">
                  <c:v>1.007080078125E-3</c:v>
                </c:pt>
                <c:pt idx="48506">
                  <c:v>1.007080078125E-3</c:v>
                </c:pt>
                <c:pt idx="48507">
                  <c:v>1.0068416595458984E-3</c:v>
                </c:pt>
                <c:pt idx="48508">
                  <c:v>1.007080078125E-3</c:v>
                </c:pt>
                <c:pt idx="48509">
                  <c:v>1.007080078125E-3</c:v>
                </c:pt>
                <c:pt idx="48510">
                  <c:v>1.0068416595458984E-3</c:v>
                </c:pt>
                <c:pt idx="48511">
                  <c:v>1.007080078125E-3</c:v>
                </c:pt>
                <c:pt idx="48512">
                  <c:v>1.007080078125E-3</c:v>
                </c:pt>
                <c:pt idx="48513">
                  <c:v>1.0068416595458984E-3</c:v>
                </c:pt>
                <c:pt idx="48514">
                  <c:v>1.007080078125E-3</c:v>
                </c:pt>
                <c:pt idx="48515">
                  <c:v>1.0080337524414063E-3</c:v>
                </c:pt>
                <c:pt idx="48516">
                  <c:v>1.007080078125E-3</c:v>
                </c:pt>
                <c:pt idx="48517">
                  <c:v>1.0068416595458984E-3</c:v>
                </c:pt>
                <c:pt idx="48518">
                  <c:v>1.007080078125E-3</c:v>
                </c:pt>
                <c:pt idx="48519">
                  <c:v>1.007080078125E-3</c:v>
                </c:pt>
                <c:pt idx="48520">
                  <c:v>1.0068416595458984E-3</c:v>
                </c:pt>
                <c:pt idx="48521">
                  <c:v>1.007080078125E-3</c:v>
                </c:pt>
                <c:pt idx="48522">
                  <c:v>1.007080078125E-3</c:v>
                </c:pt>
                <c:pt idx="48523">
                  <c:v>1.0068416595458984E-3</c:v>
                </c:pt>
                <c:pt idx="48524">
                  <c:v>1.007080078125E-3</c:v>
                </c:pt>
                <c:pt idx="48525">
                  <c:v>1.007080078125E-3</c:v>
                </c:pt>
                <c:pt idx="48526">
                  <c:v>1.0068416595458984E-3</c:v>
                </c:pt>
                <c:pt idx="48527">
                  <c:v>1.007080078125E-3</c:v>
                </c:pt>
                <c:pt idx="48528">
                  <c:v>1.0080337524414063E-3</c:v>
                </c:pt>
                <c:pt idx="48529">
                  <c:v>1.0068416595458984E-3</c:v>
                </c:pt>
                <c:pt idx="48530">
                  <c:v>1.007080078125E-3</c:v>
                </c:pt>
                <c:pt idx="48531">
                  <c:v>1.007080078125E-3</c:v>
                </c:pt>
                <c:pt idx="48532">
                  <c:v>1.0068416595458984E-3</c:v>
                </c:pt>
                <c:pt idx="48533">
                  <c:v>1.007080078125E-3</c:v>
                </c:pt>
                <c:pt idx="48534">
                  <c:v>1.007080078125E-3</c:v>
                </c:pt>
                <c:pt idx="48535">
                  <c:v>1.0068416595458984E-3</c:v>
                </c:pt>
                <c:pt idx="48536">
                  <c:v>1.007080078125E-3</c:v>
                </c:pt>
                <c:pt idx="48537">
                  <c:v>1.007080078125E-3</c:v>
                </c:pt>
                <c:pt idx="48538">
                  <c:v>1.0068416595458984E-3</c:v>
                </c:pt>
                <c:pt idx="48539">
                  <c:v>1.007080078125E-3</c:v>
                </c:pt>
                <c:pt idx="48540">
                  <c:v>1.0080337524414063E-3</c:v>
                </c:pt>
                <c:pt idx="48541">
                  <c:v>1.007080078125E-3</c:v>
                </c:pt>
                <c:pt idx="48542">
                  <c:v>1.0068416595458984E-3</c:v>
                </c:pt>
                <c:pt idx="48543">
                  <c:v>1.007080078125E-3</c:v>
                </c:pt>
                <c:pt idx="48544">
                  <c:v>1.007080078125E-3</c:v>
                </c:pt>
                <c:pt idx="48545">
                  <c:v>1.0068416595458984E-3</c:v>
                </c:pt>
                <c:pt idx="48546">
                  <c:v>1.007080078125E-3</c:v>
                </c:pt>
                <c:pt idx="48547">
                  <c:v>1.007080078125E-3</c:v>
                </c:pt>
                <c:pt idx="48548">
                  <c:v>1.0068416595458984E-3</c:v>
                </c:pt>
                <c:pt idx="48549">
                  <c:v>1.007080078125E-3</c:v>
                </c:pt>
                <c:pt idx="48550">
                  <c:v>1.007080078125E-3</c:v>
                </c:pt>
                <c:pt idx="48551">
                  <c:v>1.0068416595458984E-3</c:v>
                </c:pt>
                <c:pt idx="48552">
                  <c:v>1.007080078125E-3</c:v>
                </c:pt>
                <c:pt idx="48553">
                  <c:v>1.0080337524414063E-3</c:v>
                </c:pt>
                <c:pt idx="48554">
                  <c:v>1.0068416595458984E-3</c:v>
                </c:pt>
                <c:pt idx="48555">
                  <c:v>1.007080078125E-3</c:v>
                </c:pt>
                <c:pt idx="48556">
                  <c:v>1.007080078125E-3</c:v>
                </c:pt>
                <c:pt idx="48557">
                  <c:v>1.0068416595458984E-3</c:v>
                </c:pt>
                <c:pt idx="48558">
                  <c:v>1.007080078125E-3</c:v>
                </c:pt>
                <c:pt idx="48559">
                  <c:v>1.007080078125E-3</c:v>
                </c:pt>
                <c:pt idx="48560">
                  <c:v>1.0068416595458984E-3</c:v>
                </c:pt>
                <c:pt idx="48561">
                  <c:v>1.007080078125E-3</c:v>
                </c:pt>
                <c:pt idx="48562">
                  <c:v>1.007080078125E-3</c:v>
                </c:pt>
                <c:pt idx="48563">
                  <c:v>1.0068416595458984E-3</c:v>
                </c:pt>
                <c:pt idx="48564">
                  <c:v>1.007080078125E-3</c:v>
                </c:pt>
                <c:pt idx="48565">
                  <c:v>1.0080337524414063E-3</c:v>
                </c:pt>
                <c:pt idx="48566">
                  <c:v>1.007080078125E-3</c:v>
                </c:pt>
                <c:pt idx="48567">
                  <c:v>1.0068416595458984E-3</c:v>
                </c:pt>
                <c:pt idx="48568">
                  <c:v>1.007080078125E-3</c:v>
                </c:pt>
                <c:pt idx="48569">
                  <c:v>1.007080078125E-3</c:v>
                </c:pt>
                <c:pt idx="48570">
                  <c:v>1.0068416595458984E-3</c:v>
                </c:pt>
                <c:pt idx="48571">
                  <c:v>1.007080078125E-3</c:v>
                </c:pt>
                <c:pt idx="48572">
                  <c:v>1.007080078125E-3</c:v>
                </c:pt>
                <c:pt idx="48573">
                  <c:v>1.0068416595458984E-3</c:v>
                </c:pt>
                <c:pt idx="48574">
                  <c:v>1.007080078125E-3</c:v>
                </c:pt>
                <c:pt idx="48575">
                  <c:v>1.007080078125E-3</c:v>
                </c:pt>
                <c:pt idx="48576">
                  <c:v>1.0068416595458984E-3</c:v>
                </c:pt>
                <c:pt idx="48577">
                  <c:v>1.007080078125E-3</c:v>
                </c:pt>
                <c:pt idx="48578">
                  <c:v>1.0080337524414063E-3</c:v>
                </c:pt>
                <c:pt idx="48579">
                  <c:v>1.0068416595458984E-3</c:v>
                </c:pt>
                <c:pt idx="48580">
                  <c:v>1.007080078125E-3</c:v>
                </c:pt>
                <c:pt idx="48581">
                  <c:v>1.007080078125E-3</c:v>
                </c:pt>
                <c:pt idx="48582">
                  <c:v>1.0068416595458984E-3</c:v>
                </c:pt>
                <c:pt idx="48583">
                  <c:v>1.007080078125E-3</c:v>
                </c:pt>
                <c:pt idx="48584">
                  <c:v>1.007080078125E-3</c:v>
                </c:pt>
                <c:pt idx="48585">
                  <c:v>1.0068416595458984E-3</c:v>
                </c:pt>
                <c:pt idx="48586">
                  <c:v>1.007080078125E-3</c:v>
                </c:pt>
                <c:pt idx="48587">
                  <c:v>1.007080078125E-3</c:v>
                </c:pt>
                <c:pt idx="48588">
                  <c:v>1.0068416595458984E-3</c:v>
                </c:pt>
                <c:pt idx="48589">
                  <c:v>1.007080078125E-3</c:v>
                </c:pt>
                <c:pt idx="48590">
                  <c:v>1.0080337524414063E-3</c:v>
                </c:pt>
                <c:pt idx="48591">
                  <c:v>1.007080078125E-3</c:v>
                </c:pt>
                <c:pt idx="48592">
                  <c:v>1.0068416595458984E-3</c:v>
                </c:pt>
                <c:pt idx="48593">
                  <c:v>1.007080078125E-3</c:v>
                </c:pt>
                <c:pt idx="48594">
                  <c:v>1.007080078125E-3</c:v>
                </c:pt>
                <c:pt idx="48595">
                  <c:v>1.0068416595458984E-3</c:v>
                </c:pt>
                <c:pt idx="48596">
                  <c:v>1.007080078125E-3</c:v>
                </c:pt>
                <c:pt idx="48597">
                  <c:v>1.007080078125E-3</c:v>
                </c:pt>
                <c:pt idx="48598">
                  <c:v>1.0068416595458984E-3</c:v>
                </c:pt>
                <c:pt idx="48599">
                  <c:v>1.007080078125E-3</c:v>
                </c:pt>
                <c:pt idx="48600">
                  <c:v>1.007080078125E-3</c:v>
                </c:pt>
                <c:pt idx="48601">
                  <c:v>1.0068416595458984E-3</c:v>
                </c:pt>
                <c:pt idx="48602">
                  <c:v>1.007080078125E-3</c:v>
                </c:pt>
                <c:pt idx="48603">
                  <c:v>1.0080337524414063E-3</c:v>
                </c:pt>
                <c:pt idx="48604">
                  <c:v>1.0068416595458984E-3</c:v>
                </c:pt>
                <c:pt idx="48605">
                  <c:v>1.007080078125E-3</c:v>
                </c:pt>
                <c:pt idx="48606">
                  <c:v>1.007080078125E-3</c:v>
                </c:pt>
                <c:pt idx="48607">
                  <c:v>1.0068416595458984E-3</c:v>
                </c:pt>
                <c:pt idx="48608">
                  <c:v>1.007080078125E-3</c:v>
                </c:pt>
                <c:pt idx="48609">
                  <c:v>1.007080078125E-3</c:v>
                </c:pt>
                <c:pt idx="48610">
                  <c:v>1.0068416595458984E-3</c:v>
                </c:pt>
                <c:pt idx="48611">
                  <c:v>1.007080078125E-3</c:v>
                </c:pt>
                <c:pt idx="48612">
                  <c:v>1.007080078125E-3</c:v>
                </c:pt>
                <c:pt idx="48613">
                  <c:v>1.0068416595458984E-3</c:v>
                </c:pt>
                <c:pt idx="48614">
                  <c:v>1.007080078125E-3</c:v>
                </c:pt>
                <c:pt idx="48615">
                  <c:v>1.0080337524414063E-3</c:v>
                </c:pt>
                <c:pt idx="48616">
                  <c:v>1.007080078125E-3</c:v>
                </c:pt>
                <c:pt idx="48617">
                  <c:v>1.0068416595458984E-3</c:v>
                </c:pt>
                <c:pt idx="48618">
                  <c:v>1.007080078125E-3</c:v>
                </c:pt>
                <c:pt idx="48619">
                  <c:v>3.0210018157958984E-3</c:v>
                </c:pt>
                <c:pt idx="48620">
                  <c:v>1.007080078125E-3</c:v>
                </c:pt>
                <c:pt idx="48621">
                  <c:v>1.0068416595458984E-3</c:v>
                </c:pt>
                <c:pt idx="48622">
                  <c:v>1.007080078125E-3</c:v>
                </c:pt>
                <c:pt idx="48623">
                  <c:v>1.007080078125E-3</c:v>
                </c:pt>
                <c:pt idx="48624">
                  <c:v>1.0068416595458984E-3</c:v>
                </c:pt>
                <c:pt idx="48625">
                  <c:v>1.0080337524414063E-3</c:v>
                </c:pt>
                <c:pt idx="48626">
                  <c:v>1.007080078125E-3</c:v>
                </c:pt>
                <c:pt idx="48627">
                  <c:v>1.0068416595458984E-3</c:v>
                </c:pt>
                <c:pt idx="48628">
                  <c:v>1.007080078125E-3</c:v>
                </c:pt>
                <c:pt idx="48629">
                  <c:v>1.007080078125E-3</c:v>
                </c:pt>
                <c:pt idx="48630">
                  <c:v>1.0068416595458984E-3</c:v>
                </c:pt>
                <c:pt idx="48631">
                  <c:v>1.007080078125E-3</c:v>
                </c:pt>
                <c:pt idx="48632">
                  <c:v>1.007080078125E-3</c:v>
                </c:pt>
                <c:pt idx="48633">
                  <c:v>1.0068416595458984E-3</c:v>
                </c:pt>
                <c:pt idx="48634">
                  <c:v>1.007080078125E-3</c:v>
                </c:pt>
                <c:pt idx="48635">
                  <c:v>1.007080078125E-3</c:v>
                </c:pt>
                <c:pt idx="48636">
                  <c:v>1.0068416595458984E-3</c:v>
                </c:pt>
                <c:pt idx="48637">
                  <c:v>1.007080078125E-3</c:v>
                </c:pt>
                <c:pt idx="48638">
                  <c:v>1.0080337524414063E-3</c:v>
                </c:pt>
                <c:pt idx="48639">
                  <c:v>1.007080078125E-3</c:v>
                </c:pt>
                <c:pt idx="48640">
                  <c:v>1.0068416595458984E-3</c:v>
                </c:pt>
                <c:pt idx="48641">
                  <c:v>1.007080078125E-3</c:v>
                </c:pt>
                <c:pt idx="48642">
                  <c:v>1.007080078125E-3</c:v>
                </c:pt>
                <c:pt idx="48643">
                  <c:v>1.0068416595458984E-3</c:v>
                </c:pt>
                <c:pt idx="48644">
                  <c:v>1.007080078125E-3</c:v>
                </c:pt>
                <c:pt idx="48645">
                  <c:v>1.007080078125E-3</c:v>
                </c:pt>
                <c:pt idx="48646">
                  <c:v>1.0068416595458984E-3</c:v>
                </c:pt>
                <c:pt idx="48647">
                  <c:v>1.007080078125E-3</c:v>
                </c:pt>
                <c:pt idx="48648">
                  <c:v>1.007080078125E-3</c:v>
                </c:pt>
                <c:pt idx="48649">
                  <c:v>1.0068416595458984E-3</c:v>
                </c:pt>
                <c:pt idx="48650">
                  <c:v>1.0080337524414063E-3</c:v>
                </c:pt>
                <c:pt idx="48651">
                  <c:v>1.007080078125E-3</c:v>
                </c:pt>
                <c:pt idx="48652">
                  <c:v>1.0068416595458984E-3</c:v>
                </c:pt>
                <c:pt idx="48653">
                  <c:v>1.007080078125E-3</c:v>
                </c:pt>
                <c:pt idx="48654">
                  <c:v>1.007080078125E-3</c:v>
                </c:pt>
                <c:pt idx="48655">
                  <c:v>1.0068416595458984E-3</c:v>
                </c:pt>
                <c:pt idx="48656">
                  <c:v>1.007080078125E-3</c:v>
                </c:pt>
                <c:pt idx="48657">
                  <c:v>1.007080078125E-3</c:v>
                </c:pt>
                <c:pt idx="48658">
                  <c:v>1.0068416595458984E-3</c:v>
                </c:pt>
                <c:pt idx="48659">
                  <c:v>1.007080078125E-3</c:v>
                </c:pt>
                <c:pt idx="48660">
                  <c:v>1.007080078125E-3</c:v>
                </c:pt>
                <c:pt idx="48661">
                  <c:v>1.0068416595458984E-3</c:v>
                </c:pt>
                <c:pt idx="48662">
                  <c:v>1.007080078125E-3</c:v>
                </c:pt>
                <c:pt idx="48663">
                  <c:v>1.0080337524414063E-3</c:v>
                </c:pt>
                <c:pt idx="48664">
                  <c:v>1.007080078125E-3</c:v>
                </c:pt>
                <c:pt idx="48665">
                  <c:v>1.0068416595458984E-3</c:v>
                </c:pt>
                <c:pt idx="48666">
                  <c:v>1.007080078125E-3</c:v>
                </c:pt>
                <c:pt idx="48667">
                  <c:v>1.007080078125E-3</c:v>
                </c:pt>
                <c:pt idx="48668">
                  <c:v>1.0068416595458984E-3</c:v>
                </c:pt>
                <c:pt idx="48669">
                  <c:v>1.007080078125E-3</c:v>
                </c:pt>
                <c:pt idx="48670">
                  <c:v>1.007080078125E-3</c:v>
                </c:pt>
                <c:pt idx="48671">
                  <c:v>1.0068416595458984E-3</c:v>
                </c:pt>
                <c:pt idx="48672">
                  <c:v>1.007080078125E-3</c:v>
                </c:pt>
                <c:pt idx="48673">
                  <c:v>1.007080078125E-3</c:v>
                </c:pt>
                <c:pt idx="48674">
                  <c:v>1.0068416595458984E-3</c:v>
                </c:pt>
                <c:pt idx="48675">
                  <c:v>1.0080337524414063E-3</c:v>
                </c:pt>
                <c:pt idx="48676">
                  <c:v>1.007080078125E-3</c:v>
                </c:pt>
                <c:pt idx="48677">
                  <c:v>1.0068416595458984E-3</c:v>
                </c:pt>
                <c:pt idx="48678">
                  <c:v>1.007080078125E-3</c:v>
                </c:pt>
                <c:pt idx="48679">
                  <c:v>1.007080078125E-3</c:v>
                </c:pt>
                <c:pt idx="48680">
                  <c:v>1.0068416595458984E-3</c:v>
                </c:pt>
                <c:pt idx="48681">
                  <c:v>1.007080078125E-3</c:v>
                </c:pt>
                <c:pt idx="48682">
                  <c:v>1.007080078125E-3</c:v>
                </c:pt>
                <c:pt idx="48683">
                  <c:v>1.0068416595458984E-3</c:v>
                </c:pt>
                <c:pt idx="48684">
                  <c:v>1.007080078125E-3</c:v>
                </c:pt>
                <c:pt idx="48685">
                  <c:v>1.007080078125E-3</c:v>
                </c:pt>
                <c:pt idx="48686">
                  <c:v>1.0068416595458984E-3</c:v>
                </c:pt>
                <c:pt idx="48687">
                  <c:v>1.007080078125E-3</c:v>
                </c:pt>
                <c:pt idx="48688">
                  <c:v>1.0080337524414063E-3</c:v>
                </c:pt>
                <c:pt idx="48689">
                  <c:v>1.007080078125E-3</c:v>
                </c:pt>
                <c:pt idx="48690">
                  <c:v>1.0068416595458984E-3</c:v>
                </c:pt>
                <c:pt idx="48691">
                  <c:v>1.007080078125E-3</c:v>
                </c:pt>
                <c:pt idx="48692">
                  <c:v>1.007080078125E-3</c:v>
                </c:pt>
                <c:pt idx="48693">
                  <c:v>1.0068416595458984E-3</c:v>
                </c:pt>
                <c:pt idx="48694">
                  <c:v>1.007080078125E-3</c:v>
                </c:pt>
                <c:pt idx="48695">
                  <c:v>1.007080078125E-3</c:v>
                </c:pt>
                <c:pt idx="48696">
                  <c:v>1.0068416595458984E-3</c:v>
                </c:pt>
                <c:pt idx="48697">
                  <c:v>1.007080078125E-3</c:v>
                </c:pt>
                <c:pt idx="48698">
                  <c:v>1.007080078125E-3</c:v>
                </c:pt>
                <c:pt idx="48699">
                  <c:v>1.0068416595458984E-3</c:v>
                </c:pt>
                <c:pt idx="48700">
                  <c:v>1.0080337524414063E-3</c:v>
                </c:pt>
                <c:pt idx="48701">
                  <c:v>1.007080078125E-3</c:v>
                </c:pt>
                <c:pt idx="48702">
                  <c:v>1.0068416595458984E-3</c:v>
                </c:pt>
                <c:pt idx="48703">
                  <c:v>1.007080078125E-3</c:v>
                </c:pt>
                <c:pt idx="48704">
                  <c:v>1.007080078125E-3</c:v>
                </c:pt>
                <c:pt idx="48705">
                  <c:v>1.0068416595458984E-3</c:v>
                </c:pt>
                <c:pt idx="48706">
                  <c:v>1.007080078125E-3</c:v>
                </c:pt>
                <c:pt idx="48707">
                  <c:v>1.007080078125E-3</c:v>
                </c:pt>
                <c:pt idx="48708">
                  <c:v>1.0068416595458984E-3</c:v>
                </c:pt>
                <c:pt idx="48709">
                  <c:v>1.007080078125E-3</c:v>
                </c:pt>
                <c:pt idx="48710">
                  <c:v>1.007080078125E-3</c:v>
                </c:pt>
                <c:pt idx="48711">
                  <c:v>1.0068416595458984E-3</c:v>
                </c:pt>
                <c:pt idx="48712">
                  <c:v>1.007080078125E-3</c:v>
                </c:pt>
                <c:pt idx="48713">
                  <c:v>1.0080337524414063E-3</c:v>
                </c:pt>
                <c:pt idx="48714">
                  <c:v>1.007080078125E-3</c:v>
                </c:pt>
                <c:pt idx="48715">
                  <c:v>1.0068416595458984E-3</c:v>
                </c:pt>
                <c:pt idx="48716">
                  <c:v>1.007080078125E-3</c:v>
                </c:pt>
                <c:pt idx="48717">
                  <c:v>1.007080078125E-3</c:v>
                </c:pt>
                <c:pt idx="48718">
                  <c:v>1.0068416595458984E-3</c:v>
                </c:pt>
                <c:pt idx="48719">
                  <c:v>1.007080078125E-3</c:v>
                </c:pt>
                <c:pt idx="48720">
                  <c:v>1.007080078125E-3</c:v>
                </c:pt>
                <c:pt idx="48721">
                  <c:v>1.0068416595458984E-3</c:v>
                </c:pt>
                <c:pt idx="48722">
                  <c:v>1.007080078125E-3</c:v>
                </c:pt>
                <c:pt idx="48723">
                  <c:v>1.007080078125E-3</c:v>
                </c:pt>
                <c:pt idx="48724">
                  <c:v>1.0068416595458984E-3</c:v>
                </c:pt>
                <c:pt idx="48725">
                  <c:v>1.0080337524414063E-3</c:v>
                </c:pt>
                <c:pt idx="48726">
                  <c:v>1.007080078125E-3</c:v>
                </c:pt>
                <c:pt idx="48727">
                  <c:v>1.0068416595458984E-3</c:v>
                </c:pt>
                <c:pt idx="48728">
                  <c:v>1.007080078125E-3</c:v>
                </c:pt>
                <c:pt idx="48729">
                  <c:v>1.007080078125E-3</c:v>
                </c:pt>
                <c:pt idx="48730">
                  <c:v>1.0068416595458984E-3</c:v>
                </c:pt>
                <c:pt idx="48731">
                  <c:v>1.007080078125E-3</c:v>
                </c:pt>
                <c:pt idx="48732">
                  <c:v>1.007080078125E-3</c:v>
                </c:pt>
                <c:pt idx="48733">
                  <c:v>1.0068416595458984E-3</c:v>
                </c:pt>
                <c:pt idx="48734">
                  <c:v>1.007080078125E-3</c:v>
                </c:pt>
                <c:pt idx="48735">
                  <c:v>1.007080078125E-3</c:v>
                </c:pt>
                <c:pt idx="48736">
                  <c:v>1.0068416595458984E-3</c:v>
                </c:pt>
                <c:pt idx="48737">
                  <c:v>1.007080078125E-3</c:v>
                </c:pt>
                <c:pt idx="48738">
                  <c:v>1.0080337524414063E-3</c:v>
                </c:pt>
                <c:pt idx="48739">
                  <c:v>1.007080078125E-3</c:v>
                </c:pt>
                <c:pt idx="48740">
                  <c:v>1.0068416595458984E-3</c:v>
                </c:pt>
                <c:pt idx="48741">
                  <c:v>1.007080078125E-3</c:v>
                </c:pt>
                <c:pt idx="48742">
                  <c:v>1.007080078125E-3</c:v>
                </c:pt>
                <c:pt idx="48743">
                  <c:v>1.0068416595458984E-3</c:v>
                </c:pt>
                <c:pt idx="48744">
                  <c:v>1.007080078125E-3</c:v>
                </c:pt>
                <c:pt idx="48745">
                  <c:v>1.007080078125E-3</c:v>
                </c:pt>
                <c:pt idx="48746">
                  <c:v>1.0068416595458984E-3</c:v>
                </c:pt>
                <c:pt idx="48747">
                  <c:v>1.007080078125E-3</c:v>
                </c:pt>
                <c:pt idx="48748">
                  <c:v>1.007080078125E-3</c:v>
                </c:pt>
                <c:pt idx="48749">
                  <c:v>1.0068416595458984E-3</c:v>
                </c:pt>
                <c:pt idx="48750">
                  <c:v>1.0080337524414063E-3</c:v>
                </c:pt>
                <c:pt idx="48751">
                  <c:v>1.007080078125E-3</c:v>
                </c:pt>
                <c:pt idx="48752">
                  <c:v>1.0068416595458984E-3</c:v>
                </c:pt>
                <c:pt idx="48753">
                  <c:v>1.007080078125E-3</c:v>
                </c:pt>
                <c:pt idx="48754">
                  <c:v>1.007080078125E-3</c:v>
                </c:pt>
                <c:pt idx="48755">
                  <c:v>1.0068416595458984E-3</c:v>
                </c:pt>
                <c:pt idx="48756">
                  <c:v>1.007080078125E-3</c:v>
                </c:pt>
                <c:pt idx="48757">
                  <c:v>1.007080078125E-3</c:v>
                </c:pt>
                <c:pt idx="48758">
                  <c:v>1.0068416595458984E-3</c:v>
                </c:pt>
                <c:pt idx="48759">
                  <c:v>1.007080078125E-3</c:v>
                </c:pt>
                <c:pt idx="48760">
                  <c:v>1.007080078125E-3</c:v>
                </c:pt>
                <c:pt idx="48761">
                  <c:v>1.0068416595458984E-3</c:v>
                </c:pt>
                <c:pt idx="48762">
                  <c:v>1.007080078125E-3</c:v>
                </c:pt>
                <c:pt idx="48763">
                  <c:v>1.0080337524414063E-3</c:v>
                </c:pt>
                <c:pt idx="48764">
                  <c:v>1.007080078125E-3</c:v>
                </c:pt>
                <c:pt idx="48765">
                  <c:v>1.0068416595458984E-3</c:v>
                </c:pt>
                <c:pt idx="48766">
                  <c:v>1.007080078125E-3</c:v>
                </c:pt>
                <c:pt idx="48767">
                  <c:v>1.007080078125E-3</c:v>
                </c:pt>
                <c:pt idx="48768">
                  <c:v>1.0068416595458984E-3</c:v>
                </c:pt>
                <c:pt idx="48769">
                  <c:v>1.007080078125E-3</c:v>
                </c:pt>
                <c:pt idx="48770">
                  <c:v>1.007080078125E-3</c:v>
                </c:pt>
                <c:pt idx="48771">
                  <c:v>1.0068416595458984E-3</c:v>
                </c:pt>
                <c:pt idx="48772">
                  <c:v>1.007080078125E-3</c:v>
                </c:pt>
                <c:pt idx="48773">
                  <c:v>1.007080078125E-3</c:v>
                </c:pt>
                <c:pt idx="48774">
                  <c:v>1.0068416595458984E-3</c:v>
                </c:pt>
                <c:pt idx="48775">
                  <c:v>1.0080337524414063E-3</c:v>
                </c:pt>
                <c:pt idx="48776">
                  <c:v>1.007080078125E-3</c:v>
                </c:pt>
                <c:pt idx="48777">
                  <c:v>1.0068416595458984E-3</c:v>
                </c:pt>
                <c:pt idx="48778">
                  <c:v>1.007080078125E-3</c:v>
                </c:pt>
                <c:pt idx="48779">
                  <c:v>1.007080078125E-3</c:v>
                </c:pt>
                <c:pt idx="48780">
                  <c:v>1.0068416595458984E-3</c:v>
                </c:pt>
                <c:pt idx="48781">
                  <c:v>1.007080078125E-3</c:v>
                </c:pt>
                <c:pt idx="48782">
                  <c:v>1.007080078125E-3</c:v>
                </c:pt>
                <c:pt idx="48783">
                  <c:v>1.0068416595458984E-3</c:v>
                </c:pt>
                <c:pt idx="48784">
                  <c:v>1.007080078125E-3</c:v>
                </c:pt>
                <c:pt idx="48785">
                  <c:v>1.007080078125E-3</c:v>
                </c:pt>
                <c:pt idx="48786">
                  <c:v>1.0068416595458984E-3</c:v>
                </c:pt>
                <c:pt idx="48787">
                  <c:v>1.007080078125E-3</c:v>
                </c:pt>
                <c:pt idx="48788">
                  <c:v>1.0080337524414063E-3</c:v>
                </c:pt>
                <c:pt idx="48789">
                  <c:v>1.007080078125E-3</c:v>
                </c:pt>
                <c:pt idx="48790">
                  <c:v>1.0068416595458984E-3</c:v>
                </c:pt>
                <c:pt idx="48791">
                  <c:v>1.007080078125E-3</c:v>
                </c:pt>
                <c:pt idx="48792">
                  <c:v>1.007080078125E-3</c:v>
                </c:pt>
                <c:pt idx="48793">
                  <c:v>1.0068416595458984E-3</c:v>
                </c:pt>
                <c:pt idx="48794">
                  <c:v>1.007080078125E-3</c:v>
                </c:pt>
                <c:pt idx="48795">
                  <c:v>1.007080078125E-3</c:v>
                </c:pt>
                <c:pt idx="48796">
                  <c:v>1.0068416595458984E-3</c:v>
                </c:pt>
                <c:pt idx="48797">
                  <c:v>1.007080078125E-3</c:v>
                </c:pt>
                <c:pt idx="48798">
                  <c:v>1.007080078125E-3</c:v>
                </c:pt>
                <c:pt idx="48799">
                  <c:v>1.0068416595458984E-3</c:v>
                </c:pt>
                <c:pt idx="48800">
                  <c:v>1.0080337524414063E-3</c:v>
                </c:pt>
                <c:pt idx="48801">
                  <c:v>1.007080078125E-3</c:v>
                </c:pt>
                <c:pt idx="48802">
                  <c:v>1.0068416595458984E-3</c:v>
                </c:pt>
                <c:pt idx="48803">
                  <c:v>1.007080078125E-3</c:v>
                </c:pt>
                <c:pt idx="48804">
                  <c:v>1.007080078125E-3</c:v>
                </c:pt>
                <c:pt idx="48805">
                  <c:v>1.0068416595458984E-3</c:v>
                </c:pt>
                <c:pt idx="48806">
                  <c:v>1.007080078125E-3</c:v>
                </c:pt>
                <c:pt idx="48807">
                  <c:v>1.007080078125E-3</c:v>
                </c:pt>
                <c:pt idx="48808">
                  <c:v>1.0068416595458984E-3</c:v>
                </c:pt>
                <c:pt idx="48809">
                  <c:v>1.007080078125E-3</c:v>
                </c:pt>
                <c:pt idx="48810">
                  <c:v>1.007080078125E-3</c:v>
                </c:pt>
                <c:pt idx="48811">
                  <c:v>1.0068416595458984E-3</c:v>
                </c:pt>
                <c:pt idx="48812">
                  <c:v>1.007080078125E-3</c:v>
                </c:pt>
                <c:pt idx="48813">
                  <c:v>1.0080337524414063E-3</c:v>
                </c:pt>
                <c:pt idx="48814">
                  <c:v>1.007080078125E-3</c:v>
                </c:pt>
                <c:pt idx="48815">
                  <c:v>1.0068416595458984E-3</c:v>
                </c:pt>
                <c:pt idx="48816">
                  <c:v>1.007080078125E-3</c:v>
                </c:pt>
                <c:pt idx="48817">
                  <c:v>1.007080078125E-3</c:v>
                </c:pt>
                <c:pt idx="48818">
                  <c:v>1.0068416595458984E-3</c:v>
                </c:pt>
                <c:pt idx="48819">
                  <c:v>1.007080078125E-3</c:v>
                </c:pt>
                <c:pt idx="48820">
                  <c:v>1.007080078125E-3</c:v>
                </c:pt>
                <c:pt idx="48821">
                  <c:v>1.0068416595458984E-3</c:v>
                </c:pt>
                <c:pt idx="48822">
                  <c:v>1.007080078125E-3</c:v>
                </c:pt>
                <c:pt idx="48823">
                  <c:v>1.007080078125E-3</c:v>
                </c:pt>
                <c:pt idx="48824">
                  <c:v>1.0068416595458984E-3</c:v>
                </c:pt>
                <c:pt idx="48825">
                  <c:v>1.0080337524414063E-3</c:v>
                </c:pt>
                <c:pt idx="48826">
                  <c:v>1.007080078125E-3</c:v>
                </c:pt>
                <c:pt idx="48827">
                  <c:v>1.0068416595458984E-3</c:v>
                </c:pt>
                <c:pt idx="48828">
                  <c:v>1.007080078125E-3</c:v>
                </c:pt>
                <c:pt idx="48829">
                  <c:v>1.007080078125E-3</c:v>
                </c:pt>
                <c:pt idx="48830">
                  <c:v>1.0068416595458984E-3</c:v>
                </c:pt>
                <c:pt idx="48831">
                  <c:v>1.007080078125E-3</c:v>
                </c:pt>
                <c:pt idx="48832">
                  <c:v>1.007080078125E-3</c:v>
                </c:pt>
                <c:pt idx="48833">
                  <c:v>1.0068416595458984E-3</c:v>
                </c:pt>
                <c:pt idx="48834">
                  <c:v>1.007080078125E-3</c:v>
                </c:pt>
                <c:pt idx="48835">
                  <c:v>1.007080078125E-3</c:v>
                </c:pt>
                <c:pt idx="48836">
                  <c:v>1.0068416595458984E-3</c:v>
                </c:pt>
                <c:pt idx="48837">
                  <c:v>1.007080078125E-3</c:v>
                </c:pt>
                <c:pt idx="48838">
                  <c:v>1.0080337524414063E-3</c:v>
                </c:pt>
                <c:pt idx="48839">
                  <c:v>1.007080078125E-3</c:v>
                </c:pt>
                <c:pt idx="48840">
                  <c:v>1.0068416595458984E-3</c:v>
                </c:pt>
                <c:pt idx="48841">
                  <c:v>1.007080078125E-3</c:v>
                </c:pt>
                <c:pt idx="48842">
                  <c:v>1.007080078125E-3</c:v>
                </c:pt>
                <c:pt idx="48843">
                  <c:v>1.0068416595458984E-3</c:v>
                </c:pt>
                <c:pt idx="48844">
                  <c:v>1.007080078125E-3</c:v>
                </c:pt>
                <c:pt idx="48845">
                  <c:v>1.007080078125E-3</c:v>
                </c:pt>
                <c:pt idx="48846">
                  <c:v>1.0068416595458984E-3</c:v>
                </c:pt>
                <c:pt idx="48847">
                  <c:v>1.007080078125E-3</c:v>
                </c:pt>
                <c:pt idx="48848">
                  <c:v>1.0068416595458984E-3</c:v>
                </c:pt>
                <c:pt idx="48849">
                  <c:v>1.007080078125E-3</c:v>
                </c:pt>
                <c:pt idx="48850">
                  <c:v>1.0080337524414063E-3</c:v>
                </c:pt>
                <c:pt idx="48851">
                  <c:v>1.007080078125E-3</c:v>
                </c:pt>
                <c:pt idx="48852">
                  <c:v>1.0068416595458984E-3</c:v>
                </c:pt>
                <c:pt idx="48853">
                  <c:v>1.007080078125E-3</c:v>
                </c:pt>
                <c:pt idx="48854">
                  <c:v>1.007080078125E-3</c:v>
                </c:pt>
                <c:pt idx="48855">
                  <c:v>1.0068416595458984E-3</c:v>
                </c:pt>
                <c:pt idx="48856">
                  <c:v>1.007080078125E-3</c:v>
                </c:pt>
                <c:pt idx="48857">
                  <c:v>1.007080078125E-3</c:v>
                </c:pt>
                <c:pt idx="48858">
                  <c:v>1.0068416595458984E-3</c:v>
                </c:pt>
                <c:pt idx="48859">
                  <c:v>1.007080078125E-3</c:v>
                </c:pt>
                <c:pt idx="48860">
                  <c:v>1.007080078125E-3</c:v>
                </c:pt>
                <c:pt idx="48861">
                  <c:v>1.0068416595458984E-3</c:v>
                </c:pt>
                <c:pt idx="48862">
                  <c:v>1.007080078125E-3</c:v>
                </c:pt>
                <c:pt idx="48863">
                  <c:v>1.0080337524414063E-3</c:v>
                </c:pt>
                <c:pt idx="48864">
                  <c:v>1.007080078125E-3</c:v>
                </c:pt>
                <c:pt idx="48865">
                  <c:v>1.0068416595458984E-3</c:v>
                </c:pt>
                <c:pt idx="48866">
                  <c:v>1.007080078125E-3</c:v>
                </c:pt>
                <c:pt idx="48867">
                  <c:v>1.007080078125E-3</c:v>
                </c:pt>
                <c:pt idx="48868">
                  <c:v>1.0068416595458984E-3</c:v>
                </c:pt>
                <c:pt idx="48869">
                  <c:v>1.007080078125E-3</c:v>
                </c:pt>
                <c:pt idx="48870">
                  <c:v>1.0068416595458984E-3</c:v>
                </c:pt>
                <c:pt idx="48871">
                  <c:v>1.007080078125E-3</c:v>
                </c:pt>
                <c:pt idx="48872">
                  <c:v>1.007080078125E-3</c:v>
                </c:pt>
                <c:pt idx="48873">
                  <c:v>1.0068416595458984E-3</c:v>
                </c:pt>
                <c:pt idx="48874">
                  <c:v>1.007080078125E-3</c:v>
                </c:pt>
                <c:pt idx="48875">
                  <c:v>1.0080337524414063E-3</c:v>
                </c:pt>
                <c:pt idx="48876">
                  <c:v>1.007080078125E-3</c:v>
                </c:pt>
                <c:pt idx="48877">
                  <c:v>1.0068416595458984E-3</c:v>
                </c:pt>
                <c:pt idx="48878">
                  <c:v>1.007080078125E-3</c:v>
                </c:pt>
                <c:pt idx="48879">
                  <c:v>1.007080078125E-3</c:v>
                </c:pt>
                <c:pt idx="48880">
                  <c:v>1.0068416595458984E-3</c:v>
                </c:pt>
                <c:pt idx="48881">
                  <c:v>1.007080078125E-3</c:v>
                </c:pt>
                <c:pt idx="48882">
                  <c:v>1.007080078125E-3</c:v>
                </c:pt>
                <c:pt idx="48883">
                  <c:v>1.0068416595458984E-3</c:v>
                </c:pt>
                <c:pt idx="48884">
                  <c:v>1.007080078125E-3</c:v>
                </c:pt>
                <c:pt idx="48885">
                  <c:v>1.007080078125E-3</c:v>
                </c:pt>
                <c:pt idx="48886">
                  <c:v>1.0068416595458984E-3</c:v>
                </c:pt>
                <c:pt idx="48887">
                  <c:v>1.007080078125E-3</c:v>
                </c:pt>
                <c:pt idx="48888">
                  <c:v>1.0080337524414063E-3</c:v>
                </c:pt>
                <c:pt idx="48889">
                  <c:v>1.007080078125E-3</c:v>
                </c:pt>
                <c:pt idx="48890">
                  <c:v>1.0068416595458984E-3</c:v>
                </c:pt>
                <c:pt idx="48891">
                  <c:v>1.007080078125E-3</c:v>
                </c:pt>
                <c:pt idx="48892">
                  <c:v>1.0068416595458984E-3</c:v>
                </c:pt>
                <c:pt idx="48893">
                  <c:v>1.007080078125E-3</c:v>
                </c:pt>
                <c:pt idx="48894">
                  <c:v>1.007080078125E-3</c:v>
                </c:pt>
                <c:pt idx="48895">
                  <c:v>1.0068416595458984E-3</c:v>
                </c:pt>
                <c:pt idx="48896">
                  <c:v>1.007080078125E-3</c:v>
                </c:pt>
                <c:pt idx="48897">
                  <c:v>1.007080078125E-3</c:v>
                </c:pt>
                <c:pt idx="48898">
                  <c:v>1.0068416595458984E-3</c:v>
                </c:pt>
                <c:pt idx="48899">
                  <c:v>1.007080078125E-3</c:v>
                </c:pt>
                <c:pt idx="48900">
                  <c:v>1.0080337524414063E-3</c:v>
                </c:pt>
                <c:pt idx="48901">
                  <c:v>1.007080078125E-3</c:v>
                </c:pt>
                <c:pt idx="48902">
                  <c:v>1.0068416595458984E-3</c:v>
                </c:pt>
                <c:pt idx="48903">
                  <c:v>1.007080078125E-3</c:v>
                </c:pt>
                <c:pt idx="48904">
                  <c:v>1.007080078125E-3</c:v>
                </c:pt>
                <c:pt idx="48905">
                  <c:v>1.0068416595458984E-3</c:v>
                </c:pt>
                <c:pt idx="48906">
                  <c:v>1.007080078125E-3</c:v>
                </c:pt>
                <c:pt idx="48907">
                  <c:v>1.007080078125E-3</c:v>
                </c:pt>
                <c:pt idx="48908">
                  <c:v>1.0068416595458984E-3</c:v>
                </c:pt>
                <c:pt idx="48909">
                  <c:v>1.007080078125E-3</c:v>
                </c:pt>
                <c:pt idx="48910">
                  <c:v>1.007080078125E-3</c:v>
                </c:pt>
                <c:pt idx="48911">
                  <c:v>1.0068416595458984E-3</c:v>
                </c:pt>
                <c:pt idx="48912">
                  <c:v>1.007080078125E-3</c:v>
                </c:pt>
                <c:pt idx="48913">
                  <c:v>1.0080337524414063E-3</c:v>
                </c:pt>
                <c:pt idx="48914">
                  <c:v>1.0068416595458984E-3</c:v>
                </c:pt>
                <c:pt idx="48915">
                  <c:v>1.007080078125E-3</c:v>
                </c:pt>
                <c:pt idx="48916">
                  <c:v>1.007080078125E-3</c:v>
                </c:pt>
                <c:pt idx="48917">
                  <c:v>1.0068416595458984E-3</c:v>
                </c:pt>
                <c:pt idx="48918">
                  <c:v>1.007080078125E-3</c:v>
                </c:pt>
                <c:pt idx="48919">
                  <c:v>1.007080078125E-3</c:v>
                </c:pt>
                <c:pt idx="48920">
                  <c:v>1.0068416595458984E-3</c:v>
                </c:pt>
                <c:pt idx="48921">
                  <c:v>1.007080078125E-3</c:v>
                </c:pt>
                <c:pt idx="48922">
                  <c:v>1.007080078125E-3</c:v>
                </c:pt>
                <c:pt idx="48923">
                  <c:v>1.0068416595458984E-3</c:v>
                </c:pt>
                <c:pt idx="48924">
                  <c:v>1.007080078125E-3</c:v>
                </c:pt>
                <c:pt idx="48925">
                  <c:v>1.0080337524414063E-3</c:v>
                </c:pt>
                <c:pt idx="48926">
                  <c:v>1.007080078125E-3</c:v>
                </c:pt>
                <c:pt idx="48927">
                  <c:v>7.0488452911376953E-3</c:v>
                </c:pt>
                <c:pt idx="48928">
                  <c:v>1.007080078125E-3</c:v>
                </c:pt>
                <c:pt idx="48929">
                  <c:v>1.007080078125E-3</c:v>
                </c:pt>
                <c:pt idx="48930">
                  <c:v>1.0068416595458984E-3</c:v>
                </c:pt>
                <c:pt idx="48931">
                  <c:v>1.007080078125E-3</c:v>
                </c:pt>
                <c:pt idx="48932">
                  <c:v>1.0080337524414063E-3</c:v>
                </c:pt>
                <c:pt idx="48933">
                  <c:v>1.0068416595458984E-3</c:v>
                </c:pt>
                <c:pt idx="48934">
                  <c:v>1.007080078125E-3</c:v>
                </c:pt>
                <c:pt idx="48935">
                  <c:v>1.007080078125E-3</c:v>
                </c:pt>
                <c:pt idx="48936">
                  <c:v>1.0068416595458984E-3</c:v>
                </c:pt>
                <c:pt idx="48937">
                  <c:v>1.007080078125E-3</c:v>
                </c:pt>
                <c:pt idx="48938">
                  <c:v>1.007080078125E-3</c:v>
                </c:pt>
                <c:pt idx="48939">
                  <c:v>1.0068416595458984E-3</c:v>
                </c:pt>
                <c:pt idx="48940">
                  <c:v>1.007080078125E-3</c:v>
                </c:pt>
                <c:pt idx="48941">
                  <c:v>1.007080078125E-3</c:v>
                </c:pt>
                <c:pt idx="48942">
                  <c:v>1.0068416595458984E-3</c:v>
                </c:pt>
                <c:pt idx="48943">
                  <c:v>1.007080078125E-3</c:v>
                </c:pt>
                <c:pt idx="48944">
                  <c:v>1.0080337524414063E-3</c:v>
                </c:pt>
                <c:pt idx="48945">
                  <c:v>1.007080078125E-3</c:v>
                </c:pt>
                <c:pt idx="48946">
                  <c:v>1.0068416595458984E-3</c:v>
                </c:pt>
                <c:pt idx="48947">
                  <c:v>1.007080078125E-3</c:v>
                </c:pt>
                <c:pt idx="48948">
                  <c:v>1.007080078125E-3</c:v>
                </c:pt>
                <c:pt idx="48949">
                  <c:v>1.0068416595458984E-3</c:v>
                </c:pt>
                <c:pt idx="48950">
                  <c:v>1.007080078125E-3</c:v>
                </c:pt>
                <c:pt idx="48951">
                  <c:v>1.007080078125E-3</c:v>
                </c:pt>
                <c:pt idx="48952">
                  <c:v>1.0068416595458984E-3</c:v>
                </c:pt>
                <c:pt idx="48953">
                  <c:v>1.007080078125E-3</c:v>
                </c:pt>
                <c:pt idx="48954">
                  <c:v>1.007080078125E-3</c:v>
                </c:pt>
                <c:pt idx="48955">
                  <c:v>1.0068416595458984E-3</c:v>
                </c:pt>
                <c:pt idx="48956">
                  <c:v>1.007080078125E-3</c:v>
                </c:pt>
                <c:pt idx="48957">
                  <c:v>1.0080337524414063E-3</c:v>
                </c:pt>
                <c:pt idx="48958">
                  <c:v>1.0068416595458984E-3</c:v>
                </c:pt>
                <c:pt idx="48959">
                  <c:v>1.007080078125E-3</c:v>
                </c:pt>
                <c:pt idx="48960">
                  <c:v>1.007080078125E-3</c:v>
                </c:pt>
                <c:pt idx="48961">
                  <c:v>1.0068416595458984E-3</c:v>
                </c:pt>
                <c:pt idx="48962">
                  <c:v>1.007080078125E-3</c:v>
                </c:pt>
                <c:pt idx="48963">
                  <c:v>1.007080078125E-3</c:v>
                </c:pt>
                <c:pt idx="48964">
                  <c:v>1.0068416595458984E-3</c:v>
                </c:pt>
                <c:pt idx="48965">
                  <c:v>1.007080078125E-3</c:v>
                </c:pt>
                <c:pt idx="48966">
                  <c:v>1.007080078125E-3</c:v>
                </c:pt>
                <c:pt idx="48967">
                  <c:v>1.0068416595458984E-3</c:v>
                </c:pt>
                <c:pt idx="48968">
                  <c:v>1.007080078125E-3</c:v>
                </c:pt>
                <c:pt idx="48969">
                  <c:v>1.0080337524414063E-3</c:v>
                </c:pt>
                <c:pt idx="48970">
                  <c:v>1.007080078125E-3</c:v>
                </c:pt>
                <c:pt idx="48971">
                  <c:v>1.0068416595458984E-3</c:v>
                </c:pt>
                <c:pt idx="48972">
                  <c:v>1.007080078125E-3</c:v>
                </c:pt>
                <c:pt idx="48973">
                  <c:v>1.007080078125E-3</c:v>
                </c:pt>
                <c:pt idx="48974">
                  <c:v>1.0068416595458984E-3</c:v>
                </c:pt>
                <c:pt idx="48975">
                  <c:v>1.007080078125E-3</c:v>
                </c:pt>
                <c:pt idx="48976">
                  <c:v>1.007080078125E-3</c:v>
                </c:pt>
                <c:pt idx="48977">
                  <c:v>1.0068416595458984E-3</c:v>
                </c:pt>
                <c:pt idx="48978">
                  <c:v>1.007080078125E-3</c:v>
                </c:pt>
                <c:pt idx="48979">
                  <c:v>1.007080078125E-3</c:v>
                </c:pt>
                <c:pt idx="48980">
                  <c:v>1.0068416595458984E-3</c:v>
                </c:pt>
                <c:pt idx="48981">
                  <c:v>1.007080078125E-3</c:v>
                </c:pt>
                <c:pt idx="48982">
                  <c:v>1.0080337524414063E-3</c:v>
                </c:pt>
                <c:pt idx="48983">
                  <c:v>1.0068416595458984E-3</c:v>
                </c:pt>
                <c:pt idx="48984">
                  <c:v>1.007080078125E-3</c:v>
                </c:pt>
                <c:pt idx="48985">
                  <c:v>1.007080078125E-3</c:v>
                </c:pt>
                <c:pt idx="48986">
                  <c:v>1.0068416595458984E-3</c:v>
                </c:pt>
                <c:pt idx="48987">
                  <c:v>1.007080078125E-3</c:v>
                </c:pt>
                <c:pt idx="48988">
                  <c:v>1.007080078125E-3</c:v>
                </c:pt>
                <c:pt idx="48989">
                  <c:v>1.0068416595458984E-3</c:v>
                </c:pt>
                <c:pt idx="48990">
                  <c:v>1.007080078125E-3</c:v>
                </c:pt>
                <c:pt idx="48991">
                  <c:v>1.007080078125E-3</c:v>
                </c:pt>
                <c:pt idx="48992">
                  <c:v>1.0068416595458984E-3</c:v>
                </c:pt>
                <c:pt idx="48993">
                  <c:v>1.007080078125E-3</c:v>
                </c:pt>
                <c:pt idx="48994">
                  <c:v>1.0080337524414063E-3</c:v>
                </c:pt>
                <c:pt idx="48995">
                  <c:v>1.007080078125E-3</c:v>
                </c:pt>
                <c:pt idx="48996">
                  <c:v>1.0068416595458984E-3</c:v>
                </c:pt>
                <c:pt idx="48997">
                  <c:v>1.007080078125E-3</c:v>
                </c:pt>
                <c:pt idx="48998">
                  <c:v>1.007080078125E-3</c:v>
                </c:pt>
                <c:pt idx="48999">
                  <c:v>1.0068416595458984E-3</c:v>
                </c:pt>
                <c:pt idx="49000">
                  <c:v>1.007080078125E-3</c:v>
                </c:pt>
                <c:pt idx="49001">
                  <c:v>1.007080078125E-3</c:v>
                </c:pt>
                <c:pt idx="49002">
                  <c:v>1.0068416595458984E-3</c:v>
                </c:pt>
                <c:pt idx="49003">
                  <c:v>1.007080078125E-3</c:v>
                </c:pt>
                <c:pt idx="49004">
                  <c:v>1.007080078125E-3</c:v>
                </c:pt>
                <c:pt idx="49005">
                  <c:v>1.0068416595458984E-3</c:v>
                </c:pt>
                <c:pt idx="49006">
                  <c:v>1.007080078125E-3</c:v>
                </c:pt>
                <c:pt idx="49007">
                  <c:v>1.0080337524414063E-3</c:v>
                </c:pt>
                <c:pt idx="49008">
                  <c:v>1.0068416595458984E-3</c:v>
                </c:pt>
                <c:pt idx="49009">
                  <c:v>1.007080078125E-3</c:v>
                </c:pt>
                <c:pt idx="49010">
                  <c:v>1.007080078125E-3</c:v>
                </c:pt>
                <c:pt idx="49011">
                  <c:v>1.0068416595458984E-3</c:v>
                </c:pt>
                <c:pt idx="49012">
                  <c:v>1.007080078125E-3</c:v>
                </c:pt>
                <c:pt idx="49013">
                  <c:v>1.007080078125E-3</c:v>
                </c:pt>
                <c:pt idx="49014">
                  <c:v>1.0068416595458984E-3</c:v>
                </c:pt>
                <c:pt idx="49015">
                  <c:v>1.007080078125E-3</c:v>
                </c:pt>
                <c:pt idx="49016">
                  <c:v>1.007080078125E-3</c:v>
                </c:pt>
                <c:pt idx="49017">
                  <c:v>1.0068416595458984E-3</c:v>
                </c:pt>
                <c:pt idx="49018">
                  <c:v>1.007080078125E-3</c:v>
                </c:pt>
                <c:pt idx="49019">
                  <c:v>1.0080337524414063E-3</c:v>
                </c:pt>
                <c:pt idx="49020">
                  <c:v>1.007080078125E-3</c:v>
                </c:pt>
                <c:pt idx="49021">
                  <c:v>1.0068416595458984E-3</c:v>
                </c:pt>
                <c:pt idx="49022">
                  <c:v>1.007080078125E-3</c:v>
                </c:pt>
                <c:pt idx="49023">
                  <c:v>1.007080078125E-3</c:v>
                </c:pt>
                <c:pt idx="49024">
                  <c:v>1.0068416595458984E-3</c:v>
                </c:pt>
                <c:pt idx="49025">
                  <c:v>1.007080078125E-3</c:v>
                </c:pt>
                <c:pt idx="49026">
                  <c:v>1.007080078125E-3</c:v>
                </c:pt>
                <c:pt idx="49027">
                  <c:v>1.0068416595458984E-3</c:v>
                </c:pt>
                <c:pt idx="49028">
                  <c:v>1.007080078125E-3</c:v>
                </c:pt>
                <c:pt idx="49029">
                  <c:v>1.007080078125E-3</c:v>
                </c:pt>
                <c:pt idx="49030">
                  <c:v>1.0068416595458984E-3</c:v>
                </c:pt>
                <c:pt idx="49031">
                  <c:v>1.007080078125E-3</c:v>
                </c:pt>
                <c:pt idx="49032">
                  <c:v>1.0080337524414063E-3</c:v>
                </c:pt>
                <c:pt idx="49033">
                  <c:v>1.0068416595458984E-3</c:v>
                </c:pt>
                <c:pt idx="49034">
                  <c:v>1.007080078125E-3</c:v>
                </c:pt>
                <c:pt idx="49035">
                  <c:v>1.007080078125E-3</c:v>
                </c:pt>
                <c:pt idx="49036">
                  <c:v>1.0068416595458984E-3</c:v>
                </c:pt>
                <c:pt idx="49037">
                  <c:v>1.007080078125E-3</c:v>
                </c:pt>
                <c:pt idx="49038">
                  <c:v>1.007080078125E-3</c:v>
                </c:pt>
                <c:pt idx="49039">
                  <c:v>1.0068416595458984E-3</c:v>
                </c:pt>
                <c:pt idx="49040">
                  <c:v>1.007080078125E-3</c:v>
                </c:pt>
                <c:pt idx="49041">
                  <c:v>1.007080078125E-3</c:v>
                </c:pt>
                <c:pt idx="49042">
                  <c:v>1.0068416595458984E-3</c:v>
                </c:pt>
                <c:pt idx="49043">
                  <c:v>1.007080078125E-3</c:v>
                </c:pt>
                <c:pt idx="49044">
                  <c:v>1.0080337524414063E-3</c:v>
                </c:pt>
                <c:pt idx="49045">
                  <c:v>1.007080078125E-3</c:v>
                </c:pt>
                <c:pt idx="49046">
                  <c:v>1.0068416595458984E-3</c:v>
                </c:pt>
                <c:pt idx="49047">
                  <c:v>1.007080078125E-3</c:v>
                </c:pt>
                <c:pt idx="49048">
                  <c:v>1.007080078125E-3</c:v>
                </c:pt>
                <c:pt idx="49049">
                  <c:v>1.0068416595458984E-3</c:v>
                </c:pt>
                <c:pt idx="49050">
                  <c:v>1.007080078125E-3</c:v>
                </c:pt>
                <c:pt idx="49051">
                  <c:v>1.007080078125E-3</c:v>
                </c:pt>
                <c:pt idx="49052">
                  <c:v>1.0068416595458984E-3</c:v>
                </c:pt>
                <c:pt idx="49053">
                  <c:v>1.007080078125E-3</c:v>
                </c:pt>
                <c:pt idx="49054">
                  <c:v>1.007080078125E-3</c:v>
                </c:pt>
                <c:pt idx="49055">
                  <c:v>1.0068416595458984E-3</c:v>
                </c:pt>
                <c:pt idx="49056">
                  <c:v>1.007080078125E-3</c:v>
                </c:pt>
                <c:pt idx="49057">
                  <c:v>1.0080337524414063E-3</c:v>
                </c:pt>
                <c:pt idx="49058">
                  <c:v>1.0068416595458984E-3</c:v>
                </c:pt>
                <c:pt idx="49059">
                  <c:v>1.007080078125E-3</c:v>
                </c:pt>
                <c:pt idx="49060">
                  <c:v>1.007080078125E-3</c:v>
                </c:pt>
                <c:pt idx="49061">
                  <c:v>1.0068416595458984E-3</c:v>
                </c:pt>
                <c:pt idx="49062">
                  <c:v>1.007080078125E-3</c:v>
                </c:pt>
                <c:pt idx="49063">
                  <c:v>1.007080078125E-3</c:v>
                </c:pt>
                <c:pt idx="49064">
                  <c:v>1.0068416595458984E-3</c:v>
                </c:pt>
                <c:pt idx="49065">
                  <c:v>1.007080078125E-3</c:v>
                </c:pt>
                <c:pt idx="49066">
                  <c:v>1.007080078125E-3</c:v>
                </c:pt>
                <c:pt idx="49067">
                  <c:v>1.0068416595458984E-3</c:v>
                </c:pt>
                <c:pt idx="49068">
                  <c:v>1.007080078125E-3</c:v>
                </c:pt>
                <c:pt idx="49069">
                  <c:v>1.0080337524414063E-3</c:v>
                </c:pt>
                <c:pt idx="49070">
                  <c:v>1.007080078125E-3</c:v>
                </c:pt>
                <c:pt idx="49071">
                  <c:v>1.0068416595458984E-3</c:v>
                </c:pt>
                <c:pt idx="49072">
                  <c:v>1.007080078125E-3</c:v>
                </c:pt>
                <c:pt idx="49073">
                  <c:v>1.007080078125E-3</c:v>
                </c:pt>
                <c:pt idx="49074">
                  <c:v>1.0068416595458984E-3</c:v>
                </c:pt>
                <c:pt idx="49075">
                  <c:v>1.007080078125E-3</c:v>
                </c:pt>
                <c:pt idx="49076">
                  <c:v>1.007080078125E-3</c:v>
                </c:pt>
                <c:pt idx="49077">
                  <c:v>1.0068416595458984E-3</c:v>
                </c:pt>
                <c:pt idx="49078">
                  <c:v>1.007080078125E-3</c:v>
                </c:pt>
                <c:pt idx="49079">
                  <c:v>1.007080078125E-3</c:v>
                </c:pt>
                <c:pt idx="49080">
                  <c:v>1.0068416595458984E-3</c:v>
                </c:pt>
                <c:pt idx="49081">
                  <c:v>1.007080078125E-3</c:v>
                </c:pt>
                <c:pt idx="49082">
                  <c:v>1.0080337524414063E-3</c:v>
                </c:pt>
                <c:pt idx="49083">
                  <c:v>1.0068416595458984E-3</c:v>
                </c:pt>
                <c:pt idx="49084">
                  <c:v>1.007080078125E-3</c:v>
                </c:pt>
                <c:pt idx="49085">
                  <c:v>1.007080078125E-3</c:v>
                </c:pt>
                <c:pt idx="49086">
                  <c:v>1.0068416595458984E-3</c:v>
                </c:pt>
                <c:pt idx="49087">
                  <c:v>1.007080078125E-3</c:v>
                </c:pt>
                <c:pt idx="49088">
                  <c:v>1.007080078125E-3</c:v>
                </c:pt>
                <c:pt idx="49089">
                  <c:v>1.0068416595458984E-3</c:v>
                </c:pt>
                <c:pt idx="49090">
                  <c:v>1.007080078125E-3</c:v>
                </c:pt>
                <c:pt idx="49091">
                  <c:v>1.007080078125E-3</c:v>
                </c:pt>
                <c:pt idx="49092">
                  <c:v>1.0068416595458984E-3</c:v>
                </c:pt>
                <c:pt idx="49093">
                  <c:v>1.007080078125E-3</c:v>
                </c:pt>
                <c:pt idx="49094">
                  <c:v>1.0080337524414063E-3</c:v>
                </c:pt>
                <c:pt idx="49095">
                  <c:v>1.007080078125E-3</c:v>
                </c:pt>
                <c:pt idx="49096">
                  <c:v>1.0068416595458984E-3</c:v>
                </c:pt>
                <c:pt idx="49097">
                  <c:v>1.007080078125E-3</c:v>
                </c:pt>
                <c:pt idx="49098">
                  <c:v>1.007080078125E-3</c:v>
                </c:pt>
                <c:pt idx="49099">
                  <c:v>1.0068416595458984E-3</c:v>
                </c:pt>
                <c:pt idx="49100">
                  <c:v>1.007080078125E-3</c:v>
                </c:pt>
                <c:pt idx="49101">
                  <c:v>1.007080078125E-3</c:v>
                </c:pt>
                <c:pt idx="49102">
                  <c:v>1.0068416595458984E-3</c:v>
                </c:pt>
                <c:pt idx="49103">
                  <c:v>1.007080078125E-3</c:v>
                </c:pt>
                <c:pt idx="49104">
                  <c:v>1.007080078125E-3</c:v>
                </c:pt>
                <c:pt idx="49105">
                  <c:v>1.0068416595458984E-3</c:v>
                </c:pt>
                <c:pt idx="49106">
                  <c:v>1.007080078125E-3</c:v>
                </c:pt>
                <c:pt idx="49107">
                  <c:v>1.0080337524414063E-3</c:v>
                </c:pt>
                <c:pt idx="49108">
                  <c:v>1.0068416595458984E-3</c:v>
                </c:pt>
                <c:pt idx="49109">
                  <c:v>1.007080078125E-3</c:v>
                </c:pt>
                <c:pt idx="49110">
                  <c:v>1.007080078125E-3</c:v>
                </c:pt>
                <c:pt idx="49111">
                  <c:v>1.0068416595458984E-3</c:v>
                </c:pt>
                <c:pt idx="49112">
                  <c:v>1.007080078125E-3</c:v>
                </c:pt>
                <c:pt idx="49113">
                  <c:v>1.007080078125E-3</c:v>
                </c:pt>
                <c:pt idx="49114">
                  <c:v>1.0068416595458984E-3</c:v>
                </c:pt>
                <c:pt idx="49115">
                  <c:v>1.007080078125E-3</c:v>
                </c:pt>
                <c:pt idx="49116">
                  <c:v>1.007080078125E-3</c:v>
                </c:pt>
                <c:pt idx="49117">
                  <c:v>6.0429573059082031E-3</c:v>
                </c:pt>
                <c:pt idx="49118">
                  <c:v>1.007080078125E-3</c:v>
                </c:pt>
                <c:pt idx="49119">
                  <c:v>1.0068416595458984E-3</c:v>
                </c:pt>
                <c:pt idx="49120">
                  <c:v>1.007080078125E-3</c:v>
                </c:pt>
                <c:pt idx="49121">
                  <c:v>1.007080078125E-3</c:v>
                </c:pt>
                <c:pt idx="49122">
                  <c:v>1.0068416595458984E-3</c:v>
                </c:pt>
                <c:pt idx="49123">
                  <c:v>1.007080078125E-3</c:v>
                </c:pt>
                <c:pt idx="49124">
                  <c:v>1.007080078125E-3</c:v>
                </c:pt>
                <c:pt idx="49125">
                  <c:v>1.0068416595458984E-3</c:v>
                </c:pt>
                <c:pt idx="49126">
                  <c:v>1.0080337524414063E-3</c:v>
                </c:pt>
                <c:pt idx="49127">
                  <c:v>1.007080078125E-3</c:v>
                </c:pt>
                <c:pt idx="49128">
                  <c:v>1.0068416595458984E-3</c:v>
                </c:pt>
                <c:pt idx="49129">
                  <c:v>1.007080078125E-3</c:v>
                </c:pt>
                <c:pt idx="49130">
                  <c:v>1.007080078125E-3</c:v>
                </c:pt>
                <c:pt idx="49131">
                  <c:v>1.0068416595458984E-3</c:v>
                </c:pt>
                <c:pt idx="49132">
                  <c:v>1.007080078125E-3</c:v>
                </c:pt>
                <c:pt idx="49133">
                  <c:v>1.007080078125E-3</c:v>
                </c:pt>
                <c:pt idx="49134">
                  <c:v>1.0068416595458984E-3</c:v>
                </c:pt>
                <c:pt idx="49135">
                  <c:v>1.007080078125E-3</c:v>
                </c:pt>
                <c:pt idx="49136">
                  <c:v>1.007080078125E-3</c:v>
                </c:pt>
                <c:pt idx="49137">
                  <c:v>1.0068416595458984E-3</c:v>
                </c:pt>
                <c:pt idx="49138">
                  <c:v>1.007080078125E-3</c:v>
                </c:pt>
                <c:pt idx="49139">
                  <c:v>1.0080337524414063E-3</c:v>
                </c:pt>
                <c:pt idx="49140">
                  <c:v>1.007080078125E-3</c:v>
                </c:pt>
                <c:pt idx="49141">
                  <c:v>1.0068416595458984E-3</c:v>
                </c:pt>
                <c:pt idx="49142">
                  <c:v>1.007080078125E-3</c:v>
                </c:pt>
                <c:pt idx="49143">
                  <c:v>1.007080078125E-3</c:v>
                </c:pt>
                <c:pt idx="49144">
                  <c:v>1.0068416595458984E-3</c:v>
                </c:pt>
                <c:pt idx="49145">
                  <c:v>1.007080078125E-3</c:v>
                </c:pt>
                <c:pt idx="49146">
                  <c:v>1.007080078125E-3</c:v>
                </c:pt>
                <c:pt idx="49147">
                  <c:v>1.0068416595458984E-3</c:v>
                </c:pt>
                <c:pt idx="49148">
                  <c:v>1.007080078125E-3</c:v>
                </c:pt>
                <c:pt idx="49149">
                  <c:v>1.007080078125E-3</c:v>
                </c:pt>
                <c:pt idx="49150">
                  <c:v>1.0068416595458984E-3</c:v>
                </c:pt>
                <c:pt idx="49151">
                  <c:v>1.0080337524414063E-3</c:v>
                </c:pt>
                <c:pt idx="49152">
                  <c:v>1.007080078125E-3</c:v>
                </c:pt>
                <c:pt idx="49153">
                  <c:v>1.0068416595458984E-3</c:v>
                </c:pt>
                <c:pt idx="49154">
                  <c:v>1.007080078125E-3</c:v>
                </c:pt>
                <c:pt idx="49155">
                  <c:v>1.007080078125E-3</c:v>
                </c:pt>
                <c:pt idx="49156">
                  <c:v>1.0068416595458984E-3</c:v>
                </c:pt>
                <c:pt idx="49157">
                  <c:v>1.007080078125E-3</c:v>
                </c:pt>
                <c:pt idx="49158">
                  <c:v>1.007080078125E-3</c:v>
                </c:pt>
                <c:pt idx="49159">
                  <c:v>1.0068416595458984E-3</c:v>
                </c:pt>
                <c:pt idx="49160">
                  <c:v>1.007080078125E-3</c:v>
                </c:pt>
                <c:pt idx="49161">
                  <c:v>1.007080078125E-3</c:v>
                </c:pt>
                <c:pt idx="49162">
                  <c:v>1.0068416595458984E-3</c:v>
                </c:pt>
                <c:pt idx="49163">
                  <c:v>1.007080078125E-3</c:v>
                </c:pt>
                <c:pt idx="49164">
                  <c:v>1.0080337524414063E-3</c:v>
                </c:pt>
                <c:pt idx="49165">
                  <c:v>1.007080078125E-3</c:v>
                </c:pt>
                <c:pt idx="49166">
                  <c:v>1.0068416595458984E-3</c:v>
                </c:pt>
                <c:pt idx="49167">
                  <c:v>1.007080078125E-3</c:v>
                </c:pt>
                <c:pt idx="49168">
                  <c:v>1.007080078125E-3</c:v>
                </c:pt>
                <c:pt idx="49169">
                  <c:v>1.0068416595458984E-3</c:v>
                </c:pt>
                <c:pt idx="49170">
                  <c:v>1.007080078125E-3</c:v>
                </c:pt>
                <c:pt idx="49171">
                  <c:v>1.007080078125E-3</c:v>
                </c:pt>
                <c:pt idx="49172">
                  <c:v>1.0068416595458984E-3</c:v>
                </c:pt>
                <c:pt idx="49173">
                  <c:v>1.007080078125E-3</c:v>
                </c:pt>
                <c:pt idx="49174">
                  <c:v>1.007080078125E-3</c:v>
                </c:pt>
                <c:pt idx="49175">
                  <c:v>1.0068416595458984E-3</c:v>
                </c:pt>
                <c:pt idx="49176">
                  <c:v>1.0080337524414063E-3</c:v>
                </c:pt>
                <c:pt idx="49177">
                  <c:v>1.007080078125E-3</c:v>
                </c:pt>
                <c:pt idx="49178">
                  <c:v>1.0068416595458984E-3</c:v>
                </c:pt>
                <c:pt idx="49179">
                  <c:v>1.007080078125E-3</c:v>
                </c:pt>
                <c:pt idx="49180">
                  <c:v>1.007080078125E-3</c:v>
                </c:pt>
                <c:pt idx="49181">
                  <c:v>1.0068416595458984E-3</c:v>
                </c:pt>
                <c:pt idx="49182">
                  <c:v>1.007080078125E-3</c:v>
                </c:pt>
                <c:pt idx="49183">
                  <c:v>1.007080078125E-3</c:v>
                </c:pt>
                <c:pt idx="49184">
                  <c:v>1.0068416595458984E-3</c:v>
                </c:pt>
                <c:pt idx="49185">
                  <c:v>1.007080078125E-3</c:v>
                </c:pt>
                <c:pt idx="49186">
                  <c:v>1.007080078125E-3</c:v>
                </c:pt>
                <c:pt idx="49187">
                  <c:v>1.0068416595458984E-3</c:v>
                </c:pt>
                <c:pt idx="49188">
                  <c:v>1.007080078125E-3</c:v>
                </c:pt>
                <c:pt idx="49189">
                  <c:v>1.0080337524414063E-3</c:v>
                </c:pt>
                <c:pt idx="49190">
                  <c:v>1.007080078125E-3</c:v>
                </c:pt>
                <c:pt idx="49191">
                  <c:v>1.0068416595458984E-3</c:v>
                </c:pt>
                <c:pt idx="49192">
                  <c:v>1.007080078125E-3</c:v>
                </c:pt>
                <c:pt idx="49193">
                  <c:v>1.007080078125E-3</c:v>
                </c:pt>
                <c:pt idx="49194">
                  <c:v>1.0068416595458984E-3</c:v>
                </c:pt>
                <c:pt idx="49195">
                  <c:v>1.007080078125E-3</c:v>
                </c:pt>
                <c:pt idx="49196">
                  <c:v>1.007080078125E-3</c:v>
                </c:pt>
                <c:pt idx="49197">
                  <c:v>1.0068416595458984E-3</c:v>
                </c:pt>
                <c:pt idx="49198">
                  <c:v>1.007080078125E-3</c:v>
                </c:pt>
                <c:pt idx="49199">
                  <c:v>1.007080078125E-3</c:v>
                </c:pt>
                <c:pt idx="49200">
                  <c:v>1.0068416595458984E-3</c:v>
                </c:pt>
                <c:pt idx="49201">
                  <c:v>1.0080337524414063E-3</c:v>
                </c:pt>
                <c:pt idx="49202">
                  <c:v>1.007080078125E-3</c:v>
                </c:pt>
                <c:pt idx="49203">
                  <c:v>1.0068416595458984E-3</c:v>
                </c:pt>
                <c:pt idx="49204">
                  <c:v>1.007080078125E-3</c:v>
                </c:pt>
                <c:pt idx="49205">
                  <c:v>1.007080078125E-3</c:v>
                </c:pt>
                <c:pt idx="49206">
                  <c:v>1.0068416595458984E-3</c:v>
                </c:pt>
                <c:pt idx="49207">
                  <c:v>1.007080078125E-3</c:v>
                </c:pt>
                <c:pt idx="49208">
                  <c:v>1.007080078125E-3</c:v>
                </c:pt>
                <c:pt idx="49209">
                  <c:v>1.0068416595458984E-3</c:v>
                </c:pt>
                <c:pt idx="49210">
                  <c:v>1.007080078125E-3</c:v>
                </c:pt>
                <c:pt idx="49211">
                  <c:v>1.007080078125E-3</c:v>
                </c:pt>
                <c:pt idx="49212">
                  <c:v>1.0068416595458984E-3</c:v>
                </c:pt>
                <c:pt idx="49213">
                  <c:v>1.007080078125E-3</c:v>
                </c:pt>
                <c:pt idx="49214">
                  <c:v>1.0080337524414063E-3</c:v>
                </c:pt>
                <c:pt idx="49215">
                  <c:v>1.007080078125E-3</c:v>
                </c:pt>
                <c:pt idx="49216">
                  <c:v>1.0068416595458984E-3</c:v>
                </c:pt>
                <c:pt idx="49217">
                  <c:v>1.007080078125E-3</c:v>
                </c:pt>
                <c:pt idx="49218">
                  <c:v>1.007080078125E-3</c:v>
                </c:pt>
                <c:pt idx="49219">
                  <c:v>1.0068416595458984E-3</c:v>
                </c:pt>
                <c:pt idx="49220">
                  <c:v>1.007080078125E-3</c:v>
                </c:pt>
                <c:pt idx="49221">
                  <c:v>1.007080078125E-3</c:v>
                </c:pt>
                <c:pt idx="49222">
                  <c:v>1.0068416595458984E-3</c:v>
                </c:pt>
                <c:pt idx="49223">
                  <c:v>1.007080078125E-3</c:v>
                </c:pt>
                <c:pt idx="49224">
                  <c:v>1.007080078125E-3</c:v>
                </c:pt>
                <c:pt idx="49225">
                  <c:v>1.0068416595458984E-3</c:v>
                </c:pt>
                <c:pt idx="49226">
                  <c:v>1.0080337524414063E-3</c:v>
                </c:pt>
                <c:pt idx="49227">
                  <c:v>1.007080078125E-3</c:v>
                </c:pt>
                <c:pt idx="49228">
                  <c:v>1.0068416595458984E-3</c:v>
                </c:pt>
                <c:pt idx="49229">
                  <c:v>1.007080078125E-3</c:v>
                </c:pt>
                <c:pt idx="49230">
                  <c:v>1.007080078125E-3</c:v>
                </c:pt>
                <c:pt idx="49231">
                  <c:v>1.0068416595458984E-3</c:v>
                </c:pt>
                <c:pt idx="49232">
                  <c:v>1.007080078125E-3</c:v>
                </c:pt>
                <c:pt idx="49233">
                  <c:v>1.007080078125E-3</c:v>
                </c:pt>
                <c:pt idx="49234">
                  <c:v>1.0068416595458984E-3</c:v>
                </c:pt>
                <c:pt idx="49235">
                  <c:v>1.007080078125E-3</c:v>
                </c:pt>
                <c:pt idx="49236">
                  <c:v>1.007080078125E-3</c:v>
                </c:pt>
                <c:pt idx="49237">
                  <c:v>1.0068416595458984E-3</c:v>
                </c:pt>
                <c:pt idx="49238">
                  <c:v>1.007080078125E-3</c:v>
                </c:pt>
                <c:pt idx="49239">
                  <c:v>1.0080337524414063E-3</c:v>
                </c:pt>
                <c:pt idx="49240">
                  <c:v>1.007080078125E-3</c:v>
                </c:pt>
                <c:pt idx="49241">
                  <c:v>1.0068416595458984E-3</c:v>
                </c:pt>
                <c:pt idx="49242">
                  <c:v>1.007080078125E-3</c:v>
                </c:pt>
                <c:pt idx="49243">
                  <c:v>1.007080078125E-3</c:v>
                </c:pt>
                <c:pt idx="49244">
                  <c:v>1.0068416595458984E-3</c:v>
                </c:pt>
                <c:pt idx="49245">
                  <c:v>1.007080078125E-3</c:v>
                </c:pt>
                <c:pt idx="49246">
                  <c:v>1.007080078125E-3</c:v>
                </c:pt>
                <c:pt idx="49247">
                  <c:v>1.0068416595458984E-3</c:v>
                </c:pt>
                <c:pt idx="49248">
                  <c:v>1.007080078125E-3</c:v>
                </c:pt>
                <c:pt idx="49249">
                  <c:v>1.007080078125E-3</c:v>
                </c:pt>
                <c:pt idx="49250">
                  <c:v>1.0068416595458984E-3</c:v>
                </c:pt>
                <c:pt idx="49251">
                  <c:v>1.0080337524414063E-3</c:v>
                </c:pt>
                <c:pt idx="49252">
                  <c:v>1.007080078125E-3</c:v>
                </c:pt>
                <c:pt idx="49253">
                  <c:v>1.0068416595458984E-3</c:v>
                </c:pt>
                <c:pt idx="49254">
                  <c:v>1.007080078125E-3</c:v>
                </c:pt>
                <c:pt idx="49255">
                  <c:v>1.007080078125E-3</c:v>
                </c:pt>
                <c:pt idx="49256">
                  <c:v>1.0068416595458984E-3</c:v>
                </c:pt>
                <c:pt idx="49257">
                  <c:v>1.007080078125E-3</c:v>
                </c:pt>
                <c:pt idx="49258">
                  <c:v>1.007080078125E-3</c:v>
                </c:pt>
                <c:pt idx="49259">
                  <c:v>1.0068416595458984E-3</c:v>
                </c:pt>
                <c:pt idx="49260">
                  <c:v>1.007080078125E-3</c:v>
                </c:pt>
                <c:pt idx="49261">
                  <c:v>1.007080078125E-3</c:v>
                </c:pt>
                <c:pt idx="49262">
                  <c:v>1.0068416595458984E-3</c:v>
                </c:pt>
                <c:pt idx="49263">
                  <c:v>1.007080078125E-3</c:v>
                </c:pt>
                <c:pt idx="49264">
                  <c:v>1.0080337524414063E-3</c:v>
                </c:pt>
                <c:pt idx="49265">
                  <c:v>1.007080078125E-3</c:v>
                </c:pt>
                <c:pt idx="49266">
                  <c:v>1.0068416595458984E-3</c:v>
                </c:pt>
                <c:pt idx="49267">
                  <c:v>1.007080078125E-3</c:v>
                </c:pt>
                <c:pt idx="49268">
                  <c:v>1.007080078125E-3</c:v>
                </c:pt>
                <c:pt idx="49269">
                  <c:v>1.0068416595458984E-3</c:v>
                </c:pt>
                <c:pt idx="49270">
                  <c:v>1.007080078125E-3</c:v>
                </c:pt>
                <c:pt idx="49271">
                  <c:v>1.007080078125E-3</c:v>
                </c:pt>
                <c:pt idx="49272">
                  <c:v>1.0068416595458984E-3</c:v>
                </c:pt>
                <c:pt idx="49273">
                  <c:v>1.007080078125E-3</c:v>
                </c:pt>
                <c:pt idx="49274">
                  <c:v>1.007080078125E-3</c:v>
                </c:pt>
                <c:pt idx="49275">
                  <c:v>1.0068416595458984E-3</c:v>
                </c:pt>
                <c:pt idx="49276">
                  <c:v>1.0080337524414063E-3</c:v>
                </c:pt>
                <c:pt idx="49277">
                  <c:v>1.007080078125E-3</c:v>
                </c:pt>
                <c:pt idx="49278">
                  <c:v>1.0068416595458984E-3</c:v>
                </c:pt>
                <c:pt idx="49279">
                  <c:v>1.007080078125E-3</c:v>
                </c:pt>
                <c:pt idx="49280">
                  <c:v>1.007080078125E-3</c:v>
                </c:pt>
                <c:pt idx="49281">
                  <c:v>1.0068416595458984E-3</c:v>
                </c:pt>
                <c:pt idx="49282">
                  <c:v>1.007080078125E-3</c:v>
                </c:pt>
                <c:pt idx="49283">
                  <c:v>1.007080078125E-3</c:v>
                </c:pt>
                <c:pt idx="49284">
                  <c:v>1.0068416595458984E-3</c:v>
                </c:pt>
                <c:pt idx="49285">
                  <c:v>1.007080078125E-3</c:v>
                </c:pt>
                <c:pt idx="49286">
                  <c:v>1.007080078125E-3</c:v>
                </c:pt>
                <c:pt idx="49287">
                  <c:v>1.0068416595458984E-3</c:v>
                </c:pt>
                <c:pt idx="49288">
                  <c:v>1.007080078125E-3</c:v>
                </c:pt>
                <c:pt idx="49289">
                  <c:v>1.0080337524414063E-3</c:v>
                </c:pt>
                <c:pt idx="49290">
                  <c:v>1.007080078125E-3</c:v>
                </c:pt>
                <c:pt idx="49291">
                  <c:v>1.0068416595458984E-3</c:v>
                </c:pt>
                <c:pt idx="49292">
                  <c:v>1.007080078125E-3</c:v>
                </c:pt>
                <c:pt idx="49293">
                  <c:v>1.007080078125E-3</c:v>
                </c:pt>
                <c:pt idx="49294">
                  <c:v>1.0068416595458984E-3</c:v>
                </c:pt>
                <c:pt idx="49295">
                  <c:v>1.007080078125E-3</c:v>
                </c:pt>
                <c:pt idx="49296">
                  <c:v>1.007080078125E-3</c:v>
                </c:pt>
                <c:pt idx="49297">
                  <c:v>1.0068416595458984E-3</c:v>
                </c:pt>
                <c:pt idx="49298">
                  <c:v>1.007080078125E-3</c:v>
                </c:pt>
                <c:pt idx="49299">
                  <c:v>1.007080078125E-3</c:v>
                </c:pt>
                <c:pt idx="49300">
                  <c:v>1.0068416595458984E-3</c:v>
                </c:pt>
                <c:pt idx="49301">
                  <c:v>1.0080337524414063E-3</c:v>
                </c:pt>
                <c:pt idx="49302">
                  <c:v>1.007080078125E-3</c:v>
                </c:pt>
                <c:pt idx="49303">
                  <c:v>1.0068416595458984E-3</c:v>
                </c:pt>
                <c:pt idx="49304">
                  <c:v>1.007080078125E-3</c:v>
                </c:pt>
                <c:pt idx="49305">
                  <c:v>1.007080078125E-3</c:v>
                </c:pt>
                <c:pt idx="49306">
                  <c:v>1.0068416595458984E-3</c:v>
                </c:pt>
                <c:pt idx="49307">
                  <c:v>1.007080078125E-3</c:v>
                </c:pt>
                <c:pt idx="49308">
                  <c:v>1.007080078125E-3</c:v>
                </c:pt>
                <c:pt idx="49309">
                  <c:v>1.0068416595458984E-3</c:v>
                </c:pt>
                <c:pt idx="49310">
                  <c:v>1.007080078125E-3</c:v>
                </c:pt>
                <c:pt idx="49311">
                  <c:v>1.007080078125E-3</c:v>
                </c:pt>
                <c:pt idx="49312">
                  <c:v>1.0068416595458984E-3</c:v>
                </c:pt>
                <c:pt idx="49313">
                  <c:v>1.007080078125E-3</c:v>
                </c:pt>
                <c:pt idx="49314">
                  <c:v>1.0080337524414063E-3</c:v>
                </c:pt>
                <c:pt idx="49315">
                  <c:v>1.007080078125E-3</c:v>
                </c:pt>
                <c:pt idx="49316">
                  <c:v>1.0068416595458984E-3</c:v>
                </c:pt>
                <c:pt idx="49317">
                  <c:v>1.007080078125E-3</c:v>
                </c:pt>
                <c:pt idx="49318">
                  <c:v>1.007080078125E-3</c:v>
                </c:pt>
                <c:pt idx="49319">
                  <c:v>1.0068416595458984E-3</c:v>
                </c:pt>
                <c:pt idx="49320">
                  <c:v>1.007080078125E-3</c:v>
                </c:pt>
                <c:pt idx="49321">
                  <c:v>1.007080078125E-3</c:v>
                </c:pt>
                <c:pt idx="49322">
                  <c:v>1.0068416595458984E-3</c:v>
                </c:pt>
                <c:pt idx="49323">
                  <c:v>1.007080078125E-3</c:v>
                </c:pt>
                <c:pt idx="49324">
                  <c:v>1.007080078125E-3</c:v>
                </c:pt>
                <c:pt idx="49325">
                  <c:v>1.0068416595458984E-3</c:v>
                </c:pt>
                <c:pt idx="49326">
                  <c:v>1.0080337524414063E-3</c:v>
                </c:pt>
                <c:pt idx="49327">
                  <c:v>1.007080078125E-3</c:v>
                </c:pt>
                <c:pt idx="49328">
                  <c:v>1.0068416595458984E-3</c:v>
                </c:pt>
                <c:pt idx="49329">
                  <c:v>1.007080078125E-3</c:v>
                </c:pt>
                <c:pt idx="49330">
                  <c:v>1.007080078125E-3</c:v>
                </c:pt>
                <c:pt idx="49331">
                  <c:v>1.0068416595458984E-3</c:v>
                </c:pt>
                <c:pt idx="49332">
                  <c:v>1.007080078125E-3</c:v>
                </c:pt>
                <c:pt idx="49333">
                  <c:v>1.007080078125E-3</c:v>
                </c:pt>
                <c:pt idx="49334">
                  <c:v>1.0068416595458984E-3</c:v>
                </c:pt>
                <c:pt idx="49335">
                  <c:v>1.007080078125E-3</c:v>
                </c:pt>
                <c:pt idx="49336">
                  <c:v>1.007080078125E-3</c:v>
                </c:pt>
                <c:pt idx="49337">
                  <c:v>1.0068416595458984E-3</c:v>
                </c:pt>
                <c:pt idx="49338">
                  <c:v>1.007080078125E-3</c:v>
                </c:pt>
                <c:pt idx="49339">
                  <c:v>1.0080337524414063E-3</c:v>
                </c:pt>
                <c:pt idx="49340">
                  <c:v>1.007080078125E-3</c:v>
                </c:pt>
                <c:pt idx="49341">
                  <c:v>1.0068416595458984E-3</c:v>
                </c:pt>
                <c:pt idx="49342">
                  <c:v>1.007080078125E-3</c:v>
                </c:pt>
                <c:pt idx="49343">
                  <c:v>1.007080078125E-3</c:v>
                </c:pt>
                <c:pt idx="49344">
                  <c:v>1.0068416595458984E-3</c:v>
                </c:pt>
                <c:pt idx="49345">
                  <c:v>1.007080078125E-3</c:v>
                </c:pt>
                <c:pt idx="49346">
                  <c:v>1.007080078125E-3</c:v>
                </c:pt>
                <c:pt idx="49347">
                  <c:v>1.0068416595458984E-3</c:v>
                </c:pt>
                <c:pt idx="49348">
                  <c:v>1.007080078125E-3</c:v>
                </c:pt>
                <c:pt idx="49349">
                  <c:v>1.0068416595458984E-3</c:v>
                </c:pt>
                <c:pt idx="49350">
                  <c:v>1.007080078125E-3</c:v>
                </c:pt>
                <c:pt idx="49351">
                  <c:v>1.0080337524414063E-3</c:v>
                </c:pt>
                <c:pt idx="49352">
                  <c:v>1.007080078125E-3</c:v>
                </c:pt>
                <c:pt idx="49353">
                  <c:v>1.0068416595458984E-3</c:v>
                </c:pt>
                <c:pt idx="49354">
                  <c:v>1.007080078125E-3</c:v>
                </c:pt>
                <c:pt idx="49355">
                  <c:v>1.007080078125E-3</c:v>
                </c:pt>
                <c:pt idx="49356">
                  <c:v>1.0068416595458984E-3</c:v>
                </c:pt>
                <c:pt idx="49357">
                  <c:v>1.007080078125E-3</c:v>
                </c:pt>
                <c:pt idx="49358">
                  <c:v>1.007080078125E-3</c:v>
                </c:pt>
                <c:pt idx="49359">
                  <c:v>1.0068416595458984E-3</c:v>
                </c:pt>
                <c:pt idx="49360">
                  <c:v>1.007080078125E-3</c:v>
                </c:pt>
                <c:pt idx="49361">
                  <c:v>1.007080078125E-3</c:v>
                </c:pt>
                <c:pt idx="49362">
                  <c:v>1.0068416595458984E-3</c:v>
                </c:pt>
                <c:pt idx="49363">
                  <c:v>1.007080078125E-3</c:v>
                </c:pt>
                <c:pt idx="49364">
                  <c:v>1.0080337524414063E-3</c:v>
                </c:pt>
                <c:pt idx="49365">
                  <c:v>1.007080078125E-3</c:v>
                </c:pt>
                <c:pt idx="49366">
                  <c:v>1.0068416595458984E-3</c:v>
                </c:pt>
                <c:pt idx="49367">
                  <c:v>1.007080078125E-3</c:v>
                </c:pt>
                <c:pt idx="49368">
                  <c:v>1.007080078125E-3</c:v>
                </c:pt>
                <c:pt idx="49369">
                  <c:v>1.0068416595458984E-3</c:v>
                </c:pt>
                <c:pt idx="49370">
                  <c:v>1.007080078125E-3</c:v>
                </c:pt>
                <c:pt idx="49371">
                  <c:v>1.0068416595458984E-3</c:v>
                </c:pt>
                <c:pt idx="49372">
                  <c:v>1.007080078125E-3</c:v>
                </c:pt>
                <c:pt idx="49373">
                  <c:v>1.007080078125E-3</c:v>
                </c:pt>
                <c:pt idx="49374">
                  <c:v>1.0068416595458984E-3</c:v>
                </c:pt>
                <c:pt idx="49375">
                  <c:v>1.007080078125E-3</c:v>
                </c:pt>
                <c:pt idx="49376">
                  <c:v>1.0080337524414063E-3</c:v>
                </c:pt>
                <c:pt idx="49377">
                  <c:v>1.007080078125E-3</c:v>
                </c:pt>
                <c:pt idx="49378">
                  <c:v>1.0068416595458984E-3</c:v>
                </c:pt>
                <c:pt idx="49379">
                  <c:v>1.007080078125E-3</c:v>
                </c:pt>
                <c:pt idx="49380">
                  <c:v>1.007080078125E-3</c:v>
                </c:pt>
                <c:pt idx="49381">
                  <c:v>1.0068416595458984E-3</c:v>
                </c:pt>
                <c:pt idx="49382">
                  <c:v>1.007080078125E-3</c:v>
                </c:pt>
                <c:pt idx="49383">
                  <c:v>1.007080078125E-3</c:v>
                </c:pt>
                <c:pt idx="49384">
                  <c:v>1.0068416595458984E-3</c:v>
                </c:pt>
                <c:pt idx="49385">
                  <c:v>1.007080078125E-3</c:v>
                </c:pt>
                <c:pt idx="49386">
                  <c:v>1.007080078125E-3</c:v>
                </c:pt>
                <c:pt idx="49387">
                  <c:v>1.0068416595458984E-3</c:v>
                </c:pt>
                <c:pt idx="49388">
                  <c:v>1.007080078125E-3</c:v>
                </c:pt>
                <c:pt idx="49389">
                  <c:v>1.0080337524414063E-3</c:v>
                </c:pt>
                <c:pt idx="49390">
                  <c:v>1.007080078125E-3</c:v>
                </c:pt>
                <c:pt idx="49391">
                  <c:v>1.0068416595458984E-3</c:v>
                </c:pt>
                <c:pt idx="49392">
                  <c:v>1.007080078125E-3</c:v>
                </c:pt>
                <c:pt idx="49393">
                  <c:v>1.0068416595458984E-3</c:v>
                </c:pt>
                <c:pt idx="49394">
                  <c:v>1.007080078125E-3</c:v>
                </c:pt>
                <c:pt idx="49395">
                  <c:v>1.007080078125E-3</c:v>
                </c:pt>
                <c:pt idx="49396">
                  <c:v>1.0068416595458984E-3</c:v>
                </c:pt>
                <c:pt idx="49397">
                  <c:v>1.007080078125E-3</c:v>
                </c:pt>
                <c:pt idx="49398">
                  <c:v>1.007080078125E-3</c:v>
                </c:pt>
                <c:pt idx="49399">
                  <c:v>1.0068416595458984E-3</c:v>
                </c:pt>
                <c:pt idx="49400">
                  <c:v>1.007080078125E-3</c:v>
                </c:pt>
                <c:pt idx="49401">
                  <c:v>1.0080337524414063E-3</c:v>
                </c:pt>
                <c:pt idx="49402">
                  <c:v>1.007080078125E-3</c:v>
                </c:pt>
                <c:pt idx="49403">
                  <c:v>1.0068416595458984E-3</c:v>
                </c:pt>
                <c:pt idx="49404">
                  <c:v>1.007080078125E-3</c:v>
                </c:pt>
                <c:pt idx="49405">
                  <c:v>1.007080078125E-3</c:v>
                </c:pt>
                <c:pt idx="49406">
                  <c:v>1.0068416595458984E-3</c:v>
                </c:pt>
                <c:pt idx="49407">
                  <c:v>1.007080078125E-3</c:v>
                </c:pt>
                <c:pt idx="49408">
                  <c:v>1.007080078125E-3</c:v>
                </c:pt>
                <c:pt idx="49409">
                  <c:v>1.0068416595458984E-3</c:v>
                </c:pt>
                <c:pt idx="49410">
                  <c:v>1.007080078125E-3</c:v>
                </c:pt>
                <c:pt idx="49411">
                  <c:v>1.007080078125E-3</c:v>
                </c:pt>
                <c:pt idx="49412">
                  <c:v>1.0068416595458984E-3</c:v>
                </c:pt>
                <c:pt idx="49413">
                  <c:v>1.007080078125E-3</c:v>
                </c:pt>
                <c:pt idx="49414">
                  <c:v>1.0080337524414063E-3</c:v>
                </c:pt>
                <c:pt idx="49415">
                  <c:v>1.0068416595458984E-3</c:v>
                </c:pt>
                <c:pt idx="49416">
                  <c:v>1.007080078125E-3</c:v>
                </c:pt>
                <c:pt idx="49417">
                  <c:v>1.007080078125E-3</c:v>
                </c:pt>
                <c:pt idx="49418">
                  <c:v>1.0068416595458984E-3</c:v>
                </c:pt>
                <c:pt idx="49419">
                  <c:v>1.007080078125E-3</c:v>
                </c:pt>
                <c:pt idx="49420">
                  <c:v>1.007080078125E-3</c:v>
                </c:pt>
                <c:pt idx="49421">
                  <c:v>1.0068416595458984E-3</c:v>
                </c:pt>
                <c:pt idx="49422">
                  <c:v>1.007080078125E-3</c:v>
                </c:pt>
                <c:pt idx="49423">
                  <c:v>1.007080078125E-3</c:v>
                </c:pt>
                <c:pt idx="49424">
                  <c:v>1.0068416595458984E-3</c:v>
                </c:pt>
                <c:pt idx="49425">
                  <c:v>1.007080078125E-3</c:v>
                </c:pt>
                <c:pt idx="49426">
                  <c:v>1.0080337524414063E-3</c:v>
                </c:pt>
                <c:pt idx="49427">
                  <c:v>1.007080078125E-3</c:v>
                </c:pt>
                <c:pt idx="49428">
                  <c:v>1.0068416595458984E-3</c:v>
                </c:pt>
                <c:pt idx="49429">
                  <c:v>1.007080078125E-3</c:v>
                </c:pt>
                <c:pt idx="49430">
                  <c:v>1.007080078125E-3</c:v>
                </c:pt>
                <c:pt idx="49431">
                  <c:v>1.0068416595458984E-3</c:v>
                </c:pt>
                <c:pt idx="49432">
                  <c:v>1.007080078125E-3</c:v>
                </c:pt>
                <c:pt idx="49433">
                  <c:v>1.007080078125E-3</c:v>
                </c:pt>
                <c:pt idx="49434">
                  <c:v>1.0068416595458984E-3</c:v>
                </c:pt>
                <c:pt idx="49435">
                  <c:v>1.007080078125E-3</c:v>
                </c:pt>
                <c:pt idx="49436">
                  <c:v>1.007080078125E-3</c:v>
                </c:pt>
                <c:pt idx="49437">
                  <c:v>1.0068416595458984E-3</c:v>
                </c:pt>
                <c:pt idx="49438">
                  <c:v>1.007080078125E-3</c:v>
                </c:pt>
                <c:pt idx="49439">
                  <c:v>1.0080337524414063E-3</c:v>
                </c:pt>
                <c:pt idx="49440">
                  <c:v>1.0068416595458984E-3</c:v>
                </c:pt>
                <c:pt idx="49441">
                  <c:v>1.007080078125E-3</c:v>
                </c:pt>
                <c:pt idx="49442">
                  <c:v>1.007080078125E-3</c:v>
                </c:pt>
                <c:pt idx="49443">
                  <c:v>1.0068416595458984E-3</c:v>
                </c:pt>
                <c:pt idx="49444">
                  <c:v>1.007080078125E-3</c:v>
                </c:pt>
                <c:pt idx="49445">
                  <c:v>1.007080078125E-3</c:v>
                </c:pt>
                <c:pt idx="49446">
                  <c:v>1.0068416595458984E-3</c:v>
                </c:pt>
                <c:pt idx="49447">
                  <c:v>1.007080078125E-3</c:v>
                </c:pt>
                <c:pt idx="49448">
                  <c:v>1.007080078125E-3</c:v>
                </c:pt>
                <c:pt idx="49449">
                  <c:v>1.0068416595458984E-3</c:v>
                </c:pt>
                <c:pt idx="49450">
                  <c:v>1.007080078125E-3</c:v>
                </c:pt>
                <c:pt idx="49451">
                  <c:v>1.0080337524414063E-3</c:v>
                </c:pt>
                <c:pt idx="49452">
                  <c:v>1.007080078125E-3</c:v>
                </c:pt>
                <c:pt idx="49453">
                  <c:v>1.0068416595458984E-3</c:v>
                </c:pt>
                <c:pt idx="49454">
                  <c:v>1.007080078125E-3</c:v>
                </c:pt>
                <c:pt idx="49455">
                  <c:v>1.007080078125E-3</c:v>
                </c:pt>
                <c:pt idx="49456">
                  <c:v>1.0068416595458984E-3</c:v>
                </c:pt>
                <c:pt idx="49457">
                  <c:v>1.007080078125E-3</c:v>
                </c:pt>
                <c:pt idx="49458">
                  <c:v>1.007080078125E-3</c:v>
                </c:pt>
                <c:pt idx="49459">
                  <c:v>1.0068416595458984E-3</c:v>
                </c:pt>
                <c:pt idx="49460">
                  <c:v>1.007080078125E-3</c:v>
                </c:pt>
                <c:pt idx="49461">
                  <c:v>1.007080078125E-3</c:v>
                </c:pt>
                <c:pt idx="49462">
                  <c:v>1.0068416595458984E-3</c:v>
                </c:pt>
                <c:pt idx="49463">
                  <c:v>1.007080078125E-3</c:v>
                </c:pt>
                <c:pt idx="49464">
                  <c:v>1.0080337524414063E-3</c:v>
                </c:pt>
                <c:pt idx="49465">
                  <c:v>1.0068416595458984E-3</c:v>
                </c:pt>
                <c:pt idx="49466">
                  <c:v>1.007080078125E-3</c:v>
                </c:pt>
                <c:pt idx="49467">
                  <c:v>1.007080078125E-3</c:v>
                </c:pt>
                <c:pt idx="49468">
                  <c:v>1.0068416595458984E-3</c:v>
                </c:pt>
                <c:pt idx="49469">
                  <c:v>1.007080078125E-3</c:v>
                </c:pt>
                <c:pt idx="49470">
                  <c:v>1.007080078125E-3</c:v>
                </c:pt>
                <c:pt idx="49471">
                  <c:v>1.0068416595458984E-3</c:v>
                </c:pt>
                <c:pt idx="49472">
                  <c:v>1.007080078125E-3</c:v>
                </c:pt>
                <c:pt idx="49473">
                  <c:v>1.007080078125E-3</c:v>
                </c:pt>
                <c:pt idx="49474">
                  <c:v>1.0068416595458984E-3</c:v>
                </c:pt>
                <c:pt idx="49475">
                  <c:v>1.007080078125E-3</c:v>
                </c:pt>
                <c:pt idx="49476">
                  <c:v>1.0080337524414063E-3</c:v>
                </c:pt>
                <c:pt idx="49477">
                  <c:v>1.007080078125E-3</c:v>
                </c:pt>
                <c:pt idx="49478">
                  <c:v>1.0068416595458984E-3</c:v>
                </c:pt>
                <c:pt idx="49479">
                  <c:v>1.007080078125E-3</c:v>
                </c:pt>
                <c:pt idx="49480">
                  <c:v>1.007080078125E-3</c:v>
                </c:pt>
                <c:pt idx="49481">
                  <c:v>1.0068416595458984E-3</c:v>
                </c:pt>
                <c:pt idx="49482">
                  <c:v>1.007080078125E-3</c:v>
                </c:pt>
                <c:pt idx="49483">
                  <c:v>1.007080078125E-3</c:v>
                </c:pt>
                <c:pt idx="49484">
                  <c:v>1.0068416595458984E-3</c:v>
                </c:pt>
                <c:pt idx="49485">
                  <c:v>1.007080078125E-3</c:v>
                </c:pt>
                <c:pt idx="49486">
                  <c:v>1.007080078125E-3</c:v>
                </c:pt>
                <c:pt idx="49487">
                  <c:v>1.0068416595458984E-3</c:v>
                </c:pt>
                <c:pt idx="49488">
                  <c:v>1.007080078125E-3</c:v>
                </c:pt>
                <c:pt idx="49489">
                  <c:v>1.0080337524414063E-3</c:v>
                </c:pt>
                <c:pt idx="49490">
                  <c:v>1.0068416595458984E-3</c:v>
                </c:pt>
                <c:pt idx="49491">
                  <c:v>1.007080078125E-3</c:v>
                </c:pt>
                <c:pt idx="49492">
                  <c:v>1.007080078125E-3</c:v>
                </c:pt>
                <c:pt idx="49493">
                  <c:v>1.0068416595458984E-3</c:v>
                </c:pt>
                <c:pt idx="49494">
                  <c:v>1.007080078125E-3</c:v>
                </c:pt>
                <c:pt idx="49495">
                  <c:v>1.007080078125E-3</c:v>
                </c:pt>
                <c:pt idx="49496">
                  <c:v>1.0068416595458984E-3</c:v>
                </c:pt>
                <c:pt idx="49497">
                  <c:v>1.007080078125E-3</c:v>
                </c:pt>
                <c:pt idx="49498">
                  <c:v>1.007080078125E-3</c:v>
                </c:pt>
                <c:pt idx="49499">
                  <c:v>1.0068416595458984E-3</c:v>
                </c:pt>
                <c:pt idx="49500">
                  <c:v>1.007080078125E-3</c:v>
                </c:pt>
                <c:pt idx="49501">
                  <c:v>1.0080337524414063E-3</c:v>
                </c:pt>
                <c:pt idx="49502">
                  <c:v>1.007080078125E-3</c:v>
                </c:pt>
                <c:pt idx="49503">
                  <c:v>1.0068416595458984E-3</c:v>
                </c:pt>
                <c:pt idx="49504">
                  <c:v>1.007080078125E-3</c:v>
                </c:pt>
                <c:pt idx="49505">
                  <c:v>1.007080078125E-3</c:v>
                </c:pt>
                <c:pt idx="49506">
                  <c:v>1.0068416595458984E-3</c:v>
                </c:pt>
                <c:pt idx="49507">
                  <c:v>1.007080078125E-3</c:v>
                </c:pt>
                <c:pt idx="49508">
                  <c:v>1.007080078125E-3</c:v>
                </c:pt>
                <c:pt idx="49509">
                  <c:v>1.0068416595458984E-3</c:v>
                </c:pt>
                <c:pt idx="49510">
                  <c:v>1.007080078125E-3</c:v>
                </c:pt>
                <c:pt idx="49511">
                  <c:v>1.007080078125E-3</c:v>
                </c:pt>
                <c:pt idx="49512">
                  <c:v>1.0068416595458984E-3</c:v>
                </c:pt>
                <c:pt idx="49513">
                  <c:v>1.007080078125E-3</c:v>
                </c:pt>
                <c:pt idx="49514">
                  <c:v>1.0080337524414063E-3</c:v>
                </c:pt>
                <c:pt idx="49515">
                  <c:v>1.0068416595458984E-3</c:v>
                </c:pt>
                <c:pt idx="49516">
                  <c:v>1.007080078125E-3</c:v>
                </c:pt>
                <c:pt idx="49517">
                  <c:v>1.007080078125E-3</c:v>
                </c:pt>
                <c:pt idx="49518">
                  <c:v>1.0068416595458984E-3</c:v>
                </c:pt>
                <c:pt idx="49519">
                  <c:v>1.007080078125E-3</c:v>
                </c:pt>
                <c:pt idx="49520">
                  <c:v>1.007080078125E-3</c:v>
                </c:pt>
                <c:pt idx="49521">
                  <c:v>1.0068416595458984E-3</c:v>
                </c:pt>
                <c:pt idx="49522">
                  <c:v>1.007080078125E-3</c:v>
                </c:pt>
                <c:pt idx="49523">
                  <c:v>1.007080078125E-3</c:v>
                </c:pt>
                <c:pt idx="49524">
                  <c:v>1.0068416595458984E-3</c:v>
                </c:pt>
                <c:pt idx="49525">
                  <c:v>1.007080078125E-3</c:v>
                </c:pt>
                <c:pt idx="49526">
                  <c:v>1.0080337524414063E-3</c:v>
                </c:pt>
                <c:pt idx="49527">
                  <c:v>1.007080078125E-3</c:v>
                </c:pt>
                <c:pt idx="49528">
                  <c:v>1.0068416595458984E-3</c:v>
                </c:pt>
                <c:pt idx="49529">
                  <c:v>1.007080078125E-3</c:v>
                </c:pt>
                <c:pt idx="49530">
                  <c:v>1.007080078125E-3</c:v>
                </c:pt>
                <c:pt idx="49531">
                  <c:v>1.0068416595458984E-3</c:v>
                </c:pt>
                <c:pt idx="49532">
                  <c:v>1.007080078125E-3</c:v>
                </c:pt>
                <c:pt idx="49533">
                  <c:v>1.007080078125E-3</c:v>
                </c:pt>
                <c:pt idx="49534">
                  <c:v>1.0068416595458984E-3</c:v>
                </c:pt>
                <c:pt idx="49535">
                  <c:v>1.007080078125E-3</c:v>
                </c:pt>
                <c:pt idx="49536">
                  <c:v>1.007080078125E-3</c:v>
                </c:pt>
                <c:pt idx="49537">
                  <c:v>1.0068416595458984E-3</c:v>
                </c:pt>
                <c:pt idx="49538">
                  <c:v>1.007080078125E-3</c:v>
                </c:pt>
                <c:pt idx="49539">
                  <c:v>1.0080337524414063E-3</c:v>
                </c:pt>
                <c:pt idx="49540">
                  <c:v>1.0068416595458984E-3</c:v>
                </c:pt>
                <c:pt idx="49541">
                  <c:v>1.007080078125E-3</c:v>
                </c:pt>
                <c:pt idx="49542">
                  <c:v>1.007080078125E-3</c:v>
                </c:pt>
                <c:pt idx="49543">
                  <c:v>1.0068416595458984E-3</c:v>
                </c:pt>
                <c:pt idx="49544">
                  <c:v>1.007080078125E-3</c:v>
                </c:pt>
                <c:pt idx="49545">
                  <c:v>1.007080078125E-3</c:v>
                </c:pt>
                <c:pt idx="49546">
                  <c:v>1.0068416595458984E-3</c:v>
                </c:pt>
                <c:pt idx="49547">
                  <c:v>1.007080078125E-3</c:v>
                </c:pt>
                <c:pt idx="49548">
                  <c:v>1.007080078125E-3</c:v>
                </c:pt>
                <c:pt idx="49549">
                  <c:v>1.0068416595458984E-3</c:v>
                </c:pt>
                <c:pt idx="49550">
                  <c:v>1.007080078125E-3</c:v>
                </c:pt>
                <c:pt idx="49551">
                  <c:v>1.0080337524414063E-3</c:v>
                </c:pt>
                <c:pt idx="49552">
                  <c:v>1.007080078125E-3</c:v>
                </c:pt>
                <c:pt idx="49553">
                  <c:v>1.0068416595458984E-3</c:v>
                </c:pt>
                <c:pt idx="49554">
                  <c:v>1.007080078125E-3</c:v>
                </c:pt>
                <c:pt idx="49555">
                  <c:v>1.007080078125E-3</c:v>
                </c:pt>
                <c:pt idx="49556">
                  <c:v>1.0068416595458984E-3</c:v>
                </c:pt>
                <c:pt idx="49557">
                  <c:v>1.007080078125E-3</c:v>
                </c:pt>
                <c:pt idx="49558">
                  <c:v>1.007080078125E-3</c:v>
                </c:pt>
                <c:pt idx="49559">
                  <c:v>1.0068416595458984E-3</c:v>
                </c:pt>
                <c:pt idx="49560">
                  <c:v>1.007080078125E-3</c:v>
                </c:pt>
                <c:pt idx="49561">
                  <c:v>1.007080078125E-3</c:v>
                </c:pt>
                <c:pt idx="49562">
                  <c:v>1.0068416595458984E-3</c:v>
                </c:pt>
                <c:pt idx="49563">
                  <c:v>1.007080078125E-3</c:v>
                </c:pt>
                <c:pt idx="49564">
                  <c:v>1.0080337524414063E-3</c:v>
                </c:pt>
                <c:pt idx="49565">
                  <c:v>1.0068416595458984E-3</c:v>
                </c:pt>
                <c:pt idx="49566">
                  <c:v>1.007080078125E-3</c:v>
                </c:pt>
                <c:pt idx="49567">
                  <c:v>1.007080078125E-3</c:v>
                </c:pt>
                <c:pt idx="49568">
                  <c:v>1.0068416595458984E-3</c:v>
                </c:pt>
                <c:pt idx="49569">
                  <c:v>1.007080078125E-3</c:v>
                </c:pt>
                <c:pt idx="49570">
                  <c:v>1.007080078125E-3</c:v>
                </c:pt>
                <c:pt idx="49571">
                  <c:v>1.0068416595458984E-3</c:v>
                </c:pt>
                <c:pt idx="49572">
                  <c:v>1.007080078125E-3</c:v>
                </c:pt>
                <c:pt idx="49573">
                  <c:v>1.007080078125E-3</c:v>
                </c:pt>
                <c:pt idx="49574">
                  <c:v>1.0068416595458984E-3</c:v>
                </c:pt>
                <c:pt idx="49575">
                  <c:v>1.007080078125E-3</c:v>
                </c:pt>
                <c:pt idx="49576">
                  <c:v>1.0080337524414063E-3</c:v>
                </c:pt>
                <c:pt idx="49577">
                  <c:v>1.007080078125E-3</c:v>
                </c:pt>
                <c:pt idx="49578">
                  <c:v>1.0068416595458984E-3</c:v>
                </c:pt>
                <c:pt idx="49579">
                  <c:v>1.007080078125E-3</c:v>
                </c:pt>
                <c:pt idx="49580">
                  <c:v>1.007080078125E-3</c:v>
                </c:pt>
                <c:pt idx="49581">
                  <c:v>1.0068416595458984E-3</c:v>
                </c:pt>
                <c:pt idx="49582">
                  <c:v>1.007080078125E-3</c:v>
                </c:pt>
                <c:pt idx="49583">
                  <c:v>1.007080078125E-3</c:v>
                </c:pt>
                <c:pt idx="49584">
                  <c:v>1.0068416595458984E-3</c:v>
                </c:pt>
                <c:pt idx="49585">
                  <c:v>1.007080078125E-3</c:v>
                </c:pt>
                <c:pt idx="49586">
                  <c:v>1.007080078125E-3</c:v>
                </c:pt>
                <c:pt idx="49587">
                  <c:v>1.0068416595458984E-3</c:v>
                </c:pt>
                <c:pt idx="49588">
                  <c:v>1.007080078125E-3</c:v>
                </c:pt>
                <c:pt idx="49589">
                  <c:v>1.0080337524414063E-3</c:v>
                </c:pt>
                <c:pt idx="49590">
                  <c:v>1.0068416595458984E-3</c:v>
                </c:pt>
                <c:pt idx="49591">
                  <c:v>1.007080078125E-3</c:v>
                </c:pt>
                <c:pt idx="49592">
                  <c:v>1.007080078125E-3</c:v>
                </c:pt>
                <c:pt idx="49593">
                  <c:v>1.0068416595458984E-3</c:v>
                </c:pt>
                <c:pt idx="49594">
                  <c:v>1.007080078125E-3</c:v>
                </c:pt>
                <c:pt idx="49595">
                  <c:v>1.007080078125E-3</c:v>
                </c:pt>
                <c:pt idx="49596">
                  <c:v>1.0068416595458984E-3</c:v>
                </c:pt>
                <c:pt idx="49597">
                  <c:v>1.007080078125E-3</c:v>
                </c:pt>
                <c:pt idx="49598">
                  <c:v>1.007080078125E-3</c:v>
                </c:pt>
                <c:pt idx="49599">
                  <c:v>1.0068416595458984E-3</c:v>
                </c:pt>
                <c:pt idx="49600">
                  <c:v>1.007080078125E-3</c:v>
                </c:pt>
                <c:pt idx="49601">
                  <c:v>1.0080337524414063E-3</c:v>
                </c:pt>
                <c:pt idx="49602">
                  <c:v>1.007080078125E-3</c:v>
                </c:pt>
                <c:pt idx="49603">
                  <c:v>1.0068416595458984E-3</c:v>
                </c:pt>
                <c:pt idx="49604">
                  <c:v>1.007080078125E-3</c:v>
                </c:pt>
                <c:pt idx="49605">
                  <c:v>1.007080078125E-3</c:v>
                </c:pt>
                <c:pt idx="49606">
                  <c:v>1.0068416595458984E-3</c:v>
                </c:pt>
                <c:pt idx="49607">
                  <c:v>1.007080078125E-3</c:v>
                </c:pt>
                <c:pt idx="49608">
                  <c:v>1.007080078125E-3</c:v>
                </c:pt>
                <c:pt idx="49609">
                  <c:v>1.0068416595458984E-3</c:v>
                </c:pt>
                <c:pt idx="49610">
                  <c:v>1.007080078125E-3</c:v>
                </c:pt>
                <c:pt idx="49611">
                  <c:v>1.007080078125E-3</c:v>
                </c:pt>
                <c:pt idx="49612">
                  <c:v>1.0068416595458984E-3</c:v>
                </c:pt>
                <c:pt idx="49613">
                  <c:v>1.007080078125E-3</c:v>
                </c:pt>
                <c:pt idx="49614">
                  <c:v>1.0080337524414063E-3</c:v>
                </c:pt>
                <c:pt idx="49615">
                  <c:v>1.0068416595458984E-3</c:v>
                </c:pt>
                <c:pt idx="49616">
                  <c:v>1.007080078125E-3</c:v>
                </c:pt>
                <c:pt idx="49617">
                  <c:v>1.007080078125E-3</c:v>
                </c:pt>
                <c:pt idx="49618">
                  <c:v>1.0068416595458984E-3</c:v>
                </c:pt>
                <c:pt idx="49619">
                  <c:v>1.007080078125E-3</c:v>
                </c:pt>
                <c:pt idx="49620">
                  <c:v>1.007080078125E-3</c:v>
                </c:pt>
                <c:pt idx="49621">
                  <c:v>1.0068416595458984E-3</c:v>
                </c:pt>
                <c:pt idx="49622">
                  <c:v>1.007080078125E-3</c:v>
                </c:pt>
                <c:pt idx="49623">
                  <c:v>1.007080078125E-3</c:v>
                </c:pt>
                <c:pt idx="49624">
                  <c:v>1.0068416595458984E-3</c:v>
                </c:pt>
                <c:pt idx="49625">
                  <c:v>1.007080078125E-3</c:v>
                </c:pt>
                <c:pt idx="49626">
                  <c:v>1.0080337524414063E-3</c:v>
                </c:pt>
                <c:pt idx="49627">
                  <c:v>1.007080078125E-3</c:v>
                </c:pt>
                <c:pt idx="49628">
                  <c:v>1.0068416595458984E-3</c:v>
                </c:pt>
                <c:pt idx="49629">
                  <c:v>1.007080078125E-3</c:v>
                </c:pt>
                <c:pt idx="49630">
                  <c:v>1.007080078125E-3</c:v>
                </c:pt>
                <c:pt idx="49631">
                  <c:v>1.0068416595458984E-3</c:v>
                </c:pt>
                <c:pt idx="49632">
                  <c:v>1.007080078125E-3</c:v>
                </c:pt>
                <c:pt idx="49633">
                  <c:v>1.007080078125E-3</c:v>
                </c:pt>
                <c:pt idx="49634">
                  <c:v>1.0068416595458984E-3</c:v>
                </c:pt>
                <c:pt idx="49635">
                  <c:v>1.007080078125E-3</c:v>
                </c:pt>
                <c:pt idx="49636">
                  <c:v>1.007080078125E-3</c:v>
                </c:pt>
                <c:pt idx="49637">
                  <c:v>1.0068416595458984E-3</c:v>
                </c:pt>
                <c:pt idx="49638">
                  <c:v>1.0080337524414063E-3</c:v>
                </c:pt>
                <c:pt idx="49639">
                  <c:v>1.007080078125E-3</c:v>
                </c:pt>
                <c:pt idx="49640">
                  <c:v>1.0068416595458984E-3</c:v>
                </c:pt>
                <c:pt idx="49641">
                  <c:v>1.007080078125E-3</c:v>
                </c:pt>
                <c:pt idx="49642">
                  <c:v>1.007080078125E-3</c:v>
                </c:pt>
                <c:pt idx="49643">
                  <c:v>1.0068416595458984E-3</c:v>
                </c:pt>
                <c:pt idx="49644">
                  <c:v>1.007080078125E-3</c:v>
                </c:pt>
                <c:pt idx="49645">
                  <c:v>1.007080078125E-3</c:v>
                </c:pt>
                <c:pt idx="49646">
                  <c:v>1.0068416595458984E-3</c:v>
                </c:pt>
                <c:pt idx="49647">
                  <c:v>1.007080078125E-3</c:v>
                </c:pt>
                <c:pt idx="49648">
                  <c:v>1.007080078125E-3</c:v>
                </c:pt>
                <c:pt idx="49649">
                  <c:v>1.0068416595458984E-3</c:v>
                </c:pt>
                <c:pt idx="49650">
                  <c:v>1.007080078125E-3</c:v>
                </c:pt>
                <c:pt idx="49651">
                  <c:v>1.0080337524414063E-3</c:v>
                </c:pt>
                <c:pt idx="49652">
                  <c:v>1.007080078125E-3</c:v>
                </c:pt>
                <c:pt idx="49653">
                  <c:v>1.0068416595458984E-3</c:v>
                </c:pt>
                <c:pt idx="49654">
                  <c:v>1.007080078125E-3</c:v>
                </c:pt>
                <c:pt idx="49655">
                  <c:v>1.007080078125E-3</c:v>
                </c:pt>
                <c:pt idx="49656">
                  <c:v>1.0068416595458984E-3</c:v>
                </c:pt>
                <c:pt idx="49657">
                  <c:v>1.007080078125E-3</c:v>
                </c:pt>
                <c:pt idx="49658">
                  <c:v>1.007080078125E-3</c:v>
                </c:pt>
                <c:pt idx="49659">
                  <c:v>1.0068416595458984E-3</c:v>
                </c:pt>
                <c:pt idx="49660">
                  <c:v>1.007080078125E-3</c:v>
                </c:pt>
                <c:pt idx="49661">
                  <c:v>1.007080078125E-3</c:v>
                </c:pt>
                <c:pt idx="49662">
                  <c:v>1.0068416595458984E-3</c:v>
                </c:pt>
                <c:pt idx="49663">
                  <c:v>1.0080337524414063E-3</c:v>
                </c:pt>
                <c:pt idx="49664">
                  <c:v>9.0630054473876953E-3</c:v>
                </c:pt>
                <c:pt idx="49665">
                  <c:v>1.007080078125E-3</c:v>
                </c:pt>
                <c:pt idx="49666">
                  <c:v>1.0068416595458984E-3</c:v>
                </c:pt>
                <c:pt idx="49667">
                  <c:v>1.007080078125E-3</c:v>
                </c:pt>
                <c:pt idx="49668">
                  <c:v>1.0080337524414063E-3</c:v>
                </c:pt>
                <c:pt idx="49669">
                  <c:v>1.007080078125E-3</c:v>
                </c:pt>
                <c:pt idx="49670">
                  <c:v>1.0068416595458984E-3</c:v>
                </c:pt>
                <c:pt idx="49671">
                  <c:v>1.007080078125E-3</c:v>
                </c:pt>
                <c:pt idx="49672">
                  <c:v>1.007080078125E-3</c:v>
                </c:pt>
                <c:pt idx="49673">
                  <c:v>1.0068416595458984E-3</c:v>
                </c:pt>
                <c:pt idx="49674">
                  <c:v>1.007080078125E-3</c:v>
                </c:pt>
                <c:pt idx="49675">
                  <c:v>1.007080078125E-3</c:v>
                </c:pt>
                <c:pt idx="49676">
                  <c:v>1.0068416595458984E-3</c:v>
                </c:pt>
                <c:pt idx="49677">
                  <c:v>1.007080078125E-3</c:v>
                </c:pt>
                <c:pt idx="49678">
                  <c:v>1.007080078125E-3</c:v>
                </c:pt>
                <c:pt idx="49679">
                  <c:v>1.0068416595458984E-3</c:v>
                </c:pt>
                <c:pt idx="49680">
                  <c:v>1.0080337524414063E-3</c:v>
                </c:pt>
                <c:pt idx="49681">
                  <c:v>1.007080078125E-3</c:v>
                </c:pt>
                <c:pt idx="49682">
                  <c:v>1.0068416595458984E-3</c:v>
                </c:pt>
                <c:pt idx="49683">
                  <c:v>1.007080078125E-3</c:v>
                </c:pt>
                <c:pt idx="49684">
                  <c:v>1.007080078125E-3</c:v>
                </c:pt>
                <c:pt idx="49685">
                  <c:v>1.0068416595458984E-3</c:v>
                </c:pt>
                <c:pt idx="49686">
                  <c:v>1.007080078125E-3</c:v>
                </c:pt>
                <c:pt idx="49687">
                  <c:v>1.007080078125E-3</c:v>
                </c:pt>
                <c:pt idx="49688">
                  <c:v>1.0068416595458984E-3</c:v>
                </c:pt>
                <c:pt idx="49689">
                  <c:v>1.007080078125E-3</c:v>
                </c:pt>
                <c:pt idx="49690">
                  <c:v>1.007080078125E-3</c:v>
                </c:pt>
                <c:pt idx="49691">
                  <c:v>1.0068416595458984E-3</c:v>
                </c:pt>
                <c:pt idx="49692">
                  <c:v>1.007080078125E-3</c:v>
                </c:pt>
                <c:pt idx="49693">
                  <c:v>1.0080337524414063E-3</c:v>
                </c:pt>
                <c:pt idx="49694">
                  <c:v>1.007080078125E-3</c:v>
                </c:pt>
                <c:pt idx="49695">
                  <c:v>1.0068416595458984E-3</c:v>
                </c:pt>
                <c:pt idx="49696">
                  <c:v>1.007080078125E-3</c:v>
                </c:pt>
                <c:pt idx="49697">
                  <c:v>1.007080078125E-3</c:v>
                </c:pt>
                <c:pt idx="49698">
                  <c:v>1.0068416595458984E-3</c:v>
                </c:pt>
                <c:pt idx="49699">
                  <c:v>1.007080078125E-3</c:v>
                </c:pt>
                <c:pt idx="49700">
                  <c:v>1.007080078125E-3</c:v>
                </c:pt>
                <c:pt idx="49701">
                  <c:v>1.0068416595458984E-3</c:v>
                </c:pt>
                <c:pt idx="49702">
                  <c:v>1.007080078125E-3</c:v>
                </c:pt>
                <c:pt idx="49703">
                  <c:v>1.007080078125E-3</c:v>
                </c:pt>
                <c:pt idx="49704">
                  <c:v>1.0068416595458984E-3</c:v>
                </c:pt>
                <c:pt idx="49705">
                  <c:v>1.0080337524414063E-3</c:v>
                </c:pt>
                <c:pt idx="49706">
                  <c:v>1.007080078125E-3</c:v>
                </c:pt>
                <c:pt idx="49707">
                  <c:v>1.0068416595458984E-3</c:v>
                </c:pt>
                <c:pt idx="49708">
                  <c:v>1.007080078125E-3</c:v>
                </c:pt>
                <c:pt idx="49709">
                  <c:v>1.007080078125E-3</c:v>
                </c:pt>
                <c:pt idx="49710">
                  <c:v>1.0068416595458984E-3</c:v>
                </c:pt>
                <c:pt idx="49711">
                  <c:v>1.007080078125E-3</c:v>
                </c:pt>
                <c:pt idx="49712">
                  <c:v>1.007080078125E-3</c:v>
                </c:pt>
                <c:pt idx="49713">
                  <c:v>1.0068416595458984E-3</c:v>
                </c:pt>
                <c:pt idx="49714">
                  <c:v>1.007080078125E-3</c:v>
                </c:pt>
                <c:pt idx="49715">
                  <c:v>1.007080078125E-3</c:v>
                </c:pt>
                <c:pt idx="49716">
                  <c:v>1.0068416595458984E-3</c:v>
                </c:pt>
                <c:pt idx="49717">
                  <c:v>1.007080078125E-3</c:v>
                </c:pt>
                <c:pt idx="49718">
                  <c:v>1.0080337524414063E-3</c:v>
                </c:pt>
                <c:pt idx="49719">
                  <c:v>1.007080078125E-3</c:v>
                </c:pt>
                <c:pt idx="49720">
                  <c:v>1.0068416595458984E-3</c:v>
                </c:pt>
                <c:pt idx="49721">
                  <c:v>1.007080078125E-3</c:v>
                </c:pt>
                <c:pt idx="49722">
                  <c:v>1.007080078125E-3</c:v>
                </c:pt>
                <c:pt idx="49723">
                  <c:v>1.0068416595458984E-3</c:v>
                </c:pt>
                <c:pt idx="49724">
                  <c:v>1.007080078125E-3</c:v>
                </c:pt>
                <c:pt idx="49725">
                  <c:v>1.007080078125E-3</c:v>
                </c:pt>
                <c:pt idx="49726">
                  <c:v>1.0068416595458984E-3</c:v>
                </c:pt>
                <c:pt idx="49727">
                  <c:v>1.007080078125E-3</c:v>
                </c:pt>
                <c:pt idx="49728">
                  <c:v>1.007080078125E-3</c:v>
                </c:pt>
                <c:pt idx="49729">
                  <c:v>1.0068416595458984E-3</c:v>
                </c:pt>
                <c:pt idx="49730">
                  <c:v>1.0080337524414063E-3</c:v>
                </c:pt>
                <c:pt idx="49731">
                  <c:v>1.007080078125E-3</c:v>
                </c:pt>
                <c:pt idx="49732">
                  <c:v>1.0068416595458984E-3</c:v>
                </c:pt>
                <c:pt idx="49733">
                  <c:v>1.007080078125E-3</c:v>
                </c:pt>
                <c:pt idx="49734">
                  <c:v>1.007080078125E-3</c:v>
                </c:pt>
                <c:pt idx="49735">
                  <c:v>1.0068416595458984E-3</c:v>
                </c:pt>
                <c:pt idx="49736">
                  <c:v>1.007080078125E-3</c:v>
                </c:pt>
                <c:pt idx="49737">
                  <c:v>1.007080078125E-3</c:v>
                </c:pt>
                <c:pt idx="49738">
                  <c:v>1.0068416595458984E-3</c:v>
                </c:pt>
                <c:pt idx="49739">
                  <c:v>1.007080078125E-3</c:v>
                </c:pt>
                <c:pt idx="49740">
                  <c:v>1.007080078125E-3</c:v>
                </c:pt>
                <c:pt idx="49741">
                  <c:v>1.0068416595458984E-3</c:v>
                </c:pt>
                <c:pt idx="49742">
                  <c:v>1.007080078125E-3</c:v>
                </c:pt>
                <c:pt idx="49743">
                  <c:v>1.0080337524414063E-3</c:v>
                </c:pt>
                <c:pt idx="49744">
                  <c:v>1.007080078125E-3</c:v>
                </c:pt>
                <c:pt idx="49745">
                  <c:v>1.0068416595458984E-3</c:v>
                </c:pt>
                <c:pt idx="49746">
                  <c:v>1.007080078125E-3</c:v>
                </c:pt>
                <c:pt idx="49747">
                  <c:v>1.007080078125E-3</c:v>
                </c:pt>
                <c:pt idx="49748">
                  <c:v>1.0068416595458984E-3</c:v>
                </c:pt>
                <c:pt idx="49749">
                  <c:v>1.007080078125E-3</c:v>
                </c:pt>
                <c:pt idx="49750">
                  <c:v>1.007080078125E-3</c:v>
                </c:pt>
                <c:pt idx="49751">
                  <c:v>1.0068416595458984E-3</c:v>
                </c:pt>
                <c:pt idx="49752">
                  <c:v>1.007080078125E-3</c:v>
                </c:pt>
                <c:pt idx="49753">
                  <c:v>1.007080078125E-3</c:v>
                </c:pt>
                <c:pt idx="49754">
                  <c:v>1.0068416595458984E-3</c:v>
                </c:pt>
                <c:pt idx="49755">
                  <c:v>1.0080337524414063E-3</c:v>
                </c:pt>
                <c:pt idx="49756">
                  <c:v>1.007080078125E-3</c:v>
                </c:pt>
                <c:pt idx="49757">
                  <c:v>1.0068416595458984E-3</c:v>
                </c:pt>
                <c:pt idx="49758">
                  <c:v>1.007080078125E-3</c:v>
                </c:pt>
                <c:pt idx="49759">
                  <c:v>1.007080078125E-3</c:v>
                </c:pt>
                <c:pt idx="49760">
                  <c:v>1.0068416595458984E-3</c:v>
                </c:pt>
                <c:pt idx="49761">
                  <c:v>1.007080078125E-3</c:v>
                </c:pt>
                <c:pt idx="49762">
                  <c:v>1.007080078125E-3</c:v>
                </c:pt>
                <c:pt idx="49763">
                  <c:v>1.0068416595458984E-3</c:v>
                </c:pt>
                <c:pt idx="49764">
                  <c:v>1.007080078125E-3</c:v>
                </c:pt>
                <c:pt idx="49765">
                  <c:v>1.007080078125E-3</c:v>
                </c:pt>
                <c:pt idx="49766">
                  <c:v>1.0068416595458984E-3</c:v>
                </c:pt>
                <c:pt idx="49767">
                  <c:v>1.007080078125E-3</c:v>
                </c:pt>
                <c:pt idx="49768">
                  <c:v>1.0080337524414063E-3</c:v>
                </c:pt>
                <c:pt idx="49769">
                  <c:v>1.007080078125E-3</c:v>
                </c:pt>
                <c:pt idx="49770">
                  <c:v>1.0068416595458984E-3</c:v>
                </c:pt>
                <c:pt idx="49771">
                  <c:v>1.007080078125E-3</c:v>
                </c:pt>
                <c:pt idx="49772">
                  <c:v>1.007080078125E-3</c:v>
                </c:pt>
                <c:pt idx="49773">
                  <c:v>1.0068416595458984E-3</c:v>
                </c:pt>
                <c:pt idx="49774">
                  <c:v>1.007080078125E-3</c:v>
                </c:pt>
                <c:pt idx="49775">
                  <c:v>1.007080078125E-3</c:v>
                </c:pt>
                <c:pt idx="49776">
                  <c:v>1.0068416595458984E-3</c:v>
                </c:pt>
                <c:pt idx="49777">
                  <c:v>1.007080078125E-3</c:v>
                </c:pt>
                <c:pt idx="49778">
                  <c:v>1.007080078125E-3</c:v>
                </c:pt>
                <c:pt idx="49779">
                  <c:v>1.0068416595458984E-3</c:v>
                </c:pt>
                <c:pt idx="49780">
                  <c:v>1.0080337524414063E-3</c:v>
                </c:pt>
                <c:pt idx="49781">
                  <c:v>1.007080078125E-3</c:v>
                </c:pt>
                <c:pt idx="49782">
                  <c:v>1.0068416595458984E-3</c:v>
                </c:pt>
                <c:pt idx="49783">
                  <c:v>1.007080078125E-3</c:v>
                </c:pt>
                <c:pt idx="49784">
                  <c:v>1.007080078125E-3</c:v>
                </c:pt>
                <c:pt idx="49785">
                  <c:v>1.0068416595458984E-3</c:v>
                </c:pt>
                <c:pt idx="49786">
                  <c:v>1.007080078125E-3</c:v>
                </c:pt>
                <c:pt idx="49787">
                  <c:v>1.007080078125E-3</c:v>
                </c:pt>
                <c:pt idx="49788">
                  <c:v>1.0068416595458984E-3</c:v>
                </c:pt>
                <c:pt idx="49789">
                  <c:v>1.007080078125E-3</c:v>
                </c:pt>
                <c:pt idx="49790">
                  <c:v>1.007080078125E-3</c:v>
                </c:pt>
                <c:pt idx="49791">
                  <c:v>1.0068416595458984E-3</c:v>
                </c:pt>
                <c:pt idx="49792">
                  <c:v>1.007080078125E-3</c:v>
                </c:pt>
                <c:pt idx="49793">
                  <c:v>1.0080337524414063E-3</c:v>
                </c:pt>
                <c:pt idx="49794">
                  <c:v>1.007080078125E-3</c:v>
                </c:pt>
                <c:pt idx="49795">
                  <c:v>1.0068416595458984E-3</c:v>
                </c:pt>
                <c:pt idx="49796">
                  <c:v>1.007080078125E-3</c:v>
                </c:pt>
                <c:pt idx="49797">
                  <c:v>1.007080078125E-3</c:v>
                </c:pt>
                <c:pt idx="49798">
                  <c:v>1.0068416595458984E-3</c:v>
                </c:pt>
                <c:pt idx="49799">
                  <c:v>1.007080078125E-3</c:v>
                </c:pt>
                <c:pt idx="49800">
                  <c:v>1.007080078125E-3</c:v>
                </c:pt>
                <c:pt idx="49801">
                  <c:v>1.0068416595458984E-3</c:v>
                </c:pt>
                <c:pt idx="49802">
                  <c:v>1.007080078125E-3</c:v>
                </c:pt>
                <c:pt idx="49803">
                  <c:v>1.007080078125E-3</c:v>
                </c:pt>
                <c:pt idx="49804">
                  <c:v>1.0068416595458984E-3</c:v>
                </c:pt>
                <c:pt idx="49805">
                  <c:v>1.0080337524414063E-3</c:v>
                </c:pt>
                <c:pt idx="49806">
                  <c:v>1.007080078125E-3</c:v>
                </c:pt>
                <c:pt idx="49807">
                  <c:v>1.0068416595458984E-3</c:v>
                </c:pt>
                <c:pt idx="49808">
                  <c:v>1.007080078125E-3</c:v>
                </c:pt>
                <c:pt idx="49809">
                  <c:v>1.007080078125E-3</c:v>
                </c:pt>
                <c:pt idx="49810">
                  <c:v>1.0068416595458984E-3</c:v>
                </c:pt>
                <c:pt idx="49811">
                  <c:v>1.007080078125E-3</c:v>
                </c:pt>
                <c:pt idx="49812">
                  <c:v>1.007080078125E-3</c:v>
                </c:pt>
                <c:pt idx="49813">
                  <c:v>1.0068416595458984E-3</c:v>
                </c:pt>
                <c:pt idx="49814">
                  <c:v>1.007080078125E-3</c:v>
                </c:pt>
                <c:pt idx="49815">
                  <c:v>1.007080078125E-3</c:v>
                </c:pt>
                <c:pt idx="49816">
                  <c:v>1.0068416595458984E-3</c:v>
                </c:pt>
                <c:pt idx="49817">
                  <c:v>1.007080078125E-3</c:v>
                </c:pt>
                <c:pt idx="49818">
                  <c:v>1.0080337524414063E-3</c:v>
                </c:pt>
                <c:pt idx="49819">
                  <c:v>1.007080078125E-3</c:v>
                </c:pt>
                <c:pt idx="49820">
                  <c:v>1.0068416595458984E-3</c:v>
                </c:pt>
                <c:pt idx="49821">
                  <c:v>1.007080078125E-3</c:v>
                </c:pt>
                <c:pt idx="49822">
                  <c:v>1.007080078125E-3</c:v>
                </c:pt>
                <c:pt idx="49823">
                  <c:v>1.0068416595458984E-3</c:v>
                </c:pt>
                <c:pt idx="49824">
                  <c:v>1.007080078125E-3</c:v>
                </c:pt>
                <c:pt idx="49825">
                  <c:v>1.007080078125E-3</c:v>
                </c:pt>
                <c:pt idx="49826">
                  <c:v>1.0068416595458984E-3</c:v>
                </c:pt>
                <c:pt idx="49827">
                  <c:v>1.007080078125E-3</c:v>
                </c:pt>
                <c:pt idx="49828">
                  <c:v>1.007080078125E-3</c:v>
                </c:pt>
                <c:pt idx="49829">
                  <c:v>2.4169921875E-2</c:v>
                </c:pt>
                <c:pt idx="49830">
                  <c:v>1.0068416595458984E-3</c:v>
                </c:pt>
                <c:pt idx="49831">
                  <c:v>1.007080078125E-3</c:v>
                </c:pt>
                <c:pt idx="49832">
                  <c:v>1.0080337524414063E-3</c:v>
                </c:pt>
                <c:pt idx="49833">
                  <c:v>1.007080078125E-3</c:v>
                </c:pt>
                <c:pt idx="49834">
                  <c:v>1.0068416595458984E-3</c:v>
                </c:pt>
                <c:pt idx="49835">
                  <c:v>1.007080078125E-3</c:v>
                </c:pt>
                <c:pt idx="49836">
                  <c:v>1.007080078125E-3</c:v>
                </c:pt>
                <c:pt idx="49837">
                  <c:v>1.0068416595458984E-3</c:v>
                </c:pt>
                <c:pt idx="49838">
                  <c:v>1.007080078125E-3</c:v>
                </c:pt>
                <c:pt idx="49839">
                  <c:v>1.007080078125E-3</c:v>
                </c:pt>
                <c:pt idx="49840">
                  <c:v>1.0068416595458984E-3</c:v>
                </c:pt>
                <c:pt idx="49841">
                  <c:v>1.007080078125E-3</c:v>
                </c:pt>
                <c:pt idx="49842">
                  <c:v>1.007080078125E-3</c:v>
                </c:pt>
                <c:pt idx="49843">
                  <c:v>1.0068416595458984E-3</c:v>
                </c:pt>
                <c:pt idx="49844">
                  <c:v>1.007080078125E-3</c:v>
                </c:pt>
                <c:pt idx="49845">
                  <c:v>1.0080337524414063E-3</c:v>
                </c:pt>
                <c:pt idx="49846">
                  <c:v>1.007080078125E-3</c:v>
                </c:pt>
                <c:pt idx="49847">
                  <c:v>1.0068416595458984E-3</c:v>
                </c:pt>
                <c:pt idx="49848">
                  <c:v>1.007080078125E-3</c:v>
                </c:pt>
                <c:pt idx="49849">
                  <c:v>1.007080078125E-3</c:v>
                </c:pt>
                <c:pt idx="49850">
                  <c:v>1.0068416595458984E-3</c:v>
                </c:pt>
                <c:pt idx="49851">
                  <c:v>1.007080078125E-3</c:v>
                </c:pt>
                <c:pt idx="49852">
                  <c:v>1.0068416595458984E-3</c:v>
                </c:pt>
                <c:pt idx="49853">
                  <c:v>1.007080078125E-3</c:v>
                </c:pt>
                <c:pt idx="49854">
                  <c:v>1.007080078125E-3</c:v>
                </c:pt>
                <c:pt idx="49855">
                  <c:v>1.0068416595458984E-3</c:v>
                </c:pt>
                <c:pt idx="49856">
                  <c:v>1.007080078125E-3</c:v>
                </c:pt>
                <c:pt idx="49857">
                  <c:v>1.0080337524414063E-3</c:v>
                </c:pt>
                <c:pt idx="49858">
                  <c:v>1.007080078125E-3</c:v>
                </c:pt>
                <c:pt idx="49859">
                  <c:v>1.0068416595458984E-3</c:v>
                </c:pt>
                <c:pt idx="49860">
                  <c:v>1.007080078125E-3</c:v>
                </c:pt>
                <c:pt idx="49861">
                  <c:v>1.007080078125E-3</c:v>
                </c:pt>
                <c:pt idx="49862">
                  <c:v>1.0068416595458984E-3</c:v>
                </c:pt>
                <c:pt idx="49863">
                  <c:v>1.007080078125E-3</c:v>
                </c:pt>
                <c:pt idx="49864">
                  <c:v>1.007080078125E-3</c:v>
                </c:pt>
                <c:pt idx="49865">
                  <c:v>1.0068416595458984E-3</c:v>
                </c:pt>
                <c:pt idx="49866">
                  <c:v>1.007080078125E-3</c:v>
                </c:pt>
                <c:pt idx="49867">
                  <c:v>1.007080078125E-3</c:v>
                </c:pt>
                <c:pt idx="49868">
                  <c:v>1.0068416595458984E-3</c:v>
                </c:pt>
                <c:pt idx="49869">
                  <c:v>1.007080078125E-3</c:v>
                </c:pt>
                <c:pt idx="49870">
                  <c:v>1.0080337524414063E-3</c:v>
                </c:pt>
                <c:pt idx="49871">
                  <c:v>1.007080078125E-3</c:v>
                </c:pt>
                <c:pt idx="49872">
                  <c:v>1.0068416595458984E-3</c:v>
                </c:pt>
                <c:pt idx="49873">
                  <c:v>1.007080078125E-3</c:v>
                </c:pt>
                <c:pt idx="49874">
                  <c:v>1.0068416595458984E-3</c:v>
                </c:pt>
                <c:pt idx="49875">
                  <c:v>1.007080078125E-3</c:v>
                </c:pt>
                <c:pt idx="49876">
                  <c:v>1.007080078125E-3</c:v>
                </c:pt>
                <c:pt idx="49877">
                  <c:v>1.0068416595458984E-3</c:v>
                </c:pt>
                <c:pt idx="49878">
                  <c:v>1.007080078125E-3</c:v>
                </c:pt>
                <c:pt idx="49879">
                  <c:v>1.007080078125E-3</c:v>
                </c:pt>
                <c:pt idx="49880">
                  <c:v>1.0068416595458984E-3</c:v>
                </c:pt>
                <c:pt idx="49881">
                  <c:v>1.007080078125E-3</c:v>
                </c:pt>
                <c:pt idx="49882">
                  <c:v>1.0080337524414063E-3</c:v>
                </c:pt>
                <c:pt idx="49883">
                  <c:v>1.007080078125E-3</c:v>
                </c:pt>
                <c:pt idx="49884">
                  <c:v>1.0068416595458984E-3</c:v>
                </c:pt>
                <c:pt idx="49885">
                  <c:v>1.007080078125E-3</c:v>
                </c:pt>
                <c:pt idx="49886">
                  <c:v>1.007080078125E-3</c:v>
                </c:pt>
                <c:pt idx="49887">
                  <c:v>1.0068416595458984E-3</c:v>
                </c:pt>
                <c:pt idx="49888">
                  <c:v>1.007080078125E-3</c:v>
                </c:pt>
                <c:pt idx="49889">
                  <c:v>1.007080078125E-3</c:v>
                </c:pt>
                <c:pt idx="49890">
                  <c:v>1.0068416595458984E-3</c:v>
                </c:pt>
                <c:pt idx="49891">
                  <c:v>1.007080078125E-3</c:v>
                </c:pt>
                <c:pt idx="49892">
                  <c:v>1.007080078125E-3</c:v>
                </c:pt>
                <c:pt idx="49893">
                  <c:v>1.0068416595458984E-3</c:v>
                </c:pt>
                <c:pt idx="49894">
                  <c:v>1.007080078125E-3</c:v>
                </c:pt>
                <c:pt idx="49895">
                  <c:v>1.0080337524414063E-3</c:v>
                </c:pt>
                <c:pt idx="49896">
                  <c:v>1.0068416595458984E-3</c:v>
                </c:pt>
                <c:pt idx="49897">
                  <c:v>1.007080078125E-3</c:v>
                </c:pt>
                <c:pt idx="49898">
                  <c:v>1.007080078125E-3</c:v>
                </c:pt>
                <c:pt idx="49899">
                  <c:v>1.0068416595458984E-3</c:v>
                </c:pt>
                <c:pt idx="49900">
                  <c:v>1.007080078125E-3</c:v>
                </c:pt>
                <c:pt idx="49901">
                  <c:v>1.007080078125E-3</c:v>
                </c:pt>
                <c:pt idx="49902">
                  <c:v>1.0068416595458984E-3</c:v>
                </c:pt>
                <c:pt idx="49903">
                  <c:v>1.007080078125E-3</c:v>
                </c:pt>
                <c:pt idx="49904">
                  <c:v>1.007080078125E-3</c:v>
                </c:pt>
                <c:pt idx="49905">
                  <c:v>1.0068416595458984E-3</c:v>
                </c:pt>
                <c:pt idx="49906">
                  <c:v>1.007080078125E-3</c:v>
                </c:pt>
                <c:pt idx="49907">
                  <c:v>1.0080337524414063E-3</c:v>
                </c:pt>
                <c:pt idx="49908">
                  <c:v>1.007080078125E-3</c:v>
                </c:pt>
                <c:pt idx="49909">
                  <c:v>1.0068416595458984E-3</c:v>
                </c:pt>
                <c:pt idx="49910">
                  <c:v>1.007080078125E-3</c:v>
                </c:pt>
                <c:pt idx="49911">
                  <c:v>1.007080078125E-3</c:v>
                </c:pt>
                <c:pt idx="49912">
                  <c:v>1.0068416595458984E-3</c:v>
                </c:pt>
                <c:pt idx="49913">
                  <c:v>1.007080078125E-3</c:v>
                </c:pt>
                <c:pt idx="49914">
                  <c:v>1.007080078125E-3</c:v>
                </c:pt>
                <c:pt idx="49915">
                  <c:v>1.0068416595458984E-3</c:v>
                </c:pt>
                <c:pt idx="49916">
                  <c:v>1.007080078125E-3</c:v>
                </c:pt>
                <c:pt idx="49917">
                  <c:v>1.007080078125E-3</c:v>
                </c:pt>
                <c:pt idx="49918">
                  <c:v>1.0068416595458984E-3</c:v>
                </c:pt>
                <c:pt idx="49919">
                  <c:v>1.007080078125E-3</c:v>
                </c:pt>
                <c:pt idx="49920">
                  <c:v>1.0080337524414063E-3</c:v>
                </c:pt>
                <c:pt idx="49921">
                  <c:v>1.0068416595458984E-3</c:v>
                </c:pt>
                <c:pt idx="49922">
                  <c:v>1.007080078125E-3</c:v>
                </c:pt>
                <c:pt idx="49923">
                  <c:v>1.007080078125E-3</c:v>
                </c:pt>
                <c:pt idx="49924">
                  <c:v>1.0068416595458984E-3</c:v>
                </c:pt>
                <c:pt idx="49925">
                  <c:v>1.007080078125E-3</c:v>
                </c:pt>
                <c:pt idx="49926">
                  <c:v>1.007080078125E-3</c:v>
                </c:pt>
                <c:pt idx="49927">
                  <c:v>1.0068416595458984E-3</c:v>
                </c:pt>
                <c:pt idx="49928">
                  <c:v>1.007080078125E-3</c:v>
                </c:pt>
                <c:pt idx="49929">
                  <c:v>1.007080078125E-3</c:v>
                </c:pt>
                <c:pt idx="49930">
                  <c:v>1.0068416595458984E-3</c:v>
                </c:pt>
                <c:pt idx="49931">
                  <c:v>1.007080078125E-3</c:v>
                </c:pt>
                <c:pt idx="49932">
                  <c:v>1.0080337524414063E-3</c:v>
                </c:pt>
                <c:pt idx="49933">
                  <c:v>1.007080078125E-3</c:v>
                </c:pt>
                <c:pt idx="49934">
                  <c:v>1.0068416595458984E-3</c:v>
                </c:pt>
                <c:pt idx="49935">
                  <c:v>1.007080078125E-3</c:v>
                </c:pt>
                <c:pt idx="49936">
                  <c:v>1.007080078125E-3</c:v>
                </c:pt>
                <c:pt idx="49937">
                  <c:v>1.0068416595458984E-3</c:v>
                </c:pt>
                <c:pt idx="49938">
                  <c:v>1.007080078125E-3</c:v>
                </c:pt>
                <c:pt idx="49939">
                  <c:v>1.007080078125E-3</c:v>
                </c:pt>
                <c:pt idx="49940">
                  <c:v>1.0068416595458984E-3</c:v>
                </c:pt>
                <c:pt idx="49941">
                  <c:v>1.007080078125E-3</c:v>
                </c:pt>
                <c:pt idx="49942">
                  <c:v>1.007080078125E-3</c:v>
                </c:pt>
                <c:pt idx="49943">
                  <c:v>1.0068416595458984E-3</c:v>
                </c:pt>
                <c:pt idx="49944">
                  <c:v>1.007080078125E-3</c:v>
                </c:pt>
                <c:pt idx="49945">
                  <c:v>1.0080337524414063E-3</c:v>
                </c:pt>
                <c:pt idx="49946">
                  <c:v>1.0068416595458984E-3</c:v>
                </c:pt>
                <c:pt idx="49947">
                  <c:v>1.007080078125E-3</c:v>
                </c:pt>
                <c:pt idx="49948">
                  <c:v>1.007080078125E-3</c:v>
                </c:pt>
                <c:pt idx="49949">
                  <c:v>1.0068416595458984E-3</c:v>
                </c:pt>
                <c:pt idx="49950">
                  <c:v>1.007080078125E-3</c:v>
                </c:pt>
                <c:pt idx="49951">
                  <c:v>1.007080078125E-3</c:v>
                </c:pt>
                <c:pt idx="49952">
                  <c:v>1.0068416595458984E-3</c:v>
                </c:pt>
                <c:pt idx="49953">
                  <c:v>1.007080078125E-3</c:v>
                </c:pt>
                <c:pt idx="49954">
                  <c:v>1.007080078125E-3</c:v>
                </c:pt>
                <c:pt idx="49955">
                  <c:v>1.0068416595458984E-3</c:v>
                </c:pt>
                <c:pt idx="49956">
                  <c:v>1.007080078125E-3</c:v>
                </c:pt>
                <c:pt idx="49957">
                  <c:v>1.0080337524414063E-3</c:v>
                </c:pt>
                <c:pt idx="49958">
                  <c:v>1.007080078125E-3</c:v>
                </c:pt>
                <c:pt idx="49959">
                  <c:v>1.0068416595458984E-3</c:v>
                </c:pt>
                <c:pt idx="49960">
                  <c:v>1.007080078125E-3</c:v>
                </c:pt>
                <c:pt idx="49961">
                  <c:v>1.007080078125E-3</c:v>
                </c:pt>
                <c:pt idx="49962">
                  <c:v>1.0068416595458984E-3</c:v>
                </c:pt>
                <c:pt idx="49963">
                  <c:v>1.007080078125E-3</c:v>
                </c:pt>
                <c:pt idx="49964">
                  <c:v>1.007080078125E-3</c:v>
                </c:pt>
                <c:pt idx="49965">
                  <c:v>1.0068416595458984E-3</c:v>
                </c:pt>
                <c:pt idx="49966">
                  <c:v>1.007080078125E-3</c:v>
                </c:pt>
                <c:pt idx="49967">
                  <c:v>1.007080078125E-3</c:v>
                </c:pt>
                <c:pt idx="49968">
                  <c:v>1.0068416595458984E-3</c:v>
                </c:pt>
                <c:pt idx="49969">
                  <c:v>1.007080078125E-3</c:v>
                </c:pt>
                <c:pt idx="49970">
                  <c:v>1.0080337524414063E-3</c:v>
                </c:pt>
                <c:pt idx="49971">
                  <c:v>1.0068416595458984E-3</c:v>
                </c:pt>
                <c:pt idx="49972">
                  <c:v>1.007080078125E-3</c:v>
                </c:pt>
                <c:pt idx="49973">
                  <c:v>1.007080078125E-3</c:v>
                </c:pt>
                <c:pt idx="49974">
                  <c:v>1.0068416595458984E-3</c:v>
                </c:pt>
                <c:pt idx="49975">
                  <c:v>1.007080078125E-3</c:v>
                </c:pt>
                <c:pt idx="49976">
                  <c:v>1.007080078125E-3</c:v>
                </c:pt>
                <c:pt idx="49977">
                  <c:v>1.0068416595458984E-3</c:v>
                </c:pt>
                <c:pt idx="49978">
                  <c:v>1.007080078125E-3</c:v>
                </c:pt>
                <c:pt idx="49979">
                  <c:v>1.007080078125E-3</c:v>
                </c:pt>
                <c:pt idx="49980">
                  <c:v>1.0068416595458984E-3</c:v>
                </c:pt>
                <c:pt idx="49981">
                  <c:v>1.007080078125E-3</c:v>
                </c:pt>
                <c:pt idx="49982">
                  <c:v>1.0080337524414063E-3</c:v>
                </c:pt>
                <c:pt idx="49983">
                  <c:v>1.007080078125E-3</c:v>
                </c:pt>
                <c:pt idx="49984">
                  <c:v>1.0068416595458984E-3</c:v>
                </c:pt>
                <c:pt idx="49985">
                  <c:v>1.007080078125E-3</c:v>
                </c:pt>
                <c:pt idx="49986">
                  <c:v>1.007080078125E-3</c:v>
                </c:pt>
                <c:pt idx="49987">
                  <c:v>1.0068416595458984E-3</c:v>
                </c:pt>
                <c:pt idx="49988">
                  <c:v>1.007080078125E-3</c:v>
                </c:pt>
                <c:pt idx="49989">
                  <c:v>1.007080078125E-3</c:v>
                </c:pt>
                <c:pt idx="49990">
                  <c:v>1.0068416595458984E-3</c:v>
                </c:pt>
                <c:pt idx="49991">
                  <c:v>1.007080078125E-3</c:v>
                </c:pt>
                <c:pt idx="49992">
                  <c:v>1.007080078125E-3</c:v>
                </c:pt>
                <c:pt idx="49993">
                  <c:v>1.0068416595458984E-3</c:v>
                </c:pt>
                <c:pt idx="49994">
                  <c:v>1.007080078125E-3</c:v>
                </c:pt>
                <c:pt idx="49995">
                  <c:v>1.0080337524414063E-3</c:v>
                </c:pt>
                <c:pt idx="49996">
                  <c:v>1.0068416595458984E-3</c:v>
                </c:pt>
                <c:pt idx="49997">
                  <c:v>1.007080078125E-3</c:v>
                </c:pt>
                <c:pt idx="49998">
                  <c:v>1.007080078125E-3</c:v>
                </c:pt>
                <c:pt idx="49999">
                  <c:v>1.0068416595458984E-3</c:v>
                </c:pt>
                <c:pt idx="50000">
                  <c:v>1.007080078125E-3</c:v>
                </c:pt>
                <c:pt idx="50001">
                  <c:v>1.007080078125E-3</c:v>
                </c:pt>
                <c:pt idx="50002">
                  <c:v>1.0068416595458984E-3</c:v>
                </c:pt>
                <c:pt idx="50003">
                  <c:v>1.007080078125E-3</c:v>
                </c:pt>
                <c:pt idx="50004">
                  <c:v>1.007080078125E-3</c:v>
                </c:pt>
                <c:pt idx="50005">
                  <c:v>1.0068416595458984E-3</c:v>
                </c:pt>
                <c:pt idx="50006">
                  <c:v>1.007080078125E-3</c:v>
                </c:pt>
                <c:pt idx="50007">
                  <c:v>1.0080337524414063E-3</c:v>
                </c:pt>
                <c:pt idx="50008">
                  <c:v>1.007080078125E-3</c:v>
                </c:pt>
                <c:pt idx="50009">
                  <c:v>1.0068416595458984E-3</c:v>
                </c:pt>
                <c:pt idx="50010">
                  <c:v>1.007080078125E-3</c:v>
                </c:pt>
                <c:pt idx="50011">
                  <c:v>1.007080078125E-3</c:v>
                </c:pt>
                <c:pt idx="50012">
                  <c:v>1.0068416595458984E-3</c:v>
                </c:pt>
                <c:pt idx="50013">
                  <c:v>1.007080078125E-3</c:v>
                </c:pt>
                <c:pt idx="50014">
                  <c:v>1.007080078125E-3</c:v>
                </c:pt>
                <c:pt idx="50015">
                  <c:v>1.0068416595458984E-3</c:v>
                </c:pt>
                <c:pt idx="50016">
                  <c:v>1.007080078125E-3</c:v>
                </c:pt>
                <c:pt idx="50017">
                  <c:v>1.007080078125E-3</c:v>
                </c:pt>
                <c:pt idx="50018">
                  <c:v>1.0068416595458984E-3</c:v>
                </c:pt>
                <c:pt idx="50019">
                  <c:v>1.007080078125E-3</c:v>
                </c:pt>
                <c:pt idx="50020">
                  <c:v>1.0080337524414063E-3</c:v>
                </c:pt>
                <c:pt idx="50021">
                  <c:v>1.0068416595458984E-3</c:v>
                </c:pt>
                <c:pt idx="50022">
                  <c:v>1.007080078125E-3</c:v>
                </c:pt>
                <c:pt idx="50023">
                  <c:v>1.007080078125E-3</c:v>
                </c:pt>
                <c:pt idx="50024">
                  <c:v>1.0068416595458984E-3</c:v>
                </c:pt>
                <c:pt idx="50025">
                  <c:v>1.007080078125E-3</c:v>
                </c:pt>
                <c:pt idx="50026">
                  <c:v>1.007080078125E-3</c:v>
                </c:pt>
                <c:pt idx="50027">
                  <c:v>1.0068416595458984E-3</c:v>
                </c:pt>
                <c:pt idx="50028">
                  <c:v>1.007080078125E-3</c:v>
                </c:pt>
                <c:pt idx="50029">
                  <c:v>1.007080078125E-3</c:v>
                </c:pt>
                <c:pt idx="50030">
                  <c:v>1.0068416595458984E-3</c:v>
                </c:pt>
                <c:pt idx="50031">
                  <c:v>1.007080078125E-3</c:v>
                </c:pt>
                <c:pt idx="50032">
                  <c:v>1.0080337524414063E-3</c:v>
                </c:pt>
                <c:pt idx="50033">
                  <c:v>1.007080078125E-3</c:v>
                </c:pt>
                <c:pt idx="50034">
                  <c:v>1.0068416595458984E-3</c:v>
                </c:pt>
                <c:pt idx="50035">
                  <c:v>1.007080078125E-3</c:v>
                </c:pt>
                <c:pt idx="50036">
                  <c:v>1.007080078125E-3</c:v>
                </c:pt>
                <c:pt idx="50037">
                  <c:v>1.0068416595458984E-3</c:v>
                </c:pt>
                <c:pt idx="50038">
                  <c:v>1.007080078125E-3</c:v>
                </c:pt>
                <c:pt idx="50039">
                  <c:v>1.007080078125E-3</c:v>
                </c:pt>
                <c:pt idx="50040">
                  <c:v>1.0068416595458984E-3</c:v>
                </c:pt>
                <c:pt idx="50041">
                  <c:v>1.007080078125E-3</c:v>
                </c:pt>
                <c:pt idx="50042">
                  <c:v>1.007080078125E-3</c:v>
                </c:pt>
                <c:pt idx="50043">
                  <c:v>1.0068416595458984E-3</c:v>
                </c:pt>
                <c:pt idx="50044">
                  <c:v>1.007080078125E-3</c:v>
                </c:pt>
                <c:pt idx="50045">
                  <c:v>1.0080337524414063E-3</c:v>
                </c:pt>
                <c:pt idx="50046">
                  <c:v>1.0068416595458984E-3</c:v>
                </c:pt>
                <c:pt idx="50047">
                  <c:v>1.007080078125E-3</c:v>
                </c:pt>
                <c:pt idx="50048">
                  <c:v>1.007080078125E-3</c:v>
                </c:pt>
                <c:pt idx="50049">
                  <c:v>1.0068416595458984E-3</c:v>
                </c:pt>
                <c:pt idx="50050">
                  <c:v>1.007080078125E-3</c:v>
                </c:pt>
                <c:pt idx="50051">
                  <c:v>1.007080078125E-3</c:v>
                </c:pt>
                <c:pt idx="50052">
                  <c:v>1.0068416595458984E-3</c:v>
                </c:pt>
                <c:pt idx="50053">
                  <c:v>1.007080078125E-3</c:v>
                </c:pt>
                <c:pt idx="50054">
                  <c:v>1.007080078125E-3</c:v>
                </c:pt>
                <c:pt idx="50055">
                  <c:v>1.0068416595458984E-3</c:v>
                </c:pt>
                <c:pt idx="50056">
                  <c:v>1.007080078125E-3</c:v>
                </c:pt>
                <c:pt idx="50057">
                  <c:v>1.0080337524414063E-3</c:v>
                </c:pt>
                <c:pt idx="50058">
                  <c:v>1.007080078125E-3</c:v>
                </c:pt>
                <c:pt idx="50059">
                  <c:v>1.0068416595458984E-3</c:v>
                </c:pt>
                <c:pt idx="50060">
                  <c:v>1.007080078125E-3</c:v>
                </c:pt>
                <c:pt idx="50061">
                  <c:v>1.007080078125E-3</c:v>
                </c:pt>
                <c:pt idx="50062">
                  <c:v>1.0068416595458984E-3</c:v>
                </c:pt>
                <c:pt idx="50063">
                  <c:v>1.007080078125E-3</c:v>
                </c:pt>
                <c:pt idx="50064">
                  <c:v>1.007080078125E-3</c:v>
                </c:pt>
                <c:pt idx="50065">
                  <c:v>1.0068416595458984E-3</c:v>
                </c:pt>
                <c:pt idx="50066">
                  <c:v>1.007080078125E-3</c:v>
                </c:pt>
                <c:pt idx="50067">
                  <c:v>1.007080078125E-3</c:v>
                </c:pt>
                <c:pt idx="50068">
                  <c:v>1.0068416595458984E-3</c:v>
                </c:pt>
                <c:pt idx="50069">
                  <c:v>1.007080078125E-3</c:v>
                </c:pt>
                <c:pt idx="50070">
                  <c:v>1.0080337524414063E-3</c:v>
                </c:pt>
                <c:pt idx="50071">
                  <c:v>1.0068416595458984E-3</c:v>
                </c:pt>
                <c:pt idx="50072">
                  <c:v>1.007080078125E-3</c:v>
                </c:pt>
                <c:pt idx="50073">
                  <c:v>1.007080078125E-3</c:v>
                </c:pt>
                <c:pt idx="50074">
                  <c:v>3.0210018157958984E-3</c:v>
                </c:pt>
                <c:pt idx="50075">
                  <c:v>1.0068416595458984E-3</c:v>
                </c:pt>
                <c:pt idx="50076">
                  <c:v>1.007080078125E-3</c:v>
                </c:pt>
                <c:pt idx="50077">
                  <c:v>1.007080078125E-3</c:v>
                </c:pt>
                <c:pt idx="50078">
                  <c:v>1.0068416595458984E-3</c:v>
                </c:pt>
                <c:pt idx="50079">
                  <c:v>1.007080078125E-3</c:v>
                </c:pt>
                <c:pt idx="50080">
                  <c:v>1.0080337524414063E-3</c:v>
                </c:pt>
                <c:pt idx="50081">
                  <c:v>1.007080078125E-3</c:v>
                </c:pt>
                <c:pt idx="50082">
                  <c:v>1.0068416595458984E-3</c:v>
                </c:pt>
                <c:pt idx="50083">
                  <c:v>1.007080078125E-3</c:v>
                </c:pt>
                <c:pt idx="50084">
                  <c:v>4.0280818939208984E-3</c:v>
                </c:pt>
                <c:pt idx="50085">
                  <c:v>1.0068416595458984E-3</c:v>
                </c:pt>
                <c:pt idx="50086">
                  <c:v>1.007080078125E-3</c:v>
                </c:pt>
                <c:pt idx="50087">
                  <c:v>1.007080078125E-3</c:v>
                </c:pt>
                <c:pt idx="50088">
                  <c:v>1.0068416595458984E-3</c:v>
                </c:pt>
                <c:pt idx="50089">
                  <c:v>1.007080078125E-3</c:v>
                </c:pt>
                <c:pt idx="50090">
                  <c:v>1.0080337524414063E-3</c:v>
                </c:pt>
                <c:pt idx="50091">
                  <c:v>1.0068416595458984E-3</c:v>
                </c:pt>
                <c:pt idx="50092">
                  <c:v>1.007080078125E-3</c:v>
                </c:pt>
                <c:pt idx="50093">
                  <c:v>1.007080078125E-3</c:v>
                </c:pt>
                <c:pt idx="50094">
                  <c:v>1.0068416595458984E-3</c:v>
                </c:pt>
                <c:pt idx="50095">
                  <c:v>1.007080078125E-3</c:v>
                </c:pt>
                <c:pt idx="50096">
                  <c:v>1.007080078125E-3</c:v>
                </c:pt>
                <c:pt idx="50097">
                  <c:v>1.0068416595458984E-3</c:v>
                </c:pt>
                <c:pt idx="50098">
                  <c:v>1.007080078125E-3</c:v>
                </c:pt>
                <c:pt idx="50099">
                  <c:v>1.007080078125E-3</c:v>
                </c:pt>
                <c:pt idx="50100">
                  <c:v>1.0068416595458984E-3</c:v>
                </c:pt>
                <c:pt idx="50101">
                  <c:v>1.007080078125E-3</c:v>
                </c:pt>
                <c:pt idx="50102">
                  <c:v>1.0080337524414063E-3</c:v>
                </c:pt>
                <c:pt idx="50103">
                  <c:v>1.007080078125E-3</c:v>
                </c:pt>
                <c:pt idx="50104">
                  <c:v>1.0068416595458984E-3</c:v>
                </c:pt>
                <c:pt idx="50105">
                  <c:v>1.007080078125E-3</c:v>
                </c:pt>
                <c:pt idx="50106">
                  <c:v>1.007080078125E-3</c:v>
                </c:pt>
                <c:pt idx="50107">
                  <c:v>1.0068416595458984E-3</c:v>
                </c:pt>
                <c:pt idx="50108">
                  <c:v>1.007080078125E-3</c:v>
                </c:pt>
                <c:pt idx="50109">
                  <c:v>1.007080078125E-3</c:v>
                </c:pt>
                <c:pt idx="50110">
                  <c:v>1.0068416595458984E-3</c:v>
                </c:pt>
                <c:pt idx="50111">
                  <c:v>1.007080078125E-3</c:v>
                </c:pt>
                <c:pt idx="50112">
                  <c:v>1.007080078125E-3</c:v>
                </c:pt>
                <c:pt idx="50113">
                  <c:v>1.0068416595458984E-3</c:v>
                </c:pt>
                <c:pt idx="50114">
                  <c:v>1.0080337524414063E-3</c:v>
                </c:pt>
                <c:pt idx="50115">
                  <c:v>1.007080078125E-3</c:v>
                </c:pt>
                <c:pt idx="50116">
                  <c:v>1.0068416595458984E-3</c:v>
                </c:pt>
                <c:pt idx="50117">
                  <c:v>1.007080078125E-3</c:v>
                </c:pt>
                <c:pt idx="50118">
                  <c:v>1.007080078125E-3</c:v>
                </c:pt>
                <c:pt idx="50119">
                  <c:v>1.0068416595458984E-3</c:v>
                </c:pt>
                <c:pt idx="50120">
                  <c:v>1.007080078125E-3</c:v>
                </c:pt>
                <c:pt idx="50121">
                  <c:v>1.007080078125E-3</c:v>
                </c:pt>
                <c:pt idx="50122">
                  <c:v>1.0068416595458984E-3</c:v>
                </c:pt>
                <c:pt idx="50123">
                  <c:v>1.007080078125E-3</c:v>
                </c:pt>
                <c:pt idx="50124">
                  <c:v>1.007080078125E-3</c:v>
                </c:pt>
                <c:pt idx="50125">
                  <c:v>1.0068416595458984E-3</c:v>
                </c:pt>
                <c:pt idx="50126">
                  <c:v>1.007080078125E-3</c:v>
                </c:pt>
                <c:pt idx="50127">
                  <c:v>1.0080337524414063E-3</c:v>
                </c:pt>
                <c:pt idx="50128">
                  <c:v>1.007080078125E-3</c:v>
                </c:pt>
                <c:pt idx="50129">
                  <c:v>1.0068416595458984E-3</c:v>
                </c:pt>
                <c:pt idx="50130">
                  <c:v>1.007080078125E-3</c:v>
                </c:pt>
                <c:pt idx="50131">
                  <c:v>1.007080078125E-3</c:v>
                </c:pt>
                <c:pt idx="50132">
                  <c:v>1.0068416595458984E-3</c:v>
                </c:pt>
                <c:pt idx="50133">
                  <c:v>1.007080078125E-3</c:v>
                </c:pt>
                <c:pt idx="50134">
                  <c:v>1.007080078125E-3</c:v>
                </c:pt>
                <c:pt idx="50135">
                  <c:v>1.0068416595458984E-3</c:v>
                </c:pt>
                <c:pt idx="50136">
                  <c:v>1.007080078125E-3</c:v>
                </c:pt>
                <c:pt idx="50137">
                  <c:v>1.007080078125E-3</c:v>
                </c:pt>
                <c:pt idx="50138">
                  <c:v>1.0068416595458984E-3</c:v>
                </c:pt>
                <c:pt idx="50139">
                  <c:v>1.0080337524414063E-3</c:v>
                </c:pt>
                <c:pt idx="50140">
                  <c:v>1.007080078125E-3</c:v>
                </c:pt>
                <c:pt idx="50141">
                  <c:v>1.0068416595458984E-3</c:v>
                </c:pt>
                <c:pt idx="50142">
                  <c:v>1.007080078125E-3</c:v>
                </c:pt>
                <c:pt idx="50143">
                  <c:v>1.007080078125E-3</c:v>
                </c:pt>
                <c:pt idx="50144">
                  <c:v>1.0068416595458984E-3</c:v>
                </c:pt>
                <c:pt idx="50145">
                  <c:v>1.007080078125E-3</c:v>
                </c:pt>
                <c:pt idx="50146">
                  <c:v>1.007080078125E-3</c:v>
                </c:pt>
                <c:pt idx="50147">
                  <c:v>1.0068416595458984E-3</c:v>
                </c:pt>
                <c:pt idx="50148">
                  <c:v>1.007080078125E-3</c:v>
                </c:pt>
                <c:pt idx="50149">
                  <c:v>1.007080078125E-3</c:v>
                </c:pt>
                <c:pt idx="50150">
                  <c:v>1.0068416595458984E-3</c:v>
                </c:pt>
                <c:pt idx="50151">
                  <c:v>1.007080078125E-3</c:v>
                </c:pt>
                <c:pt idx="50152">
                  <c:v>1.0080337524414063E-3</c:v>
                </c:pt>
                <c:pt idx="50153">
                  <c:v>1.007080078125E-3</c:v>
                </c:pt>
                <c:pt idx="50154">
                  <c:v>1.0068416595458984E-3</c:v>
                </c:pt>
                <c:pt idx="50155">
                  <c:v>1.007080078125E-3</c:v>
                </c:pt>
                <c:pt idx="50156">
                  <c:v>1.007080078125E-3</c:v>
                </c:pt>
                <c:pt idx="50157">
                  <c:v>1.0068416595458984E-3</c:v>
                </c:pt>
                <c:pt idx="50158">
                  <c:v>1.007080078125E-3</c:v>
                </c:pt>
                <c:pt idx="50159">
                  <c:v>1.007080078125E-3</c:v>
                </c:pt>
                <c:pt idx="50160">
                  <c:v>1.0068416595458984E-3</c:v>
                </c:pt>
                <c:pt idx="50161">
                  <c:v>1.007080078125E-3</c:v>
                </c:pt>
                <c:pt idx="50162">
                  <c:v>1.007080078125E-3</c:v>
                </c:pt>
                <c:pt idx="50163">
                  <c:v>1.0068416595458984E-3</c:v>
                </c:pt>
                <c:pt idx="50164">
                  <c:v>1.0080337524414063E-3</c:v>
                </c:pt>
                <c:pt idx="50165">
                  <c:v>1.007080078125E-3</c:v>
                </c:pt>
                <c:pt idx="50166">
                  <c:v>1.0068416595458984E-3</c:v>
                </c:pt>
                <c:pt idx="50167">
                  <c:v>1.007080078125E-3</c:v>
                </c:pt>
                <c:pt idx="50168">
                  <c:v>1.007080078125E-3</c:v>
                </c:pt>
                <c:pt idx="50169">
                  <c:v>1.0068416595458984E-3</c:v>
                </c:pt>
                <c:pt idx="50170">
                  <c:v>1.007080078125E-3</c:v>
                </c:pt>
                <c:pt idx="50171">
                  <c:v>1.007080078125E-3</c:v>
                </c:pt>
                <c:pt idx="50172">
                  <c:v>1.0068416595458984E-3</c:v>
                </c:pt>
                <c:pt idx="50173">
                  <c:v>1.007080078125E-3</c:v>
                </c:pt>
                <c:pt idx="50174">
                  <c:v>1.007080078125E-3</c:v>
                </c:pt>
                <c:pt idx="50175">
                  <c:v>1.0068416595458984E-3</c:v>
                </c:pt>
                <c:pt idx="50176">
                  <c:v>1.007080078125E-3</c:v>
                </c:pt>
                <c:pt idx="50177">
                  <c:v>1.0080337524414063E-3</c:v>
                </c:pt>
                <c:pt idx="50178">
                  <c:v>1.007080078125E-3</c:v>
                </c:pt>
                <c:pt idx="50179">
                  <c:v>1.0068416595458984E-3</c:v>
                </c:pt>
                <c:pt idx="50180">
                  <c:v>1.007080078125E-3</c:v>
                </c:pt>
                <c:pt idx="50181">
                  <c:v>1.007080078125E-3</c:v>
                </c:pt>
                <c:pt idx="50182">
                  <c:v>1.0068416595458984E-3</c:v>
                </c:pt>
                <c:pt idx="50183">
                  <c:v>1.007080078125E-3</c:v>
                </c:pt>
                <c:pt idx="50184">
                  <c:v>1.007080078125E-3</c:v>
                </c:pt>
                <c:pt idx="50185">
                  <c:v>1.0068416595458984E-3</c:v>
                </c:pt>
                <c:pt idx="50186">
                  <c:v>1.007080078125E-3</c:v>
                </c:pt>
                <c:pt idx="50187">
                  <c:v>1.007080078125E-3</c:v>
                </c:pt>
                <c:pt idx="50188">
                  <c:v>1.0068416595458984E-3</c:v>
                </c:pt>
                <c:pt idx="50189">
                  <c:v>1.0080337524414063E-3</c:v>
                </c:pt>
                <c:pt idx="50190">
                  <c:v>1.007080078125E-3</c:v>
                </c:pt>
                <c:pt idx="50191">
                  <c:v>1.0068416595458984E-3</c:v>
                </c:pt>
                <c:pt idx="50192">
                  <c:v>1.007080078125E-3</c:v>
                </c:pt>
                <c:pt idx="50193">
                  <c:v>1.007080078125E-3</c:v>
                </c:pt>
                <c:pt idx="50194">
                  <c:v>1.0068416595458984E-3</c:v>
                </c:pt>
                <c:pt idx="50195">
                  <c:v>1.007080078125E-3</c:v>
                </c:pt>
                <c:pt idx="50196">
                  <c:v>1.007080078125E-3</c:v>
                </c:pt>
                <c:pt idx="50197">
                  <c:v>1.0068416595458984E-3</c:v>
                </c:pt>
                <c:pt idx="50198">
                  <c:v>1.007080078125E-3</c:v>
                </c:pt>
                <c:pt idx="50199">
                  <c:v>1.007080078125E-3</c:v>
                </c:pt>
                <c:pt idx="50200">
                  <c:v>1.0068416595458984E-3</c:v>
                </c:pt>
                <c:pt idx="50201">
                  <c:v>1.007080078125E-3</c:v>
                </c:pt>
                <c:pt idx="50202">
                  <c:v>1.0080337524414063E-3</c:v>
                </c:pt>
                <c:pt idx="50203">
                  <c:v>1.007080078125E-3</c:v>
                </c:pt>
                <c:pt idx="50204">
                  <c:v>1.0068416595458984E-3</c:v>
                </c:pt>
                <c:pt idx="50205">
                  <c:v>1.007080078125E-3</c:v>
                </c:pt>
                <c:pt idx="50206">
                  <c:v>1.007080078125E-3</c:v>
                </c:pt>
                <c:pt idx="50207">
                  <c:v>1.0068416595458984E-3</c:v>
                </c:pt>
                <c:pt idx="50208">
                  <c:v>1.007080078125E-3</c:v>
                </c:pt>
                <c:pt idx="50209">
                  <c:v>1.007080078125E-3</c:v>
                </c:pt>
                <c:pt idx="50210">
                  <c:v>1.0068416595458984E-3</c:v>
                </c:pt>
                <c:pt idx="50211">
                  <c:v>1.007080078125E-3</c:v>
                </c:pt>
                <c:pt idx="50212">
                  <c:v>1.007080078125E-3</c:v>
                </c:pt>
                <c:pt idx="50213">
                  <c:v>1.0068416595458984E-3</c:v>
                </c:pt>
                <c:pt idx="50214">
                  <c:v>1.0080337524414063E-3</c:v>
                </c:pt>
                <c:pt idx="50215">
                  <c:v>1.007080078125E-3</c:v>
                </c:pt>
                <c:pt idx="50216">
                  <c:v>1.0068416595458984E-3</c:v>
                </c:pt>
                <c:pt idx="50217">
                  <c:v>1.007080078125E-3</c:v>
                </c:pt>
                <c:pt idx="50218">
                  <c:v>1.007080078125E-3</c:v>
                </c:pt>
                <c:pt idx="50219">
                  <c:v>1.0068416595458984E-3</c:v>
                </c:pt>
                <c:pt idx="50220">
                  <c:v>1.007080078125E-3</c:v>
                </c:pt>
                <c:pt idx="50221">
                  <c:v>1.007080078125E-3</c:v>
                </c:pt>
                <c:pt idx="50222">
                  <c:v>1.0068416595458984E-3</c:v>
                </c:pt>
                <c:pt idx="50223">
                  <c:v>1.007080078125E-3</c:v>
                </c:pt>
                <c:pt idx="50224">
                  <c:v>1.007080078125E-3</c:v>
                </c:pt>
                <c:pt idx="50225">
                  <c:v>1.0068416595458984E-3</c:v>
                </c:pt>
                <c:pt idx="50226">
                  <c:v>1.007080078125E-3</c:v>
                </c:pt>
                <c:pt idx="50227">
                  <c:v>1.0080337524414063E-3</c:v>
                </c:pt>
                <c:pt idx="50228">
                  <c:v>1.007080078125E-3</c:v>
                </c:pt>
                <c:pt idx="50229">
                  <c:v>1.0068416595458984E-3</c:v>
                </c:pt>
                <c:pt idx="50230">
                  <c:v>1.007080078125E-3</c:v>
                </c:pt>
                <c:pt idx="50231">
                  <c:v>1.007080078125E-3</c:v>
                </c:pt>
                <c:pt idx="50232">
                  <c:v>1.0068416595458984E-3</c:v>
                </c:pt>
                <c:pt idx="50233">
                  <c:v>1.007080078125E-3</c:v>
                </c:pt>
                <c:pt idx="50234">
                  <c:v>1.007080078125E-3</c:v>
                </c:pt>
                <c:pt idx="50235">
                  <c:v>1.0068416595458984E-3</c:v>
                </c:pt>
                <c:pt idx="50236">
                  <c:v>1.007080078125E-3</c:v>
                </c:pt>
                <c:pt idx="50237">
                  <c:v>1.007080078125E-3</c:v>
                </c:pt>
                <c:pt idx="50238">
                  <c:v>1.0068416595458984E-3</c:v>
                </c:pt>
                <c:pt idx="50239">
                  <c:v>1.0080337524414063E-3</c:v>
                </c:pt>
                <c:pt idx="50240">
                  <c:v>1.007080078125E-3</c:v>
                </c:pt>
                <c:pt idx="50241">
                  <c:v>1.0068416595458984E-3</c:v>
                </c:pt>
                <c:pt idx="50242">
                  <c:v>1.007080078125E-3</c:v>
                </c:pt>
                <c:pt idx="50243">
                  <c:v>1.007080078125E-3</c:v>
                </c:pt>
                <c:pt idx="50244">
                  <c:v>1.0068416595458984E-3</c:v>
                </c:pt>
                <c:pt idx="50245">
                  <c:v>1.007080078125E-3</c:v>
                </c:pt>
                <c:pt idx="50246">
                  <c:v>1.007080078125E-3</c:v>
                </c:pt>
                <c:pt idx="50247">
                  <c:v>1.0068416595458984E-3</c:v>
                </c:pt>
                <c:pt idx="50248">
                  <c:v>1.007080078125E-3</c:v>
                </c:pt>
                <c:pt idx="50249">
                  <c:v>1.007080078125E-3</c:v>
                </c:pt>
                <c:pt idx="50250">
                  <c:v>1.0068416595458984E-3</c:v>
                </c:pt>
                <c:pt idx="50251">
                  <c:v>1.007080078125E-3</c:v>
                </c:pt>
                <c:pt idx="50252">
                  <c:v>1.0080337524414063E-3</c:v>
                </c:pt>
                <c:pt idx="50253">
                  <c:v>1.007080078125E-3</c:v>
                </c:pt>
                <c:pt idx="50254">
                  <c:v>1.0068416595458984E-3</c:v>
                </c:pt>
                <c:pt idx="50255">
                  <c:v>1.007080078125E-3</c:v>
                </c:pt>
                <c:pt idx="50256">
                  <c:v>1.007080078125E-3</c:v>
                </c:pt>
                <c:pt idx="50257">
                  <c:v>1.0068416595458984E-3</c:v>
                </c:pt>
                <c:pt idx="50258">
                  <c:v>1.007080078125E-3</c:v>
                </c:pt>
                <c:pt idx="50259">
                  <c:v>1.007080078125E-3</c:v>
                </c:pt>
                <c:pt idx="50260">
                  <c:v>1.0068416595458984E-3</c:v>
                </c:pt>
                <c:pt idx="50261">
                  <c:v>1.007080078125E-3</c:v>
                </c:pt>
                <c:pt idx="50262">
                  <c:v>1.007080078125E-3</c:v>
                </c:pt>
                <c:pt idx="50263">
                  <c:v>1.0068416595458984E-3</c:v>
                </c:pt>
                <c:pt idx="50264">
                  <c:v>1.0080337524414063E-3</c:v>
                </c:pt>
                <c:pt idx="50265">
                  <c:v>1.007080078125E-3</c:v>
                </c:pt>
                <c:pt idx="50266">
                  <c:v>1.0068416595458984E-3</c:v>
                </c:pt>
                <c:pt idx="50267">
                  <c:v>1.007080078125E-3</c:v>
                </c:pt>
                <c:pt idx="50268">
                  <c:v>1.007080078125E-3</c:v>
                </c:pt>
                <c:pt idx="50269">
                  <c:v>1.0068416595458984E-3</c:v>
                </c:pt>
                <c:pt idx="50270">
                  <c:v>1.007080078125E-3</c:v>
                </c:pt>
                <c:pt idx="50271">
                  <c:v>1.007080078125E-3</c:v>
                </c:pt>
                <c:pt idx="50272">
                  <c:v>1.0068416595458984E-3</c:v>
                </c:pt>
                <c:pt idx="50273">
                  <c:v>1.007080078125E-3</c:v>
                </c:pt>
                <c:pt idx="50274">
                  <c:v>1.007080078125E-3</c:v>
                </c:pt>
                <c:pt idx="50275">
                  <c:v>1.0068416595458984E-3</c:v>
                </c:pt>
                <c:pt idx="50276">
                  <c:v>1.007080078125E-3</c:v>
                </c:pt>
                <c:pt idx="50277">
                  <c:v>1.0080337524414063E-3</c:v>
                </c:pt>
                <c:pt idx="50278">
                  <c:v>1.007080078125E-3</c:v>
                </c:pt>
                <c:pt idx="50279">
                  <c:v>1.0068416595458984E-3</c:v>
                </c:pt>
                <c:pt idx="50280">
                  <c:v>1.007080078125E-3</c:v>
                </c:pt>
                <c:pt idx="50281">
                  <c:v>1.007080078125E-3</c:v>
                </c:pt>
                <c:pt idx="50282">
                  <c:v>1.0068416595458984E-3</c:v>
                </c:pt>
                <c:pt idx="50283">
                  <c:v>1.007080078125E-3</c:v>
                </c:pt>
                <c:pt idx="50284">
                  <c:v>1.007080078125E-3</c:v>
                </c:pt>
                <c:pt idx="50285">
                  <c:v>1.0068416595458984E-3</c:v>
                </c:pt>
                <c:pt idx="50286">
                  <c:v>1.007080078125E-3</c:v>
                </c:pt>
                <c:pt idx="50287">
                  <c:v>1.007080078125E-3</c:v>
                </c:pt>
                <c:pt idx="50288">
                  <c:v>1.0068416595458984E-3</c:v>
                </c:pt>
                <c:pt idx="50289">
                  <c:v>1.0080337524414063E-3</c:v>
                </c:pt>
                <c:pt idx="50290">
                  <c:v>1.007080078125E-3</c:v>
                </c:pt>
                <c:pt idx="50291">
                  <c:v>1.0068416595458984E-3</c:v>
                </c:pt>
                <c:pt idx="50292">
                  <c:v>1.007080078125E-3</c:v>
                </c:pt>
                <c:pt idx="50293">
                  <c:v>1.007080078125E-3</c:v>
                </c:pt>
                <c:pt idx="50294">
                  <c:v>1.0068416595458984E-3</c:v>
                </c:pt>
                <c:pt idx="50295">
                  <c:v>1.007080078125E-3</c:v>
                </c:pt>
                <c:pt idx="50296">
                  <c:v>1.007080078125E-3</c:v>
                </c:pt>
                <c:pt idx="50297">
                  <c:v>1.0068416595458984E-3</c:v>
                </c:pt>
                <c:pt idx="50298">
                  <c:v>1.007080078125E-3</c:v>
                </c:pt>
                <c:pt idx="50299">
                  <c:v>1.007080078125E-3</c:v>
                </c:pt>
                <c:pt idx="50300">
                  <c:v>1.0068416595458984E-3</c:v>
                </c:pt>
                <c:pt idx="50301">
                  <c:v>1.007080078125E-3</c:v>
                </c:pt>
                <c:pt idx="50302">
                  <c:v>1.0080337524414063E-3</c:v>
                </c:pt>
                <c:pt idx="50303">
                  <c:v>1.007080078125E-3</c:v>
                </c:pt>
                <c:pt idx="50304">
                  <c:v>1.0068416595458984E-3</c:v>
                </c:pt>
                <c:pt idx="50305">
                  <c:v>1.007080078125E-3</c:v>
                </c:pt>
                <c:pt idx="50306">
                  <c:v>1.007080078125E-3</c:v>
                </c:pt>
                <c:pt idx="50307">
                  <c:v>1.0068416595458984E-3</c:v>
                </c:pt>
                <c:pt idx="50308">
                  <c:v>1.007080078125E-3</c:v>
                </c:pt>
                <c:pt idx="50309">
                  <c:v>1.007080078125E-3</c:v>
                </c:pt>
                <c:pt idx="50310">
                  <c:v>1.0068416595458984E-3</c:v>
                </c:pt>
                <c:pt idx="50311">
                  <c:v>1.007080078125E-3</c:v>
                </c:pt>
                <c:pt idx="50312">
                  <c:v>1.007080078125E-3</c:v>
                </c:pt>
                <c:pt idx="50313">
                  <c:v>1.0068416595458984E-3</c:v>
                </c:pt>
                <c:pt idx="50314">
                  <c:v>1.0080337524414063E-3</c:v>
                </c:pt>
                <c:pt idx="50315">
                  <c:v>1.007080078125E-3</c:v>
                </c:pt>
                <c:pt idx="50316">
                  <c:v>1.0068416595458984E-3</c:v>
                </c:pt>
                <c:pt idx="50317">
                  <c:v>1.007080078125E-3</c:v>
                </c:pt>
                <c:pt idx="50318">
                  <c:v>1.007080078125E-3</c:v>
                </c:pt>
                <c:pt idx="50319">
                  <c:v>1.0068416595458984E-3</c:v>
                </c:pt>
                <c:pt idx="50320">
                  <c:v>1.007080078125E-3</c:v>
                </c:pt>
                <c:pt idx="50321">
                  <c:v>1.007080078125E-3</c:v>
                </c:pt>
                <c:pt idx="50322">
                  <c:v>1.0068416595458984E-3</c:v>
                </c:pt>
                <c:pt idx="50323">
                  <c:v>1.007080078125E-3</c:v>
                </c:pt>
                <c:pt idx="50324">
                  <c:v>1.007080078125E-3</c:v>
                </c:pt>
                <c:pt idx="50325">
                  <c:v>1.0068416595458984E-3</c:v>
                </c:pt>
                <c:pt idx="50326">
                  <c:v>1.007080078125E-3</c:v>
                </c:pt>
                <c:pt idx="50327">
                  <c:v>1.0080337524414063E-3</c:v>
                </c:pt>
                <c:pt idx="50328">
                  <c:v>1.007080078125E-3</c:v>
                </c:pt>
                <c:pt idx="50329">
                  <c:v>1.0068416595458984E-3</c:v>
                </c:pt>
                <c:pt idx="50330">
                  <c:v>1.007080078125E-3</c:v>
                </c:pt>
                <c:pt idx="50331">
                  <c:v>1.007080078125E-3</c:v>
                </c:pt>
                <c:pt idx="50332">
                  <c:v>1.0068416595458984E-3</c:v>
                </c:pt>
                <c:pt idx="50333">
                  <c:v>1.007080078125E-3</c:v>
                </c:pt>
                <c:pt idx="50334">
                  <c:v>1.007080078125E-3</c:v>
                </c:pt>
                <c:pt idx="50335">
                  <c:v>1.0068416595458984E-3</c:v>
                </c:pt>
                <c:pt idx="50336">
                  <c:v>1.007080078125E-3</c:v>
                </c:pt>
                <c:pt idx="50337">
                  <c:v>1.0068416595458984E-3</c:v>
                </c:pt>
                <c:pt idx="50338">
                  <c:v>1.007080078125E-3</c:v>
                </c:pt>
                <c:pt idx="50339">
                  <c:v>1.0080337524414063E-3</c:v>
                </c:pt>
                <c:pt idx="50340">
                  <c:v>1.007080078125E-3</c:v>
                </c:pt>
                <c:pt idx="50341">
                  <c:v>1.0068416595458984E-3</c:v>
                </c:pt>
                <c:pt idx="50342">
                  <c:v>1.007080078125E-3</c:v>
                </c:pt>
                <c:pt idx="50343">
                  <c:v>1.007080078125E-3</c:v>
                </c:pt>
                <c:pt idx="50344">
                  <c:v>1.0068416595458984E-3</c:v>
                </c:pt>
                <c:pt idx="50345">
                  <c:v>1.007080078125E-3</c:v>
                </c:pt>
                <c:pt idx="50346">
                  <c:v>1.007080078125E-3</c:v>
                </c:pt>
                <c:pt idx="50347">
                  <c:v>1.0068416595458984E-3</c:v>
                </c:pt>
                <c:pt idx="50348">
                  <c:v>1.007080078125E-3</c:v>
                </c:pt>
                <c:pt idx="50349">
                  <c:v>1.007080078125E-3</c:v>
                </c:pt>
                <c:pt idx="50350">
                  <c:v>1.0068416595458984E-3</c:v>
                </c:pt>
                <c:pt idx="50351">
                  <c:v>1.007080078125E-3</c:v>
                </c:pt>
                <c:pt idx="50352">
                  <c:v>1.0080337524414063E-3</c:v>
                </c:pt>
                <c:pt idx="50353">
                  <c:v>1.007080078125E-3</c:v>
                </c:pt>
                <c:pt idx="50354">
                  <c:v>1.0068416595458984E-3</c:v>
                </c:pt>
                <c:pt idx="50355">
                  <c:v>1.007080078125E-3</c:v>
                </c:pt>
                <c:pt idx="50356">
                  <c:v>1.007080078125E-3</c:v>
                </c:pt>
                <c:pt idx="50357">
                  <c:v>1.0068416595458984E-3</c:v>
                </c:pt>
                <c:pt idx="50358">
                  <c:v>1.007080078125E-3</c:v>
                </c:pt>
                <c:pt idx="50359">
                  <c:v>1.0068416595458984E-3</c:v>
                </c:pt>
                <c:pt idx="50360">
                  <c:v>1.007080078125E-3</c:v>
                </c:pt>
                <c:pt idx="50361">
                  <c:v>1.007080078125E-3</c:v>
                </c:pt>
                <c:pt idx="50362">
                  <c:v>1.0068416595458984E-3</c:v>
                </c:pt>
                <c:pt idx="50363">
                  <c:v>1.007080078125E-3</c:v>
                </c:pt>
                <c:pt idx="50364">
                  <c:v>1.0080337524414063E-3</c:v>
                </c:pt>
                <c:pt idx="50365">
                  <c:v>1.007080078125E-3</c:v>
                </c:pt>
                <c:pt idx="50366">
                  <c:v>1.0068416595458984E-3</c:v>
                </c:pt>
                <c:pt idx="50367">
                  <c:v>1.007080078125E-3</c:v>
                </c:pt>
                <c:pt idx="50368">
                  <c:v>1.007080078125E-3</c:v>
                </c:pt>
                <c:pt idx="50369">
                  <c:v>1.0068416595458984E-3</c:v>
                </c:pt>
                <c:pt idx="50370">
                  <c:v>1.007080078125E-3</c:v>
                </c:pt>
                <c:pt idx="50371">
                  <c:v>1.007080078125E-3</c:v>
                </c:pt>
                <c:pt idx="50372">
                  <c:v>1.0068416595458984E-3</c:v>
                </c:pt>
                <c:pt idx="50373">
                  <c:v>1.007080078125E-3</c:v>
                </c:pt>
                <c:pt idx="50374">
                  <c:v>1.007080078125E-3</c:v>
                </c:pt>
                <c:pt idx="50375">
                  <c:v>1.0068416595458984E-3</c:v>
                </c:pt>
                <c:pt idx="50376">
                  <c:v>1.007080078125E-3</c:v>
                </c:pt>
                <c:pt idx="50377">
                  <c:v>1.0080337524414063E-3</c:v>
                </c:pt>
                <c:pt idx="50378">
                  <c:v>1.007080078125E-3</c:v>
                </c:pt>
                <c:pt idx="50379">
                  <c:v>1.0068416595458984E-3</c:v>
                </c:pt>
                <c:pt idx="50380">
                  <c:v>1.007080078125E-3</c:v>
                </c:pt>
                <c:pt idx="50381">
                  <c:v>1.0068416595458984E-3</c:v>
                </c:pt>
                <c:pt idx="50382">
                  <c:v>1.007080078125E-3</c:v>
                </c:pt>
                <c:pt idx="50383">
                  <c:v>1.007080078125E-3</c:v>
                </c:pt>
                <c:pt idx="50384">
                  <c:v>1.0068416595458984E-3</c:v>
                </c:pt>
                <c:pt idx="50385">
                  <c:v>1.007080078125E-3</c:v>
                </c:pt>
                <c:pt idx="50386">
                  <c:v>1.007080078125E-3</c:v>
                </c:pt>
                <c:pt idx="50387">
                  <c:v>1.0068416595458984E-3</c:v>
                </c:pt>
                <c:pt idx="50388">
                  <c:v>1.007080078125E-3</c:v>
                </c:pt>
                <c:pt idx="50389">
                  <c:v>1.0080337524414063E-3</c:v>
                </c:pt>
                <c:pt idx="50390">
                  <c:v>1.007080078125E-3</c:v>
                </c:pt>
                <c:pt idx="50391">
                  <c:v>1.0068416595458984E-3</c:v>
                </c:pt>
                <c:pt idx="50392">
                  <c:v>1.007080078125E-3</c:v>
                </c:pt>
                <c:pt idx="50393">
                  <c:v>1.007080078125E-3</c:v>
                </c:pt>
                <c:pt idx="50394">
                  <c:v>1.0068416595458984E-3</c:v>
                </c:pt>
                <c:pt idx="50395">
                  <c:v>1.007080078125E-3</c:v>
                </c:pt>
                <c:pt idx="50396">
                  <c:v>1.007080078125E-3</c:v>
                </c:pt>
                <c:pt idx="50397">
                  <c:v>1.0068416595458984E-3</c:v>
                </c:pt>
                <c:pt idx="50398">
                  <c:v>1.007080078125E-3</c:v>
                </c:pt>
                <c:pt idx="50399">
                  <c:v>1.007080078125E-3</c:v>
                </c:pt>
                <c:pt idx="50400">
                  <c:v>1.0068416595458984E-3</c:v>
                </c:pt>
                <c:pt idx="50401">
                  <c:v>1.007080078125E-3</c:v>
                </c:pt>
                <c:pt idx="50402">
                  <c:v>1.0080337524414063E-3</c:v>
                </c:pt>
                <c:pt idx="50403">
                  <c:v>1.0068416595458984E-3</c:v>
                </c:pt>
                <c:pt idx="50404">
                  <c:v>1.007080078125E-3</c:v>
                </c:pt>
                <c:pt idx="50405">
                  <c:v>1.007080078125E-3</c:v>
                </c:pt>
                <c:pt idx="50406">
                  <c:v>1.0068416595458984E-3</c:v>
                </c:pt>
                <c:pt idx="50407">
                  <c:v>1.007080078125E-3</c:v>
                </c:pt>
                <c:pt idx="50408">
                  <c:v>1.007080078125E-3</c:v>
                </c:pt>
                <c:pt idx="50409">
                  <c:v>1.0068416595458984E-3</c:v>
                </c:pt>
                <c:pt idx="50410">
                  <c:v>1.007080078125E-3</c:v>
                </c:pt>
                <c:pt idx="50411">
                  <c:v>1.007080078125E-3</c:v>
                </c:pt>
                <c:pt idx="50412">
                  <c:v>1.0068416595458984E-3</c:v>
                </c:pt>
                <c:pt idx="50413">
                  <c:v>1.007080078125E-3</c:v>
                </c:pt>
                <c:pt idx="50414">
                  <c:v>1.0080337524414063E-3</c:v>
                </c:pt>
                <c:pt idx="50415">
                  <c:v>1.007080078125E-3</c:v>
                </c:pt>
                <c:pt idx="50416">
                  <c:v>1.0068416595458984E-3</c:v>
                </c:pt>
                <c:pt idx="50417">
                  <c:v>1.007080078125E-3</c:v>
                </c:pt>
                <c:pt idx="50418">
                  <c:v>1.007080078125E-3</c:v>
                </c:pt>
                <c:pt idx="50419">
                  <c:v>1.0068416595458984E-3</c:v>
                </c:pt>
                <c:pt idx="50420">
                  <c:v>1.007080078125E-3</c:v>
                </c:pt>
                <c:pt idx="50421">
                  <c:v>1.007080078125E-3</c:v>
                </c:pt>
                <c:pt idx="50422">
                  <c:v>1.0068416595458984E-3</c:v>
                </c:pt>
                <c:pt idx="50423">
                  <c:v>1.007080078125E-3</c:v>
                </c:pt>
                <c:pt idx="50424">
                  <c:v>1.007080078125E-3</c:v>
                </c:pt>
                <c:pt idx="50425">
                  <c:v>1.0068416595458984E-3</c:v>
                </c:pt>
                <c:pt idx="50426">
                  <c:v>1.007080078125E-3</c:v>
                </c:pt>
                <c:pt idx="50427">
                  <c:v>1.0080337524414063E-3</c:v>
                </c:pt>
                <c:pt idx="50428">
                  <c:v>1.0068416595458984E-3</c:v>
                </c:pt>
                <c:pt idx="50429">
                  <c:v>1.007080078125E-3</c:v>
                </c:pt>
                <c:pt idx="50430">
                  <c:v>1.007080078125E-3</c:v>
                </c:pt>
                <c:pt idx="50431">
                  <c:v>1.0068416595458984E-3</c:v>
                </c:pt>
                <c:pt idx="50432">
                  <c:v>1.007080078125E-3</c:v>
                </c:pt>
                <c:pt idx="50433">
                  <c:v>1.007080078125E-3</c:v>
                </c:pt>
                <c:pt idx="50434">
                  <c:v>1.0068416595458984E-3</c:v>
                </c:pt>
                <c:pt idx="50435">
                  <c:v>1.007080078125E-3</c:v>
                </c:pt>
                <c:pt idx="50436">
                  <c:v>1.007080078125E-3</c:v>
                </c:pt>
                <c:pt idx="50437">
                  <c:v>1.0068416595458984E-3</c:v>
                </c:pt>
                <c:pt idx="50438">
                  <c:v>1.007080078125E-3</c:v>
                </c:pt>
                <c:pt idx="50439">
                  <c:v>1.0080337524414063E-3</c:v>
                </c:pt>
                <c:pt idx="50440">
                  <c:v>1.007080078125E-3</c:v>
                </c:pt>
                <c:pt idx="50441">
                  <c:v>1.0068416595458984E-3</c:v>
                </c:pt>
                <c:pt idx="50442">
                  <c:v>1.007080078125E-3</c:v>
                </c:pt>
                <c:pt idx="50443">
                  <c:v>1.007080078125E-3</c:v>
                </c:pt>
                <c:pt idx="50444">
                  <c:v>1.0068416595458984E-3</c:v>
                </c:pt>
                <c:pt idx="50445">
                  <c:v>1.007080078125E-3</c:v>
                </c:pt>
                <c:pt idx="50446">
                  <c:v>1.007080078125E-3</c:v>
                </c:pt>
                <c:pt idx="50447">
                  <c:v>1.0068416595458984E-3</c:v>
                </c:pt>
                <c:pt idx="50448">
                  <c:v>1.007080078125E-3</c:v>
                </c:pt>
                <c:pt idx="50449">
                  <c:v>1.007080078125E-3</c:v>
                </c:pt>
                <c:pt idx="50450">
                  <c:v>1.0068416595458984E-3</c:v>
                </c:pt>
                <c:pt idx="50451">
                  <c:v>1.007080078125E-3</c:v>
                </c:pt>
                <c:pt idx="50452">
                  <c:v>1.0080337524414063E-3</c:v>
                </c:pt>
                <c:pt idx="50453">
                  <c:v>1.0068416595458984E-3</c:v>
                </c:pt>
                <c:pt idx="50454">
                  <c:v>1.007080078125E-3</c:v>
                </c:pt>
                <c:pt idx="50455">
                  <c:v>1.007080078125E-3</c:v>
                </c:pt>
                <c:pt idx="50456">
                  <c:v>1.0068416595458984E-3</c:v>
                </c:pt>
                <c:pt idx="50457">
                  <c:v>1.007080078125E-3</c:v>
                </c:pt>
                <c:pt idx="50458">
                  <c:v>1.007080078125E-3</c:v>
                </c:pt>
                <c:pt idx="50459">
                  <c:v>1.0068416595458984E-3</c:v>
                </c:pt>
                <c:pt idx="50460">
                  <c:v>2.01416015625E-3</c:v>
                </c:pt>
                <c:pt idx="50461">
                  <c:v>1.0068416595458984E-3</c:v>
                </c:pt>
                <c:pt idx="50462">
                  <c:v>1.007080078125E-3</c:v>
                </c:pt>
                <c:pt idx="50463">
                  <c:v>1.0080337524414063E-3</c:v>
                </c:pt>
                <c:pt idx="50464">
                  <c:v>1.007080078125E-3</c:v>
                </c:pt>
                <c:pt idx="50465">
                  <c:v>1.0068416595458984E-3</c:v>
                </c:pt>
                <c:pt idx="50466">
                  <c:v>1.007080078125E-3</c:v>
                </c:pt>
                <c:pt idx="50467">
                  <c:v>1.007080078125E-3</c:v>
                </c:pt>
                <c:pt idx="50468">
                  <c:v>1.0068416595458984E-3</c:v>
                </c:pt>
                <c:pt idx="50469">
                  <c:v>1.007080078125E-3</c:v>
                </c:pt>
                <c:pt idx="50470">
                  <c:v>1.007080078125E-3</c:v>
                </c:pt>
                <c:pt idx="50471">
                  <c:v>1.0068416595458984E-3</c:v>
                </c:pt>
                <c:pt idx="50472">
                  <c:v>1.007080078125E-3</c:v>
                </c:pt>
                <c:pt idx="50473">
                  <c:v>1.007080078125E-3</c:v>
                </c:pt>
                <c:pt idx="50474">
                  <c:v>1.0068416595458984E-3</c:v>
                </c:pt>
                <c:pt idx="50475">
                  <c:v>1.007080078125E-3</c:v>
                </c:pt>
                <c:pt idx="50476">
                  <c:v>1.0080337524414063E-3</c:v>
                </c:pt>
                <c:pt idx="50477">
                  <c:v>1.0068416595458984E-3</c:v>
                </c:pt>
                <c:pt idx="50478">
                  <c:v>1.007080078125E-3</c:v>
                </c:pt>
                <c:pt idx="50479">
                  <c:v>1.007080078125E-3</c:v>
                </c:pt>
                <c:pt idx="50480">
                  <c:v>1.0068416595458984E-3</c:v>
                </c:pt>
                <c:pt idx="50481">
                  <c:v>1.007080078125E-3</c:v>
                </c:pt>
                <c:pt idx="50482">
                  <c:v>1.007080078125E-3</c:v>
                </c:pt>
                <c:pt idx="50483">
                  <c:v>1.0068416595458984E-3</c:v>
                </c:pt>
                <c:pt idx="50484">
                  <c:v>1.007080078125E-3</c:v>
                </c:pt>
                <c:pt idx="50485">
                  <c:v>1.007080078125E-3</c:v>
                </c:pt>
                <c:pt idx="50486">
                  <c:v>1.0068416595458984E-3</c:v>
                </c:pt>
                <c:pt idx="50487">
                  <c:v>1.007080078125E-3</c:v>
                </c:pt>
                <c:pt idx="50488">
                  <c:v>1.0080337524414063E-3</c:v>
                </c:pt>
                <c:pt idx="50489">
                  <c:v>1.007080078125E-3</c:v>
                </c:pt>
                <c:pt idx="50490">
                  <c:v>1.0068416595458984E-3</c:v>
                </c:pt>
                <c:pt idx="50491">
                  <c:v>1.007080078125E-3</c:v>
                </c:pt>
                <c:pt idx="50492">
                  <c:v>1.007080078125E-3</c:v>
                </c:pt>
                <c:pt idx="50493">
                  <c:v>1.0068416595458984E-3</c:v>
                </c:pt>
                <c:pt idx="50494">
                  <c:v>1.007080078125E-3</c:v>
                </c:pt>
                <c:pt idx="50495">
                  <c:v>1.007080078125E-3</c:v>
                </c:pt>
                <c:pt idx="50496">
                  <c:v>1.0068416595458984E-3</c:v>
                </c:pt>
                <c:pt idx="50497">
                  <c:v>1.007080078125E-3</c:v>
                </c:pt>
                <c:pt idx="50498">
                  <c:v>1.007080078125E-3</c:v>
                </c:pt>
                <c:pt idx="50499">
                  <c:v>1.0068416595458984E-3</c:v>
                </c:pt>
                <c:pt idx="50500">
                  <c:v>1.007080078125E-3</c:v>
                </c:pt>
                <c:pt idx="50501">
                  <c:v>1.0080337524414063E-3</c:v>
                </c:pt>
                <c:pt idx="50502">
                  <c:v>1.0068416595458984E-3</c:v>
                </c:pt>
                <c:pt idx="50503">
                  <c:v>1.007080078125E-3</c:v>
                </c:pt>
                <c:pt idx="50504">
                  <c:v>1.007080078125E-3</c:v>
                </c:pt>
                <c:pt idx="50505">
                  <c:v>1.0068416595458984E-3</c:v>
                </c:pt>
                <c:pt idx="50506">
                  <c:v>1.007080078125E-3</c:v>
                </c:pt>
                <c:pt idx="50507">
                  <c:v>1.007080078125E-3</c:v>
                </c:pt>
                <c:pt idx="50508">
                  <c:v>1.0068416595458984E-3</c:v>
                </c:pt>
                <c:pt idx="50509">
                  <c:v>1.007080078125E-3</c:v>
                </c:pt>
                <c:pt idx="50510">
                  <c:v>1.007080078125E-3</c:v>
                </c:pt>
                <c:pt idx="50511">
                  <c:v>1.0068416595458984E-3</c:v>
                </c:pt>
                <c:pt idx="50512">
                  <c:v>1.007080078125E-3</c:v>
                </c:pt>
                <c:pt idx="50513">
                  <c:v>1.0080337524414063E-3</c:v>
                </c:pt>
                <c:pt idx="50514">
                  <c:v>1.007080078125E-3</c:v>
                </c:pt>
                <c:pt idx="50515">
                  <c:v>1.0068416595458984E-3</c:v>
                </c:pt>
                <c:pt idx="50516">
                  <c:v>1.007080078125E-3</c:v>
                </c:pt>
                <c:pt idx="50517">
                  <c:v>1.007080078125E-3</c:v>
                </c:pt>
                <c:pt idx="50518">
                  <c:v>1.0068416595458984E-3</c:v>
                </c:pt>
                <c:pt idx="50519">
                  <c:v>1.007080078125E-3</c:v>
                </c:pt>
                <c:pt idx="50520">
                  <c:v>1.007080078125E-3</c:v>
                </c:pt>
                <c:pt idx="50521">
                  <c:v>1.0068416595458984E-3</c:v>
                </c:pt>
                <c:pt idx="50522">
                  <c:v>1.007080078125E-3</c:v>
                </c:pt>
                <c:pt idx="50523">
                  <c:v>1.007080078125E-3</c:v>
                </c:pt>
                <c:pt idx="50524">
                  <c:v>1.0068416595458984E-3</c:v>
                </c:pt>
                <c:pt idx="50525">
                  <c:v>1.007080078125E-3</c:v>
                </c:pt>
                <c:pt idx="50526">
                  <c:v>1.0080337524414063E-3</c:v>
                </c:pt>
                <c:pt idx="50527">
                  <c:v>1.0068416595458984E-3</c:v>
                </c:pt>
                <c:pt idx="50528">
                  <c:v>1.007080078125E-3</c:v>
                </c:pt>
                <c:pt idx="50529">
                  <c:v>1.007080078125E-3</c:v>
                </c:pt>
                <c:pt idx="50530">
                  <c:v>1.0068416595458984E-3</c:v>
                </c:pt>
                <c:pt idx="50531">
                  <c:v>1.007080078125E-3</c:v>
                </c:pt>
                <c:pt idx="50532">
                  <c:v>1.007080078125E-3</c:v>
                </c:pt>
                <c:pt idx="50533">
                  <c:v>1.0068416595458984E-3</c:v>
                </c:pt>
                <c:pt idx="50534">
                  <c:v>1.007080078125E-3</c:v>
                </c:pt>
                <c:pt idx="50535">
                  <c:v>1.007080078125E-3</c:v>
                </c:pt>
                <c:pt idx="50536">
                  <c:v>1.0068416595458984E-3</c:v>
                </c:pt>
                <c:pt idx="50537">
                  <c:v>1.007080078125E-3</c:v>
                </c:pt>
                <c:pt idx="50538">
                  <c:v>1.0080337524414063E-3</c:v>
                </c:pt>
                <c:pt idx="50539">
                  <c:v>1.007080078125E-3</c:v>
                </c:pt>
                <c:pt idx="50540">
                  <c:v>1.0068416595458984E-3</c:v>
                </c:pt>
                <c:pt idx="50541">
                  <c:v>1.007080078125E-3</c:v>
                </c:pt>
                <c:pt idx="50542">
                  <c:v>1.007080078125E-3</c:v>
                </c:pt>
                <c:pt idx="50543">
                  <c:v>1.0068416595458984E-3</c:v>
                </c:pt>
                <c:pt idx="50544">
                  <c:v>1.007080078125E-3</c:v>
                </c:pt>
                <c:pt idx="50545">
                  <c:v>1.007080078125E-3</c:v>
                </c:pt>
                <c:pt idx="50546">
                  <c:v>1.0068416595458984E-3</c:v>
                </c:pt>
                <c:pt idx="50547">
                  <c:v>1.007080078125E-3</c:v>
                </c:pt>
                <c:pt idx="50548">
                  <c:v>1.007080078125E-3</c:v>
                </c:pt>
                <c:pt idx="50549">
                  <c:v>1.0068416595458984E-3</c:v>
                </c:pt>
                <c:pt idx="50550">
                  <c:v>1.007080078125E-3</c:v>
                </c:pt>
                <c:pt idx="50551">
                  <c:v>1.0080337524414063E-3</c:v>
                </c:pt>
                <c:pt idx="50552">
                  <c:v>1.0068416595458984E-3</c:v>
                </c:pt>
                <c:pt idx="50553">
                  <c:v>1.007080078125E-3</c:v>
                </c:pt>
                <c:pt idx="50554">
                  <c:v>1.007080078125E-3</c:v>
                </c:pt>
                <c:pt idx="50555">
                  <c:v>1.0068416595458984E-3</c:v>
                </c:pt>
                <c:pt idx="50556">
                  <c:v>1.007080078125E-3</c:v>
                </c:pt>
                <c:pt idx="50557">
                  <c:v>1.007080078125E-3</c:v>
                </c:pt>
                <c:pt idx="50558">
                  <c:v>1.0068416595458984E-3</c:v>
                </c:pt>
                <c:pt idx="50559">
                  <c:v>1.007080078125E-3</c:v>
                </c:pt>
                <c:pt idx="50560">
                  <c:v>1.007080078125E-3</c:v>
                </c:pt>
                <c:pt idx="50561">
                  <c:v>1.0068416595458984E-3</c:v>
                </c:pt>
                <c:pt idx="50562">
                  <c:v>1.007080078125E-3</c:v>
                </c:pt>
                <c:pt idx="50563">
                  <c:v>1.0080337524414063E-3</c:v>
                </c:pt>
                <c:pt idx="50564">
                  <c:v>1.007080078125E-3</c:v>
                </c:pt>
                <c:pt idx="50565">
                  <c:v>1.0068416595458984E-3</c:v>
                </c:pt>
                <c:pt idx="50566">
                  <c:v>1.007080078125E-3</c:v>
                </c:pt>
                <c:pt idx="50567">
                  <c:v>1.007080078125E-3</c:v>
                </c:pt>
                <c:pt idx="50568">
                  <c:v>1.0068416595458984E-3</c:v>
                </c:pt>
                <c:pt idx="50569">
                  <c:v>1.007080078125E-3</c:v>
                </c:pt>
                <c:pt idx="50570">
                  <c:v>1.007080078125E-3</c:v>
                </c:pt>
                <c:pt idx="50571">
                  <c:v>1.0068416595458984E-3</c:v>
                </c:pt>
                <c:pt idx="50572">
                  <c:v>1.007080078125E-3</c:v>
                </c:pt>
                <c:pt idx="50573">
                  <c:v>1.007080078125E-3</c:v>
                </c:pt>
                <c:pt idx="50574">
                  <c:v>1.0068416595458984E-3</c:v>
                </c:pt>
                <c:pt idx="50575">
                  <c:v>1.007080078125E-3</c:v>
                </c:pt>
                <c:pt idx="50576">
                  <c:v>1.0080337524414063E-3</c:v>
                </c:pt>
                <c:pt idx="50577">
                  <c:v>1.0068416595458984E-3</c:v>
                </c:pt>
                <c:pt idx="50578">
                  <c:v>1.007080078125E-3</c:v>
                </c:pt>
                <c:pt idx="50579">
                  <c:v>1.007080078125E-3</c:v>
                </c:pt>
                <c:pt idx="50580">
                  <c:v>1.0068416595458984E-3</c:v>
                </c:pt>
                <c:pt idx="50581">
                  <c:v>1.007080078125E-3</c:v>
                </c:pt>
                <c:pt idx="50582">
                  <c:v>1.007080078125E-3</c:v>
                </c:pt>
                <c:pt idx="50583">
                  <c:v>1.0068416595458984E-3</c:v>
                </c:pt>
                <c:pt idx="50584">
                  <c:v>1.007080078125E-3</c:v>
                </c:pt>
                <c:pt idx="50585">
                  <c:v>1.007080078125E-3</c:v>
                </c:pt>
                <c:pt idx="50586">
                  <c:v>1.0068416595458984E-3</c:v>
                </c:pt>
                <c:pt idx="50587">
                  <c:v>1.007080078125E-3</c:v>
                </c:pt>
                <c:pt idx="50588">
                  <c:v>1.0080337524414063E-3</c:v>
                </c:pt>
                <c:pt idx="50589">
                  <c:v>1.007080078125E-3</c:v>
                </c:pt>
                <c:pt idx="50590">
                  <c:v>1.0068416595458984E-3</c:v>
                </c:pt>
                <c:pt idx="50591">
                  <c:v>1.007080078125E-3</c:v>
                </c:pt>
                <c:pt idx="50592">
                  <c:v>1.007080078125E-3</c:v>
                </c:pt>
                <c:pt idx="50593">
                  <c:v>1.0068416595458984E-3</c:v>
                </c:pt>
                <c:pt idx="50594">
                  <c:v>1.007080078125E-3</c:v>
                </c:pt>
                <c:pt idx="50595">
                  <c:v>1.007080078125E-3</c:v>
                </c:pt>
                <c:pt idx="50596">
                  <c:v>1.0068416595458984E-3</c:v>
                </c:pt>
                <c:pt idx="50597">
                  <c:v>1.007080078125E-3</c:v>
                </c:pt>
                <c:pt idx="50598">
                  <c:v>1.007080078125E-3</c:v>
                </c:pt>
                <c:pt idx="50599">
                  <c:v>1.0068416595458984E-3</c:v>
                </c:pt>
                <c:pt idx="50600">
                  <c:v>1.007080078125E-3</c:v>
                </c:pt>
                <c:pt idx="50601">
                  <c:v>1.0080337524414063E-3</c:v>
                </c:pt>
                <c:pt idx="50602">
                  <c:v>1.0068416595458984E-3</c:v>
                </c:pt>
                <c:pt idx="50603">
                  <c:v>1.007080078125E-3</c:v>
                </c:pt>
                <c:pt idx="50604">
                  <c:v>1.007080078125E-3</c:v>
                </c:pt>
                <c:pt idx="50605">
                  <c:v>1.0068416595458984E-3</c:v>
                </c:pt>
                <c:pt idx="50606">
                  <c:v>1.007080078125E-3</c:v>
                </c:pt>
                <c:pt idx="50607">
                  <c:v>1.007080078125E-3</c:v>
                </c:pt>
                <c:pt idx="50608">
                  <c:v>1.0068416595458984E-3</c:v>
                </c:pt>
                <c:pt idx="50609">
                  <c:v>1.007080078125E-3</c:v>
                </c:pt>
                <c:pt idx="50610">
                  <c:v>1.007080078125E-3</c:v>
                </c:pt>
                <c:pt idx="50611">
                  <c:v>1.0068416595458984E-3</c:v>
                </c:pt>
                <c:pt idx="50612">
                  <c:v>1.007080078125E-3</c:v>
                </c:pt>
                <c:pt idx="50613">
                  <c:v>1.0080337524414063E-3</c:v>
                </c:pt>
                <c:pt idx="50614">
                  <c:v>1.007080078125E-3</c:v>
                </c:pt>
                <c:pt idx="50615">
                  <c:v>1.0068416595458984E-3</c:v>
                </c:pt>
                <c:pt idx="50616">
                  <c:v>1.007080078125E-3</c:v>
                </c:pt>
                <c:pt idx="50617">
                  <c:v>1.007080078125E-3</c:v>
                </c:pt>
                <c:pt idx="50618">
                  <c:v>1.0068416595458984E-3</c:v>
                </c:pt>
                <c:pt idx="50619">
                  <c:v>1.007080078125E-3</c:v>
                </c:pt>
                <c:pt idx="50620">
                  <c:v>1.007080078125E-3</c:v>
                </c:pt>
                <c:pt idx="50621">
                  <c:v>1.0068416595458984E-3</c:v>
                </c:pt>
                <c:pt idx="50622">
                  <c:v>1.007080078125E-3</c:v>
                </c:pt>
                <c:pt idx="50623">
                  <c:v>1.007080078125E-3</c:v>
                </c:pt>
                <c:pt idx="50624">
                  <c:v>1.0068416595458984E-3</c:v>
                </c:pt>
                <c:pt idx="50625">
                  <c:v>1.0080337524414063E-3</c:v>
                </c:pt>
                <c:pt idx="50626">
                  <c:v>1.007080078125E-3</c:v>
                </c:pt>
                <c:pt idx="50627">
                  <c:v>1.0068416595458984E-3</c:v>
                </c:pt>
                <c:pt idx="50628">
                  <c:v>1.007080078125E-3</c:v>
                </c:pt>
                <c:pt idx="50629">
                  <c:v>1.007080078125E-3</c:v>
                </c:pt>
                <c:pt idx="50630">
                  <c:v>1.0068416595458984E-3</c:v>
                </c:pt>
                <c:pt idx="50631">
                  <c:v>1.007080078125E-3</c:v>
                </c:pt>
                <c:pt idx="50632">
                  <c:v>1.007080078125E-3</c:v>
                </c:pt>
                <c:pt idx="50633">
                  <c:v>1.0068416595458984E-3</c:v>
                </c:pt>
                <c:pt idx="50634">
                  <c:v>1.007080078125E-3</c:v>
                </c:pt>
                <c:pt idx="50635">
                  <c:v>1.007080078125E-3</c:v>
                </c:pt>
                <c:pt idx="50636">
                  <c:v>1.0068416595458984E-3</c:v>
                </c:pt>
                <c:pt idx="50637">
                  <c:v>1.007080078125E-3</c:v>
                </c:pt>
                <c:pt idx="50638">
                  <c:v>1.0080337524414063E-3</c:v>
                </c:pt>
                <c:pt idx="50639">
                  <c:v>1.007080078125E-3</c:v>
                </c:pt>
                <c:pt idx="50640">
                  <c:v>1.0068416595458984E-3</c:v>
                </c:pt>
                <c:pt idx="50641">
                  <c:v>1.007080078125E-3</c:v>
                </c:pt>
                <c:pt idx="50642">
                  <c:v>1.007080078125E-3</c:v>
                </c:pt>
                <c:pt idx="50643">
                  <c:v>1.0068416595458984E-3</c:v>
                </c:pt>
                <c:pt idx="50644">
                  <c:v>1.007080078125E-3</c:v>
                </c:pt>
                <c:pt idx="50645">
                  <c:v>1.007080078125E-3</c:v>
                </c:pt>
                <c:pt idx="50646">
                  <c:v>1.0068416595458984E-3</c:v>
                </c:pt>
                <c:pt idx="50647">
                  <c:v>1.007080078125E-3</c:v>
                </c:pt>
                <c:pt idx="50648">
                  <c:v>1.007080078125E-3</c:v>
                </c:pt>
                <c:pt idx="50649">
                  <c:v>1.0068416595458984E-3</c:v>
                </c:pt>
                <c:pt idx="50650">
                  <c:v>1.0080337524414063E-3</c:v>
                </c:pt>
                <c:pt idx="50651">
                  <c:v>1.007080078125E-3</c:v>
                </c:pt>
                <c:pt idx="50652">
                  <c:v>1.0068416595458984E-3</c:v>
                </c:pt>
                <c:pt idx="50653">
                  <c:v>1.007080078125E-3</c:v>
                </c:pt>
                <c:pt idx="50654">
                  <c:v>1.007080078125E-3</c:v>
                </c:pt>
                <c:pt idx="50655">
                  <c:v>1.0068416595458984E-3</c:v>
                </c:pt>
                <c:pt idx="50656">
                  <c:v>1.007080078125E-3</c:v>
                </c:pt>
                <c:pt idx="50657">
                  <c:v>1.007080078125E-3</c:v>
                </c:pt>
                <c:pt idx="50658">
                  <c:v>1.0068416595458984E-3</c:v>
                </c:pt>
                <c:pt idx="50659">
                  <c:v>1.007080078125E-3</c:v>
                </c:pt>
                <c:pt idx="50660">
                  <c:v>1.007080078125E-3</c:v>
                </c:pt>
                <c:pt idx="50661">
                  <c:v>1.0068416595458984E-3</c:v>
                </c:pt>
                <c:pt idx="50662">
                  <c:v>1.007080078125E-3</c:v>
                </c:pt>
                <c:pt idx="50663">
                  <c:v>1.0080337524414063E-3</c:v>
                </c:pt>
                <c:pt idx="50664">
                  <c:v>1.007080078125E-3</c:v>
                </c:pt>
                <c:pt idx="50665">
                  <c:v>1.0068416595458984E-3</c:v>
                </c:pt>
                <c:pt idx="50666">
                  <c:v>1.007080078125E-3</c:v>
                </c:pt>
                <c:pt idx="50667">
                  <c:v>1.007080078125E-3</c:v>
                </c:pt>
                <c:pt idx="50668">
                  <c:v>1.0068416595458984E-3</c:v>
                </c:pt>
                <c:pt idx="50669">
                  <c:v>1.007080078125E-3</c:v>
                </c:pt>
                <c:pt idx="50670">
                  <c:v>1.007080078125E-3</c:v>
                </c:pt>
                <c:pt idx="50671">
                  <c:v>1.0068416595458984E-3</c:v>
                </c:pt>
                <c:pt idx="50672">
                  <c:v>1.007080078125E-3</c:v>
                </c:pt>
                <c:pt idx="50673">
                  <c:v>1.007080078125E-3</c:v>
                </c:pt>
                <c:pt idx="50674">
                  <c:v>1.0068416595458984E-3</c:v>
                </c:pt>
                <c:pt idx="50675">
                  <c:v>1.0080337524414063E-3</c:v>
                </c:pt>
                <c:pt idx="50676">
                  <c:v>1.007080078125E-3</c:v>
                </c:pt>
                <c:pt idx="50677">
                  <c:v>1.0068416595458984E-3</c:v>
                </c:pt>
                <c:pt idx="50678">
                  <c:v>1.007080078125E-3</c:v>
                </c:pt>
                <c:pt idx="50679">
                  <c:v>1.007080078125E-3</c:v>
                </c:pt>
                <c:pt idx="50680">
                  <c:v>1.0068416595458984E-3</c:v>
                </c:pt>
                <c:pt idx="50681">
                  <c:v>1.007080078125E-3</c:v>
                </c:pt>
                <c:pt idx="50682">
                  <c:v>1.007080078125E-3</c:v>
                </c:pt>
                <c:pt idx="50683">
                  <c:v>1.0068416595458984E-3</c:v>
                </c:pt>
                <c:pt idx="50684">
                  <c:v>1.007080078125E-3</c:v>
                </c:pt>
                <c:pt idx="50685">
                  <c:v>1.007080078125E-3</c:v>
                </c:pt>
                <c:pt idx="50686">
                  <c:v>1.0068416595458984E-3</c:v>
                </c:pt>
                <c:pt idx="50687">
                  <c:v>1.007080078125E-3</c:v>
                </c:pt>
                <c:pt idx="50688">
                  <c:v>1.0080337524414063E-3</c:v>
                </c:pt>
                <c:pt idx="50689">
                  <c:v>1.007080078125E-3</c:v>
                </c:pt>
                <c:pt idx="50690">
                  <c:v>1.0068416595458984E-3</c:v>
                </c:pt>
                <c:pt idx="50691">
                  <c:v>1.007080078125E-3</c:v>
                </c:pt>
                <c:pt idx="50692">
                  <c:v>1.007080078125E-3</c:v>
                </c:pt>
                <c:pt idx="50693">
                  <c:v>1.0068416595458984E-3</c:v>
                </c:pt>
                <c:pt idx="50694">
                  <c:v>1.007080078125E-3</c:v>
                </c:pt>
                <c:pt idx="50695">
                  <c:v>1.007080078125E-3</c:v>
                </c:pt>
                <c:pt idx="50696">
                  <c:v>1.0068416595458984E-3</c:v>
                </c:pt>
                <c:pt idx="50697">
                  <c:v>1.007080078125E-3</c:v>
                </c:pt>
                <c:pt idx="50698">
                  <c:v>1.007080078125E-3</c:v>
                </c:pt>
                <c:pt idx="50699">
                  <c:v>1.0068416595458984E-3</c:v>
                </c:pt>
                <c:pt idx="50700">
                  <c:v>1.0080337524414063E-3</c:v>
                </c:pt>
                <c:pt idx="50701">
                  <c:v>1.007080078125E-3</c:v>
                </c:pt>
                <c:pt idx="50702">
                  <c:v>1.0068416595458984E-3</c:v>
                </c:pt>
                <c:pt idx="50703">
                  <c:v>1.007080078125E-3</c:v>
                </c:pt>
                <c:pt idx="50704">
                  <c:v>1.007080078125E-3</c:v>
                </c:pt>
                <c:pt idx="50705">
                  <c:v>1.0068416595458984E-3</c:v>
                </c:pt>
                <c:pt idx="50706">
                  <c:v>1.007080078125E-3</c:v>
                </c:pt>
                <c:pt idx="50707">
                  <c:v>1.007080078125E-3</c:v>
                </c:pt>
                <c:pt idx="50708">
                  <c:v>1.0068416595458984E-3</c:v>
                </c:pt>
                <c:pt idx="50709">
                  <c:v>1.007080078125E-3</c:v>
                </c:pt>
                <c:pt idx="50710">
                  <c:v>1.007080078125E-3</c:v>
                </c:pt>
                <c:pt idx="50711">
                  <c:v>1.0068416595458984E-3</c:v>
                </c:pt>
                <c:pt idx="50712">
                  <c:v>1.007080078125E-3</c:v>
                </c:pt>
                <c:pt idx="50713">
                  <c:v>1.0080337524414063E-3</c:v>
                </c:pt>
                <c:pt idx="50714">
                  <c:v>1.007080078125E-3</c:v>
                </c:pt>
                <c:pt idx="50715">
                  <c:v>1.0068416595458984E-3</c:v>
                </c:pt>
                <c:pt idx="50716">
                  <c:v>1.007080078125E-3</c:v>
                </c:pt>
                <c:pt idx="50717">
                  <c:v>1.007080078125E-3</c:v>
                </c:pt>
                <c:pt idx="50718">
                  <c:v>1.0068416595458984E-3</c:v>
                </c:pt>
                <c:pt idx="50719">
                  <c:v>1.007080078125E-3</c:v>
                </c:pt>
                <c:pt idx="50720">
                  <c:v>1.007080078125E-3</c:v>
                </c:pt>
                <c:pt idx="50721">
                  <c:v>1.0068416595458984E-3</c:v>
                </c:pt>
                <c:pt idx="50722">
                  <c:v>1.007080078125E-3</c:v>
                </c:pt>
                <c:pt idx="50723">
                  <c:v>1.007080078125E-3</c:v>
                </c:pt>
                <c:pt idx="50724">
                  <c:v>1.0068416595458984E-3</c:v>
                </c:pt>
                <c:pt idx="50725">
                  <c:v>1.0080337524414063E-3</c:v>
                </c:pt>
                <c:pt idx="50726">
                  <c:v>1.007080078125E-3</c:v>
                </c:pt>
                <c:pt idx="50727">
                  <c:v>1.0068416595458984E-3</c:v>
                </c:pt>
                <c:pt idx="50728">
                  <c:v>1.007080078125E-3</c:v>
                </c:pt>
                <c:pt idx="50729">
                  <c:v>1.007080078125E-3</c:v>
                </c:pt>
                <c:pt idx="50730">
                  <c:v>1.0068416595458984E-3</c:v>
                </c:pt>
                <c:pt idx="50731">
                  <c:v>1.007080078125E-3</c:v>
                </c:pt>
                <c:pt idx="50732">
                  <c:v>1.007080078125E-3</c:v>
                </c:pt>
                <c:pt idx="50733">
                  <c:v>1.0068416595458984E-3</c:v>
                </c:pt>
                <c:pt idx="50734">
                  <c:v>1.007080078125E-3</c:v>
                </c:pt>
                <c:pt idx="50735">
                  <c:v>1.007080078125E-3</c:v>
                </c:pt>
                <c:pt idx="50736">
                  <c:v>1.0068416595458984E-3</c:v>
                </c:pt>
                <c:pt idx="50737">
                  <c:v>1.007080078125E-3</c:v>
                </c:pt>
                <c:pt idx="50738">
                  <c:v>1.0080337524414063E-3</c:v>
                </c:pt>
                <c:pt idx="50739">
                  <c:v>1.007080078125E-3</c:v>
                </c:pt>
                <c:pt idx="50740">
                  <c:v>1.0068416595458984E-3</c:v>
                </c:pt>
                <c:pt idx="50741">
                  <c:v>1.007080078125E-3</c:v>
                </c:pt>
                <c:pt idx="50742">
                  <c:v>1.007080078125E-3</c:v>
                </c:pt>
                <c:pt idx="50743">
                  <c:v>1.0068416595458984E-3</c:v>
                </c:pt>
                <c:pt idx="50744">
                  <c:v>1.007080078125E-3</c:v>
                </c:pt>
                <c:pt idx="50745">
                  <c:v>1.007080078125E-3</c:v>
                </c:pt>
                <c:pt idx="50746">
                  <c:v>1.0068416595458984E-3</c:v>
                </c:pt>
                <c:pt idx="50747">
                  <c:v>1.007080078125E-3</c:v>
                </c:pt>
                <c:pt idx="50748">
                  <c:v>1.007080078125E-3</c:v>
                </c:pt>
                <c:pt idx="50749">
                  <c:v>1.0068416595458984E-3</c:v>
                </c:pt>
                <c:pt idx="50750">
                  <c:v>1.0080337524414063E-3</c:v>
                </c:pt>
                <c:pt idx="50751">
                  <c:v>1.007080078125E-3</c:v>
                </c:pt>
                <c:pt idx="50752">
                  <c:v>1.0068416595458984E-3</c:v>
                </c:pt>
                <c:pt idx="50753">
                  <c:v>1.007080078125E-3</c:v>
                </c:pt>
                <c:pt idx="50754">
                  <c:v>1.007080078125E-3</c:v>
                </c:pt>
                <c:pt idx="50755">
                  <c:v>1.0068416595458984E-3</c:v>
                </c:pt>
                <c:pt idx="50756">
                  <c:v>1.007080078125E-3</c:v>
                </c:pt>
                <c:pt idx="50757">
                  <c:v>1.007080078125E-3</c:v>
                </c:pt>
                <c:pt idx="50758">
                  <c:v>1.0068416595458984E-3</c:v>
                </c:pt>
                <c:pt idx="50759">
                  <c:v>1.007080078125E-3</c:v>
                </c:pt>
                <c:pt idx="50760">
                  <c:v>1.007080078125E-3</c:v>
                </c:pt>
                <c:pt idx="50761">
                  <c:v>1.0068416595458984E-3</c:v>
                </c:pt>
                <c:pt idx="50762">
                  <c:v>1.007080078125E-3</c:v>
                </c:pt>
                <c:pt idx="50763">
                  <c:v>1.0080337524414063E-3</c:v>
                </c:pt>
                <c:pt idx="50764">
                  <c:v>1.007080078125E-3</c:v>
                </c:pt>
                <c:pt idx="50765">
                  <c:v>1.0068416595458984E-3</c:v>
                </c:pt>
                <c:pt idx="50766">
                  <c:v>1.007080078125E-3</c:v>
                </c:pt>
                <c:pt idx="50767">
                  <c:v>1.007080078125E-3</c:v>
                </c:pt>
                <c:pt idx="50768">
                  <c:v>1.0068416595458984E-3</c:v>
                </c:pt>
                <c:pt idx="50769">
                  <c:v>1.007080078125E-3</c:v>
                </c:pt>
                <c:pt idx="50770">
                  <c:v>1.007080078125E-3</c:v>
                </c:pt>
                <c:pt idx="50771">
                  <c:v>1.0068416595458984E-3</c:v>
                </c:pt>
                <c:pt idx="50772">
                  <c:v>1.007080078125E-3</c:v>
                </c:pt>
                <c:pt idx="50773">
                  <c:v>1.007080078125E-3</c:v>
                </c:pt>
                <c:pt idx="50774">
                  <c:v>1.0068416595458984E-3</c:v>
                </c:pt>
                <c:pt idx="50775">
                  <c:v>1.0080337524414063E-3</c:v>
                </c:pt>
                <c:pt idx="50776">
                  <c:v>1.007080078125E-3</c:v>
                </c:pt>
                <c:pt idx="50777">
                  <c:v>1.0068416595458984E-3</c:v>
                </c:pt>
                <c:pt idx="50778">
                  <c:v>1.007080078125E-3</c:v>
                </c:pt>
                <c:pt idx="50779">
                  <c:v>1.007080078125E-3</c:v>
                </c:pt>
                <c:pt idx="50780">
                  <c:v>1.0068416595458984E-3</c:v>
                </c:pt>
                <c:pt idx="50781">
                  <c:v>1.007080078125E-3</c:v>
                </c:pt>
                <c:pt idx="50782">
                  <c:v>1.007080078125E-3</c:v>
                </c:pt>
                <c:pt idx="50783">
                  <c:v>1.0068416595458984E-3</c:v>
                </c:pt>
                <c:pt idx="50784">
                  <c:v>1.007080078125E-3</c:v>
                </c:pt>
                <c:pt idx="50785">
                  <c:v>1.007080078125E-3</c:v>
                </c:pt>
                <c:pt idx="50786">
                  <c:v>1.0068416595458984E-3</c:v>
                </c:pt>
                <c:pt idx="50787">
                  <c:v>1.007080078125E-3</c:v>
                </c:pt>
                <c:pt idx="50788">
                  <c:v>1.0080337524414063E-3</c:v>
                </c:pt>
                <c:pt idx="50789">
                  <c:v>1.007080078125E-3</c:v>
                </c:pt>
                <c:pt idx="50790">
                  <c:v>1.0068416595458984E-3</c:v>
                </c:pt>
                <c:pt idx="50791">
                  <c:v>1.007080078125E-3</c:v>
                </c:pt>
                <c:pt idx="50792">
                  <c:v>1.007080078125E-3</c:v>
                </c:pt>
                <c:pt idx="50793">
                  <c:v>1.0068416595458984E-3</c:v>
                </c:pt>
                <c:pt idx="50794">
                  <c:v>1.007080078125E-3</c:v>
                </c:pt>
                <c:pt idx="50795">
                  <c:v>1.007080078125E-3</c:v>
                </c:pt>
                <c:pt idx="50796">
                  <c:v>1.0068416595458984E-3</c:v>
                </c:pt>
                <c:pt idx="50797">
                  <c:v>1.007080078125E-3</c:v>
                </c:pt>
                <c:pt idx="50798">
                  <c:v>1.007080078125E-3</c:v>
                </c:pt>
                <c:pt idx="50799">
                  <c:v>1.0068416595458984E-3</c:v>
                </c:pt>
                <c:pt idx="50800">
                  <c:v>1.0080337524414063E-3</c:v>
                </c:pt>
                <c:pt idx="50801">
                  <c:v>1.007080078125E-3</c:v>
                </c:pt>
                <c:pt idx="50802">
                  <c:v>1.0068416595458984E-3</c:v>
                </c:pt>
                <c:pt idx="50803">
                  <c:v>1.007080078125E-3</c:v>
                </c:pt>
                <c:pt idx="50804">
                  <c:v>1.007080078125E-3</c:v>
                </c:pt>
                <c:pt idx="50805">
                  <c:v>1.0068416595458984E-3</c:v>
                </c:pt>
                <c:pt idx="50806">
                  <c:v>1.007080078125E-3</c:v>
                </c:pt>
                <c:pt idx="50807">
                  <c:v>1.007080078125E-3</c:v>
                </c:pt>
                <c:pt idx="50808">
                  <c:v>1.0068416595458984E-3</c:v>
                </c:pt>
                <c:pt idx="50809">
                  <c:v>1.007080078125E-3</c:v>
                </c:pt>
                <c:pt idx="50810">
                  <c:v>1.007080078125E-3</c:v>
                </c:pt>
                <c:pt idx="50811">
                  <c:v>1.0068416595458984E-3</c:v>
                </c:pt>
                <c:pt idx="50812">
                  <c:v>1.007080078125E-3</c:v>
                </c:pt>
                <c:pt idx="50813">
                  <c:v>1.0080337524414063E-3</c:v>
                </c:pt>
                <c:pt idx="50814">
                  <c:v>1.007080078125E-3</c:v>
                </c:pt>
                <c:pt idx="50815">
                  <c:v>1.0068416595458984E-3</c:v>
                </c:pt>
                <c:pt idx="50816">
                  <c:v>1.007080078125E-3</c:v>
                </c:pt>
                <c:pt idx="50817">
                  <c:v>1.007080078125E-3</c:v>
                </c:pt>
                <c:pt idx="50818">
                  <c:v>1.0068416595458984E-3</c:v>
                </c:pt>
                <c:pt idx="50819">
                  <c:v>1.007080078125E-3</c:v>
                </c:pt>
                <c:pt idx="50820">
                  <c:v>1.007080078125E-3</c:v>
                </c:pt>
                <c:pt idx="50821">
                  <c:v>1.0068416595458984E-3</c:v>
                </c:pt>
                <c:pt idx="50822">
                  <c:v>1.007080078125E-3</c:v>
                </c:pt>
                <c:pt idx="50823">
                  <c:v>1.007080078125E-3</c:v>
                </c:pt>
                <c:pt idx="50824">
                  <c:v>1.0068416595458984E-3</c:v>
                </c:pt>
                <c:pt idx="50825">
                  <c:v>1.0080337524414063E-3</c:v>
                </c:pt>
                <c:pt idx="50826">
                  <c:v>1.007080078125E-3</c:v>
                </c:pt>
                <c:pt idx="50827">
                  <c:v>1.0068416595458984E-3</c:v>
                </c:pt>
                <c:pt idx="50828">
                  <c:v>1.007080078125E-3</c:v>
                </c:pt>
                <c:pt idx="50829">
                  <c:v>1.007080078125E-3</c:v>
                </c:pt>
                <c:pt idx="50830">
                  <c:v>1.0068416595458984E-3</c:v>
                </c:pt>
                <c:pt idx="50831">
                  <c:v>1.007080078125E-3</c:v>
                </c:pt>
                <c:pt idx="50832">
                  <c:v>1.007080078125E-3</c:v>
                </c:pt>
                <c:pt idx="50833">
                  <c:v>1.0068416595458984E-3</c:v>
                </c:pt>
                <c:pt idx="50834">
                  <c:v>1.007080078125E-3</c:v>
                </c:pt>
                <c:pt idx="50835">
                  <c:v>1.007080078125E-3</c:v>
                </c:pt>
                <c:pt idx="50836">
                  <c:v>1.0068416595458984E-3</c:v>
                </c:pt>
                <c:pt idx="50837">
                  <c:v>1.007080078125E-3</c:v>
                </c:pt>
                <c:pt idx="50838">
                  <c:v>1.0080337524414063E-3</c:v>
                </c:pt>
                <c:pt idx="50839">
                  <c:v>1.007080078125E-3</c:v>
                </c:pt>
                <c:pt idx="50840">
                  <c:v>1.0068416595458984E-3</c:v>
                </c:pt>
                <c:pt idx="50841">
                  <c:v>1.007080078125E-3</c:v>
                </c:pt>
                <c:pt idx="50842">
                  <c:v>1.007080078125E-3</c:v>
                </c:pt>
                <c:pt idx="50843">
                  <c:v>1.0068416595458984E-3</c:v>
                </c:pt>
                <c:pt idx="50844">
                  <c:v>1.007080078125E-3</c:v>
                </c:pt>
                <c:pt idx="50845">
                  <c:v>6.0429573059082031E-3</c:v>
                </c:pt>
                <c:pt idx="50846">
                  <c:v>1.007080078125E-3</c:v>
                </c:pt>
                <c:pt idx="50847">
                  <c:v>1.0068416595458984E-3</c:v>
                </c:pt>
                <c:pt idx="50848">
                  <c:v>1.007080078125E-3</c:v>
                </c:pt>
                <c:pt idx="50849">
                  <c:v>1.007080078125E-3</c:v>
                </c:pt>
                <c:pt idx="50850">
                  <c:v>1.0068416595458984E-3</c:v>
                </c:pt>
                <c:pt idx="50851">
                  <c:v>1.007080078125E-3</c:v>
                </c:pt>
                <c:pt idx="50852">
                  <c:v>1.007080078125E-3</c:v>
                </c:pt>
                <c:pt idx="50853">
                  <c:v>1.0068416595458984E-3</c:v>
                </c:pt>
                <c:pt idx="50854">
                  <c:v>1.007080078125E-3</c:v>
                </c:pt>
                <c:pt idx="50855">
                  <c:v>1.007080078125E-3</c:v>
                </c:pt>
                <c:pt idx="50856">
                  <c:v>1.0068416595458984E-3</c:v>
                </c:pt>
                <c:pt idx="50857">
                  <c:v>1.007080078125E-3</c:v>
                </c:pt>
                <c:pt idx="50858">
                  <c:v>1.0080337524414063E-3</c:v>
                </c:pt>
                <c:pt idx="50859">
                  <c:v>1.007080078125E-3</c:v>
                </c:pt>
                <c:pt idx="50860">
                  <c:v>1.0068416595458984E-3</c:v>
                </c:pt>
                <c:pt idx="50861">
                  <c:v>1.007080078125E-3</c:v>
                </c:pt>
                <c:pt idx="50862">
                  <c:v>1.007080078125E-3</c:v>
                </c:pt>
                <c:pt idx="50863">
                  <c:v>1.0068416595458984E-3</c:v>
                </c:pt>
                <c:pt idx="50864">
                  <c:v>1.007080078125E-3</c:v>
                </c:pt>
                <c:pt idx="50865">
                  <c:v>1.0068416595458984E-3</c:v>
                </c:pt>
                <c:pt idx="50866">
                  <c:v>1.007080078125E-3</c:v>
                </c:pt>
                <c:pt idx="50867">
                  <c:v>1.007080078125E-3</c:v>
                </c:pt>
                <c:pt idx="50868">
                  <c:v>1.0068416595458984E-3</c:v>
                </c:pt>
                <c:pt idx="50869">
                  <c:v>1.007080078125E-3</c:v>
                </c:pt>
                <c:pt idx="50870">
                  <c:v>1.0080337524414063E-3</c:v>
                </c:pt>
                <c:pt idx="50871">
                  <c:v>1.007080078125E-3</c:v>
                </c:pt>
                <c:pt idx="50872">
                  <c:v>1.0068416595458984E-3</c:v>
                </c:pt>
                <c:pt idx="50873">
                  <c:v>1.007080078125E-3</c:v>
                </c:pt>
                <c:pt idx="50874">
                  <c:v>1.007080078125E-3</c:v>
                </c:pt>
                <c:pt idx="50875">
                  <c:v>1.0068416595458984E-3</c:v>
                </c:pt>
                <c:pt idx="50876">
                  <c:v>1.007080078125E-3</c:v>
                </c:pt>
                <c:pt idx="50877">
                  <c:v>1.007080078125E-3</c:v>
                </c:pt>
                <c:pt idx="50878">
                  <c:v>1.0068416595458984E-3</c:v>
                </c:pt>
                <c:pt idx="50879">
                  <c:v>1.007080078125E-3</c:v>
                </c:pt>
                <c:pt idx="50880">
                  <c:v>1.007080078125E-3</c:v>
                </c:pt>
                <c:pt idx="50881">
                  <c:v>1.0068416595458984E-3</c:v>
                </c:pt>
                <c:pt idx="50882">
                  <c:v>1.007080078125E-3</c:v>
                </c:pt>
                <c:pt idx="50883">
                  <c:v>1.0080337524414063E-3</c:v>
                </c:pt>
                <c:pt idx="50884">
                  <c:v>1.007080078125E-3</c:v>
                </c:pt>
                <c:pt idx="50885">
                  <c:v>1.0068416595458984E-3</c:v>
                </c:pt>
                <c:pt idx="50886">
                  <c:v>1.007080078125E-3</c:v>
                </c:pt>
                <c:pt idx="50887">
                  <c:v>1.0068416595458984E-3</c:v>
                </c:pt>
                <c:pt idx="50888">
                  <c:v>1.007080078125E-3</c:v>
                </c:pt>
                <c:pt idx="50889">
                  <c:v>1.007080078125E-3</c:v>
                </c:pt>
                <c:pt idx="50890">
                  <c:v>1.0068416595458984E-3</c:v>
                </c:pt>
                <c:pt idx="50891">
                  <c:v>1.007080078125E-3</c:v>
                </c:pt>
                <c:pt idx="50892">
                  <c:v>1.007080078125E-3</c:v>
                </c:pt>
                <c:pt idx="50893">
                  <c:v>1.0068416595458984E-3</c:v>
                </c:pt>
                <c:pt idx="50894">
                  <c:v>1.007080078125E-3</c:v>
                </c:pt>
                <c:pt idx="50895">
                  <c:v>1.0080337524414063E-3</c:v>
                </c:pt>
                <c:pt idx="50896">
                  <c:v>1.007080078125E-3</c:v>
                </c:pt>
                <c:pt idx="50897">
                  <c:v>1.0068416595458984E-3</c:v>
                </c:pt>
                <c:pt idx="50898">
                  <c:v>1.007080078125E-3</c:v>
                </c:pt>
                <c:pt idx="50899">
                  <c:v>1.007080078125E-3</c:v>
                </c:pt>
                <c:pt idx="50900">
                  <c:v>1.0068416595458984E-3</c:v>
                </c:pt>
                <c:pt idx="50901">
                  <c:v>1.007080078125E-3</c:v>
                </c:pt>
                <c:pt idx="50902">
                  <c:v>1.007080078125E-3</c:v>
                </c:pt>
                <c:pt idx="50903">
                  <c:v>1.0068416595458984E-3</c:v>
                </c:pt>
                <c:pt idx="50904">
                  <c:v>1.007080078125E-3</c:v>
                </c:pt>
                <c:pt idx="50905">
                  <c:v>1.007080078125E-3</c:v>
                </c:pt>
                <c:pt idx="50906">
                  <c:v>1.0068416595458984E-3</c:v>
                </c:pt>
                <c:pt idx="50907">
                  <c:v>1.007080078125E-3</c:v>
                </c:pt>
                <c:pt idx="50908">
                  <c:v>1.0080337524414063E-3</c:v>
                </c:pt>
                <c:pt idx="50909">
                  <c:v>1.0068416595458984E-3</c:v>
                </c:pt>
                <c:pt idx="50910">
                  <c:v>1.007080078125E-3</c:v>
                </c:pt>
                <c:pt idx="50911">
                  <c:v>1.007080078125E-3</c:v>
                </c:pt>
                <c:pt idx="50912">
                  <c:v>1.0068416595458984E-3</c:v>
                </c:pt>
                <c:pt idx="50913">
                  <c:v>1.007080078125E-3</c:v>
                </c:pt>
                <c:pt idx="50914">
                  <c:v>1.007080078125E-3</c:v>
                </c:pt>
                <c:pt idx="50915">
                  <c:v>1.0068416595458984E-3</c:v>
                </c:pt>
                <c:pt idx="50916">
                  <c:v>1.007080078125E-3</c:v>
                </c:pt>
                <c:pt idx="50917">
                  <c:v>1.007080078125E-3</c:v>
                </c:pt>
                <c:pt idx="50918">
                  <c:v>1.0068416595458984E-3</c:v>
                </c:pt>
                <c:pt idx="50919">
                  <c:v>1.007080078125E-3</c:v>
                </c:pt>
                <c:pt idx="50920">
                  <c:v>1.0080337524414063E-3</c:v>
                </c:pt>
                <c:pt idx="50921">
                  <c:v>1.007080078125E-3</c:v>
                </c:pt>
                <c:pt idx="50922">
                  <c:v>1.0068416595458984E-3</c:v>
                </c:pt>
                <c:pt idx="50923">
                  <c:v>1.007080078125E-3</c:v>
                </c:pt>
                <c:pt idx="50924">
                  <c:v>1.007080078125E-3</c:v>
                </c:pt>
                <c:pt idx="50925">
                  <c:v>1.0068416595458984E-3</c:v>
                </c:pt>
                <c:pt idx="50926">
                  <c:v>1.007080078125E-3</c:v>
                </c:pt>
                <c:pt idx="50927">
                  <c:v>1.007080078125E-3</c:v>
                </c:pt>
                <c:pt idx="50928">
                  <c:v>1.0068416595458984E-3</c:v>
                </c:pt>
                <c:pt idx="50929">
                  <c:v>1.007080078125E-3</c:v>
                </c:pt>
                <c:pt idx="50930">
                  <c:v>1.007080078125E-3</c:v>
                </c:pt>
                <c:pt idx="50931">
                  <c:v>1.0068416595458984E-3</c:v>
                </c:pt>
                <c:pt idx="50932">
                  <c:v>1.007080078125E-3</c:v>
                </c:pt>
                <c:pt idx="50933">
                  <c:v>1.0080337524414063E-3</c:v>
                </c:pt>
                <c:pt idx="50934">
                  <c:v>1.0068416595458984E-3</c:v>
                </c:pt>
                <c:pt idx="50935">
                  <c:v>1.007080078125E-3</c:v>
                </c:pt>
                <c:pt idx="50936">
                  <c:v>1.007080078125E-3</c:v>
                </c:pt>
                <c:pt idx="50937">
                  <c:v>1.0068416595458984E-3</c:v>
                </c:pt>
                <c:pt idx="50938">
                  <c:v>1.007080078125E-3</c:v>
                </c:pt>
                <c:pt idx="50939">
                  <c:v>1.007080078125E-3</c:v>
                </c:pt>
                <c:pt idx="50940">
                  <c:v>1.0068416595458984E-3</c:v>
                </c:pt>
                <c:pt idx="50941">
                  <c:v>1.007080078125E-3</c:v>
                </c:pt>
                <c:pt idx="50942">
                  <c:v>1.007080078125E-3</c:v>
                </c:pt>
                <c:pt idx="50943">
                  <c:v>1.0068416595458984E-3</c:v>
                </c:pt>
                <c:pt idx="50944">
                  <c:v>1.007080078125E-3</c:v>
                </c:pt>
                <c:pt idx="50945">
                  <c:v>1.0080337524414063E-3</c:v>
                </c:pt>
                <c:pt idx="50946">
                  <c:v>1.007080078125E-3</c:v>
                </c:pt>
                <c:pt idx="50947">
                  <c:v>1.0068416595458984E-3</c:v>
                </c:pt>
                <c:pt idx="50948">
                  <c:v>1.007080078125E-3</c:v>
                </c:pt>
                <c:pt idx="50949">
                  <c:v>1.007080078125E-3</c:v>
                </c:pt>
                <c:pt idx="50950">
                  <c:v>1.0068416595458984E-3</c:v>
                </c:pt>
                <c:pt idx="50951">
                  <c:v>1.007080078125E-3</c:v>
                </c:pt>
                <c:pt idx="50952">
                  <c:v>1.007080078125E-3</c:v>
                </c:pt>
                <c:pt idx="50953">
                  <c:v>1.0068416595458984E-3</c:v>
                </c:pt>
                <c:pt idx="50954">
                  <c:v>1.007080078125E-3</c:v>
                </c:pt>
                <c:pt idx="50955">
                  <c:v>1.007080078125E-3</c:v>
                </c:pt>
                <c:pt idx="50956">
                  <c:v>1.0068416595458984E-3</c:v>
                </c:pt>
                <c:pt idx="50957">
                  <c:v>1.007080078125E-3</c:v>
                </c:pt>
                <c:pt idx="50958">
                  <c:v>1.0080337524414063E-3</c:v>
                </c:pt>
                <c:pt idx="50959">
                  <c:v>1.0068416595458984E-3</c:v>
                </c:pt>
                <c:pt idx="50960">
                  <c:v>1.007080078125E-3</c:v>
                </c:pt>
                <c:pt idx="50961">
                  <c:v>1.007080078125E-3</c:v>
                </c:pt>
                <c:pt idx="50962">
                  <c:v>1.0068416595458984E-3</c:v>
                </c:pt>
                <c:pt idx="50963">
                  <c:v>1.007080078125E-3</c:v>
                </c:pt>
                <c:pt idx="50964">
                  <c:v>1.007080078125E-3</c:v>
                </c:pt>
                <c:pt idx="50965">
                  <c:v>1.0068416595458984E-3</c:v>
                </c:pt>
                <c:pt idx="50966">
                  <c:v>1.007080078125E-3</c:v>
                </c:pt>
                <c:pt idx="50967">
                  <c:v>1.007080078125E-3</c:v>
                </c:pt>
                <c:pt idx="50968">
                  <c:v>1.0068416595458984E-3</c:v>
                </c:pt>
                <c:pt idx="50969">
                  <c:v>1.007080078125E-3</c:v>
                </c:pt>
                <c:pt idx="50970">
                  <c:v>1.0080337524414063E-3</c:v>
                </c:pt>
                <c:pt idx="50971">
                  <c:v>1.007080078125E-3</c:v>
                </c:pt>
                <c:pt idx="50972">
                  <c:v>1.0068416595458984E-3</c:v>
                </c:pt>
                <c:pt idx="50973">
                  <c:v>1.007080078125E-3</c:v>
                </c:pt>
                <c:pt idx="50974">
                  <c:v>1.007080078125E-3</c:v>
                </c:pt>
                <c:pt idx="50975">
                  <c:v>1.0068416595458984E-3</c:v>
                </c:pt>
                <c:pt idx="50976">
                  <c:v>1.007080078125E-3</c:v>
                </c:pt>
                <c:pt idx="50977">
                  <c:v>1.007080078125E-3</c:v>
                </c:pt>
                <c:pt idx="50978">
                  <c:v>1.0068416595458984E-3</c:v>
                </c:pt>
                <c:pt idx="50979">
                  <c:v>1.007080078125E-3</c:v>
                </c:pt>
                <c:pt idx="50980">
                  <c:v>1.007080078125E-3</c:v>
                </c:pt>
                <c:pt idx="50981">
                  <c:v>1.0068416595458984E-3</c:v>
                </c:pt>
                <c:pt idx="50982">
                  <c:v>1.007080078125E-3</c:v>
                </c:pt>
                <c:pt idx="50983">
                  <c:v>1.0080337524414063E-3</c:v>
                </c:pt>
                <c:pt idx="50984">
                  <c:v>1.0068416595458984E-3</c:v>
                </c:pt>
                <c:pt idx="50985">
                  <c:v>1.007080078125E-3</c:v>
                </c:pt>
                <c:pt idx="50986">
                  <c:v>1.007080078125E-3</c:v>
                </c:pt>
                <c:pt idx="50987">
                  <c:v>1.0068416595458984E-3</c:v>
                </c:pt>
                <c:pt idx="50988">
                  <c:v>1.007080078125E-3</c:v>
                </c:pt>
                <c:pt idx="50989">
                  <c:v>1.007080078125E-3</c:v>
                </c:pt>
                <c:pt idx="50990">
                  <c:v>1.0068416595458984E-3</c:v>
                </c:pt>
                <c:pt idx="50991">
                  <c:v>1.007080078125E-3</c:v>
                </c:pt>
                <c:pt idx="50992">
                  <c:v>1.007080078125E-3</c:v>
                </c:pt>
                <c:pt idx="50993">
                  <c:v>1.0068416595458984E-3</c:v>
                </c:pt>
                <c:pt idx="50994">
                  <c:v>1.007080078125E-3</c:v>
                </c:pt>
                <c:pt idx="50995">
                  <c:v>1.0080337524414063E-3</c:v>
                </c:pt>
                <c:pt idx="50996">
                  <c:v>1.007080078125E-3</c:v>
                </c:pt>
                <c:pt idx="50997">
                  <c:v>1.0068416595458984E-3</c:v>
                </c:pt>
                <c:pt idx="50998">
                  <c:v>1.007080078125E-3</c:v>
                </c:pt>
                <c:pt idx="50999">
                  <c:v>1.007080078125E-3</c:v>
                </c:pt>
                <c:pt idx="51000">
                  <c:v>1.0068416595458984E-3</c:v>
                </c:pt>
                <c:pt idx="51001">
                  <c:v>1.007080078125E-3</c:v>
                </c:pt>
                <c:pt idx="51002">
                  <c:v>1.007080078125E-3</c:v>
                </c:pt>
                <c:pt idx="51003">
                  <c:v>1.0068416595458984E-3</c:v>
                </c:pt>
                <c:pt idx="51004">
                  <c:v>1.007080078125E-3</c:v>
                </c:pt>
                <c:pt idx="51005">
                  <c:v>1.007080078125E-3</c:v>
                </c:pt>
                <c:pt idx="51006">
                  <c:v>1.0068416595458984E-3</c:v>
                </c:pt>
                <c:pt idx="51007">
                  <c:v>1.007080078125E-3</c:v>
                </c:pt>
                <c:pt idx="51008">
                  <c:v>1.0080337524414063E-3</c:v>
                </c:pt>
                <c:pt idx="51009">
                  <c:v>1.0068416595458984E-3</c:v>
                </c:pt>
                <c:pt idx="51010">
                  <c:v>9.0630054473876953E-3</c:v>
                </c:pt>
                <c:pt idx="51011">
                  <c:v>1.007080078125E-3</c:v>
                </c:pt>
                <c:pt idx="51012">
                  <c:v>1.0080337524414063E-3</c:v>
                </c:pt>
                <c:pt idx="51013">
                  <c:v>1.007080078125E-3</c:v>
                </c:pt>
                <c:pt idx="51014">
                  <c:v>1.0068416595458984E-3</c:v>
                </c:pt>
                <c:pt idx="51015">
                  <c:v>1.007080078125E-3</c:v>
                </c:pt>
                <c:pt idx="51016">
                  <c:v>1.007080078125E-3</c:v>
                </c:pt>
                <c:pt idx="51017">
                  <c:v>1.0068416595458984E-3</c:v>
                </c:pt>
                <c:pt idx="51018">
                  <c:v>1.007080078125E-3</c:v>
                </c:pt>
                <c:pt idx="51019">
                  <c:v>1.007080078125E-3</c:v>
                </c:pt>
                <c:pt idx="51020">
                  <c:v>1.0068416595458984E-3</c:v>
                </c:pt>
                <c:pt idx="51021">
                  <c:v>1.007080078125E-3</c:v>
                </c:pt>
                <c:pt idx="51022">
                  <c:v>1.007080078125E-3</c:v>
                </c:pt>
                <c:pt idx="51023">
                  <c:v>1.0068416595458984E-3</c:v>
                </c:pt>
                <c:pt idx="51024">
                  <c:v>1.007080078125E-3</c:v>
                </c:pt>
                <c:pt idx="51025">
                  <c:v>1.0080337524414063E-3</c:v>
                </c:pt>
                <c:pt idx="51026">
                  <c:v>1.0068416595458984E-3</c:v>
                </c:pt>
                <c:pt idx="51027">
                  <c:v>1.007080078125E-3</c:v>
                </c:pt>
                <c:pt idx="51028">
                  <c:v>1.007080078125E-3</c:v>
                </c:pt>
                <c:pt idx="51029">
                  <c:v>1.0068416595458984E-3</c:v>
                </c:pt>
                <c:pt idx="51030">
                  <c:v>1.007080078125E-3</c:v>
                </c:pt>
                <c:pt idx="51031">
                  <c:v>1.007080078125E-3</c:v>
                </c:pt>
                <c:pt idx="51032">
                  <c:v>1.0068416595458984E-3</c:v>
                </c:pt>
                <c:pt idx="51033">
                  <c:v>1.007080078125E-3</c:v>
                </c:pt>
                <c:pt idx="51034">
                  <c:v>1.007080078125E-3</c:v>
                </c:pt>
                <c:pt idx="51035">
                  <c:v>1.0068416595458984E-3</c:v>
                </c:pt>
                <c:pt idx="51036">
                  <c:v>1.007080078125E-3</c:v>
                </c:pt>
                <c:pt idx="51037">
                  <c:v>1.0080337524414063E-3</c:v>
                </c:pt>
                <c:pt idx="51038">
                  <c:v>1.007080078125E-3</c:v>
                </c:pt>
                <c:pt idx="51039">
                  <c:v>1.0068416595458984E-3</c:v>
                </c:pt>
                <c:pt idx="51040">
                  <c:v>1.007080078125E-3</c:v>
                </c:pt>
                <c:pt idx="51041">
                  <c:v>1.007080078125E-3</c:v>
                </c:pt>
                <c:pt idx="51042">
                  <c:v>1.0068416595458984E-3</c:v>
                </c:pt>
                <c:pt idx="51043">
                  <c:v>1.007080078125E-3</c:v>
                </c:pt>
                <c:pt idx="51044">
                  <c:v>1.007080078125E-3</c:v>
                </c:pt>
                <c:pt idx="51045">
                  <c:v>1.0068416595458984E-3</c:v>
                </c:pt>
                <c:pt idx="51046">
                  <c:v>1.007080078125E-3</c:v>
                </c:pt>
                <c:pt idx="51047">
                  <c:v>1.007080078125E-3</c:v>
                </c:pt>
                <c:pt idx="51048">
                  <c:v>1.0068416595458984E-3</c:v>
                </c:pt>
                <c:pt idx="51049">
                  <c:v>1.007080078125E-3</c:v>
                </c:pt>
                <c:pt idx="51050">
                  <c:v>1.0080337524414063E-3</c:v>
                </c:pt>
                <c:pt idx="51051">
                  <c:v>1.0068416595458984E-3</c:v>
                </c:pt>
                <c:pt idx="51052">
                  <c:v>1.007080078125E-3</c:v>
                </c:pt>
                <c:pt idx="51053">
                  <c:v>1.007080078125E-3</c:v>
                </c:pt>
                <c:pt idx="51054">
                  <c:v>1.0068416595458984E-3</c:v>
                </c:pt>
                <c:pt idx="51055">
                  <c:v>1.007080078125E-3</c:v>
                </c:pt>
                <c:pt idx="51056">
                  <c:v>1.007080078125E-3</c:v>
                </c:pt>
                <c:pt idx="51057">
                  <c:v>1.0068416595458984E-3</c:v>
                </c:pt>
                <c:pt idx="51058">
                  <c:v>1.007080078125E-3</c:v>
                </c:pt>
                <c:pt idx="51059">
                  <c:v>1.007080078125E-3</c:v>
                </c:pt>
                <c:pt idx="51060">
                  <c:v>1.0068416595458984E-3</c:v>
                </c:pt>
                <c:pt idx="51061">
                  <c:v>1.007080078125E-3</c:v>
                </c:pt>
                <c:pt idx="51062">
                  <c:v>1.0080337524414063E-3</c:v>
                </c:pt>
                <c:pt idx="51063">
                  <c:v>1.007080078125E-3</c:v>
                </c:pt>
                <c:pt idx="51064">
                  <c:v>1.0068416595458984E-3</c:v>
                </c:pt>
                <c:pt idx="51065">
                  <c:v>1.007080078125E-3</c:v>
                </c:pt>
                <c:pt idx="51066">
                  <c:v>1.007080078125E-3</c:v>
                </c:pt>
                <c:pt idx="51067">
                  <c:v>1.0068416595458984E-3</c:v>
                </c:pt>
                <c:pt idx="51068">
                  <c:v>1.007080078125E-3</c:v>
                </c:pt>
                <c:pt idx="51069">
                  <c:v>1.007080078125E-3</c:v>
                </c:pt>
                <c:pt idx="51070">
                  <c:v>1.0068416595458984E-3</c:v>
                </c:pt>
                <c:pt idx="51071">
                  <c:v>1.007080078125E-3</c:v>
                </c:pt>
                <c:pt idx="51072">
                  <c:v>1.007080078125E-3</c:v>
                </c:pt>
                <c:pt idx="51073">
                  <c:v>1.0068416595458984E-3</c:v>
                </c:pt>
                <c:pt idx="51074">
                  <c:v>1.007080078125E-3</c:v>
                </c:pt>
                <c:pt idx="51075">
                  <c:v>1.0080337524414063E-3</c:v>
                </c:pt>
                <c:pt idx="51076">
                  <c:v>1.0068416595458984E-3</c:v>
                </c:pt>
                <c:pt idx="51077">
                  <c:v>1.007080078125E-3</c:v>
                </c:pt>
                <c:pt idx="51078">
                  <c:v>1.007080078125E-3</c:v>
                </c:pt>
                <c:pt idx="51079">
                  <c:v>1.0068416595458984E-3</c:v>
                </c:pt>
                <c:pt idx="51080">
                  <c:v>1.007080078125E-3</c:v>
                </c:pt>
                <c:pt idx="51081">
                  <c:v>1.007080078125E-3</c:v>
                </c:pt>
                <c:pt idx="51082">
                  <c:v>1.0068416595458984E-3</c:v>
                </c:pt>
                <c:pt idx="51083">
                  <c:v>1.007080078125E-3</c:v>
                </c:pt>
                <c:pt idx="51084">
                  <c:v>1.007080078125E-3</c:v>
                </c:pt>
                <c:pt idx="51085">
                  <c:v>1.0068416595458984E-3</c:v>
                </c:pt>
                <c:pt idx="51086">
                  <c:v>1.007080078125E-3</c:v>
                </c:pt>
                <c:pt idx="51087">
                  <c:v>1.0080337524414063E-3</c:v>
                </c:pt>
                <c:pt idx="51088">
                  <c:v>1.007080078125E-3</c:v>
                </c:pt>
                <c:pt idx="51089">
                  <c:v>1.0068416595458984E-3</c:v>
                </c:pt>
                <c:pt idx="51090">
                  <c:v>1.007080078125E-3</c:v>
                </c:pt>
                <c:pt idx="51091">
                  <c:v>1.007080078125E-3</c:v>
                </c:pt>
                <c:pt idx="51092">
                  <c:v>1.0068416595458984E-3</c:v>
                </c:pt>
                <c:pt idx="51093">
                  <c:v>1.007080078125E-3</c:v>
                </c:pt>
                <c:pt idx="51094">
                  <c:v>1.007080078125E-3</c:v>
                </c:pt>
                <c:pt idx="51095">
                  <c:v>1.0068416595458984E-3</c:v>
                </c:pt>
                <c:pt idx="51096">
                  <c:v>1.007080078125E-3</c:v>
                </c:pt>
                <c:pt idx="51097">
                  <c:v>1.007080078125E-3</c:v>
                </c:pt>
                <c:pt idx="51098">
                  <c:v>1.0068416595458984E-3</c:v>
                </c:pt>
                <c:pt idx="51099">
                  <c:v>1.007080078125E-3</c:v>
                </c:pt>
                <c:pt idx="51100">
                  <c:v>1.0080337524414063E-3</c:v>
                </c:pt>
                <c:pt idx="51101">
                  <c:v>1.0068416595458984E-3</c:v>
                </c:pt>
                <c:pt idx="51102">
                  <c:v>1.007080078125E-3</c:v>
                </c:pt>
                <c:pt idx="51103">
                  <c:v>1.007080078125E-3</c:v>
                </c:pt>
                <c:pt idx="51104">
                  <c:v>1.0068416595458984E-3</c:v>
                </c:pt>
                <c:pt idx="51105">
                  <c:v>1.007080078125E-3</c:v>
                </c:pt>
                <c:pt idx="51106">
                  <c:v>1.007080078125E-3</c:v>
                </c:pt>
                <c:pt idx="51107">
                  <c:v>1.0068416595458984E-3</c:v>
                </c:pt>
                <c:pt idx="51108">
                  <c:v>1.007080078125E-3</c:v>
                </c:pt>
                <c:pt idx="51109">
                  <c:v>1.007080078125E-3</c:v>
                </c:pt>
                <c:pt idx="51110">
                  <c:v>1.0068416595458984E-3</c:v>
                </c:pt>
                <c:pt idx="51111">
                  <c:v>1.007080078125E-3</c:v>
                </c:pt>
                <c:pt idx="51112">
                  <c:v>1.0080337524414063E-3</c:v>
                </c:pt>
                <c:pt idx="51113">
                  <c:v>1.007080078125E-3</c:v>
                </c:pt>
                <c:pt idx="51114">
                  <c:v>1.0068416595458984E-3</c:v>
                </c:pt>
                <c:pt idx="51115">
                  <c:v>1.007080078125E-3</c:v>
                </c:pt>
                <c:pt idx="51116">
                  <c:v>1.007080078125E-3</c:v>
                </c:pt>
                <c:pt idx="51117">
                  <c:v>1.0068416595458984E-3</c:v>
                </c:pt>
                <c:pt idx="51118">
                  <c:v>1.007080078125E-3</c:v>
                </c:pt>
                <c:pt idx="51119">
                  <c:v>1.007080078125E-3</c:v>
                </c:pt>
                <c:pt idx="51120">
                  <c:v>1.0068416595458984E-3</c:v>
                </c:pt>
                <c:pt idx="51121">
                  <c:v>1.007080078125E-3</c:v>
                </c:pt>
                <c:pt idx="51122">
                  <c:v>1.007080078125E-3</c:v>
                </c:pt>
                <c:pt idx="51123">
                  <c:v>1.0068416595458984E-3</c:v>
                </c:pt>
                <c:pt idx="51124">
                  <c:v>1.0080337524414063E-3</c:v>
                </c:pt>
                <c:pt idx="51125">
                  <c:v>1.007080078125E-3</c:v>
                </c:pt>
                <c:pt idx="51126">
                  <c:v>1.0068416595458984E-3</c:v>
                </c:pt>
                <c:pt idx="51127">
                  <c:v>1.007080078125E-3</c:v>
                </c:pt>
                <c:pt idx="51128">
                  <c:v>1.007080078125E-3</c:v>
                </c:pt>
                <c:pt idx="51129">
                  <c:v>1.0068416595458984E-3</c:v>
                </c:pt>
                <c:pt idx="51130">
                  <c:v>1.007080078125E-3</c:v>
                </c:pt>
                <c:pt idx="51131">
                  <c:v>1.007080078125E-3</c:v>
                </c:pt>
                <c:pt idx="51132">
                  <c:v>1.0068416595458984E-3</c:v>
                </c:pt>
                <c:pt idx="51133">
                  <c:v>1.007080078125E-3</c:v>
                </c:pt>
                <c:pt idx="51134">
                  <c:v>1.007080078125E-3</c:v>
                </c:pt>
                <c:pt idx="51135">
                  <c:v>1.0068416595458984E-3</c:v>
                </c:pt>
                <c:pt idx="51136">
                  <c:v>1.007080078125E-3</c:v>
                </c:pt>
                <c:pt idx="51137">
                  <c:v>1.0080337524414063E-3</c:v>
                </c:pt>
                <c:pt idx="51138">
                  <c:v>1.007080078125E-3</c:v>
                </c:pt>
                <c:pt idx="51139">
                  <c:v>1.0068416595458984E-3</c:v>
                </c:pt>
                <c:pt idx="51140">
                  <c:v>1.007080078125E-3</c:v>
                </c:pt>
                <c:pt idx="51141">
                  <c:v>1.007080078125E-3</c:v>
                </c:pt>
                <c:pt idx="51142">
                  <c:v>1.0068416595458984E-3</c:v>
                </c:pt>
                <c:pt idx="51143">
                  <c:v>1.007080078125E-3</c:v>
                </c:pt>
                <c:pt idx="51144">
                  <c:v>1.007080078125E-3</c:v>
                </c:pt>
                <c:pt idx="51145">
                  <c:v>1.0068416595458984E-3</c:v>
                </c:pt>
                <c:pt idx="51146">
                  <c:v>1.007080078125E-3</c:v>
                </c:pt>
                <c:pt idx="51147">
                  <c:v>1.007080078125E-3</c:v>
                </c:pt>
                <c:pt idx="51148">
                  <c:v>1.0068416595458984E-3</c:v>
                </c:pt>
                <c:pt idx="51149">
                  <c:v>1.0080337524414063E-3</c:v>
                </c:pt>
                <c:pt idx="51150">
                  <c:v>1.007080078125E-3</c:v>
                </c:pt>
                <c:pt idx="51151">
                  <c:v>1.0068416595458984E-3</c:v>
                </c:pt>
                <c:pt idx="51152">
                  <c:v>1.007080078125E-3</c:v>
                </c:pt>
                <c:pt idx="51153">
                  <c:v>1.007080078125E-3</c:v>
                </c:pt>
                <c:pt idx="51154">
                  <c:v>1.0068416595458984E-3</c:v>
                </c:pt>
                <c:pt idx="51155">
                  <c:v>1.007080078125E-3</c:v>
                </c:pt>
                <c:pt idx="51156">
                  <c:v>1.007080078125E-3</c:v>
                </c:pt>
                <c:pt idx="51157">
                  <c:v>1.0068416595458984E-3</c:v>
                </c:pt>
                <c:pt idx="51158">
                  <c:v>1.007080078125E-3</c:v>
                </c:pt>
                <c:pt idx="51159">
                  <c:v>1.007080078125E-3</c:v>
                </c:pt>
                <c:pt idx="51160">
                  <c:v>1.0068416595458984E-3</c:v>
                </c:pt>
                <c:pt idx="51161">
                  <c:v>1.007080078125E-3</c:v>
                </c:pt>
                <c:pt idx="51162">
                  <c:v>1.0080337524414063E-3</c:v>
                </c:pt>
                <c:pt idx="51163">
                  <c:v>1.007080078125E-3</c:v>
                </c:pt>
                <c:pt idx="51164">
                  <c:v>1.0068416595458984E-3</c:v>
                </c:pt>
                <c:pt idx="51165">
                  <c:v>1.007080078125E-3</c:v>
                </c:pt>
                <c:pt idx="51166">
                  <c:v>1.007080078125E-3</c:v>
                </c:pt>
                <c:pt idx="51167">
                  <c:v>1.0068416595458984E-3</c:v>
                </c:pt>
                <c:pt idx="51168">
                  <c:v>1.007080078125E-3</c:v>
                </c:pt>
                <c:pt idx="51169">
                  <c:v>1.007080078125E-3</c:v>
                </c:pt>
                <c:pt idx="51170">
                  <c:v>1.0068416595458984E-3</c:v>
                </c:pt>
                <c:pt idx="51171">
                  <c:v>1.007080078125E-3</c:v>
                </c:pt>
                <c:pt idx="51172">
                  <c:v>1.007080078125E-3</c:v>
                </c:pt>
                <c:pt idx="51173">
                  <c:v>1.0068416595458984E-3</c:v>
                </c:pt>
                <c:pt idx="51174">
                  <c:v>1.0080337524414063E-3</c:v>
                </c:pt>
                <c:pt idx="51175">
                  <c:v>1.007080078125E-3</c:v>
                </c:pt>
                <c:pt idx="51176">
                  <c:v>1.0068416595458984E-3</c:v>
                </c:pt>
                <c:pt idx="51177">
                  <c:v>1.007080078125E-3</c:v>
                </c:pt>
                <c:pt idx="51178">
                  <c:v>1.007080078125E-3</c:v>
                </c:pt>
                <c:pt idx="51179">
                  <c:v>1.0068416595458984E-3</c:v>
                </c:pt>
                <c:pt idx="51180">
                  <c:v>1.007080078125E-3</c:v>
                </c:pt>
                <c:pt idx="51181">
                  <c:v>1.007080078125E-3</c:v>
                </c:pt>
                <c:pt idx="51182">
                  <c:v>1.0068416595458984E-3</c:v>
                </c:pt>
                <c:pt idx="51183">
                  <c:v>1.007080078125E-3</c:v>
                </c:pt>
                <c:pt idx="51184">
                  <c:v>1.007080078125E-3</c:v>
                </c:pt>
                <c:pt idx="51185">
                  <c:v>1.0068416595458984E-3</c:v>
                </c:pt>
                <c:pt idx="51186">
                  <c:v>1.007080078125E-3</c:v>
                </c:pt>
                <c:pt idx="51187">
                  <c:v>1.0080337524414063E-3</c:v>
                </c:pt>
                <c:pt idx="51188">
                  <c:v>1.007080078125E-3</c:v>
                </c:pt>
                <c:pt idx="51189">
                  <c:v>1.0068416595458984E-3</c:v>
                </c:pt>
                <c:pt idx="51190">
                  <c:v>1.007080078125E-3</c:v>
                </c:pt>
                <c:pt idx="51191">
                  <c:v>1.007080078125E-3</c:v>
                </c:pt>
                <c:pt idx="51192">
                  <c:v>1.0068416595458984E-3</c:v>
                </c:pt>
                <c:pt idx="51193">
                  <c:v>1.007080078125E-3</c:v>
                </c:pt>
                <c:pt idx="51194">
                  <c:v>1.007080078125E-3</c:v>
                </c:pt>
                <c:pt idx="51195">
                  <c:v>1.0068416595458984E-3</c:v>
                </c:pt>
                <c:pt idx="51196">
                  <c:v>1.007080078125E-3</c:v>
                </c:pt>
                <c:pt idx="51197">
                  <c:v>1.007080078125E-3</c:v>
                </c:pt>
                <c:pt idx="51198">
                  <c:v>1.0068416595458984E-3</c:v>
                </c:pt>
                <c:pt idx="51199">
                  <c:v>1.0080337524414063E-3</c:v>
                </c:pt>
                <c:pt idx="51200">
                  <c:v>1.007080078125E-3</c:v>
                </c:pt>
                <c:pt idx="51201">
                  <c:v>1.0068416595458984E-3</c:v>
                </c:pt>
                <c:pt idx="51202">
                  <c:v>1.007080078125E-3</c:v>
                </c:pt>
                <c:pt idx="51203">
                  <c:v>1.007080078125E-3</c:v>
                </c:pt>
                <c:pt idx="51204">
                  <c:v>1.0068416595458984E-3</c:v>
                </c:pt>
                <c:pt idx="51205">
                  <c:v>1.007080078125E-3</c:v>
                </c:pt>
                <c:pt idx="51206">
                  <c:v>1.007080078125E-3</c:v>
                </c:pt>
                <c:pt idx="51207">
                  <c:v>1.0068416595458984E-3</c:v>
                </c:pt>
                <c:pt idx="51208">
                  <c:v>1.007080078125E-3</c:v>
                </c:pt>
                <c:pt idx="51209">
                  <c:v>1.007080078125E-3</c:v>
                </c:pt>
                <c:pt idx="51210">
                  <c:v>1.0068416595458984E-3</c:v>
                </c:pt>
                <c:pt idx="51211">
                  <c:v>1.007080078125E-3</c:v>
                </c:pt>
                <c:pt idx="51212">
                  <c:v>1.0080337524414063E-3</c:v>
                </c:pt>
                <c:pt idx="51213">
                  <c:v>1.007080078125E-3</c:v>
                </c:pt>
                <c:pt idx="51214">
                  <c:v>1.0068416595458984E-3</c:v>
                </c:pt>
                <c:pt idx="51215">
                  <c:v>1.007080078125E-3</c:v>
                </c:pt>
                <c:pt idx="51216">
                  <c:v>1.007080078125E-3</c:v>
                </c:pt>
                <c:pt idx="51217">
                  <c:v>1.0068416595458984E-3</c:v>
                </c:pt>
                <c:pt idx="51218">
                  <c:v>1.007080078125E-3</c:v>
                </c:pt>
                <c:pt idx="51219">
                  <c:v>1.007080078125E-3</c:v>
                </c:pt>
                <c:pt idx="51220">
                  <c:v>1.0068416595458984E-3</c:v>
                </c:pt>
                <c:pt idx="51221">
                  <c:v>1.007080078125E-3</c:v>
                </c:pt>
                <c:pt idx="51222">
                  <c:v>1.007080078125E-3</c:v>
                </c:pt>
                <c:pt idx="51223">
                  <c:v>1.0068416595458984E-3</c:v>
                </c:pt>
                <c:pt idx="51224">
                  <c:v>1.0080337524414063E-3</c:v>
                </c:pt>
                <c:pt idx="51225">
                  <c:v>1.007080078125E-3</c:v>
                </c:pt>
                <c:pt idx="51226">
                  <c:v>1.0068416595458984E-3</c:v>
                </c:pt>
                <c:pt idx="51227">
                  <c:v>1.007080078125E-3</c:v>
                </c:pt>
                <c:pt idx="51228">
                  <c:v>1.007080078125E-3</c:v>
                </c:pt>
                <c:pt idx="51229">
                  <c:v>1.0068416595458984E-3</c:v>
                </c:pt>
                <c:pt idx="51230">
                  <c:v>1.007080078125E-3</c:v>
                </c:pt>
                <c:pt idx="51231">
                  <c:v>1.007080078125E-3</c:v>
                </c:pt>
                <c:pt idx="51232">
                  <c:v>1.0068416595458984E-3</c:v>
                </c:pt>
                <c:pt idx="51233">
                  <c:v>1.007080078125E-3</c:v>
                </c:pt>
                <c:pt idx="51234">
                  <c:v>1.007080078125E-3</c:v>
                </c:pt>
                <c:pt idx="51235">
                  <c:v>1.0068416595458984E-3</c:v>
                </c:pt>
                <c:pt idx="51236">
                  <c:v>1.007080078125E-3</c:v>
                </c:pt>
                <c:pt idx="51237">
                  <c:v>1.0080337524414063E-3</c:v>
                </c:pt>
                <c:pt idx="51238">
                  <c:v>1.007080078125E-3</c:v>
                </c:pt>
                <c:pt idx="51239">
                  <c:v>1.0068416595458984E-3</c:v>
                </c:pt>
                <c:pt idx="51240">
                  <c:v>1.007080078125E-3</c:v>
                </c:pt>
                <c:pt idx="51241">
                  <c:v>1.007080078125E-3</c:v>
                </c:pt>
                <c:pt idx="51242">
                  <c:v>1.0068416595458984E-3</c:v>
                </c:pt>
                <c:pt idx="51243">
                  <c:v>1.007080078125E-3</c:v>
                </c:pt>
                <c:pt idx="51244">
                  <c:v>1.007080078125E-3</c:v>
                </c:pt>
                <c:pt idx="51245">
                  <c:v>1.0068416595458984E-3</c:v>
                </c:pt>
                <c:pt idx="51246">
                  <c:v>1.007080078125E-3</c:v>
                </c:pt>
                <c:pt idx="51247">
                  <c:v>1.007080078125E-3</c:v>
                </c:pt>
                <c:pt idx="51248">
                  <c:v>1.0068416595458984E-3</c:v>
                </c:pt>
                <c:pt idx="51249">
                  <c:v>1.0080337524414063E-3</c:v>
                </c:pt>
                <c:pt idx="51250">
                  <c:v>1.007080078125E-3</c:v>
                </c:pt>
                <c:pt idx="51251">
                  <c:v>1.0068416595458984E-3</c:v>
                </c:pt>
                <c:pt idx="51252">
                  <c:v>1.007080078125E-3</c:v>
                </c:pt>
                <c:pt idx="51253">
                  <c:v>1.007080078125E-3</c:v>
                </c:pt>
                <c:pt idx="51254">
                  <c:v>1.0068416595458984E-3</c:v>
                </c:pt>
                <c:pt idx="51255">
                  <c:v>1.007080078125E-3</c:v>
                </c:pt>
                <c:pt idx="51256">
                  <c:v>1.007080078125E-3</c:v>
                </c:pt>
                <c:pt idx="51257">
                  <c:v>1.0068416595458984E-3</c:v>
                </c:pt>
                <c:pt idx="51258">
                  <c:v>1.007080078125E-3</c:v>
                </c:pt>
                <c:pt idx="51259">
                  <c:v>1.007080078125E-3</c:v>
                </c:pt>
                <c:pt idx="51260">
                  <c:v>1.0068416595458984E-3</c:v>
                </c:pt>
                <c:pt idx="51261">
                  <c:v>1.007080078125E-3</c:v>
                </c:pt>
                <c:pt idx="51262">
                  <c:v>1.0080337524414063E-3</c:v>
                </c:pt>
                <c:pt idx="51263">
                  <c:v>1.007080078125E-3</c:v>
                </c:pt>
                <c:pt idx="51264">
                  <c:v>1.0068416595458984E-3</c:v>
                </c:pt>
                <c:pt idx="51265">
                  <c:v>1.007080078125E-3</c:v>
                </c:pt>
                <c:pt idx="51266">
                  <c:v>1.007080078125E-3</c:v>
                </c:pt>
                <c:pt idx="51267">
                  <c:v>1.0068416595458984E-3</c:v>
                </c:pt>
                <c:pt idx="51268">
                  <c:v>1.007080078125E-3</c:v>
                </c:pt>
                <c:pt idx="51269">
                  <c:v>1.007080078125E-3</c:v>
                </c:pt>
                <c:pt idx="51270">
                  <c:v>1.0068416595458984E-3</c:v>
                </c:pt>
                <c:pt idx="51271">
                  <c:v>1.007080078125E-3</c:v>
                </c:pt>
                <c:pt idx="51272">
                  <c:v>1.007080078125E-3</c:v>
                </c:pt>
                <c:pt idx="51273">
                  <c:v>1.0068416595458984E-3</c:v>
                </c:pt>
                <c:pt idx="51274">
                  <c:v>1.0080337524414063E-3</c:v>
                </c:pt>
                <c:pt idx="51275">
                  <c:v>1.007080078125E-3</c:v>
                </c:pt>
                <c:pt idx="51276">
                  <c:v>1.0068416595458984E-3</c:v>
                </c:pt>
                <c:pt idx="51277">
                  <c:v>1.007080078125E-3</c:v>
                </c:pt>
                <c:pt idx="51278">
                  <c:v>1.007080078125E-3</c:v>
                </c:pt>
                <c:pt idx="51279">
                  <c:v>1.0068416595458984E-3</c:v>
                </c:pt>
                <c:pt idx="51280">
                  <c:v>1.007080078125E-3</c:v>
                </c:pt>
                <c:pt idx="51281">
                  <c:v>1.007080078125E-3</c:v>
                </c:pt>
                <c:pt idx="51282">
                  <c:v>1.0068416595458984E-3</c:v>
                </c:pt>
                <c:pt idx="51283">
                  <c:v>1.007080078125E-3</c:v>
                </c:pt>
                <c:pt idx="51284">
                  <c:v>1.007080078125E-3</c:v>
                </c:pt>
                <c:pt idx="51285">
                  <c:v>1.0068416595458984E-3</c:v>
                </c:pt>
                <c:pt idx="51286">
                  <c:v>1.007080078125E-3</c:v>
                </c:pt>
                <c:pt idx="51287">
                  <c:v>1.0080337524414063E-3</c:v>
                </c:pt>
                <c:pt idx="51288">
                  <c:v>1.007080078125E-3</c:v>
                </c:pt>
                <c:pt idx="51289">
                  <c:v>1.0068416595458984E-3</c:v>
                </c:pt>
                <c:pt idx="51290">
                  <c:v>1.007080078125E-3</c:v>
                </c:pt>
                <c:pt idx="51291">
                  <c:v>1.007080078125E-3</c:v>
                </c:pt>
                <c:pt idx="51292">
                  <c:v>1.0068416595458984E-3</c:v>
                </c:pt>
                <c:pt idx="51293">
                  <c:v>1.007080078125E-3</c:v>
                </c:pt>
                <c:pt idx="51294">
                  <c:v>1.007080078125E-3</c:v>
                </c:pt>
                <c:pt idx="51295">
                  <c:v>1.0068416595458984E-3</c:v>
                </c:pt>
                <c:pt idx="51296">
                  <c:v>1.007080078125E-3</c:v>
                </c:pt>
                <c:pt idx="51297">
                  <c:v>1.007080078125E-3</c:v>
                </c:pt>
                <c:pt idx="51298">
                  <c:v>1.0068416595458984E-3</c:v>
                </c:pt>
                <c:pt idx="51299">
                  <c:v>1.0080337524414063E-3</c:v>
                </c:pt>
                <c:pt idx="51300">
                  <c:v>1.007080078125E-3</c:v>
                </c:pt>
                <c:pt idx="51301">
                  <c:v>1.0068416595458984E-3</c:v>
                </c:pt>
                <c:pt idx="51302">
                  <c:v>1.007080078125E-3</c:v>
                </c:pt>
                <c:pt idx="51303">
                  <c:v>1.007080078125E-3</c:v>
                </c:pt>
                <c:pt idx="51304">
                  <c:v>1.0068416595458984E-3</c:v>
                </c:pt>
                <c:pt idx="51305">
                  <c:v>1.007080078125E-3</c:v>
                </c:pt>
                <c:pt idx="51306">
                  <c:v>1.007080078125E-3</c:v>
                </c:pt>
                <c:pt idx="51307">
                  <c:v>1.0068416595458984E-3</c:v>
                </c:pt>
                <c:pt idx="51308">
                  <c:v>1.007080078125E-3</c:v>
                </c:pt>
                <c:pt idx="51309">
                  <c:v>1.007080078125E-3</c:v>
                </c:pt>
                <c:pt idx="51310">
                  <c:v>1.0068416595458984E-3</c:v>
                </c:pt>
                <c:pt idx="51311">
                  <c:v>1.007080078125E-3</c:v>
                </c:pt>
                <c:pt idx="51312">
                  <c:v>1.0080337524414063E-3</c:v>
                </c:pt>
                <c:pt idx="51313">
                  <c:v>1.007080078125E-3</c:v>
                </c:pt>
                <c:pt idx="51314">
                  <c:v>1.0068416595458984E-3</c:v>
                </c:pt>
                <c:pt idx="51315">
                  <c:v>1.007080078125E-3</c:v>
                </c:pt>
                <c:pt idx="51316">
                  <c:v>1.007080078125E-3</c:v>
                </c:pt>
                <c:pt idx="51317">
                  <c:v>1.0068416595458984E-3</c:v>
                </c:pt>
                <c:pt idx="51318">
                  <c:v>1.007080078125E-3</c:v>
                </c:pt>
                <c:pt idx="51319">
                  <c:v>1.007080078125E-3</c:v>
                </c:pt>
                <c:pt idx="51320">
                  <c:v>1.0068416595458984E-3</c:v>
                </c:pt>
                <c:pt idx="51321">
                  <c:v>1.007080078125E-3</c:v>
                </c:pt>
                <c:pt idx="51322">
                  <c:v>1.007080078125E-3</c:v>
                </c:pt>
                <c:pt idx="51323">
                  <c:v>1.0068416595458984E-3</c:v>
                </c:pt>
                <c:pt idx="51324">
                  <c:v>1.0080337524414063E-3</c:v>
                </c:pt>
                <c:pt idx="51325">
                  <c:v>1.007080078125E-3</c:v>
                </c:pt>
                <c:pt idx="51326">
                  <c:v>1.0068416595458984E-3</c:v>
                </c:pt>
                <c:pt idx="51327">
                  <c:v>1.007080078125E-3</c:v>
                </c:pt>
                <c:pt idx="51328">
                  <c:v>1.007080078125E-3</c:v>
                </c:pt>
                <c:pt idx="51329">
                  <c:v>1.0068416595458984E-3</c:v>
                </c:pt>
                <c:pt idx="51330">
                  <c:v>1.007080078125E-3</c:v>
                </c:pt>
                <c:pt idx="51331">
                  <c:v>1.007080078125E-3</c:v>
                </c:pt>
                <c:pt idx="51332">
                  <c:v>1.0068416595458984E-3</c:v>
                </c:pt>
                <c:pt idx="51333">
                  <c:v>1.007080078125E-3</c:v>
                </c:pt>
                <c:pt idx="51334">
                  <c:v>1.007080078125E-3</c:v>
                </c:pt>
                <c:pt idx="51335">
                  <c:v>1.0068416595458984E-3</c:v>
                </c:pt>
                <c:pt idx="51336">
                  <c:v>1.007080078125E-3</c:v>
                </c:pt>
                <c:pt idx="51337">
                  <c:v>1.0080337524414063E-3</c:v>
                </c:pt>
                <c:pt idx="51338">
                  <c:v>1.007080078125E-3</c:v>
                </c:pt>
                <c:pt idx="51339">
                  <c:v>1.0068416595458984E-3</c:v>
                </c:pt>
                <c:pt idx="51340">
                  <c:v>1.007080078125E-3</c:v>
                </c:pt>
                <c:pt idx="51341">
                  <c:v>1.007080078125E-3</c:v>
                </c:pt>
                <c:pt idx="51342">
                  <c:v>1.0068416595458984E-3</c:v>
                </c:pt>
                <c:pt idx="51343">
                  <c:v>1.007080078125E-3</c:v>
                </c:pt>
                <c:pt idx="51344">
                  <c:v>1.007080078125E-3</c:v>
                </c:pt>
                <c:pt idx="51345">
                  <c:v>1.0068416595458984E-3</c:v>
                </c:pt>
                <c:pt idx="51346">
                  <c:v>1.007080078125E-3</c:v>
                </c:pt>
                <c:pt idx="51347">
                  <c:v>1.0068416595458984E-3</c:v>
                </c:pt>
                <c:pt idx="51348">
                  <c:v>1.007080078125E-3</c:v>
                </c:pt>
                <c:pt idx="51349">
                  <c:v>1.0080337524414063E-3</c:v>
                </c:pt>
                <c:pt idx="51350">
                  <c:v>1.007080078125E-3</c:v>
                </c:pt>
                <c:pt idx="51351">
                  <c:v>1.0068416595458984E-3</c:v>
                </c:pt>
                <c:pt idx="51352">
                  <c:v>1.007080078125E-3</c:v>
                </c:pt>
                <c:pt idx="51353">
                  <c:v>1.007080078125E-3</c:v>
                </c:pt>
                <c:pt idx="51354">
                  <c:v>1.0068416595458984E-3</c:v>
                </c:pt>
                <c:pt idx="51355">
                  <c:v>1.007080078125E-3</c:v>
                </c:pt>
                <c:pt idx="51356">
                  <c:v>1.007080078125E-3</c:v>
                </c:pt>
                <c:pt idx="51357">
                  <c:v>1.0068416595458984E-3</c:v>
                </c:pt>
                <c:pt idx="51358">
                  <c:v>1.007080078125E-3</c:v>
                </c:pt>
                <c:pt idx="51359">
                  <c:v>1.007080078125E-3</c:v>
                </c:pt>
                <c:pt idx="51360">
                  <c:v>1.0068416595458984E-3</c:v>
                </c:pt>
                <c:pt idx="51361">
                  <c:v>1.007080078125E-3</c:v>
                </c:pt>
                <c:pt idx="51362">
                  <c:v>1.0080337524414063E-3</c:v>
                </c:pt>
                <c:pt idx="51363">
                  <c:v>1.007080078125E-3</c:v>
                </c:pt>
                <c:pt idx="51364">
                  <c:v>1.0068416595458984E-3</c:v>
                </c:pt>
                <c:pt idx="51365">
                  <c:v>1.007080078125E-3</c:v>
                </c:pt>
                <c:pt idx="51366">
                  <c:v>1.007080078125E-3</c:v>
                </c:pt>
                <c:pt idx="51367">
                  <c:v>1.0068416595458984E-3</c:v>
                </c:pt>
                <c:pt idx="51368">
                  <c:v>1.007080078125E-3</c:v>
                </c:pt>
                <c:pt idx="51369">
                  <c:v>1.0068416595458984E-3</c:v>
                </c:pt>
                <c:pt idx="51370">
                  <c:v>1.007080078125E-3</c:v>
                </c:pt>
                <c:pt idx="51371">
                  <c:v>1.007080078125E-3</c:v>
                </c:pt>
                <c:pt idx="51372">
                  <c:v>1.0068416595458984E-3</c:v>
                </c:pt>
                <c:pt idx="51373">
                  <c:v>1.007080078125E-3</c:v>
                </c:pt>
                <c:pt idx="51374">
                  <c:v>1.0080337524414063E-3</c:v>
                </c:pt>
                <c:pt idx="51375">
                  <c:v>1.007080078125E-3</c:v>
                </c:pt>
                <c:pt idx="51376">
                  <c:v>1.0068416595458984E-3</c:v>
                </c:pt>
                <c:pt idx="51377">
                  <c:v>1.007080078125E-3</c:v>
                </c:pt>
                <c:pt idx="51378">
                  <c:v>1.007080078125E-3</c:v>
                </c:pt>
                <c:pt idx="51379">
                  <c:v>1.0068416595458984E-3</c:v>
                </c:pt>
                <c:pt idx="51380">
                  <c:v>1.007080078125E-3</c:v>
                </c:pt>
                <c:pt idx="51381">
                  <c:v>1.007080078125E-3</c:v>
                </c:pt>
                <c:pt idx="51382">
                  <c:v>1.0068416595458984E-3</c:v>
                </c:pt>
                <c:pt idx="51383">
                  <c:v>1.007080078125E-3</c:v>
                </c:pt>
                <c:pt idx="51384">
                  <c:v>1.007080078125E-3</c:v>
                </c:pt>
                <c:pt idx="51385">
                  <c:v>1.0068416595458984E-3</c:v>
                </c:pt>
                <c:pt idx="51386">
                  <c:v>1.007080078125E-3</c:v>
                </c:pt>
                <c:pt idx="51387">
                  <c:v>1.0080337524414063E-3</c:v>
                </c:pt>
                <c:pt idx="51388">
                  <c:v>1.007080078125E-3</c:v>
                </c:pt>
                <c:pt idx="51389">
                  <c:v>1.0068416595458984E-3</c:v>
                </c:pt>
                <c:pt idx="51390">
                  <c:v>1.007080078125E-3</c:v>
                </c:pt>
                <c:pt idx="51391">
                  <c:v>1.0068416595458984E-3</c:v>
                </c:pt>
                <c:pt idx="51392">
                  <c:v>1.007080078125E-3</c:v>
                </c:pt>
                <c:pt idx="51393">
                  <c:v>1.007080078125E-3</c:v>
                </c:pt>
                <c:pt idx="51394">
                  <c:v>1.0068416595458984E-3</c:v>
                </c:pt>
                <c:pt idx="51395">
                  <c:v>1.007080078125E-3</c:v>
                </c:pt>
                <c:pt idx="51396">
                  <c:v>1.007080078125E-3</c:v>
                </c:pt>
                <c:pt idx="51397">
                  <c:v>1.0068416595458984E-3</c:v>
                </c:pt>
                <c:pt idx="51398">
                  <c:v>1.007080078125E-3</c:v>
                </c:pt>
                <c:pt idx="51399">
                  <c:v>1.0080337524414063E-3</c:v>
                </c:pt>
                <c:pt idx="51400">
                  <c:v>1.007080078125E-3</c:v>
                </c:pt>
                <c:pt idx="51401">
                  <c:v>1.0068416595458984E-3</c:v>
                </c:pt>
                <c:pt idx="51402">
                  <c:v>1.007080078125E-3</c:v>
                </c:pt>
                <c:pt idx="51403">
                  <c:v>1.007080078125E-3</c:v>
                </c:pt>
                <c:pt idx="51404">
                  <c:v>1.0068416595458984E-3</c:v>
                </c:pt>
                <c:pt idx="51405">
                  <c:v>1.007080078125E-3</c:v>
                </c:pt>
                <c:pt idx="51406">
                  <c:v>1.007080078125E-3</c:v>
                </c:pt>
                <c:pt idx="51407">
                  <c:v>1.0068416595458984E-3</c:v>
                </c:pt>
                <c:pt idx="51408">
                  <c:v>1.007080078125E-3</c:v>
                </c:pt>
                <c:pt idx="51409">
                  <c:v>1.007080078125E-3</c:v>
                </c:pt>
                <c:pt idx="51410">
                  <c:v>1.0068416595458984E-3</c:v>
                </c:pt>
                <c:pt idx="51411">
                  <c:v>1.007080078125E-3</c:v>
                </c:pt>
                <c:pt idx="51412">
                  <c:v>1.0080337524414063E-3</c:v>
                </c:pt>
                <c:pt idx="51413">
                  <c:v>1.0068416595458984E-3</c:v>
                </c:pt>
                <c:pt idx="51414">
                  <c:v>1.007080078125E-3</c:v>
                </c:pt>
                <c:pt idx="51415">
                  <c:v>1.007080078125E-3</c:v>
                </c:pt>
                <c:pt idx="51416">
                  <c:v>1.0068416595458984E-3</c:v>
                </c:pt>
                <c:pt idx="51417">
                  <c:v>1.007080078125E-3</c:v>
                </c:pt>
                <c:pt idx="51418">
                  <c:v>1.007080078125E-3</c:v>
                </c:pt>
                <c:pt idx="51419">
                  <c:v>1.0068416595458984E-3</c:v>
                </c:pt>
                <c:pt idx="51420">
                  <c:v>1.007080078125E-3</c:v>
                </c:pt>
                <c:pt idx="51421">
                  <c:v>1.007080078125E-3</c:v>
                </c:pt>
                <c:pt idx="51422">
                  <c:v>1.0068416595458984E-3</c:v>
                </c:pt>
                <c:pt idx="51423">
                  <c:v>1.007080078125E-3</c:v>
                </c:pt>
                <c:pt idx="51424">
                  <c:v>1.0080337524414063E-3</c:v>
                </c:pt>
                <c:pt idx="51425">
                  <c:v>1.007080078125E-3</c:v>
                </c:pt>
                <c:pt idx="51426">
                  <c:v>1.0068416595458984E-3</c:v>
                </c:pt>
                <c:pt idx="51427">
                  <c:v>1.007080078125E-3</c:v>
                </c:pt>
                <c:pt idx="51428">
                  <c:v>1.007080078125E-3</c:v>
                </c:pt>
                <c:pt idx="51429">
                  <c:v>1.0068416595458984E-3</c:v>
                </c:pt>
                <c:pt idx="51430">
                  <c:v>1.007080078125E-3</c:v>
                </c:pt>
                <c:pt idx="51431">
                  <c:v>1.007080078125E-3</c:v>
                </c:pt>
                <c:pt idx="51432">
                  <c:v>1.0068416595458984E-3</c:v>
                </c:pt>
                <c:pt idx="51433">
                  <c:v>1.007080078125E-3</c:v>
                </c:pt>
                <c:pt idx="51434">
                  <c:v>1.007080078125E-3</c:v>
                </c:pt>
                <c:pt idx="51435">
                  <c:v>1.0068416595458984E-3</c:v>
                </c:pt>
                <c:pt idx="51436">
                  <c:v>1.007080078125E-3</c:v>
                </c:pt>
                <c:pt idx="51437">
                  <c:v>1.0080337524414063E-3</c:v>
                </c:pt>
                <c:pt idx="51438">
                  <c:v>1.0068416595458984E-3</c:v>
                </c:pt>
                <c:pt idx="51439">
                  <c:v>1.007080078125E-3</c:v>
                </c:pt>
                <c:pt idx="51440">
                  <c:v>1.007080078125E-3</c:v>
                </c:pt>
                <c:pt idx="51441">
                  <c:v>1.0068416595458984E-3</c:v>
                </c:pt>
                <c:pt idx="51442">
                  <c:v>1.007080078125E-3</c:v>
                </c:pt>
                <c:pt idx="51443">
                  <c:v>1.007080078125E-3</c:v>
                </c:pt>
                <c:pt idx="51444">
                  <c:v>1.0068416595458984E-3</c:v>
                </c:pt>
                <c:pt idx="51445">
                  <c:v>1.007080078125E-3</c:v>
                </c:pt>
                <c:pt idx="51446">
                  <c:v>1.007080078125E-3</c:v>
                </c:pt>
                <c:pt idx="51447">
                  <c:v>1.0068416595458984E-3</c:v>
                </c:pt>
                <c:pt idx="51448">
                  <c:v>1.007080078125E-3</c:v>
                </c:pt>
                <c:pt idx="51449">
                  <c:v>1.0080337524414063E-3</c:v>
                </c:pt>
                <c:pt idx="51450">
                  <c:v>1.007080078125E-3</c:v>
                </c:pt>
                <c:pt idx="51451">
                  <c:v>1.0068416595458984E-3</c:v>
                </c:pt>
                <c:pt idx="51452">
                  <c:v>1.007080078125E-3</c:v>
                </c:pt>
                <c:pt idx="51453">
                  <c:v>1.007080078125E-3</c:v>
                </c:pt>
                <c:pt idx="51454">
                  <c:v>1.0068416595458984E-3</c:v>
                </c:pt>
                <c:pt idx="51455">
                  <c:v>1.007080078125E-3</c:v>
                </c:pt>
                <c:pt idx="51456">
                  <c:v>1.007080078125E-3</c:v>
                </c:pt>
                <c:pt idx="51457">
                  <c:v>1.0068416595458984E-3</c:v>
                </c:pt>
                <c:pt idx="51458">
                  <c:v>1.007080078125E-3</c:v>
                </c:pt>
                <c:pt idx="51459">
                  <c:v>1.007080078125E-3</c:v>
                </c:pt>
                <c:pt idx="51460">
                  <c:v>1.0068416595458984E-3</c:v>
                </c:pt>
                <c:pt idx="51461">
                  <c:v>1.007080078125E-3</c:v>
                </c:pt>
                <c:pt idx="51462">
                  <c:v>1.0080337524414063E-3</c:v>
                </c:pt>
                <c:pt idx="51463">
                  <c:v>1.0068416595458984E-3</c:v>
                </c:pt>
                <c:pt idx="51464">
                  <c:v>1.007080078125E-3</c:v>
                </c:pt>
                <c:pt idx="51465">
                  <c:v>1.007080078125E-3</c:v>
                </c:pt>
                <c:pt idx="51466">
                  <c:v>1.0068416595458984E-3</c:v>
                </c:pt>
                <c:pt idx="51467">
                  <c:v>1.007080078125E-3</c:v>
                </c:pt>
                <c:pt idx="51468">
                  <c:v>1.007080078125E-3</c:v>
                </c:pt>
                <c:pt idx="51469">
                  <c:v>1.0068416595458984E-3</c:v>
                </c:pt>
                <c:pt idx="51470">
                  <c:v>1.007080078125E-3</c:v>
                </c:pt>
                <c:pt idx="51471">
                  <c:v>1.007080078125E-3</c:v>
                </c:pt>
                <c:pt idx="51472">
                  <c:v>1.0068416595458984E-3</c:v>
                </c:pt>
                <c:pt idx="51473">
                  <c:v>1.007080078125E-3</c:v>
                </c:pt>
                <c:pt idx="51474">
                  <c:v>1.0080337524414063E-3</c:v>
                </c:pt>
                <c:pt idx="51475">
                  <c:v>1.007080078125E-3</c:v>
                </c:pt>
                <c:pt idx="51476">
                  <c:v>1.0068416595458984E-3</c:v>
                </c:pt>
                <c:pt idx="51477">
                  <c:v>1.007080078125E-3</c:v>
                </c:pt>
                <c:pt idx="51478">
                  <c:v>1.007080078125E-3</c:v>
                </c:pt>
                <c:pt idx="51479">
                  <c:v>1.0068416595458984E-3</c:v>
                </c:pt>
                <c:pt idx="51480">
                  <c:v>1.007080078125E-3</c:v>
                </c:pt>
                <c:pt idx="51481">
                  <c:v>1.007080078125E-3</c:v>
                </c:pt>
                <c:pt idx="51482">
                  <c:v>1.0068416595458984E-3</c:v>
                </c:pt>
                <c:pt idx="51483">
                  <c:v>1.007080078125E-3</c:v>
                </c:pt>
                <c:pt idx="51484">
                  <c:v>1.007080078125E-3</c:v>
                </c:pt>
                <c:pt idx="51485">
                  <c:v>1.0068416595458984E-3</c:v>
                </c:pt>
                <c:pt idx="51486">
                  <c:v>1.007080078125E-3</c:v>
                </c:pt>
                <c:pt idx="51487">
                  <c:v>1.0080337524414063E-3</c:v>
                </c:pt>
                <c:pt idx="51488">
                  <c:v>1.0068416595458984E-3</c:v>
                </c:pt>
                <c:pt idx="51489">
                  <c:v>1.007080078125E-3</c:v>
                </c:pt>
                <c:pt idx="51490">
                  <c:v>1.007080078125E-3</c:v>
                </c:pt>
                <c:pt idx="51491">
                  <c:v>1.0068416595458984E-3</c:v>
                </c:pt>
                <c:pt idx="51492">
                  <c:v>1.007080078125E-3</c:v>
                </c:pt>
                <c:pt idx="51493">
                  <c:v>1.007080078125E-3</c:v>
                </c:pt>
                <c:pt idx="51494">
                  <c:v>1.0068416595458984E-3</c:v>
                </c:pt>
                <c:pt idx="51495">
                  <c:v>1.007080078125E-3</c:v>
                </c:pt>
                <c:pt idx="51496">
                  <c:v>1.007080078125E-3</c:v>
                </c:pt>
                <c:pt idx="51497">
                  <c:v>1.0068416595458984E-3</c:v>
                </c:pt>
                <c:pt idx="51498">
                  <c:v>1.007080078125E-3</c:v>
                </c:pt>
                <c:pt idx="51499">
                  <c:v>1.0080337524414063E-3</c:v>
                </c:pt>
                <c:pt idx="51500">
                  <c:v>1.007080078125E-3</c:v>
                </c:pt>
                <c:pt idx="51501">
                  <c:v>1.0068416595458984E-3</c:v>
                </c:pt>
                <c:pt idx="51502">
                  <c:v>1.007080078125E-3</c:v>
                </c:pt>
                <c:pt idx="51503">
                  <c:v>1.007080078125E-3</c:v>
                </c:pt>
                <c:pt idx="51504">
                  <c:v>1.0068416595458984E-3</c:v>
                </c:pt>
                <c:pt idx="51505">
                  <c:v>1.007080078125E-3</c:v>
                </c:pt>
                <c:pt idx="51506">
                  <c:v>1.007080078125E-3</c:v>
                </c:pt>
                <c:pt idx="51507">
                  <c:v>1.0068416595458984E-3</c:v>
                </c:pt>
                <c:pt idx="51508">
                  <c:v>1.007080078125E-3</c:v>
                </c:pt>
                <c:pt idx="51509">
                  <c:v>1.007080078125E-3</c:v>
                </c:pt>
                <c:pt idx="51510">
                  <c:v>1.0068416595458984E-3</c:v>
                </c:pt>
                <c:pt idx="51511">
                  <c:v>1.007080078125E-3</c:v>
                </c:pt>
                <c:pt idx="51512">
                  <c:v>1.0080337524414063E-3</c:v>
                </c:pt>
                <c:pt idx="51513">
                  <c:v>1.0068416595458984E-3</c:v>
                </c:pt>
                <c:pt idx="51514">
                  <c:v>1.007080078125E-3</c:v>
                </c:pt>
                <c:pt idx="51515">
                  <c:v>1.007080078125E-3</c:v>
                </c:pt>
                <c:pt idx="51516">
                  <c:v>1.0068416595458984E-3</c:v>
                </c:pt>
                <c:pt idx="51517">
                  <c:v>1.007080078125E-3</c:v>
                </c:pt>
                <c:pt idx="51518">
                  <c:v>1.007080078125E-3</c:v>
                </c:pt>
                <c:pt idx="51519">
                  <c:v>1.0068416595458984E-3</c:v>
                </c:pt>
                <c:pt idx="51520">
                  <c:v>1.007080078125E-3</c:v>
                </c:pt>
                <c:pt idx="51521">
                  <c:v>1.007080078125E-3</c:v>
                </c:pt>
                <c:pt idx="51522">
                  <c:v>1.0068416595458984E-3</c:v>
                </c:pt>
                <c:pt idx="51523">
                  <c:v>1.007080078125E-3</c:v>
                </c:pt>
                <c:pt idx="51524">
                  <c:v>1.0080337524414063E-3</c:v>
                </c:pt>
                <c:pt idx="51525">
                  <c:v>1.007080078125E-3</c:v>
                </c:pt>
                <c:pt idx="51526">
                  <c:v>1.0068416595458984E-3</c:v>
                </c:pt>
                <c:pt idx="51527">
                  <c:v>1.007080078125E-3</c:v>
                </c:pt>
                <c:pt idx="51528">
                  <c:v>1.007080078125E-3</c:v>
                </c:pt>
                <c:pt idx="51529">
                  <c:v>1.0068416595458984E-3</c:v>
                </c:pt>
                <c:pt idx="51530">
                  <c:v>1.007080078125E-3</c:v>
                </c:pt>
                <c:pt idx="51531">
                  <c:v>1.007080078125E-3</c:v>
                </c:pt>
                <c:pt idx="51532">
                  <c:v>1.0068416595458984E-3</c:v>
                </c:pt>
                <c:pt idx="51533">
                  <c:v>1.007080078125E-3</c:v>
                </c:pt>
                <c:pt idx="51534">
                  <c:v>1.007080078125E-3</c:v>
                </c:pt>
                <c:pt idx="51535">
                  <c:v>1.0068416595458984E-3</c:v>
                </c:pt>
                <c:pt idx="51536">
                  <c:v>1.007080078125E-3</c:v>
                </c:pt>
                <c:pt idx="51537">
                  <c:v>1.0080337524414063E-3</c:v>
                </c:pt>
                <c:pt idx="51538">
                  <c:v>1.0068416595458984E-3</c:v>
                </c:pt>
                <c:pt idx="51539">
                  <c:v>1.007080078125E-3</c:v>
                </c:pt>
                <c:pt idx="51540">
                  <c:v>1.007080078125E-3</c:v>
                </c:pt>
                <c:pt idx="51541">
                  <c:v>1.0068416595458984E-3</c:v>
                </c:pt>
                <c:pt idx="51542">
                  <c:v>1.007080078125E-3</c:v>
                </c:pt>
                <c:pt idx="51543">
                  <c:v>1.007080078125E-3</c:v>
                </c:pt>
                <c:pt idx="51544">
                  <c:v>1.0068416595458984E-3</c:v>
                </c:pt>
                <c:pt idx="51545">
                  <c:v>1.007080078125E-3</c:v>
                </c:pt>
                <c:pt idx="51546">
                  <c:v>1.007080078125E-3</c:v>
                </c:pt>
                <c:pt idx="51547">
                  <c:v>1.0068416595458984E-3</c:v>
                </c:pt>
                <c:pt idx="51548">
                  <c:v>1.007080078125E-3</c:v>
                </c:pt>
                <c:pt idx="51549">
                  <c:v>1.0080337524414063E-3</c:v>
                </c:pt>
                <c:pt idx="51550">
                  <c:v>1.007080078125E-3</c:v>
                </c:pt>
                <c:pt idx="51551">
                  <c:v>1.0068416595458984E-3</c:v>
                </c:pt>
                <c:pt idx="51552">
                  <c:v>1.007080078125E-3</c:v>
                </c:pt>
                <c:pt idx="51553">
                  <c:v>1.007080078125E-3</c:v>
                </c:pt>
                <c:pt idx="51554">
                  <c:v>1.0068416595458984E-3</c:v>
                </c:pt>
                <c:pt idx="51555">
                  <c:v>1.007080078125E-3</c:v>
                </c:pt>
                <c:pt idx="51556">
                  <c:v>1.007080078125E-3</c:v>
                </c:pt>
                <c:pt idx="51557">
                  <c:v>1.0068416595458984E-3</c:v>
                </c:pt>
                <c:pt idx="51558">
                  <c:v>1.007080078125E-3</c:v>
                </c:pt>
                <c:pt idx="51559">
                  <c:v>1.007080078125E-3</c:v>
                </c:pt>
                <c:pt idx="51560">
                  <c:v>1.0068416595458984E-3</c:v>
                </c:pt>
                <c:pt idx="51561">
                  <c:v>1.007080078125E-3</c:v>
                </c:pt>
                <c:pt idx="51562">
                  <c:v>1.0080337524414063E-3</c:v>
                </c:pt>
                <c:pt idx="51563">
                  <c:v>1.0068416595458984E-3</c:v>
                </c:pt>
                <c:pt idx="51564">
                  <c:v>1.007080078125E-3</c:v>
                </c:pt>
                <c:pt idx="51565">
                  <c:v>1.007080078125E-3</c:v>
                </c:pt>
                <c:pt idx="51566">
                  <c:v>1.0068416595458984E-3</c:v>
                </c:pt>
                <c:pt idx="51567">
                  <c:v>1.007080078125E-3</c:v>
                </c:pt>
                <c:pt idx="51568">
                  <c:v>1.007080078125E-3</c:v>
                </c:pt>
                <c:pt idx="51569">
                  <c:v>1.0068416595458984E-3</c:v>
                </c:pt>
                <c:pt idx="51570">
                  <c:v>1.007080078125E-3</c:v>
                </c:pt>
                <c:pt idx="51571">
                  <c:v>1.007080078125E-3</c:v>
                </c:pt>
                <c:pt idx="51572">
                  <c:v>1.0068416595458984E-3</c:v>
                </c:pt>
                <c:pt idx="51573">
                  <c:v>1.007080078125E-3</c:v>
                </c:pt>
                <c:pt idx="51574">
                  <c:v>1.0080337524414063E-3</c:v>
                </c:pt>
                <c:pt idx="51575">
                  <c:v>1.007080078125E-3</c:v>
                </c:pt>
                <c:pt idx="51576">
                  <c:v>1.0068416595458984E-3</c:v>
                </c:pt>
                <c:pt idx="51577">
                  <c:v>1.007080078125E-3</c:v>
                </c:pt>
                <c:pt idx="51578">
                  <c:v>1.007080078125E-3</c:v>
                </c:pt>
                <c:pt idx="51579">
                  <c:v>1.0068416595458984E-3</c:v>
                </c:pt>
                <c:pt idx="51580">
                  <c:v>1.007080078125E-3</c:v>
                </c:pt>
                <c:pt idx="51581">
                  <c:v>4.0280818939208984E-3</c:v>
                </c:pt>
                <c:pt idx="51582">
                  <c:v>1.0068416595458984E-3</c:v>
                </c:pt>
                <c:pt idx="51583">
                  <c:v>1.007080078125E-3</c:v>
                </c:pt>
                <c:pt idx="51584">
                  <c:v>1.0080337524414063E-3</c:v>
                </c:pt>
                <c:pt idx="51585">
                  <c:v>1.0068416595458984E-3</c:v>
                </c:pt>
                <c:pt idx="51586">
                  <c:v>1.007080078125E-3</c:v>
                </c:pt>
                <c:pt idx="51587">
                  <c:v>1.007080078125E-3</c:v>
                </c:pt>
                <c:pt idx="51588">
                  <c:v>1.0068416595458984E-3</c:v>
                </c:pt>
                <c:pt idx="51589">
                  <c:v>1.007080078125E-3</c:v>
                </c:pt>
                <c:pt idx="51590">
                  <c:v>1.007080078125E-3</c:v>
                </c:pt>
                <c:pt idx="51591">
                  <c:v>1.0068416595458984E-3</c:v>
                </c:pt>
                <c:pt idx="51592">
                  <c:v>1.007080078125E-3</c:v>
                </c:pt>
                <c:pt idx="51593">
                  <c:v>1.007080078125E-3</c:v>
                </c:pt>
                <c:pt idx="51594">
                  <c:v>1.0068416595458984E-3</c:v>
                </c:pt>
                <c:pt idx="51595">
                  <c:v>1.007080078125E-3</c:v>
                </c:pt>
                <c:pt idx="51596">
                  <c:v>1.0080337524414063E-3</c:v>
                </c:pt>
                <c:pt idx="51597">
                  <c:v>1.007080078125E-3</c:v>
                </c:pt>
                <c:pt idx="51598">
                  <c:v>1.0068416595458984E-3</c:v>
                </c:pt>
                <c:pt idx="51599">
                  <c:v>1.007080078125E-3</c:v>
                </c:pt>
                <c:pt idx="51600">
                  <c:v>1.007080078125E-3</c:v>
                </c:pt>
                <c:pt idx="51601">
                  <c:v>1.0068416595458984E-3</c:v>
                </c:pt>
                <c:pt idx="51602">
                  <c:v>1.007080078125E-3</c:v>
                </c:pt>
                <c:pt idx="51603">
                  <c:v>1.007080078125E-3</c:v>
                </c:pt>
                <c:pt idx="51604">
                  <c:v>1.0068416595458984E-3</c:v>
                </c:pt>
                <c:pt idx="51605">
                  <c:v>1.007080078125E-3</c:v>
                </c:pt>
                <c:pt idx="51606">
                  <c:v>1.007080078125E-3</c:v>
                </c:pt>
                <c:pt idx="51607">
                  <c:v>1.0068416595458984E-3</c:v>
                </c:pt>
                <c:pt idx="51608">
                  <c:v>1.007080078125E-3</c:v>
                </c:pt>
                <c:pt idx="51609">
                  <c:v>1.0080337524414063E-3</c:v>
                </c:pt>
                <c:pt idx="51610">
                  <c:v>1.0068416595458984E-3</c:v>
                </c:pt>
                <c:pt idx="51611">
                  <c:v>1.007080078125E-3</c:v>
                </c:pt>
                <c:pt idx="51612">
                  <c:v>1.007080078125E-3</c:v>
                </c:pt>
                <c:pt idx="51613">
                  <c:v>1.0068416595458984E-3</c:v>
                </c:pt>
                <c:pt idx="51614">
                  <c:v>1.007080078125E-3</c:v>
                </c:pt>
                <c:pt idx="51615">
                  <c:v>1.007080078125E-3</c:v>
                </c:pt>
                <c:pt idx="51616">
                  <c:v>1.0068416595458984E-3</c:v>
                </c:pt>
                <c:pt idx="51617">
                  <c:v>1.007080078125E-3</c:v>
                </c:pt>
                <c:pt idx="51618">
                  <c:v>1.007080078125E-3</c:v>
                </c:pt>
                <c:pt idx="51619">
                  <c:v>1.0068416595458984E-3</c:v>
                </c:pt>
                <c:pt idx="51620">
                  <c:v>1.007080078125E-3</c:v>
                </c:pt>
                <c:pt idx="51621">
                  <c:v>1.0080337524414063E-3</c:v>
                </c:pt>
                <c:pt idx="51622">
                  <c:v>1.007080078125E-3</c:v>
                </c:pt>
                <c:pt idx="51623">
                  <c:v>1.0068416595458984E-3</c:v>
                </c:pt>
                <c:pt idx="51624">
                  <c:v>1.007080078125E-3</c:v>
                </c:pt>
                <c:pt idx="51625">
                  <c:v>1.007080078125E-3</c:v>
                </c:pt>
                <c:pt idx="51626">
                  <c:v>1.0068416595458984E-3</c:v>
                </c:pt>
                <c:pt idx="51627">
                  <c:v>1.007080078125E-3</c:v>
                </c:pt>
                <c:pt idx="51628">
                  <c:v>1.007080078125E-3</c:v>
                </c:pt>
                <c:pt idx="51629">
                  <c:v>1.0068416595458984E-3</c:v>
                </c:pt>
                <c:pt idx="51630">
                  <c:v>1.007080078125E-3</c:v>
                </c:pt>
                <c:pt idx="51631">
                  <c:v>1.007080078125E-3</c:v>
                </c:pt>
                <c:pt idx="51632">
                  <c:v>1.0068416595458984E-3</c:v>
                </c:pt>
                <c:pt idx="51633">
                  <c:v>1.0080337524414063E-3</c:v>
                </c:pt>
                <c:pt idx="51634">
                  <c:v>1.007080078125E-3</c:v>
                </c:pt>
                <c:pt idx="51635">
                  <c:v>1.0068416595458984E-3</c:v>
                </c:pt>
                <c:pt idx="51636">
                  <c:v>1.007080078125E-3</c:v>
                </c:pt>
                <c:pt idx="51637">
                  <c:v>1.007080078125E-3</c:v>
                </c:pt>
                <c:pt idx="51638">
                  <c:v>1.0068416595458984E-3</c:v>
                </c:pt>
                <c:pt idx="51639">
                  <c:v>1.007080078125E-3</c:v>
                </c:pt>
                <c:pt idx="51640">
                  <c:v>1.007080078125E-3</c:v>
                </c:pt>
                <c:pt idx="51641">
                  <c:v>1.0068416595458984E-3</c:v>
                </c:pt>
                <c:pt idx="51642">
                  <c:v>1.007080078125E-3</c:v>
                </c:pt>
                <c:pt idx="51643">
                  <c:v>1.007080078125E-3</c:v>
                </c:pt>
                <c:pt idx="51644">
                  <c:v>1.0068416595458984E-3</c:v>
                </c:pt>
                <c:pt idx="51645">
                  <c:v>1.007080078125E-3</c:v>
                </c:pt>
                <c:pt idx="51646">
                  <c:v>1.0080337524414063E-3</c:v>
                </c:pt>
                <c:pt idx="51647">
                  <c:v>1.007080078125E-3</c:v>
                </c:pt>
                <c:pt idx="51648">
                  <c:v>1.0068416595458984E-3</c:v>
                </c:pt>
                <c:pt idx="51649">
                  <c:v>1.007080078125E-3</c:v>
                </c:pt>
                <c:pt idx="51650">
                  <c:v>1.007080078125E-3</c:v>
                </c:pt>
                <c:pt idx="51651">
                  <c:v>1.0068416595458984E-3</c:v>
                </c:pt>
                <c:pt idx="51652">
                  <c:v>1.007080078125E-3</c:v>
                </c:pt>
                <c:pt idx="51653">
                  <c:v>1.007080078125E-3</c:v>
                </c:pt>
                <c:pt idx="51654">
                  <c:v>3.0210018157958984E-3</c:v>
                </c:pt>
                <c:pt idx="51655">
                  <c:v>1.0068416595458984E-3</c:v>
                </c:pt>
                <c:pt idx="51656">
                  <c:v>1.0080337524414063E-3</c:v>
                </c:pt>
                <c:pt idx="51657">
                  <c:v>1.007080078125E-3</c:v>
                </c:pt>
                <c:pt idx="51658">
                  <c:v>1.0068416595458984E-3</c:v>
                </c:pt>
                <c:pt idx="51659">
                  <c:v>1.007080078125E-3</c:v>
                </c:pt>
                <c:pt idx="51660">
                  <c:v>1.007080078125E-3</c:v>
                </c:pt>
                <c:pt idx="51661">
                  <c:v>1.0068416595458984E-3</c:v>
                </c:pt>
                <c:pt idx="51662">
                  <c:v>1.007080078125E-3</c:v>
                </c:pt>
                <c:pt idx="51663">
                  <c:v>1.007080078125E-3</c:v>
                </c:pt>
                <c:pt idx="51664">
                  <c:v>1.0068416595458984E-3</c:v>
                </c:pt>
                <c:pt idx="51665">
                  <c:v>1.007080078125E-3</c:v>
                </c:pt>
                <c:pt idx="51666">
                  <c:v>1.007080078125E-3</c:v>
                </c:pt>
                <c:pt idx="51667">
                  <c:v>1.0068416595458984E-3</c:v>
                </c:pt>
                <c:pt idx="51668">
                  <c:v>1.007080078125E-3</c:v>
                </c:pt>
                <c:pt idx="51669">
                  <c:v>1.0080337524414063E-3</c:v>
                </c:pt>
                <c:pt idx="51670">
                  <c:v>1.007080078125E-3</c:v>
                </c:pt>
                <c:pt idx="51671">
                  <c:v>1.0068416595458984E-3</c:v>
                </c:pt>
                <c:pt idx="51672">
                  <c:v>1.007080078125E-3</c:v>
                </c:pt>
                <c:pt idx="51673">
                  <c:v>1.007080078125E-3</c:v>
                </c:pt>
                <c:pt idx="51674">
                  <c:v>1.0068416595458984E-3</c:v>
                </c:pt>
                <c:pt idx="51675">
                  <c:v>1.007080078125E-3</c:v>
                </c:pt>
                <c:pt idx="51676">
                  <c:v>1.007080078125E-3</c:v>
                </c:pt>
                <c:pt idx="51677">
                  <c:v>1.0068416595458984E-3</c:v>
                </c:pt>
                <c:pt idx="51678">
                  <c:v>1.007080078125E-3</c:v>
                </c:pt>
                <c:pt idx="51679">
                  <c:v>1.007080078125E-3</c:v>
                </c:pt>
                <c:pt idx="51680">
                  <c:v>1.0068416595458984E-3</c:v>
                </c:pt>
                <c:pt idx="51681">
                  <c:v>1.0080337524414063E-3</c:v>
                </c:pt>
                <c:pt idx="51682">
                  <c:v>1.007080078125E-3</c:v>
                </c:pt>
                <c:pt idx="51683">
                  <c:v>1.0068416595458984E-3</c:v>
                </c:pt>
                <c:pt idx="51684">
                  <c:v>1.007080078125E-3</c:v>
                </c:pt>
                <c:pt idx="51685">
                  <c:v>1.007080078125E-3</c:v>
                </c:pt>
                <c:pt idx="51686">
                  <c:v>1.0068416595458984E-3</c:v>
                </c:pt>
                <c:pt idx="51687">
                  <c:v>1.007080078125E-3</c:v>
                </c:pt>
                <c:pt idx="51688">
                  <c:v>1.007080078125E-3</c:v>
                </c:pt>
                <c:pt idx="51689">
                  <c:v>1.0068416595458984E-3</c:v>
                </c:pt>
                <c:pt idx="51690">
                  <c:v>1.007080078125E-3</c:v>
                </c:pt>
                <c:pt idx="51691">
                  <c:v>1.007080078125E-3</c:v>
                </c:pt>
                <c:pt idx="51692">
                  <c:v>1.0068416595458984E-3</c:v>
                </c:pt>
                <c:pt idx="51693">
                  <c:v>1.007080078125E-3</c:v>
                </c:pt>
                <c:pt idx="51694">
                  <c:v>1.0080337524414063E-3</c:v>
                </c:pt>
                <c:pt idx="51695">
                  <c:v>1.007080078125E-3</c:v>
                </c:pt>
                <c:pt idx="51696">
                  <c:v>1.0068416595458984E-3</c:v>
                </c:pt>
                <c:pt idx="51697">
                  <c:v>1.007080078125E-3</c:v>
                </c:pt>
                <c:pt idx="51698">
                  <c:v>1.007080078125E-3</c:v>
                </c:pt>
                <c:pt idx="51699">
                  <c:v>1.0068416595458984E-3</c:v>
                </c:pt>
                <c:pt idx="51700">
                  <c:v>1.007080078125E-3</c:v>
                </c:pt>
                <c:pt idx="51701">
                  <c:v>1.007080078125E-3</c:v>
                </c:pt>
                <c:pt idx="51702">
                  <c:v>1.0068416595458984E-3</c:v>
                </c:pt>
                <c:pt idx="51703">
                  <c:v>1.007080078125E-3</c:v>
                </c:pt>
                <c:pt idx="51704">
                  <c:v>1.007080078125E-3</c:v>
                </c:pt>
                <c:pt idx="51705">
                  <c:v>1.0068416595458984E-3</c:v>
                </c:pt>
                <c:pt idx="51706">
                  <c:v>1.0080337524414063E-3</c:v>
                </c:pt>
                <c:pt idx="51707">
                  <c:v>1.007080078125E-3</c:v>
                </c:pt>
                <c:pt idx="51708">
                  <c:v>1.0068416595458984E-3</c:v>
                </c:pt>
                <c:pt idx="51709">
                  <c:v>1.007080078125E-3</c:v>
                </c:pt>
                <c:pt idx="51710">
                  <c:v>1.007080078125E-3</c:v>
                </c:pt>
                <c:pt idx="51711">
                  <c:v>1.0068416595458984E-3</c:v>
                </c:pt>
                <c:pt idx="51712">
                  <c:v>1.007080078125E-3</c:v>
                </c:pt>
                <c:pt idx="51713">
                  <c:v>1.007080078125E-3</c:v>
                </c:pt>
                <c:pt idx="51714">
                  <c:v>1.0068416595458984E-3</c:v>
                </c:pt>
                <c:pt idx="51715">
                  <c:v>1.007080078125E-3</c:v>
                </c:pt>
                <c:pt idx="51716">
                  <c:v>1.007080078125E-3</c:v>
                </c:pt>
                <c:pt idx="51717">
                  <c:v>1.0068416595458984E-3</c:v>
                </c:pt>
                <c:pt idx="51718">
                  <c:v>1.007080078125E-3</c:v>
                </c:pt>
                <c:pt idx="51719">
                  <c:v>1.0080337524414063E-3</c:v>
                </c:pt>
                <c:pt idx="51720">
                  <c:v>1.007080078125E-3</c:v>
                </c:pt>
                <c:pt idx="51721">
                  <c:v>1.0068416595458984E-3</c:v>
                </c:pt>
                <c:pt idx="51722">
                  <c:v>1.007080078125E-3</c:v>
                </c:pt>
                <c:pt idx="51723">
                  <c:v>1.007080078125E-3</c:v>
                </c:pt>
                <c:pt idx="51724">
                  <c:v>1.0068416595458984E-3</c:v>
                </c:pt>
                <c:pt idx="51725">
                  <c:v>1.007080078125E-3</c:v>
                </c:pt>
                <c:pt idx="51726">
                  <c:v>1.007080078125E-3</c:v>
                </c:pt>
                <c:pt idx="51727">
                  <c:v>1.0068416595458984E-3</c:v>
                </c:pt>
                <c:pt idx="51728">
                  <c:v>1.007080078125E-3</c:v>
                </c:pt>
                <c:pt idx="51729">
                  <c:v>1.007080078125E-3</c:v>
                </c:pt>
                <c:pt idx="51730">
                  <c:v>1.0068416595458984E-3</c:v>
                </c:pt>
                <c:pt idx="51731">
                  <c:v>1.0080337524414063E-3</c:v>
                </c:pt>
                <c:pt idx="51732">
                  <c:v>1.007080078125E-3</c:v>
                </c:pt>
                <c:pt idx="51733">
                  <c:v>1.0068416595458984E-3</c:v>
                </c:pt>
                <c:pt idx="51734">
                  <c:v>1.007080078125E-3</c:v>
                </c:pt>
                <c:pt idx="51735">
                  <c:v>1.007080078125E-3</c:v>
                </c:pt>
                <c:pt idx="51736">
                  <c:v>1.0068416595458984E-3</c:v>
                </c:pt>
                <c:pt idx="51737">
                  <c:v>1.007080078125E-3</c:v>
                </c:pt>
                <c:pt idx="51738">
                  <c:v>1.007080078125E-3</c:v>
                </c:pt>
                <c:pt idx="51739">
                  <c:v>1.0068416595458984E-3</c:v>
                </c:pt>
                <c:pt idx="51740">
                  <c:v>1.007080078125E-3</c:v>
                </c:pt>
                <c:pt idx="51741">
                  <c:v>1.007080078125E-3</c:v>
                </c:pt>
                <c:pt idx="51742">
                  <c:v>1.0068416595458984E-3</c:v>
                </c:pt>
                <c:pt idx="51743">
                  <c:v>1.007080078125E-3</c:v>
                </c:pt>
                <c:pt idx="51744">
                  <c:v>1.0080337524414063E-3</c:v>
                </c:pt>
                <c:pt idx="51745">
                  <c:v>1.007080078125E-3</c:v>
                </c:pt>
                <c:pt idx="51746">
                  <c:v>1.0068416595458984E-3</c:v>
                </c:pt>
                <c:pt idx="51747">
                  <c:v>1.007080078125E-3</c:v>
                </c:pt>
                <c:pt idx="51748">
                  <c:v>1.007080078125E-3</c:v>
                </c:pt>
                <c:pt idx="51749">
                  <c:v>1.0068416595458984E-3</c:v>
                </c:pt>
                <c:pt idx="51750">
                  <c:v>1.007080078125E-3</c:v>
                </c:pt>
                <c:pt idx="51751">
                  <c:v>1.007080078125E-3</c:v>
                </c:pt>
                <c:pt idx="51752">
                  <c:v>1.0068416595458984E-3</c:v>
                </c:pt>
                <c:pt idx="51753">
                  <c:v>1.007080078125E-3</c:v>
                </c:pt>
                <c:pt idx="51754">
                  <c:v>1.007080078125E-3</c:v>
                </c:pt>
                <c:pt idx="51755">
                  <c:v>1.0068416595458984E-3</c:v>
                </c:pt>
                <c:pt idx="51756">
                  <c:v>1.0080337524414063E-3</c:v>
                </c:pt>
                <c:pt idx="51757">
                  <c:v>1.007080078125E-3</c:v>
                </c:pt>
                <c:pt idx="51758">
                  <c:v>1.0068416595458984E-3</c:v>
                </c:pt>
                <c:pt idx="51759">
                  <c:v>1.007080078125E-3</c:v>
                </c:pt>
                <c:pt idx="51760">
                  <c:v>1.007080078125E-3</c:v>
                </c:pt>
                <c:pt idx="51761">
                  <c:v>1.0068416595458984E-3</c:v>
                </c:pt>
                <c:pt idx="51762">
                  <c:v>1.007080078125E-3</c:v>
                </c:pt>
                <c:pt idx="51763">
                  <c:v>1.007080078125E-3</c:v>
                </c:pt>
                <c:pt idx="51764">
                  <c:v>1.0068416595458984E-3</c:v>
                </c:pt>
                <c:pt idx="51765">
                  <c:v>1.007080078125E-3</c:v>
                </c:pt>
                <c:pt idx="51766">
                  <c:v>1.007080078125E-3</c:v>
                </c:pt>
                <c:pt idx="51767">
                  <c:v>1.0068416595458984E-3</c:v>
                </c:pt>
                <c:pt idx="51768">
                  <c:v>1.007080078125E-3</c:v>
                </c:pt>
                <c:pt idx="51769">
                  <c:v>1.0080337524414063E-3</c:v>
                </c:pt>
                <c:pt idx="51770">
                  <c:v>1.007080078125E-3</c:v>
                </c:pt>
                <c:pt idx="51771">
                  <c:v>1.0068416595458984E-3</c:v>
                </c:pt>
                <c:pt idx="51772">
                  <c:v>1.007080078125E-3</c:v>
                </c:pt>
                <c:pt idx="51773">
                  <c:v>1.007080078125E-3</c:v>
                </c:pt>
                <c:pt idx="51774">
                  <c:v>1.0068416595458984E-3</c:v>
                </c:pt>
                <c:pt idx="51775">
                  <c:v>4.0280818939208984E-3</c:v>
                </c:pt>
                <c:pt idx="51776">
                  <c:v>1.007080078125E-3</c:v>
                </c:pt>
                <c:pt idx="51777">
                  <c:v>1.0068416595458984E-3</c:v>
                </c:pt>
                <c:pt idx="51778">
                  <c:v>1.0080337524414063E-3</c:v>
                </c:pt>
                <c:pt idx="51779">
                  <c:v>1.007080078125E-3</c:v>
                </c:pt>
                <c:pt idx="51780">
                  <c:v>1.0068416595458984E-3</c:v>
                </c:pt>
                <c:pt idx="51781">
                  <c:v>1.007080078125E-3</c:v>
                </c:pt>
                <c:pt idx="51782">
                  <c:v>1.007080078125E-3</c:v>
                </c:pt>
                <c:pt idx="51783">
                  <c:v>1.0068416595458984E-3</c:v>
                </c:pt>
                <c:pt idx="51784">
                  <c:v>1.007080078125E-3</c:v>
                </c:pt>
                <c:pt idx="51785">
                  <c:v>1.007080078125E-3</c:v>
                </c:pt>
                <c:pt idx="51786">
                  <c:v>1.0068416595458984E-3</c:v>
                </c:pt>
                <c:pt idx="51787">
                  <c:v>1.007080078125E-3</c:v>
                </c:pt>
                <c:pt idx="51788">
                  <c:v>1.007080078125E-3</c:v>
                </c:pt>
                <c:pt idx="51789">
                  <c:v>1.0068416595458984E-3</c:v>
                </c:pt>
                <c:pt idx="51790">
                  <c:v>1.007080078125E-3</c:v>
                </c:pt>
                <c:pt idx="51791">
                  <c:v>1.0080337524414063E-3</c:v>
                </c:pt>
                <c:pt idx="51792">
                  <c:v>1.007080078125E-3</c:v>
                </c:pt>
                <c:pt idx="51793">
                  <c:v>1.0068416595458984E-3</c:v>
                </c:pt>
                <c:pt idx="51794">
                  <c:v>1.007080078125E-3</c:v>
                </c:pt>
                <c:pt idx="51795">
                  <c:v>1.007080078125E-3</c:v>
                </c:pt>
                <c:pt idx="51796">
                  <c:v>1.0068416595458984E-3</c:v>
                </c:pt>
                <c:pt idx="51797">
                  <c:v>1.007080078125E-3</c:v>
                </c:pt>
                <c:pt idx="51798">
                  <c:v>1.007080078125E-3</c:v>
                </c:pt>
                <c:pt idx="51799">
                  <c:v>1.0068416595458984E-3</c:v>
                </c:pt>
                <c:pt idx="51800">
                  <c:v>1.007080078125E-3</c:v>
                </c:pt>
                <c:pt idx="51801">
                  <c:v>1.007080078125E-3</c:v>
                </c:pt>
                <c:pt idx="51802">
                  <c:v>1.0068416595458984E-3</c:v>
                </c:pt>
                <c:pt idx="51803">
                  <c:v>1.0080337524414063E-3</c:v>
                </c:pt>
                <c:pt idx="51804">
                  <c:v>1.007080078125E-3</c:v>
                </c:pt>
                <c:pt idx="51805">
                  <c:v>1.0068416595458984E-3</c:v>
                </c:pt>
                <c:pt idx="51806">
                  <c:v>1.007080078125E-3</c:v>
                </c:pt>
                <c:pt idx="51807">
                  <c:v>1.007080078125E-3</c:v>
                </c:pt>
                <c:pt idx="51808">
                  <c:v>1.0068416595458984E-3</c:v>
                </c:pt>
                <c:pt idx="51809">
                  <c:v>1.007080078125E-3</c:v>
                </c:pt>
                <c:pt idx="51810">
                  <c:v>1.007080078125E-3</c:v>
                </c:pt>
                <c:pt idx="51811">
                  <c:v>1.0068416595458984E-3</c:v>
                </c:pt>
                <c:pt idx="51812">
                  <c:v>1.007080078125E-3</c:v>
                </c:pt>
                <c:pt idx="51813">
                  <c:v>1.007080078125E-3</c:v>
                </c:pt>
                <c:pt idx="51814">
                  <c:v>1.0068416595458984E-3</c:v>
                </c:pt>
                <c:pt idx="51815">
                  <c:v>1.007080078125E-3</c:v>
                </c:pt>
                <c:pt idx="51816">
                  <c:v>1.0080337524414063E-3</c:v>
                </c:pt>
                <c:pt idx="51817">
                  <c:v>1.007080078125E-3</c:v>
                </c:pt>
                <c:pt idx="51818">
                  <c:v>1.0068416595458984E-3</c:v>
                </c:pt>
                <c:pt idx="51819">
                  <c:v>1.007080078125E-3</c:v>
                </c:pt>
                <c:pt idx="51820">
                  <c:v>1.007080078125E-3</c:v>
                </c:pt>
                <c:pt idx="51821">
                  <c:v>1.0068416595458984E-3</c:v>
                </c:pt>
                <c:pt idx="51822">
                  <c:v>1.007080078125E-3</c:v>
                </c:pt>
                <c:pt idx="51823">
                  <c:v>1.007080078125E-3</c:v>
                </c:pt>
                <c:pt idx="51824">
                  <c:v>1.0068416595458984E-3</c:v>
                </c:pt>
                <c:pt idx="51825">
                  <c:v>1.007080078125E-3</c:v>
                </c:pt>
                <c:pt idx="51826">
                  <c:v>1.007080078125E-3</c:v>
                </c:pt>
                <c:pt idx="51827">
                  <c:v>1.0068416595458984E-3</c:v>
                </c:pt>
                <c:pt idx="51828">
                  <c:v>1.0080337524414063E-3</c:v>
                </c:pt>
                <c:pt idx="51829">
                  <c:v>1.007080078125E-3</c:v>
                </c:pt>
                <c:pt idx="51830">
                  <c:v>1.0068416595458984E-3</c:v>
                </c:pt>
                <c:pt idx="51831">
                  <c:v>1.007080078125E-3</c:v>
                </c:pt>
                <c:pt idx="51832">
                  <c:v>1.007080078125E-3</c:v>
                </c:pt>
                <c:pt idx="51833">
                  <c:v>1.0068416595458984E-3</c:v>
                </c:pt>
                <c:pt idx="51834">
                  <c:v>1.007080078125E-3</c:v>
                </c:pt>
                <c:pt idx="51835">
                  <c:v>1.007080078125E-3</c:v>
                </c:pt>
                <c:pt idx="51836">
                  <c:v>1.0068416595458984E-3</c:v>
                </c:pt>
                <c:pt idx="51837">
                  <c:v>1.007080078125E-3</c:v>
                </c:pt>
                <c:pt idx="51838">
                  <c:v>1.007080078125E-3</c:v>
                </c:pt>
                <c:pt idx="51839">
                  <c:v>1.0068416595458984E-3</c:v>
                </c:pt>
                <c:pt idx="51840">
                  <c:v>1.007080078125E-3</c:v>
                </c:pt>
                <c:pt idx="51841">
                  <c:v>1.0080337524414063E-3</c:v>
                </c:pt>
                <c:pt idx="51842">
                  <c:v>1.007080078125E-3</c:v>
                </c:pt>
                <c:pt idx="51843">
                  <c:v>1.0068416595458984E-3</c:v>
                </c:pt>
                <c:pt idx="51844">
                  <c:v>1.007080078125E-3</c:v>
                </c:pt>
                <c:pt idx="51845">
                  <c:v>1.007080078125E-3</c:v>
                </c:pt>
                <c:pt idx="51846">
                  <c:v>1.0068416595458984E-3</c:v>
                </c:pt>
                <c:pt idx="51847">
                  <c:v>1.007080078125E-3</c:v>
                </c:pt>
                <c:pt idx="51848">
                  <c:v>1.007080078125E-3</c:v>
                </c:pt>
                <c:pt idx="51849">
                  <c:v>1.0068416595458984E-3</c:v>
                </c:pt>
                <c:pt idx="51850">
                  <c:v>1.007080078125E-3</c:v>
                </c:pt>
                <c:pt idx="51851">
                  <c:v>1.0068416595458984E-3</c:v>
                </c:pt>
                <c:pt idx="51852">
                  <c:v>1.007080078125E-3</c:v>
                </c:pt>
                <c:pt idx="51853">
                  <c:v>1.0080337524414063E-3</c:v>
                </c:pt>
                <c:pt idx="51854">
                  <c:v>1.007080078125E-3</c:v>
                </c:pt>
                <c:pt idx="51855">
                  <c:v>1.0068416595458984E-3</c:v>
                </c:pt>
                <c:pt idx="51856">
                  <c:v>1.007080078125E-3</c:v>
                </c:pt>
                <c:pt idx="51857">
                  <c:v>1.007080078125E-3</c:v>
                </c:pt>
                <c:pt idx="51858">
                  <c:v>1.0068416595458984E-3</c:v>
                </c:pt>
                <c:pt idx="51859">
                  <c:v>1.007080078125E-3</c:v>
                </c:pt>
                <c:pt idx="51860">
                  <c:v>1.007080078125E-3</c:v>
                </c:pt>
                <c:pt idx="51861">
                  <c:v>1.0068416595458984E-3</c:v>
                </c:pt>
                <c:pt idx="51862">
                  <c:v>1.007080078125E-3</c:v>
                </c:pt>
                <c:pt idx="51863">
                  <c:v>1.007080078125E-3</c:v>
                </c:pt>
                <c:pt idx="51864">
                  <c:v>1.0068416595458984E-3</c:v>
                </c:pt>
                <c:pt idx="51865">
                  <c:v>1.007080078125E-3</c:v>
                </c:pt>
                <c:pt idx="51866">
                  <c:v>1.0080337524414063E-3</c:v>
                </c:pt>
                <c:pt idx="51867">
                  <c:v>1.007080078125E-3</c:v>
                </c:pt>
                <c:pt idx="51868">
                  <c:v>1.0068416595458984E-3</c:v>
                </c:pt>
                <c:pt idx="51869">
                  <c:v>1.007080078125E-3</c:v>
                </c:pt>
                <c:pt idx="51870">
                  <c:v>1.007080078125E-3</c:v>
                </c:pt>
                <c:pt idx="51871">
                  <c:v>1.0068416595458984E-3</c:v>
                </c:pt>
                <c:pt idx="51872">
                  <c:v>1.007080078125E-3</c:v>
                </c:pt>
                <c:pt idx="51873">
                  <c:v>1.0068416595458984E-3</c:v>
                </c:pt>
                <c:pt idx="51874">
                  <c:v>1.007080078125E-3</c:v>
                </c:pt>
                <c:pt idx="51875">
                  <c:v>1.007080078125E-3</c:v>
                </c:pt>
                <c:pt idx="51876">
                  <c:v>1.0068416595458984E-3</c:v>
                </c:pt>
                <c:pt idx="51877">
                  <c:v>1.007080078125E-3</c:v>
                </c:pt>
                <c:pt idx="51878">
                  <c:v>1.0080337524414063E-3</c:v>
                </c:pt>
                <c:pt idx="51879">
                  <c:v>1.007080078125E-3</c:v>
                </c:pt>
                <c:pt idx="51880">
                  <c:v>1.0068416595458984E-3</c:v>
                </c:pt>
                <c:pt idx="51881">
                  <c:v>1.007080078125E-3</c:v>
                </c:pt>
                <c:pt idx="51882">
                  <c:v>1.007080078125E-3</c:v>
                </c:pt>
                <c:pt idx="51883">
                  <c:v>1.0068416595458984E-3</c:v>
                </c:pt>
                <c:pt idx="51884">
                  <c:v>1.007080078125E-3</c:v>
                </c:pt>
                <c:pt idx="51885">
                  <c:v>1.007080078125E-3</c:v>
                </c:pt>
                <c:pt idx="51886">
                  <c:v>1.0068416595458984E-3</c:v>
                </c:pt>
                <c:pt idx="51887">
                  <c:v>1.007080078125E-3</c:v>
                </c:pt>
                <c:pt idx="51888">
                  <c:v>1.007080078125E-3</c:v>
                </c:pt>
                <c:pt idx="51889">
                  <c:v>1.0068416595458984E-3</c:v>
                </c:pt>
                <c:pt idx="51890">
                  <c:v>1.007080078125E-3</c:v>
                </c:pt>
                <c:pt idx="51891">
                  <c:v>1.0080337524414063E-3</c:v>
                </c:pt>
                <c:pt idx="51892">
                  <c:v>1.007080078125E-3</c:v>
                </c:pt>
                <c:pt idx="51893">
                  <c:v>1.0068416595458984E-3</c:v>
                </c:pt>
                <c:pt idx="51894">
                  <c:v>1.007080078125E-3</c:v>
                </c:pt>
                <c:pt idx="51895">
                  <c:v>1.0068416595458984E-3</c:v>
                </c:pt>
                <c:pt idx="51896">
                  <c:v>1.007080078125E-3</c:v>
                </c:pt>
                <c:pt idx="51897">
                  <c:v>1.007080078125E-3</c:v>
                </c:pt>
                <c:pt idx="51898">
                  <c:v>1.0068416595458984E-3</c:v>
                </c:pt>
                <c:pt idx="51899">
                  <c:v>1.007080078125E-3</c:v>
                </c:pt>
                <c:pt idx="51900">
                  <c:v>1.007080078125E-3</c:v>
                </c:pt>
                <c:pt idx="51901">
                  <c:v>1.0068416595458984E-3</c:v>
                </c:pt>
                <c:pt idx="51902">
                  <c:v>1.007080078125E-3</c:v>
                </c:pt>
                <c:pt idx="51903">
                  <c:v>1.0080337524414063E-3</c:v>
                </c:pt>
                <c:pt idx="51904">
                  <c:v>1.007080078125E-3</c:v>
                </c:pt>
                <c:pt idx="51905">
                  <c:v>1.0068416595458984E-3</c:v>
                </c:pt>
                <c:pt idx="51906">
                  <c:v>1.007080078125E-3</c:v>
                </c:pt>
                <c:pt idx="51907">
                  <c:v>1.007080078125E-3</c:v>
                </c:pt>
                <c:pt idx="51908">
                  <c:v>1.0068416595458984E-3</c:v>
                </c:pt>
                <c:pt idx="51909">
                  <c:v>1.007080078125E-3</c:v>
                </c:pt>
                <c:pt idx="51910">
                  <c:v>1.007080078125E-3</c:v>
                </c:pt>
                <c:pt idx="51911">
                  <c:v>1.0068416595458984E-3</c:v>
                </c:pt>
                <c:pt idx="51912">
                  <c:v>1.007080078125E-3</c:v>
                </c:pt>
                <c:pt idx="51913">
                  <c:v>1.007080078125E-3</c:v>
                </c:pt>
                <c:pt idx="51914">
                  <c:v>1.0068416595458984E-3</c:v>
                </c:pt>
                <c:pt idx="51915">
                  <c:v>1.007080078125E-3</c:v>
                </c:pt>
                <c:pt idx="51916">
                  <c:v>1.0080337524414063E-3</c:v>
                </c:pt>
                <c:pt idx="51917">
                  <c:v>1.0068416595458984E-3</c:v>
                </c:pt>
                <c:pt idx="51918">
                  <c:v>1.007080078125E-3</c:v>
                </c:pt>
                <c:pt idx="51919">
                  <c:v>1.007080078125E-3</c:v>
                </c:pt>
                <c:pt idx="51920">
                  <c:v>1.0068416595458984E-3</c:v>
                </c:pt>
                <c:pt idx="51921">
                  <c:v>1.007080078125E-3</c:v>
                </c:pt>
                <c:pt idx="51922">
                  <c:v>1.007080078125E-3</c:v>
                </c:pt>
                <c:pt idx="51923">
                  <c:v>1.0068416595458984E-3</c:v>
                </c:pt>
                <c:pt idx="51924">
                  <c:v>1.007080078125E-3</c:v>
                </c:pt>
                <c:pt idx="51925">
                  <c:v>1.007080078125E-3</c:v>
                </c:pt>
                <c:pt idx="51926">
                  <c:v>1.0068416595458984E-3</c:v>
                </c:pt>
                <c:pt idx="51927">
                  <c:v>1.007080078125E-3</c:v>
                </c:pt>
                <c:pt idx="51928">
                  <c:v>1.0080337524414063E-3</c:v>
                </c:pt>
                <c:pt idx="51929">
                  <c:v>1.007080078125E-3</c:v>
                </c:pt>
                <c:pt idx="51930">
                  <c:v>1.0068416595458984E-3</c:v>
                </c:pt>
                <c:pt idx="51931">
                  <c:v>1.007080078125E-3</c:v>
                </c:pt>
                <c:pt idx="51932">
                  <c:v>1.007080078125E-3</c:v>
                </c:pt>
                <c:pt idx="51933">
                  <c:v>1.0068416595458984E-3</c:v>
                </c:pt>
                <c:pt idx="51934">
                  <c:v>1.007080078125E-3</c:v>
                </c:pt>
                <c:pt idx="51935">
                  <c:v>1.007080078125E-3</c:v>
                </c:pt>
                <c:pt idx="51936">
                  <c:v>1.0068416595458984E-3</c:v>
                </c:pt>
                <c:pt idx="51937">
                  <c:v>1.007080078125E-3</c:v>
                </c:pt>
                <c:pt idx="51938">
                  <c:v>1.007080078125E-3</c:v>
                </c:pt>
                <c:pt idx="51939">
                  <c:v>1.0068416595458984E-3</c:v>
                </c:pt>
                <c:pt idx="51940">
                  <c:v>1.007080078125E-3</c:v>
                </c:pt>
                <c:pt idx="51941">
                  <c:v>1.0080337524414063E-3</c:v>
                </c:pt>
                <c:pt idx="51942">
                  <c:v>1.0068416595458984E-3</c:v>
                </c:pt>
                <c:pt idx="51943">
                  <c:v>1.007080078125E-3</c:v>
                </c:pt>
                <c:pt idx="51944">
                  <c:v>1.007080078125E-3</c:v>
                </c:pt>
                <c:pt idx="51945">
                  <c:v>1.0068416595458984E-3</c:v>
                </c:pt>
                <c:pt idx="51946">
                  <c:v>1.007080078125E-3</c:v>
                </c:pt>
                <c:pt idx="51947">
                  <c:v>1.007080078125E-3</c:v>
                </c:pt>
                <c:pt idx="51948">
                  <c:v>1.0068416595458984E-3</c:v>
                </c:pt>
                <c:pt idx="51949">
                  <c:v>1.007080078125E-3</c:v>
                </c:pt>
                <c:pt idx="51950">
                  <c:v>1.007080078125E-3</c:v>
                </c:pt>
                <c:pt idx="51951">
                  <c:v>1.0068416595458984E-3</c:v>
                </c:pt>
                <c:pt idx="51952">
                  <c:v>1.007080078125E-3</c:v>
                </c:pt>
                <c:pt idx="51953">
                  <c:v>1.0080337524414063E-3</c:v>
                </c:pt>
                <c:pt idx="51954">
                  <c:v>1.007080078125E-3</c:v>
                </c:pt>
                <c:pt idx="51955">
                  <c:v>1.0068416595458984E-3</c:v>
                </c:pt>
                <c:pt idx="51956">
                  <c:v>1.007080078125E-3</c:v>
                </c:pt>
                <c:pt idx="51957">
                  <c:v>1.007080078125E-3</c:v>
                </c:pt>
                <c:pt idx="51958">
                  <c:v>1.0068416595458984E-3</c:v>
                </c:pt>
                <c:pt idx="51959">
                  <c:v>1.007080078125E-3</c:v>
                </c:pt>
                <c:pt idx="51960">
                  <c:v>1.007080078125E-3</c:v>
                </c:pt>
                <c:pt idx="51961">
                  <c:v>1.0068416595458984E-3</c:v>
                </c:pt>
                <c:pt idx="51962">
                  <c:v>1.007080078125E-3</c:v>
                </c:pt>
                <c:pt idx="51963">
                  <c:v>1.007080078125E-3</c:v>
                </c:pt>
                <c:pt idx="51964">
                  <c:v>1.0068416595458984E-3</c:v>
                </c:pt>
                <c:pt idx="51965">
                  <c:v>1.007080078125E-3</c:v>
                </c:pt>
                <c:pt idx="51966">
                  <c:v>1.0080337524414063E-3</c:v>
                </c:pt>
                <c:pt idx="51967">
                  <c:v>1.0068416595458984E-3</c:v>
                </c:pt>
                <c:pt idx="51968">
                  <c:v>1.007080078125E-3</c:v>
                </c:pt>
                <c:pt idx="51969">
                  <c:v>1.007080078125E-3</c:v>
                </c:pt>
                <c:pt idx="51970">
                  <c:v>1.0068416595458984E-3</c:v>
                </c:pt>
                <c:pt idx="51971">
                  <c:v>1.007080078125E-3</c:v>
                </c:pt>
                <c:pt idx="51972">
                  <c:v>1.007080078125E-3</c:v>
                </c:pt>
                <c:pt idx="51973">
                  <c:v>1.0068416595458984E-3</c:v>
                </c:pt>
                <c:pt idx="51974">
                  <c:v>1.007080078125E-3</c:v>
                </c:pt>
                <c:pt idx="51975">
                  <c:v>1.007080078125E-3</c:v>
                </c:pt>
                <c:pt idx="51976">
                  <c:v>1.0068416595458984E-3</c:v>
                </c:pt>
                <c:pt idx="51977">
                  <c:v>1.007080078125E-3</c:v>
                </c:pt>
                <c:pt idx="51978">
                  <c:v>1.0080337524414063E-3</c:v>
                </c:pt>
                <c:pt idx="51979">
                  <c:v>1.007080078125E-3</c:v>
                </c:pt>
                <c:pt idx="51980">
                  <c:v>1.0068416595458984E-3</c:v>
                </c:pt>
                <c:pt idx="51981">
                  <c:v>1.007080078125E-3</c:v>
                </c:pt>
                <c:pt idx="51982">
                  <c:v>1.007080078125E-3</c:v>
                </c:pt>
                <c:pt idx="51983">
                  <c:v>1.0068416595458984E-3</c:v>
                </c:pt>
                <c:pt idx="51984">
                  <c:v>1.007080078125E-3</c:v>
                </c:pt>
                <c:pt idx="51985">
                  <c:v>1.007080078125E-3</c:v>
                </c:pt>
                <c:pt idx="51986">
                  <c:v>1.0068416595458984E-3</c:v>
                </c:pt>
                <c:pt idx="51987">
                  <c:v>1.007080078125E-3</c:v>
                </c:pt>
                <c:pt idx="51988">
                  <c:v>1.007080078125E-3</c:v>
                </c:pt>
                <c:pt idx="51989">
                  <c:v>1.0068416595458984E-3</c:v>
                </c:pt>
                <c:pt idx="51990">
                  <c:v>1.007080078125E-3</c:v>
                </c:pt>
                <c:pt idx="51991">
                  <c:v>1.0080337524414063E-3</c:v>
                </c:pt>
                <c:pt idx="51992">
                  <c:v>1.0068416595458984E-3</c:v>
                </c:pt>
                <c:pt idx="51993">
                  <c:v>1.007080078125E-3</c:v>
                </c:pt>
                <c:pt idx="51994">
                  <c:v>1.007080078125E-3</c:v>
                </c:pt>
                <c:pt idx="51995">
                  <c:v>1.0068416595458984E-3</c:v>
                </c:pt>
                <c:pt idx="51996">
                  <c:v>1.007080078125E-3</c:v>
                </c:pt>
                <c:pt idx="51997">
                  <c:v>1.007080078125E-3</c:v>
                </c:pt>
                <c:pt idx="51998">
                  <c:v>1.0068416595458984E-3</c:v>
                </c:pt>
                <c:pt idx="51999">
                  <c:v>1.007080078125E-3</c:v>
                </c:pt>
                <c:pt idx="52000">
                  <c:v>1.007080078125E-3</c:v>
                </c:pt>
                <c:pt idx="52001">
                  <c:v>1.0068416595458984E-3</c:v>
                </c:pt>
                <c:pt idx="52002">
                  <c:v>1.007080078125E-3</c:v>
                </c:pt>
                <c:pt idx="52003">
                  <c:v>1.0080337524414063E-3</c:v>
                </c:pt>
                <c:pt idx="52004">
                  <c:v>1.007080078125E-3</c:v>
                </c:pt>
                <c:pt idx="52005">
                  <c:v>1.0068416595458984E-3</c:v>
                </c:pt>
                <c:pt idx="52006">
                  <c:v>1.007080078125E-3</c:v>
                </c:pt>
                <c:pt idx="52007">
                  <c:v>1.007080078125E-3</c:v>
                </c:pt>
                <c:pt idx="52008">
                  <c:v>1.0068416595458984E-3</c:v>
                </c:pt>
                <c:pt idx="52009">
                  <c:v>1.007080078125E-3</c:v>
                </c:pt>
                <c:pt idx="52010">
                  <c:v>1.007080078125E-3</c:v>
                </c:pt>
                <c:pt idx="52011">
                  <c:v>1.0068416595458984E-3</c:v>
                </c:pt>
                <c:pt idx="52012">
                  <c:v>1.007080078125E-3</c:v>
                </c:pt>
                <c:pt idx="52013">
                  <c:v>1.007080078125E-3</c:v>
                </c:pt>
                <c:pt idx="52014">
                  <c:v>1.0068416595458984E-3</c:v>
                </c:pt>
                <c:pt idx="52015">
                  <c:v>1.007080078125E-3</c:v>
                </c:pt>
                <c:pt idx="52016">
                  <c:v>1.0080337524414063E-3</c:v>
                </c:pt>
                <c:pt idx="52017">
                  <c:v>1.0068416595458984E-3</c:v>
                </c:pt>
                <c:pt idx="52018">
                  <c:v>1.007080078125E-3</c:v>
                </c:pt>
                <c:pt idx="52019">
                  <c:v>1.007080078125E-3</c:v>
                </c:pt>
                <c:pt idx="52020">
                  <c:v>1.0068416595458984E-3</c:v>
                </c:pt>
                <c:pt idx="52021">
                  <c:v>1.007080078125E-3</c:v>
                </c:pt>
                <c:pt idx="52022">
                  <c:v>1.007080078125E-3</c:v>
                </c:pt>
                <c:pt idx="52023">
                  <c:v>1.0068416595458984E-3</c:v>
                </c:pt>
                <c:pt idx="52024">
                  <c:v>1.007080078125E-3</c:v>
                </c:pt>
                <c:pt idx="52025">
                  <c:v>1.007080078125E-3</c:v>
                </c:pt>
                <c:pt idx="52026">
                  <c:v>1.0068416595458984E-3</c:v>
                </c:pt>
                <c:pt idx="52027">
                  <c:v>1.007080078125E-3</c:v>
                </c:pt>
                <c:pt idx="52028">
                  <c:v>1.0080337524414063E-3</c:v>
                </c:pt>
                <c:pt idx="52029">
                  <c:v>1.007080078125E-3</c:v>
                </c:pt>
                <c:pt idx="52030">
                  <c:v>1.0068416595458984E-3</c:v>
                </c:pt>
                <c:pt idx="52031">
                  <c:v>1.007080078125E-3</c:v>
                </c:pt>
                <c:pt idx="52032">
                  <c:v>1.007080078125E-3</c:v>
                </c:pt>
                <c:pt idx="52033">
                  <c:v>1.0068416595458984E-3</c:v>
                </c:pt>
                <c:pt idx="52034">
                  <c:v>1.007080078125E-3</c:v>
                </c:pt>
                <c:pt idx="52035">
                  <c:v>1.007080078125E-3</c:v>
                </c:pt>
                <c:pt idx="52036">
                  <c:v>1.0068416595458984E-3</c:v>
                </c:pt>
                <c:pt idx="52037">
                  <c:v>1.007080078125E-3</c:v>
                </c:pt>
                <c:pt idx="52038">
                  <c:v>1.007080078125E-3</c:v>
                </c:pt>
                <c:pt idx="52039">
                  <c:v>1.0068416595458984E-3</c:v>
                </c:pt>
                <c:pt idx="52040">
                  <c:v>1.007080078125E-3</c:v>
                </c:pt>
                <c:pt idx="52041">
                  <c:v>1.0080337524414063E-3</c:v>
                </c:pt>
                <c:pt idx="52042">
                  <c:v>1.0068416595458984E-3</c:v>
                </c:pt>
                <c:pt idx="52043">
                  <c:v>1.007080078125E-3</c:v>
                </c:pt>
                <c:pt idx="52044">
                  <c:v>1.007080078125E-3</c:v>
                </c:pt>
                <c:pt idx="52045">
                  <c:v>1.0068416595458984E-3</c:v>
                </c:pt>
                <c:pt idx="52046">
                  <c:v>1.007080078125E-3</c:v>
                </c:pt>
                <c:pt idx="52047">
                  <c:v>1.007080078125E-3</c:v>
                </c:pt>
                <c:pt idx="52048">
                  <c:v>1.0068416595458984E-3</c:v>
                </c:pt>
                <c:pt idx="52049">
                  <c:v>1.007080078125E-3</c:v>
                </c:pt>
                <c:pt idx="52050">
                  <c:v>1.007080078125E-3</c:v>
                </c:pt>
                <c:pt idx="52051">
                  <c:v>1.0068416595458984E-3</c:v>
                </c:pt>
                <c:pt idx="52052">
                  <c:v>1.007080078125E-3</c:v>
                </c:pt>
                <c:pt idx="52053">
                  <c:v>1.0080337524414063E-3</c:v>
                </c:pt>
                <c:pt idx="52054">
                  <c:v>1.007080078125E-3</c:v>
                </c:pt>
                <c:pt idx="52055">
                  <c:v>1.0068416595458984E-3</c:v>
                </c:pt>
                <c:pt idx="52056">
                  <c:v>1.007080078125E-3</c:v>
                </c:pt>
                <c:pt idx="52057">
                  <c:v>1.007080078125E-3</c:v>
                </c:pt>
                <c:pt idx="52058">
                  <c:v>1.0068416595458984E-3</c:v>
                </c:pt>
                <c:pt idx="52059">
                  <c:v>1.007080078125E-3</c:v>
                </c:pt>
                <c:pt idx="52060">
                  <c:v>1.007080078125E-3</c:v>
                </c:pt>
                <c:pt idx="52061">
                  <c:v>1.0068416595458984E-3</c:v>
                </c:pt>
                <c:pt idx="52062">
                  <c:v>1.007080078125E-3</c:v>
                </c:pt>
                <c:pt idx="52063">
                  <c:v>1.007080078125E-3</c:v>
                </c:pt>
                <c:pt idx="52064">
                  <c:v>1.0068416595458984E-3</c:v>
                </c:pt>
                <c:pt idx="52065">
                  <c:v>1.007080078125E-3</c:v>
                </c:pt>
                <c:pt idx="52066">
                  <c:v>1.0080337524414063E-3</c:v>
                </c:pt>
                <c:pt idx="52067">
                  <c:v>1.0068416595458984E-3</c:v>
                </c:pt>
                <c:pt idx="52068">
                  <c:v>1.007080078125E-3</c:v>
                </c:pt>
                <c:pt idx="52069">
                  <c:v>1.007080078125E-3</c:v>
                </c:pt>
                <c:pt idx="52070">
                  <c:v>1.0068416595458984E-3</c:v>
                </c:pt>
                <c:pt idx="52071">
                  <c:v>1.007080078125E-3</c:v>
                </c:pt>
                <c:pt idx="52072">
                  <c:v>1.007080078125E-3</c:v>
                </c:pt>
                <c:pt idx="52073">
                  <c:v>1.0068416595458984E-3</c:v>
                </c:pt>
                <c:pt idx="52074">
                  <c:v>1.007080078125E-3</c:v>
                </c:pt>
                <c:pt idx="52075">
                  <c:v>1.007080078125E-3</c:v>
                </c:pt>
                <c:pt idx="52076">
                  <c:v>1.0068416595458984E-3</c:v>
                </c:pt>
                <c:pt idx="52077">
                  <c:v>1.007080078125E-3</c:v>
                </c:pt>
                <c:pt idx="52078">
                  <c:v>1.0080337524414063E-3</c:v>
                </c:pt>
                <c:pt idx="52079">
                  <c:v>1.007080078125E-3</c:v>
                </c:pt>
                <c:pt idx="52080">
                  <c:v>1.0068416595458984E-3</c:v>
                </c:pt>
                <c:pt idx="52081">
                  <c:v>1.007080078125E-3</c:v>
                </c:pt>
                <c:pt idx="52082">
                  <c:v>1.007080078125E-3</c:v>
                </c:pt>
                <c:pt idx="52083">
                  <c:v>1.0068416595458984E-3</c:v>
                </c:pt>
                <c:pt idx="52084">
                  <c:v>1.007080078125E-3</c:v>
                </c:pt>
                <c:pt idx="52085">
                  <c:v>1.007080078125E-3</c:v>
                </c:pt>
                <c:pt idx="52086">
                  <c:v>1.0068416595458984E-3</c:v>
                </c:pt>
                <c:pt idx="52087">
                  <c:v>1.007080078125E-3</c:v>
                </c:pt>
                <c:pt idx="52088">
                  <c:v>1.007080078125E-3</c:v>
                </c:pt>
                <c:pt idx="52089">
                  <c:v>1.0068416595458984E-3</c:v>
                </c:pt>
                <c:pt idx="52090">
                  <c:v>1.007080078125E-3</c:v>
                </c:pt>
                <c:pt idx="52091">
                  <c:v>1.0080337524414063E-3</c:v>
                </c:pt>
                <c:pt idx="52092">
                  <c:v>1.0068416595458984E-3</c:v>
                </c:pt>
                <c:pt idx="52093">
                  <c:v>1.007080078125E-3</c:v>
                </c:pt>
                <c:pt idx="52094">
                  <c:v>1.20849609375E-2</c:v>
                </c:pt>
                <c:pt idx="52095">
                  <c:v>1.007080078125E-3</c:v>
                </c:pt>
                <c:pt idx="52096">
                  <c:v>1.007080078125E-3</c:v>
                </c:pt>
                <c:pt idx="52097">
                  <c:v>1.0068416595458984E-3</c:v>
                </c:pt>
                <c:pt idx="52098">
                  <c:v>1.007080078125E-3</c:v>
                </c:pt>
                <c:pt idx="52099">
                  <c:v>1.007080078125E-3</c:v>
                </c:pt>
                <c:pt idx="52100">
                  <c:v>1.0068416595458984E-3</c:v>
                </c:pt>
                <c:pt idx="52101">
                  <c:v>1.007080078125E-3</c:v>
                </c:pt>
                <c:pt idx="52102">
                  <c:v>1.007080078125E-3</c:v>
                </c:pt>
                <c:pt idx="52103">
                  <c:v>1.0068416595458984E-3</c:v>
                </c:pt>
                <c:pt idx="52104">
                  <c:v>1.007080078125E-3</c:v>
                </c:pt>
                <c:pt idx="52105">
                  <c:v>1.0080337524414063E-3</c:v>
                </c:pt>
                <c:pt idx="52106">
                  <c:v>1.0068416595458984E-3</c:v>
                </c:pt>
                <c:pt idx="52107">
                  <c:v>1.007080078125E-3</c:v>
                </c:pt>
                <c:pt idx="52108">
                  <c:v>1.007080078125E-3</c:v>
                </c:pt>
                <c:pt idx="52109">
                  <c:v>1.0068416595458984E-3</c:v>
                </c:pt>
                <c:pt idx="52110">
                  <c:v>1.007080078125E-3</c:v>
                </c:pt>
                <c:pt idx="52111">
                  <c:v>1.007080078125E-3</c:v>
                </c:pt>
                <c:pt idx="52112">
                  <c:v>1.0068416595458984E-3</c:v>
                </c:pt>
                <c:pt idx="52113">
                  <c:v>1.007080078125E-3</c:v>
                </c:pt>
                <c:pt idx="52114">
                  <c:v>1.007080078125E-3</c:v>
                </c:pt>
                <c:pt idx="52115">
                  <c:v>1.0068416595458984E-3</c:v>
                </c:pt>
                <c:pt idx="52116">
                  <c:v>1.007080078125E-3</c:v>
                </c:pt>
                <c:pt idx="52117">
                  <c:v>1.0080337524414063E-3</c:v>
                </c:pt>
                <c:pt idx="52118">
                  <c:v>1.007080078125E-3</c:v>
                </c:pt>
                <c:pt idx="52119">
                  <c:v>1.0068416595458984E-3</c:v>
                </c:pt>
                <c:pt idx="52120">
                  <c:v>1.007080078125E-3</c:v>
                </c:pt>
                <c:pt idx="52121">
                  <c:v>1.007080078125E-3</c:v>
                </c:pt>
                <c:pt idx="52122">
                  <c:v>1.0068416595458984E-3</c:v>
                </c:pt>
                <c:pt idx="52123">
                  <c:v>1.007080078125E-3</c:v>
                </c:pt>
                <c:pt idx="52124">
                  <c:v>1.007080078125E-3</c:v>
                </c:pt>
                <c:pt idx="52125">
                  <c:v>1.0068416595458984E-3</c:v>
                </c:pt>
                <c:pt idx="52126">
                  <c:v>1.007080078125E-3</c:v>
                </c:pt>
                <c:pt idx="52127">
                  <c:v>1.007080078125E-3</c:v>
                </c:pt>
                <c:pt idx="52128">
                  <c:v>1.0068416595458984E-3</c:v>
                </c:pt>
                <c:pt idx="52129">
                  <c:v>1.0080337524414063E-3</c:v>
                </c:pt>
                <c:pt idx="52130">
                  <c:v>1.007080078125E-3</c:v>
                </c:pt>
                <c:pt idx="52131">
                  <c:v>1.0068416595458984E-3</c:v>
                </c:pt>
                <c:pt idx="52132">
                  <c:v>1.007080078125E-3</c:v>
                </c:pt>
                <c:pt idx="52133">
                  <c:v>1.007080078125E-3</c:v>
                </c:pt>
                <c:pt idx="52134">
                  <c:v>1.0068416595458984E-3</c:v>
                </c:pt>
                <c:pt idx="52135">
                  <c:v>1.007080078125E-3</c:v>
                </c:pt>
                <c:pt idx="52136">
                  <c:v>1.007080078125E-3</c:v>
                </c:pt>
                <c:pt idx="52137">
                  <c:v>1.0068416595458984E-3</c:v>
                </c:pt>
                <c:pt idx="52138">
                  <c:v>1.007080078125E-3</c:v>
                </c:pt>
                <c:pt idx="52139">
                  <c:v>1.007080078125E-3</c:v>
                </c:pt>
                <c:pt idx="52140">
                  <c:v>1.0068416595458984E-3</c:v>
                </c:pt>
                <c:pt idx="52141">
                  <c:v>1.007080078125E-3</c:v>
                </c:pt>
                <c:pt idx="52142">
                  <c:v>1.0080337524414063E-3</c:v>
                </c:pt>
                <c:pt idx="52143">
                  <c:v>1.007080078125E-3</c:v>
                </c:pt>
                <c:pt idx="52144">
                  <c:v>1.0068416595458984E-3</c:v>
                </c:pt>
                <c:pt idx="52145">
                  <c:v>1.007080078125E-3</c:v>
                </c:pt>
                <c:pt idx="52146">
                  <c:v>1.007080078125E-3</c:v>
                </c:pt>
                <c:pt idx="52147">
                  <c:v>1.0068416595458984E-3</c:v>
                </c:pt>
                <c:pt idx="52148">
                  <c:v>1.007080078125E-3</c:v>
                </c:pt>
                <c:pt idx="52149">
                  <c:v>1.007080078125E-3</c:v>
                </c:pt>
                <c:pt idx="52150">
                  <c:v>1.0068416595458984E-3</c:v>
                </c:pt>
                <c:pt idx="52151">
                  <c:v>1.007080078125E-3</c:v>
                </c:pt>
                <c:pt idx="52152">
                  <c:v>1.007080078125E-3</c:v>
                </c:pt>
                <c:pt idx="52153">
                  <c:v>1.0068416595458984E-3</c:v>
                </c:pt>
                <c:pt idx="52154">
                  <c:v>1.0080337524414063E-3</c:v>
                </c:pt>
                <c:pt idx="52155">
                  <c:v>1.007080078125E-3</c:v>
                </c:pt>
                <c:pt idx="52156">
                  <c:v>1.0068416595458984E-3</c:v>
                </c:pt>
                <c:pt idx="52157">
                  <c:v>1.007080078125E-3</c:v>
                </c:pt>
                <c:pt idx="52158">
                  <c:v>1.007080078125E-3</c:v>
                </c:pt>
                <c:pt idx="52159">
                  <c:v>1.0068416595458984E-3</c:v>
                </c:pt>
                <c:pt idx="52160">
                  <c:v>1.007080078125E-3</c:v>
                </c:pt>
                <c:pt idx="52161">
                  <c:v>1.007080078125E-3</c:v>
                </c:pt>
                <c:pt idx="52162">
                  <c:v>1.0068416595458984E-3</c:v>
                </c:pt>
                <c:pt idx="52163">
                  <c:v>1.007080078125E-3</c:v>
                </c:pt>
                <c:pt idx="52164">
                  <c:v>1.007080078125E-3</c:v>
                </c:pt>
                <c:pt idx="52165">
                  <c:v>1.0068416595458984E-3</c:v>
                </c:pt>
                <c:pt idx="52166">
                  <c:v>1.007080078125E-3</c:v>
                </c:pt>
                <c:pt idx="52167">
                  <c:v>1.0080337524414063E-3</c:v>
                </c:pt>
                <c:pt idx="52168">
                  <c:v>1.007080078125E-3</c:v>
                </c:pt>
                <c:pt idx="52169">
                  <c:v>1.0068416595458984E-3</c:v>
                </c:pt>
                <c:pt idx="52170">
                  <c:v>1.007080078125E-3</c:v>
                </c:pt>
                <c:pt idx="52171">
                  <c:v>1.007080078125E-3</c:v>
                </c:pt>
                <c:pt idx="52172">
                  <c:v>1.0068416595458984E-3</c:v>
                </c:pt>
                <c:pt idx="52173">
                  <c:v>1.007080078125E-3</c:v>
                </c:pt>
                <c:pt idx="52174">
                  <c:v>1.007080078125E-3</c:v>
                </c:pt>
                <c:pt idx="52175">
                  <c:v>1.0068416595458984E-3</c:v>
                </c:pt>
                <c:pt idx="52176">
                  <c:v>1.007080078125E-3</c:v>
                </c:pt>
                <c:pt idx="52177">
                  <c:v>1.007080078125E-3</c:v>
                </c:pt>
                <c:pt idx="52178">
                  <c:v>1.0068416595458984E-3</c:v>
                </c:pt>
                <c:pt idx="52179">
                  <c:v>1.0080337524414063E-3</c:v>
                </c:pt>
                <c:pt idx="52180">
                  <c:v>1.007080078125E-3</c:v>
                </c:pt>
                <c:pt idx="52181">
                  <c:v>1.0068416595458984E-3</c:v>
                </c:pt>
                <c:pt idx="52182">
                  <c:v>1.007080078125E-3</c:v>
                </c:pt>
                <c:pt idx="52183">
                  <c:v>1.007080078125E-3</c:v>
                </c:pt>
                <c:pt idx="52184">
                  <c:v>1.0068416595458984E-3</c:v>
                </c:pt>
                <c:pt idx="52185">
                  <c:v>1.007080078125E-3</c:v>
                </c:pt>
                <c:pt idx="52186">
                  <c:v>1.007080078125E-3</c:v>
                </c:pt>
                <c:pt idx="52187">
                  <c:v>1.0068416595458984E-3</c:v>
                </c:pt>
                <c:pt idx="52188">
                  <c:v>1.007080078125E-3</c:v>
                </c:pt>
                <c:pt idx="52189">
                  <c:v>1.007080078125E-3</c:v>
                </c:pt>
                <c:pt idx="52190">
                  <c:v>1.0068416595458984E-3</c:v>
                </c:pt>
                <c:pt idx="52191">
                  <c:v>1.007080078125E-3</c:v>
                </c:pt>
                <c:pt idx="52192">
                  <c:v>1.0080337524414063E-3</c:v>
                </c:pt>
                <c:pt idx="52193">
                  <c:v>1.007080078125E-3</c:v>
                </c:pt>
                <c:pt idx="52194">
                  <c:v>1.0068416595458984E-3</c:v>
                </c:pt>
                <c:pt idx="52195">
                  <c:v>1.007080078125E-3</c:v>
                </c:pt>
                <c:pt idx="52196">
                  <c:v>1.007080078125E-3</c:v>
                </c:pt>
                <c:pt idx="52197">
                  <c:v>1.0068416595458984E-3</c:v>
                </c:pt>
                <c:pt idx="52198">
                  <c:v>1.007080078125E-3</c:v>
                </c:pt>
                <c:pt idx="52199">
                  <c:v>1.007080078125E-3</c:v>
                </c:pt>
                <c:pt idx="52200">
                  <c:v>1.0068416595458984E-3</c:v>
                </c:pt>
                <c:pt idx="52201">
                  <c:v>1.007080078125E-3</c:v>
                </c:pt>
                <c:pt idx="52202">
                  <c:v>1.007080078125E-3</c:v>
                </c:pt>
                <c:pt idx="52203">
                  <c:v>1.0068416595458984E-3</c:v>
                </c:pt>
                <c:pt idx="52204">
                  <c:v>1.0080337524414063E-3</c:v>
                </c:pt>
                <c:pt idx="52205">
                  <c:v>1.007080078125E-3</c:v>
                </c:pt>
                <c:pt idx="52206">
                  <c:v>1.0068416595458984E-3</c:v>
                </c:pt>
                <c:pt idx="52207">
                  <c:v>1.007080078125E-3</c:v>
                </c:pt>
                <c:pt idx="52208">
                  <c:v>1.007080078125E-3</c:v>
                </c:pt>
                <c:pt idx="52209">
                  <c:v>1.0068416595458984E-3</c:v>
                </c:pt>
                <c:pt idx="52210">
                  <c:v>1.007080078125E-3</c:v>
                </c:pt>
                <c:pt idx="52211">
                  <c:v>1.007080078125E-3</c:v>
                </c:pt>
                <c:pt idx="52212">
                  <c:v>1.0068416595458984E-3</c:v>
                </c:pt>
                <c:pt idx="52213">
                  <c:v>1.007080078125E-3</c:v>
                </c:pt>
                <c:pt idx="52214">
                  <c:v>1.007080078125E-3</c:v>
                </c:pt>
                <c:pt idx="52215">
                  <c:v>1.0068416595458984E-3</c:v>
                </c:pt>
                <c:pt idx="52216">
                  <c:v>1.007080078125E-3</c:v>
                </c:pt>
                <c:pt idx="52217">
                  <c:v>1.0080337524414063E-3</c:v>
                </c:pt>
                <c:pt idx="52218">
                  <c:v>1.007080078125E-3</c:v>
                </c:pt>
                <c:pt idx="52219">
                  <c:v>1.0068416595458984E-3</c:v>
                </c:pt>
                <c:pt idx="52220">
                  <c:v>1.007080078125E-3</c:v>
                </c:pt>
                <c:pt idx="52221">
                  <c:v>1.007080078125E-3</c:v>
                </c:pt>
                <c:pt idx="52222">
                  <c:v>1.0068416595458984E-3</c:v>
                </c:pt>
                <c:pt idx="52223">
                  <c:v>1.007080078125E-3</c:v>
                </c:pt>
                <c:pt idx="52224">
                  <c:v>1.007080078125E-3</c:v>
                </c:pt>
                <c:pt idx="52225">
                  <c:v>1.0068416595458984E-3</c:v>
                </c:pt>
                <c:pt idx="52226">
                  <c:v>1.007080078125E-3</c:v>
                </c:pt>
                <c:pt idx="52227">
                  <c:v>1.007080078125E-3</c:v>
                </c:pt>
                <c:pt idx="52228">
                  <c:v>1.0068416595458984E-3</c:v>
                </c:pt>
                <c:pt idx="52229">
                  <c:v>1.0080337524414063E-3</c:v>
                </c:pt>
                <c:pt idx="52230">
                  <c:v>1.007080078125E-3</c:v>
                </c:pt>
                <c:pt idx="52231">
                  <c:v>1.0068416595458984E-3</c:v>
                </c:pt>
                <c:pt idx="52232">
                  <c:v>1.007080078125E-3</c:v>
                </c:pt>
                <c:pt idx="52233">
                  <c:v>1.007080078125E-3</c:v>
                </c:pt>
                <c:pt idx="52234">
                  <c:v>1.0068416595458984E-3</c:v>
                </c:pt>
                <c:pt idx="52235">
                  <c:v>1.007080078125E-3</c:v>
                </c:pt>
                <c:pt idx="52236">
                  <c:v>1.007080078125E-3</c:v>
                </c:pt>
                <c:pt idx="52237">
                  <c:v>1.0068416595458984E-3</c:v>
                </c:pt>
                <c:pt idx="52238">
                  <c:v>1.007080078125E-3</c:v>
                </c:pt>
                <c:pt idx="52239">
                  <c:v>1.007080078125E-3</c:v>
                </c:pt>
                <c:pt idx="52240">
                  <c:v>1.0068416595458984E-3</c:v>
                </c:pt>
                <c:pt idx="52241">
                  <c:v>1.007080078125E-3</c:v>
                </c:pt>
                <c:pt idx="52242">
                  <c:v>1.0080337524414063E-3</c:v>
                </c:pt>
                <c:pt idx="52243">
                  <c:v>1.007080078125E-3</c:v>
                </c:pt>
                <c:pt idx="52244">
                  <c:v>1.0068416595458984E-3</c:v>
                </c:pt>
                <c:pt idx="52245">
                  <c:v>1.007080078125E-3</c:v>
                </c:pt>
                <c:pt idx="52246">
                  <c:v>1.007080078125E-3</c:v>
                </c:pt>
                <c:pt idx="52247">
                  <c:v>1.0068416595458984E-3</c:v>
                </c:pt>
                <c:pt idx="52248">
                  <c:v>1.007080078125E-3</c:v>
                </c:pt>
                <c:pt idx="52249">
                  <c:v>1.007080078125E-3</c:v>
                </c:pt>
                <c:pt idx="52250">
                  <c:v>1.0068416595458984E-3</c:v>
                </c:pt>
                <c:pt idx="52251">
                  <c:v>1.007080078125E-3</c:v>
                </c:pt>
                <c:pt idx="52252">
                  <c:v>1.007080078125E-3</c:v>
                </c:pt>
                <c:pt idx="52253">
                  <c:v>1.0068416595458984E-3</c:v>
                </c:pt>
                <c:pt idx="52254">
                  <c:v>1.0080337524414063E-3</c:v>
                </c:pt>
                <c:pt idx="52255">
                  <c:v>1.007080078125E-3</c:v>
                </c:pt>
                <c:pt idx="52256">
                  <c:v>1.0068416595458984E-3</c:v>
                </c:pt>
                <c:pt idx="52257">
                  <c:v>1.007080078125E-3</c:v>
                </c:pt>
                <c:pt idx="52258">
                  <c:v>1.007080078125E-3</c:v>
                </c:pt>
                <c:pt idx="52259">
                  <c:v>1.0068416595458984E-3</c:v>
                </c:pt>
                <c:pt idx="52260">
                  <c:v>1.007080078125E-3</c:v>
                </c:pt>
                <c:pt idx="52261">
                  <c:v>1.007080078125E-3</c:v>
                </c:pt>
                <c:pt idx="52262">
                  <c:v>1.0068416595458984E-3</c:v>
                </c:pt>
                <c:pt idx="52263">
                  <c:v>1.007080078125E-3</c:v>
                </c:pt>
                <c:pt idx="52264">
                  <c:v>1.007080078125E-3</c:v>
                </c:pt>
                <c:pt idx="52265">
                  <c:v>1.0068416595458984E-3</c:v>
                </c:pt>
                <c:pt idx="52266">
                  <c:v>1.007080078125E-3</c:v>
                </c:pt>
                <c:pt idx="52267">
                  <c:v>1.0080337524414063E-3</c:v>
                </c:pt>
                <c:pt idx="52268">
                  <c:v>1.007080078125E-3</c:v>
                </c:pt>
                <c:pt idx="52269">
                  <c:v>1.0068416595458984E-3</c:v>
                </c:pt>
                <c:pt idx="52270">
                  <c:v>1.007080078125E-3</c:v>
                </c:pt>
                <c:pt idx="52271">
                  <c:v>1.007080078125E-3</c:v>
                </c:pt>
                <c:pt idx="52272">
                  <c:v>1.0068416595458984E-3</c:v>
                </c:pt>
                <c:pt idx="52273">
                  <c:v>1.007080078125E-3</c:v>
                </c:pt>
                <c:pt idx="52274">
                  <c:v>1.007080078125E-3</c:v>
                </c:pt>
                <c:pt idx="52275">
                  <c:v>1.0068416595458984E-3</c:v>
                </c:pt>
                <c:pt idx="52276">
                  <c:v>1.007080078125E-3</c:v>
                </c:pt>
                <c:pt idx="52277">
                  <c:v>1.007080078125E-3</c:v>
                </c:pt>
                <c:pt idx="52278">
                  <c:v>1.0068416595458984E-3</c:v>
                </c:pt>
                <c:pt idx="52279">
                  <c:v>1.0080337524414063E-3</c:v>
                </c:pt>
                <c:pt idx="52280">
                  <c:v>1.007080078125E-3</c:v>
                </c:pt>
                <c:pt idx="52281">
                  <c:v>1.0068416595458984E-3</c:v>
                </c:pt>
                <c:pt idx="52282">
                  <c:v>1.007080078125E-3</c:v>
                </c:pt>
                <c:pt idx="52283">
                  <c:v>1.007080078125E-3</c:v>
                </c:pt>
                <c:pt idx="52284">
                  <c:v>1.0068416595458984E-3</c:v>
                </c:pt>
                <c:pt idx="52285">
                  <c:v>1.007080078125E-3</c:v>
                </c:pt>
                <c:pt idx="52286">
                  <c:v>1.007080078125E-3</c:v>
                </c:pt>
                <c:pt idx="52287">
                  <c:v>1.0068416595458984E-3</c:v>
                </c:pt>
                <c:pt idx="52288">
                  <c:v>1.007080078125E-3</c:v>
                </c:pt>
                <c:pt idx="52289">
                  <c:v>1.007080078125E-3</c:v>
                </c:pt>
                <c:pt idx="52290">
                  <c:v>1.0068416595458984E-3</c:v>
                </c:pt>
                <c:pt idx="52291">
                  <c:v>1.007080078125E-3</c:v>
                </c:pt>
                <c:pt idx="52292">
                  <c:v>1.0080337524414063E-3</c:v>
                </c:pt>
                <c:pt idx="52293">
                  <c:v>1.007080078125E-3</c:v>
                </c:pt>
                <c:pt idx="52294">
                  <c:v>1.0068416595458984E-3</c:v>
                </c:pt>
                <c:pt idx="52295">
                  <c:v>1.007080078125E-3</c:v>
                </c:pt>
                <c:pt idx="52296">
                  <c:v>1.007080078125E-3</c:v>
                </c:pt>
                <c:pt idx="52297">
                  <c:v>1.0068416595458984E-3</c:v>
                </c:pt>
                <c:pt idx="52298">
                  <c:v>1.007080078125E-3</c:v>
                </c:pt>
                <c:pt idx="52299">
                  <c:v>1.007080078125E-3</c:v>
                </c:pt>
                <c:pt idx="52300">
                  <c:v>1.0068416595458984E-3</c:v>
                </c:pt>
                <c:pt idx="52301">
                  <c:v>1.007080078125E-3</c:v>
                </c:pt>
                <c:pt idx="52302">
                  <c:v>1.007080078125E-3</c:v>
                </c:pt>
                <c:pt idx="52303">
                  <c:v>1.0068416595458984E-3</c:v>
                </c:pt>
                <c:pt idx="52304">
                  <c:v>1.0080337524414063E-3</c:v>
                </c:pt>
                <c:pt idx="52305">
                  <c:v>1.007080078125E-3</c:v>
                </c:pt>
                <c:pt idx="52306">
                  <c:v>1.0068416595458984E-3</c:v>
                </c:pt>
                <c:pt idx="52307">
                  <c:v>1.007080078125E-3</c:v>
                </c:pt>
                <c:pt idx="52308">
                  <c:v>1.007080078125E-3</c:v>
                </c:pt>
                <c:pt idx="52309">
                  <c:v>1.0068416595458984E-3</c:v>
                </c:pt>
                <c:pt idx="52310">
                  <c:v>1.007080078125E-3</c:v>
                </c:pt>
                <c:pt idx="52311">
                  <c:v>1.007080078125E-3</c:v>
                </c:pt>
                <c:pt idx="52312">
                  <c:v>1.0068416595458984E-3</c:v>
                </c:pt>
                <c:pt idx="52313">
                  <c:v>1.007080078125E-3</c:v>
                </c:pt>
                <c:pt idx="52314">
                  <c:v>1.007080078125E-3</c:v>
                </c:pt>
                <c:pt idx="52315">
                  <c:v>1.0068416595458984E-3</c:v>
                </c:pt>
                <c:pt idx="52316">
                  <c:v>1.007080078125E-3</c:v>
                </c:pt>
                <c:pt idx="52317">
                  <c:v>1.0080337524414063E-3</c:v>
                </c:pt>
                <c:pt idx="52318">
                  <c:v>1.007080078125E-3</c:v>
                </c:pt>
                <c:pt idx="52319">
                  <c:v>1.0068416595458984E-3</c:v>
                </c:pt>
                <c:pt idx="52320">
                  <c:v>1.007080078125E-3</c:v>
                </c:pt>
                <c:pt idx="52321">
                  <c:v>1.007080078125E-3</c:v>
                </c:pt>
                <c:pt idx="52322">
                  <c:v>1.0068416595458984E-3</c:v>
                </c:pt>
                <c:pt idx="52323">
                  <c:v>1.007080078125E-3</c:v>
                </c:pt>
                <c:pt idx="52324">
                  <c:v>1.007080078125E-3</c:v>
                </c:pt>
                <c:pt idx="52325">
                  <c:v>1.0068416595458984E-3</c:v>
                </c:pt>
                <c:pt idx="52326">
                  <c:v>1.007080078125E-3</c:v>
                </c:pt>
                <c:pt idx="52327">
                  <c:v>1.007080078125E-3</c:v>
                </c:pt>
                <c:pt idx="52328">
                  <c:v>1.0068416595458984E-3</c:v>
                </c:pt>
                <c:pt idx="52329">
                  <c:v>1.0080337524414063E-3</c:v>
                </c:pt>
                <c:pt idx="52330">
                  <c:v>1.007080078125E-3</c:v>
                </c:pt>
                <c:pt idx="52331">
                  <c:v>1.0068416595458984E-3</c:v>
                </c:pt>
                <c:pt idx="52332">
                  <c:v>1.007080078125E-3</c:v>
                </c:pt>
                <c:pt idx="52333">
                  <c:v>1.007080078125E-3</c:v>
                </c:pt>
                <c:pt idx="52334">
                  <c:v>1.0068416595458984E-3</c:v>
                </c:pt>
                <c:pt idx="52335">
                  <c:v>1.007080078125E-3</c:v>
                </c:pt>
                <c:pt idx="52336">
                  <c:v>1.007080078125E-3</c:v>
                </c:pt>
                <c:pt idx="52337">
                  <c:v>1.0068416595458984E-3</c:v>
                </c:pt>
                <c:pt idx="52338">
                  <c:v>1.007080078125E-3</c:v>
                </c:pt>
                <c:pt idx="52339">
                  <c:v>1.007080078125E-3</c:v>
                </c:pt>
                <c:pt idx="52340">
                  <c:v>1.0068416595458984E-3</c:v>
                </c:pt>
                <c:pt idx="52341">
                  <c:v>1.007080078125E-3</c:v>
                </c:pt>
                <c:pt idx="52342">
                  <c:v>1.0080337524414063E-3</c:v>
                </c:pt>
                <c:pt idx="52343">
                  <c:v>1.007080078125E-3</c:v>
                </c:pt>
                <c:pt idx="52344">
                  <c:v>1.0068416595458984E-3</c:v>
                </c:pt>
                <c:pt idx="52345">
                  <c:v>1.007080078125E-3</c:v>
                </c:pt>
                <c:pt idx="52346">
                  <c:v>1.007080078125E-3</c:v>
                </c:pt>
                <c:pt idx="52347">
                  <c:v>1.0068416595458984E-3</c:v>
                </c:pt>
                <c:pt idx="52348">
                  <c:v>1.007080078125E-3</c:v>
                </c:pt>
                <c:pt idx="52349">
                  <c:v>1.007080078125E-3</c:v>
                </c:pt>
                <c:pt idx="52350">
                  <c:v>1.0068416595458984E-3</c:v>
                </c:pt>
                <c:pt idx="52351">
                  <c:v>1.007080078125E-3</c:v>
                </c:pt>
                <c:pt idx="52352">
                  <c:v>1.0068416595458984E-3</c:v>
                </c:pt>
                <c:pt idx="52353">
                  <c:v>1.007080078125E-3</c:v>
                </c:pt>
                <c:pt idx="52354">
                  <c:v>1.0080337524414063E-3</c:v>
                </c:pt>
                <c:pt idx="52355">
                  <c:v>1.007080078125E-3</c:v>
                </c:pt>
                <c:pt idx="52356">
                  <c:v>1.0068416595458984E-3</c:v>
                </c:pt>
                <c:pt idx="52357">
                  <c:v>1.007080078125E-3</c:v>
                </c:pt>
                <c:pt idx="52358">
                  <c:v>1.007080078125E-3</c:v>
                </c:pt>
                <c:pt idx="52359">
                  <c:v>1.0068416595458984E-3</c:v>
                </c:pt>
                <c:pt idx="52360">
                  <c:v>1.007080078125E-3</c:v>
                </c:pt>
                <c:pt idx="52361">
                  <c:v>1.007080078125E-3</c:v>
                </c:pt>
                <c:pt idx="52362">
                  <c:v>1.0068416595458984E-3</c:v>
                </c:pt>
                <c:pt idx="52363">
                  <c:v>1.007080078125E-3</c:v>
                </c:pt>
                <c:pt idx="52364">
                  <c:v>1.007080078125E-3</c:v>
                </c:pt>
                <c:pt idx="52365">
                  <c:v>1.0068416595458984E-3</c:v>
                </c:pt>
                <c:pt idx="52366">
                  <c:v>1.007080078125E-3</c:v>
                </c:pt>
                <c:pt idx="52367">
                  <c:v>1.0080337524414063E-3</c:v>
                </c:pt>
                <c:pt idx="52368">
                  <c:v>1.007080078125E-3</c:v>
                </c:pt>
                <c:pt idx="52369">
                  <c:v>1.0068416595458984E-3</c:v>
                </c:pt>
                <c:pt idx="52370">
                  <c:v>1.007080078125E-3</c:v>
                </c:pt>
                <c:pt idx="52371">
                  <c:v>1.007080078125E-3</c:v>
                </c:pt>
                <c:pt idx="52372">
                  <c:v>1.0068416595458984E-3</c:v>
                </c:pt>
                <c:pt idx="52373">
                  <c:v>1.007080078125E-3</c:v>
                </c:pt>
                <c:pt idx="52374">
                  <c:v>1.0068416595458984E-3</c:v>
                </c:pt>
                <c:pt idx="52375">
                  <c:v>1.007080078125E-3</c:v>
                </c:pt>
                <c:pt idx="52376">
                  <c:v>1.007080078125E-3</c:v>
                </c:pt>
                <c:pt idx="52377">
                  <c:v>1.0068416595458984E-3</c:v>
                </c:pt>
                <c:pt idx="52378">
                  <c:v>1.007080078125E-3</c:v>
                </c:pt>
                <c:pt idx="52379">
                  <c:v>1.0080337524414063E-3</c:v>
                </c:pt>
                <c:pt idx="52380">
                  <c:v>1.007080078125E-3</c:v>
                </c:pt>
                <c:pt idx="52381">
                  <c:v>1.0068416595458984E-3</c:v>
                </c:pt>
                <c:pt idx="52382">
                  <c:v>1.007080078125E-3</c:v>
                </c:pt>
                <c:pt idx="52383">
                  <c:v>1.007080078125E-3</c:v>
                </c:pt>
                <c:pt idx="52384">
                  <c:v>1.0068416595458984E-3</c:v>
                </c:pt>
                <c:pt idx="52385">
                  <c:v>1.007080078125E-3</c:v>
                </c:pt>
                <c:pt idx="52386">
                  <c:v>1.007080078125E-3</c:v>
                </c:pt>
                <c:pt idx="52387">
                  <c:v>1.0068416595458984E-3</c:v>
                </c:pt>
                <c:pt idx="52388">
                  <c:v>1.007080078125E-3</c:v>
                </c:pt>
                <c:pt idx="52389">
                  <c:v>1.007080078125E-3</c:v>
                </c:pt>
                <c:pt idx="52390">
                  <c:v>1.0068416595458984E-3</c:v>
                </c:pt>
                <c:pt idx="52391">
                  <c:v>1.007080078125E-3</c:v>
                </c:pt>
                <c:pt idx="52392">
                  <c:v>1.0080337524414063E-3</c:v>
                </c:pt>
                <c:pt idx="52393">
                  <c:v>1.007080078125E-3</c:v>
                </c:pt>
                <c:pt idx="52394">
                  <c:v>1.0068416595458984E-3</c:v>
                </c:pt>
                <c:pt idx="52395">
                  <c:v>1.007080078125E-3</c:v>
                </c:pt>
                <c:pt idx="52396">
                  <c:v>1.0068416595458984E-3</c:v>
                </c:pt>
                <c:pt idx="52397">
                  <c:v>1.007080078125E-3</c:v>
                </c:pt>
                <c:pt idx="52398">
                  <c:v>1.007080078125E-3</c:v>
                </c:pt>
                <c:pt idx="52399">
                  <c:v>1.0068416595458984E-3</c:v>
                </c:pt>
                <c:pt idx="52400">
                  <c:v>1.007080078125E-3</c:v>
                </c:pt>
                <c:pt idx="52401">
                  <c:v>1.007080078125E-3</c:v>
                </c:pt>
                <c:pt idx="52402">
                  <c:v>1.0068416595458984E-3</c:v>
                </c:pt>
                <c:pt idx="52403">
                  <c:v>1.007080078125E-3</c:v>
                </c:pt>
                <c:pt idx="52404">
                  <c:v>1.0080337524414063E-3</c:v>
                </c:pt>
                <c:pt idx="52405">
                  <c:v>1.007080078125E-3</c:v>
                </c:pt>
                <c:pt idx="52406">
                  <c:v>1.0068416595458984E-3</c:v>
                </c:pt>
                <c:pt idx="52407">
                  <c:v>1.007080078125E-3</c:v>
                </c:pt>
                <c:pt idx="52408">
                  <c:v>1.007080078125E-3</c:v>
                </c:pt>
                <c:pt idx="52409">
                  <c:v>1.0068416595458984E-3</c:v>
                </c:pt>
                <c:pt idx="52410">
                  <c:v>1.007080078125E-3</c:v>
                </c:pt>
                <c:pt idx="52411">
                  <c:v>1.007080078125E-3</c:v>
                </c:pt>
                <c:pt idx="52412">
                  <c:v>1.0068416595458984E-3</c:v>
                </c:pt>
                <c:pt idx="52413">
                  <c:v>1.007080078125E-3</c:v>
                </c:pt>
                <c:pt idx="52414">
                  <c:v>1.007080078125E-3</c:v>
                </c:pt>
                <c:pt idx="52415">
                  <c:v>1.0068416595458984E-3</c:v>
                </c:pt>
                <c:pt idx="52416">
                  <c:v>1.007080078125E-3</c:v>
                </c:pt>
                <c:pt idx="52417">
                  <c:v>1.0080337524414063E-3</c:v>
                </c:pt>
                <c:pt idx="52418">
                  <c:v>1.0068416595458984E-3</c:v>
                </c:pt>
                <c:pt idx="52419">
                  <c:v>1.007080078125E-3</c:v>
                </c:pt>
                <c:pt idx="52420">
                  <c:v>1.007080078125E-3</c:v>
                </c:pt>
                <c:pt idx="52421">
                  <c:v>1.0068416595458984E-3</c:v>
                </c:pt>
                <c:pt idx="52422">
                  <c:v>1.007080078125E-3</c:v>
                </c:pt>
                <c:pt idx="52423">
                  <c:v>1.007080078125E-3</c:v>
                </c:pt>
                <c:pt idx="52424">
                  <c:v>1.0068416595458984E-3</c:v>
                </c:pt>
                <c:pt idx="52425">
                  <c:v>1.007080078125E-3</c:v>
                </c:pt>
                <c:pt idx="52426">
                  <c:v>1.007080078125E-3</c:v>
                </c:pt>
                <c:pt idx="52427">
                  <c:v>1.0068416595458984E-3</c:v>
                </c:pt>
                <c:pt idx="52428">
                  <c:v>1.007080078125E-3</c:v>
                </c:pt>
                <c:pt idx="52429">
                  <c:v>1.0080337524414063E-3</c:v>
                </c:pt>
                <c:pt idx="52430">
                  <c:v>1.007080078125E-3</c:v>
                </c:pt>
                <c:pt idx="52431">
                  <c:v>1.0068416595458984E-3</c:v>
                </c:pt>
                <c:pt idx="52432">
                  <c:v>1.007080078125E-3</c:v>
                </c:pt>
                <c:pt idx="52433">
                  <c:v>1.007080078125E-3</c:v>
                </c:pt>
                <c:pt idx="52434">
                  <c:v>1.0068416595458984E-3</c:v>
                </c:pt>
                <c:pt idx="52435">
                  <c:v>1.007080078125E-3</c:v>
                </c:pt>
                <c:pt idx="52436">
                  <c:v>1.007080078125E-3</c:v>
                </c:pt>
                <c:pt idx="52437">
                  <c:v>1.0068416595458984E-3</c:v>
                </c:pt>
                <c:pt idx="52438">
                  <c:v>1.007080078125E-3</c:v>
                </c:pt>
                <c:pt idx="52439">
                  <c:v>1.007080078125E-3</c:v>
                </c:pt>
                <c:pt idx="52440">
                  <c:v>1.0068416595458984E-3</c:v>
                </c:pt>
                <c:pt idx="52441">
                  <c:v>1.007080078125E-3</c:v>
                </c:pt>
                <c:pt idx="52442">
                  <c:v>1.0080337524414063E-3</c:v>
                </c:pt>
                <c:pt idx="52443">
                  <c:v>1.0068416595458984E-3</c:v>
                </c:pt>
                <c:pt idx="52444">
                  <c:v>1.007080078125E-3</c:v>
                </c:pt>
                <c:pt idx="52445">
                  <c:v>1.007080078125E-3</c:v>
                </c:pt>
                <c:pt idx="52446">
                  <c:v>1.0068416595458984E-3</c:v>
                </c:pt>
                <c:pt idx="52447">
                  <c:v>1.007080078125E-3</c:v>
                </c:pt>
                <c:pt idx="52448">
                  <c:v>1.007080078125E-3</c:v>
                </c:pt>
                <c:pt idx="52449">
                  <c:v>1.0068416595458984E-3</c:v>
                </c:pt>
                <c:pt idx="52450">
                  <c:v>1.007080078125E-3</c:v>
                </c:pt>
                <c:pt idx="52451">
                  <c:v>1.007080078125E-3</c:v>
                </c:pt>
                <c:pt idx="52452">
                  <c:v>1.0068416595458984E-3</c:v>
                </c:pt>
                <c:pt idx="52453">
                  <c:v>1.007080078125E-3</c:v>
                </c:pt>
                <c:pt idx="52454">
                  <c:v>1.0080337524414063E-3</c:v>
                </c:pt>
                <c:pt idx="52455">
                  <c:v>1.007080078125E-3</c:v>
                </c:pt>
                <c:pt idx="52456">
                  <c:v>1.0068416595458984E-3</c:v>
                </c:pt>
                <c:pt idx="52457">
                  <c:v>1.007080078125E-3</c:v>
                </c:pt>
                <c:pt idx="52458">
                  <c:v>1.007080078125E-3</c:v>
                </c:pt>
                <c:pt idx="52459">
                  <c:v>1.0068416595458984E-3</c:v>
                </c:pt>
                <c:pt idx="52460">
                  <c:v>1.007080078125E-3</c:v>
                </c:pt>
                <c:pt idx="52461">
                  <c:v>1.007080078125E-3</c:v>
                </c:pt>
                <c:pt idx="52462">
                  <c:v>1.0068416595458984E-3</c:v>
                </c:pt>
                <c:pt idx="52463">
                  <c:v>1.007080078125E-3</c:v>
                </c:pt>
                <c:pt idx="52464">
                  <c:v>1.007080078125E-3</c:v>
                </c:pt>
                <c:pt idx="52465">
                  <c:v>1.0068416595458984E-3</c:v>
                </c:pt>
                <c:pt idx="52466">
                  <c:v>1.007080078125E-3</c:v>
                </c:pt>
                <c:pt idx="52467">
                  <c:v>1.0080337524414063E-3</c:v>
                </c:pt>
                <c:pt idx="52468">
                  <c:v>1.0068416595458984E-3</c:v>
                </c:pt>
                <c:pt idx="52469">
                  <c:v>1.007080078125E-3</c:v>
                </c:pt>
                <c:pt idx="52470">
                  <c:v>1.007080078125E-3</c:v>
                </c:pt>
                <c:pt idx="52471">
                  <c:v>1.0068416595458984E-3</c:v>
                </c:pt>
                <c:pt idx="52472">
                  <c:v>1.007080078125E-3</c:v>
                </c:pt>
                <c:pt idx="52473">
                  <c:v>1.007080078125E-3</c:v>
                </c:pt>
                <c:pt idx="52474">
                  <c:v>1.0068416595458984E-3</c:v>
                </c:pt>
                <c:pt idx="52475">
                  <c:v>1.007080078125E-3</c:v>
                </c:pt>
                <c:pt idx="52476">
                  <c:v>1.007080078125E-3</c:v>
                </c:pt>
                <c:pt idx="52477">
                  <c:v>1.0068416595458984E-3</c:v>
                </c:pt>
                <c:pt idx="52478">
                  <c:v>1.007080078125E-3</c:v>
                </c:pt>
                <c:pt idx="52479">
                  <c:v>1.0080337524414063E-3</c:v>
                </c:pt>
                <c:pt idx="52480">
                  <c:v>1.007080078125E-3</c:v>
                </c:pt>
                <c:pt idx="52481">
                  <c:v>1.0068416595458984E-3</c:v>
                </c:pt>
                <c:pt idx="52482">
                  <c:v>1.007080078125E-3</c:v>
                </c:pt>
                <c:pt idx="52483">
                  <c:v>1.007080078125E-3</c:v>
                </c:pt>
                <c:pt idx="52484">
                  <c:v>1.0068416595458984E-3</c:v>
                </c:pt>
                <c:pt idx="52485">
                  <c:v>1.007080078125E-3</c:v>
                </c:pt>
                <c:pt idx="52486">
                  <c:v>1.007080078125E-3</c:v>
                </c:pt>
                <c:pt idx="52487">
                  <c:v>1.0068416595458984E-3</c:v>
                </c:pt>
                <c:pt idx="52488">
                  <c:v>1.007080078125E-3</c:v>
                </c:pt>
                <c:pt idx="52489">
                  <c:v>1.007080078125E-3</c:v>
                </c:pt>
                <c:pt idx="52490">
                  <c:v>1.0068416595458984E-3</c:v>
                </c:pt>
                <c:pt idx="52491">
                  <c:v>1.007080078125E-3</c:v>
                </c:pt>
                <c:pt idx="52492">
                  <c:v>1.0080337524414063E-3</c:v>
                </c:pt>
                <c:pt idx="52493">
                  <c:v>1.0068416595458984E-3</c:v>
                </c:pt>
                <c:pt idx="52494">
                  <c:v>2.01416015625E-3</c:v>
                </c:pt>
                <c:pt idx="52495">
                  <c:v>1.0068416595458984E-3</c:v>
                </c:pt>
                <c:pt idx="52496">
                  <c:v>1.007080078125E-3</c:v>
                </c:pt>
                <c:pt idx="52497">
                  <c:v>1.007080078125E-3</c:v>
                </c:pt>
                <c:pt idx="52498">
                  <c:v>1.0068416595458984E-3</c:v>
                </c:pt>
                <c:pt idx="52499">
                  <c:v>1.007080078125E-3</c:v>
                </c:pt>
                <c:pt idx="52500">
                  <c:v>1.007080078125E-3</c:v>
                </c:pt>
                <c:pt idx="52501">
                  <c:v>1.0068416595458984E-3</c:v>
                </c:pt>
                <c:pt idx="52502">
                  <c:v>1.007080078125E-3</c:v>
                </c:pt>
                <c:pt idx="52503">
                  <c:v>1.0080337524414063E-3</c:v>
                </c:pt>
                <c:pt idx="52504">
                  <c:v>1.007080078125E-3</c:v>
                </c:pt>
                <c:pt idx="52505">
                  <c:v>1.0068416595458984E-3</c:v>
                </c:pt>
                <c:pt idx="52506">
                  <c:v>1.007080078125E-3</c:v>
                </c:pt>
                <c:pt idx="52507">
                  <c:v>1.007080078125E-3</c:v>
                </c:pt>
                <c:pt idx="52508">
                  <c:v>1.0068416595458984E-3</c:v>
                </c:pt>
                <c:pt idx="52509">
                  <c:v>1.007080078125E-3</c:v>
                </c:pt>
                <c:pt idx="52510">
                  <c:v>1.007080078125E-3</c:v>
                </c:pt>
                <c:pt idx="52511">
                  <c:v>1.0068416595458984E-3</c:v>
                </c:pt>
                <c:pt idx="52512">
                  <c:v>1.007080078125E-3</c:v>
                </c:pt>
                <c:pt idx="52513">
                  <c:v>1.007080078125E-3</c:v>
                </c:pt>
                <c:pt idx="52514">
                  <c:v>1.0068416595458984E-3</c:v>
                </c:pt>
                <c:pt idx="52515">
                  <c:v>1.007080078125E-3</c:v>
                </c:pt>
                <c:pt idx="52516">
                  <c:v>1.0080337524414063E-3</c:v>
                </c:pt>
                <c:pt idx="52517">
                  <c:v>1.0068416595458984E-3</c:v>
                </c:pt>
                <c:pt idx="52518">
                  <c:v>1.007080078125E-3</c:v>
                </c:pt>
                <c:pt idx="52519">
                  <c:v>1.007080078125E-3</c:v>
                </c:pt>
                <c:pt idx="52520">
                  <c:v>1.0068416595458984E-3</c:v>
                </c:pt>
                <c:pt idx="52521">
                  <c:v>1.007080078125E-3</c:v>
                </c:pt>
                <c:pt idx="52522">
                  <c:v>1.007080078125E-3</c:v>
                </c:pt>
                <c:pt idx="52523">
                  <c:v>1.0068416595458984E-3</c:v>
                </c:pt>
                <c:pt idx="52524">
                  <c:v>1.007080078125E-3</c:v>
                </c:pt>
                <c:pt idx="52525">
                  <c:v>1.007080078125E-3</c:v>
                </c:pt>
                <c:pt idx="52526">
                  <c:v>1.0068416595458984E-3</c:v>
                </c:pt>
                <c:pt idx="52527">
                  <c:v>1.007080078125E-3</c:v>
                </c:pt>
                <c:pt idx="52528">
                  <c:v>1.0080337524414063E-3</c:v>
                </c:pt>
                <c:pt idx="52529">
                  <c:v>1.007080078125E-3</c:v>
                </c:pt>
                <c:pt idx="52530">
                  <c:v>1.0068416595458984E-3</c:v>
                </c:pt>
                <c:pt idx="52531">
                  <c:v>1.007080078125E-3</c:v>
                </c:pt>
                <c:pt idx="52532">
                  <c:v>1.007080078125E-3</c:v>
                </c:pt>
                <c:pt idx="52533">
                  <c:v>1.0068416595458984E-3</c:v>
                </c:pt>
                <c:pt idx="52534">
                  <c:v>1.007080078125E-3</c:v>
                </c:pt>
                <c:pt idx="52535">
                  <c:v>1.007080078125E-3</c:v>
                </c:pt>
                <c:pt idx="52536">
                  <c:v>1.0068416595458984E-3</c:v>
                </c:pt>
                <c:pt idx="52537">
                  <c:v>1.007080078125E-3</c:v>
                </c:pt>
                <c:pt idx="52538">
                  <c:v>1.007080078125E-3</c:v>
                </c:pt>
                <c:pt idx="52539">
                  <c:v>1.0068416595458984E-3</c:v>
                </c:pt>
                <c:pt idx="52540">
                  <c:v>1.007080078125E-3</c:v>
                </c:pt>
                <c:pt idx="52541">
                  <c:v>1.0080337524414063E-3</c:v>
                </c:pt>
                <c:pt idx="52542">
                  <c:v>1.0068416595458984E-3</c:v>
                </c:pt>
                <c:pt idx="52543">
                  <c:v>1.007080078125E-3</c:v>
                </c:pt>
                <c:pt idx="52544">
                  <c:v>1.007080078125E-3</c:v>
                </c:pt>
                <c:pt idx="52545">
                  <c:v>1.0068416595458984E-3</c:v>
                </c:pt>
                <c:pt idx="52546">
                  <c:v>1.007080078125E-3</c:v>
                </c:pt>
                <c:pt idx="52547">
                  <c:v>1.007080078125E-3</c:v>
                </c:pt>
                <c:pt idx="52548">
                  <c:v>1.0068416595458984E-3</c:v>
                </c:pt>
                <c:pt idx="52549">
                  <c:v>1.007080078125E-3</c:v>
                </c:pt>
                <c:pt idx="52550">
                  <c:v>1.007080078125E-3</c:v>
                </c:pt>
                <c:pt idx="52551">
                  <c:v>1.0068416595458984E-3</c:v>
                </c:pt>
                <c:pt idx="52552">
                  <c:v>1.007080078125E-3</c:v>
                </c:pt>
                <c:pt idx="52553">
                  <c:v>1.0080337524414063E-3</c:v>
                </c:pt>
                <c:pt idx="52554">
                  <c:v>1.007080078125E-3</c:v>
                </c:pt>
                <c:pt idx="52555">
                  <c:v>1.0068416595458984E-3</c:v>
                </c:pt>
                <c:pt idx="52556">
                  <c:v>1.007080078125E-3</c:v>
                </c:pt>
                <c:pt idx="52557">
                  <c:v>1.007080078125E-3</c:v>
                </c:pt>
                <c:pt idx="52558">
                  <c:v>1.0068416595458984E-3</c:v>
                </c:pt>
                <c:pt idx="52559">
                  <c:v>1.007080078125E-3</c:v>
                </c:pt>
                <c:pt idx="52560">
                  <c:v>1.007080078125E-3</c:v>
                </c:pt>
                <c:pt idx="52561">
                  <c:v>1.0068416595458984E-3</c:v>
                </c:pt>
                <c:pt idx="52562">
                  <c:v>1.007080078125E-3</c:v>
                </c:pt>
                <c:pt idx="52563">
                  <c:v>1.007080078125E-3</c:v>
                </c:pt>
                <c:pt idx="52564">
                  <c:v>1.0068416595458984E-3</c:v>
                </c:pt>
                <c:pt idx="52565">
                  <c:v>1.007080078125E-3</c:v>
                </c:pt>
                <c:pt idx="52566">
                  <c:v>1.0080337524414063E-3</c:v>
                </c:pt>
                <c:pt idx="52567">
                  <c:v>1.0068416595458984E-3</c:v>
                </c:pt>
                <c:pt idx="52568">
                  <c:v>1.007080078125E-3</c:v>
                </c:pt>
                <c:pt idx="52569">
                  <c:v>1.007080078125E-3</c:v>
                </c:pt>
                <c:pt idx="52570">
                  <c:v>1.0068416595458984E-3</c:v>
                </c:pt>
                <c:pt idx="52571">
                  <c:v>1.007080078125E-3</c:v>
                </c:pt>
                <c:pt idx="52572">
                  <c:v>1.007080078125E-3</c:v>
                </c:pt>
                <c:pt idx="52573">
                  <c:v>1.0068416595458984E-3</c:v>
                </c:pt>
                <c:pt idx="52574">
                  <c:v>1.007080078125E-3</c:v>
                </c:pt>
                <c:pt idx="52575">
                  <c:v>1.007080078125E-3</c:v>
                </c:pt>
                <c:pt idx="52576">
                  <c:v>1.0068416595458984E-3</c:v>
                </c:pt>
                <c:pt idx="52577">
                  <c:v>1.007080078125E-3</c:v>
                </c:pt>
                <c:pt idx="52578">
                  <c:v>1.0080337524414063E-3</c:v>
                </c:pt>
                <c:pt idx="52579">
                  <c:v>1.007080078125E-3</c:v>
                </c:pt>
                <c:pt idx="52580">
                  <c:v>1.0068416595458984E-3</c:v>
                </c:pt>
                <c:pt idx="52581">
                  <c:v>1.007080078125E-3</c:v>
                </c:pt>
                <c:pt idx="52582">
                  <c:v>1.007080078125E-3</c:v>
                </c:pt>
                <c:pt idx="52583">
                  <c:v>1.0068416595458984E-3</c:v>
                </c:pt>
                <c:pt idx="52584">
                  <c:v>1.007080078125E-3</c:v>
                </c:pt>
                <c:pt idx="52585">
                  <c:v>1.007080078125E-3</c:v>
                </c:pt>
                <c:pt idx="52586">
                  <c:v>1.0068416595458984E-3</c:v>
                </c:pt>
                <c:pt idx="52587">
                  <c:v>1.007080078125E-3</c:v>
                </c:pt>
                <c:pt idx="52588">
                  <c:v>1.007080078125E-3</c:v>
                </c:pt>
                <c:pt idx="52589">
                  <c:v>1.0068416595458984E-3</c:v>
                </c:pt>
                <c:pt idx="52590">
                  <c:v>1.007080078125E-3</c:v>
                </c:pt>
                <c:pt idx="52591">
                  <c:v>1.0080337524414063E-3</c:v>
                </c:pt>
                <c:pt idx="52592">
                  <c:v>1.0068416595458984E-3</c:v>
                </c:pt>
                <c:pt idx="52593">
                  <c:v>1.007080078125E-3</c:v>
                </c:pt>
                <c:pt idx="52594">
                  <c:v>1.007080078125E-3</c:v>
                </c:pt>
                <c:pt idx="52595">
                  <c:v>1.0068416595458984E-3</c:v>
                </c:pt>
                <c:pt idx="52596">
                  <c:v>1.007080078125E-3</c:v>
                </c:pt>
                <c:pt idx="52597">
                  <c:v>1.007080078125E-3</c:v>
                </c:pt>
                <c:pt idx="52598">
                  <c:v>1.0068416595458984E-3</c:v>
                </c:pt>
                <c:pt idx="52599">
                  <c:v>1.007080078125E-3</c:v>
                </c:pt>
                <c:pt idx="52600">
                  <c:v>1.007080078125E-3</c:v>
                </c:pt>
                <c:pt idx="52601">
                  <c:v>1.0068416595458984E-3</c:v>
                </c:pt>
                <c:pt idx="52602">
                  <c:v>1.007080078125E-3</c:v>
                </c:pt>
                <c:pt idx="52603">
                  <c:v>1.0080337524414063E-3</c:v>
                </c:pt>
                <c:pt idx="52604">
                  <c:v>1.007080078125E-3</c:v>
                </c:pt>
                <c:pt idx="52605">
                  <c:v>1.0068416595458984E-3</c:v>
                </c:pt>
                <c:pt idx="52606">
                  <c:v>1.007080078125E-3</c:v>
                </c:pt>
                <c:pt idx="52607">
                  <c:v>1.007080078125E-3</c:v>
                </c:pt>
                <c:pt idx="52608">
                  <c:v>1.0068416595458984E-3</c:v>
                </c:pt>
                <c:pt idx="52609">
                  <c:v>1.007080078125E-3</c:v>
                </c:pt>
                <c:pt idx="52610">
                  <c:v>1.007080078125E-3</c:v>
                </c:pt>
                <c:pt idx="52611">
                  <c:v>1.0068416595458984E-3</c:v>
                </c:pt>
                <c:pt idx="52612">
                  <c:v>1.007080078125E-3</c:v>
                </c:pt>
                <c:pt idx="52613">
                  <c:v>1.007080078125E-3</c:v>
                </c:pt>
                <c:pt idx="52614">
                  <c:v>1.0068416595458984E-3</c:v>
                </c:pt>
                <c:pt idx="52615">
                  <c:v>1.007080078125E-3</c:v>
                </c:pt>
                <c:pt idx="52616">
                  <c:v>1.0080337524414063E-3</c:v>
                </c:pt>
                <c:pt idx="52617">
                  <c:v>1.0068416595458984E-3</c:v>
                </c:pt>
                <c:pt idx="52618">
                  <c:v>1.007080078125E-3</c:v>
                </c:pt>
                <c:pt idx="52619">
                  <c:v>1.007080078125E-3</c:v>
                </c:pt>
                <c:pt idx="52620">
                  <c:v>1.0068416595458984E-3</c:v>
                </c:pt>
                <c:pt idx="52621">
                  <c:v>1.007080078125E-3</c:v>
                </c:pt>
                <c:pt idx="52622">
                  <c:v>1.007080078125E-3</c:v>
                </c:pt>
                <c:pt idx="52623">
                  <c:v>1.0068416595458984E-3</c:v>
                </c:pt>
                <c:pt idx="52624">
                  <c:v>1.007080078125E-3</c:v>
                </c:pt>
                <c:pt idx="52625">
                  <c:v>1.007080078125E-3</c:v>
                </c:pt>
                <c:pt idx="52626">
                  <c:v>1.0068416595458984E-3</c:v>
                </c:pt>
                <c:pt idx="52627">
                  <c:v>1.007080078125E-3</c:v>
                </c:pt>
                <c:pt idx="52628">
                  <c:v>1.0080337524414063E-3</c:v>
                </c:pt>
                <c:pt idx="52629">
                  <c:v>1.007080078125E-3</c:v>
                </c:pt>
                <c:pt idx="52630">
                  <c:v>1.0068416595458984E-3</c:v>
                </c:pt>
                <c:pt idx="52631">
                  <c:v>1.007080078125E-3</c:v>
                </c:pt>
                <c:pt idx="52632">
                  <c:v>1.007080078125E-3</c:v>
                </c:pt>
                <c:pt idx="52633">
                  <c:v>1.0068416595458984E-3</c:v>
                </c:pt>
                <c:pt idx="52634">
                  <c:v>1.007080078125E-3</c:v>
                </c:pt>
                <c:pt idx="52635">
                  <c:v>1.007080078125E-3</c:v>
                </c:pt>
                <c:pt idx="52636">
                  <c:v>1.0068416595458984E-3</c:v>
                </c:pt>
                <c:pt idx="52637">
                  <c:v>1.007080078125E-3</c:v>
                </c:pt>
                <c:pt idx="52638">
                  <c:v>1.007080078125E-3</c:v>
                </c:pt>
                <c:pt idx="52639">
                  <c:v>1.0068416595458984E-3</c:v>
                </c:pt>
                <c:pt idx="52640">
                  <c:v>1.0080337524414063E-3</c:v>
                </c:pt>
                <c:pt idx="52641">
                  <c:v>1.007080078125E-3</c:v>
                </c:pt>
                <c:pt idx="52642">
                  <c:v>1.0068416595458984E-3</c:v>
                </c:pt>
                <c:pt idx="52643">
                  <c:v>1.007080078125E-3</c:v>
                </c:pt>
                <c:pt idx="52644">
                  <c:v>1.007080078125E-3</c:v>
                </c:pt>
                <c:pt idx="52645">
                  <c:v>1.0068416595458984E-3</c:v>
                </c:pt>
                <c:pt idx="52646">
                  <c:v>1.007080078125E-3</c:v>
                </c:pt>
                <c:pt idx="52647">
                  <c:v>1.007080078125E-3</c:v>
                </c:pt>
                <c:pt idx="52648">
                  <c:v>1.0068416595458984E-3</c:v>
                </c:pt>
                <c:pt idx="52649">
                  <c:v>1.007080078125E-3</c:v>
                </c:pt>
                <c:pt idx="52650">
                  <c:v>1.007080078125E-3</c:v>
                </c:pt>
                <c:pt idx="52651">
                  <c:v>1.0068416595458984E-3</c:v>
                </c:pt>
                <c:pt idx="52652">
                  <c:v>1.007080078125E-3</c:v>
                </c:pt>
                <c:pt idx="52653">
                  <c:v>1.0080337524414063E-3</c:v>
                </c:pt>
                <c:pt idx="52654">
                  <c:v>1.007080078125E-3</c:v>
                </c:pt>
                <c:pt idx="52655">
                  <c:v>1.0068416595458984E-3</c:v>
                </c:pt>
                <c:pt idx="52656">
                  <c:v>1.007080078125E-3</c:v>
                </c:pt>
                <c:pt idx="52657">
                  <c:v>1.007080078125E-3</c:v>
                </c:pt>
                <c:pt idx="52658">
                  <c:v>1.0068416595458984E-3</c:v>
                </c:pt>
                <c:pt idx="52659">
                  <c:v>1.007080078125E-3</c:v>
                </c:pt>
                <c:pt idx="52660">
                  <c:v>1.007080078125E-3</c:v>
                </c:pt>
                <c:pt idx="52661">
                  <c:v>1.0068416595458984E-3</c:v>
                </c:pt>
                <c:pt idx="52662">
                  <c:v>1.007080078125E-3</c:v>
                </c:pt>
                <c:pt idx="52663">
                  <c:v>1.007080078125E-3</c:v>
                </c:pt>
                <c:pt idx="52664">
                  <c:v>1.0068416595458984E-3</c:v>
                </c:pt>
                <c:pt idx="52665">
                  <c:v>1.0080337524414063E-3</c:v>
                </c:pt>
                <c:pt idx="52666">
                  <c:v>1.007080078125E-3</c:v>
                </c:pt>
                <c:pt idx="52667">
                  <c:v>1.0068416595458984E-3</c:v>
                </c:pt>
                <c:pt idx="52668">
                  <c:v>1.007080078125E-3</c:v>
                </c:pt>
                <c:pt idx="52669">
                  <c:v>1.007080078125E-3</c:v>
                </c:pt>
                <c:pt idx="52670">
                  <c:v>1.0068416595458984E-3</c:v>
                </c:pt>
                <c:pt idx="52671">
                  <c:v>1.007080078125E-3</c:v>
                </c:pt>
                <c:pt idx="52672">
                  <c:v>1.007080078125E-3</c:v>
                </c:pt>
                <c:pt idx="52673">
                  <c:v>1.0068416595458984E-3</c:v>
                </c:pt>
                <c:pt idx="52674">
                  <c:v>1.007080078125E-3</c:v>
                </c:pt>
                <c:pt idx="52675">
                  <c:v>1.007080078125E-3</c:v>
                </c:pt>
                <c:pt idx="52676">
                  <c:v>1.0068416595458984E-3</c:v>
                </c:pt>
                <c:pt idx="52677">
                  <c:v>1.007080078125E-3</c:v>
                </c:pt>
                <c:pt idx="52678">
                  <c:v>1.0080337524414063E-3</c:v>
                </c:pt>
                <c:pt idx="52679">
                  <c:v>1.007080078125E-3</c:v>
                </c:pt>
                <c:pt idx="52680">
                  <c:v>1.0068416595458984E-3</c:v>
                </c:pt>
                <c:pt idx="52681">
                  <c:v>1.007080078125E-3</c:v>
                </c:pt>
                <c:pt idx="52682">
                  <c:v>1.007080078125E-3</c:v>
                </c:pt>
                <c:pt idx="52683">
                  <c:v>1.0068416595458984E-3</c:v>
                </c:pt>
                <c:pt idx="52684">
                  <c:v>1.007080078125E-3</c:v>
                </c:pt>
                <c:pt idx="52685">
                  <c:v>1.007080078125E-3</c:v>
                </c:pt>
                <c:pt idx="52686">
                  <c:v>1.0068416595458984E-3</c:v>
                </c:pt>
                <c:pt idx="52687">
                  <c:v>1.007080078125E-3</c:v>
                </c:pt>
                <c:pt idx="52688">
                  <c:v>1.007080078125E-3</c:v>
                </c:pt>
                <c:pt idx="52689">
                  <c:v>1.0068416595458984E-3</c:v>
                </c:pt>
                <c:pt idx="52690">
                  <c:v>1.0080337524414063E-3</c:v>
                </c:pt>
                <c:pt idx="52691">
                  <c:v>1.007080078125E-3</c:v>
                </c:pt>
                <c:pt idx="52692">
                  <c:v>1.0068416595458984E-3</c:v>
                </c:pt>
                <c:pt idx="52693">
                  <c:v>1.007080078125E-3</c:v>
                </c:pt>
                <c:pt idx="52694">
                  <c:v>1.007080078125E-3</c:v>
                </c:pt>
                <c:pt idx="52695">
                  <c:v>1.0068416595458984E-3</c:v>
                </c:pt>
                <c:pt idx="52696">
                  <c:v>1.007080078125E-3</c:v>
                </c:pt>
                <c:pt idx="52697">
                  <c:v>1.007080078125E-3</c:v>
                </c:pt>
                <c:pt idx="52698">
                  <c:v>1.0068416595458984E-3</c:v>
                </c:pt>
                <c:pt idx="52699">
                  <c:v>1.007080078125E-3</c:v>
                </c:pt>
                <c:pt idx="52700">
                  <c:v>1.007080078125E-3</c:v>
                </c:pt>
                <c:pt idx="52701">
                  <c:v>1.0068416595458984E-3</c:v>
                </c:pt>
                <c:pt idx="52702">
                  <c:v>1.007080078125E-3</c:v>
                </c:pt>
                <c:pt idx="52703">
                  <c:v>1.0080337524414063E-3</c:v>
                </c:pt>
                <c:pt idx="52704">
                  <c:v>1.007080078125E-3</c:v>
                </c:pt>
                <c:pt idx="52705">
                  <c:v>1.0068416595458984E-3</c:v>
                </c:pt>
                <c:pt idx="52706">
                  <c:v>1.007080078125E-3</c:v>
                </c:pt>
                <c:pt idx="52707">
                  <c:v>1.007080078125E-3</c:v>
                </c:pt>
                <c:pt idx="52708">
                  <c:v>1.0068416595458984E-3</c:v>
                </c:pt>
                <c:pt idx="52709">
                  <c:v>1.007080078125E-3</c:v>
                </c:pt>
                <c:pt idx="52710">
                  <c:v>1.007080078125E-3</c:v>
                </c:pt>
                <c:pt idx="52711">
                  <c:v>1.0068416595458984E-3</c:v>
                </c:pt>
                <c:pt idx="52712">
                  <c:v>1.007080078125E-3</c:v>
                </c:pt>
                <c:pt idx="52713">
                  <c:v>1.007080078125E-3</c:v>
                </c:pt>
                <c:pt idx="52714">
                  <c:v>1.0068416595458984E-3</c:v>
                </c:pt>
                <c:pt idx="52715">
                  <c:v>1.0080337524414063E-3</c:v>
                </c:pt>
                <c:pt idx="52716">
                  <c:v>1.007080078125E-3</c:v>
                </c:pt>
                <c:pt idx="52717">
                  <c:v>1.0068416595458984E-3</c:v>
                </c:pt>
                <c:pt idx="52718">
                  <c:v>1.007080078125E-3</c:v>
                </c:pt>
                <c:pt idx="52719">
                  <c:v>1.007080078125E-3</c:v>
                </c:pt>
                <c:pt idx="52720">
                  <c:v>1.0068416595458984E-3</c:v>
                </c:pt>
                <c:pt idx="52721">
                  <c:v>1.007080078125E-3</c:v>
                </c:pt>
                <c:pt idx="52722">
                  <c:v>1.007080078125E-3</c:v>
                </c:pt>
                <c:pt idx="52723">
                  <c:v>1.0068416595458984E-3</c:v>
                </c:pt>
                <c:pt idx="52724">
                  <c:v>1.007080078125E-3</c:v>
                </c:pt>
                <c:pt idx="52725">
                  <c:v>1.007080078125E-3</c:v>
                </c:pt>
                <c:pt idx="52726">
                  <c:v>1.0068416595458984E-3</c:v>
                </c:pt>
                <c:pt idx="52727">
                  <c:v>1.007080078125E-3</c:v>
                </c:pt>
                <c:pt idx="52728">
                  <c:v>1.0080337524414063E-3</c:v>
                </c:pt>
                <c:pt idx="52729">
                  <c:v>1.007080078125E-3</c:v>
                </c:pt>
                <c:pt idx="52730">
                  <c:v>1.0068416595458984E-3</c:v>
                </c:pt>
                <c:pt idx="52731">
                  <c:v>1.007080078125E-3</c:v>
                </c:pt>
                <c:pt idx="52732">
                  <c:v>1.007080078125E-3</c:v>
                </c:pt>
                <c:pt idx="52733">
                  <c:v>1.0068416595458984E-3</c:v>
                </c:pt>
                <c:pt idx="52734">
                  <c:v>1.007080078125E-3</c:v>
                </c:pt>
                <c:pt idx="52735">
                  <c:v>1.007080078125E-3</c:v>
                </c:pt>
                <c:pt idx="52736">
                  <c:v>1.0068416595458984E-3</c:v>
                </c:pt>
                <c:pt idx="52737">
                  <c:v>1.007080078125E-3</c:v>
                </c:pt>
                <c:pt idx="52738">
                  <c:v>1.007080078125E-3</c:v>
                </c:pt>
                <c:pt idx="52739">
                  <c:v>1.0068416595458984E-3</c:v>
                </c:pt>
                <c:pt idx="52740">
                  <c:v>1.0080337524414063E-3</c:v>
                </c:pt>
                <c:pt idx="52741">
                  <c:v>1.007080078125E-3</c:v>
                </c:pt>
                <c:pt idx="52742">
                  <c:v>1.0068416595458984E-3</c:v>
                </c:pt>
                <c:pt idx="52743">
                  <c:v>1.007080078125E-3</c:v>
                </c:pt>
                <c:pt idx="52744">
                  <c:v>1.007080078125E-3</c:v>
                </c:pt>
                <c:pt idx="52745">
                  <c:v>1.0068416595458984E-3</c:v>
                </c:pt>
                <c:pt idx="52746">
                  <c:v>1.007080078125E-3</c:v>
                </c:pt>
                <c:pt idx="52747">
                  <c:v>1.007080078125E-3</c:v>
                </c:pt>
                <c:pt idx="52748">
                  <c:v>1.0068416595458984E-3</c:v>
                </c:pt>
                <c:pt idx="52749">
                  <c:v>1.007080078125E-3</c:v>
                </c:pt>
                <c:pt idx="52750">
                  <c:v>1.007080078125E-3</c:v>
                </c:pt>
                <c:pt idx="52751">
                  <c:v>1.0068416595458984E-3</c:v>
                </c:pt>
                <c:pt idx="52752">
                  <c:v>1.007080078125E-3</c:v>
                </c:pt>
                <c:pt idx="52753">
                  <c:v>1.0080337524414063E-3</c:v>
                </c:pt>
                <c:pt idx="52754">
                  <c:v>1.007080078125E-3</c:v>
                </c:pt>
                <c:pt idx="52755">
                  <c:v>1.0068416595458984E-3</c:v>
                </c:pt>
                <c:pt idx="52756">
                  <c:v>1.007080078125E-3</c:v>
                </c:pt>
                <c:pt idx="52757">
                  <c:v>1.007080078125E-3</c:v>
                </c:pt>
                <c:pt idx="52758">
                  <c:v>1.0068416595458984E-3</c:v>
                </c:pt>
                <c:pt idx="52759">
                  <c:v>1.007080078125E-3</c:v>
                </c:pt>
                <c:pt idx="52760">
                  <c:v>1.007080078125E-3</c:v>
                </c:pt>
                <c:pt idx="52761">
                  <c:v>1.0068416595458984E-3</c:v>
                </c:pt>
                <c:pt idx="52762">
                  <c:v>1.007080078125E-3</c:v>
                </c:pt>
                <c:pt idx="52763">
                  <c:v>1.007080078125E-3</c:v>
                </c:pt>
                <c:pt idx="52764">
                  <c:v>1.0068416595458984E-3</c:v>
                </c:pt>
                <c:pt idx="52765">
                  <c:v>1.0080337524414063E-3</c:v>
                </c:pt>
                <c:pt idx="52766">
                  <c:v>1.007080078125E-3</c:v>
                </c:pt>
                <c:pt idx="52767">
                  <c:v>1.0068416595458984E-3</c:v>
                </c:pt>
                <c:pt idx="52768">
                  <c:v>1.007080078125E-3</c:v>
                </c:pt>
                <c:pt idx="52769">
                  <c:v>1.007080078125E-3</c:v>
                </c:pt>
                <c:pt idx="52770">
                  <c:v>1.0068416595458984E-3</c:v>
                </c:pt>
                <c:pt idx="52771">
                  <c:v>1.007080078125E-3</c:v>
                </c:pt>
                <c:pt idx="52772">
                  <c:v>1.007080078125E-3</c:v>
                </c:pt>
                <c:pt idx="52773">
                  <c:v>1.0068416595458984E-3</c:v>
                </c:pt>
                <c:pt idx="52774">
                  <c:v>1.007080078125E-3</c:v>
                </c:pt>
                <c:pt idx="52775">
                  <c:v>1.007080078125E-3</c:v>
                </c:pt>
                <c:pt idx="52776">
                  <c:v>1.0068416595458984E-3</c:v>
                </c:pt>
                <c:pt idx="52777">
                  <c:v>1.007080078125E-3</c:v>
                </c:pt>
                <c:pt idx="52778">
                  <c:v>1.0080337524414063E-3</c:v>
                </c:pt>
                <c:pt idx="52779">
                  <c:v>1.007080078125E-3</c:v>
                </c:pt>
                <c:pt idx="52780">
                  <c:v>1.0068416595458984E-3</c:v>
                </c:pt>
                <c:pt idx="52781">
                  <c:v>1.007080078125E-3</c:v>
                </c:pt>
                <c:pt idx="52782">
                  <c:v>1.007080078125E-3</c:v>
                </c:pt>
                <c:pt idx="52783">
                  <c:v>1.0068416595458984E-3</c:v>
                </c:pt>
                <c:pt idx="52784">
                  <c:v>1.007080078125E-3</c:v>
                </c:pt>
                <c:pt idx="52785">
                  <c:v>1.007080078125E-3</c:v>
                </c:pt>
                <c:pt idx="52786">
                  <c:v>1.0068416595458984E-3</c:v>
                </c:pt>
                <c:pt idx="52787">
                  <c:v>1.007080078125E-3</c:v>
                </c:pt>
                <c:pt idx="52788">
                  <c:v>1.007080078125E-3</c:v>
                </c:pt>
                <c:pt idx="52789">
                  <c:v>1.0068416595458984E-3</c:v>
                </c:pt>
                <c:pt idx="52790">
                  <c:v>1.0080337524414063E-3</c:v>
                </c:pt>
                <c:pt idx="52791">
                  <c:v>1.007080078125E-3</c:v>
                </c:pt>
                <c:pt idx="52792">
                  <c:v>1.0068416595458984E-3</c:v>
                </c:pt>
                <c:pt idx="52793">
                  <c:v>1.007080078125E-3</c:v>
                </c:pt>
                <c:pt idx="52794">
                  <c:v>1.007080078125E-3</c:v>
                </c:pt>
                <c:pt idx="52795">
                  <c:v>1.0068416595458984E-3</c:v>
                </c:pt>
                <c:pt idx="52796">
                  <c:v>1.007080078125E-3</c:v>
                </c:pt>
                <c:pt idx="52797">
                  <c:v>1.007080078125E-3</c:v>
                </c:pt>
                <c:pt idx="52798">
                  <c:v>1.0068416595458984E-3</c:v>
                </c:pt>
                <c:pt idx="52799">
                  <c:v>1.007080078125E-3</c:v>
                </c:pt>
                <c:pt idx="52800">
                  <c:v>1.007080078125E-3</c:v>
                </c:pt>
                <c:pt idx="52801">
                  <c:v>1.0068416595458984E-3</c:v>
                </c:pt>
                <c:pt idx="52802">
                  <c:v>1.007080078125E-3</c:v>
                </c:pt>
                <c:pt idx="52803">
                  <c:v>1.0080337524414063E-3</c:v>
                </c:pt>
                <c:pt idx="52804">
                  <c:v>1.007080078125E-3</c:v>
                </c:pt>
                <c:pt idx="52805">
                  <c:v>1.0068416595458984E-3</c:v>
                </c:pt>
                <c:pt idx="52806">
                  <c:v>1.007080078125E-3</c:v>
                </c:pt>
                <c:pt idx="52807">
                  <c:v>1.007080078125E-3</c:v>
                </c:pt>
                <c:pt idx="52808">
                  <c:v>1.0068416595458984E-3</c:v>
                </c:pt>
                <c:pt idx="52809">
                  <c:v>1.007080078125E-3</c:v>
                </c:pt>
                <c:pt idx="52810">
                  <c:v>1.007080078125E-3</c:v>
                </c:pt>
                <c:pt idx="52811">
                  <c:v>1.0068416595458984E-3</c:v>
                </c:pt>
                <c:pt idx="52812">
                  <c:v>1.007080078125E-3</c:v>
                </c:pt>
                <c:pt idx="52813">
                  <c:v>1.007080078125E-3</c:v>
                </c:pt>
                <c:pt idx="52814">
                  <c:v>1.0068416595458984E-3</c:v>
                </c:pt>
                <c:pt idx="52815">
                  <c:v>1.0080337524414063E-3</c:v>
                </c:pt>
                <c:pt idx="52816">
                  <c:v>1.007080078125E-3</c:v>
                </c:pt>
                <c:pt idx="52817">
                  <c:v>1.0068416595458984E-3</c:v>
                </c:pt>
                <c:pt idx="52818">
                  <c:v>1.007080078125E-3</c:v>
                </c:pt>
                <c:pt idx="52819">
                  <c:v>1.007080078125E-3</c:v>
                </c:pt>
                <c:pt idx="52820">
                  <c:v>1.0068416595458984E-3</c:v>
                </c:pt>
                <c:pt idx="52821">
                  <c:v>1.007080078125E-3</c:v>
                </c:pt>
                <c:pt idx="52822">
                  <c:v>1.007080078125E-3</c:v>
                </c:pt>
                <c:pt idx="52823">
                  <c:v>1.0068416595458984E-3</c:v>
                </c:pt>
                <c:pt idx="52824">
                  <c:v>1.007080078125E-3</c:v>
                </c:pt>
                <c:pt idx="52825">
                  <c:v>1.007080078125E-3</c:v>
                </c:pt>
                <c:pt idx="52826">
                  <c:v>1.0068416595458984E-3</c:v>
                </c:pt>
                <c:pt idx="52827">
                  <c:v>1.007080078125E-3</c:v>
                </c:pt>
                <c:pt idx="52828">
                  <c:v>1.0080337524414063E-3</c:v>
                </c:pt>
                <c:pt idx="52829">
                  <c:v>1.007080078125E-3</c:v>
                </c:pt>
                <c:pt idx="52830">
                  <c:v>1.0068416595458984E-3</c:v>
                </c:pt>
                <c:pt idx="52831">
                  <c:v>1.007080078125E-3</c:v>
                </c:pt>
                <c:pt idx="52832">
                  <c:v>1.007080078125E-3</c:v>
                </c:pt>
                <c:pt idx="52833">
                  <c:v>1.0068416595458984E-3</c:v>
                </c:pt>
                <c:pt idx="52834">
                  <c:v>1.007080078125E-3</c:v>
                </c:pt>
                <c:pt idx="52835">
                  <c:v>1.007080078125E-3</c:v>
                </c:pt>
                <c:pt idx="52836">
                  <c:v>1.0068416595458984E-3</c:v>
                </c:pt>
                <c:pt idx="52837">
                  <c:v>1.007080078125E-3</c:v>
                </c:pt>
                <c:pt idx="52838">
                  <c:v>1.007080078125E-3</c:v>
                </c:pt>
                <c:pt idx="52839">
                  <c:v>1.0068416595458984E-3</c:v>
                </c:pt>
                <c:pt idx="52840">
                  <c:v>1.0080337524414063E-3</c:v>
                </c:pt>
                <c:pt idx="52841">
                  <c:v>1.007080078125E-3</c:v>
                </c:pt>
                <c:pt idx="52842">
                  <c:v>1.0068416595458984E-3</c:v>
                </c:pt>
                <c:pt idx="52843">
                  <c:v>1.007080078125E-3</c:v>
                </c:pt>
                <c:pt idx="52844">
                  <c:v>1.007080078125E-3</c:v>
                </c:pt>
                <c:pt idx="52845">
                  <c:v>1.0068416595458984E-3</c:v>
                </c:pt>
                <c:pt idx="52846">
                  <c:v>1.007080078125E-3</c:v>
                </c:pt>
                <c:pt idx="52847">
                  <c:v>1.007080078125E-3</c:v>
                </c:pt>
                <c:pt idx="52848">
                  <c:v>1.0068416595458984E-3</c:v>
                </c:pt>
                <c:pt idx="52849">
                  <c:v>1.007080078125E-3</c:v>
                </c:pt>
                <c:pt idx="52850">
                  <c:v>1.007080078125E-3</c:v>
                </c:pt>
                <c:pt idx="52851">
                  <c:v>1.0068416595458984E-3</c:v>
                </c:pt>
                <c:pt idx="52852">
                  <c:v>1.007080078125E-3</c:v>
                </c:pt>
                <c:pt idx="52853">
                  <c:v>1.0080337524414063E-3</c:v>
                </c:pt>
                <c:pt idx="52854">
                  <c:v>1.007080078125E-3</c:v>
                </c:pt>
                <c:pt idx="52855">
                  <c:v>1.0068416595458984E-3</c:v>
                </c:pt>
                <c:pt idx="52856">
                  <c:v>1.007080078125E-3</c:v>
                </c:pt>
                <c:pt idx="52857">
                  <c:v>1.007080078125E-3</c:v>
                </c:pt>
                <c:pt idx="52858">
                  <c:v>1.0068416595458984E-3</c:v>
                </c:pt>
                <c:pt idx="52859">
                  <c:v>1.007080078125E-3</c:v>
                </c:pt>
                <c:pt idx="52860">
                  <c:v>1.007080078125E-3</c:v>
                </c:pt>
                <c:pt idx="52861">
                  <c:v>1.0068416595458984E-3</c:v>
                </c:pt>
                <c:pt idx="52862">
                  <c:v>1.007080078125E-3</c:v>
                </c:pt>
                <c:pt idx="52863">
                  <c:v>1.0068416595458984E-3</c:v>
                </c:pt>
                <c:pt idx="52864">
                  <c:v>1.007080078125E-3</c:v>
                </c:pt>
                <c:pt idx="52865">
                  <c:v>1.0080337524414063E-3</c:v>
                </c:pt>
                <c:pt idx="52866">
                  <c:v>1.007080078125E-3</c:v>
                </c:pt>
                <c:pt idx="52867">
                  <c:v>1.0068416595458984E-3</c:v>
                </c:pt>
                <c:pt idx="52868">
                  <c:v>1.007080078125E-3</c:v>
                </c:pt>
                <c:pt idx="52869">
                  <c:v>1.007080078125E-3</c:v>
                </c:pt>
                <c:pt idx="52870">
                  <c:v>1.0068416595458984E-3</c:v>
                </c:pt>
                <c:pt idx="52871">
                  <c:v>1.007080078125E-3</c:v>
                </c:pt>
                <c:pt idx="52872">
                  <c:v>1.007080078125E-3</c:v>
                </c:pt>
                <c:pt idx="52873">
                  <c:v>1.0068416595458984E-3</c:v>
                </c:pt>
                <c:pt idx="52874">
                  <c:v>1.007080078125E-3</c:v>
                </c:pt>
                <c:pt idx="52875">
                  <c:v>1.007080078125E-3</c:v>
                </c:pt>
                <c:pt idx="52876">
                  <c:v>1.0068416595458984E-3</c:v>
                </c:pt>
                <c:pt idx="52877">
                  <c:v>1.007080078125E-3</c:v>
                </c:pt>
                <c:pt idx="52878">
                  <c:v>1.0080337524414063E-3</c:v>
                </c:pt>
                <c:pt idx="52879">
                  <c:v>1.007080078125E-3</c:v>
                </c:pt>
                <c:pt idx="52880">
                  <c:v>1.0068416595458984E-3</c:v>
                </c:pt>
                <c:pt idx="52881">
                  <c:v>1.007080078125E-3</c:v>
                </c:pt>
                <c:pt idx="52882">
                  <c:v>1.007080078125E-3</c:v>
                </c:pt>
                <c:pt idx="52883">
                  <c:v>1.0068416595458984E-3</c:v>
                </c:pt>
                <c:pt idx="52884">
                  <c:v>1.007080078125E-3</c:v>
                </c:pt>
                <c:pt idx="52885">
                  <c:v>1.0068416595458984E-3</c:v>
                </c:pt>
                <c:pt idx="52886">
                  <c:v>1.007080078125E-3</c:v>
                </c:pt>
                <c:pt idx="52887">
                  <c:v>1.007080078125E-3</c:v>
                </c:pt>
                <c:pt idx="52888">
                  <c:v>1.0068416595458984E-3</c:v>
                </c:pt>
                <c:pt idx="52889">
                  <c:v>1.007080078125E-3</c:v>
                </c:pt>
                <c:pt idx="52890">
                  <c:v>1.0080337524414063E-3</c:v>
                </c:pt>
                <c:pt idx="52891">
                  <c:v>1.007080078125E-3</c:v>
                </c:pt>
                <c:pt idx="52892">
                  <c:v>1.0068416595458984E-3</c:v>
                </c:pt>
                <c:pt idx="52893">
                  <c:v>1.007080078125E-3</c:v>
                </c:pt>
                <c:pt idx="52894">
                  <c:v>1.007080078125E-3</c:v>
                </c:pt>
                <c:pt idx="52895">
                  <c:v>1.0068416595458984E-3</c:v>
                </c:pt>
                <c:pt idx="52896">
                  <c:v>1.007080078125E-3</c:v>
                </c:pt>
                <c:pt idx="52897">
                  <c:v>1.007080078125E-3</c:v>
                </c:pt>
                <c:pt idx="52898">
                  <c:v>1.0068416595458984E-3</c:v>
                </c:pt>
                <c:pt idx="52899">
                  <c:v>1.007080078125E-3</c:v>
                </c:pt>
                <c:pt idx="52900">
                  <c:v>1.007080078125E-3</c:v>
                </c:pt>
                <c:pt idx="52901">
                  <c:v>1.0068416595458984E-3</c:v>
                </c:pt>
                <c:pt idx="52902">
                  <c:v>1.007080078125E-3</c:v>
                </c:pt>
                <c:pt idx="52903">
                  <c:v>1.0080337524414063E-3</c:v>
                </c:pt>
                <c:pt idx="52904">
                  <c:v>1.007080078125E-3</c:v>
                </c:pt>
                <c:pt idx="52905">
                  <c:v>1.0068416595458984E-3</c:v>
                </c:pt>
                <c:pt idx="52906">
                  <c:v>1.007080078125E-3</c:v>
                </c:pt>
                <c:pt idx="52907">
                  <c:v>1.0068416595458984E-3</c:v>
                </c:pt>
                <c:pt idx="52908">
                  <c:v>1.007080078125E-3</c:v>
                </c:pt>
                <c:pt idx="52909">
                  <c:v>1.007080078125E-3</c:v>
                </c:pt>
                <c:pt idx="52910">
                  <c:v>1.0068416595458984E-3</c:v>
                </c:pt>
                <c:pt idx="52911">
                  <c:v>1.007080078125E-3</c:v>
                </c:pt>
                <c:pt idx="52912">
                  <c:v>1.007080078125E-3</c:v>
                </c:pt>
                <c:pt idx="52913">
                  <c:v>1.0068416595458984E-3</c:v>
                </c:pt>
                <c:pt idx="52914">
                  <c:v>1.007080078125E-3</c:v>
                </c:pt>
                <c:pt idx="52915">
                  <c:v>1.0080337524414063E-3</c:v>
                </c:pt>
                <c:pt idx="52916">
                  <c:v>1.007080078125E-3</c:v>
                </c:pt>
                <c:pt idx="52917">
                  <c:v>1.0068416595458984E-3</c:v>
                </c:pt>
                <c:pt idx="52918">
                  <c:v>1.007080078125E-3</c:v>
                </c:pt>
                <c:pt idx="52919">
                  <c:v>1.007080078125E-3</c:v>
                </c:pt>
                <c:pt idx="52920">
                  <c:v>1.0068416595458984E-3</c:v>
                </c:pt>
                <c:pt idx="52921">
                  <c:v>1.007080078125E-3</c:v>
                </c:pt>
                <c:pt idx="52922">
                  <c:v>1.007080078125E-3</c:v>
                </c:pt>
                <c:pt idx="52923">
                  <c:v>1.0068416595458984E-3</c:v>
                </c:pt>
                <c:pt idx="52924">
                  <c:v>1.007080078125E-3</c:v>
                </c:pt>
                <c:pt idx="52925">
                  <c:v>1.007080078125E-3</c:v>
                </c:pt>
                <c:pt idx="52926">
                  <c:v>1.0068416595458984E-3</c:v>
                </c:pt>
                <c:pt idx="52927">
                  <c:v>1.007080078125E-3</c:v>
                </c:pt>
                <c:pt idx="52928">
                  <c:v>1.0080337524414063E-3</c:v>
                </c:pt>
                <c:pt idx="52929">
                  <c:v>1.0068416595458984E-3</c:v>
                </c:pt>
                <c:pt idx="52930">
                  <c:v>1.007080078125E-3</c:v>
                </c:pt>
                <c:pt idx="52931">
                  <c:v>1.007080078125E-3</c:v>
                </c:pt>
                <c:pt idx="52932">
                  <c:v>1.0068416595458984E-3</c:v>
                </c:pt>
                <c:pt idx="52933">
                  <c:v>1.007080078125E-3</c:v>
                </c:pt>
                <c:pt idx="52934">
                  <c:v>1.007080078125E-3</c:v>
                </c:pt>
                <c:pt idx="52935">
                  <c:v>1.0068416595458984E-3</c:v>
                </c:pt>
                <c:pt idx="52936">
                  <c:v>1.007080078125E-3</c:v>
                </c:pt>
                <c:pt idx="52937">
                  <c:v>1.007080078125E-3</c:v>
                </c:pt>
                <c:pt idx="52938">
                  <c:v>1.0068416595458984E-3</c:v>
                </c:pt>
                <c:pt idx="52939">
                  <c:v>1.007080078125E-3</c:v>
                </c:pt>
                <c:pt idx="52940">
                  <c:v>1.0080337524414063E-3</c:v>
                </c:pt>
                <c:pt idx="52941">
                  <c:v>1.007080078125E-3</c:v>
                </c:pt>
                <c:pt idx="52942">
                  <c:v>1.0068416595458984E-3</c:v>
                </c:pt>
                <c:pt idx="52943">
                  <c:v>1.007080078125E-3</c:v>
                </c:pt>
                <c:pt idx="52944">
                  <c:v>1.007080078125E-3</c:v>
                </c:pt>
                <c:pt idx="52945">
                  <c:v>1.0068416595458984E-3</c:v>
                </c:pt>
                <c:pt idx="52946">
                  <c:v>1.007080078125E-3</c:v>
                </c:pt>
                <c:pt idx="52947">
                  <c:v>1.007080078125E-3</c:v>
                </c:pt>
                <c:pt idx="52948">
                  <c:v>1.0068416595458984E-3</c:v>
                </c:pt>
                <c:pt idx="52949">
                  <c:v>1.007080078125E-3</c:v>
                </c:pt>
                <c:pt idx="52950">
                  <c:v>1.007080078125E-3</c:v>
                </c:pt>
                <c:pt idx="52951">
                  <c:v>1.0068416595458984E-3</c:v>
                </c:pt>
                <c:pt idx="52952">
                  <c:v>1.007080078125E-3</c:v>
                </c:pt>
                <c:pt idx="52953">
                  <c:v>1.0080337524414063E-3</c:v>
                </c:pt>
                <c:pt idx="52954">
                  <c:v>1.0068416595458984E-3</c:v>
                </c:pt>
                <c:pt idx="52955">
                  <c:v>1.007080078125E-3</c:v>
                </c:pt>
                <c:pt idx="52956">
                  <c:v>1.007080078125E-3</c:v>
                </c:pt>
                <c:pt idx="52957">
                  <c:v>1.0068416595458984E-3</c:v>
                </c:pt>
                <c:pt idx="52958">
                  <c:v>1.007080078125E-3</c:v>
                </c:pt>
                <c:pt idx="52959">
                  <c:v>1.007080078125E-3</c:v>
                </c:pt>
                <c:pt idx="52960">
                  <c:v>1.0068416595458984E-3</c:v>
                </c:pt>
                <c:pt idx="52961">
                  <c:v>1.007080078125E-3</c:v>
                </c:pt>
                <c:pt idx="52962">
                  <c:v>1.007080078125E-3</c:v>
                </c:pt>
                <c:pt idx="52963">
                  <c:v>1.0068416595458984E-3</c:v>
                </c:pt>
                <c:pt idx="52964">
                  <c:v>1.007080078125E-3</c:v>
                </c:pt>
                <c:pt idx="52965">
                  <c:v>1.0080337524414063E-3</c:v>
                </c:pt>
                <c:pt idx="52966">
                  <c:v>1.007080078125E-3</c:v>
                </c:pt>
                <c:pt idx="52967">
                  <c:v>1.0068416595458984E-3</c:v>
                </c:pt>
                <c:pt idx="52968">
                  <c:v>1.007080078125E-3</c:v>
                </c:pt>
                <c:pt idx="52969">
                  <c:v>1.007080078125E-3</c:v>
                </c:pt>
                <c:pt idx="52970">
                  <c:v>1.0068416595458984E-3</c:v>
                </c:pt>
                <c:pt idx="52971">
                  <c:v>1.007080078125E-3</c:v>
                </c:pt>
                <c:pt idx="52972">
                  <c:v>1.007080078125E-3</c:v>
                </c:pt>
                <c:pt idx="52973">
                  <c:v>1.0068416595458984E-3</c:v>
                </c:pt>
                <c:pt idx="52974">
                  <c:v>1.007080078125E-3</c:v>
                </c:pt>
                <c:pt idx="52975">
                  <c:v>1.007080078125E-3</c:v>
                </c:pt>
                <c:pt idx="52976">
                  <c:v>1.0068416595458984E-3</c:v>
                </c:pt>
                <c:pt idx="52977">
                  <c:v>1.007080078125E-3</c:v>
                </c:pt>
                <c:pt idx="52978">
                  <c:v>1.0080337524414063E-3</c:v>
                </c:pt>
                <c:pt idx="52979">
                  <c:v>1.0068416595458984E-3</c:v>
                </c:pt>
                <c:pt idx="52980">
                  <c:v>1.007080078125E-3</c:v>
                </c:pt>
                <c:pt idx="52981">
                  <c:v>1.007080078125E-3</c:v>
                </c:pt>
                <c:pt idx="52982">
                  <c:v>1.0068416595458984E-3</c:v>
                </c:pt>
                <c:pt idx="52983">
                  <c:v>1.007080078125E-3</c:v>
                </c:pt>
                <c:pt idx="52984">
                  <c:v>1.007080078125E-3</c:v>
                </c:pt>
                <c:pt idx="52985">
                  <c:v>1.0068416595458984E-3</c:v>
                </c:pt>
                <c:pt idx="52986">
                  <c:v>1.007080078125E-3</c:v>
                </c:pt>
                <c:pt idx="52987">
                  <c:v>1.007080078125E-3</c:v>
                </c:pt>
                <c:pt idx="52988">
                  <c:v>1.0068416595458984E-3</c:v>
                </c:pt>
                <c:pt idx="52989">
                  <c:v>1.007080078125E-3</c:v>
                </c:pt>
                <c:pt idx="52990">
                  <c:v>1.0080337524414063E-3</c:v>
                </c:pt>
                <c:pt idx="52991">
                  <c:v>1.007080078125E-3</c:v>
                </c:pt>
                <c:pt idx="52992">
                  <c:v>1.0068416595458984E-3</c:v>
                </c:pt>
                <c:pt idx="52993">
                  <c:v>1.007080078125E-3</c:v>
                </c:pt>
                <c:pt idx="52994">
                  <c:v>1.007080078125E-3</c:v>
                </c:pt>
                <c:pt idx="52995">
                  <c:v>1.0068416595458984E-3</c:v>
                </c:pt>
                <c:pt idx="52996">
                  <c:v>1.007080078125E-3</c:v>
                </c:pt>
                <c:pt idx="52997">
                  <c:v>1.007080078125E-3</c:v>
                </c:pt>
                <c:pt idx="52998">
                  <c:v>1.0068416595458984E-3</c:v>
                </c:pt>
                <c:pt idx="52999">
                  <c:v>1.007080078125E-3</c:v>
                </c:pt>
                <c:pt idx="53000">
                  <c:v>1.007080078125E-3</c:v>
                </c:pt>
                <c:pt idx="53001">
                  <c:v>1.0068416595458984E-3</c:v>
                </c:pt>
                <c:pt idx="53002">
                  <c:v>1.007080078125E-3</c:v>
                </c:pt>
                <c:pt idx="53003">
                  <c:v>1.0080337524414063E-3</c:v>
                </c:pt>
                <c:pt idx="53004">
                  <c:v>1.0068416595458984E-3</c:v>
                </c:pt>
                <c:pt idx="53005">
                  <c:v>1.007080078125E-3</c:v>
                </c:pt>
                <c:pt idx="53006">
                  <c:v>1.007080078125E-3</c:v>
                </c:pt>
                <c:pt idx="53007">
                  <c:v>1.0068416595458984E-3</c:v>
                </c:pt>
                <c:pt idx="53008">
                  <c:v>1.007080078125E-3</c:v>
                </c:pt>
                <c:pt idx="53009">
                  <c:v>1.007080078125E-3</c:v>
                </c:pt>
                <c:pt idx="53010">
                  <c:v>1.0068416595458984E-3</c:v>
                </c:pt>
                <c:pt idx="53011">
                  <c:v>1.007080078125E-3</c:v>
                </c:pt>
                <c:pt idx="53012">
                  <c:v>1.007080078125E-3</c:v>
                </c:pt>
                <c:pt idx="53013">
                  <c:v>1.0068416595458984E-3</c:v>
                </c:pt>
                <c:pt idx="53014">
                  <c:v>1.007080078125E-3</c:v>
                </c:pt>
                <c:pt idx="53015">
                  <c:v>1.0080337524414063E-3</c:v>
                </c:pt>
                <c:pt idx="53016">
                  <c:v>1.007080078125E-3</c:v>
                </c:pt>
                <c:pt idx="53017">
                  <c:v>1.0068416595458984E-3</c:v>
                </c:pt>
                <c:pt idx="53018">
                  <c:v>1.007080078125E-3</c:v>
                </c:pt>
                <c:pt idx="53019">
                  <c:v>1.007080078125E-3</c:v>
                </c:pt>
                <c:pt idx="53020">
                  <c:v>1.0068416595458984E-3</c:v>
                </c:pt>
                <c:pt idx="53021">
                  <c:v>1.007080078125E-3</c:v>
                </c:pt>
                <c:pt idx="53022">
                  <c:v>1.007080078125E-3</c:v>
                </c:pt>
                <c:pt idx="53023">
                  <c:v>1.0068416595458984E-3</c:v>
                </c:pt>
                <c:pt idx="53024">
                  <c:v>1.007080078125E-3</c:v>
                </c:pt>
                <c:pt idx="53025">
                  <c:v>1.007080078125E-3</c:v>
                </c:pt>
                <c:pt idx="53026">
                  <c:v>1.0068416595458984E-3</c:v>
                </c:pt>
                <c:pt idx="53027">
                  <c:v>1.007080078125E-3</c:v>
                </c:pt>
                <c:pt idx="53028">
                  <c:v>1.0080337524414063E-3</c:v>
                </c:pt>
                <c:pt idx="53029">
                  <c:v>1.0068416595458984E-3</c:v>
                </c:pt>
                <c:pt idx="53030">
                  <c:v>1.007080078125E-3</c:v>
                </c:pt>
                <c:pt idx="53031">
                  <c:v>1.007080078125E-3</c:v>
                </c:pt>
                <c:pt idx="53032">
                  <c:v>1.0068416595458984E-3</c:v>
                </c:pt>
                <c:pt idx="53033">
                  <c:v>1.007080078125E-3</c:v>
                </c:pt>
                <c:pt idx="53034">
                  <c:v>1.007080078125E-3</c:v>
                </c:pt>
                <c:pt idx="53035">
                  <c:v>1.0068416595458984E-3</c:v>
                </c:pt>
                <c:pt idx="53036">
                  <c:v>1.007080078125E-3</c:v>
                </c:pt>
                <c:pt idx="53037">
                  <c:v>1.007080078125E-3</c:v>
                </c:pt>
                <c:pt idx="53038">
                  <c:v>1.0068416595458984E-3</c:v>
                </c:pt>
                <c:pt idx="53039">
                  <c:v>1.007080078125E-3</c:v>
                </c:pt>
                <c:pt idx="53040">
                  <c:v>1.0080337524414063E-3</c:v>
                </c:pt>
                <c:pt idx="53041">
                  <c:v>1.007080078125E-3</c:v>
                </c:pt>
                <c:pt idx="53042">
                  <c:v>1.0068416595458984E-3</c:v>
                </c:pt>
                <c:pt idx="53043">
                  <c:v>1.007080078125E-3</c:v>
                </c:pt>
                <c:pt idx="53044">
                  <c:v>1.007080078125E-3</c:v>
                </c:pt>
                <c:pt idx="53045">
                  <c:v>1.0068416595458984E-3</c:v>
                </c:pt>
                <c:pt idx="53046">
                  <c:v>1.007080078125E-3</c:v>
                </c:pt>
                <c:pt idx="53047">
                  <c:v>1.007080078125E-3</c:v>
                </c:pt>
                <c:pt idx="53048">
                  <c:v>1.0068416595458984E-3</c:v>
                </c:pt>
                <c:pt idx="53049">
                  <c:v>1.007080078125E-3</c:v>
                </c:pt>
                <c:pt idx="53050">
                  <c:v>1.007080078125E-3</c:v>
                </c:pt>
                <c:pt idx="53051">
                  <c:v>1.0068416595458984E-3</c:v>
                </c:pt>
                <c:pt idx="53052">
                  <c:v>1.007080078125E-3</c:v>
                </c:pt>
                <c:pt idx="53053">
                  <c:v>1.0080337524414063E-3</c:v>
                </c:pt>
                <c:pt idx="53054">
                  <c:v>1.0068416595458984E-3</c:v>
                </c:pt>
                <c:pt idx="53055">
                  <c:v>1.007080078125E-3</c:v>
                </c:pt>
                <c:pt idx="53056">
                  <c:v>1.007080078125E-3</c:v>
                </c:pt>
                <c:pt idx="53057">
                  <c:v>1.0068416595458984E-3</c:v>
                </c:pt>
                <c:pt idx="53058">
                  <c:v>1.007080078125E-3</c:v>
                </c:pt>
                <c:pt idx="53059">
                  <c:v>1.007080078125E-3</c:v>
                </c:pt>
                <c:pt idx="53060">
                  <c:v>1.0068416595458984E-3</c:v>
                </c:pt>
                <c:pt idx="53061">
                  <c:v>1.007080078125E-3</c:v>
                </c:pt>
                <c:pt idx="53062">
                  <c:v>1.007080078125E-3</c:v>
                </c:pt>
                <c:pt idx="53063">
                  <c:v>1.0068416595458984E-3</c:v>
                </c:pt>
                <c:pt idx="53064">
                  <c:v>1.007080078125E-3</c:v>
                </c:pt>
                <c:pt idx="53065">
                  <c:v>1.0080337524414063E-3</c:v>
                </c:pt>
                <c:pt idx="53066">
                  <c:v>1.007080078125E-3</c:v>
                </c:pt>
                <c:pt idx="53067">
                  <c:v>1.0068416595458984E-3</c:v>
                </c:pt>
                <c:pt idx="53068">
                  <c:v>1.007080078125E-3</c:v>
                </c:pt>
                <c:pt idx="53069">
                  <c:v>1.007080078125E-3</c:v>
                </c:pt>
                <c:pt idx="53070">
                  <c:v>1.0068416595458984E-3</c:v>
                </c:pt>
                <c:pt idx="53071">
                  <c:v>1.007080078125E-3</c:v>
                </c:pt>
                <c:pt idx="53072">
                  <c:v>1.007080078125E-3</c:v>
                </c:pt>
                <c:pt idx="53073">
                  <c:v>1.0068416595458984E-3</c:v>
                </c:pt>
                <c:pt idx="53074">
                  <c:v>1.007080078125E-3</c:v>
                </c:pt>
                <c:pt idx="53075">
                  <c:v>1.007080078125E-3</c:v>
                </c:pt>
                <c:pt idx="53076">
                  <c:v>1.0068416595458984E-3</c:v>
                </c:pt>
                <c:pt idx="53077">
                  <c:v>1.007080078125E-3</c:v>
                </c:pt>
                <c:pt idx="53078">
                  <c:v>1.0080337524414063E-3</c:v>
                </c:pt>
                <c:pt idx="53079">
                  <c:v>1.0068416595458984E-3</c:v>
                </c:pt>
                <c:pt idx="53080">
                  <c:v>1.007080078125E-3</c:v>
                </c:pt>
                <c:pt idx="53081">
                  <c:v>1.007080078125E-3</c:v>
                </c:pt>
                <c:pt idx="53082">
                  <c:v>1.0068416595458984E-3</c:v>
                </c:pt>
                <c:pt idx="53083">
                  <c:v>1.007080078125E-3</c:v>
                </c:pt>
                <c:pt idx="53084">
                  <c:v>1.007080078125E-3</c:v>
                </c:pt>
                <c:pt idx="53085">
                  <c:v>1.0068416595458984E-3</c:v>
                </c:pt>
                <c:pt idx="53086">
                  <c:v>1.007080078125E-3</c:v>
                </c:pt>
                <c:pt idx="53087">
                  <c:v>1.007080078125E-3</c:v>
                </c:pt>
                <c:pt idx="53088">
                  <c:v>1.0068416595458984E-3</c:v>
                </c:pt>
                <c:pt idx="53089">
                  <c:v>1.007080078125E-3</c:v>
                </c:pt>
                <c:pt idx="53090">
                  <c:v>1.0080337524414063E-3</c:v>
                </c:pt>
                <c:pt idx="53091">
                  <c:v>1.007080078125E-3</c:v>
                </c:pt>
                <c:pt idx="53092">
                  <c:v>1.0068416595458984E-3</c:v>
                </c:pt>
                <c:pt idx="53093">
                  <c:v>1.007080078125E-3</c:v>
                </c:pt>
                <c:pt idx="53094">
                  <c:v>1.007080078125E-3</c:v>
                </c:pt>
                <c:pt idx="53095">
                  <c:v>1.0068416595458984E-3</c:v>
                </c:pt>
                <c:pt idx="53096">
                  <c:v>1.007080078125E-3</c:v>
                </c:pt>
                <c:pt idx="53097">
                  <c:v>1.007080078125E-3</c:v>
                </c:pt>
                <c:pt idx="53098">
                  <c:v>1.0068416595458984E-3</c:v>
                </c:pt>
                <c:pt idx="53099">
                  <c:v>1.007080078125E-3</c:v>
                </c:pt>
                <c:pt idx="53100">
                  <c:v>1.007080078125E-3</c:v>
                </c:pt>
                <c:pt idx="53101">
                  <c:v>1.0068416595458984E-3</c:v>
                </c:pt>
                <c:pt idx="53102">
                  <c:v>1.007080078125E-3</c:v>
                </c:pt>
                <c:pt idx="53103">
                  <c:v>1.0080337524414063E-3</c:v>
                </c:pt>
                <c:pt idx="53104">
                  <c:v>1.0068416595458984E-3</c:v>
                </c:pt>
                <c:pt idx="53105">
                  <c:v>1.007080078125E-3</c:v>
                </c:pt>
                <c:pt idx="53106">
                  <c:v>1.007080078125E-3</c:v>
                </c:pt>
                <c:pt idx="53107">
                  <c:v>1.0068416595458984E-3</c:v>
                </c:pt>
                <c:pt idx="53108">
                  <c:v>1.007080078125E-3</c:v>
                </c:pt>
                <c:pt idx="53109">
                  <c:v>1.007080078125E-3</c:v>
                </c:pt>
                <c:pt idx="53110">
                  <c:v>1.0068416595458984E-3</c:v>
                </c:pt>
                <c:pt idx="53111">
                  <c:v>1.007080078125E-3</c:v>
                </c:pt>
                <c:pt idx="53112">
                  <c:v>1.007080078125E-3</c:v>
                </c:pt>
                <c:pt idx="53113">
                  <c:v>1.0068416595458984E-3</c:v>
                </c:pt>
                <c:pt idx="53114">
                  <c:v>1.007080078125E-3</c:v>
                </c:pt>
                <c:pt idx="53115">
                  <c:v>1.0080337524414063E-3</c:v>
                </c:pt>
                <c:pt idx="53116">
                  <c:v>1.007080078125E-3</c:v>
                </c:pt>
                <c:pt idx="53117">
                  <c:v>1.0068416595458984E-3</c:v>
                </c:pt>
                <c:pt idx="53118">
                  <c:v>1.007080078125E-3</c:v>
                </c:pt>
                <c:pt idx="53119">
                  <c:v>1.007080078125E-3</c:v>
                </c:pt>
                <c:pt idx="53120">
                  <c:v>1.0068416595458984E-3</c:v>
                </c:pt>
                <c:pt idx="53121">
                  <c:v>1.007080078125E-3</c:v>
                </c:pt>
                <c:pt idx="53122">
                  <c:v>1.007080078125E-3</c:v>
                </c:pt>
                <c:pt idx="53123">
                  <c:v>1.0068416595458984E-3</c:v>
                </c:pt>
                <c:pt idx="53124">
                  <c:v>1.007080078125E-3</c:v>
                </c:pt>
                <c:pt idx="53125">
                  <c:v>1.007080078125E-3</c:v>
                </c:pt>
                <c:pt idx="53126">
                  <c:v>1.0068416595458984E-3</c:v>
                </c:pt>
                <c:pt idx="53127">
                  <c:v>1.007080078125E-3</c:v>
                </c:pt>
                <c:pt idx="53128">
                  <c:v>1.0080337524414063E-3</c:v>
                </c:pt>
                <c:pt idx="53129">
                  <c:v>1.0068416595458984E-3</c:v>
                </c:pt>
                <c:pt idx="53130">
                  <c:v>1.007080078125E-3</c:v>
                </c:pt>
                <c:pt idx="53131">
                  <c:v>1.007080078125E-3</c:v>
                </c:pt>
                <c:pt idx="53132">
                  <c:v>1.0068416595458984E-3</c:v>
                </c:pt>
                <c:pt idx="53133">
                  <c:v>1.007080078125E-3</c:v>
                </c:pt>
                <c:pt idx="53134">
                  <c:v>1.007080078125E-3</c:v>
                </c:pt>
                <c:pt idx="53135">
                  <c:v>1.0068416595458984E-3</c:v>
                </c:pt>
                <c:pt idx="53136">
                  <c:v>1.007080078125E-3</c:v>
                </c:pt>
                <c:pt idx="53137">
                  <c:v>1.007080078125E-3</c:v>
                </c:pt>
                <c:pt idx="53138">
                  <c:v>1.0068416595458984E-3</c:v>
                </c:pt>
                <c:pt idx="53139">
                  <c:v>1.007080078125E-3</c:v>
                </c:pt>
                <c:pt idx="53140">
                  <c:v>1.0080337524414063E-3</c:v>
                </c:pt>
                <c:pt idx="53141">
                  <c:v>1.007080078125E-3</c:v>
                </c:pt>
                <c:pt idx="53142">
                  <c:v>1.0068416595458984E-3</c:v>
                </c:pt>
                <c:pt idx="53143">
                  <c:v>1.007080078125E-3</c:v>
                </c:pt>
                <c:pt idx="53144">
                  <c:v>1.007080078125E-3</c:v>
                </c:pt>
                <c:pt idx="53145">
                  <c:v>1.0068416595458984E-3</c:v>
                </c:pt>
                <c:pt idx="53146">
                  <c:v>1.007080078125E-3</c:v>
                </c:pt>
                <c:pt idx="53147">
                  <c:v>1.007080078125E-3</c:v>
                </c:pt>
                <c:pt idx="53148">
                  <c:v>1.0068416595458984E-3</c:v>
                </c:pt>
                <c:pt idx="53149">
                  <c:v>1.007080078125E-3</c:v>
                </c:pt>
                <c:pt idx="53150">
                  <c:v>1.007080078125E-3</c:v>
                </c:pt>
                <c:pt idx="53151">
                  <c:v>1.0068416595458984E-3</c:v>
                </c:pt>
                <c:pt idx="53152">
                  <c:v>1.0080337524414063E-3</c:v>
                </c:pt>
                <c:pt idx="53153">
                  <c:v>1.007080078125E-3</c:v>
                </c:pt>
                <c:pt idx="53154">
                  <c:v>1.0068416595458984E-3</c:v>
                </c:pt>
                <c:pt idx="53155">
                  <c:v>1.007080078125E-3</c:v>
                </c:pt>
                <c:pt idx="53156">
                  <c:v>1.007080078125E-3</c:v>
                </c:pt>
                <c:pt idx="53157">
                  <c:v>1.0068416595458984E-3</c:v>
                </c:pt>
                <c:pt idx="53158">
                  <c:v>1.007080078125E-3</c:v>
                </c:pt>
                <c:pt idx="53159">
                  <c:v>1.007080078125E-3</c:v>
                </c:pt>
                <c:pt idx="53160">
                  <c:v>1.0068416595458984E-3</c:v>
                </c:pt>
                <c:pt idx="53161">
                  <c:v>1.007080078125E-3</c:v>
                </c:pt>
                <c:pt idx="53162">
                  <c:v>1.007080078125E-3</c:v>
                </c:pt>
                <c:pt idx="53163">
                  <c:v>1.0068416595458984E-3</c:v>
                </c:pt>
                <c:pt idx="53164">
                  <c:v>1.007080078125E-3</c:v>
                </c:pt>
                <c:pt idx="53165">
                  <c:v>1.0080337524414063E-3</c:v>
                </c:pt>
                <c:pt idx="53166">
                  <c:v>1.007080078125E-3</c:v>
                </c:pt>
                <c:pt idx="53167">
                  <c:v>1.0068416595458984E-3</c:v>
                </c:pt>
                <c:pt idx="53168">
                  <c:v>1.007080078125E-3</c:v>
                </c:pt>
                <c:pt idx="53169">
                  <c:v>1.007080078125E-3</c:v>
                </c:pt>
                <c:pt idx="53170">
                  <c:v>1.0068416595458984E-3</c:v>
                </c:pt>
                <c:pt idx="53171">
                  <c:v>1.007080078125E-3</c:v>
                </c:pt>
                <c:pt idx="53172">
                  <c:v>1.007080078125E-3</c:v>
                </c:pt>
                <c:pt idx="53173">
                  <c:v>1.0068416595458984E-3</c:v>
                </c:pt>
                <c:pt idx="53174">
                  <c:v>1.007080078125E-3</c:v>
                </c:pt>
                <c:pt idx="53175">
                  <c:v>1.007080078125E-3</c:v>
                </c:pt>
                <c:pt idx="53176">
                  <c:v>1.0068416595458984E-3</c:v>
                </c:pt>
                <c:pt idx="53177">
                  <c:v>1.0080337524414063E-3</c:v>
                </c:pt>
                <c:pt idx="53178">
                  <c:v>1.007080078125E-3</c:v>
                </c:pt>
                <c:pt idx="53179">
                  <c:v>1.0068416595458984E-3</c:v>
                </c:pt>
                <c:pt idx="53180">
                  <c:v>1.007080078125E-3</c:v>
                </c:pt>
                <c:pt idx="53181">
                  <c:v>1.007080078125E-3</c:v>
                </c:pt>
                <c:pt idx="53182">
                  <c:v>1.0068416595458984E-3</c:v>
                </c:pt>
                <c:pt idx="53183">
                  <c:v>1.007080078125E-3</c:v>
                </c:pt>
                <c:pt idx="53184">
                  <c:v>1.007080078125E-3</c:v>
                </c:pt>
                <c:pt idx="53185">
                  <c:v>1.0068416595458984E-3</c:v>
                </c:pt>
                <c:pt idx="53186">
                  <c:v>1.007080078125E-3</c:v>
                </c:pt>
                <c:pt idx="53187">
                  <c:v>1.007080078125E-3</c:v>
                </c:pt>
                <c:pt idx="53188">
                  <c:v>1.0068416595458984E-3</c:v>
                </c:pt>
                <c:pt idx="53189">
                  <c:v>1.007080078125E-3</c:v>
                </c:pt>
                <c:pt idx="53190">
                  <c:v>1.0080337524414063E-3</c:v>
                </c:pt>
                <c:pt idx="53191">
                  <c:v>1.007080078125E-3</c:v>
                </c:pt>
                <c:pt idx="53192">
                  <c:v>1.0068416595458984E-3</c:v>
                </c:pt>
                <c:pt idx="53193">
                  <c:v>1.007080078125E-3</c:v>
                </c:pt>
                <c:pt idx="53194">
                  <c:v>1.007080078125E-3</c:v>
                </c:pt>
                <c:pt idx="53195">
                  <c:v>1.0068416595458984E-3</c:v>
                </c:pt>
                <c:pt idx="53196">
                  <c:v>1.007080078125E-3</c:v>
                </c:pt>
                <c:pt idx="53197">
                  <c:v>1.007080078125E-3</c:v>
                </c:pt>
                <c:pt idx="53198">
                  <c:v>1.0068416595458984E-3</c:v>
                </c:pt>
                <c:pt idx="53199">
                  <c:v>1.007080078125E-3</c:v>
                </c:pt>
                <c:pt idx="53200">
                  <c:v>1.007080078125E-3</c:v>
                </c:pt>
                <c:pt idx="53201">
                  <c:v>1.0068416595458984E-3</c:v>
                </c:pt>
                <c:pt idx="53202">
                  <c:v>1.0080337524414063E-3</c:v>
                </c:pt>
                <c:pt idx="53203">
                  <c:v>1.007080078125E-3</c:v>
                </c:pt>
                <c:pt idx="53204">
                  <c:v>1.0068416595458984E-3</c:v>
                </c:pt>
                <c:pt idx="53205">
                  <c:v>1.007080078125E-3</c:v>
                </c:pt>
                <c:pt idx="53206">
                  <c:v>1.007080078125E-3</c:v>
                </c:pt>
                <c:pt idx="53207">
                  <c:v>1.0068416595458984E-3</c:v>
                </c:pt>
                <c:pt idx="53208">
                  <c:v>1.007080078125E-3</c:v>
                </c:pt>
                <c:pt idx="53209">
                  <c:v>1.007080078125E-3</c:v>
                </c:pt>
                <c:pt idx="53210">
                  <c:v>1.0068416595458984E-3</c:v>
                </c:pt>
                <c:pt idx="53211">
                  <c:v>1.007080078125E-3</c:v>
                </c:pt>
                <c:pt idx="53212">
                  <c:v>1.007080078125E-3</c:v>
                </c:pt>
                <c:pt idx="53213">
                  <c:v>1.0068416595458984E-3</c:v>
                </c:pt>
                <c:pt idx="53214">
                  <c:v>1.007080078125E-3</c:v>
                </c:pt>
                <c:pt idx="53215">
                  <c:v>1.0080337524414063E-3</c:v>
                </c:pt>
                <c:pt idx="53216">
                  <c:v>1.007080078125E-3</c:v>
                </c:pt>
                <c:pt idx="53217">
                  <c:v>1.0068416595458984E-3</c:v>
                </c:pt>
                <c:pt idx="53218">
                  <c:v>1.007080078125E-3</c:v>
                </c:pt>
                <c:pt idx="53219">
                  <c:v>1.007080078125E-3</c:v>
                </c:pt>
                <c:pt idx="53220">
                  <c:v>1.0068416595458984E-3</c:v>
                </c:pt>
                <c:pt idx="53221">
                  <c:v>1.007080078125E-3</c:v>
                </c:pt>
                <c:pt idx="53222">
                  <c:v>1.007080078125E-3</c:v>
                </c:pt>
                <c:pt idx="53223">
                  <c:v>1.0068416595458984E-3</c:v>
                </c:pt>
                <c:pt idx="53224">
                  <c:v>1.007080078125E-3</c:v>
                </c:pt>
                <c:pt idx="53225">
                  <c:v>1.007080078125E-3</c:v>
                </c:pt>
                <c:pt idx="53226">
                  <c:v>1.0068416595458984E-3</c:v>
                </c:pt>
                <c:pt idx="53227">
                  <c:v>1.0080337524414063E-3</c:v>
                </c:pt>
                <c:pt idx="53228">
                  <c:v>1.007080078125E-3</c:v>
                </c:pt>
                <c:pt idx="53229">
                  <c:v>1.0068416595458984E-3</c:v>
                </c:pt>
                <c:pt idx="53230">
                  <c:v>1.007080078125E-3</c:v>
                </c:pt>
                <c:pt idx="53231">
                  <c:v>1.007080078125E-3</c:v>
                </c:pt>
                <c:pt idx="53232">
                  <c:v>1.0068416595458984E-3</c:v>
                </c:pt>
                <c:pt idx="53233">
                  <c:v>1.007080078125E-3</c:v>
                </c:pt>
                <c:pt idx="53234">
                  <c:v>1.007080078125E-3</c:v>
                </c:pt>
                <c:pt idx="53235">
                  <c:v>1.0068416595458984E-3</c:v>
                </c:pt>
                <c:pt idx="53236">
                  <c:v>1.007080078125E-3</c:v>
                </c:pt>
                <c:pt idx="53237">
                  <c:v>1.007080078125E-3</c:v>
                </c:pt>
                <c:pt idx="53238">
                  <c:v>1.0068416595458984E-3</c:v>
                </c:pt>
                <c:pt idx="53239">
                  <c:v>1.007080078125E-3</c:v>
                </c:pt>
                <c:pt idx="53240">
                  <c:v>1.0080337524414063E-3</c:v>
                </c:pt>
                <c:pt idx="53241">
                  <c:v>1.007080078125E-3</c:v>
                </c:pt>
                <c:pt idx="53242">
                  <c:v>1.0068416595458984E-3</c:v>
                </c:pt>
                <c:pt idx="53243">
                  <c:v>1.007080078125E-3</c:v>
                </c:pt>
                <c:pt idx="53244">
                  <c:v>1.007080078125E-3</c:v>
                </c:pt>
                <c:pt idx="53245">
                  <c:v>1.0068416595458984E-3</c:v>
                </c:pt>
                <c:pt idx="53246">
                  <c:v>1.007080078125E-3</c:v>
                </c:pt>
                <c:pt idx="53247">
                  <c:v>1.007080078125E-3</c:v>
                </c:pt>
                <c:pt idx="53248">
                  <c:v>1.0068416595458984E-3</c:v>
                </c:pt>
                <c:pt idx="53249">
                  <c:v>1.007080078125E-3</c:v>
                </c:pt>
                <c:pt idx="53250">
                  <c:v>1.007080078125E-3</c:v>
                </c:pt>
                <c:pt idx="53251">
                  <c:v>1.0068416595458984E-3</c:v>
                </c:pt>
                <c:pt idx="53252">
                  <c:v>1.0080337524414063E-3</c:v>
                </c:pt>
                <c:pt idx="53253">
                  <c:v>1.007080078125E-3</c:v>
                </c:pt>
                <c:pt idx="53254">
                  <c:v>1.0068416595458984E-3</c:v>
                </c:pt>
                <c:pt idx="53255">
                  <c:v>1.007080078125E-3</c:v>
                </c:pt>
                <c:pt idx="53256">
                  <c:v>1.007080078125E-3</c:v>
                </c:pt>
                <c:pt idx="53257">
                  <c:v>1.0068416595458984E-3</c:v>
                </c:pt>
                <c:pt idx="53258">
                  <c:v>1.007080078125E-3</c:v>
                </c:pt>
                <c:pt idx="53259">
                  <c:v>1.007080078125E-3</c:v>
                </c:pt>
                <c:pt idx="53260">
                  <c:v>1.0068416595458984E-3</c:v>
                </c:pt>
                <c:pt idx="53261">
                  <c:v>1.007080078125E-3</c:v>
                </c:pt>
                <c:pt idx="53262">
                  <c:v>1.007080078125E-3</c:v>
                </c:pt>
                <c:pt idx="53263">
                  <c:v>1.0068416595458984E-3</c:v>
                </c:pt>
                <c:pt idx="53264">
                  <c:v>1.007080078125E-3</c:v>
                </c:pt>
                <c:pt idx="53265">
                  <c:v>1.0080337524414063E-3</c:v>
                </c:pt>
                <c:pt idx="53266">
                  <c:v>1.007080078125E-3</c:v>
                </c:pt>
                <c:pt idx="53267">
                  <c:v>1.0068416595458984E-3</c:v>
                </c:pt>
                <c:pt idx="53268">
                  <c:v>1.007080078125E-3</c:v>
                </c:pt>
                <c:pt idx="53269">
                  <c:v>1.007080078125E-3</c:v>
                </c:pt>
                <c:pt idx="53270">
                  <c:v>1.0068416595458984E-3</c:v>
                </c:pt>
                <c:pt idx="53271">
                  <c:v>1.007080078125E-3</c:v>
                </c:pt>
                <c:pt idx="53272">
                  <c:v>1.007080078125E-3</c:v>
                </c:pt>
                <c:pt idx="53273">
                  <c:v>1.0068416595458984E-3</c:v>
                </c:pt>
                <c:pt idx="53274">
                  <c:v>1.007080078125E-3</c:v>
                </c:pt>
                <c:pt idx="53275">
                  <c:v>1.007080078125E-3</c:v>
                </c:pt>
                <c:pt idx="53276">
                  <c:v>1.0068416595458984E-3</c:v>
                </c:pt>
                <c:pt idx="53277">
                  <c:v>1.0080337524414063E-3</c:v>
                </c:pt>
                <c:pt idx="53278">
                  <c:v>1.007080078125E-3</c:v>
                </c:pt>
                <c:pt idx="53279">
                  <c:v>1.0068416595458984E-3</c:v>
                </c:pt>
                <c:pt idx="53280">
                  <c:v>1.007080078125E-3</c:v>
                </c:pt>
                <c:pt idx="53281">
                  <c:v>1.007080078125E-3</c:v>
                </c:pt>
                <c:pt idx="53282">
                  <c:v>1.0068416595458984E-3</c:v>
                </c:pt>
                <c:pt idx="53283">
                  <c:v>1.007080078125E-3</c:v>
                </c:pt>
                <c:pt idx="53284">
                  <c:v>1.007080078125E-3</c:v>
                </c:pt>
                <c:pt idx="53285">
                  <c:v>1.0068416595458984E-3</c:v>
                </c:pt>
                <c:pt idx="53286">
                  <c:v>1.007080078125E-3</c:v>
                </c:pt>
                <c:pt idx="53287">
                  <c:v>1.007080078125E-3</c:v>
                </c:pt>
                <c:pt idx="53288">
                  <c:v>1.0068416595458984E-3</c:v>
                </c:pt>
                <c:pt idx="53289">
                  <c:v>1.007080078125E-3</c:v>
                </c:pt>
                <c:pt idx="53290">
                  <c:v>1.0080337524414063E-3</c:v>
                </c:pt>
                <c:pt idx="53291">
                  <c:v>1.007080078125E-3</c:v>
                </c:pt>
                <c:pt idx="53292">
                  <c:v>1.0068416595458984E-3</c:v>
                </c:pt>
                <c:pt idx="53293">
                  <c:v>1.007080078125E-3</c:v>
                </c:pt>
                <c:pt idx="53294">
                  <c:v>1.007080078125E-3</c:v>
                </c:pt>
                <c:pt idx="53295">
                  <c:v>1.0068416595458984E-3</c:v>
                </c:pt>
                <c:pt idx="53296">
                  <c:v>1.007080078125E-3</c:v>
                </c:pt>
                <c:pt idx="53297">
                  <c:v>1.007080078125E-3</c:v>
                </c:pt>
                <c:pt idx="53298">
                  <c:v>1.0068416595458984E-3</c:v>
                </c:pt>
                <c:pt idx="53299">
                  <c:v>1.007080078125E-3</c:v>
                </c:pt>
                <c:pt idx="53300">
                  <c:v>1.007080078125E-3</c:v>
                </c:pt>
                <c:pt idx="53301">
                  <c:v>1.0068416595458984E-3</c:v>
                </c:pt>
                <c:pt idx="53302">
                  <c:v>1.0080337524414063E-3</c:v>
                </c:pt>
                <c:pt idx="53303">
                  <c:v>1.007080078125E-3</c:v>
                </c:pt>
                <c:pt idx="53304">
                  <c:v>1.0068416595458984E-3</c:v>
                </c:pt>
                <c:pt idx="53305">
                  <c:v>1.007080078125E-3</c:v>
                </c:pt>
                <c:pt idx="53306">
                  <c:v>1.007080078125E-3</c:v>
                </c:pt>
                <c:pt idx="53307">
                  <c:v>1.0068416595458984E-3</c:v>
                </c:pt>
                <c:pt idx="53308">
                  <c:v>1.007080078125E-3</c:v>
                </c:pt>
                <c:pt idx="53309">
                  <c:v>1.007080078125E-3</c:v>
                </c:pt>
                <c:pt idx="53310">
                  <c:v>1.0068416595458984E-3</c:v>
                </c:pt>
                <c:pt idx="53311">
                  <c:v>1.007080078125E-3</c:v>
                </c:pt>
                <c:pt idx="53312">
                  <c:v>1.007080078125E-3</c:v>
                </c:pt>
                <c:pt idx="53313">
                  <c:v>1.0068416595458984E-3</c:v>
                </c:pt>
                <c:pt idx="53314">
                  <c:v>1.007080078125E-3</c:v>
                </c:pt>
                <c:pt idx="53315">
                  <c:v>1.0080337524414063E-3</c:v>
                </c:pt>
                <c:pt idx="53316">
                  <c:v>1.007080078125E-3</c:v>
                </c:pt>
                <c:pt idx="53317">
                  <c:v>1.0068416595458984E-3</c:v>
                </c:pt>
                <c:pt idx="53318">
                  <c:v>1.007080078125E-3</c:v>
                </c:pt>
                <c:pt idx="53319">
                  <c:v>1.007080078125E-3</c:v>
                </c:pt>
                <c:pt idx="53320">
                  <c:v>1.0068416595458984E-3</c:v>
                </c:pt>
                <c:pt idx="53321">
                  <c:v>1.007080078125E-3</c:v>
                </c:pt>
                <c:pt idx="53322">
                  <c:v>1.007080078125E-3</c:v>
                </c:pt>
                <c:pt idx="53323">
                  <c:v>1.0068416595458984E-3</c:v>
                </c:pt>
                <c:pt idx="53324">
                  <c:v>1.007080078125E-3</c:v>
                </c:pt>
                <c:pt idx="53325">
                  <c:v>1.007080078125E-3</c:v>
                </c:pt>
                <c:pt idx="53326">
                  <c:v>1.0068416595458984E-3</c:v>
                </c:pt>
                <c:pt idx="53327">
                  <c:v>1.0080337524414063E-3</c:v>
                </c:pt>
                <c:pt idx="53328">
                  <c:v>1.007080078125E-3</c:v>
                </c:pt>
                <c:pt idx="53329">
                  <c:v>1.0068416595458984E-3</c:v>
                </c:pt>
                <c:pt idx="53330">
                  <c:v>1.007080078125E-3</c:v>
                </c:pt>
                <c:pt idx="53331">
                  <c:v>1.007080078125E-3</c:v>
                </c:pt>
                <c:pt idx="53332">
                  <c:v>1.0068416595458984E-3</c:v>
                </c:pt>
                <c:pt idx="53333">
                  <c:v>1.007080078125E-3</c:v>
                </c:pt>
                <c:pt idx="53334">
                  <c:v>1.007080078125E-3</c:v>
                </c:pt>
                <c:pt idx="53335">
                  <c:v>1.0068416595458984E-3</c:v>
                </c:pt>
                <c:pt idx="53336">
                  <c:v>1.007080078125E-3</c:v>
                </c:pt>
                <c:pt idx="53337">
                  <c:v>1.007080078125E-3</c:v>
                </c:pt>
                <c:pt idx="53338">
                  <c:v>1.0068416595458984E-3</c:v>
                </c:pt>
                <c:pt idx="53339">
                  <c:v>1.007080078125E-3</c:v>
                </c:pt>
                <c:pt idx="53340">
                  <c:v>1.0080337524414063E-3</c:v>
                </c:pt>
                <c:pt idx="53341">
                  <c:v>1.007080078125E-3</c:v>
                </c:pt>
                <c:pt idx="53342">
                  <c:v>1.0068416595458984E-3</c:v>
                </c:pt>
                <c:pt idx="53343">
                  <c:v>1.007080078125E-3</c:v>
                </c:pt>
                <c:pt idx="53344">
                  <c:v>1.007080078125E-3</c:v>
                </c:pt>
                <c:pt idx="53345">
                  <c:v>1.0068416595458984E-3</c:v>
                </c:pt>
                <c:pt idx="53346">
                  <c:v>1.007080078125E-3</c:v>
                </c:pt>
                <c:pt idx="53347">
                  <c:v>1.007080078125E-3</c:v>
                </c:pt>
                <c:pt idx="53348">
                  <c:v>1.0068416595458984E-3</c:v>
                </c:pt>
                <c:pt idx="53349">
                  <c:v>1.007080078125E-3</c:v>
                </c:pt>
                <c:pt idx="53350">
                  <c:v>1.007080078125E-3</c:v>
                </c:pt>
                <c:pt idx="53351">
                  <c:v>1.0068416595458984E-3</c:v>
                </c:pt>
                <c:pt idx="53352">
                  <c:v>1.0080337524414063E-3</c:v>
                </c:pt>
                <c:pt idx="53353">
                  <c:v>1.007080078125E-3</c:v>
                </c:pt>
                <c:pt idx="53354">
                  <c:v>1.0068416595458984E-3</c:v>
                </c:pt>
                <c:pt idx="53355">
                  <c:v>1.007080078125E-3</c:v>
                </c:pt>
                <c:pt idx="53356">
                  <c:v>1.007080078125E-3</c:v>
                </c:pt>
                <c:pt idx="53357">
                  <c:v>1.0068416595458984E-3</c:v>
                </c:pt>
                <c:pt idx="53358">
                  <c:v>1.007080078125E-3</c:v>
                </c:pt>
                <c:pt idx="53359">
                  <c:v>1.007080078125E-3</c:v>
                </c:pt>
                <c:pt idx="53360">
                  <c:v>1.0068416595458984E-3</c:v>
                </c:pt>
                <c:pt idx="53361">
                  <c:v>1.007080078125E-3</c:v>
                </c:pt>
                <c:pt idx="53362">
                  <c:v>1.007080078125E-3</c:v>
                </c:pt>
                <c:pt idx="53363">
                  <c:v>1.0068416595458984E-3</c:v>
                </c:pt>
                <c:pt idx="53364">
                  <c:v>1.007080078125E-3</c:v>
                </c:pt>
                <c:pt idx="53365">
                  <c:v>1.0080337524414063E-3</c:v>
                </c:pt>
                <c:pt idx="53366">
                  <c:v>1.007080078125E-3</c:v>
                </c:pt>
                <c:pt idx="53367">
                  <c:v>1.0068416595458984E-3</c:v>
                </c:pt>
                <c:pt idx="53368">
                  <c:v>1.007080078125E-3</c:v>
                </c:pt>
                <c:pt idx="53369">
                  <c:v>1.007080078125E-3</c:v>
                </c:pt>
                <c:pt idx="53370">
                  <c:v>1.0068416595458984E-3</c:v>
                </c:pt>
                <c:pt idx="53371">
                  <c:v>1.007080078125E-3</c:v>
                </c:pt>
                <c:pt idx="53372">
                  <c:v>1.007080078125E-3</c:v>
                </c:pt>
                <c:pt idx="53373">
                  <c:v>1.0068416595458984E-3</c:v>
                </c:pt>
                <c:pt idx="53374">
                  <c:v>1.007080078125E-3</c:v>
                </c:pt>
                <c:pt idx="53375">
                  <c:v>1.0068416595458984E-3</c:v>
                </c:pt>
                <c:pt idx="53376">
                  <c:v>1.007080078125E-3</c:v>
                </c:pt>
                <c:pt idx="53377">
                  <c:v>1.0080337524414063E-3</c:v>
                </c:pt>
                <c:pt idx="53378">
                  <c:v>1.007080078125E-3</c:v>
                </c:pt>
                <c:pt idx="53379">
                  <c:v>1.0068416595458984E-3</c:v>
                </c:pt>
                <c:pt idx="53380">
                  <c:v>1.007080078125E-3</c:v>
                </c:pt>
                <c:pt idx="53381">
                  <c:v>1.007080078125E-3</c:v>
                </c:pt>
                <c:pt idx="53382">
                  <c:v>1.0068416595458984E-3</c:v>
                </c:pt>
                <c:pt idx="53383">
                  <c:v>1.007080078125E-3</c:v>
                </c:pt>
                <c:pt idx="53384">
                  <c:v>1.007080078125E-3</c:v>
                </c:pt>
                <c:pt idx="53385">
                  <c:v>1.0068416595458984E-3</c:v>
                </c:pt>
                <c:pt idx="53386">
                  <c:v>1.007080078125E-3</c:v>
                </c:pt>
                <c:pt idx="53387">
                  <c:v>1.007080078125E-3</c:v>
                </c:pt>
                <c:pt idx="53388">
                  <c:v>1.0068416595458984E-3</c:v>
                </c:pt>
                <c:pt idx="53389">
                  <c:v>1.007080078125E-3</c:v>
                </c:pt>
                <c:pt idx="53390">
                  <c:v>1.0080337524414063E-3</c:v>
                </c:pt>
                <c:pt idx="53391">
                  <c:v>1.007080078125E-3</c:v>
                </c:pt>
                <c:pt idx="53392">
                  <c:v>1.0068416595458984E-3</c:v>
                </c:pt>
                <c:pt idx="53393">
                  <c:v>1.007080078125E-3</c:v>
                </c:pt>
                <c:pt idx="53394">
                  <c:v>1.007080078125E-3</c:v>
                </c:pt>
                <c:pt idx="53395">
                  <c:v>1.0068416595458984E-3</c:v>
                </c:pt>
                <c:pt idx="53396">
                  <c:v>1.007080078125E-3</c:v>
                </c:pt>
                <c:pt idx="53397">
                  <c:v>1.0068416595458984E-3</c:v>
                </c:pt>
                <c:pt idx="53398">
                  <c:v>1.007080078125E-3</c:v>
                </c:pt>
                <c:pt idx="53399">
                  <c:v>1.007080078125E-3</c:v>
                </c:pt>
                <c:pt idx="53400">
                  <c:v>1.0068416595458984E-3</c:v>
                </c:pt>
                <c:pt idx="53401">
                  <c:v>1.007080078125E-3</c:v>
                </c:pt>
                <c:pt idx="53402">
                  <c:v>1.0080337524414063E-3</c:v>
                </c:pt>
                <c:pt idx="53403">
                  <c:v>1.007080078125E-3</c:v>
                </c:pt>
                <c:pt idx="53404">
                  <c:v>1.0068416595458984E-3</c:v>
                </c:pt>
                <c:pt idx="53405">
                  <c:v>1.007080078125E-3</c:v>
                </c:pt>
                <c:pt idx="53406">
                  <c:v>1.007080078125E-3</c:v>
                </c:pt>
                <c:pt idx="53407">
                  <c:v>1.0068416595458984E-3</c:v>
                </c:pt>
                <c:pt idx="53408">
                  <c:v>1.007080078125E-3</c:v>
                </c:pt>
                <c:pt idx="53409">
                  <c:v>1.007080078125E-3</c:v>
                </c:pt>
                <c:pt idx="53410">
                  <c:v>1.0068416595458984E-3</c:v>
                </c:pt>
                <c:pt idx="53411">
                  <c:v>1.007080078125E-3</c:v>
                </c:pt>
                <c:pt idx="53412">
                  <c:v>1.007080078125E-3</c:v>
                </c:pt>
                <c:pt idx="53413">
                  <c:v>1.0068416595458984E-3</c:v>
                </c:pt>
                <c:pt idx="53414">
                  <c:v>1.007080078125E-3</c:v>
                </c:pt>
                <c:pt idx="53415">
                  <c:v>1.0080337524414063E-3</c:v>
                </c:pt>
                <c:pt idx="53416">
                  <c:v>1.007080078125E-3</c:v>
                </c:pt>
                <c:pt idx="53417">
                  <c:v>1.0068416595458984E-3</c:v>
                </c:pt>
                <c:pt idx="53418">
                  <c:v>1.007080078125E-3</c:v>
                </c:pt>
                <c:pt idx="53419">
                  <c:v>1.0068416595458984E-3</c:v>
                </c:pt>
                <c:pt idx="53420">
                  <c:v>1.007080078125E-3</c:v>
                </c:pt>
                <c:pt idx="53421">
                  <c:v>1.007080078125E-3</c:v>
                </c:pt>
                <c:pt idx="53422">
                  <c:v>1.0068416595458984E-3</c:v>
                </c:pt>
                <c:pt idx="53423">
                  <c:v>1.007080078125E-3</c:v>
                </c:pt>
                <c:pt idx="53424">
                  <c:v>1.007080078125E-3</c:v>
                </c:pt>
                <c:pt idx="53425">
                  <c:v>1.0068416595458984E-3</c:v>
                </c:pt>
                <c:pt idx="53426">
                  <c:v>1.007080078125E-3</c:v>
                </c:pt>
                <c:pt idx="53427">
                  <c:v>1.0080337524414063E-3</c:v>
                </c:pt>
                <c:pt idx="53428">
                  <c:v>1.007080078125E-3</c:v>
                </c:pt>
                <c:pt idx="53429">
                  <c:v>1.0068416595458984E-3</c:v>
                </c:pt>
                <c:pt idx="53430">
                  <c:v>1.007080078125E-3</c:v>
                </c:pt>
                <c:pt idx="53431">
                  <c:v>1.007080078125E-3</c:v>
                </c:pt>
                <c:pt idx="53432">
                  <c:v>1.0068416595458984E-3</c:v>
                </c:pt>
                <c:pt idx="53433">
                  <c:v>1.007080078125E-3</c:v>
                </c:pt>
                <c:pt idx="53434">
                  <c:v>1.007080078125E-3</c:v>
                </c:pt>
                <c:pt idx="53435">
                  <c:v>1.0068416595458984E-3</c:v>
                </c:pt>
                <c:pt idx="53436">
                  <c:v>1.007080078125E-3</c:v>
                </c:pt>
                <c:pt idx="53437">
                  <c:v>1.007080078125E-3</c:v>
                </c:pt>
                <c:pt idx="53438">
                  <c:v>1.0068416595458984E-3</c:v>
                </c:pt>
                <c:pt idx="53439">
                  <c:v>1.007080078125E-3</c:v>
                </c:pt>
                <c:pt idx="53440">
                  <c:v>1.0080337524414063E-3</c:v>
                </c:pt>
                <c:pt idx="53441">
                  <c:v>1.0068416595458984E-3</c:v>
                </c:pt>
                <c:pt idx="53442">
                  <c:v>1.007080078125E-3</c:v>
                </c:pt>
                <c:pt idx="53443">
                  <c:v>1.007080078125E-3</c:v>
                </c:pt>
                <c:pt idx="53444">
                  <c:v>1.0068416595458984E-3</c:v>
                </c:pt>
                <c:pt idx="53445">
                  <c:v>1.007080078125E-3</c:v>
                </c:pt>
                <c:pt idx="53446">
                  <c:v>1.007080078125E-3</c:v>
                </c:pt>
                <c:pt idx="53447">
                  <c:v>1.0068416595458984E-3</c:v>
                </c:pt>
                <c:pt idx="53448">
                  <c:v>1.007080078125E-3</c:v>
                </c:pt>
                <c:pt idx="53449">
                  <c:v>1.007080078125E-3</c:v>
                </c:pt>
                <c:pt idx="53450">
                  <c:v>1.0068416595458984E-3</c:v>
                </c:pt>
                <c:pt idx="53451">
                  <c:v>1.007080078125E-3</c:v>
                </c:pt>
                <c:pt idx="53452">
                  <c:v>1.0080337524414063E-3</c:v>
                </c:pt>
                <c:pt idx="53453">
                  <c:v>1.007080078125E-3</c:v>
                </c:pt>
                <c:pt idx="53454">
                  <c:v>1.0068416595458984E-3</c:v>
                </c:pt>
                <c:pt idx="53455">
                  <c:v>1.007080078125E-3</c:v>
                </c:pt>
                <c:pt idx="53456">
                  <c:v>1.007080078125E-3</c:v>
                </c:pt>
                <c:pt idx="53457">
                  <c:v>1.0068416595458984E-3</c:v>
                </c:pt>
                <c:pt idx="53458">
                  <c:v>1.007080078125E-3</c:v>
                </c:pt>
                <c:pt idx="53459">
                  <c:v>1.007080078125E-3</c:v>
                </c:pt>
                <c:pt idx="53460">
                  <c:v>1.0068416595458984E-3</c:v>
                </c:pt>
                <c:pt idx="53461">
                  <c:v>1.007080078125E-3</c:v>
                </c:pt>
                <c:pt idx="53462">
                  <c:v>1.007080078125E-3</c:v>
                </c:pt>
                <c:pt idx="53463">
                  <c:v>1.0068416595458984E-3</c:v>
                </c:pt>
                <c:pt idx="53464">
                  <c:v>1.007080078125E-3</c:v>
                </c:pt>
                <c:pt idx="53465">
                  <c:v>1.0080337524414063E-3</c:v>
                </c:pt>
                <c:pt idx="53466">
                  <c:v>1.0068416595458984E-3</c:v>
                </c:pt>
                <c:pt idx="53467">
                  <c:v>1.007080078125E-3</c:v>
                </c:pt>
                <c:pt idx="53468">
                  <c:v>1.007080078125E-3</c:v>
                </c:pt>
                <c:pt idx="53469">
                  <c:v>1.0068416595458984E-3</c:v>
                </c:pt>
                <c:pt idx="53470">
                  <c:v>1.007080078125E-3</c:v>
                </c:pt>
                <c:pt idx="53471">
                  <c:v>1.007080078125E-3</c:v>
                </c:pt>
                <c:pt idx="53472">
                  <c:v>1.0068416595458984E-3</c:v>
                </c:pt>
                <c:pt idx="53473">
                  <c:v>1.007080078125E-3</c:v>
                </c:pt>
                <c:pt idx="53474">
                  <c:v>1.007080078125E-3</c:v>
                </c:pt>
                <c:pt idx="53475">
                  <c:v>1.0068416595458984E-3</c:v>
                </c:pt>
                <c:pt idx="53476">
                  <c:v>1.007080078125E-3</c:v>
                </c:pt>
                <c:pt idx="53477">
                  <c:v>1.0080337524414063E-3</c:v>
                </c:pt>
                <c:pt idx="53478">
                  <c:v>1.007080078125E-3</c:v>
                </c:pt>
                <c:pt idx="53479">
                  <c:v>1.0068416595458984E-3</c:v>
                </c:pt>
                <c:pt idx="53480">
                  <c:v>1.007080078125E-3</c:v>
                </c:pt>
                <c:pt idx="53481">
                  <c:v>1.007080078125E-3</c:v>
                </c:pt>
                <c:pt idx="53482">
                  <c:v>1.0068416595458984E-3</c:v>
                </c:pt>
                <c:pt idx="53483">
                  <c:v>1.007080078125E-3</c:v>
                </c:pt>
                <c:pt idx="53484">
                  <c:v>1.007080078125E-3</c:v>
                </c:pt>
                <c:pt idx="53485">
                  <c:v>1.0068416595458984E-3</c:v>
                </c:pt>
                <c:pt idx="53486">
                  <c:v>1.007080078125E-3</c:v>
                </c:pt>
                <c:pt idx="53487">
                  <c:v>1.007080078125E-3</c:v>
                </c:pt>
                <c:pt idx="53488">
                  <c:v>1.0068416595458984E-3</c:v>
                </c:pt>
                <c:pt idx="53489">
                  <c:v>1.007080078125E-3</c:v>
                </c:pt>
                <c:pt idx="53490">
                  <c:v>1.0080337524414063E-3</c:v>
                </c:pt>
                <c:pt idx="53491">
                  <c:v>1.0068416595458984E-3</c:v>
                </c:pt>
                <c:pt idx="53492">
                  <c:v>1.007080078125E-3</c:v>
                </c:pt>
                <c:pt idx="53493">
                  <c:v>1.007080078125E-3</c:v>
                </c:pt>
                <c:pt idx="53494">
                  <c:v>1.0068416595458984E-3</c:v>
                </c:pt>
                <c:pt idx="53495">
                  <c:v>1.007080078125E-3</c:v>
                </c:pt>
                <c:pt idx="53496">
                  <c:v>1.007080078125E-3</c:v>
                </c:pt>
                <c:pt idx="53497">
                  <c:v>1.0068416595458984E-3</c:v>
                </c:pt>
                <c:pt idx="53498">
                  <c:v>1.007080078125E-3</c:v>
                </c:pt>
                <c:pt idx="53499">
                  <c:v>1.007080078125E-3</c:v>
                </c:pt>
                <c:pt idx="53500">
                  <c:v>1.0068416595458984E-3</c:v>
                </c:pt>
                <c:pt idx="53501">
                  <c:v>1.007080078125E-3</c:v>
                </c:pt>
                <c:pt idx="53502">
                  <c:v>1.0080337524414063E-3</c:v>
                </c:pt>
                <c:pt idx="53503">
                  <c:v>1.007080078125E-3</c:v>
                </c:pt>
                <c:pt idx="53504">
                  <c:v>1.0068416595458984E-3</c:v>
                </c:pt>
                <c:pt idx="53505">
                  <c:v>1.007080078125E-3</c:v>
                </c:pt>
                <c:pt idx="53506">
                  <c:v>1.007080078125E-3</c:v>
                </c:pt>
                <c:pt idx="53507">
                  <c:v>1.0068416595458984E-3</c:v>
                </c:pt>
                <c:pt idx="53508">
                  <c:v>1.007080078125E-3</c:v>
                </c:pt>
                <c:pt idx="53509">
                  <c:v>1.007080078125E-3</c:v>
                </c:pt>
                <c:pt idx="53510">
                  <c:v>1.0068416595458984E-3</c:v>
                </c:pt>
                <c:pt idx="53511">
                  <c:v>1.007080078125E-3</c:v>
                </c:pt>
                <c:pt idx="53512">
                  <c:v>1.007080078125E-3</c:v>
                </c:pt>
                <c:pt idx="53513">
                  <c:v>1.0068416595458984E-3</c:v>
                </c:pt>
                <c:pt idx="53514">
                  <c:v>1.007080078125E-3</c:v>
                </c:pt>
                <c:pt idx="53515">
                  <c:v>1.0080337524414063E-3</c:v>
                </c:pt>
                <c:pt idx="53516">
                  <c:v>1.0068416595458984E-3</c:v>
                </c:pt>
                <c:pt idx="53517">
                  <c:v>1.007080078125E-3</c:v>
                </c:pt>
                <c:pt idx="53518">
                  <c:v>1.007080078125E-3</c:v>
                </c:pt>
                <c:pt idx="53519">
                  <c:v>1.0068416595458984E-3</c:v>
                </c:pt>
                <c:pt idx="53520">
                  <c:v>1.007080078125E-3</c:v>
                </c:pt>
                <c:pt idx="53521">
                  <c:v>1.007080078125E-3</c:v>
                </c:pt>
                <c:pt idx="53522">
                  <c:v>1.0068416595458984E-3</c:v>
                </c:pt>
                <c:pt idx="53523">
                  <c:v>1.007080078125E-3</c:v>
                </c:pt>
                <c:pt idx="53524">
                  <c:v>1.007080078125E-3</c:v>
                </c:pt>
                <c:pt idx="53525">
                  <c:v>1.0068416595458984E-3</c:v>
                </c:pt>
                <c:pt idx="53526">
                  <c:v>1.007080078125E-3</c:v>
                </c:pt>
                <c:pt idx="53527">
                  <c:v>1.0080337524414063E-3</c:v>
                </c:pt>
                <c:pt idx="53528">
                  <c:v>1.007080078125E-3</c:v>
                </c:pt>
                <c:pt idx="53529">
                  <c:v>1.0068416595458984E-3</c:v>
                </c:pt>
                <c:pt idx="53530">
                  <c:v>1.007080078125E-3</c:v>
                </c:pt>
                <c:pt idx="53531">
                  <c:v>1.007080078125E-3</c:v>
                </c:pt>
                <c:pt idx="53532">
                  <c:v>1.0068416595458984E-3</c:v>
                </c:pt>
                <c:pt idx="53533">
                  <c:v>1.007080078125E-3</c:v>
                </c:pt>
                <c:pt idx="53534">
                  <c:v>1.007080078125E-3</c:v>
                </c:pt>
                <c:pt idx="53535">
                  <c:v>1.0068416595458984E-3</c:v>
                </c:pt>
                <c:pt idx="53536">
                  <c:v>1.007080078125E-3</c:v>
                </c:pt>
                <c:pt idx="53537">
                  <c:v>1.007080078125E-3</c:v>
                </c:pt>
                <c:pt idx="53538">
                  <c:v>1.0068416595458984E-3</c:v>
                </c:pt>
                <c:pt idx="53539">
                  <c:v>1.007080078125E-3</c:v>
                </c:pt>
                <c:pt idx="53540">
                  <c:v>1.0080337524414063E-3</c:v>
                </c:pt>
                <c:pt idx="53541">
                  <c:v>1.0068416595458984E-3</c:v>
                </c:pt>
                <c:pt idx="53542">
                  <c:v>1.007080078125E-3</c:v>
                </c:pt>
                <c:pt idx="53543">
                  <c:v>1.007080078125E-3</c:v>
                </c:pt>
                <c:pt idx="53544">
                  <c:v>1.0068416595458984E-3</c:v>
                </c:pt>
                <c:pt idx="53545">
                  <c:v>1.007080078125E-3</c:v>
                </c:pt>
                <c:pt idx="53546">
                  <c:v>1.007080078125E-3</c:v>
                </c:pt>
                <c:pt idx="53547">
                  <c:v>1.0068416595458984E-3</c:v>
                </c:pt>
                <c:pt idx="53548">
                  <c:v>1.007080078125E-3</c:v>
                </c:pt>
                <c:pt idx="53549">
                  <c:v>1.007080078125E-3</c:v>
                </c:pt>
                <c:pt idx="53550">
                  <c:v>1.0068416595458984E-3</c:v>
                </c:pt>
                <c:pt idx="53551">
                  <c:v>1.007080078125E-3</c:v>
                </c:pt>
                <c:pt idx="53552">
                  <c:v>1.0080337524414063E-3</c:v>
                </c:pt>
                <c:pt idx="53553">
                  <c:v>1.007080078125E-3</c:v>
                </c:pt>
                <c:pt idx="53554">
                  <c:v>1.0068416595458984E-3</c:v>
                </c:pt>
                <c:pt idx="53555">
                  <c:v>1.007080078125E-3</c:v>
                </c:pt>
                <c:pt idx="53556">
                  <c:v>1.007080078125E-3</c:v>
                </c:pt>
                <c:pt idx="53557">
                  <c:v>1.0068416595458984E-3</c:v>
                </c:pt>
                <c:pt idx="53558">
                  <c:v>1.007080078125E-3</c:v>
                </c:pt>
                <c:pt idx="53559">
                  <c:v>1.007080078125E-3</c:v>
                </c:pt>
                <c:pt idx="53560">
                  <c:v>1.0068416595458984E-3</c:v>
                </c:pt>
                <c:pt idx="53561">
                  <c:v>1.007080078125E-3</c:v>
                </c:pt>
                <c:pt idx="53562">
                  <c:v>1.007080078125E-3</c:v>
                </c:pt>
                <c:pt idx="53563">
                  <c:v>1.0068416595458984E-3</c:v>
                </c:pt>
                <c:pt idx="53564">
                  <c:v>1.007080078125E-3</c:v>
                </c:pt>
                <c:pt idx="53565">
                  <c:v>1.0080337524414063E-3</c:v>
                </c:pt>
                <c:pt idx="53566">
                  <c:v>1.0068416595458984E-3</c:v>
                </c:pt>
                <c:pt idx="53567">
                  <c:v>1.007080078125E-3</c:v>
                </c:pt>
                <c:pt idx="53568">
                  <c:v>1.007080078125E-3</c:v>
                </c:pt>
                <c:pt idx="53569">
                  <c:v>1.0068416595458984E-3</c:v>
                </c:pt>
                <c:pt idx="53570">
                  <c:v>1.007080078125E-3</c:v>
                </c:pt>
                <c:pt idx="53571">
                  <c:v>1.007080078125E-3</c:v>
                </c:pt>
                <c:pt idx="53572">
                  <c:v>1.0068416595458984E-3</c:v>
                </c:pt>
                <c:pt idx="53573">
                  <c:v>1.007080078125E-3</c:v>
                </c:pt>
                <c:pt idx="53574">
                  <c:v>1.007080078125E-3</c:v>
                </c:pt>
                <c:pt idx="53575">
                  <c:v>1.0068416595458984E-3</c:v>
                </c:pt>
                <c:pt idx="53576">
                  <c:v>1.007080078125E-3</c:v>
                </c:pt>
                <c:pt idx="53577">
                  <c:v>1.0080337524414063E-3</c:v>
                </c:pt>
                <c:pt idx="53578">
                  <c:v>1.007080078125E-3</c:v>
                </c:pt>
                <c:pt idx="53579">
                  <c:v>1.0068416595458984E-3</c:v>
                </c:pt>
                <c:pt idx="53580">
                  <c:v>1.007080078125E-3</c:v>
                </c:pt>
                <c:pt idx="53581">
                  <c:v>1.007080078125E-3</c:v>
                </c:pt>
                <c:pt idx="53582">
                  <c:v>1.0068416595458984E-3</c:v>
                </c:pt>
                <c:pt idx="53583">
                  <c:v>1.007080078125E-3</c:v>
                </c:pt>
                <c:pt idx="53584">
                  <c:v>1.007080078125E-3</c:v>
                </c:pt>
                <c:pt idx="53585">
                  <c:v>1.0068416595458984E-3</c:v>
                </c:pt>
                <c:pt idx="53586">
                  <c:v>1.007080078125E-3</c:v>
                </c:pt>
                <c:pt idx="53587">
                  <c:v>1.007080078125E-3</c:v>
                </c:pt>
                <c:pt idx="53588">
                  <c:v>1.0068416595458984E-3</c:v>
                </c:pt>
                <c:pt idx="53589">
                  <c:v>1.007080078125E-3</c:v>
                </c:pt>
                <c:pt idx="53590">
                  <c:v>1.0080337524414063E-3</c:v>
                </c:pt>
                <c:pt idx="53591">
                  <c:v>1.0068416595458984E-3</c:v>
                </c:pt>
                <c:pt idx="53592">
                  <c:v>1.007080078125E-3</c:v>
                </c:pt>
                <c:pt idx="53593">
                  <c:v>1.007080078125E-3</c:v>
                </c:pt>
                <c:pt idx="53594">
                  <c:v>1.0068416595458984E-3</c:v>
                </c:pt>
                <c:pt idx="53595">
                  <c:v>1.007080078125E-3</c:v>
                </c:pt>
                <c:pt idx="53596">
                  <c:v>1.007080078125E-3</c:v>
                </c:pt>
                <c:pt idx="53597">
                  <c:v>1.0068416595458984E-3</c:v>
                </c:pt>
                <c:pt idx="53598">
                  <c:v>1.007080078125E-3</c:v>
                </c:pt>
                <c:pt idx="53599">
                  <c:v>1.007080078125E-3</c:v>
                </c:pt>
                <c:pt idx="53600">
                  <c:v>1.0068416595458984E-3</c:v>
                </c:pt>
                <c:pt idx="53601">
                  <c:v>1.007080078125E-3</c:v>
                </c:pt>
                <c:pt idx="53602">
                  <c:v>1.0080337524414063E-3</c:v>
                </c:pt>
                <c:pt idx="53603">
                  <c:v>1.007080078125E-3</c:v>
                </c:pt>
                <c:pt idx="53604">
                  <c:v>1.0068416595458984E-3</c:v>
                </c:pt>
                <c:pt idx="53605">
                  <c:v>1.007080078125E-3</c:v>
                </c:pt>
                <c:pt idx="53606">
                  <c:v>1.007080078125E-3</c:v>
                </c:pt>
                <c:pt idx="53607">
                  <c:v>1.0068416595458984E-3</c:v>
                </c:pt>
                <c:pt idx="53608">
                  <c:v>1.007080078125E-3</c:v>
                </c:pt>
                <c:pt idx="53609">
                  <c:v>1.007080078125E-3</c:v>
                </c:pt>
                <c:pt idx="53610">
                  <c:v>1.0068416595458984E-3</c:v>
                </c:pt>
                <c:pt idx="53611">
                  <c:v>1.007080078125E-3</c:v>
                </c:pt>
                <c:pt idx="53612">
                  <c:v>1.007080078125E-3</c:v>
                </c:pt>
                <c:pt idx="53613">
                  <c:v>1.0068416595458984E-3</c:v>
                </c:pt>
                <c:pt idx="53614">
                  <c:v>1.007080078125E-3</c:v>
                </c:pt>
                <c:pt idx="53615">
                  <c:v>1.0080337524414063E-3</c:v>
                </c:pt>
                <c:pt idx="53616">
                  <c:v>1.0068416595458984E-3</c:v>
                </c:pt>
                <c:pt idx="53617">
                  <c:v>1.007080078125E-3</c:v>
                </c:pt>
                <c:pt idx="53618">
                  <c:v>1.007080078125E-3</c:v>
                </c:pt>
                <c:pt idx="53619">
                  <c:v>1.0068416595458984E-3</c:v>
                </c:pt>
                <c:pt idx="53620">
                  <c:v>1.007080078125E-3</c:v>
                </c:pt>
                <c:pt idx="53621">
                  <c:v>1.007080078125E-3</c:v>
                </c:pt>
                <c:pt idx="53622">
                  <c:v>1.0068416595458984E-3</c:v>
                </c:pt>
                <c:pt idx="53623">
                  <c:v>1.007080078125E-3</c:v>
                </c:pt>
                <c:pt idx="53624">
                  <c:v>1.007080078125E-3</c:v>
                </c:pt>
                <c:pt idx="53625">
                  <c:v>1.0068416595458984E-3</c:v>
                </c:pt>
                <c:pt idx="53626">
                  <c:v>1.007080078125E-3</c:v>
                </c:pt>
                <c:pt idx="53627">
                  <c:v>1.0080337524414063E-3</c:v>
                </c:pt>
                <c:pt idx="53628">
                  <c:v>1.007080078125E-3</c:v>
                </c:pt>
                <c:pt idx="53629">
                  <c:v>1.0068416595458984E-3</c:v>
                </c:pt>
                <c:pt idx="53630">
                  <c:v>1.007080078125E-3</c:v>
                </c:pt>
                <c:pt idx="53631">
                  <c:v>1.007080078125E-3</c:v>
                </c:pt>
                <c:pt idx="53632">
                  <c:v>1.0068416595458984E-3</c:v>
                </c:pt>
                <c:pt idx="53633">
                  <c:v>1.007080078125E-3</c:v>
                </c:pt>
                <c:pt idx="53634">
                  <c:v>1.007080078125E-3</c:v>
                </c:pt>
                <c:pt idx="53635">
                  <c:v>1.0068416595458984E-3</c:v>
                </c:pt>
                <c:pt idx="53636">
                  <c:v>1.007080078125E-3</c:v>
                </c:pt>
                <c:pt idx="53637">
                  <c:v>1.007080078125E-3</c:v>
                </c:pt>
                <c:pt idx="53638">
                  <c:v>1.0068416595458984E-3</c:v>
                </c:pt>
                <c:pt idx="53639">
                  <c:v>1.007080078125E-3</c:v>
                </c:pt>
                <c:pt idx="53640">
                  <c:v>1.0080337524414063E-3</c:v>
                </c:pt>
                <c:pt idx="53641">
                  <c:v>1.0068416595458984E-3</c:v>
                </c:pt>
                <c:pt idx="53642">
                  <c:v>1.007080078125E-3</c:v>
                </c:pt>
                <c:pt idx="53643">
                  <c:v>1.007080078125E-3</c:v>
                </c:pt>
                <c:pt idx="53644">
                  <c:v>1.0068416595458984E-3</c:v>
                </c:pt>
                <c:pt idx="53645">
                  <c:v>1.007080078125E-3</c:v>
                </c:pt>
                <c:pt idx="53646">
                  <c:v>1.007080078125E-3</c:v>
                </c:pt>
                <c:pt idx="53647">
                  <c:v>1.0068416595458984E-3</c:v>
                </c:pt>
                <c:pt idx="53648">
                  <c:v>1.007080078125E-3</c:v>
                </c:pt>
                <c:pt idx="53649">
                  <c:v>1.007080078125E-3</c:v>
                </c:pt>
                <c:pt idx="53650">
                  <c:v>1.0068416595458984E-3</c:v>
                </c:pt>
                <c:pt idx="53651">
                  <c:v>1.007080078125E-3</c:v>
                </c:pt>
                <c:pt idx="53652">
                  <c:v>1.0080337524414063E-3</c:v>
                </c:pt>
                <c:pt idx="53653">
                  <c:v>1.007080078125E-3</c:v>
                </c:pt>
                <c:pt idx="53654">
                  <c:v>1.0068416595458984E-3</c:v>
                </c:pt>
                <c:pt idx="53655">
                  <c:v>1.007080078125E-3</c:v>
                </c:pt>
                <c:pt idx="53656">
                  <c:v>1.007080078125E-3</c:v>
                </c:pt>
                <c:pt idx="53657">
                  <c:v>1.0068416595458984E-3</c:v>
                </c:pt>
                <c:pt idx="53658">
                  <c:v>1.007080078125E-3</c:v>
                </c:pt>
                <c:pt idx="53659">
                  <c:v>1.007080078125E-3</c:v>
                </c:pt>
                <c:pt idx="53660">
                  <c:v>1.0068416595458984E-3</c:v>
                </c:pt>
                <c:pt idx="53661">
                  <c:v>1.007080078125E-3</c:v>
                </c:pt>
                <c:pt idx="53662">
                  <c:v>1.007080078125E-3</c:v>
                </c:pt>
                <c:pt idx="53663">
                  <c:v>1.0068416595458984E-3</c:v>
                </c:pt>
                <c:pt idx="53664">
                  <c:v>1.0080337524414063E-3</c:v>
                </c:pt>
                <c:pt idx="53665">
                  <c:v>1.007080078125E-3</c:v>
                </c:pt>
                <c:pt idx="53666">
                  <c:v>1.0068416595458984E-3</c:v>
                </c:pt>
                <c:pt idx="53667">
                  <c:v>1.007080078125E-3</c:v>
                </c:pt>
                <c:pt idx="53668">
                  <c:v>1.007080078125E-3</c:v>
                </c:pt>
                <c:pt idx="53669">
                  <c:v>1.0068416595458984E-3</c:v>
                </c:pt>
                <c:pt idx="53670">
                  <c:v>1.007080078125E-3</c:v>
                </c:pt>
                <c:pt idx="53671">
                  <c:v>1.007080078125E-3</c:v>
                </c:pt>
                <c:pt idx="53672">
                  <c:v>1.0068416595458984E-3</c:v>
                </c:pt>
                <c:pt idx="53673">
                  <c:v>1.007080078125E-3</c:v>
                </c:pt>
                <c:pt idx="53674">
                  <c:v>1.007080078125E-3</c:v>
                </c:pt>
                <c:pt idx="53675">
                  <c:v>1.0068416595458984E-3</c:v>
                </c:pt>
                <c:pt idx="53676">
                  <c:v>1.007080078125E-3</c:v>
                </c:pt>
                <c:pt idx="53677">
                  <c:v>1.0080337524414063E-3</c:v>
                </c:pt>
                <c:pt idx="53678">
                  <c:v>1.007080078125E-3</c:v>
                </c:pt>
                <c:pt idx="53679">
                  <c:v>1.0068416595458984E-3</c:v>
                </c:pt>
                <c:pt idx="53680">
                  <c:v>1.007080078125E-3</c:v>
                </c:pt>
                <c:pt idx="53681">
                  <c:v>1.007080078125E-3</c:v>
                </c:pt>
                <c:pt idx="53682">
                  <c:v>1.0068416595458984E-3</c:v>
                </c:pt>
                <c:pt idx="53683">
                  <c:v>1.007080078125E-3</c:v>
                </c:pt>
                <c:pt idx="53684">
                  <c:v>1.007080078125E-3</c:v>
                </c:pt>
                <c:pt idx="53685">
                  <c:v>1.0068416595458984E-3</c:v>
                </c:pt>
                <c:pt idx="53686">
                  <c:v>1.007080078125E-3</c:v>
                </c:pt>
                <c:pt idx="53687">
                  <c:v>1.007080078125E-3</c:v>
                </c:pt>
                <c:pt idx="53688">
                  <c:v>1.0068416595458984E-3</c:v>
                </c:pt>
                <c:pt idx="53689">
                  <c:v>1.0080337524414063E-3</c:v>
                </c:pt>
                <c:pt idx="53690">
                  <c:v>1.007080078125E-3</c:v>
                </c:pt>
                <c:pt idx="53691">
                  <c:v>1.0068416595458984E-3</c:v>
                </c:pt>
                <c:pt idx="53692">
                  <c:v>1.007080078125E-3</c:v>
                </c:pt>
                <c:pt idx="53693">
                  <c:v>1.007080078125E-3</c:v>
                </c:pt>
                <c:pt idx="53694">
                  <c:v>1.0068416595458984E-3</c:v>
                </c:pt>
                <c:pt idx="53695">
                  <c:v>1.007080078125E-3</c:v>
                </c:pt>
                <c:pt idx="53696">
                  <c:v>1.007080078125E-3</c:v>
                </c:pt>
                <c:pt idx="53697">
                  <c:v>1.0068416595458984E-3</c:v>
                </c:pt>
                <c:pt idx="53698">
                  <c:v>1.007080078125E-3</c:v>
                </c:pt>
                <c:pt idx="53699">
                  <c:v>1.007080078125E-3</c:v>
                </c:pt>
                <c:pt idx="53700">
                  <c:v>1.0068416595458984E-3</c:v>
                </c:pt>
                <c:pt idx="53701">
                  <c:v>1.007080078125E-3</c:v>
                </c:pt>
                <c:pt idx="53702">
                  <c:v>1.0080337524414063E-3</c:v>
                </c:pt>
                <c:pt idx="53703">
                  <c:v>1.007080078125E-3</c:v>
                </c:pt>
                <c:pt idx="53704">
                  <c:v>1.0068416595458984E-3</c:v>
                </c:pt>
                <c:pt idx="53705">
                  <c:v>1.007080078125E-3</c:v>
                </c:pt>
                <c:pt idx="53706">
                  <c:v>1.007080078125E-3</c:v>
                </c:pt>
                <c:pt idx="53707">
                  <c:v>1.0068416595458984E-3</c:v>
                </c:pt>
                <c:pt idx="53708">
                  <c:v>1.007080078125E-3</c:v>
                </c:pt>
                <c:pt idx="53709">
                  <c:v>1.007080078125E-3</c:v>
                </c:pt>
                <c:pt idx="53710">
                  <c:v>1.0068416595458984E-3</c:v>
                </c:pt>
                <c:pt idx="53711">
                  <c:v>1.007080078125E-3</c:v>
                </c:pt>
                <c:pt idx="53712">
                  <c:v>1.007080078125E-3</c:v>
                </c:pt>
                <c:pt idx="53713">
                  <c:v>1.0068416595458984E-3</c:v>
                </c:pt>
                <c:pt idx="53714">
                  <c:v>1.0080337524414063E-3</c:v>
                </c:pt>
                <c:pt idx="53715">
                  <c:v>1.007080078125E-3</c:v>
                </c:pt>
                <c:pt idx="53716">
                  <c:v>1.0068416595458984E-3</c:v>
                </c:pt>
                <c:pt idx="53717">
                  <c:v>1.007080078125E-3</c:v>
                </c:pt>
                <c:pt idx="53718">
                  <c:v>1.007080078125E-3</c:v>
                </c:pt>
                <c:pt idx="53719">
                  <c:v>1.0068416595458984E-3</c:v>
                </c:pt>
                <c:pt idx="53720">
                  <c:v>1.007080078125E-3</c:v>
                </c:pt>
                <c:pt idx="53721">
                  <c:v>1.007080078125E-3</c:v>
                </c:pt>
                <c:pt idx="53722">
                  <c:v>1.0068416595458984E-3</c:v>
                </c:pt>
                <c:pt idx="53723">
                  <c:v>1.007080078125E-3</c:v>
                </c:pt>
                <c:pt idx="53724">
                  <c:v>1.007080078125E-3</c:v>
                </c:pt>
                <c:pt idx="53725">
                  <c:v>1.0068416595458984E-3</c:v>
                </c:pt>
                <c:pt idx="53726">
                  <c:v>1.007080078125E-3</c:v>
                </c:pt>
                <c:pt idx="53727">
                  <c:v>1.0080337524414063E-3</c:v>
                </c:pt>
                <c:pt idx="53728">
                  <c:v>1.007080078125E-3</c:v>
                </c:pt>
                <c:pt idx="53729">
                  <c:v>1.0068416595458984E-3</c:v>
                </c:pt>
                <c:pt idx="53730">
                  <c:v>1.007080078125E-3</c:v>
                </c:pt>
                <c:pt idx="53731">
                  <c:v>1.007080078125E-3</c:v>
                </c:pt>
                <c:pt idx="53732">
                  <c:v>1.0068416595458984E-3</c:v>
                </c:pt>
                <c:pt idx="53733">
                  <c:v>1.007080078125E-3</c:v>
                </c:pt>
                <c:pt idx="53734">
                  <c:v>1.007080078125E-3</c:v>
                </c:pt>
                <c:pt idx="53735">
                  <c:v>1.0068416595458984E-3</c:v>
                </c:pt>
                <c:pt idx="53736">
                  <c:v>1.007080078125E-3</c:v>
                </c:pt>
                <c:pt idx="53737">
                  <c:v>1.007080078125E-3</c:v>
                </c:pt>
                <c:pt idx="53738">
                  <c:v>1.0068416595458984E-3</c:v>
                </c:pt>
                <c:pt idx="53739">
                  <c:v>1.0080337524414063E-3</c:v>
                </c:pt>
                <c:pt idx="53740">
                  <c:v>1.007080078125E-3</c:v>
                </c:pt>
                <c:pt idx="53741">
                  <c:v>1.0068416595458984E-3</c:v>
                </c:pt>
                <c:pt idx="53742">
                  <c:v>1.007080078125E-3</c:v>
                </c:pt>
                <c:pt idx="53743">
                  <c:v>1.007080078125E-3</c:v>
                </c:pt>
                <c:pt idx="53744">
                  <c:v>1.0068416595458984E-3</c:v>
                </c:pt>
                <c:pt idx="53745">
                  <c:v>1.007080078125E-3</c:v>
                </c:pt>
                <c:pt idx="53746">
                  <c:v>1.007080078125E-3</c:v>
                </c:pt>
                <c:pt idx="53747">
                  <c:v>1.0068416595458984E-3</c:v>
                </c:pt>
                <c:pt idx="53748">
                  <c:v>1.007080078125E-3</c:v>
                </c:pt>
                <c:pt idx="53749">
                  <c:v>1.007080078125E-3</c:v>
                </c:pt>
                <c:pt idx="53750">
                  <c:v>1.0068416595458984E-3</c:v>
                </c:pt>
                <c:pt idx="53751">
                  <c:v>1.007080078125E-3</c:v>
                </c:pt>
                <c:pt idx="53752">
                  <c:v>1.0080337524414063E-3</c:v>
                </c:pt>
                <c:pt idx="53753">
                  <c:v>1.007080078125E-3</c:v>
                </c:pt>
                <c:pt idx="53754">
                  <c:v>1.0068416595458984E-3</c:v>
                </c:pt>
                <c:pt idx="53755">
                  <c:v>1.007080078125E-3</c:v>
                </c:pt>
                <c:pt idx="53756">
                  <c:v>1.007080078125E-3</c:v>
                </c:pt>
                <c:pt idx="53757">
                  <c:v>1.0068416595458984E-3</c:v>
                </c:pt>
                <c:pt idx="53758">
                  <c:v>1.007080078125E-3</c:v>
                </c:pt>
                <c:pt idx="53759">
                  <c:v>1.007080078125E-3</c:v>
                </c:pt>
                <c:pt idx="53760">
                  <c:v>1.0068416595458984E-3</c:v>
                </c:pt>
                <c:pt idx="53761">
                  <c:v>1.007080078125E-3</c:v>
                </c:pt>
                <c:pt idx="53762">
                  <c:v>1.007080078125E-3</c:v>
                </c:pt>
                <c:pt idx="53763">
                  <c:v>1.0068416595458984E-3</c:v>
                </c:pt>
                <c:pt idx="53764">
                  <c:v>1.0080337524414063E-3</c:v>
                </c:pt>
                <c:pt idx="53765">
                  <c:v>1.007080078125E-3</c:v>
                </c:pt>
                <c:pt idx="53766">
                  <c:v>1.0068416595458984E-3</c:v>
                </c:pt>
                <c:pt idx="53767">
                  <c:v>1.007080078125E-3</c:v>
                </c:pt>
                <c:pt idx="53768">
                  <c:v>1.007080078125E-3</c:v>
                </c:pt>
                <c:pt idx="53769">
                  <c:v>1.0068416595458984E-3</c:v>
                </c:pt>
                <c:pt idx="53770">
                  <c:v>1.007080078125E-3</c:v>
                </c:pt>
                <c:pt idx="53771">
                  <c:v>1.007080078125E-3</c:v>
                </c:pt>
                <c:pt idx="53772">
                  <c:v>1.0068416595458984E-3</c:v>
                </c:pt>
                <c:pt idx="53773">
                  <c:v>1.007080078125E-3</c:v>
                </c:pt>
                <c:pt idx="53774">
                  <c:v>1.007080078125E-3</c:v>
                </c:pt>
                <c:pt idx="53775">
                  <c:v>1.0068416595458984E-3</c:v>
                </c:pt>
                <c:pt idx="53776">
                  <c:v>1.007080078125E-3</c:v>
                </c:pt>
                <c:pt idx="53777">
                  <c:v>1.0080337524414063E-3</c:v>
                </c:pt>
                <c:pt idx="53778">
                  <c:v>1.007080078125E-3</c:v>
                </c:pt>
                <c:pt idx="53779">
                  <c:v>1.0068416595458984E-3</c:v>
                </c:pt>
                <c:pt idx="53780">
                  <c:v>1.007080078125E-3</c:v>
                </c:pt>
                <c:pt idx="53781">
                  <c:v>1.007080078125E-3</c:v>
                </c:pt>
                <c:pt idx="53782">
                  <c:v>1.0068416595458984E-3</c:v>
                </c:pt>
                <c:pt idx="53783">
                  <c:v>1.007080078125E-3</c:v>
                </c:pt>
                <c:pt idx="53784">
                  <c:v>1.007080078125E-3</c:v>
                </c:pt>
                <c:pt idx="53785">
                  <c:v>1.0068416595458984E-3</c:v>
                </c:pt>
                <c:pt idx="53786">
                  <c:v>1.007080078125E-3</c:v>
                </c:pt>
                <c:pt idx="53787">
                  <c:v>1.007080078125E-3</c:v>
                </c:pt>
                <c:pt idx="53788">
                  <c:v>1.0068416595458984E-3</c:v>
                </c:pt>
                <c:pt idx="53789">
                  <c:v>1.0080337524414063E-3</c:v>
                </c:pt>
                <c:pt idx="53790">
                  <c:v>1.007080078125E-3</c:v>
                </c:pt>
                <c:pt idx="53791">
                  <c:v>1.0068416595458984E-3</c:v>
                </c:pt>
                <c:pt idx="53792">
                  <c:v>1.007080078125E-3</c:v>
                </c:pt>
                <c:pt idx="53793">
                  <c:v>1.007080078125E-3</c:v>
                </c:pt>
                <c:pt idx="53794">
                  <c:v>1.0068416595458984E-3</c:v>
                </c:pt>
                <c:pt idx="53795">
                  <c:v>1.007080078125E-3</c:v>
                </c:pt>
                <c:pt idx="53796">
                  <c:v>1.007080078125E-3</c:v>
                </c:pt>
                <c:pt idx="53797">
                  <c:v>1.0068416595458984E-3</c:v>
                </c:pt>
                <c:pt idx="53798">
                  <c:v>1.007080078125E-3</c:v>
                </c:pt>
                <c:pt idx="53799">
                  <c:v>1.007080078125E-3</c:v>
                </c:pt>
                <c:pt idx="53800">
                  <c:v>1.0068416595458984E-3</c:v>
                </c:pt>
                <c:pt idx="53801">
                  <c:v>1.007080078125E-3</c:v>
                </c:pt>
                <c:pt idx="53802">
                  <c:v>1.0080337524414063E-3</c:v>
                </c:pt>
                <c:pt idx="53803">
                  <c:v>1.007080078125E-3</c:v>
                </c:pt>
                <c:pt idx="53804">
                  <c:v>1.0068416595458984E-3</c:v>
                </c:pt>
                <c:pt idx="53805">
                  <c:v>1.007080078125E-3</c:v>
                </c:pt>
                <c:pt idx="53806">
                  <c:v>1.007080078125E-3</c:v>
                </c:pt>
                <c:pt idx="53807">
                  <c:v>1.0068416595458984E-3</c:v>
                </c:pt>
                <c:pt idx="53808">
                  <c:v>1.007080078125E-3</c:v>
                </c:pt>
                <c:pt idx="53809">
                  <c:v>1.007080078125E-3</c:v>
                </c:pt>
                <c:pt idx="53810">
                  <c:v>1.0068416595458984E-3</c:v>
                </c:pt>
                <c:pt idx="53811">
                  <c:v>1.007080078125E-3</c:v>
                </c:pt>
                <c:pt idx="53812">
                  <c:v>1.007080078125E-3</c:v>
                </c:pt>
                <c:pt idx="53813">
                  <c:v>1.0068416595458984E-3</c:v>
                </c:pt>
                <c:pt idx="53814">
                  <c:v>1.0080337524414063E-3</c:v>
                </c:pt>
                <c:pt idx="53815">
                  <c:v>1.007080078125E-3</c:v>
                </c:pt>
                <c:pt idx="53816">
                  <c:v>1.0068416595458984E-3</c:v>
                </c:pt>
                <c:pt idx="53817">
                  <c:v>1.007080078125E-3</c:v>
                </c:pt>
                <c:pt idx="53818">
                  <c:v>1.007080078125E-3</c:v>
                </c:pt>
                <c:pt idx="53819">
                  <c:v>1.0068416595458984E-3</c:v>
                </c:pt>
                <c:pt idx="53820">
                  <c:v>1.007080078125E-3</c:v>
                </c:pt>
                <c:pt idx="53821">
                  <c:v>1.007080078125E-3</c:v>
                </c:pt>
                <c:pt idx="53822">
                  <c:v>1.0068416595458984E-3</c:v>
                </c:pt>
                <c:pt idx="53823">
                  <c:v>1.007080078125E-3</c:v>
                </c:pt>
                <c:pt idx="53824">
                  <c:v>1.007080078125E-3</c:v>
                </c:pt>
                <c:pt idx="53825">
                  <c:v>1.0068416595458984E-3</c:v>
                </c:pt>
                <c:pt idx="53826">
                  <c:v>1.007080078125E-3</c:v>
                </c:pt>
                <c:pt idx="53827">
                  <c:v>1.0080337524414063E-3</c:v>
                </c:pt>
                <c:pt idx="53828">
                  <c:v>1.007080078125E-3</c:v>
                </c:pt>
                <c:pt idx="53829">
                  <c:v>1.0068416595458984E-3</c:v>
                </c:pt>
                <c:pt idx="53830">
                  <c:v>1.007080078125E-3</c:v>
                </c:pt>
                <c:pt idx="53831">
                  <c:v>1.007080078125E-3</c:v>
                </c:pt>
                <c:pt idx="53832">
                  <c:v>1.0068416595458984E-3</c:v>
                </c:pt>
                <c:pt idx="53833">
                  <c:v>1.007080078125E-3</c:v>
                </c:pt>
                <c:pt idx="53834">
                  <c:v>1.007080078125E-3</c:v>
                </c:pt>
                <c:pt idx="53835">
                  <c:v>1.0068416595458984E-3</c:v>
                </c:pt>
                <c:pt idx="53836">
                  <c:v>1.007080078125E-3</c:v>
                </c:pt>
                <c:pt idx="53837">
                  <c:v>1.007080078125E-3</c:v>
                </c:pt>
                <c:pt idx="53838">
                  <c:v>1.0068416595458984E-3</c:v>
                </c:pt>
                <c:pt idx="53839">
                  <c:v>1.0080337524414063E-3</c:v>
                </c:pt>
                <c:pt idx="53840">
                  <c:v>1.007080078125E-3</c:v>
                </c:pt>
                <c:pt idx="53841">
                  <c:v>1.0068416595458984E-3</c:v>
                </c:pt>
                <c:pt idx="53842">
                  <c:v>1.007080078125E-3</c:v>
                </c:pt>
                <c:pt idx="53843">
                  <c:v>1.007080078125E-3</c:v>
                </c:pt>
                <c:pt idx="53844">
                  <c:v>1.0068416595458984E-3</c:v>
                </c:pt>
                <c:pt idx="53845">
                  <c:v>1.007080078125E-3</c:v>
                </c:pt>
                <c:pt idx="53846">
                  <c:v>1.007080078125E-3</c:v>
                </c:pt>
                <c:pt idx="53847">
                  <c:v>1.0068416595458984E-3</c:v>
                </c:pt>
                <c:pt idx="53848">
                  <c:v>1.007080078125E-3</c:v>
                </c:pt>
                <c:pt idx="53849">
                  <c:v>1.007080078125E-3</c:v>
                </c:pt>
                <c:pt idx="53850">
                  <c:v>1.0068416595458984E-3</c:v>
                </c:pt>
                <c:pt idx="53851">
                  <c:v>1.007080078125E-3</c:v>
                </c:pt>
                <c:pt idx="53852">
                  <c:v>1.0080337524414063E-3</c:v>
                </c:pt>
                <c:pt idx="53853">
                  <c:v>1.007080078125E-3</c:v>
                </c:pt>
                <c:pt idx="53854">
                  <c:v>1.0068416595458984E-3</c:v>
                </c:pt>
                <c:pt idx="53855">
                  <c:v>1.007080078125E-3</c:v>
                </c:pt>
                <c:pt idx="53856">
                  <c:v>1.007080078125E-3</c:v>
                </c:pt>
                <c:pt idx="53857">
                  <c:v>1.0068416595458984E-3</c:v>
                </c:pt>
                <c:pt idx="53858">
                  <c:v>1.007080078125E-3</c:v>
                </c:pt>
                <c:pt idx="53859">
                  <c:v>1.007080078125E-3</c:v>
                </c:pt>
                <c:pt idx="53860">
                  <c:v>1.0068416595458984E-3</c:v>
                </c:pt>
                <c:pt idx="53861">
                  <c:v>1.007080078125E-3</c:v>
                </c:pt>
                <c:pt idx="53862">
                  <c:v>1.007080078125E-3</c:v>
                </c:pt>
                <c:pt idx="53863">
                  <c:v>1.0068416595458984E-3</c:v>
                </c:pt>
                <c:pt idx="53864">
                  <c:v>1.0080337524414063E-3</c:v>
                </c:pt>
                <c:pt idx="53865">
                  <c:v>1.007080078125E-3</c:v>
                </c:pt>
                <c:pt idx="53866">
                  <c:v>1.8126964569091797E-2</c:v>
                </c:pt>
                <c:pt idx="53867">
                  <c:v>1.007080078125E-3</c:v>
                </c:pt>
                <c:pt idx="53868">
                  <c:v>1.0068416595458984E-3</c:v>
                </c:pt>
                <c:pt idx="53869">
                  <c:v>1.007080078125E-3</c:v>
                </c:pt>
                <c:pt idx="53870">
                  <c:v>1.0068416595458984E-3</c:v>
                </c:pt>
                <c:pt idx="53871">
                  <c:v>1.007080078125E-3</c:v>
                </c:pt>
                <c:pt idx="53872">
                  <c:v>1.0080337524414063E-3</c:v>
                </c:pt>
                <c:pt idx="53873">
                  <c:v>1.007080078125E-3</c:v>
                </c:pt>
                <c:pt idx="53874">
                  <c:v>1.0068416595458984E-3</c:v>
                </c:pt>
                <c:pt idx="53875">
                  <c:v>1.007080078125E-3</c:v>
                </c:pt>
                <c:pt idx="53876">
                  <c:v>1.007080078125E-3</c:v>
                </c:pt>
                <c:pt idx="53877">
                  <c:v>1.0068416595458984E-3</c:v>
                </c:pt>
                <c:pt idx="53878">
                  <c:v>1.007080078125E-3</c:v>
                </c:pt>
                <c:pt idx="53879">
                  <c:v>1.007080078125E-3</c:v>
                </c:pt>
                <c:pt idx="53880">
                  <c:v>1.0068416595458984E-3</c:v>
                </c:pt>
                <c:pt idx="53881">
                  <c:v>1.007080078125E-3</c:v>
                </c:pt>
                <c:pt idx="53882">
                  <c:v>1.007080078125E-3</c:v>
                </c:pt>
                <c:pt idx="53883">
                  <c:v>1.0068416595458984E-3</c:v>
                </c:pt>
                <c:pt idx="53884">
                  <c:v>1.007080078125E-3</c:v>
                </c:pt>
                <c:pt idx="53885">
                  <c:v>1.0080337524414063E-3</c:v>
                </c:pt>
                <c:pt idx="53886">
                  <c:v>1.007080078125E-3</c:v>
                </c:pt>
                <c:pt idx="53887">
                  <c:v>1.0068416595458984E-3</c:v>
                </c:pt>
                <c:pt idx="53888">
                  <c:v>1.007080078125E-3</c:v>
                </c:pt>
                <c:pt idx="53889">
                  <c:v>1.007080078125E-3</c:v>
                </c:pt>
                <c:pt idx="53890">
                  <c:v>1.0068416595458984E-3</c:v>
                </c:pt>
                <c:pt idx="53891">
                  <c:v>1.007080078125E-3</c:v>
                </c:pt>
                <c:pt idx="53892">
                  <c:v>1.0068416595458984E-3</c:v>
                </c:pt>
                <c:pt idx="53893">
                  <c:v>1.007080078125E-3</c:v>
                </c:pt>
                <c:pt idx="53894">
                  <c:v>1.007080078125E-3</c:v>
                </c:pt>
                <c:pt idx="53895">
                  <c:v>1.0068416595458984E-3</c:v>
                </c:pt>
                <c:pt idx="53896">
                  <c:v>1.007080078125E-3</c:v>
                </c:pt>
                <c:pt idx="53897">
                  <c:v>1.0080337524414063E-3</c:v>
                </c:pt>
                <c:pt idx="53898">
                  <c:v>1.007080078125E-3</c:v>
                </c:pt>
                <c:pt idx="53899">
                  <c:v>1.0068416595458984E-3</c:v>
                </c:pt>
                <c:pt idx="53900">
                  <c:v>1.007080078125E-3</c:v>
                </c:pt>
                <c:pt idx="53901">
                  <c:v>1.007080078125E-3</c:v>
                </c:pt>
                <c:pt idx="53902">
                  <c:v>1.0068416595458984E-3</c:v>
                </c:pt>
                <c:pt idx="53903">
                  <c:v>1.007080078125E-3</c:v>
                </c:pt>
                <c:pt idx="53904">
                  <c:v>1.007080078125E-3</c:v>
                </c:pt>
                <c:pt idx="53905">
                  <c:v>1.0068416595458984E-3</c:v>
                </c:pt>
                <c:pt idx="53906">
                  <c:v>1.007080078125E-3</c:v>
                </c:pt>
                <c:pt idx="53907">
                  <c:v>1.007080078125E-3</c:v>
                </c:pt>
                <c:pt idx="53908">
                  <c:v>1.0068416595458984E-3</c:v>
                </c:pt>
                <c:pt idx="53909">
                  <c:v>1.007080078125E-3</c:v>
                </c:pt>
                <c:pt idx="53910">
                  <c:v>1.0080337524414063E-3</c:v>
                </c:pt>
                <c:pt idx="53911">
                  <c:v>1.007080078125E-3</c:v>
                </c:pt>
                <c:pt idx="53912">
                  <c:v>1.0068416595458984E-3</c:v>
                </c:pt>
                <c:pt idx="53913">
                  <c:v>1.007080078125E-3</c:v>
                </c:pt>
                <c:pt idx="53914">
                  <c:v>1.0068416595458984E-3</c:v>
                </c:pt>
                <c:pt idx="53915">
                  <c:v>1.007080078125E-3</c:v>
                </c:pt>
                <c:pt idx="53916">
                  <c:v>1.007080078125E-3</c:v>
                </c:pt>
                <c:pt idx="53917">
                  <c:v>1.0068416595458984E-3</c:v>
                </c:pt>
                <c:pt idx="53918">
                  <c:v>1.007080078125E-3</c:v>
                </c:pt>
                <c:pt idx="53919">
                  <c:v>1.007080078125E-3</c:v>
                </c:pt>
                <c:pt idx="53920">
                  <c:v>1.0068416595458984E-3</c:v>
                </c:pt>
                <c:pt idx="53921">
                  <c:v>1.007080078125E-3</c:v>
                </c:pt>
                <c:pt idx="53922">
                  <c:v>1.0080337524414063E-3</c:v>
                </c:pt>
                <c:pt idx="53923">
                  <c:v>1.007080078125E-3</c:v>
                </c:pt>
                <c:pt idx="53924">
                  <c:v>1.0068416595458984E-3</c:v>
                </c:pt>
                <c:pt idx="53925">
                  <c:v>1.007080078125E-3</c:v>
                </c:pt>
                <c:pt idx="53926">
                  <c:v>1.007080078125E-3</c:v>
                </c:pt>
                <c:pt idx="53927">
                  <c:v>1.0068416595458984E-3</c:v>
                </c:pt>
                <c:pt idx="53928">
                  <c:v>1.007080078125E-3</c:v>
                </c:pt>
                <c:pt idx="53929">
                  <c:v>1.007080078125E-3</c:v>
                </c:pt>
                <c:pt idx="53930">
                  <c:v>1.0068416595458984E-3</c:v>
                </c:pt>
                <c:pt idx="53931">
                  <c:v>1.007080078125E-3</c:v>
                </c:pt>
                <c:pt idx="53932">
                  <c:v>1.007080078125E-3</c:v>
                </c:pt>
                <c:pt idx="53933">
                  <c:v>1.0068416595458984E-3</c:v>
                </c:pt>
                <c:pt idx="53934">
                  <c:v>1.007080078125E-3</c:v>
                </c:pt>
                <c:pt idx="53935">
                  <c:v>1.0080337524414063E-3</c:v>
                </c:pt>
                <c:pt idx="53936">
                  <c:v>1.0068416595458984E-3</c:v>
                </c:pt>
                <c:pt idx="53937">
                  <c:v>1.007080078125E-3</c:v>
                </c:pt>
                <c:pt idx="53938">
                  <c:v>1.007080078125E-3</c:v>
                </c:pt>
                <c:pt idx="53939">
                  <c:v>1.0068416595458984E-3</c:v>
                </c:pt>
                <c:pt idx="53940">
                  <c:v>1.007080078125E-3</c:v>
                </c:pt>
                <c:pt idx="53941">
                  <c:v>1.007080078125E-3</c:v>
                </c:pt>
                <c:pt idx="53942">
                  <c:v>1.0068416595458984E-3</c:v>
                </c:pt>
                <c:pt idx="53943">
                  <c:v>1.007080078125E-3</c:v>
                </c:pt>
                <c:pt idx="53944">
                  <c:v>1.007080078125E-3</c:v>
                </c:pt>
                <c:pt idx="53945">
                  <c:v>1.0068416595458984E-3</c:v>
                </c:pt>
                <c:pt idx="53946">
                  <c:v>1.007080078125E-3</c:v>
                </c:pt>
                <c:pt idx="53947">
                  <c:v>1.0080337524414063E-3</c:v>
                </c:pt>
                <c:pt idx="53948">
                  <c:v>1.007080078125E-3</c:v>
                </c:pt>
                <c:pt idx="53949">
                  <c:v>1.0068416595458984E-3</c:v>
                </c:pt>
                <c:pt idx="53950">
                  <c:v>1.007080078125E-3</c:v>
                </c:pt>
                <c:pt idx="53951">
                  <c:v>1.007080078125E-3</c:v>
                </c:pt>
                <c:pt idx="53952">
                  <c:v>1.0068416595458984E-3</c:v>
                </c:pt>
                <c:pt idx="53953">
                  <c:v>1.007080078125E-3</c:v>
                </c:pt>
                <c:pt idx="53954">
                  <c:v>1.007080078125E-3</c:v>
                </c:pt>
                <c:pt idx="53955">
                  <c:v>1.0068416595458984E-3</c:v>
                </c:pt>
                <c:pt idx="53956">
                  <c:v>1.007080078125E-3</c:v>
                </c:pt>
                <c:pt idx="53957">
                  <c:v>1.007080078125E-3</c:v>
                </c:pt>
                <c:pt idx="53958">
                  <c:v>1.0068416595458984E-3</c:v>
                </c:pt>
                <c:pt idx="53959">
                  <c:v>1.007080078125E-3</c:v>
                </c:pt>
                <c:pt idx="53960">
                  <c:v>1.0080337524414063E-3</c:v>
                </c:pt>
                <c:pt idx="53961">
                  <c:v>1.0068416595458984E-3</c:v>
                </c:pt>
                <c:pt idx="53962">
                  <c:v>1.007080078125E-3</c:v>
                </c:pt>
                <c:pt idx="53963">
                  <c:v>1.007080078125E-3</c:v>
                </c:pt>
                <c:pt idx="53964">
                  <c:v>1.0068416595458984E-3</c:v>
                </c:pt>
                <c:pt idx="53965">
                  <c:v>1.007080078125E-3</c:v>
                </c:pt>
                <c:pt idx="53966">
                  <c:v>1.007080078125E-3</c:v>
                </c:pt>
                <c:pt idx="53967">
                  <c:v>1.0068416595458984E-3</c:v>
                </c:pt>
                <c:pt idx="53968">
                  <c:v>1.007080078125E-3</c:v>
                </c:pt>
                <c:pt idx="53969">
                  <c:v>1.007080078125E-3</c:v>
                </c:pt>
                <c:pt idx="53970">
                  <c:v>1.0068416595458984E-3</c:v>
                </c:pt>
                <c:pt idx="53971">
                  <c:v>1.007080078125E-3</c:v>
                </c:pt>
                <c:pt idx="53972">
                  <c:v>1.0080337524414063E-3</c:v>
                </c:pt>
                <c:pt idx="53973">
                  <c:v>1.007080078125E-3</c:v>
                </c:pt>
                <c:pt idx="53974">
                  <c:v>1.0068416595458984E-3</c:v>
                </c:pt>
                <c:pt idx="53975">
                  <c:v>1.007080078125E-3</c:v>
                </c:pt>
                <c:pt idx="53976">
                  <c:v>1.007080078125E-3</c:v>
                </c:pt>
                <c:pt idx="53977">
                  <c:v>1.0068416595458984E-3</c:v>
                </c:pt>
                <c:pt idx="53978">
                  <c:v>1.007080078125E-3</c:v>
                </c:pt>
                <c:pt idx="53979">
                  <c:v>1.007080078125E-3</c:v>
                </c:pt>
                <c:pt idx="53980">
                  <c:v>1.0068416595458984E-3</c:v>
                </c:pt>
                <c:pt idx="53981">
                  <c:v>1.007080078125E-3</c:v>
                </c:pt>
                <c:pt idx="53982">
                  <c:v>1.007080078125E-3</c:v>
                </c:pt>
                <c:pt idx="53983">
                  <c:v>1.0068416595458984E-3</c:v>
                </c:pt>
                <c:pt idx="53984">
                  <c:v>1.007080078125E-3</c:v>
                </c:pt>
                <c:pt idx="53985">
                  <c:v>1.0080337524414063E-3</c:v>
                </c:pt>
                <c:pt idx="53986">
                  <c:v>1.0068416595458984E-3</c:v>
                </c:pt>
                <c:pt idx="53987">
                  <c:v>1.007080078125E-3</c:v>
                </c:pt>
                <c:pt idx="53988">
                  <c:v>1.007080078125E-3</c:v>
                </c:pt>
                <c:pt idx="53989">
                  <c:v>1.0068416595458984E-3</c:v>
                </c:pt>
                <c:pt idx="53990">
                  <c:v>1.007080078125E-3</c:v>
                </c:pt>
                <c:pt idx="53991">
                  <c:v>1.007080078125E-3</c:v>
                </c:pt>
                <c:pt idx="53992">
                  <c:v>1.0068416595458984E-3</c:v>
                </c:pt>
                <c:pt idx="53993">
                  <c:v>1.007080078125E-3</c:v>
                </c:pt>
                <c:pt idx="53994">
                  <c:v>1.007080078125E-3</c:v>
                </c:pt>
                <c:pt idx="53995">
                  <c:v>1.0068416595458984E-3</c:v>
                </c:pt>
                <c:pt idx="53996">
                  <c:v>1.007080078125E-3</c:v>
                </c:pt>
                <c:pt idx="53997">
                  <c:v>1.0080337524414063E-3</c:v>
                </c:pt>
                <c:pt idx="53998">
                  <c:v>1.007080078125E-3</c:v>
                </c:pt>
                <c:pt idx="53999">
                  <c:v>1.0068416595458984E-3</c:v>
                </c:pt>
                <c:pt idx="54000">
                  <c:v>1.007080078125E-3</c:v>
                </c:pt>
                <c:pt idx="54001">
                  <c:v>1.007080078125E-3</c:v>
                </c:pt>
                <c:pt idx="54002">
                  <c:v>1.0068416595458984E-3</c:v>
                </c:pt>
                <c:pt idx="54003">
                  <c:v>1.007080078125E-3</c:v>
                </c:pt>
                <c:pt idx="54004">
                  <c:v>1.007080078125E-3</c:v>
                </c:pt>
                <c:pt idx="54005">
                  <c:v>1.0068416595458984E-3</c:v>
                </c:pt>
                <c:pt idx="54006">
                  <c:v>1.007080078125E-3</c:v>
                </c:pt>
                <c:pt idx="54007">
                  <c:v>1.007080078125E-3</c:v>
                </c:pt>
                <c:pt idx="54008">
                  <c:v>1.0068416595458984E-3</c:v>
                </c:pt>
                <c:pt idx="54009">
                  <c:v>1.007080078125E-3</c:v>
                </c:pt>
                <c:pt idx="54010">
                  <c:v>1.0080337524414063E-3</c:v>
                </c:pt>
                <c:pt idx="54011">
                  <c:v>1.0068416595458984E-3</c:v>
                </c:pt>
                <c:pt idx="54012">
                  <c:v>1.007080078125E-3</c:v>
                </c:pt>
                <c:pt idx="54013">
                  <c:v>1.007080078125E-3</c:v>
                </c:pt>
                <c:pt idx="54014">
                  <c:v>1.0068416595458984E-3</c:v>
                </c:pt>
                <c:pt idx="54015">
                  <c:v>1.007080078125E-3</c:v>
                </c:pt>
                <c:pt idx="54016">
                  <c:v>1.007080078125E-3</c:v>
                </c:pt>
                <c:pt idx="54017">
                  <c:v>1.0068416595458984E-3</c:v>
                </c:pt>
                <c:pt idx="54018">
                  <c:v>1.007080078125E-3</c:v>
                </c:pt>
                <c:pt idx="54019">
                  <c:v>1.007080078125E-3</c:v>
                </c:pt>
                <c:pt idx="54020">
                  <c:v>1.0068416595458984E-3</c:v>
                </c:pt>
                <c:pt idx="54021">
                  <c:v>1.007080078125E-3</c:v>
                </c:pt>
                <c:pt idx="54022">
                  <c:v>1.0080337524414063E-3</c:v>
                </c:pt>
                <c:pt idx="54023">
                  <c:v>1.007080078125E-3</c:v>
                </c:pt>
                <c:pt idx="54024">
                  <c:v>1.0068416595458984E-3</c:v>
                </c:pt>
                <c:pt idx="54025">
                  <c:v>1.007080078125E-3</c:v>
                </c:pt>
                <c:pt idx="54026">
                  <c:v>1.007080078125E-3</c:v>
                </c:pt>
                <c:pt idx="54027">
                  <c:v>1.0068416595458984E-3</c:v>
                </c:pt>
                <c:pt idx="54028">
                  <c:v>1.007080078125E-3</c:v>
                </c:pt>
                <c:pt idx="54029">
                  <c:v>1.007080078125E-3</c:v>
                </c:pt>
                <c:pt idx="54030">
                  <c:v>1.0068416595458984E-3</c:v>
                </c:pt>
                <c:pt idx="54031">
                  <c:v>1.007080078125E-3</c:v>
                </c:pt>
                <c:pt idx="54032">
                  <c:v>1.007080078125E-3</c:v>
                </c:pt>
                <c:pt idx="54033">
                  <c:v>1.0068416595458984E-3</c:v>
                </c:pt>
                <c:pt idx="54034">
                  <c:v>1.007080078125E-3</c:v>
                </c:pt>
                <c:pt idx="54035">
                  <c:v>1.0080337524414063E-3</c:v>
                </c:pt>
                <c:pt idx="54036">
                  <c:v>1.0068416595458984E-3</c:v>
                </c:pt>
                <c:pt idx="54037">
                  <c:v>1.007080078125E-3</c:v>
                </c:pt>
                <c:pt idx="54038">
                  <c:v>1.007080078125E-3</c:v>
                </c:pt>
                <c:pt idx="54039">
                  <c:v>1.0068416595458984E-3</c:v>
                </c:pt>
                <c:pt idx="54040">
                  <c:v>1.007080078125E-3</c:v>
                </c:pt>
                <c:pt idx="54041">
                  <c:v>1.007080078125E-3</c:v>
                </c:pt>
                <c:pt idx="54042">
                  <c:v>1.0068416595458984E-3</c:v>
                </c:pt>
                <c:pt idx="54043">
                  <c:v>1.007080078125E-3</c:v>
                </c:pt>
                <c:pt idx="54044">
                  <c:v>1.007080078125E-3</c:v>
                </c:pt>
                <c:pt idx="54045">
                  <c:v>1.0068416595458984E-3</c:v>
                </c:pt>
                <c:pt idx="54046">
                  <c:v>1.007080078125E-3</c:v>
                </c:pt>
                <c:pt idx="54047">
                  <c:v>1.0080337524414063E-3</c:v>
                </c:pt>
                <c:pt idx="54048">
                  <c:v>1.007080078125E-3</c:v>
                </c:pt>
                <c:pt idx="54049">
                  <c:v>1.0068416595458984E-3</c:v>
                </c:pt>
                <c:pt idx="54050">
                  <c:v>1.007080078125E-3</c:v>
                </c:pt>
                <c:pt idx="54051">
                  <c:v>1.007080078125E-3</c:v>
                </c:pt>
                <c:pt idx="54052">
                  <c:v>1.0068416595458984E-3</c:v>
                </c:pt>
                <c:pt idx="54053">
                  <c:v>1.007080078125E-3</c:v>
                </c:pt>
                <c:pt idx="54054">
                  <c:v>1.007080078125E-3</c:v>
                </c:pt>
                <c:pt idx="54055">
                  <c:v>1.0068416595458984E-3</c:v>
                </c:pt>
                <c:pt idx="54056">
                  <c:v>1.007080078125E-3</c:v>
                </c:pt>
                <c:pt idx="54057">
                  <c:v>1.007080078125E-3</c:v>
                </c:pt>
                <c:pt idx="54058">
                  <c:v>1.0068416595458984E-3</c:v>
                </c:pt>
                <c:pt idx="54059">
                  <c:v>1.007080078125E-3</c:v>
                </c:pt>
                <c:pt idx="54060">
                  <c:v>1.0080337524414063E-3</c:v>
                </c:pt>
                <c:pt idx="54061">
                  <c:v>1.0068416595458984E-3</c:v>
                </c:pt>
                <c:pt idx="54062">
                  <c:v>1.007080078125E-3</c:v>
                </c:pt>
                <c:pt idx="54063">
                  <c:v>1.007080078125E-3</c:v>
                </c:pt>
                <c:pt idx="54064">
                  <c:v>1.0068416595458984E-3</c:v>
                </c:pt>
                <c:pt idx="54065">
                  <c:v>1.007080078125E-3</c:v>
                </c:pt>
                <c:pt idx="54066">
                  <c:v>1.007080078125E-3</c:v>
                </c:pt>
                <c:pt idx="54067">
                  <c:v>1.0068416595458984E-3</c:v>
                </c:pt>
                <c:pt idx="54068">
                  <c:v>1.007080078125E-3</c:v>
                </c:pt>
                <c:pt idx="54069">
                  <c:v>1.007080078125E-3</c:v>
                </c:pt>
                <c:pt idx="54070">
                  <c:v>1.0068416595458984E-3</c:v>
                </c:pt>
                <c:pt idx="54071">
                  <c:v>1.007080078125E-3</c:v>
                </c:pt>
                <c:pt idx="54072">
                  <c:v>1.0080337524414063E-3</c:v>
                </c:pt>
                <c:pt idx="54073">
                  <c:v>1.007080078125E-3</c:v>
                </c:pt>
                <c:pt idx="54074">
                  <c:v>1.0068416595458984E-3</c:v>
                </c:pt>
                <c:pt idx="54075">
                  <c:v>1.007080078125E-3</c:v>
                </c:pt>
                <c:pt idx="54076">
                  <c:v>1.007080078125E-3</c:v>
                </c:pt>
                <c:pt idx="54077">
                  <c:v>1.0068416595458984E-3</c:v>
                </c:pt>
                <c:pt idx="54078">
                  <c:v>1.007080078125E-3</c:v>
                </c:pt>
                <c:pt idx="54079">
                  <c:v>1.007080078125E-3</c:v>
                </c:pt>
                <c:pt idx="54080">
                  <c:v>1.0068416595458984E-3</c:v>
                </c:pt>
                <c:pt idx="54081">
                  <c:v>1.007080078125E-3</c:v>
                </c:pt>
                <c:pt idx="54082">
                  <c:v>1.007080078125E-3</c:v>
                </c:pt>
                <c:pt idx="54083">
                  <c:v>1.0068416595458984E-3</c:v>
                </c:pt>
                <c:pt idx="54084">
                  <c:v>1.007080078125E-3</c:v>
                </c:pt>
                <c:pt idx="54085">
                  <c:v>1.0080337524414063E-3</c:v>
                </c:pt>
                <c:pt idx="54086">
                  <c:v>1.0068416595458984E-3</c:v>
                </c:pt>
                <c:pt idx="54087">
                  <c:v>1.007080078125E-3</c:v>
                </c:pt>
                <c:pt idx="54088">
                  <c:v>1.007080078125E-3</c:v>
                </c:pt>
                <c:pt idx="54089">
                  <c:v>1.0068416595458984E-3</c:v>
                </c:pt>
                <c:pt idx="54090">
                  <c:v>1.007080078125E-3</c:v>
                </c:pt>
                <c:pt idx="54091">
                  <c:v>1.007080078125E-3</c:v>
                </c:pt>
                <c:pt idx="54092">
                  <c:v>1.0068416595458984E-3</c:v>
                </c:pt>
                <c:pt idx="54093">
                  <c:v>1.007080078125E-3</c:v>
                </c:pt>
                <c:pt idx="54094">
                  <c:v>1.007080078125E-3</c:v>
                </c:pt>
                <c:pt idx="54095">
                  <c:v>1.0068416595458984E-3</c:v>
                </c:pt>
                <c:pt idx="54096">
                  <c:v>1.007080078125E-3</c:v>
                </c:pt>
                <c:pt idx="54097">
                  <c:v>1.0080337524414063E-3</c:v>
                </c:pt>
                <c:pt idx="54098">
                  <c:v>1.007080078125E-3</c:v>
                </c:pt>
                <c:pt idx="54099">
                  <c:v>1.0068416595458984E-3</c:v>
                </c:pt>
                <c:pt idx="54100">
                  <c:v>1.007080078125E-3</c:v>
                </c:pt>
                <c:pt idx="54101">
                  <c:v>1.007080078125E-3</c:v>
                </c:pt>
                <c:pt idx="54102">
                  <c:v>1.0068416595458984E-3</c:v>
                </c:pt>
                <c:pt idx="54103">
                  <c:v>1.007080078125E-3</c:v>
                </c:pt>
                <c:pt idx="54104">
                  <c:v>1.007080078125E-3</c:v>
                </c:pt>
                <c:pt idx="54105">
                  <c:v>1.0068416595458984E-3</c:v>
                </c:pt>
                <c:pt idx="54106">
                  <c:v>1.007080078125E-3</c:v>
                </c:pt>
                <c:pt idx="54107">
                  <c:v>1.007080078125E-3</c:v>
                </c:pt>
                <c:pt idx="54108">
                  <c:v>1.0068416595458984E-3</c:v>
                </c:pt>
                <c:pt idx="54109">
                  <c:v>1.007080078125E-3</c:v>
                </c:pt>
                <c:pt idx="54110">
                  <c:v>1.0080337524414063E-3</c:v>
                </c:pt>
                <c:pt idx="54111">
                  <c:v>1.0068416595458984E-3</c:v>
                </c:pt>
                <c:pt idx="54112">
                  <c:v>1.007080078125E-3</c:v>
                </c:pt>
                <c:pt idx="54113">
                  <c:v>1.007080078125E-3</c:v>
                </c:pt>
                <c:pt idx="54114">
                  <c:v>1.0068416595458984E-3</c:v>
                </c:pt>
                <c:pt idx="54115">
                  <c:v>1.007080078125E-3</c:v>
                </c:pt>
                <c:pt idx="54116">
                  <c:v>7.0500373840332031E-3</c:v>
                </c:pt>
                <c:pt idx="54117">
                  <c:v>1.007080078125E-3</c:v>
                </c:pt>
                <c:pt idx="54118">
                  <c:v>1.0068416595458984E-3</c:v>
                </c:pt>
                <c:pt idx="54119">
                  <c:v>1.007080078125E-3</c:v>
                </c:pt>
                <c:pt idx="54120">
                  <c:v>1.007080078125E-3</c:v>
                </c:pt>
                <c:pt idx="54121">
                  <c:v>1.0068416595458984E-3</c:v>
                </c:pt>
                <c:pt idx="54122">
                  <c:v>1.007080078125E-3</c:v>
                </c:pt>
                <c:pt idx="54123">
                  <c:v>1.007080078125E-3</c:v>
                </c:pt>
                <c:pt idx="54124">
                  <c:v>1.0068416595458984E-3</c:v>
                </c:pt>
                <c:pt idx="54125">
                  <c:v>1.007080078125E-3</c:v>
                </c:pt>
                <c:pt idx="54126">
                  <c:v>1.007080078125E-3</c:v>
                </c:pt>
                <c:pt idx="54127">
                  <c:v>1.0068416595458984E-3</c:v>
                </c:pt>
                <c:pt idx="54128">
                  <c:v>1.007080078125E-3</c:v>
                </c:pt>
                <c:pt idx="54129">
                  <c:v>1.0080337524414063E-3</c:v>
                </c:pt>
                <c:pt idx="54130">
                  <c:v>1.0068416595458984E-3</c:v>
                </c:pt>
                <c:pt idx="54131">
                  <c:v>1.007080078125E-3</c:v>
                </c:pt>
                <c:pt idx="54132">
                  <c:v>1.007080078125E-3</c:v>
                </c:pt>
                <c:pt idx="54133">
                  <c:v>1.0068416595458984E-3</c:v>
                </c:pt>
                <c:pt idx="54134">
                  <c:v>1.007080078125E-3</c:v>
                </c:pt>
                <c:pt idx="54135">
                  <c:v>1.007080078125E-3</c:v>
                </c:pt>
                <c:pt idx="54136">
                  <c:v>1.0068416595458984E-3</c:v>
                </c:pt>
                <c:pt idx="54137">
                  <c:v>1.007080078125E-3</c:v>
                </c:pt>
                <c:pt idx="54138">
                  <c:v>1.007080078125E-3</c:v>
                </c:pt>
                <c:pt idx="54139">
                  <c:v>1.0068416595458984E-3</c:v>
                </c:pt>
                <c:pt idx="54140">
                  <c:v>1.007080078125E-3</c:v>
                </c:pt>
                <c:pt idx="54141">
                  <c:v>1.0080337524414063E-3</c:v>
                </c:pt>
                <c:pt idx="54142">
                  <c:v>1.007080078125E-3</c:v>
                </c:pt>
                <c:pt idx="54143">
                  <c:v>1.0068416595458984E-3</c:v>
                </c:pt>
                <c:pt idx="54144">
                  <c:v>1.007080078125E-3</c:v>
                </c:pt>
                <c:pt idx="54145">
                  <c:v>1.007080078125E-3</c:v>
                </c:pt>
                <c:pt idx="54146">
                  <c:v>1.0068416595458984E-3</c:v>
                </c:pt>
                <c:pt idx="54147">
                  <c:v>1.007080078125E-3</c:v>
                </c:pt>
                <c:pt idx="54148">
                  <c:v>1.007080078125E-3</c:v>
                </c:pt>
                <c:pt idx="54149">
                  <c:v>1.0068416595458984E-3</c:v>
                </c:pt>
                <c:pt idx="54150">
                  <c:v>1.007080078125E-3</c:v>
                </c:pt>
                <c:pt idx="54151">
                  <c:v>1.007080078125E-3</c:v>
                </c:pt>
                <c:pt idx="54152">
                  <c:v>1.0068416595458984E-3</c:v>
                </c:pt>
                <c:pt idx="54153">
                  <c:v>1.0080337524414063E-3</c:v>
                </c:pt>
                <c:pt idx="54154">
                  <c:v>1.007080078125E-3</c:v>
                </c:pt>
                <c:pt idx="54155">
                  <c:v>1.0068416595458984E-3</c:v>
                </c:pt>
                <c:pt idx="54156">
                  <c:v>1.007080078125E-3</c:v>
                </c:pt>
                <c:pt idx="54157">
                  <c:v>1.007080078125E-3</c:v>
                </c:pt>
                <c:pt idx="54158">
                  <c:v>1.0068416595458984E-3</c:v>
                </c:pt>
                <c:pt idx="54159">
                  <c:v>1.007080078125E-3</c:v>
                </c:pt>
                <c:pt idx="54160">
                  <c:v>1.007080078125E-3</c:v>
                </c:pt>
                <c:pt idx="54161">
                  <c:v>1.0068416595458984E-3</c:v>
                </c:pt>
                <c:pt idx="54162">
                  <c:v>1.007080078125E-3</c:v>
                </c:pt>
                <c:pt idx="54163">
                  <c:v>1.007080078125E-3</c:v>
                </c:pt>
                <c:pt idx="54164">
                  <c:v>1.0068416595458984E-3</c:v>
                </c:pt>
                <c:pt idx="54165">
                  <c:v>1.007080078125E-3</c:v>
                </c:pt>
                <c:pt idx="54166">
                  <c:v>1.0080337524414063E-3</c:v>
                </c:pt>
                <c:pt idx="54167">
                  <c:v>1.007080078125E-3</c:v>
                </c:pt>
                <c:pt idx="54168">
                  <c:v>1.0068416595458984E-3</c:v>
                </c:pt>
                <c:pt idx="54169">
                  <c:v>1.007080078125E-3</c:v>
                </c:pt>
                <c:pt idx="54170">
                  <c:v>1.007080078125E-3</c:v>
                </c:pt>
                <c:pt idx="54171">
                  <c:v>1.0068416595458984E-3</c:v>
                </c:pt>
                <c:pt idx="54172">
                  <c:v>1.007080078125E-3</c:v>
                </c:pt>
                <c:pt idx="54173">
                  <c:v>1.007080078125E-3</c:v>
                </c:pt>
                <c:pt idx="54174">
                  <c:v>1.0068416595458984E-3</c:v>
                </c:pt>
                <c:pt idx="54175">
                  <c:v>1.007080078125E-3</c:v>
                </c:pt>
                <c:pt idx="54176">
                  <c:v>1.007080078125E-3</c:v>
                </c:pt>
                <c:pt idx="54177">
                  <c:v>1.0068416595458984E-3</c:v>
                </c:pt>
                <c:pt idx="54178">
                  <c:v>1.0080337524414063E-3</c:v>
                </c:pt>
                <c:pt idx="54179">
                  <c:v>1.007080078125E-3</c:v>
                </c:pt>
                <c:pt idx="54180">
                  <c:v>1.0068416595458984E-3</c:v>
                </c:pt>
                <c:pt idx="54181">
                  <c:v>1.007080078125E-3</c:v>
                </c:pt>
                <c:pt idx="54182">
                  <c:v>1.007080078125E-3</c:v>
                </c:pt>
                <c:pt idx="54183">
                  <c:v>1.0068416595458984E-3</c:v>
                </c:pt>
                <c:pt idx="54184">
                  <c:v>1.007080078125E-3</c:v>
                </c:pt>
                <c:pt idx="54185">
                  <c:v>1.007080078125E-3</c:v>
                </c:pt>
                <c:pt idx="54186">
                  <c:v>1.0068416595458984E-3</c:v>
                </c:pt>
                <c:pt idx="54187">
                  <c:v>1.007080078125E-3</c:v>
                </c:pt>
                <c:pt idx="54188">
                  <c:v>1.007080078125E-3</c:v>
                </c:pt>
                <c:pt idx="54189">
                  <c:v>1.0068416595458984E-3</c:v>
                </c:pt>
                <c:pt idx="54190">
                  <c:v>1.007080078125E-3</c:v>
                </c:pt>
                <c:pt idx="54191">
                  <c:v>1.0080337524414063E-3</c:v>
                </c:pt>
                <c:pt idx="54192">
                  <c:v>1.007080078125E-3</c:v>
                </c:pt>
                <c:pt idx="54193">
                  <c:v>1.0068416595458984E-3</c:v>
                </c:pt>
                <c:pt idx="54194">
                  <c:v>1.007080078125E-3</c:v>
                </c:pt>
                <c:pt idx="54195">
                  <c:v>1.007080078125E-3</c:v>
                </c:pt>
                <c:pt idx="54196">
                  <c:v>1.0068416595458984E-3</c:v>
                </c:pt>
                <c:pt idx="54197">
                  <c:v>1.007080078125E-3</c:v>
                </c:pt>
                <c:pt idx="54198">
                  <c:v>1.007080078125E-3</c:v>
                </c:pt>
                <c:pt idx="54199">
                  <c:v>1.0068416595458984E-3</c:v>
                </c:pt>
                <c:pt idx="54200">
                  <c:v>1.007080078125E-3</c:v>
                </c:pt>
                <c:pt idx="54201">
                  <c:v>1.007080078125E-3</c:v>
                </c:pt>
                <c:pt idx="54202">
                  <c:v>1.0068416595458984E-3</c:v>
                </c:pt>
                <c:pt idx="54203">
                  <c:v>1.0080337524414063E-3</c:v>
                </c:pt>
                <c:pt idx="54204">
                  <c:v>1.007080078125E-3</c:v>
                </c:pt>
                <c:pt idx="54205">
                  <c:v>1.0068416595458984E-3</c:v>
                </c:pt>
                <c:pt idx="54206">
                  <c:v>1.007080078125E-3</c:v>
                </c:pt>
                <c:pt idx="54207">
                  <c:v>1.007080078125E-3</c:v>
                </c:pt>
                <c:pt idx="54208">
                  <c:v>1.0068416595458984E-3</c:v>
                </c:pt>
                <c:pt idx="54209">
                  <c:v>1.007080078125E-3</c:v>
                </c:pt>
                <c:pt idx="54210">
                  <c:v>1.007080078125E-3</c:v>
                </c:pt>
                <c:pt idx="54211">
                  <c:v>1.0068416595458984E-3</c:v>
                </c:pt>
                <c:pt idx="54212">
                  <c:v>1.007080078125E-3</c:v>
                </c:pt>
                <c:pt idx="54213">
                  <c:v>1.007080078125E-3</c:v>
                </c:pt>
                <c:pt idx="54214">
                  <c:v>1.0068416595458984E-3</c:v>
                </c:pt>
                <c:pt idx="54215">
                  <c:v>1.007080078125E-3</c:v>
                </c:pt>
                <c:pt idx="54216">
                  <c:v>1.0080337524414063E-3</c:v>
                </c:pt>
                <c:pt idx="54217">
                  <c:v>1.007080078125E-3</c:v>
                </c:pt>
                <c:pt idx="54218">
                  <c:v>1.0068416595458984E-3</c:v>
                </c:pt>
                <c:pt idx="54219">
                  <c:v>1.007080078125E-3</c:v>
                </c:pt>
                <c:pt idx="54220">
                  <c:v>1.007080078125E-3</c:v>
                </c:pt>
                <c:pt idx="54221">
                  <c:v>1.0068416595458984E-3</c:v>
                </c:pt>
                <c:pt idx="54222">
                  <c:v>1.007080078125E-3</c:v>
                </c:pt>
                <c:pt idx="54223">
                  <c:v>1.007080078125E-3</c:v>
                </c:pt>
                <c:pt idx="54224">
                  <c:v>1.0068416595458984E-3</c:v>
                </c:pt>
                <c:pt idx="54225">
                  <c:v>1.007080078125E-3</c:v>
                </c:pt>
                <c:pt idx="54226">
                  <c:v>1.007080078125E-3</c:v>
                </c:pt>
                <c:pt idx="54227">
                  <c:v>1.0068416595458984E-3</c:v>
                </c:pt>
                <c:pt idx="54228">
                  <c:v>1.0080337524414063E-3</c:v>
                </c:pt>
                <c:pt idx="54229">
                  <c:v>1.007080078125E-3</c:v>
                </c:pt>
                <c:pt idx="54230">
                  <c:v>1.0068416595458984E-3</c:v>
                </c:pt>
                <c:pt idx="54231">
                  <c:v>1.007080078125E-3</c:v>
                </c:pt>
                <c:pt idx="54232">
                  <c:v>1.007080078125E-3</c:v>
                </c:pt>
                <c:pt idx="54233">
                  <c:v>1.0068416595458984E-3</c:v>
                </c:pt>
                <c:pt idx="54234">
                  <c:v>1.007080078125E-3</c:v>
                </c:pt>
                <c:pt idx="54235">
                  <c:v>1.007080078125E-3</c:v>
                </c:pt>
                <c:pt idx="54236">
                  <c:v>1.0068416595458984E-3</c:v>
                </c:pt>
                <c:pt idx="54237">
                  <c:v>1.007080078125E-3</c:v>
                </c:pt>
                <c:pt idx="54238">
                  <c:v>1.007080078125E-3</c:v>
                </c:pt>
                <c:pt idx="54239">
                  <c:v>1.0068416595458984E-3</c:v>
                </c:pt>
                <c:pt idx="54240">
                  <c:v>1.007080078125E-3</c:v>
                </c:pt>
                <c:pt idx="54241">
                  <c:v>1.0080337524414063E-3</c:v>
                </c:pt>
                <c:pt idx="54242">
                  <c:v>1.007080078125E-3</c:v>
                </c:pt>
                <c:pt idx="54243">
                  <c:v>1.0068416595458984E-3</c:v>
                </c:pt>
                <c:pt idx="54244">
                  <c:v>1.007080078125E-3</c:v>
                </c:pt>
                <c:pt idx="54245">
                  <c:v>1.007080078125E-3</c:v>
                </c:pt>
                <c:pt idx="54246">
                  <c:v>1.0068416595458984E-3</c:v>
                </c:pt>
                <c:pt idx="54247">
                  <c:v>1.007080078125E-3</c:v>
                </c:pt>
                <c:pt idx="54248">
                  <c:v>1.007080078125E-3</c:v>
                </c:pt>
                <c:pt idx="54249">
                  <c:v>1.0068416595458984E-3</c:v>
                </c:pt>
                <c:pt idx="54250">
                  <c:v>1.007080078125E-3</c:v>
                </c:pt>
                <c:pt idx="54251">
                  <c:v>1.007080078125E-3</c:v>
                </c:pt>
                <c:pt idx="54252">
                  <c:v>1.0068416595458984E-3</c:v>
                </c:pt>
                <c:pt idx="54253">
                  <c:v>1.0080337524414063E-3</c:v>
                </c:pt>
                <c:pt idx="54254">
                  <c:v>1.007080078125E-3</c:v>
                </c:pt>
                <c:pt idx="54255">
                  <c:v>1.0068416595458984E-3</c:v>
                </c:pt>
                <c:pt idx="54256">
                  <c:v>1.007080078125E-3</c:v>
                </c:pt>
                <c:pt idx="54257">
                  <c:v>1.007080078125E-3</c:v>
                </c:pt>
                <c:pt idx="54258">
                  <c:v>1.0068416595458984E-3</c:v>
                </c:pt>
                <c:pt idx="54259">
                  <c:v>1.007080078125E-3</c:v>
                </c:pt>
                <c:pt idx="54260">
                  <c:v>1.007080078125E-3</c:v>
                </c:pt>
                <c:pt idx="54261">
                  <c:v>1.0068416595458984E-3</c:v>
                </c:pt>
                <c:pt idx="54262">
                  <c:v>1.007080078125E-3</c:v>
                </c:pt>
                <c:pt idx="54263">
                  <c:v>1.007080078125E-3</c:v>
                </c:pt>
                <c:pt idx="54264">
                  <c:v>1.0068416595458984E-3</c:v>
                </c:pt>
                <c:pt idx="54265">
                  <c:v>1.007080078125E-3</c:v>
                </c:pt>
                <c:pt idx="54266">
                  <c:v>1.0080337524414063E-3</c:v>
                </c:pt>
                <c:pt idx="54267">
                  <c:v>1.007080078125E-3</c:v>
                </c:pt>
                <c:pt idx="54268">
                  <c:v>1.0068416595458984E-3</c:v>
                </c:pt>
                <c:pt idx="54269">
                  <c:v>1.007080078125E-3</c:v>
                </c:pt>
                <c:pt idx="54270">
                  <c:v>1.007080078125E-3</c:v>
                </c:pt>
                <c:pt idx="54271">
                  <c:v>1.0068416595458984E-3</c:v>
                </c:pt>
                <c:pt idx="54272">
                  <c:v>1.007080078125E-3</c:v>
                </c:pt>
                <c:pt idx="54273">
                  <c:v>1.007080078125E-3</c:v>
                </c:pt>
                <c:pt idx="54274">
                  <c:v>1.0068416595458984E-3</c:v>
                </c:pt>
                <c:pt idx="54275">
                  <c:v>1.007080078125E-3</c:v>
                </c:pt>
                <c:pt idx="54276">
                  <c:v>1.007080078125E-3</c:v>
                </c:pt>
                <c:pt idx="54277">
                  <c:v>1.0068416595458984E-3</c:v>
                </c:pt>
                <c:pt idx="54278">
                  <c:v>1.0080337524414063E-3</c:v>
                </c:pt>
                <c:pt idx="54279">
                  <c:v>1.007080078125E-3</c:v>
                </c:pt>
                <c:pt idx="54280">
                  <c:v>1.0068416595458984E-3</c:v>
                </c:pt>
                <c:pt idx="54281">
                  <c:v>1.007080078125E-3</c:v>
                </c:pt>
                <c:pt idx="54282">
                  <c:v>1.007080078125E-3</c:v>
                </c:pt>
                <c:pt idx="54283">
                  <c:v>1.0068416595458984E-3</c:v>
                </c:pt>
                <c:pt idx="54284">
                  <c:v>1.007080078125E-3</c:v>
                </c:pt>
                <c:pt idx="54285">
                  <c:v>1.007080078125E-3</c:v>
                </c:pt>
                <c:pt idx="54286">
                  <c:v>1.0068416595458984E-3</c:v>
                </c:pt>
                <c:pt idx="54287">
                  <c:v>1.007080078125E-3</c:v>
                </c:pt>
                <c:pt idx="54288">
                  <c:v>1.007080078125E-3</c:v>
                </c:pt>
                <c:pt idx="54289">
                  <c:v>1.0068416595458984E-3</c:v>
                </c:pt>
                <c:pt idx="54290">
                  <c:v>1.007080078125E-3</c:v>
                </c:pt>
                <c:pt idx="54291">
                  <c:v>1.0080337524414063E-3</c:v>
                </c:pt>
                <c:pt idx="54292">
                  <c:v>1.007080078125E-3</c:v>
                </c:pt>
                <c:pt idx="54293">
                  <c:v>1.0068416595458984E-3</c:v>
                </c:pt>
                <c:pt idx="54294">
                  <c:v>1.007080078125E-3</c:v>
                </c:pt>
                <c:pt idx="54295">
                  <c:v>1.007080078125E-3</c:v>
                </c:pt>
                <c:pt idx="54296">
                  <c:v>1.0068416595458984E-3</c:v>
                </c:pt>
                <c:pt idx="54297">
                  <c:v>1.007080078125E-3</c:v>
                </c:pt>
                <c:pt idx="54298">
                  <c:v>1.007080078125E-3</c:v>
                </c:pt>
                <c:pt idx="54299">
                  <c:v>1.0068416595458984E-3</c:v>
                </c:pt>
                <c:pt idx="54300">
                  <c:v>1.007080078125E-3</c:v>
                </c:pt>
                <c:pt idx="54301">
                  <c:v>1.007080078125E-3</c:v>
                </c:pt>
                <c:pt idx="54302">
                  <c:v>1.0068416595458984E-3</c:v>
                </c:pt>
                <c:pt idx="54303">
                  <c:v>1.0080337524414063E-3</c:v>
                </c:pt>
                <c:pt idx="54304">
                  <c:v>1.007080078125E-3</c:v>
                </c:pt>
                <c:pt idx="54305">
                  <c:v>1.0068416595458984E-3</c:v>
                </c:pt>
                <c:pt idx="54306">
                  <c:v>1.007080078125E-3</c:v>
                </c:pt>
                <c:pt idx="54307">
                  <c:v>1.007080078125E-3</c:v>
                </c:pt>
                <c:pt idx="54308">
                  <c:v>1.0068416595458984E-3</c:v>
                </c:pt>
                <c:pt idx="54309">
                  <c:v>1.007080078125E-3</c:v>
                </c:pt>
                <c:pt idx="54310">
                  <c:v>1.007080078125E-3</c:v>
                </c:pt>
                <c:pt idx="54311">
                  <c:v>1.0068416595458984E-3</c:v>
                </c:pt>
                <c:pt idx="54312">
                  <c:v>1.007080078125E-3</c:v>
                </c:pt>
                <c:pt idx="54313">
                  <c:v>1.007080078125E-3</c:v>
                </c:pt>
                <c:pt idx="54314">
                  <c:v>1.0068416595458984E-3</c:v>
                </c:pt>
                <c:pt idx="54315">
                  <c:v>1.007080078125E-3</c:v>
                </c:pt>
                <c:pt idx="54316">
                  <c:v>1.0080337524414063E-3</c:v>
                </c:pt>
                <c:pt idx="54317">
                  <c:v>1.007080078125E-3</c:v>
                </c:pt>
                <c:pt idx="54318">
                  <c:v>1.0068416595458984E-3</c:v>
                </c:pt>
                <c:pt idx="54319">
                  <c:v>1.007080078125E-3</c:v>
                </c:pt>
                <c:pt idx="54320">
                  <c:v>1.007080078125E-3</c:v>
                </c:pt>
                <c:pt idx="54321">
                  <c:v>1.0068416595458984E-3</c:v>
                </c:pt>
                <c:pt idx="54322">
                  <c:v>1.007080078125E-3</c:v>
                </c:pt>
                <c:pt idx="54323">
                  <c:v>1.007080078125E-3</c:v>
                </c:pt>
                <c:pt idx="54324">
                  <c:v>1.0068416595458984E-3</c:v>
                </c:pt>
                <c:pt idx="54325">
                  <c:v>1.007080078125E-3</c:v>
                </c:pt>
                <c:pt idx="54326">
                  <c:v>1.007080078125E-3</c:v>
                </c:pt>
                <c:pt idx="54327">
                  <c:v>1.0068416595458984E-3</c:v>
                </c:pt>
                <c:pt idx="54328">
                  <c:v>1.0080337524414063E-3</c:v>
                </c:pt>
                <c:pt idx="54329">
                  <c:v>1.007080078125E-3</c:v>
                </c:pt>
                <c:pt idx="54330">
                  <c:v>1.0068416595458984E-3</c:v>
                </c:pt>
                <c:pt idx="54331">
                  <c:v>1.007080078125E-3</c:v>
                </c:pt>
                <c:pt idx="54332">
                  <c:v>1.007080078125E-3</c:v>
                </c:pt>
                <c:pt idx="54333">
                  <c:v>1.0068416595458984E-3</c:v>
                </c:pt>
                <c:pt idx="54334">
                  <c:v>1.007080078125E-3</c:v>
                </c:pt>
                <c:pt idx="54335">
                  <c:v>1.007080078125E-3</c:v>
                </c:pt>
                <c:pt idx="54336">
                  <c:v>1.0068416595458984E-3</c:v>
                </c:pt>
                <c:pt idx="54337">
                  <c:v>1.007080078125E-3</c:v>
                </c:pt>
                <c:pt idx="54338">
                  <c:v>1.007080078125E-3</c:v>
                </c:pt>
                <c:pt idx="54339">
                  <c:v>1.0068416595458984E-3</c:v>
                </c:pt>
                <c:pt idx="54340">
                  <c:v>1.007080078125E-3</c:v>
                </c:pt>
                <c:pt idx="54341">
                  <c:v>1.0080337524414063E-3</c:v>
                </c:pt>
                <c:pt idx="54342">
                  <c:v>1.007080078125E-3</c:v>
                </c:pt>
                <c:pt idx="54343">
                  <c:v>1.0068416595458984E-3</c:v>
                </c:pt>
                <c:pt idx="54344">
                  <c:v>1.007080078125E-3</c:v>
                </c:pt>
                <c:pt idx="54345">
                  <c:v>1.007080078125E-3</c:v>
                </c:pt>
                <c:pt idx="54346">
                  <c:v>1.0068416595458984E-3</c:v>
                </c:pt>
                <c:pt idx="54347">
                  <c:v>1.007080078125E-3</c:v>
                </c:pt>
                <c:pt idx="54348">
                  <c:v>1.007080078125E-3</c:v>
                </c:pt>
                <c:pt idx="54349">
                  <c:v>1.0068416595458984E-3</c:v>
                </c:pt>
                <c:pt idx="54350">
                  <c:v>1.007080078125E-3</c:v>
                </c:pt>
                <c:pt idx="54351">
                  <c:v>1.007080078125E-3</c:v>
                </c:pt>
                <c:pt idx="54352">
                  <c:v>1.0068416595458984E-3</c:v>
                </c:pt>
                <c:pt idx="54353">
                  <c:v>1.0080337524414063E-3</c:v>
                </c:pt>
                <c:pt idx="54354">
                  <c:v>1.007080078125E-3</c:v>
                </c:pt>
                <c:pt idx="54355">
                  <c:v>3.0210018157958984E-3</c:v>
                </c:pt>
                <c:pt idx="54356">
                  <c:v>1.0068416595458984E-3</c:v>
                </c:pt>
                <c:pt idx="54357">
                  <c:v>1.007080078125E-3</c:v>
                </c:pt>
                <c:pt idx="54358">
                  <c:v>1.007080078125E-3</c:v>
                </c:pt>
                <c:pt idx="54359">
                  <c:v>1.0068416595458984E-3</c:v>
                </c:pt>
                <c:pt idx="54360">
                  <c:v>1.007080078125E-3</c:v>
                </c:pt>
                <c:pt idx="54361">
                  <c:v>1.007080078125E-3</c:v>
                </c:pt>
                <c:pt idx="54362">
                  <c:v>1.0068416595458984E-3</c:v>
                </c:pt>
                <c:pt idx="54363">
                  <c:v>1.007080078125E-3</c:v>
                </c:pt>
                <c:pt idx="54364">
                  <c:v>1.0080337524414063E-3</c:v>
                </c:pt>
                <c:pt idx="54365">
                  <c:v>1.007080078125E-3</c:v>
                </c:pt>
                <c:pt idx="54366">
                  <c:v>1.0068416595458984E-3</c:v>
                </c:pt>
                <c:pt idx="54367">
                  <c:v>1.007080078125E-3</c:v>
                </c:pt>
                <c:pt idx="54368">
                  <c:v>1.007080078125E-3</c:v>
                </c:pt>
                <c:pt idx="54369">
                  <c:v>1.0068416595458984E-3</c:v>
                </c:pt>
                <c:pt idx="54370">
                  <c:v>1.007080078125E-3</c:v>
                </c:pt>
                <c:pt idx="54371">
                  <c:v>1.007080078125E-3</c:v>
                </c:pt>
                <c:pt idx="54372">
                  <c:v>1.0068416595458984E-3</c:v>
                </c:pt>
                <c:pt idx="54373">
                  <c:v>2.2156000137329102E-2</c:v>
                </c:pt>
                <c:pt idx="54374">
                  <c:v>1.007080078125E-3</c:v>
                </c:pt>
                <c:pt idx="54375">
                  <c:v>1.0068416595458984E-3</c:v>
                </c:pt>
                <c:pt idx="54376">
                  <c:v>1.007080078125E-3</c:v>
                </c:pt>
                <c:pt idx="54377">
                  <c:v>1.007080078125E-3</c:v>
                </c:pt>
                <c:pt idx="54378">
                  <c:v>1.0068416595458984E-3</c:v>
                </c:pt>
                <c:pt idx="54379">
                  <c:v>1.007080078125E-3</c:v>
                </c:pt>
                <c:pt idx="54380">
                  <c:v>1.0080337524414063E-3</c:v>
                </c:pt>
                <c:pt idx="54381">
                  <c:v>1.007080078125E-3</c:v>
                </c:pt>
                <c:pt idx="54382">
                  <c:v>1.0068416595458984E-3</c:v>
                </c:pt>
                <c:pt idx="54383">
                  <c:v>2.7191162109375E-2</c:v>
                </c:pt>
                <c:pt idx="54384">
                  <c:v>1.0068416595458984E-3</c:v>
                </c:pt>
                <c:pt idx="54385">
                  <c:v>1.007080078125E-3</c:v>
                </c:pt>
                <c:pt idx="54386">
                  <c:v>1.007080078125E-3</c:v>
                </c:pt>
                <c:pt idx="54387">
                  <c:v>1.0068416595458984E-3</c:v>
                </c:pt>
                <c:pt idx="54388">
                  <c:v>1.007080078125E-3</c:v>
                </c:pt>
                <c:pt idx="54389">
                  <c:v>1.007080078125E-3</c:v>
                </c:pt>
                <c:pt idx="54390">
                  <c:v>1.0068416595458984E-3</c:v>
                </c:pt>
                <c:pt idx="54391">
                  <c:v>1.007080078125E-3</c:v>
                </c:pt>
                <c:pt idx="54392">
                  <c:v>1.0080337524414063E-3</c:v>
                </c:pt>
                <c:pt idx="54393">
                  <c:v>1.0068416595458984E-3</c:v>
                </c:pt>
                <c:pt idx="54394">
                  <c:v>1.007080078125E-3</c:v>
                </c:pt>
                <c:pt idx="54395">
                  <c:v>1.007080078125E-3</c:v>
                </c:pt>
                <c:pt idx="54396">
                  <c:v>1.0068416595458984E-3</c:v>
                </c:pt>
                <c:pt idx="54397">
                  <c:v>1.007080078125E-3</c:v>
                </c:pt>
                <c:pt idx="54398">
                  <c:v>1.007080078125E-3</c:v>
                </c:pt>
                <c:pt idx="54399">
                  <c:v>1.0068416595458984E-3</c:v>
                </c:pt>
                <c:pt idx="54400">
                  <c:v>1.007080078125E-3</c:v>
                </c:pt>
                <c:pt idx="54401">
                  <c:v>1.007080078125E-3</c:v>
                </c:pt>
                <c:pt idx="54402">
                  <c:v>1.0068416595458984E-3</c:v>
                </c:pt>
                <c:pt idx="54403">
                  <c:v>1.007080078125E-3</c:v>
                </c:pt>
                <c:pt idx="54404">
                  <c:v>1.0080337524414063E-3</c:v>
                </c:pt>
                <c:pt idx="54405">
                  <c:v>1.007080078125E-3</c:v>
                </c:pt>
                <c:pt idx="54406">
                  <c:v>1.0068416595458984E-3</c:v>
                </c:pt>
                <c:pt idx="54407">
                  <c:v>1.007080078125E-3</c:v>
                </c:pt>
                <c:pt idx="54408">
                  <c:v>1.007080078125E-3</c:v>
                </c:pt>
                <c:pt idx="54409">
                  <c:v>1.0068416595458984E-3</c:v>
                </c:pt>
                <c:pt idx="54410">
                  <c:v>1.007080078125E-3</c:v>
                </c:pt>
                <c:pt idx="54411">
                  <c:v>1.007080078125E-3</c:v>
                </c:pt>
                <c:pt idx="54412">
                  <c:v>1.0068416595458984E-3</c:v>
                </c:pt>
                <c:pt idx="54413">
                  <c:v>1.007080078125E-3</c:v>
                </c:pt>
                <c:pt idx="54414">
                  <c:v>1.007080078125E-3</c:v>
                </c:pt>
                <c:pt idx="54415">
                  <c:v>1.0068416595458984E-3</c:v>
                </c:pt>
                <c:pt idx="54416">
                  <c:v>1.007080078125E-3</c:v>
                </c:pt>
                <c:pt idx="54417">
                  <c:v>1.0080337524414063E-3</c:v>
                </c:pt>
                <c:pt idx="54418">
                  <c:v>1.0068416595458984E-3</c:v>
                </c:pt>
                <c:pt idx="54419">
                  <c:v>1.007080078125E-3</c:v>
                </c:pt>
                <c:pt idx="54420">
                  <c:v>1.007080078125E-3</c:v>
                </c:pt>
                <c:pt idx="54421">
                  <c:v>1.0068416595458984E-3</c:v>
                </c:pt>
                <c:pt idx="54422">
                  <c:v>1.007080078125E-3</c:v>
                </c:pt>
                <c:pt idx="54423">
                  <c:v>1.007080078125E-3</c:v>
                </c:pt>
                <c:pt idx="54424">
                  <c:v>1.0068416595458984E-3</c:v>
                </c:pt>
                <c:pt idx="54425">
                  <c:v>1.007080078125E-3</c:v>
                </c:pt>
                <c:pt idx="54426">
                  <c:v>1.007080078125E-3</c:v>
                </c:pt>
                <c:pt idx="54427">
                  <c:v>1.0068416595458984E-3</c:v>
                </c:pt>
                <c:pt idx="54428">
                  <c:v>1.007080078125E-3</c:v>
                </c:pt>
                <c:pt idx="54429">
                  <c:v>2.0151138305664063E-3</c:v>
                </c:pt>
                <c:pt idx="54430">
                  <c:v>1.0068416595458984E-3</c:v>
                </c:pt>
                <c:pt idx="54431">
                  <c:v>1.007080078125E-3</c:v>
                </c:pt>
                <c:pt idx="54432">
                  <c:v>1.007080078125E-3</c:v>
                </c:pt>
                <c:pt idx="54433">
                  <c:v>1.0068416595458984E-3</c:v>
                </c:pt>
                <c:pt idx="54434">
                  <c:v>1.007080078125E-3</c:v>
                </c:pt>
                <c:pt idx="54435">
                  <c:v>1.007080078125E-3</c:v>
                </c:pt>
                <c:pt idx="54436">
                  <c:v>1.0068416595458984E-3</c:v>
                </c:pt>
                <c:pt idx="54437">
                  <c:v>1.007080078125E-3</c:v>
                </c:pt>
                <c:pt idx="54438">
                  <c:v>1.007080078125E-3</c:v>
                </c:pt>
                <c:pt idx="54439">
                  <c:v>1.0068416595458984E-3</c:v>
                </c:pt>
                <c:pt idx="54440">
                  <c:v>1.007080078125E-3</c:v>
                </c:pt>
                <c:pt idx="54441">
                  <c:v>1.0080337524414063E-3</c:v>
                </c:pt>
                <c:pt idx="54442">
                  <c:v>1.0068416595458984E-3</c:v>
                </c:pt>
                <c:pt idx="54443">
                  <c:v>1.007080078125E-3</c:v>
                </c:pt>
                <c:pt idx="54444">
                  <c:v>1.007080078125E-3</c:v>
                </c:pt>
                <c:pt idx="54445">
                  <c:v>1.0068416595458984E-3</c:v>
                </c:pt>
                <c:pt idx="54446">
                  <c:v>1.007080078125E-3</c:v>
                </c:pt>
                <c:pt idx="54447">
                  <c:v>1.007080078125E-3</c:v>
                </c:pt>
                <c:pt idx="54448">
                  <c:v>1.0068416595458984E-3</c:v>
                </c:pt>
                <c:pt idx="54449">
                  <c:v>1.007080078125E-3</c:v>
                </c:pt>
                <c:pt idx="54450">
                  <c:v>1.007080078125E-3</c:v>
                </c:pt>
                <c:pt idx="54451">
                  <c:v>1.0068416595458984E-3</c:v>
                </c:pt>
                <c:pt idx="54452">
                  <c:v>1.007080078125E-3</c:v>
                </c:pt>
                <c:pt idx="54453">
                  <c:v>1.0080337524414063E-3</c:v>
                </c:pt>
                <c:pt idx="54454">
                  <c:v>1.007080078125E-3</c:v>
                </c:pt>
                <c:pt idx="54455">
                  <c:v>1.0068416595458984E-3</c:v>
                </c:pt>
                <c:pt idx="54456">
                  <c:v>1.007080078125E-3</c:v>
                </c:pt>
                <c:pt idx="54457">
                  <c:v>1.007080078125E-3</c:v>
                </c:pt>
                <c:pt idx="54458">
                  <c:v>1.0068416595458984E-3</c:v>
                </c:pt>
                <c:pt idx="54459">
                  <c:v>1.007080078125E-3</c:v>
                </c:pt>
                <c:pt idx="54460">
                  <c:v>1.007080078125E-3</c:v>
                </c:pt>
                <c:pt idx="54461">
                  <c:v>1.0068416595458984E-3</c:v>
                </c:pt>
                <c:pt idx="54462">
                  <c:v>1.007080078125E-3</c:v>
                </c:pt>
                <c:pt idx="54463">
                  <c:v>1.007080078125E-3</c:v>
                </c:pt>
                <c:pt idx="54464">
                  <c:v>1.0068416595458984E-3</c:v>
                </c:pt>
                <c:pt idx="54465">
                  <c:v>1.007080078125E-3</c:v>
                </c:pt>
                <c:pt idx="54466">
                  <c:v>1.0080337524414063E-3</c:v>
                </c:pt>
                <c:pt idx="54467">
                  <c:v>1.0068416595458984E-3</c:v>
                </c:pt>
                <c:pt idx="54468">
                  <c:v>1.007080078125E-3</c:v>
                </c:pt>
                <c:pt idx="54469">
                  <c:v>1.007080078125E-3</c:v>
                </c:pt>
                <c:pt idx="54470">
                  <c:v>1.0068416595458984E-3</c:v>
                </c:pt>
                <c:pt idx="54471">
                  <c:v>1.007080078125E-3</c:v>
                </c:pt>
                <c:pt idx="54472">
                  <c:v>1.007080078125E-3</c:v>
                </c:pt>
                <c:pt idx="54473">
                  <c:v>1.0068416595458984E-3</c:v>
                </c:pt>
                <c:pt idx="54474">
                  <c:v>1.007080078125E-3</c:v>
                </c:pt>
                <c:pt idx="54475">
                  <c:v>1.007080078125E-3</c:v>
                </c:pt>
                <c:pt idx="54476">
                  <c:v>1.0068416595458984E-3</c:v>
                </c:pt>
                <c:pt idx="54477">
                  <c:v>1.007080078125E-3</c:v>
                </c:pt>
                <c:pt idx="54478">
                  <c:v>1.0080337524414063E-3</c:v>
                </c:pt>
                <c:pt idx="54479">
                  <c:v>1.007080078125E-3</c:v>
                </c:pt>
                <c:pt idx="54480">
                  <c:v>1.0068416595458984E-3</c:v>
                </c:pt>
                <c:pt idx="54481">
                  <c:v>1.007080078125E-3</c:v>
                </c:pt>
                <c:pt idx="54482">
                  <c:v>1.007080078125E-3</c:v>
                </c:pt>
                <c:pt idx="54483">
                  <c:v>1.0068416595458984E-3</c:v>
                </c:pt>
                <c:pt idx="54484">
                  <c:v>1.007080078125E-3</c:v>
                </c:pt>
                <c:pt idx="54485">
                  <c:v>1.007080078125E-3</c:v>
                </c:pt>
                <c:pt idx="54486">
                  <c:v>1.0068416595458984E-3</c:v>
                </c:pt>
                <c:pt idx="54487">
                  <c:v>1.007080078125E-3</c:v>
                </c:pt>
                <c:pt idx="54488">
                  <c:v>1.007080078125E-3</c:v>
                </c:pt>
                <c:pt idx="54489">
                  <c:v>1.0068416595458984E-3</c:v>
                </c:pt>
                <c:pt idx="54490">
                  <c:v>1.007080078125E-3</c:v>
                </c:pt>
                <c:pt idx="54491">
                  <c:v>1.0080337524414063E-3</c:v>
                </c:pt>
                <c:pt idx="54492">
                  <c:v>1.0068416595458984E-3</c:v>
                </c:pt>
                <c:pt idx="54493">
                  <c:v>1.007080078125E-3</c:v>
                </c:pt>
                <c:pt idx="54494">
                  <c:v>1.007080078125E-3</c:v>
                </c:pt>
                <c:pt idx="54495">
                  <c:v>1.0068416595458984E-3</c:v>
                </c:pt>
                <c:pt idx="54496">
                  <c:v>1.007080078125E-3</c:v>
                </c:pt>
                <c:pt idx="54497">
                  <c:v>1.007080078125E-3</c:v>
                </c:pt>
                <c:pt idx="54498">
                  <c:v>1.0068416595458984E-3</c:v>
                </c:pt>
                <c:pt idx="54499">
                  <c:v>1.007080078125E-3</c:v>
                </c:pt>
                <c:pt idx="54500">
                  <c:v>1.007080078125E-3</c:v>
                </c:pt>
                <c:pt idx="54501">
                  <c:v>1.0068416595458984E-3</c:v>
                </c:pt>
                <c:pt idx="54502">
                  <c:v>1.007080078125E-3</c:v>
                </c:pt>
                <c:pt idx="54503">
                  <c:v>1.0080337524414063E-3</c:v>
                </c:pt>
                <c:pt idx="54504">
                  <c:v>1.007080078125E-3</c:v>
                </c:pt>
                <c:pt idx="54505">
                  <c:v>1.0068416595458984E-3</c:v>
                </c:pt>
                <c:pt idx="54506">
                  <c:v>1.007080078125E-3</c:v>
                </c:pt>
                <c:pt idx="54507">
                  <c:v>1.007080078125E-3</c:v>
                </c:pt>
                <c:pt idx="54508">
                  <c:v>1.0068416595458984E-3</c:v>
                </c:pt>
                <c:pt idx="54509">
                  <c:v>1.007080078125E-3</c:v>
                </c:pt>
                <c:pt idx="54510">
                  <c:v>1.007080078125E-3</c:v>
                </c:pt>
                <c:pt idx="54511">
                  <c:v>1.0068416595458984E-3</c:v>
                </c:pt>
                <c:pt idx="54512">
                  <c:v>1.007080078125E-3</c:v>
                </c:pt>
                <c:pt idx="54513">
                  <c:v>1.007080078125E-3</c:v>
                </c:pt>
                <c:pt idx="54514">
                  <c:v>1.0068416595458984E-3</c:v>
                </c:pt>
                <c:pt idx="54515">
                  <c:v>1.007080078125E-3</c:v>
                </c:pt>
                <c:pt idx="54516">
                  <c:v>1.0080337524414063E-3</c:v>
                </c:pt>
                <c:pt idx="54517">
                  <c:v>1.0068416595458984E-3</c:v>
                </c:pt>
                <c:pt idx="54518">
                  <c:v>1.007080078125E-3</c:v>
                </c:pt>
                <c:pt idx="54519">
                  <c:v>1.007080078125E-3</c:v>
                </c:pt>
                <c:pt idx="54520">
                  <c:v>1.0068416595458984E-3</c:v>
                </c:pt>
                <c:pt idx="54521">
                  <c:v>1.007080078125E-3</c:v>
                </c:pt>
                <c:pt idx="54522">
                  <c:v>1.007080078125E-3</c:v>
                </c:pt>
                <c:pt idx="54523">
                  <c:v>1.0068416595458984E-3</c:v>
                </c:pt>
                <c:pt idx="54524">
                  <c:v>1.007080078125E-3</c:v>
                </c:pt>
                <c:pt idx="54525">
                  <c:v>1.007080078125E-3</c:v>
                </c:pt>
                <c:pt idx="54526">
                  <c:v>1.0068416595458984E-3</c:v>
                </c:pt>
                <c:pt idx="54527">
                  <c:v>1.007080078125E-3</c:v>
                </c:pt>
                <c:pt idx="54528">
                  <c:v>1.0080337524414063E-3</c:v>
                </c:pt>
                <c:pt idx="54529">
                  <c:v>1.007080078125E-3</c:v>
                </c:pt>
                <c:pt idx="54530">
                  <c:v>1.0068416595458984E-3</c:v>
                </c:pt>
                <c:pt idx="54531">
                  <c:v>1.007080078125E-3</c:v>
                </c:pt>
                <c:pt idx="54532">
                  <c:v>1.007080078125E-3</c:v>
                </c:pt>
                <c:pt idx="54533">
                  <c:v>1.0068416595458984E-3</c:v>
                </c:pt>
                <c:pt idx="54534">
                  <c:v>1.007080078125E-3</c:v>
                </c:pt>
                <c:pt idx="54535">
                  <c:v>1.007080078125E-3</c:v>
                </c:pt>
                <c:pt idx="54536">
                  <c:v>1.0068416595458984E-3</c:v>
                </c:pt>
                <c:pt idx="54537">
                  <c:v>1.007080078125E-3</c:v>
                </c:pt>
                <c:pt idx="54538">
                  <c:v>1.007080078125E-3</c:v>
                </c:pt>
                <c:pt idx="54539">
                  <c:v>1.0068416595458984E-3</c:v>
                </c:pt>
                <c:pt idx="54540">
                  <c:v>1.007080078125E-3</c:v>
                </c:pt>
                <c:pt idx="54541">
                  <c:v>1.0080337524414063E-3</c:v>
                </c:pt>
                <c:pt idx="54542">
                  <c:v>1.0068416595458984E-3</c:v>
                </c:pt>
                <c:pt idx="54543">
                  <c:v>1.007080078125E-3</c:v>
                </c:pt>
                <c:pt idx="54544">
                  <c:v>1.007080078125E-3</c:v>
                </c:pt>
                <c:pt idx="54545">
                  <c:v>1.0068416595458984E-3</c:v>
                </c:pt>
                <c:pt idx="54546">
                  <c:v>1.007080078125E-3</c:v>
                </c:pt>
                <c:pt idx="54547">
                  <c:v>1.007080078125E-3</c:v>
                </c:pt>
                <c:pt idx="54548">
                  <c:v>1.0068416595458984E-3</c:v>
                </c:pt>
                <c:pt idx="54549">
                  <c:v>1.007080078125E-3</c:v>
                </c:pt>
                <c:pt idx="54550">
                  <c:v>1.007080078125E-3</c:v>
                </c:pt>
                <c:pt idx="54551">
                  <c:v>1.0068416595458984E-3</c:v>
                </c:pt>
                <c:pt idx="54552">
                  <c:v>1.007080078125E-3</c:v>
                </c:pt>
                <c:pt idx="54553">
                  <c:v>1.0080337524414063E-3</c:v>
                </c:pt>
                <c:pt idx="54554">
                  <c:v>1.007080078125E-3</c:v>
                </c:pt>
                <c:pt idx="54555">
                  <c:v>1.0068416595458984E-3</c:v>
                </c:pt>
                <c:pt idx="54556">
                  <c:v>1.007080078125E-3</c:v>
                </c:pt>
                <c:pt idx="54557">
                  <c:v>1.007080078125E-3</c:v>
                </c:pt>
                <c:pt idx="54558">
                  <c:v>1.0068416595458984E-3</c:v>
                </c:pt>
                <c:pt idx="54559">
                  <c:v>1.007080078125E-3</c:v>
                </c:pt>
                <c:pt idx="54560">
                  <c:v>1.007080078125E-3</c:v>
                </c:pt>
                <c:pt idx="54561">
                  <c:v>1.0068416595458984E-3</c:v>
                </c:pt>
                <c:pt idx="54562">
                  <c:v>1.007080078125E-3</c:v>
                </c:pt>
                <c:pt idx="54563">
                  <c:v>1.007080078125E-3</c:v>
                </c:pt>
                <c:pt idx="54564">
                  <c:v>1.0068416595458984E-3</c:v>
                </c:pt>
                <c:pt idx="54565">
                  <c:v>1.007080078125E-3</c:v>
                </c:pt>
                <c:pt idx="54566">
                  <c:v>1.0080337524414063E-3</c:v>
                </c:pt>
                <c:pt idx="54567">
                  <c:v>1.0068416595458984E-3</c:v>
                </c:pt>
                <c:pt idx="54568">
                  <c:v>1.007080078125E-3</c:v>
                </c:pt>
                <c:pt idx="54569">
                  <c:v>1.007080078125E-3</c:v>
                </c:pt>
                <c:pt idx="54570">
                  <c:v>1.0068416595458984E-3</c:v>
                </c:pt>
                <c:pt idx="54571">
                  <c:v>1.007080078125E-3</c:v>
                </c:pt>
                <c:pt idx="54572">
                  <c:v>1.007080078125E-3</c:v>
                </c:pt>
                <c:pt idx="54573">
                  <c:v>1.0068416595458984E-3</c:v>
                </c:pt>
                <c:pt idx="54574">
                  <c:v>1.007080078125E-3</c:v>
                </c:pt>
                <c:pt idx="54575">
                  <c:v>1.007080078125E-3</c:v>
                </c:pt>
                <c:pt idx="54576">
                  <c:v>1.0068416595458984E-3</c:v>
                </c:pt>
                <c:pt idx="54577">
                  <c:v>1.007080078125E-3</c:v>
                </c:pt>
                <c:pt idx="54578">
                  <c:v>1.0080337524414063E-3</c:v>
                </c:pt>
                <c:pt idx="54579">
                  <c:v>1.007080078125E-3</c:v>
                </c:pt>
                <c:pt idx="54580">
                  <c:v>1.0068416595458984E-3</c:v>
                </c:pt>
                <c:pt idx="54581">
                  <c:v>1.007080078125E-3</c:v>
                </c:pt>
                <c:pt idx="54582">
                  <c:v>1.007080078125E-3</c:v>
                </c:pt>
                <c:pt idx="54583">
                  <c:v>1.0068416595458984E-3</c:v>
                </c:pt>
                <c:pt idx="54584">
                  <c:v>1.007080078125E-3</c:v>
                </c:pt>
                <c:pt idx="54585">
                  <c:v>1.007080078125E-3</c:v>
                </c:pt>
                <c:pt idx="54586">
                  <c:v>1.0068416595458984E-3</c:v>
                </c:pt>
                <c:pt idx="54587">
                  <c:v>1.007080078125E-3</c:v>
                </c:pt>
                <c:pt idx="54588">
                  <c:v>1.007080078125E-3</c:v>
                </c:pt>
                <c:pt idx="54589">
                  <c:v>1.0068416595458984E-3</c:v>
                </c:pt>
                <c:pt idx="54590">
                  <c:v>1.007080078125E-3</c:v>
                </c:pt>
                <c:pt idx="54591">
                  <c:v>1.0080337524414063E-3</c:v>
                </c:pt>
                <c:pt idx="54592">
                  <c:v>1.0068416595458984E-3</c:v>
                </c:pt>
                <c:pt idx="54593">
                  <c:v>1.007080078125E-3</c:v>
                </c:pt>
                <c:pt idx="54594">
                  <c:v>1.007080078125E-3</c:v>
                </c:pt>
                <c:pt idx="54595">
                  <c:v>1.0068416595458984E-3</c:v>
                </c:pt>
                <c:pt idx="54596">
                  <c:v>1.007080078125E-3</c:v>
                </c:pt>
                <c:pt idx="54597">
                  <c:v>1.007080078125E-3</c:v>
                </c:pt>
                <c:pt idx="54598">
                  <c:v>1.0068416595458984E-3</c:v>
                </c:pt>
                <c:pt idx="54599">
                  <c:v>1.007080078125E-3</c:v>
                </c:pt>
                <c:pt idx="54600">
                  <c:v>1.007080078125E-3</c:v>
                </c:pt>
                <c:pt idx="54601">
                  <c:v>1.0068416595458984E-3</c:v>
                </c:pt>
                <c:pt idx="54602">
                  <c:v>1.007080078125E-3</c:v>
                </c:pt>
                <c:pt idx="54603">
                  <c:v>1.0080337524414063E-3</c:v>
                </c:pt>
                <c:pt idx="54604">
                  <c:v>1.007080078125E-3</c:v>
                </c:pt>
                <c:pt idx="54605">
                  <c:v>1.0068416595458984E-3</c:v>
                </c:pt>
                <c:pt idx="54606">
                  <c:v>1.007080078125E-3</c:v>
                </c:pt>
                <c:pt idx="54607">
                  <c:v>1.007080078125E-3</c:v>
                </c:pt>
                <c:pt idx="54608">
                  <c:v>1.0068416595458984E-3</c:v>
                </c:pt>
                <c:pt idx="54609">
                  <c:v>1.007080078125E-3</c:v>
                </c:pt>
                <c:pt idx="54610">
                  <c:v>1.007080078125E-3</c:v>
                </c:pt>
                <c:pt idx="54611">
                  <c:v>1.0068416595458984E-3</c:v>
                </c:pt>
                <c:pt idx="54612">
                  <c:v>1.007080078125E-3</c:v>
                </c:pt>
                <c:pt idx="54613">
                  <c:v>1.007080078125E-3</c:v>
                </c:pt>
                <c:pt idx="54614">
                  <c:v>1.0068416595458984E-3</c:v>
                </c:pt>
                <c:pt idx="54615">
                  <c:v>1.0080337524414063E-3</c:v>
                </c:pt>
                <c:pt idx="54616">
                  <c:v>1.007080078125E-3</c:v>
                </c:pt>
                <c:pt idx="54617">
                  <c:v>1.0068416595458984E-3</c:v>
                </c:pt>
                <c:pt idx="54618">
                  <c:v>1.007080078125E-3</c:v>
                </c:pt>
                <c:pt idx="54619">
                  <c:v>1.007080078125E-3</c:v>
                </c:pt>
                <c:pt idx="54620">
                  <c:v>1.0068416595458984E-3</c:v>
                </c:pt>
                <c:pt idx="54621">
                  <c:v>1.007080078125E-3</c:v>
                </c:pt>
                <c:pt idx="54622">
                  <c:v>1.007080078125E-3</c:v>
                </c:pt>
                <c:pt idx="54623">
                  <c:v>1.0068416595458984E-3</c:v>
                </c:pt>
                <c:pt idx="54624">
                  <c:v>1.007080078125E-3</c:v>
                </c:pt>
                <c:pt idx="54625">
                  <c:v>1.007080078125E-3</c:v>
                </c:pt>
                <c:pt idx="54626">
                  <c:v>1.0068416595458984E-3</c:v>
                </c:pt>
                <c:pt idx="54627">
                  <c:v>1.007080078125E-3</c:v>
                </c:pt>
                <c:pt idx="54628">
                  <c:v>1.0080337524414063E-3</c:v>
                </c:pt>
                <c:pt idx="54629">
                  <c:v>1.007080078125E-3</c:v>
                </c:pt>
                <c:pt idx="54630">
                  <c:v>1.0068416595458984E-3</c:v>
                </c:pt>
                <c:pt idx="54631">
                  <c:v>1.007080078125E-3</c:v>
                </c:pt>
                <c:pt idx="54632">
                  <c:v>1.007080078125E-3</c:v>
                </c:pt>
                <c:pt idx="54633">
                  <c:v>1.0068416595458984E-3</c:v>
                </c:pt>
                <c:pt idx="54634">
                  <c:v>1.007080078125E-3</c:v>
                </c:pt>
                <c:pt idx="54635">
                  <c:v>1.007080078125E-3</c:v>
                </c:pt>
                <c:pt idx="54636">
                  <c:v>1.0068416595458984E-3</c:v>
                </c:pt>
                <c:pt idx="54637">
                  <c:v>1.007080078125E-3</c:v>
                </c:pt>
                <c:pt idx="54638">
                  <c:v>1.007080078125E-3</c:v>
                </c:pt>
                <c:pt idx="54639">
                  <c:v>1.0068416595458984E-3</c:v>
                </c:pt>
                <c:pt idx="54640">
                  <c:v>1.0080337524414063E-3</c:v>
                </c:pt>
                <c:pt idx="54641">
                  <c:v>1.007080078125E-3</c:v>
                </c:pt>
                <c:pt idx="54642">
                  <c:v>1.0068416595458984E-3</c:v>
                </c:pt>
                <c:pt idx="54643">
                  <c:v>1.007080078125E-3</c:v>
                </c:pt>
                <c:pt idx="54644">
                  <c:v>1.007080078125E-3</c:v>
                </c:pt>
                <c:pt idx="54645">
                  <c:v>1.0068416595458984E-3</c:v>
                </c:pt>
                <c:pt idx="54646">
                  <c:v>1.007080078125E-3</c:v>
                </c:pt>
                <c:pt idx="54647">
                  <c:v>1.007080078125E-3</c:v>
                </c:pt>
                <c:pt idx="54648">
                  <c:v>1.0068416595458984E-3</c:v>
                </c:pt>
                <c:pt idx="54649">
                  <c:v>1.007080078125E-3</c:v>
                </c:pt>
                <c:pt idx="54650">
                  <c:v>1.007080078125E-3</c:v>
                </c:pt>
                <c:pt idx="54651">
                  <c:v>1.0068416595458984E-3</c:v>
                </c:pt>
                <c:pt idx="54652">
                  <c:v>1.007080078125E-3</c:v>
                </c:pt>
                <c:pt idx="54653">
                  <c:v>1.0080337524414063E-3</c:v>
                </c:pt>
                <c:pt idx="54654">
                  <c:v>1.007080078125E-3</c:v>
                </c:pt>
                <c:pt idx="54655">
                  <c:v>1.0068416595458984E-3</c:v>
                </c:pt>
                <c:pt idx="54656">
                  <c:v>1.007080078125E-3</c:v>
                </c:pt>
                <c:pt idx="54657">
                  <c:v>1.007080078125E-3</c:v>
                </c:pt>
                <c:pt idx="54658">
                  <c:v>1.0068416595458984E-3</c:v>
                </c:pt>
                <c:pt idx="54659">
                  <c:v>1.007080078125E-3</c:v>
                </c:pt>
                <c:pt idx="54660">
                  <c:v>1.007080078125E-3</c:v>
                </c:pt>
                <c:pt idx="54661">
                  <c:v>1.0068416595458984E-3</c:v>
                </c:pt>
                <c:pt idx="54662">
                  <c:v>1.007080078125E-3</c:v>
                </c:pt>
                <c:pt idx="54663">
                  <c:v>1.007080078125E-3</c:v>
                </c:pt>
                <c:pt idx="54664">
                  <c:v>1.0068416595458984E-3</c:v>
                </c:pt>
                <c:pt idx="54665">
                  <c:v>1.0080337524414063E-3</c:v>
                </c:pt>
                <c:pt idx="54666">
                  <c:v>1.007080078125E-3</c:v>
                </c:pt>
                <c:pt idx="54667">
                  <c:v>1.0068416595458984E-3</c:v>
                </c:pt>
                <c:pt idx="54668">
                  <c:v>1.007080078125E-3</c:v>
                </c:pt>
                <c:pt idx="54669">
                  <c:v>1.007080078125E-3</c:v>
                </c:pt>
                <c:pt idx="54670">
                  <c:v>1.0068416595458984E-3</c:v>
                </c:pt>
                <c:pt idx="54671">
                  <c:v>1.007080078125E-3</c:v>
                </c:pt>
                <c:pt idx="54672">
                  <c:v>1.007080078125E-3</c:v>
                </c:pt>
                <c:pt idx="54673">
                  <c:v>1.0068416595458984E-3</c:v>
                </c:pt>
                <c:pt idx="54674">
                  <c:v>1.007080078125E-3</c:v>
                </c:pt>
                <c:pt idx="54675">
                  <c:v>1.007080078125E-3</c:v>
                </c:pt>
                <c:pt idx="54676">
                  <c:v>1.0068416595458984E-3</c:v>
                </c:pt>
                <c:pt idx="54677">
                  <c:v>1.007080078125E-3</c:v>
                </c:pt>
                <c:pt idx="54678">
                  <c:v>1.0080337524414063E-3</c:v>
                </c:pt>
                <c:pt idx="54679">
                  <c:v>1.007080078125E-3</c:v>
                </c:pt>
                <c:pt idx="54680">
                  <c:v>1.0068416595458984E-3</c:v>
                </c:pt>
                <c:pt idx="54681">
                  <c:v>1.007080078125E-3</c:v>
                </c:pt>
                <c:pt idx="54682">
                  <c:v>1.007080078125E-3</c:v>
                </c:pt>
                <c:pt idx="54683">
                  <c:v>1.0068416595458984E-3</c:v>
                </c:pt>
                <c:pt idx="54684">
                  <c:v>1.007080078125E-3</c:v>
                </c:pt>
                <c:pt idx="54685">
                  <c:v>1.007080078125E-3</c:v>
                </c:pt>
                <c:pt idx="54686">
                  <c:v>1.0068416595458984E-3</c:v>
                </c:pt>
                <c:pt idx="54687">
                  <c:v>1.007080078125E-3</c:v>
                </c:pt>
                <c:pt idx="54688">
                  <c:v>1.007080078125E-3</c:v>
                </c:pt>
                <c:pt idx="54689">
                  <c:v>1.0068416595458984E-3</c:v>
                </c:pt>
                <c:pt idx="54690">
                  <c:v>1.0080337524414063E-3</c:v>
                </c:pt>
                <c:pt idx="54691">
                  <c:v>1.007080078125E-3</c:v>
                </c:pt>
                <c:pt idx="54692">
                  <c:v>1.0068416595458984E-3</c:v>
                </c:pt>
                <c:pt idx="54693">
                  <c:v>1.007080078125E-3</c:v>
                </c:pt>
                <c:pt idx="54694">
                  <c:v>1.007080078125E-3</c:v>
                </c:pt>
                <c:pt idx="54695">
                  <c:v>1.0068416595458984E-3</c:v>
                </c:pt>
                <c:pt idx="54696">
                  <c:v>1.007080078125E-3</c:v>
                </c:pt>
                <c:pt idx="54697">
                  <c:v>1.007080078125E-3</c:v>
                </c:pt>
                <c:pt idx="54698">
                  <c:v>1.0068416595458984E-3</c:v>
                </c:pt>
                <c:pt idx="54699">
                  <c:v>1.007080078125E-3</c:v>
                </c:pt>
                <c:pt idx="54700">
                  <c:v>1.007080078125E-3</c:v>
                </c:pt>
                <c:pt idx="54701">
                  <c:v>1.0068416595458984E-3</c:v>
                </c:pt>
                <c:pt idx="54702">
                  <c:v>1.007080078125E-3</c:v>
                </c:pt>
                <c:pt idx="54703">
                  <c:v>1.0080337524414063E-3</c:v>
                </c:pt>
                <c:pt idx="54704">
                  <c:v>1.007080078125E-3</c:v>
                </c:pt>
                <c:pt idx="54705">
                  <c:v>1.0068416595458984E-3</c:v>
                </c:pt>
                <c:pt idx="54706">
                  <c:v>1.007080078125E-3</c:v>
                </c:pt>
                <c:pt idx="54707">
                  <c:v>1.007080078125E-3</c:v>
                </c:pt>
                <c:pt idx="54708">
                  <c:v>1.0068416595458984E-3</c:v>
                </c:pt>
                <c:pt idx="54709">
                  <c:v>1.007080078125E-3</c:v>
                </c:pt>
                <c:pt idx="54710">
                  <c:v>1.007080078125E-3</c:v>
                </c:pt>
                <c:pt idx="54711">
                  <c:v>1.0068416595458984E-3</c:v>
                </c:pt>
                <c:pt idx="54712">
                  <c:v>1.007080078125E-3</c:v>
                </c:pt>
                <c:pt idx="54713">
                  <c:v>1.007080078125E-3</c:v>
                </c:pt>
                <c:pt idx="54714">
                  <c:v>1.0068416595458984E-3</c:v>
                </c:pt>
                <c:pt idx="54715">
                  <c:v>1.0080337524414063E-3</c:v>
                </c:pt>
                <c:pt idx="54716">
                  <c:v>1.007080078125E-3</c:v>
                </c:pt>
                <c:pt idx="54717">
                  <c:v>1.0068416595458984E-3</c:v>
                </c:pt>
                <c:pt idx="54718">
                  <c:v>1.007080078125E-3</c:v>
                </c:pt>
                <c:pt idx="54719">
                  <c:v>1.007080078125E-3</c:v>
                </c:pt>
                <c:pt idx="54720">
                  <c:v>1.0068416595458984E-3</c:v>
                </c:pt>
                <c:pt idx="54721">
                  <c:v>1.007080078125E-3</c:v>
                </c:pt>
                <c:pt idx="54722">
                  <c:v>1.007080078125E-3</c:v>
                </c:pt>
                <c:pt idx="54723">
                  <c:v>1.0068416595458984E-3</c:v>
                </c:pt>
                <c:pt idx="54724">
                  <c:v>1.007080078125E-3</c:v>
                </c:pt>
                <c:pt idx="54725">
                  <c:v>1.007080078125E-3</c:v>
                </c:pt>
                <c:pt idx="54726">
                  <c:v>1.0068416595458984E-3</c:v>
                </c:pt>
                <c:pt idx="54727">
                  <c:v>1.007080078125E-3</c:v>
                </c:pt>
                <c:pt idx="54728">
                  <c:v>1.0080337524414063E-3</c:v>
                </c:pt>
                <c:pt idx="54729">
                  <c:v>1.007080078125E-3</c:v>
                </c:pt>
                <c:pt idx="54730">
                  <c:v>1.0068416595458984E-3</c:v>
                </c:pt>
                <c:pt idx="54731">
                  <c:v>1.007080078125E-3</c:v>
                </c:pt>
                <c:pt idx="54732">
                  <c:v>1.007080078125E-3</c:v>
                </c:pt>
                <c:pt idx="54733">
                  <c:v>1.0068416595458984E-3</c:v>
                </c:pt>
                <c:pt idx="54734">
                  <c:v>1.007080078125E-3</c:v>
                </c:pt>
                <c:pt idx="54735">
                  <c:v>1.007080078125E-3</c:v>
                </c:pt>
                <c:pt idx="54736">
                  <c:v>1.0068416595458984E-3</c:v>
                </c:pt>
                <c:pt idx="54737">
                  <c:v>1.007080078125E-3</c:v>
                </c:pt>
                <c:pt idx="54738">
                  <c:v>1.007080078125E-3</c:v>
                </c:pt>
                <c:pt idx="54739">
                  <c:v>1.0068416595458984E-3</c:v>
                </c:pt>
                <c:pt idx="54740">
                  <c:v>1.0080337524414063E-3</c:v>
                </c:pt>
                <c:pt idx="54741">
                  <c:v>1.007080078125E-3</c:v>
                </c:pt>
                <c:pt idx="54742">
                  <c:v>1.0068416595458984E-3</c:v>
                </c:pt>
                <c:pt idx="54743">
                  <c:v>1.007080078125E-3</c:v>
                </c:pt>
                <c:pt idx="54744">
                  <c:v>1.007080078125E-3</c:v>
                </c:pt>
                <c:pt idx="54745">
                  <c:v>1.0068416595458984E-3</c:v>
                </c:pt>
                <c:pt idx="54746">
                  <c:v>1.007080078125E-3</c:v>
                </c:pt>
                <c:pt idx="54747">
                  <c:v>1.007080078125E-3</c:v>
                </c:pt>
                <c:pt idx="54748">
                  <c:v>1.0068416595458984E-3</c:v>
                </c:pt>
                <c:pt idx="54749">
                  <c:v>1.007080078125E-3</c:v>
                </c:pt>
                <c:pt idx="54750">
                  <c:v>1.007080078125E-3</c:v>
                </c:pt>
                <c:pt idx="54751">
                  <c:v>1.0068416595458984E-3</c:v>
                </c:pt>
                <c:pt idx="54752">
                  <c:v>1.007080078125E-3</c:v>
                </c:pt>
                <c:pt idx="54753">
                  <c:v>1.0080337524414063E-3</c:v>
                </c:pt>
                <c:pt idx="54754">
                  <c:v>1.007080078125E-3</c:v>
                </c:pt>
                <c:pt idx="54755">
                  <c:v>1.0068416595458984E-3</c:v>
                </c:pt>
                <c:pt idx="54756">
                  <c:v>1.007080078125E-3</c:v>
                </c:pt>
                <c:pt idx="54757">
                  <c:v>1.007080078125E-3</c:v>
                </c:pt>
                <c:pt idx="54758">
                  <c:v>1.0068416595458984E-3</c:v>
                </c:pt>
                <c:pt idx="54759">
                  <c:v>1.007080078125E-3</c:v>
                </c:pt>
                <c:pt idx="54760">
                  <c:v>1.007080078125E-3</c:v>
                </c:pt>
                <c:pt idx="54761">
                  <c:v>1.0068416595458984E-3</c:v>
                </c:pt>
                <c:pt idx="54762">
                  <c:v>1.007080078125E-3</c:v>
                </c:pt>
                <c:pt idx="54763">
                  <c:v>1.007080078125E-3</c:v>
                </c:pt>
                <c:pt idx="54764">
                  <c:v>1.0068416595458984E-3</c:v>
                </c:pt>
                <c:pt idx="54765">
                  <c:v>1.0080337524414063E-3</c:v>
                </c:pt>
                <c:pt idx="54766">
                  <c:v>1.007080078125E-3</c:v>
                </c:pt>
                <c:pt idx="54767">
                  <c:v>1.0068416595458984E-3</c:v>
                </c:pt>
                <c:pt idx="54768">
                  <c:v>1.007080078125E-3</c:v>
                </c:pt>
                <c:pt idx="54769">
                  <c:v>1.007080078125E-3</c:v>
                </c:pt>
                <c:pt idx="54770">
                  <c:v>1.0068416595458984E-3</c:v>
                </c:pt>
                <c:pt idx="54771">
                  <c:v>1.007080078125E-3</c:v>
                </c:pt>
                <c:pt idx="54772">
                  <c:v>1.007080078125E-3</c:v>
                </c:pt>
                <c:pt idx="54773">
                  <c:v>1.0068416595458984E-3</c:v>
                </c:pt>
                <c:pt idx="54774">
                  <c:v>1.007080078125E-3</c:v>
                </c:pt>
                <c:pt idx="54775">
                  <c:v>1.007080078125E-3</c:v>
                </c:pt>
                <c:pt idx="54776">
                  <c:v>1.0068416595458984E-3</c:v>
                </c:pt>
                <c:pt idx="54777">
                  <c:v>1.007080078125E-3</c:v>
                </c:pt>
                <c:pt idx="54778">
                  <c:v>1.0080337524414063E-3</c:v>
                </c:pt>
                <c:pt idx="54779">
                  <c:v>1.007080078125E-3</c:v>
                </c:pt>
                <c:pt idx="54780">
                  <c:v>1.0068416595458984E-3</c:v>
                </c:pt>
                <c:pt idx="54781">
                  <c:v>1.007080078125E-3</c:v>
                </c:pt>
                <c:pt idx="54782">
                  <c:v>1.007080078125E-3</c:v>
                </c:pt>
                <c:pt idx="54783">
                  <c:v>1.0068416595458984E-3</c:v>
                </c:pt>
                <c:pt idx="54784">
                  <c:v>1.007080078125E-3</c:v>
                </c:pt>
                <c:pt idx="54785">
                  <c:v>1.007080078125E-3</c:v>
                </c:pt>
                <c:pt idx="54786">
                  <c:v>1.0068416595458984E-3</c:v>
                </c:pt>
                <c:pt idx="54787">
                  <c:v>1.007080078125E-3</c:v>
                </c:pt>
                <c:pt idx="54788">
                  <c:v>1.007080078125E-3</c:v>
                </c:pt>
                <c:pt idx="54789">
                  <c:v>1.0068416595458984E-3</c:v>
                </c:pt>
                <c:pt idx="54790">
                  <c:v>1.0080337524414063E-3</c:v>
                </c:pt>
                <c:pt idx="54791">
                  <c:v>1.007080078125E-3</c:v>
                </c:pt>
                <c:pt idx="54792">
                  <c:v>1.0068416595458984E-3</c:v>
                </c:pt>
                <c:pt idx="54793">
                  <c:v>1.007080078125E-3</c:v>
                </c:pt>
                <c:pt idx="54794">
                  <c:v>1.007080078125E-3</c:v>
                </c:pt>
                <c:pt idx="54795">
                  <c:v>1.0068416595458984E-3</c:v>
                </c:pt>
                <c:pt idx="54796">
                  <c:v>1.007080078125E-3</c:v>
                </c:pt>
                <c:pt idx="54797">
                  <c:v>1.007080078125E-3</c:v>
                </c:pt>
                <c:pt idx="54798">
                  <c:v>1.0068416595458984E-3</c:v>
                </c:pt>
                <c:pt idx="54799">
                  <c:v>1.007080078125E-3</c:v>
                </c:pt>
                <c:pt idx="54800">
                  <c:v>1.007080078125E-3</c:v>
                </c:pt>
                <c:pt idx="54801">
                  <c:v>1.0068416595458984E-3</c:v>
                </c:pt>
                <c:pt idx="54802">
                  <c:v>1.007080078125E-3</c:v>
                </c:pt>
                <c:pt idx="54803">
                  <c:v>1.0080337524414063E-3</c:v>
                </c:pt>
                <c:pt idx="54804">
                  <c:v>1.007080078125E-3</c:v>
                </c:pt>
                <c:pt idx="54805">
                  <c:v>1.0068416595458984E-3</c:v>
                </c:pt>
                <c:pt idx="54806">
                  <c:v>1.007080078125E-3</c:v>
                </c:pt>
                <c:pt idx="54807">
                  <c:v>1.007080078125E-3</c:v>
                </c:pt>
                <c:pt idx="54808">
                  <c:v>1.0068416595458984E-3</c:v>
                </c:pt>
                <c:pt idx="54809">
                  <c:v>1.007080078125E-3</c:v>
                </c:pt>
                <c:pt idx="54810">
                  <c:v>1.007080078125E-3</c:v>
                </c:pt>
                <c:pt idx="54811">
                  <c:v>1.0068416595458984E-3</c:v>
                </c:pt>
                <c:pt idx="54812">
                  <c:v>1.007080078125E-3</c:v>
                </c:pt>
                <c:pt idx="54813">
                  <c:v>1.007080078125E-3</c:v>
                </c:pt>
                <c:pt idx="54814">
                  <c:v>1.0068416595458984E-3</c:v>
                </c:pt>
                <c:pt idx="54815">
                  <c:v>1.0080337524414063E-3</c:v>
                </c:pt>
                <c:pt idx="54816">
                  <c:v>1.007080078125E-3</c:v>
                </c:pt>
                <c:pt idx="54817">
                  <c:v>1.0068416595458984E-3</c:v>
                </c:pt>
                <c:pt idx="54818">
                  <c:v>1.007080078125E-3</c:v>
                </c:pt>
                <c:pt idx="54819">
                  <c:v>1.007080078125E-3</c:v>
                </c:pt>
                <c:pt idx="54820">
                  <c:v>1.0068416595458984E-3</c:v>
                </c:pt>
                <c:pt idx="54821">
                  <c:v>1.007080078125E-3</c:v>
                </c:pt>
                <c:pt idx="54822">
                  <c:v>1.007080078125E-3</c:v>
                </c:pt>
                <c:pt idx="54823">
                  <c:v>1.0068416595458984E-3</c:v>
                </c:pt>
                <c:pt idx="54824">
                  <c:v>1.007080078125E-3</c:v>
                </c:pt>
                <c:pt idx="54825">
                  <c:v>1.007080078125E-3</c:v>
                </c:pt>
                <c:pt idx="54826">
                  <c:v>1.0068416595458984E-3</c:v>
                </c:pt>
                <c:pt idx="54827">
                  <c:v>1.007080078125E-3</c:v>
                </c:pt>
                <c:pt idx="54828">
                  <c:v>1.0080337524414063E-3</c:v>
                </c:pt>
                <c:pt idx="54829">
                  <c:v>1.007080078125E-3</c:v>
                </c:pt>
                <c:pt idx="54830">
                  <c:v>1.0068416595458984E-3</c:v>
                </c:pt>
                <c:pt idx="54831">
                  <c:v>1.007080078125E-3</c:v>
                </c:pt>
                <c:pt idx="54832">
                  <c:v>1.007080078125E-3</c:v>
                </c:pt>
                <c:pt idx="54833">
                  <c:v>1.0068416595458984E-3</c:v>
                </c:pt>
                <c:pt idx="54834">
                  <c:v>1.007080078125E-3</c:v>
                </c:pt>
                <c:pt idx="54835">
                  <c:v>1.007080078125E-3</c:v>
                </c:pt>
                <c:pt idx="54836">
                  <c:v>1.0068416595458984E-3</c:v>
                </c:pt>
                <c:pt idx="54837">
                  <c:v>1.007080078125E-3</c:v>
                </c:pt>
                <c:pt idx="54838">
                  <c:v>1.0068416595458984E-3</c:v>
                </c:pt>
                <c:pt idx="54839">
                  <c:v>1.007080078125E-3</c:v>
                </c:pt>
                <c:pt idx="54840">
                  <c:v>1.0080337524414063E-3</c:v>
                </c:pt>
                <c:pt idx="54841">
                  <c:v>1.007080078125E-3</c:v>
                </c:pt>
                <c:pt idx="54842">
                  <c:v>1.0068416595458984E-3</c:v>
                </c:pt>
                <c:pt idx="54843">
                  <c:v>1.007080078125E-3</c:v>
                </c:pt>
                <c:pt idx="54844">
                  <c:v>1.007080078125E-3</c:v>
                </c:pt>
                <c:pt idx="54845">
                  <c:v>1.0068416595458984E-3</c:v>
                </c:pt>
                <c:pt idx="54846">
                  <c:v>1.007080078125E-3</c:v>
                </c:pt>
                <c:pt idx="54847">
                  <c:v>1.007080078125E-3</c:v>
                </c:pt>
                <c:pt idx="54848">
                  <c:v>1.0068416595458984E-3</c:v>
                </c:pt>
                <c:pt idx="54849">
                  <c:v>1.007080078125E-3</c:v>
                </c:pt>
                <c:pt idx="54850">
                  <c:v>1.007080078125E-3</c:v>
                </c:pt>
                <c:pt idx="54851">
                  <c:v>1.0068416595458984E-3</c:v>
                </c:pt>
                <c:pt idx="54852">
                  <c:v>1.007080078125E-3</c:v>
                </c:pt>
                <c:pt idx="54853">
                  <c:v>1.0080337524414063E-3</c:v>
                </c:pt>
                <c:pt idx="54854">
                  <c:v>1.007080078125E-3</c:v>
                </c:pt>
                <c:pt idx="54855">
                  <c:v>1.0068416595458984E-3</c:v>
                </c:pt>
                <c:pt idx="54856">
                  <c:v>1.007080078125E-3</c:v>
                </c:pt>
                <c:pt idx="54857">
                  <c:v>1.007080078125E-3</c:v>
                </c:pt>
                <c:pt idx="54858">
                  <c:v>1.0068416595458984E-3</c:v>
                </c:pt>
                <c:pt idx="54859">
                  <c:v>1.007080078125E-3</c:v>
                </c:pt>
                <c:pt idx="54860">
                  <c:v>1.0068416595458984E-3</c:v>
                </c:pt>
                <c:pt idx="54861">
                  <c:v>1.007080078125E-3</c:v>
                </c:pt>
                <c:pt idx="54862">
                  <c:v>1.007080078125E-3</c:v>
                </c:pt>
                <c:pt idx="54863">
                  <c:v>1.0068416595458984E-3</c:v>
                </c:pt>
                <c:pt idx="54864">
                  <c:v>1.007080078125E-3</c:v>
                </c:pt>
                <c:pt idx="54865">
                  <c:v>1.0080337524414063E-3</c:v>
                </c:pt>
                <c:pt idx="54866">
                  <c:v>1.007080078125E-3</c:v>
                </c:pt>
                <c:pt idx="54867">
                  <c:v>1.0068416595458984E-3</c:v>
                </c:pt>
                <c:pt idx="54868">
                  <c:v>1.007080078125E-3</c:v>
                </c:pt>
                <c:pt idx="54869">
                  <c:v>1.007080078125E-3</c:v>
                </c:pt>
                <c:pt idx="54870">
                  <c:v>1.0068416595458984E-3</c:v>
                </c:pt>
                <c:pt idx="54871">
                  <c:v>1.007080078125E-3</c:v>
                </c:pt>
                <c:pt idx="54872">
                  <c:v>1.007080078125E-3</c:v>
                </c:pt>
                <c:pt idx="54873">
                  <c:v>1.0068416595458984E-3</c:v>
                </c:pt>
                <c:pt idx="54874">
                  <c:v>1.007080078125E-3</c:v>
                </c:pt>
                <c:pt idx="54875">
                  <c:v>1.007080078125E-3</c:v>
                </c:pt>
                <c:pt idx="54876">
                  <c:v>1.0068416595458984E-3</c:v>
                </c:pt>
                <c:pt idx="54877">
                  <c:v>1.007080078125E-3</c:v>
                </c:pt>
                <c:pt idx="54878">
                  <c:v>1.0080337524414063E-3</c:v>
                </c:pt>
                <c:pt idx="54879">
                  <c:v>1.007080078125E-3</c:v>
                </c:pt>
                <c:pt idx="54880">
                  <c:v>1.0068416595458984E-3</c:v>
                </c:pt>
                <c:pt idx="54881">
                  <c:v>1.007080078125E-3</c:v>
                </c:pt>
                <c:pt idx="54882">
                  <c:v>1.0068416595458984E-3</c:v>
                </c:pt>
                <c:pt idx="54883">
                  <c:v>1.007080078125E-3</c:v>
                </c:pt>
                <c:pt idx="54884">
                  <c:v>1.007080078125E-3</c:v>
                </c:pt>
                <c:pt idx="54885">
                  <c:v>1.0068416595458984E-3</c:v>
                </c:pt>
                <c:pt idx="54886">
                  <c:v>1.007080078125E-3</c:v>
                </c:pt>
                <c:pt idx="54887">
                  <c:v>1.007080078125E-3</c:v>
                </c:pt>
                <c:pt idx="54888">
                  <c:v>1.0068416595458984E-3</c:v>
                </c:pt>
                <c:pt idx="54889">
                  <c:v>1.007080078125E-3</c:v>
                </c:pt>
                <c:pt idx="54890">
                  <c:v>1.0080337524414063E-3</c:v>
                </c:pt>
                <c:pt idx="54891">
                  <c:v>1.007080078125E-3</c:v>
                </c:pt>
                <c:pt idx="54892">
                  <c:v>1.0068416595458984E-3</c:v>
                </c:pt>
                <c:pt idx="54893">
                  <c:v>1.007080078125E-3</c:v>
                </c:pt>
                <c:pt idx="54894">
                  <c:v>1.007080078125E-3</c:v>
                </c:pt>
                <c:pt idx="54895">
                  <c:v>1.0068416595458984E-3</c:v>
                </c:pt>
                <c:pt idx="54896">
                  <c:v>1.007080078125E-3</c:v>
                </c:pt>
                <c:pt idx="54897">
                  <c:v>1.007080078125E-3</c:v>
                </c:pt>
                <c:pt idx="54898">
                  <c:v>1.0068416595458984E-3</c:v>
                </c:pt>
                <c:pt idx="54899">
                  <c:v>1.007080078125E-3</c:v>
                </c:pt>
                <c:pt idx="54900">
                  <c:v>1.007080078125E-3</c:v>
                </c:pt>
                <c:pt idx="54901">
                  <c:v>1.0068416595458984E-3</c:v>
                </c:pt>
                <c:pt idx="54902">
                  <c:v>1.007080078125E-3</c:v>
                </c:pt>
                <c:pt idx="54903">
                  <c:v>1.0080337524414063E-3</c:v>
                </c:pt>
                <c:pt idx="54904">
                  <c:v>1.0068416595458984E-3</c:v>
                </c:pt>
                <c:pt idx="54905">
                  <c:v>1.007080078125E-3</c:v>
                </c:pt>
                <c:pt idx="54906">
                  <c:v>1.007080078125E-3</c:v>
                </c:pt>
                <c:pt idx="54907">
                  <c:v>1.0068416595458984E-3</c:v>
                </c:pt>
                <c:pt idx="54908">
                  <c:v>1.007080078125E-3</c:v>
                </c:pt>
                <c:pt idx="54909">
                  <c:v>1.007080078125E-3</c:v>
                </c:pt>
                <c:pt idx="54910">
                  <c:v>1.0068416595458984E-3</c:v>
                </c:pt>
                <c:pt idx="54911">
                  <c:v>1.007080078125E-3</c:v>
                </c:pt>
                <c:pt idx="54912">
                  <c:v>1.007080078125E-3</c:v>
                </c:pt>
                <c:pt idx="54913">
                  <c:v>1.0068416595458984E-3</c:v>
                </c:pt>
                <c:pt idx="54914">
                  <c:v>1.007080078125E-3</c:v>
                </c:pt>
                <c:pt idx="54915">
                  <c:v>1.0080337524414063E-3</c:v>
                </c:pt>
                <c:pt idx="54916">
                  <c:v>1.007080078125E-3</c:v>
                </c:pt>
                <c:pt idx="54917">
                  <c:v>1.0068416595458984E-3</c:v>
                </c:pt>
                <c:pt idx="54918">
                  <c:v>1.007080078125E-3</c:v>
                </c:pt>
                <c:pt idx="54919">
                  <c:v>1.007080078125E-3</c:v>
                </c:pt>
                <c:pt idx="54920">
                  <c:v>1.0068416595458984E-3</c:v>
                </c:pt>
                <c:pt idx="54921">
                  <c:v>1.007080078125E-3</c:v>
                </c:pt>
                <c:pt idx="54922">
                  <c:v>1.007080078125E-3</c:v>
                </c:pt>
                <c:pt idx="54923">
                  <c:v>1.0068416595458984E-3</c:v>
                </c:pt>
                <c:pt idx="54924">
                  <c:v>1.007080078125E-3</c:v>
                </c:pt>
                <c:pt idx="54925">
                  <c:v>1.007080078125E-3</c:v>
                </c:pt>
                <c:pt idx="54926">
                  <c:v>1.0068416595458984E-3</c:v>
                </c:pt>
                <c:pt idx="54927">
                  <c:v>1.007080078125E-3</c:v>
                </c:pt>
                <c:pt idx="54928">
                  <c:v>1.0080337524414063E-3</c:v>
                </c:pt>
                <c:pt idx="54929">
                  <c:v>1.0068416595458984E-3</c:v>
                </c:pt>
                <c:pt idx="54930">
                  <c:v>1.007080078125E-3</c:v>
                </c:pt>
                <c:pt idx="54931">
                  <c:v>1.007080078125E-3</c:v>
                </c:pt>
                <c:pt idx="54932">
                  <c:v>1.0068416595458984E-3</c:v>
                </c:pt>
                <c:pt idx="54933">
                  <c:v>1.007080078125E-3</c:v>
                </c:pt>
                <c:pt idx="54934">
                  <c:v>1.007080078125E-3</c:v>
                </c:pt>
                <c:pt idx="54935">
                  <c:v>1.0068416595458984E-3</c:v>
                </c:pt>
                <c:pt idx="54936">
                  <c:v>1.007080078125E-3</c:v>
                </c:pt>
                <c:pt idx="54937">
                  <c:v>1.007080078125E-3</c:v>
                </c:pt>
                <c:pt idx="54938">
                  <c:v>1.0068416595458984E-3</c:v>
                </c:pt>
                <c:pt idx="54939">
                  <c:v>1.007080078125E-3</c:v>
                </c:pt>
                <c:pt idx="54940">
                  <c:v>1.0080337524414063E-3</c:v>
                </c:pt>
                <c:pt idx="54941">
                  <c:v>1.007080078125E-3</c:v>
                </c:pt>
                <c:pt idx="54942">
                  <c:v>1.0068416595458984E-3</c:v>
                </c:pt>
                <c:pt idx="54943">
                  <c:v>1.007080078125E-3</c:v>
                </c:pt>
                <c:pt idx="54944">
                  <c:v>1.007080078125E-3</c:v>
                </c:pt>
                <c:pt idx="54945">
                  <c:v>1.0068416595458984E-3</c:v>
                </c:pt>
                <c:pt idx="54946">
                  <c:v>1.007080078125E-3</c:v>
                </c:pt>
                <c:pt idx="54947">
                  <c:v>1.007080078125E-3</c:v>
                </c:pt>
                <c:pt idx="54948">
                  <c:v>1.0068416595458984E-3</c:v>
                </c:pt>
                <c:pt idx="54949">
                  <c:v>1.007080078125E-3</c:v>
                </c:pt>
                <c:pt idx="54950">
                  <c:v>1.007080078125E-3</c:v>
                </c:pt>
                <c:pt idx="54951">
                  <c:v>1.0068416595458984E-3</c:v>
                </c:pt>
                <c:pt idx="54952">
                  <c:v>1.007080078125E-3</c:v>
                </c:pt>
                <c:pt idx="54953">
                  <c:v>1.0080337524414063E-3</c:v>
                </c:pt>
                <c:pt idx="54954">
                  <c:v>1.0068416595458984E-3</c:v>
                </c:pt>
                <c:pt idx="54955">
                  <c:v>1.007080078125E-3</c:v>
                </c:pt>
                <c:pt idx="54956">
                  <c:v>1.007080078125E-3</c:v>
                </c:pt>
                <c:pt idx="54957">
                  <c:v>1.0068416595458984E-3</c:v>
                </c:pt>
                <c:pt idx="54958">
                  <c:v>1.007080078125E-3</c:v>
                </c:pt>
                <c:pt idx="54959">
                  <c:v>1.007080078125E-3</c:v>
                </c:pt>
                <c:pt idx="54960">
                  <c:v>1.0068416595458984E-3</c:v>
                </c:pt>
                <c:pt idx="54961">
                  <c:v>1.007080078125E-3</c:v>
                </c:pt>
                <c:pt idx="54962">
                  <c:v>1.007080078125E-3</c:v>
                </c:pt>
                <c:pt idx="54963">
                  <c:v>1.0068416595458984E-3</c:v>
                </c:pt>
                <c:pt idx="54964">
                  <c:v>1.007080078125E-3</c:v>
                </c:pt>
                <c:pt idx="54965">
                  <c:v>1.0080337524414063E-3</c:v>
                </c:pt>
                <c:pt idx="54966">
                  <c:v>1.007080078125E-3</c:v>
                </c:pt>
                <c:pt idx="54967">
                  <c:v>1.0068416595458984E-3</c:v>
                </c:pt>
                <c:pt idx="54968">
                  <c:v>1.007080078125E-3</c:v>
                </c:pt>
                <c:pt idx="54969">
                  <c:v>1.007080078125E-3</c:v>
                </c:pt>
                <c:pt idx="54970">
                  <c:v>1.0068416595458984E-3</c:v>
                </c:pt>
                <c:pt idx="54971">
                  <c:v>1.007080078125E-3</c:v>
                </c:pt>
                <c:pt idx="54972">
                  <c:v>1.007080078125E-3</c:v>
                </c:pt>
                <c:pt idx="54973">
                  <c:v>1.007080078125E-2</c:v>
                </c:pt>
                <c:pt idx="54974">
                  <c:v>1.007080078125E-3</c:v>
                </c:pt>
                <c:pt idx="54975">
                  <c:v>1.007080078125E-3</c:v>
                </c:pt>
                <c:pt idx="54976">
                  <c:v>1.0068416595458984E-3</c:v>
                </c:pt>
                <c:pt idx="54977">
                  <c:v>1.007080078125E-3</c:v>
                </c:pt>
                <c:pt idx="54978">
                  <c:v>1.007080078125E-3</c:v>
                </c:pt>
                <c:pt idx="54979">
                  <c:v>1.0068416595458984E-3</c:v>
                </c:pt>
                <c:pt idx="54980">
                  <c:v>1.007080078125E-3</c:v>
                </c:pt>
                <c:pt idx="54981">
                  <c:v>1.0080337524414063E-3</c:v>
                </c:pt>
                <c:pt idx="54982">
                  <c:v>1.007080078125E-3</c:v>
                </c:pt>
                <c:pt idx="54983">
                  <c:v>1.0068416595458984E-3</c:v>
                </c:pt>
                <c:pt idx="54984">
                  <c:v>1.007080078125E-3</c:v>
                </c:pt>
                <c:pt idx="54985">
                  <c:v>1.007080078125E-3</c:v>
                </c:pt>
                <c:pt idx="54986">
                  <c:v>1.0068416595458984E-3</c:v>
                </c:pt>
                <c:pt idx="54987">
                  <c:v>1.007080078125E-3</c:v>
                </c:pt>
                <c:pt idx="54988">
                  <c:v>1.007080078125E-3</c:v>
                </c:pt>
                <c:pt idx="54989">
                  <c:v>1.0068416595458984E-3</c:v>
                </c:pt>
                <c:pt idx="54990">
                  <c:v>1.007080078125E-3</c:v>
                </c:pt>
                <c:pt idx="54991">
                  <c:v>1.007080078125E-3</c:v>
                </c:pt>
                <c:pt idx="54992">
                  <c:v>1.0068416595458984E-3</c:v>
                </c:pt>
                <c:pt idx="54993">
                  <c:v>1.007080078125E-3</c:v>
                </c:pt>
                <c:pt idx="54994">
                  <c:v>1.0080337524414063E-3</c:v>
                </c:pt>
                <c:pt idx="54995">
                  <c:v>1.0068416595458984E-3</c:v>
                </c:pt>
                <c:pt idx="54996">
                  <c:v>1.007080078125E-3</c:v>
                </c:pt>
                <c:pt idx="54997">
                  <c:v>1.007080078125E-3</c:v>
                </c:pt>
                <c:pt idx="54998">
                  <c:v>1.0068416595458984E-3</c:v>
                </c:pt>
                <c:pt idx="54999">
                  <c:v>1.007080078125E-3</c:v>
                </c:pt>
                <c:pt idx="55000">
                  <c:v>1.007080078125E-3</c:v>
                </c:pt>
                <c:pt idx="55001">
                  <c:v>1.0068416595458984E-3</c:v>
                </c:pt>
                <c:pt idx="55002">
                  <c:v>1.007080078125E-3</c:v>
                </c:pt>
                <c:pt idx="55003">
                  <c:v>1.007080078125E-3</c:v>
                </c:pt>
                <c:pt idx="55004">
                  <c:v>1.0068416595458984E-3</c:v>
                </c:pt>
                <c:pt idx="55005">
                  <c:v>1.007080078125E-3</c:v>
                </c:pt>
                <c:pt idx="55006">
                  <c:v>1.0080337524414063E-3</c:v>
                </c:pt>
                <c:pt idx="55007">
                  <c:v>1.007080078125E-3</c:v>
                </c:pt>
                <c:pt idx="55008">
                  <c:v>1.0068416595458984E-3</c:v>
                </c:pt>
                <c:pt idx="55009">
                  <c:v>1.007080078125E-3</c:v>
                </c:pt>
                <c:pt idx="55010">
                  <c:v>1.007080078125E-3</c:v>
                </c:pt>
                <c:pt idx="55011">
                  <c:v>1.0068416595458984E-3</c:v>
                </c:pt>
                <c:pt idx="55012">
                  <c:v>1.007080078125E-3</c:v>
                </c:pt>
                <c:pt idx="55013">
                  <c:v>1.007080078125E-3</c:v>
                </c:pt>
                <c:pt idx="55014">
                  <c:v>1.0068416595458984E-3</c:v>
                </c:pt>
                <c:pt idx="55015">
                  <c:v>1.007080078125E-3</c:v>
                </c:pt>
                <c:pt idx="55016">
                  <c:v>1.007080078125E-3</c:v>
                </c:pt>
                <c:pt idx="55017">
                  <c:v>1.0068416595458984E-3</c:v>
                </c:pt>
                <c:pt idx="55018">
                  <c:v>1.007080078125E-3</c:v>
                </c:pt>
                <c:pt idx="55019">
                  <c:v>1.0080337524414063E-3</c:v>
                </c:pt>
                <c:pt idx="55020">
                  <c:v>1.0068416595458984E-3</c:v>
                </c:pt>
                <c:pt idx="55021">
                  <c:v>1.007080078125E-3</c:v>
                </c:pt>
                <c:pt idx="55022">
                  <c:v>1.007080078125E-3</c:v>
                </c:pt>
                <c:pt idx="55023">
                  <c:v>1.0068416595458984E-3</c:v>
                </c:pt>
                <c:pt idx="55024">
                  <c:v>1.007080078125E-3</c:v>
                </c:pt>
                <c:pt idx="55025">
                  <c:v>1.007080078125E-3</c:v>
                </c:pt>
                <c:pt idx="55026">
                  <c:v>1.0068416595458984E-3</c:v>
                </c:pt>
                <c:pt idx="55027">
                  <c:v>1.007080078125E-3</c:v>
                </c:pt>
                <c:pt idx="55028">
                  <c:v>1.007080078125E-3</c:v>
                </c:pt>
                <c:pt idx="55029">
                  <c:v>1.0068416595458984E-3</c:v>
                </c:pt>
                <c:pt idx="55030">
                  <c:v>1.007080078125E-3</c:v>
                </c:pt>
                <c:pt idx="55031">
                  <c:v>1.0080337524414063E-3</c:v>
                </c:pt>
                <c:pt idx="55032">
                  <c:v>1.007080078125E-3</c:v>
                </c:pt>
                <c:pt idx="55033">
                  <c:v>1.0068416595458984E-3</c:v>
                </c:pt>
                <c:pt idx="55034">
                  <c:v>1.007080078125E-3</c:v>
                </c:pt>
                <c:pt idx="55035">
                  <c:v>1.007080078125E-3</c:v>
                </c:pt>
                <c:pt idx="55036">
                  <c:v>1.0068416595458984E-3</c:v>
                </c:pt>
                <c:pt idx="55037">
                  <c:v>1.007080078125E-3</c:v>
                </c:pt>
                <c:pt idx="55038">
                  <c:v>1.007080078125E-3</c:v>
                </c:pt>
                <c:pt idx="55039">
                  <c:v>1.0068416595458984E-3</c:v>
                </c:pt>
                <c:pt idx="55040">
                  <c:v>1.007080078125E-3</c:v>
                </c:pt>
                <c:pt idx="55041">
                  <c:v>1.007080078125E-3</c:v>
                </c:pt>
                <c:pt idx="55042">
                  <c:v>1.0068416595458984E-3</c:v>
                </c:pt>
                <c:pt idx="55043">
                  <c:v>1.007080078125E-3</c:v>
                </c:pt>
                <c:pt idx="55044">
                  <c:v>1.0080337524414063E-3</c:v>
                </c:pt>
                <c:pt idx="55045">
                  <c:v>1.0068416595458984E-3</c:v>
                </c:pt>
                <c:pt idx="55046">
                  <c:v>1.007080078125E-3</c:v>
                </c:pt>
                <c:pt idx="55047">
                  <c:v>1.007080078125E-3</c:v>
                </c:pt>
                <c:pt idx="55048">
                  <c:v>1.0068416595458984E-3</c:v>
                </c:pt>
                <c:pt idx="55049">
                  <c:v>1.007080078125E-3</c:v>
                </c:pt>
                <c:pt idx="55050">
                  <c:v>1.007080078125E-3</c:v>
                </c:pt>
                <c:pt idx="55051">
                  <c:v>1.0068416595458984E-3</c:v>
                </c:pt>
                <c:pt idx="55052">
                  <c:v>1.007080078125E-3</c:v>
                </c:pt>
                <c:pt idx="55053">
                  <c:v>1.007080078125E-3</c:v>
                </c:pt>
                <c:pt idx="55054">
                  <c:v>1.0068416595458984E-3</c:v>
                </c:pt>
                <c:pt idx="55055">
                  <c:v>1.007080078125E-3</c:v>
                </c:pt>
                <c:pt idx="55056">
                  <c:v>1.0080337524414063E-3</c:v>
                </c:pt>
                <c:pt idx="55057">
                  <c:v>1.007080078125E-3</c:v>
                </c:pt>
                <c:pt idx="55058">
                  <c:v>1.0068416595458984E-3</c:v>
                </c:pt>
                <c:pt idx="55059">
                  <c:v>1.007080078125E-3</c:v>
                </c:pt>
                <c:pt idx="55060">
                  <c:v>1.007080078125E-3</c:v>
                </c:pt>
                <c:pt idx="55061">
                  <c:v>1.0068416595458984E-3</c:v>
                </c:pt>
                <c:pt idx="55062">
                  <c:v>1.007080078125E-3</c:v>
                </c:pt>
                <c:pt idx="55063">
                  <c:v>1.007080078125E-3</c:v>
                </c:pt>
                <c:pt idx="55064">
                  <c:v>1.0068416595458984E-3</c:v>
                </c:pt>
                <c:pt idx="55065">
                  <c:v>1.007080078125E-3</c:v>
                </c:pt>
                <c:pt idx="55066">
                  <c:v>1.007080078125E-3</c:v>
                </c:pt>
                <c:pt idx="55067">
                  <c:v>1.0068416595458984E-3</c:v>
                </c:pt>
                <c:pt idx="55068">
                  <c:v>1.007080078125E-3</c:v>
                </c:pt>
                <c:pt idx="55069">
                  <c:v>1.0080337524414063E-3</c:v>
                </c:pt>
                <c:pt idx="55070">
                  <c:v>1.0068416595458984E-3</c:v>
                </c:pt>
                <c:pt idx="55071">
                  <c:v>1.007080078125E-3</c:v>
                </c:pt>
                <c:pt idx="55072">
                  <c:v>1.007080078125E-3</c:v>
                </c:pt>
                <c:pt idx="55073">
                  <c:v>1.0068416595458984E-3</c:v>
                </c:pt>
                <c:pt idx="55074">
                  <c:v>1.007080078125E-3</c:v>
                </c:pt>
                <c:pt idx="55075">
                  <c:v>1.007080078125E-3</c:v>
                </c:pt>
                <c:pt idx="55076">
                  <c:v>1.0068416595458984E-3</c:v>
                </c:pt>
                <c:pt idx="55077">
                  <c:v>1.007080078125E-3</c:v>
                </c:pt>
                <c:pt idx="55078">
                  <c:v>1.007080078125E-3</c:v>
                </c:pt>
                <c:pt idx="55079">
                  <c:v>1.0068416595458984E-3</c:v>
                </c:pt>
                <c:pt idx="55080">
                  <c:v>1.007080078125E-3</c:v>
                </c:pt>
                <c:pt idx="55081">
                  <c:v>1.0080337524414063E-3</c:v>
                </c:pt>
                <c:pt idx="55082">
                  <c:v>1.007080078125E-3</c:v>
                </c:pt>
                <c:pt idx="55083">
                  <c:v>1.0068416595458984E-3</c:v>
                </c:pt>
                <c:pt idx="55084">
                  <c:v>1.007080078125E-3</c:v>
                </c:pt>
                <c:pt idx="55085">
                  <c:v>1.007080078125E-3</c:v>
                </c:pt>
                <c:pt idx="55086">
                  <c:v>1.0068416595458984E-3</c:v>
                </c:pt>
                <c:pt idx="55087">
                  <c:v>1.007080078125E-3</c:v>
                </c:pt>
                <c:pt idx="55088">
                  <c:v>1.007080078125E-3</c:v>
                </c:pt>
                <c:pt idx="55089">
                  <c:v>1.0068416595458984E-3</c:v>
                </c:pt>
                <c:pt idx="55090">
                  <c:v>1.007080078125E-3</c:v>
                </c:pt>
                <c:pt idx="55091">
                  <c:v>1.007080078125E-3</c:v>
                </c:pt>
                <c:pt idx="55092">
                  <c:v>1.0068416595458984E-3</c:v>
                </c:pt>
                <c:pt idx="55093">
                  <c:v>1.007080078125E-3</c:v>
                </c:pt>
                <c:pt idx="55094">
                  <c:v>1.0080337524414063E-3</c:v>
                </c:pt>
                <c:pt idx="55095">
                  <c:v>1.0068416595458984E-3</c:v>
                </c:pt>
                <c:pt idx="55096">
                  <c:v>1.007080078125E-3</c:v>
                </c:pt>
                <c:pt idx="55097">
                  <c:v>1.007080078125E-3</c:v>
                </c:pt>
                <c:pt idx="55098">
                  <c:v>1.0068416595458984E-3</c:v>
                </c:pt>
                <c:pt idx="55099">
                  <c:v>1.007080078125E-3</c:v>
                </c:pt>
                <c:pt idx="55100">
                  <c:v>1.007080078125E-3</c:v>
                </c:pt>
                <c:pt idx="55101">
                  <c:v>1.0068416595458984E-3</c:v>
                </c:pt>
                <c:pt idx="55102">
                  <c:v>1.007080078125E-3</c:v>
                </c:pt>
                <c:pt idx="55103">
                  <c:v>1.007080078125E-3</c:v>
                </c:pt>
                <c:pt idx="55104">
                  <c:v>1.0068416595458984E-3</c:v>
                </c:pt>
                <c:pt idx="55105">
                  <c:v>1.007080078125E-3</c:v>
                </c:pt>
                <c:pt idx="55106">
                  <c:v>1.0080337524414063E-3</c:v>
                </c:pt>
                <c:pt idx="55107">
                  <c:v>1.007080078125E-3</c:v>
                </c:pt>
                <c:pt idx="55108">
                  <c:v>1.0068416595458984E-3</c:v>
                </c:pt>
                <c:pt idx="55109">
                  <c:v>1.007080078125E-3</c:v>
                </c:pt>
                <c:pt idx="55110">
                  <c:v>1.007080078125E-3</c:v>
                </c:pt>
                <c:pt idx="55111">
                  <c:v>1.0068416595458984E-3</c:v>
                </c:pt>
                <c:pt idx="55112">
                  <c:v>1.007080078125E-3</c:v>
                </c:pt>
                <c:pt idx="55113">
                  <c:v>1.007080078125E-3</c:v>
                </c:pt>
                <c:pt idx="55114">
                  <c:v>1.0068416595458984E-3</c:v>
                </c:pt>
                <c:pt idx="55115">
                  <c:v>1.007080078125E-3</c:v>
                </c:pt>
                <c:pt idx="55116">
                  <c:v>1.007080078125E-3</c:v>
                </c:pt>
                <c:pt idx="55117">
                  <c:v>1.0068416595458984E-3</c:v>
                </c:pt>
                <c:pt idx="55118">
                  <c:v>1.0080337524414063E-3</c:v>
                </c:pt>
                <c:pt idx="55119">
                  <c:v>1.007080078125E-3</c:v>
                </c:pt>
                <c:pt idx="55120">
                  <c:v>1.0068416595458984E-3</c:v>
                </c:pt>
                <c:pt idx="55121">
                  <c:v>1.007080078125E-3</c:v>
                </c:pt>
                <c:pt idx="55122">
                  <c:v>1.007080078125E-3</c:v>
                </c:pt>
                <c:pt idx="55123">
                  <c:v>1.0068416595458984E-3</c:v>
                </c:pt>
                <c:pt idx="55124">
                  <c:v>1.007080078125E-3</c:v>
                </c:pt>
                <c:pt idx="55125">
                  <c:v>1.007080078125E-3</c:v>
                </c:pt>
                <c:pt idx="55126">
                  <c:v>1.0068416595458984E-3</c:v>
                </c:pt>
                <c:pt idx="55127">
                  <c:v>1.007080078125E-3</c:v>
                </c:pt>
                <c:pt idx="55128">
                  <c:v>1.007080078125E-3</c:v>
                </c:pt>
                <c:pt idx="55129">
                  <c:v>1.0068416595458984E-3</c:v>
                </c:pt>
                <c:pt idx="55130">
                  <c:v>1.007080078125E-3</c:v>
                </c:pt>
                <c:pt idx="55131">
                  <c:v>1.0080337524414063E-3</c:v>
                </c:pt>
                <c:pt idx="55132">
                  <c:v>1.007080078125E-3</c:v>
                </c:pt>
                <c:pt idx="55133">
                  <c:v>1.0068416595458984E-3</c:v>
                </c:pt>
                <c:pt idx="55134">
                  <c:v>1.007080078125E-3</c:v>
                </c:pt>
                <c:pt idx="55135">
                  <c:v>1.007080078125E-3</c:v>
                </c:pt>
                <c:pt idx="55136">
                  <c:v>1.0068416595458984E-3</c:v>
                </c:pt>
                <c:pt idx="55137">
                  <c:v>1.007080078125E-3</c:v>
                </c:pt>
                <c:pt idx="55138">
                  <c:v>1.007080078125E-3</c:v>
                </c:pt>
                <c:pt idx="55139">
                  <c:v>1.0068416595458984E-3</c:v>
                </c:pt>
                <c:pt idx="55140">
                  <c:v>1.007080078125E-3</c:v>
                </c:pt>
                <c:pt idx="55141">
                  <c:v>1.007080078125E-3</c:v>
                </c:pt>
                <c:pt idx="55142">
                  <c:v>1.0068416595458984E-3</c:v>
                </c:pt>
                <c:pt idx="55143">
                  <c:v>1.0080337524414063E-3</c:v>
                </c:pt>
                <c:pt idx="55144">
                  <c:v>1.007080078125E-3</c:v>
                </c:pt>
                <c:pt idx="55145">
                  <c:v>1.0068416595458984E-3</c:v>
                </c:pt>
                <c:pt idx="55146">
                  <c:v>1.007080078125E-3</c:v>
                </c:pt>
                <c:pt idx="55147">
                  <c:v>1.007080078125E-3</c:v>
                </c:pt>
                <c:pt idx="55148">
                  <c:v>1.0068416595458984E-3</c:v>
                </c:pt>
                <c:pt idx="55149">
                  <c:v>1.007080078125E-3</c:v>
                </c:pt>
                <c:pt idx="55150">
                  <c:v>1.007080078125E-3</c:v>
                </c:pt>
                <c:pt idx="55151">
                  <c:v>1.0068416595458984E-3</c:v>
                </c:pt>
                <c:pt idx="55152">
                  <c:v>1.007080078125E-3</c:v>
                </c:pt>
                <c:pt idx="55153">
                  <c:v>1.007080078125E-3</c:v>
                </c:pt>
                <c:pt idx="55154">
                  <c:v>1.0068416595458984E-3</c:v>
                </c:pt>
                <c:pt idx="55155">
                  <c:v>1.007080078125E-3</c:v>
                </c:pt>
                <c:pt idx="55156">
                  <c:v>1.0080337524414063E-3</c:v>
                </c:pt>
                <c:pt idx="55157">
                  <c:v>1.007080078125E-3</c:v>
                </c:pt>
                <c:pt idx="55158">
                  <c:v>1.0068416595458984E-3</c:v>
                </c:pt>
                <c:pt idx="55159">
                  <c:v>1.007080078125E-3</c:v>
                </c:pt>
                <c:pt idx="55160">
                  <c:v>1.007080078125E-3</c:v>
                </c:pt>
                <c:pt idx="55161">
                  <c:v>2.0139217376708984E-3</c:v>
                </c:pt>
                <c:pt idx="55162">
                  <c:v>1.007080078125E-3</c:v>
                </c:pt>
                <c:pt idx="55163">
                  <c:v>1.0068416595458984E-3</c:v>
                </c:pt>
                <c:pt idx="55164">
                  <c:v>1.007080078125E-3</c:v>
                </c:pt>
                <c:pt idx="55165">
                  <c:v>1.007080078125E-3</c:v>
                </c:pt>
                <c:pt idx="55166">
                  <c:v>1.0068416595458984E-3</c:v>
                </c:pt>
                <c:pt idx="55167">
                  <c:v>1.0080337524414063E-3</c:v>
                </c:pt>
                <c:pt idx="55168">
                  <c:v>1.007080078125E-3</c:v>
                </c:pt>
                <c:pt idx="55169">
                  <c:v>1.0068416595458984E-3</c:v>
                </c:pt>
                <c:pt idx="55170">
                  <c:v>1.007080078125E-3</c:v>
                </c:pt>
                <c:pt idx="55171">
                  <c:v>1.007080078125E-3</c:v>
                </c:pt>
                <c:pt idx="55172">
                  <c:v>1.0068416595458984E-3</c:v>
                </c:pt>
                <c:pt idx="55173">
                  <c:v>1.007080078125E-3</c:v>
                </c:pt>
                <c:pt idx="55174">
                  <c:v>1.007080078125E-3</c:v>
                </c:pt>
                <c:pt idx="55175">
                  <c:v>1.0068416595458984E-3</c:v>
                </c:pt>
                <c:pt idx="55176">
                  <c:v>1.007080078125E-3</c:v>
                </c:pt>
                <c:pt idx="55177">
                  <c:v>1.007080078125E-3</c:v>
                </c:pt>
                <c:pt idx="55178">
                  <c:v>1.0068416595458984E-3</c:v>
                </c:pt>
                <c:pt idx="55179">
                  <c:v>1.007080078125E-3</c:v>
                </c:pt>
                <c:pt idx="55180">
                  <c:v>1.0080337524414063E-3</c:v>
                </c:pt>
                <c:pt idx="55181">
                  <c:v>1.007080078125E-3</c:v>
                </c:pt>
                <c:pt idx="55182">
                  <c:v>1.0068416595458984E-3</c:v>
                </c:pt>
                <c:pt idx="55183">
                  <c:v>1.007080078125E-3</c:v>
                </c:pt>
                <c:pt idx="55184">
                  <c:v>1.007080078125E-3</c:v>
                </c:pt>
                <c:pt idx="55185">
                  <c:v>1.0068416595458984E-3</c:v>
                </c:pt>
                <c:pt idx="55186">
                  <c:v>1.007080078125E-3</c:v>
                </c:pt>
                <c:pt idx="55187">
                  <c:v>1.007080078125E-3</c:v>
                </c:pt>
                <c:pt idx="55188">
                  <c:v>1.0068416595458984E-3</c:v>
                </c:pt>
                <c:pt idx="55189">
                  <c:v>1.007080078125E-3</c:v>
                </c:pt>
                <c:pt idx="55190">
                  <c:v>1.007080078125E-3</c:v>
                </c:pt>
                <c:pt idx="55191">
                  <c:v>1.0068416595458984E-3</c:v>
                </c:pt>
                <c:pt idx="55192">
                  <c:v>1.0080337524414063E-3</c:v>
                </c:pt>
                <c:pt idx="55193">
                  <c:v>1.007080078125E-3</c:v>
                </c:pt>
                <c:pt idx="55194">
                  <c:v>1.0068416595458984E-3</c:v>
                </c:pt>
                <c:pt idx="55195">
                  <c:v>3.0210018157958984E-3</c:v>
                </c:pt>
                <c:pt idx="55196">
                  <c:v>1.007080078125E-3</c:v>
                </c:pt>
                <c:pt idx="55197">
                  <c:v>1.007080078125E-3</c:v>
                </c:pt>
                <c:pt idx="55198">
                  <c:v>1.0068416595458984E-3</c:v>
                </c:pt>
                <c:pt idx="55199">
                  <c:v>1.007080078125E-3</c:v>
                </c:pt>
                <c:pt idx="55200">
                  <c:v>1.007080078125E-3</c:v>
                </c:pt>
                <c:pt idx="55201">
                  <c:v>1.0068416595458984E-3</c:v>
                </c:pt>
                <c:pt idx="55202">
                  <c:v>1.007080078125E-3</c:v>
                </c:pt>
                <c:pt idx="55203">
                  <c:v>1.0080337524414063E-3</c:v>
                </c:pt>
                <c:pt idx="55204">
                  <c:v>1.007080078125E-3</c:v>
                </c:pt>
                <c:pt idx="55205">
                  <c:v>1.0068416595458984E-3</c:v>
                </c:pt>
                <c:pt idx="55206">
                  <c:v>1.007080078125E-3</c:v>
                </c:pt>
                <c:pt idx="55207">
                  <c:v>1.007080078125E-3</c:v>
                </c:pt>
                <c:pt idx="55208">
                  <c:v>1.0068416595458984E-3</c:v>
                </c:pt>
                <c:pt idx="55209">
                  <c:v>1.007080078125E-3</c:v>
                </c:pt>
                <c:pt idx="55210">
                  <c:v>1.007080078125E-3</c:v>
                </c:pt>
                <c:pt idx="55211">
                  <c:v>1.0068416595458984E-3</c:v>
                </c:pt>
                <c:pt idx="55212">
                  <c:v>1.007080078125E-3</c:v>
                </c:pt>
                <c:pt idx="55213">
                  <c:v>1.007080078125E-3</c:v>
                </c:pt>
                <c:pt idx="55214">
                  <c:v>1.0068416595458984E-3</c:v>
                </c:pt>
                <c:pt idx="55215">
                  <c:v>1.0080337524414063E-3</c:v>
                </c:pt>
                <c:pt idx="55216">
                  <c:v>1.007080078125E-3</c:v>
                </c:pt>
                <c:pt idx="55217">
                  <c:v>1.0068416595458984E-3</c:v>
                </c:pt>
                <c:pt idx="55218">
                  <c:v>1.007080078125E-3</c:v>
                </c:pt>
                <c:pt idx="55219">
                  <c:v>1.007080078125E-3</c:v>
                </c:pt>
                <c:pt idx="55220">
                  <c:v>1.0068416595458984E-3</c:v>
                </c:pt>
                <c:pt idx="55221">
                  <c:v>1.007080078125E-3</c:v>
                </c:pt>
                <c:pt idx="55222">
                  <c:v>1.007080078125E-3</c:v>
                </c:pt>
                <c:pt idx="55223">
                  <c:v>1.0068416595458984E-3</c:v>
                </c:pt>
                <c:pt idx="55224">
                  <c:v>1.007080078125E-3</c:v>
                </c:pt>
                <c:pt idx="55225">
                  <c:v>1.007080078125E-3</c:v>
                </c:pt>
                <c:pt idx="55226">
                  <c:v>1.0068416595458984E-3</c:v>
                </c:pt>
                <c:pt idx="55227">
                  <c:v>1.007080078125E-3</c:v>
                </c:pt>
                <c:pt idx="55228">
                  <c:v>1.0080337524414063E-3</c:v>
                </c:pt>
                <c:pt idx="55229">
                  <c:v>1.007080078125E-3</c:v>
                </c:pt>
                <c:pt idx="55230">
                  <c:v>1.0068416595458984E-3</c:v>
                </c:pt>
                <c:pt idx="55231">
                  <c:v>1.007080078125E-3</c:v>
                </c:pt>
                <c:pt idx="55232">
                  <c:v>1.007080078125E-3</c:v>
                </c:pt>
                <c:pt idx="55233">
                  <c:v>1.0068416595458984E-3</c:v>
                </c:pt>
                <c:pt idx="55234">
                  <c:v>1.007080078125E-3</c:v>
                </c:pt>
                <c:pt idx="55235">
                  <c:v>1.007080078125E-3</c:v>
                </c:pt>
                <c:pt idx="55236">
                  <c:v>1.0068416595458984E-3</c:v>
                </c:pt>
                <c:pt idx="55237">
                  <c:v>1.007080078125E-3</c:v>
                </c:pt>
                <c:pt idx="55238">
                  <c:v>1.007080078125E-3</c:v>
                </c:pt>
                <c:pt idx="55239">
                  <c:v>1.0068416595458984E-3</c:v>
                </c:pt>
                <c:pt idx="55240">
                  <c:v>1.0080337524414063E-3</c:v>
                </c:pt>
                <c:pt idx="55241">
                  <c:v>1.007080078125E-3</c:v>
                </c:pt>
                <c:pt idx="55242">
                  <c:v>1.0068416595458984E-3</c:v>
                </c:pt>
                <c:pt idx="55243">
                  <c:v>1.007080078125E-3</c:v>
                </c:pt>
                <c:pt idx="55244">
                  <c:v>1.007080078125E-3</c:v>
                </c:pt>
                <c:pt idx="55245">
                  <c:v>1.0068416595458984E-3</c:v>
                </c:pt>
                <c:pt idx="55246">
                  <c:v>1.007080078125E-3</c:v>
                </c:pt>
                <c:pt idx="55247">
                  <c:v>1.007080078125E-3</c:v>
                </c:pt>
                <c:pt idx="55248">
                  <c:v>1.0068416595458984E-3</c:v>
                </c:pt>
                <c:pt idx="55249">
                  <c:v>1.007080078125E-3</c:v>
                </c:pt>
                <c:pt idx="55250">
                  <c:v>1.007080078125E-3</c:v>
                </c:pt>
                <c:pt idx="55251">
                  <c:v>1.0068416595458984E-3</c:v>
                </c:pt>
                <c:pt idx="55252">
                  <c:v>1.007080078125E-3</c:v>
                </c:pt>
                <c:pt idx="55253">
                  <c:v>1.0080337524414063E-3</c:v>
                </c:pt>
                <c:pt idx="55254">
                  <c:v>1.007080078125E-3</c:v>
                </c:pt>
                <c:pt idx="55255">
                  <c:v>1.0068416595458984E-3</c:v>
                </c:pt>
                <c:pt idx="55256">
                  <c:v>1.007080078125E-3</c:v>
                </c:pt>
                <c:pt idx="55257">
                  <c:v>1.007080078125E-3</c:v>
                </c:pt>
                <c:pt idx="55258">
                  <c:v>1.0068416595458984E-3</c:v>
                </c:pt>
                <c:pt idx="55259">
                  <c:v>1.007080078125E-3</c:v>
                </c:pt>
                <c:pt idx="55260">
                  <c:v>1.007080078125E-3</c:v>
                </c:pt>
                <c:pt idx="55261">
                  <c:v>1.0068416595458984E-3</c:v>
                </c:pt>
                <c:pt idx="55262">
                  <c:v>1.007080078125E-3</c:v>
                </c:pt>
                <c:pt idx="55263">
                  <c:v>1.007080078125E-3</c:v>
                </c:pt>
                <c:pt idx="55264">
                  <c:v>1.0068416595458984E-3</c:v>
                </c:pt>
                <c:pt idx="55265">
                  <c:v>1.0080337524414063E-3</c:v>
                </c:pt>
                <c:pt idx="55266">
                  <c:v>1.007080078125E-3</c:v>
                </c:pt>
                <c:pt idx="55267">
                  <c:v>1.0068416595458984E-3</c:v>
                </c:pt>
                <c:pt idx="55268">
                  <c:v>1.007080078125E-3</c:v>
                </c:pt>
                <c:pt idx="55269">
                  <c:v>1.007080078125E-3</c:v>
                </c:pt>
                <c:pt idx="55270">
                  <c:v>1.0068416595458984E-3</c:v>
                </c:pt>
                <c:pt idx="55271">
                  <c:v>1.007080078125E-3</c:v>
                </c:pt>
                <c:pt idx="55272">
                  <c:v>1.007080078125E-3</c:v>
                </c:pt>
                <c:pt idx="55273">
                  <c:v>1.0068416595458984E-3</c:v>
                </c:pt>
                <c:pt idx="55274">
                  <c:v>1.007080078125E-3</c:v>
                </c:pt>
                <c:pt idx="55275">
                  <c:v>1.007080078125E-3</c:v>
                </c:pt>
                <c:pt idx="55276">
                  <c:v>1.0068416595458984E-3</c:v>
                </c:pt>
                <c:pt idx="55277">
                  <c:v>1.007080078125E-3</c:v>
                </c:pt>
                <c:pt idx="55278">
                  <c:v>1.0080337524414063E-3</c:v>
                </c:pt>
                <c:pt idx="55279">
                  <c:v>1.007080078125E-3</c:v>
                </c:pt>
                <c:pt idx="55280">
                  <c:v>1.0068416595458984E-3</c:v>
                </c:pt>
                <c:pt idx="55281">
                  <c:v>1.007080078125E-3</c:v>
                </c:pt>
                <c:pt idx="55282">
                  <c:v>1.007080078125E-3</c:v>
                </c:pt>
                <c:pt idx="55283">
                  <c:v>1.0068416595458984E-3</c:v>
                </c:pt>
                <c:pt idx="55284">
                  <c:v>1.007080078125E-3</c:v>
                </c:pt>
                <c:pt idx="55285">
                  <c:v>1.007080078125E-3</c:v>
                </c:pt>
                <c:pt idx="55286">
                  <c:v>1.0068416595458984E-3</c:v>
                </c:pt>
                <c:pt idx="55287">
                  <c:v>1.007080078125E-3</c:v>
                </c:pt>
                <c:pt idx="55288">
                  <c:v>1.007080078125E-3</c:v>
                </c:pt>
                <c:pt idx="55289">
                  <c:v>1.0068416595458984E-3</c:v>
                </c:pt>
                <c:pt idx="55290">
                  <c:v>1.0080337524414063E-3</c:v>
                </c:pt>
                <c:pt idx="55291">
                  <c:v>1.007080078125E-3</c:v>
                </c:pt>
                <c:pt idx="55292">
                  <c:v>1.0068416595458984E-3</c:v>
                </c:pt>
                <c:pt idx="55293">
                  <c:v>1.007080078125E-3</c:v>
                </c:pt>
                <c:pt idx="55294">
                  <c:v>1.007080078125E-3</c:v>
                </c:pt>
                <c:pt idx="55295">
                  <c:v>1.0068416595458984E-3</c:v>
                </c:pt>
                <c:pt idx="55296">
                  <c:v>1.007080078125E-3</c:v>
                </c:pt>
                <c:pt idx="55297">
                  <c:v>1.007080078125E-3</c:v>
                </c:pt>
                <c:pt idx="55298">
                  <c:v>1.0068416595458984E-3</c:v>
                </c:pt>
                <c:pt idx="55299">
                  <c:v>1.007080078125E-3</c:v>
                </c:pt>
                <c:pt idx="55300">
                  <c:v>1.007080078125E-3</c:v>
                </c:pt>
                <c:pt idx="55301">
                  <c:v>1.0068416595458984E-3</c:v>
                </c:pt>
                <c:pt idx="55302">
                  <c:v>1.007080078125E-3</c:v>
                </c:pt>
                <c:pt idx="55303">
                  <c:v>1.0080337524414063E-3</c:v>
                </c:pt>
                <c:pt idx="55304">
                  <c:v>1.007080078125E-3</c:v>
                </c:pt>
                <c:pt idx="55305">
                  <c:v>1.0068416595458984E-3</c:v>
                </c:pt>
                <c:pt idx="55306">
                  <c:v>1.007080078125E-3</c:v>
                </c:pt>
                <c:pt idx="55307">
                  <c:v>1.007080078125E-3</c:v>
                </c:pt>
                <c:pt idx="55308">
                  <c:v>1.0068416595458984E-3</c:v>
                </c:pt>
                <c:pt idx="55309">
                  <c:v>1.007080078125E-3</c:v>
                </c:pt>
                <c:pt idx="55310">
                  <c:v>1.007080078125E-3</c:v>
                </c:pt>
                <c:pt idx="55311">
                  <c:v>1.0068416595458984E-3</c:v>
                </c:pt>
                <c:pt idx="55312">
                  <c:v>1.007080078125E-3</c:v>
                </c:pt>
                <c:pt idx="55313">
                  <c:v>1.007080078125E-3</c:v>
                </c:pt>
                <c:pt idx="55314">
                  <c:v>1.0068416595458984E-3</c:v>
                </c:pt>
                <c:pt idx="55315">
                  <c:v>1.0080337524414063E-3</c:v>
                </c:pt>
                <c:pt idx="55316">
                  <c:v>1.007080078125E-3</c:v>
                </c:pt>
                <c:pt idx="55317">
                  <c:v>1.0068416595458984E-3</c:v>
                </c:pt>
                <c:pt idx="55318">
                  <c:v>1.007080078125E-3</c:v>
                </c:pt>
                <c:pt idx="55319">
                  <c:v>1.007080078125E-3</c:v>
                </c:pt>
                <c:pt idx="55320">
                  <c:v>1.0068416595458984E-3</c:v>
                </c:pt>
                <c:pt idx="55321">
                  <c:v>1.007080078125E-3</c:v>
                </c:pt>
                <c:pt idx="55322">
                  <c:v>1.007080078125E-3</c:v>
                </c:pt>
                <c:pt idx="55323">
                  <c:v>1.0068416595458984E-3</c:v>
                </c:pt>
                <c:pt idx="55324">
                  <c:v>1.007080078125E-3</c:v>
                </c:pt>
                <c:pt idx="55325">
                  <c:v>1.007080078125E-3</c:v>
                </c:pt>
                <c:pt idx="55326">
                  <c:v>1.0068416595458984E-3</c:v>
                </c:pt>
                <c:pt idx="55327">
                  <c:v>1.007080078125E-3</c:v>
                </c:pt>
                <c:pt idx="55328">
                  <c:v>1.0080337524414063E-3</c:v>
                </c:pt>
                <c:pt idx="55329">
                  <c:v>1.007080078125E-3</c:v>
                </c:pt>
                <c:pt idx="55330">
                  <c:v>1.0068416595458984E-3</c:v>
                </c:pt>
                <c:pt idx="55331">
                  <c:v>1.007080078125E-3</c:v>
                </c:pt>
                <c:pt idx="55332">
                  <c:v>1.007080078125E-3</c:v>
                </c:pt>
                <c:pt idx="55333">
                  <c:v>1.0068416595458984E-3</c:v>
                </c:pt>
                <c:pt idx="55334">
                  <c:v>1.007080078125E-3</c:v>
                </c:pt>
                <c:pt idx="55335">
                  <c:v>1.007080078125E-3</c:v>
                </c:pt>
                <c:pt idx="55336">
                  <c:v>1.0068416595458984E-3</c:v>
                </c:pt>
                <c:pt idx="55337">
                  <c:v>1.007080078125E-3</c:v>
                </c:pt>
                <c:pt idx="55338">
                  <c:v>1.0068416595458984E-3</c:v>
                </c:pt>
                <c:pt idx="55339">
                  <c:v>1.007080078125E-3</c:v>
                </c:pt>
                <c:pt idx="55340">
                  <c:v>1.0080337524414063E-3</c:v>
                </c:pt>
                <c:pt idx="55341">
                  <c:v>1.007080078125E-3</c:v>
                </c:pt>
                <c:pt idx="55342">
                  <c:v>1.0068416595458984E-3</c:v>
                </c:pt>
                <c:pt idx="55343">
                  <c:v>1.007080078125E-3</c:v>
                </c:pt>
                <c:pt idx="55344">
                  <c:v>1.007080078125E-3</c:v>
                </c:pt>
                <c:pt idx="55345">
                  <c:v>1.0068416595458984E-3</c:v>
                </c:pt>
                <c:pt idx="55346">
                  <c:v>1.007080078125E-3</c:v>
                </c:pt>
                <c:pt idx="55347">
                  <c:v>1.007080078125E-3</c:v>
                </c:pt>
                <c:pt idx="55348">
                  <c:v>1.0068416595458984E-3</c:v>
                </c:pt>
                <c:pt idx="55349">
                  <c:v>1.007080078125E-3</c:v>
                </c:pt>
                <c:pt idx="55350">
                  <c:v>1.007080078125E-3</c:v>
                </c:pt>
                <c:pt idx="55351">
                  <c:v>1.0068416595458984E-3</c:v>
                </c:pt>
                <c:pt idx="55352">
                  <c:v>1.007080078125E-3</c:v>
                </c:pt>
                <c:pt idx="55353">
                  <c:v>1.0080337524414063E-3</c:v>
                </c:pt>
                <c:pt idx="55354">
                  <c:v>1.007080078125E-3</c:v>
                </c:pt>
                <c:pt idx="55355">
                  <c:v>1.0068416595458984E-3</c:v>
                </c:pt>
                <c:pt idx="55356">
                  <c:v>1.007080078125E-3</c:v>
                </c:pt>
                <c:pt idx="55357">
                  <c:v>1.007080078125E-3</c:v>
                </c:pt>
                <c:pt idx="55358">
                  <c:v>1.0068416595458984E-3</c:v>
                </c:pt>
                <c:pt idx="55359">
                  <c:v>1.007080078125E-3</c:v>
                </c:pt>
                <c:pt idx="55360">
                  <c:v>1.0068416595458984E-3</c:v>
                </c:pt>
                <c:pt idx="55361">
                  <c:v>7.0500373840332031E-3</c:v>
                </c:pt>
                <c:pt idx="55362">
                  <c:v>1.007080078125E-3</c:v>
                </c:pt>
                <c:pt idx="55363">
                  <c:v>1.007080078125E-3</c:v>
                </c:pt>
                <c:pt idx="55364">
                  <c:v>1.0068416595458984E-3</c:v>
                </c:pt>
                <c:pt idx="55365">
                  <c:v>1.007080078125E-3</c:v>
                </c:pt>
                <c:pt idx="55366">
                  <c:v>1.007080078125E-3</c:v>
                </c:pt>
                <c:pt idx="55367">
                  <c:v>1.0068416595458984E-3</c:v>
                </c:pt>
                <c:pt idx="55368">
                  <c:v>1.007080078125E-3</c:v>
                </c:pt>
                <c:pt idx="55369">
                  <c:v>1.007080078125E-3</c:v>
                </c:pt>
                <c:pt idx="55370">
                  <c:v>1.0068416595458984E-3</c:v>
                </c:pt>
                <c:pt idx="55371">
                  <c:v>1.007080078125E-3</c:v>
                </c:pt>
                <c:pt idx="55372">
                  <c:v>1.0080337524414063E-3</c:v>
                </c:pt>
                <c:pt idx="55373">
                  <c:v>1.007080078125E-3</c:v>
                </c:pt>
                <c:pt idx="55374">
                  <c:v>1.0068416595458984E-3</c:v>
                </c:pt>
                <c:pt idx="55375">
                  <c:v>1.007080078125E-3</c:v>
                </c:pt>
                <c:pt idx="55376">
                  <c:v>1.0068416595458984E-3</c:v>
                </c:pt>
                <c:pt idx="55377">
                  <c:v>1.007080078125E-3</c:v>
                </c:pt>
                <c:pt idx="55378">
                  <c:v>1.007080078125E-3</c:v>
                </c:pt>
                <c:pt idx="55379">
                  <c:v>1.0068416595458984E-3</c:v>
                </c:pt>
                <c:pt idx="55380">
                  <c:v>1.007080078125E-3</c:v>
                </c:pt>
                <c:pt idx="55381">
                  <c:v>1.007080078125E-3</c:v>
                </c:pt>
                <c:pt idx="55382">
                  <c:v>1.0068416595458984E-3</c:v>
                </c:pt>
                <c:pt idx="55383">
                  <c:v>1.007080078125E-3</c:v>
                </c:pt>
                <c:pt idx="55384">
                  <c:v>1.0080337524414063E-3</c:v>
                </c:pt>
                <c:pt idx="55385">
                  <c:v>1.007080078125E-3</c:v>
                </c:pt>
                <c:pt idx="55386">
                  <c:v>1.0068416595458984E-3</c:v>
                </c:pt>
                <c:pt idx="55387">
                  <c:v>1.007080078125E-3</c:v>
                </c:pt>
                <c:pt idx="55388">
                  <c:v>1.007080078125E-3</c:v>
                </c:pt>
                <c:pt idx="55389">
                  <c:v>1.0068416595458984E-3</c:v>
                </c:pt>
                <c:pt idx="55390">
                  <c:v>1.007080078125E-3</c:v>
                </c:pt>
                <c:pt idx="55391">
                  <c:v>1.007080078125E-3</c:v>
                </c:pt>
                <c:pt idx="55392">
                  <c:v>1.0068416595458984E-3</c:v>
                </c:pt>
                <c:pt idx="55393">
                  <c:v>1.007080078125E-3</c:v>
                </c:pt>
                <c:pt idx="55394">
                  <c:v>1.007080078125E-3</c:v>
                </c:pt>
                <c:pt idx="55395">
                  <c:v>1.0068416595458984E-3</c:v>
                </c:pt>
                <c:pt idx="55396">
                  <c:v>1.007080078125E-3</c:v>
                </c:pt>
                <c:pt idx="55397">
                  <c:v>1.0080337524414063E-3</c:v>
                </c:pt>
                <c:pt idx="55398">
                  <c:v>1.0068416595458984E-3</c:v>
                </c:pt>
                <c:pt idx="55399">
                  <c:v>1.007080078125E-3</c:v>
                </c:pt>
                <c:pt idx="55400">
                  <c:v>1.007080078125E-3</c:v>
                </c:pt>
                <c:pt idx="55401">
                  <c:v>1.0068416595458984E-3</c:v>
                </c:pt>
                <c:pt idx="55402">
                  <c:v>1.007080078125E-3</c:v>
                </c:pt>
                <c:pt idx="55403">
                  <c:v>1.007080078125E-3</c:v>
                </c:pt>
                <c:pt idx="55404">
                  <c:v>1.0068416595458984E-3</c:v>
                </c:pt>
                <c:pt idx="55405">
                  <c:v>1.007080078125E-3</c:v>
                </c:pt>
                <c:pt idx="55406">
                  <c:v>1.007080078125E-3</c:v>
                </c:pt>
                <c:pt idx="55407">
                  <c:v>1.0068416595458984E-3</c:v>
                </c:pt>
                <c:pt idx="55408">
                  <c:v>1.007080078125E-3</c:v>
                </c:pt>
                <c:pt idx="55409">
                  <c:v>1.0080337524414063E-3</c:v>
                </c:pt>
                <c:pt idx="55410">
                  <c:v>1.007080078125E-3</c:v>
                </c:pt>
                <c:pt idx="55411">
                  <c:v>1.0068416595458984E-3</c:v>
                </c:pt>
                <c:pt idx="55412">
                  <c:v>1.007080078125E-3</c:v>
                </c:pt>
                <c:pt idx="55413">
                  <c:v>1.007080078125E-3</c:v>
                </c:pt>
                <c:pt idx="55414">
                  <c:v>1.0068416595458984E-3</c:v>
                </c:pt>
                <c:pt idx="55415">
                  <c:v>1.007080078125E-3</c:v>
                </c:pt>
                <c:pt idx="55416">
                  <c:v>1.007080078125E-3</c:v>
                </c:pt>
                <c:pt idx="55417">
                  <c:v>1.0068416595458984E-3</c:v>
                </c:pt>
                <c:pt idx="55418">
                  <c:v>1.007080078125E-3</c:v>
                </c:pt>
                <c:pt idx="55419">
                  <c:v>1.007080078125E-3</c:v>
                </c:pt>
                <c:pt idx="55420">
                  <c:v>1.0068416595458984E-3</c:v>
                </c:pt>
                <c:pt idx="55421">
                  <c:v>1.007080078125E-3</c:v>
                </c:pt>
                <c:pt idx="55422">
                  <c:v>1.0080337524414063E-3</c:v>
                </c:pt>
                <c:pt idx="55423">
                  <c:v>1.0068416595458984E-3</c:v>
                </c:pt>
                <c:pt idx="55424">
                  <c:v>1.007080078125E-3</c:v>
                </c:pt>
                <c:pt idx="55425">
                  <c:v>1.007080078125E-3</c:v>
                </c:pt>
                <c:pt idx="55426">
                  <c:v>1.0068416595458984E-3</c:v>
                </c:pt>
                <c:pt idx="55427">
                  <c:v>1.007080078125E-3</c:v>
                </c:pt>
                <c:pt idx="55428">
                  <c:v>1.007080078125E-3</c:v>
                </c:pt>
                <c:pt idx="55429">
                  <c:v>1.0068416595458984E-3</c:v>
                </c:pt>
                <c:pt idx="55430">
                  <c:v>1.007080078125E-3</c:v>
                </c:pt>
                <c:pt idx="55431">
                  <c:v>1.007080078125E-3</c:v>
                </c:pt>
                <c:pt idx="55432">
                  <c:v>1.0068416595458984E-3</c:v>
                </c:pt>
                <c:pt idx="55433">
                  <c:v>1.007080078125E-3</c:v>
                </c:pt>
                <c:pt idx="55434">
                  <c:v>1.0080337524414063E-3</c:v>
                </c:pt>
                <c:pt idx="55435">
                  <c:v>1.007080078125E-3</c:v>
                </c:pt>
                <c:pt idx="55436">
                  <c:v>1.0068416595458984E-3</c:v>
                </c:pt>
                <c:pt idx="55437">
                  <c:v>1.007080078125E-3</c:v>
                </c:pt>
                <c:pt idx="55438">
                  <c:v>1.007080078125E-3</c:v>
                </c:pt>
                <c:pt idx="55439">
                  <c:v>1.0068416595458984E-3</c:v>
                </c:pt>
                <c:pt idx="55440">
                  <c:v>1.007080078125E-3</c:v>
                </c:pt>
                <c:pt idx="55441">
                  <c:v>1.007080078125E-3</c:v>
                </c:pt>
                <c:pt idx="55442">
                  <c:v>1.0068416595458984E-3</c:v>
                </c:pt>
                <c:pt idx="55443">
                  <c:v>1.007080078125E-3</c:v>
                </c:pt>
                <c:pt idx="55444">
                  <c:v>1.007080078125E-3</c:v>
                </c:pt>
                <c:pt idx="55445">
                  <c:v>1.0068416595458984E-3</c:v>
                </c:pt>
                <c:pt idx="55446">
                  <c:v>1.007080078125E-3</c:v>
                </c:pt>
                <c:pt idx="55447">
                  <c:v>1.0080337524414063E-3</c:v>
                </c:pt>
                <c:pt idx="55448">
                  <c:v>1.0068416595458984E-3</c:v>
                </c:pt>
                <c:pt idx="55449">
                  <c:v>1.007080078125E-3</c:v>
                </c:pt>
                <c:pt idx="55450">
                  <c:v>1.007080078125E-3</c:v>
                </c:pt>
                <c:pt idx="55451">
                  <c:v>1.0068416595458984E-3</c:v>
                </c:pt>
                <c:pt idx="55452">
                  <c:v>1.007080078125E-3</c:v>
                </c:pt>
                <c:pt idx="55453">
                  <c:v>1.007080078125E-3</c:v>
                </c:pt>
                <c:pt idx="55454">
                  <c:v>1.0068416595458984E-3</c:v>
                </c:pt>
                <c:pt idx="55455">
                  <c:v>1.007080078125E-3</c:v>
                </c:pt>
                <c:pt idx="55456">
                  <c:v>1.007080078125E-3</c:v>
                </c:pt>
                <c:pt idx="55457">
                  <c:v>1.0068416595458984E-3</c:v>
                </c:pt>
                <c:pt idx="55458">
                  <c:v>1.007080078125E-3</c:v>
                </c:pt>
                <c:pt idx="55459">
                  <c:v>1.0080337524414063E-3</c:v>
                </c:pt>
                <c:pt idx="55460">
                  <c:v>1.007080078125E-3</c:v>
                </c:pt>
                <c:pt idx="55461">
                  <c:v>1.0068416595458984E-3</c:v>
                </c:pt>
                <c:pt idx="55462">
                  <c:v>1.007080078125E-3</c:v>
                </c:pt>
                <c:pt idx="55463">
                  <c:v>1.007080078125E-3</c:v>
                </c:pt>
                <c:pt idx="55464">
                  <c:v>1.0068416595458984E-3</c:v>
                </c:pt>
                <c:pt idx="55465">
                  <c:v>1.007080078125E-3</c:v>
                </c:pt>
                <c:pt idx="55466">
                  <c:v>1.007080078125E-3</c:v>
                </c:pt>
                <c:pt idx="55467">
                  <c:v>1.0068416595458984E-3</c:v>
                </c:pt>
                <c:pt idx="55468">
                  <c:v>1.007080078125E-3</c:v>
                </c:pt>
                <c:pt idx="55469">
                  <c:v>1.007080078125E-3</c:v>
                </c:pt>
                <c:pt idx="55470">
                  <c:v>1.0068416595458984E-3</c:v>
                </c:pt>
                <c:pt idx="55471">
                  <c:v>1.007080078125E-3</c:v>
                </c:pt>
                <c:pt idx="55472">
                  <c:v>1.0080337524414063E-3</c:v>
                </c:pt>
                <c:pt idx="55473">
                  <c:v>1.0068416595458984E-3</c:v>
                </c:pt>
                <c:pt idx="55474">
                  <c:v>1.007080078125E-3</c:v>
                </c:pt>
                <c:pt idx="55475">
                  <c:v>1.007080078125E-3</c:v>
                </c:pt>
                <c:pt idx="55476">
                  <c:v>1.0068416595458984E-3</c:v>
                </c:pt>
                <c:pt idx="55477">
                  <c:v>1.007080078125E-3</c:v>
                </c:pt>
                <c:pt idx="55478">
                  <c:v>1.007080078125E-3</c:v>
                </c:pt>
                <c:pt idx="55479">
                  <c:v>1.0068416595458984E-3</c:v>
                </c:pt>
                <c:pt idx="55480">
                  <c:v>1.007080078125E-3</c:v>
                </c:pt>
                <c:pt idx="55481">
                  <c:v>1.007080078125E-3</c:v>
                </c:pt>
                <c:pt idx="55482">
                  <c:v>1.0068416595458984E-3</c:v>
                </c:pt>
                <c:pt idx="55483">
                  <c:v>9.0641975402832031E-3</c:v>
                </c:pt>
                <c:pt idx="55484">
                  <c:v>1.0068416595458984E-3</c:v>
                </c:pt>
                <c:pt idx="55485">
                  <c:v>1.007080078125E-3</c:v>
                </c:pt>
                <c:pt idx="55486">
                  <c:v>1.007080078125E-3</c:v>
                </c:pt>
                <c:pt idx="55487">
                  <c:v>1.0068416595458984E-3</c:v>
                </c:pt>
                <c:pt idx="55488">
                  <c:v>1.007080078125E-3</c:v>
                </c:pt>
                <c:pt idx="55489">
                  <c:v>1.0080337524414063E-3</c:v>
                </c:pt>
                <c:pt idx="55490">
                  <c:v>1.0068416595458984E-3</c:v>
                </c:pt>
                <c:pt idx="55491">
                  <c:v>1.007080078125E-3</c:v>
                </c:pt>
                <c:pt idx="55492">
                  <c:v>1.007080078125E-3</c:v>
                </c:pt>
                <c:pt idx="55493">
                  <c:v>1.0068416595458984E-3</c:v>
                </c:pt>
                <c:pt idx="55494">
                  <c:v>1.007080078125E-3</c:v>
                </c:pt>
                <c:pt idx="55495">
                  <c:v>1.007080078125E-3</c:v>
                </c:pt>
                <c:pt idx="55496">
                  <c:v>1.0068416595458984E-3</c:v>
                </c:pt>
                <c:pt idx="55497">
                  <c:v>1.007080078125E-3</c:v>
                </c:pt>
                <c:pt idx="55498">
                  <c:v>1.007080078125E-3</c:v>
                </c:pt>
                <c:pt idx="55499">
                  <c:v>1.0068416595458984E-3</c:v>
                </c:pt>
                <c:pt idx="55500">
                  <c:v>1.007080078125E-3</c:v>
                </c:pt>
                <c:pt idx="55501">
                  <c:v>1.0080337524414063E-3</c:v>
                </c:pt>
                <c:pt idx="55502">
                  <c:v>1.007080078125E-3</c:v>
                </c:pt>
                <c:pt idx="55503">
                  <c:v>1.0068416595458984E-3</c:v>
                </c:pt>
                <c:pt idx="55504">
                  <c:v>1.007080078125E-3</c:v>
                </c:pt>
                <c:pt idx="55505">
                  <c:v>1.007080078125E-3</c:v>
                </c:pt>
                <c:pt idx="55506">
                  <c:v>1.0068416595458984E-3</c:v>
                </c:pt>
                <c:pt idx="55507">
                  <c:v>1.007080078125E-3</c:v>
                </c:pt>
                <c:pt idx="55508">
                  <c:v>1.007080078125E-3</c:v>
                </c:pt>
                <c:pt idx="55509">
                  <c:v>1.0068416595458984E-3</c:v>
                </c:pt>
                <c:pt idx="55510">
                  <c:v>1.007080078125E-3</c:v>
                </c:pt>
                <c:pt idx="55511">
                  <c:v>1.007080078125E-3</c:v>
                </c:pt>
                <c:pt idx="55512">
                  <c:v>1.0068416595458984E-3</c:v>
                </c:pt>
                <c:pt idx="55513">
                  <c:v>1.007080078125E-3</c:v>
                </c:pt>
                <c:pt idx="55514">
                  <c:v>1.0080337524414063E-3</c:v>
                </c:pt>
                <c:pt idx="55515">
                  <c:v>1.0068416595458984E-3</c:v>
                </c:pt>
                <c:pt idx="55516">
                  <c:v>1.007080078125E-3</c:v>
                </c:pt>
                <c:pt idx="55517">
                  <c:v>1.007080078125E-3</c:v>
                </c:pt>
                <c:pt idx="55518">
                  <c:v>1.0068416595458984E-3</c:v>
                </c:pt>
                <c:pt idx="55519">
                  <c:v>1.007080078125E-3</c:v>
                </c:pt>
                <c:pt idx="55520">
                  <c:v>1.007080078125E-3</c:v>
                </c:pt>
                <c:pt idx="55521">
                  <c:v>1.0068416595458984E-3</c:v>
                </c:pt>
                <c:pt idx="55522">
                  <c:v>1.007080078125E-3</c:v>
                </c:pt>
                <c:pt idx="55523">
                  <c:v>1.007080078125E-3</c:v>
                </c:pt>
                <c:pt idx="55524">
                  <c:v>1.0068416595458984E-3</c:v>
                </c:pt>
                <c:pt idx="55525">
                  <c:v>1.007080078125E-3</c:v>
                </c:pt>
                <c:pt idx="55526">
                  <c:v>1.0080337524414063E-3</c:v>
                </c:pt>
                <c:pt idx="55527">
                  <c:v>1.007080078125E-3</c:v>
                </c:pt>
                <c:pt idx="55528">
                  <c:v>1.0068416595458984E-3</c:v>
                </c:pt>
                <c:pt idx="55529">
                  <c:v>1.007080078125E-3</c:v>
                </c:pt>
                <c:pt idx="55530">
                  <c:v>1.007080078125E-3</c:v>
                </c:pt>
                <c:pt idx="55531">
                  <c:v>1.0068416595458984E-3</c:v>
                </c:pt>
                <c:pt idx="55532">
                  <c:v>1.007080078125E-3</c:v>
                </c:pt>
                <c:pt idx="55533">
                  <c:v>1.007080078125E-3</c:v>
                </c:pt>
                <c:pt idx="55534">
                  <c:v>1.0068416595458984E-3</c:v>
                </c:pt>
                <c:pt idx="55535">
                  <c:v>1.007080078125E-3</c:v>
                </c:pt>
                <c:pt idx="55536">
                  <c:v>1.007080078125E-3</c:v>
                </c:pt>
                <c:pt idx="55537">
                  <c:v>1.0068416595458984E-3</c:v>
                </c:pt>
                <c:pt idx="55538">
                  <c:v>1.007080078125E-3</c:v>
                </c:pt>
                <c:pt idx="55539">
                  <c:v>1.0080337524414063E-3</c:v>
                </c:pt>
                <c:pt idx="55540">
                  <c:v>1.0068416595458984E-3</c:v>
                </c:pt>
                <c:pt idx="55541">
                  <c:v>1.007080078125E-3</c:v>
                </c:pt>
                <c:pt idx="55542">
                  <c:v>1.007080078125E-3</c:v>
                </c:pt>
                <c:pt idx="55543">
                  <c:v>1.0068416595458984E-3</c:v>
                </c:pt>
                <c:pt idx="55544">
                  <c:v>1.007080078125E-3</c:v>
                </c:pt>
                <c:pt idx="55545">
                  <c:v>1.007080078125E-3</c:v>
                </c:pt>
                <c:pt idx="55546">
                  <c:v>1.0068416595458984E-3</c:v>
                </c:pt>
                <c:pt idx="55547">
                  <c:v>1.007080078125E-3</c:v>
                </c:pt>
                <c:pt idx="55548">
                  <c:v>1.007080078125E-3</c:v>
                </c:pt>
                <c:pt idx="55549">
                  <c:v>1.0068416595458984E-3</c:v>
                </c:pt>
                <c:pt idx="55550">
                  <c:v>1.007080078125E-3</c:v>
                </c:pt>
                <c:pt idx="55551">
                  <c:v>1.0080337524414063E-3</c:v>
                </c:pt>
                <c:pt idx="55552">
                  <c:v>1.007080078125E-3</c:v>
                </c:pt>
                <c:pt idx="55553">
                  <c:v>1.0068416595458984E-3</c:v>
                </c:pt>
                <c:pt idx="55554">
                  <c:v>1.007080078125E-3</c:v>
                </c:pt>
                <c:pt idx="55555">
                  <c:v>1.007080078125E-3</c:v>
                </c:pt>
                <c:pt idx="55556">
                  <c:v>1.0068416595458984E-3</c:v>
                </c:pt>
                <c:pt idx="55557">
                  <c:v>1.007080078125E-3</c:v>
                </c:pt>
                <c:pt idx="55558">
                  <c:v>1.007080078125E-3</c:v>
                </c:pt>
                <c:pt idx="55559">
                  <c:v>1.0068416595458984E-3</c:v>
                </c:pt>
                <c:pt idx="55560">
                  <c:v>1.007080078125E-3</c:v>
                </c:pt>
                <c:pt idx="55561">
                  <c:v>1.007080078125E-3</c:v>
                </c:pt>
                <c:pt idx="55562">
                  <c:v>1.0068416595458984E-3</c:v>
                </c:pt>
                <c:pt idx="55563">
                  <c:v>1.007080078125E-3</c:v>
                </c:pt>
                <c:pt idx="55564">
                  <c:v>1.0080337524414063E-3</c:v>
                </c:pt>
                <c:pt idx="55565">
                  <c:v>1.0068416595458984E-3</c:v>
                </c:pt>
                <c:pt idx="55566">
                  <c:v>1.007080078125E-3</c:v>
                </c:pt>
                <c:pt idx="55567">
                  <c:v>1.007080078125E-3</c:v>
                </c:pt>
                <c:pt idx="55568">
                  <c:v>1.0068416595458984E-3</c:v>
                </c:pt>
                <c:pt idx="55569">
                  <c:v>1.007080078125E-3</c:v>
                </c:pt>
                <c:pt idx="55570">
                  <c:v>1.007080078125E-3</c:v>
                </c:pt>
                <c:pt idx="55571">
                  <c:v>1.0068416595458984E-3</c:v>
                </c:pt>
                <c:pt idx="55572">
                  <c:v>1.007080078125E-3</c:v>
                </c:pt>
                <c:pt idx="55573">
                  <c:v>1.007080078125E-3</c:v>
                </c:pt>
                <c:pt idx="55574">
                  <c:v>1.0068416595458984E-3</c:v>
                </c:pt>
                <c:pt idx="55575">
                  <c:v>1.007080078125E-3</c:v>
                </c:pt>
                <c:pt idx="55576">
                  <c:v>1.0080337524414063E-3</c:v>
                </c:pt>
                <c:pt idx="55577">
                  <c:v>1.007080078125E-3</c:v>
                </c:pt>
                <c:pt idx="55578">
                  <c:v>1.0068416595458984E-3</c:v>
                </c:pt>
                <c:pt idx="55579">
                  <c:v>1.007080078125E-3</c:v>
                </c:pt>
                <c:pt idx="55580">
                  <c:v>1.007080078125E-3</c:v>
                </c:pt>
                <c:pt idx="55581">
                  <c:v>1.0068416595458984E-3</c:v>
                </c:pt>
                <c:pt idx="55582">
                  <c:v>1.007080078125E-3</c:v>
                </c:pt>
                <c:pt idx="55583">
                  <c:v>1.007080078125E-3</c:v>
                </c:pt>
                <c:pt idx="55584">
                  <c:v>1.0068416595458984E-3</c:v>
                </c:pt>
                <c:pt idx="55585">
                  <c:v>1.007080078125E-3</c:v>
                </c:pt>
                <c:pt idx="55586">
                  <c:v>1.007080078125E-3</c:v>
                </c:pt>
                <c:pt idx="55587">
                  <c:v>1.0068416595458984E-3</c:v>
                </c:pt>
                <c:pt idx="55588">
                  <c:v>1.007080078125E-3</c:v>
                </c:pt>
                <c:pt idx="55589">
                  <c:v>1.0080337524414063E-3</c:v>
                </c:pt>
                <c:pt idx="55590">
                  <c:v>1.0068416595458984E-3</c:v>
                </c:pt>
                <c:pt idx="55591">
                  <c:v>1.007080078125E-3</c:v>
                </c:pt>
                <c:pt idx="55592">
                  <c:v>1.007080078125E-3</c:v>
                </c:pt>
                <c:pt idx="55593">
                  <c:v>1.0068416595458984E-3</c:v>
                </c:pt>
                <c:pt idx="55594">
                  <c:v>1.007080078125E-3</c:v>
                </c:pt>
                <c:pt idx="55595">
                  <c:v>1.007080078125E-3</c:v>
                </c:pt>
                <c:pt idx="55596">
                  <c:v>1.0068416595458984E-3</c:v>
                </c:pt>
                <c:pt idx="55597">
                  <c:v>1.007080078125E-3</c:v>
                </c:pt>
                <c:pt idx="55598">
                  <c:v>1.007080078125E-3</c:v>
                </c:pt>
                <c:pt idx="55599">
                  <c:v>1.0068416595458984E-3</c:v>
                </c:pt>
                <c:pt idx="55600">
                  <c:v>1.007080078125E-3</c:v>
                </c:pt>
                <c:pt idx="55601">
                  <c:v>1.0080337524414063E-3</c:v>
                </c:pt>
                <c:pt idx="55602">
                  <c:v>1.007080078125E-3</c:v>
                </c:pt>
                <c:pt idx="55603">
                  <c:v>1.0068416595458984E-3</c:v>
                </c:pt>
                <c:pt idx="55604">
                  <c:v>1.007080078125E-3</c:v>
                </c:pt>
                <c:pt idx="55605">
                  <c:v>1.007080078125E-3</c:v>
                </c:pt>
                <c:pt idx="55606">
                  <c:v>1.0068416595458984E-3</c:v>
                </c:pt>
                <c:pt idx="55607">
                  <c:v>1.007080078125E-3</c:v>
                </c:pt>
                <c:pt idx="55608">
                  <c:v>1.007080078125E-3</c:v>
                </c:pt>
                <c:pt idx="55609">
                  <c:v>1.0068416595458984E-3</c:v>
                </c:pt>
                <c:pt idx="55610">
                  <c:v>1.007080078125E-3</c:v>
                </c:pt>
                <c:pt idx="55611">
                  <c:v>1.007080078125E-3</c:v>
                </c:pt>
                <c:pt idx="55612">
                  <c:v>1.0068416595458984E-3</c:v>
                </c:pt>
                <c:pt idx="55613">
                  <c:v>1.0080337524414063E-3</c:v>
                </c:pt>
                <c:pt idx="55614">
                  <c:v>1.007080078125E-3</c:v>
                </c:pt>
                <c:pt idx="55615">
                  <c:v>1.0068416595458984E-3</c:v>
                </c:pt>
                <c:pt idx="55616">
                  <c:v>1.007080078125E-3</c:v>
                </c:pt>
                <c:pt idx="55617">
                  <c:v>1.007080078125E-3</c:v>
                </c:pt>
                <c:pt idx="55618">
                  <c:v>1.0068416595458984E-3</c:v>
                </c:pt>
                <c:pt idx="55619">
                  <c:v>1.007080078125E-3</c:v>
                </c:pt>
                <c:pt idx="55620">
                  <c:v>1.007080078125E-3</c:v>
                </c:pt>
                <c:pt idx="55621">
                  <c:v>1.0068416595458984E-3</c:v>
                </c:pt>
                <c:pt idx="55622">
                  <c:v>1.007080078125E-3</c:v>
                </c:pt>
                <c:pt idx="55623">
                  <c:v>1.007080078125E-3</c:v>
                </c:pt>
                <c:pt idx="55624">
                  <c:v>1.0068416595458984E-3</c:v>
                </c:pt>
                <c:pt idx="55625">
                  <c:v>1.007080078125E-3</c:v>
                </c:pt>
                <c:pt idx="55626">
                  <c:v>1.0080337524414063E-3</c:v>
                </c:pt>
                <c:pt idx="55627">
                  <c:v>1.007080078125E-3</c:v>
                </c:pt>
                <c:pt idx="55628">
                  <c:v>1.0068416595458984E-3</c:v>
                </c:pt>
                <c:pt idx="55629">
                  <c:v>1.007080078125E-3</c:v>
                </c:pt>
                <c:pt idx="55630">
                  <c:v>1.007080078125E-3</c:v>
                </c:pt>
                <c:pt idx="55631">
                  <c:v>1.0068416595458984E-3</c:v>
                </c:pt>
                <c:pt idx="55632">
                  <c:v>1.007080078125E-3</c:v>
                </c:pt>
                <c:pt idx="55633">
                  <c:v>1.007080078125E-3</c:v>
                </c:pt>
                <c:pt idx="55634">
                  <c:v>1.0068416595458984E-3</c:v>
                </c:pt>
                <c:pt idx="55635">
                  <c:v>1.007080078125E-3</c:v>
                </c:pt>
                <c:pt idx="55636">
                  <c:v>1.007080078125E-3</c:v>
                </c:pt>
                <c:pt idx="55637">
                  <c:v>1.0068416595458984E-3</c:v>
                </c:pt>
                <c:pt idx="55638">
                  <c:v>1.0080337524414063E-3</c:v>
                </c:pt>
                <c:pt idx="55639">
                  <c:v>1.007080078125E-3</c:v>
                </c:pt>
                <c:pt idx="55640">
                  <c:v>1.0068416595458984E-3</c:v>
                </c:pt>
                <c:pt idx="55641">
                  <c:v>1.007080078125E-3</c:v>
                </c:pt>
                <c:pt idx="55642">
                  <c:v>1.007080078125E-3</c:v>
                </c:pt>
                <c:pt idx="55643">
                  <c:v>1.0068416595458984E-3</c:v>
                </c:pt>
                <c:pt idx="55644">
                  <c:v>1.007080078125E-3</c:v>
                </c:pt>
                <c:pt idx="55645">
                  <c:v>1.007080078125E-3</c:v>
                </c:pt>
                <c:pt idx="55646">
                  <c:v>1.0068416595458984E-3</c:v>
                </c:pt>
                <c:pt idx="55647">
                  <c:v>1.007080078125E-3</c:v>
                </c:pt>
                <c:pt idx="55648">
                  <c:v>1.007080078125E-3</c:v>
                </c:pt>
                <c:pt idx="55649">
                  <c:v>1.0068416595458984E-3</c:v>
                </c:pt>
                <c:pt idx="55650">
                  <c:v>1.007080078125E-3</c:v>
                </c:pt>
                <c:pt idx="55651">
                  <c:v>1.0080337524414063E-3</c:v>
                </c:pt>
                <c:pt idx="55652">
                  <c:v>1.007080078125E-3</c:v>
                </c:pt>
                <c:pt idx="55653">
                  <c:v>1.0068416595458984E-3</c:v>
                </c:pt>
                <c:pt idx="55654">
                  <c:v>1.007080078125E-3</c:v>
                </c:pt>
                <c:pt idx="55655">
                  <c:v>1.007080078125E-3</c:v>
                </c:pt>
                <c:pt idx="55656">
                  <c:v>1.0068416595458984E-3</c:v>
                </c:pt>
                <c:pt idx="55657">
                  <c:v>1.007080078125E-3</c:v>
                </c:pt>
                <c:pt idx="55658">
                  <c:v>1.007080078125E-3</c:v>
                </c:pt>
                <c:pt idx="55659">
                  <c:v>1.0068416595458984E-3</c:v>
                </c:pt>
                <c:pt idx="55660">
                  <c:v>1.007080078125E-3</c:v>
                </c:pt>
                <c:pt idx="55661">
                  <c:v>1.007080078125E-3</c:v>
                </c:pt>
                <c:pt idx="55662">
                  <c:v>1.0068416595458984E-3</c:v>
                </c:pt>
                <c:pt idx="55663">
                  <c:v>1.0080337524414063E-3</c:v>
                </c:pt>
                <c:pt idx="55664">
                  <c:v>1.007080078125E-3</c:v>
                </c:pt>
                <c:pt idx="55665">
                  <c:v>1.0068416595458984E-3</c:v>
                </c:pt>
                <c:pt idx="55666">
                  <c:v>1.007080078125E-3</c:v>
                </c:pt>
                <c:pt idx="55667">
                  <c:v>1.007080078125E-3</c:v>
                </c:pt>
                <c:pt idx="55668">
                  <c:v>1.0068416595458984E-3</c:v>
                </c:pt>
                <c:pt idx="55669">
                  <c:v>1.007080078125E-3</c:v>
                </c:pt>
                <c:pt idx="55670">
                  <c:v>1.007080078125E-3</c:v>
                </c:pt>
                <c:pt idx="55671">
                  <c:v>1.0068416595458984E-3</c:v>
                </c:pt>
                <c:pt idx="55672">
                  <c:v>1.007080078125E-3</c:v>
                </c:pt>
                <c:pt idx="55673">
                  <c:v>1.007080078125E-3</c:v>
                </c:pt>
                <c:pt idx="55674">
                  <c:v>1.0068416595458984E-3</c:v>
                </c:pt>
                <c:pt idx="55675">
                  <c:v>1.007080078125E-3</c:v>
                </c:pt>
                <c:pt idx="55676">
                  <c:v>1.0080337524414063E-3</c:v>
                </c:pt>
                <c:pt idx="55677">
                  <c:v>1.007080078125E-3</c:v>
                </c:pt>
                <c:pt idx="55678">
                  <c:v>1.0068416595458984E-3</c:v>
                </c:pt>
                <c:pt idx="55679">
                  <c:v>1.007080078125E-3</c:v>
                </c:pt>
                <c:pt idx="55680">
                  <c:v>1.007080078125E-3</c:v>
                </c:pt>
                <c:pt idx="55681">
                  <c:v>1.0068416595458984E-3</c:v>
                </c:pt>
                <c:pt idx="55682">
                  <c:v>1.007080078125E-3</c:v>
                </c:pt>
                <c:pt idx="55683">
                  <c:v>1.007080078125E-3</c:v>
                </c:pt>
                <c:pt idx="55684">
                  <c:v>1.0068416595458984E-3</c:v>
                </c:pt>
                <c:pt idx="55685">
                  <c:v>1.007080078125E-3</c:v>
                </c:pt>
                <c:pt idx="55686">
                  <c:v>1.007080078125E-3</c:v>
                </c:pt>
                <c:pt idx="55687">
                  <c:v>1.0068416595458984E-3</c:v>
                </c:pt>
                <c:pt idx="55688">
                  <c:v>1.0080337524414063E-3</c:v>
                </c:pt>
                <c:pt idx="55689">
                  <c:v>1.007080078125E-3</c:v>
                </c:pt>
                <c:pt idx="55690">
                  <c:v>1.0068416595458984E-3</c:v>
                </c:pt>
                <c:pt idx="55691">
                  <c:v>1.007080078125E-3</c:v>
                </c:pt>
                <c:pt idx="55692">
                  <c:v>1.007080078125E-3</c:v>
                </c:pt>
                <c:pt idx="55693">
                  <c:v>1.0068416595458984E-3</c:v>
                </c:pt>
                <c:pt idx="55694">
                  <c:v>1.007080078125E-3</c:v>
                </c:pt>
                <c:pt idx="55695">
                  <c:v>1.007080078125E-3</c:v>
                </c:pt>
                <c:pt idx="55696">
                  <c:v>1.0068416595458984E-3</c:v>
                </c:pt>
                <c:pt idx="55697">
                  <c:v>1.007080078125E-3</c:v>
                </c:pt>
                <c:pt idx="55698">
                  <c:v>1.007080078125E-3</c:v>
                </c:pt>
                <c:pt idx="55699">
                  <c:v>1.0068416595458984E-3</c:v>
                </c:pt>
                <c:pt idx="55700">
                  <c:v>1.007080078125E-3</c:v>
                </c:pt>
                <c:pt idx="55701">
                  <c:v>1.0080337524414063E-3</c:v>
                </c:pt>
                <c:pt idx="55702">
                  <c:v>1.007080078125E-3</c:v>
                </c:pt>
                <c:pt idx="55703">
                  <c:v>1.0068416595458984E-3</c:v>
                </c:pt>
                <c:pt idx="55704">
                  <c:v>1.007080078125E-3</c:v>
                </c:pt>
                <c:pt idx="55705">
                  <c:v>1.007080078125E-3</c:v>
                </c:pt>
                <c:pt idx="55706">
                  <c:v>1.0068416595458984E-3</c:v>
                </c:pt>
                <c:pt idx="55707">
                  <c:v>1.007080078125E-3</c:v>
                </c:pt>
                <c:pt idx="55708">
                  <c:v>1.007080078125E-3</c:v>
                </c:pt>
                <c:pt idx="55709">
                  <c:v>1.0068416595458984E-3</c:v>
                </c:pt>
                <c:pt idx="55710">
                  <c:v>1.007080078125E-3</c:v>
                </c:pt>
                <c:pt idx="55711">
                  <c:v>1.007080078125E-3</c:v>
                </c:pt>
                <c:pt idx="55712">
                  <c:v>1.0068416595458984E-3</c:v>
                </c:pt>
                <c:pt idx="55713">
                  <c:v>1.0080337524414063E-3</c:v>
                </c:pt>
                <c:pt idx="55714">
                  <c:v>1.007080078125E-3</c:v>
                </c:pt>
                <c:pt idx="55715">
                  <c:v>1.0068416595458984E-3</c:v>
                </c:pt>
                <c:pt idx="55716">
                  <c:v>1.007080078125E-3</c:v>
                </c:pt>
                <c:pt idx="55717">
                  <c:v>1.007080078125E-3</c:v>
                </c:pt>
                <c:pt idx="55718">
                  <c:v>1.0068416595458984E-3</c:v>
                </c:pt>
                <c:pt idx="55719">
                  <c:v>1.007080078125E-3</c:v>
                </c:pt>
                <c:pt idx="55720">
                  <c:v>1.007080078125E-3</c:v>
                </c:pt>
                <c:pt idx="55721">
                  <c:v>1.0068416595458984E-3</c:v>
                </c:pt>
                <c:pt idx="55722">
                  <c:v>1.007080078125E-3</c:v>
                </c:pt>
                <c:pt idx="55723">
                  <c:v>1.007080078125E-3</c:v>
                </c:pt>
                <c:pt idx="55724">
                  <c:v>1.0068416595458984E-3</c:v>
                </c:pt>
                <c:pt idx="55725">
                  <c:v>1.007080078125E-3</c:v>
                </c:pt>
                <c:pt idx="55726">
                  <c:v>1.0080337524414063E-3</c:v>
                </c:pt>
                <c:pt idx="55727">
                  <c:v>1.007080078125E-3</c:v>
                </c:pt>
                <c:pt idx="55728">
                  <c:v>1.0068416595458984E-3</c:v>
                </c:pt>
                <c:pt idx="55729">
                  <c:v>1.007080078125E-3</c:v>
                </c:pt>
                <c:pt idx="55730">
                  <c:v>1.007080078125E-3</c:v>
                </c:pt>
                <c:pt idx="55731">
                  <c:v>1.0068416595458984E-3</c:v>
                </c:pt>
                <c:pt idx="55732">
                  <c:v>1.007080078125E-3</c:v>
                </c:pt>
                <c:pt idx="55733">
                  <c:v>1.007080078125E-3</c:v>
                </c:pt>
                <c:pt idx="55734">
                  <c:v>1.0068416595458984E-3</c:v>
                </c:pt>
                <c:pt idx="55735">
                  <c:v>1.007080078125E-3</c:v>
                </c:pt>
                <c:pt idx="55736">
                  <c:v>1.007080078125E-3</c:v>
                </c:pt>
                <c:pt idx="55737">
                  <c:v>1.0068416595458984E-3</c:v>
                </c:pt>
                <c:pt idx="55738">
                  <c:v>1.0080337524414063E-3</c:v>
                </c:pt>
                <c:pt idx="55739">
                  <c:v>1.007080078125E-3</c:v>
                </c:pt>
                <c:pt idx="55740">
                  <c:v>1.0068416595458984E-3</c:v>
                </c:pt>
                <c:pt idx="55741">
                  <c:v>1.007080078125E-3</c:v>
                </c:pt>
                <c:pt idx="55742">
                  <c:v>1.007080078125E-3</c:v>
                </c:pt>
                <c:pt idx="55743">
                  <c:v>1.0068416595458984E-3</c:v>
                </c:pt>
                <c:pt idx="55744">
                  <c:v>1.007080078125E-3</c:v>
                </c:pt>
                <c:pt idx="55745">
                  <c:v>1.007080078125E-3</c:v>
                </c:pt>
                <c:pt idx="55746">
                  <c:v>1.0068416595458984E-3</c:v>
                </c:pt>
                <c:pt idx="55747">
                  <c:v>1.007080078125E-3</c:v>
                </c:pt>
                <c:pt idx="55748">
                  <c:v>1.007080078125E-3</c:v>
                </c:pt>
                <c:pt idx="55749">
                  <c:v>1.0068416595458984E-3</c:v>
                </c:pt>
                <c:pt idx="55750">
                  <c:v>1.007080078125E-3</c:v>
                </c:pt>
                <c:pt idx="55751">
                  <c:v>1.0080337524414063E-3</c:v>
                </c:pt>
                <c:pt idx="55752">
                  <c:v>1.007080078125E-3</c:v>
                </c:pt>
                <c:pt idx="55753">
                  <c:v>1.0068416595458984E-3</c:v>
                </c:pt>
                <c:pt idx="55754">
                  <c:v>1.007080078125E-3</c:v>
                </c:pt>
                <c:pt idx="55755">
                  <c:v>1.007080078125E-3</c:v>
                </c:pt>
                <c:pt idx="55756">
                  <c:v>1.0068416595458984E-3</c:v>
                </c:pt>
                <c:pt idx="55757">
                  <c:v>1.007080078125E-3</c:v>
                </c:pt>
                <c:pt idx="55758">
                  <c:v>1.007080078125E-3</c:v>
                </c:pt>
                <c:pt idx="55759">
                  <c:v>1.0068416595458984E-3</c:v>
                </c:pt>
                <c:pt idx="55760">
                  <c:v>1.007080078125E-3</c:v>
                </c:pt>
                <c:pt idx="55761">
                  <c:v>1.007080078125E-3</c:v>
                </c:pt>
                <c:pt idx="55762">
                  <c:v>1.0068416595458984E-3</c:v>
                </c:pt>
                <c:pt idx="55763">
                  <c:v>1.0080337524414063E-3</c:v>
                </c:pt>
                <c:pt idx="55764">
                  <c:v>1.007080078125E-3</c:v>
                </c:pt>
                <c:pt idx="55765">
                  <c:v>1.0068416595458984E-3</c:v>
                </c:pt>
                <c:pt idx="55766">
                  <c:v>1.007080078125E-3</c:v>
                </c:pt>
                <c:pt idx="55767">
                  <c:v>1.007080078125E-3</c:v>
                </c:pt>
                <c:pt idx="55768">
                  <c:v>1.0068416595458984E-3</c:v>
                </c:pt>
                <c:pt idx="55769">
                  <c:v>1.007080078125E-3</c:v>
                </c:pt>
                <c:pt idx="55770">
                  <c:v>1.007080078125E-3</c:v>
                </c:pt>
                <c:pt idx="55771">
                  <c:v>1.0068416595458984E-3</c:v>
                </c:pt>
                <c:pt idx="55772">
                  <c:v>1.007080078125E-3</c:v>
                </c:pt>
                <c:pt idx="55773">
                  <c:v>1.007080078125E-3</c:v>
                </c:pt>
                <c:pt idx="55774">
                  <c:v>1.0068416595458984E-3</c:v>
                </c:pt>
                <c:pt idx="55775">
                  <c:v>1.007080078125E-3</c:v>
                </c:pt>
                <c:pt idx="55776">
                  <c:v>1.0080337524414063E-3</c:v>
                </c:pt>
                <c:pt idx="55777">
                  <c:v>1.007080078125E-3</c:v>
                </c:pt>
                <c:pt idx="55778">
                  <c:v>1.0068416595458984E-3</c:v>
                </c:pt>
                <c:pt idx="55779">
                  <c:v>1.007080078125E-3</c:v>
                </c:pt>
                <c:pt idx="55780">
                  <c:v>1.007080078125E-3</c:v>
                </c:pt>
                <c:pt idx="55781">
                  <c:v>1.0068416595458984E-3</c:v>
                </c:pt>
                <c:pt idx="55782">
                  <c:v>1.007080078125E-3</c:v>
                </c:pt>
                <c:pt idx="55783">
                  <c:v>1.007080078125E-3</c:v>
                </c:pt>
                <c:pt idx="55784">
                  <c:v>1.0068416595458984E-3</c:v>
                </c:pt>
                <c:pt idx="55785">
                  <c:v>1.007080078125E-3</c:v>
                </c:pt>
                <c:pt idx="55786">
                  <c:v>1.007080078125E-3</c:v>
                </c:pt>
                <c:pt idx="55787">
                  <c:v>1.0068416595458984E-3</c:v>
                </c:pt>
                <c:pt idx="55788">
                  <c:v>1.0080337524414063E-3</c:v>
                </c:pt>
                <c:pt idx="55789">
                  <c:v>1.007080078125E-3</c:v>
                </c:pt>
                <c:pt idx="55790">
                  <c:v>1.0068416595458984E-3</c:v>
                </c:pt>
                <c:pt idx="55791">
                  <c:v>1.007080078125E-3</c:v>
                </c:pt>
                <c:pt idx="55792">
                  <c:v>1.007080078125E-3</c:v>
                </c:pt>
                <c:pt idx="55793">
                  <c:v>1.0068416595458984E-3</c:v>
                </c:pt>
                <c:pt idx="55794">
                  <c:v>1.007080078125E-3</c:v>
                </c:pt>
                <c:pt idx="55795">
                  <c:v>1.007080078125E-3</c:v>
                </c:pt>
                <c:pt idx="55796">
                  <c:v>1.0068416595458984E-3</c:v>
                </c:pt>
                <c:pt idx="55797">
                  <c:v>1.007080078125E-3</c:v>
                </c:pt>
                <c:pt idx="55798">
                  <c:v>1.007080078125E-3</c:v>
                </c:pt>
                <c:pt idx="55799">
                  <c:v>1.0068416595458984E-3</c:v>
                </c:pt>
                <c:pt idx="55800">
                  <c:v>1.007080078125E-3</c:v>
                </c:pt>
                <c:pt idx="55801">
                  <c:v>1.0080337524414063E-3</c:v>
                </c:pt>
                <c:pt idx="55802">
                  <c:v>1.007080078125E-3</c:v>
                </c:pt>
                <c:pt idx="55803">
                  <c:v>1.0068416595458984E-3</c:v>
                </c:pt>
                <c:pt idx="55804">
                  <c:v>1.007080078125E-3</c:v>
                </c:pt>
                <c:pt idx="55805">
                  <c:v>1.007080078125E-3</c:v>
                </c:pt>
                <c:pt idx="55806">
                  <c:v>1.0068416595458984E-3</c:v>
                </c:pt>
                <c:pt idx="55807">
                  <c:v>1.007080078125E-3</c:v>
                </c:pt>
                <c:pt idx="55808">
                  <c:v>1.007080078125E-3</c:v>
                </c:pt>
                <c:pt idx="55809">
                  <c:v>1.0068416595458984E-3</c:v>
                </c:pt>
                <c:pt idx="55810">
                  <c:v>1.007080078125E-3</c:v>
                </c:pt>
                <c:pt idx="55811">
                  <c:v>1.007080078125E-3</c:v>
                </c:pt>
                <c:pt idx="55812">
                  <c:v>1.0068416595458984E-3</c:v>
                </c:pt>
                <c:pt idx="55813">
                  <c:v>1.0080337524414063E-3</c:v>
                </c:pt>
                <c:pt idx="55814">
                  <c:v>1.007080078125E-3</c:v>
                </c:pt>
                <c:pt idx="55815">
                  <c:v>1.0068416595458984E-3</c:v>
                </c:pt>
                <c:pt idx="55816">
                  <c:v>1.007080078125E-3</c:v>
                </c:pt>
                <c:pt idx="55817">
                  <c:v>1.007080078125E-3</c:v>
                </c:pt>
                <c:pt idx="55818">
                  <c:v>1.0068416595458984E-3</c:v>
                </c:pt>
                <c:pt idx="55819">
                  <c:v>1.007080078125E-3</c:v>
                </c:pt>
                <c:pt idx="55820">
                  <c:v>1.007080078125E-3</c:v>
                </c:pt>
                <c:pt idx="55821">
                  <c:v>1.0068416595458984E-3</c:v>
                </c:pt>
                <c:pt idx="55822">
                  <c:v>1.007080078125E-3</c:v>
                </c:pt>
                <c:pt idx="55823">
                  <c:v>1.007080078125E-3</c:v>
                </c:pt>
                <c:pt idx="55824">
                  <c:v>1.0068416595458984E-3</c:v>
                </c:pt>
                <c:pt idx="55825">
                  <c:v>1.007080078125E-3</c:v>
                </c:pt>
                <c:pt idx="55826">
                  <c:v>1.0080337524414063E-3</c:v>
                </c:pt>
                <c:pt idx="55827">
                  <c:v>1.007080078125E-3</c:v>
                </c:pt>
                <c:pt idx="55828">
                  <c:v>1.0068416595458984E-3</c:v>
                </c:pt>
                <c:pt idx="55829">
                  <c:v>1.007080078125E-3</c:v>
                </c:pt>
                <c:pt idx="55830">
                  <c:v>1.007080078125E-3</c:v>
                </c:pt>
                <c:pt idx="55831">
                  <c:v>1.0068416595458984E-3</c:v>
                </c:pt>
                <c:pt idx="55832">
                  <c:v>1.007080078125E-3</c:v>
                </c:pt>
                <c:pt idx="55833">
                  <c:v>1.007080078125E-3</c:v>
                </c:pt>
                <c:pt idx="55834">
                  <c:v>1.0068416595458984E-3</c:v>
                </c:pt>
                <c:pt idx="55835">
                  <c:v>1.007080078125E-3</c:v>
                </c:pt>
                <c:pt idx="55836">
                  <c:v>1.0068416595458984E-3</c:v>
                </c:pt>
                <c:pt idx="55837">
                  <c:v>1.007080078125E-3</c:v>
                </c:pt>
                <c:pt idx="55838">
                  <c:v>1.0080337524414063E-3</c:v>
                </c:pt>
                <c:pt idx="55839">
                  <c:v>1.007080078125E-3</c:v>
                </c:pt>
                <c:pt idx="55840">
                  <c:v>1.0068416595458984E-3</c:v>
                </c:pt>
                <c:pt idx="55841">
                  <c:v>1.007080078125E-3</c:v>
                </c:pt>
                <c:pt idx="55842">
                  <c:v>1.007080078125E-3</c:v>
                </c:pt>
                <c:pt idx="55843">
                  <c:v>1.0068416595458984E-3</c:v>
                </c:pt>
                <c:pt idx="55844">
                  <c:v>1.007080078125E-3</c:v>
                </c:pt>
                <c:pt idx="55845">
                  <c:v>1.007080078125E-3</c:v>
                </c:pt>
                <c:pt idx="55846">
                  <c:v>1.0068416595458984E-3</c:v>
                </c:pt>
                <c:pt idx="55847">
                  <c:v>1.007080078125E-3</c:v>
                </c:pt>
                <c:pt idx="55848">
                  <c:v>1.007080078125E-3</c:v>
                </c:pt>
                <c:pt idx="55849">
                  <c:v>1.0068416595458984E-3</c:v>
                </c:pt>
                <c:pt idx="55850">
                  <c:v>1.007080078125E-3</c:v>
                </c:pt>
                <c:pt idx="55851">
                  <c:v>1.0080337524414063E-3</c:v>
                </c:pt>
                <c:pt idx="55852">
                  <c:v>1.007080078125E-3</c:v>
                </c:pt>
                <c:pt idx="55853">
                  <c:v>1.0068416595458984E-3</c:v>
                </c:pt>
                <c:pt idx="55854">
                  <c:v>1.007080078125E-3</c:v>
                </c:pt>
                <c:pt idx="55855">
                  <c:v>1.007080078125E-3</c:v>
                </c:pt>
                <c:pt idx="55856">
                  <c:v>1.0068416595458984E-3</c:v>
                </c:pt>
                <c:pt idx="55857">
                  <c:v>1.007080078125E-3</c:v>
                </c:pt>
                <c:pt idx="55858">
                  <c:v>1.0068416595458984E-3</c:v>
                </c:pt>
                <c:pt idx="55859">
                  <c:v>1.007080078125E-3</c:v>
                </c:pt>
                <c:pt idx="55860">
                  <c:v>1.007080078125E-3</c:v>
                </c:pt>
                <c:pt idx="55861">
                  <c:v>1.0068416595458984E-3</c:v>
                </c:pt>
                <c:pt idx="55862">
                  <c:v>1.007080078125E-3</c:v>
                </c:pt>
                <c:pt idx="55863">
                  <c:v>1.0080337524414063E-3</c:v>
                </c:pt>
                <c:pt idx="55864">
                  <c:v>1.007080078125E-3</c:v>
                </c:pt>
                <c:pt idx="55865">
                  <c:v>1.0068416595458984E-3</c:v>
                </c:pt>
                <c:pt idx="55866">
                  <c:v>1.007080078125E-3</c:v>
                </c:pt>
                <c:pt idx="55867">
                  <c:v>1.007080078125E-3</c:v>
                </c:pt>
                <c:pt idx="55868">
                  <c:v>1.0068416595458984E-3</c:v>
                </c:pt>
                <c:pt idx="55869">
                  <c:v>1.007080078125E-3</c:v>
                </c:pt>
                <c:pt idx="55870">
                  <c:v>1.007080078125E-3</c:v>
                </c:pt>
                <c:pt idx="55871">
                  <c:v>1.0068416595458984E-3</c:v>
                </c:pt>
                <c:pt idx="55872">
                  <c:v>1.007080078125E-3</c:v>
                </c:pt>
                <c:pt idx="55873">
                  <c:v>1.007080078125E-3</c:v>
                </c:pt>
                <c:pt idx="55874">
                  <c:v>1.0068416595458984E-3</c:v>
                </c:pt>
                <c:pt idx="55875">
                  <c:v>1.007080078125E-3</c:v>
                </c:pt>
                <c:pt idx="55876">
                  <c:v>1.0080337524414063E-3</c:v>
                </c:pt>
                <c:pt idx="55877">
                  <c:v>1.007080078125E-3</c:v>
                </c:pt>
                <c:pt idx="55878">
                  <c:v>1.0068416595458984E-3</c:v>
                </c:pt>
                <c:pt idx="55879">
                  <c:v>1.007080078125E-3</c:v>
                </c:pt>
                <c:pt idx="55880">
                  <c:v>1.0068416595458984E-3</c:v>
                </c:pt>
                <c:pt idx="55881">
                  <c:v>1.007080078125E-3</c:v>
                </c:pt>
                <c:pt idx="55882">
                  <c:v>1.007080078125E-3</c:v>
                </c:pt>
                <c:pt idx="55883">
                  <c:v>1.0068416595458984E-3</c:v>
                </c:pt>
                <c:pt idx="55884">
                  <c:v>1.007080078125E-3</c:v>
                </c:pt>
                <c:pt idx="55885">
                  <c:v>1.007080078125E-3</c:v>
                </c:pt>
                <c:pt idx="55886">
                  <c:v>1.0068416595458984E-3</c:v>
                </c:pt>
                <c:pt idx="55887">
                  <c:v>1.007080078125E-3</c:v>
                </c:pt>
                <c:pt idx="55888">
                  <c:v>1.0080337524414063E-3</c:v>
                </c:pt>
                <c:pt idx="55889">
                  <c:v>1.007080078125E-3</c:v>
                </c:pt>
                <c:pt idx="55890">
                  <c:v>1.0068416595458984E-3</c:v>
                </c:pt>
                <c:pt idx="55891">
                  <c:v>1.007080078125E-3</c:v>
                </c:pt>
                <c:pt idx="55892">
                  <c:v>1.007080078125E-3</c:v>
                </c:pt>
                <c:pt idx="55893">
                  <c:v>1.0068416595458984E-3</c:v>
                </c:pt>
                <c:pt idx="55894">
                  <c:v>1.007080078125E-3</c:v>
                </c:pt>
                <c:pt idx="55895">
                  <c:v>1.007080078125E-3</c:v>
                </c:pt>
                <c:pt idx="55896">
                  <c:v>1.0068416595458984E-3</c:v>
                </c:pt>
                <c:pt idx="55897">
                  <c:v>1.007080078125E-3</c:v>
                </c:pt>
                <c:pt idx="55898">
                  <c:v>1.007080078125E-3</c:v>
                </c:pt>
                <c:pt idx="55899">
                  <c:v>1.0068416595458984E-3</c:v>
                </c:pt>
                <c:pt idx="55900">
                  <c:v>1.007080078125E-3</c:v>
                </c:pt>
                <c:pt idx="55901">
                  <c:v>1.0080337524414063E-3</c:v>
                </c:pt>
                <c:pt idx="55902">
                  <c:v>1.0068416595458984E-3</c:v>
                </c:pt>
                <c:pt idx="55903">
                  <c:v>1.007080078125E-3</c:v>
                </c:pt>
                <c:pt idx="55904">
                  <c:v>1.007080078125E-3</c:v>
                </c:pt>
                <c:pt idx="55905">
                  <c:v>1.0068416595458984E-3</c:v>
                </c:pt>
                <c:pt idx="55906">
                  <c:v>1.007080078125E-3</c:v>
                </c:pt>
                <c:pt idx="55907">
                  <c:v>1.007080078125E-3</c:v>
                </c:pt>
                <c:pt idx="55908">
                  <c:v>1.0068416595458984E-3</c:v>
                </c:pt>
                <c:pt idx="55909">
                  <c:v>1.007080078125E-3</c:v>
                </c:pt>
                <c:pt idx="55910">
                  <c:v>1.007080078125E-3</c:v>
                </c:pt>
                <c:pt idx="55911">
                  <c:v>1.0068416595458984E-3</c:v>
                </c:pt>
                <c:pt idx="55912">
                  <c:v>1.007080078125E-3</c:v>
                </c:pt>
                <c:pt idx="55913">
                  <c:v>1.0080337524414063E-3</c:v>
                </c:pt>
                <c:pt idx="55914">
                  <c:v>1.007080078125E-3</c:v>
                </c:pt>
                <c:pt idx="55915">
                  <c:v>1.0068416595458984E-3</c:v>
                </c:pt>
                <c:pt idx="55916">
                  <c:v>1.007080078125E-3</c:v>
                </c:pt>
                <c:pt idx="55917">
                  <c:v>1.007080078125E-3</c:v>
                </c:pt>
                <c:pt idx="55918">
                  <c:v>1.0068416595458984E-3</c:v>
                </c:pt>
                <c:pt idx="55919">
                  <c:v>1.007080078125E-3</c:v>
                </c:pt>
                <c:pt idx="55920">
                  <c:v>1.007080078125E-3</c:v>
                </c:pt>
                <c:pt idx="55921">
                  <c:v>1.0068416595458984E-3</c:v>
                </c:pt>
                <c:pt idx="55922">
                  <c:v>1.007080078125E-3</c:v>
                </c:pt>
                <c:pt idx="55923">
                  <c:v>1.007080078125E-3</c:v>
                </c:pt>
                <c:pt idx="55924">
                  <c:v>1.0068416595458984E-3</c:v>
                </c:pt>
                <c:pt idx="55925">
                  <c:v>1.007080078125E-3</c:v>
                </c:pt>
                <c:pt idx="55926">
                  <c:v>1.0080337524414063E-3</c:v>
                </c:pt>
                <c:pt idx="55927">
                  <c:v>1.0068416595458984E-3</c:v>
                </c:pt>
                <c:pt idx="55928">
                  <c:v>1.007080078125E-3</c:v>
                </c:pt>
                <c:pt idx="55929">
                  <c:v>1.007080078125E-3</c:v>
                </c:pt>
                <c:pt idx="55930">
                  <c:v>1.0068416595458984E-3</c:v>
                </c:pt>
                <c:pt idx="55931">
                  <c:v>1.007080078125E-3</c:v>
                </c:pt>
                <c:pt idx="55932">
                  <c:v>1.007080078125E-3</c:v>
                </c:pt>
                <c:pt idx="55933">
                  <c:v>1.0068416595458984E-3</c:v>
                </c:pt>
                <c:pt idx="55934">
                  <c:v>8.0571174621582031E-3</c:v>
                </c:pt>
                <c:pt idx="55935">
                  <c:v>1.007080078125E-3</c:v>
                </c:pt>
                <c:pt idx="55936">
                  <c:v>1.0068416595458984E-3</c:v>
                </c:pt>
                <c:pt idx="55937">
                  <c:v>1.007080078125E-3</c:v>
                </c:pt>
                <c:pt idx="55938">
                  <c:v>1.007080078125E-3</c:v>
                </c:pt>
                <c:pt idx="55939">
                  <c:v>1.0068416595458984E-3</c:v>
                </c:pt>
                <c:pt idx="55940">
                  <c:v>1.007080078125E-3</c:v>
                </c:pt>
                <c:pt idx="55941">
                  <c:v>1.007080078125E-3</c:v>
                </c:pt>
                <c:pt idx="55942">
                  <c:v>1.0068416595458984E-3</c:v>
                </c:pt>
                <c:pt idx="55943">
                  <c:v>1.007080078125E-3</c:v>
                </c:pt>
                <c:pt idx="55944">
                  <c:v>1.0080337524414063E-3</c:v>
                </c:pt>
                <c:pt idx="55945">
                  <c:v>1.0068416595458984E-3</c:v>
                </c:pt>
                <c:pt idx="55946">
                  <c:v>1.007080078125E-3</c:v>
                </c:pt>
                <c:pt idx="55947">
                  <c:v>1.007080078125E-3</c:v>
                </c:pt>
                <c:pt idx="55948">
                  <c:v>1.0068416595458984E-3</c:v>
                </c:pt>
                <c:pt idx="55949">
                  <c:v>1.007080078125E-3</c:v>
                </c:pt>
                <c:pt idx="55950">
                  <c:v>1.007080078125E-3</c:v>
                </c:pt>
                <c:pt idx="55951">
                  <c:v>1.0068416595458984E-3</c:v>
                </c:pt>
                <c:pt idx="55952">
                  <c:v>1.007080078125E-3</c:v>
                </c:pt>
                <c:pt idx="55953">
                  <c:v>1.007080078125E-3</c:v>
                </c:pt>
                <c:pt idx="55954">
                  <c:v>1.0068416595458984E-3</c:v>
                </c:pt>
                <c:pt idx="55955">
                  <c:v>1.007080078125E-3</c:v>
                </c:pt>
                <c:pt idx="55956">
                  <c:v>1.0080337524414063E-3</c:v>
                </c:pt>
                <c:pt idx="55957">
                  <c:v>1.007080078125E-3</c:v>
                </c:pt>
                <c:pt idx="55958">
                  <c:v>1.0068416595458984E-3</c:v>
                </c:pt>
                <c:pt idx="55959">
                  <c:v>1.007080078125E-3</c:v>
                </c:pt>
                <c:pt idx="55960">
                  <c:v>1.007080078125E-3</c:v>
                </c:pt>
                <c:pt idx="55961">
                  <c:v>1.0068416595458984E-3</c:v>
                </c:pt>
                <c:pt idx="55962">
                  <c:v>1.007080078125E-3</c:v>
                </c:pt>
                <c:pt idx="55963">
                  <c:v>1.007080078125E-3</c:v>
                </c:pt>
                <c:pt idx="55964">
                  <c:v>1.0068416595458984E-3</c:v>
                </c:pt>
                <c:pt idx="55965">
                  <c:v>1.007080078125E-3</c:v>
                </c:pt>
                <c:pt idx="55966">
                  <c:v>1.007080078125E-3</c:v>
                </c:pt>
                <c:pt idx="55967">
                  <c:v>1.0068416595458984E-3</c:v>
                </c:pt>
                <c:pt idx="55968">
                  <c:v>1.007080078125E-3</c:v>
                </c:pt>
                <c:pt idx="55969">
                  <c:v>1.0080337524414063E-3</c:v>
                </c:pt>
                <c:pt idx="55970">
                  <c:v>1.0068416595458984E-3</c:v>
                </c:pt>
                <c:pt idx="55971">
                  <c:v>1.007080078125E-3</c:v>
                </c:pt>
                <c:pt idx="55972">
                  <c:v>1.007080078125E-3</c:v>
                </c:pt>
                <c:pt idx="55973">
                  <c:v>1.0068416595458984E-3</c:v>
                </c:pt>
                <c:pt idx="55974">
                  <c:v>1.007080078125E-3</c:v>
                </c:pt>
                <c:pt idx="55975">
                  <c:v>1.007080078125E-3</c:v>
                </c:pt>
                <c:pt idx="55976">
                  <c:v>1.0068416595458984E-3</c:v>
                </c:pt>
                <c:pt idx="55977">
                  <c:v>1.007080078125E-3</c:v>
                </c:pt>
                <c:pt idx="55978">
                  <c:v>1.007080078125E-3</c:v>
                </c:pt>
                <c:pt idx="55979">
                  <c:v>1.0068416595458984E-3</c:v>
                </c:pt>
                <c:pt idx="55980">
                  <c:v>1.007080078125E-3</c:v>
                </c:pt>
                <c:pt idx="55981">
                  <c:v>1.0080337524414063E-3</c:v>
                </c:pt>
                <c:pt idx="55982">
                  <c:v>1.007080078125E-3</c:v>
                </c:pt>
                <c:pt idx="55983">
                  <c:v>1.0068416595458984E-3</c:v>
                </c:pt>
                <c:pt idx="55984">
                  <c:v>1.007080078125E-3</c:v>
                </c:pt>
                <c:pt idx="55985">
                  <c:v>1.007080078125E-3</c:v>
                </c:pt>
                <c:pt idx="55986">
                  <c:v>1.0068416595458984E-3</c:v>
                </c:pt>
                <c:pt idx="55987">
                  <c:v>1.007080078125E-3</c:v>
                </c:pt>
                <c:pt idx="55988">
                  <c:v>1.007080078125E-3</c:v>
                </c:pt>
                <c:pt idx="55989">
                  <c:v>1.0068416595458984E-3</c:v>
                </c:pt>
                <c:pt idx="55990">
                  <c:v>1.007080078125E-3</c:v>
                </c:pt>
                <c:pt idx="55991">
                  <c:v>1.007080078125E-3</c:v>
                </c:pt>
                <c:pt idx="55992">
                  <c:v>1.0068416595458984E-3</c:v>
                </c:pt>
                <c:pt idx="55993">
                  <c:v>1.007080078125E-3</c:v>
                </c:pt>
                <c:pt idx="55994">
                  <c:v>1.0080337524414063E-3</c:v>
                </c:pt>
                <c:pt idx="55995">
                  <c:v>1.0068416595458984E-3</c:v>
                </c:pt>
                <c:pt idx="55996">
                  <c:v>1.007080078125E-3</c:v>
                </c:pt>
                <c:pt idx="55997">
                  <c:v>1.007080078125E-3</c:v>
                </c:pt>
                <c:pt idx="55998">
                  <c:v>1.0068416595458984E-3</c:v>
                </c:pt>
                <c:pt idx="55999">
                  <c:v>1.007080078125E-3</c:v>
                </c:pt>
                <c:pt idx="56000">
                  <c:v>1.007080078125E-3</c:v>
                </c:pt>
                <c:pt idx="56001">
                  <c:v>1.0068416595458984E-3</c:v>
                </c:pt>
                <c:pt idx="56002">
                  <c:v>1.007080078125E-3</c:v>
                </c:pt>
                <c:pt idx="56003">
                  <c:v>1.007080078125E-3</c:v>
                </c:pt>
                <c:pt idx="56004">
                  <c:v>1.0068416595458984E-3</c:v>
                </c:pt>
                <c:pt idx="56005">
                  <c:v>1.007080078125E-3</c:v>
                </c:pt>
                <c:pt idx="56006">
                  <c:v>1.0080337524414063E-3</c:v>
                </c:pt>
                <c:pt idx="56007">
                  <c:v>1.007080078125E-3</c:v>
                </c:pt>
                <c:pt idx="56008">
                  <c:v>1.0068416595458984E-3</c:v>
                </c:pt>
                <c:pt idx="56009">
                  <c:v>1.007080078125E-3</c:v>
                </c:pt>
                <c:pt idx="56010">
                  <c:v>1.007080078125E-3</c:v>
                </c:pt>
                <c:pt idx="56011">
                  <c:v>1.0068416595458984E-3</c:v>
                </c:pt>
                <c:pt idx="56012">
                  <c:v>1.007080078125E-3</c:v>
                </c:pt>
                <c:pt idx="56013">
                  <c:v>1.007080078125E-3</c:v>
                </c:pt>
                <c:pt idx="56014">
                  <c:v>1.0068416595458984E-3</c:v>
                </c:pt>
                <c:pt idx="56015">
                  <c:v>1.007080078125E-3</c:v>
                </c:pt>
                <c:pt idx="56016">
                  <c:v>1.007080078125E-3</c:v>
                </c:pt>
                <c:pt idx="56017">
                  <c:v>1.0068416595458984E-3</c:v>
                </c:pt>
                <c:pt idx="56018">
                  <c:v>1.007080078125E-3</c:v>
                </c:pt>
                <c:pt idx="56019">
                  <c:v>1.0080337524414063E-3</c:v>
                </c:pt>
                <c:pt idx="56020">
                  <c:v>1.0068416595458984E-3</c:v>
                </c:pt>
                <c:pt idx="56021">
                  <c:v>3.0210018157958984E-3</c:v>
                </c:pt>
                <c:pt idx="56022">
                  <c:v>1.007080078125E-3</c:v>
                </c:pt>
                <c:pt idx="56023">
                  <c:v>1.007080078125E-3</c:v>
                </c:pt>
                <c:pt idx="56024">
                  <c:v>1.0068416595458984E-3</c:v>
                </c:pt>
                <c:pt idx="56025">
                  <c:v>1.007080078125E-3</c:v>
                </c:pt>
                <c:pt idx="56026">
                  <c:v>1.007080078125E-3</c:v>
                </c:pt>
                <c:pt idx="56027">
                  <c:v>1.0068416595458984E-3</c:v>
                </c:pt>
                <c:pt idx="56028">
                  <c:v>1.007080078125E-3</c:v>
                </c:pt>
                <c:pt idx="56029">
                  <c:v>1.0080337524414063E-3</c:v>
                </c:pt>
                <c:pt idx="56030">
                  <c:v>1.007080078125E-3</c:v>
                </c:pt>
                <c:pt idx="56031">
                  <c:v>1.0068416595458984E-3</c:v>
                </c:pt>
                <c:pt idx="56032">
                  <c:v>1.007080078125E-3</c:v>
                </c:pt>
                <c:pt idx="56033">
                  <c:v>1.007080078125E-3</c:v>
                </c:pt>
                <c:pt idx="56034">
                  <c:v>1.0068416595458984E-3</c:v>
                </c:pt>
                <c:pt idx="56035">
                  <c:v>1.007080078125E-3</c:v>
                </c:pt>
                <c:pt idx="56036">
                  <c:v>1.007080078125E-3</c:v>
                </c:pt>
                <c:pt idx="56037">
                  <c:v>1.0068416595458984E-3</c:v>
                </c:pt>
                <c:pt idx="56038">
                  <c:v>1.007080078125E-3</c:v>
                </c:pt>
                <c:pt idx="56039">
                  <c:v>1.007080078125E-3</c:v>
                </c:pt>
                <c:pt idx="56040">
                  <c:v>1.0068416595458984E-3</c:v>
                </c:pt>
                <c:pt idx="56041">
                  <c:v>1.007080078125E-3</c:v>
                </c:pt>
                <c:pt idx="56042">
                  <c:v>1.0080337524414063E-3</c:v>
                </c:pt>
                <c:pt idx="56043">
                  <c:v>1.0068416595458984E-3</c:v>
                </c:pt>
                <c:pt idx="56044">
                  <c:v>1.007080078125E-3</c:v>
                </c:pt>
                <c:pt idx="56045">
                  <c:v>1.007080078125E-3</c:v>
                </c:pt>
                <c:pt idx="56046">
                  <c:v>1.0068416595458984E-3</c:v>
                </c:pt>
                <c:pt idx="56047">
                  <c:v>1.007080078125E-3</c:v>
                </c:pt>
                <c:pt idx="56048">
                  <c:v>1.007080078125E-3</c:v>
                </c:pt>
                <c:pt idx="56049">
                  <c:v>1.0068416595458984E-3</c:v>
                </c:pt>
                <c:pt idx="56050">
                  <c:v>1.007080078125E-3</c:v>
                </c:pt>
                <c:pt idx="56051">
                  <c:v>1.007080078125E-3</c:v>
                </c:pt>
                <c:pt idx="56052">
                  <c:v>1.0068416595458984E-3</c:v>
                </c:pt>
                <c:pt idx="56053">
                  <c:v>1.007080078125E-3</c:v>
                </c:pt>
                <c:pt idx="56054">
                  <c:v>1.0080337524414063E-3</c:v>
                </c:pt>
                <c:pt idx="56055">
                  <c:v>1.007080078125E-3</c:v>
                </c:pt>
                <c:pt idx="56056">
                  <c:v>1.0068416595458984E-3</c:v>
                </c:pt>
                <c:pt idx="56057">
                  <c:v>1.007080078125E-3</c:v>
                </c:pt>
                <c:pt idx="56058">
                  <c:v>1.007080078125E-3</c:v>
                </c:pt>
                <c:pt idx="56059">
                  <c:v>1.0068416595458984E-3</c:v>
                </c:pt>
                <c:pt idx="56060">
                  <c:v>1.007080078125E-3</c:v>
                </c:pt>
                <c:pt idx="56061">
                  <c:v>1.007080078125E-3</c:v>
                </c:pt>
                <c:pt idx="56062">
                  <c:v>1.0068416595458984E-3</c:v>
                </c:pt>
                <c:pt idx="56063">
                  <c:v>1.007080078125E-3</c:v>
                </c:pt>
                <c:pt idx="56064">
                  <c:v>1.007080078125E-3</c:v>
                </c:pt>
                <c:pt idx="56065">
                  <c:v>1.0068416595458984E-3</c:v>
                </c:pt>
                <c:pt idx="56066">
                  <c:v>1.007080078125E-3</c:v>
                </c:pt>
                <c:pt idx="56067">
                  <c:v>1.0080337524414063E-3</c:v>
                </c:pt>
                <c:pt idx="56068">
                  <c:v>1.0068416595458984E-3</c:v>
                </c:pt>
                <c:pt idx="56069">
                  <c:v>1.007080078125E-3</c:v>
                </c:pt>
                <c:pt idx="56070">
                  <c:v>1.007080078125E-3</c:v>
                </c:pt>
                <c:pt idx="56071">
                  <c:v>1.0068416595458984E-3</c:v>
                </c:pt>
                <c:pt idx="56072">
                  <c:v>1.007080078125E-3</c:v>
                </c:pt>
                <c:pt idx="56073">
                  <c:v>1.007080078125E-3</c:v>
                </c:pt>
                <c:pt idx="56074">
                  <c:v>1.0068416595458984E-3</c:v>
                </c:pt>
                <c:pt idx="56075">
                  <c:v>1.007080078125E-3</c:v>
                </c:pt>
                <c:pt idx="56076">
                  <c:v>1.007080078125E-3</c:v>
                </c:pt>
                <c:pt idx="56077">
                  <c:v>1.0068416595458984E-3</c:v>
                </c:pt>
                <c:pt idx="56078">
                  <c:v>1.007080078125E-3</c:v>
                </c:pt>
                <c:pt idx="56079">
                  <c:v>1.0080337524414063E-3</c:v>
                </c:pt>
                <c:pt idx="56080">
                  <c:v>1.007080078125E-3</c:v>
                </c:pt>
                <c:pt idx="56081">
                  <c:v>1.0068416595458984E-3</c:v>
                </c:pt>
                <c:pt idx="56082">
                  <c:v>1.007080078125E-3</c:v>
                </c:pt>
                <c:pt idx="56083">
                  <c:v>1.007080078125E-3</c:v>
                </c:pt>
                <c:pt idx="56084">
                  <c:v>1.0068416595458984E-3</c:v>
                </c:pt>
                <c:pt idx="56085">
                  <c:v>1.007080078125E-3</c:v>
                </c:pt>
                <c:pt idx="56086">
                  <c:v>1.007080078125E-3</c:v>
                </c:pt>
                <c:pt idx="56087">
                  <c:v>1.0068416595458984E-3</c:v>
                </c:pt>
                <c:pt idx="56088">
                  <c:v>1.007080078125E-3</c:v>
                </c:pt>
                <c:pt idx="56089">
                  <c:v>1.007080078125E-3</c:v>
                </c:pt>
                <c:pt idx="56090">
                  <c:v>1.0068416595458984E-3</c:v>
                </c:pt>
                <c:pt idx="56091">
                  <c:v>1.007080078125E-3</c:v>
                </c:pt>
                <c:pt idx="56092">
                  <c:v>1.0080337524414063E-3</c:v>
                </c:pt>
                <c:pt idx="56093">
                  <c:v>1.0068416595458984E-3</c:v>
                </c:pt>
                <c:pt idx="56094">
                  <c:v>1.007080078125E-3</c:v>
                </c:pt>
                <c:pt idx="56095">
                  <c:v>1.007080078125E-3</c:v>
                </c:pt>
                <c:pt idx="56096">
                  <c:v>1.0068416595458984E-3</c:v>
                </c:pt>
                <c:pt idx="56097">
                  <c:v>1.007080078125E-3</c:v>
                </c:pt>
                <c:pt idx="56098">
                  <c:v>1.007080078125E-3</c:v>
                </c:pt>
                <c:pt idx="56099">
                  <c:v>1.0068416595458984E-3</c:v>
                </c:pt>
                <c:pt idx="56100">
                  <c:v>1.007080078125E-3</c:v>
                </c:pt>
                <c:pt idx="56101">
                  <c:v>1.007080078125E-3</c:v>
                </c:pt>
                <c:pt idx="56102">
                  <c:v>1.0068416595458984E-3</c:v>
                </c:pt>
                <c:pt idx="56103">
                  <c:v>1.007080078125E-3</c:v>
                </c:pt>
                <c:pt idx="56104">
                  <c:v>1.0080337524414063E-3</c:v>
                </c:pt>
                <c:pt idx="56105">
                  <c:v>1.007080078125E-3</c:v>
                </c:pt>
                <c:pt idx="56106">
                  <c:v>1.0068416595458984E-3</c:v>
                </c:pt>
                <c:pt idx="56107">
                  <c:v>1.007080078125E-3</c:v>
                </c:pt>
                <c:pt idx="56108">
                  <c:v>1.007080078125E-3</c:v>
                </c:pt>
                <c:pt idx="56109">
                  <c:v>1.0068416595458984E-3</c:v>
                </c:pt>
                <c:pt idx="56110">
                  <c:v>1.007080078125E-3</c:v>
                </c:pt>
                <c:pt idx="56111">
                  <c:v>1.007080078125E-3</c:v>
                </c:pt>
                <c:pt idx="56112">
                  <c:v>1.0068416595458984E-3</c:v>
                </c:pt>
                <c:pt idx="56113">
                  <c:v>1.007080078125E-3</c:v>
                </c:pt>
                <c:pt idx="56114">
                  <c:v>1.007080078125E-3</c:v>
                </c:pt>
                <c:pt idx="56115">
                  <c:v>1.0068416595458984E-3</c:v>
                </c:pt>
                <c:pt idx="56116">
                  <c:v>1.0080337524414063E-3</c:v>
                </c:pt>
                <c:pt idx="56117">
                  <c:v>1.007080078125E-3</c:v>
                </c:pt>
                <c:pt idx="56118">
                  <c:v>1.0068416595458984E-3</c:v>
                </c:pt>
                <c:pt idx="56119">
                  <c:v>1.007080078125E-3</c:v>
                </c:pt>
                <c:pt idx="56120">
                  <c:v>1.007080078125E-3</c:v>
                </c:pt>
                <c:pt idx="56121">
                  <c:v>1.0068416595458984E-3</c:v>
                </c:pt>
                <c:pt idx="56122">
                  <c:v>1.007080078125E-3</c:v>
                </c:pt>
                <c:pt idx="56123">
                  <c:v>1.007080078125E-3</c:v>
                </c:pt>
                <c:pt idx="56124">
                  <c:v>1.0068416595458984E-3</c:v>
                </c:pt>
                <c:pt idx="56125">
                  <c:v>1.007080078125E-3</c:v>
                </c:pt>
                <c:pt idx="56126">
                  <c:v>1.007080078125E-3</c:v>
                </c:pt>
                <c:pt idx="56127">
                  <c:v>1.0068416595458984E-3</c:v>
                </c:pt>
                <c:pt idx="56128">
                  <c:v>1.007080078125E-3</c:v>
                </c:pt>
                <c:pt idx="56129">
                  <c:v>1.0080337524414063E-3</c:v>
                </c:pt>
                <c:pt idx="56130">
                  <c:v>1.007080078125E-3</c:v>
                </c:pt>
                <c:pt idx="56131">
                  <c:v>1.0068416595458984E-3</c:v>
                </c:pt>
                <c:pt idx="56132">
                  <c:v>1.007080078125E-3</c:v>
                </c:pt>
                <c:pt idx="56133">
                  <c:v>1.007080078125E-3</c:v>
                </c:pt>
                <c:pt idx="56134">
                  <c:v>1.0068416595458984E-3</c:v>
                </c:pt>
                <c:pt idx="56135">
                  <c:v>1.007080078125E-3</c:v>
                </c:pt>
                <c:pt idx="56136">
                  <c:v>1.007080078125E-3</c:v>
                </c:pt>
                <c:pt idx="56137">
                  <c:v>1.0068416595458984E-3</c:v>
                </c:pt>
                <c:pt idx="56138">
                  <c:v>1.007080078125E-3</c:v>
                </c:pt>
                <c:pt idx="56139">
                  <c:v>1.007080078125E-3</c:v>
                </c:pt>
                <c:pt idx="56140">
                  <c:v>1.0068416595458984E-3</c:v>
                </c:pt>
                <c:pt idx="56141">
                  <c:v>1.0080337524414063E-3</c:v>
                </c:pt>
                <c:pt idx="56142">
                  <c:v>1.007080078125E-3</c:v>
                </c:pt>
                <c:pt idx="56143">
                  <c:v>1.0068416595458984E-3</c:v>
                </c:pt>
                <c:pt idx="56144">
                  <c:v>1.007080078125E-3</c:v>
                </c:pt>
                <c:pt idx="56145">
                  <c:v>1.007080078125E-3</c:v>
                </c:pt>
                <c:pt idx="56146">
                  <c:v>1.0068416595458984E-3</c:v>
                </c:pt>
                <c:pt idx="56147">
                  <c:v>1.007080078125E-3</c:v>
                </c:pt>
                <c:pt idx="56148">
                  <c:v>1.007080078125E-3</c:v>
                </c:pt>
                <c:pt idx="56149">
                  <c:v>1.0068416595458984E-3</c:v>
                </c:pt>
                <c:pt idx="56150">
                  <c:v>1.007080078125E-3</c:v>
                </c:pt>
                <c:pt idx="56151">
                  <c:v>1.007080078125E-3</c:v>
                </c:pt>
                <c:pt idx="56152">
                  <c:v>1.0068416595458984E-3</c:v>
                </c:pt>
                <c:pt idx="56153">
                  <c:v>1.007080078125E-3</c:v>
                </c:pt>
                <c:pt idx="56154">
                  <c:v>1.0080337524414063E-3</c:v>
                </c:pt>
                <c:pt idx="56155">
                  <c:v>1.007080078125E-3</c:v>
                </c:pt>
                <c:pt idx="56156">
                  <c:v>1.0068416595458984E-3</c:v>
                </c:pt>
                <c:pt idx="56157">
                  <c:v>1.007080078125E-3</c:v>
                </c:pt>
                <c:pt idx="56158">
                  <c:v>1.007080078125E-3</c:v>
                </c:pt>
                <c:pt idx="56159">
                  <c:v>1.0068416595458984E-3</c:v>
                </c:pt>
                <c:pt idx="56160">
                  <c:v>1.007080078125E-3</c:v>
                </c:pt>
                <c:pt idx="56161">
                  <c:v>1.007080078125E-3</c:v>
                </c:pt>
                <c:pt idx="56162">
                  <c:v>1.0068416595458984E-3</c:v>
                </c:pt>
                <c:pt idx="56163">
                  <c:v>1.007080078125E-3</c:v>
                </c:pt>
                <c:pt idx="56164">
                  <c:v>1.007080078125E-3</c:v>
                </c:pt>
                <c:pt idx="56165">
                  <c:v>1.0068416595458984E-3</c:v>
                </c:pt>
                <c:pt idx="56166">
                  <c:v>1.0080337524414063E-3</c:v>
                </c:pt>
                <c:pt idx="56167">
                  <c:v>1.007080078125E-3</c:v>
                </c:pt>
                <c:pt idx="56168">
                  <c:v>1.0068416595458984E-3</c:v>
                </c:pt>
                <c:pt idx="56169">
                  <c:v>1.007080078125E-3</c:v>
                </c:pt>
                <c:pt idx="56170">
                  <c:v>1.007080078125E-3</c:v>
                </c:pt>
                <c:pt idx="56171">
                  <c:v>1.0068416595458984E-3</c:v>
                </c:pt>
                <c:pt idx="56172">
                  <c:v>1.007080078125E-3</c:v>
                </c:pt>
                <c:pt idx="56173">
                  <c:v>1.007080078125E-3</c:v>
                </c:pt>
                <c:pt idx="56174">
                  <c:v>1.0068416595458984E-3</c:v>
                </c:pt>
                <c:pt idx="56175">
                  <c:v>1.007080078125E-3</c:v>
                </c:pt>
                <c:pt idx="56176">
                  <c:v>1.007080078125E-3</c:v>
                </c:pt>
                <c:pt idx="56177">
                  <c:v>1.0068416595458984E-3</c:v>
                </c:pt>
                <c:pt idx="56178">
                  <c:v>1.007080078125E-3</c:v>
                </c:pt>
                <c:pt idx="56179">
                  <c:v>1.0080337524414063E-3</c:v>
                </c:pt>
                <c:pt idx="56180">
                  <c:v>1.007080078125E-3</c:v>
                </c:pt>
                <c:pt idx="56181">
                  <c:v>1.0068416595458984E-3</c:v>
                </c:pt>
                <c:pt idx="56182">
                  <c:v>1.007080078125E-3</c:v>
                </c:pt>
                <c:pt idx="56183">
                  <c:v>1.007080078125E-3</c:v>
                </c:pt>
                <c:pt idx="56184">
                  <c:v>1.0068416595458984E-3</c:v>
                </c:pt>
                <c:pt idx="56185">
                  <c:v>1.007080078125E-3</c:v>
                </c:pt>
                <c:pt idx="56186">
                  <c:v>1.007080078125E-3</c:v>
                </c:pt>
                <c:pt idx="56187">
                  <c:v>1.0068416595458984E-3</c:v>
                </c:pt>
                <c:pt idx="56188">
                  <c:v>1.007080078125E-3</c:v>
                </c:pt>
                <c:pt idx="56189">
                  <c:v>1.007080078125E-3</c:v>
                </c:pt>
                <c:pt idx="56190">
                  <c:v>1.0068416595458984E-3</c:v>
                </c:pt>
                <c:pt idx="56191">
                  <c:v>1.0080337524414063E-3</c:v>
                </c:pt>
                <c:pt idx="56192">
                  <c:v>1.007080078125E-3</c:v>
                </c:pt>
                <c:pt idx="56193">
                  <c:v>1.0068416595458984E-3</c:v>
                </c:pt>
                <c:pt idx="56194">
                  <c:v>1.007080078125E-3</c:v>
                </c:pt>
                <c:pt idx="56195">
                  <c:v>1.007080078125E-3</c:v>
                </c:pt>
                <c:pt idx="56196">
                  <c:v>1.0068416595458984E-3</c:v>
                </c:pt>
                <c:pt idx="56197">
                  <c:v>1.007080078125E-3</c:v>
                </c:pt>
                <c:pt idx="56198">
                  <c:v>1.007080078125E-3</c:v>
                </c:pt>
                <c:pt idx="56199">
                  <c:v>1.0068416595458984E-3</c:v>
                </c:pt>
                <c:pt idx="56200">
                  <c:v>1.007080078125E-3</c:v>
                </c:pt>
                <c:pt idx="56201">
                  <c:v>1.007080078125E-3</c:v>
                </c:pt>
                <c:pt idx="56202">
                  <c:v>1.0068416595458984E-3</c:v>
                </c:pt>
                <c:pt idx="56203">
                  <c:v>1.007080078125E-3</c:v>
                </c:pt>
                <c:pt idx="56204">
                  <c:v>1.0080337524414063E-3</c:v>
                </c:pt>
                <c:pt idx="56205">
                  <c:v>1.007080078125E-3</c:v>
                </c:pt>
                <c:pt idx="56206">
                  <c:v>1.0068416595458984E-3</c:v>
                </c:pt>
                <c:pt idx="56207">
                  <c:v>1.007080078125E-3</c:v>
                </c:pt>
                <c:pt idx="56208">
                  <c:v>1.007080078125E-3</c:v>
                </c:pt>
                <c:pt idx="56209">
                  <c:v>1.0068416595458984E-3</c:v>
                </c:pt>
                <c:pt idx="56210">
                  <c:v>1.007080078125E-3</c:v>
                </c:pt>
                <c:pt idx="56211">
                  <c:v>1.007080078125E-3</c:v>
                </c:pt>
                <c:pt idx="56212">
                  <c:v>1.0068416595458984E-3</c:v>
                </c:pt>
                <c:pt idx="56213">
                  <c:v>1.007080078125E-3</c:v>
                </c:pt>
                <c:pt idx="56214">
                  <c:v>1.007080078125E-3</c:v>
                </c:pt>
                <c:pt idx="56215">
                  <c:v>1.0068416595458984E-3</c:v>
                </c:pt>
                <c:pt idx="56216">
                  <c:v>1.0080337524414063E-3</c:v>
                </c:pt>
                <c:pt idx="56217">
                  <c:v>1.007080078125E-3</c:v>
                </c:pt>
                <c:pt idx="56218">
                  <c:v>1.0068416595458984E-3</c:v>
                </c:pt>
                <c:pt idx="56219">
                  <c:v>1.007080078125E-3</c:v>
                </c:pt>
                <c:pt idx="56220">
                  <c:v>1.007080078125E-3</c:v>
                </c:pt>
                <c:pt idx="56221">
                  <c:v>1.0068416595458984E-3</c:v>
                </c:pt>
                <c:pt idx="56222">
                  <c:v>1.007080078125E-3</c:v>
                </c:pt>
                <c:pt idx="56223">
                  <c:v>1.007080078125E-3</c:v>
                </c:pt>
                <c:pt idx="56224">
                  <c:v>1.0068416595458984E-3</c:v>
                </c:pt>
                <c:pt idx="56225">
                  <c:v>1.007080078125E-3</c:v>
                </c:pt>
                <c:pt idx="56226">
                  <c:v>1.007080078125E-3</c:v>
                </c:pt>
                <c:pt idx="56227">
                  <c:v>1.0068416595458984E-3</c:v>
                </c:pt>
                <c:pt idx="56228">
                  <c:v>1.007080078125E-3</c:v>
                </c:pt>
                <c:pt idx="56229">
                  <c:v>1.0080337524414063E-3</c:v>
                </c:pt>
                <c:pt idx="56230">
                  <c:v>1.007080078125E-3</c:v>
                </c:pt>
                <c:pt idx="56231">
                  <c:v>1.0068416595458984E-3</c:v>
                </c:pt>
                <c:pt idx="56232">
                  <c:v>1.007080078125E-3</c:v>
                </c:pt>
                <c:pt idx="56233">
                  <c:v>1.007080078125E-3</c:v>
                </c:pt>
                <c:pt idx="56234">
                  <c:v>1.0068416595458984E-3</c:v>
                </c:pt>
                <c:pt idx="56235">
                  <c:v>1.007080078125E-3</c:v>
                </c:pt>
                <c:pt idx="56236">
                  <c:v>1.007080078125E-3</c:v>
                </c:pt>
                <c:pt idx="56237">
                  <c:v>1.0068416595458984E-3</c:v>
                </c:pt>
                <c:pt idx="56238">
                  <c:v>1.007080078125E-3</c:v>
                </c:pt>
                <c:pt idx="56239">
                  <c:v>1.007080078125E-3</c:v>
                </c:pt>
                <c:pt idx="56240">
                  <c:v>1.0068416595458984E-3</c:v>
                </c:pt>
                <c:pt idx="56241">
                  <c:v>1.0080337524414063E-3</c:v>
                </c:pt>
                <c:pt idx="56242">
                  <c:v>1.007080078125E-3</c:v>
                </c:pt>
                <c:pt idx="56243">
                  <c:v>1.0068416595458984E-3</c:v>
                </c:pt>
                <c:pt idx="56244">
                  <c:v>1.007080078125E-3</c:v>
                </c:pt>
                <c:pt idx="56245">
                  <c:v>1.007080078125E-3</c:v>
                </c:pt>
                <c:pt idx="56246">
                  <c:v>1.0068416595458984E-3</c:v>
                </c:pt>
                <c:pt idx="56247">
                  <c:v>1.007080078125E-3</c:v>
                </c:pt>
                <c:pt idx="56248">
                  <c:v>1.007080078125E-3</c:v>
                </c:pt>
                <c:pt idx="56249">
                  <c:v>1.0068416595458984E-3</c:v>
                </c:pt>
                <c:pt idx="56250">
                  <c:v>1.007080078125E-3</c:v>
                </c:pt>
                <c:pt idx="56251">
                  <c:v>1.007080078125E-3</c:v>
                </c:pt>
                <c:pt idx="56252">
                  <c:v>1.0068416595458984E-3</c:v>
                </c:pt>
                <c:pt idx="56253">
                  <c:v>1.007080078125E-3</c:v>
                </c:pt>
                <c:pt idx="56254">
                  <c:v>1.0080337524414063E-3</c:v>
                </c:pt>
                <c:pt idx="56255">
                  <c:v>1.007080078125E-3</c:v>
                </c:pt>
                <c:pt idx="56256">
                  <c:v>1.0068416595458984E-3</c:v>
                </c:pt>
                <c:pt idx="56257">
                  <c:v>1.007080078125E-3</c:v>
                </c:pt>
                <c:pt idx="56258">
                  <c:v>1.007080078125E-3</c:v>
                </c:pt>
                <c:pt idx="56259">
                  <c:v>1.0068416595458984E-3</c:v>
                </c:pt>
                <c:pt idx="56260">
                  <c:v>1.007080078125E-3</c:v>
                </c:pt>
                <c:pt idx="56261">
                  <c:v>1.007080078125E-3</c:v>
                </c:pt>
                <c:pt idx="56262">
                  <c:v>1.0068416595458984E-3</c:v>
                </c:pt>
                <c:pt idx="56263">
                  <c:v>1.007080078125E-3</c:v>
                </c:pt>
                <c:pt idx="56264">
                  <c:v>1.007080078125E-3</c:v>
                </c:pt>
                <c:pt idx="56265">
                  <c:v>1.0068416595458984E-3</c:v>
                </c:pt>
                <c:pt idx="56266">
                  <c:v>1.0080337524414063E-3</c:v>
                </c:pt>
                <c:pt idx="56267">
                  <c:v>1.007080078125E-3</c:v>
                </c:pt>
                <c:pt idx="56268">
                  <c:v>1.0068416595458984E-3</c:v>
                </c:pt>
                <c:pt idx="56269">
                  <c:v>1.007080078125E-3</c:v>
                </c:pt>
                <c:pt idx="56270">
                  <c:v>1.007080078125E-3</c:v>
                </c:pt>
                <c:pt idx="56271">
                  <c:v>1.0068416595458984E-3</c:v>
                </c:pt>
                <c:pt idx="56272">
                  <c:v>1.007080078125E-3</c:v>
                </c:pt>
                <c:pt idx="56273">
                  <c:v>1.007080078125E-3</c:v>
                </c:pt>
                <c:pt idx="56274">
                  <c:v>1.0068416595458984E-3</c:v>
                </c:pt>
                <c:pt idx="56275">
                  <c:v>1.007080078125E-3</c:v>
                </c:pt>
                <c:pt idx="56276">
                  <c:v>1.007080078125E-3</c:v>
                </c:pt>
                <c:pt idx="56277">
                  <c:v>1.0068416595458984E-3</c:v>
                </c:pt>
                <c:pt idx="56278">
                  <c:v>1.007080078125E-3</c:v>
                </c:pt>
                <c:pt idx="56279">
                  <c:v>1.0080337524414063E-3</c:v>
                </c:pt>
                <c:pt idx="56280">
                  <c:v>1.007080078125E-3</c:v>
                </c:pt>
                <c:pt idx="56281">
                  <c:v>1.0068416595458984E-3</c:v>
                </c:pt>
                <c:pt idx="56282">
                  <c:v>1.007080078125E-3</c:v>
                </c:pt>
                <c:pt idx="56283">
                  <c:v>1.007080078125E-3</c:v>
                </c:pt>
                <c:pt idx="56284">
                  <c:v>1.0068416595458984E-3</c:v>
                </c:pt>
                <c:pt idx="56285">
                  <c:v>1.007080078125E-3</c:v>
                </c:pt>
                <c:pt idx="56286">
                  <c:v>1.007080078125E-3</c:v>
                </c:pt>
                <c:pt idx="56287">
                  <c:v>1.0068416595458984E-3</c:v>
                </c:pt>
                <c:pt idx="56288">
                  <c:v>1.007080078125E-3</c:v>
                </c:pt>
                <c:pt idx="56289">
                  <c:v>1.007080078125E-3</c:v>
                </c:pt>
                <c:pt idx="56290">
                  <c:v>1.0068416595458984E-3</c:v>
                </c:pt>
                <c:pt idx="56291">
                  <c:v>1.0080337524414063E-3</c:v>
                </c:pt>
                <c:pt idx="56292">
                  <c:v>1.007080078125E-3</c:v>
                </c:pt>
                <c:pt idx="56293">
                  <c:v>1.0068416595458984E-3</c:v>
                </c:pt>
                <c:pt idx="56294">
                  <c:v>1.007080078125E-3</c:v>
                </c:pt>
                <c:pt idx="56295">
                  <c:v>1.007080078125E-3</c:v>
                </c:pt>
                <c:pt idx="56296">
                  <c:v>1.0068416595458984E-3</c:v>
                </c:pt>
                <c:pt idx="56297">
                  <c:v>1.007080078125E-3</c:v>
                </c:pt>
                <c:pt idx="56298">
                  <c:v>1.007080078125E-3</c:v>
                </c:pt>
                <c:pt idx="56299">
                  <c:v>1.0068416595458984E-3</c:v>
                </c:pt>
                <c:pt idx="56300">
                  <c:v>1.007080078125E-3</c:v>
                </c:pt>
                <c:pt idx="56301">
                  <c:v>1.007080078125E-3</c:v>
                </c:pt>
                <c:pt idx="56302">
                  <c:v>1.0068416595458984E-3</c:v>
                </c:pt>
                <c:pt idx="56303">
                  <c:v>1.007080078125E-3</c:v>
                </c:pt>
                <c:pt idx="56304">
                  <c:v>1.0080337524414063E-3</c:v>
                </c:pt>
                <c:pt idx="56305">
                  <c:v>1.007080078125E-3</c:v>
                </c:pt>
                <c:pt idx="56306">
                  <c:v>1.0068416595458984E-3</c:v>
                </c:pt>
                <c:pt idx="56307">
                  <c:v>1.007080078125E-3</c:v>
                </c:pt>
                <c:pt idx="56308">
                  <c:v>1.007080078125E-3</c:v>
                </c:pt>
                <c:pt idx="56309">
                  <c:v>1.0068416595458984E-3</c:v>
                </c:pt>
                <c:pt idx="56310">
                  <c:v>1.007080078125E-3</c:v>
                </c:pt>
                <c:pt idx="56311">
                  <c:v>1.007080078125E-3</c:v>
                </c:pt>
                <c:pt idx="56312">
                  <c:v>1.0068416595458984E-3</c:v>
                </c:pt>
                <c:pt idx="56313">
                  <c:v>1.007080078125E-3</c:v>
                </c:pt>
                <c:pt idx="56314">
                  <c:v>1.007080078125E-3</c:v>
                </c:pt>
                <c:pt idx="56315">
                  <c:v>1.0068416595458984E-3</c:v>
                </c:pt>
                <c:pt idx="56316">
                  <c:v>1.0080337524414063E-3</c:v>
                </c:pt>
                <c:pt idx="56317">
                  <c:v>1.007080078125E-3</c:v>
                </c:pt>
                <c:pt idx="56318">
                  <c:v>1.0068416595458984E-3</c:v>
                </c:pt>
                <c:pt idx="56319">
                  <c:v>1.007080078125E-3</c:v>
                </c:pt>
                <c:pt idx="56320">
                  <c:v>1.007080078125E-3</c:v>
                </c:pt>
                <c:pt idx="56321">
                  <c:v>1.0068416595458984E-3</c:v>
                </c:pt>
                <c:pt idx="56322">
                  <c:v>1.007080078125E-3</c:v>
                </c:pt>
                <c:pt idx="56323">
                  <c:v>1.007080078125E-3</c:v>
                </c:pt>
                <c:pt idx="56324">
                  <c:v>1.0068416595458984E-3</c:v>
                </c:pt>
                <c:pt idx="56325">
                  <c:v>1.007080078125E-3</c:v>
                </c:pt>
                <c:pt idx="56326">
                  <c:v>1.007080078125E-3</c:v>
                </c:pt>
                <c:pt idx="56327">
                  <c:v>1.0068416595458984E-3</c:v>
                </c:pt>
                <c:pt idx="56328">
                  <c:v>1.007080078125E-3</c:v>
                </c:pt>
                <c:pt idx="56329">
                  <c:v>1.0080337524414063E-3</c:v>
                </c:pt>
                <c:pt idx="56330">
                  <c:v>1.007080078125E-3</c:v>
                </c:pt>
                <c:pt idx="56331">
                  <c:v>1.0068416595458984E-3</c:v>
                </c:pt>
                <c:pt idx="56332">
                  <c:v>1.007080078125E-3</c:v>
                </c:pt>
                <c:pt idx="56333">
                  <c:v>1.007080078125E-3</c:v>
                </c:pt>
                <c:pt idx="56334">
                  <c:v>1.0068416595458984E-3</c:v>
                </c:pt>
                <c:pt idx="56335">
                  <c:v>1.007080078125E-3</c:v>
                </c:pt>
                <c:pt idx="56336">
                  <c:v>1.007080078125E-3</c:v>
                </c:pt>
                <c:pt idx="56337">
                  <c:v>1.0068416595458984E-3</c:v>
                </c:pt>
                <c:pt idx="56338">
                  <c:v>1.007080078125E-3</c:v>
                </c:pt>
                <c:pt idx="56339">
                  <c:v>1.0068416595458984E-3</c:v>
                </c:pt>
                <c:pt idx="56340">
                  <c:v>1.007080078125E-3</c:v>
                </c:pt>
                <c:pt idx="56341">
                  <c:v>1.0080337524414063E-3</c:v>
                </c:pt>
                <c:pt idx="56342">
                  <c:v>1.007080078125E-3</c:v>
                </c:pt>
                <c:pt idx="56343">
                  <c:v>1.0068416595458984E-3</c:v>
                </c:pt>
                <c:pt idx="56344">
                  <c:v>1.007080078125E-3</c:v>
                </c:pt>
                <c:pt idx="56345">
                  <c:v>1.007080078125E-3</c:v>
                </c:pt>
                <c:pt idx="56346">
                  <c:v>1.0068416595458984E-3</c:v>
                </c:pt>
                <c:pt idx="56347">
                  <c:v>1.007080078125E-3</c:v>
                </c:pt>
                <c:pt idx="56348">
                  <c:v>1.007080078125E-3</c:v>
                </c:pt>
                <c:pt idx="56349">
                  <c:v>1.0068416595458984E-3</c:v>
                </c:pt>
                <c:pt idx="56350">
                  <c:v>1.007080078125E-3</c:v>
                </c:pt>
                <c:pt idx="56351">
                  <c:v>1.007080078125E-3</c:v>
                </c:pt>
                <c:pt idx="56352">
                  <c:v>1.0068416595458984E-3</c:v>
                </c:pt>
                <c:pt idx="56353">
                  <c:v>1.007080078125E-3</c:v>
                </c:pt>
                <c:pt idx="56354">
                  <c:v>1.0080337524414063E-3</c:v>
                </c:pt>
                <c:pt idx="56355">
                  <c:v>1.007080078125E-3</c:v>
                </c:pt>
                <c:pt idx="56356">
                  <c:v>1.0068416595458984E-3</c:v>
                </c:pt>
                <c:pt idx="56357">
                  <c:v>1.007080078125E-3</c:v>
                </c:pt>
                <c:pt idx="56358">
                  <c:v>1.007080078125E-3</c:v>
                </c:pt>
                <c:pt idx="56359">
                  <c:v>1.0068416595458984E-3</c:v>
                </c:pt>
                <c:pt idx="56360">
                  <c:v>1.007080078125E-3</c:v>
                </c:pt>
                <c:pt idx="56361">
                  <c:v>1.0068416595458984E-3</c:v>
                </c:pt>
                <c:pt idx="56362">
                  <c:v>1.007080078125E-3</c:v>
                </c:pt>
                <c:pt idx="56363">
                  <c:v>1.007080078125E-3</c:v>
                </c:pt>
                <c:pt idx="56364">
                  <c:v>1.0068416595458984E-3</c:v>
                </c:pt>
                <c:pt idx="56365">
                  <c:v>1.007080078125E-3</c:v>
                </c:pt>
                <c:pt idx="56366">
                  <c:v>1.0080337524414063E-3</c:v>
                </c:pt>
                <c:pt idx="56367">
                  <c:v>1.007080078125E-3</c:v>
                </c:pt>
                <c:pt idx="56368">
                  <c:v>1.0068416595458984E-3</c:v>
                </c:pt>
                <c:pt idx="56369">
                  <c:v>1.007080078125E-3</c:v>
                </c:pt>
                <c:pt idx="56370">
                  <c:v>1.007080078125E-3</c:v>
                </c:pt>
                <c:pt idx="56371">
                  <c:v>1.0068416595458984E-3</c:v>
                </c:pt>
                <c:pt idx="56372">
                  <c:v>1.007080078125E-3</c:v>
                </c:pt>
                <c:pt idx="56373">
                  <c:v>1.007080078125E-3</c:v>
                </c:pt>
                <c:pt idx="56374">
                  <c:v>1.0068416595458984E-3</c:v>
                </c:pt>
                <c:pt idx="56375">
                  <c:v>1.007080078125E-3</c:v>
                </c:pt>
                <c:pt idx="56376">
                  <c:v>1.007080078125E-3</c:v>
                </c:pt>
                <c:pt idx="56377">
                  <c:v>1.0068416595458984E-3</c:v>
                </c:pt>
                <c:pt idx="56378">
                  <c:v>1.007080078125E-3</c:v>
                </c:pt>
                <c:pt idx="56379">
                  <c:v>1.0080337524414063E-3</c:v>
                </c:pt>
                <c:pt idx="56380">
                  <c:v>1.007080078125E-3</c:v>
                </c:pt>
                <c:pt idx="56381">
                  <c:v>1.0068416595458984E-3</c:v>
                </c:pt>
                <c:pt idx="56382">
                  <c:v>1.007080078125E-3</c:v>
                </c:pt>
                <c:pt idx="56383">
                  <c:v>1.0068416595458984E-3</c:v>
                </c:pt>
                <c:pt idx="56384">
                  <c:v>1.007080078125E-3</c:v>
                </c:pt>
                <c:pt idx="56385">
                  <c:v>1.007080078125E-3</c:v>
                </c:pt>
                <c:pt idx="56386">
                  <c:v>1.0068416595458984E-3</c:v>
                </c:pt>
                <c:pt idx="56387">
                  <c:v>1.007080078125E-3</c:v>
                </c:pt>
                <c:pt idx="56388">
                  <c:v>1.007080078125E-3</c:v>
                </c:pt>
                <c:pt idx="56389">
                  <c:v>1.0068416595458984E-3</c:v>
                </c:pt>
                <c:pt idx="56390">
                  <c:v>1.007080078125E-3</c:v>
                </c:pt>
                <c:pt idx="56391">
                  <c:v>1.0080337524414063E-3</c:v>
                </c:pt>
                <c:pt idx="56392">
                  <c:v>1.007080078125E-3</c:v>
                </c:pt>
                <c:pt idx="56393">
                  <c:v>1.0068416595458984E-3</c:v>
                </c:pt>
                <c:pt idx="56394">
                  <c:v>1.007080078125E-3</c:v>
                </c:pt>
                <c:pt idx="56395">
                  <c:v>1.007080078125E-3</c:v>
                </c:pt>
                <c:pt idx="56396">
                  <c:v>1.0068416595458984E-3</c:v>
                </c:pt>
                <c:pt idx="56397">
                  <c:v>1.007080078125E-3</c:v>
                </c:pt>
                <c:pt idx="56398">
                  <c:v>1.007080078125E-3</c:v>
                </c:pt>
                <c:pt idx="56399">
                  <c:v>1.0068416595458984E-3</c:v>
                </c:pt>
                <c:pt idx="56400">
                  <c:v>1.007080078125E-3</c:v>
                </c:pt>
                <c:pt idx="56401">
                  <c:v>1.007080078125E-3</c:v>
                </c:pt>
                <c:pt idx="56402">
                  <c:v>1.0068416595458984E-3</c:v>
                </c:pt>
                <c:pt idx="56403">
                  <c:v>1.007080078125E-3</c:v>
                </c:pt>
                <c:pt idx="56404">
                  <c:v>1.0080337524414063E-3</c:v>
                </c:pt>
                <c:pt idx="56405">
                  <c:v>1.0068416595458984E-3</c:v>
                </c:pt>
                <c:pt idx="56406">
                  <c:v>1.007080078125E-3</c:v>
                </c:pt>
                <c:pt idx="56407">
                  <c:v>1.007080078125E-3</c:v>
                </c:pt>
                <c:pt idx="56408">
                  <c:v>1.0068416595458984E-3</c:v>
                </c:pt>
                <c:pt idx="56409">
                  <c:v>1.007080078125E-3</c:v>
                </c:pt>
                <c:pt idx="56410">
                  <c:v>1.007080078125E-3</c:v>
                </c:pt>
                <c:pt idx="56411">
                  <c:v>1.0068416595458984E-3</c:v>
                </c:pt>
                <c:pt idx="56412">
                  <c:v>1.007080078125E-3</c:v>
                </c:pt>
                <c:pt idx="56413">
                  <c:v>1.007080078125E-3</c:v>
                </c:pt>
                <c:pt idx="56414">
                  <c:v>1.0068416595458984E-3</c:v>
                </c:pt>
                <c:pt idx="56415">
                  <c:v>1.007080078125E-3</c:v>
                </c:pt>
                <c:pt idx="56416">
                  <c:v>1.0080337524414063E-3</c:v>
                </c:pt>
                <c:pt idx="56417">
                  <c:v>1.007080078125E-3</c:v>
                </c:pt>
                <c:pt idx="56418">
                  <c:v>1.0068416595458984E-3</c:v>
                </c:pt>
                <c:pt idx="56419">
                  <c:v>1.007080078125E-3</c:v>
                </c:pt>
                <c:pt idx="56420">
                  <c:v>1.007080078125E-3</c:v>
                </c:pt>
                <c:pt idx="56421">
                  <c:v>1.0068416595458984E-3</c:v>
                </c:pt>
                <c:pt idx="56422">
                  <c:v>1.007080078125E-3</c:v>
                </c:pt>
                <c:pt idx="56423">
                  <c:v>1.007080078125E-3</c:v>
                </c:pt>
                <c:pt idx="56424">
                  <c:v>1.0068416595458984E-3</c:v>
                </c:pt>
                <c:pt idx="56425">
                  <c:v>1.007080078125E-3</c:v>
                </c:pt>
                <c:pt idx="56426">
                  <c:v>1.007080078125E-3</c:v>
                </c:pt>
                <c:pt idx="56427">
                  <c:v>1.0068416595458984E-3</c:v>
                </c:pt>
                <c:pt idx="56428">
                  <c:v>1.007080078125E-3</c:v>
                </c:pt>
                <c:pt idx="56429">
                  <c:v>1.0080337524414063E-3</c:v>
                </c:pt>
                <c:pt idx="56430">
                  <c:v>1.0068416595458984E-3</c:v>
                </c:pt>
                <c:pt idx="56431">
                  <c:v>1.007080078125E-3</c:v>
                </c:pt>
                <c:pt idx="56432">
                  <c:v>1.007080078125E-3</c:v>
                </c:pt>
                <c:pt idx="56433">
                  <c:v>1.0068416595458984E-3</c:v>
                </c:pt>
                <c:pt idx="56434">
                  <c:v>1.007080078125E-3</c:v>
                </c:pt>
                <c:pt idx="56435">
                  <c:v>1.007080078125E-3</c:v>
                </c:pt>
                <c:pt idx="56436">
                  <c:v>1.0068416595458984E-3</c:v>
                </c:pt>
                <c:pt idx="56437">
                  <c:v>1.007080078125E-3</c:v>
                </c:pt>
                <c:pt idx="56438">
                  <c:v>1.007080078125E-3</c:v>
                </c:pt>
                <c:pt idx="56439">
                  <c:v>1.0068416595458984E-3</c:v>
                </c:pt>
                <c:pt idx="56440">
                  <c:v>1.007080078125E-3</c:v>
                </c:pt>
                <c:pt idx="56441">
                  <c:v>1.0080337524414063E-3</c:v>
                </c:pt>
                <c:pt idx="56442">
                  <c:v>1.007080078125E-3</c:v>
                </c:pt>
                <c:pt idx="56443">
                  <c:v>1.0068416595458984E-3</c:v>
                </c:pt>
                <c:pt idx="56444">
                  <c:v>1.007080078125E-3</c:v>
                </c:pt>
                <c:pt idx="56445">
                  <c:v>1.007080078125E-3</c:v>
                </c:pt>
                <c:pt idx="56446">
                  <c:v>1.0068416595458984E-3</c:v>
                </c:pt>
                <c:pt idx="56447">
                  <c:v>1.007080078125E-3</c:v>
                </c:pt>
                <c:pt idx="56448">
                  <c:v>1.007080078125E-3</c:v>
                </c:pt>
                <c:pt idx="56449">
                  <c:v>1.0068416595458984E-3</c:v>
                </c:pt>
                <c:pt idx="56450">
                  <c:v>1.007080078125E-3</c:v>
                </c:pt>
                <c:pt idx="56451">
                  <c:v>1.007080078125E-3</c:v>
                </c:pt>
                <c:pt idx="56452">
                  <c:v>1.0068416595458984E-3</c:v>
                </c:pt>
                <c:pt idx="56453">
                  <c:v>1.007080078125E-3</c:v>
                </c:pt>
                <c:pt idx="56454">
                  <c:v>1.0080337524414063E-3</c:v>
                </c:pt>
                <c:pt idx="56455">
                  <c:v>1.0068416595458984E-3</c:v>
                </c:pt>
                <c:pt idx="56456">
                  <c:v>1.007080078125E-3</c:v>
                </c:pt>
                <c:pt idx="56457">
                  <c:v>1.007080078125E-3</c:v>
                </c:pt>
                <c:pt idx="56458">
                  <c:v>1.0068416595458984E-3</c:v>
                </c:pt>
                <c:pt idx="56459">
                  <c:v>1.007080078125E-3</c:v>
                </c:pt>
                <c:pt idx="56460">
                  <c:v>1.007080078125E-3</c:v>
                </c:pt>
                <c:pt idx="56461">
                  <c:v>1.0068416595458984E-3</c:v>
                </c:pt>
                <c:pt idx="56462">
                  <c:v>1.007080078125E-3</c:v>
                </c:pt>
                <c:pt idx="56463">
                  <c:v>1.007080078125E-3</c:v>
                </c:pt>
                <c:pt idx="56464">
                  <c:v>1.0068416595458984E-3</c:v>
                </c:pt>
                <c:pt idx="56465">
                  <c:v>1.007080078125E-3</c:v>
                </c:pt>
                <c:pt idx="56466">
                  <c:v>1.0080337524414063E-3</c:v>
                </c:pt>
                <c:pt idx="56467">
                  <c:v>1.007080078125E-3</c:v>
                </c:pt>
                <c:pt idx="56468">
                  <c:v>1.0068416595458984E-3</c:v>
                </c:pt>
                <c:pt idx="56469">
                  <c:v>1.007080078125E-3</c:v>
                </c:pt>
                <c:pt idx="56470">
                  <c:v>1.007080078125E-3</c:v>
                </c:pt>
                <c:pt idx="56471">
                  <c:v>1.0068416595458984E-3</c:v>
                </c:pt>
                <c:pt idx="56472">
                  <c:v>1.007080078125E-3</c:v>
                </c:pt>
                <c:pt idx="56473">
                  <c:v>1.007080078125E-3</c:v>
                </c:pt>
                <c:pt idx="56474">
                  <c:v>1.0068416595458984E-3</c:v>
                </c:pt>
                <c:pt idx="56475">
                  <c:v>1.007080078125E-3</c:v>
                </c:pt>
                <c:pt idx="56476">
                  <c:v>1.007080078125E-3</c:v>
                </c:pt>
                <c:pt idx="56477">
                  <c:v>1.0068416595458984E-3</c:v>
                </c:pt>
                <c:pt idx="56478">
                  <c:v>1.007080078125E-3</c:v>
                </c:pt>
                <c:pt idx="56479">
                  <c:v>1.0080337524414063E-3</c:v>
                </c:pt>
                <c:pt idx="56480">
                  <c:v>1.0068416595458984E-3</c:v>
                </c:pt>
                <c:pt idx="56481">
                  <c:v>1.007080078125E-3</c:v>
                </c:pt>
                <c:pt idx="56482">
                  <c:v>1.007080078125E-3</c:v>
                </c:pt>
                <c:pt idx="56483">
                  <c:v>1.0068416595458984E-3</c:v>
                </c:pt>
                <c:pt idx="56484">
                  <c:v>1.007080078125E-3</c:v>
                </c:pt>
                <c:pt idx="56485">
                  <c:v>1.007080078125E-3</c:v>
                </c:pt>
                <c:pt idx="56486">
                  <c:v>1.0068416595458984E-3</c:v>
                </c:pt>
                <c:pt idx="56487">
                  <c:v>1.007080078125E-3</c:v>
                </c:pt>
                <c:pt idx="56488">
                  <c:v>1.007080078125E-3</c:v>
                </c:pt>
                <c:pt idx="56489">
                  <c:v>1.0068416595458984E-3</c:v>
                </c:pt>
                <c:pt idx="56490">
                  <c:v>1.007080078125E-3</c:v>
                </c:pt>
                <c:pt idx="56491">
                  <c:v>1.0080337524414063E-3</c:v>
                </c:pt>
                <c:pt idx="56492">
                  <c:v>1.007080078125E-3</c:v>
                </c:pt>
                <c:pt idx="56493">
                  <c:v>1.0068416595458984E-3</c:v>
                </c:pt>
                <c:pt idx="56494">
                  <c:v>1.007080078125E-3</c:v>
                </c:pt>
                <c:pt idx="56495">
                  <c:v>1.007080078125E-3</c:v>
                </c:pt>
                <c:pt idx="56496">
                  <c:v>1.0068416595458984E-3</c:v>
                </c:pt>
                <c:pt idx="56497">
                  <c:v>1.007080078125E-3</c:v>
                </c:pt>
                <c:pt idx="56498">
                  <c:v>1.007080078125E-3</c:v>
                </c:pt>
                <c:pt idx="56499">
                  <c:v>1.0068416595458984E-3</c:v>
                </c:pt>
                <c:pt idx="56500">
                  <c:v>1.007080078125E-3</c:v>
                </c:pt>
                <c:pt idx="56501">
                  <c:v>1.007080078125E-3</c:v>
                </c:pt>
                <c:pt idx="56502">
                  <c:v>1.0068416595458984E-3</c:v>
                </c:pt>
                <c:pt idx="56503">
                  <c:v>1.007080078125E-3</c:v>
                </c:pt>
                <c:pt idx="56504">
                  <c:v>1.0080337524414063E-3</c:v>
                </c:pt>
                <c:pt idx="56505">
                  <c:v>1.0068416595458984E-3</c:v>
                </c:pt>
                <c:pt idx="56506">
                  <c:v>1.007080078125E-3</c:v>
                </c:pt>
                <c:pt idx="56507">
                  <c:v>1.007080078125E-3</c:v>
                </c:pt>
                <c:pt idx="56508">
                  <c:v>1.0068416595458984E-3</c:v>
                </c:pt>
                <c:pt idx="56509">
                  <c:v>1.007080078125E-3</c:v>
                </c:pt>
                <c:pt idx="56510">
                  <c:v>1.007080078125E-3</c:v>
                </c:pt>
                <c:pt idx="56511">
                  <c:v>1.0068416595458984E-3</c:v>
                </c:pt>
                <c:pt idx="56512">
                  <c:v>1.007080078125E-3</c:v>
                </c:pt>
                <c:pt idx="56513">
                  <c:v>1.007080078125E-3</c:v>
                </c:pt>
                <c:pt idx="56514">
                  <c:v>1.0068416595458984E-3</c:v>
                </c:pt>
                <c:pt idx="56515">
                  <c:v>2.0151138305664063E-3</c:v>
                </c:pt>
                <c:pt idx="56516">
                  <c:v>1.007080078125E-3</c:v>
                </c:pt>
                <c:pt idx="56517">
                  <c:v>1.0068416595458984E-3</c:v>
                </c:pt>
                <c:pt idx="56518">
                  <c:v>1.007080078125E-3</c:v>
                </c:pt>
                <c:pt idx="56519">
                  <c:v>1.007080078125E-3</c:v>
                </c:pt>
                <c:pt idx="56520">
                  <c:v>1.0068416595458984E-3</c:v>
                </c:pt>
                <c:pt idx="56521">
                  <c:v>1.007080078125E-3</c:v>
                </c:pt>
                <c:pt idx="56522">
                  <c:v>1.007080078125E-3</c:v>
                </c:pt>
                <c:pt idx="56523">
                  <c:v>1.0068416595458984E-3</c:v>
                </c:pt>
                <c:pt idx="56524">
                  <c:v>1.007080078125E-3</c:v>
                </c:pt>
                <c:pt idx="56525">
                  <c:v>1.007080078125E-3</c:v>
                </c:pt>
                <c:pt idx="56526">
                  <c:v>1.0068416595458984E-3</c:v>
                </c:pt>
                <c:pt idx="56527">
                  <c:v>1.007080078125E-3</c:v>
                </c:pt>
                <c:pt idx="56528">
                  <c:v>1.0080337524414063E-3</c:v>
                </c:pt>
                <c:pt idx="56529">
                  <c:v>1.0068416595458984E-3</c:v>
                </c:pt>
                <c:pt idx="56530">
                  <c:v>1.007080078125E-3</c:v>
                </c:pt>
                <c:pt idx="56531">
                  <c:v>1.007080078125E-3</c:v>
                </c:pt>
                <c:pt idx="56532">
                  <c:v>1.0068416595458984E-3</c:v>
                </c:pt>
                <c:pt idx="56533">
                  <c:v>1.007080078125E-3</c:v>
                </c:pt>
                <c:pt idx="56534">
                  <c:v>1.007080078125E-3</c:v>
                </c:pt>
                <c:pt idx="56535">
                  <c:v>1.0068416595458984E-3</c:v>
                </c:pt>
                <c:pt idx="56536">
                  <c:v>1.007080078125E-3</c:v>
                </c:pt>
                <c:pt idx="56537">
                  <c:v>1.007080078125E-3</c:v>
                </c:pt>
                <c:pt idx="56538">
                  <c:v>1.0068416595458984E-3</c:v>
                </c:pt>
                <c:pt idx="56539">
                  <c:v>1.007080078125E-3</c:v>
                </c:pt>
                <c:pt idx="56540">
                  <c:v>1.0080337524414063E-3</c:v>
                </c:pt>
                <c:pt idx="56541">
                  <c:v>1.007080078125E-3</c:v>
                </c:pt>
                <c:pt idx="56542">
                  <c:v>1.0068416595458984E-3</c:v>
                </c:pt>
                <c:pt idx="56543">
                  <c:v>1.007080078125E-3</c:v>
                </c:pt>
                <c:pt idx="56544">
                  <c:v>1.007080078125E-3</c:v>
                </c:pt>
                <c:pt idx="56545">
                  <c:v>1.0068416595458984E-3</c:v>
                </c:pt>
                <c:pt idx="56546">
                  <c:v>1.007080078125E-3</c:v>
                </c:pt>
                <c:pt idx="56547">
                  <c:v>1.007080078125E-3</c:v>
                </c:pt>
                <c:pt idx="56548">
                  <c:v>1.0068416595458984E-3</c:v>
                </c:pt>
                <c:pt idx="56549">
                  <c:v>1.007080078125E-3</c:v>
                </c:pt>
                <c:pt idx="56550">
                  <c:v>1.007080078125E-3</c:v>
                </c:pt>
                <c:pt idx="56551">
                  <c:v>1.0068416595458984E-3</c:v>
                </c:pt>
                <c:pt idx="56552">
                  <c:v>1.007080078125E-3</c:v>
                </c:pt>
                <c:pt idx="56553">
                  <c:v>1.0080337524414063E-3</c:v>
                </c:pt>
                <c:pt idx="56554">
                  <c:v>1.0068416595458984E-3</c:v>
                </c:pt>
                <c:pt idx="56555">
                  <c:v>1.007080078125E-3</c:v>
                </c:pt>
                <c:pt idx="56556">
                  <c:v>1.007080078125E-3</c:v>
                </c:pt>
                <c:pt idx="56557">
                  <c:v>1.0068416595458984E-3</c:v>
                </c:pt>
                <c:pt idx="56558">
                  <c:v>1.007080078125E-3</c:v>
                </c:pt>
                <c:pt idx="56559">
                  <c:v>1.007080078125E-3</c:v>
                </c:pt>
                <c:pt idx="56560">
                  <c:v>1.0068416595458984E-3</c:v>
                </c:pt>
                <c:pt idx="56561">
                  <c:v>1.007080078125E-3</c:v>
                </c:pt>
                <c:pt idx="56562">
                  <c:v>1.007080078125E-3</c:v>
                </c:pt>
                <c:pt idx="56563">
                  <c:v>1.0068416595458984E-3</c:v>
                </c:pt>
                <c:pt idx="56564">
                  <c:v>1.007080078125E-3</c:v>
                </c:pt>
                <c:pt idx="56565">
                  <c:v>1.0080337524414063E-3</c:v>
                </c:pt>
                <c:pt idx="56566">
                  <c:v>1.007080078125E-3</c:v>
                </c:pt>
                <c:pt idx="56567">
                  <c:v>1.0068416595458984E-3</c:v>
                </c:pt>
                <c:pt idx="56568">
                  <c:v>6.0420036315917969E-3</c:v>
                </c:pt>
                <c:pt idx="56569">
                  <c:v>1.007080078125E-3</c:v>
                </c:pt>
                <c:pt idx="56570">
                  <c:v>1.007080078125E-3</c:v>
                </c:pt>
                <c:pt idx="56571">
                  <c:v>1.0068416595458984E-3</c:v>
                </c:pt>
                <c:pt idx="56572">
                  <c:v>1.007080078125E-3</c:v>
                </c:pt>
                <c:pt idx="56573">
                  <c:v>1.0080337524414063E-3</c:v>
                </c:pt>
                <c:pt idx="56574">
                  <c:v>1.0068416595458984E-3</c:v>
                </c:pt>
                <c:pt idx="56575">
                  <c:v>1.007080078125E-3</c:v>
                </c:pt>
                <c:pt idx="56576">
                  <c:v>1.007080078125E-3</c:v>
                </c:pt>
                <c:pt idx="56577">
                  <c:v>1.0068416595458984E-3</c:v>
                </c:pt>
                <c:pt idx="56578">
                  <c:v>1.007080078125E-3</c:v>
                </c:pt>
                <c:pt idx="56579">
                  <c:v>1.007080078125E-3</c:v>
                </c:pt>
                <c:pt idx="56580">
                  <c:v>1.0068416595458984E-3</c:v>
                </c:pt>
                <c:pt idx="56581">
                  <c:v>1.007080078125E-3</c:v>
                </c:pt>
                <c:pt idx="56582">
                  <c:v>1.007080078125E-3</c:v>
                </c:pt>
                <c:pt idx="56583">
                  <c:v>1.0068416595458984E-3</c:v>
                </c:pt>
                <c:pt idx="56584">
                  <c:v>1.007080078125E-3</c:v>
                </c:pt>
                <c:pt idx="56585">
                  <c:v>1.0080337524414063E-3</c:v>
                </c:pt>
                <c:pt idx="56586">
                  <c:v>1.007080078125E-3</c:v>
                </c:pt>
                <c:pt idx="56587">
                  <c:v>1.0068416595458984E-3</c:v>
                </c:pt>
                <c:pt idx="56588">
                  <c:v>1.007080078125E-3</c:v>
                </c:pt>
                <c:pt idx="56589">
                  <c:v>1.007080078125E-3</c:v>
                </c:pt>
                <c:pt idx="56590">
                  <c:v>1.0068416595458984E-3</c:v>
                </c:pt>
                <c:pt idx="56591">
                  <c:v>1.007080078125E-3</c:v>
                </c:pt>
                <c:pt idx="56592">
                  <c:v>1.007080078125E-3</c:v>
                </c:pt>
                <c:pt idx="56593">
                  <c:v>1.0068416595458984E-3</c:v>
                </c:pt>
                <c:pt idx="56594">
                  <c:v>1.007080078125E-3</c:v>
                </c:pt>
                <c:pt idx="56595">
                  <c:v>1.007080078125E-3</c:v>
                </c:pt>
                <c:pt idx="56596">
                  <c:v>1.0068416595458984E-3</c:v>
                </c:pt>
                <c:pt idx="56597">
                  <c:v>1.007080078125E-3</c:v>
                </c:pt>
                <c:pt idx="56598">
                  <c:v>1.0080337524414063E-3</c:v>
                </c:pt>
                <c:pt idx="56599">
                  <c:v>1.0068416595458984E-3</c:v>
                </c:pt>
                <c:pt idx="56600">
                  <c:v>1.007080078125E-3</c:v>
                </c:pt>
                <c:pt idx="56601">
                  <c:v>1.007080078125E-3</c:v>
                </c:pt>
                <c:pt idx="56602">
                  <c:v>1.0068416595458984E-3</c:v>
                </c:pt>
                <c:pt idx="56603">
                  <c:v>1.007080078125E-3</c:v>
                </c:pt>
                <c:pt idx="56604">
                  <c:v>1.007080078125E-3</c:v>
                </c:pt>
                <c:pt idx="56605">
                  <c:v>1.0068416595458984E-3</c:v>
                </c:pt>
                <c:pt idx="56606">
                  <c:v>1.007080078125E-3</c:v>
                </c:pt>
                <c:pt idx="56607">
                  <c:v>1.007080078125E-3</c:v>
                </c:pt>
                <c:pt idx="56608">
                  <c:v>1.0068416595458984E-3</c:v>
                </c:pt>
                <c:pt idx="56609">
                  <c:v>1.007080078125E-3</c:v>
                </c:pt>
                <c:pt idx="56610">
                  <c:v>1.0080337524414063E-3</c:v>
                </c:pt>
                <c:pt idx="56611">
                  <c:v>1.007080078125E-3</c:v>
                </c:pt>
                <c:pt idx="56612">
                  <c:v>1.0068416595458984E-3</c:v>
                </c:pt>
                <c:pt idx="56613">
                  <c:v>1.007080078125E-3</c:v>
                </c:pt>
                <c:pt idx="56614">
                  <c:v>1.007080078125E-3</c:v>
                </c:pt>
                <c:pt idx="56615">
                  <c:v>1.0068416595458984E-3</c:v>
                </c:pt>
                <c:pt idx="56616">
                  <c:v>1.007080078125E-3</c:v>
                </c:pt>
                <c:pt idx="56617">
                  <c:v>1.007080078125E-3</c:v>
                </c:pt>
                <c:pt idx="56618">
                  <c:v>1.0068416595458984E-3</c:v>
                </c:pt>
                <c:pt idx="56619">
                  <c:v>1.007080078125E-3</c:v>
                </c:pt>
                <c:pt idx="56620">
                  <c:v>1.007080078125E-3</c:v>
                </c:pt>
                <c:pt idx="56621">
                  <c:v>1.0068416595458984E-3</c:v>
                </c:pt>
                <c:pt idx="56622">
                  <c:v>1.0080337524414063E-3</c:v>
                </c:pt>
                <c:pt idx="56623">
                  <c:v>1.007080078125E-3</c:v>
                </c:pt>
                <c:pt idx="56624">
                  <c:v>1.0068416595458984E-3</c:v>
                </c:pt>
                <c:pt idx="56625">
                  <c:v>1.007080078125E-3</c:v>
                </c:pt>
                <c:pt idx="56626">
                  <c:v>1.007080078125E-3</c:v>
                </c:pt>
                <c:pt idx="56627">
                  <c:v>1.0068416595458984E-3</c:v>
                </c:pt>
                <c:pt idx="56628">
                  <c:v>1.007080078125E-3</c:v>
                </c:pt>
                <c:pt idx="56629">
                  <c:v>1.007080078125E-3</c:v>
                </c:pt>
                <c:pt idx="56630">
                  <c:v>1.0068416595458984E-3</c:v>
                </c:pt>
                <c:pt idx="56631">
                  <c:v>1.007080078125E-3</c:v>
                </c:pt>
                <c:pt idx="56632">
                  <c:v>1.007080078125E-3</c:v>
                </c:pt>
                <c:pt idx="56633">
                  <c:v>1.0068416595458984E-3</c:v>
                </c:pt>
                <c:pt idx="56634">
                  <c:v>1.007080078125E-3</c:v>
                </c:pt>
                <c:pt idx="56635">
                  <c:v>1.0080337524414063E-3</c:v>
                </c:pt>
                <c:pt idx="56636">
                  <c:v>1.007080078125E-3</c:v>
                </c:pt>
                <c:pt idx="56637">
                  <c:v>1.0068416595458984E-3</c:v>
                </c:pt>
                <c:pt idx="56638">
                  <c:v>1.007080078125E-3</c:v>
                </c:pt>
                <c:pt idx="56639">
                  <c:v>1.007080078125E-3</c:v>
                </c:pt>
                <c:pt idx="56640">
                  <c:v>1.0068416595458984E-3</c:v>
                </c:pt>
                <c:pt idx="56641">
                  <c:v>1.007080078125E-3</c:v>
                </c:pt>
                <c:pt idx="56642">
                  <c:v>1.007080078125E-3</c:v>
                </c:pt>
                <c:pt idx="56643">
                  <c:v>1.0068416595458984E-3</c:v>
                </c:pt>
                <c:pt idx="56644">
                  <c:v>1.007080078125E-3</c:v>
                </c:pt>
                <c:pt idx="56645">
                  <c:v>1.007080078125E-3</c:v>
                </c:pt>
                <c:pt idx="56646">
                  <c:v>1.0068416595458984E-3</c:v>
                </c:pt>
                <c:pt idx="56647">
                  <c:v>1.0080337524414063E-3</c:v>
                </c:pt>
                <c:pt idx="56648">
                  <c:v>1.007080078125E-3</c:v>
                </c:pt>
                <c:pt idx="56649">
                  <c:v>1.0068416595458984E-3</c:v>
                </c:pt>
                <c:pt idx="56650">
                  <c:v>1.007080078125E-3</c:v>
                </c:pt>
                <c:pt idx="56651">
                  <c:v>1.007080078125E-3</c:v>
                </c:pt>
                <c:pt idx="56652">
                  <c:v>1.0068416595458984E-3</c:v>
                </c:pt>
                <c:pt idx="56653">
                  <c:v>1.007080078125E-3</c:v>
                </c:pt>
                <c:pt idx="56654">
                  <c:v>1.007080078125E-3</c:v>
                </c:pt>
                <c:pt idx="56655">
                  <c:v>1.0068416595458984E-3</c:v>
                </c:pt>
                <c:pt idx="56656">
                  <c:v>1.007080078125E-3</c:v>
                </c:pt>
                <c:pt idx="56657">
                  <c:v>1.007080078125E-3</c:v>
                </c:pt>
                <c:pt idx="56658">
                  <c:v>1.0068416595458984E-3</c:v>
                </c:pt>
                <c:pt idx="56659">
                  <c:v>1.007080078125E-3</c:v>
                </c:pt>
                <c:pt idx="56660">
                  <c:v>1.0080337524414063E-3</c:v>
                </c:pt>
                <c:pt idx="56661">
                  <c:v>1.007080078125E-3</c:v>
                </c:pt>
                <c:pt idx="56662">
                  <c:v>1.0068416595458984E-3</c:v>
                </c:pt>
                <c:pt idx="56663">
                  <c:v>1.007080078125E-3</c:v>
                </c:pt>
                <c:pt idx="56664">
                  <c:v>1.007080078125E-3</c:v>
                </c:pt>
                <c:pt idx="56665">
                  <c:v>1.0068416595458984E-3</c:v>
                </c:pt>
                <c:pt idx="56666">
                  <c:v>1.007080078125E-3</c:v>
                </c:pt>
                <c:pt idx="56667">
                  <c:v>1.007080078125E-3</c:v>
                </c:pt>
                <c:pt idx="56668">
                  <c:v>1.0068416595458984E-3</c:v>
                </c:pt>
                <c:pt idx="56669">
                  <c:v>1.007080078125E-3</c:v>
                </c:pt>
                <c:pt idx="56670">
                  <c:v>1.007080078125E-3</c:v>
                </c:pt>
                <c:pt idx="56671">
                  <c:v>1.0068416595458984E-3</c:v>
                </c:pt>
                <c:pt idx="56672">
                  <c:v>1.0080337524414063E-3</c:v>
                </c:pt>
                <c:pt idx="56673">
                  <c:v>1.007080078125E-3</c:v>
                </c:pt>
                <c:pt idx="56674">
                  <c:v>1.0068416595458984E-3</c:v>
                </c:pt>
                <c:pt idx="56675">
                  <c:v>1.007080078125E-3</c:v>
                </c:pt>
                <c:pt idx="56676">
                  <c:v>1.007080078125E-3</c:v>
                </c:pt>
                <c:pt idx="56677">
                  <c:v>1.0068416595458984E-3</c:v>
                </c:pt>
                <c:pt idx="56678">
                  <c:v>1.007080078125E-3</c:v>
                </c:pt>
                <c:pt idx="56679">
                  <c:v>1.007080078125E-3</c:v>
                </c:pt>
                <c:pt idx="56680">
                  <c:v>1.0068416595458984E-3</c:v>
                </c:pt>
                <c:pt idx="56681">
                  <c:v>1.007080078125E-3</c:v>
                </c:pt>
                <c:pt idx="56682">
                  <c:v>1.007080078125E-3</c:v>
                </c:pt>
                <c:pt idx="56683">
                  <c:v>1.0068416595458984E-3</c:v>
                </c:pt>
                <c:pt idx="56684">
                  <c:v>1.007080078125E-3</c:v>
                </c:pt>
                <c:pt idx="56685">
                  <c:v>1.0080337524414063E-3</c:v>
                </c:pt>
                <c:pt idx="56686">
                  <c:v>1.007080078125E-3</c:v>
                </c:pt>
                <c:pt idx="56687">
                  <c:v>1.0068416595458984E-3</c:v>
                </c:pt>
                <c:pt idx="56688">
                  <c:v>1.007080078125E-3</c:v>
                </c:pt>
                <c:pt idx="56689">
                  <c:v>1.007080078125E-3</c:v>
                </c:pt>
                <c:pt idx="56690">
                  <c:v>1.0068416595458984E-3</c:v>
                </c:pt>
                <c:pt idx="56691">
                  <c:v>1.007080078125E-3</c:v>
                </c:pt>
                <c:pt idx="56692">
                  <c:v>1.007080078125E-3</c:v>
                </c:pt>
                <c:pt idx="56693">
                  <c:v>1.0068416595458984E-3</c:v>
                </c:pt>
                <c:pt idx="56694">
                  <c:v>1.007080078125E-3</c:v>
                </c:pt>
                <c:pt idx="56695">
                  <c:v>1.007080078125E-3</c:v>
                </c:pt>
                <c:pt idx="56696">
                  <c:v>1.0068416595458984E-3</c:v>
                </c:pt>
                <c:pt idx="56697">
                  <c:v>1.0080337524414063E-3</c:v>
                </c:pt>
                <c:pt idx="56698">
                  <c:v>1.007080078125E-3</c:v>
                </c:pt>
                <c:pt idx="56699">
                  <c:v>1.0068416595458984E-3</c:v>
                </c:pt>
                <c:pt idx="56700">
                  <c:v>1.007080078125E-3</c:v>
                </c:pt>
                <c:pt idx="56701">
                  <c:v>1.007080078125E-3</c:v>
                </c:pt>
                <c:pt idx="56702">
                  <c:v>1.0068416595458984E-3</c:v>
                </c:pt>
                <c:pt idx="56703">
                  <c:v>1.007080078125E-3</c:v>
                </c:pt>
                <c:pt idx="56704">
                  <c:v>1.007080078125E-3</c:v>
                </c:pt>
                <c:pt idx="56705">
                  <c:v>1.0068416595458984E-3</c:v>
                </c:pt>
                <c:pt idx="56706">
                  <c:v>1.007080078125E-3</c:v>
                </c:pt>
                <c:pt idx="56707">
                  <c:v>1.007080078125E-3</c:v>
                </c:pt>
                <c:pt idx="56708">
                  <c:v>1.0068416595458984E-3</c:v>
                </c:pt>
                <c:pt idx="56709">
                  <c:v>1.007080078125E-3</c:v>
                </c:pt>
                <c:pt idx="56710">
                  <c:v>1.0080337524414063E-3</c:v>
                </c:pt>
                <c:pt idx="56711">
                  <c:v>1.007080078125E-3</c:v>
                </c:pt>
                <c:pt idx="56712">
                  <c:v>1.0068416595458984E-3</c:v>
                </c:pt>
                <c:pt idx="56713">
                  <c:v>1.007080078125E-3</c:v>
                </c:pt>
                <c:pt idx="56714">
                  <c:v>1.007080078125E-3</c:v>
                </c:pt>
                <c:pt idx="56715">
                  <c:v>1.0068416595458984E-3</c:v>
                </c:pt>
                <c:pt idx="56716">
                  <c:v>1.007080078125E-3</c:v>
                </c:pt>
                <c:pt idx="56717">
                  <c:v>1.007080078125E-3</c:v>
                </c:pt>
                <c:pt idx="56718">
                  <c:v>1.0068416595458984E-3</c:v>
                </c:pt>
                <c:pt idx="56719">
                  <c:v>1.007080078125E-3</c:v>
                </c:pt>
                <c:pt idx="56720">
                  <c:v>1.007080078125E-3</c:v>
                </c:pt>
                <c:pt idx="56721">
                  <c:v>1.0068416595458984E-3</c:v>
                </c:pt>
                <c:pt idx="56722">
                  <c:v>1.0080337524414063E-3</c:v>
                </c:pt>
                <c:pt idx="56723">
                  <c:v>1.007080078125E-3</c:v>
                </c:pt>
                <c:pt idx="56724">
                  <c:v>1.0068416595458984E-3</c:v>
                </c:pt>
                <c:pt idx="56725">
                  <c:v>1.007080078125E-3</c:v>
                </c:pt>
                <c:pt idx="56726">
                  <c:v>1.007080078125E-3</c:v>
                </c:pt>
                <c:pt idx="56727">
                  <c:v>1.0068416595458984E-3</c:v>
                </c:pt>
                <c:pt idx="56728">
                  <c:v>1.007080078125E-3</c:v>
                </c:pt>
                <c:pt idx="56729">
                  <c:v>1.007080078125E-3</c:v>
                </c:pt>
                <c:pt idx="56730">
                  <c:v>1.0068416595458984E-3</c:v>
                </c:pt>
                <c:pt idx="56731">
                  <c:v>1.007080078125E-3</c:v>
                </c:pt>
                <c:pt idx="56732">
                  <c:v>1.007080078125E-3</c:v>
                </c:pt>
                <c:pt idx="56733">
                  <c:v>1.0068416595458984E-3</c:v>
                </c:pt>
                <c:pt idx="56734">
                  <c:v>1.007080078125E-3</c:v>
                </c:pt>
                <c:pt idx="56735">
                  <c:v>1.0080337524414063E-3</c:v>
                </c:pt>
                <c:pt idx="56736">
                  <c:v>1.007080078125E-3</c:v>
                </c:pt>
                <c:pt idx="56737">
                  <c:v>1.0068416595458984E-3</c:v>
                </c:pt>
                <c:pt idx="56738">
                  <c:v>1.007080078125E-3</c:v>
                </c:pt>
                <c:pt idx="56739">
                  <c:v>1.007080078125E-3</c:v>
                </c:pt>
                <c:pt idx="56740">
                  <c:v>1.0068416595458984E-3</c:v>
                </c:pt>
                <c:pt idx="56741">
                  <c:v>1.007080078125E-3</c:v>
                </c:pt>
                <c:pt idx="56742">
                  <c:v>1.007080078125E-3</c:v>
                </c:pt>
                <c:pt idx="56743">
                  <c:v>1.0068416595458984E-3</c:v>
                </c:pt>
                <c:pt idx="56744">
                  <c:v>1.007080078125E-3</c:v>
                </c:pt>
                <c:pt idx="56745">
                  <c:v>1.007080078125E-3</c:v>
                </c:pt>
                <c:pt idx="56746">
                  <c:v>1.0068416595458984E-3</c:v>
                </c:pt>
                <c:pt idx="56747">
                  <c:v>1.0080337524414063E-3</c:v>
                </c:pt>
                <c:pt idx="56748">
                  <c:v>1.007080078125E-3</c:v>
                </c:pt>
                <c:pt idx="56749">
                  <c:v>1.0068416595458984E-3</c:v>
                </c:pt>
                <c:pt idx="56750">
                  <c:v>1.007080078125E-3</c:v>
                </c:pt>
                <c:pt idx="56751">
                  <c:v>1.007080078125E-3</c:v>
                </c:pt>
                <c:pt idx="56752">
                  <c:v>1.0068416595458984E-3</c:v>
                </c:pt>
                <c:pt idx="56753">
                  <c:v>1.007080078125E-3</c:v>
                </c:pt>
                <c:pt idx="56754">
                  <c:v>1.007080078125E-3</c:v>
                </c:pt>
                <c:pt idx="56755">
                  <c:v>1.0068416595458984E-3</c:v>
                </c:pt>
                <c:pt idx="56756">
                  <c:v>1.007080078125E-3</c:v>
                </c:pt>
                <c:pt idx="56757">
                  <c:v>1.007080078125E-3</c:v>
                </c:pt>
                <c:pt idx="56758">
                  <c:v>1.0068416595458984E-3</c:v>
                </c:pt>
                <c:pt idx="56759">
                  <c:v>1.007080078125E-3</c:v>
                </c:pt>
                <c:pt idx="56760">
                  <c:v>1.0080337524414063E-3</c:v>
                </c:pt>
                <c:pt idx="56761">
                  <c:v>1.007080078125E-3</c:v>
                </c:pt>
                <c:pt idx="56762">
                  <c:v>1.0068416595458984E-3</c:v>
                </c:pt>
                <c:pt idx="56763">
                  <c:v>1.007080078125E-3</c:v>
                </c:pt>
                <c:pt idx="56764">
                  <c:v>1.007080078125E-3</c:v>
                </c:pt>
                <c:pt idx="56765">
                  <c:v>1.0068416595458984E-3</c:v>
                </c:pt>
                <c:pt idx="56766">
                  <c:v>1.007080078125E-3</c:v>
                </c:pt>
                <c:pt idx="56767">
                  <c:v>1.007080078125E-3</c:v>
                </c:pt>
                <c:pt idx="56768">
                  <c:v>1.0068416595458984E-3</c:v>
                </c:pt>
                <c:pt idx="56769">
                  <c:v>1.007080078125E-3</c:v>
                </c:pt>
                <c:pt idx="56770">
                  <c:v>1.007080078125E-3</c:v>
                </c:pt>
                <c:pt idx="56771">
                  <c:v>1.0068416595458984E-3</c:v>
                </c:pt>
                <c:pt idx="56772">
                  <c:v>1.0080337524414063E-3</c:v>
                </c:pt>
                <c:pt idx="56773">
                  <c:v>1.007080078125E-3</c:v>
                </c:pt>
                <c:pt idx="56774">
                  <c:v>1.0068416595458984E-3</c:v>
                </c:pt>
                <c:pt idx="56775">
                  <c:v>1.007080078125E-3</c:v>
                </c:pt>
                <c:pt idx="56776">
                  <c:v>1.007080078125E-3</c:v>
                </c:pt>
                <c:pt idx="56777">
                  <c:v>1.0068416595458984E-3</c:v>
                </c:pt>
                <c:pt idx="56778">
                  <c:v>1.007080078125E-3</c:v>
                </c:pt>
                <c:pt idx="56779">
                  <c:v>1.007080078125E-3</c:v>
                </c:pt>
                <c:pt idx="56780">
                  <c:v>1.0068416595458984E-3</c:v>
                </c:pt>
                <c:pt idx="56781">
                  <c:v>1.007080078125E-3</c:v>
                </c:pt>
                <c:pt idx="56782">
                  <c:v>1.007080078125E-3</c:v>
                </c:pt>
                <c:pt idx="56783">
                  <c:v>1.0068416595458984E-3</c:v>
                </c:pt>
                <c:pt idx="56784">
                  <c:v>1.007080078125E-3</c:v>
                </c:pt>
                <c:pt idx="56785">
                  <c:v>1.0080337524414063E-3</c:v>
                </c:pt>
                <c:pt idx="56786">
                  <c:v>5.0349235534667969E-3</c:v>
                </c:pt>
                <c:pt idx="56787">
                  <c:v>1.007080078125E-3</c:v>
                </c:pt>
                <c:pt idx="56788">
                  <c:v>1.007080078125E-3</c:v>
                </c:pt>
                <c:pt idx="56789">
                  <c:v>1.0068416595458984E-3</c:v>
                </c:pt>
                <c:pt idx="56790">
                  <c:v>1.007080078125E-3</c:v>
                </c:pt>
                <c:pt idx="56791">
                  <c:v>1.007080078125E-3</c:v>
                </c:pt>
                <c:pt idx="56792">
                  <c:v>1.0068416595458984E-3</c:v>
                </c:pt>
                <c:pt idx="56793">
                  <c:v>1.0080337524414063E-3</c:v>
                </c:pt>
                <c:pt idx="56794">
                  <c:v>1.007080078125E-3</c:v>
                </c:pt>
                <c:pt idx="56795">
                  <c:v>1.0068416595458984E-3</c:v>
                </c:pt>
                <c:pt idx="56796">
                  <c:v>1.007080078125E-3</c:v>
                </c:pt>
                <c:pt idx="56797">
                  <c:v>1.007080078125E-3</c:v>
                </c:pt>
                <c:pt idx="56798">
                  <c:v>1.0068416595458984E-3</c:v>
                </c:pt>
                <c:pt idx="56799">
                  <c:v>1.007080078125E-3</c:v>
                </c:pt>
                <c:pt idx="56800">
                  <c:v>1.007080078125E-3</c:v>
                </c:pt>
                <c:pt idx="56801">
                  <c:v>1.0068416595458984E-3</c:v>
                </c:pt>
                <c:pt idx="56802">
                  <c:v>1.007080078125E-3</c:v>
                </c:pt>
                <c:pt idx="56803">
                  <c:v>1.007080078125E-3</c:v>
                </c:pt>
                <c:pt idx="56804">
                  <c:v>1.0068416595458984E-3</c:v>
                </c:pt>
                <c:pt idx="56805">
                  <c:v>1.007080078125E-3</c:v>
                </c:pt>
                <c:pt idx="56806">
                  <c:v>1.0080337524414063E-3</c:v>
                </c:pt>
                <c:pt idx="56807">
                  <c:v>1.007080078125E-3</c:v>
                </c:pt>
                <c:pt idx="56808">
                  <c:v>1.0068416595458984E-3</c:v>
                </c:pt>
                <c:pt idx="56809">
                  <c:v>1.007080078125E-3</c:v>
                </c:pt>
                <c:pt idx="56810">
                  <c:v>1.007080078125E-3</c:v>
                </c:pt>
                <c:pt idx="56811">
                  <c:v>1.0068416595458984E-3</c:v>
                </c:pt>
                <c:pt idx="56812">
                  <c:v>1.007080078125E-3</c:v>
                </c:pt>
                <c:pt idx="56813">
                  <c:v>1.007080078125E-3</c:v>
                </c:pt>
                <c:pt idx="56814">
                  <c:v>1.0068416595458984E-3</c:v>
                </c:pt>
                <c:pt idx="56815">
                  <c:v>1.007080078125E-3</c:v>
                </c:pt>
                <c:pt idx="56816">
                  <c:v>1.007080078125E-3</c:v>
                </c:pt>
                <c:pt idx="56817">
                  <c:v>1.0068416595458984E-3</c:v>
                </c:pt>
                <c:pt idx="56818">
                  <c:v>1.0080337524414063E-3</c:v>
                </c:pt>
                <c:pt idx="56819">
                  <c:v>1.007080078125E-3</c:v>
                </c:pt>
                <c:pt idx="56820">
                  <c:v>1.0068416595458984E-3</c:v>
                </c:pt>
                <c:pt idx="56821">
                  <c:v>1.007080078125E-3</c:v>
                </c:pt>
                <c:pt idx="56822">
                  <c:v>1.007080078125E-3</c:v>
                </c:pt>
                <c:pt idx="56823">
                  <c:v>1.0068416595458984E-3</c:v>
                </c:pt>
                <c:pt idx="56824">
                  <c:v>1.007080078125E-3</c:v>
                </c:pt>
                <c:pt idx="56825">
                  <c:v>1.007080078125E-3</c:v>
                </c:pt>
                <c:pt idx="56826">
                  <c:v>1.0068416595458984E-3</c:v>
                </c:pt>
                <c:pt idx="56827">
                  <c:v>1.007080078125E-3</c:v>
                </c:pt>
                <c:pt idx="56828">
                  <c:v>1.007080078125E-3</c:v>
                </c:pt>
                <c:pt idx="56829">
                  <c:v>1.0068416595458984E-3</c:v>
                </c:pt>
                <c:pt idx="56830">
                  <c:v>1.007080078125E-3</c:v>
                </c:pt>
                <c:pt idx="56831">
                  <c:v>1.0080337524414063E-3</c:v>
                </c:pt>
                <c:pt idx="56832">
                  <c:v>1.007080078125E-3</c:v>
                </c:pt>
                <c:pt idx="56833">
                  <c:v>1.0068416595458984E-3</c:v>
                </c:pt>
                <c:pt idx="56834">
                  <c:v>1.007080078125E-3</c:v>
                </c:pt>
                <c:pt idx="56835">
                  <c:v>1.007080078125E-3</c:v>
                </c:pt>
                <c:pt idx="56836">
                  <c:v>1.0068416595458984E-3</c:v>
                </c:pt>
                <c:pt idx="56837">
                  <c:v>1.007080078125E-3</c:v>
                </c:pt>
                <c:pt idx="56838">
                  <c:v>1.007080078125E-3</c:v>
                </c:pt>
                <c:pt idx="56839">
                  <c:v>1.0068416595458984E-3</c:v>
                </c:pt>
                <c:pt idx="56840">
                  <c:v>1.007080078125E-3</c:v>
                </c:pt>
                <c:pt idx="56841">
                  <c:v>1.0068416595458984E-3</c:v>
                </c:pt>
                <c:pt idx="56842">
                  <c:v>1.007080078125E-3</c:v>
                </c:pt>
                <c:pt idx="56843">
                  <c:v>1.0080337524414063E-3</c:v>
                </c:pt>
                <c:pt idx="56844">
                  <c:v>1.007080078125E-3</c:v>
                </c:pt>
                <c:pt idx="56845">
                  <c:v>1.0068416595458984E-3</c:v>
                </c:pt>
                <c:pt idx="56846">
                  <c:v>1.007080078125E-3</c:v>
                </c:pt>
                <c:pt idx="56847">
                  <c:v>1.007080078125E-3</c:v>
                </c:pt>
                <c:pt idx="56848">
                  <c:v>1.0068416595458984E-3</c:v>
                </c:pt>
                <c:pt idx="56849">
                  <c:v>1.007080078125E-3</c:v>
                </c:pt>
                <c:pt idx="56850">
                  <c:v>1.007080078125E-3</c:v>
                </c:pt>
                <c:pt idx="56851">
                  <c:v>1.0068416595458984E-3</c:v>
                </c:pt>
                <c:pt idx="56852">
                  <c:v>1.007080078125E-3</c:v>
                </c:pt>
                <c:pt idx="56853">
                  <c:v>1.007080078125E-3</c:v>
                </c:pt>
                <c:pt idx="56854">
                  <c:v>1.0068416595458984E-3</c:v>
                </c:pt>
                <c:pt idx="56855">
                  <c:v>1.007080078125E-3</c:v>
                </c:pt>
                <c:pt idx="56856">
                  <c:v>1.0080337524414063E-3</c:v>
                </c:pt>
                <c:pt idx="56857">
                  <c:v>1.007080078125E-3</c:v>
                </c:pt>
                <c:pt idx="56858">
                  <c:v>1.0068416595458984E-3</c:v>
                </c:pt>
                <c:pt idx="56859">
                  <c:v>1.007080078125E-3</c:v>
                </c:pt>
                <c:pt idx="56860">
                  <c:v>1.007080078125E-3</c:v>
                </c:pt>
                <c:pt idx="56861">
                  <c:v>1.0068416595458984E-3</c:v>
                </c:pt>
                <c:pt idx="56862">
                  <c:v>1.007080078125E-3</c:v>
                </c:pt>
                <c:pt idx="56863">
                  <c:v>1.0068416595458984E-3</c:v>
                </c:pt>
                <c:pt idx="56864">
                  <c:v>1.007080078125E-3</c:v>
                </c:pt>
                <c:pt idx="56865">
                  <c:v>1.007080078125E-3</c:v>
                </c:pt>
                <c:pt idx="56866">
                  <c:v>1.0068416595458984E-3</c:v>
                </c:pt>
                <c:pt idx="56867">
                  <c:v>1.007080078125E-3</c:v>
                </c:pt>
                <c:pt idx="56868">
                  <c:v>1.0080337524414063E-3</c:v>
                </c:pt>
                <c:pt idx="56869">
                  <c:v>1.007080078125E-3</c:v>
                </c:pt>
                <c:pt idx="56870">
                  <c:v>1.0068416595458984E-3</c:v>
                </c:pt>
                <c:pt idx="56871">
                  <c:v>1.007080078125E-3</c:v>
                </c:pt>
                <c:pt idx="56872">
                  <c:v>1.007080078125E-3</c:v>
                </c:pt>
                <c:pt idx="56873">
                  <c:v>1.0068416595458984E-3</c:v>
                </c:pt>
                <c:pt idx="56874">
                  <c:v>1.007080078125E-3</c:v>
                </c:pt>
                <c:pt idx="56875">
                  <c:v>1.007080078125E-3</c:v>
                </c:pt>
                <c:pt idx="56876">
                  <c:v>1.0068416595458984E-3</c:v>
                </c:pt>
                <c:pt idx="56877">
                  <c:v>1.007080078125E-3</c:v>
                </c:pt>
                <c:pt idx="56878">
                  <c:v>1.007080078125E-3</c:v>
                </c:pt>
                <c:pt idx="56879">
                  <c:v>1.0068416595458984E-3</c:v>
                </c:pt>
                <c:pt idx="56880">
                  <c:v>1.007080078125E-3</c:v>
                </c:pt>
                <c:pt idx="56881">
                  <c:v>1.0080337524414063E-3</c:v>
                </c:pt>
                <c:pt idx="56882">
                  <c:v>1.007080078125E-3</c:v>
                </c:pt>
                <c:pt idx="56883">
                  <c:v>1.0068416595458984E-3</c:v>
                </c:pt>
                <c:pt idx="56884">
                  <c:v>1.007080078125E-3</c:v>
                </c:pt>
                <c:pt idx="56885">
                  <c:v>1.0068416595458984E-3</c:v>
                </c:pt>
                <c:pt idx="56886">
                  <c:v>1.007080078125E-3</c:v>
                </c:pt>
                <c:pt idx="56887">
                  <c:v>1.007080078125E-3</c:v>
                </c:pt>
                <c:pt idx="56888">
                  <c:v>1.0068416595458984E-3</c:v>
                </c:pt>
                <c:pt idx="56889">
                  <c:v>1.007080078125E-3</c:v>
                </c:pt>
                <c:pt idx="56890">
                  <c:v>1.007080078125E-3</c:v>
                </c:pt>
                <c:pt idx="56891">
                  <c:v>1.0068416595458984E-3</c:v>
                </c:pt>
                <c:pt idx="56892">
                  <c:v>1.007080078125E-3</c:v>
                </c:pt>
                <c:pt idx="56893">
                  <c:v>1.0080337524414063E-3</c:v>
                </c:pt>
                <c:pt idx="56894">
                  <c:v>1.007080078125E-3</c:v>
                </c:pt>
                <c:pt idx="56895">
                  <c:v>1.0068416595458984E-3</c:v>
                </c:pt>
                <c:pt idx="56896">
                  <c:v>1.007080078125E-3</c:v>
                </c:pt>
                <c:pt idx="56897">
                  <c:v>1.007080078125E-3</c:v>
                </c:pt>
                <c:pt idx="56898">
                  <c:v>1.0068416595458984E-3</c:v>
                </c:pt>
                <c:pt idx="56899">
                  <c:v>1.007080078125E-3</c:v>
                </c:pt>
                <c:pt idx="56900">
                  <c:v>1.007080078125E-3</c:v>
                </c:pt>
                <c:pt idx="56901">
                  <c:v>1.0068416595458984E-3</c:v>
                </c:pt>
                <c:pt idx="56902">
                  <c:v>1.007080078125E-3</c:v>
                </c:pt>
                <c:pt idx="56903">
                  <c:v>1.007080078125E-3</c:v>
                </c:pt>
                <c:pt idx="56904">
                  <c:v>1.0068416595458984E-3</c:v>
                </c:pt>
                <c:pt idx="56905">
                  <c:v>1.007080078125E-3</c:v>
                </c:pt>
                <c:pt idx="56906">
                  <c:v>1.0080337524414063E-3</c:v>
                </c:pt>
                <c:pt idx="56907">
                  <c:v>1.0068416595458984E-3</c:v>
                </c:pt>
                <c:pt idx="56908">
                  <c:v>1.007080078125E-3</c:v>
                </c:pt>
                <c:pt idx="56909">
                  <c:v>1.007080078125E-3</c:v>
                </c:pt>
                <c:pt idx="56910">
                  <c:v>1.0068416595458984E-3</c:v>
                </c:pt>
                <c:pt idx="56911">
                  <c:v>1.007080078125E-3</c:v>
                </c:pt>
                <c:pt idx="56912">
                  <c:v>1.007080078125E-3</c:v>
                </c:pt>
                <c:pt idx="56913">
                  <c:v>1.0068416595458984E-3</c:v>
                </c:pt>
                <c:pt idx="56914">
                  <c:v>1.007080078125E-3</c:v>
                </c:pt>
                <c:pt idx="56915">
                  <c:v>1.007080078125E-3</c:v>
                </c:pt>
                <c:pt idx="56916">
                  <c:v>1.0068416595458984E-3</c:v>
                </c:pt>
                <c:pt idx="56917">
                  <c:v>1.007080078125E-3</c:v>
                </c:pt>
                <c:pt idx="56918">
                  <c:v>1.0080337524414063E-3</c:v>
                </c:pt>
                <c:pt idx="56919">
                  <c:v>1.007080078125E-3</c:v>
                </c:pt>
                <c:pt idx="56920">
                  <c:v>1.0068416595458984E-3</c:v>
                </c:pt>
                <c:pt idx="56921">
                  <c:v>1.007080078125E-3</c:v>
                </c:pt>
                <c:pt idx="56922">
                  <c:v>1.007080078125E-3</c:v>
                </c:pt>
                <c:pt idx="56923">
                  <c:v>1.0068416595458984E-3</c:v>
                </c:pt>
                <c:pt idx="56924">
                  <c:v>1.007080078125E-3</c:v>
                </c:pt>
                <c:pt idx="56925">
                  <c:v>1.007080078125E-3</c:v>
                </c:pt>
                <c:pt idx="56926">
                  <c:v>1.0068416595458984E-3</c:v>
                </c:pt>
                <c:pt idx="56927">
                  <c:v>1.007080078125E-3</c:v>
                </c:pt>
                <c:pt idx="56928">
                  <c:v>1.007080078125E-3</c:v>
                </c:pt>
                <c:pt idx="56929">
                  <c:v>1.0068416595458984E-3</c:v>
                </c:pt>
                <c:pt idx="56930">
                  <c:v>1.007080078125E-3</c:v>
                </c:pt>
                <c:pt idx="56931">
                  <c:v>1.0080337524414063E-3</c:v>
                </c:pt>
                <c:pt idx="56932">
                  <c:v>1.0068416595458984E-3</c:v>
                </c:pt>
                <c:pt idx="56933">
                  <c:v>1.007080078125E-3</c:v>
                </c:pt>
                <c:pt idx="56934">
                  <c:v>1.007080078125E-3</c:v>
                </c:pt>
                <c:pt idx="56935">
                  <c:v>1.0068416595458984E-3</c:v>
                </c:pt>
                <c:pt idx="56936">
                  <c:v>1.007080078125E-3</c:v>
                </c:pt>
                <c:pt idx="56937">
                  <c:v>1.007080078125E-3</c:v>
                </c:pt>
                <c:pt idx="56938">
                  <c:v>1.0068416595458984E-3</c:v>
                </c:pt>
                <c:pt idx="56939">
                  <c:v>1.007080078125E-3</c:v>
                </c:pt>
                <c:pt idx="56940">
                  <c:v>1.007080078125E-3</c:v>
                </c:pt>
                <c:pt idx="56941">
                  <c:v>1.0068416595458984E-3</c:v>
                </c:pt>
                <c:pt idx="56942">
                  <c:v>1.007080078125E-3</c:v>
                </c:pt>
                <c:pt idx="56943">
                  <c:v>1.0080337524414063E-3</c:v>
                </c:pt>
                <c:pt idx="56944">
                  <c:v>1.007080078125E-3</c:v>
                </c:pt>
                <c:pt idx="56945">
                  <c:v>1.0068416595458984E-3</c:v>
                </c:pt>
                <c:pt idx="56946">
                  <c:v>1.007080078125E-3</c:v>
                </c:pt>
                <c:pt idx="56947">
                  <c:v>1.007080078125E-3</c:v>
                </c:pt>
                <c:pt idx="56948">
                  <c:v>1.0068416595458984E-3</c:v>
                </c:pt>
                <c:pt idx="56949">
                  <c:v>1.007080078125E-3</c:v>
                </c:pt>
                <c:pt idx="56950">
                  <c:v>1.007080078125E-3</c:v>
                </c:pt>
                <c:pt idx="56951">
                  <c:v>1.0068416595458984E-3</c:v>
                </c:pt>
                <c:pt idx="56952">
                  <c:v>1.007080078125E-3</c:v>
                </c:pt>
                <c:pt idx="56953">
                  <c:v>1.007080078125E-3</c:v>
                </c:pt>
                <c:pt idx="56954">
                  <c:v>1.0068416595458984E-3</c:v>
                </c:pt>
                <c:pt idx="56955">
                  <c:v>1.007080078125E-3</c:v>
                </c:pt>
                <c:pt idx="56956">
                  <c:v>1.0080337524414063E-3</c:v>
                </c:pt>
                <c:pt idx="56957">
                  <c:v>1.0068416595458984E-3</c:v>
                </c:pt>
                <c:pt idx="56958">
                  <c:v>1.007080078125E-3</c:v>
                </c:pt>
                <c:pt idx="56959">
                  <c:v>1.007080078125E-3</c:v>
                </c:pt>
                <c:pt idx="56960">
                  <c:v>1.0068416595458984E-3</c:v>
                </c:pt>
                <c:pt idx="56961">
                  <c:v>1.007080078125E-3</c:v>
                </c:pt>
                <c:pt idx="56962">
                  <c:v>1.007080078125E-3</c:v>
                </c:pt>
                <c:pt idx="56963">
                  <c:v>1.0068416595458984E-3</c:v>
                </c:pt>
                <c:pt idx="56964">
                  <c:v>1.007080078125E-3</c:v>
                </c:pt>
                <c:pt idx="56965">
                  <c:v>1.007080078125E-3</c:v>
                </c:pt>
                <c:pt idx="56966">
                  <c:v>1.0068416595458984E-3</c:v>
                </c:pt>
                <c:pt idx="56967">
                  <c:v>1.007080078125E-3</c:v>
                </c:pt>
                <c:pt idx="56968">
                  <c:v>1.0080337524414063E-3</c:v>
                </c:pt>
                <c:pt idx="56969">
                  <c:v>1.007080078125E-3</c:v>
                </c:pt>
                <c:pt idx="56970">
                  <c:v>1.0068416595458984E-3</c:v>
                </c:pt>
                <c:pt idx="56971">
                  <c:v>1.007080078125E-3</c:v>
                </c:pt>
                <c:pt idx="56972">
                  <c:v>1.007080078125E-3</c:v>
                </c:pt>
                <c:pt idx="56973">
                  <c:v>1.0068416595458984E-3</c:v>
                </c:pt>
                <c:pt idx="56974">
                  <c:v>1.007080078125E-3</c:v>
                </c:pt>
                <c:pt idx="56975">
                  <c:v>1.007080078125E-3</c:v>
                </c:pt>
                <c:pt idx="56976">
                  <c:v>1.0068416595458984E-3</c:v>
                </c:pt>
                <c:pt idx="56977">
                  <c:v>1.007080078125E-3</c:v>
                </c:pt>
                <c:pt idx="56978">
                  <c:v>1.007080078125E-3</c:v>
                </c:pt>
                <c:pt idx="56979">
                  <c:v>1.0068416595458984E-3</c:v>
                </c:pt>
                <c:pt idx="56980">
                  <c:v>1.007080078125E-3</c:v>
                </c:pt>
                <c:pt idx="56981">
                  <c:v>1.0080337524414063E-3</c:v>
                </c:pt>
                <c:pt idx="56982">
                  <c:v>1.0068416595458984E-3</c:v>
                </c:pt>
                <c:pt idx="56983">
                  <c:v>1.007080078125E-3</c:v>
                </c:pt>
                <c:pt idx="56984">
                  <c:v>1.007080078125E-3</c:v>
                </c:pt>
                <c:pt idx="56985">
                  <c:v>1.0068416595458984E-3</c:v>
                </c:pt>
                <c:pt idx="56986">
                  <c:v>1.007080078125E-3</c:v>
                </c:pt>
                <c:pt idx="56987">
                  <c:v>1.007080078125E-3</c:v>
                </c:pt>
                <c:pt idx="56988">
                  <c:v>1.0068416595458984E-3</c:v>
                </c:pt>
                <c:pt idx="56989">
                  <c:v>1.007080078125E-3</c:v>
                </c:pt>
                <c:pt idx="56990">
                  <c:v>1.007080078125E-3</c:v>
                </c:pt>
                <c:pt idx="56991">
                  <c:v>1.0068416595458984E-3</c:v>
                </c:pt>
                <c:pt idx="56992">
                  <c:v>1.007080078125E-3</c:v>
                </c:pt>
                <c:pt idx="56993">
                  <c:v>1.0080337524414063E-3</c:v>
                </c:pt>
                <c:pt idx="56994">
                  <c:v>1.007080078125E-3</c:v>
                </c:pt>
                <c:pt idx="56995">
                  <c:v>1.0068416595458984E-3</c:v>
                </c:pt>
                <c:pt idx="56996">
                  <c:v>1.007080078125E-3</c:v>
                </c:pt>
                <c:pt idx="56997">
                  <c:v>1.007080078125E-3</c:v>
                </c:pt>
                <c:pt idx="56998">
                  <c:v>1.0068416595458984E-3</c:v>
                </c:pt>
                <c:pt idx="56999">
                  <c:v>1.007080078125E-3</c:v>
                </c:pt>
                <c:pt idx="57000">
                  <c:v>1.007080078125E-3</c:v>
                </c:pt>
                <c:pt idx="57001">
                  <c:v>1.0068416595458984E-3</c:v>
                </c:pt>
                <c:pt idx="57002">
                  <c:v>1.007080078125E-3</c:v>
                </c:pt>
                <c:pt idx="57003">
                  <c:v>1.007080078125E-3</c:v>
                </c:pt>
                <c:pt idx="57004">
                  <c:v>1.0068416595458984E-3</c:v>
                </c:pt>
                <c:pt idx="57005">
                  <c:v>1.007080078125E-3</c:v>
                </c:pt>
                <c:pt idx="57006">
                  <c:v>1.0080337524414063E-3</c:v>
                </c:pt>
                <c:pt idx="57007">
                  <c:v>1.0068416595458984E-3</c:v>
                </c:pt>
                <c:pt idx="57008">
                  <c:v>1.007080078125E-3</c:v>
                </c:pt>
                <c:pt idx="57009">
                  <c:v>1.007080078125E-3</c:v>
                </c:pt>
                <c:pt idx="57010">
                  <c:v>1.0068416595458984E-3</c:v>
                </c:pt>
                <c:pt idx="57011">
                  <c:v>1.007080078125E-3</c:v>
                </c:pt>
                <c:pt idx="57012">
                  <c:v>1.007080078125E-3</c:v>
                </c:pt>
                <c:pt idx="57013">
                  <c:v>1.0068416595458984E-3</c:v>
                </c:pt>
                <c:pt idx="57014">
                  <c:v>1.007080078125E-3</c:v>
                </c:pt>
                <c:pt idx="57015">
                  <c:v>1.007080078125E-3</c:v>
                </c:pt>
                <c:pt idx="57016">
                  <c:v>1.0068416595458984E-3</c:v>
                </c:pt>
                <c:pt idx="57017">
                  <c:v>1.007080078125E-3</c:v>
                </c:pt>
                <c:pt idx="57018">
                  <c:v>1.0080337524414063E-3</c:v>
                </c:pt>
                <c:pt idx="57019">
                  <c:v>1.007080078125E-3</c:v>
                </c:pt>
                <c:pt idx="57020">
                  <c:v>1.0068416595458984E-3</c:v>
                </c:pt>
                <c:pt idx="57021">
                  <c:v>1.007080078125E-3</c:v>
                </c:pt>
                <c:pt idx="57022">
                  <c:v>1.007080078125E-3</c:v>
                </c:pt>
                <c:pt idx="57023">
                  <c:v>1.0068416595458984E-3</c:v>
                </c:pt>
                <c:pt idx="57024">
                  <c:v>1.007080078125E-3</c:v>
                </c:pt>
                <c:pt idx="57025">
                  <c:v>1.007080078125E-3</c:v>
                </c:pt>
                <c:pt idx="57026">
                  <c:v>1.0068416595458984E-3</c:v>
                </c:pt>
                <c:pt idx="57027">
                  <c:v>1.007080078125E-3</c:v>
                </c:pt>
                <c:pt idx="57028">
                  <c:v>1.007080078125E-3</c:v>
                </c:pt>
                <c:pt idx="57029">
                  <c:v>1.0068416595458984E-3</c:v>
                </c:pt>
                <c:pt idx="57030">
                  <c:v>1.007080078125E-3</c:v>
                </c:pt>
                <c:pt idx="57031">
                  <c:v>1.0080337524414063E-3</c:v>
                </c:pt>
                <c:pt idx="57032">
                  <c:v>1.0068416595458984E-3</c:v>
                </c:pt>
                <c:pt idx="57033">
                  <c:v>1.007080078125E-3</c:v>
                </c:pt>
                <c:pt idx="57034">
                  <c:v>1.007080078125E-3</c:v>
                </c:pt>
                <c:pt idx="57035">
                  <c:v>1.0068416595458984E-3</c:v>
                </c:pt>
                <c:pt idx="57036">
                  <c:v>1.007080078125E-3</c:v>
                </c:pt>
                <c:pt idx="57037">
                  <c:v>1.007080078125E-3</c:v>
                </c:pt>
                <c:pt idx="57038">
                  <c:v>1.0068416595458984E-3</c:v>
                </c:pt>
                <c:pt idx="57039">
                  <c:v>1.007080078125E-3</c:v>
                </c:pt>
                <c:pt idx="57040">
                  <c:v>1.007080078125E-3</c:v>
                </c:pt>
                <c:pt idx="57041">
                  <c:v>1.0068416595458984E-3</c:v>
                </c:pt>
                <c:pt idx="57042">
                  <c:v>1.007080078125E-3</c:v>
                </c:pt>
                <c:pt idx="57043">
                  <c:v>1.0080337524414063E-3</c:v>
                </c:pt>
                <c:pt idx="57044">
                  <c:v>1.007080078125E-3</c:v>
                </c:pt>
                <c:pt idx="57045">
                  <c:v>1.0068416595458984E-3</c:v>
                </c:pt>
                <c:pt idx="57046">
                  <c:v>1.007080078125E-3</c:v>
                </c:pt>
                <c:pt idx="57047">
                  <c:v>1.007080078125E-3</c:v>
                </c:pt>
                <c:pt idx="57048">
                  <c:v>1.0068416595458984E-3</c:v>
                </c:pt>
                <c:pt idx="57049">
                  <c:v>1.007080078125E-3</c:v>
                </c:pt>
                <c:pt idx="57050">
                  <c:v>1.007080078125E-3</c:v>
                </c:pt>
                <c:pt idx="57051">
                  <c:v>1.0068416595458984E-3</c:v>
                </c:pt>
                <c:pt idx="57052">
                  <c:v>1.007080078125E-3</c:v>
                </c:pt>
                <c:pt idx="57053">
                  <c:v>1.007080078125E-3</c:v>
                </c:pt>
                <c:pt idx="57054">
                  <c:v>1.0068416595458984E-3</c:v>
                </c:pt>
                <c:pt idx="57055">
                  <c:v>1.007080078125E-3</c:v>
                </c:pt>
                <c:pt idx="57056">
                  <c:v>1.0080337524414063E-3</c:v>
                </c:pt>
                <c:pt idx="57057">
                  <c:v>1.0068416595458984E-3</c:v>
                </c:pt>
                <c:pt idx="57058">
                  <c:v>1.007080078125E-3</c:v>
                </c:pt>
                <c:pt idx="57059">
                  <c:v>1.007080078125E-3</c:v>
                </c:pt>
                <c:pt idx="57060">
                  <c:v>1.0068416595458984E-3</c:v>
                </c:pt>
                <c:pt idx="57061">
                  <c:v>1.007080078125E-3</c:v>
                </c:pt>
                <c:pt idx="57062">
                  <c:v>1.007080078125E-3</c:v>
                </c:pt>
                <c:pt idx="57063">
                  <c:v>1.0068416595458984E-3</c:v>
                </c:pt>
                <c:pt idx="57064">
                  <c:v>1.007080078125E-3</c:v>
                </c:pt>
                <c:pt idx="57065">
                  <c:v>1.007080078125E-3</c:v>
                </c:pt>
                <c:pt idx="57066">
                  <c:v>1.0068416595458984E-3</c:v>
                </c:pt>
                <c:pt idx="57067">
                  <c:v>1.007080078125E-3</c:v>
                </c:pt>
                <c:pt idx="57068">
                  <c:v>1.0080337524414063E-3</c:v>
                </c:pt>
                <c:pt idx="57069">
                  <c:v>1.007080078125E-3</c:v>
                </c:pt>
                <c:pt idx="57070">
                  <c:v>1.0068416595458984E-3</c:v>
                </c:pt>
                <c:pt idx="57071">
                  <c:v>1.007080078125E-3</c:v>
                </c:pt>
                <c:pt idx="57072">
                  <c:v>1.007080078125E-3</c:v>
                </c:pt>
                <c:pt idx="57073">
                  <c:v>1.0068416595458984E-3</c:v>
                </c:pt>
                <c:pt idx="57074">
                  <c:v>1.007080078125E-3</c:v>
                </c:pt>
                <c:pt idx="57075">
                  <c:v>1.007080078125E-3</c:v>
                </c:pt>
                <c:pt idx="57076">
                  <c:v>1.0068416595458984E-3</c:v>
                </c:pt>
                <c:pt idx="57077">
                  <c:v>1.007080078125E-3</c:v>
                </c:pt>
                <c:pt idx="57078">
                  <c:v>1.007080078125E-3</c:v>
                </c:pt>
                <c:pt idx="57079">
                  <c:v>1.0068416595458984E-3</c:v>
                </c:pt>
                <c:pt idx="57080">
                  <c:v>1.007080078125E-3</c:v>
                </c:pt>
                <c:pt idx="57081">
                  <c:v>1.0080337524414063E-3</c:v>
                </c:pt>
                <c:pt idx="57082">
                  <c:v>1.0068416595458984E-3</c:v>
                </c:pt>
                <c:pt idx="57083">
                  <c:v>1.007080078125E-3</c:v>
                </c:pt>
                <c:pt idx="57084">
                  <c:v>1.007080078125E-3</c:v>
                </c:pt>
                <c:pt idx="57085">
                  <c:v>1.0068416595458984E-3</c:v>
                </c:pt>
                <c:pt idx="57086">
                  <c:v>1.007080078125E-3</c:v>
                </c:pt>
                <c:pt idx="57087">
                  <c:v>1.007080078125E-3</c:v>
                </c:pt>
                <c:pt idx="57088">
                  <c:v>1.0068416595458984E-3</c:v>
                </c:pt>
                <c:pt idx="57089">
                  <c:v>1.007080078125E-3</c:v>
                </c:pt>
                <c:pt idx="57090">
                  <c:v>1.007080078125E-3</c:v>
                </c:pt>
                <c:pt idx="57091">
                  <c:v>1.0068416595458984E-3</c:v>
                </c:pt>
                <c:pt idx="57092">
                  <c:v>1.007080078125E-3</c:v>
                </c:pt>
                <c:pt idx="57093">
                  <c:v>1.0080337524414063E-3</c:v>
                </c:pt>
                <c:pt idx="57094">
                  <c:v>1.007080078125E-3</c:v>
                </c:pt>
                <c:pt idx="57095">
                  <c:v>1.0068416595458984E-3</c:v>
                </c:pt>
                <c:pt idx="57096">
                  <c:v>1.007080078125E-3</c:v>
                </c:pt>
                <c:pt idx="57097">
                  <c:v>1.007080078125E-3</c:v>
                </c:pt>
                <c:pt idx="57098">
                  <c:v>1.0068416595458984E-3</c:v>
                </c:pt>
                <c:pt idx="57099">
                  <c:v>1.007080078125E-3</c:v>
                </c:pt>
                <c:pt idx="57100">
                  <c:v>1.007080078125E-3</c:v>
                </c:pt>
                <c:pt idx="57101">
                  <c:v>1.0068416595458984E-3</c:v>
                </c:pt>
                <c:pt idx="57102">
                  <c:v>1.007080078125E-3</c:v>
                </c:pt>
                <c:pt idx="57103">
                  <c:v>1.007080078125E-3</c:v>
                </c:pt>
                <c:pt idx="57104">
                  <c:v>1.0068416595458984E-3</c:v>
                </c:pt>
                <c:pt idx="57105">
                  <c:v>1.007080078125E-3</c:v>
                </c:pt>
                <c:pt idx="57106">
                  <c:v>1.0080337524414063E-3</c:v>
                </c:pt>
                <c:pt idx="57107">
                  <c:v>1.0068416595458984E-3</c:v>
                </c:pt>
                <c:pt idx="57108">
                  <c:v>1.007080078125E-3</c:v>
                </c:pt>
                <c:pt idx="57109">
                  <c:v>1.007080078125E-3</c:v>
                </c:pt>
                <c:pt idx="57110">
                  <c:v>1.0068416595458984E-3</c:v>
                </c:pt>
                <c:pt idx="57111">
                  <c:v>1.007080078125E-3</c:v>
                </c:pt>
                <c:pt idx="57112">
                  <c:v>1.007080078125E-3</c:v>
                </c:pt>
                <c:pt idx="57113">
                  <c:v>1.0068416595458984E-3</c:v>
                </c:pt>
                <c:pt idx="57114">
                  <c:v>1.007080078125E-3</c:v>
                </c:pt>
                <c:pt idx="57115">
                  <c:v>1.007080078125E-3</c:v>
                </c:pt>
                <c:pt idx="57116">
                  <c:v>1.0068416595458984E-3</c:v>
                </c:pt>
                <c:pt idx="57117">
                  <c:v>1.007080078125E-3</c:v>
                </c:pt>
                <c:pt idx="57118">
                  <c:v>1.0080337524414063E-3</c:v>
                </c:pt>
                <c:pt idx="57119">
                  <c:v>1.007080078125E-3</c:v>
                </c:pt>
                <c:pt idx="57120">
                  <c:v>1.0068416595458984E-3</c:v>
                </c:pt>
                <c:pt idx="57121">
                  <c:v>1.007080078125E-3</c:v>
                </c:pt>
                <c:pt idx="57122">
                  <c:v>1.007080078125E-3</c:v>
                </c:pt>
                <c:pt idx="57123">
                  <c:v>1.0068416595458984E-3</c:v>
                </c:pt>
                <c:pt idx="57124">
                  <c:v>1.007080078125E-3</c:v>
                </c:pt>
                <c:pt idx="57125">
                  <c:v>1.007080078125E-3</c:v>
                </c:pt>
                <c:pt idx="57126">
                  <c:v>1.0068416595458984E-3</c:v>
                </c:pt>
                <c:pt idx="57127">
                  <c:v>1.007080078125E-3</c:v>
                </c:pt>
                <c:pt idx="57128">
                  <c:v>1.007080078125E-3</c:v>
                </c:pt>
                <c:pt idx="57129">
                  <c:v>1.0068416595458984E-3</c:v>
                </c:pt>
                <c:pt idx="57130">
                  <c:v>1.0080337524414063E-3</c:v>
                </c:pt>
                <c:pt idx="57131">
                  <c:v>1.007080078125E-3</c:v>
                </c:pt>
                <c:pt idx="57132">
                  <c:v>1.0068416595458984E-3</c:v>
                </c:pt>
                <c:pt idx="57133">
                  <c:v>1.007080078125E-3</c:v>
                </c:pt>
                <c:pt idx="57134">
                  <c:v>1.007080078125E-3</c:v>
                </c:pt>
                <c:pt idx="57135">
                  <c:v>1.0068416595458984E-3</c:v>
                </c:pt>
                <c:pt idx="57136">
                  <c:v>1.007080078125E-3</c:v>
                </c:pt>
                <c:pt idx="57137">
                  <c:v>1.007080078125E-3</c:v>
                </c:pt>
                <c:pt idx="57138">
                  <c:v>1.0068416595458984E-3</c:v>
                </c:pt>
                <c:pt idx="57139">
                  <c:v>1.007080078125E-3</c:v>
                </c:pt>
                <c:pt idx="57140">
                  <c:v>1.007080078125E-3</c:v>
                </c:pt>
                <c:pt idx="57141">
                  <c:v>1.0068416595458984E-3</c:v>
                </c:pt>
                <c:pt idx="57142">
                  <c:v>1.007080078125E-3</c:v>
                </c:pt>
                <c:pt idx="57143">
                  <c:v>1.0080337524414063E-3</c:v>
                </c:pt>
                <c:pt idx="57144">
                  <c:v>1.007080078125E-3</c:v>
                </c:pt>
                <c:pt idx="57145">
                  <c:v>1.0068416595458984E-3</c:v>
                </c:pt>
                <c:pt idx="57146">
                  <c:v>1.007080078125E-3</c:v>
                </c:pt>
                <c:pt idx="57147">
                  <c:v>1.007080078125E-3</c:v>
                </c:pt>
                <c:pt idx="57148">
                  <c:v>1.0068416595458984E-3</c:v>
                </c:pt>
                <c:pt idx="57149">
                  <c:v>1.007080078125E-3</c:v>
                </c:pt>
                <c:pt idx="57150">
                  <c:v>1.007080078125E-3</c:v>
                </c:pt>
                <c:pt idx="57151">
                  <c:v>1.0068416595458984E-3</c:v>
                </c:pt>
                <c:pt idx="57152">
                  <c:v>1.007080078125E-3</c:v>
                </c:pt>
                <c:pt idx="57153">
                  <c:v>1.007080078125E-3</c:v>
                </c:pt>
                <c:pt idx="57154">
                  <c:v>1.0068416595458984E-3</c:v>
                </c:pt>
                <c:pt idx="57155">
                  <c:v>1.0080337524414063E-3</c:v>
                </c:pt>
                <c:pt idx="57156">
                  <c:v>1.007080078125E-3</c:v>
                </c:pt>
                <c:pt idx="57157">
                  <c:v>1.0068416595458984E-3</c:v>
                </c:pt>
                <c:pt idx="57158">
                  <c:v>1.007080078125E-3</c:v>
                </c:pt>
                <c:pt idx="57159">
                  <c:v>1.007080078125E-3</c:v>
                </c:pt>
                <c:pt idx="57160">
                  <c:v>1.0068416595458984E-3</c:v>
                </c:pt>
                <c:pt idx="57161">
                  <c:v>1.007080078125E-3</c:v>
                </c:pt>
                <c:pt idx="57162">
                  <c:v>1.007080078125E-3</c:v>
                </c:pt>
                <c:pt idx="57163">
                  <c:v>1.0068416595458984E-3</c:v>
                </c:pt>
                <c:pt idx="57164">
                  <c:v>1.007080078125E-3</c:v>
                </c:pt>
                <c:pt idx="57165">
                  <c:v>1.007080078125E-3</c:v>
                </c:pt>
                <c:pt idx="57166">
                  <c:v>1.0068416595458984E-3</c:v>
                </c:pt>
                <c:pt idx="57167">
                  <c:v>1.007080078125E-3</c:v>
                </c:pt>
                <c:pt idx="57168">
                  <c:v>1.0080337524414063E-3</c:v>
                </c:pt>
                <c:pt idx="57169">
                  <c:v>1.007080078125E-3</c:v>
                </c:pt>
                <c:pt idx="57170">
                  <c:v>1.0068416595458984E-3</c:v>
                </c:pt>
                <c:pt idx="57171">
                  <c:v>1.007080078125E-3</c:v>
                </c:pt>
                <c:pt idx="57172">
                  <c:v>1.007080078125E-3</c:v>
                </c:pt>
                <c:pt idx="57173">
                  <c:v>1.0068416595458984E-3</c:v>
                </c:pt>
                <c:pt idx="57174">
                  <c:v>1.007080078125E-3</c:v>
                </c:pt>
                <c:pt idx="57175">
                  <c:v>1.007080078125E-3</c:v>
                </c:pt>
                <c:pt idx="57176">
                  <c:v>1.0068416595458984E-3</c:v>
                </c:pt>
                <c:pt idx="57177">
                  <c:v>1.007080078125E-3</c:v>
                </c:pt>
                <c:pt idx="57178">
                  <c:v>1.007080078125E-3</c:v>
                </c:pt>
                <c:pt idx="57179">
                  <c:v>1.0068416595458984E-3</c:v>
                </c:pt>
                <c:pt idx="57180">
                  <c:v>1.0080337524414063E-3</c:v>
                </c:pt>
                <c:pt idx="57181">
                  <c:v>1.007080078125E-3</c:v>
                </c:pt>
                <c:pt idx="57182">
                  <c:v>1.0068416595458984E-3</c:v>
                </c:pt>
                <c:pt idx="57183">
                  <c:v>1.007080078125E-3</c:v>
                </c:pt>
                <c:pt idx="57184">
                  <c:v>1.007080078125E-3</c:v>
                </c:pt>
                <c:pt idx="57185">
                  <c:v>1.0068416595458984E-3</c:v>
                </c:pt>
                <c:pt idx="57186">
                  <c:v>1.007080078125E-3</c:v>
                </c:pt>
                <c:pt idx="57187">
                  <c:v>1.007080078125E-3</c:v>
                </c:pt>
                <c:pt idx="57188">
                  <c:v>1.0068416595458984E-3</c:v>
                </c:pt>
                <c:pt idx="57189">
                  <c:v>1.007080078125E-3</c:v>
                </c:pt>
                <c:pt idx="57190">
                  <c:v>1.007080078125E-3</c:v>
                </c:pt>
                <c:pt idx="57191">
                  <c:v>1.0068416595458984E-3</c:v>
                </c:pt>
                <c:pt idx="57192">
                  <c:v>1.007080078125E-3</c:v>
                </c:pt>
                <c:pt idx="57193">
                  <c:v>1.0080337524414063E-3</c:v>
                </c:pt>
                <c:pt idx="57194">
                  <c:v>1.007080078125E-3</c:v>
                </c:pt>
                <c:pt idx="57195">
                  <c:v>1.0068416595458984E-3</c:v>
                </c:pt>
                <c:pt idx="57196">
                  <c:v>1.007080078125E-3</c:v>
                </c:pt>
                <c:pt idx="57197">
                  <c:v>1.007080078125E-3</c:v>
                </c:pt>
                <c:pt idx="57198">
                  <c:v>1.0068416595458984E-3</c:v>
                </c:pt>
                <c:pt idx="57199">
                  <c:v>1.007080078125E-3</c:v>
                </c:pt>
                <c:pt idx="57200">
                  <c:v>1.007080078125E-3</c:v>
                </c:pt>
                <c:pt idx="57201">
                  <c:v>1.0068416595458984E-3</c:v>
                </c:pt>
                <c:pt idx="57202">
                  <c:v>1.007080078125E-3</c:v>
                </c:pt>
                <c:pt idx="57203">
                  <c:v>1.007080078125E-3</c:v>
                </c:pt>
                <c:pt idx="57204">
                  <c:v>1.0068416595458984E-3</c:v>
                </c:pt>
                <c:pt idx="57205">
                  <c:v>1.0080337524414063E-3</c:v>
                </c:pt>
                <c:pt idx="57206">
                  <c:v>1.007080078125E-3</c:v>
                </c:pt>
                <c:pt idx="57207">
                  <c:v>1.0068416595458984E-3</c:v>
                </c:pt>
                <c:pt idx="57208">
                  <c:v>1.007080078125E-3</c:v>
                </c:pt>
                <c:pt idx="57209">
                  <c:v>1.007080078125E-3</c:v>
                </c:pt>
                <c:pt idx="57210">
                  <c:v>1.0068416595458984E-3</c:v>
                </c:pt>
                <c:pt idx="57211">
                  <c:v>1.007080078125E-3</c:v>
                </c:pt>
                <c:pt idx="57212">
                  <c:v>1.007080078125E-3</c:v>
                </c:pt>
                <c:pt idx="57213">
                  <c:v>1.0068416595458984E-3</c:v>
                </c:pt>
                <c:pt idx="57214">
                  <c:v>1.007080078125E-3</c:v>
                </c:pt>
                <c:pt idx="57215">
                  <c:v>1.007080078125E-3</c:v>
                </c:pt>
                <c:pt idx="57216">
                  <c:v>1.0068416595458984E-3</c:v>
                </c:pt>
                <c:pt idx="57217">
                  <c:v>1.007080078125E-3</c:v>
                </c:pt>
                <c:pt idx="57218">
                  <c:v>1.0080337524414063E-3</c:v>
                </c:pt>
                <c:pt idx="57219">
                  <c:v>1.007080078125E-3</c:v>
                </c:pt>
                <c:pt idx="57220">
                  <c:v>1.0068416595458984E-3</c:v>
                </c:pt>
                <c:pt idx="57221">
                  <c:v>1.007080078125E-3</c:v>
                </c:pt>
                <c:pt idx="57222">
                  <c:v>1.007080078125E-3</c:v>
                </c:pt>
                <c:pt idx="57223">
                  <c:v>1.0068416595458984E-3</c:v>
                </c:pt>
                <c:pt idx="57224">
                  <c:v>1.007080078125E-3</c:v>
                </c:pt>
                <c:pt idx="57225">
                  <c:v>1.007080078125E-3</c:v>
                </c:pt>
                <c:pt idx="57226">
                  <c:v>1.0068416595458984E-3</c:v>
                </c:pt>
                <c:pt idx="57227">
                  <c:v>1.007080078125E-3</c:v>
                </c:pt>
                <c:pt idx="57228">
                  <c:v>1.007080078125E-3</c:v>
                </c:pt>
                <c:pt idx="57229">
                  <c:v>1.0068416595458984E-3</c:v>
                </c:pt>
                <c:pt idx="57230">
                  <c:v>1.0080337524414063E-3</c:v>
                </c:pt>
                <c:pt idx="57231">
                  <c:v>1.007080078125E-3</c:v>
                </c:pt>
                <c:pt idx="57232">
                  <c:v>1.0068416595458984E-3</c:v>
                </c:pt>
                <c:pt idx="57233">
                  <c:v>1.007080078125E-3</c:v>
                </c:pt>
                <c:pt idx="57234">
                  <c:v>1.007080078125E-3</c:v>
                </c:pt>
                <c:pt idx="57235">
                  <c:v>1.0068416595458984E-3</c:v>
                </c:pt>
                <c:pt idx="57236">
                  <c:v>1.007080078125E-3</c:v>
                </c:pt>
                <c:pt idx="57237">
                  <c:v>1.007080078125E-3</c:v>
                </c:pt>
                <c:pt idx="57238">
                  <c:v>1.0068416595458984E-3</c:v>
                </c:pt>
                <c:pt idx="57239">
                  <c:v>1.007080078125E-3</c:v>
                </c:pt>
                <c:pt idx="57240">
                  <c:v>1.007080078125E-3</c:v>
                </c:pt>
                <c:pt idx="57241">
                  <c:v>1.0068416595458984E-3</c:v>
                </c:pt>
                <c:pt idx="57242">
                  <c:v>1.007080078125E-3</c:v>
                </c:pt>
                <c:pt idx="57243">
                  <c:v>1.0080337524414063E-3</c:v>
                </c:pt>
                <c:pt idx="57244">
                  <c:v>1.007080078125E-3</c:v>
                </c:pt>
                <c:pt idx="57245">
                  <c:v>1.0068416595458984E-3</c:v>
                </c:pt>
                <c:pt idx="57246">
                  <c:v>1.007080078125E-3</c:v>
                </c:pt>
                <c:pt idx="57247">
                  <c:v>1.007080078125E-3</c:v>
                </c:pt>
                <c:pt idx="57248">
                  <c:v>1.0068416595458984E-3</c:v>
                </c:pt>
                <c:pt idx="57249">
                  <c:v>1.007080078125E-3</c:v>
                </c:pt>
                <c:pt idx="57250">
                  <c:v>1.007080078125E-3</c:v>
                </c:pt>
                <c:pt idx="57251">
                  <c:v>1.0068416595458984E-3</c:v>
                </c:pt>
                <c:pt idx="57252">
                  <c:v>1.007080078125E-3</c:v>
                </c:pt>
                <c:pt idx="57253">
                  <c:v>1.007080078125E-3</c:v>
                </c:pt>
                <c:pt idx="57254">
                  <c:v>1.0068416595458984E-3</c:v>
                </c:pt>
                <c:pt idx="57255">
                  <c:v>1.0080337524414063E-3</c:v>
                </c:pt>
                <c:pt idx="57256">
                  <c:v>1.007080078125E-3</c:v>
                </c:pt>
                <c:pt idx="57257">
                  <c:v>1.0068416595458984E-3</c:v>
                </c:pt>
                <c:pt idx="57258">
                  <c:v>1.007080078125E-3</c:v>
                </c:pt>
                <c:pt idx="57259">
                  <c:v>1.007080078125E-3</c:v>
                </c:pt>
                <c:pt idx="57260">
                  <c:v>1.0068416595458984E-3</c:v>
                </c:pt>
                <c:pt idx="57261">
                  <c:v>1.007080078125E-3</c:v>
                </c:pt>
                <c:pt idx="57262">
                  <c:v>1.007080078125E-3</c:v>
                </c:pt>
                <c:pt idx="57263">
                  <c:v>1.0068416595458984E-3</c:v>
                </c:pt>
                <c:pt idx="57264">
                  <c:v>1.007080078125E-3</c:v>
                </c:pt>
                <c:pt idx="57265">
                  <c:v>1.007080078125E-3</c:v>
                </c:pt>
                <c:pt idx="57266">
                  <c:v>1.0068416595458984E-3</c:v>
                </c:pt>
                <c:pt idx="57267">
                  <c:v>1.007080078125E-3</c:v>
                </c:pt>
                <c:pt idx="57268">
                  <c:v>1.0080337524414063E-3</c:v>
                </c:pt>
                <c:pt idx="57269">
                  <c:v>1.007080078125E-3</c:v>
                </c:pt>
                <c:pt idx="57270">
                  <c:v>1.0068416595458984E-3</c:v>
                </c:pt>
                <c:pt idx="57271">
                  <c:v>1.007080078125E-3</c:v>
                </c:pt>
                <c:pt idx="57272">
                  <c:v>1.007080078125E-3</c:v>
                </c:pt>
                <c:pt idx="57273">
                  <c:v>1.0068416595458984E-3</c:v>
                </c:pt>
                <c:pt idx="57274">
                  <c:v>1.007080078125E-3</c:v>
                </c:pt>
                <c:pt idx="57275">
                  <c:v>1.007080078125E-3</c:v>
                </c:pt>
                <c:pt idx="57276">
                  <c:v>1.0068416595458984E-3</c:v>
                </c:pt>
                <c:pt idx="57277">
                  <c:v>1.007080078125E-3</c:v>
                </c:pt>
                <c:pt idx="57278">
                  <c:v>1.007080078125E-3</c:v>
                </c:pt>
                <c:pt idx="57279">
                  <c:v>1.0068416595458984E-3</c:v>
                </c:pt>
                <c:pt idx="57280">
                  <c:v>1.0080337524414063E-3</c:v>
                </c:pt>
                <c:pt idx="57281">
                  <c:v>1.007080078125E-3</c:v>
                </c:pt>
                <c:pt idx="57282">
                  <c:v>1.0068416595458984E-3</c:v>
                </c:pt>
                <c:pt idx="57283">
                  <c:v>1.007080078125E-3</c:v>
                </c:pt>
                <c:pt idx="57284">
                  <c:v>1.007080078125E-3</c:v>
                </c:pt>
                <c:pt idx="57285">
                  <c:v>1.0068416595458984E-3</c:v>
                </c:pt>
                <c:pt idx="57286">
                  <c:v>1.007080078125E-3</c:v>
                </c:pt>
                <c:pt idx="57287">
                  <c:v>1.007080078125E-3</c:v>
                </c:pt>
                <c:pt idx="57288">
                  <c:v>1.0068416595458984E-3</c:v>
                </c:pt>
                <c:pt idx="57289">
                  <c:v>1.007080078125E-3</c:v>
                </c:pt>
                <c:pt idx="57290">
                  <c:v>1.007080078125E-3</c:v>
                </c:pt>
                <c:pt idx="57291">
                  <c:v>1.0068416595458984E-3</c:v>
                </c:pt>
                <c:pt idx="57292">
                  <c:v>1.007080078125E-3</c:v>
                </c:pt>
                <c:pt idx="57293">
                  <c:v>1.0080337524414063E-3</c:v>
                </c:pt>
                <c:pt idx="57294">
                  <c:v>1.007080078125E-3</c:v>
                </c:pt>
                <c:pt idx="57295">
                  <c:v>1.0068416595458984E-3</c:v>
                </c:pt>
                <c:pt idx="57296">
                  <c:v>1.007080078125E-3</c:v>
                </c:pt>
                <c:pt idx="57297">
                  <c:v>1.007080078125E-3</c:v>
                </c:pt>
                <c:pt idx="57298">
                  <c:v>1.0068416595458984E-3</c:v>
                </c:pt>
                <c:pt idx="57299">
                  <c:v>1.007080078125E-3</c:v>
                </c:pt>
                <c:pt idx="57300">
                  <c:v>1.007080078125E-3</c:v>
                </c:pt>
                <c:pt idx="57301">
                  <c:v>1.0068416595458984E-3</c:v>
                </c:pt>
                <c:pt idx="57302">
                  <c:v>1.007080078125E-3</c:v>
                </c:pt>
                <c:pt idx="57303">
                  <c:v>1.007080078125E-3</c:v>
                </c:pt>
                <c:pt idx="57304">
                  <c:v>1.0068416595458984E-3</c:v>
                </c:pt>
                <c:pt idx="57305">
                  <c:v>1.0080337524414063E-3</c:v>
                </c:pt>
                <c:pt idx="57306">
                  <c:v>1.007080078125E-3</c:v>
                </c:pt>
                <c:pt idx="57307">
                  <c:v>1.0068416595458984E-3</c:v>
                </c:pt>
                <c:pt idx="57308">
                  <c:v>1.007080078125E-3</c:v>
                </c:pt>
                <c:pt idx="57309">
                  <c:v>1.007080078125E-3</c:v>
                </c:pt>
                <c:pt idx="57310">
                  <c:v>1.0068416595458984E-3</c:v>
                </c:pt>
                <c:pt idx="57311">
                  <c:v>1.007080078125E-3</c:v>
                </c:pt>
                <c:pt idx="57312">
                  <c:v>1.007080078125E-3</c:v>
                </c:pt>
                <c:pt idx="57313">
                  <c:v>1.0068416595458984E-3</c:v>
                </c:pt>
                <c:pt idx="57314">
                  <c:v>1.007080078125E-3</c:v>
                </c:pt>
                <c:pt idx="57315">
                  <c:v>1.007080078125E-3</c:v>
                </c:pt>
                <c:pt idx="57316">
                  <c:v>1.0068416595458984E-3</c:v>
                </c:pt>
                <c:pt idx="57317">
                  <c:v>1.007080078125E-3</c:v>
                </c:pt>
                <c:pt idx="57318">
                  <c:v>1.0080337524414063E-3</c:v>
                </c:pt>
                <c:pt idx="57319">
                  <c:v>1.007080078125E-3</c:v>
                </c:pt>
                <c:pt idx="57320">
                  <c:v>1.0068416595458984E-3</c:v>
                </c:pt>
                <c:pt idx="57321">
                  <c:v>1.007080078125E-3</c:v>
                </c:pt>
                <c:pt idx="57322">
                  <c:v>1.007080078125E-3</c:v>
                </c:pt>
                <c:pt idx="57323">
                  <c:v>1.0068416595458984E-3</c:v>
                </c:pt>
                <c:pt idx="57324">
                  <c:v>1.007080078125E-3</c:v>
                </c:pt>
                <c:pt idx="57325">
                  <c:v>1.007080078125E-3</c:v>
                </c:pt>
                <c:pt idx="57326">
                  <c:v>1.0068416595458984E-3</c:v>
                </c:pt>
                <c:pt idx="57327">
                  <c:v>1.007080078125E-3</c:v>
                </c:pt>
                <c:pt idx="57328">
                  <c:v>1.007080078125E-3</c:v>
                </c:pt>
                <c:pt idx="57329">
                  <c:v>1.0068416595458984E-3</c:v>
                </c:pt>
                <c:pt idx="57330">
                  <c:v>1.0080337524414063E-3</c:v>
                </c:pt>
                <c:pt idx="57331">
                  <c:v>1.007080078125E-3</c:v>
                </c:pt>
                <c:pt idx="57332">
                  <c:v>1.0068416595458984E-3</c:v>
                </c:pt>
                <c:pt idx="57333">
                  <c:v>1.007080078125E-3</c:v>
                </c:pt>
                <c:pt idx="57334">
                  <c:v>1.007080078125E-3</c:v>
                </c:pt>
                <c:pt idx="57335">
                  <c:v>1.0068416595458984E-3</c:v>
                </c:pt>
                <c:pt idx="57336">
                  <c:v>1.007080078125E-3</c:v>
                </c:pt>
                <c:pt idx="57337">
                  <c:v>1.007080078125E-3</c:v>
                </c:pt>
                <c:pt idx="57338">
                  <c:v>1.0068416595458984E-3</c:v>
                </c:pt>
                <c:pt idx="57339">
                  <c:v>1.007080078125E-3</c:v>
                </c:pt>
                <c:pt idx="57340">
                  <c:v>1.007080078125E-3</c:v>
                </c:pt>
                <c:pt idx="57341">
                  <c:v>1.0068416595458984E-3</c:v>
                </c:pt>
                <c:pt idx="57342">
                  <c:v>1.007080078125E-3</c:v>
                </c:pt>
                <c:pt idx="57343">
                  <c:v>1.0080337524414063E-3</c:v>
                </c:pt>
                <c:pt idx="57344">
                  <c:v>1.007080078125E-3</c:v>
                </c:pt>
                <c:pt idx="57345">
                  <c:v>1.0068416595458984E-3</c:v>
                </c:pt>
                <c:pt idx="57346">
                  <c:v>1.007080078125E-3</c:v>
                </c:pt>
                <c:pt idx="57347">
                  <c:v>1.007080078125E-3</c:v>
                </c:pt>
                <c:pt idx="57348">
                  <c:v>1.0068416595458984E-3</c:v>
                </c:pt>
                <c:pt idx="57349">
                  <c:v>1.007080078125E-3</c:v>
                </c:pt>
                <c:pt idx="57350">
                  <c:v>1.007080078125E-3</c:v>
                </c:pt>
                <c:pt idx="57351">
                  <c:v>1.0068416595458984E-3</c:v>
                </c:pt>
                <c:pt idx="57352">
                  <c:v>1.007080078125E-3</c:v>
                </c:pt>
                <c:pt idx="57353">
                  <c:v>1.0068416595458984E-3</c:v>
                </c:pt>
                <c:pt idx="57354">
                  <c:v>1.007080078125E-3</c:v>
                </c:pt>
                <c:pt idx="57355">
                  <c:v>1.0080337524414063E-3</c:v>
                </c:pt>
                <c:pt idx="57356">
                  <c:v>1.007080078125E-3</c:v>
                </c:pt>
                <c:pt idx="57357">
                  <c:v>1.0068416595458984E-3</c:v>
                </c:pt>
                <c:pt idx="57358">
                  <c:v>1.007080078125E-3</c:v>
                </c:pt>
                <c:pt idx="57359">
                  <c:v>1.007080078125E-3</c:v>
                </c:pt>
                <c:pt idx="57360">
                  <c:v>1.0068416595458984E-3</c:v>
                </c:pt>
                <c:pt idx="57361">
                  <c:v>1.007080078125E-3</c:v>
                </c:pt>
                <c:pt idx="57362">
                  <c:v>1.007080078125E-3</c:v>
                </c:pt>
                <c:pt idx="57363">
                  <c:v>1.0068416595458984E-3</c:v>
                </c:pt>
                <c:pt idx="57364">
                  <c:v>1.007080078125E-3</c:v>
                </c:pt>
                <c:pt idx="57365">
                  <c:v>1.007080078125E-3</c:v>
                </c:pt>
                <c:pt idx="57366">
                  <c:v>1.0068416595458984E-3</c:v>
                </c:pt>
                <c:pt idx="57367">
                  <c:v>1.007080078125E-3</c:v>
                </c:pt>
                <c:pt idx="57368">
                  <c:v>1.0080337524414063E-3</c:v>
                </c:pt>
                <c:pt idx="57369">
                  <c:v>1.007080078125E-3</c:v>
                </c:pt>
                <c:pt idx="57370">
                  <c:v>1.0068416595458984E-3</c:v>
                </c:pt>
                <c:pt idx="57371">
                  <c:v>1.007080078125E-3</c:v>
                </c:pt>
                <c:pt idx="57372">
                  <c:v>1.007080078125E-3</c:v>
                </c:pt>
                <c:pt idx="57373">
                  <c:v>1.0068416595458984E-3</c:v>
                </c:pt>
                <c:pt idx="57374">
                  <c:v>1.007080078125E-3</c:v>
                </c:pt>
                <c:pt idx="57375">
                  <c:v>1.0068416595458984E-3</c:v>
                </c:pt>
                <c:pt idx="57376">
                  <c:v>1.007080078125E-3</c:v>
                </c:pt>
                <c:pt idx="57377">
                  <c:v>1.007080078125E-3</c:v>
                </c:pt>
                <c:pt idx="57378">
                  <c:v>1.0068416595458984E-3</c:v>
                </c:pt>
                <c:pt idx="57379">
                  <c:v>1.007080078125E-3</c:v>
                </c:pt>
                <c:pt idx="57380">
                  <c:v>1.0080337524414063E-3</c:v>
                </c:pt>
                <c:pt idx="57381">
                  <c:v>1.007080078125E-3</c:v>
                </c:pt>
                <c:pt idx="57382">
                  <c:v>1.0068416595458984E-3</c:v>
                </c:pt>
                <c:pt idx="57383">
                  <c:v>1.007080078125E-3</c:v>
                </c:pt>
                <c:pt idx="57384">
                  <c:v>1.007080078125E-3</c:v>
                </c:pt>
                <c:pt idx="57385">
                  <c:v>1.0068416595458984E-3</c:v>
                </c:pt>
                <c:pt idx="57386">
                  <c:v>1.007080078125E-3</c:v>
                </c:pt>
                <c:pt idx="57387">
                  <c:v>1.007080078125E-3</c:v>
                </c:pt>
                <c:pt idx="57388">
                  <c:v>1.0068416595458984E-3</c:v>
                </c:pt>
                <c:pt idx="57389">
                  <c:v>1.007080078125E-3</c:v>
                </c:pt>
                <c:pt idx="57390">
                  <c:v>1.007080078125E-3</c:v>
                </c:pt>
                <c:pt idx="57391">
                  <c:v>1.0068416595458984E-3</c:v>
                </c:pt>
                <c:pt idx="57392">
                  <c:v>1.007080078125E-3</c:v>
                </c:pt>
                <c:pt idx="57393">
                  <c:v>1.0080337524414063E-3</c:v>
                </c:pt>
                <c:pt idx="57394">
                  <c:v>1.007080078125E-3</c:v>
                </c:pt>
                <c:pt idx="57395">
                  <c:v>1.0068416595458984E-3</c:v>
                </c:pt>
                <c:pt idx="57396">
                  <c:v>1.007080078125E-3</c:v>
                </c:pt>
                <c:pt idx="57397">
                  <c:v>1.0068416595458984E-3</c:v>
                </c:pt>
                <c:pt idx="57398">
                  <c:v>1.007080078125E-3</c:v>
                </c:pt>
                <c:pt idx="57399">
                  <c:v>1.007080078125E-3</c:v>
                </c:pt>
                <c:pt idx="57400">
                  <c:v>1.0068416595458984E-3</c:v>
                </c:pt>
                <c:pt idx="57401">
                  <c:v>1.007080078125E-3</c:v>
                </c:pt>
                <c:pt idx="57402">
                  <c:v>1.007080078125E-3</c:v>
                </c:pt>
                <c:pt idx="57403">
                  <c:v>1.0068416595458984E-3</c:v>
                </c:pt>
                <c:pt idx="57404">
                  <c:v>1.007080078125E-3</c:v>
                </c:pt>
                <c:pt idx="57405">
                  <c:v>1.0080337524414063E-3</c:v>
                </c:pt>
                <c:pt idx="57406">
                  <c:v>1.007080078125E-3</c:v>
                </c:pt>
                <c:pt idx="57407">
                  <c:v>1.0068416595458984E-3</c:v>
                </c:pt>
                <c:pt idx="57408">
                  <c:v>1.007080078125E-3</c:v>
                </c:pt>
                <c:pt idx="57409">
                  <c:v>1.007080078125E-3</c:v>
                </c:pt>
                <c:pt idx="57410">
                  <c:v>1.0068416595458984E-3</c:v>
                </c:pt>
                <c:pt idx="57411">
                  <c:v>1.007080078125E-3</c:v>
                </c:pt>
                <c:pt idx="57412">
                  <c:v>1.007080078125E-3</c:v>
                </c:pt>
                <c:pt idx="57413">
                  <c:v>1.0068416595458984E-3</c:v>
                </c:pt>
                <c:pt idx="57414">
                  <c:v>1.007080078125E-3</c:v>
                </c:pt>
                <c:pt idx="57415">
                  <c:v>1.007080078125E-3</c:v>
                </c:pt>
                <c:pt idx="57416">
                  <c:v>1.0068416595458984E-3</c:v>
                </c:pt>
                <c:pt idx="57417">
                  <c:v>1.007080078125E-3</c:v>
                </c:pt>
                <c:pt idx="57418">
                  <c:v>1.0080337524414063E-3</c:v>
                </c:pt>
                <c:pt idx="57419">
                  <c:v>1.0068416595458984E-3</c:v>
                </c:pt>
                <c:pt idx="57420">
                  <c:v>1.007080078125E-3</c:v>
                </c:pt>
                <c:pt idx="57421">
                  <c:v>1.007080078125E-3</c:v>
                </c:pt>
                <c:pt idx="57422">
                  <c:v>1.0068416595458984E-3</c:v>
                </c:pt>
                <c:pt idx="57423">
                  <c:v>1.007080078125E-3</c:v>
                </c:pt>
                <c:pt idx="57424">
                  <c:v>1.007080078125E-3</c:v>
                </c:pt>
                <c:pt idx="57425">
                  <c:v>1.0068416595458984E-3</c:v>
                </c:pt>
                <c:pt idx="57426">
                  <c:v>1.007080078125E-3</c:v>
                </c:pt>
                <c:pt idx="57427">
                  <c:v>1.007080078125E-3</c:v>
                </c:pt>
                <c:pt idx="57428">
                  <c:v>1.0068416595458984E-3</c:v>
                </c:pt>
                <c:pt idx="57429">
                  <c:v>1.007080078125E-3</c:v>
                </c:pt>
                <c:pt idx="57430">
                  <c:v>1.0080337524414063E-3</c:v>
                </c:pt>
                <c:pt idx="57431">
                  <c:v>1.007080078125E-3</c:v>
                </c:pt>
                <c:pt idx="57432">
                  <c:v>1.0068416595458984E-3</c:v>
                </c:pt>
                <c:pt idx="57433">
                  <c:v>1.007080078125E-3</c:v>
                </c:pt>
                <c:pt idx="57434">
                  <c:v>1.007080078125E-3</c:v>
                </c:pt>
                <c:pt idx="57435">
                  <c:v>1.0068416595458984E-3</c:v>
                </c:pt>
                <c:pt idx="57436">
                  <c:v>1.007080078125E-3</c:v>
                </c:pt>
                <c:pt idx="57437">
                  <c:v>1.007080078125E-3</c:v>
                </c:pt>
                <c:pt idx="57438">
                  <c:v>1.0068416595458984E-3</c:v>
                </c:pt>
                <c:pt idx="57439">
                  <c:v>1.007080078125E-3</c:v>
                </c:pt>
                <c:pt idx="57440">
                  <c:v>1.007080078125E-3</c:v>
                </c:pt>
                <c:pt idx="57441">
                  <c:v>1.0068416595458984E-3</c:v>
                </c:pt>
                <c:pt idx="57442">
                  <c:v>1.007080078125E-3</c:v>
                </c:pt>
                <c:pt idx="57443">
                  <c:v>1.0080337524414063E-3</c:v>
                </c:pt>
                <c:pt idx="57444">
                  <c:v>1.0068416595458984E-3</c:v>
                </c:pt>
                <c:pt idx="57445">
                  <c:v>1.007080078125E-3</c:v>
                </c:pt>
                <c:pt idx="57446">
                  <c:v>1.007080078125E-3</c:v>
                </c:pt>
                <c:pt idx="57447">
                  <c:v>1.0068416595458984E-3</c:v>
                </c:pt>
                <c:pt idx="57448">
                  <c:v>1.007080078125E-3</c:v>
                </c:pt>
                <c:pt idx="57449">
                  <c:v>1.007080078125E-3</c:v>
                </c:pt>
                <c:pt idx="57450">
                  <c:v>1.0068416595458984E-3</c:v>
                </c:pt>
                <c:pt idx="57451">
                  <c:v>1.007080078125E-3</c:v>
                </c:pt>
                <c:pt idx="57452">
                  <c:v>1.007080078125E-3</c:v>
                </c:pt>
                <c:pt idx="57453">
                  <c:v>1.0068416595458984E-3</c:v>
                </c:pt>
                <c:pt idx="57454">
                  <c:v>1.007080078125E-3</c:v>
                </c:pt>
                <c:pt idx="57455">
                  <c:v>1.0080337524414063E-3</c:v>
                </c:pt>
                <c:pt idx="57456">
                  <c:v>1.007080078125E-3</c:v>
                </c:pt>
                <c:pt idx="57457">
                  <c:v>1.0068416595458984E-3</c:v>
                </c:pt>
                <c:pt idx="57458">
                  <c:v>1.007080078125E-3</c:v>
                </c:pt>
                <c:pt idx="57459">
                  <c:v>1.007080078125E-3</c:v>
                </c:pt>
                <c:pt idx="57460">
                  <c:v>1.0068416595458984E-3</c:v>
                </c:pt>
                <c:pt idx="57461">
                  <c:v>1.007080078125E-3</c:v>
                </c:pt>
                <c:pt idx="57462">
                  <c:v>1.007080078125E-3</c:v>
                </c:pt>
                <c:pt idx="57463">
                  <c:v>1.0068416595458984E-3</c:v>
                </c:pt>
                <c:pt idx="57464">
                  <c:v>1.007080078125E-3</c:v>
                </c:pt>
                <c:pt idx="57465">
                  <c:v>1.007080078125E-3</c:v>
                </c:pt>
                <c:pt idx="57466">
                  <c:v>1.0068416595458984E-3</c:v>
                </c:pt>
                <c:pt idx="57467">
                  <c:v>1.007080078125E-3</c:v>
                </c:pt>
                <c:pt idx="57468">
                  <c:v>1.0080337524414063E-3</c:v>
                </c:pt>
                <c:pt idx="57469">
                  <c:v>1.0068416595458984E-3</c:v>
                </c:pt>
                <c:pt idx="57470">
                  <c:v>1.007080078125E-3</c:v>
                </c:pt>
                <c:pt idx="57471">
                  <c:v>1.007080078125E-3</c:v>
                </c:pt>
                <c:pt idx="57472">
                  <c:v>1.0068416595458984E-3</c:v>
                </c:pt>
                <c:pt idx="57473">
                  <c:v>1.007080078125E-3</c:v>
                </c:pt>
                <c:pt idx="57474">
                  <c:v>1.007080078125E-3</c:v>
                </c:pt>
                <c:pt idx="57475">
                  <c:v>1.0068416595458984E-3</c:v>
                </c:pt>
                <c:pt idx="57476">
                  <c:v>1.007080078125E-3</c:v>
                </c:pt>
                <c:pt idx="57477">
                  <c:v>1.007080078125E-3</c:v>
                </c:pt>
                <c:pt idx="57478">
                  <c:v>1.0068416595458984E-3</c:v>
                </c:pt>
                <c:pt idx="57479">
                  <c:v>1.007080078125E-3</c:v>
                </c:pt>
                <c:pt idx="57480">
                  <c:v>1.0080337524414063E-3</c:v>
                </c:pt>
                <c:pt idx="57481">
                  <c:v>1.007080078125E-3</c:v>
                </c:pt>
                <c:pt idx="57482">
                  <c:v>1.0068416595458984E-3</c:v>
                </c:pt>
                <c:pt idx="57483">
                  <c:v>1.007080078125E-3</c:v>
                </c:pt>
                <c:pt idx="57484">
                  <c:v>1.007080078125E-3</c:v>
                </c:pt>
                <c:pt idx="57485">
                  <c:v>1.0068416595458984E-3</c:v>
                </c:pt>
                <c:pt idx="57486">
                  <c:v>1.007080078125E-3</c:v>
                </c:pt>
                <c:pt idx="57487">
                  <c:v>1.007080078125E-3</c:v>
                </c:pt>
                <c:pt idx="57488">
                  <c:v>1.0068416595458984E-3</c:v>
                </c:pt>
                <c:pt idx="57489">
                  <c:v>1.007080078125E-3</c:v>
                </c:pt>
                <c:pt idx="57490">
                  <c:v>1.007080078125E-3</c:v>
                </c:pt>
                <c:pt idx="57491">
                  <c:v>1.0068416595458984E-3</c:v>
                </c:pt>
                <c:pt idx="57492">
                  <c:v>1.007080078125E-3</c:v>
                </c:pt>
                <c:pt idx="57493">
                  <c:v>1.0080337524414063E-3</c:v>
                </c:pt>
                <c:pt idx="57494">
                  <c:v>1.0068416595458984E-3</c:v>
                </c:pt>
                <c:pt idx="57495">
                  <c:v>1.007080078125E-3</c:v>
                </c:pt>
                <c:pt idx="57496">
                  <c:v>1.007080078125E-3</c:v>
                </c:pt>
                <c:pt idx="57497">
                  <c:v>1.0068416595458984E-3</c:v>
                </c:pt>
                <c:pt idx="57498">
                  <c:v>1.007080078125E-3</c:v>
                </c:pt>
                <c:pt idx="57499">
                  <c:v>1.007080078125E-3</c:v>
                </c:pt>
                <c:pt idx="57500">
                  <c:v>1.0068416595458984E-3</c:v>
                </c:pt>
                <c:pt idx="57501">
                  <c:v>1.007080078125E-3</c:v>
                </c:pt>
                <c:pt idx="57502">
                  <c:v>1.007080078125E-3</c:v>
                </c:pt>
                <c:pt idx="57503">
                  <c:v>1.0068416595458984E-3</c:v>
                </c:pt>
                <c:pt idx="57504">
                  <c:v>1.007080078125E-3</c:v>
                </c:pt>
                <c:pt idx="57505">
                  <c:v>1.0080337524414063E-3</c:v>
                </c:pt>
                <c:pt idx="57506">
                  <c:v>1.007080078125E-3</c:v>
                </c:pt>
                <c:pt idx="57507">
                  <c:v>1.0068416595458984E-3</c:v>
                </c:pt>
                <c:pt idx="57508">
                  <c:v>1.007080078125E-3</c:v>
                </c:pt>
                <c:pt idx="57509">
                  <c:v>1.007080078125E-3</c:v>
                </c:pt>
                <c:pt idx="57510">
                  <c:v>1.0068416595458984E-3</c:v>
                </c:pt>
                <c:pt idx="57511">
                  <c:v>1.007080078125E-3</c:v>
                </c:pt>
                <c:pt idx="57512">
                  <c:v>1.007080078125E-3</c:v>
                </c:pt>
                <c:pt idx="57513">
                  <c:v>1.0068416595458984E-3</c:v>
                </c:pt>
                <c:pt idx="57514">
                  <c:v>1.007080078125E-3</c:v>
                </c:pt>
                <c:pt idx="57515">
                  <c:v>1.007080078125E-3</c:v>
                </c:pt>
                <c:pt idx="57516">
                  <c:v>1.0068416595458984E-3</c:v>
                </c:pt>
                <c:pt idx="57517">
                  <c:v>1.007080078125E-3</c:v>
                </c:pt>
                <c:pt idx="57518">
                  <c:v>1.0080337524414063E-3</c:v>
                </c:pt>
                <c:pt idx="57519">
                  <c:v>1.0068416595458984E-3</c:v>
                </c:pt>
                <c:pt idx="57520">
                  <c:v>1.007080078125E-3</c:v>
                </c:pt>
                <c:pt idx="57521">
                  <c:v>1.007080078125E-3</c:v>
                </c:pt>
                <c:pt idx="57522">
                  <c:v>1.0068416595458984E-3</c:v>
                </c:pt>
                <c:pt idx="57523">
                  <c:v>1.007080078125E-3</c:v>
                </c:pt>
                <c:pt idx="57524">
                  <c:v>1.007080078125E-3</c:v>
                </c:pt>
                <c:pt idx="57525">
                  <c:v>1.0068416595458984E-3</c:v>
                </c:pt>
                <c:pt idx="57526">
                  <c:v>1.007080078125E-3</c:v>
                </c:pt>
                <c:pt idx="57527">
                  <c:v>1.007080078125E-3</c:v>
                </c:pt>
                <c:pt idx="57528">
                  <c:v>1.0068416595458984E-3</c:v>
                </c:pt>
                <c:pt idx="57529">
                  <c:v>1.007080078125E-3</c:v>
                </c:pt>
                <c:pt idx="57530">
                  <c:v>1.0080337524414063E-3</c:v>
                </c:pt>
                <c:pt idx="57531">
                  <c:v>1.007080078125E-3</c:v>
                </c:pt>
                <c:pt idx="57532">
                  <c:v>1.0068416595458984E-3</c:v>
                </c:pt>
                <c:pt idx="57533">
                  <c:v>1.007080078125E-3</c:v>
                </c:pt>
                <c:pt idx="57534">
                  <c:v>1.007080078125E-3</c:v>
                </c:pt>
                <c:pt idx="57535">
                  <c:v>1.0068416595458984E-3</c:v>
                </c:pt>
                <c:pt idx="57536">
                  <c:v>1.007080078125E-3</c:v>
                </c:pt>
                <c:pt idx="57537">
                  <c:v>1.007080078125E-3</c:v>
                </c:pt>
                <c:pt idx="57538">
                  <c:v>1.0068416595458984E-3</c:v>
                </c:pt>
                <c:pt idx="57539">
                  <c:v>1.007080078125E-3</c:v>
                </c:pt>
                <c:pt idx="57540">
                  <c:v>1.007080078125E-3</c:v>
                </c:pt>
                <c:pt idx="57541">
                  <c:v>1.0068416595458984E-3</c:v>
                </c:pt>
                <c:pt idx="57542">
                  <c:v>1.007080078125E-3</c:v>
                </c:pt>
                <c:pt idx="57543">
                  <c:v>1.0080337524414063E-3</c:v>
                </c:pt>
                <c:pt idx="57544">
                  <c:v>1.0068416595458984E-3</c:v>
                </c:pt>
                <c:pt idx="57545">
                  <c:v>1.007080078125E-3</c:v>
                </c:pt>
                <c:pt idx="57546">
                  <c:v>1.007080078125E-3</c:v>
                </c:pt>
                <c:pt idx="57547">
                  <c:v>1.0068416595458984E-3</c:v>
                </c:pt>
                <c:pt idx="57548">
                  <c:v>1.007080078125E-3</c:v>
                </c:pt>
                <c:pt idx="57549">
                  <c:v>1.007080078125E-3</c:v>
                </c:pt>
                <c:pt idx="57550">
                  <c:v>1.0068416595458984E-3</c:v>
                </c:pt>
                <c:pt idx="57551">
                  <c:v>1.007080078125E-3</c:v>
                </c:pt>
                <c:pt idx="57552">
                  <c:v>1.007080078125E-3</c:v>
                </c:pt>
                <c:pt idx="57553">
                  <c:v>1.0068416595458984E-3</c:v>
                </c:pt>
                <c:pt idx="57554">
                  <c:v>1.007080078125E-3</c:v>
                </c:pt>
                <c:pt idx="57555">
                  <c:v>1.0080337524414063E-3</c:v>
                </c:pt>
                <c:pt idx="57556">
                  <c:v>1.007080078125E-3</c:v>
                </c:pt>
                <c:pt idx="57557">
                  <c:v>1.0068416595458984E-3</c:v>
                </c:pt>
                <c:pt idx="57558">
                  <c:v>1.007080078125E-3</c:v>
                </c:pt>
                <c:pt idx="57559">
                  <c:v>1.007080078125E-3</c:v>
                </c:pt>
                <c:pt idx="57560">
                  <c:v>1.0068416595458984E-3</c:v>
                </c:pt>
                <c:pt idx="57561">
                  <c:v>1.007080078125E-3</c:v>
                </c:pt>
                <c:pt idx="57562">
                  <c:v>1.007080078125E-3</c:v>
                </c:pt>
                <c:pt idx="57563">
                  <c:v>1.0068416595458984E-3</c:v>
                </c:pt>
                <c:pt idx="57564">
                  <c:v>1.007080078125E-3</c:v>
                </c:pt>
                <c:pt idx="57565">
                  <c:v>1.007080078125E-3</c:v>
                </c:pt>
                <c:pt idx="57566">
                  <c:v>1.0068416595458984E-3</c:v>
                </c:pt>
                <c:pt idx="57567">
                  <c:v>1.007080078125E-3</c:v>
                </c:pt>
                <c:pt idx="57568">
                  <c:v>1.0080337524414063E-3</c:v>
                </c:pt>
                <c:pt idx="57569">
                  <c:v>1.0068416595458984E-3</c:v>
                </c:pt>
                <c:pt idx="57570">
                  <c:v>1.007080078125E-3</c:v>
                </c:pt>
                <c:pt idx="57571">
                  <c:v>1.007080078125E-3</c:v>
                </c:pt>
                <c:pt idx="57572">
                  <c:v>1.0068416595458984E-3</c:v>
                </c:pt>
                <c:pt idx="57573">
                  <c:v>1.007080078125E-3</c:v>
                </c:pt>
                <c:pt idx="57574">
                  <c:v>1.007080078125E-3</c:v>
                </c:pt>
                <c:pt idx="57575">
                  <c:v>1.0068416595458984E-3</c:v>
                </c:pt>
                <c:pt idx="57576">
                  <c:v>1.007080078125E-3</c:v>
                </c:pt>
                <c:pt idx="57577">
                  <c:v>1.007080078125E-3</c:v>
                </c:pt>
                <c:pt idx="57578">
                  <c:v>1.0068416595458984E-3</c:v>
                </c:pt>
                <c:pt idx="57579">
                  <c:v>1.007080078125E-3</c:v>
                </c:pt>
                <c:pt idx="57580">
                  <c:v>1.0080337524414063E-3</c:v>
                </c:pt>
                <c:pt idx="57581">
                  <c:v>1.007080078125E-3</c:v>
                </c:pt>
                <c:pt idx="57582">
                  <c:v>1.0068416595458984E-3</c:v>
                </c:pt>
                <c:pt idx="57583">
                  <c:v>1.007080078125E-3</c:v>
                </c:pt>
                <c:pt idx="57584">
                  <c:v>1.007080078125E-3</c:v>
                </c:pt>
                <c:pt idx="57585">
                  <c:v>1.0068416595458984E-3</c:v>
                </c:pt>
                <c:pt idx="57586">
                  <c:v>1.007080078125E-3</c:v>
                </c:pt>
                <c:pt idx="57587">
                  <c:v>1.007080078125E-3</c:v>
                </c:pt>
                <c:pt idx="57588">
                  <c:v>1.0068416595458984E-3</c:v>
                </c:pt>
                <c:pt idx="57589">
                  <c:v>1.007080078125E-3</c:v>
                </c:pt>
                <c:pt idx="57590">
                  <c:v>1.007080078125E-3</c:v>
                </c:pt>
                <c:pt idx="57591">
                  <c:v>1.0068416595458984E-3</c:v>
                </c:pt>
                <c:pt idx="57592">
                  <c:v>1.007080078125E-3</c:v>
                </c:pt>
                <c:pt idx="57593">
                  <c:v>1.0080337524414063E-3</c:v>
                </c:pt>
                <c:pt idx="57594">
                  <c:v>1.0068416595458984E-3</c:v>
                </c:pt>
                <c:pt idx="57595">
                  <c:v>1.007080078125E-3</c:v>
                </c:pt>
                <c:pt idx="57596">
                  <c:v>1.007080078125E-3</c:v>
                </c:pt>
                <c:pt idx="57597">
                  <c:v>1.0068416595458984E-3</c:v>
                </c:pt>
                <c:pt idx="57598">
                  <c:v>1.007080078125E-3</c:v>
                </c:pt>
                <c:pt idx="57599">
                  <c:v>1.007080078125E-3</c:v>
                </c:pt>
                <c:pt idx="57600">
                  <c:v>1.0068416595458984E-3</c:v>
                </c:pt>
                <c:pt idx="57601">
                  <c:v>1.007080078125E-3</c:v>
                </c:pt>
                <c:pt idx="57602">
                  <c:v>1.007080078125E-3</c:v>
                </c:pt>
                <c:pt idx="57603">
                  <c:v>1.0068416595458984E-3</c:v>
                </c:pt>
                <c:pt idx="57604">
                  <c:v>1.007080078125E-3</c:v>
                </c:pt>
                <c:pt idx="57605">
                  <c:v>1.0080337524414063E-3</c:v>
                </c:pt>
                <c:pt idx="57606">
                  <c:v>1.007080078125E-3</c:v>
                </c:pt>
                <c:pt idx="57607">
                  <c:v>1.0068416595458984E-3</c:v>
                </c:pt>
                <c:pt idx="57608">
                  <c:v>1.007080078125E-3</c:v>
                </c:pt>
                <c:pt idx="57609">
                  <c:v>1.007080078125E-3</c:v>
                </c:pt>
                <c:pt idx="57610">
                  <c:v>1.0068416595458984E-3</c:v>
                </c:pt>
                <c:pt idx="57611">
                  <c:v>1.007080078125E-3</c:v>
                </c:pt>
                <c:pt idx="57612">
                  <c:v>1.007080078125E-3</c:v>
                </c:pt>
                <c:pt idx="57613">
                  <c:v>1.0068416595458984E-3</c:v>
                </c:pt>
                <c:pt idx="57614">
                  <c:v>1.007080078125E-3</c:v>
                </c:pt>
                <c:pt idx="57615">
                  <c:v>1.007080078125E-3</c:v>
                </c:pt>
                <c:pt idx="57616">
                  <c:v>1.0068416595458984E-3</c:v>
                </c:pt>
                <c:pt idx="57617">
                  <c:v>1.007080078125E-3</c:v>
                </c:pt>
                <c:pt idx="57618">
                  <c:v>1.0080337524414063E-3</c:v>
                </c:pt>
                <c:pt idx="57619">
                  <c:v>1.0068416595458984E-3</c:v>
                </c:pt>
                <c:pt idx="57620">
                  <c:v>1.007080078125E-3</c:v>
                </c:pt>
                <c:pt idx="57621">
                  <c:v>1.007080078125E-3</c:v>
                </c:pt>
                <c:pt idx="57622">
                  <c:v>1.0068416595458984E-3</c:v>
                </c:pt>
                <c:pt idx="57623">
                  <c:v>1.007080078125E-3</c:v>
                </c:pt>
                <c:pt idx="57624">
                  <c:v>1.007080078125E-3</c:v>
                </c:pt>
                <c:pt idx="57625">
                  <c:v>1.0068416595458984E-3</c:v>
                </c:pt>
                <c:pt idx="57626">
                  <c:v>1.007080078125E-3</c:v>
                </c:pt>
                <c:pt idx="57627">
                  <c:v>1.007080078125E-3</c:v>
                </c:pt>
                <c:pt idx="57628">
                  <c:v>1.0068416595458984E-3</c:v>
                </c:pt>
                <c:pt idx="57629">
                  <c:v>1.007080078125E-3</c:v>
                </c:pt>
                <c:pt idx="57630">
                  <c:v>1.0080337524414063E-3</c:v>
                </c:pt>
                <c:pt idx="57631">
                  <c:v>1.007080078125E-3</c:v>
                </c:pt>
                <c:pt idx="57632">
                  <c:v>1.0068416595458984E-3</c:v>
                </c:pt>
                <c:pt idx="57633">
                  <c:v>1.007080078125E-3</c:v>
                </c:pt>
                <c:pt idx="57634">
                  <c:v>1.007080078125E-3</c:v>
                </c:pt>
                <c:pt idx="57635">
                  <c:v>1.0068416595458984E-3</c:v>
                </c:pt>
                <c:pt idx="57636">
                  <c:v>1.007080078125E-3</c:v>
                </c:pt>
                <c:pt idx="57637">
                  <c:v>1.007080078125E-3</c:v>
                </c:pt>
                <c:pt idx="57638">
                  <c:v>1.0068416595458984E-3</c:v>
                </c:pt>
                <c:pt idx="57639">
                  <c:v>1.007080078125E-3</c:v>
                </c:pt>
                <c:pt idx="57640">
                  <c:v>1.007080078125E-3</c:v>
                </c:pt>
                <c:pt idx="57641">
                  <c:v>1.0068416595458984E-3</c:v>
                </c:pt>
                <c:pt idx="57642">
                  <c:v>1.0080337524414063E-3</c:v>
                </c:pt>
                <c:pt idx="57643">
                  <c:v>1.007080078125E-3</c:v>
                </c:pt>
                <c:pt idx="57644">
                  <c:v>1.0068416595458984E-3</c:v>
                </c:pt>
                <c:pt idx="57645">
                  <c:v>1.007080078125E-3</c:v>
                </c:pt>
                <c:pt idx="57646">
                  <c:v>1.007080078125E-3</c:v>
                </c:pt>
                <c:pt idx="57647">
                  <c:v>1.0068416595458984E-3</c:v>
                </c:pt>
                <c:pt idx="57648">
                  <c:v>1.007080078125E-3</c:v>
                </c:pt>
                <c:pt idx="57649">
                  <c:v>1.007080078125E-3</c:v>
                </c:pt>
                <c:pt idx="57650">
                  <c:v>1.0068416595458984E-3</c:v>
                </c:pt>
                <c:pt idx="57651">
                  <c:v>1.007080078125E-3</c:v>
                </c:pt>
                <c:pt idx="57652">
                  <c:v>1.007080078125E-3</c:v>
                </c:pt>
                <c:pt idx="57653">
                  <c:v>1.0068416595458984E-3</c:v>
                </c:pt>
                <c:pt idx="57654">
                  <c:v>1.007080078125E-3</c:v>
                </c:pt>
                <c:pt idx="57655">
                  <c:v>1.0080337524414063E-3</c:v>
                </c:pt>
                <c:pt idx="57656">
                  <c:v>1.007080078125E-3</c:v>
                </c:pt>
                <c:pt idx="57657">
                  <c:v>1.0068416595458984E-3</c:v>
                </c:pt>
                <c:pt idx="57658">
                  <c:v>1.007080078125E-3</c:v>
                </c:pt>
                <c:pt idx="57659">
                  <c:v>1.007080078125E-3</c:v>
                </c:pt>
                <c:pt idx="57660">
                  <c:v>1.0068416595458984E-3</c:v>
                </c:pt>
                <c:pt idx="57661">
                  <c:v>1.007080078125E-3</c:v>
                </c:pt>
                <c:pt idx="57662">
                  <c:v>1.007080078125E-3</c:v>
                </c:pt>
                <c:pt idx="57663">
                  <c:v>1.0068416595458984E-3</c:v>
                </c:pt>
                <c:pt idx="57664">
                  <c:v>1.007080078125E-3</c:v>
                </c:pt>
                <c:pt idx="57665">
                  <c:v>1.007080078125E-3</c:v>
                </c:pt>
                <c:pt idx="57666">
                  <c:v>1.0068416595458984E-3</c:v>
                </c:pt>
                <c:pt idx="57667">
                  <c:v>1.0080337524414063E-3</c:v>
                </c:pt>
                <c:pt idx="57668">
                  <c:v>1.007080078125E-3</c:v>
                </c:pt>
                <c:pt idx="57669">
                  <c:v>1.0068416595458984E-3</c:v>
                </c:pt>
                <c:pt idx="57670">
                  <c:v>1.007080078125E-3</c:v>
                </c:pt>
                <c:pt idx="57671">
                  <c:v>1.007080078125E-3</c:v>
                </c:pt>
                <c:pt idx="57672">
                  <c:v>1.0068416595458984E-3</c:v>
                </c:pt>
                <c:pt idx="57673">
                  <c:v>1.007080078125E-3</c:v>
                </c:pt>
                <c:pt idx="57674">
                  <c:v>1.007080078125E-3</c:v>
                </c:pt>
                <c:pt idx="57675">
                  <c:v>1.0068416595458984E-3</c:v>
                </c:pt>
                <c:pt idx="57676">
                  <c:v>1.007080078125E-3</c:v>
                </c:pt>
                <c:pt idx="57677">
                  <c:v>1.007080078125E-3</c:v>
                </c:pt>
                <c:pt idx="57678">
                  <c:v>1.0068416595458984E-3</c:v>
                </c:pt>
                <c:pt idx="57679">
                  <c:v>1.007080078125E-3</c:v>
                </c:pt>
                <c:pt idx="57680">
                  <c:v>1.0080337524414063E-3</c:v>
                </c:pt>
                <c:pt idx="57681">
                  <c:v>1.007080078125E-3</c:v>
                </c:pt>
                <c:pt idx="57682">
                  <c:v>1.20849609375E-2</c:v>
                </c:pt>
                <c:pt idx="57683">
                  <c:v>1.0068416595458984E-3</c:v>
                </c:pt>
                <c:pt idx="57684">
                  <c:v>1.007080078125E-3</c:v>
                </c:pt>
                <c:pt idx="57685">
                  <c:v>1.007080078125E-3</c:v>
                </c:pt>
                <c:pt idx="57686">
                  <c:v>1.0068416595458984E-3</c:v>
                </c:pt>
                <c:pt idx="57687">
                  <c:v>1.007080078125E-3</c:v>
                </c:pt>
                <c:pt idx="57688">
                  <c:v>1.007080078125E-3</c:v>
                </c:pt>
                <c:pt idx="57689">
                  <c:v>1.0068416595458984E-3</c:v>
                </c:pt>
                <c:pt idx="57690">
                  <c:v>1.007080078125E-3</c:v>
                </c:pt>
                <c:pt idx="57691">
                  <c:v>1.007080078125E-3</c:v>
                </c:pt>
                <c:pt idx="57692">
                  <c:v>1.0068416595458984E-3</c:v>
                </c:pt>
                <c:pt idx="57693">
                  <c:v>1.007080078125E-3</c:v>
                </c:pt>
                <c:pt idx="57694">
                  <c:v>1.0080337524414063E-3</c:v>
                </c:pt>
                <c:pt idx="57695">
                  <c:v>1.007080078125E-3</c:v>
                </c:pt>
                <c:pt idx="57696">
                  <c:v>1.0068416595458984E-3</c:v>
                </c:pt>
                <c:pt idx="57697">
                  <c:v>1.007080078125E-3</c:v>
                </c:pt>
                <c:pt idx="57698">
                  <c:v>1.007080078125E-3</c:v>
                </c:pt>
                <c:pt idx="57699">
                  <c:v>1.0068416595458984E-3</c:v>
                </c:pt>
                <c:pt idx="57700">
                  <c:v>1.007080078125E-3</c:v>
                </c:pt>
                <c:pt idx="57701">
                  <c:v>1.007080078125E-3</c:v>
                </c:pt>
                <c:pt idx="57702">
                  <c:v>1.0068416595458984E-3</c:v>
                </c:pt>
                <c:pt idx="57703">
                  <c:v>1.007080078125E-3</c:v>
                </c:pt>
                <c:pt idx="57704">
                  <c:v>1.007080078125E-3</c:v>
                </c:pt>
                <c:pt idx="57705">
                  <c:v>1.0068416595458984E-3</c:v>
                </c:pt>
                <c:pt idx="57706">
                  <c:v>1.0080337524414063E-3</c:v>
                </c:pt>
                <c:pt idx="57707">
                  <c:v>1.007080078125E-3</c:v>
                </c:pt>
                <c:pt idx="57708">
                  <c:v>1.0068416595458984E-3</c:v>
                </c:pt>
                <c:pt idx="57709">
                  <c:v>1.007080078125E-3</c:v>
                </c:pt>
                <c:pt idx="57710">
                  <c:v>1.007080078125E-3</c:v>
                </c:pt>
                <c:pt idx="57711">
                  <c:v>1.0068416595458984E-3</c:v>
                </c:pt>
                <c:pt idx="57712">
                  <c:v>1.007080078125E-3</c:v>
                </c:pt>
                <c:pt idx="57713">
                  <c:v>1.007080078125E-3</c:v>
                </c:pt>
                <c:pt idx="57714">
                  <c:v>1.0068416595458984E-3</c:v>
                </c:pt>
                <c:pt idx="57715">
                  <c:v>1.007080078125E-3</c:v>
                </c:pt>
                <c:pt idx="57716">
                  <c:v>1.007080078125E-3</c:v>
                </c:pt>
                <c:pt idx="57717">
                  <c:v>1.0068416595458984E-3</c:v>
                </c:pt>
                <c:pt idx="57718">
                  <c:v>1.007080078125E-3</c:v>
                </c:pt>
                <c:pt idx="57719">
                  <c:v>1.0080337524414063E-3</c:v>
                </c:pt>
                <c:pt idx="57720">
                  <c:v>1.007080078125E-3</c:v>
                </c:pt>
                <c:pt idx="57721">
                  <c:v>1.0068416595458984E-3</c:v>
                </c:pt>
                <c:pt idx="57722">
                  <c:v>1.007080078125E-3</c:v>
                </c:pt>
                <c:pt idx="57723">
                  <c:v>1.007080078125E-3</c:v>
                </c:pt>
                <c:pt idx="57724">
                  <c:v>1.0068416595458984E-3</c:v>
                </c:pt>
                <c:pt idx="57725">
                  <c:v>1.007080078125E-3</c:v>
                </c:pt>
                <c:pt idx="57726">
                  <c:v>1.007080078125E-3</c:v>
                </c:pt>
                <c:pt idx="57727">
                  <c:v>1.0068416595458984E-3</c:v>
                </c:pt>
                <c:pt idx="57728">
                  <c:v>1.007080078125E-3</c:v>
                </c:pt>
                <c:pt idx="57729">
                  <c:v>1.007080078125E-3</c:v>
                </c:pt>
                <c:pt idx="57730">
                  <c:v>1.0068416595458984E-3</c:v>
                </c:pt>
                <c:pt idx="57731">
                  <c:v>1.0080337524414063E-3</c:v>
                </c:pt>
                <c:pt idx="57732">
                  <c:v>1.007080078125E-3</c:v>
                </c:pt>
                <c:pt idx="57733">
                  <c:v>1.0068416595458984E-3</c:v>
                </c:pt>
                <c:pt idx="57734">
                  <c:v>1.007080078125E-3</c:v>
                </c:pt>
                <c:pt idx="57735">
                  <c:v>1.007080078125E-3</c:v>
                </c:pt>
                <c:pt idx="57736">
                  <c:v>1.0068416595458984E-3</c:v>
                </c:pt>
                <c:pt idx="57737">
                  <c:v>1.007080078125E-3</c:v>
                </c:pt>
                <c:pt idx="57738">
                  <c:v>1.007080078125E-3</c:v>
                </c:pt>
                <c:pt idx="57739">
                  <c:v>1.0068416595458984E-3</c:v>
                </c:pt>
                <c:pt idx="57740">
                  <c:v>1.007080078125E-3</c:v>
                </c:pt>
                <c:pt idx="57741">
                  <c:v>1.007080078125E-3</c:v>
                </c:pt>
                <c:pt idx="57742">
                  <c:v>1.0068416595458984E-3</c:v>
                </c:pt>
                <c:pt idx="57743">
                  <c:v>1.007080078125E-3</c:v>
                </c:pt>
                <c:pt idx="57744">
                  <c:v>1.0080337524414063E-3</c:v>
                </c:pt>
                <c:pt idx="57745">
                  <c:v>1.007080078125E-3</c:v>
                </c:pt>
                <c:pt idx="57746">
                  <c:v>1.0068416595458984E-3</c:v>
                </c:pt>
                <c:pt idx="57747">
                  <c:v>1.007080078125E-3</c:v>
                </c:pt>
                <c:pt idx="57748">
                  <c:v>1.007080078125E-3</c:v>
                </c:pt>
                <c:pt idx="57749">
                  <c:v>1.0068416595458984E-3</c:v>
                </c:pt>
                <c:pt idx="57750">
                  <c:v>1.007080078125E-3</c:v>
                </c:pt>
                <c:pt idx="57751">
                  <c:v>1.007080078125E-3</c:v>
                </c:pt>
                <c:pt idx="57752">
                  <c:v>1.0068416595458984E-3</c:v>
                </c:pt>
                <c:pt idx="57753">
                  <c:v>1.007080078125E-3</c:v>
                </c:pt>
                <c:pt idx="57754">
                  <c:v>1.007080078125E-3</c:v>
                </c:pt>
                <c:pt idx="57755">
                  <c:v>1.0068416595458984E-3</c:v>
                </c:pt>
                <c:pt idx="57756">
                  <c:v>1.0080337524414063E-3</c:v>
                </c:pt>
                <c:pt idx="57757">
                  <c:v>1.007080078125E-3</c:v>
                </c:pt>
                <c:pt idx="57758">
                  <c:v>1.0068416595458984E-3</c:v>
                </c:pt>
                <c:pt idx="57759">
                  <c:v>1.007080078125E-3</c:v>
                </c:pt>
                <c:pt idx="57760">
                  <c:v>1.007080078125E-3</c:v>
                </c:pt>
                <c:pt idx="57761">
                  <c:v>1.0068416595458984E-3</c:v>
                </c:pt>
                <c:pt idx="57762">
                  <c:v>1.007080078125E-3</c:v>
                </c:pt>
                <c:pt idx="57763">
                  <c:v>1.007080078125E-3</c:v>
                </c:pt>
                <c:pt idx="57764">
                  <c:v>1.0068416595458984E-3</c:v>
                </c:pt>
                <c:pt idx="57765">
                  <c:v>1.007080078125E-3</c:v>
                </c:pt>
                <c:pt idx="57766">
                  <c:v>1.007080078125E-3</c:v>
                </c:pt>
                <c:pt idx="57767">
                  <c:v>1.0068416595458984E-3</c:v>
                </c:pt>
                <c:pt idx="57768">
                  <c:v>1.007080078125E-3</c:v>
                </c:pt>
                <c:pt idx="57769">
                  <c:v>1.0080337524414063E-3</c:v>
                </c:pt>
                <c:pt idx="57770">
                  <c:v>1.007080078125E-3</c:v>
                </c:pt>
                <c:pt idx="57771">
                  <c:v>1.0068416595458984E-3</c:v>
                </c:pt>
                <c:pt idx="57772">
                  <c:v>1.007080078125E-3</c:v>
                </c:pt>
                <c:pt idx="57773">
                  <c:v>1.007080078125E-3</c:v>
                </c:pt>
                <c:pt idx="57774">
                  <c:v>1.0068416595458984E-3</c:v>
                </c:pt>
                <c:pt idx="57775">
                  <c:v>1.007080078125E-3</c:v>
                </c:pt>
                <c:pt idx="57776">
                  <c:v>1.007080078125E-3</c:v>
                </c:pt>
                <c:pt idx="57777">
                  <c:v>1.0068416595458984E-3</c:v>
                </c:pt>
                <c:pt idx="57778">
                  <c:v>1.007080078125E-3</c:v>
                </c:pt>
                <c:pt idx="57779">
                  <c:v>1.007080078125E-3</c:v>
                </c:pt>
                <c:pt idx="57780">
                  <c:v>1.0068416595458984E-3</c:v>
                </c:pt>
                <c:pt idx="57781">
                  <c:v>1.0080337524414063E-3</c:v>
                </c:pt>
                <c:pt idx="57782">
                  <c:v>1.007080078125E-3</c:v>
                </c:pt>
                <c:pt idx="57783">
                  <c:v>1.0068416595458984E-3</c:v>
                </c:pt>
                <c:pt idx="57784">
                  <c:v>1.007080078125E-3</c:v>
                </c:pt>
                <c:pt idx="57785">
                  <c:v>1.007080078125E-3</c:v>
                </c:pt>
                <c:pt idx="57786">
                  <c:v>1.0068416595458984E-3</c:v>
                </c:pt>
                <c:pt idx="57787">
                  <c:v>1.007080078125E-3</c:v>
                </c:pt>
                <c:pt idx="57788">
                  <c:v>1.007080078125E-3</c:v>
                </c:pt>
                <c:pt idx="57789">
                  <c:v>1.0068416595458984E-3</c:v>
                </c:pt>
                <c:pt idx="57790">
                  <c:v>1.007080078125E-3</c:v>
                </c:pt>
                <c:pt idx="57791">
                  <c:v>1.007080078125E-3</c:v>
                </c:pt>
                <c:pt idx="57792">
                  <c:v>1.0068416595458984E-3</c:v>
                </c:pt>
                <c:pt idx="57793">
                  <c:v>1.007080078125E-3</c:v>
                </c:pt>
                <c:pt idx="57794">
                  <c:v>1.0080337524414063E-3</c:v>
                </c:pt>
                <c:pt idx="57795">
                  <c:v>1.007080078125E-3</c:v>
                </c:pt>
                <c:pt idx="57796">
                  <c:v>1.0068416595458984E-3</c:v>
                </c:pt>
                <c:pt idx="57797">
                  <c:v>1.007080078125E-3</c:v>
                </c:pt>
                <c:pt idx="57798">
                  <c:v>1.007080078125E-3</c:v>
                </c:pt>
                <c:pt idx="57799">
                  <c:v>1.0068416595458984E-3</c:v>
                </c:pt>
                <c:pt idx="57800">
                  <c:v>1.007080078125E-3</c:v>
                </c:pt>
                <c:pt idx="57801">
                  <c:v>1.007080078125E-3</c:v>
                </c:pt>
                <c:pt idx="57802">
                  <c:v>1.0068416595458984E-3</c:v>
                </c:pt>
                <c:pt idx="57803">
                  <c:v>1.007080078125E-3</c:v>
                </c:pt>
                <c:pt idx="57804">
                  <c:v>1.007080078125E-3</c:v>
                </c:pt>
                <c:pt idx="57805">
                  <c:v>1.0068416595458984E-3</c:v>
                </c:pt>
                <c:pt idx="57806">
                  <c:v>1.0080337524414063E-3</c:v>
                </c:pt>
                <c:pt idx="57807">
                  <c:v>1.007080078125E-3</c:v>
                </c:pt>
                <c:pt idx="57808">
                  <c:v>1.0068416595458984E-3</c:v>
                </c:pt>
                <c:pt idx="57809">
                  <c:v>1.007080078125E-3</c:v>
                </c:pt>
                <c:pt idx="57810">
                  <c:v>1.007080078125E-3</c:v>
                </c:pt>
                <c:pt idx="57811">
                  <c:v>1.0068416595458984E-3</c:v>
                </c:pt>
                <c:pt idx="57812">
                  <c:v>1.007080078125E-3</c:v>
                </c:pt>
                <c:pt idx="57813">
                  <c:v>1.007080078125E-3</c:v>
                </c:pt>
                <c:pt idx="57814">
                  <c:v>1.0068416595458984E-3</c:v>
                </c:pt>
                <c:pt idx="57815">
                  <c:v>1.007080078125E-3</c:v>
                </c:pt>
                <c:pt idx="57816">
                  <c:v>1.007080078125E-3</c:v>
                </c:pt>
                <c:pt idx="57817">
                  <c:v>1.0068416595458984E-3</c:v>
                </c:pt>
                <c:pt idx="57818">
                  <c:v>1.007080078125E-3</c:v>
                </c:pt>
                <c:pt idx="57819">
                  <c:v>1.0080337524414063E-3</c:v>
                </c:pt>
                <c:pt idx="57820">
                  <c:v>1.007080078125E-3</c:v>
                </c:pt>
                <c:pt idx="57821">
                  <c:v>1.0068416595458984E-3</c:v>
                </c:pt>
                <c:pt idx="57822">
                  <c:v>1.007080078125E-3</c:v>
                </c:pt>
                <c:pt idx="57823">
                  <c:v>1.007080078125E-3</c:v>
                </c:pt>
                <c:pt idx="57824">
                  <c:v>1.0068416595458984E-3</c:v>
                </c:pt>
                <c:pt idx="57825">
                  <c:v>1.007080078125E-3</c:v>
                </c:pt>
                <c:pt idx="57826">
                  <c:v>1.007080078125E-3</c:v>
                </c:pt>
                <c:pt idx="57827">
                  <c:v>1.0068416595458984E-3</c:v>
                </c:pt>
                <c:pt idx="57828">
                  <c:v>1.007080078125E-3</c:v>
                </c:pt>
                <c:pt idx="57829">
                  <c:v>1.007080078125E-3</c:v>
                </c:pt>
                <c:pt idx="57830">
                  <c:v>1.0068416595458984E-3</c:v>
                </c:pt>
                <c:pt idx="57831">
                  <c:v>1.0080337524414063E-3</c:v>
                </c:pt>
                <c:pt idx="57832">
                  <c:v>1.007080078125E-3</c:v>
                </c:pt>
                <c:pt idx="57833">
                  <c:v>1.0068416595458984E-3</c:v>
                </c:pt>
                <c:pt idx="57834">
                  <c:v>1.007080078125E-3</c:v>
                </c:pt>
                <c:pt idx="57835">
                  <c:v>1.007080078125E-3</c:v>
                </c:pt>
                <c:pt idx="57836">
                  <c:v>1.0068416595458984E-3</c:v>
                </c:pt>
                <c:pt idx="57837">
                  <c:v>1.007080078125E-3</c:v>
                </c:pt>
                <c:pt idx="57838">
                  <c:v>1.007080078125E-3</c:v>
                </c:pt>
                <c:pt idx="57839">
                  <c:v>1.0068416595458984E-3</c:v>
                </c:pt>
                <c:pt idx="57840">
                  <c:v>1.007080078125E-3</c:v>
                </c:pt>
                <c:pt idx="57841">
                  <c:v>1.007080078125E-3</c:v>
                </c:pt>
                <c:pt idx="57842">
                  <c:v>1.0068416595458984E-3</c:v>
                </c:pt>
                <c:pt idx="57843">
                  <c:v>1.007080078125E-3</c:v>
                </c:pt>
                <c:pt idx="57844">
                  <c:v>1.0080337524414063E-3</c:v>
                </c:pt>
                <c:pt idx="57845">
                  <c:v>1.007080078125E-3</c:v>
                </c:pt>
                <c:pt idx="57846">
                  <c:v>1.0068416595458984E-3</c:v>
                </c:pt>
                <c:pt idx="57847">
                  <c:v>1.007080078125E-3</c:v>
                </c:pt>
                <c:pt idx="57848">
                  <c:v>1.007080078125E-3</c:v>
                </c:pt>
                <c:pt idx="57849">
                  <c:v>1.0068416595458984E-3</c:v>
                </c:pt>
                <c:pt idx="57850">
                  <c:v>1.007080078125E-3</c:v>
                </c:pt>
                <c:pt idx="57851">
                  <c:v>1.007080078125E-3</c:v>
                </c:pt>
                <c:pt idx="57852">
                  <c:v>1.0068416595458984E-3</c:v>
                </c:pt>
                <c:pt idx="57853">
                  <c:v>1.007080078125E-3</c:v>
                </c:pt>
                <c:pt idx="57854">
                  <c:v>1.0068416595458984E-3</c:v>
                </c:pt>
                <c:pt idx="57855">
                  <c:v>1.007080078125E-3</c:v>
                </c:pt>
                <c:pt idx="57856">
                  <c:v>1.0080337524414063E-3</c:v>
                </c:pt>
                <c:pt idx="57857">
                  <c:v>1.007080078125E-3</c:v>
                </c:pt>
                <c:pt idx="57858">
                  <c:v>1.0068416595458984E-3</c:v>
                </c:pt>
                <c:pt idx="57859">
                  <c:v>1.007080078125E-3</c:v>
                </c:pt>
                <c:pt idx="57860">
                  <c:v>1.007080078125E-3</c:v>
                </c:pt>
                <c:pt idx="57861">
                  <c:v>1.0068416595458984E-3</c:v>
                </c:pt>
                <c:pt idx="57862">
                  <c:v>1.007080078125E-3</c:v>
                </c:pt>
                <c:pt idx="57863">
                  <c:v>1.007080078125E-3</c:v>
                </c:pt>
                <c:pt idx="57864">
                  <c:v>1.0068416595458984E-3</c:v>
                </c:pt>
                <c:pt idx="57865">
                  <c:v>1.007080078125E-3</c:v>
                </c:pt>
                <c:pt idx="57866">
                  <c:v>1.007080078125E-3</c:v>
                </c:pt>
                <c:pt idx="57867">
                  <c:v>1.0068416595458984E-3</c:v>
                </c:pt>
                <c:pt idx="57868">
                  <c:v>1.007080078125E-3</c:v>
                </c:pt>
                <c:pt idx="57869">
                  <c:v>1.0080337524414063E-3</c:v>
                </c:pt>
                <c:pt idx="57870">
                  <c:v>1.007080078125E-3</c:v>
                </c:pt>
                <c:pt idx="57871">
                  <c:v>1.0068416595458984E-3</c:v>
                </c:pt>
                <c:pt idx="57872">
                  <c:v>1.007080078125E-3</c:v>
                </c:pt>
                <c:pt idx="57873">
                  <c:v>1.007080078125E-3</c:v>
                </c:pt>
                <c:pt idx="57874">
                  <c:v>1.0068416595458984E-3</c:v>
                </c:pt>
                <c:pt idx="57875">
                  <c:v>1.007080078125E-3</c:v>
                </c:pt>
                <c:pt idx="57876">
                  <c:v>1.0068416595458984E-3</c:v>
                </c:pt>
                <c:pt idx="57877">
                  <c:v>1.007080078125E-3</c:v>
                </c:pt>
                <c:pt idx="57878">
                  <c:v>5.3375005722045898E-2</c:v>
                </c:pt>
                <c:pt idx="57879">
                  <c:v>1.0080337524414063E-3</c:v>
                </c:pt>
                <c:pt idx="57880">
                  <c:v>1.007080078125E-3</c:v>
                </c:pt>
                <c:pt idx="57881">
                  <c:v>1.0068416595458984E-3</c:v>
                </c:pt>
                <c:pt idx="57882">
                  <c:v>1.007080078125E-3</c:v>
                </c:pt>
                <c:pt idx="57883">
                  <c:v>1.007080078125E-3</c:v>
                </c:pt>
                <c:pt idx="57884">
                  <c:v>1.0068416595458984E-3</c:v>
                </c:pt>
                <c:pt idx="57885">
                  <c:v>1.007080078125E-3</c:v>
                </c:pt>
                <c:pt idx="57886">
                  <c:v>1.007080078125E-3</c:v>
                </c:pt>
                <c:pt idx="57887">
                  <c:v>1.0068416595458984E-3</c:v>
                </c:pt>
                <c:pt idx="57888">
                  <c:v>1.007080078125E-3</c:v>
                </c:pt>
                <c:pt idx="57889">
                  <c:v>1.007080078125E-3</c:v>
                </c:pt>
                <c:pt idx="57890">
                  <c:v>1.0068416595458984E-3</c:v>
                </c:pt>
                <c:pt idx="57891">
                  <c:v>1.007080078125E-3</c:v>
                </c:pt>
                <c:pt idx="57892">
                  <c:v>1.0080337524414063E-3</c:v>
                </c:pt>
                <c:pt idx="57893">
                  <c:v>1.0068416595458984E-3</c:v>
                </c:pt>
                <c:pt idx="57894">
                  <c:v>1.007080078125E-3</c:v>
                </c:pt>
                <c:pt idx="57895">
                  <c:v>1.007080078125E-3</c:v>
                </c:pt>
                <c:pt idx="57896">
                  <c:v>1.0068416595458984E-3</c:v>
                </c:pt>
                <c:pt idx="57897">
                  <c:v>1.007080078125E-3</c:v>
                </c:pt>
                <c:pt idx="57898">
                  <c:v>1.007080078125E-3</c:v>
                </c:pt>
                <c:pt idx="57899">
                  <c:v>1.0068416595458984E-3</c:v>
                </c:pt>
                <c:pt idx="57900">
                  <c:v>1.007080078125E-3</c:v>
                </c:pt>
                <c:pt idx="57901">
                  <c:v>1.007080078125E-3</c:v>
                </c:pt>
                <c:pt idx="57902">
                  <c:v>1.0068416595458984E-3</c:v>
                </c:pt>
                <c:pt idx="57903">
                  <c:v>1.007080078125E-3</c:v>
                </c:pt>
                <c:pt idx="57904">
                  <c:v>1.0080337524414063E-3</c:v>
                </c:pt>
                <c:pt idx="57905">
                  <c:v>1.007080078125E-3</c:v>
                </c:pt>
                <c:pt idx="57906">
                  <c:v>1.0068416595458984E-3</c:v>
                </c:pt>
                <c:pt idx="57907">
                  <c:v>1.007080078125E-3</c:v>
                </c:pt>
                <c:pt idx="57908">
                  <c:v>1.007080078125E-3</c:v>
                </c:pt>
                <c:pt idx="57909">
                  <c:v>1.0068416595458984E-3</c:v>
                </c:pt>
                <c:pt idx="57910">
                  <c:v>1.007080078125E-3</c:v>
                </c:pt>
                <c:pt idx="57911">
                  <c:v>1.007080078125E-3</c:v>
                </c:pt>
                <c:pt idx="57912">
                  <c:v>1.0068416595458984E-3</c:v>
                </c:pt>
                <c:pt idx="57913">
                  <c:v>1.007080078125E-3</c:v>
                </c:pt>
                <c:pt idx="57914">
                  <c:v>1.007080078125E-3</c:v>
                </c:pt>
                <c:pt idx="57915">
                  <c:v>1.0068416595458984E-3</c:v>
                </c:pt>
                <c:pt idx="57916">
                  <c:v>1.007080078125E-3</c:v>
                </c:pt>
                <c:pt idx="57917">
                  <c:v>1.0080337524414063E-3</c:v>
                </c:pt>
                <c:pt idx="57918">
                  <c:v>1.0068416595458984E-3</c:v>
                </c:pt>
                <c:pt idx="57919">
                  <c:v>1.007080078125E-3</c:v>
                </c:pt>
                <c:pt idx="57920">
                  <c:v>1.007080078125E-3</c:v>
                </c:pt>
                <c:pt idx="57921">
                  <c:v>1.0068416595458984E-3</c:v>
                </c:pt>
                <c:pt idx="57922">
                  <c:v>1.007080078125E-3</c:v>
                </c:pt>
                <c:pt idx="57923">
                  <c:v>1.007080078125E-3</c:v>
                </c:pt>
                <c:pt idx="57924">
                  <c:v>1.0068416595458984E-3</c:v>
                </c:pt>
                <c:pt idx="57925">
                  <c:v>1.007080078125E-3</c:v>
                </c:pt>
                <c:pt idx="57926">
                  <c:v>1.007080078125E-3</c:v>
                </c:pt>
                <c:pt idx="57927">
                  <c:v>1.0068416595458984E-3</c:v>
                </c:pt>
                <c:pt idx="57928">
                  <c:v>1.007080078125E-3</c:v>
                </c:pt>
                <c:pt idx="57929">
                  <c:v>1.0080337524414063E-3</c:v>
                </c:pt>
                <c:pt idx="57930">
                  <c:v>1.007080078125E-3</c:v>
                </c:pt>
                <c:pt idx="57931">
                  <c:v>1.0068416595458984E-3</c:v>
                </c:pt>
                <c:pt idx="57932">
                  <c:v>1.007080078125E-3</c:v>
                </c:pt>
                <c:pt idx="57933">
                  <c:v>1.007080078125E-3</c:v>
                </c:pt>
                <c:pt idx="57934">
                  <c:v>1.0068416595458984E-3</c:v>
                </c:pt>
                <c:pt idx="57935">
                  <c:v>1.007080078125E-3</c:v>
                </c:pt>
                <c:pt idx="57936">
                  <c:v>1.007080078125E-3</c:v>
                </c:pt>
                <c:pt idx="57937">
                  <c:v>1.4098882675170898E-2</c:v>
                </c:pt>
                <c:pt idx="57938">
                  <c:v>1.007080078125E-3</c:v>
                </c:pt>
                <c:pt idx="57939">
                  <c:v>1.0068416595458984E-3</c:v>
                </c:pt>
                <c:pt idx="57940">
                  <c:v>1.007080078125E-3</c:v>
                </c:pt>
                <c:pt idx="57941">
                  <c:v>1.0080337524414063E-3</c:v>
                </c:pt>
                <c:pt idx="57942">
                  <c:v>1.007080078125E-3</c:v>
                </c:pt>
                <c:pt idx="57943">
                  <c:v>1.0068416595458984E-3</c:v>
                </c:pt>
                <c:pt idx="57944">
                  <c:v>1.007080078125E-3</c:v>
                </c:pt>
                <c:pt idx="57945">
                  <c:v>2.0139217376708984E-3</c:v>
                </c:pt>
                <c:pt idx="57946">
                  <c:v>1.007080078125E-3</c:v>
                </c:pt>
                <c:pt idx="57947">
                  <c:v>1.007080078125E-3</c:v>
                </c:pt>
                <c:pt idx="57948">
                  <c:v>1.0068416595458984E-3</c:v>
                </c:pt>
                <c:pt idx="57949">
                  <c:v>1.007080078125E-3</c:v>
                </c:pt>
                <c:pt idx="57950">
                  <c:v>1.007080078125E-3</c:v>
                </c:pt>
                <c:pt idx="57951">
                  <c:v>1.0068416595458984E-3</c:v>
                </c:pt>
                <c:pt idx="57952">
                  <c:v>1.007080078125E-3</c:v>
                </c:pt>
                <c:pt idx="57953">
                  <c:v>1.0080337524414063E-3</c:v>
                </c:pt>
                <c:pt idx="57954">
                  <c:v>1.0068416595458984E-3</c:v>
                </c:pt>
                <c:pt idx="57955">
                  <c:v>1.007080078125E-3</c:v>
                </c:pt>
                <c:pt idx="57956">
                  <c:v>1.007080078125E-3</c:v>
                </c:pt>
                <c:pt idx="57957">
                  <c:v>1.0068416595458984E-3</c:v>
                </c:pt>
                <c:pt idx="57958">
                  <c:v>1.007080078125E-3</c:v>
                </c:pt>
                <c:pt idx="57959">
                  <c:v>1.007080078125E-3</c:v>
                </c:pt>
                <c:pt idx="57960">
                  <c:v>1.0068416595458984E-3</c:v>
                </c:pt>
                <c:pt idx="57961">
                  <c:v>1.007080078125E-3</c:v>
                </c:pt>
                <c:pt idx="57962">
                  <c:v>1.007080078125E-3</c:v>
                </c:pt>
                <c:pt idx="57963">
                  <c:v>1.0068416595458984E-3</c:v>
                </c:pt>
                <c:pt idx="57964">
                  <c:v>1.007080078125E-3</c:v>
                </c:pt>
                <c:pt idx="57965">
                  <c:v>1.0080337524414063E-3</c:v>
                </c:pt>
                <c:pt idx="57966">
                  <c:v>1.007080078125E-3</c:v>
                </c:pt>
                <c:pt idx="57967">
                  <c:v>1.0068416595458984E-3</c:v>
                </c:pt>
                <c:pt idx="57968">
                  <c:v>1.007080078125E-3</c:v>
                </c:pt>
                <c:pt idx="57969">
                  <c:v>1.007080078125E-3</c:v>
                </c:pt>
                <c:pt idx="57970">
                  <c:v>1.0068416595458984E-3</c:v>
                </c:pt>
                <c:pt idx="57971">
                  <c:v>1.007080078125E-3</c:v>
                </c:pt>
                <c:pt idx="57972">
                  <c:v>1.007080078125E-3</c:v>
                </c:pt>
                <c:pt idx="57973">
                  <c:v>1.0068416595458984E-3</c:v>
                </c:pt>
                <c:pt idx="57974">
                  <c:v>1.007080078125E-3</c:v>
                </c:pt>
                <c:pt idx="57975">
                  <c:v>1.007080078125E-3</c:v>
                </c:pt>
                <c:pt idx="57976">
                  <c:v>1.0068416595458984E-3</c:v>
                </c:pt>
                <c:pt idx="57977">
                  <c:v>1.007080078125E-3</c:v>
                </c:pt>
                <c:pt idx="57978">
                  <c:v>1.0080337524414063E-3</c:v>
                </c:pt>
                <c:pt idx="57979">
                  <c:v>1.0068416595458984E-3</c:v>
                </c:pt>
                <c:pt idx="57980">
                  <c:v>1.007080078125E-3</c:v>
                </c:pt>
                <c:pt idx="57981">
                  <c:v>1.007080078125E-3</c:v>
                </c:pt>
                <c:pt idx="57982">
                  <c:v>1.0068416595458984E-3</c:v>
                </c:pt>
                <c:pt idx="57983">
                  <c:v>1.007080078125E-3</c:v>
                </c:pt>
                <c:pt idx="57984">
                  <c:v>1.007080078125E-3</c:v>
                </c:pt>
                <c:pt idx="57985">
                  <c:v>1.0068416595458984E-3</c:v>
                </c:pt>
                <c:pt idx="57986">
                  <c:v>1.007080078125E-3</c:v>
                </c:pt>
                <c:pt idx="57987">
                  <c:v>1.007080078125E-3</c:v>
                </c:pt>
                <c:pt idx="57988">
                  <c:v>1.0068416595458984E-3</c:v>
                </c:pt>
                <c:pt idx="57989">
                  <c:v>1.007080078125E-3</c:v>
                </c:pt>
                <c:pt idx="57990">
                  <c:v>1.0080337524414063E-3</c:v>
                </c:pt>
                <c:pt idx="57991">
                  <c:v>1.007080078125E-3</c:v>
                </c:pt>
                <c:pt idx="57992">
                  <c:v>1.0068416595458984E-3</c:v>
                </c:pt>
                <c:pt idx="57993">
                  <c:v>1.007080078125E-3</c:v>
                </c:pt>
                <c:pt idx="57994">
                  <c:v>1.007080078125E-3</c:v>
                </c:pt>
                <c:pt idx="57995">
                  <c:v>1.0068416595458984E-3</c:v>
                </c:pt>
                <c:pt idx="57996">
                  <c:v>1.007080078125E-3</c:v>
                </c:pt>
                <c:pt idx="57997">
                  <c:v>1.007080078125E-3</c:v>
                </c:pt>
                <c:pt idx="57998">
                  <c:v>1.0068416595458984E-3</c:v>
                </c:pt>
                <c:pt idx="57999">
                  <c:v>1.007080078125E-3</c:v>
                </c:pt>
                <c:pt idx="58000">
                  <c:v>1.007080078125E-3</c:v>
                </c:pt>
                <c:pt idx="58001">
                  <c:v>1.0068416595458984E-3</c:v>
                </c:pt>
                <c:pt idx="58002">
                  <c:v>1.007080078125E-3</c:v>
                </c:pt>
                <c:pt idx="58003">
                  <c:v>1.0080337524414063E-3</c:v>
                </c:pt>
                <c:pt idx="58004">
                  <c:v>1.0068416595458984E-3</c:v>
                </c:pt>
                <c:pt idx="58005">
                  <c:v>1.007080078125E-3</c:v>
                </c:pt>
                <c:pt idx="58006">
                  <c:v>1.007080078125E-3</c:v>
                </c:pt>
                <c:pt idx="58007">
                  <c:v>1.0068416595458984E-3</c:v>
                </c:pt>
                <c:pt idx="58008">
                  <c:v>1.007080078125E-3</c:v>
                </c:pt>
                <c:pt idx="58009">
                  <c:v>1.007080078125E-3</c:v>
                </c:pt>
                <c:pt idx="58010">
                  <c:v>1.0068416595458984E-3</c:v>
                </c:pt>
                <c:pt idx="58011">
                  <c:v>1.007080078125E-3</c:v>
                </c:pt>
                <c:pt idx="58012">
                  <c:v>1.007080078125E-3</c:v>
                </c:pt>
                <c:pt idx="58013">
                  <c:v>1.0068416595458984E-3</c:v>
                </c:pt>
                <c:pt idx="58014">
                  <c:v>1.007080078125E-3</c:v>
                </c:pt>
                <c:pt idx="58015">
                  <c:v>1.0080337524414063E-3</c:v>
                </c:pt>
                <c:pt idx="58016">
                  <c:v>1.007080078125E-3</c:v>
                </c:pt>
                <c:pt idx="58017">
                  <c:v>1.0068416595458984E-3</c:v>
                </c:pt>
                <c:pt idx="58018">
                  <c:v>1.007080078125E-3</c:v>
                </c:pt>
                <c:pt idx="58019">
                  <c:v>1.007080078125E-3</c:v>
                </c:pt>
                <c:pt idx="58020">
                  <c:v>1.0068416595458984E-3</c:v>
                </c:pt>
                <c:pt idx="58021">
                  <c:v>1.007080078125E-3</c:v>
                </c:pt>
                <c:pt idx="58022">
                  <c:v>1.007080078125E-3</c:v>
                </c:pt>
                <c:pt idx="58023">
                  <c:v>1.0068416595458984E-3</c:v>
                </c:pt>
                <c:pt idx="58024">
                  <c:v>1.007080078125E-3</c:v>
                </c:pt>
                <c:pt idx="58025">
                  <c:v>1.007080078125E-3</c:v>
                </c:pt>
                <c:pt idx="58026">
                  <c:v>1.0068416595458984E-3</c:v>
                </c:pt>
                <c:pt idx="58027">
                  <c:v>1.007080078125E-3</c:v>
                </c:pt>
                <c:pt idx="58028">
                  <c:v>1.0080337524414063E-3</c:v>
                </c:pt>
                <c:pt idx="58029">
                  <c:v>1.0068416595458984E-3</c:v>
                </c:pt>
                <c:pt idx="58030">
                  <c:v>1.007080078125E-3</c:v>
                </c:pt>
                <c:pt idx="58031">
                  <c:v>1.007080078125E-3</c:v>
                </c:pt>
                <c:pt idx="58032">
                  <c:v>1.0068416595458984E-3</c:v>
                </c:pt>
                <c:pt idx="58033">
                  <c:v>1.007080078125E-3</c:v>
                </c:pt>
                <c:pt idx="58034">
                  <c:v>1.007080078125E-3</c:v>
                </c:pt>
                <c:pt idx="58035">
                  <c:v>1.0068416595458984E-3</c:v>
                </c:pt>
                <c:pt idx="58036">
                  <c:v>1.007080078125E-3</c:v>
                </c:pt>
                <c:pt idx="58037">
                  <c:v>1.007080078125E-3</c:v>
                </c:pt>
                <c:pt idx="58038">
                  <c:v>1.0068416595458984E-3</c:v>
                </c:pt>
                <c:pt idx="58039">
                  <c:v>1.007080078125E-3</c:v>
                </c:pt>
                <c:pt idx="58040">
                  <c:v>1.0080337524414063E-3</c:v>
                </c:pt>
                <c:pt idx="58041">
                  <c:v>1.007080078125E-3</c:v>
                </c:pt>
                <c:pt idx="58042">
                  <c:v>1.0068416595458984E-3</c:v>
                </c:pt>
                <c:pt idx="58043">
                  <c:v>1.007080078125E-3</c:v>
                </c:pt>
                <c:pt idx="58044">
                  <c:v>1.007080078125E-3</c:v>
                </c:pt>
                <c:pt idx="58045">
                  <c:v>1.0068416595458984E-3</c:v>
                </c:pt>
                <c:pt idx="58046">
                  <c:v>1.007080078125E-3</c:v>
                </c:pt>
                <c:pt idx="58047">
                  <c:v>1.007080078125E-3</c:v>
                </c:pt>
                <c:pt idx="58048">
                  <c:v>1.0068416595458984E-3</c:v>
                </c:pt>
                <c:pt idx="58049">
                  <c:v>1.007080078125E-3</c:v>
                </c:pt>
                <c:pt idx="58050">
                  <c:v>1.007080078125E-3</c:v>
                </c:pt>
                <c:pt idx="58051">
                  <c:v>1.0068416595458984E-3</c:v>
                </c:pt>
                <c:pt idx="58052">
                  <c:v>1.007080078125E-3</c:v>
                </c:pt>
                <c:pt idx="58053">
                  <c:v>1.0080337524414063E-3</c:v>
                </c:pt>
                <c:pt idx="58054">
                  <c:v>1.0068416595458984E-3</c:v>
                </c:pt>
                <c:pt idx="58055">
                  <c:v>1.007080078125E-3</c:v>
                </c:pt>
                <c:pt idx="58056">
                  <c:v>1.007080078125E-3</c:v>
                </c:pt>
                <c:pt idx="58057">
                  <c:v>1.0068416595458984E-3</c:v>
                </c:pt>
                <c:pt idx="58058">
                  <c:v>1.007080078125E-3</c:v>
                </c:pt>
                <c:pt idx="58059">
                  <c:v>1.007080078125E-3</c:v>
                </c:pt>
                <c:pt idx="58060">
                  <c:v>1.0068416595458984E-3</c:v>
                </c:pt>
                <c:pt idx="58061">
                  <c:v>1.007080078125E-3</c:v>
                </c:pt>
                <c:pt idx="58062">
                  <c:v>1.007080078125E-3</c:v>
                </c:pt>
                <c:pt idx="58063">
                  <c:v>1.0068416595458984E-3</c:v>
                </c:pt>
                <c:pt idx="58064">
                  <c:v>1.007080078125E-3</c:v>
                </c:pt>
                <c:pt idx="58065">
                  <c:v>1.0080337524414063E-3</c:v>
                </c:pt>
                <c:pt idx="58066">
                  <c:v>1.007080078125E-3</c:v>
                </c:pt>
                <c:pt idx="58067">
                  <c:v>1.0068416595458984E-3</c:v>
                </c:pt>
                <c:pt idx="58068">
                  <c:v>1.007080078125E-3</c:v>
                </c:pt>
                <c:pt idx="58069">
                  <c:v>1.007080078125E-3</c:v>
                </c:pt>
                <c:pt idx="58070">
                  <c:v>1.0068416595458984E-3</c:v>
                </c:pt>
                <c:pt idx="58071">
                  <c:v>1.007080078125E-3</c:v>
                </c:pt>
                <c:pt idx="58072">
                  <c:v>1.007080078125E-3</c:v>
                </c:pt>
                <c:pt idx="58073">
                  <c:v>1.0068416595458984E-3</c:v>
                </c:pt>
                <c:pt idx="58074">
                  <c:v>1.007080078125E-3</c:v>
                </c:pt>
                <c:pt idx="58075">
                  <c:v>1.007080078125E-3</c:v>
                </c:pt>
                <c:pt idx="58076">
                  <c:v>1.0068416595458984E-3</c:v>
                </c:pt>
                <c:pt idx="58077">
                  <c:v>1.0080337524414063E-3</c:v>
                </c:pt>
                <c:pt idx="58078">
                  <c:v>1.007080078125E-3</c:v>
                </c:pt>
                <c:pt idx="58079">
                  <c:v>1.0068416595458984E-3</c:v>
                </c:pt>
                <c:pt idx="58080">
                  <c:v>1.007080078125E-3</c:v>
                </c:pt>
                <c:pt idx="58081">
                  <c:v>1.007080078125E-3</c:v>
                </c:pt>
                <c:pt idx="58082">
                  <c:v>1.0068416595458984E-3</c:v>
                </c:pt>
                <c:pt idx="58083">
                  <c:v>1.007080078125E-3</c:v>
                </c:pt>
                <c:pt idx="58084">
                  <c:v>1.007080078125E-3</c:v>
                </c:pt>
                <c:pt idx="58085">
                  <c:v>1.0068416595458984E-3</c:v>
                </c:pt>
                <c:pt idx="58086">
                  <c:v>1.007080078125E-3</c:v>
                </c:pt>
                <c:pt idx="58087">
                  <c:v>1.007080078125E-3</c:v>
                </c:pt>
                <c:pt idx="58088">
                  <c:v>1.0068416595458984E-3</c:v>
                </c:pt>
                <c:pt idx="58089">
                  <c:v>1.007080078125E-3</c:v>
                </c:pt>
                <c:pt idx="58090">
                  <c:v>1.0080337524414063E-3</c:v>
                </c:pt>
                <c:pt idx="58091">
                  <c:v>1.007080078125E-3</c:v>
                </c:pt>
                <c:pt idx="58092">
                  <c:v>1.0068416595458984E-3</c:v>
                </c:pt>
                <c:pt idx="58093">
                  <c:v>1.007080078125E-3</c:v>
                </c:pt>
                <c:pt idx="58094">
                  <c:v>1.007080078125E-3</c:v>
                </c:pt>
                <c:pt idx="58095">
                  <c:v>1.0068416595458984E-3</c:v>
                </c:pt>
                <c:pt idx="58096">
                  <c:v>1.007080078125E-3</c:v>
                </c:pt>
                <c:pt idx="58097">
                  <c:v>1.007080078125E-3</c:v>
                </c:pt>
                <c:pt idx="58098">
                  <c:v>1.0068416595458984E-3</c:v>
                </c:pt>
                <c:pt idx="58099">
                  <c:v>1.007080078125E-3</c:v>
                </c:pt>
                <c:pt idx="58100">
                  <c:v>1.007080078125E-3</c:v>
                </c:pt>
                <c:pt idx="58101">
                  <c:v>1.0068416595458984E-3</c:v>
                </c:pt>
                <c:pt idx="58102">
                  <c:v>1.0080337524414063E-3</c:v>
                </c:pt>
                <c:pt idx="58103">
                  <c:v>1.007080078125E-3</c:v>
                </c:pt>
                <c:pt idx="58104">
                  <c:v>1.0068416595458984E-3</c:v>
                </c:pt>
                <c:pt idx="58105">
                  <c:v>1.007080078125E-3</c:v>
                </c:pt>
                <c:pt idx="58106">
                  <c:v>1.007080078125E-3</c:v>
                </c:pt>
                <c:pt idx="58107">
                  <c:v>1.0068416595458984E-3</c:v>
                </c:pt>
                <c:pt idx="58108">
                  <c:v>1.007080078125E-3</c:v>
                </c:pt>
                <c:pt idx="58109">
                  <c:v>1.007080078125E-3</c:v>
                </c:pt>
                <c:pt idx="58110">
                  <c:v>1.0068416595458984E-3</c:v>
                </c:pt>
                <c:pt idx="58111">
                  <c:v>1.007080078125E-3</c:v>
                </c:pt>
                <c:pt idx="58112">
                  <c:v>1.007080078125E-3</c:v>
                </c:pt>
                <c:pt idx="58113">
                  <c:v>1.0068416595458984E-3</c:v>
                </c:pt>
                <c:pt idx="58114">
                  <c:v>1.007080078125E-3</c:v>
                </c:pt>
                <c:pt idx="58115">
                  <c:v>1.0080337524414063E-3</c:v>
                </c:pt>
                <c:pt idx="58116">
                  <c:v>1.007080078125E-3</c:v>
                </c:pt>
                <c:pt idx="58117">
                  <c:v>1.0068416595458984E-3</c:v>
                </c:pt>
                <c:pt idx="58118">
                  <c:v>1.007080078125E-3</c:v>
                </c:pt>
                <c:pt idx="58119">
                  <c:v>1.007080078125E-3</c:v>
                </c:pt>
                <c:pt idx="58120">
                  <c:v>1.0068416595458984E-3</c:v>
                </c:pt>
                <c:pt idx="58121">
                  <c:v>1.007080078125E-3</c:v>
                </c:pt>
                <c:pt idx="58122">
                  <c:v>1.007080078125E-3</c:v>
                </c:pt>
                <c:pt idx="58123">
                  <c:v>1.0068416595458984E-3</c:v>
                </c:pt>
                <c:pt idx="58124">
                  <c:v>1.007080078125E-3</c:v>
                </c:pt>
                <c:pt idx="58125">
                  <c:v>1.007080078125E-3</c:v>
                </c:pt>
                <c:pt idx="58126">
                  <c:v>1.0068416595458984E-3</c:v>
                </c:pt>
                <c:pt idx="58127">
                  <c:v>1.0080337524414063E-3</c:v>
                </c:pt>
                <c:pt idx="58128">
                  <c:v>1.007080078125E-3</c:v>
                </c:pt>
                <c:pt idx="58129">
                  <c:v>1.0068416595458984E-3</c:v>
                </c:pt>
                <c:pt idx="58130">
                  <c:v>1.007080078125E-3</c:v>
                </c:pt>
                <c:pt idx="58131">
                  <c:v>1.007080078125E-3</c:v>
                </c:pt>
                <c:pt idx="58132">
                  <c:v>1.0068416595458984E-3</c:v>
                </c:pt>
                <c:pt idx="58133">
                  <c:v>1.007080078125E-3</c:v>
                </c:pt>
                <c:pt idx="58134">
                  <c:v>1.007080078125E-3</c:v>
                </c:pt>
                <c:pt idx="58135">
                  <c:v>1.0068416595458984E-3</c:v>
                </c:pt>
                <c:pt idx="58136">
                  <c:v>1.007080078125E-3</c:v>
                </c:pt>
                <c:pt idx="58137">
                  <c:v>1.007080078125E-3</c:v>
                </c:pt>
                <c:pt idx="58138">
                  <c:v>1.0068416595458984E-3</c:v>
                </c:pt>
                <c:pt idx="58139">
                  <c:v>1.007080078125E-3</c:v>
                </c:pt>
                <c:pt idx="58140">
                  <c:v>1.0080337524414063E-3</c:v>
                </c:pt>
                <c:pt idx="58141">
                  <c:v>1.007080078125E-3</c:v>
                </c:pt>
                <c:pt idx="58142">
                  <c:v>1.0068416595458984E-3</c:v>
                </c:pt>
                <c:pt idx="58143">
                  <c:v>1.007080078125E-3</c:v>
                </c:pt>
                <c:pt idx="58144">
                  <c:v>1.007080078125E-3</c:v>
                </c:pt>
                <c:pt idx="58145">
                  <c:v>1.0068416595458984E-3</c:v>
                </c:pt>
                <c:pt idx="58146">
                  <c:v>1.007080078125E-3</c:v>
                </c:pt>
                <c:pt idx="58147">
                  <c:v>1.007080078125E-3</c:v>
                </c:pt>
                <c:pt idx="58148">
                  <c:v>1.0068416595458984E-3</c:v>
                </c:pt>
                <c:pt idx="58149">
                  <c:v>1.007080078125E-3</c:v>
                </c:pt>
                <c:pt idx="58150">
                  <c:v>1.007080078125E-3</c:v>
                </c:pt>
                <c:pt idx="58151">
                  <c:v>1.0068416595458984E-3</c:v>
                </c:pt>
                <c:pt idx="58152">
                  <c:v>1.0080337524414063E-3</c:v>
                </c:pt>
                <c:pt idx="58153">
                  <c:v>1.007080078125E-3</c:v>
                </c:pt>
                <c:pt idx="58154">
                  <c:v>1.0068416595458984E-3</c:v>
                </c:pt>
                <c:pt idx="58155">
                  <c:v>1.007080078125E-3</c:v>
                </c:pt>
                <c:pt idx="58156">
                  <c:v>1.007080078125E-3</c:v>
                </c:pt>
                <c:pt idx="58157">
                  <c:v>1.0068416595458984E-3</c:v>
                </c:pt>
                <c:pt idx="58158">
                  <c:v>1.007080078125E-3</c:v>
                </c:pt>
                <c:pt idx="58159">
                  <c:v>1.007080078125E-3</c:v>
                </c:pt>
                <c:pt idx="58160">
                  <c:v>1.0068416595458984E-3</c:v>
                </c:pt>
                <c:pt idx="58161">
                  <c:v>1.007080078125E-3</c:v>
                </c:pt>
                <c:pt idx="58162">
                  <c:v>1.007080078125E-3</c:v>
                </c:pt>
                <c:pt idx="58163">
                  <c:v>1.0068416595458984E-3</c:v>
                </c:pt>
                <c:pt idx="58164">
                  <c:v>1.007080078125E-3</c:v>
                </c:pt>
                <c:pt idx="58165">
                  <c:v>1.0080337524414063E-3</c:v>
                </c:pt>
                <c:pt idx="58166">
                  <c:v>1.007080078125E-3</c:v>
                </c:pt>
                <c:pt idx="58167">
                  <c:v>1.0068416595458984E-3</c:v>
                </c:pt>
                <c:pt idx="58168">
                  <c:v>1.007080078125E-3</c:v>
                </c:pt>
                <c:pt idx="58169">
                  <c:v>1.007080078125E-3</c:v>
                </c:pt>
                <c:pt idx="58170">
                  <c:v>1.0068416595458984E-3</c:v>
                </c:pt>
                <c:pt idx="58171">
                  <c:v>1.007080078125E-3</c:v>
                </c:pt>
                <c:pt idx="58172">
                  <c:v>1.007080078125E-3</c:v>
                </c:pt>
                <c:pt idx="58173">
                  <c:v>1.0068416595458984E-3</c:v>
                </c:pt>
                <c:pt idx="58174">
                  <c:v>1.007080078125E-3</c:v>
                </c:pt>
                <c:pt idx="58175">
                  <c:v>1.007080078125E-3</c:v>
                </c:pt>
                <c:pt idx="58176">
                  <c:v>1.0068416595458984E-3</c:v>
                </c:pt>
                <c:pt idx="58177">
                  <c:v>1.0080337524414063E-3</c:v>
                </c:pt>
                <c:pt idx="58178">
                  <c:v>1.007080078125E-3</c:v>
                </c:pt>
                <c:pt idx="58179">
                  <c:v>1.0068416595458984E-3</c:v>
                </c:pt>
                <c:pt idx="58180">
                  <c:v>1.007080078125E-3</c:v>
                </c:pt>
                <c:pt idx="58181">
                  <c:v>1.007080078125E-3</c:v>
                </c:pt>
                <c:pt idx="58182">
                  <c:v>1.0068416595458984E-3</c:v>
                </c:pt>
                <c:pt idx="58183">
                  <c:v>1.007080078125E-3</c:v>
                </c:pt>
                <c:pt idx="58184">
                  <c:v>1.007080078125E-3</c:v>
                </c:pt>
                <c:pt idx="58185">
                  <c:v>1.0068416595458984E-3</c:v>
                </c:pt>
                <c:pt idx="58186">
                  <c:v>1.007080078125E-3</c:v>
                </c:pt>
                <c:pt idx="58187">
                  <c:v>1.007080078125E-3</c:v>
                </c:pt>
                <c:pt idx="58188">
                  <c:v>1.0068416595458984E-3</c:v>
                </c:pt>
                <c:pt idx="58189">
                  <c:v>1.007080078125E-3</c:v>
                </c:pt>
                <c:pt idx="58190">
                  <c:v>1.0080337524414063E-3</c:v>
                </c:pt>
                <c:pt idx="58191">
                  <c:v>1.007080078125E-3</c:v>
                </c:pt>
                <c:pt idx="58192">
                  <c:v>1.0068416595458984E-3</c:v>
                </c:pt>
                <c:pt idx="58193">
                  <c:v>1.007080078125E-3</c:v>
                </c:pt>
                <c:pt idx="58194">
                  <c:v>1.007080078125E-3</c:v>
                </c:pt>
                <c:pt idx="58195">
                  <c:v>1.0068416595458984E-3</c:v>
                </c:pt>
                <c:pt idx="58196">
                  <c:v>1.007080078125E-3</c:v>
                </c:pt>
                <c:pt idx="58197">
                  <c:v>1.007080078125E-3</c:v>
                </c:pt>
                <c:pt idx="58198">
                  <c:v>1.0068416595458984E-3</c:v>
                </c:pt>
                <c:pt idx="58199">
                  <c:v>1.007080078125E-3</c:v>
                </c:pt>
                <c:pt idx="58200">
                  <c:v>1.007080078125E-3</c:v>
                </c:pt>
                <c:pt idx="58201">
                  <c:v>1.0068416595458984E-3</c:v>
                </c:pt>
                <c:pt idx="58202">
                  <c:v>1.0080337524414063E-3</c:v>
                </c:pt>
                <c:pt idx="58203">
                  <c:v>1.007080078125E-3</c:v>
                </c:pt>
                <c:pt idx="58204">
                  <c:v>1.0068416595458984E-3</c:v>
                </c:pt>
                <c:pt idx="58205">
                  <c:v>1.007080078125E-3</c:v>
                </c:pt>
                <c:pt idx="58206">
                  <c:v>1.007080078125E-3</c:v>
                </c:pt>
                <c:pt idx="58207">
                  <c:v>1.0068416595458984E-3</c:v>
                </c:pt>
                <c:pt idx="58208">
                  <c:v>1.007080078125E-3</c:v>
                </c:pt>
                <c:pt idx="58209">
                  <c:v>1.007080078125E-3</c:v>
                </c:pt>
                <c:pt idx="58210">
                  <c:v>1.0068416595458984E-3</c:v>
                </c:pt>
                <c:pt idx="58211">
                  <c:v>1.007080078125E-3</c:v>
                </c:pt>
                <c:pt idx="58212">
                  <c:v>1.007080078125E-3</c:v>
                </c:pt>
                <c:pt idx="58213">
                  <c:v>1.0068416595458984E-3</c:v>
                </c:pt>
                <c:pt idx="58214">
                  <c:v>1.007080078125E-3</c:v>
                </c:pt>
                <c:pt idx="58215">
                  <c:v>1.0080337524414063E-3</c:v>
                </c:pt>
                <c:pt idx="58216">
                  <c:v>1.007080078125E-3</c:v>
                </c:pt>
                <c:pt idx="58217">
                  <c:v>1.0068416595458984E-3</c:v>
                </c:pt>
                <c:pt idx="58218">
                  <c:v>1.007080078125E-3</c:v>
                </c:pt>
                <c:pt idx="58219">
                  <c:v>1.007080078125E-3</c:v>
                </c:pt>
                <c:pt idx="58220">
                  <c:v>1.0068416595458984E-3</c:v>
                </c:pt>
                <c:pt idx="58221">
                  <c:v>1.007080078125E-3</c:v>
                </c:pt>
                <c:pt idx="58222">
                  <c:v>1.007080078125E-3</c:v>
                </c:pt>
                <c:pt idx="58223">
                  <c:v>1.0068416595458984E-3</c:v>
                </c:pt>
                <c:pt idx="58224">
                  <c:v>1.007080078125E-3</c:v>
                </c:pt>
                <c:pt idx="58225">
                  <c:v>1.007080078125E-3</c:v>
                </c:pt>
                <c:pt idx="58226">
                  <c:v>1.0068416595458984E-3</c:v>
                </c:pt>
                <c:pt idx="58227">
                  <c:v>1.0080337524414063E-3</c:v>
                </c:pt>
                <c:pt idx="58228">
                  <c:v>1.007080078125E-3</c:v>
                </c:pt>
                <c:pt idx="58229">
                  <c:v>1.0068416595458984E-3</c:v>
                </c:pt>
                <c:pt idx="58230">
                  <c:v>1.007080078125E-3</c:v>
                </c:pt>
                <c:pt idx="58231">
                  <c:v>1.007080078125E-3</c:v>
                </c:pt>
                <c:pt idx="58232">
                  <c:v>1.0068416595458984E-3</c:v>
                </c:pt>
                <c:pt idx="58233">
                  <c:v>1.007080078125E-3</c:v>
                </c:pt>
                <c:pt idx="58234">
                  <c:v>1.007080078125E-3</c:v>
                </c:pt>
                <c:pt idx="58235">
                  <c:v>1.0068416595458984E-3</c:v>
                </c:pt>
                <c:pt idx="58236">
                  <c:v>1.007080078125E-3</c:v>
                </c:pt>
                <c:pt idx="58237">
                  <c:v>1.007080078125E-3</c:v>
                </c:pt>
                <c:pt idx="58238">
                  <c:v>1.0068416595458984E-3</c:v>
                </c:pt>
                <c:pt idx="58239">
                  <c:v>1.007080078125E-3</c:v>
                </c:pt>
                <c:pt idx="58240">
                  <c:v>1.0080337524414063E-3</c:v>
                </c:pt>
                <c:pt idx="58241">
                  <c:v>1.007080078125E-3</c:v>
                </c:pt>
                <c:pt idx="58242">
                  <c:v>1.0068416595458984E-3</c:v>
                </c:pt>
                <c:pt idx="58243">
                  <c:v>1.007080078125E-3</c:v>
                </c:pt>
                <c:pt idx="58244">
                  <c:v>1.007080078125E-3</c:v>
                </c:pt>
                <c:pt idx="58245">
                  <c:v>1.0068416595458984E-3</c:v>
                </c:pt>
                <c:pt idx="58246">
                  <c:v>1.007080078125E-3</c:v>
                </c:pt>
                <c:pt idx="58247">
                  <c:v>1.007080078125E-3</c:v>
                </c:pt>
                <c:pt idx="58248">
                  <c:v>1.0068416595458984E-3</c:v>
                </c:pt>
                <c:pt idx="58249">
                  <c:v>1.007080078125E-3</c:v>
                </c:pt>
                <c:pt idx="58250">
                  <c:v>1.007080078125E-3</c:v>
                </c:pt>
                <c:pt idx="58251">
                  <c:v>1.0068416595458984E-3</c:v>
                </c:pt>
                <c:pt idx="58252">
                  <c:v>1.0080337524414063E-3</c:v>
                </c:pt>
                <c:pt idx="58253">
                  <c:v>1.007080078125E-3</c:v>
                </c:pt>
                <c:pt idx="58254">
                  <c:v>1.0068416595458984E-3</c:v>
                </c:pt>
                <c:pt idx="58255">
                  <c:v>1.007080078125E-3</c:v>
                </c:pt>
                <c:pt idx="58256">
                  <c:v>1.007080078125E-3</c:v>
                </c:pt>
                <c:pt idx="58257">
                  <c:v>1.0068416595458984E-3</c:v>
                </c:pt>
                <c:pt idx="58258">
                  <c:v>1.007080078125E-3</c:v>
                </c:pt>
                <c:pt idx="58259">
                  <c:v>1.007080078125E-3</c:v>
                </c:pt>
                <c:pt idx="58260">
                  <c:v>1.0068416595458984E-3</c:v>
                </c:pt>
                <c:pt idx="58261">
                  <c:v>1.007080078125E-3</c:v>
                </c:pt>
                <c:pt idx="58262">
                  <c:v>3.0210018157958984E-3</c:v>
                </c:pt>
                <c:pt idx="58263">
                  <c:v>1.0080337524414063E-3</c:v>
                </c:pt>
                <c:pt idx="58264">
                  <c:v>1.007080078125E-3</c:v>
                </c:pt>
                <c:pt idx="58265">
                  <c:v>1.0068416595458984E-3</c:v>
                </c:pt>
                <c:pt idx="58266">
                  <c:v>1.007080078125E-3</c:v>
                </c:pt>
                <c:pt idx="58267">
                  <c:v>1.007080078125E-3</c:v>
                </c:pt>
                <c:pt idx="58268">
                  <c:v>1.0068416595458984E-3</c:v>
                </c:pt>
                <c:pt idx="58269">
                  <c:v>1.007080078125E-3</c:v>
                </c:pt>
                <c:pt idx="58270">
                  <c:v>1.007080078125E-3</c:v>
                </c:pt>
                <c:pt idx="58271">
                  <c:v>1.0068416595458984E-3</c:v>
                </c:pt>
                <c:pt idx="58272">
                  <c:v>1.007080078125E-3</c:v>
                </c:pt>
                <c:pt idx="58273">
                  <c:v>1.007080078125E-3</c:v>
                </c:pt>
                <c:pt idx="58274">
                  <c:v>1.0068416595458984E-3</c:v>
                </c:pt>
                <c:pt idx="58275">
                  <c:v>1.0080337524414063E-3</c:v>
                </c:pt>
                <c:pt idx="58276">
                  <c:v>1.007080078125E-3</c:v>
                </c:pt>
                <c:pt idx="58277">
                  <c:v>1.0068416595458984E-3</c:v>
                </c:pt>
                <c:pt idx="58278">
                  <c:v>1.007080078125E-3</c:v>
                </c:pt>
                <c:pt idx="58279">
                  <c:v>1.007080078125E-3</c:v>
                </c:pt>
                <c:pt idx="58280">
                  <c:v>1.0068416595458984E-3</c:v>
                </c:pt>
                <c:pt idx="58281">
                  <c:v>1.007080078125E-3</c:v>
                </c:pt>
                <c:pt idx="58282">
                  <c:v>1.007080078125E-3</c:v>
                </c:pt>
                <c:pt idx="58283">
                  <c:v>1.0068416595458984E-3</c:v>
                </c:pt>
                <c:pt idx="58284">
                  <c:v>1.007080078125E-3</c:v>
                </c:pt>
                <c:pt idx="58285">
                  <c:v>1.007080078125E-3</c:v>
                </c:pt>
                <c:pt idx="58286">
                  <c:v>1.0068416595458984E-3</c:v>
                </c:pt>
                <c:pt idx="58287">
                  <c:v>1.007080078125E-3</c:v>
                </c:pt>
                <c:pt idx="58288">
                  <c:v>1.0080337524414063E-3</c:v>
                </c:pt>
                <c:pt idx="58289">
                  <c:v>1.007080078125E-3</c:v>
                </c:pt>
                <c:pt idx="58290">
                  <c:v>1.0068416595458984E-3</c:v>
                </c:pt>
                <c:pt idx="58291">
                  <c:v>1.007080078125E-3</c:v>
                </c:pt>
                <c:pt idx="58292">
                  <c:v>1.007080078125E-3</c:v>
                </c:pt>
                <c:pt idx="58293">
                  <c:v>1.0068416595458984E-3</c:v>
                </c:pt>
                <c:pt idx="58294">
                  <c:v>1.007080078125E-3</c:v>
                </c:pt>
                <c:pt idx="58295">
                  <c:v>1.007080078125E-3</c:v>
                </c:pt>
                <c:pt idx="58296">
                  <c:v>1.0068416595458984E-3</c:v>
                </c:pt>
                <c:pt idx="58297">
                  <c:v>1.007080078125E-3</c:v>
                </c:pt>
                <c:pt idx="58298">
                  <c:v>1.0068416595458984E-3</c:v>
                </c:pt>
                <c:pt idx="58299">
                  <c:v>1.007080078125E-3</c:v>
                </c:pt>
                <c:pt idx="58300">
                  <c:v>1.0080337524414063E-3</c:v>
                </c:pt>
                <c:pt idx="58301">
                  <c:v>1.007080078125E-3</c:v>
                </c:pt>
                <c:pt idx="58302">
                  <c:v>1.0068416595458984E-3</c:v>
                </c:pt>
                <c:pt idx="58303">
                  <c:v>1.007080078125E-3</c:v>
                </c:pt>
                <c:pt idx="58304">
                  <c:v>1.007080078125E-3</c:v>
                </c:pt>
                <c:pt idx="58305">
                  <c:v>1.0068416595458984E-3</c:v>
                </c:pt>
                <c:pt idx="58306">
                  <c:v>1.007080078125E-3</c:v>
                </c:pt>
                <c:pt idx="58307">
                  <c:v>1.007080078125E-3</c:v>
                </c:pt>
                <c:pt idx="58308">
                  <c:v>1.0068416595458984E-3</c:v>
                </c:pt>
                <c:pt idx="58309">
                  <c:v>1.007080078125E-3</c:v>
                </c:pt>
                <c:pt idx="58310">
                  <c:v>1.007080078125E-3</c:v>
                </c:pt>
                <c:pt idx="58311">
                  <c:v>1.0068416595458984E-3</c:v>
                </c:pt>
                <c:pt idx="58312">
                  <c:v>1.007080078125E-3</c:v>
                </c:pt>
                <c:pt idx="58313">
                  <c:v>1.0080337524414063E-3</c:v>
                </c:pt>
                <c:pt idx="58314">
                  <c:v>1.007080078125E-3</c:v>
                </c:pt>
                <c:pt idx="58315">
                  <c:v>1.0068416595458984E-3</c:v>
                </c:pt>
                <c:pt idx="58316">
                  <c:v>1.007080078125E-3</c:v>
                </c:pt>
                <c:pt idx="58317">
                  <c:v>1.007080078125E-3</c:v>
                </c:pt>
                <c:pt idx="58318">
                  <c:v>1.0068416595458984E-3</c:v>
                </c:pt>
                <c:pt idx="58319">
                  <c:v>1.007080078125E-3</c:v>
                </c:pt>
                <c:pt idx="58320">
                  <c:v>1.0068416595458984E-3</c:v>
                </c:pt>
                <c:pt idx="58321">
                  <c:v>1.007080078125E-3</c:v>
                </c:pt>
                <c:pt idx="58322">
                  <c:v>1.007080078125E-3</c:v>
                </c:pt>
                <c:pt idx="58323">
                  <c:v>1.0068416595458984E-3</c:v>
                </c:pt>
                <c:pt idx="58324">
                  <c:v>1.007080078125E-3</c:v>
                </c:pt>
                <c:pt idx="58325">
                  <c:v>1.0080337524414063E-3</c:v>
                </c:pt>
                <c:pt idx="58326">
                  <c:v>1.007080078125E-3</c:v>
                </c:pt>
                <c:pt idx="58327">
                  <c:v>1.0068416595458984E-3</c:v>
                </c:pt>
                <c:pt idx="58328">
                  <c:v>1.007080078125E-3</c:v>
                </c:pt>
                <c:pt idx="58329">
                  <c:v>1.007080078125E-3</c:v>
                </c:pt>
                <c:pt idx="58330">
                  <c:v>1.0068416595458984E-3</c:v>
                </c:pt>
                <c:pt idx="58331">
                  <c:v>1.007080078125E-3</c:v>
                </c:pt>
                <c:pt idx="58332">
                  <c:v>1.007080078125E-3</c:v>
                </c:pt>
                <c:pt idx="58333">
                  <c:v>1.0068416595458984E-3</c:v>
                </c:pt>
                <c:pt idx="58334">
                  <c:v>1.007080078125E-3</c:v>
                </c:pt>
                <c:pt idx="58335">
                  <c:v>1.007080078125E-3</c:v>
                </c:pt>
                <c:pt idx="58336">
                  <c:v>1.0068416595458984E-3</c:v>
                </c:pt>
                <c:pt idx="58337">
                  <c:v>1.007080078125E-3</c:v>
                </c:pt>
                <c:pt idx="58338">
                  <c:v>1.0080337524414063E-3</c:v>
                </c:pt>
                <c:pt idx="58339">
                  <c:v>1.007080078125E-3</c:v>
                </c:pt>
                <c:pt idx="58340">
                  <c:v>1.0068416595458984E-3</c:v>
                </c:pt>
                <c:pt idx="58341">
                  <c:v>1.007080078125E-3</c:v>
                </c:pt>
                <c:pt idx="58342">
                  <c:v>1.0068416595458984E-3</c:v>
                </c:pt>
                <c:pt idx="58343">
                  <c:v>1.007080078125E-3</c:v>
                </c:pt>
                <c:pt idx="58344">
                  <c:v>1.007080078125E-3</c:v>
                </c:pt>
                <c:pt idx="58345">
                  <c:v>1.0068416595458984E-3</c:v>
                </c:pt>
                <c:pt idx="58346">
                  <c:v>1.007080078125E-3</c:v>
                </c:pt>
                <c:pt idx="58347">
                  <c:v>1.007080078125E-3</c:v>
                </c:pt>
                <c:pt idx="58348">
                  <c:v>1.0068416595458984E-3</c:v>
                </c:pt>
                <c:pt idx="58349">
                  <c:v>1.007080078125E-3</c:v>
                </c:pt>
                <c:pt idx="58350">
                  <c:v>1.0080337524414063E-3</c:v>
                </c:pt>
                <c:pt idx="58351">
                  <c:v>1.007080078125E-3</c:v>
                </c:pt>
                <c:pt idx="58352">
                  <c:v>1.0068416595458984E-3</c:v>
                </c:pt>
                <c:pt idx="58353">
                  <c:v>1.007080078125E-3</c:v>
                </c:pt>
                <c:pt idx="58354">
                  <c:v>1.007080078125E-3</c:v>
                </c:pt>
                <c:pt idx="58355">
                  <c:v>1.0068416595458984E-3</c:v>
                </c:pt>
                <c:pt idx="58356">
                  <c:v>1.007080078125E-3</c:v>
                </c:pt>
                <c:pt idx="58357">
                  <c:v>1.007080078125E-3</c:v>
                </c:pt>
                <c:pt idx="58358">
                  <c:v>1.0068416595458984E-3</c:v>
                </c:pt>
                <c:pt idx="58359">
                  <c:v>1.007080078125E-3</c:v>
                </c:pt>
                <c:pt idx="58360">
                  <c:v>1.007080078125E-3</c:v>
                </c:pt>
                <c:pt idx="58361">
                  <c:v>1.0068416595458984E-3</c:v>
                </c:pt>
                <c:pt idx="58362">
                  <c:v>1.007080078125E-3</c:v>
                </c:pt>
                <c:pt idx="58363">
                  <c:v>1.0080337524414063E-3</c:v>
                </c:pt>
                <c:pt idx="58364">
                  <c:v>1.0068416595458984E-3</c:v>
                </c:pt>
                <c:pt idx="58365">
                  <c:v>1.007080078125E-3</c:v>
                </c:pt>
                <c:pt idx="58366">
                  <c:v>1.007080078125E-3</c:v>
                </c:pt>
                <c:pt idx="58367">
                  <c:v>1.0068416595458984E-3</c:v>
                </c:pt>
                <c:pt idx="58368">
                  <c:v>1.007080078125E-3</c:v>
                </c:pt>
                <c:pt idx="58369">
                  <c:v>1.007080078125E-3</c:v>
                </c:pt>
                <c:pt idx="58370">
                  <c:v>1.0068416595458984E-3</c:v>
                </c:pt>
                <c:pt idx="58371">
                  <c:v>1.007080078125E-3</c:v>
                </c:pt>
                <c:pt idx="58372">
                  <c:v>1.007080078125E-3</c:v>
                </c:pt>
                <c:pt idx="58373">
                  <c:v>1.0068416595458984E-3</c:v>
                </c:pt>
                <c:pt idx="58374">
                  <c:v>1.007080078125E-3</c:v>
                </c:pt>
                <c:pt idx="58375">
                  <c:v>1.0080337524414063E-3</c:v>
                </c:pt>
                <c:pt idx="58376">
                  <c:v>1.007080078125E-3</c:v>
                </c:pt>
                <c:pt idx="58377">
                  <c:v>1.0068416595458984E-3</c:v>
                </c:pt>
                <c:pt idx="58378">
                  <c:v>1.007080078125E-3</c:v>
                </c:pt>
                <c:pt idx="58379">
                  <c:v>1.007080078125E-3</c:v>
                </c:pt>
                <c:pt idx="58380">
                  <c:v>1.0068416595458984E-3</c:v>
                </c:pt>
                <c:pt idx="58381">
                  <c:v>1.007080078125E-3</c:v>
                </c:pt>
                <c:pt idx="58382">
                  <c:v>1.007080078125E-3</c:v>
                </c:pt>
                <c:pt idx="58383">
                  <c:v>1.0068416595458984E-3</c:v>
                </c:pt>
                <c:pt idx="58384">
                  <c:v>1.007080078125E-3</c:v>
                </c:pt>
                <c:pt idx="58385">
                  <c:v>1.007080078125E-3</c:v>
                </c:pt>
                <c:pt idx="58386">
                  <c:v>1.0068416595458984E-3</c:v>
                </c:pt>
                <c:pt idx="58387">
                  <c:v>1.007080078125E-3</c:v>
                </c:pt>
                <c:pt idx="58388">
                  <c:v>1.0080337524414063E-3</c:v>
                </c:pt>
                <c:pt idx="58389">
                  <c:v>1.0068416595458984E-3</c:v>
                </c:pt>
                <c:pt idx="58390">
                  <c:v>1.007080078125E-3</c:v>
                </c:pt>
                <c:pt idx="58391">
                  <c:v>1.007080078125E-3</c:v>
                </c:pt>
                <c:pt idx="58392">
                  <c:v>1.0068416595458984E-3</c:v>
                </c:pt>
                <c:pt idx="58393">
                  <c:v>1.007080078125E-3</c:v>
                </c:pt>
                <c:pt idx="58394">
                  <c:v>1.007080078125E-3</c:v>
                </c:pt>
                <c:pt idx="58395">
                  <c:v>1.0068416595458984E-3</c:v>
                </c:pt>
                <c:pt idx="58396">
                  <c:v>1.007080078125E-3</c:v>
                </c:pt>
                <c:pt idx="58397">
                  <c:v>1.007080078125E-3</c:v>
                </c:pt>
                <c:pt idx="58398">
                  <c:v>1.0068416595458984E-3</c:v>
                </c:pt>
                <c:pt idx="58399">
                  <c:v>1.007080078125E-3</c:v>
                </c:pt>
                <c:pt idx="58400">
                  <c:v>1.0080337524414063E-3</c:v>
                </c:pt>
                <c:pt idx="58401">
                  <c:v>1.007080078125E-3</c:v>
                </c:pt>
                <c:pt idx="58402">
                  <c:v>1.0068416595458984E-3</c:v>
                </c:pt>
                <c:pt idx="58403">
                  <c:v>1.007080078125E-3</c:v>
                </c:pt>
                <c:pt idx="58404">
                  <c:v>1.007080078125E-3</c:v>
                </c:pt>
                <c:pt idx="58405">
                  <c:v>1.0068416595458984E-3</c:v>
                </c:pt>
                <c:pt idx="58406">
                  <c:v>1.007080078125E-3</c:v>
                </c:pt>
                <c:pt idx="58407">
                  <c:v>1.007080078125E-3</c:v>
                </c:pt>
                <c:pt idx="58408">
                  <c:v>1.0068416595458984E-3</c:v>
                </c:pt>
                <c:pt idx="58409">
                  <c:v>1.007080078125E-3</c:v>
                </c:pt>
                <c:pt idx="58410">
                  <c:v>1.007080078125E-3</c:v>
                </c:pt>
                <c:pt idx="58411">
                  <c:v>1.0068416595458984E-3</c:v>
                </c:pt>
                <c:pt idx="58412">
                  <c:v>1.007080078125E-3</c:v>
                </c:pt>
                <c:pt idx="58413">
                  <c:v>1.0080337524414063E-3</c:v>
                </c:pt>
                <c:pt idx="58414">
                  <c:v>1.0068416595458984E-3</c:v>
                </c:pt>
                <c:pt idx="58415">
                  <c:v>1.007080078125E-3</c:v>
                </c:pt>
                <c:pt idx="58416">
                  <c:v>1.007080078125E-3</c:v>
                </c:pt>
                <c:pt idx="58417">
                  <c:v>1.0068416595458984E-3</c:v>
                </c:pt>
                <c:pt idx="58418">
                  <c:v>1.007080078125E-3</c:v>
                </c:pt>
                <c:pt idx="58419">
                  <c:v>1.007080078125E-3</c:v>
                </c:pt>
                <c:pt idx="58420">
                  <c:v>1.0068416595458984E-3</c:v>
                </c:pt>
                <c:pt idx="58421">
                  <c:v>1.007080078125E-3</c:v>
                </c:pt>
                <c:pt idx="58422">
                  <c:v>1.007080078125E-3</c:v>
                </c:pt>
                <c:pt idx="58423">
                  <c:v>1.0068416595458984E-3</c:v>
                </c:pt>
                <c:pt idx="58424">
                  <c:v>1.007080078125E-3</c:v>
                </c:pt>
                <c:pt idx="58425">
                  <c:v>1.0080337524414063E-3</c:v>
                </c:pt>
                <c:pt idx="58426">
                  <c:v>1.007080078125E-3</c:v>
                </c:pt>
                <c:pt idx="58427">
                  <c:v>1.0068416595458984E-3</c:v>
                </c:pt>
                <c:pt idx="58428">
                  <c:v>1.007080078125E-3</c:v>
                </c:pt>
                <c:pt idx="58429">
                  <c:v>1.007080078125E-3</c:v>
                </c:pt>
                <c:pt idx="58430">
                  <c:v>1.0068416595458984E-3</c:v>
                </c:pt>
                <c:pt idx="58431">
                  <c:v>1.007080078125E-3</c:v>
                </c:pt>
                <c:pt idx="58432">
                  <c:v>1.007080078125E-3</c:v>
                </c:pt>
                <c:pt idx="58433">
                  <c:v>1.0068416595458984E-3</c:v>
                </c:pt>
                <c:pt idx="58434">
                  <c:v>1.007080078125E-3</c:v>
                </c:pt>
                <c:pt idx="58435">
                  <c:v>1.007080078125E-3</c:v>
                </c:pt>
                <c:pt idx="58436">
                  <c:v>1.0068416595458984E-3</c:v>
                </c:pt>
                <c:pt idx="58437">
                  <c:v>1.007080078125E-3</c:v>
                </c:pt>
                <c:pt idx="58438">
                  <c:v>1.0080337524414063E-3</c:v>
                </c:pt>
                <c:pt idx="58439">
                  <c:v>1.0068416595458984E-3</c:v>
                </c:pt>
                <c:pt idx="58440">
                  <c:v>1.007080078125E-3</c:v>
                </c:pt>
                <c:pt idx="58441">
                  <c:v>1.007080078125E-3</c:v>
                </c:pt>
                <c:pt idx="58442">
                  <c:v>1.0068416595458984E-3</c:v>
                </c:pt>
                <c:pt idx="58443">
                  <c:v>1.007080078125E-3</c:v>
                </c:pt>
                <c:pt idx="58444">
                  <c:v>1.007080078125E-3</c:v>
                </c:pt>
                <c:pt idx="58445">
                  <c:v>1.0068416595458984E-3</c:v>
                </c:pt>
                <c:pt idx="58446">
                  <c:v>1.007080078125E-3</c:v>
                </c:pt>
                <c:pt idx="58447">
                  <c:v>1.007080078125E-3</c:v>
                </c:pt>
                <c:pt idx="58448">
                  <c:v>1.0068416595458984E-3</c:v>
                </c:pt>
                <c:pt idx="58449">
                  <c:v>1.007080078125E-3</c:v>
                </c:pt>
                <c:pt idx="58450">
                  <c:v>1.0080337524414063E-3</c:v>
                </c:pt>
                <c:pt idx="58451">
                  <c:v>1.007080078125E-3</c:v>
                </c:pt>
                <c:pt idx="58452">
                  <c:v>1.0068416595458984E-3</c:v>
                </c:pt>
                <c:pt idx="58453">
                  <c:v>1.007080078125E-3</c:v>
                </c:pt>
                <c:pt idx="58454">
                  <c:v>1.007080078125E-3</c:v>
                </c:pt>
                <c:pt idx="58455">
                  <c:v>1.0068416595458984E-3</c:v>
                </c:pt>
                <c:pt idx="58456">
                  <c:v>1.007080078125E-3</c:v>
                </c:pt>
                <c:pt idx="58457">
                  <c:v>1.007080078125E-3</c:v>
                </c:pt>
                <c:pt idx="58458">
                  <c:v>1.0068416595458984E-3</c:v>
                </c:pt>
                <c:pt idx="58459">
                  <c:v>1.007080078125E-3</c:v>
                </c:pt>
                <c:pt idx="58460">
                  <c:v>1.007080078125E-3</c:v>
                </c:pt>
                <c:pt idx="58461">
                  <c:v>1.0068416595458984E-3</c:v>
                </c:pt>
                <c:pt idx="58462">
                  <c:v>1.007080078125E-3</c:v>
                </c:pt>
                <c:pt idx="58463">
                  <c:v>1.0080337524414063E-3</c:v>
                </c:pt>
                <c:pt idx="58464">
                  <c:v>1.0068416595458984E-3</c:v>
                </c:pt>
                <c:pt idx="58465">
                  <c:v>1.007080078125E-3</c:v>
                </c:pt>
                <c:pt idx="58466">
                  <c:v>1.007080078125E-3</c:v>
                </c:pt>
                <c:pt idx="58467">
                  <c:v>1.0068416595458984E-3</c:v>
                </c:pt>
                <c:pt idx="58468">
                  <c:v>1.007080078125E-3</c:v>
                </c:pt>
                <c:pt idx="58469">
                  <c:v>1.007080078125E-3</c:v>
                </c:pt>
                <c:pt idx="58470">
                  <c:v>1.0068416595458984E-3</c:v>
                </c:pt>
                <c:pt idx="58471">
                  <c:v>1.007080078125E-3</c:v>
                </c:pt>
                <c:pt idx="58472">
                  <c:v>1.007080078125E-3</c:v>
                </c:pt>
                <c:pt idx="58473">
                  <c:v>1.0068416595458984E-3</c:v>
                </c:pt>
                <c:pt idx="58474">
                  <c:v>1.007080078125E-3</c:v>
                </c:pt>
                <c:pt idx="58475">
                  <c:v>1.0080337524414063E-3</c:v>
                </c:pt>
                <c:pt idx="58476">
                  <c:v>1.007080078125E-3</c:v>
                </c:pt>
                <c:pt idx="58477">
                  <c:v>1.0068416595458984E-3</c:v>
                </c:pt>
                <c:pt idx="58478">
                  <c:v>1.007080078125E-3</c:v>
                </c:pt>
                <c:pt idx="58479">
                  <c:v>1.007080078125E-3</c:v>
                </c:pt>
                <c:pt idx="58480">
                  <c:v>1.0068416595458984E-3</c:v>
                </c:pt>
                <c:pt idx="58481">
                  <c:v>1.007080078125E-3</c:v>
                </c:pt>
                <c:pt idx="58482">
                  <c:v>1.007080078125E-3</c:v>
                </c:pt>
                <c:pt idx="58483">
                  <c:v>1.0068416595458984E-3</c:v>
                </c:pt>
                <c:pt idx="58484">
                  <c:v>1.007080078125E-3</c:v>
                </c:pt>
                <c:pt idx="58485">
                  <c:v>1.007080078125E-3</c:v>
                </c:pt>
                <c:pt idx="58486">
                  <c:v>1.0068416595458984E-3</c:v>
                </c:pt>
                <c:pt idx="58487">
                  <c:v>1.007080078125E-3</c:v>
                </c:pt>
                <c:pt idx="58488">
                  <c:v>1.0080337524414063E-3</c:v>
                </c:pt>
                <c:pt idx="58489">
                  <c:v>1.0068416595458984E-3</c:v>
                </c:pt>
                <c:pt idx="58490">
                  <c:v>1.007080078125E-3</c:v>
                </c:pt>
                <c:pt idx="58491">
                  <c:v>1.007080078125E-3</c:v>
                </c:pt>
                <c:pt idx="58492">
                  <c:v>1.0068416595458984E-3</c:v>
                </c:pt>
                <c:pt idx="58493">
                  <c:v>1.007080078125E-3</c:v>
                </c:pt>
                <c:pt idx="58494">
                  <c:v>1.007080078125E-3</c:v>
                </c:pt>
                <c:pt idx="58495">
                  <c:v>1.0068416595458984E-3</c:v>
                </c:pt>
                <c:pt idx="58496">
                  <c:v>1.007080078125E-3</c:v>
                </c:pt>
                <c:pt idx="58497">
                  <c:v>1.007080078125E-3</c:v>
                </c:pt>
                <c:pt idx="58498">
                  <c:v>1.0068416595458984E-3</c:v>
                </c:pt>
                <c:pt idx="58499">
                  <c:v>1.007080078125E-3</c:v>
                </c:pt>
                <c:pt idx="58500">
                  <c:v>1.0080337524414063E-3</c:v>
                </c:pt>
                <c:pt idx="58501">
                  <c:v>1.007080078125E-3</c:v>
                </c:pt>
                <c:pt idx="58502">
                  <c:v>1.0068416595458984E-3</c:v>
                </c:pt>
                <c:pt idx="58503">
                  <c:v>1.007080078125E-3</c:v>
                </c:pt>
                <c:pt idx="58504">
                  <c:v>1.007080078125E-3</c:v>
                </c:pt>
                <c:pt idx="58505">
                  <c:v>1.0068416595458984E-3</c:v>
                </c:pt>
                <c:pt idx="58506">
                  <c:v>1.007080078125E-3</c:v>
                </c:pt>
                <c:pt idx="58507">
                  <c:v>1.007080078125E-3</c:v>
                </c:pt>
                <c:pt idx="58508">
                  <c:v>1.0068416595458984E-3</c:v>
                </c:pt>
                <c:pt idx="58509">
                  <c:v>1.007080078125E-3</c:v>
                </c:pt>
                <c:pt idx="58510">
                  <c:v>1.007080078125E-3</c:v>
                </c:pt>
                <c:pt idx="58511">
                  <c:v>1.0068416595458984E-3</c:v>
                </c:pt>
                <c:pt idx="58512">
                  <c:v>1.007080078125E-3</c:v>
                </c:pt>
                <c:pt idx="58513">
                  <c:v>1.0080337524414063E-3</c:v>
                </c:pt>
                <c:pt idx="58514">
                  <c:v>1.0068416595458984E-3</c:v>
                </c:pt>
                <c:pt idx="58515">
                  <c:v>1.007080078125E-3</c:v>
                </c:pt>
                <c:pt idx="58516">
                  <c:v>1.007080078125E-3</c:v>
                </c:pt>
                <c:pt idx="58517">
                  <c:v>1.0068416595458984E-3</c:v>
                </c:pt>
                <c:pt idx="58518">
                  <c:v>1.007080078125E-3</c:v>
                </c:pt>
                <c:pt idx="58519">
                  <c:v>1.007080078125E-3</c:v>
                </c:pt>
                <c:pt idx="58520">
                  <c:v>1.0068416595458984E-3</c:v>
                </c:pt>
                <c:pt idx="58521">
                  <c:v>1.007080078125E-3</c:v>
                </c:pt>
                <c:pt idx="58522">
                  <c:v>1.007080078125E-3</c:v>
                </c:pt>
                <c:pt idx="58523">
                  <c:v>1.0068416595458984E-3</c:v>
                </c:pt>
                <c:pt idx="58524">
                  <c:v>1.007080078125E-3</c:v>
                </c:pt>
                <c:pt idx="58525">
                  <c:v>1.0080337524414063E-3</c:v>
                </c:pt>
                <c:pt idx="58526">
                  <c:v>1.007080078125E-3</c:v>
                </c:pt>
                <c:pt idx="58527">
                  <c:v>1.0068416595458984E-3</c:v>
                </c:pt>
                <c:pt idx="58528">
                  <c:v>1.007080078125E-3</c:v>
                </c:pt>
                <c:pt idx="58529">
                  <c:v>1.007080078125E-3</c:v>
                </c:pt>
                <c:pt idx="58530">
                  <c:v>1.0068416595458984E-3</c:v>
                </c:pt>
                <c:pt idx="58531">
                  <c:v>1.007080078125E-3</c:v>
                </c:pt>
                <c:pt idx="58532">
                  <c:v>1.007080078125E-3</c:v>
                </c:pt>
                <c:pt idx="58533">
                  <c:v>1.0068416595458984E-3</c:v>
                </c:pt>
                <c:pt idx="58534">
                  <c:v>1.007080078125E-3</c:v>
                </c:pt>
                <c:pt idx="58535">
                  <c:v>1.007080078125E-3</c:v>
                </c:pt>
                <c:pt idx="58536">
                  <c:v>1.0068416595458984E-3</c:v>
                </c:pt>
                <c:pt idx="58537">
                  <c:v>1.007080078125E-3</c:v>
                </c:pt>
                <c:pt idx="58538">
                  <c:v>1.0080337524414063E-3</c:v>
                </c:pt>
                <c:pt idx="58539">
                  <c:v>1.0068416595458984E-3</c:v>
                </c:pt>
                <c:pt idx="58540">
                  <c:v>1.007080078125E-3</c:v>
                </c:pt>
                <c:pt idx="58541">
                  <c:v>1.007080078125E-3</c:v>
                </c:pt>
                <c:pt idx="58542">
                  <c:v>1.0068416595458984E-3</c:v>
                </c:pt>
                <c:pt idx="58543">
                  <c:v>1.007080078125E-3</c:v>
                </c:pt>
                <c:pt idx="58544">
                  <c:v>1.007080078125E-3</c:v>
                </c:pt>
                <c:pt idx="58545">
                  <c:v>1.0068416595458984E-3</c:v>
                </c:pt>
                <c:pt idx="58546">
                  <c:v>1.007080078125E-3</c:v>
                </c:pt>
                <c:pt idx="58547">
                  <c:v>1.007080078125E-3</c:v>
                </c:pt>
                <c:pt idx="58548">
                  <c:v>1.0068416595458984E-3</c:v>
                </c:pt>
                <c:pt idx="58549">
                  <c:v>1.007080078125E-3</c:v>
                </c:pt>
                <c:pt idx="58550">
                  <c:v>1.0080337524414063E-3</c:v>
                </c:pt>
                <c:pt idx="58551">
                  <c:v>1.007080078125E-3</c:v>
                </c:pt>
                <c:pt idx="58552">
                  <c:v>1.0068416595458984E-3</c:v>
                </c:pt>
                <c:pt idx="58553">
                  <c:v>1.007080078125E-3</c:v>
                </c:pt>
                <c:pt idx="58554">
                  <c:v>1.007080078125E-3</c:v>
                </c:pt>
                <c:pt idx="58555">
                  <c:v>1.0068416595458984E-3</c:v>
                </c:pt>
                <c:pt idx="58556">
                  <c:v>1.007080078125E-3</c:v>
                </c:pt>
                <c:pt idx="58557">
                  <c:v>1.007080078125E-3</c:v>
                </c:pt>
                <c:pt idx="58558">
                  <c:v>1.0068416595458984E-3</c:v>
                </c:pt>
                <c:pt idx="58559">
                  <c:v>1.007080078125E-3</c:v>
                </c:pt>
                <c:pt idx="58560">
                  <c:v>1.007080078125E-3</c:v>
                </c:pt>
                <c:pt idx="58561">
                  <c:v>1.0068416595458984E-3</c:v>
                </c:pt>
                <c:pt idx="58562">
                  <c:v>1.007080078125E-3</c:v>
                </c:pt>
                <c:pt idx="58563">
                  <c:v>1.0080337524414063E-3</c:v>
                </c:pt>
                <c:pt idx="58564">
                  <c:v>1.0068416595458984E-3</c:v>
                </c:pt>
                <c:pt idx="58565">
                  <c:v>1.007080078125E-3</c:v>
                </c:pt>
                <c:pt idx="58566">
                  <c:v>1.007080078125E-3</c:v>
                </c:pt>
                <c:pt idx="58567">
                  <c:v>1.0068416595458984E-3</c:v>
                </c:pt>
                <c:pt idx="58568">
                  <c:v>1.007080078125E-3</c:v>
                </c:pt>
                <c:pt idx="58569">
                  <c:v>1.007080078125E-3</c:v>
                </c:pt>
                <c:pt idx="58570">
                  <c:v>1.0068416595458984E-3</c:v>
                </c:pt>
                <c:pt idx="58571">
                  <c:v>1.007080078125E-3</c:v>
                </c:pt>
                <c:pt idx="58572">
                  <c:v>1.007080078125E-3</c:v>
                </c:pt>
                <c:pt idx="58573">
                  <c:v>1.0068416595458984E-3</c:v>
                </c:pt>
                <c:pt idx="58574">
                  <c:v>1.007080078125E-3</c:v>
                </c:pt>
                <c:pt idx="58575">
                  <c:v>1.0080337524414063E-3</c:v>
                </c:pt>
                <c:pt idx="58576">
                  <c:v>1.007080078125E-3</c:v>
                </c:pt>
                <c:pt idx="58577">
                  <c:v>1.0068416595458984E-3</c:v>
                </c:pt>
                <c:pt idx="58578">
                  <c:v>1.007080078125E-3</c:v>
                </c:pt>
                <c:pt idx="58579">
                  <c:v>1.007080078125E-3</c:v>
                </c:pt>
                <c:pt idx="58580">
                  <c:v>1.0068416595458984E-3</c:v>
                </c:pt>
                <c:pt idx="58581">
                  <c:v>1.007080078125E-3</c:v>
                </c:pt>
                <c:pt idx="58582">
                  <c:v>1.007080078125E-3</c:v>
                </c:pt>
                <c:pt idx="58583">
                  <c:v>1.0068416595458984E-3</c:v>
                </c:pt>
                <c:pt idx="58584">
                  <c:v>1.007080078125E-3</c:v>
                </c:pt>
                <c:pt idx="58585">
                  <c:v>1.007080078125E-3</c:v>
                </c:pt>
                <c:pt idx="58586">
                  <c:v>1.0068416595458984E-3</c:v>
                </c:pt>
                <c:pt idx="58587">
                  <c:v>1.0080337524414063E-3</c:v>
                </c:pt>
                <c:pt idx="58588">
                  <c:v>1.007080078125E-3</c:v>
                </c:pt>
                <c:pt idx="58589">
                  <c:v>1.0068416595458984E-3</c:v>
                </c:pt>
                <c:pt idx="58590">
                  <c:v>1.007080078125E-3</c:v>
                </c:pt>
                <c:pt idx="58591">
                  <c:v>1.007080078125E-3</c:v>
                </c:pt>
                <c:pt idx="58592">
                  <c:v>1.0068416595458984E-3</c:v>
                </c:pt>
                <c:pt idx="58593">
                  <c:v>1.007080078125E-3</c:v>
                </c:pt>
                <c:pt idx="58594">
                  <c:v>1.007080078125E-3</c:v>
                </c:pt>
                <c:pt idx="58595">
                  <c:v>1.0068416595458984E-3</c:v>
                </c:pt>
                <c:pt idx="58596">
                  <c:v>1.007080078125E-3</c:v>
                </c:pt>
                <c:pt idx="58597">
                  <c:v>1.007080078125E-3</c:v>
                </c:pt>
                <c:pt idx="58598">
                  <c:v>1.0068416595458984E-3</c:v>
                </c:pt>
                <c:pt idx="58599">
                  <c:v>1.007080078125E-3</c:v>
                </c:pt>
                <c:pt idx="58600">
                  <c:v>1.0080337524414063E-3</c:v>
                </c:pt>
                <c:pt idx="58601">
                  <c:v>1.007080078125E-3</c:v>
                </c:pt>
                <c:pt idx="58602">
                  <c:v>1.0068416595458984E-3</c:v>
                </c:pt>
                <c:pt idx="58603">
                  <c:v>1.007080078125E-3</c:v>
                </c:pt>
                <c:pt idx="58604">
                  <c:v>1.007080078125E-3</c:v>
                </c:pt>
                <c:pt idx="58605">
                  <c:v>1.0068416595458984E-3</c:v>
                </c:pt>
                <c:pt idx="58606">
                  <c:v>1.007080078125E-3</c:v>
                </c:pt>
                <c:pt idx="58607">
                  <c:v>1.007080078125E-3</c:v>
                </c:pt>
                <c:pt idx="58608">
                  <c:v>1.0068416595458984E-3</c:v>
                </c:pt>
                <c:pt idx="58609">
                  <c:v>1.007080078125E-3</c:v>
                </c:pt>
                <c:pt idx="58610">
                  <c:v>1.007080078125E-3</c:v>
                </c:pt>
                <c:pt idx="58611">
                  <c:v>1.0068416595458984E-3</c:v>
                </c:pt>
                <c:pt idx="58612">
                  <c:v>1.0080337524414063E-3</c:v>
                </c:pt>
                <c:pt idx="58613">
                  <c:v>1.007080078125E-3</c:v>
                </c:pt>
                <c:pt idx="58614">
                  <c:v>1.0068416595458984E-3</c:v>
                </c:pt>
                <c:pt idx="58615">
                  <c:v>1.007080078125E-3</c:v>
                </c:pt>
                <c:pt idx="58616">
                  <c:v>1.007080078125E-3</c:v>
                </c:pt>
                <c:pt idx="58617">
                  <c:v>1.0068416595458984E-3</c:v>
                </c:pt>
                <c:pt idx="58618">
                  <c:v>1.007080078125E-3</c:v>
                </c:pt>
                <c:pt idx="58619">
                  <c:v>1.007080078125E-3</c:v>
                </c:pt>
                <c:pt idx="58620">
                  <c:v>1.0068416595458984E-3</c:v>
                </c:pt>
                <c:pt idx="58621">
                  <c:v>1.007080078125E-3</c:v>
                </c:pt>
                <c:pt idx="58622">
                  <c:v>1.007080078125E-3</c:v>
                </c:pt>
                <c:pt idx="58623">
                  <c:v>1.0068416595458984E-3</c:v>
                </c:pt>
                <c:pt idx="58624">
                  <c:v>1.007080078125E-3</c:v>
                </c:pt>
                <c:pt idx="58625">
                  <c:v>1.0080337524414063E-3</c:v>
                </c:pt>
                <c:pt idx="58626">
                  <c:v>1.007080078125E-3</c:v>
                </c:pt>
                <c:pt idx="58627">
                  <c:v>1.0068416595458984E-3</c:v>
                </c:pt>
                <c:pt idx="58628">
                  <c:v>1.007080078125E-3</c:v>
                </c:pt>
                <c:pt idx="58629">
                  <c:v>1.007080078125E-3</c:v>
                </c:pt>
                <c:pt idx="58630">
                  <c:v>1.0068416595458984E-3</c:v>
                </c:pt>
                <c:pt idx="58631">
                  <c:v>1.007080078125E-3</c:v>
                </c:pt>
                <c:pt idx="58632">
                  <c:v>1.007080078125E-3</c:v>
                </c:pt>
                <c:pt idx="58633">
                  <c:v>1.0068416595458984E-3</c:v>
                </c:pt>
                <c:pt idx="58634">
                  <c:v>1.007080078125E-3</c:v>
                </c:pt>
                <c:pt idx="58635">
                  <c:v>1.007080078125E-3</c:v>
                </c:pt>
                <c:pt idx="58636">
                  <c:v>1.0068416595458984E-3</c:v>
                </c:pt>
                <c:pt idx="58637">
                  <c:v>1.0080337524414063E-3</c:v>
                </c:pt>
                <c:pt idx="58638">
                  <c:v>1.007080078125E-3</c:v>
                </c:pt>
                <c:pt idx="58639">
                  <c:v>1.0068416595458984E-3</c:v>
                </c:pt>
                <c:pt idx="58640">
                  <c:v>1.007080078125E-3</c:v>
                </c:pt>
                <c:pt idx="58641">
                  <c:v>1.007080078125E-3</c:v>
                </c:pt>
                <c:pt idx="58642">
                  <c:v>1.0068416595458984E-3</c:v>
                </c:pt>
                <c:pt idx="58643">
                  <c:v>1.007080078125E-3</c:v>
                </c:pt>
                <c:pt idx="58644">
                  <c:v>1.007080078125E-3</c:v>
                </c:pt>
                <c:pt idx="58645">
                  <c:v>1.0068416595458984E-3</c:v>
                </c:pt>
                <c:pt idx="58646">
                  <c:v>1.007080078125E-3</c:v>
                </c:pt>
                <c:pt idx="58647">
                  <c:v>1.007080078125E-3</c:v>
                </c:pt>
                <c:pt idx="58648">
                  <c:v>1.0068416595458984E-3</c:v>
                </c:pt>
                <c:pt idx="58649">
                  <c:v>1.007080078125E-3</c:v>
                </c:pt>
                <c:pt idx="58650">
                  <c:v>1.0080337524414063E-3</c:v>
                </c:pt>
                <c:pt idx="58651">
                  <c:v>5.0349235534667969E-3</c:v>
                </c:pt>
                <c:pt idx="58652">
                  <c:v>1.007080078125E-3</c:v>
                </c:pt>
                <c:pt idx="58653">
                  <c:v>1.007080078125E-3</c:v>
                </c:pt>
                <c:pt idx="58654">
                  <c:v>1.0068416595458984E-3</c:v>
                </c:pt>
                <c:pt idx="58655">
                  <c:v>1.007080078125E-3</c:v>
                </c:pt>
                <c:pt idx="58656">
                  <c:v>1.007080078125E-3</c:v>
                </c:pt>
                <c:pt idx="58657">
                  <c:v>1.0068416595458984E-3</c:v>
                </c:pt>
                <c:pt idx="58658">
                  <c:v>1.0080337524414063E-3</c:v>
                </c:pt>
                <c:pt idx="58659">
                  <c:v>1.007080078125E-3</c:v>
                </c:pt>
                <c:pt idx="58660">
                  <c:v>1.0068416595458984E-3</c:v>
                </c:pt>
                <c:pt idx="58661">
                  <c:v>4.0280818939208984E-3</c:v>
                </c:pt>
                <c:pt idx="58662">
                  <c:v>1.007080078125E-3</c:v>
                </c:pt>
                <c:pt idx="58663">
                  <c:v>1.0068416595458984E-3</c:v>
                </c:pt>
                <c:pt idx="58664">
                  <c:v>1.007080078125E-3</c:v>
                </c:pt>
                <c:pt idx="58665">
                  <c:v>1.007080078125E-3</c:v>
                </c:pt>
                <c:pt idx="58666">
                  <c:v>1.0068416595458984E-3</c:v>
                </c:pt>
                <c:pt idx="58667">
                  <c:v>1.007080078125E-3</c:v>
                </c:pt>
                <c:pt idx="58668">
                  <c:v>1.0080337524414063E-3</c:v>
                </c:pt>
                <c:pt idx="58669">
                  <c:v>1.007080078125E-3</c:v>
                </c:pt>
                <c:pt idx="58670">
                  <c:v>1.0068416595458984E-3</c:v>
                </c:pt>
                <c:pt idx="58671">
                  <c:v>1.007080078125E-3</c:v>
                </c:pt>
                <c:pt idx="58672">
                  <c:v>1.007080078125E-3</c:v>
                </c:pt>
                <c:pt idx="58673">
                  <c:v>1.0068416595458984E-3</c:v>
                </c:pt>
                <c:pt idx="58674">
                  <c:v>1.007080078125E-3</c:v>
                </c:pt>
                <c:pt idx="58675">
                  <c:v>1.007080078125E-3</c:v>
                </c:pt>
                <c:pt idx="58676">
                  <c:v>1.0068416595458984E-3</c:v>
                </c:pt>
                <c:pt idx="58677">
                  <c:v>1.007080078125E-3</c:v>
                </c:pt>
                <c:pt idx="58678">
                  <c:v>1.007080078125E-3</c:v>
                </c:pt>
                <c:pt idx="58679">
                  <c:v>1.0068416595458984E-3</c:v>
                </c:pt>
                <c:pt idx="58680">
                  <c:v>1.0080337524414063E-3</c:v>
                </c:pt>
                <c:pt idx="58681">
                  <c:v>1.007080078125E-3</c:v>
                </c:pt>
                <c:pt idx="58682">
                  <c:v>1.0068416595458984E-3</c:v>
                </c:pt>
                <c:pt idx="58683">
                  <c:v>1.007080078125E-3</c:v>
                </c:pt>
                <c:pt idx="58684">
                  <c:v>1.007080078125E-3</c:v>
                </c:pt>
                <c:pt idx="58685">
                  <c:v>1.0068416595458984E-3</c:v>
                </c:pt>
                <c:pt idx="58686">
                  <c:v>1.007080078125E-3</c:v>
                </c:pt>
                <c:pt idx="58687">
                  <c:v>1.007080078125E-3</c:v>
                </c:pt>
                <c:pt idx="58688">
                  <c:v>1.0068416595458984E-3</c:v>
                </c:pt>
                <c:pt idx="58689">
                  <c:v>1.007080078125E-3</c:v>
                </c:pt>
                <c:pt idx="58690">
                  <c:v>1.007080078125E-3</c:v>
                </c:pt>
                <c:pt idx="58691">
                  <c:v>1.0068416595458984E-3</c:v>
                </c:pt>
                <c:pt idx="58692">
                  <c:v>1.007080078125E-3</c:v>
                </c:pt>
                <c:pt idx="58693">
                  <c:v>1.0080337524414063E-3</c:v>
                </c:pt>
                <c:pt idx="58694">
                  <c:v>1.007080078125E-3</c:v>
                </c:pt>
                <c:pt idx="58695">
                  <c:v>1.0068416595458984E-3</c:v>
                </c:pt>
                <c:pt idx="58696">
                  <c:v>1.007080078125E-3</c:v>
                </c:pt>
                <c:pt idx="58697">
                  <c:v>1.007080078125E-3</c:v>
                </c:pt>
                <c:pt idx="58698">
                  <c:v>1.0068416595458984E-3</c:v>
                </c:pt>
                <c:pt idx="58699">
                  <c:v>1.007080078125E-3</c:v>
                </c:pt>
                <c:pt idx="58700">
                  <c:v>1.007080078125E-3</c:v>
                </c:pt>
                <c:pt idx="58701">
                  <c:v>1.0068416595458984E-3</c:v>
                </c:pt>
                <c:pt idx="58702">
                  <c:v>1.007080078125E-3</c:v>
                </c:pt>
                <c:pt idx="58703">
                  <c:v>1.007080078125E-3</c:v>
                </c:pt>
                <c:pt idx="58704">
                  <c:v>1.0068416595458984E-3</c:v>
                </c:pt>
                <c:pt idx="58705">
                  <c:v>1.0080337524414063E-3</c:v>
                </c:pt>
                <c:pt idx="58706">
                  <c:v>1.007080078125E-3</c:v>
                </c:pt>
                <c:pt idx="58707">
                  <c:v>1.0068416595458984E-3</c:v>
                </c:pt>
                <c:pt idx="58708">
                  <c:v>1.007080078125E-3</c:v>
                </c:pt>
                <c:pt idx="58709">
                  <c:v>1.007080078125E-3</c:v>
                </c:pt>
                <c:pt idx="58710">
                  <c:v>1.0068416595458984E-3</c:v>
                </c:pt>
                <c:pt idx="58711">
                  <c:v>1.007080078125E-3</c:v>
                </c:pt>
                <c:pt idx="58712">
                  <c:v>1.007080078125E-3</c:v>
                </c:pt>
                <c:pt idx="58713">
                  <c:v>1.0068416595458984E-3</c:v>
                </c:pt>
                <c:pt idx="58714">
                  <c:v>1.007080078125E-3</c:v>
                </c:pt>
                <c:pt idx="58715">
                  <c:v>1.007080078125E-3</c:v>
                </c:pt>
                <c:pt idx="58716">
                  <c:v>1.0068416595458984E-3</c:v>
                </c:pt>
                <c:pt idx="58717">
                  <c:v>1.007080078125E-3</c:v>
                </c:pt>
                <c:pt idx="58718">
                  <c:v>1.0080337524414063E-3</c:v>
                </c:pt>
                <c:pt idx="58719">
                  <c:v>1.007080078125E-3</c:v>
                </c:pt>
                <c:pt idx="58720">
                  <c:v>1.0068416595458984E-3</c:v>
                </c:pt>
                <c:pt idx="58721">
                  <c:v>1.007080078125E-3</c:v>
                </c:pt>
                <c:pt idx="58722">
                  <c:v>1.007080078125E-3</c:v>
                </c:pt>
                <c:pt idx="58723">
                  <c:v>1.0068416595458984E-3</c:v>
                </c:pt>
                <c:pt idx="58724">
                  <c:v>1.007080078125E-3</c:v>
                </c:pt>
                <c:pt idx="58725">
                  <c:v>1.007080078125E-3</c:v>
                </c:pt>
                <c:pt idx="58726">
                  <c:v>1.0068416595458984E-3</c:v>
                </c:pt>
                <c:pt idx="58727">
                  <c:v>1.007080078125E-3</c:v>
                </c:pt>
                <c:pt idx="58728">
                  <c:v>1.007080078125E-3</c:v>
                </c:pt>
                <c:pt idx="58729">
                  <c:v>1.0068416595458984E-3</c:v>
                </c:pt>
                <c:pt idx="58730">
                  <c:v>1.0080337524414063E-3</c:v>
                </c:pt>
                <c:pt idx="58731">
                  <c:v>1.007080078125E-3</c:v>
                </c:pt>
                <c:pt idx="58732">
                  <c:v>1.0068416595458984E-3</c:v>
                </c:pt>
                <c:pt idx="58733">
                  <c:v>1.007080078125E-3</c:v>
                </c:pt>
                <c:pt idx="58734">
                  <c:v>1.007080078125E-3</c:v>
                </c:pt>
                <c:pt idx="58735">
                  <c:v>1.0068416595458984E-3</c:v>
                </c:pt>
                <c:pt idx="58736">
                  <c:v>1.007080078125E-3</c:v>
                </c:pt>
                <c:pt idx="58737">
                  <c:v>1.007080078125E-3</c:v>
                </c:pt>
                <c:pt idx="58738">
                  <c:v>1.0068416595458984E-3</c:v>
                </c:pt>
                <c:pt idx="58739">
                  <c:v>1.007080078125E-3</c:v>
                </c:pt>
                <c:pt idx="58740">
                  <c:v>1.007080078125E-3</c:v>
                </c:pt>
                <c:pt idx="58741">
                  <c:v>1.0068416595458984E-3</c:v>
                </c:pt>
                <c:pt idx="58742">
                  <c:v>1.007080078125E-3</c:v>
                </c:pt>
                <c:pt idx="58743">
                  <c:v>1.0080337524414063E-3</c:v>
                </c:pt>
                <c:pt idx="58744">
                  <c:v>1.007080078125E-3</c:v>
                </c:pt>
                <c:pt idx="58745">
                  <c:v>1.0068416595458984E-3</c:v>
                </c:pt>
                <c:pt idx="58746">
                  <c:v>1.007080078125E-3</c:v>
                </c:pt>
                <c:pt idx="58747">
                  <c:v>1.007080078125E-3</c:v>
                </c:pt>
                <c:pt idx="58748">
                  <c:v>1.0068416595458984E-3</c:v>
                </c:pt>
                <c:pt idx="58749">
                  <c:v>1.007080078125E-3</c:v>
                </c:pt>
                <c:pt idx="58750">
                  <c:v>1.007080078125E-3</c:v>
                </c:pt>
                <c:pt idx="58751">
                  <c:v>1.0068416595458984E-3</c:v>
                </c:pt>
                <c:pt idx="58752">
                  <c:v>1.007080078125E-3</c:v>
                </c:pt>
                <c:pt idx="58753">
                  <c:v>1.007080078125E-3</c:v>
                </c:pt>
                <c:pt idx="58754">
                  <c:v>1.0068416595458984E-3</c:v>
                </c:pt>
                <c:pt idx="58755">
                  <c:v>1.0080337524414063E-3</c:v>
                </c:pt>
                <c:pt idx="58756">
                  <c:v>1.007080078125E-3</c:v>
                </c:pt>
                <c:pt idx="58757">
                  <c:v>1.0068416595458984E-3</c:v>
                </c:pt>
                <c:pt idx="58758">
                  <c:v>1.007080078125E-3</c:v>
                </c:pt>
                <c:pt idx="58759">
                  <c:v>1.007080078125E-3</c:v>
                </c:pt>
                <c:pt idx="58760">
                  <c:v>1.0068416595458984E-3</c:v>
                </c:pt>
                <c:pt idx="58761">
                  <c:v>1.007080078125E-3</c:v>
                </c:pt>
                <c:pt idx="58762">
                  <c:v>1.007080078125E-3</c:v>
                </c:pt>
                <c:pt idx="58763">
                  <c:v>1.0068416595458984E-3</c:v>
                </c:pt>
                <c:pt idx="58764">
                  <c:v>1.007080078125E-3</c:v>
                </c:pt>
                <c:pt idx="58765">
                  <c:v>1.007080078125E-3</c:v>
                </c:pt>
                <c:pt idx="58766">
                  <c:v>1.0068416595458984E-3</c:v>
                </c:pt>
                <c:pt idx="58767">
                  <c:v>1.007080078125E-3</c:v>
                </c:pt>
                <c:pt idx="58768">
                  <c:v>1.0080337524414063E-3</c:v>
                </c:pt>
                <c:pt idx="58769">
                  <c:v>1.007080078125E-3</c:v>
                </c:pt>
                <c:pt idx="58770">
                  <c:v>1.0068416595458984E-3</c:v>
                </c:pt>
                <c:pt idx="58771">
                  <c:v>1.007080078125E-3</c:v>
                </c:pt>
                <c:pt idx="58772">
                  <c:v>1.007080078125E-3</c:v>
                </c:pt>
                <c:pt idx="58773">
                  <c:v>1.0068416595458984E-3</c:v>
                </c:pt>
                <c:pt idx="58774">
                  <c:v>1.007080078125E-3</c:v>
                </c:pt>
                <c:pt idx="58775">
                  <c:v>1.007080078125E-3</c:v>
                </c:pt>
                <c:pt idx="58776">
                  <c:v>1.0068416595458984E-3</c:v>
                </c:pt>
                <c:pt idx="58777">
                  <c:v>1.007080078125E-3</c:v>
                </c:pt>
                <c:pt idx="58778">
                  <c:v>1.007080078125E-3</c:v>
                </c:pt>
                <c:pt idx="58779">
                  <c:v>1.0068416595458984E-3</c:v>
                </c:pt>
                <c:pt idx="58780">
                  <c:v>1.0080337524414063E-3</c:v>
                </c:pt>
                <c:pt idx="58781">
                  <c:v>1.007080078125E-3</c:v>
                </c:pt>
                <c:pt idx="58782">
                  <c:v>1.0068416595458984E-3</c:v>
                </c:pt>
                <c:pt idx="58783">
                  <c:v>1.007080078125E-3</c:v>
                </c:pt>
                <c:pt idx="58784">
                  <c:v>1.007080078125E-3</c:v>
                </c:pt>
                <c:pt idx="58785">
                  <c:v>1.0068416595458984E-3</c:v>
                </c:pt>
                <c:pt idx="58786">
                  <c:v>1.007080078125E-3</c:v>
                </c:pt>
                <c:pt idx="58787">
                  <c:v>1.007080078125E-3</c:v>
                </c:pt>
                <c:pt idx="58788">
                  <c:v>1.0068416595458984E-3</c:v>
                </c:pt>
                <c:pt idx="58789">
                  <c:v>1.007080078125E-3</c:v>
                </c:pt>
                <c:pt idx="58790">
                  <c:v>1.007080078125E-3</c:v>
                </c:pt>
                <c:pt idx="58791">
                  <c:v>1.0068416595458984E-3</c:v>
                </c:pt>
                <c:pt idx="58792">
                  <c:v>1.007080078125E-3</c:v>
                </c:pt>
                <c:pt idx="58793">
                  <c:v>1.0080337524414063E-3</c:v>
                </c:pt>
                <c:pt idx="58794">
                  <c:v>1.007080078125E-3</c:v>
                </c:pt>
                <c:pt idx="58795">
                  <c:v>1.0068416595458984E-3</c:v>
                </c:pt>
                <c:pt idx="58796">
                  <c:v>1.007080078125E-3</c:v>
                </c:pt>
                <c:pt idx="58797">
                  <c:v>1.007080078125E-3</c:v>
                </c:pt>
                <c:pt idx="58798">
                  <c:v>1.0068416595458984E-3</c:v>
                </c:pt>
                <c:pt idx="58799">
                  <c:v>1.007080078125E-3</c:v>
                </c:pt>
                <c:pt idx="58800">
                  <c:v>1.007080078125E-3</c:v>
                </c:pt>
                <c:pt idx="58801">
                  <c:v>1.0068416595458984E-3</c:v>
                </c:pt>
                <c:pt idx="58802">
                  <c:v>1.007080078125E-3</c:v>
                </c:pt>
                <c:pt idx="58803">
                  <c:v>1.0068416595458984E-3</c:v>
                </c:pt>
                <c:pt idx="58804">
                  <c:v>1.007080078125E-3</c:v>
                </c:pt>
                <c:pt idx="58805">
                  <c:v>1.0080337524414063E-3</c:v>
                </c:pt>
                <c:pt idx="58806">
                  <c:v>1.007080078125E-3</c:v>
                </c:pt>
                <c:pt idx="58807">
                  <c:v>1.0068416595458984E-3</c:v>
                </c:pt>
                <c:pt idx="58808">
                  <c:v>1.007080078125E-3</c:v>
                </c:pt>
                <c:pt idx="58809">
                  <c:v>1.007080078125E-3</c:v>
                </c:pt>
                <c:pt idx="58810">
                  <c:v>1.0068416595458984E-3</c:v>
                </c:pt>
                <c:pt idx="58811">
                  <c:v>1.007080078125E-3</c:v>
                </c:pt>
                <c:pt idx="58812">
                  <c:v>1.007080078125E-3</c:v>
                </c:pt>
                <c:pt idx="58813">
                  <c:v>1.0068416595458984E-3</c:v>
                </c:pt>
                <c:pt idx="58814">
                  <c:v>1.007080078125E-3</c:v>
                </c:pt>
                <c:pt idx="58815">
                  <c:v>1.007080078125E-3</c:v>
                </c:pt>
                <c:pt idx="58816">
                  <c:v>1.0068416595458984E-3</c:v>
                </c:pt>
                <c:pt idx="58817">
                  <c:v>1.007080078125E-3</c:v>
                </c:pt>
                <c:pt idx="58818">
                  <c:v>1.1077880859375E-2</c:v>
                </c:pt>
                <c:pt idx="58819">
                  <c:v>1.007080078125E-3</c:v>
                </c:pt>
                <c:pt idx="58820">
                  <c:v>1.0080337524414063E-3</c:v>
                </c:pt>
                <c:pt idx="58821">
                  <c:v>1.007080078125E-3</c:v>
                </c:pt>
                <c:pt idx="58822">
                  <c:v>1.0068416595458984E-3</c:v>
                </c:pt>
                <c:pt idx="58823">
                  <c:v>1.007080078125E-3</c:v>
                </c:pt>
                <c:pt idx="58824">
                  <c:v>1.007080078125E-3</c:v>
                </c:pt>
                <c:pt idx="58825">
                  <c:v>1.0068416595458984E-3</c:v>
                </c:pt>
                <c:pt idx="58826">
                  <c:v>1.007080078125E-3</c:v>
                </c:pt>
                <c:pt idx="58827">
                  <c:v>1.007080078125E-3</c:v>
                </c:pt>
                <c:pt idx="58828">
                  <c:v>1.0068416595458984E-3</c:v>
                </c:pt>
                <c:pt idx="58829">
                  <c:v>1.007080078125E-3</c:v>
                </c:pt>
                <c:pt idx="58830">
                  <c:v>1.007080078125E-3</c:v>
                </c:pt>
                <c:pt idx="58831">
                  <c:v>1.0068416595458984E-3</c:v>
                </c:pt>
                <c:pt idx="58832">
                  <c:v>1.007080078125E-3</c:v>
                </c:pt>
                <c:pt idx="58833">
                  <c:v>1.0080337524414063E-3</c:v>
                </c:pt>
                <c:pt idx="58834">
                  <c:v>1.007080078125E-3</c:v>
                </c:pt>
                <c:pt idx="58835">
                  <c:v>1.0068416595458984E-3</c:v>
                </c:pt>
                <c:pt idx="58836">
                  <c:v>1.007080078125E-3</c:v>
                </c:pt>
                <c:pt idx="58837">
                  <c:v>1.0068416595458984E-3</c:v>
                </c:pt>
                <c:pt idx="58838">
                  <c:v>1.007080078125E-3</c:v>
                </c:pt>
                <c:pt idx="58839">
                  <c:v>1.007080078125E-3</c:v>
                </c:pt>
                <c:pt idx="58840">
                  <c:v>1.0068416595458984E-3</c:v>
                </c:pt>
                <c:pt idx="58841">
                  <c:v>1.007080078125E-3</c:v>
                </c:pt>
                <c:pt idx="58842">
                  <c:v>1.007080078125E-3</c:v>
                </c:pt>
                <c:pt idx="58843">
                  <c:v>1.0068416595458984E-3</c:v>
                </c:pt>
                <c:pt idx="58844">
                  <c:v>1.007080078125E-3</c:v>
                </c:pt>
                <c:pt idx="58845">
                  <c:v>1.0080337524414063E-3</c:v>
                </c:pt>
                <c:pt idx="58846">
                  <c:v>1.007080078125E-3</c:v>
                </c:pt>
                <c:pt idx="58847">
                  <c:v>1.0068416595458984E-3</c:v>
                </c:pt>
                <c:pt idx="58848">
                  <c:v>1.007080078125E-3</c:v>
                </c:pt>
                <c:pt idx="58849">
                  <c:v>1.007080078125E-3</c:v>
                </c:pt>
                <c:pt idx="58850">
                  <c:v>1.0068416595458984E-3</c:v>
                </c:pt>
                <c:pt idx="58851">
                  <c:v>1.007080078125E-3</c:v>
                </c:pt>
                <c:pt idx="58852">
                  <c:v>1.007080078125E-3</c:v>
                </c:pt>
                <c:pt idx="58853">
                  <c:v>1.0068416595458984E-3</c:v>
                </c:pt>
                <c:pt idx="58854">
                  <c:v>1.007080078125E-3</c:v>
                </c:pt>
                <c:pt idx="58855">
                  <c:v>1.007080078125E-3</c:v>
                </c:pt>
                <c:pt idx="58856">
                  <c:v>1.0068416595458984E-3</c:v>
                </c:pt>
                <c:pt idx="58857">
                  <c:v>1.007080078125E-3</c:v>
                </c:pt>
                <c:pt idx="58858">
                  <c:v>1.0080337524414063E-3</c:v>
                </c:pt>
                <c:pt idx="58859">
                  <c:v>1.0068416595458984E-3</c:v>
                </c:pt>
                <c:pt idx="58860">
                  <c:v>1.007080078125E-3</c:v>
                </c:pt>
                <c:pt idx="58861">
                  <c:v>1.007080078125E-3</c:v>
                </c:pt>
                <c:pt idx="58862">
                  <c:v>1.0068416595458984E-3</c:v>
                </c:pt>
                <c:pt idx="58863">
                  <c:v>1.007080078125E-3</c:v>
                </c:pt>
                <c:pt idx="58864">
                  <c:v>1.007080078125E-3</c:v>
                </c:pt>
                <c:pt idx="58865">
                  <c:v>1.0068416595458984E-3</c:v>
                </c:pt>
                <c:pt idx="58866">
                  <c:v>1.007080078125E-3</c:v>
                </c:pt>
                <c:pt idx="58867">
                  <c:v>1.007080078125E-3</c:v>
                </c:pt>
                <c:pt idx="58868">
                  <c:v>1.0068416595458984E-3</c:v>
                </c:pt>
                <c:pt idx="58869">
                  <c:v>1.007080078125E-3</c:v>
                </c:pt>
                <c:pt idx="58870">
                  <c:v>1.0080337524414063E-3</c:v>
                </c:pt>
                <c:pt idx="58871">
                  <c:v>1.007080078125E-3</c:v>
                </c:pt>
                <c:pt idx="58872">
                  <c:v>1.0068416595458984E-3</c:v>
                </c:pt>
                <c:pt idx="58873">
                  <c:v>1.007080078125E-3</c:v>
                </c:pt>
                <c:pt idx="58874">
                  <c:v>1.007080078125E-3</c:v>
                </c:pt>
                <c:pt idx="58875">
                  <c:v>1.0068416595458984E-3</c:v>
                </c:pt>
                <c:pt idx="58876">
                  <c:v>1.007080078125E-3</c:v>
                </c:pt>
                <c:pt idx="58877">
                  <c:v>1.007080078125E-3</c:v>
                </c:pt>
                <c:pt idx="58878">
                  <c:v>1.0068416595458984E-3</c:v>
                </c:pt>
                <c:pt idx="58879">
                  <c:v>1.007080078125E-3</c:v>
                </c:pt>
                <c:pt idx="58880">
                  <c:v>1.007080078125E-3</c:v>
                </c:pt>
                <c:pt idx="58881">
                  <c:v>1.0068416595458984E-3</c:v>
                </c:pt>
                <c:pt idx="58882">
                  <c:v>1.007080078125E-3</c:v>
                </c:pt>
                <c:pt idx="58883">
                  <c:v>1.0080337524414063E-3</c:v>
                </c:pt>
                <c:pt idx="58884">
                  <c:v>1.0068416595458984E-3</c:v>
                </c:pt>
                <c:pt idx="58885">
                  <c:v>1.007080078125E-3</c:v>
                </c:pt>
                <c:pt idx="58886">
                  <c:v>1.007080078125E-3</c:v>
                </c:pt>
                <c:pt idx="58887">
                  <c:v>1.0068416595458984E-3</c:v>
                </c:pt>
                <c:pt idx="58888">
                  <c:v>1.007080078125E-3</c:v>
                </c:pt>
                <c:pt idx="58889">
                  <c:v>1.007080078125E-3</c:v>
                </c:pt>
                <c:pt idx="58890">
                  <c:v>1.0068416595458984E-3</c:v>
                </c:pt>
                <c:pt idx="58891">
                  <c:v>1.007080078125E-3</c:v>
                </c:pt>
                <c:pt idx="58892">
                  <c:v>1.007080078125E-3</c:v>
                </c:pt>
                <c:pt idx="58893">
                  <c:v>1.0068416595458984E-3</c:v>
                </c:pt>
                <c:pt idx="58894">
                  <c:v>1.007080078125E-3</c:v>
                </c:pt>
                <c:pt idx="58895">
                  <c:v>1.0080337524414063E-3</c:v>
                </c:pt>
                <c:pt idx="58896">
                  <c:v>1.007080078125E-3</c:v>
                </c:pt>
                <c:pt idx="58897">
                  <c:v>1.0068416595458984E-3</c:v>
                </c:pt>
                <c:pt idx="58898">
                  <c:v>1.007080078125E-3</c:v>
                </c:pt>
                <c:pt idx="58899">
                  <c:v>1.007080078125E-3</c:v>
                </c:pt>
                <c:pt idx="58900">
                  <c:v>1.0068416595458984E-3</c:v>
                </c:pt>
                <c:pt idx="58901">
                  <c:v>1.007080078125E-3</c:v>
                </c:pt>
                <c:pt idx="58902">
                  <c:v>1.007080078125E-3</c:v>
                </c:pt>
                <c:pt idx="58903">
                  <c:v>1.0068416595458984E-3</c:v>
                </c:pt>
                <c:pt idx="58904">
                  <c:v>1.007080078125E-3</c:v>
                </c:pt>
                <c:pt idx="58905">
                  <c:v>1.007080078125E-3</c:v>
                </c:pt>
                <c:pt idx="58906">
                  <c:v>1.0068416595458984E-3</c:v>
                </c:pt>
                <c:pt idx="58907">
                  <c:v>1.007080078125E-3</c:v>
                </c:pt>
                <c:pt idx="58908">
                  <c:v>1.0080337524414063E-3</c:v>
                </c:pt>
                <c:pt idx="58909">
                  <c:v>1.0068416595458984E-3</c:v>
                </c:pt>
                <c:pt idx="58910">
                  <c:v>1.007080078125E-3</c:v>
                </c:pt>
                <c:pt idx="58911">
                  <c:v>1.007080078125E-3</c:v>
                </c:pt>
                <c:pt idx="58912">
                  <c:v>1.0068416595458984E-3</c:v>
                </c:pt>
                <c:pt idx="58913">
                  <c:v>1.007080078125E-3</c:v>
                </c:pt>
                <c:pt idx="58914">
                  <c:v>1.007080078125E-3</c:v>
                </c:pt>
                <c:pt idx="58915">
                  <c:v>1.0068416595458984E-3</c:v>
                </c:pt>
                <c:pt idx="58916">
                  <c:v>1.007080078125E-3</c:v>
                </c:pt>
                <c:pt idx="58917">
                  <c:v>1.007080078125E-3</c:v>
                </c:pt>
                <c:pt idx="58918">
                  <c:v>1.0068416595458984E-3</c:v>
                </c:pt>
                <c:pt idx="58919">
                  <c:v>1.007080078125E-3</c:v>
                </c:pt>
                <c:pt idx="58920">
                  <c:v>1.0080337524414063E-3</c:v>
                </c:pt>
                <c:pt idx="58921">
                  <c:v>1.007080078125E-3</c:v>
                </c:pt>
                <c:pt idx="58922">
                  <c:v>1.0068416595458984E-3</c:v>
                </c:pt>
                <c:pt idx="58923">
                  <c:v>1.007080078125E-3</c:v>
                </c:pt>
                <c:pt idx="58924">
                  <c:v>1.007080078125E-3</c:v>
                </c:pt>
                <c:pt idx="58925">
                  <c:v>1.0068416595458984E-3</c:v>
                </c:pt>
                <c:pt idx="58926">
                  <c:v>1.007080078125E-3</c:v>
                </c:pt>
                <c:pt idx="58927">
                  <c:v>1.007080078125E-3</c:v>
                </c:pt>
                <c:pt idx="58928">
                  <c:v>8.0568790435791016E-3</c:v>
                </c:pt>
                <c:pt idx="58929">
                  <c:v>1.007080078125E-3</c:v>
                </c:pt>
                <c:pt idx="58930">
                  <c:v>1.0068416595458984E-3</c:v>
                </c:pt>
                <c:pt idx="58931">
                  <c:v>1.007080078125E-3</c:v>
                </c:pt>
                <c:pt idx="58932">
                  <c:v>1.007080078125E-3</c:v>
                </c:pt>
                <c:pt idx="58933">
                  <c:v>1.0068416595458984E-3</c:v>
                </c:pt>
                <c:pt idx="58934">
                  <c:v>1.007080078125E-3</c:v>
                </c:pt>
                <c:pt idx="58935">
                  <c:v>1.007080078125E-3</c:v>
                </c:pt>
                <c:pt idx="58936">
                  <c:v>1.0068416595458984E-3</c:v>
                </c:pt>
                <c:pt idx="58937">
                  <c:v>1.007080078125E-3</c:v>
                </c:pt>
                <c:pt idx="58938">
                  <c:v>1.0080337524414063E-3</c:v>
                </c:pt>
                <c:pt idx="58939">
                  <c:v>1.007080078125E-3</c:v>
                </c:pt>
                <c:pt idx="58940">
                  <c:v>1.0068416595458984E-3</c:v>
                </c:pt>
                <c:pt idx="58941">
                  <c:v>1.007080078125E-3</c:v>
                </c:pt>
                <c:pt idx="58942">
                  <c:v>1.007080078125E-3</c:v>
                </c:pt>
                <c:pt idx="58943">
                  <c:v>1.0068416595458984E-3</c:v>
                </c:pt>
                <c:pt idx="58944">
                  <c:v>1.007080078125E-3</c:v>
                </c:pt>
                <c:pt idx="58945">
                  <c:v>1.007080078125E-3</c:v>
                </c:pt>
                <c:pt idx="58946">
                  <c:v>1.0068416595458984E-3</c:v>
                </c:pt>
                <c:pt idx="58947">
                  <c:v>1.007080078125E-3</c:v>
                </c:pt>
                <c:pt idx="58948">
                  <c:v>1.007080078125E-3</c:v>
                </c:pt>
                <c:pt idx="58949">
                  <c:v>1.0068416595458984E-3</c:v>
                </c:pt>
                <c:pt idx="58950">
                  <c:v>1.007080078125E-3</c:v>
                </c:pt>
                <c:pt idx="58951">
                  <c:v>1.0080337524414063E-3</c:v>
                </c:pt>
                <c:pt idx="58952">
                  <c:v>1.0068416595458984E-3</c:v>
                </c:pt>
                <c:pt idx="58953">
                  <c:v>1.007080078125E-3</c:v>
                </c:pt>
                <c:pt idx="58954">
                  <c:v>1.007080078125E-3</c:v>
                </c:pt>
                <c:pt idx="58955">
                  <c:v>1.0068416595458984E-3</c:v>
                </c:pt>
                <c:pt idx="58956">
                  <c:v>1.007080078125E-3</c:v>
                </c:pt>
                <c:pt idx="58957">
                  <c:v>1.007080078125E-3</c:v>
                </c:pt>
                <c:pt idx="58958">
                  <c:v>1.0068416595458984E-3</c:v>
                </c:pt>
                <c:pt idx="58959">
                  <c:v>1.007080078125E-3</c:v>
                </c:pt>
                <c:pt idx="58960">
                  <c:v>1.007080078125E-3</c:v>
                </c:pt>
                <c:pt idx="58961">
                  <c:v>1.0068416595458984E-3</c:v>
                </c:pt>
                <c:pt idx="58962">
                  <c:v>1.007080078125E-3</c:v>
                </c:pt>
                <c:pt idx="58963">
                  <c:v>1.0080337524414063E-3</c:v>
                </c:pt>
                <c:pt idx="58964">
                  <c:v>1.007080078125E-3</c:v>
                </c:pt>
                <c:pt idx="58965">
                  <c:v>1.0068416595458984E-3</c:v>
                </c:pt>
                <c:pt idx="58966">
                  <c:v>1.007080078125E-3</c:v>
                </c:pt>
                <c:pt idx="58967">
                  <c:v>1.007080078125E-3</c:v>
                </c:pt>
                <c:pt idx="58968">
                  <c:v>1.0068416595458984E-3</c:v>
                </c:pt>
                <c:pt idx="58969">
                  <c:v>1.007080078125E-3</c:v>
                </c:pt>
                <c:pt idx="58970">
                  <c:v>1.007080078125E-3</c:v>
                </c:pt>
                <c:pt idx="58971">
                  <c:v>1.0068416595458984E-3</c:v>
                </c:pt>
                <c:pt idx="58972">
                  <c:v>1.007080078125E-3</c:v>
                </c:pt>
                <c:pt idx="58973">
                  <c:v>1.007080078125E-3</c:v>
                </c:pt>
                <c:pt idx="58974">
                  <c:v>1.0068416595458984E-3</c:v>
                </c:pt>
                <c:pt idx="58975">
                  <c:v>1.007080078125E-3</c:v>
                </c:pt>
                <c:pt idx="58976">
                  <c:v>1.0080337524414063E-3</c:v>
                </c:pt>
                <c:pt idx="58977">
                  <c:v>1.0068416595458984E-3</c:v>
                </c:pt>
                <c:pt idx="58978">
                  <c:v>1.007080078125E-3</c:v>
                </c:pt>
                <c:pt idx="58979">
                  <c:v>1.007080078125E-3</c:v>
                </c:pt>
                <c:pt idx="58980">
                  <c:v>1.0068416595458984E-3</c:v>
                </c:pt>
                <c:pt idx="58981">
                  <c:v>1.007080078125E-3</c:v>
                </c:pt>
                <c:pt idx="58982">
                  <c:v>1.007080078125E-3</c:v>
                </c:pt>
                <c:pt idx="58983">
                  <c:v>1.0068416595458984E-3</c:v>
                </c:pt>
                <c:pt idx="58984">
                  <c:v>1.007080078125E-3</c:v>
                </c:pt>
                <c:pt idx="58985">
                  <c:v>1.007080078125E-3</c:v>
                </c:pt>
                <c:pt idx="58986">
                  <c:v>1.0068416595458984E-3</c:v>
                </c:pt>
                <c:pt idx="58987">
                  <c:v>1.007080078125E-3</c:v>
                </c:pt>
                <c:pt idx="58988">
                  <c:v>1.0080337524414063E-3</c:v>
                </c:pt>
                <c:pt idx="58989">
                  <c:v>1.007080078125E-3</c:v>
                </c:pt>
                <c:pt idx="58990">
                  <c:v>1.0068416595458984E-3</c:v>
                </c:pt>
                <c:pt idx="58991">
                  <c:v>1.007080078125E-3</c:v>
                </c:pt>
                <c:pt idx="58992">
                  <c:v>1.007080078125E-3</c:v>
                </c:pt>
                <c:pt idx="58993">
                  <c:v>1.0068416595458984E-3</c:v>
                </c:pt>
                <c:pt idx="58994">
                  <c:v>1.007080078125E-3</c:v>
                </c:pt>
                <c:pt idx="58995">
                  <c:v>1.007080078125E-3</c:v>
                </c:pt>
                <c:pt idx="58996">
                  <c:v>1.0068416595458984E-3</c:v>
                </c:pt>
                <c:pt idx="58997">
                  <c:v>1.007080078125E-3</c:v>
                </c:pt>
                <c:pt idx="58998">
                  <c:v>1.007080078125E-3</c:v>
                </c:pt>
                <c:pt idx="58999">
                  <c:v>1.0068416595458984E-3</c:v>
                </c:pt>
                <c:pt idx="59000">
                  <c:v>1.007080078125E-3</c:v>
                </c:pt>
                <c:pt idx="59001">
                  <c:v>1.0080337524414063E-3</c:v>
                </c:pt>
                <c:pt idx="59002">
                  <c:v>1.0068416595458984E-3</c:v>
                </c:pt>
                <c:pt idx="59003">
                  <c:v>1.007080078125E-3</c:v>
                </c:pt>
                <c:pt idx="59004">
                  <c:v>1.007080078125E-3</c:v>
                </c:pt>
                <c:pt idx="59005">
                  <c:v>1.0068416595458984E-3</c:v>
                </c:pt>
                <c:pt idx="59006">
                  <c:v>1.007080078125E-3</c:v>
                </c:pt>
                <c:pt idx="59007">
                  <c:v>1.007080078125E-3</c:v>
                </c:pt>
                <c:pt idx="59008">
                  <c:v>1.0068416595458984E-3</c:v>
                </c:pt>
                <c:pt idx="59009">
                  <c:v>1.007080078125E-3</c:v>
                </c:pt>
                <c:pt idx="59010">
                  <c:v>1.007080078125E-3</c:v>
                </c:pt>
                <c:pt idx="59011">
                  <c:v>1.0068416595458984E-3</c:v>
                </c:pt>
                <c:pt idx="59012">
                  <c:v>1.007080078125E-3</c:v>
                </c:pt>
                <c:pt idx="59013">
                  <c:v>1.0080337524414063E-3</c:v>
                </c:pt>
                <c:pt idx="59014">
                  <c:v>1.007080078125E-3</c:v>
                </c:pt>
                <c:pt idx="59015">
                  <c:v>1.0068416595458984E-3</c:v>
                </c:pt>
                <c:pt idx="59016">
                  <c:v>1.007080078125E-3</c:v>
                </c:pt>
                <c:pt idx="59017">
                  <c:v>1.007080078125E-3</c:v>
                </c:pt>
                <c:pt idx="59018">
                  <c:v>1.0068416595458984E-3</c:v>
                </c:pt>
                <c:pt idx="59019">
                  <c:v>1.007080078125E-3</c:v>
                </c:pt>
                <c:pt idx="59020">
                  <c:v>1.007080078125E-3</c:v>
                </c:pt>
                <c:pt idx="59021">
                  <c:v>1.0068416595458984E-3</c:v>
                </c:pt>
                <c:pt idx="59022">
                  <c:v>1.007080078125E-3</c:v>
                </c:pt>
                <c:pt idx="59023">
                  <c:v>1.007080078125E-3</c:v>
                </c:pt>
                <c:pt idx="59024">
                  <c:v>1.0068416595458984E-3</c:v>
                </c:pt>
                <c:pt idx="59025">
                  <c:v>1.007080078125E-3</c:v>
                </c:pt>
                <c:pt idx="59026">
                  <c:v>1.0080337524414063E-3</c:v>
                </c:pt>
                <c:pt idx="59027">
                  <c:v>1.0068416595458984E-3</c:v>
                </c:pt>
                <c:pt idx="59028">
                  <c:v>7.0490837097167969E-3</c:v>
                </c:pt>
                <c:pt idx="59029">
                  <c:v>1.007080078125E-3</c:v>
                </c:pt>
                <c:pt idx="59030">
                  <c:v>1.0068416595458984E-3</c:v>
                </c:pt>
                <c:pt idx="59031">
                  <c:v>1.007080078125E-3</c:v>
                </c:pt>
                <c:pt idx="59032">
                  <c:v>1.0080337524414063E-3</c:v>
                </c:pt>
                <c:pt idx="59033">
                  <c:v>1.007080078125E-3</c:v>
                </c:pt>
                <c:pt idx="59034">
                  <c:v>1.0068416595458984E-3</c:v>
                </c:pt>
                <c:pt idx="59035">
                  <c:v>1.007080078125E-3</c:v>
                </c:pt>
                <c:pt idx="59036">
                  <c:v>1.007080078125E-3</c:v>
                </c:pt>
                <c:pt idx="59037">
                  <c:v>1.0068416595458984E-3</c:v>
                </c:pt>
                <c:pt idx="59038">
                  <c:v>1.007080078125E-3</c:v>
                </c:pt>
                <c:pt idx="59039">
                  <c:v>1.007080078125E-3</c:v>
                </c:pt>
                <c:pt idx="59040">
                  <c:v>1.0068416595458984E-3</c:v>
                </c:pt>
                <c:pt idx="59041">
                  <c:v>1.007080078125E-3</c:v>
                </c:pt>
                <c:pt idx="59042">
                  <c:v>1.007080078125E-3</c:v>
                </c:pt>
                <c:pt idx="59043">
                  <c:v>1.0068416595458984E-3</c:v>
                </c:pt>
                <c:pt idx="59044">
                  <c:v>1.007080078125E-3</c:v>
                </c:pt>
                <c:pt idx="59045">
                  <c:v>1.0080337524414063E-3</c:v>
                </c:pt>
                <c:pt idx="59046">
                  <c:v>1.0068416595458984E-3</c:v>
                </c:pt>
                <c:pt idx="59047">
                  <c:v>1.007080078125E-3</c:v>
                </c:pt>
                <c:pt idx="59048">
                  <c:v>1.007080078125E-3</c:v>
                </c:pt>
                <c:pt idx="59049">
                  <c:v>1.0068416595458984E-3</c:v>
                </c:pt>
                <c:pt idx="59050">
                  <c:v>1.007080078125E-3</c:v>
                </c:pt>
                <c:pt idx="59051">
                  <c:v>1.007080078125E-3</c:v>
                </c:pt>
                <c:pt idx="59052">
                  <c:v>1.0068416595458984E-3</c:v>
                </c:pt>
                <c:pt idx="59053">
                  <c:v>1.007080078125E-3</c:v>
                </c:pt>
                <c:pt idx="59054">
                  <c:v>1.007080078125E-3</c:v>
                </c:pt>
                <c:pt idx="59055">
                  <c:v>1.0068416595458984E-3</c:v>
                </c:pt>
                <c:pt idx="59056">
                  <c:v>1.007080078125E-3</c:v>
                </c:pt>
                <c:pt idx="59057">
                  <c:v>1.0080337524414063E-3</c:v>
                </c:pt>
                <c:pt idx="59058">
                  <c:v>1.007080078125E-3</c:v>
                </c:pt>
                <c:pt idx="59059">
                  <c:v>1.0068416595458984E-3</c:v>
                </c:pt>
                <c:pt idx="59060">
                  <c:v>1.007080078125E-3</c:v>
                </c:pt>
                <c:pt idx="59061">
                  <c:v>1.007080078125E-3</c:v>
                </c:pt>
                <c:pt idx="59062">
                  <c:v>1.0068416595458984E-3</c:v>
                </c:pt>
                <c:pt idx="59063">
                  <c:v>1.007080078125E-3</c:v>
                </c:pt>
                <c:pt idx="59064">
                  <c:v>1.007080078125E-3</c:v>
                </c:pt>
                <c:pt idx="59065">
                  <c:v>1.0068416595458984E-3</c:v>
                </c:pt>
                <c:pt idx="59066">
                  <c:v>1.007080078125E-3</c:v>
                </c:pt>
                <c:pt idx="59067">
                  <c:v>1.007080078125E-3</c:v>
                </c:pt>
                <c:pt idx="59068">
                  <c:v>1.0068416595458984E-3</c:v>
                </c:pt>
                <c:pt idx="59069">
                  <c:v>1.0080337524414063E-3</c:v>
                </c:pt>
                <c:pt idx="59070">
                  <c:v>1.007080078125E-3</c:v>
                </c:pt>
                <c:pt idx="59071">
                  <c:v>1.0068416595458984E-3</c:v>
                </c:pt>
                <c:pt idx="59072">
                  <c:v>1.007080078125E-3</c:v>
                </c:pt>
                <c:pt idx="59073">
                  <c:v>1.007080078125E-3</c:v>
                </c:pt>
                <c:pt idx="59074">
                  <c:v>1.0068416595458984E-3</c:v>
                </c:pt>
                <c:pt idx="59075">
                  <c:v>1.007080078125E-3</c:v>
                </c:pt>
                <c:pt idx="59076">
                  <c:v>1.007080078125E-3</c:v>
                </c:pt>
                <c:pt idx="59077">
                  <c:v>1.0068416595458984E-3</c:v>
                </c:pt>
                <c:pt idx="59078">
                  <c:v>1.007080078125E-3</c:v>
                </c:pt>
                <c:pt idx="59079">
                  <c:v>1.007080078125E-3</c:v>
                </c:pt>
                <c:pt idx="59080">
                  <c:v>1.0068416595458984E-3</c:v>
                </c:pt>
                <c:pt idx="59081">
                  <c:v>1.007080078125E-3</c:v>
                </c:pt>
                <c:pt idx="59082">
                  <c:v>1.0080337524414063E-3</c:v>
                </c:pt>
                <c:pt idx="59083">
                  <c:v>1.007080078125E-3</c:v>
                </c:pt>
                <c:pt idx="59084">
                  <c:v>1.0068416595458984E-3</c:v>
                </c:pt>
                <c:pt idx="59085">
                  <c:v>1.007080078125E-3</c:v>
                </c:pt>
                <c:pt idx="59086">
                  <c:v>1.007080078125E-3</c:v>
                </c:pt>
                <c:pt idx="59087">
                  <c:v>1.0068416595458984E-3</c:v>
                </c:pt>
                <c:pt idx="59088">
                  <c:v>1.007080078125E-3</c:v>
                </c:pt>
                <c:pt idx="59089">
                  <c:v>1.007080078125E-3</c:v>
                </c:pt>
                <c:pt idx="59090">
                  <c:v>1.0068416595458984E-3</c:v>
                </c:pt>
                <c:pt idx="59091">
                  <c:v>1.007080078125E-3</c:v>
                </c:pt>
                <c:pt idx="59092">
                  <c:v>1.007080078125E-3</c:v>
                </c:pt>
                <c:pt idx="59093">
                  <c:v>1.0068416595458984E-3</c:v>
                </c:pt>
                <c:pt idx="59094">
                  <c:v>1.0080337524414063E-3</c:v>
                </c:pt>
                <c:pt idx="59095">
                  <c:v>1.007080078125E-3</c:v>
                </c:pt>
                <c:pt idx="59096">
                  <c:v>1.0068416595458984E-3</c:v>
                </c:pt>
                <c:pt idx="59097">
                  <c:v>1.007080078125E-3</c:v>
                </c:pt>
                <c:pt idx="59098">
                  <c:v>1.007080078125E-3</c:v>
                </c:pt>
                <c:pt idx="59099">
                  <c:v>1.0068416595458984E-3</c:v>
                </c:pt>
                <c:pt idx="59100">
                  <c:v>1.007080078125E-3</c:v>
                </c:pt>
                <c:pt idx="59101">
                  <c:v>1.007080078125E-3</c:v>
                </c:pt>
                <c:pt idx="59102">
                  <c:v>1.0068416595458984E-3</c:v>
                </c:pt>
                <c:pt idx="59103">
                  <c:v>1.007080078125E-3</c:v>
                </c:pt>
                <c:pt idx="59104">
                  <c:v>1.007080078125E-3</c:v>
                </c:pt>
                <c:pt idx="59105">
                  <c:v>1.0068416595458984E-3</c:v>
                </c:pt>
                <c:pt idx="59106">
                  <c:v>1.007080078125E-3</c:v>
                </c:pt>
                <c:pt idx="59107">
                  <c:v>1.0080337524414063E-3</c:v>
                </c:pt>
                <c:pt idx="59108">
                  <c:v>1.007080078125E-3</c:v>
                </c:pt>
                <c:pt idx="59109">
                  <c:v>1.0068416595458984E-3</c:v>
                </c:pt>
                <c:pt idx="59110">
                  <c:v>1.007080078125E-3</c:v>
                </c:pt>
                <c:pt idx="59111">
                  <c:v>1.007080078125E-3</c:v>
                </c:pt>
                <c:pt idx="59112">
                  <c:v>1.0068416595458984E-3</c:v>
                </c:pt>
                <c:pt idx="59113">
                  <c:v>1.007080078125E-3</c:v>
                </c:pt>
                <c:pt idx="59114">
                  <c:v>1.007080078125E-3</c:v>
                </c:pt>
                <c:pt idx="59115">
                  <c:v>1.0068416595458984E-3</c:v>
                </c:pt>
                <c:pt idx="59116">
                  <c:v>1.007080078125E-3</c:v>
                </c:pt>
                <c:pt idx="59117">
                  <c:v>1.007080078125E-3</c:v>
                </c:pt>
                <c:pt idx="59118">
                  <c:v>1.0068416595458984E-3</c:v>
                </c:pt>
                <c:pt idx="59119">
                  <c:v>1.0080337524414063E-3</c:v>
                </c:pt>
                <c:pt idx="59120">
                  <c:v>1.007080078125E-3</c:v>
                </c:pt>
                <c:pt idx="59121">
                  <c:v>1.0068416595458984E-3</c:v>
                </c:pt>
                <c:pt idx="59122">
                  <c:v>1.007080078125E-3</c:v>
                </c:pt>
                <c:pt idx="59123">
                  <c:v>1.007080078125E-3</c:v>
                </c:pt>
                <c:pt idx="59124">
                  <c:v>1.0068416595458984E-3</c:v>
                </c:pt>
                <c:pt idx="59125">
                  <c:v>1.007080078125E-3</c:v>
                </c:pt>
                <c:pt idx="59126">
                  <c:v>1.007080078125E-3</c:v>
                </c:pt>
                <c:pt idx="59127">
                  <c:v>1.0068416595458984E-3</c:v>
                </c:pt>
                <c:pt idx="59128">
                  <c:v>1.007080078125E-3</c:v>
                </c:pt>
                <c:pt idx="59129">
                  <c:v>1.007080078125E-3</c:v>
                </c:pt>
                <c:pt idx="59130">
                  <c:v>1.0068416595458984E-3</c:v>
                </c:pt>
                <c:pt idx="59131">
                  <c:v>1.007080078125E-3</c:v>
                </c:pt>
                <c:pt idx="59132">
                  <c:v>1.0080337524414063E-3</c:v>
                </c:pt>
                <c:pt idx="59133">
                  <c:v>1.007080078125E-3</c:v>
                </c:pt>
                <c:pt idx="59134">
                  <c:v>1.0068416595458984E-3</c:v>
                </c:pt>
                <c:pt idx="59135">
                  <c:v>1.007080078125E-3</c:v>
                </c:pt>
                <c:pt idx="59136">
                  <c:v>1.007080078125E-3</c:v>
                </c:pt>
                <c:pt idx="59137">
                  <c:v>1.0068416595458984E-3</c:v>
                </c:pt>
                <c:pt idx="59138">
                  <c:v>1.007080078125E-3</c:v>
                </c:pt>
                <c:pt idx="59139">
                  <c:v>1.007080078125E-3</c:v>
                </c:pt>
                <c:pt idx="59140">
                  <c:v>1.0068416595458984E-3</c:v>
                </c:pt>
                <c:pt idx="59141">
                  <c:v>1.007080078125E-3</c:v>
                </c:pt>
                <c:pt idx="59142">
                  <c:v>1.007080078125E-3</c:v>
                </c:pt>
                <c:pt idx="59143">
                  <c:v>1.0068416595458984E-3</c:v>
                </c:pt>
                <c:pt idx="59144">
                  <c:v>1.0080337524414063E-3</c:v>
                </c:pt>
                <c:pt idx="59145">
                  <c:v>1.007080078125E-3</c:v>
                </c:pt>
                <c:pt idx="59146">
                  <c:v>1.0068416595458984E-3</c:v>
                </c:pt>
                <c:pt idx="59147">
                  <c:v>1.007080078125E-3</c:v>
                </c:pt>
                <c:pt idx="59148">
                  <c:v>1.007080078125E-3</c:v>
                </c:pt>
                <c:pt idx="59149">
                  <c:v>1.0068416595458984E-3</c:v>
                </c:pt>
                <c:pt idx="59150">
                  <c:v>1.007080078125E-3</c:v>
                </c:pt>
                <c:pt idx="59151">
                  <c:v>1.007080078125E-3</c:v>
                </c:pt>
                <c:pt idx="59152">
                  <c:v>1.0068416595458984E-3</c:v>
                </c:pt>
                <c:pt idx="59153">
                  <c:v>1.007080078125E-3</c:v>
                </c:pt>
                <c:pt idx="59154">
                  <c:v>1.007080078125E-3</c:v>
                </c:pt>
                <c:pt idx="59155">
                  <c:v>1.0068416595458984E-3</c:v>
                </c:pt>
                <c:pt idx="59156">
                  <c:v>1.007080078125E-3</c:v>
                </c:pt>
                <c:pt idx="59157">
                  <c:v>1.0080337524414063E-3</c:v>
                </c:pt>
                <c:pt idx="59158">
                  <c:v>1.007080078125E-3</c:v>
                </c:pt>
                <c:pt idx="59159">
                  <c:v>1.0068416595458984E-3</c:v>
                </c:pt>
                <c:pt idx="59160">
                  <c:v>1.007080078125E-3</c:v>
                </c:pt>
                <c:pt idx="59161">
                  <c:v>1.007080078125E-3</c:v>
                </c:pt>
                <c:pt idx="59162">
                  <c:v>1.0068416595458984E-3</c:v>
                </c:pt>
                <c:pt idx="59163">
                  <c:v>1.007080078125E-3</c:v>
                </c:pt>
                <c:pt idx="59164">
                  <c:v>1.007080078125E-3</c:v>
                </c:pt>
                <c:pt idx="59165">
                  <c:v>1.0068416595458984E-3</c:v>
                </c:pt>
                <c:pt idx="59166">
                  <c:v>1.007080078125E-3</c:v>
                </c:pt>
                <c:pt idx="59167">
                  <c:v>1.007080078125E-3</c:v>
                </c:pt>
                <c:pt idx="59168">
                  <c:v>1.0068416595458984E-3</c:v>
                </c:pt>
                <c:pt idx="59169">
                  <c:v>1.0080337524414063E-3</c:v>
                </c:pt>
                <c:pt idx="59170">
                  <c:v>1.007080078125E-3</c:v>
                </c:pt>
                <c:pt idx="59171">
                  <c:v>1.0068416595458984E-3</c:v>
                </c:pt>
                <c:pt idx="59172">
                  <c:v>1.007080078125E-3</c:v>
                </c:pt>
                <c:pt idx="59173">
                  <c:v>1.007080078125E-3</c:v>
                </c:pt>
                <c:pt idx="59174">
                  <c:v>1.0068416595458984E-3</c:v>
                </c:pt>
                <c:pt idx="59175">
                  <c:v>1.007080078125E-3</c:v>
                </c:pt>
                <c:pt idx="59176">
                  <c:v>1.007080078125E-3</c:v>
                </c:pt>
                <c:pt idx="59177">
                  <c:v>1.0068416595458984E-3</c:v>
                </c:pt>
                <c:pt idx="59178">
                  <c:v>1.007080078125E-3</c:v>
                </c:pt>
                <c:pt idx="59179">
                  <c:v>1.007080078125E-3</c:v>
                </c:pt>
                <c:pt idx="59180">
                  <c:v>1.0068416595458984E-3</c:v>
                </c:pt>
                <c:pt idx="59181">
                  <c:v>1.007080078125E-3</c:v>
                </c:pt>
                <c:pt idx="59182">
                  <c:v>1.0080337524414063E-3</c:v>
                </c:pt>
                <c:pt idx="59183">
                  <c:v>1.007080078125E-3</c:v>
                </c:pt>
                <c:pt idx="59184">
                  <c:v>1.0068416595458984E-3</c:v>
                </c:pt>
                <c:pt idx="59185">
                  <c:v>1.007080078125E-3</c:v>
                </c:pt>
                <c:pt idx="59186">
                  <c:v>1.007080078125E-3</c:v>
                </c:pt>
                <c:pt idx="59187">
                  <c:v>1.0068416595458984E-3</c:v>
                </c:pt>
                <c:pt idx="59188">
                  <c:v>1.007080078125E-3</c:v>
                </c:pt>
                <c:pt idx="59189">
                  <c:v>1.007080078125E-3</c:v>
                </c:pt>
                <c:pt idx="59190">
                  <c:v>1.0068416595458984E-3</c:v>
                </c:pt>
                <c:pt idx="59191">
                  <c:v>1.007080078125E-3</c:v>
                </c:pt>
                <c:pt idx="59192">
                  <c:v>1.007080078125E-3</c:v>
                </c:pt>
                <c:pt idx="59193">
                  <c:v>1.0068416595458984E-3</c:v>
                </c:pt>
                <c:pt idx="59194">
                  <c:v>1.0080337524414063E-3</c:v>
                </c:pt>
                <c:pt idx="59195">
                  <c:v>1.007080078125E-3</c:v>
                </c:pt>
                <c:pt idx="59196">
                  <c:v>1.0068416595458984E-3</c:v>
                </c:pt>
                <c:pt idx="59197">
                  <c:v>1.007080078125E-3</c:v>
                </c:pt>
                <c:pt idx="59198">
                  <c:v>1.007080078125E-3</c:v>
                </c:pt>
                <c:pt idx="59199">
                  <c:v>1.0068416595458984E-3</c:v>
                </c:pt>
                <c:pt idx="59200">
                  <c:v>1.007080078125E-3</c:v>
                </c:pt>
                <c:pt idx="59201">
                  <c:v>1.007080078125E-3</c:v>
                </c:pt>
                <c:pt idx="59202">
                  <c:v>1.0068416595458984E-3</c:v>
                </c:pt>
                <c:pt idx="59203">
                  <c:v>1.007080078125E-3</c:v>
                </c:pt>
                <c:pt idx="59204">
                  <c:v>1.007080078125E-3</c:v>
                </c:pt>
                <c:pt idx="59205">
                  <c:v>1.0068416595458984E-3</c:v>
                </c:pt>
                <c:pt idx="59206">
                  <c:v>1.007080078125E-3</c:v>
                </c:pt>
                <c:pt idx="59207">
                  <c:v>1.0080337524414063E-3</c:v>
                </c:pt>
                <c:pt idx="59208">
                  <c:v>1.007080078125E-3</c:v>
                </c:pt>
                <c:pt idx="59209">
                  <c:v>1.0068416595458984E-3</c:v>
                </c:pt>
                <c:pt idx="59210">
                  <c:v>1.007080078125E-3</c:v>
                </c:pt>
                <c:pt idx="59211">
                  <c:v>1.007080078125E-3</c:v>
                </c:pt>
                <c:pt idx="59212">
                  <c:v>1.0068416595458984E-3</c:v>
                </c:pt>
                <c:pt idx="59213">
                  <c:v>1.007080078125E-3</c:v>
                </c:pt>
                <c:pt idx="59214">
                  <c:v>1.007080078125E-3</c:v>
                </c:pt>
                <c:pt idx="59215">
                  <c:v>1.0068416595458984E-3</c:v>
                </c:pt>
                <c:pt idx="59216">
                  <c:v>1.007080078125E-3</c:v>
                </c:pt>
                <c:pt idx="59217">
                  <c:v>1.007080078125E-3</c:v>
                </c:pt>
                <c:pt idx="59218">
                  <c:v>1.0068416595458984E-3</c:v>
                </c:pt>
                <c:pt idx="59219">
                  <c:v>1.0080337524414063E-3</c:v>
                </c:pt>
                <c:pt idx="59220">
                  <c:v>1.007080078125E-3</c:v>
                </c:pt>
                <c:pt idx="59221">
                  <c:v>1.0068416595458984E-3</c:v>
                </c:pt>
                <c:pt idx="59222">
                  <c:v>1.007080078125E-3</c:v>
                </c:pt>
                <c:pt idx="59223">
                  <c:v>1.007080078125E-3</c:v>
                </c:pt>
                <c:pt idx="59224">
                  <c:v>1.0068416595458984E-3</c:v>
                </c:pt>
                <c:pt idx="59225">
                  <c:v>1.007080078125E-3</c:v>
                </c:pt>
                <c:pt idx="59226">
                  <c:v>1.007080078125E-3</c:v>
                </c:pt>
                <c:pt idx="59227">
                  <c:v>1.0068416595458984E-3</c:v>
                </c:pt>
                <c:pt idx="59228">
                  <c:v>1.007080078125E-3</c:v>
                </c:pt>
                <c:pt idx="59229">
                  <c:v>1.007080078125E-3</c:v>
                </c:pt>
                <c:pt idx="59230">
                  <c:v>1.0068416595458984E-3</c:v>
                </c:pt>
                <c:pt idx="59231">
                  <c:v>1.007080078125E-3</c:v>
                </c:pt>
                <c:pt idx="59232">
                  <c:v>1.0080337524414063E-3</c:v>
                </c:pt>
                <c:pt idx="59233">
                  <c:v>1.007080078125E-3</c:v>
                </c:pt>
                <c:pt idx="59234">
                  <c:v>1.0068416595458984E-3</c:v>
                </c:pt>
                <c:pt idx="59235">
                  <c:v>1.007080078125E-3</c:v>
                </c:pt>
                <c:pt idx="59236">
                  <c:v>1.007080078125E-3</c:v>
                </c:pt>
                <c:pt idx="59237">
                  <c:v>1.0068416595458984E-3</c:v>
                </c:pt>
                <c:pt idx="59238">
                  <c:v>1.007080078125E-3</c:v>
                </c:pt>
                <c:pt idx="59239">
                  <c:v>1.007080078125E-3</c:v>
                </c:pt>
                <c:pt idx="59240">
                  <c:v>1.0068416595458984E-3</c:v>
                </c:pt>
                <c:pt idx="59241">
                  <c:v>1.007080078125E-3</c:v>
                </c:pt>
                <c:pt idx="59242">
                  <c:v>1.007080078125E-3</c:v>
                </c:pt>
                <c:pt idx="59243">
                  <c:v>1.0068416595458984E-3</c:v>
                </c:pt>
                <c:pt idx="59244">
                  <c:v>1.0080337524414063E-3</c:v>
                </c:pt>
                <c:pt idx="59245">
                  <c:v>1.007080078125E-3</c:v>
                </c:pt>
                <c:pt idx="59246">
                  <c:v>1.0068416595458984E-3</c:v>
                </c:pt>
                <c:pt idx="59247">
                  <c:v>1.007080078125E-3</c:v>
                </c:pt>
                <c:pt idx="59248">
                  <c:v>1.007080078125E-3</c:v>
                </c:pt>
                <c:pt idx="59249">
                  <c:v>1.0068416595458984E-3</c:v>
                </c:pt>
                <c:pt idx="59250">
                  <c:v>1.007080078125E-3</c:v>
                </c:pt>
                <c:pt idx="59251">
                  <c:v>1.007080078125E-3</c:v>
                </c:pt>
                <c:pt idx="59252">
                  <c:v>1.0068416595458984E-3</c:v>
                </c:pt>
                <c:pt idx="59253">
                  <c:v>1.007080078125E-3</c:v>
                </c:pt>
                <c:pt idx="59254">
                  <c:v>1.007080078125E-3</c:v>
                </c:pt>
                <c:pt idx="59255">
                  <c:v>1.0068416595458984E-3</c:v>
                </c:pt>
                <c:pt idx="59256">
                  <c:v>1.007080078125E-3</c:v>
                </c:pt>
                <c:pt idx="59257">
                  <c:v>1.0080337524414063E-3</c:v>
                </c:pt>
                <c:pt idx="59258">
                  <c:v>1.007080078125E-3</c:v>
                </c:pt>
                <c:pt idx="59259">
                  <c:v>1.0068416595458984E-3</c:v>
                </c:pt>
                <c:pt idx="59260">
                  <c:v>1.007080078125E-3</c:v>
                </c:pt>
                <c:pt idx="59261">
                  <c:v>1.007080078125E-3</c:v>
                </c:pt>
                <c:pt idx="59262">
                  <c:v>1.0068416595458984E-3</c:v>
                </c:pt>
                <c:pt idx="59263">
                  <c:v>1.007080078125E-3</c:v>
                </c:pt>
                <c:pt idx="59264">
                  <c:v>1.007080078125E-3</c:v>
                </c:pt>
                <c:pt idx="59265">
                  <c:v>1.0068416595458984E-3</c:v>
                </c:pt>
                <c:pt idx="59266">
                  <c:v>1.007080078125E-3</c:v>
                </c:pt>
                <c:pt idx="59267">
                  <c:v>1.007080078125E-3</c:v>
                </c:pt>
                <c:pt idx="59268">
                  <c:v>1.0068416595458984E-3</c:v>
                </c:pt>
                <c:pt idx="59269">
                  <c:v>1.0080337524414063E-3</c:v>
                </c:pt>
                <c:pt idx="59270">
                  <c:v>1.007080078125E-3</c:v>
                </c:pt>
                <c:pt idx="59271">
                  <c:v>1.0068416595458984E-3</c:v>
                </c:pt>
                <c:pt idx="59272">
                  <c:v>1.007080078125E-3</c:v>
                </c:pt>
                <c:pt idx="59273">
                  <c:v>1.007080078125E-3</c:v>
                </c:pt>
                <c:pt idx="59274">
                  <c:v>1.0068416595458984E-3</c:v>
                </c:pt>
                <c:pt idx="59275">
                  <c:v>1.007080078125E-3</c:v>
                </c:pt>
                <c:pt idx="59276">
                  <c:v>1.007080078125E-3</c:v>
                </c:pt>
                <c:pt idx="59277">
                  <c:v>1.0068416595458984E-3</c:v>
                </c:pt>
                <c:pt idx="59278">
                  <c:v>1.007080078125E-3</c:v>
                </c:pt>
                <c:pt idx="59279">
                  <c:v>1.007080078125E-3</c:v>
                </c:pt>
                <c:pt idx="59280">
                  <c:v>1.0068416595458984E-3</c:v>
                </c:pt>
                <c:pt idx="59281">
                  <c:v>1.007080078125E-3</c:v>
                </c:pt>
                <c:pt idx="59282">
                  <c:v>1.0080337524414063E-3</c:v>
                </c:pt>
                <c:pt idx="59283">
                  <c:v>1.007080078125E-3</c:v>
                </c:pt>
                <c:pt idx="59284">
                  <c:v>1.0068416595458984E-3</c:v>
                </c:pt>
                <c:pt idx="59285">
                  <c:v>1.007080078125E-3</c:v>
                </c:pt>
                <c:pt idx="59286">
                  <c:v>1.007080078125E-3</c:v>
                </c:pt>
                <c:pt idx="59287">
                  <c:v>1.0068416595458984E-3</c:v>
                </c:pt>
                <c:pt idx="59288">
                  <c:v>1.007080078125E-3</c:v>
                </c:pt>
                <c:pt idx="59289">
                  <c:v>1.007080078125E-3</c:v>
                </c:pt>
                <c:pt idx="59290">
                  <c:v>1.0068416595458984E-3</c:v>
                </c:pt>
                <c:pt idx="59291">
                  <c:v>1.007080078125E-3</c:v>
                </c:pt>
                <c:pt idx="59292">
                  <c:v>1.0068416595458984E-3</c:v>
                </c:pt>
                <c:pt idx="59293">
                  <c:v>1.007080078125E-3</c:v>
                </c:pt>
                <c:pt idx="59294">
                  <c:v>1.0080337524414063E-3</c:v>
                </c:pt>
                <c:pt idx="59295">
                  <c:v>1.007080078125E-3</c:v>
                </c:pt>
                <c:pt idx="59296">
                  <c:v>1.0068416595458984E-3</c:v>
                </c:pt>
                <c:pt idx="59297">
                  <c:v>1.007080078125E-3</c:v>
                </c:pt>
                <c:pt idx="59298">
                  <c:v>1.007080078125E-3</c:v>
                </c:pt>
                <c:pt idx="59299">
                  <c:v>1.0068416595458984E-3</c:v>
                </c:pt>
                <c:pt idx="59300">
                  <c:v>1.007080078125E-3</c:v>
                </c:pt>
                <c:pt idx="59301">
                  <c:v>1.007080078125E-3</c:v>
                </c:pt>
                <c:pt idx="59302">
                  <c:v>1.0068416595458984E-3</c:v>
                </c:pt>
                <c:pt idx="59303">
                  <c:v>1.007080078125E-3</c:v>
                </c:pt>
                <c:pt idx="59304">
                  <c:v>1.007080078125E-3</c:v>
                </c:pt>
                <c:pt idx="59305">
                  <c:v>1.0068416595458984E-3</c:v>
                </c:pt>
                <c:pt idx="59306">
                  <c:v>1.007080078125E-3</c:v>
                </c:pt>
                <c:pt idx="59307">
                  <c:v>1.0080337524414063E-3</c:v>
                </c:pt>
                <c:pt idx="59308">
                  <c:v>1.007080078125E-3</c:v>
                </c:pt>
                <c:pt idx="59309">
                  <c:v>1.0068416595458984E-3</c:v>
                </c:pt>
                <c:pt idx="59310">
                  <c:v>1.007080078125E-3</c:v>
                </c:pt>
                <c:pt idx="59311">
                  <c:v>1.007080078125E-3</c:v>
                </c:pt>
                <c:pt idx="59312">
                  <c:v>1.0068416595458984E-3</c:v>
                </c:pt>
                <c:pt idx="59313">
                  <c:v>1.007080078125E-3</c:v>
                </c:pt>
                <c:pt idx="59314">
                  <c:v>1.0068416595458984E-3</c:v>
                </c:pt>
                <c:pt idx="59315">
                  <c:v>1.007080078125E-3</c:v>
                </c:pt>
                <c:pt idx="59316">
                  <c:v>1.007080078125E-3</c:v>
                </c:pt>
                <c:pt idx="59317">
                  <c:v>1.0068416595458984E-3</c:v>
                </c:pt>
                <c:pt idx="59318">
                  <c:v>1.007080078125E-3</c:v>
                </c:pt>
                <c:pt idx="59319">
                  <c:v>1.0080337524414063E-3</c:v>
                </c:pt>
                <c:pt idx="59320">
                  <c:v>1.007080078125E-3</c:v>
                </c:pt>
                <c:pt idx="59321">
                  <c:v>1.0068416595458984E-3</c:v>
                </c:pt>
                <c:pt idx="59322">
                  <c:v>1.007080078125E-3</c:v>
                </c:pt>
                <c:pt idx="59323">
                  <c:v>1.007080078125E-3</c:v>
                </c:pt>
                <c:pt idx="59324">
                  <c:v>1.0068416595458984E-3</c:v>
                </c:pt>
                <c:pt idx="59325">
                  <c:v>1.007080078125E-3</c:v>
                </c:pt>
                <c:pt idx="59326">
                  <c:v>1.007080078125E-3</c:v>
                </c:pt>
                <c:pt idx="59327">
                  <c:v>1.0068416595458984E-3</c:v>
                </c:pt>
                <c:pt idx="59328">
                  <c:v>1.007080078125E-3</c:v>
                </c:pt>
                <c:pt idx="59329">
                  <c:v>3.0210018157958984E-3</c:v>
                </c:pt>
                <c:pt idx="59330">
                  <c:v>1.0080337524414063E-3</c:v>
                </c:pt>
                <c:pt idx="59331">
                  <c:v>1.007080078125E-3</c:v>
                </c:pt>
                <c:pt idx="59332">
                  <c:v>1.0068416595458984E-3</c:v>
                </c:pt>
                <c:pt idx="59333">
                  <c:v>1.007080078125E-3</c:v>
                </c:pt>
                <c:pt idx="59334">
                  <c:v>1.0068416595458984E-3</c:v>
                </c:pt>
                <c:pt idx="59335">
                  <c:v>1.007080078125E-3</c:v>
                </c:pt>
                <c:pt idx="59336">
                  <c:v>1.007080078125E-3</c:v>
                </c:pt>
                <c:pt idx="59337">
                  <c:v>1.0068416595458984E-3</c:v>
                </c:pt>
                <c:pt idx="59338">
                  <c:v>1.007080078125E-3</c:v>
                </c:pt>
                <c:pt idx="59339">
                  <c:v>1.007080078125E-3</c:v>
                </c:pt>
                <c:pt idx="59340">
                  <c:v>1.0068416595458984E-3</c:v>
                </c:pt>
                <c:pt idx="59341">
                  <c:v>1.007080078125E-3</c:v>
                </c:pt>
                <c:pt idx="59342">
                  <c:v>1.0080337524414063E-3</c:v>
                </c:pt>
                <c:pt idx="59343">
                  <c:v>1.007080078125E-3</c:v>
                </c:pt>
                <c:pt idx="59344">
                  <c:v>1.0068416595458984E-3</c:v>
                </c:pt>
                <c:pt idx="59345">
                  <c:v>1.007080078125E-3</c:v>
                </c:pt>
                <c:pt idx="59346">
                  <c:v>1.007080078125E-3</c:v>
                </c:pt>
                <c:pt idx="59347">
                  <c:v>1.0068416595458984E-3</c:v>
                </c:pt>
                <c:pt idx="59348">
                  <c:v>1.007080078125E-3</c:v>
                </c:pt>
                <c:pt idx="59349">
                  <c:v>1.007080078125E-3</c:v>
                </c:pt>
                <c:pt idx="59350">
                  <c:v>1.0068416595458984E-3</c:v>
                </c:pt>
                <c:pt idx="59351">
                  <c:v>1.007080078125E-3</c:v>
                </c:pt>
                <c:pt idx="59352">
                  <c:v>1.007080078125E-3</c:v>
                </c:pt>
                <c:pt idx="59353">
                  <c:v>1.0068416595458984E-3</c:v>
                </c:pt>
                <c:pt idx="59354">
                  <c:v>1.007080078125E-3</c:v>
                </c:pt>
                <c:pt idx="59355">
                  <c:v>1.0080337524414063E-3</c:v>
                </c:pt>
                <c:pt idx="59356">
                  <c:v>1.0068416595458984E-3</c:v>
                </c:pt>
                <c:pt idx="59357">
                  <c:v>1.007080078125E-3</c:v>
                </c:pt>
                <c:pt idx="59358">
                  <c:v>1.007080078125E-3</c:v>
                </c:pt>
                <c:pt idx="59359">
                  <c:v>1.0068416595458984E-3</c:v>
                </c:pt>
                <c:pt idx="59360">
                  <c:v>1.007080078125E-3</c:v>
                </c:pt>
                <c:pt idx="59361">
                  <c:v>1.007080078125E-3</c:v>
                </c:pt>
                <c:pt idx="59362">
                  <c:v>1.0068416595458984E-3</c:v>
                </c:pt>
                <c:pt idx="59363">
                  <c:v>1.007080078125E-3</c:v>
                </c:pt>
                <c:pt idx="59364">
                  <c:v>1.007080078125E-3</c:v>
                </c:pt>
                <c:pt idx="59365">
                  <c:v>1.0068416595458984E-3</c:v>
                </c:pt>
                <c:pt idx="59366">
                  <c:v>1.007080078125E-3</c:v>
                </c:pt>
                <c:pt idx="59367">
                  <c:v>1.0080337524414063E-3</c:v>
                </c:pt>
                <c:pt idx="59368">
                  <c:v>1.007080078125E-3</c:v>
                </c:pt>
                <c:pt idx="59369">
                  <c:v>1.0068416595458984E-3</c:v>
                </c:pt>
                <c:pt idx="59370">
                  <c:v>1.007080078125E-3</c:v>
                </c:pt>
                <c:pt idx="59371">
                  <c:v>1.007080078125E-3</c:v>
                </c:pt>
                <c:pt idx="59372">
                  <c:v>1.0068416595458984E-3</c:v>
                </c:pt>
                <c:pt idx="59373">
                  <c:v>1.007080078125E-3</c:v>
                </c:pt>
                <c:pt idx="59374">
                  <c:v>1.007080078125E-3</c:v>
                </c:pt>
                <c:pt idx="59375">
                  <c:v>1.0068416595458984E-3</c:v>
                </c:pt>
                <c:pt idx="59376">
                  <c:v>1.007080078125E-3</c:v>
                </c:pt>
                <c:pt idx="59377">
                  <c:v>1.007080078125E-3</c:v>
                </c:pt>
                <c:pt idx="59378">
                  <c:v>1.0068416595458984E-3</c:v>
                </c:pt>
                <c:pt idx="59379">
                  <c:v>1.007080078125E-3</c:v>
                </c:pt>
                <c:pt idx="59380">
                  <c:v>1.0080337524414063E-3</c:v>
                </c:pt>
                <c:pt idx="59381">
                  <c:v>1.0068416595458984E-3</c:v>
                </c:pt>
                <c:pt idx="59382">
                  <c:v>1.007080078125E-3</c:v>
                </c:pt>
                <c:pt idx="59383">
                  <c:v>1.007080078125E-3</c:v>
                </c:pt>
                <c:pt idx="59384">
                  <c:v>1.0068416595458984E-3</c:v>
                </c:pt>
                <c:pt idx="59385">
                  <c:v>1.007080078125E-3</c:v>
                </c:pt>
                <c:pt idx="59386">
                  <c:v>1.007080078125E-3</c:v>
                </c:pt>
                <c:pt idx="59387">
                  <c:v>1.0068416595458984E-3</c:v>
                </c:pt>
                <c:pt idx="59388">
                  <c:v>1.007080078125E-3</c:v>
                </c:pt>
                <c:pt idx="59389">
                  <c:v>1.007080078125E-3</c:v>
                </c:pt>
                <c:pt idx="59390">
                  <c:v>1.0068416595458984E-3</c:v>
                </c:pt>
                <c:pt idx="59391">
                  <c:v>1.007080078125E-3</c:v>
                </c:pt>
                <c:pt idx="59392">
                  <c:v>1.0080337524414063E-3</c:v>
                </c:pt>
                <c:pt idx="59393">
                  <c:v>1.007080078125E-3</c:v>
                </c:pt>
                <c:pt idx="59394">
                  <c:v>1.0068416595458984E-3</c:v>
                </c:pt>
                <c:pt idx="59395">
                  <c:v>1.007080078125E-3</c:v>
                </c:pt>
                <c:pt idx="59396">
                  <c:v>1.007080078125E-3</c:v>
                </c:pt>
                <c:pt idx="59397">
                  <c:v>1.0068416595458984E-3</c:v>
                </c:pt>
                <c:pt idx="59398">
                  <c:v>1.007080078125E-3</c:v>
                </c:pt>
                <c:pt idx="59399">
                  <c:v>1.007080078125E-3</c:v>
                </c:pt>
                <c:pt idx="59400">
                  <c:v>1.0068416595458984E-3</c:v>
                </c:pt>
                <c:pt idx="59401">
                  <c:v>1.007080078125E-3</c:v>
                </c:pt>
                <c:pt idx="59402">
                  <c:v>1.007080078125E-3</c:v>
                </c:pt>
                <c:pt idx="59403">
                  <c:v>1.0068416595458984E-3</c:v>
                </c:pt>
                <c:pt idx="59404">
                  <c:v>1.007080078125E-3</c:v>
                </c:pt>
                <c:pt idx="59405">
                  <c:v>1.0080337524414063E-3</c:v>
                </c:pt>
                <c:pt idx="59406">
                  <c:v>1.0068416595458984E-3</c:v>
                </c:pt>
                <c:pt idx="59407">
                  <c:v>1.007080078125E-3</c:v>
                </c:pt>
                <c:pt idx="59408">
                  <c:v>1.007080078125E-3</c:v>
                </c:pt>
                <c:pt idx="59409">
                  <c:v>1.0068416595458984E-3</c:v>
                </c:pt>
                <c:pt idx="59410">
                  <c:v>1.007080078125E-3</c:v>
                </c:pt>
                <c:pt idx="59411">
                  <c:v>1.007080078125E-3</c:v>
                </c:pt>
                <c:pt idx="59412">
                  <c:v>1.0068416595458984E-3</c:v>
                </c:pt>
                <c:pt idx="59413">
                  <c:v>1.007080078125E-3</c:v>
                </c:pt>
                <c:pt idx="59414">
                  <c:v>1.007080078125E-3</c:v>
                </c:pt>
                <c:pt idx="59415">
                  <c:v>1.0068416595458984E-3</c:v>
                </c:pt>
                <c:pt idx="59416">
                  <c:v>1.007080078125E-3</c:v>
                </c:pt>
                <c:pt idx="59417">
                  <c:v>1.0080337524414063E-3</c:v>
                </c:pt>
                <c:pt idx="59418">
                  <c:v>1.007080078125E-3</c:v>
                </c:pt>
                <c:pt idx="59419">
                  <c:v>1.0068416595458984E-3</c:v>
                </c:pt>
                <c:pt idx="59420">
                  <c:v>1.007080078125E-3</c:v>
                </c:pt>
                <c:pt idx="59421">
                  <c:v>1.007080078125E-3</c:v>
                </c:pt>
                <c:pt idx="59422">
                  <c:v>1.0068416595458984E-3</c:v>
                </c:pt>
                <c:pt idx="59423">
                  <c:v>1.007080078125E-3</c:v>
                </c:pt>
                <c:pt idx="59424">
                  <c:v>1.007080078125E-3</c:v>
                </c:pt>
                <c:pt idx="59425">
                  <c:v>1.0068416595458984E-3</c:v>
                </c:pt>
                <c:pt idx="59426">
                  <c:v>1.007080078125E-3</c:v>
                </c:pt>
                <c:pt idx="59427">
                  <c:v>1.007080078125E-3</c:v>
                </c:pt>
                <c:pt idx="59428">
                  <c:v>1.0068416595458984E-3</c:v>
                </c:pt>
                <c:pt idx="59429">
                  <c:v>1.007080078125E-3</c:v>
                </c:pt>
                <c:pt idx="59430">
                  <c:v>1.0080337524414063E-3</c:v>
                </c:pt>
                <c:pt idx="59431">
                  <c:v>1.0068416595458984E-3</c:v>
                </c:pt>
                <c:pt idx="59432">
                  <c:v>1.007080078125E-3</c:v>
                </c:pt>
                <c:pt idx="59433">
                  <c:v>1.007080078125E-3</c:v>
                </c:pt>
                <c:pt idx="59434">
                  <c:v>1.0068416595458984E-3</c:v>
                </c:pt>
                <c:pt idx="59435">
                  <c:v>1.007080078125E-3</c:v>
                </c:pt>
                <c:pt idx="59436">
                  <c:v>1.007080078125E-3</c:v>
                </c:pt>
                <c:pt idx="59437">
                  <c:v>1.0068416595458984E-3</c:v>
                </c:pt>
                <c:pt idx="59438">
                  <c:v>1.007080078125E-3</c:v>
                </c:pt>
                <c:pt idx="59439">
                  <c:v>1.007080078125E-3</c:v>
                </c:pt>
                <c:pt idx="59440">
                  <c:v>1.0068416595458984E-3</c:v>
                </c:pt>
                <c:pt idx="59441">
                  <c:v>1.007080078125E-3</c:v>
                </c:pt>
                <c:pt idx="59442">
                  <c:v>1.0080337524414063E-3</c:v>
                </c:pt>
                <c:pt idx="59443">
                  <c:v>1.007080078125E-3</c:v>
                </c:pt>
                <c:pt idx="59444">
                  <c:v>1.0068416595458984E-3</c:v>
                </c:pt>
                <c:pt idx="59445">
                  <c:v>1.007080078125E-3</c:v>
                </c:pt>
                <c:pt idx="59446">
                  <c:v>1.007080078125E-3</c:v>
                </c:pt>
                <c:pt idx="59447">
                  <c:v>1.0068416595458984E-3</c:v>
                </c:pt>
                <c:pt idx="59448">
                  <c:v>1.007080078125E-3</c:v>
                </c:pt>
                <c:pt idx="59449">
                  <c:v>1.007080078125E-3</c:v>
                </c:pt>
                <c:pt idx="59450">
                  <c:v>1.0068416595458984E-3</c:v>
                </c:pt>
                <c:pt idx="59451">
                  <c:v>1.007080078125E-3</c:v>
                </c:pt>
                <c:pt idx="59452">
                  <c:v>1.007080078125E-3</c:v>
                </c:pt>
                <c:pt idx="59453">
                  <c:v>1.0068416595458984E-3</c:v>
                </c:pt>
                <c:pt idx="59454">
                  <c:v>1.007080078125E-3</c:v>
                </c:pt>
                <c:pt idx="59455">
                  <c:v>1.0080337524414063E-3</c:v>
                </c:pt>
                <c:pt idx="59456">
                  <c:v>1.0068416595458984E-3</c:v>
                </c:pt>
                <c:pt idx="59457">
                  <c:v>1.007080078125E-3</c:v>
                </c:pt>
                <c:pt idx="59458">
                  <c:v>1.007080078125E-3</c:v>
                </c:pt>
                <c:pt idx="59459">
                  <c:v>1.0068416595458984E-3</c:v>
                </c:pt>
                <c:pt idx="59460">
                  <c:v>1.007080078125E-3</c:v>
                </c:pt>
                <c:pt idx="59461">
                  <c:v>1.007080078125E-3</c:v>
                </c:pt>
                <c:pt idx="59462">
                  <c:v>1.0068416595458984E-3</c:v>
                </c:pt>
                <c:pt idx="59463">
                  <c:v>1.007080078125E-3</c:v>
                </c:pt>
                <c:pt idx="59464">
                  <c:v>1.007080078125E-3</c:v>
                </c:pt>
                <c:pt idx="59465">
                  <c:v>1.0068416595458984E-3</c:v>
                </c:pt>
                <c:pt idx="59466">
                  <c:v>1.007080078125E-3</c:v>
                </c:pt>
                <c:pt idx="59467">
                  <c:v>1.0080337524414063E-3</c:v>
                </c:pt>
                <c:pt idx="59468">
                  <c:v>1.007080078125E-3</c:v>
                </c:pt>
                <c:pt idx="59469">
                  <c:v>1.0068416595458984E-3</c:v>
                </c:pt>
                <c:pt idx="59470">
                  <c:v>1.007080078125E-3</c:v>
                </c:pt>
                <c:pt idx="59471">
                  <c:v>1.007080078125E-3</c:v>
                </c:pt>
                <c:pt idx="59472">
                  <c:v>1.0068416595458984E-3</c:v>
                </c:pt>
                <c:pt idx="59473">
                  <c:v>1.007080078125E-3</c:v>
                </c:pt>
                <c:pt idx="59474">
                  <c:v>1.007080078125E-3</c:v>
                </c:pt>
                <c:pt idx="59475">
                  <c:v>1.0068416595458984E-3</c:v>
                </c:pt>
                <c:pt idx="59476">
                  <c:v>1.007080078125E-3</c:v>
                </c:pt>
                <c:pt idx="59477">
                  <c:v>1.007080078125E-3</c:v>
                </c:pt>
                <c:pt idx="59478">
                  <c:v>1.0068416595458984E-3</c:v>
                </c:pt>
                <c:pt idx="59479">
                  <c:v>1.007080078125E-3</c:v>
                </c:pt>
                <c:pt idx="59480">
                  <c:v>1.0080337524414063E-3</c:v>
                </c:pt>
                <c:pt idx="59481">
                  <c:v>1.0068416595458984E-3</c:v>
                </c:pt>
                <c:pt idx="59482">
                  <c:v>1.007080078125E-3</c:v>
                </c:pt>
                <c:pt idx="59483">
                  <c:v>1.007080078125E-3</c:v>
                </c:pt>
                <c:pt idx="59484">
                  <c:v>1.0068416595458984E-3</c:v>
                </c:pt>
                <c:pt idx="59485">
                  <c:v>1.007080078125E-3</c:v>
                </c:pt>
                <c:pt idx="59486">
                  <c:v>1.007080078125E-3</c:v>
                </c:pt>
                <c:pt idx="59487">
                  <c:v>1.0068416595458984E-3</c:v>
                </c:pt>
                <c:pt idx="59488">
                  <c:v>1.007080078125E-3</c:v>
                </c:pt>
                <c:pt idx="59489">
                  <c:v>1.007080078125E-3</c:v>
                </c:pt>
                <c:pt idx="59490">
                  <c:v>1.0068416595458984E-3</c:v>
                </c:pt>
                <c:pt idx="59491">
                  <c:v>1.007080078125E-3</c:v>
                </c:pt>
                <c:pt idx="59492">
                  <c:v>1.0080337524414063E-3</c:v>
                </c:pt>
                <c:pt idx="59493">
                  <c:v>1.007080078125E-3</c:v>
                </c:pt>
                <c:pt idx="59494">
                  <c:v>1.0068416595458984E-3</c:v>
                </c:pt>
                <c:pt idx="59495">
                  <c:v>1.007080078125E-3</c:v>
                </c:pt>
                <c:pt idx="59496">
                  <c:v>1.007080078125E-3</c:v>
                </c:pt>
                <c:pt idx="59497">
                  <c:v>1.0068416595458984E-3</c:v>
                </c:pt>
                <c:pt idx="59498">
                  <c:v>1.007080078125E-3</c:v>
                </c:pt>
                <c:pt idx="59499">
                  <c:v>1.007080078125E-3</c:v>
                </c:pt>
                <c:pt idx="59500">
                  <c:v>1.0068416595458984E-3</c:v>
                </c:pt>
                <c:pt idx="59501">
                  <c:v>1.007080078125E-3</c:v>
                </c:pt>
                <c:pt idx="59502">
                  <c:v>1.007080078125E-3</c:v>
                </c:pt>
                <c:pt idx="59503">
                  <c:v>1.0068416595458984E-3</c:v>
                </c:pt>
                <c:pt idx="59504">
                  <c:v>1.007080078125E-3</c:v>
                </c:pt>
                <c:pt idx="59505">
                  <c:v>1.0080337524414063E-3</c:v>
                </c:pt>
                <c:pt idx="59506">
                  <c:v>1.0068416595458984E-3</c:v>
                </c:pt>
                <c:pt idx="59507">
                  <c:v>1.007080078125E-3</c:v>
                </c:pt>
                <c:pt idx="59508">
                  <c:v>1.007080078125E-3</c:v>
                </c:pt>
                <c:pt idx="59509">
                  <c:v>1.0068416595458984E-3</c:v>
                </c:pt>
                <c:pt idx="59510">
                  <c:v>1.007080078125E-3</c:v>
                </c:pt>
                <c:pt idx="59511">
                  <c:v>1.007080078125E-3</c:v>
                </c:pt>
                <c:pt idx="59512">
                  <c:v>1.0068416595458984E-3</c:v>
                </c:pt>
                <c:pt idx="59513">
                  <c:v>1.007080078125E-3</c:v>
                </c:pt>
                <c:pt idx="59514">
                  <c:v>1.007080078125E-3</c:v>
                </c:pt>
                <c:pt idx="59515">
                  <c:v>1.0068416595458984E-3</c:v>
                </c:pt>
                <c:pt idx="59516">
                  <c:v>1.007080078125E-3</c:v>
                </c:pt>
                <c:pt idx="59517">
                  <c:v>1.0080337524414063E-3</c:v>
                </c:pt>
                <c:pt idx="59518">
                  <c:v>1.007080078125E-3</c:v>
                </c:pt>
                <c:pt idx="59519">
                  <c:v>1.0068416595458984E-3</c:v>
                </c:pt>
                <c:pt idx="59520">
                  <c:v>1.007080078125E-3</c:v>
                </c:pt>
                <c:pt idx="59521">
                  <c:v>1.007080078125E-3</c:v>
                </c:pt>
                <c:pt idx="59522">
                  <c:v>1.0068416595458984E-3</c:v>
                </c:pt>
                <c:pt idx="59523">
                  <c:v>1.007080078125E-3</c:v>
                </c:pt>
                <c:pt idx="59524">
                  <c:v>1.007080078125E-3</c:v>
                </c:pt>
                <c:pt idx="59525">
                  <c:v>1.0068416595458984E-3</c:v>
                </c:pt>
                <c:pt idx="59526">
                  <c:v>1.007080078125E-3</c:v>
                </c:pt>
                <c:pt idx="59527">
                  <c:v>1.007080078125E-3</c:v>
                </c:pt>
                <c:pt idx="59528">
                  <c:v>1.0068416595458984E-3</c:v>
                </c:pt>
                <c:pt idx="59529">
                  <c:v>1.007080078125E-3</c:v>
                </c:pt>
                <c:pt idx="59530">
                  <c:v>1.0080337524414063E-3</c:v>
                </c:pt>
                <c:pt idx="59531">
                  <c:v>1.0068416595458984E-3</c:v>
                </c:pt>
                <c:pt idx="59532">
                  <c:v>1.007080078125E-3</c:v>
                </c:pt>
                <c:pt idx="59533">
                  <c:v>1.007080078125E-3</c:v>
                </c:pt>
                <c:pt idx="59534">
                  <c:v>1.0068416595458984E-3</c:v>
                </c:pt>
                <c:pt idx="59535">
                  <c:v>1.007080078125E-3</c:v>
                </c:pt>
                <c:pt idx="59536">
                  <c:v>1.007080078125E-3</c:v>
                </c:pt>
                <c:pt idx="59537">
                  <c:v>1.0068416595458984E-3</c:v>
                </c:pt>
                <c:pt idx="59538">
                  <c:v>1.007080078125E-3</c:v>
                </c:pt>
                <c:pt idx="59539">
                  <c:v>1.007080078125E-3</c:v>
                </c:pt>
                <c:pt idx="59540">
                  <c:v>1.0068416595458984E-3</c:v>
                </c:pt>
                <c:pt idx="59541">
                  <c:v>1.007080078125E-3</c:v>
                </c:pt>
                <c:pt idx="59542">
                  <c:v>1.0080337524414063E-3</c:v>
                </c:pt>
                <c:pt idx="59543">
                  <c:v>1.007080078125E-3</c:v>
                </c:pt>
                <c:pt idx="59544">
                  <c:v>1.0068416595458984E-3</c:v>
                </c:pt>
                <c:pt idx="59545">
                  <c:v>1.007080078125E-3</c:v>
                </c:pt>
                <c:pt idx="59546">
                  <c:v>1.007080078125E-3</c:v>
                </c:pt>
                <c:pt idx="59547">
                  <c:v>1.0068416595458984E-3</c:v>
                </c:pt>
                <c:pt idx="59548">
                  <c:v>1.007080078125E-3</c:v>
                </c:pt>
                <c:pt idx="59549">
                  <c:v>1.007080078125E-3</c:v>
                </c:pt>
                <c:pt idx="59550">
                  <c:v>1.0068416595458984E-3</c:v>
                </c:pt>
                <c:pt idx="59551">
                  <c:v>1.007080078125E-3</c:v>
                </c:pt>
                <c:pt idx="59552">
                  <c:v>1.007080078125E-3</c:v>
                </c:pt>
                <c:pt idx="59553">
                  <c:v>1.0068416595458984E-3</c:v>
                </c:pt>
                <c:pt idx="59554">
                  <c:v>1.007080078125E-3</c:v>
                </c:pt>
                <c:pt idx="59555">
                  <c:v>1.0080337524414063E-3</c:v>
                </c:pt>
                <c:pt idx="59556">
                  <c:v>1.0068416595458984E-3</c:v>
                </c:pt>
                <c:pt idx="59557">
                  <c:v>1.007080078125E-3</c:v>
                </c:pt>
                <c:pt idx="59558">
                  <c:v>1.007080078125E-3</c:v>
                </c:pt>
                <c:pt idx="59559">
                  <c:v>1.0068416595458984E-3</c:v>
                </c:pt>
                <c:pt idx="59560">
                  <c:v>1.007080078125E-3</c:v>
                </c:pt>
                <c:pt idx="59561">
                  <c:v>1.007080078125E-3</c:v>
                </c:pt>
                <c:pt idx="59562">
                  <c:v>1.0068416595458984E-3</c:v>
                </c:pt>
                <c:pt idx="59563">
                  <c:v>1.007080078125E-3</c:v>
                </c:pt>
                <c:pt idx="59564">
                  <c:v>1.007080078125E-3</c:v>
                </c:pt>
                <c:pt idx="59565">
                  <c:v>1.0068416595458984E-3</c:v>
                </c:pt>
                <c:pt idx="59566">
                  <c:v>1.007080078125E-3</c:v>
                </c:pt>
                <c:pt idx="59567">
                  <c:v>1.0080337524414063E-3</c:v>
                </c:pt>
                <c:pt idx="59568">
                  <c:v>1.007080078125E-3</c:v>
                </c:pt>
                <c:pt idx="59569">
                  <c:v>1.0068416595458984E-3</c:v>
                </c:pt>
                <c:pt idx="59570">
                  <c:v>1.007080078125E-3</c:v>
                </c:pt>
                <c:pt idx="59571">
                  <c:v>1.007080078125E-3</c:v>
                </c:pt>
                <c:pt idx="59572">
                  <c:v>1.0068416595458984E-3</c:v>
                </c:pt>
                <c:pt idx="59573">
                  <c:v>1.007080078125E-3</c:v>
                </c:pt>
                <c:pt idx="59574">
                  <c:v>1.007080078125E-3</c:v>
                </c:pt>
                <c:pt idx="59575">
                  <c:v>1.0068416595458984E-3</c:v>
                </c:pt>
                <c:pt idx="59576">
                  <c:v>1.007080078125E-3</c:v>
                </c:pt>
                <c:pt idx="59577">
                  <c:v>1.007080078125E-3</c:v>
                </c:pt>
                <c:pt idx="59578">
                  <c:v>1.0068416595458984E-3</c:v>
                </c:pt>
                <c:pt idx="59579">
                  <c:v>1.0080337524414063E-3</c:v>
                </c:pt>
                <c:pt idx="59580">
                  <c:v>1.007080078125E-3</c:v>
                </c:pt>
                <c:pt idx="59581">
                  <c:v>1.0068416595458984E-3</c:v>
                </c:pt>
                <c:pt idx="59582">
                  <c:v>1.007080078125E-3</c:v>
                </c:pt>
                <c:pt idx="59583">
                  <c:v>1.007080078125E-3</c:v>
                </c:pt>
                <c:pt idx="59584">
                  <c:v>1.0068416595458984E-3</c:v>
                </c:pt>
                <c:pt idx="59585">
                  <c:v>1.007080078125E-3</c:v>
                </c:pt>
                <c:pt idx="59586">
                  <c:v>1.007080078125E-3</c:v>
                </c:pt>
                <c:pt idx="59587">
                  <c:v>1.0068416595458984E-3</c:v>
                </c:pt>
                <c:pt idx="59588">
                  <c:v>1.007080078125E-3</c:v>
                </c:pt>
                <c:pt idx="59589">
                  <c:v>1.007080078125E-3</c:v>
                </c:pt>
                <c:pt idx="59590">
                  <c:v>1.0068416595458984E-3</c:v>
                </c:pt>
                <c:pt idx="59591">
                  <c:v>1.007080078125E-3</c:v>
                </c:pt>
                <c:pt idx="59592">
                  <c:v>1.0080337524414063E-3</c:v>
                </c:pt>
                <c:pt idx="59593">
                  <c:v>1.007080078125E-3</c:v>
                </c:pt>
                <c:pt idx="59594">
                  <c:v>1.0068416595458984E-3</c:v>
                </c:pt>
                <c:pt idx="59595">
                  <c:v>1.007080078125E-3</c:v>
                </c:pt>
                <c:pt idx="59596">
                  <c:v>1.007080078125E-3</c:v>
                </c:pt>
                <c:pt idx="59597">
                  <c:v>1.0068416595458984E-3</c:v>
                </c:pt>
                <c:pt idx="59598">
                  <c:v>1.007080078125E-3</c:v>
                </c:pt>
                <c:pt idx="59599">
                  <c:v>1.007080078125E-3</c:v>
                </c:pt>
                <c:pt idx="59600">
                  <c:v>1.0068416595458984E-3</c:v>
                </c:pt>
                <c:pt idx="59601">
                  <c:v>1.007080078125E-3</c:v>
                </c:pt>
                <c:pt idx="59602">
                  <c:v>1.007080078125E-3</c:v>
                </c:pt>
                <c:pt idx="59603">
                  <c:v>1.0068416595458984E-3</c:v>
                </c:pt>
                <c:pt idx="59604">
                  <c:v>1.0080337524414063E-3</c:v>
                </c:pt>
                <c:pt idx="59605">
                  <c:v>1.007080078125E-3</c:v>
                </c:pt>
                <c:pt idx="59606">
                  <c:v>1.0068416595458984E-3</c:v>
                </c:pt>
                <c:pt idx="59607">
                  <c:v>1.007080078125E-3</c:v>
                </c:pt>
                <c:pt idx="59608">
                  <c:v>1.007080078125E-3</c:v>
                </c:pt>
                <c:pt idx="59609">
                  <c:v>1.0068416595458984E-3</c:v>
                </c:pt>
                <c:pt idx="59610">
                  <c:v>1.007080078125E-3</c:v>
                </c:pt>
                <c:pt idx="59611">
                  <c:v>1.007080078125E-3</c:v>
                </c:pt>
                <c:pt idx="59612">
                  <c:v>1.0068416595458984E-3</c:v>
                </c:pt>
                <c:pt idx="59613">
                  <c:v>1.007080078125E-3</c:v>
                </c:pt>
                <c:pt idx="59614">
                  <c:v>1.007080078125E-3</c:v>
                </c:pt>
                <c:pt idx="59615">
                  <c:v>1.0068416595458984E-3</c:v>
                </c:pt>
                <c:pt idx="59616">
                  <c:v>1.007080078125E-3</c:v>
                </c:pt>
                <c:pt idx="59617">
                  <c:v>1.0080337524414063E-3</c:v>
                </c:pt>
                <c:pt idx="59618">
                  <c:v>1.007080078125E-3</c:v>
                </c:pt>
                <c:pt idx="59619">
                  <c:v>1.0068416595458984E-3</c:v>
                </c:pt>
                <c:pt idx="59620">
                  <c:v>1.007080078125E-3</c:v>
                </c:pt>
                <c:pt idx="59621">
                  <c:v>1.007080078125E-3</c:v>
                </c:pt>
                <c:pt idx="59622">
                  <c:v>1.0068416595458984E-3</c:v>
                </c:pt>
                <c:pt idx="59623">
                  <c:v>1.007080078125E-3</c:v>
                </c:pt>
                <c:pt idx="59624">
                  <c:v>1.007080078125E-3</c:v>
                </c:pt>
                <c:pt idx="59625">
                  <c:v>1.0068416595458984E-3</c:v>
                </c:pt>
                <c:pt idx="59626">
                  <c:v>1.007080078125E-3</c:v>
                </c:pt>
                <c:pt idx="59627">
                  <c:v>1.007080078125E-3</c:v>
                </c:pt>
                <c:pt idx="59628">
                  <c:v>1.0068416595458984E-3</c:v>
                </c:pt>
                <c:pt idx="59629">
                  <c:v>1.0080337524414063E-3</c:v>
                </c:pt>
                <c:pt idx="59630">
                  <c:v>1.007080078125E-3</c:v>
                </c:pt>
                <c:pt idx="59631">
                  <c:v>1.0068416595458984E-3</c:v>
                </c:pt>
                <c:pt idx="59632">
                  <c:v>1.007080078125E-3</c:v>
                </c:pt>
                <c:pt idx="59633">
                  <c:v>1.007080078125E-3</c:v>
                </c:pt>
                <c:pt idx="59634">
                  <c:v>1.0068416595458984E-3</c:v>
                </c:pt>
                <c:pt idx="59635">
                  <c:v>1.007080078125E-3</c:v>
                </c:pt>
                <c:pt idx="59636">
                  <c:v>1.007080078125E-3</c:v>
                </c:pt>
                <c:pt idx="59637">
                  <c:v>1.0068416595458984E-3</c:v>
                </c:pt>
                <c:pt idx="59638">
                  <c:v>1.007080078125E-3</c:v>
                </c:pt>
                <c:pt idx="59639">
                  <c:v>1.007080078125E-3</c:v>
                </c:pt>
                <c:pt idx="59640">
                  <c:v>1.0068416595458984E-3</c:v>
                </c:pt>
                <c:pt idx="59641">
                  <c:v>1.007080078125E-3</c:v>
                </c:pt>
                <c:pt idx="59642">
                  <c:v>1.0080337524414063E-3</c:v>
                </c:pt>
                <c:pt idx="59643">
                  <c:v>1.007080078125E-3</c:v>
                </c:pt>
                <c:pt idx="59644">
                  <c:v>1.0068416595458984E-3</c:v>
                </c:pt>
                <c:pt idx="59645">
                  <c:v>1.007080078125E-3</c:v>
                </c:pt>
                <c:pt idx="59646">
                  <c:v>1.007080078125E-3</c:v>
                </c:pt>
                <c:pt idx="59647">
                  <c:v>1.0068416595458984E-3</c:v>
                </c:pt>
                <c:pt idx="59648">
                  <c:v>1.007080078125E-3</c:v>
                </c:pt>
                <c:pt idx="59649">
                  <c:v>1.007080078125E-3</c:v>
                </c:pt>
                <c:pt idx="59650">
                  <c:v>1.0068416595458984E-3</c:v>
                </c:pt>
                <c:pt idx="59651">
                  <c:v>1.007080078125E-3</c:v>
                </c:pt>
                <c:pt idx="59652">
                  <c:v>1.007080078125E-3</c:v>
                </c:pt>
                <c:pt idx="59653">
                  <c:v>1.0068416595458984E-3</c:v>
                </c:pt>
                <c:pt idx="59654">
                  <c:v>1.0080337524414063E-3</c:v>
                </c:pt>
                <c:pt idx="59655">
                  <c:v>1.007080078125E-3</c:v>
                </c:pt>
                <c:pt idx="59656">
                  <c:v>1.0068416595458984E-3</c:v>
                </c:pt>
                <c:pt idx="59657">
                  <c:v>1.007080078125E-3</c:v>
                </c:pt>
                <c:pt idx="59658">
                  <c:v>1.007080078125E-3</c:v>
                </c:pt>
                <c:pt idx="59659">
                  <c:v>1.0068416595458984E-3</c:v>
                </c:pt>
                <c:pt idx="59660">
                  <c:v>1.007080078125E-3</c:v>
                </c:pt>
                <c:pt idx="59661">
                  <c:v>1.007080078125E-3</c:v>
                </c:pt>
                <c:pt idx="59662">
                  <c:v>1.0068416595458984E-3</c:v>
                </c:pt>
                <c:pt idx="59663">
                  <c:v>1.007080078125E-3</c:v>
                </c:pt>
                <c:pt idx="59664">
                  <c:v>1.007080078125E-3</c:v>
                </c:pt>
                <c:pt idx="59665">
                  <c:v>1.0068416595458984E-3</c:v>
                </c:pt>
                <c:pt idx="59666">
                  <c:v>1.007080078125E-3</c:v>
                </c:pt>
                <c:pt idx="59667">
                  <c:v>1.0080337524414063E-3</c:v>
                </c:pt>
                <c:pt idx="59668">
                  <c:v>1.007080078125E-3</c:v>
                </c:pt>
                <c:pt idx="59669">
                  <c:v>1.0068416595458984E-3</c:v>
                </c:pt>
                <c:pt idx="59670">
                  <c:v>1.007080078125E-3</c:v>
                </c:pt>
                <c:pt idx="59671">
                  <c:v>1.007080078125E-3</c:v>
                </c:pt>
                <c:pt idx="59672">
                  <c:v>1.0068416595458984E-3</c:v>
                </c:pt>
                <c:pt idx="59673">
                  <c:v>1.007080078125E-3</c:v>
                </c:pt>
                <c:pt idx="59674">
                  <c:v>1.007080078125E-3</c:v>
                </c:pt>
                <c:pt idx="59675">
                  <c:v>1.0068416595458984E-3</c:v>
                </c:pt>
                <c:pt idx="59676">
                  <c:v>1.007080078125E-3</c:v>
                </c:pt>
                <c:pt idx="59677">
                  <c:v>1.007080078125E-3</c:v>
                </c:pt>
                <c:pt idx="59678">
                  <c:v>1.0068416595458984E-3</c:v>
                </c:pt>
                <c:pt idx="59679">
                  <c:v>1.0080337524414063E-3</c:v>
                </c:pt>
                <c:pt idx="59680">
                  <c:v>1.007080078125E-3</c:v>
                </c:pt>
                <c:pt idx="59681">
                  <c:v>1.0068416595458984E-3</c:v>
                </c:pt>
                <c:pt idx="59682">
                  <c:v>1.007080078125E-3</c:v>
                </c:pt>
                <c:pt idx="59683">
                  <c:v>1.007080078125E-3</c:v>
                </c:pt>
                <c:pt idx="59684">
                  <c:v>1.0068416595458984E-3</c:v>
                </c:pt>
                <c:pt idx="59685">
                  <c:v>1.007080078125E-3</c:v>
                </c:pt>
                <c:pt idx="59686">
                  <c:v>1.007080078125E-3</c:v>
                </c:pt>
                <c:pt idx="59687">
                  <c:v>1.0068416595458984E-3</c:v>
                </c:pt>
                <c:pt idx="59688">
                  <c:v>1.007080078125E-3</c:v>
                </c:pt>
                <c:pt idx="59689">
                  <c:v>1.007080078125E-3</c:v>
                </c:pt>
                <c:pt idx="59690">
                  <c:v>1.0068416595458984E-3</c:v>
                </c:pt>
                <c:pt idx="59691">
                  <c:v>1.007080078125E-3</c:v>
                </c:pt>
                <c:pt idx="59692">
                  <c:v>1.0080337524414063E-3</c:v>
                </c:pt>
                <c:pt idx="59693">
                  <c:v>1.007080078125E-3</c:v>
                </c:pt>
                <c:pt idx="59694">
                  <c:v>1.0068416595458984E-3</c:v>
                </c:pt>
                <c:pt idx="59695">
                  <c:v>1.007080078125E-3</c:v>
                </c:pt>
                <c:pt idx="59696">
                  <c:v>1.007080078125E-3</c:v>
                </c:pt>
                <c:pt idx="59697">
                  <c:v>1.0068416595458984E-3</c:v>
                </c:pt>
                <c:pt idx="59698">
                  <c:v>1.007080078125E-3</c:v>
                </c:pt>
                <c:pt idx="59699">
                  <c:v>1.007080078125E-3</c:v>
                </c:pt>
                <c:pt idx="59700">
                  <c:v>1.0068416595458984E-3</c:v>
                </c:pt>
                <c:pt idx="59701">
                  <c:v>1.007080078125E-3</c:v>
                </c:pt>
                <c:pt idx="59702">
                  <c:v>1.007080078125E-3</c:v>
                </c:pt>
                <c:pt idx="59703">
                  <c:v>1.0068416595458984E-3</c:v>
                </c:pt>
                <c:pt idx="59704">
                  <c:v>1.0080337524414063E-3</c:v>
                </c:pt>
                <c:pt idx="59705">
                  <c:v>1.007080078125E-3</c:v>
                </c:pt>
                <c:pt idx="59706">
                  <c:v>1.0068416595458984E-3</c:v>
                </c:pt>
                <c:pt idx="59707">
                  <c:v>1.007080078125E-3</c:v>
                </c:pt>
                <c:pt idx="59708">
                  <c:v>1.007080078125E-3</c:v>
                </c:pt>
                <c:pt idx="59709">
                  <c:v>1.0068416595458984E-3</c:v>
                </c:pt>
                <c:pt idx="59710">
                  <c:v>1.007080078125E-3</c:v>
                </c:pt>
                <c:pt idx="59711">
                  <c:v>1.007080078125E-3</c:v>
                </c:pt>
                <c:pt idx="59712">
                  <c:v>1.0068416595458984E-3</c:v>
                </c:pt>
                <c:pt idx="59713">
                  <c:v>1.007080078125E-3</c:v>
                </c:pt>
                <c:pt idx="59714">
                  <c:v>1.007080078125E-3</c:v>
                </c:pt>
                <c:pt idx="59715">
                  <c:v>1.0068416595458984E-3</c:v>
                </c:pt>
                <c:pt idx="59716">
                  <c:v>1.007080078125E-3</c:v>
                </c:pt>
                <c:pt idx="59717">
                  <c:v>1.0080337524414063E-3</c:v>
                </c:pt>
                <c:pt idx="59718">
                  <c:v>1.007080078125E-3</c:v>
                </c:pt>
                <c:pt idx="59719">
                  <c:v>1.0068416595458984E-3</c:v>
                </c:pt>
                <c:pt idx="59720">
                  <c:v>1.007080078125E-3</c:v>
                </c:pt>
                <c:pt idx="59721">
                  <c:v>1.007080078125E-3</c:v>
                </c:pt>
                <c:pt idx="59722">
                  <c:v>1.0068416595458984E-3</c:v>
                </c:pt>
                <c:pt idx="59723">
                  <c:v>1.007080078125E-3</c:v>
                </c:pt>
                <c:pt idx="59724">
                  <c:v>1.007080078125E-3</c:v>
                </c:pt>
                <c:pt idx="59725">
                  <c:v>1.0068416595458984E-3</c:v>
                </c:pt>
                <c:pt idx="59726">
                  <c:v>1.007080078125E-3</c:v>
                </c:pt>
                <c:pt idx="59727">
                  <c:v>1.007080078125E-3</c:v>
                </c:pt>
                <c:pt idx="59728">
                  <c:v>1.0068416595458984E-3</c:v>
                </c:pt>
                <c:pt idx="59729">
                  <c:v>1.0080337524414063E-3</c:v>
                </c:pt>
                <c:pt idx="59730">
                  <c:v>1.007080078125E-3</c:v>
                </c:pt>
                <c:pt idx="59731">
                  <c:v>1.0068416595458984E-3</c:v>
                </c:pt>
                <c:pt idx="59732">
                  <c:v>1.007080078125E-3</c:v>
                </c:pt>
                <c:pt idx="59733">
                  <c:v>1.007080078125E-3</c:v>
                </c:pt>
                <c:pt idx="59734">
                  <c:v>1.0068416595458984E-3</c:v>
                </c:pt>
                <c:pt idx="59735">
                  <c:v>1.007080078125E-3</c:v>
                </c:pt>
                <c:pt idx="59736">
                  <c:v>1.007080078125E-3</c:v>
                </c:pt>
                <c:pt idx="59737">
                  <c:v>1.0068416595458984E-3</c:v>
                </c:pt>
                <c:pt idx="59738">
                  <c:v>1.007080078125E-3</c:v>
                </c:pt>
                <c:pt idx="59739">
                  <c:v>1.007080078125E-3</c:v>
                </c:pt>
                <c:pt idx="59740">
                  <c:v>1.0068416595458984E-3</c:v>
                </c:pt>
                <c:pt idx="59741">
                  <c:v>1.007080078125E-3</c:v>
                </c:pt>
                <c:pt idx="59742">
                  <c:v>1.0080337524414063E-3</c:v>
                </c:pt>
                <c:pt idx="59743">
                  <c:v>1.007080078125E-3</c:v>
                </c:pt>
                <c:pt idx="59744">
                  <c:v>1.0068416595458984E-3</c:v>
                </c:pt>
                <c:pt idx="59745">
                  <c:v>1.007080078125E-3</c:v>
                </c:pt>
                <c:pt idx="59746">
                  <c:v>1.007080078125E-3</c:v>
                </c:pt>
                <c:pt idx="59747">
                  <c:v>1.0068416595458984E-3</c:v>
                </c:pt>
                <c:pt idx="59748">
                  <c:v>1.007080078125E-3</c:v>
                </c:pt>
                <c:pt idx="59749">
                  <c:v>1.007080078125E-3</c:v>
                </c:pt>
                <c:pt idx="59750">
                  <c:v>1.0068416595458984E-3</c:v>
                </c:pt>
                <c:pt idx="59751">
                  <c:v>1.007080078125E-3</c:v>
                </c:pt>
                <c:pt idx="59752">
                  <c:v>1.007080078125E-3</c:v>
                </c:pt>
                <c:pt idx="59753">
                  <c:v>1.0068416595458984E-3</c:v>
                </c:pt>
                <c:pt idx="59754">
                  <c:v>1.0080337524414063E-3</c:v>
                </c:pt>
                <c:pt idx="59755">
                  <c:v>1.007080078125E-3</c:v>
                </c:pt>
                <c:pt idx="59756">
                  <c:v>1.0068416595458984E-3</c:v>
                </c:pt>
                <c:pt idx="59757">
                  <c:v>1.007080078125E-3</c:v>
                </c:pt>
                <c:pt idx="59758">
                  <c:v>1.007080078125E-3</c:v>
                </c:pt>
                <c:pt idx="59759">
                  <c:v>1.0068416595458984E-3</c:v>
                </c:pt>
                <c:pt idx="59760">
                  <c:v>1.007080078125E-3</c:v>
                </c:pt>
                <c:pt idx="59761">
                  <c:v>1.007080078125E-3</c:v>
                </c:pt>
                <c:pt idx="59762">
                  <c:v>1.0068416595458984E-3</c:v>
                </c:pt>
                <c:pt idx="59763">
                  <c:v>1.007080078125E-3</c:v>
                </c:pt>
                <c:pt idx="59764">
                  <c:v>1.007080078125E-3</c:v>
                </c:pt>
                <c:pt idx="59765">
                  <c:v>1.0068416595458984E-3</c:v>
                </c:pt>
                <c:pt idx="59766">
                  <c:v>1.007080078125E-3</c:v>
                </c:pt>
                <c:pt idx="59767">
                  <c:v>1.0080337524414063E-3</c:v>
                </c:pt>
                <c:pt idx="59768">
                  <c:v>1.007080078125E-3</c:v>
                </c:pt>
                <c:pt idx="59769">
                  <c:v>1.0068416595458984E-3</c:v>
                </c:pt>
                <c:pt idx="59770">
                  <c:v>1.007080078125E-3</c:v>
                </c:pt>
                <c:pt idx="59771">
                  <c:v>1.007080078125E-3</c:v>
                </c:pt>
                <c:pt idx="59772">
                  <c:v>1.0068416595458984E-3</c:v>
                </c:pt>
                <c:pt idx="59773">
                  <c:v>1.007080078125E-3</c:v>
                </c:pt>
                <c:pt idx="59774">
                  <c:v>1.007080078125E-3</c:v>
                </c:pt>
                <c:pt idx="59775">
                  <c:v>1.0068416595458984E-3</c:v>
                </c:pt>
                <c:pt idx="59776">
                  <c:v>1.007080078125E-3</c:v>
                </c:pt>
                <c:pt idx="59777">
                  <c:v>4.0290355682373047E-3</c:v>
                </c:pt>
                <c:pt idx="59778">
                  <c:v>1.0068416595458984E-3</c:v>
                </c:pt>
                <c:pt idx="59779">
                  <c:v>1.007080078125E-3</c:v>
                </c:pt>
                <c:pt idx="59780">
                  <c:v>1.007080078125E-3</c:v>
                </c:pt>
                <c:pt idx="59781">
                  <c:v>1.0068416595458984E-3</c:v>
                </c:pt>
                <c:pt idx="59782">
                  <c:v>1.007080078125E-3</c:v>
                </c:pt>
                <c:pt idx="59783">
                  <c:v>1.007080078125E-3</c:v>
                </c:pt>
                <c:pt idx="59784">
                  <c:v>1.0068416595458984E-3</c:v>
                </c:pt>
                <c:pt idx="59785">
                  <c:v>1.007080078125E-3</c:v>
                </c:pt>
                <c:pt idx="59786">
                  <c:v>1.007080078125E-3</c:v>
                </c:pt>
                <c:pt idx="59787">
                  <c:v>1.0068416595458984E-3</c:v>
                </c:pt>
                <c:pt idx="59788">
                  <c:v>1.007080078125E-3</c:v>
                </c:pt>
                <c:pt idx="59789">
                  <c:v>1.0080337524414063E-3</c:v>
                </c:pt>
                <c:pt idx="59790">
                  <c:v>1.007080078125E-3</c:v>
                </c:pt>
                <c:pt idx="59791">
                  <c:v>1.0068416595458984E-3</c:v>
                </c:pt>
                <c:pt idx="59792">
                  <c:v>1.007080078125E-3</c:v>
                </c:pt>
                <c:pt idx="59793">
                  <c:v>1.007080078125E-3</c:v>
                </c:pt>
                <c:pt idx="59794">
                  <c:v>6.0417652130126953E-3</c:v>
                </c:pt>
                <c:pt idx="59795">
                  <c:v>1.007080078125E-3</c:v>
                </c:pt>
                <c:pt idx="59796">
                  <c:v>1.0080337524414063E-3</c:v>
                </c:pt>
                <c:pt idx="59797">
                  <c:v>1.007080078125E-3</c:v>
                </c:pt>
                <c:pt idx="59798">
                  <c:v>1.0068416595458984E-3</c:v>
                </c:pt>
                <c:pt idx="59799">
                  <c:v>1.007080078125E-3</c:v>
                </c:pt>
                <c:pt idx="59800">
                  <c:v>1.007080078125E-3</c:v>
                </c:pt>
                <c:pt idx="59801">
                  <c:v>1.0068416595458984E-3</c:v>
                </c:pt>
                <c:pt idx="59802">
                  <c:v>1.007080078125E-3</c:v>
                </c:pt>
                <c:pt idx="59803">
                  <c:v>1.007080078125E-3</c:v>
                </c:pt>
                <c:pt idx="59804">
                  <c:v>1.0068416595458984E-3</c:v>
                </c:pt>
                <c:pt idx="59805">
                  <c:v>1.007080078125E-3</c:v>
                </c:pt>
                <c:pt idx="59806">
                  <c:v>1.007080078125E-3</c:v>
                </c:pt>
                <c:pt idx="59807">
                  <c:v>1.0068416595458984E-3</c:v>
                </c:pt>
                <c:pt idx="59808">
                  <c:v>1.007080078125E-3</c:v>
                </c:pt>
                <c:pt idx="59809">
                  <c:v>1.0080337524414063E-3</c:v>
                </c:pt>
                <c:pt idx="59810">
                  <c:v>1.007080078125E-3</c:v>
                </c:pt>
                <c:pt idx="59811">
                  <c:v>1.0068416595458984E-3</c:v>
                </c:pt>
                <c:pt idx="59812">
                  <c:v>1.007080078125E-3</c:v>
                </c:pt>
                <c:pt idx="59813">
                  <c:v>1.007080078125E-3</c:v>
                </c:pt>
                <c:pt idx="59814">
                  <c:v>1.0068416595458984E-3</c:v>
                </c:pt>
                <c:pt idx="59815">
                  <c:v>1.007080078125E-3</c:v>
                </c:pt>
                <c:pt idx="59816">
                  <c:v>1.0068416595458984E-3</c:v>
                </c:pt>
                <c:pt idx="59817">
                  <c:v>1.007080078125E-3</c:v>
                </c:pt>
                <c:pt idx="59818">
                  <c:v>1.007080078125E-3</c:v>
                </c:pt>
                <c:pt idx="59819">
                  <c:v>1.0068416595458984E-3</c:v>
                </c:pt>
                <c:pt idx="59820">
                  <c:v>1.007080078125E-3</c:v>
                </c:pt>
                <c:pt idx="59821">
                  <c:v>1.0080337524414063E-3</c:v>
                </c:pt>
                <c:pt idx="59822">
                  <c:v>1.007080078125E-3</c:v>
                </c:pt>
                <c:pt idx="59823">
                  <c:v>1.0068416595458984E-3</c:v>
                </c:pt>
                <c:pt idx="59824">
                  <c:v>1.007080078125E-3</c:v>
                </c:pt>
                <c:pt idx="59825">
                  <c:v>1.007080078125E-3</c:v>
                </c:pt>
                <c:pt idx="59826">
                  <c:v>1.0068416595458984E-3</c:v>
                </c:pt>
                <c:pt idx="59827">
                  <c:v>1.007080078125E-3</c:v>
                </c:pt>
                <c:pt idx="59828">
                  <c:v>1.007080078125E-3</c:v>
                </c:pt>
                <c:pt idx="59829">
                  <c:v>1.0068416595458984E-3</c:v>
                </c:pt>
                <c:pt idx="59830">
                  <c:v>1.007080078125E-3</c:v>
                </c:pt>
                <c:pt idx="59831">
                  <c:v>1.007080078125E-3</c:v>
                </c:pt>
                <c:pt idx="59832">
                  <c:v>1.0068416595458984E-3</c:v>
                </c:pt>
                <c:pt idx="59833">
                  <c:v>1.007080078125E-3</c:v>
                </c:pt>
                <c:pt idx="59834">
                  <c:v>1.0080337524414063E-3</c:v>
                </c:pt>
                <c:pt idx="59835">
                  <c:v>1.007080078125E-3</c:v>
                </c:pt>
                <c:pt idx="59836">
                  <c:v>1.0068416595458984E-3</c:v>
                </c:pt>
                <c:pt idx="59837">
                  <c:v>1.007080078125E-3</c:v>
                </c:pt>
                <c:pt idx="59838">
                  <c:v>1.0068416595458984E-3</c:v>
                </c:pt>
                <c:pt idx="59839">
                  <c:v>1.007080078125E-3</c:v>
                </c:pt>
                <c:pt idx="59840">
                  <c:v>1.007080078125E-3</c:v>
                </c:pt>
                <c:pt idx="59841">
                  <c:v>1.0068416595458984E-3</c:v>
                </c:pt>
                <c:pt idx="59842">
                  <c:v>1.007080078125E-3</c:v>
                </c:pt>
                <c:pt idx="59843">
                  <c:v>1.007080078125E-3</c:v>
                </c:pt>
                <c:pt idx="59844">
                  <c:v>1.0068416595458984E-3</c:v>
                </c:pt>
                <c:pt idx="59845">
                  <c:v>1.007080078125E-3</c:v>
                </c:pt>
                <c:pt idx="59846">
                  <c:v>1.0080337524414063E-3</c:v>
                </c:pt>
                <c:pt idx="59847">
                  <c:v>1.007080078125E-3</c:v>
                </c:pt>
                <c:pt idx="59848">
                  <c:v>1.0068416595458984E-3</c:v>
                </c:pt>
                <c:pt idx="59849">
                  <c:v>1.007080078125E-3</c:v>
                </c:pt>
                <c:pt idx="59850">
                  <c:v>1.007080078125E-3</c:v>
                </c:pt>
                <c:pt idx="59851">
                  <c:v>1.0068416595458984E-3</c:v>
                </c:pt>
                <c:pt idx="59852">
                  <c:v>1.007080078125E-3</c:v>
                </c:pt>
                <c:pt idx="59853">
                  <c:v>1.007080078125E-3</c:v>
                </c:pt>
                <c:pt idx="59854">
                  <c:v>8.0568790435791016E-3</c:v>
                </c:pt>
                <c:pt idx="59855">
                  <c:v>1.007080078125E-3</c:v>
                </c:pt>
                <c:pt idx="59856">
                  <c:v>1.0068416595458984E-3</c:v>
                </c:pt>
                <c:pt idx="59857">
                  <c:v>1.007080078125E-3</c:v>
                </c:pt>
                <c:pt idx="59858">
                  <c:v>1.007080078125E-3</c:v>
                </c:pt>
                <c:pt idx="59859">
                  <c:v>1.0068416595458984E-3</c:v>
                </c:pt>
                <c:pt idx="59860">
                  <c:v>1.007080078125E-3</c:v>
                </c:pt>
                <c:pt idx="59861">
                  <c:v>1.007080078125E-3</c:v>
                </c:pt>
                <c:pt idx="59862">
                  <c:v>1.0068416595458984E-3</c:v>
                </c:pt>
                <c:pt idx="59863">
                  <c:v>1.007080078125E-3</c:v>
                </c:pt>
                <c:pt idx="59864">
                  <c:v>1.0080337524414063E-3</c:v>
                </c:pt>
                <c:pt idx="59865">
                  <c:v>1.007080078125E-3</c:v>
                </c:pt>
                <c:pt idx="59866">
                  <c:v>1.0068416595458984E-3</c:v>
                </c:pt>
                <c:pt idx="59867">
                  <c:v>1.007080078125E-3</c:v>
                </c:pt>
                <c:pt idx="59868">
                  <c:v>1.007080078125E-3</c:v>
                </c:pt>
                <c:pt idx="59869">
                  <c:v>1.0068416595458984E-3</c:v>
                </c:pt>
                <c:pt idx="59870">
                  <c:v>1.007080078125E-3</c:v>
                </c:pt>
                <c:pt idx="59871">
                  <c:v>1.007080078125E-3</c:v>
                </c:pt>
                <c:pt idx="59872">
                  <c:v>1.0068416595458984E-3</c:v>
                </c:pt>
                <c:pt idx="59873">
                  <c:v>1.007080078125E-3</c:v>
                </c:pt>
                <c:pt idx="59874">
                  <c:v>1.007080078125E-3</c:v>
                </c:pt>
                <c:pt idx="59875">
                  <c:v>1.0068416595458984E-3</c:v>
                </c:pt>
                <c:pt idx="59876">
                  <c:v>1.007080078125E-3</c:v>
                </c:pt>
                <c:pt idx="59877">
                  <c:v>1.0080337524414063E-3</c:v>
                </c:pt>
                <c:pt idx="59878">
                  <c:v>1.0068416595458984E-3</c:v>
                </c:pt>
                <c:pt idx="59879">
                  <c:v>1.007080078125E-3</c:v>
                </c:pt>
                <c:pt idx="59880">
                  <c:v>1.007080078125E-3</c:v>
                </c:pt>
                <c:pt idx="59881">
                  <c:v>1.0068416595458984E-3</c:v>
                </c:pt>
                <c:pt idx="59882">
                  <c:v>1.007080078125E-3</c:v>
                </c:pt>
                <c:pt idx="59883">
                  <c:v>1.007080078125E-3</c:v>
                </c:pt>
                <c:pt idx="59884">
                  <c:v>1.0068416595458984E-3</c:v>
                </c:pt>
                <c:pt idx="59885">
                  <c:v>1.007080078125E-3</c:v>
                </c:pt>
                <c:pt idx="59886">
                  <c:v>1.007080078125E-3</c:v>
                </c:pt>
                <c:pt idx="59887">
                  <c:v>1.0068416595458984E-3</c:v>
                </c:pt>
                <c:pt idx="59888">
                  <c:v>1.007080078125E-3</c:v>
                </c:pt>
                <c:pt idx="59889">
                  <c:v>1.0080337524414063E-3</c:v>
                </c:pt>
                <c:pt idx="59890">
                  <c:v>1.007080078125E-3</c:v>
                </c:pt>
                <c:pt idx="59891">
                  <c:v>1.0068416595458984E-3</c:v>
                </c:pt>
                <c:pt idx="59892">
                  <c:v>1.007080078125E-3</c:v>
                </c:pt>
                <c:pt idx="59893">
                  <c:v>1.007080078125E-3</c:v>
                </c:pt>
                <c:pt idx="59894">
                  <c:v>1.0068416595458984E-3</c:v>
                </c:pt>
                <c:pt idx="59895">
                  <c:v>1.007080078125E-3</c:v>
                </c:pt>
                <c:pt idx="59896">
                  <c:v>1.007080078125E-3</c:v>
                </c:pt>
                <c:pt idx="59897">
                  <c:v>1.0068416595458984E-3</c:v>
                </c:pt>
                <c:pt idx="59898">
                  <c:v>1.007080078125E-3</c:v>
                </c:pt>
                <c:pt idx="59899">
                  <c:v>1.007080078125E-3</c:v>
                </c:pt>
                <c:pt idx="59900">
                  <c:v>1.0068416595458984E-3</c:v>
                </c:pt>
                <c:pt idx="59901">
                  <c:v>1.007080078125E-3</c:v>
                </c:pt>
                <c:pt idx="59902">
                  <c:v>1.0080337524414063E-3</c:v>
                </c:pt>
                <c:pt idx="59903">
                  <c:v>1.0068416595458984E-3</c:v>
                </c:pt>
                <c:pt idx="59904">
                  <c:v>1.007080078125E-3</c:v>
                </c:pt>
                <c:pt idx="59905">
                  <c:v>1.007080078125E-3</c:v>
                </c:pt>
                <c:pt idx="59906">
                  <c:v>1.0068416595458984E-3</c:v>
                </c:pt>
                <c:pt idx="59907">
                  <c:v>1.007080078125E-3</c:v>
                </c:pt>
                <c:pt idx="59908">
                  <c:v>1.007080078125E-3</c:v>
                </c:pt>
                <c:pt idx="59909">
                  <c:v>1.0068416595458984E-3</c:v>
                </c:pt>
                <c:pt idx="59910">
                  <c:v>1.007080078125E-3</c:v>
                </c:pt>
                <c:pt idx="59911">
                  <c:v>1.007080078125E-3</c:v>
                </c:pt>
                <c:pt idx="59912">
                  <c:v>1.0068416595458984E-3</c:v>
                </c:pt>
                <c:pt idx="59913">
                  <c:v>1.007080078125E-3</c:v>
                </c:pt>
                <c:pt idx="59914">
                  <c:v>1.0080337524414063E-3</c:v>
                </c:pt>
                <c:pt idx="59915">
                  <c:v>1.007080078125E-3</c:v>
                </c:pt>
                <c:pt idx="59916">
                  <c:v>1.0068416595458984E-3</c:v>
                </c:pt>
                <c:pt idx="59917">
                  <c:v>1.007080078125E-3</c:v>
                </c:pt>
                <c:pt idx="59918">
                  <c:v>1.007080078125E-3</c:v>
                </c:pt>
                <c:pt idx="59919">
                  <c:v>1.0068416595458984E-3</c:v>
                </c:pt>
                <c:pt idx="59920">
                  <c:v>1.007080078125E-3</c:v>
                </c:pt>
                <c:pt idx="59921">
                  <c:v>1.007080078125E-3</c:v>
                </c:pt>
                <c:pt idx="59922">
                  <c:v>1.0068416595458984E-3</c:v>
                </c:pt>
                <c:pt idx="59923">
                  <c:v>1.007080078125E-3</c:v>
                </c:pt>
                <c:pt idx="59924">
                  <c:v>1.007080078125E-3</c:v>
                </c:pt>
                <c:pt idx="59925">
                  <c:v>1.0068416595458984E-3</c:v>
                </c:pt>
                <c:pt idx="59926">
                  <c:v>1.007080078125E-3</c:v>
                </c:pt>
                <c:pt idx="59927">
                  <c:v>1.0080337524414063E-3</c:v>
                </c:pt>
                <c:pt idx="59928">
                  <c:v>1.0068416595458984E-3</c:v>
                </c:pt>
                <c:pt idx="59929">
                  <c:v>1.007080078125E-3</c:v>
                </c:pt>
                <c:pt idx="59930">
                  <c:v>1.007080078125E-3</c:v>
                </c:pt>
                <c:pt idx="59931">
                  <c:v>1.0068416595458984E-3</c:v>
                </c:pt>
                <c:pt idx="59932">
                  <c:v>1.007080078125E-3</c:v>
                </c:pt>
                <c:pt idx="59933">
                  <c:v>1.007080078125E-3</c:v>
                </c:pt>
                <c:pt idx="59934">
                  <c:v>1.0068416595458984E-3</c:v>
                </c:pt>
                <c:pt idx="59935">
                  <c:v>1.007080078125E-3</c:v>
                </c:pt>
                <c:pt idx="59936">
                  <c:v>1.007080078125E-3</c:v>
                </c:pt>
                <c:pt idx="59937">
                  <c:v>1.0068416595458984E-3</c:v>
                </c:pt>
                <c:pt idx="59938">
                  <c:v>1.007080078125E-3</c:v>
                </c:pt>
                <c:pt idx="59939">
                  <c:v>1.0080337524414063E-3</c:v>
                </c:pt>
                <c:pt idx="59940">
                  <c:v>1.007080078125E-3</c:v>
                </c:pt>
                <c:pt idx="59941">
                  <c:v>1.0068416595458984E-3</c:v>
                </c:pt>
                <c:pt idx="59942">
                  <c:v>1.007080078125E-3</c:v>
                </c:pt>
                <c:pt idx="59943">
                  <c:v>1.007080078125E-3</c:v>
                </c:pt>
                <c:pt idx="59944">
                  <c:v>1.0068416595458984E-3</c:v>
                </c:pt>
                <c:pt idx="59945">
                  <c:v>1.007080078125E-3</c:v>
                </c:pt>
                <c:pt idx="59946">
                  <c:v>1.007080078125E-3</c:v>
                </c:pt>
                <c:pt idx="59947">
                  <c:v>1.0068416595458984E-3</c:v>
                </c:pt>
                <c:pt idx="59948">
                  <c:v>1.007080078125E-3</c:v>
                </c:pt>
                <c:pt idx="59949">
                  <c:v>1.007080078125E-3</c:v>
                </c:pt>
                <c:pt idx="59950">
                  <c:v>1.0068416595458984E-3</c:v>
                </c:pt>
                <c:pt idx="59951">
                  <c:v>1.007080078125E-3</c:v>
                </c:pt>
                <c:pt idx="59952">
                  <c:v>1.0080337524414063E-3</c:v>
                </c:pt>
                <c:pt idx="59953">
                  <c:v>1.0068416595458984E-3</c:v>
                </c:pt>
                <c:pt idx="59954">
                  <c:v>1.007080078125E-3</c:v>
                </c:pt>
                <c:pt idx="59955">
                  <c:v>1.007080078125E-3</c:v>
                </c:pt>
                <c:pt idx="59956">
                  <c:v>1.0068416595458984E-3</c:v>
                </c:pt>
                <c:pt idx="59957">
                  <c:v>1.007080078125E-3</c:v>
                </c:pt>
                <c:pt idx="59958">
                  <c:v>1.007080078125E-3</c:v>
                </c:pt>
                <c:pt idx="59959">
                  <c:v>1.0068416595458984E-3</c:v>
                </c:pt>
                <c:pt idx="59960">
                  <c:v>1.007080078125E-3</c:v>
                </c:pt>
                <c:pt idx="59961">
                  <c:v>1.007080078125E-3</c:v>
                </c:pt>
                <c:pt idx="59962">
                  <c:v>1.0068416595458984E-3</c:v>
                </c:pt>
                <c:pt idx="59963">
                  <c:v>1.007080078125E-3</c:v>
                </c:pt>
                <c:pt idx="59964">
                  <c:v>1.0080337524414063E-3</c:v>
                </c:pt>
                <c:pt idx="59965">
                  <c:v>1.007080078125E-3</c:v>
                </c:pt>
                <c:pt idx="59966">
                  <c:v>1.0068416595458984E-3</c:v>
                </c:pt>
                <c:pt idx="59967">
                  <c:v>1.007080078125E-3</c:v>
                </c:pt>
                <c:pt idx="59968">
                  <c:v>1.007080078125E-3</c:v>
                </c:pt>
                <c:pt idx="59969">
                  <c:v>1.0068416595458984E-3</c:v>
                </c:pt>
                <c:pt idx="59970">
                  <c:v>1.007080078125E-3</c:v>
                </c:pt>
                <c:pt idx="59971">
                  <c:v>1.007080078125E-3</c:v>
                </c:pt>
                <c:pt idx="59972">
                  <c:v>1.0068416595458984E-3</c:v>
                </c:pt>
                <c:pt idx="59973">
                  <c:v>1.007080078125E-3</c:v>
                </c:pt>
                <c:pt idx="59974">
                  <c:v>1.007080078125E-3</c:v>
                </c:pt>
                <c:pt idx="59975">
                  <c:v>1.0068416595458984E-3</c:v>
                </c:pt>
                <c:pt idx="59976">
                  <c:v>1.007080078125E-3</c:v>
                </c:pt>
                <c:pt idx="59977">
                  <c:v>1.0080337524414063E-3</c:v>
                </c:pt>
                <c:pt idx="59978">
                  <c:v>1.0068416595458984E-3</c:v>
                </c:pt>
                <c:pt idx="59979">
                  <c:v>1.007080078125E-3</c:v>
                </c:pt>
                <c:pt idx="59980">
                  <c:v>1.007080078125E-3</c:v>
                </c:pt>
                <c:pt idx="59981">
                  <c:v>1.0068416595458984E-3</c:v>
                </c:pt>
                <c:pt idx="59982">
                  <c:v>1.007080078125E-3</c:v>
                </c:pt>
                <c:pt idx="59983">
                  <c:v>1.007080078125E-3</c:v>
                </c:pt>
                <c:pt idx="59984">
                  <c:v>1.0068416595458984E-3</c:v>
                </c:pt>
                <c:pt idx="59985">
                  <c:v>1.007080078125E-3</c:v>
                </c:pt>
                <c:pt idx="59986">
                  <c:v>1.007080078125E-3</c:v>
                </c:pt>
                <c:pt idx="59987">
                  <c:v>1.0068416595458984E-3</c:v>
                </c:pt>
                <c:pt idx="59988">
                  <c:v>1.007080078125E-3</c:v>
                </c:pt>
                <c:pt idx="59989">
                  <c:v>1.0080337524414063E-3</c:v>
                </c:pt>
                <c:pt idx="59990">
                  <c:v>1.007080078125E-3</c:v>
                </c:pt>
                <c:pt idx="59991">
                  <c:v>1.0068416595458984E-3</c:v>
                </c:pt>
                <c:pt idx="59992">
                  <c:v>1.007080078125E-3</c:v>
                </c:pt>
                <c:pt idx="59993">
                  <c:v>1.007080078125E-3</c:v>
                </c:pt>
                <c:pt idx="59994">
                  <c:v>1.0068416595458984E-3</c:v>
                </c:pt>
                <c:pt idx="59995">
                  <c:v>1.007080078125E-3</c:v>
                </c:pt>
                <c:pt idx="59996">
                  <c:v>1.007080078125E-3</c:v>
                </c:pt>
                <c:pt idx="59997">
                  <c:v>1.0068416595458984E-3</c:v>
                </c:pt>
                <c:pt idx="59998">
                  <c:v>1.007080078125E-3</c:v>
                </c:pt>
                <c:pt idx="59999">
                  <c:v>1.007080078125E-3</c:v>
                </c:pt>
                <c:pt idx="60000">
                  <c:v>1.0068416595458984E-3</c:v>
                </c:pt>
                <c:pt idx="60001">
                  <c:v>1.007080078125E-3</c:v>
                </c:pt>
                <c:pt idx="60002">
                  <c:v>1.0080337524414063E-3</c:v>
                </c:pt>
                <c:pt idx="60003">
                  <c:v>1.0068416595458984E-3</c:v>
                </c:pt>
                <c:pt idx="60004">
                  <c:v>1.007080078125E-3</c:v>
                </c:pt>
                <c:pt idx="60005">
                  <c:v>1.007080078125E-3</c:v>
                </c:pt>
                <c:pt idx="60006">
                  <c:v>1.0068416595458984E-3</c:v>
                </c:pt>
                <c:pt idx="60007">
                  <c:v>1.007080078125E-3</c:v>
                </c:pt>
                <c:pt idx="60008">
                  <c:v>1.007080078125E-3</c:v>
                </c:pt>
                <c:pt idx="60009">
                  <c:v>1.0068416595458984E-3</c:v>
                </c:pt>
                <c:pt idx="60010">
                  <c:v>1.007080078125E-3</c:v>
                </c:pt>
                <c:pt idx="60011">
                  <c:v>1.007080078125E-3</c:v>
                </c:pt>
                <c:pt idx="60012">
                  <c:v>1.0068416595458984E-3</c:v>
                </c:pt>
                <c:pt idx="60013">
                  <c:v>1.007080078125E-3</c:v>
                </c:pt>
                <c:pt idx="60014">
                  <c:v>1.0080337524414063E-3</c:v>
                </c:pt>
                <c:pt idx="60015">
                  <c:v>1.007080078125E-3</c:v>
                </c:pt>
                <c:pt idx="60016">
                  <c:v>1.0068416595458984E-3</c:v>
                </c:pt>
                <c:pt idx="60017">
                  <c:v>1.007080078125E-3</c:v>
                </c:pt>
                <c:pt idx="60018">
                  <c:v>1.007080078125E-3</c:v>
                </c:pt>
                <c:pt idx="60019">
                  <c:v>1.0068416595458984E-3</c:v>
                </c:pt>
                <c:pt idx="60020">
                  <c:v>1.007080078125E-3</c:v>
                </c:pt>
                <c:pt idx="60021">
                  <c:v>1.007080078125E-3</c:v>
                </c:pt>
                <c:pt idx="60022">
                  <c:v>1.0068416595458984E-3</c:v>
                </c:pt>
                <c:pt idx="60023">
                  <c:v>1.007080078125E-3</c:v>
                </c:pt>
                <c:pt idx="60024">
                  <c:v>1.007080078125E-3</c:v>
                </c:pt>
                <c:pt idx="60025">
                  <c:v>1.0068416595458984E-3</c:v>
                </c:pt>
                <c:pt idx="60026">
                  <c:v>1.007080078125E-3</c:v>
                </c:pt>
                <c:pt idx="60027">
                  <c:v>1.0080337524414063E-3</c:v>
                </c:pt>
                <c:pt idx="60028">
                  <c:v>1.0068416595458984E-3</c:v>
                </c:pt>
                <c:pt idx="60029">
                  <c:v>1.007080078125E-3</c:v>
                </c:pt>
                <c:pt idx="60030">
                  <c:v>1.007080078125E-3</c:v>
                </c:pt>
                <c:pt idx="60031">
                  <c:v>1.0068416595458984E-3</c:v>
                </c:pt>
                <c:pt idx="60032">
                  <c:v>1.007080078125E-3</c:v>
                </c:pt>
                <c:pt idx="60033">
                  <c:v>1.007080078125E-3</c:v>
                </c:pt>
                <c:pt idx="60034">
                  <c:v>1.0068416595458984E-3</c:v>
                </c:pt>
                <c:pt idx="60035">
                  <c:v>1.007080078125E-3</c:v>
                </c:pt>
                <c:pt idx="60036">
                  <c:v>1.007080078125E-3</c:v>
                </c:pt>
                <c:pt idx="60037">
                  <c:v>1.0068416595458984E-3</c:v>
                </c:pt>
                <c:pt idx="60038">
                  <c:v>1.007080078125E-3</c:v>
                </c:pt>
                <c:pt idx="60039">
                  <c:v>1.0080337524414063E-3</c:v>
                </c:pt>
                <c:pt idx="60040">
                  <c:v>1.007080078125E-3</c:v>
                </c:pt>
                <c:pt idx="60041">
                  <c:v>1.0068416595458984E-3</c:v>
                </c:pt>
                <c:pt idx="60042">
                  <c:v>1.007080078125E-3</c:v>
                </c:pt>
                <c:pt idx="60043">
                  <c:v>1.007080078125E-3</c:v>
                </c:pt>
                <c:pt idx="60044">
                  <c:v>1.0068416595458984E-3</c:v>
                </c:pt>
                <c:pt idx="60045">
                  <c:v>1.5105962753295898E-2</c:v>
                </c:pt>
                <c:pt idx="60046">
                  <c:v>1.007080078125E-3</c:v>
                </c:pt>
                <c:pt idx="60047">
                  <c:v>1.007080078125E-3</c:v>
                </c:pt>
                <c:pt idx="60048">
                  <c:v>1.0068416595458984E-3</c:v>
                </c:pt>
                <c:pt idx="60049">
                  <c:v>1.007080078125E-3</c:v>
                </c:pt>
                <c:pt idx="60050">
                  <c:v>1.0080337524414063E-3</c:v>
                </c:pt>
                <c:pt idx="60051">
                  <c:v>1.007080078125E-3</c:v>
                </c:pt>
                <c:pt idx="60052">
                  <c:v>1.0068416595458984E-3</c:v>
                </c:pt>
                <c:pt idx="60053">
                  <c:v>1.007080078125E-3</c:v>
                </c:pt>
                <c:pt idx="60054">
                  <c:v>1.007080078125E-3</c:v>
                </c:pt>
                <c:pt idx="60055">
                  <c:v>1.0068416595458984E-3</c:v>
                </c:pt>
                <c:pt idx="60056">
                  <c:v>1.007080078125E-3</c:v>
                </c:pt>
                <c:pt idx="60057">
                  <c:v>1.007080078125E-3</c:v>
                </c:pt>
                <c:pt idx="60058">
                  <c:v>1.0068416595458984E-3</c:v>
                </c:pt>
                <c:pt idx="60059">
                  <c:v>1.007080078125E-3</c:v>
                </c:pt>
                <c:pt idx="60060">
                  <c:v>1.007080078125E-3</c:v>
                </c:pt>
                <c:pt idx="60061">
                  <c:v>1.0068416595458984E-3</c:v>
                </c:pt>
                <c:pt idx="60062">
                  <c:v>1.0080337524414063E-3</c:v>
                </c:pt>
                <c:pt idx="60063">
                  <c:v>1.007080078125E-3</c:v>
                </c:pt>
                <c:pt idx="60064">
                  <c:v>1.0068416595458984E-3</c:v>
                </c:pt>
                <c:pt idx="60065">
                  <c:v>1.007080078125E-3</c:v>
                </c:pt>
                <c:pt idx="60066">
                  <c:v>1.007080078125E-3</c:v>
                </c:pt>
                <c:pt idx="60067">
                  <c:v>1.0068416595458984E-3</c:v>
                </c:pt>
                <c:pt idx="60068">
                  <c:v>1.007080078125E-3</c:v>
                </c:pt>
                <c:pt idx="60069">
                  <c:v>1.007080078125E-3</c:v>
                </c:pt>
                <c:pt idx="60070">
                  <c:v>1.0068416595458984E-3</c:v>
                </c:pt>
                <c:pt idx="60071">
                  <c:v>1.007080078125E-3</c:v>
                </c:pt>
                <c:pt idx="60072">
                  <c:v>1.007080078125E-3</c:v>
                </c:pt>
                <c:pt idx="60073">
                  <c:v>1.0068416595458984E-3</c:v>
                </c:pt>
                <c:pt idx="60074">
                  <c:v>1.007080078125E-3</c:v>
                </c:pt>
                <c:pt idx="60075">
                  <c:v>1.0080337524414063E-3</c:v>
                </c:pt>
                <c:pt idx="60076">
                  <c:v>1.007080078125E-3</c:v>
                </c:pt>
                <c:pt idx="60077">
                  <c:v>1.0068416595458984E-3</c:v>
                </c:pt>
                <c:pt idx="60078">
                  <c:v>1.007080078125E-3</c:v>
                </c:pt>
                <c:pt idx="60079">
                  <c:v>1.007080078125E-3</c:v>
                </c:pt>
                <c:pt idx="60080">
                  <c:v>1.0068416595458984E-3</c:v>
                </c:pt>
                <c:pt idx="60081">
                  <c:v>1.007080078125E-3</c:v>
                </c:pt>
                <c:pt idx="60082">
                  <c:v>1.007080078125E-3</c:v>
                </c:pt>
                <c:pt idx="60083">
                  <c:v>1.0068416595458984E-3</c:v>
                </c:pt>
                <c:pt idx="60084">
                  <c:v>1.007080078125E-3</c:v>
                </c:pt>
                <c:pt idx="60085">
                  <c:v>1.007080078125E-3</c:v>
                </c:pt>
                <c:pt idx="60086">
                  <c:v>1.0068416595458984E-3</c:v>
                </c:pt>
                <c:pt idx="60087">
                  <c:v>1.0080337524414063E-3</c:v>
                </c:pt>
                <c:pt idx="60088">
                  <c:v>1.007080078125E-3</c:v>
                </c:pt>
                <c:pt idx="60089">
                  <c:v>1.0068416595458984E-3</c:v>
                </c:pt>
                <c:pt idx="60090">
                  <c:v>1.007080078125E-3</c:v>
                </c:pt>
                <c:pt idx="60091">
                  <c:v>1.007080078125E-3</c:v>
                </c:pt>
                <c:pt idx="60092">
                  <c:v>1.0068416595458984E-3</c:v>
                </c:pt>
                <c:pt idx="60093">
                  <c:v>1.007080078125E-3</c:v>
                </c:pt>
                <c:pt idx="60094">
                  <c:v>1.007080078125E-3</c:v>
                </c:pt>
                <c:pt idx="60095">
                  <c:v>1.0068416595458984E-3</c:v>
                </c:pt>
                <c:pt idx="60096">
                  <c:v>1.007080078125E-3</c:v>
                </c:pt>
                <c:pt idx="60097">
                  <c:v>1.007080078125E-3</c:v>
                </c:pt>
                <c:pt idx="60098">
                  <c:v>1.0068416595458984E-3</c:v>
                </c:pt>
                <c:pt idx="60099">
                  <c:v>1.007080078125E-3</c:v>
                </c:pt>
                <c:pt idx="60100">
                  <c:v>1.0080337524414063E-3</c:v>
                </c:pt>
                <c:pt idx="60101">
                  <c:v>1.007080078125E-3</c:v>
                </c:pt>
                <c:pt idx="60102">
                  <c:v>1.0068416595458984E-3</c:v>
                </c:pt>
                <c:pt idx="60103">
                  <c:v>1.007080078125E-3</c:v>
                </c:pt>
                <c:pt idx="60104">
                  <c:v>1.007080078125E-3</c:v>
                </c:pt>
                <c:pt idx="60105">
                  <c:v>1.0068416595458984E-3</c:v>
                </c:pt>
                <c:pt idx="60106">
                  <c:v>1.007080078125E-3</c:v>
                </c:pt>
                <c:pt idx="60107">
                  <c:v>1.007080078125E-3</c:v>
                </c:pt>
                <c:pt idx="60108">
                  <c:v>1.0068416595458984E-3</c:v>
                </c:pt>
                <c:pt idx="60109">
                  <c:v>1.007080078125E-3</c:v>
                </c:pt>
                <c:pt idx="60110">
                  <c:v>1.007080078125E-3</c:v>
                </c:pt>
                <c:pt idx="60111">
                  <c:v>1.0068416595458984E-3</c:v>
                </c:pt>
                <c:pt idx="60112">
                  <c:v>1.0080337524414063E-3</c:v>
                </c:pt>
                <c:pt idx="60113">
                  <c:v>1.007080078125E-3</c:v>
                </c:pt>
                <c:pt idx="60114">
                  <c:v>1.0068416595458984E-3</c:v>
                </c:pt>
                <c:pt idx="60115">
                  <c:v>1.007080078125E-3</c:v>
                </c:pt>
                <c:pt idx="60116">
                  <c:v>1.007080078125E-3</c:v>
                </c:pt>
                <c:pt idx="60117">
                  <c:v>1.0068416595458984E-3</c:v>
                </c:pt>
                <c:pt idx="60118">
                  <c:v>1.007080078125E-3</c:v>
                </c:pt>
                <c:pt idx="60119">
                  <c:v>1.007080078125E-3</c:v>
                </c:pt>
                <c:pt idx="60120">
                  <c:v>1.0068416595458984E-3</c:v>
                </c:pt>
                <c:pt idx="60121">
                  <c:v>1.007080078125E-3</c:v>
                </c:pt>
                <c:pt idx="60122">
                  <c:v>1.007080078125E-3</c:v>
                </c:pt>
                <c:pt idx="60123">
                  <c:v>1.0068416595458984E-3</c:v>
                </c:pt>
                <c:pt idx="60124">
                  <c:v>1.007080078125E-3</c:v>
                </c:pt>
                <c:pt idx="60125">
                  <c:v>1.0080337524414063E-3</c:v>
                </c:pt>
                <c:pt idx="60126">
                  <c:v>1.007080078125E-3</c:v>
                </c:pt>
                <c:pt idx="60127">
                  <c:v>1.0068416595458984E-3</c:v>
                </c:pt>
                <c:pt idx="60128">
                  <c:v>1.007080078125E-3</c:v>
                </c:pt>
                <c:pt idx="60129">
                  <c:v>1.007080078125E-3</c:v>
                </c:pt>
                <c:pt idx="60130">
                  <c:v>1.0068416595458984E-3</c:v>
                </c:pt>
                <c:pt idx="60131">
                  <c:v>1.007080078125E-3</c:v>
                </c:pt>
                <c:pt idx="60132">
                  <c:v>1.007080078125E-3</c:v>
                </c:pt>
                <c:pt idx="60133">
                  <c:v>1.0068416595458984E-3</c:v>
                </c:pt>
                <c:pt idx="60134">
                  <c:v>1.007080078125E-3</c:v>
                </c:pt>
                <c:pt idx="60135">
                  <c:v>1.007080078125E-3</c:v>
                </c:pt>
                <c:pt idx="60136">
                  <c:v>1.0068416595458984E-3</c:v>
                </c:pt>
                <c:pt idx="60137">
                  <c:v>1.0080337524414063E-3</c:v>
                </c:pt>
                <c:pt idx="60138">
                  <c:v>1.007080078125E-3</c:v>
                </c:pt>
                <c:pt idx="60139">
                  <c:v>1.0068416595458984E-3</c:v>
                </c:pt>
                <c:pt idx="60140">
                  <c:v>1.007080078125E-3</c:v>
                </c:pt>
                <c:pt idx="60141">
                  <c:v>1.007080078125E-3</c:v>
                </c:pt>
                <c:pt idx="60142">
                  <c:v>1.0068416595458984E-3</c:v>
                </c:pt>
                <c:pt idx="60143">
                  <c:v>1.007080078125E-3</c:v>
                </c:pt>
                <c:pt idx="60144">
                  <c:v>1.007080078125E-3</c:v>
                </c:pt>
                <c:pt idx="60145">
                  <c:v>1.0068416595458984E-3</c:v>
                </c:pt>
                <c:pt idx="60146">
                  <c:v>1.007080078125E-3</c:v>
                </c:pt>
                <c:pt idx="60147">
                  <c:v>1.007080078125E-3</c:v>
                </c:pt>
                <c:pt idx="60148">
                  <c:v>1.0068416595458984E-3</c:v>
                </c:pt>
                <c:pt idx="60149">
                  <c:v>1.007080078125E-3</c:v>
                </c:pt>
                <c:pt idx="60150">
                  <c:v>1.0080337524414063E-3</c:v>
                </c:pt>
                <c:pt idx="60151">
                  <c:v>1.007080078125E-3</c:v>
                </c:pt>
                <c:pt idx="60152">
                  <c:v>1.0068416595458984E-3</c:v>
                </c:pt>
                <c:pt idx="60153">
                  <c:v>1.007080078125E-3</c:v>
                </c:pt>
                <c:pt idx="60154">
                  <c:v>1.007080078125E-3</c:v>
                </c:pt>
                <c:pt idx="60155">
                  <c:v>1.0068416595458984E-3</c:v>
                </c:pt>
                <c:pt idx="60156">
                  <c:v>1.007080078125E-3</c:v>
                </c:pt>
                <c:pt idx="60157">
                  <c:v>1.007080078125E-3</c:v>
                </c:pt>
                <c:pt idx="60158">
                  <c:v>1.0068416595458984E-3</c:v>
                </c:pt>
                <c:pt idx="60159">
                  <c:v>1.007080078125E-3</c:v>
                </c:pt>
                <c:pt idx="60160">
                  <c:v>1.007080078125E-3</c:v>
                </c:pt>
                <c:pt idx="60161">
                  <c:v>1.0068416595458984E-3</c:v>
                </c:pt>
                <c:pt idx="60162">
                  <c:v>1.0080337524414063E-3</c:v>
                </c:pt>
                <c:pt idx="60163">
                  <c:v>1.007080078125E-3</c:v>
                </c:pt>
                <c:pt idx="60164">
                  <c:v>1.0068416595458984E-3</c:v>
                </c:pt>
                <c:pt idx="60165">
                  <c:v>1.007080078125E-3</c:v>
                </c:pt>
                <c:pt idx="60166">
                  <c:v>1.007080078125E-3</c:v>
                </c:pt>
                <c:pt idx="60167">
                  <c:v>1.0068416595458984E-3</c:v>
                </c:pt>
                <c:pt idx="60168">
                  <c:v>1.007080078125E-3</c:v>
                </c:pt>
                <c:pt idx="60169">
                  <c:v>1.007080078125E-3</c:v>
                </c:pt>
                <c:pt idx="60170">
                  <c:v>1.0068416595458984E-3</c:v>
                </c:pt>
                <c:pt idx="60171">
                  <c:v>1.007080078125E-3</c:v>
                </c:pt>
                <c:pt idx="60172">
                  <c:v>1.007080078125E-3</c:v>
                </c:pt>
                <c:pt idx="60173">
                  <c:v>1.0068416595458984E-3</c:v>
                </c:pt>
                <c:pt idx="60174">
                  <c:v>1.007080078125E-3</c:v>
                </c:pt>
                <c:pt idx="60175">
                  <c:v>1.0080337524414063E-3</c:v>
                </c:pt>
                <c:pt idx="60176">
                  <c:v>1.007080078125E-3</c:v>
                </c:pt>
                <c:pt idx="60177">
                  <c:v>1.0068416595458984E-3</c:v>
                </c:pt>
                <c:pt idx="60178">
                  <c:v>1.007080078125E-3</c:v>
                </c:pt>
                <c:pt idx="60179">
                  <c:v>1.007080078125E-3</c:v>
                </c:pt>
                <c:pt idx="60180">
                  <c:v>1.0068416595458984E-3</c:v>
                </c:pt>
                <c:pt idx="60181">
                  <c:v>1.007080078125E-3</c:v>
                </c:pt>
                <c:pt idx="60182">
                  <c:v>1.007080078125E-3</c:v>
                </c:pt>
                <c:pt idx="60183">
                  <c:v>1.0068416595458984E-3</c:v>
                </c:pt>
                <c:pt idx="60184">
                  <c:v>1.007080078125E-3</c:v>
                </c:pt>
                <c:pt idx="60185">
                  <c:v>1.007080078125E-3</c:v>
                </c:pt>
                <c:pt idx="60186">
                  <c:v>1.0068416595458984E-3</c:v>
                </c:pt>
                <c:pt idx="60187">
                  <c:v>1.0080337524414063E-3</c:v>
                </c:pt>
                <c:pt idx="60188">
                  <c:v>1.007080078125E-3</c:v>
                </c:pt>
                <c:pt idx="60189">
                  <c:v>1.0068416595458984E-3</c:v>
                </c:pt>
                <c:pt idx="60190">
                  <c:v>1.007080078125E-3</c:v>
                </c:pt>
                <c:pt idx="60191">
                  <c:v>1.007080078125E-3</c:v>
                </c:pt>
                <c:pt idx="60192">
                  <c:v>1.0068416595458984E-3</c:v>
                </c:pt>
                <c:pt idx="60193">
                  <c:v>1.007080078125E-3</c:v>
                </c:pt>
                <c:pt idx="60194">
                  <c:v>1.007080078125E-3</c:v>
                </c:pt>
                <c:pt idx="60195">
                  <c:v>1.0068416595458984E-3</c:v>
                </c:pt>
                <c:pt idx="60196">
                  <c:v>1.007080078125E-3</c:v>
                </c:pt>
                <c:pt idx="60197">
                  <c:v>1.007080078125E-3</c:v>
                </c:pt>
                <c:pt idx="60198">
                  <c:v>1.0068416595458984E-3</c:v>
                </c:pt>
                <c:pt idx="60199">
                  <c:v>1.007080078125E-3</c:v>
                </c:pt>
                <c:pt idx="60200">
                  <c:v>1.0080337524414063E-3</c:v>
                </c:pt>
                <c:pt idx="60201">
                  <c:v>1.007080078125E-3</c:v>
                </c:pt>
                <c:pt idx="60202">
                  <c:v>1.0068416595458984E-3</c:v>
                </c:pt>
                <c:pt idx="60203">
                  <c:v>1.007080078125E-3</c:v>
                </c:pt>
                <c:pt idx="60204">
                  <c:v>1.007080078125E-3</c:v>
                </c:pt>
                <c:pt idx="60205">
                  <c:v>1.0068416595458984E-3</c:v>
                </c:pt>
                <c:pt idx="60206">
                  <c:v>1.007080078125E-3</c:v>
                </c:pt>
                <c:pt idx="60207">
                  <c:v>1.007080078125E-3</c:v>
                </c:pt>
                <c:pt idx="60208">
                  <c:v>1.0068416595458984E-3</c:v>
                </c:pt>
                <c:pt idx="60209">
                  <c:v>1.007080078125E-3</c:v>
                </c:pt>
                <c:pt idx="60210">
                  <c:v>1.007080078125E-3</c:v>
                </c:pt>
                <c:pt idx="60211">
                  <c:v>1.0068416595458984E-3</c:v>
                </c:pt>
                <c:pt idx="60212">
                  <c:v>1.0080337524414063E-3</c:v>
                </c:pt>
                <c:pt idx="60213">
                  <c:v>1.007080078125E-3</c:v>
                </c:pt>
                <c:pt idx="60214">
                  <c:v>1.0068416595458984E-3</c:v>
                </c:pt>
                <c:pt idx="60215">
                  <c:v>1.007080078125E-3</c:v>
                </c:pt>
                <c:pt idx="60216">
                  <c:v>1.007080078125E-3</c:v>
                </c:pt>
                <c:pt idx="60217">
                  <c:v>1.0068416595458984E-3</c:v>
                </c:pt>
                <c:pt idx="60218">
                  <c:v>1.007080078125E-3</c:v>
                </c:pt>
                <c:pt idx="60219">
                  <c:v>1.007080078125E-3</c:v>
                </c:pt>
                <c:pt idx="60220">
                  <c:v>1.0068416595458984E-3</c:v>
                </c:pt>
                <c:pt idx="60221">
                  <c:v>1.007080078125E-3</c:v>
                </c:pt>
                <c:pt idx="60222">
                  <c:v>1.007080078125E-3</c:v>
                </c:pt>
                <c:pt idx="60223">
                  <c:v>1.0068416595458984E-3</c:v>
                </c:pt>
                <c:pt idx="60224">
                  <c:v>1.007080078125E-3</c:v>
                </c:pt>
                <c:pt idx="60225">
                  <c:v>1.0080337524414063E-3</c:v>
                </c:pt>
                <c:pt idx="60226">
                  <c:v>1.007080078125E-3</c:v>
                </c:pt>
                <c:pt idx="60227">
                  <c:v>1.0068416595458984E-3</c:v>
                </c:pt>
                <c:pt idx="60228">
                  <c:v>1.007080078125E-3</c:v>
                </c:pt>
                <c:pt idx="60229">
                  <c:v>1.007080078125E-3</c:v>
                </c:pt>
                <c:pt idx="60230">
                  <c:v>1.0068416595458984E-3</c:v>
                </c:pt>
                <c:pt idx="60231">
                  <c:v>1.007080078125E-3</c:v>
                </c:pt>
                <c:pt idx="60232">
                  <c:v>1.007080078125E-3</c:v>
                </c:pt>
                <c:pt idx="60233">
                  <c:v>1.0068416595458984E-3</c:v>
                </c:pt>
                <c:pt idx="60234">
                  <c:v>1.007080078125E-3</c:v>
                </c:pt>
                <c:pt idx="60235">
                  <c:v>1.007080078125E-3</c:v>
                </c:pt>
                <c:pt idx="60236">
                  <c:v>1.0068416595458984E-3</c:v>
                </c:pt>
                <c:pt idx="60237">
                  <c:v>1.0080337524414063E-3</c:v>
                </c:pt>
                <c:pt idx="60238">
                  <c:v>1.007080078125E-3</c:v>
                </c:pt>
                <c:pt idx="60239">
                  <c:v>1.0068416595458984E-3</c:v>
                </c:pt>
                <c:pt idx="60240">
                  <c:v>1.007080078125E-3</c:v>
                </c:pt>
                <c:pt idx="60241">
                  <c:v>1.007080078125E-3</c:v>
                </c:pt>
                <c:pt idx="60242">
                  <c:v>1.0068416595458984E-3</c:v>
                </c:pt>
                <c:pt idx="60243">
                  <c:v>1.007080078125E-3</c:v>
                </c:pt>
                <c:pt idx="60244">
                  <c:v>1.007080078125E-3</c:v>
                </c:pt>
                <c:pt idx="60245">
                  <c:v>1.0068416595458984E-3</c:v>
                </c:pt>
                <c:pt idx="60246">
                  <c:v>1.007080078125E-3</c:v>
                </c:pt>
                <c:pt idx="60247">
                  <c:v>1.007080078125E-3</c:v>
                </c:pt>
                <c:pt idx="60248">
                  <c:v>1.0068416595458984E-3</c:v>
                </c:pt>
                <c:pt idx="60249">
                  <c:v>1.007080078125E-3</c:v>
                </c:pt>
                <c:pt idx="60250">
                  <c:v>1.0080337524414063E-3</c:v>
                </c:pt>
                <c:pt idx="60251">
                  <c:v>1.007080078125E-3</c:v>
                </c:pt>
                <c:pt idx="60252">
                  <c:v>1.0068416595458984E-3</c:v>
                </c:pt>
                <c:pt idx="60253">
                  <c:v>1.007080078125E-3</c:v>
                </c:pt>
                <c:pt idx="60254">
                  <c:v>1.007080078125E-3</c:v>
                </c:pt>
                <c:pt idx="60255">
                  <c:v>1.0068416595458984E-3</c:v>
                </c:pt>
                <c:pt idx="60256">
                  <c:v>1.007080078125E-3</c:v>
                </c:pt>
                <c:pt idx="60257">
                  <c:v>1.007080078125E-3</c:v>
                </c:pt>
                <c:pt idx="60258">
                  <c:v>1.0068416595458984E-3</c:v>
                </c:pt>
                <c:pt idx="60259">
                  <c:v>1.007080078125E-3</c:v>
                </c:pt>
                <c:pt idx="60260">
                  <c:v>1.007080078125E-3</c:v>
                </c:pt>
                <c:pt idx="60261">
                  <c:v>1.0068416595458984E-3</c:v>
                </c:pt>
                <c:pt idx="60262">
                  <c:v>1.0080337524414063E-3</c:v>
                </c:pt>
                <c:pt idx="60263">
                  <c:v>1.007080078125E-3</c:v>
                </c:pt>
                <c:pt idx="60264">
                  <c:v>1.0068416595458984E-3</c:v>
                </c:pt>
                <c:pt idx="60265">
                  <c:v>1.007080078125E-3</c:v>
                </c:pt>
                <c:pt idx="60266">
                  <c:v>1.007080078125E-3</c:v>
                </c:pt>
                <c:pt idx="60267">
                  <c:v>1.0068416595458984E-3</c:v>
                </c:pt>
                <c:pt idx="60268">
                  <c:v>1.007080078125E-3</c:v>
                </c:pt>
                <c:pt idx="60269">
                  <c:v>1.007080078125E-3</c:v>
                </c:pt>
                <c:pt idx="60270">
                  <c:v>1.0068416595458984E-3</c:v>
                </c:pt>
                <c:pt idx="60271">
                  <c:v>1.007080078125E-3</c:v>
                </c:pt>
                <c:pt idx="60272">
                  <c:v>1.007080078125E-3</c:v>
                </c:pt>
                <c:pt idx="60273">
                  <c:v>1.0068416595458984E-3</c:v>
                </c:pt>
                <c:pt idx="60274">
                  <c:v>1.007080078125E-3</c:v>
                </c:pt>
                <c:pt idx="60275">
                  <c:v>1.0080337524414063E-3</c:v>
                </c:pt>
                <c:pt idx="60276">
                  <c:v>1.007080078125E-3</c:v>
                </c:pt>
                <c:pt idx="60277">
                  <c:v>1.0068416595458984E-3</c:v>
                </c:pt>
                <c:pt idx="60278">
                  <c:v>1.007080078125E-3</c:v>
                </c:pt>
                <c:pt idx="60279">
                  <c:v>1.007080078125E-3</c:v>
                </c:pt>
                <c:pt idx="60280">
                  <c:v>1.0068416595458984E-3</c:v>
                </c:pt>
                <c:pt idx="60281">
                  <c:v>1.007080078125E-3</c:v>
                </c:pt>
                <c:pt idx="60282">
                  <c:v>1.007080078125E-3</c:v>
                </c:pt>
                <c:pt idx="60283">
                  <c:v>1.0068416595458984E-3</c:v>
                </c:pt>
                <c:pt idx="60284">
                  <c:v>1.007080078125E-3</c:v>
                </c:pt>
                <c:pt idx="60285">
                  <c:v>1.0068416595458984E-3</c:v>
                </c:pt>
                <c:pt idx="60286">
                  <c:v>1.007080078125E-3</c:v>
                </c:pt>
                <c:pt idx="60287">
                  <c:v>1.0080337524414063E-3</c:v>
                </c:pt>
                <c:pt idx="60288">
                  <c:v>1.007080078125E-3</c:v>
                </c:pt>
                <c:pt idx="60289">
                  <c:v>1.0068416595458984E-3</c:v>
                </c:pt>
                <c:pt idx="60290">
                  <c:v>1.007080078125E-3</c:v>
                </c:pt>
                <c:pt idx="60291">
                  <c:v>1.007080078125E-3</c:v>
                </c:pt>
                <c:pt idx="60292">
                  <c:v>1.0068416595458984E-3</c:v>
                </c:pt>
                <c:pt idx="60293">
                  <c:v>1.007080078125E-3</c:v>
                </c:pt>
                <c:pt idx="60294">
                  <c:v>1.007080078125E-3</c:v>
                </c:pt>
                <c:pt idx="60295">
                  <c:v>1.0068416595458984E-3</c:v>
                </c:pt>
                <c:pt idx="60296">
                  <c:v>1.007080078125E-3</c:v>
                </c:pt>
                <c:pt idx="60297">
                  <c:v>1.007080078125E-3</c:v>
                </c:pt>
                <c:pt idx="60298">
                  <c:v>1.0068416595458984E-3</c:v>
                </c:pt>
                <c:pt idx="60299">
                  <c:v>1.007080078125E-3</c:v>
                </c:pt>
                <c:pt idx="60300">
                  <c:v>1.0080337524414063E-3</c:v>
                </c:pt>
                <c:pt idx="60301">
                  <c:v>1.007080078125E-3</c:v>
                </c:pt>
                <c:pt idx="60302">
                  <c:v>1.0068416595458984E-3</c:v>
                </c:pt>
                <c:pt idx="60303">
                  <c:v>1.007080078125E-3</c:v>
                </c:pt>
                <c:pt idx="60304">
                  <c:v>1.007080078125E-3</c:v>
                </c:pt>
                <c:pt idx="60305">
                  <c:v>1.0068416595458984E-3</c:v>
                </c:pt>
                <c:pt idx="60306">
                  <c:v>1.007080078125E-3</c:v>
                </c:pt>
                <c:pt idx="60307">
                  <c:v>1.0068416595458984E-3</c:v>
                </c:pt>
                <c:pt idx="60308">
                  <c:v>1.007080078125E-3</c:v>
                </c:pt>
                <c:pt idx="60309">
                  <c:v>1.007080078125E-3</c:v>
                </c:pt>
                <c:pt idx="60310">
                  <c:v>1.0068416595458984E-3</c:v>
                </c:pt>
                <c:pt idx="60311">
                  <c:v>1.007080078125E-3</c:v>
                </c:pt>
                <c:pt idx="60312">
                  <c:v>1.0080337524414063E-3</c:v>
                </c:pt>
                <c:pt idx="60313">
                  <c:v>1.007080078125E-3</c:v>
                </c:pt>
                <c:pt idx="60314">
                  <c:v>1.0068416595458984E-3</c:v>
                </c:pt>
                <c:pt idx="60315">
                  <c:v>1.007080078125E-3</c:v>
                </c:pt>
                <c:pt idx="60316">
                  <c:v>1.007080078125E-3</c:v>
                </c:pt>
                <c:pt idx="60317">
                  <c:v>1.0068416595458984E-3</c:v>
                </c:pt>
                <c:pt idx="60318">
                  <c:v>1.007080078125E-3</c:v>
                </c:pt>
                <c:pt idx="60319">
                  <c:v>1.007080078125E-3</c:v>
                </c:pt>
                <c:pt idx="60320">
                  <c:v>1.0068416595458984E-3</c:v>
                </c:pt>
                <c:pt idx="60321">
                  <c:v>1.007080078125E-3</c:v>
                </c:pt>
                <c:pt idx="60322">
                  <c:v>1.007080078125E-3</c:v>
                </c:pt>
                <c:pt idx="60323">
                  <c:v>1.0068416595458984E-3</c:v>
                </c:pt>
                <c:pt idx="60324">
                  <c:v>1.007080078125E-3</c:v>
                </c:pt>
                <c:pt idx="60325">
                  <c:v>1.0080337524414063E-3</c:v>
                </c:pt>
                <c:pt idx="60326">
                  <c:v>1.007080078125E-3</c:v>
                </c:pt>
                <c:pt idx="60327">
                  <c:v>1.0068416595458984E-3</c:v>
                </c:pt>
                <c:pt idx="60328">
                  <c:v>1.007080078125E-3</c:v>
                </c:pt>
                <c:pt idx="60329">
                  <c:v>1.0068416595458984E-3</c:v>
                </c:pt>
                <c:pt idx="60330">
                  <c:v>1.007080078125E-3</c:v>
                </c:pt>
                <c:pt idx="60331">
                  <c:v>1.007080078125E-3</c:v>
                </c:pt>
                <c:pt idx="60332">
                  <c:v>1.0068416595458984E-3</c:v>
                </c:pt>
                <c:pt idx="60333">
                  <c:v>1.007080078125E-3</c:v>
                </c:pt>
                <c:pt idx="60334">
                  <c:v>1.007080078125E-3</c:v>
                </c:pt>
                <c:pt idx="60335">
                  <c:v>1.0068416595458984E-3</c:v>
                </c:pt>
                <c:pt idx="60336">
                  <c:v>1.007080078125E-3</c:v>
                </c:pt>
                <c:pt idx="60337">
                  <c:v>1.0080337524414063E-3</c:v>
                </c:pt>
                <c:pt idx="60338">
                  <c:v>1.007080078125E-3</c:v>
                </c:pt>
                <c:pt idx="60339">
                  <c:v>1.0068416595458984E-3</c:v>
                </c:pt>
                <c:pt idx="60340">
                  <c:v>1.007080078125E-3</c:v>
                </c:pt>
                <c:pt idx="60341">
                  <c:v>1.007080078125E-3</c:v>
                </c:pt>
                <c:pt idx="60342">
                  <c:v>1.0068416595458984E-3</c:v>
                </c:pt>
                <c:pt idx="60343">
                  <c:v>1.007080078125E-3</c:v>
                </c:pt>
                <c:pt idx="60344">
                  <c:v>1.007080078125E-3</c:v>
                </c:pt>
                <c:pt idx="60345">
                  <c:v>1.0068416595458984E-3</c:v>
                </c:pt>
                <c:pt idx="60346">
                  <c:v>1.007080078125E-3</c:v>
                </c:pt>
                <c:pt idx="60347">
                  <c:v>1.007080078125E-3</c:v>
                </c:pt>
                <c:pt idx="60348">
                  <c:v>1.0068416595458984E-3</c:v>
                </c:pt>
                <c:pt idx="60349">
                  <c:v>1.007080078125E-3</c:v>
                </c:pt>
                <c:pt idx="60350">
                  <c:v>1.0080337524414063E-3</c:v>
                </c:pt>
                <c:pt idx="60351">
                  <c:v>1.0068416595458984E-3</c:v>
                </c:pt>
                <c:pt idx="60352">
                  <c:v>1.007080078125E-3</c:v>
                </c:pt>
                <c:pt idx="60353">
                  <c:v>1.007080078125E-3</c:v>
                </c:pt>
                <c:pt idx="60354">
                  <c:v>1.0068416595458984E-3</c:v>
                </c:pt>
                <c:pt idx="60355">
                  <c:v>1.007080078125E-3</c:v>
                </c:pt>
                <c:pt idx="60356">
                  <c:v>1.007080078125E-3</c:v>
                </c:pt>
                <c:pt idx="60357">
                  <c:v>1.0068416595458984E-3</c:v>
                </c:pt>
                <c:pt idx="60358">
                  <c:v>1.007080078125E-3</c:v>
                </c:pt>
                <c:pt idx="60359">
                  <c:v>1.007080078125E-3</c:v>
                </c:pt>
                <c:pt idx="60360">
                  <c:v>1.0068416595458984E-3</c:v>
                </c:pt>
                <c:pt idx="60361">
                  <c:v>1.007080078125E-3</c:v>
                </c:pt>
                <c:pt idx="60362">
                  <c:v>1.0080337524414063E-3</c:v>
                </c:pt>
                <c:pt idx="60363">
                  <c:v>1.007080078125E-3</c:v>
                </c:pt>
                <c:pt idx="60364">
                  <c:v>1.0068416595458984E-3</c:v>
                </c:pt>
                <c:pt idx="60365">
                  <c:v>1.007080078125E-3</c:v>
                </c:pt>
                <c:pt idx="60366">
                  <c:v>1.007080078125E-3</c:v>
                </c:pt>
                <c:pt idx="60367">
                  <c:v>1.0068416595458984E-3</c:v>
                </c:pt>
                <c:pt idx="60368">
                  <c:v>1.007080078125E-3</c:v>
                </c:pt>
                <c:pt idx="60369">
                  <c:v>1.007080078125E-3</c:v>
                </c:pt>
                <c:pt idx="60370">
                  <c:v>1.0068416595458984E-3</c:v>
                </c:pt>
                <c:pt idx="60371">
                  <c:v>1.007080078125E-3</c:v>
                </c:pt>
                <c:pt idx="60372">
                  <c:v>1.007080078125E-3</c:v>
                </c:pt>
                <c:pt idx="60373">
                  <c:v>1.0068416595458984E-3</c:v>
                </c:pt>
                <c:pt idx="60374">
                  <c:v>1.007080078125E-3</c:v>
                </c:pt>
                <c:pt idx="60375">
                  <c:v>1.0080337524414063E-3</c:v>
                </c:pt>
                <c:pt idx="60376">
                  <c:v>1.0068416595458984E-3</c:v>
                </c:pt>
                <c:pt idx="60377">
                  <c:v>1.007080078125E-3</c:v>
                </c:pt>
                <c:pt idx="60378">
                  <c:v>1.007080078125E-3</c:v>
                </c:pt>
                <c:pt idx="60379">
                  <c:v>1.0068416595458984E-3</c:v>
                </c:pt>
                <c:pt idx="60380">
                  <c:v>1.007080078125E-3</c:v>
                </c:pt>
                <c:pt idx="60381">
                  <c:v>1.007080078125E-3</c:v>
                </c:pt>
                <c:pt idx="60382">
                  <c:v>1.0068416595458984E-3</c:v>
                </c:pt>
                <c:pt idx="60383">
                  <c:v>1.007080078125E-3</c:v>
                </c:pt>
                <c:pt idx="60384">
                  <c:v>1.007080078125E-3</c:v>
                </c:pt>
                <c:pt idx="60385">
                  <c:v>1.0068416595458984E-3</c:v>
                </c:pt>
                <c:pt idx="60386">
                  <c:v>1.007080078125E-3</c:v>
                </c:pt>
                <c:pt idx="60387">
                  <c:v>1.0080337524414063E-3</c:v>
                </c:pt>
                <c:pt idx="60388">
                  <c:v>1.007080078125E-3</c:v>
                </c:pt>
                <c:pt idx="60389">
                  <c:v>1.0068416595458984E-3</c:v>
                </c:pt>
                <c:pt idx="60390">
                  <c:v>1.007080078125E-3</c:v>
                </c:pt>
                <c:pt idx="60391">
                  <c:v>1.007080078125E-3</c:v>
                </c:pt>
                <c:pt idx="60392">
                  <c:v>1.0068416595458984E-3</c:v>
                </c:pt>
                <c:pt idx="60393">
                  <c:v>1.007080078125E-3</c:v>
                </c:pt>
                <c:pt idx="60394">
                  <c:v>1.007080078125E-3</c:v>
                </c:pt>
                <c:pt idx="60395">
                  <c:v>1.0068416595458984E-3</c:v>
                </c:pt>
                <c:pt idx="60396">
                  <c:v>1.007080078125E-3</c:v>
                </c:pt>
                <c:pt idx="60397">
                  <c:v>1.007080078125E-3</c:v>
                </c:pt>
                <c:pt idx="60398">
                  <c:v>1.0068416595458984E-3</c:v>
                </c:pt>
                <c:pt idx="60399">
                  <c:v>1.007080078125E-3</c:v>
                </c:pt>
                <c:pt idx="60400">
                  <c:v>1.0080337524414063E-3</c:v>
                </c:pt>
                <c:pt idx="60401">
                  <c:v>1.0068416595458984E-3</c:v>
                </c:pt>
                <c:pt idx="60402">
                  <c:v>1.007080078125E-3</c:v>
                </c:pt>
                <c:pt idx="60403">
                  <c:v>1.007080078125E-3</c:v>
                </c:pt>
                <c:pt idx="60404">
                  <c:v>1.0068416595458984E-3</c:v>
                </c:pt>
                <c:pt idx="60405">
                  <c:v>1.007080078125E-3</c:v>
                </c:pt>
                <c:pt idx="60406">
                  <c:v>1.007080078125E-3</c:v>
                </c:pt>
                <c:pt idx="60407">
                  <c:v>1.0068416595458984E-3</c:v>
                </c:pt>
                <c:pt idx="60408">
                  <c:v>1.007080078125E-3</c:v>
                </c:pt>
                <c:pt idx="60409">
                  <c:v>1.007080078125E-3</c:v>
                </c:pt>
                <c:pt idx="60410">
                  <c:v>1.0068416595458984E-3</c:v>
                </c:pt>
                <c:pt idx="60411">
                  <c:v>1.007080078125E-3</c:v>
                </c:pt>
                <c:pt idx="60412">
                  <c:v>1.0080337524414063E-3</c:v>
                </c:pt>
                <c:pt idx="60413">
                  <c:v>1.007080078125E-3</c:v>
                </c:pt>
                <c:pt idx="60414">
                  <c:v>1.0068416595458984E-3</c:v>
                </c:pt>
                <c:pt idx="60415">
                  <c:v>1.007080078125E-3</c:v>
                </c:pt>
                <c:pt idx="60416">
                  <c:v>1.007080078125E-3</c:v>
                </c:pt>
                <c:pt idx="60417">
                  <c:v>1.0068416595458984E-3</c:v>
                </c:pt>
                <c:pt idx="60418">
                  <c:v>1.007080078125E-3</c:v>
                </c:pt>
                <c:pt idx="60419">
                  <c:v>1.007080078125E-3</c:v>
                </c:pt>
                <c:pt idx="60420">
                  <c:v>1.0068416595458984E-3</c:v>
                </c:pt>
                <c:pt idx="60421">
                  <c:v>1.007080078125E-3</c:v>
                </c:pt>
                <c:pt idx="60422">
                  <c:v>1.007080078125E-3</c:v>
                </c:pt>
                <c:pt idx="60423">
                  <c:v>1.0068416595458984E-3</c:v>
                </c:pt>
                <c:pt idx="60424">
                  <c:v>1.007080078125E-3</c:v>
                </c:pt>
                <c:pt idx="60425">
                  <c:v>1.0080337524414063E-3</c:v>
                </c:pt>
                <c:pt idx="60426">
                  <c:v>1.0068416595458984E-3</c:v>
                </c:pt>
                <c:pt idx="60427">
                  <c:v>1.007080078125E-3</c:v>
                </c:pt>
                <c:pt idx="60428">
                  <c:v>1.007080078125E-3</c:v>
                </c:pt>
                <c:pt idx="60429">
                  <c:v>1.0068416595458984E-3</c:v>
                </c:pt>
                <c:pt idx="60430">
                  <c:v>1.007080078125E-3</c:v>
                </c:pt>
                <c:pt idx="60431">
                  <c:v>1.007080078125E-3</c:v>
                </c:pt>
                <c:pt idx="60432">
                  <c:v>1.0068416595458984E-3</c:v>
                </c:pt>
                <c:pt idx="60433">
                  <c:v>1.007080078125E-3</c:v>
                </c:pt>
                <c:pt idx="60434">
                  <c:v>1.007080078125E-3</c:v>
                </c:pt>
                <c:pt idx="60435">
                  <c:v>1.0068416595458984E-3</c:v>
                </c:pt>
                <c:pt idx="60436">
                  <c:v>1.007080078125E-3</c:v>
                </c:pt>
                <c:pt idx="60437">
                  <c:v>1.0080337524414063E-3</c:v>
                </c:pt>
                <c:pt idx="60438">
                  <c:v>1.007080078125E-3</c:v>
                </c:pt>
                <c:pt idx="60439">
                  <c:v>1.0068416595458984E-3</c:v>
                </c:pt>
                <c:pt idx="60440">
                  <c:v>1.007080078125E-3</c:v>
                </c:pt>
                <c:pt idx="60441">
                  <c:v>1.007080078125E-3</c:v>
                </c:pt>
                <c:pt idx="60442">
                  <c:v>1.0068416595458984E-3</c:v>
                </c:pt>
                <c:pt idx="60443">
                  <c:v>1.007080078125E-3</c:v>
                </c:pt>
                <c:pt idx="60444">
                  <c:v>1.007080078125E-3</c:v>
                </c:pt>
                <c:pt idx="60445">
                  <c:v>1.0068416595458984E-3</c:v>
                </c:pt>
                <c:pt idx="60446">
                  <c:v>1.007080078125E-3</c:v>
                </c:pt>
                <c:pt idx="60447">
                  <c:v>1.007080078125E-3</c:v>
                </c:pt>
                <c:pt idx="60448">
                  <c:v>1.0068416595458984E-3</c:v>
                </c:pt>
                <c:pt idx="60449">
                  <c:v>1.007080078125E-3</c:v>
                </c:pt>
                <c:pt idx="60450">
                  <c:v>1.0080337524414063E-3</c:v>
                </c:pt>
                <c:pt idx="60451">
                  <c:v>1.0068416595458984E-3</c:v>
                </c:pt>
                <c:pt idx="60452">
                  <c:v>1.007080078125E-3</c:v>
                </c:pt>
                <c:pt idx="60453">
                  <c:v>1.007080078125E-3</c:v>
                </c:pt>
                <c:pt idx="60454">
                  <c:v>1.0068416595458984E-3</c:v>
                </c:pt>
                <c:pt idx="60455">
                  <c:v>1.007080078125E-3</c:v>
                </c:pt>
                <c:pt idx="60456">
                  <c:v>1.007080078125E-3</c:v>
                </c:pt>
                <c:pt idx="60457">
                  <c:v>1.0068416595458984E-3</c:v>
                </c:pt>
                <c:pt idx="60458">
                  <c:v>1.007080078125E-3</c:v>
                </c:pt>
                <c:pt idx="60459">
                  <c:v>1.007080078125E-3</c:v>
                </c:pt>
                <c:pt idx="60460">
                  <c:v>1.0068416595458984E-3</c:v>
                </c:pt>
                <c:pt idx="60461">
                  <c:v>1.007080078125E-3</c:v>
                </c:pt>
                <c:pt idx="60462">
                  <c:v>1.0080337524414063E-3</c:v>
                </c:pt>
                <c:pt idx="60463">
                  <c:v>1.007080078125E-3</c:v>
                </c:pt>
                <c:pt idx="60464">
                  <c:v>1.0068416595458984E-3</c:v>
                </c:pt>
                <c:pt idx="60465">
                  <c:v>1.007080078125E-3</c:v>
                </c:pt>
                <c:pt idx="60466">
                  <c:v>1.007080078125E-3</c:v>
                </c:pt>
                <c:pt idx="60467">
                  <c:v>1.0068416595458984E-3</c:v>
                </c:pt>
                <c:pt idx="60468">
                  <c:v>1.007080078125E-3</c:v>
                </c:pt>
                <c:pt idx="60469">
                  <c:v>1.007080078125E-3</c:v>
                </c:pt>
                <c:pt idx="60470">
                  <c:v>1.0068416595458984E-3</c:v>
                </c:pt>
                <c:pt idx="60471">
                  <c:v>1.007080078125E-3</c:v>
                </c:pt>
                <c:pt idx="60472">
                  <c:v>1.007080078125E-3</c:v>
                </c:pt>
                <c:pt idx="60473">
                  <c:v>1.0068416595458984E-3</c:v>
                </c:pt>
                <c:pt idx="60474">
                  <c:v>1.007080078125E-3</c:v>
                </c:pt>
                <c:pt idx="60475">
                  <c:v>1.0080337524414063E-3</c:v>
                </c:pt>
                <c:pt idx="60476">
                  <c:v>1.0068416595458984E-3</c:v>
                </c:pt>
                <c:pt idx="60477">
                  <c:v>1.007080078125E-3</c:v>
                </c:pt>
                <c:pt idx="60478">
                  <c:v>1.007080078125E-3</c:v>
                </c:pt>
                <c:pt idx="60479">
                  <c:v>1.0068416595458984E-3</c:v>
                </c:pt>
                <c:pt idx="60480">
                  <c:v>1.007080078125E-3</c:v>
                </c:pt>
                <c:pt idx="60481">
                  <c:v>1.007080078125E-3</c:v>
                </c:pt>
                <c:pt idx="60482">
                  <c:v>1.0068416595458984E-3</c:v>
                </c:pt>
                <c:pt idx="60483">
                  <c:v>1.007080078125E-3</c:v>
                </c:pt>
                <c:pt idx="60484">
                  <c:v>1.007080078125E-3</c:v>
                </c:pt>
                <c:pt idx="60485">
                  <c:v>1.0068416595458984E-3</c:v>
                </c:pt>
                <c:pt idx="60486">
                  <c:v>1.007080078125E-3</c:v>
                </c:pt>
                <c:pt idx="60487">
                  <c:v>1.0080337524414063E-3</c:v>
                </c:pt>
                <c:pt idx="60488">
                  <c:v>1.007080078125E-3</c:v>
                </c:pt>
                <c:pt idx="60489">
                  <c:v>1.0068416595458984E-3</c:v>
                </c:pt>
                <c:pt idx="60490">
                  <c:v>1.007080078125E-3</c:v>
                </c:pt>
                <c:pt idx="60491">
                  <c:v>1.007080078125E-3</c:v>
                </c:pt>
                <c:pt idx="60492">
                  <c:v>1.0068416595458984E-3</c:v>
                </c:pt>
                <c:pt idx="60493">
                  <c:v>1.007080078125E-3</c:v>
                </c:pt>
                <c:pt idx="60494">
                  <c:v>1.007080078125E-3</c:v>
                </c:pt>
                <c:pt idx="60495">
                  <c:v>1.0068416595458984E-3</c:v>
                </c:pt>
                <c:pt idx="60496">
                  <c:v>1.007080078125E-3</c:v>
                </c:pt>
                <c:pt idx="60497">
                  <c:v>1.007080078125E-3</c:v>
                </c:pt>
                <c:pt idx="60498">
                  <c:v>1.0068416595458984E-3</c:v>
                </c:pt>
                <c:pt idx="60499">
                  <c:v>1.007080078125E-3</c:v>
                </c:pt>
                <c:pt idx="60500">
                  <c:v>1.0080337524414063E-3</c:v>
                </c:pt>
                <c:pt idx="60501">
                  <c:v>1.0068416595458984E-3</c:v>
                </c:pt>
                <c:pt idx="60502">
                  <c:v>1.007080078125E-3</c:v>
                </c:pt>
                <c:pt idx="60503">
                  <c:v>1.007080078125E-3</c:v>
                </c:pt>
                <c:pt idx="60504">
                  <c:v>1.0068416595458984E-3</c:v>
                </c:pt>
                <c:pt idx="60505">
                  <c:v>1.007080078125E-3</c:v>
                </c:pt>
                <c:pt idx="60506">
                  <c:v>1.007080078125E-3</c:v>
                </c:pt>
                <c:pt idx="60507">
                  <c:v>1.0068416595458984E-3</c:v>
                </c:pt>
                <c:pt idx="60508">
                  <c:v>5.0361156463623047E-3</c:v>
                </c:pt>
                <c:pt idx="60509">
                  <c:v>1.007080078125E-3</c:v>
                </c:pt>
                <c:pt idx="60510">
                  <c:v>1.0068416595458984E-3</c:v>
                </c:pt>
                <c:pt idx="60511">
                  <c:v>1.007080078125E-3</c:v>
                </c:pt>
                <c:pt idx="60512">
                  <c:v>1.007080078125E-3</c:v>
                </c:pt>
                <c:pt idx="60513">
                  <c:v>1.0068416595458984E-3</c:v>
                </c:pt>
                <c:pt idx="60514">
                  <c:v>1.007080078125E-3</c:v>
                </c:pt>
                <c:pt idx="60515">
                  <c:v>1.007080078125E-3</c:v>
                </c:pt>
                <c:pt idx="60516">
                  <c:v>1.0068416595458984E-3</c:v>
                </c:pt>
                <c:pt idx="60517">
                  <c:v>1.007080078125E-3</c:v>
                </c:pt>
                <c:pt idx="60518">
                  <c:v>6.0429573059082031E-3</c:v>
                </c:pt>
                <c:pt idx="60519">
                  <c:v>1.007080078125E-3</c:v>
                </c:pt>
                <c:pt idx="60520">
                  <c:v>1.0068416595458984E-3</c:v>
                </c:pt>
                <c:pt idx="60521">
                  <c:v>1.007080078125E-3</c:v>
                </c:pt>
                <c:pt idx="60522">
                  <c:v>1.007080078125E-3</c:v>
                </c:pt>
                <c:pt idx="60523">
                  <c:v>1.0068416595458984E-3</c:v>
                </c:pt>
                <c:pt idx="60524">
                  <c:v>1.007080078125E-3</c:v>
                </c:pt>
                <c:pt idx="60525">
                  <c:v>1.007080078125E-3</c:v>
                </c:pt>
                <c:pt idx="60526">
                  <c:v>1.0068416595458984E-3</c:v>
                </c:pt>
                <c:pt idx="60527">
                  <c:v>1.007080078125E-3</c:v>
                </c:pt>
                <c:pt idx="60528">
                  <c:v>4.0290355682373047E-3</c:v>
                </c:pt>
                <c:pt idx="60529">
                  <c:v>1.007080078125E-3</c:v>
                </c:pt>
                <c:pt idx="60530">
                  <c:v>1.0068416595458984E-3</c:v>
                </c:pt>
                <c:pt idx="60531">
                  <c:v>1.007080078125E-3</c:v>
                </c:pt>
                <c:pt idx="60532">
                  <c:v>1.007080078125E-3</c:v>
                </c:pt>
                <c:pt idx="60533">
                  <c:v>1.0068416595458984E-3</c:v>
                </c:pt>
                <c:pt idx="60534">
                  <c:v>1.007080078125E-3</c:v>
                </c:pt>
                <c:pt idx="60535">
                  <c:v>1.007080078125E-3</c:v>
                </c:pt>
                <c:pt idx="60536">
                  <c:v>1.0068416595458984E-3</c:v>
                </c:pt>
                <c:pt idx="60537">
                  <c:v>1.007080078125E-3</c:v>
                </c:pt>
                <c:pt idx="60538">
                  <c:v>1.0080337524414063E-3</c:v>
                </c:pt>
                <c:pt idx="60539">
                  <c:v>1.0068416595458984E-3</c:v>
                </c:pt>
                <c:pt idx="60540">
                  <c:v>1.007080078125E-3</c:v>
                </c:pt>
                <c:pt idx="60541">
                  <c:v>1.007080078125E-3</c:v>
                </c:pt>
                <c:pt idx="60542">
                  <c:v>1.0068416595458984E-3</c:v>
                </c:pt>
                <c:pt idx="60543">
                  <c:v>1.007080078125E-3</c:v>
                </c:pt>
                <c:pt idx="60544">
                  <c:v>1.007080078125E-3</c:v>
                </c:pt>
                <c:pt idx="60545">
                  <c:v>1.0068416595458984E-3</c:v>
                </c:pt>
                <c:pt idx="60546">
                  <c:v>1.007080078125E-3</c:v>
                </c:pt>
                <c:pt idx="60547">
                  <c:v>1.007080078125E-3</c:v>
                </c:pt>
                <c:pt idx="60548">
                  <c:v>1.0068416595458984E-3</c:v>
                </c:pt>
                <c:pt idx="60549">
                  <c:v>1.007080078125E-3</c:v>
                </c:pt>
                <c:pt idx="60550">
                  <c:v>1.0080337524414063E-3</c:v>
                </c:pt>
                <c:pt idx="60551">
                  <c:v>1.007080078125E-3</c:v>
                </c:pt>
                <c:pt idx="60552">
                  <c:v>1.0068416595458984E-3</c:v>
                </c:pt>
                <c:pt idx="60553">
                  <c:v>1.007080078125E-3</c:v>
                </c:pt>
                <c:pt idx="60554">
                  <c:v>1.007080078125E-3</c:v>
                </c:pt>
                <c:pt idx="60555">
                  <c:v>1.0068416595458984E-3</c:v>
                </c:pt>
                <c:pt idx="60556">
                  <c:v>1.007080078125E-3</c:v>
                </c:pt>
                <c:pt idx="60557">
                  <c:v>1.007080078125E-3</c:v>
                </c:pt>
                <c:pt idx="60558">
                  <c:v>1.0068416595458984E-3</c:v>
                </c:pt>
                <c:pt idx="60559">
                  <c:v>1.007080078125E-3</c:v>
                </c:pt>
                <c:pt idx="60560">
                  <c:v>1.007080078125E-3</c:v>
                </c:pt>
                <c:pt idx="60561">
                  <c:v>1.0068416595458984E-3</c:v>
                </c:pt>
                <c:pt idx="60562">
                  <c:v>1.0080337524414063E-3</c:v>
                </c:pt>
                <c:pt idx="60563">
                  <c:v>1.007080078125E-3</c:v>
                </c:pt>
                <c:pt idx="60564">
                  <c:v>1.0068416595458984E-3</c:v>
                </c:pt>
                <c:pt idx="60565">
                  <c:v>1.007080078125E-3</c:v>
                </c:pt>
                <c:pt idx="60566">
                  <c:v>1.007080078125E-3</c:v>
                </c:pt>
                <c:pt idx="60567">
                  <c:v>1.0068416595458984E-3</c:v>
                </c:pt>
                <c:pt idx="60568">
                  <c:v>1.007080078125E-3</c:v>
                </c:pt>
                <c:pt idx="60569">
                  <c:v>1.007080078125E-3</c:v>
                </c:pt>
                <c:pt idx="60570">
                  <c:v>1.0068416595458984E-3</c:v>
                </c:pt>
                <c:pt idx="60571">
                  <c:v>1.007080078125E-3</c:v>
                </c:pt>
                <c:pt idx="60572">
                  <c:v>1.007080078125E-3</c:v>
                </c:pt>
                <c:pt idx="60573">
                  <c:v>1.0068416595458984E-3</c:v>
                </c:pt>
                <c:pt idx="60574">
                  <c:v>1.007080078125E-3</c:v>
                </c:pt>
                <c:pt idx="60575">
                  <c:v>1.0080337524414063E-3</c:v>
                </c:pt>
                <c:pt idx="60576">
                  <c:v>1.007080078125E-3</c:v>
                </c:pt>
                <c:pt idx="60577">
                  <c:v>1.0068416595458984E-3</c:v>
                </c:pt>
                <c:pt idx="60578">
                  <c:v>1.007080078125E-3</c:v>
                </c:pt>
                <c:pt idx="60579">
                  <c:v>1.007080078125E-3</c:v>
                </c:pt>
                <c:pt idx="60580">
                  <c:v>1.0068416595458984E-3</c:v>
                </c:pt>
                <c:pt idx="60581">
                  <c:v>1.007080078125E-3</c:v>
                </c:pt>
                <c:pt idx="60582">
                  <c:v>1.007080078125E-3</c:v>
                </c:pt>
                <c:pt idx="60583">
                  <c:v>1.0068416595458984E-3</c:v>
                </c:pt>
                <c:pt idx="60584">
                  <c:v>1.007080078125E-3</c:v>
                </c:pt>
                <c:pt idx="60585">
                  <c:v>1.007080078125E-3</c:v>
                </c:pt>
                <c:pt idx="60586">
                  <c:v>1.0068416595458984E-3</c:v>
                </c:pt>
                <c:pt idx="60587">
                  <c:v>1.0080337524414063E-3</c:v>
                </c:pt>
                <c:pt idx="60588">
                  <c:v>1.007080078125E-3</c:v>
                </c:pt>
                <c:pt idx="60589">
                  <c:v>1.0068416595458984E-3</c:v>
                </c:pt>
                <c:pt idx="60590">
                  <c:v>1.007080078125E-3</c:v>
                </c:pt>
                <c:pt idx="60591">
                  <c:v>1.007080078125E-3</c:v>
                </c:pt>
                <c:pt idx="60592">
                  <c:v>1.0068416595458984E-3</c:v>
                </c:pt>
                <c:pt idx="60593">
                  <c:v>1.007080078125E-3</c:v>
                </c:pt>
                <c:pt idx="60594">
                  <c:v>3.0210018157958984E-3</c:v>
                </c:pt>
                <c:pt idx="60595">
                  <c:v>1.007080078125E-3</c:v>
                </c:pt>
                <c:pt idx="60596">
                  <c:v>1.0068416595458984E-3</c:v>
                </c:pt>
                <c:pt idx="60597">
                  <c:v>1.007080078125E-3</c:v>
                </c:pt>
                <c:pt idx="60598">
                  <c:v>1.0080337524414063E-3</c:v>
                </c:pt>
                <c:pt idx="60599">
                  <c:v>1.007080078125E-3</c:v>
                </c:pt>
                <c:pt idx="60600">
                  <c:v>1.0068416595458984E-3</c:v>
                </c:pt>
                <c:pt idx="60601">
                  <c:v>1.007080078125E-3</c:v>
                </c:pt>
                <c:pt idx="60602">
                  <c:v>1.007080078125E-3</c:v>
                </c:pt>
                <c:pt idx="60603">
                  <c:v>1.0068416595458984E-3</c:v>
                </c:pt>
                <c:pt idx="60604">
                  <c:v>1.007080078125E-3</c:v>
                </c:pt>
                <c:pt idx="60605">
                  <c:v>1.007080078125E-3</c:v>
                </c:pt>
                <c:pt idx="60606">
                  <c:v>1.0068416595458984E-3</c:v>
                </c:pt>
                <c:pt idx="60607">
                  <c:v>1.007080078125E-3</c:v>
                </c:pt>
                <c:pt idx="60608">
                  <c:v>1.007080078125E-3</c:v>
                </c:pt>
                <c:pt idx="60609">
                  <c:v>1.0068416595458984E-3</c:v>
                </c:pt>
                <c:pt idx="60610">
                  <c:v>1.0080337524414063E-3</c:v>
                </c:pt>
                <c:pt idx="60611">
                  <c:v>1.007080078125E-3</c:v>
                </c:pt>
                <c:pt idx="60612">
                  <c:v>1.0068416595458984E-3</c:v>
                </c:pt>
                <c:pt idx="60613">
                  <c:v>1.007080078125E-3</c:v>
                </c:pt>
                <c:pt idx="60614">
                  <c:v>1.007080078125E-3</c:v>
                </c:pt>
                <c:pt idx="60615">
                  <c:v>1.0068416595458984E-3</c:v>
                </c:pt>
                <c:pt idx="60616">
                  <c:v>1.007080078125E-3</c:v>
                </c:pt>
                <c:pt idx="60617">
                  <c:v>1.007080078125E-3</c:v>
                </c:pt>
                <c:pt idx="60618">
                  <c:v>1.0068416595458984E-3</c:v>
                </c:pt>
                <c:pt idx="60619">
                  <c:v>1.007080078125E-3</c:v>
                </c:pt>
                <c:pt idx="60620">
                  <c:v>1.007080078125E-3</c:v>
                </c:pt>
                <c:pt idx="60621">
                  <c:v>1.0068416595458984E-3</c:v>
                </c:pt>
                <c:pt idx="60622">
                  <c:v>1.007080078125E-3</c:v>
                </c:pt>
                <c:pt idx="60623">
                  <c:v>1.0080337524414063E-3</c:v>
                </c:pt>
                <c:pt idx="60624">
                  <c:v>1.007080078125E-3</c:v>
                </c:pt>
                <c:pt idx="60625">
                  <c:v>1.0068416595458984E-3</c:v>
                </c:pt>
                <c:pt idx="60626">
                  <c:v>1.007080078125E-3</c:v>
                </c:pt>
                <c:pt idx="60627">
                  <c:v>1.007080078125E-3</c:v>
                </c:pt>
                <c:pt idx="60628">
                  <c:v>1.0068416595458984E-3</c:v>
                </c:pt>
                <c:pt idx="60629">
                  <c:v>1.007080078125E-3</c:v>
                </c:pt>
                <c:pt idx="60630">
                  <c:v>1.007080078125E-3</c:v>
                </c:pt>
                <c:pt idx="60631">
                  <c:v>1.0068416595458984E-3</c:v>
                </c:pt>
                <c:pt idx="60632">
                  <c:v>1.007080078125E-3</c:v>
                </c:pt>
                <c:pt idx="60633">
                  <c:v>1.007080078125E-3</c:v>
                </c:pt>
                <c:pt idx="60634">
                  <c:v>1.0068416595458984E-3</c:v>
                </c:pt>
                <c:pt idx="60635">
                  <c:v>1.0080337524414063E-3</c:v>
                </c:pt>
                <c:pt idx="60636">
                  <c:v>1.007080078125E-3</c:v>
                </c:pt>
                <c:pt idx="60637">
                  <c:v>1.0068416595458984E-3</c:v>
                </c:pt>
                <c:pt idx="60638">
                  <c:v>1.007080078125E-3</c:v>
                </c:pt>
                <c:pt idx="60639">
                  <c:v>1.007080078125E-3</c:v>
                </c:pt>
                <c:pt idx="60640">
                  <c:v>1.0068416595458984E-3</c:v>
                </c:pt>
                <c:pt idx="60641">
                  <c:v>1.007080078125E-3</c:v>
                </c:pt>
                <c:pt idx="60642">
                  <c:v>1.007080078125E-3</c:v>
                </c:pt>
                <c:pt idx="60643">
                  <c:v>1.0068416595458984E-3</c:v>
                </c:pt>
                <c:pt idx="60644">
                  <c:v>1.007080078125E-3</c:v>
                </c:pt>
                <c:pt idx="60645">
                  <c:v>1.007080078125E-3</c:v>
                </c:pt>
                <c:pt idx="60646">
                  <c:v>1.0068416595458984E-3</c:v>
                </c:pt>
                <c:pt idx="60647">
                  <c:v>1.007080078125E-3</c:v>
                </c:pt>
                <c:pt idx="60648">
                  <c:v>1.0080337524414063E-3</c:v>
                </c:pt>
                <c:pt idx="60649">
                  <c:v>1.007080078125E-3</c:v>
                </c:pt>
                <c:pt idx="60650">
                  <c:v>1.0068416595458984E-3</c:v>
                </c:pt>
                <c:pt idx="60651">
                  <c:v>1.007080078125E-3</c:v>
                </c:pt>
                <c:pt idx="60652">
                  <c:v>1.007080078125E-3</c:v>
                </c:pt>
                <c:pt idx="60653">
                  <c:v>1.0068416595458984E-3</c:v>
                </c:pt>
                <c:pt idx="60654">
                  <c:v>1.007080078125E-3</c:v>
                </c:pt>
                <c:pt idx="60655">
                  <c:v>1.007080078125E-3</c:v>
                </c:pt>
                <c:pt idx="60656">
                  <c:v>1.0068416595458984E-3</c:v>
                </c:pt>
                <c:pt idx="60657">
                  <c:v>1.007080078125E-3</c:v>
                </c:pt>
                <c:pt idx="60658">
                  <c:v>1.007080078125E-3</c:v>
                </c:pt>
                <c:pt idx="60659">
                  <c:v>1.0068416595458984E-3</c:v>
                </c:pt>
                <c:pt idx="60660">
                  <c:v>1.0080337524414063E-3</c:v>
                </c:pt>
                <c:pt idx="60661">
                  <c:v>1.007080078125E-3</c:v>
                </c:pt>
                <c:pt idx="60662">
                  <c:v>1.0068416595458984E-3</c:v>
                </c:pt>
                <c:pt idx="60663">
                  <c:v>1.007080078125E-3</c:v>
                </c:pt>
                <c:pt idx="60664">
                  <c:v>1.007080078125E-3</c:v>
                </c:pt>
                <c:pt idx="60665">
                  <c:v>1.0068416595458984E-3</c:v>
                </c:pt>
                <c:pt idx="60666">
                  <c:v>1.007080078125E-3</c:v>
                </c:pt>
                <c:pt idx="60667">
                  <c:v>1.007080078125E-3</c:v>
                </c:pt>
                <c:pt idx="60668">
                  <c:v>1.0068416595458984E-3</c:v>
                </c:pt>
                <c:pt idx="60669">
                  <c:v>1.007080078125E-3</c:v>
                </c:pt>
                <c:pt idx="60670">
                  <c:v>1.007080078125E-3</c:v>
                </c:pt>
                <c:pt idx="60671">
                  <c:v>1.0068416595458984E-3</c:v>
                </c:pt>
                <c:pt idx="60672">
                  <c:v>1.007080078125E-3</c:v>
                </c:pt>
                <c:pt idx="60673">
                  <c:v>1.0080337524414063E-3</c:v>
                </c:pt>
                <c:pt idx="60674">
                  <c:v>1.007080078125E-3</c:v>
                </c:pt>
                <c:pt idx="60675">
                  <c:v>1.0068416595458984E-3</c:v>
                </c:pt>
                <c:pt idx="60676">
                  <c:v>1.007080078125E-3</c:v>
                </c:pt>
                <c:pt idx="60677">
                  <c:v>1.007080078125E-3</c:v>
                </c:pt>
                <c:pt idx="60678">
                  <c:v>1.0068416595458984E-3</c:v>
                </c:pt>
                <c:pt idx="60679">
                  <c:v>1.007080078125E-3</c:v>
                </c:pt>
                <c:pt idx="60680">
                  <c:v>1.007080078125E-3</c:v>
                </c:pt>
                <c:pt idx="60681">
                  <c:v>1.0068416595458984E-3</c:v>
                </c:pt>
                <c:pt idx="60682">
                  <c:v>1.007080078125E-3</c:v>
                </c:pt>
                <c:pt idx="60683">
                  <c:v>1.007080078125E-3</c:v>
                </c:pt>
                <c:pt idx="60684">
                  <c:v>1.0068416595458984E-3</c:v>
                </c:pt>
                <c:pt idx="60685">
                  <c:v>1.0080337524414063E-3</c:v>
                </c:pt>
                <c:pt idx="60686">
                  <c:v>1.007080078125E-3</c:v>
                </c:pt>
                <c:pt idx="60687">
                  <c:v>1.0068416595458984E-3</c:v>
                </c:pt>
                <c:pt idx="60688">
                  <c:v>1.007080078125E-3</c:v>
                </c:pt>
                <c:pt idx="60689">
                  <c:v>1.007080078125E-3</c:v>
                </c:pt>
                <c:pt idx="60690">
                  <c:v>1.0068416595458984E-3</c:v>
                </c:pt>
                <c:pt idx="60691">
                  <c:v>1.007080078125E-3</c:v>
                </c:pt>
                <c:pt idx="60692">
                  <c:v>1.007080078125E-3</c:v>
                </c:pt>
                <c:pt idx="60693">
                  <c:v>1.0068416595458984E-3</c:v>
                </c:pt>
                <c:pt idx="60694">
                  <c:v>1.007080078125E-3</c:v>
                </c:pt>
                <c:pt idx="60695">
                  <c:v>1.007080078125E-3</c:v>
                </c:pt>
                <c:pt idx="60696">
                  <c:v>1.0068416595458984E-3</c:v>
                </c:pt>
                <c:pt idx="60697">
                  <c:v>1.007080078125E-3</c:v>
                </c:pt>
                <c:pt idx="60698">
                  <c:v>1.0080337524414063E-3</c:v>
                </c:pt>
                <c:pt idx="60699">
                  <c:v>1.007080078125E-3</c:v>
                </c:pt>
                <c:pt idx="60700">
                  <c:v>1.0068416595458984E-3</c:v>
                </c:pt>
                <c:pt idx="60701">
                  <c:v>1.007080078125E-3</c:v>
                </c:pt>
                <c:pt idx="60702">
                  <c:v>1.007080078125E-3</c:v>
                </c:pt>
                <c:pt idx="60703">
                  <c:v>1.0068416595458984E-3</c:v>
                </c:pt>
                <c:pt idx="60704">
                  <c:v>1.007080078125E-3</c:v>
                </c:pt>
                <c:pt idx="60705">
                  <c:v>1.007080078125E-3</c:v>
                </c:pt>
                <c:pt idx="60706">
                  <c:v>1.0068416595458984E-3</c:v>
                </c:pt>
                <c:pt idx="60707">
                  <c:v>1.007080078125E-3</c:v>
                </c:pt>
                <c:pt idx="60708">
                  <c:v>1.007080078125E-3</c:v>
                </c:pt>
                <c:pt idx="60709">
                  <c:v>1.0068416595458984E-3</c:v>
                </c:pt>
                <c:pt idx="60710">
                  <c:v>1.0080337524414063E-3</c:v>
                </c:pt>
                <c:pt idx="60711">
                  <c:v>1.007080078125E-3</c:v>
                </c:pt>
                <c:pt idx="60712">
                  <c:v>1.0068416595458984E-3</c:v>
                </c:pt>
                <c:pt idx="60713">
                  <c:v>1.007080078125E-3</c:v>
                </c:pt>
                <c:pt idx="60714">
                  <c:v>1.007080078125E-3</c:v>
                </c:pt>
                <c:pt idx="60715">
                  <c:v>1.0068416595458984E-3</c:v>
                </c:pt>
                <c:pt idx="60716">
                  <c:v>1.007080078125E-3</c:v>
                </c:pt>
                <c:pt idx="60717">
                  <c:v>1.007080078125E-3</c:v>
                </c:pt>
                <c:pt idx="60718">
                  <c:v>1.0068416595458984E-3</c:v>
                </c:pt>
                <c:pt idx="60719">
                  <c:v>1.007080078125E-3</c:v>
                </c:pt>
                <c:pt idx="60720">
                  <c:v>1.007080078125E-3</c:v>
                </c:pt>
                <c:pt idx="60721">
                  <c:v>1.0068416595458984E-3</c:v>
                </c:pt>
                <c:pt idx="60722">
                  <c:v>1.007080078125E-3</c:v>
                </c:pt>
                <c:pt idx="60723">
                  <c:v>1.0080337524414063E-3</c:v>
                </c:pt>
                <c:pt idx="60724">
                  <c:v>1.007080078125E-3</c:v>
                </c:pt>
                <c:pt idx="60725">
                  <c:v>1.0068416595458984E-3</c:v>
                </c:pt>
                <c:pt idx="60726">
                  <c:v>1.007080078125E-3</c:v>
                </c:pt>
                <c:pt idx="60727">
                  <c:v>1.007080078125E-3</c:v>
                </c:pt>
                <c:pt idx="60728">
                  <c:v>1.0068416595458984E-3</c:v>
                </c:pt>
                <c:pt idx="60729">
                  <c:v>1.007080078125E-3</c:v>
                </c:pt>
                <c:pt idx="60730">
                  <c:v>1.007080078125E-3</c:v>
                </c:pt>
                <c:pt idx="60731">
                  <c:v>1.0068416595458984E-3</c:v>
                </c:pt>
                <c:pt idx="60732">
                  <c:v>1.007080078125E-3</c:v>
                </c:pt>
                <c:pt idx="60733">
                  <c:v>1.007080078125E-3</c:v>
                </c:pt>
                <c:pt idx="60734">
                  <c:v>1.0068416595458984E-3</c:v>
                </c:pt>
                <c:pt idx="60735">
                  <c:v>1.0080337524414063E-3</c:v>
                </c:pt>
                <c:pt idx="60736">
                  <c:v>1.007080078125E-3</c:v>
                </c:pt>
                <c:pt idx="60737">
                  <c:v>1.0068416595458984E-3</c:v>
                </c:pt>
                <c:pt idx="60738">
                  <c:v>1.007080078125E-3</c:v>
                </c:pt>
                <c:pt idx="60739">
                  <c:v>1.007080078125E-3</c:v>
                </c:pt>
                <c:pt idx="60740">
                  <c:v>1.0068416595458984E-3</c:v>
                </c:pt>
                <c:pt idx="60741">
                  <c:v>1.007080078125E-3</c:v>
                </c:pt>
                <c:pt idx="60742">
                  <c:v>1.007080078125E-3</c:v>
                </c:pt>
                <c:pt idx="60743">
                  <c:v>1.0068416595458984E-3</c:v>
                </c:pt>
                <c:pt idx="60744">
                  <c:v>1.007080078125E-3</c:v>
                </c:pt>
                <c:pt idx="60745">
                  <c:v>1.007080078125E-3</c:v>
                </c:pt>
                <c:pt idx="60746">
                  <c:v>1.0068416595458984E-3</c:v>
                </c:pt>
                <c:pt idx="60747">
                  <c:v>1.007080078125E-3</c:v>
                </c:pt>
                <c:pt idx="60748">
                  <c:v>1.0080337524414063E-3</c:v>
                </c:pt>
                <c:pt idx="60749">
                  <c:v>1.007080078125E-3</c:v>
                </c:pt>
                <c:pt idx="60750">
                  <c:v>1.0068416595458984E-3</c:v>
                </c:pt>
                <c:pt idx="60751">
                  <c:v>1.007080078125E-3</c:v>
                </c:pt>
                <c:pt idx="60752">
                  <c:v>1.007080078125E-3</c:v>
                </c:pt>
                <c:pt idx="60753">
                  <c:v>1.0068416595458984E-3</c:v>
                </c:pt>
                <c:pt idx="60754">
                  <c:v>1.007080078125E-3</c:v>
                </c:pt>
                <c:pt idx="60755">
                  <c:v>1.007080078125E-3</c:v>
                </c:pt>
                <c:pt idx="60756">
                  <c:v>1.0068416595458984E-3</c:v>
                </c:pt>
                <c:pt idx="60757">
                  <c:v>1.007080078125E-3</c:v>
                </c:pt>
                <c:pt idx="60758">
                  <c:v>1.007080078125E-3</c:v>
                </c:pt>
                <c:pt idx="60759">
                  <c:v>1.0068416595458984E-3</c:v>
                </c:pt>
                <c:pt idx="60760">
                  <c:v>1.0080337524414063E-3</c:v>
                </c:pt>
                <c:pt idx="60761">
                  <c:v>1.007080078125E-3</c:v>
                </c:pt>
                <c:pt idx="60762">
                  <c:v>1.0068416595458984E-3</c:v>
                </c:pt>
                <c:pt idx="60763">
                  <c:v>1.007080078125E-3</c:v>
                </c:pt>
                <c:pt idx="60764">
                  <c:v>1.007080078125E-3</c:v>
                </c:pt>
                <c:pt idx="60765">
                  <c:v>1.0068416595458984E-3</c:v>
                </c:pt>
                <c:pt idx="60766">
                  <c:v>1.007080078125E-3</c:v>
                </c:pt>
                <c:pt idx="60767">
                  <c:v>1.007080078125E-3</c:v>
                </c:pt>
                <c:pt idx="60768">
                  <c:v>1.0068416595458984E-3</c:v>
                </c:pt>
                <c:pt idx="60769">
                  <c:v>1.007080078125E-3</c:v>
                </c:pt>
                <c:pt idx="60770">
                  <c:v>1.007080078125E-3</c:v>
                </c:pt>
                <c:pt idx="60771">
                  <c:v>1.0068416595458984E-3</c:v>
                </c:pt>
                <c:pt idx="60772">
                  <c:v>1.007080078125E-3</c:v>
                </c:pt>
                <c:pt idx="60773">
                  <c:v>1.0080337524414063E-3</c:v>
                </c:pt>
                <c:pt idx="60774">
                  <c:v>1.007080078125E-3</c:v>
                </c:pt>
                <c:pt idx="60775">
                  <c:v>1.0068416595458984E-3</c:v>
                </c:pt>
                <c:pt idx="60776">
                  <c:v>1.007080078125E-3</c:v>
                </c:pt>
                <c:pt idx="60777">
                  <c:v>1.007080078125E-3</c:v>
                </c:pt>
                <c:pt idx="60778">
                  <c:v>1.0068416595458984E-3</c:v>
                </c:pt>
                <c:pt idx="60779">
                  <c:v>1.007080078125E-3</c:v>
                </c:pt>
                <c:pt idx="60780">
                  <c:v>1.007080078125E-3</c:v>
                </c:pt>
                <c:pt idx="60781">
                  <c:v>1.0068416595458984E-3</c:v>
                </c:pt>
                <c:pt idx="60782">
                  <c:v>1.007080078125E-3</c:v>
                </c:pt>
                <c:pt idx="60783">
                  <c:v>1.0068416595458984E-3</c:v>
                </c:pt>
                <c:pt idx="60784">
                  <c:v>1.007080078125E-3</c:v>
                </c:pt>
                <c:pt idx="60785">
                  <c:v>1.0080337524414063E-3</c:v>
                </c:pt>
                <c:pt idx="60786">
                  <c:v>1.007080078125E-3</c:v>
                </c:pt>
                <c:pt idx="60787">
                  <c:v>1.0068416595458984E-3</c:v>
                </c:pt>
                <c:pt idx="60788">
                  <c:v>1.007080078125E-3</c:v>
                </c:pt>
                <c:pt idx="60789">
                  <c:v>1.007080078125E-3</c:v>
                </c:pt>
                <c:pt idx="60790">
                  <c:v>1.0068416595458984E-3</c:v>
                </c:pt>
                <c:pt idx="60791">
                  <c:v>1.007080078125E-3</c:v>
                </c:pt>
                <c:pt idx="60792">
                  <c:v>1.007080078125E-3</c:v>
                </c:pt>
                <c:pt idx="60793">
                  <c:v>1.0068416595458984E-3</c:v>
                </c:pt>
                <c:pt idx="60794">
                  <c:v>1.007080078125E-3</c:v>
                </c:pt>
                <c:pt idx="60795">
                  <c:v>1.007080078125E-3</c:v>
                </c:pt>
                <c:pt idx="60796">
                  <c:v>1.0068416595458984E-3</c:v>
                </c:pt>
                <c:pt idx="60797">
                  <c:v>1.007080078125E-3</c:v>
                </c:pt>
                <c:pt idx="60798">
                  <c:v>1.0080337524414063E-3</c:v>
                </c:pt>
                <c:pt idx="60799">
                  <c:v>1.007080078125E-3</c:v>
                </c:pt>
                <c:pt idx="60800">
                  <c:v>1.0068416595458984E-3</c:v>
                </c:pt>
                <c:pt idx="60801">
                  <c:v>1.007080078125E-3</c:v>
                </c:pt>
                <c:pt idx="60802">
                  <c:v>1.007080078125E-3</c:v>
                </c:pt>
                <c:pt idx="60803">
                  <c:v>1.0068416595458984E-3</c:v>
                </c:pt>
                <c:pt idx="60804">
                  <c:v>1.007080078125E-3</c:v>
                </c:pt>
                <c:pt idx="60805">
                  <c:v>1.0068416595458984E-3</c:v>
                </c:pt>
                <c:pt idx="60806">
                  <c:v>1.007080078125E-3</c:v>
                </c:pt>
                <c:pt idx="60807">
                  <c:v>1.007080078125E-3</c:v>
                </c:pt>
                <c:pt idx="60808">
                  <c:v>1.0068416595458984E-3</c:v>
                </c:pt>
                <c:pt idx="60809">
                  <c:v>1.007080078125E-3</c:v>
                </c:pt>
                <c:pt idx="60810">
                  <c:v>1.0080337524414063E-3</c:v>
                </c:pt>
                <c:pt idx="60811">
                  <c:v>1.007080078125E-3</c:v>
                </c:pt>
                <c:pt idx="60812">
                  <c:v>1.0068416595458984E-3</c:v>
                </c:pt>
                <c:pt idx="60813">
                  <c:v>1.007080078125E-3</c:v>
                </c:pt>
                <c:pt idx="60814">
                  <c:v>1.007080078125E-3</c:v>
                </c:pt>
                <c:pt idx="60815">
                  <c:v>1.0068416595458984E-3</c:v>
                </c:pt>
                <c:pt idx="60816">
                  <c:v>1.007080078125E-3</c:v>
                </c:pt>
                <c:pt idx="60817">
                  <c:v>1.007080078125E-3</c:v>
                </c:pt>
                <c:pt idx="60818">
                  <c:v>1.0068416595458984E-3</c:v>
                </c:pt>
                <c:pt idx="60819">
                  <c:v>1.007080078125E-3</c:v>
                </c:pt>
                <c:pt idx="60820">
                  <c:v>1.007080078125E-3</c:v>
                </c:pt>
                <c:pt idx="60821">
                  <c:v>1.0068416595458984E-3</c:v>
                </c:pt>
                <c:pt idx="60822">
                  <c:v>1.007080078125E-3</c:v>
                </c:pt>
                <c:pt idx="60823">
                  <c:v>1.0080337524414063E-3</c:v>
                </c:pt>
                <c:pt idx="60824">
                  <c:v>1.007080078125E-3</c:v>
                </c:pt>
                <c:pt idx="60825">
                  <c:v>1.0068416595458984E-3</c:v>
                </c:pt>
                <c:pt idx="60826">
                  <c:v>1.007080078125E-3</c:v>
                </c:pt>
                <c:pt idx="60827">
                  <c:v>1.0068416595458984E-3</c:v>
                </c:pt>
                <c:pt idx="60828">
                  <c:v>1.007080078125E-3</c:v>
                </c:pt>
                <c:pt idx="60829">
                  <c:v>1.007080078125E-3</c:v>
                </c:pt>
                <c:pt idx="60830">
                  <c:v>1.0068416595458984E-3</c:v>
                </c:pt>
                <c:pt idx="60831">
                  <c:v>1.007080078125E-3</c:v>
                </c:pt>
                <c:pt idx="60832">
                  <c:v>1.007080078125E-3</c:v>
                </c:pt>
                <c:pt idx="60833">
                  <c:v>1.0068416595458984E-3</c:v>
                </c:pt>
                <c:pt idx="60834">
                  <c:v>1.007080078125E-3</c:v>
                </c:pt>
                <c:pt idx="60835">
                  <c:v>1.0080337524414063E-3</c:v>
                </c:pt>
                <c:pt idx="60836">
                  <c:v>1.007080078125E-3</c:v>
                </c:pt>
                <c:pt idx="60837">
                  <c:v>1.0068416595458984E-3</c:v>
                </c:pt>
                <c:pt idx="60838">
                  <c:v>1.007080078125E-3</c:v>
                </c:pt>
                <c:pt idx="60839">
                  <c:v>1.007080078125E-3</c:v>
                </c:pt>
                <c:pt idx="60840">
                  <c:v>1.0068416595458984E-3</c:v>
                </c:pt>
                <c:pt idx="60841">
                  <c:v>1.007080078125E-3</c:v>
                </c:pt>
                <c:pt idx="60842">
                  <c:v>5.0349235534667969E-3</c:v>
                </c:pt>
                <c:pt idx="60843">
                  <c:v>1.007080078125E-3</c:v>
                </c:pt>
                <c:pt idx="60844">
                  <c:v>1.0080337524414063E-3</c:v>
                </c:pt>
                <c:pt idx="60845">
                  <c:v>1.0068416595458984E-3</c:v>
                </c:pt>
                <c:pt idx="60846">
                  <c:v>1.007080078125E-3</c:v>
                </c:pt>
                <c:pt idx="60847">
                  <c:v>1.007080078125E-3</c:v>
                </c:pt>
                <c:pt idx="60848">
                  <c:v>1.0068416595458984E-3</c:v>
                </c:pt>
                <c:pt idx="60849">
                  <c:v>1.007080078125E-3</c:v>
                </c:pt>
                <c:pt idx="60850">
                  <c:v>1.007080078125E-3</c:v>
                </c:pt>
                <c:pt idx="60851">
                  <c:v>1.0068416595458984E-3</c:v>
                </c:pt>
                <c:pt idx="60852">
                  <c:v>1.007080078125E-3</c:v>
                </c:pt>
                <c:pt idx="60853">
                  <c:v>1.007080078125E-3</c:v>
                </c:pt>
                <c:pt idx="60854">
                  <c:v>1.0068416595458984E-3</c:v>
                </c:pt>
                <c:pt idx="60855">
                  <c:v>1.007080078125E-3</c:v>
                </c:pt>
                <c:pt idx="60856">
                  <c:v>1.0080337524414063E-3</c:v>
                </c:pt>
                <c:pt idx="60857">
                  <c:v>1.007080078125E-3</c:v>
                </c:pt>
                <c:pt idx="60858">
                  <c:v>1.0068416595458984E-3</c:v>
                </c:pt>
                <c:pt idx="60859">
                  <c:v>1.007080078125E-3</c:v>
                </c:pt>
                <c:pt idx="60860">
                  <c:v>1.007080078125E-3</c:v>
                </c:pt>
                <c:pt idx="60861">
                  <c:v>1.0068416595458984E-3</c:v>
                </c:pt>
                <c:pt idx="60862">
                  <c:v>1.007080078125E-3</c:v>
                </c:pt>
                <c:pt idx="60863">
                  <c:v>1.007080078125E-3</c:v>
                </c:pt>
                <c:pt idx="60864">
                  <c:v>1.0068416595458984E-3</c:v>
                </c:pt>
                <c:pt idx="60865">
                  <c:v>1.007080078125E-3</c:v>
                </c:pt>
                <c:pt idx="60866">
                  <c:v>1.007080078125E-3</c:v>
                </c:pt>
                <c:pt idx="60867">
                  <c:v>1.0068416595458984E-3</c:v>
                </c:pt>
                <c:pt idx="60868">
                  <c:v>5.0361156463623047E-3</c:v>
                </c:pt>
                <c:pt idx="60869">
                  <c:v>1.0068416595458984E-3</c:v>
                </c:pt>
                <c:pt idx="60870">
                  <c:v>1.007080078125E-3</c:v>
                </c:pt>
                <c:pt idx="60871">
                  <c:v>1.007080078125E-3</c:v>
                </c:pt>
                <c:pt idx="60872">
                  <c:v>1.0068416595458984E-3</c:v>
                </c:pt>
                <c:pt idx="60873">
                  <c:v>1.007080078125E-3</c:v>
                </c:pt>
                <c:pt idx="60874">
                  <c:v>1.007080078125E-3</c:v>
                </c:pt>
                <c:pt idx="60875">
                  <c:v>1.0068416595458984E-3</c:v>
                </c:pt>
                <c:pt idx="60876">
                  <c:v>1.007080078125E-3</c:v>
                </c:pt>
                <c:pt idx="60877">
                  <c:v>1.0080337524414063E-3</c:v>
                </c:pt>
                <c:pt idx="60878">
                  <c:v>1.2084007263183594E-2</c:v>
                </c:pt>
                <c:pt idx="60879">
                  <c:v>1.0080337524414063E-3</c:v>
                </c:pt>
                <c:pt idx="60880">
                  <c:v>1.0068416595458984E-3</c:v>
                </c:pt>
                <c:pt idx="60881">
                  <c:v>1.007080078125E-3</c:v>
                </c:pt>
                <c:pt idx="60882">
                  <c:v>1.007080078125E-3</c:v>
                </c:pt>
                <c:pt idx="60883">
                  <c:v>1.0068416595458984E-3</c:v>
                </c:pt>
                <c:pt idx="60884">
                  <c:v>1.007080078125E-3</c:v>
                </c:pt>
                <c:pt idx="60885">
                  <c:v>1.007080078125E-3</c:v>
                </c:pt>
                <c:pt idx="60886">
                  <c:v>1.0068416595458984E-3</c:v>
                </c:pt>
                <c:pt idx="60887">
                  <c:v>1.007080078125E-3</c:v>
                </c:pt>
                <c:pt idx="60888">
                  <c:v>1.007080078125E-3</c:v>
                </c:pt>
                <c:pt idx="60889">
                  <c:v>1.0068416595458984E-3</c:v>
                </c:pt>
                <c:pt idx="60890">
                  <c:v>1.007080078125E-3</c:v>
                </c:pt>
                <c:pt idx="60891">
                  <c:v>1.0080337524414063E-3</c:v>
                </c:pt>
                <c:pt idx="60892">
                  <c:v>1.007080078125E-3</c:v>
                </c:pt>
                <c:pt idx="60893">
                  <c:v>1.0068416595458984E-3</c:v>
                </c:pt>
                <c:pt idx="60894">
                  <c:v>1.007080078125E-3</c:v>
                </c:pt>
                <c:pt idx="60895">
                  <c:v>1.007080078125E-3</c:v>
                </c:pt>
                <c:pt idx="60896">
                  <c:v>1.0068416595458984E-3</c:v>
                </c:pt>
                <c:pt idx="60897">
                  <c:v>1.007080078125E-3</c:v>
                </c:pt>
                <c:pt idx="60898">
                  <c:v>1.007080078125E-3</c:v>
                </c:pt>
                <c:pt idx="60899">
                  <c:v>1.0068416595458984E-3</c:v>
                </c:pt>
                <c:pt idx="60900">
                  <c:v>1.007080078125E-3</c:v>
                </c:pt>
                <c:pt idx="60901">
                  <c:v>1.007080078125E-3</c:v>
                </c:pt>
                <c:pt idx="60902">
                  <c:v>1.0068416595458984E-3</c:v>
                </c:pt>
                <c:pt idx="60903">
                  <c:v>1.007080078125E-3</c:v>
                </c:pt>
                <c:pt idx="60904">
                  <c:v>1.0080337524414063E-3</c:v>
                </c:pt>
                <c:pt idx="60905">
                  <c:v>1.0068416595458984E-3</c:v>
                </c:pt>
                <c:pt idx="60906">
                  <c:v>1.007080078125E-3</c:v>
                </c:pt>
                <c:pt idx="60907">
                  <c:v>1.007080078125E-3</c:v>
                </c:pt>
                <c:pt idx="60908">
                  <c:v>1.0068416595458984E-3</c:v>
                </c:pt>
                <c:pt idx="60909">
                  <c:v>1.007080078125E-3</c:v>
                </c:pt>
                <c:pt idx="60910">
                  <c:v>1.007080078125E-3</c:v>
                </c:pt>
                <c:pt idx="60911">
                  <c:v>1.0068416595458984E-3</c:v>
                </c:pt>
                <c:pt idx="60912">
                  <c:v>1.007080078125E-3</c:v>
                </c:pt>
                <c:pt idx="60913">
                  <c:v>1.007080078125E-3</c:v>
                </c:pt>
                <c:pt idx="60914">
                  <c:v>1.0068416595458984E-3</c:v>
                </c:pt>
                <c:pt idx="60915">
                  <c:v>1.007080078125E-3</c:v>
                </c:pt>
                <c:pt idx="60916">
                  <c:v>1.0080337524414063E-3</c:v>
                </c:pt>
                <c:pt idx="60917">
                  <c:v>1.007080078125E-3</c:v>
                </c:pt>
                <c:pt idx="60918">
                  <c:v>1.0068416595458984E-3</c:v>
                </c:pt>
                <c:pt idx="60919">
                  <c:v>1.007080078125E-3</c:v>
                </c:pt>
                <c:pt idx="60920">
                  <c:v>1.007080078125E-3</c:v>
                </c:pt>
                <c:pt idx="60921">
                  <c:v>1.0068416595458984E-3</c:v>
                </c:pt>
                <c:pt idx="60922">
                  <c:v>1.007080078125E-3</c:v>
                </c:pt>
                <c:pt idx="60923">
                  <c:v>1.007080078125E-3</c:v>
                </c:pt>
                <c:pt idx="60924">
                  <c:v>1.0068416595458984E-3</c:v>
                </c:pt>
                <c:pt idx="60925">
                  <c:v>1.007080078125E-3</c:v>
                </c:pt>
                <c:pt idx="60926">
                  <c:v>1.007080078125E-3</c:v>
                </c:pt>
                <c:pt idx="60927">
                  <c:v>1.0068416595458984E-3</c:v>
                </c:pt>
                <c:pt idx="60928">
                  <c:v>1.007080078125E-3</c:v>
                </c:pt>
                <c:pt idx="60929">
                  <c:v>1.0080337524414063E-3</c:v>
                </c:pt>
                <c:pt idx="60930">
                  <c:v>1.0068416595458984E-3</c:v>
                </c:pt>
                <c:pt idx="60931">
                  <c:v>1.007080078125E-3</c:v>
                </c:pt>
                <c:pt idx="60932">
                  <c:v>1.007080078125E-3</c:v>
                </c:pt>
                <c:pt idx="60933">
                  <c:v>1.0068416595458984E-3</c:v>
                </c:pt>
                <c:pt idx="60934">
                  <c:v>1.007080078125E-3</c:v>
                </c:pt>
                <c:pt idx="60935">
                  <c:v>1.007080078125E-3</c:v>
                </c:pt>
                <c:pt idx="60936">
                  <c:v>1.0068416595458984E-3</c:v>
                </c:pt>
                <c:pt idx="60937">
                  <c:v>1.007080078125E-3</c:v>
                </c:pt>
                <c:pt idx="60938">
                  <c:v>1.007080078125E-3</c:v>
                </c:pt>
                <c:pt idx="60939">
                  <c:v>1.0068416595458984E-3</c:v>
                </c:pt>
                <c:pt idx="60940">
                  <c:v>1.007080078125E-3</c:v>
                </c:pt>
                <c:pt idx="60941">
                  <c:v>1.0080337524414063E-3</c:v>
                </c:pt>
                <c:pt idx="60942">
                  <c:v>1.007080078125E-3</c:v>
                </c:pt>
                <c:pt idx="60943">
                  <c:v>1.0068416595458984E-3</c:v>
                </c:pt>
                <c:pt idx="60944">
                  <c:v>1.007080078125E-3</c:v>
                </c:pt>
                <c:pt idx="60945">
                  <c:v>1.007080078125E-3</c:v>
                </c:pt>
                <c:pt idx="60946">
                  <c:v>1.0068416595458984E-3</c:v>
                </c:pt>
                <c:pt idx="60947">
                  <c:v>1.007080078125E-3</c:v>
                </c:pt>
                <c:pt idx="60948">
                  <c:v>1.007080078125E-3</c:v>
                </c:pt>
                <c:pt idx="60949">
                  <c:v>1.0068416595458984E-3</c:v>
                </c:pt>
                <c:pt idx="60950">
                  <c:v>1.007080078125E-3</c:v>
                </c:pt>
                <c:pt idx="60951">
                  <c:v>1.007080078125E-3</c:v>
                </c:pt>
                <c:pt idx="60952">
                  <c:v>1.0068416595458984E-3</c:v>
                </c:pt>
                <c:pt idx="60953">
                  <c:v>1.007080078125E-3</c:v>
                </c:pt>
                <c:pt idx="60954">
                  <c:v>1.0080337524414063E-3</c:v>
                </c:pt>
                <c:pt idx="60955">
                  <c:v>1.0068416595458984E-3</c:v>
                </c:pt>
                <c:pt idx="60956">
                  <c:v>1.007080078125E-3</c:v>
                </c:pt>
                <c:pt idx="60957">
                  <c:v>1.007080078125E-3</c:v>
                </c:pt>
                <c:pt idx="60958">
                  <c:v>1.0068416595458984E-3</c:v>
                </c:pt>
                <c:pt idx="60959">
                  <c:v>1.007080078125E-3</c:v>
                </c:pt>
                <c:pt idx="60960">
                  <c:v>1.007080078125E-3</c:v>
                </c:pt>
                <c:pt idx="60961">
                  <c:v>1.0068416595458984E-3</c:v>
                </c:pt>
                <c:pt idx="60962">
                  <c:v>1.007080078125E-3</c:v>
                </c:pt>
                <c:pt idx="60963">
                  <c:v>1.007080078125E-3</c:v>
                </c:pt>
                <c:pt idx="60964">
                  <c:v>1.0068416595458984E-3</c:v>
                </c:pt>
                <c:pt idx="60965">
                  <c:v>1.007080078125E-3</c:v>
                </c:pt>
                <c:pt idx="60966">
                  <c:v>1.0080337524414063E-3</c:v>
                </c:pt>
                <c:pt idx="60967">
                  <c:v>1.007080078125E-3</c:v>
                </c:pt>
                <c:pt idx="60968">
                  <c:v>1.0068416595458984E-3</c:v>
                </c:pt>
                <c:pt idx="60969">
                  <c:v>1.007080078125E-3</c:v>
                </c:pt>
                <c:pt idx="60970">
                  <c:v>1.007080078125E-3</c:v>
                </c:pt>
                <c:pt idx="60971">
                  <c:v>1.0068416595458984E-3</c:v>
                </c:pt>
                <c:pt idx="60972">
                  <c:v>1.007080078125E-3</c:v>
                </c:pt>
                <c:pt idx="60973">
                  <c:v>1.007080078125E-3</c:v>
                </c:pt>
                <c:pt idx="60974">
                  <c:v>1.0068416595458984E-3</c:v>
                </c:pt>
                <c:pt idx="60975">
                  <c:v>1.007080078125E-3</c:v>
                </c:pt>
                <c:pt idx="60976">
                  <c:v>1.007080078125E-3</c:v>
                </c:pt>
                <c:pt idx="60977">
                  <c:v>1.0068416595458984E-3</c:v>
                </c:pt>
                <c:pt idx="60978">
                  <c:v>1.007080078125E-3</c:v>
                </c:pt>
                <c:pt idx="60979">
                  <c:v>1.0080337524414063E-3</c:v>
                </c:pt>
                <c:pt idx="60980">
                  <c:v>1.0068416595458984E-3</c:v>
                </c:pt>
                <c:pt idx="60981">
                  <c:v>1.007080078125E-3</c:v>
                </c:pt>
                <c:pt idx="60982">
                  <c:v>1.007080078125E-3</c:v>
                </c:pt>
                <c:pt idx="60983">
                  <c:v>1.0068416595458984E-3</c:v>
                </c:pt>
                <c:pt idx="60984">
                  <c:v>1.007080078125E-3</c:v>
                </c:pt>
                <c:pt idx="60985">
                  <c:v>1.007080078125E-3</c:v>
                </c:pt>
                <c:pt idx="60986">
                  <c:v>1.0068416595458984E-3</c:v>
                </c:pt>
                <c:pt idx="60987">
                  <c:v>1.007080078125E-3</c:v>
                </c:pt>
                <c:pt idx="60988">
                  <c:v>1.007080078125E-3</c:v>
                </c:pt>
                <c:pt idx="60989">
                  <c:v>1.0068416595458984E-3</c:v>
                </c:pt>
                <c:pt idx="60990">
                  <c:v>1.007080078125E-3</c:v>
                </c:pt>
                <c:pt idx="60991">
                  <c:v>1.0080337524414063E-3</c:v>
                </c:pt>
                <c:pt idx="60992">
                  <c:v>1.007080078125E-3</c:v>
                </c:pt>
                <c:pt idx="60993">
                  <c:v>1.0068416595458984E-3</c:v>
                </c:pt>
                <c:pt idx="60994">
                  <c:v>1.007080078125E-3</c:v>
                </c:pt>
                <c:pt idx="60995">
                  <c:v>1.007080078125E-3</c:v>
                </c:pt>
                <c:pt idx="60996">
                  <c:v>1.0068416595458984E-3</c:v>
                </c:pt>
                <c:pt idx="60997">
                  <c:v>1.007080078125E-3</c:v>
                </c:pt>
                <c:pt idx="60998">
                  <c:v>1.007080078125E-3</c:v>
                </c:pt>
                <c:pt idx="60999">
                  <c:v>1.0068416595458984E-3</c:v>
                </c:pt>
                <c:pt idx="61000">
                  <c:v>1.007080078125E-3</c:v>
                </c:pt>
                <c:pt idx="61001">
                  <c:v>1.007080078125E-3</c:v>
                </c:pt>
                <c:pt idx="61002">
                  <c:v>1.0068416595458984E-3</c:v>
                </c:pt>
                <c:pt idx="61003">
                  <c:v>1.007080078125E-3</c:v>
                </c:pt>
                <c:pt idx="61004">
                  <c:v>1.0080337524414063E-3</c:v>
                </c:pt>
                <c:pt idx="61005">
                  <c:v>1.0068416595458984E-3</c:v>
                </c:pt>
                <c:pt idx="61006">
                  <c:v>1.007080078125E-3</c:v>
                </c:pt>
                <c:pt idx="61007">
                  <c:v>1.007080078125E-3</c:v>
                </c:pt>
                <c:pt idx="61008">
                  <c:v>1.0068416595458984E-3</c:v>
                </c:pt>
                <c:pt idx="61009">
                  <c:v>1.007080078125E-3</c:v>
                </c:pt>
                <c:pt idx="61010">
                  <c:v>1.007080078125E-3</c:v>
                </c:pt>
                <c:pt idx="61011">
                  <c:v>1.0068416595458984E-3</c:v>
                </c:pt>
                <c:pt idx="61012">
                  <c:v>1.007080078125E-3</c:v>
                </c:pt>
                <c:pt idx="61013">
                  <c:v>1.007080078125E-3</c:v>
                </c:pt>
                <c:pt idx="61014">
                  <c:v>1.0068416595458984E-3</c:v>
                </c:pt>
                <c:pt idx="61015">
                  <c:v>1.007080078125E-3</c:v>
                </c:pt>
                <c:pt idx="61016">
                  <c:v>1.0080337524414063E-3</c:v>
                </c:pt>
                <c:pt idx="61017">
                  <c:v>1.007080078125E-3</c:v>
                </c:pt>
                <c:pt idx="61018">
                  <c:v>1.0068416595458984E-3</c:v>
                </c:pt>
                <c:pt idx="61019">
                  <c:v>1.007080078125E-3</c:v>
                </c:pt>
                <c:pt idx="61020">
                  <c:v>1.007080078125E-3</c:v>
                </c:pt>
                <c:pt idx="61021">
                  <c:v>1.0068416595458984E-3</c:v>
                </c:pt>
                <c:pt idx="61022">
                  <c:v>1.007080078125E-3</c:v>
                </c:pt>
                <c:pt idx="61023">
                  <c:v>1.007080078125E-3</c:v>
                </c:pt>
                <c:pt idx="61024">
                  <c:v>1.0068416595458984E-3</c:v>
                </c:pt>
                <c:pt idx="61025">
                  <c:v>1.007080078125E-3</c:v>
                </c:pt>
                <c:pt idx="61026">
                  <c:v>1.007080078125E-3</c:v>
                </c:pt>
                <c:pt idx="61027">
                  <c:v>1.0068416595458984E-3</c:v>
                </c:pt>
                <c:pt idx="61028">
                  <c:v>1.007080078125E-3</c:v>
                </c:pt>
                <c:pt idx="61029">
                  <c:v>1.0080337524414063E-3</c:v>
                </c:pt>
                <c:pt idx="61030">
                  <c:v>1.0068416595458984E-3</c:v>
                </c:pt>
                <c:pt idx="61031">
                  <c:v>1.007080078125E-3</c:v>
                </c:pt>
                <c:pt idx="61032">
                  <c:v>1.007080078125E-3</c:v>
                </c:pt>
                <c:pt idx="61033">
                  <c:v>1.0068416595458984E-3</c:v>
                </c:pt>
                <c:pt idx="61034">
                  <c:v>1.007080078125E-3</c:v>
                </c:pt>
                <c:pt idx="61035">
                  <c:v>1.007080078125E-3</c:v>
                </c:pt>
                <c:pt idx="61036">
                  <c:v>1.0068416595458984E-3</c:v>
                </c:pt>
                <c:pt idx="61037">
                  <c:v>1.007080078125E-3</c:v>
                </c:pt>
                <c:pt idx="61038">
                  <c:v>1.007080078125E-3</c:v>
                </c:pt>
                <c:pt idx="61039">
                  <c:v>1.0068416595458984E-3</c:v>
                </c:pt>
                <c:pt idx="61040">
                  <c:v>1.007080078125E-3</c:v>
                </c:pt>
                <c:pt idx="61041">
                  <c:v>1.0080337524414063E-3</c:v>
                </c:pt>
                <c:pt idx="61042">
                  <c:v>1.007080078125E-3</c:v>
                </c:pt>
                <c:pt idx="61043">
                  <c:v>1.0068416595458984E-3</c:v>
                </c:pt>
                <c:pt idx="61044">
                  <c:v>1.007080078125E-3</c:v>
                </c:pt>
                <c:pt idx="61045">
                  <c:v>1.007080078125E-3</c:v>
                </c:pt>
                <c:pt idx="61046">
                  <c:v>1.0068416595458984E-3</c:v>
                </c:pt>
                <c:pt idx="61047">
                  <c:v>1.007080078125E-3</c:v>
                </c:pt>
                <c:pt idx="61048">
                  <c:v>1.007080078125E-3</c:v>
                </c:pt>
                <c:pt idx="61049">
                  <c:v>1.0068416595458984E-3</c:v>
                </c:pt>
                <c:pt idx="61050">
                  <c:v>1.007080078125E-3</c:v>
                </c:pt>
                <c:pt idx="61051">
                  <c:v>1.007080078125E-3</c:v>
                </c:pt>
                <c:pt idx="61052">
                  <c:v>1.0068416595458984E-3</c:v>
                </c:pt>
                <c:pt idx="61053">
                  <c:v>1.0080337524414063E-3</c:v>
                </c:pt>
                <c:pt idx="61054">
                  <c:v>1.007080078125E-3</c:v>
                </c:pt>
                <c:pt idx="61055">
                  <c:v>1.0068416595458984E-3</c:v>
                </c:pt>
                <c:pt idx="61056">
                  <c:v>1.007080078125E-3</c:v>
                </c:pt>
                <c:pt idx="61057">
                  <c:v>1.007080078125E-3</c:v>
                </c:pt>
                <c:pt idx="61058">
                  <c:v>1.0068416595458984E-3</c:v>
                </c:pt>
                <c:pt idx="61059">
                  <c:v>1.007080078125E-3</c:v>
                </c:pt>
                <c:pt idx="61060">
                  <c:v>1.007080078125E-3</c:v>
                </c:pt>
                <c:pt idx="61061">
                  <c:v>1.0068416595458984E-3</c:v>
                </c:pt>
                <c:pt idx="61062">
                  <c:v>1.007080078125E-3</c:v>
                </c:pt>
                <c:pt idx="61063">
                  <c:v>1.007080078125E-3</c:v>
                </c:pt>
                <c:pt idx="61064">
                  <c:v>1.0068416595458984E-3</c:v>
                </c:pt>
                <c:pt idx="61065">
                  <c:v>1.007080078125E-3</c:v>
                </c:pt>
                <c:pt idx="61066">
                  <c:v>1.0080337524414063E-3</c:v>
                </c:pt>
                <c:pt idx="61067">
                  <c:v>1.007080078125E-3</c:v>
                </c:pt>
                <c:pt idx="61068">
                  <c:v>1.0068416595458984E-3</c:v>
                </c:pt>
                <c:pt idx="61069">
                  <c:v>1.007080078125E-3</c:v>
                </c:pt>
                <c:pt idx="61070">
                  <c:v>1.007080078125E-3</c:v>
                </c:pt>
                <c:pt idx="61071">
                  <c:v>1.0068416595458984E-3</c:v>
                </c:pt>
                <c:pt idx="61072">
                  <c:v>1.007080078125E-3</c:v>
                </c:pt>
                <c:pt idx="61073">
                  <c:v>1.007080078125E-3</c:v>
                </c:pt>
                <c:pt idx="61074">
                  <c:v>1.0068416595458984E-3</c:v>
                </c:pt>
                <c:pt idx="61075">
                  <c:v>1.007080078125E-3</c:v>
                </c:pt>
                <c:pt idx="61076">
                  <c:v>1.007080078125E-3</c:v>
                </c:pt>
                <c:pt idx="61077">
                  <c:v>1.0068416595458984E-3</c:v>
                </c:pt>
                <c:pt idx="61078">
                  <c:v>1.0080337524414063E-3</c:v>
                </c:pt>
                <c:pt idx="61079">
                  <c:v>1.007080078125E-3</c:v>
                </c:pt>
                <c:pt idx="61080">
                  <c:v>1.0068416595458984E-3</c:v>
                </c:pt>
                <c:pt idx="61081">
                  <c:v>1.007080078125E-3</c:v>
                </c:pt>
                <c:pt idx="61082">
                  <c:v>1.007080078125E-3</c:v>
                </c:pt>
                <c:pt idx="61083">
                  <c:v>1.0068416595458984E-3</c:v>
                </c:pt>
                <c:pt idx="61084">
                  <c:v>1.007080078125E-3</c:v>
                </c:pt>
                <c:pt idx="61085">
                  <c:v>1.007080078125E-3</c:v>
                </c:pt>
                <c:pt idx="61086">
                  <c:v>1.0068416595458984E-3</c:v>
                </c:pt>
                <c:pt idx="61087">
                  <c:v>1.007080078125E-3</c:v>
                </c:pt>
                <c:pt idx="61088">
                  <c:v>1.007080078125E-3</c:v>
                </c:pt>
                <c:pt idx="61089">
                  <c:v>1.0068416595458984E-3</c:v>
                </c:pt>
                <c:pt idx="61090">
                  <c:v>1.007080078125E-3</c:v>
                </c:pt>
                <c:pt idx="61091">
                  <c:v>1.0080337524414063E-3</c:v>
                </c:pt>
                <c:pt idx="61092">
                  <c:v>1.007080078125E-3</c:v>
                </c:pt>
                <c:pt idx="61093">
                  <c:v>1.0068416595458984E-3</c:v>
                </c:pt>
                <c:pt idx="61094">
                  <c:v>1.007080078125E-3</c:v>
                </c:pt>
                <c:pt idx="61095">
                  <c:v>1.007080078125E-3</c:v>
                </c:pt>
                <c:pt idx="61096">
                  <c:v>1.0068416595458984E-3</c:v>
                </c:pt>
                <c:pt idx="61097">
                  <c:v>1.007080078125E-3</c:v>
                </c:pt>
                <c:pt idx="61098">
                  <c:v>1.007080078125E-3</c:v>
                </c:pt>
                <c:pt idx="61099">
                  <c:v>1.0068416595458984E-3</c:v>
                </c:pt>
                <c:pt idx="61100">
                  <c:v>1.007080078125E-3</c:v>
                </c:pt>
                <c:pt idx="61101">
                  <c:v>1.007080078125E-3</c:v>
                </c:pt>
                <c:pt idx="61102">
                  <c:v>1.0068416595458984E-3</c:v>
                </c:pt>
                <c:pt idx="61103">
                  <c:v>1.0080337524414063E-3</c:v>
                </c:pt>
                <c:pt idx="61104">
                  <c:v>1.007080078125E-3</c:v>
                </c:pt>
                <c:pt idx="61105">
                  <c:v>1.0068416595458984E-3</c:v>
                </c:pt>
                <c:pt idx="61106">
                  <c:v>1.007080078125E-3</c:v>
                </c:pt>
                <c:pt idx="61107">
                  <c:v>1.007080078125E-3</c:v>
                </c:pt>
                <c:pt idx="61108">
                  <c:v>1.0068416595458984E-3</c:v>
                </c:pt>
                <c:pt idx="61109">
                  <c:v>1.007080078125E-3</c:v>
                </c:pt>
                <c:pt idx="61110">
                  <c:v>1.007080078125E-3</c:v>
                </c:pt>
                <c:pt idx="61111">
                  <c:v>1.0068416595458984E-3</c:v>
                </c:pt>
                <c:pt idx="61112">
                  <c:v>1.007080078125E-3</c:v>
                </c:pt>
                <c:pt idx="61113">
                  <c:v>1.007080078125E-3</c:v>
                </c:pt>
                <c:pt idx="61114">
                  <c:v>1.0068416595458984E-3</c:v>
                </c:pt>
                <c:pt idx="61115">
                  <c:v>1.007080078125E-3</c:v>
                </c:pt>
                <c:pt idx="61116">
                  <c:v>1.0080337524414063E-3</c:v>
                </c:pt>
                <c:pt idx="61117">
                  <c:v>1.007080078125E-3</c:v>
                </c:pt>
                <c:pt idx="61118">
                  <c:v>1.0068416595458984E-3</c:v>
                </c:pt>
                <c:pt idx="61119">
                  <c:v>1.007080078125E-3</c:v>
                </c:pt>
                <c:pt idx="61120">
                  <c:v>1.007080078125E-3</c:v>
                </c:pt>
                <c:pt idx="61121">
                  <c:v>1.0068416595458984E-3</c:v>
                </c:pt>
                <c:pt idx="61122">
                  <c:v>1.007080078125E-3</c:v>
                </c:pt>
                <c:pt idx="61123">
                  <c:v>1.007080078125E-3</c:v>
                </c:pt>
                <c:pt idx="61124">
                  <c:v>1.0068416595458984E-3</c:v>
                </c:pt>
                <c:pt idx="61125">
                  <c:v>1.007080078125E-3</c:v>
                </c:pt>
                <c:pt idx="61126">
                  <c:v>1.007080078125E-3</c:v>
                </c:pt>
                <c:pt idx="61127">
                  <c:v>1.0068416595458984E-3</c:v>
                </c:pt>
                <c:pt idx="61128">
                  <c:v>1.0080337524414063E-3</c:v>
                </c:pt>
                <c:pt idx="61129">
                  <c:v>1.007080078125E-3</c:v>
                </c:pt>
                <c:pt idx="61130">
                  <c:v>1.0068416595458984E-3</c:v>
                </c:pt>
                <c:pt idx="61131">
                  <c:v>1.007080078125E-3</c:v>
                </c:pt>
                <c:pt idx="61132">
                  <c:v>1.007080078125E-3</c:v>
                </c:pt>
                <c:pt idx="61133">
                  <c:v>1.0068416595458984E-3</c:v>
                </c:pt>
                <c:pt idx="61134">
                  <c:v>1.007080078125E-3</c:v>
                </c:pt>
                <c:pt idx="61135">
                  <c:v>1.007080078125E-3</c:v>
                </c:pt>
                <c:pt idx="61136">
                  <c:v>1.0068416595458984E-3</c:v>
                </c:pt>
                <c:pt idx="61137">
                  <c:v>1.007080078125E-3</c:v>
                </c:pt>
                <c:pt idx="61138">
                  <c:v>1.007080078125E-3</c:v>
                </c:pt>
                <c:pt idx="61139">
                  <c:v>1.0068416595458984E-3</c:v>
                </c:pt>
                <c:pt idx="61140">
                  <c:v>1.007080078125E-3</c:v>
                </c:pt>
                <c:pt idx="61141">
                  <c:v>1.0080337524414063E-3</c:v>
                </c:pt>
                <c:pt idx="61142">
                  <c:v>1.007080078125E-3</c:v>
                </c:pt>
                <c:pt idx="61143">
                  <c:v>1.0068416595458984E-3</c:v>
                </c:pt>
                <c:pt idx="61144">
                  <c:v>1.007080078125E-3</c:v>
                </c:pt>
                <c:pt idx="61145">
                  <c:v>1.007080078125E-3</c:v>
                </c:pt>
                <c:pt idx="61146">
                  <c:v>1.0068416595458984E-3</c:v>
                </c:pt>
                <c:pt idx="61147">
                  <c:v>1.007080078125E-3</c:v>
                </c:pt>
                <c:pt idx="61148">
                  <c:v>1.007080078125E-3</c:v>
                </c:pt>
                <c:pt idx="61149">
                  <c:v>1.0068416595458984E-3</c:v>
                </c:pt>
                <c:pt idx="61150">
                  <c:v>1.007080078125E-3</c:v>
                </c:pt>
                <c:pt idx="61151">
                  <c:v>1.007080078125E-3</c:v>
                </c:pt>
                <c:pt idx="61152">
                  <c:v>1.0068416595458984E-3</c:v>
                </c:pt>
                <c:pt idx="61153">
                  <c:v>1.0080337524414063E-3</c:v>
                </c:pt>
                <c:pt idx="61154">
                  <c:v>1.007080078125E-3</c:v>
                </c:pt>
                <c:pt idx="61155">
                  <c:v>1.0068416595458984E-3</c:v>
                </c:pt>
                <c:pt idx="61156">
                  <c:v>1.007080078125E-3</c:v>
                </c:pt>
                <c:pt idx="61157">
                  <c:v>1.007080078125E-3</c:v>
                </c:pt>
                <c:pt idx="61158">
                  <c:v>1.0068416595458984E-3</c:v>
                </c:pt>
                <c:pt idx="61159">
                  <c:v>1.007080078125E-3</c:v>
                </c:pt>
                <c:pt idx="61160">
                  <c:v>1.007080078125E-3</c:v>
                </c:pt>
                <c:pt idx="61161">
                  <c:v>1.0068416595458984E-3</c:v>
                </c:pt>
                <c:pt idx="61162">
                  <c:v>1.007080078125E-3</c:v>
                </c:pt>
                <c:pt idx="61163">
                  <c:v>1.007080078125E-3</c:v>
                </c:pt>
                <c:pt idx="61164">
                  <c:v>1.0068416595458984E-3</c:v>
                </c:pt>
                <c:pt idx="61165">
                  <c:v>1.007080078125E-3</c:v>
                </c:pt>
                <c:pt idx="61166">
                  <c:v>1.0080337524414063E-3</c:v>
                </c:pt>
                <c:pt idx="61167">
                  <c:v>1.007080078125E-3</c:v>
                </c:pt>
                <c:pt idx="61168">
                  <c:v>1.0068416595458984E-3</c:v>
                </c:pt>
                <c:pt idx="61169">
                  <c:v>1.007080078125E-3</c:v>
                </c:pt>
                <c:pt idx="61170">
                  <c:v>1.007080078125E-3</c:v>
                </c:pt>
                <c:pt idx="61171">
                  <c:v>1.0068416595458984E-3</c:v>
                </c:pt>
                <c:pt idx="61172">
                  <c:v>1.007080078125E-3</c:v>
                </c:pt>
                <c:pt idx="61173">
                  <c:v>1.007080078125E-3</c:v>
                </c:pt>
                <c:pt idx="61174">
                  <c:v>1.0068416595458984E-3</c:v>
                </c:pt>
                <c:pt idx="61175">
                  <c:v>1.007080078125E-3</c:v>
                </c:pt>
                <c:pt idx="61176">
                  <c:v>1.007080078125E-3</c:v>
                </c:pt>
                <c:pt idx="61177">
                  <c:v>1.0068416595458984E-3</c:v>
                </c:pt>
                <c:pt idx="61178">
                  <c:v>1.0080337524414063E-3</c:v>
                </c:pt>
                <c:pt idx="61179">
                  <c:v>1.007080078125E-3</c:v>
                </c:pt>
                <c:pt idx="61180">
                  <c:v>1.0068416595458984E-3</c:v>
                </c:pt>
                <c:pt idx="61181">
                  <c:v>1.007080078125E-3</c:v>
                </c:pt>
                <c:pt idx="61182">
                  <c:v>1.007080078125E-3</c:v>
                </c:pt>
                <c:pt idx="61183">
                  <c:v>1.0068416595458984E-3</c:v>
                </c:pt>
                <c:pt idx="61184">
                  <c:v>1.007080078125E-3</c:v>
                </c:pt>
                <c:pt idx="61185">
                  <c:v>1.007080078125E-3</c:v>
                </c:pt>
                <c:pt idx="61186">
                  <c:v>1.0068416595458984E-3</c:v>
                </c:pt>
                <c:pt idx="61187">
                  <c:v>1.007080078125E-3</c:v>
                </c:pt>
                <c:pt idx="61188">
                  <c:v>1.007080078125E-3</c:v>
                </c:pt>
                <c:pt idx="61189">
                  <c:v>1.0068416595458984E-3</c:v>
                </c:pt>
                <c:pt idx="61190">
                  <c:v>1.007080078125E-3</c:v>
                </c:pt>
                <c:pt idx="61191">
                  <c:v>1.0080337524414063E-3</c:v>
                </c:pt>
                <c:pt idx="61192">
                  <c:v>1.007080078125E-3</c:v>
                </c:pt>
                <c:pt idx="61193">
                  <c:v>1.0068416595458984E-3</c:v>
                </c:pt>
                <c:pt idx="61194">
                  <c:v>1.007080078125E-3</c:v>
                </c:pt>
                <c:pt idx="61195">
                  <c:v>1.007080078125E-3</c:v>
                </c:pt>
                <c:pt idx="61196">
                  <c:v>1.0068416595458984E-3</c:v>
                </c:pt>
                <c:pt idx="61197">
                  <c:v>1.007080078125E-3</c:v>
                </c:pt>
                <c:pt idx="61198">
                  <c:v>1.007080078125E-3</c:v>
                </c:pt>
                <c:pt idx="61199">
                  <c:v>1.0068416595458984E-3</c:v>
                </c:pt>
                <c:pt idx="61200">
                  <c:v>1.007080078125E-3</c:v>
                </c:pt>
                <c:pt idx="61201">
                  <c:v>1.007080078125E-3</c:v>
                </c:pt>
                <c:pt idx="61202">
                  <c:v>1.0068416595458984E-3</c:v>
                </c:pt>
                <c:pt idx="61203">
                  <c:v>1.0080337524414063E-3</c:v>
                </c:pt>
                <c:pt idx="61204">
                  <c:v>1.007080078125E-3</c:v>
                </c:pt>
                <c:pt idx="61205">
                  <c:v>1.0068416595458984E-3</c:v>
                </c:pt>
                <c:pt idx="61206">
                  <c:v>1.007080078125E-3</c:v>
                </c:pt>
                <c:pt idx="61207">
                  <c:v>1.007080078125E-3</c:v>
                </c:pt>
                <c:pt idx="61208">
                  <c:v>1.0068416595458984E-3</c:v>
                </c:pt>
                <c:pt idx="61209">
                  <c:v>1.007080078125E-3</c:v>
                </c:pt>
                <c:pt idx="61210">
                  <c:v>1.007080078125E-3</c:v>
                </c:pt>
                <c:pt idx="61211">
                  <c:v>1.0068416595458984E-3</c:v>
                </c:pt>
                <c:pt idx="61212">
                  <c:v>1.007080078125E-3</c:v>
                </c:pt>
                <c:pt idx="61213">
                  <c:v>1.007080078125E-3</c:v>
                </c:pt>
                <c:pt idx="61214">
                  <c:v>1.0068416595458984E-3</c:v>
                </c:pt>
                <c:pt idx="61215">
                  <c:v>1.007080078125E-3</c:v>
                </c:pt>
                <c:pt idx="61216">
                  <c:v>1.0080337524414063E-3</c:v>
                </c:pt>
                <c:pt idx="61217">
                  <c:v>1.007080078125E-3</c:v>
                </c:pt>
                <c:pt idx="61218">
                  <c:v>1.0068416595458984E-3</c:v>
                </c:pt>
                <c:pt idx="61219">
                  <c:v>1.007080078125E-3</c:v>
                </c:pt>
                <c:pt idx="61220">
                  <c:v>1.007080078125E-3</c:v>
                </c:pt>
                <c:pt idx="61221">
                  <c:v>1.0068416595458984E-3</c:v>
                </c:pt>
                <c:pt idx="61222">
                  <c:v>1.007080078125E-3</c:v>
                </c:pt>
                <c:pt idx="61223">
                  <c:v>1.007080078125E-3</c:v>
                </c:pt>
                <c:pt idx="61224">
                  <c:v>1.0068416595458984E-3</c:v>
                </c:pt>
                <c:pt idx="61225">
                  <c:v>1.007080078125E-3</c:v>
                </c:pt>
                <c:pt idx="61226">
                  <c:v>1.007080078125E-3</c:v>
                </c:pt>
                <c:pt idx="61227">
                  <c:v>1.0068416595458984E-3</c:v>
                </c:pt>
                <c:pt idx="61228">
                  <c:v>1.0080337524414063E-3</c:v>
                </c:pt>
                <c:pt idx="61229">
                  <c:v>1.007080078125E-3</c:v>
                </c:pt>
                <c:pt idx="61230">
                  <c:v>1.0068416595458984E-3</c:v>
                </c:pt>
                <c:pt idx="61231">
                  <c:v>1.007080078125E-3</c:v>
                </c:pt>
                <c:pt idx="61232">
                  <c:v>1.007080078125E-3</c:v>
                </c:pt>
                <c:pt idx="61233">
                  <c:v>1.0068416595458984E-3</c:v>
                </c:pt>
                <c:pt idx="61234">
                  <c:v>1.007080078125E-3</c:v>
                </c:pt>
                <c:pt idx="61235">
                  <c:v>1.007080078125E-3</c:v>
                </c:pt>
                <c:pt idx="61236">
                  <c:v>1.0068416595458984E-3</c:v>
                </c:pt>
                <c:pt idx="61237">
                  <c:v>1.007080078125E-3</c:v>
                </c:pt>
                <c:pt idx="61238">
                  <c:v>1.007080078125E-3</c:v>
                </c:pt>
                <c:pt idx="61239">
                  <c:v>1.0068416595458984E-3</c:v>
                </c:pt>
                <c:pt idx="61240">
                  <c:v>1.007080078125E-3</c:v>
                </c:pt>
                <c:pt idx="61241">
                  <c:v>1.0080337524414063E-3</c:v>
                </c:pt>
                <c:pt idx="61242">
                  <c:v>1.007080078125E-3</c:v>
                </c:pt>
                <c:pt idx="61243">
                  <c:v>1.0068416595458984E-3</c:v>
                </c:pt>
                <c:pt idx="61244">
                  <c:v>1.007080078125E-3</c:v>
                </c:pt>
                <c:pt idx="61245">
                  <c:v>1.007080078125E-3</c:v>
                </c:pt>
                <c:pt idx="61246">
                  <c:v>1.0068416595458984E-3</c:v>
                </c:pt>
                <c:pt idx="61247">
                  <c:v>1.007080078125E-3</c:v>
                </c:pt>
                <c:pt idx="61248">
                  <c:v>1.007080078125E-3</c:v>
                </c:pt>
                <c:pt idx="61249">
                  <c:v>1.0068416595458984E-3</c:v>
                </c:pt>
                <c:pt idx="61250">
                  <c:v>1.007080078125E-3</c:v>
                </c:pt>
                <c:pt idx="61251">
                  <c:v>1.007080078125E-3</c:v>
                </c:pt>
                <c:pt idx="61252">
                  <c:v>1.0068416595458984E-3</c:v>
                </c:pt>
                <c:pt idx="61253">
                  <c:v>1.0080337524414063E-3</c:v>
                </c:pt>
                <c:pt idx="61254">
                  <c:v>1.007080078125E-3</c:v>
                </c:pt>
                <c:pt idx="61255">
                  <c:v>1.0068416595458984E-3</c:v>
                </c:pt>
                <c:pt idx="61256">
                  <c:v>1.007080078125E-3</c:v>
                </c:pt>
                <c:pt idx="61257">
                  <c:v>1.007080078125E-3</c:v>
                </c:pt>
                <c:pt idx="61258">
                  <c:v>1.0068416595458984E-3</c:v>
                </c:pt>
                <c:pt idx="61259">
                  <c:v>1.007080078125E-3</c:v>
                </c:pt>
                <c:pt idx="61260">
                  <c:v>1.007080078125E-3</c:v>
                </c:pt>
                <c:pt idx="61261">
                  <c:v>1.0068416595458984E-3</c:v>
                </c:pt>
                <c:pt idx="61262">
                  <c:v>1.007080078125E-3</c:v>
                </c:pt>
                <c:pt idx="61263">
                  <c:v>1.007080078125E-3</c:v>
                </c:pt>
                <c:pt idx="61264">
                  <c:v>1.0068416595458984E-3</c:v>
                </c:pt>
                <c:pt idx="61265">
                  <c:v>1.007080078125E-3</c:v>
                </c:pt>
                <c:pt idx="61266">
                  <c:v>1.0080337524414063E-3</c:v>
                </c:pt>
                <c:pt idx="61267">
                  <c:v>1.007080078125E-3</c:v>
                </c:pt>
                <c:pt idx="61268">
                  <c:v>1.0068416595458984E-3</c:v>
                </c:pt>
                <c:pt idx="61269">
                  <c:v>1.007080078125E-3</c:v>
                </c:pt>
                <c:pt idx="61270">
                  <c:v>1.007080078125E-3</c:v>
                </c:pt>
                <c:pt idx="61271">
                  <c:v>1.0068416595458984E-3</c:v>
                </c:pt>
                <c:pt idx="61272">
                  <c:v>1.007080078125E-3</c:v>
                </c:pt>
                <c:pt idx="61273">
                  <c:v>1.007080078125E-3</c:v>
                </c:pt>
                <c:pt idx="61274">
                  <c:v>1.0068416595458984E-3</c:v>
                </c:pt>
                <c:pt idx="61275">
                  <c:v>1.007080078125E-3</c:v>
                </c:pt>
                <c:pt idx="61276">
                  <c:v>1.0068416595458984E-3</c:v>
                </c:pt>
                <c:pt idx="61277">
                  <c:v>1.007080078125E-3</c:v>
                </c:pt>
                <c:pt idx="61278">
                  <c:v>1.0080337524414063E-3</c:v>
                </c:pt>
                <c:pt idx="61279">
                  <c:v>1.007080078125E-3</c:v>
                </c:pt>
                <c:pt idx="61280">
                  <c:v>1.0068416595458984E-3</c:v>
                </c:pt>
                <c:pt idx="61281">
                  <c:v>1.007080078125E-3</c:v>
                </c:pt>
                <c:pt idx="61282">
                  <c:v>1.007080078125E-3</c:v>
                </c:pt>
                <c:pt idx="61283">
                  <c:v>1.0068416595458984E-3</c:v>
                </c:pt>
                <c:pt idx="61284">
                  <c:v>1.007080078125E-3</c:v>
                </c:pt>
                <c:pt idx="61285">
                  <c:v>1.007080078125E-3</c:v>
                </c:pt>
                <c:pt idx="61286">
                  <c:v>1.0068416595458984E-3</c:v>
                </c:pt>
                <c:pt idx="61287">
                  <c:v>1.007080078125E-3</c:v>
                </c:pt>
                <c:pt idx="61288">
                  <c:v>1.007080078125E-3</c:v>
                </c:pt>
                <c:pt idx="61289">
                  <c:v>1.0068416595458984E-3</c:v>
                </c:pt>
                <c:pt idx="61290">
                  <c:v>1.007080078125E-3</c:v>
                </c:pt>
                <c:pt idx="61291">
                  <c:v>1.0080337524414063E-3</c:v>
                </c:pt>
                <c:pt idx="61292">
                  <c:v>1.007080078125E-3</c:v>
                </c:pt>
                <c:pt idx="61293">
                  <c:v>1.0068416595458984E-3</c:v>
                </c:pt>
                <c:pt idx="61294">
                  <c:v>1.007080078125E-3</c:v>
                </c:pt>
                <c:pt idx="61295">
                  <c:v>1.007080078125E-3</c:v>
                </c:pt>
                <c:pt idx="61296">
                  <c:v>1.0068416595458984E-3</c:v>
                </c:pt>
                <c:pt idx="61297">
                  <c:v>1.007080078125E-3</c:v>
                </c:pt>
                <c:pt idx="61298">
                  <c:v>1.0068416595458984E-3</c:v>
                </c:pt>
                <c:pt idx="61299">
                  <c:v>1.007080078125E-3</c:v>
                </c:pt>
                <c:pt idx="61300">
                  <c:v>1.007080078125E-3</c:v>
                </c:pt>
                <c:pt idx="61301">
                  <c:v>2.6183843612670898E-2</c:v>
                </c:pt>
                <c:pt idx="61302">
                  <c:v>1.007080078125E-3</c:v>
                </c:pt>
                <c:pt idx="61303">
                  <c:v>1.0080337524414063E-3</c:v>
                </c:pt>
                <c:pt idx="61304">
                  <c:v>1.007080078125E-3</c:v>
                </c:pt>
                <c:pt idx="61305">
                  <c:v>1.0068416595458984E-3</c:v>
                </c:pt>
                <c:pt idx="61306">
                  <c:v>1.007080078125E-3</c:v>
                </c:pt>
                <c:pt idx="61307">
                  <c:v>1.007080078125E-3</c:v>
                </c:pt>
                <c:pt idx="61308">
                  <c:v>1.0068416595458984E-3</c:v>
                </c:pt>
                <c:pt idx="61309">
                  <c:v>1.007080078125E-3</c:v>
                </c:pt>
                <c:pt idx="61310">
                  <c:v>1.007080078125E-3</c:v>
                </c:pt>
                <c:pt idx="61311">
                  <c:v>1.0068416595458984E-3</c:v>
                </c:pt>
                <c:pt idx="61312">
                  <c:v>1.007080078125E-3</c:v>
                </c:pt>
                <c:pt idx="61313">
                  <c:v>1.007080078125E-3</c:v>
                </c:pt>
                <c:pt idx="61314">
                  <c:v>1.0068416595458984E-3</c:v>
                </c:pt>
                <c:pt idx="61315">
                  <c:v>1.007080078125E-3</c:v>
                </c:pt>
                <c:pt idx="61316">
                  <c:v>1.0080337524414063E-3</c:v>
                </c:pt>
                <c:pt idx="61317">
                  <c:v>1.0068416595458984E-3</c:v>
                </c:pt>
                <c:pt idx="61318">
                  <c:v>1.007080078125E-3</c:v>
                </c:pt>
                <c:pt idx="61319">
                  <c:v>1.007080078125E-3</c:v>
                </c:pt>
                <c:pt idx="61320">
                  <c:v>1.0068416595458984E-3</c:v>
                </c:pt>
                <c:pt idx="61321">
                  <c:v>1.007080078125E-3</c:v>
                </c:pt>
                <c:pt idx="61322">
                  <c:v>1.007080078125E-3</c:v>
                </c:pt>
                <c:pt idx="61323">
                  <c:v>1.0068416595458984E-3</c:v>
                </c:pt>
                <c:pt idx="61324">
                  <c:v>1.007080078125E-3</c:v>
                </c:pt>
                <c:pt idx="61325">
                  <c:v>1.007080078125E-3</c:v>
                </c:pt>
                <c:pt idx="61326">
                  <c:v>1.0068416595458984E-3</c:v>
                </c:pt>
                <c:pt idx="61327">
                  <c:v>1.007080078125E-3</c:v>
                </c:pt>
                <c:pt idx="61328">
                  <c:v>1.0080337524414063E-3</c:v>
                </c:pt>
                <c:pt idx="61329">
                  <c:v>1.007080078125E-3</c:v>
                </c:pt>
                <c:pt idx="61330">
                  <c:v>1.0068416595458984E-3</c:v>
                </c:pt>
                <c:pt idx="61331">
                  <c:v>1.007080078125E-3</c:v>
                </c:pt>
                <c:pt idx="61332">
                  <c:v>1.007080078125E-3</c:v>
                </c:pt>
                <c:pt idx="61333">
                  <c:v>1.0068416595458984E-3</c:v>
                </c:pt>
                <c:pt idx="61334">
                  <c:v>1.007080078125E-3</c:v>
                </c:pt>
                <c:pt idx="61335">
                  <c:v>1.007080078125E-3</c:v>
                </c:pt>
                <c:pt idx="61336">
                  <c:v>1.0068416595458984E-3</c:v>
                </c:pt>
                <c:pt idx="61337">
                  <c:v>1.007080078125E-3</c:v>
                </c:pt>
                <c:pt idx="61338">
                  <c:v>1.007080078125E-3</c:v>
                </c:pt>
                <c:pt idx="61339">
                  <c:v>1.0068416595458984E-3</c:v>
                </c:pt>
                <c:pt idx="61340">
                  <c:v>1.007080078125E-3</c:v>
                </c:pt>
                <c:pt idx="61341">
                  <c:v>1.0080337524414063E-3</c:v>
                </c:pt>
                <c:pt idx="61342">
                  <c:v>1.0068416595458984E-3</c:v>
                </c:pt>
                <c:pt idx="61343">
                  <c:v>1.007080078125E-3</c:v>
                </c:pt>
                <c:pt idx="61344">
                  <c:v>1.007080078125E-3</c:v>
                </c:pt>
                <c:pt idx="61345">
                  <c:v>1.0068416595458984E-3</c:v>
                </c:pt>
                <c:pt idx="61346">
                  <c:v>1.007080078125E-3</c:v>
                </c:pt>
                <c:pt idx="61347">
                  <c:v>1.007080078125E-3</c:v>
                </c:pt>
                <c:pt idx="61348">
                  <c:v>1.0068416595458984E-3</c:v>
                </c:pt>
                <c:pt idx="61349">
                  <c:v>1.007080078125E-3</c:v>
                </c:pt>
                <c:pt idx="61350">
                  <c:v>1.007080078125E-3</c:v>
                </c:pt>
                <c:pt idx="61351">
                  <c:v>1.0068416595458984E-3</c:v>
                </c:pt>
                <c:pt idx="61352">
                  <c:v>1.007080078125E-3</c:v>
                </c:pt>
                <c:pt idx="61353">
                  <c:v>1.0080337524414063E-3</c:v>
                </c:pt>
                <c:pt idx="61354">
                  <c:v>1.007080078125E-3</c:v>
                </c:pt>
                <c:pt idx="61355">
                  <c:v>1.0068416595458984E-3</c:v>
                </c:pt>
                <c:pt idx="61356">
                  <c:v>1.007080078125E-3</c:v>
                </c:pt>
                <c:pt idx="61357">
                  <c:v>1.007080078125E-3</c:v>
                </c:pt>
                <c:pt idx="61358">
                  <c:v>1.0068416595458984E-3</c:v>
                </c:pt>
                <c:pt idx="61359">
                  <c:v>1.007080078125E-3</c:v>
                </c:pt>
                <c:pt idx="61360">
                  <c:v>1.007080078125E-3</c:v>
                </c:pt>
                <c:pt idx="61361">
                  <c:v>1.0068416595458984E-3</c:v>
                </c:pt>
                <c:pt idx="61362">
                  <c:v>1.007080078125E-3</c:v>
                </c:pt>
                <c:pt idx="61363">
                  <c:v>1.007080078125E-3</c:v>
                </c:pt>
                <c:pt idx="61364">
                  <c:v>1.0068416595458984E-3</c:v>
                </c:pt>
                <c:pt idx="61365">
                  <c:v>1.007080078125E-3</c:v>
                </c:pt>
                <c:pt idx="61366">
                  <c:v>1.0080337524414063E-3</c:v>
                </c:pt>
                <c:pt idx="61367">
                  <c:v>1.0068416595458984E-3</c:v>
                </c:pt>
                <c:pt idx="61368">
                  <c:v>1.007080078125E-3</c:v>
                </c:pt>
                <c:pt idx="61369">
                  <c:v>1.007080078125E-3</c:v>
                </c:pt>
                <c:pt idx="61370">
                  <c:v>1.0068416595458984E-3</c:v>
                </c:pt>
                <c:pt idx="61371">
                  <c:v>1.007080078125E-3</c:v>
                </c:pt>
                <c:pt idx="61372">
                  <c:v>1.007080078125E-3</c:v>
                </c:pt>
                <c:pt idx="61373">
                  <c:v>1.0068416595458984E-3</c:v>
                </c:pt>
                <c:pt idx="61374">
                  <c:v>1.007080078125E-3</c:v>
                </c:pt>
                <c:pt idx="61375">
                  <c:v>1.007080078125E-3</c:v>
                </c:pt>
                <c:pt idx="61376">
                  <c:v>1.0068416595458984E-3</c:v>
                </c:pt>
                <c:pt idx="61377">
                  <c:v>1.007080078125E-3</c:v>
                </c:pt>
                <c:pt idx="61378">
                  <c:v>1.0080337524414063E-3</c:v>
                </c:pt>
                <c:pt idx="61379">
                  <c:v>1.007080078125E-3</c:v>
                </c:pt>
                <c:pt idx="61380">
                  <c:v>1.0068416595458984E-3</c:v>
                </c:pt>
                <c:pt idx="61381">
                  <c:v>1.007080078125E-3</c:v>
                </c:pt>
                <c:pt idx="61382">
                  <c:v>1.007080078125E-3</c:v>
                </c:pt>
                <c:pt idx="61383">
                  <c:v>1.0068416595458984E-3</c:v>
                </c:pt>
                <c:pt idx="61384">
                  <c:v>1.007080078125E-3</c:v>
                </c:pt>
                <c:pt idx="61385">
                  <c:v>1.007080078125E-3</c:v>
                </c:pt>
                <c:pt idx="61386">
                  <c:v>1.0068416595458984E-3</c:v>
                </c:pt>
                <c:pt idx="61387">
                  <c:v>1.007080078125E-3</c:v>
                </c:pt>
                <c:pt idx="61388">
                  <c:v>1.007080078125E-3</c:v>
                </c:pt>
                <c:pt idx="61389">
                  <c:v>1.0068416595458984E-3</c:v>
                </c:pt>
                <c:pt idx="61390">
                  <c:v>1.007080078125E-3</c:v>
                </c:pt>
                <c:pt idx="61391">
                  <c:v>1.0080337524414063E-3</c:v>
                </c:pt>
                <c:pt idx="61392">
                  <c:v>1.0068416595458984E-3</c:v>
                </c:pt>
                <c:pt idx="61393">
                  <c:v>1.007080078125E-3</c:v>
                </c:pt>
                <c:pt idx="61394">
                  <c:v>1.007080078125E-3</c:v>
                </c:pt>
                <c:pt idx="61395">
                  <c:v>1.0068416595458984E-3</c:v>
                </c:pt>
                <c:pt idx="61396">
                  <c:v>1.007080078125E-3</c:v>
                </c:pt>
                <c:pt idx="61397">
                  <c:v>1.007080078125E-3</c:v>
                </c:pt>
                <c:pt idx="61398">
                  <c:v>1.0068416595458984E-3</c:v>
                </c:pt>
                <c:pt idx="61399">
                  <c:v>1.007080078125E-3</c:v>
                </c:pt>
                <c:pt idx="61400">
                  <c:v>1.007080078125E-3</c:v>
                </c:pt>
                <c:pt idx="61401">
                  <c:v>1.0068416595458984E-3</c:v>
                </c:pt>
                <c:pt idx="61402">
                  <c:v>1.007080078125E-3</c:v>
                </c:pt>
                <c:pt idx="61403">
                  <c:v>1.0080337524414063E-3</c:v>
                </c:pt>
                <c:pt idx="61404">
                  <c:v>1.007080078125E-3</c:v>
                </c:pt>
                <c:pt idx="61405">
                  <c:v>1.0068416595458984E-3</c:v>
                </c:pt>
                <c:pt idx="61406">
                  <c:v>1.007080078125E-3</c:v>
                </c:pt>
                <c:pt idx="61407">
                  <c:v>1.007080078125E-3</c:v>
                </c:pt>
                <c:pt idx="61408">
                  <c:v>1.0068416595458984E-3</c:v>
                </c:pt>
                <c:pt idx="61409">
                  <c:v>1.007080078125E-3</c:v>
                </c:pt>
                <c:pt idx="61410">
                  <c:v>1.007080078125E-3</c:v>
                </c:pt>
                <c:pt idx="61411">
                  <c:v>1.0068416595458984E-3</c:v>
                </c:pt>
                <c:pt idx="61412">
                  <c:v>1.007080078125E-3</c:v>
                </c:pt>
                <c:pt idx="61413">
                  <c:v>1.007080078125E-3</c:v>
                </c:pt>
                <c:pt idx="61414">
                  <c:v>1.0068416595458984E-3</c:v>
                </c:pt>
                <c:pt idx="61415">
                  <c:v>1.007080078125E-3</c:v>
                </c:pt>
                <c:pt idx="61416">
                  <c:v>1.0080337524414063E-3</c:v>
                </c:pt>
                <c:pt idx="61417">
                  <c:v>1.0068416595458984E-3</c:v>
                </c:pt>
                <c:pt idx="61418">
                  <c:v>1.007080078125E-3</c:v>
                </c:pt>
                <c:pt idx="61419">
                  <c:v>1.007080078125E-3</c:v>
                </c:pt>
                <c:pt idx="61420">
                  <c:v>1.0068416595458984E-3</c:v>
                </c:pt>
                <c:pt idx="61421">
                  <c:v>1.007080078125E-3</c:v>
                </c:pt>
                <c:pt idx="61422">
                  <c:v>1.007080078125E-3</c:v>
                </c:pt>
                <c:pt idx="61423">
                  <c:v>1.0068416595458984E-3</c:v>
                </c:pt>
                <c:pt idx="61424">
                  <c:v>1.007080078125E-3</c:v>
                </c:pt>
                <c:pt idx="61425">
                  <c:v>1.007080078125E-3</c:v>
                </c:pt>
                <c:pt idx="61426">
                  <c:v>1.0068416595458984E-3</c:v>
                </c:pt>
                <c:pt idx="61427">
                  <c:v>1.007080078125E-3</c:v>
                </c:pt>
                <c:pt idx="61428">
                  <c:v>1.0080337524414063E-3</c:v>
                </c:pt>
                <c:pt idx="61429">
                  <c:v>1.007080078125E-3</c:v>
                </c:pt>
                <c:pt idx="61430">
                  <c:v>1.0068416595458984E-3</c:v>
                </c:pt>
                <c:pt idx="61431">
                  <c:v>1.007080078125E-3</c:v>
                </c:pt>
                <c:pt idx="61432">
                  <c:v>1.007080078125E-3</c:v>
                </c:pt>
                <c:pt idx="61433">
                  <c:v>1.0068416595458984E-3</c:v>
                </c:pt>
                <c:pt idx="61434">
                  <c:v>1.007080078125E-3</c:v>
                </c:pt>
                <c:pt idx="61435">
                  <c:v>1.007080078125E-3</c:v>
                </c:pt>
                <c:pt idx="61436">
                  <c:v>1.0068416595458984E-3</c:v>
                </c:pt>
                <c:pt idx="61437">
                  <c:v>1.007080078125E-3</c:v>
                </c:pt>
                <c:pt idx="61438">
                  <c:v>1.007080078125E-3</c:v>
                </c:pt>
                <c:pt idx="61439">
                  <c:v>1.0068416595458984E-3</c:v>
                </c:pt>
                <c:pt idx="61440">
                  <c:v>1.007080078125E-3</c:v>
                </c:pt>
                <c:pt idx="61441">
                  <c:v>1.0080337524414063E-3</c:v>
                </c:pt>
                <c:pt idx="61442">
                  <c:v>1.0068416595458984E-3</c:v>
                </c:pt>
                <c:pt idx="61443">
                  <c:v>1.007080078125E-3</c:v>
                </c:pt>
                <c:pt idx="61444">
                  <c:v>1.007080078125E-3</c:v>
                </c:pt>
                <c:pt idx="61445">
                  <c:v>1.0068416595458984E-3</c:v>
                </c:pt>
                <c:pt idx="61446">
                  <c:v>1.007080078125E-3</c:v>
                </c:pt>
                <c:pt idx="61447">
                  <c:v>1.007080078125E-3</c:v>
                </c:pt>
                <c:pt idx="61448">
                  <c:v>1.0068416595458984E-3</c:v>
                </c:pt>
                <c:pt idx="61449">
                  <c:v>1.007080078125E-3</c:v>
                </c:pt>
                <c:pt idx="61450">
                  <c:v>1.007080078125E-3</c:v>
                </c:pt>
                <c:pt idx="61451">
                  <c:v>1.0068416595458984E-3</c:v>
                </c:pt>
                <c:pt idx="61452">
                  <c:v>1.007080078125E-3</c:v>
                </c:pt>
                <c:pt idx="61453">
                  <c:v>1.0080337524414063E-3</c:v>
                </c:pt>
                <c:pt idx="61454">
                  <c:v>1.007080078125E-3</c:v>
                </c:pt>
                <c:pt idx="61455">
                  <c:v>1.0068416595458984E-3</c:v>
                </c:pt>
                <c:pt idx="61456">
                  <c:v>1.007080078125E-3</c:v>
                </c:pt>
                <c:pt idx="61457">
                  <c:v>1.007080078125E-3</c:v>
                </c:pt>
                <c:pt idx="61458">
                  <c:v>1.0068416595458984E-3</c:v>
                </c:pt>
                <c:pt idx="61459">
                  <c:v>1.007080078125E-3</c:v>
                </c:pt>
                <c:pt idx="61460">
                  <c:v>1.007080078125E-3</c:v>
                </c:pt>
                <c:pt idx="61461">
                  <c:v>1.0068416595458984E-3</c:v>
                </c:pt>
                <c:pt idx="61462">
                  <c:v>1.007080078125E-3</c:v>
                </c:pt>
                <c:pt idx="61463">
                  <c:v>1.007080078125E-3</c:v>
                </c:pt>
                <c:pt idx="61464">
                  <c:v>1.0068416595458984E-3</c:v>
                </c:pt>
                <c:pt idx="61465">
                  <c:v>1.007080078125E-3</c:v>
                </c:pt>
                <c:pt idx="61466">
                  <c:v>1.0080337524414063E-3</c:v>
                </c:pt>
                <c:pt idx="61467">
                  <c:v>1.0068416595458984E-3</c:v>
                </c:pt>
                <c:pt idx="61468">
                  <c:v>1.007080078125E-3</c:v>
                </c:pt>
                <c:pt idx="61469">
                  <c:v>1.007080078125E-3</c:v>
                </c:pt>
                <c:pt idx="61470">
                  <c:v>1.0068416595458984E-3</c:v>
                </c:pt>
                <c:pt idx="61471">
                  <c:v>1.007080078125E-3</c:v>
                </c:pt>
                <c:pt idx="61472">
                  <c:v>1.007080078125E-3</c:v>
                </c:pt>
                <c:pt idx="61473">
                  <c:v>1.0068416595458984E-3</c:v>
                </c:pt>
                <c:pt idx="61474">
                  <c:v>1.007080078125E-3</c:v>
                </c:pt>
                <c:pt idx="61475">
                  <c:v>1.007080078125E-3</c:v>
                </c:pt>
                <c:pt idx="61476">
                  <c:v>1.0068416595458984E-3</c:v>
                </c:pt>
                <c:pt idx="61477">
                  <c:v>1.007080078125E-3</c:v>
                </c:pt>
                <c:pt idx="61478">
                  <c:v>1.0080337524414063E-3</c:v>
                </c:pt>
                <c:pt idx="61479">
                  <c:v>1.007080078125E-3</c:v>
                </c:pt>
                <c:pt idx="61480">
                  <c:v>1.0068416595458984E-3</c:v>
                </c:pt>
                <c:pt idx="61481">
                  <c:v>1.007080078125E-3</c:v>
                </c:pt>
                <c:pt idx="61482">
                  <c:v>1.007080078125E-3</c:v>
                </c:pt>
                <c:pt idx="61483">
                  <c:v>1.0068416595458984E-3</c:v>
                </c:pt>
                <c:pt idx="61484">
                  <c:v>3.0210018157958984E-3</c:v>
                </c:pt>
                <c:pt idx="61485">
                  <c:v>1.007080078125E-3</c:v>
                </c:pt>
                <c:pt idx="61486">
                  <c:v>1.007080078125E-3</c:v>
                </c:pt>
                <c:pt idx="61487">
                  <c:v>1.0068416595458984E-3</c:v>
                </c:pt>
                <c:pt idx="61488">
                  <c:v>1.007080078125E-3</c:v>
                </c:pt>
                <c:pt idx="61489">
                  <c:v>1.0080337524414063E-3</c:v>
                </c:pt>
                <c:pt idx="61490">
                  <c:v>1.0068416595458984E-3</c:v>
                </c:pt>
                <c:pt idx="61491">
                  <c:v>1.007080078125E-3</c:v>
                </c:pt>
                <c:pt idx="61492">
                  <c:v>1.007080078125E-3</c:v>
                </c:pt>
                <c:pt idx="61493">
                  <c:v>1.0068416595458984E-3</c:v>
                </c:pt>
                <c:pt idx="61494">
                  <c:v>1.007080078125E-3</c:v>
                </c:pt>
                <c:pt idx="61495">
                  <c:v>1.007080078125E-3</c:v>
                </c:pt>
                <c:pt idx="61496">
                  <c:v>1.0068416595458984E-3</c:v>
                </c:pt>
                <c:pt idx="61497">
                  <c:v>1.007080078125E-3</c:v>
                </c:pt>
                <c:pt idx="61498">
                  <c:v>1.007080078125E-3</c:v>
                </c:pt>
                <c:pt idx="61499">
                  <c:v>1.0068416595458984E-3</c:v>
                </c:pt>
                <c:pt idx="61500">
                  <c:v>1.007080078125E-3</c:v>
                </c:pt>
                <c:pt idx="61501">
                  <c:v>1.0080337524414063E-3</c:v>
                </c:pt>
                <c:pt idx="61502">
                  <c:v>1.007080078125E-3</c:v>
                </c:pt>
                <c:pt idx="61503">
                  <c:v>1.0068416595458984E-3</c:v>
                </c:pt>
                <c:pt idx="61504">
                  <c:v>1.007080078125E-3</c:v>
                </c:pt>
                <c:pt idx="61505">
                  <c:v>1.007080078125E-3</c:v>
                </c:pt>
                <c:pt idx="61506">
                  <c:v>1.0068416595458984E-3</c:v>
                </c:pt>
                <c:pt idx="61507">
                  <c:v>1.007080078125E-3</c:v>
                </c:pt>
                <c:pt idx="61508">
                  <c:v>1.007080078125E-3</c:v>
                </c:pt>
                <c:pt idx="61509">
                  <c:v>1.0068416595458984E-3</c:v>
                </c:pt>
                <c:pt idx="61510">
                  <c:v>1.007080078125E-3</c:v>
                </c:pt>
                <c:pt idx="61511">
                  <c:v>1.007080078125E-3</c:v>
                </c:pt>
                <c:pt idx="61512">
                  <c:v>1.0068416595458984E-3</c:v>
                </c:pt>
                <c:pt idx="61513">
                  <c:v>1.007080078125E-3</c:v>
                </c:pt>
                <c:pt idx="61514">
                  <c:v>1.0080337524414063E-3</c:v>
                </c:pt>
                <c:pt idx="61515">
                  <c:v>1.0068416595458984E-3</c:v>
                </c:pt>
                <c:pt idx="61516">
                  <c:v>1.007080078125E-3</c:v>
                </c:pt>
                <c:pt idx="61517">
                  <c:v>1.007080078125E-3</c:v>
                </c:pt>
                <c:pt idx="61518">
                  <c:v>1.0068416595458984E-3</c:v>
                </c:pt>
                <c:pt idx="61519">
                  <c:v>1.007080078125E-3</c:v>
                </c:pt>
                <c:pt idx="61520">
                  <c:v>1.7120122909545898E-2</c:v>
                </c:pt>
                <c:pt idx="61521">
                  <c:v>1.0068416595458984E-3</c:v>
                </c:pt>
                <c:pt idx="61522">
                  <c:v>1.0080337524414063E-3</c:v>
                </c:pt>
                <c:pt idx="61523">
                  <c:v>1.007080078125E-3</c:v>
                </c:pt>
                <c:pt idx="61524">
                  <c:v>1.0068416595458984E-3</c:v>
                </c:pt>
                <c:pt idx="61525">
                  <c:v>1.007080078125E-3</c:v>
                </c:pt>
                <c:pt idx="61526">
                  <c:v>1.007080078125E-3</c:v>
                </c:pt>
                <c:pt idx="61527">
                  <c:v>1.0068416595458984E-3</c:v>
                </c:pt>
                <c:pt idx="61528">
                  <c:v>1.007080078125E-3</c:v>
                </c:pt>
                <c:pt idx="61529">
                  <c:v>1.007080078125E-3</c:v>
                </c:pt>
                <c:pt idx="61530">
                  <c:v>1.0068416595458984E-3</c:v>
                </c:pt>
                <c:pt idx="61531">
                  <c:v>1.007080078125E-3</c:v>
                </c:pt>
                <c:pt idx="61532">
                  <c:v>1.007080078125E-3</c:v>
                </c:pt>
                <c:pt idx="61533">
                  <c:v>1.0068416595458984E-3</c:v>
                </c:pt>
                <c:pt idx="61534">
                  <c:v>1.007080078125E-3</c:v>
                </c:pt>
                <c:pt idx="61535">
                  <c:v>1.0080337524414063E-3</c:v>
                </c:pt>
                <c:pt idx="61536">
                  <c:v>1.007080078125E-3</c:v>
                </c:pt>
                <c:pt idx="61537">
                  <c:v>1.0068416595458984E-3</c:v>
                </c:pt>
                <c:pt idx="61538">
                  <c:v>1.007080078125E-3</c:v>
                </c:pt>
                <c:pt idx="61539">
                  <c:v>1.007080078125E-3</c:v>
                </c:pt>
                <c:pt idx="61540">
                  <c:v>1.0068416595458984E-3</c:v>
                </c:pt>
                <c:pt idx="61541">
                  <c:v>1.007080078125E-3</c:v>
                </c:pt>
                <c:pt idx="61542">
                  <c:v>1.007080078125E-3</c:v>
                </c:pt>
                <c:pt idx="61543">
                  <c:v>1.0068416595458984E-3</c:v>
                </c:pt>
                <c:pt idx="61544">
                  <c:v>1.007080078125E-3</c:v>
                </c:pt>
                <c:pt idx="61545">
                  <c:v>1.007080078125E-3</c:v>
                </c:pt>
                <c:pt idx="61546">
                  <c:v>1.0068416595458984E-3</c:v>
                </c:pt>
                <c:pt idx="61547">
                  <c:v>1.0080337524414063E-3</c:v>
                </c:pt>
                <c:pt idx="61548">
                  <c:v>1.007080078125E-3</c:v>
                </c:pt>
                <c:pt idx="61549">
                  <c:v>1.0068416595458984E-3</c:v>
                </c:pt>
                <c:pt idx="61550">
                  <c:v>1.007080078125E-3</c:v>
                </c:pt>
                <c:pt idx="61551">
                  <c:v>1.007080078125E-3</c:v>
                </c:pt>
                <c:pt idx="61552">
                  <c:v>1.0068416595458984E-3</c:v>
                </c:pt>
                <c:pt idx="61553">
                  <c:v>1.007080078125E-3</c:v>
                </c:pt>
                <c:pt idx="61554">
                  <c:v>1.007080078125E-3</c:v>
                </c:pt>
                <c:pt idx="61555">
                  <c:v>1.0068416595458984E-3</c:v>
                </c:pt>
                <c:pt idx="61556">
                  <c:v>1.007080078125E-3</c:v>
                </c:pt>
                <c:pt idx="61557">
                  <c:v>1.007080078125E-3</c:v>
                </c:pt>
                <c:pt idx="61558">
                  <c:v>1.0068416595458984E-3</c:v>
                </c:pt>
                <c:pt idx="61559">
                  <c:v>1.007080078125E-3</c:v>
                </c:pt>
                <c:pt idx="61560">
                  <c:v>1.0080337524414063E-3</c:v>
                </c:pt>
                <c:pt idx="61561">
                  <c:v>1.007080078125E-3</c:v>
                </c:pt>
                <c:pt idx="61562">
                  <c:v>1.0068416595458984E-3</c:v>
                </c:pt>
                <c:pt idx="61563">
                  <c:v>1.007080078125E-3</c:v>
                </c:pt>
                <c:pt idx="61564">
                  <c:v>1.007080078125E-3</c:v>
                </c:pt>
                <c:pt idx="61565">
                  <c:v>1.0068416595458984E-3</c:v>
                </c:pt>
                <c:pt idx="61566">
                  <c:v>1.007080078125E-3</c:v>
                </c:pt>
                <c:pt idx="61567">
                  <c:v>1.007080078125E-3</c:v>
                </c:pt>
                <c:pt idx="61568">
                  <c:v>1.0068416595458984E-3</c:v>
                </c:pt>
                <c:pt idx="61569">
                  <c:v>1.007080078125E-3</c:v>
                </c:pt>
                <c:pt idx="61570">
                  <c:v>1.007080078125E-3</c:v>
                </c:pt>
                <c:pt idx="61571">
                  <c:v>1.0068416595458984E-3</c:v>
                </c:pt>
                <c:pt idx="61572">
                  <c:v>1.0080337524414063E-3</c:v>
                </c:pt>
                <c:pt idx="61573">
                  <c:v>1.007080078125E-3</c:v>
                </c:pt>
                <c:pt idx="61574">
                  <c:v>1.0068416595458984E-3</c:v>
                </c:pt>
                <c:pt idx="61575">
                  <c:v>1.007080078125E-3</c:v>
                </c:pt>
                <c:pt idx="61576">
                  <c:v>1.007080078125E-3</c:v>
                </c:pt>
                <c:pt idx="61577">
                  <c:v>1.0068416595458984E-3</c:v>
                </c:pt>
                <c:pt idx="61578">
                  <c:v>1.007080078125E-3</c:v>
                </c:pt>
                <c:pt idx="61579">
                  <c:v>1.007080078125E-3</c:v>
                </c:pt>
                <c:pt idx="61580">
                  <c:v>1.0068416595458984E-3</c:v>
                </c:pt>
                <c:pt idx="61581">
                  <c:v>1.007080078125E-3</c:v>
                </c:pt>
                <c:pt idx="61582">
                  <c:v>1.007080078125E-3</c:v>
                </c:pt>
                <c:pt idx="61583">
                  <c:v>1.0068416595458984E-3</c:v>
                </c:pt>
                <c:pt idx="61584">
                  <c:v>1.007080078125E-3</c:v>
                </c:pt>
                <c:pt idx="61585">
                  <c:v>1.0080337524414063E-3</c:v>
                </c:pt>
                <c:pt idx="61586">
                  <c:v>1.007080078125E-3</c:v>
                </c:pt>
                <c:pt idx="61587">
                  <c:v>1.0068416595458984E-3</c:v>
                </c:pt>
                <c:pt idx="61588">
                  <c:v>1.007080078125E-3</c:v>
                </c:pt>
                <c:pt idx="61589">
                  <c:v>1.007080078125E-3</c:v>
                </c:pt>
                <c:pt idx="61590">
                  <c:v>1.0068416595458984E-3</c:v>
                </c:pt>
                <c:pt idx="61591">
                  <c:v>1.007080078125E-3</c:v>
                </c:pt>
                <c:pt idx="61592">
                  <c:v>1.007080078125E-3</c:v>
                </c:pt>
                <c:pt idx="61593">
                  <c:v>1.0068416595458984E-3</c:v>
                </c:pt>
                <c:pt idx="61594">
                  <c:v>1.007080078125E-3</c:v>
                </c:pt>
                <c:pt idx="61595">
                  <c:v>1.007080078125E-3</c:v>
                </c:pt>
                <c:pt idx="61596">
                  <c:v>1.0068416595458984E-3</c:v>
                </c:pt>
                <c:pt idx="61597">
                  <c:v>1.0080337524414063E-3</c:v>
                </c:pt>
                <c:pt idx="61598">
                  <c:v>1.007080078125E-3</c:v>
                </c:pt>
                <c:pt idx="61599">
                  <c:v>1.0068416595458984E-3</c:v>
                </c:pt>
                <c:pt idx="61600">
                  <c:v>1.007080078125E-3</c:v>
                </c:pt>
                <c:pt idx="61601">
                  <c:v>1.007080078125E-3</c:v>
                </c:pt>
                <c:pt idx="61602">
                  <c:v>1.0068416595458984E-3</c:v>
                </c:pt>
                <c:pt idx="61603">
                  <c:v>1.007080078125E-3</c:v>
                </c:pt>
                <c:pt idx="61604">
                  <c:v>1.007080078125E-3</c:v>
                </c:pt>
                <c:pt idx="61605">
                  <c:v>1.0068416595458984E-3</c:v>
                </c:pt>
                <c:pt idx="61606">
                  <c:v>1.007080078125E-3</c:v>
                </c:pt>
                <c:pt idx="61607">
                  <c:v>1.007080078125E-3</c:v>
                </c:pt>
                <c:pt idx="61608">
                  <c:v>1.0068416595458984E-3</c:v>
                </c:pt>
                <c:pt idx="61609">
                  <c:v>1.007080078125E-3</c:v>
                </c:pt>
                <c:pt idx="61610">
                  <c:v>1.0080337524414063E-3</c:v>
                </c:pt>
                <c:pt idx="61611">
                  <c:v>1.007080078125E-3</c:v>
                </c:pt>
                <c:pt idx="61612">
                  <c:v>1.0068416595458984E-3</c:v>
                </c:pt>
                <c:pt idx="61613">
                  <c:v>1.007080078125E-3</c:v>
                </c:pt>
                <c:pt idx="61614">
                  <c:v>1.007080078125E-3</c:v>
                </c:pt>
                <c:pt idx="61615">
                  <c:v>1.0068416595458984E-3</c:v>
                </c:pt>
                <c:pt idx="61616">
                  <c:v>1.007080078125E-3</c:v>
                </c:pt>
                <c:pt idx="61617">
                  <c:v>1.007080078125E-3</c:v>
                </c:pt>
                <c:pt idx="61618">
                  <c:v>1.0068416595458984E-3</c:v>
                </c:pt>
                <c:pt idx="61619">
                  <c:v>1.007080078125E-3</c:v>
                </c:pt>
                <c:pt idx="61620">
                  <c:v>1.007080078125E-3</c:v>
                </c:pt>
                <c:pt idx="61621">
                  <c:v>1.0068416595458984E-3</c:v>
                </c:pt>
                <c:pt idx="61622">
                  <c:v>1.0080337524414063E-3</c:v>
                </c:pt>
                <c:pt idx="61623">
                  <c:v>1.007080078125E-3</c:v>
                </c:pt>
                <c:pt idx="61624">
                  <c:v>1.0068416595458984E-3</c:v>
                </c:pt>
                <c:pt idx="61625">
                  <c:v>1.007080078125E-3</c:v>
                </c:pt>
                <c:pt idx="61626">
                  <c:v>1.007080078125E-3</c:v>
                </c:pt>
                <c:pt idx="61627">
                  <c:v>1.0068416595458984E-3</c:v>
                </c:pt>
                <c:pt idx="61628">
                  <c:v>1.007080078125E-3</c:v>
                </c:pt>
                <c:pt idx="61629">
                  <c:v>1.007080078125E-3</c:v>
                </c:pt>
                <c:pt idx="61630">
                  <c:v>1.0068416595458984E-3</c:v>
                </c:pt>
                <c:pt idx="61631">
                  <c:v>1.007080078125E-3</c:v>
                </c:pt>
                <c:pt idx="61632">
                  <c:v>1.007080078125E-3</c:v>
                </c:pt>
                <c:pt idx="61633">
                  <c:v>1.0068416595458984E-3</c:v>
                </c:pt>
                <c:pt idx="61634">
                  <c:v>1.007080078125E-3</c:v>
                </c:pt>
                <c:pt idx="61635">
                  <c:v>1.0080337524414063E-3</c:v>
                </c:pt>
                <c:pt idx="61636">
                  <c:v>1.007080078125E-3</c:v>
                </c:pt>
                <c:pt idx="61637">
                  <c:v>1.0068416595458984E-3</c:v>
                </c:pt>
                <c:pt idx="61638">
                  <c:v>1.007080078125E-3</c:v>
                </c:pt>
                <c:pt idx="61639">
                  <c:v>1.007080078125E-3</c:v>
                </c:pt>
                <c:pt idx="61640">
                  <c:v>1.0068416595458984E-3</c:v>
                </c:pt>
                <c:pt idx="61641">
                  <c:v>1.007080078125E-3</c:v>
                </c:pt>
                <c:pt idx="61642">
                  <c:v>1.007080078125E-3</c:v>
                </c:pt>
                <c:pt idx="61643">
                  <c:v>1.0068416595458984E-3</c:v>
                </c:pt>
                <c:pt idx="61644">
                  <c:v>1.007080078125E-3</c:v>
                </c:pt>
                <c:pt idx="61645">
                  <c:v>1.007080078125E-3</c:v>
                </c:pt>
                <c:pt idx="61646">
                  <c:v>1.0068416595458984E-3</c:v>
                </c:pt>
                <c:pt idx="61647">
                  <c:v>1.0080337524414063E-3</c:v>
                </c:pt>
                <c:pt idx="61648">
                  <c:v>1.007080078125E-3</c:v>
                </c:pt>
                <c:pt idx="61649">
                  <c:v>1.0068416595458984E-3</c:v>
                </c:pt>
                <c:pt idx="61650">
                  <c:v>1.007080078125E-3</c:v>
                </c:pt>
                <c:pt idx="61651">
                  <c:v>1.007080078125E-3</c:v>
                </c:pt>
                <c:pt idx="61652">
                  <c:v>1.0068416595458984E-3</c:v>
                </c:pt>
                <c:pt idx="61653">
                  <c:v>1.007080078125E-3</c:v>
                </c:pt>
                <c:pt idx="61654">
                  <c:v>1.007080078125E-3</c:v>
                </c:pt>
                <c:pt idx="61655">
                  <c:v>1.0068416595458984E-3</c:v>
                </c:pt>
                <c:pt idx="61656">
                  <c:v>1.007080078125E-3</c:v>
                </c:pt>
                <c:pt idx="61657">
                  <c:v>1.007080078125E-3</c:v>
                </c:pt>
                <c:pt idx="61658">
                  <c:v>1.0068416595458984E-3</c:v>
                </c:pt>
                <c:pt idx="61659">
                  <c:v>1.007080078125E-3</c:v>
                </c:pt>
                <c:pt idx="61660">
                  <c:v>1.0080337524414063E-3</c:v>
                </c:pt>
                <c:pt idx="61661">
                  <c:v>1.007080078125E-3</c:v>
                </c:pt>
                <c:pt idx="61662">
                  <c:v>1.0068416595458984E-3</c:v>
                </c:pt>
                <c:pt idx="61663">
                  <c:v>1.007080078125E-3</c:v>
                </c:pt>
                <c:pt idx="61664">
                  <c:v>1.007080078125E-3</c:v>
                </c:pt>
                <c:pt idx="61665">
                  <c:v>1.0068416595458984E-3</c:v>
                </c:pt>
                <c:pt idx="61666">
                  <c:v>1.007080078125E-3</c:v>
                </c:pt>
                <c:pt idx="61667">
                  <c:v>1.007080078125E-3</c:v>
                </c:pt>
                <c:pt idx="61668">
                  <c:v>1.0068416595458984E-3</c:v>
                </c:pt>
                <c:pt idx="61669">
                  <c:v>1.007080078125E-3</c:v>
                </c:pt>
                <c:pt idx="61670">
                  <c:v>1.007080078125E-3</c:v>
                </c:pt>
                <c:pt idx="61671">
                  <c:v>1.0068416595458984E-3</c:v>
                </c:pt>
                <c:pt idx="61672">
                  <c:v>1.0080337524414063E-3</c:v>
                </c:pt>
                <c:pt idx="61673">
                  <c:v>1.007080078125E-3</c:v>
                </c:pt>
                <c:pt idx="61674">
                  <c:v>1.0068416595458984E-3</c:v>
                </c:pt>
                <c:pt idx="61675">
                  <c:v>1.007080078125E-3</c:v>
                </c:pt>
                <c:pt idx="61676">
                  <c:v>1.007080078125E-3</c:v>
                </c:pt>
                <c:pt idx="61677">
                  <c:v>1.0068416595458984E-3</c:v>
                </c:pt>
                <c:pt idx="61678">
                  <c:v>1.007080078125E-3</c:v>
                </c:pt>
                <c:pt idx="61679">
                  <c:v>5.0349235534667969E-3</c:v>
                </c:pt>
                <c:pt idx="61680">
                  <c:v>1.007080078125E-3</c:v>
                </c:pt>
                <c:pt idx="61681">
                  <c:v>1.0080337524414063E-3</c:v>
                </c:pt>
                <c:pt idx="61682">
                  <c:v>1.007080078125E-3</c:v>
                </c:pt>
                <c:pt idx="61683">
                  <c:v>1.0068416595458984E-3</c:v>
                </c:pt>
                <c:pt idx="61684">
                  <c:v>1.007080078125E-3</c:v>
                </c:pt>
                <c:pt idx="61685">
                  <c:v>1.007080078125E-3</c:v>
                </c:pt>
                <c:pt idx="61686">
                  <c:v>1.0068416595458984E-3</c:v>
                </c:pt>
                <c:pt idx="61687">
                  <c:v>1.007080078125E-3</c:v>
                </c:pt>
                <c:pt idx="61688">
                  <c:v>1.007080078125E-3</c:v>
                </c:pt>
                <c:pt idx="61689">
                  <c:v>1.0068416595458984E-3</c:v>
                </c:pt>
                <c:pt idx="61690">
                  <c:v>1.007080078125E-3</c:v>
                </c:pt>
                <c:pt idx="61691">
                  <c:v>1.007080078125E-3</c:v>
                </c:pt>
                <c:pt idx="61692">
                  <c:v>1.0068416595458984E-3</c:v>
                </c:pt>
                <c:pt idx="61693">
                  <c:v>1.0080337524414063E-3</c:v>
                </c:pt>
                <c:pt idx="61694">
                  <c:v>1.007080078125E-3</c:v>
                </c:pt>
                <c:pt idx="61695">
                  <c:v>1.0068416595458984E-3</c:v>
                </c:pt>
                <c:pt idx="61696">
                  <c:v>1.007080078125E-3</c:v>
                </c:pt>
                <c:pt idx="61697">
                  <c:v>1.007080078125E-3</c:v>
                </c:pt>
                <c:pt idx="61698">
                  <c:v>1.0068416595458984E-3</c:v>
                </c:pt>
                <c:pt idx="61699">
                  <c:v>1.007080078125E-3</c:v>
                </c:pt>
                <c:pt idx="61700">
                  <c:v>1.007080078125E-3</c:v>
                </c:pt>
                <c:pt idx="61701">
                  <c:v>1.0068416595458984E-3</c:v>
                </c:pt>
                <c:pt idx="61702">
                  <c:v>1.007080078125E-3</c:v>
                </c:pt>
                <c:pt idx="61703">
                  <c:v>1.007080078125E-3</c:v>
                </c:pt>
                <c:pt idx="61704">
                  <c:v>1.0068416595458984E-3</c:v>
                </c:pt>
                <c:pt idx="61705">
                  <c:v>1.007080078125E-3</c:v>
                </c:pt>
                <c:pt idx="61706">
                  <c:v>1.0080337524414063E-3</c:v>
                </c:pt>
                <c:pt idx="61707">
                  <c:v>1.007080078125E-3</c:v>
                </c:pt>
                <c:pt idx="61708">
                  <c:v>1.0068416595458984E-3</c:v>
                </c:pt>
                <c:pt idx="61709">
                  <c:v>1.007080078125E-3</c:v>
                </c:pt>
                <c:pt idx="61710">
                  <c:v>1.007080078125E-3</c:v>
                </c:pt>
                <c:pt idx="61711">
                  <c:v>1.0068416595458984E-3</c:v>
                </c:pt>
                <c:pt idx="61712">
                  <c:v>1.007080078125E-3</c:v>
                </c:pt>
                <c:pt idx="61713">
                  <c:v>1.007080078125E-3</c:v>
                </c:pt>
                <c:pt idx="61714">
                  <c:v>1.0068416595458984E-3</c:v>
                </c:pt>
                <c:pt idx="61715">
                  <c:v>1.007080078125E-3</c:v>
                </c:pt>
                <c:pt idx="61716">
                  <c:v>1.007080078125E-3</c:v>
                </c:pt>
                <c:pt idx="61717">
                  <c:v>1.0068416595458984E-3</c:v>
                </c:pt>
                <c:pt idx="61718">
                  <c:v>1.0080337524414063E-3</c:v>
                </c:pt>
                <c:pt idx="61719">
                  <c:v>1.007080078125E-3</c:v>
                </c:pt>
                <c:pt idx="61720">
                  <c:v>1.0068416595458984E-3</c:v>
                </c:pt>
                <c:pt idx="61721">
                  <c:v>1.007080078125E-3</c:v>
                </c:pt>
                <c:pt idx="61722">
                  <c:v>1.007080078125E-3</c:v>
                </c:pt>
                <c:pt idx="61723">
                  <c:v>1.0068416595458984E-3</c:v>
                </c:pt>
                <c:pt idx="61724">
                  <c:v>1.007080078125E-3</c:v>
                </c:pt>
                <c:pt idx="61725">
                  <c:v>1.007080078125E-3</c:v>
                </c:pt>
                <c:pt idx="61726">
                  <c:v>1.0068416595458984E-3</c:v>
                </c:pt>
                <c:pt idx="61727">
                  <c:v>1.007080078125E-3</c:v>
                </c:pt>
                <c:pt idx="61728">
                  <c:v>1.007080078125E-3</c:v>
                </c:pt>
                <c:pt idx="61729">
                  <c:v>1.0068416595458984E-3</c:v>
                </c:pt>
                <c:pt idx="61730">
                  <c:v>1.007080078125E-3</c:v>
                </c:pt>
                <c:pt idx="61731">
                  <c:v>1.0080337524414063E-3</c:v>
                </c:pt>
                <c:pt idx="61732">
                  <c:v>1.007080078125E-3</c:v>
                </c:pt>
                <c:pt idx="61733">
                  <c:v>1.0068416595458984E-3</c:v>
                </c:pt>
                <c:pt idx="61734">
                  <c:v>1.007080078125E-3</c:v>
                </c:pt>
                <c:pt idx="61735">
                  <c:v>1.007080078125E-3</c:v>
                </c:pt>
                <c:pt idx="61736">
                  <c:v>1.0068416595458984E-3</c:v>
                </c:pt>
                <c:pt idx="61737">
                  <c:v>1.007080078125E-3</c:v>
                </c:pt>
                <c:pt idx="61738">
                  <c:v>1.007080078125E-3</c:v>
                </c:pt>
                <c:pt idx="61739">
                  <c:v>1.0068416595458984E-3</c:v>
                </c:pt>
                <c:pt idx="61740">
                  <c:v>1.007080078125E-3</c:v>
                </c:pt>
                <c:pt idx="61741">
                  <c:v>1.0068416595458984E-3</c:v>
                </c:pt>
                <c:pt idx="61742">
                  <c:v>1.007080078125E-3</c:v>
                </c:pt>
                <c:pt idx="61743">
                  <c:v>1.0080337524414063E-3</c:v>
                </c:pt>
                <c:pt idx="61744">
                  <c:v>1.007080078125E-3</c:v>
                </c:pt>
                <c:pt idx="61745">
                  <c:v>1.0068416595458984E-3</c:v>
                </c:pt>
                <c:pt idx="61746">
                  <c:v>1.007080078125E-3</c:v>
                </c:pt>
                <c:pt idx="61747">
                  <c:v>1.007080078125E-3</c:v>
                </c:pt>
                <c:pt idx="61748">
                  <c:v>1.0068416595458984E-3</c:v>
                </c:pt>
                <c:pt idx="61749">
                  <c:v>1.007080078125E-3</c:v>
                </c:pt>
                <c:pt idx="61750">
                  <c:v>1.007080078125E-3</c:v>
                </c:pt>
                <c:pt idx="61751">
                  <c:v>1.0068416595458984E-3</c:v>
                </c:pt>
                <c:pt idx="61752">
                  <c:v>1.007080078125E-3</c:v>
                </c:pt>
                <c:pt idx="61753">
                  <c:v>1.007080078125E-3</c:v>
                </c:pt>
                <c:pt idx="61754">
                  <c:v>1.0068416595458984E-3</c:v>
                </c:pt>
                <c:pt idx="61755">
                  <c:v>1.007080078125E-3</c:v>
                </c:pt>
                <c:pt idx="61756">
                  <c:v>1.0080337524414063E-3</c:v>
                </c:pt>
                <c:pt idx="61757">
                  <c:v>1.007080078125E-3</c:v>
                </c:pt>
                <c:pt idx="61758">
                  <c:v>1.0068416595458984E-3</c:v>
                </c:pt>
                <c:pt idx="61759">
                  <c:v>1.007080078125E-3</c:v>
                </c:pt>
                <c:pt idx="61760">
                  <c:v>1.007080078125E-3</c:v>
                </c:pt>
                <c:pt idx="61761">
                  <c:v>1.0068416595458984E-3</c:v>
                </c:pt>
                <c:pt idx="61762">
                  <c:v>1.007080078125E-3</c:v>
                </c:pt>
                <c:pt idx="61763">
                  <c:v>1.0068416595458984E-3</c:v>
                </c:pt>
                <c:pt idx="61764">
                  <c:v>1.007080078125E-3</c:v>
                </c:pt>
                <c:pt idx="61765">
                  <c:v>1.007080078125E-3</c:v>
                </c:pt>
                <c:pt idx="61766">
                  <c:v>1.0068416595458984E-3</c:v>
                </c:pt>
                <c:pt idx="61767">
                  <c:v>1.007080078125E-3</c:v>
                </c:pt>
                <c:pt idx="61768">
                  <c:v>1.0080337524414063E-3</c:v>
                </c:pt>
                <c:pt idx="61769">
                  <c:v>1.007080078125E-3</c:v>
                </c:pt>
                <c:pt idx="61770">
                  <c:v>1.0068416595458984E-3</c:v>
                </c:pt>
                <c:pt idx="61771">
                  <c:v>1.007080078125E-3</c:v>
                </c:pt>
                <c:pt idx="61772">
                  <c:v>1.007080078125E-3</c:v>
                </c:pt>
                <c:pt idx="61773">
                  <c:v>1.0068416595458984E-3</c:v>
                </c:pt>
                <c:pt idx="61774">
                  <c:v>1.007080078125E-3</c:v>
                </c:pt>
                <c:pt idx="61775">
                  <c:v>1.007080078125E-3</c:v>
                </c:pt>
                <c:pt idx="61776">
                  <c:v>1.0068416595458984E-3</c:v>
                </c:pt>
                <c:pt idx="61777">
                  <c:v>1.007080078125E-3</c:v>
                </c:pt>
                <c:pt idx="61778">
                  <c:v>1.007080078125E-3</c:v>
                </c:pt>
                <c:pt idx="61779">
                  <c:v>1.0068416595458984E-3</c:v>
                </c:pt>
                <c:pt idx="61780">
                  <c:v>1.007080078125E-3</c:v>
                </c:pt>
                <c:pt idx="61781">
                  <c:v>1.0080337524414063E-3</c:v>
                </c:pt>
                <c:pt idx="61782">
                  <c:v>1.007080078125E-3</c:v>
                </c:pt>
                <c:pt idx="61783">
                  <c:v>1.0068416595458984E-3</c:v>
                </c:pt>
                <c:pt idx="61784">
                  <c:v>1.007080078125E-3</c:v>
                </c:pt>
                <c:pt idx="61785">
                  <c:v>1.0068416595458984E-3</c:v>
                </c:pt>
                <c:pt idx="61786">
                  <c:v>1.007080078125E-3</c:v>
                </c:pt>
                <c:pt idx="61787">
                  <c:v>1.007080078125E-3</c:v>
                </c:pt>
                <c:pt idx="61788">
                  <c:v>1.0068416595458984E-3</c:v>
                </c:pt>
                <c:pt idx="61789">
                  <c:v>1.007080078125E-3</c:v>
                </c:pt>
                <c:pt idx="61790">
                  <c:v>1.007080078125E-3</c:v>
                </c:pt>
                <c:pt idx="61791">
                  <c:v>1.0068416595458984E-3</c:v>
                </c:pt>
                <c:pt idx="61792">
                  <c:v>1.007080078125E-3</c:v>
                </c:pt>
                <c:pt idx="61793">
                  <c:v>1.0080337524414063E-3</c:v>
                </c:pt>
                <c:pt idx="61794">
                  <c:v>1.007080078125E-3</c:v>
                </c:pt>
                <c:pt idx="61795">
                  <c:v>1.0068416595458984E-3</c:v>
                </c:pt>
                <c:pt idx="61796">
                  <c:v>1.007080078125E-3</c:v>
                </c:pt>
                <c:pt idx="61797">
                  <c:v>1.007080078125E-3</c:v>
                </c:pt>
                <c:pt idx="61798">
                  <c:v>1.0068416595458984E-3</c:v>
                </c:pt>
                <c:pt idx="61799">
                  <c:v>1.007080078125E-3</c:v>
                </c:pt>
                <c:pt idx="61800">
                  <c:v>1.007080078125E-3</c:v>
                </c:pt>
                <c:pt idx="61801">
                  <c:v>1.0068416595458984E-3</c:v>
                </c:pt>
                <c:pt idx="61802">
                  <c:v>1.007080078125E-3</c:v>
                </c:pt>
                <c:pt idx="61803">
                  <c:v>1.007080078125E-3</c:v>
                </c:pt>
                <c:pt idx="61804">
                  <c:v>1.0068416595458984E-3</c:v>
                </c:pt>
                <c:pt idx="61805">
                  <c:v>1.007080078125E-3</c:v>
                </c:pt>
                <c:pt idx="61806">
                  <c:v>1.0080337524414063E-3</c:v>
                </c:pt>
                <c:pt idx="61807">
                  <c:v>1.0068416595458984E-3</c:v>
                </c:pt>
                <c:pt idx="61808">
                  <c:v>1.007080078125E-3</c:v>
                </c:pt>
                <c:pt idx="61809">
                  <c:v>1.007080078125E-3</c:v>
                </c:pt>
                <c:pt idx="61810">
                  <c:v>1.0068416595458984E-3</c:v>
                </c:pt>
                <c:pt idx="61811">
                  <c:v>1.007080078125E-3</c:v>
                </c:pt>
                <c:pt idx="61812">
                  <c:v>1.007080078125E-3</c:v>
                </c:pt>
                <c:pt idx="61813">
                  <c:v>1.0068416595458984E-3</c:v>
                </c:pt>
                <c:pt idx="61814">
                  <c:v>1.007080078125E-3</c:v>
                </c:pt>
                <c:pt idx="61815">
                  <c:v>1.007080078125E-3</c:v>
                </c:pt>
                <c:pt idx="61816">
                  <c:v>1.0068416595458984E-3</c:v>
                </c:pt>
                <c:pt idx="61817">
                  <c:v>1.007080078125E-3</c:v>
                </c:pt>
                <c:pt idx="61818">
                  <c:v>1.0080337524414063E-3</c:v>
                </c:pt>
                <c:pt idx="61819">
                  <c:v>1.007080078125E-3</c:v>
                </c:pt>
                <c:pt idx="61820">
                  <c:v>1.0068416595458984E-3</c:v>
                </c:pt>
                <c:pt idx="61821">
                  <c:v>1.007080078125E-3</c:v>
                </c:pt>
                <c:pt idx="61822">
                  <c:v>1.007080078125E-3</c:v>
                </c:pt>
                <c:pt idx="61823">
                  <c:v>1.0068416595458984E-3</c:v>
                </c:pt>
                <c:pt idx="61824">
                  <c:v>1.007080078125E-3</c:v>
                </c:pt>
                <c:pt idx="61825">
                  <c:v>1.007080078125E-3</c:v>
                </c:pt>
                <c:pt idx="61826">
                  <c:v>1.0068416595458984E-3</c:v>
                </c:pt>
                <c:pt idx="61827">
                  <c:v>1.007080078125E-3</c:v>
                </c:pt>
                <c:pt idx="61828">
                  <c:v>1.007080078125E-3</c:v>
                </c:pt>
                <c:pt idx="61829">
                  <c:v>1.0068416595458984E-3</c:v>
                </c:pt>
                <c:pt idx="61830">
                  <c:v>1.007080078125E-3</c:v>
                </c:pt>
                <c:pt idx="61831">
                  <c:v>1.0080337524414063E-3</c:v>
                </c:pt>
                <c:pt idx="61832">
                  <c:v>1.0068416595458984E-3</c:v>
                </c:pt>
                <c:pt idx="61833">
                  <c:v>1.007080078125E-3</c:v>
                </c:pt>
                <c:pt idx="61834">
                  <c:v>1.007080078125E-3</c:v>
                </c:pt>
                <c:pt idx="61835">
                  <c:v>1.0068416595458984E-3</c:v>
                </c:pt>
                <c:pt idx="61836">
                  <c:v>1.007080078125E-3</c:v>
                </c:pt>
                <c:pt idx="61837">
                  <c:v>1.007080078125E-3</c:v>
                </c:pt>
                <c:pt idx="61838">
                  <c:v>1.0068416595458984E-3</c:v>
                </c:pt>
                <c:pt idx="61839">
                  <c:v>1.007080078125E-3</c:v>
                </c:pt>
                <c:pt idx="61840">
                  <c:v>1.007080078125E-3</c:v>
                </c:pt>
                <c:pt idx="61841">
                  <c:v>1.0068416595458984E-3</c:v>
                </c:pt>
                <c:pt idx="61842">
                  <c:v>1.007080078125E-3</c:v>
                </c:pt>
                <c:pt idx="61843">
                  <c:v>1.0080337524414063E-3</c:v>
                </c:pt>
                <c:pt idx="61844">
                  <c:v>1.007080078125E-3</c:v>
                </c:pt>
                <c:pt idx="61845">
                  <c:v>1.0068416595458984E-3</c:v>
                </c:pt>
                <c:pt idx="61846">
                  <c:v>1.007080078125E-3</c:v>
                </c:pt>
                <c:pt idx="61847">
                  <c:v>1.007080078125E-3</c:v>
                </c:pt>
                <c:pt idx="61848">
                  <c:v>1.0068416595458984E-3</c:v>
                </c:pt>
                <c:pt idx="61849">
                  <c:v>1.007080078125E-3</c:v>
                </c:pt>
                <c:pt idx="61850">
                  <c:v>1.007080078125E-3</c:v>
                </c:pt>
                <c:pt idx="61851">
                  <c:v>1.0068416595458984E-3</c:v>
                </c:pt>
                <c:pt idx="61852">
                  <c:v>1.007080078125E-3</c:v>
                </c:pt>
                <c:pt idx="61853">
                  <c:v>1.007080078125E-3</c:v>
                </c:pt>
                <c:pt idx="61854">
                  <c:v>1.0068416595458984E-3</c:v>
                </c:pt>
                <c:pt idx="61855">
                  <c:v>1.007080078125E-3</c:v>
                </c:pt>
                <c:pt idx="61856">
                  <c:v>1.0080337524414063E-3</c:v>
                </c:pt>
                <c:pt idx="61857">
                  <c:v>1.0068416595458984E-3</c:v>
                </c:pt>
                <c:pt idx="61858">
                  <c:v>1.007080078125E-3</c:v>
                </c:pt>
                <c:pt idx="61859">
                  <c:v>1.007080078125E-3</c:v>
                </c:pt>
                <c:pt idx="61860">
                  <c:v>1.0068416595458984E-3</c:v>
                </c:pt>
                <c:pt idx="61861">
                  <c:v>1.007080078125E-3</c:v>
                </c:pt>
                <c:pt idx="61862">
                  <c:v>1.007080078125E-3</c:v>
                </c:pt>
                <c:pt idx="61863">
                  <c:v>1.0068416595458984E-3</c:v>
                </c:pt>
                <c:pt idx="61864">
                  <c:v>1.007080078125E-3</c:v>
                </c:pt>
                <c:pt idx="61865">
                  <c:v>1.007080078125E-3</c:v>
                </c:pt>
                <c:pt idx="61866">
                  <c:v>1.0068416595458984E-3</c:v>
                </c:pt>
                <c:pt idx="61867">
                  <c:v>1.007080078125E-3</c:v>
                </c:pt>
                <c:pt idx="61868">
                  <c:v>1.0080337524414063E-3</c:v>
                </c:pt>
                <c:pt idx="61869">
                  <c:v>1.007080078125E-3</c:v>
                </c:pt>
                <c:pt idx="61870">
                  <c:v>1.0068416595458984E-3</c:v>
                </c:pt>
                <c:pt idx="61871">
                  <c:v>1.007080078125E-3</c:v>
                </c:pt>
                <c:pt idx="61872">
                  <c:v>1.007080078125E-3</c:v>
                </c:pt>
                <c:pt idx="61873">
                  <c:v>1.0068416595458984E-3</c:v>
                </c:pt>
                <c:pt idx="61874">
                  <c:v>1.007080078125E-3</c:v>
                </c:pt>
                <c:pt idx="61875">
                  <c:v>1.007080078125E-3</c:v>
                </c:pt>
                <c:pt idx="61876">
                  <c:v>1.0068416595458984E-3</c:v>
                </c:pt>
                <c:pt idx="61877">
                  <c:v>1.007080078125E-3</c:v>
                </c:pt>
                <c:pt idx="61878">
                  <c:v>1.007080078125E-3</c:v>
                </c:pt>
                <c:pt idx="61879">
                  <c:v>1.0068416595458984E-3</c:v>
                </c:pt>
                <c:pt idx="61880">
                  <c:v>1.007080078125E-3</c:v>
                </c:pt>
                <c:pt idx="61881">
                  <c:v>1.0080337524414063E-3</c:v>
                </c:pt>
                <c:pt idx="61882">
                  <c:v>1.0068416595458984E-3</c:v>
                </c:pt>
                <c:pt idx="61883">
                  <c:v>1.007080078125E-3</c:v>
                </c:pt>
                <c:pt idx="61884">
                  <c:v>1.007080078125E-3</c:v>
                </c:pt>
                <c:pt idx="61885">
                  <c:v>1.0068416595458984E-3</c:v>
                </c:pt>
                <c:pt idx="61886">
                  <c:v>1.007080078125E-3</c:v>
                </c:pt>
                <c:pt idx="61887">
                  <c:v>1.007080078125E-3</c:v>
                </c:pt>
                <c:pt idx="61888">
                  <c:v>1.0068416595458984E-3</c:v>
                </c:pt>
                <c:pt idx="61889">
                  <c:v>1.007080078125E-3</c:v>
                </c:pt>
                <c:pt idx="61890">
                  <c:v>1.007080078125E-3</c:v>
                </c:pt>
                <c:pt idx="61891">
                  <c:v>1.0068416595458984E-3</c:v>
                </c:pt>
                <c:pt idx="61892">
                  <c:v>1.007080078125E-3</c:v>
                </c:pt>
                <c:pt idx="61893">
                  <c:v>1.0080337524414063E-3</c:v>
                </c:pt>
                <c:pt idx="61894">
                  <c:v>1.007080078125E-3</c:v>
                </c:pt>
                <c:pt idx="61895">
                  <c:v>1.0068416595458984E-3</c:v>
                </c:pt>
                <c:pt idx="61896">
                  <c:v>1.007080078125E-3</c:v>
                </c:pt>
                <c:pt idx="61897">
                  <c:v>1.007080078125E-3</c:v>
                </c:pt>
                <c:pt idx="61898">
                  <c:v>1.0068416595458984E-3</c:v>
                </c:pt>
                <c:pt idx="61899">
                  <c:v>1.007080078125E-3</c:v>
                </c:pt>
                <c:pt idx="61900">
                  <c:v>1.007080078125E-3</c:v>
                </c:pt>
                <c:pt idx="61901">
                  <c:v>1.0068416595458984E-3</c:v>
                </c:pt>
                <c:pt idx="61902">
                  <c:v>1.007080078125E-3</c:v>
                </c:pt>
                <c:pt idx="61903">
                  <c:v>1.007080078125E-3</c:v>
                </c:pt>
                <c:pt idx="61904">
                  <c:v>1.0068416595458984E-3</c:v>
                </c:pt>
                <c:pt idx="61905">
                  <c:v>1.007080078125E-3</c:v>
                </c:pt>
                <c:pt idx="61906">
                  <c:v>1.0080337524414063E-3</c:v>
                </c:pt>
                <c:pt idx="61907">
                  <c:v>1.0068416595458984E-3</c:v>
                </c:pt>
                <c:pt idx="61908">
                  <c:v>1.007080078125E-3</c:v>
                </c:pt>
                <c:pt idx="61909">
                  <c:v>1.007080078125E-3</c:v>
                </c:pt>
                <c:pt idx="61910">
                  <c:v>1.0068416595458984E-3</c:v>
                </c:pt>
                <c:pt idx="61911">
                  <c:v>1.007080078125E-3</c:v>
                </c:pt>
                <c:pt idx="61912">
                  <c:v>1.007080078125E-3</c:v>
                </c:pt>
                <c:pt idx="61913">
                  <c:v>1.0068416595458984E-3</c:v>
                </c:pt>
                <c:pt idx="61914">
                  <c:v>1.007080078125E-3</c:v>
                </c:pt>
                <c:pt idx="61915">
                  <c:v>1.007080078125E-3</c:v>
                </c:pt>
                <c:pt idx="61916">
                  <c:v>1.0068416595458984E-3</c:v>
                </c:pt>
                <c:pt idx="61917">
                  <c:v>1.007080078125E-3</c:v>
                </c:pt>
                <c:pt idx="61918">
                  <c:v>1.0080337524414063E-3</c:v>
                </c:pt>
                <c:pt idx="61919">
                  <c:v>1.007080078125E-3</c:v>
                </c:pt>
                <c:pt idx="61920">
                  <c:v>1.0068416595458984E-3</c:v>
                </c:pt>
                <c:pt idx="61921">
                  <c:v>1.007080078125E-3</c:v>
                </c:pt>
                <c:pt idx="61922">
                  <c:v>1.007080078125E-3</c:v>
                </c:pt>
                <c:pt idx="61923">
                  <c:v>1.0068416595458984E-3</c:v>
                </c:pt>
                <c:pt idx="61924">
                  <c:v>1.007080078125E-3</c:v>
                </c:pt>
                <c:pt idx="61925">
                  <c:v>1.007080078125E-3</c:v>
                </c:pt>
                <c:pt idx="61926">
                  <c:v>1.0068416595458984E-3</c:v>
                </c:pt>
                <c:pt idx="61927">
                  <c:v>1.007080078125E-3</c:v>
                </c:pt>
                <c:pt idx="61928">
                  <c:v>5.0358772277832031E-3</c:v>
                </c:pt>
                <c:pt idx="61929">
                  <c:v>1.007080078125E-3</c:v>
                </c:pt>
                <c:pt idx="61930">
                  <c:v>1.007080078125E-3</c:v>
                </c:pt>
                <c:pt idx="61931">
                  <c:v>1.0068416595458984E-3</c:v>
                </c:pt>
                <c:pt idx="61932">
                  <c:v>1.007080078125E-3</c:v>
                </c:pt>
                <c:pt idx="61933">
                  <c:v>1.007080078125E-3</c:v>
                </c:pt>
                <c:pt idx="61934">
                  <c:v>1.0068416595458984E-3</c:v>
                </c:pt>
                <c:pt idx="61935">
                  <c:v>1.007080078125E-3</c:v>
                </c:pt>
                <c:pt idx="61936">
                  <c:v>1.007080078125E-3</c:v>
                </c:pt>
                <c:pt idx="61937">
                  <c:v>1.0068416595458984E-3</c:v>
                </c:pt>
                <c:pt idx="61938">
                  <c:v>1.007080078125E-3</c:v>
                </c:pt>
                <c:pt idx="61939">
                  <c:v>1.0080337524414063E-3</c:v>
                </c:pt>
                <c:pt idx="61940">
                  <c:v>1.007080078125E-3</c:v>
                </c:pt>
                <c:pt idx="61941">
                  <c:v>1.0068416595458984E-3</c:v>
                </c:pt>
                <c:pt idx="61942">
                  <c:v>1.007080078125E-3</c:v>
                </c:pt>
                <c:pt idx="61943">
                  <c:v>1.007080078125E-3</c:v>
                </c:pt>
                <c:pt idx="61944">
                  <c:v>1.0068416595458984E-3</c:v>
                </c:pt>
                <c:pt idx="61945">
                  <c:v>1.007080078125E-3</c:v>
                </c:pt>
                <c:pt idx="61946">
                  <c:v>1.007080078125E-3</c:v>
                </c:pt>
                <c:pt idx="61947">
                  <c:v>1.0068416595458984E-3</c:v>
                </c:pt>
                <c:pt idx="61948">
                  <c:v>1.007080078125E-3</c:v>
                </c:pt>
                <c:pt idx="61949">
                  <c:v>1.007080078125E-3</c:v>
                </c:pt>
                <c:pt idx="61950">
                  <c:v>1.0068416595458984E-3</c:v>
                </c:pt>
                <c:pt idx="61951">
                  <c:v>1.007080078125E-3</c:v>
                </c:pt>
                <c:pt idx="61952">
                  <c:v>1.0080337524414063E-3</c:v>
                </c:pt>
                <c:pt idx="61953">
                  <c:v>1.0068416595458984E-3</c:v>
                </c:pt>
                <c:pt idx="61954">
                  <c:v>1.007080078125E-3</c:v>
                </c:pt>
                <c:pt idx="61955">
                  <c:v>1.007080078125E-3</c:v>
                </c:pt>
                <c:pt idx="61956">
                  <c:v>1.0068416595458984E-3</c:v>
                </c:pt>
                <c:pt idx="61957">
                  <c:v>1.007080078125E-3</c:v>
                </c:pt>
                <c:pt idx="61958">
                  <c:v>1.007080078125E-3</c:v>
                </c:pt>
                <c:pt idx="61959">
                  <c:v>1.0068416595458984E-3</c:v>
                </c:pt>
                <c:pt idx="61960">
                  <c:v>1.007080078125E-3</c:v>
                </c:pt>
                <c:pt idx="61961">
                  <c:v>1.007080078125E-3</c:v>
                </c:pt>
                <c:pt idx="61962">
                  <c:v>1.0068416595458984E-3</c:v>
                </c:pt>
                <c:pt idx="61963">
                  <c:v>1.007080078125E-3</c:v>
                </c:pt>
                <c:pt idx="61964">
                  <c:v>1.0080337524414063E-3</c:v>
                </c:pt>
                <c:pt idx="61965">
                  <c:v>1.007080078125E-3</c:v>
                </c:pt>
                <c:pt idx="61966">
                  <c:v>1.0068416595458984E-3</c:v>
                </c:pt>
                <c:pt idx="61967">
                  <c:v>1.007080078125E-3</c:v>
                </c:pt>
                <c:pt idx="61968">
                  <c:v>1.007080078125E-3</c:v>
                </c:pt>
                <c:pt idx="61969">
                  <c:v>1.0068416595458984E-3</c:v>
                </c:pt>
                <c:pt idx="61970">
                  <c:v>1.007080078125E-3</c:v>
                </c:pt>
                <c:pt idx="61971">
                  <c:v>1.007080078125E-3</c:v>
                </c:pt>
                <c:pt idx="61972">
                  <c:v>1.0068416595458984E-3</c:v>
                </c:pt>
                <c:pt idx="61973">
                  <c:v>1.007080078125E-3</c:v>
                </c:pt>
                <c:pt idx="61974">
                  <c:v>1.007080078125E-3</c:v>
                </c:pt>
                <c:pt idx="61975">
                  <c:v>1.0068416595458984E-3</c:v>
                </c:pt>
                <c:pt idx="61976">
                  <c:v>1.007080078125E-3</c:v>
                </c:pt>
                <c:pt idx="61977">
                  <c:v>1.0080337524414063E-3</c:v>
                </c:pt>
                <c:pt idx="61978">
                  <c:v>1.0068416595458984E-3</c:v>
                </c:pt>
                <c:pt idx="61979">
                  <c:v>1.007080078125E-3</c:v>
                </c:pt>
                <c:pt idx="61980">
                  <c:v>1.007080078125E-3</c:v>
                </c:pt>
                <c:pt idx="61981">
                  <c:v>1.0068416595458984E-3</c:v>
                </c:pt>
                <c:pt idx="61982">
                  <c:v>1.007080078125E-3</c:v>
                </c:pt>
                <c:pt idx="61983">
                  <c:v>1.007080078125E-3</c:v>
                </c:pt>
                <c:pt idx="61984">
                  <c:v>1.0068416595458984E-3</c:v>
                </c:pt>
                <c:pt idx="61985">
                  <c:v>1.007080078125E-3</c:v>
                </c:pt>
                <c:pt idx="61986">
                  <c:v>1.007080078125E-3</c:v>
                </c:pt>
                <c:pt idx="61987">
                  <c:v>1.0068416595458984E-3</c:v>
                </c:pt>
                <c:pt idx="61988">
                  <c:v>1.007080078125E-3</c:v>
                </c:pt>
                <c:pt idx="61989">
                  <c:v>1.0080337524414063E-3</c:v>
                </c:pt>
                <c:pt idx="61990">
                  <c:v>1.007080078125E-3</c:v>
                </c:pt>
                <c:pt idx="61991">
                  <c:v>1.0068416595458984E-3</c:v>
                </c:pt>
                <c:pt idx="61992">
                  <c:v>1.007080078125E-3</c:v>
                </c:pt>
                <c:pt idx="61993">
                  <c:v>1.007080078125E-3</c:v>
                </c:pt>
                <c:pt idx="61994">
                  <c:v>1.0068416595458984E-3</c:v>
                </c:pt>
                <c:pt idx="61995">
                  <c:v>1.007080078125E-3</c:v>
                </c:pt>
                <c:pt idx="61996">
                  <c:v>1.007080078125E-3</c:v>
                </c:pt>
                <c:pt idx="61997">
                  <c:v>1.0068416595458984E-3</c:v>
                </c:pt>
                <c:pt idx="61998">
                  <c:v>1.007080078125E-3</c:v>
                </c:pt>
                <c:pt idx="61999">
                  <c:v>1.007080078125E-3</c:v>
                </c:pt>
                <c:pt idx="62000">
                  <c:v>1.0068416595458984E-3</c:v>
                </c:pt>
                <c:pt idx="62001">
                  <c:v>1.007080078125E-3</c:v>
                </c:pt>
                <c:pt idx="62002">
                  <c:v>1.0080337524414063E-3</c:v>
                </c:pt>
                <c:pt idx="62003">
                  <c:v>1.0068416595458984E-3</c:v>
                </c:pt>
                <c:pt idx="62004">
                  <c:v>1.007080078125E-3</c:v>
                </c:pt>
                <c:pt idx="62005">
                  <c:v>1.007080078125E-3</c:v>
                </c:pt>
                <c:pt idx="62006">
                  <c:v>1.0068416595458984E-3</c:v>
                </c:pt>
                <c:pt idx="62007">
                  <c:v>1.007080078125E-3</c:v>
                </c:pt>
                <c:pt idx="62008">
                  <c:v>1.007080078125E-3</c:v>
                </c:pt>
                <c:pt idx="62009">
                  <c:v>1.0068416595458984E-3</c:v>
                </c:pt>
                <c:pt idx="62010">
                  <c:v>1.007080078125E-3</c:v>
                </c:pt>
                <c:pt idx="62011">
                  <c:v>1.007080078125E-3</c:v>
                </c:pt>
                <c:pt idx="62012">
                  <c:v>1.0068416595458984E-3</c:v>
                </c:pt>
                <c:pt idx="62013">
                  <c:v>1.007080078125E-3</c:v>
                </c:pt>
                <c:pt idx="62014">
                  <c:v>1.0080337524414063E-3</c:v>
                </c:pt>
                <c:pt idx="62015">
                  <c:v>1.007080078125E-3</c:v>
                </c:pt>
                <c:pt idx="62016">
                  <c:v>1.0068416595458984E-3</c:v>
                </c:pt>
                <c:pt idx="62017">
                  <c:v>1.007080078125E-3</c:v>
                </c:pt>
                <c:pt idx="62018">
                  <c:v>1.007080078125E-3</c:v>
                </c:pt>
                <c:pt idx="62019">
                  <c:v>1.0068416595458984E-3</c:v>
                </c:pt>
                <c:pt idx="62020">
                  <c:v>1.007080078125E-3</c:v>
                </c:pt>
                <c:pt idx="62021">
                  <c:v>1.007080078125E-3</c:v>
                </c:pt>
                <c:pt idx="62022">
                  <c:v>1.0068416595458984E-3</c:v>
                </c:pt>
                <c:pt idx="62023">
                  <c:v>1.007080078125E-3</c:v>
                </c:pt>
                <c:pt idx="62024">
                  <c:v>1.007080078125E-3</c:v>
                </c:pt>
                <c:pt idx="62025">
                  <c:v>1.0068416595458984E-3</c:v>
                </c:pt>
                <c:pt idx="62026">
                  <c:v>1.0080337524414063E-3</c:v>
                </c:pt>
                <c:pt idx="62027">
                  <c:v>1.007080078125E-3</c:v>
                </c:pt>
                <c:pt idx="62028">
                  <c:v>1.0068416595458984E-3</c:v>
                </c:pt>
                <c:pt idx="62029">
                  <c:v>1.007080078125E-3</c:v>
                </c:pt>
                <c:pt idx="62030">
                  <c:v>1.007080078125E-3</c:v>
                </c:pt>
                <c:pt idx="62031">
                  <c:v>1.0068416595458984E-3</c:v>
                </c:pt>
                <c:pt idx="62032">
                  <c:v>1.007080078125E-3</c:v>
                </c:pt>
                <c:pt idx="62033">
                  <c:v>1.007080078125E-3</c:v>
                </c:pt>
                <c:pt idx="62034">
                  <c:v>1.0068416595458984E-3</c:v>
                </c:pt>
                <c:pt idx="62035">
                  <c:v>1.007080078125E-3</c:v>
                </c:pt>
                <c:pt idx="62036">
                  <c:v>1.007080078125E-3</c:v>
                </c:pt>
                <c:pt idx="62037">
                  <c:v>1.0068416595458984E-3</c:v>
                </c:pt>
                <c:pt idx="62038">
                  <c:v>1.007080078125E-3</c:v>
                </c:pt>
                <c:pt idx="62039">
                  <c:v>1.0080337524414063E-3</c:v>
                </c:pt>
                <c:pt idx="62040">
                  <c:v>1.007080078125E-3</c:v>
                </c:pt>
                <c:pt idx="62041">
                  <c:v>1.0068416595458984E-3</c:v>
                </c:pt>
                <c:pt idx="62042">
                  <c:v>1.007080078125E-3</c:v>
                </c:pt>
                <c:pt idx="62043">
                  <c:v>1.007080078125E-3</c:v>
                </c:pt>
                <c:pt idx="62044">
                  <c:v>1.0068416595458984E-3</c:v>
                </c:pt>
                <c:pt idx="62045">
                  <c:v>1.007080078125E-3</c:v>
                </c:pt>
                <c:pt idx="62046">
                  <c:v>1.007080078125E-3</c:v>
                </c:pt>
                <c:pt idx="62047">
                  <c:v>1.0068416595458984E-3</c:v>
                </c:pt>
                <c:pt idx="62048">
                  <c:v>1.007080078125E-3</c:v>
                </c:pt>
                <c:pt idx="62049">
                  <c:v>1.007080078125E-3</c:v>
                </c:pt>
                <c:pt idx="62050">
                  <c:v>1.0068416595458984E-3</c:v>
                </c:pt>
                <c:pt idx="62051">
                  <c:v>1.0080337524414063E-3</c:v>
                </c:pt>
                <c:pt idx="62052">
                  <c:v>1.007080078125E-3</c:v>
                </c:pt>
                <c:pt idx="62053">
                  <c:v>1.0068416595458984E-3</c:v>
                </c:pt>
                <c:pt idx="62054">
                  <c:v>4.0280818939208984E-3</c:v>
                </c:pt>
                <c:pt idx="62055">
                  <c:v>1.007080078125E-3</c:v>
                </c:pt>
                <c:pt idx="62056">
                  <c:v>1.0068416595458984E-3</c:v>
                </c:pt>
                <c:pt idx="62057">
                  <c:v>1.007080078125E-3</c:v>
                </c:pt>
                <c:pt idx="62058">
                  <c:v>1.007080078125E-3</c:v>
                </c:pt>
                <c:pt idx="62059">
                  <c:v>1.0068416595458984E-3</c:v>
                </c:pt>
                <c:pt idx="62060">
                  <c:v>1.007080078125E-3</c:v>
                </c:pt>
                <c:pt idx="62061">
                  <c:v>1.0080337524414063E-3</c:v>
                </c:pt>
                <c:pt idx="62062">
                  <c:v>1.007080078125E-3</c:v>
                </c:pt>
                <c:pt idx="62063">
                  <c:v>1.0068416595458984E-3</c:v>
                </c:pt>
                <c:pt idx="62064">
                  <c:v>1.007080078125E-3</c:v>
                </c:pt>
                <c:pt idx="62065">
                  <c:v>1.007080078125E-3</c:v>
                </c:pt>
                <c:pt idx="62066">
                  <c:v>1.0068416595458984E-3</c:v>
                </c:pt>
                <c:pt idx="62067">
                  <c:v>1.007080078125E-3</c:v>
                </c:pt>
                <c:pt idx="62068">
                  <c:v>1.007080078125E-3</c:v>
                </c:pt>
                <c:pt idx="62069">
                  <c:v>1.0068416595458984E-3</c:v>
                </c:pt>
                <c:pt idx="62070">
                  <c:v>1.007080078125E-3</c:v>
                </c:pt>
                <c:pt idx="62071">
                  <c:v>1.007080078125E-3</c:v>
                </c:pt>
                <c:pt idx="62072">
                  <c:v>1.0068416595458984E-3</c:v>
                </c:pt>
                <c:pt idx="62073">
                  <c:v>1.0080337524414063E-3</c:v>
                </c:pt>
                <c:pt idx="62074">
                  <c:v>1.007080078125E-3</c:v>
                </c:pt>
                <c:pt idx="62075">
                  <c:v>1.0068416595458984E-3</c:v>
                </c:pt>
                <c:pt idx="62076">
                  <c:v>1.007080078125E-3</c:v>
                </c:pt>
                <c:pt idx="62077">
                  <c:v>1.007080078125E-3</c:v>
                </c:pt>
                <c:pt idx="62078">
                  <c:v>1.0068416595458984E-3</c:v>
                </c:pt>
                <c:pt idx="62079">
                  <c:v>1.007080078125E-3</c:v>
                </c:pt>
                <c:pt idx="62080">
                  <c:v>1.007080078125E-3</c:v>
                </c:pt>
                <c:pt idx="62081">
                  <c:v>1.0068416595458984E-3</c:v>
                </c:pt>
                <c:pt idx="62082">
                  <c:v>1.007080078125E-3</c:v>
                </c:pt>
                <c:pt idx="62083">
                  <c:v>1.007080078125E-3</c:v>
                </c:pt>
                <c:pt idx="62084">
                  <c:v>1.0068416595458984E-3</c:v>
                </c:pt>
                <c:pt idx="62085">
                  <c:v>1.007080078125E-3</c:v>
                </c:pt>
                <c:pt idx="62086">
                  <c:v>1.0080337524414063E-3</c:v>
                </c:pt>
                <c:pt idx="62087">
                  <c:v>1.007080078125E-3</c:v>
                </c:pt>
                <c:pt idx="62088">
                  <c:v>1.0068416595458984E-3</c:v>
                </c:pt>
                <c:pt idx="62089">
                  <c:v>1.007080078125E-3</c:v>
                </c:pt>
                <c:pt idx="62090">
                  <c:v>1.007080078125E-3</c:v>
                </c:pt>
                <c:pt idx="62091">
                  <c:v>1.0068416595458984E-3</c:v>
                </c:pt>
                <c:pt idx="62092">
                  <c:v>1.007080078125E-3</c:v>
                </c:pt>
                <c:pt idx="62093">
                  <c:v>1.007080078125E-3</c:v>
                </c:pt>
                <c:pt idx="62094">
                  <c:v>1.0068416595458984E-3</c:v>
                </c:pt>
                <c:pt idx="62095">
                  <c:v>1.007080078125E-3</c:v>
                </c:pt>
                <c:pt idx="62096">
                  <c:v>1.007080078125E-3</c:v>
                </c:pt>
                <c:pt idx="62097">
                  <c:v>1.0068416595458984E-3</c:v>
                </c:pt>
                <c:pt idx="62098">
                  <c:v>1.1078119277954102E-2</c:v>
                </c:pt>
                <c:pt idx="62099">
                  <c:v>1.0068416595458984E-3</c:v>
                </c:pt>
                <c:pt idx="62100">
                  <c:v>1.007080078125E-3</c:v>
                </c:pt>
                <c:pt idx="62101">
                  <c:v>1.0080337524414063E-3</c:v>
                </c:pt>
                <c:pt idx="62102">
                  <c:v>1.007080078125E-3</c:v>
                </c:pt>
                <c:pt idx="62103">
                  <c:v>1.0068416595458984E-3</c:v>
                </c:pt>
                <c:pt idx="62104">
                  <c:v>1.007080078125E-3</c:v>
                </c:pt>
                <c:pt idx="62105">
                  <c:v>1.007080078125E-3</c:v>
                </c:pt>
                <c:pt idx="62106">
                  <c:v>1.0068416595458984E-3</c:v>
                </c:pt>
                <c:pt idx="62107">
                  <c:v>1.007080078125E-3</c:v>
                </c:pt>
                <c:pt idx="62108">
                  <c:v>1.007080078125E-3</c:v>
                </c:pt>
                <c:pt idx="62109">
                  <c:v>1.0068416595458984E-3</c:v>
                </c:pt>
                <c:pt idx="62110">
                  <c:v>1.007080078125E-3</c:v>
                </c:pt>
                <c:pt idx="62111">
                  <c:v>1.007080078125E-3</c:v>
                </c:pt>
                <c:pt idx="62112">
                  <c:v>1.0068416595458984E-3</c:v>
                </c:pt>
                <c:pt idx="62113">
                  <c:v>1.0080337524414063E-3</c:v>
                </c:pt>
                <c:pt idx="62114">
                  <c:v>1.007080078125E-3</c:v>
                </c:pt>
                <c:pt idx="62115">
                  <c:v>1.0068416595458984E-3</c:v>
                </c:pt>
                <c:pt idx="62116">
                  <c:v>1.007080078125E-3</c:v>
                </c:pt>
                <c:pt idx="62117">
                  <c:v>1.007080078125E-3</c:v>
                </c:pt>
                <c:pt idx="62118">
                  <c:v>1.0068416595458984E-3</c:v>
                </c:pt>
                <c:pt idx="62119">
                  <c:v>1.007080078125E-3</c:v>
                </c:pt>
                <c:pt idx="62120">
                  <c:v>1.007080078125E-3</c:v>
                </c:pt>
                <c:pt idx="62121">
                  <c:v>1.0068416595458984E-3</c:v>
                </c:pt>
                <c:pt idx="62122">
                  <c:v>1.007080078125E-3</c:v>
                </c:pt>
                <c:pt idx="62123">
                  <c:v>1.007080078125E-3</c:v>
                </c:pt>
                <c:pt idx="62124">
                  <c:v>1.0068416595458984E-3</c:v>
                </c:pt>
                <c:pt idx="62125">
                  <c:v>1.007080078125E-3</c:v>
                </c:pt>
                <c:pt idx="62126">
                  <c:v>1.0080337524414063E-3</c:v>
                </c:pt>
                <c:pt idx="62127">
                  <c:v>1.007080078125E-3</c:v>
                </c:pt>
                <c:pt idx="62128">
                  <c:v>1.0068416595458984E-3</c:v>
                </c:pt>
                <c:pt idx="62129">
                  <c:v>1.007080078125E-3</c:v>
                </c:pt>
                <c:pt idx="62130">
                  <c:v>1.007080078125E-3</c:v>
                </c:pt>
                <c:pt idx="62131">
                  <c:v>1.0068416595458984E-3</c:v>
                </c:pt>
                <c:pt idx="62132">
                  <c:v>1.007080078125E-3</c:v>
                </c:pt>
                <c:pt idx="62133">
                  <c:v>1.007080078125E-3</c:v>
                </c:pt>
                <c:pt idx="62134">
                  <c:v>1.0068416595458984E-3</c:v>
                </c:pt>
                <c:pt idx="62135">
                  <c:v>1.007080078125E-3</c:v>
                </c:pt>
                <c:pt idx="62136">
                  <c:v>1.007080078125E-3</c:v>
                </c:pt>
                <c:pt idx="62137">
                  <c:v>1.0068416595458984E-3</c:v>
                </c:pt>
                <c:pt idx="62138">
                  <c:v>1.0080337524414063E-3</c:v>
                </c:pt>
                <c:pt idx="62139">
                  <c:v>1.007080078125E-3</c:v>
                </c:pt>
                <c:pt idx="62140">
                  <c:v>1.0068416595458984E-3</c:v>
                </c:pt>
                <c:pt idx="62141">
                  <c:v>1.007080078125E-3</c:v>
                </c:pt>
                <c:pt idx="62142">
                  <c:v>1.007080078125E-3</c:v>
                </c:pt>
                <c:pt idx="62143">
                  <c:v>1.0068416595458984E-3</c:v>
                </c:pt>
                <c:pt idx="62144">
                  <c:v>1.007080078125E-3</c:v>
                </c:pt>
                <c:pt idx="62145">
                  <c:v>1.007080078125E-3</c:v>
                </c:pt>
                <c:pt idx="62146">
                  <c:v>1.0068416595458984E-3</c:v>
                </c:pt>
                <c:pt idx="62147">
                  <c:v>1.007080078125E-3</c:v>
                </c:pt>
                <c:pt idx="62148">
                  <c:v>1.007080078125E-3</c:v>
                </c:pt>
                <c:pt idx="62149">
                  <c:v>1.0068416595458984E-3</c:v>
                </c:pt>
                <c:pt idx="62150">
                  <c:v>1.007080078125E-3</c:v>
                </c:pt>
                <c:pt idx="62151">
                  <c:v>1.0080337524414063E-3</c:v>
                </c:pt>
                <c:pt idx="62152">
                  <c:v>1.007080078125E-3</c:v>
                </c:pt>
                <c:pt idx="62153">
                  <c:v>1.0068416595458984E-3</c:v>
                </c:pt>
                <c:pt idx="62154">
                  <c:v>1.007080078125E-3</c:v>
                </c:pt>
                <c:pt idx="62155">
                  <c:v>1.007080078125E-3</c:v>
                </c:pt>
                <c:pt idx="62156">
                  <c:v>1.0068416595458984E-3</c:v>
                </c:pt>
                <c:pt idx="62157">
                  <c:v>1.007080078125E-3</c:v>
                </c:pt>
                <c:pt idx="62158">
                  <c:v>1.007080078125E-3</c:v>
                </c:pt>
                <c:pt idx="62159">
                  <c:v>1.0068416595458984E-3</c:v>
                </c:pt>
                <c:pt idx="62160">
                  <c:v>1.007080078125E-3</c:v>
                </c:pt>
                <c:pt idx="62161">
                  <c:v>1.007080078125E-3</c:v>
                </c:pt>
                <c:pt idx="62162">
                  <c:v>1.0068416595458984E-3</c:v>
                </c:pt>
                <c:pt idx="62163">
                  <c:v>1.0080337524414063E-3</c:v>
                </c:pt>
                <c:pt idx="62164">
                  <c:v>1.007080078125E-3</c:v>
                </c:pt>
                <c:pt idx="62165">
                  <c:v>1.0068416595458984E-3</c:v>
                </c:pt>
                <c:pt idx="62166">
                  <c:v>1.007080078125E-3</c:v>
                </c:pt>
                <c:pt idx="62167">
                  <c:v>1.007080078125E-3</c:v>
                </c:pt>
                <c:pt idx="62168">
                  <c:v>1.0068416595458984E-3</c:v>
                </c:pt>
                <c:pt idx="62169">
                  <c:v>1.007080078125E-3</c:v>
                </c:pt>
                <c:pt idx="62170">
                  <c:v>1.007080078125E-3</c:v>
                </c:pt>
                <c:pt idx="62171">
                  <c:v>1.0068416595458984E-3</c:v>
                </c:pt>
                <c:pt idx="62172">
                  <c:v>1.007080078125E-3</c:v>
                </c:pt>
                <c:pt idx="62173">
                  <c:v>1.007080078125E-3</c:v>
                </c:pt>
                <c:pt idx="62174">
                  <c:v>1.0068416595458984E-3</c:v>
                </c:pt>
                <c:pt idx="62175">
                  <c:v>1.007080078125E-3</c:v>
                </c:pt>
                <c:pt idx="62176">
                  <c:v>1.0080337524414063E-3</c:v>
                </c:pt>
                <c:pt idx="62177">
                  <c:v>1.007080078125E-3</c:v>
                </c:pt>
                <c:pt idx="62178">
                  <c:v>1.0068416595458984E-3</c:v>
                </c:pt>
                <c:pt idx="62179">
                  <c:v>1.007080078125E-3</c:v>
                </c:pt>
                <c:pt idx="62180">
                  <c:v>1.007080078125E-3</c:v>
                </c:pt>
                <c:pt idx="62181">
                  <c:v>1.0068416595458984E-3</c:v>
                </c:pt>
                <c:pt idx="62182">
                  <c:v>1.007080078125E-3</c:v>
                </c:pt>
                <c:pt idx="62183">
                  <c:v>1.007080078125E-3</c:v>
                </c:pt>
                <c:pt idx="62184">
                  <c:v>1.0068416595458984E-3</c:v>
                </c:pt>
                <c:pt idx="62185">
                  <c:v>1.007080078125E-3</c:v>
                </c:pt>
                <c:pt idx="62186">
                  <c:v>1.007080078125E-3</c:v>
                </c:pt>
                <c:pt idx="62187">
                  <c:v>1.0068416595458984E-3</c:v>
                </c:pt>
                <c:pt idx="62188">
                  <c:v>1.0080337524414063E-3</c:v>
                </c:pt>
                <c:pt idx="62189">
                  <c:v>1.007080078125E-3</c:v>
                </c:pt>
                <c:pt idx="62190">
                  <c:v>1.0068416595458984E-3</c:v>
                </c:pt>
                <c:pt idx="62191">
                  <c:v>1.007080078125E-3</c:v>
                </c:pt>
                <c:pt idx="62192">
                  <c:v>1.007080078125E-3</c:v>
                </c:pt>
                <c:pt idx="62193">
                  <c:v>1.0068416595458984E-3</c:v>
                </c:pt>
                <c:pt idx="62194">
                  <c:v>1.007080078125E-3</c:v>
                </c:pt>
                <c:pt idx="62195">
                  <c:v>1.007080078125E-3</c:v>
                </c:pt>
                <c:pt idx="62196">
                  <c:v>1.0068416595458984E-3</c:v>
                </c:pt>
                <c:pt idx="62197">
                  <c:v>1.007080078125E-3</c:v>
                </c:pt>
                <c:pt idx="62198">
                  <c:v>1.007080078125E-3</c:v>
                </c:pt>
                <c:pt idx="62199">
                  <c:v>1.0068416595458984E-3</c:v>
                </c:pt>
                <c:pt idx="62200">
                  <c:v>1.007080078125E-3</c:v>
                </c:pt>
                <c:pt idx="62201">
                  <c:v>1.0080337524414063E-3</c:v>
                </c:pt>
                <c:pt idx="62202">
                  <c:v>1.007080078125E-3</c:v>
                </c:pt>
                <c:pt idx="62203">
                  <c:v>1.0068416595458984E-3</c:v>
                </c:pt>
                <c:pt idx="62204">
                  <c:v>1.007080078125E-3</c:v>
                </c:pt>
                <c:pt idx="62205">
                  <c:v>1.007080078125E-3</c:v>
                </c:pt>
                <c:pt idx="62206">
                  <c:v>1.0068416595458984E-3</c:v>
                </c:pt>
                <c:pt idx="62207">
                  <c:v>1.007080078125E-3</c:v>
                </c:pt>
                <c:pt idx="62208">
                  <c:v>1.007080078125E-3</c:v>
                </c:pt>
                <c:pt idx="62209">
                  <c:v>1.0068416595458984E-3</c:v>
                </c:pt>
                <c:pt idx="62210">
                  <c:v>1.007080078125E-3</c:v>
                </c:pt>
                <c:pt idx="62211">
                  <c:v>1.007080078125E-3</c:v>
                </c:pt>
                <c:pt idx="62212">
                  <c:v>3.0219554901123047E-3</c:v>
                </c:pt>
                <c:pt idx="62213">
                  <c:v>1.0068416595458984E-3</c:v>
                </c:pt>
                <c:pt idx="62214">
                  <c:v>1.007080078125E-3</c:v>
                </c:pt>
                <c:pt idx="62215">
                  <c:v>1.007080078125E-3</c:v>
                </c:pt>
                <c:pt idx="62216">
                  <c:v>1.0068416595458984E-3</c:v>
                </c:pt>
                <c:pt idx="62217">
                  <c:v>1.007080078125E-3</c:v>
                </c:pt>
                <c:pt idx="62218">
                  <c:v>1.007080078125E-3</c:v>
                </c:pt>
                <c:pt idx="62219">
                  <c:v>1.0068416595458984E-3</c:v>
                </c:pt>
                <c:pt idx="62220">
                  <c:v>1.007080078125E-3</c:v>
                </c:pt>
                <c:pt idx="62221">
                  <c:v>1.007080078125E-3</c:v>
                </c:pt>
                <c:pt idx="62222">
                  <c:v>1.0068416595458984E-3</c:v>
                </c:pt>
                <c:pt idx="62223">
                  <c:v>1.007080078125E-3</c:v>
                </c:pt>
                <c:pt idx="62224">
                  <c:v>1.0080337524414063E-3</c:v>
                </c:pt>
                <c:pt idx="62225">
                  <c:v>1.007080078125E-3</c:v>
                </c:pt>
                <c:pt idx="62226">
                  <c:v>1.0068416595458984E-3</c:v>
                </c:pt>
                <c:pt idx="62227">
                  <c:v>1.007080078125E-3</c:v>
                </c:pt>
                <c:pt idx="62228">
                  <c:v>1.007080078125E-3</c:v>
                </c:pt>
                <c:pt idx="62229">
                  <c:v>1.0068416595458984E-3</c:v>
                </c:pt>
                <c:pt idx="62230">
                  <c:v>1.007080078125E-3</c:v>
                </c:pt>
                <c:pt idx="62231">
                  <c:v>1.007080078125E-3</c:v>
                </c:pt>
                <c:pt idx="62232">
                  <c:v>1.0068416595458984E-3</c:v>
                </c:pt>
                <c:pt idx="62233">
                  <c:v>1.007080078125E-3</c:v>
                </c:pt>
                <c:pt idx="62234">
                  <c:v>1.0068416595458984E-3</c:v>
                </c:pt>
                <c:pt idx="62235">
                  <c:v>1.007080078125E-3</c:v>
                </c:pt>
                <c:pt idx="62236">
                  <c:v>1.0080337524414063E-3</c:v>
                </c:pt>
                <c:pt idx="62237">
                  <c:v>1.007080078125E-3</c:v>
                </c:pt>
                <c:pt idx="62238">
                  <c:v>1.0068416595458984E-3</c:v>
                </c:pt>
                <c:pt idx="62239">
                  <c:v>1.007080078125E-3</c:v>
                </c:pt>
                <c:pt idx="62240">
                  <c:v>1.007080078125E-3</c:v>
                </c:pt>
                <c:pt idx="62241">
                  <c:v>1.0068416595458984E-3</c:v>
                </c:pt>
                <c:pt idx="62242">
                  <c:v>1.007080078125E-3</c:v>
                </c:pt>
                <c:pt idx="62243">
                  <c:v>1.007080078125E-3</c:v>
                </c:pt>
                <c:pt idx="62244">
                  <c:v>1.0068416595458984E-3</c:v>
                </c:pt>
                <c:pt idx="62245">
                  <c:v>1.007080078125E-3</c:v>
                </c:pt>
                <c:pt idx="62246">
                  <c:v>1.007080078125E-3</c:v>
                </c:pt>
                <c:pt idx="62247">
                  <c:v>1.0068416595458984E-3</c:v>
                </c:pt>
                <c:pt idx="62248">
                  <c:v>1.007080078125E-3</c:v>
                </c:pt>
                <c:pt idx="62249">
                  <c:v>1.0080337524414063E-3</c:v>
                </c:pt>
                <c:pt idx="62250">
                  <c:v>1.007080078125E-3</c:v>
                </c:pt>
                <c:pt idx="62251">
                  <c:v>1.0068416595458984E-3</c:v>
                </c:pt>
                <c:pt idx="62252">
                  <c:v>1.007080078125E-3</c:v>
                </c:pt>
                <c:pt idx="62253">
                  <c:v>1.007080078125E-3</c:v>
                </c:pt>
                <c:pt idx="62254">
                  <c:v>1.0068416595458984E-3</c:v>
                </c:pt>
                <c:pt idx="62255">
                  <c:v>1.007080078125E-3</c:v>
                </c:pt>
                <c:pt idx="62256">
                  <c:v>1.0068416595458984E-3</c:v>
                </c:pt>
                <c:pt idx="62257">
                  <c:v>1.007080078125E-3</c:v>
                </c:pt>
                <c:pt idx="62258">
                  <c:v>1.007080078125E-3</c:v>
                </c:pt>
                <c:pt idx="62259">
                  <c:v>1.0068416595458984E-3</c:v>
                </c:pt>
                <c:pt idx="62260">
                  <c:v>1.007080078125E-3</c:v>
                </c:pt>
                <c:pt idx="62261">
                  <c:v>1.0080337524414063E-3</c:v>
                </c:pt>
                <c:pt idx="62262">
                  <c:v>1.007080078125E-3</c:v>
                </c:pt>
                <c:pt idx="62263">
                  <c:v>1.0068416595458984E-3</c:v>
                </c:pt>
                <c:pt idx="62264">
                  <c:v>1.007080078125E-3</c:v>
                </c:pt>
                <c:pt idx="62265">
                  <c:v>1.007080078125E-3</c:v>
                </c:pt>
                <c:pt idx="62266">
                  <c:v>1.0068416595458984E-3</c:v>
                </c:pt>
                <c:pt idx="62267">
                  <c:v>1.007080078125E-3</c:v>
                </c:pt>
                <c:pt idx="62268">
                  <c:v>1.007080078125E-3</c:v>
                </c:pt>
                <c:pt idx="62269">
                  <c:v>1.0068416595458984E-3</c:v>
                </c:pt>
                <c:pt idx="62270">
                  <c:v>1.007080078125E-3</c:v>
                </c:pt>
                <c:pt idx="62271">
                  <c:v>1.007080078125E-3</c:v>
                </c:pt>
                <c:pt idx="62272">
                  <c:v>1.0068416595458984E-3</c:v>
                </c:pt>
                <c:pt idx="62273">
                  <c:v>1.007080078125E-3</c:v>
                </c:pt>
                <c:pt idx="62274">
                  <c:v>1.0080337524414063E-3</c:v>
                </c:pt>
                <c:pt idx="62275">
                  <c:v>1.007080078125E-3</c:v>
                </c:pt>
                <c:pt idx="62276">
                  <c:v>1.0068416595458984E-3</c:v>
                </c:pt>
                <c:pt idx="62277">
                  <c:v>1.007080078125E-3</c:v>
                </c:pt>
                <c:pt idx="62278">
                  <c:v>1.0068416595458984E-3</c:v>
                </c:pt>
                <c:pt idx="62279">
                  <c:v>1.007080078125E-3</c:v>
                </c:pt>
                <c:pt idx="62280">
                  <c:v>1.007080078125E-3</c:v>
                </c:pt>
                <c:pt idx="62281">
                  <c:v>1.0068416595458984E-3</c:v>
                </c:pt>
                <c:pt idx="62282">
                  <c:v>1.007080078125E-3</c:v>
                </c:pt>
                <c:pt idx="62283">
                  <c:v>1.007080078125E-3</c:v>
                </c:pt>
                <c:pt idx="62284">
                  <c:v>1.0068416595458984E-3</c:v>
                </c:pt>
                <c:pt idx="62285">
                  <c:v>1.007080078125E-3</c:v>
                </c:pt>
                <c:pt idx="62286">
                  <c:v>1.0080337524414063E-3</c:v>
                </c:pt>
                <c:pt idx="62287">
                  <c:v>1.007080078125E-3</c:v>
                </c:pt>
                <c:pt idx="62288">
                  <c:v>1.0068416595458984E-3</c:v>
                </c:pt>
                <c:pt idx="62289">
                  <c:v>1.007080078125E-3</c:v>
                </c:pt>
                <c:pt idx="62290">
                  <c:v>1.007080078125E-3</c:v>
                </c:pt>
                <c:pt idx="62291">
                  <c:v>1.0068416595458984E-3</c:v>
                </c:pt>
                <c:pt idx="62292">
                  <c:v>1.007080078125E-3</c:v>
                </c:pt>
                <c:pt idx="62293">
                  <c:v>1.007080078125E-3</c:v>
                </c:pt>
                <c:pt idx="62294">
                  <c:v>1.0068416595458984E-3</c:v>
                </c:pt>
                <c:pt idx="62295">
                  <c:v>1.007080078125E-3</c:v>
                </c:pt>
                <c:pt idx="62296">
                  <c:v>1.007080078125E-3</c:v>
                </c:pt>
                <c:pt idx="62297">
                  <c:v>1.0068416595458984E-3</c:v>
                </c:pt>
                <c:pt idx="62298">
                  <c:v>1.007080078125E-3</c:v>
                </c:pt>
                <c:pt idx="62299">
                  <c:v>1.0080337524414063E-3</c:v>
                </c:pt>
                <c:pt idx="62300">
                  <c:v>1.0068416595458984E-3</c:v>
                </c:pt>
                <c:pt idx="62301">
                  <c:v>1.007080078125E-3</c:v>
                </c:pt>
                <c:pt idx="62302">
                  <c:v>1.007080078125E-3</c:v>
                </c:pt>
                <c:pt idx="62303">
                  <c:v>1.0068416595458984E-3</c:v>
                </c:pt>
                <c:pt idx="62304">
                  <c:v>1.007080078125E-3</c:v>
                </c:pt>
                <c:pt idx="62305">
                  <c:v>1.007080078125E-3</c:v>
                </c:pt>
                <c:pt idx="62306">
                  <c:v>1.0068416595458984E-3</c:v>
                </c:pt>
                <c:pt idx="62307">
                  <c:v>1.007080078125E-3</c:v>
                </c:pt>
                <c:pt idx="62308">
                  <c:v>1.007080078125E-3</c:v>
                </c:pt>
                <c:pt idx="62309">
                  <c:v>1.0068416595458984E-3</c:v>
                </c:pt>
                <c:pt idx="62310">
                  <c:v>1.007080078125E-3</c:v>
                </c:pt>
                <c:pt idx="62311">
                  <c:v>1.0080337524414063E-3</c:v>
                </c:pt>
                <c:pt idx="62312">
                  <c:v>1.007080078125E-3</c:v>
                </c:pt>
                <c:pt idx="62313">
                  <c:v>1.0068416595458984E-3</c:v>
                </c:pt>
                <c:pt idx="62314">
                  <c:v>1.007080078125E-3</c:v>
                </c:pt>
                <c:pt idx="62315">
                  <c:v>1.007080078125E-3</c:v>
                </c:pt>
                <c:pt idx="62316">
                  <c:v>1.0068416595458984E-3</c:v>
                </c:pt>
                <c:pt idx="62317">
                  <c:v>1.007080078125E-3</c:v>
                </c:pt>
                <c:pt idx="62318">
                  <c:v>1.007080078125E-3</c:v>
                </c:pt>
                <c:pt idx="62319">
                  <c:v>1.0068416595458984E-3</c:v>
                </c:pt>
                <c:pt idx="62320">
                  <c:v>1.007080078125E-3</c:v>
                </c:pt>
                <c:pt idx="62321">
                  <c:v>1.007080078125E-3</c:v>
                </c:pt>
                <c:pt idx="62322">
                  <c:v>1.0068416595458984E-3</c:v>
                </c:pt>
                <c:pt idx="62323">
                  <c:v>1.007080078125E-3</c:v>
                </c:pt>
                <c:pt idx="62324">
                  <c:v>1.0080337524414063E-3</c:v>
                </c:pt>
                <c:pt idx="62325">
                  <c:v>1.0068416595458984E-3</c:v>
                </c:pt>
                <c:pt idx="62326">
                  <c:v>1.007080078125E-3</c:v>
                </c:pt>
                <c:pt idx="62327">
                  <c:v>1.007080078125E-3</c:v>
                </c:pt>
                <c:pt idx="62328">
                  <c:v>1.0068416595458984E-3</c:v>
                </c:pt>
                <c:pt idx="62329">
                  <c:v>1.007080078125E-3</c:v>
                </c:pt>
                <c:pt idx="62330">
                  <c:v>1.007080078125E-3</c:v>
                </c:pt>
                <c:pt idx="62331">
                  <c:v>1.0068416595458984E-3</c:v>
                </c:pt>
                <c:pt idx="62332">
                  <c:v>1.007080078125E-3</c:v>
                </c:pt>
                <c:pt idx="62333">
                  <c:v>1.9134998321533203E-2</c:v>
                </c:pt>
                <c:pt idx="62334">
                  <c:v>1.007080078125E-3</c:v>
                </c:pt>
                <c:pt idx="62335">
                  <c:v>1.0068416595458984E-3</c:v>
                </c:pt>
                <c:pt idx="62336">
                  <c:v>1.007080078125E-3</c:v>
                </c:pt>
                <c:pt idx="62337">
                  <c:v>1.007080078125E-3</c:v>
                </c:pt>
                <c:pt idx="62338">
                  <c:v>1.0068416595458984E-3</c:v>
                </c:pt>
                <c:pt idx="62339">
                  <c:v>1.007080078125E-3</c:v>
                </c:pt>
                <c:pt idx="62340">
                  <c:v>1.007080078125E-3</c:v>
                </c:pt>
                <c:pt idx="62341">
                  <c:v>1.0068416595458984E-3</c:v>
                </c:pt>
                <c:pt idx="62342">
                  <c:v>1.007080078125E-3</c:v>
                </c:pt>
                <c:pt idx="62343">
                  <c:v>1.0080337524414063E-3</c:v>
                </c:pt>
                <c:pt idx="62344">
                  <c:v>1.007080078125E-3</c:v>
                </c:pt>
                <c:pt idx="62345">
                  <c:v>1.0068416595458984E-3</c:v>
                </c:pt>
                <c:pt idx="62346">
                  <c:v>1.007080078125E-3</c:v>
                </c:pt>
                <c:pt idx="62347">
                  <c:v>1.007080078125E-3</c:v>
                </c:pt>
                <c:pt idx="62348">
                  <c:v>1.0068416595458984E-3</c:v>
                </c:pt>
                <c:pt idx="62349">
                  <c:v>1.007080078125E-3</c:v>
                </c:pt>
                <c:pt idx="62350">
                  <c:v>1.007080078125E-3</c:v>
                </c:pt>
                <c:pt idx="62351">
                  <c:v>1.0068416595458984E-3</c:v>
                </c:pt>
                <c:pt idx="62352">
                  <c:v>1.007080078125E-3</c:v>
                </c:pt>
                <c:pt idx="62353">
                  <c:v>1.007080078125E-3</c:v>
                </c:pt>
                <c:pt idx="62354">
                  <c:v>1.0068416595458984E-3</c:v>
                </c:pt>
                <c:pt idx="62355">
                  <c:v>1.007080078125E-3</c:v>
                </c:pt>
                <c:pt idx="62356">
                  <c:v>1.0080337524414063E-3</c:v>
                </c:pt>
                <c:pt idx="62357">
                  <c:v>1.0068416595458984E-3</c:v>
                </c:pt>
                <c:pt idx="62358">
                  <c:v>1.007080078125E-3</c:v>
                </c:pt>
                <c:pt idx="62359">
                  <c:v>1.007080078125E-3</c:v>
                </c:pt>
                <c:pt idx="62360">
                  <c:v>1.0068416595458984E-3</c:v>
                </c:pt>
                <c:pt idx="62361">
                  <c:v>1.007080078125E-3</c:v>
                </c:pt>
                <c:pt idx="62362">
                  <c:v>1.007080078125E-3</c:v>
                </c:pt>
                <c:pt idx="62363">
                  <c:v>1.0068416595458984E-3</c:v>
                </c:pt>
                <c:pt idx="62364">
                  <c:v>1.007080078125E-3</c:v>
                </c:pt>
                <c:pt idx="62365">
                  <c:v>1.007080078125E-3</c:v>
                </c:pt>
                <c:pt idx="62366">
                  <c:v>1.0068416595458984E-3</c:v>
                </c:pt>
                <c:pt idx="62367">
                  <c:v>1.007080078125E-3</c:v>
                </c:pt>
                <c:pt idx="62368">
                  <c:v>1.0080337524414063E-3</c:v>
                </c:pt>
                <c:pt idx="62369">
                  <c:v>1.007080078125E-3</c:v>
                </c:pt>
                <c:pt idx="62370">
                  <c:v>1.0068416595458984E-3</c:v>
                </c:pt>
                <c:pt idx="62371">
                  <c:v>1.007080078125E-3</c:v>
                </c:pt>
                <c:pt idx="62372">
                  <c:v>1.007080078125E-3</c:v>
                </c:pt>
                <c:pt idx="62373">
                  <c:v>1.0068416595458984E-3</c:v>
                </c:pt>
                <c:pt idx="62374">
                  <c:v>1.007080078125E-3</c:v>
                </c:pt>
                <c:pt idx="62375">
                  <c:v>1.007080078125E-3</c:v>
                </c:pt>
                <c:pt idx="62376">
                  <c:v>1.0068416595458984E-3</c:v>
                </c:pt>
                <c:pt idx="62377">
                  <c:v>1.007080078125E-3</c:v>
                </c:pt>
                <c:pt idx="62378">
                  <c:v>1.007080078125E-3</c:v>
                </c:pt>
                <c:pt idx="62379">
                  <c:v>1.0068416595458984E-3</c:v>
                </c:pt>
                <c:pt idx="62380">
                  <c:v>1.007080078125E-3</c:v>
                </c:pt>
                <c:pt idx="62381">
                  <c:v>1.0080337524414063E-3</c:v>
                </c:pt>
                <c:pt idx="62382">
                  <c:v>1.0068416595458984E-3</c:v>
                </c:pt>
                <c:pt idx="62383">
                  <c:v>1.007080078125E-3</c:v>
                </c:pt>
                <c:pt idx="62384">
                  <c:v>1.007080078125E-3</c:v>
                </c:pt>
                <c:pt idx="62385">
                  <c:v>1.0068416595458984E-3</c:v>
                </c:pt>
                <c:pt idx="62386">
                  <c:v>1.007080078125E-3</c:v>
                </c:pt>
                <c:pt idx="62387">
                  <c:v>1.007080078125E-3</c:v>
                </c:pt>
                <c:pt idx="62388">
                  <c:v>1.0068416595458984E-3</c:v>
                </c:pt>
                <c:pt idx="62389">
                  <c:v>1.007080078125E-3</c:v>
                </c:pt>
                <c:pt idx="62390">
                  <c:v>1.007080078125E-3</c:v>
                </c:pt>
                <c:pt idx="62391">
                  <c:v>1.0068416595458984E-3</c:v>
                </c:pt>
                <c:pt idx="62392">
                  <c:v>1.007080078125E-3</c:v>
                </c:pt>
                <c:pt idx="62393">
                  <c:v>1.0080337524414063E-3</c:v>
                </c:pt>
                <c:pt idx="62394">
                  <c:v>1.007080078125E-3</c:v>
                </c:pt>
                <c:pt idx="62395">
                  <c:v>1.0068416595458984E-3</c:v>
                </c:pt>
                <c:pt idx="62396">
                  <c:v>1.007080078125E-3</c:v>
                </c:pt>
                <c:pt idx="62397">
                  <c:v>1.007080078125E-3</c:v>
                </c:pt>
                <c:pt idx="62398">
                  <c:v>1.0068416595458984E-3</c:v>
                </c:pt>
                <c:pt idx="62399">
                  <c:v>1.007080078125E-3</c:v>
                </c:pt>
                <c:pt idx="62400">
                  <c:v>1.007080078125E-3</c:v>
                </c:pt>
                <c:pt idx="62401">
                  <c:v>1.0068416595458984E-3</c:v>
                </c:pt>
                <c:pt idx="62402">
                  <c:v>1.007080078125E-3</c:v>
                </c:pt>
                <c:pt idx="62403">
                  <c:v>1.007080078125E-3</c:v>
                </c:pt>
                <c:pt idx="62404">
                  <c:v>1.0068416595458984E-3</c:v>
                </c:pt>
                <c:pt idx="62405">
                  <c:v>1.007080078125E-3</c:v>
                </c:pt>
                <c:pt idx="62406">
                  <c:v>1.0080337524414063E-3</c:v>
                </c:pt>
                <c:pt idx="62407">
                  <c:v>1.0068416595458984E-3</c:v>
                </c:pt>
                <c:pt idx="62408">
                  <c:v>1.007080078125E-3</c:v>
                </c:pt>
                <c:pt idx="62409">
                  <c:v>1.007080078125E-3</c:v>
                </c:pt>
                <c:pt idx="62410">
                  <c:v>1.0068416595458984E-3</c:v>
                </c:pt>
                <c:pt idx="62411">
                  <c:v>1.007080078125E-3</c:v>
                </c:pt>
                <c:pt idx="62412">
                  <c:v>1.007080078125E-3</c:v>
                </c:pt>
                <c:pt idx="62413">
                  <c:v>1.0068416595458984E-3</c:v>
                </c:pt>
                <c:pt idx="62414">
                  <c:v>1.007080078125E-3</c:v>
                </c:pt>
                <c:pt idx="62415">
                  <c:v>1.007080078125E-3</c:v>
                </c:pt>
                <c:pt idx="62416">
                  <c:v>1.0068416595458984E-3</c:v>
                </c:pt>
                <c:pt idx="62417">
                  <c:v>1.007080078125E-3</c:v>
                </c:pt>
                <c:pt idx="62418">
                  <c:v>1.0080337524414063E-3</c:v>
                </c:pt>
                <c:pt idx="62419">
                  <c:v>1.007080078125E-3</c:v>
                </c:pt>
                <c:pt idx="62420">
                  <c:v>1.0068416595458984E-3</c:v>
                </c:pt>
                <c:pt idx="62421">
                  <c:v>1.007080078125E-3</c:v>
                </c:pt>
                <c:pt idx="62422">
                  <c:v>1.007080078125E-3</c:v>
                </c:pt>
                <c:pt idx="62423">
                  <c:v>1.0068416595458984E-3</c:v>
                </c:pt>
                <c:pt idx="62424">
                  <c:v>1.007080078125E-3</c:v>
                </c:pt>
                <c:pt idx="62425">
                  <c:v>1.007080078125E-3</c:v>
                </c:pt>
                <c:pt idx="62426">
                  <c:v>1.0068416595458984E-3</c:v>
                </c:pt>
                <c:pt idx="62427">
                  <c:v>1.007080078125E-3</c:v>
                </c:pt>
                <c:pt idx="62428">
                  <c:v>1.007080078125E-3</c:v>
                </c:pt>
                <c:pt idx="62429">
                  <c:v>1.0068416595458984E-3</c:v>
                </c:pt>
                <c:pt idx="62430">
                  <c:v>1.007080078125E-3</c:v>
                </c:pt>
                <c:pt idx="62431">
                  <c:v>1.0080337524414063E-3</c:v>
                </c:pt>
                <c:pt idx="62432">
                  <c:v>1.0068416595458984E-3</c:v>
                </c:pt>
                <c:pt idx="62433">
                  <c:v>1.007080078125E-3</c:v>
                </c:pt>
                <c:pt idx="62434">
                  <c:v>1.007080078125E-3</c:v>
                </c:pt>
                <c:pt idx="62435">
                  <c:v>1.0068416595458984E-3</c:v>
                </c:pt>
                <c:pt idx="62436">
                  <c:v>1.007080078125E-3</c:v>
                </c:pt>
                <c:pt idx="62437">
                  <c:v>1.007080078125E-3</c:v>
                </c:pt>
                <c:pt idx="62438">
                  <c:v>1.0068416595458984E-3</c:v>
                </c:pt>
                <c:pt idx="62439">
                  <c:v>1.007080078125E-3</c:v>
                </c:pt>
                <c:pt idx="62440">
                  <c:v>1.007080078125E-3</c:v>
                </c:pt>
                <c:pt idx="62441">
                  <c:v>1.0068416595458984E-3</c:v>
                </c:pt>
                <c:pt idx="62442">
                  <c:v>1.007080078125E-3</c:v>
                </c:pt>
                <c:pt idx="62443">
                  <c:v>1.0080337524414063E-3</c:v>
                </c:pt>
                <c:pt idx="62444">
                  <c:v>1.007080078125E-3</c:v>
                </c:pt>
                <c:pt idx="62445">
                  <c:v>1.0068416595458984E-3</c:v>
                </c:pt>
                <c:pt idx="62446">
                  <c:v>1.007080078125E-3</c:v>
                </c:pt>
                <c:pt idx="62447">
                  <c:v>1.007080078125E-3</c:v>
                </c:pt>
                <c:pt idx="62448">
                  <c:v>1.0068416595458984E-3</c:v>
                </c:pt>
                <c:pt idx="62449">
                  <c:v>1.007080078125E-3</c:v>
                </c:pt>
                <c:pt idx="62450">
                  <c:v>1.007080078125E-3</c:v>
                </c:pt>
                <c:pt idx="62451">
                  <c:v>1.0068416595458984E-3</c:v>
                </c:pt>
                <c:pt idx="62452">
                  <c:v>1.007080078125E-3</c:v>
                </c:pt>
                <c:pt idx="62453">
                  <c:v>1.007080078125E-3</c:v>
                </c:pt>
                <c:pt idx="62454">
                  <c:v>1.0068416595458984E-3</c:v>
                </c:pt>
                <c:pt idx="62455">
                  <c:v>1.007080078125E-3</c:v>
                </c:pt>
                <c:pt idx="62456">
                  <c:v>1.0080337524414063E-3</c:v>
                </c:pt>
                <c:pt idx="62457">
                  <c:v>1.0068416595458984E-3</c:v>
                </c:pt>
                <c:pt idx="62458">
                  <c:v>1.007080078125E-3</c:v>
                </c:pt>
                <c:pt idx="62459">
                  <c:v>1.007080078125E-3</c:v>
                </c:pt>
                <c:pt idx="62460">
                  <c:v>1.0068416595458984E-3</c:v>
                </c:pt>
                <c:pt idx="62461">
                  <c:v>1.007080078125E-3</c:v>
                </c:pt>
                <c:pt idx="62462">
                  <c:v>1.007080078125E-3</c:v>
                </c:pt>
                <c:pt idx="62463">
                  <c:v>1.0068416595458984E-3</c:v>
                </c:pt>
                <c:pt idx="62464">
                  <c:v>1.007080078125E-3</c:v>
                </c:pt>
                <c:pt idx="62465">
                  <c:v>1.007080078125E-3</c:v>
                </c:pt>
                <c:pt idx="62466">
                  <c:v>1.0068416595458984E-3</c:v>
                </c:pt>
                <c:pt idx="62467">
                  <c:v>1.007080078125E-3</c:v>
                </c:pt>
                <c:pt idx="62468">
                  <c:v>1.0080337524414063E-3</c:v>
                </c:pt>
                <c:pt idx="62469">
                  <c:v>1.007080078125E-3</c:v>
                </c:pt>
                <c:pt idx="62470">
                  <c:v>1.0068416595458984E-3</c:v>
                </c:pt>
                <c:pt idx="62471">
                  <c:v>1.007080078125E-3</c:v>
                </c:pt>
                <c:pt idx="62472">
                  <c:v>1.007080078125E-3</c:v>
                </c:pt>
                <c:pt idx="62473">
                  <c:v>1.0068416595458984E-3</c:v>
                </c:pt>
                <c:pt idx="62474">
                  <c:v>1.007080078125E-3</c:v>
                </c:pt>
                <c:pt idx="62475">
                  <c:v>1.007080078125E-3</c:v>
                </c:pt>
                <c:pt idx="62476">
                  <c:v>1.0068416595458984E-3</c:v>
                </c:pt>
                <c:pt idx="62477">
                  <c:v>1.007080078125E-3</c:v>
                </c:pt>
                <c:pt idx="62478">
                  <c:v>1.007080078125E-3</c:v>
                </c:pt>
                <c:pt idx="62479">
                  <c:v>1.0068416595458984E-3</c:v>
                </c:pt>
                <c:pt idx="62480">
                  <c:v>1.007080078125E-3</c:v>
                </c:pt>
                <c:pt idx="62481">
                  <c:v>1.0080337524414063E-3</c:v>
                </c:pt>
                <c:pt idx="62482">
                  <c:v>1.0068416595458984E-3</c:v>
                </c:pt>
                <c:pt idx="62483">
                  <c:v>1.007080078125E-3</c:v>
                </c:pt>
                <c:pt idx="62484">
                  <c:v>1.007080078125E-3</c:v>
                </c:pt>
                <c:pt idx="62485">
                  <c:v>1.0068416595458984E-3</c:v>
                </c:pt>
                <c:pt idx="62486">
                  <c:v>1.007080078125E-3</c:v>
                </c:pt>
                <c:pt idx="62487">
                  <c:v>1.007080078125E-3</c:v>
                </c:pt>
                <c:pt idx="62488">
                  <c:v>1.0068416595458984E-3</c:v>
                </c:pt>
                <c:pt idx="62489">
                  <c:v>1.007080078125E-3</c:v>
                </c:pt>
                <c:pt idx="62490">
                  <c:v>1.007080078125E-3</c:v>
                </c:pt>
                <c:pt idx="62491">
                  <c:v>1.0068416595458984E-3</c:v>
                </c:pt>
                <c:pt idx="62492">
                  <c:v>1.007080078125E-3</c:v>
                </c:pt>
                <c:pt idx="62493">
                  <c:v>1.0080337524414063E-3</c:v>
                </c:pt>
                <c:pt idx="62494">
                  <c:v>1.007080078125E-3</c:v>
                </c:pt>
                <c:pt idx="62495">
                  <c:v>1.0068416595458984E-3</c:v>
                </c:pt>
                <c:pt idx="62496">
                  <c:v>1.007080078125E-3</c:v>
                </c:pt>
                <c:pt idx="62497">
                  <c:v>1.007080078125E-3</c:v>
                </c:pt>
                <c:pt idx="62498">
                  <c:v>1.0068416595458984E-3</c:v>
                </c:pt>
                <c:pt idx="62499">
                  <c:v>1.007080078125E-3</c:v>
                </c:pt>
                <c:pt idx="62500">
                  <c:v>1.007080078125E-3</c:v>
                </c:pt>
                <c:pt idx="62501">
                  <c:v>1.0068416595458984E-3</c:v>
                </c:pt>
                <c:pt idx="62502">
                  <c:v>1.007080078125E-3</c:v>
                </c:pt>
                <c:pt idx="62503">
                  <c:v>1.007080078125E-3</c:v>
                </c:pt>
                <c:pt idx="62504">
                  <c:v>1.0068416595458984E-3</c:v>
                </c:pt>
                <c:pt idx="62505">
                  <c:v>1.0080337524414063E-3</c:v>
                </c:pt>
                <c:pt idx="62506">
                  <c:v>1.007080078125E-3</c:v>
                </c:pt>
                <c:pt idx="62507">
                  <c:v>1.0068416595458984E-3</c:v>
                </c:pt>
                <c:pt idx="62508">
                  <c:v>1.007080078125E-3</c:v>
                </c:pt>
                <c:pt idx="62509">
                  <c:v>1.007080078125E-3</c:v>
                </c:pt>
                <c:pt idx="62510">
                  <c:v>1.0068416595458984E-3</c:v>
                </c:pt>
                <c:pt idx="62511">
                  <c:v>1.007080078125E-3</c:v>
                </c:pt>
                <c:pt idx="62512">
                  <c:v>1.007080078125E-3</c:v>
                </c:pt>
                <c:pt idx="62513">
                  <c:v>1.0068416595458984E-3</c:v>
                </c:pt>
                <c:pt idx="62514">
                  <c:v>1.007080078125E-3</c:v>
                </c:pt>
                <c:pt idx="62515">
                  <c:v>1.007080078125E-3</c:v>
                </c:pt>
                <c:pt idx="62516">
                  <c:v>1.0068416595458984E-3</c:v>
                </c:pt>
                <c:pt idx="62517">
                  <c:v>1.007080078125E-3</c:v>
                </c:pt>
                <c:pt idx="62518">
                  <c:v>1.0080337524414063E-3</c:v>
                </c:pt>
                <c:pt idx="62519">
                  <c:v>1.007080078125E-3</c:v>
                </c:pt>
                <c:pt idx="62520">
                  <c:v>1.0068416595458984E-3</c:v>
                </c:pt>
                <c:pt idx="62521">
                  <c:v>1.007080078125E-3</c:v>
                </c:pt>
                <c:pt idx="62522">
                  <c:v>1.007080078125E-3</c:v>
                </c:pt>
                <c:pt idx="62523">
                  <c:v>3.1219005584716797E-2</c:v>
                </c:pt>
                <c:pt idx="62524">
                  <c:v>1.0068416595458984E-3</c:v>
                </c:pt>
                <c:pt idx="62525">
                  <c:v>1.0080337524414063E-3</c:v>
                </c:pt>
                <c:pt idx="62526">
                  <c:v>1.007080078125E-3</c:v>
                </c:pt>
                <c:pt idx="62527">
                  <c:v>1.0068416595458984E-3</c:v>
                </c:pt>
                <c:pt idx="62528">
                  <c:v>1.007080078125E-3</c:v>
                </c:pt>
                <c:pt idx="62529">
                  <c:v>1.007080078125E-3</c:v>
                </c:pt>
                <c:pt idx="62530">
                  <c:v>1.0068416595458984E-3</c:v>
                </c:pt>
                <c:pt idx="62531">
                  <c:v>1.007080078125E-3</c:v>
                </c:pt>
                <c:pt idx="62532">
                  <c:v>1.007080078125E-3</c:v>
                </c:pt>
                <c:pt idx="62533">
                  <c:v>1.0068416595458984E-3</c:v>
                </c:pt>
                <c:pt idx="62534">
                  <c:v>1.007080078125E-3</c:v>
                </c:pt>
                <c:pt idx="62535">
                  <c:v>1.007080078125E-3</c:v>
                </c:pt>
                <c:pt idx="62536">
                  <c:v>1.0068416595458984E-3</c:v>
                </c:pt>
                <c:pt idx="62537">
                  <c:v>1.007080078125E-3</c:v>
                </c:pt>
                <c:pt idx="62538">
                  <c:v>1.0080337524414063E-3</c:v>
                </c:pt>
                <c:pt idx="62539">
                  <c:v>1.007080078125E-3</c:v>
                </c:pt>
                <c:pt idx="62540">
                  <c:v>1.0068416595458984E-3</c:v>
                </c:pt>
                <c:pt idx="62541">
                  <c:v>1.007080078125E-3</c:v>
                </c:pt>
                <c:pt idx="62542">
                  <c:v>1.007080078125E-3</c:v>
                </c:pt>
                <c:pt idx="62543">
                  <c:v>1.0068416595458984E-3</c:v>
                </c:pt>
                <c:pt idx="62544">
                  <c:v>1.007080078125E-3</c:v>
                </c:pt>
                <c:pt idx="62545">
                  <c:v>1.007080078125E-3</c:v>
                </c:pt>
                <c:pt idx="62546">
                  <c:v>1.0068416595458984E-3</c:v>
                </c:pt>
                <c:pt idx="62547">
                  <c:v>1.007080078125E-3</c:v>
                </c:pt>
                <c:pt idx="62548">
                  <c:v>1.007080078125E-3</c:v>
                </c:pt>
                <c:pt idx="62549">
                  <c:v>1.0068416595458984E-3</c:v>
                </c:pt>
                <c:pt idx="62550">
                  <c:v>1.0080337524414063E-3</c:v>
                </c:pt>
                <c:pt idx="62551">
                  <c:v>1.007080078125E-3</c:v>
                </c:pt>
                <c:pt idx="62552">
                  <c:v>1.0068416595458984E-3</c:v>
                </c:pt>
                <c:pt idx="62553">
                  <c:v>1.007080078125E-3</c:v>
                </c:pt>
                <c:pt idx="62554">
                  <c:v>1.007080078125E-3</c:v>
                </c:pt>
                <c:pt idx="62555">
                  <c:v>1.0068416595458984E-3</c:v>
                </c:pt>
                <c:pt idx="62556">
                  <c:v>1.007080078125E-3</c:v>
                </c:pt>
                <c:pt idx="62557">
                  <c:v>1.007080078125E-3</c:v>
                </c:pt>
                <c:pt idx="62558">
                  <c:v>1.0068416595458984E-3</c:v>
                </c:pt>
                <c:pt idx="62559">
                  <c:v>1.007080078125E-3</c:v>
                </c:pt>
                <c:pt idx="62560">
                  <c:v>1.007080078125E-3</c:v>
                </c:pt>
                <c:pt idx="62561">
                  <c:v>1.0068416595458984E-3</c:v>
                </c:pt>
                <c:pt idx="62562">
                  <c:v>1.007080078125E-3</c:v>
                </c:pt>
                <c:pt idx="62563">
                  <c:v>1.0080337524414063E-3</c:v>
                </c:pt>
                <c:pt idx="62564">
                  <c:v>1.007080078125E-3</c:v>
                </c:pt>
                <c:pt idx="62565">
                  <c:v>1.0068416595458984E-3</c:v>
                </c:pt>
                <c:pt idx="62566">
                  <c:v>1.007080078125E-3</c:v>
                </c:pt>
                <c:pt idx="62567">
                  <c:v>1.007080078125E-3</c:v>
                </c:pt>
                <c:pt idx="62568">
                  <c:v>1.0068416595458984E-3</c:v>
                </c:pt>
                <c:pt idx="62569">
                  <c:v>1.007080078125E-3</c:v>
                </c:pt>
                <c:pt idx="62570">
                  <c:v>1.007080078125E-3</c:v>
                </c:pt>
                <c:pt idx="62571">
                  <c:v>1.0068416595458984E-3</c:v>
                </c:pt>
                <c:pt idx="62572">
                  <c:v>1.007080078125E-3</c:v>
                </c:pt>
                <c:pt idx="62573">
                  <c:v>1.007080078125E-3</c:v>
                </c:pt>
                <c:pt idx="62574">
                  <c:v>1.0068416595458984E-3</c:v>
                </c:pt>
                <c:pt idx="62575">
                  <c:v>1.0080337524414063E-3</c:v>
                </c:pt>
                <c:pt idx="62576">
                  <c:v>1.007080078125E-3</c:v>
                </c:pt>
                <c:pt idx="62577">
                  <c:v>1.0068416595458984E-3</c:v>
                </c:pt>
                <c:pt idx="62578">
                  <c:v>1.007080078125E-3</c:v>
                </c:pt>
                <c:pt idx="62579">
                  <c:v>1.007080078125E-3</c:v>
                </c:pt>
                <c:pt idx="62580">
                  <c:v>1.0068416595458984E-3</c:v>
                </c:pt>
                <c:pt idx="62581">
                  <c:v>1.007080078125E-3</c:v>
                </c:pt>
                <c:pt idx="62582">
                  <c:v>1.007080078125E-3</c:v>
                </c:pt>
                <c:pt idx="62583">
                  <c:v>1.0068416595458984E-3</c:v>
                </c:pt>
                <c:pt idx="62584">
                  <c:v>1.007080078125E-3</c:v>
                </c:pt>
                <c:pt idx="62585">
                  <c:v>1.007080078125E-3</c:v>
                </c:pt>
                <c:pt idx="62586">
                  <c:v>1.0068416595458984E-3</c:v>
                </c:pt>
                <c:pt idx="62587">
                  <c:v>1.007080078125E-3</c:v>
                </c:pt>
                <c:pt idx="62588">
                  <c:v>1.0080337524414063E-3</c:v>
                </c:pt>
                <c:pt idx="62589">
                  <c:v>1.007080078125E-3</c:v>
                </c:pt>
                <c:pt idx="62590">
                  <c:v>1.0068416595458984E-3</c:v>
                </c:pt>
                <c:pt idx="62591">
                  <c:v>1.007080078125E-3</c:v>
                </c:pt>
                <c:pt idx="62592">
                  <c:v>1.007080078125E-3</c:v>
                </c:pt>
                <c:pt idx="62593">
                  <c:v>1.0068416595458984E-3</c:v>
                </c:pt>
                <c:pt idx="62594">
                  <c:v>1.007080078125E-3</c:v>
                </c:pt>
                <c:pt idx="62595">
                  <c:v>1.007080078125E-3</c:v>
                </c:pt>
                <c:pt idx="62596">
                  <c:v>1.0068416595458984E-3</c:v>
                </c:pt>
                <c:pt idx="62597">
                  <c:v>1.007080078125E-3</c:v>
                </c:pt>
                <c:pt idx="62598">
                  <c:v>1.007080078125E-3</c:v>
                </c:pt>
                <c:pt idx="62599">
                  <c:v>1.0068416595458984E-3</c:v>
                </c:pt>
                <c:pt idx="62600">
                  <c:v>1.0080337524414063E-3</c:v>
                </c:pt>
                <c:pt idx="62601">
                  <c:v>1.007080078125E-3</c:v>
                </c:pt>
                <c:pt idx="62602">
                  <c:v>1.0068416595458984E-3</c:v>
                </c:pt>
                <c:pt idx="62603">
                  <c:v>1.007080078125E-3</c:v>
                </c:pt>
                <c:pt idx="62604">
                  <c:v>1.007080078125E-3</c:v>
                </c:pt>
                <c:pt idx="62605">
                  <c:v>1.0068416595458984E-3</c:v>
                </c:pt>
                <c:pt idx="62606">
                  <c:v>1.007080078125E-3</c:v>
                </c:pt>
                <c:pt idx="62607">
                  <c:v>1.007080078125E-3</c:v>
                </c:pt>
                <c:pt idx="62608">
                  <c:v>1.0068416595458984E-3</c:v>
                </c:pt>
                <c:pt idx="62609">
                  <c:v>1.007080078125E-3</c:v>
                </c:pt>
                <c:pt idx="62610">
                  <c:v>1.007080078125E-3</c:v>
                </c:pt>
                <c:pt idx="62611">
                  <c:v>1.0068416595458984E-3</c:v>
                </c:pt>
                <c:pt idx="62612">
                  <c:v>1.007080078125E-3</c:v>
                </c:pt>
                <c:pt idx="62613">
                  <c:v>1.0080337524414063E-3</c:v>
                </c:pt>
                <c:pt idx="62614">
                  <c:v>1.007080078125E-3</c:v>
                </c:pt>
                <c:pt idx="62615">
                  <c:v>1.0068416595458984E-3</c:v>
                </c:pt>
                <c:pt idx="62616">
                  <c:v>1.007080078125E-3</c:v>
                </c:pt>
                <c:pt idx="62617">
                  <c:v>1.007080078125E-3</c:v>
                </c:pt>
                <c:pt idx="62618">
                  <c:v>1.0068416595458984E-3</c:v>
                </c:pt>
                <c:pt idx="62619">
                  <c:v>1.007080078125E-3</c:v>
                </c:pt>
                <c:pt idx="62620">
                  <c:v>1.007080078125E-3</c:v>
                </c:pt>
                <c:pt idx="62621">
                  <c:v>1.0068416595458984E-3</c:v>
                </c:pt>
                <c:pt idx="62622">
                  <c:v>1.007080078125E-3</c:v>
                </c:pt>
                <c:pt idx="62623">
                  <c:v>1.007080078125E-3</c:v>
                </c:pt>
                <c:pt idx="62624">
                  <c:v>1.0068416595458984E-3</c:v>
                </c:pt>
                <c:pt idx="62625">
                  <c:v>1.0080337524414063E-3</c:v>
                </c:pt>
                <c:pt idx="62626">
                  <c:v>1.007080078125E-3</c:v>
                </c:pt>
                <c:pt idx="62627">
                  <c:v>1.0068416595458984E-3</c:v>
                </c:pt>
                <c:pt idx="62628">
                  <c:v>1.007080078125E-3</c:v>
                </c:pt>
                <c:pt idx="62629">
                  <c:v>1.007080078125E-3</c:v>
                </c:pt>
                <c:pt idx="62630">
                  <c:v>1.0068416595458984E-3</c:v>
                </c:pt>
                <c:pt idx="62631">
                  <c:v>1.007080078125E-3</c:v>
                </c:pt>
                <c:pt idx="62632">
                  <c:v>1.007080078125E-3</c:v>
                </c:pt>
                <c:pt idx="62633">
                  <c:v>1.0068416595458984E-3</c:v>
                </c:pt>
                <c:pt idx="62634">
                  <c:v>1.007080078125E-3</c:v>
                </c:pt>
                <c:pt idx="62635">
                  <c:v>1.007080078125E-3</c:v>
                </c:pt>
                <c:pt idx="62636">
                  <c:v>1.0068416595458984E-3</c:v>
                </c:pt>
                <c:pt idx="62637">
                  <c:v>1.007080078125E-3</c:v>
                </c:pt>
                <c:pt idx="62638">
                  <c:v>1.0080337524414063E-3</c:v>
                </c:pt>
                <c:pt idx="62639">
                  <c:v>1.007080078125E-3</c:v>
                </c:pt>
                <c:pt idx="62640">
                  <c:v>1.0068416595458984E-3</c:v>
                </c:pt>
                <c:pt idx="62641">
                  <c:v>1.007080078125E-3</c:v>
                </c:pt>
                <c:pt idx="62642">
                  <c:v>1.007080078125E-3</c:v>
                </c:pt>
                <c:pt idx="62643">
                  <c:v>1.0068416595458984E-3</c:v>
                </c:pt>
                <c:pt idx="62644">
                  <c:v>1.007080078125E-3</c:v>
                </c:pt>
                <c:pt idx="62645">
                  <c:v>1.007080078125E-3</c:v>
                </c:pt>
                <c:pt idx="62646">
                  <c:v>1.0068416595458984E-3</c:v>
                </c:pt>
                <c:pt idx="62647">
                  <c:v>1.007080078125E-3</c:v>
                </c:pt>
                <c:pt idx="62648">
                  <c:v>1.007080078125E-3</c:v>
                </c:pt>
                <c:pt idx="62649">
                  <c:v>1.0068416595458984E-3</c:v>
                </c:pt>
                <c:pt idx="62650">
                  <c:v>1.0080337524414063E-3</c:v>
                </c:pt>
                <c:pt idx="62651">
                  <c:v>1.007080078125E-3</c:v>
                </c:pt>
                <c:pt idx="62652">
                  <c:v>1.0068416595458984E-3</c:v>
                </c:pt>
                <c:pt idx="62653">
                  <c:v>1.007080078125E-3</c:v>
                </c:pt>
                <c:pt idx="62654">
                  <c:v>1.007080078125E-3</c:v>
                </c:pt>
                <c:pt idx="62655">
                  <c:v>1.0068416595458984E-3</c:v>
                </c:pt>
                <c:pt idx="62656">
                  <c:v>1.007080078125E-3</c:v>
                </c:pt>
                <c:pt idx="62657">
                  <c:v>1.007080078125E-3</c:v>
                </c:pt>
                <c:pt idx="62658">
                  <c:v>1.0068416595458984E-3</c:v>
                </c:pt>
                <c:pt idx="62659">
                  <c:v>1.007080078125E-3</c:v>
                </c:pt>
                <c:pt idx="62660">
                  <c:v>1.007080078125E-3</c:v>
                </c:pt>
                <c:pt idx="62661">
                  <c:v>1.0068416595458984E-3</c:v>
                </c:pt>
                <c:pt idx="62662">
                  <c:v>1.007080078125E-3</c:v>
                </c:pt>
                <c:pt idx="62663">
                  <c:v>1.0080337524414063E-3</c:v>
                </c:pt>
                <c:pt idx="62664">
                  <c:v>1.007080078125E-3</c:v>
                </c:pt>
                <c:pt idx="62665">
                  <c:v>1.0068416595458984E-3</c:v>
                </c:pt>
                <c:pt idx="62666">
                  <c:v>1.007080078125E-3</c:v>
                </c:pt>
                <c:pt idx="62667">
                  <c:v>1.007080078125E-3</c:v>
                </c:pt>
                <c:pt idx="62668">
                  <c:v>1.0068416595458984E-3</c:v>
                </c:pt>
                <c:pt idx="62669">
                  <c:v>1.007080078125E-3</c:v>
                </c:pt>
                <c:pt idx="62670">
                  <c:v>1.007080078125E-3</c:v>
                </c:pt>
                <c:pt idx="62671">
                  <c:v>1.0068416595458984E-3</c:v>
                </c:pt>
                <c:pt idx="62672">
                  <c:v>1.007080078125E-3</c:v>
                </c:pt>
                <c:pt idx="62673">
                  <c:v>1.007080078125E-3</c:v>
                </c:pt>
                <c:pt idx="62674">
                  <c:v>1.0068416595458984E-3</c:v>
                </c:pt>
                <c:pt idx="62675">
                  <c:v>1.0080337524414063E-3</c:v>
                </c:pt>
                <c:pt idx="62676">
                  <c:v>1.007080078125E-3</c:v>
                </c:pt>
                <c:pt idx="62677">
                  <c:v>1.0068416595458984E-3</c:v>
                </c:pt>
                <c:pt idx="62678">
                  <c:v>1.007080078125E-3</c:v>
                </c:pt>
                <c:pt idx="62679">
                  <c:v>1.007080078125E-3</c:v>
                </c:pt>
                <c:pt idx="62680">
                  <c:v>1.0068416595458984E-3</c:v>
                </c:pt>
                <c:pt idx="62681">
                  <c:v>1.007080078125E-3</c:v>
                </c:pt>
                <c:pt idx="62682">
                  <c:v>1.007080078125E-3</c:v>
                </c:pt>
                <c:pt idx="62683">
                  <c:v>1.0068416595458984E-3</c:v>
                </c:pt>
                <c:pt idx="62684">
                  <c:v>1.007080078125E-3</c:v>
                </c:pt>
                <c:pt idx="62685">
                  <c:v>1.007080078125E-3</c:v>
                </c:pt>
                <c:pt idx="62686">
                  <c:v>1.0068416595458984E-3</c:v>
                </c:pt>
                <c:pt idx="62687">
                  <c:v>1.007080078125E-3</c:v>
                </c:pt>
                <c:pt idx="62688">
                  <c:v>1.0080337524414063E-3</c:v>
                </c:pt>
                <c:pt idx="62689">
                  <c:v>1.007080078125E-3</c:v>
                </c:pt>
                <c:pt idx="62690">
                  <c:v>1.0068416595458984E-3</c:v>
                </c:pt>
                <c:pt idx="62691">
                  <c:v>1.007080078125E-3</c:v>
                </c:pt>
                <c:pt idx="62692">
                  <c:v>1.007080078125E-3</c:v>
                </c:pt>
                <c:pt idx="62693">
                  <c:v>1.0068416595458984E-3</c:v>
                </c:pt>
                <c:pt idx="62694">
                  <c:v>1.007080078125E-3</c:v>
                </c:pt>
                <c:pt idx="62695">
                  <c:v>1.007080078125E-3</c:v>
                </c:pt>
                <c:pt idx="62696">
                  <c:v>1.0068416595458984E-3</c:v>
                </c:pt>
                <c:pt idx="62697">
                  <c:v>1.007080078125E-3</c:v>
                </c:pt>
                <c:pt idx="62698">
                  <c:v>1.0068416595458984E-3</c:v>
                </c:pt>
                <c:pt idx="62699">
                  <c:v>1.007080078125E-3</c:v>
                </c:pt>
                <c:pt idx="62700">
                  <c:v>1.0080337524414063E-3</c:v>
                </c:pt>
                <c:pt idx="62701">
                  <c:v>1.007080078125E-3</c:v>
                </c:pt>
                <c:pt idx="62702">
                  <c:v>1.0068416595458984E-3</c:v>
                </c:pt>
                <c:pt idx="62703">
                  <c:v>1.007080078125E-3</c:v>
                </c:pt>
                <c:pt idx="62704">
                  <c:v>1.007080078125E-3</c:v>
                </c:pt>
                <c:pt idx="62705">
                  <c:v>1.0068416595458984E-3</c:v>
                </c:pt>
                <c:pt idx="62706">
                  <c:v>1.007080078125E-3</c:v>
                </c:pt>
                <c:pt idx="62707">
                  <c:v>1.007080078125E-3</c:v>
                </c:pt>
                <c:pt idx="62708">
                  <c:v>1.0068416595458984E-3</c:v>
                </c:pt>
                <c:pt idx="62709">
                  <c:v>1.007080078125E-3</c:v>
                </c:pt>
                <c:pt idx="62710">
                  <c:v>1.007080078125E-3</c:v>
                </c:pt>
                <c:pt idx="62711">
                  <c:v>1.0068416595458984E-3</c:v>
                </c:pt>
                <c:pt idx="62712">
                  <c:v>1.007080078125E-3</c:v>
                </c:pt>
                <c:pt idx="62713">
                  <c:v>1.0080337524414063E-3</c:v>
                </c:pt>
                <c:pt idx="62714">
                  <c:v>1.007080078125E-3</c:v>
                </c:pt>
                <c:pt idx="62715">
                  <c:v>1.0068416595458984E-3</c:v>
                </c:pt>
                <c:pt idx="62716">
                  <c:v>1.007080078125E-3</c:v>
                </c:pt>
                <c:pt idx="62717">
                  <c:v>1.007080078125E-3</c:v>
                </c:pt>
                <c:pt idx="62718">
                  <c:v>1.0068416595458984E-3</c:v>
                </c:pt>
                <c:pt idx="62719">
                  <c:v>1.007080078125E-3</c:v>
                </c:pt>
                <c:pt idx="62720">
                  <c:v>1.0068416595458984E-3</c:v>
                </c:pt>
                <c:pt idx="62721">
                  <c:v>1.007080078125E-3</c:v>
                </c:pt>
                <c:pt idx="62722">
                  <c:v>1.007080078125E-3</c:v>
                </c:pt>
                <c:pt idx="62723">
                  <c:v>1.0068416595458984E-3</c:v>
                </c:pt>
                <c:pt idx="62724">
                  <c:v>1.007080078125E-3</c:v>
                </c:pt>
                <c:pt idx="62725">
                  <c:v>1.0080337524414063E-3</c:v>
                </c:pt>
                <c:pt idx="62726">
                  <c:v>1.007080078125E-3</c:v>
                </c:pt>
                <c:pt idx="62727">
                  <c:v>1.0068416595458984E-3</c:v>
                </c:pt>
                <c:pt idx="62728">
                  <c:v>1.007080078125E-3</c:v>
                </c:pt>
                <c:pt idx="62729">
                  <c:v>1.007080078125E-3</c:v>
                </c:pt>
                <c:pt idx="62730">
                  <c:v>1.0068416595458984E-3</c:v>
                </c:pt>
                <c:pt idx="62731">
                  <c:v>1.007080078125E-3</c:v>
                </c:pt>
                <c:pt idx="62732">
                  <c:v>1.007080078125E-3</c:v>
                </c:pt>
                <c:pt idx="62733">
                  <c:v>1.0068416595458984E-3</c:v>
                </c:pt>
                <c:pt idx="62734">
                  <c:v>1.007080078125E-3</c:v>
                </c:pt>
                <c:pt idx="62735">
                  <c:v>1.007080078125E-3</c:v>
                </c:pt>
                <c:pt idx="62736">
                  <c:v>1.0068416595458984E-3</c:v>
                </c:pt>
                <c:pt idx="62737">
                  <c:v>1.007080078125E-3</c:v>
                </c:pt>
                <c:pt idx="62738">
                  <c:v>1.0080337524414063E-3</c:v>
                </c:pt>
                <c:pt idx="62739">
                  <c:v>1.007080078125E-3</c:v>
                </c:pt>
                <c:pt idx="62740">
                  <c:v>1.0068416595458984E-3</c:v>
                </c:pt>
                <c:pt idx="62741">
                  <c:v>1.007080078125E-3</c:v>
                </c:pt>
                <c:pt idx="62742">
                  <c:v>1.0068416595458984E-3</c:v>
                </c:pt>
                <c:pt idx="62743">
                  <c:v>1.007080078125E-3</c:v>
                </c:pt>
                <c:pt idx="62744">
                  <c:v>1.007080078125E-3</c:v>
                </c:pt>
                <c:pt idx="62745">
                  <c:v>1.0068416595458984E-3</c:v>
                </c:pt>
                <c:pt idx="62746">
                  <c:v>1.007080078125E-3</c:v>
                </c:pt>
                <c:pt idx="62747">
                  <c:v>1.007080078125E-3</c:v>
                </c:pt>
                <c:pt idx="62748">
                  <c:v>1.0068416595458984E-3</c:v>
                </c:pt>
                <c:pt idx="62749">
                  <c:v>1.007080078125E-3</c:v>
                </c:pt>
                <c:pt idx="62750">
                  <c:v>1.0080337524414063E-3</c:v>
                </c:pt>
                <c:pt idx="62751">
                  <c:v>1.007080078125E-3</c:v>
                </c:pt>
                <c:pt idx="62752">
                  <c:v>1.0068416595458984E-3</c:v>
                </c:pt>
                <c:pt idx="62753">
                  <c:v>1.007080078125E-3</c:v>
                </c:pt>
                <c:pt idx="62754">
                  <c:v>1.007080078125E-3</c:v>
                </c:pt>
                <c:pt idx="62755">
                  <c:v>1.0068416595458984E-3</c:v>
                </c:pt>
                <c:pt idx="62756">
                  <c:v>1.007080078125E-3</c:v>
                </c:pt>
                <c:pt idx="62757">
                  <c:v>1.007080078125E-3</c:v>
                </c:pt>
                <c:pt idx="62758">
                  <c:v>1.0068416595458984E-3</c:v>
                </c:pt>
                <c:pt idx="62759">
                  <c:v>1.007080078125E-3</c:v>
                </c:pt>
                <c:pt idx="62760">
                  <c:v>1.007080078125E-3</c:v>
                </c:pt>
                <c:pt idx="62761">
                  <c:v>1.0068416595458984E-3</c:v>
                </c:pt>
                <c:pt idx="62762">
                  <c:v>1.007080078125E-3</c:v>
                </c:pt>
                <c:pt idx="62763">
                  <c:v>1.0080337524414063E-3</c:v>
                </c:pt>
                <c:pt idx="62764">
                  <c:v>1.0068416595458984E-3</c:v>
                </c:pt>
                <c:pt idx="62765">
                  <c:v>1.007080078125E-3</c:v>
                </c:pt>
                <c:pt idx="62766">
                  <c:v>1.007080078125E-3</c:v>
                </c:pt>
                <c:pt idx="62767">
                  <c:v>1.0068416595458984E-3</c:v>
                </c:pt>
                <c:pt idx="62768">
                  <c:v>1.007080078125E-3</c:v>
                </c:pt>
                <c:pt idx="62769">
                  <c:v>1.007080078125E-3</c:v>
                </c:pt>
                <c:pt idx="62770">
                  <c:v>1.0068416595458984E-3</c:v>
                </c:pt>
                <c:pt idx="62771">
                  <c:v>1.007080078125E-3</c:v>
                </c:pt>
                <c:pt idx="62772">
                  <c:v>1.007080078125E-3</c:v>
                </c:pt>
                <c:pt idx="62773">
                  <c:v>1.0068416595458984E-3</c:v>
                </c:pt>
                <c:pt idx="62774">
                  <c:v>1.007080078125E-3</c:v>
                </c:pt>
                <c:pt idx="62775">
                  <c:v>1.0080337524414063E-3</c:v>
                </c:pt>
                <c:pt idx="62776">
                  <c:v>1.007080078125E-3</c:v>
                </c:pt>
                <c:pt idx="62777">
                  <c:v>1.0068416595458984E-3</c:v>
                </c:pt>
                <c:pt idx="62778">
                  <c:v>1.007080078125E-3</c:v>
                </c:pt>
                <c:pt idx="62779">
                  <c:v>1.007080078125E-3</c:v>
                </c:pt>
                <c:pt idx="62780">
                  <c:v>1.0068416595458984E-3</c:v>
                </c:pt>
                <c:pt idx="62781">
                  <c:v>1.007080078125E-3</c:v>
                </c:pt>
                <c:pt idx="62782">
                  <c:v>1.007080078125E-3</c:v>
                </c:pt>
                <c:pt idx="62783">
                  <c:v>1.0068416595458984E-3</c:v>
                </c:pt>
                <c:pt idx="62784">
                  <c:v>1.007080078125E-3</c:v>
                </c:pt>
                <c:pt idx="62785">
                  <c:v>1.007080078125E-3</c:v>
                </c:pt>
                <c:pt idx="62786">
                  <c:v>1.0068416595458984E-3</c:v>
                </c:pt>
                <c:pt idx="62787">
                  <c:v>1.007080078125E-3</c:v>
                </c:pt>
                <c:pt idx="62788">
                  <c:v>1.0080337524414063E-3</c:v>
                </c:pt>
                <c:pt idx="62789">
                  <c:v>1.0068416595458984E-3</c:v>
                </c:pt>
                <c:pt idx="62790">
                  <c:v>1.007080078125E-3</c:v>
                </c:pt>
                <c:pt idx="62791">
                  <c:v>1.007080078125E-3</c:v>
                </c:pt>
                <c:pt idx="62792">
                  <c:v>1.0068416595458984E-3</c:v>
                </c:pt>
                <c:pt idx="62793">
                  <c:v>1.007080078125E-3</c:v>
                </c:pt>
                <c:pt idx="62794">
                  <c:v>1.007080078125E-3</c:v>
                </c:pt>
                <c:pt idx="62795">
                  <c:v>1.0068416595458984E-3</c:v>
                </c:pt>
                <c:pt idx="62796">
                  <c:v>1.007080078125E-3</c:v>
                </c:pt>
                <c:pt idx="62797">
                  <c:v>1.007080078125E-3</c:v>
                </c:pt>
                <c:pt idx="62798">
                  <c:v>1.0068416595458984E-3</c:v>
                </c:pt>
                <c:pt idx="62799">
                  <c:v>1.007080078125E-3</c:v>
                </c:pt>
                <c:pt idx="62800">
                  <c:v>1.0080337524414063E-3</c:v>
                </c:pt>
                <c:pt idx="62801">
                  <c:v>1.007080078125E-3</c:v>
                </c:pt>
                <c:pt idx="62802">
                  <c:v>1.0068416595458984E-3</c:v>
                </c:pt>
                <c:pt idx="62803">
                  <c:v>1.007080078125E-3</c:v>
                </c:pt>
                <c:pt idx="62804">
                  <c:v>1.007080078125E-3</c:v>
                </c:pt>
                <c:pt idx="62805">
                  <c:v>1.0068416595458984E-3</c:v>
                </c:pt>
                <c:pt idx="62806">
                  <c:v>1.007080078125E-3</c:v>
                </c:pt>
                <c:pt idx="62807">
                  <c:v>1.007080078125E-3</c:v>
                </c:pt>
                <c:pt idx="62808">
                  <c:v>1.0068416595458984E-3</c:v>
                </c:pt>
                <c:pt idx="62809">
                  <c:v>1.007080078125E-3</c:v>
                </c:pt>
                <c:pt idx="62810">
                  <c:v>1.007080078125E-3</c:v>
                </c:pt>
                <c:pt idx="62811">
                  <c:v>1.0068416595458984E-3</c:v>
                </c:pt>
                <c:pt idx="62812">
                  <c:v>1.007080078125E-3</c:v>
                </c:pt>
                <c:pt idx="62813">
                  <c:v>1.0080337524414063E-3</c:v>
                </c:pt>
                <c:pt idx="62814">
                  <c:v>1.0068416595458984E-3</c:v>
                </c:pt>
                <c:pt idx="62815">
                  <c:v>1.007080078125E-3</c:v>
                </c:pt>
                <c:pt idx="62816">
                  <c:v>1.007080078125E-3</c:v>
                </c:pt>
                <c:pt idx="62817">
                  <c:v>1.0068416595458984E-3</c:v>
                </c:pt>
                <c:pt idx="62818">
                  <c:v>2.01416015625E-3</c:v>
                </c:pt>
                <c:pt idx="62819">
                  <c:v>1.0068416595458984E-3</c:v>
                </c:pt>
                <c:pt idx="62820">
                  <c:v>1.007080078125E-3</c:v>
                </c:pt>
                <c:pt idx="62821">
                  <c:v>1.007080078125E-3</c:v>
                </c:pt>
                <c:pt idx="62822">
                  <c:v>1.0068416595458984E-3</c:v>
                </c:pt>
                <c:pt idx="62823">
                  <c:v>1.007080078125E-3</c:v>
                </c:pt>
                <c:pt idx="62824">
                  <c:v>1.0080337524414063E-3</c:v>
                </c:pt>
                <c:pt idx="62825">
                  <c:v>1.007080078125E-3</c:v>
                </c:pt>
                <c:pt idx="62826">
                  <c:v>1.0068416595458984E-3</c:v>
                </c:pt>
                <c:pt idx="62827">
                  <c:v>1.007080078125E-3</c:v>
                </c:pt>
                <c:pt idx="62828">
                  <c:v>1.007080078125E-3</c:v>
                </c:pt>
                <c:pt idx="62829">
                  <c:v>1.0068416595458984E-3</c:v>
                </c:pt>
                <c:pt idx="62830">
                  <c:v>1.007080078125E-3</c:v>
                </c:pt>
                <c:pt idx="62831">
                  <c:v>1.007080078125E-3</c:v>
                </c:pt>
                <c:pt idx="62832">
                  <c:v>1.0068416595458984E-3</c:v>
                </c:pt>
                <c:pt idx="62833">
                  <c:v>1.007080078125E-3</c:v>
                </c:pt>
                <c:pt idx="62834">
                  <c:v>1.007080078125E-3</c:v>
                </c:pt>
                <c:pt idx="62835">
                  <c:v>1.0068416595458984E-3</c:v>
                </c:pt>
                <c:pt idx="62836">
                  <c:v>1.007080078125E-3</c:v>
                </c:pt>
                <c:pt idx="62837">
                  <c:v>1.0080337524414063E-3</c:v>
                </c:pt>
                <c:pt idx="62838">
                  <c:v>1.0068416595458984E-3</c:v>
                </c:pt>
                <c:pt idx="62839">
                  <c:v>1.007080078125E-3</c:v>
                </c:pt>
                <c:pt idx="62840">
                  <c:v>1.007080078125E-3</c:v>
                </c:pt>
                <c:pt idx="62841">
                  <c:v>1.0068416595458984E-3</c:v>
                </c:pt>
                <c:pt idx="62842">
                  <c:v>1.007080078125E-3</c:v>
                </c:pt>
                <c:pt idx="62843">
                  <c:v>1.007080078125E-3</c:v>
                </c:pt>
                <c:pt idx="62844">
                  <c:v>1.0068416595458984E-3</c:v>
                </c:pt>
                <c:pt idx="62845">
                  <c:v>1.007080078125E-3</c:v>
                </c:pt>
                <c:pt idx="62846">
                  <c:v>1.007080078125E-3</c:v>
                </c:pt>
                <c:pt idx="62847">
                  <c:v>1.0068416595458984E-3</c:v>
                </c:pt>
                <c:pt idx="62848">
                  <c:v>1.007080078125E-3</c:v>
                </c:pt>
                <c:pt idx="62849">
                  <c:v>1.0080337524414063E-3</c:v>
                </c:pt>
                <c:pt idx="62850">
                  <c:v>1.007080078125E-3</c:v>
                </c:pt>
                <c:pt idx="62851">
                  <c:v>1.0068416595458984E-3</c:v>
                </c:pt>
                <c:pt idx="62852">
                  <c:v>1.007080078125E-3</c:v>
                </c:pt>
                <c:pt idx="62853">
                  <c:v>1.007080078125E-3</c:v>
                </c:pt>
                <c:pt idx="62854">
                  <c:v>1.0068416595458984E-3</c:v>
                </c:pt>
                <c:pt idx="62855">
                  <c:v>1.007080078125E-3</c:v>
                </c:pt>
                <c:pt idx="62856">
                  <c:v>1.007080078125E-3</c:v>
                </c:pt>
                <c:pt idx="62857">
                  <c:v>1.0068416595458984E-3</c:v>
                </c:pt>
                <c:pt idx="62858">
                  <c:v>1.007080078125E-3</c:v>
                </c:pt>
                <c:pt idx="62859">
                  <c:v>1.007080078125E-3</c:v>
                </c:pt>
                <c:pt idx="62860">
                  <c:v>1.0068416595458984E-3</c:v>
                </c:pt>
                <c:pt idx="62861">
                  <c:v>1.007080078125E-3</c:v>
                </c:pt>
                <c:pt idx="62862">
                  <c:v>1.0080337524414063E-3</c:v>
                </c:pt>
                <c:pt idx="62863">
                  <c:v>1.0068416595458984E-3</c:v>
                </c:pt>
                <c:pt idx="62864">
                  <c:v>1.007080078125E-3</c:v>
                </c:pt>
                <c:pt idx="62865">
                  <c:v>1.007080078125E-3</c:v>
                </c:pt>
                <c:pt idx="62866">
                  <c:v>1.0068416595458984E-3</c:v>
                </c:pt>
                <c:pt idx="62867">
                  <c:v>1.007080078125E-3</c:v>
                </c:pt>
                <c:pt idx="62868">
                  <c:v>1.007080078125E-3</c:v>
                </c:pt>
                <c:pt idx="62869">
                  <c:v>1.0068416595458984E-3</c:v>
                </c:pt>
                <c:pt idx="62870">
                  <c:v>1.007080078125E-3</c:v>
                </c:pt>
                <c:pt idx="62871">
                  <c:v>1.007080078125E-3</c:v>
                </c:pt>
                <c:pt idx="62872">
                  <c:v>1.0068416595458984E-3</c:v>
                </c:pt>
                <c:pt idx="62873">
                  <c:v>1.007080078125E-3</c:v>
                </c:pt>
                <c:pt idx="62874">
                  <c:v>1.0080337524414063E-3</c:v>
                </c:pt>
                <c:pt idx="62875">
                  <c:v>1.007080078125E-3</c:v>
                </c:pt>
                <c:pt idx="62876">
                  <c:v>1.0068416595458984E-3</c:v>
                </c:pt>
                <c:pt idx="62877">
                  <c:v>1.007080078125E-3</c:v>
                </c:pt>
                <c:pt idx="62878">
                  <c:v>1.007080078125E-3</c:v>
                </c:pt>
                <c:pt idx="62879">
                  <c:v>1.0068416595458984E-3</c:v>
                </c:pt>
                <c:pt idx="62880">
                  <c:v>1.007080078125E-3</c:v>
                </c:pt>
                <c:pt idx="62881">
                  <c:v>1.007080078125E-3</c:v>
                </c:pt>
                <c:pt idx="62882">
                  <c:v>1.0068416595458984E-3</c:v>
                </c:pt>
                <c:pt idx="62883">
                  <c:v>1.007080078125E-3</c:v>
                </c:pt>
                <c:pt idx="62884">
                  <c:v>1.007080078125E-3</c:v>
                </c:pt>
                <c:pt idx="62885">
                  <c:v>1.0068416595458984E-3</c:v>
                </c:pt>
                <c:pt idx="62886">
                  <c:v>1.007080078125E-3</c:v>
                </c:pt>
                <c:pt idx="62887">
                  <c:v>1.0080337524414063E-3</c:v>
                </c:pt>
                <c:pt idx="62888">
                  <c:v>1.0068416595458984E-3</c:v>
                </c:pt>
                <c:pt idx="62889">
                  <c:v>1.007080078125E-3</c:v>
                </c:pt>
                <c:pt idx="62890">
                  <c:v>1.007080078125E-3</c:v>
                </c:pt>
                <c:pt idx="62891">
                  <c:v>1.0068416595458984E-3</c:v>
                </c:pt>
                <c:pt idx="62892">
                  <c:v>1.007080078125E-3</c:v>
                </c:pt>
                <c:pt idx="62893">
                  <c:v>1.007080078125E-3</c:v>
                </c:pt>
                <c:pt idx="62894">
                  <c:v>1.0068416595458984E-3</c:v>
                </c:pt>
                <c:pt idx="62895">
                  <c:v>1.007080078125E-3</c:v>
                </c:pt>
                <c:pt idx="62896">
                  <c:v>1.007080078125E-3</c:v>
                </c:pt>
                <c:pt idx="62897">
                  <c:v>1.0068416595458984E-3</c:v>
                </c:pt>
                <c:pt idx="62898">
                  <c:v>1.007080078125E-3</c:v>
                </c:pt>
                <c:pt idx="62899">
                  <c:v>1.0080337524414063E-3</c:v>
                </c:pt>
                <c:pt idx="62900">
                  <c:v>1.007080078125E-3</c:v>
                </c:pt>
                <c:pt idx="62901">
                  <c:v>1.0068416595458984E-3</c:v>
                </c:pt>
                <c:pt idx="62902">
                  <c:v>1.007080078125E-3</c:v>
                </c:pt>
                <c:pt idx="62903">
                  <c:v>1.007080078125E-3</c:v>
                </c:pt>
                <c:pt idx="62904">
                  <c:v>1.0068416595458984E-3</c:v>
                </c:pt>
                <c:pt idx="62905">
                  <c:v>1.007080078125E-3</c:v>
                </c:pt>
                <c:pt idx="62906">
                  <c:v>1.007080078125E-3</c:v>
                </c:pt>
                <c:pt idx="62907">
                  <c:v>1.0068416595458984E-3</c:v>
                </c:pt>
                <c:pt idx="62908">
                  <c:v>1.007080078125E-3</c:v>
                </c:pt>
                <c:pt idx="62909">
                  <c:v>1.007080078125E-3</c:v>
                </c:pt>
                <c:pt idx="62910">
                  <c:v>1.0068416595458984E-3</c:v>
                </c:pt>
                <c:pt idx="62911">
                  <c:v>1.007080078125E-3</c:v>
                </c:pt>
                <c:pt idx="62912">
                  <c:v>1.0080337524414063E-3</c:v>
                </c:pt>
                <c:pt idx="62913">
                  <c:v>1.0068416595458984E-3</c:v>
                </c:pt>
                <c:pt idx="62914">
                  <c:v>1.007080078125E-3</c:v>
                </c:pt>
                <c:pt idx="62915">
                  <c:v>1.007080078125E-3</c:v>
                </c:pt>
                <c:pt idx="62916">
                  <c:v>1.0068416595458984E-3</c:v>
                </c:pt>
                <c:pt idx="62917">
                  <c:v>1.007080078125E-3</c:v>
                </c:pt>
                <c:pt idx="62918">
                  <c:v>1.007080078125E-3</c:v>
                </c:pt>
                <c:pt idx="62919">
                  <c:v>1.0068416595458984E-3</c:v>
                </c:pt>
                <c:pt idx="62920">
                  <c:v>1.007080078125E-3</c:v>
                </c:pt>
                <c:pt idx="62921">
                  <c:v>1.007080078125E-3</c:v>
                </c:pt>
                <c:pt idx="62922">
                  <c:v>1.0068416595458984E-3</c:v>
                </c:pt>
                <c:pt idx="62923">
                  <c:v>1.007080078125E-3</c:v>
                </c:pt>
                <c:pt idx="62924">
                  <c:v>1.0080337524414063E-3</c:v>
                </c:pt>
                <c:pt idx="62925">
                  <c:v>1.007080078125E-3</c:v>
                </c:pt>
                <c:pt idx="62926">
                  <c:v>1.0068416595458984E-3</c:v>
                </c:pt>
                <c:pt idx="62927">
                  <c:v>1.007080078125E-3</c:v>
                </c:pt>
                <c:pt idx="62928">
                  <c:v>1.007080078125E-3</c:v>
                </c:pt>
                <c:pt idx="62929">
                  <c:v>1.0068416595458984E-3</c:v>
                </c:pt>
                <c:pt idx="62930">
                  <c:v>1.007080078125E-3</c:v>
                </c:pt>
                <c:pt idx="62931">
                  <c:v>1.007080078125E-3</c:v>
                </c:pt>
                <c:pt idx="62932">
                  <c:v>1.0068416595458984E-3</c:v>
                </c:pt>
                <c:pt idx="62933">
                  <c:v>1.007080078125E-3</c:v>
                </c:pt>
                <c:pt idx="62934">
                  <c:v>1.007080078125E-3</c:v>
                </c:pt>
                <c:pt idx="62935">
                  <c:v>1.0068416595458984E-3</c:v>
                </c:pt>
                <c:pt idx="62936">
                  <c:v>1.007080078125E-3</c:v>
                </c:pt>
                <c:pt idx="62937">
                  <c:v>1.0080337524414063E-3</c:v>
                </c:pt>
                <c:pt idx="62938">
                  <c:v>1.0068416595458984E-3</c:v>
                </c:pt>
                <c:pt idx="62939">
                  <c:v>1.007080078125E-3</c:v>
                </c:pt>
                <c:pt idx="62940">
                  <c:v>1.007080078125E-3</c:v>
                </c:pt>
                <c:pt idx="62941">
                  <c:v>1.0068416595458984E-3</c:v>
                </c:pt>
                <c:pt idx="62942">
                  <c:v>1.007080078125E-3</c:v>
                </c:pt>
                <c:pt idx="62943">
                  <c:v>1.007080078125E-3</c:v>
                </c:pt>
                <c:pt idx="62944">
                  <c:v>1.0068416595458984E-3</c:v>
                </c:pt>
                <c:pt idx="62945">
                  <c:v>1.007080078125E-3</c:v>
                </c:pt>
                <c:pt idx="62946">
                  <c:v>1.007080078125E-3</c:v>
                </c:pt>
                <c:pt idx="62947">
                  <c:v>1.0068416595458984E-3</c:v>
                </c:pt>
                <c:pt idx="62948">
                  <c:v>1.007080078125E-3</c:v>
                </c:pt>
                <c:pt idx="62949">
                  <c:v>1.0080337524414063E-3</c:v>
                </c:pt>
                <c:pt idx="62950">
                  <c:v>1.007080078125E-3</c:v>
                </c:pt>
                <c:pt idx="62951">
                  <c:v>1.0068416595458984E-3</c:v>
                </c:pt>
                <c:pt idx="62952">
                  <c:v>1.007080078125E-3</c:v>
                </c:pt>
                <c:pt idx="62953">
                  <c:v>1.007080078125E-3</c:v>
                </c:pt>
                <c:pt idx="62954">
                  <c:v>1.0068416595458984E-3</c:v>
                </c:pt>
                <c:pt idx="62955">
                  <c:v>1.007080078125E-3</c:v>
                </c:pt>
                <c:pt idx="62956">
                  <c:v>1.007080078125E-3</c:v>
                </c:pt>
                <c:pt idx="62957">
                  <c:v>1.0068416595458984E-3</c:v>
                </c:pt>
                <c:pt idx="62958">
                  <c:v>1.007080078125E-3</c:v>
                </c:pt>
                <c:pt idx="62959">
                  <c:v>1.007080078125E-3</c:v>
                </c:pt>
                <c:pt idx="62960">
                  <c:v>1.0068416595458984E-3</c:v>
                </c:pt>
                <c:pt idx="62961">
                  <c:v>1.007080078125E-3</c:v>
                </c:pt>
                <c:pt idx="62962">
                  <c:v>1.0080337524414063E-3</c:v>
                </c:pt>
                <c:pt idx="62963">
                  <c:v>1.0068416595458984E-3</c:v>
                </c:pt>
                <c:pt idx="62964">
                  <c:v>1.007080078125E-3</c:v>
                </c:pt>
                <c:pt idx="62965">
                  <c:v>1.007080078125E-3</c:v>
                </c:pt>
                <c:pt idx="62966">
                  <c:v>1.0068416595458984E-3</c:v>
                </c:pt>
                <c:pt idx="62967">
                  <c:v>1.007080078125E-3</c:v>
                </c:pt>
                <c:pt idx="62968">
                  <c:v>1.007080078125E-3</c:v>
                </c:pt>
                <c:pt idx="62969">
                  <c:v>1.0068416595458984E-3</c:v>
                </c:pt>
                <c:pt idx="62970">
                  <c:v>1.007080078125E-3</c:v>
                </c:pt>
                <c:pt idx="62971">
                  <c:v>1.007080078125E-3</c:v>
                </c:pt>
                <c:pt idx="62972">
                  <c:v>1.0068416595458984E-3</c:v>
                </c:pt>
                <c:pt idx="62973">
                  <c:v>1.007080078125E-3</c:v>
                </c:pt>
                <c:pt idx="62974">
                  <c:v>1.0080337524414063E-3</c:v>
                </c:pt>
                <c:pt idx="62975">
                  <c:v>1.007080078125E-3</c:v>
                </c:pt>
                <c:pt idx="62976">
                  <c:v>1.0068416595458984E-3</c:v>
                </c:pt>
                <c:pt idx="62977">
                  <c:v>1.007080078125E-3</c:v>
                </c:pt>
                <c:pt idx="62978">
                  <c:v>1.007080078125E-3</c:v>
                </c:pt>
                <c:pt idx="62979">
                  <c:v>1.0068416595458984E-3</c:v>
                </c:pt>
                <c:pt idx="62980">
                  <c:v>1.007080078125E-3</c:v>
                </c:pt>
                <c:pt idx="62981">
                  <c:v>1.007080078125E-3</c:v>
                </c:pt>
                <c:pt idx="62982">
                  <c:v>1.0068416595458984E-3</c:v>
                </c:pt>
                <c:pt idx="62983">
                  <c:v>1.007080078125E-3</c:v>
                </c:pt>
                <c:pt idx="62984">
                  <c:v>1.007080078125E-3</c:v>
                </c:pt>
                <c:pt idx="62985">
                  <c:v>1.0068416595458984E-3</c:v>
                </c:pt>
                <c:pt idx="62986">
                  <c:v>1.0080337524414063E-3</c:v>
                </c:pt>
                <c:pt idx="62987">
                  <c:v>1.007080078125E-3</c:v>
                </c:pt>
                <c:pt idx="62988">
                  <c:v>1.0068416595458984E-3</c:v>
                </c:pt>
                <c:pt idx="62989">
                  <c:v>1.007080078125E-3</c:v>
                </c:pt>
                <c:pt idx="62990">
                  <c:v>1.007080078125E-3</c:v>
                </c:pt>
                <c:pt idx="62991">
                  <c:v>1.0068416595458984E-3</c:v>
                </c:pt>
                <c:pt idx="62992">
                  <c:v>1.007080078125E-3</c:v>
                </c:pt>
                <c:pt idx="62993">
                  <c:v>1.007080078125E-3</c:v>
                </c:pt>
                <c:pt idx="62994">
                  <c:v>1.0068416595458984E-3</c:v>
                </c:pt>
                <c:pt idx="62995">
                  <c:v>1.007080078125E-3</c:v>
                </c:pt>
                <c:pt idx="62996">
                  <c:v>1.007080078125E-3</c:v>
                </c:pt>
                <c:pt idx="62997">
                  <c:v>1.0068416595458984E-3</c:v>
                </c:pt>
                <c:pt idx="62998">
                  <c:v>1.007080078125E-3</c:v>
                </c:pt>
                <c:pt idx="62999">
                  <c:v>1.0080337524414063E-3</c:v>
                </c:pt>
                <c:pt idx="63000">
                  <c:v>1.007080078125E-3</c:v>
                </c:pt>
                <c:pt idx="63001">
                  <c:v>1.0068416595458984E-3</c:v>
                </c:pt>
                <c:pt idx="63002">
                  <c:v>1.007080078125E-3</c:v>
                </c:pt>
                <c:pt idx="63003">
                  <c:v>1.007080078125E-3</c:v>
                </c:pt>
                <c:pt idx="63004">
                  <c:v>1.0068416595458984E-3</c:v>
                </c:pt>
                <c:pt idx="63005">
                  <c:v>1.007080078125E-3</c:v>
                </c:pt>
                <c:pt idx="63006">
                  <c:v>1.007080078125E-3</c:v>
                </c:pt>
                <c:pt idx="63007">
                  <c:v>1.0068416595458984E-3</c:v>
                </c:pt>
                <c:pt idx="63008">
                  <c:v>1.007080078125E-3</c:v>
                </c:pt>
                <c:pt idx="63009">
                  <c:v>1.007080078125E-3</c:v>
                </c:pt>
                <c:pt idx="63010">
                  <c:v>1.0068416595458984E-3</c:v>
                </c:pt>
                <c:pt idx="63011">
                  <c:v>1.0080337524414063E-3</c:v>
                </c:pt>
                <c:pt idx="63012">
                  <c:v>1.007080078125E-3</c:v>
                </c:pt>
                <c:pt idx="63013">
                  <c:v>1.0068416595458984E-3</c:v>
                </c:pt>
                <c:pt idx="63014">
                  <c:v>1.007080078125E-3</c:v>
                </c:pt>
                <c:pt idx="63015">
                  <c:v>1.007080078125E-3</c:v>
                </c:pt>
                <c:pt idx="63016">
                  <c:v>1.0068416595458984E-3</c:v>
                </c:pt>
                <c:pt idx="63017">
                  <c:v>1.007080078125E-3</c:v>
                </c:pt>
                <c:pt idx="63018">
                  <c:v>1.007080078125E-3</c:v>
                </c:pt>
                <c:pt idx="63019">
                  <c:v>1.0068416595458984E-3</c:v>
                </c:pt>
                <c:pt idx="63020">
                  <c:v>1.007080078125E-3</c:v>
                </c:pt>
                <c:pt idx="63021">
                  <c:v>1.007080078125E-3</c:v>
                </c:pt>
                <c:pt idx="63022">
                  <c:v>1.0068416595458984E-3</c:v>
                </c:pt>
                <c:pt idx="63023">
                  <c:v>1.007080078125E-3</c:v>
                </c:pt>
                <c:pt idx="63024">
                  <c:v>1.0080337524414063E-3</c:v>
                </c:pt>
                <c:pt idx="63025">
                  <c:v>1.007080078125E-3</c:v>
                </c:pt>
                <c:pt idx="63026">
                  <c:v>1.0068416595458984E-3</c:v>
                </c:pt>
                <c:pt idx="63027">
                  <c:v>1.007080078125E-3</c:v>
                </c:pt>
                <c:pt idx="63028">
                  <c:v>1.007080078125E-3</c:v>
                </c:pt>
                <c:pt idx="63029">
                  <c:v>1.0068416595458984E-3</c:v>
                </c:pt>
                <c:pt idx="63030">
                  <c:v>1.007080078125E-3</c:v>
                </c:pt>
                <c:pt idx="63031">
                  <c:v>1.007080078125E-3</c:v>
                </c:pt>
                <c:pt idx="63032">
                  <c:v>1.0068416595458984E-3</c:v>
                </c:pt>
                <c:pt idx="63033">
                  <c:v>1.007080078125E-3</c:v>
                </c:pt>
                <c:pt idx="63034">
                  <c:v>1.007080078125E-3</c:v>
                </c:pt>
                <c:pt idx="63035">
                  <c:v>1.0068416595458984E-3</c:v>
                </c:pt>
                <c:pt idx="63036">
                  <c:v>1.0080337524414063E-3</c:v>
                </c:pt>
                <c:pt idx="63037">
                  <c:v>1.007080078125E-3</c:v>
                </c:pt>
                <c:pt idx="63038">
                  <c:v>1.0068416595458984E-3</c:v>
                </c:pt>
                <c:pt idx="63039">
                  <c:v>1.007080078125E-3</c:v>
                </c:pt>
                <c:pt idx="63040">
                  <c:v>1.007080078125E-3</c:v>
                </c:pt>
                <c:pt idx="63041">
                  <c:v>1.0068416595458984E-3</c:v>
                </c:pt>
                <c:pt idx="63042">
                  <c:v>1.007080078125E-3</c:v>
                </c:pt>
                <c:pt idx="63043">
                  <c:v>1.007080078125E-3</c:v>
                </c:pt>
                <c:pt idx="63044">
                  <c:v>1.0068416595458984E-3</c:v>
                </c:pt>
                <c:pt idx="63045">
                  <c:v>1.007080078125E-3</c:v>
                </c:pt>
                <c:pt idx="63046">
                  <c:v>1.007080078125E-3</c:v>
                </c:pt>
                <c:pt idx="63047">
                  <c:v>1.0068416595458984E-3</c:v>
                </c:pt>
                <c:pt idx="63048">
                  <c:v>1.007080078125E-3</c:v>
                </c:pt>
                <c:pt idx="63049">
                  <c:v>1.0080337524414063E-3</c:v>
                </c:pt>
                <c:pt idx="63050">
                  <c:v>1.007080078125E-3</c:v>
                </c:pt>
                <c:pt idx="63051">
                  <c:v>1.0068416595458984E-3</c:v>
                </c:pt>
                <c:pt idx="63052">
                  <c:v>1.007080078125E-3</c:v>
                </c:pt>
                <c:pt idx="63053">
                  <c:v>1.007080078125E-3</c:v>
                </c:pt>
                <c:pt idx="63054">
                  <c:v>1.0068416595458984E-3</c:v>
                </c:pt>
                <c:pt idx="63055">
                  <c:v>1.007080078125E-3</c:v>
                </c:pt>
                <c:pt idx="63056">
                  <c:v>1.007080078125E-3</c:v>
                </c:pt>
                <c:pt idx="63057">
                  <c:v>1.0068416595458984E-3</c:v>
                </c:pt>
                <c:pt idx="63058">
                  <c:v>1.007080078125E-3</c:v>
                </c:pt>
                <c:pt idx="63059">
                  <c:v>1.007080078125E-3</c:v>
                </c:pt>
                <c:pt idx="63060">
                  <c:v>1.0068416595458984E-3</c:v>
                </c:pt>
                <c:pt idx="63061">
                  <c:v>1.0080337524414063E-3</c:v>
                </c:pt>
                <c:pt idx="63062">
                  <c:v>1.007080078125E-3</c:v>
                </c:pt>
                <c:pt idx="63063">
                  <c:v>1.0068416595458984E-3</c:v>
                </c:pt>
                <c:pt idx="63064">
                  <c:v>1.007080078125E-3</c:v>
                </c:pt>
                <c:pt idx="63065">
                  <c:v>1.007080078125E-3</c:v>
                </c:pt>
                <c:pt idx="63066">
                  <c:v>1.0068416595458984E-3</c:v>
                </c:pt>
                <c:pt idx="63067">
                  <c:v>1.007080078125E-3</c:v>
                </c:pt>
                <c:pt idx="63068">
                  <c:v>1.007080078125E-3</c:v>
                </c:pt>
                <c:pt idx="63069">
                  <c:v>1.0068416595458984E-3</c:v>
                </c:pt>
                <c:pt idx="63070">
                  <c:v>1.007080078125E-3</c:v>
                </c:pt>
                <c:pt idx="63071">
                  <c:v>1.007080078125E-3</c:v>
                </c:pt>
                <c:pt idx="63072">
                  <c:v>1.0068416595458984E-3</c:v>
                </c:pt>
                <c:pt idx="63073">
                  <c:v>1.007080078125E-3</c:v>
                </c:pt>
                <c:pt idx="63074">
                  <c:v>1.0080337524414063E-3</c:v>
                </c:pt>
                <c:pt idx="63075">
                  <c:v>1.007080078125E-3</c:v>
                </c:pt>
                <c:pt idx="63076">
                  <c:v>1.0068416595458984E-3</c:v>
                </c:pt>
                <c:pt idx="63077">
                  <c:v>1.007080078125E-3</c:v>
                </c:pt>
                <c:pt idx="63078">
                  <c:v>1.007080078125E-3</c:v>
                </c:pt>
                <c:pt idx="63079">
                  <c:v>1.0068416595458984E-3</c:v>
                </c:pt>
                <c:pt idx="63080">
                  <c:v>1.007080078125E-3</c:v>
                </c:pt>
                <c:pt idx="63081">
                  <c:v>1.007080078125E-3</c:v>
                </c:pt>
                <c:pt idx="63082">
                  <c:v>1.0068416595458984E-3</c:v>
                </c:pt>
                <c:pt idx="63083">
                  <c:v>1.007080078125E-3</c:v>
                </c:pt>
                <c:pt idx="63084">
                  <c:v>1.007080078125E-3</c:v>
                </c:pt>
                <c:pt idx="63085">
                  <c:v>1.0068416595458984E-3</c:v>
                </c:pt>
                <c:pt idx="63086">
                  <c:v>1.0080337524414063E-3</c:v>
                </c:pt>
                <c:pt idx="63087">
                  <c:v>1.007080078125E-3</c:v>
                </c:pt>
                <c:pt idx="63088">
                  <c:v>1.0068416595458984E-3</c:v>
                </c:pt>
                <c:pt idx="63089">
                  <c:v>1.007080078125E-3</c:v>
                </c:pt>
                <c:pt idx="63090">
                  <c:v>1.007080078125E-3</c:v>
                </c:pt>
                <c:pt idx="63091">
                  <c:v>1.0068416595458984E-3</c:v>
                </c:pt>
                <c:pt idx="63092">
                  <c:v>1.007080078125E-3</c:v>
                </c:pt>
                <c:pt idx="63093">
                  <c:v>1.007080078125E-3</c:v>
                </c:pt>
                <c:pt idx="63094">
                  <c:v>1.0068416595458984E-3</c:v>
                </c:pt>
                <c:pt idx="63095">
                  <c:v>1.007080078125E-3</c:v>
                </c:pt>
                <c:pt idx="63096">
                  <c:v>1.007080078125E-3</c:v>
                </c:pt>
                <c:pt idx="63097">
                  <c:v>1.0068416595458984E-3</c:v>
                </c:pt>
                <c:pt idx="63098">
                  <c:v>1.007080078125E-3</c:v>
                </c:pt>
                <c:pt idx="63099">
                  <c:v>1.0080337524414063E-3</c:v>
                </c:pt>
                <c:pt idx="63100">
                  <c:v>1.007080078125E-3</c:v>
                </c:pt>
                <c:pt idx="63101">
                  <c:v>1.0068416595458984E-3</c:v>
                </c:pt>
                <c:pt idx="63102">
                  <c:v>1.007080078125E-3</c:v>
                </c:pt>
                <c:pt idx="63103">
                  <c:v>1.007080078125E-3</c:v>
                </c:pt>
                <c:pt idx="63104">
                  <c:v>1.0068416595458984E-3</c:v>
                </c:pt>
                <c:pt idx="63105">
                  <c:v>1.007080078125E-3</c:v>
                </c:pt>
                <c:pt idx="63106">
                  <c:v>4.0280818939208984E-3</c:v>
                </c:pt>
                <c:pt idx="63107">
                  <c:v>1.0068416595458984E-3</c:v>
                </c:pt>
                <c:pt idx="63108">
                  <c:v>1.0080337524414063E-3</c:v>
                </c:pt>
                <c:pt idx="63109">
                  <c:v>1.007080078125E-3</c:v>
                </c:pt>
                <c:pt idx="63110">
                  <c:v>1.0068416595458984E-3</c:v>
                </c:pt>
                <c:pt idx="63111">
                  <c:v>1.007080078125E-3</c:v>
                </c:pt>
                <c:pt idx="63112">
                  <c:v>1.007080078125E-3</c:v>
                </c:pt>
                <c:pt idx="63113">
                  <c:v>1.0068416595458984E-3</c:v>
                </c:pt>
                <c:pt idx="63114">
                  <c:v>1.007080078125E-3</c:v>
                </c:pt>
                <c:pt idx="63115">
                  <c:v>1.007080078125E-3</c:v>
                </c:pt>
                <c:pt idx="63116">
                  <c:v>1.0068416595458984E-3</c:v>
                </c:pt>
                <c:pt idx="63117">
                  <c:v>1.007080078125E-3</c:v>
                </c:pt>
                <c:pt idx="63118">
                  <c:v>1.007080078125E-3</c:v>
                </c:pt>
                <c:pt idx="63119">
                  <c:v>1.0068416595458984E-3</c:v>
                </c:pt>
                <c:pt idx="63120">
                  <c:v>1.007080078125E-3</c:v>
                </c:pt>
                <c:pt idx="63121">
                  <c:v>1.0080337524414063E-3</c:v>
                </c:pt>
                <c:pt idx="63122">
                  <c:v>1.007080078125E-3</c:v>
                </c:pt>
                <c:pt idx="63123">
                  <c:v>1.0068416595458984E-3</c:v>
                </c:pt>
                <c:pt idx="63124">
                  <c:v>1.007080078125E-3</c:v>
                </c:pt>
                <c:pt idx="63125">
                  <c:v>1.007080078125E-3</c:v>
                </c:pt>
                <c:pt idx="63126">
                  <c:v>1.0068416595458984E-3</c:v>
                </c:pt>
                <c:pt idx="63127">
                  <c:v>1.007080078125E-3</c:v>
                </c:pt>
                <c:pt idx="63128">
                  <c:v>1.007080078125E-3</c:v>
                </c:pt>
                <c:pt idx="63129">
                  <c:v>1.0068416595458984E-3</c:v>
                </c:pt>
                <c:pt idx="63130">
                  <c:v>1.007080078125E-3</c:v>
                </c:pt>
                <c:pt idx="63131">
                  <c:v>1.007080078125E-3</c:v>
                </c:pt>
                <c:pt idx="63132">
                  <c:v>1.0068416595458984E-3</c:v>
                </c:pt>
                <c:pt idx="63133">
                  <c:v>1.0080337524414063E-3</c:v>
                </c:pt>
                <c:pt idx="63134">
                  <c:v>1.007080078125E-3</c:v>
                </c:pt>
                <c:pt idx="63135">
                  <c:v>1.0068416595458984E-3</c:v>
                </c:pt>
                <c:pt idx="63136">
                  <c:v>1.007080078125E-3</c:v>
                </c:pt>
                <c:pt idx="63137">
                  <c:v>1.007080078125E-3</c:v>
                </c:pt>
                <c:pt idx="63138">
                  <c:v>1.0068416595458984E-3</c:v>
                </c:pt>
                <c:pt idx="63139">
                  <c:v>1.007080078125E-3</c:v>
                </c:pt>
                <c:pt idx="63140">
                  <c:v>1.007080078125E-3</c:v>
                </c:pt>
                <c:pt idx="63141">
                  <c:v>1.0068416595458984E-3</c:v>
                </c:pt>
                <c:pt idx="63142">
                  <c:v>1.007080078125E-3</c:v>
                </c:pt>
                <c:pt idx="63143">
                  <c:v>1.007080078125E-3</c:v>
                </c:pt>
                <c:pt idx="63144">
                  <c:v>1.0068416595458984E-3</c:v>
                </c:pt>
                <c:pt idx="63145">
                  <c:v>1.007080078125E-3</c:v>
                </c:pt>
                <c:pt idx="63146">
                  <c:v>1.0080337524414063E-3</c:v>
                </c:pt>
                <c:pt idx="63147">
                  <c:v>1.007080078125E-3</c:v>
                </c:pt>
                <c:pt idx="63148">
                  <c:v>1.0068416595458984E-3</c:v>
                </c:pt>
                <c:pt idx="63149">
                  <c:v>1.007080078125E-3</c:v>
                </c:pt>
                <c:pt idx="63150">
                  <c:v>1.007080078125E-3</c:v>
                </c:pt>
                <c:pt idx="63151">
                  <c:v>1.0068416595458984E-3</c:v>
                </c:pt>
                <c:pt idx="63152">
                  <c:v>1.007080078125E-3</c:v>
                </c:pt>
                <c:pt idx="63153">
                  <c:v>1.007080078125E-3</c:v>
                </c:pt>
                <c:pt idx="63154">
                  <c:v>1.0068416595458984E-3</c:v>
                </c:pt>
                <c:pt idx="63155">
                  <c:v>1.007080078125E-3</c:v>
                </c:pt>
                <c:pt idx="63156">
                  <c:v>1.007080078125E-3</c:v>
                </c:pt>
                <c:pt idx="63157">
                  <c:v>1.0068416595458984E-3</c:v>
                </c:pt>
                <c:pt idx="63158">
                  <c:v>1.0080337524414063E-3</c:v>
                </c:pt>
                <c:pt idx="63159">
                  <c:v>1.007080078125E-3</c:v>
                </c:pt>
                <c:pt idx="63160">
                  <c:v>1.0068416595458984E-3</c:v>
                </c:pt>
                <c:pt idx="63161">
                  <c:v>1.007080078125E-3</c:v>
                </c:pt>
                <c:pt idx="63162">
                  <c:v>1.007080078125E-3</c:v>
                </c:pt>
                <c:pt idx="63163">
                  <c:v>4.0278434753417969E-3</c:v>
                </c:pt>
                <c:pt idx="63164">
                  <c:v>1.007080078125E-3</c:v>
                </c:pt>
                <c:pt idx="63165">
                  <c:v>1.007080078125E-3</c:v>
                </c:pt>
                <c:pt idx="63166">
                  <c:v>1.0068416595458984E-3</c:v>
                </c:pt>
                <c:pt idx="63167">
                  <c:v>1.007080078125E-3</c:v>
                </c:pt>
                <c:pt idx="63168">
                  <c:v>1.0080337524414063E-3</c:v>
                </c:pt>
                <c:pt idx="63169">
                  <c:v>1.007080078125E-3</c:v>
                </c:pt>
                <c:pt idx="63170">
                  <c:v>1.0068416595458984E-3</c:v>
                </c:pt>
                <c:pt idx="63171">
                  <c:v>1.007080078125E-3</c:v>
                </c:pt>
                <c:pt idx="63172">
                  <c:v>1.007080078125E-3</c:v>
                </c:pt>
                <c:pt idx="63173">
                  <c:v>1.0068416595458984E-3</c:v>
                </c:pt>
                <c:pt idx="63174">
                  <c:v>1.007080078125E-3</c:v>
                </c:pt>
                <c:pt idx="63175">
                  <c:v>1.007080078125E-3</c:v>
                </c:pt>
                <c:pt idx="63176">
                  <c:v>1.0068416595458984E-3</c:v>
                </c:pt>
                <c:pt idx="63177">
                  <c:v>1.007080078125E-3</c:v>
                </c:pt>
                <c:pt idx="63178">
                  <c:v>1.007080078125E-3</c:v>
                </c:pt>
                <c:pt idx="63179">
                  <c:v>1.0068416595458984E-3</c:v>
                </c:pt>
                <c:pt idx="63180">
                  <c:v>1.0080337524414063E-3</c:v>
                </c:pt>
                <c:pt idx="63181">
                  <c:v>1.007080078125E-3</c:v>
                </c:pt>
                <c:pt idx="63182">
                  <c:v>1.0068416595458984E-3</c:v>
                </c:pt>
                <c:pt idx="63183">
                  <c:v>1.007080078125E-3</c:v>
                </c:pt>
                <c:pt idx="63184">
                  <c:v>1.007080078125E-3</c:v>
                </c:pt>
                <c:pt idx="63185">
                  <c:v>1.0068416595458984E-3</c:v>
                </c:pt>
                <c:pt idx="63186">
                  <c:v>1.007080078125E-3</c:v>
                </c:pt>
                <c:pt idx="63187">
                  <c:v>1.007080078125E-3</c:v>
                </c:pt>
                <c:pt idx="63188">
                  <c:v>1.0068416595458984E-3</c:v>
                </c:pt>
                <c:pt idx="63189">
                  <c:v>1.007080078125E-3</c:v>
                </c:pt>
                <c:pt idx="63190">
                  <c:v>1.007080078125E-3</c:v>
                </c:pt>
                <c:pt idx="63191">
                  <c:v>1.0068416595458984E-3</c:v>
                </c:pt>
                <c:pt idx="63192">
                  <c:v>1.007080078125E-3</c:v>
                </c:pt>
                <c:pt idx="63193">
                  <c:v>1.0080337524414063E-3</c:v>
                </c:pt>
                <c:pt idx="63194">
                  <c:v>1.007080078125E-3</c:v>
                </c:pt>
                <c:pt idx="63195">
                  <c:v>1.0068416595458984E-3</c:v>
                </c:pt>
                <c:pt idx="63196">
                  <c:v>1.007080078125E-3</c:v>
                </c:pt>
                <c:pt idx="63197">
                  <c:v>1.007080078125E-3</c:v>
                </c:pt>
                <c:pt idx="63198">
                  <c:v>1.0068416595458984E-3</c:v>
                </c:pt>
                <c:pt idx="63199">
                  <c:v>1.007080078125E-3</c:v>
                </c:pt>
                <c:pt idx="63200">
                  <c:v>1.007080078125E-3</c:v>
                </c:pt>
                <c:pt idx="63201">
                  <c:v>1.0068416595458984E-3</c:v>
                </c:pt>
                <c:pt idx="63202">
                  <c:v>1.007080078125E-3</c:v>
                </c:pt>
                <c:pt idx="63203">
                  <c:v>1.0068416595458984E-3</c:v>
                </c:pt>
                <c:pt idx="63204">
                  <c:v>1.007080078125E-3</c:v>
                </c:pt>
                <c:pt idx="63205">
                  <c:v>1.0080337524414063E-3</c:v>
                </c:pt>
                <c:pt idx="63206">
                  <c:v>1.007080078125E-3</c:v>
                </c:pt>
                <c:pt idx="63207">
                  <c:v>1.0068416595458984E-3</c:v>
                </c:pt>
                <c:pt idx="63208">
                  <c:v>1.007080078125E-3</c:v>
                </c:pt>
                <c:pt idx="63209">
                  <c:v>1.007080078125E-3</c:v>
                </c:pt>
                <c:pt idx="63210">
                  <c:v>1.0068416595458984E-3</c:v>
                </c:pt>
                <c:pt idx="63211">
                  <c:v>1.007080078125E-3</c:v>
                </c:pt>
                <c:pt idx="63212">
                  <c:v>1.007080078125E-3</c:v>
                </c:pt>
                <c:pt idx="63213">
                  <c:v>1.0068416595458984E-3</c:v>
                </c:pt>
                <c:pt idx="63214">
                  <c:v>1.007080078125E-3</c:v>
                </c:pt>
                <c:pt idx="63215">
                  <c:v>1.007080078125E-3</c:v>
                </c:pt>
                <c:pt idx="63216">
                  <c:v>1.0068416595458984E-3</c:v>
                </c:pt>
                <c:pt idx="63217">
                  <c:v>1.007080078125E-3</c:v>
                </c:pt>
                <c:pt idx="63218">
                  <c:v>1.0080337524414063E-3</c:v>
                </c:pt>
                <c:pt idx="63219">
                  <c:v>1.007080078125E-3</c:v>
                </c:pt>
                <c:pt idx="63220">
                  <c:v>1.0068416595458984E-3</c:v>
                </c:pt>
                <c:pt idx="63221">
                  <c:v>1.007080078125E-3</c:v>
                </c:pt>
                <c:pt idx="63222">
                  <c:v>1.007080078125E-3</c:v>
                </c:pt>
                <c:pt idx="63223">
                  <c:v>1.0068416595458984E-3</c:v>
                </c:pt>
                <c:pt idx="63224">
                  <c:v>1.007080078125E-3</c:v>
                </c:pt>
                <c:pt idx="63225">
                  <c:v>1.0068416595458984E-3</c:v>
                </c:pt>
                <c:pt idx="63226">
                  <c:v>1.007080078125E-3</c:v>
                </c:pt>
                <c:pt idx="63227">
                  <c:v>1.007080078125E-3</c:v>
                </c:pt>
                <c:pt idx="63228">
                  <c:v>1.0068416595458984E-3</c:v>
                </c:pt>
                <c:pt idx="63229">
                  <c:v>1.007080078125E-3</c:v>
                </c:pt>
                <c:pt idx="63230">
                  <c:v>1.0080337524414063E-3</c:v>
                </c:pt>
                <c:pt idx="63231">
                  <c:v>1.007080078125E-3</c:v>
                </c:pt>
                <c:pt idx="63232">
                  <c:v>1.0068416595458984E-3</c:v>
                </c:pt>
                <c:pt idx="63233">
                  <c:v>1.007080078125E-3</c:v>
                </c:pt>
                <c:pt idx="63234">
                  <c:v>1.007080078125E-3</c:v>
                </c:pt>
                <c:pt idx="63235">
                  <c:v>1.0068416595458984E-3</c:v>
                </c:pt>
                <c:pt idx="63236">
                  <c:v>1.007080078125E-3</c:v>
                </c:pt>
                <c:pt idx="63237">
                  <c:v>1.007080078125E-3</c:v>
                </c:pt>
                <c:pt idx="63238">
                  <c:v>1.0068416595458984E-3</c:v>
                </c:pt>
                <c:pt idx="63239">
                  <c:v>1.007080078125E-3</c:v>
                </c:pt>
                <c:pt idx="63240">
                  <c:v>1.007080078125E-3</c:v>
                </c:pt>
                <c:pt idx="63241">
                  <c:v>1.0068416595458984E-3</c:v>
                </c:pt>
                <c:pt idx="63242">
                  <c:v>1.007080078125E-3</c:v>
                </c:pt>
                <c:pt idx="63243">
                  <c:v>1.0080337524414063E-3</c:v>
                </c:pt>
                <c:pt idx="63244">
                  <c:v>1.007080078125E-3</c:v>
                </c:pt>
                <c:pt idx="63245">
                  <c:v>1.0068416595458984E-3</c:v>
                </c:pt>
                <c:pt idx="63246">
                  <c:v>1.007080078125E-3</c:v>
                </c:pt>
                <c:pt idx="63247">
                  <c:v>1.0068416595458984E-3</c:v>
                </c:pt>
                <c:pt idx="63248">
                  <c:v>1.007080078125E-3</c:v>
                </c:pt>
                <c:pt idx="63249">
                  <c:v>1.007080078125E-3</c:v>
                </c:pt>
                <c:pt idx="63250">
                  <c:v>1.0068416595458984E-3</c:v>
                </c:pt>
                <c:pt idx="63251">
                  <c:v>1.007080078125E-3</c:v>
                </c:pt>
                <c:pt idx="63252">
                  <c:v>1.007080078125E-3</c:v>
                </c:pt>
                <c:pt idx="63253">
                  <c:v>1.0068416595458984E-3</c:v>
                </c:pt>
                <c:pt idx="63254">
                  <c:v>1.007080078125E-3</c:v>
                </c:pt>
                <c:pt idx="63255">
                  <c:v>1.0080337524414063E-3</c:v>
                </c:pt>
                <c:pt idx="63256">
                  <c:v>1.007080078125E-3</c:v>
                </c:pt>
                <c:pt idx="63257">
                  <c:v>1.0068416595458984E-3</c:v>
                </c:pt>
                <c:pt idx="63258">
                  <c:v>1.007080078125E-3</c:v>
                </c:pt>
                <c:pt idx="63259">
                  <c:v>1.007080078125E-3</c:v>
                </c:pt>
                <c:pt idx="63260">
                  <c:v>1.0068416595458984E-3</c:v>
                </c:pt>
                <c:pt idx="63261">
                  <c:v>1.007080078125E-3</c:v>
                </c:pt>
                <c:pt idx="63262">
                  <c:v>1.007080078125E-3</c:v>
                </c:pt>
                <c:pt idx="63263">
                  <c:v>1.0068416595458984E-3</c:v>
                </c:pt>
                <c:pt idx="63264">
                  <c:v>1.007080078125E-3</c:v>
                </c:pt>
                <c:pt idx="63265">
                  <c:v>1.007080078125E-3</c:v>
                </c:pt>
                <c:pt idx="63266">
                  <c:v>1.0068416595458984E-3</c:v>
                </c:pt>
                <c:pt idx="63267">
                  <c:v>1.007080078125E-3</c:v>
                </c:pt>
                <c:pt idx="63268">
                  <c:v>1.0080337524414063E-3</c:v>
                </c:pt>
                <c:pt idx="63269">
                  <c:v>1.0068416595458984E-3</c:v>
                </c:pt>
                <c:pt idx="63270">
                  <c:v>1.007080078125E-3</c:v>
                </c:pt>
                <c:pt idx="63271">
                  <c:v>1.007080078125E-3</c:v>
                </c:pt>
                <c:pt idx="63272">
                  <c:v>1.0068416595458984E-3</c:v>
                </c:pt>
                <c:pt idx="63273">
                  <c:v>1.007080078125E-3</c:v>
                </c:pt>
                <c:pt idx="63274">
                  <c:v>1.007080078125E-3</c:v>
                </c:pt>
                <c:pt idx="63275">
                  <c:v>1.0068416595458984E-3</c:v>
                </c:pt>
                <c:pt idx="63276">
                  <c:v>1.007080078125E-3</c:v>
                </c:pt>
                <c:pt idx="63277">
                  <c:v>1.007080078125E-3</c:v>
                </c:pt>
                <c:pt idx="63278">
                  <c:v>1.0068416595458984E-3</c:v>
                </c:pt>
                <c:pt idx="63279">
                  <c:v>1.007080078125E-3</c:v>
                </c:pt>
                <c:pt idx="63280">
                  <c:v>1.0080337524414063E-3</c:v>
                </c:pt>
                <c:pt idx="63281">
                  <c:v>1.007080078125E-3</c:v>
                </c:pt>
                <c:pt idx="63282">
                  <c:v>1.0068416595458984E-3</c:v>
                </c:pt>
                <c:pt idx="63283">
                  <c:v>1.007080078125E-3</c:v>
                </c:pt>
                <c:pt idx="63284">
                  <c:v>1.007080078125E-3</c:v>
                </c:pt>
                <c:pt idx="63285">
                  <c:v>1.0068416595458984E-3</c:v>
                </c:pt>
                <c:pt idx="63286">
                  <c:v>1.007080078125E-3</c:v>
                </c:pt>
                <c:pt idx="63287">
                  <c:v>1.007080078125E-3</c:v>
                </c:pt>
                <c:pt idx="63288">
                  <c:v>1.0068416595458984E-3</c:v>
                </c:pt>
                <c:pt idx="63289">
                  <c:v>1.007080078125E-3</c:v>
                </c:pt>
                <c:pt idx="63290">
                  <c:v>1.007080078125E-3</c:v>
                </c:pt>
                <c:pt idx="63291">
                  <c:v>1.0068416595458984E-3</c:v>
                </c:pt>
                <c:pt idx="63292">
                  <c:v>1.007080078125E-3</c:v>
                </c:pt>
                <c:pt idx="63293">
                  <c:v>1.0080337524414063E-3</c:v>
                </c:pt>
                <c:pt idx="63294">
                  <c:v>1.0068416595458984E-3</c:v>
                </c:pt>
                <c:pt idx="63295">
                  <c:v>1.007080078125E-3</c:v>
                </c:pt>
                <c:pt idx="63296">
                  <c:v>1.007080078125E-3</c:v>
                </c:pt>
                <c:pt idx="63297">
                  <c:v>1.0068416595458984E-3</c:v>
                </c:pt>
                <c:pt idx="63298">
                  <c:v>1.007080078125E-3</c:v>
                </c:pt>
                <c:pt idx="63299">
                  <c:v>1.007080078125E-3</c:v>
                </c:pt>
                <c:pt idx="63300">
                  <c:v>1.0068416595458984E-3</c:v>
                </c:pt>
                <c:pt idx="63301">
                  <c:v>1.007080078125E-3</c:v>
                </c:pt>
                <c:pt idx="63302">
                  <c:v>1.007080078125E-3</c:v>
                </c:pt>
                <c:pt idx="63303">
                  <c:v>1.0068416595458984E-3</c:v>
                </c:pt>
                <c:pt idx="63304">
                  <c:v>1.007080078125E-3</c:v>
                </c:pt>
                <c:pt idx="63305">
                  <c:v>1.0080337524414063E-3</c:v>
                </c:pt>
                <c:pt idx="63306">
                  <c:v>1.007080078125E-3</c:v>
                </c:pt>
                <c:pt idx="63307">
                  <c:v>1.0068416595458984E-3</c:v>
                </c:pt>
                <c:pt idx="63308">
                  <c:v>1.007080078125E-3</c:v>
                </c:pt>
                <c:pt idx="63309">
                  <c:v>1.007080078125E-3</c:v>
                </c:pt>
                <c:pt idx="63310">
                  <c:v>1.0068416595458984E-3</c:v>
                </c:pt>
                <c:pt idx="63311">
                  <c:v>1.007080078125E-3</c:v>
                </c:pt>
                <c:pt idx="63312">
                  <c:v>1.007080078125E-3</c:v>
                </c:pt>
                <c:pt idx="63313">
                  <c:v>1.0068416595458984E-3</c:v>
                </c:pt>
                <c:pt idx="63314">
                  <c:v>1.007080078125E-3</c:v>
                </c:pt>
                <c:pt idx="63315">
                  <c:v>1.007080078125E-3</c:v>
                </c:pt>
                <c:pt idx="63316">
                  <c:v>1.0068416595458984E-3</c:v>
                </c:pt>
                <c:pt idx="63317">
                  <c:v>1.007080078125E-3</c:v>
                </c:pt>
                <c:pt idx="63318">
                  <c:v>1.0080337524414063E-3</c:v>
                </c:pt>
                <c:pt idx="63319">
                  <c:v>1.0068416595458984E-3</c:v>
                </c:pt>
                <c:pt idx="63320">
                  <c:v>1.007080078125E-3</c:v>
                </c:pt>
                <c:pt idx="63321">
                  <c:v>1.007080078125E-3</c:v>
                </c:pt>
                <c:pt idx="63322">
                  <c:v>1.0068416595458984E-3</c:v>
                </c:pt>
                <c:pt idx="63323">
                  <c:v>1.007080078125E-3</c:v>
                </c:pt>
                <c:pt idx="63324">
                  <c:v>1.007080078125E-3</c:v>
                </c:pt>
                <c:pt idx="63325">
                  <c:v>1.0068416595458984E-3</c:v>
                </c:pt>
                <c:pt idx="63326">
                  <c:v>1.007080078125E-3</c:v>
                </c:pt>
                <c:pt idx="63327">
                  <c:v>1.007080078125E-3</c:v>
                </c:pt>
                <c:pt idx="63328">
                  <c:v>1.0068416595458984E-3</c:v>
                </c:pt>
                <c:pt idx="63329">
                  <c:v>1.007080078125E-3</c:v>
                </c:pt>
                <c:pt idx="63330">
                  <c:v>1.0080337524414063E-3</c:v>
                </c:pt>
                <c:pt idx="63331">
                  <c:v>1.007080078125E-3</c:v>
                </c:pt>
                <c:pt idx="63332">
                  <c:v>1.0068416595458984E-3</c:v>
                </c:pt>
                <c:pt idx="63333">
                  <c:v>1.007080078125E-3</c:v>
                </c:pt>
                <c:pt idx="63334">
                  <c:v>1.007080078125E-3</c:v>
                </c:pt>
                <c:pt idx="63335">
                  <c:v>1.0068416595458984E-3</c:v>
                </c:pt>
                <c:pt idx="63336">
                  <c:v>1.007080078125E-3</c:v>
                </c:pt>
                <c:pt idx="63337">
                  <c:v>1.007080078125E-3</c:v>
                </c:pt>
                <c:pt idx="63338">
                  <c:v>1.0068416595458984E-3</c:v>
                </c:pt>
                <c:pt idx="63339">
                  <c:v>1.007080078125E-3</c:v>
                </c:pt>
                <c:pt idx="63340">
                  <c:v>1.007080078125E-3</c:v>
                </c:pt>
                <c:pt idx="63341">
                  <c:v>1.0068416595458984E-3</c:v>
                </c:pt>
                <c:pt idx="63342">
                  <c:v>1.007080078125E-3</c:v>
                </c:pt>
                <c:pt idx="63343">
                  <c:v>1.0080337524414063E-3</c:v>
                </c:pt>
                <c:pt idx="63344">
                  <c:v>1.0068416595458984E-3</c:v>
                </c:pt>
                <c:pt idx="63345">
                  <c:v>1.007080078125E-3</c:v>
                </c:pt>
                <c:pt idx="63346">
                  <c:v>1.007080078125E-3</c:v>
                </c:pt>
                <c:pt idx="63347">
                  <c:v>1.0068416595458984E-3</c:v>
                </c:pt>
                <c:pt idx="63348">
                  <c:v>1.007080078125E-3</c:v>
                </c:pt>
                <c:pt idx="63349">
                  <c:v>1.007080078125E-3</c:v>
                </c:pt>
                <c:pt idx="63350">
                  <c:v>1.0068416595458984E-3</c:v>
                </c:pt>
                <c:pt idx="63351">
                  <c:v>1.007080078125E-3</c:v>
                </c:pt>
                <c:pt idx="63352">
                  <c:v>1.007080078125E-3</c:v>
                </c:pt>
                <c:pt idx="63353">
                  <c:v>1.0068416595458984E-3</c:v>
                </c:pt>
                <c:pt idx="63354">
                  <c:v>1.007080078125E-3</c:v>
                </c:pt>
                <c:pt idx="63355">
                  <c:v>1.0080337524414063E-3</c:v>
                </c:pt>
                <c:pt idx="63356">
                  <c:v>1.007080078125E-3</c:v>
                </c:pt>
                <c:pt idx="63357">
                  <c:v>1.0068416595458984E-3</c:v>
                </c:pt>
                <c:pt idx="63358">
                  <c:v>1.007080078125E-3</c:v>
                </c:pt>
                <c:pt idx="63359">
                  <c:v>1.007080078125E-3</c:v>
                </c:pt>
                <c:pt idx="63360">
                  <c:v>1.0068416595458984E-3</c:v>
                </c:pt>
                <c:pt idx="63361">
                  <c:v>1.007080078125E-3</c:v>
                </c:pt>
                <c:pt idx="63362">
                  <c:v>1.007080078125E-3</c:v>
                </c:pt>
                <c:pt idx="63363">
                  <c:v>1.0068416595458984E-3</c:v>
                </c:pt>
                <c:pt idx="63364">
                  <c:v>1.007080078125E-3</c:v>
                </c:pt>
                <c:pt idx="63365">
                  <c:v>1.007080078125E-3</c:v>
                </c:pt>
                <c:pt idx="63366">
                  <c:v>1.0068416595458984E-3</c:v>
                </c:pt>
                <c:pt idx="63367">
                  <c:v>1.007080078125E-3</c:v>
                </c:pt>
                <c:pt idx="63368">
                  <c:v>1.0080337524414063E-3</c:v>
                </c:pt>
                <c:pt idx="63369">
                  <c:v>1.0068416595458984E-3</c:v>
                </c:pt>
                <c:pt idx="63370">
                  <c:v>1.007080078125E-3</c:v>
                </c:pt>
                <c:pt idx="63371">
                  <c:v>1.007080078125E-3</c:v>
                </c:pt>
                <c:pt idx="63372">
                  <c:v>1.0068416595458984E-3</c:v>
                </c:pt>
                <c:pt idx="63373">
                  <c:v>1.007080078125E-3</c:v>
                </c:pt>
                <c:pt idx="63374">
                  <c:v>1.007080078125E-3</c:v>
                </c:pt>
                <c:pt idx="63375">
                  <c:v>1.0068416595458984E-3</c:v>
                </c:pt>
                <c:pt idx="63376">
                  <c:v>1.007080078125E-3</c:v>
                </c:pt>
                <c:pt idx="63377">
                  <c:v>1.007080078125E-3</c:v>
                </c:pt>
                <c:pt idx="63378">
                  <c:v>1.0068416595458984E-3</c:v>
                </c:pt>
                <c:pt idx="63379">
                  <c:v>1.007080078125E-3</c:v>
                </c:pt>
                <c:pt idx="63380">
                  <c:v>1.0080337524414063E-3</c:v>
                </c:pt>
                <c:pt idx="63381">
                  <c:v>1.007080078125E-3</c:v>
                </c:pt>
                <c:pt idx="63382">
                  <c:v>1.0068416595458984E-3</c:v>
                </c:pt>
                <c:pt idx="63383">
                  <c:v>1.007080078125E-3</c:v>
                </c:pt>
                <c:pt idx="63384">
                  <c:v>1.007080078125E-3</c:v>
                </c:pt>
                <c:pt idx="63385">
                  <c:v>1.0068416595458984E-3</c:v>
                </c:pt>
                <c:pt idx="63386">
                  <c:v>1.007080078125E-3</c:v>
                </c:pt>
                <c:pt idx="63387">
                  <c:v>1.007080078125E-3</c:v>
                </c:pt>
                <c:pt idx="63388">
                  <c:v>1.0068416595458984E-3</c:v>
                </c:pt>
                <c:pt idx="63389">
                  <c:v>1.007080078125E-3</c:v>
                </c:pt>
                <c:pt idx="63390">
                  <c:v>1.007080078125E-3</c:v>
                </c:pt>
                <c:pt idx="63391">
                  <c:v>1.0068416595458984E-3</c:v>
                </c:pt>
                <c:pt idx="63392">
                  <c:v>1.007080078125E-3</c:v>
                </c:pt>
                <c:pt idx="63393">
                  <c:v>1.0080337524414063E-3</c:v>
                </c:pt>
                <c:pt idx="63394">
                  <c:v>1.0068416595458984E-3</c:v>
                </c:pt>
                <c:pt idx="63395">
                  <c:v>1.007080078125E-3</c:v>
                </c:pt>
                <c:pt idx="63396">
                  <c:v>1.007080078125E-3</c:v>
                </c:pt>
                <c:pt idx="63397">
                  <c:v>1.0068416595458984E-3</c:v>
                </c:pt>
                <c:pt idx="63398">
                  <c:v>1.007080078125E-3</c:v>
                </c:pt>
                <c:pt idx="63399">
                  <c:v>1.007080078125E-3</c:v>
                </c:pt>
                <c:pt idx="63400">
                  <c:v>1.0068416595458984E-3</c:v>
                </c:pt>
                <c:pt idx="63401">
                  <c:v>1.007080078125E-3</c:v>
                </c:pt>
                <c:pt idx="63402">
                  <c:v>1.007080078125E-3</c:v>
                </c:pt>
                <c:pt idx="63403">
                  <c:v>1.0068416595458984E-3</c:v>
                </c:pt>
                <c:pt idx="63404">
                  <c:v>1.007080078125E-3</c:v>
                </c:pt>
                <c:pt idx="63405">
                  <c:v>1.0080337524414063E-3</c:v>
                </c:pt>
                <c:pt idx="63406">
                  <c:v>1.007080078125E-3</c:v>
                </c:pt>
                <c:pt idx="63407">
                  <c:v>1.0068416595458984E-3</c:v>
                </c:pt>
                <c:pt idx="63408">
                  <c:v>1.007080078125E-3</c:v>
                </c:pt>
                <c:pt idx="63409">
                  <c:v>1.007080078125E-3</c:v>
                </c:pt>
                <c:pt idx="63410">
                  <c:v>1.0068416595458984E-3</c:v>
                </c:pt>
                <c:pt idx="63411">
                  <c:v>1.007080078125E-3</c:v>
                </c:pt>
                <c:pt idx="63412">
                  <c:v>1.007080078125E-3</c:v>
                </c:pt>
                <c:pt idx="63413">
                  <c:v>1.0068416595458984E-3</c:v>
                </c:pt>
                <c:pt idx="63414">
                  <c:v>1.007080078125E-3</c:v>
                </c:pt>
                <c:pt idx="63415">
                  <c:v>1.007080078125E-3</c:v>
                </c:pt>
                <c:pt idx="63416">
                  <c:v>1.0068416595458984E-3</c:v>
                </c:pt>
                <c:pt idx="63417">
                  <c:v>1.007080078125E-3</c:v>
                </c:pt>
                <c:pt idx="63418">
                  <c:v>1.0080337524414063E-3</c:v>
                </c:pt>
                <c:pt idx="63419">
                  <c:v>1.0068416595458984E-3</c:v>
                </c:pt>
                <c:pt idx="63420">
                  <c:v>1.007080078125E-3</c:v>
                </c:pt>
                <c:pt idx="63421">
                  <c:v>1.007080078125E-3</c:v>
                </c:pt>
                <c:pt idx="63422">
                  <c:v>1.0068416595458984E-3</c:v>
                </c:pt>
                <c:pt idx="63423">
                  <c:v>1.007080078125E-3</c:v>
                </c:pt>
                <c:pt idx="63424">
                  <c:v>1.007080078125E-3</c:v>
                </c:pt>
                <c:pt idx="63425">
                  <c:v>1.0068416595458984E-3</c:v>
                </c:pt>
                <c:pt idx="63426">
                  <c:v>1.007080078125E-3</c:v>
                </c:pt>
                <c:pt idx="63427">
                  <c:v>1.007080078125E-3</c:v>
                </c:pt>
                <c:pt idx="63428">
                  <c:v>1.0068416595458984E-3</c:v>
                </c:pt>
                <c:pt idx="63429">
                  <c:v>1.007080078125E-3</c:v>
                </c:pt>
                <c:pt idx="63430">
                  <c:v>1.0080337524414063E-3</c:v>
                </c:pt>
                <c:pt idx="63431">
                  <c:v>1.007080078125E-3</c:v>
                </c:pt>
                <c:pt idx="63432">
                  <c:v>1.0068416595458984E-3</c:v>
                </c:pt>
                <c:pt idx="63433">
                  <c:v>1.007080078125E-3</c:v>
                </c:pt>
                <c:pt idx="63434">
                  <c:v>1.007080078125E-3</c:v>
                </c:pt>
                <c:pt idx="63435">
                  <c:v>1.0068416595458984E-3</c:v>
                </c:pt>
                <c:pt idx="63436">
                  <c:v>1.007080078125E-3</c:v>
                </c:pt>
                <c:pt idx="63437">
                  <c:v>1.007080078125E-3</c:v>
                </c:pt>
                <c:pt idx="63438">
                  <c:v>1.0068416595458984E-3</c:v>
                </c:pt>
                <c:pt idx="63439">
                  <c:v>1.007080078125E-3</c:v>
                </c:pt>
                <c:pt idx="63440">
                  <c:v>1.007080078125E-3</c:v>
                </c:pt>
                <c:pt idx="63441">
                  <c:v>8.0568790435791016E-3</c:v>
                </c:pt>
                <c:pt idx="63442">
                  <c:v>1.007080078125E-3</c:v>
                </c:pt>
                <c:pt idx="63443">
                  <c:v>1.0068416595458984E-3</c:v>
                </c:pt>
                <c:pt idx="63444">
                  <c:v>1.007080078125E-3</c:v>
                </c:pt>
                <c:pt idx="63445">
                  <c:v>1.007080078125E-3</c:v>
                </c:pt>
                <c:pt idx="63446">
                  <c:v>1.0068416595458984E-3</c:v>
                </c:pt>
                <c:pt idx="63447">
                  <c:v>1.007080078125E-3</c:v>
                </c:pt>
                <c:pt idx="63448">
                  <c:v>1.0080337524414063E-3</c:v>
                </c:pt>
                <c:pt idx="63449">
                  <c:v>1.007080078125E-3</c:v>
                </c:pt>
                <c:pt idx="63450">
                  <c:v>1.0068416595458984E-3</c:v>
                </c:pt>
                <c:pt idx="63451">
                  <c:v>1.007080078125E-3</c:v>
                </c:pt>
                <c:pt idx="63452">
                  <c:v>1.007080078125E-3</c:v>
                </c:pt>
                <c:pt idx="63453">
                  <c:v>1.0068416595458984E-3</c:v>
                </c:pt>
                <c:pt idx="63454">
                  <c:v>1.007080078125E-3</c:v>
                </c:pt>
                <c:pt idx="63455">
                  <c:v>1.007080078125E-3</c:v>
                </c:pt>
                <c:pt idx="63456">
                  <c:v>1.0068416595458984E-3</c:v>
                </c:pt>
                <c:pt idx="63457">
                  <c:v>1.007080078125E-3</c:v>
                </c:pt>
                <c:pt idx="63458">
                  <c:v>1.007080078125E-3</c:v>
                </c:pt>
                <c:pt idx="63459">
                  <c:v>1.0068416595458984E-3</c:v>
                </c:pt>
                <c:pt idx="63460">
                  <c:v>1.007080078125E-3</c:v>
                </c:pt>
                <c:pt idx="63461">
                  <c:v>1.0080337524414063E-3</c:v>
                </c:pt>
                <c:pt idx="63462">
                  <c:v>1.0068416595458984E-3</c:v>
                </c:pt>
                <c:pt idx="63463">
                  <c:v>1.007080078125E-3</c:v>
                </c:pt>
                <c:pt idx="63464">
                  <c:v>1.007080078125E-3</c:v>
                </c:pt>
                <c:pt idx="63465">
                  <c:v>1.0068416595458984E-3</c:v>
                </c:pt>
                <c:pt idx="63466">
                  <c:v>1.007080078125E-3</c:v>
                </c:pt>
                <c:pt idx="63467">
                  <c:v>1.007080078125E-3</c:v>
                </c:pt>
                <c:pt idx="63468">
                  <c:v>1.0068416595458984E-3</c:v>
                </c:pt>
                <c:pt idx="63469">
                  <c:v>1.007080078125E-3</c:v>
                </c:pt>
                <c:pt idx="63470">
                  <c:v>1.007080078125E-3</c:v>
                </c:pt>
                <c:pt idx="63471">
                  <c:v>1.0068416595458984E-3</c:v>
                </c:pt>
                <c:pt idx="63472">
                  <c:v>1.007080078125E-3</c:v>
                </c:pt>
                <c:pt idx="63473">
                  <c:v>1.0080337524414063E-3</c:v>
                </c:pt>
                <c:pt idx="63474">
                  <c:v>1.007080078125E-3</c:v>
                </c:pt>
                <c:pt idx="63475">
                  <c:v>1.0068416595458984E-3</c:v>
                </c:pt>
                <c:pt idx="63476">
                  <c:v>1.007080078125E-3</c:v>
                </c:pt>
                <c:pt idx="63477">
                  <c:v>1.007080078125E-3</c:v>
                </c:pt>
                <c:pt idx="63478">
                  <c:v>1.0068416595458984E-3</c:v>
                </c:pt>
                <c:pt idx="63479">
                  <c:v>1.007080078125E-3</c:v>
                </c:pt>
                <c:pt idx="63480">
                  <c:v>1.007080078125E-3</c:v>
                </c:pt>
                <c:pt idx="63481">
                  <c:v>1.0068416595458984E-3</c:v>
                </c:pt>
                <c:pt idx="63482">
                  <c:v>1.007080078125E-3</c:v>
                </c:pt>
                <c:pt idx="63483">
                  <c:v>1.007080078125E-3</c:v>
                </c:pt>
                <c:pt idx="63484">
                  <c:v>1.0068416595458984E-3</c:v>
                </c:pt>
                <c:pt idx="63485">
                  <c:v>1.0080337524414063E-3</c:v>
                </c:pt>
                <c:pt idx="63486">
                  <c:v>1.007080078125E-3</c:v>
                </c:pt>
                <c:pt idx="63487">
                  <c:v>1.0068416595458984E-3</c:v>
                </c:pt>
                <c:pt idx="63488">
                  <c:v>1.007080078125E-3</c:v>
                </c:pt>
                <c:pt idx="63489">
                  <c:v>1.007080078125E-3</c:v>
                </c:pt>
                <c:pt idx="63490">
                  <c:v>1.0068416595458984E-3</c:v>
                </c:pt>
                <c:pt idx="63491">
                  <c:v>1.007080078125E-3</c:v>
                </c:pt>
                <c:pt idx="63492">
                  <c:v>1.007080078125E-3</c:v>
                </c:pt>
                <c:pt idx="63493">
                  <c:v>1.0068416595458984E-3</c:v>
                </c:pt>
                <c:pt idx="63494">
                  <c:v>1.007080078125E-3</c:v>
                </c:pt>
                <c:pt idx="63495">
                  <c:v>1.007080078125E-3</c:v>
                </c:pt>
                <c:pt idx="63496">
                  <c:v>1.0068416595458984E-3</c:v>
                </c:pt>
                <c:pt idx="63497">
                  <c:v>1.007080078125E-3</c:v>
                </c:pt>
                <c:pt idx="63498">
                  <c:v>2.2156000137329102E-2</c:v>
                </c:pt>
                <c:pt idx="63499">
                  <c:v>1.007080078125E-3</c:v>
                </c:pt>
                <c:pt idx="63500">
                  <c:v>1.0068416595458984E-3</c:v>
                </c:pt>
                <c:pt idx="63501">
                  <c:v>1.007080078125E-3</c:v>
                </c:pt>
                <c:pt idx="63502">
                  <c:v>1.0080337524414063E-3</c:v>
                </c:pt>
                <c:pt idx="63503">
                  <c:v>1.007080078125E-3</c:v>
                </c:pt>
                <c:pt idx="63504">
                  <c:v>1.0068416595458984E-3</c:v>
                </c:pt>
                <c:pt idx="63505">
                  <c:v>1.007080078125E-3</c:v>
                </c:pt>
                <c:pt idx="63506">
                  <c:v>1.007080078125E-3</c:v>
                </c:pt>
                <c:pt idx="63507">
                  <c:v>1.0068416595458984E-3</c:v>
                </c:pt>
                <c:pt idx="63508">
                  <c:v>1.007080078125E-3</c:v>
                </c:pt>
                <c:pt idx="63509">
                  <c:v>1.007080078125E-3</c:v>
                </c:pt>
                <c:pt idx="63510">
                  <c:v>1.0068416595458984E-3</c:v>
                </c:pt>
                <c:pt idx="63511">
                  <c:v>1.007080078125E-3</c:v>
                </c:pt>
                <c:pt idx="63512">
                  <c:v>1.007080078125E-3</c:v>
                </c:pt>
                <c:pt idx="63513">
                  <c:v>1.0068416595458984E-3</c:v>
                </c:pt>
                <c:pt idx="63514">
                  <c:v>1.0080337524414063E-3</c:v>
                </c:pt>
                <c:pt idx="63515">
                  <c:v>1.007080078125E-3</c:v>
                </c:pt>
                <c:pt idx="63516">
                  <c:v>1.0068416595458984E-3</c:v>
                </c:pt>
                <c:pt idx="63517">
                  <c:v>1.007080078125E-3</c:v>
                </c:pt>
                <c:pt idx="63518">
                  <c:v>1.007080078125E-3</c:v>
                </c:pt>
                <c:pt idx="63519">
                  <c:v>1.0068416595458984E-3</c:v>
                </c:pt>
                <c:pt idx="63520">
                  <c:v>1.007080078125E-3</c:v>
                </c:pt>
                <c:pt idx="63521">
                  <c:v>1.007080078125E-3</c:v>
                </c:pt>
                <c:pt idx="63522">
                  <c:v>1.0068416595458984E-3</c:v>
                </c:pt>
                <c:pt idx="63523">
                  <c:v>1.007080078125E-3</c:v>
                </c:pt>
                <c:pt idx="63524">
                  <c:v>1.007080078125E-3</c:v>
                </c:pt>
                <c:pt idx="63525">
                  <c:v>1.0068416595458984E-3</c:v>
                </c:pt>
                <c:pt idx="63526">
                  <c:v>1.007080078125E-3</c:v>
                </c:pt>
                <c:pt idx="63527">
                  <c:v>1.0080337524414063E-3</c:v>
                </c:pt>
                <c:pt idx="63528">
                  <c:v>1.007080078125E-3</c:v>
                </c:pt>
                <c:pt idx="63529">
                  <c:v>1.0068416595458984E-3</c:v>
                </c:pt>
                <c:pt idx="63530">
                  <c:v>1.007080078125E-3</c:v>
                </c:pt>
                <c:pt idx="63531">
                  <c:v>1.007080078125E-3</c:v>
                </c:pt>
                <c:pt idx="63532">
                  <c:v>1.0068416595458984E-3</c:v>
                </c:pt>
                <c:pt idx="63533">
                  <c:v>1.007080078125E-3</c:v>
                </c:pt>
                <c:pt idx="63534">
                  <c:v>1.007080078125E-3</c:v>
                </c:pt>
                <c:pt idx="63535">
                  <c:v>1.0068416595458984E-3</c:v>
                </c:pt>
                <c:pt idx="63536">
                  <c:v>1.007080078125E-3</c:v>
                </c:pt>
                <c:pt idx="63537">
                  <c:v>1.007080078125E-3</c:v>
                </c:pt>
                <c:pt idx="63538">
                  <c:v>1.0068416595458984E-3</c:v>
                </c:pt>
                <c:pt idx="63539">
                  <c:v>1.0080337524414063E-3</c:v>
                </c:pt>
                <c:pt idx="63540">
                  <c:v>1.007080078125E-3</c:v>
                </c:pt>
                <c:pt idx="63541">
                  <c:v>1.0068416595458984E-3</c:v>
                </c:pt>
                <c:pt idx="63542">
                  <c:v>1.007080078125E-3</c:v>
                </c:pt>
                <c:pt idx="63543">
                  <c:v>1.007080078125E-3</c:v>
                </c:pt>
                <c:pt idx="63544">
                  <c:v>1.0068416595458984E-3</c:v>
                </c:pt>
                <c:pt idx="63545">
                  <c:v>1.007080078125E-3</c:v>
                </c:pt>
                <c:pt idx="63546">
                  <c:v>1.007080078125E-3</c:v>
                </c:pt>
                <c:pt idx="63547">
                  <c:v>1.0068416595458984E-3</c:v>
                </c:pt>
                <c:pt idx="63548">
                  <c:v>1.007080078125E-3</c:v>
                </c:pt>
                <c:pt idx="63549">
                  <c:v>1.007080078125E-3</c:v>
                </c:pt>
                <c:pt idx="63550">
                  <c:v>1.0068416595458984E-3</c:v>
                </c:pt>
                <c:pt idx="63551">
                  <c:v>1.007080078125E-3</c:v>
                </c:pt>
                <c:pt idx="63552">
                  <c:v>1.0080337524414063E-3</c:v>
                </c:pt>
                <c:pt idx="63553">
                  <c:v>1.007080078125E-3</c:v>
                </c:pt>
                <c:pt idx="63554">
                  <c:v>1.0068416595458984E-3</c:v>
                </c:pt>
                <c:pt idx="63555">
                  <c:v>1.007080078125E-3</c:v>
                </c:pt>
                <c:pt idx="63556">
                  <c:v>1.007080078125E-3</c:v>
                </c:pt>
                <c:pt idx="63557">
                  <c:v>1.0068416595458984E-3</c:v>
                </c:pt>
                <c:pt idx="63558">
                  <c:v>1.007080078125E-3</c:v>
                </c:pt>
                <c:pt idx="63559">
                  <c:v>1.007080078125E-3</c:v>
                </c:pt>
                <c:pt idx="63560">
                  <c:v>1.0068416595458984E-3</c:v>
                </c:pt>
                <c:pt idx="63561">
                  <c:v>1.007080078125E-3</c:v>
                </c:pt>
                <c:pt idx="63562">
                  <c:v>1.007080078125E-3</c:v>
                </c:pt>
                <c:pt idx="63563">
                  <c:v>1.0068416595458984E-3</c:v>
                </c:pt>
                <c:pt idx="63564">
                  <c:v>1.0080337524414063E-3</c:v>
                </c:pt>
                <c:pt idx="63565">
                  <c:v>1.007080078125E-3</c:v>
                </c:pt>
                <c:pt idx="63566">
                  <c:v>1.0068416595458984E-3</c:v>
                </c:pt>
                <c:pt idx="63567">
                  <c:v>1.007080078125E-3</c:v>
                </c:pt>
                <c:pt idx="63568">
                  <c:v>1.007080078125E-3</c:v>
                </c:pt>
                <c:pt idx="63569">
                  <c:v>1.0068416595458984E-3</c:v>
                </c:pt>
                <c:pt idx="63570">
                  <c:v>1.007080078125E-3</c:v>
                </c:pt>
                <c:pt idx="63571">
                  <c:v>1.007080078125E-3</c:v>
                </c:pt>
                <c:pt idx="63572">
                  <c:v>1.0068416595458984E-3</c:v>
                </c:pt>
                <c:pt idx="63573">
                  <c:v>1.007080078125E-3</c:v>
                </c:pt>
                <c:pt idx="63574">
                  <c:v>1.007080078125E-3</c:v>
                </c:pt>
                <c:pt idx="63575">
                  <c:v>1.0068416595458984E-3</c:v>
                </c:pt>
                <c:pt idx="63576">
                  <c:v>1.007080078125E-3</c:v>
                </c:pt>
                <c:pt idx="63577">
                  <c:v>1.0080337524414063E-3</c:v>
                </c:pt>
                <c:pt idx="63578">
                  <c:v>1.007080078125E-3</c:v>
                </c:pt>
                <c:pt idx="63579">
                  <c:v>1.0068416595458984E-3</c:v>
                </c:pt>
                <c:pt idx="63580">
                  <c:v>1.007080078125E-3</c:v>
                </c:pt>
                <c:pt idx="63581">
                  <c:v>1.007080078125E-3</c:v>
                </c:pt>
                <c:pt idx="63582">
                  <c:v>1.0068416595458984E-3</c:v>
                </c:pt>
                <c:pt idx="63583">
                  <c:v>1.007080078125E-3</c:v>
                </c:pt>
                <c:pt idx="63584">
                  <c:v>1.007080078125E-3</c:v>
                </c:pt>
                <c:pt idx="63585">
                  <c:v>1.0068416595458984E-3</c:v>
                </c:pt>
                <c:pt idx="63586">
                  <c:v>1.007080078125E-3</c:v>
                </c:pt>
                <c:pt idx="63587">
                  <c:v>1.007080078125E-3</c:v>
                </c:pt>
                <c:pt idx="63588">
                  <c:v>1.0068416595458984E-3</c:v>
                </c:pt>
                <c:pt idx="63589">
                  <c:v>1.0080337524414063E-3</c:v>
                </c:pt>
                <c:pt idx="63590">
                  <c:v>1.007080078125E-3</c:v>
                </c:pt>
                <c:pt idx="63591">
                  <c:v>1.0068416595458984E-3</c:v>
                </c:pt>
                <c:pt idx="63592">
                  <c:v>1.007080078125E-3</c:v>
                </c:pt>
                <c:pt idx="63593">
                  <c:v>1.007080078125E-3</c:v>
                </c:pt>
                <c:pt idx="63594">
                  <c:v>1.0068416595458984E-3</c:v>
                </c:pt>
                <c:pt idx="63595">
                  <c:v>1.007080078125E-3</c:v>
                </c:pt>
                <c:pt idx="63596">
                  <c:v>1.007080078125E-3</c:v>
                </c:pt>
                <c:pt idx="63597">
                  <c:v>1.0068416595458984E-3</c:v>
                </c:pt>
                <c:pt idx="63598">
                  <c:v>1.007080078125E-3</c:v>
                </c:pt>
                <c:pt idx="63599">
                  <c:v>1.007080078125E-3</c:v>
                </c:pt>
                <c:pt idx="63600">
                  <c:v>1.0068416595458984E-3</c:v>
                </c:pt>
                <c:pt idx="63601">
                  <c:v>1.007080078125E-3</c:v>
                </c:pt>
                <c:pt idx="63602">
                  <c:v>1.0080337524414063E-3</c:v>
                </c:pt>
                <c:pt idx="63603">
                  <c:v>1.007080078125E-3</c:v>
                </c:pt>
                <c:pt idx="63604">
                  <c:v>1.0068416595458984E-3</c:v>
                </c:pt>
                <c:pt idx="63605">
                  <c:v>1.007080078125E-3</c:v>
                </c:pt>
                <c:pt idx="63606">
                  <c:v>1.007080078125E-3</c:v>
                </c:pt>
                <c:pt idx="63607">
                  <c:v>1.0068416595458984E-3</c:v>
                </c:pt>
                <c:pt idx="63608">
                  <c:v>1.007080078125E-3</c:v>
                </c:pt>
                <c:pt idx="63609">
                  <c:v>1.007080078125E-3</c:v>
                </c:pt>
                <c:pt idx="63610">
                  <c:v>1.0068416595458984E-3</c:v>
                </c:pt>
                <c:pt idx="63611">
                  <c:v>1.007080078125E-3</c:v>
                </c:pt>
                <c:pt idx="63612">
                  <c:v>1.007080078125E-3</c:v>
                </c:pt>
                <c:pt idx="63613">
                  <c:v>1.0068416595458984E-3</c:v>
                </c:pt>
                <c:pt idx="63614">
                  <c:v>1.0080337524414063E-3</c:v>
                </c:pt>
                <c:pt idx="63615">
                  <c:v>1.007080078125E-3</c:v>
                </c:pt>
                <c:pt idx="63616">
                  <c:v>1.0068416595458984E-3</c:v>
                </c:pt>
                <c:pt idx="63617">
                  <c:v>1.007080078125E-3</c:v>
                </c:pt>
                <c:pt idx="63618">
                  <c:v>1.007080078125E-3</c:v>
                </c:pt>
                <c:pt idx="63619">
                  <c:v>1.0068416595458984E-3</c:v>
                </c:pt>
                <c:pt idx="63620">
                  <c:v>1.007080078125E-3</c:v>
                </c:pt>
                <c:pt idx="63621">
                  <c:v>1.007080078125E-3</c:v>
                </c:pt>
                <c:pt idx="63622">
                  <c:v>1.0068416595458984E-3</c:v>
                </c:pt>
                <c:pt idx="63623">
                  <c:v>1.007080078125E-3</c:v>
                </c:pt>
                <c:pt idx="63624">
                  <c:v>1.007080078125E-3</c:v>
                </c:pt>
                <c:pt idx="63625">
                  <c:v>1.0068416595458984E-3</c:v>
                </c:pt>
                <c:pt idx="63626">
                  <c:v>1.007080078125E-3</c:v>
                </c:pt>
                <c:pt idx="63627">
                  <c:v>1.0080337524414063E-3</c:v>
                </c:pt>
                <c:pt idx="63628">
                  <c:v>1.007080078125E-3</c:v>
                </c:pt>
                <c:pt idx="63629">
                  <c:v>1.0068416595458984E-3</c:v>
                </c:pt>
                <c:pt idx="63630">
                  <c:v>1.007080078125E-3</c:v>
                </c:pt>
                <c:pt idx="63631">
                  <c:v>1.007080078125E-3</c:v>
                </c:pt>
                <c:pt idx="63632">
                  <c:v>1.0068416595458984E-3</c:v>
                </c:pt>
                <c:pt idx="63633">
                  <c:v>1.007080078125E-3</c:v>
                </c:pt>
                <c:pt idx="63634">
                  <c:v>1.007080078125E-3</c:v>
                </c:pt>
                <c:pt idx="63635">
                  <c:v>1.0068416595458984E-3</c:v>
                </c:pt>
                <c:pt idx="63636">
                  <c:v>1.007080078125E-3</c:v>
                </c:pt>
                <c:pt idx="63637">
                  <c:v>1.007080078125E-3</c:v>
                </c:pt>
                <c:pt idx="63638">
                  <c:v>1.0068416595458984E-3</c:v>
                </c:pt>
                <c:pt idx="63639">
                  <c:v>1.0080337524414063E-3</c:v>
                </c:pt>
                <c:pt idx="63640">
                  <c:v>1.007080078125E-3</c:v>
                </c:pt>
                <c:pt idx="63641">
                  <c:v>1.0068416595458984E-3</c:v>
                </c:pt>
                <c:pt idx="63642">
                  <c:v>1.007080078125E-3</c:v>
                </c:pt>
                <c:pt idx="63643">
                  <c:v>1.007080078125E-3</c:v>
                </c:pt>
                <c:pt idx="63644">
                  <c:v>1.0068416595458984E-3</c:v>
                </c:pt>
                <c:pt idx="63645">
                  <c:v>1.007080078125E-3</c:v>
                </c:pt>
                <c:pt idx="63646">
                  <c:v>1.007080078125E-3</c:v>
                </c:pt>
                <c:pt idx="63647">
                  <c:v>1.0068416595458984E-3</c:v>
                </c:pt>
                <c:pt idx="63648">
                  <c:v>1.007080078125E-3</c:v>
                </c:pt>
                <c:pt idx="63649">
                  <c:v>1.007080078125E-3</c:v>
                </c:pt>
                <c:pt idx="63650">
                  <c:v>1.0068416595458984E-3</c:v>
                </c:pt>
                <c:pt idx="63651">
                  <c:v>1.007080078125E-3</c:v>
                </c:pt>
                <c:pt idx="63652">
                  <c:v>1.0080337524414063E-3</c:v>
                </c:pt>
                <c:pt idx="63653">
                  <c:v>1.007080078125E-3</c:v>
                </c:pt>
                <c:pt idx="63654">
                  <c:v>1.0068416595458984E-3</c:v>
                </c:pt>
                <c:pt idx="63655">
                  <c:v>1.007080078125E-3</c:v>
                </c:pt>
                <c:pt idx="63656">
                  <c:v>1.007080078125E-3</c:v>
                </c:pt>
                <c:pt idx="63657">
                  <c:v>1.0068416595458984E-3</c:v>
                </c:pt>
                <c:pt idx="63658">
                  <c:v>1.007080078125E-3</c:v>
                </c:pt>
                <c:pt idx="63659">
                  <c:v>1.007080078125E-3</c:v>
                </c:pt>
                <c:pt idx="63660">
                  <c:v>1.0068416595458984E-3</c:v>
                </c:pt>
                <c:pt idx="63661">
                  <c:v>1.007080078125E-3</c:v>
                </c:pt>
                <c:pt idx="63662">
                  <c:v>1.007080078125E-3</c:v>
                </c:pt>
                <c:pt idx="63663">
                  <c:v>1.0068416595458984E-3</c:v>
                </c:pt>
                <c:pt idx="63664">
                  <c:v>1.0080337524414063E-3</c:v>
                </c:pt>
                <c:pt idx="63665">
                  <c:v>1.007080078125E-3</c:v>
                </c:pt>
                <c:pt idx="63666">
                  <c:v>1.0068416595458984E-3</c:v>
                </c:pt>
                <c:pt idx="63667">
                  <c:v>1.007080078125E-3</c:v>
                </c:pt>
                <c:pt idx="63668">
                  <c:v>1.007080078125E-3</c:v>
                </c:pt>
                <c:pt idx="63669">
                  <c:v>1.0068416595458984E-3</c:v>
                </c:pt>
                <c:pt idx="63670">
                  <c:v>1.007080078125E-3</c:v>
                </c:pt>
                <c:pt idx="63671">
                  <c:v>1.007080078125E-3</c:v>
                </c:pt>
                <c:pt idx="63672">
                  <c:v>1.0068416595458984E-3</c:v>
                </c:pt>
                <c:pt idx="63673">
                  <c:v>1.007080078125E-3</c:v>
                </c:pt>
                <c:pt idx="63674">
                  <c:v>1.007080078125E-3</c:v>
                </c:pt>
                <c:pt idx="63675">
                  <c:v>1.0068416595458984E-3</c:v>
                </c:pt>
                <c:pt idx="63676">
                  <c:v>1.007080078125E-3</c:v>
                </c:pt>
                <c:pt idx="63677">
                  <c:v>1.0080337524414063E-3</c:v>
                </c:pt>
                <c:pt idx="63678">
                  <c:v>1.007080078125E-3</c:v>
                </c:pt>
                <c:pt idx="63679">
                  <c:v>1.0068416595458984E-3</c:v>
                </c:pt>
                <c:pt idx="63680">
                  <c:v>1.007080078125E-3</c:v>
                </c:pt>
                <c:pt idx="63681">
                  <c:v>1.007080078125E-3</c:v>
                </c:pt>
                <c:pt idx="63682">
                  <c:v>1.0068416595458984E-3</c:v>
                </c:pt>
                <c:pt idx="63683">
                  <c:v>1.007080078125E-3</c:v>
                </c:pt>
                <c:pt idx="63684">
                  <c:v>1.007080078125E-3</c:v>
                </c:pt>
                <c:pt idx="63685">
                  <c:v>1.0068416595458984E-3</c:v>
                </c:pt>
                <c:pt idx="63686">
                  <c:v>1.007080078125E-3</c:v>
                </c:pt>
                <c:pt idx="63687">
                  <c:v>1.0068416595458984E-3</c:v>
                </c:pt>
                <c:pt idx="63688">
                  <c:v>1.007080078125E-3</c:v>
                </c:pt>
                <c:pt idx="63689">
                  <c:v>1.0080337524414063E-3</c:v>
                </c:pt>
                <c:pt idx="63690">
                  <c:v>1.007080078125E-3</c:v>
                </c:pt>
                <c:pt idx="63691">
                  <c:v>1.0068416595458984E-3</c:v>
                </c:pt>
                <c:pt idx="63692">
                  <c:v>1.007080078125E-3</c:v>
                </c:pt>
                <c:pt idx="63693">
                  <c:v>1.007080078125E-3</c:v>
                </c:pt>
                <c:pt idx="63694">
                  <c:v>1.0068416595458984E-3</c:v>
                </c:pt>
                <c:pt idx="63695">
                  <c:v>1.007080078125E-3</c:v>
                </c:pt>
                <c:pt idx="63696">
                  <c:v>1.007080078125E-3</c:v>
                </c:pt>
                <c:pt idx="63697">
                  <c:v>1.0068416595458984E-3</c:v>
                </c:pt>
                <c:pt idx="63698">
                  <c:v>1.007080078125E-3</c:v>
                </c:pt>
                <c:pt idx="63699">
                  <c:v>1.007080078125E-3</c:v>
                </c:pt>
                <c:pt idx="63700">
                  <c:v>1.0068416595458984E-3</c:v>
                </c:pt>
                <c:pt idx="63701">
                  <c:v>1.007080078125E-3</c:v>
                </c:pt>
                <c:pt idx="63702">
                  <c:v>1.0080337524414063E-3</c:v>
                </c:pt>
                <c:pt idx="63703">
                  <c:v>1.007080078125E-3</c:v>
                </c:pt>
                <c:pt idx="63704">
                  <c:v>1.0068416595458984E-3</c:v>
                </c:pt>
                <c:pt idx="63705">
                  <c:v>1.007080078125E-3</c:v>
                </c:pt>
                <c:pt idx="63706">
                  <c:v>1.007080078125E-3</c:v>
                </c:pt>
                <c:pt idx="63707">
                  <c:v>1.0068416595458984E-3</c:v>
                </c:pt>
                <c:pt idx="63708">
                  <c:v>1.007080078125E-3</c:v>
                </c:pt>
                <c:pt idx="63709">
                  <c:v>1.0068416595458984E-3</c:v>
                </c:pt>
                <c:pt idx="63710">
                  <c:v>1.007080078125E-3</c:v>
                </c:pt>
                <c:pt idx="63711">
                  <c:v>1.007080078125E-3</c:v>
                </c:pt>
                <c:pt idx="63712">
                  <c:v>1.0068416595458984E-3</c:v>
                </c:pt>
                <c:pt idx="63713">
                  <c:v>1.007080078125E-3</c:v>
                </c:pt>
                <c:pt idx="63714">
                  <c:v>1.0080337524414063E-3</c:v>
                </c:pt>
                <c:pt idx="63715">
                  <c:v>1.007080078125E-3</c:v>
                </c:pt>
                <c:pt idx="63716">
                  <c:v>1.0068416595458984E-3</c:v>
                </c:pt>
                <c:pt idx="63717">
                  <c:v>1.007080078125E-3</c:v>
                </c:pt>
                <c:pt idx="63718">
                  <c:v>1.007080078125E-3</c:v>
                </c:pt>
                <c:pt idx="63719">
                  <c:v>1.0068416595458984E-3</c:v>
                </c:pt>
                <c:pt idx="63720">
                  <c:v>1.007080078125E-3</c:v>
                </c:pt>
                <c:pt idx="63721">
                  <c:v>1.007080078125E-3</c:v>
                </c:pt>
                <c:pt idx="63722">
                  <c:v>1.0068416595458984E-3</c:v>
                </c:pt>
                <c:pt idx="63723">
                  <c:v>1.007080078125E-3</c:v>
                </c:pt>
                <c:pt idx="63724">
                  <c:v>1.007080078125E-3</c:v>
                </c:pt>
                <c:pt idx="63725">
                  <c:v>1.0068416595458984E-3</c:v>
                </c:pt>
                <c:pt idx="63726">
                  <c:v>1.007080078125E-3</c:v>
                </c:pt>
                <c:pt idx="63727">
                  <c:v>1.0080337524414063E-3</c:v>
                </c:pt>
                <c:pt idx="63728">
                  <c:v>1.007080078125E-3</c:v>
                </c:pt>
                <c:pt idx="63729">
                  <c:v>1.0068416595458984E-3</c:v>
                </c:pt>
                <c:pt idx="63730">
                  <c:v>1.007080078125E-3</c:v>
                </c:pt>
                <c:pt idx="63731">
                  <c:v>1.0068416595458984E-3</c:v>
                </c:pt>
                <c:pt idx="63732">
                  <c:v>1.007080078125E-3</c:v>
                </c:pt>
                <c:pt idx="63733">
                  <c:v>1.007080078125E-3</c:v>
                </c:pt>
                <c:pt idx="63734">
                  <c:v>1.0068416595458984E-3</c:v>
                </c:pt>
                <c:pt idx="63735">
                  <c:v>1.007080078125E-3</c:v>
                </c:pt>
                <c:pt idx="63736">
                  <c:v>1.007080078125E-3</c:v>
                </c:pt>
                <c:pt idx="63737">
                  <c:v>1.0068416595458984E-3</c:v>
                </c:pt>
                <c:pt idx="63738">
                  <c:v>1.007080078125E-3</c:v>
                </c:pt>
                <c:pt idx="63739">
                  <c:v>1.0080337524414063E-3</c:v>
                </c:pt>
                <c:pt idx="63740">
                  <c:v>1.007080078125E-3</c:v>
                </c:pt>
                <c:pt idx="63741">
                  <c:v>1.0068416595458984E-3</c:v>
                </c:pt>
                <c:pt idx="63742">
                  <c:v>1.007080078125E-3</c:v>
                </c:pt>
                <c:pt idx="63743">
                  <c:v>1.007080078125E-3</c:v>
                </c:pt>
                <c:pt idx="63744">
                  <c:v>1.0068416595458984E-3</c:v>
                </c:pt>
                <c:pt idx="63745">
                  <c:v>1.007080078125E-3</c:v>
                </c:pt>
                <c:pt idx="63746">
                  <c:v>1.007080078125E-3</c:v>
                </c:pt>
                <c:pt idx="63747">
                  <c:v>1.0068416595458984E-3</c:v>
                </c:pt>
                <c:pt idx="63748">
                  <c:v>1.007080078125E-3</c:v>
                </c:pt>
                <c:pt idx="63749">
                  <c:v>1.007080078125E-3</c:v>
                </c:pt>
                <c:pt idx="63750">
                  <c:v>1.0068416595458984E-3</c:v>
                </c:pt>
                <c:pt idx="63751">
                  <c:v>1.007080078125E-3</c:v>
                </c:pt>
                <c:pt idx="63752">
                  <c:v>1.0080337524414063E-3</c:v>
                </c:pt>
                <c:pt idx="63753">
                  <c:v>1.0068416595458984E-3</c:v>
                </c:pt>
                <c:pt idx="63754">
                  <c:v>1.007080078125E-3</c:v>
                </c:pt>
                <c:pt idx="63755">
                  <c:v>1.007080078125E-3</c:v>
                </c:pt>
                <c:pt idx="63756">
                  <c:v>1.0068416595458984E-3</c:v>
                </c:pt>
                <c:pt idx="63757">
                  <c:v>1.007080078125E-3</c:v>
                </c:pt>
                <c:pt idx="63758">
                  <c:v>1.007080078125E-3</c:v>
                </c:pt>
                <c:pt idx="63759">
                  <c:v>1.0068416595458984E-3</c:v>
                </c:pt>
                <c:pt idx="63760">
                  <c:v>1.007080078125E-3</c:v>
                </c:pt>
                <c:pt idx="63761">
                  <c:v>1.007080078125E-3</c:v>
                </c:pt>
                <c:pt idx="63762">
                  <c:v>1.0068416595458984E-3</c:v>
                </c:pt>
                <c:pt idx="63763">
                  <c:v>1.007080078125E-3</c:v>
                </c:pt>
                <c:pt idx="63764">
                  <c:v>1.0080337524414063E-3</c:v>
                </c:pt>
                <c:pt idx="63765">
                  <c:v>1.007080078125E-3</c:v>
                </c:pt>
                <c:pt idx="63766">
                  <c:v>1.0068416595458984E-3</c:v>
                </c:pt>
                <c:pt idx="63767">
                  <c:v>1.007080078125E-3</c:v>
                </c:pt>
                <c:pt idx="63768">
                  <c:v>1.007080078125E-3</c:v>
                </c:pt>
                <c:pt idx="63769">
                  <c:v>1.0068416595458984E-3</c:v>
                </c:pt>
                <c:pt idx="63770">
                  <c:v>1.007080078125E-3</c:v>
                </c:pt>
                <c:pt idx="63771">
                  <c:v>1.007080078125E-3</c:v>
                </c:pt>
                <c:pt idx="63772">
                  <c:v>1.0068416595458984E-3</c:v>
                </c:pt>
                <c:pt idx="63773">
                  <c:v>1.007080078125E-3</c:v>
                </c:pt>
                <c:pt idx="63774">
                  <c:v>1.007080078125E-3</c:v>
                </c:pt>
                <c:pt idx="63775">
                  <c:v>1.0068416595458984E-3</c:v>
                </c:pt>
                <c:pt idx="63776">
                  <c:v>1.007080078125E-3</c:v>
                </c:pt>
                <c:pt idx="63777">
                  <c:v>1.0080337524414063E-3</c:v>
                </c:pt>
                <c:pt idx="63778">
                  <c:v>1.0068416595458984E-3</c:v>
                </c:pt>
                <c:pt idx="63779">
                  <c:v>1.007080078125E-3</c:v>
                </c:pt>
                <c:pt idx="63780">
                  <c:v>1.007080078125E-3</c:v>
                </c:pt>
                <c:pt idx="63781">
                  <c:v>1.0068416595458984E-3</c:v>
                </c:pt>
                <c:pt idx="63782">
                  <c:v>1.007080078125E-3</c:v>
                </c:pt>
                <c:pt idx="63783">
                  <c:v>1.007080078125E-3</c:v>
                </c:pt>
                <c:pt idx="63784">
                  <c:v>1.0068416595458984E-3</c:v>
                </c:pt>
                <c:pt idx="63785">
                  <c:v>1.007080078125E-3</c:v>
                </c:pt>
                <c:pt idx="63786">
                  <c:v>1.007080078125E-3</c:v>
                </c:pt>
                <c:pt idx="63787">
                  <c:v>1.0068416595458984E-3</c:v>
                </c:pt>
                <c:pt idx="63788">
                  <c:v>1.007080078125E-3</c:v>
                </c:pt>
                <c:pt idx="63789">
                  <c:v>1.0080337524414063E-3</c:v>
                </c:pt>
                <c:pt idx="63790">
                  <c:v>1.007080078125E-3</c:v>
                </c:pt>
                <c:pt idx="63791">
                  <c:v>1.0068416595458984E-3</c:v>
                </c:pt>
                <c:pt idx="63792">
                  <c:v>1.007080078125E-3</c:v>
                </c:pt>
                <c:pt idx="63793">
                  <c:v>1.007080078125E-3</c:v>
                </c:pt>
                <c:pt idx="63794">
                  <c:v>1.0068416595458984E-3</c:v>
                </c:pt>
                <c:pt idx="63795">
                  <c:v>1.007080078125E-3</c:v>
                </c:pt>
                <c:pt idx="63796">
                  <c:v>1.007080078125E-3</c:v>
                </c:pt>
                <c:pt idx="63797">
                  <c:v>1.0068416595458984E-3</c:v>
                </c:pt>
                <c:pt idx="63798">
                  <c:v>1.007080078125E-3</c:v>
                </c:pt>
                <c:pt idx="63799">
                  <c:v>1.007080078125E-3</c:v>
                </c:pt>
                <c:pt idx="63800">
                  <c:v>1.0068416595458984E-3</c:v>
                </c:pt>
                <c:pt idx="63801">
                  <c:v>1.007080078125E-3</c:v>
                </c:pt>
                <c:pt idx="63802">
                  <c:v>1.0080337524414063E-3</c:v>
                </c:pt>
                <c:pt idx="63803">
                  <c:v>1.0068416595458984E-3</c:v>
                </c:pt>
                <c:pt idx="63804">
                  <c:v>1.007080078125E-3</c:v>
                </c:pt>
                <c:pt idx="63805">
                  <c:v>1.007080078125E-3</c:v>
                </c:pt>
                <c:pt idx="63806">
                  <c:v>1.0068416595458984E-3</c:v>
                </c:pt>
                <c:pt idx="63807">
                  <c:v>1.007080078125E-3</c:v>
                </c:pt>
                <c:pt idx="63808">
                  <c:v>1.007080078125E-3</c:v>
                </c:pt>
                <c:pt idx="63809">
                  <c:v>1.0068416595458984E-3</c:v>
                </c:pt>
                <c:pt idx="63810">
                  <c:v>1.007080078125E-3</c:v>
                </c:pt>
                <c:pt idx="63811">
                  <c:v>1.007080078125E-3</c:v>
                </c:pt>
                <c:pt idx="63812">
                  <c:v>1.0068416595458984E-3</c:v>
                </c:pt>
                <c:pt idx="63813">
                  <c:v>1.007080078125E-3</c:v>
                </c:pt>
                <c:pt idx="63814">
                  <c:v>1.0080337524414063E-3</c:v>
                </c:pt>
                <c:pt idx="63815">
                  <c:v>1.007080078125E-3</c:v>
                </c:pt>
                <c:pt idx="63816">
                  <c:v>1.0068416595458984E-3</c:v>
                </c:pt>
                <c:pt idx="63817">
                  <c:v>1.007080078125E-3</c:v>
                </c:pt>
                <c:pt idx="63818">
                  <c:v>1.007080078125E-3</c:v>
                </c:pt>
                <c:pt idx="63819">
                  <c:v>1.0068416595458984E-3</c:v>
                </c:pt>
                <c:pt idx="63820">
                  <c:v>1.007080078125E-3</c:v>
                </c:pt>
                <c:pt idx="63821">
                  <c:v>1.007080078125E-3</c:v>
                </c:pt>
                <c:pt idx="63822">
                  <c:v>1.0068416595458984E-3</c:v>
                </c:pt>
                <c:pt idx="63823">
                  <c:v>1.007080078125E-3</c:v>
                </c:pt>
                <c:pt idx="63824">
                  <c:v>1.007080078125E-3</c:v>
                </c:pt>
                <c:pt idx="63825">
                  <c:v>1.0068416595458984E-3</c:v>
                </c:pt>
                <c:pt idx="63826">
                  <c:v>1.007080078125E-3</c:v>
                </c:pt>
                <c:pt idx="63827">
                  <c:v>1.0080337524414063E-3</c:v>
                </c:pt>
                <c:pt idx="63828">
                  <c:v>1.0068416595458984E-3</c:v>
                </c:pt>
                <c:pt idx="63829">
                  <c:v>1.007080078125E-3</c:v>
                </c:pt>
                <c:pt idx="63830">
                  <c:v>1.007080078125E-3</c:v>
                </c:pt>
                <c:pt idx="63831">
                  <c:v>1.0068416595458984E-3</c:v>
                </c:pt>
                <c:pt idx="63832">
                  <c:v>1.007080078125E-3</c:v>
                </c:pt>
                <c:pt idx="63833">
                  <c:v>1.007080078125E-3</c:v>
                </c:pt>
                <c:pt idx="63834">
                  <c:v>1.0068416595458984E-3</c:v>
                </c:pt>
                <c:pt idx="63835">
                  <c:v>1.007080078125E-3</c:v>
                </c:pt>
                <c:pt idx="63836">
                  <c:v>1.007080078125E-3</c:v>
                </c:pt>
                <c:pt idx="63837">
                  <c:v>1.0068416595458984E-3</c:v>
                </c:pt>
                <c:pt idx="63838">
                  <c:v>1.007080078125E-3</c:v>
                </c:pt>
                <c:pt idx="63839">
                  <c:v>1.0080337524414063E-3</c:v>
                </c:pt>
                <c:pt idx="63840">
                  <c:v>1.007080078125E-3</c:v>
                </c:pt>
                <c:pt idx="63841">
                  <c:v>1.0068416595458984E-3</c:v>
                </c:pt>
                <c:pt idx="63842">
                  <c:v>1.007080078125E-3</c:v>
                </c:pt>
                <c:pt idx="63843">
                  <c:v>1.007080078125E-3</c:v>
                </c:pt>
                <c:pt idx="63844">
                  <c:v>1.0068416595458984E-3</c:v>
                </c:pt>
                <c:pt idx="63845">
                  <c:v>1.007080078125E-3</c:v>
                </c:pt>
                <c:pt idx="63846">
                  <c:v>1.007080078125E-3</c:v>
                </c:pt>
                <c:pt idx="63847">
                  <c:v>1.0068416595458984E-3</c:v>
                </c:pt>
                <c:pt idx="63848">
                  <c:v>1.007080078125E-3</c:v>
                </c:pt>
                <c:pt idx="63849">
                  <c:v>1.007080078125E-3</c:v>
                </c:pt>
                <c:pt idx="63850">
                  <c:v>1.0068416595458984E-3</c:v>
                </c:pt>
                <c:pt idx="63851">
                  <c:v>1.007080078125E-3</c:v>
                </c:pt>
                <c:pt idx="63852">
                  <c:v>1.0080337524414063E-3</c:v>
                </c:pt>
                <c:pt idx="63853">
                  <c:v>1.0068416595458984E-3</c:v>
                </c:pt>
                <c:pt idx="63854">
                  <c:v>1.007080078125E-3</c:v>
                </c:pt>
                <c:pt idx="63855">
                  <c:v>1.007080078125E-3</c:v>
                </c:pt>
                <c:pt idx="63856">
                  <c:v>1.0068416595458984E-3</c:v>
                </c:pt>
                <c:pt idx="63857">
                  <c:v>1.007080078125E-3</c:v>
                </c:pt>
                <c:pt idx="63858">
                  <c:v>1.007080078125E-3</c:v>
                </c:pt>
                <c:pt idx="63859">
                  <c:v>1.0068416595458984E-3</c:v>
                </c:pt>
                <c:pt idx="63860">
                  <c:v>1.007080078125E-3</c:v>
                </c:pt>
                <c:pt idx="63861">
                  <c:v>1.007080078125E-3</c:v>
                </c:pt>
                <c:pt idx="63862">
                  <c:v>1.0068416595458984E-3</c:v>
                </c:pt>
                <c:pt idx="63863">
                  <c:v>1.007080078125E-3</c:v>
                </c:pt>
                <c:pt idx="63864">
                  <c:v>1.0080337524414063E-3</c:v>
                </c:pt>
                <c:pt idx="63865">
                  <c:v>1.007080078125E-3</c:v>
                </c:pt>
                <c:pt idx="63866">
                  <c:v>1.0068416595458984E-3</c:v>
                </c:pt>
                <c:pt idx="63867">
                  <c:v>1.007080078125E-3</c:v>
                </c:pt>
                <c:pt idx="63868">
                  <c:v>1.007080078125E-3</c:v>
                </c:pt>
                <c:pt idx="63869">
                  <c:v>1.0068416595458984E-3</c:v>
                </c:pt>
                <c:pt idx="63870">
                  <c:v>1.007080078125E-3</c:v>
                </c:pt>
                <c:pt idx="63871">
                  <c:v>1.007080078125E-3</c:v>
                </c:pt>
                <c:pt idx="63872">
                  <c:v>1.0068416595458984E-3</c:v>
                </c:pt>
                <c:pt idx="63873">
                  <c:v>1.007080078125E-3</c:v>
                </c:pt>
                <c:pt idx="63874">
                  <c:v>1.007080078125E-3</c:v>
                </c:pt>
                <c:pt idx="63875">
                  <c:v>1.0068416595458984E-3</c:v>
                </c:pt>
                <c:pt idx="63876">
                  <c:v>1.007080078125E-3</c:v>
                </c:pt>
                <c:pt idx="63877">
                  <c:v>1.0080337524414063E-3</c:v>
                </c:pt>
                <c:pt idx="63878">
                  <c:v>1.0068416595458984E-3</c:v>
                </c:pt>
                <c:pt idx="63879">
                  <c:v>1.007080078125E-3</c:v>
                </c:pt>
                <c:pt idx="63880">
                  <c:v>1.007080078125E-3</c:v>
                </c:pt>
                <c:pt idx="63881">
                  <c:v>1.0068416595458984E-3</c:v>
                </c:pt>
                <c:pt idx="63882">
                  <c:v>1.007080078125E-3</c:v>
                </c:pt>
                <c:pt idx="63883">
                  <c:v>1.007080078125E-3</c:v>
                </c:pt>
                <c:pt idx="63884">
                  <c:v>1.0068416595458984E-3</c:v>
                </c:pt>
                <c:pt idx="63885">
                  <c:v>1.007080078125E-3</c:v>
                </c:pt>
                <c:pt idx="63886">
                  <c:v>1.007080078125E-3</c:v>
                </c:pt>
                <c:pt idx="63887">
                  <c:v>1.0068416595458984E-3</c:v>
                </c:pt>
                <c:pt idx="63888">
                  <c:v>1.007080078125E-3</c:v>
                </c:pt>
                <c:pt idx="63889">
                  <c:v>1.0080337524414063E-3</c:v>
                </c:pt>
                <c:pt idx="63890">
                  <c:v>1.007080078125E-3</c:v>
                </c:pt>
                <c:pt idx="63891">
                  <c:v>1.0068416595458984E-3</c:v>
                </c:pt>
                <c:pt idx="63892">
                  <c:v>1.007080078125E-3</c:v>
                </c:pt>
                <c:pt idx="63893">
                  <c:v>1.007080078125E-3</c:v>
                </c:pt>
                <c:pt idx="63894">
                  <c:v>1.0068416595458984E-3</c:v>
                </c:pt>
                <c:pt idx="63895">
                  <c:v>1.007080078125E-3</c:v>
                </c:pt>
                <c:pt idx="63896">
                  <c:v>1.007080078125E-3</c:v>
                </c:pt>
                <c:pt idx="63897">
                  <c:v>1.0068416595458984E-3</c:v>
                </c:pt>
                <c:pt idx="63898">
                  <c:v>1.007080078125E-3</c:v>
                </c:pt>
                <c:pt idx="63899">
                  <c:v>1.007080078125E-3</c:v>
                </c:pt>
                <c:pt idx="63900">
                  <c:v>1.0068416595458984E-3</c:v>
                </c:pt>
                <c:pt idx="63901">
                  <c:v>1.007080078125E-3</c:v>
                </c:pt>
                <c:pt idx="63902">
                  <c:v>1.0080337524414063E-3</c:v>
                </c:pt>
                <c:pt idx="63903">
                  <c:v>1.0068416595458984E-3</c:v>
                </c:pt>
                <c:pt idx="63904">
                  <c:v>1.007080078125E-3</c:v>
                </c:pt>
                <c:pt idx="63905">
                  <c:v>1.007080078125E-3</c:v>
                </c:pt>
                <c:pt idx="63906">
                  <c:v>1.0068416595458984E-3</c:v>
                </c:pt>
                <c:pt idx="63907">
                  <c:v>1.007080078125E-3</c:v>
                </c:pt>
                <c:pt idx="63908">
                  <c:v>1.007080078125E-3</c:v>
                </c:pt>
                <c:pt idx="63909">
                  <c:v>1.0068416595458984E-3</c:v>
                </c:pt>
                <c:pt idx="63910">
                  <c:v>1.007080078125E-3</c:v>
                </c:pt>
                <c:pt idx="63911">
                  <c:v>1.007080078125E-3</c:v>
                </c:pt>
                <c:pt idx="63912">
                  <c:v>1.0068416595458984E-3</c:v>
                </c:pt>
                <c:pt idx="63913">
                  <c:v>1.007080078125E-3</c:v>
                </c:pt>
                <c:pt idx="63914">
                  <c:v>1.0080337524414063E-3</c:v>
                </c:pt>
                <c:pt idx="63915">
                  <c:v>1.007080078125E-3</c:v>
                </c:pt>
                <c:pt idx="63916">
                  <c:v>1.0068416595458984E-3</c:v>
                </c:pt>
                <c:pt idx="63917">
                  <c:v>1.007080078125E-3</c:v>
                </c:pt>
                <c:pt idx="63918">
                  <c:v>1.007080078125E-3</c:v>
                </c:pt>
                <c:pt idx="63919">
                  <c:v>1.0068416595458984E-3</c:v>
                </c:pt>
                <c:pt idx="63920">
                  <c:v>1.007080078125E-3</c:v>
                </c:pt>
                <c:pt idx="63921">
                  <c:v>1.007080078125E-3</c:v>
                </c:pt>
                <c:pt idx="63922">
                  <c:v>1.0068416595458984E-3</c:v>
                </c:pt>
                <c:pt idx="63923">
                  <c:v>1.007080078125E-3</c:v>
                </c:pt>
                <c:pt idx="63924">
                  <c:v>1.007080078125E-3</c:v>
                </c:pt>
                <c:pt idx="63925">
                  <c:v>1.0068416595458984E-3</c:v>
                </c:pt>
                <c:pt idx="63926">
                  <c:v>1.007080078125E-3</c:v>
                </c:pt>
                <c:pt idx="63927">
                  <c:v>1.0080337524414063E-3</c:v>
                </c:pt>
                <c:pt idx="63928">
                  <c:v>1.0068416595458984E-3</c:v>
                </c:pt>
                <c:pt idx="63929">
                  <c:v>1.007080078125E-3</c:v>
                </c:pt>
                <c:pt idx="63930">
                  <c:v>1.007080078125E-3</c:v>
                </c:pt>
                <c:pt idx="63931">
                  <c:v>1.0068416595458984E-3</c:v>
                </c:pt>
                <c:pt idx="63932">
                  <c:v>1.007080078125E-3</c:v>
                </c:pt>
                <c:pt idx="63933">
                  <c:v>1.007080078125E-3</c:v>
                </c:pt>
                <c:pt idx="63934">
                  <c:v>1.0068416595458984E-3</c:v>
                </c:pt>
                <c:pt idx="63935">
                  <c:v>1.007080078125E-3</c:v>
                </c:pt>
                <c:pt idx="63936">
                  <c:v>1.007080078125E-3</c:v>
                </c:pt>
                <c:pt idx="63937">
                  <c:v>1.0068416595458984E-3</c:v>
                </c:pt>
                <c:pt idx="63938">
                  <c:v>1.007080078125E-3</c:v>
                </c:pt>
                <c:pt idx="63939">
                  <c:v>1.0080337524414063E-3</c:v>
                </c:pt>
                <c:pt idx="63940">
                  <c:v>1.007080078125E-3</c:v>
                </c:pt>
                <c:pt idx="63941">
                  <c:v>1.0068416595458984E-3</c:v>
                </c:pt>
                <c:pt idx="63942">
                  <c:v>1.007080078125E-3</c:v>
                </c:pt>
                <c:pt idx="63943">
                  <c:v>1.007080078125E-3</c:v>
                </c:pt>
                <c:pt idx="63944">
                  <c:v>1.0068416595458984E-3</c:v>
                </c:pt>
                <c:pt idx="63945">
                  <c:v>1.007080078125E-3</c:v>
                </c:pt>
                <c:pt idx="63946">
                  <c:v>4.0280818939208984E-3</c:v>
                </c:pt>
                <c:pt idx="63947">
                  <c:v>1.0068416595458984E-3</c:v>
                </c:pt>
                <c:pt idx="63948">
                  <c:v>1.007080078125E-3</c:v>
                </c:pt>
                <c:pt idx="63949">
                  <c:v>1.0080337524414063E-3</c:v>
                </c:pt>
                <c:pt idx="63950">
                  <c:v>1.0068416595458984E-3</c:v>
                </c:pt>
                <c:pt idx="63951">
                  <c:v>1.007080078125E-3</c:v>
                </c:pt>
                <c:pt idx="63952">
                  <c:v>1.007080078125E-3</c:v>
                </c:pt>
                <c:pt idx="63953">
                  <c:v>1.0068416595458984E-3</c:v>
                </c:pt>
                <c:pt idx="63954">
                  <c:v>1.007080078125E-3</c:v>
                </c:pt>
                <c:pt idx="63955">
                  <c:v>1.007080078125E-3</c:v>
                </c:pt>
                <c:pt idx="63956">
                  <c:v>1.0068416595458984E-3</c:v>
                </c:pt>
                <c:pt idx="63957">
                  <c:v>1.007080078125E-3</c:v>
                </c:pt>
                <c:pt idx="63958">
                  <c:v>1.007080078125E-3</c:v>
                </c:pt>
                <c:pt idx="63959">
                  <c:v>1.0068416595458984E-3</c:v>
                </c:pt>
                <c:pt idx="63960">
                  <c:v>1.007080078125E-3</c:v>
                </c:pt>
                <c:pt idx="63961">
                  <c:v>1.0080337524414063E-3</c:v>
                </c:pt>
                <c:pt idx="63962">
                  <c:v>1.007080078125E-3</c:v>
                </c:pt>
                <c:pt idx="63963">
                  <c:v>1.0068416595458984E-3</c:v>
                </c:pt>
                <c:pt idx="63964">
                  <c:v>1.007080078125E-3</c:v>
                </c:pt>
                <c:pt idx="63965">
                  <c:v>1.007080078125E-3</c:v>
                </c:pt>
                <c:pt idx="63966">
                  <c:v>1.0068416595458984E-3</c:v>
                </c:pt>
                <c:pt idx="63967">
                  <c:v>1.007080078125E-3</c:v>
                </c:pt>
                <c:pt idx="63968">
                  <c:v>1.007080078125E-3</c:v>
                </c:pt>
                <c:pt idx="63969">
                  <c:v>1.0068416595458984E-3</c:v>
                </c:pt>
                <c:pt idx="63970">
                  <c:v>1.007080078125E-3</c:v>
                </c:pt>
                <c:pt idx="63971">
                  <c:v>1.007080078125E-3</c:v>
                </c:pt>
                <c:pt idx="63972">
                  <c:v>1.0068416595458984E-3</c:v>
                </c:pt>
                <c:pt idx="63973">
                  <c:v>1.0080337524414063E-3</c:v>
                </c:pt>
                <c:pt idx="63974">
                  <c:v>1.007080078125E-3</c:v>
                </c:pt>
                <c:pt idx="63975">
                  <c:v>1.0068416595458984E-3</c:v>
                </c:pt>
                <c:pt idx="63976">
                  <c:v>1.007080078125E-3</c:v>
                </c:pt>
                <c:pt idx="63977">
                  <c:v>1.007080078125E-3</c:v>
                </c:pt>
                <c:pt idx="63978">
                  <c:v>1.0068416595458984E-3</c:v>
                </c:pt>
                <c:pt idx="63979">
                  <c:v>1.007080078125E-3</c:v>
                </c:pt>
                <c:pt idx="63980">
                  <c:v>1.007080078125E-3</c:v>
                </c:pt>
                <c:pt idx="63981">
                  <c:v>1.0068416595458984E-3</c:v>
                </c:pt>
                <c:pt idx="63982">
                  <c:v>1.007080078125E-3</c:v>
                </c:pt>
                <c:pt idx="63983">
                  <c:v>1.007080078125E-3</c:v>
                </c:pt>
                <c:pt idx="63984">
                  <c:v>1.0068416595458984E-3</c:v>
                </c:pt>
                <c:pt idx="63985">
                  <c:v>1.007080078125E-3</c:v>
                </c:pt>
                <c:pt idx="63986">
                  <c:v>1.0080337524414063E-3</c:v>
                </c:pt>
                <c:pt idx="63987">
                  <c:v>1.007080078125E-3</c:v>
                </c:pt>
                <c:pt idx="63988">
                  <c:v>1.0068416595458984E-3</c:v>
                </c:pt>
                <c:pt idx="63989">
                  <c:v>1.007080078125E-3</c:v>
                </c:pt>
                <c:pt idx="63990">
                  <c:v>1.007080078125E-3</c:v>
                </c:pt>
                <c:pt idx="63991">
                  <c:v>1.0068416595458984E-3</c:v>
                </c:pt>
                <c:pt idx="63992">
                  <c:v>1.007080078125E-3</c:v>
                </c:pt>
                <c:pt idx="63993">
                  <c:v>1.007080078125E-3</c:v>
                </c:pt>
                <c:pt idx="63994">
                  <c:v>1.0068416595458984E-3</c:v>
                </c:pt>
                <c:pt idx="63995">
                  <c:v>1.007080078125E-3</c:v>
                </c:pt>
                <c:pt idx="63996">
                  <c:v>1.007080078125E-3</c:v>
                </c:pt>
                <c:pt idx="63997">
                  <c:v>1.0068416595458984E-3</c:v>
                </c:pt>
                <c:pt idx="63998">
                  <c:v>1.0080337524414063E-3</c:v>
                </c:pt>
                <c:pt idx="63999">
                  <c:v>1.007080078125E-3</c:v>
                </c:pt>
                <c:pt idx="64000">
                  <c:v>1.0068416595458984E-3</c:v>
                </c:pt>
                <c:pt idx="64001">
                  <c:v>1.007080078125E-3</c:v>
                </c:pt>
                <c:pt idx="64002">
                  <c:v>1.007080078125E-3</c:v>
                </c:pt>
                <c:pt idx="64003">
                  <c:v>1.0068416595458984E-3</c:v>
                </c:pt>
                <c:pt idx="64004">
                  <c:v>1.007080078125E-3</c:v>
                </c:pt>
                <c:pt idx="64005">
                  <c:v>1.007080078125E-3</c:v>
                </c:pt>
                <c:pt idx="64006">
                  <c:v>1.0068416595458984E-3</c:v>
                </c:pt>
                <c:pt idx="64007">
                  <c:v>1.007080078125E-3</c:v>
                </c:pt>
                <c:pt idx="64008">
                  <c:v>1.007080078125E-3</c:v>
                </c:pt>
                <c:pt idx="64009">
                  <c:v>1.0068416595458984E-3</c:v>
                </c:pt>
                <c:pt idx="64010">
                  <c:v>1.007080078125E-3</c:v>
                </c:pt>
                <c:pt idx="64011">
                  <c:v>1.0080337524414063E-3</c:v>
                </c:pt>
                <c:pt idx="64012">
                  <c:v>1.007080078125E-3</c:v>
                </c:pt>
                <c:pt idx="64013">
                  <c:v>1.0068416595458984E-3</c:v>
                </c:pt>
                <c:pt idx="64014">
                  <c:v>1.007080078125E-3</c:v>
                </c:pt>
                <c:pt idx="64015">
                  <c:v>1.007080078125E-3</c:v>
                </c:pt>
                <c:pt idx="64016">
                  <c:v>1.0068416595458984E-3</c:v>
                </c:pt>
                <c:pt idx="64017">
                  <c:v>1.007080078125E-3</c:v>
                </c:pt>
                <c:pt idx="64018">
                  <c:v>1.007080078125E-3</c:v>
                </c:pt>
                <c:pt idx="64019">
                  <c:v>1.0068416595458984E-3</c:v>
                </c:pt>
                <c:pt idx="64020">
                  <c:v>1.007080078125E-3</c:v>
                </c:pt>
                <c:pt idx="64021">
                  <c:v>1.007080078125E-3</c:v>
                </c:pt>
                <c:pt idx="64022">
                  <c:v>1.0068416595458984E-3</c:v>
                </c:pt>
                <c:pt idx="64023">
                  <c:v>1.0080337524414063E-3</c:v>
                </c:pt>
                <c:pt idx="64024">
                  <c:v>1.007080078125E-3</c:v>
                </c:pt>
                <c:pt idx="64025">
                  <c:v>1.0068416595458984E-3</c:v>
                </c:pt>
                <c:pt idx="64026">
                  <c:v>1.007080078125E-3</c:v>
                </c:pt>
                <c:pt idx="64027">
                  <c:v>1.007080078125E-3</c:v>
                </c:pt>
                <c:pt idx="64028">
                  <c:v>1.0068416595458984E-3</c:v>
                </c:pt>
                <c:pt idx="64029">
                  <c:v>1.007080078125E-3</c:v>
                </c:pt>
                <c:pt idx="64030">
                  <c:v>1.007080078125E-3</c:v>
                </c:pt>
                <c:pt idx="64031">
                  <c:v>1.0068416595458984E-3</c:v>
                </c:pt>
                <c:pt idx="64032">
                  <c:v>1.007080078125E-3</c:v>
                </c:pt>
                <c:pt idx="64033">
                  <c:v>1.007080078125E-3</c:v>
                </c:pt>
                <c:pt idx="64034">
                  <c:v>1.0068416595458984E-3</c:v>
                </c:pt>
                <c:pt idx="64035">
                  <c:v>1.007080078125E-3</c:v>
                </c:pt>
                <c:pt idx="64036">
                  <c:v>1.0080337524414063E-3</c:v>
                </c:pt>
                <c:pt idx="64037">
                  <c:v>1.007080078125E-3</c:v>
                </c:pt>
                <c:pt idx="64038">
                  <c:v>1.0068416595458984E-3</c:v>
                </c:pt>
                <c:pt idx="64039">
                  <c:v>1.007080078125E-3</c:v>
                </c:pt>
                <c:pt idx="64040">
                  <c:v>1.007080078125E-3</c:v>
                </c:pt>
                <c:pt idx="64041">
                  <c:v>1.0068416595458984E-3</c:v>
                </c:pt>
                <c:pt idx="64042">
                  <c:v>1.007080078125E-3</c:v>
                </c:pt>
                <c:pt idx="64043">
                  <c:v>1.007080078125E-3</c:v>
                </c:pt>
                <c:pt idx="64044">
                  <c:v>1.0068416595458984E-3</c:v>
                </c:pt>
                <c:pt idx="64045">
                  <c:v>1.007080078125E-3</c:v>
                </c:pt>
                <c:pt idx="64046">
                  <c:v>1.007080078125E-3</c:v>
                </c:pt>
                <c:pt idx="64047">
                  <c:v>1.0068416595458984E-3</c:v>
                </c:pt>
                <c:pt idx="64048">
                  <c:v>1.0080337524414063E-3</c:v>
                </c:pt>
                <c:pt idx="64049">
                  <c:v>1.007080078125E-3</c:v>
                </c:pt>
                <c:pt idx="64050">
                  <c:v>1.0068416595458984E-3</c:v>
                </c:pt>
                <c:pt idx="64051">
                  <c:v>1.007080078125E-3</c:v>
                </c:pt>
                <c:pt idx="64052">
                  <c:v>1.007080078125E-3</c:v>
                </c:pt>
                <c:pt idx="64053">
                  <c:v>1.0068416595458984E-3</c:v>
                </c:pt>
                <c:pt idx="64054">
                  <c:v>1.007080078125E-3</c:v>
                </c:pt>
                <c:pt idx="64055">
                  <c:v>1.007080078125E-3</c:v>
                </c:pt>
                <c:pt idx="64056">
                  <c:v>1.0068416595458984E-3</c:v>
                </c:pt>
                <c:pt idx="64057">
                  <c:v>1.007080078125E-3</c:v>
                </c:pt>
                <c:pt idx="64058">
                  <c:v>1.007080078125E-3</c:v>
                </c:pt>
                <c:pt idx="64059">
                  <c:v>1.0068416595458984E-3</c:v>
                </c:pt>
                <c:pt idx="64060">
                  <c:v>1.007080078125E-3</c:v>
                </c:pt>
                <c:pt idx="64061">
                  <c:v>1.0080337524414063E-3</c:v>
                </c:pt>
                <c:pt idx="64062">
                  <c:v>1.007080078125E-3</c:v>
                </c:pt>
                <c:pt idx="64063">
                  <c:v>1.0068416595458984E-3</c:v>
                </c:pt>
                <c:pt idx="64064">
                  <c:v>1.007080078125E-3</c:v>
                </c:pt>
                <c:pt idx="64065">
                  <c:v>1.007080078125E-3</c:v>
                </c:pt>
                <c:pt idx="64066">
                  <c:v>1.0068416595458984E-3</c:v>
                </c:pt>
                <c:pt idx="64067">
                  <c:v>1.007080078125E-3</c:v>
                </c:pt>
                <c:pt idx="64068">
                  <c:v>1.007080078125E-3</c:v>
                </c:pt>
                <c:pt idx="64069">
                  <c:v>1.0068416595458984E-3</c:v>
                </c:pt>
                <c:pt idx="64070">
                  <c:v>1.007080078125E-3</c:v>
                </c:pt>
                <c:pt idx="64071">
                  <c:v>1.007080078125E-3</c:v>
                </c:pt>
                <c:pt idx="64072">
                  <c:v>1.0068416595458984E-3</c:v>
                </c:pt>
                <c:pt idx="64073">
                  <c:v>1.0080337524414063E-3</c:v>
                </c:pt>
                <c:pt idx="64074">
                  <c:v>2.0139217376708984E-3</c:v>
                </c:pt>
                <c:pt idx="64075">
                  <c:v>1.007080078125E-3</c:v>
                </c:pt>
                <c:pt idx="64076">
                  <c:v>1.007080078125E-3</c:v>
                </c:pt>
                <c:pt idx="64077">
                  <c:v>1.0068416595458984E-3</c:v>
                </c:pt>
                <c:pt idx="64078">
                  <c:v>1.007080078125E-3</c:v>
                </c:pt>
                <c:pt idx="64079">
                  <c:v>1.007080078125E-3</c:v>
                </c:pt>
                <c:pt idx="64080">
                  <c:v>1.0068416595458984E-3</c:v>
                </c:pt>
                <c:pt idx="64081">
                  <c:v>1.007080078125E-3</c:v>
                </c:pt>
                <c:pt idx="64082">
                  <c:v>1.007080078125E-3</c:v>
                </c:pt>
                <c:pt idx="64083">
                  <c:v>1.0068416595458984E-3</c:v>
                </c:pt>
                <c:pt idx="64084">
                  <c:v>1.007080078125E-3</c:v>
                </c:pt>
                <c:pt idx="64085">
                  <c:v>1.0080337524414063E-3</c:v>
                </c:pt>
                <c:pt idx="64086">
                  <c:v>1.007080078125E-3</c:v>
                </c:pt>
                <c:pt idx="64087">
                  <c:v>1.0068416595458984E-3</c:v>
                </c:pt>
                <c:pt idx="64088">
                  <c:v>1.007080078125E-3</c:v>
                </c:pt>
                <c:pt idx="64089">
                  <c:v>1.007080078125E-3</c:v>
                </c:pt>
                <c:pt idx="64090">
                  <c:v>1.0068416595458984E-3</c:v>
                </c:pt>
                <c:pt idx="64091">
                  <c:v>1.007080078125E-3</c:v>
                </c:pt>
                <c:pt idx="64092">
                  <c:v>1.007080078125E-3</c:v>
                </c:pt>
                <c:pt idx="64093">
                  <c:v>1.0068416595458984E-3</c:v>
                </c:pt>
                <c:pt idx="64094">
                  <c:v>1.007080078125E-3</c:v>
                </c:pt>
                <c:pt idx="64095">
                  <c:v>1.007080078125E-3</c:v>
                </c:pt>
                <c:pt idx="64096">
                  <c:v>1.0068416595458984E-3</c:v>
                </c:pt>
                <c:pt idx="64097">
                  <c:v>1.0080337524414063E-3</c:v>
                </c:pt>
                <c:pt idx="64098">
                  <c:v>1.007080078125E-3</c:v>
                </c:pt>
                <c:pt idx="64099">
                  <c:v>1.0068416595458984E-3</c:v>
                </c:pt>
                <c:pt idx="64100">
                  <c:v>1.007080078125E-3</c:v>
                </c:pt>
                <c:pt idx="64101">
                  <c:v>1.007080078125E-3</c:v>
                </c:pt>
                <c:pt idx="64102">
                  <c:v>1.0068416595458984E-3</c:v>
                </c:pt>
                <c:pt idx="64103">
                  <c:v>1.007080078125E-3</c:v>
                </c:pt>
                <c:pt idx="64104">
                  <c:v>1.007080078125E-3</c:v>
                </c:pt>
                <c:pt idx="64105">
                  <c:v>1.0068416595458984E-3</c:v>
                </c:pt>
                <c:pt idx="64106">
                  <c:v>1.007080078125E-3</c:v>
                </c:pt>
                <c:pt idx="64107">
                  <c:v>1.007080078125E-3</c:v>
                </c:pt>
                <c:pt idx="64108">
                  <c:v>1.0068416595458984E-3</c:v>
                </c:pt>
                <c:pt idx="64109">
                  <c:v>1.007080078125E-3</c:v>
                </c:pt>
                <c:pt idx="64110">
                  <c:v>1.0080337524414063E-3</c:v>
                </c:pt>
                <c:pt idx="64111">
                  <c:v>1.007080078125E-3</c:v>
                </c:pt>
                <c:pt idx="64112">
                  <c:v>1.0068416595458984E-3</c:v>
                </c:pt>
                <c:pt idx="64113">
                  <c:v>1.007080078125E-3</c:v>
                </c:pt>
                <c:pt idx="64114">
                  <c:v>1.007080078125E-3</c:v>
                </c:pt>
                <c:pt idx="64115">
                  <c:v>1.0068416595458984E-3</c:v>
                </c:pt>
                <c:pt idx="64116">
                  <c:v>1.007080078125E-3</c:v>
                </c:pt>
                <c:pt idx="64117">
                  <c:v>1.007080078125E-3</c:v>
                </c:pt>
                <c:pt idx="64118">
                  <c:v>1.0068416595458984E-3</c:v>
                </c:pt>
                <c:pt idx="64119">
                  <c:v>1.007080078125E-3</c:v>
                </c:pt>
                <c:pt idx="64120">
                  <c:v>1.007080078125E-3</c:v>
                </c:pt>
                <c:pt idx="64121">
                  <c:v>1.0068416595458984E-3</c:v>
                </c:pt>
                <c:pt idx="64122">
                  <c:v>1.0080337524414063E-3</c:v>
                </c:pt>
                <c:pt idx="64123">
                  <c:v>1.007080078125E-3</c:v>
                </c:pt>
                <c:pt idx="64124">
                  <c:v>1.0068416595458984E-3</c:v>
                </c:pt>
                <c:pt idx="64125">
                  <c:v>1.007080078125E-3</c:v>
                </c:pt>
                <c:pt idx="64126">
                  <c:v>1.007080078125E-3</c:v>
                </c:pt>
                <c:pt idx="64127">
                  <c:v>1.0068416595458984E-3</c:v>
                </c:pt>
                <c:pt idx="64128">
                  <c:v>1.007080078125E-3</c:v>
                </c:pt>
                <c:pt idx="64129">
                  <c:v>1.007080078125E-3</c:v>
                </c:pt>
                <c:pt idx="64130">
                  <c:v>1.0068416595458984E-3</c:v>
                </c:pt>
                <c:pt idx="64131">
                  <c:v>1.007080078125E-3</c:v>
                </c:pt>
                <c:pt idx="64132">
                  <c:v>1.007080078125E-3</c:v>
                </c:pt>
                <c:pt idx="64133">
                  <c:v>1.0068416595458984E-3</c:v>
                </c:pt>
                <c:pt idx="64134">
                  <c:v>1.007080078125E-3</c:v>
                </c:pt>
                <c:pt idx="64135">
                  <c:v>1.0080337524414063E-3</c:v>
                </c:pt>
                <c:pt idx="64136">
                  <c:v>1.007080078125E-3</c:v>
                </c:pt>
                <c:pt idx="64137">
                  <c:v>1.0068416595458984E-3</c:v>
                </c:pt>
                <c:pt idx="64138">
                  <c:v>1.007080078125E-3</c:v>
                </c:pt>
                <c:pt idx="64139">
                  <c:v>1.007080078125E-3</c:v>
                </c:pt>
                <c:pt idx="64140">
                  <c:v>1.0068416595458984E-3</c:v>
                </c:pt>
                <c:pt idx="64141">
                  <c:v>1.007080078125E-3</c:v>
                </c:pt>
                <c:pt idx="64142">
                  <c:v>1.007080078125E-3</c:v>
                </c:pt>
                <c:pt idx="64143">
                  <c:v>1.0068416595458984E-3</c:v>
                </c:pt>
                <c:pt idx="64144">
                  <c:v>1.007080078125E-3</c:v>
                </c:pt>
                <c:pt idx="64145">
                  <c:v>1.007080078125E-3</c:v>
                </c:pt>
                <c:pt idx="64146">
                  <c:v>1.0068416595458984E-3</c:v>
                </c:pt>
                <c:pt idx="64147">
                  <c:v>1.0080337524414063E-3</c:v>
                </c:pt>
                <c:pt idx="64148">
                  <c:v>1.007080078125E-3</c:v>
                </c:pt>
                <c:pt idx="64149">
                  <c:v>1.0068416595458984E-3</c:v>
                </c:pt>
                <c:pt idx="64150">
                  <c:v>1.007080078125E-3</c:v>
                </c:pt>
                <c:pt idx="64151">
                  <c:v>1.007080078125E-3</c:v>
                </c:pt>
                <c:pt idx="64152">
                  <c:v>1.0068416595458984E-3</c:v>
                </c:pt>
                <c:pt idx="64153">
                  <c:v>1.007080078125E-3</c:v>
                </c:pt>
                <c:pt idx="64154">
                  <c:v>1.007080078125E-3</c:v>
                </c:pt>
                <c:pt idx="64155">
                  <c:v>1.0068416595458984E-3</c:v>
                </c:pt>
                <c:pt idx="64156">
                  <c:v>1.007080078125E-3</c:v>
                </c:pt>
                <c:pt idx="64157">
                  <c:v>1.007080078125E-3</c:v>
                </c:pt>
                <c:pt idx="64158">
                  <c:v>1.0068416595458984E-3</c:v>
                </c:pt>
                <c:pt idx="64159">
                  <c:v>1.007080078125E-3</c:v>
                </c:pt>
                <c:pt idx="64160">
                  <c:v>1.0080337524414063E-3</c:v>
                </c:pt>
                <c:pt idx="64161">
                  <c:v>1.007080078125E-3</c:v>
                </c:pt>
                <c:pt idx="64162">
                  <c:v>1.0068416595458984E-3</c:v>
                </c:pt>
                <c:pt idx="64163">
                  <c:v>1.007080078125E-3</c:v>
                </c:pt>
                <c:pt idx="64164">
                  <c:v>1.007080078125E-3</c:v>
                </c:pt>
                <c:pt idx="64165">
                  <c:v>1.0068416595458984E-3</c:v>
                </c:pt>
                <c:pt idx="64166">
                  <c:v>1.007080078125E-3</c:v>
                </c:pt>
                <c:pt idx="64167">
                  <c:v>1.007080078125E-3</c:v>
                </c:pt>
                <c:pt idx="64168">
                  <c:v>1.0068416595458984E-3</c:v>
                </c:pt>
                <c:pt idx="64169">
                  <c:v>1.007080078125E-3</c:v>
                </c:pt>
                <c:pt idx="64170">
                  <c:v>1.007080078125E-3</c:v>
                </c:pt>
                <c:pt idx="64171">
                  <c:v>1.0068416595458984E-3</c:v>
                </c:pt>
                <c:pt idx="64172">
                  <c:v>1.0080337524414063E-3</c:v>
                </c:pt>
                <c:pt idx="64173">
                  <c:v>1.007080078125E-3</c:v>
                </c:pt>
                <c:pt idx="64174">
                  <c:v>1.0068416595458984E-3</c:v>
                </c:pt>
                <c:pt idx="64175">
                  <c:v>1.007080078125E-3</c:v>
                </c:pt>
                <c:pt idx="64176">
                  <c:v>1.007080078125E-3</c:v>
                </c:pt>
                <c:pt idx="64177">
                  <c:v>1.0068416595458984E-3</c:v>
                </c:pt>
                <c:pt idx="64178">
                  <c:v>1.007080078125E-3</c:v>
                </c:pt>
                <c:pt idx="64179">
                  <c:v>1.007080078125E-3</c:v>
                </c:pt>
                <c:pt idx="64180">
                  <c:v>2.0139217376708984E-3</c:v>
                </c:pt>
                <c:pt idx="64181">
                  <c:v>1.007080078125E-3</c:v>
                </c:pt>
                <c:pt idx="64182">
                  <c:v>1.0068416595458984E-3</c:v>
                </c:pt>
                <c:pt idx="64183">
                  <c:v>1.007080078125E-3</c:v>
                </c:pt>
                <c:pt idx="64184">
                  <c:v>1.0080337524414063E-3</c:v>
                </c:pt>
                <c:pt idx="64185">
                  <c:v>1.007080078125E-3</c:v>
                </c:pt>
                <c:pt idx="64186">
                  <c:v>1.0068416595458984E-3</c:v>
                </c:pt>
                <c:pt idx="64187">
                  <c:v>1.007080078125E-3</c:v>
                </c:pt>
                <c:pt idx="64188">
                  <c:v>1.007080078125E-3</c:v>
                </c:pt>
                <c:pt idx="64189">
                  <c:v>1.0068416595458984E-3</c:v>
                </c:pt>
                <c:pt idx="64190">
                  <c:v>1.007080078125E-3</c:v>
                </c:pt>
                <c:pt idx="64191">
                  <c:v>1.007080078125E-3</c:v>
                </c:pt>
                <c:pt idx="64192">
                  <c:v>1.0068416595458984E-3</c:v>
                </c:pt>
                <c:pt idx="64193">
                  <c:v>1.007080078125E-3</c:v>
                </c:pt>
                <c:pt idx="64194">
                  <c:v>1.0068416595458984E-3</c:v>
                </c:pt>
                <c:pt idx="64195">
                  <c:v>1.007080078125E-3</c:v>
                </c:pt>
                <c:pt idx="64196">
                  <c:v>1.0080337524414063E-3</c:v>
                </c:pt>
                <c:pt idx="64197">
                  <c:v>1.007080078125E-3</c:v>
                </c:pt>
                <c:pt idx="64198">
                  <c:v>1.0068416595458984E-3</c:v>
                </c:pt>
                <c:pt idx="64199">
                  <c:v>1.007080078125E-3</c:v>
                </c:pt>
                <c:pt idx="64200">
                  <c:v>1.007080078125E-3</c:v>
                </c:pt>
                <c:pt idx="64201">
                  <c:v>1.0068416595458984E-3</c:v>
                </c:pt>
                <c:pt idx="64202">
                  <c:v>1.007080078125E-3</c:v>
                </c:pt>
                <c:pt idx="64203">
                  <c:v>1.007080078125E-3</c:v>
                </c:pt>
                <c:pt idx="64204">
                  <c:v>1.0068416595458984E-3</c:v>
                </c:pt>
                <c:pt idx="64205">
                  <c:v>1.007080078125E-3</c:v>
                </c:pt>
                <c:pt idx="64206">
                  <c:v>1.007080078125E-3</c:v>
                </c:pt>
                <c:pt idx="64207">
                  <c:v>1.0068416595458984E-3</c:v>
                </c:pt>
                <c:pt idx="64208">
                  <c:v>1.007080078125E-3</c:v>
                </c:pt>
                <c:pt idx="64209">
                  <c:v>1.0080337524414063E-3</c:v>
                </c:pt>
                <c:pt idx="64210">
                  <c:v>1.007080078125E-3</c:v>
                </c:pt>
                <c:pt idx="64211">
                  <c:v>1.0068416595458984E-3</c:v>
                </c:pt>
                <c:pt idx="64212">
                  <c:v>1.007080078125E-3</c:v>
                </c:pt>
                <c:pt idx="64213">
                  <c:v>1.007080078125E-3</c:v>
                </c:pt>
                <c:pt idx="64214">
                  <c:v>1.0068416595458984E-3</c:v>
                </c:pt>
                <c:pt idx="64215">
                  <c:v>1.007080078125E-3</c:v>
                </c:pt>
                <c:pt idx="64216">
                  <c:v>1.0068416595458984E-3</c:v>
                </c:pt>
                <c:pt idx="64217">
                  <c:v>1.007080078125E-3</c:v>
                </c:pt>
                <c:pt idx="64218">
                  <c:v>1.007080078125E-3</c:v>
                </c:pt>
                <c:pt idx="64219">
                  <c:v>1.0068416595458984E-3</c:v>
                </c:pt>
                <c:pt idx="64220">
                  <c:v>1.007080078125E-3</c:v>
                </c:pt>
                <c:pt idx="64221">
                  <c:v>1.0080337524414063E-3</c:v>
                </c:pt>
                <c:pt idx="64222">
                  <c:v>1.007080078125E-3</c:v>
                </c:pt>
                <c:pt idx="64223">
                  <c:v>1.0068416595458984E-3</c:v>
                </c:pt>
                <c:pt idx="64224">
                  <c:v>1.007080078125E-3</c:v>
                </c:pt>
                <c:pt idx="64225">
                  <c:v>1.007080078125E-3</c:v>
                </c:pt>
                <c:pt idx="64226">
                  <c:v>1.0068416595458984E-3</c:v>
                </c:pt>
                <c:pt idx="64227">
                  <c:v>1.007080078125E-3</c:v>
                </c:pt>
                <c:pt idx="64228">
                  <c:v>1.007080078125E-3</c:v>
                </c:pt>
                <c:pt idx="64229">
                  <c:v>1.0068416595458984E-3</c:v>
                </c:pt>
                <c:pt idx="64230">
                  <c:v>1.007080078125E-3</c:v>
                </c:pt>
                <c:pt idx="64231">
                  <c:v>1.007080078125E-3</c:v>
                </c:pt>
                <c:pt idx="64232">
                  <c:v>1.0068416595458984E-3</c:v>
                </c:pt>
                <c:pt idx="64233">
                  <c:v>1.007080078125E-3</c:v>
                </c:pt>
                <c:pt idx="64234">
                  <c:v>1.0080337524414063E-3</c:v>
                </c:pt>
                <c:pt idx="64235">
                  <c:v>1.007080078125E-3</c:v>
                </c:pt>
                <c:pt idx="64236">
                  <c:v>1.0068416595458984E-3</c:v>
                </c:pt>
                <c:pt idx="64237">
                  <c:v>1.007080078125E-3</c:v>
                </c:pt>
                <c:pt idx="64238">
                  <c:v>1.0068416595458984E-3</c:v>
                </c:pt>
                <c:pt idx="64239">
                  <c:v>1.007080078125E-3</c:v>
                </c:pt>
                <c:pt idx="64240">
                  <c:v>1.007080078125E-3</c:v>
                </c:pt>
                <c:pt idx="64241">
                  <c:v>1.0068416595458984E-3</c:v>
                </c:pt>
                <c:pt idx="64242">
                  <c:v>1.007080078125E-3</c:v>
                </c:pt>
                <c:pt idx="64243">
                  <c:v>1.007080078125E-3</c:v>
                </c:pt>
                <c:pt idx="64244">
                  <c:v>1.0068416595458984E-3</c:v>
                </c:pt>
                <c:pt idx="64245">
                  <c:v>1.007080078125E-3</c:v>
                </c:pt>
                <c:pt idx="64246">
                  <c:v>1.0080337524414063E-3</c:v>
                </c:pt>
                <c:pt idx="64247">
                  <c:v>1.007080078125E-3</c:v>
                </c:pt>
                <c:pt idx="64248">
                  <c:v>1.0068416595458984E-3</c:v>
                </c:pt>
                <c:pt idx="64249">
                  <c:v>1.007080078125E-3</c:v>
                </c:pt>
                <c:pt idx="64250">
                  <c:v>1.007080078125E-3</c:v>
                </c:pt>
                <c:pt idx="64251">
                  <c:v>1.0068416595458984E-3</c:v>
                </c:pt>
                <c:pt idx="64252">
                  <c:v>1.007080078125E-3</c:v>
                </c:pt>
                <c:pt idx="64253">
                  <c:v>1.007080078125E-3</c:v>
                </c:pt>
                <c:pt idx="64254">
                  <c:v>1.0068416595458984E-3</c:v>
                </c:pt>
                <c:pt idx="64255">
                  <c:v>1.007080078125E-3</c:v>
                </c:pt>
                <c:pt idx="64256">
                  <c:v>1.007080078125E-3</c:v>
                </c:pt>
                <c:pt idx="64257">
                  <c:v>1.0068416595458984E-3</c:v>
                </c:pt>
                <c:pt idx="64258">
                  <c:v>1.007080078125E-3</c:v>
                </c:pt>
                <c:pt idx="64259">
                  <c:v>1.0080337524414063E-3</c:v>
                </c:pt>
                <c:pt idx="64260">
                  <c:v>1.0068416595458984E-3</c:v>
                </c:pt>
                <c:pt idx="64261">
                  <c:v>1.007080078125E-3</c:v>
                </c:pt>
                <c:pt idx="64262">
                  <c:v>1.007080078125E-3</c:v>
                </c:pt>
                <c:pt idx="64263">
                  <c:v>1.0068416595458984E-3</c:v>
                </c:pt>
                <c:pt idx="64264">
                  <c:v>1.007080078125E-3</c:v>
                </c:pt>
                <c:pt idx="64265">
                  <c:v>1.007080078125E-3</c:v>
                </c:pt>
                <c:pt idx="64266">
                  <c:v>1.0068416595458984E-3</c:v>
                </c:pt>
                <c:pt idx="64267">
                  <c:v>1.007080078125E-3</c:v>
                </c:pt>
                <c:pt idx="64268">
                  <c:v>1.007080078125E-3</c:v>
                </c:pt>
                <c:pt idx="64269">
                  <c:v>1.0068416595458984E-3</c:v>
                </c:pt>
                <c:pt idx="64270">
                  <c:v>1.007080078125E-3</c:v>
                </c:pt>
                <c:pt idx="64271">
                  <c:v>1.0080337524414063E-3</c:v>
                </c:pt>
                <c:pt idx="64272">
                  <c:v>1.007080078125E-3</c:v>
                </c:pt>
                <c:pt idx="64273">
                  <c:v>1.0068416595458984E-3</c:v>
                </c:pt>
                <c:pt idx="64274">
                  <c:v>1.007080078125E-3</c:v>
                </c:pt>
                <c:pt idx="64275">
                  <c:v>1.007080078125E-3</c:v>
                </c:pt>
                <c:pt idx="64276">
                  <c:v>1.0068416595458984E-3</c:v>
                </c:pt>
                <c:pt idx="64277">
                  <c:v>1.007080078125E-3</c:v>
                </c:pt>
                <c:pt idx="64278">
                  <c:v>1.007080078125E-3</c:v>
                </c:pt>
                <c:pt idx="64279">
                  <c:v>1.0068416595458984E-3</c:v>
                </c:pt>
                <c:pt idx="64280">
                  <c:v>1.007080078125E-3</c:v>
                </c:pt>
                <c:pt idx="64281">
                  <c:v>1.007080078125E-3</c:v>
                </c:pt>
                <c:pt idx="64282">
                  <c:v>1.0068416595458984E-3</c:v>
                </c:pt>
                <c:pt idx="64283">
                  <c:v>1.007080078125E-3</c:v>
                </c:pt>
                <c:pt idx="64284">
                  <c:v>1.0080337524414063E-3</c:v>
                </c:pt>
                <c:pt idx="64285">
                  <c:v>1.0068416595458984E-3</c:v>
                </c:pt>
                <c:pt idx="64286">
                  <c:v>1.007080078125E-3</c:v>
                </c:pt>
                <c:pt idx="64287">
                  <c:v>1.007080078125E-3</c:v>
                </c:pt>
                <c:pt idx="64288">
                  <c:v>1.0068416595458984E-3</c:v>
                </c:pt>
                <c:pt idx="64289">
                  <c:v>1.007080078125E-3</c:v>
                </c:pt>
                <c:pt idx="64290">
                  <c:v>1.007080078125E-3</c:v>
                </c:pt>
                <c:pt idx="64291">
                  <c:v>1.0068416595458984E-3</c:v>
                </c:pt>
                <c:pt idx="64292">
                  <c:v>1.007080078125E-3</c:v>
                </c:pt>
                <c:pt idx="64293">
                  <c:v>1.007080078125E-3</c:v>
                </c:pt>
                <c:pt idx="64294">
                  <c:v>1.0068416595458984E-3</c:v>
                </c:pt>
                <c:pt idx="64295">
                  <c:v>1.007080078125E-3</c:v>
                </c:pt>
                <c:pt idx="64296">
                  <c:v>1.0080337524414063E-3</c:v>
                </c:pt>
                <c:pt idx="64297">
                  <c:v>1.007080078125E-3</c:v>
                </c:pt>
                <c:pt idx="64298">
                  <c:v>1.0068416595458984E-3</c:v>
                </c:pt>
                <c:pt idx="64299">
                  <c:v>1.007080078125E-3</c:v>
                </c:pt>
                <c:pt idx="64300">
                  <c:v>1.007080078125E-3</c:v>
                </c:pt>
                <c:pt idx="64301">
                  <c:v>1.0068416595458984E-3</c:v>
                </c:pt>
                <c:pt idx="64302">
                  <c:v>1.007080078125E-3</c:v>
                </c:pt>
                <c:pt idx="64303">
                  <c:v>1.007080078125E-3</c:v>
                </c:pt>
                <c:pt idx="64304">
                  <c:v>1.0068416595458984E-3</c:v>
                </c:pt>
                <c:pt idx="64305">
                  <c:v>1.007080078125E-3</c:v>
                </c:pt>
                <c:pt idx="64306">
                  <c:v>1.007080078125E-3</c:v>
                </c:pt>
                <c:pt idx="64307">
                  <c:v>1.0068416595458984E-3</c:v>
                </c:pt>
                <c:pt idx="64308">
                  <c:v>1.007080078125E-3</c:v>
                </c:pt>
                <c:pt idx="64309">
                  <c:v>1.0080337524414063E-3</c:v>
                </c:pt>
                <c:pt idx="64310">
                  <c:v>1.0068416595458984E-3</c:v>
                </c:pt>
                <c:pt idx="64311">
                  <c:v>1.007080078125E-3</c:v>
                </c:pt>
                <c:pt idx="64312">
                  <c:v>1.007080078125E-3</c:v>
                </c:pt>
                <c:pt idx="64313">
                  <c:v>1.0068416595458984E-3</c:v>
                </c:pt>
                <c:pt idx="64314">
                  <c:v>1.007080078125E-3</c:v>
                </c:pt>
                <c:pt idx="64315">
                  <c:v>1.007080078125E-3</c:v>
                </c:pt>
                <c:pt idx="64316">
                  <c:v>1.0068416595458984E-3</c:v>
                </c:pt>
                <c:pt idx="64317">
                  <c:v>1.007080078125E-3</c:v>
                </c:pt>
                <c:pt idx="64318">
                  <c:v>1.007080078125E-3</c:v>
                </c:pt>
                <c:pt idx="64319">
                  <c:v>1.0068416595458984E-3</c:v>
                </c:pt>
                <c:pt idx="64320">
                  <c:v>1.007080078125E-3</c:v>
                </c:pt>
                <c:pt idx="64321">
                  <c:v>1.0080337524414063E-3</c:v>
                </c:pt>
                <c:pt idx="64322">
                  <c:v>1.007080078125E-3</c:v>
                </c:pt>
                <c:pt idx="64323">
                  <c:v>1.0068416595458984E-3</c:v>
                </c:pt>
                <c:pt idx="64324">
                  <c:v>1.007080078125E-3</c:v>
                </c:pt>
                <c:pt idx="64325">
                  <c:v>1.007080078125E-3</c:v>
                </c:pt>
                <c:pt idx="64326">
                  <c:v>1.0068416595458984E-3</c:v>
                </c:pt>
                <c:pt idx="64327">
                  <c:v>1.007080078125E-3</c:v>
                </c:pt>
                <c:pt idx="64328">
                  <c:v>1.007080078125E-3</c:v>
                </c:pt>
                <c:pt idx="64329">
                  <c:v>1.0068416595458984E-3</c:v>
                </c:pt>
                <c:pt idx="64330">
                  <c:v>1.007080078125E-3</c:v>
                </c:pt>
                <c:pt idx="64331">
                  <c:v>1.007080078125E-3</c:v>
                </c:pt>
                <c:pt idx="64332">
                  <c:v>1.0068416595458984E-3</c:v>
                </c:pt>
                <c:pt idx="64333">
                  <c:v>1.007080078125E-3</c:v>
                </c:pt>
                <c:pt idx="64334">
                  <c:v>1.0080337524414063E-3</c:v>
                </c:pt>
                <c:pt idx="64335">
                  <c:v>1.0068416595458984E-3</c:v>
                </c:pt>
                <c:pt idx="64336">
                  <c:v>1.007080078125E-3</c:v>
                </c:pt>
                <c:pt idx="64337">
                  <c:v>1.007080078125E-3</c:v>
                </c:pt>
                <c:pt idx="64338">
                  <c:v>1.0068416595458984E-3</c:v>
                </c:pt>
                <c:pt idx="64339">
                  <c:v>1.007080078125E-3</c:v>
                </c:pt>
                <c:pt idx="64340">
                  <c:v>1.007080078125E-3</c:v>
                </c:pt>
                <c:pt idx="64341">
                  <c:v>1.0068416595458984E-3</c:v>
                </c:pt>
                <c:pt idx="64342">
                  <c:v>1.007080078125E-3</c:v>
                </c:pt>
                <c:pt idx="64343">
                  <c:v>1.007080078125E-3</c:v>
                </c:pt>
                <c:pt idx="64344">
                  <c:v>1.0068416595458984E-3</c:v>
                </c:pt>
                <c:pt idx="64345">
                  <c:v>1.007080078125E-3</c:v>
                </c:pt>
                <c:pt idx="64346">
                  <c:v>1.0080337524414063E-3</c:v>
                </c:pt>
                <c:pt idx="64347">
                  <c:v>1.007080078125E-3</c:v>
                </c:pt>
                <c:pt idx="64348">
                  <c:v>1.0068416595458984E-3</c:v>
                </c:pt>
                <c:pt idx="64349">
                  <c:v>1.007080078125E-3</c:v>
                </c:pt>
                <c:pt idx="64350">
                  <c:v>1.007080078125E-3</c:v>
                </c:pt>
                <c:pt idx="64351">
                  <c:v>1.0068416595458984E-3</c:v>
                </c:pt>
                <c:pt idx="64352">
                  <c:v>1.007080078125E-3</c:v>
                </c:pt>
                <c:pt idx="64353">
                  <c:v>1.007080078125E-3</c:v>
                </c:pt>
                <c:pt idx="64354">
                  <c:v>1.0068416595458984E-3</c:v>
                </c:pt>
                <c:pt idx="64355">
                  <c:v>1.007080078125E-3</c:v>
                </c:pt>
                <c:pt idx="64356">
                  <c:v>1.007080078125E-3</c:v>
                </c:pt>
                <c:pt idx="64357">
                  <c:v>1.0068416595458984E-3</c:v>
                </c:pt>
                <c:pt idx="64358">
                  <c:v>1.007080078125E-3</c:v>
                </c:pt>
                <c:pt idx="64359">
                  <c:v>1.0080337524414063E-3</c:v>
                </c:pt>
                <c:pt idx="64360">
                  <c:v>1.0068416595458984E-3</c:v>
                </c:pt>
                <c:pt idx="64361">
                  <c:v>1.2085199356079102E-2</c:v>
                </c:pt>
                <c:pt idx="64362">
                  <c:v>1.0068416595458984E-3</c:v>
                </c:pt>
                <c:pt idx="64363">
                  <c:v>1.007080078125E-3</c:v>
                </c:pt>
                <c:pt idx="64364">
                  <c:v>1.007080078125E-3</c:v>
                </c:pt>
                <c:pt idx="64365">
                  <c:v>1.0068416595458984E-3</c:v>
                </c:pt>
                <c:pt idx="64366">
                  <c:v>1.007080078125E-3</c:v>
                </c:pt>
                <c:pt idx="64367">
                  <c:v>1.007080078125E-3</c:v>
                </c:pt>
                <c:pt idx="64368">
                  <c:v>1.0068416595458984E-3</c:v>
                </c:pt>
                <c:pt idx="64369">
                  <c:v>1.007080078125E-3</c:v>
                </c:pt>
                <c:pt idx="64370">
                  <c:v>1.007080078125E-3</c:v>
                </c:pt>
                <c:pt idx="64371">
                  <c:v>1.0068416595458984E-3</c:v>
                </c:pt>
                <c:pt idx="64372">
                  <c:v>1.007080078125E-3</c:v>
                </c:pt>
                <c:pt idx="64373">
                  <c:v>1.0080337524414063E-3</c:v>
                </c:pt>
                <c:pt idx="64374">
                  <c:v>1.0068416595458984E-3</c:v>
                </c:pt>
                <c:pt idx="64375">
                  <c:v>1.007080078125E-3</c:v>
                </c:pt>
                <c:pt idx="64376">
                  <c:v>1.007080078125E-3</c:v>
                </c:pt>
                <c:pt idx="64377">
                  <c:v>1.0068416595458984E-3</c:v>
                </c:pt>
                <c:pt idx="64378">
                  <c:v>1.007080078125E-3</c:v>
                </c:pt>
                <c:pt idx="64379">
                  <c:v>1.007080078125E-3</c:v>
                </c:pt>
                <c:pt idx="64380">
                  <c:v>1.0068416595458984E-3</c:v>
                </c:pt>
                <c:pt idx="64381">
                  <c:v>1.007080078125E-3</c:v>
                </c:pt>
                <c:pt idx="64382">
                  <c:v>1.007080078125E-3</c:v>
                </c:pt>
                <c:pt idx="64383">
                  <c:v>1.0068416595458984E-3</c:v>
                </c:pt>
                <c:pt idx="64384">
                  <c:v>1.007080078125E-3</c:v>
                </c:pt>
                <c:pt idx="64385">
                  <c:v>1.0080337524414063E-3</c:v>
                </c:pt>
                <c:pt idx="64386">
                  <c:v>1.007080078125E-3</c:v>
                </c:pt>
                <c:pt idx="64387">
                  <c:v>1.0068416595458984E-3</c:v>
                </c:pt>
                <c:pt idx="64388">
                  <c:v>1.007080078125E-3</c:v>
                </c:pt>
                <c:pt idx="64389">
                  <c:v>1.007080078125E-3</c:v>
                </c:pt>
                <c:pt idx="64390">
                  <c:v>1.0068416595458984E-3</c:v>
                </c:pt>
                <c:pt idx="64391">
                  <c:v>1.007080078125E-3</c:v>
                </c:pt>
                <c:pt idx="64392">
                  <c:v>1.007080078125E-3</c:v>
                </c:pt>
                <c:pt idx="64393">
                  <c:v>1.0068416595458984E-3</c:v>
                </c:pt>
                <c:pt idx="64394">
                  <c:v>1.007080078125E-3</c:v>
                </c:pt>
                <c:pt idx="64395">
                  <c:v>1.007080078125E-3</c:v>
                </c:pt>
                <c:pt idx="64396">
                  <c:v>1.0068416595458984E-3</c:v>
                </c:pt>
                <c:pt idx="64397">
                  <c:v>1.007080078125E-3</c:v>
                </c:pt>
                <c:pt idx="64398">
                  <c:v>1.0080337524414063E-3</c:v>
                </c:pt>
                <c:pt idx="64399">
                  <c:v>1.0068416595458984E-3</c:v>
                </c:pt>
                <c:pt idx="64400">
                  <c:v>1.007080078125E-3</c:v>
                </c:pt>
                <c:pt idx="64401">
                  <c:v>1.007080078125E-3</c:v>
                </c:pt>
                <c:pt idx="64402">
                  <c:v>1.0068416595458984E-3</c:v>
                </c:pt>
                <c:pt idx="64403">
                  <c:v>1.007080078125E-3</c:v>
                </c:pt>
                <c:pt idx="64404">
                  <c:v>1.007080078125E-3</c:v>
                </c:pt>
                <c:pt idx="64405">
                  <c:v>1.0068416595458984E-3</c:v>
                </c:pt>
                <c:pt idx="64406">
                  <c:v>1.007080078125E-3</c:v>
                </c:pt>
                <c:pt idx="64407">
                  <c:v>1.007080078125E-3</c:v>
                </c:pt>
                <c:pt idx="64408">
                  <c:v>1.0068416595458984E-3</c:v>
                </c:pt>
                <c:pt idx="64409">
                  <c:v>1.007080078125E-3</c:v>
                </c:pt>
                <c:pt idx="64410">
                  <c:v>1.0080337524414063E-3</c:v>
                </c:pt>
                <c:pt idx="64411">
                  <c:v>1.007080078125E-3</c:v>
                </c:pt>
                <c:pt idx="64412">
                  <c:v>1.0068416595458984E-3</c:v>
                </c:pt>
                <c:pt idx="64413">
                  <c:v>1.007080078125E-3</c:v>
                </c:pt>
                <c:pt idx="64414">
                  <c:v>1.007080078125E-3</c:v>
                </c:pt>
                <c:pt idx="64415">
                  <c:v>1.0068416595458984E-3</c:v>
                </c:pt>
                <c:pt idx="64416">
                  <c:v>1.007080078125E-3</c:v>
                </c:pt>
                <c:pt idx="64417">
                  <c:v>1.007080078125E-3</c:v>
                </c:pt>
                <c:pt idx="64418">
                  <c:v>1.0068416595458984E-3</c:v>
                </c:pt>
                <c:pt idx="64419">
                  <c:v>1.007080078125E-3</c:v>
                </c:pt>
                <c:pt idx="64420">
                  <c:v>1.007080078125E-3</c:v>
                </c:pt>
                <c:pt idx="64421">
                  <c:v>1.0068416595458984E-3</c:v>
                </c:pt>
                <c:pt idx="64422">
                  <c:v>1.007080078125E-3</c:v>
                </c:pt>
                <c:pt idx="64423">
                  <c:v>1.0080337524414063E-3</c:v>
                </c:pt>
                <c:pt idx="64424">
                  <c:v>1.0068416595458984E-3</c:v>
                </c:pt>
                <c:pt idx="64425">
                  <c:v>1.007080078125E-3</c:v>
                </c:pt>
                <c:pt idx="64426">
                  <c:v>1.007080078125E-3</c:v>
                </c:pt>
                <c:pt idx="64427">
                  <c:v>1.0068416595458984E-3</c:v>
                </c:pt>
                <c:pt idx="64428">
                  <c:v>1.007080078125E-3</c:v>
                </c:pt>
                <c:pt idx="64429">
                  <c:v>1.007080078125E-3</c:v>
                </c:pt>
                <c:pt idx="64430">
                  <c:v>1.0068416595458984E-3</c:v>
                </c:pt>
                <c:pt idx="64431">
                  <c:v>1.007080078125E-3</c:v>
                </c:pt>
                <c:pt idx="64432">
                  <c:v>1.007080078125E-3</c:v>
                </c:pt>
                <c:pt idx="64433">
                  <c:v>1.0068416595458984E-3</c:v>
                </c:pt>
                <c:pt idx="64434">
                  <c:v>1.007080078125E-3</c:v>
                </c:pt>
                <c:pt idx="64435">
                  <c:v>1.0080337524414063E-3</c:v>
                </c:pt>
                <c:pt idx="64436">
                  <c:v>1.007080078125E-3</c:v>
                </c:pt>
                <c:pt idx="64437">
                  <c:v>1.0068416595458984E-3</c:v>
                </c:pt>
                <c:pt idx="64438">
                  <c:v>1.007080078125E-3</c:v>
                </c:pt>
                <c:pt idx="64439">
                  <c:v>1.007080078125E-3</c:v>
                </c:pt>
                <c:pt idx="64440">
                  <c:v>1.0068416595458984E-3</c:v>
                </c:pt>
                <c:pt idx="64441">
                  <c:v>1.007080078125E-3</c:v>
                </c:pt>
                <c:pt idx="64442">
                  <c:v>1.007080078125E-3</c:v>
                </c:pt>
                <c:pt idx="64443">
                  <c:v>1.0068416595458984E-3</c:v>
                </c:pt>
                <c:pt idx="64444">
                  <c:v>1.007080078125E-3</c:v>
                </c:pt>
                <c:pt idx="64445">
                  <c:v>1.007080078125E-3</c:v>
                </c:pt>
                <c:pt idx="64446">
                  <c:v>1.0068416595458984E-3</c:v>
                </c:pt>
                <c:pt idx="64447">
                  <c:v>1.007080078125E-3</c:v>
                </c:pt>
                <c:pt idx="64448">
                  <c:v>1.0080337524414063E-3</c:v>
                </c:pt>
                <c:pt idx="64449">
                  <c:v>1.0068416595458984E-3</c:v>
                </c:pt>
                <c:pt idx="64450">
                  <c:v>1.007080078125E-3</c:v>
                </c:pt>
                <c:pt idx="64451">
                  <c:v>1.007080078125E-3</c:v>
                </c:pt>
                <c:pt idx="64452">
                  <c:v>1.0068416595458984E-3</c:v>
                </c:pt>
                <c:pt idx="64453">
                  <c:v>1.007080078125E-3</c:v>
                </c:pt>
                <c:pt idx="64454">
                  <c:v>1.007080078125E-3</c:v>
                </c:pt>
                <c:pt idx="64455">
                  <c:v>1.0068416595458984E-3</c:v>
                </c:pt>
                <c:pt idx="64456">
                  <c:v>1.007080078125E-3</c:v>
                </c:pt>
                <c:pt idx="64457">
                  <c:v>1.007080078125E-3</c:v>
                </c:pt>
                <c:pt idx="64458">
                  <c:v>1.0068416595458984E-3</c:v>
                </c:pt>
                <c:pt idx="64459">
                  <c:v>1.007080078125E-3</c:v>
                </c:pt>
                <c:pt idx="64460">
                  <c:v>1.0080337524414063E-3</c:v>
                </c:pt>
                <c:pt idx="64461">
                  <c:v>1.007080078125E-3</c:v>
                </c:pt>
                <c:pt idx="64462">
                  <c:v>1.0068416595458984E-3</c:v>
                </c:pt>
                <c:pt idx="64463">
                  <c:v>1.007080078125E-3</c:v>
                </c:pt>
                <c:pt idx="64464">
                  <c:v>1.007080078125E-3</c:v>
                </c:pt>
                <c:pt idx="64465">
                  <c:v>1.0068416595458984E-3</c:v>
                </c:pt>
                <c:pt idx="64466">
                  <c:v>1.007080078125E-3</c:v>
                </c:pt>
                <c:pt idx="64467">
                  <c:v>1.007080078125E-3</c:v>
                </c:pt>
                <c:pt idx="64468">
                  <c:v>1.0068416595458984E-3</c:v>
                </c:pt>
                <c:pt idx="64469">
                  <c:v>1.007080078125E-3</c:v>
                </c:pt>
                <c:pt idx="64470">
                  <c:v>1.007080078125E-3</c:v>
                </c:pt>
                <c:pt idx="64471">
                  <c:v>1.0068416595458984E-3</c:v>
                </c:pt>
                <c:pt idx="64472">
                  <c:v>1.0080337524414063E-3</c:v>
                </c:pt>
                <c:pt idx="64473">
                  <c:v>1.007080078125E-3</c:v>
                </c:pt>
                <c:pt idx="64474">
                  <c:v>1.0068416595458984E-3</c:v>
                </c:pt>
                <c:pt idx="64475">
                  <c:v>1.007080078125E-3</c:v>
                </c:pt>
                <c:pt idx="64476">
                  <c:v>1.007080078125E-3</c:v>
                </c:pt>
                <c:pt idx="64477">
                  <c:v>1.0068416595458984E-3</c:v>
                </c:pt>
                <c:pt idx="64478">
                  <c:v>1.007080078125E-3</c:v>
                </c:pt>
                <c:pt idx="64479">
                  <c:v>1.007080078125E-3</c:v>
                </c:pt>
                <c:pt idx="64480">
                  <c:v>1.0068416595458984E-3</c:v>
                </c:pt>
                <c:pt idx="64481">
                  <c:v>1.007080078125E-3</c:v>
                </c:pt>
                <c:pt idx="64482">
                  <c:v>1.007080078125E-3</c:v>
                </c:pt>
                <c:pt idx="64483">
                  <c:v>1.0068416595458984E-3</c:v>
                </c:pt>
                <c:pt idx="64484">
                  <c:v>1.007080078125E-3</c:v>
                </c:pt>
                <c:pt idx="64485">
                  <c:v>1.0080337524414063E-3</c:v>
                </c:pt>
                <c:pt idx="64486">
                  <c:v>1.007080078125E-3</c:v>
                </c:pt>
                <c:pt idx="64487">
                  <c:v>1.0068416595458984E-3</c:v>
                </c:pt>
                <c:pt idx="64488">
                  <c:v>1.007080078125E-3</c:v>
                </c:pt>
                <c:pt idx="64489">
                  <c:v>1.007080078125E-3</c:v>
                </c:pt>
                <c:pt idx="64490">
                  <c:v>1.0068416595458984E-3</c:v>
                </c:pt>
                <c:pt idx="64491">
                  <c:v>1.007080078125E-3</c:v>
                </c:pt>
                <c:pt idx="64492">
                  <c:v>1.007080078125E-3</c:v>
                </c:pt>
                <c:pt idx="64493">
                  <c:v>1.0068416595458984E-3</c:v>
                </c:pt>
                <c:pt idx="64494">
                  <c:v>1.007080078125E-3</c:v>
                </c:pt>
                <c:pt idx="64495">
                  <c:v>1.007080078125E-3</c:v>
                </c:pt>
                <c:pt idx="64496">
                  <c:v>1.0068416595458984E-3</c:v>
                </c:pt>
                <c:pt idx="64497">
                  <c:v>1.0080337524414063E-3</c:v>
                </c:pt>
                <c:pt idx="64498">
                  <c:v>1.007080078125E-3</c:v>
                </c:pt>
                <c:pt idx="64499">
                  <c:v>1.0068416595458984E-3</c:v>
                </c:pt>
                <c:pt idx="64500">
                  <c:v>1.007080078125E-3</c:v>
                </c:pt>
                <c:pt idx="64501">
                  <c:v>1.007080078125E-3</c:v>
                </c:pt>
                <c:pt idx="64502">
                  <c:v>1.0068416595458984E-3</c:v>
                </c:pt>
                <c:pt idx="64503">
                  <c:v>1.007080078125E-3</c:v>
                </c:pt>
                <c:pt idx="64504">
                  <c:v>1.007080078125E-3</c:v>
                </c:pt>
                <c:pt idx="64505">
                  <c:v>1.0068416595458984E-3</c:v>
                </c:pt>
                <c:pt idx="64506">
                  <c:v>1.007080078125E-3</c:v>
                </c:pt>
                <c:pt idx="64507">
                  <c:v>1.007080078125E-3</c:v>
                </c:pt>
                <c:pt idx="64508">
                  <c:v>1.0068416595458984E-3</c:v>
                </c:pt>
                <c:pt idx="64509">
                  <c:v>1.007080078125E-3</c:v>
                </c:pt>
                <c:pt idx="64510">
                  <c:v>1.0080337524414063E-3</c:v>
                </c:pt>
                <c:pt idx="64511">
                  <c:v>1.007080078125E-3</c:v>
                </c:pt>
                <c:pt idx="64512">
                  <c:v>1.0068416595458984E-3</c:v>
                </c:pt>
                <c:pt idx="64513">
                  <c:v>1.007080078125E-3</c:v>
                </c:pt>
                <c:pt idx="64514">
                  <c:v>1.007080078125E-3</c:v>
                </c:pt>
                <c:pt idx="64515">
                  <c:v>1.3091802597045898E-2</c:v>
                </c:pt>
                <c:pt idx="64516">
                  <c:v>1.007080078125E-3</c:v>
                </c:pt>
                <c:pt idx="64517">
                  <c:v>1.007080078125E-3</c:v>
                </c:pt>
                <c:pt idx="64518">
                  <c:v>1.0068416595458984E-3</c:v>
                </c:pt>
                <c:pt idx="64519">
                  <c:v>1.007080078125E-3</c:v>
                </c:pt>
                <c:pt idx="64520">
                  <c:v>1.007080078125E-3</c:v>
                </c:pt>
                <c:pt idx="64521">
                  <c:v>1.0068416595458984E-3</c:v>
                </c:pt>
                <c:pt idx="64522">
                  <c:v>1.007080078125E-3</c:v>
                </c:pt>
                <c:pt idx="64523">
                  <c:v>1.0080337524414063E-3</c:v>
                </c:pt>
                <c:pt idx="64524">
                  <c:v>1.007080078125E-3</c:v>
                </c:pt>
                <c:pt idx="64525">
                  <c:v>1.0068416595458984E-3</c:v>
                </c:pt>
                <c:pt idx="64526">
                  <c:v>1.007080078125E-3</c:v>
                </c:pt>
                <c:pt idx="64527">
                  <c:v>1.007080078125E-3</c:v>
                </c:pt>
                <c:pt idx="64528">
                  <c:v>1.0068416595458984E-3</c:v>
                </c:pt>
                <c:pt idx="64529">
                  <c:v>1.007080078125E-3</c:v>
                </c:pt>
                <c:pt idx="64530">
                  <c:v>1.007080078125E-3</c:v>
                </c:pt>
                <c:pt idx="64531">
                  <c:v>1.0068416595458984E-3</c:v>
                </c:pt>
                <c:pt idx="64532">
                  <c:v>1.007080078125E-3</c:v>
                </c:pt>
                <c:pt idx="64533">
                  <c:v>1.007080078125E-3</c:v>
                </c:pt>
                <c:pt idx="64534">
                  <c:v>1.0068416595458984E-3</c:v>
                </c:pt>
                <c:pt idx="64535">
                  <c:v>1.0080337524414063E-3</c:v>
                </c:pt>
                <c:pt idx="64536">
                  <c:v>1.007080078125E-3</c:v>
                </c:pt>
                <c:pt idx="64537">
                  <c:v>1.0068416595458984E-3</c:v>
                </c:pt>
                <c:pt idx="64538">
                  <c:v>1.007080078125E-3</c:v>
                </c:pt>
                <c:pt idx="64539">
                  <c:v>1.007080078125E-3</c:v>
                </c:pt>
                <c:pt idx="64540">
                  <c:v>1.0068416595458984E-3</c:v>
                </c:pt>
                <c:pt idx="64541">
                  <c:v>1.007080078125E-3</c:v>
                </c:pt>
                <c:pt idx="64542">
                  <c:v>1.007080078125E-3</c:v>
                </c:pt>
                <c:pt idx="64543">
                  <c:v>1.0068416595458984E-3</c:v>
                </c:pt>
                <c:pt idx="64544">
                  <c:v>1.007080078125E-3</c:v>
                </c:pt>
                <c:pt idx="64545">
                  <c:v>1.007080078125E-3</c:v>
                </c:pt>
                <c:pt idx="64546">
                  <c:v>1.0068416595458984E-3</c:v>
                </c:pt>
                <c:pt idx="64547">
                  <c:v>1.007080078125E-3</c:v>
                </c:pt>
                <c:pt idx="64548">
                  <c:v>1.0080337524414063E-3</c:v>
                </c:pt>
                <c:pt idx="64549">
                  <c:v>1.007080078125E-3</c:v>
                </c:pt>
                <c:pt idx="64550">
                  <c:v>1.0068416595458984E-3</c:v>
                </c:pt>
                <c:pt idx="64551">
                  <c:v>1.007080078125E-3</c:v>
                </c:pt>
                <c:pt idx="64552">
                  <c:v>1.007080078125E-3</c:v>
                </c:pt>
                <c:pt idx="64553">
                  <c:v>1.0068416595458984E-3</c:v>
                </c:pt>
                <c:pt idx="64554">
                  <c:v>1.007080078125E-3</c:v>
                </c:pt>
                <c:pt idx="64555">
                  <c:v>1.007080078125E-3</c:v>
                </c:pt>
                <c:pt idx="64556">
                  <c:v>1.0068416595458984E-3</c:v>
                </c:pt>
                <c:pt idx="64557">
                  <c:v>1.007080078125E-3</c:v>
                </c:pt>
                <c:pt idx="64558">
                  <c:v>1.007080078125E-3</c:v>
                </c:pt>
                <c:pt idx="64559">
                  <c:v>1.0068416595458984E-3</c:v>
                </c:pt>
                <c:pt idx="64560">
                  <c:v>1.0080337524414063E-3</c:v>
                </c:pt>
                <c:pt idx="64561">
                  <c:v>1.007080078125E-3</c:v>
                </c:pt>
                <c:pt idx="64562">
                  <c:v>1.0068416595458984E-3</c:v>
                </c:pt>
                <c:pt idx="64563">
                  <c:v>1.007080078125E-3</c:v>
                </c:pt>
                <c:pt idx="64564">
                  <c:v>1.007080078125E-3</c:v>
                </c:pt>
                <c:pt idx="64565">
                  <c:v>1.0068416595458984E-3</c:v>
                </c:pt>
                <c:pt idx="64566">
                  <c:v>1.007080078125E-3</c:v>
                </c:pt>
                <c:pt idx="64567">
                  <c:v>1.007080078125E-3</c:v>
                </c:pt>
                <c:pt idx="64568">
                  <c:v>1.0068416595458984E-3</c:v>
                </c:pt>
                <c:pt idx="64569">
                  <c:v>1.007080078125E-3</c:v>
                </c:pt>
                <c:pt idx="64570">
                  <c:v>1.007080078125E-3</c:v>
                </c:pt>
                <c:pt idx="64571">
                  <c:v>1.0068416595458984E-3</c:v>
                </c:pt>
                <c:pt idx="64572">
                  <c:v>1.007080078125E-3</c:v>
                </c:pt>
                <c:pt idx="64573">
                  <c:v>1.0080337524414063E-3</c:v>
                </c:pt>
                <c:pt idx="64574">
                  <c:v>1.007080078125E-3</c:v>
                </c:pt>
                <c:pt idx="64575">
                  <c:v>1.0068416595458984E-3</c:v>
                </c:pt>
                <c:pt idx="64576">
                  <c:v>1.007080078125E-3</c:v>
                </c:pt>
                <c:pt idx="64577">
                  <c:v>1.007080078125E-3</c:v>
                </c:pt>
                <c:pt idx="64578">
                  <c:v>1.0068416595458984E-3</c:v>
                </c:pt>
                <c:pt idx="64579">
                  <c:v>1.007080078125E-3</c:v>
                </c:pt>
                <c:pt idx="64580">
                  <c:v>1.007080078125E-3</c:v>
                </c:pt>
                <c:pt idx="64581">
                  <c:v>1.0068416595458984E-3</c:v>
                </c:pt>
                <c:pt idx="64582">
                  <c:v>1.007080078125E-3</c:v>
                </c:pt>
                <c:pt idx="64583">
                  <c:v>1.007080078125E-3</c:v>
                </c:pt>
                <c:pt idx="64584">
                  <c:v>1.0068416595458984E-3</c:v>
                </c:pt>
                <c:pt idx="64585">
                  <c:v>1.0080337524414063E-3</c:v>
                </c:pt>
                <c:pt idx="64586">
                  <c:v>1.007080078125E-3</c:v>
                </c:pt>
                <c:pt idx="64587">
                  <c:v>1.0068416595458984E-3</c:v>
                </c:pt>
                <c:pt idx="64588">
                  <c:v>1.007080078125E-3</c:v>
                </c:pt>
                <c:pt idx="64589">
                  <c:v>1.007080078125E-3</c:v>
                </c:pt>
                <c:pt idx="64590">
                  <c:v>1.0068416595458984E-3</c:v>
                </c:pt>
                <c:pt idx="64591">
                  <c:v>1.007080078125E-3</c:v>
                </c:pt>
                <c:pt idx="64592">
                  <c:v>1.007080078125E-3</c:v>
                </c:pt>
                <c:pt idx="64593">
                  <c:v>1.0068416595458984E-3</c:v>
                </c:pt>
                <c:pt idx="64594">
                  <c:v>1.007080078125E-3</c:v>
                </c:pt>
                <c:pt idx="64595">
                  <c:v>1.007080078125E-3</c:v>
                </c:pt>
                <c:pt idx="64596">
                  <c:v>1.0068416595458984E-3</c:v>
                </c:pt>
                <c:pt idx="64597">
                  <c:v>1.007080078125E-3</c:v>
                </c:pt>
                <c:pt idx="64598">
                  <c:v>1.0080337524414063E-3</c:v>
                </c:pt>
                <c:pt idx="64599">
                  <c:v>1.007080078125E-3</c:v>
                </c:pt>
                <c:pt idx="64600">
                  <c:v>1.0068416595458984E-3</c:v>
                </c:pt>
                <c:pt idx="64601">
                  <c:v>1.007080078125E-3</c:v>
                </c:pt>
                <c:pt idx="64602">
                  <c:v>1.007080078125E-3</c:v>
                </c:pt>
                <c:pt idx="64603">
                  <c:v>1.0068416595458984E-3</c:v>
                </c:pt>
                <c:pt idx="64604">
                  <c:v>1.007080078125E-3</c:v>
                </c:pt>
                <c:pt idx="64605">
                  <c:v>1.007080078125E-3</c:v>
                </c:pt>
                <c:pt idx="64606">
                  <c:v>1.0068416595458984E-3</c:v>
                </c:pt>
                <c:pt idx="64607">
                  <c:v>1.007080078125E-3</c:v>
                </c:pt>
                <c:pt idx="64608">
                  <c:v>1.007080078125E-3</c:v>
                </c:pt>
                <c:pt idx="64609">
                  <c:v>1.0068416595458984E-3</c:v>
                </c:pt>
                <c:pt idx="64610">
                  <c:v>1.0080337524414063E-3</c:v>
                </c:pt>
                <c:pt idx="64611">
                  <c:v>1.007080078125E-3</c:v>
                </c:pt>
                <c:pt idx="64612">
                  <c:v>1.0068416595458984E-3</c:v>
                </c:pt>
                <c:pt idx="64613">
                  <c:v>1.007080078125E-3</c:v>
                </c:pt>
                <c:pt idx="64614">
                  <c:v>1.007080078125E-3</c:v>
                </c:pt>
                <c:pt idx="64615">
                  <c:v>1.0068416595458984E-3</c:v>
                </c:pt>
                <c:pt idx="64616">
                  <c:v>1.007080078125E-3</c:v>
                </c:pt>
                <c:pt idx="64617">
                  <c:v>1.007080078125E-3</c:v>
                </c:pt>
                <c:pt idx="64618">
                  <c:v>1.0068416595458984E-3</c:v>
                </c:pt>
                <c:pt idx="64619">
                  <c:v>1.007080078125E-3</c:v>
                </c:pt>
                <c:pt idx="64620">
                  <c:v>1.007080078125E-3</c:v>
                </c:pt>
                <c:pt idx="64621">
                  <c:v>1.0068416595458984E-3</c:v>
                </c:pt>
                <c:pt idx="64622">
                  <c:v>1.007080078125E-3</c:v>
                </c:pt>
                <c:pt idx="64623">
                  <c:v>1.0080337524414063E-3</c:v>
                </c:pt>
                <c:pt idx="64624">
                  <c:v>1.007080078125E-3</c:v>
                </c:pt>
                <c:pt idx="64625">
                  <c:v>1.0068416595458984E-3</c:v>
                </c:pt>
                <c:pt idx="64626">
                  <c:v>1.007080078125E-3</c:v>
                </c:pt>
                <c:pt idx="64627">
                  <c:v>1.007080078125E-3</c:v>
                </c:pt>
                <c:pt idx="64628">
                  <c:v>1.0068416595458984E-3</c:v>
                </c:pt>
                <c:pt idx="64629">
                  <c:v>1.007080078125E-3</c:v>
                </c:pt>
                <c:pt idx="64630">
                  <c:v>1.007080078125E-3</c:v>
                </c:pt>
                <c:pt idx="64631">
                  <c:v>1.0068416595458984E-3</c:v>
                </c:pt>
                <c:pt idx="64632">
                  <c:v>1.007080078125E-3</c:v>
                </c:pt>
                <c:pt idx="64633">
                  <c:v>1.007080078125E-3</c:v>
                </c:pt>
                <c:pt idx="64634">
                  <c:v>1.0068416595458984E-3</c:v>
                </c:pt>
                <c:pt idx="64635">
                  <c:v>1.0080337524414063E-3</c:v>
                </c:pt>
                <c:pt idx="64636">
                  <c:v>1.007080078125E-3</c:v>
                </c:pt>
                <c:pt idx="64637">
                  <c:v>1.0068416595458984E-3</c:v>
                </c:pt>
                <c:pt idx="64638">
                  <c:v>1.007080078125E-3</c:v>
                </c:pt>
                <c:pt idx="64639">
                  <c:v>1.007080078125E-3</c:v>
                </c:pt>
                <c:pt idx="64640">
                  <c:v>1.0068416595458984E-3</c:v>
                </c:pt>
                <c:pt idx="64641">
                  <c:v>1.007080078125E-3</c:v>
                </c:pt>
                <c:pt idx="64642">
                  <c:v>1.007080078125E-3</c:v>
                </c:pt>
                <c:pt idx="64643">
                  <c:v>1.0068416595458984E-3</c:v>
                </c:pt>
                <c:pt idx="64644">
                  <c:v>1.007080078125E-3</c:v>
                </c:pt>
                <c:pt idx="64645">
                  <c:v>1.007080078125E-3</c:v>
                </c:pt>
                <c:pt idx="64646">
                  <c:v>1.0068416595458984E-3</c:v>
                </c:pt>
                <c:pt idx="64647">
                  <c:v>1.007080078125E-3</c:v>
                </c:pt>
                <c:pt idx="64648">
                  <c:v>1.0080337524414063E-3</c:v>
                </c:pt>
                <c:pt idx="64649">
                  <c:v>1.007080078125E-3</c:v>
                </c:pt>
                <c:pt idx="64650">
                  <c:v>1.0068416595458984E-3</c:v>
                </c:pt>
                <c:pt idx="64651">
                  <c:v>1.007080078125E-3</c:v>
                </c:pt>
                <c:pt idx="64652">
                  <c:v>1.007080078125E-3</c:v>
                </c:pt>
                <c:pt idx="64653">
                  <c:v>1.0068416595458984E-3</c:v>
                </c:pt>
                <c:pt idx="64654">
                  <c:v>1.007080078125E-3</c:v>
                </c:pt>
                <c:pt idx="64655">
                  <c:v>1.007080078125E-3</c:v>
                </c:pt>
                <c:pt idx="64656">
                  <c:v>1.0068416595458984E-3</c:v>
                </c:pt>
                <c:pt idx="64657">
                  <c:v>1.007080078125E-3</c:v>
                </c:pt>
                <c:pt idx="64658">
                  <c:v>1.007080078125E-3</c:v>
                </c:pt>
                <c:pt idx="64659">
                  <c:v>1.0068416595458984E-3</c:v>
                </c:pt>
                <c:pt idx="64660">
                  <c:v>1.0080337524414063E-3</c:v>
                </c:pt>
                <c:pt idx="64661">
                  <c:v>1.007080078125E-3</c:v>
                </c:pt>
                <c:pt idx="64662">
                  <c:v>1.0068416595458984E-3</c:v>
                </c:pt>
                <c:pt idx="64663">
                  <c:v>1.007080078125E-3</c:v>
                </c:pt>
                <c:pt idx="64664">
                  <c:v>1.007080078125E-3</c:v>
                </c:pt>
                <c:pt idx="64665">
                  <c:v>1.0068416595458984E-3</c:v>
                </c:pt>
                <c:pt idx="64666">
                  <c:v>1.007080078125E-3</c:v>
                </c:pt>
                <c:pt idx="64667">
                  <c:v>1.007080078125E-3</c:v>
                </c:pt>
                <c:pt idx="64668">
                  <c:v>1.0068416595458984E-3</c:v>
                </c:pt>
                <c:pt idx="64669">
                  <c:v>1.007080078125E-3</c:v>
                </c:pt>
                <c:pt idx="64670">
                  <c:v>1.007080078125E-3</c:v>
                </c:pt>
                <c:pt idx="64671">
                  <c:v>1.0068416595458984E-3</c:v>
                </c:pt>
                <c:pt idx="64672">
                  <c:v>1.007080078125E-3</c:v>
                </c:pt>
                <c:pt idx="64673">
                  <c:v>1.0080337524414063E-3</c:v>
                </c:pt>
                <c:pt idx="64674">
                  <c:v>1.007080078125E-3</c:v>
                </c:pt>
                <c:pt idx="64675">
                  <c:v>1.0068416595458984E-3</c:v>
                </c:pt>
                <c:pt idx="64676">
                  <c:v>1.007080078125E-3</c:v>
                </c:pt>
                <c:pt idx="64677">
                  <c:v>1.007080078125E-3</c:v>
                </c:pt>
                <c:pt idx="64678">
                  <c:v>1.0068416595458984E-3</c:v>
                </c:pt>
                <c:pt idx="64679">
                  <c:v>1.007080078125E-3</c:v>
                </c:pt>
                <c:pt idx="64680">
                  <c:v>1.007080078125E-3</c:v>
                </c:pt>
                <c:pt idx="64681">
                  <c:v>1.0068416595458984E-3</c:v>
                </c:pt>
                <c:pt idx="64682">
                  <c:v>1.007080078125E-3</c:v>
                </c:pt>
                <c:pt idx="64683">
                  <c:v>1.0068416595458984E-3</c:v>
                </c:pt>
                <c:pt idx="64684">
                  <c:v>1.007080078125E-3</c:v>
                </c:pt>
                <c:pt idx="64685">
                  <c:v>1.0080337524414063E-3</c:v>
                </c:pt>
                <c:pt idx="64686">
                  <c:v>1.007080078125E-3</c:v>
                </c:pt>
                <c:pt idx="64687">
                  <c:v>1.0068416595458984E-3</c:v>
                </c:pt>
                <c:pt idx="64688">
                  <c:v>1.007080078125E-3</c:v>
                </c:pt>
                <c:pt idx="64689">
                  <c:v>1.007080078125E-3</c:v>
                </c:pt>
                <c:pt idx="64690">
                  <c:v>1.0068416595458984E-3</c:v>
                </c:pt>
                <c:pt idx="64691">
                  <c:v>1.007080078125E-3</c:v>
                </c:pt>
                <c:pt idx="64692">
                  <c:v>1.007080078125E-3</c:v>
                </c:pt>
                <c:pt idx="64693">
                  <c:v>1.0068416595458984E-3</c:v>
                </c:pt>
                <c:pt idx="64694">
                  <c:v>1.007080078125E-3</c:v>
                </c:pt>
                <c:pt idx="64695">
                  <c:v>1.007080078125E-3</c:v>
                </c:pt>
                <c:pt idx="64696">
                  <c:v>1.0068416595458984E-3</c:v>
                </c:pt>
                <c:pt idx="64697">
                  <c:v>1.007080078125E-3</c:v>
                </c:pt>
                <c:pt idx="64698">
                  <c:v>1.0080337524414063E-3</c:v>
                </c:pt>
                <c:pt idx="64699">
                  <c:v>1.007080078125E-3</c:v>
                </c:pt>
                <c:pt idx="64700">
                  <c:v>1.0068416595458984E-3</c:v>
                </c:pt>
                <c:pt idx="64701">
                  <c:v>1.007080078125E-3</c:v>
                </c:pt>
                <c:pt idx="64702">
                  <c:v>1.007080078125E-3</c:v>
                </c:pt>
                <c:pt idx="64703">
                  <c:v>1.0068416595458984E-3</c:v>
                </c:pt>
                <c:pt idx="64704">
                  <c:v>1.007080078125E-3</c:v>
                </c:pt>
                <c:pt idx="64705">
                  <c:v>1.0068416595458984E-3</c:v>
                </c:pt>
                <c:pt idx="64706">
                  <c:v>1.007080078125E-3</c:v>
                </c:pt>
                <c:pt idx="64707">
                  <c:v>1.007080078125E-3</c:v>
                </c:pt>
                <c:pt idx="64708">
                  <c:v>1.0068416595458984E-3</c:v>
                </c:pt>
                <c:pt idx="64709">
                  <c:v>1.007080078125E-3</c:v>
                </c:pt>
                <c:pt idx="64710">
                  <c:v>1.0080337524414063E-3</c:v>
                </c:pt>
                <c:pt idx="64711">
                  <c:v>1.007080078125E-3</c:v>
                </c:pt>
                <c:pt idx="64712">
                  <c:v>1.0068416595458984E-3</c:v>
                </c:pt>
                <c:pt idx="64713">
                  <c:v>1.007080078125E-3</c:v>
                </c:pt>
                <c:pt idx="64714">
                  <c:v>1.007080078125E-3</c:v>
                </c:pt>
                <c:pt idx="64715">
                  <c:v>1.0068416595458984E-3</c:v>
                </c:pt>
                <c:pt idx="64716">
                  <c:v>1.007080078125E-3</c:v>
                </c:pt>
                <c:pt idx="64717">
                  <c:v>1.007080078125E-3</c:v>
                </c:pt>
                <c:pt idx="64718">
                  <c:v>1.0068416595458984E-3</c:v>
                </c:pt>
                <c:pt idx="64719">
                  <c:v>1.007080078125E-3</c:v>
                </c:pt>
                <c:pt idx="64720">
                  <c:v>1.007080078125E-3</c:v>
                </c:pt>
                <c:pt idx="64721">
                  <c:v>1.0068416595458984E-3</c:v>
                </c:pt>
                <c:pt idx="64722">
                  <c:v>1.007080078125E-3</c:v>
                </c:pt>
                <c:pt idx="64723">
                  <c:v>1.0080337524414063E-3</c:v>
                </c:pt>
                <c:pt idx="64724">
                  <c:v>1.007080078125E-3</c:v>
                </c:pt>
                <c:pt idx="64725">
                  <c:v>1.0068416595458984E-3</c:v>
                </c:pt>
                <c:pt idx="64726">
                  <c:v>1.007080078125E-3</c:v>
                </c:pt>
                <c:pt idx="64727">
                  <c:v>1.0068416595458984E-3</c:v>
                </c:pt>
                <c:pt idx="64728">
                  <c:v>1.007080078125E-3</c:v>
                </c:pt>
                <c:pt idx="64729">
                  <c:v>1.007080078125E-3</c:v>
                </c:pt>
                <c:pt idx="64730">
                  <c:v>1.0068416595458984E-3</c:v>
                </c:pt>
                <c:pt idx="64731">
                  <c:v>1.007080078125E-3</c:v>
                </c:pt>
                <c:pt idx="64732">
                  <c:v>1.007080078125E-3</c:v>
                </c:pt>
                <c:pt idx="64733">
                  <c:v>1.0068416595458984E-3</c:v>
                </c:pt>
                <c:pt idx="64734">
                  <c:v>1.007080078125E-3</c:v>
                </c:pt>
                <c:pt idx="64735">
                  <c:v>1.0080337524414063E-3</c:v>
                </c:pt>
                <c:pt idx="64736">
                  <c:v>1.007080078125E-3</c:v>
                </c:pt>
                <c:pt idx="64737">
                  <c:v>1.0068416595458984E-3</c:v>
                </c:pt>
                <c:pt idx="64738">
                  <c:v>1.007080078125E-3</c:v>
                </c:pt>
                <c:pt idx="64739">
                  <c:v>1.007080078125E-3</c:v>
                </c:pt>
                <c:pt idx="64740">
                  <c:v>1.0068416595458984E-3</c:v>
                </c:pt>
                <c:pt idx="64741">
                  <c:v>1.007080078125E-3</c:v>
                </c:pt>
                <c:pt idx="64742">
                  <c:v>1.007080078125E-3</c:v>
                </c:pt>
                <c:pt idx="64743">
                  <c:v>1.0068416595458984E-3</c:v>
                </c:pt>
                <c:pt idx="64744">
                  <c:v>1.007080078125E-3</c:v>
                </c:pt>
                <c:pt idx="64745">
                  <c:v>1.007080078125E-3</c:v>
                </c:pt>
                <c:pt idx="64746">
                  <c:v>1.0068416595458984E-3</c:v>
                </c:pt>
                <c:pt idx="64747">
                  <c:v>1.007080078125E-3</c:v>
                </c:pt>
                <c:pt idx="64748">
                  <c:v>1.0080337524414063E-3</c:v>
                </c:pt>
                <c:pt idx="64749">
                  <c:v>1.0068416595458984E-3</c:v>
                </c:pt>
                <c:pt idx="64750">
                  <c:v>1.007080078125E-3</c:v>
                </c:pt>
                <c:pt idx="64751">
                  <c:v>1.007080078125E-3</c:v>
                </c:pt>
                <c:pt idx="64752">
                  <c:v>1.0068416595458984E-3</c:v>
                </c:pt>
                <c:pt idx="64753">
                  <c:v>1.007080078125E-3</c:v>
                </c:pt>
                <c:pt idx="64754">
                  <c:v>1.007080078125E-3</c:v>
                </c:pt>
                <c:pt idx="64755">
                  <c:v>1.0068416595458984E-3</c:v>
                </c:pt>
                <c:pt idx="64756">
                  <c:v>1.007080078125E-3</c:v>
                </c:pt>
                <c:pt idx="64757">
                  <c:v>1.007080078125E-3</c:v>
                </c:pt>
                <c:pt idx="64758">
                  <c:v>1.0068416595458984E-3</c:v>
                </c:pt>
                <c:pt idx="64759">
                  <c:v>1.007080078125E-3</c:v>
                </c:pt>
                <c:pt idx="64760">
                  <c:v>1.0080337524414063E-3</c:v>
                </c:pt>
                <c:pt idx="64761">
                  <c:v>1.007080078125E-3</c:v>
                </c:pt>
                <c:pt idx="64762">
                  <c:v>1.0068416595458984E-3</c:v>
                </c:pt>
                <c:pt idx="64763">
                  <c:v>1.007080078125E-3</c:v>
                </c:pt>
                <c:pt idx="64764">
                  <c:v>1.007080078125E-3</c:v>
                </c:pt>
                <c:pt idx="64765">
                  <c:v>1.0068416595458984E-3</c:v>
                </c:pt>
                <c:pt idx="64766">
                  <c:v>1.007080078125E-3</c:v>
                </c:pt>
                <c:pt idx="64767">
                  <c:v>1.007080078125E-3</c:v>
                </c:pt>
                <c:pt idx="64768">
                  <c:v>1.0068416595458984E-3</c:v>
                </c:pt>
                <c:pt idx="64769">
                  <c:v>1.007080078125E-3</c:v>
                </c:pt>
                <c:pt idx="64770">
                  <c:v>1.007080078125E-3</c:v>
                </c:pt>
                <c:pt idx="64771">
                  <c:v>1.0068416595458984E-3</c:v>
                </c:pt>
                <c:pt idx="64772">
                  <c:v>1.007080078125E-3</c:v>
                </c:pt>
                <c:pt idx="64773">
                  <c:v>1.0080337524414063E-3</c:v>
                </c:pt>
                <c:pt idx="64774">
                  <c:v>1.0068416595458984E-3</c:v>
                </c:pt>
                <c:pt idx="64775">
                  <c:v>1.007080078125E-3</c:v>
                </c:pt>
                <c:pt idx="64776">
                  <c:v>1.007080078125E-3</c:v>
                </c:pt>
                <c:pt idx="64777">
                  <c:v>1.0068416595458984E-3</c:v>
                </c:pt>
                <c:pt idx="64778">
                  <c:v>1.007080078125E-3</c:v>
                </c:pt>
                <c:pt idx="64779">
                  <c:v>1.007080078125E-3</c:v>
                </c:pt>
                <c:pt idx="64780">
                  <c:v>1.0068416595458984E-3</c:v>
                </c:pt>
                <c:pt idx="64781">
                  <c:v>1.007080078125E-3</c:v>
                </c:pt>
                <c:pt idx="64782">
                  <c:v>1.007080078125E-3</c:v>
                </c:pt>
                <c:pt idx="64783">
                  <c:v>1.0068416595458984E-3</c:v>
                </c:pt>
                <c:pt idx="64784">
                  <c:v>1.007080078125E-3</c:v>
                </c:pt>
                <c:pt idx="64785">
                  <c:v>1.0080337524414063E-3</c:v>
                </c:pt>
                <c:pt idx="64786">
                  <c:v>1.007080078125E-3</c:v>
                </c:pt>
                <c:pt idx="64787">
                  <c:v>1.0068416595458984E-3</c:v>
                </c:pt>
                <c:pt idx="64788">
                  <c:v>1.007080078125E-3</c:v>
                </c:pt>
                <c:pt idx="64789">
                  <c:v>1.007080078125E-3</c:v>
                </c:pt>
                <c:pt idx="64790">
                  <c:v>1.0068416595458984E-3</c:v>
                </c:pt>
                <c:pt idx="64791">
                  <c:v>1.007080078125E-3</c:v>
                </c:pt>
                <c:pt idx="64792">
                  <c:v>1.007080078125E-3</c:v>
                </c:pt>
                <c:pt idx="64793">
                  <c:v>1.0068416595458984E-3</c:v>
                </c:pt>
                <c:pt idx="64794">
                  <c:v>1.007080078125E-3</c:v>
                </c:pt>
                <c:pt idx="64795">
                  <c:v>1.007080078125E-3</c:v>
                </c:pt>
                <c:pt idx="64796">
                  <c:v>1.0068416595458984E-3</c:v>
                </c:pt>
                <c:pt idx="64797">
                  <c:v>1.007080078125E-3</c:v>
                </c:pt>
                <c:pt idx="64798">
                  <c:v>1.0080337524414063E-3</c:v>
                </c:pt>
                <c:pt idx="64799">
                  <c:v>1.0068416595458984E-3</c:v>
                </c:pt>
                <c:pt idx="64800">
                  <c:v>1.007080078125E-3</c:v>
                </c:pt>
                <c:pt idx="64801">
                  <c:v>1.007080078125E-3</c:v>
                </c:pt>
                <c:pt idx="64802">
                  <c:v>1.0068416595458984E-3</c:v>
                </c:pt>
                <c:pt idx="64803">
                  <c:v>1.007080078125E-3</c:v>
                </c:pt>
                <c:pt idx="64804">
                  <c:v>1.007080078125E-3</c:v>
                </c:pt>
                <c:pt idx="64805">
                  <c:v>1.0068416595458984E-3</c:v>
                </c:pt>
                <c:pt idx="64806">
                  <c:v>1.007080078125E-3</c:v>
                </c:pt>
                <c:pt idx="64807">
                  <c:v>1.007080078125E-3</c:v>
                </c:pt>
                <c:pt idx="64808">
                  <c:v>1.0068416595458984E-3</c:v>
                </c:pt>
                <c:pt idx="64809">
                  <c:v>1.007080078125E-3</c:v>
                </c:pt>
                <c:pt idx="64810">
                  <c:v>1.0080337524414063E-3</c:v>
                </c:pt>
                <c:pt idx="64811">
                  <c:v>1.007080078125E-3</c:v>
                </c:pt>
                <c:pt idx="64812">
                  <c:v>1.0068416595458984E-3</c:v>
                </c:pt>
                <c:pt idx="64813">
                  <c:v>1.007080078125E-3</c:v>
                </c:pt>
                <c:pt idx="64814">
                  <c:v>1.007080078125E-3</c:v>
                </c:pt>
                <c:pt idx="64815">
                  <c:v>1.0068416595458984E-3</c:v>
                </c:pt>
                <c:pt idx="64816">
                  <c:v>1.007080078125E-3</c:v>
                </c:pt>
                <c:pt idx="64817">
                  <c:v>1.007080078125E-3</c:v>
                </c:pt>
                <c:pt idx="64818">
                  <c:v>1.0068416595458984E-3</c:v>
                </c:pt>
                <c:pt idx="64819">
                  <c:v>1.007080078125E-3</c:v>
                </c:pt>
                <c:pt idx="64820">
                  <c:v>1.007080078125E-3</c:v>
                </c:pt>
                <c:pt idx="64821">
                  <c:v>1.0068416595458984E-3</c:v>
                </c:pt>
                <c:pt idx="64822">
                  <c:v>1.007080078125E-3</c:v>
                </c:pt>
                <c:pt idx="64823">
                  <c:v>1.0080337524414063E-3</c:v>
                </c:pt>
                <c:pt idx="64824">
                  <c:v>1.0068416595458984E-3</c:v>
                </c:pt>
                <c:pt idx="64825">
                  <c:v>1.007080078125E-3</c:v>
                </c:pt>
                <c:pt idx="64826">
                  <c:v>1.007080078125E-3</c:v>
                </c:pt>
                <c:pt idx="64827">
                  <c:v>1.0068416595458984E-3</c:v>
                </c:pt>
                <c:pt idx="64828">
                  <c:v>1.007080078125E-3</c:v>
                </c:pt>
                <c:pt idx="64829">
                  <c:v>1.007080078125E-3</c:v>
                </c:pt>
                <c:pt idx="64830">
                  <c:v>1.0068416595458984E-3</c:v>
                </c:pt>
                <c:pt idx="64831">
                  <c:v>1.007080078125E-3</c:v>
                </c:pt>
                <c:pt idx="64832">
                  <c:v>1.007080078125E-3</c:v>
                </c:pt>
                <c:pt idx="64833">
                  <c:v>1.0068416595458984E-3</c:v>
                </c:pt>
                <c:pt idx="64834">
                  <c:v>1.007080078125E-3</c:v>
                </c:pt>
                <c:pt idx="64835">
                  <c:v>1.0080337524414063E-3</c:v>
                </c:pt>
                <c:pt idx="64836">
                  <c:v>1.007080078125E-3</c:v>
                </c:pt>
                <c:pt idx="64837">
                  <c:v>1.0068416595458984E-3</c:v>
                </c:pt>
                <c:pt idx="64838">
                  <c:v>1.007080078125E-3</c:v>
                </c:pt>
                <c:pt idx="64839">
                  <c:v>1.007080078125E-3</c:v>
                </c:pt>
                <c:pt idx="64840">
                  <c:v>1.0068416595458984E-3</c:v>
                </c:pt>
                <c:pt idx="64841">
                  <c:v>1.007080078125E-3</c:v>
                </c:pt>
                <c:pt idx="64842">
                  <c:v>1.007080078125E-3</c:v>
                </c:pt>
                <c:pt idx="64843">
                  <c:v>1.0068416595458984E-3</c:v>
                </c:pt>
                <c:pt idx="64844">
                  <c:v>1.007080078125E-3</c:v>
                </c:pt>
                <c:pt idx="64845">
                  <c:v>1.007080078125E-3</c:v>
                </c:pt>
                <c:pt idx="64846">
                  <c:v>1.0068416595458984E-3</c:v>
                </c:pt>
                <c:pt idx="64847">
                  <c:v>1.007080078125E-3</c:v>
                </c:pt>
                <c:pt idx="64848">
                  <c:v>1.0080337524414063E-3</c:v>
                </c:pt>
                <c:pt idx="64849">
                  <c:v>1.0068416595458984E-3</c:v>
                </c:pt>
                <c:pt idx="64850">
                  <c:v>1.007080078125E-3</c:v>
                </c:pt>
                <c:pt idx="64851">
                  <c:v>1.007080078125E-3</c:v>
                </c:pt>
                <c:pt idx="64852">
                  <c:v>1.0068416595458984E-3</c:v>
                </c:pt>
                <c:pt idx="64853">
                  <c:v>1.007080078125E-3</c:v>
                </c:pt>
                <c:pt idx="64854">
                  <c:v>1.007080078125E-3</c:v>
                </c:pt>
                <c:pt idx="64855">
                  <c:v>1.0068416595458984E-3</c:v>
                </c:pt>
                <c:pt idx="64856">
                  <c:v>1.007080078125E-3</c:v>
                </c:pt>
                <c:pt idx="64857">
                  <c:v>1.007080078125E-3</c:v>
                </c:pt>
                <c:pt idx="64858">
                  <c:v>1.0068416595458984E-3</c:v>
                </c:pt>
                <c:pt idx="64859">
                  <c:v>1.007080078125E-3</c:v>
                </c:pt>
                <c:pt idx="64860">
                  <c:v>1.0080337524414063E-3</c:v>
                </c:pt>
                <c:pt idx="64861">
                  <c:v>1.007080078125E-3</c:v>
                </c:pt>
                <c:pt idx="64862">
                  <c:v>1.0068416595458984E-3</c:v>
                </c:pt>
                <c:pt idx="64863">
                  <c:v>1.007080078125E-3</c:v>
                </c:pt>
                <c:pt idx="64864">
                  <c:v>1.007080078125E-3</c:v>
                </c:pt>
                <c:pt idx="64865">
                  <c:v>1.0068416595458984E-3</c:v>
                </c:pt>
                <c:pt idx="64866">
                  <c:v>1.007080078125E-3</c:v>
                </c:pt>
                <c:pt idx="64867">
                  <c:v>1.007080078125E-3</c:v>
                </c:pt>
                <c:pt idx="64868">
                  <c:v>1.0068416595458984E-3</c:v>
                </c:pt>
                <c:pt idx="64869">
                  <c:v>1.007080078125E-3</c:v>
                </c:pt>
                <c:pt idx="64870">
                  <c:v>1.007080078125E-3</c:v>
                </c:pt>
                <c:pt idx="64871">
                  <c:v>1.0068416595458984E-3</c:v>
                </c:pt>
                <c:pt idx="64872">
                  <c:v>1.007080078125E-3</c:v>
                </c:pt>
                <c:pt idx="64873">
                  <c:v>1.0080337524414063E-3</c:v>
                </c:pt>
                <c:pt idx="64874">
                  <c:v>1.0068416595458984E-3</c:v>
                </c:pt>
                <c:pt idx="64875">
                  <c:v>1.007080078125E-3</c:v>
                </c:pt>
                <c:pt idx="64876">
                  <c:v>1.007080078125E-3</c:v>
                </c:pt>
                <c:pt idx="64877">
                  <c:v>1.0068416595458984E-3</c:v>
                </c:pt>
                <c:pt idx="64878">
                  <c:v>1.007080078125E-3</c:v>
                </c:pt>
                <c:pt idx="64879">
                  <c:v>1.007080078125E-3</c:v>
                </c:pt>
                <c:pt idx="64880">
                  <c:v>1.0068416595458984E-3</c:v>
                </c:pt>
                <c:pt idx="64881">
                  <c:v>1.007080078125E-3</c:v>
                </c:pt>
                <c:pt idx="64882">
                  <c:v>1.007080078125E-3</c:v>
                </c:pt>
                <c:pt idx="64883">
                  <c:v>1.0068416595458984E-3</c:v>
                </c:pt>
                <c:pt idx="64884">
                  <c:v>1.007080078125E-3</c:v>
                </c:pt>
                <c:pt idx="64885">
                  <c:v>1.0080337524414063E-3</c:v>
                </c:pt>
                <c:pt idx="64886">
                  <c:v>1.007080078125E-3</c:v>
                </c:pt>
                <c:pt idx="64887">
                  <c:v>1.0068416595458984E-3</c:v>
                </c:pt>
                <c:pt idx="64888">
                  <c:v>1.007080078125E-3</c:v>
                </c:pt>
                <c:pt idx="64889">
                  <c:v>1.007080078125E-3</c:v>
                </c:pt>
                <c:pt idx="64890">
                  <c:v>1.0068416595458984E-3</c:v>
                </c:pt>
                <c:pt idx="64891">
                  <c:v>1.007080078125E-3</c:v>
                </c:pt>
                <c:pt idx="64892">
                  <c:v>1.007080078125E-3</c:v>
                </c:pt>
                <c:pt idx="64893">
                  <c:v>1.0068416595458984E-3</c:v>
                </c:pt>
                <c:pt idx="64894">
                  <c:v>1.007080078125E-3</c:v>
                </c:pt>
                <c:pt idx="64895">
                  <c:v>1.007080078125E-3</c:v>
                </c:pt>
                <c:pt idx="64896">
                  <c:v>1.0068416595458984E-3</c:v>
                </c:pt>
                <c:pt idx="64897">
                  <c:v>1.007080078125E-3</c:v>
                </c:pt>
                <c:pt idx="64898">
                  <c:v>1.0080337524414063E-3</c:v>
                </c:pt>
                <c:pt idx="64899">
                  <c:v>1.0068416595458984E-3</c:v>
                </c:pt>
                <c:pt idx="64900">
                  <c:v>1.007080078125E-3</c:v>
                </c:pt>
                <c:pt idx="64901">
                  <c:v>1.007080078125E-3</c:v>
                </c:pt>
                <c:pt idx="64902">
                  <c:v>1.0068416595458984E-3</c:v>
                </c:pt>
                <c:pt idx="64903">
                  <c:v>1.007080078125E-3</c:v>
                </c:pt>
                <c:pt idx="64904">
                  <c:v>1.007080078125E-3</c:v>
                </c:pt>
                <c:pt idx="64905">
                  <c:v>1.0068416595458984E-3</c:v>
                </c:pt>
                <c:pt idx="64906">
                  <c:v>1.007080078125E-3</c:v>
                </c:pt>
                <c:pt idx="64907">
                  <c:v>1.007080078125E-3</c:v>
                </c:pt>
                <c:pt idx="64908">
                  <c:v>1.0068416595458984E-3</c:v>
                </c:pt>
                <c:pt idx="64909">
                  <c:v>1.007080078125E-3</c:v>
                </c:pt>
                <c:pt idx="64910">
                  <c:v>1.0080337524414063E-3</c:v>
                </c:pt>
                <c:pt idx="64911">
                  <c:v>1.007080078125E-3</c:v>
                </c:pt>
                <c:pt idx="64912">
                  <c:v>1.0068416595458984E-3</c:v>
                </c:pt>
                <c:pt idx="64913">
                  <c:v>1.007080078125E-3</c:v>
                </c:pt>
                <c:pt idx="64914">
                  <c:v>1.007080078125E-3</c:v>
                </c:pt>
                <c:pt idx="64915">
                  <c:v>1.0068416595458984E-3</c:v>
                </c:pt>
                <c:pt idx="64916">
                  <c:v>1.007080078125E-3</c:v>
                </c:pt>
                <c:pt idx="64917">
                  <c:v>1.007080078125E-3</c:v>
                </c:pt>
                <c:pt idx="64918">
                  <c:v>1.0068416595458984E-3</c:v>
                </c:pt>
                <c:pt idx="64919">
                  <c:v>1.007080078125E-3</c:v>
                </c:pt>
                <c:pt idx="64920">
                  <c:v>1.007080078125E-3</c:v>
                </c:pt>
                <c:pt idx="64921">
                  <c:v>1.0068416595458984E-3</c:v>
                </c:pt>
                <c:pt idx="64922">
                  <c:v>1.007080078125E-3</c:v>
                </c:pt>
                <c:pt idx="64923">
                  <c:v>1.0080337524414063E-3</c:v>
                </c:pt>
                <c:pt idx="64924">
                  <c:v>1.0068416595458984E-3</c:v>
                </c:pt>
                <c:pt idx="64925">
                  <c:v>1.007080078125E-3</c:v>
                </c:pt>
                <c:pt idx="64926">
                  <c:v>1.007080078125E-3</c:v>
                </c:pt>
                <c:pt idx="64927">
                  <c:v>1.0068416595458984E-3</c:v>
                </c:pt>
                <c:pt idx="64928">
                  <c:v>1.007080078125E-3</c:v>
                </c:pt>
                <c:pt idx="64929">
                  <c:v>1.007080078125E-3</c:v>
                </c:pt>
                <c:pt idx="64930">
                  <c:v>1.0068416595458984E-3</c:v>
                </c:pt>
                <c:pt idx="64931">
                  <c:v>1.007080078125E-3</c:v>
                </c:pt>
                <c:pt idx="64932">
                  <c:v>1.007080078125E-3</c:v>
                </c:pt>
                <c:pt idx="64933">
                  <c:v>1.0068416595458984E-3</c:v>
                </c:pt>
                <c:pt idx="64934">
                  <c:v>1.007080078125E-3</c:v>
                </c:pt>
                <c:pt idx="64935">
                  <c:v>1.0080337524414063E-3</c:v>
                </c:pt>
                <c:pt idx="64936">
                  <c:v>1.007080078125E-3</c:v>
                </c:pt>
                <c:pt idx="64937">
                  <c:v>1.0068416595458984E-3</c:v>
                </c:pt>
                <c:pt idx="64938">
                  <c:v>1.007080078125E-3</c:v>
                </c:pt>
                <c:pt idx="64939">
                  <c:v>1.007080078125E-3</c:v>
                </c:pt>
                <c:pt idx="64940">
                  <c:v>1.0068416595458984E-3</c:v>
                </c:pt>
                <c:pt idx="64941">
                  <c:v>1.007080078125E-3</c:v>
                </c:pt>
                <c:pt idx="64942">
                  <c:v>1.007080078125E-3</c:v>
                </c:pt>
                <c:pt idx="64943">
                  <c:v>1.0068416595458984E-3</c:v>
                </c:pt>
                <c:pt idx="64944">
                  <c:v>1.007080078125E-3</c:v>
                </c:pt>
                <c:pt idx="64945">
                  <c:v>1.007080078125E-3</c:v>
                </c:pt>
                <c:pt idx="64946">
                  <c:v>1.0068416595458984E-3</c:v>
                </c:pt>
                <c:pt idx="64947">
                  <c:v>1.007080078125E-3</c:v>
                </c:pt>
                <c:pt idx="64948">
                  <c:v>1.0080337524414063E-3</c:v>
                </c:pt>
                <c:pt idx="64949">
                  <c:v>1.0068416595458984E-3</c:v>
                </c:pt>
                <c:pt idx="64950">
                  <c:v>1.007080078125E-3</c:v>
                </c:pt>
                <c:pt idx="64951">
                  <c:v>1.007080078125E-3</c:v>
                </c:pt>
                <c:pt idx="64952">
                  <c:v>1.0068416595458984E-3</c:v>
                </c:pt>
                <c:pt idx="64953">
                  <c:v>1.007080078125E-3</c:v>
                </c:pt>
                <c:pt idx="64954">
                  <c:v>1.007080078125E-3</c:v>
                </c:pt>
                <c:pt idx="64955">
                  <c:v>1.0068416595458984E-3</c:v>
                </c:pt>
                <c:pt idx="64956">
                  <c:v>1.007080078125E-3</c:v>
                </c:pt>
                <c:pt idx="64957">
                  <c:v>1.007080078125E-3</c:v>
                </c:pt>
                <c:pt idx="64958">
                  <c:v>1.0068416595458984E-3</c:v>
                </c:pt>
                <c:pt idx="64959">
                  <c:v>1.007080078125E-3</c:v>
                </c:pt>
                <c:pt idx="64960">
                  <c:v>1.0080337524414063E-3</c:v>
                </c:pt>
                <c:pt idx="64961">
                  <c:v>1.007080078125E-3</c:v>
                </c:pt>
                <c:pt idx="64962">
                  <c:v>1.0068416595458984E-3</c:v>
                </c:pt>
                <c:pt idx="64963">
                  <c:v>1.007080078125E-3</c:v>
                </c:pt>
                <c:pt idx="64964">
                  <c:v>1.007080078125E-3</c:v>
                </c:pt>
                <c:pt idx="64965">
                  <c:v>1.0068416595458984E-3</c:v>
                </c:pt>
                <c:pt idx="64966">
                  <c:v>1.007080078125E-3</c:v>
                </c:pt>
                <c:pt idx="64967">
                  <c:v>1.007080078125E-3</c:v>
                </c:pt>
                <c:pt idx="64968">
                  <c:v>1.0068416595458984E-3</c:v>
                </c:pt>
                <c:pt idx="64969">
                  <c:v>1.007080078125E-3</c:v>
                </c:pt>
                <c:pt idx="64970">
                  <c:v>1.007080078125E-3</c:v>
                </c:pt>
                <c:pt idx="64971">
                  <c:v>1.0068416595458984E-3</c:v>
                </c:pt>
                <c:pt idx="64972">
                  <c:v>1.0080337524414063E-3</c:v>
                </c:pt>
                <c:pt idx="64973">
                  <c:v>1.007080078125E-3</c:v>
                </c:pt>
                <c:pt idx="64974">
                  <c:v>1.0068416595458984E-3</c:v>
                </c:pt>
                <c:pt idx="64975">
                  <c:v>1.007080078125E-3</c:v>
                </c:pt>
                <c:pt idx="64976">
                  <c:v>1.007080078125E-3</c:v>
                </c:pt>
                <c:pt idx="64977">
                  <c:v>1.0068416595458984E-3</c:v>
                </c:pt>
                <c:pt idx="64978">
                  <c:v>1.007080078125E-3</c:v>
                </c:pt>
                <c:pt idx="64979">
                  <c:v>1.007080078125E-3</c:v>
                </c:pt>
                <c:pt idx="64980">
                  <c:v>1.0068416595458984E-3</c:v>
                </c:pt>
                <c:pt idx="64981">
                  <c:v>1.007080078125E-3</c:v>
                </c:pt>
                <c:pt idx="64982">
                  <c:v>1.007080078125E-3</c:v>
                </c:pt>
                <c:pt idx="64983">
                  <c:v>1.0068416595458984E-3</c:v>
                </c:pt>
                <c:pt idx="64984">
                  <c:v>1.007080078125E-3</c:v>
                </c:pt>
                <c:pt idx="64985">
                  <c:v>1.0080337524414063E-3</c:v>
                </c:pt>
                <c:pt idx="64986">
                  <c:v>1.007080078125E-3</c:v>
                </c:pt>
                <c:pt idx="64987">
                  <c:v>1.0068416595458984E-3</c:v>
                </c:pt>
                <c:pt idx="64988">
                  <c:v>1.007080078125E-3</c:v>
                </c:pt>
                <c:pt idx="64989">
                  <c:v>1.007080078125E-3</c:v>
                </c:pt>
                <c:pt idx="64990">
                  <c:v>1.0068416595458984E-3</c:v>
                </c:pt>
                <c:pt idx="64991">
                  <c:v>1.007080078125E-3</c:v>
                </c:pt>
                <c:pt idx="64992">
                  <c:v>1.007080078125E-3</c:v>
                </c:pt>
                <c:pt idx="64993">
                  <c:v>1.0068416595458984E-3</c:v>
                </c:pt>
                <c:pt idx="64994">
                  <c:v>1.007080078125E-3</c:v>
                </c:pt>
                <c:pt idx="64995">
                  <c:v>1.007080078125E-3</c:v>
                </c:pt>
                <c:pt idx="64996">
                  <c:v>1.0068416595458984E-3</c:v>
                </c:pt>
                <c:pt idx="64997">
                  <c:v>1.0080337524414063E-3</c:v>
                </c:pt>
                <c:pt idx="64998">
                  <c:v>1.007080078125E-3</c:v>
                </c:pt>
                <c:pt idx="64999">
                  <c:v>1.0068416595458984E-3</c:v>
                </c:pt>
                <c:pt idx="65000">
                  <c:v>1.007080078125E-3</c:v>
                </c:pt>
                <c:pt idx="65001">
                  <c:v>1.007080078125E-3</c:v>
                </c:pt>
                <c:pt idx="65002">
                  <c:v>1.0068416595458984E-3</c:v>
                </c:pt>
                <c:pt idx="65003">
                  <c:v>1.007080078125E-3</c:v>
                </c:pt>
                <c:pt idx="65004">
                  <c:v>1.007080078125E-3</c:v>
                </c:pt>
                <c:pt idx="65005">
                  <c:v>1.0068416595458984E-3</c:v>
                </c:pt>
                <c:pt idx="65006">
                  <c:v>1.007080078125E-3</c:v>
                </c:pt>
                <c:pt idx="65007">
                  <c:v>1.007080078125E-3</c:v>
                </c:pt>
                <c:pt idx="65008">
                  <c:v>1.0068416595458984E-3</c:v>
                </c:pt>
                <c:pt idx="65009">
                  <c:v>1.007080078125E-3</c:v>
                </c:pt>
                <c:pt idx="65010">
                  <c:v>1.0080337524414063E-3</c:v>
                </c:pt>
                <c:pt idx="65011">
                  <c:v>1.007080078125E-3</c:v>
                </c:pt>
                <c:pt idx="65012">
                  <c:v>1.0068416595458984E-3</c:v>
                </c:pt>
                <c:pt idx="65013">
                  <c:v>1.007080078125E-3</c:v>
                </c:pt>
                <c:pt idx="65014">
                  <c:v>1.007080078125E-3</c:v>
                </c:pt>
                <c:pt idx="65015">
                  <c:v>1.0068416595458984E-3</c:v>
                </c:pt>
                <c:pt idx="65016">
                  <c:v>1.007080078125E-3</c:v>
                </c:pt>
                <c:pt idx="65017">
                  <c:v>1.007080078125E-3</c:v>
                </c:pt>
                <c:pt idx="65018">
                  <c:v>1.0068416595458984E-3</c:v>
                </c:pt>
                <c:pt idx="65019">
                  <c:v>1.007080078125E-3</c:v>
                </c:pt>
                <c:pt idx="65020">
                  <c:v>1.007080078125E-3</c:v>
                </c:pt>
                <c:pt idx="65021">
                  <c:v>1.0068416595458984E-3</c:v>
                </c:pt>
                <c:pt idx="65022">
                  <c:v>1.0080337524414063E-3</c:v>
                </c:pt>
                <c:pt idx="65023">
                  <c:v>1.007080078125E-3</c:v>
                </c:pt>
                <c:pt idx="65024">
                  <c:v>1.0068416595458984E-3</c:v>
                </c:pt>
                <c:pt idx="65025">
                  <c:v>1.007080078125E-3</c:v>
                </c:pt>
                <c:pt idx="65026">
                  <c:v>1.007080078125E-3</c:v>
                </c:pt>
                <c:pt idx="65027">
                  <c:v>1.0068416595458984E-3</c:v>
                </c:pt>
                <c:pt idx="65028">
                  <c:v>1.007080078125E-3</c:v>
                </c:pt>
                <c:pt idx="65029">
                  <c:v>1.007080078125E-3</c:v>
                </c:pt>
                <c:pt idx="65030">
                  <c:v>1.0068416595458984E-3</c:v>
                </c:pt>
                <c:pt idx="65031">
                  <c:v>1.007080078125E-3</c:v>
                </c:pt>
                <c:pt idx="65032">
                  <c:v>1.007080078125E-3</c:v>
                </c:pt>
                <c:pt idx="65033">
                  <c:v>1.0068416595458984E-3</c:v>
                </c:pt>
                <c:pt idx="65034">
                  <c:v>1.007080078125E-3</c:v>
                </c:pt>
                <c:pt idx="65035">
                  <c:v>2.2156000137329102E-2</c:v>
                </c:pt>
                <c:pt idx="65036">
                  <c:v>1.007080078125E-3</c:v>
                </c:pt>
                <c:pt idx="65037">
                  <c:v>1.0068416595458984E-3</c:v>
                </c:pt>
                <c:pt idx="65038">
                  <c:v>1.007080078125E-3</c:v>
                </c:pt>
                <c:pt idx="65039">
                  <c:v>1.0080337524414063E-3</c:v>
                </c:pt>
                <c:pt idx="65040">
                  <c:v>1.007080078125E-3</c:v>
                </c:pt>
                <c:pt idx="65041">
                  <c:v>1.0068416595458984E-3</c:v>
                </c:pt>
                <c:pt idx="65042">
                  <c:v>1.007080078125E-3</c:v>
                </c:pt>
                <c:pt idx="65043">
                  <c:v>1.007080078125E-3</c:v>
                </c:pt>
                <c:pt idx="65044">
                  <c:v>1.0068416595458984E-3</c:v>
                </c:pt>
                <c:pt idx="65045">
                  <c:v>1.007080078125E-3</c:v>
                </c:pt>
                <c:pt idx="65046">
                  <c:v>1.007080078125E-3</c:v>
                </c:pt>
                <c:pt idx="65047">
                  <c:v>1.0068416595458984E-3</c:v>
                </c:pt>
                <c:pt idx="65048">
                  <c:v>1.007080078125E-3</c:v>
                </c:pt>
                <c:pt idx="65049">
                  <c:v>1.007080078125E-3</c:v>
                </c:pt>
                <c:pt idx="65050">
                  <c:v>1.0068416595458984E-3</c:v>
                </c:pt>
                <c:pt idx="65051">
                  <c:v>1.0080337524414063E-3</c:v>
                </c:pt>
                <c:pt idx="65052">
                  <c:v>1.007080078125E-3</c:v>
                </c:pt>
                <c:pt idx="65053">
                  <c:v>1.0068416595458984E-3</c:v>
                </c:pt>
                <c:pt idx="65054">
                  <c:v>1.007080078125E-3</c:v>
                </c:pt>
                <c:pt idx="65055">
                  <c:v>1.007080078125E-3</c:v>
                </c:pt>
                <c:pt idx="65056">
                  <c:v>1.0068416595458984E-3</c:v>
                </c:pt>
                <c:pt idx="65057">
                  <c:v>1.007080078125E-3</c:v>
                </c:pt>
                <c:pt idx="65058">
                  <c:v>1.007080078125E-3</c:v>
                </c:pt>
                <c:pt idx="65059">
                  <c:v>1.0068416595458984E-3</c:v>
                </c:pt>
                <c:pt idx="65060">
                  <c:v>1.007080078125E-3</c:v>
                </c:pt>
                <c:pt idx="65061">
                  <c:v>1.007080078125E-3</c:v>
                </c:pt>
                <c:pt idx="65062">
                  <c:v>1.0068416595458984E-3</c:v>
                </c:pt>
                <c:pt idx="65063">
                  <c:v>1.007080078125E-3</c:v>
                </c:pt>
                <c:pt idx="65064">
                  <c:v>1.0080337524414063E-3</c:v>
                </c:pt>
                <c:pt idx="65065">
                  <c:v>1.007080078125E-3</c:v>
                </c:pt>
                <c:pt idx="65066">
                  <c:v>1.0068416595458984E-3</c:v>
                </c:pt>
                <c:pt idx="65067">
                  <c:v>1.007080078125E-3</c:v>
                </c:pt>
                <c:pt idx="65068">
                  <c:v>1.007080078125E-3</c:v>
                </c:pt>
                <c:pt idx="65069">
                  <c:v>1.0068416595458984E-3</c:v>
                </c:pt>
                <c:pt idx="65070">
                  <c:v>1.007080078125E-3</c:v>
                </c:pt>
                <c:pt idx="65071">
                  <c:v>1.007080078125E-3</c:v>
                </c:pt>
                <c:pt idx="65072">
                  <c:v>1.0068416595458984E-3</c:v>
                </c:pt>
                <c:pt idx="65073">
                  <c:v>1.007080078125E-3</c:v>
                </c:pt>
                <c:pt idx="65074">
                  <c:v>1.007080078125E-3</c:v>
                </c:pt>
                <c:pt idx="65075">
                  <c:v>1.0068416595458984E-3</c:v>
                </c:pt>
                <c:pt idx="65076">
                  <c:v>1.0080337524414063E-3</c:v>
                </c:pt>
                <c:pt idx="65077">
                  <c:v>1.007080078125E-3</c:v>
                </c:pt>
                <c:pt idx="65078">
                  <c:v>1.0068416595458984E-3</c:v>
                </c:pt>
                <c:pt idx="65079">
                  <c:v>1.007080078125E-3</c:v>
                </c:pt>
                <c:pt idx="65080">
                  <c:v>1.007080078125E-3</c:v>
                </c:pt>
                <c:pt idx="65081">
                  <c:v>1.0068416595458984E-3</c:v>
                </c:pt>
                <c:pt idx="65082">
                  <c:v>1.007080078125E-3</c:v>
                </c:pt>
                <c:pt idx="65083">
                  <c:v>1.007080078125E-3</c:v>
                </c:pt>
                <c:pt idx="65084">
                  <c:v>1.0068416595458984E-3</c:v>
                </c:pt>
                <c:pt idx="65085">
                  <c:v>1.007080078125E-3</c:v>
                </c:pt>
                <c:pt idx="65086">
                  <c:v>1.007080078125E-3</c:v>
                </c:pt>
                <c:pt idx="65087">
                  <c:v>1.0068416595458984E-3</c:v>
                </c:pt>
                <c:pt idx="65088">
                  <c:v>1.007080078125E-3</c:v>
                </c:pt>
                <c:pt idx="65089">
                  <c:v>1.0080337524414063E-3</c:v>
                </c:pt>
                <c:pt idx="65090">
                  <c:v>1.007080078125E-3</c:v>
                </c:pt>
                <c:pt idx="65091">
                  <c:v>1.0068416595458984E-3</c:v>
                </c:pt>
                <c:pt idx="65092">
                  <c:v>1.007080078125E-3</c:v>
                </c:pt>
                <c:pt idx="65093">
                  <c:v>1.007080078125E-3</c:v>
                </c:pt>
                <c:pt idx="65094">
                  <c:v>1.0068416595458984E-3</c:v>
                </c:pt>
                <c:pt idx="65095">
                  <c:v>1.007080078125E-3</c:v>
                </c:pt>
                <c:pt idx="65096">
                  <c:v>1.007080078125E-3</c:v>
                </c:pt>
                <c:pt idx="65097">
                  <c:v>1.0068416595458984E-3</c:v>
                </c:pt>
                <c:pt idx="65098">
                  <c:v>1.007080078125E-3</c:v>
                </c:pt>
                <c:pt idx="65099">
                  <c:v>1.007080078125E-3</c:v>
                </c:pt>
                <c:pt idx="65100">
                  <c:v>1.0068416595458984E-3</c:v>
                </c:pt>
                <c:pt idx="65101">
                  <c:v>1.0080337524414063E-3</c:v>
                </c:pt>
                <c:pt idx="65102">
                  <c:v>1.007080078125E-3</c:v>
                </c:pt>
                <c:pt idx="65103">
                  <c:v>1.0068416595458984E-3</c:v>
                </c:pt>
                <c:pt idx="65104">
                  <c:v>1.007080078125E-3</c:v>
                </c:pt>
                <c:pt idx="65105">
                  <c:v>1.007080078125E-3</c:v>
                </c:pt>
                <c:pt idx="65106">
                  <c:v>1.0068416595458984E-3</c:v>
                </c:pt>
                <c:pt idx="65107">
                  <c:v>1.007080078125E-3</c:v>
                </c:pt>
                <c:pt idx="65108">
                  <c:v>1.007080078125E-3</c:v>
                </c:pt>
                <c:pt idx="65109">
                  <c:v>1.0068416595458984E-3</c:v>
                </c:pt>
                <c:pt idx="65110">
                  <c:v>1.007080078125E-3</c:v>
                </c:pt>
                <c:pt idx="65111">
                  <c:v>1.007080078125E-3</c:v>
                </c:pt>
                <c:pt idx="65112">
                  <c:v>1.0068416595458984E-3</c:v>
                </c:pt>
                <c:pt idx="65113">
                  <c:v>2.1149158477783203E-2</c:v>
                </c:pt>
                <c:pt idx="65114">
                  <c:v>1.0068416595458984E-3</c:v>
                </c:pt>
                <c:pt idx="65115">
                  <c:v>1.007080078125E-3</c:v>
                </c:pt>
                <c:pt idx="65116">
                  <c:v>1.007080078125E-3</c:v>
                </c:pt>
                <c:pt idx="65117">
                  <c:v>1.0068416595458984E-3</c:v>
                </c:pt>
                <c:pt idx="65118">
                  <c:v>1.007080078125E-3</c:v>
                </c:pt>
                <c:pt idx="65119">
                  <c:v>1.0080337524414063E-3</c:v>
                </c:pt>
                <c:pt idx="65120">
                  <c:v>1.007080078125E-3</c:v>
                </c:pt>
                <c:pt idx="65121">
                  <c:v>1.0068416595458984E-3</c:v>
                </c:pt>
                <c:pt idx="65122">
                  <c:v>1.007080078125E-3</c:v>
                </c:pt>
                <c:pt idx="65123">
                  <c:v>1.007080078125E-3</c:v>
                </c:pt>
                <c:pt idx="65124">
                  <c:v>1.0068416595458984E-3</c:v>
                </c:pt>
                <c:pt idx="65125">
                  <c:v>1.007080078125E-3</c:v>
                </c:pt>
                <c:pt idx="65126">
                  <c:v>1.007080078125E-3</c:v>
                </c:pt>
                <c:pt idx="65127">
                  <c:v>1.0068416595458984E-3</c:v>
                </c:pt>
                <c:pt idx="65128">
                  <c:v>1.007080078125E-3</c:v>
                </c:pt>
                <c:pt idx="65129">
                  <c:v>1.007080078125E-3</c:v>
                </c:pt>
                <c:pt idx="65130">
                  <c:v>1.0068416595458984E-3</c:v>
                </c:pt>
                <c:pt idx="65131">
                  <c:v>1.0080337524414063E-3</c:v>
                </c:pt>
                <c:pt idx="65132">
                  <c:v>1.007080078125E-3</c:v>
                </c:pt>
                <c:pt idx="65133">
                  <c:v>1.0068416595458984E-3</c:v>
                </c:pt>
                <c:pt idx="65134">
                  <c:v>1.007080078125E-3</c:v>
                </c:pt>
                <c:pt idx="65135">
                  <c:v>1.007080078125E-3</c:v>
                </c:pt>
                <c:pt idx="65136">
                  <c:v>1.0068416595458984E-3</c:v>
                </c:pt>
                <c:pt idx="65137">
                  <c:v>1.007080078125E-3</c:v>
                </c:pt>
                <c:pt idx="65138">
                  <c:v>1.007080078125E-3</c:v>
                </c:pt>
                <c:pt idx="65139">
                  <c:v>6.0429573059082031E-3</c:v>
                </c:pt>
                <c:pt idx="65140">
                  <c:v>1.007080078125E-3</c:v>
                </c:pt>
                <c:pt idx="65141">
                  <c:v>1.0068416595458984E-3</c:v>
                </c:pt>
                <c:pt idx="65142">
                  <c:v>1.007080078125E-3</c:v>
                </c:pt>
                <c:pt idx="65143">
                  <c:v>1.007080078125E-3</c:v>
                </c:pt>
                <c:pt idx="65144">
                  <c:v>1.0068416595458984E-3</c:v>
                </c:pt>
                <c:pt idx="65145">
                  <c:v>1.007080078125E-3</c:v>
                </c:pt>
                <c:pt idx="65146">
                  <c:v>1.007080078125E-3</c:v>
                </c:pt>
                <c:pt idx="65147">
                  <c:v>1.0068416595458984E-3</c:v>
                </c:pt>
                <c:pt idx="65148">
                  <c:v>1.007080078125E-3</c:v>
                </c:pt>
                <c:pt idx="65149">
                  <c:v>1.0068416595458984E-3</c:v>
                </c:pt>
                <c:pt idx="65150">
                  <c:v>1.007080078125E-3</c:v>
                </c:pt>
                <c:pt idx="65151">
                  <c:v>1.0080337524414063E-3</c:v>
                </c:pt>
                <c:pt idx="65152">
                  <c:v>1.007080078125E-3</c:v>
                </c:pt>
                <c:pt idx="65153">
                  <c:v>1.0068416595458984E-3</c:v>
                </c:pt>
                <c:pt idx="65154">
                  <c:v>1.007080078125E-3</c:v>
                </c:pt>
                <c:pt idx="65155">
                  <c:v>1.007080078125E-3</c:v>
                </c:pt>
                <c:pt idx="65156">
                  <c:v>1.0068416595458984E-3</c:v>
                </c:pt>
                <c:pt idx="65157">
                  <c:v>1.007080078125E-3</c:v>
                </c:pt>
                <c:pt idx="65158">
                  <c:v>1.007080078125E-3</c:v>
                </c:pt>
                <c:pt idx="65159">
                  <c:v>1.0068416595458984E-3</c:v>
                </c:pt>
                <c:pt idx="65160">
                  <c:v>1.007080078125E-3</c:v>
                </c:pt>
                <c:pt idx="65161">
                  <c:v>1.007080078125E-3</c:v>
                </c:pt>
                <c:pt idx="65162">
                  <c:v>1.0068416595458984E-3</c:v>
                </c:pt>
                <c:pt idx="65163">
                  <c:v>1.007080078125E-3</c:v>
                </c:pt>
                <c:pt idx="65164">
                  <c:v>1.0080337524414063E-3</c:v>
                </c:pt>
                <c:pt idx="65165">
                  <c:v>1.007080078125E-3</c:v>
                </c:pt>
                <c:pt idx="65166">
                  <c:v>1.0068416595458984E-3</c:v>
                </c:pt>
                <c:pt idx="65167">
                  <c:v>1.007080078125E-3</c:v>
                </c:pt>
                <c:pt idx="65168">
                  <c:v>1.007080078125E-3</c:v>
                </c:pt>
                <c:pt idx="65169">
                  <c:v>1.0068416595458984E-3</c:v>
                </c:pt>
                <c:pt idx="65170">
                  <c:v>1.007080078125E-3</c:v>
                </c:pt>
                <c:pt idx="65171">
                  <c:v>1.0068416595458984E-3</c:v>
                </c:pt>
                <c:pt idx="65172">
                  <c:v>1.007080078125E-3</c:v>
                </c:pt>
                <c:pt idx="65173">
                  <c:v>1.007080078125E-3</c:v>
                </c:pt>
                <c:pt idx="65174">
                  <c:v>1.0068416595458984E-3</c:v>
                </c:pt>
                <c:pt idx="65175">
                  <c:v>1.007080078125E-3</c:v>
                </c:pt>
                <c:pt idx="65176">
                  <c:v>1.0080337524414063E-3</c:v>
                </c:pt>
                <c:pt idx="65177">
                  <c:v>1.007080078125E-3</c:v>
                </c:pt>
                <c:pt idx="65178">
                  <c:v>1.0068416595458984E-3</c:v>
                </c:pt>
                <c:pt idx="65179">
                  <c:v>1.007080078125E-3</c:v>
                </c:pt>
                <c:pt idx="65180">
                  <c:v>1.007080078125E-3</c:v>
                </c:pt>
                <c:pt idx="65181">
                  <c:v>1.0068416595458984E-3</c:v>
                </c:pt>
                <c:pt idx="65182">
                  <c:v>1.007080078125E-3</c:v>
                </c:pt>
                <c:pt idx="65183">
                  <c:v>1.007080078125E-3</c:v>
                </c:pt>
                <c:pt idx="65184">
                  <c:v>1.0068416595458984E-3</c:v>
                </c:pt>
                <c:pt idx="65185">
                  <c:v>1.007080078125E-3</c:v>
                </c:pt>
                <c:pt idx="65186">
                  <c:v>1.007080078125E-3</c:v>
                </c:pt>
                <c:pt idx="65187">
                  <c:v>1.0068416595458984E-3</c:v>
                </c:pt>
                <c:pt idx="65188">
                  <c:v>1.007080078125E-3</c:v>
                </c:pt>
                <c:pt idx="65189">
                  <c:v>1.0080337524414063E-3</c:v>
                </c:pt>
                <c:pt idx="65190">
                  <c:v>1.007080078125E-3</c:v>
                </c:pt>
                <c:pt idx="65191">
                  <c:v>1.0068416595458984E-3</c:v>
                </c:pt>
                <c:pt idx="65192">
                  <c:v>1.007080078125E-3</c:v>
                </c:pt>
                <c:pt idx="65193">
                  <c:v>1.0068416595458984E-3</c:v>
                </c:pt>
                <c:pt idx="65194">
                  <c:v>1.007080078125E-3</c:v>
                </c:pt>
                <c:pt idx="65195">
                  <c:v>1.007080078125E-3</c:v>
                </c:pt>
                <c:pt idx="65196">
                  <c:v>1.0068416595458984E-3</c:v>
                </c:pt>
                <c:pt idx="65197">
                  <c:v>1.007080078125E-3</c:v>
                </c:pt>
                <c:pt idx="65198">
                  <c:v>1.007080078125E-3</c:v>
                </c:pt>
                <c:pt idx="65199">
                  <c:v>1.0068416595458984E-3</c:v>
                </c:pt>
                <c:pt idx="65200">
                  <c:v>1.007080078125E-3</c:v>
                </c:pt>
                <c:pt idx="65201">
                  <c:v>1.0080337524414063E-3</c:v>
                </c:pt>
                <c:pt idx="65202">
                  <c:v>1.007080078125E-3</c:v>
                </c:pt>
                <c:pt idx="65203">
                  <c:v>1.0068416595458984E-3</c:v>
                </c:pt>
                <c:pt idx="65204">
                  <c:v>1.007080078125E-3</c:v>
                </c:pt>
                <c:pt idx="65205">
                  <c:v>1.007080078125E-3</c:v>
                </c:pt>
                <c:pt idx="65206">
                  <c:v>1.0068416595458984E-3</c:v>
                </c:pt>
                <c:pt idx="65207">
                  <c:v>1.007080078125E-3</c:v>
                </c:pt>
                <c:pt idx="65208">
                  <c:v>1.007080078125E-3</c:v>
                </c:pt>
                <c:pt idx="65209">
                  <c:v>1.0068416595458984E-3</c:v>
                </c:pt>
                <c:pt idx="65210">
                  <c:v>1.007080078125E-3</c:v>
                </c:pt>
                <c:pt idx="65211">
                  <c:v>1.007080078125E-3</c:v>
                </c:pt>
                <c:pt idx="65212">
                  <c:v>1.0068416595458984E-3</c:v>
                </c:pt>
                <c:pt idx="65213">
                  <c:v>1.007080078125E-3</c:v>
                </c:pt>
                <c:pt idx="65214">
                  <c:v>1.0080337524414063E-3</c:v>
                </c:pt>
                <c:pt idx="65215">
                  <c:v>1.0068416595458984E-3</c:v>
                </c:pt>
                <c:pt idx="65216">
                  <c:v>1.007080078125E-3</c:v>
                </c:pt>
                <c:pt idx="65217">
                  <c:v>1.007080078125E-3</c:v>
                </c:pt>
                <c:pt idx="65218">
                  <c:v>1.0068416595458984E-3</c:v>
                </c:pt>
                <c:pt idx="65219">
                  <c:v>1.007080078125E-3</c:v>
                </c:pt>
                <c:pt idx="65220">
                  <c:v>1.007080078125E-3</c:v>
                </c:pt>
                <c:pt idx="65221">
                  <c:v>1.0068416595458984E-3</c:v>
                </c:pt>
                <c:pt idx="65222">
                  <c:v>1.007080078125E-3</c:v>
                </c:pt>
                <c:pt idx="65223">
                  <c:v>1.007080078125E-3</c:v>
                </c:pt>
                <c:pt idx="65224">
                  <c:v>1.0068416595458984E-3</c:v>
                </c:pt>
                <c:pt idx="65225">
                  <c:v>1.007080078125E-3</c:v>
                </c:pt>
                <c:pt idx="65226">
                  <c:v>1.0080337524414063E-3</c:v>
                </c:pt>
                <c:pt idx="65227">
                  <c:v>1.007080078125E-3</c:v>
                </c:pt>
                <c:pt idx="65228">
                  <c:v>1.0068416595458984E-3</c:v>
                </c:pt>
                <c:pt idx="65229">
                  <c:v>1.007080078125E-3</c:v>
                </c:pt>
                <c:pt idx="65230">
                  <c:v>1.007080078125E-3</c:v>
                </c:pt>
                <c:pt idx="65231">
                  <c:v>1.0068416595458984E-3</c:v>
                </c:pt>
                <c:pt idx="65232">
                  <c:v>1.007080078125E-3</c:v>
                </c:pt>
                <c:pt idx="65233">
                  <c:v>1.007080078125E-3</c:v>
                </c:pt>
                <c:pt idx="65234">
                  <c:v>1.0068416595458984E-3</c:v>
                </c:pt>
                <c:pt idx="65235">
                  <c:v>1.007080078125E-3</c:v>
                </c:pt>
                <c:pt idx="65236">
                  <c:v>1.007080078125E-3</c:v>
                </c:pt>
                <c:pt idx="65237">
                  <c:v>1.0068416595458984E-3</c:v>
                </c:pt>
                <c:pt idx="65238">
                  <c:v>1.007080078125E-3</c:v>
                </c:pt>
                <c:pt idx="65239">
                  <c:v>1.0080337524414063E-3</c:v>
                </c:pt>
                <c:pt idx="65240">
                  <c:v>1.0068416595458984E-3</c:v>
                </c:pt>
                <c:pt idx="65241">
                  <c:v>1.007080078125E-3</c:v>
                </c:pt>
                <c:pt idx="65242">
                  <c:v>1.007080078125E-3</c:v>
                </c:pt>
                <c:pt idx="65243">
                  <c:v>1.0068416595458984E-3</c:v>
                </c:pt>
                <c:pt idx="65244">
                  <c:v>1.007080078125E-3</c:v>
                </c:pt>
                <c:pt idx="65245">
                  <c:v>1.007080078125E-3</c:v>
                </c:pt>
                <c:pt idx="65246">
                  <c:v>1.0068416595458984E-3</c:v>
                </c:pt>
                <c:pt idx="65247">
                  <c:v>1.007080078125E-3</c:v>
                </c:pt>
                <c:pt idx="65248">
                  <c:v>1.007080078125E-3</c:v>
                </c:pt>
                <c:pt idx="65249">
                  <c:v>1.0068416595458984E-3</c:v>
                </c:pt>
                <c:pt idx="65250">
                  <c:v>1.007080078125E-3</c:v>
                </c:pt>
                <c:pt idx="65251">
                  <c:v>1.0080337524414063E-3</c:v>
                </c:pt>
                <c:pt idx="65252">
                  <c:v>1.007080078125E-3</c:v>
                </c:pt>
                <c:pt idx="65253">
                  <c:v>1.0068416595458984E-3</c:v>
                </c:pt>
                <c:pt idx="65254">
                  <c:v>1.007080078125E-3</c:v>
                </c:pt>
                <c:pt idx="65255">
                  <c:v>1.007080078125E-3</c:v>
                </c:pt>
                <c:pt idx="65256">
                  <c:v>1.0068416595458984E-3</c:v>
                </c:pt>
                <c:pt idx="65257">
                  <c:v>1.007080078125E-3</c:v>
                </c:pt>
                <c:pt idx="65258">
                  <c:v>1.007080078125E-3</c:v>
                </c:pt>
                <c:pt idx="65259">
                  <c:v>1.0068416595458984E-3</c:v>
                </c:pt>
                <c:pt idx="65260">
                  <c:v>1.007080078125E-3</c:v>
                </c:pt>
                <c:pt idx="65261">
                  <c:v>1.007080078125E-3</c:v>
                </c:pt>
                <c:pt idx="65262">
                  <c:v>1.0068416595458984E-3</c:v>
                </c:pt>
                <c:pt idx="65263">
                  <c:v>1.007080078125E-3</c:v>
                </c:pt>
                <c:pt idx="65264">
                  <c:v>1.0080337524414063E-3</c:v>
                </c:pt>
                <c:pt idx="65265">
                  <c:v>1.0068416595458984E-3</c:v>
                </c:pt>
                <c:pt idx="65266">
                  <c:v>1.007080078125E-3</c:v>
                </c:pt>
                <c:pt idx="65267">
                  <c:v>1.007080078125E-3</c:v>
                </c:pt>
                <c:pt idx="65268">
                  <c:v>1.0068416595458984E-3</c:v>
                </c:pt>
                <c:pt idx="65269">
                  <c:v>1.007080078125E-3</c:v>
                </c:pt>
                <c:pt idx="65270">
                  <c:v>1.007080078125E-3</c:v>
                </c:pt>
                <c:pt idx="65271">
                  <c:v>1.0068416595458984E-3</c:v>
                </c:pt>
                <c:pt idx="65272">
                  <c:v>1.007080078125E-3</c:v>
                </c:pt>
                <c:pt idx="65273">
                  <c:v>1.007080078125E-3</c:v>
                </c:pt>
                <c:pt idx="65274">
                  <c:v>1.0068416595458984E-3</c:v>
                </c:pt>
                <c:pt idx="65275">
                  <c:v>1.007080078125E-3</c:v>
                </c:pt>
                <c:pt idx="65276">
                  <c:v>1.0080337524414063E-3</c:v>
                </c:pt>
                <c:pt idx="65277">
                  <c:v>1.007080078125E-3</c:v>
                </c:pt>
                <c:pt idx="65278">
                  <c:v>1.0068416595458984E-3</c:v>
                </c:pt>
                <c:pt idx="65279">
                  <c:v>1.007080078125E-3</c:v>
                </c:pt>
                <c:pt idx="65280">
                  <c:v>1.007080078125E-3</c:v>
                </c:pt>
                <c:pt idx="65281">
                  <c:v>1.0068416595458984E-3</c:v>
                </c:pt>
                <c:pt idx="65282">
                  <c:v>1.007080078125E-3</c:v>
                </c:pt>
                <c:pt idx="65283">
                  <c:v>1.007080078125E-3</c:v>
                </c:pt>
                <c:pt idx="65284">
                  <c:v>1.0068416595458984E-3</c:v>
                </c:pt>
                <c:pt idx="65285">
                  <c:v>1.007080078125E-3</c:v>
                </c:pt>
                <c:pt idx="65286">
                  <c:v>1.007080078125E-3</c:v>
                </c:pt>
                <c:pt idx="65287">
                  <c:v>1.0068416595458984E-3</c:v>
                </c:pt>
                <c:pt idx="65288">
                  <c:v>1.007080078125E-3</c:v>
                </c:pt>
                <c:pt idx="65289">
                  <c:v>1.0080337524414063E-3</c:v>
                </c:pt>
                <c:pt idx="65290">
                  <c:v>1.0068416595458984E-3</c:v>
                </c:pt>
                <c:pt idx="65291">
                  <c:v>1.007080078125E-3</c:v>
                </c:pt>
                <c:pt idx="65292">
                  <c:v>1.007080078125E-3</c:v>
                </c:pt>
                <c:pt idx="65293">
                  <c:v>1.0068416595458984E-3</c:v>
                </c:pt>
                <c:pt idx="65294">
                  <c:v>1.007080078125E-3</c:v>
                </c:pt>
                <c:pt idx="65295">
                  <c:v>1.007080078125E-3</c:v>
                </c:pt>
                <c:pt idx="65296">
                  <c:v>1.0068416595458984E-3</c:v>
                </c:pt>
                <c:pt idx="65297">
                  <c:v>1.007080078125E-3</c:v>
                </c:pt>
                <c:pt idx="65298">
                  <c:v>1.007080078125E-3</c:v>
                </c:pt>
                <c:pt idx="65299">
                  <c:v>1.0068416595458984E-3</c:v>
                </c:pt>
                <c:pt idx="65300">
                  <c:v>1.007080078125E-3</c:v>
                </c:pt>
                <c:pt idx="65301">
                  <c:v>1.0080337524414063E-3</c:v>
                </c:pt>
                <c:pt idx="65302">
                  <c:v>1.007080078125E-3</c:v>
                </c:pt>
                <c:pt idx="65303">
                  <c:v>1.0068416595458984E-3</c:v>
                </c:pt>
                <c:pt idx="65304">
                  <c:v>1.007080078125E-3</c:v>
                </c:pt>
                <c:pt idx="65305">
                  <c:v>1.007080078125E-3</c:v>
                </c:pt>
                <c:pt idx="65306">
                  <c:v>1.0068416595458984E-3</c:v>
                </c:pt>
                <c:pt idx="65307">
                  <c:v>1.007080078125E-3</c:v>
                </c:pt>
                <c:pt idx="65308">
                  <c:v>1.007080078125E-3</c:v>
                </c:pt>
                <c:pt idx="65309">
                  <c:v>1.0068416595458984E-3</c:v>
                </c:pt>
                <c:pt idx="65310">
                  <c:v>1.007080078125E-3</c:v>
                </c:pt>
                <c:pt idx="65311">
                  <c:v>1.007080078125E-3</c:v>
                </c:pt>
                <c:pt idx="65312">
                  <c:v>1.0068416595458984E-3</c:v>
                </c:pt>
                <c:pt idx="65313">
                  <c:v>1.007080078125E-3</c:v>
                </c:pt>
                <c:pt idx="65314">
                  <c:v>1.0080337524414063E-3</c:v>
                </c:pt>
                <c:pt idx="65315">
                  <c:v>1.0068416595458984E-3</c:v>
                </c:pt>
                <c:pt idx="65316">
                  <c:v>1.007080078125E-3</c:v>
                </c:pt>
                <c:pt idx="65317">
                  <c:v>1.007080078125E-3</c:v>
                </c:pt>
                <c:pt idx="65318">
                  <c:v>1.0068416595458984E-3</c:v>
                </c:pt>
                <c:pt idx="65319">
                  <c:v>1.007080078125E-3</c:v>
                </c:pt>
                <c:pt idx="65320">
                  <c:v>1.007080078125E-3</c:v>
                </c:pt>
                <c:pt idx="65321">
                  <c:v>1.0068416595458984E-3</c:v>
                </c:pt>
                <c:pt idx="65322">
                  <c:v>1.007080078125E-3</c:v>
                </c:pt>
                <c:pt idx="65323">
                  <c:v>1.007080078125E-3</c:v>
                </c:pt>
                <c:pt idx="65324">
                  <c:v>1.0068416595458984E-3</c:v>
                </c:pt>
                <c:pt idx="65325">
                  <c:v>1.007080078125E-3</c:v>
                </c:pt>
                <c:pt idx="65326">
                  <c:v>1.0080337524414063E-3</c:v>
                </c:pt>
                <c:pt idx="65327">
                  <c:v>1.007080078125E-3</c:v>
                </c:pt>
                <c:pt idx="65328">
                  <c:v>1.0068416595458984E-3</c:v>
                </c:pt>
                <c:pt idx="65329">
                  <c:v>1.007080078125E-3</c:v>
                </c:pt>
                <c:pt idx="65330">
                  <c:v>1.007080078125E-3</c:v>
                </c:pt>
                <c:pt idx="65331">
                  <c:v>1.0068416595458984E-3</c:v>
                </c:pt>
                <c:pt idx="65332">
                  <c:v>1.007080078125E-3</c:v>
                </c:pt>
                <c:pt idx="65333">
                  <c:v>1.007080078125E-3</c:v>
                </c:pt>
                <c:pt idx="65334">
                  <c:v>1.0068416595458984E-3</c:v>
                </c:pt>
                <c:pt idx="65335">
                  <c:v>1.007080078125E-3</c:v>
                </c:pt>
                <c:pt idx="65336">
                  <c:v>1.007080078125E-3</c:v>
                </c:pt>
                <c:pt idx="65337">
                  <c:v>1.0068416595458984E-3</c:v>
                </c:pt>
                <c:pt idx="65338">
                  <c:v>1.007080078125E-3</c:v>
                </c:pt>
                <c:pt idx="65339">
                  <c:v>1.0080337524414063E-3</c:v>
                </c:pt>
                <c:pt idx="65340">
                  <c:v>1.0068416595458984E-3</c:v>
                </c:pt>
                <c:pt idx="65341">
                  <c:v>1.007080078125E-3</c:v>
                </c:pt>
                <c:pt idx="65342">
                  <c:v>1.007080078125E-3</c:v>
                </c:pt>
                <c:pt idx="65343">
                  <c:v>1.0068416595458984E-3</c:v>
                </c:pt>
                <c:pt idx="65344">
                  <c:v>1.007080078125E-3</c:v>
                </c:pt>
                <c:pt idx="65345">
                  <c:v>1.007080078125E-3</c:v>
                </c:pt>
                <c:pt idx="65346">
                  <c:v>1.0068416595458984E-3</c:v>
                </c:pt>
                <c:pt idx="65347">
                  <c:v>1.007080078125E-3</c:v>
                </c:pt>
                <c:pt idx="65348">
                  <c:v>1.007080078125E-3</c:v>
                </c:pt>
                <c:pt idx="65349">
                  <c:v>1.0068416595458984E-3</c:v>
                </c:pt>
                <c:pt idx="65350">
                  <c:v>1.007080078125E-3</c:v>
                </c:pt>
                <c:pt idx="65351">
                  <c:v>1.0080337524414063E-3</c:v>
                </c:pt>
                <c:pt idx="65352">
                  <c:v>1.007080078125E-3</c:v>
                </c:pt>
                <c:pt idx="65353">
                  <c:v>1.0068416595458984E-3</c:v>
                </c:pt>
                <c:pt idx="65354">
                  <c:v>1.007080078125E-3</c:v>
                </c:pt>
                <c:pt idx="65355">
                  <c:v>1.007080078125E-3</c:v>
                </c:pt>
                <c:pt idx="65356">
                  <c:v>1.0068416595458984E-3</c:v>
                </c:pt>
                <c:pt idx="65357">
                  <c:v>1.007080078125E-3</c:v>
                </c:pt>
                <c:pt idx="65358">
                  <c:v>1.007080078125E-3</c:v>
                </c:pt>
                <c:pt idx="65359">
                  <c:v>1.0068416595458984E-3</c:v>
                </c:pt>
                <c:pt idx="65360">
                  <c:v>1.007080078125E-3</c:v>
                </c:pt>
                <c:pt idx="65361">
                  <c:v>1.007080078125E-3</c:v>
                </c:pt>
                <c:pt idx="65362">
                  <c:v>1.0068416595458984E-3</c:v>
                </c:pt>
                <c:pt idx="65363">
                  <c:v>1.007080078125E-3</c:v>
                </c:pt>
                <c:pt idx="65364">
                  <c:v>1.0080337524414063E-3</c:v>
                </c:pt>
                <c:pt idx="65365">
                  <c:v>1.0068416595458984E-3</c:v>
                </c:pt>
                <c:pt idx="65366">
                  <c:v>1.007080078125E-3</c:v>
                </c:pt>
                <c:pt idx="65367">
                  <c:v>1.007080078125E-3</c:v>
                </c:pt>
                <c:pt idx="65368">
                  <c:v>1.0068416595458984E-3</c:v>
                </c:pt>
                <c:pt idx="65369">
                  <c:v>1.007080078125E-3</c:v>
                </c:pt>
                <c:pt idx="65370">
                  <c:v>1.007080078125E-3</c:v>
                </c:pt>
                <c:pt idx="65371">
                  <c:v>1.0068416595458984E-3</c:v>
                </c:pt>
                <c:pt idx="65372">
                  <c:v>1.007080078125E-3</c:v>
                </c:pt>
                <c:pt idx="65373">
                  <c:v>1.007080078125E-3</c:v>
                </c:pt>
                <c:pt idx="65374">
                  <c:v>1.0068416595458984E-3</c:v>
                </c:pt>
                <c:pt idx="65375">
                  <c:v>1.007080078125E-3</c:v>
                </c:pt>
                <c:pt idx="65376">
                  <c:v>1.0080337524414063E-3</c:v>
                </c:pt>
                <c:pt idx="65377">
                  <c:v>1.007080078125E-3</c:v>
                </c:pt>
                <c:pt idx="65378">
                  <c:v>1.0068416595458984E-3</c:v>
                </c:pt>
                <c:pt idx="65379">
                  <c:v>1.007080078125E-3</c:v>
                </c:pt>
                <c:pt idx="65380">
                  <c:v>1.007080078125E-3</c:v>
                </c:pt>
                <c:pt idx="65381">
                  <c:v>1.0068416595458984E-3</c:v>
                </c:pt>
                <c:pt idx="65382">
                  <c:v>1.007080078125E-3</c:v>
                </c:pt>
                <c:pt idx="65383">
                  <c:v>1.007080078125E-3</c:v>
                </c:pt>
                <c:pt idx="65384">
                  <c:v>1.0068416595458984E-3</c:v>
                </c:pt>
                <c:pt idx="65385">
                  <c:v>1.007080078125E-3</c:v>
                </c:pt>
                <c:pt idx="65386">
                  <c:v>1.007080078125E-3</c:v>
                </c:pt>
                <c:pt idx="65387">
                  <c:v>1.0068416595458984E-3</c:v>
                </c:pt>
                <c:pt idx="65388">
                  <c:v>1.007080078125E-3</c:v>
                </c:pt>
                <c:pt idx="65389">
                  <c:v>1.0080337524414063E-3</c:v>
                </c:pt>
                <c:pt idx="65390">
                  <c:v>1.0068416595458984E-3</c:v>
                </c:pt>
                <c:pt idx="65391">
                  <c:v>1.007080078125E-3</c:v>
                </c:pt>
                <c:pt idx="65392">
                  <c:v>1.007080078125E-3</c:v>
                </c:pt>
                <c:pt idx="65393">
                  <c:v>1.0068416595458984E-3</c:v>
                </c:pt>
                <c:pt idx="65394">
                  <c:v>1.007080078125E-3</c:v>
                </c:pt>
                <c:pt idx="65395">
                  <c:v>1.007080078125E-3</c:v>
                </c:pt>
                <c:pt idx="65396">
                  <c:v>1.0068416595458984E-3</c:v>
                </c:pt>
                <c:pt idx="65397">
                  <c:v>1.007080078125E-3</c:v>
                </c:pt>
                <c:pt idx="65398">
                  <c:v>1.007080078125E-3</c:v>
                </c:pt>
                <c:pt idx="65399">
                  <c:v>1.0068416595458984E-3</c:v>
                </c:pt>
                <c:pt idx="65400">
                  <c:v>1.007080078125E-3</c:v>
                </c:pt>
                <c:pt idx="65401">
                  <c:v>1.0080337524414063E-3</c:v>
                </c:pt>
                <c:pt idx="65402">
                  <c:v>1.007080078125E-3</c:v>
                </c:pt>
                <c:pt idx="65403">
                  <c:v>1.0068416595458984E-3</c:v>
                </c:pt>
                <c:pt idx="65404">
                  <c:v>1.007080078125E-3</c:v>
                </c:pt>
                <c:pt idx="65405">
                  <c:v>1.007080078125E-3</c:v>
                </c:pt>
                <c:pt idx="65406">
                  <c:v>1.0068416595458984E-3</c:v>
                </c:pt>
                <c:pt idx="65407">
                  <c:v>1.007080078125E-3</c:v>
                </c:pt>
                <c:pt idx="65408">
                  <c:v>1.007080078125E-3</c:v>
                </c:pt>
                <c:pt idx="65409">
                  <c:v>1.0068416595458984E-3</c:v>
                </c:pt>
                <c:pt idx="65410">
                  <c:v>1.007080078125E-3</c:v>
                </c:pt>
                <c:pt idx="65411">
                  <c:v>1.007080078125E-3</c:v>
                </c:pt>
                <c:pt idx="65412">
                  <c:v>1.0068416595458984E-3</c:v>
                </c:pt>
                <c:pt idx="65413">
                  <c:v>1.007080078125E-3</c:v>
                </c:pt>
                <c:pt idx="65414">
                  <c:v>1.0080337524414063E-3</c:v>
                </c:pt>
                <c:pt idx="65415">
                  <c:v>1.0068416595458984E-3</c:v>
                </c:pt>
                <c:pt idx="65416">
                  <c:v>1.007080078125E-3</c:v>
                </c:pt>
                <c:pt idx="65417">
                  <c:v>1.007080078125E-3</c:v>
                </c:pt>
                <c:pt idx="65418">
                  <c:v>1.0068416595458984E-3</c:v>
                </c:pt>
                <c:pt idx="65419">
                  <c:v>1.007080078125E-3</c:v>
                </c:pt>
                <c:pt idx="65420">
                  <c:v>1.007080078125E-3</c:v>
                </c:pt>
                <c:pt idx="65421">
                  <c:v>1.0068416595458984E-3</c:v>
                </c:pt>
                <c:pt idx="65422">
                  <c:v>1.007080078125E-3</c:v>
                </c:pt>
                <c:pt idx="65423">
                  <c:v>1.007080078125E-3</c:v>
                </c:pt>
                <c:pt idx="65424">
                  <c:v>1.0068416595458984E-3</c:v>
                </c:pt>
                <c:pt idx="65425">
                  <c:v>1.007080078125E-3</c:v>
                </c:pt>
                <c:pt idx="65426">
                  <c:v>1.0080337524414063E-3</c:v>
                </c:pt>
                <c:pt idx="65427">
                  <c:v>1.007080078125E-3</c:v>
                </c:pt>
                <c:pt idx="65428">
                  <c:v>1.0068416595458984E-3</c:v>
                </c:pt>
                <c:pt idx="65429">
                  <c:v>1.007080078125E-3</c:v>
                </c:pt>
                <c:pt idx="65430">
                  <c:v>1.007080078125E-3</c:v>
                </c:pt>
                <c:pt idx="65431">
                  <c:v>1.0068416595458984E-3</c:v>
                </c:pt>
                <c:pt idx="65432">
                  <c:v>1.007080078125E-3</c:v>
                </c:pt>
                <c:pt idx="65433">
                  <c:v>1.007080078125E-3</c:v>
                </c:pt>
                <c:pt idx="65434">
                  <c:v>1.0068416595458984E-3</c:v>
                </c:pt>
                <c:pt idx="65435">
                  <c:v>1.007080078125E-3</c:v>
                </c:pt>
                <c:pt idx="65436">
                  <c:v>1.007080078125E-3</c:v>
                </c:pt>
                <c:pt idx="65437">
                  <c:v>1.0068416595458984E-3</c:v>
                </c:pt>
                <c:pt idx="65438">
                  <c:v>1.0080337524414063E-3</c:v>
                </c:pt>
                <c:pt idx="65439">
                  <c:v>1.007080078125E-3</c:v>
                </c:pt>
                <c:pt idx="65440">
                  <c:v>1.0068416595458984E-3</c:v>
                </c:pt>
                <c:pt idx="65441">
                  <c:v>1.007080078125E-3</c:v>
                </c:pt>
                <c:pt idx="65442">
                  <c:v>1.007080078125E-3</c:v>
                </c:pt>
                <c:pt idx="65443">
                  <c:v>1.0068416595458984E-3</c:v>
                </c:pt>
                <c:pt idx="65444">
                  <c:v>1.007080078125E-3</c:v>
                </c:pt>
                <c:pt idx="65445">
                  <c:v>1.007080078125E-3</c:v>
                </c:pt>
                <c:pt idx="65446">
                  <c:v>1.0068416595458984E-3</c:v>
                </c:pt>
                <c:pt idx="65447">
                  <c:v>1.007080078125E-3</c:v>
                </c:pt>
                <c:pt idx="65448">
                  <c:v>1.007080078125E-3</c:v>
                </c:pt>
                <c:pt idx="65449">
                  <c:v>1.0068416595458984E-3</c:v>
                </c:pt>
                <c:pt idx="65450">
                  <c:v>1.007080078125E-3</c:v>
                </c:pt>
                <c:pt idx="65451">
                  <c:v>1.0080337524414063E-3</c:v>
                </c:pt>
                <c:pt idx="65452">
                  <c:v>1.007080078125E-3</c:v>
                </c:pt>
                <c:pt idx="65453">
                  <c:v>1.0068416595458984E-3</c:v>
                </c:pt>
                <c:pt idx="65454">
                  <c:v>1.007080078125E-3</c:v>
                </c:pt>
                <c:pt idx="65455">
                  <c:v>1.007080078125E-3</c:v>
                </c:pt>
                <c:pt idx="65456">
                  <c:v>1.0068416595458984E-3</c:v>
                </c:pt>
                <c:pt idx="65457">
                  <c:v>1.007080078125E-3</c:v>
                </c:pt>
                <c:pt idx="65458">
                  <c:v>1.007080078125E-3</c:v>
                </c:pt>
                <c:pt idx="65459">
                  <c:v>1.0068416595458984E-3</c:v>
                </c:pt>
                <c:pt idx="65460">
                  <c:v>1.007080078125E-3</c:v>
                </c:pt>
                <c:pt idx="65461">
                  <c:v>1.007080078125E-3</c:v>
                </c:pt>
                <c:pt idx="65462">
                  <c:v>1.0068416595458984E-3</c:v>
                </c:pt>
                <c:pt idx="65463">
                  <c:v>1.0080337524414063E-3</c:v>
                </c:pt>
                <c:pt idx="65464">
                  <c:v>1.007080078125E-3</c:v>
                </c:pt>
                <c:pt idx="65465">
                  <c:v>1.0068416595458984E-3</c:v>
                </c:pt>
                <c:pt idx="65466">
                  <c:v>1.007080078125E-3</c:v>
                </c:pt>
                <c:pt idx="65467">
                  <c:v>1.007080078125E-3</c:v>
                </c:pt>
                <c:pt idx="65468">
                  <c:v>1.0068416595458984E-3</c:v>
                </c:pt>
                <c:pt idx="65469">
                  <c:v>1.007080078125E-3</c:v>
                </c:pt>
                <c:pt idx="65470">
                  <c:v>1.007080078125E-3</c:v>
                </c:pt>
                <c:pt idx="65471">
                  <c:v>1.0068416595458984E-3</c:v>
                </c:pt>
                <c:pt idx="65472">
                  <c:v>1.007080078125E-3</c:v>
                </c:pt>
                <c:pt idx="65473">
                  <c:v>1.007080078125E-3</c:v>
                </c:pt>
                <c:pt idx="65474">
                  <c:v>1.0068416595458984E-3</c:v>
                </c:pt>
                <c:pt idx="65475">
                  <c:v>1.007080078125E-3</c:v>
                </c:pt>
                <c:pt idx="65476">
                  <c:v>1.0080337524414063E-3</c:v>
                </c:pt>
                <c:pt idx="65477">
                  <c:v>1.007080078125E-3</c:v>
                </c:pt>
                <c:pt idx="65478">
                  <c:v>1.0068416595458984E-3</c:v>
                </c:pt>
                <c:pt idx="65479">
                  <c:v>1.007080078125E-3</c:v>
                </c:pt>
                <c:pt idx="65480">
                  <c:v>1.007080078125E-3</c:v>
                </c:pt>
                <c:pt idx="65481">
                  <c:v>1.0068416595458984E-3</c:v>
                </c:pt>
                <c:pt idx="65482">
                  <c:v>2.01416015625E-3</c:v>
                </c:pt>
                <c:pt idx="65483">
                  <c:v>1.0068416595458984E-3</c:v>
                </c:pt>
                <c:pt idx="65484">
                  <c:v>1.007080078125E-3</c:v>
                </c:pt>
                <c:pt idx="65485">
                  <c:v>1.007080078125E-3</c:v>
                </c:pt>
                <c:pt idx="65486">
                  <c:v>1.0068416595458984E-3</c:v>
                </c:pt>
                <c:pt idx="65487">
                  <c:v>1.0080337524414063E-3</c:v>
                </c:pt>
                <c:pt idx="65488">
                  <c:v>1.007080078125E-3</c:v>
                </c:pt>
                <c:pt idx="65489">
                  <c:v>1.0068416595458984E-3</c:v>
                </c:pt>
                <c:pt idx="65490">
                  <c:v>1.007080078125E-3</c:v>
                </c:pt>
                <c:pt idx="65491">
                  <c:v>1.007080078125E-3</c:v>
                </c:pt>
                <c:pt idx="65492">
                  <c:v>1.0068416595458984E-3</c:v>
                </c:pt>
                <c:pt idx="65493">
                  <c:v>1.007080078125E-3</c:v>
                </c:pt>
                <c:pt idx="65494">
                  <c:v>1.007080078125E-3</c:v>
                </c:pt>
                <c:pt idx="65495">
                  <c:v>1.0068416595458984E-3</c:v>
                </c:pt>
                <c:pt idx="65496">
                  <c:v>1.007080078125E-3</c:v>
                </c:pt>
                <c:pt idx="65497">
                  <c:v>1.007080078125E-3</c:v>
                </c:pt>
                <c:pt idx="65498">
                  <c:v>1.0068416595458984E-3</c:v>
                </c:pt>
                <c:pt idx="65499">
                  <c:v>1.007080078125E-3</c:v>
                </c:pt>
                <c:pt idx="65500">
                  <c:v>1.0080337524414063E-3</c:v>
                </c:pt>
                <c:pt idx="65501">
                  <c:v>1.007080078125E-3</c:v>
                </c:pt>
                <c:pt idx="65502">
                  <c:v>1.0068416595458984E-3</c:v>
                </c:pt>
                <c:pt idx="65503">
                  <c:v>1.007080078125E-3</c:v>
                </c:pt>
                <c:pt idx="65504">
                  <c:v>1.007080078125E-3</c:v>
                </c:pt>
                <c:pt idx="65505">
                  <c:v>1.0068416595458984E-3</c:v>
                </c:pt>
                <c:pt idx="65506">
                  <c:v>1.007080078125E-3</c:v>
                </c:pt>
                <c:pt idx="65507">
                  <c:v>1.007080078125E-3</c:v>
                </c:pt>
                <c:pt idx="65508">
                  <c:v>1.0068416595458984E-3</c:v>
                </c:pt>
                <c:pt idx="65509">
                  <c:v>1.007080078125E-3</c:v>
                </c:pt>
                <c:pt idx="65510">
                  <c:v>1.007080078125E-3</c:v>
                </c:pt>
                <c:pt idx="65511">
                  <c:v>1.0068416595458984E-3</c:v>
                </c:pt>
                <c:pt idx="65512">
                  <c:v>1.0080337524414063E-3</c:v>
                </c:pt>
                <c:pt idx="65513">
                  <c:v>1.007080078125E-3</c:v>
                </c:pt>
                <c:pt idx="65514">
                  <c:v>1.0068416595458984E-3</c:v>
                </c:pt>
                <c:pt idx="65515">
                  <c:v>1.007080078125E-3</c:v>
                </c:pt>
                <c:pt idx="65516">
                  <c:v>1.007080078125E-3</c:v>
                </c:pt>
                <c:pt idx="65517">
                  <c:v>1.0068416595458984E-3</c:v>
                </c:pt>
                <c:pt idx="65518">
                  <c:v>1.007080078125E-3</c:v>
                </c:pt>
                <c:pt idx="65519">
                  <c:v>1.007080078125E-3</c:v>
                </c:pt>
                <c:pt idx="65520">
                  <c:v>1.0068416595458984E-3</c:v>
                </c:pt>
                <c:pt idx="65521">
                  <c:v>1.007080078125E-3</c:v>
                </c:pt>
                <c:pt idx="65522">
                  <c:v>1.007080078125E-3</c:v>
                </c:pt>
                <c:pt idx="65523">
                  <c:v>1.0068416595458984E-3</c:v>
                </c:pt>
                <c:pt idx="65524">
                  <c:v>1.007080078125E-3</c:v>
                </c:pt>
                <c:pt idx="65525">
                  <c:v>1.0080337524414063E-3</c:v>
                </c:pt>
                <c:pt idx="65526">
                  <c:v>1.007080078125E-3</c:v>
                </c:pt>
                <c:pt idx="65527">
                  <c:v>1.0068416595458984E-3</c:v>
                </c:pt>
                <c:pt idx="65528">
                  <c:v>1.007080078125E-3</c:v>
                </c:pt>
                <c:pt idx="65529">
                  <c:v>1.007080078125E-3</c:v>
                </c:pt>
                <c:pt idx="65530">
                  <c:v>1.0068416595458984E-3</c:v>
                </c:pt>
                <c:pt idx="65531">
                  <c:v>1.007080078125E-3</c:v>
                </c:pt>
                <c:pt idx="65532">
                  <c:v>1.007080078125E-3</c:v>
                </c:pt>
                <c:pt idx="65533">
                  <c:v>1.0068416595458984E-3</c:v>
                </c:pt>
                <c:pt idx="65534">
                  <c:v>1.007080078125E-3</c:v>
                </c:pt>
                <c:pt idx="65535">
                  <c:v>1.007080078125E-3</c:v>
                </c:pt>
                <c:pt idx="65536">
                  <c:v>1.0068416595458984E-3</c:v>
                </c:pt>
                <c:pt idx="65537">
                  <c:v>1.0080337524414063E-3</c:v>
                </c:pt>
                <c:pt idx="65538">
                  <c:v>1.007080078125E-3</c:v>
                </c:pt>
                <c:pt idx="65539">
                  <c:v>1.0068416595458984E-3</c:v>
                </c:pt>
                <c:pt idx="65540">
                  <c:v>1.007080078125E-3</c:v>
                </c:pt>
                <c:pt idx="65541">
                  <c:v>1.007080078125E-3</c:v>
                </c:pt>
                <c:pt idx="65542">
                  <c:v>1.0068416595458984E-3</c:v>
                </c:pt>
                <c:pt idx="65543">
                  <c:v>1.007080078125E-3</c:v>
                </c:pt>
                <c:pt idx="65544">
                  <c:v>1.007080078125E-3</c:v>
                </c:pt>
                <c:pt idx="65545">
                  <c:v>1.0068416595458984E-3</c:v>
                </c:pt>
                <c:pt idx="65546">
                  <c:v>1.007080078125E-3</c:v>
                </c:pt>
                <c:pt idx="65547">
                  <c:v>1.007080078125E-3</c:v>
                </c:pt>
                <c:pt idx="65548">
                  <c:v>1.0068416595458984E-3</c:v>
                </c:pt>
                <c:pt idx="65549">
                  <c:v>1.007080078125E-3</c:v>
                </c:pt>
                <c:pt idx="65550">
                  <c:v>1.0080337524414063E-3</c:v>
                </c:pt>
                <c:pt idx="65551">
                  <c:v>1.007080078125E-3</c:v>
                </c:pt>
                <c:pt idx="65552">
                  <c:v>1.0068416595458984E-3</c:v>
                </c:pt>
                <c:pt idx="65553">
                  <c:v>1.007080078125E-3</c:v>
                </c:pt>
                <c:pt idx="65554">
                  <c:v>1.007080078125E-3</c:v>
                </c:pt>
                <c:pt idx="65555">
                  <c:v>1.0068416595458984E-3</c:v>
                </c:pt>
                <c:pt idx="65556">
                  <c:v>1.007080078125E-3</c:v>
                </c:pt>
                <c:pt idx="65557">
                  <c:v>1.007080078125E-3</c:v>
                </c:pt>
                <c:pt idx="65558">
                  <c:v>1.0068416595458984E-3</c:v>
                </c:pt>
                <c:pt idx="65559">
                  <c:v>1.007080078125E-3</c:v>
                </c:pt>
                <c:pt idx="65560">
                  <c:v>1.007080078125E-3</c:v>
                </c:pt>
                <c:pt idx="65561">
                  <c:v>1.0068416595458984E-3</c:v>
                </c:pt>
                <c:pt idx="65562">
                  <c:v>1.0080337524414063E-3</c:v>
                </c:pt>
                <c:pt idx="65563">
                  <c:v>1.007080078125E-3</c:v>
                </c:pt>
                <c:pt idx="65564">
                  <c:v>1.0068416595458984E-3</c:v>
                </c:pt>
                <c:pt idx="65565">
                  <c:v>1.007080078125E-3</c:v>
                </c:pt>
                <c:pt idx="65566">
                  <c:v>1.007080078125E-3</c:v>
                </c:pt>
                <c:pt idx="65567">
                  <c:v>1.0068416595458984E-3</c:v>
                </c:pt>
                <c:pt idx="65568">
                  <c:v>1.007080078125E-3</c:v>
                </c:pt>
                <c:pt idx="65569">
                  <c:v>1.007080078125E-3</c:v>
                </c:pt>
                <c:pt idx="65570">
                  <c:v>1.0068416595458984E-3</c:v>
                </c:pt>
                <c:pt idx="65571">
                  <c:v>1.007080078125E-3</c:v>
                </c:pt>
                <c:pt idx="65572">
                  <c:v>1.007080078125E-3</c:v>
                </c:pt>
                <c:pt idx="65573">
                  <c:v>1.0068416595458984E-3</c:v>
                </c:pt>
                <c:pt idx="65574">
                  <c:v>1.007080078125E-3</c:v>
                </c:pt>
                <c:pt idx="65575">
                  <c:v>1.0080337524414063E-3</c:v>
                </c:pt>
                <c:pt idx="65576">
                  <c:v>1.007080078125E-3</c:v>
                </c:pt>
                <c:pt idx="65577">
                  <c:v>1.0068416595458984E-3</c:v>
                </c:pt>
                <c:pt idx="65578">
                  <c:v>1.007080078125E-3</c:v>
                </c:pt>
                <c:pt idx="65579">
                  <c:v>1.007080078125E-3</c:v>
                </c:pt>
                <c:pt idx="65580">
                  <c:v>1.0068416595458984E-3</c:v>
                </c:pt>
                <c:pt idx="65581">
                  <c:v>1.007080078125E-3</c:v>
                </c:pt>
                <c:pt idx="65582">
                  <c:v>1.007080078125E-3</c:v>
                </c:pt>
                <c:pt idx="65583">
                  <c:v>1.0068416595458984E-3</c:v>
                </c:pt>
                <c:pt idx="65584">
                  <c:v>1.007080078125E-3</c:v>
                </c:pt>
                <c:pt idx="65585">
                  <c:v>1.007080078125E-3</c:v>
                </c:pt>
                <c:pt idx="65586">
                  <c:v>1.0068416595458984E-3</c:v>
                </c:pt>
                <c:pt idx="65587">
                  <c:v>1.0080337524414063E-3</c:v>
                </c:pt>
                <c:pt idx="65588">
                  <c:v>1.007080078125E-3</c:v>
                </c:pt>
                <c:pt idx="65589">
                  <c:v>1.0068416595458984E-3</c:v>
                </c:pt>
                <c:pt idx="65590">
                  <c:v>1.007080078125E-3</c:v>
                </c:pt>
                <c:pt idx="65591">
                  <c:v>1.007080078125E-3</c:v>
                </c:pt>
                <c:pt idx="65592">
                  <c:v>1.0068416595458984E-3</c:v>
                </c:pt>
                <c:pt idx="65593">
                  <c:v>1.007080078125E-3</c:v>
                </c:pt>
                <c:pt idx="65594">
                  <c:v>1.007080078125E-3</c:v>
                </c:pt>
                <c:pt idx="65595">
                  <c:v>1.0068416595458984E-3</c:v>
                </c:pt>
                <c:pt idx="65596">
                  <c:v>1.007080078125E-3</c:v>
                </c:pt>
                <c:pt idx="65597">
                  <c:v>1.007080078125E-3</c:v>
                </c:pt>
                <c:pt idx="65598">
                  <c:v>1.0068416595458984E-3</c:v>
                </c:pt>
                <c:pt idx="65599">
                  <c:v>1.007080078125E-3</c:v>
                </c:pt>
                <c:pt idx="65600">
                  <c:v>1.0071039199829102E-2</c:v>
                </c:pt>
                <c:pt idx="65601">
                  <c:v>1.007080078125E-3</c:v>
                </c:pt>
                <c:pt idx="65602">
                  <c:v>1.0068416595458984E-3</c:v>
                </c:pt>
                <c:pt idx="65603">
                  <c:v>1.0080337524414063E-3</c:v>
                </c:pt>
                <c:pt idx="65604">
                  <c:v>1.007080078125E-3</c:v>
                </c:pt>
                <c:pt idx="65605">
                  <c:v>1.0068416595458984E-3</c:v>
                </c:pt>
                <c:pt idx="65606">
                  <c:v>1.007080078125E-3</c:v>
                </c:pt>
                <c:pt idx="65607">
                  <c:v>1.007080078125E-3</c:v>
                </c:pt>
                <c:pt idx="65608">
                  <c:v>1.0068416595458984E-3</c:v>
                </c:pt>
                <c:pt idx="65609">
                  <c:v>1.007080078125E-3</c:v>
                </c:pt>
                <c:pt idx="65610">
                  <c:v>1.007080078125E-3</c:v>
                </c:pt>
                <c:pt idx="65611">
                  <c:v>1.0068416595458984E-3</c:v>
                </c:pt>
                <c:pt idx="65612">
                  <c:v>1.007080078125E-3</c:v>
                </c:pt>
                <c:pt idx="65613">
                  <c:v>1.007080078125E-3</c:v>
                </c:pt>
                <c:pt idx="65614">
                  <c:v>1.0068416595458984E-3</c:v>
                </c:pt>
                <c:pt idx="65615">
                  <c:v>1.007080078125E-3</c:v>
                </c:pt>
                <c:pt idx="65616">
                  <c:v>1.0080337524414063E-3</c:v>
                </c:pt>
                <c:pt idx="65617">
                  <c:v>1.007080078125E-3</c:v>
                </c:pt>
                <c:pt idx="65618">
                  <c:v>1.0068416595458984E-3</c:v>
                </c:pt>
                <c:pt idx="65619">
                  <c:v>1.007080078125E-3</c:v>
                </c:pt>
                <c:pt idx="65620">
                  <c:v>1.007080078125E-3</c:v>
                </c:pt>
                <c:pt idx="65621">
                  <c:v>1.0068416595458984E-3</c:v>
                </c:pt>
                <c:pt idx="65622">
                  <c:v>1.007080078125E-3</c:v>
                </c:pt>
                <c:pt idx="65623">
                  <c:v>1.007080078125E-3</c:v>
                </c:pt>
                <c:pt idx="65624">
                  <c:v>1.0068416595458984E-3</c:v>
                </c:pt>
              </c:numCache>
            </c:numRef>
          </c:cat>
          <c:val>
            <c:numRef>
              <c:f>Sheet1!$F$2:$F$65626</c:f>
              <c:numCache>
                <c:formatCode>General</c:formatCode>
                <c:ptCount val="65625"/>
                <c:pt idx="0">
                  <c:v>3.2360479999999998</c:v>
                </c:pt>
                <c:pt idx="1">
                  <c:v>3.2355429999999998</c:v>
                </c:pt>
                <c:pt idx="2">
                  <c:v>3.2403749999999998</c:v>
                </c:pt>
                <c:pt idx="3">
                  <c:v>3.2459760000000002</c:v>
                </c:pt>
                <c:pt idx="4">
                  <c:v>3.2480440000000002</c:v>
                </c:pt>
                <c:pt idx="5">
                  <c:v>3.2483080000000002</c:v>
                </c:pt>
                <c:pt idx="6">
                  <c:v>3.2481399999999998</c:v>
                </c:pt>
                <c:pt idx="7">
                  <c:v>3.2477800000000001</c:v>
                </c:pt>
                <c:pt idx="8">
                  <c:v>3.244726</c:v>
                </c:pt>
                <c:pt idx="9">
                  <c:v>3.2670840000000001</c:v>
                </c:pt>
                <c:pt idx="10">
                  <c:v>3.288961</c:v>
                </c:pt>
                <c:pt idx="11">
                  <c:v>3.297183</c:v>
                </c:pt>
                <c:pt idx="12">
                  <c:v>3.2993709999999998</c:v>
                </c:pt>
                <c:pt idx="13">
                  <c:v>3.289514</c:v>
                </c:pt>
                <c:pt idx="14">
                  <c:v>3.2689110000000001</c:v>
                </c:pt>
                <c:pt idx="15">
                  <c:v>3.2542219999999999</c:v>
                </c:pt>
                <c:pt idx="16">
                  <c:v>3.2333069999999999</c:v>
                </c:pt>
                <c:pt idx="17">
                  <c:v>3.2111420000000002</c:v>
                </c:pt>
                <c:pt idx="18">
                  <c:v>3.2085689999999998</c:v>
                </c:pt>
                <c:pt idx="19">
                  <c:v>3.2205900000000001</c:v>
                </c:pt>
                <c:pt idx="20">
                  <c:v>3.2212390000000002</c:v>
                </c:pt>
                <c:pt idx="21">
                  <c:v>3.2252049999999999</c:v>
                </c:pt>
                <c:pt idx="22">
                  <c:v>3.2286190000000001</c:v>
                </c:pt>
                <c:pt idx="23">
                  <c:v>3.2330190000000001</c:v>
                </c:pt>
                <c:pt idx="24">
                  <c:v>3.2378269999999998</c:v>
                </c:pt>
                <c:pt idx="25">
                  <c:v>3.2362639999999998</c:v>
                </c:pt>
                <c:pt idx="26">
                  <c:v>3.2402790000000001</c:v>
                </c:pt>
                <c:pt idx="27">
                  <c:v>3.238067</c:v>
                </c:pt>
                <c:pt idx="28">
                  <c:v>3.2372260000000002</c:v>
                </c:pt>
                <c:pt idx="29">
                  <c:v>3.242394</c:v>
                </c:pt>
                <c:pt idx="30">
                  <c:v>3.2415289999999999</c:v>
                </c:pt>
                <c:pt idx="31">
                  <c:v>3.239846</c:v>
                </c:pt>
                <c:pt idx="32">
                  <c:v>3.236192</c:v>
                </c:pt>
                <c:pt idx="33">
                  <c:v>3.2348460000000001</c:v>
                </c:pt>
                <c:pt idx="34">
                  <c:v>3.2358790000000002</c:v>
                </c:pt>
                <c:pt idx="35">
                  <c:v>3.2333310000000002</c:v>
                </c:pt>
                <c:pt idx="36">
                  <c:v>3.2310949999999998</c:v>
                </c:pt>
                <c:pt idx="37">
                  <c:v>3.2311429999999999</c:v>
                </c:pt>
                <c:pt idx="38">
                  <c:v>3.248405</c:v>
                </c:pt>
                <c:pt idx="39">
                  <c:v>3.2456160000000001</c:v>
                </c:pt>
                <c:pt idx="40">
                  <c:v>3.2428270000000001</c:v>
                </c:pt>
                <c:pt idx="41">
                  <c:v>3.243957</c:v>
                </c:pt>
                <c:pt idx="42">
                  <c:v>3.2424659999999998</c:v>
                </c:pt>
                <c:pt idx="43">
                  <c:v>3.2410000000000001</c:v>
                </c:pt>
                <c:pt idx="44">
                  <c:v>3.2393649999999998</c:v>
                </c:pt>
                <c:pt idx="45">
                  <c:v>3.2399179999999999</c:v>
                </c:pt>
                <c:pt idx="46">
                  <c:v>3.237803</c:v>
                </c:pt>
                <c:pt idx="47">
                  <c:v>3.2413370000000001</c:v>
                </c:pt>
                <c:pt idx="48">
                  <c:v>3.2413129999999999</c:v>
                </c:pt>
                <c:pt idx="49">
                  <c:v>3.2381630000000001</c:v>
                </c:pt>
                <c:pt idx="50">
                  <c:v>3.2356630000000002</c:v>
                </c:pt>
                <c:pt idx="51">
                  <c:v>3.235519</c:v>
                </c:pt>
                <c:pt idx="52">
                  <c:v>3.236408</c:v>
                </c:pt>
                <c:pt idx="53">
                  <c:v>3.23963</c:v>
                </c:pt>
                <c:pt idx="54">
                  <c:v>3.2441970000000002</c:v>
                </c:pt>
                <c:pt idx="55">
                  <c:v>3.2466499999999998</c:v>
                </c:pt>
                <c:pt idx="56">
                  <c:v>3.2466020000000002</c:v>
                </c:pt>
                <c:pt idx="57">
                  <c:v>3.248453</c:v>
                </c:pt>
                <c:pt idx="58">
                  <c:v>3.24552</c:v>
                </c:pt>
                <c:pt idx="59">
                  <c:v>3.2409520000000001</c:v>
                </c:pt>
                <c:pt idx="60">
                  <c:v>3.2381389999999999</c:v>
                </c:pt>
                <c:pt idx="61">
                  <c:v>3.2402069999999998</c:v>
                </c:pt>
                <c:pt idx="62">
                  <c:v>3.2394129999999999</c:v>
                </c:pt>
                <c:pt idx="63">
                  <c:v>3.2389809999999999</c:v>
                </c:pt>
                <c:pt idx="64">
                  <c:v>3.238909</c:v>
                </c:pt>
                <c:pt idx="65">
                  <c:v>3.2443420000000001</c:v>
                </c:pt>
                <c:pt idx="66">
                  <c:v>3.2474189999999998</c:v>
                </c:pt>
                <c:pt idx="67">
                  <c:v>3.2510249999999998</c:v>
                </c:pt>
                <c:pt idx="68">
                  <c:v>3.248405</c:v>
                </c:pt>
                <c:pt idx="69">
                  <c:v>3.2473230000000002</c:v>
                </c:pt>
                <c:pt idx="70">
                  <c:v>3.2485010000000001</c:v>
                </c:pt>
                <c:pt idx="71">
                  <c:v>3.2504</c:v>
                </c:pt>
                <c:pt idx="72">
                  <c:v>3.246578</c:v>
                </c:pt>
                <c:pt idx="73">
                  <c:v>3.246121</c:v>
                </c:pt>
                <c:pt idx="74">
                  <c:v>3.246337</c:v>
                </c:pt>
                <c:pt idx="75">
                  <c:v>3.2482120000000001</c:v>
                </c:pt>
                <c:pt idx="76">
                  <c:v>3.2459519999999999</c:v>
                </c:pt>
                <c:pt idx="77">
                  <c:v>3.2397260000000001</c:v>
                </c:pt>
                <c:pt idx="78">
                  <c:v>3.237851</c:v>
                </c:pt>
                <c:pt idx="79">
                  <c:v>3.2388840000000001</c:v>
                </c:pt>
                <c:pt idx="80">
                  <c:v>3.2404709999999999</c:v>
                </c:pt>
                <c:pt idx="81">
                  <c:v>3.2451349999999999</c:v>
                </c:pt>
                <c:pt idx="82">
                  <c:v>3.2421540000000002</c:v>
                </c:pt>
                <c:pt idx="83">
                  <c:v>3.2390050000000001</c:v>
                </c:pt>
                <c:pt idx="84">
                  <c:v>3.2446060000000001</c:v>
                </c:pt>
                <c:pt idx="85">
                  <c:v>3.246626</c:v>
                </c:pt>
                <c:pt idx="86">
                  <c:v>3.2422740000000001</c:v>
                </c:pt>
                <c:pt idx="87">
                  <c:v>3.2405910000000002</c:v>
                </c:pt>
                <c:pt idx="88">
                  <c:v>3.2408800000000002</c:v>
                </c:pt>
                <c:pt idx="89">
                  <c:v>3.2417449999999999</c:v>
                </c:pt>
                <c:pt idx="90">
                  <c:v>3.2422499999999999</c:v>
                </c:pt>
                <c:pt idx="91">
                  <c:v>3.2401110000000002</c:v>
                </c:pt>
                <c:pt idx="92">
                  <c:v>3.239582</c:v>
                </c:pt>
                <c:pt idx="93">
                  <c:v>3.2411919999999999</c:v>
                </c:pt>
                <c:pt idx="94">
                  <c:v>3.2350620000000001</c:v>
                </c:pt>
                <c:pt idx="95">
                  <c:v>3.2363840000000001</c:v>
                </c:pt>
                <c:pt idx="96">
                  <c:v>3.2316720000000001</c:v>
                </c:pt>
                <c:pt idx="97">
                  <c:v>3.2412649999999998</c:v>
                </c:pt>
                <c:pt idx="98">
                  <c:v>3.2384759999999999</c:v>
                </c:pt>
                <c:pt idx="99">
                  <c:v>3.2353990000000001</c:v>
                </c:pt>
                <c:pt idx="100">
                  <c:v>3.237466</c:v>
                </c:pt>
                <c:pt idx="101">
                  <c:v>3.249342</c:v>
                </c:pt>
                <c:pt idx="102">
                  <c:v>3.2686709999999999</c:v>
                </c:pt>
                <c:pt idx="103">
                  <c:v>3.279369</c:v>
                </c:pt>
                <c:pt idx="104">
                  <c:v>3.278311</c:v>
                </c:pt>
                <c:pt idx="105">
                  <c:v>3.2753299999999999</c:v>
                </c:pt>
                <c:pt idx="106">
                  <c:v>3.2610260000000002</c:v>
                </c:pt>
                <c:pt idx="107">
                  <c:v>3.2464089999999999</c:v>
                </c:pt>
                <c:pt idx="108">
                  <c:v>3.235735</c:v>
                </c:pt>
                <c:pt idx="109">
                  <c:v>3.2177769999999999</c:v>
                </c:pt>
                <c:pt idx="110">
                  <c:v>3.2105890000000001</c:v>
                </c:pt>
                <c:pt idx="111">
                  <c:v>3.2215750000000001</c:v>
                </c:pt>
                <c:pt idx="112">
                  <c:v>3.2234989999999999</c:v>
                </c:pt>
                <c:pt idx="113">
                  <c:v>3.2240030000000002</c:v>
                </c:pt>
                <c:pt idx="114">
                  <c:v>3.2323219999999999</c:v>
                </c:pt>
                <c:pt idx="115">
                  <c:v>3.236192</c:v>
                </c:pt>
                <c:pt idx="116">
                  <c:v>3.2376830000000001</c:v>
                </c:pt>
                <c:pt idx="117">
                  <c:v>3.2370570000000001</c:v>
                </c:pt>
                <c:pt idx="118">
                  <c:v>3.2349899999999998</c:v>
                </c:pt>
                <c:pt idx="119">
                  <c:v>3.2358069999999999</c:v>
                </c:pt>
                <c:pt idx="120">
                  <c:v>3.236745</c:v>
                </c:pt>
                <c:pt idx="121">
                  <c:v>3.2362880000000001</c:v>
                </c:pt>
                <c:pt idx="122">
                  <c:v>3.236745</c:v>
                </c:pt>
                <c:pt idx="123">
                  <c:v>3.2345570000000001</c:v>
                </c:pt>
                <c:pt idx="124">
                  <c:v>3.23475</c:v>
                </c:pt>
                <c:pt idx="125">
                  <c:v>3.2334999999999998</c:v>
                </c:pt>
                <c:pt idx="126">
                  <c:v>3.237514</c:v>
                </c:pt>
                <c:pt idx="127">
                  <c:v>3.2388370000000002</c:v>
                </c:pt>
                <c:pt idx="128">
                  <c:v>3.2373460000000001</c:v>
                </c:pt>
                <c:pt idx="129">
                  <c:v>3.2402549999999999</c:v>
                </c:pt>
                <c:pt idx="130">
                  <c:v>3.238572</c:v>
                </c:pt>
                <c:pt idx="131">
                  <c:v>3.2367689999999998</c:v>
                </c:pt>
                <c:pt idx="132">
                  <c:v>3.2331150000000002</c:v>
                </c:pt>
                <c:pt idx="133">
                  <c:v>3.2264080000000002</c:v>
                </c:pt>
                <c:pt idx="134">
                  <c:v>3.2235469999999999</c:v>
                </c:pt>
                <c:pt idx="135">
                  <c:v>3.2260949999999999</c:v>
                </c:pt>
                <c:pt idx="136">
                  <c:v>3.2240760000000002</c:v>
                </c:pt>
                <c:pt idx="137">
                  <c:v>3.2234750000000001</c:v>
                </c:pt>
                <c:pt idx="138">
                  <c:v>3.2201569999999999</c:v>
                </c:pt>
                <c:pt idx="139">
                  <c:v>3.2219600000000002</c:v>
                </c:pt>
                <c:pt idx="140">
                  <c:v>3.2240509999999998</c:v>
                </c:pt>
                <c:pt idx="141">
                  <c:v>3.2244600000000001</c:v>
                </c:pt>
                <c:pt idx="142">
                  <c:v>3.2270089999999998</c:v>
                </c:pt>
                <c:pt idx="143">
                  <c:v>3.234629</c:v>
                </c:pt>
                <c:pt idx="144">
                  <c:v>3.2415050000000001</c:v>
                </c:pt>
                <c:pt idx="145">
                  <c:v>3.241241</c:v>
                </c:pt>
                <c:pt idx="146">
                  <c:v>3.245063</c:v>
                </c:pt>
                <c:pt idx="147">
                  <c:v>3.2407599999999999</c:v>
                </c:pt>
                <c:pt idx="148">
                  <c:v>3.2402790000000001</c:v>
                </c:pt>
                <c:pt idx="149">
                  <c:v>3.2409520000000001</c:v>
                </c:pt>
                <c:pt idx="150">
                  <c:v>3.2428509999999999</c:v>
                </c:pt>
                <c:pt idx="151">
                  <c:v>3.2398699999999998</c:v>
                </c:pt>
                <c:pt idx="152">
                  <c:v>3.2309990000000002</c:v>
                </c:pt>
                <c:pt idx="153">
                  <c:v>3.2352059999999998</c:v>
                </c:pt>
                <c:pt idx="154">
                  <c:v>3.2529240000000001</c:v>
                </c:pt>
                <c:pt idx="155">
                  <c:v>3.2707619999999999</c:v>
                </c:pt>
                <c:pt idx="156">
                  <c:v>3.2761960000000001</c:v>
                </c:pt>
                <c:pt idx="157">
                  <c:v>3.273984</c:v>
                </c:pt>
                <c:pt idx="158">
                  <c:v>3.2292679999999998</c:v>
                </c:pt>
                <c:pt idx="159">
                  <c:v>3.23285</c:v>
                </c:pt>
                <c:pt idx="160">
                  <c:v>3.2335720000000001</c:v>
                </c:pt>
                <c:pt idx="161">
                  <c:v>3.239077</c:v>
                </c:pt>
                <c:pt idx="162">
                  <c:v>3.2385480000000002</c:v>
                </c:pt>
                <c:pt idx="163">
                  <c:v>3.239293</c:v>
                </c:pt>
                <c:pt idx="164">
                  <c:v>3.2439330000000002</c:v>
                </c:pt>
                <c:pt idx="165">
                  <c:v>3.2436440000000002</c:v>
                </c:pt>
                <c:pt idx="166">
                  <c:v>3.2448950000000001</c:v>
                </c:pt>
                <c:pt idx="167">
                  <c:v>3.2407599999999999</c:v>
                </c:pt>
                <c:pt idx="168">
                  <c:v>3.2333789999999998</c:v>
                </c:pt>
                <c:pt idx="169">
                  <c:v>3.2273209999999999</c:v>
                </c:pt>
                <c:pt idx="170">
                  <c:v>3.2301820000000001</c:v>
                </c:pt>
                <c:pt idx="171">
                  <c:v>3.2348219999999999</c:v>
                </c:pt>
                <c:pt idx="172">
                  <c:v>3.2361200000000001</c:v>
                </c:pt>
                <c:pt idx="173">
                  <c:v>3.2377549999999999</c:v>
                </c:pt>
                <c:pt idx="174">
                  <c:v>3.2405189999999999</c:v>
                </c:pt>
                <c:pt idx="175">
                  <c:v>3.241072</c:v>
                </c:pt>
                <c:pt idx="176">
                  <c:v>3.240688</c:v>
                </c:pt>
                <c:pt idx="177">
                  <c:v>3.2402069999999998</c:v>
                </c:pt>
                <c:pt idx="178">
                  <c:v>3.2445339999999998</c:v>
                </c:pt>
                <c:pt idx="179">
                  <c:v>3.247563</c:v>
                </c:pt>
                <c:pt idx="180">
                  <c:v>3.245736</c:v>
                </c:pt>
                <c:pt idx="181">
                  <c:v>3.2436199999999999</c:v>
                </c:pt>
                <c:pt idx="182">
                  <c:v>3.241889</c:v>
                </c:pt>
                <c:pt idx="183">
                  <c:v>3.2427069999999998</c:v>
                </c:pt>
                <c:pt idx="184">
                  <c:v>3.2443179999999998</c:v>
                </c:pt>
                <c:pt idx="185">
                  <c:v>3.2465290000000002</c:v>
                </c:pt>
                <c:pt idx="186">
                  <c:v>3.263598</c:v>
                </c:pt>
                <c:pt idx="187">
                  <c:v>3.2807149999999998</c:v>
                </c:pt>
                <c:pt idx="188">
                  <c:v>3.2872780000000001</c:v>
                </c:pt>
                <c:pt idx="189">
                  <c:v>3.282686</c:v>
                </c:pt>
                <c:pt idx="190">
                  <c:v>3.2701370000000001</c:v>
                </c:pt>
                <c:pt idx="191">
                  <c:v>3.249342</c:v>
                </c:pt>
                <c:pt idx="192">
                  <c:v>3.2321049999999998</c:v>
                </c:pt>
                <c:pt idx="193">
                  <c:v>3.2095790000000002</c:v>
                </c:pt>
                <c:pt idx="194">
                  <c:v>3.201886</c:v>
                </c:pt>
                <c:pt idx="195">
                  <c:v>3.2137859999999998</c:v>
                </c:pt>
                <c:pt idx="196">
                  <c:v>3.2193160000000001</c:v>
                </c:pt>
                <c:pt idx="197">
                  <c:v>3.226985</c:v>
                </c:pt>
                <c:pt idx="198">
                  <c:v>3.234918</c:v>
                </c:pt>
                <c:pt idx="199">
                  <c:v>3.237514</c:v>
                </c:pt>
                <c:pt idx="200">
                  <c:v>3.2376339999999999</c:v>
                </c:pt>
                <c:pt idx="201">
                  <c:v>3.236961</c:v>
                </c:pt>
                <c:pt idx="202">
                  <c:v>3.2380909999999998</c:v>
                </c:pt>
                <c:pt idx="203">
                  <c:v>3.2364799999999998</c:v>
                </c:pt>
                <c:pt idx="204">
                  <c:v>3.2363840000000001</c:v>
                </c:pt>
                <c:pt idx="205">
                  <c:v>3.2318169999999999</c:v>
                </c:pt>
                <c:pt idx="206">
                  <c:v>3.2293159999999999</c:v>
                </c:pt>
                <c:pt idx="207">
                  <c:v>3.2334269999999998</c:v>
                </c:pt>
                <c:pt idx="208">
                  <c:v>3.2401589999999998</c:v>
                </c:pt>
                <c:pt idx="209">
                  <c:v>3.2398699999999998</c:v>
                </c:pt>
                <c:pt idx="210">
                  <c:v>3.2349899999999998</c:v>
                </c:pt>
                <c:pt idx="211">
                  <c:v>3.229581</c:v>
                </c:pt>
                <c:pt idx="212">
                  <c:v>3.2288600000000001</c:v>
                </c:pt>
                <c:pt idx="213">
                  <c:v>3.2332109999999998</c:v>
                </c:pt>
                <c:pt idx="214">
                  <c:v>3.2382110000000002</c:v>
                </c:pt>
                <c:pt idx="215">
                  <c:v>3.2397019999999999</c:v>
                </c:pt>
                <c:pt idx="216">
                  <c:v>3.2411919999999999</c:v>
                </c:pt>
                <c:pt idx="217">
                  <c:v>3.238283</c:v>
                </c:pt>
                <c:pt idx="218">
                  <c:v>3.2381869999999999</c:v>
                </c:pt>
                <c:pt idx="219">
                  <c:v>3.2361200000000001</c:v>
                </c:pt>
                <c:pt idx="220">
                  <c:v>3.2404950000000001</c:v>
                </c:pt>
                <c:pt idx="221">
                  <c:v>3.2428029999999999</c:v>
                </c:pt>
                <c:pt idx="222">
                  <c:v>3.2345090000000001</c:v>
                </c:pt>
                <c:pt idx="223">
                  <c:v>3.2292679999999998</c:v>
                </c:pt>
                <c:pt idx="224">
                  <c:v>3.2329949999999998</c:v>
                </c:pt>
                <c:pt idx="225">
                  <c:v>3.2353510000000001</c:v>
                </c:pt>
                <c:pt idx="226">
                  <c:v>3.2343649999999999</c:v>
                </c:pt>
                <c:pt idx="227">
                  <c:v>3.2282099999999998</c:v>
                </c:pt>
                <c:pt idx="228">
                  <c:v>3.2338360000000002</c:v>
                </c:pt>
                <c:pt idx="229">
                  <c:v>3.2389329999999998</c:v>
                </c:pt>
                <c:pt idx="230">
                  <c:v>3.2363840000000001</c:v>
                </c:pt>
                <c:pt idx="231">
                  <c:v>3.2332589999999999</c:v>
                </c:pt>
                <c:pt idx="232">
                  <c:v>3.2334749999999999</c:v>
                </c:pt>
                <c:pt idx="233">
                  <c:v>3.235182</c:v>
                </c:pt>
                <c:pt idx="234">
                  <c:v>3.2369129999999999</c:v>
                </c:pt>
                <c:pt idx="235">
                  <c:v>3.2362639999999998</c:v>
                </c:pt>
                <c:pt idx="236">
                  <c:v>3.2324899999999999</c:v>
                </c:pt>
                <c:pt idx="237">
                  <c:v>3.231913</c:v>
                </c:pt>
                <c:pt idx="238">
                  <c:v>3.2397019999999999</c:v>
                </c:pt>
                <c:pt idx="239">
                  <c:v>3.2382110000000002</c:v>
                </c:pt>
                <c:pt idx="240">
                  <c:v>3.23386</c:v>
                </c:pt>
                <c:pt idx="241">
                  <c:v>3.2352539999999999</c:v>
                </c:pt>
                <c:pt idx="242">
                  <c:v>3.2322730000000002</c:v>
                </c:pt>
                <c:pt idx="243">
                  <c:v>3.2275369999999999</c:v>
                </c:pt>
                <c:pt idx="244">
                  <c:v>3.2289319999999999</c:v>
                </c:pt>
                <c:pt idx="245">
                  <c:v>3.22898</c:v>
                </c:pt>
                <c:pt idx="246">
                  <c:v>3.227706</c:v>
                </c:pt>
                <c:pt idx="247">
                  <c:v>3.2290519999999998</c:v>
                </c:pt>
                <c:pt idx="248">
                  <c:v>3.2275130000000001</c:v>
                </c:pt>
                <c:pt idx="249">
                  <c:v>3.2303259999999998</c:v>
                </c:pt>
                <c:pt idx="250">
                  <c:v>3.2311920000000001</c:v>
                </c:pt>
                <c:pt idx="251">
                  <c:v>3.232586</c:v>
                </c:pt>
                <c:pt idx="252">
                  <c:v>3.2300620000000002</c:v>
                </c:pt>
                <c:pt idx="253">
                  <c:v>3.2317200000000001</c:v>
                </c:pt>
                <c:pt idx="254">
                  <c:v>3.2293400000000001</c:v>
                </c:pt>
                <c:pt idx="255">
                  <c:v>3.2252779999999999</c:v>
                </c:pt>
                <c:pt idx="256">
                  <c:v>3.221695</c:v>
                </c:pt>
                <c:pt idx="257">
                  <c:v>3.220926</c:v>
                </c:pt>
                <c:pt idx="258">
                  <c:v>3.221527</c:v>
                </c:pt>
                <c:pt idx="259">
                  <c:v>3.219147</c:v>
                </c:pt>
                <c:pt idx="260">
                  <c:v>3.22309</c:v>
                </c:pt>
                <c:pt idx="261">
                  <c:v>3.2250610000000002</c:v>
                </c:pt>
                <c:pt idx="262">
                  <c:v>3.223595</c:v>
                </c:pt>
                <c:pt idx="263">
                  <c:v>3.2311920000000001</c:v>
                </c:pt>
                <c:pt idx="264">
                  <c:v>3.2340279999999999</c:v>
                </c:pt>
                <c:pt idx="265">
                  <c:v>3.230855</c:v>
                </c:pt>
                <c:pt idx="266">
                  <c:v>3.2319849999999999</c:v>
                </c:pt>
                <c:pt idx="267">
                  <c:v>3.2304940000000002</c:v>
                </c:pt>
                <c:pt idx="268">
                  <c:v>3.229533</c:v>
                </c:pt>
                <c:pt idx="269">
                  <c:v>3.2337639999999999</c:v>
                </c:pt>
                <c:pt idx="270">
                  <c:v>3.2316240000000001</c:v>
                </c:pt>
                <c:pt idx="271">
                  <c:v>3.2417210000000001</c:v>
                </c:pt>
                <c:pt idx="272">
                  <c:v>3.2588620000000001</c:v>
                </c:pt>
                <c:pt idx="273">
                  <c:v>3.2652570000000001</c:v>
                </c:pt>
                <c:pt idx="274">
                  <c:v>3.2640790000000002</c:v>
                </c:pt>
                <c:pt idx="275">
                  <c:v>3.2591510000000001</c:v>
                </c:pt>
                <c:pt idx="276">
                  <c:v>3.2424430000000002</c:v>
                </c:pt>
                <c:pt idx="277">
                  <c:v>3.2257820000000001</c:v>
                </c:pt>
                <c:pt idx="278">
                  <c:v>3.2064300000000001</c:v>
                </c:pt>
                <c:pt idx="279">
                  <c:v>3.191068</c:v>
                </c:pt>
                <c:pt idx="280">
                  <c:v>3.1939769999999998</c:v>
                </c:pt>
                <c:pt idx="281">
                  <c:v>3.208834</c:v>
                </c:pt>
                <c:pt idx="282">
                  <c:v>3.2078479999999998</c:v>
                </c:pt>
                <c:pt idx="283">
                  <c:v>3.214556</c:v>
                </c:pt>
                <c:pt idx="284">
                  <c:v>3.2153969999999998</c:v>
                </c:pt>
                <c:pt idx="285">
                  <c:v>3.2157580000000001</c:v>
                </c:pt>
                <c:pt idx="286">
                  <c:v>3.2152289999999999</c:v>
                </c:pt>
                <c:pt idx="287">
                  <c:v>3.2182339999999998</c:v>
                </c:pt>
                <c:pt idx="288">
                  <c:v>3.2139540000000002</c:v>
                </c:pt>
                <c:pt idx="289">
                  <c:v>3.2094830000000001</c:v>
                </c:pt>
                <c:pt idx="290">
                  <c:v>3.2120310000000001</c:v>
                </c:pt>
                <c:pt idx="291">
                  <c:v>3.2133289999999999</c:v>
                </c:pt>
                <c:pt idx="292">
                  <c:v>3.2149399999999999</c:v>
                </c:pt>
                <c:pt idx="293">
                  <c:v>3.2161659999999999</c:v>
                </c:pt>
                <c:pt idx="294">
                  <c:v>3.2161659999999999</c:v>
                </c:pt>
                <c:pt idx="295">
                  <c:v>3.2166950000000001</c:v>
                </c:pt>
                <c:pt idx="296">
                  <c:v>3.2176809999999998</c:v>
                </c:pt>
                <c:pt idx="297">
                  <c:v>3.2186900000000001</c:v>
                </c:pt>
                <c:pt idx="298">
                  <c:v>3.2203490000000001</c:v>
                </c:pt>
                <c:pt idx="299">
                  <c:v>3.2224889999999999</c:v>
                </c:pt>
                <c:pt idx="300">
                  <c:v>3.221768</c:v>
                </c:pt>
                <c:pt idx="301">
                  <c:v>3.2234029999999998</c:v>
                </c:pt>
                <c:pt idx="302">
                  <c:v>3.221816</c:v>
                </c:pt>
                <c:pt idx="303">
                  <c:v>3.2205659999999998</c:v>
                </c:pt>
                <c:pt idx="304">
                  <c:v>3.2211669999999999</c:v>
                </c:pt>
                <c:pt idx="305">
                  <c:v>3.226191</c:v>
                </c:pt>
                <c:pt idx="306">
                  <c:v>3.2293880000000001</c:v>
                </c:pt>
                <c:pt idx="307">
                  <c:v>3.2247249999999998</c:v>
                </c:pt>
                <c:pt idx="308">
                  <c:v>3.2191230000000002</c:v>
                </c:pt>
                <c:pt idx="309">
                  <c:v>3.219436</c:v>
                </c:pt>
                <c:pt idx="310">
                  <c:v>3.2176809999999998</c:v>
                </c:pt>
                <c:pt idx="311">
                  <c:v>3.2159260000000001</c:v>
                </c:pt>
                <c:pt idx="312">
                  <c:v>3.2157809999999998</c:v>
                </c:pt>
                <c:pt idx="313">
                  <c:v>3.216431</c:v>
                </c:pt>
                <c:pt idx="314">
                  <c:v>3.2179690000000001</c:v>
                </c:pt>
                <c:pt idx="315">
                  <c:v>3.2241960000000001</c:v>
                </c:pt>
                <c:pt idx="316">
                  <c:v>3.221527</c:v>
                </c:pt>
                <c:pt idx="317">
                  <c:v>3.2184740000000001</c:v>
                </c:pt>
                <c:pt idx="318">
                  <c:v>3.2221039999999999</c:v>
                </c:pt>
                <c:pt idx="319">
                  <c:v>3.2215989999999999</c:v>
                </c:pt>
                <c:pt idx="320">
                  <c:v>3.2242920000000002</c:v>
                </c:pt>
                <c:pt idx="321">
                  <c:v>3.219436</c:v>
                </c:pt>
                <c:pt idx="322">
                  <c:v>3.2178490000000002</c:v>
                </c:pt>
                <c:pt idx="323">
                  <c:v>3.2183299999999999</c:v>
                </c:pt>
                <c:pt idx="324">
                  <c:v>3.2235230000000001</c:v>
                </c:pt>
                <c:pt idx="325">
                  <c:v>3.224364</c:v>
                </c:pt>
                <c:pt idx="326">
                  <c:v>3.2231139999999998</c:v>
                </c:pt>
                <c:pt idx="327">
                  <c:v>3.220974</c:v>
                </c:pt>
                <c:pt idx="328">
                  <c:v>3.2214309999999999</c:v>
                </c:pt>
                <c:pt idx="329">
                  <c:v>3.2257340000000001</c:v>
                </c:pt>
                <c:pt idx="330">
                  <c:v>3.2249409999999998</c:v>
                </c:pt>
                <c:pt idx="331">
                  <c:v>3.2254459999999998</c:v>
                </c:pt>
                <c:pt idx="332">
                  <c:v>3.2235469999999999</c:v>
                </c:pt>
                <c:pt idx="333">
                  <c:v>3.2232340000000002</c:v>
                </c:pt>
                <c:pt idx="334">
                  <c:v>3.2234989999999999</c:v>
                </c:pt>
                <c:pt idx="335">
                  <c:v>3.218979</c:v>
                </c:pt>
                <c:pt idx="336">
                  <c:v>3.2187869999999998</c:v>
                </c:pt>
                <c:pt idx="337">
                  <c:v>3.224316</c:v>
                </c:pt>
                <c:pt idx="338">
                  <c:v>3.2272970000000001</c:v>
                </c:pt>
                <c:pt idx="339">
                  <c:v>3.2229220000000001</c:v>
                </c:pt>
                <c:pt idx="340">
                  <c:v>3.2235469999999999</c:v>
                </c:pt>
                <c:pt idx="341">
                  <c:v>3.2253500000000002</c:v>
                </c:pt>
                <c:pt idx="342">
                  <c:v>3.2270089999999998</c:v>
                </c:pt>
                <c:pt idx="343">
                  <c:v>3.225133</c:v>
                </c:pt>
                <c:pt idx="344">
                  <c:v>3.219652</c:v>
                </c:pt>
                <c:pt idx="345">
                  <c:v>3.2184020000000002</c:v>
                </c:pt>
                <c:pt idx="346">
                  <c:v>3.2188110000000001</c:v>
                </c:pt>
                <c:pt idx="347">
                  <c:v>3.2235710000000002</c:v>
                </c:pt>
                <c:pt idx="348">
                  <c:v>3.2258309999999999</c:v>
                </c:pt>
                <c:pt idx="349">
                  <c:v>3.2268159999999999</c:v>
                </c:pt>
                <c:pt idx="350">
                  <c:v>3.2280180000000001</c:v>
                </c:pt>
                <c:pt idx="351">
                  <c:v>3.2287629999999998</c:v>
                </c:pt>
                <c:pt idx="352">
                  <c:v>3.2265039999999998</c:v>
                </c:pt>
                <c:pt idx="353">
                  <c:v>3.225133</c:v>
                </c:pt>
                <c:pt idx="354">
                  <c:v>3.2238829999999998</c:v>
                </c:pt>
                <c:pt idx="355">
                  <c:v>3.223643</c:v>
                </c:pt>
                <c:pt idx="356">
                  <c:v>3.2263109999999999</c:v>
                </c:pt>
                <c:pt idx="357">
                  <c:v>3.2311190000000001</c:v>
                </c:pt>
                <c:pt idx="358">
                  <c:v>3.2300140000000002</c:v>
                </c:pt>
                <c:pt idx="359">
                  <c:v>3.2265280000000001</c:v>
                </c:pt>
                <c:pt idx="360">
                  <c:v>3.223258</c:v>
                </c:pt>
                <c:pt idx="361">
                  <c:v>3.2215029999999998</c:v>
                </c:pt>
                <c:pt idx="362">
                  <c:v>3.2208779999999999</c:v>
                </c:pt>
                <c:pt idx="363">
                  <c:v>3.2205409999999999</c:v>
                </c:pt>
                <c:pt idx="364">
                  <c:v>3.2195800000000001</c:v>
                </c:pt>
                <c:pt idx="365">
                  <c:v>3.2211910000000001</c:v>
                </c:pt>
                <c:pt idx="366">
                  <c:v>3.224701</c:v>
                </c:pt>
                <c:pt idx="367">
                  <c:v>3.2295569999999998</c:v>
                </c:pt>
                <c:pt idx="368">
                  <c:v>3.2306629999999998</c:v>
                </c:pt>
                <c:pt idx="369">
                  <c:v>3.2344369999999998</c:v>
                </c:pt>
                <c:pt idx="370">
                  <c:v>3.232802</c:v>
                </c:pt>
                <c:pt idx="371">
                  <c:v>3.2323940000000002</c:v>
                </c:pt>
                <c:pt idx="372">
                  <c:v>3.2291720000000002</c:v>
                </c:pt>
                <c:pt idx="373">
                  <c:v>3.2272729999999998</c:v>
                </c:pt>
                <c:pt idx="374">
                  <c:v>3.2278020000000001</c:v>
                </c:pt>
                <c:pt idx="375">
                  <c:v>3.2250610000000002</c:v>
                </c:pt>
                <c:pt idx="376">
                  <c:v>3.2279939999999998</c:v>
                </c:pt>
                <c:pt idx="377">
                  <c:v>3.2296290000000001</c:v>
                </c:pt>
                <c:pt idx="378">
                  <c:v>3.2279939999999998</c:v>
                </c:pt>
                <c:pt idx="379">
                  <c:v>3.2269359999999998</c:v>
                </c:pt>
                <c:pt idx="380">
                  <c:v>3.2566259999999998</c:v>
                </c:pt>
                <c:pt idx="381">
                  <c:v>3.2688869999999999</c:v>
                </c:pt>
                <c:pt idx="382">
                  <c:v>3.2677809999999998</c:v>
                </c:pt>
                <c:pt idx="383">
                  <c:v>3.26206</c:v>
                </c:pt>
                <c:pt idx="384">
                  <c:v>3.2483080000000002</c:v>
                </c:pt>
                <c:pt idx="385">
                  <c:v>3.234966</c:v>
                </c:pt>
                <c:pt idx="386">
                  <c:v>3.2112379999999998</c:v>
                </c:pt>
                <c:pt idx="387">
                  <c:v>3.1950590000000001</c:v>
                </c:pt>
                <c:pt idx="388">
                  <c:v>3.1962130000000002</c:v>
                </c:pt>
                <c:pt idx="389">
                  <c:v>3.2070069999999999</c:v>
                </c:pt>
                <c:pt idx="390">
                  <c:v>3.2091699999999999</c:v>
                </c:pt>
                <c:pt idx="391">
                  <c:v>3.2150599999999998</c:v>
                </c:pt>
                <c:pt idx="392">
                  <c:v>3.2196760000000002</c:v>
                </c:pt>
                <c:pt idx="393">
                  <c:v>3.2191230000000002</c:v>
                </c:pt>
                <c:pt idx="394">
                  <c:v>3.2181380000000002</c:v>
                </c:pt>
                <c:pt idx="395">
                  <c:v>3.2210459999999999</c:v>
                </c:pt>
                <c:pt idx="396">
                  <c:v>3.220253</c:v>
                </c:pt>
                <c:pt idx="397">
                  <c:v>3.2170320000000001</c:v>
                </c:pt>
                <c:pt idx="398">
                  <c:v>3.2132329999999998</c:v>
                </c:pt>
                <c:pt idx="399">
                  <c:v>3.2126320000000002</c:v>
                </c:pt>
                <c:pt idx="400">
                  <c:v>3.2171280000000002</c:v>
                </c:pt>
                <c:pt idx="401">
                  <c:v>3.2182819999999999</c:v>
                </c:pt>
                <c:pt idx="402">
                  <c:v>3.2208779999999999</c:v>
                </c:pt>
                <c:pt idx="403">
                  <c:v>3.227465</c:v>
                </c:pt>
                <c:pt idx="404">
                  <c:v>3.2276090000000002</c:v>
                </c:pt>
                <c:pt idx="405">
                  <c:v>3.2270569999999998</c:v>
                </c:pt>
                <c:pt idx="406">
                  <c:v>3.2248209999999999</c:v>
                </c:pt>
                <c:pt idx="407">
                  <c:v>3.223859</c:v>
                </c:pt>
                <c:pt idx="408">
                  <c:v>3.2235230000000001</c:v>
                </c:pt>
                <c:pt idx="409">
                  <c:v>3.2233779999999999</c:v>
                </c:pt>
                <c:pt idx="410">
                  <c:v>3.2224409999999999</c:v>
                </c:pt>
                <c:pt idx="411">
                  <c:v>3.2247490000000001</c:v>
                </c:pt>
                <c:pt idx="412">
                  <c:v>3.226985</c:v>
                </c:pt>
                <c:pt idx="413">
                  <c:v>3.2236910000000001</c:v>
                </c:pt>
                <c:pt idx="414">
                  <c:v>3.22898</c:v>
                </c:pt>
                <c:pt idx="415">
                  <c:v>3.2330670000000001</c:v>
                </c:pt>
                <c:pt idx="416">
                  <c:v>3.2298209999999998</c:v>
                </c:pt>
                <c:pt idx="417">
                  <c:v>3.2260469999999999</c:v>
                </c:pt>
                <c:pt idx="418">
                  <c:v>3.2212390000000002</c:v>
                </c:pt>
                <c:pt idx="419">
                  <c:v>3.219652</c:v>
                </c:pt>
                <c:pt idx="420">
                  <c:v>3.220421</c:v>
                </c:pt>
                <c:pt idx="421">
                  <c:v>3.2232820000000002</c:v>
                </c:pt>
                <c:pt idx="422">
                  <c:v>3.2255660000000002</c:v>
                </c:pt>
                <c:pt idx="423">
                  <c:v>3.2292920000000001</c:v>
                </c:pt>
                <c:pt idx="424">
                  <c:v>3.23047</c:v>
                </c:pt>
                <c:pt idx="425">
                  <c:v>3.2282829999999998</c:v>
                </c:pt>
                <c:pt idx="426">
                  <c:v>3.2278259999999999</c:v>
                </c:pt>
                <c:pt idx="427">
                  <c:v>3.2287149999999998</c:v>
                </c:pt>
                <c:pt idx="428">
                  <c:v>3.2335470000000002</c:v>
                </c:pt>
                <c:pt idx="429">
                  <c:v>3.233187</c:v>
                </c:pt>
                <c:pt idx="430">
                  <c:v>3.2301340000000001</c:v>
                </c:pt>
                <c:pt idx="431">
                  <c:v>3.230254</c:v>
                </c:pt>
                <c:pt idx="432">
                  <c:v>3.2268159999999999</c:v>
                </c:pt>
                <c:pt idx="433">
                  <c:v>3.2323940000000002</c:v>
                </c:pt>
                <c:pt idx="434">
                  <c:v>3.2303259999999998</c:v>
                </c:pt>
                <c:pt idx="435">
                  <c:v>3.2290519999999998</c:v>
                </c:pt>
                <c:pt idx="436">
                  <c:v>3.2293400000000001</c:v>
                </c:pt>
                <c:pt idx="437">
                  <c:v>3.2294130000000001</c:v>
                </c:pt>
                <c:pt idx="438">
                  <c:v>3.2286190000000001</c:v>
                </c:pt>
                <c:pt idx="439">
                  <c:v>3.2284269999999999</c:v>
                </c:pt>
                <c:pt idx="440">
                  <c:v>3.2294849999999999</c:v>
                </c:pt>
                <c:pt idx="441">
                  <c:v>3.230807</c:v>
                </c:pt>
                <c:pt idx="442">
                  <c:v>3.2301340000000001</c:v>
                </c:pt>
                <c:pt idx="443">
                  <c:v>3.2299410000000002</c:v>
                </c:pt>
                <c:pt idx="444">
                  <c:v>3.2276090000000002</c:v>
                </c:pt>
                <c:pt idx="445">
                  <c:v>3.2265519999999999</c:v>
                </c:pt>
                <c:pt idx="446">
                  <c:v>3.221816</c:v>
                </c:pt>
                <c:pt idx="447">
                  <c:v>3.2196280000000002</c:v>
                </c:pt>
                <c:pt idx="448">
                  <c:v>3.2222240000000002</c:v>
                </c:pt>
                <c:pt idx="449">
                  <c:v>3.2169590000000001</c:v>
                </c:pt>
                <c:pt idx="450">
                  <c:v>3.217536</c:v>
                </c:pt>
                <c:pt idx="451">
                  <c:v>3.220253</c:v>
                </c:pt>
                <c:pt idx="452">
                  <c:v>3.2216230000000001</c:v>
                </c:pt>
                <c:pt idx="453">
                  <c:v>3.2226569999999999</c:v>
                </c:pt>
                <c:pt idx="454">
                  <c:v>3.2216480000000001</c:v>
                </c:pt>
                <c:pt idx="455">
                  <c:v>3.2244839999999999</c:v>
                </c:pt>
                <c:pt idx="456">
                  <c:v>3.2270089999999998</c:v>
                </c:pt>
                <c:pt idx="457">
                  <c:v>3.2288839999999999</c:v>
                </c:pt>
                <c:pt idx="458">
                  <c:v>3.2278500000000001</c:v>
                </c:pt>
                <c:pt idx="459">
                  <c:v>3.2263829999999998</c:v>
                </c:pt>
                <c:pt idx="460">
                  <c:v>3.2234500000000001</c:v>
                </c:pt>
                <c:pt idx="461">
                  <c:v>3.222032</c:v>
                </c:pt>
                <c:pt idx="462">
                  <c:v>3.2184499999999998</c:v>
                </c:pt>
                <c:pt idx="463">
                  <c:v>3.218642</c:v>
                </c:pt>
                <c:pt idx="464">
                  <c:v>3.232586</c:v>
                </c:pt>
                <c:pt idx="465">
                  <c:v>3.2476349999999998</c:v>
                </c:pt>
                <c:pt idx="466">
                  <c:v>3.2591749999999999</c:v>
                </c:pt>
                <c:pt idx="467">
                  <c:v>3.2522989999999998</c:v>
                </c:pt>
                <c:pt idx="468">
                  <c:v>3.2394370000000001</c:v>
                </c:pt>
                <c:pt idx="469">
                  <c:v>3.2238829999999998</c:v>
                </c:pt>
                <c:pt idx="470">
                  <c:v>3.2048909999999999</c:v>
                </c:pt>
                <c:pt idx="471">
                  <c:v>3.1880630000000001</c:v>
                </c:pt>
                <c:pt idx="472">
                  <c:v>3.1746720000000002</c:v>
                </c:pt>
                <c:pt idx="473">
                  <c:v>3.1807300000000001</c:v>
                </c:pt>
                <c:pt idx="474">
                  <c:v>3.1954910000000001</c:v>
                </c:pt>
                <c:pt idx="475">
                  <c:v>3.1992660000000002</c:v>
                </c:pt>
                <c:pt idx="476">
                  <c:v>3.208545</c:v>
                </c:pt>
                <c:pt idx="477">
                  <c:v>3.2115499999999999</c:v>
                </c:pt>
                <c:pt idx="478">
                  <c:v>3.216863</c:v>
                </c:pt>
                <c:pt idx="479">
                  <c:v>3.225806</c:v>
                </c:pt>
                <c:pt idx="480">
                  <c:v>3.2241</c:v>
                </c:pt>
                <c:pt idx="481">
                  <c:v>3.2188829999999999</c:v>
                </c:pt>
                <c:pt idx="482">
                  <c:v>3.2156609999999999</c:v>
                </c:pt>
                <c:pt idx="483">
                  <c:v>3.2168869999999998</c:v>
                </c:pt>
                <c:pt idx="484">
                  <c:v>3.215589</c:v>
                </c:pt>
                <c:pt idx="485">
                  <c:v>3.2126079999999999</c:v>
                </c:pt>
                <c:pt idx="486">
                  <c:v>3.2131129999999999</c:v>
                </c:pt>
                <c:pt idx="487">
                  <c:v>3.2127759999999999</c:v>
                </c:pt>
                <c:pt idx="488">
                  <c:v>3.2131609999999999</c:v>
                </c:pt>
                <c:pt idx="489">
                  <c:v>3.2128489999999998</c:v>
                </c:pt>
                <c:pt idx="490">
                  <c:v>3.2126320000000002</c:v>
                </c:pt>
                <c:pt idx="491">
                  <c:v>3.2097950000000002</c:v>
                </c:pt>
                <c:pt idx="492">
                  <c:v>3.2077520000000002</c:v>
                </c:pt>
                <c:pt idx="493">
                  <c:v>3.210493</c:v>
                </c:pt>
                <c:pt idx="494">
                  <c:v>3.2106129999999999</c:v>
                </c:pt>
                <c:pt idx="495">
                  <c:v>3.211598</c:v>
                </c:pt>
                <c:pt idx="496">
                  <c:v>3.2131850000000002</c:v>
                </c:pt>
                <c:pt idx="497">
                  <c:v>3.2152769999999999</c:v>
                </c:pt>
                <c:pt idx="498">
                  <c:v>3.217873</c:v>
                </c:pt>
                <c:pt idx="499">
                  <c:v>3.2123919999999999</c:v>
                </c:pt>
                <c:pt idx="500">
                  <c:v>3.2128969999999999</c:v>
                </c:pt>
                <c:pt idx="501">
                  <c:v>3.2186659999999998</c:v>
                </c:pt>
                <c:pt idx="502">
                  <c:v>3.2134260000000001</c:v>
                </c:pt>
                <c:pt idx="503">
                  <c:v>3.210661</c:v>
                </c:pt>
                <c:pt idx="504">
                  <c:v>3.2089059999999998</c:v>
                </c:pt>
                <c:pt idx="505">
                  <c:v>3.2100599999999999</c:v>
                </c:pt>
                <c:pt idx="506">
                  <c:v>3.210709</c:v>
                </c:pt>
                <c:pt idx="507">
                  <c:v>3.2084250000000001</c:v>
                </c:pt>
                <c:pt idx="508">
                  <c:v>3.2120549999999999</c:v>
                </c:pt>
                <c:pt idx="509">
                  <c:v>3.214604</c:v>
                </c:pt>
                <c:pt idx="510">
                  <c:v>3.2115260000000001</c:v>
                </c:pt>
                <c:pt idx="511">
                  <c:v>3.2130649999999998</c:v>
                </c:pt>
                <c:pt idx="512">
                  <c:v>3.2151320000000001</c:v>
                </c:pt>
                <c:pt idx="513">
                  <c:v>3.2138580000000001</c:v>
                </c:pt>
                <c:pt idx="514">
                  <c:v>3.2090740000000002</c:v>
                </c:pt>
                <c:pt idx="515">
                  <c:v>3.213762</c:v>
                </c:pt>
                <c:pt idx="516">
                  <c:v>3.2162139999999999</c:v>
                </c:pt>
                <c:pt idx="517">
                  <c:v>3.2180409999999999</c:v>
                </c:pt>
                <c:pt idx="518">
                  <c:v>3.2148439999999998</c:v>
                </c:pt>
                <c:pt idx="519">
                  <c:v>3.2149640000000002</c:v>
                </c:pt>
                <c:pt idx="520">
                  <c:v>3.2151320000000001</c:v>
                </c:pt>
                <c:pt idx="521">
                  <c:v>3.215204</c:v>
                </c:pt>
                <c:pt idx="522">
                  <c:v>3.2136420000000001</c:v>
                </c:pt>
                <c:pt idx="523">
                  <c:v>3.2104689999999998</c:v>
                </c:pt>
                <c:pt idx="524">
                  <c:v>3.208377</c:v>
                </c:pt>
                <c:pt idx="525">
                  <c:v>3.209603</c:v>
                </c:pt>
                <c:pt idx="526">
                  <c:v>3.2056840000000002</c:v>
                </c:pt>
                <c:pt idx="527">
                  <c:v>3.2068150000000002</c:v>
                </c:pt>
                <c:pt idx="528">
                  <c:v>3.2176330000000002</c:v>
                </c:pt>
                <c:pt idx="529">
                  <c:v>3.212199</c:v>
                </c:pt>
                <c:pt idx="530">
                  <c:v>3.2141229999999998</c:v>
                </c:pt>
                <c:pt idx="531">
                  <c:v>3.2110210000000001</c:v>
                </c:pt>
                <c:pt idx="532">
                  <c:v>3.209387</c:v>
                </c:pt>
                <c:pt idx="533">
                  <c:v>3.2163580000000001</c:v>
                </c:pt>
                <c:pt idx="534">
                  <c:v>3.2184979999999999</c:v>
                </c:pt>
                <c:pt idx="535">
                  <c:v>3.216431</c:v>
                </c:pt>
                <c:pt idx="536">
                  <c:v>3.2154690000000001</c:v>
                </c:pt>
                <c:pt idx="537">
                  <c:v>3.2203970000000002</c:v>
                </c:pt>
                <c:pt idx="538">
                  <c:v>3.2253020000000001</c:v>
                </c:pt>
                <c:pt idx="539">
                  <c:v>3.2278500000000001</c:v>
                </c:pt>
                <c:pt idx="540">
                  <c:v>3.2281629999999999</c:v>
                </c:pt>
                <c:pt idx="541">
                  <c:v>3.2287400000000002</c:v>
                </c:pt>
                <c:pt idx="542">
                  <c:v>3.2274889999999998</c:v>
                </c:pt>
                <c:pt idx="543">
                  <c:v>3.2255660000000002</c:v>
                </c:pt>
                <c:pt idx="544">
                  <c:v>3.227754</c:v>
                </c:pt>
                <c:pt idx="545">
                  <c:v>3.2265999999999999</c:v>
                </c:pt>
                <c:pt idx="546">
                  <c:v>3.227417</c:v>
                </c:pt>
                <c:pt idx="547">
                  <c:v>3.2222</c:v>
                </c:pt>
                <c:pt idx="548">
                  <c:v>3.2193160000000001</c:v>
                </c:pt>
                <c:pt idx="549">
                  <c:v>3.2199409999999999</c:v>
                </c:pt>
                <c:pt idx="550">
                  <c:v>3.2199409999999999</c:v>
                </c:pt>
                <c:pt idx="551">
                  <c:v>3.2189070000000002</c:v>
                </c:pt>
                <c:pt idx="552">
                  <c:v>3.2147239999999999</c:v>
                </c:pt>
                <c:pt idx="553">
                  <c:v>3.2177769999999999</c:v>
                </c:pt>
                <c:pt idx="554">
                  <c:v>3.217873</c:v>
                </c:pt>
                <c:pt idx="555">
                  <c:v>3.2159260000000001</c:v>
                </c:pt>
                <c:pt idx="556">
                  <c:v>3.2118630000000001</c:v>
                </c:pt>
                <c:pt idx="557">
                  <c:v>3.2117429999999998</c:v>
                </c:pt>
                <c:pt idx="558">
                  <c:v>3.2136659999999999</c:v>
                </c:pt>
                <c:pt idx="559">
                  <c:v>3.2118150000000001</c:v>
                </c:pt>
                <c:pt idx="560">
                  <c:v>3.2041460000000002</c:v>
                </c:pt>
                <c:pt idx="561">
                  <c:v>3.2022469999999998</c:v>
                </c:pt>
                <c:pt idx="562">
                  <c:v>3.2084250000000001</c:v>
                </c:pt>
                <c:pt idx="563">
                  <c:v>3.2186900000000001</c:v>
                </c:pt>
                <c:pt idx="564">
                  <c:v>3.2244600000000001</c:v>
                </c:pt>
                <c:pt idx="565">
                  <c:v>3.223859</c:v>
                </c:pt>
                <c:pt idx="566">
                  <c:v>3.221984</c:v>
                </c:pt>
                <c:pt idx="567">
                  <c:v>3.217152</c:v>
                </c:pt>
                <c:pt idx="568">
                  <c:v>3.2196760000000002</c:v>
                </c:pt>
                <c:pt idx="569">
                  <c:v>3.2199650000000002</c:v>
                </c:pt>
                <c:pt idx="570">
                  <c:v>3.2199650000000002</c:v>
                </c:pt>
                <c:pt idx="571">
                  <c:v>3.2184499999999998</c:v>
                </c:pt>
                <c:pt idx="572">
                  <c:v>3.2221039999999999</c:v>
                </c:pt>
                <c:pt idx="573">
                  <c:v>3.2408800000000002</c:v>
                </c:pt>
                <c:pt idx="574">
                  <c:v>3.2528519999999999</c:v>
                </c:pt>
                <c:pt idx="575">
                  <c:v>3.2623479999999998</c:v>
                </c:pt>
                <c:pt idx="576">
                  <c:v>3.2671320000000001</c:v>
                </c:pt>
                <c:pt idx="577">
                  <c:v>3.2639109999999998</c:v>
                </c:pt>
                <c:pt idx="578">
                  <c:v>3.2516500000000002</c:v>
                </c:pt>
                <c:pt idx="579">
                  <c:v>3.2338360000000002</c:v>
                </c:pt>
                <c:pt idx="580">
                  <c:v>3.20905</c:v>
                </c:pt>
                <c:pt idx="581">
                  <c:v>3.1927989999999999</c:v>
                </c:pt>
                <c:pt idx="582">
                  <c:v>3.1949139999999998</c:v>
                </c:pt>
                <c:pt idx="583">
                  <c:v>3.2060209999999998</c:v>
                </c:pt>
                <c:pt idx="584">
                  <c:v>3.2042660000000001</c:v>
                </c:pt>
                <c:pt idx="585">
                  <c:v>3.2123200000000001</c:v>
                </c:pt>
                <c:pt idx="586">
                  <c:v>3.2140029999999999</c:v>
                </c:pt>
                <c:pt idx="587">
                  <c:v>3.2127520000000001</c:v>
                </c:pt>
                <c:pt idx="588">
                  <c:v>3.2057570000000002</c:v>
                </c:pt>
                <c:pt idx="589">
                  <c:v>3.198064</c:v>
                </c:pt>
                <c:pt idx="590">
                  <c:v>3.1959960000000001</c:v>
                </c:pt>
                <c:pt idx="591">
                  <c:v>3.210661</c:v>
                </c:pt>
                <c:pt idx="592">
                  <c:v>3.207271</c:v>
                </c:pt>
                <c:pt idx="593">
                  <c:v>3.2103969999999999</c:v>
                </c:pt>
                <c:pt idx="594">
                  <c:v>3.2117429999999998</c:v>
                </c:pt>
                <c:pt idx="595">
                  <c:v>3.21143</c:v>
                </c:pt>
                <c:pt idx="596">
                  <c:v>3.218763</c:v>
                </c:pt>
                <c:pt idx="597">
                  <c:v>3.2208540000000001</c:v>
                </c:pt>
                <c:pt idx="598">
                  <c:v>3.2203010000000001</c:v>
                </c:pt>
                <c:pt idx="599">
                  <c:v>3.225422</c:v>
                </c:pt>
                <c:pt idx="600">
                  <c:v>3.221768</c:v>
                </c:pt>
                <c:pt idx="601">
                  <c:v>3.2190029999999998</c:v>
                </c:pt>
                <c:pt idx="602">
                  <c:v>3.217489</c:v>
                </c:pt>
                <c:pt idx="603">
                  <c:v>3.2185220000000001</c:v>
                </c:pt>
                <c:pt idx="604">
                  <c:v>3.2178010000000001</c:v>
                </c:pt>
                <c:pt idx="605">
                  <c:v>3.2175850000000001</c:v>
                </c:pt>
                <c:pt idx="606">
                  <c:v>3.2231619999999999</c:v>
                </c:pt>
                <c:pt idx="607">
                  <c:v>3.2284510000000002</c:v>
                </c:pt>
                <c:pt idx="608">
                  <c:v>3.2219359999999999</c:v>
                </c:pt>
                <c:pt idx="609">
                  <c:v>3.21732</c:v>
                </c:pt>
                <c:pt idx="610">
                  <c:v>3.218426</c:v>
                </c:pt>
                <c:pt idx="611">
                  <c:v>3.2206860000000002</c:v>
                </c:pt>
                <c:pt idx="612">
                  <c:v>3.2208779999999999</c:v>
                </c:pt>
                <c:pt idx="613">
                  <c:v>3.2200129999999998</c:v>
                </c:pt>
                <c:pt idx="614">
                  <c:v>3.2203729999999999</c:v>
                </c:pt>
                <c:pt idx="615">
                  <c:v>3.2166950000000001</c:v>
                </c:pt>
                <c:pt idx="616">
                  <c:v>3.2121749999999998</c:v>
                </c:pt>
                <c:pt idx="617">
                  <c:v>3.2161179999999998</c:v>
                </c:pt>
                <c:pt idx="618">
                  <c:v>3.2191709999999998</c:v>
                </c:pt>
                <c:pt idx="619">
                  <c:v>3.2215750000000001</c:v>
                </c:pt>
                <c:pt idx="620">
                  <c:v>3.2228490000000001</c:v>
                </c:pt>
                <c:pt idx="621">
                  <c:v>3.225975</c:v>
                </c:pt>
                <c:pt idx="622">
                  <c:v>3.2265039999999998</c:v>
                </c:pt>
                <c:pt idx="623">
                  <c:v>3.220758</c:v>
                </c:pt>
                <c:pt idx="624">
                  <c:v>3.2208540000000001</c:v>
                </c:pt>
                <c:pt idx="625">
                  <c:v>3.2246769999999998</c:v>
                </c:pt>
                <c:pt idx="626">
                  <c:v>3.2256619999999998</c:v>
                </c:pt>
                <c:pt idx="627">
                  <c:v>3.222369</c:v>
                </c:pt>
                <c:pt idx="628">
                  <c:v>3.222585</c:v>
                </c:pt>
                <c:pt idx="629">
                  <c:v>3.2194120000000002</c:v>
                </c:pt>
                <c:pt idx="630">
                  <c:v>3.2178010000000001</c:v>
                </c:pt>
                <c:pt idx="631">
                  <c:v>3.214315</c:v>
                </c:pt>
                <c:pt idx="632">
                  <c:v>3.2141470000000001</c:v>
                </c:pt>
                <c:pt idx="633">
                  <c:v>3.2182339999999998</c:v>
                </c:pt>
                <c:pt idx="634">
                  <c:v>3.2200850000000001</c:v>
                </c:pt>
                <c:pt idx="635">
                  <c:v>3.2197719999999999</c:v>
                </c:pt>
                <c:pt idx="636">
                  <c:v>3.218378</c:v>
                </c:pt>
                <c:pt idx="637">
                  <c:v>3.2167669999999999</c:v>
                </c:pt>
                <c:pt idx="638">
                  <c:v>3.219195</c:v>
                </c:pt>
                <c:pt idx="639">
                  <c:v>3.2251569999999998</c:v>
                </c:pt>
                <c:pt idx="640">
                  <c:v>3.2274889999999998</c:v>
                </c:pt>
                <c:pt idx="641">
                  <c:v>3.225374</c:v>
                </c:pt>
                <c:pt idx="642">
                  <c:v>3.2208060000000001</c:v>
                </c:pt>
                <c:pt idx="643">
                  <c:v>3.2197480000000001</c:v>
                </c:pt>
                <c:pt idx="644">
                  <c:v>3.2188349999999999</c:v>
                </c:pt>
                <c:pt idx="645">
                  <c:v>3.222585</c:v>
                </c:pt>
                <c:pt idx="646">
                  <c:v>3.2251089999999998</c:v>
                </c:pt>
                <c:pt idx="647">
                  <c:v>3.2255660000000002</c:v>
                </c:pt>
                <c:pt idx="648">
                  <c:v>3.2272729999999998</c:v>
                </c:pt>
                <c:pt idx="649">
                  <c:v>3.2241719999999998</c:v>
                </c:pt>
                <c:pt idx="650">
                  <c:v>3.2213590000000001</c:v>
                </c:pt>
                <c:pt idx="651">
                  <c:v>3.216647</c:v>
                </c:pt>
                <c:pt idx="652">
                  <c:v>3.217873</c:v>
                </c:pt>
                <c:pt idx="653">
                  <c:v>3.2174399999999999</c:v>
                </c:pt>
                <c:pt idx="654">
                  <c:v>3.2192910000000001</c:v>
                </c:pt>
                <c:pt idx="655">
                  <c:v>3.2185700000000002</c:v>
                </c:pt>
                <c:pt idx="656">
                  <c:v>3.2167910000000002</c:v>
                </c:pt>
                <c:pt idx="657">
                  <c:v>3.2184979999999999</c:v>
                </c:pt>
                <c:pt idx="658">
                  <c:v>3.21821</c:v>
                </c:pt>
                <c:pt idx="659">
                  <c:v>3.2157089999999999</c:v>
                </c:pt>
                <c:pt idx="660">
                  <c:v>3.2155649999999998</c:v>
                </c:pt>
                <c:pt idx="661">
                  <c:v>3.2121270000000002</c:v>
                </c:pt>
                <c:pt idx="662">
                  <c:v>3.2136900000000002</c:v>
                </c:pt>
                <c:pt idx="663">
                  <c:v>3.2226089999999998</c:v>
                </c:pt>
                <c:pt idx="664">
                  <c:v>3.2271049999999999</c:v>
                </c:pt>
                <c:pt idx="665">
                  <c:v>3.2185459999999999</c:v>
                </c:pt>
                <c:pt idx="666">
                  <c:v>3.220494</c:v>
                </c:pt>
                <c:pt idx="667">
                  <c:v>3.2206139999999999</c:v>
                </c:pt>
                <c:pt idx="668">
                  <c:v>3.223811</c:v>
                </c:pt>
                <c:pt idx="669">
                  <c:v>3.225133</c:v>
                </c:pt>
                <c:pt idx="670">
                  <c:v>3.231865</c:v>
                </c:pt>
                <c:pt idx="671">
                  <c:v>3.252491</c:v>
                </c:pt>
                <c:pt idx="672">
                  <c:v>3.2631899999999998</c:v>
                </c:pt>
                <c:pt idx="673">
                  <c:v>3.2597520000000002</c:v>
                </c:pt>
                <c:pt idx="674">
                  <c:v>3.2539099999999999</c:v>
                </c:pt>
                <c:pt idx="675">
                  <c:v>3.2413609999999999</c:v>
                </c:pt>
                <c:pt idx="676">
                  <c:v>3.2216480000000001</c:v>
                </c:pt>
                <c:pt idx="677">
                  <c:v>3.203112</c:v>
                </c:pt>
                <c:pt idx="678">
                  <c:v>3.1862840000000001</c:v>
                </c:pt>
                <c:pt idx="679">
                  <c:v>3.1896499999999999</c:v>
                </c:pt>
                <c:pt idx="680">
                  <c:v>3.1981120000000001</c:v>
                </c:pt>
                <c:pt idx="681">
                  <c:v>3.202391</c:v>
                </c:pt>
                <c:pt idx="682">
                  <c:v>3.2137380000000002</c:v>
                </c:pt>
                <c:pt idx="683">
                  <c:v>3.218763</c:v>
                </c:pt>
                <c:pt idx="684">
                  <c:v>3.220758</c:v>
                </c:pt>
                <c:pt idx="685">
                  <c:v>3.214988</c:v>
                </c:pt>
                <c:pt idx="686">
                  <c:v>3.2054200000000002</c:v>
                </c:pt>
                <c:pt idx="687">
                  <c:v>3.2008760000000001</c:v>
                </c:pt>
                <c:pt idx="688">
                  <c:v>3.2055159999999998</c:v>
                </c:pt>
                <c:pt idx="689">
                  <c:v>3.2110210000000001</c:v>
                </c:pt>
                <c:pt idx="690">
                  <c:v>3.2090260000000002</c:v>
                </c:pt>
                <c:pt idx="691">
                  <c:v>3.20417</c:v>
                </c:pt>
                <c:pt idx="692">
                  <c:v>3.2069350000000001</c:v>
                </c:pt>
                <c:pt idx="693">
                  <c:v>3.213209</c:v>
                </c:pt>
                <c:pt idx="694">
                  <c:v>3.2182819999999999</c:v>
                </c:pt>
                <c:pt idx="695">
                  <c:v>3.2192910000000001</c:v>
                </c:pt>
                <c:pt idx="696">
                  <c:v>3.2189549999999998</c:v>
                </c:pt>
                <c:pt idx="697">
                  <c:v>3.216262</c:v>
                </c:pt>
                <c:pt idx="698">
                  <c:v>3.2208060000000001</c:v>
                </c:pt>
                <c:pt idx="699">
                  <c:v>3.2244839999999999</c:v>
                </c:pt>
                <c:pt idx="700">
                  <c:v>3.2206860000000002</c:v>
                </c:pt>
                <c:pt idx="701">
                  <c:v>3.2178490000000002</c:v>
                </c:pt>
                <c:pt idx="702">
                  <c:v>3.2156850000000001</c:v>
                </c:pt>
                <c:pt idx="703">
                  <c:v>3.2087140000000001</c:v>
                </c:pt>
                <c:pt idx="704">
                  <c:v>3.205228</c:v>
                </c:pt>
                <c:pt idx="705">
                  <c:v>3.2121029999999999</c:v>
                </c:pt>
                <c:pt idx="706">
                  <c:v>3.217536</c:v>
                </c:pt>
                <c:pt idx="707">
                  <c:v>3.2160700000000002</c:v>
                </c:pt>
                <c:pt idx="708">
                  <c:v>3.2156850000000001</c:v>
                </c:pt>
                <c:pt idx="709">
                  <c:v>3.2165750000000002</c:v>
                </c:pt>
                <c:pt idx="710">
                  <c:v>3.2136659999999999</c:v>
                </c:pt>
                <c:pt idx="711">
                  <c:v>3.2177530000000001</c:v>
                </c:pt>
                <c:pt idx="712">
                  <c:v>3.2186900000000001</c:v>
                </c:pt>
                <c:pt idx="713">
                  <c:v>3.2202289999999998</c:v>
                </c:pt>
                <c:pt idx="714">
                  <c:v>3.2241719999999998</c:v>
                </c:pt>
                <c:pt idx="715">
                  <c:v>3.2220559999999998</c:v>
                </c:pt>
                <c:pt idx="716">
                  <c:v>3.2201810000000002</c:v>
                </c:pt>
                <c:pt idx="717">
                  <c:v>3.2182339999999998</c:v>
                </c:pt>
                <c:pt idx="718">
                  <c:v>3.2192430000000001</c:v>
                </c:pt>
                <c:pt idx="719">
                  <c:v>3.2220800000000001</c:v>
                </c:pt>
                <c:pt idx="720">
                  <c:v>3.220205</c:v>
                </c:pt>
                <c:pt idx="721">
                  <c:v>3.2197719999999999</c:v>
                </c:pt>
                <c:pt idx="722">
                  <c:v>3.217104</c:v>
                </c:pt>
                <c:pt idx="723">
                  <c:v>3.215589</c:v>
                </c:pt>
                <c:pt idx="724">
                  <c:v>3.2157580000000001</c:v>
                </c:pt>
                <c:pt idx="725">
                  <c:v>3.216094</c:v>
                </c:pt>
                <c:pt idx="726">
                  <c:v>3.2136900000000002</c:v>
                </c:pt>
                <c:pt idx="727">
                  <c:v>3.2131850000000002</c:v>
                </c:pt>
                <c:pt idx="728">
                  <c:v>3.2124640000000002</c:v>
                </c:pt>
                <c:pt idx="729">
                  <c:v>3.2159740000000001</c:v>
                </c:pt>
                <c:pt idx="730">
                  <c:v>3.2175850000000001</c:v>
                </c:pt>
                <c:pt idx="731">
                  <c:v>3.221695</c:v>
                </c:pt>
                <c:pt idx="732">
                  <c:v>3.2274889999999998</c:v>
                </c:pt>
                <c:pt idx="733">
                  <c:v>3.2246769999999998</c:v>
                </c:pt>
                <c:pt idx="734">
                  <c:v>3.2232099999999999</c:v>
                </c:pt>
                <c:pt idx="735">
                  <c:v>3.2267440000000001</c:v>
                </c:pt>
                <c:pt idx="736">
                  <c:v>3.2262870000000001</c:v>
                </c:pt>
                <c:pt idx="737">
                  <c:v>3.2243879999999998</c:v>
                </c:pt>
                <c:pt idx="738">
                  <c:v>3.222801</c:v>
                </c:pt>
                <c:pt idx="739">
                  <c:v>3.215325</c:v>
                </c:pt>
                <c:pt idx="740">
                  <c:v>3.208834</c:v>
                </c:pt>
                <c:pt idx="741">
                  <c:v>3.2119589999999998</c:v>
                </c:pt>
                <c:pt idx="742">
                  <c:v>3.2190270000000001</c:v>
                </c:pt>
                <c:pt idx="743">
                  <c:v>3.2197960000000001</c:v>
                </c:pt>
                <c:pt idx="744">
                  <c:v>3.2192669999999999</c:v>
                </c:pt>
                <c:pt idx="745">
                  <c:v>3.2162380000000002</c:v>
                </c:pt>
                <c:pt idx="746">
                  <c:v>3.2131370000000001</c:v>
                </c:pt>
                <c:pt idx="747">
                  <c:v>3.2115749999999998</c:v>
                </c:pt>
                <c:pt idx="748">
                  <c:v>3.2104210000000002</c:v>
                </c:pt>
                <c:pt idx="749">
                  <c:v>3.2076319999999998</c:v>
                </c:pt>
                <c:pt idx="750">
                  <c:v>3.2097950000000002</c:v>
                </c:pt>
                <c:pt idx="751">
                  <c:v>3.2138339999999999</c:v>
                </c:pt>
                <c:pt idx="752">
                  <c:v>3.215204</c:v>
                </c:pt>
                <c:pt idx="753">
                  <c:v>3.2113580000000002</c:v>
                </c:pt>
                <c:pt idx="754">
                  <c:v>3.2084009999999998</c:v>
                </c:pt>
                <c:pt idx="755">
                  <c:v>3.212488</c:v>
                </c:pt>
                <c:pt idx="756">
                  <c:v>3.217536</c:v>
                </c:pt>
                <c:pt idx="757">
                  <c:v>3.220421</c:v>
                </c:pt>
                <c:pt idx="758">
                  <c:v>3.2233779999999999</c:v>
                </c:pt>
                <c:pt idx="759">
                  <c:v>3.2222719999999998</c:v>
                </c:pt>
                <c:pt idx="760">
                  <c:v>3.2173919999999998</c:v>
                </c:pt>
                <c:pt idx="761">
                  <c:v>3.221479</c:v>
                </c:pt>
                <c:pt idx="762">
                  <c:v>3.2409520000000001</c:v>
                </c:pt>
                <c:pt idx="763">
                  <c:v>3.255376</c:v>
                </c:pt>
                <c:pt idx="764">
                  <c:v>3.260208</c:v>
                </c:pt>
                <c:pt idx="765">
                  <c:v>3.2508330000000001</c:v>
                </c:pt>
                <c:pt idx="766">
                  <c:v>3.2413129999999999</c:v>
                </c:pt>
                <c:pt idx="767">
                  <c:v>3.2297250000000002</c:v>
                </c:pt>
                <c:pt idx="768">
                  <c:v>3.2187389999999998</c:v>
                </c:pt>
                <c:pt idx="769">
                  <c:v>3.1938089999999999</c:v>
                </c:pt>
                <c:pt idx="770">
                  <c:v>3.1802260000000002</c:v>
                </c:pt>
                <c:pt idx="771">
                  <c:v>3.1873900000000002</c:v>
                </c:pt>
                <c:pt idx="772">
                  <c:v>3.1899860000000002</c:v>
                </c:pt>
                <c:pt idx="773">
                  <c:v>3.190347</c:v>
                </c:pt>
                <c:pt idx="774">
                  <c:v>3.200275</c:v>
                </c:pt>
                <c:pt idx="775">
                  <c:v>3.2031360000000002</c:v>
                </c:pt>
                <c:pt idx="776">
                  <c:v>3.2079680000000002</c:v>
                </c:pt>
                <c:pt idx="777">
                  <c:v>3.210108</c:v>
                </c:pt>
                <c:pt idx="778">
                  <c:v>3.2111179999999999</c:v>
                </c:pt>
                <c:pt idx="779">
                  <c:v>3.2139060000000002</c:v>
                </c:pt>
                <c:pt idx="780">
                  <c:v>3.2146759999999999</c:v>
                </c:pt>
                <c:pt idx="781">
                  <c:v>3.2128969999999999</c:v>
                </c:pt>
                <c:pt idx="782">
                  <c:v>3.2105890000000001</c:v>
                </c:pt>
                <c:pt idx="783">
                  <c:v>3.2079680000000002</c:v>
                </c:pt>
                <c:pt idx="784">
                  <c:v>3.207824</c:v>
                </c:pt>
                <c:pt idx="785">
                  <c:v>3.2086899999999998</c:v>
                </c:pt>
                <c:pt idx="786">
                  <c:v>3.2004199999999998</c:v>
                </c:pt>
                <c:pt idx="787">
                  <c:v>3.184841</c:v>
                </c:pt>
                <c:pt idx="788">
                  <c:v>3.1826539999999999</c:v>
                </c:pt>
                <c:pt idx="789">
                  <c:v>3.1857069999999998</c:v>
                </c:pt>
                <c:pt idx="790">
                  <c:v>3.1916690000000001</c:v>
                </c:pt>
                <c:pt idx="791">
                  <c:v>3.2000109999999999</c:v>
                </c:pt>
                <c:pt idx="792">
                  <c:v>3.2097950000000002</c:v>
                </c:pt>
                <c:pt idx="793">
                  <c:v>3.2212149999999999</c:v>
                </c:pt>
                <c:pt idx="794">
                  <c:v>3.2343890000000002</c:v>
                </c:pt>
                <c:pt idx="795">
                  <c:v>3.2390289999999999</c:v>
                </c:pt>
                <c:pt idx="796">
                  <c:v>3.2504240000000002</c:v>
                </c:pt>
                <c:pt idx="797">
                  <c:v>3.247106</c:v>
                </c:pt>
                <c:pt idx="798">
                  <c:v>3.2279460000000002</c:v>
                </c:pt>
                <c:pt idx="799">
                  <c:v>3.2174399999999999</c:v>
                </c:pt>
                <c:pt idx="800">
                  <c:v>3.2193879999999999</c:v>
                </c:pt>
                <c:pt idx="801">
                  <c:v>3.226359</c:v>
                </c:pt>
                <c:pt idx="802">
                  <c:v>3.2242440000000001</c:v>
                </c:pt>
                <c:pt idx="803">
                  <c:v>3.2213829999999999</c:v>
                </c:pt>
                <c:pt idx="804">
                  <c:v>3.2177530000000001</c:v>
                </c:pt>
                <c:pt idx="805">
                  <c:v>3.2081369999999998</c:v>
                </c:pt>
                <c:pt idx="806">
                  <c:v>3.2022949999999999</c:v>
                </c:pt>
                <c:pt idx="807">
                  <c:v>3.2084250000000001</c:v>
                </c:pt>
                <c:pt idx="808">
                  <c:v>3.21482</c:v>
                </c:pt>
                <c:pt idx="809">
                  <c:v>3.2187389999999998</c:v>
                </c:pt>
                <c:pt idx="810">
                  <c:v>3.2161900000000001</c:v>
                </c:pt>
                <c:pt idx="811">
                  <c:v>3.2105890000000001</c:v>
                </c:pt>
                <c:pt idx="812">
                  <c:v>3.211166</c:v>
                </c:pt>
                <c:pt idx="813">
                  <c:v>3.2147960000000002</c:v>
                </c:pt>
                <c:pt idx="814">
                  <c:v>3.2179690000000001</c:v>
                </c:pt>
                <c:pt idx="815">
                  <c:v>3.2224889999999999</c:v>
                </c:pt>
                <c:pt idx="816">
                  <c:v>3.2260949999999999</c:v>
                </c:pt>
                <c:pt idx="817">
                  <c:v>3.2234989999999999</c:v>
                </c:pt>
                <c:pt idx="818">
                  <c:v>3.2196039999999999</c:v>
                </c:pt>
                <c:pt idx="819">
                  <c:v>3.2243879999999998</c:v>
                </c:pt>
                <c:pt idx="820">
                  <c:v>3.223811</c:v>
                </c:pt>
                <c:pt idx="821">
                  <c:v>3.2197239999999998</c:v>
                </c:pt>
                <c:pt idx="822">
                  <c:v>3.2187869999999998</c:v>
                </c:pt>
                <c:pt idx="823">
                  <c:v>3.2095310000000001</c:v>
                </c:pt>
                <c:pt idx="824">
                  <c:v>3.2030639999999999</c:v>
                </c:pt>
                <c:pt idx="825">
                  <c:v>3.2039780000000002</c:v>
                </c:pt>
                <c:pt idx="826">
                  <c:v>3.2110460000000001</c:v>
                </c:pt>
                <c:pt idx="827">
                  <c:v>3.2152769999999999</c:v>
                </c:pt>
                <c:pt idx="828">
                  <c:v>3.2167189999999999</c:v>
                </c:pt>
                <c:pt idx="829">
                  <c:v>3.216647</c:v>
                </c:pt>
                <c:pt idx="830">
                  <c:v>3.2130169999999998</c:v>
                </c:pt>
                <c:pt idx="831">
                  <c:v>3.2102759999999999</c:v>
                </c:pt>
                <c:pt idx="832">
                  <c:v>3.217104</c:v>
                </c:pt>
                <c:pt idx="833">
                  <c:v>3.2440769999999999</c:v>
                </c:pt>
                <c:pt idx="834">
                  <c:v>3.2629489999999999</c:v>
                </c:pt>
                <c:pt idx="835">
                  <c:v>3.2690549999999998</c:v>
                </c:pt>
                <c:pt idx="836">
                  <c:v>3.2674449999999999</c:v>
                </c:pt>
                <c:pt idx="837">
                  <c:v>3.2611460000000001</c:v>
                </c:pt>
                <c:pt idx="838">
                  <c:v>3.2399420000000001</c:v>
                </c:pt>
                <c:pt idx="839">
                  <c:v>3.2184020000000002</c:v>
                </c:pt>
                <c:pt idx="840">
                  <c:v>3.1970779999999999</c:v>
                </c:pt>
                <c:pt idx="841">
                  <c:v>3.1825580000000002</c:v>
                </c:pt>
                <c:pt idx="842">
                  <c:v>3.1859709999999999</c:v>
                </c:pt>
                <c:pt idx="843">
                  <c:v>3.1913559999999999</c:v>
                </c:pt>
                <c:pt idx="844">
                  <c:v>3.1947459999999999</c:v>
                </c:pt>
                <c:pt idx="845">
                  <c:v>3.1981839999999999</c:v>
                </c:pt>
                <c:pt idx="846">
                  <c:v>3.2057090000000001</c:v>
                </c:pt>
                <c:pt idx="847">
                  <c:v>3.2133530000000001</c:v>
                </c:pt>
                <c:pt idx="848">
                  <c:v>3.213209</c:v>
                </c:pt>
                <c:pt idx="849">
                  <c:v>3.2128009999999998</c:v>
                </c:pt>
                <c:pt idx="850">
                  <c:v>3.2123439999999999</c:v>
                </c:pt>
                <c:pt idx="851">
                  <c:v>3.211935</c:v>
                </c:pt>
                <c:pt idx="852">
                  <c:v>3.214531</c:v>
                </c:pt>
                <c:pt idx="853">
                  <c:v>3.2112379999999998</c:v>
                </c:pt>
                <c:pt idx="854">
                  <c:v>3.2093150000000001</c:v>
                </c:pt>
                <c:pt idx="855">
                  <c:v>3.2160700000000002</c:v>
                </c:pt>
                <c:pt idx="856">
                  <c:v>3.2170800000000002</c:v>
                </c:pt>
                <c:pt idx="857">
                  <c:v>3.205492</c:v>
                </c:pt>
                <c:pt idx="858">
                  <c:v>3.198833</c:v>
                </c:pt>
                <c:pt idx="859">
                  <c:v>3.2147239999999999</c:v>
                </c:pt>
                <c:pt idx="860">
                  <c:v>3.218089</c:v>
                </c:pt>
                <c:pt idx="861">
                  <c:v>3.212272</c:v>
                </c:pt>
                <c:pt idx="862">
                  <c:v>3.213041</c:v>
                </c:pt>
                <c:pt idx="863">
                  <c:v>3.2130169999999998</c:v>
                </c:pt>
                <c:pt idx="864">
                  <c:v>3.2148680000000001</c:v>
                </c:pt>
                <c:pt idx="865">
                  <c:v>3.2140270000000002</c:v>
                </c:pt>
                <c:pt idx="866">
                  <c:v>3.2095310000000001</c:v>
                </c:pt>
                <c:pt idx="867">
                  <c:v>3.2002510000000002</c:v>
                </c:pt>
                <c:pt idx="868">
                  <c:v>3.2015739999999999</c:v>
                </c:pt>
                <c:pt idx="869">
                  <c:v>3.2116220000000002</c:v>
                </c:pt>
                <c:pt idx="870">
                  <c:v>3.2151320000000001</c:v>
                </c:pt>
                <c:pt idx="871">
                  <c:v>3.2147960000000002</c:v>
                </c:pt>
                <c:pt idx="872">
                  <c:v>3.2121520000000001</c:v>
                </c:pt>
                <c:pt idx="873">
                  <c:v>3.2139060000000002</c:v>
                </c:pt>
                <c:pt idx="874">
                  <c:v>3.2272970000000001</c:v>
                </c:pt>
                <c:pt idx="875">
                  <c:v>3.2264080000000002</c:v>
                </c:pt>
                <c:pt idx="876">
                  <c:v>3.227417</c:v>
                </c:pt>
                <c:pt idx="877">
                  <c:v>3.218642</c:v>
                </c:pt>
                <c:pt idx="878">
                  <c:v>3.2148680000000001</c:v>
                </c:pt>
                <c:pt idx="879">
                  <c:v>3.2167669999999999</c:v>
                </c:pt>
                <c:pt idx="880">
                  <c:v>3.2139790000000001</c:v>
                </c:pt>
                <c:pt idx="881">
                  <c:v>3.2069350000000001</c:v>
                </c:pt>
                <c:pt idx="882">
                  <c:v>3.2095069999999999</c:v>
                </c:pt>
                <c:pt idx="883">
                  <c:v>3.2097470000000001</c:v>
                </c:pt>
                <c:pt idx="884">
                  <c:v>3.2113100000000001</c:v>
                </c:pt>
                <c:pt idx="885">
                  <c:v>3.2120310000000001</c:v>
                </c:pt>
                <c:pt idx="886">
                  <c:v>3.2090740000000002</c:v>
                </c:pt>
                <c:pt idx="887">
                  <c:v>3.2029679999999998</c:v>
                </c:pt>
                <c:pt idx="888">
                  <c:v>3.2022949999999999</c:v>
                </c:pt>
                <c:pt idx="889">
                  <c:v>3.1992180000000001</c:v>
                </c:pt>
                <c:pt idx="890">
                  <c:v>3.1997230000000001</c:v>
                </c:pt>
                <c:pt idx="891">
                  <c:v>3.2214070000000001</c:v>
                </c:pt>
                <c:pt idx="892">
                  <c:v>3.225133</c:v>
                </c:pt>
                <c:pt idx="893">
                  <c:v>3.2118150000000001</c:v>
                </c:pt>
                <c:pt idx="894">
                  <c:v>3.2087859999999999</c:v>
                </c:pt>
                <c:pt idx="895">
                  <c:v>3.201165</c:v>
                </c:pt>
                <c:pt idx="896">
                  <c:v>3.1928230000000002</c:v>
                </c:pt>
                <c:pt idx="897">
                  <c:v>3.1863079999999999</c:v>
                </c:pt>
                <c:pt idx="898">
                  <c:v>3.190178</c:v>
                </c:pt>
                <c:pt idx="899">
                  <c:v>3.1964049999999999</c:v>
                </c:pt>
                <c:pt idx="900">
                  <c:v>3.1938810000000002</c:v>
                </c:pt>
                <c:pt idx="901">
                  <c:v>3.2162860000000002</c:v>
                </c:pt>
                <c:pt idx="902">
                  <c:v>3.251217</c:v>
                </c:pt>
                <c:pt idx="903">
                  <c:v>3.2642709999999999</c:v>
                </c:pt>
                <c:pt idx="904">
                  <c:v>3.2608820000000001</c:v>
                </c:pt>
                <c:pt idx="905">
                  <c:v>3.2549920000000001</c:v>
                </c:pt>
                <c:pt idx="906">
                  <c:v>3.2496070000000001</c:v>
                </c:pt>
                <c:pt idx="907">
                  <c:v>3.2438129999999998</c:v>
                </c:pt>
                <c:pt idx="908">
                  <c:v>3.2131609999999999</c:v>
                </c:pt>
                <c:pt idx="909">
                  <c:v>3.2016939999999998</c:v>
                </c:pt>
                <c:pt idx="910">
                  <c:v>3.2117429999999998</c:v>
                </c:pt>
                <c:pt idx="911">
                  <c:v>3.2061890000000002</c:v>
                </c:pt>
                <c:pt idx="912">
                  <c:v>3.1978710000000001</c:v>
                </c:pt>
                <c:pt idx="913">
                  <c:v>3.2083050000000002</c:v>
                </c:pt>
                <c:pt idx="914">
                  <c:v>3.2154690000000001</c:v>
                </c:pt>
                <c:pt idx="915">
                  <c:v>3.2201569999999999</c:v>
                </c:pt>
                <c:pt idx="916">
                  <c:v>3.2119110000000002</c:v>
                </c:pt>
                <c:pt idx="917">
                  <c:v>3.2028479999999999</c:v>
                </c:pt>
                <c:pt idx="918">
                  <c:v>3.2063579999999998</c:v>
                </c:pt>
                <c:pt idx="919">
                  <c:v>3.218089</c:v>
                </c:pt>
                <c:pt idx="920">
                  <c:v>3.2178010000000001</c:v>
                </c:pt>
                <c:pt idx="921">
                  <c:v>3.2152289999999999</c:v>
                </c:pt>
                <c:pt idx="922">
                  <c:v>3.2146759999999999</c:v>
                </c:pt>
                <c:pt idx="923">
                  <c:v>3.20506</c:v>
                </c:pt>
                <c:pt idx="924">
                  <c:v>3.208666</c:v>
                </c:pt>
                <c:pt idx="925">
                  <c:v>3.2150840000000001</c:v>
                </c:pt>
                <c:pt idx="926">
                  <c:v>3.2188590000000001</c:v>
                </c:pt>
                <c:pt idx="927">
                  <c:v>3.2130649999999998</c:v>
                </c:pt>
                <c:pt idx="928">
                  <c:v>3.206766</c:v>
                </c:pt>
                <c:pt idx="929">
                  <c:v>3.1906110000000001</c:v>
                </c:pt>
                <c:pt idx="930">
                  <c:v>3.181187</c:v>
                </c:pt>
                <c:pt idx="931">
                  <c:v>3.1969820000000002</c:v>
                </c:pt>
                <c:pt idx="932">
                  <c:v>3.2175609999999999</c:v>
                </c:pt>
                <c:pt idx="933">
                  <c:v>3.229749</c:v>
                </c:pt>
                <c:pt idx="934">
                  <c:v>3.2191709999999998</c:v>
                </c:pt>
                <c:pt idx="935">
                  <c:v>3.2227769999999998</c:v>
                </c:pt>
                <c:pt idx="936">
                  <c:v>3.2361200000000001</c:v>
                </c:pt>
                <c:pt idx="937">
                  <c:v>3.2394370000000001</c:v>
                </c:pt>
                <c:pt idx="938">
                  <c:v>3.2168389999999998</c:v>
                </c:pt>
                <c:pt idx="939">
                  <c:v>3.2009729999999998</c:v>
                </c:pt>
                <c:pt idx="940">
                  <c:v>3.209867</c:v>
                </c:pt>
                <c:pt idx="941">
                  <c:v>3.216815</c:v>
                </c:pt>
                <c:pt idx="942">
                  <c:v>3.2211180000000001</c:v>
                </c:pt>
                <c:pt idx="943">
                  <c:v>3.2144349999999999</c:v>
                </c:pt>
                <c:pt idx="944">
                  <c:v>3.211598</c:v>
                </c:pt>
                <c:pt idx="945">
                  <c:v>3.2469380000000001</c:v>
                </c:pt>
                <c:pt idx="946">
                  <c:v>3.2850899999999998</c:v>
                </c:pt>
                <c:pt idx="947">
                  <c:v>3.3178580000000002</c:v>
                </c:pt>
                <c:pt idx="948">
                  <c:v>3.3224010000000002</c:v>
                </c:pt>
                <c:pt idx="949">
                  <c:v>3.2850899999999998</c:v>
                </c:pt>
                <c:pt idx="950">
                  <c:v>3.2397499999999999</c:v>
                </c:pt>
                <c:pt idx="951">
                  <c:v>3.1970779999999999</c:v>
                </c:pt>
                <c:pt idx="952">
                  <c:v>3.1494300000000002</c:v>
                </c:pt>
                <c:pt idx="953">
                  <c:v>3.1234899999999999</c:v>
                </c:pt>
                <c:pt idx="954">
                  <c:v>3.1439720000000002</c:v>
                </c:pt>
                <c:pt idx="955">
                  <c:v>3.171932</c:v>
                </c:pt>
                <c:pt idx="956">
                  <c:v>3.1784219999999999</c:v>
                </c:pt>
                <c:pt idx="957">
                  <c:v>3.1841439999999999</c:v>
                </c:pt>
                <c:pt idx="958">
                  <c:v>3.1968380000000001</c:v>
                </c:pt>
                <c:pt idx="959">
                  <c:v>3.2092429999999998</c:v>
                </c:pt>
                <c:pt idx="960">
                  <c:v>3.2121749999999998</c:v>
                </c:pt>
                <c:pt idx="961">
                  <c:v>3.2105649999999999</c:v>
                </c:pt>
                <c:pt idx="962">
                  <c:v>3.2087140000000001</c:v>
                </c:pt>
                <c:pt idx="963">
                  <c:v>3.2080890000000002</c:v>
                </c:pt>
                <c:pt idx="964">
                  <c:v>3.204218</c:v>
                </c:pt>
                <c:pt idx="965">
                  <c:v>3.2004920000000001</c:v>
                </c:pt>
                <c:pt idx="966">
                  <c:v>3.1959240000000002</c:v>
                </c:pt>
                <c:pt idx="967">
                  <c:v>3.203665</c:v>
                </c:pt>
                <c:pt idx="968">
                  <c:v>3.2043379999999999</c:v>
                </c:pt>
                <c:pt idx="969">
                  <c:v>3.1865480000000002</c:v>
                </c:pt>
                <c:pt idx="970">
                  <c:v>3.1824370000000002</c:v>
                </c:pt>
                <c:pt idx="971">
                  <c:v>3.1953710000000002</c:v>
                </c:pt>
                <c:pt idx="972">
                  <c:v>3.2051069999999999</c:v>
                </c:pt>
                <c:pt idx="973">
                  <c:v>3.202944</c:v>
                </c:pt>
                <c:pt idx="974">
                  <c:v>3.1952750000000001</c:v>
                </c:pt>
                <c:pt idx="975">
                  <c:v>3.1947939999999999</c:v>
                </c:pt>
                <c:pt idx="976">
                  <c:v>3.180707</c:v>
                </c:pt>
                <c:pt idx="977">
                  <c:v>3.1696</c:v>
                </c:pt>
                <c:pt idx="978">
                  <c:v>3.1765949999999998</c:v>
                </c:pt>
                <c:pt idx="979">
                  <c:v>3.1796250000000001</c:v>
                </c:pt>
                <c:pt idx="980">
                  <c:v>3.2334999999999998</c:v>
                </c:pt>
                <c:pt idx="981">
                  <c:v>3.2498710000000002</c:v>
                </c:pt>
                <c:pt idx="982">
                  <c:v>3.246289</c:v>
                </c:pt>
                <c:pt idx="983">
                  <c:v>3.2286670000000002</c:v>
                </c:pt>
                <c:pt idx="984">
                  <c:v>3.1823890000000001</c:v>
                </c:pt>
                <c:pt idx="985">
                  <c:v>3.1614019999999998</c:v>
                </c:pt>
                <c:pt idx="986">
                  <c:v>3.1510880000000001</c:v>
                </c:pt>
                <c:pt idx="987">
                  <c:v>3.163157</c:v>
                </c:pt>
                <c:pt idx="988">
                  <c:v>3.1787830000000001</c:v>
                </c:pt>
                <c:pt idx="989">
                  <c:v>3.195732</c:v>
                </c:pt>
                <c:pt idx="990">
                  <c:v>3.2200129999999998</c:v>
                </c:pt>
                <c:pt idx="991">
                  <c:v>3.2368649999999999</c:v>
                </c:pt>
                <c:pt idx="992">
                  <c:v>3.2275369999999999</c:v>
                </c:pt>
                <c:pt idx="993">
                  <c:v>3.2307109999999999</c:v>
                </c:pt>
                <c:pt idx="994">
                  <c:v>3.2251569999999998</c:v>
                </c:pt>
                <c:pt idx="995">
                  <c:v>3.1832549999999999</c:v>
                </c:pt>
                <c:pt idx="996">
                  <c:v>3.1764269999999999</c:v>
                </c:pt>
                <c:pt idx="997">
                  <c:v>3.2000109999999999</c:v>
                </c:pt>
                <c:pt idx="998">
                  <c:v>3.225975</c:v>
                </c:pt>
                <c:pt idx="999">
                  <c:v>3.245784</c:v>
                </c:pt>
                <c:pt idx="1000">
                  <c:v>3.2441740000000001</c:v>
                </c:pt>
                <c:pt idx="1001">
                  <c:v>3.244847</c:v>
                </c:pt>
                <c:pt idx="1002">
                  <c:v>3.2348699999999999</c:v>
                </c:pt>
                <c:pt idx="1003">
                  <c:v>3.2201089999999999</c:v>
                </c:pt>
                <c:pt idx="1004">
                  <c:v>3.2056610000000001</c:v>
                </c:pt>
                <c:pt idx="1005">
                  <c:v>3.1826059999999998</c:v>
                </c:pt>
                <c:pt idx="1006">
                  <c:v>3.1819320000000002</c:v>
                </c:pt>
                <c:pt idx="1007">
                  <c:v>3.2146279999999998</c:v>
                </c:pt>
                <c:pt idx="1008">
                  <c:v>3.246505</c:v>
                </c:pt>
                <c:pt idx="1009">
                  <c:v>3.2694160000000001</c:v>
                </c:pt>
                <c:pt idx="1010">
                  <c:v>3.25766</c:v>
                </c:pt>
                <c:pt idx="1011">
                  <c:v>3.2617229999999999</c:v>
                </c:pt>
                <c:pt idx="1012">
                  <c:v>3.252948</c:v>
                </c:pt>
                <c:pt idx="1013">
                  <c:v>3.2081369999999998</c:v>
                </c:pt>
                <c:pt idx="1014">
                  <c:v>3.1963810000000001</c:v>
                </c:pt>
                <c:pt idx="1015">
                  <c:v>3.1921979999999999</c:v>
                </c:pt>
                <c:pt idx="1016">
                  <c:v>3.163205</c:v>
                </c:pt>
                <c:pt idx="1017">
                  <c:v>3.1632289999999998</c:v>
                </c:pt>
                <c:pt idx="1018">
                  <c:v>3.1625320000000001</c:v>
                </c:pt>
                <c:pt idx="1019">
                  <c:v>3.1639979999999999</c:v>
                </c:pt>
                <c:pt idx="1020">
                  <c:v>3.157435</c:v>
                </c:pt>
                <c:pt idx="1021">
                  <c:v>3.1762109999999999</c:v>
                </c:pt>
                <c:pt idx="1022">
                  <c:v>3.2033770000000001</c:v>
                </c:pt>
                <c:pt idx="1023">
                  <c:v>3.2090740000000002</c:v>
                </c:pt>
                <c:pt idx="1024">
                  <c:v>3.2051799999999999</c:v>
                </c:pt>
                <c:pt idx="1025">
                  <c:v>3.1920540000000002</c:v>
                </c:pt>
                <c:pt idx="1026">
                  <c:v>3.198448</c:v>
                </c:pt>
                <c:pt idx="1027">
                  <c:v>3.194121</c:v>
                </c:pt>
                <c:pt idx="1028">
                  <c:v>3.1767400000000001</c:v>
                </c:pt>
                <c:pt idx="1029">
                  <c:v>3.2030639999999999</c:v>
                </c:pt>
                <c:pt idx="1030">
                  <c:v>3.2282829999999998</c:v>
                </c:pt>
                <c:pt idx="1031">
                  <c:v>3.2349420000000002</c:v>
                </c:pt>
                <c:pt idx="1032">
                  <c:v>3.2261190000000002</c:v>
                </c:pt>
                <c:pt idx="1033">
                  <c:v>3.209098</c:v>
                </c:pt>
                <c:pt idx="1034">
                  <c:v>3.2002999999999999</c:v>
                </c:pt>
                <c:pt idx="1035">
                  <c:v>3.208113</c:v>
                </c:pt>
                <c:pt idx="1036">
                  <c:v>3.1931590000000001</c:v>
                </c:pt>
                <c:pt idx="1037">
                  <c:v>3.175297</c:v>
                </c:pt>
                <c:pt idx="1038">
                  <c:v>3.1371449999999999</c:v>
                </c:pt>
                <c:pt idx="1039">
                  <c:v>3.107647</c:v>
                </c:pt>
                <c:pt idx="1040">
                  <c:v>3.1110370000000001</c:v>
                </c:pt>
                <c:pt idx="1041">
                  <c:v>3.1447660000000002</c:v>
                </c:pt>
                <c:pt idx="1042">
                  <c:v>3.1443089999999998</c:v>
                </c:pt>
                <c:pt idx="1043">
                  <c:v>3.1175039999999998</c:v>
                </c:pt>
                <c:pt idx="1044">
                  <c:v>3.1226479999999999</c:v>
                </c:pt>
                <c:pt idx="1045">
                  <c:v>3.152819</c:v>
                </c:pt>
                <c:pt idx="1046">
                  <c:v>3.1711140000000002</c:v>
                </c:pt>
                <c:pt idx="1047">
                  <c:v>3.1982560000000002</c:v>
                </c:pt>
                <c:pt idx="1048">
                  <c:v>3.2403270000000002</c:v>
                </c:pt>
                <c:pt idx="1049">
                  <c:v>3.2702089999999999</c:v>
                </c:pt>
                <c:pt idx="1050">
                  <c:v>3.3035540000000001</c:v>
                </c:pt>
                <c:pt idx="1051">
                  <c:v>3.3145639999999998</c:v>
                </c:pt>
                <c:pt idx="1052">
                  <c:v>3.3059099999999999</c:v>
                </c:pt>
                <c:pt idx="1053">
                  <c:v>3.2681179999999999</c:v>
                </c:pt>
                <c:pt idx="1054">
                  <c:v>3.2325140000000001</c:v>
                </c:pt>
                <c:pt idx="1055">
                  <c:v>3.1958760000000002</c:v>
                </c:pt>
                <c:pt idx="1056">
                  <c:v>3.1618339999999998</c:v>
                </c:pt>
                <c:pt idx="1057">
                  <c:v>3.1710419999999999</c:v>
                </c:pt>
                <c:pt idx="1058">
                  <c:v>3.1803219999999999</c:v>
                </c:pt>
                <c:pt idx="1059">
                  <c:v>3.1845530000000002</c:v>
                </c:pt>
                <c:pt idx="1060">
                  <c:v>3.2002269999999999</c:v>
                </c:pt>
                <c:pt idx="1061">
                  <c:v>3.196285</c:v>
                </c:pt>
                <c:pt idx="1062">
                  <c:v>3.2009240000000001</c:v>
                </c:pt>
                <c:pt idx="1063">
                  <c:v>3.233908</c:v>
                </c:pt>
                <c:pt idx="1064">
                  <c:v>3.2802579999999999</c:v>
                </c:pt>
                <c:pt idx="1065">
                  <c:v>3.2942019999999999</c:v>
                </c:pt>
                <c:pt idx="1066">
                  <c:v>3.2797779999999999</c:v>
                </c:pt>
                <c:pt idx="1067">
                  <c:v>3.2404709999999999</c:v>
                </c:pt>
                <c:pt idx="1068">
                  <c:v>3.2108289999999999</c:v>
                </c:pt>
                <c:pt idx="1069">
                  <c:v>3.1884960000000002</c:v>
                </c:pt>
                <c:pt idx="1070">
                  <c:v>3.1990970000000001</c:v>
                </c:pt>
                <c:pt idx="1071">
                  <c:v>3.2473709999999998</c:v>
                </c:pt>
                <c:pt idx="1072">
                  <c:v>3.2883119999999999</c:v>
                </c:pt>
                <c:pt idx="1073">
                  <c:v>3.288071</c:v>
                </c:pt>
                <c:pt idx="1074">
                  <c:v>3.263334</c:v>
                </c:pt>
                <c:pt idx="1075">
                  <c:v>3.2325140000000001</c:v>
                </c:pt>
                <c:pt idx="1076">
                  <c:v>3.1911879999999999</c:v>
                </c:pt>
                <c:pt idx="1077">
                  <c:v>3.160536</c:v>
                </c:pt>
                <c:pt idx="1078">
                  <c:v>3.171427</c:v>
                </c:pt>
                <c:pt idx="1079">
                  <c:v>3.1951550000000002</c:v>
                </c:pt>
                <c:pt idx="1080">
                  <c:v>3.2200850000000001</c:v>
                </c:pt>
                <c:pt idx="1081">
                  <c:v>3.2196280000000002</c:v>
                </c:pt>
                <c:pt idx="1082">
                  <c:v>3.2059489999999999</c:v>
                </c:pt>
                <c:pt idx="1083">
                  <c:v>3.1727970000000001</c:v>
                </c:pt>
                <c:pt idx="1084">
                  <c:v>3.1276250000000001</c:v>
                </c:pt>
                <c:pt idx="1085">
                  <c:v>3.1023100000000001</c:v>
                </c:pt>
                <c:pt idx="1086">
                  <c:v>3.1193309999999999</c:v>
                </c:pt>
                <c:pt idx="1087">
                  <c:v>3.1180330000000001</c:v>
                </c:pt>
                <c:pt idx="1088">
                  <c:v>3.129524</c:v>
                </c:pt>
                <c:pt idx="1089">
                  <c:v>3.1383709999999998</c:v>
                </c:pt>
                <c:pt idx="1090">
                  <c:v>3.173759</c:v>
                </c:pt>
                <c:pt idx="1091">
                  <c:v>3.221816</c:v>
                </c:pt>
                <c:pt idx="1092">
                  <c:v>3.2408320000000002</c:v>
                </c:pt>
                <c:pt idx="1093">
                  <c:v>3.209651</c:v>
                </c:pt>
                <c:pt idx="1094">
                  <c:v>3.1687099999999999</c:v>
                </c:pt>
                <c:pt idx="1095">
                  <c:v>3.126134</c:v>
                </c:pt>
                <c:pt idx="1096">
                  <c:v>3.0814910000000002</c:v>
                </c:pt>
                <c:pt idx="1097">
                  <c:v>3.1202200000000002</c:v>
                </c:pt>
                <c:pt idx="1098">
                  <c:v>3.1934719999999999</c:v>
                </c:pt>
                <c:pt idx="1099">
                  <c:v>3.2229459999999999</c:v>
                </c:pt>
                <c:pt idx="1100">
                  <c:v>3.2008519999999998</c:v>
                </c:pt>
                <c:pt idx="1101">
                  <c:v>3.240904</c:v>
                </c:pt>
                <c:pt idx="1102">
                  <c:v>3.2560250000000002</c:v>
                </c:pt>
                <c:pt idx="1103">
                  <c:v>3.217152</c:v>
                </c:pt>
                <c:pt idx="1104">
                  <c:v>3.1937600000000002</c:v>
                </c:pt>
                <c:pt idx="1105">
                  <c:v>3.163373</c:v>
                </c:pt>
                <c:pt idx="1106">
                  <c:v>3.1250520000000002</c:v>
                </c:pt>
                <c:pt idx="1107">
                  <c:v>3.1096180000000002</c:v>
                </c:pt>
                <c:pt idx="1108">
                  <c:v>3.1155560000000002</c:v>
                </c:pt>
                <c:pt idx="1109">
                  <c:v>3.1258460000000001</c:v>
                </c:pt>
                <c:pt idx="1110">
                  <c:v>3.1470500000000001</c:v>
                </c:pt>
                <c:pt idx="1111">
                  <c:v>3.2301820000000001</c:v>
                </c:pt>
                <c:pt idx="1112">
                  <c:v>3.2808109999999999</c:v>
                </c:pt>
                <c:pt idx="1113">
                  <c:v>3.2776619999999999</c:v>
                </c:pt>
                <c:pt idx="1114">
                  <c:v>3.2466979999999999</c:v>
                </c:pt>
                <c:pt idx="1115">
                  <c:v>3.2156850000000001</c:v>
                </c:pt>
                <c:pt idx="1116">
                  <c:v>3.2154210000000001</c:v>
                </c:pt>
                <c:pt idx="1117">
                  <c:v>3.2805230000000001</c:v>
                </c:pt>
                <c:pt idx="1118">
                  <c:v>3.3438690000000002</c:v>
                </c:pt>
                <c:pt idx="1119">
                  <c:v>3.3352870000000001</c:v>
                </c:pt>
                <c:pt idx="1120">
                  <c:v>3.2165270000000001</c:v>
                </c:pt>
                <c:pt idx="1121">
                  <c:v>3.1614740000000001</c:v>
                </c:pt>
                <c:pt idx="1122">
                  <c:v>3.1159409999999998</c:v>
                </c:pt>
                <c:pt idx="1123">
                  <c:v>3.0844480000000001</c:v>
                </c:pt>
                <c:pt idx="1124">
                  <c:v>3.095675</c:v>
                </c:pt>
                <c:pt idx="1125">
                  <c:v>3.1352220000000002</c:v>
                </c:pt>
                <c:pt idx="1126">
                  <c:v>3.1513049999999998</c:v>
                </c:pt>
                <c:pt idx="1127">
                  <c:v>3.1728209999999999</c:v>
                </c:pt>
                <c:pt idx="1128">
                  <c:v>3.1964049999999999</c:v>
                </c:pt>
                <c:pt idx="1129">
                  <c:v>3.2079439999999999</c:v>
                </c:pt>
                <c:pt idx="1130">
                  <c:v>3.2074389999999999</c:v>
                </c:pt>
                <c:pt idx="1131">
                  <c:v>3.2024149999999998</c:v>
                </c:pt>
                <c:pt idx="1132">
                  <c:v>3.1976309999999999</c:v>
                </c:pt>
                <c:pt idx="1133">
                  <c:v>3.1916449999999998</c:v>
                </c:pt>
                <c:pt idx="1134">
                  <c:v>3.1945060000000001</c:v>
                </c:pt>
                <c:pt idx="1135">
                  <c:v>3.2031360000000002</c:v>
                </c:pt>
                <c:pt idx="1136">
                  <c:v>3.183135</c:v>
                </c:pt>
                <c:pt idx="1137">
                  <c:v>3.1598389999999998</c:v>
                </c:pt>
                <c:pt idx="1138">
                  <c:v>3.1459199999999998</c:v>
                </c:pt>
                <c:pt idx="1139">
                  <c:v>3.1549109999999998</c:v>
                </c:pt>
                <c:pt idx="1140">
                  <c:v>3.1733980000000002</c:v>
                </c:pt>
                <c:pt idx="1141">
                  <c:v>3.1821730000000001</c:v>
                </c:pt>
                <c:pt idx="1142">
                  <c:v>3.1917170000000001</c:v>
                </c:pt>
                <c:pt idx="1143">
                  <c:v>3.2283550000000001</c:v>
                </c:pt>
                <c:pt idx="1144">
                  <c:v>3.23136</c:v>
                </c:pt>
                <c:pt idx="1145">
                  <c:v>3.1927750000000001</c:v>
                </c:pt>
                <c:pt idx="1146">
                  <c:v>3.1373850000000001</c:v>
                </c:pt>
                <c:pt idx="1147">
                  <c:v>3.1284420000000002</c:v>
                </c:pt>
                <c:pt idx="1148">
                  <c:v>3.1487569999999998</c:v>
                </c:pt>
                <c:pt idx="1149">
                  <c:v>3.1632769999999999</c:v>
                </c:pt>
                <c:pt idx="1150">
                  <c:v>3.1548150000000001</c:v>
                </c:pt>
                <c:pt idx="1151">
                  <c:v>3.1863079999999999</c:v>
                </c:pt>
                <c:pt idx="1152">
                  <c:v>3.2324419999999998</c:v>
                </c:pt>
                <c:pt idx="1153">
                  <c:v>3.2272249999999998</c:v>
                </c:pt>
                <c:pt idx="1154">
                  <c:v>3.2262629999999999</c:v>
                </c:pt>
                <c:pt idx="1155">
                  <c:v>3.2318889999999998</c:v>
                </c:pt>
                <c:pt idx="1156">
                  <c:v>3.2472029999999998</c:v>
                </c:pt>
                <c:pt idx="1157">
                  <c:v>3.2413609999999999</c:v>
                </c:pt>
                <c:pt idx="1158">
                  <c:v>3.2039300000000002</c:v>
                </c:pt>
                <c:pt idx="1159">
                  <c:v>3.175538</c:v>
                </c:pt>
                <c:pt idx="1160">
                  <c:v>3.1548630000000002</c:v>
                </c:pt>
                <c:pt idx="1161">
                  <c:v>3.1395010000000001</c:v>
                </c:pt>
                <c:pt idx="1162">
                  <c:v>3.1367600000000002</c:v>
                </c:pt>
                <c:pt idx="1163">
                  <c:v>3.1476989999999998</c:v>
                </c:pt>
                <c:pt idx="1164">
                  <c:v>3.176018</c:v>
                </c:pt>
                <c:pt idx="1165">
                  <c:v>3.182461</c:v>
                </c:pt>
                <c:pt idx="1166">
                  <c:v>3.164215</c:v>
                </c:pt>
                <c:pt idx="1167">
                  <c:v>3.137794</c:v>
                </c:pt>
                <c:pt idx="1168">
                  <c:v>3.095723</c:v>
                </c:pt>
                <c:pt idx="1169">
                  <c:v>3.1000749999999999</c:v>
                </c:pt>
                <c:pt idx="1170">
                  <c:v>3.155656</c:v>
                </c:pt>
                <c:pt idx="1171">
                  <c:v>3.1923659999999998</c:v>
                </c:pt>
                <c:pt idx="1172">
                  <c:v>3.1934</c:v>
                </c:pt>
                <c:pt idx="1173">
                  <c:v>3.180202</c:v>
                </c:pt>
                <c:pt idx="1174">
                  <c:v>3.1699120000000001</c:v>
                </c:pt>
                <c:pt idx="1175">
                  <c:v>3.1748889999999999</c:v>
                </c:pt>
                <c:pt idx="1176">
                  <c:v>3.1905869999999998</c:v>
                </c:pt>
                <c:pt idx="1177">
                  <c:v>3.1909239999999999</c:v>
                </c:pt>
                <c:pt idx="1178">
                  <c:v>3.203497</c:v>
                </c:pt>
                <c:pt idx="1179">
                  <c:v>3.2259030000000002</c:v>
                </c:pt>
                <c:pt idx="1180">
                  <c:v>3.2218879999999999</c:v>
                </c:pt>
                <c:pt idx="1181">
                  <c:v>3.208666</c:v>
                </c:pt>
                <c:pt idx="1182">
                  <c:v>3.1696</c:v>
                </c:pt>
                <c:pt idx="1183">
                  <c:v>3.152819</c:v>
                </c:pt>
                <c:pt idx="1184">
                  <c:v>3.1503909999999999</c:v>
                </c:pt>
                <c:pt idx="1185">
                  <c:v>3.1590940000000001</c:v>
                </c:pt>
                <c:pt idx="1186">
                  <c:v>3.1582279999999998</c:v>
                </c:pt>
                <c:pt idx="1187">
                  <c:v>3.1494059999999999</c:v>
                </c:pt>
                <c:pt idx="1188">
                  <c:v>3.1549589999999998</c:v>
                </c:pt>
                <c:pt idx="1189">
                  <c:v>3.1568100000000001</c:v>
                </c:pt>
                <c:pt idx="1190">
                  <c:v>3.164263</c:v>
                </c:pt>
                <c:pt idx="1191">
                  <c:v>3.217536</c:v>
                </c:pt>
                <c:pt idx="1192">
                  <c:v>3.2359040000000001</c:v>
                </c:pt>
                <c:pt idx="1193">
                  <c:v>3.2353990000000001</c:v>
                </c:pt>
                <c:pt idx="1194">
                  <c:v>3.2368169999999998</c:v>
                </c:pt>
                <c:pt idx="1195">
                  <c:v>3.2362639999999998</c:v>
                </c:pt>
                <c:pt idx="1196">
                  <c:v>3.2038329999999999</c:v>
                </c:pt>
                <c:pt idx="1197">
                  <c:v>3.2146759999999999</c:v>
                </c:pt>
                <c:pt idx="1198">
                  <c:v>3.2277300000000002</c:v>
                </c:pt>
                <c:pt idx="1199">
                  <c:v>3.2064300000000001</c:v>
                </c:pt>
                <c:pt idx="1200">
                  <c:v>3.1465930000000002</c:v>
                </c:pt>
                <c:pt idx="1201">
                  <c:v>3.121086</c:v>
                </c:pt>
                <c:pt idx="1202">
                  <c:v>3.1451989999999999</c:v>
                </c:pt>
                <c:pt idx="1203">
                  <c:v>3.1732779999999998</c:v>
                </c:pt>
                <c:pt idx="1204">
                  <c:v>3.1603439999999998</c:v>
                </c:pt>
                <c:pt idx="1205">
                  <c:v>3.197727</c:v>
                </c:pt>
                <c:pt idx="1206">
                  <c:v>3.2199650000000002</c:v>
                </c:pt>
                <c:pt idx="1207">
                  <c:v>3.185467</c:v>
                </c:pt>
                <c:pt idx="1208">
                  <c:v>3.1744080000000001</c:v>
                </c:pt>
                <c:pt idx="1209">
                  <c:v>3.1005790000000002</c:v>
                </c:pt>
                <c:pt idx="1210">
                  <c:v>3.1232980000000001</c:v>
                </c:pt>
                <c:pt idx="1211">
                  <c:v>3.166811</c:v>
                </c:pt>
                <c:pt idx="1212">
                  <c:v>3.1995779999999998</c:v>
                </c:pt>
                <c:pt idx="1213">
                  <c:v>3.2329460000000001</c:v>
                </c:pt>
                <c:pt idx="1214">
                  <c:v>3.2596080000000001</c:v>
                </c:pt>
                <c:pt idx="1215">
                  <c:v>3.2511209999999999</c:v>
                </c:pt>
                <c:pt idx="1216">
                  <c:v>3.2125840000000001</c:v>
                </c:pt>
                <c:pt idx="1217">
                  <c:v>3.172701</c:v>
                </c:pt>
                <c:pt idx="1218">
                  <c:v>3.1705130000000001</c:v>
                </c:pt>
                <c:pt idx="1219">
                  <c:v>3.1510400000000001</c:v>
                </c:pt>
                <c:pt idx="1220">
                  <c:v>3.1227209999999999</c:v>
                </c:pt>
                <c:pt idx="1221">
                  <c:v>3.119523</c:v>
                </c:pt>
                <c:pt idx="1222">
                  <c:v>3.1529400000000001</c:v>
                </c:pt>
                <c:pt idx="1223">
                  <c:v>3.172965</c:v>
                </c:pt>
                <c:pt idx="1224">
                  <c:v>3.175802</c:v>
                </c:pt>
                <c:pt idx="1225">
                  <c:v>3.1859709999999999</c:v>
                </c:pt>
                <c:pt idx="1226">
                  <c:v>3.1818599999999999</c:v>
                </c:pt>
                <c:pt idx="1227">
                  <c:v>3.1576759999999999</c:v>
                </c:pt>
                <c:pt idx="1228">
                  <c:v>3.140631</c:v>
                </c:pt>
                <c:pt idx="1229">
                  <c:v>3.1406550000000002</c:v>
                </c:pt>
                <c:pt idx="1230">
                  <c:v>3.1663060000000001</c:v>
                </c:pt>
                <c:pt idx="1231">
                  <c:v>3.1759219999999999</c:v>
                </c:pt>
                <c:pt idx="1232">
                  <c:v>3.1709939999999999</c:v>
                </c:pt>
                <c:pt idx="1233">
                  <c:v>3.1601279999999998</c:v>
                </c:pt>
                <c:pt idx="1234">
                  <c:v>3.147627</c:v>
                </c:pt>
                <c:pt idx="1235">
                  <c:v>3.1717149999999998</c:v>
                </c:pt>
                <c:pt idx="1236">
                  <c:v>3.1725080000000001</c:v>
                </c:pt>
                <c:pt idx="1237">
                  <c:v>3.1728930000000002</c:v>
                </c:pt>
                <c:pt idx="1238">
                  <c:v>3.211767</c:v>
                </c:pt>
                <c:pt idx="1239">
                  <c:v>3.2715559999999999</c:v>
                </c:pt>
                <c:pt idx="1240">
                  <c:v>3.2830710000000001</c:v>
                </c:pt>
                <c:pt idx="1241">
                  <c:v>3.2647759999999999</c:v>
                </c:pt>
                <c:pt idx="1242">
                  <c:v>3.2157580000000001</c:v>
                </c:pt>
                <c:pt idx="1243">
                  <c:v>3.1590940000000001</c:v>
                </c:pt>
                <c:pt idx="1244">
                  <c:v>3.1401500000000002</c:v>
                </c:pt>
                <c:pt idx="1245">
                  <c:v>3.1176720000000002</c:v>
                </c:pt>
                <c:pt idx="1246">
                  <c:v>3.1255329999999999</c:v>
                </c:pt>
                <c:pt idx="1247">
                  <c:v>3.1289229999999999</c:v>
                </c:pt>
                <c:pt idx="1248">
                  <c:v>3.1173109999999999</c:v>
                </c:pt>
                <c:pt idx="1249">
                  <c:v>3.1320239999999999</c:v>
                </c:pt>
                <c:pt idx="1250">
                  <c:v>3.117648</c:v>
                </c:pt>
                <c:pt idx="1251">
                  <c:v>3.0905300000000002</c:v>
                </c:pt>
                <c:pt idx="1252">
                  <c:v>3.0844960000000001</c:v>
                </c:pt>
                <c:pt idx="1253">
                  <c:v>3.103729</c:v>
                </c:pt>
                <c:pt idx="1254">
                  <c:v>3.1436600000000001</c:v>
                </c:pt>
                <c:pt idx="1255">
                  <c:v>3.1505359999999998</c:v>
                </c:pt>
                <c:pt idx="1256">
                  <c:v>3.1756579999999999</c:v>
                </c:pt>
                <c:pt idx="1257">
                  <c:v>3.1865000000000001</c:v>
                </c:pt>
                <c:pt idx="1258">
                  <c:v>3.1839759999999999</c:v>
                </c:pt>
                <c:pt idx="1259">
                  <c:v>3.1816200000000001</c:v>
                </c:pt>
                <c:pt idx="1260">
                  <c:v>3.2224889999999999</c:v>
                </c:pt>
                <c:pt idx="1261">
                  <c:v>3.204987</c:v>
                </c:pt>
                <c:pt idx="1262">
                  <c:v>3.183351</c:v>
                </c:pt>
                <c:pt idx="1263">
                  <c:v>3.1553439999999999</c:v>
                </c:pt>
                <c:pt idx="1264">
                  <c:v>3.1335630000000001</c:v>
                </c:pt>
                <c:pt idx="1265">
                  <c:v>3.1168550000000002</c:v>
                </c:pt>
                <c:pt idx="1266">
                  <c:v>3.1315430000000002</c:v>
                </c:pt>
                <c:pt idx="1267">
                  <c:v>3.1467130000000001</c:v>
                </c:pt>
                <c:pt idx="1268">
                  <c:v>3.155945</c:v>
                </c:pt>
                <c:pt idx="1269">
                  <c:v>3.1526269999999998</c:v>
                </c:pt>
                <c:pt idx="1270">
                  <c:v>3.1631809999999998</c:v>
                </c:pt>
                <c:pt idx="1271">
                  <c:v>3.1714509999999998</c:v>
                </c:pt>
                <c:pt idx="1272">
                  <c:v>3.1960199999999999</c:v>
                </c:pt>
                <c:pt idx="1273">
                  <c:v>3.1993619999999998</c:v>
                </c:pt>
                <c:pt idx="1274">
                  <c:v>3.189962</c:v>
                </c:pt>
                <c:pt idx="1275">
                  <c:v>3.1817880000000001</c:v>
                </c:pt>
                <c:pt idx="1276">
                  <c:v>3.1583969999999999</c:v>
                </c:pt>
                <c:pt idx="1277">
                  <c:v>3.1330819999999999</c:v>
                </c:pt>
                <c:pt idx="1278">
                  <c:v>3.1332499999999999</c:v>
                </c:pt>
                <c:pt idx="1279">
                  <c:v>3.1535410000000001</c:v>
                </c:pt>
                <c:pt idx="1280">
                  <c:v>3.149454</c:v>
                </c:pt>
                <c:pt idx="1281">
                  <c:v>3.1446459999999998</c:v>
                </c:pt>
                <c:pt idx="1282">
                  <c:v>3.1815479999999998</c:v>
                </c:pt>
                <c:pt idx="1283">
                  <c:v>3.2168389999999998</c:v>
                </c:pt>
                <c:pt idx="1284">
                  <c:v>3.2118389999999999</c:v>
                </c:pt>
                <c:pt idx="1285">
                  <c:v>3.2048670000000001</c:v>
                </c:pt>
                <c:pt idx="1286">
                  <c:v>3.1602000000000001</c:v>
                </c:pt>
                <c:pt idx="1287">
                  <c:v>3.1332260000000001</c:v>
                </c:pt>
                <c:pt idx="1288">
                  <c:v>3.135751</c:v>
                </c:pt>
                <c:pt idx="1289">
                  <c:v>3.133731</c:v>
                </c:pt>
                <c:pt idx="1290">
                  <c:v>3.1463040000000002</c:v>
                </c:pt>
                <c:pt idx="1291">
                  <c:v>3.1565460000000001</c:v>
                </c:pt>
                <c:pt idx="1292">
                  <c:v>3.1621709999999998</c:v>
                </c:pt>
                <c:pt idx="1293">
                  <c:v>3.1682049999999999</c:v>
                </c:pt>
                <c:pt idx="1294">
                  <c:v>3.17597</c:v>
                </c:pt>
                <c:pt idx="1295">
                  <c:v>3.2044830000000002</c:v>
                </c:pt>
                <c:pt idx="1296">
                  <c:v>3.2114539999999998</c:v>
                </c:pt>
                <c:pt idx="1297">
                  <c:v>3.195732</c:v>
                </c:pt>
                <c:pt idx="1298">
                  <c:v>3.1865000000000001</c:v>
                </c:pt>
                <c:pt idx="1299">
                  <c:v>3.1663060000000001</c:v>
                </c:pt>
                <c:pt idx="1300">
                  <c:v>3.1220720000000002</c:v>
                </c:pt>
                <c:pt idx="1301">
                  <c:v>3.109667</c:v>
                </c:pt>
                <c:pt idx="1302">
                  <c:v>3.1191870000000002</c:v>
                </c:pt>
                <c:pt idx="1303">
                  <c:v>3.1253890000000002</c:v>
                </c:pt>
                <c:pt idx="1304">
                  <c:v>3.1188500000000001</c:v>
                </c:pt>
                <c:pt idx="1305">
                  <c:v>3.1274570000000002</c:v>
                </c:pt>
                <c:pt idx="1306">
                  <c:v>3.148444</c:v>
                </c:pt>
                <c:pt idx="1307">
                  <c:v>3.162652</c:v>
                </c:pt>
                <c:pt idx="1308">
                  <c:v>3.166042</c:v>
                </c:pt>
                <c:pt idx="1309">
                  <c:v>3.1796730000000002</c:v>
                </c:pt>
                <c:pt idx="1310">
                  <c:v>3.172485</c:v>
                </c:pt>
                <c:pt idx="1311">
                  <c:v>3.1729409999999998</c:v>
                </c:pt>
                <c:pt idx="1312">
                  <c:v>3.1928230000000002</c:v>
                </c:pt>
                <c:pt idx="1313">
                  <c:v>3.19441</c:v>
                </c:pt>
                <c:pt idx="1314">
                  <c:v>3.2000109999999999</c:v>
                </c:pt>
                <c:pt idx="1315">
                  <c:v>3.1812830000000001</c:v>
                </c:pt>
                <c:pt idx="1316">
                  <c:v>3.167316</c:v>
                </c:pt>
                <c:pt idx="1317">
                  <c:v>3.16371</c:v>
                </c:pt>
                <c:pt idx="1318">
                  <c:v>3.1636860000000002</c:v>
                </c:pt>
                <c:pt idx="1319">
                  <c:v>3.1684700000000001</c:v>
                </c:pt>
                <c:pt idx="1320">
                  <c:v>3.1679409999999999</c:v>
                </c:pt>
                <c:pt idx="1321">
                  <c:v>3.1689750000000001</c:v>
                </c:pt>
                <c:pt idx="1322">
                  <c:v>3.1715469999999999</c:v>
                </c:pt>
                <c:pt idx="1323">
                  <c:v>3.167869</c:v>
                </c:pt>
                <c:pt idx="1324">
                  <c:v>3.1637819999999999</c:v>
                </c:pt>
                <c:pt idx="1325">
                  <c:v>3.163662</c:v>
                </c:pt>
                <c:pt idx="1326">
                  <c:v>3.1652239999999998</c:v>
                </c:pt>
                <c:pt idx="1327">
                  <c:v>3.1625559999999999</c:v>
                </c:pt>
                <c:pt idx="1328">
                  <c:v>3.1598630000000001</c:v>
                </c:pt>
                <c:pt idx="1329">
                  <c:v>3.1633969999999998</c:v>
                </c:pt>
                <c:pt idx="1330">
                  <c:v>3.1708020000000001</c:v>
                </c:pt>
                <c:pt idx="1331">
                  <c:v>3.1764510000000001</c:v>
                </c:pt>
                <c:pt idx="1332">
                  <c:v>3.1549830000000001</c:v>
                </c:pt>
                <c:pt idx="1333">
                  <c:v>3.1866439999999998</c:v>
                </c:pt>
                <c:pt idx="1334">
                  <c:v>3.2499910000000001</c:v>
                </c:pt>
                <c:pt idx="1335">
                  <c:v>3.2722530000000001</c:v>
                </c:pt>
                <c:pt idx="1336">
                  <c:v>3.2519390000000001</c:v>
                </c:pt>
                <c:pt idx="1337">
                  <c:v>3.2046510000000001</c:v>
                </c:pt>
                <c:pt idx="1338">
                  <c:v>3.1745040000000002</c:v>
                </c:pt>
                <c:pt idx="1339">
                  <c:v>3.185467</c:v>
                </c:pt>
                <c:pt idx="1340">
                  <c:v>3.1784219999999999</c:v>
                </c:pt>
                <c:pt idx="1341">
                  <c:v>3.164479</c:v>
                </c:pt>
                <c:pt idx="1342">
                  <c:v>3.1404139999999998</c:v>
                </c:pt>
                <c:pt idx="1343">
                  <c:v>3.1433949999999999</c:v>
                </c:pt>
                <c:pt idx="1344">
                  <c:v>3.132625</c:v>
                </c:pt>
                <c:pt idx="1345">
                  <c:v>3.10433</c:v>
                </c:pt>
                <c:pt idx="1346">
                  <c:v>3.0935109999999999</c:v>
                </c:pt>
                <c:pt idx="1347">
                  <c:v>3.0757210000000001</c:v>
                </c:pt>
                <c:pt idx="1348">
                  <c:v>3.091348</c:v>
                </c:pt>
                <c:pt idx="1349">
                  <c:v>3.1191629999999999</c:v>
                </c:pt>
                <c:pt idx="1350">
                  <c:v>3.1388280000000002</c:v>
                </c:pt>
                <c:pt idx="1351">
                  <c:v>3.1715230000000001</c:v>
                </c:pt>
                <c:pt idx="1352">
                  <c:v>3.1922459999999999</c:v>
                </c:pt>
                <c:pt idx="1353">
                  <c:v>3.21393</c:v>
                </c:pt>
                <c:pt idx="1354">
                  <c:v>3.227465</c:v>
                </c:pt>
                <c:pt idx="1355">
                  <c:v>3.2167910000000002</c:v>
                </c:pt>
                <c:pt idx="1356">
                  <c:v>3.2152769999999999</c:v>
                </c:pt>
                <c:pt idx="1357">
                  <c:v>3.191573</c:v>
                </c:pt>
                <c:pt idx="1358">
                  <c:v>3.173206</c:v>
                </c:pt>
                <c:pt idx="1359">
                  <c:v>3.179745</c:v>
                </c:pt>
                <c:pt idx="1360">
                  <c:v>3.171691</c:v>
                </c:pt>
                <c:pt idx="1361">
                  <c:v>3.1216149999999998</c:v>
                </c:pt>
                <c:pt idx="1362">
                  <c:v>3.1244749999999999</c:v>
                </c:pt>
                <c:pt idx="1363">
                  <c:v>3.1752009999999999</c:v>
                </c:pt>
                <c:pt idx="1364">
                  <c:v>3.1675559999999998</c:v>
                </c:pt>
                <c:pt idx="1365">
                  <c:v>3.1683249999999998</c:v>
                </c:pt>
                <c:pt idx="1366">
                  <c:v>3.1798890000000002</c:v>
                </c:pt>
                <c:pt idx="1367">
                  <c:v>3.1998669999999998</c:v>
                </c:pt>
                <c:pt idx="1368">
                  <c:v>3.215541</c:v>
                </c:pt>
                <c:pt idx="1369">
                  <c:v>3.2321529999999998</c:v>
                </c:pt>
                <c:pt idx="1370">
                  <c:v>3.2254459999999998</c:v>
                </c:pt>
                <c:pt idx="1371">
                  <c:v>3.1893850000000001</c:v>
                </c:pt>
                <c:pt idx="1372">
                  <c:v>3.149959</c:v>
                </c:pt>
                <c:pt idx="1373">
                  <c:v>3.109378</c:v>
                </c:pt>
                <c:pt idx="1374">
                  <c:v>3.0757210000000001</c:v>
                </c:pt>
                <c:pt idx="1375">
                  <c:v>3.062643</c:v>
                </c:pt>
                <c:pt idx="1376">
                  <c:v>3.0645910000000001</c:v>
                </c:pt>
                <c:pt idx="1377">
                  <c:v>3.0934629999999999</c:v>
                </c:pt>
                <c:pt idx="1378">
                  <c:v>3.1276730000000001</c:v>
                </c:pt>
                <c:pt idx="1379">
                  <c:v>3.1631809999999998</c:v>
                </c:pt>
                <c:pt idx="1380">
                  <c:v>3.1931829999999999</c:v>
                </c:pt>
                <c:pt idx="1381">
                  <c:v>3.2233299999999998</c:v>
                </c:pt>
                <c:pt idx="1382">
                  <c:v>3.2323460000000002</c:v>
                </c:pt>
                <c:pt idx="1383">
                  <c:v>3.2113100000000001</c:v>
                </c:pt>
                <c:pt idx="1384">
                  <c:v>3.175033</c:v>
                </c:pt>
                <c:pt idx="1385">
                  <c:v>3.1637580000000001</c:v>
                </c:pt>
                <c:pt idx="1386">
                  <c:v>3.176139</c:v>
                </c:pt>
                <c:pt idx="1387">
                  <c:v>3.18275</c:v>
                </c:pt>
                <c:pt idx="1388">
                  <c:v>3.1895769999999999</c:v>
                </c:pt>
                <c:pt idx="1389">
                  <c:v>3.192847</c:v>
                </c:pt>
                <c:pt idx="1390">
                  <c:v>3.1812589999999998</c:v>
                </c:pt>
                <c:pt idx="1391">
                  <c:v>3.1793840000000002</c:v>
                </c:pt>
                <c:pt idx="1392">
                  <c:v>3.1539009999999998</c:v>
                </c:pt>
                <c:pt idx="1393">
                  <c:v>3.146353</c:v>
                </c:pt>
                <c:pt idx="1394">
                  <c:v>3.1742629999999998</c:v>
                </c:pt>
                <c:pt idx="1395">
                  <c:v>3.2149399999999999</c:v>
                </c:pt>
                <c:pt idx="1396">
                  <c:v>3.2147480000000002</c:v>
                </c:pt>
                <c:pt idx="1397">
                  <c:v>3.1918850000000001</c:v>
                </c:pt>
                <c:pt idx="1398">
                  <c:v>3.1425540000000001</c:v>
                </c:pt>
                <c:pt idx="1399">
                  <c:v>3.154166</c:v>
                </c:pt>
                <c:pt idx="1400">
                  <c:v>3.2312639999999999</c:v>
                </c:pt>
                <c:pt idx="1401">
                  <c:v>3.2854030000000001</c:v>
                </c:pt>
                <c:pt idx="1402">
                  <c:v>3.2497029999999998</c:v>
                </c:pt>
                <c:pt idx="1403">
                  <c:v>3.227754</c:v>
                </c:pt>
                <c:pt idx="1404">
                  <c:v>3.1463999999999999</c:v>
                </c:pt>
                <c:pt idx="1405">
                  <c:v>3.1230329999999999</c:v>
                </c:pt>
                <c:pt idx="1406">
                  <c:v>3.1074549999999999</c:v>
                </c:pt>
                <c:pt idx="1407">
                  <c:v>3.10921</c:v>
                </c:pt>
                <c:pt idx="1408">
                  <c:v>3.1195949999999999</c:v>
                </c:pt>
                <c:pt idx="1409">
                  <c:v>3.1294520000000001</c:v>
                </c:pt>
                <c:pt idx="1410">
                  <c:v>3.1342840000000001</c:v>
                </c:pt>
                <c:pt idx="1411">
                  <c:v>3.1485159999999999</c:v>
                </c:pt>
                <c:pt idx="1412">
                  <c:v>3.1598630000000001</c:v>
                </c:pt>
                <c:pt idx="1413">
                  <c:v>3.1378659999999998</c:v>
                </c:pt>
                <c:pt idx="1414">
                  <c:v>3.124187</c:v>
                </c:pt>
                <c:pt idx="1415">
                  <c:v>3.1175519999999999</c:v>
                </c:pt>
                <c:pt idx="1416">
                  <c:v>3.120196</c:v>
                </c:pt>
                <c:pt idx="1417">
                  <c:v>3.1364719999999999</c:v>
                </c:pt>
                <c:pt idx="1418">
                  <c:v>3.1527470000000002</c:v>
                </c:pt>
                <c:pt idx="1419">
                  <c:v>3.200612</c:v>
                </c:pt>
                <c:pt idx="1420">
                  <c:v>3.2336680000000002</c:v>
                </c:pt>
                <c:pt idx="1421">
                  <c:v>3.263045</c:v>
                </c:pt>
                <c:pt idx="1422">
                  <c:v>3.2843930000000001</c:v>
                </c:pt>
                <c:pt idx="1423">
                  <c:v>3.2651129999999999</c:v>
                </c:pt>
                <c:pt idx="1424">
                  <c:v>3.268551</c:v>
                </c:pt>
                <c:pt idx="1425">
                  <c:v>3.246121</c:v>
                </c:pt>
                <c:pt idx="1426">
                  <c:v>3.1786150000000002</c:v>
                </c:pt>
                <c:pt idx="1427">
                  <c:v>3.1468090000000002</c:v>
                </c:pt>
                <c:pt idx="1428">
                  <c:v>3.1684700000000001</c:v>
                </c:pt>
                <c:pt idx="1429">
                  <c:v>3.164142</c:v>
                </c:pt>
                <c:pt idx="1430">
                  <c:v>3.1782539999999999</c:v>
                </c:pt>
                <c:pt idx="1431">
                  <c:v>3.1821489999999999</c:v>
                </c:pt>
                <c:pt idx="1432">
                  <c:v>3.1588289999999999</c:v>
                </c:pt>
                <c:pt idx="1433">
                  <c:v>3.1247400000000001</c:v>
                </c:pt>
                <c:pt idx="1434">
                  <c:v>3.1108929999999999</c:v>
                </c:pt>
                <c:pt idx="1435">
                  <c:v>3.1425540000000001</c:v>
                </c:pt>
                <c:pt idx="1436">
                  <c:v>3.156714</c:v>
                </c:pt>
                <c:pt idx="1437">
                  <c:v>3.155608</c:v>
                </c:pt>
                <c:pt idx="1438">
                  <c:v>3.1586370000000001</c:v>
                </c:pt>
                <c:pt idx="1439">
                  <c:v>3.1856110000000002</c:v>
                </c:pt>
                <c:pt idx="1440">
                  <c:v>3.2429709999999998</c:v>
                </c:pt>
                <c:pt idx="1441">
                  <c:v>3.28146</c:v>
                </c:pt>
                <c:pt idx="1442">
                  <c:v>3.2718440000000002</c:v>
                </c:pt>
                <c:pt idx="1443">
                  <c:v>3.2147960000000002</c:v>
                </c:pt>
                <c:pt idx="1444">
                  <c:v>3.176018</c:v>
                </c:pt>
                <c:pt idx="1445">
                  <c:v>3.136784</c:v>
                </c:pt>
                <c:pt idx="1446">
                  <c:v>3.1449579999999999</c:v>
                </c:pt>
                <c:pt idx="1447">
                  <c:v>3.1575790000000001</c:v>
                </c:pt>
                <c:pt idx="1448">
                  <c:v>3.1539489999999999</c:v>
                </c:pt>
                <c:pt idx="1449">
                  <c:v>3.1489729999999998</c:v>
                </c:pt>
                <c:pt idx="1450">
                  <c:v>3.16282</c:v>
                </c:pt>
                <c:pt idx="1451">
                  <c:v>3.1668829999999999</c:v>
                </c:pt>
                <c:pt idx="1452">
                  <c:v>3.1645509999999999</c:v>
                </c:pt>
                <c:pt idx="1453">
                  <c:v>3.1863800000000002</c:v>
                </c:pt>
                <c:pt idx="1454">
                  <c:v>3.1959960000000001</c:v>
                </c:pt>
                <c:pt idx="1455">
                  <c:v>3.182029</c:v>
                </c:pt>
                <c:pt idx="1456">
                  <c:v>3.1828460000000001</c:v>
                </c:pt>
                <c:pt idx="1457">
                  <c:v>3.1816439999999999</c:v>
                </c:pt>
                <c:pt idx="1458">
                  <c:v>3.1631809999999998</c:v>
                </c:pt>
                <c:pt idx="1459">
                  <c:v>3.129067</c:v>
                </c:pt>
                <c:pt idx="1460">
                  <c:v>3.1009880000000001</c:v>
                </c:pt>
                <c:pt idx="1461">
                  <c:v>3.1125029999999998</c:v>
                </c:pt>
                <c:pt idx="1462">
                  <c:v>3.1485639999999999</c:v>
                </c:pt>
                <c:pt idx="1463">
                  <c:v>3.1542379999999999</c:v>
                </c:pt>
                <c:pt idx="1464">
                  <c:v>3.1456550000000001</c:v>
                </c:pt>
                <c:pt idx="1465">
                  <c:v>3.1492369999999998</c:v>
                </c:pt>
                <c:pt idx="1466">
                  <c:v>3.140679</c:v>
                </c:pt>
                <c:pt idx="1467">
                  <c:v>3.1425540000000001</c:v>
                </c:pt>
                <c:pt idx="1468">
                  <c:v>3.176018</c:v>
                </c:pt>
                <c:pt idx="1469">
                  <c:v>3.20804</c:v>
                </c:pt>
                <c:pt idx="1470">
                  <c:v>3.2172480000000001</c:v>
                </c:pt>
                <c:pt idx="1471">
                  <c:v>3.2194600000000002</c:v>
                </c:pt>
                <c:pt idx="1472">
                  <c:v>3.194842</c:v>
                </c:pt>
                <c:pt idx="1473">
                  <c:v>3.154166</c:v>
                </c:pt>
                <c:pt idx="1474">
                  <c:v>3.1453669999999998</c:v>
                </c:pt>
                <c:pt idx="1475">
                  <c:v>3.1404390000000002</c:v>
                </c:pt>
                <c:pt idx="1476">
                  <c:v>3.158709</c:v>
                </c:pt>
                <c:pt idx="1477">
                  <c:v>3.178903</c:v>
                </c:pt>
                <c:pt idx="1478">
                  <c:v>3.1708020000000001</c:v>
                </c:pt>
                <c:pt idx="1479">
                  <c:v>3.1786629999999998</c:v>
                </c:pt>
                <c:pt idx="1480">
                  <c:v>3.1786629999999998</c:v>
                </c:pt>
                <c:pt idx="1481">
                  <c:v>3.163662</c:v>
                </c:pt>
                <c:pt idx="1482">
                  <c:v>3.1431550000000001</c:v>
                </c:pt>
                <c:pt idx="1483">
                  <c:v>3.146328</c:v>
                </c:pt>
                <c:pt idx="1484">
                  <c:v>3.154166</c:v>
                </c:pt>
                <c:pt idx="1485">
                  <c:v>3.1561849999999998</c:v>
                </c:pt>
                <c:pt idx="1486">
                  <c:v>3.1441889999999999</c:v>
                </c:pt>
                <c:pt idx="1487">
                  <c:v>3.1374089999999999</c:v>
                </c:pt>
                <c:pt idx="1488">
                  <c:v>3.1580119999999998</c:v>
                </c:pt>
                <c:pt idx="1489">
                  <c:v>3.1766920000000001</c:v>
                </c:pt>
                <c:pt idx="1490">
                  <c:v>3.1856110000000002</c:v>
                </c:pt>
                <c:pt idx="1491">
                  <c:v>3.1839759999999999</c:v>
                </c:pt>
                <c:pt idx="1492">
                  <c:v>3.1801529999999998</c:v>
                </c:pt>
                <c:pt idx="1493">
                  <c:v>3.1845289999999999</c:v>
                </c:pt>
                <c:pt idx="1494">
                  <c:v>3.1942409999999999</c:v>
                </c:pt>
                <c:pt idx="1495">
                  <c:v>3.2063579999999998</c:v>
                </c:pt>
                <c:pt idx="1496">
                  <c:v>3.2053959999999999</c:v>
                </c:pt>
                <c:pt idx="1497">
                  <c:v>3.1938089999999999</c:v>
                </c:pt>
                <c:pt idx="1498">
                  <c:v>3.1720519999999999</c:v>
                </c:pt>
                <c:pt idx="1499">
                  <c:v>3.1463770000000002</c:v>
                </c:pt>
                <c:pt idx="1500">
                  <c:v>3.1179130000000002</c:v>
                </c:pt>
                <c:pt idx="1501">
                  <c:v>3.0988000000000002</c:v>
                </c:pt>
                <c:pt idx="1502">
                  <c:v>3.0916839999999999</c:v>
                </c:pt>
                <c:pt idx="1503">
                  <c:v>3.0957469999999998</c:v>
                </c:pt>
                <c:pt idx="1504">
                  <c:v>3.1275529999999998</c:v>
                </c:pt>
                <c:pt idx="1505">
                  <c:v>3.1837589999999998</c:v>
                </c:pt>
                <c:pt idx="1506">
                  <c:v>3.2084730000000001</c:v>
                </c:pt>
                <c:pt idx="1507">
                  <c:v>3.217873</c:v>
                </c:pt>
                <c:pt idx="1508">
                  <c:v>3.2303259999999998</c:v>
                </c:pt>
                <c:pt idx="1509">
                  <c:v>3.2188110000000001</c:v>
                </c:pt>
                <c:pt idx="1510">
                  <c:v>3.2188829999999999</c:v>
                </c:pt>
                <c:pt idx="1511">
                  <c:v>3.2149640000000002</c:v>
                </c:pt>
                <c:pt idx="1512">
                  <c:v>3.1827740000000002</c:v>
                </c:pt>
                <c:pt idx="1513">
                  <c:v>3.165152</c:v>
                </c:pt>
                <c:pt idx="1514">
                  <c:v>3.1540940000000002</c:v>
                </c:pt>
                <c:pt idx="1515">
                  <c:v>3.137842</c:v>
                </c:pt>
                <c:pt idx="1516">
                  <c:v>3.1472899999999999</c:v>
                </c:pt>
                <c:pt idx="1517">
                  <c:v>3.171932</c:v>
                </c:pt>
                <c:pt idx="1518">
                  <c:v>3.1924619999999999</c:v>
                </c:pt>
                <c:pt idx="1519">
                  <c:v>3.2175609999999999</c:v>
                </c:pt>
                <c:pt idx="1520">
                  <c:v>3.1956359999999999</c:v>
                </c:pt>
                <c:pt idx="1521">
                  <c:v>3.1375060000000001</c:v>
                </c:pt>
                <c:pt idx="1522">
                  <c:v>3.0963479999999999</c:v>
                </c:pt>
                <c:pt idx="1523">
                  <c:v>3.0782940000000001</c:v>
                </c:pt>
                <c:pt idx="1524">
                  <c:v>3.1113490000000001</c:v>
                </c:pt>
                <c:pt idx="1525">
                  <c:v>3.155656</c:v>
                </c:pt>
                <c:pt idx="1526">
                  <c:v>3.1873179999999999</c:v>
                </c:pt>
                <c:pt idx="1527">
                  <c:v>3.1971020000000001</c:v>
                </c:pt>
                <c:pt idx="1528">
                  <c:v>3.2170559999999999</c:v>
                </c:pt>
                <c:pt idx="1529">
                  <c:v>3.2528999999999999</c:v>
                </c:pt>
                <c:pt idx="1530">
                  <c:v>3.2396060000000002</c:v>
                </c:pt>
                <c:pt idx="1531">
                  <c:v>3.2092670000000001</c:v>
                </c:pt>
                <c:pt idx="1532">
                  <c:v>3.163373</c:v>
                </c:pt>
                <c:pt idx="1533">
                  <c:v>3.1268069999999999</c:v>
                </c:pt>
                <c:pt idx="1534">
                  <c:v>3.1175760000000001</c:v>
                </c:pt>
                <c:pt idx="1535">
                  <c:v>3.1038969999999999</c:v>
                </c:pt>
                <c:pt idx="1536">
                  <c:v>3.1023339999999999</c:v>
                </c:pt>
                <c:pt idx="1537">
                  <c:v>3.125197</c:v>
                </c:pt>
                <c:pt idx="1538">
                  <c:v>3.1718839999999999</c:v>
                </c:pt>
                <c:pt idx="1539">
                  <c:v>3.1767639999999999</c:v>
                </c:pt>
                <c:pt idx="1540">
                  <c:v>3.109931</c:v>
                </c:pt>
                <c:pt idx="1541">
                  <c:v>3.102983</c:v>
                </c:pt>
                <c:pt idx="1542">
                  <c:v>3.1439240000000002</c:v>
                </c:pt>
                <c:pt idx="1543">
                  <c:v>3.1731579999999999</c:v>
                </c:pt>
                <c:pt idx="1544">
                  <c:v>3.1694309999999999</c:v>
                </c:pt>
                <c:pt idx="1545">
                  <c:v>3.1420729999999999</c:v>
                </c:pt>
                <c:pt idx="1546">
                  <c:v>3.1161819999999998</c:v>
                </c:pt>
                <c:pt idx="1547">
                  <c:v>3.1239710000000001</c:v>
                </c:pt>
                <c:pt idx="1548">
                  <c:v>3.1872210000000001</c:v>
                </c:pt>
                <c:pt idx="1549">
                  <c:v>3.1881110000000001</c:v>
                </c:pt>
                <c:pt idx="1550">
                  <c:v>3.166042</c:v>
                </c:pt>
                <c:pt idx="1551">
                  <c:v>3.191837</c:v>
                </c:pt>
                <c:pt idx="1552">
                  <c:v>3.2134260000000001</c:v>
                </c:pt>
                <c:pt idx="1553">
                  <c:v>3.1947220000000001</c:v>
                </c:pt>
                <c:pt idx="1554">
                  <c:v>3.2076560000000001</c:v>
                </c:pt>
                <c:pt idx="1555">
                  <c:v>3.2410000000000001</c:v>
                </c:pt>
                <c:pt idx="1556">
                  <c:v>3.2537660000000002</c:v>
                </c:pt>
                <c:pt idx="1557">
                  <c:v>3.2256860000000001</c:v>
                </c:pt>
                <c:pt idx="1558">
                  <c:v>3.1955640000000001</c:v>
                </c:pt>
                <c:pt idx="1559">
                  <c:v>3.1767400000000001</c:v>
                </c:pt>
                <c:pt idx="1560">
                  <c:v>3.1832310000000001</c:v>
                </c:pt>
                <c:pt idx="1561">
                  <c:v>3.1731579999999999</c:v>
                </c:pt>
                <c:pt idx="1562">
                  <c:v>3.1737350000000002</c:v>
                </c:pt>
                <c:pt idx="1563">
                  <c:v>3.1806100000000002</c:v>
                </c:pt>
                <c:pt idx="1564">
                  <c:v>3.187462</c:v>
                </c:pt>
                <c:pt idx="1565">
                  <c:v>3.226864</c:v>
                </c:pt>
                <c:pt idx="1566">
                  <c:v>3.2154929999999999</c:v>
                </c:pt>
                <c:pt idx="1567">
                  <c:v>3.1970540000000001</c:v>
                </c:pt>
                <c:pt idx="1568">
                  <c:v>3.1799849999999998</c:v>
                </c:pt>
                <c:pt idx="1569">
                  <c:v>3.1498140000000001</c:v>
                </c:pt>
                <c:pt idx="1570">
                  <c:v>3.1203650000000001</c:v>
                </c:pt>
                <c:pt idx="1571">
                  <c:v>3.1413519999999999</c:v>
                </c:pt>
                <c:pt idx="1572">
                  <c:v>3.1889280000000002</c:v>
                </c:pt>
                <c:pt idx="1573">
                  <c:v>3.2292920000000001</c:v>
                </c:pt>
                <c:pt idx="1574">
                  <c:v>3.224364</c:v>
                </c:pt>
                <c:pt idx="1575">
                  <c:v>3.1979190000000002</c:v>
                </c:pt>
                <c:pt idx="1576">
                  <c:v>3.17109</c:v>
                </c:pt>
                <c:pt idx="1577">
                  <c:v>3.1385149999999999</c:v>
                </c:pt>
                <c:pt idx="1578">
                  <c:v>3.1102189999999998</c:v>
                </c:pt>
                <c:pt idx="1579">
                  <c:v>3.131856</c:v>
                </c:pt>
                <c:pt idx="1580">
                  <c:v>3.1477949999999999</c:v>
                </c:pt>
                <c:pt idx="1581">
                  <c:v>3.1542140000000001</c:v>
                </c:pt>
                <c:pt idx="1582">
                  <c:v>3.1658729999999999</c:v>
                </c:pt>
                <c:pt idx="1583">
                  <c:v>3.146617</c:v>
                </c:pt>
                <c:pt idx="1584">
                  <c:v>3.1505839999999998</c:v>
                </c:pt>
                <c:pt idx="1585">
                  <c:v>3.1472419999999999</c:v>
                </c:pt>
                <c:pt idx="1586">
                  <c:v>3.134188</c:v>
                </c:pt>
                <c:pt idx="1587">
                  <c:v>3.1323370000000001</c:v>
                </c:pt>
                <c:pt idx="1588">
                  <c:v>3.148155</c:v>
                </c:pt>
                <c:pt idx="1589">
                  <c:v>3.1649120000000002</c:v>
                </c:pt>
                <c:pt idx="1590">
                  <c:v>3.1805379999999999</c:v>
                </c:pt>
                <c:pt idx="1591">
                  <c:v>3.1991209999999999</c:v>
                </c:pt>
                <c:pt idx="1592">
                  <c:v>3.1988569999999998</c:v>
                </c:pt>
                <c:pt idx="1593">
                  <c:v>3.1792400000000001</c:v>
                </c:pt>
                <c:pt idx="1594">
                  <c:v>3.1561370000000002</c:v>
                </c:pt>
                <c:pt idx="1595">
                  <c:v>3.1638060000000001</c:v>
                </c:pt>
                <c:pt idx="1596">
                  <c:v>3.1907549999999998</c:v>
                </c:pt>
                <c:pt idx="1597">
                  <c:v>3.221984</c:v>
                </c:pt>
                <c:pt idx="1598">
                  <c:v>3.2161900000000001</c:v>
                </c:pt>
                <c:pt idx="1599">
                  <c:v>3.1895530000000001</c:v>
                </c:pt>
                <c:pt idx="1600">
                  <c:v>3.1737109999999999</c:v>
                </c:pt>
                <c:pt idx="1601">
                  <c:v>3.1619069999999998</c:v>
                </c:pt>
                <c:pt idx="1602">
                  <c:v>3.14717</c:v>
                </c:pt>
                <c:pt idx="1603">
                  <c:v>3.1507040000000002</c:v>
                </c:pt>
                <c:pt idx="1604">
                  <c:v>3.1587329999999998</c:v>
                </c:pt>
                <c:pt idx="1605">
                  <c:v>3.1596229999999998</c:v>
                </c:pt>
                <c:pt idx="1606">
                  <c:v>3.172196</c:v>
                </c:pt>
                <c:pt idx="1607">
                  <c:v>3.1697679999999999</c:v>
                </c:pt>
                <c:pt idx="1608">
                  <c:v>3.1585890000000001</c:v>
                </c:pt>
                <c:pt idx="1609">
                  <c:v>3.132457</c:v>
                </c:pt>
                <c:pt idx="1610">
                  <c:v>3.1219269999999999</c:v>
                </c:pt>
                <c:pt idx="1611">
                  <c:v>3.1569060000000002</c:v>
                </c:pt>
                <c:pt idx="1612">
                  <c:v>3.1997949999999999</c:v>
                </c:pt>
                <c:pt idx="1613">
                  <c:v>3.23475</c:v>
                </c:pt>
                <c:pt idx="1614">
                  <c:v>3.2363840000000001</c:v>
                </c:pt>
                <c:pt idx="1615">
                  <c:v>3.2053479999999999</c:v>
                </c:pt>
                <c:pt idx="1616">
                  <c:v>3.154887</c:v>
                </c:pt>
                <c:pt idx="1617">
                  <c:v>3.1345969999999999</c:v>
                </c:pt>
                <c:pt idx="1618">
                  <c:v>3.110147</c:v>
                </c:pt>
                <c:pt idx="1619">
                  <c:v>3.0614170000000001</c:v>
                </c:pt>
                <c:pt idx="1620">
                  <c:v>3.0872130000000002</c:v>
                </c:pt>
                <c:pt idx="1621">
                  <c:v>3.1292599999999999</c:v>
                </c:pt>
                <c:pt idx="1622">
                  <c:v>3.1463040000000002</c:v>
                </c:pt>
                <c:pt idx="1623">
                  <c:v>3.1681330000000001</c:v>
                </c:pt>
                <c:pt idx="1624">
                  <c:v>3.1754419999999999</c:v>
                </c:pt>
                <c:pt idx="1625">
                  <c:v>3.1811389999999999</c:v>
                </c:pt>
                <c:pt idx="1626">
                  <c:v>3.1777009999999999</c:v>
                </c:pt>
                <c:pt idx="1627">
                  <c:v>3.1428430000000001</c:v>
                </c:pt>
                <c:pt idx="1628">
                  <c:v>3.0744950000000002</c:v>
                </c:pt>
                <c:pt idx="1629">
                  <c:v>3.0821160000000001</c:v>
                </c:pt>
                <c:pt idx="1630">
                  <c:v>3.1253169999999999</c:v>
                </c:pt>
                <c:pt idx="1631">
                  <c:v>3.1695030000000002</c:v>
                </c:pt>
                <c:pt idx="1632">
                  <c:v>3.2114780000000001</c:v>
                </c:pt>
                <c:pt idx="1633">
                  <c:v>3.204555</c:v>
                </c:pt>
                <c:pt idx="1634">
                  <c:v>3.1999629999999999</c:v>
                </c:pt>
                <c:pt idx="1635">
                  <c:v>3.1896499999999999</c:v>
                </c:pt>
                <c:pt idx="1636">
                  <c:v>3.1521219999999999</c:v>
                </c:pt>
                <c:pt idx="1637">
                  <c:v>3.1632289999999998</c:v>
                </c:pt>
                <c:pt idx="1638">
                  <c:v>3.1747200000000002</c:v>
                </c:pt>
                <c:pt idx="1639">
                  <c:v>3.1726049999999999</c:v>
                </c:pt>
                <c:pt idx="1640">
                  <c:v>3.1559689999999998</c:v>
                </c:pt>
                <c:pt idx="1641">
                  <c:v>3.1420249999999998</c:v>
                </c:pt>
                <c:pt idx="1642">
                  <c:v>3.1932320000000001</c:v>
                </c:pt>
                <c:pt idx="1643">
                  <c:v>3.2239789999999999</c:v>
                </c:pt>
                <c:pt idx="1644">
                  <c:v>3.2125119999999998</c:v>
                </c:pt>
                <c:pt idx="1645">
                  <c:v>3.1828460000000001</c:v>
                </c:pt>
                <c:pt idx="1646">
                  <c:v>3.1945540000000001</c:v>
                </c:pt>
                <c:pt idx="1647">
                  <c:v>3.2242440000000001</c:v>
                </c:pt>
                <c:pt idx="1648">
                  <c:v>3.2300620000000002</c:v>
                </c:pt>
                <c:pt idx="1649">
                  <c:v>3.2294130000000001</c:v>
                </c:pt>
                <c:pt idx="1650">
                  <c:v>3.237082</c:v>
                </c:pt>
                <c:pt idx="1651">
                  <c:v>3.2096749999999998</c:v>
                </c:pt>
                <c:pt idx="1652">
                  <c:v>3.1753209999999998</c:v>
                </c:pt>
                <c:pt idx="1653">
                  <c:v>3.1627960000000002</c:v>
                </c:pt>
                <c:pt idx="1654">
                  <c:v>3.1739510000000002</c:v>
                </c:pt>
                <c:pt idx="1655">
                  <c:v>3.1712340000000001</c:v>
                </c:pt>
                <c:pt idx="1656">
                  <c:v>3.1869809999999998</c:v>
                </c:pt>
                <c:pt idx="1657">
                  <c:v>3.2056369999999998</c:v>
                </c:pt>
                <c:pt idx="1658">
                  <c:v>3.2248450000000002</c:v>
                </c:pt>
                <c:pt idx="1659">
                  <c:v>3.2164069999999998</c:v>
                </c:pt>
                <c:pt idx="1660">
                  <c:v>3.1896010000000001</c:v>
                </c:pt>
                <c:pt idx="1661">
                  <c:v>3.1821009999999998</c:v>
                </c:pt>
                <c:pt idx="1662">
                  <c:v>3.1963810000000001</c:v>
                </c:pt>
                <c:pt idx="1663">
                  <c:v>3.1924380000000001</c:v>
                </c:pt>
                <c:pt idx="1664">
                  <c:v>3.1996259999999999</c:v>
                </c:pt>
                <c:pt idx="1665">
                  <c:v>3.1826300000000001</c:v>
                </c:pt>
                <c:pt idx="1666">
                  <c:v>3.1531799999999999</c:v>
                </c:pt>
                <c:pt idx="1667">
                  <c:v>3.158541</c:v>
                </c:pt>
                <c:pt idx="1668">
                  <c:v>3.1521940000000002</c:v>
                </c:pt>
                <c:pt idx="1669">
                  <c:v>3.1429149999999999</c:v>
                </c:pt>
                <c:pt idx="1670">
                  <c:v>3.1522670000000002</c:v>
                </c:pt>
                <c:pt idx="1671">
                  <c:v>3.1834470000000001</c:v>
                </c:pt>
                <c:pt idx="1672">
                  <c:v>3.1891929999999999</c:v>
                </c:pt>
                <c:pt idx="1673">
                  <c:v>3.196164</c:v>
                </c:pt>
                <c:pt idx="1674">
                  <c:v>3.2090740000000002</c:v>
                </c:pt>
                <c:pt idx="1675">
                  <c:v>3.2150120000000002</c:v>
                </c:pt>
                <c:pt idx="1676">
                  <c:v>3.1903229999999998</c:v>
                </c:pt>
                <c:pt idx="1677">
                  <c:v>3.1472660000000001</c:v>
                </c:pt>
                <c:pt idx="1678">
                  <c:v>3.0968049999999998</c:v>
                </c:pt>
                <c:pt idx="1679">
                  <c:v>3.1019739999999998</c:v>
                </c:pt>
                <c:pt idx="1680">
                  <c:v>3.1092819999999999</c:v>
                </c:pt>
                <c:pt idx="1681">
                  <c:v>3.1251009999999999</c:v>
                </c:pt>
                <c:pt idx="1682">
                  <c:v>3.1410629999999999</c:v>
                </c:pt>
                <c:pt idx="1683">
                  <c:v>3.1627960000000002</c:v>
                </c:pt>
                <c:pt idx="1684">
                  <c:v>3.183856</c:v>
                </c:pt>
                <c:pt idx="1685">
                  <c:v>3.1903950000000001</c:v>
                </c:pt>
                <c:pt idx="1686">
                  <c:v>3.186957</c:v>
                </c:pt>
                <c:pt idx="1687">
                  <c:v>3.1652239999999998</c:v>
                </c:pt>
                <c:pt idx="1688">
                  <c:v>3.1369530000000001</c:v>
                </c:pt>
                <c:pt idx="1689">
                  <c:v>3.1355580000000001</c:v>
                </c:pt>
                <c:pt idx="1690">
                  <c:v>3.1826539999999999</c:v>
                </c:pt>
                <c:pt idx="1691">
                  <c:v>3.241889</c:v>
                </c:pt>
                <c:pt idx="1692">
                  <c:v>3.232923</c:v>
                </c:pt>
                <c:pt idx="1693">
                  <c:v>3.1979679999999999</c:v>
                </c:pt>
                <c:pt idx="1694">
                  <c:v>3.174023</c:v>
                </c:pt>
                <c:pt idx="1695">
                  <c:v>3.1816439999999999</c:v>
                </c:pt>
                <c:pt idx="1696">
                  <c:v>3.159815</c:v>
                </c:pt>
                <c:pt idx="1697">
                  <c:v>3.1054119999999998</c:v>
                </c:pt>
                <c:pt idx="1698">
                  <c:v>3.0883430000000001</c:v>
                </c:pt>
                <c:pt idx="1699">
                  <c:v>3.1216870000000001</c:v>
                </c:pt>
                <c:pt idx="1700">
                  <c:v>3.1457269999999999</c:v>
                </c:pt>
                <c:pt idx="1701">
                  <c:v>3.1501990000000002</c:v>
                </c:pt>
                <c:pt idx="1702">
                  <c:v>3.1456550000000001</c:v>
                </c:pt>
                <c:pt idx="1703">
                  <c:v>3.1370010000000002</c:v>
                </c:pt>
                <c:pt idx="1704">
                  <c:v>3.1314950000000001</c:v>
                </c:pt>
                <c:pt idx="1705">
                  <c:v>3.1438039999999998</c:v>
                </c:pt>
                <c:pt idx="1706">
                  <c:v>3.1507999999999998</c:v>
                </c:pt>
                <c:pt idx="1707">
                  <c:v>3.128466</c:v>
                </c:pt>
                <c:pt idx="1708">
                  <c:v>3.1015169999999999</c:v>
                </c:pt>
                <c:pt idx="1709">
                  <c:v>3.101445</c:v>
                </c:pt>
                <c:pt idx="1710">
                  <c:v>3.1298119999999998</c:v>
                </c:pt>
                <c:pt idx="1711">
                  <c:v>3.128587</c:v>
                </c:pt>
                <c:pt idx="1712">
                  <c:v>3.1448860000000001</c:v>
                </c:pt>
                <c:pt idx="1713">
                  <c:v>3.1693829999999998</c:v>
                </c:pt>
                <c:pt idx="1714">
                  <c:v>3.167268</c:v>
                </c:pt>
                <c:pt idx="1715">
                  <c:v>3.1657769999999998</c:v>
                </c:pt>
                <c:pt idx="1716">
                  <c:v>3.1654170000000001</c:v>
                </c:pt>
                <c:pt idx="1717">
                  <c:v>3.1860439999999999</c:v>
                </c:pt>
                <c:pt idx="1718">
                  <c:v>3.242515</c:v>
                </c:pt>
                <c:pt idx="1719">
                  <c:v>3.2733829999999999</c:v>
                </c:pt>
                <c:pt idx="1720">
                  <c:v>3.2196760000000002</c:v>
                </c:pt>
                <c:pt idx="1721">
                  <c:v>3.1633010000000001</c:v>
                </c:pt>
                <c:pt idx="1722">
                  <c:v>3.1487810000000001</c:v>
                </c:pt>
                <c:pt idx="1723">
                  <c:v>3.1612580000000001</c:v>
                </c:pt>
                <c:pt idx="1724">
                  <c:v>3.1824129999999999</c:v>
                </c:pt>
                <c:pt idx="1725">
                  <c:v>3.1706810000000001</c:v>
                </c:pt>
                <c:pt idx="1726">
                  <c:v>3.1952509999999998</c:v>
                </c:pt>
                <c:pt idx="1727">
                  <c:v>3.2383799999999998</c:v>
                </c:pt>
                <c:pt idx="1728">
                  <c:v>3.2339799999999999</c:v>
                </c:pt>
                <c:pt idx="1729">
                  <c:v>3.2291720000000002</c:v>
                </c:pt>
                <c:pt idx="1730">
                  <c:v>3.217873</c:v>
                </c:pt>
                <c:pt idx="1731">
                  <c:v>3.1841439999999999</c:v>
                </c:pt>
                <c:pt idx="1732">
                  <c:v>3.1963330000000001</c:v>
                </c:pt>
                <c:pt idx="1733">
                  <c:v>3.1871489999999998</c:v>
                </c:pt>
                <c:pt idx="1734">
                  <c:v>3.1426259999999999</c:v>
                </c:pt>
                <c:pt idx="1735">
                  <c:v>3.1359910000000002</c:v>
                </c:pt>
                <c:pt idx="1736">
                  <c:v>3.1247639999999999</c:v>
                </c:pt>
                <c:pt idx="1737">
                  <c:v>3.146665</c:v>
                </c:pt>
                <c:pt idx="1738">
                  <c:v>3.1940490000000001</c:v>
                </c:pt>
                <c:pt idx="1739">
                  <c:v>3.2235469999999999</c:v>
                </c:pt>
                <c:pt idx="1740">
                  <c:v>3.2205659999999998</c:v>
                </c:pt>
                <c:pt idx="1741">
                  <c:v>3.1999390000000001</c:v>
                </c:pt>
                <c:pt idx="1742">
                  <c:v>3.1757300000000002</c:v>
                </c:pt>
                <c:pt idx="1743">
                  <c:v>3.159599</c:v>
                </c:pt>
                <c:pt idx="1744">
                  <c:v>3.1539250000000001</c:v>
                </c:pt>
                <c:pt idx="1745">
                  <c:v>3.1480109999999999</c:v>
                </c:pt>
                <c:pt idx="1746">
                  <c:v>3.1484679999999998</c:v>
                </c:pt>
                <c:pt idx="1747">
                  <c:v>3.1607530000000001</c:v>
                </c:pt>
                <c:pt idx="1748">
                  <c:v>3.164263</c:v>
                </c:pt>
                <c:pt idx="1749">
                  <c:v>3.1611859999999998</c:v>
                </c:pt>
                <c:pt idx="1750">
                  <c:v>3.15205</c:v>
                </c:pt>
                <c:pt idx="1751">
                  <c:v>3.157219</c:v>
                </c:pt>
                <c:pt idx="1752">
                  <c:v>3.1652</c:v>
                </c:pt>
                <c:pt idx="1753">
                  <c:v>3.158709</c:v>
                </c:pt>
                <c:pt idx="1754">
                  <c:v>3.1609449999999999</c:v>
                </c:pt>
                <c:pt idx="1755">
                  <c:v>3.1652</c:v>
                </c:pt>
                <c:pt idx="1756">
                  <c:v>3.1434199999999999</c:v>
                </c:pt>
                <c:pt idx="1757">
                  <c:v>3.101998</c:v>
                </c:pt>
                <c:pt idx="1758">
                  <c:v>3.0920930000000002</c:v>
                </c:pt>
                <c:pt idx="1759">
                  <c:v>3.1028630000000001</c:v>
                </c:pt>
                <c:pt idx="1760">
                  <c:v>3.1191870000000002</c:v>
                </c:pt>
                <c:pt idx="1761">
                  <c:v>3.1424099999999999</c:v>
                </c:pt>
                <c:pt idx="1762">
                  <c:v>3.1792159999999998</c:v>
                </c:pt>
                <c:pt idx="1763">
                  <c:v>3.198016</c:v>
                </c:pt>
                <c:pt idx="1764">
                  <c:v>3.2064300000000001</c:v>
                </c:pt>
                <c:pt idx="1765">
                  <c:v>3.2262629999999999</c:v>
                </c:pt>
                <c:pt idx="1766">
                  <c:v>3.265666</c:v>
                </c:pt>
                <c:pt idx="1767">
                  <c:v>3.2722769999999999</c:v>
                </c:pt>
                <c:pt idx="1768">
                  <c:v>3.227201</c:v>
                </c:pt>
                <c:pt idx="1769">
                  <c:v>3.1879909999999998</c:v>
                </c:pt>
                <c:pt idx="1770">
                  <c:v>3.163926</c:v>
                </c:pt>
                <c:pt idx="1771">
                  <c:v>3.1580119999999998</c:v>
                </c:pt>
                <c:pt idx="1772">
                  <c:v>3.156209</c:v>
                </c:pt>
                <c:pt idx="1773">
                  <c:v>3.1535890000000002</c:v>
                </c:pt>
                <c:pt idx="1774">
                  <c:v>3.1540940000000002</c:v>
                </c:pt>
                <c:pt idx="1775">
                  <c:v>3.1470259999999999</c:v>
                </c:pt>
                <c:pt idx="1776">
                  <c:v>3.1545740000000002</c:v>
                </c:pt>
                <c:pt idx="1777">
                  <c:v>3.1548389999999999</c:v>
                </c:pt>
                <c:pt idx="1778">
                  <c:v>3.1379139999999999</c:v>
                </c:pt>
                <c:pt idx="1779">
                  <c:v>3.1277210000000002</c:v>
                </c:pt>
                <c:pt idx="1780">
                  <c:v>3.150776</c:v>
                </c:pt>
                <c:pt idx="1781">
                  <c:v>3.1536369999999998</c:v>
                </c:pt>
                <c:pt idx="1782">
                  <c:v>3.12724</c:v>
                </c:pt>
                <c:pt idx="1783">
                  <c:v>3.1167829999999999</c:v>
                </c:pt>
                <c:pt idx="1784">
                  <c:v>3.1194030000000001</c:v>
                </c:pt>
                <c:pt idx="1785">
                  <c:v>3.11659</c:v>
                </c:pt>
                <c:pt idx="1786">
                  <c:v>3.1303890000000001</c:v>
                </c:pt>
                <c:pt idx="1787">
                  <c:v>3.1423380000000001</c:v>
                </c:pt>
                <c:pt idx="1788">
                  <c:v>3.1257259999999998</c:v>
                </c:pt>
                <c:pt idx="1789">
                  <c:v>3.130414</c:v>
                </c:pt>
                <c:pt idx="1790">
                  <c:v>3.1551269999999998</c:v>
                </c:pt>
                <c:pt idx="1791">
                  <c:v>3.1459199999999998</c:v>
                </c:pt>
                <c:pt idx="1792">
                  <c:v>3.1190910000000001</c:v>
                </c:pt>
                <c:pt idx="1793">
                  <c:v>3.127745</c:v>
                </c:pt>
                <c:pt idx="1794">
                  <c:v>3.167748</c:v>
                </c:pt>
                <c:pt idx="1795">
                  <c:v>3.1899139999999999</c:v>
                </c:pt>
                <c:pt idx="1796">
                  <c:v>3.172533</c:v>
                </c:pt>
                <c:pt idx="1797">
                  <c:v>3.210925</c:v>
                </c:pt>
                <c:pt idx="1798">
                  <c:v>3.2564099999999998</c:v>
                </c:pt>
                <c:pt idx="1799">
                  <c:v>3.3278349999999999</c:v>
                </c:pt>
                <c:pt idx="1800">
                  <c:v>3.3587750000000001</c:v>
                </c:pt>
                <c:pt idx="1801">
                  <c:v>3.3073519999999998</c:v>
                </c:pt>
                <c:pt idx="1802">
                  <c:v>3.2219600000000002</c:v>
                </c:pt>
                <c:pt idx="1803">
                  <c:v>3.1534450000000001</c:v>
                </c:pt>
                <c:pt idx="1804">
                  <c:v>3.2129449999999999</c:v>
                </c:pt>
                <c:pt idx="1805">
                  <c:v>3.1965249999999998</c:v>
                </c:pt>
                <c:pt idx="1806">
                  <c:v>3.175081</c:v>
                </c:pt>
                <c:pt idx="1807">
                  <c:v>3.1652719999999999</c:v>
                </c:pt>
                <c:pt idx="1808">
                  <c:v>3.164479</c:v>
                </c:pt>
                <c:pt idx="1809">
                  <c:v>3.1462080000000001</c:v>
                </c:pt>
                <c:pt idx="1810">
                  <c:v>3.1902499999999998</c:v>
                </c:pt>
                <c:pt idx="1811">
                  <c:v>3.2210709999999998</c:v>
                </c:pt>
                <c:pt idx="1812">
                  <c:v>3.1721240000000002</c:v>
                </c:pt>
                <c:pt idx="1813">
                  <c:v>3.144285</c:v>
                </c:pt>
                <c:pt idx="1814">
                  <c:v>3.1378900000000001</c:v>
                </c:pt>
                <c:pt idx="1815">
                  <c:v>3.1267109999999998</c:v>
                </c:pt>
                <c:pt idx="1816">
                  <c:v>3.1242109999999998</c:v>
                </c:pt>
                <c:pt idx="1817">
                  <c:v>3.112311</c:v>
                </c:pt>
                <c:pt idx="1818">
                  <c:v>3.1192829999999998</c:v>
                </c:pt>
                <c:pt idx="1819">
                  <c:v>3.1427459999999998</c:v>
                </c:pt>
                <c:pt idx="1820">
                  <c:v>3.1614740000000001</c:v>
                </c:pt>
                <c:pt idx="1821">
                  <c:v>3.1754419999999999</c:v>
                </c:pt>
                <c:pt idx="1822">
                  <c:v>3.1872210000000001</c:v>
                </c:pt>
                <c:pt idx="1823">
                  <c:v>3.1871969999999998</c:v>
                </c:pt>
                <c:pt idx="1824">
                  <c:v>3.1830620000000001</c:v>
                </c:pt>
                <c:pt idx="1825">
                  <c:v>3.1727729999999998</c:v>
                </c:pt>
                <c:pt idx="1826">
                  <c:v>3.1715469999999999</c:v>
                </c:pt>
                <c:pt idx="1827">
                  <c:v>3.170417</c:v>
                </c:pt>
                <c:pt idx="1828">
                  <c:v>3.168758</c:v>
                </c:pt>
                <c:pt idx="1829">
                  <c:v>3.1792880000000001</c:v>
                </c:pt>
                <c:pt idx="1830">
                  <c:v>3.1940249999999999</c:v>
                </c:pt>
                <c:pt idx="1831">
                  <c:v>3.210998</c:v>
                </c:pt>
                <c:pt idx="1832">
                  <c:v>3.1969820000000002</c:v>
                </c:pt>
                <c:pt idx="1833">
                  <c:v>3.1769799999999999</c:v>
                </c:pt>
                <c:pt idx="1834">
                  <c:v>3.1658729999999999</c:v>
                </c:pt>
                <c:pt idx="1835">
                  <c:v>3.1580840000000001</c:v>
                </c:pt>
                <c:pt idx="1836">
                  <c:v>3.1428669999999999</c:v>
                </c:pt>
                <c:pt idx="1837">
                  <c:v>3.1441409999999999</c:v>
                </c:pt>
                <c:pt idx="1838">
                  <c:v>3.14967</c:v>
                </c:pt>
                <c:pt idx="1839">
                  <c:v>3.1527229999999999</c:v>
                </c:pt>
                <c:pt idx="1840">
                  <c:v>3.1459920000000001</c:v>
                </c:pt>
                <c:pt idx="1841">
                  <c:v>3.1416650000000002</c:v>
                </c:pt>
                <c:pt idx="1842">
                  <c:v>3.1484200000000002</c:v>
                </c:pt>
                <c:pt idx="1843">
                  <c:v>3.1528429999999998</c:v>
                </c:pt>
                <c:pt idx="1844">
                  <c:v>3.1667390000000002</c:v>
                </c:pt>
                <c:pt idx="1845">
                  <c:v>3.1983760000000001</c:v>
                </c:pt>
                <c:pt idx="1846">
                  <c:v>3.2140749999999998</c:v>
                </c:pt>
                <c:pt idx="1847">
                  <c:v>3.2063820000000001</c:v>
                </c:pt>
                <c:pt idx="1848">
                  <c:v>3.191789</c:v>
                </c:pt>
                <c:pt idx="1849">
                  <c:v>3.183135</c:v>
                </c:pt>
                <c:pt idx="1850">
                  <c:v>3.1754169999999999</c:v>
                </c:pt>
                <c:pt idx="1851">
                  <c:v>3.1778219999999999</c:v>
                </c:pt>
                <c:pt idx="1852">
                  <c:v>3.2327780000000002</c:v>
                </c:pt>
                <c:pt idx="1853">
                  <c:v>3.2613859999999999</c:v>
                </c:pt>
                <c:pt idx="1854">
                  <c:v>3.234966</c:v>
                </c:pt>
                <c:pt idx="1855">
                  <c:v>3.1561370000000002</c:v>
                </c:pt>
                <c:pt idx="1856">
                  <c:v>3.1105800000000001</c:v>
                </c:pt>
                <c:pt idx="1857">
                  <c:v>3.076298</c:v>
                </c:pt>
                <c:pt idx="1858">
                  <c:v>3.024972</c:v>
                </c:pt>
                <c:pt idx="1859">
                  <c:v>3.0079509999999998</c:v>
                </c:pt>
                <c:pt idx="1860">
                  <c:v>3.020813</c:v>
                </c:pt>
                <c:pt idx="1861">
                  <c:v>3.074808</c:v>
                </c:pt>
                <c:pt idx="1862">
                  <c:v>3.1492849999999999</c:v>
                </c:pt>
                <c:pt idx="1863">
                  <c:v>3.1723159999999999</c:v>
                </c:pt>
                <c:pt idx="1864">
                  <c:v>3.1880630000000001</c:v>
                </c:pt>
                <c:pt idx="1865">
                  <c:v>3.2329699999999999</c:v>
                </c:pt>
                <c:pt idx="1866">
                  <c:v>3.2326579999999998</c:v>
                </c:pt>
                <c:pt idx="1867">
                  <c:v>3.1914039999999999</c:v>
                </c:pt>
                <c:pt idx="1868">
                  <c:v>3.1456550000000001</c:v>
                </c:pt>
                <c:pt idx="1869">
                  <c:v>3.1948180000000002</c:v>
                </c:pt>
                <c:pt idx="1870">
                  <c:v>3.1822210000000002</c:v>
                </c:pt>
                <c:pt idx="1871">
                  <c:v>3.1907549999999998</c:v>
                </c:pt>
                <c:pt idx="1872">
                  <c:v>3.185683</c:v>
                </c:pt>
                <c:pt idx="1873">
                  <c:v>3.1203889999999999</c:v>
                </c:pt>
                <c:pt idx="1874">
                  <c:v>3.0833659999999998</c:v>
                </c:pt>
                <c:pt idx="1875">
                  <c:v>3.1136810000000001</c:v>
                </c:pt>
                <c:pt idx="1876">
                  <c:v>3.1330580000000001</c:v>
                </c:pt>
                <c:pt idx="1877">
                  <c:v>3.1607530000000001</c:v>
                </c:pt>
                <c:pt idx="1878">
                  <c:v>3.1808269999999998</c:v>
                </c:pt>
                <c:pt idx="1879">
                  <c:v>3.170706</c:v>
                </c:pt>
                <c:pt idx="1880">
                  <c:v>3.1929669999999999</c:v>
                </c:pt>
                <c:pt idx="1881">
                  <c:v>3.230591</c:v>
                </c:pt>
                <c:pt idx="1882">
                  <c:v>3.2307830000000002</c:v>
                </c:pt>
                <c:pt idx="1883">
                  <c:v>3.1946020000000002</c:v>
                </c:pt>
                <c:pt idx="1884">
                  <c:v>3.160104</c:v>
                </c:pt>
                <c:pt idx="1885">
                  <c:v>3.1615700000000002</c:v>
                </c:pt>
                <c:pt idx="1886">
                  <c:v>3.1668349999999998</c:v>
                </c:pt>
                <c:pt idx="1887">
                  <c:v>3.176307</c:v>
                </c:pt>
                <c:pt idx="1888">
                  <c:v>3.176571</c:v>
                </c:pt>
                <c:pt idx="1889">
                  <c:v>3.1587329999999998</c:v>
                </c:pt>
                <c:pt idx="1890">
                  <c:v>3.1652239999999998</c:v>
                </c:pt>
                <c:pt idx="1891">
                  <c:v>3.1840959999999998</c:v>
                </c:pt>
                <c:pt idx="1892">
                  <c:v>3.184072</c:v>
                </c:pt>
                <c:pt idx="1893">
                  <c:v>3.1781820000000001</c:v>
                </c:pt>
                <c:pt idx="1894">
                  <c:v>3.1545019999999999</c:v>
                </c:pt>
                <c:pt idx="1895">
                  <c:v>3.1407029999999998</c:v>
                </c:pt>
                <c:pt idx="1896">
                  <c:v>3.1523629999999998</c:v>
                </c:pt>
                <c:pt idx="1897">
                  <c:v>3.1568100000000001</c:v>
                </c:pt>
                <c:pt idx="1898">
                  <c:v>3.1620270000000001</c:v>
                </c:pt>
                <c:pt idx="1899">
                  <c:v>3.1566179999999999</c:v>
                </c:pt>
                <c:pt idx="1900">
                  <c:v>3.1453190000000002</c:v>
                </c:pt>
                <c:pt idx="1901">
                  <c:v>3.1318320000000002</c:v>
                </c:pt>
                <c:pt idx="1902">
                  <c:v>3.1218309999999998</c:v>
                </c:pt>
                <c:pt idx="1903">
                  <c:v>3.117143</c:v>
                </c:pt>
                <c:pt idx="1904">
                  <c:v>3.132625</c:v>
                </c:pt>
                <c:pt idx="1905">
                  <c:v>3.1399819999999998</c:v>
                </c:pt>
                <c:pt idx="1906">
                  <c:v>3.1485639999999999</c:v>
                </c:pt>
                <c:pt idx="1907">
                  <c:v>3.1781820000000001</c:v>
                </c:pt>
                <c:pt idx="1908">
                  <c:v>3.2033049999999998</c:v>
                </c:pt>
                <c:pt idx="1909">
                  <c:v>3.2122480000000002</c:v>
                </c:pt>
                <c:pt idx="1910">
                  <c:v>3.2119589999999998</c:v>
                </c:pt>
                <c:pt idx="1911">
                  <c:v>3.1934480000000001</c:v>
                </c:pt>
                <c:pt idx="1912">
                  <c:v>3.1574110000000002</c:v>
                </c:pt>
                <c:pt idx="1913">
                  <c:v>3.1321439999999998</c:v>
                </c:pt>
                <c:pt idx="1914">
                  <c:v>3.11897</c:v>
                </c:pt>
                <c:pt idx="1915">
                  <c:v>3.1301009999999998</c:v>
                </c:pt>
                <c:pt idx="1916">
                  <c:v>3.1460400000000002</c:v>
                </c:pt>
                <c:pt idx="1917">
                  <c:v>3.1686139999999998</c:v>
                </c:pt>
                <c:pt idx="1918">
                  <c:v>3.2084730000000001</c:v>
                </c:pt>
                <c:pt idx="1919">
                  <c:v>3.2213829999999999</c:v>
                </c:pt>
                <c:pt idx="1920">
                  <c:v>3.236745</c:v>
                </c:pt>
                <c:pt idx="1921">
                  <c:v>3.2348699999999999</c:v>
                </c:pt>
                <c:pt idx="1922">
                  <c:v>3.1949139999999998</c:v>
                </c:pt>
                <c:pt idx="1923">
                  <c:v>3.1537329999999999</c:v>
                </c:pt>
                <c:pt idx="1924">
                  <c:v>3.1322649999999999</c:v>
                </c:pt>
                <c:pt idx="1925">
                  <c:v>3.1313270000000002</c:v>
                </c:pt>
                <c:pt idx="1926">
                  <c:v>3.1424820000000002</c:v>
                </c:pt>
                <c:pt idx="1927">
                  <c:v>3.148997</c:v>
                </c:pt>
                <c:pt idx="1928">
                  <c:v>3.1381790000000001</c:v>
                </c:pt>
                <c:pt idx="1929">
                  <c:v>3.123923</c:v>
                </c:pt>
                <c:pt idx="1930">
                  <c:v>3.1156769999999998</c:v>
                </c:pt>
                <c:pt idx="1931">
                  <c:v>3.0854339999999998</c:v>
                </c:pt>
                <c:pt idx="1932">
                  <c:v>3.0666099999999998</c:v>
                </c:pt>
                <c:pt idx="1933">
                  <c:v>3.118153</c:v>
                </c:pt>
                <c:pt idx="1934">
                  <c:v>3.1703209999999999</c:v>
                </c:pt>
                <c:pt idx="1935">
                  <c:v>3.2052520000000002</c:v>
                </c:pt>
                <c:pt idx="1936">
                  <c:v>3.2324899999999999</c:v>
                </c:pt>
                <c:pt idx="1937">
                  <c:v>3.2112620000000001</c:v>
                </c:pt>
                <c:pt idx="1938">
                  <c:v>3.214604</c:v>
                </c:pt>
                <c:pt idx="1939">
                  <c:v>3.1694789999999999</c:v>
                </c:pt>
                <c:pt idx="1940">
                  <c:v>3.102503</c:v>
                </c:pt>
                <c:pt idx="1941">
                  <c:v>3.074014</c:v>
                </c:pt>
                <c:pt idx="1942">
                  <c:v>3.0761539999999998</c:v>
                </c:pt>
                <c:pt idx="1943">
                  <c:v>3.1240190000000001</c:v>
                </c:pt>
                <c:pt idx="1944">
                  <c:v>3.1851539999999998</c:v>
                </c:pt>
                <c:pt idx="1945">
                  <c:v>3.2236189999999998</c:v>
                </c:pt>
                <c:pt idx="1946">
                  <c:v>3.2322730000000002</c:v>
                </c:pt>
                <c:pt idx="1947">
                  <c:v>3.1886160000000001</c:v>
                </c:pt>
                <c:pt idx="1948">
                  <c:v>3.149718</c:v>
                </c:pt>
                <c:pt idx="1949">
                  <c:v>3.1447419999999999</c:v>
                </c:pt>
                <c:pt idx="1950">
                  <c:v>3.12486</c:v>
                </c:pt>
                <c:pt idx="1951">
                  <c:v>3.1405349999999999</c:v>
                </c:pt>
                <c:pt idx="1952">
                  <c:v>3.170201</c:v>
                </c:pt>
                <c:pt idx="1953">
                  <c:v>3.1655609999999998</c:v>
                </c:pt>
                <c:pt idx="1954">
                  <c:v>3.1580360000000001</c:v>
                </c:pt>
                <c:pt idx="1955">
                  <c:v>3.146833</c:v>
                </c:pt>
                <c:pt idx="1956">
                  <c:v>3.1530360000000002</c:v>
                </c:pt>
                <c:pt idx="1957">
                  <c:v>3.1956359999999999</c:v>
                </c:pt>
                <c:pt idx="1958">
                  <c:v>3.2183540000000002</c:v>
                </c:pt>
                <c:pt idx="1959">
                  <c:v>3.1722440000000001</c:v>
                </c:pt>
                <c:pt idx="1960">
                  <c:v>3.158782</c:v>
                </c:pt>
                <c:pt idx="1961">
                  <c:v>3.1470500000000001</c:v>
                </c:pt>
                <c:pt idx="1962">
                  <c:v>3.187414</c:v>
                </c:pt>
                <c:pt idx="1963">
                  <c:v>3.1906349999999999</c:v>
                </c:pt>
                <c:pt idx="1964">
                  <c:v>3.1689509999999999</c:v>
                </c:pt>
                <c:pt idx="1965">
                  <c:v>3.1523629999999998</c:v>
                </c:pt>
                <c:pt idx="1966">
                  <c:v>3.1372409999999999</c:v>
                </c:pt>
                <c:pt idx="1967">
                  <c:v>3.1250049999999998</c:v>
                </c:pt>
                <c:pt idx="1968">
                  <c:v>3.1283699999999999</c:v>
                </c:pt>
                <c:pt idx="1969">
                  <c:v>3.159214</c:v>
                </c:pt>
                <c:pt idx="1970">
                  <c:v>3.1418089999999999</c:v>
                </c:pt>
                <c:pt idx="1971">
                  <c:v>3.1088490000000002</c:v>
                </c:pt>
                <c:pt idx="1972">
                  <c:v>3.0996419999999998</c:v>
                </c:pt>
                <c:pt idx="1973">
                  <c:v>3.0976460000000001</c:v>
                </c:pt>
                <c:pt idx="1974">
                  <c:v>3.1054840000000001</c:v>
                </c:pt>
                <c:pt idx="1975">
                  <c:v>3.1213500000000001</c:v>
                </c:pt>
                <c:pt idx="1976">
                  <c:v>3.1430829999999998</c:v>
                </c:pt>
                <c:pt idx="1977">
                  <c:v>3.1705130000000001</c:v>
                </c:pt>
                <c:pt idx="1978">
                  <c:v>3.1751529999999999</c:v>
                </c:pt>
                <c:pt idx="1979">
                  <c:v>3.181908</c:v>
                </c:pt>
                <c:pt idx="1980">
                  <c:v>3.1795529999999999</c:v>
                </c:pt>
                <c:pt idx="1981">
                  <c:v>3.184072</c:v>
                </c:pt>
                <c:pt idx="1982">
                  <c:v>3.2016460000000002</c:v>
                </c:pt>
                <c:pt idx="1983">
                  <c:v>3.190178</c:v>
                </c:pt>
                <c:pt idx="1984">
                  <c:v>3.182509</c:v>
                </c:pt>
                <c:pt idx="1985">
                  <c:v>3.1911160000000001</c:v>
                </c:pt>
                <c:pt idx="1986">
                  <c:v>3.1820050000000002</c:v>
                </c:pt>
                <c:pt idx="1987">
                  <c:v>3.164263</c:v>
                </c:pt>
                <c:pt idx="1988">
                  <c:v>3.1518579999999998</c:v>
                </c:pt>
                <c:pt idx="1989">
                  <c:v>3.1494300000000002</c:v>
                </c:pt>
                <c:pt idx="1990">
                  <c:v>3.155656</c:v>
                </c:pt>
                <c:pt idx="1991">
                  <c:v>3.1692149999999999</c:v>
                </c:pt>
                <c:pt idx="1992">
                  <c:v>3.1865000000000001</c:v>
                </c:pt>
                <c:pt idx="1993">
                  <c:v>3.1929189999999998</c:v>
                </c:pt>
                <c:pt idx="1994">
                  <c:v>3.1975349999999998</c:v>
                </c:pt>
                <c:pt idx="1995">
                  <c:v>3.2084250000000001</c:v>
                </c:pt>
                <c:pt idx="1996">
                  <c:v>3.2241</c:v>
                </c:pt>
                <c:pt idx="1997">
                  <c:v>3.210661</c:v>
                </c:pt>
                <c:pt idx="1998">
                  <c:v>3.1767159999999999</c:v>
                </c:pt>
                <c:pt idx="1999">
                  <c:v>3.157772</c:v>
                </c:pt>
                <c:pt idx="2000">
                  <c:v>3.1590940000000001</c:v>
                </c:pt>
                <c:pt idx="2001">
                  <c:v>3.1491169999999999</c:v>
                </c:pt>
                <c:pt idx="2002">
                  <c:v>3.1230329999999999</c:v>
                </c:pt>
                <c:pt idx="2003">
                  <c:v>3.1032479999999998</c:v>
                </c:pt>
                <c:pt idx="2004">
                  <c:v>3.08928</c:v>
                </c:pt>
                <c:pt idx="2005">
                  <c:v>3.1114459999999999</c:v>
                </c:pt>
                <c:pt idx="2006">
                  <c:v>3.1476030000000002</c:v>
                </c:pt>
                <c:pt idx="2007">
                  <c:v>3.1719080000000002</c:v>
                </c:pt>
                <c:pt idx="2008">
                  <c:v>3.1840959999999998</c:v>
                </c:pt>
                <c:pt idx="2009">
                  <c:v>3.2067420000000002</c:v>
                </c:pt>
                <c:pt idx="2010">
                  <c:v>3.2160700000000002</c:v>
                </c:pt>
                <c:pt idx="2011">
                  <c:v>3.1999390000000001</c:v>
                </c:pt>
                <c:pt idx="2012">
                  <c:v>3.1638299999999999</c:v>
                </c:pt>
                <c:pt idx="2013">
                  <c:v>3.1209660000000001</c:v>
                </c:pt>
                <c:pt idx="2014">
                  <c:v>3.1230090000000001</c:v>
                </c:pt>
                <c:pt idx="2015">
                  <c:v>3.1209899999999999</c:v>
                </c:pt>
                <c:pt idx="2016">
                  <c:v>3.1465689999999999</c:v>
                </c:pt>
                <c:pt idx="2017">
                  <c:v>3.192126</c:v>
                </c:pt>
                <c:pt idx="2018">
                  <c:v>3.189673</c:v>
                </c:pt>
                <c:pt idx="2019">
                  <c:v>3.1700330000000001</c:v>
                </c:pt>
                <c:pt idx="2020">
                  <c:v>3.1684459999999999</c:v>
                </c:pt>
                <c:pt idx="2021">
                  <c:v>3.1758259999999998</c:v>
                </c:pt>
                <c:pt idx="2022">
                  <c:v>3.1876540000000002</c:v>
                </c:pt>
                <c:pt idx="2023">
                  <c:v>3.192679</c:v>
                </c:pt>
                <c:pt idx="2024">
                  <c:v>3.1714509999999998</c:v>
                </c:pt>
                <c:pt idx="2025">
                  <c:v>3.1703929999999998</c:v>
                </c:pt>
                <c:pt idx="2026">
                  <c:v>3.1646709999999998</c:v>
                </c:pt>
                <c:pt idx="2027">
                  <c:v>3.1706810000000001</c:v>
                </c:pt>
                <c:pt idx="2028">
                  <c:v>3.1568580000000002</c:v>
                </c:pt>
                <c:pt idx="2029">
                  <c:v>3.1150039999999999</c:v>
                </c:pt>
                <c:pt idx="2030">
                  <c:v>3.1154839999999999</c:v>
                </c:pt>
                <c:pt idx="2031">
                  <c:v>3.1619790000000001</c:v>
                </c:pt>
                <c:pt idx="2032">
                  <c:v>3.1450300000000002</c:v>
                </c:pt>
                <c:pt idx="2033">
                  <c:v>3.0918049999999999</c:v>
                </c:pt>
                <c:pt idx="2034">
                  <c:v>3.0973579999999998</c:v>
                </c:pt>
                <c:pt idx="2035">
                  <c:v>3.1639020000000002</c:v>
                </c:pt>
                <c:pt idx="2036">
                  <c:v>3.1837119999999999</c:v>
                </c:pt>
                <c:pt idx="2037">
                  <c:v>3.1898420000000001</c:v>
                </c:pt>
                <c:pt idx="2038">
                  <c:v>3.1832549999999999</c:v>
                </c:pt>
                <c:pt idx="2039">
                  <c:v>3.1852499999999999</c:v>
                </c:pt>
                <c:pt idx="2040">
                  <c:v>3.1973180000000001</c:v>
                </c:pt>
                <c:pt idx="2041">
                  <c:v>3.1751290000000001</c:v>
                </c:pt>
                <c:pt idx="2042">
                  <c:v>3.146881</c:v>
                </c:pt>
                <c:pt idx="2043">
                  <c:v>3.1290909999999998</c:v>
                </c:pt>
                <c:pt idx="2044">
                  <c:v>3.1244999999999998</c:v>
                </c:pt>
                <c:pt idx="2045">
                  <c:v>3.129356</c:v>
                </c:pt>
                <c:pt idx="2046">
                  <c:v>3.1325769999999999</c:v>
                </c:pt>
                <c:pt idx="2047">
                  <c:v>3.1233219999999999</c:v>
                </c:pt>
                <c:pt idx="2048">
                  <c:v>3.1539969999999999</c:v>
                </c:pt>
                <c:pt idx="2049">
                  <c:v>3.1701769999999998</c:v>
                </c:pt>
                <c:pt idx="2050">
                  <c:v>3.1800570000000001</c:v>
                </c:pt>
                <c:pt idx="2051">
                  <c:v>3.1736390000000001</c:v>
                </c:pt>
                <c:pt idx="2052">
                  <c:v>3.175802</c:v>
                </c:pt>
                <c:pt idx="2053">
                  <c:v>3.179745</c:v>
                </c:pt>
                <c:pt idx="2054">
                  <c:v>3.1444049999999999</c:v>
                </c:pt>
                <c:pt idx="2055">
                  <c:v>3.1283699999999999</c:v>
                </c:pt>
                <c:pt idx="2056">
                  <c:v>3.1539489999999999</c:v>
                </c:pt>
                <c:pt idx="2057">
                  <c:v>3.163205</c:v>
                </c:pt>
                <c:pt idx="2058">
                  <c:v>3.1701290000000002</c:v>
                </c:pt>
                <c:pt idx="2059">
                  <c:v>3.16621</c:v>
                </c:pt>
                <c:pt idx="2060">
                  <c:v>3.1694070000000001</c:v>
                </c:pt>
                <c:pt idx="2061">
                  <c:v>3.170369</c:v>
                </c:pt>
                <c:pt idx="2062">
                  <c:v>3.1641189999999999</c:v>
                </c:pt>
                <c:pt idx="2063">
                  <c:v>3.1598389999999998</c:v>
                </c:pt>
                <c:pt idx="2064">
                  <c:v>3.1516410000000001</c:v>
                </c:pt>
                <c:pt idx="2065">
                  <c:v>3.1528909999999999</c:v>
                </c:pt>
                <c:pt idx="2066">
                  <c:v>3.1655850000000001</c:v>
                </c:pt>
                <c:pt idx="2067">
                  <c:v>3.1639020000000002</c:v>
                </c:pt>
                <c:pt idx="2068">
                  <c:v>3.1567379999999998</c:v>
                </c:pt>
                <c:pt idx="2069">
                  <c:v>3.134525</c:v>
                </c:pt>
                <c:pt idx="2070">
                  <c:v>3.1150760000000002</c:v>
                </c:pt>
                <c:pt idx="2071">
                  <c:v>3.1415199999999999</c:v>
                </c:pt>
                <c:pt idx="2072">
                  <c:v>3.198016</c:v>
                </c:pt>
                <c:pt idx="2073">
                  <c:v>3.1924860000000002</c:v>
                </c:pt>
                <c:pt idx="2074">
                  <c:v>3.1916690000000001</c:v>
                </c:pt>
                <c:pt idx="2075">
                  <c:v>3.1772689999999999</c:v>
                </c:pt>
                <c:pt idx="2076">
                  <c:v>3.1705369999999999</c:v>
                </c:pt>
                <c:pt idx="2077">
                  <c:v>3.1860189999999999</c:v>
                </c:pt>
                <c:pt idx="2078">
                  <c:v>3.2015009999999999</c:v>
                </c:pt>
                <c:pt idx="2079">
                  <c:v>3.200901</c:v>
                </c:pt>
                <c:pt idx="2080">
                  <c:v>3.1852740000000002</c:v>
                </c:pt>
                <c:pt idx="2081">
                  <c:v>3.1498379999999999</c:v>
                </c:pt>
                <c:pt idx="2082">
                  <c:v>3.1218789999999998</c:v>
                </c:pt>
                <c:pt idx="2083">
                  <c:v>3.107551</c:v>
                </c:pt>
                <c:pt idx="2084">
                  <c:v>3.0959150000000002</c:v>
                </c:pt>
                <c:pt idx="2085">
                  <c:v>3.1550069999999999</c:v>
                </c:pt>
                <c:pt idx="2086">
                  <c:v>3.1596950000000001</c:v>
                </c:pt>
                <c:pt idx="2087">
                  <c:v>3.1706089999999998</c:v>
                </c:pt>
                <c:pt idx="2088">
                  <c:v>3.172364</c:v>
                </c:pt>
                <c:pt idx="2089">
                  <c:v>3.1583730000000001</c:v>
                </c:pt>
                <c:pt idx="2090">
                  <c:v>3.1453190000000002</c:v>
                </c:pt>
                <c:pt idx="2091">
                  <c:v>3.1375540000000002</c:v>
                </c:pt>
                <c:pt idx="2092">
                  <c:v>3.1032959999999998</c:v>
                </c:pt>
                <c:pt idx="2093">
                  <c:v>3.099329</c:v>
                </c:pt>
                <c:pt idx="2094">
                  <c:v>3.1294520000000001</c:v>
                </c:pt>
                <c:pt idx="2095">
                  <c:v>3.1987369999999999</c:v>
                </c:pt>
                <c:pt idx="2096">
                  <c:v>3.2696079999999998</c:v>
                </c:pt>
                <c:pt idx="2097">
                  <c:v>3.2859799999999999</c:v>
                </c:pt>
                <c:pt idx="2098">
                  <c:v>3.2393169999999998</c:v>
                </c:pt>
                <c:pt idx="2099">
                  <c:v>3.1451259999999999</c:v>
                </c:pt>
                <c:pt idx="2100">
                  <c:v>3.0746880000000001</c:v>
                </c:pt>
                <c:pt idx="2101">
                  <c:v>3.0336020000000001</c:v>
                </c:pt>
                <c:pt idx="2102">
                  <c:v>3.064927</c:v>
                </c:pt>
                <c:pt idx="2103">
                  <c:v>3.1152679999999999</c:v>
                </c:pt>
                <c:pt idx="2104">
                  <c:v>3.1364480000000001</c:v>
                </c:pt>
                <c:pt idx="2105">
                  <c:v>3.1648160000000001</c:v>
                </c:pt>
                <c:pt idx="2106">
                  <c:v>3.1717149999999998</c:v>
                </c:pt>
                <c:pt idx="2107">
                  <c:v>3.1820050000000002</c:v>
                </c:pt>
                <c:pt idx="2108">
                  <c:v>3.188952</c:v>
                </c:pt>
                <c:pt idx="2109">
                  <c:v>3.1533720000000001</c:v>
                </c:pt>
                <c:pt idx="2110">
                  <c:v>3.1214230000000001</c:v>
                </c:pt>
                <c:pt idx="2111">
                  <c:v>3.1500309999999998</c:v>
                </c:pt>
                <c:pt idx="2112">
                  <c:v>3.1583730000000001</c:v>
                </c:pt>
                <c:pt idx="2113">
                  <c:v>3.1669550000000002</c:v>
                </c:pt>
                <c:pt idx="2114">
                  <c:v>3.1971259999999999</c:v>
                </c:pt>
                <c:pt idx="2115">
                  <c:v>3.1915969999999998</c:v>
                </c:pt>
                <c:pt idx="2116">
                  <c:v>3.1824129999999999</c:v>
                </c:pt>
                <c:pt idx="2117">
                  <c:v>3.1560410000000001</c:v>
                </c:pt>
                <c:pt idx="2118">
                  <c:v>3.1270959999999999</c:v>
                </c:pt>
                <c:pt idx="2119">
                  <c:v>3.1232739999999999</c:v>
                </c:pt>
                <c:pt idx="2120">
                  <c:v>3.1434679999999999</c:v>
                </c:pt>
                <c:pt idx="2121">
                  <c:v>3.1661380000000001</c:v>
                </c:pt>
                <c:pt idx="2122">
                  <c:v>3.1954910000000001</c:v>
                </c:pt>
                <c:pt idx="2123">
                  <c:v>3.2064300000000001</c:v>
                </c:pt>
                <c:pt idx="2124">
                  <c:v>3.1970779999999999</c:v>
                </c:pt>
                <c:pt idx="2125">
                  <c:v>3.1906829999999999</c:v>
                </c:pt>
                <c:pt idx="2126">
                  <c:v>3.20316</c:v>
                </c:pt>
                <c:pt idx="2127">
                  <c:v>3.19441</c:v>
                </c:pt>
                <c:pt idx="2128">
                  <c:v>3.1757780000000002</c:v>
                </c:pt>
                <c:pt idx="2129">
                  <c:v>3.1899139999999999</c:v>
                </c:pt>
                <c:pt idx="2130">
                  <c:v>3.2088580000000002</c:v>
                </c:pt>
                <c:pt idx="2131">
                  <c:v>3.2285469999999998</c:v>
                </c:pt>
                <c:pt idx="2132">
                  <c:v>3.2307350000000001</c:v>
                </c:pt>
                <c:pt idx="2133">
                  <c:v>3.2068620000000001</c:v>
                </c:pt>
                <c:pt idx="2134">
                  <c:v>3.1816200000000001</c:v>
                </c:pt>
                <c:pt idx="2135">
                  <c:v>3.1589499999999999</c:v>
                </c:pt>
                <c:pt idx="2136">
                  <c:v>3.151834</c:v>
                </c:pt>
                <c:pt idx="2137">
                  <c:v>3.1644070000000002</c:v>
                </c:pt>
                <c:pt idx="2138">
                  <c:v>3.162147</c:v>
                </c:pt>
                <c:pt idx="2139">
                  <c:v>3.1517369999999998</c:v>
                </c:pt>
                <c:pt idx="2140">
                  <c:v>3.1379380000000001</c:v>
                </c:pt>
                <c:pt idx="2141">
                  <c:v>3.1246200000000002</c:v>
                </c:pt>
                <c:pt idx="2142">
                  <c:v>3.1236820000000001</c:v>
                </c:pt>
                <c:pt idx="2143">
                  <c:v>3.1151</c:v>
                </c:pt>
                <c:pt idx="2144">
                  <c:v>3.1292119999999999</c:v>
                </c:pt>
                <c:pt idx="2145">
                  <c:v>3.149454</c:v>
                </c:pt>
                <c:pt idx="2146">
                  <c:v>3.1832069999999999</c:v>
                </c:pt>
                <c:pt idx="2147">
                  <c:v>3.1894330000000002</c:v>
                </c:pt>
                <c:pt idx="2148">
                  <c:v>3.1739989999999998</c:v>
                </c:pt>
                <c:pt idx="2149">
                  <c:v>3.1730619999999998</c:v>
                </c:pt>
                <c:pt idx="2150">
                  <c:v>3.1813069999999999</c:v>
                </c:pt>
                <c:pt idx="2151">
                  <c:v>3.1848649999999998</c:v>
                </c:pt>
                <c:pt idx="2152">
                  <c:v>3.1528909999999999</c:v>
                </c:pt>
                <c:pt idx="2153">
                  <c:v>3.1529639999999999</c:v>
                </c:pt>
                <c:pt idx="2154">
                  <c:v>3.1718839999999999</c:v>
                </c:pt>
                <c:pt idx="2155">
                  <c:v>3.1598630000000001</c:v>
                </c:pt>
                <c:pt idx="2156">
                  <c:v>3.165537</c:v>
                </c:pt>
                <c:pt idx="2157">
                  <c:v>3.180177</c:v>
                </c:pt>
                <c:pt idx="2158">
                  <c:v>3.188688</c:v>
                </c:pt>
                <c:pt idx="2159">
                  <c:v>3.1735660000000001</c:v>
                </c:pt>
                <c:pt idx="2160">
                  <c:v>3.1407509999999998</c:v>
                </c:pt>
                <c:pt idx="2161">
                  <c:v>3.1108929999999999</c:v>
                </c:pt>
                <c:pt idx="2162">
                  <c:v>3.082284</c:v>
                </c:pt>
                <c:pt idx="2163">
                  <c:v>3.0869239999999998</c:v>
                </c:pt>
                <c:pt idx="2164">
                  <c:v>3.1209180000000001</c:v>
                </c:pt>
                <c:pt idx="2165">
                  <c:v>3.1348609999999999</c:v>
                </c:pt>
                <c:pt idx="2166">
                  <c:v>3.1619790000000001</c:v>
                </c:pt>
                <c:pt idx="2167">
                  <c:v>3.2165029999999999</c:v>
                </c:pt>
                <c:pt idx="2168">
                  <c:v>3.252011</c:v>
                </c:pt>
                <c:pt idx="2169">
                  <c:v>3.2586940000000002</c:v>
                </c:pt>
                <c:pt idx="2170">
                  <c:v>3.2348699999999999</c:v>
                </c:pt>
                <c:pt idx="2171">
                  <c:v>3.2020059999999999</c:v>
                </c:pt>
                <c:pt idx="2172">
                  <c:v>3.182509</c:v>
                </c:pt>
                <c:pt idx="2173">
                  <c:v>3.1790720000000001</c:v>
                </c:pt>
                <c:pt idx="2174">
                  <c:v>3.1832310000000001</c:v>
                </c:pt>
                <c:pt idx="2175">
                  <c:v>3.1494300000000002</c:v>
                </c:pt>
                <c:pt idx="2176">
                  <c:v>3.1392609999999999</c:v>
                </c:pt>
                <c:pt idx="2177">
                  <c:v>3.1567379999999998</c:v>
                </c:pt>
                <c:pt idx="2178">
                  <c:v>3.1442130000000001</c:v>
                </c:pt>
                <c:pt idx="2179">
                  <c:v>3.1242830000000001</c:v>
                </c:pt>
                <c:pt idx="2180">
                  <c:v>3.1275050000000002</c:v>
                </c:pt>
                <c:pt idx="2181">
                  <c:v>3.1267830000000001</c:v>
                </c:pt>
                <c:pt idx="2182">
                  <c:v>3.187173</c:v>
                </c:pt>
                <c:pt idx="2183">
                  <c:v>3.2183299999999999</c:v>
                </c:pt>
                <c:pt idx="2184">
                  <c:v>3.1807300000000001</c:v>
                </c:pt>
                <c:pt idx="2185">
                  <c:v>3.0756250000000001</c:v>
                </c:pt>
                <c:pt idx="2186">
                  <c:v>2.9906899999999998</c:v>
                </c:pt>
                <c:pt idx="2187">
                  <c:v>3.0271110000000001</c:v>
                </c:pt>
                <c:pt idx="2188">
                  <c:v>3.0964680000000002</c:v>
                </c:pt>
                <c:pt idx="2189">
                  <c:v>3.2116709999999999</c:v>
                </c:pt>
                <c:pt idx="2190">
                  <c:v>3.2740800000000001</c:v>
                </c:pt>
                <c:pt idx="2191">
                  <c:v>3.2506400000000002</c:v>
                </c:pt>
                <c:pt idx="2192">
                  <c:v>3.2282829999999998</c:v>
                </c:pt>
                <c:pt idx="2193">
                  <c:v>3.2068620000000001</c:v>
                </c:pt>
                <c:pt idx="2194">
                  <c:v>3.1785670000000001</c:v>
                </c:pt>
                <c:pt idx="2195">
                  <c:v>3.1543580000000002</c:v>
                </c:pt>
                <c:pt idx="2196">
                  <c:v>3.150223</c:v>
                </c:pt>
                <c:pt idx="2197">
                  <c:v>3.1684220000000001</c:v>
                </c:pt>
                <c:pt idx="2198">
                  <c:v>3.1767639999999999</c:v>
                </c:pt>
                <c:pt idx="2199">
                  <c:v>3.1446939999999999</c:v>
                </c:pt>
                <c:pt idx="2200">
                  <c:v>3.1353420000000001</c:v>
                </c:pt>
                <c:pt idx="2201">
                  <c:v>3.1778940000000002</c:v>
                </c:pt>
                <c:pt idx="2202">
                  <c:v>3.2100119999999999</c:v>
                </c:pt>
                <c:pt idx="2203">
                  <c:v>3.2350379999999999</c:v>
                </c:pt>
                <c:pt idx="2204">
                  <c:v>3.2097470000000001</c:v>
                </c:pt>
                <c:pt idx="2205">
                  <c:v>3.163662</c:v>
                </c:pt>
                <c:pt idx="2206">
                  <c:v>3.1107960000000001</c:v>
                </c:pt>
                <c:pt idx="2207">
                  <c:v>3.093439</c:v>
                </c:pt>
                <c:pt idx="2208">
                  <c:v>3.1098349999999999</c:v>
                </c:pt>
                <c:pt idx="2209">
                  <c:v>3.1307260000000001</c:v>
                </c:pt>
                <c:pt idx="2210">
                  <c:v>3.1558489999999999</c:v>
                </c:pt>
                <c:pt idx="2211">
                  <c:v>3.175249</c:v>
                </c:pt>
                <c:pt idx="2212">
                  <c:v>3.1881590000000002</c:v>
                </c:pt>
                <c:pt idx="2213">
                  <c:v>3.2048909999999999</c:v>
                </c:pt>
                <c:pt idx="2214">
                  <c:v>3.205829</c:v>
                </c:pt>
                <c:pt idx="2215">
                  <c:v>3.1638060000000001</c:v>
                </c:pt>
                <c:pt idx="2216">
                  <c:v>3.1364960000000002</c:v>
                </c:pt>
                <c:pt idx="2217">
                  <c:v>3.1470259999999999</c:v>
                </c:pt>
                <c:pt idx="2218">
                  <c:v>3.1526269999999998</c:v>
                </c:pt>
                <c:pt idx="2219">
                  <c:v>3.1538050000000002</c:v>
                </c:pt>
                <c:pt idx="2220">
                  <c:v>3.1557759999999999</c:v>
                </c:pt>
                <c:pt idx="2221">
                  <c:v>3.1517620000000002</c:v>
                </c:pt>
                <c:pt idx="2222">
                  <c:v>3.1642389999999998</c:v>
                </c:pt>
                <c:pt idx="2223">
                  <c:v>3.1364960000000002</c:v>
                </c:pt>
                <c:pt idx="2224">
                  <c:v>3.1196920000000001</c:v>
                </c:pt>
                <c:pt idx="2225">
                  <c:v>3.1371449999999999</c:v>
                </c:pt>
                <c:pt idx="2226">
                  <c:v>3.1869809999999998</c:v>
                </c:pt>
                <c:pt idx="2227">
                  <c:v>3.1992419999999999</c:v>
                </c:pt>
                <c:pt idx="2228">
                  <c:v>3.191789</c:v>
                </c:pt>
                <c:pt idx="2229">
                  <c:v>3.1764269999999999</c:v>
                </c:pt>
                <c:pt idx="2230">
                  <c:v>3.1630129999999999</c:v>
                </c:pt>
                <c:pt idx="2231">
                  <c:v>3.1660659999999998</c:v>
                </c:pt>
                <c:pt idx="2232">
                  <c:v>3.1633490000000002</c:v>
                </c:pt>
                <c:pt idx="2233">
                  <c:v>3.1497660000000001</c:v>
                </c:pt>
                <c:pt idx="2234">
                  <c:v>3.1564739999999998</c:v>
                </c:pt>
                <c:pt idx="2235">
                  <c:v>3.1712099999999999</c:v>
                </c:pt>
                <c:pt idx="2236">
                  <c:v>3.1882549999999998</c:v>
                </c:pt>
                <c:pt idx="2237">
                  <c:v>3.215589</c:v>
                </c:pt>
                <c:pt idx="2238">
                  <c:v>3.2286190000000001</c:v>
                </c:pt>
                <c:pt idx="2239">
                  <c:v>3.2149160000000001</c:v>
                </c:pt>
                <c:pt idx="2240">
                  <c:v>3.1740469999999998</c:v>
                </c:pt>
                <c:pt idx="2241">
                  <c:v>3.1611370000000001</c:v>
                </c:pt>
                <c:pt idx="2242">
                  <c:v>3.1677970000000002</c:v>
                </c:pt>
                <c:pt idx="2243">
                  <c:v>3.1709700000000001</c:v>
                </c:pt>
                <c:pt idx="2244">
                  <c:v>3.1908759999999998</c:v>
                </c:pt>
                <c:pt idx="2245">
                  <c:v>3.2318410000000002</c:v>
                </c:pt>
                <c:pt idx="2246">
                  <c:v>3.2352539999999999</c:v>
                </c:pt>
                <c:pt idx="2247">
                  <c:v>3.2017419999999999</c:v>
                </c:pt>
                <c:pt idx="2248">
                  <c:v>3.1529639999999999</c:v>
                </c:pt>
                <c:pt idx="2249">
                  <c:v>3.1239949999999999</c:v>
                </c:pt>
                <c:pt idx="2250">
                  <c:v>3.1073110000000002</c:v>
                </c:pt>
                <c:pt idx="2251">
                  <c:v>3.1002670000000001</c:v>
                </c:pt>
                <c:pt idx="2252">
                  <c:v>3.1134409999999999</c:v>
                </c:pt>
                <c:pt idx="2253">
                  <c:v>3.1166140000000002</c:v>
                </c:pt>
                <c:pt idx="2254">
                  <c:v>3.1116139999999999</c:v>
                </c:pt>
                <c:pt idx="2255">
                  <c:v>3.111758</c:v>
                </c:pt>
                <c:pt idx="2256">
                  <c:v>3.103777</c:v>
                </c:pt>
                <c:pt idx="2257">
                  <c:v>3.1369289999999999</c:v>
                </c:pt>
                <c:pt idx="2258">
                  <c:v>3.1521460000000001</c:v>
                </c:pt>
                <c:pt idx="2259">
                  <c:v>3.1495980000000001</c:v>
                </c:pt>
                <c:pt idx="2260">
                  <c:v>3.1343559999999999</c:v>
                </c:pt>
                <c:pt idx="2261">
                  <c:v>3.1069740000000001</c:v>
                </c:pt>
                <c:pt idx="2262">
                  <c:v>3.1015410000000001</c:v>
                </c:pt>
                <c:pt idx="2263">
                  <c:v>3.1245720000000001</c:v>
                </c:pt>
                <c:pt idx="2264">
                  <c:v>3.1570510000000001</c:v>
                </c:pt>
                <c:pt idx="2265">
                  <c:v>3.1754899999999999</c:v>
                </c:pt>
                <c:pt idx="2266">
                  <c:v>3.1839040000000001</c:v>
                </c:pt>
                <c:pt idx="2267">
                  <c:v>3.173038</c:v>
                </c:pt>
                <c:pt idx="2268">
                  <c:v>3.1214230000000001</c:v>
                </c:pt>
                <c:pt idx="2269">
                  <c:v>3.1202920000000001</c:v>
                </c:pt>
                <c:pt idx="2270">
                  <c:v>3.1649600000000002</c:v>
                </c:pt>
                <c:pt idx="2271">
                  <c:v>3.1848649999999998</c:v>
                </c:pt>
                <c:pt idx="2272">
                  <c:v>3.1607289999999999</c:v>
                </c:pt>
                <c:pt idx="2273">
                  <c:v>3.1765949999999998</c:v>
                </c:pt>
                <c:pt idx="2274">
                  <c:v>3.2120310000000001</c:v>
                </c:pt>
                <c:pt idx="2275">
                  <c:v>3.210108</c:v>
                </c:pt>
                <c:pt idx="2276">
                  <c:v>3.2110940000000001</c:v>
                </c:pt>
                <c:pt idx="2277">
                  <c:v>3.2244600000000001</c:v>
                </c:pt>
                <c:pt idx="2278">
                  <c:v>3.1983280000000001</c:v>
                </c:pt>
                <c:pt idx="2279">
                  <c:v>3.1956359999999999</c:v>
                </c:pt>
                <c:pt idx="2280">
                  <c:v>3.1859229999999998</c:v>
                </c:pt>
                <c:pt idx="2281">
                  <c:v>3.1434440000000001</c:v>
                </c:pt>
                <c:pt idx="2282">
                  <c:v>3.1053389999999998</c:v>
                </c:pt>
                <c:pt idx="2283">
                  <c:v>3.1116139999999999</c:v>
                </c:pt>
                <c:pt idx="2284">
                  <c:v>3.1445729999999998</c:v>
                </c:pt>
                <c:pt idx="2285">
                  <c:v>3.1371690000000001</c:v>
                </c:pt>
                <c:pt idx="2286">
                  <c:v>3.1528429999999998</c:v>
                </c:pt>
                <c:pt idx="2287">
                  <c:v>3.1603439999999998</c:v>
                </c:pt>
                <c:pt idx="2288">
                  <c:v>3.173975</c:v>
                </c:pt>
                <c:pt idx="2289">
                  <c:v>3.197006</c:v>
                </c:pt>
                <c:pt idx="2290">
                  <c:v>3.184024</c:v>
                </c:pt>
                <c:pt idx="2291">
                  <c:v>3.1634690000000001</c:v>
                </c:pt>
                <c:pt idx="2292">
                  <c:v>3.1491169999999999</c:v>
                </c:pt>
                <c:pt idx="2293">
                  <c:v>3.1535890000000002</c:v>
                </c:pt>
                <c:pt idx="2294">
                  <c:v>3.1611370000000001</c:v>
                </c:pt>
                <c:pt idx="2295">
                  <c:v>3.164263</c:v>
                </c:pt>
                <c:pt idx="2296">
                  <c:v>3.1681810000000001</c:v>
                </c:pt>
                <c:pt idx="2297">
                  <c:v>3.1804899999999998</c:v>
                </c:pt>
                <c:pt idx="2298">
                  <c:v>3.205228</c:v>
                </c:pt>
                <c:pt idx="2299">
                  <c:v>3.2357109999999998</c:v>
                </c:pt>
                <c:pt idx="2300">
                  <c:v>3.2428750000000002</c:v>
                </c:pt>
                <c:pt idx="2301">
                  <c:v>3.2290519999999998</c:v>
                </c:pt>
                <c:pt idx="2302">
                  <c:v>3.1661619999999999</c:v>
                </c:pt>
                <c:pt idx="2303">
                  <c:v>3.1142340000000002</c:v>
                </c:pt>
                <c:pt idx="2304">
                  <c:v>3.1065649999999998</c:v>
                </c:pt>
                <c:pt idx="2305">
                  <c:v>3.0948340000000001</c:v>
                </c:pt>
                <c:pt idx="2306">
                  <c:v>3.0710579999999998</c:v>
                </c:pt>
                <c:pt idx="2307">
                  <c:v>3.082309</c:v>
                </c:pt>
                <c:pt idx="2308">
                  <c:v>3.1056520000000001</c:v>
                </c:pt>
                <c:pt idx="2309">
                  <c:v>3.1236579999999998</c:v>
                </c:pt>
                <c:pt idx="2310">
                  <c:v>3.1399339999999998</c:v>
                </c:pt>
                <c:pt idx="2311">
                  <c:v>3.161762</c:v>
                </c:pt>
                <c:pt idx="2312">
                  <c:v>3.172148</c:v>
                </c:pt>
                <c:pt idx="2313">
                  <c:v>3.143516</c:v>
                </c:pt>
                <c:pt idx="2314">
                  <c:v>3.1295480000000002</c:v>
                </c:pt>
                <c:pt idx="2315">
                  <c:v>3.1292599999999999</c:v>
                </c:pt>
                <c:pt idx="2316">
                  <c:v>3.141016</c:v>
                </c:pt>
                <c:pt idx="2317">
                  <c:v>3.1568100000000001</c:v>
                </c:pt>
                <c:pt idx="2318">
                  <c:v>3.170633</c:v>
                </c:pt>
                <c:pt idx="2319">
                  <c:v>3.2036889999999998</c:v>
                </c:pt>
                <c:pt idx="2320">
                  <c:v>3.1877740000000001</c:v>
                </c:pt>
                <c:pt idx="2321">
                  <c:v>3.1608969999999998</c:v>
                </c:pt>
                <c:pt idx="2322">
                  <c:v>3.1512090000000001</c:v>
                </c:pt>
                <c:pt idx="2323">
                  <c:v>3.1307260000000001</c:v>
                </c:pt>
                <c:pt idx="2324">
                  <c:v>3.1720999999999999</c:v>
                </c:pt>
                <c:pt idx="2325">
                  <c:v>3.1380110000000001</c:v>
                </c:pt>
                <c:pt idx="2326">
                  <c:v>3.1206290000000001</c:v>
                </c:pt>
                <c:pt idx="2327">
                  <c:v>3.1132970000000002</c:v>
                </c:pt>
                <c:pt idx="2328">
                  <c:v>3.1116380000000001</c:v>
                </c:pt>
                <c:pt idx="2329">
                  <c:v>3.1071900000000001</c:v>
                </c:pt>
                <c:pt idx="2330">
                  <c:v>3.114306</c:v>
                </c:pt>
                <c:pt idx="2331">
                  <c:v>3.1185619999999998</c:v>
                </c:pt>
                <c:pt idx="2332">
                  <c:v>3.1155560000000002</c:v>
                </c:pt>
                <c:pt idx="2333">
                  <c:v>3.1005790000000002</c:v>
                </c:pt>
                <c:pt idx="2334">
                  <c:v>3.0999300000000001</c:v>
                </c:pt>
                <c:pt idx="2335">
                  <c:v>3.1409189999999998</c:v>
                </c:pt>
                <c:pt idx="2336">
                  <c:v>3.1718109999999999</c:v>
                </c:pt>
                <c:pt idx="2337">
                  <c:v>3.1964049999999999</c:v>
                </c:pt>
                <c:pt idx="2338">
                  <c:v>3.2137380000000002</c:v>
                </c:pt>
                <c:pt idx="2339">
                  <c:v>3.235182</c:v>
                </c:pt>
                <c:pt idx="2340">
                  <c:v>3.2404709999999999</c:v>
                </c:pt>
                <c:pt idx="2341">
                  <c:v>3.234461</c:v>
                </c:pt>
                <c:pt idx="2342">
                  <c:v>3.203497</c:v>
                </c:pt>
                <c:pt idx="2343">
                  <c:v>3.1777009999999999</c:v>
                </c:pt>
                <c:pt idx="2344">
                  <c:v>3.1770520000000002</c:v>
                </c:pt>
                <c:pt idx="2345">
                  <c:v>3.182293</c:v>
                </c:pt>
                <c:pt idx="2346">
                  <c:v>3.183182</c:v>
                </c:pt>
                <c:pt idx="2347">
                  <c:v>3.1833269999999998</c:v>
                </c:pt>
                <c:pt idx="2348">
                  <c:v>3.1461839999999999</c:v>
                </c:pt>
                <c:pt idx="2349">
                  <c:v>3.1582279999999998</c:v>
                </c:pt>
                <c:pt idx="2350">
                  <c:v>3.2113100000000001</c:v>
                </c:pt>
                <c:pt idx="2351">
                  <c:v>3.2273930000000002</c:v>
                </c:pt>
                <c:pt idx="2352">
                  <c:v>3.210661</c:v>
                </c:pt>
                <c:pt idx="2353">
                  <c:v>3.1843129999999999</c:v>
                </c:pt>
                <c:pt idx="2354">
                  <c:v>3.1434679999999999</c:v>
                </c:pt>
                <c:pt idx="2355">
                  <c:v>3.1060850000000002</c:v>
                </c:pt>
                <c:pt idx="2356">
                  <c:v>3.073029</c:v>
                </c:pt>
                <c:pt idx="2357">
                  <c:v>3.1288990000000001</c:v>
                </c:pt>
                <c:pt idx="2358">
                  <c:v>3.1983280000000001</c:v>
                </c:pt>
                <c:pt idx="2359">
                  <c:v>3.1851780000000001</c:v>
                </c:pt>
                <c:pt idx="2360">
                  <c:v>3.164431</c:v>
                </c:pt>
                <c:pt idx="2361">
                  <c:v>3.158541</c:v>
                </c:pt>
                <c:pt idx="2362">
                  <c:v>3.1348129999999998</c:v>
                </c:pt>
                <c:pt idx="2363">
                  <c:v>3.139068</c:v>
                </c:pt>
                <c:pt idx="2364">
                  <c:v>3.156425</c:v>
                </c:pt>
                <c:pt idx="2365">
                  <c:v>3.1881110000000001</c:v>
                </c:pt>
                <c:pt idx="2366">
                  <c:v>3.1900819999999999</c:v>
                </c:pt>
                <c:pt idx="2367">
                  <c:v>3.1722440000000001</c:v>
                </c:pt>
                <c:pt idx="2368">
                  <c:v>3.1465209999999999</c:v>
                </c:pt>
                <c:pt idx="2369">
                  <c:v>3.1372170000000001</c:v>
                </c:pt>
                <c:pt idx="2370">
                  <c:v>3.1272639999999998</c:v>
                </c:pt>
                <c:pt idx="2371">
                  <c:v>3.1409189999999998</c:v>
                </c:pt>
                <c:pt idx="2372">
                  <c:v>3.1398860000000002</c:v>
                </c:pt>
                <c:pt idx="2373">
                  <c:v>3.132962</c:v>
                </c:pt>
                <c:pt idx="2374">
                  <c:v>3.1386590000000001</c:v>
                </c:pt>
                <c:pt idx="2375">
                  <c:v>3.1186099999999999</c:v>
                </c:pt>
                <c:pt idx="2376">
                  <c:v>3.115364</c:v>
                </c:pt>
                <c:pt idx="2377">
                  <c:v>3.1316639999999998</c:v>
                </c:pt>
                <c:pt idx="2378">
                  <c:v>3.1430829999999998</c:v>
                </c:pt>
                <c:pt idx="2379">
                  <c:v>3.147338</c:v>
                </c:pt>
                <c:pt idx="2380">
                  <c:v>3.126519</c:v>
                </c:pt>
                <c:pt idx="2381">
                  <c:v>3.1342840000000001</c:v>
                </c:pt>
                <c:pt idx="2382">
                  <c:v>3.1401020000000002</c:v>
                </c:pt>
                <c:pt idx="2383">
                  <c:v>3.1414719999999998</c:v>
                </c:pt>
                <c:pt idx="2384">
                  <c:v>3.1684459999999999</c:v>
                </c:pt>
                <c:pt idx="2385">
                  <c:v>3.1645989999999999</c:v>
                </c:pt>
                <c:pt idx="2386">
                  <c:v>3.143564</c:v>
                </c:pt>
                <c:pt idx="2387">
                  <c:v>3.1206770000000001</c:v>
                </c:pt>
                <c:pt idx="2388">
                  <c:v>3.114595</c:v>
                </c:pt>
                <c:pt idx="2389">
                  <c:v>3.1139220000000001</c:v>
                </c:pt>
                <c:pt idx="2390">
                  <c:v>3.1159409999999998</c:v>
                </c:pt>
                <c:pt idx="2391">
                  <c:v>3.1198600000000001</c:v>
                </c:pt>
                <c:pt idx="2392">
                  <c:v>3.1316639999999998</c:v>
                </c:pt>
                <c:pt idx="2393">
                  <c:v>3.1442610000000002</c:v>
                </c:pt>
                <c:pt idx="2394">
                  <c:v>3.1457030000000001</c:v>
                </c:pt>
                <c:pt idx="2395">
                  <c:v>3.106325</c:v>
                </c:pt>
                <c:pt idx="2396">
                  <c:v>3.0663450000000001</c:v>
                </c:pt>
                <c:pt idx="2397">
                  <c:v>3.060816</c:v>
                </c:pt>
                <c:pt idx="2398">
                  <c:v>3.1031040000000001</c:v>
                </c:pt>
                <c:pt idx="2399">
                  <c:v>3.145295</c:v>
                </c:pt>
                <c:pt idx="2400">
                  <c:v>3.160536</c:v>
                </c:pt>
                <c:pt idx="2401">
                  <c:v>3.1444529999999999</c:v>
                </c:pt>
                <c:pt idx="2402">
                  <c:v>3.1397409999999999</c:v>
                </c:pt>
                <c:pt idx="2403">
                  <c:v>3.1584210000000001</c:v>
                </c:pt>
                <c:pt idx="2404">
                  <c:v>3.153324</c:v>
                </c:pt>
                <c:pt idx="2405">
                  <c:v>3.1487080000000001</c:v>
                </c:pt>
                <c:pt idx="2406">
                  <c:v>3.1604160000000001</c:v>
                </c:pt>
                <c:pt idx="2407">
                  <c:v>3.1880869999999999</c:v>
                </c:pt>
                <c:pt idx="2408">
                  <c:v>3.182582</c:v>
                </c:pt>
                <c:pt idx="2409">
                  <c:v>3.1987130000000001</c:v>
                </c:pt>
                <c:pt idx="2410">
                  <c:v>3.195443</c:v>
                </c:pt>
                <c:pt idx="2411">
                  <c:v>3.205781</c:v>
                </c:pt>
                <c:pt idx="2412">
                  <c:v>3.2104689999999998</c:v>
                </c:pt>
                <c:pt idx="2413">
                  <c:v>3.163589</c:v>
                </c:pt>
                <c:pt idx="2414">
                  <c:v>3.1121430000000001</c:v>
                </c:pt>
                <c:pt idx="2415">
                  <c:v>3.0893039999999998</c:v>
                </c:pt>
                <c:pt idx="2416">
                  <c:v>3.0756730000000001</c:v>
                </c:pt>
                <c:pt idx="2417">
                  <c:v>3.080578</c:v>
                </c:pt>
                <c:pt idx="2418">
                  <c:v>3.1320969999999999</c:v>
                </c:pt>
                <c:pt idx="2419">
                  <c:v>3.173254</c:v>
                </c:pt>
                <c:pt idx="2420">
                  <c:v>3.1998190000000002</c:v>
                </c:pt>
                <c:pt idx="2421">
                  <c:v>3.1934719999999999</c:v>
                </c:pt>
                <c:pt idx="2422">
                  <c:v>3.1789520000000002</c:v>
                </c:pt>
                <c:pt idx="2423">
                  <c:v>3.16371</c:v>
                </c:pt>
                <c:pt idx="2424">
                  <c:v>3.153829</c:v>
                </c:pt>
                <c:pt idx="2425">
                  <c:v>3.1045699999999998</c:v>
                </c:pt>
                <c:pt idx="2426">
                  <c:v>3.1341399999999999</c:v>
                </c:pt>
                <c:pt idx="2427">
                  <c:v>3.1878220000000002</c:v>
                </c:pt>
                <c:pt idx="2428">
                  <c:v>3.2482359999999999</c:v>
                </c:pt>
                <c:pt idx="2429">
                  <c:v>3.2663630000000001</c:v>
                </c:pt>
                <c:pt idx="2430">
                  <c:v>3.246578</c:v>
                </c:pt>
                <c:pt idx="2431">
                  <c:v>3.2089539999999999</c:v>
                </c:pt>
                <c:pt idx="2432">
                  <c:v>3.155897</c:v>
                </c:pt>
                <c:pt idx="2433">
                  <c:v>3.126255</c:v>
                </c:pt>
                <c:pt idx="2434">
                  <c:v>3.165705</c:v>
                </c:pt>
                <c:pt idx="2435">
                  <c:v>3.1730130000000001</c:v>
                </c:pt>
                <c:pt idx="2436">
                  <c:v>3.155897</c:v>
                </c:pt>
                <c:pt idx="2437">
                  <c:v>3.149886</c:v>
                </c:pt>
                <c:pt idx="2438">
                  <c:v>3.1319759999999999</c:v>
                </c:pt>
                <c:pt idx="2439">
                  <c:v>3.1033680000000001</c:v>
                </c:pt>
                <c:pt idx="2440">
                  <c:v>3.1014930000000001</c:v>
                </c:pt>
                <c:pt idx="2441">
                  <c:v>3.1005310000000001</c:v>
                </c:pt>
                <c:pt idx="2442">
                  <c:v>3.1156769999999998</c:v>
                </c:pt>
                <c:pt idx="2443">
                  <c:v>3.1320239999999999</c:v>
                </c:pt>
                <c:pt idx="2444">
                  <c:v>3.122576</c:v>
                </c:pt>
                <c:pt idx="2445">
                  <c:v>3.1185139999999998</c:v>
                </c:pt>
                <c:pt idx="2446">
                  <c:v>3.143275</c:v>
                </c:pt>
                <c:pt idx="2447">
                  <c:v>3.158709</c:v>
                </c:pt>
                <c:pt idx="2448">
                  <c:v>3.1665230000000002</c:v>
                </c:pt>
                <c:pt idx="2449">
                  <c:v>3.1944819999999998</c:v>
                </c:pt>
                <c:pt idx="2450">
                  <c:v>3.201333</c:v>
                </c:pt>
                <c:pt idx="2451">
                  <c:v>3.1873179999999999</c:v>
                </c:pt>
                <c:pt idx="2452">
                  <c:v>3.1561370000000002</c:v>
                </c:pt>
                <c:pt idx="2453">
                  <c:v>3.1242350000000001</c:v>
                </c:pt>
                <c:pt idx="2454">
                  <c:v>3.1254369999999998</c:v>
                </c:pt>
                <c:pt idx="2455">
                  <c:v>3.1268560000000001</c:v>
                </c:pt>
                <c:pt idx="2456">
                  <c:v>3.1389960000000001</c:v>
                </c:pt>
                <c:pt idx="2457">
                  <c:v>3.1515209999999998</c:v>
                </c:pt>
                <c:pt idx="2458">
                  <c:v>3.1530360000000002</c:v>
                </c:pt>
                <c:pt idx="2459">
                  <c:v>3.1441170000000001</c:v>
                </c:pt>
                <c:pt idx="2460">
                  <c:v>3.1316160000000002</c:v>
                </c:pt>
                <c:pt idx="2461">
                  <c:v>3.1265670000000001</c:v>
                </c:pt>
                <c:pt idx="2462">
                  <c:v>3.1015649999999999</c:v>
                </c:pt>
                <c:pt idx="2463">
                  <c:v>3.0703839999999998</c:v>
                </c:pt>
                <c:pt idx="2464">
                  <c:v>3.070865</c:v>
                </c:pt>
                <c:pt idx="2465">
                  <c:v>3.0912280000000001</c:v>
                </c:pt>
                <c:pt idx="2466">
                  <c:v>3.1144750000000001</c:v>
                </c:pt>
                <c:pt idx="2467">
                  <c:v>3.1502469999999998</c:v>
                </c:pt>
                <c:pt idx="2468">
                  <c:v>3.1596950000000001</c:v>
                </c:pt>
                <c:pt idx="2469">
                  <c:v>3.154045</c:v>
                </c:pt>
                <c:pt idx="2470">
                  <c:v>3.176018</c:v>
                </c:pt>
                <c:pt idx="2471">
                  <c:v>3.1739510000000002</c:v>
                </c:pt>
                <c:pt idx="2472">
                  <c:v>3.1494780000000002</c:v>
                </c:pt>
                <c:pt idx="2473">
                  <c:v>3.145823</c:v>
                </c:pt>
                <c:pt idx="2474">
                  <c:v>3.1514489999999999</c:v>
                </c:pt>
                <c:pt idx="2475">
                  <c:v>3.1494300000000002</c:v>
                </c:pt>
                <c:pt idx="2476">
                  <c:v>3.1683249999999998</c:v>
                </c:pt>
                <c:pt idx="2477">
                  <c:v>3.1870289999999999</c:v>
                </c:pt>
                <c:pt idx="2478">
                  <c:v>3.2007560000000002</c:v>
                </c:pt>
                <c:pt idx="2479">
                  <c:v>3.1909480000000001</c:v>
                </c:pt>
                <c:pt idx="2480">
                  <c:v>3.164142</c:v>
                </c:pt>
                <c:pt idx="2481">
                  <c:v>3.142674</c:v>
                </c:pt>
                <c:pt idx="2482">
                  <c:v>3.1115659999999998</c:v>
                </c:pt>
                <c:pt idx="2483">
                  <c:v>3.0801449999999999</c:v>
                </c:pt>
                <c:pt idx="2484">
                  <c:v>3.1036809999999999</c:v>
                </c:pt>
                <c:pt idx="2485">
                  <c:v>3.1392609999999999</c:v>
                </c:pt>
                <c:pt idx="2486">
                  <c:v>3.1574110000000002</c:v>
                </c:pt>
                <c:pt idx="2487">
                  <c:v>3.1637580000000001</c:v>
                </c:pt>
                <c:pt idx="2488">
                  <c:v>3.1314470000000001</c:v>
                </c:pt>
                <c:pt idx="2489">
                  <c:v>3.1308940000000001</c:v>
                </c:pt>
                <c:pt idx="2490">
                  <c:v>3.1335150000000001</c:v>
                </c:pt>
                <c:pt idx="2491">
                  <c:v>3.1300050000000001</c:v>
                </c:pt>
                <c:pt idx="2492">
                  <c:v>3.148612</c:v>
                </c:pt>
                <c:pt idx="2493">
                  <c:v>3.139958</c:v>
                </c:pt>
                <c:pt idx="2494">
                  <c:v>3.1467610000000001</c:v>
                </c:pt>
                <c:pt idx="2495">
                  <c:v>3.1726049999999999</c:v>
                </c:pt>
                <c:pt idx="2496">
                  <c:v>3.1988089999999998</c:v>
                </c:pt>
                <c:pt idx="2497">
                  <c:v>3.1989290000000001</c:v>
                </c:pt>
                <c:pt idx="2498">
                  <c:v>3.1485880000000002</c:v>
                </c:pt>
                <c:pt idx="2499">
                  <c:v>3.0821640000000001</c:v>
                </c:pt>
                <c:pt idx="2500">
                  <c:v>3.0867079999999998</c:v>
                </c:pt>
                <c:pt idx="2501">
                  <c:v>3.1146669999999999</c:v>
                </c:pt>
                <c:pt idx="2502">
                  <c:v>3.1282260000000002</c:v>
                </c:pt>
                <c:pt idx="2503">
                  <c:v>3.1506080000000001</c:v>
                </c:pt>
                <c:pt idx="2504">
                  <c:v>3.1311589999999998</c:v>
                </c:pt>
                <c:pt idx="2505">
                  <c:v>3.1332260000000001</c:v>
                </c:pt>
                <c:pt idx="2506">
                  <c:v>3.1577959999999998</c:v>
                </c:pt>
                <c:pt idx="2507">
                  <c:v>3.1620029999999999</c:v>
                </c:pt>
                <c:pt idx="2508">
                  <c:v>3.1500789999999999</c:v>
                </c:pt>
                <c:pt idx="2509">
                  <c:v>3.133731</c:v>
                </c:pt>
                <c:pt idx="2510">
                  <c:v>3.1410399999999998</c:v>
                </c:pt>
                <c:pt idx="2511">
                  <c:v>3.1772209999999999</c:v>
                </c:pt>
                <c:pt idx="2512">
                  <c:v>3.1371690000000001</c:v>
                </c:pt>
                <c:pt idx="2513">
                  <c:v>3.1872940000000001</c:v>
                </c:pt>
                <c:pt idx="2514">
                  <c:v>3.2521550000000001</c:v>
                </c:pt>
                <c:pt idx="2515">
                  <c:v>3.2672759999999998</c:v>
                </c:pt>
                <c:pt idx="2516">
                  <c:v>3.1945540000000001</c:v>
                </c:pt>
                <c:pt idx="2517">
                  <c:v>3.1124309999999999</c:v>
                </c:pt>
                <c:pt idx="2518">
                  <c:v>3.117696</c:v>
                </c:pt>
                <c:pt idx="2519">
                  <c:v>3.1180810000000001</c:v>
                </c:pt>
                <c:pt idx="2520">
                  <c:v>3.109931</c:v>
                </c:pt>
                <c:pt idx="2521">
                  <c:v>3.110268</c:v>
                </c:pt>
                <c:pt idx="2522">
                  <c:v>3.1172629999999999</c:v>
                </c:pt>
                <c:pt idx="2523">
                  <c:v>3.1283460000000001</c:v>
                </c:pt>
                <c:pt idx="2524">
                  <c:v>3.1070220000000002</c:v>
                </c:pt>
                <c:pt idx="2525">
                  <c:v>3.1212300000000002</c:v>
                </c:pt>
                <c:pt idx="2526">
                  <c:v>3.1466889999999998</c:v>
                </c:pt>
                <c:pt idx="2527">
                  <c:v>3.1800809999999999</c:v>
                </c:pt>
                <c:pt idx="2528">
                  <c:v>3.202439</c:v>
                </c:pt>
                <c:pt idx="2529">
                  <c:v>3.1650559999999999</c:v>
                </c:pt>
                <c:pt idx="2530">
                  <c:v>3.1629879999999999</c:v>
                </c:pt>
                <c:pt idx="2531">
                  <c:v>3.1621229999999998</c:v>
                </c:pt>
                <c:pt idx="2532">
                  <c:v>3.1402220000000001</c:v>
                </c:pt>
                <c:pt idx="2533">
                  <c:v>3.148997</c:v>
                </c:pt>
                <c:pt idx="2534">
                  <c:v>3.1696719999999998</c:v>
                </c:pt>
                <c:pt idx="2535">
                  <c:v>3.1618110000000001</c:v>
                </c:pt>
                <c:pt idx="2536">
                  <c:v>3.1641659999999998</c:v>
                </c:pt>
                <c:pt idx="2537">
                  <c:v>3.1749369999999999</c:v>
                </c:pt>
                <c:pt idx="2538">
                  <c:v>3.184625</c:v>
                </c:pt>
                <c:pt idx="2539">
                  <c:v>3.2052040000000002</c:v>
                </c:pt>
                <c:pt idx="2540">
                  <c:v>3.2008040000000002</c:v>
                </c:pt>
                <c:pt idx="2541">
                  <c:v>3.2095790000000002</c:v>
                </c:pt>
                <c:pt idx="2542">
                  <c:v>3.1843849999999998</c:v>
                </c:pt>
                <c:pt idx="2543">
                  <c:v>3.1494780000000002</c:v>
                </c:pt>
                <c:pt idx="2544">
                  <c:v>3.1310150000000001</c:v>
                </c:pt>
                <c:pt idx="2545">
                  <c:v>3.1084640000000001</c:v>
                </c:pt>
                <c:pt idx="2546">
                  <c:v>3.092117</c:v>
                </c:pt>
                <c:pt idx="2547">
                  <c:v>3.1088249999999999</c:v>
                </c:pt>
                <c:pt idx="2548">
                  <c:v>3.1272880000000001</c:v>
                </c:pt>
                <c:pt idx="2549">
                  <c:v>3.1582050000000002</c:v>
                </c:pt>
                <c:pt idx="2550">
                  <c:v>3.155608</c:v>
                </c:pt>
                <c:pt idx="2551">
                  <c:v>3.1580599999999999</c:v>
                </c:pt>
                <c:pt idx="2552">
                  <c:v>3.148997</c:v>
                </c:pt>
                <c:pt idx="2553">
                  <c:v>3.1501269999999999</c:v>
                </c:pt>
                <c:pt idx="2554">
                  <c:v>3.1711140000000002</c:v>
                </c:pt>
                <c:pt idx="2555">
                  <c:v>3.192342</c:v>
                </c:pt>
                <c:pt idx="2556">
                  <c:v>3.1886399999999999</c:v>
                </c:pt>
                <c:pt idx="2557">
                  <c:v>3.181019</c:v>
                </c:pt>
                <c:pt idx="2558">
                  <c:v>3.1682290000000002</c:v>
                </c:pt>
                <c:pt idx="2559">
                  <c:v>3.1406550000000002</c:v>
                </c:pt>
                <c:pt idx="2560">
                  <c:v>3.145607</c:v>
                </c:pt>
                <c:pt idx="2561">
                  <c:v>3.1530119999999999</c:v>
                </c:pt>
                <c:pt idx="2562">
                  <c:v>3.1477949999999999</c:v>
                </c:pt>
                <c:pt idx="2563">
                  <c:v>3.1307499999999999</c:v>
                </c:pt>
                <c:pt idx="2564">
                  <c:v>3.1276969999999999</c:v>
                </c:pt>
                <c:pt idx="2565">
                  <c:v>3.1212300000000002</c:v>
                </c:pt>
                <c:pt idx="2566">
                  <c:v>3.1030069999999998</c:v>
                </c:pt>
                <c:pt idx="2567">
                  <c:v>3.0843280000000002</c:v>
                </c:pt>
                <c:pt idx="2568">
                  <c:v>3.0837750000000002</c:v>
                </c:pt>
                <c:pt idx="2569">
                  <c:v>3.0998100000000002</c:v>
                </c:pt>
                <c:pt idx="2570">
                  <c:v>3.1332260000000001</c:v>
                </c:pt>
                <c:pt idx="2571">
                  <c:v>3.1549109999999998</c:v>
                </c:pt>
                <c:pt idx="2572">
                  <c:v>3.1597909999999998</c:v>
                </c:pt>
                <c:pt idx="2573">
                  <c:v>3.1276489999999999</c:v>
                </c:pt>
                <c:pt idx="2574">
                  <c:v>3.1127919999999998</c:v>
                </c:pt>
                <c:pt idx="2575">
                  <c:v>3.1443089999999998</c:v>
                </c:pt>
                <c:pt idx="2576">
                  <c:v>3.1900819999999999</c:v>
                </c:pt>
                <c:pt idx="2577">
                  <c:v>3.2211180000000001</c:v>
                </c:pt>
                <c:pt idx="2578">
                  <c:v>3.2025589999999999</c:v>
                </c:pt>
                <c:pt idx="2579">
                  <c:v>3.164984</c:v>
                </c:pt>
                <c:pt idx="2580">
                  <c:v>3.1460400000000002</c:v>
                </c:pt>
                <c:pt idx="2581">
                  <c:v>3.1480830000000002</c:v>
                </c:pt>
                <c:pt idx="2582">
                  <c:v>3.1545260000000002</c:v>
                </c:pt>
                <c:pt idx="2583">
                  <c:v>3.1403660000000002</c:v>
                </c:pt>
                <c:pt idx="2584">
                  <c:v>3.1128879999999999</c:v>
                </c:pt>
                <c:pt idx="2585">
                  <c:v>3.1973419999999999</c:v>
                </c:pt>
                <c:pt idx="2586">
                  <c:v>3.255833</c:v>
                </c:pt>
                <c:pt idx="2587">
                  <c:v>3.2459760000000002</c:v>
                </c:pt>
                <c:pt idx="2588">
                  <c:v>3.1996500000000001</c:v>
                </c:pt>
                <c:pt idx="2589">
                  <c:v>3.124403</c:v>
                </c:pt>
                <c:pt idx="2590">
                  <c:v>3.0823809999999998</c:v>
                </c:pt>
                <c:pt idx="2591">
                  <c:v>3.0939199999999998</c:v>
                </c:pt>
                <c:pt idx="2592">
                  <c:v>3.1219269999999999</c:v>
                </c:pt>
                <c:pt idx="2593">
                  <c:v>3.1310630000000002</c:v>
                </c:pt>
                <c:pt idx="2594">
                  <c:v>3.110989</c:v>
                </c:pt>
                <c:pt idx="2595">
                  <c:v>3.1026470000000002</c:v>
                </c:pt>
                <c:pt idx="2596">
                  <c:v>3.0996899999999998</c:v>
                </c:pt>
                <c:pt idx="2597">
                  <c:v>3.1284179999999999</c:v>
                </c:pt>
                <c:pt idx="2598">
                  <c:v>3.1877019999999998</c:v>
                </c:pt>
                <c:pt idx="2599">
                  <c:v>3.2278259999999999</c:v>
                </c:pt>
                <c:pt idx="2600">
                  <c:v>3.1970299999999998</c:v>
                </c:pt>
                <c:pt idx="2601">
                  <c:v>3.180466</c:v>
                </c:pt>
                <c:pt idx="2602">
                  <c:v>3.1722199999999998</c:v>
                </c:pt>
                <c:pt idx="2603">
                  <c:v>3.1683979999999998</c:v>
                </c:pt>
                <c:pt idx="2604">
                  <c:v>3.1544059999999998</c:v>
                </c:pt>
                <c:pt idx="2605">
                  <c:v>3.1598389999999998</c:v>
                </c:pt>
                <c:pt idx="2606">
                  <c:v>3.1669309999999999</c:v>
                </c:pt>
                <c:pt idx="2607">
                  <c:v>3.1594790000000001</c:v>
                </c:pt>
                <c:pt idx="2608">
                  <c:v>3.1450300000000002</c:v>
                </c:pt>
                <c:pt idx="2609">
                  <c:v>3.1369530000000001</c:v>
                </c:pt>
                <c:pt idx="2610">
                  <c:v>3.1508959999999999</c:v>
                </c:pt>
                <c:pt idx="2611">
                  <c:v>3.1597909999999998</c:v>
                </c:pt>
                <c:pt idx="2612">
                  <c:v>3.163421</c:v>
                </c:pt>
                <c:pt idx="2613">
                  <c:v>3.188472</c:v>
                </c:pt>
                <c:pt idx="2614">
                  <c:v>3.2029200000000002</c:v>
                </c:pt>
                <c:pt idx="2615">
                  <c:v>3.2110210000000001</c:v>
                </c:pt>
                <c:pt idx="2616">
                  <c:v>3.2069830000000001</c:v>
                </c:pt>
                <c:pt idx="2617">
                  <c:v>3.2044579999999998</c:v>
                </c:pt>
                <c:pt idx="2618">
                  <c:v>3.2043379999999999</c:v>
                </c:pt>
                <c:pt idx="2619">
                  <c:v>3.1945299999999999</c:v>
                </c:pt>
                <c:pt idx="2620">
                  <c:v>3.1705130000000001</c:v>
                </c:pt>
                <c:pt idx="2621">
                  <c:v>3.1760670000000002</c:v>
                </c:pt>
                <c:pt idx="2622">
                  <c:v>3.2018140000000002</c:v>
                </c:pt>
                <c:pt idx="2623">
                  <c:v>3.1757300000000002</c:v>
                </c:pt>
                <c:pt idx="2624">
                  <c:v>3.1138979999999998</c:v>
                </c:pt>
                <c:pt idx="2625">
                  <c:v>3.0965400000000001</c:v>
                </c:pt>
                <c:pt idx="2626">
                  <c:v>3.143732</c:v>
                </c:pt>
                <c:pt idx="2627">
                  <c:v>3.1643590000000001</c:v>
                </c:pt>
                <c:pt idx="2628">
                  <c:v>3.1588289999999999</c:v>
                </c:pt>
                <c:pt idx="2629">
                  <c:v>3.1431789999999999</c:v>
                </c:pt>
                <c:pt idx="2630">
                  <c:v>3.124355</c:v>
                </c:pt>
                <c:pt idx="2631">
                  <c:v>3.1178159999999999</c:v>
                </c:pt>
                <c:pt idx="2632">
                  <c:v>3.1252930000000001</c:v>
                </c:pt>
                <c:pt idx="2633">
                  <c:v>3.1296200000000001</c:v>
                </c:pt>
                <c:pt idx="2634">
                  <c:v>3.150055</c:v>
                </c:pt>
                <c:pt idx="2635">
                  <c:v>3.1812589999999998</c:v>
                </c:pt>
                <c:pt idx="2636">
                  <c:v>3.1933280000000002</c:v>
                </c:pt>
                <c:pt idx="2637">
                  <c:v>3.1657769999999998</c:v>
                </c:pt>
                <c:pt idx="2638">
                  <c:v>3.1330100000000001</c:v>
                </c:pt>
                <c:pt idx="2639">
                  <c:v>3.117985</c:v>
                </c:pt>
                <c:pt idx="2640">
                  <c:v>3.122913</c:v>
                </c:pt>
                <c:pt idx="2641">
                  <c:v>3.1539009999999998</c:v>
                </c:pt>
                <c:pt idx="2642">
                  <c:v>3.1368800000000001</c:v>
                </c:pt>
                <c:pt idx="2643">
                  <c:v>3.1343320000000001</c:v>
                </c:pt>
                <c:pt idx="2644">
                  <c:v>3.1560169999999999</c:v>
                </c:pt>
                <c:pt idx="2645">
                  <c:v>3.1612100000000001</c:v>
                </c:pt>
                <c:pt idx="2646">
                  <c:v>3.1507520000000002</c:v>
                </c:pt>
                <c:pt idx="2647">
                  <c:v>3.1297160000000002</c:v>
                </c:pt>
                <c:pt idx="2648">
                  <c:v>3.1003630000000002</c:v>
                </c:pt>
                <c:pt idx="2649">
                  <c:v>3.066033</c:v>
                </c:pt>
                <c:pt idx="2650">
                  <c:v>3.1137049999999999</c:v>
                </c:pt>
                <c:pt idx="2651">
                  <c:v>3.1376740000000001</c:v>
                </c:pt>
                <c:pt idx="2652">
                  <c:v>3.1424820000000002</c:v>
                </c:pt>
                <c:pt idx="2653">
                  <c:v>3.1420729999999999</c:v>
                </c:pt>
                <c:pt idx="2654">
                  <c:v>3.1618339999999998</c:v>
                </c:pt>
                <c:pt idx="2655">
                  <c:v>3.1722440000000001</c:v>
                </c:pt>
                <c:pt idx="2656">
                  <c:v>3.1960440000000001</c:v>
                </c:pt>
                <c:pt idx="2657">
                  <c:v>3.2059009999999999</c:v>
                </c:pt>
                <c:pt idx="2658">
                  <c:v>3.1508959999999999</c:v>
                </c:pt>
                <c:pt idx="2659">
                  <c:v>3.1248119999999999</c:v>
                </c:pt>
                <c:pt idx="2660">
                  <c:v>3.1081279999999998</c:v>
                </c:pt>
                <c:pt idx="2661">
                  <c:v>3.1144989999999999</c:v>
                </c:pt>
                <c:pt idx="2662">
                  <c:v>3.180707</c:v>
                </c:pt>
                <c:pt idx="2663">
                  <c:v>3.2247249999999998</c:v>
                </c:pt>
                <c:pt idx="2664">
                  <c:v>3.236456</c:v>
                </c:pt>
                <c:pt idx="2665">
                  <c:v>3.234124</c:v>
                </c:pt>
                <c:pt idx="2666">
                  <c:v>3.2309269999999999</c:v>
                </c:pt>
                <c:pt idx="2667">
                  <c:v>3.251001</c:v>
                </c:pt>
                <c:pt idx="2668">
                  <c:v>3.2280660000000001</c:v>
                </c:pt>
                <c:pt idx="2669">
                  <c:v>3.2055400000000001</c:v>
                </c:pt>
                <c:pt idx="2670">
                  <c:v>3.1446459999999998</c:v>
                </c:pt>
                <c:pt idx="2671">
                  <c:v>3.0955550000000001</c:v>
                </c:pt>
                <c:pt idx="2672">
                  <c:v>3.1129120000000001</c:v>
                </c:pt>
                <c:pt idx="2673">
                  <c:v>3.1286830000000001</c:v>
                </c:pt>
                <c:pt idx="2674">
                  <c:v>3.0997859999999999</c:v>
                </c:pt>
                <c:pt idx="2675">
                  <c:v>3.0866120000000001</c:v>
                </c:pt>
                <c:pt idx="2676">
                  <c:v>3.096781</c:v>
                </c:pt>
                <c:pt idx="2677">
                  <c:v>3.1333470000000001</c:v>
                </c:pt>
                <c:pt idx="2678">
                  <c:v>3.1581800000000002</c:v>
                </c:pt>
                <c:pt idx="2679">
                  <c:v>3.1741429999999999</c:v>
                </c:pt>
                <c:pt idx="2680">
                  <c:v>3.1709700000000001</c:v>
                </c:pt>
                <c:pt idx="2681">
                  <c:v>3.17537</c:v>
                </c:pt>
                <c:pt idx="2682">
                  <c:v>3.1748889999999999</c:v>
                </c:pt>
                <c:pt idx="2683">
                  <c:v>3.1603680000000001</c:v>
                </c:pt>
                <c:pt idx="2684">
                  <c:v>3.1425299999999998</c:v>
                </c:pt>
                <c:pt idx="2685">
                  <c:v>3.1443569999999998</c:v>
                </c:pt>
                <c:pt idx="2686">
                  <c:v>3.1463040000000002</c:v>
                </c:pt>
                <c:pt idx="2687">
                  <c:v>3.157651</c:v>
                </c:pt>
                <c:pt idx="2688">
                  <c:v>3.170585</c:v>
                </c:pt>
                <c:pt idx="2689">
                  <c:v>3.1793360000000002</c:v>
                </c:pt>
                <c:pt idx="2690">
                  <c:v>3.1835909999999998</c:v>
                </c:pt>
                <c:pt idx="2691">
                  <c:v>3.181692</c:v>
                </c:pt>
                <c:pt idx="2692">
                  <c:v>3.1873659999999999</c:v>
                </c:pt>
                <c:pt idx="2693">
                  <c:v>3.1779419999999998</c:v>
                </c:pt>
                <c:pt idx="2694">
                  <c:v>3.146353</c:v>
                </c:pt>
                <c:pt idx="2695">
                  <c:v>3.1418810000000001</c:v>
                </c:pt>
                <c:pt idx="2696">
                  <c:v>3.130846</c:v>
                </c:pt>
                <c:pt idx="2697">
                  <c:v>3.1058439999999998</c:v>
                </c:pt>
                <c:pt idx="2698">
                  <c:v>3.09368</c:v>
                </c:pt>
                <c:pt idx="2699">
                  <c:v>3.1028389999999999</c:v>
                </c:pt>
                <c:pt idx="2700">
                  <c:v>3.1432989999999998</c:v>
                </c:pt>
                <c:pt idx="2701">
                  <c:v>3.1686380000000001</c:v>
                </c:pt>
                <c:pt idx="2702">
                  <c:v>3.167821</c:v>
                </c:pt>
                <c:pt idx="2703">
                  <c:v>3.184072</c:v>
                </c:pt>
                <c:pt idx="2704">
                  <c:v>3.1828219999999998</c:v>
                </c:pt>
                <c:pt idx="2705">
                  <c:v>3.1576279999999999</c:v>
                </c:pt>
                <c:pt idx="2706">
                  <c:v>3.1258460000000001</c:v>
                </c:pt>
                <c:pt idx="2707">
                  <c:v>3.1295959999999998</c:v>
                </c:pt>
                <c:pt idx="2708">
                  <c:v>3.1320969999999999</c:v>
                </c:pt>
                <c:pt idx="2709">
                  <c:v>3.153324</c:v>
                </c:pt>
                <c:pt idx="2710">
                  <c:v>3.1653929999999999</c:v>
                </c:pt>
                <c:pt idx="2711">
                  <c:v>3.1718839999999999</c:v>
                </c:pt>
                <c:pt idx="2712">
                  <c:v>3.1643590000000001</c:v>
                </c:pt>
                <c:pt idx="2713">
                  <c:v>3.1388760000000002</c:v>
                </c:pt>
                <c:pt idx="2714">
                  <c:v>3.1231529999999998</c:v>
                </c:pt>
                <c:pt idx="2715">
                  <c:v>3.1400779999999999</c:v>
                </c:pt>
                <c:pt idx="2716">
                  <c:v>3.1550549999999999</c:v>
                </c:pt>
                <c:pt idx="2717">
                  <c:v>3.1577480000000002</c:v>
                </c:pt>
                <c:pt idx="2718">
                  <c:v>3.159262</c:v>
                </c:pt>
                <c:pt idx="2719">
                  <c:v>3.1793840000000002</c:v>
                </c:pt>
                <c:pt idx="2720">
                  <c:v>3.1712579999999999</c:v>
                </c:pt>
                <c:pt idx="2721">
                  <c:v>3.1499350000000002</c:v>
                </c:pt>
                <c:pt idx="2722">
                  <c:v>3.1521219999999999</c:v>
                </c:pt>
                <c:pt idx="2723">
                  <c:v>3.1531799999999999</c:v>
                </c:pt>
                <c:pt idx="2724">
                  <c:v>3.1351019999999998</c:v>
                </c:pt>
                <c:pt idx="2725">
                  <c:v>3.1176240000000002</c:v>
                </c:pt>
                <c:pt idx="2726">
                  <c:v>3.1232250000000001</c:v>
                </c:pt>
                <c:pt idx="2727">
                  <c:v>3.1273119999999999</c:v>
                </c:pt>
                <c:pt idx="2728">
                  <c:v>3.1347649999999998</c:v>
                </c:pt>
                <c:pt idx="2729">
                  <c:v>3.1565460000000001</c:v>
                </c:pt>
                <c:pt idx="2730">
                  <c:v>3.1523870000000001</c:v>
                </c:pt>
                <c:pt idx="2731">
                  <c:v>3.1282019999999999</c:v>
                </c:pt>
                <c:pt idx="2732">
                  <c:v>3.1429390000000001</c:v>
                </c:pt>
                <c:pt idx="2733">
                  <c:v>3.1550549999999999</c:v>
                </c:pt>
                <c:pt idx="2734">
                  <c:v>3.167748</c:v>
                </c:pt>
                <c:pt idx="2735">
                  <c:v>3.2039059999999999</c:v>
                </c:pt>
                <c:pt idx="2736">
                  <c:v>3.2345809999999999</c:v>
                </c:pt>
                <c:pt idx="2737">
                  <c:v>3.2224889999999999</c:v>
                </c:pt>
                <c:pt idx="2738">
                  <c:v>3.1630129999999999</c:v>
                </c:pt>
                <c:pt idx="2739">
                  <c:v>3.0839669999999999</c:v>
                </c:pt>
                <c:pt idx="2740">
                  <c:v>3.085963</c:v>
                </c:pt>
                <c:pt idx="2741">
                  <c:v>3.0997620000000001</c:v>
                </c:pt>
                <c:pt idx="2742">
                  <c:v>3.0777649999999999</c:v>
                </c:pt>
                <c:pt idx="2743">
                  <c:v>3.078678</c:v>
                </c:pt>
                <c:pt idx="2744">
                  <c:v>3.1276009999999999</c:v>
                </c:pt>
                <c:pt idx="2745">
                  <c:v>3.1436120000000001</c:v>
                </c:pt>
                <c:pt idx="2746">
                  <c:v>3.1532040000000001</c:v>
                </c:pt>
                <c:pt idx="2747">
                  <c:v>3.1745040000000002</c:v>
                </c:pt>
                <c:pt idx="2748">
                  <c:v>3.1586129999999999</c:v>
                </c:pt>
                <c:pt idx="2749">
                  <c:v>3.1432030000000002</c:v>
                </c:pt>
                <c:pt idx="2750">
                  <c:v>3.161931</c:v>
                </c:pt>
                <c:pt idx="2751">
                  <c:v>3.189505</c:v>
                </c:pt>
                <c:pt idx="2752">
                  <c:v>3.185298</c:v>
                </c:pt>
                <c:pt idx="2753">
                  <c:v>3.174312</c:v>
                </c:pt>
                <c:pt idx="2754">
                  <c:v>3.1614979999999999</c:v>
                </c:pt>
                <c:pt idx="2755">
                  <c:v>3.1456309999999998</c:v>
                </c:pt>
                <c:pt idx="2756">
                  <c:v>3.145823</c:v>
                </c:pt>
                <c:pt idx="2757">
                  <c:v>3.1743839999999999</c:v>
                </c:pt>
                <c:pt idx="2758">
                  <c:v>3.1913559999999999</c:v>
                </c:pt>
                <c:pt idx="2759">
                  <c:v>3.1929189999999998</c:v>
                </c:pt>
                <c:pt idx="2760">
                  <c:v>3.1940729999999999</c:v>
                </c:pt>
                <c:pt idx="2761">
                  <c:v>3.1714509999999998</c:v>
                </c:pt>
                <c:pt idx="2762">
                  <c:v>3.1279129999999999</c:v>
                </c:pt>
                <c:pt idx="2763">
                  <c:v>3.1188259999999999</c:v>
                </c:pt>
                <c:pt idx="2764">
                  <c:v>3.1298119999999998</c:v>
                </c:pt>
                <c:pt idx="2765">
                  <c:v>3.1594310000000001</c:v>
                </c:pt>
                <c:pt idx="2766">
                  <c:v>3.1487569999999998</c:v>
                </c:pt>
                <c:pt idx="2767">
                  <c:v>3.1886399999999999</c:v>
                </c:pt>
                <c:pt idx="2768">
                  <c:v>3.2292920000000001</c:v>
                </c:pt>
                <c:pt idx="2769">
                  <c:v>3.2129210000000001</c:v>
                </c:pt>
                <c:pt idx="2770">
                  <c:v>3.1955390000000001</c:v>
                </c:pt>
                <c:pt idx="2771">
                  <c:v>3.1832310000000001</c:v>
                </c:pt>
                <c:pt idx="2772">
                  <c:v>3.1429149999999999</c:v>
                </c:pt>
                <c:pt idx="2773">
                  <c:v>3.1121910000000002</c:v>
                </c:pt>
                <c:pt idx="2774">
                  <c:v>3.1051470000000001</c:v>
                </c:pt>
                <c:pt idx="2775">
                  <c:v>3.092333</c:v>
                </c:pt>
                <c:pt idx="2776">
                  <c:v>3.0917560000000002</c:v>
                </c:pt>
                <c:pt idx="2777">
                  <c:v>3.113489</c:v>
                </c:pt>
                <c:pt idx="2778">
                  <c:v>3.1331540000000002</c:v>
                </c:pt>
                <c:pt idx="2779">
                  <c:v>3.1671960000000001</c:v>
                </c:pt>
                <c:pt idx="2780">
                  <c:v>3.1965970000000001</c:v>
                </c:pt>
                <c:pt idx="2781">
                  <c:v>3.1894809999999998</c:v>
                </c:pt>
                <c:pt idx="2782">
                  <c:v>3.1676039999999999</c:v>
                </c:pt>
                <c:pt idx="2783">
                  <c:v>3.140463</c:v>
                </c:pt>
                <c:pt idx="2784">
                  <c:v>3.1219999999999999</c:v>
                </c:pt>
                <c:pt idx="2785">
                  <c:v>3.1355339999999998</c:v>
                </c:pt>
                <c:pt idx="2786">
                  <c:v>3.1577480000000002</c:v>
                </c:pt>
                <c:pt idx="2787">
                  <c:v>3.1480830000000002</c:v>
                </c:pt>
                <c:pt idx="2788">
                  <c:v>3.141448</c:v>
                </c:pt>
                <c:pt idx="2789">
                  <c:v>3.1472660000000001</c:v>
                </c:pt>
                <c:pt idx="2790">
                  <c:v>3.1538050000000002</c:v>
                </c:pt>
                <c:pt idx="2791">
                  <c:v>3.1222880000000002</c:v>
                </c:pt>
                <c:pt idx="2792">
                  <c:v>3.0769959999999998</c:v>
                </c:pt>
                <c:pt idx="2793">
                  <c:v>3.0672109999999999</c:v>
                </c:pt>
                <c:pt idx="2794">
                  <c:v>3.0724999999999998</c:v>
                </c:pt>
                <c:pt idx="2795">
                  <c:v>3.0849289999999998</c:v>
                </c:pt>
                <c:pt idx="2796">
                  <c:v>3.1232009999999999</c:v>
                </c:pt>
                <c:pt idx="2797">
                  <c:v>3.1271200000000001</c:v>
                </c:pt>
                <c:pt idx="2798">
                  <c:v>3.1296919999999999</c:v>
                </c:pt>
                <c:pt idx="2799">
                  <c:v>3.1555360000000001</c:v>
                </c:pt>
                <c:pt idx="2800">
                  <c:v>3.1631089999999999</c:v>
                </c:pt>
                <c:pt idx="2801">
                  <c:v>3.1594549999999999</c:v>
                </c:pt>
                <c:pt idx="2802">
                  <c:v>3.1771479999999999</c:v>
                </c:pt>
                <c:pt idx="2803">
                  <c:v>3.1851539999999998</c:v>
                </c:pt>
                <c:pt idx="2804">
                  <c:v>3.1887599999999998</c:v>
                </c:pt>
                <c:pt idx="2805">
                  <c:v>3.1946979999999998</c:v>
                </c:pt>
                <c:pt idx="2806">
                  <c:v>3.1772930000000001</c:v>
                </c:pt>
                <c:pt idx="2807">
                  <c:v>3.1634690000000001</c:v>
                </c:pt>
                <c:pt idx="2808">
                  <c:v>3.1516410000000001</c:v>
                </c:pt>
                <c:pt idx="2809">
                  <c:v>3.125413</c:v>
                </c:pt>
                <c:pt idx="2810">
                  <c:v>3.0997379999999999</c:v>
                </c:pt>
                <c:pt idx="2811">
                  <c:v>3.0835340000000002</c:v>
                </c:pt>
                <c:pt idx="2812">
                  <c:v>3.0695190000000001</c:v>
                </c:pt>
                <c:pt idx="2813">
                  <c:v>3.0276879999999999</c:v>
                </c:pt>
                <c:pt idx="2814">
                  <c:v>3.0806499999999999</c:v>
                </c:pt>
                <c:pt idx="2815">
                  <c:v>3.1607050000000001</c:v>
                </c:pt>
                <c:pt idx="2816">
                  <c:v>3.1979679999999999</c:v>
                </c:pt>
                <c:pt idx="2817">
                  <c:v>3.2194600000000002</c:v>
                </c:pt>
                <c:pt idx="2818">
                  <c:v>3.2798500000000002</c:v>
                </c:pt>
                <c:pt idx="2819">
                  <c:v>3.2919659999999999</c:v>
                </c:pt>
                <c:pt idx="2820">
                  <c:v>3.2552560000000001</c:v>
                </c:pt>
                <c:pt idx="2821">
                  <c:v>3.2215509999999998</c:v>
                </c:pt>
                <c:pt idx="2822">
                  <c:v>3.1629879999999999</c:v>
                </c:pt>
                <c:pt idx="2823">
                  <c:v>3.1095950000000001</c:v>
                </c:pt>
                <c:pt idx="2824">
                  <c:v>3.0803609999999999</c:v>
                </c:pt>
                <c:pt idx="2825">
                  <c:v>3.060095</c:v>
                </c:pt>
                <c:pt idx="2826">
                  <c:v>3.098608</c:v>
                </c:pt>
                <c:pt idx="2827">
                  <c:v>3.1419769999999998</c:v>
                </c:pt>
                <c:pt idx="2828">
                  <c:v>3.1507999999999998</c:v>
                </c:pt>
                <c:pt idx="2829">
                  <c:v>3.1732779999999998</c:v>
                </c:pt>
                <c:pt idx="2830">
                  <c:v>3.1798410000000001</c:v>
                </c:pt>
                <c:pt idx="2831">
                  <c:v>3.1589019999999999</c:v>
                </c:pt>
                <c:pt idx="2832">
                  <c:v>3.149213</c:v>
                </c:pt>
                <c:pt idx="2833">
                  <c:v>3.1520260000000002</c:v>
                </c:pt>
                <c:pt idx="2834">
                  <c:v>3.1253169999999999</c:v>
                </c:pt>
                <c:pt idx="2835">
                  <c:v>3.1496460000000002</c:v>
                </c:pt>
                <c:pt idx="2836">
                  <c:v>3.1896260000000001</c:v>
                </c:pt>
                <c:pt idx="2837">
                  <c:v>3.2081849999999998</c:v>
                </c:pt>
                <c:pt idx="2838">
                  <c:v>3.1977030000000002</c:v>
                </c:pt>
                <c:pt idx="2839">
                  <c:v>3.1549830000000001</c:v>
                </c:pt>
                <c:pt idx="2840">
                  <c:v>3.1155089999999999</c:v>
                </c:pt>
                <c:pt idx="2841">
                  <c:v>3.1136089999999998</c:v>
                </c:pt>
                <c:pt idx="2842">
                  <c:v>3.1087769999999999</c:v>
                </c:pt>
                <c:pt idx="2843">
                  <c:v>3.1491410000000002</c:v>
                </c:pt>
                <c:pt idx="2844">
                  <c:v>3.183182</c:v>
                </c:pt>
                <c:pt idx="2845">
                  <c:v>3.1914769999999999</c:v>
                </c:pt>
                <c:pt idx="2846">
                  <c:v>3.2192910000000001</c:v>
                </c:pt>
                <c:pt idx="2847">
                  <c:v>3.2197960000000001</c:v>
                </c:pt>
                <c:pt idx="2848">
                  <c:v>3.1943130000000002</c:v>
                </c:pt>
                <c:pt idx="2849">
                  <c:v>3.1714989999999998</c:v>
                </c:pt>
                <c:pt idx="2850">
                  <c:v>3.1435399999999998</c:v>
                </c:pt>
                <c:pt idx="2851">
                  <c:v>3.1289229999999999</c:v>
                </c:pt>
                <c:pt idx="2852">
                  <c:v>3.120028</c:v>
                </c:pt>
                <c:pt idx="2853">
                  <c:v>3.1076229999999998</c:v>
                </c:pt>
                <c:pt idx="2854">
                  <c:v>3.0942569999999998</c:v>
                </c:pt>
                <c:pt idx="2855">
                  <c:v>3.128034</c:v>
                </c:pt>
                <c:pt idx="2856">
                  <c:v>3.1727729999999998</c:v>
                </c:pt>
                <c:pt idx="2857">
                  <c:v>3.1622189999999999</c:v>
                </c:pt>
                <c:pt idx="2858">
                  <c:v>3.154334</c:v>
                </c:pt>
                <c:pt idx="2859">
                  <c:v>3.1497419999999998</c:v>
                </c:pt>
                <c:pt idx="2860">
                  <c:v>3.1483720000000002</c:v>
                </c:pt>
                <c:pt idx="2861">
                  <c:v>3.1461839999999999</c:v>
                </c:pt>
                <c:pt idx="2862">
                  <c:v>3.1658010000000001</c:v>
                </c:pt>
                <c:pt idx="2863">
                  <c:v>3.1764030000000001</c:v>
                </c:pt>
                <c:pt idx="2864">
                  <c:v>3.1669550000000002</c:v>
                </c:pt>
                <c:pt idx="2865">
                  <c:v>3.17198</c:v>
                </c:pt>
                <c:pt idx="2866">
                  <c:v>3.1673879999999999</c:v>
                </c:pt>
                <c:pt idx="2867">
                  <c:v>3.1462319999999999</c:v>
                </c:pt>
                <c:pt idx="2868">
                  <c:v>3.1325289999999999</c:v>
                </c:pt>
                <c:pt idx="2869">
                  <c:v>3.1457030000000001</c:v>
                </c:pt>
                <c:pt idx="2870">
                  <c:v>3.143948</c:v>
                </c:pt>
                <c:pt idx="2871">
                  <c:v>3.1302210000000001</c:v>
                </c:pt>
                <c:pt idx="2872">
                  <c:v>3.1276969999999999</c:v>
                </c:pt>
                <c:pt idx="2873">
                  <c:v>3.130414</c:v>
                </c:pt>
                <c:pt idx="2874">
                  <c:v>3.128298</c:v>
                </c:pt>
                <c:pt idx="2875">
                  <c:v>3.123129</c:v>
                </c:pt>
                <c:pt idx="2876">
                  <c:v>3.1389719999999999</c:v>
                </c:pt>
                <c:pt idx="2877">
                  <c:v>3.1307019999999999</c:v>
                </c:pt>
                <c:pt idx="2878">
                  <c:v>3.143227</c:v>
                </c:pt>
                <c:pt idx="2879">
                  <c:v>3.166474</c:v>
                </c:pt>
                <c:pt idx="2880">
                  <c:v>3.1685660000000002</c:v>
                </c:pt>
                <c:pt idx="2881">
                  <c:v>3.1609210000000001</c:v>
                </c:pt>
                <c:pt idx="2882">
                  <c:v>3.1917170000000001</c:v>
                </c:pt>
                <c:pt idx="2883">
                  <c:v>3.215036</c:v>
                </c:pt>
                <c:pt idx="2884">
                  <c:v>3.2120310000000001</c:v>
                </c:pt>
                <c:pt idx="2885">
                  <c:v>3.1840959999999998</c:v>
                </c:pt>
                <c:pt idx="2886">
                  <c:v>3.145391</c:v>
                </c:pt>
                <c:pt idx="2887">
                  <c:v>3.1082000000000001</c:v>
                </c:pt>
                <c:pt idx="2888">
                  <c:v>3.0852409999999999</c:v>
                </c:pt>
                <c:pt idx="2889">
                  <c:v>3.0962999999999998</c:v>
                </c:pt>
                <c:pt idx="2890">
                  <c:v>3.1001949999999998</c:v>
                </c:pt>
                <c:pt idx="2891">
                  <c:v>3.1544780000000001</c:v>
                </c:pt>
                <c:pt idx="2892">
                  <c:v>3.1987610000000002</c:v>
                </c:pt>
                <c:pt idx="2893">
                  <c:v>3.2268159999999999</c:v>
                </c:pt>
                <c:pt idx="2894">
                  <c:v>3.2068620000000001</c:v>
                </c:pt>
                <c:pt idx="2895">
                  <c:v>3.1669309999999999</c:v>
                </c:pt>
                <c:pt idx="2896">
                  <c:v>3.135726</c:v>
                </c:pt>
                <c:pt idx="2897">
                  <c:v>3.1000260000000002</c:v>
                </c:pt>
                <c:pt idx="2898">
                  <c:v>3.1093299999999999</c:v>
                </c:pt>
                <c:pt idx="2899">
                  <c:v>3.1000749999999999</c:v>
                </c:pt>
                <c:pt idx="2900">
                  <c:v>3.1529639999999999</c:v>
                </c:pt>
                <c:pt idx="2901">
                  <c:v>3.1903950000000001</c:v>
                </c:pt>
                <c:pt idx="2902">
                  <c:v>3.1894330000000002</c:v>
                </c:pt>
                <c:pt idx="2903">
                  <c:v>3.17597</c:v>
                </c:pt>
                <c:pt idx="2904">
                  <c:v>3.1528429999999998</c:v>
                </c:pt>
                <c:pt idx="2905">
                  <c:v>3.1121430000000001</c:v>
                </c:pt>
                <c:pt idx="2906">
                  <c:v>3.1248360000000002</c:v>
                </c:pt>
                <c:pt idx="2907">
                  <c:v>3.1076950000000001</c:v>
                </c:pt>
                <c:pt idx="2908">
                  <c:v>3.1449820000000002</c:v>
                </c:pt>
                <c:pt idx="2909">
                  <c:v>3.2299899999999999</c:v>
                </c:pt>
                <c:pt idx="2910">
                  <c:v>3.2392449999999999</c:v>
                </c:pt>
                <c:pt idx="2911">
                  <c:v>3.196453</c:v>
                </c:pt>
                <c:pt idx="2912">
                  <c:v>3.1503190000000001</c:v>
                </c:pt>
                <c:pt idx="2913">
                  <c:v>3.1483720000000002</c:v>
                </c:pt>
                <c:pt idx="2914">
                  <c:v>3.144069</c:v>
                </c:pt>
                <c:pt idx="2915">
                  <c:v>3.1479149999999998</c:v>
                </c:pt>
                <c:pt idx="2916">
                  <c:v>3.1661380000000001</c:v>
                </c:pt>
                <c:pt idx="2917">
                  <c:v>3.1596709999999999</c:v>
                </c:pt>
                <c:pt idx="2918">
                  <c:v>3.1738309999999998</c:v>
                </c:pt>
                <c:pt idx="2919">
                  <c:v>3.164142</c:v>
                </c:pt>
                <c:pt idx="2920">
                  <c:v>3.1292840000000002</c:v>
                </c:pt>
                <c:pt idx="2921">
                  <c:v>3.1132970000000002</c:v>
                </c:pt>
                <c:pt idx="2922">
                  <c:v>3.1197879999999998</c:v>
                </c:pt>
                <c:pt idx="2923">
                  <c:v>3.1413280000000001</c:v>
                </c:pt>
                <c:pt idx="2924">
                  <c:v>3.1584690000000002</c:v>
                </c:pt>
                <c:pt idx="2925">
                  <c:v>3.17448</c:v>
                </c:pt>
                <c:pt idx="2926">
                  <c:v>3.1988569999999998</c:v>
                </c:pt>
                <c:pt idx="2927">
                  <c:v>3.2254700000000001</c:v>
                </c:pt>
                <c:pt idx="2928">
                  <c:v>3.213041</c:v>
                </c:pt>
                <c:pt idx="2929">
                  <c:v>3.1859229999999998</c:v>
                </c:pt>
                <c:pt idx="2930">
                  <c:v>3.1811389999999999</c:v>
                </c:pt>
                <c:pt idx="2931">
                  <c:v>3.1750090000000002</c:v>
                </c:pt>
                <c:pt idx="2932">
                  <c:v>3.1514250000000001</c:v>
                </c:pt>
                <c:pt idx="2933">
                  <c:v>3.1551749999999998</c:v>
                </c:pt>
                <c:pt idx="2934">
                  <c:v>3.1693829999999998</c:v>
                </c:pt>
                <c:pt idx="2935">
                  <c:v>3.1653199999999999</c:v>
                </c:pt>
                <c:pt idx="2936">
                  <c:v>3.1454149999999998</c:v>
                </c:pt>
                <c:pt idx="2937">
                  <c:v>3.1147390000000001</c:v>
                </c:pt>
                <c:pt idx="2938">
                  <c:v>3.1216390000000001</c:v>
                </c:pt>
                <c:pt idx="2939">
                  <c:v>3.1567379999999998</c:v>
                </c:pt>
                <c:pt idx="2940">
                  <c:v>3.1565940000000001</c:v>
                </c:pt>
                <c:pt idx="2941">
                  <c:v>3.1549109999999998</c:v>
                </c:pt>
                <c:pt idx="2942">
                  <c:v>3.1569060000000002</c:v>
                </c:pt>
                <c:pt idx="2943">
                  <c:v>3.1585890000000001</c:v>
                </c:pt>
                <c:pt idx="2944">
                  <c:v>3.1596470000000001</c:v>
                </c:pt>
                <c:pt idx="2945">
                  <c:v>3.1566900000000002</c:v>
                </c:pt>
                <c:pt idx="2946">
                  <c:v>3.1583489999999999</c:v>
                </c:pt>
                <c:pt idx="2947">
                  <c:v>3.1510880000000001</c:v>
                </c:pt>
                <c:pt idx="2948">
                  <c:v>3.1381549999999998</c:v>
                </c:pt>
                <c:pt idx="2949">
                  <c:v>3.1339959999999998</c:v>
                </c:pt>
                <c:pt idx="2950">
                  <c:v>3.146665</c:v>
                </c:pt>
                <c:pt idx="2951">
                  <c:v>3.1461600000000001</c:v>
                </c:pt>
                <c:pt idx="2952">
                  <c:v>3.1521219999999999</c:v>
                </c:pt>
                <c:pt idx="2953">
                  <c:v>3.142001</c:v>
                </c:pt>
                <c:pt idx="2954">
                  <c:v>3.1248360000000002</c:v>
                </c:pt>
                <c:pt idx="2955">
                  <c:v>3.1226479999999999</c:v>
                </c:pt>
                <c:pt idx="2956">
                  <c:v>3.1269999999999998</c:v>
                </c:pt>
                <c:pt idx="2957">
                  <c:v>3.130293</c:v>
                </c:pt>
                <c:pt idx="2958">
                  <c:v>3.1250520000000002</c:v>
                </c:pt>
                <c:pt idx="2959">
                  <c:v>3.124139</c:v>
                </c:pt>
                <c:pt idx="2960">
                  <c:v>3.1415929999999999</c:v>
                </c:pt>
                <c:pt idx="2961">
                  <c:v>3.1121430000000001</c:v>
                </c:pt>
                <c:pt idx="2962">
                  <c:v>3.1759219999999999</c:v>
                </c:pt>
                <c:pt idx="2963">
                  <c:v>3.1873179999999999</c:v>
                </c:pt>
                <c:pt idx="2964">
                  <c:v>3.183014</c:v>
                </c:pt>
                <c:pt idx="2965">
                  <c:v>3.1537809999999999</c:v>
                </c:pt>
                <c:pt idx="2966">
                  <c:v>3.1238510000000002</c:v>
                </c:pt>
                <c:pt idx="2967">
                  <c:v>3.1402220000000001</c:v>
                </c:pt>
                <c:pt idx="2968">
                  <c:v>3.1770040000000002</c:v>
                </c:pt>
                <c:pt idx="2969">
                  <c:v>3.1640700000000002</c:v>
                </c:pt>
                <c:pt idx="2970">
                  <c:v>3.1430829999999998</c:v>
                </c:pt>
                <c:pt idx="2971">
                  <c:v>3.1517620000000002</c:v>
                </c:pt>
                <c:pt idx="2972">
                  <c:v>3.178134</c:v>
                </c:pt>
                <c:pt idx="2973">
                  <c:v>3.1789269999999998</c:v>
                </c:pt>
                <c:pt idx="2974">
                  <c:v>3.1795040000000001</c:v>
                </c:pt>
                <c:pt idx="2975">
                  <c:v>3.1827260000000002</c:v>
                </c:pt>
                <c:pt idx="2976">
                  <c:v>3.1677010000000001</c:v>
                </c:pt>
                <c:pt idx="2977">
                  <c:v>3.1368320000000001</c:v>
                </c:pt>
                <c:pt idx="2978">
                  <c:v>3.1318320000000002</c:v>
                </c:pt>
                <c:pt idx="2979">
                  <c:v>3.1396449999999998</c:v>
                </c:pt>
                <c:pt idx="2980">
                  <c:v>3.1379380000000001</c:v>
                </c:pt>
                <c:pt idx="2981">
                  <c:v>3.1457510000000002</c:v>
                </c:pt>
                <c:pt idx="2982">
                  <c:v>3.2095790000000002</c:v>
                </c:pt>
                <c:pt idx="2983">
                  <c:v>3.1720760000000001</c:v>
                </c:pt>
                <c:pt idx="2984">
                  <c:v>3.1471460000000002</c:v>
                </c:pt>
                <c:pt idx="2985">
                  <c:v>3.1445979999999998</c:v>
                </c:pt>
                <c:pt idx="2986">
                  <c:v>3.151281</c:v>
                </c:pt>
                <c:pt idx="2987">
                  <c:v>3.1622189999999999</c:v>
                </c:pt>
                <c:pt idx="2988">
                  <c:v>3.169816</c:v>
                </c:pt>
                <c:pt idx="2989">
                  <c:v>3.1613060000000002</c:v>
                </c:pt>
                <c:pt idx="2990">
                  <c:v>3.15056</c:v>
                </c:pt>
                <c:pt idx="2991">
                  <c:v>3.1633969999999998</c:v>
                </c:pt>
                <c:pt idx="2992">
                  <c:v>3.1735660000000001</c:v>
                </c:pt>
                <c:pt idx="2993">
                  <c:v>3.164936</c:v>
                </c:pt>
                <c:pt idx="2994">
                  <c:v>3.161931</c:v>
                </c:pt>
                <c:pt idx="2995">
                  <c:v>3.1645989999999999</c:v>
                </c:pt>
                <c:pt idx="2996">
                  <c:v>3.1652719999999999</c:v>
                </c:pt>
                <c:pt idx="2997">
                  <c:v>3.1656569999999999</c:v>
                </c:pt>
                <c:pt idx="2998">
                  <c:v>3.147891</c:v>
                </c:pt>
                <c:pt idx="2999">
                  <c:v>3.128851</c:v>
                </c:pt>
                <c:pt idx="3000">
                  <c:v>3.107936</c:v>
                </c:pt>
                <c:pt idx="3001">
                  <c:v>3.1010360000000001</c:v>
                </c:pt>
                <c:pt idx="3002">
                  <c:v>3.1215670000000002</c:v>
                </c:pt>
                <c:pt idx="3003">
                  <c:v>3.170105</c:v>
                </c:pt>
                <c:pt idx="3004">
                  <c:v>3.2039780000000002</c:v>
                </c:pt>
                <c:pt idx="3005">
                  <c:v>3.224316</c:v>
                </c:pt>
                <c:pt idx="3006">
                  <c:v>3.240399</c:v>
                </c:pt>
                <c:pt idx="3007">
                  <c:v>3.240351</c:v>
                </c:pt>
                <c:pt idx="3008">
                  <c:v>3.216647</c:v>
                </c:pt>
                <c:pt idx="3009">
                  <c:v>3.176139</c:v>
                </c:pt>
                <c:pt idx="3010">
                  <c:v>3.1486360000000002</c:v>
                </c:pt>
                <c:pt idx="3011">
                  <c:v>3.1332260000000001</c:v>
                </c:pt>
                <c:pt idx="3012">
                  <c:v>3.084568</c:v>
                </c:pt>
                <c:pt idx="3013">
                  <c:v>3.0872609999999998</c:v>
                </c:pt>
                <c:pt idx="3014">
                  <c:v>3.120317</c:v>
                </c:pt>
                <c:pt idx="3015">
                  <c:v>3.1261580000000002</c:v>
                </c:pt>
                <c:pt idx="3016">
                  <c:v>3.1278410000000001</c:v>
                </c:pt>
                <c:pt idx="3017">
                  <c:v>3.1413039999999999</c:v>
                </c:pt>
                <c:pt idx="3018">
                  <c:v>3.1452230000000001</c:v>
                </c:pt>
                <c:pt idx="3019">
                  <c:v>3.1316639999999998</c:v>
                </c:pt>
                <c:pt idx="3020">
                  <c:v>3.1325050000000001</c:v>
                </c:pt>
                <c:pt idx="3021">
                  <c:v>3.127192</c:v>
                </c:pt>
                <c:pt idx="3022">
                  <c:v>3.1516169999999999</c:v>
                </c:pt>
                <c:pt idx="3023">
                  <c:v>3.1877499999999999</c:v>
                </c:pt>
                <c:pt idx="3024">
                  <c:v>3.202439</c:v>
                </c:pt>
                <c:pt idx="3025">
                  <c:v>3.1661619999999999</c:v>
                </c:pt>
                <c:pt idx="3026">
                  <c:v>3.0937519999999998</c:v>
                </c:pt>
                <c:pt idx="3027">
                  <c:v>3.0966849999999999</c:v>
                </c:pt>
                <c:pt idx="3028">
                  <c:v>3.1056279999999998</c:v>
                </c:pt>
                <c:pt idx="3029">
                  <c:v>3.126134</c:v>
                </c:pt>
                <c:pt idx="3030">
                  <c:v>3.1615220000000002</c:v>
                </c:pt>
                <c:pt idx="3031">
                  <c:v>3.1661860000000002</c:v>
                </c:pt>
                <c:pt idx="3032">
                  <c:v>3.1546219999999998</c:v>
                </c:pt>
                <c:pt idx="3033">
                  <c:v>3.1474820000000001</c:v>
                </c:pt>
                <c:pt idx="3034">
                  <c:v>3.1266389999999999</c:v>
                </c:pt>
                <c:pt idx="3035">
                  <c:v>3.1333470000000001</c:v>
                </c:pt>
                <c:pt idx="3036">
                  <c:v>3.1682779999999999</c:v>
                </c:pt>
                <c:pt idx="3037">
                  <c:v>3.1842640000000002</c:v>
                </c:pt>
                <c:pt idx="3038">
                  <c:v>3.1733259999999999</c:v>
                </c:pt>
                <c:pt idx="3039">
                  <c:v>3.1798169999999999</c:v>
                </c:pt>
                <c:pt idx="3040">
                  <c:v>3.16859</c:v>
                </c:pt>
                <c:pt idx="3041">
                  <c:v>3.1550310000000001</c:v>
                </c:pt>
                <c:pt idx="3042">
                  <c:v>3.1495980000000001</c:v>
                </c:pt>
                <c:pt idx="3043">
                  <c:v>3.1565699999999999</c:v>
                </c:pt>
                <c:pt idx="3044">
                  <c:v>3.1717629999999999</c:v>
                </c:pt>
                <c:pt idx="3045">
                  <c:v>3.1582520000000001</c:v>
                </c:pt>
                <c:pt idx="3046">
                  <c:v>3.130414</c:v>
                </c:pt>
                <c:pt idx="3047">
                  <c:v>3.1257259999999998</c:v>
                </c:pt>
                <c:pt idx="3048">
                  <c:v>3.1506080000000001</c:v>
                </c:pt>
                <c:pt idx="3049">
                  <c:v>3.1660659999999998</c:v>
                </c:pt>
                <c:pt idx="3050">
                  <c:v>3.1549830000000001</c:v>
                </c:pt>
                <c:pt idx="3051">
                  <c:v>3.158493</c:v>
                </c:pt>
                <c:pt idx="3052">
                  <c:v>3.1976550000000001</c:v>
                </c:pt>
                <c:pt idx="3053">
                  <c:v>3.1810909999999999</c:v>
                </c:pt>
                <c:pt idx="3054">
                  <c:v>3.1862599999999999</c:v>
                </c:pt>
                <c:pt idx="3055">
                  <c:v>3.1980879999999998</c:v>
                </c:pt>
                <c:pt idx="3056">
                  <c:v>3.2110460000000001</c:v>
                </c:pt>
                <c:pt idx="3057">
                  <c:v>3.2057090000000001</c:v>
                </c:pt>
                <c:pt idx="3058">
                  <c:v>3.189505</c:v>
                </c:pt>
                <c:pt idx="3059">
                  <c:v>3.1880389999999998</c:v>
                </c:pt>
                <c:pt idx="3060">
                  <c:v>3.172701</c:v>
                </c:pt>
                <c:pt idx="3061">
                  <c:v>3.156209</c:v>
                </c:pt>
                <c:pt idx="3062">
                  <c:v>3.1565699999999999</c:v>
                </c:pt>
                <c:pt idx="3063">
                  <c:v>3.158541</c:v>
                </c:pt>
                <c:pt idx="3064">
                  <c:v>3.1679650000000001</c:v>
                </c:pt>
                <c:pt idx="3065">
                  <c:v>3.1709939999999999</c:v>
                </c:pt>
                <c:pt idx="3066">
                  <c:v>3.1526269999999998</c:v>
                </c:pt>
                <c:pt idx="3067">
                  <c:v>3.1238269999999999</c:v>
                </c:pt>
                <c:pt idx="3068">
                  <c:v>3.0886070000000001</c:v>
                </c:pt>
                <c:pt idx="3069">
                  <c:v>3.0609120000000001</c:v>
                </c:pt>
                <c:pt idx="3070">
                  <c:v>3.0627390000000001</c:v>
                </c:pt>
                <c:pt idx="3071">
                  <c:v>3.0727639999999998</c:v>
                </c:pt>
                <c:pt idx="3072">
                  <c:v>3.0790150000000001</c:v>
                </c:pt>
                <c:pt idx="3073">
                  <c:v>3.099065</c:v>
                </c:pt>
                <c:pt idx="3074">
                  <c:v>3.1379139999999999</c:v>
                </c:pt>
                <c:pt idx="3075">
                  <c:v>3.1763789999999998</c:v>
                </c:pt>
                <c:pt idx="3076">
                  <c:v>3.2153969999999998</c:v>
                </c:pt>
                <c:pt idx="3077">
                  <c:v>3.2507609999999998</c:v>
                </c:pt>
                <c:pt idx="3078">
                  <c:v>3.2720600000000002</c:v>
                </c:pt>
                <c:pt idx="3079">
                  <c:v>3.2609059999999999</c:v>
                </c:pt>
                <c:pt idx="3080">
                  <c:v>3.2076560000000001</c:v>
                </c:pt>
                <c:pt idx="3081">
                  <c:v>3.1714030000000002</c:v>
                </c:pt>
                <c:pt idx="3082">
                  <c:v>3.1612100000000001</c:v>
                </c:pt>
                <c:pt idx="3083">
                  <c:v>3.1808749999999999</c:v>
                </c:pt>
                <c:pt idx="3084">
                  <c:v>3.171691</c:v>
                </c:pt>
                <c:pt idx="3085">
                  <c:v>3.1456309999999998</c:v>
                </c:pt>
                <c:pt idx="3086">
                  <c:v>3.1551269999999998</c:v>
                </c:pt>
                <c:pt idx="3087">
                  <c:v>3.1474579999999999</c:v>
                </c:pt>
                <c:pt idx="3088">
                  <c:v>3.1174080000000002</c:v>
                </c:pt>
                <c:pt idx="3089">
                  <c:v>3.1150280000000001</c:v>
                </c:pt>
                <c:pt idx="3090">
                  <c:v>3.1207729999999998</c:v>
                </c:pt>
                <c:pt idx="3091">
                  <c:v>3.1164700000000001</c:v>
                </c:pt>
                <c:pt idx="3092">
                  <c:v>3.1132010000000001</c:v>
                </c:pt>
                <c:pt idx="3093">
                  <c:v>3.1464249999999998</c:v>
                </c:pt>
                <c:pt idx="3094">
                  <c:v>3.1871489999999998</c:v>
                </c:pt>
                <c:pt idx="3095">
                  <c:v>3.1767400000000001</c:v>
                </c:pt>
                <c:pt idx="3096">
                  <c:v>3.1563050000000001</c:v>
                </c:pt>
                <c:pt idx="3097">
                  <c:v>3.1519780000000002</c:v>
                </c:pt>
                <c:pt idx="3098">
                  <c:v>3.1350769999999999</c:v>
                </c:pt>
                <c:pt idx="3099">
                  <c:v>3.1244999999999998</c:v>
                </c:pt>
                <c:pt idx="3100">
                  <c:v>3.120317</c:v>
                </c:pt>
                <c:pt idx="3101">
                  <c:v>3.099113</c:v>
                </c:pt>
                <c:pt idx="3102">
                  <c:v>3.110652</c:v>
                </c:pt>
                <c:pt idx="3103">
                  <c:v>3.1338750000000002</c:v>
                </c:pt>
                <c:pt idx="3104">
                  <c:v>3.111974</c:v>
                </c:pt>
                <c:pt idx="3105">
                  <c:v>3.1413760000000002</c:v>
                </c:pt>
                <c:pt idx="3106">
                  <c:v>3.1593819999999999</c:v>
                </c:pt>
                <c:pt idx="3107">
                  <c:v>3.181187</c:v>
                </c:pt>
                <c:pt idx="3108">
                  <c:v>3.1710419999999999</c:v>
                </c:pt>
                <c:pt idx="3109">
                  <c:v>3.155656</c:v>
                </c:pt>
                <c:pt idx="3110">
                  <c:v>3.145559</c:v>
                </c:pt>
                <c:pt idx="3111">
                  <c:v>3.1352699999999998</c:v>
                </c:pt>
                <c:pt idx="3112">
                  <c:v>3.1420490000000001</c:v>
                </c:pt>
                <c:pt idx="3113">
                  <c:v>3.167748</c:v>
                </c:pt>
                <c:pt idx="3114">
                  <c:v>3.178134</c:v>
                </c:pt>
                <c:pt idx="3115">
                  <c:v>3.186572</c:v>
                </c:pt>
                <c:pt idx="3116">
                  <c:v>3.2025830000000002</c:v>
                </c:pt>
                <c:pt idx="3117">
                  <c:v>3.2139540000000002</c:v>
                </c:pt>
                <c:pt idx="3118">
                  <c:v>3.2090740000000002</c:v>
                </c:pt>
                <c:pt idx="3119">
                  <c:v>3.1640700000000002</c:v>
                </c:pt>
                <c:pt idx="3120">
                  <c:v>3.1398860000000002</c:v>
                </c:pt>
                <c:pt idx="3121">
                  <c:v>3.1739989999999998</c:v>
                </c:pt>
                <c:pt idx="3122">
                  <c:v>3.1708980000000002</c:v>
                </c:pt>
                <c:pt idx="3123">
                  <c:v>3.167484</c:v>
                </c:pt>
                <c:pt idx="3124">
                  <c:v>3.1346690000000001</c:v>
                </c:pt>
                <c:pt idx="3125">
                  <c:v>3.1158450000000002</c:v>
                </c:pt>
                <c:pt idx="3126">
                  <c:v>3.11748</c:v>
                </c:pt>
                <c:pt idx="3127">
                  <c:v>3.120028</c:v>
                </c:pt>
                <c:pt idx="3128">
                  <c:v>3.1444770000000002</c:v>
                </c:pt>
                <c:pt idx="3129">
                  <c:v>3.158709</c:v>
                </c:pt>
                <c:pt idx="3130">
                  <c:v>3.1873420000000001</c:v>
                </c:pt>
                <c:pt idx="3131">
                  <c:v>3.203665</c:v>
                </c:pt>
                <c:pt idx="3132">
                  <c:v>3.1811630000000002</c:v>
                </c:pt>
                <c:pt idx="3133">
                  <c:v>3.1539489999999999</c:v>
                </c:pt>
                <c:pt idx="3134">
                  <c:v>3.192078</c:v>
                </c:pt>
                <c:pt idx="3135">
                  <c:v>3.191236</c:v>
                </c:pt>
                <c:pt idx="3136">
                  <c:v>3.1792639999999999</c:v>
                </c:pt>
                <c:pt idx="3137">
                  <c:v>3.1988569999999998</c:v>
                </c:pt>
                <c:pt idx="3138">
                  <c:v>3.1854179999999999</c:v>
                </c:pt>
                <c:pt idx="3139">
                  <c:v>3.130125</c:v>
                </c:pt>
                <c:pt idx="3140">
                  <c:v>3.110436</c:v>
                </c:pt>
                <c:pt idx="3141">
                  <c:v>3.1169989999999999</c:v>
                </c:pt>
                <c:pt idx="3142">
                  <c:v>3.1509200000000002</c:v>
                </c:pt>
                <c:pt idx="3143">
                  <c:v>3.1904430000000001</c:v>
                </c:pt>
                <c:pt idx="3144">
                  <c:v>3.1692390000000001</c:v>
                </c:pt>
                <c:pt idx="3145">
                  <c:v>3.1409910000000001</c:v>
                </c:pt>
                <c:pt idx="3146">
                  <c:v>3.144838</c:v>
                </c:pt>
                <c:pt idx="3147">
                  <c:v>3.158156</c:v>
                </c:pt>
                <c:pt idx="3148">
                  <c:v>3.1955149999999999</c:v>
                </c:pt>
                <c:pt idx="3149">
                  <c:v>3.2084250000000001</c:v>
                </c:pt>
                <c:pt idx="3150">
                  <c:v>3.1865000000000001</c:v>
                </c:pt>
                <c:pt idx="3151">
                  <c:v>3.1719560000000002</c:v>
                </c:pt>
                <c:pt idx="3152">
                  <c:v>3.1688299999999998</c:v>
                </c:pt>
                <c:pt idx="3153">
                  <c:v>3.1486360000000002</c:v>
                </c:pt>
                <c:pt idx="3154">
                  <c:v>3.125149</c:v>
                </c:pt>
                <c:pt idx="3155">
                  <c:v>3.131856</c:v>
                </c:pt>
                <c:pt idx="3156">
                  <c:v>3.1338029999999999</c:v>
                </c:pt>
                <c:pt idx="3157">
                  <c:v>3.1291639999999998</c:v>
                </c:pt>
                <c:pt idx="3158">
                  <c:v>3.1351740000000001</c:v>
                </c:pt>
                <c:pt idx="3159">
                  <c:v>3.1424820000000002</c:v>
                </c:pt>
                <c:pt idx="3160">
                  <c:v>3.1392359999999999</c:v>
                </c:pt>
                <c:pt idx="3161">
                  <c:v>3.1321690000000002</c:v>
                </c:pt>
                <c:pt idx="3162">
                  <c:v>3.1314950000000001</c:v>
                </c:pt>
                <c:pt idx="3163">
                  <c:v>3.1550310000000001</c:v>
                </c:pt>
                <c:pt idx="3164">
                  <c:v>3.1608969999999998</c:v>
                </c:pt>
                <c:pt idx="3165">
                  <c:v>3.1627000000000001</c:v>
                </c:pt>
                <c:pt idx="3166">
                  <c:v>3.147675</c:v>
                </c:pt>
                <c:pt idx="3167">
                  <c:v>3.1227209999999999</c:v>
                </c:pt>
                <c:pt idx="3168">
                  <c:v>3.1314229999999998</c:v>
                </c:pt>
                <c:pt idx="3169">
                  <c:v>3.1578200000000001</c:v>
                </c:pt>
                <c:pt idx="3170">
                  <c:v>3.1625079999999999</c:v>
                </c:pt>
                <c:pt idx="3171">
                  <c:v>3.1506080000000001</c:v>
                </c:pt>
                <c:pt idx="3172">
                  <c:v>3.1308220000000002</c:v>
                </c:pt>
                <c:pt idx="3173">
                  <c:v>3.1308699999999998</c:v>
                </c:pt>
                <c:pt idx="3174">
                  <c:v>3.124091</c:v>
                </c:pt>
                <c:pt idx="3175">
                  <c:v>3.1455350000000002</c:v>
                </c:pt>
                <c:pt idx="3176">
                  <c:v>3.1798890000000002</c:v>
                </c:pt>
                <c:pt idx="3177">
                  <c:v>3.1966929999999998</c:v>
                </c:pt>
                <c:pt idx="3178">
                  <c:v>3.1983039999999998</c:v>
                </c:pt>
                <c:pt idx="3179">
                  <c:v>3.1648160000000001</c:v>
                </c:pt>
                <c:pt idx="3180">
                  <c:v>3.1449820000000002</c:v>
                </c:pt>
                <c:pt idx="3181">
                  <c:v>3.1293319999999998</c:v>
                </c:pt>
                <c:pt idx="3182">
                  <c:v>3.0821399999999999</c:v>
                </c:pt>
                <c:pt idx="3183">
                  <c:v>3.0693990000000002</c:v>
                </c:pt>
                <c:pt idx="3184">
                  <c:v>3.084568</c:v>
                </c:pt>
                <c:pt idx="3185">
                  <c:v>3.0989209999999998</c:v>
                </c:pt>
                <c:pt idx="3186">
                  <c:v>3.1524830000000001</c:v>
                </c:pt>
                <c:pt idx="3187">
                  <c:v>3.1717629999999999</c:v>
                </c:pt>
                <c:pt idx="3188">
                  <c:v>3.1621229999999998</c:v>
                </c:pt>
                <c:pt idx="3189">
                  <c:v>3.1474099999999998</c:v>
                </c:pt>
                <c:pt idx="3190">
                  <c:v>3.130125</c:v>
                </c:pt>
                <c:pt idx="3191">
                  <c:v>3.1379860000000002</c:v>
                </c:pt>
                <c:pt idx="3192">
                  <c:v>3.1584690000000002</c:v>
                </c:pt>
                <c:pt idx="3193">
                  <c:v>3.1885919999999999</c:v>
                </c:pt>
                <c:pt idx="3194">
                  <c:v>3.1869329999999998</c:v>
                </c:pt>
                <c:pt idx="3195">
                  <c:v>3.1485159999999999</c:v>
                </c:pt>
                <c:pt idx="3196">
                  <c:v>3.1320239999999999</c:v>
                </c:pt>
                <c:pt idx="3197">
                  <c:v>3.1076950000000001</c:v>
                </c:pt>
                <c:pt idx="3198">
                  <c:v>3.0995210000000002</c:v>
                </c:pt>
                <c:pt idx="3199">
                  <c:v>3.12676</c:v>
                </c:pt>
                <c:pt idx="3200">
                  <c:v>3.1743359999999998</c:v>
                </c:pt>
                <c:pt idx="3201">
                  <c:v>3.2645599999999999</c:v>
                </c:pt>
                <c:pt idx="3202">
                  <c:v>3.275979</c:v>
                </c:pt>
                <c:pt idx="3203">
                  <c:v>3.230855</c:v>
                </c:pt>
                <c:pt idx="3204">
                  <c:v>3.2092429999999998</c:v>
                </c:pt>
                <c:pt idx="3205">
                  <c:v>3.1921740000000001</c:v>
                </c:pt>
                <c:pt idx="3206">
                  <c:v>3.1598630000000001</c:v>
                </c:pt>
                <c:pt idx="3207">
                  <c:v>3.1730849999999999</c:v>
                </c:pt>
                <c:pt idx="3208">
                  <c:v>3.1701290000000002</c:v>
                </c:pt>
                <c:pt idx="3209">
                  <c:v>3.1506799999999999</c:v>
                </c:pt>
                <c:pt idx="3210">
                  <c:v>3.1612339999999999</c:v>
                </c:pt>
                <c:pt idx="3211">
                  <c:v>3.196453</c:v>
                </c:pt>
                <c:pt idx="3212">
                  <c:v>3.2077279999999999</c:v>
                </c:pt>
                <c:pt idx="3213">
                  <c:v>3.1859470000000001</c:v>
                </c:pt>
                <c:pt idx="3214">
                  <c:v>3.1277689999999998</c:v>
                </c:pt>
                <c:pt idx="3215">
                  <c:v>3.0997379999999999</c:v>
                </c:pt>
                <c:pt idx="3216">
                  <c:v>3.073029</c:v>
                </c:pt>
                <c:pt idx="3217">
                  <c:v>3.084184</c:v>
                </c:pt>
                <c:pt idx="3218">
                  <c:v>3.1040169999999998</c:v>
                </c:pt>
                <c:pt idx="3219">
                  <c:v>3.1283219999999998</c:v>
                </c:pt>
                <c:pt idx="3220">
                  <c:v>3.1484920000000001</c:v>
                </c:pt>
                <c:pt idx="3221">
                  <c:v>3.1565940000000001</c:v>
                </c:pt>
                <c:pt idx="3222">
                  <c:v>3.1687099999999999</c:v>
                </c:pt>
                <c:pt idx="3223">
                  <c:v>3.1696240000000002</c:v>
                </c:pt>
                <c:pt idx="3224">
                  <c:v>3.124403</c:v>
                </c:pt>
                <c:pt idx="3225">
                  <c:v>3.1223359999999998</c:v>
                </c:pt>
                <c:pt idx="3226">
                  <c:v>3.141184</c:v>
                </c:pt>
                <c:pt idx="3227">
                  <c:v>3.1407989999999999</c:v>
                </c:pt>
                <c:pt idx="3228">
                  <c:v>3.136352</c:v>
                </c:pt>
                <c:pt idx="3229">
                  <c:v>3.1558000000000002</c:v>
                </c:pt>
                <c:pt idx="3230">
                  <c:v>3.1444049999999999</c:v>
                </c:pt>
                <c:pt idx="3231">
                  <c:v>3.1546699999999999</c:v>
                </c:pt>
                <c:pt idx="3232">
                  <c:v>3.1656569999999999</c:v>
                </c:pt>
                <c:pt idx="3233">
                  <c:v>3.1917650000000002</c:v>
                </c:pt>
                <c:pt idx="3234">
                  <c:v>3.1977989999999998</c:v>
                </c:pt>
                <c:pt idx="3235">
                  <c:v>3.1813799999999999</c:v>
                </c:pt>
                <c:pt idx="3236">
                  <c:v>3.1584210000000001</c:v>
                </c:pt>
                <c:pt idx="3237">
                  <c:v>3.132193</c:v>
                </c:pt>
                <c:pt idx="3238">
                  <c:v>3.1447180000000001</c:v>
                </c:pt>
                <c:pt idx="3239">
                  <c:v>3.161883</c:v>
                </c:pt>
                <c:pt idx="3240">
                  <c:v>3.1371449999999999</c:v>
                </c:pt>
                <c:pt idx="3241">
                  <c:v>3.118201</c:v>
                </c:pt>
                <c:pt idx="3242">
                  <c:v>3.1340919999999999</c:v>
                </c:pt>
                <c:pt idx="3243">
                  <c:v>3.1496219999999999</c:v>
                </c:pt>
                <c:pt idx="3244">
                  <c:v>3.1447180000000001</c:v>
                </c:pt>
                <c:pt idx="3245">
                  <c:v>3.1398130000000002</c:v>
                </c:pt>
                <c:pt idx="3246">
                  <c:v>3.1449820000000002</c:v>
                </c:pt>
                <c:pt idx="3247">
                  <c:v>3.1415199999999999</c:v>
                </c:pt>
                <c:pt idx="3248">
                  <c:v>3.1359430000000001</c:v>
                </c:pt>
                <c:pt idx="3249">
                  <c:v>3.1326969999999998</c:v>
                </c:pt>
                <c:pt idx="3250">
                  <c:v>3.1473140000000002</c:v>
                </c:pt>
                <c:pt idx="3251">
                  <c:v>3.1581800000000002</c:v>
                </c:pt>
                <c:pt idx="3252">
                  <c:v>3.144838</c:v>
                </c:pt>
                <c:pt idx="3253">
                  <c:v>3.1244749999999999</c:v>
                </c:pt>
                <c:pt idx="3254">
                  <c:v>3.1158929999999998</c:v>
                </c:pt>
                <c:pt idx="3255">
                  <c:v>3.1139220000000001</c:v>
                </c:pt>
                <c:pt idx="3256">
                  <c:v>3.1158929999999998</c:v>
                </c:pt>
                <c:pt idx="3257">
                  <c:v>3.106109</c:v>
                </c:pt>
                <c:pt idx="3258">
                  <c:v>3.1401500000000002</c:v>
                </c:pt>
                <c:pt idx="3259">
                  <c:v>3.171475</c:v>
                </c:pt>
                <c:pt idx="3260">
                  <c:v>3.1422659999999998</c:v>
                </c:pt>
                <c:pt idx="3261">
                  <c:v>3.1094979999999999</c:v>
                </c:pt>
                <c:pt idx="3262">
                  <c:v>3.095675</c:v>
                </c:pt>
                <c:pt idx="3263">
                  <c:v>3.0908190000000002</c:v>
                </c:pt>
                <c:pt idx="3264">
                  <c:v>3.0909390000000001</c:v>
                </c:pt>
                <c:pt idx="3265">
                  <c:v>3.1257739999999998</c:v>
                </c:pt>
                <c:pt idx="3266">
                  <c:v>3.1542859999999999</c:v>
                </c:pt>
                <c:pt idx="3267">
                  <c:v>3.1697679999999999</c:v>
                </c:pt>
                <c:pt idx="3268">
                  <c:v>3.1775090000000001</c:v>
                </c:pt>
                <c:pt idx="3269">
                  <c:v>3.18275</c:v>
                </c:pt>
                <c:pt idx="3270">
                  <c:v>3.1655609999999998</c:v>
                </c:pt>
                <c:pt idx="3271">
                  <c:v>3.13991</c:v>
                </c:pt>
                <c:pt idx="3272">
                  <c:v>3.1325289999999999</c:v>
                </c:pt>
                <c:pt idx="3273">
                  <c:v>3.1394769999999999</c:v>
                </c:pt>
                <c:pt idx="3274">
                  <c:v>3.1692870000000002</c:v>
                </c:pt>
                <c:pt idx="3275">
                  <c:v>3.197559</c:v>
                </c:pt>
                <c:pt idx="3276">
                  <c:v>3.2154449999999999</c:v>
                </c:pt>
                <c:pt idx="3277">
                  <c:v>3.161594</c:v>
                </c:pt>
                <c:pt idx="3278">
                  <c:v>3.152291</c:v>
                </c:pt>
                <c:pt idx="3279">
                  <c:v>3.1751290000000001</c:v>
                </c:pt>
                <c:pt idx="3280">
                  <c:v>3.1565219999999998</c:v>
                </c:pt>
                <c:pt idx="3281">
                  <c:v>3.1608969999999998</c:v>
                </c:pt>
                <c:pt idx="3282">
                  <c:v>3.1448860000000001</c:v>
                </c:pt>
                <c:pt idx="3283">
                  <c:v>3.1279370000000002</c:v>
                </c:pt>
                <c:pt idx="3284">
                  <c:v>3.1845050000000001</c:v>
                </c:pt>
                <c:pt idx="3285">
                  <c:v>3.19679</c:v>
                </c:pt>
                <c:pt idx="3286">
                  <c:v>3.1447660000000002</c:v>
                </c:pt>
                <c:pt idx="3287">
                  <c:v>3.0908669999999998</c:v>
                </c:pt>
                <c:pt idx="3288">
                  <c:v>3.1040169999999998</c:v>
                </c:pt>
                <c:pt idx="3289">
                  <c:v>3.1366399999999999</c:v>
                </c:pt>
                <c:pt idx="3290">
                  <c:v>3.1488290000000001</c:v>
                </c:pt>
                <c:pt idx="3291">
                  <c:v>3.1451259999999999</c:v>
                </c:pt>
                <c:pt idx="3292">
                  <c:v>3.1482519999999998</c:v>
                </c:pt>
                <c:pt idx="3293">
                  <c:v>3.1296919999999999</c:v>
                </c:pt>
                <c:pt idx="3294">
                  <c:v>3.108657</c:v>
                </c:pt>
                <c:pt idx="3295">
                  <c:v>3.1104120000000002</c:v>
                </c:pt>
                <c:pt idx="3296">
                  <c:v>3.1504150000000002</c:v>
                </c:pt>
                <c:pt idx="3297">
                  <c:v>3.1845289999999999</c:v>
                </c:pt>
                <c:pt idx="3298">
                  <c:v>3.1735180000000001</c:v>
                </c:pt>
                <c:pt idx="3299">
                  <c:v>3.1584690000000002</c:v>
                </c:pt>
                <c:pt idx="3300">
                  <c:v>3.1368800000000001</c:v>
                </c:pt>
                <c:pt idx="3301">
                  <c:v>3.136015</c:v>
                </c:pt>
                <c:pt idx="3302">
                  <c:v>3.144501</c:v>
                </c:pt>
                <c:pt idx="3303">
                  <c:v>3.1437560000000002</c:v>
                </c:pt>
                <c:pt idx="3304">
                  <c:v>3.1631809999999998</c:v>
                </c:pt>
                <c:pt idx="3305">
                  <c:v>3.185298</c:v>
                </c:pt>
                <c:pt idx="3306">
                  <c:v>3.1643590000000001</c:v>
                </c:pt>
                <c:pt idx="3307">
                  <c:v>3.1539730000000001</c:v>
                </c:pt>
                <c:pt idx="3308">
                  <c:v>3.1632530000000001</c:v>
                </c:pt>
                <c:pt idx="3309">
                  <c:v>3.170417</c:v>
                </c:pt>
                <c:pt idx="3310">
                  <c:v>3.154045</c:v>
                </c:pt>
                <c:pt idx="3311">
                  <c:v>3.148155</c:v>
                </c:pt>
                <c:pt idx="3312">
                  <c:v>3.1566179999999999</c:v>
                </c:pt>
                <c:pt idx="3313">
                  <c:v>3.142722</c:v>
                </c:pt>
                <c:pt idx="3314">
                  <c:v>3.1332740000000001</c:v>
                </c:pt>
                <c:pt idx="3315">
                  <c:v>3.1277210000000002</c:v>
                </c:pt>
                <c:pt idx="3316">
                  <c:v>3.1482760000000001</c:v>
                </c:pt>
                <c:pt idx="3317">
                  <c:v>3.167027</c:v>
                </c:pt>
                <c:pt idx="3318">
                  <c:v>3.1557279999999999</c:v>
                </c:pt>
                <c:pt idx="3319">
                  <c:v>3.1357750000000002</c:v>
                </c:pt>
                <c:pt idx="3320">
                  <c:v>3.136231</c:v>
                </c:pt>
                <c:pt idx="3321">
                  <c:v>3.1332740000000001</c:v>
                </c:pt>
                <c:pt idx="3322">
                  <c:v>3.1454149999999998</c:v>
                </c:pt>
                <c:pt idx="3323">
                  <c:v>3.1504150000000002</c:v>
                </c:pt>
                <c:pt idx="3324">
                  <c:v>3.1389719999999999</c:v>
                </c:pt>
                <c:pt idx="3325">
                  <c:v>3.1216149999999998</c:v>
                </c:pt>
                <c:pt idx="3326">
                  <c:v>3.11748</c:v>
                </c:pt>
                <c:pt idx="3327">
                  <c:v>3.1287790000000002</c:v>
                </c:pt>
                <c:pt idx="3328">
                  <c:v>3.1433230000000001</c:v>
                </c:pt>
                <c:pt idx="3329">
                  <c:v>3.1486360000000002</c:v>
                </c:pt>
                <c:pt idx="3330">
                  <c:v>3.1463040000000002</c:v>
                </c:pt>
                <c:pt idx="3331">
                  <c:v>3.160873</c:v>
                </c:pt>
                <c:pt idx="3332">
                  <c:v>3.176523</c:v>
                </c:pt>
                <c:pt idx="3333">
                  <c:v>3.1631809999999998</c:v>
                </c:pt>
                <c:pt idx="3334">
                  <c:v>3.142674</c:v>
                </c:pt>
                <c:pt idx="3335">
                  <c:v>3.1310630000000002</c:v>
                </c:pt>
                <c:pt idx="3336">
                  <c:v>3.1249799999999999</c:v>
                </c:pt>
                <c:pt idx="3337">
                  <c:v>3.120269</c:v>
                </c:pt>
                <c:pt idx="3338">
                  <c:v>3.1241629999999998</c:v>
                </c:pt>
                <c:pt idx="3339">
                  <c:v>3.1249319999999998</c:v>
                </c:pt>
                <c:pt idx="3340">
                  <c:v>3.1185860000000001</c:v>
                </c:pt>
                <c:pt idx="3341">
                  <c:v>3.1115900000000001</c:v>
                </c:pt>
                <c:pt idx="3342">
                  <c:v>3.106277</c:v>
                </c:pt>
                <c:pt idx="3343">
                  <c:v>3.107094</c:v>
                </c:pt>
                <c:pt idx="3344">
                  <c:v>3.0974539999999999</c:v>
                </c:pt>
                <c:pt idx="3345">
                  <c:v>3.1141139999999998</c:v>
                </c:pt>
                <c:pt idx="3346">
                  <c:v>3.1569780000000001</c:v>
                </c:pt>
                <c:pt idx="3347">
                  <c:v>3.1722440000000001</c:v>
                </c:pt>
                <c:pt idx="3348">
                  <c:v>3.1460159999999999</c:v>
                </c:pt>
                <c:pt idx="3349">
                  <c:v>3.1392850000000001</c:v>
                </c:pt>
                <c:pt idx="3350">
                  <c:v>3.1154600000000001</c:v>
                </c:pt>
                <c:pt idx="3351">
                  <c:v>3.0847129999999998</c:v>
                </c:pt>
                <c:pt idx="3352">
                  <c:v>3.1058680000000001</c:v>
                </c:pt>
                <c:pt idx="3353">
                  <c:v>3.141785</c:v>
                </c:pt>
                <c:pt idx="3354">
                  <c:v>3.1851539999999998</c:v>
                </c:pt>
                <c:pt idx="3355">
                  <c:v>3.2342689999999998</c:v>
                </c:pt>
                <c:pt idx="3356">
                  <c:v>3.250448</c:v>
                </c:pt>
                <c:pt idx="3357">
                  <c:v>3.2828309999999998</c:v>
                </c:pt>
                <c:pt idx="3358">
                  <c:v>3.301294</c:v>
                </c:pt>
                <c:pt idx="3359">
                  <c:v>3.2878069999999999</c:v>
                </c:pt>
                <c:pt idx="3360">
                  <c:v>3.2312150000000002</c:v>
                </c:pt>
                <c:pt idx="3361">
                  <c:v>3.1872210000000001</c:v>
                </c:pt>
                <c:pt idx="3362">
                  <c:v>3.1349089999999999</c:v>
                </c:pt>
                <c:pt idx="3363">
                  <c:v>3.0917319999999999</c:v>
                </c:pt>
                <c:pt idx="3364">
                  <c:v>3.0748319999999998</c:v>
                </c:pt>
                <c:pt idx="3365">
                  <c:v>3.0931989999999998</c:v>
                </c:pt>
                <c:pt idx="3366">
                  <c:v>3.1340680000000001</c:v>
                </c:pt>
                <c:pt idx="3367">
                  <c:v>3.1481309999999998</c:v>
                </c:pt>
                <c:pt idx="3368">
                  <c:v>3.136015</c:v>
                </c:pt>
                <c:pt idx="3369">
                  <c:v>3.128514</c:v>
                </c:pt>
                <c:pt idx="3370">
                  <c:v>3.120797</c:v>
                </c:pt>
                <c:pt idx="3371">
                  <c:v>3.1172629999999999</c:v>
                </c:pt>
                <c:pt idx="3372">
                  <c:v>3.1318800000000002</c:v>
                </c:pt>
                <c:pt idx="3373">
                  <c:v>3.1471939999999998</c:v>
                </c:pt>
                <c:pt idx="3374">
                  <c:v>3.14628</c:v>
                </c:pt>
                <c:pt idx="3375">
                  <c:v>3.172749</c:v>
                </c:pt>
                <c:pt idx="3376">
                  <c:v>3.1810670000000001</c:v>
                </c:pt>
                <c:pt idx="3377">
                  <c:v>3.130414</c:v>
                </c:pt>
                <c:pt idx="3378">
                  <c:v>3.0924779999999998</c:v>
                </c:pt>
                <c:pt idx="3379">
                  <c:v>3.0871409999999999</c:v>
                </c:pt>
                <c:pt idx="3380">
                  <c:v>3.0931030000000002</c:v>
                </c:pt>
                <c:pt idx="3381">
                  <c:v>3.11171</c:v>
                </c:pt>
                <c:pt idx="3382">
                  <c:v>3.1353659999999999</c:v>
                </c:pt>
                <c:pt idx="3383">
                  <c:v>3.163926</c:v>
                </c:pt>
                <c:pt idx="3384">
                  <c:v>3.1819320000000002</c:v>
                </c:pt>
                <c:pt idx="3385">
                  <c:v>3.1700560000000002</c:v>
                </c:pt>
                <c:pt idx="3386">
                  <c:v>3.1742159999999999</c:v>
                </c:pt>
                <c:pt idx="3387">
                  <c:v>3.1809470000000002</c:v>
                </c:pt>
                <c:pt idx="3388">
                  <c:v>3.1707779999999999</c:v>
                </c:pt>
                <c:pt idx="3389">
                  <c:v>3.138347</c:v>
                </c:pt>
                <c:pt idx="3390">
                  <c:v>3.1203409999999998</c:v>
                </c:pt>
                <c:pt idx="3391">
                  <c:v>3.140943</c:v>
                </c:pt>
                <c:pt idx="3392">
                  <c:v>3.1542859999999999</c:v>
                </c:pt>
                <c:pt idx="3393">
                  <c:v>3.15645</c:v>
                </c:pt>
                <c:pt idx="3394">
                  <c:v>3.1508479999999999</c:v>
                </c:pt>
                <c:pt idx="3395">
                  <c:v>3.1282019999999999</c:v>
                </c:pt>
                <c:pt idx="3396">
                  <c:v>3.1153400000000002</c:v>
                </c:pt>
                <c:pt idx="3397">
                  <c:v>3.1195949999999999</c:v>
                </c:pt>
                <c:pt idx="3398">
                  <c:v>3.1136810000000001</c:v>
                </c:pt>
                <c:pt idx="3399">
                  <c:v>3.1098590000000002</c:v>
                </c:pt>
                <c:pt idx="3400">
                  <c:v>3.1314229999999998</c:v>
                </c:pt>
                <c:pt idx="3401">
                  <c:v>3.1537809999999999</c:v>
                </c:pt>
                <c:pt idx="3402">
                  <c:v>3.1708020000000001</c:v>
                </c:pt>
                <c:pt idx="3403">
                  <c:v>3.1841680000000001</c:v>
                </c:pt>
                <c:pt idx="3404">
                  <c:v>3.1857069999999998</c:v>
                </c:pt>
                <c:pt idx="3405">
                  <c:v>3.1686619999999999</c:v>
                </c:pt>
                <c:pt idx="3406">
                  <c:v>3.1613060000000002</c:v>
                </c:pt>
                <c:pt idx="3407">
                  <c:v>3.1022859999999999</c:v>
                </c:pt>
                <c:pt idx="3408">
                  <c:v>3.1022859999999999</c:v>
                </c:pt>
                <c:pt idx="3409">
                  <c:v>3.1493090000000001</c:v>
                </c:pt>
                <c:pt idx="3410">
                  <c:v>3.1364960000000002</c:v>
                </c:pt>
                <c:pt idx="3411">
                  <c:v>3.1397409999999999</c:v>
                </c:pt>
                <c:pt idx="3412">
                  <c:v>3.1398860000000002</c:v>
                </c:pt>
                <c:pt idx="3413">
                  <c:v>3.1157490000000001</c:v>
                </c:pt>
                <c:pt idx="3414">
                  <c:v>3.1073110000000002</c:v>
                </c:pt>
                <c:pt idx="3415">
                  <c:v>3.1224799999999999</c:v>
                </c:pt>
                <c:pt idx="3416">
                  <c:v>3.1186340000000001</c:v>
                </c:pt>
                <c:pt idx="3417">
                  <c:v>3.1085609999999999</c:v>
                </c:pt>
                <c:pt idx="3418">
                  <c:v>3.0961319999999999</c:v>
                </c:pt>
                <c:pt idx="3419">
                  <c:v>3.0761539999999998</c:v>
                </c:pt>
                <c:pt idx="3420">
                  <c:v>3.0747840000000002</c:v>
                </c:pt>
                <c:pt idx="3421">
                  <c:v>3.092622</c:v>
                </c:pt>
                <c:pt idx="3422">
                  <c:v>3.094665</c:v>
                </c:pt>
                <c:pt idx="3423">
                  <c:v>3.10344</c:v>
                </c:pt>
                <c:pt idx="3424">
                  <c:v>3.14818</c:v>
                </c:pt>
                <c:pt idx="3425">
                  <c:v>3.168085</c:v>
                </c:pt>
                <c:pt idx="3426">
                  <c:v>3.155392</c:v>
                </c:pt>
                <c:pt idx="3427">
                  <c:v>3.1438760000000001</c:v>
                </c:pt>
                <c:pt idx="3428">
                  <c:v>3.1229610000000001</c:v>
                </c:pt>
                <c:pt idx="3429">
                  <c:v>3.101613</c:v>
                </c:pt>
                <c:pt idx="3430">
                  <c:v>3.088463</c:v>
                </c:pt>
                <c:pt idx="3431">
                  <c:v>3.0960359999999998</c:v>
                </c:pt>
                <c:pt idx="3432">
                  <c:v>3.135799</c:v>
                </c:pt>
                <c:pt idx="3433">
                  <c:v>3.164215</c:v>
                </c:pt>
                <c:pt idx="3434">
                  <c:v>3.1575790000000001</c:v>
                </c:pt>
                <c:pt idx="3435">
                  <c:v>3.145391</c:v>
                </c:pt>
                <c:pt idx="3436">
                  <c:v>3.1519780000000002</c:v>
                </c:pt>
                <c:pt idx="3437">
                  <c:v>3.1099549999999998</c:v>
                </c:pt>
                <c:pt idx="3438">
                  <c:v>3.095939</c:v>
                </c:pt>
                <c:pt idx="3439">
                  <c:v>3.133899</c:v>
                </c:pt>
                <c:pt idx="3440">
                  <c:v>3.1647430000000001</c:v>
                </c:pt>
                <c:pt idx="3441">
                  <c:v>3.1656810000000002</c:v>
                </c:pt>
                <c:pt idx="3442">
                  <c:v>3.1565460000000001</c:v>
                </c:pt>
                <c:pt idx="3443">
                  <c:v>3.168253</c:v>
                </c:pt>
                <c:pt idx="3444">
                  <c:v>3.1747930000000002</c:v>
                </c:pt>
                <c:pt idx="3445">
                  <c:v>3.1973180000000001</c:v>
                </c:pt>
                <c:pt idx="3446">
                  <c:v>3.1956359999999999</c:v>
                </c:pt>
                <c:pt idx="3447">
                  <c:v>3.1826539999999999</c:v>
                </c:pt>
                <c:pt idx="3448">
                  <c:v>3.1907070000000002</c:v>
                </c:pt>
                <c:pt idx="3449">
                  <c:v>3.1735660000000001</c:v>
                </c:pt>
                <c:pt idx="3450">
                  <c:v>3.1258219999999999</c:v>
                </c:pt>
                <c:pt idx="3451">
                  <c:v>3.084136</c:v>
                </c:pt>
                <c:pt idx="3452">
                  <c:v>3.1098110000000001</c:v>
                </c:pt>
                <c:pt idx="3453">
                  <c:v>3.1330580000000001</c:v>
                </c:pt>
                <c:pt idx="3454">
                  <c:v>3.1588050000000001</c:v>
                </c:pt>
                <c:pt idx="3455">
                  <c:v>3.1653440000000002</c:v>
                </c:pt>
                <c:pt idx="3456">
                  <c:v>3.1485880000000002</c:v>
                </c:pt>
                <c:pt idx="3457">
                  <c:v>3.1511130000000001</c:v>
                </c:pt>
                <c:pt idx="3458">
                  <c:v>3.1456309999999998</c:v>
                </c:pt>
                <c:pt idx="3459">
                  <c:v>3.1395490000000001</c:v>
                </c:pt>
                <c:pt idx="3460">
                  <c:v>3.1345489999999998</c:v>
                </c:pt>
                <c:pt idx="3461">
                  <c:v>3.1518099999999998</c:v>
                </c:pt>
                <c:pt idx="3462">
                  <c:v>3.1744080000000001</c:v>
                </c:pt>
                <c:pt idx="3463">
                  <c:v>3.1878709999999999</c:v>
                </c:pt>
                <c:pt idx="3464">
                  <c:v>3.1818840000000002</c:v>
                </c:pt>
                <c:pt idx="3465">
                  <c:v>3.152218</c:v>
                </c:pt>
                <c:pt idx="3466">
                  <c:v>3.1275770000000001</c:v>
                </c:pt>
                <c:pt idx="3467">
                  <c:v>3.0894010000000001</c:v>
                </c:pt>
                <c:pt idx="3468">
                  <c:v>3.0785819999999999</c:v>
                </c:pt>
                <c:pt idx="3469">
                  <c:v>3.092886</c:v>
                </c:pt>
                <c:pt idx="3470">
                  <c:v>3.0816590000000001</c:v>
                </c:pt>
                <c:pt idx="3471">
                  <c:v>3.108609</c:v>
                </c:pt>
                <c:pt idx="3472">
                  <c:v>3.1591420000000001</c:v>
                </c:pt>
                <c:pt idx="3473">
                  <c:v>3.20804</c:v>
                </c:pt>
                <c:pt idx="3474">
                  <c:v>3.2121749999999998</c:v>
                </c:pt>
                <c:pt idx="3475">
                  <c:v>3.1802260000000002</c:v>
                </c:pt>
                <c:pt idx="3476">
                  <c:v>3.143227</c:v>
                </c:pt>
                <c:pt idx="3477">
                  <c:v>3.1117819999999998</c:v>
                </c:pt>
                <c:pt idx="3478">
                  <c:v>3.1035360000000001</c:v>
                </c:pt>
                <c:pt idx="3479">
                  <c:v>3.1013489999999999</c:v>
                </c:pt>
                <c:pt idx="3480">
                  <c:v>3.1119020000000002</c:v>
                </c:pt>
                <c:pt idx="3481">
                  <c:v>3.1213500000000001</c:v>
                </c:pt>
                <c:pt idx="3482">
                  <c:v>3.1248360000000002</c:v>
                </c:pt>
                <c:pt idx="3483">
                  <c:v>3.1232250000000001</c:v>
                </c:pt>
                <c:pt idx="3484">
                  <c:v>3.1299570000000001</c:v>
                </c:pt>
                <c:pt idx="3485">
                  <c:v>3.1298849999999998</c:v>
                </c:pt>
                <c:pt idx="3486">
                  <c:v>3.1427939999999999</c:v>
                </c:pt>
                <c:pt idx="3487">
                  <c:v>3.1521219999999999</c:v>
                </c:pt>
                <c:pt idx="3488">
                  <c:v>3.1550790000000002</c:v>
                </c:pt>
                <c:pt idx="3489">
                  <c:v>3.152002</c:v>
                </c:pt>
                <c:pt idx="3490">
                  <c:v>3.1303169999999998</c:v>
                </c:pt>
                <c:pt idx="3491">
                  <c:v>3.1167590000000001</c:v>
                </c:pt>
                <c:pt idx="3492">
                  <c:v>3.1118060000000001</c:v>
                </c:pt>
                <c:pt idx="3493">
                  <c:v>3.1049310000000001</c:v>
                </c:pt>
                <c:pt idx="3494">
                  <c:v>3.1151</c:v>
                </c:pt>
                <c:pt idx="3495">
                  <c:v>3.1299090000000001</c:v>
                </c:pt>
                <c:pt idx="3496">
                  <c:v>3.1276489999999999</c:v>
                </c:pt>
                <c:pt idx="3497">
                  <c:v>3.1301969999999999</c:v>
                </c:pt>
                <c:pt idx="3498">
                  <c:v>3.1460400000000002</c:v>
                </c:pt>
                <c:pt idx="3499">
                  <c:v>3.1599590000000002</c:v>
                </c:pt>
                <c:pt idx="3500">
                  <c:v>3.14717</c:v>
                </c:pt>
                <c:pt idx="3501">
                  <c:v>3.1529400000000001</c:v>
                </c:pt>
                <c:pt idx="3502">
                  <c:v>3.1550790000000002</c:v>
                </c:pt>
                <c:pt idx="3503">
                  <c:v>3.1395729999999999</c:v>
                </c:pt>
                <c:pt idx="3504">
                  <c:v>3.152771</c:v>
                </c:pt>
                <c:pt idx="3505">
                  <c:v>3.1632769999999999</c:v>
                </c:pt>
                <c:pt idx="3506">
                  <c:v>3.154382</c:v>
                </c:pt>
                <c:pt idx="3507">
                  <c:v>3.1314470000000001</c:v>
                </c:pt>
                <c:pt idx="3508">
                  <c:v>3.0918770000000002</c:v>
                </c:pt>
                <c:pt idx="3509">
                  <c:v>3.071202</c:v>
                </c:pt>
                <c:pt idx="3510">
                  <c:v>3.10582</c:v>
                </c:pt>
                <c:pt idx="3511">
                  <c:v>3.1353900000000001</c:v>
                </c:pt>
                <c:pt idx="3512">
                  <c:v>3.144285</c:v>
                </c:pt>
                <c:pt idx="3513">
                  <c:v>3.0966849999999999</c:v>
                </c:pt>
                <c:pt idx="3514">
                  <c:v>3.1120950000000001</c:v>
                </c:pt>
                <c:pt idx="3515">
                  <c:v>3.1513049999999998</c:v>
                </c:pt>
                <c:pt idx="3516">
                  <c:v>3.167869</c:v>
                </c:pt>
                <c:pt idx="3517">
                  <c:v>3.168085</c:v>
                </c:pt>
                <c:pt idx="3518">
                  <c:v>3.1936640000000001</c:v>
                </c:pt>
                <c:pt idx="3519">
                  <c:v>3.1852499999999999</c:v>
                </c:pt>
                <c:pt idx="3520">
                  <c:v>3.181692</c:v>
                </c:pt>
                <c:pt idx="3521">
                  <c:v>3.2201089999999999</c:v>
                </c:pt>
                <c:pt idx="3522">
                  <c:v>3.1795279999999999</c:v>
                </c:pt>
                <c:pt idx="3523">
                  <c:v>3.1013250000000001</c:v>
                </c:pt>
                <c:pt idx="3524">
                  <c:v>3.0475460000000001</c:v>
                </c:pt>
                <c:pt idx="3525">
                  <c:v>3.0631719999999998</c:v>
                </c:pt>
                <c:pt idx="3526">
                  <c:v>3.1053389999999998</c:v>
                </c:pt>
                <c:pt idx="3527">
                  <c:v>3.1374569999999999</c:v>
                </c:pt>
                <c:pt idx="3528">
                  <c:v>3.147554</c:v>
                </c:pt>
                <c:pt idx="3529">
                  <c:v>3.1284420000000002</c:v>
                </c:pt>
                <c:pt idx="3530">
                  <c:v>3.1040410000000001</c:v>
                </c:pt>
                <c:pt idx="3531">
                  <c:v>3.1002909999999999</c:v>
                </c:pt>
                <c:pt idx="3532">
                  <c:v>3.103729</c:v>
                </c:pt>
                <c:pt idx="3533">
                  <c:v>3.1067819999999999</c:v>
                </c:pt>
                <c:pt idx="3534">
                  <c:v>3.1251250000000002</c:v>
                </c:pt>
                <c:pt idx="3535">
                  <c:v>3.1639020000000002</c:v>
                </c:pt>
                <c:pt idx="3536">
                  <c:v>3.1891690000000001</c:v>
                </c:pt>
                <c:pt idx="3537">
                  <c:v>3.2157089999999999</c:v>
                </c:pt>
                <c:pt idx="3538">
                  <c:v>3.2519390000000001</c:v>
                </c:pt>
                <c:pt idx="3539">
                  <c:v>3.202607</c:v>
                </c:pt>
                <c:pt idx="3540">
                  <c:v>3.1279370000000002</c:v>
                </c:pt>
                <c:pt idx="3541">
                  <c:v>3.1021420000000002</c:v>
                </c:pt>
                <c:pt idx="3542">
                  <c:v>3.1175999999999999</c:v>
                </c:pt>
                <c:pt idx="3543">
                  <c:v>3.1099070000000002</c:v>
                </c:pt>
                <c:pt idx="3544">
                  <c:v>3.1195469999999998</c:v>
                </c:pt>
                <c:pt idx="3545">
                  <c:v>3.1472660000000001</c:v>
                </c:pt>
                <c:pt idx="3546">
                  <c:v>3.1381790000000001</c:v>
                </c:pt>
                <c:pt idx="3547">
                  <c:v>3.112984</c:v>
                </c:pt>
                <c:pt idx="3548">
                  <c:v>3.1146430000000001</c:v>
                </c:pt>
                <c:pt idx="3549">
                  <c:v>3.1274329999999999</c:v>
                </c:pt>
                <c:pt idx="3550">
                  <c:v>3.1219269999999999</c:v>
                </c:pt>
                <c:pt idx="3551">
                  <c:v>3.1304379999999998</c:v>
                </c:pt>
                <c:pt idx="3552">
                  <c:v>3.1560890000000001</c:v>
                </c:pt>
                <c:pt idx="3553">
                  <c:v>3.1713309999999999</c:v>
                </c:pt>
                <c:pt idx="3554">
                  <c:v>3.1759219999999999</c:v>
                </c:pt>
                <c:pt idx="3555">
                  <c:v>3.1609449999999999</c:v>
                </c:pt>
                <c:pt idx="3556">
                  <c:v>3.1428910000000001</c:v>
                </c:pt>
                <c:pt idx="3557">
                  <c:v>3.1203650000000001</c:v>
                </c:pt>
                <c:pt idx="3558">
                  <c:v>3.1139700000000001</c:v>
                </c:pt>
                <c:pt idx="3559">
                  <c:v>3.1427939999999999</c:v>
                </c:pt>
                <c:pt idx="3560">
                  <c:v>3.1375540000000002</c:v>
                </c:pt>
                <c:pt idx="3561">
                  <c:v>3.128298</c:v>
                </c:pt>
                <c:pt idx="3562">
                  <c:v>3.1170230000000001</c:v>
                </c:pt>
                <c:pt idx="3563">
                  <c:v>3.114859</c:v>
                </c:pt>
                <c:pt idx="3564">
                  <c:v>3.1118299999999999</c:v>
                </c:pt>
                <c:pt idx="3565">
                  <c:v>3.1128640000000001</c:v>
                </c:pt>
                <c:pt idx="3566">
                  <c:v>3.1098349999999999</c:v>
                </c:pt>
                <c:pt idx="3567">
                  <c:v>3.1074790000000001</c:v>
                </c:pt>
                <c:pt idx="3568">
                  <c:v>3.1046659999999999</c:v>
                </c:pt>
                <c:pt idx="3569">
                  <c:v>3.099834</c:v>
                </c:pt>
                <c:pt idx="3570">
                  <c:v>3.1058919999999999</c:v>
                </c:pt>
                <c:pt idx="3571">
                  <c:v>3.1293799999999998</c:v>
                </c:pt>
                <c:pt idx="3572">
                  <c:v>3.1590940000000001</c:v>
                </c:pt>
                <c:pt idx="3573">
                  <c:v>3.155897</c:v>
                </c:pt>
                <c:pt idx="3574">
                  <c:v>3.1543100000000002</c:v>
                </c:pt>
                <c:pt idx="3575">
                  <c:v>3.1547190000000001</c:v>
                </c:pt>
                <c:pt idx="3576">
                  <c:v>3.1509680000000002</c:v>
                </c:pt>
                <c:pt idx="3577">
                  <c:v>3.166426</c:v>
                </c:pt>
                <c:pt idx="3578">
                  <c:v>3.1813069999999999</c:v>
                </c:pt>
                <c:pt idx="3579">
                  <c:v>3.161931</c:v>
                </c:pt>
                <c:pt idx="3580">
                  <c:v>3.1396929999999998</c:v>
                </c:pt>
                <c:pt idx="3581">
                  <c:v>3.1613540000000002</c:v>
                </c:pt>
                <c:pt idx="3582">
                  <c:v>3.149165</c:v>
                </c:pt>
                <c:pt idx="3583">
                  <c:v>3.1441889999999999</c:v>
                </c:pt>
                <c:pt idx="3584">
                  <c:v>3.144069</c:v>
                </c:pt>
                <c:pt idx="3585">
                  <c:v>3.1176240000000002</c:v>
                </c:pt>
                <c:pt idx="3586">
                  <c:v>3.1063489999999998</c:v>
                </c:pt>
                <c:pt idx="3587">
                  <c:v>3.0826929999999999</c:v>
                </c:pt>
                <c:pt idx="3588">
                  <c:v>3.1103640000000001</c:v>
                </c:pt>
                <c:pt idx="3589">
                  <c:v>3.1459199999999998</c:v>
                </c:pt>
                <c:pt idx="3590">
                  <c:v>3.126134</c:v>
                </c:pt>
                <c:pt idx="3591">
                  <c:v>3.1147870000000002</c:v>
                </c:pt>
                <c:pt idx="3592">
                  <c:v>3.113537</c:v>
                </c:pt>
                <c:pt idx="3593">
                  <c:v>3.1271680000000002</c:v>
                </c:pt>
                <c:pt idx="3594">
                  <c:v>3.162652</c:v>
                </c:pt>
                <c:pt idx="3595">
                  <c:v>3.1631330000000002</c:v>
                </c:pt>
                <c:pt idx="3596">
                  <c:v>3.1132249999999999</c:v>
                </c:pt>
                <c:pt idx="3597">
                  <c:v>3.0653839999999999</c:v>
                </c:pt>
                <c:pt idx="3598">
                  <c:v>3.0500699999999998</c:v>
                </c:pt>
                <c:pt idx="3599">
                  <c:v>3.094233</c:v>
                </c:pt>
                <c:pt idx="3600">
                  <c:v>3.1610170000000002</c:v>
                </c:pt>
                <c:pt idx="3601">
                  <c:v>3.197727</c:v>
                </c:pt>
                <c:pt idx="3602">
                  <c:v>3.214315</c:v>
                </c:pt>
                <c:pt idx="3603">
                  <c:v>3.1958519999999999</c:v>
                </c:pt>
                <c:pt idx="3604">
                  <c:v>3.1320480000000002</c:v>
                </c:pt>
                <c:pt idx="3605">
                  <c:v>3.1204130000000001</c:v>
                </c:pt>
                <c:pt idx="3606">
                  <c:v>3.0920930000000002</c:v>
                </c:pt>
                <c:pt idx="3607">
                  <c:v>3.0922369999999999</c:v>
                </c:pt>
                <c:pt idx="3608">
                  <c:v>3.0967090000000002</c:v>
                </c:pt>
                <c:pt idx="3609">
                  <c:v>3.1412800000000001</c:v>
                </c:pt>
                <c:pt idx="3610">
                  <c:v>3.2147960000000002</c:v>
                </c:pt>
                <c:pt idx="3611">
                  <c:v>3.2405430000000002</c:v>
                </c:pt>
                <c:pt idx="3612">
                  <c:v>3.2112859999999999</c:v>
                </c:pt>
                <c:pt idx="3613">
                  <c:v>3.1379860000000002</c:v>
                </c:pt>
                <c:pt idx="3614">
                  <c:v>3.0855779999999999</c:v>
                </c:pt>
                <c:pt idx="3615">
                  <c:v>3.092069</c:v>
                </c:pt>
                <c:pt idx="3616">
                  <c:v>3.1063969999999999</c:v>
                </c:pt>
                <c:pt idx="3617">
                  <c:v>3.132746</c:v>
                </c:pt>
                <c:pt idx="3618">
                  <c:v>3.1128640000000001</c:v>
                </c:pt>
                <c:pt idx="3619">
                  <c:v>3.1125029999999998</c:v>
                </c:pt>
                <c:pt idx="3620">
                  <c:v>3.1220720000000002</c:v>
                </c:pt>
                <c:pt idx="3621">
                  <c:v>3.1171669999999998</c:v>
                </c:pt>
                <c:pt idx="3622">
                  <c:v>3.1104120000000002</c:v>
                </c:pt>
                <c:pt idx="3623">
                  <c:v>3.1264470000000002</c:v>
                </c:pt>
                <c:pt idx="3624">
                  <c:v>3.1208689999999999</c:v>
                </c:pt>
                <c:pt idx="3625">
                  <c:v>3.1310630000000002</c:v>
                </c:pt>
                <c:pt idx="3626">
                  <c:v>3.1474579999999999</c:v>
                </c:pt>
                <c:pt idx="3627">
                  <c:v>3.1415929999999999</c:v>
                </c:pt>
                <c:pt idx="3628">
                  <c:v>3.126134</c:v>
                </c:pt>
                <c:pt idx="3629">
                  <c:v>3.1294279999999999</c:v>
                </c:pt>
                <c:pt idx="3630">
                  <c:v>3.1393810000000002</c:v>
                </c:pt>
                <c:pt idx="3631">
                  <c:v>3.1428430000000001</c:v>
                </c:pt>
                <c:pt idx="3632">
                  <c:v>3.1524830000000001</c:v>
                </c:pt>
                <c:pt idx="3633">
                  <c:v>3.153276</c:v>
                </c:pt>
                <c:pt idx="3634">
                  <c:v>3.1404860000000001</c:v>
                </c:pt>
                <c:pt idx="3635">
                  <c:v>3.1407029999999998</c:v>
                </c:pt>
                <c:pt idx="3636">
                  <c:v>3.1652</c:v>
                </c:pt>
                <c:pt idx="3637">
                  <c:v>3.1695280000000001</c:v>
                </c:pt>
                <c:pt idx="3638">
                  <c:v>3.1364239999999999</c:v>
                </c:pt>
                <c:pt idx="3639">
                  <c:v>3.120749</c:v>
                </c:pt>
                <c:pt idx="3640">
                  <c:v>3.1219510000000001</c:v>
                </c:pt>
                <c:pt idx="3641">
                  <c:v>3.1161819999999998</c:v>
                </c:pt>
                <c:pt idx="3642">
                  <c:v>3.0994009999999999</c:v>
                </c:pt>
                <c:pt idx="3643">
                  <c:v>3.1153400000000002</c:v>
                </c:pt>
                <c:pt idx="3644">
                  <c:v>3.130125</c:v>
                </c:pt>
                <c:pt idx="3645">
                  <c:v>3.163421</c:v>
                </c:pt>
                <c:pt idx="3646">
                  <c:v>3.1716190000000002</c:v>
                </c:pt>
                <c:pt idx="3647">
                  <c:v>3.149718</c:v>
                </c:pt>
                <c:pt idx="3648">
                  <c:v>3.1372650000000002</c:v>
                </c:pt>
                <c:pt idx="3649">
                  <c:v>3.1292360000000001</c:v>
                </c:pt>
                <c:pt idx="3650">
                  <c:v>3.1164939999999999</c:v>
                </c:pt>
                <c:pt idx="3651">
                  <c:v>3.1080800000000002</c:v>
                </c:pt>
                <c:pt idx="3652">
                  <c:v>3.122312</c:v>
                </c:pt>
                <c:pt idx="3653">
                  <c:v>3.130077</c:v>
                </c:pt>
                <c:pt idx="3654">
                  <c:v>3.1351019999999998</c:v>
                </c:pt>
                <c:pt idx="3655">
                  <c:v>3.1257739999999998</c:v>
                </c:pt>
                <c:pt idx="3656">
                  <c:v>3.1257980000000001</c:v>
                </c:pt>
                <c:pt idx="3657">
                  <c:v>3.1347649999999998</c:v>
                </c:pt>
                <c:pt idx="3658">
                  <c:v>3.1397409999999999</c:v>
                </c:pt>
                <c:pt idx="3659">
                  <c:v>3.1292119999999999</c:v>
                </c:pt>
                <c:pt idx="3660">
                  <c:v>3.1221920000000001</c:v>
                </c:pt>
                <c:pt idx="3661">
                  <c:v>3.1283460000000001</c:v>
                </c:pt>
                <c:pt idx="3662">
                  <c:v>3.13551</c:v>
                </c:pt>
                <c:pt idx="3663">
                  <c:v>3.1375540000000002</c:v>
                </c:pt>
                <c:pt idx="3664">
                  <c:v>3.1186820000000002</c:v>
                </c:pt>
                <c:pt idx="3665">
                  <c:v>3.125461</c:v>
                </c:pt>
                <c:pt idx="3666">
                  <c:v>3.1462080000000001</c:v>
                </c:pt>
                <c:pt idx="3667">
                  <c:v>3.1430829999999998</c:v>
                </c:pt>
                <c:pt idx="3668">
                  <c:v>3.1845530000000002</c:v>
                </c:pt>
                <c:pt idx="3669">
                  <c:v>3.1955640000000001</c:v>
                </c:pt>
                <c:pt idx="3670">
                  <c:v>3.1584210000000001</c:v>
                </c:pt>
                <c:pt idx="3671">
                  <c:v>3.118754</c:v>
                </c:pt>
                <c:pt idx="3672">
                  <c:v>3.0915879999999998</c:v>
                </c:pt>
                <c:pt idx="3673">
                  <c:v>3.0645180000000001</c:v>
                </c:pt>
                <c:pt idx="3674">
                  <c:v>3.0532919999999999</c:v>
                </c:pt>
                <c:pt idx="3675">
                  <c:v>3.03817</c:v>
                </c:pt>
                <c:pt idx="3676">
                  <c:v>3.094665</c:v>
                </c:pt>
                <c:pt idx="3677">
                  <c:v>3.1762830000000002</c:v>
                </c:pt>
                <c:pt idx="3678">
                  <c:v>3.1329859999999998</c:v>
                </c:pt>
                <c:pt idx="3679">
                  <c:v>3.118465</c:v>
                </c:pt>
                <c:pt idx="3680">
                  <c:v>3.07464</c:v>
                </c:pt>
                <c:pt idx="3681">
                  <c:v>3.0571139999999999</c:v>
                </c:pt>
                <c:pt idx="3682">
                  <c:v>3.0705770000000001</c:v>
                </c:pt>
                <c:pt idx="3683">
                  <c:v>3.1105559999999999</c:v>
                </c:pt>
                <c:pt idx="3684">
                  <c:v>3.1352220000000002</c:v>
                </c:pt>
                <c:pt idx="3685">
                  <c:v>3.1392120000000001</c:v>
                </c:pt>
                <c:pt idx="3686">
                  <c:v>3.1416170000000001</c:v>
                </c:pt>
                <c:pt idx="3687">
                  <c:v>3.1475309999999999</c:v>
                </c:pt>
                <c:pt idx="3688">
                  <c:v>3.1835429999999998</c:v>
                </c:pt>
                <c:pt idx="3689">
                  <c:v>3.2082809999999999</c:v>
                </c:pt>
                <c:pt idx="3690">
                  <c:v>3.227249</c:v>
                </c:pt>
                <c:pt idx="3691">
                  <c:v>3.2144110000000001</c:v>
                </c:pt>
                <c:pt idx="3692">
                  <c:v>3.1415199999999999</c:v>
                </c:pt>
                <c:pt idx="3693">
                  <c:v>3.1023339999999999</c:v>
                </c:pt>
                <c:pt idx="3694">
                  <c:v>3.1049790000000002</c:v>
                </c:pt>
                <c:pt idx="3695">
                  <c:v>3.0939920000000001</c:v>
                </c:pt>
                <c:pt idx="3696">
                  <c:v>3.0995210000000002</c:v>
                </c:pt>
                <c:pt idx="3697">
                  <c:v>3.1233219999999999</c:v>
                </c:pt>
                <c:pt idx="3698">
                  <c:v>3.1478429999999999</c:v>
                </c:pt>
                <c:pt idx="3699">
                  <c:v>3.1427459999999998</c:v>
                </c:pt>
                <c:pt idx="3700">
                  <c:v>3.146833</c:v>
                </c:pt>
                <c:pt idx="3701">
                  <c:v>3.1319759999999999</c:v>
                </c:pt>
                <c:pt idx="3702">
                  <c:v>3.12724</c:v>
                </c:pt>
                <c:pt idx="3703">
                  <c:v>3.1303169999999998</c:v>
                </c:pt>
                <c:pt idx="3704">
                  <c:v>3.1492849999999999</c:v>
                </c:pt>
                <c:pt idx="3705">
                  <c:v>3.167484</c:v>
                </c:pt>
                <c:pt idx="3706">
                  <c:v>3.1619069999999998</c:v>
                </c:pt>
                <c:pt idx="3707">
                  <c:v>3.1449099999999999</c:v>
                </c:pt>
                <c:pt idx="3708">
                  <c:v>3.1243310000000002</c:v>
                </c:pt>
                <c:pt idx="3709">
                  <c:v>3.1294040000000001</c:v>
                </c:pt>
                <c:pt idx="3710">
                  <c:v>3.1666669999999999</c:v>
                </c:pt>
                <c:pt idx="3711">
                  <c:v>3.1560649999999999</c:v>
                </c:pt>
                <c:pt idx="3712">
                  <c:v>3.1515209999999998</c:v>
                </c:pt>
                <c:pt idx="3713">
                  <c:v>3.1354139999999999</c:v>
                </c:pt>
                <c:pt idx="3714">
                  <c:v>3.1104599999999998</c:v>
                </c:pt>
                <c:pt idx="3715">
                  <c:v>3.083583</c:v>
                </c:pt>
                <c:pt idx="3716">
                  <c:v>3.0624509999999998</c:v>
                </c:pt>
                <c:pt idx="3717">
                  <c:v>3.0472090000000001</c:v>
                </c:pt>
                <c:pt idx="3718">
                  <c:v>3.0505270000000002</c:v>
                </c:pt>
                <c:pt idx="3719">
                  <c:v>3.088463</c:v>
                </c:pt>
                <c:pt idx="3720">
                  <c:v>3.11897</c:v>
                </c:pt>
                <c:pt idx="3721">
                  <c:v>3.1580360000000001</c:v>
                </c:pt>
                <c:pt idx="3722">
                  <c:v>3.2172480000000001</c:v>
                </c:pt>
                <c:pt idx="3723">
                  <c:v>3.2443659999999999</c:v>
                </c:pt>
                <c:pt idx="3724">
                  <c:v>3.2315520000000002</c:v>
                </c:pt>
                <c:pt idx="3725">
                  <c:v>3.1836630000000001</c:v>
                </c:pt>
                <c:pt idx="3726">
                  <c:v>3.1253169999999999</c:v>
                </c:pt>
                <c:pt idx="3727">
                  <c:v>3.1024790000000002</c:v>
                </c:pt>
                <c:pt idx="3728">
                  <c:v>3.1049549999999999</c:v>
                </c:pt>
                <c:pt idx="3729">
                  <c:v>3.102887</c:v>
                </c:pt>
                <c:pt idx="3730">
                  <c:v>3.1121669999999999</c:v>
                </c:pt>
                <c:pt idx="3731">
                  <c:v>3.107936</c:v>
                </c:pt>
                <c:pt idx="3732">
                  <c:v>3.1208689999999999</c:v>
                </c:pt>
                <c:pt idx="3733">
                  <c:v>3.1315919999999999</c:v>
                </c:pt>
                <c:pt idx="3734">
                  <c:v>3.1400299999999999</c:v>
                </c:pt>
                <c:pt idx="3735">
                  <c:v>3.1501269999999999</c:v>
                </c:pt>
                <c:pt idx="3736">
                  <c:v>3.1578919999999999</c:v>
                </c:pt>
                <c:pt idx="3737">
                  <c:v>3.1744560000000002</c:v>
                </c:pt>
                <c:pt idx="3738">
                  <c:v>3.1863320000000002</c:v>
                </c:pt>
                <c:pt idx="3739">
                  <c:v>3.172196</c:v>
                </c:pt>
                <c:pt idx="3740">
                  <c:v>3.1458719999999998</c:v>
                </c:pt>
                <c:pt idx="3741">
                  <c:v>3.1175039999999998</c:v>
                </c:pt>
                <c:pt idx="3742">
                  <c:v>3.1081759999999998</c:v>
                </c:pt>
                <c:pt idx="3743">
                  <c:v>3.1107490000000002</c:v>
                </c:pt>
                <c:pt idx="3744">
                  <c:v>3.1332260000000001</c:v>
                </c:pt>
                <c:pt idx="3745">
                  <c:v>3.1339959999999998</c:v>
                </c:pt>
                <c:pt idx="3746">
                  <c:v>3.1021179999999999</c:v>
                </c:pt>
                <c:pt idx="3747">
                  <c:v>3.0838230000000002</c:v>
                </c:pt>
                <c:pt idx="3748">
                  <c:v>3.0556480000000001</c:v>
                </c:pt>
                <c:pt idx="3749">
                  <c:v>3.0434589999999999</c:v>
                </c:pt>
                <c:pt idx="3750">
                  <c:v>3.0558399999999999</c:v>
                </c:pt>
                <c:pt idx="3751">
                  <c:v>3.0815389999999998</c:v>
                </c:pt>
                <c:pt idx="3752">
                  <c:v>3.1088490000000002</c:v>
                </c:pt>
                <c:pt idx="3753">
                  <c:v>3.162436</c:v>
                </c:pt>
                <c:pt idx="3754">
                  <c:v>3.1780140000000001</c:v>
                </c:pt>
                <c:pt idx="3755">
                  <c:v>3.1430349999999998</c:v>
                </c:pt>
                <c:pt idx="3756">
                  <c:v>3.129356</c:v>
                </c:pt>
                <c:pt idx="3757">
                  <c:v>3.1248840000000002</c:v>
                </c:pt>
                <c:pt idx="3758">
                  <c:v>3.1226479999999999</c:v>
                </c:pt>
                <c:pt idx="3759">
                  <c:v>3.1103399999999999</c:v>
                </c:pt>
                <c:pt idx="3760">
                  <c:v>3.107046</c:v>
                </c:pt>
                <c:pt idx="3761">
                  <c:v>3.0914199999999998</c:v>
                </c:pt>
                <c:pt idx="3762">
                  <c:v>3.0993529999999998</c:v>
                </c:pt>
                <c:pt idx="3763">
                  <c:v>3.1015890000000002</c:v>
                </c:pt>
                <c:pt idx="3764">
                  <c:v>3.113537</c:v>
                </c:pt>
                <c:pt idx="3765">
                  <c:v>3.1040410000000001</c:v>
                </c:pt>
                <c:pt idx="3766">
                  <c:v>3.1180810000000001</c:v>
                </c:pt>
                <c:pt idx="3767">
                  <c:v>3.1301730000000001</c:v>
                </c:pt>
                <c:pt idx="3768">
                  <c:v>3.1070220000000002</c:v>
                </c:pt>
                <c:pt idx="3769">
                  <c:v>3.1345489999999998</c:v>
                </c:pt>
                <c:pt idx="3770">
                  <c:v>3.1718109999999999</c:v>
                </c:pt>
                <c:pt idx="3771">
                  <c:v>3.2147960000000002</c:v>
                </c:pt>
                <c:pt idx="3772">
                  <c:v>3.2043379999999999</c:v>
                </c:pt>
                <c:pt idx="3773">
                  <c:v>3.2010209999999999</c:v>
                </c:pt>
                <c:pt idx="3774">
                  <c:v>3.1431789999999999</c:v>
                </c:pt>
                <c:pt idx="3775">
                  <c:v>3.1040410000000001</c:v>
                </c:pt>
                <c:pt idx="3776">
                  <c:v>3.1002909999999999</c:v>
                </c:pt>
                <c:pt idx="3777">
                  <c:v>3.0959880000000002</c:v>
                </c:pt>
                <c:pt idx="3778">
                  <c:v>3.0736539999999999</c:v>
                </c:pt>
                <c:pt idx="3779">
                  <c:v>3.0958429999999999</c:v>
                </c:pt>
                <c:pt idx="3780">
                  <c:v>3.1412559999999998</c:v>
                </c:pt>
                <c:pt idx="3781">
                  <c:v>3.1705130000000001</c:v>
                </c:pt>
                <c:pt idx="3782">
                  <c:v>3.1238510000000002</c:v>
                </c:pt>
                <c:pt idx="3783">
                  <c:v>3.1439720000000002</c:v>
                </c:pt>
                <c:pt idx="3784">
                  <c:v>3.1407029999999998</c:v>
                </c:pt>
                <c:pt idx="3785">
                  <c:v>3.1374339999999998</c:v>
                </c:pt>
                <c:pt idx="3786">
                  <c:v>3.167869</c:v>
                </c:pt>
                <c:pt idx="3787">
                  <c:v>3.2265039999999998</c:v>
                </c:pt>
                <c:pt idx="3788">
                  <c:v>3.2403029999999999</c:v>
                </c:pt>
                <c:pt idx="3789">
                  <c:v>3.234197</c:v>
                </c:pt>
                <c:pt idx="3790">
                  <c:v>3.207824</c:v>
                </c:pt>
                <c:pt idx="3791">
                  <c:v>3.1602000000000001</c:v>
                </c:pt>
                <c:pt idx="3792">
                  <c:v>3.133419</c:v>
                </c:pt>
                <c:pt idx="3793">
                  <c:v>3.1035840000000001</c:v>
                </c:pt>
                <c:pt idx="3794">
                  <c:v>3.0858180000000002</c:v>
                </c:pt>
                <c:pt idx="3795">
                  <c:v>3.0873330000000001</c:v>
                </c:pt>
                <c:pt idx="3796">
                  <c:v>3.0845440000000002</c:v>
                </c:pt>
                <c:pt idx="3797">
                  <c:v>3.0908190000000002</c:v>
                </c:pt>
                <c:pt idx="3798">
                  <c:v>3.1069260000000001</c:v>
                </c:pt>
                <c:pt idx="3799">
                  <c:v>3.107046</c:v>
                </c:pt>
                <c:pt idx="3800">
                  <c:v>3.0976940000000002</c:v>
                </c:pt>
                <c:pt idx="3801">
                  <c:v>3.0943049999999999</c:v>
                </c:pt>
                <c:pt idx="3802">
                  <c:v>3.1026950000000002</c:v>
                </c:pt>
                <c:pt idx="3803">
                  <c:v>3.1173839999999999</c:v>
                </c:pt>
                <c:pt idx="3804">
                  <c:v>3.1317840000000001</c:v>
                </c:pt>
                <c:pt idx="3805">
                  <c:v>3.133731</c:v>
                </c:pt>
                <c:pt idx="3806">
                  <c:v>3.1186820000000002</c:v>
                </c:pt>
                <c:pt idx="3807">
                  <c:v>3.124355</c:v>
                </c:pt>
                <c:pt idx="3808">
                  <c:v>3.149213</c:v>
                </c:pt>
                <c:pt idx="3809">
                  <c:v>3.1406070000000001</c:v>
                </c:pt>
                <c:pt idx="3810">
                  <c:v>3.131856</c:v>
                </c:pt>
                <c:pt idx="3811">
                  <c:v>3.1276969999999999</c:v>
                </c:pt>
                <c:pt idx="3812">
                  <c:v>3.1256780000000002</c:v>
                </c:pt>
                <c:pt idx="3813">
                  <c:v>3.1276009999999999</c:v>
                </c:pt>
                <c:pt idx="3814">
                  <c:v>3.1430349999999998</c:v>
                </c:pt>
                <c:pt idx="3815">
                  <c:v>3.1679170000000001</c:v>
                </c:pt>
                <c:pt idx="3816">
                  <c:v>3.1749610000000001</c:v>
                </c:pt>
                <c:pt idx="3817">
                  <c:v>3.157772</c:v>
                </c:pt>
                <c:pt idx="3818">
                  <c:v>3.1274570000000002</c:v>
                </c:pt>
                <c:pt idx="3819">
                  <c:v>3.1042809999999998</c:v>
                </c:pt>
                <c:pt idx="3820">
                  <c:v>3.0916839999999999</c:v>
                </c:pt>
                <c:pt idx="3821">
                  <c:v>3.089064</c:v>
                </c:pt>
                <c:pt idx="3822">
                  <c:v>3.0881500000000002</c:v>
                </c:pt>
                <c:pt idx="3823">
                  <c:v>3.0865399999999998</c:v>
                </c:pt>
                <c:pt idx="3824">
                  <c:v>3.07714</c:v>
                </c:pt>
                <c:pt idx="3825">
                  <c:v>3.085626</c:v>
                </c:pt>
                <c:pt idx="3826">
                  <c:v>3.10005</c:v>
                </c:pt>
                <c:pt idx="3827">
                  <c:v>3.1225999999999998</c:v>
                </c:pt>
                <c:pt idx="3828">
                  <c:v>3.1527949999999998</c:v>
                </c:pt>
                <c:pt idx="3829">
                  <c:v>3.1231529999999998</c:v>
                </c:pt>
                <c:pt idx="3830">
                  <c:v>3.012543</c:v>
                </c:pt>
                <c:pt idx="3831">
                  <c:v>3.066875</c:v>
                </c:pt>
                <c:pt idx="3832">
                  <c:v>3.1464729999999999</c:v>
                </c:pt>
                <c:pt idx="3833">
                  <c:v>3.2262629999999999</c:v>
                </c:pt>
                <c:pt idx="3834">
                  <c:v>3.3091550000000001</c:v>
                </c:pt>
                <c:pt idx="3835">
                  <c:v>3.3444950000000002</c:v>
                </c:pt>
                <c:pt idx="3836">
                  <c:v>3.3090830000000002</c:v>
                </c:pt>
                <c:pt idx="3837">
                  <c:v>3.2622040000000001</c:v>
                </c:pt>
                <c:pt idx="3838">
                  <c:v>3.2002030000000001</c:v>
                </c:pt>
                <c:pt idx="3839">
                  <c:v>3.1643110000000001</c:v>
                </c:pt>
                <c:pt idx="3840">
                  <c:v>3.1548150000000001</c:v>
                </c:pt>
                <c:pt idx="3841">
                  <c:v>3.1388760000000002</c:v>
                </c:pt>
                <c:pt idx="3842">
                  <c:v>3.1243069999999999</c:v>
                </c:pt>
                <c:pt idx="3843">
                  <c:v>3.1281300000000001</c:v>
                </c:pt>
                <c:pt idx="3844">
                  <c:v>3.1543100000000002</c:v>
                </c:pt>
                <c:pt idx="3845">
                  <c:v>3.219195</c:v>
                </c:pt>
                <c:pt idx="3846">
                  <c:v>3.2381389999999999</c:v>
                </c:pt>
                <c:pt idx="3847">
                  <c:v>3.211767</c:v>
                </c:pt>
                <c:pt idx="3848">
                  <c:v>3.1594310000000001</c:v>
                </c:pt>
                <c:pt idx="3849">
                  <c:v>3.1142820000000002</c:v>
                </c:pt>
                <c:pt idx="3850">
                  <c:v>3.0635089999999998</c:v>
                </c:pt>
                <c:pt idx="3851">
                  <c:v>3.0217019999999999</c:v>
                </c:pt>
                <c:pt idx="3852">
                  <c:v>3.051609</c:v>
                </c:pt>
                <c:pt idx="3853">
                  <c:v>3.0808179999999998</c:v>
                </c:pt>
                <c:pt idx="3854">
                  <c:v>3.1075029999999999</c:v>
                </c:pt>
                <c:pt idx="3855">
                  <c:v>3.142963</c:v>
                </c:pt>
                <c:pt idx="3856">
                  <c:v>3.1537809999999999</c:v>
                </c:pt>
                <c:pt idx="3857">
                  <c:v>3.1597909999999998</c:v>
                </c:pt>
                <c:pt idx="3858">
                  <c:v>3.1612339999999999</c:v>
                </c:pt>
                <c:pt idx="3859">
                  <c:v>3.1489250000000002</c:v>
                </c:pt>
                <c:pt idx="3860">
                  <c:v>3.1200040000000002</c:v>
                </c:pt>
                <c:pt idx="3861">
                  <c:v>3.099065</c:v>
                </c:pt>
                <c:pt idx="3862">
                  <c:v>3.0990890000000002</c:v>
                </c:pt>
                <c:pt idx="3863">
                  <c:v>3.1190660000000001</c:v>
                </c:pt>
                <c:pt idx="3864">
                  <c:v>3.1255570000000001</c:v>
                </c:pt>
                <c:pt idx="3865">
                  <c:v>3.1137540000000001</c:v>
                </c:pt>
                <c:pt idx="3866">
                  <c:v>3.112984</c:v>
                </c:pt>
                <c:pt idx="3867">
                  <c:v>3.1154120000000001</c:v>
                </c:pt>
                <c:pt idx="3868">
                  <c:v>3.1262789999999998</c:v>
                </c:pt>
                <c:pt idx="3869">
                  <c:v>3.1433949999999999</c:v>
                </c:pt>
                <c:pt idx="3870">
                  <c:v>3.1529639999999999</c:v>
                </c:pt>
                <c:pt idx="3871">
                  <c:v>3.1439240000000002</c:v>
                </c:pt>
                <c:pt idx="3872">
                  <c:v>3.1351979999999999</c:v>
                </c:pt>
                <c:pt idx="3873">
                  <c:v>3.14039</c:v>
                </c:pt>
                <c:pt idx="3874">
                  <c:v>3.1389480000000001</c:v>
                </c:pt>
                <c:pt idx="3875">
                  <c:v>3.1371690000000001</c:v>
                </c:pt>
                <c:pt idx="3876">
                  <c:v>3.1391879999999999</c:v>
                </c:pt>
                <c:pt idx="3877">
                  <c:v>3.140463</c:v>
                </c:pt>
                <c:pt idx="3878">
                  <c:v>3.136063</c:v>
                </c:pt>
                <c:pt idx="3879">
                  <c:v>3.1316160000000002</c:v>
                </c:pt>
                <c:pt idx="3880">
                  <c:v>3.124644</c:v>
                </c:pt>
                <c:pt idx="3881">
                  <c:v>3.1340919999999999</c:v>
                </c:pt>
                <c:pt idx="3882">
                  <c:v>3.1294520000000001</c:v>
                </c:pt>
                <c:pt idx="3883">
                  <c:v>3.1362559999999999</c:v>
                </c:pt>
                <c:pt idx="3884">
                  <c:v>3.1387559999999999</c:v>
                </c:pt>
                <c:pt idx="3885">
                  <c:v>3.1395010000000001</c:v>
                </c:pt>
                <c:pt idx="3886">
                  <c:v>3.1147390000000001</c:v>
                </c:pt>
                <c:pt idx="3887">
                  <c:v>3.0951219999999999</c:v>
                </c:pt>
                <c:pt idx="3888">
                  <c:v>3.107383</c:v>
                </c:pt>
                <c:pt idx="3889">
                  <c:v>3.1271680000000002</c:v>
                </c:pt>
                <c:pt idx="3890">
                  <c:v>3.1291639999999998</c:v>
                </c:pt>
                <c:pt idx="3891">
                  <c:v>3.1329379999999998</c:v>
                </c:pt>
                <c:pt idx="3892">
                  <c:v>3.15645</c:v>
                </c:pt>
                <c:pt idx="3893">
                  <c:v>3.1757780000000002</c:v>
                </c:pt>
                <c:pt idx="3894">
                  <c:v>3.1694070000000001</c:v>
                </c:pt>
                <c:pt idx="3895">
                  <c:v>3.1650079999999998</c:v>
                </c:pt>
                <c:pt idx="3896">
                  <c:v>3.1416170000000001</c:v>
                </c:pt>
                <c:pt idx="3897">
                  <c:v>3.1135609999999998</c:v>
                </c:pt>
                <c:pt idx="3898">
                  <c:v>3.0826929999999999</c:v>
                </c:pt>
                <c:pt idx="3899">
                  <c:v>3.0331220000000001</c:v>
                </c:pt>
                <c:pt idx="3900">
                  <c:v>3.0113409999999998</c:v>
                </c:pt>
                <c:pt idx="3901">
                  <c:v>2.9793910000000001</c:v>
                </c:pt>
                <c:pt idx="3902">
                  <c:v>2.9224869999999998</c:v>
                </c:pt>
                <c:pt idx="3903">
                  <c:v>2.9131589999999998</c:v>
                </c:pt>
                <c:pt idx="3904">
                  <c:v>2.9773230000000002</c:v>
                </c:pt>
                <c:pt idx="3905">
                  <c:v>3.0602870000000002</c:v>
                </c:pt>
                <c:pt idx="3906">
                  <c:v>3.1277689999999998</c:v>
                </c:pt>
                <c:pt idx="3907">
                  <c:v>3.2097950000000002</c:v>
                </c:pt>
                <c:pt idx="3908">
                  <c:v>3.2818209999999999</c:v>
                </c:pt>
                <c:pt idx="3909">
                  <c:v>3.298721</c:v>
                </c:pt>
                <c:pt idx="3910">
                  <c:v>3.2698010000000002</c:v>
                </c:pt>
                <c:pt idx="3911">
                  <c:v>3.1834470000000001</c:v>
                </c:pt>
                <c:pt idx="3912">
                  <c:v>3.155897</c:v>
                </c:pt>
                <c:pt idx="3913">
                  <c:v>3.1759219999999999</c:v>
                </c:pt>
                <c:pt idx="3914">
                  <c:v>3.1942409999999999</c:v>
                </c:pt>
                <c:pt idx="3915">
                  <c:v>3.2110210000000001</c:v>
                </c:pt>
                <c:pt idx="3916">
                  <c:v>3.1480109999999999</c:v>
                </c:pt>
                <c:pt idx="3917">
                  <c:v>3.0860110000000001</c:v>
                </c:pt>
                <c:pt idx="3918">
                  <c:v>3.0694710000000001</c:v>
                </c:pt>
                <c:pt idx="3919">
                  <c:v>3.1026950000000002</c:v>
                </c:pt>
                <c:pt idx="3920">
                  <c:v>3.113874</c:v>
                </c:pt>
                <c:pt idx="3921">
                  <c:v>3.1177440000000001</c:v>
                </c:pt>
                <c:pt idx="3922">
                  <c:v>3.132457</c:v>
                </c:pt>
                <c:pt idx="3923">
                  <c:v>3.1625559999999999</c:v>
                </c:pt>
                <c:pt idx="3924">
                  <c:v>3.1623389999999998</c:v>
                </c:pt>
                <c:pt idx="3925">
                  <c:v>3.1343320000000001</c:v>
                </c:pt>
                <c:pt idx="3926">
                  <c:v>3.1311110000000002</c:v>
                </c:pt>
                <c:pt idx="3927">
                  <c:v>3.1477469999999999</c:v>
                </c:pt>
                <c:pt idx="3928">
                  <c:v>3.1742880000000002</c:v>
                </c:pt>
                <c:pt idx="3929">
                  <c:v>3.1922220000000001</c:v>
                </c:pt>
                <c:pt idx="3930">
                  <c:v>3.1636380000000002</c:v>
                </c:pt>
                <c:pt idx="3931">
                  <c:v>3.1379860000000002</c:v>
                </c:pt>
                <c:pt idx="3932">
                  <c:v>3.1256059999999999</c:v>
                </c:pt>
                <c:pt idx="3933">
                  <c:v>3.118706</c:v>
                </c:pt>
                <c:pt idx="3934">
                  <c:v>3.1262059999999998</c:v>
                </c:pt>
                <c:pt idx="3935">
                  <c:v>3.1262059999999998</c:v>
                </c:pt>
                <c:pt idx="3936">
                  <c:v>3.11849</c:v>
                </c:pt>
                <c:pt idx="3937">
                  <c:v>3.1303890000000001</c:v>
                </c:pt>
                <c:pt idx="3938">
                  <c:v>3.1374339999999998</c:v>
                </c:pt>
                <c:pt idx="3939">
                  <c:v>3.1327699999999998</c:v>
                </c:pt>
                <c:pt idx="3940">
                  <c:v>3.1291389999999999</c:v>
                </c:pt>
                <c:pt idx="3941">
                  <c:v>3.123081</c:v>
                </c:pt>
                <c:pt idx="3942">
                  <c:v>3.1369530000000001</c:v>
                </c:pt>
                <c:pt idx="3943">
                  <c:v>3.1415199999999999</c:v>
                </c:pt>
                <c:pt idx="3944">
                  <c:v>3.1384189999999998</c:v>
                </c:pt>
                <c:pt idx="3945">
                  <c:v>3.1304620000000001</c:v>
                </c:pt>
                <c:pt idx="3946">
                  <c:v>3.1323370000000001</c:v>
                </c:pt>
                <c:pt idx="3947">
                  <c:v>3.124355</c:v>
                </c:pt>
                <c:pt idx="3948">
                  <c:v>3.1199560000000002</c:v>
                </c:pt>
                <c:pt idx="3949">
                  <c:v>3.1183930000000002</c:v>
                </c:pt>
                <c:pt idx="3950">
                  <c:v>3.1118299999999999</c:v>
                </c:pt>
                <c:pt idx="3951">
                  <c:v>3.1227689999999999</c:v>
                </c:pt>
                <c:pt idx="3952">
                  <c:v>3.1316639999999998</c:v>
                </c:pt>
                <c:pt idx="3953">
                  <c:v>3.1421450000000002</c:v>
                </c:pt>
                <c:pt idx="3954">
                  <c:v>3.1296919999999999</c:v>
                </c:pt>
                <c:pt idx="3955">
                  <c:v>3.1261580000000002</c:v>
                </c:pt>
                <c:pt idx="3956">
                  <c:v>3.1433230000000001</c:v>
                </c:pt>
                <c:pt idx="3957">
                  <c:v>3.154166</c:v>
                </c:pt>
                <c:pt idx="3958">
                  <c:v>3.1784219999999999</c:v>
                </c:pt>
                <c:pt idx="3959">
                  <c:v>3.1836150000000001</c:v>
                </c:pt>
                <c:pt idx="3960">
                  <c:v>3.1681810000000001</c:v>
                </c:pt>
                <c:pt idx="3961">
                  <c:v>3.1408230000000001</c:v>
                </c:pt>
                <c:pt idx="3962">
                  <c:v>3.1201479999999999</c:v>
                </c:pt>
                <c:pt idx="3963">
                  <c:v>3.1190419999999999</c:v>
                </c:pt>
                <c:pt idx="3964">
                  <c:v>3.1163020000000001</c:v>
                </c:pt>
                <c:pt idx="3965">
                  <c:v>3.130846</c:v>
                </c:pt>
                <c:pt idx="3966">
                  <c:v>3.1426259999999999</c:v>
                </c:pt>
                <c:pt idx="3967">
                  <c:v>3.127481</c:v>
                </c:pt>
                <c:pt idx="3968">
                  <c:v>3.1206770000000001</c:v>
                </c:pt>
                <c:pt idx="3969">
                  <c:v>3.116158</c:v>
                </c:pt>
                <c:pt idx="3970">
                  <c:v>3.1083440000000002</c:v>
                </c:pt>
                <c:pt idx="3971">
                  <c:v>3.1279129999999999</c:v>
                </c:pt>
                <c:pt idx="3972">
                  <c:v>3.122312</c:v>
                </c:pt>
                <c:pt idx="3973">
                  <c:v>3.1030069999999998</c:v>
                </c:pt>
                <c:pt idx="3974">
                  <c:v>3.089448</c:v>
                </c:pt>
                <c:pt idx="3975">
                  <c:v>3.143948</c:v>
                </c:pt>
                <c:pt idx="3976">
                  <c:v>3.1777489999999999</c:v>
                </c:pt>
                <c:pt idx="3977">
                  <c:v>3.1756099999999998</c:v>
                </c:pt>
                <c:pt idx="3978">
                  <c:v>3.14378</c:v>
                </c:pt>
                <c:pt idx="3979">
                  <c:v>3.0956510000000002</c:v>
                </c:pt>
                <c:pt idx="3980">
                  <c:v>3.0723799999999999</c:v>
                </c:pt>
                <c:pt idx="3981">
                  <c:v>3.0733649999999999</c:v>
                </c:pt>
                <c:pt idx="3982">
                  <c:v>3.0866600000000002</c:v>
                </c:pt>
                <c:pt idx="3983">
                  <c:v>3.101397</c:v>
                </c:pt>
                <c:pt idx="3984">
                  <c:v>3.1137290000000002</c:v>
                </c:pt>
                <c:pt idx="3985">
                  <c:v>3.1176240000000002</c:v>
                </c:pt>
                <c:pt idx="3986">
                  <c:v>3.1031040000000001</c:v>
                </c:pt>
                <c:pt idx="3987">
                  <c:v>3.103777</c:v>
                </c:pt>
                <c:pt idx="3988">
                  <c:v>3.0846640000000001</c:v>
                </c:pt>
                <c:pt idx="3989">
                  <c:v>3.0353810000000001</c:v>
                </c:pt>
                <c:pt idx="3990">
                  <c:v>3.0500699999999998</c:v>
                </c:pt>
                <c:pt idx="3991">
                  <c:v>3.106541</c:v>
                </c:pt>
                <c:pt idx="3992">
                  <c:v>3.1407029999999998</c:v>
                </c:pt>
                <c:pt idx="3993">
                  <c:v>3.1661619999999999</c:v>
                </c:pt>
                <c:pt idx="3994">
                  <c:v>3.1736390000000001</c:v>
                </c:pt>
                <c:pt idx="3995">
                  <c:v>3.1620029999999999</c:v>
                </c:pt>
                <c:pt idx="3996">
                  <c:v>3.1508479999999999</c:v>
                </c:pt>
                <c:pt idx="3997">
                  <c:v>3.1488770000000001</c:v>
                </c:pt>
                <c:pt idx="3998">
                  <c:v>3.136231</c:v>
                </c:pt>
                <c:pt idx="3999">
                  <c:v>3.1039690000000002</c:v>
                </c:pt>
                <c:pt idx="4000">
                  <c:v>3.121759</c:v>
                </c:pt>
                <c:pt idx="4001">
                  <c:v>3.1384910000000001</c:v>
                </c:pt>
                <c:pt idx="4002">
                  <c:v>3.137073</c:v>
                </c:pt>
                <c:pt idx="4003">
                  <c:v>3.126976</c:v>
                </c:pt>
                <c:pt idx="4004">
                  <c:v>3.139621</c:v>
                </c:pt>
                <c:pt idx="4005">
                  <c:v>3.1696719999999998</c:v>
                </c:pt>
                <c:pt idx="4006">
                  <c:v>3.200901</c:v>
                </c:pt>
                <c:pt idx="4007">
                  <c:v>3.2034729999999998</c:v>
                </c:pt>
                <c:pt idx="4008">
                  <c:v>3.2195800000000001</c:v>
                </c:pt>
                <c:pt idx="4009">
                  <c:v>3.1936399999999998</c:v>
                </c:pt>
                <c:pt idx="4010">
                  <c:v>3.1263990000000002</c:v>
                </c:pt>
                <c:pt idx="4011">
                  <c:v>3.1069260000000001</c:v>
                </c:pt>
                <c:pt idx="4012">
                  <c:v>3.1126480000000001</c:v>
                </c:pt>
                <c:pt idx="4013">
                  <c:v>3.1097389999999998</c:v>
                </c:pt>
                <c:pt idx="4014">
                  <c:v>3.1214460000000002</c:v>
                </c:pt>
                <c:pt idx="4015">
                  <c:v>3.1560890000000001</c:v>
                </c:pt>
                <c:pt idx="4016">
                  <c:v>3.1741190000000001</c:v>
                </c:pt>
                <c:pt idx="4017">
                  <c:v>3.1545260000000002</c:v>
                </c:pt>
                <c:pt idx="4018">
                  <c:v>3.1315430000000002</c:v>
                </c:pt>
                <c:pt idx="4019">
                  <c:v>3.121591</c:v>
                </c:pt>
                <c:pt idx="4020">
                  <c:v>3.098271</c:v>
                </c:pt>
                <c:pt idx="4021">
                  <c:v>3.1030310000000001</c:v>
                </c:pt>
                <c:pt idx="4022">
                  <c:v>3.1316160000000002</c:v>
                </c:pt>
                <c:pt idx="4023">
                  <c:v>3.136784</c:v>
                </c:pt>
                <c:pt idx="4024">
                  <c:v>3.1293319999999998</c:v>
                </c:pt>
                <c:pt idx="4025">
                  <c:v>3.1245240000000001</c:v>
                </c:pt>
                <c:pt idx="4026">
                  <c:v>3.126976</c:v>
                </c:pt>
                <c:pt idx="4027">
                  <c:v>3.141737</c:v>
                </c:pt>
                <c:pt idx="4028">
                  <c:v>3.1510400000000001</c:v>
                </c:pt>
                <c:pt idx="4029">
                  <c:v>3.1572909999999998</c:v>
                </c:pt>
                <c:pt idx="4030">
                  <c:v>3.1648640000000001</c:v>
                </c:pt>
                <c:pt idx="4031">
                  <c:v>3.1503190000000001</c:v>
                </c:pt>
                <c:pt idx="4032">
                  <c:v>3.1349330000000002</c:v>
                </c:pt>
                <c:pt idx="4033">
                  <c:v>3.1221199999999998</c:v>
                </c:pt>
                <c:pt idx="4034">
                  <c:v>3.133419</c:v>
                </c:pt>
                <c:pt idx="4035">
                  <c:v>3.1553200000000001</c:v>
                </c:pt>
                <c:pt idx="4036">
                  <c:v>3.1572909999999998</c:v>
                </c:pt>
                <c:pt idx="4037">
                  <c:v>3.1620509999999999</c:v>
                </c:pt>
                <c:pt idx="4038">
                  <c:v>3.1590220000000002</c:v>
                </c:pt>
                <c:pt idx="4039">
                  <c:v>3.0983200000000002</c:v>
                </c:pt>
                <c:pt idx="4040">
                  <c:v>3.1250770000000001</c:v>
                </c:pt>
                <c:pt idx="4041">
                  <c:v>3.135462</c:v>
                </c:pt>
                <c:pt idx="4042">
                  <c:v>3.1299570000000001</c:v>
                </c:pt>
                <c:pt idx="4043">
                  <c:v>3.1222639999999999</c:v>
                </c:pt>
                <c:pt idx="4044">
                  <c:v>3.1355339999999998</c:v>
                </c:pt>
                <c:pt idx="4045">
                  <c:v>3.1378180000000002</c:v>
                </c:pt>
                <c:pt idx="4046">
                  <c:v>3.1438519999999999</c:v>
                </c:pt>
                <c:pt idx="4047">
                  <c:v>3.1561849999999998</c:v>
                </c:pt>
                <c:pt idx="4048">
                  <c:v>3.1546219999999998</c:v>
                </c:pt>
                <c:pt idx="4049">
                  <c:v>3.1488770000000001</c:v>
                </c:pt>
                <c:pt idx="4050">
                  <c:v>3.1226729999999998</c:v>
                </c:pt>
                <c:pt idx="4051">
                  <c:v>3.098608</c:v>
                </c:pt>
                <c:pt idx="4052">
                  <c:v>3.0976219999999999</c:v>
                </c:pt>
                <c:pt idx="4053">
                  <c:v>3.1273369999999998</c:v>
                </c:pt>
                <c:pt idx="4054">
                  <c:v>3.1245240000000001</c:v>
                </c:pt>
                <c:pt idx="4055">
                  <c:v>3.119259</c:v>
                </c:pt>
                <c:pt idx="4056">
                  <c:v>3.1120709999999998</c:v>
                </c:pt>
                <c:pt idx="4057">
                  <c:v>3.1041129999999999</c:v>
                </c:pt>
                <c:pt idx="4058">
                  <c:v>3.0875490000000001</c:v>
                </c:pt>
                <c:pt idx="4059">
                  <c:v>3.1240670000000001</c:v>
                </c:pt>
                <c:pt idx="4060">
                  <c:v>3.1338509999999999</c:v>
                </c:pt>
                <c:pt idx="4061">
                  <c:v>3.1005549999999999</c:v>
                </c:pt>
                <c:pt idx="4062">
                  <c:v>3.1060850000000002</c:v>
                </c:pt>
                <c:pt idx="4063">
                  <c:v>3.0929099999999998</c:v>
                </c:pt>
                <c:pt idx="4064">
                  <c:v>3.0703119999999999</c:v>
                </c:pt>
                <c:pt idx="4065">
                  <c:v>3.0880299999999998</c:v>
                </c:pt>
                <c:pt idx="4066">
                  <c:v>3.1082960000000002</c:v>
                </c:pt>
                <c:pt idx="4067">
                  <c:v>3.1238269999999999</c:v>
                </c:pt>
                <c:pt idx="4068">
                  <c:v>3.1577480000000002</c:v>
                </c:pt>
                <c:pt idx="4069">
                  <c:v>3.2190989999999999</c:v>
                </c:pt>
                <c:pt idx="4070">
                  <c:v>3.1984720000000002</c:v>
                </c:pt>
                <c:pt idx="4071">
                  <c:v>3.1642869999999998</c:v>
                </c:pt>
                <c:pt idx="4072">
                  <c:v>3.1566420000000002</c:v>
                </c:pt>
                <c:pt idx="4073">
                  <c:v>3.153661</c:v>
                </c:pt>
                <c:pt idx="4074">
                  <c:v>3.1350530000000001</c:v>
                </c:pt>
                <c:pt idx="4075">
                  <c:v>3.1234660000000001</c:v>
                </c:pt>
                <c:pt idx="4076">
                  <c:v>3.1220469999999998</c:v>
                </c:pt>
                <c:pt idx="4077">
                  <c:v>3.1372170000000001</c:v>
                </c:pt>
                <c:pt idx="4078">
                  <c:v>3.1271680000000002</c:v>
                </c:pt>
                <c:pt idx="4079">
                  <c:v>3.1163020000000001</c:v>
                </c:pt>
                <c:pt idx="4080">
                  <c:v>3.1023100000000001</c:v>
                </c:pt>
                <c:pt idx="4081">
                  <c:v>3.0816110000000001</c:v>
                </c:pt>
                <c:pt idx="4082">
                  <c:v>3.0844960000000001</c:v>
                </c:pt>
                <c:pt idx="4083">
                  <c:v>3.1167099999999999</c:v>
                </c:pt>
                <c:pt idx="4084">
                  <c:v>3.1427459999999998</c:v>
                </c:pt>
                <c:pt idx="4085">
                  <c:v>3.150992</c:v>
                </c:pt>
                <c:pt idx="4086">
                  <c:v>3.1539969999999999</c:v>
                </c:pt>
                <c:pt idx="4087">
                  <c:v>3.1433949999999999</c:v>
                </c:pt>
                <c:pt idx="4088">
                  <c:v>3.1313749999999998</c:v>
                </c:pt>
                <c:pt idx="4089">
                  <c:v>3.1226729999999998</c:v>
                </c:pt>
                <c:pt idx="4090">
                  <c:v>3.1264949999999998</c:v>
                </c:pt>
                <c:pt idx="4091">
                  <c:v>3.1128640000000001</c:v>
                </c:pt>
                <c:pt idx="4092">
                  <c:v>3.1332740000000001</c:v>
                </c:pt>
                <c:pt idx="4093">
                  <c:v>3.1759219999999999</c:v>
                </c:pt>
                <c:pt idx="4094">
                  <c:v>3.2068620000000001</c:v>
                </c:pt>
                <c:pt idx="4095">
                  <c:v>3.2343649999999999</c:v>
                </c:pt>
                <c:pt idx="4096">
                  <c:v>3.2401110000000002</c:v>
                </c:pt>
                <c:pt idx="4097">
                  <c:v>3.2236910000000001</c:v>
                </c:pt>
                <c:pt idx="4098">
                  <c:v>3.1805379999999999</c:v>
                </c:pt>
                <c:pt idx="4099">
                  <c:v>3.1039210000000002</c:v>
                </c:pt>
                <c:pt idx="4100">
                  <c:v>3.0842559999999999</c:v>
                </c:pt>
                <c:pt idx="4101">
                  <c:v>3.1045219999999998</c:v>
                </c:pt>
                <c:pt idx="4102">
                  <c:v>3.091564</c:v>
                </c:pt>
                <c:pt idx="4103">
                  <c:v>3.0694710000000001</c:v>
                </c:pt>
                <c:pt idx="4104">
                  <c:v>3.086347</c:v>
                </c:pt>
                <c:pt idx="4105">
                  <c:v>3.0850970000000002</c:v>
                </c:pt>
                <c:pt idx="4106">
                  <c:v>3.082573</c:v>
                </c:pt>
                <c:pt idx="4107">
                  <c:v>3.1082000000000001</c:v>
                </c:pt>
                <c:pt idx="4108">
                  <c:v>3.1265909999999999</c:v>
                </c:pt>
                <c:pt idx="4109">
                  <c:v>3.1361349999999999</c:v>
                </c:pt>
                <c:pt idx="4110">
                  <c:v>3.1114700000000002</c:v>
                </c:pt>
                <c:pt idx="4111">
                  <c:v>3.093127</c:v>
                </c:pt>
                <c:pt idx="4112">
                  <c:v>3.0950739999999999</c:v>
                </c:pt>
                <c:pt idx="4113">
                  <c:v>3.0937519999999998</c:v>
                </c:pt>
                <c:pt idx="4114">
                  <c:v>3.1032479999999998</c:v>
                </c:pt>
                <c:pt idx="4115">
                  <c:v>3.112263</c:v>
                </c:pt>
                <c:pt idx="4116">
                  <c:v>3.111974</c:v>
                </c:pt>
                <c:pt idx="4117">
                  <c:v>3.095507</c:v>
                </c:pt>
                <c:pt idx="4118">
                  <c:v>3.0806019999999998</c:v>
                </c:pt>
                <c:pt idx="4119">
                  <c:v>3.1095459999999999</c:v>
                </c:pt>
                <c:pt idx="4120">
                  <c:v>3.1340680000000001</c:v>
                </c:pt>
                <c:pt idx="4121">
                  <c:v>3.1081279999999998</c:v>
                </c:pt>
                <c:pt idx="4122">
                  <c:v>3.0867079999999998</c:v>
                </c:pt>
                <c:pt idx="4123">
                  <c:v>3.118201</c:v>
                </c:pt>
                <c:pt idx="4124">
                  <c:v>3.1846969999999999</c:v>
                </c:pt>
                <c:pt idx="4125">
                  <c:v>3.240399</c:v>
                </c:pt>
                <c:pt idx="4126">
                  <c:v>3.2396780000000001</c:v>
                </c:pt>
                <c:pt idx="4127">
                  <c:v>3.1841919999999999</c:v>
                </c:pt>
                <c:pt idx="4128">
                  <c:v>3.1470020000000001</c:v>
                </c:pt>
                <c:pt idx="4129">
                  <c:v>3.1254849999999998</c:v>
                </c:pt>
                <c:pt idx="4130">
                  <c:v>3.1039210000000002</c:v>
                </c:pt>
                <c:pt idx="4131">
                  <c:v>3.0896650000000001</c:v>
                </c:pt>
                <c:pt idx="4132">
                  <c:v>3.08779</c:v>
                </c:pt>
                <c:pt idx="4133">
                  <c:v>3.0676199999999998</c:v>
                </c:pt>
                <c:pt idx="4134">
                  <c:v>3.0298039999999999</c:v>
                </c:pt>
                <c:pt idx="4135">
                  <c:v>3.0302850000000001</c:v>
                </c:pt>
                <c:pt idx="4136">
                  <c:v>3.0673550000000001</c:v>
                </c:pt>
                <c:pt idx="4137">
                  <c:v>3.0668989999999998</c:v>
                </c:pt>
                <c:pt idx="4138">
                  <c:v>3.0793270000000001</c:v>
                </c:pt>
                <c:pt idx="4139">
                  <c:v>3.1223359999999998</c:v>
                </c:pt>
                <c:pt idx="4140">
                  <c:v>3.1402939999999999</c:v>
                </c:pt>
                <c:pt idx="4141">
                  <c:v>3.1450779999999998</c:v>
                </c:pt>
                <c:pt idx="4142">
                  <c:v>3.1266630000000002</c:v>
                </c:pt>
                <c:pt idx="4143">
                  <c:v>3.094713</c:v>
                </c:pt>
                <c:pt idx="4144">
                  <c:v>3.1409669999999998</c:v>
                </c:pt>
                <c:pt idx="4145">
                  <c:v>3.1969820000000002</c:v>
                </c:pt>
                <c:pt idx="4146">
                  <c:v>3.2233540000000001</c:v>
                </c:pt>
                <c:pt idx="4147">
                  <c:v>3.2096990000000001</c:v>
                </c:pt>
                <c:pt idx="4148">
                  <c:v>3.1608969999999998</c:v>
                </c:pt>
                <c:pt idx="4149">
                  <c:v>3.1330819999999999</c:v>
                </c:pt>
                <c:pt idx="4150">
                  <c:v>3.1245720000000001</c:v>
                </c:pt>
                <c:pt idx="4151">
                  <c:v>3.086179</c:v>
                </c:pt>
                <c:pt idx="4152">
                  <c:v>3.102983</c:v>
                </c:pt>
                <c:pt idx="4153">
                  <c:v>3.139958</c:v>
                </c:pt>
                <c:pt idx="4154">
                  <c:v>3.145607</c:v>
                </c:pt>
                <c:pt idx="4155">
                  <c:v>3.1372650000000002</c:v>
                </c:pt>
                <c:pt idx="4156">
                  <c:v>3.1474099999999998</c:v>
                </c:pt>
                <c:pt idx="4157">
                  <c:v>3.1431550000000001</c:v>
                </c:pt>
                <c:pt idx="4158">
                  <c:v>3.1285620000000001</c:v>
                </c:pt>
                <c:pt idx="4159">
                  <c:v>3.1510880000000001</c:v>
                </c:pt>
                <c:pt idx="4160">
                  <c:v>3.1211579999999999</c:v>
                </c:pt>
                <c:pt idx="4161">
                  <c:v>3.1112769999999998</c:v>
                </c:pt>
                <c:pt idx="4162">
                  <c:v>3.1212780000000002</c:v>
                </c:pt>
                <c:pt idx="4163">
                  <c:v>3.1371929999999999</c:v>
                </c:pt>
                <c:pt idx="4164">
                  <c:v>3.1180089999999998</c:v>
                </c:pt>
                <c:pt idx="4165">
                  <c:v>3.1291389999999999</c:v>
                </c:pt>
                <c:pt idx="4166">
                  <c:v>3.176571</c:v>
                </c:pt>
                <c:pt idx="4167">
                  <c:v>3.1868370000000001</c:v>
                </c:pt>
                <c:pt idx="4168">
                  <c:v>3.1701769999999998</c:v>
                </c:pt>
                <c:pt idx="4169">
                  <c:v>3.1670509999999998</c:v>
                </c:pt>
                <c:pt idx="4170">
                  <c:v>3.1539250000000001</c:v>
                </c:pt>
                <c:pt idx="4171">
                  <c:v>3.1474340000000001</c:v>
                </c:pt>
                <c:pt idx="4172">
                  <c:v>3.099834</c:v>
                </c:pt>
                <c:pt idx="4173">
                  <c:v>3.087189</c:v>
                </c:pt>
                <c:pt idx="4174">
                  <c:v>3.0930300000000002</c:v>
                </c:pt>
                <c:pt idx="4175">
                  <c:v>3.0881020000000001</c:v>
                </c:pt>
                <c:pt idx="4176">
                  <c:v>3.0931510000000002</c:v>
                </c:pt>
                <c:pt idx="4177">
                  <c:v>3.1227689999999999</c:v>
                </c:pt>
                <c:pt idx="4178">
                  <c:v>3.1451989999999999</c:v>
                </c:pt>
                <c:pt idx="4179">
                  <c:v>3.1452710000000002</c:v>
                </c:pt>
                <c:pt idx="4180">
                  <c:v>3.1310150000000001</c:v>
                </c:pt>
                <c:pt idx="4181">
                  <c:v>3.1134650000000001</c:v>
                </c:pt>
                <c:pt idx="4182">
                  <c:v>3.0979830000000002</c:v>
                </c:pt>
                <c:pt idx="4183">
                  <c:v>3.0846640000000001</c:v>
                </c:pt>
                <c:pt idx="4184">
                  <c:v>3.0855060000000001</c:v>
                </c:pt>
                <c:pt idx="4185">
                  <c:v>3.0810819999999999</c:v>
                </c:pt>
                <c:pt idx="4186">
                  <c:v>3.0912280000000001</c:v>
                </c:pt>
                <c:pt idx="4187">
                  <c:v>3.0948820000000001</c:v>
                </c:pt>
                <c:pt idx="4188">
                  <c:v>3.0947610000000001</c:v>
                </c:pt>
                <c:pt idx="4189">
                  <c:v>3.1230090000000001</c:v>
                </c:pt>
                <c:pt idx="4190">
                  <c:v>3.1695280000000001</c:v>
                </c:pt>
                <c:pt idx="4191">
                  <c:v>3.1681089999999998</c:v>
                </c:pt>
                <c:pt idx="4192">
                  <c:v>3.1420249999999998</c:v>
                </c:pt>
                <c:pt idx="4193">
                  <c:v>3.128298</c:v>
                </c:pt>
                <c:pt idx="4194">
                  <c:v>3.1113729999999999</c:v>
                </c:pt>
                <c:pt idx="4195">
                  <c:v>3.0927180000000001</c:v>
                </c:pt>
                <c:pt idx="4196">
                  <c:v>3.0865399999999998</c:v>
                </c:pt>
                <c:pt idx="4197">
                  <c:v>3.0612970000000002</c:v>
                </c:pt>
                <c:pt idx="4198">
                  <c:v>3.0583399999999998</c:v>
                </c:pt>
                <c:pt idx="4199">
                  <c:v>3.084568</c:v>
                </c:pt>
                <c:pt idx="4200">
                  <c:v>3.1059160000000001</c:v>
                </c:pt>
                <c:pt idx="4201">
                  <c:v>3.0736300000000001</c:v>
                </c:pt>
                <c:pt idx="4202">
                  <c:v>3.0641340000000001</c:v>
                </c:pt>
                <c:pt idx="4203">
                  <c:v>3.0864189999999998</c:v>
                </c:pt>
                <c:pt idx="4204">
                  <c:v>3.1095950000000001</c:v>
                </c:pt>
                <c:pt idx="4205">
                  <c:v>3.123081</c:v>
                </c:pt>
                <c:pt idx="4206">
                  <c:v>3.136352</c:v>
                </c:pt>
                <c:pt idx="4207">
                  <c:v>3.1425540000000001</c:v>
                </c:pt>
                <c:pt idx="4208">
                  <c:v>3.1358470000000001</c:v>
                </c:pt>
                <c:pt idx="4209">
                  <c:v>3.1494780000000002</c:v>
                </c:pt>
                <c:pt idx="4210">
                  <c:v>3.1839520000000001</c:v>
                </c:pt>
                <c:pt idx="4211">
                  <c:v>3.187173</c:v>
                </c:pt>
                <c:pt idx="4212">
                  <c:v>3.1786629999999998</c:v>
                </c:pt>
                <c:pt idx="4213">
                  <c:v>3.1549830000000001</c:v>
                </c:pt>
                <c:pt idx="4214">
                  <c:v>3.147386</c:v>
                </c:pt>
                <c:pt idx="4215">
                  <c:v>3.152002</c:v>
                </c:pt>
                <c:pt idx="4216">
                  <c:v>3.1273119999999999</c:v>
                </c:pt>
                <c:pt idx="4217">
                  <c:v>3.107936</c:v>
                </c:pt>
                <c:pt idx="4218">
                  <c:v>3.1026470000000002</c:v>
                </c:pt>
                <c:pt idx="4219">
                  <c:v>3.0764670000000001</c:v>
                </c:pt>
                <c:pt idx="4220">
                  <c:v>3.1009639999999998</c:v>
                </c:pt>
                <c:pt idx="4221">
                  <c:v>3.1479629999999998</c:v>
                </c:pt>
                <c:pt idx="4222">
                  <c:v>3.1766679999999998</c:v>
                </c:pt>
                <c:pt idx="4223">
                  <c:v>3.1609690000000001</c:v>
                </c:pt>
                <c:pt idx="4224">
                  <c:v>3.1371449999999999</c:v>
                </c:pt>
                <c:pt idx="4225">
                  <c:v>3.1518099999999998</c:v>
                </c:pt>
                <c:pt idx="4226">
                  <c:v>3.1738789999999999</c:v>
                </c:pt>
                <c:pt idx="4227">
                  <c:v>3.1619069999999998</c:v>
                </c:pt>
                <c:pt idx="4228">
                  <c:v>3.1526749999999999</c:v>
                </c:pt>
                <c:pt idx="4229">
                  <c:v>3.1526510000000001</c:v>
                </c:pt>
                <c:pt idx="4230">
                  <c:v>3.1492610000000001</c:v>
                </c:pt>
                <c:pt idx="4231">
                  <c:v>3.1445729999999998</c:v>
                </c:pt>
                <c:pt idx="4232">
                  <c:v>3.1474340000000001</c:v>
                </c:pt>
                <c:pt idx="4233">
                  <c:v>3.168085</c:v>
                </c:pt>
                <c:pt idx="4234">
                  <c:v>3.1960199999999999</c:v>
                </c:pt>
                <c:pt idx="4235">
                  <c:v>3.2237870000000002</c:v>
                </c:pt>
                <c:pt idx="4236">
                  <c:v>3.1960440000000001</c:v>
                </c:pt>
                <c:pt idx="4237">
                  <c:v>3.1618590000000002</c:v>
                </c:pt>
                <c:pt idx="4238">
                  <c:v>3.1323850000000002</c:v>
                </c:pt>
                <c:pt idx="4239">
                  <c:v>3.096565</c:v>
                </c:pt>
                <c:pt idx="4240">
                  <c:v>3.0829819999999999</c:v>
                </c:pt>
                <c:pt idx="4241">
                  <c:v>3.1119020000000002</c:v>
                </c:pt>
                <c:pt idx="4242">
                  <c:v>3.1364480000000001</c:v>
                </c:pt>
                <c:pt idx="4243">
                  <c:v>3.1255329999999999</c:v>
                </c:pt>
                <c:pt idx="4244">
                  <c:v>3.0913719999999998</c:v>
                </c:pt>
                <c:pt idx="4245">
                  <c:v>3.0581960000000001</c:v>
                </c:pt>
                <c:pt idx="4246">
                  <c:v>3.0455510000000001</c:v>
                </c:pt>
                <c:pt idx="4247">
                  <c:v>3.071707</c:v>
                </c:pt>
                <c:pt idx="4248">
                  <c:v>3.1118540000000001</c:v>
                </c:pt>
                <c:pt idx="4249">
                  <c:v>3.185346</c:v>
                </c:pt>
                <c:pt idx="4250">
                  <c:v>3.2074880000000001</c:v>
                </c:pt>
                <c:pt idx="4251">
                  <c:v>3.2041460000000002</c:v>
                </c:pt>
                <c:pt idx="4252">
                  <c:v>3.160488</c:v>
                </c:pt>
                <c:pt idx="4253">
                  <c:v>3.0971169999999999</c:v>
                </c:pt>
                <c:pt idx="4254">
                  <c:v>3.0707450000000001</c:v>
                </c:pt>
                <c:pt idx="4255">
                  <c:v>3.07464</c:v>
                </c:pt>
                <c:pt idx="4256">
                  <c:v>3.1046659999999999</c:v>
                </c:pt>
                <c:pt idx="4257">
                  <c:v>3.1134650000000001</c:v>
                </c:pt>
                <c:pt idx="4258">
                  <c:v>3.1245240000000001</c:v>
                </c:pt>
                <c:pt idx="4259">
                  <c:v>3.1552229999999999</c:v>
                </c:pt>
                <c:pt idx="4260">
                  <c:v>3.1321439999999998</c:v>
                </c:pt>
                <c:pt idx="4261">
                  <c:v>3.114859</c:v>
                </c:pt>
                <c:pt idx="4262">
                  <c:v>3.1044019999999999</c:v>
                </c:pt>
                <c:pt idx="4263">
                  <c:v>3.1032479999999998</c:v>
                </c:pt>
                <c:pt idx="4264">
                  <c:v>3.1077189999999999</c:v>
                </c:pt>
                <c:pt idx="4265">
                  <c:v>3.1252450000000001</c:v>
                </c:pt>
                <c:pt idx="4266">
                  <c:v>3.1405590000000001</c:v>
                </c:pt>
                <c:pt idx="4267">
                  <c:v>3.125197</c:v>
                </c:pt>
                <c:pt idx="4268">
                  <c:v>3.1156290000000002</c:v>
                </c:pt>
                <c:pt idx="4269">
                  <c:v>3.1133449999999998</c:v>
                </c:pt>
                <c:pt idx="4270">
                  <c:v>3.1258699999999999</c:v>
                </c:pt>
                <c:pt idx="4271">
                  <c:v>3.1343079999999999</c:v>
                </c:pt>
                <c:pt idx="4272">
                  <c:v>3.1194269999999999</c:v>
                </c:pt>
                <c:pt idx="4273">
                  <c:v>3.0953870000000001</c:v>
                </c:pt>
                <c:pt idx="4274">
                  <c:v>3.1211579999999999</c:v>
                </c:pt>
                <c:pt idx="4275">
                  <c:v>3.1382270000000001</c:v>
                </c:pt>
                <c:pt idx="4276">
                  <c:v>3.1550069999999999</c:v>
                </c:pt>
                <c:pt idx="4277">
                  <c:v>3.1565460000000001</c:v>
                </c:pt>
                <c:pt idx="4278">
                  <c:v>3.1598630000000001</c:v>
                </c:pt>
                <c:pt idx="4279">
                  <c:v>3.1496940000000002</c:v>
                </c:pt>
                <c:pt idx="4280">
                  <c:v>3.1165180000000001</c:v>
                </c:pt>
                <c:pt idx="4281">
                  <c:v>3.109426</c:v>
                </c:pt>
                <c:pt idx="4282">
                  <c:v>3.1155560000000002</c:v>
                </c:pt>
                <c:pt idx="4283">
                  <c:v>3.0978870000000001</c:v>
                </c:pt>
                <c:pt idx="4284">
                  <c:v>3.1501990000000002</c:v>
                </c:pt>
                <c:pt idx="4285">
                  <c:v>3.1520260000000002</c:v>
                </c:pt>
                <c:pt idx="4286">
                  <c:v>3.129356</c:v>
                </c:pt>
                <c:pt idx="4287">
                  <c:v>3.1063010000000002</c:v>
                </c:pt>
                <c:pt idx="4288">
                  <c:v>3.0724279999999999</c:v>
                </c:pt>
                <c:pt idx="4289">
                  <c:v>3.0558399999999999</c:v>
                </c:pt>
                <c:pt idx="4290">
                  <c:v>3.0991610000000001</c:v>
                </c:pt>
                <c:pt idx="4291">
                  <c:v>3.1373609999999998</c:v>
                </c:pt>
                <c:pt idx="4292">
                  <c:v>3.1441889999999999</c:v>
                </c:pt>
                <c:pt idx="4293">
                  <c:v>3.1386349999999998</c:v>
                </c:pt>
                <c:pt idx="4294">
                  <c:v>3.1877740000000001</c:v>
                </c:pt>
                <c:pt idx="4295">
                  <c:v>3.209098</c:v>
                </c:pt>
                <c:pt idx="4296">
                  <c:v>3.1833749999999998</c:v>
                </c:pt>
                <c:pt idx="4297">
                  <c:v>3.152819</c:v>
                </c:pt>
                <c:pt idx="4298">
                  <c:v>3.1032479999999998</c:v>
                </c:pt>
                <c:pt idx="4299">
                  <c:v>3.0868519999999999</c:v>
                </c:pt>
                <c:pt idx="4300">
                  <c:v>3.1012520000000001</c:v>
                </c:pt>
                <c:pt idx="4301">
                  <c:v>3.0886550000000002</c:v>
                </c:pt>
                <c:pt idx="4302">
                  <c:v>3.0797599999999998</c:v>
                </c:pt>
                <c:pt idx="4303">
                  <c:v>3.0713699999999999</c:v>
                </c:pt>
                <c:pt idx="4304">
                  <c:v>3.1118779999999999</c:v>
                </c:pt>
                <c:pt idx="4305">
                  <c:v>3.1633969999999998</c:v>
                </c:pt>
                <c:pt idx="4306">
                  <c:v>3.1755620000000002</c:v>
                </c:pt>
                <c:pt idx="4307">
                  <c:v>3.1638060000000001</c:v>
                </c:pt>
                <c:pt idx="4308">
                  <c:v>3.1785670000000001</c:v>
                </c:pt>
                <c:pt idx="4309">
                  <c:v>3.2033529999999999</c:v>
                </c:pt>
                <c:pt idx="4310">
                  <c:v>3.1820050000000002</c:v>
                </c:pt>
                <c:pt idx="4311">
                  <c:v>3.1574110000000002</c:v>
                </c:pt>
                <c:pt idx="4312">
                  <c:v>3.1490450000000001</c:v>
                </c:pt>
                <c:pt idx="4313">
                  <c:v>3.078678</c:v>
                </c:pt>
                <c:pt idx="4314">
                  <c:v>3.0673550000000001</c:v>
                </c:pt>
                <c:pt idx="4315">
                  <c:v>3.0991610000000001</c:v>
                </c:pt>
                <c:pt idx="4316">
                  <c:v>3.1244999999999998</c:v>
                </c:pt>
                <c:pt idx="4317">
                  <c:v>3.1281300000000001</c:v>
                </c:pt>
                <c:pt idx="4318">
                  <c:v>3.128803</c:v>
                </c:pt>
                <c:pt idx="4319">
                  <c:v>3.1451259999999999</c:v>
                </c:pt>
                <c:pt idx="4320">
                  <c:v>3.1771720000000001</c:v>
                </c:pt>
                <c:pt idx="4321">
                  <c:v>3.1909960000000002</c:v>
                </c:pt>
                <c:pt idx="4322">
                  <c:v>3.2120549999999999</c:v>
                </c:pt>
                <c:pt idx="4323">
                  <c:v>3.2180170000000001</c:v>
                </c:pt>
                <c:pt idx="4324">
                  <c:v>3.1951309999999999</c:v>
                </c:pt>
                <c:pt idx="4325">
                  <c:v>3.165489</c:v>
                </c:pt>
                <c:pt idx="4326">
                  <c:v>3.1017329999999999</c:v>
                </c:pt>
                <c:pt idx="4327">
                  <c:v>3.053436</c:v>
                </c:pt>
                <c:pt idx="4328">
                  <c:v>3.0544699999999998</c:v>
                </c:pt>
                <c:pt idx="4329">
                  <c:v>3.0725959999999999</c:v>
                </c:pt>
                <c:pt idx="4330">
                  <c:v>3.088006</c:v>
                </c:pt>
                <c:pt idx="4331">
                  <c:v>3.0997620000000001</c:v>
                </c:pt>
                <c:pt idx="4332">
                  <c:v>3.1058680000000001</c:v>
                </c:pt>
                <c:pt idx="4333">
                  <c:v>3.1169989999999999</c:v>
                </c:pt>
                <c:pt idx="4334">
                  <c:v>3.1402220000000001</c:v>
                </c:pt>
                <c:pt idx="4335">
                  <c:v>3.1680609999999998</c:v>
                </c:pt>
                <c:pt idx="4336">
                  <c:v>3.1755140000000002</c:v>
                </c:pt>
                <c:pt idx="4337">
                  <c:v>3.143348</c:v>
                </c:pt>
                <c:pt idx="4338">
                  <c:v>3.1213259999999998</c:v>
                </c:pt>
                <c:pt idx="4339">
                  <c:v>3.1088490000000002</c:v>
                </c:pt>
                <c:pt idx="4340">
                  <c:v>3.0912760000000001</c:v>
                </c:pt>
                <c:pt idx="4341">
                  <c:v>3.093439</c:v>
                </c:pt>
                <c:pt idx="4342">
                  <c:v>3.0937519999999998</c:v>
                </c:pt>
                <c:pt idx="4343">
                  <c:v>3.080241</c:v>
                </c:pt>
                <c:pt idx="4344">
                  <c:v>3.0643500000000001</c:v>
                </c:pt>
                <c:pt idx="4345">
                  <c:v>3.0761539999999998</c:v>
                </c:pt>
                <c:pt idx="4346">
                  <c:v>3.094233</c:v>
                </c:pt>
                <c:pt idx="4347">
                  <c:v>3.0961560000000001</c:v>
                </c:pt>
                <c:pt idx="4348">
                  <c:v>3.1031759999999999</c:v>
                </c:pt>
                <c:pt idx="4349">
                  <c:v>3.1180810000000001</c:v>
                </c:pt>
                <c:pt idx="4350">
                  <c:v>3.1488529999999999</c:v>
                </c:pt>
                <c:pt idx="4351">
                  <c:v>3.150487</c:v>
                </c:pt>
                <c:pt idx="4352">
                  <c:v>3.1401020000000002</c:v>
                </c:pt>
                <c:pt idx="4353">
                  <c:v>3.114595</c:v>
                </c:pt>
                <c:pt idx="4354">
                  <c:v>3.1578680000000001</c:v>
                </c:pt>
                <c:pt idx="4355">
                  <c:v>3.169816</c:v>
                </c:pt>
                <c:pt idx="4356">
                  <c:v>3.1515209999999998</c:v>
                </c:pt>
                <c:pt idx="4357">
                  <c:v>3.147554</c:v>
                </c:pt>
                <c:pt idx="4358">
                  <c:v>3.1356790000000001</c:v>
                </c:pt>
                <c:pt idx="4359">
                  <c:v>3.108657</c:v>
                </c:pt>
                <c:pt idx="4360">
                  <c:v>3.1219749999999999</c:v>
                </c:pt>
                <c:pt idx="4361">
                  <c:v>3.1872210000000001</c:v>
                </c:pt>
                <c:pt idx="4362">
                  <c:v>3.2178490000000002</c:v>
                </c:pt>
                <c:pt idx="4363">
                  <c:v>3.2160700000000002</c:v>
                </c:pt>
                <c:pt idx="4364">
                  <c:v>3.2141470000000001</c:v>
                </c:pt>
                <c:pt idx="4365">
                  <c:v>3.1841680000000001</c:v>
                </c:pt>
                <c:pt idx="4366">
                  <c:v>3.146112</c:v>
                </c:pt>
                <c:pt idx="4367">
                  <c:v>3.074519</c:v>
                </c:pt>
                <c:pt idx="4368">
                  <c:v>3.0307659999999998</c:v>
                </c:pt>
                <c:pt idx="4369">
                  <c:v>3.0695190000000001</c:v>
                </c:pt>
                <c:pt idx="4370">
                  <c:v>3.1010119999999999</c:v>
                </c:pt>
                <c:pt idx="4371">
                  <c:v>3.17448</c:v>
                </c:pt>
                <c:pt idx="4372">
                  <c:v>3.2341000000000002</c:v>
                </c:pt>
                <c:pt idx="4373">
                  <c:v>3.2317450000000001</c:v>
                </c:pt>
                <c:pt idx="4374">
                  <c:v>3.1954669999999998</c:v>
                </c:pt>
                <c:pt idx="4375">
                  <c:v>3.1872690000000001</c:v>
                </c:pt>
                <c:pt idx="4376">
                  <c:v>3.1694789999999999</c:v>
                </c:pt>
                <c:pt idx="4377">
                  <c:v>3.1371929999999999</c:v>
                </c:pt>
                <c:pt idx="4378">
                  <c:v>3.0832459999999999</c:v>
                </c:pt>
                <c:pt idx="4379">
                  <c:v>3.0720429999999999</c:v>
                </c:pt>
                <c:pt idx="4380">
                  <c:v>3.1082000000000001</c:v>
                </c:pt>
                <c:pt idx="4381">
                  <c:v>3.1107239999999998</c:v>
                </c:pt>
                <c:pt idx="4382">
                  <c:v>3.107936</c:v>
                </c:pt>
                <c:pt idx="4383">
                  <c:v>3.1106039999999999</c:v>
                </c:pt>
                <c:pt idx="4384">
                  <c:v>3.1085850000000002</c:v>
                </c:pt>
                <c:pt idx="4385">
                  <c:v>3.109931</c:v>
                </c:pt>
                <c:pt idx="4386">
                  <c:v>3.1103879999999999</c:v>
                </c:pt>
                <c:pt idx="4387">
                  <c:v>3.1273369999999998</c:v>
                </c:pt>
                <c:pt idx="4388">
                  <c:v>3.1366160000000001</c:v>
                </c:pt>
                <c:pt idx="4389">
                  <c:v>3.14039</c:v>
                </c:pt>
                <c:pt idx="4390">
                  <c:v>3.1399339999999998</c:v>
                </c:pt>
                <c:pt idx="4391">
                  <c:v>3.1313029999999999</c:v>
                </c:pt>
                <c:pt idx="4392">
                  <c:v>3.1120950000000001</c:v>
                </c:pt>
                <c:pt idx="4393">
                  <c:v>3.1104120000000002</c:v>
                </c:pt>
                <c:pt idx="4394">
                  <c:v>3.1140659999999998</c:v>
                </c:pt>
                <c:pt idx="4395">
                  <c:v>3.1151</c:v>
                </c:pt>
                <c:pt idx="4396">
                  <c:v>3.1187779999999998</c:v>
                </c:pt>
                <c:pt idx="4397">
                  <c:v>3.1150760000000002</c:v>
                </c:pt>
                <c:pt idx="4398">
                  <c:v>3.1186099999999999</c:v>
                </c:pt>
                <c:pt idx="4399">
                  <c:v>3.1292599999999999</c:v>
                </c:pt>
                <c:pt idx="4400">
                  <c:v>3.1238510000000002</c:v>
                </c:pt>
                <c:pt idx="4401">
                  <c:v>3.142722</c:v>
                </c:pt>
                <c:pt idx="4402">
                  <c:v>3.1514009999999999</c:v>
                </c:pt>
                <c:pt idx="4403">
                  <c:v>3.1365919999999998</c:v>
                </c:pt>
                <c:pt idx="4404">
                  <c:v>3.128082</c:v>
                </c:pt>
                <c:pt idx="4405">
                  <c:v>3.1202450000000002</c:v>
                </c:pt>
                <c:pt idx="4406">
                  <c:v>3.0953149999999998</c:v>
                </c:pt>
                <c:pt idx="4407">
                  <c:v>3.0793759999999999</c:v>
                </c:pt>
                <c:pt idx="4408">
                  <c:v>3.0901700000000001</c:v>
                </c:pt>
                <c:pt idx="4409">
                  <c:v>3.0961080000000001</c:v>
                </c:pt>
                <c:pt idx="4410">
                  <c:v>3.1076229999999998</c:v>
                </c:pt>
                <c:pt idx="4411">
                  <c:v>3.1176720000000002</c:v>
                </c:pt>
                <c:pt idx="4412">
                  <c:v>3.1314229999999998</c:v>
                </c:pt>
                <c:pt idx="4413">
                  <c:v>3.1640700000000002</c:v>
                </c:pt>
                <c:pt idx="4414">
                  <c:v>3.1805859999999999</c:v>
                </c:pt>
                <c:pt idx="4415">
                  <c:v>3.157651</c:v>
                </c:pt>
                <c:pt idx="4416">
                  <c:v>3.1172390000000001</c:v>
                </c:pt>
                <c:pt idx="4417">
                  <c:v>3.0965889999999998</c:v>
                </c:pt>
                <c:pt idx="4418">
                  <c:v>3.072524</c:v>
                </c:pt>
                <c:pt idx="4419">
                  <c:v>3.046055</c:v>
                </c:pt>
                <c:pt idx="4420">
                  <c:v>3.1000749999999999</c:v>
                </c:pt>
                <c:pt idx="4421">
                  <c:v>3.1613540000000002</c:v>
                </c:pt>
                <c:pt idx="4422">
                  <c:v>3.1799369999999998</c:v>
                </c:pt>
                <c:pt idx="4423">
                  <c:v>3.1821009999999998</c:v>
                </c:pt>
                <c:pt idx="4424">
                  <c:v>3.166763</c:v>
                </c:pt>
                <c:pt idx="4425">
                  <c:v>3.1377700000000002</c:v>
                </c:pt>
                <c:pt idx="4426">
                  <c:v>3.1144270000000001</c:v>
                </c:pt>
                <c:pt idx="4427">
                  <c:v>3.1002909999999999</c:v>
                </c:pt>
                <c:pt idx="4428">
                  <c:v>3.0746150000000001</c:v>
                </c:pt>
                <c:pt idx="4429">
                  <c:v>3.0701679999999998</c:v>
                </c:pt>
                <c:pt idx="4430">
                  <c:v>3.091901</c:v>
                </c:pt>
                <c:pt idx="4431">
                  <c:v>3.0893039999999998</c:v>
                </c:pt>
                <c:pt idx="4432">
                  <c:v>3.0870440000000001</c:v>
                </c:pt>
                <c:pt idx="4433">
                  <c:v>3.094401</c:v>
                </c:pt>
                <c:pt idx="4434">
                  <c:v>3.0929099999999998</c:v>
                </c:pt>
                <c:pt idx="4435">
                  <c:v>3.1031520000000001</c:v>
                </c:pt>
                <c:pt idx="4436">
                  <c:v>3.1249319999999998</c:v>
                </c:pt>
                <c:pt idx="4437">
                  <c:v>3.1623389999999998</c:v>
                </c:pt>
                <c:pt idx="4438">
                  <c:v>3.161378</c:v>
                </c:pt>
                <c:pt idx="4439">
                  <c:v>3.2068620000000001</c:v>
                </c:pt>
                <c:pt idx="4440">
                  <c:v>3.2307350000000001</c:v>
                </c:pt>
                <c:pt idx="4441">
                  <c:v>3.2449189999999999</c:v>
                </c:pt>
                <c:pt idx="4442">
                  <c:v>3.2305419999999998</c:v>
                </c:pt>
                <c:pt idx="4443">
                  <c:v>3.2280180000000001</c:v>
                </c:pt>
                <c:pt idx="4444">
                  <c:v>3.195395</c:v>
                </c:pt>
                <c:pt idx="4445">
                  <c:v>3.118153</c:v>
                </c:pt>
                <c:pt idx="4446">
                  <c:v>3.0825969999999998</c:v>
                </c:pt>
                <c:pt idx="4447">
                  <c:v>3.0643020000000001</c:v>
                </c:pt>
                <c:pt idx="4448">
                  <c:v>3.080193</c:v>
                </c:pt>
                <c:pt idx="4449">
                  <c:v>3.1023339999999999</c:v>
                </c:pt>
                <c:pt idx="4450">
                  <c:v>3.1181049999999999</c:v>
                </c:pt>
                <c:pt idx="4451">
                  <c:v>3.131688</c:v>
                </c:pt>
                <c:pt idx="4452">
                  <c:v>3.1391399999999998</c:v>
                </c:pt>
                <c:pt idx="4453">
                  <c:v>3.1328659999999999</c:v>
                </c:pt>
                <c:pt idx="4454">
                  <c:v>3.1144750000000001</c:v>
                </c:pt>
                <c:pt idx="4455">
                  <c:v>3.1101719999999999</c:v>
                </c:pt>
                <c:pt idx="4456">
                  <c:v>3.1315919999999999</c:v>
                </c:pt>
                <c:pt idx="4457">
                  <c:v>3.132746</c:v>
                </c:pt>
                <c:pt idx="4458">
                  <c:v>3.134236</c:v>
                </c:pt>
                <c:pt idx="4459">
                  <c:v>3.163662</c:v>
                </c:pt>
                <c:pt idx="4460">
                  <c:v>3.1590220000000002</c:v>
                </c:pt>
                <c:pt idx="4461">
                  <c:v>3.136063</c:v>
                </c:pt>
                <c:pt idx="4462">
                  <c:v>3.0935350000000001</c:v>
                </c:pt>
                <c:pt idx="4463">
                  <c:v>3.0491329999999999</c:v>
                </c:pt>
                <c:pt idx="4464">
                  <c:v>3.0730050000000002</c:v>
                </c:pt>
                <c:pt idx="4465">
                  <c:v>3.1060120000000002</c:v>
                </c:pt>
                <c:pt idx="4466">
                  <c:v>3.1188259999999999</c:v>
                </c:pt>
                <c:pt idx="4467">
                  <c:v>3.1249319999999998</c:v>
                </c:pt>
                <c:pt idx="4468">
                  <c:v>3.1295000000000002</c:v>
                </c:pt>
                <c:pt idx="4469">
                  <c:v>3.1515930000000001</c:v>
                </c:pt>
                <c:pt idx="4470">
                  <c:v>3.1691910000000001</c:v>
                </c:pt>
                <c:pt idx="4471">
                  <c:v>3.1682049999999999</c:v>
                </c:pt>
                <c:pt idx="4472">
                  <c:v>3.143732</c:v>
                </c:pt>
                <c:pt idx="4473">
                  <c:v>3.1247639999999999</c:v>
                </c:pt>
                <c:pt idx="4474">
                  <c:v>3.1125759999999998</c:v>
                </c:pt>
                <c:pt idx="4475">
                  <c:v>3.1062289999999999</c:v>
                </c:pt>
                <c:pt idx="4476">
                  <c:v>3.105556</c:v>
                </c:pt>
                <c:pt idx="4477">
                  <c:v>3.1102189999999998</c:v>
                </c:pt>
                <c:pt idx="4478">
                  <c:v>3.1225040000000002</c:v>
                </c:pt>
                <c:pt idx="4479">
                  <c:v>3.1326489999999998</c:v>
                </c:pt>
                <c:pt idx="4480">
                  <c:v>3.1310150000000001</c:v>
                </c:pt>
                <c:pt idx="4481">
                  <c:v>3.141785</c:v>
                </c:pt>
                <c:pt idx="4482">
                  <c:v>3.182029</c:v>
                </c:pt>
                <c:pt idx="4483">
                  <c:v>3.189794</c:v>
                </c:pt>
                <c:pt idx="4484">
                  <c:v>3.1689259999999999</c:v>
                </c:pt>
                <c:pt idx="4485">
                  <c:v>3.1525310000000002</c:v>
                </c:pt>
                <c:pt idx="4486">
                  <c:v>3.1351490000000002</c:v>
                </c:pt>
                <c:pt idx="4487">
                  <c:v>3.1152679999999999</c:v>
                </c:pt>
                <c:pt idx="4488">
                  <c:v>3.0954350000000002</c:v>
                </c:pt>
                <c:pt idx="4489">
                  <c:v>3.0816349999999999</c:v>
                </c:pt>
                <c:pt idx="4490">
                  <c:v>3.096444</c:v>
                </c:pt>
                <c:pt idx="4491">
                  <c:v>3.0927419999999999</c:v>
                </c:pt>
                <c:pt idx="4492">
                  <c:v>3.0783659999999999</c:v>
                </c:pt>
                <c:pt idx="4493">
                  <c:v>3.0470169999999999</c:v>
                </c:pt>
                <c:pt idx="4494">
                  <c:v>3.0688460000000002</c:v>
                </c:pt>
                <c:pt idx="4495">
                  <c:v>3.0924299999999998</c:v>
                </c:pt>
                <c:pt idx="4496">
                  <c:v>3.089737</c:v>
                </c:pt>
                <c:pt idx="4497">
                  <c:v>3.0601910000000001</c:v>
                </c:pt>
                <c:pt idx="4498">
                  <c:v>3.0367039999999998</c:v>
                </c:pt>
                <c:pt idx="4499">
                  <c:v>3.1012520000000001</c:v>
                </c:pt>
                <c:pt idx="4500">
                  <c:v>3.1604160000000001</c:v>
                </c:pt>
                <c:pt idx="4501">
                  <c:v>3.1824370000000002</c:v>
                </c:pt>
                <c:pt idx="4502">
                  <c:v>3.1812109999999998</c:v>
                </c:pt>
                <c:pt idx="4503">
                  <c:v>3.1442369999999999</c:v>
                </c:pt>
                <c:pt idx="4504">
                  <c:v>3.1183209999999999</c:v>
                </c:pt>
                <c:pt idx="4505">
                  <c:v>3.1301969999999999</c:v>
                </c:pt>
                <c:pt idx="4506">
                  <c:v>3.1304859999999999</c:v>
                </c:pt>
                <c:pt idx="4507">
                  <c:v>3.0986319999999998</c:v>
                </c:pt>
                <c:pt idx="4508">
                  <c:v>3.0856979999999998</c:v>
                </c:pt>
                <c:pt idx="4509">
                  <c:v>3.0895450000000002</c:v>
                </c:pt>
                <c:pt idx="4510">
                  <c:v>3.074303</c:v>
                </c:pt>
                <c:pt idx="4511">
                  <c:v>3.0780530000000002</c:v>
                </c:pt>
                <c:pt idx="4512">
                  <c:v>3.1273599999999999</c:v>
                </c:pt>
                <c:pt idx="4513">
                  <c:v>3.1648640000000001</c:v>
                </c:pt>
                <c:pt idx="4514">
                  <c:v>3.1756340000000001</c:v>
                </c:pt>
                <c:pt idx="4515">
                  <c:v>3.1871969999999998</c:v>
                </c:pt>
                <c:pt idx="4516">
                  <c:v>3.1757059999999999</c:v>
                </c:pt>
                <c:pt idx="4517">
                  <c:v>3.1531560000000001</c:v>
                </c:pt>
                <c:pt idx="4518">
                  <c:v>3.0987040000000001</c:v>
                </c:pt>
                <c:pt idx="4519">
                  <c:v>3.0889440000000001</c:v>
                </c:pt>
                <c:pt idx="4520">
                  <c:v>3.117864</c:v>
                </c:pt>
                <c:pt idx="4521">
                  <c:v>3.1475309999999999</c:v>
                </c:pt>
                <c:pt idx="4522">
                  <c:v>3.14866</c:v>
                </c:pt>
                <c:pt idx="4523">
                  <c:v>3.1580119999999998</c:v>
                </c:pt>
                <c:pt idx="4524">
                  <c:v>3.1571950000000002</c:v>
                </c:pt>
                <c:pt idx="4525">
                  <c:v>3.1242589999999999</c:v>
                </c:pt>
                <c:pt idx="4526">
                  <c:v>3.1116619999999999</c:v>
                </c:pt>
                <c:pt idx="4527">
                  <c:v>3.091564</c:v>
                </c:pt>
                <c:pt idx="4528">
                  <c:v>3.0735100000000002</c:v>
                </c:pt>
                <c:pt idx="4529">
                  <c:v>3.0665619999999998</c:v>
                </c:pt>
                <c:pt idx="4530">
                  <c:v>3.0843280000000002</c:v>
                </c:pt>
                <c:pt idx="4531">
                  <c:v>3.094954</c:v>
                </c:pt>
                <c:pt idx="4532">
                  <c:v>3.072813</c:v>
                </c:pt>
                <c:pt idx="4533">
                  <c:v>3.061658</c:v>
                </c:pt>
                <c:pt idx="4534">
                  <c:v>3.0732689999999998</c:v>
                </c:pt>
                <c:pt idx="4535">
                  <c:v>3.1217830000000002</c:v>
                </c:pt>
                <c:pt idx="4536">
                  <c:v>3.1451259999999999</c:v>
                </c:pt>
                <c:pt idx="4537">
                  <c:v>3.1415929999999999</c:v>
                </c:pt>
                <c:pt idx="4538">
                  <c:v>3.1415199999999999</c:v>
                </c:pt>
                <c:pt idx="4539">
                  <c:v>3.1609929999999999</c:v>
                </c:pt>
                <c:pt idx="4540">
                  <c:v>3.177413</c:v>
                </c:pt>
                <c:pt idx="4541">
                  <c:v>3.1652480000000001</c:v>
                </c:pt>
                <c:pt idx="4542">
                  <c:v>3.1401020000000002</c:v>
                </c:pt>
                <c:pt idx="4543">
                  <c:v>3.1365919999999998</c:v>
                </c:pt>
                <c:pt idx="4544">
                  <c:v>3.1398380000000001</c:v>
                </c:pt>
                <c:pt idx="4545">
                  <c:v>3.1320969999999999</c:v>
                </c:pt>
                <c:pt idx="4546">
                  <c:v>3.125918</c:v>
                </c:pt>
                <c:pt idx="4547">
                  <c:v>3.1085129999999999</c:v>
                </c:pt>
                <c:pt idx="4548">
                  <c:v>3.100098</c:v>
                </c:pt>
                <c:pt idx="4549">
                  <c:v>3.1134650000000001</c:v>
                </c:pt>
                <c:pt idx="4550">
                  <c:v>3.1251009999999999</c:v>
                </c:pt>
                <c:pt idx="4551">
                  <c:v>3.1318320000000002</c:v>
                </c:pt>
                <c:pt idx="4552">
                  <c:v>3.1282740000000002</c:v>
                </c:pt>
                <c:pt idx="4553">
                  <c:v>3.1162779999999999</c:v>
                </c:pt>
                <c:pt idx="4554">
                  <c:v>3.117696</c:v>
                </c:pt>
                <c:pt idx="4555">
                  <c:v>3.1238990000000002</c:v>
                </c:pt>
                <c:pt idx="4556">
                  <c:v>3.1263269999999999</c:v>
                </c:pt>
                <c:pt idx="4557">
                  <c:v>3.131688</c:v>
                </c:pt>
                <c:pt idx="4558">
                  <c:v>3.1291150000000001</c:v>
                </c:pt>
                <c:pt idx="4559">
                  <c:v>3.1212780000000002</c:v>
                </c:pt>
                <c:pt idx="4560">
                  <c:v>3.1163979999999998</c:v>
                </c:pt>
                <c:pt idx="4561">
                  <c:v>3.1154600000000001</c:v>
                </c:pt>
                <c:pt idx="4562">
                  <c:v>3.1285379999999998</c:v>
                </c:pt>
                <c:pt idx="4563">
                  <c:v>3.106277</c:v>
                </c:pt>
                <c:pt idx="4564">
                  <c:v>3.1043780000000001</c:v>
                </c:pt>
                <c:pt idx="4565">
                  <c:v>3.0971660000000001</c:v>
                </c:pt>
                <c:pt idx="4566">
                  <c:v>3.070697</c:v>
                </c:pt>
                <c:pt idx="4567">
                  <c:v>3.0624989999999999</c:v>
                </c:pt>
                <c:pt idx="4568">
                  <c:v>3.1125759999999998</c:v>
                </c:pt>
                <c:pt idx="4569">
                  <c:v>3.1224319999999999</c:v>
                </c:pt>
                <c:pt idx="4570">
                  <c:v>3.0888710000000001</c:v>
                </c:pt>
                <c:pt idx="4571">
                  <c:v>3.0973099999999998</c:v>
                </c:pt>
                <c:pt idx="4572">
                  <c:v>3.1068060000000002</c:v>
                </c:pt>
                <c:pt idx="4573">
                  <c:v>3.112215</c:v>
                </c:pt>
                <c:pt idx="4574">
                  <c:v>3.0974059999999999</c:v>
                </c:pt>
                <c:pt idx="4575">
                  <c:v>3.0790869999999999</c:v>
                </c:pt>
                <c:pt idx="4576">
                  <c:v>3.0657930000000002</c:v>
                </c:pt>
                <c:pt idx="4577">
                  <c:v>3.0874290000000002</c:v>
                </c:pt>
                <c:pt idx="4578">
                  <c:v>3.1422659999999998</c:v>
                </c:pt>
                <c:pt idx="4579">
                  <c:v>3.122913</c:v>
                </c:pt>
                <c:pt idx="4580">
                  <c:v>3.1558730000000002</c:v>
                </c:pt>
                <c:pt idx="4581">
                  <c:v>3.1897700000000002</c:v>
                </c:pt>
                <c:pt idx="4582">
                  <c:v>3.1883509999999999</c:v>
                </c:pt>
                <c:pt idx="4583">
                  <c:v>3.164479</c:v>
                </c:pt>
                <c:pt idx="4584">
                  <c:v>3.1265670000000001</c:v>
                </c:pt>
                <c:pt idx="4585">
                  <c:v>3.0929099999999998</c:v>
                </c:pt>
                <c:pt idx="4586">
                  <c:v>3.0853860000000002</c:v>
                </c:pt>
                <c:pt idx="4587">
                  <c:v>3.0757690000000002</c:v>
                </c:pt>
                <c:pt idx="4588">
                  <c:v>3.0423770000000001</c:v>
                </c:pt>
                <c:pt idx="4589">
                  <c:v>3.017471</c:v>
                </c:pt>
                <c:pt idx="4590">
                  <c:v>2.9978060000000002</c:v>
                </c:pt>
                <c:pt idx="4591">
                  <c:v>3.007158</c:v>
                </c:pt>
                <c:pt idx="4592">
                  <c:v>3.0580029999999998</c:v>
                </c:pt>
                <c:pt idx="4593">
                  <c:v>3.137025</c:v>
                </c:pt>
                <c:pt idx="4594">
                  <c:v>3.2133530000000001</c:v>
                </c:pt>
                <c:pt idx="4595">
                  <c:v>3.215036</c:v>
                </c:pt>
                <c:pt idx="4596">
                  <c:v>3.1726049999999999</c:v>
                </c:pt>
                <c:pt idx="4597">
                  <c:v>3.1212300000000002</c:v>
                </c:pt>
                <c:pt idx="4598">
                  <c:v>3.124355</c:v>
                </c:pt>
                <c:pt idx="4599">
                  <c:v>3.1253169999999999</c:v>
                </c:pt>
                <c:pt idx="4600">
                  <c:v>3.1510159999999998</c:v>
                </c:pt>
                <c:pt idx="4601">
                  <c:v>3.1497419999999998</c:v>
                </c:pt>
                <c:pt idx="4602">
                  <c:v>3.144838</c:v>
                </c:pt>
                <c:pt idx="4603">
                  <c:v>3.1437560000000002</c:v>
                </c:pt>
                <c:pt idx="4604">
                  <c:v>3.152002</c:v>
                </c:pt>
                <c:pt idx="4605">
                  <c:v>3.1329379999999998</c:v>
                </c:pt>
                <c:pt idx="4606">
                  <c:v>3.1172870000000001</c:v>
                </c:pt>
                <c:pt idx="4607">
                  <c:v>3.1077189999999999</c:v>
                </c:pt>
                <c:pt idx="4608">
                  <c:v>3.1409189999999998</c:v>
                </c:pt>
                <c:pt idx="4609">
                  <c:v>3.1474099999999998</c:v>
                </c:pt>
                <c:pt idx="4610">
                  <c:v>3.1410399999999998</c:v>
                </c:pt>
                <c:pt idx="4611">
                  <c:v>3.1172629999999999</c:v>
                </c:pt>
                <c:pt idx="4612">
                  <c:v>3.0936319999999999</c:v>
                </c:pt>
                <c:pt idx="4613">
                  <c:v>3.0992329999999999</c:v>
                </c:pt>
                <c:pt idx="4614">
                  <c:v>3.1085609999999999</c:v>
                </c:pt>
                <c:pt idx="4615">
                  <c:v>3.1103399999999999</c:v>
                </c:pt>
                <c:pt idx="4616">
                  <c:v>3.108368</c:v>
                </c:pt>
                <c:pt idx="4617">
                  <c:v>3.1055320000000002</c:v>
                </c:pt>
                <c:pt idx="4618">
                  <c:v>3.106589</c:v>
                </c:pt>
                <c:pt idx="4619">
                  <c:v>3.126255</c:v>
                </c:pt>
                <c:pt idx="4620">
                  <c:v>3.1363759999999998</c:v>
                </c:pt>
                <c:pt idx="4621">
                  <c:v>3.135799</c:v>
                </c:pt>
                <c:pt idx="4622">
                  <c:v>3.1185619999999998</c:v>
                </c:pt>
                <c:pt idx="4623">
                  <c:v>3.105267</c:v>
                </c:pt>
                <c:pt idx="4624">
                  <c:v>3.103729</c:v>
                </c:pt>
                <c:pt idx="4625">
                  <c:v>3.111974</c:v>
                </c:pt>
                <c:pt idx="4626">
                  <c:v>3.1157010000000001</c:v>
                </c:pt>
                <c:pt idx="4627">
                  <c:v>3.1000749999999999</c:v>
                </c:pt>
                <c:pt idx="4628">
                  <c:v>3.0489160000000002</c:v>
                </c:pt>
                <c:pt idx="4629">
                  <c:v>3.0672350000000002</c:v>
                </c:pt>
                <c:pt idx="4630">
                  <c:v>3.1048580000000001</c:v>
                </c:pt>
                <c:pt idx="4631">
                  <c:v>3.1329859999999998</c:v>
                </c:pt>
                <c:pt idx="4632">
                  <c:v>3.1529880000000001</c:v>
                </c:pt>
                <c:pt idx="4633">
                  <c:v>3.147122</c:v>
                </c:pt>
                <c:pt idx="4634">
                  <c:v>3.1507999999999998</c:v>
                </c:pt>
                <c:pt idx="4635">
                  <c:v>3.1517369999999998</c:v>
                </c:pt>
                <c:pt idx="4636">
                  <c:v>3.1325289999999999</c:v>
                </c:pt>
                <c:pt idx="4637">
                  <c:v>3.118754</c:v>
                </c:pt>
                <c:pt idx="4638">
                  <c:v>3.1151719999999998</c:v>
                </c:pt>
                <c:pt idx="4639">
                  <c:v>3.1185860000000001</c:v>
                </c:pt>
                <c:pt idx="4640">
                  <c:v>3.1485159999999999</c:v>
                </c:pt>
                <c:pt idx="4641">
                  <c:v>3.177413</c:v>
                </c:pt>
                <c:pt idx="4642">
                  <c:v>3.1767400000000001</c:v>
                </c:pt>
                <c:pt idx="4643">
                  <c:v>3.1665230000000002</c:v>
                </c:pt>
                <c:pt idx="4644">
                  <c:v>3.1679409999999999</c:v>
                </c:pt>
                <c:pt idx="4645">
                  <c:v>3.158277</c:v>
                </c:pt>
                <c:pt idx="4646">
                  <c:v>3.1432989999999998</c:v>
                </c:pt>
                <c:pt idx="4647">
                  <c:v>3.1080559999999999</c:v>
                </c:pt>
                <c:pt idx="4648">
                  <c:v>3.1106039999999999</c:v>
                </c:pt>
                <c:pt idx="4649">
                  <c:v>3.1167829999999999</c:v>
                </c:pt>
                <c:pt idx="4650">
                  <c:v>3.1126719999999999</c:v>
                </c:pt>
                <c:pt idx="4651">
                  <c:v>3.0992090000000001</c:v>
                </c:pt>
                <c:pt idx="4652">
                  <c:v>3.0980789999999998</c:v>
                </c:pt>
                <c:pt idx="4653">
                  <c:v>3.131399</c:v>
                </c:pt>
                <c:pt idx="4654">
                  <c:v>3.1290429999999998</c:v>
                </c:pt>
                <c:pt idx="4655">
                  <c:v>3.0962519999999998</c:v>
                </c:pt>
                <c:pt idx="4656">
                  <c:v>3.0714419999999998</c:v>
                </c:pt>
                <c:pt idx="4657">
                  <c:v>3.0212210000000002</c:v>
                </c:pt>
                <c:pt idx="4658">
                  <c:v>3.0858180000000002</c:v>
                </c:pt>
                <c:pt idx="4659">
                  <c:v>3.189673</c:v>
                </c:pt>
                <c:pt idx="4660">
                  <c:v>3.2170320000000001</c:v>
                </c:pt>
                <c:pt idx="4661">
                  <c:v>3.164984</c:v>
                </c:pt>
                <c:pt idx="4662">
                  <c:v>3.1066370000000001</c:v>
                </c:pt>
                <c:pt idx="4663">
                  <c:v>3.0655760000000001</c:v>
                </c:pt>
                <c:pt idx="4664">
                  <c:v>3.0499260000000001</c:v>
                </c:pt>
                <c:pt idx="4665">
                  <c:v>3.048387</c:v>
                </c:pt>
                <c:pt idx="4666">
                  <c:v>3.0785339999999999</c:v>
                </c:pt>
                <c:pt idx="4667">
                  <c:v>3.102887</c:v>
                </c:pt>
                <c:pt idx="4668">
                  <c:v>3.0991610000000001</c:v>
                </c:pt>
                <c:pt idx="4669">
                  <c:v>3.1062050000000001</c:v>
                </c:pt>
                <c:pt idx="4670">
                  <c:v>3.1299809999999999</c:v>
                </c:pt>
                <c:pt idx="4671">
                  <c:v>3.121759</c:v>
                </c:pt>
                <c:pt idx="4672">
                  <c:v>3.0757690000000002</c:v>
                </c:pt>
                <c:pt idx="4673">
                  <c:v>3.063148</c:v>
                </c:pt>
                <c:pt idx="4674">
                  <c:v>3.048988</c:v>
                </c:pt>
                <c:pt idx="4675">
                  <c:v>3.0540850000000002</c:v>
                </c:pt>
                <c:pt idx="4676">
                  <c:v>3.0863710000000002</c:v>
                </c:pt>
                <c:pt idx="4677">
                  <c:v>3.1268560000000001</c:v>
                </c:pt>
                <c:pt idx="4678">
                  <c:v>3.1417130000000002</c:v>
                </c:pt>
                <c:pt idx="4679">
                  <c:v>3.1142099999999999</c:v>
                </c:pt>
                <c:pt idx="4680">
                  <c:v>3.107094</c:v>
                </c:pt>
                <c:pt idx="4681">
                  <c:v>3.128587</c:v>
                </c:pt>
                <c:pt idx="4682">
                  <c:v>3.159551</c:v>
                </c:pt>
                <c:pt idx="4683">
                  <c:v>3.137025</c:v>
                </c:pt>
                <c:pt idx="4684">
                  <c:v>3.1307499999999999</c:v>
                </c:pt>
                <c:pt idx="4685">
                  <c:v>3.1362559999999999</c:v>
                </c:pt>
                <c:pt idx="4686">
                  <c:v>3.1467130000000001</c:v>
                </c:pt>
                <c:pt idx="4687">
                  <c:v>3.1349089999999999</c:v>
                </c:pt>
                <c:pt idx="4688">
                  <c:v>3.113801</c:v>
                </c:pt>
                <c:pt idx="4689">
                  <c:v>3.1001219999999998</c:v>
                </c:pt>
                <c:pt idx="4690">
                  <c:v>3.105003</c:v>
                </c:pt>
                <c:pt idx="4691">
                  <c:v>3.0808420000000001</c:v>
                </c:pt>
                <c:pt idx="4692">
                  <c:v>3.0722119999999999</c:v>
                </c:pt>
                <c:pt idx="4693">
                  <c:v>3.085842</c:v>
                </c:pt>
                <c:pt idx="4694">
                  <c:v>3.1118540000000001</c:v>
                </c:pt>
                <c:pt idx="4695">
                  <c:v>3.1529400000000001</c:v>
                </c:pt>
                <c:pt idx="4696">
                  <c:v>3.1775090000000001</c:v>
                </c:pt>
                <c:pt idx="4697">
                  <c:v>3.179408</c:v>
                </c:pt>
                <c:pt idx="4698">
                  <c:v>3.168542</c:v>
                </c:pt>
                <c:pt idx="4699">
                  <c:v>3.1555840000000002</c:v>
                </c:pt>
                <c:pt idx="4700">
                  <c:v>3.147554</c:v>
                </c:pt>
                <c:pt idx="4701">
                  <c:v>3.127961</c:v>
                </c:pt>
                <c:pt idx="4702">
                  <c:v>3.1226479999999999</c:v>
                </c:pt>
                <c:pt idx="4703">
                  <c:v>3.1369039999999999</c:v>
                </c:pt>
                <c:pt idx="4704">
                  <c:v>3.134789</c:v>
                </c:pt>
                <c:pt idx="4705">
                  <c:v>3.1233219999999999</c:v>
                </c:pt>
                <c:pt idx="4706">
                  <c:v>3.111326</c:v>
                </c:pt>
                <c:pt idx="4707">
                  <c:v>3.116206</c:v>
                </c:pt>
                <c:pt idx="4708">
                  <c:v>3.118754</c:v>
                </c:pt>
                <c:pt idx="4709">
                  <c:v>3.1131769999999999</c:v>
                </c:pt>
                <c:pt idx="4710">
                  <c:v>3.1104120000000002</c:v>
                </c:pt>
                <c:pt idx="4711">
                  <c:v>3.1131530000000001</c:v>
                </c:pt>
                <c:pt idx="4712">
                  <c:v>3.1043539999999998</c:v>
                </c:pt>
                <c:pt idx="4713">
                  <c:v>3.0984639999999999</c:v>
                </c:pt>
                <c:pt idx="4714">
                  <c:v>3.1013730000000002</c:v>
                </c:pt>
                <c:pt idx="4715">
                  <c:v>3.1001470000000002</c:v>
                </c:pt>
                <c:pt idx="4716">
                  <c:v>3.110268</c:v>
                </c:pt>
                <c:pt idx="4717">
                  <c:v>3.1191629999999999</c:v>
                </c:pt>
                <c:pt idx="4718">
                  <c:v>3.1341399999999999</c:v>
                </c:pt>
                <c:pt idx="4719">
                  <c:v>3.1353900000000001</c:v>
                </c:pt>
                <c:pt idx="4720">
                  <c:v>3.1256059999999999</c:v>
                </c:pt>
                <c:pt idx="4721">
                  <c:v>3.1212780000000002</c:v>
                </c:pt>
                <c:pt idx="4722">
                  <c:v>3.1191149999999999</c:v>
                </c:pt>
                <c:pt idx="4723">
                  <c:v>3.1046900000000002</c:v>
                </c:pt>
                <c:pt idx="4724">
                  <c:v>3.115605</c:v>
                </c:pt>
                <c:pt idx="4725">
                  <c:v>3.1068060000000002</c:v>
                </c:pt>
                <c:pt idx="4726">
                  <c:v>3.1049549999999999</c:v>
                </c:pt>
                <c:pt idx="4727">
                  <c:v>3.127529</c:v>
                </c:pt>
                <c:pt idx="4728">
                  <c:v>3.13402</c:v>
                </c:pt>
                <c:pt idx="4729">
                  <c:v>3.130293</c:v>
                </c:pt>
                <c:pt idx="4730">
                  <c:v>3.1470500000000001</c:v>
                </c:pt>
                <c:pt idx="4731">
                  <c:v>3.1701769999999998</c:v>
                </c:pt>
                <c:pt idx="4732">
                  <c:v>3.1733739999999999</c:v>
                </c:pt>
                <c:pt idx="4733">
                  <c:v>3.1521699999999999</c:v>
                </c:pt>
                <c:pt idx="4734">
                  <c:v>3.0733649999999999</c:v>
                </c:pt>
                <c:pt idx="4735">
                  <c:v>3.0565850000000001</c:v>
                </c:pt>
                <c:pt idx="4736">
                  <c:v>3.0591810000000002</c:v>
                </c:pt>
                <c:pt idx="4737">
                  <c:v>3.1226970000000001</c:v>
                </c:pt>
                <c:pt idx="4738">
                  <c:v>3.0980789999999998</c:v>
                </c:pt>
                <c:pt idx="4739">
                  <c:v>3.0455739999999998</c:v>
                </c:pt>
                <c:pt idx="4740">
                  <c:v>3.001484</c:v>
                </c:pt>
                <c:pt idx="4741">
                  <c:v>3.0043929999999999</c:v>
                </c:pt>
                <c:pt idx="4742">
                  <c:v>3.0340349999999998</c:v>
                </c:pt>
                <c:pt idx="4743">
                  <c:v>3.056657</c:v>
                </c:pt>
                <c:pt idx="4744">
                  <c:v>3.048988</c:v>
                </c:pt>
                <c:pt idx="4745">
                  <c:v>3.0570900000000001</c:v>
                </c:pt>
                <c:pt idx="4746">
                  <c:v>3.1975349999999998</c:v>
                </c:pt>
                <c:pt idx="4747">
                  <c:v>3.2159499999999999</c:v>
                </c:pt>
                <c:pt idx="4748">
                  <c:v>3.1758259999999998</c:v>
                </c:pt>
                <c:pt idx="4749">
                  <c:v>3.128034</c:v>
                </c:pt>
                <c:pt idx="4750">
                  <c:v>3.0947849999999999</c:v>
                </c:pt>
                <c:pt idx="4751">
                  <c:v>3.088775</c:v>
                </c:pt>
                <c:pt idx="4752">
                  <c:v>3.0840640000000001</c:v>
                </c:pt>
                <c:pt idx="4753">
                  <c:v>3.0999300000000001</c:v>
                </c:pt>
                <c:pt idx="4754">
                  <c:v>3.1215670000000002</c:v>
                </c:pt>
                <c:pt idx="4755">
                  <c:v>3.1232009999999999</c:v>
                </c:pt>
                <c:pt idx="4756">
                  <c:v>3.1152679999999999</c:v>
                </c:pt>
                <c:pt idx="4757">
                  <c:v>3.1161089999999998</c:v>
                </c:pt>
                <c:pt idx="4758">
                  <c:v>3.1172149999999998</c:v>
                </c:pt>
                <c:pt idx="4759">
                  <c:v>3.1090659999999999</c:v>
                </c:pt>
                <c:pt idx="4760">
                  <c:v>3.1080559999999999</c:v>
                </c:pt>
                <c:pt idx="4761">
                  <c:v>3.086395</c:v>
                </c:pt>
                <c:pt idx="4762">
                  <c:v>3.0661529999999999</c:v>
                </c:pt>
                <c:pt idx="4763">
                  <c:v>3.085626</c:v>
                </c:pt>
                <c:pt idx="4764">
                  <c:v>3.0891839999999999</c:v>
                </c:pt>
                <c:pt idx="4765">
                  <c:v>3.0898569999999999</c:v>
                </c:pt>
                <c:pt idx="4766">
                  <c:v>3.1460400000000002</c:v>
                </c:pt>
                <c:pt idx="4767">
                  <c:v>3.178687</c:v>
                </c:pt>
                <c:pt idx="4768">
                  <c:v>3.1584690000000002</c:v>
                </c:pt>
                <c:pt idx="4769">
                  <c:v>3.1411359999999999</c:v>
                </c:pt>
                <c:pt idx="4770">
                  <c:v>3.1305339999999999</c:v>
                </c:pt>
                <c:pt idx="4771">
                  <c:v>3.061321</c:v>
                </c:pt>
                <c:pt idx="4772">
                  <c:v>3.090795</c:v>
                </c:pt>
                <c:pt idx="4773">
                  <c:v>3.1090659999999999</c:v>
                </c:pt>
                <c:pt idx="4774">
                  <c:v>3.109979</c:v>
                </c:pt>
                <c:pt idx="4775">
                  <c:v>3.106061</c:v>
                </c:pt>
                <c:pt idx="4776">
                  <c:v>3.0928140000000002</c:v>
                </c:pt>
                <c:pt idx="4777">
                  <c:v>3.1069740000000001</c:v>
                </c:pt>
                <c:pt idx="4778">
                  <c:v>3.1015649999999999</c:v>
                </c:pt>
                <c:pt idx="4779">
                  <c:v>3.0274960000000002</c:v>
                </c:pt>
                <c:pt idx="4780">
                  <c:v>3.0004499999999998</c:v>
                </c:pt>
                <c:pt idx="4781">
                  <c:v>3.0480510000000001</c:v>
                </c:pt>
                <c:pt idx="4782">
                  <c:v>3.0615380000000001</c:v>
                </c:pt>
                <c:pt idx="4783">
                  <c:v>3.068918</c:v>
                </c:pt>
                <c:pt idx="4784">
                  <c:v>3.0966369999999999</c:v>
                </c:pt>
                <c:pt idx="4785">
                  <c:v>3.1220469999999998</c:v>
                </c:pt>
                <c:pt idx="4786">
                  <c:v>3.0896170000000001</c:v>
                </c:pt>
                <c:pt idx="4787">
                  <c:v>3.064254</c:v>
                </c:pt>
                <c:pt idx="4788">
                  <c:v>3.0422090000000002</c:v>
                </c:pt>
                <c:pt idx="4789">
                  <c:v>3.0004499999999998</c:v>
                </c:pt>
                <c:pt idx="4790">
                  <c:v>3.0409109999999999</c:v>
                </c:pt>
                <c:pt idx="4791">
                  <c:v>3.0974780000000002</c:v>
                </c:pt>
                <c:pt idx="4792">
                  <c:v>3.130846</c:v>
                </c:pt>
                <c:pt idx="4793">
                  <c:v>3.1208689999999999</c:v>
                </c:pt>
                <c:pt idx="4794">
                  <c:v>3.140463</c:v>
                </c:pt>
                <c:pt idx="4795">
                  <c:v>3.1378180000000002</c:v>
                </c:pt>
                <c:pt idx="4796">
                  <c:v>3.1110609999999999</c:v>
                </c:pt>
                <c:pt idx="4797">
                  <c:v>3.10344</c:v>
                </c:pt>
                <c:pt idx="4798">
                  <c:v>3.0982949999999998</c:v>
                </c:pt>
                <c:pt idx="4799">
                  <c:v>3.124644</c:v>
                </c:pt>
                <c:pt idx="4800">
                  <c:v>3.1542140000000001</c:v>
                </c:pt>
                <c:pt idx="4801">
                  <c:v>3.1532279999999999</c:v>
                </c:pt>
                <c:pt idx="4802">
                  <c:v>3.1488049999999999</c:v>
                </c:pt>
                <c:pt idx="4803">
                  <c:v>3.1489729999999998</c:v>
                </c:pt>
                <c:pt idx="4804">
                  <c:v>3.1489250000000002</c:v>
                </c:pt>
                <c:pt idx="4805">
                  <c:v>3.1468090000000002</c:v>
                </c:pt>
                <c:pt idx="4806">
                  <c:v>3.1303420000000002</c:v>
                </c:pt>
                <c:pt idx="4807">
                  <c:v>3.1083440000000002</c:v>
                </c:pt>
                <c:pt idx="4808">
                  <c:v>3.088295</c:v>
                </c:pt>
                <c:pt idx="4809">
                  <c:v>3.0771160000000002</c:v>
                </c:pt>
                <c:pt idx="4810">
                  <c:v>3.0933190000000002</c:v>
                </c:pt>
                <c:pt idx="4811">
                  <c:v>3.1185860000000001</c:v>
                </c:pt>
                <c:pt idx="4812">
                  <c:v>3.1023580000000002</c:v>
                </c:pt>
                <c:pt idx="4813">
                  <c:v>3.092622</c:v>
                </c:pt>
                <c:pt idx="4814">
                  <c:v>3.0981510000000001</c:v>
                </c:pt>
                <c:pt idx="4815">
                  <c:v>3.0976219999999999</c:v>
                </c:pt>
                <c:pt idx="4816">
                  <c:v>3.1159650000000001</c:v>
                </c:pt>
                <c:pt idx="4817">
                  <c:v>3.136857</c:v>
                </c:pt>
                <c:pt idx="4818">
                  <c:v>3.1332979999999999</c:v>
                </c:pt>
                <c:pt idx="4819">
                  <c:v>3.1350530000000001</c:v>
                </c:pt>
                <c:pt idx="4820">
                  <c:v>3.1397650000000001</c:v>
                </c:pt>
                <c:pt idx="4821">
                  <c:v>3.1262059999999998</c:v>
                </c:pt>
                <c:pt idx="4822">
                  <c:v>3.1115659999999998</c:v>
                </c:pt>
                <c:pt idx="4823">
                  <c:v>3.1070220000000002</c:v>
                </c:pt>
                <c:pt idx="4824">
                  <c:v>3.1043539999999998</c:v>
                </c:pt>
                <c:pt idx="4825">
                  <c:v>3.090843</c:v>
                </c:pt>
                <c:pt idx="4826">
                  <c:v>3.0899779999999999</c:v>
                </c:pt>
                <c:pt idx="4827">
                  <c:v>3.1164700000000001</c:v>
                </c:pt>
                <c:pt idx="4828">
                  <c:v>3.1390199999999999</c:v>
                </c:pt>
                <c:pt idx="4829">
                  <c:v>3.1567859999999999</c:v>
                </c:pt>
                <c:pt idx="4830">
                  <c:v>3.1563530000000002</c:v>
                </c:pt>
                <c:pt idx="4831">
                  <c:v>3.1316160000000002</c:v>
                </c:pt>
                <c:pt idx="4832">
                  <c:v>3.0912280000000001</c:v>
                </c:pt>
                <c:pt idx="4833">
                  <c:v>3.053051</c:v>
                </c:pt>
                <c:pt idx="4834">
                  <c:v>3.0387710000000001</c:v>
                </c:pt>
                <c:pt idx="4835">
                  <c:v>3.054878</c:v>
                </c:pt>
                <c:pt idx="4836">
                  <c:v>3.0812270000000002</c:v>
                </c:pt>
                <c:pt idx="4837">
                  <c:v>3.0852650000000001</c:v>
                </c:pt>
                <c:pt idx="4838">
                  <c:v>3.0912519999999999</c:v>
                </c:pt>
                <c:pt idx="4839">
                  <c:v>3.0992090000000001</c:v>
                </c:pt>
                <c:pt idx="4840">
                  <c:v>3.0952419999999998</c:v>
                </c:pt>
                <c:pt idx="4841">
                  <c:v>3.10344</c:v>
                </c:pt>
                <c:pt idx="4842">
                  <c:v>3.1028389999999999</c:v>
                </c:pt>
                <c:pt idx="4843">
                  <c:v>3.0842800000000001</c:v>
                </c:pt>
                <c:pt idx="4844">
                  <c:v>3.107936</c:v>
                </c:pt>
                <c:pt idx="4845">
                  <c:v>3.1592859999999998</c:v>
                </c:pt>
                <c:pt idx="4846">
                  <c:v>3.1805379999999999</c:v>
                </c:pt>
                <c:pt idx="4847">
                  <c:v>3.1708020000000001</c:v>
                </c:pt>
                <c:pt idx="4848">
                  <c:v>3.1434679999999999</c:v>
                </c:pt>
                <c:pt idx="4849">
                  <c:v>3.1147870000000002</c:v>
                </c:pt>
                <c:pt idx="4850">
                  <c:v>3.1065170000000002</c:v>
                </c:pt>
                <c:pt idx="4851">
                  <c:v>3.07613</c:v>
                </c:pt>
                <c:pt idx="4852">
                  <c:v>3.0565370000000001</c:v>
                </c:pt>
                <c:pt idx="4853">
                  <c:v>3.0463680000000002</c:v>
                </c:pt>
                <c:pt idx="4854">
                  <c:v>3.0581719999999999</c:v>
                </c:pt>
                <c:pt idx="4855">
                  <c:v>3.0850970000000002</c:v>
                </c:pt>
                <c:pt idx="4856">
                  <c:v>3.1124550000000002</c:v>
                </c:pt>
                <c:pt idx="4857">
                  <c:v>3.1222880000000002</c:v>
                </c:pt>
                <c:pt idx="4858">
                  <c:v>3.1110129999999998</c:v>
                </c:pt>
                <c:pt idx="4859">
                  <c:v>3.0840640000000001</c:v>
                </c:pt>
                <c:pt idx="4860">
                  <c:v>3.0608879999999998</c:v>
                </c:pt>
                <c:pt idx="4861">
                  <c:v>3.0583640000000001</c:v>
                </c:pt>
                <c:pt idx="4862">
                  <c:v>3.035574</c:v>
                </c:pt>
                <c:pt idx="4863">
                  <c:v>3.0361989999999999</c:v>
                </c:pt>
                <c:pt idx="4864">
                  <c:v>3.0421369999999999</c:v>
                </c:pt>
                <c:pt idx="4865">
                  <c:v>3.0457909999999999</c:v>
                </c:pt>
                <c:pt idx="4866">
                  <c:v>3.1235140000000001</c:v>
                </c:pt>
                <c:pt idx="4867">
                  <c:v>3.1702729999999999</c:v>
                </c:pt>
                <c:pt idx="4868">
                  <c:v>3.0838230000000002</c:v>
                </c:pt>
                <c:pt idx="4869">
                  <c:v>3.0313180000000002</c:v>
                </c:pt>
                <c:pt idx="4870">
                  <c:v>3.0256210000000001</c:v>
                </c:pt>
                <c:pt idx="4871">
                  <c:v>3.0482429999999998</c:v>
                </c:pt>
                <c:pt idx="4872">
                  <c:v>3.0775239999999999</c:v>
                </c:pt>
                <c:pt idx="4873">
                  <c:v>3.0881020000000001</c:v>
                </c:pt>
                <c:pt idx="4874">
                  <c:v>3.0866359999999999</c:v>
                </c:pt>
                <c:pt idx="4875">
                  <c:v>3.0494210000000002</c:v>
                </c:pt>
                <c:pt idx="4876">
                  <c:v>3.0672350000000002</c:v>
                </c:pt>
                <c:pt idx="4877">
                  <c:v>3.1077669999999999</c:v>
                </c:pt>
                <c:pt idx="4878">
                  <c:v>3.1035360000000001</c:v>
                </c:pt>
                <c:pt idx="4879">
                  <c:v>3.1132970000000002</c:v>
                </c:pt>
                <c:pt idx="4880">
                  <c:v>3.105604</c:v>
                </c:pt>
                <c:pt idx="4881">
                  <c:v>3.1309429999999998</c:v>
                </c:pt>
                <c:pt idx="4882">
                  <c:v>3.1475309999999999</c:v>
                </c:pt>
                <c:pt idx="4883">
                  <c:v>3.1627960000000002</c:v>
                </c:pt>
                <c:pt idx="4884">
                  <c:v>3.2041460000000002</c:v>
                </c:pt>
                <c:pt idx="4885">
                  <c:v>3.2115499999999999</c:v>
                </c:pt>
                <c:pt idx="4886">
                  <c:v>3.1899139999999999</c:v>
                </c:pt>
                <c:pt idx="4887">
                  <c:v>3.1932800000000001</c:v>
                </c:pt>
                <c:pt idx="4888">
                  <c:v>3.1516169999999999</c:v>
                </c:pt>
                <c:pt idx="4889">
                  <c:v>3.1094499999999998</c:v>
                </c:pt>
                <c:pt idx="4890">
                  <c:v>3.0814910000000002</c:v>
                </c:pt>
                <c:pt idx="4891">
                  <c:v>3.0558640000000001</c:v>
                </c:pt>
                <c:pt idx="4892">
                  <c:v>3.0382899999999999</c:v>
                </c:pt>
                <c:pt idx="4893">
                  <c:v>3.0687980000000001</c:v>
                </c:pt>
                <c:pt idx="4894">
                  <c:v>3.1154839999999999</c:v>
                </c:pt>
                <c:pt idx="4895">
                  <c:v>3.1193070000000001</c:v>
                </c:pt>
                <c:pt idx="4896">
                  <c:v>3.101445</c:v>
                </c:pt>
                <c:pt idx="4897">
                  <c:v>3.0932469999999999</c:v>
                </c:pt>
                <c:pt idx="4898">
                  <c:v>3.0999539999999999</c:v>
                </c:pt>
                <c:pt idx="4899">
                  <c:v>3.1316160000000002</c:v>
                </c:pt>
                <c:pt idx="4900">
                  <c:v>3.1241629999999998</c:v>
                </c:pt>
                <c:pt idx="4901">
                  <c:v>3.0937519999999998</c:v>
                </c:pt>
                <c:pt idx="4902">
                  <c:v>3.0834869999999999</c:v>
                </c:pt>
                <c:pt idx="4903">
                  <c:v>3.1008439999999999</c:v>
                </c:pt>
                <c:pt idx="4904">
                  <c:v>3.0996899999999998</c:v>
                </c:pt>
                <c:pt idx="4905">
                  <c:v>3.087742</c:v>
                </c:pt>
                <c:pt idx="4906">
                  <c:v>3.094449</c:v>
                </c:pt>
                <c:pt idx="4907">
                  <c:v>3.1047380000000002</c:v>
                </c:pt>
                <c:pt idx="4908">
                  <c:v>3.129861</c:v>
                </c:pt>
                <c:pt idx="4909">
                  <c:v>3.1413519999999999</c:v>
                </c:pt>
                <c:pt idx="4910">
                  <c:v>3.1295000000000002</c:v>
                </c:pt>
                <c:pt idx="4911">
                  <c:v>3.1194269999999999</c:v>
                </c:pt>
                <c:pt idx="4912">
                  <c:v>3.1136810000000001</c:v>
                </c:pt>
                <c:pt idx="4913">
                  <c:v>3.0941839999999998</c:v>
                </c:pt>
                <c:pt idx="4914">
                  <c:v>3.08101</c:v>
                </c:pt>
                <c:pt idx="4915">
                  <c:v>3.0888710000000001</c:v>
                </c:pt>
                <c:pt idx="4916">
                  <c:v>3.089064</c:v>
                </c:pt>
                <c:pt idx="4917">
                  <c:v>3.0792790000000001</c:v>
                </c:pt>
                <c:pt idx="4918">
                  <c:v>3.0804809999999998</c:v>
                </c:pt>
                <c:pt idx="4919">
                  <c:v>3.0915879999999998</c:v>
                </c:pt>
                <c:pt idx="4920">
                  <c:v>3.1056279999999998</c:v>
                </c:pt>
                <c:pt idx="4921">
                  <c:v>3.1041850000000002</c:v>
                </c:pt>
                <c:pt idx="4922">
                  <c:v>3.106541</c:v>
                </c:pt>
                <c:pt idx="4923">
                  <c:v>3.1143550000000002</c:v>
                </c:pt>
                <c:pt idx="4924">
                  <c:v>3.1359189999999999</c:v>
                </c:pt>
                <c:pt idx="4925">
                  <c:v>3.151281</c:v>
                </c:pt>
                <c:pt idx="4926">
                  <c:v>3.1503909999999999</c:v>
                </c:pt>
                <c:pt idx="4927">
                  <c:v>3.1210619999999998</c:v>
                </c:pt>
                <c:pt idx="4928">
                  <c:v>3.0891359999999999</c:v>
                </c:pt>
                <c:pt idx="4929">
                  <c:v>3.0716589999999999</c:v>
                </c:pt>
                <c:pt idx="4930">
                  <c:v>3.067644</c:v>
                </c:pt>
                <c:pt idx="4931">
                  <c:v>3.053051</c:v>
                </c:pt>
                <c:pt idx="4932">
                  <c:v>3.0439400000000001</c:v>
                </c:pt>
                <c:pt idx="4933">
                  <c:v>3.0585079999999998</c:v>
                </c:pt>
                <c:pt idx="4934">
                  <c:v>3.054494</c:v>
                </c:pt>
                <c:pt idx="4935">
                  <c:v>3.0597099999999999</c:v>
                </c:pt>
                <c:pt idx="4936">
                  <c:v>3.065696</c:v>
                </c:pt>
                <c:pt idx="4937">
                  <c:v>3.0872130000000002</c:v>
                </c:pt>
                <c:pt idx="4938">
                  <c:v>3.120581</c:v>
                </c:pt>
                <c:pt idx="4939">
                  <c:v>3.1108210000000001</c:v>
                </c:pt>
                <c:pt idx="4940">
                  <c:v>3.1242109999999998</c:v>
                </c:pt>
                <c:pt idx="4941">
                  <c:v>3.1338509999999999</c:v>
                </c:pt>
                <c:pt idx="4942">
                  <c:v>3.1002190000000001</c:v>
                </c:pt>
                <c:pt idx="4943">
                  <c:v>3.096997</c:v>
                </c:pt>
                <c:pt idx="4944">
                  <c:v>3.0752890000000002</c:v>
                </c:pt>
                <c:pt idx="4945">
                  <c:v>3.041776</c:v>
                </c:pt>
                <c:pt idx="4946">
                  <c:v>3.0462479999999998</c:v>
                </c:pt>
                <c:pt idx="4947">
                  <c:v>3.1039210000000002</c:v>
                </c:pt>
                <c:pt idx="4948">
                  <c:v>3.104498</c:v>
                </c:pt>
                <c:pt idx="4949">
                  <c:v>3.0304769999999999</c:v>
                </c:pt>
                <c:pt idx="4950">
                  <c:v>3.0254530000000002</c:v>
                </c:pt>
                <c:pt idx="4951">
                  <c:v>3.0335299999999998</c:v>
                </c:pt>
                <c:pt idx="4952">
                  <c:v>3.0268229999999998</c:v>
                </c:pt>
                <c:pt idx="4953">
                  <c:v>3.0410309999999998</c:v>
                </c:pt>
                <c:pt idx="4954">
                  <c:v>3.0561759999999998</c:v>
                </c:pt>
                <c:pt idx="4955">
                  <c:v>3.0685570000000002</c:v>
                </c:pt>
                <c:pt idx="4956">
                  <c:v>3.063701</c:v>
                </c:pt>
                <c:pt idx="4957">
                  <c:v>3.0605039999999999</c:v>
                </c:pt>
                <c:pt idx="4958">
                  <c:v>3.0737019999999999</c:v>
                </c:pt>
                <c:pt idx="4959">
                  <c:v>3.1394769999999999</c:v>
                </c:pt>
                <c:pt idx="4960">
                  <c:v>3.2300140000000002</c:v>
                </c:pt>
                <c:pt idx="4961">
                  <c:v>3.2670840000000001</c:v>
                </c:pt>
                <c:pt idx="4962">
                  <c:v>3.2344369999999998</c:v>
                </c:pt>
                <c:pt idx="4963">
                  <c:v>3.2156370000000001</c:v>
                </c:pt>
                <c:pt idx="4964">
                  <c:v>3.1867169999999998</c:v>
                </c:pt>
                <c:pt idx="4965">
                  <c:v>3.1515689999999998</c:v>
                </c:pt>
                <c:pt idx="4966">
                  <c:v>3.1188739999999999</c:v>
                </c:pt>
                <c:pt idx="4967">
                  <c:v>3.098392</c:v>
                </c:pt>
                <c:pt idx="4968">
                  <c:v>3.0750959999999998</c:v>
                </c:pt>
                <c:pt idx="4969">
                  <c:v>3.0891120000000001</c:v>
                </c:pt>
                <c:pt idx="4970">
                  <c:v>3.1255090000000001</c:v>
                </c:pt>
                <c:pt idx="4971">
                  <c:v>3.1453190000000002</c:v>
                </c:pt>
                <c:pt idx="4972">
                  <c:v>3.1342120000000002</c:v>
                </c:pt>
                <c:pt idx="4973">
                  <c:v>3.10582</c:v>
                </c:pt>
                <c:pt idx="4974">
                  <c:v>3.1000019999999999</c:v>
                </c:pt>
                <c:pt idx="4975">
                  <c:v>3.080025</c:v>
                </c:pt>
                <c:pt idx="4976">
                  <c:v>3.075866</c:v>
                </c:pt>
                <c:pt idx="4977">
                  <c:v>3.0977670000000002</c:v>
                </c:pt>
                <c:pt idx="4978">
                  <c:v>3.1091380000000002</c:v>
                </c:pt>
                <c:pt idx="4979">
                  <c:v>3.1252450000000001</c:v>
                </c:pt>
                <c:pt idx="4980">
                  <c:v>3.127024</c:v>
                </c:pt>
                <c:pt idx="4981">
                  <c:v>3.1313270000000002</c:v>
                </c:pt>
                <c:pt idx="4982">
                  <c:v>3.1165660000000002</c:v>
                </c:pt>
                <c:pt idx="4983">
                  <c:v>3.0895929999999998</c:v>
                </c:pt>
                <c:pt idx="4984">
                  <c:v>3.0902180000000001</c:v>
                </c:pt>
                <c:pt idx="4985">
                  <c:v>3.1002670000000001</c:v>
                </c:pt>
                <c:pt idx="4986">
                  <c:v>3.0857459999999999</c:v>
                </c:pt>
                <c:pt idx="4987">
                  <c:v>3.095002</c:v>
                </c:pt>
                <c:pt idx="4988">
                  <c:v>3.110484</c:v>
                </c:pt>
                <c:pt idx="4989">
                  <c:v>3.0967570000000002</c:v>
                </c:pt>
                <c:pt idx="4990">
                  <c:v>3.0862509999999999</c:v>
                </c:pt>
                <c:pt idx="4991">
                  <c:v>3.0881500000000002</c:v>
                </c:pt>
                <c:pt idx="4992">
                  <c:v>3.092622</c:v>
                </c:pt>
                <c:pt idx="4993">
                  <c:v>3.0969250000000001</c:v>
                </c:pt>
                <c:pt idx="4994">
                  <c:v>3.0911789999999999</c:v>
                </c:pt>
                <c:pt idx="4995">
                  <c:v>3.0884149999999999</c:v>
                </c:pt>
                <c:pt idx="4996">
                  <c:v>3.1038969999999999</c:v>
                </c:pt>
                <c:pt idx="4997">
                  <c:v>3.1107239999999998</c:v>
                </c:pt>
                <c:pt idx="4998">
                  <c:v>3.119812</c:v>
                </c:pt>
                <c:pt idx="4999">
                  <c:v>3.1276730000000001</c:v>
                </c:pt>
                <c:pt idx="5000">
                  <c:v>3.1214949999999999</c:v>
                </c:pt>
                <c:pt idx="5001">
                  <c:v>3.113801</c:v>
                </c:pt>
                <c:pt idx="5002">
                  <c:v>3.1161089999999998</c:v>
                </c:pt>
                <c:pt idx="5003">
                  <c:v>3.1149800000000001</c:v>
                </c:pt>
                <c:pt idx="5004">
                  <c:v>3.1061329999999998</c:v>
                </c:pt>
                <c:pt idx="5005">
                  <c:v>3.0963479999999999</c:v>
                </c:pt>
                <c:pt idx="5006">
                  <c:v>3.085842</c:v>
                </c:pt>
                <c:pt idx="5007">
                  <c:v>3.082573</c:v>
                </c:pt>
                <c:pt idx="5008">
                  <c:v>3.0687500000000001</c:v>
                </c:pt>
                <c:pt idx="5009">
                  <c:v>3.0546380000000002</c:v>
                </c:pt>
                <c:pt idx="5010">
                  <c:v>3.0759859999999999</c:v>
                </c:pt>
                <c:pt idx="5011">
                  <c:v>3.1160610000000002</c:v>
                </c:pt>
                <c:pt idx="5012">
                  <c:v>3.159214</c:v>
                </c:pt>
                <c:pt idx="5013">
                  <c:v>3.148997</c:v>
                </c:pt>
                <c:pt idx="5014">
                  <c:v>3.1149079999999998</c:v>
                </c:pt>
                <c:pt idx="5015">
                  <c:v>3.083799</c:v>
                </c:pt>
                <c:pt idx="5016">
                  <c:v>3.068149</c:v>
                </c:pt>
                <c:pt idx="5017">
                  <c:v>3.0432190000000001</c:v>
                </c:pt>
                <c:pt idx="5018">
                  <c:v>3.0302609999999999</c:v>
                </c:pt>
                <c:pt idx="5019">
                  <c:v>3.0445410000000002</c:v>
                </c:pt>
                <c:pt idx="5020">
                  <c:v>3.0408870000000001</c:v>
                </c:pt>
                <c:pt idx="5021">
                  <c:v>3.0313430000000001</c:v>
                </c:pt>
                <c:pt idx="5022">
                  <c:v>3.0391319999999999</c:v>
                </c:pt>
                <c:pt idx="5023">
                  <c:v>3.0728360000000001</c:v>
                </c:pt>
                <c:pt idx="5024">
                  <c:v>3.1591900000000002</c:v>
                </c:pt>
                <c:pt idx="5025">
                  <c:v>3.1247159999999998</c:v>
                </c:pt>
                <c:pt idx="5026">
                  <c:v>3.1022859999999999</c:v>
                </c:pt>
                <c:pt idx="5027">
                  <c:v>3.1058919999999999</c:v>
                </c:pt>
                <c:pt idx="5028">
                  <c:v>3.1395490000000001</c:v>
                </c:pt>
                <c:pt idx="5029">
                  <c:v>3.1730849999999999</c:v>
                </c:pt>
                <c:pt idx="5030">
                  <c:v>3.1616179999999998</c:v>
                </c:pt>
                <c:pt idx="5031">
                  <c:v>3.1049549999999999</c:v>
                </c:pt>
                <c:pt idx="5032">
                  <c:v>3.0664419999999999</c:v>
                </c:pt>
                <c:pt idx="5033">
                  <c:v>3.0739179999999999</c:v>
                </c:pt>
                <c:pt idx="5034">
                  <c:v>3.0553590000000002</c:v>
                </c:pt>
                <c:pt idx="5035">
                  <c:v>2.9873720000000001</c:v>
                </c:pt>
                <c:pt idx="5036">
                  <c:v>2.9943680000000001</c:v>
                </c:pt>
                <c:pt idx="5037">
                  <c:v>3.0236740000000002</c:v>
                </c:pt>
                <c:pt idx="5038">
                  <c:v>3.0503589999999998</c:v>
                </c:pt>
                <c:pt idx="5039">
                  <c:v>3.1021179999999999</c:v>
                </c:pt>
                <c:pt idx="5040">
                  <c:v>3.1305580000000002</c:v>
                </c:pt>
                <c:pt idx="5041">
                  <c:v>3.1155810000000002</c:v>
                </c:pt>
                <c:pt idx="5042">
                  <c:v>3.1205090000000002</c:v>
                </c:pt>
                <c:pt idx="5043">
                  <c:v>3.1471939999999998</c:v>
                </c:pt>
                <c:pt idx="5044">
                  <c:v>3.1201720000000002</c:v>
                </c:pt>
                <c:pt idx="5045">
                  <c:v>3.1623389999999998</c:v>
                </c:pt>
                <c:pt idx="5046">
                  <c:v>3.1892649999999998</c:v>
                </c:pt>
                <c:pt idx="5047">
                  <c:v>3.1449579999999999</c:v>
                </c:pt>
                <c:pt idx="5048">
                  <c:v>3.1242109999999998</c:v>
                </c:pt>
                <c:pt idx="5049">
                  <c:v>3.110652</c:v>
                </c:pt>
                <c:pt idx="5050">
                  <c:v>3.1300530000000002</c:v>
                </c:pt>
                <c:pt idx="5051">
                  <c:v>3.1374339999999998</c:v>
                </c:pt>
                <c:pt idx="5052">
                  <c:v>3.1308940000000001</c:v>
                </c:pt>
                <c:pt idx="5053">
                  <c:v>3.1022620000000001</c:v>
                </c:pt>
                <c:pt idx="5054">
                  <c:v>3.0493489999999999</c:v>
                </c:pt>
                <c:pt idx="5055">
                  <c:v>3.0547819999999999</c:v>
                </c:pt>
                <c:pt idx="5056">
                  <c:v>3.116133</c:v>
                </c:pt>
                <c:pt idx="5057">
                  <c:v>3.1300050000000001</c:v>
                </c:pt>
                <c:pt idx="5058">
                  <c:v>3.131087</c:v>
                </c:pt>
                <c:pt idx="5059">
                  <c:v>3.123634</c:v>
                </c:pt>
                <c:pt idx="5060">
                  <c:v>3.1226970000000001</c:v>
                </c:pt>
                <c:pt idx="5061">
                  <c:v>3.1361349999999999</c:v>
                </c:pt>
                <c:pt idx="5062">
                  <c:v>3.1457510000000002</c:v>
                </c:pt>
                <c:pt idx="5063">
                  <c:v>3.1117819999999998</c:v>
                </c:pt>
                <c:pt idx="5064">
                  <c:v>3.1024539999999998</c:v>
                </c:pt>
                <c:pt idx="5065">
                  <c:v>3.089016</c:v>
                </c:pt>
                <c:pt idx="5066">
                  <c:v>3.0925739999999999</c:v>
                </c:pt>
                <c:pt idx="5067">
                  <c:v>3.0897130000000002</c:v>
                </c:pt>
                <c:pt idx="5068">
                  <c:v>3.0957949999999999</c:v>
                </c:pt>
                <c:pt idx="5069">
                  <c:v>3.0957469999999998</c:v>
                </c:pt>
                <c:pt idx="5070">
                  <c:v>3.093607</c:v>
                </c:pt>
                <c:pt idx="5071">
                  <c:v>3.0907710000000002</c:v>
                </c:pt>
                <c:pt idx="5072">
                  <c:v>3.0865399999999998</c:v>
                </c:pt>
                <c:pt idx="5073">
                  <c:v>3.0916600000000001</c:v>
                </c:pt>
                <c:pt idx="5074">
                  <c:v>3.0973099999999998</c:v>
                </c:pt>
                <c:pt idx="5075">
                  <c:v>3.0786539999999998</c:v>
                </c:pt>
                <c:pt idx="5076">
                  <c:v>3.0801449999999999</c:v>
                </c:pt>
                <c:pt idx="5077">
                  <c:v>3.1038969999999999</c:v>
                </c:pt>
                <c:pt idx="5078">
                  <c:v>3.1051709999999999</c:v>
                </c:pt>
                <c:pt idx="5079">
                  <c:v>3.1180810000000001</c:v>
                </c:pt>
                <c:pt idx="5080">
                  <c:v>3.1382509999999999</c:v>
                </c:pt>
                <c:pt idx="5081">
                  <c:v>3.1263269999999999</c:v>
                </c:pt>
                <c:pt idx="5082">
                  <c:v>3.1172870000000001</c:v>
                </c:pt>
                <c:pt idx="5083">
                  <c:v>3.1102919999999998</c:v>
                </c:pt>
                <c:pt idx="5084">
                  <c:v>3.0885590000000001</c:v>
                </c:pt>
                <c:pt idx="5085">
                  <c:v>3.0844480000000001</c:v>
                </c:pt>
                <c:pt idx="5086">
                  <c:v>3.1026950000000002</c:v>
                </c:pt>
                <c:pt idx="5087">
                  <c:v>3.1129120000000001</c:v>
                </c:pt>
                <c:pt idx="5088">
                  <c:v>3.1137049999999999</c:v>
                </c:pt>
                <c:pt idx="5089">
                  <c:v>3.1083440000000002</c:v>
                </c:pt>
                <c:pt idx="5090">
                  <c:v>3.1123829999999999</c:v>
                </c:pt>
                <c:pt idx="5091">
                  <c:v>3.1255570000000001</c:v>
                </c:pt>
                <c:pt idx="5092">
                  <c:v>3.1321690000000002</c:v>
                </c:pt>
                <c:pt idx="5093">
                  <c:v>3.1182729999999999</c:v>
                </c:pt>
                <c:pt idx="5094">
                  <c:v>3.0870690000000001</c:v>
                </c:pt>
                <c:pt idx="5095">
                  <c:v>3.0501420000000001</c:v>
                </c:pt>
                <c:pt idx="5096">
                  <c:v>3.021919</c:v>
                </c:pt>
                <c:pt idx="5097">
                  <c:v>3.0214620000000001</c:v>
                </c:pt>
                <c:pt idx="5098">
                  <c:v>3.071682</c:v>
                </c:pt>
                <c:pt idx="5099">
                  <c:v>3.1217109999999999</c:v>
                </c:pt>
                <c:pt idx="5100">
                  <c:v>3.1590220000000002</c:v>
                </c:pt>
                <c:pt idx="5101">
                  <c:v>3.1668829999999999</c:v>
                </c:pt>
                <c:pt idx="5102">
                  <c:v>3.1315919999999999</c:v>
                </c:pt>
                <c:pt idx="5103">
                  <c:v>3.1439240000000002</c:v>
                </c:pt>
                <c:pt idx="5104">
                  <c:v>3.1052430000000002</c:v>
                </c:pt>
                <c:pt idx="5105">
                  <c:v>3.0606960000000001</c:v>
                </c:pt>
                <c:pt idx="5106">
                  <c:v>3.049782</c:v>
                </c:pt>
                <c:pt idx="5107">
                  <c:v>3.0183369999999998</c:v>
                </c:pt>
                <c:pt idx="5108">
                  <c:v>3.002758</c:v>
                </c:pt>
                <c:pt idx="5109">
                  <c:v>3.010043</c:v>
                </c:pt>
                <c:pt idx="5110">
                  <c:v>3.0280010000000002</c:v>
                </c:pt>
                <c:pt idx="5111">
                  <c:v>3.050046</c:v>
                </c:pt>
                <c:pt idx="5112">
                  <c:v>3.0904340000000001</c:v>
                </c:pt>
                <c:pt idx="5113">
                  <c:v>3.1584690000000002</c:v>
                </c:pt>
                <c:pt idx="5114">
                  <c:v>3.1677249999999999</c:v>
                </c:pt>
                <c:pt idx="5115">
                  <c:v>3.1564969999999999</c:v>
                </c:pt>
                <c:pt idx="5116">
                  <c:v>3.1332260000000001</c:v>
                </c:pt>
                <c:pt idx="5117">
                  <c:v>3.0792549999999999</c:v>
                </c:pt>
                <c:pt idx="5118">
                  <c:v>3.047882</c:v>
                </c:pt>
                <c:pt idx="5119">
                  <c:v>3.0645669999999998</c:v>
                </c:pt>
                <c:pt idx="5120">
                  <c:v>3.0852650000000001</c:v>
                </c:pt>
                <c:pt idx="5121">
                  <c:v>3.1004350000000001</c:v>
                </c:pt>
                <c:pt idx="5122">
                  <c:v>3.1137779999999999</c:v>
                </c:pt>
                <c:pt idx="5123">
                  <c:v>3.1274090000000001</c:v>
                </c:pt>
                <c:pt idx="5124">
                  <c:v>3.1248119999999999</c:v>
                </c:pt>
                <c:pt idx="5125">
                  <c:v>3.121254</c:v>
                </c:pt>
                <c:pt idx="5126">
                  <c:v>3.13402</c:v>
                </c:pt>
                <c:pt idx="5127">
                  <c:v>3.1364239999999999</c:v>
                </c:pt>
                <c:pt idx="5128">
                  <c:v>3.1134170000000001</c:v>
                </c:pt>
                <c:pt idx="5129">
                  <c:v>3.121591</c:v>
                </c:pt>
                <c:pt idx="5130">
                  <c:v>3.1413760000000002</c:v>
                </c:pt>
                <c:pt idx="5131">
                  <c:v>3.1268560000000001</c:v>
                </c:pt>
                <c:pt idx="5132">
                  <c:v>3.1158929999999998</c:v>
                </c:pt>
                <c:pt idx="5133">
                  <c:v>3.1405110000000001</c:v>
                </c:pt>
                <c:pt idx="5134">
                  <c:v>3.14866</c:v>
                </c:pt>
                <c:pt idx="5135">
                  <c:v>3.1284179999999999</c:v>
                </c:pt>
                <c:pt idx="5136">
                  <c:v>3.1156769999999998</c:v>
                </c:pt>
                <c:pt idx="5137">
                  <c:v>3.1046659999999999</c:v>
                </c:pt>
                <c:pt idx="5138">
                  <c:v>3.0804330000000002</c:v>
                </c:pt>
                <c:pt idx="5139">
                  <c:v>3.1110129999999998</c:v>
                </c:pt>
                <c:pt idx="5140">
                  <c:v>3.1225999999999998</c:v>
                </c:pt>
                <c:pt idx="5141">
                  <c:v>3.1254849999999998</c:v>
                </c:pt>
                <c:pt idx="5142">
                  <c:v>3.1346690000000001</c:v>
                </c:pt>
                <c:pt idx="5143">
                  <c:v>3.125702</c:v>
                </c:pt>
                <c:pt idx="5144">
                  <c:v>3.1127440000000002</c:v>
                </c:pt>
                <c:pt idx="5145">
                  <c:v>3.0979830000000002</c:v>
                </c:pt>
                <c:pt idx="5146">
                  <c:v>3.0891359999999999</c:v>
                </c:pt>
                <c:pt idx="5147">
                  <c:v>3.0918770000000002</c:v>
                </c:pt>
                <c:pt idx="5148">
                  <c:v>3.1152679999999999</c:v>
                </c:pt>
                <c:pt idx="5149">
                  <c:v>3.1439240000000002</c:v>
                </c:pt>
                <c:pt idx="5150">
                  <c:v>3.1518099999999998</c:v>
                </c:pt>
                <c:pt idx="5151">
                  <c:v>3.1516169999999999</c:v>
                </c:pt>
                <c:pt idx="5152">
                  <c:v>3.1335630000000001</c:v>
                </c:pt>
                <c:pt idx="5153">
                  <c:v>3.1126960000000001</c:v>
                </c:pt>
                <c:pt idx="5154">
                  <c:v>3.086948</c:v>
                </c:pt>
                <c:pt idx="5155">
                  <c:v>3.0855299999999999</c:v>
                </c:pt>
                <c:pt idx="5156">
                  <c:v>3.1024060000000002</c:v>
                </c:pt>
                <c:pt idx="5157">
                  <c:v>3.1039690000000002</c:v>
                </c:pt>
                <c:pt idx="5158">
                  <c:v>3.1019739999999998</c:v>
                </c:pt>
                <c:pt idx="5159">
                  <c:v>3.0884870000000002</c:v>
                </c:pt>
                <c:pt idx="5160">
                  <c:v>3.0792790000000001</c:v>
                </c:pt>
                <c:pt idx="5161">
                  <c:v>3.0727639999999998</c:v>
                </c:pt>
                <c:pt idx="5162">
                  <c:v>3.0642299999999998</c:v>
                </c:pt>
                <c:pt idx="5163">
                  <c:v>3.0578829999999999</c:v>
                </c:pt>
                <c:pt idx="5164">
                  <c:v>3.0533640000000002</c:v>
                </c:pt>
                <c:pt idx="5165">
                  <c:v>3.0775960000000002</c:v>
                </c:pt>
                <c:pt idx="5166">
                  <c:v>3.120485</c:v>
                </c:pt>
                <c:pt idx="5167">
                  <c:v>3.1673399999999998</c:v>
                </c:pt>
                <c:pt idx="5168">
                  <c:v>3.1904910000000002</c:v>
                </c:pt>
                <c:pt idx="5169">
                  <c:v>3.1947459999999999</c:v>
                </c:pt>
                <c:pt idx="5170">
                  <c:v>3.1799369999999998</c:v>
                </c:pt>
                <c:pt idx="5171">
                  <c:v>3.1946020000000002</c:v>
                </c:pt>
                <c:pt idx="5172">
                  <c:v>3.1907549999999998</c:v>
                </c:pt>
                <c:pt idx="5173">
                  <c:v>3.1372650000000002</c:v>
                </c:pt>
                <c:pt idx="5174">
                  <c:v>3.1035840000000001</c:v>
                </c:pt>
                <c:pt idx="5175">
                  <c:v>3.1107239999999998</c:v>
                </c:pt>
                <c:pt idx="5176">
                  <c:v>3.1374569999999999</c:v>
                </c:pt>
                <c:pt idx="5177">
                  <c:v>3.142217</c:v>
                </c:pt>
                <c:pt idx="5178">
                  <c:v>3.0899049999999999</c:v>
                </c:pt>
                <c:pt idx="5179">
                  <c:v>3.0386510000000002</c:v>
                </c:pt>
                <c:pt idx="5180">
                  <c:v>2.9824440000000001</c:v>
                </c:pt>
                <c:pt idx="5181">
                  <c:v>3.0386510000000002</c:v>
                </c:pt>
                <c:pt idx="5182">
                  <c:v>3.0061719999999998</c:v>
                </c:pt>
                <c:pt idx="5183">
                  <c:v>3.03918</c:v>
                </c:pt>
                <c:pt idx="5184">
                  <c:v>3.0819960000000002</c:v>
                </c:pt>
                <c:pt idx="5185">
                  <c:v>3.1048100000000001</c:v>
                </c:pt>
                <c:pt idx="5186">
                  <c:v>3.094665</c:v>
                </c:pt>
                <c:pt idx="5187">
                  <c:v>3.076851</c:v>
                </c:pt>
                <c:pt idx="5188">
                  <c:v>3.0339390000000002</c:v>
                </c:pt>
                <c:pt idx="5189">
                  <c:v>3.0088409999999999</c:v>
                </c:pt>
                <c:pt idx="5190">
                  <c:v>3.0044409999999999</c:v>
                </c:pt>
                <c:pt idx="5191">
                  <c:v>3.070481</c:v>
                </c:pt>
                <c:pt idx="5192">
                  <c:v>3.1098110000000001</c:v>
                </c:pt>
                <c:pt idx="5193">
                  <c:v>3.1174080000000002</c:v>
                </c:pt>
                <c:pt idx="5194">
                  <c:v>3.1580599999999999</c:v>
                </c:pt>
                <c:pt idx="5195">
                  <c:v>3.188472</c:v>
                </c:pt>
                <c:pt idx="5196">
                  <c:v>3.1351740000000001</c:v>
                </c:pt>
                <c:pt idx="5197">
                  <c:v>3.0764670000000001</c:v>
                </c:pt>
                <c:pt idx="5198">
                  <c:v>3.084857</c:v>
                </c:pt>
                <c:pt idx="5199">
                  <c:v>3.1070700000000002</c:v>
                </c:pt>
                <c:pt idx="5200">
                  <c:v>3.1322649999999999</c:v>
                </c:pt>
                <c:pt idx="5201">
                  <c:v>3.1550069999999999</c:v>
                </c:pt>
                <c:pt idx="5202">
                  <c:v>3.13991</c:v>
                </c:pt>
                <c:pt idx="5203">
                  <c:v>3.125966</c:v>
                </c:pt>
                <c:pt idx="5204">
                  <c:v>3.1193550000000001</c:v>
                </c:pt>
                <c:pt idx="5205">
                  <c:v>3.1172390000000001</c:v>
                </c:pt>
                <c:pt idx="5206">
                  <c:v>3.1121430000000001</c:v>
                </c:pt>
                <c:pt idx="5207">
                  <c:v>3.0954109999999999</c:v>
                </c:pt>
                <c:pt idx="5208">
                  <c:v>3.097839</c:v>
                </c:pt>
                <c:pt idx="5209">
                  <c:v>3.101445</c:v>
                </c:pt>
                <c:pt idx="5210">
                  <c:v>3.0998100000000002</c:v>
                </c:pt>
                <c:pt idx="5211">
                  <c:v>3.0904340000000001</c:v>
                </c:pt>
                <c:pt idx="5212">
                  <c:v>3.101998</c:v>
                </c:pt>
                <c:pt idx="5213">
                  <c:v>3.1094499999999998</c:v>
                </c:pt>
                <c:pt idx="5214">
                  <c:v>3.1156769999999998</c:v>
                </c:pt>
                <c:pt idx="5215">
                  <c:v>3.1167829999999999</c:v>
                </c:pt>
                <c:pt idx="5216">
                  <c:v>3.1244519999999998</c:v>
                </c:pt>
                <c:pt idx="5217">
                  <c:v>3.1374810000000002</c:v>
                </c:pt>
                <c:pt idx="5218">
                  <c:v>3.1128640000000001</c:v>
                </c:pt>
                <c:pt idx="5219">
                  <c:v>3.0829580000000001</c:v>
                </c:pt>
                <c:pt idx="5220">
                  <c:v>3.0912760000000001</c:v>
                </c:pt>
                <c:pt idx="5221">
                  <c:v>3.0999300000000001</c:v>
                </c:pt>
                <c:pt idx="5222">
                  <c:v>3.0907469999999999</c:v>
                </c:pt>
                <c:pt idx="5223">
                  <c:v>3.098007</c:v>
                </c:pt>
                <c:pt idx="5224">
                  <c:v>3.0956990000000002</c:v>
                </c:pt>
                <c:pt idx="5225">
                  <c:v>3.085915</c:v>
                </c:pt>
                <c:pt idx="5226">
                  <c:v>3.0727639999999998</c:v>
                </c:pt>
                <c:pt idx="5227">
                  <c:v>3.1009639999999998</c:v>
                </c:pt>
                <c:pt idx="5228">
                  <c:v>3.1271680000000002</c:v>
                </c:pt>
                <c:pt idx="5229">
                  <c:v>3.1423619999999999</c:v>
                </c:pt>
                <c:pt idx="5230">
                  <c:v>3.1428430000000001</c:v>
                </c:pt>
                <c:pt idx="5231">
                  <c:v>3.1217350000000001</c:v>
                </c:pt>
                <c:pt idx="5232">
                  <c:v>3.12337</c:v>
                </c:pt>
                <c:pt idx="5233">
                  <c:v>3.1084170000000002</c:v>
                </c:pt>
                <c:pt idx="5234">
                  <c:v>3.0956269999999999</c:v>
                </c:pt>
                <c:pt idx="5235">
                  <c:v>3.0989689999999999</c:v>
                </c:pt>
                <c:pt idx="5236">
                  <c:v>3.1024790000000002</c:v>
                </c:pt>
                <c:pt idx="5237">
                  <c:v>3.1027909999999999</c:v>
                </c:pt>
                <c:pt idx="5238">
                  <c:v>3.1148349999999998</c:v>
                </c:pt>
                <c:pt idx="5239">
                  <c:v>3.1084640000000001</c:v>
                </c:pt>
                <c:pt idx="5240">
                  <c:v>3.074519</c:v>
                </c:pt>
                <c:pt idx="5241">
                  <c:v>3.0425930000000001</c:v>
                </c:pt>
                <c:pt idx="5242">
                  <c:v>3.0433150000000002</c:v>
                </c:pt>
                <c:pt idx="5243">
                  <c:v>3.0834380000000001</c:v>
                </c:pt>
                <c:pt idx="5244">
                  <c:v>3.1546699999999999</c:v>
                </c:pt>
                <c:pt idx="5245">
                  <c:v>3.2168869999999998</c:v>
                </c:pt>
                <c:pt idx="5246">
                  <c:v>3.2686470000000001</c:v>
                </c:pt>
                <c:pt idx="5247">
                  <c:v>3.2958850000000002</c:v>
                </c:pt>
                <c:pt idx="5248">
                  <c:v>3.2996110000000001</c:v>
                </c:pt>
                <c:pt idx="5249">
                  <c:v>3.2341000000000002</c:v>
                </c:pt>
                <c:pt idx="5250">
                  <c:v>3.1431309999999999</c:v>
                </c:pt>
                <c:pt idx="5251">
                  <c:v>3.1014689999999998</c:v>
                </c:pt>
                <c:pt idx="5252">
                  <c:v>3.0535320000000001</c:v>
                </c:pt>
                <c:pt idx="5253">
                  <c:v>3.049445</c:v>
                </c:pt>
                <c:pt idx="5254">
                  <c:v>3.0377369999999999</c:v>
                </c:pt>
                <c:pt idx="5255">
                  <c:v>3.0129999999999999</c:v>
                </c:pt>
                <c:pt idx="5256">
                  <c:v>3.0114610000000002</c:v>
                </c:pt>
                <c:pt idx="5257">
                  <c:v>2.9930699999999999</c:v>
                </c:pt>
                <c:pt idx="5258">
                  <c:v>2.9699430000000002</c:v>
                </c:pt>
                <c:pt idx="5259">
                  <c:v>2.9547249999999998</c:v>
                </c:pt>
                <c:pt idx="5260">
                  <c:v>2.9612880000000001</c:v>
                </c:pt>
                <c:pt idx="5261">
                  <c:v>2.9783569999999999</c:v>
                </c:pt>
                <c:pt idx="5262">
                  <c:v>2.9866990000000002</c:v>
                </c:pt>
                <c:pt idx="5263">
                  <c:v>3.054878</c:v>
                </c:pt>
                <c:pt idx="5264">
                  <c:v>3.1359189999999999</c:v>
                </c:pt>
                <c:pt idx="5265">
                  <c:v>3.1520980000000001</c:v>
                </c:pt>
                <c:pt idx="5266">
                  <c:v>3.1704409999999998</c:v>
                </c:pt>
                <c:pt idx="5267">
                  <c:v>3.180466</c:v>
                </c:pt>
                <c:pt idx="5268">
                  <c:v>3.1722199999999998</c:v>
                </c:pt>
                <c:pt idx="5269">
                  <c:v>3.1875580000000001</c:v>
                </c:pt>
                <c:pt idx="5270">
                  <c:v>3.1430829999999998</c:v>
                </c:pt>
                <c:pt idx="5271">
                  <c:v>3.0934629999999999</c:v>
                </c:pt>
                <c:pt idx="5272">
                  <c:v>3.0944729999999998</c:v>
                </c:pt>
                <c:pt idx="5273">
                  <c:v>3.1055799999999998</c:v>
                </c:pt>
                <c:pt idx="5274">
                  <c:v>3.1036079999999999</c:v>
                </c:pt>
                <c:pt idx="5275">
                  <c:v>3.0969009999999999</c:v>
                </c:pt>
                <c:pt idx="5276">
                  <c:v>3.1003630000000002</c:v>
                </c:pt>
                <c:pt idx="5277">
                  <c:v>3.0968049999999998</c:v>
                </c:pt>
                <c:pt idx="5278">
                  <c:v>3.090338</c:v>
                </c:pt>
                <c:pt idx="5279">
                  <c:v>3.0924779999999998</c:v>
                </c:pt>
                <c:pt idx="5280">
                  <c:v>3.121254</c:v>
                </c:pt>
                <c:pt idx="5281">
                  <c:v>3.1242109999999998</c:v>
                </c:pt>
                <c:pt idx="5282">
                  <c:v>3.1096430000000002</c:v>
                </c:pt>
                <c:pt idx="5283">
                  <c:v>3.1103399999999999</c:v>
                </c:pt>
                <c:pt idx="5284">
                  <c:v>3.116374</c:v>
                </c:pt>
                <c:pt idx="5285">
                  <c:v>3.1044740000000002</c:v>
                </c:pt>
                <c:pt idx="5286">
                  <c:v>3.099834</c:v>
                </c:pt>
                <c:pt idx="5287">
                  <c:v>3.1016370000000002</c:v>
                </c:pt>
                <c:pt idx="5288">
                  <c:v>3.097839</c:v>
                </c:pt>
                <c:pt idx="5289">
                  <c:v>3.0948820000000001</c:v>
                </c:pt>
                <c:pt idx="5290">
                  <c:v>3.105003</c:v>
                </c:pt>
                <c:pt idx="5291">
                  <c:v>3.0984880000000001</c:v>
                </c:pt>
                <c:pt idx="5292">
                  <c:v>3.0853139999999999</c:v>
                </c:pt>
                <c:pt idx="5293">
                  <c:v>3.0878619999999999</c:v>
                </c:pt>
                <c:pt idx="5294">
                  <c:v>3.1169509999999998</c:v>
                </c:pt>
                <c:pt idx="5295">
                  <c:v>3.1379380000000001</c:v>
                </c:pt>
                <c:pt idx="5296">
                  <c:v>3.1344280000000002</c:v>
                </c:pt>
                <c:pt idx="5297">
                  <c:v>3.1260140000000001</c:v>
                </c:pt>
                <c:pt idx="5298">
                  <c:v>3.1379860000000002</c:v>
                </c:pt>
                <c:pt idx="5299">
                  <c:v>3.135751</c:v>
                </c:pt>
                <c:pt idx="5300">
                  <c:v>3.1220720000000002</c:v>
                </c:pt>
                <c:pt idx="5301">
                  <c:v>3.1064690000000001</c:v>
                </c:pt>
                <c:pt idx="5302">
                  <c:v>3.108609</c:v>
                </c:pt>
                <c:pt idx="5303">
                  <c:v>3.098776</c:v>
                </c:pt>
                <c:pt idx="5304">
                  <c:v>3.0883910000000001</c:v>
                </c:pt>
                <c:pt idx="5305">
                  <c:v>3.107888</c:v>
                </c:pt>
                <c:pt idx="5306">
                  <c:v>3.1208209999999998</c:v>
                </c:pt>
                <c:pt idx="5307">
                  <c:v>3.1627960000000002</c:v>
                </c:pt>
                <c:pt idx="5308">
                  <c:v>3.1877260000000001</c:v>
                </c:pt>
                <c:pt idx="5309">
                  <c:v>3.1630850000000001</c:v>
                </c:pt>
                <c:pt idx="5310">
                  <c:v>3.145054</c:v>
                </c:pt>
                <c:pt idx="5311">
                  <c:v>3.1476989999999998</c:v>
                </c:pt>
                <c:pt idx="5312">
                  <c:v>3.1322890000000001</c:v>
                </c:pt>
                <c:pt idx="5313">
                  <c:v>3.1033200000000001</c:v>
                </c:pt>
                <c:pt idx="5314">
                  <c:v>3.0484110000000002</c:v>
                </c:pt>
                <c:pt idx="5315">
                  <c:v>3.025477</c:v>
                </c:pt>
                <c:pt idx="5316">
                  <c:v>3.0479059999999998</c:v>
                </c:pt>
                <c:pt idx="5317">
                  <c:v>3.0459589999999999</c:v>
                </c:pt>
                <c:pt idx="5318">
                  <c:v>3.0469930000000001</c:v>
                </c:pt>
                <c:pt idx="5319">
                  <c:v>3.0523539999999998</c:v>
                </c:pt>
                <c:pt idx="5320">
                  <c:v>3.0485319999999998</c:v>
                </c:pt>
                <c:pt idx="5321">
                  <c:v>3.0448529999999998</c:v>
                </c:pt>
                <c:pt idx="5322">
                  <c:v>3.0856499999999998</c:v>
                </c:pt>
                <c:pt idx="5323">
                  <c:v>3.0961560000000001</c:v>
                </c:pt>
                <c:pt idx="5324">
                  <c:v>3.0976219999999999</c:v>
                </c:pt>
                <c:pt idx="5325">
                  <c:v>3.1040890000000001</c:v>
                </c:pt>
                <c:pt idx="5326">
                  <c:v>3.1653929999999999</c:v>
                </c:pt>
                <c:pt idx="5327">
                  <c:v>3.2063820000000001</c:v>
                </c:pt>
                <c:pt idx="5328">
                  <c:v>3.1863079999999999</c:v>
                </c:pt>
                <c:pt idx="5329">
                  <c:v>3.1583009999999998</c:v>
                </c:pt>
                <c:pt idx="5330">
                  <c:v>3.1495259999999998</c:v>
                </c:pt>
                <c:pt idx="5331">
                  <c:v>3.1510400000000001</c:v>
                </c:pt>
                <c:pt idx="5332">
                  <c:v>3.155945</c:v>
                </c:pt>
                <c:pt idx="5333">
                  <c:v>3.1343079999999999</c:v>
                </c:pt>
                <c:pt idx="5334">
                  <c:v>3.1133690000000001</c:v>
                </c:pt>
                <c:pt idx="5335">
                  <c:v>3.078173</c:v>
                </c:pt>
                <c:pt idx="5336">
                  <c:v>3.0438200000000002</c:v>
                </c:pt>
                <c:pt idx="5337">
                  <c:v>3.0337459999999998</c:v>
                </c:pt>
                <c:pt idx="5338">
                  <c:v>3.0237219999999998</c:v>
                </c:pt>
                <c:pt idx="5339">
                  <c:v>3.0330979999999998</c:v>
                </c:pt>
                <c:pt idx="5340">
                  <c:v>3.0326170000000001</c:v>
                </c:pt>
                <c:pt idx="5341">
                  <c:v>3.029083</c:v>
                </c:pt>
                <c:pt idx="5342">
                  <c:v>3.046656</c:v>
                </c:pt>
                <c:pt idx="5343">
                  <c:v>3.0752890000000002</c:v>
                </c:pt>
                <c:pt idx="5344">
                  <c:v>3.082068</c:v>
                </c:pt>
                <c:pt idx="5345">
                  <c:v>3.0724999999999998</c:v>
                </c:pt>
                <c:pt idx="5346">
                  <c:v>3.0794959999999998</c:v>
                </c:pt>
                <c:pt idx="5347">
                  <c:v>3.074039</c:v>
                </c:pt>
                <c:pt idx="5348">
                  <c:v>3.0875490000000001</c:v>
                </c:pt>
                <c:pt idx="5349">
                  <c:v>3.1245959999999999</c:v>
                </c:pt>
                <c:pt idx="5350">
                  <c:v>3.127961</c:v>
                </c:pt>
                <c:pt idx="5351">
                  <c:v>3.1213500000000001</c:v>
                </c:pt>
                <c:pt idx="5352">
                  <c:v>3.133731</c:v>
                </c:pt>
                <c:pt idx="5353">
                  <c:v>3.1199560000000002</c:v>
                </c:pt>
                <c:pt idx="5354">
                  <c:v>3.0965159999999998</c:v>
                </c:pt>
                <c:pt idx="5355">
                  <c:v>3.1247880000000001</c:v>
                </c:pt>
                <c:pt idx="5356">
                  <c:v>3.1286109999999998</c:v>
                </c:pt>
                <c:pt idx="5357">
                  <c:v>3.0867079999999998</c:v>
                </c:pt>
                <c:pt idx="5358">
                  <c:v>3.086516</c:v>
                </c:pt>
                <c:pt idx="5359">
                  <c:v>3.0952660000000001</c:v>
                </c:pt>
                <c:pt idx="5360">
                  <c:v>3.1071659999999999</c:v>
                </c:pt>
                <c:pt idx="5361">
                  <c:v>3.1077669999999999</c:v>
                </c:pt>
                <c:pt idx="5362">
                  <c:v>3.084905</c:v>
                </c:pt>
                <c:pt idx="5363">
                  <c:v>3.0690140000000001</c:v>
                </c:pt>
                <c:pt idx="5364">
                  <c:v>3.0869</c:v>
                </c:pt>
                <c:pt idx="5365">
                  <c:v>3.0938479999999999</c:v>
                </c:pt>
                <c:pt idx="5366">
                  <c:v>3.079904</c:v>
                </c:pt>
                <c:pt idx="5367">
                  <c:v>3.0979109999999999</c:v>
                </c:pt>
                <c:pt idx="5368">
                  <c:v>3.1102919999999998</c:v>
                </c:pt>
                <c:pt idx="5369">
                  <c:v>3.096276</c:v>
                </c:pt>
                <c:pt idx="5370">
                  <c:v>3.0952660000000001</c:v>
                </c:pt>
                <c:pt idx="5371">
                  <c:v>3.0730050000000002</c:v>
                </c:pt>
                <c:pt idx="5372">
                  <c:v>3.0590130000000002</c:v>
                </c:pt>
                <c:pt idx="5373">
                  <c:v>3.0777649999999999</c:v>
                </c:pt>
                <c:pt idx="5374">
                  <c:v>3.0991610000000001</c:v>
                </c:pt>
                <c:pt idx="5375">
                  <c:v>3.121591</c:v>
                </c:pt>
                <c:pt idx="5376">
                  <c:v>3.1436359999999999</c:v>
                </c:pt>
                <c:pt idx="5377">
                  <c:v>3.1544059999999998</c:v>
                </c:pt>
                <c:pt idx="5378">
                  <c:v>3.1444049999999999</c:v>
                </c:pt>
                <c:pt idx="5379">
                  <c:v>3.1153400000000002</c:v>
                </c:pt>
                <c:pt idx="5380">
                  <c:v>3.1212300000000002</c:v>
                </c:pt>
                <c:pt idx="5381">
                  <c:v>3.124692</c:v>
                </c:pt>
                <c:pt idx="5382">
                  <c:v>3.1158929999999998</c:v>
                </c:pt>
                <c:pt idx="5383">
                  <c:v>3.138347</c:v>
                </c:pt>
                <c:pt idx="5384">
                  <c:v>3.1478190000000001</c:v>
                </c:pt>
                <c:pt idx="5385">
                  <c:v>3.1570740000000002</c:v>
                </c:pt>
                <c:pt idx="5386">
                  <c:v>3.1480830000000002</c:v>
                </c:pt>
                <c:pt idx="5387">
                  <c:v>3.1112289999999998</c:v>
                </c:pt>
                <c:pt idx="5388">
                  <c:v>3.0892559999999998</c:v>
                </c:pt>
                <c:pt idx="5389">
                  <c:v>3.084015</c:v>
                </c:pt>
                <c:pt idx="5390">
                  <c:v>3.0917560000000002</c:v>
                </c:pt>
                <c:pt idx="5391">
                  <c:v>3.1245959999999999</c:v>
                </c:pt>
                <c:pt idx="5392">
                  <c:v>3.127961</c:v>
                </c:pt>
                <c:pt idx="5393">
                  <c:v>3.1189939999999998</c:v>
                </c:pt>
                <c:pt idx="5394">
                  <c:v>3.1074549999999999</c:v>
                </c:pt>
                <c:pt idx="5395">
                  <c:v>3.0981990000000001</c:v>
                </c:pt>
                <c:pt idx="5396">
                  <c:v>3.081515</c:v>
                </c:pt>
                <c:pt idx="5397">
                  <c:v>3.0514399999999999</c:v>
                </c:pt>
                <c:pt idx="5398">
                  <c:v>3.0114130000000001</c:v>
                </c:pt>
                <c:pt idx="5399">
                  <c:v>3.0434350000000001</c:v>
                </c:pt>
                <c:pt idx="5400">
                  <c:v>3.1064210000000001</c:v>
                </c:pt>
                <c:pt idx="5401">
                  <c:v>3.1250049999999998</c:v>
                </c:pt>
                <c:pt idx="5402">
                  <c:v>3.0974780000000002</c:v>
                </c:pt>
                <c:pt idx="5403">
                  <c:v>3.044276</c:v>
                </c:pt>
                <c:pt idx="5404">
                  <c:v>3.054373</c:v>
                </c:pt>
                <c:pt idx="5405">
                  <c:v>3.1514009999999999</c:v>
                </c:pt>
                <c:pt idx="5406">
                  <c:v>3.207392</c:v>
                </c:pt>
                <c:pt idx="5407">
                  <c:v>3.1978230000000001</c:v>
                </c:pt>
                <c:pt idx="5408">
                  <c:v>3.1076709999999999</c:v>
                </c:pt>
                <c:pt idx="5409">
                  <c:v>3.052546</c:v>
                </c:pt>
                <c:pt idx="5410">
                  <c:v>3.065696</c:v>
                </c:pt>
                <c:pt idx="5411">
                  <c:v>3.05471</c:v>
                </c:pt>
                <c:pt idx="5412">
                  <c:v>3.0425930000000001</c:v>
                </c:pt>
                <c:pt idx="5413">
                  <c:v>3.0337230000000002</c:v>
                </c:pt>
                <c:pt idx="5414">
                  <c:v>3.0115810000000001</c:v>
                </c:pt>
                <c:pt idx="5415">
                  <c:v>3.019034</c:v>
                </c:pt>
                <c:pt idx="5416">
                  <c:v>3.073245</c:v>
                </c:pt>
                <c:pt idx="5417">
                  <c:v>3.1444770000000002</c:v>
                </c:pt>
                <c:pt idx="5418">
                  <c:v>3.1893850000000001</c:v>
                </c:pt>
                <c:pt idx="5419">
                  <c:v>3.191068</c:v>
                </c:pt>
                <c:pt idx="5420">
                  <c:v>3.154334</c:v>
                </c:pt>
                <c:pt idx="5421">
                  <c:v>3.0889199999999999</c:v>
                </c:pt>
                <c:pt idx="5422">
                  <c:v>3.0612490000000001</c:v>
                </c:pt>
                <c:pt idx="5423">
                  <c:v>3.0515119999999998</c:v>
                </c:pt>
                <c:pt idx="5424">
                  <c:v>3.0403340000000001</c:v>
                </c:pt>
                <c:pt idx="5425">
                  <c:v>3.0325690000000001</c:v>
                </c:pt>
                <c:pt idx="5426">
                  <c:v>3.0389390000000001</c:v>
                </c:pt>
                <c:pt idx="5427">
                  <c:v>3.0553110000000001</c:v>
                </c:pt>
                <c:pt idx="5428">
                  <c:v>3.077645</c:v>
                </c:pt>
                <c:pt idx="5429">
                  <c:v>3.092622</c:v>
                </c:pt>
                <c:pt idx="5430">
                  <c:v>3.1209180000000001</c:v>
                </c:pt>
                <c:pt idx="5431">
                  <c:v>3.152218</c:v>
                </c:pt>
                <c:pt idx="5432">
                  <c:v>3.1479870000000001</c:v>
                </c:pt>
                <c:pt idx="5433">
                  <c:v>3.1016370000000002</c:v>
                </c:pt>
                <c:pt idx="5434">
                  <c:v>3.0526420000000001</c:v>
                </c:pt>
                <c:pt idx="5435">
                  <c:v>3.0797840000000001</c:v>
                </c:pt>
                <c:pt idx="5436">
                  <c:v>3.0938479999999999</c:v>
                </c:pt>
                <c:pt idx="5437">
                  <c:v>3.0989439999999999</c:v>
                </c:pt>
                <c:pt idx="5438">
                  <c:v>3.1149550000000001</c:v>
                </c:pt>
                <c:pt idx="5439">
                  <c:v>3.113874</c:v>
                </c:pt>
                <c:pt idx="5440">
                  <c:v>3.1077430000000001</c:v>
                </c:pt>
                <c:pt idx="5441">
                  <c:v>3.0996419999999998</c:v>
                </c:pt>
                <c:pt idx="5442">
                  <c:v>3.1075750000000002</c:v>
                </c:pt>
                <c:pt idx="5443">
                  <c:v>3.1059399999999999</c:v>
                </c:pt>
                <c:pt idx="5444">
                  <c:v>3.1224799999999999</c:v>
                </c:pt>
                <c:pt idx="5445">
                  <c:v>3.1361349999999999</c:v>
                </c:pt>
                <c:pt idx="5446">
                  <c:v>3.1277210000000002</c:v>
                </c:pt>
                <c:pt idx="5447">
                  <c:v>3.1238510000000002</c:v>
                </c:pt>
                <c:pt idx="5448">
                  <c:v>3.1120230000000002</c:v>
                </c:pt>
                <c:pt idx="5449">
                  <c:v>3.1051229999999999</c:v>
                </c:pt>
                <c:pt idx="5450">
                  <c:v>3.1158450000000002</c:v>
                </c:pt>
                <c:pt idx="5451">
                  <c:v>3.12724</c:v>
                </c:pt>
                <c:pt idx="5452">
                  <c:v>3.133419</c:v>
                </c:pt>
                <c:pt idx="5453">
                  <c:v>3.1282740000000002</c:v>
                </c:pt>
                <c:pt idx="5454">
                  <c:v>3.1108449999999999</c:v>
                </c:pt>
                <c:pt idx="5455">
                  <c:v>3.0895450000000002</c:v>
                </c:pt>
                <c:pt idx="5456">
                  <c:v>3.0794959999999998</c:v>
                </c:pt>
                <c:pt idx="5457">
                  <c:v>3.081852</c:v>
                </c:pt>
                <c:pt idx="5458">
                  <c:v>3.0832459999999999</c:v>
                </c:pt>
                <c:pt idx="5459">
                  <c:v>3.092406</c:v>
                </c:pt>
                <c:pt idx="5460">
                  <c:v>3.100724</c:v>
                </c:pt>
                <c:pt idx="5461">
                  <c:v>3.1044740000000002</c:v>
                </c:pt>
                <c:pt idx="5462">
                  <c:v>3.118153</c:v>
                </c:pt>
                <c:pt idx="5463">
                  <c:v>3.1123829999999999</c:v>
                </c:pt>
                <c:pt idx="5464">
                  <c:v>3.1095709999999999</c:v>
                </c:pt>
                <c:pt idx="5465">
                  <c:v>3.1160610000000002</c:v>
                </c:pt>
                <c:pt idx="5466">
                  <c:v>3.140342</c:v>
                </c:pt>
                <c:pt idx="5467">
                  <c:v>3.1542620000000001</c:v>
                </c:pt>
                <c:pt idx="5468">
                  <c:v>3.1546460000000001</c:v>
                </c:pt>
                <c:pt idx="5469">
                  <c:v>3.1421450000000002</c:v>
                </c:pt>
                <c:pt idx="5470">
                  <c:v>3.1150280000000001</c:v>
                </c:pt>
                <c:pt idx="5471">
                  <c:v>3.0934629999999999</c:v>
                </c:pt>
                <c:pt idx="5472">
                  <c:v>3.0634610000000002</c:v>
                </c:pt>
                <c:pt idx="5473">
                  <c:v>3.055768</c:v>
                </c:pt>
                <c:pt idx="5474">
                  <c:v>3.0886550000000002</c:v>
                </c:pt>
                <c:pt idx="5475">
                  <c:v>3.1249319999999998</c:v>
                </c:pt>
                <c:pt idx="5476">
                  <c:v>3.1310150000000001</c:v>
                </c:pt>
                <c:pt idx="5477">
                  <c:v>3.120533</c:v>
                </c:pt>
                <c:pt idx="5478">
                  <c:v>3.1115659999999998</c:v>
                </c:pt>
                <c:pt idx="5479">
                  <c:v>3.0845440000000002</c:v>
                </c:pt>
                <c:pt idx="5480">
                  <c:v>3.0364390000000001</c:v>
                </c:pt>
                <c:pt idx="5481">
                  <c:v>3.0115090000000002</c:v>
                </c:pt>
                <c:pt idx="5482">
                  <c:v>3.0270389999999998</c:v>
                </c:pt>
                <c:pt idx="5483">
                  <c:v>3.0376409999999998</c:v>
                </c:pt>
                <c:pt idx="5484">
                  <c:v>3.0439400000000001</c:v>
                </c:pt>
                <c:pt idx="5485">
                  <c:v>3.0576189999999999</c:v>
                </c:pt>
                <c:pt idx="5486">
                  <c:v>3.0957949999999999</c:v>
                </c:pt>
                <c:pt idx="5487">
                  <c:v>3.0930070000000001</c:v>
                </c:pt>
                <c:pt idx="5488">
                  <c:v>3.1267830000000001</c:v>
                </c:pt>
                <c:pt idx="5489">
                  <c:v>3.1307740000000002</c:v>
                </c:pt>
                <c:pt idx="5490">
                  <c:v>3.130125</c:v>
                </c:pt>
                <c:pt idx="5491">
                  <c:v>3.0739420000000002</c:v>
                </c:pt>
                <c:pt idx="5492">
                  <c:v>3.004874</c:v>
                </c:pt>
                <c:pt idx="5493">
                  <c:v>2.9967959999999998</c:v>
                </c:pt>
                <c:pt idx="5494">
                  <c:v>2.9880939999999998</c:v>
                </c:pt>
                <c:pt idx="5495">
                  <c:v>3.0236740000000002</c:v>
                </c:pt>
                <c:pt idx="5496">
                  <c:v>3.0748319999999998</c:v>
                </c:pt>
                <c:pt idx="5497">
                  <c:v>3.0761539999999998</c:v>
                </c:pt>
                <c:pt idx="5498">
                  <c:v>3.0869</c:v>
                </c:pt>
                <c:pt idx="5499">
                  <c:v>3.1114459999999999</c:v>
                </c:pt>
                <c:pt idx="5500">
                  <c:v>3.15645</c:v>
                </c:pt>
                <c:pt idx="5501">
                  <c:v>3.1441170000000001</c:v>
                </c:pt>
                <c:pt idx="5502">
                  <c:v>3.137794</c:v>
                </c:pt>
                <c:pt idx="5503">
                  <c:v>3.142217</c:v>
                </c:pt>
                <c:pt idx="5504">
                  <c:v>3.1502949999999998</c:v>
                </c:pt>
                <c:pt idx="5505">
                  <c:v>3.1482760000000001</c:v>
                </c:pt>
                <c:pt idx="5506">
                  <c:v>3.1118299999999999</c:v>
                </c:pt>
                <c:pt idx="5507">
                  <c:v>3.0960839999999998</c:v>
                </c:pt>
                <c:pt idx="5508">
                  <c:v>3.0901700000000001</c:v>
                </c:pt>
                <c:pt idx="5509">
                  <c:v>3.094665</c:v>
                </c:pt>
                <c:pt idx="5510">
                  <c:v>3.1157490000000001</c:v>
                </c:pt>
                <c:pt idx="5511">
                  <c:v>3.1082960000000002</c:v>
                </c:pt>
                <c:pt idx="5512">
                  <c:v>3.0937999999999999</c:v>
                </c:pt>
                <c:pt idx="5513">
                  <c:v>3.0896650000000001</c:v>
                </c:pt>
                <c:pt idx="5514">
                  <c:v>3.0880540000000001</c:v>
                </c:pt>
                <c:pt idx="5515">
                  <c:v>3.0832700000000002</c:v>
                </c:pt>
                <c:pt idx="5516">
                  <c:v>3.0865879999999999</c:v>
                </c:pt>
                <c:pt idx="5517">
                  <c:v>3.091059</c:v>
                </c:pt>
                <c:pt idx="5518">
                  <c:v>3.0849289999999998</c:v>
                </c:pt>
                <c:pt idx="5519">
                  <c:v>3.0864189999999998</c:v>
                </c:pt>
                <c:pt idx="5520">
                  <c:v>3.1123829999999999</c:v>
                </c:pt>
                <c:pt idx="5521">
                  <c:v>3.1172390000000001</c:v>
                </c:pt>
                <c:pt idx="5522">
                  <c:v>3.1108210000000001</c:v>
                </c:pt>
                <c:pt idx="5523">
                  <c:v>3.1006520000000002</c:v>
                </c:pt>
                <c:pt idx="5524">
                  <c:v>3.0866120000000001</c:v>
                </c:pt>
                <c:pt idx="5525">
                  <c:v>3.0879340000000002</c:v>
                </c:pt>
                <c:pt idx="5526">
                  <c:v>3.119138</c:v>
                </c:pt>
                <c:pt idx="5527">
                  <c:v>3.1359669999999999</c:v>
                </c:pt>
                <c:pt idx="5528">
                  <c:v>3.1338270000000001</c:v>
                </c:pt>
                <c:pt idx="5529">
                  <c:v>3.135462</c:v>
                </c:pt>
                <c:pt idx="5530">
                  <c:v>3.1426980000000002</c:v>
                </c:pt>
                <c:pt idx="5531">
                  <c:v>3.1431070000000001</c:v>
                </c:pt>
                <c:pt idx="5532">
                  <c:v>3.1457760000000001</c:v>
                </c:pt>
                <c:pt idx="5533">
                  <c:v>3.1333470000000001</c:v>
                </c:pt>
                <c:pt idx="5534">
                  <c:v>3.1166860000000001</c:v>
                </c:pt>
                <c:pt idx="5535">
                  <c:v>3.097045</c:v>
                </c:pt>
                <c:pt idx="5536">
                  <c:v>3.0794959999999998</c:v>
                </c:pt>
                <c:pt idx="5537">
                  <c:v>3.065312</c:v>
                </c:pt>
                <c:pt idx="5538">
                  <c:v>3.0633889999999999</c:v>
                </c:pt>
                <c:pt idx="5539">
                  <c:v>3.083583</c:v>
                </c:pt>
                <c:pt idx="5540">
                  <c:v>3.0947849999999999</c:v>
                </c:pt>
                <c:pt idx="5541">
                  <c:v>3.0903619999999998</c:v>
                </c:pt>
                <c:pt idx="5542">
                  <c:v>3.0563929999999999</c:v>
                </c:pt>
                <c:pt idx="5543">
                  <c:v>3.0298759999999998</c:v>
                </c:pt>
                <c:pt idx="5544">
                  <c:v>3.040454</c:v>
                </c:pt>
                <c:pt idx="5545">
                  <c:v>3.0576430000000001</c:v>
                </c:pt>
                <c:pt idx="5546">
                  <c:v>3.0693510000000002</c:v>
                </c:pt>
                <c:pt idx="5547">
                  <c:v>3.1038730000000001</c:v>
                </c:pt>
                <c:pt idx="5548">
                  <c:v>3.1126480000000001</c:v>
                </c:pt>
                <c:pt idx="5549">
                  <c:v>3.1177199999999998</c:v>
                </c:pt>
                <c:pt idx="5550">
                  <c:v>3.1413519999999999</c:v>
                </c:pt>
                <c:pt idx="5551">
                  <c:v>3.1301969999999999</c:v>
                </c:pt>
                <c:pt idx="5552">
                  <c:v>3.118201</c:v>
                </c:pt>
                <c:pt idx="5553">
                  <c:v>3.1276009999999999</c:v>
                </c:pt>
                <c:pt idx="5554">
                  <c:v>3.1339480000000002</c:v>
                </c:pt>
                <c:pt idx="5555">
                  <c:v>3.1252450000000001</c:v>
                </c:pt>
                <c:pt idx="5556">
                  <c:v>3.1033200000000001</c:v>
                </c:pt>
                <c:pt idx="5557">
                  <c:v>3.0766110000000002</c:v>
                </c:pt>
                <c:pt idx="5558">
                  <c:v>3.09856</c:v>
                </c:pt>
                <c:pt idx="5559">
                  <c:v>3.122528</c:v>
                </c:pt>
                <c:pt idx="5560">
                  <c:v>3.0931510000000002</c:v>
                </c:pt>
                <c:pt idx="5561">
                  <c:v>3.0365829999999998</c:v>
                </c:pt>
                <c:pt idx="5562">
                  <c:v>2.9856889999999998</c:v>
                </c:pt>
                <c:pt idx="5563">
                  <c:v>2.9739100000000001</c:v>
                </c:pt>
                <c:pt idx="5564">
                  <c:v>3.0344199999999999</c:v>
                </c:pt>
                <c:pt idx="5565">
                  <c:v>3.0989930000000001</c:v>
                </c:pt>
                <c:pt idx="5566">
                  <c:v>3.1241629999999998</c:v>
                </c:pt>
                <c:pt idx="5567">
                  <c:v>3.0955789999999999</c:v>
                </c:pt>
                <c:pt idx="5568">
                  <c:v>3.1133449999999998</c:v>
                </c:pt>
                <c:pt idx="5569">
                  <c:v>3.1197149999999998</c:v>
                </c:pt>
                <c:pt idx="5570">
                  <c:v>3.1452230000000001</c:v>
                </c:pt>
                <c:pt idx="5571">
                  <c:v>3.1399819999999998</c:v>
                </c:pt>
                <c:pt idx="5572">
                  <c:v>3.0932230000000001</c:v>
                </c:pt>
                <c:pt idx="5573">
                  <c:v>3.075072</c:v>
                </c:pt>
                <c:pt idx="5574">
                  <c:v>3.085915</c:v>
                </c:pt>
                <c:pt idx="5575">
                  <c:v>3.1020940000000001</c:v>
                </c:pt>
                <c:pt idx="5576">
                  <c:v>3.0919970000000001</c:v>
                </c:pt>
                <c:pt idx="5577">
                  <c:v>3.0814430000000002</c:v>
                </c:pt>
                <c:pt idx="5578">
                  <c:v>3.0968770000000001</c:v>
                </c:pt>
                <c:pt idx="5579">
                  <c:v>3.1201479999999999</c:v>
                </c:pt>
                <c:pt idx="5580">
                  <c:v>3.1494059999999999</c:v>
                </c:pt>
                <c:pt idx="5581">
                  <c:v>3.1594549999999999</c:v>
                </c:pt>
                <c:pt idx="5582">
                  <c:v>3.1312310000000001</c:v>
                </c:pt>
                <c:pt idx="5583">
                  <c:v>3.1172149999999998</c:v>
                </c:pt>
                <c:pt idx="5584">
                  <c:v>3.1016849999999998</c:v>
                </c:pt>
                <c:pt idx="5585">
                  <c:v>3.0842320000000001</c:v>
                </c:pt>
                <c:pt idx="5586">
                  <c:v>3.0883189999999998</c:v>
                </c:pt>
                <c:pt idx="5587">
                  <c:v>3.1283699999999999</c:v>
                </c:pt>
                <c:pt idx="5588">
                  <c:v>3.1601759999999999</c:v>
                </c:pt>
                <c:pt idx="5589">
                  <c:v>3.1594060000000002</c:v>
                </c:pt>
                <c:pt idx="5590">
                  <c:v>3.1464490000000001</c:v>
                </c:pt>
                <c:pt idx="5591">
                  <c:v>3.1023339999999999</c:v>
                </c:pt>
                <c:pt idx="5592">
                  <c:v>3.06399</c:v>
                </c:pt>
                <c:pt idx="5593">
                  <c:v>3.07</c:v>
                </c:pt>
                <c:pt idx="5594">
                  <c:v>3.0545179999999998</c:v>
                </c:pt>
                <c:pt idx="5595">
                  <c:v>3.0439880000000001</c:v>
                </c:pt>
                <c:pt idx="5596">
                  <c:v>3.0419450000000001</c:v>
                </c:pt>
                <c:pt idx="5597">
                  <c:v>3.0851690000000001</c:v>
                </c:pt>
                <c:pt idx="5598">
                  <c:v>3.1344280000000002</c:v>
                </c:pt>
                <c:pt idx="5599">
                  <c:v>3.1306539999999998</c:v>
                </c:pt>
                <c:pt idx="5600">
                  <c:v>3.118754</c:v>
                </c:pt>
                <c:pt idx="5601">
                  <c:v>3.1130559999999998</c:v>
                </c:pt>
                <c:pt idx="5602">
                  <c:v>3.0939199999999998</c:v>
                </c:pt>
                <c:pt idx="5603">
                  <c:v>3.0876209999999999</c:v>
                </c:pt>
                <c:pt idx="5604">
                  <c:v>3.0902180000000001</c:v>
                </c:pt>
                <c:pt idx="5605">
                  <c:v>3.0899049999999999</c:v>
                </c:pt>
                <c:pt idx="5606">
                  <c:v>3.0929829999999998</c:v>
                </c:pt>
                <c:pt idx="5607">
                  <c:v>3.087742</c:v>
                </c:pt>
                <c:pt idx="5608">
                  <c:v>3.081852</c:v>
                </c:pt>
                <c:pt idx="5609">
                  <c:v>3.0769959999999998</c:v>
                </c:pt>
                <c:pt idx="5610">
                  <c:v>3.0660090000000002</c:v>
                </c:pt>
                <c:pt idx="5611">
                  <c:v>3.0807220000000002</c:v>
                </c:pt>
                <c:pt idx="5612">
                  <c:v>3.0744229999999999</c:v>
                </c:pt>
                <c:pt idx="5613">
                  <c:v>3.0651920000000001</c:v>
                </c:pt>
                <c:pt idx="5614">
                  <c:v>3.0883910000000001</c:v>
                </c:pt>
                <c:pt idx="5615">
                  <c:v>3.134741</c:v>
                </c:pt>
                <c:pt idx="5616">
                  <c:v>3.153829</c:v>
                </c:pt>
                <c:pt idx="5617">
                  <c:v>3.1545740000000002</c:v>
                </c:pt>
                <c:pt idx="5618">
                  <c:v>3.1193070000000001</c:v>
                </c:pt>
                <c:pt idx="5619">
                  <c:v>3.0922130000000001</c:v>
                </c:pt>
                <c:pt idx="5620">
                  <c:v>3.084015</c:v>
                </c:pt>
                <c:pt idx="5621">
                  <c:v>3.0873330000000001</c:v>
                </c:pt>
                <c:pt idx="5622">
                  <c:v>3.1158450000000002</c:v>
                </c:pt>
                <c:pt idx="5623">
                  <c:v>3.1312069999999999</c:v>
                </c:pt>
                <c:pt idx="5624">
                  <c:v>3.1243069999999999</c:v>
                </c:pt>
                <c:pt idx="5625">
                  <c:v>3.1013000000000002</c:v>
                </c:pt>
                <c:pt idx="5626">
                  <c:v>3.0572819999999998</c:v>
                </c:pt>
                <c:pt idx="5627">
                  <c:v>2.9979260000000001</c:v>
                </c:pt>
                <c:pt idx="5628">
                  <c:v>3.0085280000000001</c:v>
                </c:pt>
                <c:pt idx="5629">
                  <c:v>3.007206</c:v>
                </c:pt>
                <c:pt idx="5630">
                  <c:v>2.9816029999999998</c:v>
                </c:pt>
                <c:pt idx="5631">
                  <c:v>3.009922</c:v>
                </c:pt>
                <c:pt idx="5632">
                  <c:v>3.0795439999999998</c:v>
                </c:pt>
                <c:pt idx="5633">
                  <c:v>3.1177920000000001</c:v>
                </c:pt>
                <c:pt idx="5634">
                  <c:v>3.1011320000000002</c:v>
                </c:pt>
                <c:pt idx="5635">
                  <c:v>3.061585</c:v>
                </c:pt>
                <c:pt idx="5636">
                  <c:v>3.0655519999999998</c:v>
                </c:pt>
                <c:pt idx="5637">
                  <c:v>3.128466</c:v>
                </c:pt>
                <c:pt idx="5638">
                  <c:v>3.1258940000000002</c:v>
                </c:pt>
                <c:pt idx="5639">
                  <c:v>3.071202</c:v>
                </c:pt>
                <c:pt idx="5640">
                  <c:v>3.0849769999999999</c:v>
                </c:pt>
                <c:pt idx="5641">
                  <c:v>3.1157249999999999</c:v>
                </c:pt>
                <c:pt idx="5642">
                  <c:v>3.0522339999999999</c:v>
                </c:pt>
                <c:pt idx="5643">
                  <c:v>3.048988</c:v>
                </c:pt>
                <c:pt idx="5644">
                  <c:v>3.1199080000000001</c:v>
                </c:pt>
                <c:pt idx="5645">
                  <c:v>3.1458719999999998</c:v>
                </c:pt>
                <c:pt idx="5646">
                  <c:v>3.1474820000000001</c:v>
                </c:pt>
                <c:pt idx="5647">
                  <c:v>3.1373850000000001</c:v>
                </c:pt>
                <c:pt idx="5648">
                  <c:v>3.1415929999999999</c:v>
                </c:pt>
                <c:pt idx="5649">
                  <c:v>3.188904</c:v>
                </c:pt>
                <c:pt idx="5650">
                  <c:v>3.2146279999999998</c:v>
                </c:pt>
                <c:pt idx="5651">
                  <c:v>3.1981600000000001</c:v>
                </c:pt>
                <c:pt idx="5652">
                  <c:v>3.1532040000000001</c:v>
                </c:pt>
                <c:pt idx="5653">
                  <c:v>3.1101719999999999</c:v>
                </c:pt>
                <c:pt idx="5654">
                  <c:v>3.0731250000000001</c:v>
                </c:pt>
                <c:pt idx="5655">
                  <c:v>3.0624509999999998</c:v>
                </c:pt>
                <c:pt idx="5656">
                  <c:v>3.0510320000000002</c:v>
                </c:pt>
                <c:pt idx="5657">
                  <c:v>3.048387</c:v>
                </c:pt>
                <c:pt idx="5658">
                  <c:v>3.0669469999999999</c:v>
                </c:pt>
                <c:pt idx="5659">
                  <c:v>3.071755</c:v>
                </c:pt>
                <c:pt idx="5660">
                  <c:v>3.039901</c:v>
                </c:pt>
                <c:pt idx="5661">
                  <c:v>3.0635330000000001</c:v>
                </c:pt>
                <c:pt idx="5662">
                  <c:v>3.1278410000000001</c:v>
                </c:pt>
                <c:pt idx="5663">
                  <c:v>3.1365440000000002</c:v>
                </c:pt>
                <c:pt idx="5664">
                  <c:v>3.1169030000000002</c:v>
                </c:pt>
                <c:pt idx="5665">
                  <c:v>3.1095220000000001</c:v>
                </c:pt>
                <c:pt idx="5666">
                  <c:v>3.1103160000000001</c:v>
                </c:pt>
                <c:pt idx="5667">
                  <c:v>3.116927</c:v>
                </c:pt>
                <c:pt idx="5668">
                  <c:v>3.1071420000000001</c:v>
                </c:pt>
                <c:pt idx="5669">
                  <c:v>3.1046420000000001</c:v>
                </c:pt>
                <c:pt idx="5670">
                  <c:v>3.1024790000000002</c:v>
                </c:pt>
                <c:pt idx="5671">
                  <c:v>3.09178</c:v>
                </c:pt>
                <c:pt idx="5672">
                  <c:v>3.0826929999999999</c:v>
                </c:pt>
                <c:pt idx="5673">
                  <c:v>3.0822600000000002</c:v>
                </c:pt>
                <c:pt idx="5674">
                  <c:v>3.0811790000000001</c:v>
                </c:pt>
                <c:pt idx="5675">
                  <c:v>3.086179</c:v>
                </c:pt>
                <c:pt idx="5676">
                  <c:v>3.0756009999999998</c:v>
                </c:pt>
                <c:pt idx="5677">
                  <c:v>3.0589409999999999</c:v>
                </c:pt>
                <c:pt idx="5678">
                  <c:v>3.0560320000000001</c:v>
                </c:pt>
                <c:pt idx="5679">
                  <c:v>3.0758899999999998</c:v>
                </c:pt>
                <c:pt idx="5680">
                  <c:v>3.1154600000000001</c:v>
                </c:pt>
                <c:pt idx="5681">
                  <c:v>3.1430349999999998</c:v>
                </c:pt>
                <c:pt idx="5682">
                  <c:v>3.1469049999999998</c:v>
                </c:pt>
                <c:pt idx="5683">
                  <c:v>3.1328659999999999</c:v>
                </c:pt>
                <c:pt idx="5684">
                  <c:v>3.1287310000000002</c:v>
                </c:pt>
                <c:pt idx="5685">
                  <c:v>3.101661</c:v>
                </c:pt>
                <c:pt idx="5686">
                  <c:v>3.0719470000000002</c:v>
                </c:pt>
                <c:pt idx="5687">
                  <c:v>3.0540609999999999</c:v>
                </c:pt>
                <c:pt idx="5688">
                  <c:v>3.0576430000000001</c:v>
                </c:pt>
                <c:pt idx="5689">
                  <c:v>3.053941</c:v>
                </c:pt>
                <c:pt idx="5690">
                  <c:v>3.0713699999999999</c:v>
                </c:pt>
                <c:pt idx="5691">
                  <c:v>3.0891600000000001</c:v>
                </c:pt>
                <c:pt idx="5692">
                  <c:v>3.0656240000000001</c:v>
                </c:pt>
                <c:pt idx="5693">
                  <c:v>3.0509110000000002</c:v>
                </c:pt>
                <c:pt idx="5694">
                  <c:v>3.0869239999999998</c:v>
                </c:pt>
                <c:pt idx="5695">
                  <c:v>3.1114700000000002</c:v>
                </c:pt>
                <c:pt idx="5696">
                  <c:v>3.1134170000000001</c:v>
                </c:pt>
                <c:pt idx="5697">
                  <c:v>3.1012520000000001</c:v>
                </c:pt>
                <c:pt idx="5698">
                  <c:v>3.0941839999999998</c:v>
                </c:pt>
                <c:pt idx="5699">
                  <c:v>3.0765630000000002</c:v>
                </c:pt>
                <c:pt idx="5700">
                  <c:v>3.0810819999999999</c:v>
                </c:pt>
                <c:pt idx="5701">
                  <c:v>3.0736059999999998</c:v>
                </c:pt>
                <c:pt idx="5702">
                  <c:v>3.0659369999999999</c:v>
                </c:pt>
                <c:pt idx="5703">
                  <c:v>3.0864919999999998</c:v>
                </c:pt>
                <c:pt idx="5704">
                  <c:v>3.108609</c:v>
                </c:pt>
                <c:pt idx="5705">
                  <c:v>3.1148349999999998</c:v>
                </c:pt>
                <c:pt idx="5706">
                  <c:v>3.1485400000000001</c:v>
                </c:pt>
                <c:pt idx="5707">
                  <c:v>3.1383709999999998</c:v>
                </c:pt>
                <c:pt idx="5708">
                  <c:v>3.0984880000000001</c:v>
                </c:pt>
                <c:pt idx="5709">
                  <c:v>3.0775960000000002</c:v>
                </c:pt>
                <c:pt idx="5710">
                  <c:v>3.0672109999999999</c:v>
                </c:pt>
                <c:pt idx="5711">
                  <c:v>3.047113</c:v>
                </c:pt>
                <c:pt idx="5712">
                  <c:v>3.036006</c:v>
                </c:pt>
                <c:pt idx="5713">
                  <c:v>3.0757690000000002</c:v>
                </c:pt>
                <c:pt idx="5714">
                  <c:v>3.0734370000000002</c:v>
                </c:pt>
                <c:pt idx="5715">
                  <c:v>3.0821640000000001</c:v>
                </c:pt>
                <c:pt idx="5716">
                  <c:v>3.1131039999999999</c:v>
                </c:pt>
                <c:pt idx="5717">
                  <c:v>3.1457510000000002</c:v>
                </c:pt>
                <c:pt idx="5718">
                  <c:v>3.1510159999999998</c:v>
                </c:pt>
                <c:pt idx="5719">
                  <c:v>3.152002</c:v>
                </c:pt>
                <c:pt idx="5720">
                  <c:v>3.169816</c:v>
                </c:pt>
                <c:pt idx="5721">
                  <c:v>3.1531560000000001</c:v>
                </c:pt>
                <c:pt idx="5722">
                  <c:v>3.1614499999999999</c:v>
                </c:pt>
                <c:pt idx="5723">
                  <c:v>3.1763309999999998</c:v>
                </c:pt>
                <c:pt idx="5724">
                  <c:v>3.1830379999999998</c:v>
                </c:pt>
                <c:pt idx="5725">
                  <c:v>3.1708259999999999</c:v>
                </c:pt>
                <c:pt idx="5726">
                  <c:v>3.162436</c:v>
                </c:pt>
                <c:pt idx="5727">
                  <c:v>3.173759</c:v>
                </c:pt>
                <c:pt idx="5728">
                  <c:v>3.1608969999999998</c:v>
                </c:pt>
                <c:pt idx="5729">
                  <c:v>3.1342599999999998</c:v>
                </c:pt>
                <c:pt idx="5730">
                  <c:v>3.110268</c:v>
                </c:pt>
                <c:pt idx="5731">
                  <c:v>3.0873810000000002</c:v>
                </c:pt>
                <c:pt idx="5732">
                  <c:v>3.0521859999999998</c:v>
                </c:pt>
                <c:pt idx="5733">
                  <c:v>3.0530270000000002</c:v>
                </c:pt>
                <c:pt idx="5734">
                  <c:v>3.0663939999999998</c:v>
                </c:pt>
                <c:pt idx="5735">
                  <c:v>3.0641340000000001</c:v>
                </c:pt>
                <c:pt idx="5736">
                  <c:v>3.0903860000000001</c:v>
                </c:pt>
                <c:pt idx="5737">
                  <c:v>3.120196</c:v>
                </c:pt>
                <c:pt idx="5738">
                  <c:v>3.112311</c:v>
                </c:pt>
                <c:pt idx="5739">
                  <c:v>3.084905</c:v>
                </c:pt>
                <c:pt idx="5740">
                  <c:v>3.0681729999999998</c:v>
                </c:pt>
                <c:pt idx="5741">
                  <c:v>3.085626</c:v>
                </c:pt>
                <c:pt idx="5742">
                  <c:v>3.1002670000000001</c:v>
                </c:pt>
                <c:pt idx="5743">
                  <c:v>3.0984159999999998</c:v>
                </c:pt>
                <c:pt idx="5744">
                  <c:v>3.1063969999999999</c:v>
                </c:pt>
                <c:pt idx="5745">
                  <c:v>3.110147</c:v>
                </c:pt>
                <c:pt idx="5746">
                  <c:v>3.1069740000000001</c:v>
                </c:pt>
                <c:pt idx="5747">
                  <c:v>3.0945209999999999</c:v>
                </c:pt>
                <c:pt idx="5748">
                  <c:v>3.0888469999999999</c:v>
                </c:pt>
                <c:pt idx="5749">
                  <c:v>3.1066129999999998</c:v>
                </c:pt>
                <c:pt idx="5750">
                  <c:v>3.118922</c:v>
                </c:pt>
                <c:pt idx="5751">
                  <c:v>3.1273119999999999</c:v>
                </c:pt>
                <c:pt idx="5752">
                  <c:v>3.1397170000000001</c:v>
                </c:pt>
                <c:pt idx="5753">
                  <c:v>3.1407989999999999</c:v>
                </c:pt>
                <c:pt idx="5754">
                  <c:v>3.1400779999999999</c:v>
                </c:pt>
                <c:pt idx="5755">
                  <c:v>3.1324809999999998</c:v>
                </c:pt>
                <c:pt idx="5756">
                  <c:v>3.090795</c:v>
                </c:pt>
                <c:pt idx="5757">
                  <c:v>3.074087</c:v>
                </c:pt>
                <c:pt idx="5758">
                  <c:v>3.0844960000000001</c:v>
                </c:pt>
                <c:pt idx="5759">
                  <c:v>3.0942569999999998</c:v>
                </c:pt>
                <c:pt idx="5760">
                  <c:v>3.1045699999999998</c:v>
                </c:pt>
                <c:pt idx="5761">
                  <c:v>3.109979</c:v>
                </c:pt>
                <c:pt idx="5762">
                  <c:v>3.1120950000000001</c:v>
                </c:pt>
                <c:pt idx="5763">
                  <c:v>3.1036809999999999</c:v>
                </c:pt>
                <c:pt idx="5764">
                  <c:v>3.102671</c:v>
                </c:pt>
                <c:pt idx="5765">
                  <c:v>3.080794</c:v>
                </c:pt>
                <c:pt idx="5766">
                  <c:v>3.0562480000000001</c:v>
                </c:pt>
                <c:pt idx="5767">
                  <c:v>3.058821</c:v>
                </c:pt>
                <c:pt idx="5768">
                  <c:v>3.0692300000000001</c:v>
                </c:pt>
                <c:pt idx="5769">
                  <c:v>3.0739899999999998</c:v>
                </c:pt>
                <c:pt idx="5770">
                  <c:v>3.0796399999999999</c:v>
                </c:pt>
                <c:pt idx="5771">
                  <c:v>3.0825969999999998</c:v>
                </c:pt>
                <c:pt idx="5772">
                  <c:v>3.0821640000000001</c:v>
                </c:pt>
                <c:pt idx="5773">
                  <c:v>3.0839430000000001</c:v>
                </c:pt>
                <c:pt idx="5774">
                  <c:v>3.0886309999999999</c:v>
                </c:pt>
                <c:pt idx="5775">
                  <c:v>3.0737019999999999</c:v>
                </c:pt>
                <c:pt idx="5776">
                  <c:v>3.0514399999999999</c:v>
                </c:pt>
                <c:pt idx="5777">
                  <c:v>3.0828609999999999</c:v>
                </c:pt>
                <c:pt idx="5778">
                  <c:v>3.1137290000000002</c:v>
                </c:pt>
                <c:pt idx="5779">
                  <c:v>3.1175039999999998</c:v>
                </c:pt>
                <c:pt idx="5780">
                  <c:v>3.1358229999999998</c:v>
                </c:pt>
                <c:pt idx="5781">
                  <c:v>3.1017329999999999</c:v>
                </c:pt>
                <c:pt idx="5782">
                  <c:v>3.0787990000000001</c:v>
                </c:pt>
                <c:pt idx="5783">
                  <c:v>3.0459589999999999</c:v>
                </c:pt>
                <c:pt idx="5784">
                  <c:v>3.0434589999999999</c:v>
                </c:pt>
                <c:pt idx="5785">
                  <c:v>3.060648</c:v>
                </c:pt>
                <c:pt idx="5786">
                  <c:v>3.0668989999999998</c:v>
                </c:pt>
                <c:pt idx="5787">
                  <c:v>3.076635</c:v>
                </c:pt>
                <c:pt idx="5788">
                  <c:v>3.0917560000000002</c:v>
                </c:pt>
                <c:pt idx="5789">
                  <c:v>3.1233939999999998</c:v>
                </c:pt>
                <c:pt idx="5790">
                  <c:v>3.1274090000000001</c:v>
                </c:pt>
                <c:pt idx="5791">
                  <c:v>3.1012040000000001</c:v>
                </c:pt>
                <c:pt idx="5792">
                  <c:v>3.072187</c:v>
                </c:pt>
                <c:pt idx="5793">
                  <c:v>3.0809380000000002</c:v>
                </c:pt>
                <c:pt idx="5794">
                  <c:v>3.0819960000000002</c:v>
                </c:pt>
                <c:pt idx="5795">
                  <c:v>3.0728849999999999</c:v>
                </c:pt>
                <c:pt idx="5796">
                  <c:v>3.081251</c:v>
                </c:pt>
                <c:pt idx="5797">
                  <c:v>3.122312</c:v>
                </c:pt>
                <c:pt idx="5798">
                  <c:v>3.1195949999999999</c:v>
                </c:pt>
                <c:pt idx="5799">
                  <c:v>3.1113010000000001</c:v>
                </c:pt>
                <c:pt idx="5800">
                  <c:v>3.0857700000000001</c:v>
                </c:pt>
                <c:pt idx="5801">
                  <c:v>3.0167980000000001</c:v>
                </c:pt>
                <c:pt idx="5802">
                  <c:v>3.0093930000000002</c:v>
                </c:pt>
                <c:pt idx="5803">
                  <c:v>3.039396</c:v>
                </c:pt>
                <c:pt idx="5804">
                  <c:v>3.0826929999999999</c:v>
                </c:pt>
                <c:pt idx="5805">
                  <c:v>3.1591659999999999</c:v>
                </c:pt>
                <c:pt idx="5806">
                  <c:v>3.1833990000000001</c:v>
                </c:pt>
                <c:pt idx="5807">
                  <c:v>3.1531560000000001</c:v>
                </c:pt>
                <c:pt idx="5808">
                  <c:v>3.1221679999999998</c:v>
                </c:pt>
                <c:pt idx="5809">
                  <c:v>3.1267109999999998</c:v>
                </c:pt>
                <c:pt idx="5810">
                  <c:v>3.1258699999999999</c:v>
                </c:pt>
                <c:pt idx="5811">
                  <c:v>3.1160369999999999</c:v>
                </c:pt>
                <c:pt idx="5812">
                  <c:v>3.1002909999999999</c:v>
                </c:pt>
                <c:pt idx="5813">
                  <c:v>3.068028</c:v>
                </c:pt>
                <c:pt idx="5814">
                  <c:v>3.046945</c:v>
                </c:pt>
                <c:pt idx="5815">
                  <c:v>3.0463680000000002</c:v>
                </c:pt>
                <c:pt idx="5816">
                  <c:v>3.0527150000000001</c:v>
                </c:pt>
                <c:pt idx="5817">
                  <c:v>3.0729090000000001</c:v>
                </c:pt>
                <c:pt idx="5818">
                  <c:v>3.0937039999999998</c:v>
                </c:pt>
                <c:pt idx="5819">
                  <c:v>3.1077910000000002</c:v>
                </c:pt>
                <c:pt idx="5820">
                  <c:v>3.118153</c:v>
                </c:pt>
                <c:pt idx="5821">
                  <c:v>3.1427939999999999</c:v>
                </c:pt>
                <c:pt idx="5822">
                  <c:v>3.1474099999999998</c:v>
                </c:pt>
                <c:pt idx="5823">
                  <c:v>3.1169509999999998</c:v>
                </c:pt>
                <c:pt idx="5824">
                  <c:v>3.1158929999999998</c:v>
                </c:pt>
                <c:pt idx="5825">
                  <c:v>3.1114459999999999</c:v>
                </c:pt>
                <c:pt idx="5826">
                  <c:v>3.0850249999999999</c:v>
                </c:pt>
                <c:pt idx="5827">
                  <c:v>3.0806499999999999</c:v>
                </c:pt>
                <c:pt idx="5828">
                  <c:v>3.1025749999999999</c:v>
                </c:pt>
                <c:pt idx="5829">
                  <c:v>3.0999059999999998</c:v>
                </c:pt>
                <c:pt idx="5830">
                  <c:v>3.0842079999999998</c:v>
                </c:pt>
                <c:pt idx="5831">
                  <c:v>3.0752890000000002</c:v>
                </c:pt>
                <c:pt idx="5832">
                  <c:v>3.1069979999999999</c:v>
                </c:pt>
                <c:pt idx="5833">
                  <c:v>3.1219999999999999</c:v>
                </c:pt>
                <c:pt idx="5834">
                  <c:v>3.1363279999999998</c:v>
                </c:pt>
                <c:pt idx="5835">
                  <c:v>3.1333470000000001</c:v>
                </c:pt>
                <c:pt idx="5836">
                  <c:v>3.1168070000000001</c:v>
                </c:pt>
                <c:pt idx="5837">
                  <c:v>3.1111089999999999</c:v>
                </c:pt>
                <c:pt idx="5838">
                  <c:v>3.1071420000000001</c:v>
                </c:pt>
                <c:pt idx="5839">
                  <c:v>3.0834139999999999</c:v>
                </c:pt>
                <c:pt idx="5840">
                  <c:v>3.0713699999999999</c:v>
                </c:pt>
                <c:pt idx="5841">
                  <c:v>3.1061329999999998</c:v>
                </c:pt>
                <c:pt idx="5842">
                  <c:v>3.1665230000000002</c:v>
                </c:pt>
                <c:pt idx="5843">
                  <c:v>3.1985929999999998</c:v>
                </c:pt>
                <c:pt idx="5844">
                  <c:v>3.1842640000000002</c:v>
                </c:pt>
                <c:pt idx="5845">
                  <c:v>3.1370969999999998</c:v>
                </c:pt>
                <c:pt idx="5846">
                  <c:v>3.0976460000000001</c:v>
                </c:pt>
                <c:pt idx="5847">
                  <c:v>3.0702880000000001</c:v>
                </c:pt>
                <c:pt idx="5848">
                  <c:v>3.0271590000000002</c:v>
                </c:pt>
                <c:pt idx="5849">
                  <c:v>2.9893200000000002</c:v>
                </c:pt>
                <c:pt idx="5850">
                  <c:v>2.9673470000000002</c:v>
                </c:pt>
                <c:pt idx="5851">
                  <c:v>2.9933339999999999</c:v>
                </c:pt>
                <c:pt idx="5852">
                  <c:v>3.01675</c:v>
                </c:pt>
                <c:pt idx="5853">
                  <c:v>3.0181439999999999</c:v>
                </c:pt>
                <c:pt idx="5854">
                  <c:v>3.0015559999999999</c:v>
                </c:pt>
                <c:pt idx="5855">
                  <c:v>3.0018690000000001</c:v>
                </c:pt>
                <c:pt idx="5856">
                  <c:v>3.0046089999999999</c:v>
                </c:pt>
                <c:pt idx="5857">
                  <c:v>3.0904340000000001</c:v>
                </c:pt>
                <c:pt idx="5858">
                  <c:v>3.1280100000000002</c:v>
                </c:pt>
                <c:pt idx="5859">
                  <c:v>3.168758</c:v>
                </c:pt>
                <c:pt idx="5860">
                  <c:v>3.1827740000000002</c:v>
                </c:pt>
                <c:pt idx="5861">
                  <c:v>3.1754660000000001</c:v>
                </c:pt>
                <c:pt idx="5862">
                  <c:v>3.116422</c:v>
                </c:pt>
                <c:pt idx="5863">
                  <c:v>3.0499019999999999</c:v>
                </c:pt>
                <c:pt idx="5864">
                  <c:v>2.999946</c:v>
                </c:pt>
                <c:pt idx="5865">
                  <c:v>3.0248270000000002</c:v>
                </c:pt>
                <c:pt idx="5866">
                  <c:v>3.0612970000000002</c:v>
                </c:pt>
                <c:pt idx="5867">
                  <c:v>3.0816349999999999</c:v>
                </c:pt>
                <c:pt idx="5868">
                  <c:v>3.0808900000000001</c:v>
                </c:pt>
                <c:pt idx="5869">
                  <c:v>3.0963240000000001</c:v>
                </c:pt>
                <c:pt idx="5870">
                  <c:v>3.1548630000000002</c:v>
                </c:pt>
                <c:pt idx="5871">
                  <c:v>3.2217440000000002</c:v>
                </c:pt>
                <c:pt idx="5872">
                  <c:v>3.2259989999999998</c:v>
                </c:pt>
                <c:pt idx="5873">
                  <c:v>3.2232099999999999</c:v>
                </c:pt>
                <c:pt idx="5874">
                  <c:v>3.2027519999999998</c:v>
                </c:pt>
                <c:pt idx="5875">
                  <c:v>3.1643349999999999</c:v>
                </c:pt>
                <c:pt idx="5876">
                  <c:v>3.1216870000000001</c:v>
                </c:pt>
                <c:pt idx="5877">
                  <c:v>3.1026470000000002</c:v>
                </c:pt>
                <c:pt idx="5878">
                  <c:v>3.0808179999999998</c:v>
                </c:pt>
                <c:pt idx="5879">
                  <c:v>3.0756489999999999</c:v>
                </c:pt>
                <c:pt idx="5880">
                  <c:v>3.0484830000000001</c:v>
                </c:pt>
                <c:pt idx="5881">
                  <c:v>3.0411269999999999</c:v>
                </c:pt>
                <c:pt idx="5882">
                  <c:v>3.0477859999999999</c:v>
                </c:pt>
                <c:pt idx="5883">
                  <c:v>3.04067</c:v>
                </c:pt>
                <c:pt idx="5884">
                  <c:v>3.0372560000000002</c:v>
                </c:pt>
                <c:pt idx="5885">
                  <c:v>3.04745</c:v>
                </c:pt>
                <c:pt idx="5886">
                  <c:v>3.0429780000000002</c:v>
                </c:pt>
                <c:pt idx="5887">
                  <c:v>3.048387</c:v>
                </c:pt>
                <c:pt idx="5888">
                  <c:v>3.0951460000000002</c:v>
                </c:pt>
                <c:pt idx="5889">
                  <c:v>3.1334909999999998</c:v>
                </c:pt>
                <c:pt idx="5890">
                  <c:v>3.1324809999999998</c:v>
                </c:pt>
                <c:pt idx="5891">
                  <c:v>3.1177199999999998</c:v>
                </c:pt>
                <c:pt idx="5892">
                  <c:v>3.1135130000000002</c:v>
                </c:pt>
                <c:pt idx="5893">
                  <c:v>3.1017329999999999</c:v>
                </c:pt>
                <c:pt idx="5894">
                  <c:v>3.0998100000000002</c:v>
                </c:pt>
                <c:pt idx="5895">
                  <c:v>3.1063010000000002</c:v>
                </c:pt>
                <c:pt idx="5896">
                  <c:v>3.109378</c:v>
                </c:pt>
                <c:pt idx="5897">
                  <c:v>3.1098590000000002</c:v>
                </c:pt>
                <c:pt idx="5898">
                  <c:v>3.1095220000000001</c:v>
                </c:pt>
                <c:pt idx="5899">
                  <c:v>3.1249560000000001</c:v>
                </c:pt>
                <c:pt idx="5900">
                  <c:v>3.1482760000000001</c:v>
                </c:pt>
                <c:pt idx="5901">
                  <c:v>3.1560890000000001</c:v>
                </c:pt>
                <c:pt idx="5902">
                  <c:v>3.1539730000000001</c:v>
                </c:pt>
                <c:pt idx="5903">
                  <c:v>3.1292360000000001</c:v>
                </c:pt>
                <c:pt idx="5904">
                  <c:v>3.0713460000000001</c:v>
                </c:pt>
                <c:pt idx="5905">
                  <c:v>3.0442279999999999</c:v>
                </c:pt>
                <c:pt idx="5906">
                  <c:v>3.043892</c:v>
                </c:pt>
                <c:pt idx="5907">
                  <c:v>3.037064</c:v>
                </c:pt>
                <c:pt idx="5908">
                  <c:v>3.0392999999999999</c:v>
                </c:pt>
                <c:pt idx="5909">
                  <c:v>3.060095</c:v>
                </c:pt>
                <c:pt idx="5910">
                  <c:v>3.0597099999999999</c:v>
                </c:pt>
                <c:pt idx="5911">
                  <c:v>3.055167</c:v>
                </c:pt>
                <c:pt idx="5912">
                  <c:v>3.0959880000000002</c:v>
                </c:pt>
                <c:pt idx="5913">
                  <c:v>3.1427459999999998</c:v>
                </c:pt>
                <c:pt idx="5914">
                  <c:v>3.1520260000000002</c:v>
                </c:pt>
                <c:pt idx="5915">
                  <c:v>3.1499830000000002</c:v>
                </c:pt>
                <c:pt idx="5916">
                  <c:v>3.1227689999999999</c:v>
                </c:pt>
                <c:pt idx="5917">
                  <c:v>3.1108929999999999</c:v>
                </c:pt>
                <c:pt idx="5918">
                  <c:v>3.1042809999999998</c:v>
                </c:pt>
                <c:pt idx="5919">
                  <c:v>3.105267</c:v>
                </c:pt>
                <c:pt idx="5920">
                  <c:v>3.096781</c:v>
                </c:pt>
                <c:pt idx="5921">
                  <c:v>3.1057959999999998</c:v>
                </c:pt>
                <c:pt idx="5922">
                  <c:v>3.0614889999999999</c:v>
                </c:pt>
                <c:pt idx="5923">
                  <c:v>3.0185770000000001</c:v>
                </c:pt>
                <c:pt idx="5924">
                  <c:v>3.0235530000000002</c:v>
                </c:pt>
                <c:pt idx="5925">
                  <c:v>3.0295160000000001</c:v>
                </c:pt>
                <c:pt idx="5926">
                  <c:v>3.0515119999999998</c:v>
                </c:pt>
                <c:pt idx="5927">
                  <c:v>3.0888960000000001</c:v>
                </c:pt>
                <c:pt idx="5928">
                  <c:v>3.0852170000000001</c:v>
                </c:pt>
                <c:pt idx="5929">
                  <c:v>3.1013489999999999</c:v>
                </c:pt>
                <c:pt idx="5930">
                  <c:v>3.106109</c:v>
                </c:pt>
                <c:pt idx="5931">
                  <c:v>3.122312</c:v>
                </c:pt>
                <c:pt idx="5932">
                  <c:v>3.1480350000000001</c:v>
                </c:pt>
                <c:pt idx="5933">
                  <c:v>3.1611859999999998</c:v>
                </c:pt>
                <c:pt idx="5934">
                  <c:v>3.1642869999999998</c:v>
                </c:pt>
                <c:pt idx="5935">
                  <c:v>3.1320969999999999</c:v>
                </c:pt>
                <c:pt idx="5936">
                  <c:v>3.1060120000000002</c:v>
                </c:pt>
                <c:pt idx="5937">
                  <c:v>3.0788229999999999</c:v>
                </c:pt>
                <c:pt idx="5938">
                  <c:v>3.0193699999999999</c:v>
                </c:pt>
                <c:pt idx="5939">
                  <c:v>2.9934069999999999</c:v>
                </c:pt>
                <c:pt idx="5940">
                  <c:v>3.0372319999999999</c:v>
                </c:pt>
                <c:pt idx="5941">
                  <c:v>3.094713</c:v>
                </c:pt>
                <c:pt idx="5942">
                  <c:v>3.0906750000000001</c:v>
                </c:pt>
                <c:pt idx="5943">
                  <c:v>3.1206290000000001</c:v>
                </c:pt>
                <c:pt idx="5944">
                  <c:v>3.1554880000000001</c:v>
                </c:pt>
                <c:pt idx="5945">
                  <c:v>3.1361110000000001</c:v>
                </c:pt>
                <c:pt idx="5946">
                  <c:v>3.0966849999999999</c:v>
                </c:pt>
                <c:pt idx="5947">
                  <c:v>3.0829330000000001</c:v>
                </c:pt>
                <c:pt idx="5948">
                  <c:v>3.0601669999999999</c:v>
                </c:pt>
                <c:pt idx="5949">
                  <c:v>2.971746</c:v>
                </c:pt>
                <c:pt idx="5950">
                  <c:v>2.9302280000000001</c:v>
                </c:pt>
                <c:pt idx="5951">
                  <c:v>2.9576820000000001</c:v>
                </c:pt>
                <c:pt idx="5952">
                  <c:v>2.9613360000000002</c:v>
                </c:pt>
                <c:pt idx="5953">
                  <c:v>2.983069</c:v>
                </c:pt>
                <c:pt idx="5954">
                  <c:v>3.0390600000000001</c:v>
                </c:pt>
                <c:pt idx="5955">
                  <c:v>3.0668500000000001</c:v>
                </c:pt>
                <c:pt idx="5956">
                  <c:v>3.115821</c:v>
                </c:pt>
                <c:pt idx="5957">
                  <c:v>3.1524589999999999</c:v>
                </c:pt>
                <c:pt idx="5958">
                  <c:v>3.160657</c:v>
                </c:pt>
                <c:pt idx="5959">
                  <c:v>3.1488290000000001</c:v>
                </c:pt>
                <c:pt idx="5960">
                  <c:v>3.1348129999999998</c:v>
                </c:pt>
                <c:pt idx="5961">
                  <c:v>3.1249799999999999</c:v>
                </c:pt>
                <c:pt idx="5962">
                  <c:v>3.1036570000000001</c:v>
                </c:pt>
                <c:pt idx="5963">
                  <c:v>3.0879819999999998</c:v>
                </c:pt>
                <c:pt idx="5964">
                  <c:v>3.0899779999999999</c:v>
                </c:pt>
                <c:pt idx="5965">
                  <c:v>3.0886070000000001</c:v>
                </c:pt>
                <c:pt idx="5966">
                  <c:v>3.075529</c:v>
                </c:pt>
                <c:pt idx="5967">
                  <c:v>3.0826449999999999</c:v>
                </c:pt>
                <c:pt idx="5968">
                  <c:v>3.0721150000000002</c:v>
                </c:pt>
                <c:pt idx="5969">
                  <c:v>3.0570659999999998</c:v>
                </c:pt>
                <c:pt idx="5970">
                  <c:v>3.0917560000000002</c:v>
                </c:pt>
                <c:pt idx="5971">
                  <c:v>3.1549589999999998</c:v>
                </c:pt>
                <c:pt idx="5972">
                  <c:v>3.173422</c:v>
                </c:pt>
                <c:pt idx="5973">
                  <c:v>3.0685090000000002</c:v>
                </c:pt>
                <c:pt idx="5974">
                  <c:v>3.0557919999999998</c:v>
                </c:pt>
                <c:pt idx="5975">
                  <c:v>3.0568019999999998</c:v>
                </c:pt>
                <c:pt idx="5976">
                  <c:v>3.0781969999999998</c:v>
                </c:pt>
                <c:pt idx="5977">
                  <c:v>3.1120709999999998</c:v>
                </c:pt>
                <c:pt idx="5978">
                  <c:v>3.153108</c:v>
                </c:pt>
                <c:pt idx="5979">
                  <c:v>3.20994</c:v>
                </c:pt>
                <c:pt idx="5980">
                  <c:v>3.2051069999999999</c:v>
                </c:pt>
                <c:pt idx="5981">
                  <c:v>3.1526269999999998</c:v>
                </c:pt>
                <c:pt idx="5982">
                  <c:v>3.1170469999999999</c:v>
                </c:pt>
                <c:pt idx="5983">
                  <c:v>3.0965159999999998</c:v>
                </c:pt>
                <c:pt idx="5984">
                  <c:v>3.0436269999999999</c:v>
                </c:pt>
                <c:pt idx="5985">
                  <c:v>3.0075910000000001</c:v>
                </c:pt>
                <c:pt idx="5986">
                  <c:v>3.0138889999999998</c:v>
                </c:pt>
                <c:pt idx="5987">
                  <c:v>3.0348039999999998</c:v>
                </c:pt>
                <c:pt idx="5988">
                  <c:v>3.0674269999999999</c:v>
                </c:pt>
                <c:pt idx="5989">
                  <c:v>3.0780530000000002</c:v>
                </c:pt>
                <c:pt idx="5990">
                  <c:v>3.0936319999999999</c:v>
                </c:pt>
                <c:pt idx="5991">
                  <c:v>3.083126</c:v>
                </c:pt>
                <c:pt idx="5992">
                  <c:v>3.084111</c:v>
                </c:pt>
                <c:pt idx="5993">
                  <c:v>3.074471</c:v>
                </c:pt>
                <c:pt idx="5994">
                  <c:v>3.0534119999999998</c:v>
                </c:pt>
                <c:pt idx="5995">
                  <c:v>3.0961080000000001</c:v>
                </c:pt>
                <c:pt idx="5996">
                  <c:v>3.1341399999999999</c:v>
                </c:pt>
                <c:pt idx="5997">
                  <c:v>3.1274570000000002</c:v>
                </c:pt>
                <c:pt idx="5998">
                  <c:v>3.107647</c:v>
                </c:pt>
                <c:pt idx="5999">
                  <c:v>3.0706009999999999</c:v>
                </c:pt>
                <c:pt idx="6000">
                  <c:v>3.0543969999999998</c:v>
                </c:pt>
                <c:pt idx="6001">
                  <c:v>3.0622590000000001</c:v>
                </c:pt>
                <c:pt idx="6002">
                  <c:v>3.0665140000000002</c:v>
                </c:pt>
                <c:pt idx="6003">
                  <c:v>3.13652</c:v>
                </c:pt>
                <c:pt idx="6004">
                  <c:v>3.1515209999999998</c:v>
                </c:pt>
                <c:pt idx="6005">
                  <c:v>3.1336590000000002</c:v>
                </c:pt>
                <c:pt idx="6006">
                  <c:v>3.111974</c:v>
                </c:pt>
                <c:pt idx="6007">
                  <c:v>3.0932469999999999</c:v>
                </c:pt>
                <c:pt idx="6008">
                  <c:v>3.0279530000000001</c:v>
                </c:pt>
                <c:pt idx="6009">
                  <c:v>3.0703360000000002</c:v>
                </c:pt>
                <c:pt idx="6010">
                  <c:v>3.0951219999999999</c:v>
                </c:pt>
                <c:pt idx="6011">
                  <c:v>3.0932949999999999</c:v>
                </c:pt>
                <c:pt idx="6012">
                  <c:v>3.0815630000000001</c:v>
                </c:pt>
                <c:pt idx="6013">
                  <c:v>3.131183</c:v>
                </c:pt>
                <c:pt idx="6014">
                  <c:v>3.120196</c:v>
                </c:pt>
                <c:pt idx="6015">
                  <c:v>3.1044019999999999</c:v>
                </c:pt>
                <c:pt idx="6016">
                  <c:v>3.0777169999999998</c:v>
                </c:pt>
                <c:pt idx="6017">
                  <c:v>3.054325</c:v>
                </c:pt>
                <c:pt idx="6018">
                  <c:v>3.0609850000000001</c:v>
                </c:pt>
                <c:pt idx="6019">
                  <c:v>3.050214</c:v>
                </c:pt>
                <c:pt idx="6020">
                  <c:v>3.0756730000000001</c:v>
                </c:pt>
                <c:pt idx="6021">
                  <c:v>3.0737260000000002</c:v>
                </c:pt>
                <c:pt idx="6022">
                  <c:v>3.0687980000000001</c:v>
                </c:pt>
                <c:pt idx="6023">
                  <c:v>3.044324</c:v>
                </c:pt>
                <c:pt idx="6024">
                  <c:v>3.0563210000000001</c:v>
                </c:pt>
                <c:pt idx="6025">
                  <c:v>3.069807</c:v>
                </c:pt>
                <c:pt idx="6026">
                  <c:v>3.0643259999999999</c:v>
                </c:pt>
                <c:pt idx="6027">
                  <c:v>3.094112</c:v>
                </c:pt>
                <c:pt idx="6028">
                  <c:v>3.0944250000000002</c:v>
                </c:pt>
                <c:pt idx="6029">
                  <c:v>3.0813470000000001</c:v>
                </c:pt>
                <c:pt idx="6030">
                  <c:v>3.0934629999999999</c:v>
                </c:pt>
                <c:pt idx="6031">
                  <c:v>3.1279370000000002</c:v>
                </c:pt>
                <c:pt idx="6032">
                  <c:v>3.1617380000000002</c:v>
                </c:pt>
                <c:pt idx="6033">
                  <c:v>3.1782539999999999</c:v>
                </c:pt>
                <c:pt idx="6034">
                  <c:v>3.154166</c:v>
                </c:pt>
                <c:pt idx="6035">
                  <c:v>3.1035360000000001</c:v>
                </c:pt>
                <c:pt idx="6036">
                  <c:v>3.0813950000000001</c:v>
                </c:pt>
                <c:pt idx="6037">
                  <c:v>3.0572819999999998</c:v>
                </c:pt>
                <c:pt idx="6038">
                  <c:v>3.0731489999999999</c:v>
                </c:pt>
                <c:pt idx="6039">
                  <c:v>3.092838</c:v>
                </c:pt>
                <c:pt idx="6040">
                  <c:v>3.07125</c:v>
                </c:pt>
                <c:pt idx="6041">
                  <c:v>3.0659610000000002</c:v>
                </c:pt>
                <c:pt idx="6042">
                  <c:v>3.0431699999999999</c:v>
                </c:pt>
                <c:pt idx="6043">
                  <c:v>3.0262699999999998</c:v>
                </c:pt>
                <c:pt idx="6044">
                  <c:v>3.038891</c:v>
                </c:pt>
                <c:pt idx="6045">
                  <c:v>3.0641820000000002</c:v>
                </c:pt>
                <c:pt idx="6046">
                  <c:v>3.0606239999999998</c:v>
                </c:pt>
                <c:pt idx="6047">
                  <c:v>3.0438679999999998</c:v>
                </c:pt>
                <c:pt idx="6048">
                  <c:v>3.0624509999999998</c:v>
                </c:pt>
                <c:pt idx="6049">
                  <c:v>3.0777410000000001</c:v>
                </c:pt>
                <c:pt idx="6050">
                  <c:v>3.1190180000000001</c:v>
                </c:pt>
                <c:pt idx="6051">
                  <c:v>3.140679</c:v>
                </c:pt>
                <c:pt idx="6052">
                  <c:v>3.1329379999999998</c:v>
                </c:pt>
                <c:pt idx="6053">
                  <c:v>3.124187</c:v>
                </c:pt>
                <c:pt idx="6054">
                  <c:v>3.077693</c:v>
                </c:pt>
                <c:pt idx="6055">
                  <c:v>3.0298280000000002</c:v>
                </c:pt>
                <c:pt idx="6056">
                  <c:v>3.072476</c:v>
                </c:pt>
                <c:pt idx="6057">
                  <c:v>3.131183</c:v>
                </c:pt>
                <c:pt idx="6058">
                  <c:v>3.1119500000000002</c:v>
                </c:pt>
                <c:pt idx="6059">
                  <c:v>3.0573790000000001</c:v>
                </c:pt>
                <c:pt idx="6060">
                  <c:v>3.0160290000000001</c:v>
                </c:pt>
                <c:pt idx="6061">
                  <c:v>2.9651830000000001</c:v>
                </c:pt>
                <c:pt idx="6062">
                  <c:v>2.9894639999999999</c:v>
                </c:pt>
                <c:pt idx="6063">
                  <c:v>3.0553590000000002</c:v>
                </c:pt>
                <c:pt idx="6064">
                  <c:v>3.1129600000000002</c:v>
                </c:pt>
                <c:pt idx="6065">
                  <c:v>3.1138979999999998</c:v>
                </c:pt>
                <c:pt idx="6066">
                  <c:v>3.1260859999999999</c:v>
                </c:pt>
                <c:pt idx="6067">
                  <c:v>3.188183</c:v>
                </c:pt>
                <c:pt idx="6068">
                  <c:v>3.2164790000000001</c:v>
                </c:pt>
                <c:pt idx="6069">
                  <c:v>3.1922459999999999</c:v>
                </c:pt>
                <c:pt idx="6070">
                  <c:v>3.1402459999999999</c:v>
                </c:pt>
                <c:pt idx="6071">
                  <c:v>3.10433</c:v>
                </c:pt>
                <c:pt idx="6072">
                  <c:v>3.0963959999999999</c:v>
                </c:pt>
                <c:pt idx="6073">
                  <c:v>3.0752890000000002</c:v>
                </c:pt>
                <c:pt idx="6074">
                  <c:v>3.0495169999999998</c:v>
                </c:pt>
                <c:pt idx="6075">
                  <c:v>3.0600710000000002</c:v>
                </c:pt>
                <c:pt idx="6076">
                  <c:v>3.0690140000000001</c:v>
                </c:pt>
                <c:pt idx="6077">
                  <c:v>3.0559120000000002</c:v>
                </c:pt>
                <c:pt idx="6078">
                  <c:v>3.0532919999999999</c:v>
                </c:pt>
                <c:pt idx="6079">
                  <c:v>3.0497339999999999</c:v>
                </c:pt>
                <c:pt idx="6080">
                  <c:v>3.0575709999999998</c:v>
                </c:pt>
                <c:pt idx="6081">
                  <c:v>3.0491090000000001</c:v>
                </c:pt>
                <c:pt idx="6082">
                  <c:v>3.0481229999999999</c:v>
                </c:pt>
                <c:pt idx="6083">
                  <c:v>3.0737260000000002</c:v>
                </c:pt>
                <c:pt idx="6084">
                  <c:v>3.1011320000000002</c:v>
                </c:pt>
                <c:pt idx="6085">
                  <c:v>3.1094499999999998</c:v>
                </c:pt>
                <c:pt idx="6086">
                  <c:v>3.0798079999999999</c:v>
                </c:pt>
                <c:pt idx="6087">
                  <c:v>3.0610569999999999</c:v>
                </c:pt>
                <c:pt idx="6088">
                  <c:v>3.0466319999999998</c:v>
                </c:pt>
                <c:pt idx="6089">
                  <c:v>3.0234570000000001</c:v>
                </c:pt>
                <c:pt idx="6090">
                  <c:v>3.007422</c:v>
                </c:pt>
                <c:pt idx="6091">
                  <c:v>2.9923009999999999</c:v>
                </c:pt>
                <c:pt idx="6092">
                  <c:v>3.0205000000000002</c:v>
                </c:pt>
                <c:pt idx="6093">
                  <c:v>3.0729090000000001</c:v>
                </c:pt>
                <c:pt idx="6094">
                  <c:v>3.109667</c:v>
                </c:pt>
                <c:pt idx="6095">
                  <c:v>3.1604640000000002</c:v>
                </c:pt>
                <c:pt idx="6096">
                  <c:v>3.2007560000000002</c:v>
                </c:pt>
                <c:pt idx="6097">
                  <c:v>3.1663540000000001</c:v>
                </c:pt>
                <c:pt idx="6098">
                  <c:v>3.081804</c:v>
                </c:pt>
                <c:pt idx="6099">
                  <c:v>3.0314869999999998</c:v>
                </c:pt>
                <c:pt idx="6100">
                  <c:v>3.052162</c:v>
                </c:pt>
                <c:pt idx="6101">
                  <c:v>3.0867800000000001</c:v>
                </c:pt>
                <c:pt idx="6102">
                  <c:v>3.1088010000000001</c:v>
                </c:pt>
                <c:pt idx="6103">
                  <c:v>3.117696</c:v>
                </c:pt>
                <c:pt idx="6104">
                  <c:v>3.1062530000000002</c:v>
                </c:pt>
                <c:pt idx="6105">
                  <c:v>3.08351</c:v>
                </c:pt>
                <c:pt idx="6106">
                  <c:v>3.0660569999999998</c:v>
                </c:pt>
                <c:pt idx="6107">
                  <c:v>3.0443479999999998</c:v>
                </c:pt>
                <c:pt idx="6108">
                  <c:v>3.0230250000000001</c:v>
                </c:pt>
                <c:pt idx="6109">
                  <c:v>3.0263900000000001</c:v>
                </c:pt>
                <c:pt idx="6110">
                  <c:v>3.0481229999999999</c:v>
                </c:pt>
                <c:pt idx="6111">
                  <c:v>3.0434350000000001</c:v>
                </c:pt>
                <c:pt idx="6112">
                  <c:v>3.048556</c:v>
                </c:pt>
                <c:pt idx="6113">
                  <c:v>3.072692</c:v>
                </c:pt>
                <c:pt idx="6114">
                  <c:v>3.0930070000000001</c:v>
                </c:pt>
                <c:pt idx="6115">
                  <c:v>3.0875490000000001</c:v>
                </c:pt>
                <c:pt idx="6116">
                  <c:v>3.0940400000000001</c:v>
                </c:pt>
                <c:pt idx="6117">
                  <c:v>3.0918770000000002</c:v>
                </c:pt>
                <c:pt idx="6118">
                  <c:v>3.0395880000000002</c:v>
                </c:pt>
                <c:pt idx="6119">
                  <c:v>3.0337230000000002</c:v>
                </c:pt>
                <c:pt idx="6120">
                  <c:v>3.089448</c:v>
                </c:pt>
                <c:pt idx="6121">
                  <c:v>3.1181049999999999</c:v>
                </c:pt>
                <c:pt idx="6122">
                  <c:v>3.0870929999999999</c:v>
                </c:pt>
                <c:pt idx="6123">
                  <c:v>3.0807699999999998</c:v>
                </c:pt>
                <c:pt idx="6124">
                  <c:v>3.0702400000000001</c:v>
                </c:pt>
                <c:pt idx="6125">
                  <c:v>3.0942080000000001</c:v>
                </c:pt>
                <c:pt idx="6126">
                  <c:v>3.0721150000000002</c:v>
                </c:pt>
                <c:pt idx="6127">
                  <c:v>3.079135</c:v>
                </c:pt>
                <c:pt idx="6128">
                  <c:v>3.060648</c:v>
                </c:pt>
                <c:pt idx="6129">
                  <c:v>3.0633400000000002</c:v>
                </c:pt>
                <c:pt idx="6130">
                  <c:v>3.094401</c:v>
                </c:pt>
                <c:pt idx="6131">
                  <c:v>3.0959150000000002</c:v>
                </c:pt>
                <c:pt idx="6132">
                  <c:v>3.0667779999999998</c:v>
                </c:pt>
                <c:pt idx="6133">
                  <c:v>3.0329769999999998</c:v>
                </c:pt>
                <c:pt idx="6134">
                  <c:v>3.0293230000000002</c:v>
                </c:pt>
                <c:pt idx="6135">
                  <c:v>3.0382419999999999</c:v>
                </c:pt>
                <c:pt idx="6136">
                  <c:v>3.0462720000000001</c:v>
                </c:pt>
                <c:pt idx="6137">
                  <c:v>3.082525</c:v>
                </c:pt>
                <c:pt idx="6138">
                  <c:v>3.0936319999999999</c:v>
                </c:pt>
                <c:pt idx="6139">
                  <c:v>3.088727</c:v>
                </c:pt>
                <c:pt idx="6140">
                  <c:v>3.0922369999999999</c:v>
                </c:pt>
                <c:pt idx="6141">
                  <c:v>3.0755530000000002</c:v>
                </c:pt>
                <c:pt idx="6142">
                  <c:v>3.052835</c:v>
                </c:pt>
                <c:pt idx="6143">
                  <c:v>3.0908669999999998</c:v>
                </c:pt>
                <c:pt idx="6144">
                  <c:v>3.1209899999999999</c:v>
                </c:pt>
                <c:pt idx="6145">
                  <c:v>3.1269999999999998</c:v>
                </c:pt>
                <c:pt idx="6146">
                  <c:v>3.1157490000000001</c:v>
                </c:pt>
                <c:pt idx="6147">
                  <c:v>3.110147</c:v>
                </c:pt>
                <c:pt idx="6148">
                  <c:v>3.0856979999999998</c:v>
                </c:pt>
                <c:pt idx="6149">
                  <c:v>3.0792549999999999</c:v>
                </c:pt>
                <c:pt idx="6150">
                  <c:v>3.101445</c:v>
                </c:pt>
                <c:pt idx="6151">
                  <c:v>3.1205569999999998</c:v>
                </c:pt>
                <c:pt idx="6152">
                  <c:v>3.110195</c:v>
                </c:pt>
                <c:pt idx="6153">
                  <c:v>3.0741589999999999</c:v>
                </c:pt>
                <c:pt idx="6154">
                  <c:v>3.0674269999999999</c:v>
                </c:pt>
                <c:pt idx="6155">
                  <c:v>3.0568490000000001</c:v>
                </c:pt>
                <c:pt idx="6156">
                  <c:v>3.0250680000000001</c:v>
                </c:pt>
                <c:pt idx="6157">
                  <c:v>2.9927090000000001</c:v>
                </c:pt>
                <c:pt idx="6158">
                  <c:v>2.9904489999999999</c:v>
                </c:pt>
                <c:pt idx="6159">
                  <c:v>3.033795</c:v>
                </c:pt>
                <c:pt idx="6160">
                  <c:v>3.0862270000000001</c:v>
                </c:pt>
                <c:pt idx="6161">
                  <c:v>3.126976</c:v>
                </c:pt>
                <c:pt idx="6162">
                  <c:v>3.1625800000000002</c:v>
                </c:pt>
                <c:pt idx="6163">
                  <c:v>3.1762109999999999</c:v>
                </c:pt>
                <c:pt idx="6164">
                  <c:v>3.1195949999999999</c:v>
                </c:pt>
                <c:pt idx="6165">
                  <c:v>3.0508150000000001</c:v>
                </c:pt>
                <c:pt idx="6166">
                  <c:v>3.0181439999999999</c:v>
                </c:pt>
                <c:pt idx="6167">
                  <c:v>3.0233370000000002</c:v>
                </c:pt>
                <c:pt idx="6168">
                  <c:v>3.0739899999999998</c:v>
                </c:pt>
                <c:pt idx="6169">
                  <c:v>3.0944250000000002</c:v>
                </c:pt>
                <c:pt idx="6170">
                  <c:v>3.1052909999999998</c:v>
                </c:pt>
                <c:pt idx="6171">
                  <c:v>3.099834</c:v>
                </c:pt>
                <c:pt idx="6172">
                  <c:v>3.067091</c:v>
                </c:pt>
                <c:pt idx="6173">
                  <c:v>3.0387949999999999</c:v>
                </c:pt>
                <c:pt idx="6174">
                  <c:v>3.0127109999999999</c:v>
                </c:pt>
                <c:pt idx="6175">
                  <c:v>2.9935269999999998</c:v>
                </c:pt>
                <c:pt idx="6176">
                  <c:v>3.0040559999999998</c:v>
                </c:pt>
                <c:pt idx="6177">
                  <c:v>2.9938389999999999</c:v>
                </c:pt>
                <c:pt idx="6178">
                  <c:v>2.979247</c:v>
                </c:pt>
                <c:pt idx="6179">
                  <c:v>3.0035280000000002</c:v>
                </c:pt>
                <c:pt idx="6180">
                  <c:v>3.050503</c:v>
                </c:pt>
                <c:pt idx="6181">
                  <c:v>3.0576430000000001</c:v>
                </c:pt>
                <c:pt idx="6182">
                  <c:v>3.0637729999999999</c:v>
                </c:pt>
                <c:pt idx="6183">
                  <c:v>3.116663</c:v>
                </c:pt>
                <c:pt idx="6184">
                  <c:v>3.1586609999999999</c:v>
                </c:pt>
                <c:pt idx="6185">
                  <c:v>3.1650320000000001</c:v>
                </c:pt>
                <c:pt idx="6186">
                  <c:v>3.148685</c:v>
                </c:pt>
                <c:pt idx="6187">
                  <c:v>3.128803</c:v>
                </c:pt>
                <c:pt idx="6188">
                  <c:v>3.1019739999999998</c:v>
                </c:pt>
                <c:pt idx="6189">
                  <c:v>3.1066129999999998</c:v>
                </c:pt>
                <c:pt idx="6190">
                  <c:v>3.1470739999999999</c:v>
                </c:pt>
                <c:pt idx="6191">
                  <c:v>3.1504150000000002</c:v>
                </c:pt>
                <c:pt idx="6192">
                  <c:v>3.1299809999999999</c:v>
                </c:pt>
                <c:pt idx="6193">
                  <c:v>3.1253410000000001</c:v>
                </c:pt>
                <c:pt idx="6194">
                  <c:v>3.0728360000000001</c:v>
                </c:pt>
                <c:pt idx="6195">
                  <c:v>3.0390359999999998</c:v>
                </c:pt>
                <c:pt idx="6196">
                  <c:v>3.040286</c:v>
                </c:pt>
                <c:pt idx="6197">
                  <c:v>3.0655039999999998</c:v>
                </c:pt>
                <c:pt idx="6198">
                  <c:v>3.0744950000000002</c:v>
                </c:pt>
                <c:pt idx="6199">
                  <c:v>3.0540609999999999</c:v>
                </c:pt>
                <c:pt idx="6200">
                  <c:v>3.029852</c:v>
                </c:pt>
                <c:pt idx="6201">
                  <c:v>3.0199229999999999</c:v>
                </c:pt>
                <c:pt idx="6202">
                  <c:v>3.0414150000000002</c:v>
                </c:pt>
                <c:pt idx="6203">
                  <c:v>3.0549499999999998</c:v>
                </c:pt>
                <c:pt idx="6204">
                  <c:v>3.0519210000000001</c:v>
                </c:pt>
                <c:pt idx="6205">
                  <c:v>3.078462</c:v>
                </c:pt>
                <c:pt idx="6206">
                  <c:v>3.061321</c:v>
                </c:pt>
                <c:pt idx="6207">
                  <c:v>3.044324</c:v>
                </c:pt>
                <c:pt idx="6208">
                  <c:v>3.045623</c:v>
                </c:pt>
                <c:pt idx="6209">
                  <c:v>3.0300199999999999</c:v>
                </c:pt>
                <c:pt idx="6210">
                  <c:v>3.0109319999999999</c:v>
                </c:pt>
                <c:pt idx="6211">
                  <c:v>3.0665140000000002</c:v>
                </c:pt>
                <c:pt idx="6212">
                  <c:v>3.1384669999999999</c:v>
                </c:pt>
                <c:pt idx="6213">
                  <c:v>3.1379860000000002</c:v>
                </c:pt>
                <c:pt idx="6214">
                  <c:v>3.1248840000000002</c:v>
                </c:pt>
                <c:pt idx="6215">
                  <c:v>3.1142340000000002</c:v>
                </c:pt>
                <c:pt idx="6216">
                  <c:v>3.1158450000000002</c:v>
                </c:pt>
                <c:pt idx="6217">
                  <c:v>3.1168309999999999</c:v>
                </c:pt>
                <c:pt idx="6218">
                  <c:v>3.0637729999999999</c:v>
                </c:pt>
                <c:pt idx="6219">
                  <c:v>2.9687890000000001</c:v>
                </c:pt>
                <c:pt idx="6220">
                  <c:v>2.9032300000000002</c:v>
                </c:pt>
                <c:pt idx="6221">
                  <c:v>2.938161</c:v>
                </c:pt>
                <c:pt idx="6222">
                  <c:v>3.0119180000000001</c:v>
                </c:pt>
                <c:pt idx="6223">
                  <c:v>3.0504310000000001</c:v>
                </c:pt>
                <c:pt idx="6224">
                  <c:v>3.0993529999999998</c:v>
                </c:pt>
                <c:pt idx="6225">
                  <c:v>3.1429390000000001</c:v>
                </c:pt>
                <c:pt idx="6226">
                  <c:v>3.1881349999999999</c:v>
                </c:pt>
                <c:pt idx="6227">
                  <c:v>3.183014</c:v>
                </c:pt>
                <c:pt idx="6228">
                  <c:v>3.1356299999999999</c:v>
                </c:pt>
                <c:pt idx="6229">
                  <c:v>3.0925500000000001</c:v>
                </c:pt>
                <c:pt idx="6230">
                  <c:v>3.0842559999999999</c:v>
                </c:pt>
                <c:pt idx="6231">
                  <c:v>3.074039</c:v>
                </c:pt>
                <c:pt idx="6232">
                  <c:v>3.0638930000000002</c:v>
                </c:pt>
                <c:pt idx="6233">
                  <c:v>3.0799280000000002</c:v>
                </c:pt>
                <c:pt idx="6234">
                  <c:v>3.0790150000000001</c:v>
                </c:pt>
                <c:pt idx="6235">
                  <c:v>3.0664180000000001</c:v>
                </c:pt>
                <c:pt idx="6236">
                  <c:v>3.0515119999999998</c:v>
                </c:pt>
                <c:pt idx="6237">
                  <c:v>3.0457670000000001</c:v>
                </c:pt>
                <c:pt idx="6238">
                  <c:v>3.067307</c:v>
                </c:pt>
                <c:pt idx="6239">
                  <c:v>3.1054590000000002</c:v>
                </c:pt>
                <c:pt idx="6240">
                  <c:v>3.1526990000000001</c:v>
                </c:pt>
                <c:pt idx="6241">
                  <c:v>3.1550549999999999</c:v>
                </c:pt>
                <c:pt idx="6242">
                  <c:v>3.0112450000000002</c:v>
                </c:pt>
                <c:pt idx="6243">
                  <c:v>3.0267270000000002</c:v>
                </c:pt>
                <c:pt idx="6244">
                  <c:v>3.0429059999999999</c:v>
                </c:pt>
                <c:pt idx="6245">
                  <c:v>3.049229</c:v>
                </c:pt>
                <c:pt idx="6246">
                  <c:v>3.0513919999999999</c:v>
                </c:pt>
                <c:pt idx="6247">
                  <c:v>3.0660569999999998</c:v>
                </c:pt>
                <c:pt idx="6248">
                  <c:v>3.0669710000000001</c:v>
                </c:pt>
                <c:pt idx="6249">
                  <c:v>3.064711</c:v>
                </c:pt>
                <c:pt idx="6250">
                  <c:v>3.0925020000000001</c:v>
                </c:pt>
                <c:pt idx="6251">
                  <c:v>3.1137290000000002</c:v>
                </c:pt>
                <c:pt idx="6252">
                  <c:v>3.1138499999999998</c:v>
                </c:pt>
                <c:pt idx="6253">
                  <c:v>3.1290429999999998</c:v>
                </c:pt>
                <c:pt idx="6254">
                  <c:v>3.131688</c:v>
                </c:pt>
                <c:pt idx="6255">
                  <c:v>3.1009159999999998</c:v>
                </c:pt>
                <c:pt idx="6256">
                  <c:v>3.0821399999999999</c:v>
                </c:pt>
                <c:pt idx="6257">
                  <c:v>3.0625469999999999</c:v>
                </c:pt>
                <c:pt idx="6258">
                  <c:v>3.0480269999999998</c:v>
                </c:pt>
                <c:pt idx="6259">
                  <c:v>3.0655999999999999</c:v>
                </c:pt>
                <c:pt idx="6260">
                  <c:v>3.0661529999999999</c:v>
                </c:pt>
                <c:pt idx="6261">
                  <c:v>3.0623309999999999</c:v>
                </c:pt>
                <c:pt idx="6262">
                  <c:v>3.081299</c:v>
                </c:pt>
                <c:pt idx="6263">
                  <c:v>3.0789430000000002</c:v>
                </c:pt>
                <c:pt idx="6264">
                  <c:v>3.1031270000000002</c:v>
                </c:pt>
                <c:pt idx="6265">
                  <c:v>3.1413039999999999</c:v>
                </c:pt>
                <c:pt idx="6266">
                  <c:v>3.1121669999999999</c:v>
                </c:pt>
                <c:pt idx="6267">
                  <c:v>3.0808179999999998</c:v>
                </c:pt>
                <c:pt idx="6268">
                  <c:v>3.054878</c:v>
                </c:pt>
                <c:pt idx="6269">
                  <c:v>3.0392999999999999</c:v>
                </c:pt>
                <c:pt idx="6270">
                  <c:v>3.0522580000000001</c:v>
                </c:pt>
                <c:pt idx="6271">
                  <c:v>3.0555270000000001</c:v>
                </c:pt>
                <c:pt idx="6272">
                  <c:v>3.0379779999999998</c:v>
                </c:pt>
                <c:pt idx="6273">
                  <c:v>3.0360779999999998</c:v>
                </c:pt>
                <c:pt idx="6274">
                  <c:v>3.0428099999999998</c:v>
                </c:pt>
                <c:pt idx="6275">
                  <c:v>3.061922</c:v>
                </c:pt>
                <c:pt idx="6276">
                  <c:v>3.0656240000000001</c:v>
                </c:pt>
                <c:pt idx="6277">
                  <c:v>3.043555</c:v>
                </c:pt>
                <c:pt idx="6278">
                  <c:v>3.0441319999999998</c:v>
                </c:pt>
                <c:pt idx="6279">
                  <c:v>3.0360309999999999</c:v>
                </c:pt>
                <c:pt idx="6280">
                  <c:v>3.0136970000000001</c:v>
                </c:pt>
                <c:pt idx="6281">
                  <c:v>3.0211969999999999</c:v>
                </c:pt>
                <c:pt idx="6282">
                  <c:v>3.0310060000000001</c:v>
                </c:pt>
                <c:pt idx="6283">
                  <c:v>3.0583640000000001</c:v>
                </c:pt>
                <c:pt idx="6284">
                  <c:v>3.0836549999999998</c:v>
                </c:pt>
                <c:pt idx="6285">
                  <c:v>3.1351019999999998</c:v>
                </c:pt>
                <c:pt idx="6286">
                  <c:v>3.1868129999999999</c:v>
                </c:pt>
                <c:pt idx="6287">
                  <c:v>3.1936879999999999</c:v>
                </c:pt>
                <c:pt idx="6288">
                  <c:v>3.1404390000000002</c:v>
                </c:pt>
                <c:pt idx="6289">
                  <c:v>3.0709610000000001</c:v>
                </c:pt>
                <c:pt idx="6290">
                  <c:v>3.0260060000000002</c:v>
                </c:pt>
                <c:pt idx="6291">
                  <c:v>2.9829729999999999</c:v>
                </c:pt>
                <c:pt idx="6292">
                  <c:v>3.0000659999999999</c:v>
                </c:pt>
                <c:pt idx="6293">
                  <c:v>3.070649</c:v>
                </c:pt>
                <c:pt idx="6294">
                  <c:v>3.0966369999999999</c:v>
                </c:pt>
                <c:pt idx="6295">
                  <c:v>3.102719</c:v>
                </c:pt>
                <c:pt idx="6296">
                  <c:v>3.1409189999999998</c:v>
                </c:pt>
                <c:pt idx="6297">
                  <c:v>3.133178</c:v>
                </c:pt>
                <c:pt idx="6298">
                  <c:v>3.1054119999999998</c:v>
                </c:pt>
                <c:pt idx="6299">
                  <c:v>3.0971169999999999</c:v>
                </c:pt>
                <c:pt idx="6300">
                  <c:v>3.0859869999999998</c:v>
                </c:pt>
                <c:pt idx="6301">
                  <c:v>3.073197</c:v>
                </c:pt>
                <c:pt idx="6302">
                  <c:v>3.0473050000000002</c:v>
                </c:pt>
                <c:pt idx="6303">
                  <c:v>3.0364149999999999</c:v>
                </c:pt>
                <c:pt idx="6304">
                  <c:v>3.0485319999999998</c:v>
                </c:pt>
                <c:pt idx="6305">
                  <c:v>3.1086809999999998</c:v>
                </c:pt>
                <c:pt idx="6306">
                  <c:v>3.1541419999999998</c:v>
                </c:pt>
                <c:pt idx="6307">
                  <c:v>3.147675</c:v>
                </c:pt>
                <c:pt idx="6308">
                  <c:v>3.1328179999999999</c:v>
                </c:pt>
                <c:pt idx="6309">
                  <c:v>3.083126</c:v>
                </c:pt>
                <c:pt idx="6310">
                  <c:v>3.060095</c:v>
                </c:pt>
                <c:pt idx="6311">
                  <c:v>3.0594459999999999</c:v>
                </c:pt>
                <c:pt idx="6312">
                  <c:v>3.0605519999999999</c:v>
                </c:pt>
                <c:pt idx="6313">
                  <c:v>3.0551189999999999</c:v>
                </c:pt>
                <c:pt idx="6314">
                  <c:v>3.0700240000000001</c:v>
                </c:pt>
                <c:pt idx="6315">
                  <c:v>3.0954350000000002</c:v>
                </c:pt>
                <c:pt idx="6316">
                  <c:v>3.077909</c:v>
                </c:pt>
                <c:pt idx="6317">
                  <c:v>3.0743510000000001</c:v>
                </c:pt>
                <c:pt idx="6318">
                  <c:v>3.0894970000000002</c:v>
                </c:pt>
                <c:pt idx="6319">
                  <c:v>3.088511</c:v>
                </c:pt>
                <c:pt idx="6320">
                  <c:v>3.0732210000000002</c:v>
                </c:pt>
                <c:pt idx="6321">
                  <c:v>3.0671870000000001</c:v>
                </c:pt>
                <c:pt idx="6322">
                  <c:v>3.0691099999999998</c:v>
                </c:pt>
                <c:pt idx="6323">
                  <c:v>3.0833179999999998</c:v>
                </c:pt>
                <c:pt idx="6324">
                  <c:v>3.0682450000000001</c:v>
                </c:pt>
                <c:pt idx="6325">
                  <c:v>3.067812</c:v>
                </c:pt>
                <c:pt idx="6326">
                  <c:v>3.0727880000000001</c:v>
                </c:pt>
                <c:pt idx="6327">
                  <c:v>3.0661770000000002</c:v>
                </c:pt>
                <c:pt idx="6328">
                  <c:v>3.0671629999999999</c:v>
                </c:pt>
                <c:pt idx="6329">
                  <c:v>3.0779570000000001</c:v>
                </c:pt>
                <c:pt idx="6330">
                  <c:v>3.0792549999999999</c:v>
                </c:pt>
                <c:pt idx="6331">
                  <c:v>3.0712980000000001</c:v>
                </c:pt>
                <c:pt idx="6332">
                  <c:v>3.0623070000000001</c:v>
                </c:pt>
                <c:pt idx="6333">
                  <c:v>3.068076</c:v>
                </c:pt>
                <c:pt idx="6334">
                  <c:v>3.068149</c:v>
                </c:pt>
                <c:pt idx="6335">
                  <c:v>3.0543969999999998</c:v>
                </c:pt>
                <c:pt idx="6336">
                  <c:v>3.0487479999999998</c:v>
                </c:pt>
                <c:pt idx="6337">
                  <c:v>3.0524499999999999</c:v>
                </c:pt>
                <c:pt idx="6338">
                  <c:v>3.0501420000000001</c:v>
                </c:pt>
                <c:pt idx="6339">
                  <c:v>3.0445890000000002</c:v>
                </c:pt>
                <c:pt idx="6340">
                  <c:v>3.052835</c:v>
                </c:pt>
                <c:pt idx="6341">
                  <c:v>3.0882230000000002</c:v>
                </c:pt>
                <c:pt idx="6342">
                  <c:v>3.1048100000000001</c:v>
                </c:pt>
                <c:pt idx="6343">
                  <c:v>3.0992329999999999</c:v>
                </c:pt>
                <c:pt idx="6344">
                  <c:v>3.0790389999999999</c:v>
                </c:pt>
                <c:pt idx="6345">
                  <c:v>3.0673550000000001</c:v>
                </c:pt>
                <c:pt idx="6346">
                  <c:v>3.0570659999999998</c:v>
                </c:pt>
                <c:pt idx="6347">
                  <c:v>3.0524740000000001</c:v>
                </c:pt>
                <c:pt idx="6348">
                  <c:v>3.0334340000000002</c:v>
                </c:pt>
                <c:pt idx="6349">
                  <c:v>3.0060519999999999</c:v>
                </c:pt>
                <c:pt idx="6350">
                  <c:v>3.0057149999999999</c:v>
                </c:pt>
                <c:pt idx="6351">
                  <c:v>3.0677880000000002</c:v>
                </c:pt>
                <c:pt idx="6352">
                  <c:v>3.1297649999999999</c:v>
                </c:pt>
                <c:pt idx="6353">
                  <c:v>3.1361590000000001</c:v>
                </c:pt>
                <c:pt idx="6354">
                  <c:v>3.0896889999999999</c:v>
                </c:pt>
                <c:pt idx="6355">
                  <c:v>3.0425930000000001</c:v>
                </c:pt>
                <c:pt idx="6356">
                  <c:v>3.0033110000000001</c:v>
                </c:pt>
                <c:pt idx="6357">
                  <c:v>2.9780690000000001</c:v>
                </c:pt>
                <c:pt idx="6358">
                  <c:v>3.0153319999999999</c:v>
                </c:pt>
                <c:pt idx="6359">
                  <c:v>3.0630519999999999</c:v>
                </c:pt>
                <c:pt idx="6360">
                  <c:v>3.1038489999999999</c:v>
                </c:pt>
                <c:pt idx="6361">
                  <c:v>3.1634449999999998</c:v>
                </c:pt>
                <c:pt idx="6362">
                  <c:v>3.1472419999999999</c:v>
                </c:pt>
                <c:pt idx="6363">
                  <c:v>3.0929579999999999</c:v>
                </c:pt>
                <c:pt idx="6364">
                  <c:v>3.052114</c:v>
                </c:pt>
                <c:pt idx="6365">
                  <c:v>3.0499260000000001</c:v>
                </c:pt>
                <c:pt idx="6366">
                  <c:v>3.1046900000000002</c:v>
                </c:pt>
                <c:pt idx="6367">
                  <c:v>3.129861</c:v>
                </c:pt>
                <c:pt idx="6368">
                  <c:v>3.1142820000000002</c:v>
                </c:pt>
                <c:pt idx="6369">
                  <c:v>3.0915400000000002</c:v>
                </c:pt>
                <c:pt idx="6370">
                  <c:v>3.0956269999999999</c:v>
                </c:pt>
                <c:pt idx="6371">
                  <c:v>3.1161089999999998</c:v>
                </c:pt>
                <c:pt idx="6372">
                  <c:v>3.1317119999999998</c:v>
                </c:pt>
                <c:pt idx="6373">
                  <c:v>3.1264470000000002</c:v>
                </c:pt>
                <c:pt idx="6374">
                  <c:v>3.082284</c:v>
                </c:pt>
                <c:pt idx="6375">
                  <c:v>3.050287</c:v>
                </c:pt>
                <c:pt idx="6376">
                  <c:v>2.9969640000000002</c:v>
                </c:pt>
                <c:pt idx="6377">
                  <c:v>3.0241790000000002</c:v>
                </c:pt>
                <c:pt idx="6378">
                  <c:v>3.0343960000000001</c:v>
                </c:pt>
                <c:pt idx="6379">
                  <c:v>3.0542050000000001</c:v>
                </c:pt>
                <c:pt idx="6380">
                  <c:v>3.0336259999999999</c:v>
                </c:pt>
                <c:pt idx="6381">
                  <c:v>3.0524019999999998</c:v>
                </c:pt>
                <c:pt idx="6382">
                  <c:v>3.1115900000000001</c:v>
                </c:pt>
                <c:pt idx="6383">
                  <c:v>3.1250520000000002</c:v>
                </c:pt>
                <c:pt idx="6384">
                  <c:v>3.096997</c:v>
                </c:pt>
                <c:pt idx="6385">
                  <c:v>3.0478339999999999</c:v>
                </c:pt>
                <c:pt idx="6386">
                  <c:v>3.0391319999999999</c:v>
                </c:pt>
                <c:pt idx="6387">
                  <c:v>3.0546380000000002</c:v>
                </c:pt>
                <c:pt idx="6388">
                  <c:v>3.0568490000000001</c:v>
                </c:pt>
                <c:pt idx="6389">
                  <c:v>3.0635810000000001</c:v>
                </c:pt>
                <c:pt idx="6390">
                  <c:v>3.0727159999999998</c:v>
                </c:pt>
                <c:pt idx="6391">
                  <c:v>3.092117</c:v>
                </c:pt>
                <c:pt idx="6392">
                  <c:v>3.094233</c:v>
                </c:pt>
                <c:pt idx="6393">
                  <c:v>3.09606</c:v>
                </c:pt>
                <c:pt idx="6394">
                  <c:v>3.0954830000000002</c:v>
                </c:pt>
                <c:pt idx="6395">
                  <c:v>3.089521</c:v>
                </c:pt>
                <c:pt idx="6396">
                  <c:v>3.0946410000000002</c:v>
                </c:pt>
                <c:pt idx="6397">
                  <c:v>3.0840869999999998</c:v>
                </c:pt>
                <c:pt idx="6398">
                  <c:v>3.0758179999999999</c:v>
                </c:pt>
                <c:pt idx="6399">
                  <c:v>3.0808900000000001</c:v>
                </c:pt>
                <c:pt idx="6400">
                  <c:v>3.0687980000000001</c:v>
                </c:pt>
                <c:pt idx="6401">
                  <c:v>3.0580029999999998</c:v>
                </c:pt>
                <c:pt idx="6402">
                  <c:v>3.0667779999999998</c:v>
                </c:pt>
                <c:pt idx="6403">
                  <c:v>3.073413</c:v>
                </c:pt>
                <c:pt idx="6404">
                  <c:v>3.0656240000000001</c:v>
                </c:pt>
                <c:pt idx="6405">
                  <c:v>3.0697109999999999</c:v>
                </c:pt>
                <c:pt idx="6406">
                  <c:v>3.0732689999999998</c:v>
                </c:pt>
                <c:pt idx="6407">
                  <c:v>3.0749279999999999</c:v>
                </c:pt>
                <c:pt idx="6408">
                  <c:v>3.0647829999999998</c:v>
                </c:pt>
                <c:pt idx="6409">
                  <c:v>3.0732210000000002</c:v>
                </c:pt>
                <c:pt idx="6410">
                  <c:v>3.091059</c:v>
                </c:pt>
                <c:pt idx="6411">
                  <c:v>3.0964680000000002</c:v>
                </c:pt>
                <c:pt idx="6412">
                  <c:v>3.101998</c:v>
                </c:pt>
                <c:pt idx="6413">
                  <c:v>3.1025990000000001</c:v>
                </c:pt>
                <c:pt idx="6414">
                  <c:v>3.096444</c:v>
                </c:pt>
                <c:pt idx="6415">
                  <c:v>3.082284</c:v>
                </c:pt>
                <c:pt idx="6416">
                  <c:v>3.06548</c:v>
                </c:pt>
                <c:pt idx="6417">
                  <c:v>3.0645180000000001</c:v>
                </c:pt>
                <c:pt idx="6418">
                  <c:v>3.076972</c:v>
                </c:pt>
                <c:pt idx="6419">
                  <c:v>3.1013730000000002</c:v>
                </c:pt>
                <c:pt idx="6420">
                  <c:v>3.125629</c:v>
                </c:pt>
                <c:pt idx="6421">
                  <c:v>3.1233219999999999</c:v>
                </c:pt>
                <c:pt idx="6422">
                  <c:v>3.1051709999999999</c:v>
                </c:pt>
                <c:pt idx="6423">
                  <c:v>3.0558879999999999</c:v>
                </c:pt>
                <c:pt idx="6424">
                  <c:v>3.0238659999999999</c:v>
                </c:pt>
                <c:pt idx="6425">
                  <c:v>3.0249239999999999</c:v>
                </c:pt>
                <c:pt idx="6426">
                  <c:v>3.0142739999999999</c:v>
                </c:pt>
                <c:pt idx="6427">
                  <c:v>3.0149949999999999</c:v>
                </c:pt>
                <c:pt idx="6428">
                  <c:v>3.0460310000000002</c:v>
                </c:pt>
                <c:pt idx="6429">
                  <c:v>3.0679799999999999</c:v>
                </c:pt>
                <c:pt idx="6430">
                  <c:v>3.0751200000000001</c:v>
                </c:pt>
                <c:pt idx="6431">
                  <c:v>3.0702400000000001</c:v>
                </c:pt>
                <c:pt idx="6432">
                  <c:v>3.068581</c:v>
                </c:pt>
                <c:pt idx="6433">
                  <c:v>3.061105</c:v>
                </c:pt>
                <c:pt idx="6434">
                  <c:v>3.0414400000000001</c:v>
                </c:pt>
                <c:pt idx="6435">
                  <c:v>3.0558640000000001</c:v>
                </c:pt>
                <c:pt idx="6436">
                  <c:v>3.080193</c:v>
                </c:pt>
                <c:pt idx="6437">
                  <c:v>3.0955550000000001</c:v>
                </c:pt>
                <c:pt idx="6438">
                  <c:v>3.0814910000000002</c:v>
                </c:pt>
                <c:pt idx="6439">
                  <c:v>3.057979</c:v>
                </c:pt>
                <c:pt idx="6440">
                  <c:v>3.0240819999999999</c:v>
                </c:pt>
                <c:pt idx="6441">
                  <c:v>2.96713</c:v>
                </c:pt>
                <c:pt idx="6442">
                  <c:v>2.9209239999999999</c:v>
                </c:pt>
                <c:pt idx="6443">
                  <c:v>2.9401329999999999</c:v>
                </c:pt>
                <c:pt idx="6444">
                  <c:v>3.025188</c:v>
                </c:pt>
                <c:pt idx="6445">
                  <c:v>3.1018289999999999</c:v>
                </c:pt>
                <c:pt idx="6446">
                  <c:v>3.1212059999999999</c:v>
                </c:pt>
                <c:pt idx="6447">
                  <c:v>3.1020940000000001</c:v>
                </c:pt>
                <c:pt idx="6448">
                  <c:v>3.057042</c:v>
                </c:pt>
                <c:pt idx="6449">
                  <c:v>2.986723</c:v>
                </c:pt>
                <c:pt idx="6450">
                  <c:v>2.9826359999999998</c:v>
                </c:pt>
                <c:pt idx="6451">
                  <c:v>3.0275919999999998</c:v>
                </c:pt>
                <c:pt idx="6452">
                  <c:v>3.056657</c:v>
                </c:pt>
                <c:pt idx="6453">
                  <c:v>3.0729090000000001</c:v>
                </c:pt>
                <c:pt idx="6454">
                  <c:v>3.1206290000000001</c:v>
                </c:pt>
                <c:pt idx="6455">
                  <c:v>3.2280899999999999</c:v>
                </c:pt>
                <c:pt idx="6456">
                  <c:v>3.2846820000000001</c:v>
                </c:pt>
                <c:pt idx="6457">
                  <c:v>3.2773490000000001</c:v>
                </c:pt>
                <c:pt idx="6458">
                  <c:v>3.2257340000000001</c:v>
                </c:pt>
                <c:pt idx="6459">
                  <c:v>3.1273369999999998</c:v>
                </c:pt>
                <c:pt idx="6460">
                  <c:v>3.0760580000000002</c:v>
                </c:pt>
                <c:pt idx="6461">
                  <c:v>3.1273369999999998</c:v>
                </c:pt>
                <c:pt idx="6462">
                  <c:v>3.0810580000000001</c:v>
                </c:pt>
                <c:pt idx="6463">
                  <c:v>3.0481229999999999</c:v>
                </c:pt>
                <c:pt idx="6464">
                  <c:v>3.0851690000000001</c:v>
                </c:pt>
                <c:pt idx="6465">
                  <c:v>3.1374569999999999</c:v>
                </c:pt>
                <c:pt idx="6466">
                  <c:v>3.1559689999999998</c:v>
                </c:pt>
                <c:pt idx="6467">
                  <c:v>3.1461600000000001</c:v>
                </c:pt>
                <c:pt idx="6468">
                  <c:v>3.117696</c:v>
                </c:pt>
                <c:pt idx="6469">
                  <c:v>3.074087</c:v>
                </c:pt>
                <c:pt idx="6470">
                  <c:v>3.0356939999999999</c:v>
                </c:pt>
                <c:pt idx="6471">
                  <c:v>3.0335779999999999</c:v>
                </c:pt>
                <c:pt idx="6472">
                  <c:v>3.0604079999999998</c:v>
                </c:pt>
                <c:pt idx="6473">
                  <c:v>3.078173</c:v>
                </c:pt>
                <c:pt idx="6474">
                  <c:v>3.0649030000000002</c:v>
                </c:pt>
                <c:pt idx="6475">
                  <c:v>3.0764670000000001</c:v>
                </c:pt>
                <c:pt idx="6476">
                  <c:v>3.0757690000000002</c:v>
                </c:pt>
                <c:pt idx="6477">
                  <c:v>3.0780050000000001</c:v>
                </c:pt>
                <c:pt idx="6478">
                  <c:v>3.0885349999999998</c:v>
                </c:pt>
                <c:pt idx="6479">
                  <c:v>3.081804</c:v>
                </c:pt>
                <c:pt idx="6480">
                  <c:v>3.075313</c:v>
                </c:pt>
                <c:pt idx="6481">
                  <c:v>3.079135</c:v>
                </c:pt>
                <c:pt idx="6482">
                  <c:v>3.0963959999999999</c:v>
                </c:pt>
                <c:pt idx="6483">
                  <c:v>3.086468</c:v>
                </c:pt>
                <c:pt idx="6484">
                  <c:v>3.0716350000000001</c:v>
                </c:pt>
                <c:pt idx="6485">
                  <c:v>3.0801210000000001</c:v>
                </c:pt>
                <c:pt idx="6486">
                  <c:v>3.0953870000000001</c:v>
                </c:pt>
                <c:pt idx="6487">
                  <c:v>3.0914920000000001</c:v>
                </c:pt>
                <c:pt idx="6488">
                  <c:v>3.0764909999999999</c:v>
                </c:pt>
                <c:pt idx="6489">
                  <c:v>3.063653</c:v>
                </c:pt>
                <c:pt idx="6490">
                  <c:v>3.0731489999999999</c:v>
                </c:pt>
                <c:pt idx="6491">
                  <c:v>3.0923090000000002</c:v>
                </c:pt>
                <c:pt idx="6492">
                  <c:v>3.0976460000000001</c:v>
                </c:pt>
                <c:pt idx="6493">
                  <c:v>3.1190180000000001</c:v>
                </c:pt>
                <c:pt idx="6494">
                  <c:v>3.1232500000000001</c:v>
                </c:pt>
                <c:pt idx="6495">
                  <c:v>3.1215190000000002</c:v>
                </c:pt>
                <c:pt idx="6496">
                  <c:v>3.146954</c:v>
                </c:pt>
                <c:pt idx="6497">
                  <c:v>3.1229610000000001</c:v>
                </c:pt>
                <c:pt idx="6498">
                  <c:v>3.064206</c:v>
                </c:pt>
                <c:pt idx="6499">
                  <c:v>3.0302850000000001</c:v>
                </c:pt>
                <c:pt idx="6500">
                  <c:v>3.0168219999999999</c:v>
                </c:pt>
                <c:pt idx="6501">
                  <c:v>3.0060519999999999</c:v>
                </c:pt>
                <c:pt idx="6502">
                  <c:v>3.0334099999999999</c:v>
                </c:pt>
                <c:pt idx="6503">
                  <c:v>3.0517530000000002</c:v>
                </c:pt>
                <c:pt idx="6504">
                  <c:v>3.0397090000000002</c:v>
                </c:pt>
                <c:pt idx="6505">
                  <c:v>3.0245150000000001</c:v>
                </c:pt>
                <c:pt idx="6506">
                  <c:v>3.0290110000000001</c:v>
                </c:pt>
                <c:pt idx="6507">
                  <c:v>3.0391319999999999</c:v>
                </c:pt>
                <c:pt idx="6508">
                  <c:v>3.0520649999999998</c:v>
                </c:pt>
                <c:pt idx="6509">
                  <c:v>3.04983</c:v>
                </c:pt>
                <c:pt idx="6510">
                  <c:v>3.0370159999999999</c:v>
                </c:pt>
                <c:pt idx="6511">
                  <c:v>3.0593020000000002</c:v>
                </c:pt>
                <c:pt idx="6512">
                  <c:v>3.0915879999999998</c:v>
                </c:pt>
                <c:pt idx="6513">
                  <c:v>3.086732</c:v>
                </c:pt>
                <c:pt idx="6514">
                  <c:v>3.0682209999999999</c:v>
                </c:pt>
                <c:pt idx="6515">
                  <c:v>3.056489</c:v>
                </c:pt>
                <c:pt idx="6516">
                  <c:v>3.0340590000000001</c:v>
                </c:pt>
                <c:pt idx="6517">
                  <c:v>3.0217740000000002</c:v>
                </c:pt>
                <c:pt idx="6518">
                  <c:v>3.025909</c:v>
                </c:pt>
                <c:pt idx="6519">
                  <c:v>3.0326170000000001</c:v>
                </c:pt>
                <c:pt idx="6520">
                  <c:v>3.0440839999999998</c:v>
                </c:pt>
                <c:pt idx="6521">
                  <c:v>3.0573299999999999</c:v>
                </c:pt>
                <c:pt idx="6522">
                  <c:v>3.0649510000000002</c:v>
                </c:pt>
                <c:pt idx="6523">
                  <c:v>3.08202</c:v>
                </c:pt>
                <c:pt idx="6524">
                  <c:v>3.0833659999999998</c:v>
                </c:pt>
                <c:pt idx="6525">
                  <c:v>3.0721150000000002</c:v>
                </c:pt>
                <c:pt idx="6526">
                  <c:v>3.072308</c:v>
                </c:pt>
                <c:pt idx="6527">
                  <c:v>3.093175</c:v>
                </c:pt>
                <c:pt idx="6528">
                  <c:v>3.1078640000000002</c:v>
                </c:pt>
                <c:pt idx="6529">
                  <c:v>3.1241629999999998</c:v>
                </c:pt>
                <c:pt idx="6530">
                  <c:v>3.1155560000000002</c:v>
                </c:pt>
                <c:pt idx="6531">
                  <c:v>3.0653359999999998</c:v>
                </c:pt>
                <c:pt idx="6532">
                  <c:v>3.028073</c:v>
                </c:pt>
                <c:pt idx="6533">
                  <c:v>2.999104</c:v>
                </c:pt>
                <c:pt idx="6534">
                  <c:v>2.9602309999999998</c:v>
                </c:pt>
                <c:pt idx="6535">
                  <c:v>2.9451329999999998</c:v>
                </c:pt>
                <c:pt idx="6536">
                  <c:v>3.0134080000000001</c:v>
                </c:pt>
                <c:pt idx="6537">
                  <c:v>3.072187</c:v>
                </c:pt>
                <c:pt idx="6538">
                  <c:v>3.1136330000000001</c:v>
                </c:pt>
                <c:pt idx="6539">
                  <c:v>3.139958</c:v>
                </c:pt>
                <c:pt idx="6540">
                  <c:v>3.1498379999999999</c:v>
                </c:pt>
                <c:pt idx="6541">
                  <c:v>3.1272160000000002</c:v>
                </c:pt>
                <c:pt idx="6542">
                  <c:v>3.0999300000000001</c:v>
                </c:pt>
                <c:pt idx="6543">
                  <c:v>3.1700080000000002</c:v>
                </c:pt>
                <c:pt idx="6544">
                  <c:v>3.247852</c:v>
                </c:pt>
                <c:pt idx="6545">
                  <c:v>3.2348460000000001</c:v>
                </c:pt>
                <c:pt idx="6546">
                  <c:v>3.173807</c:v>
                </c:pt>
                <c:pt idx="6547">
                  <c:v>3.0937999999999999</c:v>
                </c:pt>
                <c:pt idx="6548">
                  <c:v>3.0430259999999998</c:v>
                </c:pt>
                <c:pt idx="6549">
                  <c:v>3.0352130000000002</c:v>
                </c:pt>
                <c:pt idx="6550">
                  <c:v>3.0266549999999999</c:v>
                </c:pt>
                <c:pt idx="6551">
                  <c:v>3.055599</c:v>
                </c:pt>
                <c:pt idx="6552">
                  <c:v>3.1004830000000001</c:v>
                </c:pt>
                <c:pt idx="6553">
                  <c:v>3.1242350000000001</c:v>
                </c:pt>
                <c:pt idx="6554">
                  <c:v>3.1261830000000002</c:v>
                </c:pt>
                <c:pt idx="6555">
                  <c:v>3.1220469999999998</c:v>
                </c:pt>
                <c:pt idx="6556">
                  <c:v>3.0956269999999999</c:v>
                </c:pt>
                <c:pt idx="6557">
                  <c:v>3.0449009999999999</c:v>
                </c:pt>
                <c:pt idx="6558">
                  <c:v>3.0594939999999999</c:v>
                </c:pt>
                <c:pt idx="6559">
                  <c:v>3.079688</c:v>
                </c:pt>
                <c:pt idx="6560">
                  <c:v>3.0875010000000001</c:v>
                </c:pt>
                <c:pt idx="6561">
                  <c:v>3.0780289999999999</c:v>
                </c:pt>
                <c:pt idx="6562">
                  <c:v>3.0879819999999998</c:v>
                </c:pt>
                <c:pt idx="6563">
                  <c:v>3.077356</c:v>
                </c:pt>
                <c:pt idx="6564">
                  <c:v>3.0574020000000002</c:v>
                </c:pt>
                <c:pt idx="6565">
                  <c:v>3.0698310000000002</c:v>
                </c:pt>
                <c:pt idx="6566">
                  <c:v>3.0794480000000002</c:v>
                </c:pt>
                <c:pt idx="6567">
                  <c:v>3.0700479999999999</c:v>
                </c:pt>
                <c:pt idx="6568">
                  <c:v>3.0437959999999999</c:v>
                </c:pt>
                <c:pt idx="6569">
                  <c:v>3.03918</c:v>
                </c:pt>
                <c:pt idx="6570">
                  <c:v>3.0457670000000001</c:v>
                </c:pt>
                <c:pt idx="6571">
                  <c:v>3.0423049999999998</c:v>
                </c:pt>
                <c:pt idx="6572">
                  <c:v>3.0385550000000001</c:v>
                </c:pt>
                <c:pt idx="6573">
                  <c:v>3.0179040000000001</c:v>
                </c:pt>
                <c:pt idx="6574">
                  <c:v>3.0306690000000001</c:v>
                </c:pt>
                <c:pt idx="6575">
                  <c:v>3.0686770000000001</c:v>
                </c:pt>
                <c:pt idx="6576">
                  <c:v>3.0951939999999998</c:v>
                </c:pt>
                <c:pt idx="6577">
                  <c:v>3.0881980000000002</c:v>
                </c:pt>
                <c:pt idx="6578">
                  <c:v>3.061922</c:v>
                </c:pt>
                <c:pt idx="6579">
                  <c:v>3.0549740000000001</c:v>
                </c:pt>
                <c:pt idx="6580">
                  <c:v>3.0830060000000001</c:v>
                </c:pt>
                <c:pt idx="6581">
                  <c:v>3.098055</c:v>
                </c:pt>
                <c:pt idx="6582">
                  <c:v>3.100603</c:v>
                </c:pt>
                <c:pt idx="6583">
                  <c:v>3.0956269999999999</c:v>
                </c:pt>
                <c:pt idx="6584">
                  <c:v>3.0869719999999998</c:v>
                </c:pt>
                <c:pt idx="6585">
                  <c:v>3.0745909999999999</c:v>
                </c:pt>
                <c:pt idx="6586">
                  <c:v>3.0619459999999998</c:v>
                </c:pt>
                <c:pt idx="6587">
                  <c:v>3.034516</c:v>
                </c:pt>
                <c:pt idx="6588">
                  <c:v>3.0055230000000002</c:v>
                </c:pt>
                <c:pt idx="6589">
                  <c:v>3.016534</c:v>
                </c:pt>
                <c:pt idx="6590">
                  <c:v>3.0580280000000002</c:v>
                </c:pt>
                <c:pt idx="6591">
                  <c:v>3.0894970000000002</c:v>
                </c:pt>
                <c:pt idx="6592">
                  <c:v>3.1046420000000001</c:v>
                </c:pt>
                <c:pt idx="6593">
                  <c:v>3.1103399999999999</c:v>
                </c:pt>
                <c:pt idx="6594">
                  <c:v>3.1143550000000002</c:v>
                </c:pt>
                <c:pt idx="6595">
                  <c:v>3.0991610000000001</c:v>
                </c:pt>
                <c:pt idx="6596">
                  <c:v>3.1086330000000002</c:v>
                </c:pt>
                <c:pt idx="6597">
                  <c:v>3.1101230000000002</c:v>
                </c:pt>
                <c:pt idx="6598">
                  <c:v>3.1144509999999999</c:v>
                </c:pt>
                <c:pt idx="6599">
                  <c:v>3.1224799999999999</c:v>
                </c:pt>
                <c:pt idx="6600">
                  <c:v>3.0948820000000001</c:v>
                </c:pt>
                <c:pt idx="6601">
                  <c:v>3.0582440000000002</c:v>
                </c:pt>
                <c:pt idx="6602">
                  <c:v>3.0493969999999999</c:v>
                </c:pt>
                <c:pt idx="6603">
                  <c:v>3.0247069999999998</c:v>
                </c:pt>
                <c:pt idx="6604">
                  <c:v>2.9990320000000001</c:v>
                </c:pt>
                <c:pt idx="6605">
                  <c:v>3.0314390000000002</c:v>
                </c:pt>
                <c:pt idx="6606">
                  <c:v>3.0912760000000001</c:v>
                </c:pt>
                <c:pt idx="6607">
                  <c:v>3.1409910000000001</c:v>
                </c:pt>
                <c:pt idx="6608">
                  <c:v>3.1919330000000001</c:v>
                </c:pt>
                <c:pt idx="6609">
                  <c:v>3.1828460000000001</c:v>
                </c:pt>
                <c:pt idx="6610">
                  <c:v>3.1248119999999999</c:v>
                </c:pt>
                <c:pt idx="6611">
                  <c:v>3.0887509999999998</c:v>
                </c:pt>
                <c:pt idx="6612">
                  <c:v>3.0753849999999998</c:v>
                </c:pt>
                <c:pt idx="6613">
                  <c:v>3.0743990000000001</c:v>
                </c:pt>
                <c:pt idx="6614">
                  <c:v>3.096444</c:v>
                </c:pt>
                <c:pt idx="6615">
                  <c:v>3.0722839999999998</c:v>
                </c:pt>
                <c:pt idx="6616">
                  <c:v>2.9912670000000001</c:v>
                </c:pt>
                <c:pt idx="6617">
                  <c:v>2.9400849999999998</c:v>
                </c:pt>
                <c:pt idx="6618">
                  <c:v>2.9117410000000001</c:v>
                </c:pt>
                <c:pt idx="6619">
                  <c:v>3.0355979999999998</c:v>
                </c:pt>
                <c:pt idx="6620">
                  <c:v>3.0465840000000002</c:v>
                </c:pt>
                <c:pt idx="6621">
                  <c:v>3.0652159999999999</c:v>
                </c:pt>
                <c:pt idx="6622">
                  <c:v>3.0766110000000002</c:v>
                </c:pt>
                <c:pt idx="6623">
                  <c:v>3.1028389999999999</c:v>
                </c:pt>
                <c:pt idx="6624">
                  <c:v>3.109883</c:v>
                </c:pt>
                <c:pt idx="6625">
                  <c:v>3.086347</c:v>
                </c:pt>
                <c:pt idx="6626">
                  <c:v>3.0582919999999998</c:v>
                </c:pt>
                <c:pt idx="6627">
                  <c:v>3.096949</c:v>
                </c:pt>
                <c:pt idx="6628">
                  <c:v>3.1324809999999998</c:v>
                </c:pt>
                <c:pt idx="6629">
                  <c:v>3.1680130000000002</c:v>
                </c:pt>
                <c:pt idx="6630">
                  <c:v>3.1662819999999998</c:v>
                </c:pt>
                <c:pt idx="6631">
                  <c:v>3.159599</c:v>
                </c:pt>
                <c:pt idx="6632">
                  <c:v>3.143227</c:v>
                </c:pt>
                <c:pt idx="6633">
                  <c:v>3.1424099999999999</c:v>
                </c:pt>
                <c:pt idx="6634">
                  <c:v>3.136231</c:v>
                </c:pt>
                <c:pt idx="6635">
                  <c:v>3.0715620000000001</c:v>
                </c:pt>
                <c:pt idx="6636">
                  <c:v>3.0236740000000002</c:v>
                </c:pt>
                <c:pt idx="6637">
                  <c:v>3.0407660000000001</c:v>
                </c:pt>
                <c:pt idx="6638">
                  <c:v>3.0410309999999998</c:v>
                </c:pt>
                <c:pt idx="6639">
                  <c:v>3.0811790000000001</c:v>
                </c:pt>
                <c:pt idx="6640">
                  <c:v>3.1208209999999998</c:v>
                </c:pt>
                <c:pt idx="6641">
                  <c:v>3.1057000000000001</c:v>
                </c:pt>
                <c:pt idx="6642">
                  <c:v>3.062716</c:v>
                </c:pt>
                <c:pt idx="6643">
                  <c:v>3.0429780000000002</c:v>
                </c:pt>
                <c:pt idx="6644">
                  <c:v>3.036295</c:v>
                </c:pt>
                <c:pt idx="6645">
                  <c:v>3.0179279999999999</c:v>
                </c:pt>
                <c:pt idx="6646">
                  <c:v>3.037064</c:v>
                </c:pt>
                <c:pt idx="6647">
                  <c:v>3.072476</c:v>
                </c:pt>
                <c:pt idx="6648">
                  <c:v>3.0938720000000002</c:v>
                </c:pt>
                <c:pt idx="6649">
                  <c:v>3.1120709999999998</c:v>
                </c:pt>
                <c:pt idx="6650">
                  <c:v>3.1379139999999999</c:v>
                </c:pt>
                <c:pt idx="6651">
                  <c:v>3.1676039999999999</c:v>
                </c:pt>
                <c:pt idx="6652">
                  <c:v>3.2056610000000001</c:v>
                </c:pt>
                <c:pt idx="6653">
                  <c:v>3.2216480000000001</c:v>
                </c:pt>
                <c:pt idx="6654">
                  <c:v>3.2084009999999998</c:v>
                </c:pt>
                <c:pt idx="6655">
                  <c:v>3.1446939999999999</c:v>
                </c:pt>
                <c:pt idx="6656">
                  <c:v>3.069375</c:v>
                </c:pt>
                <c:pt idx="6657">
                  <c:v>3.0198749999999999</c:v>
                </c:pt>
                <c:pt idx="6658">
                  <c:v>3.0153799999999999</c:v>
                </c:pt>
                <c:pt idx="6659">
                  <c:v>3.0575950000000001</c:v>
                </c:pt>
                <c:pt idx="6660">
                  <c:v>3.0876929999999998</c:v>
                </c:pt>
                <c:pt idx="6661">
                  <c:v>3.0710820000000001</c:v>
                </c:pt>
                <c:pt idx="6662">
                  <c:v>3.0627390000000001</c:v>
                </c:pt>
                <c:pt idx="6663">
                  <c:v>3.0596139999999998</c:v>
                </c:pt>
                <c:pt idx="6664">
                  <c:v>3.0604309999999999</c:v>
                </c:pt>
                <c:pt idx="6665">
                  <c:v>3.0628839999999999</c:v>
                </c:pt>
                <c:pt idx="6666">
                  <c:v>3.0780050000000001</c:v>
                </c:pt>
                <c:pt idx="6667">
                  <c:v>3.1084640000000001</c:v>
                </c:pt>
                <c:pt idx="6668">
                  <c:v>3.1156290000000002</c:v>
                </c:pt>
                <c:pt idx="6669">
                  <c:v>3.0999300000000001</c:v>
                </c:pt>
                <c:pt idx="6670">
                  <c:v>3.0746880000000001</c:v>
                </c:pt>
                <c:pt idx="6671">
                  <c:v>3.0481229999999999</c:v>
                </c:pt>
                <c:pt idx="6672">
                  <c:v>3.0381459999999998</c:v>
                </c:pt>
                <c:pt idx="6673">
                  <c:v>3.046392</c:v>
                </c:pt>
                <c:pt idx="6674">
                  <c:v>3.0588449999999998</c:v>
                </c:pt>
                <c:pt idx="6675">
                  <c:v>3.061922</c:v>
                </c:pt>
                <c:pt idx="6676">
                  <c:v>3.0666340000000001</c:v>
                </c:pt>
                <c:pt idx="6677">
                  <c:v>3.0741109999999998</c:v>
                </c:pt>
                <c:pt idx="6678">
                  <c:v>3.0695429999999999</c:v>
                </c:pt>
                <c:pt idx="6679">
                  <c:v>3.0553590000000002</c:v>
                </c:pt>
                <c:pt idx="6680">
                  <c:v>3.0436749999999999</c:v>
                </c:pt>
                <c:pt idx="6681">
                  <c:v>3.0341070000000001</c:v>
                </c:pt>
                <c:pt idx="6682">
                  <c:v>3.0532919999999999</c:v>
                </c:pt>
                <c:pt idx="6683">
                  <c:v>3.1041370000000001</c:v>
                </c:pt>
                <c:pt idx="6684">
                  <c:v>3.1358950000000001</c:v>
                </c:pt>
                <c:pt idx="6685">
                  <c:v>3.133731</c:v>
                </c:pt>
                <c:pt idx="6686">
                  <c:v>3.1049310000000001</c:v>
                </c:pt>
                <c:pt idx="6687">
                  <c:v>3.0557439999999998</c:v>
                </c:pt>
                <c:pt idx="6688">
                  <c:v>3.0184329999999999</c:v>
                </c:pt>
                <c:pt idx="6689">
                  <c:v>3.000426</c:v>
                </c:pt>
                <c:pt idx="6690">
                  <c:v>3.0052099999999999</c:v>
                </c:pt>
                <c:pt idx="6691">
                  <c:v>3.0104510000000002</c:v>
                </c:pt>
                <c:pt idx="6692">
                  <c:v>3.0124230000000001</c:v>
                </c:pt>
                <c:pt idx="6693">
                  <c:v>3.0384350000000002</c:v>
                </c:pt>
                <c:pt idx="6694">
                  <c:v>3.0483389999999999</c:v>
                </c:pt>
                <c:pt idx="6695">
                  <c:v>3.0458630000000002</c:v>
                </c:pt>
                <c:pt idx="6696">
                  <c:v>3.0446610000000001</c:v>
                </c:pt>
                <c:pt idx="6697">
                  <c:v>3.0328089999999999</c:v>
                </c:pt>
                <c:pt idx="6698">
                  <c:v>3.0346839999999999</c:v>
                </c:pt>
                <c:pt idx="6699">
                  <c:v>3.036295</c:v>
                </c:pt>
                <c:pt idx="6700">
                  <c:v>3.0461510000000001</c:v>
                </c:pt>
                <c:pt idx="6701">
                  <c:v>3.086179</c:v>
                </c:pt>
                <c:pt idx="6702">
                  <c:v>3.1246200000000002</c:v>
                </c:pt>
                <c:pt idx="6703">
                  <c:v>3.1673879999999999</c:v>
                </c:pt>
                <c:pt idx="6704">
                  <c:v>3.1304859999999999</c:v>
                </c:pt>
                <c:pt idx="6705">
                  <c:v>3.1098110000000001</c:v>
                </c:pt>
                <c:pt idx="6706">
                  <c:v>3.0570900000000001</c:v>
                </c:pt>
                <c:pt idx="6707">
                  <c:v>3.0335779999999999</c:v>
                </c:pt>
                <c:pt idx="6708">
                  <c:v>3.0076870000000002</c:v>
                </c:pt>
                <c:pt idx="6709">
                  <c:v>2.9942000000000002</c:v>
                </c:pt>
                <c:pt idx="6710">
                  <c:v>2.9983110000000002</c:v>
                </c:pt>
                <c:pt idx="6711">
                  <c:v>3.042786</c:v>
                </c:pt>
                <c:pt idx="6712">
                  <c:v>3.1013730000000002</c:v>
                </c:pt>
                <c:pt idx="6713">
                  <c:v>3.1409189999999998</c:v>
                </c:pt>
                <c:pt idx="6714">
                  <c:v>3.1321439999999998</c:v>
                </c:pt>
                <c:pt idx="6715">
                  <c:v>3.1224560000000001</c:v>
                </c:pt>
                <c:pt idx="6716">
                  <c:v>3.1526510000000001</c:v>
                </c:pt>
                <c:pt idx="6717">
                  <c:v>3.1824129999999999</c:v>
                </c:pt>
                <c:pt idx="6718">
                  <c:v>3.1526990000000001</c:v>
                </c:pt>
                <c:pt idx="6719">
                  <c:v>3.1032479999999998</c:v>
                </c:pt>
                <c:pt idx="6720">
                  <c:v>3.0743990000000001</c:v>
                </c:pt>
                <c:pt idx="6721">
                  <c:v>3.0604559999999998</c:v>
                </c:pt>
                <c:pt idx="6722">
                  <c:v>3.0301640000000001</c:v>
                </c:pt>
                <c:pt idx="6723">
                  <c:v>3.0225439999999999</c:v>
                </c:pt>
                <c:pt idx="6724">
                  <c:v>3.0342509999999998</c:v>
                </c:pt>
                <c:pt idx="6725">
                  <c:v>3.0710329999999999</c:v>
                </c:pt>
                <c:pt idx="6726">
                  <c:v>3.1142340000000002</c:v>
                </c:pt>
                <c:pt idx="6727">
                  <c:v>3.1203409999999998</c:v>
                </c:pt>
                <c:pt idx="6728">
                  <c:v>3.1219269999999999</c:v>
                </c:pt>
                <c:pt idx="6729">
                  <c:v>3.133419</c:v>
                </c:pt>
                <c:pt idx="6730">
                  <c:v>3.12147</c:v>
                </c:pt>
                <c:pt idx="6731">
                  <c:v>3.087189</c:v>
                </c:pt>
                <c:pt idx="6732">
                  <c:v>3.068076</c:v>
                </c:pt>
                <c:pt idx="6733">
                  <c:v>3.0419679999999998</c:v>
                </c:pt>
                <c:pt idx="6734">
                  <c:v>3.0180959999999999</c:v>
                </c:pt>
                <c:pt idx="6735">
                  <c:v>3.0176150000000002</c:v>
                </c:pt>
                <c:pt idx="6736">
                  <c:v>3.0441319999999998</c:v>
                </c:pt>
                <c:pt idx="6737">
                  <c:v>3.0760339999999999</c:v>
                </c:pt>
                <c:pt idx="6738">
                  <c:v>3.1024539999999998</c:v>
                </c:pt>
                <c:pt idx="6739">
                  <c:v>3.1105800000000001</c:v>
                </c:pt>
                <c:pt idx="6740">
                  <c:v>3.0944729999999998</c:v>
                </c:pt>
                <c:pt idx="6741">
                  <c:v>3.0674760000000001</c:v>
                </c:pt>
                <c:pt idx="6742">
                  <c:v>3.0623550000000002</c:v>
                </c:pt>
                <c:pt idx="6743">
                  <c:v>3.0938720000000002</c:v>
                </c:pt>
                <c:pt idx="6744">
                  <c:v>3.1541419999999998</c:v>
                </c:pt>
                <c:pt idx="6745">
                  <c:v>3.1685660000000002</c:v>
                </c:pt>
                <c:pt idx="6746">
                  <c:v>3.1453190000000002</c:v>
                </c:pt>
                <c:pt idx="6747">
                  <c:v>3.0976699999999999</c:v>
                </c:pt>
                <c:pt idx="6748">
                  <c:v>3.0503830000000001</c:v>
                </c:pt>
                <c:pt idx="6749">
                  <c:v>3.0431699999999999</c:v>
                </c:pt>
                <c:pt idx="6750">
                  <c:v>3.0465840000000002</c:v>
                </c:pt>
                <c:pt idx="6751">
                  <c:v>3.0325449999999998</c:v>
                </c:pt>
                <c:pt idx="6752">
                  <c:v>3.015091</c:v>
                </c:pt>
                <c:pt idx="6753">
                  <c:v>3.0150190000000001</c:v>
                </c:pt>
                <c:pt idx="6754">
                  <c:v>3.0565370000000001</c:v>
                </c:pt>
                <c:pt idx="6755">
                  <c:v>3.0726439999999999</c:v>
                </c:pt>
                <c:pt idx="6756">
                  <c:v>3.0744470000000002</c:v>
                </c:pt>
                <c:pt idx="6757">
                  <c:v>3.090554</c:v>
                </c:pt>
                <c:pt idx="6758">
                  <c:v>3.0905300000000002</c:v>
                </c:pt>
                <c:pt idx="6759">
                  <c:v>3.0909870000000002</c:v>
                </c:pt>
                <c:pt idx="6760">
                  <c:v>3.071466</c:v>
                </c:pt>
                <c:pt idx="6761">
                  <c:v>3.0547339999999998</c:v>
                </c:pt>
                <c:pt idx="6762">
                  <c:v>3.0428820000000001</c:v>
                </c:pt>
                <c:pt idx="6763">
                  <c:v>3.0168940000000002</c:v>
                </c:pt>
                <c:pt idx="6764">
                  <c:v>2.9960270000000002</c:v>
                </c:pt>
                <c:pt idx="6765">
                  <c:v>3.005042</c:v>
                </c:pt>
                <c:pt idx="6766">
                  <c:v>3.054494</c:v>
                </c:pt>
                <c:pt idx="6767">
                  <c:v>3.1026229999999999</c:v>
                </c:pt>
                <c:pt idx="6768">
                  <c:v>3.0896170000000001</c:v>
                </c:pt>
                <c:pt idx="6769">
                  <c:v>3.0881020000000001</c:v>
                </c:pt>
                <c:pt idx="6770">
                  <c:v>3.081467</c:v>
                </c:pt>
                <c:pt idx="6771">
                  <c:v>3.0642299999999998</c:v>
                </c:pt>
                <c:pt idx="6772">
                  <c:v>3.0695190000000001</c:v>
                </c:pt>
                <c:pt idx="6773">
                  <c:v>3.0641099999999999</c:v>
                </c:pt>
                <c:pt idx="6774">
                  <c:v>3.0599750000000001</c:v>
                </c:pt>
                <c:pt idx="6775">
                  <c:v>3.0819719999999999</c:v>
                </c:pt>
                <c:pt idx="6776">
                  <c:v>3.1031040000000001</c:v>
                </c:pt>
                <c:pt idx="6777">
                  <c:v>3.0714899999999998</c:v>
                </c:pt>
                <c:pt idx="6778">
                  <c:v>3.0367519999999999</c:v>
                </c:pt>
                <c:pt idx="6779">
                  <c:v>3.032689</c:v>
                </c:pt>
                <c:pt idx="6780">
                  <c:v>3.099329</c:v>
                </c:pt>
                <c:pt idx="6781">
                  <c:v>3.1171669999999998</c:v>
                </c:pt>
                <c:pt idx="6782">
                  <c:v>3.0674269999999999</c:v>
                </c:pt>
                <c:pt idx="6783">
                  <c:v>3.0706009999999999</c:v>
                </c:pt>
                <c:pt idx="6784">
                  <c:v>3.069591</c:v>
                </c:pt>
                <c:pt idx="6785">
                  <c:v>3.0636290000000002</c:v>
                </c:pt>
                <c:pt idx="6786">
                  <c:v>3.0644459999999998</c:v>
                </c:pt>
                <c:pt idx="6787">
                  <c:v>3.0588690000000001</c:v>
                </c:pt>
                <c:pt idx="6788">
                  <c:v>3.0606</c:v>
                </c:pt>
                <c:pt idx="6789">
                  <c:v>3.1171669999999998</c:v>
                </c:pt>
                <c:pt idx="6790">
                  <c:v>3.182077</c:v>
                </c:pt>
                <c:pt idx="6791">
                  <c:v>3.2170079999999999</c:v>
                </c:pt>
                <c:pt idx="6792">
                  <c:v>3.2021269999999999</c:v>
                </c:pt>
                <c:pt idx="6793">
                  <c:v>3.1031759999999999</c:v>
                </c:pt>
                <c:pt idx="6794">
                  <c:v>3.0297320000000001</c:v>
                </c:pt>
                <c:pt idx="6795">
                  <c:v>2.991123</c:v>
                </c:pt>
                <c:pt idx="6796">
                  <c:v>2.9859779999999998</c:v>
                </c:pt>
                <c:pt idx="6797">
                  <c:v>3.014923</c:v>
                </c:pt>
                <c:pt idx="6798">
                  <c:v>3.0297320000000001</c:v>
                </c:pt>
                <c:pt idx="6799">
                  <c:v>3.0493969999999999</c:v>
                </c:pt>
                <c:pt idx="6800">
                  <c:v>3.0646629999999999</c:v>
                </c:pt>
                <c:pt idx="6801">
                  <c:v>3.07464</c:v>
                </c:pt>
                <c:pt idx="6802">
                  <c:v>3.06786</c:v>
                </c:pt>
                <c:pt idx="6803">
                  <c:v>3.0837029999999999</c:v>
                </c:pt>
                <c:pt idx="6804">
                  <c:v>3.0934870000000001</c:v>
                </c:pt>
                <c:pt idx="6805">
                  <c:v>3.0927899999999999</c:v>
                </c:pt>
                <c:pt idx="6806">
                  <c:v>3.0611769999999998</c:v>
                </c:pt>
                <c:pt idx="6807">
                  <c:v>3.039733</c:v>
                </c:pt>
                <c:pt idx="6808">
                  <c:v>3.0423529999999999</c:v>
                </c:pt>
                <c:pt idx="6809">
                  <c:v>3.0446849999999999</c:v>
                </c:pt>
                <c:pt idx="6810">
                  <c:v>3.0697350000000001</c:v>
                </c:pt>
                <c:pt idx="6811">
                  <c:v>3.0793509999999999</c:v>
                </c:pt>
                <c:pt idx="6812">
                  <c:v>3.0750479999999998</c:v>
                </c:pt>
                <c:pt idx="6813">
                  <c:v>3.0765630000000002</c:v>
                </c:pt>
                <c:pt idx="6814">
                  <c:v>3.0805539999999998</c:v>
                </c:pt>
                <c:pt idx="6815">
                  <c:v>3.0684369999999999</c:v>
                </c:pt>
                <c:pt idx="6816">
                  <c:v>3.0483630000000002</c:v>
                </c:pt>
                <c:pt idx="6817">
                  <c:v>3.0644939999999998</c:v>
                </c:pt>
                <c:pt idx="6818">
                  <c:v>3.0746639999999998</c:v>
                </c:pt>
                <c:pt idx="6819">
                  <c:v>3.0796399999999999</c:v>
                </c:pt>
                <c:pt idx="6820">
                  <c:v>3.0973099999999998</c:v>
                </c:pt>
                <c:pt idx="6821">
                  <c:v>3.0806979999999999</c:v>
                </c:pt>
                <c:pt idx="6822">
                  <c:v>3.0723560000000001</c:v>
                </c:pt>
                <c:pt idx="6823">
                  <c:v>3.0326650000000002</c:v>
                </c:pt>
                <c:pt idx="6824">
                  <c:v>3.024467</c:v>
                </c:pt>
                <c:pt idx="6825">
                  <c:v>3.054373</c:v>
                </c:pt>
                <c:pt idx="6826">
                  <c:v>3.0815389999999998</c:v>
                </c:pt>
                <c:pt idx="6827">
                  <c:v>3.0984639999999999</c:v>
                </c:pt>
                <c:pt idx="6828">
                  <c:v>3.1236820000000001</c:v>
                </c:pt>
                <c:pt idx="6829">
                  <c:v>3.1240429999999999</c:v>
                </c:pt>
                <c:pt idx="6830">
                  <c:v>3.0698310000000002</c:v>
                </c:pt>
                <c:pt idx="6831">
                  <c:v>3.036127</c:v>
                </c:pt>
                <c:pt idx="6832">
                  <c:v>3.028362</c:v>
                </c:pt>
                <c:pt idx="6833">
                  <c:v>3.0072540000000001</c:v>
                </c:pt>
                <c:pt idx="6834">
                  <c:v>3.0146579999999998</c:v>
                </c:pt>
                <c:pt idx="6835">
                  <c:v>3.0619939999999999</c:v>
                </c:pt>
                <c:pt idx="6836">
                  <c:v>3.1143550000000002</c:v>
                </c:pt>
                <c:pt idx="6837">
                  <c:v>3.173254</c:v>
                </c:pt>
                <c:pt idx="6838">
                  <c:v>3.194169</c:v>
                </c:pt>
                <c:pt idx="6839">
                  <c:v>3.1519780000000002</c:v>
                </c:pt>
                <c:pt idx="6840">
                  <c:v>3.1055320000000002</c:v>
                </c:pt>
                <c:pt idx="6841">
                  <c:v>3.1047380000000002</c:v>
                </c:pt>
                <c:pt idx="6842">
                  <c:v>3.1136569999999999</c:v>
                </c:pt>
                <c:pt idx="6843">
                  <c:v>3.0852889999999999</c:v>
                </c:pt>
                <c:pt idx="6844">
                  <c:v>3.0434589999999999</c:v>
                </c:pt>
                <c:pt idx="6845">
                  <c:v>3.0051619999999999</c:v>
                </c:pt>
                <c:pt idx="6846">
                  <c:v>3.0163890000000002</c:v>
                </c:pt>
                <c:pt idx="6847">
                  <c:v>3.058484</c:v>
                </c:pt>
                <c:pt idx="6848">
                  <c:v>3.0659369999999999</c:v>
                </c:pt>
                <c:pt idx="6849">
                  <c:v>3.0628120000000001</c:v>
                </c:pt>
                <c:pt idx="6850">
                  <c:v>3.0719470000000002</c:v>
                </c:pt>
                <c:pt idx="6851">
                  <c:v>3.0287220000000001</c:v>
                </c:pt>
                <c:pt idx="6852">
                  <c:v>2.932776</c:v>
                </c:pt>
                <c:pt idx="6853">
                  <c:v>2.9009469999999999</c:v>
                </c:pt>
                <c:pt idx="6854">
                  <c:v>2.9274149999999999</c:v>
                </c:pt>
                <c:pt idx="6855">
                  <c:v>2.9873720000000001</c:v>
                </c:pt>
                <c:pt idx="6856">
                  <c:v>3.0498059999999998</c:v>
                </c:pt>
                <c:pt idx="6857">
                  <c:v>3.102382</c:v>
                </c:pt>
                <c:pt idx="6858">
                  <c:v>3.1620270000000001</c:v>
                </c:pt>
                <c:pt idx="6859">
                  <c:v>3.2638630000000002</c:v>
                </c:pt>
                <c:pt idx="6860">
                  <c:v>3.2926150000000001</c:v>
                </c:pt>
                <c:pt idx="6861">
                  <c:v>3.2036889999999998</c:v>
                </c:pt>
                <c:pt idx="6862">
                  <c:v>3.0892559999999998</c:v>
                </c:pt>
                <c:pt idx="6863">
                  <c:v>3.0510320000000002</c:v>
                </c:pt>
                <c:pt idx="6864">
                  <c:v>3.0587249999999999</c:v>
                </c:pt>
                <c:pt idx="6865">
                  <c:v>3.0662729999999998</c:v>
                </c:pt>
                <c:pt idx="6866">
                  <c:v>3.0659130000000001</c:v>
                </c:pt>
                <c:pt idx="6867">
                  <c:v>3.0572819999999998</c:v>
                </c:pt>
                <c:pt idx="6868">
                  <c:v>3.0517530000000002</c:v>
                </c:pt>
                <c:pt idx="6869">
                  <c:v>3.0587249999999999</c:v>
                </c:pt>
                <c:pt idx="6870">
                  <c:v>3.0776210000000002</c:v>
                </c:pt>
                <c:pt idx="6871">
                  <c:v>3.0912280000000001</c:v>
                </c:pt>
                <c:pt idx="6872">
                  <c:v>3.0812029999999999</c:v>
                </c:pt>
                <c:pt idx="6873">
                  <c:v>3.0999300000000001</c:v>
                </c:pt>
                <c:pt idx="6874">
                  <c:v>3.1004589999999999</c:v>
                </c:pt>
                <c:pt idx="6875">
                  <c:v>3.099065</c:v>
                </c:pt>
                <c:pt idx="6876">
                  <c:v>3.100387</c:v>
                </c:pt>
                <c:pt idx="6877">
                  <c:v>3.0833179999999998</c:v>
                </c:pt>
                <c:pt idx="6878">
                  <c:v>3.0726680000000002</c:v>
                </c:pt>
                <c:pt idx="6879">
                  <c:v>3.064254</c:v>
                </c:pt>
                <c:pt idx="6880">
                  <c:v>3.0699519999999998</c:v>
                </c:pt>
                <c:pt idx="6881">
                  <c:v>3.0842079999999998</c:v>
                </c:pt>
                <c:pt idx="6882">
                  <c:v>3.0994250000000001</c:v>
                </c:pt>
                <c:pt idx="6883">
                  <c:v>3.102166</c:v>
                </c:pt>
                <c:pt idx="6884">
                  <c:v>3.0988479999999998</c:v>
                </c:pt>
                <c:pt idx="6885">
                  <c:v>3.0785580000000001</c:v>
                </c:pt>
                <c:pt idx="6886">
                  <c:v>3.0578110000000001</c:v>
                </c:pt>
                <c:pt idx="6887">
                  <c:v>3.0446849999999999</c:v>
                </c:pt>
                <c:pt idx="6888">
                  <c:v>3.047882</c:v>
                </c:pt>
                <c:pt idx="6889">
                  <c:v>3.056489</c:v>
                </c:pt>
                <c:pt idx="6890">
                  <c:v>3.0552630000000001</c:v>
                </c:pt>
                <c:pt idx="6891">
                  <c:v>3.0490840000000001</c:v>
                </c:pt>
                <c:pt idx="6892">
                  <c:v>3.0264859999999998</c:v>
                </c:pt>
                <c:pt idx="6893">
                  <c:v>3.0204040000000001</c:v>
                </c:pt>
                <c:pt idx="6894">
                  <c:v>3.0591810000000002</c:v>
                </c:pt>
                <c:pt idx="6895">
                  <c:v>3.0720429999999999</c:v>
                </c:pt>
                <c:pt idx="6896">
                  <c:v>3.0687500000000001</c:v>
                </c:pt>
                <c:pt idx="6897">
                  <c:v>3.0560559999999999</c:v>
                </c:pt>
                <c:pt idx="6898">
                  <c:v>3.0751680000000001</c:v>
                </c:pt>
                <c:pt idx="6899">
                  <c:v>3.1116860000000002</c:v>
                </c:pt>
                <c:pt idx="6900">
                  <c:v>3.1268560000000001</c:v>
                </c:pt>
                <c:pt idx="6901">
                  <c:v>3.1227209999999999</c:v>
                </c:pt>
                <c:pt idx="6902">
                  <c:v>3.0927419999999999</c:v>
                </c:pt>
                <c:pt idx="6903">
                  <c:v>3.0514399999999999</c:v>
                </c:pt>
                <c:pt idx="6904">
                  <c:v>3.0131920000000001</c:v>
                </c:pt>
                <c:pt idx="6905">
                  <c:v>2.983622</c:v>
                </c:pt>
                <c:pt idx="6906">
                  <c:v>3.0067970000000002</c:v>
                </c:pt>
                <c:pt idx="6907">
                  <c:v>3.0377610000000002</c:v>
                </c:pt>
                <c:pt idx="6908">
                  <c:v>3.0421369999999999</c:v>
                </c:pt>
                <c:pt idx="6909">
                  <c:v>3.0574509999999999</c:v>
                </c:pt>
                <c:pt idx="6910">
                  <c:v>3.120028</c:v>
                </c:pt>
                <c:pt idx="6911">
                  <c:v>3.156209</c:v>
                </c:pt>
                <c:pt idx="6912">
                  <c:v>3.1414719999999998</c:v>
                </c:pt>
                <c:pt idx="6913">
                  <c:v>3.1226970000000001</c:v>
                </c:pt>
                <c:pt idx="6914">
                  <c:v>3.095002</c:v>
                </c:pt>
                <c:pt idx="6915">
                  <c:v>3.0836549999999998</c:v>
                </c:pt>
                <c:pt idx="6916">
                  <c:v>3.0481470000000002</c:v>
                </c:pt>
                <c:pt idx="6917">
                  <c:v>3.0164849999999999</c:v>
                </c:pt>
                <c:pt idx="6918">
                  <c:v>2.9818669999999998</c:v>
                </c:pt>
                <c:pt idx="6919">
                  <c:v>2.9802080000000002</c:v>
                </c:pt>
                <c:pt idx="6920">
                  <c:v>2.9825879999999998</c:v>
                </c:pt>
                <c:pt idx="6921">
                  <c:v>2.9899450000000001</c:v>
                </c:pt>
                <c:pt idx="6922">
                  <c:v>3.029636</c:v>
                </c:pt>
                <c:pt idx="6923">
                  <c:v>3.0997379999999999</c:v>
                </c:pt>
                <c:pt idx="6924">
                  <c:v>3.1454870000000001</c:v>
                </c:pt>
                <c:pt idx="6925">
                  <c:v>3.1645509999999999</c:v>
                </c:pt>
                <c:pt idx="6926">
                  <c:v>3.1612580000000001</c:v>
                </c:pt>
                <c:pt idx="6927">
                  <c:v>3.1096910000000002</c:v>
                </c:pt>
                <c:pt idx="6928">
                  <c:v>3.0546859999999998</c:v>
                </c:pt>
                <c:pt idx="6929">
                  <c:v>3.0504310000000001</c:v>
                </c:pt>
                <c:pt idx="6930">
                  <c:v>3.0780050000000001</c:v>
                </c:pt>
                <c:pt idx="6931">
                  <c:v>3.0919729999999999</c:v>
                </c:pt>
                <c:pt idx="6932">
                  <c:v>3.1077430000000001</c:v>
                </c:pt>
                <c:pt idx="6933">
                  <c:v>3.0931030000000002</c:v>
                </c:pt>
                <c:pt idx="6934">
                  <c:v>3.0737260000000002</c:v>
                </c:pt>
                <c:pt idx="6935">
                  <c:v>3.087189</c:v>
                </c:pt>
                <c:pt idx="6936">
                  <c:v>3.0756730000000001</c:v>
                </c:pt>
                <c:pt idx="6937">
                  <c:v>3.076587</c:v>
                </c:pt>
                <c:pt idx="6938">
                  <c:v>3.061706</c:v>
                </c:pt>
                <c:pt idx="6939">
                  <c:v>3.083126</c:v>
                </c:pt>
                <c:pt idx="6940">
                  <c:v>3.0683889999999998</c:v>
                </c:pt>
                <c:pt idx="6941">
                  <c:v>3.0531229999999998</c:v>
                </c:pt>
                <c:pt idx="6942">
                  <c:v>3.0545900000000001</c:v>
                </c:pt>
                <c:pt idx="6943">
                  <c:v>3.0700720000000001</c:v>
                </c:pt>
                <c:pt idx="6944">
                  <c:v>3.0758420000000002</c:v>
                </c:pt>
                <c:pt idx="6945">
                  <c:v>3.0801210000000001</c:v>
                </c:pt>
                <c:pt idx="6946">
                  <c:v>3.0779809999999999</c:v>
                </c:pt>
                <c:pt idx="6947">
                  <c:v>3.0645180000000001</c:v>
                </c:pt>
                <c:pt idx="6948">
                  <c:v>3.0743510000000001</c:v>
                </c:pt>
                <c:pt idx="6949">
                  <c:v>3.0883430000000001</c:v>
                </c:pt>
                <c:pt idx="6950">
                  <c:v>3.0917319999999999</c:v>
                </c:pt>
                <c:pt idx="6951">
                  <c:v>3.0774759999999999</c:v>
                </c:pt>
                <c:pt idx="6952">
                  <c:v>3.0819480000000001</c:v>
                </c:pt>
                <c:pt idx="6953">
                  <c:v>3.0996899999999998</c:v>
                </c:pt>
                <c:pt idx="6954">
                  <c:v>3.1090179999999998</c:v>
                </c:pt>
                <c:pt idx="6955">
                  <c:v>3.1006749999999998</c:v>
                </c:pt>
                <c:pt idx="6956">
                  <c:v>3.0790869999999999</c:v>
                </c:pt>
                <c:pt idx="6957">
                  <c:v>3.0812029999999999</c:v>
                </c:pt>
                <c:pt idx="6958">
                  <c:v>3.086684</c:v>
                </c:pt>
                <c:pt idx="6959">
                  <c:v>3.060384</c:v>
                </c:pt>
                <c:pt idx="6960">
                  <c:v>3.0474739999999998</c:v>
                </c:pt>
                <c:pt idx="6961">
                  <c:v>3.079135</c:v>
                </c:pt>
                <c:pt idx="6962">
                  <c:v>3.0909390000000001</c:v>
                </c:pt>
                <c:pt idx="6963">
                  <c:v>3.0730770000000001</c:v>
                </c:pt>
                <c:pt idx="6964">
                  <c:v>3.0556709999999998</c:v>
                </c:pt>
                <c:pt idx="6965">
                  <c:v>3.021029</c:v>
                </c:pt>
                <c:pt idx="6966">
                  <c:v>3.007711</c:v>
                </c:pt>
                <c:pt idx="6967">
                  <c:v>3.0348999999999999</c:v>
                </c:pt>
                <c:pt idx="6968">
                  <c:v>3.0587970000000002</c:v>
                </c:pt>
                <c:pt idx="6969">
                  <c:v>3.068149</c:v>
                </c:pt>
                <c:pt idx="6970">
                  <c:v>3.0804809999999998</c:v>
                </c:pt>
                <c:pt idx="6971">
                  <c:v>3.1001219999999998</c:v>
                </c:pt>
                <c:pt idx="6972">
                  <c:v>3.0819000000000001</c:v>
                </c:pt>
                <c:pt idx="6973">
                  <c:v>3.0685570000000002</c:v>
                </c:pt>
                <c:pt idx="6974">
                  <c:v>3.0619700000000001</c:v>
                </c:pt>
                <c:pt idx="6975">
                  <c:v>3.0416080000000001</c:v>
                </c:pt>
                <c:pt idx="6976">
                  <c:v>3.053436</c:v>
                </c:pt>
                <c:pt idx="6977">
                  <c:v>3.1127440000000002</c:v>
                </c:pt>
                <c:pt idx="6978">
                  <c:v>3.1327940000000001</c:v>
                </c:pt>
                <c:pt idx="6979">
                  <c:v>3.0950739999999999</c:v>
                </c:pt>
                <c:pt idx="6980">
                  <c:v>3.0731489999999999</c:v>
                </c:pt>
                <c:pt idx="6981">
                  <c:v>3.0656720000000002</c:v>
                </c:pt>
                <c:pt idx="6982">
                  <c:v>3.063701</c:v>
                </c:pt>
                <c:pt idx="6983">
                  <c:v>3.0633400000000002</c:v>
                </c:pt>
                <c:pt idx="6984">
                  <c:v>3.0781969999999998</c:v>
                </c:pt>
                <c:pt idx="6985">
                  <c:v>3.0651920000000001</c:v>
                </c:pt>
                <c:pt idx="6986">
                  <c:v>3.0522580000000001</c:v>
                </c:pt>
                <c:pt idx="6987">
                  <c:v>3.0630999999999999</c:v>
                </c:pt>
                <c:pt idx="6988">
                  <c:v>3.045334</c:v>
                </c:pt>
                <c:pt idx="6989">
                  <c:v>3.0685090000000002</c:v>
                </c:pt>
                <c:pt idx="6990">
                  <c:v>3.1122390000000002</c:v>
                </c:pt>
                <c:pt idx="6991">
                  <c:v>3.1363029999999998</c:v>
                </c:pt>
                <c:pt idx="6992">
                  <c:v>3.134789</c:v>
                </c:pt>
                <c:pt idx="6993">
                  <c:v>3.076346</c:v>
                </c:pt>
                <c:pt idx="6994">
                  <c:v>3.0261499999999999</c:v>
                </c:pt>
                <c:pt idx="6995">
                  <c:v>3.012543</c:v>
                </c:pt>
                <c:pt idx="6996">
                  <c:v>3.0308380000000001</c:v>
                </c:pt>
                <c:pt idx="6997">
                  <c:v>3.0285540000000002</c:v>
                </c:pt>
                <c:pt idx="6998">
                  <c:v>2.9995129999999999</c:v>
                </c:pt>
                <c:pt idx="6999">
                  <c:v>2.977131</c:v>
                </c:pt>
                <c:pt idx="7000">
                  <c:v>2.971698</c:v>
                </c:pt>
                <c:pt idx="7001">
                  <c:v>2.9860980000000001</c:v>
                </c:pt>
                <c:pt idx="7002">
                  <c:v>3.047282</c:v>
                </c:pt>
                <c:pt idx="7003">
                  <c:v>3.0772119999999998</c:v>
                </c:pt>
                <c:pt idx="7004">
                  <c:v>3.0738699999999999</c:v>
                </c:pt>
                <c:pt idx="7005">
                  <c:v>3.1069740000000001</c:v>
                </c:pt>
                <c:pt idx="7006">
                  <c:v>3.1370969999999998</c:v>
                </c:pt>
                <c:pt idx="7007">
                  <c:v>3.1477710000000001</c:v>
                </c:pt>
                <c:pt idx="7008">
                  <c:v>3.169359</c:v>
                </c:pt>
                <c:pt idx="7009">
                  <c:v>3.1670029999999998</c:v>
                </c:pt>
                <c:pt idx="7010">
                  <c:v>3.106277</c:v>
                </c:pt>
                <c:pt idx="7011">
                  <c:v>3.0837270000000001</c:v>
                </c:pt>
                <c:pt idx="7012">
                  <c:v>3.0806740000000001</c:v>
                </c:pt>
                <c:pt idx="7013">
                  <c:v>3.0894970000000002</c:v>
                </c:pt>
                <c:pt idx="7014">
                  <c:v>3.0775239999999999</c:v>
                </c:pt>
                <c:pt idx="7015">
                  <c:v>3.0870690000000001</c:v>
                </c:pt>
                <c:pt idx="7016">
                  <c:v>3.134404</c:v>
                </c:pt>
                <c:pt idx="7017">
                  <c:v>3.15116</c:v>
                </c:pt>
                <c:pt idx="7018">
                  <c:v>3.1369289999999999</c:v>
                </c:pt>
                <c:pt idx="7019">
                  <c:v>3.1153400000000002</c:v>
                </c:pt>
                <c:pt idx="7020">
                  <c:v>3.0975739999999998</c:v>
                </c:pt>
                <c:pt idx="7021">
                  <c:v>3.0653359999999998</c:v>
                </c:pt>
                <c:pt idx="7022">
                  <c:v>3.0413190000000001</c:v>
                </c:pt>
                <c:pt idx="7023">
                  <c:v>3.0261019999999998</c:v>
                </c:pt>
                <c:pt idx="7024">
                  <c:v>3.023072</c:v>
                </c:pt>
                <c:pt idx="7025">
                  <c:v>3.0129030000000001</c:v>
                </c:pt>
                <c:pt idx="7026">
                  <c:v>3.0288179999999998</c:v>
                </c:pt>
                <c:pt idx="7027">
                  <c:v>3.0498059999999998</c:v>
                </c:pt>
                <c:pt idx="7028">
                  <c:v>3.0634610000000002</c:v>
                </c:pt>
                <c:pt idx="7029">
                  <c:v>3.053436</c:v>
                </c:pt>
                <c:pt idx="7030">
                  <c:v>3.044276</c:v>
                </c:pt>
                <c:pt idx="7031">
                  <c:v>3.0353810000000001</c:v>
                </c:pt>
                <c:pt idx="7032">
                  <c:v>3.0249480000000002</c:v>
                </c:pt>
                <c:pt idx="7033">
                  <c:v>3.0330249999999999</c:v>
                </c:pt>
                <c:pt idx="7034">
                  <c:v>3.050046</c:v>
                </c:pt>
                <c:pt idx="7035">
                  <c:v>3.0538439999999998</c:v>
                </c:pt>
                <c:pt idx="7036">
                  <c:v>3.0582440000000002</c:v>
                </c:pt>
                <c:pt idx="7037">
                  <c:v>3.0787270000000002</c:v>
                </c:pt>
                <c:pt idx="7038">
                  <c:v>3.0977670000000002</c:v>
                </c:pt>
                <c:pt idx="7039">
                  <c:v>3.0963959999999999</c:v>
                </c:pt>
                <c:pt idx="7040">
                  <c:v>3.0787019999999998</c:v>
                </c:pt>
                <c:pt idx="7041">
                  <c:v>3.0641820000000002</c:v>
                </c:pt>
                <c:pt idx="7042">
                  <c:v>3.068702</c:v>
                </c:pt>
                <c:pt idx="7043">
                  <c:v>3.0703839999999998</c:v>
                </c:pt>
                <c:pt idx="7044">
                  <c:v>3.075866</c:v>
                </c:pt>
                <c:pt idx="7045">
                  <c:v>3.1198839999999999</c:v>
                </c:pt>
                <c:pt idx="7046">
                  <c:v>3.136857</c:v>
                </c:pt>
                <c:pt idx="7047">
                  <c:v>3.1240429999999999</c:v>
                </c:pt>
                <c:pt idx="7048">
                  <c:v>3.0858910000000002</c:v>
                </c:pt>
                <c:pt idx="7049">
                  <c:v>3.0754570000000001</c:v>
                </c:pt>
                <c:pt idx="7050">
                  <c:v>3.0886309999999999</c:v>
                </c:pt>
                <c:pt idx="7051">
                  <c:v>3.0839669999999999</c:v>
                </c:pt>
                <c:pt idx="7052">
                  <c:v>3.0974059999999999</c:v>
                </c:pt>
                <c:pt idx="7053">
                  <c:v>3.1441889999999999</c:v>
                </c:pt>
                <c:pt idx="7054">
                  <c:v>3.1451750000000001</c:v>
                </c:pt>
                <c:pt idx="7055">
                  <c:v>3.1374339999999998</c:v>
                </c:pt>
                <c:pt idx="7056">
                  <c:v>3.1258219999999999</c:v>
                </c:pt>
                <c:pt idx="7057">
                  <c:v>3.1072139999999999</c:v>
                </c:pt>
                <c:pt idx="7058">
                  <c:v>3.0505270000000002</c:v>
                </c:pt>
                <c:pt idx="7059">
                  <c:v>2.9984310000000001</c:v>
                </c:pt>
                <c:pt idx="7060">
                  <c:v>3.0185050000000002</c:v>
                </c:pt>
                <c:pt idx="7061">
                  <c:v>3.013817</c:v>
                </c:pt>
                <c:pt idx="7062">
                  <c:v>3.0217499999999999</c:v>
                </c:pt>
                <c:pt idx="7063">
                  <c:v>3.0273279999999998</c:v>
                </c:pt>
                <c:pt idx="7064">
                  <c:v>3.0304530000000001</c:v>
                </c:pt>
                <c:pt idx="7065">
                  <c:v>3.0184570000000002</c:v>
                </c:pt>
                <c:pt idx="7066">
                  <c:v>3.0067970000000002</c:v>
                </c:pt>
                <c:pt idx="7067">
                  <c:v>3.0520649999999998</c:v>
                </c:pt>
                <c:pt idx="7068">
                  <c:v>3.0499260000000001</c:v>
                </c:pt>
                <c:pt idx="7069">
                  <c:v>3.0462720000000001</c:v>
                </c:pt>
                <c:pt idx="7070">
                  <c:v>3.0455990000000002</c:v>
                </c:pt>
                <c:pt idx="7071">
                  <c:v>3.0603349999999998</c:v>
                </c:pt>
                <c:pt idx="7072">
                  <c:v>3.068581</c:v>
                </c:pt>
                <c:pt idx="7073">
                  <c:v>3.0678359999999998</c:v>
                </c:pt>
                <c:pt idx="7074">
                  <c:v>3.0792310000000001</c:v>
                </c:pt>
                <c:pt idx="7075">
                  <c:v>3.0693990000000002</c:v>
                </c:pt>
                <c:pt idx="7076">
                  <c:v>3.0535320000000001</c:v>
                </c:pt>
                <c:pt idx="7077">
                  <c:v>3.0495890000000001</c:v>
                </c:pt>
                <c:pt idx="7078">
                  <c:v>3.0629559999999998</c:v>
                </c:pt>
                <c:pt idx="7079">
                  <c:v>3.0723560000000001</c:v>
                </c:pt>
                <c:pt idx="7080">
                  <c:v>3.078919</c:v>
                </c:pt>
                <c:pt idx="7081">
                  <c:v>3.0751439999999999</c:v>
                </c:pt>
                <c:pt idx="7082">
                  <c:v>3.0668500000000001</c:v>
                </c:pt>
                <c:pt idx="7083">
                  <c:v>3.0578829999999999</c:v>
                </c:pt>
                <c:pt idx="7084">
                  <c:v>3.0453579999999998</c:v>
                </c:pt>
                <c:pt idx="7085">
                  <c:v>3.0501900000000002</c:v>
                </c:pt>
                <c:pt idx="7086">
                  <c:v>3.0706730000000002</c:v>
                </c:pt>
                <c:pt idx="7087">
                  <c:v>3.0481229999999999</c:v>
                </c:pt>
                <c:pt idx="7088">
                  <c:v>3.0301640000000001</c:v>
                </c:pt>
                <c:pt idx="7089">
                  <c:v>3.0386030000000002</c:v>
                </c:pt>
                <c:pt idx="7090">
                  <c:v>3.034179</c:v>
                </c:pt>
                <c:pt idx="7091">
                  <c:v>3.031895</c:v>
                </c:pt>
                <c:pt idx="7092">
                  <c:v>3.0436510000000001</c:v>
                </c:pt>
                <c:pt idx="7093">
                  <c:v>3.0641340000000001</c:v>
                </c:pt>
                <c:pt idx="7094">
                  <c:v>3.0971899999999999</c:v>
                </c:pt>
                <c:pt idx="7095">
                  <c:v>3.12337</c:v>
                </c:pt>
                <c:pt idx="7096">
                  <c:v>3.1147149999999999</c:v>
                </c:pt>
                <c:pt idx="7097">
                  <c:v>3.0963240000000001</c:v>
                </c:pt>
                <c:pt idx="7098">
                  <c:v>3.0536279999999998</c:v>
                </c:pt>
                <c:pt idx="7099">
                  <c:v>3.0249239999999999</c:v>
                </c:pt>
                <c:pt idx="7100">
                  <c:v>3.0207410000000001</c:v>
                </c:pt>
                <c:pt idx="7101">
                  <c:v>3.0391319999999999</c:v>
                </c:pt>
                <c:pt idx="7102">
                  <c:v>3.0566810000000002</c:v>
                </c:pt>
                <c:pt idx="7103">
                  <c:v>3.067596</c:v>
                </c:pt>
                <c:pt idx="7104">
                  <c:v>3.033506</c:v>
                </c:pt>
                <c:pt idx="7105">
                  <c:v>3.0184570000000002</c:v>
                </c:pt>
                <c:pt idx="7106">
                  <c:v>3.0920209999999999</c:v>
                </c:pt>
                <c:pt idx="7107">
                  <c:v>3.1815959999999999</c:v>
                </c:pt>
                <c:pt idx="7108">
                  <c:v>3.2057570000000002</c:v>
                </c:pt>
                <c:pt idx="7109">
                  <c:v>3.1557759999999999</c:v>
                </c:pt>
                <c:pt idx="7110">
                  <c:v>3.0959150000000002</c:v>
                </c:pt>
                <c:pt idx="7111">
                  <c:v>3.030573</c:v>
                </c:pt>
                <c:pt idx="7112">
                  <c:v>2.98468</c:v>
                </c:pt>
                <c:pt idx="7113">
                  <c:v>2.9445079999999999</c:v>
                </c:pt>
                <c:pt idx="7114">
                  <c:v>2.9534029999999998</c:v>
                </c:pt>
                <c:pt idx="7115">
                  <c:v>3.0056430000000001</c:v>
                </c:pt>
                <c:pt idx="7116">
                  <c:v>3.049445</c:v>
                </c:pt>
                <c:pt idx="7117">
                  <c:v>3.0551910000000002</c:v>
                </c:pt>
                <c:pt idx="7118">
                  <c:v>3.063148</c:v>
                </c:pt>
                <c:pt idx="7119">
                  <c:v>3.0833900000000001</c:v>
                </c:pt>
                <c:pt idx="7120">
                  <c:v>3.076082</c:v>
                </c:pt>
                <c:pt idx="7121">
                  <c:v>3.0592299999999999</c:v>
                </c:pt>
                <c:pt idx="7122">
                  <c:v>3.061658</c:v>
                </c:pt>
                <c:pt idx="7123">
                  <c:v>3.0592060000000001</c:v>
                </c:pt>
                <c:pt idx="7124">
                  <c:v>3.0766110000000002</c:v>
                </c:pt>
                <c:pt idx="7125">
                  <c:v>3.0771160000000002</c:v>
                </c:pt>
                <c:pt idx="7126">
                  <c:v>3.0544699999999998</c:v>
                </c:pt>
                <c:pt idx="7127">
                  <c:v>3.075577</c:v>
                </c:pt>
                <c:pt idx="7128">
                  <c:v>3.09606</c:v>
                </c:pt>
                <c:pt idx="7129">
                  <c:v>3.1142340000000002</c:v>
                </c:pt>
                <c:pt idx="7130">
                  <c:v>3.0912999999999999</c:v>
                </c:pt>
                <c:pt idx="7131">
                  <c:v>3.0782940000000001</c:v>
                </c:pt>
                <c:pt idx="7132">
                  <c:v>3.0639409999999998</c:v>
                </c:pt>
                <c:pt idx="7133">
                  <c:v>3.0467520000000001</c:v>
                </c:pt>
                <c:pt idx="7134">
                  <c:v>3.044397</c:v>
                </c:pt>
                <c:pt idx="7135">
                  <c:v>3.0866120000000001</c:v>
                </c:pt>
                <c:pt idx="7136">
                  <c:v>3.0965400000000001</c:v>
                </c:pt>
                <c:pt idx="7137">
                  <c:v>3.0867800000000001</c:v>
                </c:pt>
                <c:pt idx="7138">
                  <c:v>3.0582199999999999</c:v>
                </c:pt>
                <c:pt idx="7139">
                  <c:v>3.0435310000000002</c:v>
                </c:pt>
                <c:pt idx="7140">
                  <c:v>3.0560559999999999</c:v>
                </c:pt>
                <c:pt idx="7141">
                  <c:v>3.0545659999999999</c:v>
                </c:pt>
                <c:pt idx="7142">
                  <c:v>3.044613</c:v>
                </c:pt>
                <c:pt idx="7143">
                  <c:v>3.0610569999999999</c:v>
                </c:pt>
                <c:pt idx="7144">
                  <c:v>3.081251</c:v>
                </c:pt>
                <c:pt idx="7145">
                  <c:v>3.058484</c:v>
                </c:pt>
                <c:pt idx="7146">
                  <c:v>3.0423049999999998</c:v>
                </c:pt>
                <c:pt idx="7147">
                  <c:v>3.0484589999999998</c:v>
                </c:pt>
                <c:pt idx="7148">
                  <c:v>3.071466</c:v>
                </c:pt>
                <c:pt idx="7149">
                  <c:v>3.0783659999999999</c:v>
                </c:pt>
                <c:pt idx="7150">
                  <c:v>3.0861070000000002</c:v>
                </c:pt>
                <c:pt idx="7151">
                  <c:v>3.1095220000000001</c:v>
                </c:pt>
                <c:pt idx="7152">
                  <c:v>3.1080559999999999</c:v>
                </c:pt>
                <c:pt idx="7153">
                  <c:v>3.1026470000000002</c:v>
                </c:pt>
                <c:pt idx="7154">
                  <c:v>3.0939920000000001</c:v>
                </c:pt>
                <c:pt idx="7155">
                  <c:v>3.08779</c:v>
                </c:pt>
                <c:pt idx="7156">
                  <c:v>3.0814189999999999</c:v>
                </c:pt>
                <c:pt idx="7157">
                  <c:v>3.072308</c:v>
                </c:pt>
                <c:pt idx="7158">
                  <c:v>3.0749279999999999</c:v>
                </c:pt>
                <c:pt idx="7159">
                  <c:v>3.0852889999999999</c:v>
                </c:pt>
                <c:pt idx="7160">
                  <c:v>3.0736059999999998</c:v>
                </c:pt>
                <c:pt idx="7161">
                  <c:v>3.059758</c:v>
                </c:pt>
                <c:pt idx="7162">
                  <c:v>3.0702400000000001</c:v>
                </c:pt>
                <c:pt idx="7163">
                  <c:v>3.0658650000000001</c:v>
                </c:pt>
                <c:pt idx="7164">
                  <c:v>3.0604559999999998</c:v>
                </c:pt>
                <c:pt idx="7165">
                  <c:v>3.054878</c:v>
                </c:pt>
                <c:pt idx="7166">
                  <c:v>3.0467279999999999</c:v>
                </c:pt>
                <c:pt idx="7167">
                  <c:v>3.053652</c:v>
                </c:pt>
                <c:pt idx="7168">
                  <c:v>3.0657930000000002</c:v>
                </c:pt>
                <c:pt idx="7169">
                  <c:v>3.076082</c:v>
                </c:pt>
                <c:pt idx="7170">
                  <c:v>3.0835340000000002</c:v>
                </c:pt>
                <c:pt idx="7171">
                  <c:v>3.0901939999999999</c:v>
                </c:pt>
                <c:pt idx="7172">
                  <c:v>3.094401</c:v>
                </c:pt>
                <c:pt idx="7173">
                  <c:v>3.0969250000000001</c:v>
                </c:pt>
                <c:pt idx="7174">
                  <c:v>3.0981269999999999</c:v>
                </c:pt>
                <c:pt idx="7175">
                  <c:v>3.094665</c:v>
                </c:pt>
                <c:pt idx="7176">
                  <c:v>3.178134</c:v>
                </c:pt>
                <c:pt idx="7177">
                  <c:v>3.2696559999999999</c:v>
                </c:pt>
                <c:pt idx="7178">
                  <c:v>3.2641749999999998</c:v>
                </c:pt>
                <c:pt idx="7179">
                  <c:v>3.185514</c:v>
                </c:pt>
                <c:pt idx="7180">
                  <c:v>3.0711050000000002</c:v>
                </c:pt>
                <c:pt idx="7181">
                  <c:v>2.9691010000000002</c:v>
                </c:pt>
                <c:pt idx="7182">
                  <c:v>2.9173420000000001</c:v>
                </c:pt>
                <c:pt idx="7183">
                  <c:v>2.8928929999999999</c:v>
                </c:pt>
                <c:pt idx="7184">
                  <c:v>2.9138320000000002</c:v>
                </c:pt>
                <c:pt idx="7185">
                  <c:v>2.9767459999999999</c:v>
                </c:pt>
                <c:pt idx="7186">
                  <c:v>3.0200200000000001</c:v>
                </c:pt>
                <c:pt idx="7187">
                  <c:v>3.0232649999999999</c:v>
                </c:pt>
                <c:pt idx="7188">
                  <c:v>3.0406219999999999</c:v>
                </c:pt>
                <c:pt idx="7189">
                  <c:v>3.063869</c:v>
                </c:pt>
                <c:pt idx="7190">
                  <c:v>3.037064</c:v>
                </c:pt>
                <c:pt idx="7191">
                  <c:v>3.0058829999999999</c:v>
                </c:pt>
                <c:pt idx="7192">
                  <c:v>2.98028</c:v>
                </c:pt>
                <c:pt idx="7193">
                  <c:v>2.9824920000000001</c:v>
                </c:pt>
                <c:pt idx="7194">
                  <c:v>2.996267</c:v>
                </c:pt>
                <c:pt idx="7195">
                  <c:v>2.9849679999999998</c:v>
                </c:pt>
                <c:pt idx="7196">
                  <c:v>3.074808</c:v>
                </c:pt>
                <c:pt idx="7197">
                  <c:v>3.128803</c:v>
                </c:pt>
                <c:pt idx="7198">
                  <c:v>3.116663</c:v>
                </c:pt>
                <c:pt idx="7199">
                  <c:v>3.0789909999999998</c:v>
                </c:pt>
                <c:pt idx="7200">
                  <c:v>3.0990890000000002</c:v>
                </c:pt>
                <c:pt idx="7201">
                  <c:v>3.118754</c:v>
                </c:pt>
                <c:pt idx="7202">
                  <c:v>3.0778129999999999</c:v>
                </c:pt>
                <c:pt idx="7203">
                  <c:v>3.0387230000000001</c:v>
                </c:pt>
                <c:pt idx="7204">
                  <c:v>3.0142500000000001</c:v>
                </c:pt>
                <c:pt idx="7205">
                  <c:v>3.0176150000000002</c:v>
                </c:pt>
                <c:pt idx="7206">
                  <c:v>3.0798079999999999</c:v>
                </c:pt>
                <c:pt idx="7207">
                  <c:v>3.1119500000000002</c:v>
                </c:pt>
                <c:pt idx="7208">
                  <c:v>3.1108929999999999</c:v>
                </c:pt>
                <c:pt idx="7209">
                  <c:v>3.1083440000000002</c:v>
                </c:pt>
                <c:pt idx="7210">
                  <c:v>3.1032959999999998</c:v>
                </c:pt>
                <c:pt idx="7211">
                  <c:v>3.1100509999999999</c:v>
                </c:pt>
                <c:pt idx="7212">
                  <c:v>3.1156290000000002</c:v>
                </c:pt>
                <c:pt idx="7213">
                  <c:v>3.1135130000000002</c:v>
                </c:pt>
                <c:pt idx="7214">
                  <c:v>3.1038009999999998</c:v>
                </c:pt>
                <c:pt idx="7215">
                  <c:v>3.0909390000000001</c:v>
                </c:pt>
                <c:pt idx="7216">
                  <c:v>3.0762499999999999</c:v>
                </c:pt>
                <c:pt idx="7217">
                  <c:v>3.0679560000000001</c:v>
                </c:pt>
                <c:pt idx="7218">
                  <c:v>3.044324</c:v>
                </c:pt>
                <c:pt idx="7219">
                  <c:v>3.0379299999999998</c:v>
                </c:pt>
                <c:pt idx="7220">
                  <c:v>3.0489160000000002</c:v>
                </c:pt>
                <c:pt idx="7221">
                  <c:v>3.0548540000000002</c:v>
                </c:pt>
                <c:pt idx="7222">
                  <c:v>3.0533160000000001</c:v>
                </c:pt>
                <c:pt idx="7223">
                  <c:v>3.0643020000000001</c:v>
                </c:pt>
                <c:pt idx="7224">
                  <c:v>3.0652879999999998</c:v>
                </c:pt>
                <c:pt idx="7225">
                  <c:v>3.0586039999999999</c:v>
                </c:pt>
                <c:pt idx="7226">
                  <c:v>3.0822600000000002</c:v>
                </c:pt>
                <c:pt idx="7227">
                  <c:v>3.1038730000000001</c:v>
                </c:pt>
                <c:pt idx="7228">
                  <c:v>3.0950739999999999</c:v>
                </c:pt>
                <c:pt idx="7229">
                  <c:v>3.0700959999999999</c:v>
                </c:pt>
                <c:pt idx="7230">
                  <c:v>3.0651679999999999</c:v>
                </c:pt>
                <c:pt idx="7231">
                  <c:v>3.0692780000000002</c:v>
                </c:pt>
                <c:pt idx="7232">
                  <c:v>3.091564</c:v>
                </c:pt>
                <c:pt idx="7233">
                  <c:v>3.1015169999999999</c:v>
                </c:pt>
                <c:pt idx="7234">
                  <c:v>3.0974780000000002</c:v>
                </c:pt>
                <c:pt idx="7235">
                  <c:v>3.0843039999999999</c:v>
                </c:pt>
                <c:pt idx="7236">
                  <c:v>3.0626190000000002</c:v>
                </c:pt>
                <c:pt idx="7237">
                  <c:v>3.06298</c:v>
                </c:pt>
                <c:pt idx="7238">
                  <c:v>3.053099</c:v>
                </c:pt>
                <c:pt idx="7239">
                  <c:v>3.0367280000000001</c:v>
                </c:pt>
                <c:pt idx="7240">
                  <c:v>3.0384350000000002</c:v>
                </c:pt>
                <c:pt idx="7241">
                  <c:v>3.042065</c:v>
                </c:pt>
                <c:pt idx="7242">
                  <c:v>3.0346120000000001</c:v>
                </c:pt>
                <c:pt idx="7243">
                  <c:v>3.0590609999999998</c:v>
                </c:pt>
                <c:pt idx="7244">
                  <c:v>3.0776210000000002</c:v>
                </c:pt>
                <c:pt idx="7245">
                  <c:v>3.068702</c:v>
                </c:pt>
                <c:pt idx="7246">
                  <c:v>3.0568249999999999</c:v>
                </c:pt>
                <c:pt idx="7247">
                  <c:v>3.0477859999999999</c:v>
                </c:pt>
                <c:pt idx="7248">
                  <c:v>3.0509599999999999</c:v>
                </c:pt>
                <c:pt idx="7249">
                  <c:v>3.0707450000000001</c:v>
                </c:pt>
                <c:pt idx="7250">
                  <c:v>3.0846640000000001</c:v>
                </c:pt>
                <c:pt idx="7251">
                  <c:v>3.0951939999999998</c:v>
                </c:pt>
                <c:pt idx="7252">
                  <c:v>3.1121430000000001</c:v>
                </c:pt>
                <c:pt idx="7253">
                  <c:v>3.1377220000000001</c:v>
                </c:pt>
                <c:pt idx="7254">
                  <c:v>3.1353420000000001</c:v>
                </c:pt>
                <c:pt idx="7255">
                  <c:v>3.1149079999999998</c:v>
                </c:pt>
                <c:pt idx="7256">
                  <c:v>3.0743510000000001</c:v>
                </c:pt>
                <c:pt idx="7257">
                  <c:v>3.034732</c:v>
                </c:pt>
                <c:pt idx="7258">
                  <c:v>3.0465119999999999</c:v>
                </c:pt>
                <c:pt idx="7259">
                  <c:v>3.1231529999999998</c:v>
                </c:pt>
                <c:pt idx="7260">
                  <c:v>3.1444290000000001</c:v>
                </c:pt>
                <c:pt idx="7261">
                  <c:v>3.124355</c:v>
                </c:pt>
                <c:pt idx="7262">
                  <c:v>3.053436</c:v>
                </c:pt>
                <c:pt idx="7263">
                  <c:v>2.9568650000000001</c:v>
                </c:pt>
                <c:pt idx="7264">
                  <c:v>2.8840460000000001</c:v>
                </c:pt>
                <c:pt idx="7265">
                  <c:v>2.8394029999999999</c:v>
                </c:pt>
                <c:pt idx="7266">
                  <c:v>2.8847909999999999</c:v>
                </c:pt>
                <c:pt idx="7267">
                  <c:v>2.9517440000000001</c:v>
                </c:pt>
                <c:pt idx="7268">
                  <c:v>3.045623</c:v>
                </c:pt>
                <c:pt idx="7269">
                  <c:v>3.1667869999999998</c:v>
                </c:pt>
                <c:pt idx="7270">
                  <c:v>3.178976</c:v>
                </c:pt>
                <c:pt idx="7271">
                  <c:v>3.1669070000000001</c:v>
                </c:pt>
                <c:pt idx="7272">
                  <c:v>3.2169840000000001</c:v>
                </c:pt>
                <c:pt idx="7273">
                  <c:v>3.1772209999999999</c:v>
                </c:pt>
                <c:pt idx="7274">
                  <c:v>3.0684369999999999</c:v>
                </c:pt>
                <c:pt idx="7275">
                  <c:v>3.0304530000000001</c:v>
                </c:pt>
                <c:pt idx="7276">
                  <c:v>3.0400930000000002</c:v>
                </c:pt>
                <c:pt idx="7277">
                  <c:v>3.0741589999999999</c:v>
                </c:pt>
                <c:pt idx="7278">
                  <c:v>3.0753370000000002</c:v>
                </c:pt>
                <c:pt idx="7279">
                  <c:v>3.0848089999999999</c:v>
                </c:pt>
                <c:pt idx="7280">
                  <c:v>3.0629080000000002</c:v>
                </c:pt>
                <c:pt idx="7281">
                  <c:v>3.090506</c:v>
                </c:pt>
                <c:pt idx="7282">
                  <c:v>3.1049790000000002</c:v>
                </c:pt>
                <c:pt idx="7283">
                  <c:v>3.0986319999999998</c:v>
                </c:pt>
                <c:pt idx="7284">
                  <c:v>3.0957949999999999</c:v>
                </c:pt>
                <c:pt idx="7285">
                  <c:v>3.1018289999999999</c:v>
                </c:pt>
                <c:pt idx="7286">
                  <c:v>3.1064210000000001</c:v>
                </c:pt>
                <c:pt idx="7287">
                  <c:v>3.1077910000000002</c:v>
                </c:pt>
                <c:pt idx="7288">
                  <c:v>3.1141139999999998</c:v>
                </c:pt>
                <c:pt idx="7289">
                  <c:v>3.1082239999999999</c:v>
                </c:pt>
                <c:pt idx="7290">
                  <c:v>3.1147870000000002</c:v>
                </c:pt>
                <c:pt idx="7291">
                  <c:v>3.082741</c:v>
                </c:pt>
                <c:pt idx="7292">
                  <c:v>3.0452379999999999</c:v>
                </c:pt>
                <c:pt idx="7293">
                  <c:v>3.060095</c:v>
                </c:pt>
                <c:pt idx="7294">
                  <c:v>3.065264</c:v>
                </c:pt>
                <c:pt idx="7295">
                  <c:v>3.0619459999999998</c:v>
                </c:pt>
                <c:pt idx="7296">
                  <c:v>3.076587</c:v>
                </c:pt>
                <c:pt idx="7297">
                  <c:v>3.0677400000000001</c:v>
                </c:pt>
                <c:pt idx="7298">
                  <c:v>3.0487479999999998</c:v>
                </c:pt>
                <c:pt idx="7299">
                  <c:v>3.0474260000000002</c:v>
                </c:pt>
                <c:pt idx="7300">
                  <c:v>3.0464639999999998</c:v>
                </c:pt>
                <c:pt idx="7301">
                  <c:v>3.043844</c:v>
                </c:pt>
                <c:pt idx="7302">
                  <c:v>3.0314869999999998</c:v>
                </c:pt>
                <c:pt idx="7303">
                  <c:v>3.017471</c:v>
                </c:pt>
                <c:pt idx="7304">
                  <c:v>3.015139</c:v>
                </c:pt>
                <c:pt idx="7305">
                  <c:v>3.014202</c:v>
                </c:pt>
                <c:pt idx="7306">
                  <c:v>3.007206</c:v>
                </c:pt>
                <c:pt idx="7307">
                  <c:v>3.0278809999999998</c:v>
                </c:pt>
                <c:pt idx="7308">
                  <c:v>3.059037</c:v>
                </c:pt>
                <c:pt idx="7309">
                  <c:v>3.09178</c:v>
                </c:pt>
                <c:pt idx="7310">
                  <c:v>3.101445</c:v>
                </c:pt>
                <c:pt idx="7311">
                  <c:v>3.0891359999999999</c:v>
                </c:pt>
                <c:pt idx="7312">
                  <c:v>3.0784379999999998</c:v>
                </c:pt>
                <c:pt idx="7313">
                  <c:v>3.0732689999999998</c:v>
                </c:pt>
                <c:pt idx="7314">
                  <c:v>3.070865</c:v>
                </c:pt>
                <c:pt idx="7315">
                  <c:v>3.068365</c:v>
                </c:pt>
                <c:pt idx="7316">
                  <c:v>3.0669949999999999</c:v>
                </c:pt>
                <c:pt idx="7317">
                  <c:v>3.0844239999999998</c:v>
                </c:pt>
                <c:pt idx="7318">
                  <c:v>3.1044260000000001</c:v>
                </c:pt>
                <c:pt idx="7319">
                  <c:v>3.1461600000000001</c:v>
                </c:pt>
                <c:pt idx="7320">
                  <c:v>3.169359</c:v>
                </c:pt>
                <c:pt idx="7321">
                  <c:v>3.1302210000000001</c:v>
                </c:pt>
                <c:pt idx="7322">
                  <c:v>3.0935350000000001</c:v>
                </c:pt>
                <c:pt idx="7323">
                  <c:v>3.0772840000000001</c:v>
                </c:pt>
                <c:pt idx="7324">
                  <c:v>3.0239379999999998</c:v>
                </c:pt>
                <c:pt idx="7325">
                  <c:v>3.0087679999999999</c:v>
                </c:pt>
                <c:pt idx="7326">
                  <c:v>3.0453579999999998</c:v>
                </c:pt>
                <c:pt idx="7327">
                  <c:v>3.0846879999999999</c:v>
                </c:pt>
                <c:pt idx="7328">
                  <c:v>3.1327699999999998</c:v>
                </c:pt>
                <c:pt idx="7329">
                  <c:v>3.142963</c:v>
                </c:pt>
                <c:pt idx="7330">
                  <c:v>3.1168309999999999</c:v>
                </c:pt>
                <c:pt idx="7331">
                  <c:v>3.0742069999999999</c:v>
                </c:pt>
                <c:pt idx="7332">
                  <c:v>3.0395400000000001</c:v>
                </c:pt>
                <c:pt idx="7333">
                  <c:v>3.0086719999999998</c:v>
                </c:pt>
                <c:pt idx="7334">
                  <c:v>2.9964599999999999</c:v>
                </c:pt>
                <c:pt idx="7335">
                  <c:v>3.0121579999999999</c:v>
                </c:pt>
                <c:pt idx="7336">
                  <c:v>3.0172310000000002</c:v>
                </c:pt>
                <c:pt idx="7337">
                  <c:v>3.0569220000000001</c:v>
                </c:pt>
                <c:pt idx="7338">
                  <c:v>3.0989439999999999</c:v>
                </c:pt>
                <c:pt idx="7339">
                  <c:v>3.1273369999999998</c:v>
                </c:pt>
                <c:pt idx="7340">
                  <c:v>3.1318079999999999</c:v>
                </c:pt>
                <c:pt idx="7341">
                  <c:v>3.0831740000000001</c:v>
                </c:pt>
                <c:pt idx="7342">
                  <c:v>3.042834</c:v>
                </c:pt>
                <c:pt idx="7343">
                  <c:v>3.011028</c:v>
                </c:pt>
                <c:pt idx="7344">
                  <c:v>2.9920599999999999</c:v>
                </c:pt>
                <c:pt idx="7345">
                  <c:v>2.99057</c:v>
                </c:pt>
                <c:pt idx="7346">
                  <c:v>3.0033590000000001</c:v>
                </c:pt>
                <c:pt idx="7347">
                  <c:v>3.056489</c:v>
                </c:pt>
                <c:pt idx="7348">
                  <c:v>3.063869</c:v>
                </c:pt>
                <c:pt idx="7349">
                  <c:v>2.9970370000000002</c:v>
                </c:pt>
                <c:pt idx="7350">
                  <c:v>2.9285450000000002</c:v>
                </c:pt>
                <c:pt idx="7351">
                  <c:v>2.9167890000000001</c:v>
                </c:pt>
                <c:pt idx="7352">
                  <c:v>2.9925890000000002</c:v>
                </c:pt>
                <c:pt idx="7353">
                  <c:v>3.0078550000000002</c:v>
                </c:pt>
                <c:pt idx="7354">
                  <c:v>3.0408629999999999</c:v>
                </c:pt>
                <c:pt idx="7355">
                  <c:v>3.0862989999999999</c:v>
                </c:pt>
                <c:pt idx="7356">
                  <c:v>3.142963</c:v>
                </c:pt>
                <c:pt idx="7357">
                  <c:v>3.127745</c:v>
                </c:pt>
                <c:pt idx="7358">
                  <c:v>3.086395</c:v>
                </c:pt>
                <c:pt idx="7359">
                  <c:v>3.0618020000000001</c:v>
                </c:pt>
                <c:pt idx="7360">
                  <c:v>3.0736300000000001</c:v>
                </c:pt>
                <c:pt idx="7361">
                  <c:v>3.0963959999999999</c:v>
                </c:pt>
                <c:pt idx="7362">
                  <c:v>3.079472</c:v>
                </c:pt>
                <c:pt idx="7363">
                  <c:v>3.0826210000000001</c:v>
                </c:pt>
                <c:pt idx="7364">
                  <c:v>3.1263510000000001</c:v>
                </c:pt>
                <c:pt idx="7365">
                  <c:v>3.134741</c:v>
                </c:pt>
                <c:pt idx="7366">
                  <c:v>3.1198839999999999</c:v>
                </c:pt>
                <c:pt idx="7367">
                  <c:v>3.1160610000000002</c:v>
                </c:pt>
                <c:pt idx="7368">
                  <c:v>3.09517</c:v>
                </c:pt>
                <c:pt idx="7369">
                  <c:v>3.0965889999999998</c:v>
                </c:pt>
                <c:pt idx="7370">
                  <c:v>3.0892559999999998</c:v>
                </c:pt>
                <c:pt idx="7371">
                  <c:v>3.0621390000000002</c:v>
                </c:pt>
                <c:pt idx="7372">
                  <c:v>3.0154999999999998</c:v>
                </c:pt>
                <c:pt idx="7373">
                  <c:v>2.9641009999999999</c:v>
                </c:pt>
                <c:pt idx="7374">
                  <c:v>2.9931420000000002</c:v>
                </c:pt>
                <c:pt idx="7375">
                  <c:v>3.0399729999999998</c:v>
                </c:pt>
                <c:pt idx="7376">
                  <c:v>3.0560320000000001</c:v>
                </c:pt>
                <c:pt idx="7377">
                  <c:v>3.0986319999999998</c:v>
                </c:pt>
                <c:pt idx="7378">
                  <c:v>3.0955550000000001</c:v>
                </c:pt>
                <c:pt idx="7379">
                  <c:v>3.0630280000000001</c:v>
                </c:pt>
                <c:pt idx="7380">
                  <c:v>3.0555750000000002</c:v>
                </c:pt>
                <c:pt idx="7381">
                  <c:v>3.1060120000000002</c:v>
                </c:pt>
                <c:pt idx="7382">
                  <c:v>3.1027670000000001</c:v>
                </c:pt>
                <c:pt idx="7383">
                  <c:v>3.0878619999999999</c:v>
                </c:pt>
                <c:pt idx="7384">
                  <c:v>3.0781969999999998</c:v>
                </c:pt>
                <c:pt idx="7385">
                  <c:v>3.0615619999999999</c:v>
                </c:pt>
                <c:pt idx="7386">
                  <c:v>3.0507909999999998</c:v>
                </c:pt>
                <c:pt idx="7387">
                  <c:v>3.0409109999999999</c:v>
                </c:pt>
                <c:pt idx="7388">
                  <c:v>3.0498059999999998</c:v>
                </c:pt>
                <c:pt idx="7389">
                  <c:v>3.0612249999999999</c:v>
                </c:pt>
                <c:pt idx="7390">
                  <c:v>3.0218219999999998</c:v>
                </c:pt>
                <c:pt idx="7391">
                  <c:v>2.9954260000000001</c:v>
                </c:pt>
                <c:pt idx="7392">
                  <c:v>2.995714</c:v>
                </c:pt>
                <c:pt idx="7393">
                  <c:v>2.9981420000000001</c:v>
                </c:pt>
                <c:pt idx="7394">
                  <c:v>3.0201880000000001</c:v>
                </c:pt>
                <c:pt idx="7395">
                  <c:v>3.0454300000000001</c:v>
                </c:pt>
                <c:pt idx="7396">
                  <c:v>3.0675479999999999</c:v>
                </c:pt>
                <c:pt idx="7397">
                  <c:v>3.0975259999999998</c:v>
                </c:pt>
                <c:pt idx="7398">
                  <c:v>3.1237539999999999</c:v>
                </c:pt>
                <c:pt idx="7399">
                  <c:v>3.1000260000000002</c:v>
                </c:pt>
                <c:pt idx="7400">
                  <c:v>3.0926459999999998</c:v>
                </c:pt>
                <c:pt idx="7401">
                  <c:v>3.120196</c:v>
                </c:pt>
                <c:pt idx="7402">
                  <c:v>3.1273840000000002</c:v>
                </c:pt>
                <c:pt idx="7403">
                  <c:v>3.1251009999999999</c:v>
                </c:pt>
                <c:pt idx="7404">
                  <c:v>3.0998100000000002</c:v>
                </c:pt>
                <c:pt idx="7405">
                  <c:v>3.0841599999999998</c:v>
                </c:pt>
                <c:pt idx="7406">
                  <c:v>3.0778129999999999</c:v>
                </c:pt>
                <c:pt idx="7407">
                  <c:v>3.0607440000000001</c:v>
                </c:pt>
                <c:pt idx="7408">
                  <c:v>3.0509360000000001</c:v>
                </c:pt>
                <c:pt idx="7409">
                  <c:v>3.062379</c:v>
                </c:pt>
                <c:pt idx="7410">
                  <c:v>3.084184</c:v>
                </c:pt>
                <c:pt idx="7411">
                  <c:v>3.1473620000000002</c:v>
                </c:pt>
                <c:pt idx="7412">
                  <c:v>3.1982080000000002</c:v>
                </c:pt>
                <c:pt idx="7413">
                  <c:v>3.1803940000000002</c:v>
                </c:pt>
                <c:pt idx="7414">
                  <c:v>3.1153879999999998</c:v>
                </c:pt>
                <c:pt idx="7415">
                  <c:v>3.0503589999999998</c:v>
                </c:pt>
                <c:pt idx="7416">
                  <c:v>3.001436</c:v>
                </c:pt>
                <c:pt idx="7417">
                  <c:v>2.9693420000000001</c:v>
                </c:pt>
                <c:pt idx="7418">
                  <c:v>2.9700389999999999</c:v>
                </c:pt>
                <c:pt idx="7419">
                  <c:v>3.0105469999999999</c:v>
                </c:pt>
                <c:pt idx="7420">
                  <c:v>3.0310540000000001</c:v>
                </c:pt>
                <c:pt idx="7421">
                  <c:v>3.028794</c:v>
                </c:pt>
                <c:pt idx="7422">
                  <c:v>3.0160529999999999</c:v>
                </c:pt>
                <c:pt idx="7423">
                  <c:v>3.0165820000000001</c:v>
                </c:pt>
                <c:pt idx="7424">
                  <c:v>3.0417040000000002</c:v>
                </c:pt>
                <c:pt idx="7425">
                  <c:v>3.0316550000000002</c:v>
                </c:pt>
                <c:pt idx="7426">
                  <c:v>2.9815550000000002</c:v>
                </c:pt>
                <c:pt idx="7427">
                  <c:v>2.9789099999999999</c:v>
                </c:pt>
                <c:pt idx="7428">
                  <c:v>2.9445320000000001</c:v>
                </c:pt>
                <c:pt idx="7429">
                  <c:v>2.9715539999999998</c:v>
                </c:pt>
                <c:pt idx="7430">
                  <c:v>3.0255730000000001</c:v>
                </c:pt>
                <c:pt idx="7431">
                  <c:v>3.0673309999999998</c:v>
                </c:pt>
                <c:pt idx="7432">
                  <c:v>3.150271</c:v>
                </c:pt>
                <c:pt idx="7433">
                  <c:v>3.1942409999999999</c:v>
                </c:pt>
                <c:pt idx="7434">
                  <c:v>3.2002510000000002</c:v>
                </c:pt>
                <c:pt idx="7435">
                  <c:v>3.1737350000000002</c:v>
                </c:pt>
                <c:pt idx="7436">
                  <c:v>3.1132490000000002</c:v>
                </c:pt>
                <c:pt idx="7437">
                  <c:v>3.0860110000000001</c:v>
                </c:pt>
                <c:pt idx="7438">
                  <c:v>3.0503110000000002</c:v>
                </c:pt>
                <c:pt idx="7439">
                  <c:v>3.010812</c:v>
                </c:pt>
                <c:pt idx="7440">
                  <c:v>2.9969399999999999</c:v>
                </c:pt>
                <c:pt idx="7441">
                  <c:v>3.0132159999999999</c:v>
                </c:pt>
                <c:pt idx="7442">
                  <c:v>3.0369679999999999</c:v>
                </c:pt>
                <c:pt idx="7443">
                  <c:v>3.0883189999999998</c:v>
                </c:pt>
                <c:pt idx="7444">
                  <c:v>3.1469299999999998</c:v>
                </c:pt>
                <c:pt idx="7445">
                  <c:v>3.1392850000000001</c:v>
                </c:pt>
                <c:pt idx="7446">
                  <c:v>3.1215670000000002</c:v>
                </c:pt>
                <c:pt idx="7447">
                  <c:v>3.0981030000000001</c:v>
                </c:pt>
                <c:pt idx="7448">
                  <c:v>3.0634130000000002</c:v>
                </c:pt>
                <c:pt idx="7449">
                  <c:v>3.0844</c:v>
                </c:pt>
                <c:pt idx="7450">
                  <c:v>3.1033200000000001</c:v>
                </c:pt>
                <c:pt idx="7451">
                  <c:v>3.123418</c:v>
                </c:pt>
                <c:pt idx="7452">
                  <c:v>3.1347170000000002</c:v>
                </c:pt>
                <c:pt idx="7453">
                  <c:v>3.1214460000000002</c:v>
                </c:pt>
                <c:pt idx="7454">
                  <c:v>3.0893039999999998</c:v>
                </c:pt>
                <c:pt idx="7455">
                  <c:v>3.0607440000000001</c:v>
                </c:pt>
                <c:pt idx="7456">
                  <c:v>3.045887</c:v>
                </c:pt>
                <c:pt idx="7457">
                  <c:v>3.0330249999999999</c:v>
                </c:pt>
                <c:pt idx="7458">
                  <c:v>3.0314869999999998</c:v>
                </c:pt>
                <c:pt idx="7459">
                  <c:v>3.0418240000000001</c:v>
                </c:pt>
                <c:pt idx="7460">
                  <c:v>3.0576189999999999</c:v>
                </c:pt>
                <c:pt idx="7461">
                  <c:v>3.0679560000000001</c:v>
                </c:pt>
                <c:pt idx="7462">
                  <c:v>3.072476</c:v>
                </c:pt>
                <c:pt idx="7463">
                  <c:v>3.0729570000000002</c:v>
                </c:pt>
                <c:pt idx="7464">
                  <c:v>3.0875729999999999</c:v>
                </c:pt>
                <c:pt idx="7465">
                  <c:v>3.094112</c:v>
                </c:pt>
                <c:pt idx="7466">
                  <c:v>3.0780530000000002</c:v>
                </c:pt>
                <c:pt idx="7467">
                  <c:v>3.054373</c:v>
                </c:pt>
                <c:pt idx="7468">
                  <c:v>3.0310779999999999</c:v>
                </c:pt>
                <c:pt idx="7469">
                  <c:v>3.0227599999999999</c:v>
                </c:pt>
                <c:pt idx="7470">
                  <c:v>3.0400930000000002</c:v>
                </c:pt>
                <c:pt idx="7471">
                  <c:v>3.0575230000000002</c:v>
                </c:pt>
                <c:pt idx="7472">
                  <c:v>3.0838709999999998</c:v>
                </c:pt>
                <c:pt idx="7473">
                  <c:v>3.1179610000000002</c:v>
                </c:pt>
                <c:pt idx="7474">
                  <c:v>3.0974780000000002</c:v>
                </c:pt>
                <c:pt idx="7475">
                  <c:v>3.0995699999999999</c:v>
                </c:pt>
                <c:pt idx="7476">
                  <c:v>3.107936</c:v>
                </c:pt>
                <c:pt idx="7477">
                  <c:v>3.098055</c:v>
                </c:pt>
                <c:pt idx="7478">
                  <c:v>3.0925500000000001</c:v>
                </c:pt>
                <c:pt idx="7479">
                  <c:v>3.0786060000000002</c:v>
                </c:pt>
                <c:pt idx="7480">
                  <c:v>3.0558399999999999</c:v>
                </c:pt>
                <c:pt idx="7481">
                  <c:v>3.0540370000000001</c:v>
                </c:pt>
                <c:pt idx="7482">
                  <c:v>3.0571619999999999</c:v>
                </c:pt>
                <c:pt idx="7483">
                  <c:v>3.059374</c:v>
                </c:pt>
                <c:pt idx="7484">
                  <c:v>3.068581</c:v>
                </c:pt>
                <c:pt idx="7485">
                  <c:v>3.0798320000000001</c:v>
                </c:pt>
                <c:pt idx="7486">
                  <c:v>3.0928140000000002</c:v>
                </c:pt>
                <c:pt idx="7487">
                  <c:v>3.1135130000000002</c:v>
                </c:pt>
                <c:pt idx="7488">
                  <c:v>3.129067</c:v>
                </c:pt>
                <c:pt idx="7489">
                  <c:v>3.1432509999999998</c:v>
                </c:pt>
                <c:pt idx="7490">
                  <c:v>3.1378659999999998</c:v>
                </c:pt>
                <c:pt idx="7491">
                  <c:v>3.1031520000000001</c:v>
                </c:pt>
                <c:pt idx="7492">
                  <c:v>3.0766830000000001</c:v>
                </c:pt>
                <c:pt idx="7493">
                  <c:v>3.061706</c:v>
                </c:pt>
                <c:pt idx="7494">
                  <c:v>3.096949</c:v>
                </c:pt>
                <c:pt idx="7495">
                  <c:v>3.1161089999999998</c:v>
                </c:pt>
                <c:pt idx="7496">
                  <c:v>3.095507</c:v>
                </c:pt>
                <c:pt idx="7497">
                  <c:v>3.0562010000000002</c:v>
                </c:pt>
                <c:pt idx="7498">
                  <c:v>3.0379779999999998</c:v>
                </c:pt>
                <c:pt idx="7499">
                  <c:v>3.0238900000000002</c:v>
                </c:pt>
                <c:pt idx="7500">
                  <c:v>3.037785</c:v>
                </c:pt>
                <c:pt idx="7501">
                  <c:v>3.041512</c:v>
                </c:pt>
                <c:pt idx="7502">
                  <c:v>3.0269910000000002</c:v>
                </c:pt>
                <c:pt idx="7503">
                  <c:v>3.0327609999999998</c:v>
                </c:pt>
                <c:pt idx="7504">
                  <c:v>3.0097779999999998</c:v>
                </c:pt>
                <c:pt idx="7505">
                  <c:v>2.9866269999999999</c:v>
                </c:pt>
                <c:pt idx="7506">
                  <c:v>3.030694</c:v>
                </c:pt>
                <c:pt idx="7507">
                  <c:v>3.0211250000000001</c:v>
                </c:pt>
                <c:pt idx="7508">
                  <c:v>2.9882620000000002</c:v>
                </c:pt>
                <c:pt idx="7509">
                  <c:v>2.9867949999999999</c:v>
                </c:pt>
                <c:pt idx="7510">
                  <c:v>2.9716740000000001</c:v>
                </c:pt>
                <c:pt idx="7511">
                  <c:v>3.020308</c:v>
                </c:pt>
                <c:pt idx="7512">
                  <c:v>3.0436269999999999</c:v>
                </c:pt>
                <c:pt idx="7513">
                  <c:v>3.0537480000000001</c:v>
                </c:pt>
                <c:pt idx="7514">
                  <c:v>3.0507430000000002</c:v>
                </c:pt>
                <c:pt idx="7515">
                  <c:v>3.0683889999999998</c:v>
                </c:pt>
                <c:pt idx="7516">
                  <c:v>3.0882700000000001</c:v>
                </c:pt>
                <c:pt idx="7517">
                  <c:v>3.078077</c:v>
                </c:pt>
                <c:pt idx="7518">
                  <c:v>3.065817</c:v>
                </c:pt>
                <c:pt idx="7519">
                  <c:v>3.0653600000000001</c:v>
                </c:pt>
                <c:pt idx="7520">
                  <c:v>3.071466</c:v>
                </c:pt>
                <c:pt idx="7521">
                  <c:v>3.080457</c:v>
                </c:pt>
                <c:pt idx="7522">
                  <c:v>3.076851</c:v>
                </c:pt>
                <c:pt idx="7523">
                  <c:v>3.1031040000000001</c:v>
                </c:pt>
                <c:pt idx="7524">
                  <c:v>3.1352699999999998</c:v>
                </c:pt>
                <c:pt idx="7525">
                  <c:v>3.1290909999999998</c:v>
                </c:pt>
                <c:pt idx="7526">
                  <c:v>3.105315</c:v>
                </c:pt>
                <c:pt idx="7527">
                  <c:v>3.1046420000000001</c:v>
                </c:pt>
                <c:pt idx="7528">
                  <c:v>3.0771639999999998</c:v>
                </c:pt>
                <c:pt idx="7529">
                  <c:v>3.055094</c:v>
                </c:pt>
                <c:pt idx="7530">
                  <c:v>3.0424250000000002</c:v>
                </c:pt>
                <c:pt idx="7531">
                  <c:v>3.0326409999999999</c:v>
                </c:pt>
                <c:pt idx="7532">
                  <c:v>3.0350450000000002</c:v>
                </c:pt>
                <c:pt idx="7533">
                  <c:v>3.0770919999999999</c:v>
                </c:pt>
                <c:pt idx="7534">
                  <c:v>3.0993050000000002</c:v>
                </c:pt>
                <c:pt idx="7535">
                  <c:v>3.091059</c:v>
                </c:pt>
                <c:pt idx="7536">
                  <c:v>3.0693510000000002</c:v>
                </c:pt>
                <c:pt idx="7537">
                  <c:v>3.068149</c:v>
                </c:pt>
                <c:pt idx="7538">
                  <c:v>3.1008200000000001</c:v>
                </c:pt>
                <c:pt idx="7539">
                  <c:v>3.1140180000000002</c:v>
                </c:pt>
                <c:pt idx="7540">
                  <c:v>3.107335</c:v>
                </c:pt>
                <c:pt idx="7541">
                  <c:v>3.090795</c:v>
                </c:pt>
                <c:pt idx="7542">
                  <c:v>3.0601669999999999</c:v>
                </c:pt>
                <c:pt idx="7543">
                  <c:v>3.0423529999999999</c:v>
                </c:pt>
                <c:pt idx="7544">
                  <c:v>3.0333380000000001</c:v>
                </c:pt>
                <c:pt idx="7545">
                  <c:v>3.0248270000000002</c:v>
                </c:pt>
                <c:pt idx="7546">
                  <c:v>3.0126149999999998</c:v>
                </c:pt>
                <c:pt idx="7547">
                  <c:v>2.9956900000000002</c:v>
                </c:pt>
                <c:pt idx="7548">
                  <c:v>3.0352130000000002</c:v>
                </c:pt>
                <c:pt idx="7549">
                  <c:v>3.0940639999999999</c:v>
                </c:pt>
                <c:pt idx="7550">
                  <c:v>3.1439720000000002</c:v>
                </c:pt>
                <c:pt idx="7551">
                  <c:v>3.1890000000000001</c:v>
                </c:pt>
                <c:pt idx="7552">
                  <c:v>3.1858749999999998</c:v>
                </c:pt>
                <c:pt idx="7553">
                  <c:v>3.120269</c:v>
                </c:pt>
                <c:pt idx="7554">
                  <c:v>3.0763699999999998</c:v>
                </c:pt>
                <c:pt idx="7555">
                  <c:v>3.0434350000000001</c:v>
                </c:pt>
                <c:pt idx="7556">
                  <c:v>3.0011480000000001</c:v>
                </c:pt>
                <c:pt idx="7557">
                  <c:v>2.9996330000000002</c:v>
                </c:pt>
                <c:pt idx="7558">
                  <c:v>3.0375209999999999</c:v>
                </c:pt>
                <c:pt idx="7559">
                  <c:v>3.0743510000000001</c:v>
                </c:pt>
                <c:pt idx="7560">
                  <c:v>3.090554</c:v>
                </c:pt>
                <c:pt idx="7561">
                  <c:v>3.0879340000000002</c:v>
                </c:pt>
                <c:pt idx="7562">
                  <c:v>3.0696629999999998</c:v>
                </c:pt>
                <c:pt idx="7563">
                  <c:v>3.057042</c:v>
                </c:pt>
                <c:pt idx="7564">
                  <c:v>3.0261260000000001</c:v>
                </c:pt>
                <c:pt idx="7565">
                  <c:v>2.9885739999999998</c:v>
                </c:pt>
                <c:pt idx="7566">
                  <c:v>2.9993210000000001</c:v>
                </c:pt>
                <c:pt idx="7567">
                  <c:v>2.9928050000000002</c:v>
                </c:pt>
                <c:pt idx="7568">
                  <c:v>2.9855209999999999</c:v>
                </c:pt>
                <c:pt idx="7569">
                  <c:v>2.9716740000000001</c:v>
                </c:pt>
                <c:pt idx="7570">
                  <c:v>2.9612639999999999</c:v>
                </c:pt>
                <c:pt idx="7571">
                  <c:v>2.9758330000000002</c:v>
                </c:pt>
                <c:pt idx="7572">
                  <c:v>3.0225439999999999</c:v>
                </c:pt>
                <c:pt idx="7573">
                  <c:v>3.0775730000000001</c:v>
                </c:pt>
                <c:pt idx="7574">
                  <c:v>3.0790630000000001</c:v>
                </c:pt>
                <c:pt idx="7575">
                  <c:v>3.0878619999999999</c:v>
                </c:pt>
                <c:pt idx="7576">
                  <c:v>3.1072139999999999</c:v>
                </c:pt>
                <c:pt idx="7577">
                  <c:v>3.0449739999999998</c:v>
                </c:pt>
                <c:pt idx="7578">
                  <c:v>3.0264380000000002</c:v>
                </c:pt>
                <c:pt idx="7579">
                  <c:v>3.0373290000000002</c:v>
                </c:pt>
                <c:pt idx="7580">
                  <c:v>3.0393240000000001</c:v>
                </c:pt>
                <c:pt idx="7581">
                  <c:v>3.0481950000000002</c:v>
                </c:pt>
                <c:pt idx="7582">
                  <c:v>3.0513680000000001</c:v>
                </c:pt>
                <c:pt idx="7583">
                  <c:v>3.0681970000000001</c:v>
                </c:pt>
                <c:pt idx="7584">
                  <c:v>3.054373</c:v>
                </c:pt>
                <c:pt idx="7585">
                  <c:v>3.0635810000000001</c:v>
                </c:pt>
                <c:pt idx="7586">
                  <c:v>3.0737260000000002</c:v>
                </c:pt>
                <c:pt idx="7587">
                  <c:v>3.0478339999999999</c:v>
                </c:pt>
                <c:pt idx="7588">
                  <c:v>3.0077590000000001</c:v>
                </c:pt>
                <c:pt idx="7589">
                  <c:v>2.9783810000000002</c:v>
                </c:pt>
                <c:pt idx="7590">
                  <c:v>2.9699909999999998</c:v>
                </c:pt>
                <c:pt idx="7591">
                  <c:v>3.0136729999999998</c:v>
                </c:pt>
                <c:pt idx="7592">
                  <c:v>3.0747119999999999</c:v>
                </c:pt>
                <c:pt idx="7593">
                  <c:v>3.148949</c:v>
                </c:pt>
                <c:pt idx="7594">
                  <c:v>3.2072229999999999</c:v>
                </c:pt>
                <c:pt idx="7595">
                  <c:v>3.27658</c:v>
                </c:pt>
                <c:pt idx="7596">
                  <c:v>3.2983370000000001</c:v>
                </c:pt>
                <c:pt idx="7597">
                  <c:v>3.2264550000000001</c:v>
                </c:pt>
                <c:pt idx="7598">
                  <c:v>3.1077910000000002</c:v>
                </c:pt>
                <c:pt idx="7599">
                  <c:v>3.0491090000000001</c:v>
                </c:pt>
                <c:pt idx="7600">
                  <c:v>3.032689</c:v>
                </c:pt>
                <c:pt idx="7601">
                  <c:v>3.053436</c:v>
                </c:pt>
                <c:pt idx="7602">
                  <c:v>3.0782940000000001</c:v>
                </c:pt>
                <c:pt idx="7603">
                  <c:v>3.066586</c:v>
                </c:pt>
                <c:pt idx="7604">
                  <c:v>3.0788470000000001</c:v>
                </c:pt>
                <c:pt idx="7605">
                  <c:v>3.0891839999999999</c:v>
                </c:pt>
                <c:pt idx="7606">
                  <c:v>3.0852889999999999</c:v>
                </c:pt>
                <c:pt idx="7607">
                  <c:v>3.1085609999999999</c:v>
                </c:pt>
                <c:pt idx="7608">
                  <c:v>3.1322890000000001</c:v>
                </c:pt>
                <c:pt idx="7609">
                  <c:v>3.1173600000000001</c:v>
                </c:pt>
                <c:pt idx="7610">
                  <c:v>3.0788950000000002</c:v>
                </c:pt>
                <c:pt idx="7611">
                  <c:v>3.0337230000000002</c:v>
                </c:pt>
                <c:pt idx="7612">
                  <c:v>3.0272079999999999</c:v>
                </c:pt>
                <c:pt idx="7613">
                  <c:v>3.02752</c:v>
                </c:pt>
                <c:pt idx="7614">
                  <c:v>3.066201</c:v>
                </c:pt>
                <c:pt idx="7615">
                  <c:v>3.0807699999999998</c:v>
                </c:pt>
                <c:pt idx="7616">
                  <c:v>3.0741589999999999</c:v>
                </c:pt>
                <c:pt idx="7617">
                  <c:v>3.0780050000000001</c:v>
                </c:pt>
                <c:pt idx="7618">
                  <c:v>3.057499</c:v>
                </c:pt>
                <c:pt idx="7619">
                  <c:v>3.03966</c:v>
                </c:pt>
                <c:pt idx="7620">
                  <c:v>3.0635330000000001</c:v>
                </c:pt>
                <c:pt idx="7621">
                  <c:v>3.050551</c:v>
                </c:pt>
                <c:pt idx="7622">
                  <c:v>3.0214379999999998</c:v>
                </c:pt>
                <c:pt idx="7623">
                  <c:v>2.997662</c:v>
                </c:pt>
                <c:pt idx="7624">
                  <c:v>2.9971809999999999</c:v>
                </c:pt>
                <c:pt idx="7625">
                  <c:v>3.0345399999999998</c:v>
                </c:pt>
                <c:pt idx="7626">
                  <c:v>3.1086809999999998</c:v>
                </c:pt>
                <c:pt idx="7627">
                  <c:v>3.1639979999999999</c:v>
                </c:pt>
                <c:pt idx="7628">
                  <c:v>3.1313749999999998</c:v>
                </c:pt>
                <c:pt idx="7629">
                  <c:v>3.0889440000000001</c:v>
                </c:pt>
                <c:pt idx="7630">
                  <c:v>3.0832700000000002</c:v>
                </c:pt>
                <c:pt idx="7631">
                  <c:v>3.050767</c:v>
                </c:pt>
                <c:pt idx="7632">
                  <c:v>3.0062920000000002</c:v>
                </c:pt>
                <c:pt idx="7633">
                  <c:v>3.0174949999999998</c:v>
                </c:pt>
                <c:pt idx="7634">
                  <c:v>3.0322559999999998</c:v>
                </c:pt>
                <c:pt idx="7635">
                  <c:v>3.044276</c:v>
                </c:pt>
                <c:pt idx="7636">
                  <c:v>3.0687500000000001</c:v>
                </c:pt>
                <c:pt idx="7637">
                  <c:v>3.0836790000000001</c:v>
                </c:pt>
                <c:pt idx="7638">
                  <c:v>3.0733899999999998</c:v>
                </c:pt>
                <c:pt idx="7639">
                  <c:v>3.0289630000000001</c:v>
                </c:pt>
                <c:pt idx="7640">
                  <c:v>3.0249959999999998</c:v>
                </c:pt>
                <c:pt idx="7641">
                  <c:v>3.0146099999999998</c:v>
                </c:pt>
                <c:pt idx="7642">
                  <c:v>2.9838140000000002</c:v>
                </c:pt>
                <c:pt idx="7643">
                  <c:v>2.9873959999999999</c:v>
                </c:pt>
                <c:pt idx="7644">
                  <c:v>3.0130240000000001</c:v>
                </c:pt>
                <c:pt idx="7645">
                  <c:v>3.0052590000000001</c:v>
                </c:pt>
                <c:pt idx="7646">
                  <c:v>3.0340590000000001</c:v>
                </c:pt>
                <c:pt idx="7647">
                  <c:v>3.0953149999999998</c:v>
                </c:pt>
                <c:pt idx="7648">
                  <c:v>3.1042339999999999</c:v>
                </c:pt>
                <c:pt idx="7649">
                  <c:v>3.0953379999999999</c:v>
                </c:pt>
                <c:pt idx="7650">
                  <c:v>3.1126</c:v>
                </c:pt>
                <c:pt idx="7651">
                  <c:v>3.0950739999999999</c:v>
                </c:pt>
                <c:pt idx="7652">
                  <c:v>3.0670670000000002</c:v>
                </c:pt>
                <c:pt idx="7653">
                  <c:v>3.0668259999999998</c:v>
                </c:pt>
                <c:pt idx="7654">
                  <c:v>3.0655760000000001</c:v>
                </c:pt>
                <c:pt idx="7655">
                  <c:v>3.0429059999999999</c:v>
                </c:pt>
                <c:pt idx="7656">
                  <c:v>3.0142980000000001</c:v>
                </c:pt>
                <c:pt idx="7657">
                  <c:v>2.9909059999999998</c:v>
                </c:pt>
                <c:pt idx="7658">
                  <c:v>3.0232410000000001</c:v>
                </c:pt>
                <c:pt idx="7659">
                  <c:v>3.067259</c:v>
                </c:pt>
                <c:pt idx="7660">
                  <c:v>3.1175039999999998</c:v>
                </c:pt>
                <c:pt idx="7661">
                  <c:v>3.0875490000000001</c:v>
                </c:pt>
                <c:pt idx="7662">
                  <c:v>3.0441560000000001</c:v>
                </c:pt>
                <c:pt idx="7663">
                  <c:v>3.0283370000000001</c:v>
                </c:pt>
                <c:pt idx="7664">
                  <c:v>3.004273</c:v>
                </c:pt>
                <c:pt idx="7665">
                  <c:v>2.9558309999999999</c:v>
                </c:pt>
                <c:pt idx="7666">
                  <c:v>2.9485950000000001</c:v>
                </c:pt>
                <c:pt idx="7667">
                  <c:v>3.0215339999999999</c:v>
                </c:pt>
                <c:pt idx="7668">
                  <c:v>3.1014689999999998</c:v>
                </c:pt>
                <c:pt idx="7669">
                  <c:v>3.1577000000000002</c:v>
                </c:pt>
                <c:pt idx="7670">
                  <c:v>3.1950349999999998</c:v>
                </c:pt>
                <c:pt idx="7671">
                  <c:v>3.2118389999999999</c:v>
                </c:pt>
                <c:pt idx="7672">
                  <c:v>3.208666</c:v>
                </c:pt>
                <c:pt idx="7673">
                  <c:v>3.1277210000000002</c:v>
                </c:pt>
                <c:pt idx="7674">
                  <c:v>3.0875729999999999</c:v>
                </c:pt>
                <c:pt idx="7675">
                  <c:v>3.0701200000000002</c:v>
                </c:pt>
                <c:pt idx="7676">
                  <c:v>3.0617299999999998</c:v>
                </c:pt>
                <c:pt idx="7677">
                  <c:v>3.0558399999999999</c:v>
                </c:pt>
                <c:pt idx="7678">
                  <c:v>3.03091</c:v>
                </c:pt>
                <c:pt idx="7679">
                  <c:v>3.005932</c:v>
                </c:pt>
                <c:pt idx="7680">
                  <c:v>3.0300440000000002</c:v>
                </c:pt>
                <c:pt idx="7681">
                  <c:v>3.0694710000000001</c:v>
                </c:pt>
                <c:pt idx="7682">
                  <c:v>3.088295</c:v>
                </c:pt>
                <c:pt idx="7683">
                  <c:v>3.0853139999999999</c:v>
                </c:pt>
                <c:pt idx="7684">
                  <c:v>3.0772840000000001</c:v>
                </c:pt>
                <c:pt idx="7685">
                  <c:v>3.0718749999999999</c:v>
                </c:pt>
                <c:pt idx="7686">
                  <c:v>3.059037</c:v>
                </c:pt>
                <c:pt idx="7687">
                  <c:v>3.0429780000000002</c:v>
                </c:pt>
                <c:pt idx="7688">
                  <c:v>3.0532919999999999</c:v>
                </c:pt>
                <c:pt idx="7689">
                  <c:v>3.0635089999999998</c:v>
                </c:pt>
                <c:pt idx="7690">
                  <c:v>3.061874</c:v>
                </c:pt>
                <c:pt idx="7691">
                  <c:v>3.064254</c:v>
                </c:pt>
                <c:pt idx="7692">
                  <c:v>3.0919970000000001</c:v>
                </c:pt>
                <c:pt idx="7693">
                  <c:v>3.110484</c:v>
                </c:pt>
                <c:pt idx="7694">
                  <c:v>3.0945450000000001</c:v>
                </c:pt>
                <c:pt idx="7695">
                  <c:v>3.0400930000000002</c:v>
                </c:pt>
                <c:pt idx="7696">
                  <c:v>3.0091049999999999</c:v>
                </c:pt>
                <c:pt idx="7697">
                  <c:v>2.9685239999999999</c:v>
                </c:pt>
                <c:pt idx="7698">
                  <c:v>2.9632839999999998</c:v>
                </c:pt>
                <c:pt idx="7699">
                  <c:v>3.0020370000000001</c:v>
                </c:pt>
                <c:pt idx="7700">
                  <c:v>3.037112</c:v>
                </c:pt>
                <c:pt idx="7701">
                  <c:v>3.0550470000000001</c:v>
                </c:pt>
                <c:pt idx="7702">
                  <c:v>3.063917</c:v>
                </c:pt>
                <c:pt idx="7703">
                  <c:v>3.0765150000000001</c:v>
                </c:pt>
                <c:pt idx="7704">
                  <c:v>3.1010840000000002</c:v>
                </c:pt>
                <c:pt idx="7705">
                  <c:v>3.131135</c:v>
                </c:pt>
                <c:pt idx="7706">
                  <c:v>3.1294759999999999</c:v>
                </c:pt>
                <c:pt idx="7707">
                  <c:v>3.1295000000000002</c:v>
                </c:pt>
                <c:pt idx="7708">
                  <c:v>3.0918770000000002</c:v>
                </c:pt>
                <c:pt idx="7709">
                  <c:v>3.0628359999999999</c:v>
                </c:pt>
                <c:pt idx="7710">
                  <c:v>3.049445</c:v>
                </c:pt>
                <c:pt idx="7711">
                  <c:v>3.0745909999999999</c:v>
                </c:pt>
                <c:pt idx="7712">
                  <c:v>3.0860110000000001</c:v>
                </c:pt>
                <c:pt idx="7713">
                  <c:v>3.066875</c:v>
                </c:pt>
                <c:pt idx="7714">
                  <c:v>3.0298280000000002</c:v>
                </c:pt>
                <c:pt idx="7715">
                  <c:v>3.0055710000000002</c:v>
                </c:pt>
                <c:pt idx="7716">
                  <c:v>3.0080230000000001</c:v>
                </c:pt>
                <c:pt idx="7717">
                  <c:v>3.0459589999999999</c:v>
                </c:pt>
                <c:pt idx="7718">
                  <c:v>3.074255</c:v>
                </c:pt>
                <c:pt idx="7719">
                  <c:v>3.0772840000000001</c:v>
                </c:pt>
                <c:pt idx="7720">
                  <c:v>3.0635330000000001</c:v>
                </c:pt>
                <c:pt idx="7721">
                  <c:v>3.0544210000000001</c:v>
                </c:pt>
                <c:pt idx="7722">
                  <c:v>3.037112</c:v>
                </c:pt>
                <c:pt idx="7723">
                  <c:v>3.0094180000000001</c:v>
                </c:pt>
                <c:pt idx="7724">
                  <c:v>2.9909300000000001</c:v>
                </c:pt>
                <c:pt idx="7725">
                  <c:v>3.0021810000000002</c:v>
                </c:pt>
                <c:pt idx="7726">
                  <c:v>3.0439159999999998</c:v>
                </c:pt>
                <c:pt idx="7727">
                  <c:v>3.0614889999999999</c:v>
                </c:pt>
                <c:pt idx="7728">
                  <c:v>3.0287220000000001</c:v>
                </c:pt>
                <c:pt idx="7729">
                  <c:v>3.0263420000000001</c:v>
                </c:pt>
                <c:pt idx="7730">
                  <c:v>3.0403099999999998</c:v>
                </c:pt>
                <c:pt idx="7731">
                  <c:v>3.0258129999999999</c:v>
                </c:pt>
                <c:pt idx="7732">
                  <c:v>3.0169419999999998</c:v>
                </c:pt>
                <c:pt idx="7733">
                  <c:v>3.0025659999999998</c:v>
                </c:pt>
                <c:pt idx="7734">
                  <c:v>2.9972289999999999</c:v>
                </c:pt>
                <c:pt idx="7735">
                  <c:v>3.0486279999999999</c:v>
                </c:pt>
                <c:pt idx="7736">
                  <c:v>3.0974780000000002</c:v>
                </c:pt>
                <c:pt idx="7737">
                  <c:v>3.1007959999999999</c:v>
                </c:pt>
                <c:pt idx="7738">
                  <c:v>3.1036079999999999</c:v>
                </c:pt>
                <c:pt idx="7739">
                  <c:v>3.1067819999999999</c:v>
                </c:pt>
                <c:pt idx="7740">
                  <c:v>3.0649030000000002</c:v>
                </c:pt>
                <c:pt idx="7741">
                  <c:v>3.045382</c:v>
                </c:pt>
                <c:pt idx="7742">
                  <c:v>3.0505270000000002</c:v>
                </c:pt>
                <c:pt idx="7743">
                  <c:v>3.0573299999999999</c:v>
                </c:pt>
                <c:pt idx="7744">
                  <c:v>3.089737</c:v>
                </c:pt>
                <c:pt idx="7745">
                  <c:v>3.1082719999999999</c:v>
                </c:pt>
                <c:pt idx="7746">
                  <c:v>3.139958</c:v>
                </c:pt>
                <c:pt idx="7747">
                  <c:v>3.1763789999999998</c:v>
                </c:pt>
                <c:pt idx="7748">
                  <c:v>3.1511369999999999</c:v>
                </c:pt>
                <c:pt idx="7749">
                  <c:v>3.09606</c:v>
                </c:pt>
                <c:pt idx="7750">
                  <c:v>3.0951939999999998</c:v>
                </c:pt>
                <c:pt idx="7751">
                  <c:v>3.0708410000000002</c:v>
                </c:pt>
                <c:pt idx="7752">
                  <c:v>3.0463439999999999</c:v>
                </c:pt>
                <c:pt idx="7753">
                  <c:v>3.0479059999999998</c:v>
                </c:pt>
                <c:pt idx="7754">
                  <c:v>3.0476420000000002</c:v>
                </c:pt>
                <c:pt idx="7755">
                  <c:v>3.0455269999999999</c:v>
                </c:pt>
                <c:pt idx="7756">
                  <c:v>3.0609359999999999</c:v>
                </c:pt>
                <c:pt idx="7757">
                  <c:v>3.0726200000000001</c:v>
                </c:pt>
                <c:pt idx="7758">
                  <c:v>3.0917080000000001</c:v>
                </c:pt>
                <c:pt idx="7759">
                  <c:v>3.1327699999999998</c:v>
                </c:pt>
                <c:pt idx="7760">
                  <c:v>3.1157249999999999</c:v>
                </c:pt>
                <c:pt idx="7761">
                  <c:v>3.0617779999999999</c:v>
                </c:pt>
                <c:pt idx="7762">
                  <c:v>3.0288659999999998</c:v>
                </c:pt>
                <c:pt idx="7763">
                  <c:v>3.01925</c:v>
                </c:pt>
                <c:pt idx="7764">
                  <c:v>3.0060039999999999</c:v>
                </c:pt>
                <c:pt idx="7765">
                  <c:v>3.0137689999999999</c:v>
                </c:pt>
                <c:pt idx="7766">
                  <c:v>3.0016769999999999</c:v>
                </c:pt>
                <c:pt idx="7767">
                  <c:v>3.0065089999999999</c:v>
                </c:pt>
                <c:pt idx="7768">
                  <c:v>3.0343719999999998</c:v>
                </c:pt>
                <c:pt idx="7769">
                  <c:v>3.061369</c:v>
                </c:pt>
                <c:pt idx="7770">
                  <c:v>3.0671870000000001</c:v>
                </c:pt>
                <c:pt idx="7771">
                  <c:v>3.0356459999999998</c:v>
                </c:pt>
                <c:pt idx="7772">
                  <c:v>3.0158119999999999</c:v>
                </c:pt>
                <c:pt idx="7773">
                  <c:v>3.012302</c:v>
                </c:pt>
                <c:pt idx="7774">
                  <c:v>3.025236</c:v>
                </c:pt>
                <c:pt idx="7775">
                  <c:v>3.0341070000000001</c:v>
                </c:pt>
                <c:pt idx="7776">
                  <c:v>3.036848</c:v>
                </c:pt>
                <c:pt idx="7777">
                  <c:v>3.0688219999999999</c:v>
                </c:pt>
                <c:pt idx="7778">
                  <c:v>3.0797119999999998</c:v>
                </c:pt>
                <c:pt idx="7779">
                  <c:v>3.0534119999999998</c:v>
                </c:pt>
                <c:pt idx="7780">
                  <c:v>3.0353089999999998</c:v>
                </c:pt>
                <c:pt idx="7781">
                  <c:v>3.0432190000000001</c:v>
                </c:pt>
                <c:pt idx="7782">
                  <c:v>3.0454059999999998</c:v>
                </c:pt>
                <c:pt idx="7783">
                  <c:v>3.051488</c:v>
                </c:pt>
                <c:pt idx="7784">
                  <c:v>3.0520649999999998</c:v>
                </c:pt>
                <c:pt idx="7785">
                  <c:v>3.0467279999999999</c:v>
                </c:pt>
                <c:pt idx="7786">
                  <c:v>3.0546139999999999</c:v>
                </c:pt>
                <c:pt idx="7787">
                  <c:v>3.0532430000000002</c:v>
                </c:pt>
                <c:pt idx="7788">
                  <c:v>3.0664180000000001</c:v>
                </c:pt>
                <c:pt idx="7789">
                  <c:v>3.0758420000000002</c:v>
                </c:pt>
                <c:pt idx="7790">
                  <c:v>3.0960359999999998</c:v>
                </c:pt>
                <c:pt idx="7791">
                  <c:v>3.0973579999999998</c:v>
                </c:pt>
                <c:pt idx="7792">
                  <c:v>3.059542</c:v>
                </c:pt>
                <c:pt idx="7793">
                  <c:v>3.0367519999999999</c:v>
                </c:pt>
                <c:pt idx="7794">
                  <c:v>3.046392</c:v>
                </c:pt>
                <c:pt idx="7795">
                  <c:v>3.0672830000000002</c:v>
                </c:pt>
                <c:pt idx="7796">
                  <c:v>3.1046900000000002</c:v>
                </c:pt>
                <c:pt idx="7797">
                  <c:v>3.0724040000000001</c:v>
                </c:pt>
                <c:pt idx="7798">
                  <c:v>3.0365350000000002</c:v>
                </c:pt>
                <c:pt idx="7799">
                  <c:v>3.0252840000000001</c:v>
                </c:pt>
                <c:pt idx="7800">
                  <c:v>3.0211009999999998</c:v>
                </c:pt>
                <c:pt idx="7801">
                  <c:v>3.0313180000000002</c:v>
                </c:pt>
                <c:pt idx="7802">
                  <c:v>3.0443479999999998</c:v>
                </c:pt>
                <c:pt idx="7803">
                  <c:v>3.0504549999999999</c:v>
                </c:pt>
                <c:pt idx="7804">
                  <c:v>3.0719470000000002</c:v>
                </c:pt>
                <c:pt idx="7805">
                  <c:v>3.0772840000000001</c:v>
                </c:pt>
                <c:pt idx="7806">
                  <c:v>3.084568</c:v>
                </c:pt>
                <c:pt idx="7807">
                  <c:v>3.096997</c:v>
                </c:pt>
                <c:pt idx="7808">
                  <c:v>3.1021899999999998</c:v>
                </c:pt>
                <c:pt idx="7809">
                  <c:v>3.0826449999999999</c:v>
                </c:pt>
                <c:pt idx="7810">
                  <c:v>3.0729570000000002</c:v>
                </c:pt>
                <c:pt idx="7811">
                  <c:v>3.0449009999999999</c:v>
                </c:pt>
                <c:pt idx="7812">
                  <c:v>3.0051860000000001</c:v>
                </c:pt>
                <c:pt idx="7813">
                  <c:v>2.9938150000000001</c:v>
                </c:pt>
                <c:pt idx="7814">
                  <c:v>2.960928</c:v>
                </c:pt>
                <c:pt idx="7815">
                  <c:v>2.9196019999999998</c:v>
                </c:pt>
                <c:pt idx="7816">
                  <c:v>2.9251550000000002</c:v>
                </c:pt>
                <c:pt idx="7817">
                  <c:v>2.968404</c:v>
                </c:pt>
                <c:pt idx="7818">
                  <c:v>2.9941040000000001</c:v>
                </c:pt>
                <c:pt idx="7819">
                  <c:v>3.017423</c:v>
                </c:pt>
                <c:pt idx="7820">
                  <c:v>3.0312459999999999</c:v>
                </c:pt>
                <c:pt idx="7821">
                  <c:v>3.036896</c:v>
                </c:pt>
                <c:pt idx="7822">
                  <c:v>3.1268319999999998</c:v>
                </c:pt>
                <c:pt idx="7823">
                  <c:v>3.1911160000000001</c:v>
                </c:pt>
                <c:pt idx="7824">
                  <c:v>3.1821489999999999</c:v>
                </c:pt>
                <c:pt idx="7825">
                  <c:v>3.1358950000000001</c:v>
                </c:pt>
                <c:pt idx="7826">
                  <c:v>3.0988720000000001</c:v>
                </c:pt>
                <c:pt idx="7827">
                  <c:v>3.0914920000000001</c:v>
                </c:pt>
                <c:pt idx="7828">
                  <c:v>3.0525699999999998</c:v>
                </c:pt>
                <c:pt idx="7829">
                  <c:v>3.0006430000000002</c:v>
                </c:pt>
                <c:pt idx="7830">
                  <c:v>3.004874</c:v>
                </c:pt>
                <c:pt idx="7831">
                  <c:v>3.0242260000000001</c:v>
                </c:pt>
                <c:pt idx="7832">
                  <c:v>3.0250919999999999</c:v>
                </c:pt>
                <c:pt idx="7833">
                  <c:v>3.0997140000000001</c:v>
                </c:pt>
                <c:pt idx="7834">
                  <c:v>3.1138979999999998</c:v>
                </c:pt>
                <c:pt idx="7835">
                  <c:v>3.0626910000000001</c:v>
                </c:pt>
                <c:pt idx="7836">
                  <c:v>3.032689</c:v>
                </c:pt>
                <c:pt idx="7837">
                  <c:v>3.0223990000000001</c:v>
                </c:pt>
                <c:pt idx="7838">
                  <c:v>3.0376409999999998</c:v>
                </c:pt>
                <c:pt idx="7839">
                  <c:v>3.0467770000000001</c:v>
                </c:pt>
                <c:pt idx="7840">
                  <c:v>3.061321</c:v>
                </c:pt>
                <c:pt idx="7841">
                  <c:v>3.0407660000000001</c:v>
                </c:pt>
                <c:pt idx="7842">
                  <c:v>3.043892</c:v>
                </c:pt>
                <c:pt idx="7843">
                  <c:v>3.0578110000000001</c:v>
                </c:pt>
                <c:pt idx="7844">
                  <c:v>3.076587</c:v>
                </c:pt>
                <c:pt idx="7845">
                  <c:v>3.085458</c:v>
                </c:pt>
                <c:pt idx="7846">
                  <c:v>3.0391080000000001</c:v>
                </c:pt>
                <c:pt idx="7847">
                  <c:v>2.9842710000000001</c:v>
                </c:pt>
                <c:pt idx="7848">
                  <c:v>2.961913</c:v>
                </c:pt>
                <c:pt idx="7849">
                  <c:v>2.9590529999999999</c:v>
                </c:pt>
                <c:pt idx="7850">
                  <c:v>2.9654229999999999</c:v>
                </c:pt>
                <c:pt idx="7851">
                  <c:v>3.0880299999999998</c:v>
                </c:pt>
                <c:pt idx="7852">
                  <c:v>3.0887030000000002</c:v>
                </c:pt>
                <c:pt idx="7853">
                  <c:v>3.1022859999999999</c:v>
                </c:pt>
                <c:pt idx="7854">
                  <c:v>3.129356</c:v>
                </c:pt>
                <c:pt idx="7855">
                  <c:v>3.1199080000000001</c:v>
                </c:pt>
                <c:pt idx="7856">
                  <c:v>3.0850010000000001</c:v>
                </c:pt>
                <c:pt idx="7857">
                  <c:v>3.071466</c:v>
                </c:pt>
                <c:pt idx="7858">
                  <c:v>3.0671390000000001</c:v>
                </c:pt>
                <c:pt idx="7859">
                  <c:v>3.059758</c:v>
                </c:pt>
                <c:pt idx="7860">
                  <c:v>3.0461510000000001</c:v>
                </c:pt>
                <c:pt idx="7861">
                  <c:v>3.0477379999999998</c:v>
                </c:pt>
                <c:pt idx="7862">
                  <c:v>3.0511279999999998</c:v>
                </c:pt>
                <c:pt idx="7863">
                  <c:v>3.0408870000000001</c:v>
                </c:pt>
                <c:pt idx="7864">
                  <c:v>3.0385070000000001</c:v>
                </c:pt>
                <c:pt idx="7865">
                  <c:v>3.0481470000000002</c:v>
                </c:pt>
                <c:pt idx="7866">
                  <c:v>3.059374</c:v>
                </c:pt>
                <c:pt idx="7867">
                  <c:v>3.070481</c:v>
                </c:pt>
                <c:pt idx="7868">
                  <c:v>3.0703839999999998</c:v>
                </c:pt>
                <c:pt idx="7869">
                  <c:v>3.0721150000000002</c:v>
                </c:pt>
                <c:pt idx="7870">
                  <c:v>3.0659130000000001</c:v>
                </c:pt>
                <c:pt idx="7871">
                  <c:v>3.06447</c:v>
                </c:pt>
                <c:pt idx="7872">
                  <c:v>3.0602149999999999</c:v>
                </c:pt>
                <c:pt idx="7873">
                  <c:v>3.0524499999999999</c:v>
                </c:pt>
                <c:pt idx="7874">
                  <c:v>3.0582199999999999</c:v>
                </c:pt>
                <c:pt idx="7875">
                  <c:v>3.039685</c:v>
                </c:pt>
                <c:pt idx="7876">
                  <c:v>3.0106679999999999</c:v>
                </c:pt>
                <c:pt idx="7877">
                  <c:v>2.9953059999999998</c:v>
                </c:pt>
                <c:pt idx="7878">
                  <c:v>3.0180720000000001</c:v>
                </c:pt>
                <c:pt idx="7879">
                  <c:v>3.0745429999999998</c:v>
                </c:pt>
                <c:pt idx="7880">
                  <c:v>3.1258460000000001</c:v>
                </c:pt>
                <c:pt idx="7881">
                  <c:v>3.1506319999999999</c:v>
                </c:pt>
                <c:pt idx="7882">
                  <c:v>3.1761629999999998</c:v>
                </c:pt>
                <c:pt idx="7883">
                  <c:v>3.1573869999999999</c:v>
                </c:pt>
                <c:pt idx="7884">
                  <c:v>3.1050270000000002</c:v>
                </c:pt>
                <c:pt idx="7885">
                  <c:v>3.0510079999999999</c:v>
                </c:pt>
                <c:pt idx="7886">
                  <c:v>3.0403099999999998</c:v>
                </c:pt>
                <c:pt idx="7887">
                  <c:v>3.0677639999999999</c:v>
                </c:pt>
                <c:pt idx="7888">
                  <c:v>3.0821640000000001</c:v>
                </c:pt>
                <c:pt idx="7889">
                  <c:v>3.0758899999999998</c:v>
                </c:pt>
                <c:pt idx="7890">
                  <c:v>3.0450460000000001</c:v>
                </c:pt>
                <c:pt idx="7891">
                  <c:v>2.9858579999999999</c:v>
                </c:pt>
                <c:pt idx="7892">
                  <c:v>2.951384</c:v>
                </c:pt>
                <c:pt idx="7893">
                  <c:v>2.9501580000000001</c:v>
                </c:pt>
                <c:pt idx="7894">
                  <c:v>2.966866</c:v>
                </c:pt>
                <c:pt idx="7895">
                  <c:v>2.9709050000000001</c:v>
                </c:pt>
                <c:pt idx="7896">
                  <c:v>2.949557</c:v>
                </c:pt>
                <c:pt idx="7897">
                  <c:v>2.9365269999999999</c:v>
                </c:pt>
                <c:pt idx="7898">
                  <c:v>2.9822760000000001</c:v>
                </c:pt>
                <c:pt idx="7899">
                  <c:v>3.0869239999999998</c:v>
                </c:pt>
                <c:pt idx="7900">
                  <c:v>3.119475</c:v>
                </c:pt>
                <c:pt idx="7901">
                  <c:v>3.0689660000000001</c:v>
                </c:pt>
                <c:pt idx="7902">
                  <c:v>3.0549740000000001</c:v>
                </c:pt>
                <c:pt idx="7903">
                  <c:v>3.0777169999999998</c:v>
                </c:pt>
                <c:pt idx="7904">
                  <c:v>3.0939679999999998</c:v>
                </c:pt>
                <c:pt idx="7905">
                  <c:v>3.1054590000000002</c:v>
                </c:pt>
                <c:pt idx="7906">
                  <c:v>3.130846</c:v>
                </c:pt>
                <c:pt idx="7907">
                  <c:v>3.147122</c:v>
                </c:pt>
                <c:pt idx="7908">
                  <c:v>3.1308220000000002</c:v>
                </c:pt>
                <c:pt idx="7909">
                  <c:v>3.0803129999999999</c:v>
                </c:pt>
                <c:pt idx="7910">
                  <c:v>3.00997</c:v>
                </c:pt>
                <c:pt idx="7911">
                  <c:v>2.951336</c:v>
                </c:pt>
                <c:pt idx="7912">
                  <c:v>2.9702790000000001</c:v>
                </c:pt>
                <c:pt idx="7913">
                  <c:v>3.0371600000000001</c:v>
                </c:pt>
                <c:pt idx="7914">
                  <c:v>3.0999539999999999</c:v>
                </c:pt>
                <c:pt idx="7915">
                  <c:v>3.1181770000000002</c:v>
                </c:pt>
                <c:pt idx="7916">
                  <c:v>3.0997379999999999</c:v>
                </c:pt>
                <c:pt idx="7917">
                  <c:v>3.0640139999999998</c:v>
                </c:pt>
                <c:pt idx="7918">
                  <c:v>3.0586289999999998</c:v>
                </c:pt>
                <c:pt idx="7919">
                  <c:v>3.0686049999999998</c:v>
                </c:pt>
                <c:pt idx="7920">
                  <c:v>3.0585800000000001</c:v>
                </c:pt>
                <c:pt idx="7921">
                  <c:v>3.047714</c:v>
                </c:pt>
                <c:pt idx="7922">
                  <c:v>3.035574</c:v>
                </c:pt>
                <c:pt idx="7923">
                  <c:v>3.036127</c:v>
                </c:pt>
                <c:pt idx="7924">
                  <c:v>3.0528590000000002</c:v>
                </c:pt>
                <c:pt idx="7925">
                  <c:v>3.0907469999999999</c:v>
                </c:pt>
                <c:pt idx="7926">
                  <c:v>3.1286589999999999</c:v>
                </c:pt>
                <c:pt idx="7927">
                  <c:v>3.1247159999999998</c:v>
                </c:pt>
                <c:pt idx="7928">
                  <c:v>3.102166</c:v>
                </c:pt>
                <c:pt idx="7929">
                  <c:v>2.9948489999999999</c:v>
                </c:pt>
                <c:pt idx="7930">
                  <c:v>2.9945360000000001</c:v>
                </c:pt>
                <c:pt idx="7931">
                  <c:v>2.9997530000000001</c:v>
                </c:pt>
                <c:pt idx="7932">
                  <c:v>3.0192019999999999</c:v>
                </c:pt>
                <c:pt idx="7933">
                  <c:v>3.032953</c:v>
                </c:pt>
                <c:pt idx="7934">
                  <c:v>3.066538</c:v>
                </c:pt>
                <c:pt idx="7935">
                  <c:v>3.0875970000000001</c:v>
                </c:pt>
                <c:pt idx="7936">
                  <c:v>3.0940880000000002</c:v>
                </c:pt>
                <c:pt idx="7937">
                  <c:v>3.078414</c:v>
                </c:pt>
                <c:pt idx="7938">
                  <c:v>3.0793270000000001</c:v>
                </c:pt>
                <c:pt idx="7939">
                  <c:v>3.0793270000000001</c:v>
                </c:pt>
                <c:pt idx="7940">
                  <c:v>3.085626</c:v>
                </c:pt>
                <c:pt idx="7941">
                  <c:v>3.1268799999999999</c:v>
                </c:pt>
                <c:pt idx="7942">
                  <c:v>3.1791680000000002</c:v>
                </c:pt>
                <c:pt idx="7943">
                  <c:v>3.1745760000000001</c:v>
                </c:pt>
                <c:pt idx="7944">
                  <c:v>3.1253169999999999</c:v>
                </c:pt>
                <c:pt idx="7945">
                  <c:v>3.0742310000000002</c:v>
                </c:pt>
                <c:pt idx="7946">
                  <c:v>3.0344199999999999</c:v>
                </c:pt>
                <c:pt idx="7947">
                  <c:v>2.9936470000000002</c:v>
                </c:pt>
                <c:pt idx="7948">
                  <c:v>2.9793910000000001</c:v>
                </c:pt>
                <c:pt idx="7949">
                  <c:v>2.9941279999999999</c:v>
                </c:pt>
                <c:pt idx="7950">
                  <c:v>3.0111240000000001</c:v>
                </c:pt>
                <c:pt idx="7951">
                  <c:v>3.0530029999999999</c:v>
                </c:pt>
                <c:pt idx="7952">
                  <c:v>3.0698310000000002</c:v>
                </c:pt>
                <c:pt idx="7953">
                  <c:v>3.049782</c:v>
                </c:pt>
                <c:pt idx="7954">
                  <c:v>3.0640619999999998</c:v>
                </c:pt>
                <c:pt idx="7955">
                  <c:v>3.0938479999999999</c:v>
                </c:pt>
                <c:pt idx="7956">
                  <c:v>3.0970209999999998</c:v>
                </c:pt>
                <c:pt idx="7957">
                  <c:v>3.061153</c:v>
                </c:pt>
                <c:pt idx="7958">
                  <c:v>2.9759769999999999</c:v>
                </c:pt>
                <c:pt idx="7959">
                  <c:v>2.970736</c:v>
                </c:pt>
                <c:pt idx="7960">
                  <c:v>2.959654</c:v>
                </c:pt>
                <c:pt idx="7961">
                  <c:v>2.9589560000000001</c:v>
                </c:pt>
                <c:pt idx="7962">
                  <c:v>3.1186340000000001</c:v>
                </c:pt>
                <c:pt idx="7963">
                  <c:v>3.1071420000000001</c:v>
                </c:pt>
                <c:pt idx="7964">
                  <c:v>3.0648789999999999</c:v>
                </c:pt>
                <c:pt idx="7965">
                  <c:v>3.0442040000000001</c:v>
                </c:pt>
                <c:pt idx="7966">
                  <c:v>3.020597</c:v>
                </c:pt>
                <c:pt idx="7967">
                  <c:v>3.051488</c:v>
                </c:pt>
                <c:pt idx="7968">
                  <c:v>3.0791110000000002</c:v>
                </c:pt>
                <c:pt idx="7969">
                  <c:v>3.071707</c:v>
                </c:pt>
                <c:pt idx="7970">
                  <c:v>3.0646870000000002</c:v>
                </c:pt>
                <c:pt idx="7971">
                  <c:v>3.0756250000000001</c:v>
                </c:pt>
                <c:pt idx="7972">
                  <c:v>3.0870929999999999</c:v>
                </c:pt>
                <c:pt idx="7973">
                  <c:v>3.0830540000000002</c:v>
                </c:pt>
                <c:pt idx="7974">
                  <c:v>3.0350450000000002</c:v>
                </c:pt>
                <c:pt idx="7975">
                  <c:v>3.0137689999999999</c:v>
                </c:pt>
                <c:pt idx="7976">
                  <c:v>2.9723229999999998</c:v>
                </c:pt>
                <c:pt idx="7977">
                  <c:v>2.9561440000000001</c:v>
                </c:pt>
                <c:pt idx="7978">
                  <c:v>2.9901849999999999</c:v>
                </c:pt>
                <c:pt idx="7979">
                  <c:v>3.0578590000000001</c:v>
                </c:pt>
                <c:pt idx="7980">
                  <c:v>3.0897130000000002</c:v>
                </c:pt>
                <c:pt idx="7981">
                  <c:v>3.0952419999999998</c:v>
                </c:pt>
                <c:pt idx="7982">
                  <c:v>3.0950739999999999</c:v>
                </c:pt>
                <c:pt idx="7983">
                  <c:v>3.0976219999999999</c:v>
                </c:pt>
                <c:pt idx="7984">
                  <c:v>3.0785339999999999</c:v>
                </c:pt>
                <c:pt idx="7985">
                  <c:v>3.0539170000000002</c:v>
                </c:pt>
                <c:pt idx="7986">
                  <c:v>3.0611290000000002</c:v>
                </c:pt>
                <c:pt idx="7987">
                  <c:v>3.0689419999999998</c:v>
                </c:pt>
                <c:pt idx="7988">
                  <c:v>3.073029</c:v>
                </c:pt>
                <c:pt idx="7989">
                  <c:v>3.0887030000000002</c:v>
                </c:pt>
                <c:pt idx="7990">
                  <c:v>3.0836549999999998</c:v>
                </c:pt>
                <c:pt idx="7991">
                  <c:v>3.0796160000000001</c:v>
                </c:pt>
                <c:pt idx="7992">
                  <c:v>3.0715140000000001</c:v>
                </c:pt>
                <c:pt idx="7993">
                  <c:v>3.0579070000000002</c:v>
                </c:pt>
                <c:pt idx="7994">
                  <c:v>3.0489160000000002</c:v>
                </c:pt>
                <c:pt idx="7995">
                  <c:v>3.0417999999999998</c:v>
                </c:pt>
                <c:pt idx="7996">
                  <c:v>3.034227</c:v>
                </c:pt>
                <c:pt idx="7997">
                  <c:v>3.038675</c:v>
                </c:pt>
                <c:pt idx="7998">
                  <c:v>3.0473780000000001</c:v>
                </c:pt>
                <c:pt idx="7999">
                  <c:v>3.038338</c:v>
                </c:pt>
                <c:pt idx="8000">
                  <c:v>3.008168</c:v>
                </c:pt>
                <c:pt idx="8001">
                  <c:v>3.0029029999999999</c:v>
                </c:pt>
                <c:pt idx="8002">
                  <c:v>3.0149949999999999</c:v>
                </c:pt>
                <c:pt idx="8003">
                  <c:v>3.0216780000000001</c:v>
                </c:pt>
                <c:pt idx="8004">
                  <c:v>3.041512</c:v>
                </c:pt>
                <c:pt idx="8005">
                  <c:v>3.0572819999999998</c:v>
                </c:pt>
                <c:pt idx="8006">
                  <c:v>3.0648070000000001</c:v>
                </c:pt>
                <c:pt idx="8007">
                  <c:v>3.077404</c:v>
                </c:pt>
                <c:pt idx="8008">
                  <c:v>3.0732689999999998</c:v>
                </c:pt>
                <c:pt idx="8009">
                  <c:v>3.028578</c:v>
                </c:pt>
                <c:pt idx="8010">
                  <c:v>3.0095860000000001</c:v>
                </c:pt>
                <c:pt idx="8011">
                  <c:v>3.018265</c:v>
                </c:pt>
                <c:pt idx="8012">
                  <c:v>3.028842</c:v>
                </c:pt>
                <c:pt idx="8013">
                  <c:v>3.041391</c:v>
                </c:pt>
                <c:pt idx="8014">
                  <c:v>3.0575230000000002</c:v>
                </c:pt>
                <c:pt idx="8015">
                  <c:v>3.1120230000000002</c:v>
                </c:pt>
                <c:pt idx="8016">
                  <c:v>3.20506</c:v>
                </c:pt>
                <c:pt idx="8017">
                  <c:v>3.198569</c:v>
                </c:pt>
                <c:pt idx="8018">
                  <c:v>3.120485</c:v>
                </c:pt>
                <c:pt idx="8019">
                  <c:v>3.0315590000000001</c:v>
                </c:pt>
                <c:pt idx="8020">
                  <c:v>2.978621</c:v>
                </c:pt>
                <c:pt idx="8021">
                  <c:v>2.961481</c:v>
                </c:pt>
                <c:pt idx="8022">
                  <c:v>2.948499</c:v>
                </c:pt>
                <c:pt idx="8023">
                  <c:v>2.9431859999999999</c:v>
                </c:pt>
                <c:pt idx="8024">
                  <c:v>2.9282330000000001</c:v>
                </c:pt>
                <c:pt idx="8025">
                  <c:v>2.9245540000000001</c:v>
                </c:pt>
                <c:pt idx="8026">
                  <c:v>2.942008</c:v>
                </c:pt>
                <c:pt idx="8027">
                  <c:v>2.9776359999999999</c:v>
                </c:pt>
                <c:pt idx="8028">
                  <c:v>2.9871319999999999</c:v>
                </c:pt>
                <c:pt idx="8029">
                  <c:v>3.012975</c:v>
                </c:pt>
                <c:pt idx="8030">
                  <c:v>3.056994</c:v>
                </c:pt>
                <c:pt idx="8031">
                  <c:v>3.0751680000000001</c:v>
                </c:pt>
                <c:pt idx="8032">
                  <c:v>3.047282</c:v>
                </c:pt>
                <c:pt idx="8033">
                  <c:v>3.067307</c:v>
                </c:pt>
                <c:pt idx="8034">
                  <c:v>3.1221199999999998</c:v>
                </c:pt>
                <c:pt idx="8035">
                  <c:v>3.17597</c:v>
                </c:pt>
                <c:pt idx="8036">
                  <c:v>3.1662819999999998</c:v>
                </c:pt>
                <c:pt idx="8037">
                  <c:v>3.0918770000000002</c:v>
                </c:pt>
                <c:pt idx="8038">
                  <c:v>2.9929739999999998</c:v>
                </c:pt>
                <c:pt idx="8039">
                  <c:v>2.9287860000000001</c:v>
                </c:pt>
                <c:pt idx="8040">
                  <c:v>2.9278719999999998</c:v>
                </c:pt>
                <c:pt idx="8041">
                  <c:v>2.9496289999999998</c:v>
                </c:pt>
                <c:pt idx="8042">
                  <c:v>3.0032869999999998</c:v>
                </c:pt>
                <c:pt idx="8043">
                  <c:v>3.092886</c:v>
                </c:pt>
                <c:pt idx="8044">
                  <c:v>3.1463040000000002</c:v>
                </c:pt>
                <c:pt idx="8045">
                  <c:v>3.1351490000000002</c:v>
                </c:pt>
                <c:pt idx="8046">
                  <c:v>3.1299809999999999</c:v>
                </c:pt>
                <c:pt idx="8047">
                  <c:v>3.1103879999999999</c:v>
                </c:pt>
                <c:pt idx="8048">
                  <c:v>3.0606719999999998</c:v>
                </c:pt>
                <c:pt idx="8049">
                  <c:v>3.0430980000000001</c:v>
                </c:pt>
                <c:pt idx="8050">
                  <c:v>3.0891359999999999</c:v>
                </c:pt>
                <c:pt idx="8051">
                  <c:v>3.128034</c:v>
                </c:pt>
                <c:pt idx="8052">
                  <c:v>3.1366879999999999</c:v>
                </c:pt>
                <c:pt idx="8053">
                  <c:v>3.1078640000000002</c:v>
                </c:pt>
                <c:pt idx="8054">
                  <c:v>3.0674510000000001</c:v>
                </c:pt>
                <c:pt idx="8055">
                  <c:v>3.047161</c:v>
                </c:pt>
                <c:pt idx="8056">
                  <c:v>3.0487000000000002</c:v>
                </c:pt>
                <c:pt idx="8057">
                  <c:v>3.074519</c:v>
                </c:pt>
                <c:pt idx="8058">
                  <c:v>3.0834139999999999</c:v>
                </c:pt>
                <c:pt idx="8059">
                  <c:v>3.0749279999999999</c:v>
                </c:pt>
                <c:pt idx="8060">
                  <c:v>3.0870690000000001</c:v>
                </c:pt>
                <c:pt idx="8061">
                  <c:v>3.0898810000000001</c:v>
                </c:pt>
                <c:pt idx="8062">
                  <c:v>3.0911309999999999</c:v>
                </c:pt>
                <c:pt idx="8063">
                  <c:v>3.0584359999999999</c:v>
                </c:pt>
                <c:pt idx="8064">
                  <c:v>3.0106199999999999</c:v>
                </c:pt>
                <c:pt idx="8065">
                  <c:v>2.9706160000000001</c:v>
                </c:pt>
                <c:pt idx="8066">
                  <c:v>2.938161</c:v>
                </c:pt>
                <c:pt idx="8067">
                  <c:v>2.9606150000000002</c:v>
                </c:pt>
                <c:pt idx="8068">
                  <c:v>3.011028</c:v>
                </c:pt>
                <c:pt idx="8069">
                  <c:v>3.0500940000000001</c:v>
                </c:pt>
                <c:pt idx="8070">
                  <c:v>3.0706730000000002</c:v>
                </c:pt>
                <c:pt idx="8071">
                  <c:v>3.0913240000000002</c:v>
                </c:pt>
                <c:pt idx="8072">
                  <c:v>3.0778370000000002</c:v>
                </c:pt>
                <c:pt idx="8073">
                  <c:v>3.0470649999999999</c:v>
                </c:pt>
                <c:pt idx="8074">
                  <c:v>3.0158839999999998</c:v>
                </c:pt>
                <c:pt idx="8075">
                  <c:v>3.0401899999999999</c:v>
                </c:pt>
                <c:pt idx="8076">
                  <c:v>3.0716100000000002</c:v>
                </c:pt>
                <c:pt idx="8077">
                  <c:v>3.0716350000000001</c:v>
                </c:pt>
                <c:pt idx="8078">
                  <c:v>3.0495649999999999</c:v>
                </c:pt>
                <c:pt idx="8079">
                  <c:v>3.0397090000000002</c:v>
                </c:pt>
                <c:pt idx="8080">
                  <c:v>3.0423770000000001</c:v>
                </c:pt>
                <c:pt idx="8081">
                  <c:v>3.0576189999999999</c:v>
                </c:pt>
                <c:pt idx="8082">
                  <c:v>3.057979</c:v>
                </c:pt>
                <c:pt idx="8083">
                  <c:v>3.0565370000000001</c:v>
                </c:pt>
                <c:pt idx="8084">
                  <c:v>3.0583640000000001</c:v>
                </c:pt>
                <c:pt idx="8085">
                  <c:v>3.0599029999999998</c:v>
                </c:pt>
                <c:pt idx="8086">
                  <c:v>3.0568019999999998</c:v>
                </c:pt>
                <c:pt idx="8087">
                  <c:v>3.0580029999999998</c:v>
                </c:pt>
                <c:pt idx="8088">
                  <c:v>3.059326</c:v>
                </c:pt>
                <c:pt idx="8089">
                  <c:v>3.0618259999999999</c:v>
                </c:pt>
                <c:pt idx="8090">
                  <c:v>3.055984</c:v>
                </c:pt>
                <c:pt idx="8091">
                  <c:v>3.053941</c:v>
                </c:pt>
                <c:pt idx="8092">
                  <c:v>3.0566089999999999</c:v>
                </c:pt>
                <c:pt idx="8093">
                  <c:v>3.049229</c:v>
                </c:pt>
                <c:pt idx="8094">
                  <c:v>3.0418240000000001</c:v>
                </c:pt>
                <c:pt idx="8095">
                  <c:v>3.04495</c:v>
                </c:pt>
                <c:pt idx="8096">
                  <c:v>3.0446610000000001</c:v>
                </c:pt>
                <c:pt idx="8097">
                  <c:v>3.0479059999999998</c:v>
                </c:pt>
                <c:pt idx="8098">
                  <c:v>3.0470649999999999</c:v>
                </c:pt>
                <c:pt idx="8099">
                  <c:v>3.0413429999999999</c:v>
                </c:pt>
                <c:pt idx="8100">
                  <c:v>3.0398529999999999</c:v>
                </c:pt>
                <c:pt idx="8101">
                  <c:v>3.0436990000000002</c:v>
                </c:pt>
                <c:pt idx="8102">
                  <c:v>3.051272</c:v>
                </c:pt>
                <c:pt idx="8103">
                  <c:v>3.042497</c:v>
                </c:pt>
                <c:pt idx="8104">
                  <c:v>3.0375209999999999</c:v>
                </c:pt>
                <c:pt idx="8105">
                  <c:v>3.031968</c:v>
                </c:pt>
                <c:pt idx="8106">
                  <c:v>3.0295160000000001</c:v>
                </c:pt>
                <c:pt idx="8107">
                  <c:v>3.0353330000000001</c:v>
                </c:pt>
                <c:pt idx="8108">
                  <c:v>3.0405500000000001</c:v>
                </c:pt>
                <c:pt idx="8109">
                  <c:v>3.0460069999999999</c:v>
                </c:pt>
                <c:pt idx="8110">
                  <c:v>3.0594220000000001</c:v>
                </c:pt>
                <c:pt idx="8111">
                  <c:v>3.0661529999999999</c:v>
                </c:pt>
                <c:pt idx="8112">
                  <c:v>3.0371600000000001</c:v>
                </c:pt>
                <c:pt idx="8113">
                  <c:v>3.036006</c:v>
                </c:pt>
                <c:pt idx="8114">
                  <c:v>3.0549740000000001</c:v>
                </c:pt>
                <c:pt idx="8115">
                  <c:v>3.045118</c:v>
                </c:pt>
                <c:pt idx="8116">
                  <c:v>3.015981</c:v>
                </c:pt>
                <c:pt idx="8117">
                  <c:v>2.9757850000000001</c:v>
                </c:pt>
                <c:pt idx="8118">
                  <c:v>2.9453010000000002</c:v>
                </c:pt>
                <c:pt idx="8119">
                  <c:v>2.9223430000000001</c:v>
                </c:pt>
                <c:pt idx="8120">
                  <c:v>2.9033030000000002</c:v>
                </c:pt>
                <c:pt idx="8121">
                  <c:v>2.9401809999999999</c:v>
                </c:pt>
                <c:pt idx="8122">
                  <c:v>2.9995850000000002</c:v>
                </c:pt>
                <c:pt idx="8123">
                  <c:v>3.0491329999999999</c:v>
                </c:pt>
                <c:pt idx="8124">
                  <c:v>3.099113</c:v>
                </c:pt>
                <c:pt idx="8125">
                  <c:v>3.11659</c:v>
                </c:pt>
                <c:pt idx="8126">
                  <c:v>3.1593100000000001</c:v>
                </c:pt>
                <c:pt idx="8127">
                  <c:v>3.2280419999999999</c:v>
                </c:pt>
                <c:pt idx="8128">
                  <c:v>3.197775</c:v>
                </c:pt>
                <c:pt idx="8129">
                  <c:v>3.1137779999999999</c:v>
                </c:pt>
                <c:pt idx="8130">
                  <c:v>3.054926</c:v>
                </c:pt>
                <c:pt idx="8131">
                  <c:v>3.0279050000000001</c:v>
                </c:pt>
                <c:pt idx="8132">
                  <c:v>3.0212699999999999</c:v>
                </c:pt>
                <c:pt idx="8133">
                  <c:v>3.0326650000000002</c:v>
                </c:pt>
                <c:pt idx="8134">
                  <c:v>3.056994</c:v>
                </c:pt>
                <c:pt idx="8135">
                  <c:v>3.068918</c:v>
                </c:pt>
                <c:pt idx="8136">
                  <c:v>3.0641340000000001</c:v>
                </c:pt>
                <c:pt idx="8137">
                  <c:v>3.0541330000000002</c:v>
                </c:pt>
                <c:pt idx="8138">
                  <c:v>3.0487959999999998</c:v>
                </c:pt>
                <c:pt idx="8139">
                  <c:v>3.0353569999999999</c:v>
                </c:pt>
                <c:pt idx="8140">
                  <c:v>3.008432</c:v>
                </c:pt>
                <c:pt idx="8141">
                  <c:v>3.0064850000000001</c:v>
                </c:pt>
                <c:pt idx="8142">
                  <c:v>3.02651</c:v>
                </c:pt>
                <c:pt idx="8143">
                  <c:v>3.0181680000000002</c:v>
                </c:pt>
                <c:pt idx="8144">
                  <c:v>3.0279289999999999</c:v>
                </c:pt>
                <c:pt idx="8145">
                  <c:v>3.0447570000000002</c:v>
                </c:pt>
                <c:pt idx="8146">
                  <c:v>3.034179</c:v>
                </c:pt>
                <c:pt idx="8147">
                  <c:v>3.0192739999999998</c:v>
                </c:pt>
                <c:pt idx="8148">
                  <c:v>3.0117500000000001</c:v>
                </c:pt>
                <c:pt idx="8149">
                  <c:v>3.0106199999999999</c:v>
                </c:pt>
                <c:pt idx="8150">
                  <c:v>3.0212940000000001</c:v>
                </c:pt>
                <c:pt idx="8151">
                  <c:v>3.0343</c:v>
                </c:pt>
                <c:pt idx="8152">
                  <c:v>3.0484830000000001</c:v>
                </c:pt>
                <c:pt idx="8153">
                  <c:v>3.054157</c:v>
                </c:pt>
                <c:pt idx="8154">
                  <c:v>3.0687980000000001</c:v>
                </c:pt>
                <c:pt idx="8155">
                  <c:v>3.0695190000000001</c:v>
                </c:pt>
                <c:pt idx="8156">
                  <c:v>3.065985</c:v>
                </c:pt>
                <c:pt idx="8157">
                  <c:v>3.0526909999999998</c:v>
                </c:pt>
                <c:pt idx="8158">
                  <c:v>3.0423049999999998</c:v>
                </c:pt>
                <c:pt idx="8159">
                  <c:v>3.04406</c:v>
                </c:pt>
                <c:pt idx="8160">
                  <c:v>3.045671</c:v>
                </c:pt>
                <c:pt idx="8161">
                  <c:v>3.0462720000000001</c:v>
                </c:pt>
                <c:pt idx="8162">
                  <c:v>3.0520890000000001</c:v>
                </c:pt>
                <c:pt idx="8163">
                  <c:v>3.0568979999999999</c:v>
                </c:pt>
                <c:pt idx="8164">
                  <c:v>3.0582440000000002</c:v>
                </c:pt>
                <c:pt idx="8165">
                  <c:v>3.057763</c:v>
                </c:pt>
                <c:pt idx="8166">
                  <c:v>3.0519690000000002</c:v>
                </c:pt>
                <c:pt idx="8167">
                  <c:v>3.04644</c:v>
                </c:pt>
                <c:pt idx="8168">
                  <c:v>3.0391319999999999</c:v>
                </c:pt>
                <c:pt idx="8169">
                  <c:v>3.03966</c:v>
                </c:pt>
                <c:pt idx="8170">
                  <c:v>3.0510320000000002</c:v>
                </c:pt>
                <c:pt idx="8171">
                  <c:v>3.0520420000000001</c:v>
                </c:pt>
                <c:pt idx="8172">
                  <c:v>3.0787740000000001</c:v>
                </c:pt>
                <c:pt idx="8173">
                  <c:v>3.098824</c:v>
                </c:pt>
                <c:pt idx="8174">
                  <c:v>3.0845440000000002</c:v>
                </c:pt>
                <c:pt idx="8175">
                  <c:v>3.0726439999999999</c:v>
                </c:pt>
                <c:pt idx="8176">
                  <c:v>3.0593020000000002</c:v>
                </c:pt>
                <c:pt idx="8177">
                  <c:v>3.0478339999999999</c:v>
                </c:pt>
                <c:pt idx="8178">
                  <c:v>3.0404300000000002</c:v>
                </c:pt>
                <c:pt idx="8179">
                  <c:v>3.056657</c:v>
                </c:pt>
                <c:pt idx="8180">
                  <c:v>3.0612249999999999</c:v>
                </c:pt>
                <c:pt idx="8181">
                  <c:v>3.0680040000000002</c:v>
                </c:pt>
                <c:pt idx="8182">
                  <c:v>3.0739420000000002</c:v>
                </c:pt>
                <c:pt idx="8183">
                  <c:v>3.0720670000000001</c:v>
                </c:pt>
                <c:pt idx="8184">
                  <c:v>3.0728360000000001</c:v>
                </c:pt>
                <c:pt idx="8185">
                  <c:v>3.065264</c:v>
                </c:pt>
                <c:pt idx="8186">
                  <c:v>3.0555270000000001</c:v>
                </c:pt>
                <c:pt idx="8187">
                  <c:v>3.0512959999999998</c:v>
                </c:pt>
                <c:pt idx="8188">
                  <c:v>3.0568019999999998</c:v>
                </c:pt>
                <c:pt idx="8189">
                  <c:v>3.0635810000000001</c:v>
                </c:pt>
                <c:pt idx="8190">
                  <c:v>3.0562010000000002</c:v>
                </c:pt>
                <c:pt idx="8191">
                  <c:v>3.0441799999999999</c:v>
                </c:pt>
                <c:pt idx="8192">
                  <c:v>3.0424250000000002</c:v>
                </c:pt>
                <c:pt idx="8193">
                  <c:v>3.0507909999999998</c:v>
                </c:pt>
                <c:pt idx="8194">
                  <c:v>3.05382</c:v>
                </c:pt>
                <c:pt idx="8195">
                  <c:v>3.0522819999999999</c:v>
                </c:pt>
                <c:pt idx="8196">
                  <c:v>3.0539170000000002</c:v>
                </c:pt>
                <c:pt idx="8197">
                  <c:v>3.0537719999999999</c:v>
                </c:pt>
                <c:pt idx="8198">
                  <c:v>3.055383</c:v>
                </c:pt>
                <c:pt idx="8199">
                  <c:v>3.0618259999999999</c:v>
                </c:pt>
                <c:pt idx="8200">
                  <c:v>3.0637490000000001</c:v>
                </c:pt>
                <c:pt idx="8201">
                  <c:v>3.0671870000000001</c:v>
                </c:pt>
                <c:pt idx="8202">
                  <c:v>3.0669949999999999</c:v>
                </c:pt>
                <c:pt idx="8203">
                  <c:v>3.0630280000000001</c:v>
                </c:pt>
                <c:pt idx="8204">
                  <c:v>3.06209</c:v>
                </c:pt>
                <c:pt idx="8205">
                  <c:v>3.0604559999999998</c:v>
                </c:pt>
                <c:pt idx="8206">
                  <c:v>3.0567530000000001</c:v>
                </c:pt>
                <c:pt idx="8207">
                  <c:v>3.0554070000000002</c:v>
                </c:pt>
                <c:pt idx="8208">
                  <c:v>3.0541330000000002</c:v>
                </c:pt>
                <c:pt idx="8209">
                  <c:v>3.055599</c:v>
                </c:pt>
                <c:pt idx="8210">
                  <c:v>3.05132</c:v>
                </c:pt>
                <c:pt idx="8211">
                  <c:v>3.0483150000000001</c:v>
                </c:pt>
                <c:pt idx="8212">
                  <c:v>3.0475699999999999</c:v>
                </c:pt>
                <c:pt idx="8213">
                  <c:v>3.0445410000000002</c:v>
                </c:pt>
                <c:pt idx="8214">
                  <c:v>3.0308380000000001</c:v>
                </c:pt>
                <c:pt idx="8215">
                  <c:v>3.021798</c:v>
                </c:pt>
                <c:pt idx="8216">
                  <c:v>3.0066769999999998</c:v>
                </c:pt>
                <c:pt idx="8217">
                  <c:v>2.9888629999999998</c:v>
                </c:pt>
                <c:pt idx="8218">
                  <c:v>2.9955940000000001</c:v>
                </c:pt>
                <c:pt idx="8219">
                  <c:v>3.0154999999999998</c:v>
                </c:pt>
                <c:pt idx="8220">
                  <c:v>3.017976</c:v>
                </c:pt>
                <c:pt idx="8221">
                  <c:v>3.0267750000000002</c:v>
                </c:pt>
                <c:pt idx="8222">
                  <c:v>3.0278809999999998</c:v>
                </c:pt>
                <c:pt idx="8223">
                  <c:v>3.0111970000000001</c:v>
                </c:pt>
                <c:pt idx="8224">
                  <c:v>2.982612</c:v>
                </c:pt>
                <c:pt idx="8225">
                  <c:v>2.9573939999999999</c:v>
                </c:pt>
                <c:pt idx="8226">
                  <c:v>2.9362140000000001</c:v>
                </c:pt>
                <c:pt idx="8227">
                  <c:v>2.9106350000000001</c:v>
                </c:pt>
                <c:pt idx="8228">
                  <c:v>2.9216220000000002</c:v>
                </c:pt>
                <c:pt idx="8229">
                  <c:v>2.9514800000000001</c:v>
                </c:pt>
                <c:pt idx="8230">
                  <c:v>2.9729960000000002</c:v>
                </c:pt>
                <c:pt idx="8231">
                  <c:v>2.9519129999999998</c:v>
                </c:pt>
                <c:pt idx="8232">
                  <c:v>2.8925320000000001</c:v>
                </c:pt>
                <c:pt idx="8233">
                  <c:v>2.906428</c:v>
                </c:pt>
                <c:pt idx="8234">
                  <c:v>2.9620099999999998</c:v>
                </c:pt>
                <c:pt idx="8235">
                  <c:v>3.0276879999999999</c:v>
                </c:pt>
                <c:pt idx="8236">
                  <c:v>3.0992329999999999</c:v>
                </c:pt>
                <c:pt idx="8237">
                  <c:v>3.1088969999999998</c:v>
                </c:pt>
                <c:pt idx="8238">
                  <c:v>3.0779570000000001</c:v>
                </c:pt>
                <c:pt idx="8239">
                  <c:v>3.0250680000000001</c:v>
                </c:pt>
                <c:pt idx="8240">
                  <c:v>3.0002819999999999</c:v>
                </c:pt>
                <c:pt idx="8241">
                  <c:v>3.0072779999999999</c:v>
                </c:pt>
                <c:pt idx="8242">
                  <c:v>2.9963630000000001</c:v>
                </c:pt>
                <c:pt idx="8243">
                  <c:v>3.0051619999999999</c:v>
                </c:pt>
                <c:pt idx="8244">
                  <c:v>3.050287</c:v>
                </c:pt>
                <c:pt idx="8245">
                  <c:v>3.099065</c:v>
                </c:pt>
                <c:pt idx="8246">
                  <c:v>3.1113729999999999</c:v>
                </c:pt>
                <c:pt idx="8247">
                  <c:v>3.0925259999999999</c:v>
                </c:pt>
                <c:pt idx="8248">
                  <c:v>3.0580280000000002</c:v>
                </c:pt>
                <c:pt idx="8249">
                  <c:v>3.0139369999999999</c:v>
                </c:pt>
                <c:pt idx="8250">
                  <c:v>2.9889109999999999</c:v>
                </c:pt>
                <c:pt idx="8251">
                  <c:v>3.0070860000000001</c:v>
                </c:pt>
                <c:pt idx="8252">
                  <c:v>3.0622590000000001</c:v>
                </c:pt>
                <c:pt idx="8253">
                  <c:v>3.11659</c:v>
                </c:pt>
                <c:pt idx="8254">
                  <c:v>3.1165419999999999</c:v>
                </c:pt>
                <c:pt idx="8255">
                  <c:v>3.0886309999999999</c:v>
                </c:pt>
                <c:pt idx="8256">
                  <c:v>3.0594220000000001</c:v>
                </c:pt>
                <c:pt idx="8257">
                  <c:v>3.0269910000000002</c:v>
                </c:pt>
                <c:pt idx="8258">
                  <c:v>3.0146099999999998</c:v>
                </c:pt>
                <c:pt idx="8259">
                  <c:v>3.0272320000000001</c:v>
                </c:pt>
                <c:pt idx="8260">
                  <c:v>3.0480749999999999</c:v>
                </c:pt>
                <c:pt idx="8261">
                  <c:v>3.0614889999999999</c:v>
                </c:pt>
                <c:pt idx="8262">
                  <c:v>3.0730050000000002</c:v>
                </c:pt>
                <c:pt idx="8263">
                  <c:v>3.067596</c:v>
                </c:pt>
                <c:pt idx="8264">
                  <c:v>3.061874</c:v>
                </c:pt>
                <c:pt idx="8265">
                  <c:v>3.0568019999999998</c:v>
                </c:pt>
                <c:pt idx="8266">
                  <c:v>3.0537239999999999</c:v>
                </c:pt>
                <c:pt idx="8267">
                  <c:v>3.049661</c:v>
                </c:pt>
                <c:pt idx="8268">
                  <c:v>3.0403820000000001</c:v>
                </c:pt>
                <c:pt idx="8269">
                  <c:v>3.0387230000000001</c:v>
                </c:pt>
                <c:pt idx="8270">
                  <c:v>3.0385070000000001</c:v>
                </c:pt>
                <c:pt idx="8271">
                  <c:v>3.0407419999999998</c:v>
                </c:pt>
                <c:pt idx="8272">
                  <c:v>3.0380980000000002</c:v>
                </c:pt>
                <c:pt idx="8273">
                  <c:v>3.0498059999999998</c:v>
                </c:pt>
                <c:pt idx="8274">
                  <c:v>3.0559120000000002</c:v>
                </c:pt>
                <c:pt idx="8275">
                  <c:v>3.0530270000000002</c:v>
                </c:pt>
                <c:pt idx="8276">
                  <c:v>3.0519210000000001</c:v>
                </c:pt>
                <c:pt idx="8277">
                  <c:v>3.0495169999999998</c:v>
                </c:pt>
                <c:pt idx="8278">
                  <c:v>3.046055</c:v>
                </c:pt>
                <c:pt idx="8279">
                  <c:v>3.0493250000000001</c:v>
                </c:pt>
                <c:pt idx="8280">
                  <c:v>3.0486759999999999</c:v>
                </c:pt>
                <c:pt idx="8281">
                  <c:v>3.0433150000000002</c:v>
                </c:pt>
                <c:pt idx="8282">
                  <c:v>3.046897</c:v>
                </c:pt>
                <c:pt idx="8283">
                  <c:v>3.054662</c:v>
                </c:pt>
                <c:pt idx="8284">
                  <c:v>3.0555270000000001</c:v>
                </c:pt>
                <c:pt idx="8285">
                  <c:v>3.0586530000000001</c:v>
                </c:pt>
                <c:pt idx="8286">
                  <c:v>3.0697830000000002</c:v>
                </c:pt>
                <c:pt idx="8287">
                  <c:v>3.0636290000000002</c:v>
                </c:pt>
                <c:pt idx="8288">
                  <c:v>3.064543</c:v>
                </c:pt>
                <c:pt idx="8289">
                  <c:v>3.0666820000000001</c:v>
                </c:pt>
                <c:pt idx="8290">
                  <c:v>3.0634610000000002</c:v>
                </c:pt>
                <c:pt idx="8291">
                  <c:v>3.0666340000000001</c:v>
                </c:pt>
                <c:pt idx="8292">
                  <c:v>3.0630519999999999</c:v>
                </c:pt>
                <c:pt idx="8293">
                  <c:v>3.050214</c:v>
                </c:pt>
                <c:pt idx="8294">
                  <c:v>3.049277</c:v>
                </c:pt>
                <c:pt idx="8295">
                  <c:v>3.0498780000000001</c:v>
                </c:pt>
                <c:pt idx="8296">
                  <c:v>3.046224</c:v>
                </c:pt>
                <c:pt idx="8297">
                  <c:v>3.0475699999999999</c:v>
                </c:pt>
                <c:pt idx="8298">
                  <c:v>3.050503</c:v>
                </c:pt>
                <c:pt idx="8299">
                  <c:v>3.0531950000000001</c:v>
                </c:pt>
                <c:pt idx="8300">
                  <c:v>3.0522100000000001</c:v>
                </c:pt>
                <c:pt idx="8301">
                  <c:v>3.0503589999999998</c:v>
                </c:pt>
                <c:pt idx="8302">
                  <c:v>3.0549499999999998</c:v>
                </c:pt>
                <c:pt idx="8303">
                  <c:v>3.060311</c:v>
                </c:pt>
                <c:pt idx="8304">
                  <c:v>3.0601669999999999</c:v>
                </c:pt>
                <c:pt idx="8305">
                  <c:v>3.0565129999999998</c:v>
                </c:pt>
                <c:pt idx="8306">
                  <c:v>3.0546380000000002</c:v>
                </c:pt>
                <c:pt idx="8307">
                  <c:v>3.0505749999999998</c:v>
                </c:pt>
                <c:pt idx="8308">
                  <c:v>3.0453579999999998</c:v>
                </c:pt>
                <c:pt idx="8309">
                  <c:v>3.0457670000000001</c:v>
                </c:pt>
                <c:pt idx="8310">
                  <c:v>3.0467770000000001</c:v>
                </c:pt>
                <c:pt idx="8311">
                  <c:v>3.044613</c:v>
                </c:pt>
                <c:pt idx="8312">
                  <c:v>3.042065</c:v>
                </c:pt>
                <c:pt idx="8313">
                  <c:v>3.0387230000000001</c:v>
                </c:pt>
                <c:pt idx="8314">
                  <c:v>3.0393479999999999</c:v>
                </c:pt>
                <c:pt idx="8315">
                  <c:v>3.0459109999999998</c:v>
                </c:pt>
                <c:pt idx="8316">
                  <c:v>3.0457429999999999</c:v>
                </c:pt>
                <c:pt idx="8317">
                  <c:v>3.0417040000000002</c:v>
                </c:pt>
                <c:pt idx="8318">
                  <c:v>3.0385550000000001</c:v>
                </c:pt>
                <c:pt idx="8319">
                  <c:v>3.0404300000000002</c:v>
                </c:pt>
                <c:pt idx="8320">
                  <c:v>3.04495</c:v>
                </c:pt>
                <c:pt idx="8321">
                  <c:v>3.0484589999999998</c:v>
                </c:pt>
                <c:pt idx="8322">
                  <c:v>3.0446610000000001</c:v>
                </c:pt>
                <c:pt idx="8323">
                  <c:v>3.0424009999999999</c:v>
                </c:pt>
                <c:pt idx="8324">
                  <c:v>3.0447329999999999</c:v>
                </c:pt>
                <c:pt idx="8325">
                  <c:v>3.0431219999999999</c:v>
                </c:pt>
                <c:pt idx="8326">
                  <c:v>3.0436269999999999</c:v>
                </c:pt>
                <c:pt idx="8327">
                  <c:v>3.0416319999999999</c:v>
                </c:pt>
                <c:pt idx="8328">
                  <c:v>3.0397810000000001</c:v>
                </c:pt>
                <c:pt idx="8329">
                  <c:v>3.0369440000000001</c:v>
                </c:pt>
                <c:pt idx="8330">
                  <c:v>3.0403340000000001</c:v>
                </c:pt>
                <c:pt idx="8331">
                  <c:v>3.039228</c:v>
                </c:pt>
                <c:pt idx="8332">
                  <c:v>3.0356939999999999</c:v>
                </c:pt>
                <c:pt idx="8333">
                  <c:v>3.0364149999999999</c:v>
                </c:pt>
                <c:pt idx="8334">
                  <c:v>3.0371839999999999</c:v>
                </c:pt>
                <c:pt idx="8335">
                  <c:v>3.038675</c:v>
                </c:pt>
                <c:pt idx="8336">
                  <c:v>3.0404300000000002</c:v>
                </c:pt>
                <c:pt idx="8337">
                  <c:v>3.033458</c:v>
                </c:pt>
                <c:pt idx="8338">
                  <c:v>3.020308</c:v>
                </c:pt>
                <c:pt idx="8339">
                  <c:v>3.0156679999999998</c:v>
                </c:pt>
                <c:pt idx="8340">
                  <c:v>3.0218950000000002</c:v>
                </c:pt>
                <c:pt idx="8341">
                  <c:v>3.018866</c:v>
                </c:pt>
                <c:pt idx="8342">
                  <c:v>3.0076139999999998</c:v>
                </c:pt>
                <c:pt idx="8343">
                  <c:v>3.0118459999999998</c:v>
                </c:pt>
                <c:pt idx="8344">
                  <c:v>3.0217019999999999</c:v>
                </c:pt>
                <c:pt idx="8345">
                  <c:v>3.0345399999999998</c:v>
                </c:pt>
                <c:pt idx="8346">
                  <c:v>3.0518969999999999</c:v>
                </c:pt>
                <c:pt idx="8347">
                  <c:v>3.0624989999999999</c:v>
                </c:pt>
                <c:pt idx="8348">
                  <c:v>3.0628600000000001</c:v>
                </c:pt>
                <c:pt idx="8349">
                  <c:v>3.0570179999999998</c:v>
                </c:pt>
                <c:pt idx="8350">
                  <c:v>3.0754809999999999</c:v>
                </c:pt>
                <c:pt idx="8351">
                  <c:v>3.0914199999999998</c:v>
                </c:pt>
                <c:pt idx="8352">
                  <c:v>3.0775000000000001</c:v>
                </c:pt>
                <c:pt idx="8353">
                  <c:v>3.0580759999999998</c:v>
                </c:pt>
                <c:pt idx="8354">
                  <c:v>3.0385070000000001</c:v>
                </c:pt>
                <c:pt idx="8355">
                  <c:v>3.0010029999999999</c:v>
                </c:pt>
                <c:pt idx="8356">
                  <c:v>2.973741</c:v>
                </c:pt>
                <c:pt idx="8357">
                  <c:v>2.977468</c:v>
                </c:pt>
                <c:pt idx="8358">
                  <c:v>3.01098</c:v>
                </c:pt>
                <c:pt idx="8359">
                  <c:v>3.031631</c:v>
                </c:pt>
                <c:pt idx="8360">
                  <c:v>3.0425689999999999</c:v>
                </c:pt>
                <c:pt idx="8361">
                  <c:v>3.0732689999999998</c:v>
                </c:pt>
                <c:pt idx="8362">
                  <c:v>3.077645</c:v>
                </c:pt>
                <c:pt idx="8363">
                  <c:v>3.0812029999999999</c:v>
                </c:pt>
                <c:pt idx="8364">
                  <c:v>3.0750000000000002</c:v>
                </c:pt>
                <c:pt idx="8365">
                  <c:v>3.0796399999999999</c:v>
                </c:pt>
                <c:pt idx="8366">
                  <c:v>3.1151719999999998</c:v>
                </c:pt>
                <c:pt idx="8367">
                  <c:v>3.128082</c:v>
                </c:pt>
                <c:pt idx="8368">
                  <c:v>3.1124550000000002</c:v>
                </c:pt>
                <c:pt idx="8369">
                  <c:v>3.0849289999999998</c:v>
                </c:pt>
                <c:pt idx="8370">
                  <c:v>3.0640619999999998</c:v>
                </c:pt>
                <c:pt idx="8371">
                  <c:v>3.0600230000000002</c:v>
                </c:pt>
                <c:pt idx="8372">
                  <c:v>3.069134</c:v>
                </c:pt>
                <c:pt idx="8373">
                  <c:v>3.068317</c:v>
                </c:pt>
                <c:pt idx="8374">
                  <c:v>3.067259</c:v>
                </c:pt>
                <c:pt idx="8375">
                  <c:v>3.0621860000000001</c:v>
                </c:pt>
                <c:pt idx="8376">
                  <c:v>3.0495169999999998</c:v>
                </c:pt>
                <c:pt idx="8377">
                  <c:v>3.0308860000000002</c:v>
                </c:pt>
                <c:pt idx="8378">
                  <c:v>3.0277609999999999</c:v>
                </c:pt>
                <c:pt idx="8379">
                  <c:v>3.0344920000000002</c:v>
                </c:pt>
                <c:pt idx="8380">
                  <c:v>3.0346359999999999</c:v>
                </c:pt>
                <c:pt idx="8381">
                  <c:v>3.0380020000000001</c:v>
                </c:pt>
                <c:pt idx="8382">
                  <c:v>3.0415359999999998</c:v>
                </c:pt>
                <c:pt idx="8383">
                  <c:v>3.0428099999999998</c:v>
                </c:pt>
                <c:pt idx="8384">
                  <c:v>3.0416319999999999</c:v>
                </c:pt>
                <c:pt idx="8385">
                  <c:v>3.041391</c:v>
                </c:pt>
                <c:pt idx="8386">
                  <c:v>3.0410550000000001</c:v>
                </c:pt>
                <c:pt idx="8387">
                  <c:v>3.0379299999999998</c:v>
                </c:pt>
                <c:pt idx="8388">
                  <c:v>3.036006</c:v>
                </c:pt>
                <c:pt idx="8389">
                  <c:v>3.0354540000000001</c:v>
                </c:pt>
                <c:pt idx="8390">
                  <c:v>3.0344440000000001</c:v>
                </c:pt>
                <c:pt idx="8391">
                  <c:v>3.0380020000000001</c:v>
                </c:pt>
                <c:pt idx="8392">
                  <c:v>3.043555</c:v>
                </c:pt>
                <c:pt idx="8393">
                  <c:v>3.0580029999999998</c:v>
                </c:pt>
                <c:pt idx="8394">
                  <c:v>3.075914</c:v>
                </c:pt>
                <c:pt idx="8395">
                  <c:v>3.0866600000000002</c:v>
                </c:pt>
                <c:pt idx="8396">
                  <c:v>3.082789</c:v>
                </c:pt>
                <c:pt idx="8397">
                  <c:v>3.068028</c:v>
                </c:pt>
                <c:pt idx="8398">
                  <c:v>3.0550470000000001</c:v>
                </c:pt>
                <c:pt idx="8399">
                  <c:v>3.0570900000000001</c:v>
                </c:pt>
                <c:pt idx="8400">
                  <c:v>3.054157</c:v>
                </c:pt>
                <c:pt idx="8401">
                  <c:v>3.057979</c:v>
                </c:pt>
                <c:pt idx="8402">
                  <c:v>3.0561759999999998</c:v>
                </c:pt>
                <c:pt idx="8403">
                  <c:v>3.052162</c:v>
                </c:pt>
                <c:pt idx="8404">
                  <c:v>3.0548540000000002</c:v>
                </c:pt>
                <c:pt idx="8405">
                  <c:v>3.0581239999999998</c:v>
                </c:pt>
                <c:pt idx="8406">
                  <c:v>3.0578829999999999</c:v>
                </c:pt>
                <c:pt idx="8407">
                  <c:v>3.055936</c:v>
                </c:pt>
                <c:pt idx="8408">
                  <c:v>3.052619</c:v>
                </c:pt>
                <c:pt idx="8409">
                  <c:v>3.0513680000000001</c:v>
                </c:pt>
                <c:pt idx="8410">
                  <c:v>3.0455510000000001</c:v>
                </c:pt>
                <c:pt idx="8411">
                  <c:v>3.0438200000000002</c:v>
                </c:pt>
                <c:pt idx="8412">
                  <c:v>3.046897</c:v>
                </c:pt>
                <c:pt idx="8413">
                  <c:v>3.0449250000000001</c:v>
                </c:pt>
                <c:pt idx="8414">
                  <c:v>3.0431219999999999</c:v>
                </c:pt>
                <c:pt idx="8415">
                  <c:v>3.042233</c:v>
                </c:pt>
                <c:pt idx="8416">
                  <c:v>3.038386</c:v>
                </c:pt>
                <c:pt idx="8417">
                  <c:v>3.0418720000000001</c:v>
                </c:pt>
                <c:pt idx="8418">
                  <c:v>3.0497100000000001</c:v>
                </c:pt>
                <c:pt idx="8419">
                  <c:v>3.0518730000000001</c:v>
                </c:pt>
                <c:pt idx="8420">
                  <c:v>3.0390830000000002</c:v>
                </c:pt>
                <c:pt idx="8421">
                  <c:v>3.0410789999999999</c:v>
                </c:pt>
                <c:pt idx="8422">
                  <c:v>3.042786</c:v>
                </c:pt>
                <c:pt idx="8423">
                  <c:v>3.0404059999999999</c:v>
                </c:pt>
                <c:pt idx="8424">
                  <c:v>3.0410550000000001</c:v>
                </c:pt>
                <c:pt idx="8425">
                  <c:v>3.0405739999999999</c:v>
                </c:pt>
                <c:pt idx="8426">
                  <c:v>3.0390359999999998</c:v>
                </c:pt>
                <c:pt idx="8427">
                  <c:v>3.0399729999999998</c:v>
                </c:pt>
                <c:pt idx="8428">
                  <c:v>3.0454780000000001</c:v>
                </c:pt>
                <c:pt idx="8429">
                  <c:v>3.0483630000000002</c:v>
                </c:pt>
                <c:pt idx="8430">
                  <c:v>3.0445890000000002</c:v>
                </c:pt>
                <c:pt idx="8431">
                  <c:v>3.0315349999999999</c:v>
                </c:pt>
                <c:pt idx="8432">
                  <c:v>3.0207890000000002</c:v>
                </c:pt>
                <c:pt idx="8433">
                  <c:v>3.014418</c:v>
                </c:pt>
                <c:pt idx="8434">
                  <c:v>3.0176880000000001</c:v>
                </c:pt>
                <c:pt idx="8435">
                  <c:v>3.0192739999999998</c:v>
                </c:pt>
                <c:pt idx="8436">
                  <c:v>3.025236</c:v>
                </c:pt>
                <c:pt idx="8437">
                  <c:v>3.0304769999999999</c:v>
                </c:pt>
                <c:pt idx="8438">
                  <c:v>3.042017</c:v>
                </c:pt>
                <c:pt idx="8439">
                  <c:v>3.0546380000000002</c:v>
                </c:pt>
                <c:pt idx="8440">
                  <c:v>3.0643259999999999</c:v>
                </c:pt>
                <c:pt idx="8441">
                  <c:v>3.0707209999999998</c:v>
                </c:pt>
                <c:pt idx="8442">
                  <c:v>3.0867079999999998</c:v>
                </c:pt>
                <c:pt idx="8443">
                  <c:v>3.102382</c:v>
                </c:pt>
                <c:pt idx="8444">
                  <c:v>3.114258</c:v>
                </c:pt>
                <c:pt idx="8445">
                  <c:v>3.115316</c:v>
                </c:pt>
                <c:pt idx="8446">
                  <c:v>3.1030549999999999</c:v>
                </c:pt>
                <c:pt idx="8447">
                  <c:v>3.0721150000000002</c:v>
                </c:pt>
                <c:pt idx="8448">
                  <c:v>3.048435</c:v>
                </c:pt>
                <c:pt idx="8449">
                  <c:v>3.0274719999999999</c:v>
                </c:pt>
                <c:pt idx="8450">
                  <c:v>3.006364</c:v>
                </c:pt>
                <c:pt idx="8451">
                  <c:v>2.9927090000000001</c:v>
                </c:pt>
                <c:pt idx="8452">
                  <c:v>2.9973010000000002</c:v>
                </c:pt>
                <c:pt idx="8453">
                  <c:v>3.0045130000000002</c:v>
                </c:pt>
                <c:pt idx="8454">
                  <c:v>3.0133359999999998</c:v>
                </c:pt>
                <c:pt idx="8455">
                  <c:v>3.0111970000000001</c:v>
                </c:pt>
                <c:pt idx="8456">
                  <c:v>3.0095139999999998</c:v>
                </c:pt>
                <c:pt idx="8457">
                  <c:v>3.0061960000000001</c:v>
                </c:pt>
                <c:pt idx="8458">
                  <c:v>3.0096820000000002</c:v>
                </c:pt>
                <c:pt idx="8459">
                  <c:v>3.023962</c:v>
                </c:pt>
                <c:pt idx="8460">
                  <c:v>3.042618</c:v>
                </c:pt>
                <c:pt idx="8461">
                  <c:v>3.053051</c:v>
                </c:pt>
                <c:pt idx="8462">
                  <c:v>3.0531950000000001</c:v>
                </c:pt>
                <c:pt idx="8463">
                  <c:v>3.0550470000000001</c:v>
                </c:pt>
                <c:pt idx="8464">
                  <c:v>3.0624989999999999</c:v>
                </c:pt>
                <c:pt idx="8465">
                  <c:v>3.0570179999999998</c:v>
                </c:pt>
                <c:pt idx="8466">
                  <c:v>3.0458150000000002</c:v>
                </c:pt>
                <c:pt idx="8467">
                  <c:v>3.044829</c:v>
                </c:pt>
                <c:pt idx="8468">
                  <c:v>3.0398529999999999</c:v>
                </c:pt>
                <c:pt idx="8469">
                  <c:v>3.0317750000000001</c:v>
                </c:pt>
                <c:pt idx="8470">
                  <c:v>3.0324960000000001</c:v>
                </c:pt>
                <c:pt idx="8471">
                  <c:v>3.0367039999999998</c:v>
                </c:pt>
                <c:pt idx="8472">
                  <c:v>3.0319189999999998</c:v>
                </c:pt>
                <c:pt idx="8473">
                  <c:v>3.0286979999999999</c:v>
                </c:pt>
                <c:pt idx="8474">
                  <c:v>3.0303089999999999</c:v>
                </c:pt>
                <c:pt idx="8475">
                  <c:v>3.0209809999999999</c:v>
                </c:pt>
                <c:pt idx="8476">
                  <c:v>3.01824</c:v>
                </c:pt>
                <c:pt idx="8477">
                  <c:v>3.0248759999999999</c:v>
                </c:pt>
                <c:pt idx="8478">
                  <c:v>3.0242990000000001</c:v>
                </c:pt>
                <c:pt idx="8479">
                  <c:v>3.0200429999999998</c:v>
                </c:pt>
                <c:pt idx="8480">
                  <c:v>3.0340590000000001</c:v>
                </c:pt>
                <c:pt idx="8481">
                  <c:v>3.0475460000000001</c:v>
                </c:pt>
                <c:pt idx="8482">
                  <c:v>3.0567769999999999</c:v>
                </c:pt>
                <c:pt idx="8483">
                  <c:v>3.0555270000000001</c:v>
                </c:pt>
                <c:pt idx="8484">
                  <c:v>3.0498780000000001</c:v>
                </c:pt>
                <c:pt idx="8485">
                  <c:v>3.054926</c:v>
                </c:pt>
                <c:pt idx="8486">
                  <c:v>3.0591089999999999</c:v>
                </c:pt>
                <c:pt idx="8487">
                  <c:v>3.054662</c:v>
                </c:pt>
                <c:pt idx="8488">
                  <c:v>3.0403820000000001</c:v>
                </c:pt>
                <c:pt idx="8489">
                  <c:v>3.0311979999999998</c:v>
                </c:pt>
                <c:pt idx="8490">
                  <c:v>3.0351170000000001</c:v>
                </c:pt>
                <c:pt idx="8491">
                  <c:v>3.0344920000000002</c:v>
                </c:pt>
                <c:pt idx="8492">
                  <c:v>3.030068</c:v>
                </c:pt>
                <c:pt idx="8493">
                  <c:v>3.034348</c:v>
                </c:pt>
                <c:pt idx="8494">
                  <c:v>3.0472570000000001</c:v>
                </c:pt>
                <c:pt idx="8495">
                  <c:v>3.0578110000000001</c:v>
                </c:pt>
                <c:pt idx="8496">
                  <c:v>3.0635330000000001</c:v>
                </c:pt>
                <c:pt idx="8497">
                  <c:v>3.0635810000000001</c:v>
                </c:pt>
                <c:pt idx="8498">
                  <c:v>3.061658</c:v>
                </c:pt>
                <c:pt idx="8499">
                  <c:v>3.062932</c:v>
                </c:pt>
                <c:pt idx="8500">
                  <c:v>3.061105</c:v>
                </c:pt>
                <c:pt idx="8501">
                  <c:v>3.0555750000000002</c:v>
                </c:pt>
                <c:pt idx="8502">
                  <c:v>3.0531709999999999</c:v>
                </c:pt>
                <c:pt idx="8503">
                  <c:v>3.050551</c:v>
                </c:pt>
                <c:pt idx="8504">
                  <c:v>3.0462959999999999</c:v>
                </c:pt>
                <c:pt idx="8505">
                  <c:v>3.0431460000000001</c:v>
                </c:pt>
                <c:pt idx="8506">
                  <c:v>3.0470169999999999</c:v>
                </c:pt>
                <c:pt idx="8507">
                  <c:v>3.0480269999999998</c:v>
                </c:pt>
                <c:pt idx="8508">
                  <c:v>3.0444930000000001</c:v>
                </c:pt>
                <c:pt idx="8509">
                  <c:v>3.0471849999999998</c:v>
                </c:pt>
                <c:pt idx="8510">
                  <c:v>3.04983</c:v>
                </c:pt>
                <c:pt idx="8511">
                  <c:v>3.0524499999999999</c:v>
                </c:pt>
                <c:pt idx="8512">
                  <c:v>3.052378</c:v>
                </c:pt>
                <c:pt idx="8513">
                  <c:v>3.0529549999999999</c:v>
                </c:pt>
                <c:pt idx="8514">
                  <c:v>3.054446</c:v>
                </c:pt>
                <c:pt idx="8515">
                  <c:v>3.0543010000000002</c:v>
                </c:pt>
                <c:pt idx="8516">
                  <c:v>3.054878</c:v>
                </c:pt>
                <c:pt idx="8517">
                  <c:v>3.0582440000000002</c:v>
                </c:pt>
                <c:pt idx="8518">
                  <c:v>3.0578349999999999</c:v>
                </c:pt>
                <c:pt idx="8519">
                  <c:v>3.0540609999999999</c:v>
                </c:pt>
                <c:pt idx="8520">
                  <c:v>3.0545659999999999</c:v>
                </c:pt>
                <c:pt idx="8521">
                  <c:v>3.0567769999999999</c:v>
                </c:pt>
                <c:pt idx="8522">
                  <c:v>3.0650949999999999</c:v>
                </c:pt>
                <c:pt idx="8523">
                  <c:v>3.0896409999999999</c:v>
                </c:pt>
                <c:pt idx="8524">
                  <c:v>3.1113010000000001</c:v>
                </c:pt>
                <c:pt idx="8525">
                  <c:v>3.1066129999999998</c:v>
                </c:pt>
                <c:pt idx="8526">
                  <c:v>3.08291</c:v>
                </c:pt>
                <c:pt idx="8527">
                  <c:v>3.050767</c:v>
                </c:pt>
                <c:pt idx="8528">
                  <c:v>3.028626</c:v>
                </c:pt>
                <c:pt idx="8529">
                  <c:v>3.01675</c:v>
                </c:pt>
                <c:pt idx="8530">
                  <c:v>3.0153319999999999</c:v>
                </c:pt>
                <c:pt idx="8531">
                  <c:v>3.0228320000000002</c:v>
                </c:pt>
                <c:pt idx="8532">
                  <c:v>3.0305249999999999</c:v>
                </c:pt>
                <c:pt idx="8533">
                  <c:v>3.0344920000000002</c:v>
                </c:pt>
                <c:pt idx="8534">
                  <c:v>3.0392519999999998</c:v>
                </c:pt>
                <c:pt idx="8535">
                  <c:v>3.0375209999999999</c:v>
                </c:pt>
                <c:pt idx="8536">
                  <c:v>3.0370159999999999</c:v>
                </c:pt>
                <c:pt idx="8537">
                  <c:v>3.0638209999999999</c:v>
                </c:pt>
                <c:pt idx="8538">
                  <c:v>3.0802170000000002</c:v>
                </c:pt>
                <c:pt idx="8539">
                  <c:v>3.0784859999999998</c:v>
                </c:pt>
                <c:pt idx="8540">
                  <c:v>3.0680040000000002</c:v>
                </c:pt>
                <c:pt idx="8541">
                  <c:v>3.0338910000000001</c:v>
                </c:pt>
                <c:pt idx="8542">
                  <c:v>3.0380500000000001</c:v>
                </c:pt>
                <c:pt idx="8543">
                  <c:v>3.0400930000000002</c:v>
                </c:pt>
                <c:pt idx="8544">
                  <c:v>3.0379299999999998</c:v>
                </c:pt>
                <c:pt idx="8545">
                  <c:v>3.037064</c:v>
                </c:pt>
                <c:pt idx="8546">
                  <c:v>3.0375930000000002</c:v>
                </c:pt>
                <c:pt idx="8547">
                  <c:v>3.042786</c:v>
                </c:pt>
                <c:pt idx="8548">
                  <c:v>3.0473780000000001</c:v>
                </c:pt>
                <c:pt idx="8549">
                  <c:v>3.050719</c:v>
                </c:pt>
                <c:pt idx="8550">
                  <c:v>3.0468009999999999</c:v>
                </c:pt>
                <c:pt idx="8551">
                  <c:v>3.0417040000000002</c:v>
                </c:pt>
                <c:pt idx="8552">
                  <c:v>3.0400689999999999</c:v>
                </c:pt>
                <c:pt idx="8553">
                  <c:v>3.0438679999999998</c:v>
                </c:pt>
                <c:pt idx="8554">
                  <c:v>3.0413679999999998</c:v>
                </c:pt>
                <c:pt idx="8555">
                  <c:v>3.0376409999999998</c:v>
                </c:pt>
                <c:pt idx="8556">
                  <c:v>3.0336989999999999</c:v>
                </c:pt>
                <c:pt idx="8557">
                  <c:v>3.0264139999999999</c:v>
                </c:pt>
                <c:pt idx="8558">
                  <c:v>3.0253079999999999</c:v>
                </c:pt>
                <c:pt idx="8559">
                  <c:v>3.0304769999999999</c:v>
                </c:pt>
                <c:pt idx="8560">
                  <c:v>3.0382180000000001</c:v>
                </c:pt>
                <c:pt idx="8561">
                  <c:v>3.0322800000000001</c:v>
                </c:pt>
                <c:pt idx="8562">
                  <c:v>3.0300199999999999</c:v>
                </c:pt>
                <c:pt idx="8563">
                  <c:v>3.034732</c:v>
                </c:pt>
                <c:pt idx="8564">
                  <c:v>3.037569</c:v>
                </c:pt>
                <c:pt idx="8565">
                  <c:v>3.039228</c:v>
                </c:pt>
                <c:pt idx="8566">
                  <c:v>3.0401410000000002</c:v>
                </c:pt>
                <c:pt idx="8567">
                  <c:v>3.0454300000000001</c:v>
                </c:pt>
                <c:pt idx="8568">
                  <c:v>3.0457909999999999</c:v>
                </c:pt>
                <c:pt idx="8569">
                  <c:v>3.0403099999999998</c:v>
                </c:pt>
                <c:pt idx="8570">
                  <c:v>3.0385309999999999</c:v>
                </c:pt>
                <c:pt idx="8571">
                  <c:v>3.040454</c:v>
                </c:pt>
                <c:pt idx="8572">
                  <c:v>3.0457429999999999</c:v>
                </c:pt>
                <c:pt idx="8573">
                  <c:v>3.0484830000000001</c:v>
                </c:pt>
                <c:pt idx="8574">
                  <c:v>3.0478339999999999</c:v>
                </c:pt>
                <c:pt idx="8575">
                  <c:v>3.0419450000000001</c:v>
                </c:pt>
                <c:pt idx="8576">
                  <c:v>3.0317270000000001</c:v>
                </c:pt>
                <c:pt idx="8577">
                  <c:v>3.0225200000000001</c:v>
                </c:pt>
                <c:pt idx="8578">
                  <c:v>3.008648</c:v>
                </c:pt>
                <c:pt idx="8579">
                  <c:v>3.0076870000000002</c:v>
                </c:pt>
                <c:pt idx="8580">
                  <c:v>3.0066769999999998</c:v>
                </c:pt>
                <c:pt idx="8581">
                  <c:v>3.0058829999999999</c:v>
                </c:pt>
                <c:pt idx="8582">
                  <c:v>3.007037</c:v>
                </c:pt>
                <c:pt idx="8583">
                  <c:v>3.0126149999999998</c:v>
                </c:pt>
                <c:pt idx="8584">
                  <c:v>3.0233850000000002</c:v>
                </c:pt>
                <c:pt idx="8585">
                  <c:v>3.0390600000000001</c:v>
                </c:pt>
                <c:pt idx="8586">
                  <c:v>3.051609</c:v>
                </c:pt>
                <c:pt idx="8587">
                  <c:v>3.0640619999999998</c:v>
                </c:pt>
                <c:pt idx="8588">
                  <c:v>3.0629559999999998</c:v>
                </c:pt>
                <c:pt idx="8589">
                  <c:v>3.055599</c:v>
                </c:pt>
                <c:pt idx="8590">
                  <c:v>3.0493969999999999</c:v>
                </c:pt>
                <c:pt idx="8591">
                  <c:v>3.0482670000000001</c:v>
                </c:pt>
                <c:pt idx="8592">
                  <c:v>3.0485799999999998</c:v>
                </c:pt>
                <c:pt idx="8593">
                  <c:v>3.0480269999999998</c:v>
                </c:pt>
                <c:pt idx="8594">
                  <c:v>3.0566089999999999</c:v>
                </c:pt>
                <c:pt idx="8595">
                  <c:v>3.0571619999999999</c:v>
                </c:pt>
                <c:pt idx="8596">
                  <c:v>3.0574020000000002</c:v>
                </c:pt>
                <c:pt idx="8597">
                  <c:v>3.0529069999999998</c:v>
                </c:pt>
                <c:pt idx="8598">
                  <c:v>3.0560079999999998</c:v>
                </c:pt>
                <c:pt idx="8599">
                  <c:v>3.0501659999999999</c:v>
                </c:pt>
                <c:pt idx="8600">
                  <c:v>3.036054</c:v>
                </c:pt>
                <c:pt idx="8601">
                  <c:v>3.033963</c:v>
                </c:pt>
                <c:pt idx="8602">
                  <c:v>3.0346839999999999</c:v>
                </c:pt>
                <c:pt idx="8603">
                  <c:v>3.0355259999999999</c:v>
                </c:pt>
                <c:pt idx="8604">
                  <c:v>3.0303330000000002</c:v>
                </c:pt>
                <c:pt idx="8605">
                  <c:v>3.0270630000000001</c:v>
                </c:pt>
                <c:pt idx="8606">
                  <c:v>3.0340590000000001</c:v>
                </c:pt>
                <c:pt idx="8607">
                  <c:v>3.06447</c:v>
                </c:pt>
                <c:pt idx="8608">
                  <c:v>3.0828859999999998</c:v>
                </c:pt>
                <c:pt idx="8609">
                  <c:v>3.0869719999999998</c:v>
                </c:pt>
                <c:pt idx="8610">
                  <c:v>3.0858660000000002</c:v>
                </c:pt>
                <c:pt idx="8611">
                  <c:v>3.0681970000000001</c:v>
                </c:pt>
                <c:pt idx="8612">
                  <c:v>3.0349249999999999</c:v>
                </c:pt>
                <c:pt idx="8613">
                  <c:v>3.0457670000000001</c:v>
                </c:pt>
                <c:pt idx="8614">
                  <c:v>3.041776</c:v>
                </c:pt>
                <c:pt idx="8615">
                  <c:v>3.0377369999999999</c:v>
                </c:pt>
                <c:pt idx="8616">
                  <c:v>3.0357660000000002</c:v>
                </c:pt>
                <c:pt idx="8617">
                  <c:v>3.0301399999999998</c:v>
                </c:pt>
                <c:pt idx="8618">
                  <c:v>3.030068</c:v>
                </c:pt>
                <c:pt idx="8619">
                  <c:v>3.0379779999999998</c:v>
                </c:pt>
                <c:pt idx="8620">
                  <c:v>3.037785</c:v>
                </c:pt>
                <c:pt idx="8621">
                  <c:v>3.0399970000000001</c:v>
                </c:pt>
                <c:pt idx="8622">
                  <c:v>3.0392999999999999</c:v>
                </c:pt>
                <c:pt idx="8623">
                  <c:v>3.0341309999999999</c:v>
                </c:pt>
                <c:pt idx="8624">
                  <c:v>3.0423049999999998</c:v>
                </c:pt>
                <c:pt idx="8625">
                  <c:v>3.0492050000000002</c:v>
                </c:pt>
                <c:pt idx="8626">
                  <c:v>3.0473539999999999</c:v>
                </c:pt>
                <c:pt idx="8627">
                  <c:v>3.0409350000000002</c:v>
                </c:pt>
                <c:pt idx="8628">
                  <c:v>3.0328089999999999</c:v>
                </c:pt>
                <c:pt idx="8629">
                  <c:v>3.038386</c:v>
                </c:pt>
                <c:pt idx="8630">
                  <c:v>3.0428579999999998</c:v>
                </c:pt>
                <c:pt idx="8631">
                  <c:v>3.0461510000000001</c:v>
                </c:pt>
                <c:pt idx="8632">
                  <c:v>3.0457909999999999</c:v>
                </c:pt>
                <c:pt idx="8633">
                  <c:v>3.0425689999999999</c:v>
                </c:pt>
                <c:pt idx="8634">
                  <c:v>3.0423049999999998</c:v>
                </c:pt>
                <c:pt idx="8635">
                  <c:v>3.0394920000000001</c:v>
                </c:pt>
                <c:pt idx="8636">
                  <c:v>3.0409830000000002</c:v>
                </c:pt>
                <c:pt idx="8637">
                  <c:v>3.0426899999999999</c:v>
                </c:pt>
                <c:pt idx="8638">
                  <c:v>3.039228</c:v>
                </c:pt>
                <c:pt idx="8639">
                  <c:v>3.0374970000000001</c:v>
                </c:pt>
                <c:pt idx="8640">
                  <c:v>3.0362710000000002</c:v>
                </c:pt>
                <c:pt idx="8641">
                  <c:v>3.037617</c:v>
                </c:pt>
                <c:pt idx="8642">
                  <c:v>3.040286</c:v>
                </c:pt>
                <c:pt idx="8643">
                  <c:v>3.0413429999999999</c:v>
                </c:pt>
                <c:pt idx="8644">
                  <c:v>3.0442279999999999</c:v>
                </c:pt>
                <c:pt idx="8645">
                  <c:v>3.0438200000000002</c:v>
                </c:pt>
                <c:pt idx="8646">
                  <c:v>3.046897</c:v>
                </c:pt>
                <c:pt idx="8647">
                  <c:v>3.0499499999999999</c:v>
                </c:pt>
                <c:pt idx="8648">
                  <c:v>3.0457429999999999</c:v>
                </c:pt>
                <c:pt idx="8649">
                  <c:v>3.0416560000000001</c:v>
                </c:pt>
                <c:pt idx="8650">
                  <c:v>3.0354049999999999</c:v>
                </c:pt>
                <c:pt idx="8651">
                  <c:v>3.0264380000000002</c:v>
                </c:pt>
                <c:pt idx="8652">
                  <c:v>3.025188</c:v>
                </c:pt>
                <c:pt idx="8653">
                  <c:v>3.0326170000000001</c:v>
                </c:pt>
                <c:pt idx="8654">
                  <c:v>3.033963</c:v>
                </c:pt>
                <c:pt idx="8655">
                  <c:v>3.0337230000000002</c:v>
                </c:pt>
                <c:pt idx="8656">
                  <c:v>3.0348039999999998</c:v>
                </c:pt>
                <c:pt idx="8657">
                  <c:v>3.036343</c:v>
                </c:pt>
                <c:pt idx="8658">
                  <c:v>3.0378820000000002</c:v>
                </c:pt>
                <c:pt idx="8659">
                  <c:v>3.0395880000000002</c:v>
                </c:pt>
                <c:pt idx="8660">
                  <c:v>3.037064</c:v>
                </c:pt>
                <c:pt idx="8661">
                  <c:v>3.0425930000000001</c:v>
                </c:pt>
                <c:pt idx="8662">
                  <c:v>3.046224</c:v>
                </c:pt>
                <c:pt idx="8663">
                  <c:v>3.0459350000000001</c:v>
                </c:pt>
                <c:pt idx="8664">
                  <c:v>3.0405739999999999</c:v>
                </c:pt>
                <c:pt idx="8665">
                  <c:v>3.0416080000000001</c:v>
                </c:pt>
                <c:pt idx="8666">
                  <c:v>3.0450699999999999</c:v>
                </c:pt>
                <c:pt idx="8667">
                  <c:v>3.0431949999999999</c:v>
                </c:pt>
                <c:pt idx="8668">
                  <c:v>3.0436510000000001</c:v>
                </c:pt>
                <c:pt idx="8669">
                  <c:v>3.0429539999999999</c:v>
                </c:pt>
                <c:pt idx="8670">
                  <c:v>3.042281</c:v>
                </c:pt>
                <c:pt idx="8671">
                  <c:v>3.041223</c:v>
                </c:pt>
                <c:pt idx="8672">
                  <c:v>3.038843</c:v>
                </c:pt>
                <c:pt idx="8673">
                  <c:v>3.0370879999999998</c:v>
                </c:pt>
                <c:pt idx="8674">
                  <c:v>3.035838</c:v>
                </c:pt>
                <c:pt idx="8675">
                  <c:v>3.0343230000000001</c:v>
                </c:pt>
                <c:pt idx="8676">
                  <c:v>3.0339390000000002</c:v>
                </c:pt>
                <c:pt idx="8677">
                  <c:v>3.037954</c:v>
                </c:pt>
                <c:pt idx="8678">
                  <c:v>3.0384350000000002</c:v>
                </c:pt>
                <c:pt idx="8679">
                  <c:v>3.0406219999999999</c:v>
                </c:pt>
                <c:pt idx="8680">
                  <c:v>3.0457190000000001</c:v>
                </c:pt>
                <c:pt idx="8681">
                  <c:v>3.047882</c:v>
                </c:pt>
                <c:pt idx="8682">
                  <c:v>3.0450460000000001</c:v>
                </c:pt>
                <c:pt idx="8683">
                  <c:v>3.0477859999999999</c:v>
                </c:pt>
                <c:pt idx="8684">
                  <c:v>3.0486279999999999</c:v>
                </c:pt>
                <c:pt idx="8685">
                  <c:v>3.0466319999999998</c:v>
                </c:pt>
                <c:pt idx="8686">
                  <c:v>3.0423049999999998</c:v>
                </c:pt>
                <c:pt idx="8687">
                  <c:v>3.0387710000000001</c:v>
                </c:pt>
                <c:pt idx="8688">
                  <c:v>3.03668</c:v>
                </c:pt>
                <c:pt idx="8689">
                  <c:v>3.0329769999999998</c:v>
                </c:pt>
                <c:pt idx="8690">
                  <c:v>3.0310779999999999</c:v>
                </c:pt>
                <c:pt idx="8691">
                  <c:v>3.030694</c:v>
                </c:pt>
                <c:pt idx="8692">
                  <c:v>3.0361030000000002</c:v>
                </c:pt>
                <c:pt idx="8693">
                  <c:v>3.0369920000000001</c:v>
                </c:pt>
                <c:pt idx="8694">
                  <c:v>3.0354540000000001</c:v>
                </c:pt>
                <c:pt idx="8695">
                  <c:v>3.0379299999999998</c:v>
                </c:pt>
                <c:pt idx="8696">
                  <c:v>3.0286740000000001</c:v>
                </c:pt>
                <c:pt idx="8697">
                  <c:v>3.0218950000000002</c:v>
                </c:pt>
                <c:pt idx="8698">
                  <c:v>3.026078</c:v>
                </c:pt>
                <c:pt idx="8699">
                  <c:v>3.0302129999999998</c:v>
                </c:pt>
                <c:pt idx="8700">
                  <c:v>3.033506</c:v>
                </c:pt>
                <c:pt idx="8701">
                  <c:v>3.0238900000000002</c:v>
                </c:pt>
                <c:pt idx="8702">
                  <c:v>3.0018690000000001</c:v>
                </c:pt>
                <c:pt idx="8703">
                  <c:v>2.9863390000000001</c:v>
                </c:pt>
                <c:pt idx="8704">
                  <c:v>2.9752559999999999</c:v>
                </c:pt>
                <c:pt idx="8705">
                  <c:v>2.9808330000000001</c:v>
                </c:pt>
                <c:pt idx="8706">
                  <c:v>2.9953059999999998</c:v>
                </c:pt>
                <c:pt idx="8707">
                  <c:v>2.9980699999999998</c:v>
                </c:pt>
                <c:pt idx="8708">
                  <c:v>3.0078070000000001</c:v>
                </c:pt>
                <c:pt idx="8709">
                  <c:v>3.0266069999999998</c:v>
                </c:pt>
                <c:pt idx="8710">
                  <c:v>3.0525220000000002</c:v>
                </c:pt>
                <c:pt idx="8711">
                  <c:v>3.0711300000000001</c:v>
                </c:pt>
                <c:pt idx="8712">
                  <c:v>3.067596</c:v>
                </c:pt>
                <c:pt idx="8713">
                  <c:v>3.059037</c:v>
                </c:pt>
                <c:pt idx="8714">
                  <c:v>3.0471370000000002</c:v>
                </c:pt>
                <c:pt idx="8715">
                  <c:v>3.0455510000000001</c:v>
                </c:pt>
                <c:pt idx="8716">
                  <c:v>3.0487479999999998</c:v>
                </c:pt>
                <c:pt idx="8717">
                  <c:v>3.0473780000000001</c:v>
                </c:pt>
                <c:pt idx="8718">
                  <c:v>3.0395159999999999</c:v>
                </c:pt>
                <c:pt idx="8719">
                  <c:v>3.0311499999999998</c:v>
                </c:pt>
                <c:pt idx="8720">
                  <c:v>3.02603</c:v>
                </c:pt>
                <c:pt idx="8721">
                  <c:v>3.033795</c:v>
                </c:pt>
                <c:pt idx="8722">
                  <c:v>3.039949</c:v>
                </c:pt>
                <c:pt idx="8723">
                  <c:v>3.0406939999999998</c:v>
                </c:pt>
                <c:pt idx="8724">
                  <c:v>3.0476899999999998</c:v>
                </c:pt>
                <c:pt idx="8725">
                  <c:v>3.04495</c:v>
                </c:pt>
                <c:pt idx="8726">
                  <c:v>3.0410550000000001</c:v>
                </c:pt>
                <c:pt idx="8727">
                  <c:v>3.0450219999999999</c:v>
                </c:pt>
                <c:pt idx="8728">
                  <c:v>3.0427620000000002</c:v>
                </c:pt>
                <c:pt idx="8729">
                  <c:v>3.0375209999999999</c:v>
                </c:pt>
                <c:pt idx="8730">
                  <c:v>3.0382660000000001</c:v>
                </c:pt>
                <c:pt idx="8731">
                  <c:v>3.0447090000000001</c:v>
                </c:pt>
                <c:pt idx="8732">
                  <c:v>3.0446369999999998</c:v>
                </c:pt>
                <c:pt idx="8733">
                  <c:v>3.0341550000000002</c:v>
                </c:pt>
                <c:pt idx="8734">
                  <c:v>3.0356459999999998</c:v>
                </c:pt>
                <c:pt idx="8735">
                  <c:v>3.0375209999999999</c:v>
                </c:pt>
                <c:pt idx="8736">
                  <c:v>3.0368719999999998</c:v>
                </c:pt>
                <c:pt idx="8737">
                  <c:v>3.0380259999999999</c:v>
                </c:pt>
                <c:pt idx="8738">
                  <c:v>3.0395400000000001</c:v>
                </c:pt>
                <c:pt idx="8739">
                  <c:v>3.038459</c:v>
                </c:pt>
                <c:pt idx="8740">
                  <c:v>3.037906</c:v>
                </c:pt>
                <c:pt idx="8741">
                  <c:v>3.0366080000000002</c:v>
                </c:pt>
                <c:pt idx="8742">
                  <c:v>3.0351170000000001</c:v>
                </c:pt>
                <c:pt idx="8743">
                  <c:v>3.036896</c:v>
                </c:pt>
                <c:pt idx="8744">
                  <c:v>3.0408870000000001</c:v>
                </c:pt>
                <c:pt idx="8745">
                  <c:v>3.0390600000000001</c:v>
                </c:pt>
                <c:pt idx="8746">
                  <c:v>3.036295</c:v>
                </c:pt>
                <c:pt idx="8747">
                  <c:v>3.0381459999999998</c:v>
                </c:pt>
                <c:pt idx="8748">
                  <c:v>3.0385309999999999</c:v>
                </c:pt>
                <c:pt idx="8749">
                  <c:v>3.0377130000000001</c:v>
                </c:pt>
                <c:pt idx="8750">
                  <c:v>3.0368240000000002</c:v>
                </c:pt>
                <c:pt idx="8751">
                  <c:v>3.0357419999999999</c:v>
                </c:pt>
                <c:pt idx="8752">
                  <c:v>3.0354540000000001</c:v>
                </c:pt>
                <c:pt idx="8753">
                  <c:v>3.0333619999999999</c:v>
                </c:pt>
                <c:pt idx="8754">
                  <c:v>3.032737</c:v>
                </c:pt>
                <c:pt idx="8755">
                  <c:v>3.0324</c:v>
                </c:pt>
                <c:pt idx="8756">
                  <c:v>3.0363669999999998</c:v>
                </c:pt>
                <c:pt idx="8757">
                  <c:v>3.0367280000000001</c:v>
                </c:pt>
                <c:pt idx="8758">
                  <c:v>3.0413190000000001</c:v>
                </c:pt>
                <c:pt idx="8759">
                  <c:v>3.0400209999999999</c:v>
                </c:pt>
                <c:pt idx="8760">
                  <c:v>3.038338</c:v>
                </c:pt>
                <c:pt idx="8761">
                  <c:v>3.0382419999999999</c:v>
                </c:pt>
                <c:pt idx="8762">
                  <c:v>3.037954</c:v>
                </c:pt>
                <c:pt idx="8763">
                  <c:v>3.042618</c:v>
                </c:pt>
                <c:pt idx="8764">
                  <c:v>3.0439159999999998</c:v>
                </c:pt>
                <c:pt idx="8765">
                  <c:v>3.0424250000000002</c:v>
                </c:pt>
                <c:pt idx="8766">
                  <c:v>3.041992</c:v>
                </c:pt>
                <c:pt idx="8767">
                  <c:v>3.0433629999999998</c:v>
                </c:pt>
                <c:pt idx="8768">
                  <c:v>3.039444</c:v>
                </c:pt>
                <c:pt idx="8769">
                  <c:v>3.03668</c:v>
                </c:pt>
                <c:pt idx="8770">
                  <c:v>3.0362469999999999</c:v>
                </c:pt>
                <c:pt idx="8771">
                  <c:v>3.038459</c:v>
                </c:pt>
                <c:pt idx="8772">
                  <c:v>3.039901</c:v>
                </c:pt>
                <c:pt idx="8773">
                  <c:v>3.0392039999999998</c:v>
                </c:pt>
                <c:pt idx="8774">
                  <c:v>3.0368719999999998</c:v>
                </c:pt>
                <c:pt idx="8775">
                  <c:v>3.0339149999999999</c:v>
                </c:pt>
                <c:pt idx="8776">
                  <c:v>3.0342030000000002</c:v>
                </c:pt>
                <c:pt idx="8777">
                  <c:v>3.0336259999999999</c:v>
                </c:pt>
                <c:pt idx="8778">
                  <c:v>3.0358860000000001</c:v>
                </c:pt>
                <c:pt idx="8779">
                  <c:v>3.041992</c:v>
                </c:pt>
                <c:pt idx="8780">
                  <c:v>3.0441799999999999</c:v>
                </c:pt>
                <c:pt idx="8781">
                  <c:v>3.042834</c:v>
                </c:pt>
                <c:pt idx="8782">
                  <c:v>3.0398049999999999</c:v>
                </c:pt>
                <c:pt idx="8783">
                  <c:v>2.9775640000000001</c:v>
                </c:pt>
                <c:pt idx="8784">
                  <c:v>2.9887670000000002</c:v>
                </c:pt>
                <c:pt idx="8785">
                  <c:v>3.0158360000000002</c:v>
                </c:pt>
                <c:pt idx="8786">
                  <c:v>3.0243470000000001</c:v>
                </c:pt>
                <c:pt idx="8787">
                  <c:v>3.0250680000000001</c:v>
                </c:pt>
                <c:pt idx="8788">
                  <c:v>3.0279530000000001</c:v>
                </c:pt>
                <c:pt idx="8789">
                  <c:v>3.029684</c:v>
                </c:pt>
                <c:pt idx="8790">
                  <c:v>3.0778370000000002</c:v>
                </c:pt>
                <c:pt idx="8791">
                  <c:v>3.1226240000000001</c:v>
                </c:pt>
                <c:pt idx="8792">
                  <c:v>3.1232500000000001</c:v>
                </c:pt>
                <c:pt idx="8793">
                  <c:v>3.1009880000000001</c:v>
                </c:pt>
                <c:pt idx="8794">
                  <c:v>3.0770439999999999</c:v>
                </c:pt>
                <c:pt idx="8795">
                  <c:v>3.041992</c:v>
                </c:pt>
                <c:pt idx="8796">
                  <c:v>3.0180479999999998</c:v>
                </c:pt>
                <c:pt idx="8797">
                  <c:v>3.0173749999999999</c:v>
                </c:pt>
                <c:pt idx="8798">
                  <c:v>3.026462</c:v>
                </c:pt>
                <c:pt idx="8799">
                  <c:v>3.0245869999999999</c:v>
                </c:pt>
                <c:pt idx="8800">
                  <c:v>3.0048499999999998</c:v>
                </c:pt>
                <c:pt idx="8801">
                  <c:v>2.9921570000000002</c:v>
                </c:pt>
                <c:pt idx="8802">
                  <c:v>2.994272</c:v>
                </c:pt>
                <c:pt idx="8803">
                  <c:v>2.9897520000000002</c:v>
                </c:pt>
                <c:pt idx="8804">
                  <c:v>2.985233</c:v>
                </c:pt>
                <c:pt idx="8805">
                  <c:v>3.003047</c:v>
                </c:pt>
                <c:pt idx="8806">
                  <c:v>3.0185529999999998</c:v>
                </c:pt>
                <c:pt idx="8807">
                  <c:v>3.0315349999999999</c:v>
                </c:pt>
                <c:pt idx="8808">
                  <c:v>3.0308860000000002</c:v>
                </c:pt>
                <c:pt idx="8809">
                  <c:v>3.0327609999999998</c:v>
                </c:pt>
                <c:pt idx="8810">
                  <c:v>3.0495649999999999</c:v>
                </c:pt>
                <c:pt idx="8811">
                  <c:v>3.0560320000000001</c:v>
                </c:pt>
                <c:pt idx="8812">
                  <c:v>3.0430980000000001</c:v>
                </c:pt>
                <c:pt idx="8813">
                  <c:v>3.0591330000000001</c:v>
                </c:pt>
                <c:pt idx="8814">
                  <c:v>3.0757940000000001</c:v>
                </c:pt>
                <c:pt idx="8815">
                  <c:v>3.0751200000000001</c:v>
                </c:pt>
                <c:pt idx="8816">
                  <c:v>3.0633889999999999</c:v>
                </c:pt>
                <c:pt idx="8817">
                  <c:v>3.0599270000000001</c:v>
                </c:pt>
                <c:pt idx="8818">
                  <c:v>3.0526909999999998</c:v>
                </c:pt>
                <c:pt idx="8819">
                  <c:v>3.0314390000000002</c:v>
                </c:pt>
                <c:pt idx="8820">
                  <c:v>3.0397090000000002</c:v>
                </c:pt>
                <c:pt idx="8821">
                  <c:v>3.0280010000000002</c:v>
                </c:pt>
                <c:pt idx="8822">
                  <c:v>3.0207890000000002</c:v>
                </c:pt>
                <c:pt idx="8823">
                  <c:v>3.0284339999999998</c:v>
                </c:pt>
                <c:pt idx="8824">
                  <c:v>3.0274000000000001</c:v>
                </c:pt>
                <c:pt idx="8825">
                  <c:v>3.02502</c:v>
                </c:pt>
                <c:pt idx="8826">
                  <c:v>3.019803</c:v>
                </c:pt>
                <c:pt idx="8827">
                  <c:v>3.0218950000000002</c:v>
                </c:pt>
                <c:pt idx="8828">
                  <c:v>3.0281929999999999</c:v>
                </c:pt>
                <c:pt idx="8829">
                  <c:v>3.0356459999999998</c:v>
                </c:pt>
                <c:pt idx="8830">
                  <c:v>3.036295</c:v>
                </c:pt>
                <c:pt idx="8831">
                  <c:v>3.0372080000000001</c:v>
                </c:pt>
                <c:pt idx="8832">
                  <c:v>3.0367039999999998</c:v>
                </c:pt>
                <c:pt idx="8833">
                  <c:v>3.0357419999999999</c:v>
                </c:pt>
                <c:pt idx="8834">
                  <c:v>3.0337230000000002</c:v>
                </c:pt>
                <c:pt idx="8835">
                  <c:v>3.034179</c:v>
                </c:pt>
                <c:pt idx="8836">
                  <c:v>3.0391080000000001</c:v>
                </c:pt>
                <c:pt idx="8837">
                  <c:v>3.0380259999999999</c:v>
                </c:pt>
                <c:pt idx="8838">
                  <c:v>3.034853</c:v>
                </c:pt>
                <c:pt idx="8839">
                  <c:v>3.0361509999999998</c:v>
                </c:pt>
                <c:pt idx="8840">
                  <c:v>3.0365829999999998</c:v>
                </c:pt>
                <c:pt idx="8841">
                  <c:v>3.0346600000000001</c:v>
                </c:pt>
                <c:pt idx="8842">
                  <c:v>3.035574</c:v>
                </c:pt>
                <c:pt idx="8843">
                  <c:v>3.0324</c:v>
                </c:pt>
                <c:pt idx="8844">
                  <c:v>3.0331220000000001</c:v>
                </c:pt>
                <c:pt idx="8845">
                  <c:v>3.0351650000000001</c:v>
                </c:pt>
                <c:pt idx="8846">
                  <c:v>3.0380500000000001</c:v>
                </c:pt>
                <c:pt idx="8847">
                  <c:v>3.0350450000000002</c:v>
                </c:pt>
                <c:pt idx="8848">
                  <c:v>3.0330490000000001</c:v>
                </c:pt>
                <c:pt idx="8849">
                  <c:v>3.0324719999999998</c:v>
                </c:pt>
                <c:pt idx="8850">
                  <c:v>3.0335299999999998</c:v>
                </c:pt>
                <c:pt idx="8851">
                  <c:v>3.0322079999999998</c:v>
                </c:pt>
                <c:pt idx="8852">
                  <c:v>3.0363190000000002</c:v>
                </c:pt>
                <c:pt idx="8853">
                  <c:v>3.0344199999999999</c:v>
                </c:pt>
                <c:pt idx="8854">
                  <c:v>3.0304769999999999</c:v>
                </c:pt>
                <c:pt idx="8855">
                  <c:v>3.0334340000000002</c:v>
                </c:pt>
                <c:pt idx="8856">
                  <c:v>3.0274719999999999</c:v>
                </c:pt>
                <c:pt idx="8857">
                  <c:v>3.024467</c:v>
                </c:pt>
                <c:pt idx="8858">
                  <c:v>3.0272320000000001</c:v>
                </c:pt>
                <c:pt idx="8859">
                  <c:v>3.0254530000000002</c:v>
                </c:pt>
                <c:pt idx="8860">
                  <c:v>3.0230000000000001</c:v>
                </c:pt>
                <c:pt idx="8861">
                  <c:v>3.0216780000000001</c:v>
                </c:pt>
                <c:pt idx="8862">
                  <c:v>3.0220150000000001</c:v>
                </c:pt>
                <c:pt idx="8863">
                  <c:v>3.0222790000000002</c:v>
                </c:pt>
                <c:pt idx="8864">
                  <c:v>3.0228799999999998</c:v>
                </c:pt>
                <c:pt idx="8865">
                  <c:v>3.0261260000000001</c:v>
                </c:pt>
                <c:pt idx="8866">
                  <c:v>3.0266790000000001</c:v>
                </c:pt>
                <c:pt idx="8867">
                  <c:v>3.0267270000000002</c:v>
                </c:pt>
                <c:pt idx="8868">
                  <c:v>3.0269910000000002</c:v>
                </c:pt>
                <c:pt idx="8869">
                  <c:v>3.0245150000000001</c:v>
                </c:pt>
                <c:pt idx="8870">
                  <c:v>3.024972</c:v>
                </c:pt>
                <c:pt idx="8871">
                  <c:v>3.023577</c:v>
                </c:pt>
                <c:pt idx="8872">
                  <c:v>3.0270869999999999</c:v>
                </c:pt>
                <c:pt idx="8873">
                  <c:v>3.0279289999999999</c:v>
                </c:pt>
                <c:pt idx="8874">
                  <c:v>3.025693</c:v>
                </c:pt>
                <c:pt idx="8875">
                  <c:v>3.0207410000000001</c:v>
                </c:pt>
                <c:pt idx="8876">
                  <c:v>3.0200429999999998</c:v>
                </c:pt>
                <c:pt idx="8877">
                  <c:v>3.0204040000000001</c:v>
                </c:pt>
                <c:pt idx="8878">
                  <c:v>3.021029</c:v>
                </c:pt>
                <c:pt idx="8879">
                  <c:v>3.0181439999999999</c:v>
                </c:pt>
                <c:pt idx="8880">
                  <c:v>3.021919</c:v>
                </c:pt>
                <c:pt idx="8881">
                  <c:v>3.0223270000000002</c:v>
                </c:pt>
                <c:pt idx="8882">
                  <c:v>3.0152350000000001</c:v>
                </c:pt>
                <c:pt idx="8883">
                  <c:v>3.015692</c:v>
                </c:pt>
                <c:pt idx="8884">
                  <c:v>3.0148030000000001</c:v>
                </c:pt>
                <c:pt idx="8885">
                  <c:v>3.0142500000000001</c:v>
                </c:pt>
                <c:pt idx="8886">
                  <c:v>3.0181680000000002</c:v>
                </c:pt>
                <c:pt idx="8887">
                  <c:v>3.0174949999999998</c:v>
                </c:pt>
                <c:pt idx="8888">
                  <c:v>3.0217499999999999</c:v>
                </c:pt>
                <c:pt idx="8889">
                  <c:v>3.0258129999999999</c:v>
                </c:pt>
                <c:pt idx="8890">
                  <c:v>3.0248029999999999</c:v>
                </c:pt>
                <c:pt idx="8891">
                  <c:v>3.0120619999999998</c:v>
                </c:pt>
                <c:pt idx="8892">
                  <c:v>3.0016769999999999</c:v>
                </c:pt>
                <c:pt idx="8893">
                  <c:v>2.991339</c:v>
                </c:pt>
                <c:pt idx="8894">
                  <c:v>2.9807130000000002</c:v>
                </c:pt>
                <c:pt idx="8895">
                  <c:v>2.9813619999999998</c:v>
                </c:pt>
                <c:pt idx="8896">
                  <c:v>2.987012</c:v>
                </c:pt>
                <c:pt idx="8897">
                  <c:v>2.9976859999999999</c:v>
                </c:pt>
                <c:pt idx="8898">
                  <c:v>3.0038879999999999</c:v>
                </c:pt>
                <c:pt idx="8899">
                  <c:v>3.0047299999999999</c:v>
                </c:pt>
                <c:pt idx="8900">
                  <c:v>2.989897</c:v>
                </c:pt>
                <c:pt idx="8901">
                  <c:v>2.977347</c:v>
                </c:pt>
                <c:pt idx="8902">
                  <c:v>2.9875409999999998</c:v>
                </c:pt>
                <c:pt idx="8903">
                  <c:v>3.002831</c:v>
                </c:pt>
                <c:pt idx="8904">
                  <c:v>3.015908</c:v>
                </c:pt>
                <c:pt idx="8905">
                  <c:v>3.0171589999999999</c:v>
                </c:pt>
                <c:pt idx="8906">
                  <c:v>3.0191539999999999</c:v>
                </c:pt>
                <c:pt idx="8907">
                  <c:v>3.0216059999999998</c:v>
                </c:pt>
                <c:pt idx="8908">
                  <c:v>3.031679</c:v>
                </c:pt>
                <c:pt idx="8909">
                  <c:v>3.0504310000000001</c:v>
                </c:pt>
                <c:pt idx="8910">
                  <c:v>3.0336500000000002</c:v>
                </c:pt>
                <c:pt idx="8911">
                  <c:v>3.0017</c:v>
                </c:pt>
                <c:pt idx="8912">
                  <c:v>3.0101390000000001</c:v>
                </c:pt>
                <c:pt idx="8913">
                  <c:v>3.0166780000000002</c:v>
                </c:pt>
                <c:pt idx="8914">
                  <c:v>3.028025</c:v>
                </c:pt>
                <c:pt idx="8915">
                  <c:v>3.0279530000000001</c:v>
                </c:pt>
                <c:pt idx="8916">
                  <c:v>3.0168460000000001</c:v>
                </c:pt>
                <c:pt idx="8917">
                  <c:v>3.00997</c:v>
                </c:pt>
                <c:pt idx="8918">
                  <c:v>3.0149949999999999</c:v>
                </c:pt>
                <c:pt idx="8919">
                  <c:v>3.0272320000000001</c:v>
                </c:pt>
                <c:pt idx="8920">
                  <c:v>3.0363910000000001</c:v>
                </c:pt>
                <c:pt idx="8921">
                  <c:v>3.0302370000000001</c:v>
                </c:pt>
                <c:pt idx="8922">
                  <c:v>3.0205479999999998</c:v>
                </c:pt>
                <c:pt idx="8923">
                  <c:v>3.019466</c:v>
                </c:pt>
                <c:pt idx="8924">
                  <c:v>3.0153560000000001</c:v>
                </c:pt>
                <c:pt idx="8925">
                  <c:v>3.016702</c:v>
                </c:pt>
                <c:pt idx="8926">
                  <c:v>3.0123739999999999</c:v>
                </c:pt>
                <c:pt idx="8927">
                  <c:v>3.0098020000000001</c:v>
                </c:pt>
                <c:pt idx="8928">
                  <c:v>3.0065810000000002</c:v>
                </c:pt>
                <c:pt idx="8929">
                  <c:v>3.0056669999999999</c:v>
                </c:pt>
                <c:pt idx="8930">
                  <c:v>3.0088889999999999</c:v>
                </c:pt>
                <c:pt idx="8931">
                  <c:v>3.0135049999999999</c:v>
                </c:pt>
                <c:pt idx="8932">
                  <c:v>3.0135770000000002</c:v>
                </c:pt>
                <c:pt idx="8933">
                  <c:v>3.0182159999999998</c:v>
                </c:pt>
                <c:pt idx="8934">
                  <c:v>3.019587</c:v>
                </c:pt>
                <c:pt idx="8935">
                  <c:v>3.0209090000000001</c:v>
                </c:pt>
                <c:pt idx="8936">
                  <c:v>3.0221830000000001</c:v>
                </c:pt>
                <c:pt idx="8937">
                  <c:v>3.0248759999999999</c:v>
                </c:pt>
                <c:pt idx="8938">
                  <c:v>3.0257649999999998</c:v>
                </c:pt>
                <c:pt idx="8939">
                  <c:v>3.0227119999999998</c:v>
                </c:pt>
                <c:pt idx="8940">
                  <c:v>3.0244430000000002</c:v>
                </c:pt>
                <c:pt idx="8941">
                  <c:v>3.0244430000000002</c:v>
                </c:pt>
                <c:pt idx="8942">
                  <c:v>3.0227840000000001</c:v>
                </c:pt>
                <c:pt idx="8943">
                  <c:v>3.0223270000000002</c:v>
                </c:pt>
                <c:pt idx="8944">
                  <c:v>3.0223990000000001</c:v>
                </c:pt>
                <c:pt idx="8945">
                  <c:v>3.020861</c:v>
                </c:pt>
                <c:pt idx="8946">
                  <c:v>3.017423</c:v>
                </c:pt>
                <c:pt idx="8947">
                  <c:v>3.021798</c:v>
                </c:pt>
                <c:pt idx="8948">
                  <c:v>3.0257890000000001</c:v>
                </c:pt>
                <c:pt idx="8949">
                  <c:v>3.0237940000000001</c:v>
                </c:pt>
                <c:pt idx="8950">
                  <c:v>3.018192</c:v>
                </c:pt>
                <c:pt idx="8951">
                  <c:v>3.021798</c:v>
                </c:pt>
                <c:pt idx="8952">
                  <c:v>3.0185770000000001</c:v>
                </c:pt>
                <c:pt idx="8953">
                  <c:v>3.0170870000000001</c:v>
                </c:pt>
                <c:pt idx="8954">
                  <c:v>3.0220389999999999</c:v>
                </c:pt>
                <c:pt idx="8955">
                  <c:v>3.0243470000000001</c:v>
                </c:pt>
                <c:pt idx="8956">
                  <c:v>3.026799</c:v>
                </c:pt>
                <c:pt idx="8957">
                  <c:v>3.0279769999999999</c:v>
                </c:pt>
                <c:pt idx="8958">
                  <c:v>3.0297800000000001</c:v>
                </c:pt>
                <c:pt idx="8959">
                  <c:v>3.029131</c:v>
                </c:pt>
                <c:pt idx="8960">
                  <c:v>3.0336500000000002</c:v>
                </c:pt>
                <c:pt idx="8961">
                  <c:v>3.033795</c:v>
                </c:pt>
                <c:pt idx="8962">
                  <c:v>3.033795</c:v>
                </c:pt>
                <c:pt idx="8963">
                  <c:v>3.0304769999999999</c:v>
                </c:pt>
                <c:pt idx="8964">
                  <c:v>3.026799</c:v>
                </c:pt>
                <c:pt idx="8965">
                  <c:v>3.0274480000000001</c:v>
                </c:pt>
                <c:pt idx="8966">
                  <c:v>3.025525</c:v>
                </c:pt>
                <c:pt idx="8967">
                  <c:v>3.0225200000000001</c:v>
                </c:pt>
                <c:pt idx="8968">
                  <c:v>3.0223990000000001</c:v>
                </c:pt>
                <c:pt idx="8969">
                  <c:v>3.0215580000000002</c:v>
                </c:pt>
                <c:pt idx="8970">
                  <c:v>3.01925</c:v>
                </c:pt>
                <c:pt idx="8971">
                  <c:v>3.0171109999999999</c:v>
                </c:pt>
                <c:pt idx="8972">
                  <c:v>3.0175429999999999</c:v>
                </c:pt>
                <c:pt idx="8973">
                  <c:v>3.0187210000000002</c:v>
                </c:pt>
                <c:pt idx="8974">
                  <c:v>3.0196109999999998</c:v>
                </c:pt>
                <c:pt idx="8975">
                  <c:v>3.0209329999999999</c:v>
                </c:pt>
                <c:pt idx="8976">
                  <c:v>3.0239379999999998</c:v>
                </c:pt>
                <c:pt idx="8977">
                  <c:v>3.0236260000000001</c:v>
                </c:pt>
                <c:pt idx="8978">
                  <c:v>3.0233129999999999</c:v>
                </c:pt>
                <c:pt idx="8979">
                  <c:v>3.0245869999999999</c:v>
                </c:pt>
                <c:pt idx="8980">
                  <c:v>3.0227119999999998</c:v>
                </c:pt>
                <c:pt idx="8981">
                  <c:v>3.0193940000000001</c:v>
                </c:pt>
                <c:pt idx="8982">
                  <c:v>3.012807</c:v>
                </c:pt>
                <c:pt idx="8983">
                  <c:v>3.005811</c:v>
                </c:pt>
                <c:pt idx="8984">
                  <c:v>3.0029029999999999</c:v>
                </c:pt>
                <c:pt idx="8985">
                  <c:v>3.0001139999999999</c:v>
                </c:pt>
                <c:pt idx="8986">
                  <c:v>3.0009549999999998</c:v>
                </c:pt>
                <c:pt idx="8987">
                  <c:v>3.0032869999999998</c:v>
                </c:pt>
                <c:pt idx="8988">
                  <c:v>3.012807</c:v>
                </c:pt>
                <c:pt idx="8989">
                  <c:v>3.0213899999999998</c:v>
                </c:pt>
                <c:pt idx="8990">
                  <c:v>3.0205479999999998</c:v>
                </c:pt>
                <c:pt idx="8991">
                  <c:v>3.0178560000000001</c:v>
                </c:pt>
                <c:pt idx="8992">
                  <c:v>3.0101629999999999</c:v>
                </c:pt>
                <c:pt idx="8993">
                  <c:v>3.0204040000000001</c:v>
                </c:pt>
                <c:pt idx="8994">
                  <c:v>3.015428</c:v>
                </c:pt>
                <c:pt idx="8995">
                  <c:v>2.99634</c:v>
                </c:pt>
                <c:pt idx="8996">
                  <c:v>2.9930219999999998</c:v>
                </c:pt>
                <c:pt idx="8997">
                  <c:v>3.001268</c:v>
                </c:pt>
                <c:pt idx="8998">
                  <c:v>3.0010029999999999</c:v>
                </c:pt>
                <c:pt idx="8999">
                  <c:v>3.0000659999999999</c:v>
                </c:pt>
                <c:pt idx="9000">
                  <c:v>3.0114130000000001</c:v>
                </c:pt>
                <c:pt idx="9001">
                  <c:v>3.0292509999999999</c:v>
                </c:pt>
                <c:pt idx="9002">
                  <c:v>3.0338910000000001</c:v>
                </c:pt>
                <c:pt idx="9003">
                  <c:v>3.0197790000000002</c:v>
                </c:pt>
                <c:pt idx="9004">
                  <c:v>3.007879</c:v>
                </c:pt>
                <c:pt idx="9005">
                  <c:v>3.0182159999999998</c:v>
                </c:pt>
                <c:pt idx="9006">
                  <c:v>3.0367760000000001</c:v>
                </c:pt>
                <c:pt idx="9007">
                  <c:v>3.0353330000000001</c:v>
                </c:pt>
                <c:pt idx="9008">
                  <c:v>3.0226160000000002</c:v>
                </c:pt>
                <c:pt idx="9009">
                  <c:v>3.005331</c:v>
                </c:pt>
                <c:pt idx="9010">
                  <c:v>3.010764</c:v>
                </c:pt>
                <c:pt idx="9011">
                  <c:v>3.025188</c:v>
                </c:pt>
                <c:pt idx="9012">
                  <c:v>3.0284089999999999</c:v>
                </c:pt>
                <c:pt idx="9013">
                  <c:v>3.022351</c:v>
                </c:pt>
                <c:pt idx="9014">
                  <c:v>3.0189859999999999</c:v>
                </c:pt>
                <c:pt idx="9015">
                  <c:v>3.017471</c:v>
                </c:pt>
                <c:pt idx="9016">
                  <c:v>3.0157400000000001</c:v>
                </c:pt>
                <c:pt idx="9017">
                  <c:v>3.0152600000000001</c:v>
                </c:pt>
                <c:pt idx="9018">
                  <c:v>3.0154999999999998</c:v>
                </c:pt>
                <c:pt idx="9019">
                  <c:v>3.0144660000000001</c:v>
                </c:pt>
                <c:pt idx="9020">
                  <c:v>3.0145379999999999</c:v>
                </c:pt>
                <c:pt idx="9021">
                  <c:v>3.0140570000000002</c:v>
                </c:pt>
                <c:pt idx="9022">
                  <c:v>3.0131679999999998</c:v>
                </c:pt>
                <c:pt idx="9023">
                  <c:v>3.0132639999999999</c:v>
                </c:pt>
                <c:pt idx="9024">
                  <c:v>3.0164369999999998</c:v>
                </c:pt>
                <c:pt idx="9025">
                  <c:v>3.0176150000000002</c:v>
                </c:pt>
                <c:pt idx="9026">
                  <c:v>3.0157400000000001</c:v>
                </c:pt>
                <c:pt idx="9027">
                  <c:v>3.0132639999999999</c:v>
                </c:pt>
                <c:pt idx="9028">
                  <c:v>3.0123739999999999</c:v>
                </c:pt>
                <c:pt idx="9029">
                  <c:v>3.015908</c:v>
                </c:pt>
                <c:pt idx="9030">
                  <c:v>3.009369</c:v>
                </c:pt>
                <c:pt idx="9031">
                  <c:v>3.0060039999999999</c:v>
                </c:pt>
                <c:pt idx="9032">
                  <c:v>3.0173749999999999</c:v>
                </c:pt>
                <c:pt idx="9033">
                  <c:v>3.0199950000000002</c:v>
                </c:pt>
                <c:pt idx="9034">
                  <c:v>3.0246110000000002</c:v>
                </c:pt>
                <c:pt idx="9035">
                  <c:v>3.02163</c:v>
                </c:pt>
                <c:pt idx="9036">
                  <c:v>3.0189620000000001</c:v>
                </c:pt>
                <c:pt idx="9037">
                  <c:v>3.0155720000000001</c:v>
                </c:pt>
                <c:pt idx="9038">
                  <c:v>3.0150429999999999</c:v>
                </c:pt>
                <c:pt idx="9039">
                  <c:v>3.0129510000000002</c:v>
                </c:pt>
                <c:pt idx="9040">
                  <c:v>3.012975</c:v>
                </c:pt>
                <c:pt idx="9041">
                  <c:v>3.0143460000000002</c:v>
                </c:pt>
                <c:pt idx="9042">
                  <c:v>3.0116529999999999</c:v>
                </c:pt>
                <c:pt idx="9043">
                  <c:v>3.0101629999999999</c:v>
                </c:pt>
                <c:pt idx="9044">
                  <c:v>3.0088650000000001</c:v>
                </c:pt>
                <c:pt idx="9045">
                  <c:v>3.0042249999999999</c:v>
                </c:pt>
                <c:pt idx="9046">
                  <c:v>3.0057390000000002</c:v>
                </c:pt>
                <c:pt idx="9047">
                  <c:v>3.006364</c:v>
                </c:pt>
                <c:pt idx="9048">
                  <c:v>3.0095860000000001</c:v>
                </c:pt>
                <c:pt idx="9049">
                  <c:v>3.0088409999999999</c:v>
                </c:pt>
                <c:pt idx="9050">
                  <c:v>3.0096099999999999</c:v>
                </c:pt>
                <c:pt idx="9051">
                  <c:v>3.0086240000000002</c:v>
                </c:pt>
                <c:pt idx="9052">
                  <c:v>3.009442</c:v>
                </c:pt>
                <c:pt idx="9053">
                  <c:v>3.008264</c:v>
                </c:pt>
                <c:pt idx="9054">
                  <c:v>3.00271</c:v>
                </c:pt>
                <c:pt idx="9055">
                  <c:v>3.0028779999999999</c:v>
                </c:pt>
                <c:pt idx="9056">
                  <c:v>3.0036</c:v>
                </c:pt>
                <c:pt idx="9057">
                  <c:v>3.0022289999999998</c:v>
                </c:pt>
                <c:pt idx="9058">
                  <c:v>3.0017489999999998</c:v>
                </c:pt>
                <c:pt idx="9059">
                  <c:v>2.9998969999999998</c:v>
                </c:pt>
                <c:pt idx="9060">
                  <c:v>2.999152</c:v>
                </c:pt>
                <c:pt idx="9061">
                  <c:v>2.9960270000000002</c:v>
                </c:pt>
                <c:pt idx="9062">
                  <c:v>2.9924930000000001</c:v>
                </c:pt>
                <c:pt idx="9063">
                  <c:v>2.992661</c:v>
                </c:pt>
                <c:pt idx="9064">
                  <c:v>2.9944160000000002</c:v>
                </c:pt>
                <c:pt idx="9065">
                  <c:v>2.9906419999999998</c:v>
                </c:pt>
                <c:pt idx="9066">
                  <c:v>2.9899930000000001</c:v>
                </c:pt>
                <c:pt idx="9067">
                  <c:v>2.9952580000000002</c:v>
                </c:pt>
                <c:pt idx="9068">
                  <c:v>2.9989119999999998</c:v>
                </c:pt>
                <c:pt idx="9069">
                  <c:v>2.9983590000000002</c:v>
                </c:pt>
                <c:pt idx="9070">
                  <c:v>3.0023740000000001</c:v>
                </c:pt>
                <c:pt idx="9071">
                  <c:v>3.0143939999999998</c:v>
                </c:pt>
                <c:pt idx="9072">
                  <c:v>3.017255</c:v>
                </c:pt>
                <c:pt idx="9073">
                  <c:v>3.0181439999999999</c:v>
                </c:pt>
                <c:pt idx="9074">
                  <c:v>3.0203799999999998</c:v>
                </c:pt>
                <c:pt idx="9075">
                  <c:v>3.019034</c:v>
                </c:pt>
                <c:pt idx="9076">
                  <c:v>3.0104989999999998</c:v>
                </c:pt>
                <c:pt idx="9077">
                  <c:v>3.008696</c:v>
                </c:pt>
                <c:pt idx="9078">
                  <c:v>3.0046089999999999</c:v>
                </c:pt>
                <c:pt idx="9079">
                  <c:v>2.9993690000000002</c:v>
                </c:pt>
                <c:pt idx="9080">
                  <c:v>2.9970129999999999</c:v>
                </c:pt>
                <c:pt idx="9081">
                  <c:v>3.002205</c:v>
                </c:pt>
                <c:pt idx="9082">
                  <c:v>3.008143</c:v>
                </c:pt>
                <c:pt idx="9083">
                  <c:v>3.0039359999999999</c:v>
                </c:pt>
                <c:pt idx="9084">
                  <c:v>2.9987680000000001</c:v>
                </c:pt>
                <c:pt idx="9085">
                  <c:v>3.0009070000000002</c:v>
                </c:pt>
                <c:pt idx="9086">
                  <c:v>3.0019650000000002</c:v>
                </c:pt>
                <c:pt idx="9087">
                  <c:v>2.9931899999999998</c:v>
                </c:pt>
                <c:pt idx="9088">
                  <c:v>2.9678270000000002</c:v>
                </c:pt>
                <c:pt idx="9089">
                  <c:v>2.9721790000000001</c:v>
                </c:pt>
                <c:pt idx="9090">
                  <c:v>2.9821559999999998</c:v>
                </c:pt>
                <c:pt idx="9091">
                  <c:v>2.994993</c:v>
                </c:pt>
                <c:pt idx="9092">
                  <c:v>3.0034550000000002</c:v>
                </c:pt>
                <c:pt idx="9093">
                  <c:v>3.0257890000000001</c:v>
                </c:pt>
                <c:pt idx="9094">
                  <c:v>3.0430259999999998</c:v>
                </c:pt>
                <c:pt idx="9095">
                  <c:v>3.0487479999999998</c:v>
                </c:pt>
                <c:pt idx="9096">
                  <c:v>3.04495</c:v>
                </c:pt>
                <c:pt idx="9097">
                  <c:v>3.0302129999999998</c:v>
                </c:pt>
                <c:pt idx="9098">
                  <c:v>3.018745</c:v>
                </c:pt>
                <c:pt idx="9099">
                  <c:v>3.0178319999999998</c:v>
                </c:pt>
                <c:pt idx="9100">
                  <c:v>3.0161730000000002</c:v>
                </c:pt>
                <c:pt idx="9101">
                  <c:v>3.0054750000000001</c:v>
                </c:pt>
                <c:pt idx="9102">
                  <c:v>3.00271</c:v>
                </c:pt>
                <c:pt idx="9103">
                  <c:v>3.0113409999999998</c:v>
                </c:pt>
                <c:pt idx="9104">
                  <c:v>3.0132159999999999</c:v>
                </c:pt>
                <c:pt idx="9105">
                  <c:v>3.0073020000000001</c:v>
                </c:pt>
                <c:pt idx="9106">
                  <c:v>3.0074459999999998</c:v>
                </c:pt>
                <c:pt idx="9107">
                  <c:v>3.005306</c:v>
                </c:pt>
                <c:pt idx="9108">
                  <c:v>3.0031189999999999</c:v>
                </c:pt>
                <c:pt idx="9109">
                  <c:v>3.0033110000000001</c:v>
                </c:pt>
                <c:pt idx="9110">
                  <c:v>3.0024700000000002</c:v>
                </c:pt>
                <c:pt idx="9111">
                  <c:v>3.0001380000000002</c:v>
                </c:pt>
                <c:pt idx="9112">
                  <c:v>2.999104</c:v>
                </c:pt>
                <c:pt idx="9113">
                  <c:v>3.0002580000000001</c:v>
                </c:pt>
                <c:pt idx="9114">
                  <c:v>3.000499</c:v>
                </c:pt>
                <c:pt idx="9115">
                  <c:v>3.003047</c:v>
                </c:pt>
                <c:pt idx="9116">
                  <c:v>3.0002580000000001</c:v>
                </c:pt>
                <c:pt idx="9117">
                  <c:v>3.0002339999999998</c:v>
                </c:pt>
                <c:pt idx="9118">
                  <c:v>3.0033110000000001</c:v>
                </c:pt>
                <c:pt idx="9119">
                  <c:v>3.005763</c:v>
                </c:pt>
                <c:pt idx="9120">
                  <c:v>3.0064850000000001</c:v>
                </c:pt>
                <c:pt idx="9121">
                  <c:v>3.0067970000000002</c:v>
                </c:pt>
                <c:pt idx="9122">
                  <c:v>3.0097299999999998</c:v>
                </c:pt>
                <c:pt idx="9123">
                  <c:v>3.0164849999999999</c:v>
                </c:pt>
                <c:pt idx="9124">
                  <c:v>3.0167739999999998</c:v>
                </c:pt>
                <c:pt idx="9125">
                  <c:v>3.0160529999999999</c:v>
                </c:pt>
                <c:pt idx="9126">
                  <c:v>3.0134799999999999</c:v>
                </c:pt>
                <c:pt idx="9127">
                  <c:v>3.0092729999999999</c:v>
                </c:pt>
                <c:pt idx="9128">
                  <c:v>3.0062920000000002</c:v>
                </c:pt>
                <c:pt idx="9129">
                  <c:v>3.0022289999999998</c:v>
                </c:pt>
                <c:pt idx="9130">
                  <c:v>3.0000900000000001</c:v>
                </c:pt>
                <c:pt idx="9131">
                  <c:v>3.0025900000000001</c:v>
                </c:pt>
                <c:pt idx="9132">
                  <c:v>3.008432</c:v>
                </c:pt>
                <c:pt idx="9133">
                  <c:v>3.0112930000000002</c:v>
                </c:pt>
                <c:pt idx="9134">
                  <c:v>3.0102829999999998</c:v>
                </c:pt>
                <c:pt idx="9135">
                  <c:v>3.0061</c:v>
                </c:pt>
                <c:pt idx="9136">
                  <c:v>3.0087199999999998</c:v>
                </c:pt>
                <c:pt idx="9137">
                  <c:v>3.0085760000000001</c:v>
                </c:pt>
                <c:pt idx="9138">
                  <c:v>3.0066769999999998</c:v>
                </c:pt>
                <c:pt idx="9139">
                  <c:v>3.0018449999999999</c:v>
                </c:pt>
                <c:pt idx="9140">
                  <c:v>2.9986950000000001</c:v>
                </c:pt>
                <c:pt idx="9141">
                  <c:v>2.999104</c:v>
                </c:pt>
                <c:pt idx="9142">
                  <c:v>2.9863149999999998</c:v>
                </c:pt>
                <c:pt idx="9143">
                  <c:v>2.9695580000000001</c:v>
                </c:pt>
                <c:pt idx="9144">
                  <c:v>2.9687169999999998</c:v>
                </c:pt>
                <c:pt idx="9145">
                  <c:v>2.972515</c:v>
                </c:pt>
                <c:pt idx="9146">
                  <c:v>2.9620340000000001</c:v>
                </c:pt>
                <c:pt idx="9147">
                  <c:v>2.9777079999999998</c:v>
                </c:pt>
                <c:pt idx="9148">
                  <c:v>3.0059800000000001</c:v>
                </c:pt>
                <c:pt idx="9149">
                  <c:v>3.020572</c:v>
                </c:pt>
                <c:pt idx="9150">
                  <c:v>3.0416319999999999</c:v>
                </c:pt>
                <c:pt idx="9151">
                  <c:v>3.0522339999999999</c:v>
                </c:pt>
                <c:pt idx="9152">
                  <c:v>3.047714</c:v>
                </c:pt>
                <c:pt idx="9153">
                  <c:v>3.0355500000000002</c:v>
                </c:pt>
                <c:pt idx="9154">
                  <c:v>3.0162930000000001</c:v>
                </c:pt>
                <c:pt idx="9155">
                  <c:v>3.0153560000000001</c:v>
                </c:pt>
                <c:pt idx="9156">
                  <c:v>3.0217019999999999</c:v>
                </c:pt>
                <c:pt idx="9157">
                  <c:v>3.025404</c:v>
                </c:pt>
                <c:pt idx="9158">
                  <c:v>3.023914</c:v>
                </c:pt>
                <c:pt idx="9159">
                  <c:v>3.022904</c:v>
                </c:pt>
                <c:pt idx="9160">
                  <c:v>3.0192260000000002</c:v>
                </c:pt>
                <c:pt idx="9161">
                  <c:v>3.0354540000000001</c:v>
                </c:pt>
                <c:pt idx="9162">
                  <c:v>3.0462720000000001</c:v>
                </c:pt>
                <c:pt idx="9163">
                  <c:v>3.0372810000000001</c:v>
                </c:pt>
                <c:pt idx="9164">
                  <c:v>3.029684</c:v>
                </c:pt>
                <c:pt idx="9165">
                  <c:v>3.02651</c:v>
                </c:pt>
                <c:pt idx="9166">
                  <c:v>3.0173510000000001</c:v>
                </c:pt>
                <c:pt idx="9167">
                  <c:v>3.0078070000000001</c:v>
                </c:pt>
                <c:pt idx="9168">
                  <c:v>3.0049220000000001</c:v>
                </c:pt>
                <c:pt idx="9169">
                  <c:v>3.0041289999999998</c:v>
                </c:pt>
                <c:pt idx="9170">
                  <c:v>3.0025659999999998</c:v>
                </c:pt>
                <c:pt idx="9171">
                  <c:v>2.999152</c:v>
                </c:pt>
                <c:pt idx="9172">
                  <c:v>3.0005950000000001</c:v>
                </c:pt>
                <c:pt idx="9173">
                  <c:v>3.0069170000000001</c:v>
                </c:pt>
                <c:pt idx="9174">
                  <c:v>3.0103789999999999</c:v>
                </c:pt>
                <c:pt idx="9175">
                  <c:v>3.0147550000000001</c:v>
                </c:pt>
                <c:pt idx="9176">
                  <c:v>3.0152109999999999</c:v>
                </c:pt>
                <c:pt idx="9177">
                  <c:v>3.0130240000000001</c:v>
                </c:pt>
                <c:pt idx="9178">
                  <c:v>3.016966</c:v>
                </c:pt>
                <c:pt idx="9179">
                  <c:v>3.017471</c:v>
                </c:pt>
                <c:pt idx="9180">
                  <c:v>3.0149710000000001</c:v>
                </c:pt>
                <c:pt idx="9181">
                  <c:v>3.0200670000000001</c:v>
                </c:pt>
                <c:pt idx="9182">
                  <c:v>3.0183849999999999</c:v>
                </c:pt>
                <c:pt idx="9183">
                  <c:v>3.0175909999999999</c:v>
                </c:pt>
                <c:pt idx="9184">
                  <c:v>3.0143939999999998</c:v>
                </c:pt>
                <c:pt idx="9185">
                  <c:v>3.0155479999999999</c:v>
                </c:pt>
                <c:pt idx="9186">
                  <c:v>3.0142259999999998</c:v>
                </c:pt>
                <c:pt idx="9187">
                  <c:v>3.010812</c:v>
                </c:pt>
                <c:pt idx="9188">
                  <c:v>3.0108600000000001</c:v>
                </c:pt>
                <c:pt idx="9189">
                  <c:v>3.0102829999999998</c:v>
                </c:pt>
                <c:pt idx="9190">
                  <c:v>3.0112450000000002</c:v>
                </c:pt>
                <c:pt idx="9191">
                  <c:v>3.0139369999999999</c:v>
                </c:pt>
                <c:pt idx="9192">
                  <c:v>3.011701</c:v>
                </c:pt>
                <c:pt idx="9193">
                  <c:v>3.0112450000000002</c:v>
                </c:pt>
                <c:pt idx="9194">
                  <c:v>3.0136970000000001</c:v>
                </c:pt>
                <c:pt idx="9195">
                  <c:v>3.0179040000000001</c:v>
                </c:pt>
                <c:pt idx="9196">
                  <c:v>3.019466</c:v>
                </c:pt>
                <c:pt idx="9197">
                  <c:v>3.018481</c:v>
                </c:pt>
                <c:pt idx="9198">
                  <c:v>3.0159570000000002</c:v>
                </c:pt>
                <c:pt idx="9199">
                  <c:v>3.01675</c:v>
                </c:pt>
                <c:pt idx="9200">
                  <c:v>3.0163890000000002</c:v>
                </c:pt>
                <c:pt idx="9201">
                  <c:v>3.0186489999999999</c:v>
                </c:pt>
                <c:pt idx="9202">
                  <c:v>3.0159570000000002</c:v>
                </c:pt>
                <c:pt idx="9203">
                  <c:v>3.0116529999999999</c:v>
                </c:pt>
                <c:pt idx="9204">
                  <c:v>3.0119419999999999</c:v>
                </c:pt>
                <c:pt idx="9205">
                  <c:v>3.0092490000000001</c:v>
                </c:pt>
                <c:pt idx="9206">
                  <c:v>3.0087679999999999</c:v>
                </c:pt>
                <c:pt idx="9207">
                  <c:v>3.0065569999999999</c:v>
                </c:pt>
                <c:pt idx="9208">
                  <c:v>3.0046089999999999</c:v>
                </c:pt>
                <c:pt idx="9209">
                  <c:v>3.0045130000000002</c:v>
                </c:pt>
                <c:pt idx="9210">
                  <c:v>3.0059800000000001</c:v>
                </c:pt>
                <c:pt idx="9211">
                  <c:v>3.0052099999999999</c:v>
                </c:pt>
                <c:pt idx="9212">
                  <c:v>3.0052340000000002</c:v>
                </c:pt>
                <c:pt idx="9213">
                  <c:v>3.008696</c:v>
                </c:pt>
                <c:pt idx="9214">
                  <c:v>3.008696</c:v>
                </c:pt>
                <c:pt idx="9215">
                  <c:v>3.0056910000000001</c:v>
                </c:pt>
                <c:pt idx="9216">
                  <c:v>3.009201</c:v>
                </c:pt>
                <c:pt idx="9217">
                  <c:v>3.012591</c:v>
                </c:pt>
                <c:pt idx="9218">
                  <c:v>3.0149469999999998</c:v>
                </c:pt>
                <c:pt idx="9219">
                  <c:v>3.0164610000000001</c:v>
                </c:pt>
                <c:pt idx="9220">
                  <c:v>3.0153799999999999</c:v>
                </c:pt>
                <c:pt idx="9221">
                  <c:v>3.015933</c:v>
                </c:pt>
                <c:pt idx="9222">
                  <c:v>3.017471</c:v>
                </c:pt>
                <c:pt idx="9223">
                  <c:v>3.0164849999999999</c:v>
                </c:pt>
                <c:pt idx="9224">
                  <c:v>3.0141290000000001</c:v>
                </c:pt>
                <c:pt idx="9225">
                  <c:v>3.0089130000000002</c:v>
                </c:pt>
                <c:pt idx="9226">
                  <c:v>3.0097779999999998</c:v>
                </c:pt>
                <c:pt idx="9227">
                  <c:v>3.0134080000000001</c:v>
                </c:pt>
                <c:pt idx="9228">
                  <c:v>3.0130479999999999</c:v>
                </c:pt>
                <c:pt idx="9229">
                  <c:v>3.0137450000000001</c:v>
                </c:pt>
                <c:pt idx="9230">
                  <c:v>3.0110519999999998</c:v>
                </c:pt>
                <c:pt idx="9231">
                  <c:v>3.0067490000000001</c:v>
                </c:pt>
                <c:pt idx="9232">
                  <c:v>3.0032390000000002</c:v>
                </c:pt>
                <c:pt idx="9233">
                  <c:v>3.0032390000000002</c:v>
                </c:pt>
                <c:pt idx="9234">
                  <c:v>2.9991279999999998</c:v>
                </c:pt>
                <c:pt idx="9235">
                  <c:v>2.9966759999999999</c:v>
                </c:pt>
                <c:pt idx="9236">
                  <c:v>2.9967000000000001</c:v>
                </c:pt>
                <c:pt idx="9237">
                  <c:v>3.0037919999999998</c:v>
                </c:pt>
                <c:pt idx="9238">
                  <c:v>3.0075910000000001</c:v>
                </c:pt>
                <c:pt idx="9239">
                  <c:v>3.0075180000000001</c:v>
                </c:pt>
                <c:pt idx="9240">
                  <c:v>3.0087679999999999</c:v>
                </c:pt>
                <c:pt idx="9241">
                  <c:v>3.0039120000000001</c:v>
                </c:pt>
                <c:pt idx="9242">
                  <c:v>3.0121579999999999</c:v>
                </c:pt>
                <c:pt idx="9243">
                  <c:v>3.0308139999999999</c:v>
                </c:pt>
                <c:pt idx="9244">
                  <c:v>3.0293230000000002</c:v>
                </c:pt>
                <c:pt idx="9245">
                  <c:v>3.0265580000000001</c:v>
                </c:pt>
                <c:pt idx="9246">
                  <c:v>3.0315590000000001</c:v>
                </c:pt>
                <c:pt idx="9247">
                  <c:v>3.0258850000000002</c:v>
                </c:pt>
                <c:pt idx="9248">
                  <c:v>3.0106199999999999</c:v>
                </c:pt>
                <c:pt idx="9249">
                  <c:v>2.9873720000000001</c:v>
                </c:pt>
                <c:pt idx="9250">
                  <c:v>2.9664090000000001</c:v>
                </c:pt>
                <c:pt idx="9251">
                  <c:v>2.9669379999999999</c:v>
                </c:pt>
                <c:pt idx="9252">
                  <c:v>2.977131</c:v>
                </c:pt>
                <c:pt idx="9253">
                  <c:v>2.9870839999999999</c:v>
                </c:pt>
                <c:pt idx="9254">
                  <c:v>3.0023260000000001</c:v>
                </c:pt>
                <c:pt idx="9255">
                  <c:v>3.0200429999999998</c:v>
                </c:pt>
                <c:pt idx="9256">
                  <c:v>3.0373290000000002</c:v>
                </c:pt>
                <c:pt idx="9257">
                  <c:v>3.0487000000000002</c:v>
                </c:pt>
                <c:pt idx="9258">
                  <c:v>3.0498059999999998</c:v>
                </c:pt>
                <c:pt idx="9259">
                  <c:v>3.0331939999999999</c:v>
                </c:pt>
                <c:pt idx="9260">
                  <c:v>3.0292029999999999</c:v>
                </c:pt>
                <c:pt idx="9261">
                  <c:v>3.0046089999999999</c:v>
                </c:pt>
                <c:pt idx="9262">
                  <c:v>3.0108839999999999</c:v>
                </c:pt>
                <c:pt idx="9263">
                  <c:v>3.0173749999999999</c:v>
                </c:pt>
                <c:pt idx="9264">
                  <c:v>3.022424</c:v>
                </c:pt>
                <c:pt idx="9265">
                  <c:v>3.0270389999999998</c:v>
                </c:pt>
                <c:pt idx="9266">
                  <c:v>3.0394199999999998</c:v>
                </c:pt>
                <c:pt idx="9267">
                  <c:v>3.0440360000000002</c:v>
                </c:pt>
                <c:pt idx="9268">
                  <c:v>3.0474019999999999</c:v>
                </c:pt>
                <c:pt idx="9269">
                  <c:v>3.0392760000000001</c:v>
                </c:pt>
                <c:pt idx="9270">
                  <c:v>3.0271590000000002</c:v>
                </c:pt>
                <c:pt idx="9271">
                  <c:v>3.0274719999999999</c:v>
                </c:pt>
                <c:pt idx="9272">
                  <c:v>3.0221830000000001</c:v>
                </c:pt>
                <c:pt idx="9273">
                  <c:v>3.0221110000000002</c:v>
                </c:pt>
                <c:pt idx="9274">
                  <c:v>3.021029</c:v>
                </c:pt>
                <c:pt idx="9275">
                  <c:v>3.0198990000000001</c:v>
                </c:pt>
                <c:pt idx="9276">
                  <c:v>3.0150429999999999</c:v>
                </c:pt>
                <c:pt idx="9277">
                  <c:v>3.0122779999999998</c:v>
                </c:pt>
                <c:pt idx="9278">
                  <c:v>3.013312</c:v>
                </c:pt>
                <c:pt idx="9279">
                  <c:v>3.0154999999999998</c:v>
                </c:pt>
                <c:pt idx="9280">
                  <c:v>3.0204759999999999</c:v>
                </c:pt>
                <c:pt idx="9281">
                  <c:v>3.0202119999999999</c:v>
                </c:pt>
                <c:pt idx="9282">
                  <c:v>3.0185770000000001</c:v>
                </c:pt>
                <c:pt idx="9283">
                  <c:v>3.0165099999999998</c:v>
                </c:pt>
                <c:pt idx="9284">
                  <c:v>3.0152830000000002</c:v>
                </c:pt>
                <c:pt idx="9285">
                  <c:v>3.0133839999999998</c:v>
                </c:pt>
                <c:pt idx="9286">
                  <c:v>3.013096</c:v>
                </c:pt>
                <c:pt idx="9287">
                  <c:v>3.0146579999999998</c:v>
                </c:pt>
                <c:pt idx="9288">
                  <c:v>3.0126870000000001</c:v>
                </c:pt>
                <c:pt idx="9289">
                  <c:v>3.0112450000000002</c:v>
                </c:pt>
                <c:pt idx="9290">
                  <c:v>3.0121340000000001</c:v>
                </c:pt>
                <c:pt idx="9291">
                  <c:v>3.0146099999999998</c:v>
                </c:pt>
                <c:pt idx="9292">
                  <c:v>3.0150190000000001</c:v>
                </c:pt>
                <c:pt idx="9293">
                  <c:v>3.014923</c:v>
                </c:pt>
                <c:pt idx="9294">
                  <c:v>3.0163890000000002</c:v>
                </c:pt>
                <c:pt idx="9295">
                  <c:v>3.0118939999999998</c:v>
                </c:pt>
                <c:pt idx="9296">
                  <c:v>3.0136729999999998</c:v>
                </c:pt>
                <c:pt idx="9297">
                  <c:v>3.0145379999999999</c:v>
                </c:pt>
                <c:pt idx="9298">
                  <c:v>3.0176150000000002</c:v>
                </c:pt>
                <c:pt idx="9299">
                  <c:v>3.0193219999999998</c:v>
                </c:pt>
                <c:pt idx="9300">
                  <c:v>3.0177350000000001</c:v>
                </c:pt>
                <c:pt idx="9301">
                  <c:v>3.0147300000000001</c:v>
                </c:pt>
                <c:pt idx="9302">
                  <c:v>3.0124710000000001</c:v>
                </c:pt>
                <c:pt idx="9303">
                  <c:v>3.0157639999999999</c:v>
                </c:pt>
                <c:pt idx="9304">
                  <c:v>3.016413</c:v>
                </c:pt>
                <c:pt idx="9305">
                  <c:v>3.0157159999999998</c:v>
                </c:pt>
                <c:pt idx="9306">
                  <c:v>3.0168219999999999</c:v>
                </c:pt>
                <c:pt idx="9307">
                  <c:v>3.0139849999999999</c:v>
                </c:pt>
                <c:pt idx="9308">
                  <c:v>3.013096</c:v>
                </c:pt>
                <c:pt idx="9309">
                  <c:v>3.0145379999999999</c:v>
                </c:pt>
                <c:pt idx="9310">
                  <c:v>3.01586</c:v>
                </c:pt>
                <c:pt idx="9311">
                  <c:v>3.0157880000000001</c:v>
                </c:pt>
                <c:pt idx="9312">
                  <c:v>3.021366</c:v>
                </c:pt>
                <c:pt idx="9313">
                  <c:v>3.0221110000000002</c:v>
                </c:pt>
                <c:pt idx="9314">
                  <c:v>3.0207649999999999</c:v>
                </c:pt>
                <c:pt idx="9315">
                  <c:v>3.0222310000000001</c:v>
                </c:pt>
                <c:pt idx="9316">
                  <c:v>3.020813</c:v>
                </c:pt>
                <c:pt idx="9317">
                  <c:v>3.0222790000000002</c:v>
                </c:pt>
                <c:pt idx="9318">
                  <c:v>3.0209570000000001</c:v>
                </c:pt>
                <c:pt idx="9319">
                  <c:v>3.0194179999999999</c:v>
                </c:pt>
                <c:pt idx="9320">
                  <c:v>3.0179040000000001</c:v>
                </c:pt>
                <c:pt idx="9321">
                  <c:v>3.0168219999999999</c:v>
                </c:pt>
                <c:pt idx="9322">
                  <c:v>3.0130240000000001</c:v>
                </c:pt>
                <c:pt idx="9323">
                  <c:v>3.0120140000000002</c:v>
                </c:pt>
                <c:pt idx="9324">
                  <c:v>3.0123739999999999</c:v>
                </c:pt>
                <c:pt idx="9325">
                  <c:v>3.0106920000000001</c:v>
                </c:pt>
                <c:pt idx="9326">
                  <c:v>3.0114610000000002</c:v>
                </c:pt>
                <c:pt idx="9327">
                  <c:v>3.0131199999999998</c:v>
                </c:pt>
                <c:pt idx="9328">
                  <c:v>3.0115090000000002</c:v>
                </c:pt>
                <c:pt idx="9329">
                  <c:v>3.0110519999999998</c:v>
                </c:pt>
                <c:pt idx="9330">
                  <c:v>3.0130479999999999</c:v>
                </c:pt>
                <c:pt idx="9331">
                  <c:v>3.0130240000000001</c:v>
                </c:pt>
                <c:pt idx="9332">
                  <c:v>3.0153319999999999</c:v>
                </c:pt>
                <c:pt idx="9333">
                  <c:v>3.0146579999999998</c:v>
                </c:pt>
                <c:pt idx="9334">
                  <c:v>3.0101390000000001</c:v>
                </c:pt>
                <c:pt idx="9335">
                  <c:v>3.0087199999999998</c:v>
                </c:pt>
                <c:pt idx="9336">
                  <c:v>3.0119899999999999</c:v>
                </c:pt>
                <c:pt idx="9337">
                  <c:v>3.0119660000000001</c:v>
                </c:pt>
                <c:pt idx="9338">
                  <c:v>3.0108359999999998</c:v>
                </c:pt>
                <c:pt idx="9339">
                  <c:v>3.008168</c:v>
                </c:pt>
                <c:pt idx="9340">
                  <c:v>3.0072540000000001</c:v>
                </c:pt>
                <c:pt idx="9341">
                  <c:v>3.0064129999999998</c:v>
                </c:pt>
                <c:pt idx="9342">
                  <c:v>3.0091770000000002</c:v>
                </c:pt>
                <c:pt idx="9343">
                  <c:v>3.0135519999999998</c:v>
                </c:pt>
                <c:pt idx="9344">
                  <c:v>3.0126629999999999</c:v>
                </c:pt>
                <c:pt idx="9345">
                  <c:v>3.0074939999999999</c:v>
                </c:pt>
                <c:pt idx="9346">
                  <c:v>3.0079030000000002</c:v>
                </c:pt>
                <c:pt idx="9347">
                  <c:v>3.0087199999999998</c:v>
                </c:pt>
                <c:pt idx="9348">
                  <c:v>3.0064850000000001</c:v>
                </c:pt>
                <c:pt idx="9349">
                  <c:v>3.0062679999999999</c:v>
                </c:pt>
                <c:pt idx="9350">
                  <c:v>3.00848</c:v>
                </c:pt>
                <c:pt idx="9351">
                  <c:v>3.0060280000000001</c:v>
                </c:pt>
                <c:pt idx="9352">
                  <c:v>3.005932</c:v>
                </c:pt>
                <c:pt idx="9353">
                  <c:v>3.0141779999999998</c:v>
                </c:pt>
                <c:pt idx="9354">
                  <c:v>3.0218950000000002</c:v>
                </c:pt>
                <c:pt idx="9355">
                  <c:v>3.0211250000000001</c:v>
                </c:pt>
                <c:pt idx="9356">
                  <c:v>3.0175909999999999</c:v>
                </c:pt>
                <c:pt idx="9357">
                  <c:v>3.0033349999999999</c:v>
                </c:pt>
                <c:pt idx="9358">
                  <c:v>2.9989840000000001</c:v>
                </c:pt>
                <c:pt idx="9359">
                  <c:v>3.0153319999999999</c:v>
                </c:pt>
                <c:pt idx="9360">
                  <c:v>3.0046089999999999</c:v>
                </c:pt>
                <c:pt idx="9361">
                  <c:v>2.9979499999999999</c:v>
                </c:pt>
                <c:pt idx="9362">
                  <c:v>2.9938150000000001</c:v>
                </c:pt>
                <c:pt idx="9363">
                  <c:v>2.9885739999999998</c:v>
                </c:pt>
                <c:pt idx="9364">
                  <c:v>2.9879250000000002</c:v>
                </c:pt>
                <c:pt idx="9365">
                  <c:v>2.9921799999999998</c:v>
                </c:pt>
                <c:pt idx="9366">
                  <c:v>2.9905219999999999</c:v>
                </c:pt>
                <c:pt idx="9367">
                  <c:v>3.0018449999999999</c:v>
                </c:pt>
                <c:pt idx="9368">
                  <c:v>3.0147059999999999</c:v>
                </c:pt>
                <c:pt idx="9369">
                  <c:v>2.9998010000000002</c:v>
                </c:pt>
                <c:pt idx="9370">
                  <c:v>3.0015559999999999</c:v>
                </c:pt>
                <c:pt idx="9371">
                  <c:v>3.0047060000000001</c:v>
                </c:pt>
                <c:pt idx="9372">
                  <c:v>3.0076139999999998</c:v>
                </c:pt>
                <c:pt idx="9373">
                  <c:v>3.0060280000000001</c:v>
                </c:pt>
                <c:pt idx="9374">
                  <c:v>3.0062440000000001</c:v>
                </c:pt>
                <c:pt idx="9375">
                  <c:v>3.0065569999999999</c:v>
                </c:pt>
                <c:pt idx="9376">
                  <c:v>3.0096820000000002</c:v>
                </c:pt>
                <c:pt idx="9377">
                  <c:v>3.0090810000000001</c:v>
                </c:pt>
                <c:pt idx="9378">
                  <c:v>3.0090089999999998</c:v>
                </c:pt>
                <c:pt idx="9379">
                  <c:v>3.0079989999999999</c:v>
                </c:pt>
                <c:pt idx="9380">
                  <c:v>3.0079509999999998</c:v>
                </c:pt>
                <c:pt idx="9381">
                  <c:v>3.0065569999999999</c:v>
                </c:pt>
                <c:pt idx="9382">
                  <c:v>3.0061</c:v>
                </c:pt>
                <c:pt idx="9383">
                  <c:v>3.0059559999999999</c:v>
                </c:pt>
                <c:pt idx="9384">
                  <c:v>3.0041530000000001</c:v>
                </c:pt>
                <c:pt idx="9385">
                  <c:v>3.0024700000000002</c:v>
                </c:pt>
                <c:pt idx="9386">
                  <c:v>3.0021810000000002</c:v>
                </c:pt>
                <c:pt idx="9387">
                  <c:v>3.0036</c:v>
                </c:pt>
                <c:pt idx="9388">
                  <c:v>3.0027819999999998</c:v>
                </c:pt>
                <c:pt idx="9389">
                  <c:v>3.003816</c:v>
                </c:pt>
                <c:pt idx="9390">
                  <c:v>3.0068450000000002</c:v>
                </c:pt>
                <c:pt idx="9391">
                  <c:v>3.0112930000000002</c:v>
                </c:pt>
                <c:pt idx="9392">
                  <c:v>3.00949</c:v>
                </c:pt>
                <c:pt idx="9393">
                  <c:v>3.0075180000000001</c:v>
                </c:pt>
                <c:pt idx="9394">
                  <c:v>3.0105710000000001</c:v>
                </c:pt>
                <c:pt idx="9395">
                  <c:v>3.0079030000000002</c:v>
                </c:pt>
                <c:pt idx="9396">
                  <c:v>3.0049939999999999</c:v>
                </c:pt>
                <c:pt idx="9397">
                  <c:v>3.006364</c:v>
                </c:pt>
                <c:pt idx="9398">
                  <c:v>3.010211</c:v>
                </c:pt>
                <c:pt idx="9399">
                  <c:v>3.0121340000000001</c:v>
                </c:pt>
                <c:pt idx="9400">
                  <c:v>3.0091290000000002</c:v>
                </c:pt>
                <c:pt idx="9401">
                  <c:v>3.0088889999999999</c:v>
                </c:pt>
                <c:pt idx="9402">
                  <c:v>3.0096820000000002</c:v>
                </c:pt>
                <c:pt idx="9403">
                  <c:v>3.0070860000000001</c:v>
                </c:pt>
                <c:pt idx="9404">
                  <c:v>3.005595</c:v>
                </c:pt>
                <c:pt idx="9405">
                  <c:v>3.003984</c:v>
                </c:pt>
                <c:pt idx="9406">
                  <c:v>3.004032</c:v>
                </c:pt>
                <c:pt idx="9407">
                  <c:v>3.0011960000000002</c:v>
                </c:pt>
                <c:pt idx="9408">
                  <c:v>2.999994</c:v>
                </c:pt>
                <c:pt idx="9409">
                  <c:v>3.0025179999999998</c:v>
                </c:pt>
                <c:pt idx="9410">
                  <c:v>2.999657</c:v>
                </c:pt>
                <c:pt idx="9411">
                  <c:v>2.9989119999999998</c:v>
                </c:pt>
                <c:pt idx="9412">
                  <c:v>3.0009549999999998</c:v>
                </c:pt>
                <c:pt idx="9413">
                  <c:v>3.0033110000000001</c:v>
                </c:pt>
                <c:pt idx="9414">
                  <c:v>3.0052340000000002</c:v>
                </c:pt>
                <c:pt idx="9415">
                  <c:v>3.0023499999999999</c:v>
                </c:pt>
                <c:pt idx="9416">
                  <c:v>3.0033590000000001</c:v>
                </c:pt>
                <c:pt idx="9417">
                  <c:v>3.002758</c:v>
                </c:pt>
                <c:pt idx="9418">
                  <c:v>3.0051139999999998</c:v>
                </c:pt>
                <c:pt idx="9419">
                  <c:v>3.01586</c:v>
                </c:pt>
                <c:pt idx="9420">
                  <c:v>3.0216780000000001</c:v>
                </c:pt>
                <c:pt idx="9421">
                  <c:v>3.0167739999999998</c:v>
                </c:pt>
                <c:pt idx="9422">
                  <c:v>3.011485</c:v>
                </c:pt>
                <c:pt idx="9423">
                  <c:v>3.0104510000000002</c:v>
                </c:pt>
                <c:pt idx="9424">
                  <c:v>3.0090810000000001</c:v>
                </c:pt>
                <c:pt idx="9425">
                  <c:v>3.0049700000000001</c:v>
                </c:pt>
                <c:pt idx="9426">
                  <c:v>2.9953059999999998</c:v>
                </c:pt>
                <c:pt idx="9427">
                  <c:v>2.9927570000000001</c:v>
                </c:pt>
                <c:pt idx="9428">
                  <c:v>2.9928780000000001</c:v>
                </c:pt>
                <c:pt idx="9429">
                  <c:v>2.9945599999999999</c:v>
                </c:pt>
                <c:pt idx="9430">
                  <c:v>2.9983110000000002</c:v>
                </c:pt>
                <c:pt idx="9431">
                  <c:v>3.0013879999999999</c:v>
                </c:pt>
                <c:pt idx="9432">
                  <c:v>3.007374</c:v>
                </c:pt>
                <c:pt idx="9433">
                  <c:v>3.0160529999999999</c:v>
                </c:pt>
                <c:pt idx="9434">
                  <c:v>3.0152109999999999</c:v>
                </c:pt>
                <c:pt idx="9435">
                  <c:v>3.0165099999999998</c:v>
                </c:pt>
                <c:pt idx="9436">
                  <c:v>3.0153319999999999</c:v>
                </c:pt>
                <c:pt idx="9437">
                  <c:v>3.007879</c:v>
                </c:pt>
                <c:pt idx="9438">
                  <c:v>3.010812</c:v>
                </c:pt>
                <c:pt idx="9439">
                  <c:v>3.0142259999999998</c:v>
                </c:pt>
                <c:pt idx="9440">
                  <c:v>3.0091770000000002</c:v>
                </c:pt>
                <c:pt idx="9441">
                  <c:v>3.0085280000000001</c:v>
                </c:pt>
                <c:pt idx="9442">
                  <c:v>3.0088159999999999</c:v>
                </c:pt>
                <c:pt idx="9443">
                  <c:v>3.005331</c:v>
                </c:pt>
                <c:pt idx="9444">
                  <c:v>3.0011480000000001</c:v>
                </c:pt>
                <c:pt idx="9445">
                  <c:v>3.0020370000000001</c:v>
                </c:pt>
                <c:pt idx="9446">
                  <c:v>3.0050659999999998</c:v>
                </c:pt>
                <c:pt idx="9447">
                  <c:v>3.0062440000000001</c:v>
                </c:pt>
                <c:pt idx="9448">
                  <c:v>3.0051860000000001</c:v>
                </c:pt>
                <c:pt idx="9449">
                  <c:v>3.0054029999999998</c:v>
                </c:pt>
                <c:pt idx="9450">
                  <c:v>3.0058829999999999</c:v>
                </c:pt>
                <c:pt idx="9451">
                  <c:v>3.0054509999999999</c:v>
                </c:pt>
                <c:pt idx="9452">
                  <c:v>3.0038399999999998</c:v>
                </c:pt>
                <c:pt idx="9453">
                  <c:v>3.0060039999999999</c:v>
                </c:pt>
                <c:pt idx="9454">
                  <c:v>3.0073020000000001</c:v>
                </c:pt>
                <c:pt idx="9455">
                  <c:v>3.004826</c:v>
                </c:pt>
                <c:pt idx="9456">
                  <c:v>3.0049700000000001</c:v>
                </c:pt>
                <c:pt idx="9457">
                  <c:v>3.0054029999999998</c:v>
                </c:pt>
                <c:pt idx="9458">
                  <c:v>3.004537</c:v>
                </c:pt>
                <c:pt idx="9459">
                  <c:v>3.007638</c:v>
                </c:pt>
                <c:pt idx="9460">
                  <c:v>3.007879</c:v>
                </c:pt>
                <c:pt idx="9461">
                  <c:v>3.0003540000000002</c:v>
                </c:pt>
                <c:pt idx="9462">
                  <c:v>3.0031189999999999</c:v>
                </c:pt>
                <c:pt idx="9463">
                  <c:v>3.00509</c:v>
                </c:pt>
                <c:pt idx="9464">
                  <c:v>3.003552</c:v>
                </c:pt>
                <c:pt idx="9465">
                  <c:v>3.004032</c:v>
                </c:pt>
                <c:pt idx="9466">
                  <c:v>3.001436</c:v>
                </c:pt>
                <c:pt idx="9467">
                  <c:v>2.996604</c:v>
                </c:pt>
                <c:pt idx="9468">
                  <c:v>2.9966520000000001</c:v>
                </c:pt>
                <c:pt idx="9469">
                  <c:v>2.9993210000000001</c:v>
                </c:pt>
                <c:pt idx="9470">
                  <c:v>3.0004740000000001</c:v>
                </c:pt>
                <c:pt idx="9471">
                  <c:v>3.003479</c:v>
                </c:pt>
                <c:pt idx="9472">
                  <c:v>3.002157</c:v>
                </c:pt>
                <c:pt idx="9473">
                  <c:v>3.0015320000000001</c:v>
                </c:pt>
                <c:pt idx="9474">
                  <c:v>3.004489</c:v>
                </c:pt>
                <c:pt idx="9475">
                  <c:v>3.0062920000000002</c:v>
                </c:pt>
                <c:pt idx="9476">
                  <c:v>3.0093209999999999</c:v>
                </c:pt>
                <c:pt idx="9477">
                  <c:v>3.0075419999999999</c:v>
                </c:pt>
                <c:pt idx="9478">
                  <c:v>3.0053550000000002</c:v>
                </c:pt>
                <c:pt idx="9479">
                  <c:v>3.0051619999999999</c:v>
                </c:pt>
                <c:pt idx="9480">
                  <c:v>3.003504</c:v>
                </c:pt>
                <c:pt idx="9481">
                  <c:v>3.00122</c:v>
                </c:pt>
                <c:pt idx="9482">
                  <c:v>3.0031189999999999</c:v>
                </c:pt>
                <c:pt idx="9483">
                  <c:v>3.0021089999999999</c:v>
                </c:pt>
                <c:pt idx="9484">
                  <c:v>2.9997050000000001</c:v>
                </c:pt>
                <c:pt idx="9485">
                  <c:v>2.9985029999999999</c:v>
                </c:pt>
                <c:pt idx="9486">
                  <c:v>2.996003</c:v>
                </c:pt>
                <c:pt idx="9487">
                  <c:v>2.9964840000000001</c:v>
                </c:pt>
                <c:pt idx="9488">
                  <c:v>2.998094</c:v>
                </c:pt>
                <c:pt idx="9489">
                  <c:v>2.997061</c:v>
                </c:pt>
                <c:pt idx="9490">
                  <c:v>2.9962909999999998</c:v>
                </c:pt>
                <c:pt idx="9491">
                  <c:v>3.0029509999999999</c:v>
                </c:pt>
                <c:pt idx="9492">
                  <c:v>3.003768</c:v>
                </c:pt>
                <c:pt idx="9493">
                  <c:v>3.0029270000000001</c:v>
                </c:pt>
                <c:pt idx="9494">
                  <c:v>3.0041769999999999</c:v>
                </c:pt>
                <c:pt idx="9495">
                  <c:v>3.0038640000000001</c:v>
                </c:pt>
                <c:pt idx="9496">
                  <c:v>3.0049700000000001</c:v>
                </c:pt>
                <c:pt idx="9497">
                  <c:v>3.0040809999999998</c:v>
                </c:pt>
                <c:pt idx="9498">
                  <c:v>3.0049700000000001</c:v>
                </c:pt>
                <c:pt idx="9499">
                  <c:v>3.0039600000000002</c:v>
                </c:pt>
                <c:pt idx="9500">
                  <c:v>3.0025659999999998</c:v>
                </c:pt>
                <c:pt idx="9501">
                  <c:v>2.9994649999999998</c:v>
                </c:pt>
                <c:pt idx="9502">
                  <c:v>2.9990800000000002</c:v>
                </c:pt>
                <c:pt idx="9503">
                  <c:v>2.9977819999999999</c:v>
                </c:pt>
                <c:pt idx="9504">
                  <c:v>2.9959069999999999</c:v>
                </c:pt>
                <c:pt idx="9505">
                  <c:v>2.9951620000000001</c:v>
                </c:pt>
                <c:pt idx="9506">
                  <c:v>2.9943439999999999</c:v>
                </c:pt>
                <c:pt idx="9507">
                  <c:v>2.9920360000000001</c:v>
                </c:pt>
                <c:pt idx="9508">
                  <c:v>2.9926370000000002</c:v>
                </c:pt>
                <c:pt idx="9509">
                  <c:v>2.9975900000000002</c:v>
                </c:pt>
                <c:pt idx="9510">
                  <c:v>3.0006430000000002</c:v>
                </c:pt>
                <c:pt idx="9511">
                  <c:v>2.9995129999999999</c:v>
                </c:pt>
                <c:pt idx="9512">
                  <c:v>3.0003540000000002</c:v>
                </c:pt>
                <c:pt idx="9513">
                  <c:v>3.0015800000000001</c:v>
                </c:pt>
                <c:pt idx="9514">
                  <c:v>3.001268</c:v>
                </c:pt>
                <c:pt idx="9515">
                  <c:v>3.0039120000000001</c:v>
                </c:pt>
                <c:pt idx="9516">
                  <c:v>3.0031669999999999</c:v>
                </c:pt>
                <c:pt idx="9517">
                  <c:v>3.004826</c:v>
                </c:pt>
                <c:pt idx="9518">
                  <c:v>3.0021330000000002</c:v>
                </c:pt>
                <c:pt idx="9519">
                  <c:v>3.0005709999999999</c:v>
                </c:pt>
                <c:pt idx="9520">
                  <c:v>3.000162</c:v>
                </c:pt>
                <c:pt idx="9521">
                  <c:v>2.9971329999999998</c:v>
                </c:pt>
                <c:pt idx="9522">
                  <c:v>2.9963869999999999</c:v>
                </c:pt>
                <c:pt idx="9523">
                  <c:v>2.9953780000000001</c:v>
                </c:pt>
                <c:pt idx="9524">
                  <c:v>2.994993</c:v>
                </c:pt>
                <c:pt idx="9525">
                  <c:v>2.995835</c:v>
                </c:pt>
                <c:pt idx="9526">
                  <c:v>2.9968919999999999</c:v>
                </c:pt>
                <c:pt idx="9527">
                  <c:v>2.9971570000000001</c:v>
                </c:pt>
                <c:pt idx="9528">
                  <c:v>2.9953780000000001</c:v>
                </c:pt>
                <c:pt idx="9529">
                  <c:v>2.9975170000000002</c:v>
                </c:pt>
                <c:pt idx="9530">
                  <c:v>3.0013879999999999</c:v>
                </c:pt>
                <c:pt idx="9531">
                  <c:v>2.9993210000000001</c:v>
                </c:pt>
                <c:pt idx="9532">
                  <c:v>2.9990559999999999</c:v>
                </c:pt>
                <c:pt idx="9533">
                  <c:v>2.9992960000000002</c:v>
                </c:pt>
                <c:pt idx="9534">
                  <c:v>2.9984069999999998</c:v>
                </c:pt>
                <c:pt idx="9535">
                  <c:v>2.999946</c:v>
                </c:pt>
                <c:pt idx="9536">
                  <c:v>3.003431</c:v>
                </c:pt>
                <c:pt idx="9537">
                  <c:v>3.0042490000000002</c:v>
                </c:pt>
                <c:pt idx="9538">
                  <c:v>3.0011000000000001</c:v>
                </c:pt>
                <c:pt idx="9539">
                  <c:v>3.0004019999999998</c:v>
                </c:pt>
                <c:pt idx="9540">
                  <c:v>2.999104</c:v>
                </c:pt>
                <c:pt idx="9541">
                  <c:v>2.995209</c:v>
                </c:pt>
                <c:pt idx="9542">
                  <c:v>2.9972530000000002</c:v>
                </c:pt>
                <c:pt idx="9543">
                  <c:v>2.997878</c:v>
                </c:pt>
                <c:pt idx="9544">
                  <c:v>2.9981179999999998</c:v>
                </c:pt>
                <c:pt idx="9545">
                  <c:v>2.9956900000000002</c:v>
                </c:pt>
                <c:pt idx="9546">
                  <c:v>2.992613</c:v>
                </c:pt>
                <c:pt idx="9547">
                  <c:v>2.9925890000000002</c:v>
                </c:pt>
                <c:pt idx="9548">
                  <c:v>2.991339</c:v>
                </c:pt>
                <c:pt idx="9549">
                  <c:v>2.9914109999999998</c:v>
                </c:pt>
                <c:pt idx="9550">
                  <c:v>2.992397</c:v>
                </c:pt>
                <c:pt idx="9551">
                  <c:v>2.9954260000000001</c:v>
                </c:pt>
                <c:pt idx="9552">
                  <c:v>2.9963150000000001</c:v>
                </c:pt>
                <c:pt idx="9553">
                  <c:v>2.9978060000000002</c:v>
                </c:pt>
                <c:pt idx="9554">
                  <c:v>2.9989599999999998</c:v>
                </c:pt>
                <c:pt idx="9555">
                  <c:v>2.997541</c:v>
                </c:pt>
                <c:pt idx="9556">
                  <c:v>2.9933339999999999</c:v>
                </c:pt>
                <c:pt idx="9557">
                  <c:v>2.9920599999999999</c:v>
                </c:pt>
                <c:pt idx="9558">
                  <c:v>2.9951859999999999</c:v>
                </c:pt>
                <c:pt idx="9559">
                  <c:v>2.992613</c:v>
                </c:pt>
                <c:pt idx="9560">
                  <c:v>2.9931899999999998</c:v>
                </c:pt>
                <c:pt idx="9561">
                  <c:v>2.990666</c:v>
                </c:pt>
                <c:pt idx="9562">
                  <c:v>2.9873240000000001</c:v>
                </c:pt>
                <c:pt idx="9563">
                  <c:v>2.9872040000000002</c:v>
                </c:pt>
                <c:pt idx="9564">
                  <c:v>2.9893200000000002</c:v>
                </c:pt>
                <c:pt idx="9565">
                  <c:v>2.9891749999999999</c:v>
                </c:pt>
                <c:pt idx="9566">
                  <c:v>2.9916269999999998</c:v>
                </c:pt>
                <c:pt idx="9567">
                  <c:v>2.9919639999999998</c:v>
                </c:pt>
                <c:pt idx="9568">
                  <c:v>2.9905219999999999</c:v>
                </c:pt>
                <c:pt idx="9569">
                  <c:v>2.9922040000000001</c:v>
                </c:pt>
                <c:pt idx="9570">
                  <c:v>2.9931420000000002</c:v>
                </c:pt>
                <c:pt idx="9571">
                  <c:v>2.9940799999999999</c:v>
                </c:pt>
                <c:pt idx="9572">
                  <c:v>2.9939840000000002</c:v>
                </c:pt>
                <c:pt idx="9573">
                  <c:v>2.992998</c:v>
                </c:pt>
                <c:pt idx="9574">
                  <c:v>2.9931420000000002</c:v>
                </c:pt>
                <c:pt idx="9575">
                  <c:v>2.9961950000000002</c:v>
                </c:pt>
                <c:pt idx="9576">
                  <c:v>2.9987680000000001</c:v>
                </c:pt>
                <c:pt idx="9577">
                  <c:v>2.9964119999999999</c:v>
                </c:pt>
                <c:pt idx="9578">
                  <c:v>2.9945599999999999</c:v>
                </c:pt>
                <c:pt idx="9579">
                  <c:v>2.996556</c:v>
                </c:pt>
                <c:pt idx="9580">
                  <c:v>2.994993</c:v>
                </c:pt>
                <c:pt idx="9581">
                  <c:v>2.9923009999999999</c:v>
                </c:pt>
                <c:pt idx="9582">
                  <c:v>2.9926370000000002</c:v>
                </c:pt>
                <c:pt idx="9583">
                  <c:v>2.9927090000000001</c:v>
                </c:pt>
                <c:pt idx="9584">
                  <c:v>2.9896799999999999</c:v>
                </c:pt>
                <c:pt idx="9585">
                  <c:v>2.989344</c:v>
                </c:pt>
                <c:pt idx="9586">
                  <c:v>2.9906419999999998</c:v>
                </c:pt>
                <c:pt idx="9587">
                  <c:v>2.99634</c:v>
                </c:pt>
                <c:pt idx="9588">
                  <c:v>2.9941520000000001</c:v>
                </c:pt>
                <c:pt idx="9589">
                  <c:v>2.9948250000000001</c:v>
                </c:pt>
                <c:pt idx="9590">
                  <c:v>2.9987919999999999</c:v>
                </c:pt>
                <c:pt idx="9591">
                  <c:v>2.9974449999999999</c:v>
                </c:pt>
                <c:pt idx="9592">
                  <c:v>2.9975170000000002</c:v>
                </c:pt>
                <c:pt idx="9593">
                  <c:v>2.9988640000000002</c:v>
                </c:pt>
                <c:pt idx="9594">
                  <c:v>3.0007869999999999</c:v>
                </c:pt>
                <c:pt idx="9595">
                  <c:v>3.000426</c:v>
                </c:pt>
                <c:pt idx="9596">
                  <c:v>3.000715</c:v>
                </c:pt>
                <c:pt idx="9597">
                  <c:v>3.0038399999999998</c:v>
                </c:pt>
                <c:pt idx="9598">
                  <c:v>3.0000420000000001</c:v>
                </c:pt>
                <c:pt idx="9599">
                  <c:v>2.9989840000000001</c:v>
                </c:pt>
                <c:pt idx="9600">
                  <c:v>2.9993210000000001</c:v>
                </c:pt>
                <c:pt idx="9601">
                  <c:v>2.9980699999999998</c:v>
                </c:pt>
                <c:pt idx="9602">
                  <c:v>2.9956900000000002</c:v>
                </c:pt>
                <c:pt idx="9603">
                  <c:v>2.998383</c:v>
                </c:pt>
                <c:pt idx="9604">
                  <c:v>2.996604</c:v>
                </c:pt>
                <c:pt idx="9605">
                  <c:v>2.9964360000000001</c:v>
                </c:pt>
                <c:pt idx="9606">
                  <c:v>2.9964119999999999</c:v>
                </c:pt>
                <c:pt idx="9607">
                  <c:v>2.995835</c:v>
                </c:pt>
                <c:pt idx="9608">
                  <c:v>3.0008349999999999</c:v>
                </c:pt>
                <c:pt idx="9609">
                  <c:v>3.005547</c:v>
                </c:pt>
                <c:pt idx="9610">
                  <c:v>3.0084559999999998</c:v>
                </c:pt>
                <c:pt idx="9611">
                  <c:v>3.009369</c:v>
                </c:pt>
                <c:pt idx="9612">
                  <c:v>3.00848</c:v>
                </c:pt>
                <c:pt idx="9613">
                  <c:v>3.0055230000000002</c:v>
                </c:pt>
                <c:pt idx="9614">
                  <c:v>3.0070610000000002</c:v>
                </c:pt>
                <c:pt idx="9615">
                  <c:v>3.0074939999999999</c:v>
                </c:pt>
                <c:pt idx="9616">
                  <c:v>3.0068450000000002</c:v>
                </c:pt>
                <c:pt idx="9617">
                  <c:v>3.0087679999999999</c:v>
                </c:pt>
                <c:pt idx="9618">
                  <c:v>3.0083600000000001</c:v>
                </c:pt>
                <c:pt idx="9619">
                  <c:v>3.0062199999999999</c:v>
                </c:pt>
                <c:pt idx="9620">
                  <c:v>2.9993449999999999</c:v>
                </c:pt>
                <c:pt idx="9621">
                  <c:v>2.9979979999999999</c:v>
                </c:pt>
                <c:pt idx="9622">
                  <c:v>3.0054270000000001</c:v>
                </c:pt>
                <c:pt idx="9623">
                  <c:v>3.0067729999999999</c:v>
                </c:pt>
                <c:pt idx="9624">
                  <c:v>3.006437</c:v>
                </c:pt>
                <c:pt idx="9625">
                  <c:v>3.00509</c:v>
                </c:pt>
                <c:pt idx="9626">
                  <c:v>3.0095619999999998</c:v>
                </c:pt>
                <c:pt idx="9627">
                  <c:v>3.015307</c:v>
                </c:pt>
                <c:pt idx="9628">
                  <c:v>3.0140090000000002</c:v>
                </c:pt>
                <c:pt idx="9629">
                  <c:v>3.0141290000000001</c:v>
                </c:pt>
                <c:pt idx="9630">
                  <c:v>3.0115810000000001</c:v>
                </c:pt>
                <c:pt idx="9631">
                  <c:v>3.011822</c:v>
                </c:pt>
                <c:pt idx="9632">
                  <c:v>3.0117500000000001</c:v>
                </c:pt>
                <c:pt idx="9633">
                  <c:v>3.0139130000000001</c:v>
                </c:pt>
                <c:pt idx="9634">
                  <c:v>3.0146829999999998</c:v>
                </c:pt>
                <c:pt idx="9635">
                  <c:v>3.013649</c:v>
                </c:pt>
                <c:pt idx="9636">
                  <c:v>3.0142739999999999</c:v>
                </c:pt>
                <c:pt idx="9637">
                  <c:v>3.0127109999999999</c:v>
                </c:pt>
                <c:pt idx="9638">
                  <c:v>3.008648</c:v>
                </c:pt>
                <c:pt idx="9639">
                  <c:v>3.008696</c:v>
                </c:pt>
                <c:pt idx="9640">
                  <c:v>3.007374</c:v>
                </c:pt>
                <c:pt idx="9641">
                  <c:v>3.0087440000000001</c:v>
                </c:pt>
                <c:pt idx="9642">
                  <c:v>3.011485</c:v>
                </c:pt>
                <c:pt idx="9643">
                  <c:v>3.0103309999999999</c:v>
                </c:pt>
                <c:pt idx="9644">
                  <c:v>3.0084559999999998</c:v>
                </c:pt>
                <c:pt idx="9645">
                  <c:v>3.0050180000000002</c:v>
                </c:pt>
                <c:pt idx="9646">
                  <c:v>3.0056910000000001</c:v>
                </c:pt>
                <c:pt idx="9647">
                  <c:v>3.007711</c:v>
                </c:pt>
                <c:pt idx="9648">
                  <c:v>3.0050659999999998</c:v>
                </c:pt>
                <c:pt idx="9649">
                  <c:v>3.0080469999999999</c:v>
                </c:pt>
                <c:pt idx="9650">
                  <c:v>3.012086</c:v>
                </c:pt>
                <c:pt idx="9651">
                  <c:v>3.0109560000000002</c:v>
                </c:pt>
                <c:pt idx="9652">
                  <c:v>3.0067249999999999</c:v>
                </c:pt>
                <c:pt idx="9653">
                  <c:v>3.0071340000000002</c:v>
                </c:pt>
                <c:pt idx="9654">
                  <c:v>3.0098259999999999</c:v>
                </c:pt>
                <c:pt idx="9655">
                  <c:v>3.0083600000000001</c:v>
                </c:pt>
                <c:pt idx="9656">
                  <c:v>3.0059079999999998</c:v>
                </c:pt>
                <c:pt idx="9657">
                  <c:v>3.0049459999999999</c:v>
                </c:pt>
                <c:pt idx="9658">
                  <c:v>3.0048020000000002</c:v>
                </c:pt>
                <c:pt idx="9659">
                  <c:v>3.0068450000000002</c:v>
                </c:pt>
                <c:pt idx="9660">
                  <c:v>3.0084559999999998</c:v>
                </c:pt>
                <c:pt idx="9661">
                  <c:v>3.0047779999999999</c:v>
                </c:pt>
                <c:pt idx="9662">
                  <c:v>3.0017239999999998</c:v>
                </c:pt>
                <c:pt idx="9663">
                  <c:v>3.0012919999999998</c:v>
                </c:pt>
                <c:pt idx="9664">
                  <c:v>3.002999</c:v>
                </c:pt>
                <c:pt idx="9665">
                  <c:v>3.003816</c:v>
                </c:pt>
                <c:pt idx="9666">
                  <c:v>3.003479</c:v>
                </c:pt>
                <c:pt idx="9667">
                  <c:v>3.0042010000000001</c:v>
                </c:pt>
                <c:pt idx="9668">
                  <c:v>3.0039120000000001</c:v>
                </c:pt>
                <c:pt idx="9669">
                  <c:v>3.0059079999999998</c:v>
                </c:pt>
                <c:pt idx="9670">
                  <c:v>3.0069650000000001</c:v>
                </c:pt>
                <c:pt idx="9671">
                  <c:v>3.0069409999999999</c:v>
                </c:pt>
                <c:pt idx="9672">
                  <c:v>3.0082879999999999</c:v>
                </c:pt>
                <c:pt idx="9673">
                  <c:v>3.0070860000000001</c:v>
                </c:pt>
                <c:pt idx="9674">
                  <c:v>3.0087679999999999</c:v>
                </c:pt>
                <c:pt idx="9675">
                  <c:v>3.0090089999999998</c:v>
                </c:pt>
                <c:pt idx="9676">
                  <c:v>3.0061719999999998</c:v>
                </c:pt>
                <c:pt idx="9677">
                  <c:v>3.0078070000000001</c:v>
                </c:pt>
                <c:pt idx="9678">
                  <c:v>3.0086719999999998</c:v>
                </c:pt>
                <c:pt idx="9679">
                  <c:v>3.0056669999999999</c:v>
                </c:pt>
                <c:pt idx="9680">
                  <c:v>3.0069170000000001</c:v>
                </c:pt>
                <c:pt idx="9681">
                  <c:v>3.0061239999999998</c:v>
                </c:pt>
                <c:pt idx="9682">
                  <c:v>3.0068450000000002</c:v>
                </c:pt>
                <c:pt idx="9683">
                  <c:v>3.0029509999999999</c:v>
                </c:pt>
                <c:pt idx="9684">
                  <c:v>3.0030709999999998</c:v>
                </c:pt>
                <c:pt idx="9685">
                  <c:v>3.005811</c:v>
                </c:pt>
                <c:pt idx="9686">
                  <c:v>3.009201</c:v>
                </c:pt>
                <c:pt idx="9687">
                  <c:v>3.0098739999999999</c:v>
                </c:pt>
                <c:pt idx="9688">
                  <c:v>3.0058829999999999</c:v>
                </c:pt>
                <c:pt idx="9689">
                  <c:v>3.0061239999999998</c:v>
                </c:pt>
                <c:pt idx="9690">
                  <c:v>3.0062440000000001</c:v>
                </c:pt>
                <c:pt idx="9691">
                  <c:v>3.0062440000000001</c:v>
                </c:pt>
                <c:pt idx="9692">
                  <c:v>3.0051619999999999</c:v>
                </c:pt>
                <c:pt idx="9693">
                  <c:v>3.0078070000000001</c:v>
                </c:pt>
                <c:pt idx="9694">
                  <c:v>3.0076139999999998</c:v>
                </c:pt>
                <c:pt idx="9695">
                  <c:v>3.0080710000000002</c:v>
                </c:pt>
                <c:pt idx="9696">
                  <c:v>3.0062679999999999</c:v>
                </c:pt>
                <c:pt idx="9697">
                  <c:v>3.0019650000000002</c:v>
                </c:pt>
                <c:pt idx="9698">
                  <c:v>3.0012439999999998</c:v>
                </c:pt>
                <c:pt idx="9699">
                  <c:v>2.9997050000000001</c:v>
                </c:pt>
                <c:pt idx="9700">
                  <c:v>3.000378</c:v>
                </c:pt>
                <c:pt idx="9701">
                  <c:v>3.001436</c:v>
                </c:pt>
                <c:pt idx="9702">
                  <c:v>2.999104</c:v>
                </c:pt>
                <c:pt idx="9703">
                  <c:v>2.9973010000000002</c:v>
                </c:pt>
                <c:pt idx="9704">
                  <c:v>2.997566</c:v>
                </c:pt>
                <c:pt idx="9705">
                  <c:v>3.0010029999999999</c:v>
                </c:pt>
                <c:pt idx="9706">
                  <c:v>2.9975170000000002</c:v>
                </c:pt>
                <c:pt idx="9707">
                  <c:v>2.996772</c:v>
                </c:pt>
                <c:pt idx="9708">
                  <c:v>2.997061</c:v>
                </c:pt>
                <c:pt idx="9709">
                  <c:v>2.9987919999999999</c:v>
                </c:pt>
                <c:pt idx="9710">
                  <c:v>3.0019650000000002</c:v>
                </c:pt>
                <c:pt idx="9711">
                  <c:v>3.0029509999999999</c:v>
                </c:pt>
                <c:pt idx="9712">
                  <c:v>3.003431</c:v>
                </c:pt>
                <c:pt idx="9713">
                  <c:v>2.9995370000000001</c:v>
                </c:pt>
                <c:pt idx="9714">
                  <c:v>3.00509</c:v>
                </c:pt>
                <c:pt idx="9715">
                  <c:v>3.0073500000000002</c:v>
                </c:pt>
                <c:pt idx="9716">
                  <c:v>3.0080710000000002</c:v>
                </c:pt>
                <c:pt idx="9717">
                  <c:v>3.0096099999999999</c:v>
                </c:pt>
                <c:pt idx="9718">
                  <c:v>3.009369</c:v>
                </c:pt>
                <c:pt idx="9719">
                  <c:v>3.008648</c:v>
                </c:pt>
                <c:pt idx="9720">
                  <c:v>3.0101390000000001</c:v>
                </c:pt>
                <c:pt idx="9721">
                  <c:v>3.007374</c:v>
                </c:pt>
                <c:pt idx="9722">
                  <c:v>3.0097299999999998</c:v>
                </c:pt>
                <c:pt idx="9723">
                  <c:v>3.0065330000000001</c:v>
                </c:pt>
                <c:pt idx="9724">
                  <c:v>3.0051139999999998</c:v>
                </c:pt>
                <c:pt idx="9725">
                  <c:v>3.0029509999999999</c:v>
                </c:pt>
                <c:pt idx="9726">
                  <c:v>3.0043690000000001</c:v>
                </c:pt>
                <c:pt idx="9727">
                  <c:v>3.0066769999999998</c:v>
                </c:pt>
                <c:pt idx="9728">
                  <c:v>3.006605</c:v>
                </c:pt>
                <c:pt idx="9729">
                  <c:v>3.0098980000000002</c:v>
                </c:pt>
                <c:pt idx="9730">
                  <c:v>3.0126870000000001</c:v>
                </c:pt>
                <c:pt idx="9731">
                  <c:v>3.012086</c:v>
                </c:pt>
                <c:pt idx="9732">
                  <c:v>3.0119419999999999</c:v>
                </c:pt>
                <c:pt idx="9733">
                  <c:v>3.013096</c:v>
                </c:pt>
                <c:pt idx="9734">
                  <c:v>3.0090569999999999</c:v>
                </c:pt>
                <c:pt idx="9735">
                  <c:v>3.003263</c:v>
                </c:pt>
                <c:pt idx="9736">
                  <c:v>2.9997530000000001</c:v>
                </c:pt>
                <c:pt idx="9737">
                  <c:v>2.9993690000000002</c:v>
                </c:pt>
                <c:pt idx="9738">
                  <c:v>3.0015559999999999</c:v>
                </c:pt>
                <c:pt idx="9739">
                  <c:v>2.9963150000000001</c:v>
                </c:pt>
                <c:pt idx="9740">
                  <c:v>2.9873720000000001</c:v>
                </c:pt>
                <c:pt idx="9741">
                  <c:v>2.986002</c:v>
                </c:pt>
                <c:pt idx="9742">
                  <c:v>2.9874200000000002</c:v>
                </c:pt>
                <c:pt idx="9743">
                  <c:v>2.9909780000000001</c:v>
                </c:pt>
                <c:pt idx="9744">
                  <c:v>2.9937670000000001</c:v>
                </c:pt>
                <c:pt idx="9745">
                  <c:v>2.9990079999999999</c:v>
                </c:pt>
                <c:pt idx="9746">
                  <c:v>3.0054509999999999</c:v>
                </c:pt>
                <c:pt idx="9747">
                  <c:v>3.0123739999999999</c:v>
                </c:pt>
                <c:pt idx="9748">
                  <c:v>3.0157159999999998</c:v>
                </c:pt>
                <c:pt idx="9749">
                  <c:v>3.0167980000000001</c:v>
                </c:pt>
                <c:pt idx="9750">
                  <c:v>3.0139610000000001</c:v>
                </c:pt>
                <c:pt idx="9751">
                  <c:v>3.006364</c:v>
                </c:pt>
                <c:pt idx="9752">
                  <c:v>3.0022769999999999</c:v>
                </c:pt>
                <c:pt idx="9753">
                  <c:v>3.0021089999999999</c:v>
                </c:pt>
                <c:pt idx="9754">
                  <c:v>3.0050180000000002</c:v>
                </c:pt>
                <c:pt idx="9755">
                  <c:v>2.9999690000000001</c:v>
                </c:pt>
                <c:pt idx="9756">
                  <c:v>2.9973489999999998</c:v>
                </c:pt>
                <c:pt idx="9757">
                  <c:v>2.9960990000000001</c:v>
                </c:pt>
                <c:pt idx="9758">
                  <c:v>2.9948009999999998</c:v>
                </c:pt>
                <c:pt idx="9759">
                  <c:v>2.9923009999999999</c:v>
                </c:pt>
                <c:pt idx="9760">
                  <c:v>2.993719</c:v>
                </c:pt>
                <c:pt idx="9761">
                  <c:v>2.9975170000000002</c:v>
                </c:pt>
                <c:pt idx="9762">
                  <c:v>3.0186250000000001</c:v>
                </c:pt>
                <c:pt idx="9763">
                  <c:v>3.0199229999999999</c:v>
                </c:pt>
                <c:pt idx="9764">
                  <c:v>3.0157880000000001</c:v>
                </c:pt>
                <c:pt idx="9765">
                  <c:v>3.0054029999999998</c:v>
                </c:pt>
                <c:pt idx="9766">
                  <c:v>2.9958109999999998</c:v>
                </c:pt>
                <c:pt idx="9767">
                  <c:v>2.9849199999999998</c:v>
                </c:pt>
                <c:pt idx="9768">
                  <c:v>2.987733</c:v>
                </c:pt>
                <c:pt idx="9769">
                  <c:v>2.9900410000000002</c:v>
                </c:pt>
                <c:pt idx="9770">
                  <c:v>2.9886949999999999</c:v>
                </c:pt>
                <c:pt idx="9771">
                  <c:v>2.9851610000000002</c:v>
                </c:pt>
                <c:pt idx="9772">
                  <c:v>2.987517</c:v>
                </c:pt>
                <c:pt idx="9773">
                  <c:v>2.9863390000000001</c:v>
                </c:pt>
                <c:pt idx="9774">
                  <c:v>2.99057</c:v>
                </c:pt>
                <c:pt idx="9775">
                  <c:v>2.9916520000000002</c:v>
                </c:pt>
                <c:pt idx="9776">
                  <c:v>2.994993</c:v>
                </c:pt>
                <c:pt idx="9777">
                  <c:v>2.9982389999999999</c:v>
                </c:pt>
                <c:pt idx="9778">
                  <c:v>2.996604</c:v>
                </c:pt>
                <c:pt idx="9779">
                  <c:v>2.9967959999999998</c:v>
                </c:pt>
                <c:pt idx="9780">
                  <c:v>2.9987919999999999</c:v>
                </c:pt>
                <c:pt idx="9781">
                  <c:v>2.999994</c:v>
                </c:pt>
                <c:pt idx="9782">
                  <c:v>2.9995129999999999</c:v>
                </c:pt>
                <c:pt idx="9783">
                  <c:v>2.9999220000000002</c:v>
                </c:pt>
                <c:pt idx="9784">
                  <c:v>2.9989599999999998</c:v>
                </c:pt>
                <c:pt idx="9785">
                  <c:v>2.9992239999999999</c:v>
                </c:pt>
                <c:pt idx="9786">
                  <c:v>2.9986709999999999</c:v>
                </c:pt>
                <c:pt idx="9787">
                  <c:v>2.9947530000000002</c:v>
                </c:pt>
                <c:pt idx="9788">
                  <c:v>2.9966759999999999</c:v>
                </c:pt>
                <c:pt idx="9789">
                  <c:v>2.9969640000000002</c:v>
                </c:pt>
                <c:pt idx="9790">
                  <c:v>2.9959310000000001</c:v>
                </c:pt>
                <c:pt idx="9791">
                  <c:v>2.9970370000000002</c:v>
                </c:pt>
                <c:pt idx="9792">
                  <c:v>2.9969640000000002</c:v>
                </c:pt>
                <c:pt idx="9793">
                  <c:v>2.996219</c:v>
                </c:pt>
                <c:pt idx="9794">
                  <c:v>2.9985750000000002</c:v>
                </c:pt>
                <c:pt idx="9795">
                  <c:v>2.9975900000000002</c:v>
                </c:pt>
                <c:pt idx="9796">
                  <c:v>2.9953539999999998</c:v>
                </c:pt>
                <c:pt idx="9797">
                  <c:v>2.99783</c:v>
                </c:pt>
                <c:pt idx="9798">
                  <c:v>3.0010270000000001</c:v>
                </c:pt>
                <c:pt idx="9799">
                  <c:v>3.002999</c:v>
                </c:pt>
                <c:pt idx="9800">
                  <c:v>3.0030709999999998</c:v>
                </c:pt>
                <c:pt idx="9801">
                  <c:v>3.0042490000000002</c:v>
                </c:pt>
                <c:pt idx="9802">
                  <c:v>3.0038399999999998</c:v>
                </c:pt>
                <c:pt idx="9803">
                  <c:v>3.0060039999999999</c:v>
                </c:pt>
                <c:pt idx="9804">
                  <c:v>3.0070860000000001</c:v>
                </c:pt>
                <c:pt idx="9805">
                  <c:v>3.0035280000000002</c:v>
                </c:pt>
                <c:pt idx="9806">
                  <c:v>3.0027819999999998</c:v>
                </c:pt>
                <c:pt idx="9807">
                  <c:v>3.002999</c:v>
                </c:pt>
                <c:pt idx="9808">
                  <c:v>2.9999690000000001</c:v>
                </c:pt>
                <c:pt idx="9809">
                  <c:v>3.0009549999999998</c:v>
                </c:pt>
                <c:pt idx="9810">
                  <c:v>2.9992719999999999</c:v>
                </c:pt>
                <c:pt idx="9811">
                  <c:v>2.9972530000000002</c:v>
                </c:pt>
                <c:pt idx="9812">
                  <c:v>2.9966759999999999</c:v>
                </c:pt>
                <c:pt idx="9813">
                  <c:v>2.9971570000000001</c:v>
                </c:pt>
                <c:pt idx="9814">
                  <c:v>2.999825</c:v>
                </c:pt>
                <c:pt idx="9815">
                  <c:v>3.0017969999999998</c:v>
                </c:pt>
                <c:pt idx="9816">
                  <c:v>3.0003299999999999</c:v>
                </c:pt>
                <c:pt idx="9817">
                  <c:v>3.0035280000000002</c:v>
                </c:pt>
                <c:pt idx="9818">
                  <c:v>3.0037199999999999</c:v>
                </c:pt>
                <c:pt idx="9819">
                  <c:v>3.006148</c:v>
                </c:pt>
                <c:pt idx="9820">
                  <c:v>3.0055230000000002</c:v>
                </c:pt>
                <c:pt idx="9821">
                  <c:v>3.0049220000000001</c:v>
                </c:pt>
                <c:pt idx="9822">
                  <c:v>3.004273</c:v>
                </c:pt>
                <c:pt idx="9823">
                  <c:v>3.0005950000000001</c:v>
                </c:pt>
                <c:pt idx="9824">
                  <c:v>3.0037919999999998</c:v>
                </c:pt>
                <c:pt idx="9825">
                  <c:v>3.007206</c:v>
                </c:pt>
                <c:pt idx="9826">
                  <c:v>3.004489</c:v>
                </c:pt>
                <c:pt idx="9827">
                  <c:v>3.0023979999999999</c:v>
                </c:pt>
                <c:pt idx="9828">
                  <c:v>2.9986229999999998</c:v>
                </c:pt>
                <c:pt idx="9829">
                  <c:v>2.9971329999999998</c:v>
                </c:pt>
                <c:pt idx="9830">
                  <c:v>2.9979019999999998</c:v>
                </c:pt>
                <c:pt idx="9831">
                  <c:v>2.9995850000000002</c:v>
                </c:pt>
                <c:pt idx="9832">
                  <c:v>2.9958830000000001</c:v>
                </c:pt>
                <c:pt idx="9833">
                  <c:v>2.9945360000000001</c:v>
                </c:pt>
                <c:pt idx="9834">
                  <c:v>2.9957859999999998</c:v>
                </c:pt>
                <c:pt idx="9835">
                  <c:v>2.9987919999999999</c:v>
                </c:pt>
                <c:pt idx="9836">
                  <c:v>2.9992239999999999</c:v>
                </c:pt>
                <c:pt idx="9837">
                  <c:v>3.0016280000000002</c:v>
                </c:pt>
                <c:pt idx="9838">
                  <c:v>3.0032390000000002</c:v>
                </c:pt>
                <c:pt idx="9839">
                  <c:v>3.0028060000000001</c:v>
                </c:pt>
                <c:pt idx="9840">
                  <c:v>2.9977580000000001</c:v>
                </c:pt>
                <c:pt idx="9841">
                  <c:v>2.9964360000000001</c:v>
                </c:pt>
                <c:pt idx="9842">
                  <c:v>3.0002339999999998</c:v>
                </c:pt>
                <c:pt idx="9843">
                  <c:v>2.9982389999999999</c:v>
                </c:pt>
                <c:pt idx="9844">
                  <c:v>2.9964119999999999</c:v>
                </c:pt>
                <c:pt idx="9845">
                  <c:v>2.9995850000000002</c:v>
                </c:pt>
                <c:pt idx="9846">
                  <c:v>2.9976379999999998</c:v>
                </c:pt>
                <c:pt idx="9847">
                  <c:v>2.993382</c:v>
                </c:pt>
                <c:pt idx="9848">
                  <c:v>2.9943200000000001</c:v>
                </c:pt>
                <c:pt idx="9849">
                  <c:v>2.9927090000000001</c:v>
                </c:pt>
                <c:pt idx="9850">
                  <c:v>3.002999</c:v>
                </c:pt>
                <c:pt idx="9851">
                  <c:v>3.004273</c:v>
                </c:pt>
                <c:pt idx="9852">
                  <c:v>3.0010029999999999</c:v>
                </c:pt>
                <c:pt idx="9853">
                  <c:v>2.9953780000000001</c:v>
                </c:pt>
                <c:pt idx="9854">
                  <c:v>2.9918680000000002</c:v>
                </c:pt>
                <c:pt idx="9855">
                  <c:v>2.9934310000000002</c:v>
                </c:pt>
                <c:pt idx="9856">
                  <c:v>2.993935</c:v>
                </c:pt>
                <c:pt idx="9857">
                  <c:v>2.9951370000000002</c:v>
                </c:pt>
                <c:pt idx="9858">
                  <c:v>2.9936950000000002</c:v>
                </c:pt>
                <c:pt idx="9859">
                  <c:v>2.9954019999999999</c:v>
                </c:pt>
                <c:pt idx="9860">
                  <c:v>2.9940799999999999</c:v>
                </c:pt>
                <c:pt idx="9861">
                  <c:v>2.9954019999999999</c:v>
                </c:pt>
                <c:pt idx="9862">
                  <c:v>2.9956420000000001</c:v>
                </c:pt>
                <c:pt idx="9863">
                  <c:v>3.0019650000000002</c:v>
                </c:pt>
                <c:pt idx="9864">
                  <c:v>3.0056910000000001</c:v>
                </c:pt>
                <c:pt idx="9865">
                  <c:v>3.004032</c:v>
                </c:pt>
                <c:pt idx="9866">
                  <c:v>3.0028779999999999</c:v>
                </c:pt>
                <c:pt idx="9867">
                  <c:v>3.00021</c:v>
                </c:pt>
                <c:pt idx="9868">
                  <c:v>2.9969399999999999</c:v>
                </c:pt>
                <c:pt idx="9869">
                  <c:v>2.9951370000000002</c:v>
                </c:pt>
                <c:pt idx="9870">
                  <c:v>2.9919159999999998</c:v>
                </c:pt>
                <c:pt idx="9871">
                  <c:v>2.9885259999999998</c:v>
                </c:pt>
                <c:pt idx="9872">
                  <c:v>2.989608</c:v>
                </c:pt>
                <c:pt idx="9873">
                  <c:v>2.9884780000000002</c:v>
                </c:pt>
                <c:pt idx="9874">
                  <c:v>2.9910030000000001</c:v>
                </c:pt>
                <c:pt idx="9875">
                  <c:v>2.994945</c:v>
                </c:pt>
                <c:pt idx="9876">
                  <c:v>2.9941040000000001</c:v>
                </c:pt>
                <c:pt idx="9877">
                  <c:v>2.9968919999999999</c:v>
                </c:pt>
                <c:pt idx="9878">
                  <c:v>2.997614</c:v>
                </c:pt>
                <c:pt idx="9879">
                  <c:v>2.9955219999999998</c:v>
                </c:pt>
                <c:pt idx="9880">
                  <c:v>2.9933339999999999</c:v>
                </c:pt>
                <c:pt idx="9881">
                  <c:v>2.9971329999999998</c:v>
                </c:pt>
                <c:pt idx="9882">
                  <c:v>2.9980220000000002</c:v>
                </c:pt>
                <c:pt idx="9883">
                  <c:v>2.9986950000000001</c:v>
                </c:pt>
                <c:pt idx="9884">
                  <c:v>2.9998010000000002</c:v>
                </c:pt>
                <c:pt idx="9885">
                  <c:v>2.996003</c:v>
                </c:pt>
                <c:pt idx="9886">
                  <c:v>2.9928050000000002</c:v>
                </c:pt>
                <c:pt idx="9887">
                  <c:v>2.988286</c:v>
                </c:pt>
                <c:pt idx="9888">
                  <c:v>2.9913630000000002</c:v>
                </c:pt>
                <c:pt idx="9889">
                  <c:v>2.9930940000000001</c:v>
                </c:pt>
                <c:pt idx="9890">
                  <c:v>2.99105</c:v>
                </c:pt>
                <c:pt idx="9891">
                  <c:v>2.9912670000000001</c:v>
                </c:pt>
                <c:pt idx="9892">
                  <c:v>2.9902570000000002</c:v>
                </c:pt>
                <c:pt idx="9893">
                  <c:v>2.9894159999999999</c:v>
                </c:pt>
                <c:pt idx="9894">
                  <c:v>2.9929739999999998</c:v>
                </c:pt>
                <c:pt idx="9895">
                  <c:v>2.992445</c:v>
                </c:pt>
                <c:pt idx="9896">
                  <c:v>2.9921319999999998</c:v>
                </c:pt>
                <c:pt idx="9897">
                  <c:v>2.9917479999999999</c:v>
                </c:pt>
                <c:pt idx="9898">
                  <c:v>2.9916520000000002</c:v>
                </c:pt>
                <c:pt idx="9899">
                  <c:v>2.9960990000000001</c:v>
                </c:pt>
                <c:pt idx="9900">
                  <c:v>2.9993690000000002</c:v>
                </c:pt>
                <c:pt idx="9901">
                  <c:v>2.9988640000000002</c:v>
                </c:pt>
                <c:pt idx="9902">
                  <c:v>2.9997530000000001</c:v>
                </c:pt>
                <c:pt idx="9903">
                  <c:v>2.9980220000000002</c:v>
                </c:pt>
                <c:pt idx="9904">
                  <c:v>2.9963869999999999</c:v>
                </c:pt>
                <c:pt idx="9905">
                  <c:v>2.9936229999999999</c:v>
                </c:pt>
                <c:pt idx="9906">
                  <c:v>2.9924930000000001</c:v>
                </c:pt>
                <c:pt idx="9907">
                  <c:v>2.9910990000000002</c:v>
                </c:pt>
                <c:pt idx="9908">
                  <c:v>2.9891749999999999</c:v>
                </c:pt>
                <c:pt idx="9909">
                  <c:v>2.9904980000000001</c:v>
                </c:pt>
                <c:pt idx="9910">
                  <c:v>2.9923009999999999</c:v>
                </c:pt>
                <c:pt idx="9911">
                  <c:v>2.992445</c:v>
                </c:pt>
                <c:pt idx="9912">
                  <c:v>2.9907859999999999</c:v>
                </c:pt>
                <c:pt idx="9913">
                  <c:v>2.9896799999999999</c:v>
                </c:pt>
                <c:pt idx="9914">
                  <c:v>2.9887429999999999</c:v>
                </c:pt>
                <c:pt idx="9915">
                  <c:v>2.9878529999999999</c:v>
                </c:pt>
                <c:pt idx="9916">
                  <c:v>2.9925890000000002</c:v>
                </c:pt>
                <c:pt idx="9917">
                  <c:v>2.9935269999999998</c:v>
                </c:pt>
                <c:pt idx="9918">
                  <c:v>2.9933339999999999</c:v>
                </c:pt>
                <c:pt idx="9919">
                  <c:v>2.9930699999999999</c:v>
                </c:pt>
                <c:pt idx="9920">
                  <c:v>2.9966279999999998</c:v>
                </c:pt>
                <c:pt idx="9921">
                  <c:v>2.9989840000000001</c:v>
                </c:pt>
                <c:pt idx="9922">
                  <c:v>2.995546</c:v>
                </c:pt>
                <c:pt idx="9923">
                  <c:v>2.9937429999999998</c:v>
                </c:pt>
                <c:pt idx="9924">
                  <c:v>2.9977819999999999</c:v>
                </c:pt>
                <c:pt idx="9925">
                  <c:v>2.9967480000000002</c:v>
                </c:pt>
                <c:pt idx="9926">
                  <c:v>2.9950649999999999</c:v>
                </c:pt>
                <c:pt idx="9927">
                  <c:v>2.9931899999999998</c:v>
                </c:pt>
                <c:pt idx="9928">
                  <c:v>2.9901610000000001</c:v>
                </c:pt>
                <c:pt idx="9929">
                  <c:v>2.9904259999999998</c:v>
                </c:pt>
                <c:pt idx="9930">
                  <c:v>2.988502</c:v>
                </c:pt>
                <c:pt idx="9931">
                  <c:v>2.9915310000000002</c:v>
                </c:pt>
                <c:pt idx="9932">
                  <c:v>2.993214</c:v>
                </c:pt>
                <c:pt idx="9933">
                  <c:v>2.9945360000000001</c:v>
                </c:pt>
                <c:pt idx="9934">
                  <c:v>2.9994649999999998</c:v>
                </c:pt>
                <c:pt idx="9935">
                  <c:v>2.9959310000000001</c:v>
                </c:pt>
                <c:pt idx="9936">
                  <c:v>2.9944639999999998</c:v>
                </c:pt>
                <c:pt idx="9937">
                  <c:v>2.9950649999999999</c:v>
                </c:pt>
                <c:pt idx="9938">
                  <c:v>2.9946809999999999</c:v>
                </c:pt>
                <c:pt idx="9939">
                  <c:v>2.9923009999999999</c:v>
                </c:pt>
                <c:pt idx="9940">
                  <c:v>2.98956</c:v>
                </c:pt>
                <c:pt idx="9941">
                  <c:v>2.9884059999999999</c:v>
                </c:pt>
                <c:pt idx="9942">
                  <c:v>2.9882379999999999</c:v>
                </c:pt>
                <c:pt idx="9943">
                  <c:v>2.9899930000000001</c:v>
                </c:pt>
                <c:pt idx="9944">
                  <c:v>2.991339</c:v>
                </c:pt>
                <c:pt idx="9945">
                  <c:v>2.993671</c:v>
                </c:pt>
                <c:pt idx="9946">
                  <c:v>2.9944639999999998</c:v>
                </c:pt>
                <c:pt idx="9947">
                  <c:v>2.994945</c:v>
                </c:pt>
                <c:pt idx="9948">
                  <c:v>2.9969640000000002</c:v>
                </c:pt>
                <c:pt idx="9949">
                  <c:v>2.9959310000000001</c:v>
                </c:pt>
                <c:pt idx="9950">
                  <c:v>2.9976379999999998</c:v>
                </c:pt>
                <c:pt idx="9951">
                  <c:v>2.999946</c:v>
                </c:pt>
                <c:pt idx="9952">
                  <c:v>2.9969169999999998</c:v>
                </c:pt>
                <c:pt idx="9953">
                  <c:v>3.0014120000000002</c:v>
                </c:pt>
                <c:pt idx="9954">
                  <c:v>2.9992000000000001</c:v>
                </c:pt>
                <c:pt idx="9955">
                  <c:v>2.99105</c:v>
                </c:pt>
                <c:pt idx="9956">
                  <c:v>2.9924210000000002</c:v>
                </c:pt>
                <c:pt idx="9957">
                  <c:v>2.9925890000000002</c:v>
                </c:pt>
                <c:pt idx="9958">
                  <c:v>2.9915799999999999</c:v>
                </c:pt>
                <c:pt idx="9959">
                  <c:v>2.9868920000000001</c:v>
                </c:pt>
                <c:pt idx="9960">
                  <c:v>2.9882379999999999</c:v>
                </c:pt>
                <c:pt idx="9961">
                  <c:v>2.9909300000000001</c:v>
                </c:pt>
                <c:pt idx="9962">
                  <c:v>2.9888870000000001</c:v>
                </c:pt>
                <c:pt idx="9963">
                  <c:v>2.9873240000000001</c:v>
                </c:pt>
                <c:pt idx="9964">
                  <c:v>2.9872519999999998</c:v>
                </c:pt>
                <c:pt idx="9965">
                  <c:v>2.987444</c:v>
                </c:pt>
                <c:pt idx="9966">
                  <c:v>2.9916999999999998</c:v>
                </c:pt>
                <c:pt idx="9967">
                  <c:v>2.9951620000000001</c:v>
                </c:pt>
                <c:pt idx="9968">
                  <c:v>2.9945360000000001</c:v>
                </c:pt>
                <c:pt idx="9969">
                  <c:v>2.9933580000000002</c:v>
                </c:pt>
                <c:pt idx="9970">
                  <c:v>2.990834</c:v>
                </c:pt>
                <c:pt idx="9971">
                  <c:v>2.9910030000000001</c:v>
                </c:pt>
                <c:pt idx="9972">
                  <c:v>2.9955219999999998</c:v>
                </c:pt>
                <c:pt idx="9973">
                  <c:v>2.988791</c:v>
                </c:pt>
                <c:pt idx="9974">
                  <c:v>2.9829729999999999</c:v>
                </c:pt>
                <c:pt idx="9975">
                  <c:v>2.9829490000000001</c:v>
                </c:pt>
                <c:pt idx="9976">
                  <c:v>2.9823</c:v>
                </c:pt>
                <c:pt idx="9977">
                  <c:v>2.9826600000000001</c:v>
                </c:pt>
                <c:pt idx="9978">
                  <c:v>2.9849199999999998</c:v>
                </c:pt>
                <c:pt idx="9979">
                  <c:v>2.9895839999999998</c:v>
                </c:pt>
                <c:pt idx="9980">
                  <c:v>2.9941759999999999</c:v>
                </c:pt>
                <c:pt idx="9981">
                  <c:v>2.9946320000000002</c:v>
                </c:pt>
                <c:pt idx="9982">
                  <c:v>2.9955940000000001</c:v>
                </c:pt>
                <c:pt idx="9983">
                  <c:v>2.9955219999999998</c:v>
                </c:pt>
                <c:pt idx="9984">
                  <c:v>2.9895119999999999</c:v>
                </c:pt>
                <c:pt idx="9985">
                  <c:v>2.9868920000000001</c:v>
                </c:pt>
                <c:pt idx="9986">
                  <c:v>2.9888870000000001</c:v>
                </c:pt>
                <c:pt idx="9987">
                  <c:v>2.9905460000000001</c:v>
                </c:pt>
                <c:pt idx="9988">
                  <c:v>2.989344</c:v>
                </c:pt>
                <c:pt idx="9989">
                  <c:v>2.9909780000000001</c:v>
                </c:pt>
                <c:pt idx="9990">
                  <c:v>2.9925169999999999</c:v>
                </c:pt>
                <c:pt idx="9991">
                  <c:v>2.991123</c:v>
                </c:pt>
                <c:pt idx="9992">
                  <c:v>2.9871799999999999</c:v>
                </c:pt>
                <c:pt idx="9993">
                  <c:v>2.9869400000000002</c:v>
                </c:pt>
                <c:pt idx="9994">
                  <c:v>2.9880939999999998</c:v>
                </c:pt>
                <c:pt idx="9995">
                  <c:v>2.9900169999999999</c:v>
                </c:pt>
                <c:pt idx="9996">
                  <c:v>2.9861939999999998</c:v>
                </c:pt>
                <c:pt idx="9997">
                  <c:v>2.986218</c:v>
                </c:pt>
                <c:pt idx="9998">
                  <c:v>2.9853529999999999</c:v>
                </c:pt>
                <c:pt idx="9999">
                  <c:v>2.9835980000000002</c:v>
                </c:pt>
                <c:pt idx="10000">
                  <c:v>2.984391</c:v>
                </c:pt>
                <c:pt idx="10001">
                  <c:v>2.9863390000000001</c:v>
                </c:pt>
                <c:pt idx="10002">
                  <c:v>2.9915069999999999</c:v>
                </c:pt>
                <c:pt idx="10003">
                  <c:v>2.989849</c:v>
                </c:pt>
                <c:pt idx="10004">
                  <c:v>2.9874930000000002</c:v>
                </c:pt>
                <c:pt idx="10005">
                  <c:v>2.9889109999999999</c:v>
                </c:pt>
                <c:pt idx="10006">
                  <c:v>2.9877570000000002</c:v>
                </c:pt>
                <c:pt idx="10007">
                  <c:v>2.9885259999999998</c:v>
                </c:pt>
                <c:pt idx="10008">
                  <c:v>2.9885259999999998</c:v>
                </c:pt>
                <c:pt idx="10009">
                  <c:v>2.9901369999999998</c:v>
                </c:pt>
                <c:pt idx="10010">
                  <c:v>2.990618</c:v>
                </c:pt>
                <c:pt idx="10011">
                  <c:v>2.9878529999999999</c:v>
                </c:pt>
                <c:pt idx="10012">
                  <c:v>2.987444</c:v>
                </c:pt>
                <c:pt idx="10013">
                  <c:v>2.9884300000000001</c:v>
                </c:pt>
                <c:pt idx="10014">
                  <c:v>2.99194</c:v>
                </c:pt>
                <c:pt idx="10015">
                  <c:v>2.9909059999999998</c:v>
                </c:pt>
                <c:pt idx="10016">
                  <c:v>2.9872519999999998</c:v>
                </c:pt>
                <c:pt idx="10017">
                  <c:v>2.985617</c:v>
                </c:pt>
                <c:pt idx="10018">
                  <c:v>2.9834299999999998</c:v>
                </c:pt>
                <c:pt idx="10019">
                  <c:v>2.9824920000000001</c:v>
                </c:pt>
                <c:pt idx="10020">
                  <c:v>2.9855689999999999</c:v>
                </c:pt>
                <c:pt idx="10021">
                  <c:v>2.9887670000000002</c:v>
                </c:pt>
                <c:pt idx="10022">
                  <c:v>2.987997</c:v>
                </c:pt>
                <c:pt idx="10023">
                  <c:v>2.9841030000000002</c:v>
                </c:pt>
                <c:pt idx="10024">
                  <c:v>2.9873479999999999</c:v>
                </c:pt>
                <c:pt idx="10025">
                  <c:v>2.9885739999999998</c:v>
                </c:pt>
                <c:pt idx="10026">
                  <c:v>2.986243</c:v>
                </c:pt>
                <c:pt idx="10027">
                  <c:v>2.9859300000000002</c:v>
                </c:pt>
                <c:pt idx="10028">
                  <c:v>2.9865309999999998</c:v>
                </c:pt>
                <c:pt idx="10029">
                  <c:v>2.9849679999999998</c:v>
                </c:pt>
                <c:pt idx="10030">
                  <c:v>2.986964</c:v>
                </c:pt>
                <c:pt idx="10031">
                  <c:v>2.9906419999999998</c:v>
                </c:pt>
                <c:pt idx="10032">
                  <c:v>2.9919159999999998</c:v>
                </c:pt>
                <c:pt idx="10033">
                  <c:v>2.989849</c:v>
                </c:pt>
                <c:pt idx="10034">
                  <c:v>2.987444</c:v>
                </c:pt>
                <c:pt idx="10035">
                  <c:v>2.9854250000000002</c:v>
                </c:pt>
                <c:pt idx="10036">
                  <c:v>2.985738</c:v>
                </c:pt>
                <c:pt idx="10037">
                  <c:v>2.9907859999999999</c:v>
                </c:pt>
                <c:pt idx="10038">
                  <c:v>2.9904489999999999</c:v>
                </c:pt>
                <c:pt idx="10039">
                  <c:v>2.9872999999999998</c:v>
                </c:pt>
                <c:pt idx="10040">
                  <c:v>2.989776</c:v>
                </c:pt>
                <c:pt idx="10041">
                  <c:v>2.9869400000000002</c:v>
                </c:pt>
                <c:pt idx="10042">
                  <c:v>2.9863149999999998</c:v>
                </c:pt>
                <c:pt idx="10043">
                  <c:v>2.9882140000000001</c:v>
                </c:pt>
                <c:pt idx="10044">
                  <c:v>2.9870839999999999</c:v>
                </c:pt>
                <c:pt idx="10045">
                  <c:v>2.9844879999999998</c:v>
                </c:pt>
                <c:pt idx="10046">
                  <c:v>2.986243</c:v>
                </c:pt>
                <c:pt idx="10047">
                  <c:v>2.9878770000000001</c:v>
                </c:pt>
                <c:pt idx="10048">
                  <c:v>2.9817710000000002</c:v>
                </c:pt>
                <c:pt idx="10049">
                  <c:v>2.9872999999999998</c:v>
                </c:pt>
                <c:pt idx="10050">
                  <c:v>3.0266790000000001</c:v>
                </c:pt>
                <c:pt idx="10051">
                  <c:v>3.0507909999999998</c:v>
                </c:pt>
                <c:pt idx="10052">
                  <c:v>3.0568979999999999</c:v>
                </c:pt>
                <c:pt idx="10053">
                  <c:v>3.0529549999999999</c:v>
                </c:pt>
                <c:pt idx="10054">
                  <c:v>3.0364870000000002</c:v>
                </c:pt>
                <c:pt idx="10055">
                  <c:v>3.0149469999999998</c:v>
                </c:pt>
                <c:pt idx="10056">
                  <c:v>3.0039359999999999</c:v>
                </c:pt>
                <c:pt idx="10057">
                  <c:v>2.9918680000000002</c:v>
                </c:pt>
                <c:pt idx="10058">
                  <c:v>2.967803</c:v>
                </c:pt>
                <c:pt idx="10059">
                  <c:v>2.962971</c:v>
                </c:pt>
                <c:pt idx="10060">
                  <c:v>2.970736</c:v>
                </c:pt>
                <c:pt idx="10061">
                  <c:v>2.9843670000000002</c:v>
                </c:pt>
                <c:pt idx="10062">
                  <c:v>2.9998969999999998</c:v>
                </c:pt>
                <c:pt idx="10063">
                  <c:v>3.0031669999999999</c:v>
                </c:pt>
                <c:pt idx="10064">
                  <c:v>2.9979019999999998</c:v>
                </c:pt>
                <c:pt idx="10065">
                  <c:v>2.9945119999999998</c:v>
                </c:pt>
                <c:pt idx="10066">
                  <c:v>2.9939110000000002</c:v>
                </c:pt>
                <c:pt idx="10067">
                  <c:v>2.9905940000000002</c:v>
                </c:pt>
                <c:pt idx="10068">
                  <c:v>2.9842469999999999</c:v>
                </c:pt>
                <c:pt idx="10069">
                  <c:v>2.9796070000000001</c:v>
                </c:pt>
                <c:pt idx="10070">
                  <c:v>2.9815299999999998</c:v>
                </c:pt>
                <c:pt idx="10071">
                  <c:v>2.9873240000000001</c:v>
                </c:pt>
                <c:pt idx="10072">
                  <c:v>2.9852089999999998</c:v>
                </c:pt>
                <c:pt idx="10073">
                  <c:v>2.9755199999999999</c:v>
                </c:pt>
                <c:pt idx="10074">
                  <c:v>2.9704480000000002</c:v>
                </c:pt>
                <c:pt idx="10075">
                  <c:v>2.9785740000000001</c:v>
                </c:pt>
                <c:pt idx="10076">
                  <c:v>2.9811700000000001</c:v>
                </c:pt>
                <c:pt idx="10077">
                  <c:v>2.9788139999999999</c:v>
                </c:pt>
                <c:pt idx="10078">
                  <c:v>2.9817230000000001</c:v>
                </c:pt>
                <c:pt idx="10079">
                  <c:v>2.9832369999999999</c:v>
                </c:pt>
                <c:pt idx="10080">
                  <c:v>2.9853290000000001</c:v>
                </c:pt>
                <c:pt idx="10081">
                  <c:v>2.988286</c:v>
                </c:pt>
                <c:pt idx="10082">
                  <c:v>2.9879250000000002</c:v>
                </c:pt>
                <c:pt idx="10083">
                  <c:v>2.9848479999999999</c:v>
                </c:pt>
                <c:pt idx="10084">
                  <c:v>2.9834779999999999</c:v>
                </c:pt>
                <c:pt idx="10085">
                  <c:v>2.9817230000000001</c:v>
                </c:pt>
                <c:pt idx="10086">
                  <c:v>2.9834540000000001</c:v>
                </c:pt>
                <c:pt idx="10087">
                  <c:v>2.9823719999999998</c:v>
                </c:pt>
                <c:pt idx="10088">
                  <c:v>2.9839579999999999</c:v>
                </c:pt>
                <c:pt idx="10089">
                  <c:v>2.987517</c:v>
                </c:pt>
                <c:pt idx="10090">
                  <c:v>2.9870839999999999</c:v>
                </c:pt>
                <c:pt idx="10091">
                  <c:v>2.983406</c:v>
                </c:pt>
                <c:pt idx="10092">
                  <c:v>2.9820829999999998</c:v>
                </c:pt>
                <c:pt idx="10093">
                  <c:v>2.9818910000000001</c:v>
                </c:pt>
                <c:pt idx="10094">
                  <c:v>2.9848720000000002</c:v>
                </c:pt>
                <c:pt idx="10095">
                  <c:v>2.9892720000000002</c:v>
                </c:pt>
                <c:pt idx="10096">
                  <c:v>2.9936229999999999</c:v>
                </c:pt>
                <c:pt idx="10097">
                  <c:v>2.992998</c:v>
                </c:pt>
                <c:pt idx="10098">
                  <c:v>2.9908579999999998</c:v>
                </c:pt>
                <c:pt idx="10099">
                  <c:v>2.9943439999999999</c:v>
                </c:pt>
                <c:pt idx="10100">
                  <c:v>2.9967480000000002</c:v>
                </c:pt>
                <c:pt idx="10101">
                  <c:v>2.9943919999999999</c:v>
                </c:pt>
                <c:pt idx="10102">
                  <c:v>2.9916269999999998</c:v>
                </c:pt>
                <c:pt idx="10103">
                  <c:v>2.9909780000000001</c:v>
                </c:pt>
                <c:pt idx="10104">
                  <c:v>2.9915310000000002</c:v>
                </c:pt>
                <c:pt idx="10105">
                  <c:v>2.9926370000000002</c:v>
                </c:pt>
                <c:pt idx="10106">
                  <c:v>2.9899689999999999</c:v>
                </c:pt>
                <c:pt idx="10107">
                  <c:v>2.9895360000000002</c:v>
                </c:pt>
                <c:pt idx="10108">
                  <c:v>2.9894639999999999</c:v>
                </c:pt>
                <c:pt idx="10109">
                  <c:v>2.9894159999999999</c:v>
                </c:pt>
                <c:pt idx="10110">
                  <c:v>2.9895119999999999</c:v>
                </c:pt>
                <c:pt idx="10111">
                  <c:v>2.9862899999999999</c:v>
                </c:pt>
                <c:pt idx="10112">
                  <c:v>2.9852089999999998</c:v>
                </c:pt>
                <c:pt idx="10113">
                  <c:v>2.986675</c:v>
                </c:pt>
                <c:pt idx="10114">
                  <c:v>2.9889109999999999</c:v>
                </c:pt>
                <c:pt idx="10115">
                  <c:v>2.9904980000000001</c:v>
                </c:pt>
                <c:pt idx="10116">
                  <c:v>2.9909300000000001</c:v>
                </c:pt>
                <c:pt idx="10117">
                  <c:v>2.989055</c:v>
                </c:pt>
                <c:pt idx="10118">
                  <c:v>2.9888629999999998</c:v>
                </c:pt>
                <c:pt idx="10119">
                  <c:v>2.9908100000000002</c:v>
                </c:pt>
                <c:pt idx="10120">
                  <c:v>2.9988160000000001</c:v>
                </c:pt>
                <c:pt idx="10121">
                  <c:v>2.997614</c:v>
                </c:pt>
                <c:pt idx="10122">
                  <c:v>2.9956659999999999</c:v>
                </c:pt>
                <c:pt idx="10123">
                  <c:v>2.9933100000000001</c:v>
                </c:pt>
                <c:pt idx="10124">
                  <c:v>2.9934310000000002</c:v>
                </c:pt>
                <c:pt idx="10125">
                  <c:v>2.993671</c:v>
                </c:pt>
                <c:pt idx="10126">
                  <c:v>2.9937909999999999</c:v>
                </c:pt>
                <c:pt idx="10127">
                  <c:v>2.9927809999999999</c:v>
                </c:pt>
                <c:pt idx="10128">
                  <c:v>2.9923730000000002</c:v>
                </c:pt>
                <c:pt idx="10129">
                  <c:v>2.9929739999999998</c:v>
                </c:pt>
                <c:pt idx="10130">
                  <c:v>2.9904489999999999</c:v>
                </c:pt>
                <c:pt idx="10131">
                  <c:v>2.987949</c:v>
                </c:pt>
                <c:pt idx="10132">
                  <c:v>2.9921319999999998</c:v>
                </c:pt>
                <c:pt idx="10133">
                  <c:v>2.9895119999999999</c:v>
                </c:pt>
                <c:pt idx="10134">
                  <c:v>2.9912909999999999</c:v>
                </c:pt>
                <c:pt idx="10135">
                  <c:v>2.9966279999999998</c:v>
                </c:pt>
                <c:pt idx="10136">
                  <c:v>2.9983110000000002</c:v>
                </c:pt>
                <c:pt idx="10137">
                  <c:v>3.001989</c:v>
                </c:pt>
                <c:pt idx="10138">
                  <c:v>3.0025659999999998</c:v>
                </c:pt>
                <c:pt idx="10139">
                  <c:v>2.997541</c:v>
                </c:pt>
                <c:pt idx="10140">
                  <c:v>3.001436</c:v>
                </c:pt>
                <c:pt idx="10141">
                  <c:v>2.99783</c:v>
                </c:pt>
                <c:pt idx="10142">
                  <c:v>2.994272</c:v>
                </c:pt>
                <c:pt idx="10143">
                  <c:v>2.9886469999999998</c:v>
                </c:pt>
                <c:pt idx="10144">
                  <c:v>2.9924930000000001</c:v>
                </c:pt>
                <c:pt idx="10145">
                  <c:v>2.9982150000000001</c:v>
                </c:pt>
                <c:pt idx="10146">
                  <c:v>3.0005950000000001</c:v>
                </c:pt>
                <c:pt idx="10147">
                  <c:v>2.9965079999999999</c:v>
                </c:pt>
                <c:pt idx="10148">
                  <c:v>2.9956900000000002</c:v>
                </c:pt>
                <c:pt idx="10149">
                  <c:v>2.9941040000000001</c:v>
                </c:pt>
                <c:pt idx="10150">
                  <c:v>2.9900169999999999</c:v>
                </c:pt>
                <c:pt idx="10151">
                  <c:v>2.99057</c:v>
                </c:pt>
                <c:pt idx="10152">
                  <c:v>3.00509</c:v>
                </c:pt>
                <c:pt idx="10153">
                  <c:v>3.0344920000000002</c:v>
                </c:pt>
                <c:pt idx="10154">
                  <c:v>3.0492050000000002</c:v>
                </c:pt>
                <c:pt idx="10155">
                  <c:v>3.054325</c:v>
                </c:pt>
                <c:pt idx="10156">
                  <c:v>3.0485799999999998</c:v>
                </c:pt>
                <c:pt idx="10157">
                  <c:v>3.0324239999999998</c:v>
                </c:pt>
                <c:pt idx="10158">
                  <c:v>3.0092490000000001</c:v>
                </c:pt>
                <c:pt idx="10159">
                  <c:v>2.9901849999999999</c:v>
                </c:pt>
                <c:pt idx="10160">
                  <c:v>2.9742700000000002</c:v>
                </c:pt>
                <c:pt idx="10161">
                  <c:v>2.9600140000000001</c:v>
                </c:pt>
                <c:pt idx="10162">
                  <c:v>2.9641250000000001</c:v>
                </c:pt>
                <c:pt idx="10163">
                  <c:v>2.9767939999999999</c:v>
                </c:pt>
                <c:pt idx="10164">
                  <c:v>2.9788380000000001</c:v>
                </c:pt>
                <c:pt idx="10165">
                  <c:v>2.9834779999999999</c:v>
                </c:pt>
                <c:pt idx="10166">
                  <c:v>2.981026</c:v>
                </c:pt>
                <c:pt idx="10167">
                  <c:v>2.975905</c:v>
                </c:pt>
                <c:pt idx="10168">
                  <c:v>2.9737170000000002</c:v>
                </c:pt>
                <c:pt idx="10169">
                  <c:v>2.9770349999999999</c:v>
                </c:pt>
                <c:pt idx="10170">
                  <c:v>2.9802080000000002</c:v>
                </c:pt>
                <c:pt idx="10171">
                  <c:v>2.977468</c:v>
                </c:pt>
                <c:pt idx="10172">
                  <c:v>2.97403</c:v>
                </c:pt>
                <c:pt idx="10173">
                  <c:v>2.975015</c:v>
                </c:pt>
                <c:pt idx="10174">
                  <c:v>2.9788860000000001</c:v>
                </c:pt>
                <c:pt idx="10175">
                  <c:v>2.9785249999999999</c:v>
                </c:pt>
                <c:pt idx="10176">
                  <c:v>2.979006</c:v>
                </c:pt>
                <c:pt idx="10177">
                  <c:v>2.9816029999999998</c:v>
                </c:pt>
                <c:pt idx="10178">
                  <c:v>2.9864109999999999</c:v>
                </c:pt>
                <c:pt idx="10179">
                  <c:v>2.9899450000000001</c:v>
                </c:pt>
                <c:pt idx="10180">
                  <c:v>2.9912909999999999</c:v>
                </c:pt>
                <c:pt idx="10181">
                  <c:v>2.991387</c:v>
                </c:pt>
                <c:pt idx="10182">
                  <c:v>2.9902329999999999</c:v>
                </c:pt>
                <c:pt idx="10183">
                  <c:v>2.9909539999999999</c:v>
                </c:pt>
                <c:pt idx="10184">
                  <c:v>2.9893679999999998</c:v>
                </c:pt>
                <c:pt idx="10185">
                  <c:v>2.9878770000000001</c:v>
                </c:pt>
                <c:pt idx="10186">
                  <c:v>2.9866269999999999</c:v>
                </c:pt>
                <c:pt idx="10187">
                  <c:v>2.9882379999999999</c:v>
                </c:pt>
                <c:pt idx="10188">
                  <c:v>2.9891030000000001</c:v>
                </c:pt>
                <c:pt idx="10189">
                  <c:v>2.9896560000000001</c:v>
                </c:pt>
                <c:pt idx="10190">
                  <c:v>2.990402</c:v>
                </c:pt>
                <c:pt idx="10191">
                  <c:v>2.9906899999999998</c:v>
                </c:pt>
                <c:pt idx="10192">
                  <c:v>2.987012</c:v>
                </c:pt>
                <c:pt idx="10193">
                  <c:v>2.9843670000000002</c:v>
                </c:pt>
                <c:pt idx="10194">
                  <c:v>2.9866990000000002</c:v>
                </c:pt>
                <c:pt idx="10195">
                  <c:v>2.988502</c:v>
                </c:pt>
                <c:pt idx="10196">
                  <c:v>2.9891030000000001</c:v>
                </c:pt>
                <c:pt idx="10197">
                  <c:v>2.9896560000000001</c:v>
                </c:pt>
                <c:pt idx="10198">
                  <c:v>2.99295</c:v>
                </c:pt>
                <c:pt idx="10199">
                  <c:v>2.9924210000000002</c:v>
                </c:pt>
                <c:pt idx="10200">
                  <c:v>2.98956</c:v>
                </c:pt>
                <c:pt idx="10201">
                  <c:v>2.9876849999999999</c:v>
                </c:pt>
                <c:pt idx="10202">
                  <c:v>2.9886710000000001</c:v>
                </c:pt>
                <c:pt idx="10203">
                  <c:v>2.9871319999999999</c:v>
                </c:pt>
                <c:pt idx="10204">
                  <c:v>2.9860500000000001</c:v>
                </c:pt>
                <c:pt idx="10205">
                  <c:v>2.986243</c:v>
                </c:pt>
                <c:pt idx="10206">
                  <c:v>2.983838</c:v>
                </c:pt>
                <c:pt idx="10207">
                  <c:v>2.9868199999999998</c:v>
                </c:pt>
                <c:pt idx="10208">
                  <c:v>2.9969169999999998</c:v>
                </c:pt>
                <c:pt idx="10209">
                  <c:v>3.0123509999999998</c:v>
                </c:pt>
                <c:pt idx="10210">
                  <c:v>3.0192260000000002</c:v>
                </c:pt>
                <c:pt idx="10211">
                  <c:v>3.022472</c:v>
                </c:pt>
                <c:pt idx="10212">
                  <c:v>3.0146579999999998</c:v>
                </c:pt>
                <c:pt idx="10213">
                  <c:v>3.0061719999999998</c:v>
                </c:pt>
                <c:pt idx="10214">
                  <c:v>2.9958589999999998</c:v>
                </c:pt>
                <c:pt idx="10215">
                  <c:v>2.9864350000000002</c:v>
                </c:pt>
                <c:pt idx="10216">
                  <c:v>2.9743909999999998</c:v>
                </c:pt>
                <c:pt idx="10217">
                  <c:v>2.9731879999999999</c:v>
                </c:pt>
                <c:pt idx="10218">
                  <c:v>2.9754239999999998</c:v>
                </c:pt>
                <c:pt idx="10219">
                  <c:v>2.9784290000000002</c:v>
                </c:pt>
                <c:pt idx="10220">
                  <c:v>2.9785490000000001</c:v>
                </c:pt>
                <c:pt idx="10221">
                  <c:v>2.982612</c:v>
                </c:pt>
                <c:pt idx="10222">
                  <c:v>2.985954</c:v>
                </c:pt>
                <c:pt idx="10223">
                  <c:v>2.9828769999999998</c:v>
                </c:pt>
                <c:pt idx="10224">
                  <c:v>2.9819629999999999</c:v>
                </c:pt>
                <c:pt idx="10225">
                  <c:v>2.982348</c:v>
                </c:pt>
                <c:pt idx="10226">
                  <c:v>2.9786459999999999</c:v>
                </c:pt>
                <c:pt idx="10227">
                  <c:v>2.9771550000000002</c:v>
                </c:pt>
                <c:pt idx="10228">
                  <c:v>2.9801359999999999</c:v>
                </c:pt>
                <c:pt idx="10229">
                  <c:v>2.9809290000000002</c:v>
                </c:pt>
                <c:pt idx="10230">
                  <c:v>2.9796309999999999</c:v>
                </c:pt>
                <c:pt idx="10231">
                  <c:v>2.9825400000000002</c:v>
                </c:pt>
                <c:pt idx="10232">
                  <c:v>2.9840550000000001</c:v>
                </c:pt>
                <c:pt idx="10233">
                  <c:v>2.9824199999999998</c:v>
                </c:pt>
                <c:pt idx="10234">
                  <c:v>2.983838</c:v>
                </c:pt>
                <c:pt idx="10235">
                  <c:v>2.9883820000000001</c:v>
                </c:pt>
                <c:pt idx="10236">
                  <c:v>2.9925169999999999</c:v>
                </c:pt>
                <c:pt idx="10237">
                  <c:v>2.992445</c:v>
                </c:pt>
                <c:pt idx="10238">
                  <c:v>2.9915069999999999</c:v>
                </c:pt>
                <c:pt idx="10239">
                  <c:v>2.9931899999999998</c:v>
                </c:pt>
                <c:pt idx="10240">
                  <c:v>2.9929260000000002</c:v>
                </c:pt>
                <c:pt idx="10241">
                  <c:v>2.9945360000000001</c:v>
                </c:pt>
                <c:pt idx="10242">
                  <c:v>2.9932379999999998</c:v>
                </c:pt>
                <c:pt idx="10243">
                  <c:v>2.9912909999999999</c:v>
                </c:pt>
                <c:pt idx="10244">
                  <c:v>2.9936950000000002</c:v>
                </c:pt>
                <c:pt idx="10245">
                  <c:v>2.9916999999999998</c:v>
                </c:pt>
                <c:pt idx="10246">
                  <c:v>2.9910749999999999</c:v>
                </c:pt>
                <c:pt idx="10247">
                  <c:v>2.9910260000000002</c:v>
                </c:pt>
                <c:pt idx="10248">
                  <c:v>2.991171</c:v>
                </c:pt>
                <c:pt idx="10249">
                  <c:v>2.993214</c:v>
                </c:pt>
                <c:pt idx="10250">
                  <c:v>2.9915799999999999</c:v>
                </c:pt>
                <c:pt idx="10251">
                  <c:v>2.990618</c:v>
                </c:pt>
                <c:pt idx="10252">
                  <c:v>2.9910260000000002</c:v>
                </c:pt>
                <c:pt idx="10253">
                  <c:v>2.9927329999999999</c:v>
                </c:pt>
                <c:pt idx="10254">
                  <c:v>2.9954260000000001</c:v>
                </c:pt>
                <c:pt idx="10255">
                  <c:v>2.9957859999999998</c:v>
                </c:pt>
                <c:pt idx="10256">
                  <c:v>2.9931420000000002</c:v>
                </c:pt>
                <c:pt idx="10257">
                  <c:v>2.9946570000000001</c:v>
                </c:pt>
                <c:pt idx="10258">
                  <c:v>2.9950169999999998</c:v>
                </c:pt>
                <c:pt idx="10259">
                  <c:v>2.9919880000000001</c:v>
                </c:pt>
                <c:pt idx="10260">
                  <c:v>2.9909780000000001</c:v>
                </c:pt>
                <c:pt idx="10261">
                  <c:v>2.9920599999999999</c:v>
                </c:pt>
                <c:pt idx="10262">
                  <c:v>2.9928539999999999</c:v>
                </c:pt>
                <c:pt idx="10263">
                  <c:v>2.9901369999999998</c:v>
                </c:pt>
                <c:pt idx="10264">
                  <c:v>2.9870359999999998</c:v>
                </c:pt>
                <c:pt idx="10265">
                  <c:v>2.9829970000000001</c:v>
                </c:pt>
                <c:pt idx="10266">
                  <c:v>2.9833820000000002</c:v>
                </c:pt>
                <c:pt idx="10267">
                  <c:v>2.9803289999999998</c:v>
                </c:pt>
                <c:pt idx="10268">
                  <c:v>2.980232</c:v>
                </c:pt>
                <c:pt idx="10269">
                  <c:v>2.98367</c:v>
                </c:pt>
                <c:pt idx="10270">
                  <c:v>2.9850650000000001</c:v>
                </c:pt>
                <c:pt idx="10271">
                  <c:v>2.9888629999999998</c:v>
                </c:pt>
                <c:pt idx="10272">
                  <c:v>2.9921799999999998</c:v>
                </c:pt>
                <c:pt idx="10273">
                  <c:v>2.9910260000000002</c:v>
                </c:pt>
                <c:pt idx="10274">
                  <c:v>2.9887190000000001</c:v>
                </c:pt>
                <c:pt idx="10275">
                  <c:v>2.9901849999999999</c:v>
                </c:pt>
                <c:pt idx="10276">
                  <c:v>2.9907620000000001</c:v>
                </c:pt>
                <c:pt idx="10277">
                  <c:v>2.9921799999999998</c:v>
                </c:pt>
                <c:pt idx="10278">
                  <c:v>2.9916999999999998</c:v>
                </c:pt>
                <c:pt idx="10279">
                  <c:v>2.9930940000000001</c:v>
                </c:pt>
                <c:pt idx="10280">
                  <c:v>2.9946570000000001</c:v>
                </c:pt>
                <c:pt idx="10281">
                  <c:v>2.9915310000000002</c:v>
                </c:pt>
                <c:pt idx="10282">
                  <c:v>2.9920840000000002</c:v>
                </c:pt>
                <c:pt idx="10283">
                  <c:v>2.9964360000000001</c:v>
                </c:pt>
                <c:pt idx="10284">
                  <c:v>2.9808330000000001</c:v>
                </c:pt>
                <c:pt idx="10285">
                  <c:v>2.9774440000000002</c:v>
                </c:pt>
                <c:pt idx="10286">
                  <c:v>2.979752</c:v>
                </c:pt>
                <c:pt idx="10287">
                  <c:v>3.0028540000000001</c:v>
                </c:pt>
                <c:pt idx="10288">
                  <c:v>3.0168940000000002</c:v>
                </c:pt>
                <c:pt idx="10289">
                  <c:v>3.0287220000000001</c:v>
                </c:pt>
                <c:pt idx="10290">
                  <c:v>3.0406939999999998</c:v>
                </c:pt>
                <c:pt idx="10291">
                  <c:v>3.0375209999999999</c:v>
                </c:pt>
                <c:pt idx="10292">
                  <c:v>3.0204759999999999</c:v>
                </c:pt>
                <c:pt idx="10293">
                  <c:v>3.003047</c:v>
                </c:pt>
                <c:pt idx="10294">
                  <c:v>2.9808810000000001</c:v>
                </c:pt>
                <c:pt idx="10295">
                  <c:v>2.9780449999999998</c:v>
                </c:pt>
                <c:pt idx="10296">
                  <c:v>2.9727079999999999</c:v>
                </c:pt>
                <c:pt idx="10297">
                  <c:v>2.9700869999999999</c:v>
                </c:pt>
                <c:pt idx="10298">
                  <c:v>2.9722270000000002</c:v>
                </c:pt>
                <c:pt idx="10299">
                  <c:v>2.9752800000000001</c:v>
                </c:pt>
                <c:pt idx="10300">
                  <c:v>2.976458</c:v>
                </c:pt>
                <c:pt idx="10301">
                  <c:v>2.9777559999999998</c:v>
                </c:pt>
                <c:pt idx="10302">
                  <c:v>2.9814099999999999</c:v>
                </c:pt>
                <c:pt idx="10303">
                  <c:v>2.9855689999999999</c:v>
                </c:pt>
                <c:pt idx="10304">
                  <c:v>2.9956420000000001</c:v>
                </c:pt>
                <c:pt idx="10305">
                  <c:v>3.0011000000000001</c:v>
                </c:pt>
                <c:pt idx="10306">
                  <c:v>2.9973010000000002</c:v>
                </c:pt>
                <c:pt idx="10307">
                  <c:v>2.9905940000000002</c:v>
                </c:pt>
                <c:pt idx="10308">
                  <c:v>2.9894639999999999</c:v>
                </c:pt>
                <c:pt idx="10309">
                  <c:v>2.9872040000000002</c:v>
                </c:pt>
                <c:pt idx="10310">
                  <c:v>2.986723</c:v>
                </c:pt>
                <c:pt idx="10311">
                  <c:v>2.9830930000000002</c:v>
                </c:pt>
                <c:pt idx="10312">
                  <c:v>2.982396</c:v>
                </c:pt>
                <c:pt idx="10313">
                  <c:v>2.9834540000000001</c:v>
                </c:pt>
                <c:pt idx="10314">
                  <c:v>2.9829970000000001</c:v>
                </c:pt>
                <c:pt idx="10315">
                  <c:v>2.982396</c:v>
                </c:pt>
                <c:pt idx="10316">
                  <c:v>2.9821070000000001</c:v>
                </c:pt>
                <c:pt idx="10317">
                  <c:v>2.9822039999999999</c:v>
                </c:pt>
                <c:pt idx="10318">
                  <c:v>2.9805929999999998</c:v>
                </c:pt>
                <c:pt idx="10319">
                  <c:v>2.980064</c:v>
                </c:pt>
                <c:pt idx="10320">
                  <c:v>2.9814340000000001</c:v>
                </c:pt>
                <c:pt idx="10321">
                  <c:v>2.9854970000000001</c:v>
                </c:pt>
                <c:pt idx="10322">
                  <c:v>2.9901849999999999</c:v>
                </c:pt>
                <c:pt idx="10323">
                  <c:v>2.9906419999999998</c:v>
                </c:pt>
                <c:pt idx="10324">
                  <c:v>2.9924210000000002</c:v>
                </c:pt>
                <c:pt idx="10325">
                  <c:v>2.9937429999999998</c:v>
                </c:pt>
                <c:pt idx="10326">
                  <c:v>2.9898250000000002</c:v>
                </c:pt>
                <c:pt idx="10327">
                  <c:v>2.988502</c:v>
                </c:pt>
                <c:pt idx="10328">
                  <c:v>2.9882620000000002</c:v>
                </c:pt>
                <c:pt idx="10329">
                  <c:v>2.9886469999999998</c:v>
                </c:pt>
                <c:pt idx="10330">
                  <c:v>2.9927090000000001</c:v>
                </c:pt>
                <c:pt idx="10331">
                  <c:v>2.9909059999999998</c:v>
                </c:pt>
                <c:pt idx="10332">
                  <c:v>2.9886710000000001</c:v>
                </c:pt>
                <c:pt idx="10333">
                  <c:v>2.98706</c:v>
                </c:pt>
                <c:pt idx="10334">
                  <c:v>2.986723</c:v>
                </c:pt>
                <c:pt idx="10335">
                  <c:v>2.9822519999999999</c:v>
                </c:pt>
                <c:pt idx="10336">
                  <c:v>2.9800879999999998</c:v>
                </c:pt>
                <c:pt idx="10337">
                  <c:v>2.9824199999999998</c:v>
                </c:pt>
                <c:pt idx="10338">
                  <c:v>2.9852810000000001</c:v>
                </c:pt>
                <c:pt idx="10339">
                  <c:v>2.9882140000000001</c:v>
                </c:pt>
                <c:pt idx="10340">
                  <c:v>2.9887670000000002</c:v>
                </c:pt>
                <c:pt idx="10341">
                  <c:v>2.9896560000000001</c:v>
                </c:pt>
                <c:pt idx="10342">
                  <c:v>2.9893679999999998</c:v>
                </c:pt>
                <c:pt idx="10343">
                  <c:v>2.9891030000000001</c:v>
                </c:pt>
                <c:pt idx="10344">
                  <c:v>2.9886710000000001</c:v>
                </c:pt>
                <c:pt idx="10345">
                  <c:v>2.9889589999999999</c:v>
                </c:pt>
                <c:pt idx="10346">
                  <c:v>2.9894400000000001</c:v>
                </c:pt>
                <c:pt idx="10347">
                  <c:v>2.9922529999999998</c:v>
                </c:pt>
                <c:pt idx="10348">
                  <c:v>2.988839</c:v>
                </c:pt>
                <c:pt idx="10349">
                  <c:v>2.9871319999999999</c:v>
                </c:pt>
                <c:pt idx="10350">
                  <c:v>2.9878529999999999</c:v>
                </c:pt>
                <c:pt idx="10351">
                  <c:v>2.9793910000000001</c:v>
                </c:pt>
                <c:pt idx="10352">
                  <c:v>2.9815550000000002</c:v>
                </c:pt>
                <c:pt idx="10353">
                  <c:v>2.9821309999999999</c:v>
                </c:pt>
                <c:pt idx="10354">
                  <c:v>2.9798719999999999</c:v>
                </c:pt>
                <c:pt idx="10355">
                  <c:v>2.981074</c:v>
                </c:pt>
                <c:pt idx="10356">
                  <c:v>2.9810979999999998</c:v>
                </c:pt>
                <c:pt idx="10357">
                  <c:v>2.981579</c:v>
                </c:pt>
                <c:pt idx="10358">
                  <c:v>2.9850889999999999</c:v>
                </c:pt>
                <c:pt idx="10359">
                  <c:v>2.9852810000000001</c:v>
                </c:pt>
                <c:pt idx="10360">
                  <c:v>2.985401</c:v>
                </c:pt>
                <c:pt idx="10361">
                  <c:v>2.9850889999999999</c:v>
                </c:pt>
                <c:pt idx="10362">
                  <c:v>2.987444</c:v>
                </c:pt>
                <c:pt idx="10363">
                  <c:v>2.9881660000000001</c:v>
                </c:pt>
                <c:pt idx="10364">
                  <c:v>2.9876849999999999</c:v>
                </c:pt>
                <c:pt idx="10365">
                  <c:v>2.9867710000000001</c:v>
                </c:pt>
                <c:pt idx="10366">
                  <c:v>2.981843</c:v>
                </c:pt>
                <c:pt idx="10367">
                  <c:v>2.9849199999999998</c:v>
                </c:pt>
                <c:pt idx="10368">
                  <c:v>2.9860980000000001</c:v>
                </c:pt>
                <c:pt idx="10369">
                  <c:v>2.9840070000000001</c:v>
                </c:pt>
                <c:pt idx="10370">
                  <c:v>2.981843</c:v>
                </c:pt>
                <c:pt idx="10371">
                  <c:v>2.9757609999999999</c:v>
                </c:pt>
                <c:pt idx="10372">
                  <c:v>2.9732370000000001</c:v>
                </c:pt>
                <c:pt idx="10373">
                  <c:v>2.9768430000000001</c:v>
                </c:pt>
                <c:pt idx="10374">
                  <c:v>2.9772750000000001</c:v>
                </c:pt>
                <c:pt idx="10375">
                  <c:v>2.9778039999999999</c:v>
                </c:pt>
                <c:pt idx="10376">
                  <c:v>2.9788860000000001</c:v>
                </c:pt>
                <c:pt idx="10377">
                  <c:v>2.98617</c:v>
                </c:pt>
                <c:pt idx="10378">
                  <c:v>2.9910260000000002</c:v>
                </c:pt>
                <c:pt idx="10379">
                  <c:v>2.99295</c:v>
                </c:pt>
                <c:pt idx="10380">
                  <c:v>2.9974210000000001</c:v>
                </c:pt>
                <c:pt idx="10381">
                  <c:v>2.9961470000000001</c:v>
                </c:pt>
                <c:pt idx="10382">
                  <c:v>2.991339</c:v>
                </c:pt>
                <c:pt idx="10383">
                  <c:v>2.989007</c:v>
                </c:pt>
                <c:pt idx="10384">
                  <c:v>2.9824440000000001</c:v>
                </c:pt>
                <c:pt idx="10385">
                  <c:v>2.9749430000000001</c:v>
                </c:pt>
                <c:pt idx="10386">
                  <c:v>2.971698</c:v>
                </c:pt>
                <c:pt idx="10387">
                  <c:v>2.967635</c:v>
                </c:pt>
                <c:pt idx="10388">
                  <c:v>2.969414</c:v>
                </c:pt>
                <c:pt idx="10389">
                  <c:v>2.9740060000000001</c:v>
                </c:pt>
                <c:pt idx="10390">
                  <c:v>2.9751840000000001</c:v>
                </c:pt>
                <c:pt idx="10391">
                  <c:v>2.967419</c:v>
                </c:pt>
                <c:pt idx="10392">
                  <c:v>2.9680680000000002</c:v>
                </c:pt>
                <c:pt idx="10393">
                  <c:v>2.96915</c:v>
                </c:pt>
                <c:pt idx="10394">
                  <c:v>2.977684</c:v>
                </c:pt>
                <c:pt idx="10395">
                  <c:v>2.9786700000000002</c:v>
                </c:pt>
                <c:pt idx="10396">
                  <c:v>2.9717699999999998</c:v>
                </c:pt>
                <c:pt idx="10397">
                  <c:v>2.9750390000000002</c:v>
                </c:pt>
                <c:pt idx="10398">
                  <c:v>2.9772270000000001</c:v>
                </c:pt>
                <c:pt idx="10399">
                  <c:v>2.9770829999999999</c:v>
                </c:pt>
                <c:pt idx="10400">
                  <c:v>3.001436</c:v>
                </c:pt>
                <c:pt idx="10401">
                  <c:v>3.0237219999999998</c:v>
                </c:pt>
                <c:pt idx="10402">
                  <c:v>3.0317750000000001</c:v>
                </c:pt>
                <c:pt idx="10403">
                  <c:v>3.0295879999999999</c:v>
                </c:pt>
                <c:pt idx="10404">
                  <c:v>3.0129030000000001</c:v>
                </c:pt>
                <c:pt idx="10405">
                  <c:v>2.99194</c:v>
                </c:pt>
                <c:pt idx="10406">
                  <c:v>2.9783569999999999</c:v>
                </c:pt>
                <c:pt idx="10407">
                  <c:v>2.961913</c:v>
                </c:pt>
                <c:pt idx="10408">
                  <c:v>2.9400119999999998</c:v>
                </c:pt>
                <c:pt idx="10409">
                  <c:v>2.9396279999999999</c:v>
                </c:pt>
                <c:pt idx="10410">
                  <c:v>2.9483069999999998</c:v>
                </c:pt>
                <c:pt idx="10411">
                  <c:v>2.9489070000000002</c:v>
                </c:pt>
                <c:pt idx="10412">
                  <c:v>2.952105</c:v>
                </c:pt>
                <c:pt idx="10413">
                  <c:v>2.9579710000000001</c:v>
                </c:pt>
                <c:pt idx="10414">
                  <c:v>2.9532829999999999</c:v>
                </c:pt>
                <c:pt idx="10415">
                  <c:v>2.956264</c:v>
                </c:pt>
                <c:pt idx="10416">
                  <c:v>2.960086</c:v>
                </c:pt>
                <c:pt idx="10417">
                  <c:v>2.9611679999999998</c:v>
                </c:pt>
                <c:pt idx="10418">
                  <c:v>2.9632360000000002</c:v>
                </c:pt>
                <c:pt idx="10419">
                  <c:v>2.9597739999999999</c:v>
                </c:pt>
                <c:pt idx="10420">
                  <c:v>2.9586440000000001</c:v>
                </c:pt>
                <c:pt idx="10421">
                  <c:v>2.9608319999999999</c:v>
                </c:pt>
                <c:pt idx="10422">
                  <c:v>2.965255</c:v>
                </c:pt>
                <c:pt idx="10423">
                  <c:v>2.969919</c:v>
                </c:pt>
                <c:pt idx="10424">
                  <c:v>2.971746</c:v>
                </c:pt>
                <c:pt idx="10425">
                  <c:v>2.971482</c:v>
                </c:pt>
                <c:pt idx="10426">
                  <c:v>2.9775640000000001</c:v>
                </c:pt>
                <c:pt idx="10427">
                  <c:v>2.9776359999999999</c:v>
                </c:pt>
                <c:pt idx="10428">
                  <c:v>2.9767939999999999</c:v>
                </c:pt>
                <c:pt idx="10429">
                  <c:v>2.9750640000000002</c:v>
                </c:pt>
                <c:pt idx="10430">
                  <c:v>2.9721790000000001</c:v>
                </c:pt>
                <c:pt idx="10431">
                  <c:v>2.9713370000000001</c:v>
                </c:pt>
                <c:pt idx="10432">
                  <c:v>2.971457</c:v>
                </c:pt>
                <c:pt idx="10433">
                  <c:v>2.9746790000000001</c:v>
                </c:pt>
                <c:pt idx="10434">
                  <c:v>2.9734289999999999</c:v>
                </c:pt>
                <c:pt idx="10435">
                  <c:v>2.968909</c:v>
                </c:pt>
                <c:pt idx="10436">
                  <c:v>2.967419</c:v>
                </c:pt>
                <c:pt idx="10437">
                  <c:v>2.9677310000000001</c:v>
                </c:pt>
                <c:pt idx="10438">
                  <c:v>2.976121</c:v>
                </c:pt>
                <c:pt idx="10439">
                  <c:v>2.975641</c:v>
                </c:pt>
                <c:pt idx="10440">
                  <c:v>2.977347</c:v>
                </c:pt>
                <c:pt idx="10441">
                  <c:v>2.976963</c:v>
                </c:pt>
                <c:pt idx="10442">
                  <c:v>2.9796309999999999</c:v>
                </c:pt>
                <c:pt idx="10443">
                  <c:v>2.9872519999999998</c:v>
                </c:pt>
                <c:pt idx="10444">
                  <c:v>2.9855689999999999</c:v>
                </c:pt>
                <c:pt idx="10445">
                  <c:v>2.9796309999999999</c:v>
                </c:pt>
                <c:pt idx="10446">
                  <c:v>2.98028</c:v>
                </c:pt>
                <c:pt idx="10447">
                  <c:v>2.9779</c:v>
                </c:pt>
                <c:pt idx="10448">
                  <c:v>2.9770829999999999</c:v>
                </c:pt>
                <c:pt idx="10449">
                  <c:v>2.975088</c:v>
                </c:pt>
                <c:pt idx="10450">
                  <c:v>2.976362</c:v>
                </c:pt>
                <c:pt idx="10451">
                  <c:v>2.974631</c:v>
                </c:pt>
                <c:pt idx="10452">
                  <c:v>2.9757609999999999</c:v>
                </c:pt>
                <c:pt idx="10453">
                  <c:v>2.9749919999999999</c:v>
                </c:pt>
                <c:pt idx="10454">
                  <c:v>2.9729000000000001</c:v>
                </c:pt>
                <c:pt idx="10455">
                  <c:v>2.9768910000000002</c:v>
                </c:pt>
                <c:pt idx="10456">
                  <c:v>2.9740540000000002</c:v>
                </c:pt>
                <c:pt idx="10457">
                  <c:v>2.980232</c:v>
                </c:pt>
                <c:pt idx="10458">
                  <c:v>2.9804010000000001</c:v>
                </c:pt>
                <c:pt idx="10459">
                  <c:v>2.9771070000000002</c:v>
                </c:pt>
                <c:pt idx="10460">
                  <c:v>2.974631</c:v>
                </c:pt>
                <c:pt idx="10461">
                  <c:v>2.9737170000000002</c:v>
                </c:pt>
                <c:pt idx="10462">
                  <c:v>2.972804</c:v>
                </c:pt>
                <c:pt idx="10463">
                  <c:v>2.9721069999999998</c:v>
                </c:pt>
                <c:pt idx="10464">
                  <c:v>2.9705680000000001</c:v>
                </c:pt>
                <c:pt idx="10465">
                  <c:v>2.969414</c:v>
                </c:pt>
                <c:pt idx="10466">
                  <c:v>2.9659520000000001</c:v>
                </c:pt>
                <c:pt idx="10467">
                  <c:v>2.9670100000000001</c:v>
                </c:pt>
                <c:pt idx="10468">
                  <c:v>2.9656880000000001</c:v>
                </c:pt>
                <c:pt idx="10469">
                  <c:v>2.9642210000000002</c:v>
                </c:pt>
                <c:pt idx="10470">
                  <c:v>2.9695100000000001</c:v>
                </c:pt>
                <c:pt idx="10471">
                  <c:v>2.971025</c:v>
                </c:pt>
                <c:pt idx="10472">
                  <c:v>2.9701110000000002</c:v>
                </c:pt>
                <c:pt idx="10473">
                  <c:v>2.9702320000000002</c:v>
                </c:pt>
                <c:pt idx="10474">
                  <c:v>2.967587</c:v>
                </c:pt>
                <c:pt idx="10475">
                  <c:v>2.968188</c:v>
                </c:pt>
                <c:pt idx="10476">
                  <c:v>2.9705919999999999</c:v>
                </c:pt>
                <c:pt idx="10477">
                  <c:v>2.9709050000000001</c:v>
                </c:pt>
                <c:pt idx="10478">
                  <c:v>2.9721069999999998</c:v>
                </c:pt>
                <c:pt idx="10479">
                  <c:v>2.9760970000000002</c:v>
                </c:pt>
                <c:pt idx="10480">
                  <c:v>2.9759530000000001</c:v>
                </c:pt>
                <c:pt idx="10481">
                  <c:v>2.9731879999999999</c:v>
                </c:pt>
                <c:pt idx="10482">
                  <c:v>2.9697749999999998</c:v>
                </c:pt>
                <c:pt idx="10483">
                  <c:v>2.9669859999999999</c:v>
                </c:pt>
                <c:pt idx="10484">
                  <c:v>2.9659279999999999</c:v>
                </c:pt>
                <c:pt idx="10485">
                  <c:v>2.9635959999999999</c:v>
                </c:pt>
                <c:pt idx="10486">
                  <c:v>2.9617209999999998</c:v>
                </c:pt>
                <c:pt idx="10487">
                  <c:v>2.964486</c:v>
                </c:pt>
                <c:pt idx="10488">
                  <c:v>2.9602309999999998</c:v>
                </c:pt>
                <c:pt idx="10489">
                  <c:v>2.954148</c:v>
                </c:pt>
                <c:pt idx="10490">
                  <c:v>2.9594369999999999</c:v>
                </c:pt>
                <c:pt idx="10491">
                  <c:v>2.9592930000000002</c:v>
                </c:pt>
                <c:pt idx="10492">
                  <c:v>2.96225</c:v>
                </c:pt>
                <c:pt idx="10493">
                  <c:v>2.967587</c:v>
                </c:pt>
                <c:pt idx="10494">
                  <c:v>2.9702320000000002</c:v>
                </c:pt>
                <c:pt idx="10495">
                  <c:v>2.9756649999999998</c:v>
                </c:pt>
                <c:pt idx="10496">
                  <c:v>2.9818669999999998</c:v>
                </c:pt>
                <c:pt idx="10497">
                  <c:v>2.9836939999999998</c:v>
                </c:pt>
                <c:pt idx="10498">
                  <c:v>2.9796550000000002</c:v>
                </c:pt>
                <c:pt idx="10499">
                  <c:v>2.9710730000000001</c:v>
                </c:pt>
                <c:pt idx="10500">
                  <c:v>2.9666969999999999</c:v>
                </c:pt>
                <c:pt idx="10501">
                  <c:v>2.9693900000000002</c:v>
                </c:pt>
                <c:pt idx="10502">
                  <c:v>2.9676589999999998</c:v>
                </c:pt>
                <c:pt idx="10503">
                  <c:v>2.9623699999999999</c:v>
                </c:pt>
                <c:pt idx="10504">
                  <c:v>2.9594610000000001</c:v>
                </c:pt>
                <c:pt idx="10505">
                  <c:v>2.957875</c:v>
                </c:pt>
                <c:pt idx="10506">
                  <c:v>2.956528</c:v>
                </c:pt>
                <c:pt idx="10507">
                  <c:v>2.9583309999999998</c:v>
                </c:pt>
                <c:pt idx="10508">
                  <c:v>2.9568409999999998</c:v>
                </c:pt>
                <c:pt idx="10509">
                  <c:v>2.9557349999999998</c:v>
                </c:pt>
                <c:pt idx="10510">
                  <c:v>2.9575140000000002</c:v>
                </c:pt>
                <c:pt idx="10511">
                  <c:v>2.9540760000000001</c:v>
                </c:pt>
                <c:pt idx="10512">
                  <c:v>2.9535710000000002</c:v>
                </c:pt>
                <c:pt idx="10513">
                  <c:v>2.9551099999999999</c:v>
                </c:pt>
                <c:pt idx="10514">
                  <c:v>2.957754</c:v>
                </c:pt>
                <c:pt idx="10515">
                  <c:v>2.9609040000000002</c:v>
                </c:pt>
                <c:pt idx="10516">
                  <c:v>2.9685489999999999</c:v>
                </c:pt>
                <c:pt idx="10517">
                  <c:v>2.9762420000000001</c:v>
                </c:pt>
                <c:pt idx="10518">
                  <c:v>2.9707599999999998</c:v>
                </c:pt>
                <c:pt idx="10519">
                  <c:v>2.9634520000000002</c:v>
                </c:pt>
                <c:pt idx="10520">
                  <c:v>2.9652790000000002</c:v>
                </c:pt>
                <c:pt idx="10521">
                  <c:v>2.9670100000000001</c:v>
                </c:pt>
                <c:pt idx="10522">
                  <c:v>2.9672260000000001</c:v>
                </c:pt>
                <c:pt idx="10523">
                  <c:v>2.9636439999999999</c:v>
                </c:pt>
                <c:pt idx="10524">
                  <c:v>2.9612880000000001</c:v>
                </c:pt>
                <c:pt idx="10525">
                  <c:v>2.9594849999999999</c:v>
                </c:pt>
                <c:pt idx="10526">
                  <c:v>2.956985</c:v>
                </c:pt>
                <c:pt idx="10527">
                  <c:v>2.9579710000000001</c:v>
                </c:pt>
                <c:pt idx="10528">
                  <c:v>2.9602550000000001</c:v>
                </c:pt>
                <c:pt idx="10529">
                  <c:v>2.9559989999999998</c:v>
                </c:pt>
                <c:pt idx="10530">
                  <c:v>2.955422</c:v>
                </c:pt>
                <c:pt idx="10531">
                  <c:v>2.9579949999999999</c:v>
                </c:pt>
                <c:pt idx="10532">
                  <c:v>2.9631639999999999</c:v>
                </c:pt>
                <c:pt idx="10533">
                  <c:v>2.9644140000000001</c:v>
                </c:pt>
                <c:pt idx="10534">
                  <c:v>2.9669859999999999</c:v>
                </c:pt>
                <c:pt idx="10535">
                  <c:v>2.9701590000000002</c:v>
                </c:pt>
                <c:pt idx="10536">
                  <c:v>2.9712649999999998</c:v>
                </c:pt>
                <c:pt idx="10537">
                  <c:v>2.9660479999999998</c:v>
                </c:pt>
                <c:pt idx="10538">
                  <c:v>2.960591</c:v>
                </c:pt>
                <c:pt idx="10539">
                  <c:v>2.9556870000000002</c:v>
                </c:pt>
                <c:pt idx="10540">
                  <c:v>2.9573700000000001</c:v>
                </c:pt>
                <c:pt idx="10541">
                  <c:v>2.9584269999999999</c:v>
                </c:pt>
                <c:pt idx="10542">
                  <c:v>2.9520330000000001</c:v>
                </c:pt>
                <c:pt idx="10543">
                  <c:v>2.9640770000000001</c:v>
                </c:pt>
                <c:pt idx="10544">
                  <c:v>2.9925410000000001</c:v>
                </c:pt>
                <c:pt idx="10545">
                  <c:v>3.0033349999999999</c:v>
                </c:pt>
                <c:pt idx="10546">
                  <c:v>3.0031910000000002</c:v>
                </c:pt>
                <c:pt idx="10547">
                  <c:v>2.9987439999999999</c:v>
                </c:pt>
                <c:pt idx="10548">
                  <c:v>2.9783330000000001</c:v>
                </c:pt>
                <c:pt idx="10549">
                  <c:v>2.9578989999999998</c:v>
                </c:pt>
                <c:pt idx="10550">
                  <c:v>2.9473449999999999</c:v>
                </c:pt>
                <c:pt idx="10551">
                  <c:v>2.9288340000000002</c:v>
                </c:pt>
                <c:pt idx="10552">
                  <c:v>2.9180630000000001</c:v>
                </c:pt>
                <c:pt idx="10553">
                  <c:v>2.9279920000000002</c:v>
                </c:pt>
                <c:pt idx="10554">
                  <c:v>2.9347240000000001</c:v>
                </c:pt>
                <c:pt idx="10555">
                  <c:v>2.9409740000000002</c:v>
                </c:pt>
                <c:pt idx="10556">
                  <c:v>2.9516960000000001</c:v>
                </c:pt>
                <c:pt idx="10557">
                  <c:v>2.9605190000000001</c:v>
                </c:pt>
                <c:pt idx="10558">
                  <c:v>2.961433</c:v>
                </c:pt>
                <c:pt idx="10559">
                  <c:v>2.960207</c:v>
                </c:pt>
                <c:pt idx="10560">
                  <c:v>2.9602550000000001</c:v>
                </c:pt>
                <c:pt idx="10561">
                  <c:v>2.9616250000000002</c:v>
                </c:pt>
                <c:pt idx="10562">
                  <c:v>2.9598939999999998</c:v>
                </c:pt>
                <c:pt idx="10563">
                  <c:v>2.9582350000000002</c:v>
                </c:pt>
                <c:pt idx="10564">
                  <c:v>2.9530669999999999</c:v>
                </c:pt>
                <c:pt idx="10565">
                  <c:v>2.95261</c:v>
                </c:pt>
                <c:pt idx="10566">
                  <c:v>2.9498929999999999</c:v>
                </c:pt>
                <c:pt idx="10567">
                  <c:v>2.9480900000000001</c:v>
                </c:pt>
                <c:pt idx="10568">
                  <c:v>2.9494359999999999</c:v>
                </c:pt>
                <c:pt idx="10569">
                  <c:v>2.9489559999999999</c:v>
                </c:pt>
                <c:pt idx="10570">
                  <c:v>2.9517920000000002</c:v>
                </c:pt>
                <c:pt idx="10571">
                  <c:v>2.955206</c:v>
                </c:pt>
                <c:pt idx="10572">
                  <c:v>2.9554710000000002</c:v>
                </c:pt>
                <c:pt idx="10573">
                  <c:v>2.9534029999999998</c:v>
                </c:pt>
                <c:pt idx="10574">
                  <c:v>2.9562400000000002</c:v>
                </c:pt>
                <c:pt idx="10575">
                  <c:v>2.9578030000000002</c:v>
                </c:pt>
                <c:pt idx="10576">
                  <c:v>2.9594369999999999</c:v>
                </c:pt>
                <c:pt idx="10577">
                  <c:v>2.9586440000000001</c:v>
                </c:pt>
                <c:pt idx="10578">
                  <c:v>2.961697</c:v>
                </c:pt>
                <c:pt idx="10579">
                  <c:v>2.9615290000000001</c:v>
                </c:pt>
                <c:pt idx="10580">
                  <c:v>2.9646539999999999</c:v>
                </c:pt>
                <c:pt idx="10581">
                  <c:v>2.9654470000000002</c:v>
                </c:pt>
                <c:pt idx="10582">
                  <c:v>2.9624419999999998</c:v>
                </c:pt>
                <c:pt idx="10583">
                  <c:v>2.9571529999999999</c:v>
                </c:pt>
                <c:pt idx="10584">
                  <c:v>2.9558309999999999</c:v>
                </c:pt>
                <c:pt idx="10585">
                  <c:v>2.9517440000000001</c:v>
                </c:pt>
                <c:pt idx="10586">
                  <c:v>2.9537879999999999</c:v>
                </c:pt>
                <c:pt idx="10587">
                  <c:v>2.9563600000000001</c:v>
                </c:pt>
                <c:pt idx="10588">
                  <c:v>2.957538</c:v>
                </c:pt>
                <c:pt idx="10589">
                  <c:v>2.9575140000000002</c:v>
                </c:pt>
                <c:pt idx="10590">
                  <c:v>2.9606870000000001</c:v>
                </c:pt>
                <c:pt idx="10591">
                  <c:v>2.9594369999999999</c:v>
                </c:pt>
                <c:pt idx="10592">
                  <c:v>2.9558550000000001</c:v>
                </c:pt>
                <c:pt idx="10593">
                  <c:v>2.955543</c:v>
                </c:pt>
                <c:pt idx="10594">
                  <c:v>2.9562400000000002</c:v>
                </c:pt>
                <c:pt idx="10595">
                  <c:v>2.9618410000000002</c:v>
                </c:pt>
                <c:pt idx="10596">
                  <c:v>2.96225</c:v>
                </c:pt>
                <c:pt idx="10597">
                  <c:v>2.9642930000000001</c:v>
                </c:pt>
                <c:pt idx="10598">
                  <c:v>2.9677069999999999</c:v>
                </c:pt>
                <c:pt idx="10599">
                  <c:v>2.9677069999999999</c:v>
                </c:pt>
                <c:pt idx="10600">
                  <c:v>2.967371</c:v>
                </c:pt>
                <c:pt idx="10601">
                  <c:v>2.9647260000000002</c:v>
                </c:pt>
                <c:pt idx="10602">
                  <c:v>2.9571290000000001</c:v>
                </c:pt>
                <c:pt idx="10603">
                  <c:v>2.9542440000000001</c:v>
                </c:pt>
                <c:pt idx="10604">
                  <c:v>2.956769</c:v>
                </c:pt>
                <c:pt idx="10605">
                  <c:v>2.9603030000000001</c:v>
                </c:pt>
                <c:pt idx="10606">
                  <c:v>2.96136</c:v>
                </c:pt>
                <c:pt idx="10607">
                  <c:v>2.9600620000000002</c:v>
                </c:pt>
                <c:pt idx="10608">
                  <c:v>2.9597739999999999</c:v>
                </c:pt>
                <c:pt idx="10609">
                  <c:v>2.961096</c:v>
                </c:pt>
                <c:pt idx="10610">
                  <c:v>2.9607350000000001</c:v>
                </c:pt>
                <c:pt idx="10611">
                  <c:v>2.9573459999999998</c:v>
                </c:pt>
                <c:pt idx="10612">
                  <c:v>2.9551820000000002</c:v>
                </c:pt>
                <c:pt idx="10613">
                  <c:v>2.9553500000000001</c:v>
                </c:pt>
                <c:pt idx="10614">
                  <c:v>2.957538</c:v>
                </c:pt>
                <c:pt idx="10615">
                  <c:v>2.9607830000000002</c:v>
                </c:pt>
                <c:pt idx="10616">
                  <c:v>2.9597739999999999</c:v>
                </c:pt>
                <c:pt idx="10617">
                  <c:v>2.9618410000000002</c:v>
                </c:pt>
                <c:pt idx="10618">
                  <c:v>2.961697</c:v>
                </c:pt>
                <c:pt idx="10619">
                  <c:v>2.9629949999999998</c:v>
                </c:pt>
                <c:pt idx="10620">
                  <c:v>2.963981</c:v>
                </c:pt>
                <c:pt idx="10621">
                  <c:v>2.9625870000000001</c:v>
                </c:pt>
                <c:pt idx="10622">
                  <c:v>2.9637889999999998</c:v>
                </c:pt>
                <c:pt idx="10623">
                  <c:v>2.967587</c:v>
                </c:pt>
                <c:pt idx="10624">
                  <c:v>2.966866</c:v>
                </c:pt>
                <c:pt idx="10625">
                  <c:v>2.967082</c:v>
                </c:pt>
                <c:pt idx="10626">
                  <c:v>2.9662169999999999</c:v>
                </c:pt>
                <c:pt idx="10627">
                  <c:v>2.96225</c:v>
                </c:pt>
                <c:pt idx="10628">
                  <c:v>2.9567929999999998</c:v>
                </c:pt>
                <c:pt idx="10629">
                  <c:v>2.9573939999999999</c:v>
                </c:pt>
                <c:pt idx="10630">
                  <c:v>2.9577300000000002</c:v>
                </c:pt>
                <c:pt idx="10631">
                  <c:v>2.9549180000000002</c:v>
                </c:pt>
                <c:pt idx="10632">
                  <c:v>2.9535710000000002</c:v>
                </c:pt>
                <c:pt idx="10633">
                  <c:v>2.9579710000000001</c:v>
                </c:pt>
                <c:pt idx="10634">
                  <c:v>2.9579710000000001</c:v>
                </c:pt>
                <c:pt idx="10635">
                  <c:v>2.9566970000000001</c:v>
                </c:pt>
                <c:pt idx="10636">
                  <c:v>2.9612400000000001</c:v>
                </c:pt>
                <c:pt idx="10637">
                  <c:v>2.9614569999999998</c:v>
                </c:pt>
                <c:pt idx="10638">
                  <c:v>2.957875</c:v>
                </c:pt>
                <c:pt idx="10639">
                  <c:v>2.9560719999999998</c:v>
                </c:pt>
                <c:pt idx="10640">
                  <c:v>2.9581870000000001</c:v>
                </c:pt>
                <c:pt idx="10641">
                  <c:v>2.9622980000000001</c:v>
                </c:pt>
                <c:pt idx="10642">
                  <c:v>2.9626589999999999</c:v>
                </c:pt>
                <c:pt idx="10643">
                  <c:v>2.96136</c:v>
                </c:pt>
                <c:pt idx="10644">
                  <c:v>2.9657840000000002</c:v>
                </c:pt>
                <c:pt idx="10645">
                  <c:v>2.971457</c:v>
                </c:pt>
                <c:pt idx="10646">
                  <c:v>2.9925410000000001</c:v>
                </c:pt>
                <c:pt idx="10647">
                  <c:v>3.0120140000000002</c:v>
                </c:pt>
                <c:pt idx="10648">
                  <c:v>3.0198269999999998</c:v>
                </c:pt>
                <c:pt idx="10649">
                  <c:v>3.0167259999999998</c:v>
                </c:pt>
                <c:pt idx="10650">
                  <c:v>3.006364</c:v>
                </c:pt>
                <c:pt idx="10651">
                  <c:v>2.9854970000000001</c:v>
                </c:pt>
                <c:pt idx="10652">
                  <c:v>2.9648949999999998</c:v>
                </c:pt>
                <c:pt idx="10653">
                  <c:v>2.9415749999999998</c:v>
                </c:pt>
                <c:pt idx="10654">
                  <c:v>2.9199630000000001</c:v>
                </c:pt>
                <c:pt idx="10655">
                  <c:v>2.9203709999999998</c:v>
                </c:pt>
                <c:pt idx="10656">
                  <c:v>2.9353729999999998</c:v>
                </c:pt>
                <c:pt idx="10657">
                  <c:v>2.939219</c:v>
                </c:pt>
                <c:pt idx="10658">
                  <c:v>2.9421759999999999</c:v>
                </c:pt>
                <c:pt idx="10659">
                  <c:v>2.9527299999999999</c:v>
                </c:pt>
                <c:pt idx="10660">
                  <c:v>2.955158</c:v>
                </c:pt>
                <c:pt idx="10661">
                  <c:v>2.9553980000000002</c:v>
                </c:pt>
                <c:pt idx="10662">
                  <c:v>2.9470800000000001</c:v>
                </c:pt>
                <c:pt idx="10663">
                  <c:v>2.9408059999999998</c:v>
                </c:pt>
                <c:pt idx="10664">
                  <c:v>2.9409260000000002</c:v>
                </c:pt>
                <c:pt idx="10665">
                  <c:v>2.940734</c:v>
                </c:pt>
                <c:pt idx="10666">
                  <c:v>2.9449649999999998</c:v>
                </c:pt>
                <c:pt idx="10667">
                  <c:v>2.9467919999999999</c:v>
                </c:pt>
                <c:pt idx="10668">
                  <c:v>2.9471759999999998</c:v>
                </c:pt>
                <c:pt idx="10669">
                  <c:v>2.9513600000000002</c:v>
                </c:pt>
                <c:pt idx="10670">
                  <c:v>2.9581149999999998</c:v>
                </c:pt>
                <c:pt idx="10671">
                  <c:v>2.9587400000000001</c:v>
                </c:pt>
                <c:pt idx="10672">
                  <c:v>2.9576340000000001</c:v>
                </c:pt>
                <c:pt idx="10673">
                  <c:v>2.94773</c:v>
                </c:pt>
                <c:pt idx="10674">
                  <c:v>2.9448449999999999</c:v>
                </c:pt>
                <c:pt idx="10675">
                  <c:v>2.9536910000000001</c:v>
                </c:pt>
                <c:pt idx="10676">
                  <c:v>2.9646780000000001</c:v>
                </c:pt>
                <c:pt idx="10677">
                  <c:v>2.9668899999999998</c:v>
                </c:pt>
                <c:pt idx="10678">
                  <c:v>2.9595090000000002</c:v>
                </c:pt>
                <c:pt idx="10679">
                  <c:v>2.955759</c:v>
                </c:pt>
                <c:pt idx="10680">
                  <c:v>2.9591970000000001</c:v>
                </c:pt>
                <c:pt idx="10681">
                  <c:v>2.963187</c:v>
                </c:pt>
                <c:pt idx="10682">
                  <c:v>2.9622980000000001</c:v>
                </c:pt>
                <c:pt idx="10683">
                  <c:v>2.9579949999999999</c:v>
                </c:pt>
                <c:pt idx="10684">
                  <c:v>2.9581149999999998</c:v>
                </c:pt>
                <c:pt idx="10685">
                  <c:v>2.955759</c:v>
                </c:pt>
                <c:pt idx="10686">
                  <c:v>2.9563359999999999</c:v>
                </c:pt>
                <c:pt idx="10687">
                  <c:v>2.9484270000000001</c:v>
                </c:pt>
                <c:pt idx="10688">
                  <c:v>2.9465759999999999</c:v>
                </c:pt>
                <c:pt idx="10689">
                  <c:v>2.9450129999999999</c:v>
                </c:pt>
                <c:pt idx="10690">
                  <c:v>2.9433060000000002</c:v>
                </c:pt>
                <c:pt idx="10691">
                  <c:v>2.9537879999999999</c:v>
                </c:pt>
                <c:pt idx="10692">
                  <c:v>2.957754</c:v>
                </c:pt>
                <c:pt idx="10693">
                  <c:v>2.9525619999999999</c:v>
                </c:pt>
                <c:pt idx="10694">
                  <c:v>2.9558550000000001</c:v>
                </c:pt>
                <c:pt idx="10695">
                  <c:v>2.9577300000000002</c:v>
                </c:pt>
                <c:pt idx="10696">
                  <c:v>2.959101</c:v>
                </c:pt>
                <c:pt idx="10697">
                  <c:v>2.961913</c:v>
                </c:pt>
                <c:pt idx="10698">
                  <c:v>2.964534</c:v>
                </c:pt>
                <c:pt idx="10699">
                  <c:v>2.9606870000000001</c:v>
                </c:pt>
                <c:pt idx="10700">
                  <c:v>2.9535710000000002</c:v>
                </c:pt>
                <c:pt idx="10701">
                  <c:v>2.9507590000000001</c:v>
                </c:pt>
                <c:pt idx="10702">
                  <c:v>2.9513600000000002</c:v>
                </c:pt>
                <c:pt idx="10703">
                  <c:v>2.9495809999999998</c:v>
                </c:pt>
                <c:pt idx="10704">
                  <c:v>2.9481380000000001</c:v>
                </c:pt>
                <c:pt idx="10705">
                  <c:v>2.946936</c:v>
                </c:pt>
                <c:pt idx="10706">
                  <c:v>2.9472969999999998</c:v>
                </c:pt>
                <c:pt idx="10707">
                  <c:v>2.9476089999999999</c:v>
                </c:pt>
                <c:pt idx="10708">
                  <c:v>2.9515280000000002</c:v>
                </c:pt>
                <c:pt idx="10709">
                  <c:v>2.9543889999999999</c:v>
                </c:pt>
                <c:pt idx="10710">
                  <c:v>2.95886</c:v>
                </c:pt>
                <c:pt idx="10711">
                  <c:v>2.9649670000000001</c:v>
                </c:pt>
                <c:pt idx="10712">
                  <c:v>2.9700630000000001</c:v>
                </c:pt>
                <c:pt idx="10713">
                  <c:v>2.966145</c:v>
                </c:pt>
                <c:pt idx="10714">
                  <c:v>2.9642930000000001</c:v>
                </c:pt>
                <c:pt idx="10715">
                  <c:v>2.9657360000000001</c:v>
                </c:pt>
                <c:pt idx="10716">
                  <c:v>2.9647739999999998</c:v>
                </c:pt>
                <c:pt idx="10717">
                  <c:v>2.958596</c:v>
                </c:pt>
                <c:pt idx="10718">
                  <c:v>2.9550139999999998</c:v>
                </c:pt>
                <c:pt idx="10719">
                  <c:v>2.9529459999999998</c:v>
                </c:pt>
                <c:pt idx="10720">
                  <c:v>2.954196</c:v>
                </c:pt>
                <c:pt idx="10721">
                  <c:v>2.9514800000000001</c:v>
                </c:pt>
                <c:pt idx="10722">
                  <c:v>2.9508070000000002</c:v>
                </c:pt>
                <c:pt idx="10723">
                  <c:v>2.949268</c:v>
                </c:pt>
                <c:pt idx="10724">
                  <c:v>2.950037</c:v>
                </c:pt>
                <c:pt idx="10725">
                  <c:v>2.9516</c:v>
                </c:pt>
                <c:pt idx="10726">
                  <c:v>2.9528020000000001</c:v>
                </c:pt>
                <c:pt idx="10727">
                  <c:v>2.9509509999999999</c:v>
                </c:pt>
                <c:pt idx="10728">
                  <c:v>2.9520089999999999</c:v>
                </c:pt>
                <c:pt idx="10729">
                  <c:v>2.956264</c:v>
                </c:pt>
                <c:pt idx="10730">
                  <c:v>2.9559989999999998</c:v>
                </c:pt>
                <c:pt idx="10731">
                  <c:v>2.954701</c:v>
                </c:pt>
                <c:pt idx="10732">
                  <c:v>2.955495</c:v>
                </c:pt>
                <c:pt idx="10733">
                  <c:v>2.9568889999999999</c:v>
                </c:pt>
                <c:pt idx="10734">
                  <c:v>2.956264</c:v>
                </c:pt>
                <c:pt idx="10735">
                  <c:v>2.9571049999999999</c:v>
                </c:pt>
                <c:pt idx="10736">
                  <c:v>2.9591970000000001</c:v>
                </c:pt>
                <c:pt idx="10737">
                  <c:v>2.9581149999999998</c:v>
                </c:pt>
                <c:pt idx="10738">
                  <c:v>2.953884</c:v>
                </c:pt>
                <c:pt idx="10739">
                  <c:v>2.954653</c:v>
                </c:pt>
                <c:pt idx="10740">
                  <c:v>2.9527060000000001</c:v>
                </c:pt>
                <c:pt idx="10741">
                  <c:v>2.9499409999999999</c:v>
                </c:pt>
                <c:pt idx="10742">
                  <c:v>2.9516239999999998</c:v>
                </c:pt>
                <c:pt idx="10743">
                  <c:v>2.9527540000000001</c:v>
                </c:pt>
                <c:pt idx="10744">
                  <c:v>2.9497969999999998</c:v>
                </c:pt>
                <c:pt idx="10745">
                  <c:v>2.9485950000000001</c:v>
                </c:pt>
                <c:pt idx="10746">
                  <c:v>2.9526340000000002</c:v>
                </c:pt>
                <c:pt idx="10747">
                  <c:v>2.9566490000000001</c:v>
                </c:pt>
                <c:pt idx="10748">
                  <c:v>2.9620099999999998</c:v>
                </c:pt>
                <c:pt idx="10749">
                  <c:v>2.9606150000000002</c:v>
                </c:pt>
                <c:pt idx="10750">
                  <c:v>2.9597259999999999</c:v>
                </c:pt>
                <c:pt idx="10751">
                  <c:v>2.9621780000000002</c:v>
                </c:pt>
                <c:pt idx="10752">
                  <c:v>2.9625140000000001</c:v>
                </c:pt>
                <c:pt idx="10753">
                  <c:v>2.9640049999999998</c:v>
                </c:pt>
                <c:pt idx="10754">
                  <c:v>2.9618890000000002</c:v>
                </c:pt>
                <c:pt idx="10755">
                  <c:v>2.9608560000000002</c:v>
                </c:pt>
                <c:pt idx="10756">
                  <c:v>2.9610479999999999</c:v>
                </c:pt>
                <c:pt idx="10757">
                  <c:v>2.960928</c:v>
                </c:pt>
                <c:pt idx="10758">
                  <c:v>2.9592930000000002</c:v>
                </c:pt>
                <c:pt idx="10759">
                  <c:v>2.9561920000000002</c:v>
                </c:pt>
                <c:pt idx="10760">
                  <c:v>2.9554710000000002</c:v>
                </c:pt>
                <c:pt idx="10761">
                  <c:v>2.9590770000000002</c:v>
                </c:pt>
                <c:pt idx="10762">
                  <c:v>2.9607830000000002</c:v>
                </c:pt>
                <c:pt idx="10763">
                  <c:v>2.9583309999999998</c:v>
                </c:pt>
                <c:pt idx="10764">
                  <c:v>2.957033</c:v>
                </c:pt>
                <c:pt idx="10765">
                  <c:v>2.9570090000000002</c:v>
                </c:pt>
                <c:pt idx="10766">
                  <c:v>2.958548</c:v>
                </c:pt>
                <c:pt idx="10767">
                  <c:v>2.9671780000000001</c:v>
                </c:pt>
                <c:pt idx="10768">
                  <c:v>2.9948250000000001</c:v>
                </c:pt>
                <c:pt idx="10769">
                  <c:v>3.0111729999999999</c:v>
                </c:pt>
                <c:pt idx="10770">
                  <c:v>3.018024</c:v>
                </c:pt>
                <c:pt idx="10771">
                  <c:v>3.0154999999999998</c:v>
                </c:pt>
                <c:pt idx="10772">
                  <c:v>3.0005950000000001</c:v>
                </c:pt>
                <c:pt idx="10773">
                  <c:v>2.9801839999999999</c:v>
                </c:pt>
                <c:pt idx="10774">
                  <c:v>2.9623699999999999</c:v>
                </c:pt>
                <c:pt idx="10775">
                  <c:v>2.9406140000000001</c:v>
                </c:pt>
                <c:pt idx="10776">
                  <c:v>2.9271750000000001</c:v>
                </c:pt>
                <c:pt idx="10777">
                  <c:v>2.9290980000000002</c:v>
                </c:pt>
                <c:pt idx="10778">
                  <c:v>2.9379930000000001</c:v>
                </c:pt>
                <c:pt idx="10779">
                  <c:v>2.9373200000000002</c:v>
                </c:pt>
                <c:pt idx="10780">
                  <c:v>2.947946</c:v>
                </c:pt>
                <c:pt idx="10781">
                  <c:v>2.9506619999999999</c:v>
                </c:pt>
                <c:pt idx="10782">
                  <c:v>2.9556390000000001</c:v>
                </c:pt>
                <c:pt idx="10783">
                  <c:v>2.9596049999999998</c:v>
                </c:pt>
                <c:pt idx="10784">
                  <c:v>2.9612639999999999</c:v>
                </c:pt>
                <c:pt idx="10785">
                  <c:v>2.9561679999999999</c:v>
                </c:pt>
                <c:pt idx="10786">
                  <c:v>2.9515280000000002</c:v>
                </c:pt>
                <c:pt idx="10787">
                  <c:v>2.9467919999999999</c:v>
                </c:pt>
                <c:pt idx="10788">
                  <c:v>2.9493879999999999</c:v>
                </c:pt>
                <c:pt idx="10789">
                  <c:v>2.9534989999999999</c:v>
                </c:pt>
                <c:pt idx="10790">
                  <c:v>2.954437</c:v>
                </c:pt>
                <c:pt idx="10791">
                  <c:v>2.9527060000000001</c:v>
                </c:pt>
                <c:pt idx="10792">
                  <c:v>2.9518399999999998</c:v>
                </c:pt>
                <c:pt idx="10793">
                  <c:v>2.9507829999999999</c:v>
                </c:pt>
                <c:pt idx="10794">
                  <c:v>2.9523450000000002</c:v>
                </c:pt>
                <c:pt idx="10795">
                  <c:v>2.9495809999999998</c:v>
                </c:pt>
                <c:pt idx="10796">
                  <c:v>2.9497010000000001</c:v>
                </c:pt>
                <c:pt idx="10797">
                  <c:v>2.9476330000000002</c:v>
                </c:pt>
                <c:pt idx="10798">
                  <c:v>2.9489800000000002</c:v>
                </c:pt>
                <c:pt idx="10799">
                  <c:v>2.9509029999999998</c:v>
                </c:pt>
                <c:pt idx="10800">
                  <c:v>2.961649</c:v>
                </c:pt>
                <c:pt idx="10801">
                  <c:v>2.959654</c:v>
                </c:pt>
                <c:pt idx="10802">
                  <c:v>2.9575140000000002</c:v>
                </c:pt>
                <c:pt idx="10803">
                  <c:v>2.9592689999999999</c:v>
                </c:pt>
                <c:pt idx="10804">
                  <c:v>2.959918</c:v>
                </c:pt>
                <c:pt idx="10805">
                  <c:v>2.9606629999999998</c:v>
                </c:pt>
                <c:pt idx="10806">
                  <c:v>2.9582350000000002</c:v>
                </c:pt>
                <c:pt idx="10807">
                  <c:v>2.955975</c:v>
                </c:pt>
                <c:pt idx="10808">
                  <c:v>2.9602550000000001</c:v>
                </c:pt>
                <c:pt idx="10809">
                  <c:v>2.9592689999999999</c:v>
                </c:pt>
                <c:pt idx="10810">
                  <c:v>2.956528</c:v>
                </c:pt>
                <c:pt idx="10811">
                  <c:v>2.953932</c:v>
                </c:pt>
                <c:pt idx="10812">
                  <c:v>2.9472489999999998</c:v>
                </c:pt>
                <c:pt idx="10813">
                  <c:v>2.9470559999999999</c:v>
                </c:pt>
                <c:pt idx="10814">
                  <c:v>2.9491239999999999</c:v>
                </c:pt>
                <c:pt idx="10815">
                  <c:v>2.947225</c:v>
                </c:pt>
                <c:pt idx="10816">
                  <c:v>2.947778</c:v>
                </c:pt>
                <c:pt idx="10817">
                  <c:v>2.9491000000000001</c:v>
                </c:pt>
                <c:pt idx="10818">
                  <c:v>2.9546290000000002</c:v>
                </c:pt>
                <c:pt idx="10819">
                  <c:v>2.9555910000000001</c:v>
                </c:pt>
                <c:pt idx="10820">
                  <c:v>2.9520810000000002</c:v>
                </c:pt>
                <c:pt idx="10821">
                  <c:v>2.9550619999999999</c:v>
                </c:pt>
                <c:pt idx="10822">
                  <c:v>2.958548</c:v>
                </c:pt>
                <c:pt idx="10823">
                  <c:v>2.9568409999999998</c:v>
                </c:pt>
                <c:pt idx="10824">
                  <c:v>2.9545089999999998</c:v>
                </c:pt>
                <c:pt idx="10825">
                  <c:v>2.9493399999999999</c:v>
                </c:pt>
                <c:pt idx="10826">
                  <c:v>2.9458540000000002</c:v>
                </c:pt>
                <c:pt idx="10827">
                  <c:v>2.9483069999999998</c:v>
                </c:pt>
                <c:pt idx="10828">
                  <c:v>2.9484750000000002</c:v>
                </c:pt>
                <c:pt idx="10829">
                  <c:v>2.947489</c:v>
                </c:pt>
                <c:pt idx="10830">
                  <c:v>2.9448690000000002</c:v>
                </c:pt>
                <c:pt idx="10831">
                  <c:v>2.9425370000000002</c:v>
                </c:pt>
                <c:pt idx="10832">
                  <c:v>2.9470079999999998</c:v>
                </c:pt>
                <c:pt idx="10833">
                  <c:v>2.9457100000000001</c:v>
                </c:pt>
                <c:pt idx="10834">
                  <c:v>2.945662</c:v>
                </c:pt>
                <c:pt idx="10835">
                  <c:v>2.9451329999999998</c:v>
                </c:pt>
                <c:pt idx="10836">
                  <c:v>2.943378</c:v>
                </c:pt>
                <c:pt idx="10837">
                  <c:v>2.9465029999999999</c:v>
                </c:pt>
                <c:pt idx="10838">
                  <c:v>2.9480659999999999</c:v>
                </c:pt>
                <c:pt idx="10839">
                  <c:v>2.9444599999999999</c:v>
                </c:pt>
                <c:pt idx="10840">
                  <c:v>2.9457580000000001</c:v>
                </c:pt>
                <c:pt idx="10841">
                  <c:v>2.9477530000000001</c:v>
                </c:pt>
                <c:pt idx="10842">
                  <c:v>2.9492919999999998</c:v>
                </c:pt>
                <c:pt idx="10843">
                  <c:v>2.948499</c:v>
                </c:pt>
                <c:pt idx="10844">
                  <c:v>2.9466480000000002</c:v>
                </c:pt>
                <c:pt idx="10845">
                  <c:v>2.949484</c:v>
                </c:pt>
                <c:pt idx="10846">
                  <c:v>2.9555910000000001</c:v>
                </c:pt>
                <c:pt idx="10847">
                  <c:v>2.953595</c:v>
                </c:pt>
                <c:pt idx="10848">
                  <c:v>2.9508549999999998</c:v>
                </c:pt>
                <c:pt idx="10849">
                  <c:v>2.946383</c:v>
                </c:pt>
                <c:pt idx="10850">
                  <c:v>2.9444360000000001</c:v>
                </c:pt>
                <c:pt idx="10851">
                  <c:v>2.9455420000000001</c:v>
                </c:pt>
                <c:pt idx="10852">
                  <c:v>2.9426809999999999</c:v>
                </c:pt>
                <c:pt idx="10853">
                  <c:v>2.9379689999999998</c:v>
                </c:pt>
                <c:pt idx="10854">
                  <c:v>2.9424410000000001</c:v>
                </c:pt>
                <c:pt idx="10855">
                  <c:v>2.9486910000000002</c:v>
                </c:pt>
                <c:pt idx="10856">
                  <c:v>2.9496289999999998</c:v>
                </c:pt>
                <c:pt idx="10857">
                  <c:v>2.9513600000000002</c:v>
                </c:pt>
                <c:pt idx="10858">
                  <c:v>2.9517440000000001</c:v>
                </c:pt>
                <c:pt idx="10859">
                  <c:v>2.9514320000000001</c:v>
                </c:pt>
                <c:pt idx="10860">
                  <c:v>2.9481139999999999</c:v>
                </c:pt>
                <c:pt idx="10861">
                  <c:v>2.945951</c:v>
                </c:pt>
                <c:pt idx="10862">
                  <c:v>2.9486669999999999</c:v>
                </c:pt>
                <c:pt idx="10863">
                  <c:v>2.9570090000000002</c:v>
                </c:pt>
                <c:pt idx="10864">
                  <c:v>2.9603269999999999</c:v>
                </c:pt>
                <c:pt idx="10865">
                  <c:v>2.9546290000000002</c:v>
                </c:pt>
                <c:pt idx="10866">
                  <c:v>2.9540280000000001</c:v>
                </c:pt>
                <c:pt idx="10867">
                  <c:v>2.9563359999999999</c:v>
                </c:pt>
                <c:pt idx="10868">
                  <c:v>2.9531149999999999</c:v>
                </c:pt>
                <c:pt idx="10869">
                  <c:v>2.9511189999999998</c:v>
                </c:pt>
                <c:pt idx="10870">
                  <c:v>2.952105</c:v>
                </c:pt>
                <c:pt idx="10871">
                  <c:v>2.9528020000000001</c:v>
                </c:pt>
                <c:pt idx="10872">
                  <c:v>2.9511910000000001</c:v>
                </c:pt>
                <c:pt idx="10873">
                  <c:v>2.948715</c:v>
                </c:pt>
                <c:pt idx="10874">
                  <c:v>2.9450370000000001</c:v>
                </c:pt>
                <c:pt idx="10875">
                  <c:v>2.941335</c:v>
                </c:pt>
                <c:pt idx="10876">
                  <c:v>2.9411900000000002</c:v>
                </c:pt>
                <c:pt idx="10877">
                  <c:v>2.9427050000000001</c:v>
                </c:pt>
                <c:pt idx="10878">
                  <c:v>2.943282</c:v>
                </c:pt>
                <c:pt idx="10879">
                  <c:v>2.9445079999999999</c:v>
                </c:pt>
                <c:pt idx="10880">
                  <c:v>2.9486669999999999</c:v>
                </c:pt>
                <c:pt idx="10881">
                  <c:v>2.9502060000000001</c:v>
                </c:pt>
                <c:pt idx="10882">
                  <c:v>2.9501089999999999</c:v>
                </c:pt>
                <c:pt idx="10883">
                  <c:v>2.9540760000000001</c:v>
                </c:pt>
                <c:pt idx="10884">
                  <c:v>2.9591249999999998</c:v>
                </c:pt>
                <c:pt idx="10885">
                  <c:v>2.9595090000000002</c:v>
                </c:pt>
                <c:pt idx="10886">
                  <c:v>2.953932</c:v>
                </c:pt>
                <c:pt idx="10887">
                  <c:v>2.9695819999999999</c:v>
                </c:pt>
                <c:pt idx="10888">
                  <c:v>2.9868199999999998</c:v>
                </c:pt>
                <c:pt idx="10889">
                  <c:v>2.995498</c:v>
                </c:pt>
                <c:pt idx="10890">
                  <c:v>3.0064850000000001</c:v>
                </c:pt>
                <c:pt idx="10891">
                  <c:v>3.0059559999999999</c:v>
                </c:pt>
                <c:pt idx="10892">
                  <c:v>2.988839</c:v>
                </c:pt>
                <c:pt idx="10893">
                  <c:v>2.9704959999999998</c:v>
                </c:pt>
                <c:pt idx="10894">
                  <c:v>2.9480900000000001</c:v>
                </c:pt>
                <c:pt idx="10895">
                  <c:v>2.9146019999999999</c:v>
                </c:pt>
                <c:pt idx="10896">
                  <c:v>2.9061629999999998</c:v>
                </c:pt>
                <c:pt idx="10897">
                  <c:v>2.9204189999999999</c:v>
                </c:pt>
                <c:pt idx="10898">
                  <c:v>2.9258769999999998</c:v>
                </c:pt>
                <c:pt idx="10899">
                  <c:v>2.919578</c:v>
                </c:pt>
                <c:pt idx="10900">
                  <c:v>2.9152749999999998</c:v>
                </c:pt>
                <c:pt idx="10901">
                  <c:v>2.9184960000000002</c:v>
                </c:pt>
                <c:pt idx="10902">
                  <c:v>2.9288099999999999</c:v>
                </c:pt>
                <c:pt idx="10903">
                  <c:v>2.9360460000000002</c:v>
                </c:pt>
                <c:pt idx="10904">
                  <c:v>2.9411659999999999</c:v>
                </c:pt>
                <c:pt idx="10905">
                  <c:v>2.9403489999999999</c:v>
                </c:pt>
                <c:pt idx="10906">
                  <c:v>2.9405649999999999</c:v>
                </c:pt>
                <c:pt idx="10907">
                  <c:v>2.9433060000000002</c:v>
                </c:pt>
                <c:pt idx="10908">
                  <c:v>2.9391229999999999</c:v>
                </c:pt>
                <c:pt idx="10909">
                  <c:v>2.9364059999999998</c:v>
                </c:pt>
                <c:pt idx="10910">
                  <c:v>2.9350839999999998</c:v>
                </c:pt>
                <c:pt idx="10911">
                  <c:v>2.9396520000000002</c:v>
                </c:pt>
                <c:pt idx="10912">
                  <c:v>2.9432580000000002</c:v>
                </c:pt>
                <c:pt idx="10913">
                  <c:v>2.9431379999999998</c:v>
                </c:pt>
                <c:pt idx="10914">
                  <c:v>2.947273</c:v>
                </c:pt>
                <c:pt idx="10915">
                  <c:v>2.9475609999999999</c:v>
                </c:pt>
                <c:pt idx="10916">
                  <c:v>2.9457819999999999</c:v>
                </c:pt>
                <c:pt idx="10917">
                  <c:v>2.9457819999999999</c:v>
                </c:pt>
                <c:pt idx="10918">
                  <c:v>2.9462630000000001</c:v>
                </c:pt>
                <c:pt idx="10919">
                  <c:v>2.9455900000000002</c:v>
                </c:pt>
                <c:pt idx="10920">
                  <c:v>2.9444599999999999</c:v>
                </c:pt>
                <c:pt idx="10921">
                  <c:v>2.9440750000000002</c:v>
                </c:pt>
                <c:pt idx="10922">
                  <c:v>2.9396040000000001</c:v>
                </c:pt>
                <c:pt idx="10923">
                  <c:v>2.9351560000000001</c:v>
                </c:pt>
                <c:pt idx="10924">
                  <c:v>2.9359250000000001</c:v>
                </c:pt>
                <c:pt idx="10925">
                  <c:v>2.937176</c:v>
                </c:pt>
                <c:pt idx="10926">
                  <c:v>2.938113</c:v>
                </c:pt>
                <c:pt idx="10927">
                  <c:v>2.9399639999999998</c:v>
                </c:pt>
                <c:pt idx="10928">
                  <c:v>2.9411659999999999</c:v>
                </c:pt>
                <c:pt idx="10929">
                  <c:v>2.9409740000000002</c:v>
                </c:pt>
                <c:pt idx="10930">
                  <c:v>2.937945</c:v>
                </c:pt>
                <c:pt idx="10931">
                  <c:v>2.9371999999999998</c:v>
                </c:pt>
                <c:pt idx="10932">
                  <c:v>2.9399639999999998</c:v>
                </c:pt>
                <c:pt idx="10933">
                  <c:v>2.9473690000000001</c:v>
                </c:pt>
                <c:pt idx="10934">
                  <c:v>2.945999</c:v>
                </c:pt>
                <c:pt idx="10935">
                  <c:v>2.944941</c:v>
                </c:pt>
                <c:pt idx="10936">
                  <c:v>2.9448210000000001</c:v>
                </c:pt>
                <c:pt idx="10937">
                  <c:v>2.9461430000000002</c:v>
                </c:pt>
                <c:pt idx="10938">
                  <c:v>2.9448210000000001</c:v>
                </c:pt>
                <c:pt idx="10939">
                  <c:v>2.938402</c:v>
                </c:pt>
                <c:pt idx="10940">
                  <c:v>2.9312860000000001</c:v>
                </c:pt>
                <c:pt idx="10941">
                  <c:v>2.937729</c:v>
                </c:pt>
                <c:pt idx="10942">
                  <c:v>2.9367670000000001</c:v>
                </c:pt>
                <c:pt idx="10943">
                  <c:v>2.9315980000000001</c:v>
                </c:pt>
                <c:pt idx="10944">
                  <c:v>2.93357</c:v>
                </c:pt>
                <c:pt idx="10945">
                  <c:v>2.9326319999999999</c:v>
                </c:pt>
                <c:pt idx="10946">
                  <c:v>2.9343149999999998</c:v>
                </c:pt>
                <c:pt idx="10947">
                  <c:v>2.9369350000000001</c:v>
                </c:pt>
                <c:pt idx="10948">
                  <c:v>2.9347240000000001</c:v>
                </c:pt>
                <c:pt idx="10949">
                  <c:v>2.9362379999999999</c:v>
                </c:pt>
                <c:pt idx="10950">
                  <c:v>2.9347479999999999</c:v>
                </c:pt>
                <c:pt idx="10951">
                  <c:v>2.9343629999999998</c:v>
                </c:pt>
                <c:pt idx="10952">
                  <c:v>2.9410940000000001</c:v>
                </c:pt>
                <c:pt idx="10953">
                  <c:v>2.943667</c:v>
                </c:pt>
                <c:pt idx="10954">
                  <c:v>2.9430900000000002</c:v>
                </c:pt>
                <c:pt idx="10955">
                  <c:v>2.9422480000000002</c:v>
                </c:pt>
                <c:pt idx="10956">
                  <c:v>2.9427050000000001</c:v>
                </c:pt>
                <c:pt idx="10957">
                  <c:v>2.9447480000000001</c:v>
                </c:pt>
                <c:pt idx="10958">
                  <c:v>2.9439069999999998</c:v>
                </c:pt>
                <c:pt idx="10959">
                  <c:v>2.941262</c:v>
                </c:pt>
                <c:pt idx="10960">
                  <c:v>2.9390749999999999</c:v>
                </c:pt>
                <c:pt idx="10961">
                  <c:v>2.9375360000000001</c:v>
                </c:pt>
                <c:pt idx="10962">
                  <c:v>2.9365990000000002</c:v>
                </c:pt>
                <c:pt idx="10963">
                  <c:v>2.9349400000000001</c:v>
                </c:pt>
                <c:pt idx="10964">
                  <c:v>2.9347240000000001</c:v>
                </c:pt>
                <c:pt idx="10965">
                  <c:v>2.93405</c:v>
                </c:pt>
                <c:pt idx="10966">
                  <c:v>2.935012</c:v>
                </c:pt>
                <c:pt idx="10967">
                  <c:v>2.9365510000000001</c:v>
                </c:pt>
                <c:pt idx="10968">
                  <c:v>2.9367909999999999</c:v>
                </c:pt>
                <c:pt idx="10969">
                  <c:v>2.9372720000000001</c:v>
                </c:pt>
                <c:pt idx="10970">
                  <c:v>2.9367190000000001</c:v>
                </c:pt>
                <c:pt idx="10971">
                  <c:v>2.9358780000000002</c:v>
                </c:pt>
                <c:pt idx="10972">
                  <c:v>2.9397720000000001</c:v>
                </c:pt>
                <c:pt idx="10973">
                  <c:v>2.938618</c:v>
                </c:pt>
                <c:pt idx="10974">
                  <c:v>2.9365990000000002</c:v>
                </c:pt>
                <c:pt idx="10975">
                  <c:v>2.9323920000000001</c:v>
                </c:pt>
                <c:pt idx="10976">
                  <c:v>2.9313340000000001</c:v>
                </c:pt>
                <c:pt idx="10977">
                  <c:v>2.9284729999999999</c:v>
                </c:pt>
                <c:pt idx="10978">
                  <c:v>2.9227989999999999</c:v>
                </c:pt>
                <c:pt idx="10979">
                  <c:v>2.921694</c:v>
                </c:pt>
                <c:pt idx="10980">
                  <c:v>2.9225110000000001</c:v>
                </c:pt>
                <c:pt idx="10981">
                  <c:v>2.9270309999999999</c:v>
                </c:pt>
                <c:pt idx="10982">
                  <c:v>2.9299400000000002</c:v>
                </c:pt>
                <c:pt idx="10983">
                  <c:v>2.9334730000000002</c:v>
                </c:pt>
                <c:pt idx="10984">
                  <c:v>2.9365749999999999</c:v>
                </c:pt>
                <c:pt idx="10985">
                  <c:v>2.9388589999999999</c:v>
                </c:pt>
                <c:pt idx="10986">
                  <c:v>2.93506</c:v>
                </c:pt>
                <c:pt idx="10987">
                  <c:v>2.9318390000000001</c:v>
                </c:pt>
                <c:pt idx="10988">
                  <c:v>2.9358780000000002</c:v>
                </c:pt>
                <c:pt idx="10989">
                  <c:v>2.9365749999999999</c:v>
                </c:pt>
                <c:pt idx="10990">
                  <c:v>2.9341710000000001</c:v>
                </c:pt>
                <c:pt idx="10991">
                  <c:v>2.9310689999999999</c:v>
                </c:pt>
                <c:pt idx="10992">
                  <c:v>2.927632</c:v>
                </c:pt>
                <c:pt idx="10993">
                  <c:v>2.9279440000000001</c:v>
                </c:pt>
                <c:pt idx="10994">
                  <c:v>2.9299149999999998</c:v>
                </c:pt>
                <c:pt idx="10995">
                  <c:v>2.9229919999999998</c:v>
                </c:pt>
                <c:pt idx="10996">
                  <c:v>2.9207800000000002</c:v>
                </c:pt>
                <c:pt idx="10997">
                  <c:v>2.9276559999999998</c:v>
                </c:pt>
                <c:pt idx="10998">
                  <c:v>2.9287860000000001</c:v>
                </c:pt>
                <c:pt idx="10999">
                  <c:v>2.926742</c:v>
                </c:pt>
                <c:pt idx="11000">
                  <c:v>2.9317419999999998</c:v>
                </c:pt>
                <c:pt idx="11001">
                  <c:v>2.9384260000000002</c:v>
                </c:pt>
                <c:pt idx="11002">
                  <c:v>2.9449890000000001</c:v>
                </c:pt>
                <c:pt idx="11003">
                  <c:v>2.9603269999999999</c:v>
                </c:pt>
                <c:pt idx="11004">
                  <c:v>2.9778519999999999</c:v>
                </c:pt>
                <c:pt idx="11005">
                  <c:v>2.9868429999999999</c:v>
                </c:pt>
                <c:pt idx="11006">
                  <c:v>2.9797750000000001</c:v>
                </c:pt>
                <c:pt idx="11007">
                  <c:v>2.9686210000000002</c:v>
                </c:pt>
                <c:pt idx="11008">
                  <c:v>2.957322</c:v>
                </c:pt>
                <c:pt idx="11009">
                  <c:v>2.9439790000000001</c:v>
                </c:pt>
                <c:pt idx="11010">
                  <c:v>2.9215490000000002</c:v>
                </c:pt>
                <c:pt idx="11011">
                  <c:v>2.9006099999999999</c:v>
                </c:pt>
                <c:pt idx="11012">
                  <c:v>2.8979659999999998</c:v>
                </c:pt>
                <c:pt idx="11013">
                  <c:v>2.918256</c:v>
                </c:pt>
                <c:pt idx="11014">
                  <c:v>2.925516</c:v>
                </c:pt>
                <c:pt idx="11015">
                  <c:v>2.9261889999999999</c:v>
                </c:pt>
                <c:pt idx="11016">
                  <c:v>2.930444</c:v>
                </c:pt>
                <c:pt idx="11017">
                  <c:v>2.9342670000000002</c:v>
                </c:pt>
                <c:pt idx="11018">
                  <c:v>2.9350360000000002</c:v>
                </c:pt>
                <c:pt idx="11019">
                  <c:v>2.9301080000000002</c:v>
                </c:pt>
                <c:pt idx="11020">
                  <c:v>2.9255879999999999</c:v>
                </c:pt>
                <c:pt idx="11021">
                  <c:v>2.928353</c:v>
                </c:pt>
                <c:pt idx="11022">
                  <c:v>2.9271750000000001</c:v>
                </c:pt>
                <c:pt idx="11023">
                  <c:v>2.9280879999999998</c:v>
                </c:pt>
                <c:pt idx="11024">
                  <c:v>2.9212609999999999</c:v>
                </c:pt>
                <c:pt idx="11025">
                  <c:v>2.9175589999999998</c:v>
                </c:pt>
                <c:pt idx="11026">
                  <c:v>2.9201790000000001</c:v>
                </c:pt>
                <c:pt idx="11027">
                  <c:v>2.9231600000000002</c:v>
                </c:pt>
                <c:pt idx="11028">
                  <c:v>2.9256600000000001</c:v>
                </c:pt>
                <c:pt idx="11029">
                  <c:v>2.9237129999999998</c:v>
                </c:pt>
                <c:pt idx="11030">
                  <c:v>2.9269590000000001</c:v>
                </c:pt>
                <c:pt idx="11031">
                  <c:v>2.928858</c:v>
                </c:pt>
                <c:pt idx="11032">
                  <c:v>2.9299149999999998</c:v>
                </c:pt>
                <c:pt idx="11033">
                  <c:v>2.9333290000000001</c:v>
                </c:pt>
                <c:pt idx="11034">
                  <c:v>2.9321510000000002</c:v>
                </c:pt>
                <c:pt idx="11035">
                  <c:v>2.9278719999999998</c:v>
                </c:pt>
                <c:pt idx="11036">
                  <c:v>2.9279920000000002</c:v>
                </c:pt>
                <c:pt idx="11037">
                  <c:v>2.9307569999999998</c:v>
                </c:pt>
                <c:pt idx="11038">
                  <c:v>2.9344589999999999</c:v>
                </c:pt>
                <c:pt idx="11039">
                  <c:v>2.9315980000000001</c:v>
                </c:pt>
                <c:pt idx="11040">
                  <c:v>2.9309249999999998</c:v>
                </c:pt>
                <c:pt idx="11041">
                  <c:v>2.928401</c:v>
                </c:pt>
                <c:pt idx="11042">
                  <c:v>2.9243619999999999</c:v>
                </c:pt>
                <c:pt idx="11043">
                  <c:v>2.9240499999999998</c:v>
                </c:pt>
                <c:pt idx="11044">
                  <c:v>2.9281130000000002</c:v>
                </c:pt>
                <c:pt idx="11045">
                  <c:v>2.9334009999999999</c:v>
                </c:pt>
                <c:pt idx="11046">
                  <c:v>2.9346510000000001</c:v>
                </c:pt>
                <c:pt idx="11047">
                  <c:v>2.932296</c:v>
                </c:pt>
                <c:pt idx="11048">
                  <c:v>2.930949</c:v>
                </c:pt>
                <c:pt idx="11049">
                  <c:v>2.9289299999999998</c:v>
                </c:pt>
                <c:pt idx="11050">
                  <c:v>2.929459</c:v>
                </c:pt>
                <c:pt idx="11051">
                  <c:v>2.9284729999999999</c:v>
                </c:pt>
                <c:pt idx="11052">
                  <c:v>2.9323920000000001</c:v>
                </c:pt>
                <c:pt idx="11053">
                  <c:v>2.9344109999999999</c:v>
                </c:pt>
                <c:pt idx="11054">
                  <c:v>2.934796</c:v>
                </c:pt>
                <c:pt idx="11055">
                  <c:v>2.9344589999999999</c:v>
                </c:pt>
                <c:pt idx="11056">
                  <c:v>2.9356849999999999</c:v>
                </c:pt>
                <c:pt idx="11057">
                  <c:v>2.9349880000000002</c:v>
                </c:pt>
                <c:pt idx="11058">
                  <c:v>2.9330889999999998</c:v>
                </c:pt>
                <c:pt idx="11059">
                  <c:v>2.9321510000000002</c:v>
                </c:pt>
                <c:pt idx="11060">
                  <c:v>2.9298190000000002</c:v>
                </c:pt>
                <c:pt idx="11061">
                  <c:v>2.931406</c:v>
                </c:pt>
                <c:pt idx="11062">
                  <c:v>2.9326080000000001</c:v>
                </c:pt>
                <c:pt idx="11063">
                  <c:v>2.9315739999999999</c:v>
                </c:pt>
                <c:pt idx="11064">
                  <c:v>2.932296</c:v>
                </c:pt>
                <c:pt idx="11065">
                  <c:v>2.9318870000000001</c:v>
                </c:pt>
                <c:pt idx="11066">
                  <c:v>2.9349400000000001</c:v>
                </c:pt>
                <c:pt idx="11067">
                  <c:v>2.935781</c:v>
                </c:pt>
                <c:pt idx="11068">
                  <c:v>2.9297710000000001</c:v>
                </c:pt>
                <c:pt idx="11069">
                  <c:v>2.926742</c:v>
                </c:pt>
                <c:pt idx="11070">
                  <c:v>2.9298190000000002</c:v>
                </c:pt>
                <c:pt idx="11071">
                  <c:v>2.931165</c:v>
                </c:pt>
                <c:pt idx="11072">
                  <c:v>2.9317669999999998</c:v>
                </c:pt>
                <c:pt idx="11073">
                  <c:v>2.9452530000000001</c:v>
                </c:pt>
                <c:pt idx="11074">
                  <c:v>2.9510710000000002</c:v>
                </c:pt>
                <c:pt idx="11075">
                  <c:v>2.9491960000000002</c:v>
                </c:pt>
                <c:pt idx="11076">
                  <c:v>2.9447239999999999</c:v>
                </c:pt>
                <c:pt idx="11077">
                  <c:v>2.9431620000000001</c:v>
                </c:pt>
                <c:pt idx="11078">
                  <c:v>2.9338099999999998</c:v>
                </c:pt>
                <c:pt idx="11079">
                  <c:v>2.9250829999999999</c:v>
                </c:pt>
                <c:pt idx="11080">
                  <c:v>2.922631</c:v>
                </c:pt>
                <c:pt idx="11081">
                  <c:v>2.9217420000000001</c:v>
                </c:pt>
                <c:pt idx="11082">
                  <c:v>2.9188809999999998</c:v>
                </c:pt>
                <c:pt idx="11083">
                  <c:v>2.9203229999999998</c:v>
                </c:pt>
                <c:pt idx="11084">
                  <c:v>2.9219339999999998</c:v>
                </c:pt>
                <c:pt idx="11085">
                  <c:v>2.922463</c:v>
                </c:pt>
                <c:pt idx="11086">
                  <c:v>2.9229919999999998</c:v>
                </c:pt>
                <c:pt idx="11087">
                  <c:v>2.9228960000000002</c:v>
                </c:pt>
                <c:pt idx="11088">
                  <c:v>2.922415</c:v>
                </c:pt>
                <c:pt idx="11089">
                  <c:v>2.9240979999999999</c:v>
                </c:pt>
                <c:pt idx="11090">
                  <c:v>2.9253960000000001</c:v>
                </c:pt>
                <c:pt idx="11091">
                  <c:v>2.927295</c:v>
                </c:pt>
                <c:pt idx="11092">
                  <c:v>2.9319829999999998</c:v>
                </c:pt>
                <c:pt idx="11093">
                  <c:v>2.9349159999999999</c:v>
                </c:pt>
                <c:pt idx="11094">
                  <c:v>2.9402050000000002</c:v>
                </c:pt>
                <c:pt idx="11095">
                  <c:v>2.9439310000000001</c:v>
                </c:pt>
                <c:pt idx="11096">
                  <c:v>2.944051</c:v>
                </c:pt>
                <c:pt idx="11097">
                  <c:v>2.9370560000000001</c:v>
                </c:pt>
                <c:pt idx="11098">
                  <c:v>2.9297949999999999</c:v>
                </c:pt>
                <c:pt idx="11099">
                  <c:v>2.9272469999999999</c:v>
                </c:pt>
                <c:pt idx="11100">
                  <c:v>2.9263330000000001</c:v>
                </c:pt>
                <c:pt idx="11101">
                  <c:v>2.9254199999999999</c:v>
                </c:pt>
                <c:pt idx="11102">
                  <c:v>2.9248669999999999</c:v>
                </c:pt>
                <c:pt idx="11103">
                  <c:v>2.9205399999999999</c:v>
                </c:pt>
                <c:pt idx="11104">
                  <c:v>2.911597</c:v>
                </c:pt>
                <c:pt idx="11105">
                  <c:v>2.9146260000000002</c:v>
                </c:pt>
                <c:pt idx="11106">
                  <c:v>2.9200590000000002</c:v>
                </c:pt>
                <c:pt idx="11107">
                  <c:v>2.9252509999999998</c:v>
                </c:pt>
                <c:pt idx="11108">
                  <c:v>2.9300839999999999</c:v>
                </c:pt>
                <c:pt idx="11109">
                  <c:v>2.9370790000000002</c:v>
                </c:pt>
                <c:pt idx="11110">
                  <c:v>2.93994</c:v>
                </c:pt>
                <c:pt idx="11111">
                  <c:v>2.9395799999999999</c:v>
                </c:pt>
                <c:pt idx="11112">
                  <c:v>2.9448449999999999</c:v>
                </c:pt>
                <c:pt idx="11113">
                  <c:v>2.9434260000000001</c:v>
                </c:pt>
                <c:pt idx="11114">
                  <c:v>2.936671</c:v>
                </c:pt>
                <c:pt idx="11115">
                  <c:v>2.9345309999999998</c:v>
                </c:pt>
                <c:pt idx="11116">
                  <c:v>2.9342429999999999</c:v>
                </c:pt>
                <c:pt idx="11117">
                  <c:v>2.9298670000000002</c:v>
                </c:pt>
                <c:pt idx="11118">
                  <c:v>2.9335460000000002</c:v>
                </c:pt>
                <c:pt idx="11119">
                  <c:v>2.933233</c:v>
                </c:pt>
                <c:pt idx="11120">
                  <c:v>2.9312619999999998</c:v>
                </c:pt>
                <c:pt idx="11121">
                  <c:v>2.9256359999999999</c:v>
                </c:pt>
                <c:pt idx="11122">
                  <c:v>2.9300839999999999</c:v>
                </c:pt>
                <c:pt idx="11123">
                  <c:v>2.9310930000000002</c:v>
                </c:pt>
                <c:pt idx="11124">
                  <c:v>2.9260449999999998</c:v>
                </c:pt>
                <c:pt idx="11125">
                  <c:v>2.9222709999999998</c:v>
                </c:pt>
                <c:pt idx="11126">
                  <c:v>2.9264049999999999</c:v>
                </c:pt>
                <c:pt idx="11127">
                  <c:v>2.9360940000000002</c:v>
                </c:pt>
                <c:pt idx="11128">
                  <c:v>2.9566970000000001</c:v>
                </c:pt>
                <c:pt idx="11129">
                  <c:v>2.9764339999999998</c:v>
                </c:pt>
                <c:pt idx="11130">
                  <c:v>2.9839349999999998</c:v>
                </c:pt>
                <c:pt idx="11131">
                  <c:v>2.9782850000000001</c:v>
                </c:pt>
                <c:pt idx="11132">
                  <c:v>2.9713370000000001</c:v>
                </c:pt>
                <c:pt idx="11133">
                  <c:v>2.952658</c:v>
                </c:pt>
                <c:pt idx="11134">
                  <c:v>2.9333049999999998</c:v>
                </c:pt>
                <c:pt idx="11135">
                  <c:v>2.9112840000000002</c:v>
                </c:pt>
                <c:pt idx="11136">
                  <c:v>2.8926530000000001</c:v>
                </c:pt>
                <c:pt idx="11137">
                  <c:v>2.892773</c:v>
                </c:pt>
                <c:pt idx="11138">
                  <c:v>2.9024130000000001</c:v>
                </c:pt>
                <c:pt idx="11139">
                  <c:v>2.908471</c:v>
                </c:pt>
                <c:pt idx="11140">
                  <c:v>2.9154429999999998</c:v>
                </c:pt>
                <c:pt idx="11141">
                  <c:v>2.9169580000000002</c:v>
                </c:pt>
                <c:pt idx="11142">
                  <c:v>2.919025</c:v>
                </c:pt>
                <c:pt idx="11143">
                  <c:v>2.920083</c:v>
                </c:pt>
                <c:pt idx="11144">
                  <c:v>2.9187609999999999</c:v>
                </c:pt>
                <c:pt idx="11145">
                  <c:v>2.921694</c:v>
                </c:pt>
                <c:pt idx="11146">
                  <c:v>2.9243380000000001</c:v>
                </c:pt>
                <c:pt idx="11147">
                  <c:v>2.924747</c:v>
                </c:pt>
                <c:pt idx="11148">
                  <c:v>2.9253719999999999</c:v>
                </c:pt>
                <c:pt idx="11149">
                  <c:v>2.9279199999999999</c:v>
                </c:pt>
                <c:pt idx="11150">
                  <c:v>2.931238</c:v>
                </c:pt>
                <c:pt idx="11151">
                  <c:v>2.9308049999999999</c:v>
                </c:pt>
                <c:pt idx="11152">
                  <c:v>2.9305159999999999</c:v>
                </c:pt>
                <c:pt idx="11153">
                  <c:v>2.9323920000000001</c:v>
                </c:pt>
                <c:pt idx="11154">
                  <c:v>2.9292419999999999</c:v>
                </c:pt>
                <c:pt idx="11155">
                  <c:v>2.9265500000000002</c:v>
                </c:pt>
                <c:pt idx="11156">
                  <c:v>2.9269099999999999</c:v>
                </c:pt>
                <c:pt idx="11157">
                  <c:v>2.9230640000000001</c:v>
                </c:pt>
                <c:pt idx="11158">
                  <c:v>2.9263089999999998</c:v>
                </c:pt>
                <c:pt idx="11159">
                  <c:v>2.9230160000000001</c:v>
                </c:pt>
                <c:pt idx="11160">
                  <c:v>2.9206599999999998</c:v>
                </c:pt>
                <c:pt idx="11161">
                  <c:v>2.9230399999999999</c:v>
                </c:pt>
                <c:pt idx="11162">
                  <c:v>2.9246989999999999</c:v>
                </c:pt>
                <c:pt idx="11163">
                  <c:v>2.924795</c:v>
                </c:pt>
                <c:pt idx="11164">
                  <c:v>2.9269590000000001</c:v>
                </c:pt>
                <c:pt idx="11165">
                  <c:v>2.9269340000000001</c:v>
                </c:pt>
                <c:pt idx="11166">
                  <c:v>2.9285450000000002</c:v>
                </c:pt>
                <c:pt idx="11167">
                  <c:v>2.9279920000000002</c:v>
                </c:pt>
                <c:pt idx="11168">
                  <c:v>2.928353</c:v>
                </c:pt>
                <c:pt idx="11169">
                  <c:v>2.9270309999999999</c:v>
                </c:pt>
                <c:pt idx="11170">
                  <c:v>2.9286650000000001</c:v>
                </c:pt>
                <c:pt idx="11171">
                  <c:v>2.9334730000000002</c:v>
                </c:pt>
                <c:pt idx="11172">
                  <c:v>2.9333770000000001</c:v>
                </c:pt>
                <c:pt idx="11173">
                  <c:v>2.9338340000000001</c:v>
                </c:pt>
                <c:pt idx="11174">
                  <c:v>2.935012</c:v>
                </c:pt>
                <c:pt idx="11175">
                  <c:v>2.9293870000000002</c:v>
                </c:pt>
                <c:pt idx="11176">
                  <c:v>2.9271989999999999</c:v>
                </c:pt>
                <c:pt idx="11177">
                  <c:v>2.9291939999999999</c:v>
                </c:pt>
                <c:pt idx="11178">
                  <c:v>2.927343</c:v>
                </c:pt>
                <c:pt idx="11179">
                  <c:v>2.9240979999999999</c:v>
                </c:pt>
                <c:pt idx="11180">
                  <c:v>2.925179</c:v>
                </c:pt>
                <c:pt idx="11181">
                  <c:v>2.924795</c:v>
                </c:pt>
                <c:pt idx="11182">
                  <c:v>2.9259970000000002</c:v>
                </c:pt>
                <c:pt idx="11183">
                  <c:v>2.9281359999999999</c:v>
                </c:pt>
                <c:pt idx="11184">
                  <c:v>2.927079</c:v>
                </c:pt>
                <c:pt idx="11185">
                  <c:v>2.923905</c:v>
                </c:pt>
                <c:pt idx="11186">
                  <c:v>2.923905</c:v>
                </c:pt>
                <c:pt idx="11187">
                  <c:v>2.9257080000000002</c:v>
                </c:pt>
                <c:pt idx="11188">
                  <c:v>2.9292419999999999</c:v>
                </c:pt>
                <c:pt idx="11189">
                  <c:v>2.9274629999999999</c:v>
                </c:pt>
                <c:pt idx="11190">
                  <c:v>2.9273189999999998</c:v>
                </c:pt>
                <c:pt idx="11191">
                  <c:v>2.9281130000000002</c:v>
                </c:pt>
                <c:pt idx="11192">
                  <c:v>2.928064</c:v>
                </c:pt>
                <c:pt idx="11193">
                  <c:v>2.9349159999999999</c:v>
                </c:pt>
                <c:pt idx="11194">
                  <c:v>2.9323190000000001</c:v>
                </c:pt>
                <c:pt idx="11195">
                  <c:v>2.9284490000000001</c:v>
                </c:pt>
                <c:pt idx="11196">
                  <c:v>2.9272230000000001</c:v>
                </c:pt>
                <c:pt idx="11197">
                  <c:v>2.9331369999999999</c:v>
                </c:pt>
                <c:pt idx="11198">
                  <c:v>2.9320550000000001</c:v>
                </c:pt>
                <c:pt idx="11199">
                  <c:v>2.9300359999999999</c:v>
                </c:pt>
                <c:pt idx="11200">
                  <c:v>2.9302999999999999</c:v>
                </c:pt>
                <c:pt idx="11201">
                  <c:v>2.9299400000000002</c:v>
                </c:pt>
                <c:pt idx="11202">
                  <c:v>2.923352</c:v>
                </c:pt>
                <c:pt idx="11203">
                  <c:v>2.9167169999999998</c:v>
                </c:pt>
                <c:pt idx="11204">
                  <c:v>2.9269590000000001</c:v>
                </c:pt>
                <c:pt idx="11205">
                  <c:v>2.9378009999999999</c:v>
                </c:pt>
                <c:pt idx="11206">
                  <c:v>2.9445800000000002</c:v>
                </c:pt>
                <c:pt idx="11207">
                  <c:v>2.9421279999999999</c:v>
                </c:pt>
                <c:pt idx="11208">
                  <c:v>2.907197</c:v>
                </c:pt>
                <c:pt idx="11209">
                  <c:v>2.913977</c:v>
                </c:pt>
                <c:pt idx="11210">
                  <c:v>2.9184480000000002</c:v>
                </c:pt>
                <c:pt idx="11211">
                  <c:v>2.9214289999999998</c:v>
                </c:pt>
                <c:pt idx="11212">
                  <c:v>2.9228480000000001</c:v>
                </c:pt>
                <c:pt idx="11213">
                  <c:v>2.9215970000000002</c:v>
                </c:pt>
                <c:pt idx="11214">
                  <c:v>2.9186160000000001</c:v>
                </c:pt>
                <c:pt idx="11215">
                  <c:v>2.9238330000000001</c:v>
                </c:pt>
                <c:pt idx="11216">
                  <c:v>2.9263819999999998</c:v>
                </c:pt>
                <c:pt idx="11217">
                  <c:v>2.91953</c:v>
                </c:pt>
                <c:pt idx="11218">
                  <c:v>2.9098660000000001</c:v>
                </c:pt>
                <c:pt idx="11219">
                  <c:v>2.9059469999999998</c:v>
                </c:pt>
                <c:pt idx="11220">
                  <c:v>2.9043600000000001</c:v>
                </c:pt>
                <c:pt idx="11221">
                  <c:v>2.8986149999999999</c:v>
                </c:pt>
                <c:pt idx="11222">
                  <c:v>2.893783</c:v>
                </c:pt>
                <c:pt idx="11223">
                  <c:v>2.8993359999999999</c:v>
                </c:pt>
                <c:pt idx="11224">
                  <c:v>2.9115250000000001</c:v>
                </c:pt>
                <c:pt idx="11225">
                  <c:v>2.9160680000000001</c:v>
                </c:pt>
                <c:pt idx="11226">
                  <c:v>2.9155389999999999</c:v>
                </c:pt>
                <c:pt idx="11227">
                  <c:v>2.9194339999999999</c:v>
                </c:pt>
                <c:pt idx="11228">
                  <c:v>2.9293870000000002</c:v>
                </c:pt>
                <c:pt idx="11229">
                  <c:v>2.9325600000000001</c:v>
                </c:pt>
                <c:pt idx="11230">
                  <c:v>2.9373680000000002</c:v>
                </c:pt>
                <c:pt idx="11231">
                  <c:v>2.9353729999999998</c:v>
                </c:pt>
                <c:pt idx="11232">
                  <c:v>2.9281130000000002</c:v>
                </c:pt>
                <c:pt idx="11233">
                  <c:v>2.9287610000000002</c:v>
                </c:pt>
                <c:pt idx="11234">
                  <c:v>2.9228960000000002</c:v>
                </c:pt>
                <c:pt idx="11235">
                  <c:v>2.9187609999999999</c:v>
                </c:pt>
                <c:pt idx="11236">
                  <c:v>2.9186640000000001</c:v>
                </c:pt>
                <c:pt idx="11237">
                  <c:v>2.9179430000000002</c:v>
                </c:pt>
                <c:pt idx="11238">
                  <c:v>2.9167649999999998</c:v>
                </c:pt>
                <c:pt idx="11239">
                  <c:v>2.9176790000000001</c:v>
                </c:pt>
                <c:pt idx="11240">
                  <c:v>2.9212129999999998</c:v>
                </c:pt>
                <c:pt idx="11241">
                  <c:v>2.9264779999999999</c:v>
                </c:pt>
                <c:pt idx="11242">
                  <c:v>2.926069</c:v>
                </c:pt>
                <c:pt idx="11243">
                  <c:v>2.924458</c:v>
                </c:pt>
                <c:pt idx="11244">
                  <c:v>2.9225829999999999</c:v>
                </c:pt>
                <c:pt idx="11245">
                  <c:v>2.9250349999999998</c:v>
                </c:pt>
                <c:pt idx="11246">
                  <c:v>2.9247709999999998</c:v>
                </c:pt>
                <c:pt idx="11247">
                  <c:v>2.9245299999999999</c:v>
                </c:pt>
                <c:pt idx="11248">
                  <c:v>2.9385219999999999</c:v>
                </c:pt>
                <c:pt idx="11249">
                  <c:v>2.9629470000000002</c:v>
                </c:pt>
                <c:pt idx="11250">
                  <c:v>2.976963</c:v>
                </c:pt>
                <c:pt idx="11251">
                  <c:v>2.9808810000000001</c:v>
                </c:pt>
                <c:pt idx="11252">
                  <c:v>2.9729960000000002</c:v>
                </c:pt>
                <c:pt idx="11253">
                  <c:v>2.9528979999999998</c:v>
                </c:pt>
                <c:pt idx="11254">
                  <c:v>2.9301560000000002</c:v>
                </c:pt>
                <c:pt idx="11255">
                  <c:v>2.9132069999999999</c:v>
                </c:pt>
                <c:pt idx="11256">
                  <c:v>2.8896229999999998</c:v>
                </c:pt>
                <c:pt idx="11257">
                  <c:v>2.882171</c:v>
                </c:pt>
                <c:pt idx="11258">
                  <c:v>2.8942869999999998</c:v>
                </c:pt>
                <c:pt idx="11259">
                  <c:v>2.8965709999999998</c:v>
                </c:pt>
                <c:pt idx="11260">
                  <c:v>2.9006820000000002</c:v>
                </c:pt>
                <c:pt idx="11261">
                  <c:v>2.912366</c:v>
                </c:pt>
                <c:pt idx="11262">
                  <c:v>2.9193380000000002</c:v>
                </c:pt>
                <c:pt idx="11263">
                  <c:v>2.9201549999999998</c:v>
                </c:pt>
                <c:pt idx="11264">
                  <c:v>2.9179189999999999</c:v>
                </c:pt>
                <c:pt idx="11265">
                  <c:v>2.914698</c:v>
                </c:pt>
                <c:pt idx="11266">
                  <c:v>2.917414</c:v>
                </c:pt>
                <c:pt idx="11267">
                  <c:v>2.9209000000000001</c:v>
                </c:pt>
                <c:pt idx="11268">
                  <c:v>2.9169339999999999</c:v>
                </c:pt>
                <c:pt idx="11269">
                  <c:v>2.9151069999999999</c:v>
                </c:pt>
                <c:pt idx="11270">
                  <c:v>2.919241</c:v>
                </c:pt>
                <c:pt idx="11271">
                  <c:v>2.9199869999999999</c:v>
                </c:pt>
                <c:pt idx="11272">
                  <c:v>2.9220060000000001</c:v>
                </c:pt>
                <c:pt idx="11273">
                  <c:v>2.9192900000000002</c:v>
                </c:pt>
                <c:pt idx="11274">
                  <c:v>2.920131</c:v>
                </c:pt>
                <c:pt idx="11275">
                  <c:v>2.9191690000000001</c:v>
                </c:pt>
                <c:pt idx="11276">
                  <c:v>2.9207800000000002</c:v>
                </c:pt>
                <c:pt idx="11277">
                  <c:v>2.9219339999999998</c:v>
                </c:pt>
                <c:pt idx="11278">
                  <c:v>2.9217659999999999</c:v>
                </c:pt>
                <c:pt idx="11279">
                  <c:v>2.919746</c:v>
                </c:pt>
                <c:pt idx="11280">
                  <c:v>2.9221020000000002</c:v>
                </c:pt>
                <c:pt idx="11281">
                  <c:v>2.9250829999999999</c:v>
                </c:pt>
                <c:pt idx="11282">
                  <c:v>2.926285</c:v>
                </c:pt>
                <c:pt idx="11283">
                  <c:v>2.9281600000000001</c:v>
                </c:pt>
                <c:pt idx="11284">
                  <c:v>2.9266700000000001</c:v>
                </c:pt>
                <c:pt idx="11285">
                  <c:v>2.927632</c:v>
                </c:pt>
                <c:pt idx="11286">
                  <c:v>2.9277760000000002</c:v>
                </c:pt>
                <c:pt idx="11287">
                  <c:v>2.926237</c:v>
                </c:pt>
                <c:pt idx="11288">
                  <c:v>2.926021</c:v>
                </c:pt>
                <c:pt idx="11289">
                  <c:v>2.9237609999999998</c:v>
                </c:pt>
                <c:pt idx="11290">
                  <c:v>2.9253239999999998</c:v>
                </c:pt>
                <c:pt idx="11291">
                  <c:v>2.923689</c:v>
                </c:pt>
                <c:pt idx="11292">
                  <c:v>2.9234239999999998</c:v>
                </c:pt>
                <c:pt idx="11293">
                  <c:v>2.9222950000000001</c:v>
                </c:pt>
                <c:pt idx="11294">
                  <c:v>2.9202750000000002</c:v>
                </c:pt>
                <c:pt idx="11295">
                  <c:v>2.9168850000000002</c:v>
                </c:pt>
                <c:pt idx="11296">
                  <c:v>2.9166449999999999</c:v>
                </c:pt>
                <c:pt idx="11297">
                  <c:v>2.9194580000000001</c:v>
                </c:pt>
                <c:pt idx="11298">
                  <c:v>2.920131</c:v>
                </c:pt>
                <c:pt idx="11299">
                  <c:v>2.9210929999999999</c:v>
                </c:pt>
                <c:pt idx="11300">
                  <c:v>2.9216690000000001</c:v>
                </c:pt>
                <c:pt idx="11301">
                  <c:v>2.9237129999999998</c:v>
                </c:pt>
                <c:pt idx="11302">
                  <c:v>2.91953</c:v>
                </c:pt>
                <c:pt idx="11303">
                  <c:v>2.9184960000000002</c:v>
                </c:pt>
                <c:pt idx="11304">
                  <c:v>2.919314</c:v>
                </c:pt>
                <c:pt idx="11305">
                  <c:v>2.9151069999999999</c:v>
                </c:pt>
                <c:pt idx="11306">
                  <c:v>2.9140730000000001</c:v>
                </c:pt>
                <c:pt idx="11307">
                  <c:v>2.9165730000000001</c:v>
                </c:pt>
                <c:pt idx="11308">
                  <c:v>2.9195060000000002</c:v>
                </c:pt>
                <c:pt idx="11309">
                  <c:v>2.9245299999999999</c:v>
                </c:pt>
                <c:pt idx="11310">
                  <c:v>2.9278240000000002</c:v>
                </c:pt>
                <c:pt idx="11311">
                  <c:v>2.9333290000000001</c:v>
                </c:pt>
                <c:pt idx="11312">
                  <c:v>2.9321510000000002</c:v>
                </c:pt>
                <c:pt idx="11313">
                  <c:v>2.933738</c:v>
                </c:pt>
                <c:pt idx="11314">
                  <c:v>2.9367429999999999</c:v>
                </c:pt>
                <c:pt idx="11315">
                  <c:v>2.9315020000000001</c:v>
                </c:pt>
                <c:pt idx="11316">
                  <c:v>2.9283049999999999</c:v>
                </c:pt>
                <c:pt idx="11317">
                  <c:v>2.924747</c:v>
                </c:pt>
                <c:pt idx="11318">
                  <c:v>2.9214289999999998</c:v>
                </c:pt>
                <c:pt idx="11319">
                  <c:v>2.920852</c:v>
                </c:pt>
                <c:pt idx="11320">
                  <c:v>2.9179909999999998</c:v>
                </c:pt>
                <c:pt idx="11321">
                  <c:v>2.9200110000000001</c:v>
                </c:pt>
                <c:pt idx="11322">
                  <c:v>2.921862</c:v>
                </c:pt>
                <c:pt idx="11323">
                  <c:v>2.9204189999999999</c:v>
                </c:pt>
                <c:pt idx="11324">
                  <c:v>2.922078</c:v>
                </c:pt>
                <c:pt idx="11325">
                  <c:v>2.9336180000000001</c:v>
                </c:pt>
                <c:pt idx="11326">
                  <c:v>2.9466239999999999</c:v>
                </c:pt>
                <c:pt idx="11327">
                  <c:v>2.9416229999999999</c:v>
                </c:pt>
                <c:pt idx="11328">
                  <c:v>2.9432100000000001</c:v>
                </c:pt>
                <c:pt idx="11329">
                  <c:v>2.93845</c:v>
                </c:pt>
                <c:pt idx="11330">
                  <c:v>2.9330409999999998</c:v>
                </c:pt>
                <c:pt idx="11331">
                  <c:v>2.9265979999999998</c:v>
                </c:pt>
                <c:pt idx="11332">
                  <c:v>2.9192900000000002</c:v>
                </c:pt>
                <c:pt idx="11333">
                  <c:v>2.9212609999999999</c:v>
                </c:pt>
                <c:pt idx="11334">
                  <c:v>2.9253960000000001</c:v>
                </c:pt>
                <c:pt idx="11335">
                  <c:v>2.9276800000000001</c:v>
                </c:pt>
                <c:pt idx="11336">
                  <c:v>2.922415</c:v>
                </c:pt>
                <c:pt idx="11337">
                  <c:v>2.9197220000000002</c:v>
                </c:pt>
                <c:pt idx="11338">
                  <c:v>2.913087</c:v>
                </c:pt>
                <c:pt idx="11339">
                  <c:v>2.9163570000000001</c:v>
                </c:pt>
                <c:pt idx="11340">
                  <c:v>2.920299</c:v>
                </c:pt>
                <c:pt idx="11341">
                  <c:v>2.921357</c:v>
                </c:pt>
                <c:pt idx="11342">
                  <c:v>2.9215010000000001</c:v>
                </c:pt>
                <c:pt idx="11343">
                  <c:v>2.9259970000000002</c:v>
                </c:pt>
                <c:pt idx="11344">
                  <c:v>2.9296030000000002</c:v>
                </c:pt>
                <c:pt idx="11345">
                  <c:v>2.928906</c:v>
                </c:pt>
                <c:pt idx="11346">
                  <c:v>2.9249390000000002</c:v>
                </c:pt>
                <c:pt idx="11347">
                  <c:v>2.9271989999999999</c:v>
                </c:pt>
                <c:pt idx="11348">
                  <c:v>2.9274390000000001</c:v>
                </c:pt>
                <c:pt idx="11349">
                  <c:v>2.9251550000000002</c:v>
                </c:pt>
                <c:pt idx="11350">
                  <c:v>2.9264299999999999</c:v>
                </c:pt>
                <c:pt idx="11351">
                  <c:v>2.9243860000000002</c:v>
                </c:pt>
                <c:pt idx="11352">
                  <c:v>2.9253239999999998</c:v>
                </c:pt>
                <c:pt idx="11353">
                  <c:v>2.9200590000000002</c:v>
                </c:pt>
                <c:pt idx="11354">
                  <c:v>2.9191449999999999</c:v>
                </c:pt>
                <c:pt idx="11355">
                  <c:v>2.9201069999999998</c:v>
                </c:pt>
                <c:pt idx="11356">
                  <c:v>2.9195060000000002</c:v>
                </c:pt>
                <c:pt idx="11357">
                  <c:v>2.92292</c:v>
                </c:pt>
                <c:pt idx="11358">
                  <c:v>2.9249390000000002</c:v>
                </c:pt>
                <c:pt idx="11359">
                  <c:v>2.9245540000000001</c:v>
                </c:pt>
                <c:pt idx="11360">
                  <c:v>2.9306130000000001</c:v>
                </c:pt>
                <c:pt idx="11361">
                  <c:v>2.9349159999999999</c:v>
                </c:pt>
                <c:pt idx="11362">
                  <c:v>2.9333290000000001</c:v>
                </c:pt>
                <c:pt idx="11363">
                  <c:v>2.9387620000000001</c:v>
                </c:pt>
                <c:pt idx="11364">
                  <c:v>2.9411420000000001</c:v>
                </c:pt>
                <c:pt idx="11365">
                  <c:v>2.9407580000000002</c:v>
                </c:pt>
                <c:pt idx="11366">
                  <c:v>2.9394840000000002</c:v>
                </c:pt>
                <c:pt idx="11367">
                  <c:v>2.934507</c:v>
                </c:pt>
                <c:pt idx="11368">
                  <c:v>2.9365510000000001</c:v>
                </c:pt>
                <c:pt idx="11369">
                  <c:v>2.9379209999999998</c:v>
                </c:pt>
                <c:pt idx="11370">
                  <c:v>2.9349159999999999</c:v>
                </c:pt>
                <c:pt idx="11371">
                  <c:v>2.9445320000000001</c:v>
                </c:pt>
                <c:pt idx="11372">
                  <c:v>2.9650629999999998</c:v>
                </c:pt>
                <c:pt idx="11373">
                  <c:v>2.9732370000000001</c:v>
                </c:pt>
                <c:pt idx="11374">
                  <c:v>2.9719380000000002</c:v>
                </c:pt>
                <c:pt idx="11375">
                  <c:v>2.9674670000000001</c:v>
                </c:pt>
                <c:pt idx="11376">
                  <c:v>2.9467919999999999</c:v>
                </c:pt>
                <c:pt idx="11377">
                  <c:v>2.925468</c:v>
                </c:pt>
                <c:pt idx="11378">
                  <c:v>2.9071250000000002</c:v>
                </c:pt>
                <c:pt idx="11379">
                  <c:v>2.8897680000000001</c:v>
                </c:pt>
                <c:pt idx="11380">
                  <c:v>2.887508</c:v>
                </c:pt>
                <c:pt idx="11381">
                  <c:v>2.8993120000000001</c:v>
                </c:pt>
                <c:pt idx="11382">
                  <c:v>2.9068849999999999</c:v>
                </c:pt>
                <c:pt idx="11383">
                  <c:v>2.9156840000000002</c:v>
                </c:pt>
                <c:pt idx="11384">
                  <c:v>2.9192900000000002</c:v>
                </c:pt>
                <c:pt idx="11385">
                  <c:v>2.9215010000000001</c:v>
                </c:pt>
                <c:pt idx="11386">
                  <c:v>2.922078</c:v>
                </c:pt>
                <c:pt idx="11387">
                  <c:v>2.9243139999999999</c:v>
                </c:pt>
                <c:pt idx="11388">
                  <c:v>2.9274390000000001</c:v>
                </c:pt>
                <c:pt idx="11389">
                  <c:v>2.9257810000000002</c:v>
                </c:pt>
                <c:pt idx="11390">
                  <c:v>2.9250349999999998</c:v>
                </c:pt>
                <c:pt idx="11391">
                  <c:v>2.9261889999999999</c:v>
                </c:pt>
                <c:pt idx="11392">
                  <c:v>2.9284970000000001</c:v>
                </c:pt>
                <c:pt idx="11393">
                  <c:v>2.928401</c:v>
                </c:pt>
                <c:pt idx="11394">
                  <c:v>2.928617</c:v>
                </c:pt>
                <c:pt idx="11395">
                  <c:v>2.9245779999999999</c:v>
                </c:pt>
                <c:pt idx="11396">
                  <c:v>2.92191</c:v>
                </c:pt>
                <c:pt idx="11397">
                  <c:v>2.9171740000000002</c:v>
                </c:pt>
                <c:pt idx="11398">
                  <c:v>2.9160680000000001</c:v>
                </c:pt>
                <c:pt idx="11399">
                  <c:v>2.9204910000000002</c:v>
                </c:pt>
                <c:pt idx="11400">
                  <c:v>2.9247230000000002</c:v>
                </c:pt>
                <c:pt idx="11401">
                  <c:v>2.9263819999999998</c:v>
                </c:pt>
                <c:pt idx="11402">
                  <c:v>2.9253</c:v>
                </c:pt>
                <c:pt idx="11403">
                  <c:v>2.9257559999999998</c:v>
                </c:pt>
                <c:pt idx="11404">
                  <c:v>2.9277280000000001</c:v>
                </c:pt>
                <c:pt idx="11405">
                  <c:v>2.9315259999999999</c:v>
                </c:pt>
                <c:pt idx="11406">
                  <c:v>2.9318390000000001</c:v>
                </c:pt>
                <c:pt idx="11407">
                  <c:v>2.931238</c:v>
                </c:pt>
                <c:pt idx="11408">
                  <c:v>2.926742</c:v>
                </c:pt>
                <c:pt idx="11409">
                  <c:v>2.9260929999999998</c:v>
                </c:pt>
                <c:pt idx="11410">
                  <c:v>2.9258280000000001</c:v>
                </c:pt>
                <c:pt idx="11411">
                  <c:v>2.9257080000000002</c:v>
                </c:pt>
                <c:pt idx="11412">
                  <c:v>2.924458</c:v>
                </c:pt>
                <c:pt idx="11413">
                  <c:v>2.9238330000000001</c:v>
                </c:pt>
                <c:pt idx="11414">
                  <c:v>2.9207559999999999</c:v>
                </c:pt>
                <c:pt idx="11415">
                  <c:v>2.916741</c:v>
                </c:pt>
                <c:pt idx="11416">
                  <c:v>2.9123899999999998</c:v>
                </c:pt>
                <c:pt idx="11417">
                  <c:v>2.9118849999999998</c:v>
                </c:pt>
                <c:pt idx="11418">
                  <c:v>2.9158759999999999</c:v>
                </c:pt>
                <c:pt idx="11419">
                  <c:v>2.920588</c:v>
                </c:pt>
                <c:pt idx="11420">
                  <c:v>2.926069</c:v>
                </c:pt>
                <c:pt idx="11421">
                  <c:v>2.9277519999999999</c:v>
                </c:pt>
                <c:pt idx="11422">
                  <c:v>2.9264049999999999</c:v>
                </c:pt>
                <c:pt idx="11423">
                  <c:v>2.926021</c:v>
                </c:pt>
                <c:pt idx="11424">
                  <c:v>2.9269820000000002</c:v>
                </c:pt>
                <c:pt idx="11425">
                  <c:v>2.9297710000000001</c:v>
                </c:pt>
                <c:pt idx="11426">
                  <c:v>2.9306369999999999</c:v>
                </c:pt>
                <c:pt idx="11427">
                  <c:v>2.9300359999999999</c:v>
                </c:pt>
                <c:pt idx="11428">
                  <c:v>2.926358</c:v>
                </c:pt>
                <c:pt idx="11429">
                  <c:v>2.9194339999999999</c:v>
                </c:pt>
                <c:pt idx="11430">
                  <c:v>2.9160919999999999</c:v>
                </c:pt>
                <c:pt idx="11431">
                  <c:v>2.9201549999999998</c:v>
                </c:pt>
                <c:pt idx="11432">
                  <c:v>2.9201790000000001</c:v>
                </c:pt>
                <c:pt idx="11433">
                  <c:v>2.9199630000000001</c:v>
                </c:pt>
                <c:pt idx="11434">
                  <c:v>2.9149620000000001</c:v>
                </c:pt>
                <c:pt idx="11435">
                  <c:v>2.908255</c:v>
                </c:pt>
                <c:pt idx="11436">
                  <c:v>2.9078940000000002</c:v>
                </c:pt>
                <c:pt idx="11437">
                  <c:v>2.9045770000000002</c:v>
                </c:pt>
                <c:pt idx="11438">
                  <c:v>2.9019080000000002</c:v>
                </c:pt>
                <c:pt idx="11439">
                  <c:v>2.9054419999999999</c:v>
                </c:pt>
                <c:pt idx="11440">
                  <c:v>2.9192170000000002</c:v>
                </c:pt>
                <c:pt idx="11441">
                  <c:v>2.9251070000000001</c:v>
                </c:pt>
                <c:pt idx="11442">
                  <c:v>2.9304679999999999</c:v>
                </c:pt>
                <c:pt idx="11443">
                  <c:v>2.9352520000000002</c:v>
                </c:pt>
                <c:pt idx="11444">
                  <c:v>2.934123</c:v>
                </c:pt>
                <c:pt idx="11445">
                  <c:v>2.9240979999999999</c:v>
                </c:pt>
                <c:pt idx="11446">
                  <c:v>2.9228719999999999</c:v>
                </c:pt>
                <c:pt idx="11447">
                  <c:v>2.932007</c:v>
                </c:pt>
                <c:pt idx="11448">
                  <c:v>2.9306130000000001</c:v>
                </c:pt>
                <c:pt idx="11449">
                  <c:v>2.9205399999999999</c:v>
                </c:pt>
                <c:pt idx="11450">
                  <c:v>2.918015</c:v>
                </c:pt>
                <c:pt idx="11451">
                  <c:v>2.91703</c:v>
                </c:pt>
                <c:pt idx="11452">
                  <c:v>2.9170060000000002</c:v>
                </c:pt>
                <c:pt idx="11453">
                  <c:v>2.918857</c:v>
                </c:pt>
                <c:pt idx="11454">
                  <c:v>2.9167890000000001</c:v>
                </c:pt>
                <c:pt idx="11455">
                  <c:v>2.9150580000000001</c:v>
                </c:pt>
                <c:pt idx="11456">
                  <c:v>2.9145539999999999</c:v>
                </c:pt>
                <c:pt idx="11457">
                  <c:v>2.9150580000000001</c:v>
                </c:pt>
                <c:pt idx="11458">
                  <c:v>2.9189769999999999</c:v>
                </c:pt>
                <c:pt idx="11459">
                  <c:v>2.9257810000000002</c:v>
                </c:pt>
                <c:pt idx="11460">
                  <c:v>2.9331849999999999</c:v>
                </c:pt>
                <c:pt idx="11461">
                  <c:v>2.928906</c:v>
                </c:pt>
                <c:pt idx="11462">
                  <c:v>2.922199</c:v>
                </c:pt>
                <c:pt idx="11463">
                  <c:v>2.9190489999999998</c:v>
                </c:pt>
                <c:pt idx="11464">
                  <c:v>2.9177749999999998</c:v>
                </c:pt>
                <c:pt idx="11465">
                  <c:v>2.918472</c:v>
                </c:pt>
                <c:pt idx="11466">
                  <c:v>2.9155630000000001</c:v>
                </c:pt>
                <c:pt idx="11467">
                  <c:v>2.9172220000000002</c:v>
                </c:pt>
                <c:pt idx="11468">
                  <c:v>2.9128949999999998</c:v>
                </c:pt>
                <c:pt idx="11469">
                  <c:v>2.9089999999999998</c:v>
                </c:pt>
                <c:pt idx="11470">
                  <c:v>2.9073169999999999</c:v>
                </c:pt>
                <c:pt idx="11471">
                  <c:v>2.9068369999999999</c:v>
                </c:pt>
                <c:pt idx="11472">
                  <c:v>2.9088080000000001</c:v>
                </c:pt>
                <c:pt idx="11473">
                  <c:v>2.9096489999999999</c:v>
                </c:pt>
                <c:pt idx="11474">
                  <c:v>2.9092889999999998</c:v>
                </c:pt>
                <c:pt idx="11475">
                  <c:v>2.9136160000000002</c:v>
                </c:pt>
                <c:pt idx="11476">
                  <c:v>2.9127990000000001</c:v>
                </c:pt>
                <c:pt idx="11477">
                  <c:v>2.912318</c:v>
                </c:pt>
                <c:pt idx="11478">
                  <c:v>2.9158520000000001</c:v>
                </c:pt>
                <c:pt idx="11479">
                  <c:v>2.919073</c:v>
                </c:pt>
                <c:pt idx="11480">
                  <c:v>2.9184480000000002</c:v>
                </c:pt>
                <c:pt idx="11481">
                  <c:v>2.9163079999999999</c:v>
                </c:pt>
                <c:pt idx="11482">
                  <c:v>2.917535</c:v>
                </c:pt>
                <c:pt idx="11483">
                  <c:v>2.9184480000000002</c:v>
                </c:pt>
                <c:pt idx="11484">
                  <c:v>2.9147460000000001</c:v>
                </c:pt>
                <c:pt idx="11485">
                  <c:v>2.916741</c:v>
                </c:pt>
                <c:pt idx="11486">
                  <c:v>2.9205399999999999</c:v>
                </c:pt>
                <c:pt idx="11487">
                  <c:v>2.9191449999999999</c:v>
                </c:pt>
                <c:pt idx="11488">
                  <c:v>2.9158520000000001</c:v>
                </c:pt>
                <c:pt idx="11489">
                  <c:v>2.9155630000000001</c:v>
                </c:pt>
                <c:pt idx="11490">
                  <c:v>2.9155389999999999</c:v>
                </c:pt>
                <c:pt idx="11491">
                  <c:v>2.9125100000000002</c:v>
                </c:pt>
                <c:pt idx="11492">
                  <c:v>2.9124379999999999</c:v>
                </c:pt>
                <c:pt idx="11493">
                  <c:v>2.9155389999999999</c:v>
                </c:pt>
                <c:pt idx="11494">
                  <c:v>2.915419</c:v>
                </c:pt>
                <c:pt idx="11495">
                  <c:v>2.9337620000000002</c:v>
                </c:pt>
                <c:pt idx="11496">
                  <c:v>2.9552779999999998</c:v>
                </c:pt>
                <c:pt idx="11497">
                  <c:v>2.963692</c:v>
                </c:pt>
                <c:pt idx="11498">
                  <c:v>2.9663849999999998</c:v>
                </c:pt>
                <c:pt idx="11499">
                  <c:v>2.9582830000000002</c:v>
                </c:pt>
                <c:pt idx="11500">
                  <c:v>2.9409740000000002</c:v>
                </c:pt>
                <c:pt idx="11501">
                  <c:v>2.9236650000000002</c:v>
                </c:pt>
                <c:pt idx="11502">
                  <c:v>2.9042400000000002</c:v>
                </c:pt>
                <c:pt idx="11503">
                  <c:v>2.8832770000000001</c:v>
                </c:pt>
                <c:pt idx="11504">
                  <c:v>2.8828680000000002</c:v>
                </c:pt>
                <c:pt idx="11505">
                  <c:v>2.9011629999999999</c:v>
                </c:pt>
                <c:pt idx="11506">
                  <c:v>2.9049130000000001</c:v>
                </c:pt>
                <c:pt idx="11507">
                  <c:v>2.9107069999999999</c:v>
                </c:pt>
                <c:pt idx="11508">
                  <c:v>2.9117649999999999</c:v>
                </c:pt>
                <c:pt idx="11509">
                  <c:v>2.9085429999999999</c:v>
                </c:pt>
                <c:pt idx="11510">
                  <c:v>2.9061880000000002</c:v>
                </c:pt>
                <c:pt idx="11511">
                  <c:v>2.9031820000000002</c:v>
                </c:pt>
                <c:pt idx="11512">
                  <c:v>2.9030619999999998</c:v>
                </c:pt>
                <c:pt idx="11513">
                  <c:v>2.9013309999999999</c:v>
                </c:pt>
                <c:pt idx="11514">
                  <c:v>2.90388</c:v>
                </c:pt>
                <c:pt idx="11515">
                  <c:v>2.9031340000000001</c:v>
                </c:pt>
                <c:pt idx="11516">
                  <c:v>2.9020760000000001</c:v>
                </c:pt>
                <c:pt idx="11517">
                  <c:v>2.9058510000000002</c:v>
                </c:pt>
                <c:pt idx="11518">
                  <c:v>2.906765</c:v>
                </c:pt>
                <c:pt idx="11519">
                  <c:v>2.9072450000000001</c:v>
                </c:pt>
                <c:pt idx="11520">
                  <c:v>2.911597</c:v>
                </c:pt>
                <c:pt idx="11521">
                  <c:v>2.9151310000000001</c:v>
                </c:pt>
                <c:pt idx="11522">
                  <c:v>2.9200590000000002</c:v>
                </c:pt>
                <c:pt idx="11523">
                  <c:v>2.9245299999999999</c:v>
                </c:pt>
                <c:pt idx="11524">
                  <c:v>2.9196019999999998</c:v>
                </c:pt>
                <c:pt idx="11525">
                  <c:v>2.91703</c:v>
                </c:pt>
                <c:pt idx="11526">
                  <c:v>2.9191449999999999</c:v>
                </c:pt>
                <c:pt idx="11527">
                  <c:v>2.91614</c:v>
                </c:pt>
                <c:pt idx="11528">
                  <c:v>2.9153709999999999</c:v>
                </c:pt>
                <c:pt idx="11529">
                  <c:v>2.9108510000000001</c:v>
                </c:pt>
                <c:pt idx="11530">
                  <c:v>2.906428</c:v>
                </c:pt>
                <c:pt idx="11531">
                  <c:v>2.903206</c:v>
                </c:pt>
                <c:pt idx="11532">
                  <c:v>2.902317</c:v>
                </c:pt>
                <c:pt idx="11533">
                  <c:v>2.9054419999999999</c:v>
                </c:pt>
                <c:pt idx="11534">
                  <c:v>2.903038</c:v>
                </c:pt>
                <c:pt idx="11535">
                  <c:v>2.9009230000000001</c:v>
                </c:pt>
                <c:pt idx="11536">
                  <c:v>2.900706</c:v>
                </c:pt>
                <c:pt idx="11537">
                  <c:v>2.9038309999999998</c:v>
                </c:pt>
                <c:pt idx="11538">
                  <c:v>2.9089999999999998</c:v>
                </c:pt>
                <c:pt idx="11539">
                  <c:v>2.9157799999999998</c:v>
                </c:pt>
                <c:pt idx="11540">
                  <c:v>2.9206599999999998</c:v>
                </c:pt>
                <c:pt idx="11541">
                  <c:v>2.9251309999999999</c:v>
                </c:pt>
                <c:pt idx="11542">
                  <c:v>2.9200110000000001</c:v>
                </c:pt>
                <c:pt idx="11543">
                  <c:v>2.9162599999999999</c:v>
                </c:pt>
                <c:pt idx="11544">
                  <c:v>2.9137840000000002</c:v>
                </c:pt>
                <c:pt idx="11545">
                  <c:v>2.912366</c:v>
                </c:pt>
                <c:pt idx="11546">
                  <c:v>2.9099140000000001</c:v>
                </c:pt>
                <c:pt idx="11547">
                  <c:v>2.912077</c:v>
                </c:pt>
                <c:pt idx="11548">
                  <c:v>2.9173659999999999</c:v>
                </c:pt>
                <c:pt idx="11549">
                  <c:v>2.912366</c:v>
                </c:pt>
                <c:pt idx="11550">
                  <c:v>2.9149620000000001</c:v>
                </c:pt>
                <c:pt idx="11551">
                  <c:v>2.924194</c:v>
                </c:pt>
                <c:pt idx="11552">
                  <c:v>2.9283769999999998</c:v>
                </c:pt>
                <c:pt idx="11553">
                  <c:v>2.9262130000000002</c:v>
                </c:pt>
                <c:pt idx="11554">
                  <c:v>2.922679</c:v>
                </c:pt>
                <c:pt idx="11555">
                  <c:v>2.914145</c:v>
                </c:pt>
                <c:pt idx="11556">
                  <c:v>2.9039519999999999</c:v>
                </c:pt>
                <c:pt idx="11557">
                  <c:v>2.901259</c:v>
                </c:pt>
                <c:pt idx="11558">
                  <c:v>2.9000089999999998</c:v>
                </c:pt>
                <c:pt idx="11559">
                  <c:v>2.8991199999999999</c:v>
                </c:pt>
                <c:pt idx="11560">
                  <c:v>2.895994</c:v>
                </c:pt>
                <c:pt idx="11561">
                  <c:v>2.8907539999999998</c:v>
                </c:pt>
                <c:pt idx="11562">
                  <c:v>2.895489</c:v>
                </c:pt>
                <c:pt idx="11563">
                  <c:v>2.8962590000000001</c:v>
                </c:pt>
                <c:pt idx="11564">
                  <c:v>2.8987590000000001</c:v>
                </c:pt>
                <c:pt idx="11565">
                  <c:v>2.9021729999999999</c:v>
                </c:pt>
                <c:pt idx="11566">
                  <c:v>2.9087360000000002</c:v>
                </c:pt>
                <c:pt idx="11567">
                  <c:v>2.9049610000000001</c:v>
                </c:pt>
                <c:pt idx="11568">
                  <c:v>2.902269</c:v>
                </c:pt>
                <c:pt idx="11569">
                  <c:v>2.9015240000000002</c:v>
                </c:pt>
                <c:pt idx="11570">
                  <c:v>2.9040240000000002</c:v>
                </c:pt>
                <c:pt idx="11571">
                  <c:v>2.9036149999999998</c:v>
                </c:pt>
                <c:pt idx="11572">
                  <c:v>2.8989750000000001</c:v>
                </c:pt>
                <c:pt idx="11573">
                  <c:v>2.8994800000000001</c:v>
                </c:pt>
                <c:pt idx="11574">
                  <c:v>2.9081109999999999</c:v>
                </c:pt>
                <c:pt idx="11575">
                  <c:v>2.9259970000000002</c:v>
                </c:pt>
                <c:pt idx="11576">
                  <c:v>2.9511910000000001</c:v>
                </c:pt>
                <c:pt idx="11577">
                  <c:v>2.9583550000000001</c:v>
                </c:pt>
                <c:pt idx="11578">
                  <c:v>2.9594610000000001</c:v>
                </c:pt>
                <c:pt idx="11579">
                  <c:v>2.9518399999999998</c:v>
                </c:pt>
                <c:pt idx="11580">
                  <c:v>2.936118</c:v>
                </c:pt>
                <c:pt idx="11581">
                  <c:v>2.9216220000000002</c:v>
                </c:pt>
                <c:pt idx="11582">
                  <c:v>2.897389</c:v>
                </c:pt>
                <c:pt idx="11583">
                  <c:v>2.866857</c:v>
                </c:pt>
                <c:pt idx="11584">
                  <c:v>2.858034</c:v>
                </c:pt>
                <c:pt idx="11585">
                  <c:v>2.8695979999999999</c:v>
                </c:pt>
                <c:pt idx="11586">
                  <c:v>2.8767140000000002</c:v>
                </c:pt>
                <c:pt idx="11587">
                  <c:v>2.8840460000000001</c:v>
                </c:pt>
                <c:pt idx="11588">
                  <c:v>2.8912819999999999</c:v>
                </c:pt>
                <c:pt idx="11589">
                  <c:v>2.8940950000000001</c:v>
                </c:pt>
                <c:pt idx="11590">
                  <c:v>2.8965709999999998</c:v>
                </c:pt>
                <c:pt idx="11591">
                  <c:v>2.899143</c:v>
                </c:pt>
                <c:pt idx="11592">
                  <c:v>2.9058510000000002</c:v>
                </c:pt>
                <c:pt idx="11593">
                  <c:v>2.906765</c:v>
                </c:pt>
                <c:pt idx="11594">
                  <c:v>2.9041920000000001</c:v>
                </c:pt>
                <c:pt idx="11595">
                  <c:v>2.9034710000000001</c:v>
                </c:pt>
                <c:pt idx="11596">
                  <c:v>2.9001769999999998</c:v>
                </c:pt>
                <c:pt idx="11597">
                  <c:v>2.9035190000000002</c:v>
                </c:pt>
                <c:pt idx="11598">
                  <c:v>2.9077259999999998</c:v>
                </c:pt>
                <c:pt idx="11599">
                  <c:v>2.9064999999999999</c:v>
                </c:pt>
                <c:pt idx="11600">
                  <c:v>2.9013070000000001</c:v>
                </c:pt>
                <c:pt idx="11601">
                  <c:v>2.8996970000000002</c:v>
                </c:pt>
                <c:pt idx="11602">
                  <c:v>2.8963070000000002</c:v>
                </c:pt>
                <c:pt idx="11603">
                  <c:v>2.8895270000000002</c:v>
                </c:pt>
                <c:pt idx="11604">
                  <c:v>2.8927489999999998</c:v>
                </c:pt>
                <c:pt idx="11605">
                  <c:v>2.8981819999999998</c:v>
                </c:pt>
                <c:pt idx="11606">
                  <c:v>2.9013070000000001</c:v>
                </c:pt>
                <c:pt idx="11607">
                  <c:v>2.9043600000000001</c:v>
                </c:pt>
                <c:pt idx="11608">
                  <c:v>2.9141689999999998</c:v>
                </c:pt>
                <c:pt idx="11609">
                  <c:v>2.917583</c:v>
                </c:pt>
                <c:pt idx="11610">
                  <c:v>2.922415</c:v>
                </c:pt>
                <c:pt idx="11611">
                  <c:v>2.918304</c:v>
                </c:pt>
                <c:pt idx="11612">
                  <c:v>2.9158279999999999</c:v>
                </c:pt>
                <c:pt idx="11613">
                  <c:v>2.9091930000000001</c:v>
                </c:pt>
                <c:pt idx="11614">
                  <c:v>2.9041199999999998</c:v>
                </c:pt>
                <c:pt idx="11615">
                  <c:v>2.9107789999999998</c:v>
                </c:pt>
                <c:pt idx="11616">
                  <c:v>2.913592</c:v>
                </c:pt>
                <c:pt idx="11617">
                  <c:v>2.9138799999999998</c:v>
                </c:pt>
                <c:pt idx="11618">
                  <c:v>2.912534</c:v>
                </c:pt>
                <c:pt idx="11619">
                  <c:v>2.9075579999999999</c:v>
                </c:pt>
                <c:pt idx="11620">
                  <c:v>2.9035190000000002</c:v>
                </c:pt>
                <c:pt idx="11621">
                  <c:v>2.903759</c:v>
                </c:pt>
                <c:pt idx="11622">
                  <c:v>2.904601</c:v>
                </c:pt>
                <c:pt idx="11623">
                  <c:v>2.9034710000000001</c:v>
                </c:pt>
                <c:pt idx="11624">
                  <c:v>2.903375</c:v>
                </c:pt>
                <c:pt idx="11625">
                  <c:v>2.9013789999999999</c:v>
                </c:pt>
                <c:pt idx="11626">
                  <c:v>2.9008980000000002</c:v>
                </c:pt>
                <c:pt idx="11627">
                  <c:v>2.9009469999999999</c:v>
                </c:pt>
                <c:pt idx="11628">
                  <c:v>2.9007779999999999</c:v>
                </c:pt>
                <c:pt idx="11629">
                  <c:v>2.8994800000000001</c:v>
                </c:pt>
                <c:pt idx="11630">
                  <c:v>2.902101</c:v>
                </c:pt>
                <c:pt idx="11631">
                  <c:v>2.9077980000000001</c:v>
                </c:pt>
                <c:pt idx="11632">
                  <c:v>2.9065479999999999</c:v>
                </c:pt>
                <c:pt idx="11633">
                  <c:v>2.9049849999999999</c:v>
                </c:pt>
                <c:pt idx="11634">
                  <c:v>2.9039030000000001</c:v>
                </c:pt>
                <c:pt idx="11635">
                  <c:v>2.9058989999999998</c:v>
                </c:pt>
                <c:pt idx="11636">
                  <c:v>2.9095049999999998</c:v>
                </c:pt>
                <c:pt idx="11637">
                  <c:v>2.9090959999999999</c:v>
                </c:pt>
                <c:pt idx="11638">
                  <c:v>2.9066920000000001</c:v>
                </c:pt>
                <c:pt idx="11639">
                  <c:v>2.9047689999999999</c:v>
                </c:pt>
                <c:pt idx="11640">
                  <c:v>2.9031099999999999</c:v>
                </c:pt>
                <c:pt idx="11641">
                  <c:v>2.9015960000000001</c:v>
                </c:pt>
                <c:pt idx="11642">
                  <c:v>2.9026779999999999</c:v>
                </c:pt>
                <c:pt idx="11643">
                  <c:v>2.9000569999999999</c:v>
                </c:pt>
                <c:pt idx="11644">
                  <c:v>2.897869</c:v>
                </c:pt>
                <c:pt idx="11645">
                  <c:v>2.8959220000000001</c:v>
                </c:pt>
                <c:pt idx="11646">
                  <c:v>2.896547</c:v>
                </c:pt>
                <c:pt idx="11647">
                  <c:v>2.8999609999999998</c:v>
                </c:pt>
                <c:pt idx="11648">
                  <c:v>2.9008509999999998</c:v>
                </c:pt>
                <c:pt idx="11649">
                  <c:v>2.9031340000000001</c:v>
                </c:pt>
                <c:pt idx="11650">
                  <c:v>2.8990960000000001</c:v>
                </c:pt>
                <c:pt idx="11651">
                  <c:v>2.9028700000000001</c:v>
                </c:pt>
                <c:pt idx="11652">
                  <c:v>2.9057309999999998</c:v>
                </c:pt>
                <c:pt idx="11653">
                  <c:v>2.9013789999999999</c:v>
                </c:pt>
                <c:pt idx="11654">
                  <c:v>2.9043839999999999</c:v>
                </c:pt>
                <c:pt idx="11655">
                  <c:v>2.9077500000000001</c:v>
                </c:pt>
                <c:pt idx="11656">
                  <c:v>2.8927010000000002</c:v>
                </c:pt>
                <c:pt idx="11657">
                  <c:v>2.9031579999999999</c:v>
                </c:pt>
                <c:pt idx="11658">
                  <c:v>2.9144570000000001</c:v>
                </c:pt>
                <c:pt idx="11659">
                  <c:v>2.9108749999999999</c:v>
                </c:pt>
                <c:pt idx="11660">
                  <c:v>2.9052020000000001</c:v>
                </c:pt>
                <c:pt idx="11661">
                  <c:v>2.9016920000000002</c:v>
                </c:pt>
                <c:pt idx="11662">
                  <c:v>2.898663</c:v>
                </c:pt>
                <c:pt idx="11663">
                  <c:v>2.8996970000000002</c:v>
                </c:pt>
                <c:pt idx="11664">
                  <c:v>2.8981819999999998</c:v>
                </c:pt>
                <c:pt idx="11665">
                  <c:v>2.8973409999999999</c:v>
                </c:pt>
                <c:pt idx="11666">
                  <c:v>2.893494</c:v>
                </c:pt>
                <c:pt idx="11667">
                  <c:v>2.8910420000000001</c:v>
                </c:pt>
                <c:pt idx="11668">
                  <c:v>2.8907769999999999</c:v>
                </c:pt>
                <c:pt idx="11669">
                  <c:v>2.8979900000000001</c:v>
                </c:pt>
                <c:pt idx="11670">
                  <c:v>2.9005860000000001</c:v>
                </c:pt>
                <c:pt idx="11671">
                  <c:v>2.8960180000000002</c:v>
                </c:pt>
                <c:pt idx="11672">
                  <c:v>2.8944559999999999</c:v>
                </c:pt>
                <c:pt idx="11673">
                  <c:v>2.8950089999999999</c:v>
                </c:pt>
                <c:pt idx="11674">
                  <c:v>2.8919069999999998</c:v>
                </c:pt>
                <c:pt idx="11675">
                  <c:v>2.8874119999999999</c:v>
                </c:pt>
                <c:pt idx="11676">
                  <c:v>2.8805360000000002</c:v>
                </c:pt>
                <c:pt idx="11677">
                  <c:v>2.8802479999999999</c:v>
                </c:pt>
                <c:pt idx="11678">
                  <c:v>2.8816419999999998</c:v>
                </c:pt>
                <c:pt idx="11679">
                  <c:v>2.8832049999999998</c:v>
                </c:pt>
                <c:pt idx="11680">
                  <c:v>2.8875320000000002</c:v>
                </c:pt>
                <c:pt idx="11681">
                  <c:v>2.8927010000000002</c:v>
                </c:pt>
                <c:pt idx="11682">
                  <c:v>2.9039280000000001</c:v>
                </c:pt>
                <c:pt idx="11683">
                  <c:v>2.908423</c:v>
                </c:pt>
                <c:pt idx="11684">
                  <c:v>2.9106109999999998</c:v>
                </c:pt>
                <c:pt idx="11685">
                  <c:v>2.9054899999999999</c:v>
                </c:pt>
                <c:pt idx="11686">
                  <c:v>2.8949600000000002</c:v>
                </c:pt>
                <c:pt idx="11687">
                  <c:v>2.888566</c:v>
                </c:pt>
                <c:pt idx="11688">
                  <c:v>2.8810889999999998</c:v>
                </c:pt>
                <c:pt idx="11689">
                  <c:v>2.882676</c:v>
                </c:pt>
                <c:pt idx="11690">
                  <c:v>2.878517</c:v>
                </c:pt>
                <c:pt idx="11691">
                  <c:v>2.8763049999999999</c:v>
                </c:pt>
                <c:pt idx="11692">
                  <c:v>2.8770739999999999</c:v>
                </c:pt>
                <c:pt idx="11693">
                  <c:v>2.884166</c:v>
                </c:pt>
                <c:pt idx="11694">
                  <c:v>2.889888</c:v>
                </c:pt>
                <c:pt idx="11695">
                  <c:v>2.8889740000000002</c:v>
                </c:pt>
                <c:pt idx="11696">
                  <c:v>2.884887</c:v>
                </c:pt>
                <c:pt idx="11697">
                  <c:v>2.8840460000000001</c:v>
                </c:pt>
                <c:pt idx="11698">
                  <c:v>2.8870269999999998</c:v>
                </c:pt>
                <c:pt idx="11699">
                  <c:v>2.8909220000000002</c:v>
                </c:pt>
                <c:pt idx="11700">
                  <c:v>2.8900800000000002</c:v>
                </c:pt>
                <c:pt idx="11701">
                  <c:v>2.889551</c:v>
                </c:pt>
                <c:pt idx="11702">
                  <c:v>2.887772</c:v>
                </c:pt>
                <c:pt idx="11703">
                  <c:v>2.8869790000000002</c:v>
                </c:pt>
                <c:pt idx="11704">
                  <c:v>2.896042</c:v>
                </c:pt>
                <c:pt idx="11705">
                  <c:v>2.8951769999999999</c:v>
                </c:pt>
                <c:pt idx="11706">
                  <c:v>2.895537</c:v>
                </c:pt>
                <c:pt idx="11707">
                  <c:v>2.8965709999999998</c:v>
                </c:pt>
                <c:pt idx="11708">
                  <c:v>2.895778</c:v>
                </c:pt>
                <c:pt idx="11709">
                  <c:v>2.8929170000000002</c:v>
                </c:pt>
                <c:pt idx="11710">
                  <c:v>2.8933979999999999</c:v>
                </c:pt>
                <c:pt idx="11711">
                  <c:v>2.8970039999999999</c:v>
                </c:pt>
                <c:pt idx="11712">
                  <c:v>2.8973409999999999</c:v>
                </c:pt>
                <c:pt idx="11713">
                  <c:v>2.9022209999999999</c:v>
                </c:pt>
                <c:pt idx="11714">
                  <c:v>2.9010910000000001</c:v>
                </c:pt>
                <c:pt idx="11715">
                  <c:v>2.8952249999999999</c:v>
                </c:pt>
                <c:pt idx="11716">
                  <c:v>2.8941189999999999</c:v>
                </c:pt>
                <c:pt idx="11717">
                  <c:v>2.8971960000000001</c:v>
                </c:pt>
                <c:pt idx="11718">
                  <c:v>2.899985</c:v>
                </c:pt>
                <c:pt idx="11719">
                  <c:v>2.8951289999999998</c:v>
                </c:pt>
                <c:pt idx="11720">
                  <c:v>2.8920759999999999</c:v>
                </c:pt>
                <c:pt idx="11721">
                  <c:v>2.8908499999999999</c:v>
                </c:pt>
                <c:pt idx="11722">
                  <c:v>2.8899599999999999</c:v>
                </c:pt>
                <c:pt idx="11723">
                  <c:v>2.8889740000000002</c:v>
                </c:pt>
                <c:pt idx="11724">
                  <c:v>2.8907289999999999</c:v>
                </c:pt>
                <c:pt idx="11725">
                  <c:v>2.892725</c:v>
                </c:pt>
                <c:pt idx="11726">
                  <c:v>2.8954409999999999</c:v>
                </c:pt>
                <c:pt idx="11727">
                  <c:v>2.8937339999999998</c:v>
                </c:pt>
                <c:pt idx="11728">
                  <c:v>2.888566</c:v>
                </c:pt>
                <c:pt idx="11729">
                  <c:v>2.8863539999999999</c:v>
                </c:pt>
                <c:pt idx="11730">
                  <c:v>2.8920759999999999</c:v>
                </c:pt>
                <c:pt idx="11731">
                  <c:v>2.8979900000000001</c:v>
                </c:pt>
                <c:pt idx="11732">
                  <c:v>2.8984939999999999</c:v>
                </c:pt>
                <c:pt idx="11733">
                  <c:v>2.8941669999999999</c:v>
                </c:pt>
                <c:pt idx="11734">
                  <c:v>2.8933019999999998</c:v>
                </c:pt>
                <c:pt idx="11735">
                  <c:v>2.8950809999999998</c:v>
                </c:pt>
                <c:pt idx="11736">
                  <c:v>2.890177</c:v>
                </c:pt>
                <c:pt idx="11737">
                  <c:v>2.8902489999999998</c:v>
                </c:pt>
                <c:pt idx="11738">
                  <c:v>2.889335</c:v>
                </c:pt>
                <c:pt idx="11739">
                  <c:v>2.8905609999999999</c:v>
                </c:pt>
                <c:pt idx="11740">
                  <c:v>2.894047</c:v>
                </c:pt>
                <c:pt idx="11741">
                  <c:v>2.8934700000000002</c:v>
                </c:pt>
                <c:pt idx="11742">
                  <c:v>2.8883009999999998</c:v>
                </c:pt>
                <c:pt idx="11743">
                  <c:v>2.8830119999999999</c:v>
                </c:pt>
                <c:pt idx="11744">
                  <c:v>2.88496</c:v>
                </c:pt>
                <c:pt idx="11745">
                  <c:v>2.8843589999999999</c:v>
                </c:pt>
                <c:pt idx="11746">
                  <c:v>2.8869549999999999</c:v>
                </c:pt>
                <c:pt idx="11747">
                  <c:v>2.8881570000000001</c:v>
                </c:pt>
                <c:pt idx="11748">
                  <c:v>2.8876040000000001</c:v>
                </c:pt>
                <c:pt idx="11749">
                  <c:v>2.8888780000000001</c:v>
                </c:pt>
                <c:pt idx="11750">
                  <c:v>2.8928690000000001</c:v>
                </c:pt>
                <c:pt idx="11751">
                  <c:v>2.8971960000000001</c:v>
                </c:pt>
                <c:pt idx="11752">
                  <c:v>2.9005860000000001</c:v>
                </c:pt>
                <c:pt idx="11753">
                  <c:v>2.9016199999999999</c:v>
                </c:pt>
                <c:pt idx="11754">
                  <c:v>2.8984939999999999</c:v>
                </c:pt>
                <c:pt idx="11755">
                  <c:v>2.8892630000000001</c:v>
                </c:pt>
                <c:pt idx="11756">
                  <c:v>2.8809450000000001</c:v>
                </c:pt>
                <c:pt idx="11757">
                  <c:v>2.8778440000000001</c:v>
                </c:pt>
                <c:pt idx="11758">
                  <c:v>2.8763529999999999</c:v>
                </c:pt>
                <c:pt idx="11759">
                  <c:v>2.888061</c:v>
                </c:pt>
                <c:pt idx="11760">
                  <c:v>2.914361</c:v>
                </c:pt>
                <c:pt idx="11761">
                  <c:v>2.9321269999999999</c:v>
                </c:pt>
                <c:pt idx="11762">
                  <c:v>2.9385699999999999</c:v>
                </c:pt>
                <c:pt idx="11763">
                  <c:v>2.945999</c:v>
                </c:pt>
                <c:pt idx="11764">
                  <c:v>2.9438110000000002</c:v>
                </c:pt>
                <c:pt idx="11765">
                  <c:v>2.9266700000000001</c:v>
                </c:pt>
                <c:pt idx="11766">
                  <c:v>2.9048889999999998</c:v>
                </c:pt>
                <c:pt idx="11767">
                  <c:v>2.8826040000000002</c:v>
                </c:pt>
                <c:pt idx="11768">
                  <c:v>2.8663759999999998</c:v>
                </c:pt>
                <c:pt idx="11769">
                  <c:v>2.8752230000000001</c:v>
                </c:pt>
                <c:pt idx="11770">
                  <c:v>2.890056</c:v>
                </c:pt>
                <c:pt idx="11771">
                  <c:v>2.890441</c:v>
                </c:pt>
                <c:pt idx="11772">
                  <c:v>2.8954650000000002</c:v>
                </c:pt>
                <c:pt idx="11773">
                  <c:v>2.8903210000000001</c:v>
                </c:pt>
                <c:pt idx="11774">
                  <c:v>2.8874119999999999</c:v>
                </c:pt>
                <c:pt idx="11775">
                  <c:v>2.8922439999999998</c:v>
                </c:pt>
                <c:pt idx="11776">
                  <c:v>2.9010189999999998</c:v>
                </c:pt>
                <c:pt idx="11777">
                  <c:v>2.9029419999999999</c:v>
                </c:pt>
                <c:pt idx="11778">
                  <c:v>2.8969320000000001</c:v>
                </c:pt>
                <c:pt idx="11779">
                  <c:v>2.8888780000000001</c:v>
                </c:pt>
                <c:pt idx="11780">
                  <c:v>2.887508</c:v>
                </c:pt>
                <c:pt idx="11781">
                  <c:v>2.8770259999999999</c:v>
                </c:pt>
                <c:pt idx="11782">
                  <c:v>2.875175</c:v>
                </c:pt>
                <c:pt idx="11783">
                  <c:v>2.8787569999999998</c:v>
                </c:pt>
                <c:pt idx="11784">
                  <c:v>2.881834</c:v>
                </c:pt>
                <c:pt idx="11785">
                  <c:v>2.8798149999999998</c:v>
                </c:pt>
                <c:pt idx="11786">
                  <c:v>2.8777720000000002</c:v>
                </c:pt>
                <c:pt idx="11787">
                  <c:v>2.8838539999999999</c:v>
                </c:pt>
                <c:pt idx="11788">
                  <c:v>2.8899360000000001</c:v>
                </c:pt>
                <c:pt idx="11789">
                  <c:v>2.8896000000000002</c:v>
                </c:pt>
                <c:pt idx="11790">
                  <c:v>2.891378</c:v>
                </c:pt>
                <c:pt idx="11791">
                  <c:v>2.8917389999999998</c:v>
                </c:pt>
                <c:pt idx="11792">
                  <c:v>2.8927010000000002</c:v>
                </c:pt>
                <c:pt idx="11793">
                  <c:v>2.8892630000000001</c:v>
                </c:pt>
                <c:pt idx="11794">
                  <c:v>2.8864260000000002</c:v>
                </c:pt>
                <c:pt idx="11795">
                  <c:v>2.8890709999999999</c:v>
                </c:pt>
                <c:pt idx="11796">
                  <c:v>2.8900800000000002</c:v>
                </c:pt>
                <c:pt idx="11797">
                  <c:v>2.8870749999999998</c:v>
                </c:pt>
                <c:pt idx="11798">
                  <c:v>2.8889990000000001</c:v>
                </c:pt>
                <c:pt idx="11799">
                  <c:v>2.8925809999999998</c:v>
                </c:pt>
                <c:pt idx="11800">
                  <c:v>2.8942389999999998</c:v>
                </c:pt>
                <c:pt idx="11801">
                  <c:v>2.9002970000000001</c:v>
                </c:pt>
                <c:pt idx="11802">
                  <c:v>2.905106</c:v>
                </c:pt>
                <c:pt idx="11803">
                  <c:v>2.9046249999999998</c:v>
                </c:pt>
                <c:pt idx="11804">
                  <c:v>2.8983020000000002</c:v>
                </c:pt>
                <c:pt idx="11805">
                  <c:v>2.8939750000000002</c:v>
                </c:pt>
                <c:pt idx="11806">
                  <c:v>2.897268</c:v>
                </c:pt>
                <c:pt idx="11807">
                  <c:v>2.9003459999999999</c:v>
                </c:pt>
                <c:pt idx="11808">
                  <c:v>2.900274</c:v>
                </c:pt>
                <c:pt idx="11809">
                  <c:v>2.898158</c:v>
                </c:pt>
                <c:pt idx="11810">
                  <c:v>2.8950089999999999</c:v>
                </c:pt>
                <c:pt idx="11811">
                  <c:v>2.897389</c:v>
                </c:pt>
                <c:pt idx="11812">
                  <c:v>2.8987349999999998</c:v>
                </c:pt>
                <c:pt idx="11813">
                  <c:v>2.899216</c:v>
                </c:pt>
                <c:pt idx="11814">
                  <c:v>2.8998409999999999</c:v>
                </c:pt>
                <c:pt idx="11815">
                  <c:v>2.89811</c:v>
                </c:pt>
                <c:pt idx="11816">
                  <c:v>2.8960910000000002</c:v>
                </c:pt>
                <c:pt idx="11817">
                  <c:v>2.892725</c:v>
                </c:pt>
                <c:pt idx="11818">
                  <c:v>2.8888060000000002</c:v>
                </c:pt>
                <c:pt idx="11819">
                  <c:v>2.8883730000000001</c:v>
                </c:pt>
                <c:pt idx="11820">
                  <c:v>2.8907769999999999</c:v>
                </c:pt>
                <c:pt idx="11821">
                  <c:v>2.8918590000000002</c:v>
                </c:pt>
                <c:pt idx="11822">
                  <c:v>2.8952490000000002</c:v>
                </c:pt>
                <c:pt idx="11823">
                  <c:v>2.8936860000000002</c:v>
                </c:pt>
                <c:pt idx="11824">
                  <c:v>2.8924840000000001</c:v>
                </c:pt>
                <c:pt idx="11825">
                  <c:v>2.8916189999999999</c:v>
                </c:pt>
                <c:pt idx="11826">
                  <c:v>2.8935659999999999</c:v>
                </c:pt>
                <c:pt idx="11827">
                  <c:v>2.8926050000000001</c:v>
                </c:pt>
                <c:pt idx="11828">
                  <c:v>2.8907769999999999</c:v>
                </c:pt>
                <c:pt idx="11829">
                  <c:v>2.8991920000000002</c:v>
                </c:pt>
                <c:pt idx="11830">
                  <c:v>2.9076059999999999</c:v>
                </c:pt>
                <c:pt idx="11831">
                  <c:v>2.9076300000000002</c:v>
                </c:pt>
                <c:pt idx="11832">
                  <c:v>2.9058989999999998</c:v>
                </c:pt>
                <c:pt idx="11833">
                  <c:v>2.9001769999999998</c:v>
                </c:pt>
                <c:pt idx="11834">
                  <c:v>2.8964509999999999</c:v>
                </c:pt>
                <c:pt idx="11835">
                  <c:v>2.8919790000000001</c:v>
                </c:pt>
                <c:pt idx="11836">
                  <c:v>2.8850560000000001</c:v>
                </c:pt>
                <c:pt idx="11837">
                  <c:v>2.8853680000000002</c:v>
                </c:pt>
                <c:pt idx="11838">
                  <c:v>2.889046</c:v>
                </c:pt>
                <c:pt idx="11839">
                  <c:v>2.8915470000000001</c:v>
                </c:pt>
                <c:pt idx="11840">
                  <c:v>2.8922439999999998</c:v>
                </c:pt>
                <c:pt idx="11841">
                  <c:v>2.8933019999999998</c:v>
                </c:pt>
                <c:pt idx="11842">
                  <c:v>2.8936139999999999</c:v>
                </c:pt>
                <c:pt idx="11843">
                  <c:v>2.8945280000000002</c:v>
                </c:pt>
                <c:pt idx="11844">
                  <c:v>2.8959459999999999</c:v>
                </c:pt>
                <c:pt idx="11845">
                  <c:v>2.8927489999999998</c:v>
                </c:pt>
                <c:pt idx="11846">
                  <c:v>2.8959700000000002</c:v>
                </c:pt>
                <c:pt idx="11847">
                  <c:v>2.8978449999999998</c:v>
                </c:pt>
                <c:pt idx="11848">
                  <c:v>2.8994559999999998</c:v>
                </c:pt>
                <c:pt idx="11849">
                  <c:v>2.8974129999999998</c:v>
                </c:pt>
                <c:pt idx="11850">
                  <c:v>2.8952490000000002</c:v>
                </c:pt>
                <c:pt idx="11851">
                  <c:v>2.8949120000000002</c:v>
                </c:pt>
                <c:pt idx="11852">
                  <c:v>2.8926769999999999</c:v>
                </c:pt>
                <c:pt idx="11853">
                  <c:v>2.8958020000000002</c:v>
                </c:pt>
                <c:pt idx="11854">
                  <c:v>2.898374</c:v>
                </c:pt>
                <c:pt idx="11855">
                  <c:v>2.8959700000000002</c:v>
                </c:pt>
                <c:pt idx="11856">
                  <c:v>2.8913060000000002</c:v>
                </c:pt>
                <c:pt idx="11857">
                  <c:v>2.8879169999999998</c:v>
                </c:pt>
                <c:pt idx="11858">
                  <c:v>2.887772</c:v>
                </c:pt>
                <c:pt idx="11859">
                  <c:v>2.891378</c:v>
                </c:pt>
                <c:pt idx="11860">
                  <c:v>2.8936139999999999</c:v>
                </c:pt>
                <c:pt idx="11861">
                  <c:v>2.8973650000000002</c:v>
                </c:pt>
                <c:pt idx="11862">
                  <c:v>2.8967390000000002</c:v>
                </c:pt>
                <c:pt idx="11863">
                  <c:v>2.8966430000000001</c:v>
                </c:pt>
                <c:pt idx="11864">
                  <c:v>2.898879</c:v>
                </c:pt>
                <c:pt idx="11865">
                  <c:v>2.8979180000000002</c:v>
                </c:pt>
                <c:pt idx="11866">
                  <c:v>2.8987349999999998</c:v>
                </c:pt>
                <c:pt idx="11867">
                  <c:v>2.901475</c:v>
                </c:pt>
                <c:pt idx="11868">
                  <c:v>2.9039030000000001</c:v>
                </c:pt>
                <c:pt idx="11869">
                  <c:v>2.9039030000000001</c:v>
                </c:pt>
                <c:pt idx="11870">
                  <c:v>2.893999</c:v>
                </c:pt>
                <c:pt idx="11871">
                  <c:v>2.8926050000000001</c:v>
                </c:pt>
                <c:pt idx="11872">
                  <c:v>2.8931089999999999</c:v>
                </c:pt>
                <c:pt idx="11873">
                  <c:v>2.8947919999999998</c:v>
                </c:pt>
                <c:pt idx="11874">
                  <c:v>2.8961139999999999</c:v>
                </c:pt>
                <c:pt idx="11875">
                  <c:v>2.8960659999999998</c:v>
                </c:pt>
                <c:pt idx="11876">
                  <c:v>2.8937339999999998</c:v>
                </c:pt>
                <c:pt idx="11877">
                  <c:v>2.897268</c:v>
                </c:pt>
                <c:pt idx="11878">
                  <c:v>2.8975089999999999</c:v>
                </c:pt>
                <c:pt idx="11879">
                  <c:v>2.8887339999999999</c:v>
                </c:pt>
                <c:pt idx="11880">
                  <c:v>2.8866420000000002</c:v>
                </c:pt>
                <c:pt idx="11881">
                  <c:v>2.8877959999999998</c:v>
                </c:pt>
                <c:pt idx="11882">
                  <c:v>2.8863539999999999</c:v>
                </c:pt>
                <c:pt idx="11883">
                  <c:v>2.882387</c:v>
                </c:pt>
                <c:pt idx="11884">
                  <c:v>2.8848400000000001</c:v>
                </c:pt>
                <c:pt idx="11885">
                  <c:v>2.8933979999999999</c:v>
                </c:pt>
                <c:pt idx="11886">
                  <c:v>2.8972920000000002</c:v>
                </c:pt>
                <c:pt idx="11887">
                  <c:v>2.9001769999999998</c:v>
                </c:pt>
                <c:pt idx="11888">
                  <c:v>2.9088319999999999</c:v>
                </c:pt>
                <c:pt idx="11889">
                  <c:v>2.9153709999999999</c:v>
                </c:pt>
                <c:pt idx="11890">
                  <c:v>2.9082309999999998</c:v>
                </c:pt>
                <c:pt idx="11891">
                  <c:v>2.901475</c:v>
                </c:pt>
                <c:pt idx="11892">
                  <c:v>2.9011870000000002</c:v>
                </c:pt>
                <c:pt idx="11893">
                  <c:v>2.9025569999999998</c:v>
                </c:pt>
                <c:pt idx="11894">
                  <c:v>2.9005139999999998</c:v>
                </c:pt>
                <c:pt idx="11895">
                  <c:v>2.8980619999999999</c:v>
                </c:pt>
                <c:pt idx="11896">
                  <c:v>2.9022209999999999</c:v>
                </c:pt>
                <c:pt idx="11897">
                  <c:v>2.9044569999999998</c:v>
                </c:pt>
                <c:pt idx="11898">
                  <c:v>2.9022929999999998</c:v>
                </c:pt>
                <c:pt idx="11899">
                  <c:v>2.8983979999999998</c:v>
                </c:pt>
                <c:pt idx="11900">
                  <c:v>2.897653</c:v>
                </c:pt>
                <c:pt idx="11901">
                  <c:v>2.8983020000000002</c:v>
                </c:pt>
                <c:pt idx="11902">
                  <c:v>2.900658</c:v>
                </c:pt>
                <c:pt idx="11903">
                  <c:v>2.8980860000000002</c:v>
                </c:pt>
                <c:pt idx="11904">
                  <c:v>2.9013070000000001</c:v>
                </c:pt>
                <c:pt idx="11905">
                  <c:v>2.9060429999999999</c:v>
                </c:pt>
                <c:pt idx="11906">
                  <c:v>2.905875</c:v>
                </c:pt>
                <c:pt idx="11907">
                  <c:v>2.9041440000000001</c:v>
                </c:pt>
                <c:pt idx="11908">
                  <c:v>2.9145300000000001</c:v>
                </c:pt>
                <c:pt idx="11909">
                  <c:v>2.9186640000000001</c:v>
                </c:pt>
                <c:pt idx="11910">
                  <c:v>2.9100100000000002</c:v>
                </c:pt>
                <c:pt idx="11911">
                  <c:v>2.9059949999999999</c:v>
                </c:pt>
                <c:pt idx="11912">
                  <c:v>2.9127260000000001</c:v>
                </c:pt>
                <c:pt idx="11913">
                  <c:v>2.9198909999999998</c:v>
                </c:pt>
                <c:pt idx="11914">
                  <c:v>2.9216690000000001</c:v>
                </c:pt>
                <c:pt idx="11915">
                  <c:v>2.9200110000000001</c:v>
                </c:pt>
                <c:pt idx="11916">
                  <c:v>2.916982</c:v>
                </c:pt>
                <c:pt idx="11917">
                  <c:v>2.9000569999999999</c:v>
                </c:pt>
                <c:pt idx="11918">
                  <c:v>2.8844069999999999</c:v>
                </c:pt>
                <c:pt idx="11919">
                  <c:v>2.8799109999999999</c:v>
                </c:pt>
                <c:pt idx="11920">
                  <c:v>2.8795030000000001</c:v>
                </c:pt>
                <c:pt idx="11921">
                  <c:v>2.8800309999999998</c:v>
                </c:pt>
                <c:pt idx="11922">
                  <c:v>2.88008</c:v>
                </c:pt>
                <c:pt idx="11923">
                  <c:v>2.8905609999999999</c:v>
                </c:pt>
                <c:pt idx="11924">
                  <c:v>2.9220299999999999</c:v>
                </c:pt>
                <c:pt idx="11925">
                  <c:v>2.945614</c:v>
                </c:pt>
                <c:pt idx="11926">
                  <c:v>2.9526340000000002</c:v>
                </c:pt>
                <c:pt idx="11927">
                  <c:v>2.9509750000000001</c:v>
                </c:pt>
                <c:pt idx="11928">
                  <c:v>2.9338820000000001</c:v>
                </c:pt>
                <c:pt idx="11929">
                  <c:v>2.9068610000000001</c:v>
                </c:pt>
                <c:pt idx="11930">
                  <c:v>2.8835649999999999</c:v>
                </c:pt>
                <c:pt idx="11931">
                  <c:v>2.8689249999999999</c:v>
                </c:pt>
                <c:pt idx="11932">
                  <c:v>2.868973</c:v>
                </c:pt>
                <c:pt idx="11933">
                  <c:v>2.8799109999999999</c:v>
                </c:pt>
                <c:pt idx="11934">
                  <c:v>2.8782999999999999</c:v>
                </c:pt>
                <c:pt idx="11935">
                  <c:v>2.8861620000000001</c:v>
                </c:pt>
                <c:pt idx="11936">
                  <c:v>2.8902489999999998</c:v>
                </c:pt>
                <c:pt idx="11937">
                  <c:v>2.890056</c:v>
                </c:pt>
                <c:pt idx="11938">
                  <c:v>2.8880129999999999</c:v>
                </c:pt>
                <c:pt idx="11939">
                  <c:v>2.8869069999999999</c:v>
                </c:pt>
                <c:pt idx="11940">
                  <c:v>2.8880849999999998</c:v>
                </c:pt>
                <c:pt idx="11941">
                  <c:v>2.8845269999999998</c:v>
                </c:pt>
                <c:pt idx="11942">
                  <c:v>2.8830849999999999</c:v>
                </c:pt>
                <c:pt idx="11943">
                  <c:v>2.8846949999999998</c:v>
                </c:pt>
                <c:pt idx="11944">
                  <c:v>2.8853680000000002</c:v>
                </c:pt>
                <c:pt idx="11945">
                  <c:v>2.8854639999999998</c:v>
                </c:pt>
                <c:pt idx="11946">
                  <c:v>2.8905850000000002</c:v>
                </c:pt>
                <c:pt idx="11947">
                  <c:v>2.8915950000000001</c:v>
                </c:pt>
                <c:pt idx="11948">
                  <c:v>2.8965709999999998</c:v>
                </c:pt>
                <c:pt idx="11949">
                  <c:v>2.8979900000000001</c:v>
                </c:pt>
                <c:pt idx="11950">
                  <c:v>2.90299</c:v>
                </c:pt>
                <c:pt idx="11951">
                  <c:v>2.9070049999999998</c:v>
                </c:pt>
                <c:pt idx="11952">
                  <c:v>2.9045770000000002</c:v>
                </c:pt>
                <c:pt idx="11953">
                  <c:v>2.8980139999999999</c:v>
                </c:pt>
                <c:pt idx="11954">
                  <c:v>2.8956580000000001</c:v>
                </c:pt>
                <c:pt idx="11955">
                  <c:v>2.8926530000000001</c:v>
                </c:pt>
                <c:pt idx="11956">
                  <c:v>2.8908260000000001</c:v>
                </c:pt>
                <c:pt idx="11957">
                  <c:v>2.8886620000000001</c:v>
                </c:pt>
                <c:pt idx="11958">
                  <c:v>2.8879649999999999</c:v>
                </c:pt>
                <c:pt idx="11959">
                  <c:v>2.8879410000000001</c:v>
                </c:pt>
                <c:pt idx="11960">
                  <c:v>2.889335</c:v>
                </c:pt>
                <c:pt idx="11961">
                  <c:v>2.8886859999999999</c:v>
                </c:pt>
                <c:pt idx="11962">
                  <c:v>2.8868589999999998</c:v>
                </c:pt>
                <c:pt idx="11963">
                  <c:v>2.8867630000000002</c:v>
                </c:pt>
                <c:pt idx="11964">
                  <c:v>2.888109</c:v>
                </c:pt>
                <c:pt idx="11965">
                  <c:v>2.8899599999999999</c:v>
                </c:pt>
                <c:pt idx="11966">
                  <c:v>2.8962349999999999</c:v>
                </c:pt>
                <c:pt idx="11967">
                  <c:v>2.897869</c:v>
                </c:pt>
                <c:pt idx="11968">
                  <c:v>2.8972920000000002</c:v>
                </c:pt>
                <c:pt idx="11969">
                  <c:v>2.8966430000000001</c:v>
                </c:pt>
                <c:pt idx="11970">
                  <c:v>2.8959459999999999</c:v>
                </c:pt>
                <c:pt idx="11971">
                  <c:v>2.8944559999999999</c:v>
                </c:pt>
                <c:pt idx="11972">
                  <c:v>2.8922919999999999</c:v>
                </c:pt>
                <c:pt idx="11973">
                  <c:v>2.8916430000000002</c:v>
                </c:pt>
                <c:pt idx="11974">
                  <c:v>2.8904169999999998</c:v>
                </c:pt>
                <c:pt idx="11975">
                  <c:v>2.8923160000000001</c:v>
                </c:pt>
                <c:pt idx="11976">
                  <c:v>2.8905129999999999</c:v>
                </c:pt>
                <c:pt idx="11977">
                  <c:v>2.8888539999999998</c:v>
                </c:pt>
                <c:pt idx="11978">
                  <c:v>2.8880370000000002</c:v>
                </c:pt>
                <c:pt idx="11979">
                  <c:v>2.8893110000000002</c:v>
                </c:pt>
                <c:pt idx="11980">
                  <c:v>2.8883489999999998</c:v>
                </c:pt>
                <c:pt idx="11981">
                  <c:v>2.8854890000000002</c:v>
                </c:pt>
                <c:pt idx="11982">
                  <c:v>2.8869310000000001</c:v>
                </c:pt>
                <c:pt idx="11983">
                  <c:v>2.8858489999999999</c:v>
                </c:pt>
                <c:pt idx="11984">
                  <c:v>2.8879649999999999</c:v>
                </c:pt>
                <c:pt idx="11985">
                  <c:v>2.8941910000000002</c:v>
                </c:pt>
                <c:pt idx="11986">
                  <c:v>2.8986149999999999</c:v>
                </c:pt>
                <c:pt idx="11987">
                  <c:v>2.8989509999999998</c:v>
                </c:pt>
                <c:pt idx="11988">
                  <c:v>2.8997449999999998</c:v>
                </c:pt>
                <c:pt idx="11989">
                  <c:v>2.9026779999999999</c:v>
                </c:pt>
                <c:pt idx="11990">
                  <c:v>2.900442</c:v>
                </c:pt>
                <c:pt idx="11991">
                  <c:v>2.8967390000000002</c:v>
                </c:pt>
                <c:pt idx="11992">
                  <c:v>2.8942389999999998</c:v>
                </c:pt>
                <c:pt idx="11993">
                  <c:v>2.8936139999999999</c:v>
                </c:pt>
                <c:pt idx="11994">
                  <c:v>2.8923399999999999</c:v>
                </c:pt>
                <c:pt idx="11995">
                  <c:v>2.889119</c:v>
                </c:pt>
                <c:pt idx="11996">
                  <c:v>2.8853680000000002</c:v>
                </c:pt>
                <c:pt idx="11997">
                  <c:v>2.8865219999999998</c:v>
                </c:pt>
                <c:pt idx="11998">
                  <c:v>2.888109</c:v>
                </c:pt>
                <c:pt idx="11999">
                  <c:v>2.8877959999999998</c:v>
                </c:pt>
                <c:pt idx="12000">
                  <c:v>2.887292</c:v>
                </c:pt>
                <c:pt idx="12001">
                  <c:v>2.8852479999999998</c:v>
                </c:pt>
                <c:pt idx="12002">
                  <c:v>2.8827959999999999</c:v>
                </c:pt>
                <c:pt idx="12003">
                  <c:v>2.8776269999999999</c:v>
                </c:pt>
                <c:pt idx="12004">
                  <c:v>2.878517</c:v>
                </c:pt>
                <c:pt idx="12005">
                  <c:v>2.87818</c:v>
                </c:pt>
                <c:pt idx="12006">
                  <c:v>2.8831570000000002</c:v>
                </c:pt>
                <c:pt idx="12007">
                  <c:v>2.8857529999999998</c:v>
                </c:pt>
                <c:pt idx="12008">
                  <c:v>2.8912580000000001</c:v>
                </c:pt>
                <c:pt idx="12009">
                  <c:v>2.8937339999999998</c:v>
                </c:pt>
                <c:pt idx="12010">
                  <c:v>2.8976769999999998</c:v>
                </c:pt>
                <c:pt idx="12011">
                  <c:v>2.9022209999999999</c:v>
                </c:pt>
                <c:pt idx="12012">
                  <c:v>2.90388</c:v>
                </c:pt>
                <c:pt idx="12013">
                  <c:v>2.8959700000000002</c:v>
                </c:pt>
                <c:pt idx="12014">
                  <c:v>2.8876279999999999</c:v>
                </c:pt>
                <c:pt idx="12015">
                  <c:v>2.8866179999999999</c:v>
                </c:pt>
                <c:pt idx="12016">
                  <c:v>2.890056</c:v>
                </c:pt>
                <c:pt idx="12017">
                  <c:v>2.8845990000000001</c:v>
                </c:pt>
                <c:pt idx="12018">
                  <c:v>2.8857529999999998</c:v>
                </c:pt>
                <c:pt idx="12019">
                  <c:v>2.8899119999999998</c:v>
                </c:pt>
                <c:pt idx="12020">
                  <c:v>2.883686</c:v>
                </c:pt>
                <c:pt idx="12021">
                  <c:v>2.8779880000000002</c:v>
                </c:pt>
                <c:pt idx="12022">
                  <c:v>2.874911</c:v>
                </c:pt>
                <c:pt idx="12023">
                  <c:v>2.8727469999999999</c:v>
                </c:pt>
                <c:pt idx="12024">
                  <c:v>2.8794059999999999</c:v>
                </c:pt>
                <c:pt idx="12025">
                  <c:v>2.8880370000000002</c:v>
                </c:pt>
                <c:pt idx="12026">
                  <c:v>2.8884219999999998</c:v>
                </c:pt>
                <c:pt idx="12027">
                  <c:v>2.8903210000000001</c:v>
                </c:pt>
                <c:pt idx="12028">
                  <c:v>2.8909220000000002</c:v>
                </c:pt>
                <c:pt idx="12029">
                  <c:v>2.8925809999999998</c:v>
                </c:pt>
                <c:pt idx="12030">
                  <c:v>2.8908499999999999</c:v>
                </c:pt>
                <c:pt idx="12031">
                  <c:v>2.888325</c:v>
                </c:pt>
                <c:pt idx="12032">
                  <c:v>2.8852720000000001</c:v>
                </c:pt>
                <c:pt idx="12033">
                  <c:v>2.8926769999999999</c:v>
                </c:pt>
                <c:pt idx="12034">
                  <c:v>2.8877959999999998</c:v>
                </c:pt>
                <c:pt idx="12035">
                  <c:v>2.881907</c:v>
                </c:pt>
                <c:pt idx="12036">
                  <c:v>2.8824589999999999</c:v>
                </c:pt>
                <c:pt idx="12037">
                  <c:v>2.880849</c:v>
                </c:pt>
                <c:pt idx="12038">
                  <c:v>2.88306</c:v>
                </c:pt>
                <c:pt idx="12039">
                  <c:v>2.8858009999999998</c:v>
                </c:pt>
                <c:pt idx="12040">
                  <c:v>2.8842859999999999</c:v>
                </c:pt>
                <c:pt idx="12041">
                  <c:v>2.9401570000000001</c:v>
                </c:pt>
                <c:pt idx="12042">
                  <c:v>2.9508070000000002</c:v>
                </c:pt>
                <c:pt idx="12043">
                  <c:v>2.9430420000000002</c:v>
                </c:pt>
                <c:pt idx="12044">
                  <c:v>2.9333529999999999</c:v>
                </c:pt>
                <c:pt idx="12045">
                  <c:v>2.9122219999999999</c:v>
                </c:pt>
                <c:pt idx="12046">
                  <c:v>2.8821469999999998</c:v>
                </c:pt>
                <c:pt idx="12047">
                  <c:v>2.8608470000000001</c:v>
                </c:pt>
                <c:pt idx="12048">
                  <c:v>2.8405809999999998</c:v>
                </c:pt>
                <c:pt idx="12049">
                  <c:v>2.8323109999999998</c:v>
                </c:pt>
                <c:pt idx="12050">
                  <c:v>2.8363740000000002</c:v>
                </c:pt>
                <c:pt idx="12051">
                  <c:v>2.841062</c:v>
                </c:pt>
                <c:pt idx="12052">
                  <c:v>2.8520720000000002</c:v>
                </c:pt>
                <c:pt idx="12053">
                  <c:v>2.8613040000000001</c:v>
                </c:pt>
                <c:pt idx="12054">
                  <c:v>2.8655590000000002</c:v>
                </c:pt>
                <c:pt idx="12055">
                  <c:v>2.8624100000000001</c:v>
                </c:pt>
                <c:pt idx="12056">
                  <c:v>2.867963</c:v>
                </c:pt>
                <c:pt idx="12057">
                  <c:v>2.8788049999999998</c:v>
                </c:pt>
                <c:pt idx="12058">
                  <c:v>2.8793340000000001</c:v>
                </c:pt>
                <c:pt idx="12059">
                  <c:v>2.8775789999999999</c:v>
                </c:pt>
                <c:pt idx="12060">
                  <c:v>2.8794059999999999</c:v>
                </c:pt>
                <c:pt idx="12061">
                  <c:v>2.8800309999999998</c:v>
                </c:pt>
                <c:pt idx="12062">
                  <c:v>2.8769779999999998</c:v>
                </c:pt>
                <c:pt idx="12063">
                  <c:v>2.876185</c:v>
                </c:pt>
                <c:pt idx="12064">
                  <c:v>2.8732280000000001</c:v>
                </c:pt>
                <c:pt idx="12065">
                  <c:v>2.8707760000000002</c:v>
                </c:pt>
                <c:pt idx="12066">
                  <c:v>2.8707039999999999</c:v>
                </c:pt>
                <c:pt idx="12067">
                  <c:v>2.8740209999999999</c:v>
                </c:pt>
                <c:pt idx="12068">
                  <c:v>2.8712080000000002</c:v>
                </c:pt>
                <c:pt idx="12069">
                  <c:v>2.8714490000000001</c:v>
                </c:pt>
                <c:pt idx="12070">
                  <c:v>2.86842</c:v>
                </c:pt>
                <c:pt idx="12071">
                  <c:v>2.8707039999999999</c:v>
                </c:pt>
                <c:pt idx="12072">
                  <c:v>2.8722660000000002</c:v>
                </c:pt>
                <c:pt idx="12073">
                  <c:v>2.8731080000000002</c:v>
                </c:pt>
                <c:pt idx="12074">
                  <c:v>2.8751509999999998</c:v>
                </c:pt>
                <c:pt idx="12075">
                  <c:v>2.8775309999999998</c:v>
                </c:pt>
                <c:pt idx="12076">
                  <c:v>2.878349</c:v>
                </c:pt>
                <c:pt idx="12077">
                  <c:v>2.8809209999999998</c:v>
                </c:pt>
                <c:pt idx="12078">
                  <c:v>2.8780600000000001</c:v>
                </c:pt>
                <c:pt idx="12079">
                  <c:v>2.881281</c:v>
                </c:pt>
                <c:pt idx="12080">
                  <c:v>2.881113</c:v>
                </c:pt>
                <c:pt idx="12081">
                  <c:v>2.876017</c:v>
                </c:pt>
                <c:pt idx="12082">
                  <c:v>2.8748390000000001</c:v>
                </c:pt>
                <c:pt idx="12083">
                  <c:v>2.8755600000000001</c:v>
                </c:pt>
                <c:pt idx="12084">
                  <c:v>2.875896</c:v>
                </c:pt>
                <c:pt idx="12085">
                  <c:v>2.8776269999999999</c:v>
                </c:pt>
                <c:pt idx="12086">
                  <c:v>2.881281</c:v>
                </c:pt>
                <c:pt idx="12087">
                  <c:v>2.8833009999999999</c:v>
                </c:pt>
                <c:pt idx="12088">
                  <c:v>2.8816899999999999</c:v>
                </c:pt>
                <c:pt idx="12089">
                  <c:v>2.8852720000000001</c:v>
                </c:pt>
                <c:pt idx="12090">
                  <c:v>2.8804159999999999</c:v>
                </c:pt>
                <c:pt idx="12091">
                  <c:v>2.8815940000000002</c:v>
                </c:pt>
                <c:pt idx="12092">
                  <c:v>2.882892</c:v>
                </c:pt>
                <c:pt idx="12093">
                  <c:v>2.881955</c:v>
                </c:pt>
                <c:pt idx="12094">
                  <c:v>2.8825319999999999</c:v>
                </c:pt>
                <c:pt idx="12095">
                  <c:v>2.8820030000000001</c:v>
                </c:pt>
                <c:pt idx="12096">
                  <c:v>2.8838300000000001</c:v>
                </c:pt>
                <c:pt idx="12097">
                  <c:v>2.8865940000000001</c:v>
                </c:pt>
                <c:pt idx="12098">
                  <c:v>2.8851520000000002</c:v>
                </c:pt>
                <c:pt idx="12099">
                  <c:v>2.8865940000000001</c:v>
                </c:pt>
                <c:pt idx="12100">
                  <c:v>2.882676</c:v>
                </c:pt>
                <c:pt idx="12101">
                  <c:v>2.8840940000000002</c:v>
                </c:pt>
                <c:pt idx="12102">
                  <c:v>2.8812570000000002</c:v>
                </c:pt>
                <c:pt idx="12103">
                  <c:v>2.8811849999999999</c:v>
                </c:pt>
                <c:pt idx="12104">
                  <c:v>2.88395</c:v>
                </c:pt>
                <c:pt idx="12105">
                  <c:v>2.8837579999999998</c:v>
                </c:pt>
                <c:pt idx="12106">
                  <c:v>2.880512</c:v>
                </c:pt>
                <c:pt idx="12107">
                  <c:v>2.8827959999999999</c:v>
                </c:pt>
                <c:pt idx="12108">
                  <c:v>2.8871950000000002</c:v>
                </c:pt>
                <c:pt idx="12109">
                  <c:v>2.887724</c:v>
                </c:pt>
                <c:pt idx="12110">
                  <c:v>2.887003</c:v>
                </c:pt>
                <c:pt idx="12111">
                  <c:v>2.8829639999999999</c:v>
                </c:pt>
                <c:pt idx="12112">
                  <c:v>2.878349</c:v>
                </c:pt>
                <c:pt idx="12113">
                  <c:v>2.8774109999999999</c:v>
                </c:pt>
                <c:pt idx="12114">
                  <c:v>2.876449</c:v>
                </c:pt>
                <c:pt idx="12115">
                  <c:v>2.875632</c:v>
                </c:pt>
                <c:pt idx="12116">
                  <c:v>2.8781319999999999</c:v>
                </c:pt>
                <c:pt idx="12117">
                  <c:v>2.878565</c:v>
                </c:pt>
                <c:pt idx="12118">
                  <c:v>2.8819309999999998</c:v>
                </c:pt>
                <c:pt idx="12119">
                  <c:v>2.8902730000000001</c:v>
                </c:pt>
                <c:pt idx="12120">
                  <c:v>2.8874360000000001</c:v>
                </c:pt>
                <c:pt idx="12121">
                  <c:v>2.885513</c:v>
                </c:pt>
                <c:pt idx="12122">
                  <c:v>2.8816899999999999</c:v>
                </c:pt>
                <c:pt idx="12123">
                  <c:v>2.8765450000000001</c:v>
                </c:pt>
                <c:pt idx="12124">
                  <c:v>2.8794300000000002</c:v>
                </c:pt>
                <c:pt idx="12125">
                  <c:v>2.8820030000000001</c:v>
                </c:pt>
                <c:pt idx="12126">
                  <c:v>2.8851279999999999</c:v>
                </c:pt>
                <c:pt idx="12127">
                  <c:v>2.8888780000000001</c:v>
                </c:pt>
                <c:pt idx="12128">
                  <c:v>2.8884940000000001</c:v>
                </c:pt>
                <c:pt idx="12129">
                  <c:v>2.8879890000000001</c:v>
                </c:pt>
                <c:pt idx="12130">
                  <c:v>2.8886379999999998</c:v>
                </c:pt>
                <c:pt idx="12131">
                  <c:v>2.8851520000000002</c:v>
                </c:pt>
                <c:pt idx="12132">
                  <c:v>2.8816660000000001</c:v>
                </c:pt>
                <c:pt idx="12133">
                  <c:v>2.88395</c:v>
                </c:pt>
                <c:pt idx="12134">
                  <c:v>2.8868589999999998</c:v>
                </c:pt>
                <c:pt idx="12135">
                  <c:v>2.8907289999999999</c:v>
                </c:pt>
                <c:pt idx="12136">
                  <c:v>2.8905609999999999</c:v>
                </c:pt>
                <c:pt idx="12137">
                  <c:v>2.8865219999999998</c:v>
                </c:pt>
                <c:pt idx="12138">
                  <c:v>2.8828200000000002</c:v>
                </c:pt>
                <c:pt idx="12139">
                  <c:v>2.8806319999999999</c:v>
                </c:pt>
                <c:pt idx="12140">
                  <c:v>2.878949</c:v>
                </c:pt>
                <c:pt idx="12141">
                  <c:v>2.8781319999999999</c:v>
                </c:pt>
                <c:pt idx="12142">
                  <c:v>2.8809930000000001</c:v>
                </c:pt>
                <c:pt idx="12143">
                  <c:v>2.8824350000000001</c:v>
                </c:pt>
                <c:pt idx="12144">
                  <c:v>2.8836620000000002</c:v>
                </c:pt>
                <c:pt idx="12145">
                  <c:v>2.8874599999999999</c:v>
                </c:pt>
                <c:pt idx="12146">
                  <c:v>2.8876759999999999</c:v>
                </c:pt>
                <c:pt idx="12147">
                  <c:v>2.8856329999999999</c:v>
                </c:pt>
                <c:pt idx="12148">
                  <c:v>2.8868109999999998</c:v>
                </c:pt>
                <c:pt idx="12149">
                  <c:v>2.8907050000000001</c:v>
                </c:pt>
                <c:pt idx="12150">
                  <c:v>2.8904649999999998</c:v>
                </c:pt>
                <c:pt idx="12151">
                  <c:v>2.8879890000000001</c:v>
                </c:pt>
                <c:pt idx="12152">
                  <c:v>2.8874360000000001</c:v>
                </c:pt>
                <c:pt idx="12153">
                  <c:v>2.8855369999999998</c:v>
                </c:pt>
                <c:pt idx="12154">
                  <c:v>2.8852720000000001</c:v>
                </c:pt>
                <c:pt idx="12155">
                  <c:v>2.8843589999999999</c:v>
                </c:pt>
                <c:pt idx="12156">
                  <c:v>2.8793099999999998</c:v>
                </c:pt>
                <c:pt idx="12157">
                  <c:v>2.8729879999999999</c:v>
                </c:pt>
                <c:pt idx="12158">
                  <c:v>2.872627</c:v>
                </c:pt>
                <c:pt idx="12159">
                  <c:v>2.8780359999999998</c:v>
                </c:pt>
                <c:pt idx="12160">
                  <c:v>2.8873880000000001</c:v>
                </c:pt>
                <c:pt idx="12161">
                  <c:v>2.892388</c:v>
                </c:pt>
                <c:pt idx="12162">
                  <c:v>2.8944320000000001</c:v>
                </c:pt>
                <c:pt idx="12163">
                  <c:v>2.8928210000000001</c:v>
                </c:pt>
                <c:pt idx="12164">
                  <c:v>2.8898160000000002</c:v>
                </c:pt>
                <c:pt idx="12165">
                  <c:v>2.8873160000000002</c:v>
                </c:pt>
                <c:pt idx="12166">
                  <c:v>2.8822670000000001</c:v>
                </c:pt>
                <c:pt idx="12167">
                  <c:v>2.8860899999999998</c:v>
                </c:pt>
                <c:pt idx="12168">
                  <c:v>2.917414</c:v>
                </c:pt>
                <c:pt idx="12169">
                  <c:v>2.9459019999999998</c:v>
                </c:pt>
                <c:pt idx="12170">
                  <c:v>2.9660479999999998</c:v>
                </c:pt>
                <c:pt idx="12171">
                  <c:v>2.9647739999999998</c:v>
                </c:pt>
                <c:pt idx="12172">
                  <c:v>2.9444119999999998</c:v>
                </c:pt>
                <c:pt idx="12173">
                  <c:v>2.9258769999999998</c:v>
                </c:pt>
                <c:pt idx="12174">
                  <c:v>2.9055140000000002</c:v>
                </c:pt>
                <c:pt idx="12175">
                  <c:v>2.8829880000000001</c:v>
                </c:pt>
                <c:pt idx="12176">
                  <c:v>2.8595969999999999</c:v>
                </c:pt>
                <c:pt idx="12177">
                  <c:v>2.8522409999999998</c:v>
                </c:pt>
                <c:pt idx="12178">
                  <c:v>2.8651979999999999</c:v>
                </c:pt>
                <c:pt idx="12179">
                  <c:v>2.8574090000000001</c:v>
                </c:pt>
                <c:pt idx="12180">
                  <c:v>2.863972</c:v>
                </c:pt>
                <c:pt idx="12181">
                  <c:v>2.8732760000000002</c:v>
                </c:pt>
                <c:pt idx="12182">
                  <c:v>2.8771949999999999</c:v>
                </c:pt>
                <c:pt idx="12183">
                  <c:v>2.87568</c:v>
                </c:pt>
                <c:pt idx="12184">
                  <c:v>2.8738290000000002</c:v>
                </c:pt>
                <c:pt idx="12185">
                  <c:v>2.8701509999999999</c:v>
                </c:pt>
                <c:pt idx="12186">
                  <c:v>2.8736120000000001</c:v>
                </c:pt>
                <c:pt idx="12187">
                  <c:v>2.8837579999999998</c:v>
                </c:pt>
                <c:pt idx="12188">
                  <c:v>2.8868830000000001</c:v>
                </c:pt>
                <c:pt idx="12189">
                  <c:v>2.8845510000000001</c:v>
                </c:pt>
                <c:pt idx="12190">
                  <c:v>2.8816419999999998</c:v>
                </c:pt>
                <c:pt idx="12191">
                  <c:v>2.8852720000000001</c:v>
                </c:pt>
                <c:pt idx="12192">
                  <c:v>2.8829400000000001</c:v>
                </c:pt>
                <c:pt idx="12193">
                  <c:v>2.8860410000000001</c:v>
                </c:pt>
                <c:pt idx="12194">
                  <c:v>2.8866670000000001</c:v>
                </c:pt>
                <c:pt idx="12195">
                  <c:v>2.8875799999999998</c:v>
                </c:pt>
                <c:pt idx="12196">
                  <c:v>2.8869549999999999</c:v>
                </c:pt>
                <c:pt idx="12197">
                  <c:v>2.8873639999999998</c:v>
                </c:pt>
                <c:pt idx="12198">
                  <c:v>2.884719</c:v>
                </c:pt>
                <c:pt idx="12199">
                  <c:v>2.8793820000000001</c:v>
                </c:pt>
                <c:pt idx="12200">
                  <c:v>2.88008</c:v>
                </c:pt>
                <c:pt idx="12201">
                  <c:v>2.8861620000000001</c:v>
                </c:pt>
                <c:pt idx="12202">
                  <c:v>2.886234</c:v>
                </c:pt>
                <c:pt idx="12203">
                  <c:v>2.8824830000000001</c:v>
                </c:pt>
                <c:pt idx="12204">
                  <c:v>2.8809930000000001</c:v>
                </c:pt>
                <c:pt idx="12205">
                  <c:v>2.8808729999999998</c:v>
                </c:pt>
                <c:pt idx="12206">
                  <c:v>2.883397</c:v>
                </c:pt>
                <c:pt idx="12207">
                  <c:v>2.8801030000000001</c:v>
                </c:pt>
                <c:pt idx="12208">
                  <c:v>2.8820749999999999</c:v>
                </c:pt>
                <c:pt idx="12209">
                  <c:v>2.8827479999999999</c:v>
                </c:pt>
                <c:pt idx="12210">
                  <c:v>2.8834689999999998</c:v>
                </c:pt>
                <c:pt idx="12211">
                  <c:v>2.886282</c:v>
                </c:pt>
                <c:pt idx="12212">
                  <c:v>2.8838059999999999</c:v>
                </c:pt>
                <c:pt idx="12213">
                  <c:v>2.8851520000000002</c:v>
                </c:pt>
                <c:pt idx="12214">
                  <c:v>2.8867150000000001</c:v>
                </c:pt>
                <c:pt idx="12215">
                  <c:v>2.885777</c:v>
                </c:pt>
                <c:pt idx="12216">
                  <c:v>2.8874599999999999</c:v>
                </c:pt>
                <c:pt idx="12217">
                  <c:v>2.890609</c:v>
                </c:pt>
                <c:pt idx="12218">
                  <c:v>2.8907050000000001</c:v>
                </c:pt>
                <c:pt idx="12219">
                  <c:v>2.884719</c:v>
                </c:pt>
                <c:pt idx="12220">
                  <c:v>2.8807529999999999</c:v>
                </c:pt>
                <c:pt idx="12221">
                  <c:v>2.8792140000000002</c:v>
                </c:pt>
                <c:pt idx="12222">
                  <c:v>2.880512</c:v>
                </c:pt>
                <c:pt idx="12223">
                  <c:v>2.8778920000000001</c:v>
                </c:pt>
                <c:pt idx="12224">
                  <c:v>2.872843</c:v>
                </c:pt>
                <c:pt idx="12225">
                  <c:v>2.8684440000000002</c:v>
                </c:pt>
                <c:pt idx="12226">
                  <c:v>2.8646690000000001</c:v>
                </c:pt>
                <c:pt idx="12227">
                  <c:v>2.8700540000000001</c:v>
                </c:pt>
                <c:pt idx="12228">
                  <c:v>2.8763049999999999</c:v>
                </c:pt>
                <c:pt idx="12229">
                  <c:v>2.881354</c:v>
                </c:pt>
                <c:pt idx="12230">
                  <c:v>2.8794300000000002</c:v>
                </c:pt>
                <c:pt idx="12231">
                  <c:v>2.8820269999999999</c:v>
                </c:pt>
                <c:pt idx="12232">
                  <c:v>2.8830360000000002</c:v>
                </c:pt>
                <c:pt idx="12233">
                  <c:v>2.8865940000000001</c:v>
                </c:pt>
                <c:pt idx="12234">
                  <c:v>2.8956339999999998</c:v>
                </c:pt>
                <c:pt idx="12235">
                  <c:v>2.8918590000000002</c:v>
                </c:pt>
                <c:pt idx="12236">
                  <c:v>2.8910179999999999</c:v>
                </c:pt>
                <c:pt idx="12237">
                  <c:v>2.8946239999999999</c:v>
                </c:pt>
                <c:pt idx="12238">
                  <c:v>2.8903690000000002</c:v>
                </c:pt>
                <c:pt idx="12239">
                  <c:v>2.8904169999999998</c:v>
                </c:pt>
                <c:pt idx="12240">
                  <c:v>2.887772</c:v>
                </c:pt>
                <c:pt idx="12241">
                  <c:v>2.8835649999999999</c:v>
                </c:pt>
                <c:pt idx="12242">
                  <c:v>2.8827959999999999</c:v>
                </c:pt>
                <c:pt idx="12243">
                  <c:v>2.8835649999999999</c:v>
                </c:pt>
                <c:pt idx="12244">
                  <c:v>2.8843100000000002</c:v>
                </c:pt>
                <c:pt idx="12245">
                  <c:v>2.875632</c:v>
                </c:pt>
                <c:pt idx="12246">
                  <c:v>2.867747</c:v>
                </c:pt>
                <c:pt idx="12247">
                  <c:v>2.869526</c:v>
                </c:pt>
                <c:pt idx="12248">
                  <c:v>2.873685</c:v>
                </c:pt>
                <c:pt idx="12249">
                  <c:v>2.8765209999999999</c:v>
                </c:pt>
                <c:pt idx="12250">
                  <c:v>2.8806799999999999</c:v>
                </c:pt>
                <c:pt idx="12251">
                  <c:v>2.8814739999999999</c:v>
                </c:pt>
                <c:pt idx="12252">
                  <c:v>2.8812329999999999</c:v>
                </c:pt>
                <c:pt idx="12253">
                  <c:v>2.8899599999999999</c:v>
                </c:pt>
                <c:pt idx="12254">
                  <c:v>2.894215</c:v>
                </c:pt>
                <c:pt idx="12255">
                  <c:v>2.8947919999999998</c:v>
                </c:pt>
                <c:pt idx="12256">
                  <c:v>2.8906329999999998</c:v>
                </c:pt>
                <c:pt idx="12257">
                  <c:v>2.8910420000000001</c:v>
                </c:pt>
                <c:pt idx="12258">
                  <c:v>2.888325</c:v>
                </c:pt>
                <c:pt idx="12259">
                  <c:v>2.8928449999999999</c:v>
                </c:pt>
                <c:pt idx="12260">
                  <c:v>2.9002970000000001</c:v>
                </c:pt>
                <c:pt idx="12261">
                  <c:v>2.9046729999999998</c:v>
                </c:pt>
                <c:pt idx="12262">
                  <c:v>2.8995280000000001</c:v>
                </c:pt>
                <c:pt idx="12263">
                  <c:v>2.889383</c:v>
                </c:pt>
                <c:pt idx="12264">
                  <c:v>2.8830119999999999</c:v>
                </c:pt>
                <c:pt idx="12265">
                  <c:v>2.881065</c:v>
                </c:pt>
                <c:pt idx="12266">
                  <c:v>2.8859689999999998</c:v>
                </c:pt>
                <c:pt idx="12267">
                  <c:v>2.8901279999999998</c:v>
                </c:pt>
                <c:pt idx="12268">
                  <c:v>2.886234</c:v>
                </c:pt>
                <c:pt idx="12269">
                  <c:v>2.8827720000000001</c:v>
                </c:pt>
                <c:pt idx="12270">
                  <c:v>2.8874840000000002</c:v>
                </c:pt>
                <c:pt idx="12271">
                  <c:v>2.8914019999999998</c:v>
                </c:pt>
                <c:pt idx="12272">
                  <c:v>2.8882289999999999</c:v>
                </c:pt>
                <c:pt idx="12273">
                  <c:v>2.8804880000000002</c:v>
                </c:pt>
                <c:pt idx="12274">
                  <c:v>2.8799830000000002</c:v>
                </c:pt>
                <c:pt idx="12275">
                  <c:v>2.883445</c:v>
                </c:pt>
                <c:pt idx="12276">
                  <c:v>2.8831570000000002</c:v>
                </c:pt>
                <c:pt idx="12277">
                  <c:v>2.8823629999999998</c:v>
                </c:pt>
                <c:pt idx="12278">
                  <c:v>2.8820749999999999</c:v>
                </c:pt>
                <c:pt idx="12279">
                  <c:v>2.881065</c:v>
                </c:pt>
                <c:pt idx="12280">
                  <c:v>2.878781</c:v>
                </c:pt>
                <c:pt idx="12281">
                  <c:v>2.8761369999999999</c:v>
                </c:pt>
                <c:pt idx="12282">
                  <c:v>2.8730349999999998</c:v>
                </c:pt>
                <c:pt idx="12283">
                  <c:v>2.873901</c:v>
                </c:pt>
                <c:pt idx="12284">
                  <c:v>2.8826040000000002</c:v>
                </c:pt>
                <c:pt idx="12285">
                  <c:v>2.9124379999999999</c:v>
                </c:pt>
                <c:pt idx="12286">
                  <c:v>2.9324400000000002</c:v>
                </c:pt>
                <c:pt idx="12287">
                  <c:v>2.940734</c:v>
                </c:pt>
                <c:pt idx="12288">
                  <c:v>2.941767</c:v>
                </c:pt>
                <c:pt idx="12289">
                  <c:v>2.9276800000000001</c:v>
                </c:pt>
                <c:pt idx="12290">
                  <c:v>2.9034710000000001</c:v>
                </c:pt>
                <c:pt idx="12291">
                  <c:v>2.8842379999999999</c:v>
                </c:pt>
                <c:pt idx="12292">
                  <c:v>2.8634430000000002</c:v>
                </c:pt>
                <c:pt idx="12293">
                  <c:v>2.848875</c:v>
                </c:pt>
                <c:pt idx="12294">
                  <c:v>2.851375</c:v>
                </c:pt>
                <c:pt idx="12295">
                  <c:v>2.859861</c:v>
                </c:pt>
                <c:pt idx="12296">
                  <c:v>2.8611599999999999</c:v>
                </c:pt>
                <c:pt idx="12297">
                  <c:v>2.8697659999999998</c:v>
                </c:pt>
                <c:pt idx="12298">
                  <c:v>2.8699340000000002</c:v>
                </c:pt>
                <c:pt idx="12299">
                  <c:v>2.869958</c:v>
                </c:pt>
                <c:pt idx="12300">
                  <c:v>2.8705590000000001</c:v>
                </c:pt>
                <c:pt idx="12301">
                  <c:v>2.8686600000000002</c:v>
                </c:pt>
                <c:pt idx="12302">
                  <c:v>2.8684919999999998</c:v>
                </c:pt>
                <c:pt idx="12303">
                  <c:v>2.867362</c:v>
                </c:pt>
                <c:pt idx="12304">
                  <c:v>2.8615200000000001</c:v>
                </c:pt>
                <c:pt idx="12305">
                  <c:v>2.8589959999999999</c:v>
                </c:pt>
                <c:pt idx="12306">
                  <c:v>2.8615200000000001</c:v>
                </c:pt>
                <c:pt idx="12307">
                  <c:v>2.8622169999999998</c:v>
                </c:pt>
                <c:pt idx="12308">
                  <c:v>2.866641</c:v>
                </c:pt>
                <c:pt idx="12309">
                  <c:v>2.8831090000000001</c:v>
                </c:pt>
                <c:pt idx="12310">
                  <c:v>2.88157</c:v>
                </c:pt>
                <c:pt idx="12311">
                  <c:v>2.8820749999999999</c:v>
                </c:pt>
                <c:pt idx="12312">
                  <c:v>2.8761369999999999</c:v>
                </c:pt>
                <c:pt idx="12313">
                  <c:v>2.8776269999999999</c:v>
                </c:pt>
                <c:pt idx="12314">
                  <c:v>2.8839260000000002</c:v>
                </c:pt>
                <c:pt idx="12315">
                  <c:v>2.8804880000000002</c:v>
                </c:pt>
                <c:pt idx="12316">
                  <c:v>2.8782519999999998</c:v>
                </c:pt>
                <c:pt idx="12317">
                  <c:v>2.874911</c:v>
                </c:pt>
                <c:pt idx="12318">
                  <c:v>2.876233</c:v>
                </c:pt>
                <c:pt idx="12319">
                  <c:v>2.8765450000000001</c:v>
                </c:pt>
                <c:pt idx="12320">
                  <c:v>2.8759679999999999</c:v>
                </c:pt>
                <c:pt idx="12321">
                  <c:v>2.8746700000000001</c:v>
                </c:pt>
                <c:pt idx="12322">
                  <c:v>2.872026</c:v>
                </c:pt>
                <c:pt idx="12323">
                  <c:v>2.871353</c:v>
                </c:pt>
                <c:pt idx="12324">
                  <c:v>2.8729879999999999</c:v>
                </c:pt>
                <c:pt idx="12325">
                  <c:v>2.877507</c:v>
                </c:pt>
                <c:pt idx="12326">
                  <c:v>2.8794780000000002</c:v>
                </c:pt>
                <c:pt idx="12327">
                  <c:v>2.8856090000000001</c:v>
                </c:pt>
                <c:pt idx="12328">
                  <c:v>2.8866179999999999</c:v>
                </c:pt>
                <c:pt idx="12329">
                  <c:v>2.880344</c:v>
                </c:pt>
                <c:pt idx="12330">
                  <c:v>2.8760409999999998</c:v>
                </c:pt>
                <c:pt idx="12331">
                  <c:v>2.87479</c:v>
                </c:pt>
                <c:pt idx="12332">
                  <c:v>2.880296</c:v>
                </c:pt>
                <c:pt idx="12333">
                  <c:v>2.8844789999999998</c:v>
                </c:pt>
                <c:pt idx="12334">
                  <c:v>2.8845510000000001</c:v>
                </c:pt>
                <c:pt idx="12335">
                  <c:v>2.8808250000000002</c:v>
                </c:pt>
                <c:pt idx="12336">
                  <c:v>2.8768340000000001</c:v>
                </c:pt>
                <c:pt idx="12337">
                  <c:v>2.8725309999999999</c:v>
                </c:pt>
                <c:pt idx="12338">
                  <c:v>2.8640690000000002</c:v>
                </c:pt>
                <c:pt idx="12339">
                  <c:v>2.862314</c:v>
                </c:pt>
                <c:pt idx="12340">
                  <c:v>2.8673380000000002</c:v>
                </c:pt>
                <c:pt idx="12341">
                  <c:v>2.8655590000000002</c:v>
                </c:pt>
                <c:pt idx="12342">
                  <c:v>2.8660160000000001</c:v>
                </c:pt>
                <c:pt idx="12343">
                  <c:v>2.874959</c:v>
                </c:pt>
                <c:pt idx="12344">
                  <c:v>2.8801999999999999</c:v>
                </c:pt>
                <c:pt idx="12345">
                  <c:v>2.881113</c:v>
                </c:pt>
                <c:pt idx="12346">
                  <c:v>2.8854890000000002</c:v>
                </c:pt>
                <c:pt idx="12347">
                  <c:v>2.885513</c:v>
                </c:pt>
                <c:pt idx="12348">
                  <c:v>2.8848400000000001</c:v>
                </c:pt>
                <c:pt idx="12349">
                  <c:v>2.8845990000000001</c:v>
                </c:pt>
                <c:pt idx="12350">
                  <c:v>2.883397</c:v>
                </c:pt>
                <c:pt idx="12351">
                  <c:v>2.8840699999999999</c:v>
                </c:pt>
                <c:pt idx="12352">
                  <c:v>2.8818579999999998</c:v>
                </c:pt>
                <c:pt idx="12353">
                  <c:v>2.8772180000000001</c:v>
                </c:pt>
                <c:pt idx="12354">
                  <c:v>2.8784689999999999</c:v>
                </c:pt>
                <c:pt idx="12355">
                  <c:v>2.8787090000000002</c:v>
                </c:pt>
                <c:pt idx="12356">
                  <c:v>2.8787569999999998</c:v>
                </c:pt>
                <c:pt idx="12357">
                  <c:v>2.8785889999999998</c:v>
                </c:pt>
                <c:pt idx="12358">
                  <c:v>2.877122</c:v>
                </c:pt>
                <c:pt idx="12359">
                  <c:v>2.8788290000000001</c:v>
                </c:pt>
                <c:pt idx="12360">
                  <c:v>2.882844</c:v>
                </c:pt>
                <c:pt idx="12361">
                  <c:v>2.887508</c:v>
                </c:pt>
                <c:pt idx="12362">
                  <c:v>2.8845510000000001</c:v>
                </c:pt>
                <c:pt idx="12363">
                  <c:v>2.8811610000000001</c:v>
                </c:pt>
                <c:pt idx="12364">
                  <c:v>2.8811369999999998</c:v>
                </c:pt>
                <c:pt idx="12365">
                  <c:v>2.8794780000000002</c:v>
                </c:pt>
                <c:pt idx="12366">
                  <c:v>2.8799589999999999</c:v>
                </c:pt>
                <c:pt idx="12367">
                  <c:v>2.8772669999999998</c:v>
                </c:pt>
                <c:pt idx="12368">
                  <c:v>2.875343</c:v>
                </c:pt>
                <c:pt idx="12369">
                  <c:v>2.8814500000000001</c:v>
                </c:pt>
                <c:pt idx="12370">
                  <c:v>2.884166</c:v>
                </c:pt>
                <c:pt idx="12371">
                  <c:v>2.8793579999999999</c:v>
                </c:pt>
                <c:pt idx="12372">
                  <c:v>2.874406</c:v>
                </c:pt>
                <c:pt idx="12373">
                  <c:v>2.8822670000000001</c:v>
                </c:pt>
                <c:pt idx="12374">
                  <c:v>2.8924599999999998</c:v>
                </c:pt>
                <c:pt idx="12375">
                  <c:v>2.8962829999999999</c:v>
                </c:pt>
                <c:pt idx="12376">
                  <c:v>2.9025569999999998</c:v>
                </c:pt>
                <c:pt idx="12377">
                  <c:v>2.9076780000000002</c:v>
                </c:pt>
                <c:pt idx="12378">
                  <c:v>2.9046249999999998</c:v>
                </c:pt>
                <c:pt idx="12379">
                  <c:v>2.8977490000000001</c:v>
                </c:pt>
                <c:pt idx="12380">
                  <c:v>2.9043839999999999</c:v>
                </c:pt>
                <c:pt idx="12381">
                  <c:v>2.9083990000000002</c:v>
                </c:pt>
                <c:pt idx="12382">
                  <c:v>2.9119090000000001</c:v>
                </c:pt>
                <c:pt idx="12383">
                  <c:v>2.9156840000000002</c:v>
                </c:pt>
                <c:pt idx="12384">
                  <c:v>2.9044569999999998</c:v>
                </c:pt>
                <c:pt idx="12385">
                  <c:v>2.884671</c:v>
                </c:pt>
                <c:pt idx="12386">
                  <c:v>2.8659439999999998</c:v>
                </c:pt>
                <c:pt idx="12387">
                  <c:v>2.8534670000000002</c:v>
                </c:pt>
                <c:pt idx="12388">
                  <c:v>2.8407490000000002</c:v>
                </c:pt>
                <c:pt idx="12389">
                  <c:v>2.8383449999999999</c:v>
                </c:pt>
                <c:pt idx="12390">
                  <c:v>2.8543319999999999</c:v>
                </c:pt>
                <c:pt idx="12391">
                  <c:v>2.8564720000000001</c:v>
                </c:pt>
                <c:pt idx="12392">
                  <c:v>2.862314</c:v>
                </c:pt>
                <c:pt idx="12393">
                  <c:v>2.8684919999999998</c:v>
                </c:pt>
                <c:pt idx="12394">
                  <c:v>2.869526</c:v>
                </c:pt>
                <c:pt idx="12395">
                  <c:v>2.86503</c:v>
                </c:pt>
                <c:pt idx="12396">
                  <c:v>2.8568799999999999</c:v>
                </c:pt>
                <c:pt idx="12397">
                  <c:v>2.8548849999999999</c:v>
                </c:pt>
                <c:pt idx="12398">
                  <c:v>2.8627699999999998</c:v>
                </c:pt>
                <c:pt idx="12399">
                  <c:v>2.8724829999999999</c:v>
                </c:pt>
                <c:pt idx="12400">
                  <c:v>2.872242</c:v>
                </c:pt>
                <c:pt idx="12401">
                  <c:v>2.868179</c:v>
                </c:pt>
                <c:pt idx="12402">
                  <c:v>2.8699819999999998</c:v>
                </c:pt>
                <c:pt idx="12403">
                  <c:v>2.8757760000000001</c:v>
                </c:pt>
                <c:pt idx="12404">
                  <c:v>2.8691409999999999</c:v>
                </c:pt>
                <c:pt idx="12405">
                  <c:v>2.862482</c:v>
                </c:pt>
                <c:pt idx="12406">
                  <c:v>2.865078</c:v>
                </c:pt>
                <c:pt idx="12407">
                  <c:v>2.8674819999999999</c:v>
                </c:pt>
                <c:pt idx="12408">
                  <c:v>2.8701750000000001</c:v>
                </c:pt>
                <c:pt idx="12409">
                  <c:v>2.873685</c:v>
                </c:pt>
                <c:pt idx="12410">
                  <c:v>2.8733719999999998</c:v>
                </c:pt>
                <c:pt idx="12411">
                  <c:v>2.8766180000000001</c:v>
                </c:pt>
                <c:pt idx="12412">
                  <c:v>2.8784689999999999</c:v>
                </c:pt>
                <c:pt idx="12413">
                  <c:v>2.8755600000000001</c:v>
                </c:pt>
                <c:pt idx="12414">
                  <c:v>2.8766660000000002</c:v>
                </c:pt>
                <c:pt idx="12415">
                  <c:v>2.8781080000000001</c:v>
                </c:pt>
                <c:pt idx="12416">
                  <c:v>2.87568</c:v>
                </c:pt>
                <c:pt idx="12417">
                  <c:v>2.873564</c:v>
                </c:pt>
                <c:pt idx="12418">
                  <c:v>2.8705590000000001</c:v>
                </c:pt>
                <c:pt idx="12419">
                  <c:v>2.8747180000000001</c:v>
                </c:pt>
                <c:pt idx="12420">
                  <c:v>2.8754400000000002</c:v>
                </c:pt>
                <c:pt idx="12421">
                  <c:v>2.8744540000000001</c:v>
                </c:pt>
                <c:pt idx="12422">
                  <c:v>2.871305</c:v>
                </c:pt>
                <c:pt idx="12423">
                  <c:v>2.8689249999999999</c:v>
                </c:pt>
                <c:pt idx="12424">
                  <c:v>2.8713289999999998</c:v>
                </c:pt>
                <c:pt idx="12425">
                  <c:v>2.8714970000000002</c:v>
                </c:pt>
                <c:pt idx="12426">
                  <c:v>2.8714490000000001</c:v>
                </c:pt>
                <c:pt idx="12427">
                  <c:v>2.871858</c:v>
                </c:pt>
                <c:pt idx="12428">
                  <c:v>2.87229</c:v>
                </c:pt>
                <c:pt idx="12429">
                  <c:v>2.8767140000000002</c:v>
                </c:pt>
                <c:pt idx="12430">
                  <c:v>2.8797190000000001</c:v>
                </c:pt>
                <c:pt idx="12431">
                  <c:v>2.8774350000000002</c:v>
                </c:pt>
                <c:pt idx="12432">
                  <c:v>2.8791419999999999</c:v>
                </c:pt>
                <c:pt idx="12433">
                  <c:v>2.8790939999999998</c:v>
                </c:pt>
                <c:pt idx="12434">
                  <c:v>2.874622</c:v>
                </c:pt>
                <c:pt idx="12435">
                  <c:v>2.8765450000000001</c:v>
                </c:pt>
                <c:pt idx="12436">
                  <c:v>2.877459</c:v>
                </c:pt>
                <c:pt idx="12437">
                  <c:v>2.8820030000000001</c:v>
                </c:pt>
                <c:pt idx="12438">
                  <c:v>2.8788290000000001</c:v>
                </c:pt>
                <c:pt idx="12439">
                  <c:v>2.8766180000000001</c:v>
                </c:pt>
                <c:pt idx="12440">
                  <c:v>2.8756080000000002</c:v>
                </c:pt>
                <c:pt idx="12441">
                  <c:v>2.8739970000000001</c:v>
                </c:pt>
                <c:pt idx="12442">
                  <c:v>2.8714490000000001</c:v>
                </c:pt>
                <c:pt idx="12443">
                  <c:v>2.8730600000000002</c:v>
                </c:pt>
                <c:pt idx="12444">
                  <c:v>2.8706070000000001</c:v>
                </c:pt>
                <c:pt idx="12445">
                  <c:v>2.8700060000000001</c:v>
                </c:pt>
                <c:pt idx="12446">
                  <c:v>2.872579</c:v>
                </c:pt>
                <c:pt idx="12447">
                  <c:v>2.872627</c:v>
                </c:pt>
                <c:pt idx="12448">
                  <c:v>2.8781560000000002</c:v>
                </c:pt>
                <c:pt idx="12449">
                  <c:v>2.8815460000000002</c:v>
                </c:pt>
                <c:pt idx="12450">
                  <c:v>2.8820510000000001</c:v>
                </c:pt>
                <c:pt idx="12451">
                  <c:v>2.882339</c:v>
                </c:pt>
                <c:pt idx="12452">
                  <c:v>2.8803200000000002</c:v>
                </c:pt>
                <c:pt idx="12453">
                  <c:v>2.876185</c:v>
                </c:pt>
                <c:pt idx="12454">
                  <c:v>2.8726750000000001</c:v>
                </c:pt>
                <c:pt idx="12455">
                  <c:v>2.874406</c:v>
                </c:pt>
                <c:pt idx="12456">
                  <c:v>2.871569</c:v>
                </c:pt>
                <c:pt idx="12457">
                  <c:v>2.8656790000000001</c:v>
                </c:pt>
                <c:pt idx="12458">
                  <c:v>2.8648380000000002</c:v>
                </c:pt>
                <c:pt idx="12459">
                  <c:v>2.8664719999999999</c:v>
                </c:pt>
                <c:pt idx="12460">
                  <c:v>2.8682029999999998</c:v>
                </c:pt>
                <c:pt idx="12461">
                  <c:v>2.8773149999999998</c:v>
                </c:pt>
                <c:pt idx="12462">
                  <c:v>2.881618</c:v>
                </c:pt>
                <c:pt idx="12463">
                  <c:v>2.8792620000000002</c:v>
                </c:pt>
                <c:pt idx="12464">
                  <c:v>2.882555</c:v>
                </c:pt>
                <c:pt idx="12465">
                  <c:v>2.8883730000000001</c:v>
                </c:pt>
                <c:pt idx="12466">
                  <c:v>2.882892</c:v>
                </c:pt>
                <c:pt idx="12467">
                  <c:v>2.8729390000000001</c:v>
                </c:pt>
                <c:pt idx="12468">
                  <c:v>2.8731800000000001</c:v>
                </c:pt>
                <c:pt idx="12469">
                  <c:v>2.872579</c:v>
                </c:pt>
                <c:pt idx="12470">
                  <c:v>2.8728910000000001</c:v>
                </c:pt>
                <c:pt idx="12471">
                  <c:v>2.8694060000000001</c:v>
                </c:pt>
                <c:pt idx="12472">
                  <c:v>2.8687079999999998</c:v>
                </c:pt>
                <c:pt idx="12473">
                  <c:v>2.875175</c:v>
                </c:pt>
                <c:pt idx="12474">
                  <c:v>2.8750550000000001</c:v>
                </c:pt>
                <c:pt idx="12475">
                  <c:v>2.8718810000000001</c:v>
                </c:pt>
                <c:pt idx="12476">
                  <c:v>2.8689010000000001</c:v>
                </c:pt>
                <c:pt idx="12477">
                  <c:v>2.8645969999999998</c:v>
                </c:pt>
                <c:pt idx="12478">
                  <c:v>2.8629150000000001</c:v>
                </c:pt>
                <c:pt idx="12479">
                  <c:v>2.8667850000000001</c:v>
                </c:pt>
                <c:pt idx="12480">
                  <c:v>2.8644769999999999</c:v>
                </c:pt>
                <c:pt idx="12481">
                  <c:v>2.8605830000000001</c:v>
                </c:pt>
                <c:pt idx="12482">
                  <c:v>2.8651019999999998</c:v>
                </c:pt>
                <c:pt idx="12483">
                  <c:v>2.8662559999999999</c:v>
                </c:pt>
                <c:pt idx="12484">
                  <c:v>2.863515</c:v>
                </c:pt>
                <c:pt idx="12485">
                  <c:v>2.8661599999999998</c:v>
                </c:pt>
                <c:pt idx="12486">
                  <c:v>2.8667370000000001</c:v>
                </c:pt>
                <c:pt idx="12487">
                  <c:v>2.8720979999999998</c:v>
                </c:pt>
                <c:pt idx="12488">
                  <c:v>2.8754400000000002</c:v>
                </c:pt>
                <c:pt idx="12489">
                  <c:v>2.8833250000000001</c:v>
                </c:pt>
                <c:pt idx="12490">
                  <c:v>2.8933260000000001</c:v>
                </c:pt>
                <c:pt idx="12491">
                  <c:v>2.8940709999999998</c:v>
                </c:pt>
                <c:pt idx="12492">
                  <c:v>2.8879410000000001</c:v>
                </c:pt>
                <c:pt idx="12493">
                  <c:v>2.9022209999999999</c:v>
                </c:pt>
                <c:pt idx="12494">
                  <c:v>2.9205160000000001</c:v>
                </c:pt>
                <c:pt idx="12495">
                  <c:v>2.9155630000000001</c:v>
                </c:pt>
                <c:pt idx="12496">
                  <c:v>2.9151310000000001</c:v>
                </c:pt>
                <c:pt idx="12497">
                  <c:v>2.905923</c:v>
                </c:pt>
                <c:pt idx="12498">
                  <c:v>2.8894790000000001</c:v>
                </c:pt>
                <c:pt idx="12499">
                  <c:v>2.865583</c:v>
                </c:pt>
                <c:pt idx="12500">
                  <c:v>2.8466149999999999</c:v>
                </c:pt>
                <c:pt idx="12501">
                  <c:v>2.8269500000000001</c:v>
                </c:pt>
                <c:pt idx="12502">
                  <c:v>2.8118280000000002</c:v>
                </c:pt>
                <c:pt idx="12503">
                  <c:v>2.8210120000000001</c:v>
                </c:pt>
                <c:pt idx="12504">
                  <c:v>2.8279839999999998</c:v>
                </c:pt>
                <c:pt idx="12505">
                  <c:v>2.8338009999999998</c:v>
                </c:pt>
                <c:pt idx="12506">
                  <c:v>2.8444509999999998</c:v>
                </c:pt>
                <c:pt idx="12507">
                  <c:v>2.8503409999999998</c:v>
                </c:pt>
                <c:pt idx="12508">
                  <c:v>2.8603179999999999</c:v>
                </c:pt>
                <c:pt idx="12509">
                  <c:v>2.8664969999999999</c:v>
                </c:pt>
                <c:pt idx="12510">
                  <c:v>2.8716409999999999</c:v>
                </c:pt>
                <c:pt idx="12511">
                  <c:v>2.879238</c:v>
                </c:pt>
                <c:pt idx="12512">
                  <c:v>2.880296</c:v>
                </c:pt>
                <c:pt idx="12513">
                  <c:v>2.8773870000000001</c:v>
                </c:pt>
                <c:pt idx="12514">
                  <c:v>2.874911</c:v>
                </c:pt>
                <c:pt idx="12515">
                  <c:v>2.8726509999999998</c:v>
                </c:pt>
                <c:pt idx="12516">
                  <c:v>2.8680110000000001</c:v>
                </c:pt>
                <c:pt idx="12517">
                  <c:v>2.866641</c:v>
                </c:pt>
                <c:pt idx="12518">
                  <c:v>2.8618329999999998</c:v>
                </c:pt>
                <c:pt idx="12519">
                  <c:v>2.8646449999999999</c:v>
                </c:pt>
                <c:pt idx="12520">
                  <c:v>2.8682989999999999</c:v>
                </c:pt>
                <c:pt idx="12521">
                  <c:v>2.8636360000000001</c:v>
                </c:pt>
                <c:pt idx="12522">
                  <c:v>2.856087</c:v>
                </c:pt>
                <c:pt idx="12523">
                  <c:v>2.8513510000000002</c:v>
                </c:pt>
                <c:pt idx="12524">
                  <c:v>2.8554140000000001</c:v>
                </c:pt>
                <c:pt idx="12525">
                  <c:v>2.859308</c:v>
                </c:pt>
                <c:pt idx="12526">
                  <c:v>2.8598849999999998</c:v>
                </c:pt>
                <c:pt idx="12527">
                  <c:v>2.8615680000000001</c:v>
                </c:pt>
                <c:pt idx="12528">
                  <c:v>2.8656549999999998</c:v>
                </c:pt>
                <c:pt idx="12529">
                  <c:v>2.8734679999999999</c:v>
                </c:pt>
                <c:pt idx="12530">
                  <c:v>2.8760889999999999</c:v>
                </c:pt>
                <c:pt idx="12531">
                  <c:v>2.8701270000000001</c:v>
                </c:pt>
                <c:pt idx="12532">
                  <c:v>2.8701750000000001</c:v>
                </c:pt>
                <c:pt idx="12533">
                  <c:v>2.8712080000000002</c:v>
                </c:pt>
                <c:pt idx="12534">
                  <c:v>2.8751030000000002</c:v>
                </c:pt>
                <c:pt idx="12535">
                  <c:v>2.8735400000000002</c:v>
                </c:pt>
                <c:pt idx="12536">
                  <c:v>2.871016</c:v>
                </c:pt>
                <c:pt idx="12537">
                  <c:v>2.8739490000000001</c:v>
                </c:pt>
                <c:pt idx="12538">
                  <c:v>2.8740929999999998</c:v>
                </c:pt>
                <c:pt idx="12539">
                  <c:v>2.8701750000000001</c:v>
                </c:pt>
                <c:pt idx="12540">
                  <c:v>2.8668809999999998</c:v>
                </c:pt>
                <c:pt idx="12541">
                  <c:v>2.8614000000000002</c:v>
                </c:pt>
                <c:pt idx="12542">
                  <c:v>2.865294</c:v>
                </c:pt>
                <c:pt idx="12543">
                  <c:v>2.866905</c:v>
                </c:pt>
                <c:pt idx="12544">
                  <c:v>2.8668330000000002</c:v>
                </c:pt>
                <c:pt idx="12545">
                  <c:v>2.8643809999999998</c:v>
                </c:pt>
                <c:pt idx="12546">
                  <c:v>2.8656790000000001</c:v>
                </c:pt>
                <c:pt idx="12547">
                  <c:v>2.8670249999999999</c:v>
                </c:pt>
                <c:pt idx="12548">
                  <c:v>2.869742</c:v>
                </c:pt>
                <c:pt idx="12549">
                  <c:v>2.8713289999999998</c:v>
                </c:pt>
                <c:pt idx="12550">
                  <c:v>2.870247</c:v>
                </c:pt>
                <c:pt idx="12551">
                  <c:v>2.871353</c:v>
                </c:pt>
                <c:pt idx="12552">
                  <c:v>2.8729390000000001</c:v>
                </c:pt>
                <c:pt idx="12553">
                  <c:v>2.8753669999999998</c:v>
                </c:pt>
                <c:pt idx="12554">
                  <c:v>2.873132</c:v>
                </c:pt>
                <c:pt idx="12555">
                  <c:v>2.872795</c:v>
                </c:pt>
                <c:pt idx="12556">
                  <c:v>2.8695740000000001</c:v>
                </c:pt>
                <c:pt idx="12557">
                  <c:v>2.8655590000000002</c:v>
                </c:pt>
                <c:pt idx="12558">
                  <c:v>2.867121</c:v>
                </c:pt>
                <c:pt idx="12559">
                  <c:v>2.8667609999999999</c:v>
                </c:pt>
                <c:pt idx="12560">
                  <c:v>2.8651979999999999</c:v>
                </c:pt>
                <c:pt idx="12561">
                  <c:v>2.8668089999999999</c:v>
                </c:pt>
                <c:pt idx="12562">
                  <c:v>2.8673139999999999</c:v>
                </c:pt>
                <c:pt idx="12563">
                  <c:v>2.868973</c:v>
                </c:pt>
                <c:pt idx="12564">
                  <c:v>2.866088</c:v>
                </c:pt>
                <c:pt idx="12565">
                  <c:v>2.863756</c:v>
                </c:pt>
                <c:pt idx="12566">
                  <c:v>2.8635389999999998</c:v>
                </c:pt>
                <c:pt idx="12567">
                  <c:v>2.863972</c:v>
                </c:pt>
                <c:pt idx="12568">
                  <c:v>2.8649819999999999</c:v>
                </c:pt>
                <c:pt idx="12569">
                  <c:v>2.8641649999999998</c:v>
                </c:pt>
                <c:pt idx="12570">
                  <c:v>2.8642129999999999</c:v>
                </c:pt>
                <c:pt idx="12571">
                  <c:v>2.8712569999999999</c:v>
                </c:pt>
                <c:pt idx="12572">
                  <c:v>2.868252</c:v>
                </c:pt>
                <c:pt idx="12573">
                  <c:v>2.8669530000000001</c:v>
                </c:pt>
                <c:pt idx="12574">
                  <c:v>2.8660640000000002</c:v>
                </c:pt>
                <c:pt idx="12575">
                  <c:v>2.8667850000000001</c:v>
                </c:pt>
                <c:pt idx="12576">
                  <c:v>2.867651</c:v>
                </c:pt>
                <c:pt idx="12577">
                  <c:v>2.8676979999999999</c:v>
                </c:pt>
                <c:pt idx="12578">
                  <c:v>2.8644530000000001</c:v>
                </c:pt>
                <c:pt idx="12579">
                  <c:v>2.8606790000000002</c:v>
                </c:pt>
                <c:pt idx="12580">
                  <c:v>2.8584429999999998</c:v>
                </c:pt>
                <c:pt idx="12581">
                  <c:v>2.8539469999999998</c:v>
                </c:pt>
                <c:pt idx="12582">
                  <c:v>2.8481049999999999</c:v>
                </c:pt>
                <c:pt idx="12583">
                  <c:v>2.8500770000000002</c:v>
                </c:pt>
                <c:pt idx="12584">
                  <c:v>2.8537309999999998</c:v>
                </c:pt>
                <c:pt idx="12585">
                  <c:v>2.8518560000000002</c:v>
                </c:pt>
                <c:pt idx="12586">
                  <c:v>2.8526729999999998</c:v>
                </c:pt>
                <c:pt idx="12587">
                  <c:v>2.8613040000000001</c:v>
                </c:pt>
                <c:pt idx="12588">
                  <c:v>2.8715449999999998</c:v>
                </c:pt>
                <c:pt idx="12589">
                  <c:v>2.8765939999999999</c:v>
                </c:pt>
                <c:pt idx="12590">
                  <c:v>2.8772180000000001</c:v>
                </c:pt>
                <c:pt idx="12591">
                  <c:v>2.8724349999999998</c:v>
                </c:pt>
                <c:pt idx="12592">
                  <c:v>2.872411</c:v>
                </c:pt>
                <c:pt idx="12593">
                  <c:v>2.8710640000000001</c:v>
                </c:pt>
                <c:pt idx="12594">
                  <c:v>2.8677229999999998</c:v>
                </c:pt>
                <c:pt idx="12595">
                  <c:v>2.8676750000000002</c:v>
                </c:pt>
                <c:pt idx="12596">
                  <c:v>2.8687320000000001</c:v>
                </c:pt>
                <c:pt idx="12597">
                  <c:v>2.8660399999999999</c:v>
                </c:pt>
                <c:pt idx="12598">
                  <c:v>2.8648380000000002</c:v>
                </c:pt>
                <c:pt idx="12599">
                  <c:v>2.8665690000000001</c:v>
                </c:pt>
                <c:pt idx="12600">
                  <c:v>2.867121</c:v>
                </c:pt>
                <c:pt idx="12601">
                  <c:v>2.8623609999999999</c:v>
                </c:pt>
                <c:pt idx="12602">
                  <c:v>2.8591639999999998</c:v>
                </c:pt>
                <c:pt idx="12603">
                  <c:v>2.8542839999999998</c:v>
                </c:pt>
                <c:pt idx="12604">
                  <c:v>2.8547169999999999</c:v>
                </c:pt>
                <c:pt idx="12605">
                  <c:v>2.8670249999999999</c:v>
                </c:pt>
                <c:pt idx="12606">
                  <c:v>2.9292419999999999</c:v>
                </c:pt>
                <c:pt idx="12607">
                  <c:v>2.9359250000000001</c:v>
                </c:pt>
                <c:pt idx="12608">
                  <c:v>2.9330409999999998</c:v>
                </c:pt>
                <c:pt idx="12609">
                  <c:v>2.9158040000000001</c:v>
                </c:pt>
                <c:pt idx="12610">
                  <c:v>2.8880129999999999</c:v>
                </c:pt>
                <c:pt idx="12611">
                  <c:v>2.8624100000000001</c:v>
                </c:pt>
                <c:pt idx="12612">
                  <c:v>2.8395709999999998</c:v>
                </c:pt>
                <c:pt idx="12613">
                  <c:v>2.825796</c:v>
                </c:pt>
                <c:pt idx="12614">
                  <c:v>2.8284159999999998</c:v>
                </c:pt>
                <c:pt idx="12615">
                  <c:v>2.8360129999999999</c:v>
                </c:pt>
                <c:pt idx="12616">
                  <c:v>2.836951</c:v>
                </c:pt>
                <c:pt idx="12617">
                  <c:v>2.8417590000000001</c:v>
                </c:pt>
                <c:pt idx="12618">
                  <c:v>2.8482259999999999</c:v>
                </c:pt>
                <c:pt idx="12619">
                  <c:v>2.848827</c:v>
                </c:pt>
                <c:pt idx="12620">
                  <c:v>2.8479130000000001</c:v>
                </c:pt>
                <c:pt idx="12621">
                  <c:v>2.8495720000000002</c:v>
                </c:pt>
                <c:pt idx="12622">
                  <c:v>2.8515190000000001</c:v>
                </c:pt>
                <c:pt idx="12623">
                  <c:v>2.8547410000000002</c:v>
                </c:pt>
                <c:pt idx="12624">
                  <c:v>2.8577940000000002</c:v>
                </c:pt>
                <c:pt idx="12625">
                  <c:v>2.8583229999999999</c:v>
                </c:pt>
                <c:pt idx="12626">
                  <c:v>2.856255</c:v>
                </c:pt>
                <c:pt idx="12627">
                  <c:v>2.8560629999999998</c:v>
                </c:pt>
                <c:pt idx="12628">
                  <c:v>2.8585630000000002</c:v>
                </c:pt>
                <c:pt idx="12629">
                  <c:v>2.8527689999999999</c:v>
                </c:pt>
                <c:pt idx="12630">
                  <c:v>2.8496920000000001</c:v>
                </c:pt>
                <c:pt idx="12631">
                  <c:v>2.852938</c:v>
                </c:pt>
                <c:pt idx="12632">
                  <c:v>2.8542360000000002</c:v>
                </c:pt>
                <c:pt idx="12633">
                  <c:v>2.8553660000000001</c:v>
                </c:pt>
                <c:pt idx="12634">
                  <c:v>2.8642850000000002</c:v>
                </c:pt>
                <c:pt idx="12635">
                  <c:v>2.8755359999999999</c:v>
                </c:pt>
                <c:pt idx="12636">
                  <c:v>2.8808009999999999</c:v>
                </c:pt>
                <c:pt idx="12637">
                  <c:v>2.8745020000000001</c:v>
                </c:pt>
                <c:pt idx="12638">
                  <c:v>2.865078</c:v>
                </c:pt>
                <c:pt idx="12639">
                  <c:v>2.8612320000000002</c:v>
                </c:pt>
                <c:pt idx="12640">
                  <c:v>2.8550770000000001</c:v>
                </c:pt>
                <c:pt idx="12641">
                  <c:v>2.8479369999999999</c:v>
                </c:pt>
                <c:pt idx="12642">
                  <c:v>2.8416139999999999</c:v>
                </c:pt>
                <c:pt idx="12643">
                  <c:v>2.8418070000000002</c:v>
                </c:pt>
                <c:pt idx="12644">
                  <c:v>2.8395950000000001</c:v>
                </c:pt>
                <c:pt idx="12645">
                  <c:v>2.8432970000000002</c:v>
                </c:pt>
                <c:pt idx="12646">
                  <c:v>2.8471199999999999</c:v>
                </c:pt>
                <c:pt idx="12647">
                  <c:v>2.8526250000000002</c:v>
                </c:pt>
                <c:pt idx="12648">
                  <c:v>2.8534419999999998</c:v>
                </c:pt>
                <c:pt idx="12649">
                  <c:v>2.850317</c:v>
                </c:pt>
                <c:pt idx="12650">
                  <c:v>2.8538510000000001</c:v>
                </c:pt>
                <c:pt idx="12651">
                  <c:v>2.8584429999999998</c:v>
                </c:pt>
                <c:pt idx="12652">
                  <c:v>2.8539469999999998</c:v>
                </c:pt>
                <c:pt idx="12653">
                  <c:v>2.8556539999999999</c:v>
                </c:pt>
                <c:pt idx="12654">
                  <c:v>2.856255</c:v>
                </c:pt>
                <c:pt idx="12655">
                  <c:v>2.8549090000000001</c:v>
                </c:pt>
                <c:pt idx="12656">
                  <c:v>2.8542360000000002</c:v>
                </c:pt>
                <c:pt idx="12657">
                  <c:v>2.851712</c:v>
                </c:pt>
                <c:pt idx="12658">
                  <c:v>2.8515429999999999</c:v>
                </c:pt>
                <c:pt idx="12659">
                  <c:v>2.8569520000000002</c:v>
                </c:pt>
                <c:pt idx="12660">
                  <c:v>2.8612069999999998</c:v>
                </c:pt>
                <c:pt idx="12661">
                  <c:v>2.859645</c:v>
                </c:pt>
                <c:pt idx="12662">
                  <c:v>2.8564959999999999</c:v>
                </c:pt>
                <c:pt idx="12663">
                  <c:v>2.856087</c:v>
                </c:pt>
                <c:pt idx="12664">
                  <c:v>2.8569279999999999</c:v>
                </c:pt>
                <c:pt idx="12665">
                  <c:v>2.8576980000000001</c:v>
                </c:pt>
                <c:pt idx="12666">
                  <c:v>2.856087</c:v>
                </c:pt>
                <c:pt idx="12667">
                  <c:v>2.8538269999999999</c:v>
                </c:pt>
                <c:pt idx="12668">
                  <c:v>2.8519519999999998</c:v>
                </c:pt>
                <c:pt idx="12669">
                  <c:v>2.8502689999999999</c:v>
                </c:pt>
                <c:pt idx="12670">
                  <c:v>2.8494999999999999</c:v>
                </c:pt>
                <c:pt idx="12671">
                  <c:v>2.8505820000000002</c:v>
                </c:pt>
                <c:pt idx="12672">
                  <c:v>2.8448600000000002</c:v>
                </c:pt>
                <c:pt idx="12673">
                  <c:v>2.8549329999999999</c:v>
                </c:pt>
                <c:pt idx="12674">
                  <c:v>2.8642370000000001</c:v>
                </c:pt>
                <c:pt idx="12675">
                  <c:v>2.8655590000000002</c:v>
                </c:pt>
                <c:pt idx="12676">
                  <c:v>2.8631069999999998</c:v>
                </c:pt>
                <c:pt idx="12677">
                  <c:v>2.857529</c:v>
                </c:pt>
                <c:pt idx="12678">
                  <c:v>2.8582019999999999</c:v>
                </c:pt>
                <c:pt idx="12679">
                  <c:v>2.8595250000000001</c:v>
                </c:pt>
                <c:pt idx="12680">
                  <c:v>2.8648859999999998</c:v>
                </c:pt>
                <c:pt idx="12681">
                  <c:v>2.8678910000000002</c:v>
                </c:pt>
                <c:pt idx="12682">
                  <c:v>2.867362</c:v>
                </c:pt>
                <c:pt idx="12683">
                  <c:v>2.865246</c:v>
                </c:pt>
                <c:pt idx="12684">
                  <c:v>2.8640439999999998</c:v>
                </c:pt>
                <c:pt idx="12685">
                  <c:v>2.8624580000000002</c:v>
                </c:pt>
                <c:pt idx="12686">
                  <c:v>2.8604620000000001</c:v>
                </c:pt>
                <c:pt idx="12687">
                  <c:v>2.8582019999999999</c:v>
                </c:pt>
                <c:pt idx="12688">
                  <c:v>2.8574570000000001</c:v>
                </c:pt>
                <c:pt idx="12689">
                  <c:v>2.857024</c:v>
                </c:pt>
                <c:pt idx="12690">
                  <c:v>2.852096</c:v>
                </c:pt>
                <c:pt idx="12691">
                  <c:v>2.8531059999999999</c:v>
                </c:pt>
                <c:pt idx="12692">
                  <c:v>2.8518319999999999</c:v>
                </c:pt>
                <c:pt idx="12693">
                  <c:v>2.8514949999999999</c:v>
                </c:pt>
                <c:pt idx="12694">
                  <c:v>2.8560629999999998</c:v>
                </c:pt>
                <c:pt idx="12695">
                  <c:v>2.8569770000000001</c:v>
                </c:pt>
                <c:pt idx="12696">
                  <c:v>2.8573849999999998</c:v>
                </c:pt>
                <c:pt idx="12697">
                  <c:v>2.8592119999999999</c:v>
                </c:pt>
                <c:pt idx="12698">
                  <c:v>2.8605100000000001</c:v>
                </c:pt>
                <c:pt idx="12699">
                  <c:v>2.8602460000000001</c:v>
                </c:pt>
                <c:pt idx="12700">
                  <c:v>2.857361</c:v>
                </c:pt>
                <c:pt idx="12701">
                  <c:v>2.8573849999999998</c:v>
                </c:pt>
                <c:pt idx="12702">
                  <c:v>2.8595009999999998</c:v>
                </c:pt>
                <c:pt idx="12703">
                  <c:v>2.8577940000000002</c:v>
                </c:pt>
                <c:pt idx="12704">
                  <c:v>2.8574329999999999</c:v>
                </c:pt>
                <c:pt idx="12705">
                  <c:v>2.8554379999999999</c:v>
                </c:pt>
                <c:pt idx="12706">
                  <c:v>2.8538269999999999</c:v>
                </c:pt>
                <c:pt idx="12707">
                  <c:v>2.8514710000000001</c:v>
                </c:pt>
                <c:pt idx="12708">
                  <c:v>2.852938</c:v>
                </c:pt>
                <c:pt idx="12709">
                  <c:v>2.8481049999999999</c:v>
                </c:pt>
                <c:pt idx="12710">
                  <c:v>2.8618570000000001</c:v>
                </c:pt>
                <c:pt idx="12711">
                  <c:v>2.8654630000000001</c:v>
                </c:pt>
                <c:pt idx="12712">
                  <c:v>2.871353</c:v>
                </c:pt>
                <c:pt idx="12713">
                  <c:v>2.8906809999999998</c:v>
                </c:pt>
                <c:pt idx="12714">
                  <c:v>2.8994080000000002</c:v>
                </c:pt>
                <c:pt idx="12715">
                  <c:v>2.8995519999999999</c:v>
                </c:pt>
                <c:pt idx="12716">
                  <c:v>2.8951289999999998</c:v>
                </c:pt>
                <c:pt idx="12717">
                  <c:v>2.886835</c:v>
                </c:pt>
                <c:pt idx="12718">
                  <c:v>2.8627699999999998</c:v>
                </c:pt>
                <c:pt idx="12719">
                  <c:v>2.8440189999999999</c:v>
                </c:pt>
                <c:pt idx="12720">
                  <c:v>2.8237040000000002</c:v>
                </c:pt>
                <c:pt idx="12721">
                  <c:v>2.8121170000000002</c:v>
                </c:pt>
                <c:pt idx="12722">
                  <c:v>2.813679</c:v>
                </c:pt>
                <c:pt idx="12723">
                  <c:v>2.8228390000000001</c:v>
                </c:pt>
                <c:pt idx="12724">
                  <c:v>2.8267570000000002</c:v>
                </c:pt>
                <c:pt idx="12725">
                  <c:v>2.836446</c:v>
                </c:pt>
                <c:pt idx="12726">
                  <c:v>2.8419509999999999</c:v>
                </c:pt>
                <c:pt idx="12727">
                  <c:v>2.8416389999999998</c:v>
                </c:pt>
                <c:pt idx="12728">
                  <c:v>2.8445960000000001</c:v>
                </c:pt>
                <c:pt idx="12729">
                  <c:v>2.8455810000000001</c:v>
                </c:pt>
                <c:pt idx="12730">
                  <c:v>2.8446199999999999</c:v>
                </c:pt>
                <c:pt idx="12731">
                  <c:v>2.8444989999999999</c:v>
                </c:pt>
                <c:pt idx="12732">
                  <c:v>2.847817</c:v>
                </c:pt>
                <c:pt idx="12733">
                  <c:v>2.8466870000000002</c:v>
                </c:pt>
                <c:pt idx="12734">
                  <c:v>2.8441390000000002</c:v>
                </c:pt>
                <c:pt idx="12735">
                  <c:v>2.846759</c:v>
                </c:pt>
                <c:pt idx="12736">
                  <c:v>2.8440910000000001</c:v>
                </c:pt>
                <c:pt idx="12737">
                  <c:v>2.8417349999999999</c:v>
                </c:pt>
                <c:pt idx="12738">
                  <c:v>2.8464230000000001</c:v>
                </c:pt>
                <c:pt idx="12739">
                  <c:v>2.848058</c:v>
                </c:pt>
                <c:pt idx="12740">
                  <c:v>2.8444509999999998</c:v>
                </c:pt>
                <c:pt idx="12741">
                  <c:v>2.8496199999999998</c:v>
                </c:pt>
                <c:pt idx="12742">
                  <c:v>2.8460860000000001</c:v>
                </c:pt>
                <c:pt idx="12743">
                  <c:v>2.8460139999999998</c:v>
                </c:pt>
                <c:pt idx="12744">
                  <c:v>2.8460380000000001</c:v>
                </c:pt>
                <c:pt idx="12745">
                  <c:v>2.8426</c:v>
                </c:pt>
                <c:pt idx="12746">
                  <c:v>2.8448120000000001</c:v>
                </c:pt>
                <c:pt idx="12747">
                  <c:v>2.847048</c:v>
                </c:pt>
                <c:pt idx="12748">
                  <c:v>2.8458220000000001</c:v>
                </c:pt>
                <c:pt idx="12749">
                  <c:v>2.8479610000000002</c:v>
                </c:pt>
                <c:pt idx="12750">
                  <c:v>2.8507500000000001</c:v>
                </c:pt>
                <c:pt idx="12751">
                  <c:v>2.8528410000000002</c:v>
                </c:pt>
                <c:pt idx="12752">
                  <c:v>2.8522159999999999</c:v>
                </c:pt>
                <c:pt idx="12753">
                  <c:v>2.8541159999999999</c:v>
                </c:pt>
                <c:pt idx="12754">
                  <c:v>2.850822</c:v>
                </c:pt>
                <c:pt idx="12755">
                  <c:v>2.8456049999999999</c:v>
                </c:pt>
                <c:pt idx="12756">
                  <c:v>2.845485</c:v>
                </c:pt>
                <c:pt idx="12757">
                  <c:v>2.8457729999999999</c:v>
                </c:pt>
                <c:pt idx="12758">
                  <c:v>2.845269</c:v>
                </c:pt>
                <c:pt idx="12759">
                  <c:v>2.8472400000000002</c:v>
                </c:pt>
                <c:pt idx="12760">
                  <c:v>2.8430569999999999</c:v>
                </c:pt>
                <c:pt idx="12761">
                  <c:v>2.8404850000000001</c:v>
                </c:pt>
                <c:pt idx="12762">
                  <c:v>2.8401000000000001</c:v>
                </c:pt>
                <c:pt idx="12763">
                  <c:v>2.8394750000000002</c:v>
                </c:pt>
                <c:pt idx="12764">
                  <c:v>2.8444989999999999</c:v>
                </c:pt>
                <c:pt idx="12765">
                  <c:v>2.849812</c:v>
                </c:pt>
                <c:pt idx="12766">
                  <c:v>2.8476970000000001</c:v>
                </c:pt>
                <c:pt idx="12767">
                  <c:v>2.846711</c:v>
                </c:pt>
                <c:pt idx="12768">
                  <c:v>2.8510629999999999</c:v>
                </c:pt>
                <c:pt idx="12769">
                  <c:v>2.854765</c:v>
                </c:pt>
                <c:pt idx="12770">
                  <c:v>2.8557260000000002</c:v>
                </c:pt>
                <c:pt idx="12771">
                  <c:v>2.8558699999999999</c:v>
                </c:pt>
                <c:pt idx="12772">
                  <c:v>2.8575780000000002</c:v>
                </c:pt>
                <c:pt idx="12773">
                  <c:v>2.8572890000000002</c:v>
                </c:pt>
                <c:pt idx="12774">
                  <c:v>2.85337</c:v>
                </c:pt>
                <c:pt idx="12775">
                  <c:v>2.8528410000000002</c:v>
                </c:pt>
                <c:pt idx="12776">
                  <c:v>2.8516149999999998</c:v>
                </c:pt>
                <c:pt idx="12777">
                  <c:v>2.8525049999999998</c:v>
                </c:pt>
                <c:pt idx="12778">
                  <c:v>2.8492109999999999</c:v>
                </c:pt>
                <c:pt idx="12779">
                  <c:v>2.8447640000000001</c:v>
                </c:pt>
                <c:pt idx="12780">
                  <c:v>2.8475039999999998</c:v>
                </c:pt>
                <c:pt idx="12781">
                  <c:v>2.8483700000000001</c:v>
                </c:pt>
                <c:pt idx="12782">
                  <c:v>2.8531780000000002</c:v>
                </c:pt>
                <c:pt idx="12783">
                  <c:v>2.8600780000000001</c:v>
                </c:pt>
                <c:pt idx="12784">
                  <c:v>2.8620009999999998</c:v>
                </c:pt>
                <c:pt idx="12785">
                  <c:v>2.8639480000000002</c:v>
                </c:pt>
                <c:pt idx="12786">
                  <c:v>2.8577940000000002</c:v>
                </c:pt>
                <c:pt idx="12787">
                  <c:v>2.8494999999999999</c:v>
                </c:pt>
                <c:pt idx="12788">
                  <c:v>2.8508939999999998</c:v>
                </c:pt>
                <c:pt idx="12789">
                  <c:v>2.851591</c:v>
                </c:pt>
                <c:pt idx="12790">
                  <c:v>2.8564240000000001</c:v>
                </c:pt>
                <c:pt idx="12791">
                  <c:v>2.8505820000000002</c:v>
                </c:pt>
                <c:pt idx="12792">
                  <c:v>2.8442829999999999</c:v>
                </c:pt>
                <c:pt idx="12793">
                  <c:v>2.8481299999999998</c:v>
                </c:pt>
                <c:pt idx="12794">
                  <c:v>2.8449559999999998</c:v>
                </c:pt>
                <c:pt idx="12795">
                  <c:v>2.838441</c:v>
                </c:pt>
                <c:pt idx="12796">
                  <c:v>2.842768</c:v>
                </c:pt>
                <c:pt idx="12797">
                  <c:v>2.842937</c:v>
                </c:pt>
                <c:pt idx="12798">
                  <c:v>2.8409900000000001</c:v>
                </c:pt>
                <c:pt idx="12799">
                  <c:v>2.8377439999999998</c:v>
                </c:pt>
                <c:pt idx="12800">
                  <c:v>2.8336809999999999</c:v>
                </c:pt>
                <c:pt idx="12801">
                  <c:v>2.834066</c:v>
                </c:pt>
                <c:pt idx="12802">
                  <c:v>2.8356530000000002</c:v>
                </c:pt>
                <c:pt idx="12803">
                  <c:v>2.8369270000000002</c:v>
                </c:pt>
                <c:pt idx="12804">
                  <c:v>2.837215</c:v>
                </c:pt>
                <c:pt idx="12805">
                  <c:v>2.8357250000000001</c:v>
                </c:pt>
                <c:pt idx="12806">
                  <c:v>2.8381289999999999</c:v>
                </c:pt>
                <c:pt idx="12807">
                  <c:v>2.842552</c:v>
                </c:pt>
                <c:pt idx="12808">
                  <c:v>2.8454609999999998</c:v>
                </c:pt>
                <c:pt idx="12809">
                  <c:v>2.8528410000000002</c:v>
                </c:pt>
                <c:pt idx="12810">
                  <c:v>2.8577940000000002</c:v>
                </c:pt>
                <c:pt idx="12811">
                  <c:v>2.853154</c:v>
                </c:pt>
                <c:pt idx="12812">
                  <c:v>2.8568319999999998</c:v>
                </c:pt>
                <c:pt idx="12813">
                  <c:v>2.8560629999999998</c:v>
                </c:pt>
                <c:pt idx="12814">
                  <c:v>2.853755</c:v>
                </c:pt>
                <c:pt idx="12815">
                  <c:v>2.8521920000000001</c:v>
                </c:pt>
                <c:pt idx="12816">
                  <c:v>2.8464230000000001</c:v>
                </c:pt>
                <c:pt idx="12817">
                  <c:v>2.841567</c:v>
                </c:pt>
                <c:pt idx="12818">
                  <c:v>2.8374799999999998</c:v>
                </c:pt>
                <c:pt idx="12819">
                  <c:v>2.841831</c:v>
                </c:pt>
                <c:pt idx="12820">
                  <c:v>2.8404609999999999</c:v>
                </c:pt>
                <c:pt idx="12821">
                  <c:v>2.8347389999999999</c:v>
                </c:pt>
                <c:pt idx="12822">
                  <c:v>2.8368790000000002</c:v>
                </c:pt>
                <c:pt idx="12823">
                  <c:v>2.8383690000000001</c:v>
                </c:pt>
                <c:pt idx="12824">
                  <c:v>2.83094</c:v>
                </c:pt>
                <c:pt idx="12825">
                  <c:v>2.8209399999999998</c:v>
                </c:pt>
                <c:pt idx="12826">
                  <c:v>2.8374069999999998</c:v>
                </c:pt>
                <c:pt idx="12827">
                  <c:v>2.8701509999999999</c:v>
                </c:pt>
                <c:pt idx="12828">
                  <c:v>2.8871950000000002</c:v>
                </c:pt>
                <c:pt idx="12829">
                  <c:v>2.8944559999999999</c:v>
                </c:pt>
                <c:pt idx="12830">
                  <c:v>2.891931</c:v>
                </c:pt>
                <c:pt idx="12831">
                  <c:v>2.8813300000000002</c:v>
                </c:pt>
                <c:pt idx="12832">
                  <c:v>2.8689010000000001</c:v>
                </c:pt>
                <c:pt idx="12833">
                  <c:v>2.844668</c:v>
                </c:pt>
                <c:pt idx="12834">
                  <c:v>2.819353</c:v>
                </c:pt>
                <c:pt idx="12835">
                  <c:v>2.813367</c:v>
                </c:pt>
                <c:pt idx="12836">
                  <c:v>2.8131270000000002</c:v>
                </c:pt>
                <c:pt idx="12837">
                  <c:v>2.8157230000000002</c:v>
                </c:pt>
                <c:pt idx="12838">
                  <c:v>2.8189199999999999</c:v>
                </c:pt>
                <c:pt idx="12839">
                  <c:v>2.8246180000000001</c:v>
                </c:pt>
                <c:pt idx="12840">
                  <c:v>2.8320699999999999</c:v>
                </c:pt>
                <c:pt idx="12841">
                  <c:v>2.8431289999999998</c:v>
                </c:pt>
                <c:pt idx="12842">
                  <c:v>2.849812</c:v>
                </c:pt>
                <c:pt idx="12843">
                  <c:v>2.8525529999999999</c:v>
                </c:pt>
                <c:pt idx="12844">
                  <c:v>2.850822</c:v>
                </c:pt>
                <c:pt idx="12845">
                  <c:v>2.8448359999999999</c:v>
                </c:pt>
                <c:pt idx="12846">
                  <c:v>2.8373349999999999</c:v>
                </c:pt>
                <c:pt idx="12847">
                  <c:v>2.8336329999999998</c:v>
                </c:pt>
                <c:pt idx="12848">
                  <c:v>2.8347630000000001</c:v>
                </c:pt>
                <c:pt idx="12849">
                  <c:v>2.8331520000000001</c:v>
                </c:pt>
                <c:pt idx="12850">
                  <c:v>2.8347869999999999</c:v>
                </c:pt>
                <c:pt idx="12851">
                  <c:v>2.834066</c:v>
                </c:pt>
                <c:pt idx="12852">
                  <c:v>2.8398840000000001</c:v>
                </c:pt>
                <c:pt idx="12853">
                  <c:v>2.8380320000000001</c:v>
                </c:pt>
                <c:pt idx="12854">
                  <c:v>2.8373590000000002</c:v>
                </c:pt>
                <c:pt idx="12855">
                  <c:v>2.837167</c:v>
                </c:pt>
                <c:pt idx="12856">
                  <c:v>2.8381289999999999</c:v>
                </c:pt>
                <c:pt idx="12857">
                  <c:v>2.8383210000000001</c:v>
                </c:pt>
                <c:pt idx="12858">
                  <c:v>2.83683</c:v>
                </c:pt>
                <c:pt idx="12859">
                  <c:v>2.8367819999999999</c:v>
                </c:pt>
                <c:pt idx="12860">
                  <c:v>2.8366380000000002</c:v>
                </c:pt>
                <c:pt idx="12861">
                  <c:v>2.8371909999999998</c:v>
                </c:pt>
                <c:pt idx="12862">
                  <c:v>2.8388499999999999</c:v>
                </c:pt>
                <c:pt idx="12863">
                  <c:v>2.8436819999999998</c:v>
                </c:pt>
                <c:pt idx="12864">
                  <c:v>2.8483459999999998</c:v>
                </c:pt>
                <c:pt idx="12865">
                  <c:v>2.8469509999999998</c:v>
                </c:pt>
                <c:pt idx="12866">
                  <c:v>2.847817</c:v>
                </c:pt>
                <c:pt idx="12867">
                  <c:v>2.8473839999999999</c:v>
                </c:pt>
                <c:pt idx="12868">
                  <c:v>2.8432010000000001</c:v>
                </c:pt>
                <c:pt idx="12869">
                  <c:v>2.8440669999999999</c:v>
                </c:pt>
                <c:pt idx="12870">
                  <c:v>2.8488989999999998</c:v>
                </c:pt>
                <c:pt idx="12871">
                  <c:v>2.850533</c:v>
                </c:pt>
                <c:pt idx="12872">
                  <c:v>2.8486099999999999</c:v>
                </c:pt>
                <c:pt idx="12873">
                  <c:v>2.8483700000000001</c:v>
                </c:pt>
                <c:pt idx="12874">
                  <c:v>2.8446199999999999</c:v>
                </c:pt>
                <c:pt idx="12875">
                  <c:v>2.843153</c:v>
                </c:pt>
                <c:pt idx="12876">
                  <c:v>2.841494</c:v>
                </c:pt>
                <c:pt idx="12877">
                  <c:v>2.842768</c:v>
                </c:pt>
                <c:pt idx="12878">
                  <c:v>2.843826</c:v>
                </c:pt>
                <c:pt idx="12879">
                  <c:v>2.8408929999999999</c:v>
                </c:pt>
                <c:pt idx="12880">
                  <c:v>2.8404129999999999</c:v>
                </c:pt>
                <c:pt idx="12881">
                  <c:v>2.8397869999999998</c:v>
                </c:pt>
                <c:pt idx="12882">
                  <c:v>2.8395709999999998</c:v>
                </c:pt>
                <c:pt idx="12883">
                  <c:v>2.840268</c:v>
                </c:pt>
                <c:pt idx="12884">
                  <c:v>2.8434659999999998</c:v>
                </c:pt>
                <c:pt idx="12885">
                  <c:v>2.8471679999999999</c:v>
                </c:pt>
                <c:pt idx="12886">
                  <c:v>2.8442829999999999</c:v>
                </c:pt>
                <c:pt idx="12887">
                  <c:v>2.8464710000000002</c:v>
                </c:pt>
                <c:pt idx="12888">
                  <c:v>2.8528899999999999</c:v>
                </c:pt>
                <c:pt idx="12889">
                  <c:v>2.8481540000000001</c:v>
                </c:pt>
                <c:pt idx="12890">
                  <c:v>2.8444509999999998</c:v>
                </c:pt>
                <c:pt idx="12891">
                  <c:v>2.844163</c:v>
                </c:pt>
                <c:pt idx="12892">
                  <c:v>2.8441149999999999</c:v>
                </c:pt>
                <c:pt idx="12893">
                  <c:v>2.8469760000000002</c:v>
                </c:pt>
                <c:pt idx="12894">
                  <c:v>2.845173</c:v>
                </c:pt>
                <c:pt idx="12895">
                  <c:v>2.8398840000000001</c:v>
                </c:pt>
                <c:pt idx="12896">
                  <c:v>2.836109</c:v>
                </c:pt>
                <c:pt idx="12897">
                  <c:v>2.8319019999999999</c:v>
                </c:pt>
                <c:pt idx="12898">
                  <c:v>2.8323109999999998</c:v>
                </c:pt>
                <c:pt idx="12899">
                  <c:v>2.831277</c:v>
                </c:pt>
                <c:pt idx="12900">
                  <c:v>2.8419750000000001</c:v>
                </c:pt>
                <c:pt idx="12901">
                  <c:v>2.8453170000000001</c:v>
                </c:pt>
                <c:pt idx="12902">
                  <c:v>2.8410859999999998</c:v>
                </c:pt>
                <c:pt idx="12903">
                  <c:v>2.8383929999999999</c:v>
                </c:pt>
                <c:pt idx="12904">
                  <c:v>2.8461340000000002</c:v>
                </c:pt>
                <c:pt idx="12905">
                  <c:v>2.8494999999999999</c:v>
                </c:pt>
                <c:pt idx="12906">
                  <c:v>2.8438979999999998</c:v>
                </c:pt>
                <c:pt idx="12907">
                  <c:v>2.8458459999999999</c:v>
                </c:pt>
                <c:pt idx="12908">
                  <c:v>2.848875</c:v>
                </c:pt>
                <c:pt idx="12909">
                  <c:v>2.8500529999999999</c:v>
                </c:pt>
                <c:pt idx="12910">
                  <c:v>2.8543799999999999</c:v>
                </c:pt>
                <c:pt idx="12911">
                  <c:v>2.8561109999999998</c:v>
                </c:pt>
                <c:pt idx="12912">
                  <c:v>2.854813</c:v>
                </c:pt>
                <c:pt idx="12913">
                  <c:v>2.8537789999999998</c:v>
                </c:pt>
                <c:pt idx="12914">
                  <c:v>2.8497880000000002</c:v>
                </c:pt>
                <c:pt idx="12915">
                  <c:v>2.8520720000000002</c:v>
                </c:pt>
                <c:pt idx="12916">
                  <c:v>2.8546689999999999</c:v>
                </c:pt>
                <c:pt idx="12917">
                  <c:v>2.8496920000000001</c:v>
                </c:pt>
                <c:pt idx="12918">
                  <c:v>2.8448120000000001</c:v>
                </c:pt>
                <c:pt idx="12919">
                  <c:v>2.8424079999999998</c:v>
                </c:pt>
                <c:pt idx="12920">
                  <c:v>2.8404129999999999</c:v>
                </c:pt>
                <c:pt idx="12921">
                  <c:v>2.8347150000000001</c:v>
                </c:pt>
                <c:pt idx="12922">
                  <c:v>2.8321429999999999</c:v>
                </c:pt>
                <c:pt idx="12923">
                  <c:v>2.8343780000000001</c:v>
                </c:pt>
                <c:pt idx="12924">
                  <c:v>2.8367100000000001</c:v>
                </c:pt>
                <c:pt idx="12925">
                  <c:v>2.842841</c:v>
                </c:pt>
                <c:pt idx="12926">
                  <c:v>2.8448120000000001</c:v>
                </c:pt>
                <c:pt idx="12927">
                  <c:v>2.8445230000000001</c:v>
                </c:pt>
                <c:pt idx="12928">
                  <c:v>2.846206</c:v>
                </c:pt>
                <c:pt idx="12929">
                  <c:v>2.849259</c:v>
                </c:pt>
                <c:pt idx="12930">
                  <c:v>2.8452449999999998</c:v>
                </c:pt>
                <c:pt idx="12931">
                  <c:v>2.8409900000000001</c:v>
                </c:pt>
                <c:pt idx="12932">
                  <c:v>2.8359890000000001</c:v>
                </c:pt>
                <c:pt idx="12933">
                  <c:v>2.834883</c:v>
                </c:pt>
                <c:pt idx="12934">
                  <c:v>2.8344749999999999</c:v>
                </c:pt>
                <c:pt idx="12935">
                  <c:v>2.8336809999999999</c:v>
                </c:pt>
                <c:pt idx="12936">
                  <c:v>2.8339460000000001</c:v>
                </c:pt>
                <c:pt idx="12937">
                  <c:v>2.8371909999999998</c:v>
                </c:pt>
                <c:pt idx="12938">
                  <c:v>2.8423120000000002</c:v>
                </c:pt>
                <c:pt idx="12939">
                  <c:v>2.8474080000000002</c:v>
                </c:pt>
                <c:pt idx="12940">
                  <c:v>2.8491390000000001</c:v>
                </c:pt>
                <c:pt idx="12941">
                  <c:v>2.8510140000000002</c:v>
                </c:pt>
                <c:pt idx="12942">
                  <c:v>2.844427</c:v>
                </c:pt>
                <c:pt idx="12943">
                  <c:v>2.8410380000000002</c:v>
                </c:pt>
                <c:pt idx="12944">
                  <c:v>2.8450519999999999</c:v>
                </c:pt>
                <c:pt idx="12945">
                  <c:v>2.8454130000000002</c:v>
                </c:pt>
                <c:pt idx="12946">
                  <c:v>2.840052</c:v>
                </c:pt>
                <c:pt idx="12947">
                  <c:v>2.8382010000000002</c:v>
                </c:pt>
                <c:pt idx="12948">
                  <c:v>2.8397389999999998</c:v>
                </c:pt>
                <c:pt idx="12949">
                  <c:v>2.8408449999999998</c:v>
                </c:pt>
                <c:pt idx="12950">
                  <c:v>2.844932</c:v>
                </c:pt>
                <c:pt idx="12951">
                  <c:v>2.8590680000000002</c:v>
                </c:pt>
                <c:pt idx="12952">
                  <c:v>2.8785889999999998</c:v>
                </c:pt>
                <c:pt idx="12953">
                  <c:v>2.8876040000000001</c:v>
                </c:pt>
                <c:pt idx="12954">
                  <c:v>2.8914019999999998</c:v>
                </c:pt>
                <c:pt idx="12955">
                  <c:v>2.88734</c:v>
                </c:pt>
                <c:pt idx="12956">
                  <c:v>2.8741409999999998</c:v>
                </c:pt>
                <c:pt idx="12957">
                  <c:v>2.8526250000000002</c:v>
                </c:pt>
                <c:pt idx="12958">
                  <c:v>2.8320219999999998</c:v>
                </c:pt>
                <c:pt idx="12959">
                  <c:v>2.8115640000000002</c:v>
                </c:pt>
                <c:pt idx="12960">
                  <c:v>2.802044</c:v>
                </c:pt>
                <c:pt idx="12961">
                  <c:v>2.8140399999999999</c:v>
                </c:pt>
                <c:pt idx="12962">
                  <c:v>2.8213240000000002</c:v>
                </c:pt>
                <c:pt idx="12963">
                  <c:v>2.8206989999999998</c:v>
                </c:pt>
                <c:pt idx="12964">
                  <c:v>2.8290649999999999</c:v>
                </c:pt>
                <c:pt idx="12965">
                  <c:v>2.8362530000000001</c:v>
                </c:pt>
                <c:pt idx="12966">
                  <c:v>2.8379120000000002</c:v>
                </c:pt>
                <c:pt idx="12967">
                  <c:v>2.834883</c:v>
                </c:pt>
                <c:pt idx="12968">
                  <c:v>2.8396189999999999</c:v>
                </c:pt>
                <c:pt idx="12969">
                  <c:v>2.8412060000000001</c:v>
                </c:pt>
                <c:pt idx="12970">
                  <c:v>2.8414220000000001</c:v>
                </c:pt>
                <c:pt idx="12971">
                  <c:v>2.8446440000000002</c:v>
                </c:pt>
                <c:pt idx="12972">
                  <c:v>2.8492829999999998</c:v>
                </c:pt>
                <c:pt idx="12973">
                  <c:v>2.848322</c:v>
                </c:pt>
                <c:pt idx="12974">
                  <c:v>2.843321</c:v>
                </c:pt>
                <c:pt idx="12975">
                  <c:v>2.8367100000000001</c:v>
                </c:pt>
                <c:pt idx="12976">
                  <c:v>2.8349069999999998</c:v>
                </c:pt>
                <c:pt idx="12977">
                  <c:v>2.8429129999999998</c:v>
                </c:pt>
                <c:pt idx="12978">
                  <c:v>2.8368790000000002</c:v>
                </c:pt>
                <c:pt idx="12979">
                  <c:v>2.8362769999999999</c:v>
                </c:pt>
                <c:pt idx="12980">
                  <c:v>2.8399800000000002</c:v>
                </c:pt>
                <c:pt idx="12981">
                  <c:v>2.839763</c:v>
                </c:pt>
                <c:pt idx="12982">
                  <c:v>2.8373840000000001</c:v>
                </c:pt>
                <c:pt idx="12983">
                  <c:v>2.8364699999999998</c:v>
                </c:pt>
                <c:pt idx="12984">
                  <c:v>2.8389220000000002</c:v>
                </c:pt>
                <c:pt idx="12985">
                  <c:v>2.8439220000000001</c:v>
                </c:pt>
                <c:pt idx="12986">
                  <c:v>2.846927</c:v>
                </c:pt>
                <c:pt idx="12987">
                  <c:v>2.8446920000000002</c:v>
                </c:pt>
                <c:pt idx="12988">
                  <c:v>2.8432249999999999</c:v>
                </c:pt>
                <c:pt idx="12989">
                  <c:v>2.843826</c:v>
                </c:pt>
                <c:pt idx="12990">
                  <c:v>2.8409659999999999</c:v>
                </c:pt>
                <c:pt idx="12991">
                  <c:v>2.851712</c:v>
                </c:pt>
                <c:pt idx="12992">
                  <c:v>2.8547169999999999</c:v>
                </c:pt>
                <c:pt idx="12993">
                  <c:v>2.8504610000000001</c:v>
                </c:pt>
                <c:pt idx="12994">
                  <c:v>2.8447640000000001</c:v>
                </c:pt>
                <c:pt idx="12995">
                  <c:v>2.8409170000000001</c:v>
                </c:pt>
                <c:pt idx="12996">
                  <c:v>2.839547</c:v>
                </c:pt>
                <c:pt idx="12997">
                  <c:v>2.8360609999999999</c:v>
                </c:pt>
                <c:pt idx="12998">
                  <c:v>2.8289209999999998</c:v>
                </c:pt>
                <c:pt idx="12999">
                  <c:v>2.8249059999999999</c:v>
                </c:pt>
                <c:pt idx="13000">
                  <c:v>2.8266849999999999</c:v>
                </c:pt>
                <c:pt idx="13001">
                  <c:v>2.831782</c:v>
                </c:pt>
                <c:pt idx="13002">
                  <c:v>2.8327200000000001</c:v>
                </c:pt>
                <c:pt idx="13003">
                  <c:v>2.8303389999999999</c:v>
                </c:pt>
                <c:pt idx="13004">
                  <c:v>2.831998</c:v>
                </c:pt>
                <c:pt idx="13005">
                  <c:v>2.834619</c:v>
                </c:pt>
                <c:pt idx="13006">
                  <c:v>2.8333210000000002</c:v>
                </c:pt>
                <c:pt idx="13007">
                  <c:v>2.8321429999999999</c:v>
                </c:pt>
                <c:pt idx="13008">
                  <c:v>2.8303389999999999</c:v>
                </c:pt>
                <c:pt idx="13009">
                  <c:v>2.8339940000000001</c:v>
                </c:pt>
                <c:pt idx="13010">
                  <c:v>2.832503</c:v>
                </c:pt>
                <c:pt idx="13011">
                  <c:v>2.8300749999999999</c:v>
                </c:pt>
                <c:pt idx="13012">
                  <c:v>2.8312050000000002</c:v>
                </c:pt>
                <c:pt idx="13013">
                  <c:v>2.8295940000000002</c:v>
                </c:pt>
                <c:pt idx="13014">
                  <c:v>2.8317580000000002</c:v>
                </c:pt>
                <c:pt idx="13015">
                  <c:v>2.8308439999999999</c:v>
                </c:pt>
                <c:pt idx="13016">
                  <c:v>2.8355800000000002</c:v>
                </c:pt>
                <c:pt idx="13017">
                  <c:v>2.8410129999999998</c:v>
                </c:pt>
                <c:pt idx="13018">
                  <c:v>2.8391139999999999</c:v>
                </c:pt>
                <c:pt idx="13019">
                  <c:v>2.8372869999999999</c:v>
                </c:pt>
                <c:pt idx="13020">
                  <c:v>2.839715</c:v>
                </c:pt>
                <c:pt idx="13021">
                  <c:v>2.8412540000000002</c:v>
                </c:pt>
                <c:pt idx="13022">
                  <c:v>2.8418549999999998</c:v>
                </c:pt>
                <c:pt idx="13023">
                  <c:v>2.8411819999999999</c:v>
                </c:pt>
                <c:pt idx="13024">
                  <c:v>2.8460619999999999</c:v>
                </c:pt>
                <c:pt idx="13025">
                  <c:v>2.8430810000000002</c:v>
                </c:pt>
                <c:pt idx="13026">
                  <c:v>2.841278</c:v>
                </c:pt>
                <c:pt idx="13027">
                  <c:v>2.8425280000000002</c:v>
                </c:pt>
                <c:pt idx="13028">
                  <c:v>2.842095</c:v>
                </c:pt>
                <c:pt idx="13029">
                  <c:v>2.8395950000000001</c:v>
                </c:pt>
                <c:pt idx="13030">
                  <c:v>2.8282959999999999</c:v>
                </c:pt>
                <c:pt idx="13031">
                  <c:v>2.8220459999999998</c:v>
                </c:pt>
                <c:pt idx="13032">
                  <c:v>2.8261080000000001</c:v>
                </c:pt>
                <c:pt idx="13033">
                  <c:v>2.8273830000000002</c:v>
                </c:pt>
                <c:pt idx="13034">
                  <c:v>2.8262049999999999</c:v>
                </c:pt>
                <c:pt idx="13035">
                  <c:v>2.8238479999999999</c:v>
                </c:pt>
                <c:pt idx="13036">
                  <c:v>2.8258200000000002</c:v>
                </c:pt>
                <c:pt idx="13037">
                  <c:v>2.8282959999999999</c:v>
                </c:pt>
                <c:pt idx="13038">
                  <c:v>2.826613</c:v>
                </c:pt>
                <c:pt idx="13039">
                  <c:v>2.828344</c:v>
                </c:pt>
                <c:pt idx="13040">
                  <c:v>2.8321909999999999</c:v>
                </c:pt>
                <c:pt idx="13041">
                  <c:v>2.832792</c:v>
                </c:pt>
                <c:pt idx="13042">
                  <c:v>2.8338489999999998</c:v>
                </c:pt>
                <c:pt idx="13043">
                  <c:v>2.8365179999999999</c:v>
                </c:pt>
                <c:pt idx="13044">
                  <c:v>2.8398119999999998</c:v>
                </c:pt>
                <c:pt idx="13045">
                  <c:v>2.8392110000000002</c:v>
                </c:pt>
                <c:pt idx="13046">
                  <c:v>2.8585389999999999</c:v>
                </c:pt>
                <c:pt idx="13047">
                  <c:v>2.8798629999999998</c:v>
                </c:pt>
                <c:pt idx="13048">
                  <c:v>2.8902489999999998</c:v>
                </c:pt>
                <c:pt idx="13049">
                  <c:v>2.8902730000000001</c:v>
                </c:pt>
                <c:pt idx="13050">
                  <c:v>2.8820030000000001</c:v>
                </c:pt>
                <c:pt idx="13051">
                  <c:v>2.862193</c:v>
                </c:pt>
                <c:pt idx="13052">
                  <c:v>2.8496920000000001</c:v>
                </c:pt>
                <c:pt idx="13053">
                  <c:v>2.804135</c:v>
                </c:pt>
                <c:pt idx="13054">
                  <c:v>2.7969949999999999</c:v>
                </c:pt>
                <c:pt idx="13055">
                  <c:v>2.8044720000000001</c:v>
                </c:pt>
                <c:pt idx="13056">
                  <c:v>2.80125</c:v>
                </c:pt>
                <c:pt idx="13057">
                  <c:v>2.81053</c:v>
                </c:pt>
                <c:pt idx="13058">
                  <c:v>2.8215650000000001</c:v>
                </c:pt>
                <c:pt idx="13059">
                  <c:v>2.8235839999999999</c:v>
                </c:pt>
                <c:pt idx="13060">
                  <c:v>2.8298350000000001</c:v>
                </c:pt>
                <c:pt idx="13061">
                  <c:v>2.835629</c:v>
                </c:pt>
                <c:pt idx="13062">
                  <c:v>2.839162</c:v>
                </c:pt>
                <c:pt idx="13063">
                  <c:v>2.8444029999999998</c:v>
                </c:pt>
                <c:pt idx="13064">
                  <c:v>2.8408690000000001</c:v>
                </c:pt>
                <c:pt idx="13065">
                  <c:v>2.8359890000000001</c:v>
                </c:pt>
                <c:pt idx="13066">
                  <c:v>2.8367100000000001</c:v>
                </c:pt>
                <c:pt idx="13067">
                  <c:v>2.8366859999999998</c:v>
                </c:pt>
                <c:pt idx="13068">
                  <c:v>2.8370950000000001</c:v>
                </c:pt>
                <c:pt idx="13069">
                  <c:v>2.8365900000000002</c:v>
                </c:pt>
                <c:pt idx="13070">
                  <c:v>2.8364220000000002</c:v>
                </c:pt>
                <c:pt idx="13071">
                  <c:v>2.836398</c:v>
                </c:pt>
                <c:pt idx="13072">
                  <c:v>2.837936</c:v>
                </c:pt>
                <c:pt idx="13073">
                  <c:v>2.8390420000000001</c:v>
                </c:pt>
                <c:pt idx="13074">
                  <c:v>2.8360609999999999</c:v>
                </c:pt>
                <c:pt idx="13075">
                  <c:v>2.8341620000000001</c:v>
                </c:pt>
                <c:pt idx="13076">
                  <c:v>2.8339219999999998</c:v>
                </c:pt>
                <c:pt idx="13077">
                  <c:v>2.835556</c:v>
                </c:pt>
                <c:pt idx="13078">
                  <c:v>2.838273</c:v>
                </c:pt>
                <c:pt idx="13079">
                  <c:v>2.8426239999999998</c:v>
                </c:pt>
                <c:pt idx="13080">
                  <c:v>2.8446440000000002</c:v>
                </c:pt>
                <c:pt idx="13081">
                  <c:v>2.8458459999999999</c:v>
                </c:pt>
                <c:pt idx="13082">
                  <c:v>2.8463270000000001</c:v>
                </c:pt>
                <c:pt idx="13083">
                  <c:v>2.846206</c:v>
                </c:pt>
                <c:pt idx="13084">
                  <c:v>2.8377680000000001</c:v>
                </c:pt>
                <c:pt idx="13085">
                  <c:v>2.8330799999999998</c:v>
                </c:pt>
                <c:pt idx="13086">
                  <c:v>2.8354360000000001</c:v>
                </c:pt>
                <c:pt idx="13087">
                  <c:v>2.8380809999999999</c:v>
                </c:pt>
                <c:pt idx="13088">
                  <c:v>2.842889</c:v>
                </c:pt>
                <c:pt idx="13089">
                  <c:v>2.844211</c:v>
                </c:pt>
                <c:pt idx="13090">
                  <c:v>2.8367580000000001</c:v>
                </c:pt>
                <c:pt idx="13091">
                  <c:v>2.8341620000000001</c:v>
                </c:pt>
                <c:pt idx="13092">
                  <c:v>2.8349549999999999</c:v>
                </c:pt>
                <c:pt idx="13093">
                  <c:v>2.834883</c:v>
                </c:pt>
                <c:pt idx="13094">
                  <c:v>2.834571</c:v>
                </c:pt>
                <c:pt idx="13095">
                  <c:v>2.8331520000000001</c:v>
                </c:pt>
                <c:pt idx="13096">
                  <c:v>2.831782</c:v>
                </c:pt>
                <c:pt idx="13097">
                  <c:v>2.832503</c:v>
                </c:pt>
                <c:pt idx="13098">
                  <c:v>2.8303639999999999</c:v>
                </c:pt>
                <c:pt idx="13099">
                  <c:v>2.8304360000000002</c:v>
                </c:pt>
                <c:pt idx="13100">
                  <c:v>2.8360609999999999</c:v>
                </c:pt>
                <c:pt idx="13101">
                  <c:v>2.8369270000000002</c:v>
                </c:pt>
                <c:pt idx="13102">
                  <c:v>2.8334410000000001</c:v>
                </c:pt>
                <c:pt idx="13103">
                  <c:v>2.8313730000000001</c:v>
                </c:pt>
                <c:pt idx="13104">
                  <c:v>2.832503</c:v>
                </c:pt>
                <c:pt idx="13105">
                  <c:v>2.8373590000000002</c:v>
                </c:pt>
                <c:pt idx="13106">
                  <c:v>2.839162</c:v>
                </c:pt>
                <c:pt idx="13107">
                  <c:v>2.8376000000000001</c:v>
                </c:pt>
                <c:pt idx="13108">
                  <c:v>2.8359890000000001</c:v>
                </c:pt>
                <c:pt idx="13109">
                  <c:v>2.835124</c:v>
                </c:pt>
                <c:pt idx="13110">
                  <c:v>2.833272</c:v>
                </c:pt>
                <c:pt idx="13111">
                  <c:v>2.8219729999999998</c:v>
                </c:pt>
                <c:pt idx="13112">
                  <c:v>2.8213240000000002</c:v>
                </c:pt>
                <c:pt idx="13113">
                  <c:v>2.826301</c:v>
                </c:pt>
                <c:pt idx="13114">
                  <c:v>2.832792</c:v>
                </c:pt>
                <c:pt idx="13115">
                  <c:v>2.8350270000000002</c:v>
                </c:pt>
                <c:pt idx="13116">
                  <c:v>2.8268059999999999</c:v>
                </c:pt>
                <c:pt idx="13117">
                  <c:v>2.829113</c:v>
                </c:pt>
                <c:pt idx="13118">
                  <c:v>2.8333930000000001</c:v>
                </c:pt>
                <c:pt idx="13119">
                  <c:v>2.8256999999999999</c:v>
                </c:pt>
                <c:pt idx="13120">
                  <c:v>2.821469</c:v>
                </c:pt>
                <c:pt idx="13121">
                  <c:v>2.8333210000000002</c:v>
                </c:pt>
                <c:pt idx="13122">
                  <c:v>2.849885</c:v>
                </c:pt>
                <c:pt idx="13123">
                  <c:v>2.8582019999999999</c:v>
                </c:pt>
                <c:pt idx="13124">
                  <c:v>2.857145</c:v>
                </c:pt>
                <c:pt idx="13125">
                  <c:v>2.8475039999999998</c:v>
                </c:pt>
                <c:pt idx="13126">
                  <c:v>2.836662</c:v>
                </c:pt>
                <c:pt idx="13127">
                  <c:v>2.8271419999999998</c:v>
                </c:pt>
                <c:pt idx="13128">
                  <c:v>2.8213240000000002</c:v>
                </c:pt>
                <c:pt idx="13129">
                  <c:v>2.8177180000000002</c:v>
                </c:pt>
                <c:pt idx="13130">
                  <c:v>2.8258679999999998</c:v>
                </c:pt>
                <c:pt idx="13131">
                  <c:v>2.8291379999999999</c:v>
                </c:pt>
                <c:pt idx="13132">
                  <c:v>2.8269500000000001</c:v>
                </c:pt>
                <c:pt idx="13133">
                  <c:v>2.8264209999999999</c:v>
                </c:pt>
                <c:pt idx="13134">
                  <c:v>2.8316379999999999</c:v>
                </c:pt>
                <c:pt idx="13135">
                  <c:v>2.8279839999999998</c:v>
                </c:pt>
                <c:pt idx="13136">
                  <c:v>2.8295219999999999</c:v>
                </c:pt>
                <c:pt idx="13137">
                  <c:v>2.8275510000000001</c:v>
                </c:pt>
                <c:pt idx="13138">
                  <c:v>2.8266849999999999</c:v>
                </c:pt>
                <c:pt idx="13139">
                  <c:v>2.8267570000000002</c:v>
                </c:pt>
                <c:pt idx="13140">
                  <c:v>2.829907</c:v>
                </c:pt>
                <c:pt idx="13141">
                  <c:v>2.8279350000000001</c:v>
                </c:pt>
                <c:pt idx="13142">
                  <c:v>2.8236080000000001</c:v>
                </c:pt>
                <c:pt idx="13143">
                  <c:v>2.8297150000000002</c:v>
                </c:pt>
                <c:pt idx="13144">
                  <c:v>2.8419270000000001</c:v>
                </c:pt>
                <c:pt idx="13145">
                  <c:v>2.8636360000000001</c:v>
                </c:pt>
                <c:pt idx="13146">
                  <c:v>2.8796710000000001</c:v>
                </c:pt>
                <c:pt idx="13147">
                  <c:v>2.8836369999999998</c:v>
                </c:pt>
                <c:pt idx="13148">
                  <c:v>2.8631549999999999</c:v>
                </c:pt>
                <c:pt idx="13149">
                  <c:v>2.8450280000000001</c:v>
                </c:pt>
                <c:pt idx="13150">
                  <c:v>2.8237760000000001</c:v>
                </c:pt>
                <c:pt idx="13151">
                  <c:v>2.8052169999999998</c:v>
                </c:pt>
                <c:pt idx="13152">
                  <c:v>2.7985820000000001</c:v>
                </c:pt>
                <c:pt idx="13153">
                  <c:v>2.8094480000000002</c:v>
                </c:pt>
                <c:pt idx="13154">
                  <c:v>2.8190409999999999</c:v>
                </c:pt>
                <c:pt idx="13155">
                  <c:v>2.8259400000000001</c:v>
                </c:pt>
                <c:pt idx="13156">
                  <c:v>2.8257240000000001</c:v>
                </c:pt>
                <c:pt idx="13157">
                  <c:v>2.8246180000000001</c:v>
                </c:pt>
                <c:pt idx="13158">
                  <c:v>2.8241610000000001</c:v>
                </c:pt>
                <c:pt idx="13159">
                  <c:v>2.821685</c:v>
                </c:pt>
                <c:pt idx="13160">
                  <c:v>2.8220939999999999</c:v>
                </c:pt>
                <c:pt idx="13161">
                  <c:v>2.8279350000000001</c:v>
                </c:pt>
                <c:pt idx="13162">
                  <c:v>2.8289930000000001</c:v>
                </c:pt>
                <c:pt idx="13163">
                  <c:v>2.8263250000000002</c:v>
                </c:pt>
                <c:pt idx="13164">
                  <c:v>2.825844</c:v>
                </c:pt>
                <c:pt idx="13165">
                  <c:v>2.8301949999999998</c:v>
                </c:pt>
                <c:pt idx="13166">
                  <c:v>2.8287770000000001</c:v>
                </c:pt>
                <c:pt idx="13167">
                  <c:v>2.8317100000000002</c:v>
                </c:pt>
                <c:pt idx="13168">
                  <c:v>2.839283</c:v>
                </c:pt>
                <c:pt idx="13169">
                  <c:v>2.8390420000000001</c:v>
                </c:pt>
                <c:pt idx="13170">
                  <c:v>2.836951</c:v>
                </c:pt>
                <c:pt idx="13171">
                  <c:v>2.8381769999999999</c:v>
                </c:pt>
                <c:pt idx="13172">
                  <c:v>2.838441</c:v>
                </c:pt>
                <c:pt idx="13173">
                  <c:v>2.8380809999999999</c:v>
                </c:pt>
                <c:pt idx="13174">
                  <c:v>2.8390420000000001</c:v>
                </c:pt>
                <c:pt idx="13175">
                  <c:v>2.8359649999999998</c:v>
                </c:pt>
                <c:pt idx="13176">
                  <c:v>2.835893</c:v>
                </c:pt>
                <c:pt idx="13177">
                  <c:v>2.8358449999999999</c:v>
                </c:pt>
                <c:pt idx="13178">
                  <c:v>2.8339940000000001</c:v>
                </c:pt>
                <c:pt idx="13179">
                  <c:v>2.8323589999999998</c:v>
                </c:pt>
                <c:pt idx="13180">
                  <c:v>2.83284</c:v>
                </c:pt>
                <c:pt idx="13181">
                  <c:v>2.8333930000000001</c:v>
                </c:pt>
                <c:pt idx="13182">
                  <c:v>2.8348589999999998</c:v>
                </c:pt>
                <c:pt idx="13183">
                  <c:v>2.832551</c:v>
                </c:pt>
                <c:pt idx="13184">
                  <c:v>2.831493</c:v>
                </c:pt>
                <c:pt idx="13185">
                  <c:v>2.8314210000000002</c:v>
                </c:pt>
                <c:pt idx="13186">
                  <c:v>2.8305319999999998</c:v>
                </c:pt>
                <c:pt idx="13187">
                  <c:v>2.8288489999999999</c:v>
                </c:pt>
                <c:pt idx="13188">
                  <c:v>2.832792</c:v>
                </c:pt>
                <c:pt idx="13189">
                  <c:v>2.8352439999999999</c:v>
                </c:pt>
                <c:pt idx="13190">
                  <c:v>2.8359649999999998</c:v>
                </c:pt>
                <c:pt idx="13191">
                  <c:v>2.8343780000000001</c:v>
                </c:pt>
                <c:pt idx="13192">
                  <c:v>2.8297150000000002</c:v>
                </c:pt>
                <c:pt idx="13193">
                  <c:v>2.8246180000000001</c:v>
                </c:pt>
                <c:pt idx="13194">
                  <c:v>2.825027</c:v>
                </c:pt>
                <c:pt idx="13195">
                  <c:v>2.8284159999999998</c:v>
                </c:pt>
                <c:pt idx="13196">
                  <c:v>2.8293059999999999</c:v>
                </c:pt>
                <c:pt idx="13197">
                  <c:v>2.8304360000000002</c:v>
                </c:pt>
                <c:pt idx="13198">
                  <c:v>2.8326229999999999</c:v>
                </c:pt>
                <c:pt idx="13199">
                  <c:v>2.8314210000000002</c:v>
                </c:pt>
                <c:pt idx="13200">
                  <c:v>2.8352439999999999</c:v>
                </c:pt>
                <c:pt idx="13201">
                  <c:v>2.8320219999999998</c:v>
                </c:pt>
                <c:pt idx="13202">
                  <c:v>2.8232240000000002</c:v>
                </c:pt>
                <c:pt idx="13203">
                  <c:v>2.8215889999999999</c:v>
                </c:pt>
                <c:pt idx="13204">
                  <c:v>2.8179829999999999</c:v>
                </c:pt>
                <c:pt idx="13205">
                  <c:v>2.8221419999999999</c:v>
                </c:pt>
                <c:pt idx="13206">
                  <c:v>2.8249059999999999</c:v>
                </c:pt>
                <c:pt idx="13207">
                  <c:v>2.8209399999999998</c:v>
                </c:pt>
                <c:pt idx="13208">
                  <c:v>2.8294980000000001</c:v>
                </c:pt>
                <c:pt idx="13209">
                  <c:v>2.8352919999999999</c:v>
                </c:pt>
                <c:pt idx="13210">
                  <c:v>2.8375759999999999</c:v>
                </c:pt>
                <c:pt idx="13211">
                  <c:v>2.8399079999999999</c:v>
                </c:pt>
                <c:pt idx="13212">
                  <c:v>2.8435139999999999</c:v>
                </c:pt>
                <c:pt idx="13213">
                  <c:v>2.8374799999999998</c:v>
                </c:pt>
                <c:pt idx="13214">
                  <c:v>2.8376000000000001</c:v>
                </c:pt>
                <c:pt idx="13215">
                  <c:v>2.8384170000000002</c:v>
                </c:pt>
                <c:pt idx="13216">
                  <c:v>2.8360850000000002</c:v>
                </c:pt>
                <c:pt idx="13217">
                  <c:v>2.8326229999999999</c:v>
                </c:pt>
                <c:pt idx="13218">
                  <c:v>2.8309160000000002</c:v>
                </c:pt>
                <c:pt idx="13219">
                  <c:v>2.832503</c:v>
                </c:pt>
                <c:pt idx="13220">
                  <c:v>2.8303159999999998</c:v>
                </c:pt>
                <c:pt idx="13221">
                  <c:v>2.8314210000000002</c:v>
                </c:pt>
                <c:pt idx="13222">
                  <c:v>2.8306279999999999</c:v>
                </c:pt>
                <c:pt idx="13223">
                  <c:v>2.8300269999999998</c:v>
                </c:pt>
                <c:pt idx="13224">
                  <c:v>2.8302429999999998</c:v>
                </c:pt>
                <c:pt idx="13225">
                  <c:v>2.829113</c:v>
                </c:pt>
                <c:pt idx="13226">
                  <c:v>2.8317100000000002</c:v>
                </c:pt>
                <c:pt idx="13227">
                  <c:v>2.833898</c:v>
                </c:pt>
                <c:pt idx="13228">
                  <c:v>2.8368069999999999</c:v>
                </c:pt>
                <c:pt idx="13229">
                  <c:v>2.8406289999999998</c:v>
                </c:pt>
                <c:pt idx="13230">
                  <c:v>2.841278</c:v>
                </c:pt>
                <c:pt idx="13231">
                  <c:v>2.8391860000000002</c:v>
                </c:pt>
                <c:pt idx="13232">
                  <c:v>2.8371189999999999</c:v>
                </c:pt>
                <c:pt idx="13233">
                  <c:v>2.8373590000000002</c:v>
                </c:pt>
                <c:pt idx="13234">
                  <c:v>2.8395950000000001</c:v>
                </c:pt>
                <c:pt idx="13235">
                  <c:v>2.8406289999999998</c:v>
                </c:pt>
                <c:pt idx="13236">
                  <c:v>2.844163</c:v>
                </c:pt>
                <c:pt idx="13237">
                  <c:v>2.845726</c:v>
                </c:pt>
                <c:pt idx="13238">
                  <c:v>2.83683</c:v>
                </c:pt>
                <c:pt idx="13239">
                  <c:v>2.82707</c:v>
                </c:pt>
                <c:pt idx="13240">
                  <c:v>2.8237040000000002</c:v>
                </c:pt>
                <c:pt idx="13241">
                  <c:v>2.8270219999999999</c:v>
                </c:pt>
                <c:pt idx="13242">
                  <c:v>2.8342580000000002</c:v>
                </c:pt>
                <c:pt idx="13243">
                  <c:v>2.8579379999999999</c:v>
                </c:pt>
                <c:pt idx="13244">
                  <c:v>2.8719299999999999</c:v>
                </c:pt>
                <c:pt idx="13245">
                  <c:v>2.8767140000000002</c:v>
                </c:pt>
                <c:pt idx="13246">
                  <c:v>2.8822670000000001</c:v>
                </c:pt>
                <c:pt idx="13247">
                  <c:v>2.869021</c:v>
                </c:pt>
                <c:pt idx="13248">
                  <c:v>2.849548</c:v>
                </c:pt>
                <c:pt idx="13249">
                  <c:v>2.8325269999999998</c:v>
                </c:pt>
                <c:pt idx="13250">
                  <c:v>2.8100010000000002</c:v>
                </c:pt>
                <c:pt idx="13251">
                  <c:v>2.7988460000000002</c:v>
                </c:pt>
                <c:pt idx="13252">
                  <c:v>2.8140879999999999</c:v>
                </c:pt>
                <c:pt idx="13253">
                  <c:v>2.823728</c:v>
                </c:pt>
                <c:pt idx="13254">
                  <c:v>2.8213729999999999</c:v>
                </c:pt>
                <c:pt idx="13255">
                  <c:v>2.8257479999999999</c:v>
                </c:pt>
                <c:pt idx="13256">
                  <c:v>2.8262049999999999</c:v>
                </c:pt>
                <c:pt idx="13257">
                  <c:v>2.824233</c:v>
                </c:pt>
                <c:pt idx="13258">
                  <c:v>2.8231510000000002</c:v>
                </c:pt>
                <c:pt idx="13259">
                  <c:v>2.8216610000000002</c:v>
                </c:pt>
                <c:pt idx="13260">
                  <c:v>2.8210120000000001</c:v>
                </c:pt>
                <c:pt idx="13261">
                  <c:v>2.818511</c:v>
                </c:pt>
                <c:pt idx="13262">
                  <c:v>2.8215650000000001</c:v>
                </c:pt>
                <c:pt idx="13263">
                  <c:v>2.829402</c:v>
                </c:pt>
                <c:pt idx="13264">
                  <c:v>2.8377919999999999</c:v>
                </c:pt>
                <c:pt idx="13265">
                  <c:v>2.8468070000000001</c:v>
                </c:pt>
                <c:pt idx="13266">
                  <c:v>2.843658</c:v>
                </c:pt>
                <c:pt idx="13267">
                  <c:v>2.8395709999999998</c:v>
                </c:pt>
                <c:pt idx="13268">
                  <c:v>2.8380809999999999</c:v>
                </c:pt>
                <c:pt idx="13269">
                  <c:v>2.8374799999999998</c:v>
                </c:pt>
                <c:pt idx="13270">
                  <c:v>2.8344260000000001</c:v>
                </c:pt>
                <c:pt idx="13271">
                  <c:v>2.828945</c:v>
                </c:pt>
                <c:pt idx="13272">
                  <c:v>2.8275269999999999</c:v>
                </c:pt>
                <c:pt idx="13273">
                  <c:v>2.820074</c:v>
                </c:pt>
                <c:pt idx="13274">
                  <c:v>2.817358</c:v>
                </c:pt>
                <c:pt idx="13275">
                  <c:v>2.8190879999999998</c:v>
                </c:pt>
                <c:pt idx="13276">
                  <c:v>2.8298589999999999</c:v>
                </c:pt>
                <c:pt idx="13277">
                  <c:v>2.8317100000000002</c:v>
                </c:pt>
                <c:pt idx="13278">
                  <c:v>2.8335849999999998</c:v>
                </c:pt>
                <c:pt idx="13279">
                  <c:v>2.8336809999999999</c:v>
                </c:pt>
                <c:pt idx="13280">
                  <c:v>2.8320940000000001</c:v>
                </c:pt>
                <c:pt idx="13281">
                  <c:v>2.8288250000000001</c:v>
                </c:pt>
                <c:pt idx="13282">
                  <c:v>2.8252670000000002</c:v>
                </c:pt>
                <c:pt idx="13283">
                  <c:v>2.827671</c:v>
                </c:pt>
                <c:pt idx="13284">
                  <c:v>2.8308200000000001</c:v>
                </c:pt>
                <c:pt idx="13285">
                  <c:v>2.8333210000000002</c:v>
                </c:pt>
                <c:pt idx="13286">
                  <c:v>2.8332000000000002</c:v>
                </c:pt>
                <c:pt idx="13287">
                  <c:v>2.8303389999999999</c:v>
                </c:pt>
                <c:pt idx="13288">
                  <c:v>2.832503</c:v>
                </c:pt>
                <c:pt idx="13289">
                  <c:v>2.836398</c:v>
                </c:pt>
                <c:pt idx="13290">
                  <c:v>2.8381050000000001</c:v>
                </c:pt>
                <c:pt idx="13291">
                  <c:v>2.836999</c:v>
                </c:pt>
                <c:pt idx="13292">
                  <c:v>2.835604</c:v>
                </c:pt>
                <c:pt idx="13293">
                  <c:v>2.835556</c:v>
                </c:pt>
                <c:pt idx="13294">
                  <c:v>2.8358690000000002</c:v>
                </c:pt>
                <c:pt idx="13295">
                  <c:v>2.8364940000000001</c:v>
                </c:pt>
                <c:pt idx="13296">
                  <c:v>2.834667</c:v>
                </c:pt>
                <c:pt idx="13297">
                  <c:v>2.83195</c:v>
                </c:pt>
                <c:pt idx="13298">
                  <c:v>2.8275749999999999</c:v>
                </c:pt>
                <c:pt idx="13299">
                  <c:v>2.8264209999999999</c:v>
                </c:pt>
                <c:pt idx="13300">
                  <c:v>2.8237040000000002</c:v>
                </c:pt>
                <c:pt idx="13301">
                  <c:v>2.8210359999999999</c:v>
                </c:pt>
                <c:pt idx="13302">
                  <c:v>2.8216610000000002</c:v>
                </c:pt>
                <c:pt idx="13303">
                  <c:v>2.820122</c:v>
                </c:pt>
                <c:pt idx="13304">
                  <c:v>2.83046</c:v>
                </c:pt>
                <c:pt idx="13305">
                  <c:v>2.8326229999999999</c:v>
                </c:pt>
                <c:pt idx="13306">
                  <c:v>2.8251469999999999</c:v>
                </c:pt>
                <c:pt idx="13307">
                  <c:v>2.8276469999999998</c:v>
                </c:pt>
                <c:pt idx="13308">
                  <c:v>2.8288250000000001</c:v>
                </c:pt>
                <c:pt idx="13309">
                  <c:v>2.8259880000000002</c:v>
                </c:pt>
                <c:pt idx="13310">
                  <c:v>2.828128</c:v>
                </c:pt>
                <c:pt idx="13311">
                  <c:v>2.8368069999999999</c:v>
                </c:pt>
                <c:pt idx="13312">
                  <c:v>2.8370709999999999</c:v>
                </c:pt>
                <c:pt idx="13313">
                  <c:v>2.8369270000000002</c:v>
                </c:pt>
                <c:pt idx="13314">
                  <c:v>2.836662</c:v>
                </c:pt>
                <c:pt idx="13315">
                  <c:v>2.8347869999999999</c:v>
                </c:pt>
                <c:pt idx="13316">
                  <c:v>2.8353160000000002</c:v>
                </c:pt>
                <c:pt idx="13317">
                  <c:v>2.8316379999999999</c:v>
                </c:pt>
                <c:pt idx="13318">
                  <c:v>2.8287049999999998</c:v>
                </c:pt>
                <c:pt idx="13319">
                  <c:v>2.8261080000000001</c:v>
                </c:pt>
                <c:pt idx="13320">
                  <c:v>2.8228870000000001</c:v>
                </c:pt>
                <c:pt idx="13321">
                  <c:v>2.820964</c:v>
                </c:pt>
                <c:pt idx="13322">
                  <c:v>2.8178139999999998</c:v>
                </c:pt>
                <c:pt idx="13323">
                  <c:v>2.8164199999999999</c:v>
                </c:pt>
                <c:pt idx="13324">
                  <c:v>2.8179590000000001</c:v>
                </c:pt>
                <c:pt idx="13325">
                  <c:v>2.8248099999999998</c:v>
                </c:pt>
                <c:pt idx="13326">
                  <c:v>2.831782</c:v>
                </c:pt>
                <c:pt idx="13327">
                  <c:v>2.8318300000000001</c:v>
                </c:pt>
                <c:pt idx="13328">
                  <c:v>2.8387540000000002</c:v>
                </c:pt>
                <c:pt idx="13329">
                  <c:v>2.8385370000000001</c:v>
                </c:pt>
                <c:pt idx="13330">
                  <c:v>2.8376480000000002</c:v>
                </c:pt>
                <c:pt idx="13331">
                  <c:v>2.8425280000000002</c:v>
                </c:pt>
                <c:pt idx="13332">
                  <c:v>2.8420709999999998</c:v>
                </c:pt>
                <c:pt idx="13333">
                  <c:v>2.8352680000000001</c:v>
                </c:pt>
                <c:pt idx="13334">
                  <c:v>2.8348589999999998</c:v>
                </c:pt>
                <c:pt idx="13335">
                  <c:v>2.8365420000000001</c:v>
                </c:pt>
                <c:pt idx="13336">
                  <c:v>2.8423600000000002</c:v>
                </c:pt>
                <c:pt idx="13337">
                  <c:v>2.844884</c:v>
                </c:pt>
                <c:pt idx="13338">
                  <c:v>2.8409900000000001</c:v>
                </c:pt>
                <c:pt idx="13339">
                  <c:v>2.8352680000000001</c:v>
                </c:pt>
                <c:pt idx="13340">
                  <c:v>2.8318300000000001</c:v>
                </c:pt>
                <c:pt idx="13341">
                  <c:v>2.8270219999999999</c:v>
                </c:pt>
                <c:pt idx="13342">
                  <c:v>2.8257479999999999</c:v>
                </c:pt>
                <c:pt idx="13343">
                  <c:v>2.8225739999999999</c:v>
                </c:pt>
                <c:pt idx="13344">
                  <c:v>2.8237040000000002</c:v>
                </c:pt>
                <c:pt idx="13345">
                  <c:v>2.8272620000000002</c:v>
                </c:pt>
                <c:pt idx="13346">
                  <c:v>2.8301949999999998</c:v>
                </c:pt>
                <c:pt idx="13347">
                  <c:v>2.8456049999999999</c:v>
                </c:pt>
                <c:pt idx="13348">
                  <c:v>2.8621449999999999</c:v>
                </c:pt>
                <c:pt idx="13349">
                  <c:v>2.8754400000000002</c:v>
                </c:pt>
                <c:pt idx="13350">
                  <c:v>2.8882050000000001</c:v>
                </c:pt>
                <c:pt idx="13351">
                  <c:v>2.8784209999999999</c:v>
                </c:pt>
                <c:pt idx="13352">
                  <c:v>2.8706800000000001</c:v>
                </c:pt>
                <c:pt idx="13353">
                  <c:v>2.861256</c:v>
                </c:pt>
                <c:pt idx="13354">
                  <c:v>2.8347150000000001</c:v>
                </c:pt>
                <c:pt idx="13355">
                  <c:v>2.809088</c:v>
                </c:pt>
                <c:pt idx="13356">
                  <c:v>2.8163</c:v>
                </c:pt>
                <c:pt idx="13357">
                  <c:v>2.8093520000000001</c:v>
                </c:pt>
                <c:pt idx="13358">
                  <c:v>2.8155549999999998</c:v>
                </c:pt>
                <c:pt idx="13359">
                  <c:v>2.823007</c:v>
                </c:pt>
                <c:pt idx="13360">
                  <c:v>2.8246899999999999</c:v>
                </c:pt>
                <c:pt idx="13361">
                  <c:v>2.8217089999999998</c:v>
                </c:pt>
                <c:pt idx="13362">
                  <c:v>2.8178380000000001</c:v>
                </c:pt>
                <c:pt idx="13363">
                  <c:v>2.8211560000000002</c:v>
                </c:pt>
                <c:pt idx="13364">
                  <c:v>2.8259880000000002</c:v>
                </c:pt>
                <c:pt idx="13365">
                  <c:v>2.8296899999999998</c:v>
                </c:pt>
                <c:pt idx="13366">
                  <c:v>2.8340420000000002</c:v>
                </c:pt>
                <c:pt idx="13367">
                  <c:v>2.8327200000000001</c:v>
                </c:pt>
                <c:pt idx="13368">
                  <c:v>2.830219</c:v>
                </c:pt>
                <c:pt idx="13369">
                  <c:v>2.8275749999999999</c:v>
                </c:pt>
                <c:pt idx="13370">
                  <c:v>2.828392</c:v>
                </c:pt>
                <c:pt idx="13371">
                  <c:v>2.8345950000000002</c:v>
                </c:pt>
                <c:pt idx="13372">
                  <c:v>2.8392590000000002</c:v>
                </c:pt>
                <c:pt idx="13373">
                  <c:v>2.835629</c:v>
                </c:pt>
                <c:pt idx="13374">
                  <c:v>2.8283200000000002</c:v>
                </c:pt>
                <c:pt idx="13375">
                  <c:v>2.8310849999999999</c:v>
                </c:pt>
                <c:pt idx="13376">
                  <c:v>2.8320940000000001</c:v>
                </c:pt>
                <c:pt idx="13377">
                  <c:v>2.831782</c:v>
                </c:pt>
                <c:pt idx="13378">
                  <c:v>2.8300990000000001</c:v>
                </c:pt>
                <c:pt idx="13379">
                  <c:v>2.8286090000000002</c:v>
                </c:pt>
                <c:pt idx="13380">
                  <c:v>2.8276469999999998</c:v>
                </c:pt>
                <c:pt idx="13381">
                  <c:v>2.8340179999999999</c:v>
                </c:pt>
                <c:pt idx="13382">
                  <c:v>2.8450039999999999</c:v>
                </c:pt>
                <c:pt idx="13383">
                  <c:v>2.8533949999999999</c:v>
                </c:pt>
                <c:pt idx="13384">
                  <c:v>2.8544520000000002</c:v>
                </c:pt>
                <c:pt idx="13385">
                  <c:v>2.852481</c:v>
                </c:pt>
                <c:pt idx="13386">
                  <c:v>2.8479130000000001</c:v>
                </c:pt>
                <c:pt idx="13387">
                  <c:v>2.8279109999999998</c:v>
                </c:pt>
                <c:pt idx="13388">
                  <c:v>2.8202910000000001</c:v>
                </c:pt>
                <c:pt idx="13389">
                  <c:v>2.8243290000000001</c:v>
                </c:pt>
                <c:pt idx="13390">
                  <c:v>2.829907</c:v>
                </c:pt>
                <c:pt idx="13391">
                  <c:v>2.8275749999999999</c:v>
                </c:pt>
                <c:pt idx="13392">
                  <c:v>2.826854</c:v>
                </c:pt>
                <c:pt idx="13393">
                  <c:v>2.8270940000000002</c:v>
                </c:pt>
                <c:pt idx="13394">
                  <c:v>2.8270219999999999</c:v>
                </c:pt>
                <c:pt idx="13395">
                  <c:v>2.828729</c:v>
                </c:pt>
                <c:pt idx="13396">
                  <c:v>2.8288009999999999</c:v>
                </c:pt>
                <c:pt idx="13397">
                  <c:v>2.8234880000000002</c:v>
                </c:pt>
                <c:pt idx="13398">
                  <c:v>2.8192810000000001</c:v>
                </c:pt>
                <c:pt idx="13399">
                  <c:v>2.8161559999999999</c:v>
                </c:pt>
                <c:pt idx="13400">
                  <c:v>2.8108909999999998</c:v>
                </c:pt>
                <c:pt idx="13401">
                  <c:v>2.8131270000000002</c:v>
                </c:pt>
                <c:pt idx="13402">
                  <c:v>2.8174299999999999</c:v>
                </c:pt>
                <c:pt idx="13403">
                  <c:v>2.8228870000000001</c:v>
                </c:pt>
                <c:pt idx="13404">
                  <c:v>2.8280319999999999</c:v>
                </c:pt>
                <c:pt idx="13405">
                  <c:v>2.827334</c:v>
                </c:pt>
                <c:pt idx="13406">
                  <c:v>2.8293059999999999</c:v>
                </c:pt>
                <c:pt idx="13407">
                  <c:v>2.8400280000000002</c:v>
                </c:pt>
                <c:pt idx="13408">
                  <c:v>2.8435139999999999</c:v>
                </c:pt>
                <c:pt idx="13409">
                  <c:v>2.8385609999999999</c:v>
                </c:pt>
                <c:pt idx="13410">
                  <c:v>2.8326950000000002</c:v>
                </c:pt>
                <c:pt idx="13411">
                  <c:v>2.8344019999999999</c:v>
                </c:pt>
                <c:pt idx="13412">
                  <c:v>2.8270460000000002</c:v>
                </c:pt>
                <c:pt idx="13413">
                  <c:v>2.8251230000000001</c:v>
                </c:pt>
                <c:pt idx="13414">
                  <c:v>2.8249300000000002</c:v>
                </c:pt>
                <c:pt idx="13415">
                  <c:v>2.8256760000000001</c:v>
                </c:pt>
                <c:pt idx="13416">
                  <c:v>2.8269739999999999</c:v>
                </c:pt>
                <c:pt idx="13417">
                  <c:v>2.8258920000000001</c:v>
                </c:pt>
                <c:pt idx="13418">
                  <c:v>2.8251710000000001</c:v>
                </c:pt>
                <c:pt idx="13419">
                  <c:v>2.8277909999999999</c:v>
                </c:pt>
                <c:pt idx="13420">
                  <c:v>2.8303880000000001</c:v>
                </c:pt>
                <c:pt idx="13421">
                  <c:v>2.8256999999999999</c:v>
                </c:pt>
                <c:pt idx="13422">
                  <c:v>2.8238729999999999</c:v>
                </c:pt>
                <c:pt idx="13423">
                  <c:v>2.82945</c:v>
                </c:pt>
                <c:pt idx="13424">
                  <c:v>2.8326229999999999</c:v>
                </c:pt>
                <c:pt idx="13425">
                  <c:v>2.826012</c:v>
                </c:pt>
                <c:pt idx="13426">
                  <c:v>2.819642</c:v>
                </c:pt>
                <c:pt idx="13427">
                  <c:v>2.8255309999999998</c:v>
                </c:pt>
                <c:pt idx="13428">
                  <c:v>2.829113</c:v>
                </c:pt>
                <c:pt idx="13429">
                  <c:v>2.8313730000000001</c:v>
                </c:pt>
                <c:pt idx="13430">
                  <c:v>2.828729</c:v>
                </c:pt>
                <c:pt idx="13431">
                  <c:v>2.83195</c:v>
                </c:pt>
                <c:pt idx="13432">
                  <c:v>2.8328880000000001</c:v>
                </c:pt>
                <c:pt idx="13433">
                  <c:v>2.8308200000000001</c:v>
                </c:pt>
                <c:pt idx="13434">
                  <c:v>2.8303880000000001</c:v>
                </c:pt>
                <c:pt idx="13435">
                  <c:v>2.8321909999999999</c:v>
                </c:pt>
                <c:pt idx="13436">
                  <c:v>2.8302670000000001</c:v>
                </c:pt>
                <c:pt idx="13437">
                  <c:v>2.8272620000000002</c:v>
                </c:pt>
                <c:pt idx="13438">
                  <c:v>2.8265889999999998</c:v>
                </c:pt>
                <c:pt idx="13439">
                  <c:v>2.8262770000000002</c:v>
                </c:pt>
                <c:pt idx="13440">
                  <c:v>2.8250510000000002</c:v>
                </c:pt>
                <c:pt idx="13441">
                  <c:v>2.8243529999999999</c:v>
                </c:pt>
                <c:pt idx="13442">
                  <c:v>2.8186079999999998</c:v>
                </c:pt>
                <c:pt idx="13443">
                  <c:v>2.867747</c:v>
                </c:pt>
                <c:pt idx="13444">
                  <c:v>2.871569</c:v>
                </c:pt>
                <c:pt idx="13445">
                  <c:v>2.8703430000000001</c:v>
                </c:pt>
                <c:pt idx="13446">
                  <c:v>2.8542360000000002</c:v>
                </c:pt>
                <c:pt idx="13447">
                  <c:v>2.8322630000000002</c:v>
                </c:pt>
                <c:pt idx="13448">
                  <c:v>2.8148819999999999</c:v>
                </c:pt>
                <c:pt idx="13449">
                  <c:v>2.797885</c:v>
                </c:pt>
                <c:pt idx="13450">
                  <c:v>2.7866339999999998</c:v>
                </c:pt>
                <c:pt idx="13451">
                  <c:v>2.7938459999999998</c:v>
                </c:pt>
                <c:pt idx="13452">
                  <c:v>2.7966350000000002</c:v>
                </c:pt>
                <c:pt idx="13453">
                  <c:v>2.7978130000000001</c:v>
                </c:pt>
                <c:pt idx="13454">
                  <c:v>2.801323</c:v>
                </c:pt>
                <c:pt idx="13455">
                  <c:v>2.7997839999999998</c:v>
                </c:pt>
                <c:pt idx="13456">
                  <c:v>2.8003369999999999</c:v>
                </c:pt>
                <c:pt idx="13457">
                  <c:v>2.80125</c:v>
                </c:pt>
                <c:pt idx="13458">
                  <c:v>2.8052410000000001</c:v>
                </c:pt>
                <c:pt idx="13459">
                  <c:v>2.8113959999999998</c:v>
                </c:pt>
                <c:pt idx="13460">
                  <c:v>2.8125740000000001</c:v>
                </c:pt>
                <c:pt idx="13461">
                  <c:v>2.8159149999999999</c:v>
                </c:pt>
                <c:pt idx="13462">
                  <c:v>2.8249300000000002</c:v>
                </c:pt>
                <c:pt idx="13463">
                  <c:v>2.8319740000000002</c:v>
                </c:pt>
                <c:pt idx="13464">
                  <c:v>2.8313009999999998</c:v>
                </c:pt>
                <c:pt idx="13465">
                  <c:v>2.8243529999999999</c:v>
                </c:pt>
                <c:pt idx="13466">
                  <c:v>2.8193290000000002</c:v>
                </c:pt>
                <c:pt idx="13467">
                  <c:v>2.816684</c:v>
                </c:pt>
                <c:pt idx="13468">
                  <c:v>2.8175020000000002</c:v>
                </c:pt>
                <c:pt idx="13469">
                  <c:v>2.8212519999999999</c:v>
                </c:pt>
                <c:pt idx="13470">
                  <c:v>2.8206509999999998</c:v>
                </c:pt>
                <c:pt idx="13471">
                  <c:v>2.8170449999999998</c:v>
                </c:pt>
                <c:pt idx="13472">
                  <c:v>2.8129339999999998</c:v>
                </c:pt>
                <c:pt idx="13473">
                  <c:v>2.8116599999999998</c:v>
                </c:pt>
                <c:pt idx="13474">
                  <c:v>2.8075489999999999</c:v>
                </c:pt>
                <c:pt idx="13475">
                  <c:v>2.80714</c:v>
                </c:pt>
                <c:pt idx="13476">
                  <c:v>2.821132</c:v>
                </c:pt>
                <c:pt idx="13477">
                  <c:v>2.8248579999999999</c:v>
                </c:pt>
                <c:pt idx="13478">
                  <c:v>2.826902</c:v>
                </c:pt>
                <c:pt idx="13479">
                  <c:v>2.8327439999999999</c:v>
                </c:pt>
                <c:pt idx="13480">
                  <c:v>2.8282240000000001</c:v>
                </c:pt>
                <c:pt idx="13481">
                  <c:v>2.829666</c:v>
                </c:pt>
                <c:pt idx="13482">
                  <c:v>2.8307479999999998</c:v>
                </c:pt>
                <c:pt idx="13483">
                  <c:v>2.8339699999999999</c:v>
                </c:pt>
                <c:pt idx="13484">
                  <c:v>2.83623</c:v>
                </c:pt>
                <c:pt idx="13485">
                  <c:v>2.8331040000000001</c:v>
                </c:pt>
                <c:pt idx="13486">
                  <c:v>2.828633</c:v>
                </c:pt>
                <c:pt idx="13487">
                  <c:v>2.8294739999999998</c:v>
                </c:pt>
                <c:pt idx="13488">
                  <c:v>2.8310369999999998</c:v>
                </c:pt>
                <c:pt idx="13489">
                  <c:v>2.8268779999999998</c:v>
                </c:pt>
                <c:pt idx="13490">
                  <c:v>2.822454</c:v>
                </c:pt>
                <c:pt idx="13491">
                  <c:v>2.824738</c:v>
                </c:pt>
                <c:pt idx="13492">
                  <c:v>2.826301</c:v>
                </c:pt>
                <c:pt idx="13493">
                  <c:v>2.8250510000000002</c:v>
                </c:pt>
                <c:pt idx="13494">
                  <c:v>2.8239450000000001</c:v>
                </c:pt>
                <c:pt idx="13495">
                  <c:v>2.823007</c:v>
                </c:pt>
                <c:pt idx="13496">
                  <c:v>2.8276469999999998</c:v>
                </c:pt>
                <c:pt idx="13497">
                  <c:v>2.8287770000000001</c:v>
                </c:pt>
                <c:pt idx="13498">
                  <c:v>2.8241849999999999</c:v>
                </c:pt>
                <c:pt idx="13499">
                  <c:v>2.8213729999999999</c:v>
                </c:pt>
                <c:pt idx="13500">
                  <c:v>2.8185359999999999</c:v>
                </c:pt>
                <c:pt idx="13501">
                  <c:v>2.8191850000000001</c:v>
                </c:pt>
                <c:pt idx="13502">
                  <c:v>2.8256999999999999</c:v>
                </c:pt>
                <c:pt idx="13503">
                  <c:v>2.8414700000000002</c:v>
                </c:pt>
                <c:pt idx="13504">
                  <c:v>2.85188</c:v>
                </c:pt>
                <c:pt idx="13505">
                  <c:v>2.851712</c:v>
                </c:pt>
                <c:pt idx="13506">
                  <c:v>2.8441390000000002</c:v>
                </c:pt>
                <c:pt idx="13507">
                  <c:v>2.8319260000000002</c:v>
                </c:pt>
                <c:pt idx="13508">
                  <c:v>2.8139439999999998</c:v>
                </c:pt>
                <c:pt idx="13509">
                  <c:v>2.8180550000000002</c:v>
                </c:pt>
                <c:pt idx="13510">
                  <c:v>2.8192330000000001</c:v>
                </c:pt>
                <c:pt idx="13511">
                  <c:v>2.816684</c:v>
                </c:pt>
                <c:pt idx="13512">
                  <c:v>2.8055059999999998</c:v>
                </c:pt>
                <c:pt idx="13513">
                  <c:v>2.8092800000000002</c:v>
                </c:pt>
                <c:pt idx="13514">
                  <c:v>2.8088229999999998</c:v>
                </c:pt>
                <c:pt idx="13515">
                  <c:v>2.8101940000000001</c:v>
                </c:pt>
                <c:pt idx="13516">
                  <c:v>2.8114439999999998</c:v>
                </c:pt>
                <c:pt idx="13517">
                  <c:v>2.8150499999999998</c:v>
                </c:pt>
                <c:pt idx="13518">
                  <c:v>2.8184390000000001</c:v>
                </c:pt>
                <c:pt idx="13519">
                  <c:v>2.817021</c:v>
                </c:pt>
                <c:pt idx="13520">
                  <c:v>2.8246660000000001</c:v>
                </c:pt>
                <c:pt idx="13521">
                  <c:v>2.8262770000000002</c:v>
                </c:pt>
                <c:pt idx="13522">
                  <c:v>2.8307959999999999</c:v>
                </c:pt>
                <c:pt idx="13523">
                  <c:v>2.8299789999999998</c:v>
                </c:pt>
                <c:pt idx="13524">
                  <c:v>2.8256999999999999</c:v>
                </c:pt>
                <c:pt idx="13525">
                  <c:v>2.8229350000000002</c:v>
                </c:pt>
                <c:pt idx="13526">
                  <c:v>2.822743</c:v>
                </c:pt>
                <c:pt idx="13527">
                  <c:v>2.8174779999999999</c:v>
                </c:pt>
                <c:pt idx="13528">
                  <c:v>2.8158910000000001</c:v>
                </c:pt>
                <c:pt idx="13529">
                  <c:v>2.816036</c:v>
                </c:pt>
                <c:pt idx="13530">
                  <c:v>2.8122370000000001</c:v>
                </c:pt>
                <c:pt idx="13531">
                  <c:v>2.8153619999999999</c:v>
                </c:pt>
                <c:pt idx="13532">
                  <c:v>2.8202189999999998</c:v>
                </c:pt>
                <c:pt idx="13533">
                  <c:v>2.8210120000000001</c:v>
                </c:pt>
                <c:pt idx="13534">
                  <c:v>2.821685</c:v>
                </c:pt>
                <c:pt idx="13535">
                  <c:v>2.8243529999999999</c:v>
                </c:pt>
                <c:pt idx="13536">
                  <c:v>2.8190879999999998</c:v>
                </c:pt>
                <c:pt idx="13537">
                  <c:v>2.8168530000000001</c:v>
                </c:pt>
                <c:pt idx="13538">
                  <c:v>2.8154819999999998</c:v>
                </c:pt>
                <c:pt idx="13539">
                  <c:v>2.821685</c:v>
                </c:pt>
                <c:pt idx="13540">
                  <c:v>2.8301229999999999</c:v>
                </c:pt>
                <c:pt idx="13541">
                  <c:v>2.8281040000000002</c:v>
                </c:pt>
                <c:pt idx="13542">
                  <c:v>2.826613</c:v>
                </c:pt>
                <c:pt idx="13543">
                  <c:v>2.825628</c:v>
                </c:pt>
                <c:pt idx="13544">
                  <c:v>2.8302670000000001</c:v>
                </c:pt>
                <c:pt idx="13545">
                  <c:v>2.853154</c:v>
                </c:pt>
                <c:pt idx="13546">
                  <c:v>2.8686120000000002</c:v>
                </c:pt>
                <c:pt idx="13547">
                  <c:v>2.8742130000000001</c:v>
                </c:pt>
                <c:pt idx="13548">
                  <c:v>2.8676979999999999</c:v>
                </c:pt>
                <c:pt idx="13549">
                  <c:v>2.8498359999999998</c:v>
                </c:pt>
                <c:pt idx="13550">
                  <c:v>2.83046</c:v>
                </c:pt>
                <c:pt idx="13551">
                  <c:v>2.8133189999999999</c:v>
                </c:pt>
                <c:pt idx="13552">
                  <c:v>2.7782200000000001</c:v>
                </c:pt>
                <c:pt idx="13553">
                  <c:v>2.7821859999999998</c:v>
                </c:pt>
                <c:pt idx="13554">
                  <c:v>2.7964180000000001</c:v>
                </c:pt>
                <c:pt idx="13555">
                  <c:v>2.8061069999999999</c:v>
                </c:pt>
                <c:pt idx="13556">
                  <c:v>2.8073090000000001</c:v>
                </c:pt>
                <c:pt idx="13557">
                  <c:v>2.8087029999999999</c:v>
                </c:pt>
                <c:pt idx="13558">
                  <c:v>2.8114680000000001</c:v>
                </c:pt>
                <c:pt idx="13559">
                  <c:v>2.8137759999999998</c:v>
                </c:pt>
                <c:pt idx="13560">
                  <c:v>2.8143280000000002</c:v>
                </c:pt>
                <c:pt idx="13561">
                  <c:v>2.8156750000000001</c:v>
                </c:pt>
                <c:pt idx="13562">
                  <c:v>2.814473</c:v>
                </c:pt>
                <c:pt idx="13563">
                  <c:v>2.8155549999999998</c:v>
                </c:pt>
                <c:pt idx="13564">
                  <c:v>2.81969</c:v>
                </c:pt>
                <c:pt idx="13565">
                  <c:v>2.8210359999999999</c:v>
                </c:pt>
                <c:pt idx="13566">
                  <c:v>2.8168769999999999</c:v>
                </c:pt>
                <c:pt idx="13567">
                  <c:v>2.8154819999999998</c:v>
                </c:pt>
                <c:pt idx="13568">
                  <c:v>2.8114439999999998</c:v>
                </c:pt>
                <c:pt idx="13569">
                  <c:v>2.8097129999999999</c:v>
                </c:pt>
                <c:pt idx="13570">
                  <c:v>2.8122609999999999</c:v>
                </c:pt>
                <c:pt idx="13571">
                  <c:v>2.811804</c:v>
                </c:pt>
                <c:pt idx="13572">
                  <c:v>2.8155549999999998</c:v>
                </c:pt>
                <c:pt idx="13573">
                  <c:v>2.816036</c:v>
                </c:pt>
                <c:pt idx="13574">
                  <c:v>2.8143769999999999</c:v>
                </c:pt>
                <c:pt idx="13575">
                  <c:v>2.8095919999999999</c:v>
                </c:pt>
                <c:pt idx="13576">
                  <c:v>2.8021880000000001</c:v>
                </c:pt>
                <c:pt idx="13577">
                  <c:v>2.8038470000000002</c:v>
                </c:pt>
                <c:pt idx="13578">
                  <c:v>2.8111069999999998</c:v>
                </c:pt>
                <c:pt idx="13579">
                  <c:v>2.8124530000000001</c:v>
                </c:pt>
                <c:pt idx="13580">
                  <c:v>2.8151700000000002</c:v>
                </c:pt>
                <c:pt idx="13581">
                  <c:v>2.8120449999999999</c:v>
                </c:pt>
                <c:pt idx="13582">
                  <c:v>2.8136070000000002</c:v>
                </c:pt>
                <c:pt idx="13583">
                  <c:v>2.8200020000000001</c:v>
                </c:pt>
                <c:pt idx="13584">
                  <c:v>2.8254109999999999</c:v>
                </c:pt>
                <c:pt idx="13585">
                  <c:v>2.8253629999999998</c:v>
                </c:pt>
                <c:pt idx="13586">
                  <c:v>2.8242569999999998</c:v>
                </c:pt>
                <c:pt idx="13587">
                  <c:v>2.8243290000000001</c:v>
                </c:pt>
                <c:pt idx="13588">
                  <c:v>2.8212999999999999</c:v>
                </c:pt>
                <c:pt idx="13589">
                  <c:v>2.8189679999999999</c:v>
                </c:pt>
                <c:pt idx="13590">
                  <c:v>2.8206989999999998</c:v>
                </c:pt>
                <c:pt idx="13591">
                  <c:v>2.8162039999999999</c:v>
                </c:pt>
                <c:pt idx="13592">
                  <c:v>2.8150499999999998</c:v>
                </c:pt>
                <c:pt idx="13593">
                  <c:v>2.8109389999999999</c:v>
                </c:pt>
                <c:pt idx="13594">
                  <c:v>2.812357</c:v>
                </c:pt>
                <c:pt idx="13595">
                  <c:v>2.8223340000000001</c:v>
                </c:pt>
                <c:pt idx="13596">
                  <c:v>2.8292579999999998</c:v>
                </c:pt>
                <c:pt idx="13597">
                  <c:v>2.826613</c:v>
                </c:pt>
                <c:pt idx="13598">
                  <c:v>2.8271419999999998</c:v>
                </c:pt>
                <c:pt idx="13599">
                  <c:v>2.8310369999999998</c:v>
                </c:pt>
                <c:pt idx="13600">
                  <c:v>2.8284639999999999</c:v>
                </c:pt>
                <c:pt idx="13601">
                  <c:v>2.8288009999999999</c:v>
                </c:pt>
                <c:pt idx="13602">
                  <c:v>2.8263250000000002</c:v>
                </c:pt>
                <c:pt idx="13603">
                  <c:v>2.814473</c:v>
                </c:pt>
                <c:pt idx="13604">
                  <c:v>2.8131020000000002</c:v>
                </c:pt>
                <c:pt idx="13605">
                  <c:v>2.8209399999999998</c:v>
                </c:pt>
                <c:pt idx="13606">
                  <c:v>2.8252190000000001</c:v>
                </c:pt>
                <c:pt idx="13607">
                  <c:v>2.8224300000000002</c:v>
                </c:pt>
                <c:pt idx="13608">
                  <c:v>2.8167330000000002</c:v>
                </c:pt>
                <c:pt idx="13609">
                  <c:v>2.8081740000000002</c:v>
                </c:pt>
                <c:pt idx="13610">
                  <c:v>2.7964180000000001</c:v>
                </c:pt>
                <c:pt idx="13611">
                  <c:v>2.797428</c:v>
                </c:pt>
                <c:pt idx="13612">
                  <c:v>2.8101449999999999</c:v>
                </c:pt>
                <c:pt idx="13613">
                  <c:v>2.8212760000000001</c:v>
                </c:pt>
                <c:pt idx="13614">
                  <c:v>2.8283200000000002</c:v>
                </c:pt>
                <c:pt idx="13615">
                  <c:v>2.837888</c:v>
                </c:pt>
                <c:pt idx="13616">
                  <c:v>2.8447879999999999</c:v>
                </c:pt>
                <c:pt idx="13617">
                  <c:v>2.8538990000000002</c:v>
                </c:pt>
                <c:pt idx="13618">
                  <c:v>2.8596689999999998</c:v>
                </c:pt>
                <c:pt idx="13619">
                  <c:v>2.8492350000000002</c:v>
                </c:pt>
                <c:pt idx="13620">
                  <c:v>2.8395709999999998</c:v>
                </c:pt>
                <c:pt idx="13621">
                  <c:v>2.8232240000000002</c:v>
                </c:pt>
                <c:pt idx="13622">
                  <c:v>2.812189</c:v>
                </c:pt>
                <c:pt idx="13623">
                  <c:v>2.8167810000000002</c:v>
                </c:pt>
                <c:pt idx="13624">
                  <c:v>2.8148569999999999</c:v>
                </c:pt>
                <c:pt idx="13625">
                  <c:v>2.798654</c:v>
                </c:pt>
                <c:pt idx="13626">
                  <c:v>2.799928</c:v>
                </c:pt>
                <c:pt idx="13627">
                  <c:v>2.8085830000000001</c:v>
                </c:pt>
                <c:pt idx="13628">
                  <c:v>2.8148569999999999</c:v>
                </c:pt>
                <c:pt idx="13629">
                  <c:v>2.8188240000000002</c:v>
                </c:pt>
                <c:pt idx="13630">
                  <c:v>2.8138480000000001</c:v>
                </c:pt>
                <c:pt idx="13631">
                  <c:v>2.8180550000000002</c:v>
                </c:pt>
                <c:pt idx="13632">
                  <c:v>2.8395229999999998</c:v>
                </c:pt>
                <c:pt idx="13633">
                  <c:v>2.8599570000000001</c:v>
                </c:pt>
                <c:pt idx="13634">
                  <c:v>2.8674819999999999</c:v>
                </c:pt>
                <c:pt idx="13635">
                  <c:v>2.8563749999999999</c:v>
                </c:pt>
                <c:pt idx="13636">
                  <c:v>2.8333930000000001</c:v>
                </c:pt>
                <c:pt idx="13637">
                  <c:v>2.8076690000000002</c:v>
                </c:pt>
                <c:pt idx="13638">
                  <c:v>2.790168</c:v>
                </c:pt>
                <c:pt idx="13639">
                  <c:v>2.7743730000000002</c:v>
                </c:pt>
                <c:pt idx="13640">
                  <c:v>2.7832919999999999</c:v>
                </c:pt>
                <c:pt idx="13641">
                  <c:v>2.7969949999999999</c:v>
                </c:pt>
                <c:pt idx="13642">
                  <c:v>2.8013469999999998</c:v>
                </c:pt>
                <c:pt idx="13643">
                  <c:v>2.8168769999999999</c:v>
                </c:pt>
                <c:pt idx="13644">
                  <c:v>2.8214199999999998</c:v>
                </c:pt>
                <c:pt idx="13645">
                  <c:v>2.815531</c:v>
                </c:pt>
                <c:pt idx="13646">
                  <c:v>2.8153380000000001</c:v>
                </c:pt>
                <c:pt idx="13647">
                  <c:v>2.8112509999999999</c:v>
                </c:pt>
                <c:pt idx="13648">
                  <c:v>2.81142</c:v>
                </c:pt>
                <c:pt idx="13649">
                  <c:v>2.8128139999999999</c:v>
                </c:pt>
                <c:pt idx="13650">
                  <c:v>2.8044959999999999</c:v>
                </c:pt>
                <c:pt idx="13651">
                  <c:v>2.8036789999999998</c:v>
                </c:pt>
                <c:pt idx="13652">
                  <c:v>2.8108909999999998</c:v>
                </c:pt>
                <c:pt idx="13653">
                  <c:v>2.8124289999999998</c:v>
                </c:pt>
                <c:pt idx="13654">
                  <c:v>2.816036</c:v>
                </c:pt>
                <c:pt idx="13655">
                  <c:v>2.8184640000000001</c:v>
                </c:pt>
                <c:pt idx="13656">
                  <c:v>2.8163239999999998</c:v>
                </c:pt>
                <c:pt idx="13657">
                  <c:v>2.8182469999999999</c:v>
                </c:pt>
                <c:pt idx="13658">
                  <c:v>2.8160829999999999</c:v>
                </c:pt>
                <c:pt idx="13659">
                  <c:v>2.8195209999999999</c:v>
                </c:pt>
                <c:pt idx="13660">
                  <c:v>2.8188719999999998</c:v>
                </c:pt>
                <c:pt idx="13661">
                  <c:v>2.810867</c:v>
                </c:pt>
                <c:pt idx="13662">
                  <c:v>2.8155060000000001</c:v>
                </c:pt>
                <c:pt idx="13663">
                  <c:v>2.8203390000000002</c:v>
                </c:pt>
                <c:pt idx="13664">
                  <c:v>2.8228870000000001</c:v>
                </c:pt>
                <c:pt idx="13665">
                  <c:v>2.816252</c:v>
                </c:pt>
                <c:pt idx="13666">
                  <c:v>2.8146650000000002</c:v>
                </c:pt>
                <c:pt idx="13667">
                  <c:v>2.8156750000000001</c:v>
                </c:pt>
                <c:pt idx="13668">
                  <c:v>2.815242</c:v>
                </c:pt>
                <c:pt idx="13669">
                  <c:v>2.8063709999999999</c:v>
                </c:pt>
                <c:pt idx="13670">
                  <c:v>2.80803</c:v>
                </c:pt>
                <c:pt idx="13671">
                  <c:v>2.8128860000000002</c:v>
                </c:pt>
                <c:pt idx="13672">
                  <c:v>2.8112509999999999</c:v>
                </c:pt>
                <c:pt idx="13673">
                  <c:v>2.8076690000000002</c:v>
                </c:pt>
                <c:pt idx="13674">
                  <c:v>2.8096649999999999</c:v>
                </c:pt>
                <c:pt idx="13675">
                  <c:v>2.8092800000000002</c:v>
                </c:pt>
                <c:pt idx="13676">
                  <c:v>2.8043040000000001</c:v>
                </c:pt>
                <c:pt idx="13677">
                  <c:v>2.7985579999999999</c:v>
                </c:pt>
                <c:pt idx="13678">
                  <c:v>2.7883170000000002</c:v>
                </c:pt>
                <c:pt idx="13679">
                  <c:v>2.781898</c:v>
                </c:pt>
                <c:pt idx="13680">
                  <c:v>2.7840370000000001</c:v>
                </c:pt>
                <c:pt idx="13681">
                  <c:v>2.7882690000000001</c:v>
                </c:pt>
                <c:pt idx="13682">
                  <c:v>2.7897590000000001</c:v>
                </c:pt>
                <c:pt idx="13683">
                  <c:v>2.7992789999999999</c:v>
                </c:pt>
                <c:pt idx="13684">
                  <c:v>2.8062269999999998</c:v>
                </c:pt>
                <c:pt idx="13685">
                  <c:v>2.8172609999999998</c:v>
                </c:pt>
                <c:pt idx="13686">
                  <c:v>2.8250989999999998</c:v>
                </c:pt>
                <c:pt idx="13687">
                  <c:v>2.820916</c:v>
                </c:pt>
                <c:pt idx="13688">
                  <c:v>2.8167810000000002</c:v>
                </c:pt>
                <c:pt idx="13689">
                  <c:v>2.8161559999999999</c:v>
                </c:pt>
                <c:pt idx="13690">
                  <c:v>2.8197619999999999</c:v>
                </c:pt>
                <c:pt idx="13691">
                  <c:v>2.8290169999999999</c:v>
                </c:pt>
                <c:pt idx="13692">
                  <c:v>2.8365900000000002</c:v>
                </c:pt>
                <c:pt idx="13693">
                  <c:v>2.8290649999999999</c:v>
                </c:pt>
                <c:pt idx="13694">
                  <c:v>2.808198</c:v>
                </c:pt>
                <c:pt idx="13695">
                  <c:v>2.7802389999999999</c:v>
                </c:pt>
                <c:pt idx="13696">
                  <c:v>2.7679299999999998</c:v>
                </c:pt>
                <c:pt idx="13697">
                  <c:v>2.7736999999999998</c:v>
                </c:pt>
                <c:pt idx="13698">
                  <c:v>2.7739639999999999</c:v>
                </c:pt>
                <c:pt idx="13699">
                  <c:v>2.7792289999999999</c:v>
                </c:pt>
                <c:pt idx="13700">
                  <c:v>2.7944710000000001</c:v>
                </c:pt>
                <c:pt idx="13701">
                  <c:v>2.8192089999999999</c:v>
                </c:pt>
                <c:pt idx="13702">
                  <c:v>2.8538990000000002</c:v>
                </c:pt>
                <c:pt idx="13703">
                  <c:v>2.882387</c:v>
                </c:pt>
                <c:pt idx="13704">
                  <c:v>2.8926769999999999</c:v>
                </c:pt>
                <c:pt idx="13705">
                  <c:v>2.8820990000000002</c:v>
                </c:pt>
                <c:pt idx="13706">
                  <c:v>2.8504860000000001</c:v>
                </c:pt>
                <c:pt idx="13707">
                  <c:v>2.8184879999999999</c:v>
                </c:pt>
                <c:pt idx="13708">
                  <c:v>2.78911</c:v>
                </c:pt>
                <c:pt idx="13709">
                  <c:v>2.7787489999999999</c:v>
                </c:pt>
                <c:pt idx="13710">
                  <c:v>2.7818019999999999</c:v>
                </c:pt>
                <c:pt idx="13711">
                  <c:v>2.7728830000000002</c:v>
                </c:pt>
                <c:pt idx="13712">
                  <c:v>2.7708870000000001</c:v>
                </c:pt>
                <c:pt idx="13713">
                  <c:v>2.7783880000000001</c:v>
                </c:pt>
                <c:pt idx="13714">
                  <c:v>2.7869220000000001</c:v>
                </c:pt>
                <c:pt idx="13715">
                  <c:v>2.8000970000000001</c:v>
                </c:pt>
                <c:pt idx="13716">
                  <c:v>2.8033899999999998</c:v>
                </c:pt>
                <c:pt idx="13717">
                  <c:v>2.7803110000000002</c:v>
                </c:pt>
                <c:pt idx="13718">
                  <c:v>2.756535</c:v>
                </c:pt>
                <c:pt idx="13719">
                  <c:v>2.733673</c:v>
                </c:pt>
                <c:pt idx="13720">
                  <c:v>2.7216040000000001</c:v>
                </c:pt>
                <c:pt idx="13721">
                  <c:v>2.7193679999999998</c:v>
                </c:pt>
                <c:pt idx="13722">
                  <c:v>2.7531690000000002</c:v>
                </c:pt>
                <c:pt idx="13723">
                  <c:v>2.789447</c:v>
                </c:pt>
                <c:pt idx="13724">
                  <c:v>2.8140879999999999</c:v>
                </c:pt>
                <c:pt idx="13725">
                  <c:v>2.834282</c:v>
                </c:pt>
                <c:pt idx="13726">
                  <c:v>2.8409659999999999</c:v>
                </c:pt>
                <c:pt idx="13727">
                  <c:v>2.8367580000000001</c:v>
                </c:pt>
                <c:pt idx="13728">
                  <c:v>2.8323830000000001</c:v>
                </c:pt>
                <c:pt idx="13729">
                  <c:v>2.811035</c:v>
                </c:pt>
                <c:pt idx="13730">
                  <c:v>2.7908170000000001</c:v>
                </c:pt>
                <c:pt idx="13731">
                  <c:v>2.7970429999999999</c:v>
                </c:pt>
                <c:pt idx="13732">
                  <c:v>2.8025730000000002</c:v>
                </c:pt>
                <c:pt idx="13733">
                  <c:v>2.8261080000000001</c:v>
                </c:pt>
                <c:pt idx="13734">
                  <c:v>2.8646449999999999</c:v>
                </c:pt>
                <c:pt idx="13735">
                  <c:v>2.878349</c:v>
                </c:pt>
                <c:pt idx="13736">
                  <c:v>2.8766660000000002</c:v>
                </c:pt>
                <c:pt idx="13737">
                  <c:v>2.8748629999999999</c:v>
                </c:pt>
                <c:pt idx="13738">
                  <c:v>2.8576250000000001</c:v>
                </c:pt>
                <c:pt idx="13739">
                  <c:v>2.8280799999999999</c:v>
                </c:pt>
                <c:pt idx="13740">
                  <c:v>2.8073570000000001</c:v>
                </c:pt>
                <c:pt idx="13741">
                  <c:v>2.7769689999999998</c:v>
                </c:pt>
                <c:pt idx="13742">
                  <c:v>2.748602</c:v>
                </c:pt>
                <c:pt idx="13743">
                  <c:v>2.7475200000000002</c:v>
                </c:pt>
                <c:pt idx="13744">
                  <c:v>2.7557900000000002</c:v>
                </c:pt>
                <c:pt idx="13745">
                  <c:v>2.7639640000000001</c:v>
                </c:pt>
                <c:pt idx="13746">
                  <c:v>2.7863449999999998</c:v>
                </c:pt>
                <c:pt idx="13747">
                  <c:v>2.7962739999999999</c:v>
                </c:pt>
                <c:pt idx="13748">
                  <c:v>2.8160590000000001</c:v>
                </c:pt>
                <c:pt idx="13749">
                  <c:v>2.8180070000000002</c:v>
                </c:pt>
                <c:pt idx="13750">
                  <c:v>2.7903120000000001</c:v>
                </c:pt>
                <c:pt idx="13751">
                  <c:v>2.7772100000000002</c:v>
                </c:pt>
                <c:pt idx="13752">
                  <c:v>2.789158</c:v>
                </c:pt>
                <c:pt idx="13753">
                  <c:v>2.796827</c:v>
                </c:pt>
                <c:pt idx="13754">
                  <c:v>2.8250989999999998</c:v>
                </c:pt>
                <c:pt idx="13755">
                  <c:v>2.8631310000000001</c:v>
                </c:pt>
                <c:pt idx="13756">
                  <c:v>2.876738</c:v>
                </c:pt>
                <c:pt idx="13757">
                  <c:v>2.889167</c:v>
                </c:pt>
                <c:pt idx="13758">
                  <c:v>2.8886379999999998</c:v>
                </c:pt>
                <c:pt idx="13759">
                  <c:v>2.8708239999999998</c:v>
                </c:pt>
                <c:pt idx="13760">
                  <c:v>2.8335129999999999</c:v>
                </c:pt>
                <c:pt idx="13761">
                  <c:v>2.795601</c:v>
                </c:pt>
                <c:pt idx="13762">
                  <c:v>2.7694450000000002</c:v>
                </c:pt>
                <c:pt idx="13763">
                  <c:v>2.7593480000000001</c:v>
                </c:pt>
                <c:pt idx="13764">
                  <c:v>2.7572320000000001</c:v>
                </c:pt>
                <c:pt idx="13765">
                  <c:v>2.7438419999999999</c:v>
                </c:pt>
                <c:pt idx="13766">
                  <c:v>2.736389</c:v>
                </c:pt>
                <c:pt idx="13767">
                  <c:v>2.7480730000000002</c:v>
                </c:pt>
                <c:pt idx="13768">
                  <c:v>2.771801</c:v>
                </c:pt>
                <c:pt idx="13769">
                  <c:v>2.7660070000000001</c:v>
                </c:pt>
                <c:pt idx="13770">
                  <c:v>2.7848549999999999</c:v>
                </c:pt>
                <c:pt idx="13771">
                  <c:v>2.7977889999999999</c:v>
                </c:pt>
                <c:pt idx="13772">
                  <c:v>2.8155549999999998</c:v>
                </c:pt>
                <c:pt idx="13773">
                  <c:v>2.8184390000000001</c:v>
                </c:pt>
                <c:pt idx="13774">
                  <c:v>2.8194490000000001</c:v>
                </c:pt>
                <c:pt idx="13775">
                  <c:v>2.8216610000000002</c:v>
                </c:pt>
                <c:pt idx="13776">
                  <c:v>2.8249550000000001</c:v>
                </c:pt>
                <c:pt idx="13777">
                  <c:v>2.8392110000000002</c:v>
                </c:pt>
                <c:pt idx="13778">
                  <c:v>2.8335129999999999</c:v>
                </c:pt>
                <c:pt idx="13779">
                  <c:v>2.8043279999999999</c:v>
                </c:pt>
                <c:pt idx="13780">
                  <c:v>2.7868019999999998</c:v>
                </c:pt>
                <c:pt idx="13781">
                  <c:v>2.7877160000000001</c:v>
                </c:pt>
                <c:pt idx="13782">
                  <c:v>2.785552</c:v>
                </c:pt>
                <c:pt idx="13783">
                  <c:v>2.7974760000000001</c:v>
                </c:pt>
                <c:pt idx="13784">
                  <c:v>2.8210120000000001</c:v>
                </c:pt>
                <c:pt idx="13785">
                  <c:v>2.8212280000000001</c:v>
                </c:pt>
                <c:pt idx="13786">
                  <c:v>2.8138000000000001</c:v>
                </c:pt>
                <c:pt idx="13787">
                  <c:v>2.7887490000000001</c:v>
                </c:pt>
                <c:pt idx="13788">
                  <c:v>2.7608619999999999</c:v>
                </c:pt>
                <c:pt idx="13789">
                  <c:v>2.7455729999999998</c:v>
                </c:pt>
                <c:pt idx="13790">
                  <c:v>2.7517269999999998</c:v>
                </c:pt>
                <c:pt idx="13791">
                  <c:v>2.7622810000000002</c:v>
                </c:pt>
                <c:pt idx="13792">
                  <c:v>2.7748300000000001</c:v>
                </c:pt>
                <c:pt idx="13793">
                  <c:v>2.792259</c:v>
                </c:pt>
                <c:pt idx="13794">
                  <c:v>2.7949999999999999</c:v>
                </c:pt>
                <c:pt idx="13795">
                  <c:v>2.8026930000000001</c:v>
                </c:pt>
                <c:pt idx="13796">
                  <c:v>2.8001930000000002</c:v>
                </c:pt>
                <c:pt idx="13797">
                  <c:v>2.8279839999999998</c:v>
                </c:pt>
                <c:pt idx="13798">
                  <c:v>2.7918750000000001</c:v>
                </c:pt>
                <c:pt idx="13799">
                  <c:v>2.7528090000000001</c:v>
                </c:pt>
                <c:pt idx="13800">
                  <c:v>2.7216279999999999</c:v>
                </c:pt>
                <c:pt idx="13801">
                  <c:v>2.7073239999999998</c:v>
                </c:pt>
                <c:pt idx="13802">
                  <c:v>2.705473</c:v>
                </c:pt>
                <c:pt idx="13803">
                  <c:v>2.7197290000000001</c:v>
                </c:pt>
                <c:pt idx="13804">
                  <c:v>2.7398030000000002</c:v>
                </c:pt>
                <c:pt idx="13805">
                  <c:v>2.7693249999999998</c:v>
                </c:pt>
                <c:pt idx="13806">
                  <c:v>2.8288730000000002</c:v>
                </c:pt>
                <c:pt idx="13807">
                  <c:v>2.903375</c:v>
                </c:pt>
                <c:pt idx="13808">
                  <c:v>2.9186640000000001</c:v>
                </c:pt>
                <c:pt idx="13809">
                  <c:v>2.8783720000000002</c:v>
                </c:pt>
                <c:pt idx="13810">
                  <c:v>2.832792</c:v>
                </c:pt>
                <c:pt idx="13811">
                  <c:v>2.7492030000000001</c:v>
                </c:pt>
                <c:pt idx="13812">
                  <c:v>2.7172770000000002</c:v>
                </c:pt>
                <c:pt idx="13813">
                  <c:v>2.7336239999999998</c:v>
                </c:pt>
                <c:pt idx="13814">
                  <c:v>2.792211</c:v>
                </c:pt>
                <c:pt idx="13815">
                  <c:v>2.805434</c:v>
                </c:pt>
                <c:pt idx="13816">
                  <c:v>2.7738200000000002</c:v>
                </c:pt>
                <c:pt idx="13817">
                  <c:v>2.7511260000000002</c:v>
                </c:pt>
                <c:pt idx="13818">
                  <c:v>2.7370380000000001</c:v>
                </c:pt>
                <c:pt idx="13819">
                  <c:v>2.721724</c:v>
                </c:pt>
                <c:pt idx="13820">
                  <c:v>2.7287919999999999</c:v>
                </c:pt>
                <c:pt idx="13821">
                  <c:v>2.7695409999999998</c:v>
                </c:pt>
                <c:pt idx="13822">
                  <c:v>2.7699739999999999</c:v>
                </c:pt>
                <c:pt idx="13823">
                  <c:v>2.7773059999999998</c:v>
                </c:pt>
                <c:pt idx="13824">
                  <c:v>2.7863449999999998</c:v>
                </c:pt>
                <c:pt idx="13825">
                  <c:v>2.8186079999999998</c:v>
                </c:pt>
                <c:pt idx="13826">
                  <c:v>2.8060100000000001</c:v>
                </c:pt>
                <c:pt idx="13827">
                  <c:v>2.8227669999999998</c:v>
                </c:pt>
                <c:pt idx="13828">
                  <c:v>2.8642370000000001</c:v>
                </c:pt>
                <c:pt idx="13829">
                  <c:v>2.903759</c:v>
                </c:pt>
                <c:pt idx="13830">
                  <c:v>2.8958020000000002</c:v>
                </c:pt>
                <c:pt idx="13831">
                  <c:v>2.8667129999999998</c:v>
                </c:pt>
                <c:pt idx="13832">
                  <c:v>2.8470960000000001</c:v>
                </c:pt>
                <c:pt idx="13833">
                  <c:v>2.8230550000000001</c:v>
                </c:pt>
                <c:pt idx="13834">
                  <c:v>2.8228870000000001</c:v>
                </c:pt>
                <c:pt idx="13835">
                  <c:v>2.8160829999999999</c:v>
                </c:pt>
                <c:pt idx="13836">
                  <c:v>2.8116599999999998</c:v>
                </c:pt>
                <c:pt idx="13837">
                  <c:v>2.811083</c:v>
                </c:pt>
                <c:pt idx="13838">
                  <c:v>2.8231269999999999</c:v>
                </c:pt>
                <c:pt idx="13839">
                  <c:v>2.802813</c:v>
                </c:pt>
                <c:pt idx="13840">
                  <c:v>2.7773300000000001</c:v>
                </c:pt>
                <c:pt idx="13841">
                  <c:v>2.7859850000000002</c:v>
                </c:pt>
                <c:pt idx="13842">
                  <c:v>2.807261</c:v>
                </c:pt>
                <c:pt idx="13843">
                  <c:v>2.841326</c:v>
                </c:pt>
                <c:pt idx="13844">
                  <c:v>2.8485860000000001</c:v>
                </c:pt>
                <c:pt idx="13845">
                  <c:v>2.8197860000000001</c:v>
                </c:pt>
                <c:pt idx="13846">
                  <c:v>2.744202</c:v>
                </c:pt>
                <c:pt idx="13847">
                  <c:v>2.7668240000000002</c:v>
                </c:pt>
                <c:pt idx="13848">
                  <c:v>2.79298</c:v>
                </c:pt>
                <c:pt idx="13849">
                  <c:v>2.7773059999999998</c:v>
                </c:pt>
                <c:pt idx="13850">
                  <c:v>2.797596</c:v>
                </c:pt>
                <c:pt idx="13851">
                  <c:v>2.8294260000000002</c:v>
                </c:pt>
                <c:pt idx="13852">
                  <c:v>2.8288730000000002</c:v>
                </c:pt>
                <c:pt idx="13853">
                  <c:v>2.8168530000000001</c:v>
                </c:pt>
                <c:pt idx="13854">
                  <c:v>2.827887</c:v>
                </c:pt>
                <c:pt idx="13855">
                  <c:v>2.8575780000000002</c:v>
                </c:pt>
                <c:pt idx="13856">
                  <c:v>2.84849</c:v>
                </c:pt>
                <c:pt idx="13857">
                  <c:v>2.8180550000000002</c:v>
                </c:pt>
                <c:pt idx="13858">
                  <c:v>2.789927</c:v>
                </c:pt>
                <c:pt idx="13859">
                  <c:v>2.77834</c:v>
                </c:pt>
                <c:pt idx="13860">
                  <c:v>2.7515350000000001</c:v>
                </c:pt>
                <c:pt idx="13861">
                  <c:v>2.7356199999999999</c:v>
                </c:pt>
                <c:pt idx="13862">
                  <c:v>2.7258110000000002</c:v>
                </c:pt>
                <c:pt idx="13863">
                  <c:v>2.6850390000000002</c:v>
                </c:pt>
                <c:pt idx="13864">
                  <c:v>2.6601080000000001</c:v>
                </c:pt>
                <c:pt idx="13865">
                  <c:v>2.7004969999999999</c:v>
                </c:pt>
                <c:pt idx="13866">
                  <c:v>2.786994</c:v>
                </c:pt>
                <c:pt idx="13867">
                  <c:v>2.8599570000000001</c:v>
                </c:pt>
                <c:pt idx="13868">
                  <c:v>2.9409260000000002</c:v>
                </c:pt>
                <c:pt idx="13869">
                  <c:v>2.9356610000000001</c:v>
                </c:pt>
                <c:pt idx="13870">
                  <c:v>2.9083749999999999</c:v>
                </c:pt>
                <c:pt idx="13871">
                  <c:v>2.9025569999999998</c:v>
                </c:pt>
                <c:pt idx="13872">
                  <c:v>2.899648</c:v>
                </c:pt>
                <c:pt idx="13873">
                  <c:v>2.8439709999999998</c:v>
                </c:pt>
                <c:pt idx="13874">
                  <c:v>2.7764890000000002</c:v>
                </c:pt>
                <c:pt idx="13875">
                  <c:v>2.7592279999999998</c:v>
                </c:pt>
                <c:pt idx="13876">
                  <c:v>2.7339129999999998</c:v>
                </c:pt>
                <c:pt idx="13877">
                  <c:v>2.734105</c:v>
                </c:pt>
                <c:pt idx="13878">
                  <c:v>2.7278549999999999</c:v>
                </c:pt>
                <c:pt idx="13879">
                  <c:v>2.729177</c:v>
                </c:pt>
                <c:pt idx="13880">
                  <c:v>2.7497799999999999</c:v>
                </c:pt>
                <c:pt idx="13881">
                  <c:v>2.7403559999999998</c:v>
                </c:pt>
                <c:pt idx="13882">
                  <c:v>2.715786</c:v>
                </c:pt>
                <c:pt idx="13883">
                  <c:v>2.712348</c:v>
                </c:pt>
                <c:pt idx="13884">
                  <c:v>2.7202820000000001</c:v>
                </c:pt>
                <c:pt idx="13885">
                  <c:v>2.733673</c:v>
                </c:pt>
                <c:pt idx="13886">
                  <c:v>2.7657910000000001</c:v>
                </c:pt>
                <c:pt idx="13887">
                  <c:v>2.7911290000000002</c:v>
                </c:pt>
                <c:pt idx="13888">
                  <c:v>2.7995679999999998</c:v>
                </c:pt>
                <c:pt idx="13889">
                  <c:v>2.824065</c:v>
                </c:pt>
                <c:pt idx="13890">
                  <c:v>2.8490190000000002</c:v>
                </c:pt>
                <c:pt idx="13891">
                  <c:v>2.8121649999999998</c:v>
                </c:pt>
                <c:pt idx="13892">
                  <c:v>2.7761279999999999</c:v>
                </c:pt>
                <c:pt idx="13893">
                  <c:v>2.763747</c:v>
                </c:pt>
                <c:pt idx="13894">
                  <c:v>2.7910089999999999</c:v>
                </c:pt>
                <c:pt idx="13895">
                  <c:v>2.8678910000000002</c:v>
                </c:pt>
                <c:pt idx="13896">
                  <c:v>2.8988309999999999</c:v>
                </c:pt>
                <c:pt idx="13897">
                  <c:v>2.8651740000000001</c:v>
                </c:pt>
                <c:pt idx="13898">
                  <c:v>2.8128860000000002</c:v>
                </c:pt>
                <c:pt idx="13899">
                  <c:v>2.777955</c:v>
                </c:pt>
                <c:pt idx="13900">
                  <c:v>2.7663920000000002</c:v>
                </c:pt>
                <c:pt idx="13901">
                  <c:v>2.7603339999999998</c:v>
                </c:pt>
                <c:pt idx="13902">
                  <c:v>2.733889</c:v>
                </c:pt>
                <c:pt idx="13903">
                  <c:v>2.7266530000000002</c:v>
                </c:pt>
                <c:pt idx="13904">
                  <c:v>2.7401149999999999</c:v>
                </c:pt>
                <c:pt idx="13905">
                  <c:v>2.748097</c:v>
                </c:pt>
                <c:pt idx="13906">
                  <c:v>2.7794940000000001</c:v>
                </c:pt>
                <c:pt idx="13907">
                  <c:v>2.7856480000000001</c:v>
                </c:pt>
                <c:pt idx="13908">
                  <c:v>2.7879079999999998</c:v>
                </c:pt>
                <c:pt idx="13909">
                  <c:v>2.7909130000000002</c:v>
                </c:pt>
                <c:pt idx="13910">
                  <c:v>2.7762720000000001</c:v>
                </c:pt>
                <c:pt idx="13911">
                  <c:v>2.7600210000000001</c:v>
                </c:pt>
                <c:pt idx="13912">
                  <c:v>2.7399230000000001</c:v>
                </c:pt>
                <c:pt idx="13913">
                  <c:v>2.7462460000000002</c:v>
                </c:pt>
                <c:pt idx="13914">
                  <c:v>2.750381</c:v>
                </c:pt>
                <c:pt idx="13915">
                  <c:v>2.772907</c:v>
                </c:pt>
                <c:pt idx="13916">
                  <c:v>2.8471199999999999</c:v>
                </c:pt>
                <c:pt idx="13917">
                  <c:v>2.844163</c:v>
                </c:pt>
                <c:pt idx="13918">
                  <c:v>2.868468</c:v>
                </c:pt>
                <c:pt idx="13919">
                  <c:v>2.8746939999999999</c:v>
                </c:pt>
                <c:pt idx="13920">
                  <c:v>2.8707280000000002</c:v>
                </c:pt>
                <c:pt idx="13921">
                  <c:v>2.8619289999999999</c:v>
                </c:pt>
                <c:pt idx="13922">
                  <c:v>2.8167330000000002</c:v>
                </c:pt>
                <c:pt idx="13923">
                  <c:v>2.7824270000000002</c:v>
                </c:pt>
                <c:pt idx="13924">
                  <c:v>2.76519</c:v>
                </c:pt>
                <c:pt idx="13925">
                  <c:v>2.74865</c:v>
                </c:pt>
                <c:pt idx="13926">
                  <c:v>2.762521</c:v>
                </c:pt>
                <c:pt idx="13927">
                  <c:v>2.8112750000000002</c:v>
                </c:pt>
                <c:pt idx="13928">
                  <c:v>2.8443070000000001</c:v>
                </c:pt>
                <c:pt idx="13929">
                  <c:v>2.844932</c:v>
                </c:pt>
                <c:pt idx="13930">
                  <c:v>2.8119239999999999</c:v>
                </c:pt>
                <c:pt idx="13931">
                  <c:v>2.7957209999999999</c:v>
                </c:pt>
                <c:pt idx="13932">
                  <c:v>2.789447</c:v>
                </c:pt>
                <c:pt idx="13933">
                  <c:v>2.8212519999999999</c:v>
                </c:pt>
                <c:pt idx="13934">
                  <c:v>2.8143530000000001</c:v>
                </c:pt>
                <c:pt idx="13935">
                  <c:v>2.780287</c:v>
                </c:pt>
                <c:pt idx="13936">
                  <c:v>2.763074</c:v>
                </c:pt>
                <c:pt idx="13937">
                  <c:v>2.782956</c:v>
                </c:pt>
                <c:pt idx="13938">
                  <c:v>2.813463</c:v>
                </c:pt>
                <c:pt idx="13939">
                  <c:v>2.8250989999999998</c:v>
                </c:pt>
                <c:pt idx="13940">
                  <c:v>2.832287</c:v>
                </c:pt>
                <c:pt idx="13941">
                  <c:v>2.8142079999999998</c:v>
                </c:pt>
                <c:pt idx="13942">
                  <c:v>2.7979810000000001</c:v>
                </c:pt>
                <c:pt idx="13943">
                  <c:v>2.791706</c:v>
                </c:pt>
                <c:pt idx="13944">
                  <c:v>2.8085830000000001</c:v>
                </c:pt>
                <c:pt idx="13945">
                  <c:v>2.800818</c:v>
                </c:pt>
                <c:pt idx="13946">
                  <c:v>2.7822589999999998</c:v>
                </c:pt>
                <c:pt idx="13947">
                  <c:v>2.7362690000000001</c:v>
                </c:pt>
                <c:pt idx="13948">
                  <c:v>2.7182390000000001</c:v>
                </c:pt>
                <c:pt idx="13949">
                  <c:v>2.7243689999999998</c:v>
                </c:pt>
                <c:pt idx="13950">
                  <c:v>2.743986</c:v>
                </c:pt>
                <c:pt idx="13951">
                  <c:v>2.735163</c:v>
                </c:pt>
                <c:pt idx="13952">
                  <c:v>2.7507410000000001</c:v>
                </c:pt>
                <c:pt idx="13953">
                  <c:v>2.7653340000000002</c:v>
                </c:pt>
                <c:pt idx="13954">
                  <c:v>2.7968030000000002</c:v>
                </c:pt>
                <c:pt idx="13955">
                  <c:v>2.8307479999999998</c:v>
                </c:pt>
                <c:pt idx="13956">
                  <c:v>2.8170929999999998</c:v>
                </c:pt>
                <c:pt idx="13957">
                  <c:v>2.7623530000000001</c:v>
                </c:pt>
                <c:pt idx="13958">
                  <c:v>2.7685550000000001</c:v>
                </c:pt>
                <c:pt idx="13959">
                  <c:v>2.7781470000000001</c:v>
                </c:pt>
                <c:pt idx="13960">
                  <c:v>2.7854320000000001</c:v>
                </c:pt>
                <c:pt idx="13961">
                  <c:v>2.7642039999999999</c:v>
                </c:pt>
                <c:pt idx="13962">
                  <c:v>2.74377</c:v>
                </c:pt>
                <c:pt idx="13963">
                  <c:v>2.7430479999999999</c:v>
                </c:pt>
                <c:pt idx="13964">
                  <c:v>2.7860330000000002</c:v>
                </c:pt>
                <c:pt idx="13965">
                  <c:v>2.8714490000000001</c:v>
                </c:pt>
                <c:pt idx="13966">
                  <c:v>2.896836</c:v>
                </c:pt>
                <c:pt idx="13967">
                  <c:v>2.891162</c:v>
                </c:pt>
                <c:pt idx="13968">
                  <c:v>2.8866909999999999</c:v>
                </c:pt>
                <c:pt idx="13969">
                  <c:v>2.8093520000000001</c:v>
                </c:pt>
                <c:pt idx="13970">
                  <c:v>2.7618960000000001</c:v>
                </c:pt>
                <c:pt idx="13971">
                  <c:v>2.7428080000000001</c:v>
                </c:pt>
                <c:pt idx="13972">
                  <c:v>2.7481450000000001</c:v>
                </c:pt>
                <c:pt idx="13973">
                  <c:v>2.8274550000000001</c:v>
                </c:pt>
                <c:pt idx="13974">
                  <c:v>2.8557739999999998</c:v>
                </c:pt>
                <c:pt idx="13975">
                  <c:v>2.880344</c:v>
                </c:pt>
                <c:pt idx="13976">
                  <c:v>2.868252</c:v>
                </c:pt>
                <c:pt idx="13977">
                  <c:v>2.8022840000000002</c:v>
                </c:pt>
                <c:pt idx="13978">
                  <c:v>2.7377590000000001</c:v>
                </c:pt>
                <c:pt idx="13979">
                  <c:v>2.7840370000000001</c:v>
                </c:pt>
                <c:pt idx="13980">
                  <c:v>2.8217810000000001</c:v>
                </c:pt>
                <c:pt idx="13981">
                  <c:v>2.7692040000000002</c:v>
                </c:pt>
                <c:pt idx="13982">
                  <c:v>2.6929479999999999</c:v>
                </c:pt>
                <c:pt idx="13983">
                  <c:v>2.6863130000000002</c:v>
                </c:pt>
                <c:pt idx="13984">
                  <c:v>2.7221570000000002</c:v>
                </c:pt>
                <c:pt idx="13985">
                  <c:v>2.7373029999999998</c:v>
                </c:pt>
                <c:pt idx="13986">
                  <c:v>2.730067</c:v>
                </c:pt>
                <c:pt idx="13987">
                  <c:v>2.7186949999999999</c:v>
                </c:pt>
                <c:pt idx="13988">
                  <c:v>2.7458130000000001</c:v>
                </c:pt>
                <c:pt idx="13989">
                  <c:v>2.8143769999999999</c:v>
                </c:pt>
                <c:pt idx="13990">
                  <c:v>2.8298830000000001</c:v>
                </c:pt>
                <c:pt idx="13991">
                  <c:v>2.8087749999999998</c:v>
                </c:pt>
                <c:pt idx="13992">
                  <c:v>2.772065</c:v>
                </c:pt>
                <c:pt idx="13993">
                  <c:v>2.7868740000000001</c:v>
                </c:pt>
                <c:pt idx="13994">
                  <c:v>2.805914</c:v>
                </c:pt>
                <c:pt idx="13995">
                  <c:v>2.8138719999999999</c:v>
                </c:pt>
                <c:pt idx="13996">
                  <c:v>2.8323589999999998</c:v>
                </c:pt>
                <c:pt idx="13997">
                  <c:v>2.8162039999999999</c:v>
                </c:pt>
                <c:pt idx="13998">
                  <c:v>2.8000479999999999</c:v>
                </c:pt>
                <c:pt idx="13999">
                  <c:v>2.7878120000000002</c:v>
                </c:pt>
                <c:pt idx="14000">
                  <c:v>2.7686269999999999</c:v>
                </c:pt>
                <c:pt idx="14001">
                  <c:v>2.7694930000000002</c:v>
                </c:pt>
                <c:pt idx="14002">
                  <c:v>2.8313969999999999</c:v>
                </c:pt>
                <c:pt idx="14003">
                  <c:v>2.8657029999999999</c:v>
                </c:pt>
                <c:pt idx="14004">
                  <c:v>2.8437299999999999</c:v>
                </c:pt>
                <c:pt idx="14005">
                  <c:v>2.800986</c:v>
                </c:pt>
                <c:pt idx="14006">
                  <c:v>2.75603</c:v>
                </c:pt>
                <c:pt idx="14007">
                  <c:v>2.7217720000000001</c:v>
                </c:pt>
                <c:pt idx="14008">
                  <c:v>2.710305</c:v>
                </c:pt>
                <c:pt idx="14009">
                  <c:v>2.6972749999999999</c:v>
                </c:pt>
                <c:pt idx="14010">
                  <c:v>2.7077330000000002</c:v>
                </c:pt>
                <c:pt idx="14011">
                  <c:v>2.7473030000000001</c:v>
                </c:pt>
                <c:pt idx="14012">
                  <c:v>2.7885089999999999</c:v>
                </c:pt>
                <c:pt idx="14013">
                  <c:v>2.8171889999999999</c:v>
                </c:pt>
                <c:pt idx="14014">
                  <c:v>2.8049050000000002</c:v>
                </c:pt>
                <c:pt idx="14015">
                  <c:v>2.8335849999999998</c:v>
                </c:pt>
                <c:pt idx="14016">
                  <c:v>2.805914</c:v>
                </c:pt>
                <c:pt idx="14017">
                  <c:v>2.811083</c:v>
                </c:pt>
                <c:pt idx="14018">
                  <c:v>2.837504</c:v>
                </c:pt>
                <c:pt idx="14019">
                  <c:v>2.8189679999999999</c:v>
                </c:pt>
                <c:pt idx="14020">
                  <c:v>2.8034379999999999</c:v>
                </c:pt>
                <c:pt idx="14021">
                  <c:v>2.7943989999999999</c:v>
                </c:pt>
                <c:pt idx="14022">
                  <c:v>2.7699020000000001</c:v>
                </c:pt>
                <c:pt idx="14023">
                  <c:v>2.7310279999999998</c:v>
                </c:pt>
                <c:pt idx="14024">
                  <c:v>2.7423510000000002</c:v>
                </c:pt>
                <c:pt idx="14025">
                  <c:v>2.7864420000000001</c:v>
                </c:pt>
                <c:pt idx="14026">
                  <c:v>2.824065</c:v>
                </c:pt>
                <c:pt idx="14027">
                  <c:v>2.8444509999999998</c:v>
                </c:pt>
                <c:pt idx="14028">
                  <c:v>2.8595489999999999</c:v>
                </c:pt>
                <c:pt idx="14029">
                  <c:v>2.860198</c:v>
                </c:pt>
                <c:pt idx="14030">
                  <c:v>2.8167330000000002</c:v>
                </c:pt>
                <c:pt idx="14031">
                  <c:v>2.7898309999999999</c:v>
                </c:pt>
                <c:pt idx="14032">
                  <c:v>2.7861050000000001</c:v>
                </c:pt>
                <c:pt idx="14033">
                  <c:v>2.8022360000000002</c:v>
                </c:pt>
                <c:pt idx="14034">
                  <c:v>2.793774</c:v>
                </c:pt>
                <c:pt idx="14035">
                  <c:v>2.7961779999999998</c:v>
                </c:pt>
                <c:pt idx="14036">
                  <c:v>2.8091599999999999</c:v>
                </c:pt>
                <c:pt idx="14037">
                  <c:v>2.8081499999999999</c:v>
                </c:pt>
                <c:pt idx="14038">
                  <c:v>2.838225</c:v>
                </c:pt>
                <c:pt idx="14039">
                  <c:v>2.879022</c:v>
                </c:pt>
                <c:pt idx="14040">
                  <c:v>2.8823629999999998</c:v>
                </c:pt>
                <c:pt idx="14041">
                  <c:v>2.861472</c:v>
                </c:pt>
                <c:pt idx="14042">
                  <c:v>2.7999040000000002</c:v>
                </c:pt>
                <c:pt idx="14043">
                  <c:v>2.7116509999999998</c:v>
                </c:pt>
                <c:pt idx="14044">
                  <c:v>2.6244320000000001</c:v>
                </c:pt>
                <c:pt idx="14045">
                  <c:v>2.61395</c:v>
                </c:pt>
                <c:pt idx="14046">
                  <c:v>2.674388</c:v>
                </c:pt>
                <c:pt idx="14047">
                  <c:v>2.700977</c:v>
                </c:pt>
                <c:pt idx="14048">
                  <c:v>2.7310759999999998</c:v>
                </c:pt>
                <c:pt idx="14049">
                  <c:v>2.7602370000000001</c:v>
                </c:pt>
                <c:pt idx="14050">
                  <c:v>2.8062749999999999</c:v>
                </c:pt>
                <c:pt idx="14051">
                  <c:v>2.8434179999999998</c:v>
                </c:pt>
                <c:pt idx="14052">
                  <c:v>2.8793820000000001</c:v>
                </c:pt>
                <c:pt idx="14053">
                  <c:v>2.8940950000000001</c:v>
                </c:pt>
                <c:pt idx="14054">
                  <c:v>2.8611110000000002</c:v>
                </c:pt>
                <c:pt idx="14055">
                  <c:v>2.8215650000000001</c:v>
                </c:pt>
                <c:pt idx="14056">
                  <c:v>2.79738</c:v>
                </c:pt>
                <c:pt idx="14057">
                  <c:v>2.7789890000000002</c:v>
                </c:pt>
                <c:pt idx="14058">
                  <c:v>2.7890619999999999</c:v>
                </c:pt>
                <c:pt idx="14059">
                  <c:v>2.7797580000000002</c:v>
                </c:pt>
                <c:pt idx="14060">
                  <c:v>2.7445149999999998</c:v>
                </c:pt>
                <c:pt idx="14061">
                  <c:v>2.7175889999999998</c:v>
                </c:pt>
                <c:pt idx="14062">
                  <c:v>2.7077330000000002</c:v>
                </c:pt>
                <c:pt idx="14063">
                  <c:v>2.7184309999999998</c:v>
                </c:pt>
                <c:pt idx="14064">
                  <c:v>2.7308840000000001</c:v>
                </c:pt>
                <c:pt idx="14065">
                  <c:v>2.7483369999999998</c:v>
                </c:pt>
                <c:pt idx="14066">
                  <c:v>2.7474240000000001</c:v>
                </c:pt>
                <c:pt idx="14067">
                  <c:v>2.7569919999999999</c:v>
                </c:pt>
                <c:pt idx="14068">
                  <c:v>2.8164199999999999</c:v>
                </c:pt>
                <c:pt idx="14069">
                  <c:v>2.8306279999999999</c:v>
                </c:pt>
                <c:pt idx="14070">
                  <c:v>2.7863929999999999</c:v>
                </c:pt>
                <c:pt idx="14071">
                  <c:v>2.7636029999999998</c:v>
                </c:pt>
                <c:pt idx="14072">
                  <c:v>2.7871389999999998</c:v>
                </c:pt>
                <c:pt idx="14073">
                  <c:v>2.83094</c:v>
                </c:pt>
                <c:pt idx="14074">
                  <c:v>2.849548</c:v>
                </c:pt>
                <c:pt idx="14075">
                  <c:v>2.8563999999999998</c:v>
                </c:pt>
                <c:pt idx="14076">
                  <c:v>2.8226469999999999</c:v>
                </c:pt>
                <c:pt idx="14077">
                  <c:v>2.7761040000000001</c:v>
                </c:pt>
                <c:pt idx="14078">
                  <c:v>2.7623289999999998</c:v>
                </c:pt>
                <c:pt idx="14079">
                  <c:v>2.7714159999999999</c:v>
                </c:pt>
                <c:pt idx="14080">
                  <c:v>2.7535780000000001</c:v>
                </c:pt>
                <c:pt idx="14081">
                  <c:v>2.7467990000000002</c:v>
                </c:pt>
                <c:pt idx="14082">
                  <c:v>2.7693490000000001</c:v>
                </c:pt>
                <c:pt idx="14083">
                  <c:v>2.7599969999999998</c:v>
                </c:pt>
                <c:pt idx="14084">
                  <c:v>2.732615</c:v>
                </c:pt>
                <c:pt idx="14085">
                  <c:v>2.7600929999999999</c:v>
                </c:pt>
                <c:pt idx="14086">
                  <c:v>2.8016830000000001</c:v>
                </c:pt>
                <c:pt idx="14087">
                  <c:v>2.8236080000000001</c:v>
                </c:pt>
                <c:pt idx="14088">
                  <c:v>2.82118</c:v>
                </c:pt>
                <c:pt idx="14089">
                  <c:v>2.8037749999999999</c:v>
                </c:pt>
                <c:pt idx="14090">
                  <c:v>2.784999</c:v>
                </c:pt>
                <c:pt idx="14091">
                  <c:v>2.7666080000000002</c:v>
                </c:pt>
                <c:pt idx="14092">
                  <c:v>2.7455729999999998</c:v>
                </c:pt>
                <c:pt idx="14093">
                  <c:v>2.7726419999999998</c:v>
                </c:pt>
                <c:pt idx="14094">
                  <c:v>2.7830279999999998</c:v>
                </c:pt>
                <c:pt idx="14095">
                  <c:v>2.8046160000000002</c:v>
                </c:pt>
                <c:pt idx="14096">
                  <c:v>2.7953359999999998</c:v>
                </c:pt>
                <c:pt idx="14097">
                  <c:v>2.7864659999999999</c:v>
                </c:pt>
                <c:pt idx="14098">
                  <c:v>2.8045439999999999</c:v>
                </c:pt>
                <c:pt idx="14099">
                  <c:v>2.8061069999999999</c:v>
                </c:pt>
                <c:pt idx="14100">
                  <c:v>2.8316140000000001</c:v>
                </c:pt>
                <c:pt idx="14101">
                  <c:v>2.8328880000000001</c:v>
                </c:pt>
                <c:pt idx="14102">
                  <c:v>2.8458939999999999</c:v>
                </c:pt>
                <c:pt idx="14103">
                  <c:v>2.8216130000000001</c:v>
                </c:pt>
                <c:pt idx="14104">
                  <c:v>2.811035</c:v>
                </c:pt>
                <c:pt idx="14105">
                  <c:v>2.803582</c:v>
                </c:pt>
                <c:pt idx="14106">
                  <c:v>2.8115640000000002</c:v>
                </c:pt>
                <c:pt idx="14107">
                  <c:v>2.7960820000000002</c:v>
                </c:pt>
                <c:pt idx="14108">
                  <c:v>2.7783880000000001</c:v>
                </c:pt>
                <c:pt idx="14109">
                  <c:v>2.7895669999999999</c:v>
                </c:pt>
                <c:pt idx="14110">
                  <c:v>2.765358</c:v>
                </c:pt>
                <c:pt idx="14111">
                  <c:v>2.7672089999999998</c:v>
                </c:pt>
                <c:pt idx="14112">
                  <c:v>2.7619919999999998</c:v>
                </c:pt>
                <c:pt idx="14113">
                  <c:v>2.7120359999999999</c:v>
                </c:pt>
                <c:pt idx="14114">
                  <c:v>2.698477</c:v>
                </c:pt>
                <c:pt idx="14115">
                  <c:v>2.770286</c:v>
                </c:pt>
                <c:pt idx="14116">
                  <c:v>2.8303880000000001</c:v>
                </c:pt>
                <c:pt idx="14117">
                  <c:v>2.8042310000000001</c:v>
                </c:pt>
                <c:pt idx="14118">
                  <c:v>2.757641</c:v>
                </c:pt>
                <c:pt idx="14119">
                  <c:v>2.7689879999999998</c:v>
                </c:pt>
                <c:pt idx="14120">
                  <c:v>2.753987</c:v>
                </c:pt>
                <c:pt idx="14121">
                  <c:v>2.718839</c:v>
                </c:pt>
                <c:pt idx="14122">
                  <c:v>2.740043</c:v>
                </c:pt>
                <c:pt idx="14123">
                  <c:v>2.7616559999999999</c:v>
                </c:pt>
                <c:pt idx="14124">
                  <c:v>2.756367</c:v>
                </c:pt>
                <c:pt idx="14125">
                  <c:v>2.7710319999999999</c:v>
                </c:pt>
                <c:pt idx="14126">
                  <c:v>2.7726899999999999</c:v>
                </c:pt>
                <c:pt idx="14127">
                  <c:v>2.7717290000000001</c:v>
                </c:pt>
                <c:pt idx="14128">
                  <c:v>2.7854079999999999</c:v>
                </c:pt>
                <c:pt idx="14129">
                  <c:v>2.7661750000000001</c:v>
                </c:pt>
                <c:pt idx="14130">
                  <c:v>2.7528090000000001</c:v>
                </c:pt>
                <c:pt idx="14131">
                  <c:v>2.7576170000000002</c:v>
                </c:pt>
                <c:pt idx="14132">
                  <c:v>2.7960340000000001</c:v>
                </c:pt>
                <c:pt idx="14133">
                  <c:v>2.8275030000000001</c:v>
                </c:pt>
                <c:pt idx="14134">
                  <c:v>2.821733</c:v>
                </c:pt>
                <c:pt idx="14135">
                  <c:v>2.8045680000000002</c:v>
                </c:pt>
                <c:pt idx="14136">
                  <c:v>2.8020679999999998</c:v>
                </c:pt>
                <c:pt idx="14137">
                  <c:v>2.7936540000000001</c:v>
                </c:pt>
                <c:pt idx="14138">
                  <c:v>2.7672330000000001</c:v>
                </c:pt>
                <c:pt idx="14139">
                  <c:v>2.7629779999999999</c:v>
                </c:pt>
                <c:pt idx="14140">
                  <c:v>2.7749259999999998</c:v>
                </c:pt>
                <c:pt idx="14141">
                  <c:v>2.751655</c:v>
                </c:pt>
                <c:pt idx="14142">
                  <c:v>2.738216</c:v>
                </c:pt>
                <c:pt idx="14143">
                  <c:v>2.7600690000000001</c:v>
                </c:pt>
                <c:pt idx="14144">
                  <c:v>2.7884129999999998</c:v>
                </c:pt>
                <c:pt idx="14145">
                  <c:v>2.768459</c:v>
                </c:pt>
                <c:pt idx="14146">
                  <c:v>2.7627619999999999</c:v>
                </c:pt>
                <c:pt idx="14147">
                  <c:v>2.7627130000000002</c:v>
                </c:pt>
                <c:pt idx="14148">
                  <c:v>2.80952</c:v>
                </c:pt>
                <c:pt idx="14149">
                  <c:v>2.815963</c:v>
                </c:pt>
                <c:pt idx="14150">
                  <c:v>2.828729</c:v>
                </c:pt>
                <c:pt idx="14151">
                  <c:v>2.8545479999999999</c:v>
                </c:pt>
                <c:pt idx="14152">
                  <c:v>2.8449800000000001</c:v>
                </c:pt>
                <c:pt idx="14153">
                  <c:v>2.797212</c:v>
                </c:pt>
                <c:pt idx="14154">
                  <c:v>2.8537309999999998</c:v>
                </c:pt>
                <c:pt idx="14155">
                  <c:v>2.894047</c:v>
                </c:pt>
                <c:pt idx="14156">
                  <c:v>2.8483700000000001</c:v>
                </c:pt>
                <c:pt idx="14157">
                  <c:v>2.747808</c:v>
                </c:pt>
                <c:pt idx="14158">
                  <c:v>2.6683059999999998</c:v>
                </c:pt>
                <c:pt idx="14159">
                  <c:v>2.6802790000000001</c:v>
                </c:pt>
                <c:pt idx="14160">
                  <c:v>2.699246</c:v>
                </c:pt>
                <c:pt idx="14161">
                  <c:v>2.7413409999999998</c:v>
                </c:pt>
                <c:pt idx="14162">
                  <c:v>2.784446</c:v>
                </c:pt>
                <c:pt idx="14163">
                  <c:v>2.7667039999999998</c:v>
                </c:pt>
                <c:pt idx="14164">
                  <c:v>2.738264</c:v>
                </c:pt>
                <c:pt idx="14165">
                  <c:v>2.7481209999999998</c:v>
                </c:pt>
                <c:pt idx="14166">
                  <c:v>2.7625929999999999</c:v>
                </c:pt>
                <c:pt idx="14167">
                  <c:v>2.7658390000000002</c:v>
                </c:pt>
                <c:pt idx="14168">
                  <c:v>2.7680500000000001</c:v>
                </c:pt>
                <c:pt idx="14169">
                  <c:v>2.7842539999999998</c:v>
                </c:pt>
                <c:pt idx="14170">
                  <c:v>2.7947350000000002</c:v>
                </c:pt>
                <c:pt idx="14171">
                  <c:v>2.8063470000000001</c:v>
                </c:pt>
                <c:pt idx="14172">
                  <c:v>2.8102420000000001</c:v>
                </c:pt>
                <c:pt idx="14173">
                  <c:v>2.8296420000000002</c:v>
                </c:pt>
                <c:pt idx="14174">
                  <c:v>2.8421189999999998</c:v>
                </c:pt>
                <c:pt idx="14175">
                  <c:v>2.7814649999999999</c:v>
                </c:pt>
                <c:pt idx="14176">
                  <c:v>2.704415</c:v>
                </c:pt>
                <c:pt idx="14177">
                  <c:v>2.7173970000000001</c:v>
                </c:pt>
                <c:pt idx="14178">
                  <c:v>2.7666080000000002</c:v>
                </c:pt>
                <c:pt idx="14179">
                  <c:v>2.7901919999999998</c:v>
                </c:pt>
                <c:pt idx="14180">
                  <c:v>2.7920189999999998</c:v>
                </c:pt>
                <c:pt idx="14181">
                  <c:v>2.7624490000000002</c:v>
                </c:pt>
                <c:pt idx="14182">
                  <c:v>2.749034</c:v>
                </c:pt>
                <c:pt idx="14183">
                  <c:v>2.7737959999999999</c:v>
                </c:pt>
                <c:pt idx="14184">
                  <c:v>2.8301949999999998</c:v>
                </c:pt>
                <c:pt idx="14185">
                  <c:v>2.8263250000000002</c:v>
                </c:pt>
                <c:pt idx="14186">
                  <c:v>2.777739</c:v>
                </c:pt>
                <c:pt idx="14187">
                  <c:v>2.780071</c:v>
                </c:pt>
                <c:pt idx="14188">
                  <c:v>2.8089680000000001</c:v>
                </c:pt>
                <c:pt idx="14189">
                  <c:v>2.833345</c:v>
                </c:pt>
                <c:pt idx="14190">
                  <c:v>2.8442829999999999</c:v>
                </c:pt>
                <c:pt idx="14191">
                  <c:v>2.8250989999999998</c:v>
                </c:pt>
                <c:pt idx="14192">
                  <c:v>2.8140399999999999</c:v>
                </c:pt>
                <c:pt idx="14193">
                  <c:v>2.8269259999999998</c:v>
                </c:pt>
                <c:pt idx="14194">
                  <c:v>2.8463270000000001</c:v>
                </c:pt>
                <c:pt idx="14195">
                  <c:v>2.8430569999999999</c:v>
                </c:pt>
                <c:pt idx="14196">
                  <c:v>2.8179349999999999</c:v>
                </c:pt>
                <c:pt idx="14197">
                  <c:v>2.7935569999999998</c:v>
                </c:pt>
                <c:pt idx="14198">
                  <c:v>2.7722090000000001</c:v>
                </c:pt>
                <c:pt idx="14199">
                  <c:v>2.7758400000000001</c:v>
                </c:pt>
                <c:pt idx="14200">
                  <c:v>2.7702140000000002</c:v>
                </c:pt>
                <c:pt idx="14201">
                  <c:v>2.7329509999999999</c:v>
                </c:pt>
                <c:pt idx="14202">
                  <c:v>2.718839</c:v>
                </c:pt>
                <c:pt idx="14203">
                  <c:v>2.757425</c:v>
                </c:pt>
                <c:pt idx="14204">
                  <c:v>2.78322</c:v>
                </c:pt>
                <c:pt idx="14205">
                  <c:v>2.7424710000000001</c:v>
                </c:pt>
                <c:pt idx="14206">
                  <c:v>2.7038380000000002</c:v>
                </c:pt>
                <c:pt idx="14207">
                  <c:v>2.7096559999999998</c:v>
                </c:pt>
                <c:pt idx="14208">
                  <c:v>2.7925960000000001</c:v>
                </c:pt>
                <c:pt idx="14209">
                  <c:v>2.8320940000000001</c:v>
                </c:pt>
                <c:pt idx="14210">
                  <c:v>2.8770259999999999</c:v>
                </c:pt>
                <c:pt idx="14211">
                  <c:v>2.9098660000000001</c:v>
                </c:pt>
                <c:pt idx="14212">
                  <c:v>2.8490190000000002</c:v>
                </c:pt>
                <c:pt idx="14213">
                  <c:v>2.767954</c:v>
                </c:pt>
                <c:pt idx="14214">
                  <c:v>2.7503329999999999</c:v>
                </c:pt>
                <c:pt idx="14215">
                  <c:v>2.718791</c:v>
                </c:pt>
                <c:pt idx="14216">
                  <c:v>2.6960009999999999</c:v>
                </c:pt>
                <c:pt idx="14217">
                  <c:v>2.6801819999999998</c:v>
                </c:pt>
                <c:pt idx="14218">
                  <c:v>2.7096559999999998</c:v>
                </c:pt>
                <c:pt idx="14219">
                  <c:v>2.7262919999999999</c:v>
                </c:pt>
                <c:pt idx="14220">
                  <c:v>2.7324709999999999</c:v>
                </c:pt>
                <c:pt idx="14221">
                  <c:v>2.7492990000000002</c:v>
                </c:pt>
                <c:pt idx="14222">
                  <c:v>2.788557</c:v>
                </c:pt>
                <c:pt idx="14223">
                  <c:v>2.7931970000000002</c:v>
                </c:pt>
                <c:pt idx="14224">
                  <c:v>2.803102</c:v>
                </c:pt>
                <c:pt idx="14225">
                  <c:v>2.7548279999999998</c:v>
                </c:pt>
                <c:pt idx="14226">
                  <c:v>2.7350189999999999</c:v>
                </c:pt>
                <c:pt idx="14227">
                  <c:v>2.7392259999999999</c:v>
                </c:pt>
                <c:pt idx="14228">
                  <c:v>2.7791090000000001</c:v>
                </c:pt>
                <c:pt idx="14229">
                  <c:v>2.7851189999999999</c:v>
                </c:pt>
                <c:pt idx="14230">
                  <c:v>2.765358</c:v>
                </c:pt>
                <c:pt idx="14231">
                  <c:v>2.7970429999999999</c:v>
                </c:pt>
                <c:pt idx="14232">
                  <c:v>2.7926199999999999</c:v>
                </c:pt>
                <c:pt idx="14233">
                  <c:v>2.7617759999999998</c:v>
                </c:pt>
                <c:pt idx="14234">
                  <c:v>2.7233350000000001</c:v>
                </c:pt>
                <c:pt idx="14235">
                  <c:v>2.7340810000000002</c:v>
                </c:pt>
                <c:pt idx="14236">
                  <c:v>2.7902879999999999</c:v>
                </c:pt>
                <c:pt idx="14237">
                  <c:v>2.8003130000000001</c:v>
                </c:pt>
                <c:pt idx="14238">
                  <c:v>2.8277429999999999</c:v>
                </c:pt>
                <c:pt idx="14239">
                  <c:v>2.8499089999999998</c:v>
                </c:pt>
                <c:pt idx="14240">
                  <c:v>2.8595250000000001</c:v>
                </c:pt>
                <c:pt idx="14241">
                  <c:v>2.8396910000000002</c:v>
                </c:pt>
                <c:pt idx="14242">
                  <c:v>2.803871</c:v>
                </c:pt>
                <c:pt idx="14243">
                  <c:v>2.7347779999999999</c:v>
                </c:pt>
                <c:pt idx="14244">
                  <c:v>2.656406</c:v>
                </c:pt>
                <c:pt idx="14245">
                  <c:v>2.712853</c:v>
                </c:pt>
                <c:pt idx="14246">
                  <c:v>2.7535780000000001</c:v>
                </c:pt>
                <c:pt idx="14247">
                  <c:v>2.7960820000000002</c:v>
                </c:pt>
                <c:pt idx="14248">
                  <c:v>2.835556</c:v>
                </c:pt>
                <c:pt idx="14249">
                  <c:v>2.8248099999999998</c:v>
                </c:pt>
                <c:pt idx="14250">
                  <c:v>2.7669929999999998</c:v>
                </c:pt>
                <c:pt idx="14251">
                  <c:v>2.7453560000000001</c:v>
                </c:pt>
                <c:pt idx="14252">
                  <c:v>2.7952400000000002</c:v>
                </c:pt>
                <c:pt idx="14253">
                  <c:v>2.8426960000000001</c:v>
                </c:pt>
                <c:pt idx="14254">
                  <c:v>2.8734679999999999</c:v>
                </c:pt>
                <c:pt idx="14255">
                  <c:v>2.868973</c:v>
                </c:pt>
                <c:pt idx="14256">
                  <c:v>2.8649580000000001</c:v>
                </c:pt>
                <c:pt idx="14257">
                  <c:v>2.8390900000000001</c:v>
                </c:pt>
                <c:pt idx="14258">
                  <c:v>2.7563909999999998</c:v>
                </c:pt>
                <c:pt idx="14259">
                  <c:v>2.7589630000000001</c:v>
                </c:pt>
                <c:pt idx="14260">
                  <c:v>2.7881969999999998</c:v>
                </c:pt>
                <c:pt idx="14261">
                  <c:v>2.8179349999999999</c:v>
                </c:pt>
                <c:pt idx="14262">
                  <c:v>2.8458939999999999</c:v>
                </c:pt>
                <c:pt idx="14263">
                  <c:v>2.7906490000000002</c:v>
                </c:pt>
                <c:pt idx="14264">
                  <c:v>2.7149450000000002</c:v>
                </c:pt>
                <c:pt idx="14265">
                  <c:v>2.6694360000000001</c:v>
                </c:pt>
                <c:pt idx="14266">
                  <c:v>2.6281099999999999</c:v>
                </c:pt>
                <c:pt idx="14267">
                  <c:v>2.6552039999999999</c:v>
                </c:pt>
                <c:pt idx="14268">
                  <c:v>2.682731</c:v>
                </c:pt>
                <c:pt idx="14269">
                  <c:v>2.7272059999999998</c:v>
                </c:pt>
                <c:pt idx="14270">
                  <c:v>2.7995199999999998</c:v>
                </c:pt>
                <c:pt idx="14271">
                  <c:v>2.8687079999999998</c:v>
                </c:pt>
                <c:pt idx="14272">
                  <c:v>2.8819789999999998</c:v>
                </c:pt>
                <c:pt idx="14273">
                  <c:v>2.8782760000000001</c:v>
                </c:pt>
                <c:pt idx="14274">
                  <c:v>2.8727230000000001</c:v>
                </c:pt>
                <c:pt idx="14275">
                  <c:v>2.849259</c:v>
                </c:pt>
                <c:pt idx="14276">
                  <c:v>2.8144010000000002</c:v>
                </c:pt>
                <c:pt idx="14277">
                  <c:v>2.7550210000000002</c:v>
                </c:pt>
                <c:pt idx="14278">
                  <c:v>2.6931159999999998</c:v>
                </c:pt>
                <c:pt idx="14279">
                  <c:v>2.7030449999999999</c:v>
                </c:pt>
                <c:pt idx="14280">
                  <c:v>2.70391</c:v>
                </c:pt>
                <c:pt idx="14281">
                  <c:v>2.6856399999999998</c:v>
                </c:pt>
                <c:pt idx="14282">
                  <c:v>2.695929</c:v>
                </c:pt>
                <c:pt idx="14283">
                  <c:v>2.7370619999999999</c:v>
                </c:pt>
                <c:pt idx="14284">
                  <c:v>2.7700939999999998</c:v>
                </c:pt>
                <c:pt idx="14285">
                  <c:v>2.7701180000000001</c:v>
                </c:pt>
                <c:pt idx="14286">
                  <c:v>2.7354039999999999</c:v>
                </c:pt>
                <c:pt idx="14287">
                  <c:v>2.7167720000000002</c:v>
                </c:pt>
                <c:pt idx="14288">
                  <c:v>2.7388170000000001</c:v>
                </c:pt>
                <c:pt idx="14289">
                  <c:v>2.7528090000000001</c:v>
                </c:pt>
                <c:pt idx="14290">
                  <c:v>2.7743730000000002</c:v>
                </c:pt>
                <c:pt idx="14291">
                  <c:v>2.7838690000000001</c:v>
                </c:pt>
                <c:pt idx="14292">
                  <c:v>2.8138719999999999</c:v>
                </c:pt>
                <c:pt idx="14293">
                  <c:v>2.8525770000000001</c:v>
                </c:pt>
                <c:pt idx="14294">
                  <c:v>2.8462540000000001</c:v>
                </c:pt>
                <c:pt idx="14295">
                  <c:v>2.8789009999999999</c:v>
                </c:pt>
                <c:pt idx="14296">
                  <c:v>2.9119329999999999</c:v>
                </c:pt>
                <c:pt idx="14297">
                  <c:v>2.8731080000000002</c:v>
                </c:pt>
                <c:pt idx="14298">
                  <c:v>2.8039429999999999</c:v>
                </c:pt>
                <c:pt idx="14299">
                  <c:v>2.7836530000000002</c:v>
                </c:pt>
                <c:pt idx="14300">
                  <c:v>2.7845900000000001</c:v>
                </c:pt>
                <c:pt idx="14301">
                  <c:v>2.7806000000000002</c:v>
                </c:pt>
                <c:pt idx="14302">
                  <c:v>2.7897590000000001</c:v>
                </c:pt>
                <c:pt idx="14303">
                  <c:v>2.771801</c:v>
                </c:pt>
                <c:pt idx="14304">
                  <c:v>2.790889</c:v>
                </c:pt>
                <c:pt idx="14305">
                  <c:v>2.82945</c:v>
                </c:pt>
                <c:pt idx="14306">
                  <c:v>2.8665210000000001</c:v>
                </c:pt>
                <c:pt idx="14307">
                  <c:v>2.8832049999999998</c:v>
                </c:pt>
                <c:pt idx="14308">
                  <c:v>2.8800309999999998</c:v>
                </c:pt>
                <c:pt idx="14309">
                  <c:v>2.8521200000000002</c:v>
                </c:pt>
                <c:pt idx="14310">
                  <c:v>2.7850709999999999</c:v>
                </c:pt>
                <c:pt idx="14311">
                  <c:v>2.6982370000000002</c:v>
                </c:pt>
                <c:pt idx="14312">
                  <c:v>2.6438090000000001</c:v>
                </c:pt>
                <c:pt idx="14313">
                  <c:v>2.6462370000000002</c:v>
                </c:pt>
                <c:pt idx="14314">
                  <c:v>2.723287</c:v>
                </c:pt>
                <c:pt idx="14315">
                  <c:v>2.77257</c:v>
                </c:pt>
                <c:pt idx="14316">
                  <c:v>2.7784119999999999</c:v>
                </c:pt>
                <c:pt idx="14317">
                  <c:v>2.7760560000000001</c:v>
                </c:pt>
                <c:pt idx="14318">
                  <c:v>2.783172</c:v>
                </c:pt>
                <c:pt idx="14319">
                  <c:v>2.784278</c:v>
                </c:pt>
                <c:pt idx="14320">
                  <c:v>2.7269169999999998</c:v>
                </c:pt>
                <c:pt idx="14321">
                  <c:v>2.6997990000000001</c:v>
                </c:pt>
                <c:pt idx="14322">
                  <c:v>2.7388889999999999</c:v>
                </c:pt>
                <c:pt idx="14323">
                  <c:v>2.7693249999999998</c:v>
                </c:pt>
                <c:pt idx="14324">
                  <c:v>2.7633869999999998</c:v>
                </c:pt>
                <c:pt idx="14325">
                  <c:v>2.7655979999999998</c:v>
                </c:pt>
                <c:pt idx="14326">
                  <c:v>2.7678820000000002</c:v>
                </c:pt>
                <c:pt idx="14327">
                  <c:v>2.7285759999999999</c:v>
                </c:pt>
                <c:pt idx="14328">
                  <c:v>2.7436729999999998</c:v>
                </c:pt>
                <c:pt idx="14329">
                  <c:v>2.7609349999999999</c:v>
                </c:pt>
                <c:pt idx="14330">
                  <c:v>2.7520150000000001</c:v>
                </c:pt>
                <c:pt idx="14331">
                  <c:v>2.7781959999999999</c:v>
                </c:pt>
                <c:pt idx="14332">
                  <c:v>2.8517839999999999</c:v>
                </c:pt>
                <c:pt idx="14333">
                  <c:v>2.8752230000000001</c:v>
                </c:pt>
                <c:pt idx="14334">
                  <c:v>2.8783249999999998</c:v>
                </c:pt>
                <c:pt idx="14335">
                  <c:v>2.873901</c:v>
                </c:pt>
                <c:pt idx="14336">
                  <c:v>2.847264</c:v>
                </c:pt>
                <c:pt idx="14337">
                  <c:v>2.7612230000000002</c:v>
                </c:pt>
                <c:pt idx="14338">
                  <c:v>2.7434810000000001</c:v>
                </c:pt>
                <c:pt idx="14339">
                  <c:v>2.8072370000000002</c:v>
                </c:pt>
                <c:pt idx="14340">
                  <c:v>2.846206</c:v>
                </c:pt>
                <c:pt idx="14341">
                  <c:v>2.8147609999999998</c:v>
                </c:pt>
                <c:pt idx="14342">
                  <c:v>2.8066599999999999</c:v>
                </c:pt>
                <c:pt idx="14343">
                  <c:v>2.7893979999999998</c:v>
                </c:pt>
                <c:pt idx="14344">
                  <c:v>2.763747</c:v>
                </c:pt>
                <c:pt idx="14345">
                  <c:v>2.7521840000000002</c:v>
                </c:pt>
                <c:pt idx="14346">
                  <c:v>2.7743250000000002</c:v>
                </c:pt>
                <c:pt idx="14347">
                  <c:v>2.7876430000000001</c:v>
                </c:pt>
                <c:pt idx="14348">
                  <c:v>2.7882690000000001</c:v>
                </c:pt>
                <c:pt idx="14349">
                  <c:v>2.778724</c:v>
                </c:pt>
                <c:pt idx="14350">
                  <c:v>2.7881239999999998</c:v>
                </c:pt>
                <c:pt idx="14351">
                  <c:v>2.7836530000000002</c:v>
                </c:pt>
                <c:pt idx="14352">
                  <c:v>2.7689400000000002</c:v>
                </c:pt>
                <c:pt idx="14353">
                  <c:v>2.7752870000000001</c:v>
                </c:pt>
                <c:pt idx="14354">
                  <c:v>2.7858160000000001</c:v>
                </c:pt>
                <c:pt idx="14355">
                  <c:v>2.7692770000000002</c:v>
                </c:pt>
                <c:pt idx="14356">
                  <c:v>2.7215560000000001</c:v>
                </c:pt>
                <c:pt idx="14357">
                  <c:v>2.71319</c:v>
                </c:pt>
                <c:pt idx="14358">
                  <c:v>2.7686030000000001</c:v>
                </c:pt>
                <c:pt idx="14359">
                  <c:v>2.839162</c:v>
                </c:pt>
                <c:pt idx="14360">
                  <c:v>2.8692609999999998</c:v>
                </c:pt>
                <c:pt idx="14361">
                  <c:v>2.8582749999999999</c:v>
                </c:pt>
                <c:pt idx="14362">
                  <c:v>2.8193290000000002</c:v>
                </c:pt>
                <c:pt idx="14363">
                  <c:v>2.820964</c:v>
                </c:pt>
                <c:pt idx="14364">
                  <c:v>2.8125260000000001</c:v>
                </c:pt>
                <c:pt idx="14365">
                  <c:v>2.801275</c:v>
                </c:pt>
                <c:pt idx="14366">
                  <c:v>2.8357489999999999</c:v>
                </c:pt>
                <c:pt idx="14367">
                  <c:v>2.8441390000000002</c:v>
                </c:pt>
                <c:pt idx="14368">
                  <c:v>2.8264209999999999</c:v>
                </c:pt>
                <c:pt idx="14369">
                  <c:v>2.7669450000000002</c:v>
                </c:pt>
                <c:pt idx="14370">
                  <c:v>2.7772100000000002</c:v>
                </c:pt>
                <c:pt idx="14371">
                  <c:v>2.7541069999999999</c:v>
                </c:pt>
                <c:pt idx="14372">
                  <c:v>2.703646</c:v>
                </c:pt>
                <c:pt idx="14373">
                  <c:v>2.704367</c:v>
                </c:pt>
                <c:pt idx="14374">
                  <c:v>2.741053</c:v>
                </c:pt>
                <c:pt idx="14375">
                  <c:v>2.7634829999999999</c:v>
                </c:pt>
                <c:pt idx="14376">
                  <c:v>2.7182149999999998</c:v>
                </c:pt>
                <c:pt idx="14377">
                  <c:v>2.7302590000000002</c:v>
                </c:pt>
                <c:pt idx="14378">
                  <c:v>2.7589869999999999</c:v>
                </c:pt>
                <c:pt idx="14379">
                  <c:v>2.7471589999999999</c:v>
                </c:pt>
                <c:pt idx="14380">
                  <c:v>2.6772490000000002</c:v>
                </c:pt>
                <c:pt idx="14381">
                  <c:v>2.6397940000000002</c:v>
                </c:pt>
                <c:pt idx="14382">
                  <c:v>2.6302500000000002</c:v>
                </c:pt>
                <c:pt idx="14383">
                  <c:v>2.6155369999999998</c:v>
                </c:pt>
                <c:pt idx="14384">
                  <c:v>2.6643880000000002</c:v>
                </c:pt>
                <c:pt idx="14385">
                  <c:v>2.760742</c:v>
                </c:pt>
                <c:pt idx="14386">
                  <c:v>2.8269500000000001</c:v>
                </c:pt>
                <c:pt idx="14387">
                  <c:v>2.8675060000000001</c:v>
                </c:pt>
                <c:pt idx="14388">
                  <c:v>2.9149859999999999</c:v>
                </c:pt>
                <c:pt idx="14389">
                  <c:v>2.9128949999999998</c:v>
                </c:pt>
                <c:pt idx="14390">
                  <c:v>2.9063080000000001</c:v>
                </c:pt>
                <c:pt idx="14391">
                  <c:v>2.869694</c:v>
                </c:pt>
                <c:pt idx="14392">
                  <c:v>2.803871</c:v>
                </c:pt>
                <c:pt idx="14393">
                  <c:v>2.8449080000000002</c:v>
                </c:pt>
                <c:pt idx="14394">
                  <c:v>2.9517440000000001</c:v>
                </c:pt>
                <c:pt idx="14395">
                  <c:v>3.0465119999999999</c:v>
                </c:pt>
                <c:pt idx="14396">
                  <c:v>3.0308139999999999</c:v>
                </c:pt>
                <c:pt idx="14397">
                  <c:v>2.913087</c:v>
                </c:pt>
                <c:pt idx="14398">
                  <c:v>2.8370229999999999</c:v>
                </c:pt>
                <c:pt idx="14399">
                  <c:v>2.7912020000000002</c:v>
                </c:pt>
                <c:pt idx="14400">
                  <c:v>2.794038</c:v>
                </c:pt>
                <c:pt idx="14401">
                  <c:v>2.79488</c:v>
                </c:pt>
                <c:pt idx="14402">
                  <c:v>2.7756949999999998</c:v>
                </c:pt>
                <c:pt idx="14403">
                  <c:v>2.76668</c:v>
                </c:pt>
                <c:pt idx="14404">
                  <c:v>2.746534</c:v>
                </c:pt>
                <c:pt idx="14405">
                  <c:v>2.705136</c:v>
                </c:pt>
                <c:pt idx="14406">
                  <c:v>2.6785709999999998</c:v>
                </c:pt>
                <c:pt idx="14407">
                  <c:v>2.6876350000000002</c:v>
                </c:pt>
                <c:pt idx="14408">
                  <c:v>2.719849</c:v>
                </c:pt>
                <c:pt idx="14409">
                  <c:v>2.7380719999999998</c:v>
                </c:pt>
                <c:pt idx="14410">
                  <c:v>2.7437930000000001</c:v>
                </c:pt>
                <c:pt idx="14411">
                  <c:v>2.7431930000000002</c:v>
                </c:pt>
                <c:pt idx="14412">
                  <c:v>2.7616320000000001</c:v>
                </c:pt>
                <c:pt idx="14413">
                  <c:v>2.8114680000000001</c:v>
                </c:pt>
                <c:pt idx="14414">
                  <c:v>2.8379599999999998</c:v>
                </c:pt>
                <c:pt idx="14415">
                  <c:v>2.8749349999999998</c:v>
                </c:pt>
                <c:pt idx="14416">
                  <c:v>2.8348589999999998</c:v>
                </c:pt>
                <c:pt idx="14417">
                  <c:v>2.7498520000000002</c:v>
                </c:pt>
                <c:pt idx="14418">
                  <c:v>2.7295129999999999</c:v>
                </c:pt>
                <c:pt idx="14419">
                  <c:v>2.7219169999999999</c:v>
                </c:pt>
                <c:pt idx="14420">
                  <c:v>2.7264360000000001</c:v>
                </c:pt>
                <c:pt idx="14421">
                  <c:v>2.7604060000000001</c:v>
                </c:pt>
                <c:pt idx="14422">
                  <c:v>2.7869220000000001</c:v>
                </c:pt>
                <c:pt idx="14423">
                  <c:v>2.7711039999999998</c:v>
                </c:pt>
                <c:pt idx="14424">
                  <c:v>2.7280229999999999</c:v>
                </c:pt>
                <c:pt idx="14425">
                  <c:v>2.7267489999999999</c:v>
                </c:pt>
                <c:pt idx="14426">
                  <c:v>2.74627</c:v>
                </c:pt>
                <c:pt idx="14427">
                  <c:v>2.7502840000000002</c:v>
                </c:pt>
                <c:pt idx="14428">
                  <c:v>2.7916820000000002</c:v>
                </c:pt>
                <c:pt idx="14429">
                  <c:v>2.844211</c:v>
                </c:pt>
                <c:pt idx="14430">
                  <c:v>2.8714010000000001</c:v>
                </c:pt>
                <c:pt idx="14431">
                  <c:v>2.8521679999999998</c:v>
                </c:pt>
                <c:pt idx="14432">
                  <c:v>2.8229350000000002</c:v>
                </c:pt>
                <c:pt idx="14433">
                  <c:v>2.8247620000000002</c:v>
                </c:pt>
                <c:pt idx="14434">
                  <c:v>2.8547889999999998</c:v>
                </c:pt>
                <c:pt idx="14435">
                  <c:v>2.8426</c:v>
                </c:pt>
                <c:pt idx="14436">
                  <c:v>2.8459180000000002</c:v>
                </c:pt>
                <c:pt idx="14437">
                  <c:v>2.7970190000000001</c:v>
                </c:pt>
                <c:pt idx="14438">
                  <c:v>2.7582179999999998</c:v>
                </c:pt>
                <c:pt idx="14439">
                  <c:v>2.7426159999999999</c:v>
                </c:pt>
                <c:pt idx="14440">
                  <c:v>2.7110020000000001</c:v>
                </c:pt>
                <c:pt idx="14441">
                  <c:v>2.6309230000000001</c:v>
                </c:pt>
                <c:pt idx="14442">
                  <c:v>2.5914969999999999</c:v>
                </c:pt>
                <c:pt idx="14443">
                  <c:v>2.6157050000000002</c:v>
                </c:pt>
                <c:pt idx="14444">
                  <c:v>2.714296</c:v>
                </c:pt>
                <c:pt idx="14445">
                  <c:v>2.8318780000000001</c:v>
                </c:pt>
                <c:pt idx="14446">
                  <c:v>2.7318690000000001</c:v>
                </c:pt>
                <c:pt idx="14447">
                  <c:v>2.73122</c:v>
                </c:pt>
                <c:pt idx="14448">
                  <c:v>2.7550210000000002</c:v>
                </c:pt>
                <c:pt idx="14449">
                  <c:v>2.8456049999999999</c:v>
                </c:pt>
                <c:pt idx="14450">
                  <c:v>2.8733960000000001</c:v>
                </c:pt>
                <c:pt idx="14451">
                  <c:v>2.8413499999999998</c:v>
                </c:pt>
                <c:pt idx="14452">
                  <c:v>2.7748059999999999</c:v>
                </c:pt>
                <c:pt idx="14453">
                  <c:v>2.7172770000000002</c:v>
                </c:pt>
                <c:pt idx="14454">
                  <c:v>2.7228780000000001</c:v>
                </c:pt>
                <c:pt idx="14455">
                  <c:v>2.7517749999999999</c:v>
                </c:pt>
                <c:pt idx="14456">
                  <c:v>2.7543950000000001</c:v>
                </c:pt>
                <c:pt idx="14457">
                  <c:v>2.758146</c:v>
                </c:pt>
                <c:pt idx="14458">
                  <c:v>2.7873790000000001</c:v>
                </c:pt>
                <c:pt idx="14459">
                  <c:v>2.8434900000000001</c:v>
                </c:pt>
                <c:pt idx="14460">
                  <c:v>2.8338489999999998</c:v>
                </c:pt>
                <c:pt idx="14461">
                  <c:v>2.7805520000000001</c:v>
                </c:pt>
                <c:pt idx="14462">
                  <c:v>2.7635070000000002</c:v>
                </c:pt>
                <c:pt idx="14463">
                  <c:v>2.7750460000000001</c:v>
                </c:pt>
                <c:pt idx="14464">
                  <c:v>2.827623</c:v>
                </c:pt>
                <c:pt idx="14465">
                  <c:v>2.8091360000000001</c:v>
                </c:pt>
                <c:pt idx="14466">
                  <c:v>2.7436729999999998</c:v>
                </c:pt>
                <c:pt idx="14467">
                  <c:v>2.7380719999999998</c:v>
                </c:pt>
                <c:pt idx="14468">
                  <c:v>2.7349950000000001</c:v>
                </c:pt>
                <c:pt idx="14469">
                  <c:v>2.781393</c:v>
                </c:pt>
                <c:pt idx="14470">
                  <c:v>2.8693330000000001</c:v>
                </c:pt>
                <c:pt idx="14471">
                  <c:v>2.880512</c:v>
                </c:pt>
                <c:pt idx="14472">
                  <c:v>2.8646449999999999</c:v>
                </c:pt>
                <c:pt idx="14473">
                  <c:v>2.8535149999999998</c:v>
                </c:pt>
                <c:pt idx="14474">
                  <c:v>2.8520240000000001</c:v>
                </c:pt>
                <c:pt idx="14475">
                  <c:v>2.8228390000000001</c:v>
                </c:pt>
                <c:pt idx="14476">
                  <c:v>2.7455729999999998</c:v>
                </c:pt>
                <c:pt idx="14477">
                  <c:v>2.686096</c:v>
                </c:pt>
                <c:pt idx="14478">
                  <c:v>2.6866490000000001</c:v>
                </c:pt>
                <c:pt idx="14479">
                  <c:v>2.7180939999999998</c:v>
                </c:pt>
                <c:pt idx="14480">
                  <c:v>2.7634829999999999</c:v>
                </c:pt>
                <c:pt idx="14481">
                  <c:v>2.8767619999999998</c:v>
                </c:pt>
                <c:pt idx="14482">
                  <c:v>2.9004180000000002</c:v>
                </c:pt>
                <c:pt idx="14483">
                  <c:v>2.8592840000000002</c:v>
                </c:pt>
                <c:pt idx="14484">
                  <c:v>2.8088709999999999</c:v>
                </c:pt>
                <c:pt idx="14485">
                  <c:v>2.7678579999999999</c:v>
                </c:pt>
                <c:pt idx="14486">
                  <c:v>2.761031</c:v>
                </c:pt>
                <c:pt idx="14487">
                  <c:v>2.786057</c:v>
                </c:pt>
                <c:pt idx="14488">
                  <c:v>2.8303639999999999</c:v>
                </c:pt>
                <c:pt idx="14489">
                  <c:v>2.7832680000000001</c:v>
                </c:pt>
                <c:pt idx="14490">
                  <c:v>2.7252580000000002</c:v>
                </c:pt>
                <c:pt idx="14491">
                  <c:v>2.7191040000000002</c:v>
                </c:pt>
                <c:pt idx="14492">
                  <c:v>2.7061700000000002</c:v>
                </c:pt>
                <c:pt idx="14493">
                  <c:v>2.7041270000000002</c:v>
                </c:pt>
                <c:pt idx="14494">
                  <c:v>2.697972</c:v>
                </c:pt>
                <c:pt idx="14495">
                  <c:v>2.6799900000000001</c:v>
                </c:pt>
                <c:pt idx="14496">
                  <c:v>2.6925150000000002</c:v>
                </c:pt>
                <c:pt idx="14497">
                  <c:v>2.7384810000000002</c:v>
                </c:pt>
                <c:pt idx="14498">
                  <c:v>2.8136070000000002</c:v>
                </c:pt>
                <c:pt idx="14499">
                  <c:v>2.8943829999999999</c:v>
                </c:pt>
                <c:pt idx="14500">
                  <c:v>2.927559</c:v>
                </c:pt>
                <c:pt idx="14501">
                  <c:v>2.9274629999999999</c:v>
                </c:pt>
                <c:pt idx="14502">
                  <c:v>2.9253960000000001</c:v>
                </c:pt>
                <c:pt idx="14503">
                  <c:v>2.9585240000000002</c:v>
                </c:pt>
                <c:pt idx="14504">
                  <c:v>2.9178229999999998</c:v>
                </c:pt>
                <c:pt idx="14505">
                  <c:v>2.8344019999999999</c:v>
                </c:pt>
                <c:pt idx="14506">
                  <c:v>2.8113959999999998</c:v>
                </c:pt>
                <c:pt idx="14507">
                  <c:v>2.8130060000000001</c:v>
                </c:pt>
                <c:pt idx="14508">
                  <c:v>2.7911779999999999</c:v>
                </c:pt>
                <c:pt idx="14509">
                  <c:v>2.7327110000000001</c:v>
                </c:pt>
                <c:pt idx="14510">
                  <c:v>2.6893899999999999</c:v>
                </c:pt>
                <c:pt idx="14511">
                  <c:v>2.6979479999999998</c:v>
                </c:pt>
                <c:pt idx="14512">
                  <c:v>2.7800229999999999</c:v>
                </c:pt>
                <c:pt idx="14513">
                  <c:v>2.838489</c:v>
                </c:pt>
                <c:pt idx="14514">
                  <c:v>2.8757519999999999</c:v>
                </c:pt>
                <c:pt idx="14515">
                  <c:v>2.9159000000000002</c:v>
                </c:pt>
                <c:pt idx="14516">
                  <c:v>2.8655110000000001</c:v>
                </c:pt>
                <c:pt idx="14517">
                  <c:v>2.7979810000000001</c:v>
                </c:pt>
                <c:pt idx="14518">
                  <c:v>2.7513420000000002</c:v>
                </c:pt>
                <c:pt idx="14519">
                  <c:v>2.7172049999999999</c:v>
                </c:pt>
                <c:pt idx="14520">
                  <c:v>2.70492</c:v>
                </c:pt>
                <c:pt idx="14521">
                  <c:v>2.7288890000000001</c:v>
                </c:pt>
                <c:pt idx="14522">
                  <c:v>2.749323</c:v>
                </c:pt>
                <c:pt idx="14523">
                  <c:v>2.7808160000000002</c:v>
                </c:pt>
                <c:pt idx="14524">
                  <c:v>2.7852640000000002</c:v>
                </c:pt>
                <c:pt idx="14525">
                  <c:v>2.7978369999999999</c:v>
                </c:pt>
                <c:pt idx="14526">
                  <c:v>2.8301949999999998</c:v>
                </c:pt>
                <c:pt idx="14527">
                  <c:v>2.8570489999999999</c:v>
                </c:pt>
                <c:pt idx="14528">
                  <c:v>2.849764</c:v>
                </c:pt>
                <c:pt idx="14529">
                  <c:v>2.8626499999999999</c:v>
                </c:pt>
                <c:pt idx="14530">
                  <c:v>2.8904890000000001</c:v>
                </c:pt>
                <c:pt idx="14531">
                  <c:v>2.8746700000000001</c:v>
                </c:pt>
                <c:pt idx="14532">
                  <c:v>2.8499810000000001</c:v>
                </c:pt>
                <c:pt idx="14533">
                  <c:v>2.8098809999999999</c:v>
                </c:pt>
                <c:pt idx="14534">
                  <c:v>2.784446</c:v>
                </c:pt>
                <c:pt idx="14535">
                  <c:v>2.7630979999999998</c:v>
                </c:pt>
                <c:pt idx="14536">
                  <c:v>2.7593960000000002</c:v>
                </c:pt>
                <c:pt idx="14537">
                  <c:v>2.7542270000000002</c:v>
                </c:pt>
                <c:pt idx="14538">
                  <c:v>2.7264840000000001</c:v>
                </c:pt>
                <c:pt idx="14539">
                  <c:v>2.7275420000000001</c:v>
                </c:pt>
                <c:pt idx="14540">
                  <c:v>2.7467269999999999</c:v>
                </c:pt>
                <c:pt idx="14541">
                  <c:v>2.7536499999999999</c:v>
                </c:pt>
                <c:pt idx="14542">
                  <c:v>2.74865</c:v>
                </c:pt>
                <c:pt idx="14543">
                  <c:v>2.7417980000000002</c:v>
                </c:pt>
                <c:pt idx="14544">
                  <c:v>2.7250899999999998</c:v>
                </c:pt>
                <c:pt idx="14545">
                  <c:v>2.6992699999999998</c:v>
                </c:pt>
                <c:pt idx="14546">
                  <c:v>2.7143920000000001</c:v>
                </c:pt>
                <c:pt idx="14547">
                  <c:v>2.6804229999999998</c:v>
                </c:pt>
                <c:pt idx="14548">
                  <c:v>2.6483530000000002</c:v>
                </c:pt>
                <c:pt idx="14549">
                  <c:v>2.6650610000000001</c:v>
                </c:pt>
                <c:pt idx="14550">
                  <c:v>2.704968</c:v>
                </c:pt>
                <c:pt idx="14551">
                  <c:v>2.7900719999999999</c:v>
                </c:pt>
                <c:pt idx="14552">
                  <c:v>2.83623</c:v>
                </c:pt>
                <c:pt idx="14553">
                  <c:v>2.873084</c:v>
                </c:pt>
                <c:pt idx="14554">
                  <c:v>2.904312</c:v>
                </c:pt>
                <c:pt idx="14555">
                  <c:v>2.8958740000000001</c:v>
                </c:pt>
                <c:pt idx="14556">
                  <c:v>2.8581059999999998</c:v>
                </c:pt>
                <c:pt idx="14557">
                  <c:v>2.8124289999999998</c:v>
                </c:pt>
                <c:pt idx="14558">
                  <c:v>2.802861</c:v>
                </c:pt>
                <c:pt idx="14559">
                  <c:v>2.842889</c:v>
                </c:pt>
                <c:pt idx="14560">
                  <c:v>2.8669530000000001</c:v>
                </c:pt>
                <c:pt idx="14561">
                  <c:v>2.9292899999999999</c:v>
                </c:pt>
                <c:pt idx="14562">
                  <c:v>2.9378489999999999</c:v>
                </c:pt>
                <c:pt idx="14563">
                  <c:v>2.960928</c:v>
                </c:pt>
                <c:pt idx="14564">
                  <c:v>2.9443640000000002</c:v>
                </c:pt>
                <c:pt idx="14565">
                  <c:v>2.8823150000000002</c:v>
                </c:pt>
                <c:pt idx="14566">
                  <c:v>2.828176</c:v>
                </c:pt>
                <c:pt idx="14567">
                  <c:v>2.7626409999999999</c:v>
                </c:pt>
                <c:pt idx="14568">
                  <c:v>2.8187519999999999</c:v>
                </c:pt>
                <c:pt idx="14569">
                  <c:v>2.8649339999999999</c:v>
                </c:pt>
                <c:pt idx="14570">
                  <c:v>2.8419270000000001</c:v>
                </c:pt>
                <c:pt idx="14571">
                  <c:v>2.7705989999999998</c:v>
                </c:pt>
                <c:pt idx="14572">
                  <c:v>2.762257</c:v>
                </c:pt>
                <c:pt idx="14573">
                  <c:v>2.7670889999999999</c:v>
                </c:pt>
                <c:pt idx="14574">
                  <c:v>2.822695</c:v>
                </c:pt>
                <c:pt idx="14575">
                  <c:v>2.8770259999999999</c:v>
                </c:pt>
                <c:pt idx="14576">
                  <c:v>2.8771460000000002</c:v>
                </c:pt>
                <c:pt idx="14577">
                  <c:v>2.8291849999999998</c:v>
                </c:pt>
                <c:pt idx="14578">
                  <c:v>2.7924519999999999</c:v>
                </c:pt>
                <c:pt idx="14579">
                  <c:v>2.7791329999999999</c:v>
                </c:pt>
                <c:pt idx="14580">
                  <c:v>2.7864659999999999</c:v>
                </c:pt>
                <c:pt idx="14581">
                  <c:v>2.7492749999999999</c:v>
                </c:pt>
                <c:pt idx="14582">
                  <c:v>2.7502119999999999</c:v>
                </c:pt>
                <c:pt idx="14583">
                  <c:v>2.7368700000000001</c:v>
                </c:pt>
                <c:pt idx="14584">
                  <c:v>2.7623530000000001</c:v>
                </c:pt>
                <c:pt idx="14585">
                  <c:v>2.8259400000000001</c:v>
                </c:pt>
                <c:pt idx="14586">
                  <c:v>2.8306279999999999</c:v>
                </c:pt>
                <c:pt idx="14587">
                  <c:v>2.7423030000000002</c:v>
                </c:pt>
                <c:pt idx="14588">
                  <c:v>2.702925</c:v>
                </c:pt>
                <c:pt idx="14589">
                  <c:v>2.7501639999999998</c:v>
                </c:pt>
                <c:pt idx="14590">
                  <c:v>2.766896</c:v>
                </c:pt>
                <c:pt idx="14591">
                  <c:v>2.7516069999999999</c:v>
                </c:pt>
                <c:pt idx="14592">
                  <c:v>2.739563</c:v>
                </c:pt>
                <c:pt idx="14593">
                  <c:v>2.7355</c:v>
                </c:pt>
                <c:pt idx="14594">
                  <c:v>2.763795</c:v>
                </c:pt>
                <c:pt idx="14595">
                  <c:v>2.8032940000000002</c:v>
                </c:pt>
                <c:pt idx="14596">
                  <c:v>2.7781720000000001</c:v>
                </c:pt>
                <c:pt idx="14597">
                  <c:v>2.7915619999999999</c:v>
                </c:pt>
                <c:pt idx="14598">
                  <c:v>2.833609</c:v>
                </c:pt>
                <c:pt idx="14599">
                  <c:v>2.8496920000000001</c:v>
                </c:pt>
                <c:pt idx="14600">
                  <c:v>2.8533460000000002</c:v>
                </c:pt>
                <c:pt idx="14601">
                  <c:v>2.8245459999999998</c:v>
                </c:pt>
                <c:pt idx="14602">
                  <c:v>2.7907929999999999</c:v>
                </c:pt>
                <c:pt idx="14603">
                  <c:v>2.7826430000000002</c:v>
                </c:pt>
                <c:pt idx="14604">
                  <c:v>2.78423</c:v>
                </c:pt>
                <c:pt idx="14605">
                  <c:v>2.7749259999999998</c:v>
                </c:pt>
                <c:pt idx="14606">
                  <c:v>2.7611029999999999</c:v>
                </c:pt>
                <c:pt idx="14607">
                  <c:v>2.7691319999999999</c:v>
                </c:pt>
                <c:pt idx="14608">
                  <c:v>2.8294260000000002</c:v>
                </c:pt>
                <c:pt idx="14609">
                  <c:v>2.773844</c:v>
                </c:pt>
                <c:pt idx="14610">
                  <c:v>2.7451159999999999</c:v>
                </c:pt>
                <c:pt idx="14611">
                  <c:v>2.7458130000000001</c:v>
                </c:pt>
                <c:pt idx="14612">
                  <c:v>2.7486739999999998</c:v>
                </c:pt>
                <c:pt idx="14613">
                  <c:v>2.7973319999999999</c:v>
                </c:pt>
                <c:pt idx="14614">
                  <c:v>2.8401000000000001</c:v>
                </c:pt>
                <c:pt idx="14615">
                  <c:v>2.854428</c:v>
                </c:pt>
                <c:pt idx="14616">
                  <c:v>2.872242</c:v>
                </c:pt>
                <c:pt idx="14617">
                  <c:v>2.8683480000000001</c:v>
                </c:pt>
                <c:pt idx="14618">
                  <c:v>2.7994479999999999</c:v>
                </c:pt>
                <c:pt idx="14619">
                  <c:v>2.715738</c:v>
                </c:pt>
                <c:pt idx="14620">
                  <c:v>2.6756389999999999</c:v>
                </c:pt>
                <c:pt idx="14621">
                  <c:v>2.6920099999999998</c:v>
                </c:pt>
                <c:pt idx="14622">
                  <c:v>2.7572079999999999</c:v>
                </c:pt>
                <c:pt idx="14623">
                  <c:v>2.7856239999999999</c:v>
                </c:pt>
                <c:pt idx="14624">
                  <c:v>2.8052169999999998</c:v>
                </c:pt>
                <c:pt idx="14625">
                  <c:v>2.8615680000000001</c:v>
                </c:pt>
                <c:pt idx="14626">
                  <c:v>2.8382489999999998</c:v>
                </c:pt>
                <c:pt idx="14627">
                  <c:v>2.8038949999999998</c:v>
                </c:pt>
                <c:pt idx="14628">
                  <c:v>2.8451490000000002</c:v>
                </c:pt>
                <c:pt idx="14629">
                  <c:v>2.8210359999999999</c:v>
                </c:pt>
                <c:pt idx="14630">
                  <c:v>2.8043999999999998</c:v>
                </c:pt>
                <c:pt idx="14631">
                  <c:v>2.8340420000000002</c:v>
                </c:pt>
                <c:pt idx="14632">
                  <c:v>2.8196650000000001</c:v>
                </c:pt>
                <c:pt idx="14633">
                  <c:v>2.7812969999999999</c:v>
                </c:pt>
                <c:pt idx="14634">
                  <c:v>2.8273830000000002</c:v>
                </c:pt>
                <c:pt idx="14635">
                  <c:v>2.8364699999999998</c:v>
                </c:pt>
                <c:pt idx="14636">
                  <c:v>2.7750219999999999</c:v>
                </c:pt>
                <c:pt idx="14637">
                  <c:v>2.7622330000000002</c:v>
                </c:pt>
                <c:pt idx="14638">
                  <c:v>2.7432409999999998</c:v>
                </c:pt>
                <c:pt idx="14639">
                  <c:v>2.6923949999999999</c:v>
                </c:pt>
                <c:pt idx="14640">
                  <c:v>2.7538429999999998</c:v>
                </c:pt>
                <c:pt idx="14641">
                  <c:v>2.773075</c:v>
                </c:pt>
                <c:pt idx="14642">
                  <c:v>2.7055449999999999</c:v>
                </c:pt>
                <c:pt idx="14643">
                  <c:v>2.7071800000000001</c:v>
                </c:pt>
                <c:pt idx="14644">
                  <c:v>2.77007</c:v>
                </c:pt>
                <c:pt idx="14645">
                  <c:v>2.835556</c:v>
                </c:pt>
                <c:pt idx="14646">
                  <c:v>2.9463349999999999</c:v>
                </c:pt>
                <c:pt idx="14647">
                  <c:v>3.026751</c:v>
                </c:pt>
                <c:pt idx="14648">
                  <c:v>3.006605</c:v>
                </c:pt>
                <c:pt idx="14649">
                  <c:v>2.9050099999999999</c:v>
                </c:pt>
                <c:pt idx="14650">
                  <c:v>2.8350270000000002</c:v>
                </c:pt>
                <c:pt idx="14651">
                  <c:v>2.7988940000000002</c:v>
                </c:pt>
                <c:pt idx="14652">
                  <c:v>2.7803110000000002</c:v>
                </c:pt>
                <c:pt idx="14653">
                  <c:v>2.7618</c:v>
                </c:pt>
                <c:pt idx="14654">
                  <c:v>2.7467269999999999</c:v>
                </c:pt>
                <c:pt idx="14655">
                  <c:v>2.7492510000000001</c:v>
                </c:pt>
                <c:pt idx="14656">
                  <c:v>2.734874</c:v>
                </c:pt>
                <c:pt idx="14657">
                  <c:v>2.7050399999999999</c:v>
                </c:pt>
                <c:pt idx="14658">
                  <c:v>2.7032129999999999</c:v>
                </c:pt>
                <c:pt idx="14659">
                  <c:v>2.7733629999999998</c:v>
                </c:pt>
                <c:pt idx="14660">
                  <c:v>2.8605589999999999</c:v>
                </c:pt>
                <c:pt idx="14661">
                  <c:v>2.857313</c:v>
                </c:pt>
                <c:pt idx="14662">
                  <c:v>2.8949370000000001</c:v>
                </c:pt>
                <c:pt idx="14663">
                  <c:v>2.9054660000000001</c:v>
                </c:pt>
                <c:pt idx="14664">
                  <c:v>2.8708960000000001</c:v>
                </c:pt>
                <c:pt idx="14665">
                  <c:v>2.8385129999999998</c:v>
                </c:pt>
                <c:pt idx="14666">
                  <c:v>2.813679</c:v>
                </c:pt>
                <c:pt idx="14667">
                  <c:v>2.8117559999999999</c:v>
                </c:pt>
                <c:pt idx="14668">
                  <c:v>2.8264209999999999</c:v>
                </c:pt>
                <c:pt idx="14669">
                  <c:v>2.8222619999999998</c:v>
                </c:pt>
                <c:pt idx="14670">
                  <c:v>2.8224779999999998</c:v>
                </c:pt>
                <c:pt idx="14671">
                  <c:v>2.787836</c:v>
                </c:pt>
                <c:pt idx="14672">
                  <c:v>2.7735319999999999</c:v>
                </c:pt>
                <c:pt idx="14673">
                  <c:v>2.7687240000000002</c:v>
                </c:pt>
                <c:pt idx="14674">
                  <c:v>2.7476159999999998</c:v>
                </c:pt>
                <c:pt idx="14675">
                  <c:v>2.7325910000000002</c:v>
                </c:pt>
                <c:pt idx="14676">
                  <c:v>2.7526890000000002</c:v>
                </c:pt>
                <c:pt idx="14677">
                  <c:v>2.7537699999999998</c:v>
                </c:pt>
                <c:pt idx="14678">
                  <c:v>2.7571840000000001</c:v>
                </c:pt>
                <c:pt idx="14679">
                  <c:v>2.7492030000000001</c:v>
                </c:pt>
                <c:pt idx="14680">
                  <c:v>2.7452839999999998</c:v>
                </c:pt>
                <c:pt idx="14681">
                  <c:v>2.7491300000000001</c:v>
                </c:pt>
                <c:pt idx="14682">
                  <c:v>2.8006009999999999</c:v>
                </c:pt>
                <c:pt idx="14683">
                  <c:v>2.8040630000000002</c:v>
                </c:pt>
                <c:pt idx="14684">
                  <c:v>2.8050730000000001</c:v>
                </c:pt>
                <c:pt idx="14685">
                  <c:v>2.8038470000000002</c:v>
                </c:pt>
                <c:pt idx="14686">
                  <c:v>2.7989670000000002</c:v>
                </c:pt>
                <c:pt idx="14687">
                  <c:v>2.8174779999999999</c:v>
                </c:pt>
                <c:pt idx="14688">
                  <c:v>2.8621210000000001</c:v>
                </c:pt>
                <c:pt idx="14689">
                  <c:v>2.8883969999999999</c:v>
                </c:pt>
                <c:pt idx="14690">
                  <c:v>2.8664969999999999</c:v>
                </c:pt>
                <c:pt idx="14691">
                  <c:v>2.8192810000000001</c:v>
                </c:pt>
                <c:pt idx="14692">
                  <c:v>2.7820900000000002</c:v>
                </c:pt>
                <c:pt idx="14693">
                  <c:v>2.7621850000000001</c:v>
                </c:pt>
                <c:pt idx="14694">
                  <c:v>2.7554530000000002</c:v>
                </c:pt>
                <c:pt idx="14695">
                  <c:v>2.7668720000000002</c:v>
                </c:pt>
                <c:pt idx="14696">
                  <c:v>2.8313969999999999</c:v>
                </c:pt>
                <c:pt idx="14697">
                  <c:v>2.8324069999999999</c:v>
                </c:pt>
                <c:pt idx="14698">
                  <c:v>2.836446</c:v>
                </c:pt>
                <c:pt idx="14699">
                  <c:v>2.8934220000000002</c:v>
                </c:pt>
                <c:pt idx="14700">
                  <c:v>2.885513</c:v>
                </c:pt>
                <c:pt idx="14701">
                  <c:v>2.8495240000000002</c:v>
                </c:pt>
                <c:pt idx="14702">
                  <c:v>2.782883</c:v>
                </c:pt>
                <c:pt idx="14703">
                  <c:v>2.7510300000000001</c:v>
                </c:pt>
                <c:pt idx="14704">
                  <c:v>2.721123</c:v>
                </c:pt>
                <c:pt idx="14705">
                  <c:v>2.6263320000000001</c:v>
                </c:pt>
                <c:pt idx="14706">
                  <c:v>2.6302500000000002</c:v>
                </c:pt>
                <c:pt idx="14707">
                  <c:v>2.6960009999999999</c:v>
                </c:pt>
                <c:pt idx="14708">
                  <c:v>2.721244</c:v>
                </c:pt>
                <c:pt idx="14709">
                  <c:v>2.7888459999999999</c:v>
                </c:pt>
                <c:pt idx="14710">
                  <c:v>2.8401719999999999</c:v>
                </c:pt>
                <c:pt idx="14711">
                  <c:v>2.8558699999999999</c:v>
                </c:pt>
                <c:pt idx="14712">
                  <c:v>2.811588</c:v>
                </c:pt>
                <c:pt idx="14713">
                  <c:v>2.741438</c:v>
                </c:pt>
                <c:pt idx="14714">
                  <c:v>2.7643239999999998</c:v>
                </c:pt>
                <c:pt idx="14715">
                  <c:v>2.8370229999999999</c:v>
                </c:pt>
                <c:pt idx="14716">
                  <c:v>2.8830849999999999</c:v>
                </c:pt>
                <c:pt idx="14717">
                  <c:v>2.9309970000000001</c:v>
                </c:pt>
                <c:pt idx="14718">
                  <c:v>2.9578030000000002</c:v>
                </c:pt>
                <c:pt idx="14719">
                  <c:v>2.9292899999999999</c:v>
                </c:pt>
                <c:pt idx="14720">
                  <c:v>2.8574809999999999</c:v>
                </c:pt>
                <c:pt idx="14721">
                  <c:v>2.834667</c:v>
                </c:pt>
                <c:pt idx="14722">
                  <c:v>2.7899989999999999</c:v>
                </c:pt>
                <c:pt idx="14723">
                  <c:v>2.8303639999999999</c:v>
                </c:pt>
                <c:pt idx="14724">
                  <c:v>2.8868589999999998</c:v>
                </c:pt>
                <c:pt idx="14725">
                  <c:v>2.852986</c:v>
                </c:pt>
                <c:pt idx="14726">
                  <c:v>2.8162759999999998</c:v>
                </c:pt>
                <c:pt idx="14727">
                  <c:v>2.8042310000000001</c:v>
                </c:pt>
                <c:pt idx="14728">
                  <c:v>2.7897590000000001</c:v>
                </c:pt>
                <c:pt idx="14729">
                  <c:v>2.7370139999999998</c:v>
                </c:pt>
                <c:pt idx="14730">
                  <c:v>2.6915770000000001</c:v>
                </c:pt>
                <c:pt idx="14731">
                  <c:v>2.7247300000000001</c:v>
                </c:pt>
                <c:pt idx="14732">
                  <c:v>2.789927</c:v>
                </c:pt>
                <c:pt idx="14733">
                  <c:v>2.868973</c:v>
                </c:pt>
                <c:pt idx="14734">
                  <c:v>2.85527</c:v>
                </c:pt>
                <c:pt idx="14735">
                  <c:v>2.8396910000000002</c:v>
                </c:pt>
                <c:pt idx="14736">
                  <c:v>2.8315419999999998</c:v>
                </c:pt>
                <c:pt idx="14737">
                  <c:v>2.8627220000000002</c:v>
                </c:pt>
                <c:pt idx="14738">
                  <c:v>2.8734199999999999</c:v>
                </c:pt>
                <c:pt idx="14739">
                  <c:v>2.7940140000000002</c:v>
                </c:pt>
                <c:pt idx="14740">
                  <c:v>2.7355960000000001</c:v>
                </c:pt>
                <c:pt idx="14741">
                  <c:v>2.7188880000000002</c:v>
                </c:pt>
                <c:pt idx="14742">
                  <c:v>2.7466780000000002</c:v>
                </c:pt>
                <c:pt idx="14743">
                  <c:v>2.8241130000000001</c:v>
                </c:pt>
                <c:pt idx="14744">
                  <c:v>2.8808250000000002</c:v>
                </c:pt>
                <c:pt idx="14745">
                  <c:v>2.8956580000000001</c:v>
                </c:pt>
                <c:pt idx="14746">
                  <c:v>2.881281</c:v>
                </c:pt>
                <c:pt idx="14747">
                  <c:v>2.844163</c:v>
                </c:pt>
                <c:pt idx="14748">
                  <c:v>2.7880280000000002</c:v>
                </c:pt>
                <c:pt idx="14749">
                  <c:v>2.7767050000000002</c:v>
                </c:pt>
                <c:pt idx="14750">
                  <c:v>2.7428319999999999</c:v>
                </c:pt>
                <c:pt idx="14751">
                  <c:v>2.7317490000000002</c:v>
                </c:pt>
                <c:pt idx="14752">
                  <c:v>2.7693970000000001</c:v>
                </c:pt>
                <c:pt idx="14753">
                  <c:v>2.8157709999999998</c:v>
                </c:pt>
                <c:pt idx="14754">
                  <c:v>2.8470240000000002</c:v>
                </c:pt>
                <c:pt idx="14755">
                  <c:v>2.7996639999999999</c:v>
                </c:pt>
                <c:pt idx="14756">
                  <c:v>2.7135259999999999</c:v>
                </c:pt>
                <c:pt idx="14757">
                  <c:v>2.6709269999999998</c:v>
                </c:pt>
                <c:pt idx="14758">
                  <c:v>2.6349619999999998</c:v>
                </c:pt>
                <c:pt idx="14759">
                  <c:v>2.6727539999999999</c:v>
                </c:pt>
                <c:pt idx="14760">
                  <c:v>2.7534580000000002</c:v>
                </c:pt>
                <c:pt idx="14761">
                  <c:v>2.7822339999999999</c:v>
                </c:pt>
                <c:pt idx="14762">
                  <c:v>2.7775699999999999</c:v>
                </c:pt>
                <c:pt idx="14763">
                  <c:v>2.7856000000000001</c:v>
                </c:pt>
                <c:pt idx="14764">
                  <c:v>2.8372389999999998</c:v>
                </c:pt>
                <c:pt idx="14765">
                  <c:v>2.8730600000000002</c:v>
                </c:pt>
                <c:pt idx="14766">
                  <c:v>2.8468070000000001</c:v>
                </c:pt>
                <c:pt idx="14767">
                  <c:v>2.766896</c:v>
                </c:pt>
                <c:pt idx="14768">
                  <c:v>2.7243689999999998</c:v>
                </c:pt>
                <c:pt idx="14769">
                  <c:v>2.7074919999999998</c:v>
                </c:pt>
                <c:pt idx="14770">
                  <c:v>2.716628</c:v>
                </c:pt>
                <c:pt idx="14771">
                  <c:v>2.7441300000000002</c:v>
                </c:pt>
                <c:pt idx="14772">
                  <c:v>2.8184149999999999</c:v>
                </c:pt>
                <c:pt idx="14773">
                  <c:v>2.8885420000000002</c:v>
                </c:pt>
                <c:pt idx="14774">
                  <c:v>2.90638</c:v>
                </c:pt>
                <c:pt idx="14775">
                  <c:v>2.910803</c:v>
                </c:pt>
                <c:pt idx="14776">
                  <c:v>2.9023650000000001</c:v>
                </c:pt>
                <c:pt idx="14777">
                  <c:v>2.8756560000000002</c:v>
                </c:pt>
                <c:pt idx="14778">
                  <c:v>2.834883</c:v>
                </c:pt>
                <c:pt idx="14779">
                  <c:v>2.8016109999999999</c:v>
                </c:pt>
                <c:pt idx="14780">
                  <c:v>2.7660309999999999</c:v>
                </c:pt>
                <c:pt idx="14781">
                  <c:v>2.7296580000000001</c:v>
                </c:pt>
                <c:pt idx="14782">
                  <c:v>2.728936</c:v>
                </c:pt>
                <c:pt idx="14783">
                  <c:v>2.7612709999999998</c:v>
                </c:pt>
                <c:pt idx="14784">
                  <c:v>2.7652139999999998</c:v>
                </c:pt>
                <c:pt idx="14785">
                  <c:v>2.802549</c:v>
                </c:pt>
                <c:pt idx="14786">
                  <c:v>2.8414459999999999</c:v>
                </c:pt>
                <c:pt idx="14787">
                  <c:v>2.8246899999999999</c:v>
                </c:pt>
                <c:pt idx="14788">
                  <c:v>2.8321429999999999</c:v>
                </c:pt>
                <c:pt idx="14789">
                  <c:v>2.9182800000000002</c:v>
                </c:pt>
                <c:pt idx="14790">
                  <c:v>2.9434740000000001</c:v>
                </c:pt>
                <c:pt idx="14791">
                  <c:v>2.9050340000000001</c:v>
                </c:pt>
                <c:pt idx="14792">
                  <c:v>2.8926530000000001</c:v>
                </c:pt>
                <c:pt idx="14793">
                  <c:v>2.8335849999999998</c:v>
                </c:pt>
                <c:pt idx="14794">
                  <c:v>2.7871389999999998</c:v>
                </c:pt>
                <c:pt idx="14795">
                  <c:v>2.7675939999999999</c:v>
                </c:pt>
                <c:pt idx="14796">
                  <c:v>2.7800470000000002</c:v>
                </c:pt>
                <c:pt idx="14797">
                  <c:v>2.7517749999999999</c:v>
                </c:pt>
                <c:pt idx="14798">
                  <c:v>2.6632340000000001</c:v>
                </c:pt>
                <c:pt idx="14799">
                  <c:v>2.5810390000000001</c:v>
                </c:pt>
                <c:pt idx="14800">
                  <c:v>2.5552429999999999</c:v>
                </c:pt>
                <c:pt idx="14801">
                  <c:v>2.6321249999999998</c:v>
                </c:pt>
                <c:pt idx="14802">
                  <c:v>2.8360129999999999</c:v>
                </c:pt>
                <c:pt idx="14803">
                  <c:v>2.9249869999999998</c:v>
                </c:pt>
                <c:pt idx="14804">
                  <c:v>2.9025569999999998</c:v>
                </c:pt>
                <c:pt idx="14805">
                  <c:v>2.886282</c:v>
                </c:pt>
                <c:pt idx="14806">
                  <c:v>2.900706</c:v>
                </c:pt>
                <c:pt idx="14807">
                  <c:v>2.9704480000000002</c:v>
                </c:pt>
                <c:pt idx="14808">
                  <c:v>2.9334009999999999</c:v>
                </c:pt>
                <c:pt idx="14809">
                  <c:v>2.853491</c:v>
                </c:pt>
                <c:pt idx="14810">
                  <c:v>2.842095</c:v>
                </c:pt>
                <c:pt idx="14811">
                  <c:v>2.8104580000000001</c:v>
                </c:pt>
                <c:pt idx="14812">
                  <c:v>2.8063950000000002</c:v>
                </c:pt>
                <c:pt idx="14813">
                  <c:v>2.8042310000000001</c:v>
                </c:pt>
                <c:pt idx="14814">
                  <c:v>2.7536019999999999</c:v>
                </c:pt>
                <c:pt idx="14815">
                  <c:v>2.7223009999999999</c:v>
                </c:pt>
                <c:pt idx="14816">
                  <c:v>2.7474479999999999</c:v>
                </c:pt>
                <c:pt idx="14817">
                  <c:v>2.800818</c:v>
                </c:pt>
                <c:pt idx="14818">
                  <c:v>2.8417590000000001</c:v>
                </c:pt>
                <c:pt idx="14819">
                  <c:v>2.8202910000000001</c:v>
                </c:pt>
                <c:pt idx="14820">
                  <c:v>2.7796859999999999</c:v>
                </c:pt>
                <c:pt idx="14821">
                  <c:v>2.8888060000000002</c:v>
                </c:pt>
                <c:pt idx="14822">
                  <c:v>3.004489</c:v>
                </c:pt>
                <c:pt idx="14823">
                  <c:v>3.0118459999999998</c:v>
                </c:pt>
                <c:pt idx="14824">
                  <c:v>2.9408059999999998</c:v>
                </c:pt>
                <c:pt idx="14825">
                  <c:v>2.8514710000000001</c:v>
                </c:pt>
                <c:pt idx="14826">
                  <c:v>2.8232240000000002</c:v>
                </c:pt>
                <c:pt idx="14827">
                  <c:v>2.7789410000000001</c:v>
                </c:pt>
                <c:pt idx="14828">
                  <c:v>2.7789890000000002</c:v>
                </c:pt>
                <c:pt idx="14829">
                  <c:v>2.7672330000000001</c:v>
                </c:pt>
                <c:pt idx="14830">
                  <c:v>2.7078289999999998</c:v>
                </c:pt>
                <c:pt idx="14831">
                  <c:v>2.715786</c:v>
                </c:pt>
                <c:pt idx="14832">
                  <c:v>2.7658390000000002</c:v>
                </c:pt>
                <c:pt idx="14833">
                  <c:v>2.82219</c:v>
                </c:pt>
                <c:pt idx="14834">
                  <c:v>2.8421669999999999</c:v>
                </c:pt>
                <c:pt idx="14835">
                  <c:v>2.8063470000000001</c:v>
                </c:pt>
                <c:pt idx="14836">
                  <c:v>2.784999</c:v>
                </c:pt>
                <c:pt idx="14837">
                  <c:v>2.7804790000000001</c:v>
                </c:pt>
                <c:pt idx="14838">
                  <c:v>2.826012</c:v>
                </c:pt>
                <c:pt idx="14839">
                  <c:v>2.8304840000000002</c:v>
                </c:pt>
                <c:pt idx="14840">
                  <c:v>2.8620489999999998</c:v>
                </c:pt>
                <c:pt idx="14841">
                  <c:v>2.8732760000000002</c:v>
                </c:pt>
                <c:pt idx="14842">
                  <c:v>2.8351959999999998</c:v>
                </c:pt>
                <c:pt idx="14843">
                  <c:v>2.818079</c:v>
                </c:pt>
                <c:pt idx="14844">
                  <c:v>2.81392</c:v>
                </c:pt>
                <c:pt idx="14845">
                  <c:v>2.782715</c:v>
                </c:pt>
                <c:pt idx="14846">
                  <c:v>2.7735560000000001</c:v>
                </c:pt>
                <c:pt idx="14847">
                  <c:v>2.7966350000000002</c:v>
                </c:pt>
                <c:pt idx="14848">
                  <c:v>2.8258679999999998</c:v>
                </c:pt>
                <c:pt idx="14849">
                  <c:v>2.8425039999999999</c:v>
                </c:pt>
                <c:pt idx="14850">
                  <c:v>2.848322</c:v>
                </c:pt>
                <c:pt idx="14851">
                  <c:v>2.83195</c:v>
                </c:pt>
                <c:pt idx="14852">
                  <c:v>2.8189679999999999</c:v>
                </c:pt>
                <c:pt idx="14853">
                  <c:v>2.8132709999999999</c:v>
                </c:pt>
                <c:pt idx="14854">
                  <c:v>2.8197619999999999</c:v>
                </c:pt>
                <c:pt idx="14855">
                  <c:v>2.784014</c:v>
                </c:pt>
                <c:pt idx="14856">
                  <c:v>2.7669929999999998</c:v>
                </c:pt>
                <c:pt idx="14857">
                  <c:v>2.7937979999999998</c:v>
                </c:pt>
                <c:pt idx="14858">
                  <c:v>2.8151220000000001</c:v>
                </c:pt>
                <c:pt idx="14859">
                  <c:v>2.817069</c:v>
                </c:pt>
                <c:pt idx="14860">
                  <c:v>2.8187519999999999</c:v>
                </c:pt>
                <c:pt idx="14861">
                  <c:v>2.8371189999999999</c:v>
                </c:pt>
                <c:pt idx="14862">
                  <c:v>2.841831</c:v>
                </c:pt>
                <c:pt idx="14863">
                  <c:v>2.7840370000000001</c:v>
                </c:pt>
                <c:pt idx="14864">
                  <c:v>2.7337690000000001</c:v>
                </c:pt>
                <c:pt idx="14865">
                  <c:v>2.7624249999999999</c:v>
                </c:pt>
                <c:pt idx="14866">
                  <c:v>2.7974039999999998</c:v>
                </c:pt>
                <c:pt idx="14867">
                  <c:v>2.8621449999999999</c:v>
                </c:pt>
                <c:pt idx="14868">
                  <c:v>2.8756080000000002</c:v>
                </c:pt>
                <c:pt idx="14869">
                  <c:v>2.87818</c:v>
                </c:pt>
                <c:pt idx="14870">
                  <c:v>2.8690929999999999</c:v>
                </c:pt>
                <c:pt idx="14871">
                  <c:v>2.805866</c:v>
                </c:pt>
                <c:pt idx="14872">
                  <c:v>2.7319900000000001</c:v>
                </c:pt>
                <c:pt idx="14873">
                  <c:v>2.6948470000000002</c:v>
                </c:pt>
                <c:pt idx="14874">
                  <c:v>2.7208589999999999</c:v>
                </c:pt>
                <c:pt idx="14875">
                  <c:v>2.80714</c:v>
                </c:pt>
                <c:pt idx="14876">
                  <c:v>2.7805759999999999</c:v>
                </c:pt>
                <c:pt idx="14877">
                  <c:v>2.6931639999999999</c:v>
                </c:pt>
                <c:pt idx="14878">
                  <c:v>2.673187</c:v>
                </c:pt>
                <c:pt idx="14879">
                  <c:v>2.7465579999999998</c:v>
                </c:pt>
                <c:pt idx="14880">
                  <c:v>2.8033419999999998</c:v>
                </c:pt>
                <c:pt idx="14881">
                  <c:v>2.8098329999999998</c:v>
                </c:pt>
                <c:pt idx="14882">
                  <c:v>2.8385129999999998</c:v>
                </c:pt>
                <c:pt idx="14883">
                  <c:v>2.8193769999999998</c:v>
                </c:pt>
                <c:pt idx="14884">
                  <c:v>2.7730030000000001</c:v>
                </c:pt>
                <c:pt idx="14885">
                  <c:v>2.8445230000000001</c:v>
                </c:pt>
                <c:pt idx="14886">
                  <c:v>2.891162</c:v>
                </c:pt>
                <c:pt idx="14887">
                  <c:v>2.8809450000000001</c:v>
                </c:pt>
                <c:pt idx="14888">
                  <c:v>2.8579140000000001</c:v>
                </c:pt>
                <c:pt idx="14889">
                  <c:v>2.8470960000000001</c:v>
                </c:pt>
                <c:pt idx="14890">
                  <c:v>2.805409</c:v>
                </c:pt>
                <c:pt idx="14891">
                  <c:v>2.784278</c:v>
                </c:pt>
                <c:pt idx="14892">
                  <c:v>2.746991</c:v>
                </c:pt>
                <c:pt idx="14893">
                  <c:v>2.7696130000000001</c:v>
                </c:pt>
                <c:pt idx="14894">
                  <c:v>2.814473</c:v>
                </c:pt>
                <c:pt idx="14895">
                  <c:v>2.9026529999999999</c:v>
                </c:pt>
                <c:pt idx="14896">
                  <c:v>2.9549180000000002</c:v>
                </c:pt>
                <c:pt idx="14897">
                  <c:v>2.9054180000000001</c:v>
                </c:pt>
                <c:pt idx="14898">
                  <c:v>2.8530340000000001</c:v>
                </c:pt>
                <c:pt idx="14899">
                  <c:v>2.8112270000000001</c:v>
                </c:pt>
                <c:pt idx="14900">
                  <c:v>2.7864420000000001</c:v>
                </c:pt>
                <c:pt idx="14901">
                  <c:v>2.797885</c:v>
                </c:pt>
                <c:pt idx="14902">
                  <c:v>2.757425</c:v>
                </c:pt>
                <c:pt idx="14903">
                  <c:v>2.7383600000000001</c:v>
                </c:pt>
                <c:pt idx="14904">
                  <c:v>2.7506210000000002</c:v>
                </c:pt>
                <c:pt idx="14905">
                  <c:v>2.7287439999999998</c:v>
                </c:pt>
                <c:pt idx="14906">
                  <c:v>2.7120600000000001</c:v>
                </c:pt>
                <c:pt idx="14907">
                  <c:v>2.7012659999999999</c:v>
                </c:pt>
                <c:pt idx="14908">
                  <c:v>2.7367020000000002</c:v>
                </c:pt>
                <c:pt idx="14909">
                  <c:v>2.774686</c:v>
                </c:pt>
                <c:pt idx="14910">
                  <c:v>2.7856000000000001</c:v>
                </c:pt>
                <c:pt idx="14911">
                  <c:v>2.8306040000000001</c:v>
                </c:pt>
                <c:pt idx="14912">
                  <c:v>2.9291700000000001</c:v>
                </c:pt>
                <c:pt idx="14913">
                  <c:v>2.9794390000000002</c:v>
                </c:pt>
                <c:pt idx="14914">
                  <c:v>2.9599660000000001</c:v>
                </c:pt>
                <c:pt idx="14915">
                  <c:v>2.8917869999999999</c:v>
                </c:pt>
                <c:pt idx="14916">
                  <c:v>2.8358210000000001</c:v>
                </c:pt>
                <c:pt idx="14917">
                  <c:v>2.8484180000000001</c:v>
                </c:pt>
                <c:pt idx="14918">
                  <c:v>2.8632029999999999</c:v>
                </c:pt>
                <c:pt idx="14919">
                  <c:v>2.8294739999999998</c:v>
                </c:pt>
                <c:pt idx="14920">
                  <c:v>2.8259400000000001</c:v>
                </c:pt>
                <c:pt idx="14921">
                  <c:v>2.8573849999999998</c:v>
                </c:pt>
                <c:pt idx="14922">
                  <c:v>2.8697659999999998</c:v>
                </c:pt>
                <c:pt idx="14923">
                  <c:v>2.845173</c:v>
                </c:pt>
                <c:pt idx="14924">
                  <c:v>2.799471</c:v>
                </c:pt>
                <c:pt idx="14925">
                  <c:v>2.7833640000000002</c:v>
                </c:pt>
                <c:pt idx="14926">
                  <c:v>2.7961779999999998</c:v>
                </c:pt>
                <c:pt idx="14927">
                  <c:v>2.7864420000000001</c:v>
                </c:pt>
                <c:pt idx="14928">
                  <c:v>2.7812969999999999</c:v>
                </c:pt>
                <c:pt idx="14929">
                  <c:v>2.755093</c:v>
                </c:pt>
                <c:pt idx="14930">
                  <c:v>2.7230470000000002</c:v>
                </c:pt>
                <c:pt idx="14931">
                  <c:v>2.7223009999999999</c:v>
                </c:pt>
                <c:pt idx="14932">
                  <c:v>2.7352590000000001</c:v>
                </c:pt>
                <c:pt idx="14933">
                  <c:v>2.7462939999999998</c:v>
                </c:pt>
                <c:pt idx="14934">
                  <c:v>2.7458849999999999</c:v>
                </c:pt>
                <c:pt idx="14935">
                  <c:v>2.7673290000000001</c:v>
                </c:pt>
                <c:pt idx="14936">
                  <c:v>2.8096890000000001</c:v>
                </c:pt>
                <c:pt idx="14937">
                  <c:v>2.8807770000000001</c:v>
                </c:pt>
                <c:pt idx="14938">
                  <c:v>2.9165730000000001</c:v>
                </c:pt>
                <c:pt idx="14939">
                  <c:v>2.9112840000000002</c:v>
                </c:pt>
                <c:pt idx="14940">
                  <c:v>2.8921000000000001</c:v>
                </c:pt>
                <c:pt idx="14941">
                  <c:v>2.8594050000000002</c:v>
                </c:pt>
                <c:pt idx="14942">
                  <c:v>2.815531</c:v>
                </c:pt>
                <c:pt idx="14943">
                  <c:v>2.8128380000000002</c:v>
                </c:pt>
                <c:pt idx="14944">
                  <c:v>2.8320219999999998</c:v>
                </c:pt>
                <c:pt idx="14945">
                  <c:v>2.8312050000000002</c:v>
                </c:pt>
                <c:pt idx="14946">
                  <c:v>2.8212519999999999</c:v>
                </c:pt>
                <c:pt idx="14947">
                  <c:v>2.8684919999999998</c:v>
                </c:pt>
                <c:pt idx="14948">
                  <c:v>2.8685640000000001</c:v>
                </c:pt>
                <c:pt idx="14949">
                  <c:v>2.8125010000000001</c:v>
                </c:pt>
                <c:pt idx="14950">
                  <c:v>2.761463</c:v>
                </c:pt>
                <c:pt idx="14951">
                  <c:v>2.7066509999999999</c:v>
                </c:pt>
                <c:pt idx="14952">
                  <c:v>2.7722090000000001</c:v>
                </c:pt>
                <c:pt idx="14953">
                  <c:v>2.8007460000000002</c:v>
                </c:pt>
                <c:pt idx="14954">
                  <c:v>2.8106990000000001</c:v>
                </c:pt>
                <c:pt idx="14955">
                  <c:v>2.853971</c:v>
                </c:pt>
                <c:pt idx="14956">
                  <c:v>2.8642609999999999</c:v>
                </c:pt>
                <c:pt idx="14957">
                  <c:v>2.8849119999999999</c:v>
                </c:pt>
                <c:pt idx="14958">
                  <c:v>2.9038560000000002</c:v>
                </c:pt>
                <c:pt idx="14959">
                  <c:v>2.8823629999999998</c:v>
                </c:pt>
                <c:pt idx="14960">
                  <c:v>2.8325749999999998</c:v>
                </c:pt>
                <c:pt idx="14961">
                  <c:v>2.7786040000000001</c:v>
                </c:pt>
                <c:pt idx="14962">
                  <c:v>2.7658390000000002</c:v>
                </c:pt>
                <c:pt idx="14963">
                  <c:v>2.7943989999999999</c:v>
                </c:pt>
                <c:pt idx="14964">
                  <c:v>2.8073570000000001</c:v>
                </c:pt>
                <c:pt idx="14965">
                  <c:v>2.8010579999999998</c:v>
                </c:pt>
                <c:pt idx="14966">
                  <c:v>2.8158669999999999</c:v>
                </c:pt>
                <c:pt idx="14967">
                  <c:v>2.8517839999999999</c:v>
                </c:pt>
                <c:pt idx="14968">
                  <c:v>2.8359649999999998</c:v>
                </c:pt>
                <c:pt idx="14969">
                  <c:v>2.7411249999999998</c:v>
                </c:pt>
                <c:pt idx="14970">
                  <c:v>2.700593</c:v>
                </c:pt>
                <c:pt idx="14971">
                  <c:v>2.7169159999999999</c:v>
                </c:pt>
                <c:pt idx="14972">
                  <c:v>2.7613189999999999</c:v>
                </c:pt>
                <c:pt idx="14973">
                  <c:v>2.8034620000000001</c:v>
                </c:pt>
                <c:pt idx="14974">
                  <c:v>2.841062</c:v>
                </c:pt>
                <c:pt idx="14975">
                  <c:v>2.8997449999999998</c:v>
                </c:pt>
                <c:pt idx="14976">
                  <c:v>2.9462630000000001</c:v>
                </c:pt>
                <c:pt idx="14977">
                  <c:v>2.9298670000000002</c:v>
                </c:pt>
                <c:pt idx="14978">
                  <c:v>2.904264</c:v>
                </c:pt>
                <c:pt idx="14979">
                  <c:v>2.9080629999999998</c:v>
                </c:pt>
                <c:pt idx="14980">
                  <c:v>2.8866179999999999</c:v>
                </c:pt>
                <c:pt idx="14981">
                  <c:v>2.8441390000000002</c:v>
                </c:pt>
                <c:pt idx="14982">
                  <c:v>2.8246180000000001</c:v>
                </c:pt>
                <c:pt idx="14983">
                  <c:v>2.821685</c:v>
                </c:pt>
                <c:pt idx="14984">
                  <c:v>2.8011780000000002</c:v>
                </c:pt>
                <c:pt idx="14985">
                  <c:v>2.806419</c:v>
                </c:pt>
                <c:pt idx="14986">
                  <c:v>2.814473</c:v>
                </c:pt>
                <c:pt idx="14987">
                  <c:v>2.80464</c:v>
                </c:pt>
                <c:pt idx="14988">
                  <c:v>2.7853599999999998</c:v>
                </c:pt>
                <c:pt idx="14989">
                  <c:v>2.7908409999999999</c:v>
                </c:pt>
                <c:pt idx="14990">
                  <c:v>2.805866</c:v>
                </c:pt>
                <c:pt idx="14991">
                  <c:v>2.7882929999999999</c:v>
                </c:pt>
                <c:pt idx="14992">
                  <c:v>2.7429039999999998</c:v>
                </c:pt>
                <c:pt idx="14993">
                  <c:v>2.7570399999999999</c:v>
                </c:pt>
                <c:pt idx="14994">
                  <c:v>2.8043040000000001</c:v>
                </c:pt>
                <c:pt idx="14995">
                  <c:v>2.836157</c:v>
                </c:pt>
                <c:pt idx="14996">
                  <c:v>2.8764249999999998</c:v>
                </c:pt>
                <c:pt idx="14997">
                  <c:v>2.8960180000000002</c:v>
                </c:pt>
                <c:pt idx="14998">
                  <c:v>2.8630110000000002</c:v>
                </c:pt>
                <c:pt idx="14999">
                  <c:v>2.847985</c:v>
                </c:pt>
                <c:pt idx="15000">
                  <c:v>2.8760889999999999</c:v>
                </c:pt>
                <c:pt idx="15001">
                  <c:v>2.8847429999999998</c:v>
                </c:pt>
                <c:pt idx="15002">
                  <c:v>2.8561109999999998</c:v>
                </c:pt>
                <c:pt idx="15003">
                  <c:v>2.8639000000000001</c:v>
                </c:pt>
                <c:pt idx="15004">
                  <c:v>2.8891429999999998</c:v>
                </c:pt>
                <c:pt idx="15005">
                  <c:v>2.888325</c:v>
                </c:pt>
                <c:pt idx="15006">
                  <c:v>2.8604620000000001</c:v>
                </c:pt>
                <c:pt idx="15007">
                  <c:v>2.8017789999999998</c:v>
                </c:pt>
                <c:pt idx="15008">
                  <c:v>2.7620640000000001</c:v>
                </c:pt>
                <c:pt idx="15009">
                  <c:v>2.7649729999999999</c:v>
                </c:pt>
                <c:pt idx="15010">
                  <c:v>2.7290570000000001</c:v>
                </c:pt>
                <c:pt idx="15011">
                  <c:v>2.729778</c:v>
                </c:pt>
                <c:pt idx="15012">
                  <c:v>2.7649249999999999</c:v>
                </c:pt>
                <c:pt idx="15013">
                  <c:v>2.7576649999999998</c:v>
                </c:pt>
                <c:pt idx="15014">
                  <c:v>2.7451159999999999</c:v>
                </c:pt>
                <c:pt idx="15015">
                  <c:v>2.6792449999999999</c:v>
                </c:pt>
                <c:pt idx="15016">
                  <c:v>2.6491220000000002</c:v>
                </c:pt>
                <c:pt idx="15017">
                  <c:v>2.8799589999999999</c:v>
                </c:pt>
                <c:pt idx="15018">
                  <c:v>2.9122699999999999</c:v>
                </c:pt>
                <c:pt idx="15019">
                  <c:v>2.9779969999999998</c:v>
                </c:pt>
                <c:pt idx="15020">
                  <c:v>2.9903770000000001</c:v>
                </c:pt>
                <c:pt idx="15021">
                  <c:v>2.961649</c:v>
                </c:pt>
                <c:pt idx="15022">
                  <c:v>2.8760409999999998</c:v>
                </c:pt>
                <c:pt idx="15023">
                  <c:v>2.8339219999999998</c:v>
                </c:pt>
                <c:pt idx="15024">
                  <c:v>2.8120449999999999</c:v>
                </c:pt>
                <c:pt idx="15025">
                  <c:v>2.7922829999999998</c:v>
                </c:pt>
                <c:pt idx="15026">
                  <c:v>2.8051210000000002</c:v>
                </c:pt>
                <c:pt idx="15027">
                  <c:v>2.8057699999999999</c:v>
                </c:pt>
                <c:pt idx="15028">
                  <c:v>2.81541</c:v>
                </c:pt>
                <c:pt idx="15029">
                  <c:v>2.8236080000000001</c:v>
                </c:pt>
                <c:pt idx="15030">
                  <c:v>2.8413740000000001</c:v>
                </c:pt>
                <c:pt idx="15031">
                  <c:v>2.8395229999999998</c:v>
                </c:pt>
                <c:pt idx="15032">
                  <c:v>2.8081019999999999</c:v>
                </c:pt>
                <c:pt idx="15033">
                  <c:v>2.795096</c:v>
                </c:pt>
                <c:pt idx="15034">
                  <c:v>2.7755510000000001</c:v>
                </c:pt>
                <c:pt idx="15035">
                  <c:v>2.7484090000000001</c:v>
                </c:pt>
                <c:pt idx="15036">
                  <c:v>2.7530489999999999</c:v>
                </c:pt>
                <c:pt idx="15037">
                  <c:v>2.788052</c:v>
                </c:pt>
                <c:pt idx="15038">
                  <c:v>2.8127179999999998</c:v>
                </c:pt>
                <c:pt idx="15039">
                  <c:v>2.8282240000000001</c:v>
                </c:pt>
                <c:pt idx="15040">
                  <c:v>2.85527</c:v>
                </c:pt>
                <c:pt idx="15041">
                  <c:v>2.8582019999999999</c:v>
                </c:pt>
                <c:pt idx="15042">
                  <c:v>2.827334</c:v>
                </c:pt>
                <c:pt idx="15043">
                  <c:v>2.798654</c:v>
                </c:pt>
                <c:pt idx="15044">
                  <c:v>2.821637</c:v>
                </c:pt>
                <c:pt idx="15045">
                  <c:v>2.8548610000000001</c:v>
                </c:pt>
                <c:pt idx="15046">
                  <c:v>2.8841899999999998</c:v>
                </c:pt>
                <c:pt idx="15047">
                  <c:v>2.8761130000000001</c:v>
                </c:pt>
                <c:pt idx="15048">
                  <c:v>2.816036</c:v>
                </c:pt>
                <c:pt idx="15049">
                  <c:v>2.8223820000000002</c:v>
                </c:pt>
                <c:pt idx="15050">
                  <c:v>2.8314699999999999</c:v>
                </c:pt>
                <c:pt idx="15051">
                  <c:v>2.8364940000000001</c:v>
                </c:pt>
                <c:pt idx="15052">
                  <c:v>2.8191609999999998</c:v>
                </c:pt>
                <c:pt idx="15053">
                  <c:v>2.8394750000000002</c:v>
                </c:pt>
                <c:pt idx="15054">
                  <c:v>2.8236080000000001</c:v>
                </c:pt>
                <c:pt idx="15055">
                  <c:v>2.7847590000000002</c:v>
                </c:pt>
                <c:pt idx="15056">
                  <c:v>2.7668490000000001</c:v>
                </c:pt>
                <c:pt idx="15057">
                  <c:v>2.7621359999999999</c:v>
                </c:pt>
                <c:pt idx="15058">
                  <c:v>2.782956</c:v>
                </c:pt>
                <c:pt idx="15059">
                  <c:v>2.8189440000000001</c:v>
                </c:pt>
                <c:pt idx="15060">
                  <c:v>2.8131270000000002</c:v>
                </c:pt>
                <c:pt idx="15061">
                  <c:v>2.794279</c:v>
                </c:pt>
                <c:pt idx="15062">
                  <c:v>2.7877160000000001</c:v>
                </c:pt>
                <c:pt idx="15063">
                  <c:v>2.8000970000000001</c:v>
                </c:pt>
                <c:pt idx="15064">
                  <c:v>2.8045200000000001</c:v>
                </c:pt>
                <c:pt idx="15065">
                  <c:v>2.826301</c:v>
                </c:pt>
                <c:pt idx="15066">
                  <c:v>2.8685640000000001</c:v>
                </c:pt>
                <c:pt idx="15067">
                  <c:v>2.9030140000000002</c:v>
                </c:pt>
                <c:pt idx="15068">
                  <c:v>2.9155630000000001</c:v>
                </c:pt>
                <c:pt idx="15069">
                  <c:v>2.8691650000000002</c:v>
                </c:pt>
                <c:pt idx="15070">
                  <c:v>2.8214450000000002</c:v>
                </c:pt>
                <c:pt idx="15071">
                  <c:v>2.7836050000000001</c:v>
                </c:pt>
                <c:pt idx="15072">
                  <c:v>2.7608380000000001</c:v>
                </c:pt>
                <c:pt idx="15073">
                  <c:v>2.7526649999999999</c:v>
                </c:pt>
                <c:pt idx="15074">
                  <c:v>2.7885330000000002</c:v>
                </c:pt>
                <c:pt idx="15075">
                  <c:v>2.84361</c:v>
                </c:pt>
                <c:pt idx="15076">
                  <c:v>2.8634919999999999</c:v>
                </c:pt>
                <c:pt idx="15077">
                  <c:v>2.9028459999999998</c:v>
                </c:pt>
                <c:pt idx="15078">
                  <c:v>2.9096009999999999</c:v>
                </c:pt>
                <c:pt idx="15079">
                  <c:v>2.8509419999999999</c:v>
                </c:pt>
                <c:pt idx="15080">
                  <c:v>2.7874750000000001</c:v>
                </c:pt>
                <c:pt idx="15081">
                  <c:v>2.7320139999999999</c:v>
                </c:pt>
                <c:pt idx="15082">
                  <c:v>2.7192479999999999</c:v>
                </c:pt>
                <c:pt idx="15083">
                  <c:v>2.7859370000000001</c:v>
                </c:pt>
                <c:pt idx="15084">
                  <c:v>2.8243779999999998</c:v>
                </c:pt>
                <c:pt idx="15085">
                  <c:v>2.8069480000000002</c:v>
                </c:pt>
                <c:pt idx="15086">
                  <c:v>2.7785319999999998</c:v>
                </c:pt>
                <c:pt idx="15087">
                  <c:v>2.7913220000000001</c:v>
                </c:pt>
                <c:pt idx="15088">
                  <c:v>2.7996639999999999</c:v>
                </c:pt>
                <c:pt idx="15089">
                  <c:v>2.8188719999999998</c:v>
                </c:pt>
                <c:pt idx="15090">
                  <c:v>2.8083909999999999</c:v>
                </c:pt>
                <c:pt idx="15091">
                  <c:v>2.7408610000000002</c:v>
                </c:pt>
                <c:pt idx="15092">
                  <c:v>2.7352590000000001</c:v>
                </c:pt>
                <c:pt idx="15093">
                  <c:v>2.7639879999999999</c:v>
                </c:pt>
                <c:pt idx="15094">
                  <c:v>2.8097129999999999</c:v>
                </c:pt>
                <c:pt idx="15095">
                  <c:v>2.8142559999999999</c:v>
                </c:pt>
                <c:pt idx="15096">
                  <c:v>2.8266369999999998</c:v>
                </c:pt>
                <c:pt idx="15097">
                  <c:v>2.8773390000000001</c:v>
                </c:pt>
                <c:pt idx="15098">
                  <c:v>2.8577460000000001</c:v>
                </c:pt>
                <c:pt idx="15099">
                  <c:v>2.8227669999999998</c:v>
                </c:pt>
                <c:pt idx="15100">
                  <c:v>2.80125</c:v>
                </c:pt>
                <c:pt idx="15101">
                  <c:v>2.81053</c:v>
                </c:pt>
                <c:pt idx="15102">
                  <c:v>2.8905850000000002</c:v>
                </c:pt>
                <c:pt idx="15103">
                  <c:v>2.929338</c:v>
                </c:pt>
                <c:pt idx="15104">
                  <c:v>2.8615200000000001</c:v>
                </c:pt>
                <c:pt idx="15105">
                  <c:v>2.801323</c:v>
                </c:pt>
                <c:pt idx="15106">
                  <c:v>2.7752870000000001</c:v>
                </c:pt>
                <c:pt idx="15107">
                  <c:v>2.7569439999999998</c:v>
                </c:pt>
                <c:pt idx="15108">
                  <c:v>2.7916820000000002</c:v>
                </c:pt>
                <c:pt idx="15109">
                  <c:v>2.8703669999999999</c:v>
                </c:pt>
                <c:pt idx="15110">
                  <c:v>2.8520479999999999</c:v>
                </c:pt>
                <c:pt idx="15111">
                  <c:v>2.8600780000000001</c:v>
                </c:pt>
                <c:pt idx="15112">
                  <c:v>2.9135439999999999</c:v>
                </c:pt>
                <c:pt idx="15113">
                  <c:v>2.892941</c:v>
                </c:pt>
                <c:pt idx="15114">
                  <c:v>2.8115399999999999</c:v>
                </c:pt>
                <c:pt idx="15115">
                  <c:v>2.8066840000000002</c:v>
                </c:pt>
                <c:pt idx="15116">
                  <c:v>2.780119</c:v>
                </c:pt>
                <c:pt idx="15117">
                  <c:v>2.776513</c:v>
                </c:pt>
                <c:pt idx="15118">
                  <c:v>2.7778830000000001</c:v>
                </c:pt>
                <c:pt idx="15119">
                  <c:v>2.7693970000000001</c:v>
                </c:pt>
                <c:pt idx="15120">
                  <c:v>2.7660070000000001</c:v>
                </c:pt>
                <c:pt idx="15121">
                  <c:v>2.7659829999999999</c:v>
                </c:pt>
                <c:pt idx="15122">
                  <c:v>2.7753830000000002</c:v>
                </c:pt>
                <c:pt idx="15123">
                  <c:v>2.74288</c:v>
                </c:pt>
                <c:pt idx="15124">
                  <c:v>2.7526160000000002</c:v>
                </c:pt>
                <c:pt idx="15125">
                  <c:v>2.942825</c:v>
                </c:pt>
                <c:pt idx="15126">
                  <c:v>2.961913</c:v>
                </c:pt>
                <c:pt idx="15127">
                  <c:v>2.9121489999999999</c:v>
                </c:pt>
                <c:pt idx="15128">
                  <c:v>2.873564</c:v>
                </c:pt>
                <c:pt idx="15129">
                  <c:v>2.847264</c:v>
                </c:pt>
                <c:pt idx="15130">
                  <c:v>2.8205789999999999</c:v>
                </c:pt>
                <c:pt idx="15131">
                  <c:v>2.8059859999999999</c:v>
                </c:pt>
                <c:pt idx="15132">
                  <c:v>2.833825</c:v>
                </c:pt>
                <c:pt idx="15133">
                  <c:v>2.8564240000000001</c:v>
                </c:pt>
                <c:pt idx="15134">
                  <c:v>2.8294980000000001</c:v>
                </c:pt>
                <c:pt idx="15135">
                  <c:v>2.8185359999999999</c:v>
                </c:pt>
                <c:pt idx="15136">
                  <c:v>2.8171409999999999</c:v>
                </c:pt>
                <c:pt idx="15137">
                  <c:v>2.8032699999999999</c:v>
                </c:pt>
                <c:pt idx="15138">
                  <c:v>2.778292</c:v>
                </c:pt>
                <c:pt idx="15139">
                  <c:v>2.7782680000000002</c:v>
                </c:pt>
                <c:pt idx="15140">
                  <c:v>2.8059379999999998</c:v>
                </c:pt>
                <c:pt idx="15141">
                  <c:v>2.8887100000000001</c:v>
                </c:pt>
                <c:pt idx="15142">
                  <c:v>2.9481380000000001</c:v>
                </c:pt>
                <c:pt idx="15143">
                  <c:v>2.91364</c:v>
                </c:pt>
                <c:pt idx="15144">
                  <c:v>2.8457729999999999</c:v>
                </c:pt>
                <c:pt idx="15145">
                  <c:v>2.8094239999999999</c:v>
                </c:pt>
                <c:pt idx="15146">
                  <c:v>2.7892299999999999</c:v>
                </c:pt>
                <c:pt idx="15147">
                  <c:v>2.747255</c:v>
                </c:pt>
                <c:pt idx="15148">
                  <c:v>2.7165560000000002</c:v>
                </c:pt>
                <c:pt idx="15149">
                  <c:v>2.687659</c:v>
                </c:pt>
                <c:pt idx="15150">
                  <c:v>2.6585459999999999</c:v>
                </c:pt>
                <c:pt idx="15151">
                  <c:v>2.686817</c:v>
                </c:pt>
                <c:pt idx="15152">
                  <c:v>2.7502119999999999</c:v>
                </c:pt>
                <c:pt idx="15153">
                  <c:v>2.819016</c:v>
                </c:pt>
                <c:pt idx="15154">
                  <c:v>2.842937</c:v>
                </c:pt>
                <c:pt idx="15155">
                  <c:v>2.8511099999999998</c:v>
                </c:pt>
                <c:pt idx="15156">
                  <c:v>2.866641</c:v>
                </c:pt>
                <c:pt idx="15157">
                  <c:v>2.8884940000000001</c:v>
                </c:pt>
                <c:pt idx="15158">
                  <c:v>2.901259</c:v>
                </c:pt>
                <c:pt idx="15159">
                  <c:v>2.8973409999999999</c:v>
                </c:pt>
                <c:pt idx="15160">
                  <c:v>2.8355320000000002</c:v>
                </c:pt>
                <c:pt idx="15161">
                  <c:v>2.7693729999999999</c:v>
                </c:pt>
                <c:pt idx="15162">
                  <c:v>2.7404280000000001</c:v>
                </c:pt>
                <c:pt idx="15163">
                  <c:v>2.7403559999999998</c:v>
                </c:pt>
                <c:pt idx="15164">
                  <c:v>2.7404280000000001</c:v>
                </c:pt>
                <c:pt idx="15165">
                  <c:v>2.8228149999999999</c:v>
                </c:pt>
                <c:pt idx="15166">
                  <c:v>2.85337</c:v>
                </c:pt>
                <c:pt idx="15167">
                  <c:v>2.8667370000000001</c:v>
                </c:pt>
                <c:pt idx="15168">
                  <c:v>2.874069</c:v>
                </c:pt>
                <c:pt idx="15169">
                  <c:v>2.868636</c:v>
                </c:pt>
                <c:pt idx="15170">
                  <c:v>2.8947919999999998</c:v>
                </c:pt>
                <c:pt idx="15171">
                  <c:v>2.850822</c:v>
                </c:pt>
                <c:pt idx="15172">
                  <c:v>2.8102900000000002</c:v>
                </c:pt>
                <c:pt idx="15173">
                  <c:v>2.8360129999999999</c:v>
                </c:pt>
                <c:pt idx="15174">
                  <c:v>2.8137509999999999</c:v>
                </c:pt>
                <c:pt idx="15175">
                  <c:v>2.7986780000000002</c:v>
                </c:pt>
                <c:pt idx="15176">
                  <c:v>2.7528809999999999</c:v>
                </c:pt>
                <c:pt idx="15177">
                  <c:v>2.757304</c:v>
                </c:pt>
                <c:pt idx="15178">
                  <c:v>2.804424</c:v>
                </c:pt>
                <c:pt idx="15179">
                  <c:v>2.8479130000000001</c:v>
                </c:pt>
                <c:pt idx="15180">
                  <c:v>2.8664000000000001</c:v>
                </c:pt>
                <c:pt idx="15181">
                  <c:v>2.8405330000000002</c:v>
                </c:pt>
                <c:pt idx="15182">
                  <c:v>2.7889659999999998</c:v>
                </c:pt>
                <c:pt idx="15183">
                  <c:v>2.7890619999999999</c:v>
                </c:pt>
                <c:pt idx="15184">
                  <c:v>2.7983899999999999</c:v>
                </c:pt>
                <c:pt idx="15185">
                  <c:v>2.8019959999999999</c:v>
                </c:pt>
                <c:pt idx="15186">
                  <c:v>2.7889659999999998</c:v>
                </c:pt>
                <c:pt idx="15187">
                  <c:v>2.7814649999999999</c:v>
                </c:pt>
                <c:pt idx="15188">
                  <c:v>2.7958409999999998</c:v>
                </c:pt>
                <c:pt idx="15189">
                  <c:v>2.8336329999999998</c:v>
                </c:pt>
                <c:pt idx="15190">
                  <c:v>2.89222</c:v>
                </c:pt>
                <c:pt idx="15191">
                  <c:v>2.9433060000000002</c:v>
                </c:pt>
                <c:pt idx="15192">
                  <c:v>2.9318149999999998</c:v>
                </c:pt>
                <c:pt idx="15193">
                  <c:v>2.895105</c:v>
                </c:pt>
                <c:pt idx="15194">
                  <c:v>2.803534</c:v>
                </c:pt>
                <c:pt idx="15195">
                  <c:v>2.7940140000000002</c:v>
                </c:pt>
                <c:pt idx="15196">
                  <c:v>2.822695</c:v>
                </c:pt>
                <c:pt idx="15197">
                  <c:v>2.8370950000000001</c:v>
                </c:pt>
                <c:pt idx="15198">
                  <c:v>2.80904</c:v>
                </c:pt>
                <c:pt idx="15199">
                  <c:v>2.7845900000000001</c:v>
                </c:pt>
                <c:pt idx="15200">
                  <c:v>2.7540110000000002</c:v>
                </c:pt>
                <c:pt idx="15201">
                  <c:v>2.751366</c:v>
                </c:pt>
                <c:pt idx="15202">
                  <c:v>2.7669929999999998</c:v>
                </c:pt>
                <c:pt idx="15203">
                  <c:v>2.770022</c:v>
                </c:pt>
                <c:pt idx="15204">
                  <c:v>2.7722820000000001</c:v>
                </c:pt>
                <c:pt idx="15205">
                  <c:v>2.7809599999999999</c:v>
                </c:pt>
                <c:pt idx="15206">
                  <c:v>2.7881480000000001</c:v>
                </c:pt>
                <c:pt idx="15207">
                  <c:v>2.8525770000000001</c:v>
                </c:pt>
                <c:pt idx="15208">
                  <c:v>2.866641</c:v>
                </c:pt>
                <c:pt idx="15209">
                  <c:v>2.8482259999999999</c:v>
                </c:pt>
                <c:pt idx="15210">
                  <c:v>2.8223820000000002</c:v>
                </c:pt>
                <c:pt idx="15211">
                  <c:v>2.8070439999999999</c:v>
                </c:pt>
                <c:pt idx="15212">
                  <c:v>2.7650939999999999</c:v>
                </c:pt>
                <c:pt idx="15213">
                  <c:v>2.7471589999999999</c:v>
                </c:pt>
                <c:pt idx="15214">
                  <c:v>2.764348</c:v>
                </c:pt>
                <c:pt idx="15215">
                  <c:v>2.8294739999999998</c:v>
                </c:pt>
                <c:pt idx="15216">
                  <c:v>2.8208190000000002</c:v>
                </c:pt>
                <c:pt idx="15217">
                  <c:v>2.7811050000000002</c:v>
                </c:pt>
                <c:pt idx="15218">
                  <c:v>2.7830279999999998</c:v>
                </c:pt>
                <c:pt idx="15219">
                  <c:v>2.7965390000000001</c:v>
                </c:pt>
                <c:pt idx="15220">
                  <c:v>2.8052890000000001</c:v>
                </c:pt>
                <c:pt idx="15221">
                  <c:v>2.801275</c:v>
                </c:pt>
                <c:pt idx="15222">
                  <c:v>2.8029329999999999</c:v>
                </c:pt>
                <c:pt idx="15223">
                  <c:v>2.8220209999999999</c:v>
                </c:pt>
                <c:pt idx="15224">
                  <c:v>2.8305319999999998</c:v>
                </c:pt>
                <c:pt idx="15225">
                  <c:v>2.813367</c:v>
                </c:pt>
                <c:pt idx="15226">
                  <c:v>2.7925239999999998</c:v>
                </c:pt>
                <c:pt idx="15227">
                  <c:v>2.7886289999999998</c:v>
                </c:pt>
                <c:pt idx="15228">
                  <c:v>2.7905280000000001</c:v>
                </c:pt>
                <c:pt idx="15229">
                  <c:v>2.788557</c:v>
                </c:pt>
                <c:pt idx="15230">
                  <c:v>2.7997359999999998</c:v>
                </c:pt>
                <c:pt idx="15231">
                  <c:v>2.7753830000000002</c:v>
                </c:pt>
                <c:pt idx="15232">
                  <c:v>2.7087659999999998</c:v>
                </c:pt>
                <c:pt idx="15233">
                  <c:v>2.6787879999999999</c:v>
                </c:pt>
                <c:pt idx="15234">
                  <c:v>2.672129</c:v>
                </c:pt>
                <c:pt idx="15235">
                  <c:v>2.7182870000000001</c:v>
                </c:pt>
                <c:pt idx="15236">
                  <c:v>2.7624010000000001</c:v>
                </c:pt>
                <c:pt idx="15237">
                  <c:v>2.7889659999999998</c:v>
                </c:pt>
                <c:pt idx="15238">
                  <c:v>2.7794940000000001</c:v>
                </c:pt>
                <c:pt idx="15239">
                  <c:v>2.8080059999999998</c:v>
                </c:pt>
                <c:pt idx="15240">
                  <c:v>2.852938</c:v>
                </c:pt>
                <c:pt idx="15241">
                  <c:v>2.842095</c:v>
                </c:pt>
                <c:pt idx="15242">
                  <c:v>2.8086069999999999</c:v>
                </c:pt>
                <c:pt idx="15243">
                  <c:v>2.7513420000000002</c:v>
                </c:pt>
                <c:pt idx="15244">
                  <c:v>2.7667280000000001</c:v>
                </c:pt>
                <c:pt idx="15245">
                  <c:v>2.7854079999999999</c:v>
                </c:pt>
                <c:pt idx="15246">
                  <c:v>2.8021880000000001</c:v>
                </c:pt>
                <c:pt idx="15247">
                  <c:v>2.8506300000000002</c:v>
                </c:pt>
                <c:pt idx="15248">
                  <c:v>2.9408539999999999</c:v>
                </c:pt>
                <c:pt idx="15249">
                  <c:v>3.023145</c:v>
                </c:pt>
                <c:pt idx="15250">
                  <c:v>3.0283370000000001</c:v>
                </c:pt>
                <c:pt idx="15251">
                  <c:v>2.9664809999999999</c:v>
                </c:pt>
                <c:pt idx="15252">
                  <c:v>2.9004180000000002</c:v>
                </c:pt>
                <c:pt idx="15253">
                  <c:v>2.9042400000000002</c:v>
                </c:pt>
                <c:pt idx="15254">
                  <c:v>2.8837820000000001</c:v>
                </c:pt>
                <c:pt idx="15255">
                  <c:v>2.8245459999999998</c:v>
                </c:pt>
                <c:pt idx="15256">
                  <c:v>2.8138960000000002</c:v>
                </c:pt>
                <c:pt idx="15257">
                  <c:v>2.7465099999999998</c:v>
                </c:pt>
                <c:pt idx="15258">
                  <c:v>2.7384559999999998</c:v>
                </c:pt>
                <c:pt idx="15259">
                  <c:v>2.7907690000000001</c:v>
                </c:pt>
                <c:pt idx="15260">
                  <c:v>2.828176</c:v>
                </c:pt>
                <c:pt idx="15261">
                  <c:v>2.818127</c:v>
                </c:pt>
                <c:pt idx="15262">
                  <c:v>2.7989670000000002</c:v>
                </c:pt>
                <c:pt idx="15263">
                  <c:v>2.827118</c:v>
                </c:pt>
                <c:pt idx="15264">
                  <c:v>2.8393549999999999</c:v>
                </c:pt>
                <c:pt idx="15265">
                  <c:v>2.8088709999999999</c:v>
                </c:pt>
                <c:pt idx="15266">
                  <c:v>2.7685309999999999</c:v>
                </c:pt>
                <c:pt idx="15267">
                  <c:v>2.7743250000000002</c:v>
                </c:pt>
                <c:pt idx="15268">
                  <c:v>2.7708149999999998</c:v>
                </c:pt>
                <c:pt idx="15269">
                  <c:v>2.798702</c:v>
                </c:pt>
                <c:pt idx="15270">
                  <c:v>2.7954810000000001</c:v>
                </c:pt>
                <c:pt idx="15271">
                  <c:v>2.7953610000000002</c:v>
                </c:pt>
                <c:pt idx="15272">
                  <c:v>2.823464</c:v>
                </c:pt>
                <c:pt idx="15273">
                  <c:v>2.8343539999999998</c:v>
                </c:pt>
                <c:pt idx="15274">
                  <c:v>2.8065869999999999</c:v>
                </c:pt>
                <c:pt idx="15275">
                  <c:v>2.7703099999999998</c:v>
                </c:pt>
                <c:pt idx="15276">
                  <c:v>2.7881239999999998</c:v>
                </c:pt>
                <c:pt idx="15277">
                  <c:v>2.804208</c:v>
                </c:pt>
                <c:pt idx="15278">
                  <c:v>2.8194729999999999</c:v>
                </c:pt>
                <c:pt idx="15279">
                  <c:v>2.818079</c:v>
                </c:pt>
                <c:pt idx="15280">
                  <c:v>2.8160829999999999</c:v>
                </c:pt>
                <c:pt idx="15281">
                  <c:v>2.8632749999999998</c:v>
                </c:pt>
                <c:pt idx="15282">
                  <c:v>2.929627</c:v>
                </c:pt>
                <c:pt idx="15283">
                  <c:v>2.9377770000000001</c:v>
                </c:pt>
                <c:pt idx="15284">
                  <c:v>2.9150580000000001</c:v>
                </c:pt>
                <c:pt idx="15285">
                  <c:v>2.8732280000000001</c:v>
                </c:pt>
                <c:pt idx="15286">
                  <c:v>2.8195929999999998</c:v>
                </c:pt>
                <c:pt idx="15287">
                  <c:v>2.7579769999999999</c:v>
                </c:pt>
                <c:pt idx="15288">
                  <c:v>2.7284799999999998</c:v>
                </c:pt>
                <c:pt idx="15289">
                  <c:v>2.7267489999999999</c:v>
                </c:pt>
                <c:pt idx="15290">
                  <c:v>2.762305</c:v>
                </c:pt>
                <c:pt idx="15291">
                  <c:v>2.805914</c:v>
                </c:pt>
                <c:pt idx="15292">
                  <c:v>2.8424320000000001</c:v>
                </c:pt>
                <c:pt idx="15293">
                  <c:v>2.8416869999999999</c:v>
                </c:pt>
                <c:pt idx="15294">
                  <c:v>2.8050730000000001</c:v>
                </c:pt>
                <c:pt idx="15295">
                  <c:v>2.7769689999999998</c:v>
                </c:pt>
                <c:pt idx="15296">
                  <c:v>2.7257389999999999</c:v>
                </c:pt>
                <c:pt idx="15297">
                  <c:v>2.6893180000000001</c:v>
                </c:pt>
                <c:pt idx="15298">
                  <c:v>2.6666720000000002</c:v>
                </c:pt>
                <c:pt idx="15299">
                  <c:v>2.647824</c:v>
                </c:pt>
                <c:pt idx="15300">
                  <c:v>2.6532809999999998</c:v>
                </c:pt>
                <c:pt idx="15301">
                  <c:v>2.6928040000000002</c:v>
                </c:pt>
                <c:pt idx="15302">
                  <c:v>2.7378800000000001</c:v>
                </c:pt>
                <c:pt idx="15303">
                  <c:v>2.8144969999999998</c:v>
                </c:pt>
                <c:pt idx="15304">
                  <c:v>2.9197700000000002</c:v>
                </c:pt>
                <c:pt idx="15305">
                  <c:v>2.9532829999999999</c:v>
                </c:pt>
                <c:pt idx="15306">
                  <c:v>2.8714249999999999</c:v>
                </c:pt>
                <c:pt idx="15307">
                  <c:v>2.8532739999999999</c:v>
                </c:pt>
                <c:pt idx="15308">
                  <c:v>2.8682989999999999</c:v>
                </c:pt>
                <c:pt idx="15309">
                  <c:v>2.8489710000000001</c:v>
                </c:pt>
                <c:pt idx="15310">
                  <c:v>2.8576739999999998</c:v>
                </c:pt>
                <c:pt idx="15311">
                  <c:v>2.8536830000000002</c:v>
                </c:pt>
                <c:pt idx="15312">
                  <c:v>2.7954810000000001</c:v>
                </c:pt>
                <c:pt idx="15313">
                  <c:v>2.7490830000000002</c:v>
                </c:pt>
                <c:pt idx="15314">
                  <c:v>2.7223009999999999</c:v>
                </c:pt>
                <c:pt idx="15315">
                  <c:v>2.7491300000000001</c:v>
                </c:pt>
                <c:pt idx="15316">
                  <c:v>2.7820179999999999</c:v>
                </c:pt>
                <c:pt idx="15317">
                  <c:v>2.7935569999999998</c:v>
                </c:pt>
                <c:pt idx="15318">
                  <c:v>2.789326</c:v>
                </c:pt>
                <c:pt idx="15319">
                  <c:v>2.8637320000000002</c:v>
                </c:pt>
                <c:pt idx="15320">
                  <c:v>2.9306369999999999</c:v>
                </c:pt>
                <c:pt idx="15321">
                  <c:v>2.922415</c:v>
                </c:pt>
                <c:pt idx="15322">
                  <c:v>2.7703579999999999</c:v>
                </c:pt>
                <c:pt idx="15323">
                  <c:v>2.775191</c:v>
                </c:pt>
                <c:pt idx="15324">
                  <c:v>2.7773300000000001</c:v>
                </c:pt>
                <c:pt idx="15325">
                  <c:v>2.7988710000000001</c:v>
                </c:pt>
                <c:pt idx="15326">
                  <c:v>2.8118280000000002</c:v>
                </c:pt>
                <c:pt idx="15327">
                  <c:v>2.8242569999999998</c:v>
                </c:pt>
                <c:pt idx="15328">
                  <c:v>2.8515429999999999</c:v>
                </c:pt>
                <c:pt idx="15329">
                  <c:v>2.891114</c:v>
                </c:pt>
                <c:pt idx="15330">
                  <c:v>2.939003</c:v>
                </c:pt>
                <c:pt idx="15331">
                  <c:v>2.899985</c:v>
                </c:pt>
                <c:pt idx="15332">
                  <c:v>2.7690359999999998</c:v>
                </c:pt>
                <c:pt idx="15333">
                  <c:v>2.7025160000000001</c:v>
                </c:pt>
                <c:pt idx="15334">
                  <c:v>2.7248260000000002</c:v>
                </c:pt>
                <c:pt idx="15335">
                  <c:v>2.7396829999999999</c:v>
                </c:pt>
                <c:pt idx="15336">
                  <c:v>2.7559339999999999</c:v>
                </c:pt>
                <c:pt idx="15337">
                  <c:v>2.7801670000000001</c:v>
                </c:pt>
                <c:pt idx="15338">
                  <c:v>2.8393549999999999</c:v>
                </c:pt>
                <c:pt idx="15339">
                  <c:v>2.8375759999999999</c:v>
                </c:pt>
                <c:pt idx="15340">
                  <c:v>2.9035190000000002</c:v>
                </c:pt>
                <c:pt idx="15341">
                  <c:v>2.945878</c:v>
                </c:pt>
                <c:pt idx="15342">
                  <c:v>2.9014280000000001</c:v>
                </c:pt>
                <c:pt idx="15343">
                  <c:v>2.812862</c:v>
                </c:pt>
                <c:pt idx="15344">
                  <c:v>2.7681710000000002</c:v>
                </c:pt>
                <c:pt idx="15345">
                  <c:v>2.7606700000000002</c:v>
                </c:pt>
                <c:pt idx="15346">
                  <c:v>2.8133910000000002</c:v>
                </c:pt>
                <c:pt idx="15347">
                  <c:v>2.8590680000000002</c:v>
                </c:pt>
                <c:pt idx="15348">
                  <c:v>2.8972920000000002</c:v>
                </c:pt>
                <c:pt idx="15349">
                  <c:v>2.8341620000000001</c:v>
                </c:pt>
                <c:pt idx="15350">
                  <c:v>2.762089</c:v>
                </c:pt>
                <c:pt idx="15351">
                  <c:v>2.738216</c:v>
                </c:pt>
                <c:pt idx="15352">
                  <c:v>2.7354039999999999</c:v>
                </c:pt>
                <c:pt idx="15353">
                  <c:v>2.72723</c:v>
                </c:pt>
                <c:pt idx="15354">
                  <c:v>2.7736040000000002</c:v>
                </c:pt>
                <c:pt idx="15355">
                  <c:v>2.798149</c:v>
                </c:pt>
                <c:pt idx="15356">
                  <c:v>2.7923800000000001</c:v>
                </c:pt>
                <c:pt idx="15357">
                  <c:v>2.8106740000000001</c:v>
                </c:pt>
                <c:pt idx="15358">
                  <c:v>2.833825</c:v>
                </c:pt>
                <c:pt idx="15359">
                  <c:v>2.8471679999999999</c:v>
                </c:pt>
                <c:pt idx="15360">
                  <c:v>2.8827479999999999</c:v>
                </c:pt>
                <c:pt idx="15361">
                  <c:v>2.8959700000000002</c:v>
                </c:pt>
                <c:pt idx="15362">
                  <c:v>2.875896</c:v>
                </c:pt>
                <c:pt idx="15363">
                  <c:v>2.8505099999999999</c:v>
                </c:pt>
                <c:pt idx="15364">
                  <c:v>2.828176</c:v>
                </c:pt>
                <c:pt idx="15365">
                  <c:v>2.8062510000000001</c:v>
                </c:pt>
                <c:pt idx="15366">
                  <c:v>2.8211560000000002</c:v>
                </c:pt>
                <c:pt idx="15367">
                  <c:v>2.814978</c:v>
                </c:pt>
                <c:pt idx="15368">
                  <c:v>2.801876</c:v>
                </c:pt>
                <c:pt idx="15369">
                  <c:v>2.7556210000000001</c:v>
                </c:pt>
                <c:pt idx="15370">
                  <c:v>2.7111230000000002</c:v>
                </c:pt>
                <c:pt idx="15371">
                  <c:v>2.7022040000000001</c:v>
                </c:pt>
                <c:pt idx="15372">
                  <c:v>2.7215319999999998</c:v>
                </c:pt>
                <c:pt idx="15373">
                  <c:v>2.772402</c:v>
                </c:pt>
                <c:pt idx="15374">
                  <c:v>2.8277909999999999</c:v>
                </c:pt>
                <c:pt idx="15375">
                  <c:v>2.8148569999999999</c:v>
                </c:pt>
                <c:pt idx="15376">
                  <c:v>2.8146650000000002</c:v>
                </c:pt>
                <c:pt idx="15377">
                  <c:v>2.810746</c:v>
                </c:pt>
                <c:pt idx="15378">
                  <c:v>2.8094480000000002</c:v>
                </c:pt>
                <c:pt idx="15379">
                  <c:v>2.8377919999999999</c:v>
                </c:pt>
                <c:pt idx="15380">
                  <c:v>2.8089189999999999</c:v>
                </c:pt>
                <c:pt idx="15381">
                  <c:v>2.784278</c:v>
                </c:pt>
                <c:pt idx="15382">
                  <c:v>2.7716090000000002</c:v>
                </c:pt>
                <c:pt idx="15383">
                  <c:v>2.7988940000000002</c:v>
                </c:pt>
                <c:pt idx="15384">
                  <c:v>2.806203</c:v>
                </c:pt>
                <c:pt idx="15385">
                  <c:v>2.799255</c:v>
                </c:pt>
                <c:pt idx="15386">
                  <c:v>2.8006489999999999</c:v>
                </c:pt>
                <c:pt idx="15387">
                  <c:v>2.7854800000000002</c:v>
                </c:pt>
                <c:pt idx="15388">
                  <c:v>2.8041109999999998</c:v>
                </c:pt>
                <c:pt idx="15389">
                  <c:v>2.8406769999999999</c:v>
                </c:pt>
                <c:pt idx="15390">
                  <c:v>2.8598849999999998</c:v>
                </c:pt>
                <c:pt idx="15391">
                  <c:v>2.8379120000000002</c:v>
                </c:pt>
                <c:pt idx="15392">
                  <c:v>2.7746620000000002</c:v>
                </c:pt>
                <c:pt idx="15393">
                  <c:v>2.7391540000000001</c:v>
                </c:pt>
                <c:pt idx="15394">
                  <c:v>2.7267730000000001</c:v>
                </c:pt>
                <c:pt idx="15395">
                  <c:v>2.74776</c:v>
                </c:pt>
                <c:pt idx="15396">
                  <c:v>2.7494429999999999</c:v>
                </c:pt>
                <c:pt idx="15397">
                  <c:v>2.8487309999999999</c:v>
                </c:pt>
                <c:pt idx="15398">
                  <c:v>2.9016440000000001</c:v>
                </c:pt>
                <c:pt idx="15399">
                  <c:v>2.9161160000000002</c:v>
                </c:pt>
                <c:pt idx="15400">
                  <c:v>2.9106589999999999</c:v>
                </c:pt>
                <c:pt idx="15401">
                  <c:v>2.8358690000000002</c:v>
                </c:pt>
                <c:pt idx="15402">
                  <c:v>2.854981</c:v>
                </c:pt>
                <c:pt idx="15403">
                  <c:v>2.9170539999999998</c:v>
                </c:pt>
                <c:pt idx="15404">
                  <c:v>2.933281</c:v>
                </c:pt>
                <c:pt idx="15405">
                  <c:v>2.885224</c:v>
                </c:pt>
                <c:pt idx="15406">
                  <c:v>2.8231510000000002</c:v>
                </c:pt>
                <c:pt idx="15407">
                  <c:v>2.7959619999999998</c:v>
                </c:pt>
                <c:pt idx="15408">
                  <c:v>2.7916099999999999</c:v>
                </c:pt>
                <c:pt idx="15409">
                  <c:v>2.806467</c:v>
                </c:pt>
                <c:pt idx="15410">
                  <c:v>2.8216130000000001</c:v>
                </c:pt>
                <c:pt idx="15411">
                  <c:v>2.8239450000000001</c:v>
                </c:pt>
                <c:pt idx="15412">
                  <c:v>2.806924</c:v>
                </c:pt>
                <c:pt idx="15413">
                  <c:v>2.797644</c:v>
                </c:pt>
                <c:pt idx="15414">
                  <c:v>2.782715</c:v>
                </c:pt>
                <c:pt idx="15415">
                  <c:v>2.7786520000000001</c:v>
                </c:pt>
                <c:pt idx="15416">
                  <c:v>2.7929330000000001</c:v>
                </c:pt>
                <c:pt idx="15417">
                  <c:v>2.7974039999999998</c:v>
                </c:pt>
                <c:pt idx="15418">
                  <c:v>2.794543</c:v>
                </c:pt>
                <c:pt idx="15419">
                  <c:v>2.7890619999999999</c:v>
                </c:pt>
                <c:pt idx="15420">
                  <c:v>2.783989</c:v>
                </c:pt>
                <c:pt idx="15421">
                  <c:v>2.781393</c:v>
                </c:pt>
                <c:pt idx="15422">
                  <c:v>2.7729789999999999</c:v>
                </c:pt>
                <c:pt idx="15423">
                  <c:v>2.7839649999999998</c:v>
                </c:pt>
                <c:pt idx="15424">
                  <c:v>2.8152900000000001</c:v>
                </c:pt>
                <c:pt idx="15425">
                  <c:v>2.8233920000000001</c:v>
                </c:pt>
                <c:pt idx="15426">
                  <c:v>2.8240409999999998</c:v>
                </c:pt>
                <c:pt idx="15427">
                  <c:v>2.8167330000000002</c:v>
                </c:pt>
                <c:pt idx="15428">
                  <c:v>2.7957450000000001</c:v>
                </c:pt>
                <c:pt idx="15429">
                  <c:v>2.7617759999999998</c:v>
                </c:pt>
                <c:pt idx="15430">
                  <c:v>2.8223820000000002</c:v>
                </c:pt>
                <c:pt idx="15431">
                  <c:v>2.848033</c:v>
                </c:pt>
                <c:pt idx="15432">
                  <c:v>2.8856090000000001</c:v>
                </c:pt>
                <c:pt idx="15433">
                  <c:v>2.9285450000000002</c:v>
                </c:pt>
                <c:pt idx="15434">
                  <c:v>2.9049849999999999</c:v>
                </c:pt>
                <c:pt idx="15435">
                  <c:v>2.8134869999999998</c:v>
                </c:pt>
                <c:pt idx="15436">
                  <c:v>2.7525200000000001</c:v>
                </c:pt>
                <c:pt idx="15437">
                  <c:v>2.7136230000000001</c:v>
                </c:pt>
                <c:pt idx="15438">
                  <c:v>2.6922269999999999</c:v>
                </c:pt>
                <c:pt idx="15439">
                  <c:v>2.655036</c:v>
                </c:pt>
                <c:pt idx="15440">
                  <c:v>2.672561</c:v>
                </c:pt>
                <c:pt idx="15441">
                  <c:v>2.7542990000000001</c:v>
                </c:pt>
                <c:pt idx="15442">
                  <c:v>2.8060830000000001</c:v>
                </c:pt>
                <c:pt idx="15443">
                  <c:v>2.8926050000000001</c:v>
                </c:pt>
                <c:pt idx="15444">
                  <c:v>2.97879</c:v>
                </c:pt>
                <c:pt idx="15445">
                  <c:v>2.9871799999999999</c:v>
                </c:pt>
                <c:pt idx="15446">
                  <c:v>2.9014509999999998</c:v>
                </c:pt>
                <c:pt idx="15447">
                  <c:v>2.767137</c:v>
                </c:pt>
                <c:pt idx="15448">
                  <c:v>2.7651180000000002</c:v>
                </c:pt>
                <c:pt idx="15449">
                  <c:v>2.8411580000000001</c:v>
                </c:pt>
                <c:pt idx="15450">
                  <c:v>2.9068369999999999</c:v>
                </c:pt>
                <c:pt idx="15451">
                  <c:v>2.9026290000000001</c:v>
                </c:pt>
                <c:pt idx="15452">
                  <c:v>2.8253629999999998</c:v>
                </c:pt>
                <c:pt idx="15453">
                  <c:v>2.7496109999999998</c:v>
                </c:pt>
                <c:pt idx="15454">
                  <c:v>2.7352349999999999</c:v>
                </c:pt>
                <c:pt idx="15455">
                  <c:v>2.772017</c:v>
                </c:pt>
                <c:pt idx="15456">
                  <c:v>2.7949760000000001</c:v>
                </c:pt>
                <c:pt idx="15457">
                  <c:v>2.7837010000000002</c:v>
                </c:pt>
                <c:pt idx="15458">
                  <c:v>2.7902879999999999</c:v>
                </c:pt>
                <c:pt idx="15459">
                  <c:v>2.8206509999999998</c:v>
                </c:pt>
                <c:pt idx="15460">
                  <c:v>2.8287049999999998</c:v>
                </c:pt>
                <c:pt idx="15461">
                  <c:v>2.9090479999999999</c:v>
                </c:pt>
                <c:pt idx="15462">
                  <c:v>2.9227029999999998</c:v>
                </c:pt>
                <c:pt idx="15463">
                  <c:v>2.8463270000000001</c:v>
                </c:pt>
                <c:pt idx="15464">
                  <c:v>2.818632</c:v>
                </c:pt>
                <c:pt idx="15465">
                  <c:v>2.7632659999999998</c:v>
                </c:pt>
                <c:pt idx="15466">
                  <c:v>2.7341289999999998</c:v>
                </c:pt>
                <c:pt idx="15467">
                  <c:v>2.7388650000000001</c:v>
                </c:pt>
                <c:pt idx="15468">
                  <c:v>2.7525680000000001</c:v>
                </c:pt>
                <c:pt idx="15469">
                  <c:v>2.828897</c:v>
                </c:pt>
                <c:pt idx="15470">
                  <c:v>2.8538749999999999</c:v>
                </c:pt>
                <c:pt idx="15471">
                  <c:v>2.852144</c:v>
                </c:pt>
                <c:pt idx="15472">
                  <c:v>2.8596689999999998</c:v>
                </c:pt>
                <c:pt idx="15473">
                  <c:v>2.8595969999999999</c:v>
                </c:pt>
                <c:pt idx="15474">
                  <c:v>2.8486099999999999</c:v>
                </c:pt>
                <c:pt idx="15475">
                  <c:v>2.8333930000000001</c:v>
                </c:pt>
                <c:pt idx="15476">
                  <c:v>2.823007</c:v>
                </c:pt>
                <c:pt idx="15477">
                  <c:v>2.8028849999999998</c:v>
                </c:pt>
                <c:pt idx="15478">
                  <c:v>2.7719209999999999</c:v>
                </c:pt>
                <c:pt idx="15479">
                  <c:v>2.769012</c:v>
                </c:pt>
                <c:pt idx="15480">
                  <c:v>2.7396829999999999</c:v>
                </c:pt>
                <c:pt idx="15481">
                  <c:v>2.7343700000000002</c:v>
                </c:pt>
                <c:pt idx="15482">
                  <c:v>2.7626409999999999</c:v>
                </c:pt>
                <c:pt idx="15483">
                  <c:v>2.786057</c:v>
                </c:pt>
                <c:pt idx="15484">
                  <c:v>2.8213729999999999</c:v>
                </c:pt>
                <c:pt idx="15485">
                  <c:v>2.8585150000000001</c:v>
                </c:pt>
                <c:pt idx="15486">
                  <c:v>2.9052500000000001</c:v>
                </c:pt>
                <c:pt idx="15487">
                  <c:v>2.8726029999999998</c:v>
                </c:pt>
                <c:pt idx="15488">
                  <c:v>2.8144010000000002</c:v>
                </c:pt>
                <c:pt idx="15489">
                  <c:v>2.793485</c:v>
                </c:pt>
                <c:pt idx="15490">
                  <c:v>2.8174299999999999</c:v>
                </c:pt>
                <c:pt idx="15491">
                  <c:v>2.8603420000000002</c:v>
                </c:pt>
                <c:pt idx="15492">
                  <c:v>2.8546689999999999</c:v>
                </c:pt>
                <c:pt idx="15493">
                  <c:v>2.8271899999999999</c:v>
                </c:pt>
                <c:pt idx="15494">
                  <c:v>2.8007460000000002</c:v>
                </c:pt>
                <c:pt idx="15495">
                  <c:v>2.8121170000000002</c:v>
                </c:pt>
                <c:pt idx="15496">
                  <c:v>2.813631</c:v>
                </c:pt>
                <c:pt idx="15497">
                  <c:v>2.8278150000000002</c:v>
                </c:pt>
                <c:pt idx="15498">
                  <c:v>2.8561830000000001</c:v>
                </c:pt>
                <c:pt idx="15499">
                  <c:v>2.8868830000000001</c:v>
                </c:pt>
                <c:pt idx="15500">
                  <c:v>2.898326</c:v>
                </c:pt>
                <c:pt idx="15501">
                  <c:v>2.8947919999999998</c:v>
                </c:pt>
                <c:pt idx="15502">
                  <c:v>2.8961380000000001</c:v>
                </c:pt>
                <c:pt idx="15503">
                  <c:v>2.8822429999999999</c:v>
                </c:pt>
                <c:pt idx="15504">
                  <c:v>2.8720979999999998</c:v>
                </c:pt>
                <c:pt idx="15505">
                  <c:v>2.910034</c:v>
                </c:pt>
                <c:pt idx="15506">
                  <c:v>2.924194</c:v>
                </c:pt>
                <c:pt idx="15507">
                  <c:v>2.904817</c:v>
                </c:pt>
                <c:pt idx="15508">
                  <c:v>2.8581780000000001</c:v>
                </c:pt>
                <c:pt idx="15509">
                  <c:v>2.7901440000000002</c:v>
                </c:pt>
                <c:pt idx="15510">
                  <c:v>2.7326869999999999</c:v>
                </c:pt>
                <c:pt idx="15511">
                  <c:v>2.7394660000000002</c:v>
                </c:pt>
                <c:pt idx="15512">
                  <c:v>2.7374710000000002</c:v>
                </c:pt>
                <c:pt idx="15513">
                  <c:v>2.7011940000000001</c:v>
                </c:pt>
                <c:pt idx="15514">
                  <c:v>2.7380239999999998</c:v>
                </c:pt>
                <c:pt idx="15515">
                  <c:v>2.7819699999999998</c:v>
                </c:pt>
                <c:pt idx="15516">
                  <c:v>2.7968989999999998</c:v>
                </c:pt>
                <c:pt idx="15517">
                  <c:v>2.8228149999999999</c:v>
                </c:pt>
                <c:pt idx="15518">
                  <c:v>2.811804</c:v>
                </c:pt>
                <c:pt idx="15519">
                  <c:v>2.8029090000000001</c:v>
                </c:pt>
                <c:pt idx="15520">
                  <c:v>2.798654</c:v>
                </c:pt>
                <c:pt idx="15521">
                  <c:v>2.819401</c:v>
                </c:pt>
                <c:pt idx="15522">
                  <c:v>2.882555</c:v>
                </c:pt>
                <c:pt idx="15523">
                  <c:v>2.913087</c:v>
                </c:pt>
                <c:pt idx="15524">
                  <c:v>2.905707</c:v>
                </c:pt>
                <c:pt idx="15525">
                  <c:v>2.821469</c:v>
                </c:pt>
                <c:pt idx="15526">
                  <c:v>2.749107</c:v>
                </c:pt>
                <c:pt idx="15527">
                  <c:v>2.735716</c:v>
                </c:pt>
                <c:pt idx="15528">
                  <c:v>2.7147049999999999</c:v>
                </c:pt>
                <c:pt idx="15529">
                  <c:v>2.7470870000000001</c:v>
                </c:pt>
                <c:pt idx="15530">
                  <c:v>2.8194970000000001</c:v>
                </c:pt>
                <c:pt idx="15531">
                  <c:v>2.8369270000000002</c:v>
                </c:pt>
                <c:pt idx="15532">
                  <c:v>2.8505820000000002</c:v>
                </c:pt>
                <c:pt idx="15533">
                  <c:v>2.8138000000000001</c:v>
                </c:pt>
                <c:pt idx="15534">
                  <c:v>2.7995679999999998</c:v>
                </c:pt>
                <c:pt idx="15535">
                  <c:v>2.837504</c:v>
                </c:pt>
                <c:pt idx="15536">
                  <c:v>2.9088319999999999</c:v>
                </c:pt>
                <c:pt idx="15537">
                  <c:v>2.8732519999999999</c:v>
                </c:pt>
                <c:pt idx="15538">
                  <c:v>2.7860330000000002</c:v>
                </c:pt>
                <c:pt idx="15539">
                  <c:v>2.7604299999999999</c:v>
                </c:pt>
                <c:pt idx="15540">
                  <c:v>2.7468949999999999</c:v>
                </c:pt>
                <c:pt idx="15541">
                  <c:v>2.707468</c:v>
                </c:pt>
                <c:pt idx="15542">
                  <c:v>2.7301869999999999</c:v>
                </c:pt>
                <c:pt idx="15543">
                  <c:v>2.7640359999999999</c:v>
                </c:pt>
                <c:pt idx="15544">
                  <c:v>2.766632</c:v>
                </c:pt>
                <c:pt idx="15545">
                  <c:v>2.8334890000000001</c:v>
                </c:pt>
                <c:pt idx="15546">
                  <c:v>2.9498690000000001</c:v>
                </c:pt>
                <c:pt idx="15547">
                  <c:v>2.9533070000000001</c:v>
                </c:pt>
                <c:pt idx="15548">
                  <c:v>2.8607269999999998</c:v>
                </c:pt>
                <c:pt idx="15549">
                  <c:v>2.8249550000000001</c:v>
                </c:pt>
                <c:pt idx="15550">
                  <c:v>2.8791180000000001</c:v>
                </c:pt>
                <c:pt idx="15551">
                  <c:v>2.9444360000000001</c:v>
                </c:pt>
                <c:pt idx="15552">
                  <c:v>2.9710009999999998</c:v>
                </c:pt>
                <c:pt idx="15553">
                  <c:v>3.008264</c:v>
                </c:pt>
                <c:pt idx="15554">
                  <c:v>2.9829249999999998</c:v>
                </c:pt>
                <c:pt idx="15555">
                  <c:v>2.9635479999999998</c:v>
                </c:pt>
                <c:pt idx="15556">
                  <c:v>2.9227029999999998</c:v>
                </c:pt>
                <c:pt idx="15557">
                  <c:v>2.8547169999999999</c:v>
                </c:pt>
                <c:pt idx="15558">
                  <c:v>2.7756470000000002</c:v>
                </c:pt>
                <c:pt idx="15559">
                  <c:v>2.728167</c:v>
                </c:pt>
                <c:pt idx="15560">
                  <c:v>2.702925</c:v>
                </c:pt>
                <c:pt idx="15561">
                  <c:v>2.7280229999999999</c:v>
                </c:pt>
                <c:pt idx="15562">
                  <c:v>2.776224</c:v>
                </c:pt>
                <c:pt idx="15563">
                  <c:v>2.8158430000000001</c:v>
                </c:pt>
                <c:pt idx="15564">
                  <c:v>2.854476</c:v>
                </c:pt>
                <c:pt idx="15565">
                  <c:v>2.8393549999999999</c:v>
                </c:pt>
                <c:pt idx="15566">
                  <c:v>2.8182469999999999</c:v>
                </c:pt>
                <c:pt idx="15567">
                  <c:v>2.8196650000000001</c:v>
                </c:pt>
                <c:pt idx="15568">
                  <c:v>2.8222139999999998</c:v>
                </c:pt>
                <c:pt idx="15569">
                  <c:v>2.8149289999999998</c:v>
                </c:pt>
                <c:pt idx="15570">
                  <c:v>2.804087</c:v>
                </c:pt>
                <c:pt idx="15571">
                  <c:v>2.7758880000000001</c:v>
                </c:pt>
                <c:pt idx="15572">
                  <c:v>2.7607179999999998</c:v>
                </c:pt>
                <c:pt idx="15573">
                  <c:v>2.786009</c:v>
                </c:pt>
                <c:pt idx="15574">
                  <c:v>2.845221</c:v>
                </c:pt>
                <c:pt idx="15575">
                  <c:v>2.8780839999999999</c:v>
                </c:pt>
                <c:pt idx="15576">
                  <c:v>2.885008</c:v>
                </c:pt>
                <c:pt idx="15577">
                  <c:v>2.851591</c:v>
                </c:pt>
                <c:pt idx="15578">
                  <c:v>2.8407490000000002</c:v>
                </c:pt>
                <c:pt idx="15579">
                  <c:v>2.8377919999999999</c:v>
                </c:pt>
                <c:pt idx="15580">
                  <c:v>2.834667</c:v>
                </c:pt>
                <c:pt idx="15581">
                  <c:v>2.8321670000000001</c:v>
                </c:pt>
                <c:pt idx="15582">
                  <c:v>2.8084389999999999</c:v>
                </c:pt>
                <c:pt idx="15583">
                  <c:v>2.7698779999999998</c:v>
                </c:pt>
                <c:pt idx="15584">
                  <c:v>2.7552129999999999</c:v>
                </c:pt>
                <c:pt idx="15585">
                  <c:v>2.777066</c:v>
                </c:pt>
                <c:pt idx="15586">
                  <c:v>2.8117079999999999</c:v>
                </c:pt>
                <c:pt idx="15587">
                  <c:v>2.851159</c:v>
                </c:pt>
                <c:pt idx="15588">
                  <c:v>2.799207</c:v>
                </c:pt>
                <c:pt idx="15589">
                  <c:v>2.7404280000000001</c:v>
                </c:pt>
                <c:pt idx="15590">
                  <c:v>2.7495630000000002</c:v>
                </c:pt>
                <c:pt idx="15591">
                  <c:v>2.738</c:v>
                </c:pt>
                <c:pt idx="15592">
                  <c:v>2.715185</c:v>
                </c:pt>
                <c:pt idx="15593">
                  <c:v>2.7274699999999998</c:v>
                </c:pt>
                <c:pt idx="15594">
                  <c:v>2.797212</c:v>
                </c:pt>
                <c:pt idx="15595">
                  <c:v>2.8762569999999998</c:v>
                </c:pt>
                <c:pt idx="15596">
                  <c:v>2.8875320000000002</c:v>
                </c:pt>
                <c:pt idx="15597">
                  <c:v>2.8528180000000001</c:v>
                </c:pt>
                <c:pt idx="15598">
                  <c:v>2.823007</c:v>
                </c:pt>
                <c:pt idx="15599">
                  <c:v>2.8010100000000002</c:v>
                </c:pt>
                <c:pt idx="15600">
                  <c:v>2.8101219999999998</c:v>
                </c:pt>
                <c:pt idx="15601">
                  <c:v>2.7863929999999999</c:v>
                </c:pt>
                <c:pt idx="15602">
                  <c:v>2.7559819999999999</c:v>
                </c:pt>
                <c:pt idx="15603">
                  <c:v>2.7729789999999999</c:v>
                </c:pt>
                <c:pt idx="15604">
                  <c:v>2.8133189999999999</c:v>
                </c:pt>
                <c:pt idx="15605">
                  <c:v>2.7926679999999999</c:v>
                </c:pt>
                <c:pt idx="15606">
                  <c:v>2.7593719999999999</c:v>
                </c:pt>
                <c:pt idx="15607">
                  <c:v>2.7361490000000002</c:v>
                </c:pt>
                <c:pt idx="15608">
                  <c:v>2.7544200000000001</c:v>
                </c:pt>
                <c:pt idx="15609">
                  <c:v>2.7725460000000002</c:v>
                </c:pt>
                <c:pt idx="15610">
                  <c:v>2.775455</c:v>
                </c:pt>
                <c:pt idx="15611">
                  <c:v>2.7267009999999998</c:v>
                </c:pt>
                <c:pt idx="15612">
                  <c:v>2.7954569999999999</c:v>
                </c:pt>
                <c:pt idx="15613">
                  <c:v>2.8829880000000001</c:v>
                </c:pt>
                <c:pt idx="15614">
                  <c:v>2.920299</c:v>
                </c:pt>
                <c:pt idx="15615">
                  <c:v>2.908712</c:v>
                </c:pt>
                <c:pt idx="15616">
                  <c:v>2.8695979999999999</c:v>
                </c:pt>
                <c:pt idx="15617">
                  <c:v>2.8089680000000001</c:v>
                </c:pt>
                <c:pt idx="15618">
                  <c:v>2.7807439999999999</c:v>
                </c:pt>
                <c:pt idx="15619">
                  <c:v>2.7814169999999998</c:v>
                </c:pt>
                <c:pt idx="15620">
                  <c:v>2.799255</c:v>
                </c:pt>
                <c:pt idx="15621">
                  <c:v>2.7898070000000001</c:v>
                </c:pt>
                <c:pt idx="15622">
                  <c:v>2.7964899999999999</c:v>
                </c:pt>
                <c:pt idx="15623">
                  <c:v>2.7920430000000001</c:v>
                </c:pt>
                <c:pt idx="15624">
                  <c:v>2.8011059999999999</c:v>
                </c:pt>
                <c:pt idx="15625">
                  <c:v>2.8289209999999998</c:v>
                </c:pt>
                <c:pt idx="15626">
                  <c:v>2.8327439999999999</c:v>
                </c:pt>
                <c:pt idx="15627">
                  <c:v>2.8101690000000001</c:v>
                </c:pt>
                <c:pt idx="15628">
                  <c:v>2.83094</c:v>
                </c:pt>
                <c:pt idx="15629">
                  <c:v>2.8430569999999999</c:v>
                </c:pt>
                <c:pt idx="15630">
                  <c:v>2.8538510000000001</c:v>
                </c:pt>
                <c:pt idx="15631">
                  <c:v>2.883902</c:v>
                </c:pt>
                <c:pt idx="15632">
                  <c:v>2.8964270000000001</c:v>
                </c:pt>
                <c:pt idx="15633">
                  <c:v>2.8673380000000002</c:v>
                </c:pt>
                <c:pt idx="15634">
                  <c:v>2.8915229999999998</c:v>
                </c:pt>
                <c:pt idx="15635">
                  <c:v>2.8870749999999998</c:v>
                </c:pt>
                <c:pt idx="15636">
                  <c:v>2.864573</c:v>
                </c:pt>
                <c:pt idx="15637">
                  <c:v>2.77346</c:v>
                </c:pt>
                <c:pt idx="15638">
                  <c:v>2.7337449999999999</c:v>
                </c:pt>
                <c:pt idx="15639">
                  <c:v>2.7586270000000002</c:v>
                </c:pt>
                <c:pt idx="15640">
                  <c:v>2.819569</c:v>
                </c:pt>
                <c:pt idx="15641">
                  <c:v>2.8395709999999998</c:v>
                </c:pt>
                <c:pt idx="15642">
                  <c:v>2.839836</c:v>
                </c:pt>
                <c:pt idx="15643">
                  <c:v>2.8748149999999999</c:v>
                </c:pt>
                <c:pt idx="15644">
                  <c:v>2.9275829999999998</c:v>
                </c:pt>
                <c:pt idx="15645">
                  <c:v>2.9445079999999999</c:v>
                </c:pt>
                <c:pt idx="15646">
                  <c:v>2.884118</c:v>
                </c:pt>
                <c:pt idx="15647">
                  <c:v>2.8356530000000002</c:v>
                </c:pt>
                <c:pt idx="15648">
                  <c:v>2.876906</c:v>
                </c:pt>
                <c:pt idx="15649">
                  <c:v>2.8959220000000001</c:v>
                </c:pt>
                <c:pt idx="15650">
                  <c:v>2.917414</c:v>
                </c:pt>
                <c:pt idx="15651">
                  <c:v>2.931454</c:v>
                </c:pt>
                <c:pt idx="15652">
                  <c:v>2.9037350000000002</c:v>
                </c:pt>
                <c:pt idx="15653">
                  <c:v>2.8519760000000001</c:v>
                </c:pt>
                <c:pt idx="15654">
                  <c:v>2.823512</c:v>
                </c:pt>
                <c:pt idx="15655">
                  <c:v>2.7977889999999999</c:v>
                </c:pt>
                <c:pt idx="15656">
                  <c:v>2.7561499999999999</c:v>
                </c:pt>
                <c:pt idx="15657">
                  <c:v>2.712132</c:v>
                </c:pt>
                <c:pt idx="15658">
                  <c:v>2.7751670000000002</c:v>
                </c:pt>
                <c:pt idx="15659">
                  <c:v>2.7821380000000002</c:v>
                </c:pt>
                <c:pt idx="15660">
                  <c:v>2.744202</c:v>
                </c:pt>
                <c:pt idx="15661">
                  <c:v>2.7474959999999999</c:v>
                </c:pt>
                <c:pt idx="15662">
                  <c:v>2.8118759999999998</c:v>
                </c:pt>
                <c:pt idx="15663">
                  <c:v>2.8426</c:v>
                </c:pt>
                <c:pt idx="15664">
                  <c:v>2.8450519999999999</c:v>
                </c:pt>
                <c:pt idx="15665">
                  <c:v>2.8368069999999999</c:v>
                </c:pt>
                <c:pt idx="15666">
                  <c:v>2.857024</c:v>
                </c:pt>
                <c:pt idx="15667">
                  <c:v>2.8689249999999999</c:v>
                </c:pt>
                <c:pt idx="15668">
                  <c:v>2.8443309999999999</c:v>
                </c:pt>
                <c:pt idx="15669">
                  <c:v>2.7940140000000002</c:v>
                </c:pt>
                <c:pt idx="15670">
                  <c:v>2.7947350000000002</c:v>
                </c:pt>
                <c:pt idx="15671">
                  <c:v>2.825628</c:v>
                </c:pt>
                <c:pt idx="15672">
                  <c:v>2.804592</c:v>
                </c:pt>
                <c:pt idx="15673">
                  <c:v>2.7580260000000001</c:v>
                </c:pt>
                <c:pt idx="15674">
                  <c:v>2.7564630000000001</c:v>
                </c:pt>
                <c:pt idx="15675">
                  <c:v>2.7522799999999998</c:v>
                </c:pt>
                <c:pt idx="15676">
                  <c:v>2.726677</c:v>
                </c:pt>
                <c:pt idx="15677">
                  <c:v>2.7283590000000002</c:v>
                </c:pt>
                <c:pt idx="15678">
                  <c:v>2.7464379999999999</c:v>
                </c:pt>
                <c:pt idx="15679">
                  <c:v>2.7337210000000001</c:v>
                </c:pt>
                <c:pt idx="15680">
                  <c:v>2.7361010000000001</c:v>
                </c:pt>
                <c:pt idx="15681">
                  <c:v>2.787283</c:v>
                </c:pt>
                <c:pt idx="15682">
                  <c:v>2.8298350000000001</c:v>
                </c:pt>
                <c:pt idx="15683">
                  <c:v>2.8585150000000001</c:v>
                </c:pt>
                <c:pt idx="15684">
                  <c:v>2.8639239999999999</c:v>
                </c:pt>
                <c:pt idx="15685">
                  <c:v>2.831998</c:v>
                </c:pt>
                <c:pt idx="15686">
                  <c:v>2.7785319999999998</c:v>
                </c:pt>
                <c:pt idx="15687">
                  <c:v>2.7678579999999999</c:v>
                </c:pt>
                <c:pt idx="15688">
                  <c:v>2.7743250000000002</c:v>
                </c:pt>
                <c:pt idx="15689">
                  <c:v>2.8101690000000001</c:v>
                </c:pt>
                <c:pt idx="15690">
                  <c:v>2.8546200000000002</c:v>
                </c:pt>
                <c:pt idx="15691">
                  <c:v>2.8993120000000001</c:v>
                </c:pt>
                <c:pt idx="15692">
                  <c:v>2.9260449999999998</c:v>
                </c:pt>
                <c:pt idx="15693">
                  <c:v>2.918857</c:v>
                </c:pt>
                <c:pt idx="15694">
                  <c:v>2.8650540000000002</c:v>
                </c:pt>
                <c:pt idx="15695">
                  <c:v>2.797644</c:v>
                </c:pt>
                <c:pt idx="15696">
                  <c:v>2.7540589999999998</c:v>
                </c:pt>
                <c:pt idx="15697">
                  <c:v>2.743601</c:v>
                </c:pt>
                <c:pt idx="15698">
                  <c:v>2.7658390000000002</c:v>
                </c:pt>
                <c:pt idx="15699">
                  <c:v>2.7684829999999998</c:v>
                </c:pt>
                <c:pt idx="15700">
                  <c:v>2.7583139999999999</c:v>
                </c:pt>
                <c:pt idx="15701">
                  <c:v>2.8212760000000001</c:v>
                </c:pt>
                <c:pt idx="15702">
                  <c:v>2.9106109999999998</c:v>
                </c:pt>
                <c:pt idx="15703">
                  <c:v>2.9194580000000001</c:v>
                </c:pt>
                <c:pt idx="15704">
                  <c:v>2.8556780000000002</c:v>
                </c:pt>
                <c:pt idx="15705">
                  <c:v>2.8596689999999998</c:v>
                </c:pt>
                <c:pt idx="15706">
                  <c:v>2.8439709999999998</c:v>
                </c:pt>
                <c:pt idx="15707">
                  <c:v>2.8379840000000001</c:v>
                </c:pt>
                <c:pt idx="15708">
                  <c:v>2.866088</c:v>
                </c:pt>
                <c:pt idx="15709">
                  <c:v>2.8860410000000001</c:v>
                </c:pt>
                <c:pt idx="15710">
                  <c:v>2.9026779999999999</c:v>
                </c:pt>
                <c:pt idx="15711">
                  <c:v>2.8428650000000002</c:v>
                </c:pt>
                <c:pt idx="15712">
                  <c:v>2.8294260000000002</c:v>
                </c:pt>
                <c:pt idx="15713">
                  <c:v>2.8317580000000002</c:v>
                </c:pt>
                <c:pt idx="15714">
                  <c:v>2.8376000000000001</c:v>
                </c:pt>
                <c:pt idx="15715">
                  <c:v>2.8261080000000001</c:v>
                </c:pt>
                <c:pt idx="15716">
                  <c:v>2.7925960000000001</c:v>
                </c:pt>
                <c:pt idx="15717">
                  <c:v>2.769517</c:v>
                </c:pt>
                <c:pt idx="15718">
                  <c:v>2.7799510000000001</c:v>
                </c:pt>
                <c:pt idx="15719">
                  <c:v>2.779061</c:v>
                </c:pt>
                <c:pt idx="15720">
                  <c:v>2.7603089999999999</c:v>
                </c:pt>
                <c:pt idx="15721">
                  <c:v>2.751487</c:v>
                </c:pt>
                <c:pt idx="15722">
                  <c:v>2.7719209999999999</c:v>
                </c:pt>
                <c:pt idx="15723">
                  <c:v>2.813199</c:v>
                </c:pt>
                <c:pt idx="15724">
                  <c:v>2.8547410000000002</c:v>
                </c:pt>
                <c:pt idx="15725">
                  <c:v>2.8473839999999999</c:v>
                </c:pt>
                <c:pt idx="15726">
                  <c:v>2.8027410000000001</c:v>
                </c:pt>
                <c:pt idx="15727">
                  <c:v>2.7744930000000001</c:v>
                </c:pt>
                <c:pt idx="15728">
                  <c:v>2.77596</c:v>
                </c:pt>
                <c:pt idx="15729">
                  <c:v>2.8138480000000001</c:v>
                </c:pt>
                <c:pt idx="15730">
                  <c:v>2.839763</c:v>
                </c:pt>
                <c:pt idx="15731">
                  <c:v>2.8601260000000002</c:v>
                </c:pt>
                <c:pt idx="15732">
                  <c:v>2.819642</c:v>
                </c:pt>
                <c:pt idx="15733">
                  <c:v>2.782883</c:v>
                </c:pt>
                <c:pt idx="15734">
                  <c:v>2.8187039999999999</c:v>
                </c:pt>
                <c:pt idx="15735">
                  <c:v>2.8169249999999999</c:v>
                </c:pt>
                <c:pt idx="15736">
                  <c:v>2.7925719999999998</c:v>
                </c:pt>
                <c:pt idx="15737">
                  <c:v>2.7766329999999999</c:v>
                </c:pt>
                <c:pt idx="15738">
                  <c:v>2.8075009999999998</c:v>
                </c:pt>
                <c:pt idx="15739">
                  <c:v>2.813199</c:v>
                </c:pt>
                <c:pt idx="15740">
                  <c:v>2.8111549999999998</c:v>
                </c:pt>
                <c:pt idx="15741">
                  <c:v>2.8161559999999999</c:v>
                </c:pt>
                <c:pt idx="15742">
                  <c:v>2.7867060000000001</c:v>
                </c:pt>
                <c:pt idx="15743">
                  <c:v>2.735668</c:v>
                </c:pt>
                <c:pt idx="15744">
                  <c:v>2.7224219999999999</c:v>
                </c:pt>
                <c:pt idx="15745">
                  <c:v>2.7538909999999999</c:v>
                </c:pt>
                <c:pt idx="15746">
                  <c:v>2.7799749999999999</c:v>
                </c:pt>
                <c:pt idx="15747">
                  <c:v>2.8091840000000001</c:v>
                </c:pt>
                <c:pt idx="15748">
                  <c:v>2.857818</c:v>
                </c:pt>
                <c:pt idx="15749">
                  <c:v>2.8713769999999998</c:v>
                </c:pt>
                <c:pt idx="15750">
                  <c:v>2.8631790000000001</c:v>
                </c:pt>
                <c:pt idx="15751">
                  <c:v>2.8865460000000001</c:v>
                </c:pt>
                <c:pt idx="15752">
                  <c:v>2.8914270000000002</c:v>
                </c:pt>
                <c:pt idx="15753">
                  <c:v>2.8461099999999999</c:v>
                </c:pt>
                <c:pt idx="15754">
                  <c:v>2.8329840000000002</c:v>
                </c:pt>
                <c:pt idx="15755">
                  <c:v>2.8532739999999999</c:v>
                </c:pt>
                <c:pt idx="15756">
                  <c:v>2.8667609999999999</c:v>
                </c:pt>
                <c:pt idx="15757">
                  <c:v>2.880296</c:v>
                </c:pt>
                <c:pt idx="15758">
                  <c:v>2.8665210000000001</c:v>
                </c:pt>
                <c:pt idx="15759">
                  <c:v>2.8137279999999998</c:v>
                </c:pt>
                <c:pt idx="15760">
                  <c:v>2.7374230000000002</c:v>
                </c:pt>
                <c:pt idx="15761">
                  <c:v>2.6851590000000001</c:v>
                </c:pt>
                <c:pt idx="15762">
                  <c:v>2.635275</c:v>
                </c:pt>
                <c:pt idx="15763">
                  <c:v>2.6707580000000002</c:v>
                </c:pt>
                <c:pt idx="15764">
                  <c:v>2.7766329999999999</c:v>
                </c:pt>
                <c:pt idx="15765">
                  <c:v>2.8388740000000001</c:v>
                </c:pt>
                <c:pt idx="15766">
                  <c:v>2.8575529999999998</c:v>
                </c:pt>
                <c:pt idx="15767">
                  <c:v>2.8584670000000001</c:v>
                </c:pt>
                <c:pt idx="15768">
                  <c:v>2.905707</c:v>
                </c:pt>
                <c:pt idx="15769">
                  <c:v>2.892004</c:v>
                </c:pt>
                <c:pt idx="15770">
                  <c:v>2.8158430000000001</c:v>
                </c:pt>
                <c:pt idx="15771">
                  <c:v>2.7797339999999999</c:v>
                </c:pt>
                <c:pt idx="15772">
                  <c:v>2.7661509999999998</c:v>
                </c:pt>
                <c:pt idx="15773">
                  <c:v>2.743096</c:v>
                </c:pt>
                <c:pt idx="15774">
                  <c:v>2.794543</c:v>
                </c:pt>
                <c:pt idx="15775">
                  <c:v>2.8705829999999999</c:v>
                </c:pt>
                <c:pt idx="15776">
                  <c:v>2.858876</c:v>
                </c:pt>
                <c:pt idx="15777">
                  <c:v>2.8922919999999999</c:v>
                </c:pt>
                <c:pt idx="15778">
                  <c:v>3.0140570000000002</c:v>
                </c:pt>
                <c:pt idx="15779">
                  <c:v>3.0077590000000001</c:v>
                </c:pt>
                <c:pt idx="15780">
                  <c:v>3.0393240000000001</c:v>
                </c:pt>
                <c:pt idx="15781">
                  <c:v>2.9827810000000001</c:v>
                </c:pt>
                <c:pt idx="15782">
                  <c:v>2.8692129999999998</c:v>
                </c:pt>
                <c:pt idx="15783">
                  <c:v>2.7799019999999999</c:v>
                </c:pt>
                <c:pt idx="15784">
                  <c:v>2.7388650000000001</c:v>
                </c:pt>
                <c:pt idx="15785">
                  <c:v>2.7233830000000001</c:v>
                </c:pt>
                <c:pt idx="15786">
                  <c:v>2.7469670000000002</c:v>
                </c:pt>
                <c:pt idx="15787">
                  <c:v>2.7458849999999999</c:v>
                </c:pt>
                <c:pt idx="15788">
                  <c:v>2.7539389999999999</c:v>
                </c:pt>
                <c:pt idx="15789">
                  <c:v>2.7878120000000002</c:v>
                </c:pt>
                <c:pt idx="15790">
                  <c:v>2.8180070000000002</c:v>
                </c:pt>
                <c:pt idx="15791">
                  <c:v>2.8331040000000001</c:v>
                </c:pt>
                <c:pt idx="15792">
                  <c:v>2.8026209999999998</c:v>
                </c:pt>
                <c:pt idx="15793">
                  <c:v>2.7530250000000001</c:v>
                </c:pt>
                <c:pt idx="15794">
                  <c:v>2.741438</c:v>
                </c:pt>
                <c:pt idx="15795">
                  <c:v>2.7488899999999998</c:v>
                </c:pt>
                <c:pt idx="15796">
                  <c:v>2.7409569999999999</c:v>
                </c:pt>
                <c:pt idx="15797">
                  <c:v>2.7284079999999999</c:v>
                </c:pt>
                <c:pt idx="15798">
                  <c:v>2.6791969999999998</c:v>
                </c:pt>
                <c:pt idx="15799">
                  <c:v>2.6854710000000002</c:v>
                </c:pt>
                <c:pt idx="15800">
                  <c:v>2.7655979999999998</c:v>
                </c:pt>
                <c:pt idx="15801">
                  <c:v>2.8752949999999999</c:v>
                </c:pt>
                <c:pt idx="15802">
                  <c:v>2.921189</c:v>
                </c:pt>
                <c:pt idx="15803">
                  <c:v>2.9119570000000001</c:v>
                </c:pt>
                <c:pt idx="15804">
                  <c:v>2.9112840000000002</c:v>
                </c:pt>
                <c:pt idx="15805">
                  <c:v>2.8614480000000002</c:v>
                </c:pt>
                <c:pt idx="15806">
                  <c:v>2.82457</c:v>
                </c:pt>
                <c:pt idx="15807">
                  <c:v>2.837672</c:v>
                </c:pt>
                <c:pt idx="15808">
                  <c:v>2.8350759999999999</c:v>
                </c:pt>
                <c:pt idx="15809">
                  <c:v>2.8487309999999999</c:v>
                </c:pt>
                <c:pt idx="15810">
                  <c:v>2.8827479999999999</c:v>
                </c:pt>
                <c:pt idx="15811">
                  <c:v>2.8622890000000001</c:v>
                </c:pt>
                <c:pt idx="15812">
                  <c:v>2.8486579999999999</c:v>
                </c:pt>
                <c:pt idx="15813">
                  <c:v>2.8520240000000001</c:v>
                </c:pt>
                <c:pt idx="15814">
                  <c:v>2.8641160000000001</c:v>
                </c:pt>
                <c:pt idx="15815">
                  <c:v>2.8470240000000002</c:v>
                </c:pt>
                <c:pt idx="15816">
                  <c:v>2.841494</c:v>
                </c:pt>
                <c:pt idx="15817">
                  <c:v>2.8268300000000002</c:v>
                </c:pt>
                <c:pt idx="15818">
                  <c:v>2.839715</c:v>
                </c:pt>
                <c:pt idx="15819">
                  <c:v>2.8304119999999999</c:v>
                </c:pt>
                <c:pt idx="15820">
                  <c:v>2.7944710000000001</c:v>
                </c:pt>
                <c:pt idx="15821">
                  <c:v>2.77108</c:v>
                </c:pt>
                <c:pt idx="15822">
                  <c:v>2.7735799999999999</c:v>
                </c:pt>
                <c:pt idx="15823">
                  <c:v>2.7642280000000001</c:v>
                </c:pt>
                <c:pt idx="15824">
                  <c:v>2.7771859999999999</c:v>
                </c:pt>
                <c:pt idx="15825">
                  <c:v>2.790384</c:v>
                </c:pt>
                <c:pt idx="15826">
                  <c:v>2.8078620000000001</c:v>
                </c:pt>
                <c:pt idx="15827">
                  <c:v>2.8086549999999999</c:v>
                </c:pt>
                <c:pt idx="15828">
                  <c:v>2.8246899999999999</c:v>
                </c:pt>
                <c:pt idx="15829">
                  <c:v>2.8845269999999998</c:v>
                </c:pt>
                <c:pt idx="15830">
                  <c:v>2.902774</c:v>
                </c:pt>
                <c:pt idx="15831">
                  <c:v>2.8662800000000002</c:v>
                </c:pt>
                <c:pt idx="15832">
                  <c:v>2.8428650000000002</c:v>
                </c:pt>
                <c:pt idx="15833">
                  <c:v>2.8323589999999998</c:v>
                </c:pt>
                <c:pt idx="15834">
                  <c:v>2.8108430000000002</c:v>
                </c:pt>
                <c:pt idx="15835">
                  <c:v>2.8081019999999999</c:v>
                </c:pt>
                <c:pt idx="15836">
                  <c:v>2.7972839999999999</c:v>
                </c:pt>
                <c:pt idx="15837">
                  <c:v>2.836951</c:v>
                </c:pt>
                <c:pt idx="15838">
                  <c:v>2.856592</c:v>
                </c:pt>
                <c:pt idx="15839">
                  <c:v>2.8331520000000001</c:v>
                </c:pt>
                <c:pt idx="15840">
                  <c:v>2.7907449999999998</c:v>
                </c:pt>
                <c:pt idx="15841">
                  <c:v>2.7739400000000001</c:v>
                </c:pt>
                <c:pt idx="15842">
                  <c:v>2.7556210000000001</c:v>
                </c:pt>
                <c:pt idx="15843">
                  <c:v>2.7398750000000001</c:v>
                </c:pt>
                <c:pt idx="15844">
                  <c:v>2.7296100000000001</c:v>
                </c:pt>
                <c:pt idx="15845">
                  <c:v>2.7447550000000001</c:v>
                </c:pt>
                <c:pt idx="15846">
                  <c:v>2.825027</c:v>
                </c:pt>
                <c:pt idx="15847">
                  <c:v>2.9085429999999999</c:v>
                </c:pt>
                <c:pt idx="15848">
                  <c:v>2.9345309999999998</c:v>
                </c:pt>
                <c:pt idx="15849">
                  <c:v>2.8637079999999999</c:v>
                </c:pt>
                <c:pt idx="15850">
                  <c:v>2.7531690000000002</c:v>
                </c:pt>
                <c:pt idx="15851">
                  <c:v>2.7424949999999999</c:v>
                </c:pt>
                <c:pt idx="15852">
                  <c:v>2.8115160000000001</c:v>
                </c:pt>
                <c:pt idx="15853">
                  <c:v>2.8212999999999999</c:v>
                </c:pt>
                <c:pt idx="15854">
                  <c:v>2.8060100000000001</c:v>
                </c:pt>
                <c:pt idx="15855">
                  <c:v>2.7796620000000001</c:v>
                </c:pt>
                <c:pt idx="15856">
                  <c:v>2.810073</c:v>
                </c:pt>
                <c:pt idx="15857">
                  <c:v>2.8907289999999999</c:v>
                </c:pt>
                <c:pt idx="15858">
                  <c:v>2.9277519999999999</c:v>
                </c:pt>
                <c:pt idx="15859">
                  <c:v>2.885561</c:v>
                </c:pt>
                <c:pt idx="15860">
                  <c:v>2.8840699999999999</c:v>
                </c:pt>
                <c:pt idx="15861">
                  <c:v>2.9245540000000001</c:v>
                </c:pt>
                <c:pt idx="15862">
                  <c:v>2.9336660000000001</c:v>
                </c:pt>
                <c:pt idx="15863">
                  <c:v>2.9064040000000002</c:v>
                </c:pt>
                <c:pt idx="15864">
                  <c:v>2.8398119999999998</c:v>
                </c:pt>
                <c:pt idx="15865">
                  <c:v>2.7708629999999999</c:v>
                </c:pt>
                <c:pt idx="15866">
                  <c:v>2.7319179999999998</c:v>
                </c:pt>
                <c:pt idx="15867">
                  <c:v>2.762016</c:v>
                </c:pt>
                <c:pt idx="15868">
                  <c:v>2.7704059999999999</c:v>
                </c:pt>
                <c:pt idx="15869">
                  <c:v>2.7529530000000002</c:v>
                </c:pt>
                <c:pt idx="15870">
                  <c:v>2.7343700000000002</c:v>
                </c:pt>
                <c:pt idx="15871">
                  <c:v>2.7237439999999999</c:v>
                </c:pt>
                <c:pt idx="15872">
                  <c:v>2.7544200000000001</c:v>
                </c:pt>
                <c:pt idx="15873">
                  <c:v>2.768748</c:v>
                </c:pt>
                <c:pt idx="15874">
                  <c:v>2.7788210000000002</c:v>
                </c:pt>
                <c:pt idx="15875">
                  <c:v>2.8665929999999999</c:v>
                </c:pt>
                <c:pt idx="15876">
                  <c:v>2.9089520000000002</c:v>
                </c:pt>
                <c:pt idx="15877">
                  <c:v>2.9085670000000001</c:v>
                </c:pt>
                <c:pt idx="15878">
                  <c:v>2.90924</c:v>
                </c:pt>
                <c:pt idx="15879">
                  <c:v>2.8723139999999998</c:v>
                </c:pt>
                <c:pt idx="15880">
                  <c:v>2.829739</c:v>
                </c:pt>
                <c:pt idx="15881">
                  <c:v>2.802308</c:v>
                </c:pt>
                <c:pt idx="15882">
                  <c:v>2.7679779999999998</c:v>
                </c:pt>
                <c:pt idx="15883">
                  <c:v>2.7704550000000001</c:v>
                </c:pt>
                <c:pt idx="15884">
                  <c:v>2.8450760000000002</c:v>
                </c:pt>
                <c:pt idx="15885">
                  <c:v>2.861809</c:v>
                </c:pt>
                <c:pt idx="15886">
                  <c:v>2.849332</c:v>
                </c:pt>
                <c:pt idx="15887">
                  <c:v>2.835604</c:v>
                </c:pt>
                <c:pt idx="15888">
                  <c:v>2.8127900000000001</c:v>
                </c:pt>
                <c:pt idx="15889">
                  <c:v>2.8269980000000001</c:v>
                </c:pt>
                <c:pt idx="15890">
                  <c:v>2.8262770000000002</c:v>
                </c:pt>
                <c:pt idx="15891">
                  <c:v>2.8073570000000001</c:v>
                </c:pt>
                <c:pt idx="15892">
                  <c:v>2.819401</c:v>
                </c:pt>
                <c:pt idx="15893">
                  <c:v>2.8210359999999999</c:v>
                </c:pt>
                <c:pt idx="15894">
                  <c:v>2.821685</c:v>
                </c:pt>
                <c:pt idx="15895">
                  <c:v>2.8144010000000002</c:v>
                </c:pt>
                <c:pt idx="15896">
                  <c:v>2.806924</c:v>
                </c:pt>
                <c:pt idx="15897">
                  <c:v>2.794279</c:v>
                </c:pt>
                <c:pt idx="15898">
                  <c:v>2.7705030000000002</c:v>
                </c:pt>
                <c:pt idx="15899">
                  <c:v>2.757304</c:v>
                </c:pt>
                <c:pt idx="15900">
                  <c:v>2.801587</c:v>
                </c:pt>
                <c:pt idx="15901">
                  <c:v>2.8450280000000001</c:v>
                </c:pt>
                <c:pt idx="15902">
                  <c:v>2.8687320000000001</c:v>
                </c:pt>
                <c:pt idx="15903">
                  <c:v>2.8820269999999999</c:v>
                </c:pt>
                <c:pt idx="15904">
                  <c:v>2.8864740000000002</c:v>
                </c:pt>
                <c:pt idx="15905">
                  <c:v>2.8762569999999998</c:v>
                </c:pt>
                <c:pt idx="15906">
                  <c:v>2.9010669999999998</c:v>
                </c:pt>
                <c:pt idx="15907">
                  <c:v>2.8986390000000002</c:v>
                </c:pt>
                <c:pt idx="15908">
                  <c:v>2.8639000000000001</c:v>
                </c:pt>
                <c:pt idx="15909">
                  <c:v>2.8148569999999999</c:v>
                </c:pt>
                <c:pt idx="15910">
                  <c:v>2.7874029999999999</c:v>
                </c:pt>
                <c:pt idx="15911">
                  <c:v>2.8380809999999999</c:v>
                </c:pt>
                <c:pt idx="15912">
                  <c:v>2.8592360000000001</c:v>
                </c:pt>
                <c:pt idx="15913">
                  <c:v>2.8586830000000001</c:v>
                </c:pt>
                <c:pt idx="15914">
                  <c:v>2.7919710000000002</c:v>
                </c:pt>
                <c:pt idx="15915">
                  <c:v>2.721676</c:v>
                </c:pt>
                <c:pt idx="15916">
                  <c:v>2.7122760000000001</c:v>
                </c:pt>
                <c:pt idx="15917">
                  <c:v>2.7234069999999999</c:v>
                </c:pt>
                <c:pt idx="15918">
                  <c:v>2.7606700000000002</c:v>
                </c:pt>
                <c:pt idx="15919">
                  <c:v>2.8150740000000001</c:v>
                </c:pt>
                <c:pt idx="15920">
                  <c:v>2.8227190000000002</c:v>
                </c:pt>
                <c:pt idx="15921">
                  <c:v>2.8640919999999999</c:v>
                </c:pt>
                <c:pt idx="15922">
                  <c:v>2.9011390000000001</c:v>
                </c:pt>
                <c:pt idx="15923">
                  <c:v>2.8694060000000001</c:v>
                </c:pt>
                <c:pt idx="15924">
                  <c:v>2.8284159999999998</c:v>
                </c:pt>
                <c:pt idx="15925">
                  <c:v>2.8231999999999999</c:v>
                </c:pt>
                <c:pt idx="15926">
                  <c:v>2.7751420000000002</c:v>
                </c:pt>
                <c:pt idx="15927">
                  <c:v>2.707973</c:v>
                </c:pt>
                <c:pt idx="15928">
                  <c:v>2.7121080000000002</c:v>
                </c:pt>
                <c:pt idx="15929">
                  <c:v>2.773628</c:v>
                </c:pt>
                <c:pt idx="15930">
                  <c:v>2.8493080000000002</c:v>
                </c:pt>
                <c:pt idx="15931">
                  <c:v>2.9075579999999999</c:v>
                </c:pt>
                <c:pt idx="15932">
                  <c:v>2.9563120000000001</c:v>
                </c:pt>
                <c:pt idx="15933">
                  <c:v>2.9292419999999999</c:v>
                </c:pt>
                <c:pt idx="15934">
                  <c:v>2.8738769999999998</c:v>
                </c:pt>
                <c:pt idx="15935">
                  <c:v>2.8519760000000001</c:v>
                </c:pt>
                <c:pt idx="15936">
                  <c:v>2.8627940000000001</c:v>
                </c:pt>
                <c:pt idx="15937">
                  <c:v>2.865294</c:v>
                </c:pt>
                <c:pt idx="15938">
                  <c:v>2.8589479999999998</c:v>
                </c:pt>
                <c:pt idx="15939">
                  <c:v>2.8742860000000001</c:v>
                </c:pt>
                <c:pt idx="15940">
                  <c:v>2.8722180000000002</c:v>
                </c:pt>
                <c:pt idx="15941">
                  <c:v>2.7891339999999998</c:v>
                </c:pt>
                <c:pt idx="15942">
                  <c:v>2.7381679999999999</c:v>
                </c:pt>
                <c:pt idx="15943">
                  <c:v>2.7204739999999998</c:v>
                </c:pt>
                <c:pt idx="15944">
                  <c:v>2.7474720000000001</c:v>
                </c:pt>
                <c:pt idx="15945">
                  <c:v>2.774686</c:v>
                </c:pt>
                <c:pt idx="15946">
                  <c:v>2.7969710000000001</c:v>
                </c:pt>
                <c:pt idx="15947">
                  <c:v>2.8225739999999999</c:v>
                </c:pt>
                <c:pt idx="15948">
                  <c:v>2.8370709999999999</c:v>
                </c:pt>
                <c:pt idx="15949">
                  <c:v>2.845221</c:v>
                </c:pt>
                <c:pt idx="15950">
                  <c:v>2.8764249999999998</c:v>
                </c:pt>
                <c:pt idx="15951">
                  <c:v>2.8881570000000001</c:v>
                </c:pt>
                <c:pt idx="15952">
                  <c:v>2.9097940000000002</c:v>
                </c:pt>
                <c:pt idx="15953">
                  <c:v>2.9147699999999999</c:v>
                </c:pt>
                <c:pt idx="15954">
                  <c:v>2.8454609999999998</c:v>
                </c:pt>
                <c:pt idx="15955">
                  <c:v>2.8086790000000001</c:v>
                </c:pt>
                <c:pt idx="15956">
                  <c:v>2.8242090000000002</c:v>
                </c:pt>
                <c:pt idx="15957">
                  <c:v>2.813631</c:v>
                </c:pt>
                <c:pt idx="15958">
                  <c:v>2.8075489999999999</c:v>
                </c:pt>
                <c:pt idx="15959">
                  <c:v>2.8076210000000001</c:v>
                </c:pt>
                <c:pt idx="15960">
                  <c:v>2.7891819999999998</c:v>
                </c:pt>
                <c:pt idx="15961">
                  <c:v>2.797885</c:v>
                </c:pt>
                <c:pt idx="15962">
                  <c:v>2.81779</c:v>
                </c:pt>
                <c:pt idx="15963">
                  <c:v>2.8243290000000001</c:v>
                </c:pt>
                <c:pt idx="15964">
                  <c:v>2.8347150000000001</c:v>
                </c:pt>
                <c:pt idx="15965">
                  <c:v>2.8282479999999999</c:v>
                </c:pt>
                <c:pt idx="15966">
                  <c:v>2.8458939999999999</c:v>
                </c:pt>
                <c:pt idx="15967">
                  <c:v>2.8910900000000002</c:v>
                </c:pt>
                <c:pt idx="15968">
                  <c:v>2.8983979999999998</c:v>
                </c:pt>
                <c:pt idx="15969">
                  <c:v>2.8961380000000001</c:v>
                </c:pt>
                <c:pt idx="15970">
                  <c:v>2.8461099999999999</c:v>
                </c:pt>
                <c:pt idx="15971">
                  <c:v>2.7924519999999999</c:v>
                </c:pt>
                <c:pt idx="15972">
                  <c:v>2.7629540000000001</c:v>
                </c:pt>
                <c:pt idx="15973">
                  <c:v>2.7950719999999998</c:v>
                </c:pt>
                <c:pt idx="15974">
                  <c:v>2.875175</c:v>
                </c:pt>
                <c:pt idx="15975">
                  <c:v>2.8793099999999998</c:v>
                </c:pt>
                <c:pt idx="15976">
                  <c:v>2.843321</c:v>
                </c:pt>
                <c:pt idx="15977">
                  <c:v>2.7949519999999999</c:v>
                </c:pt>
                <c:pt idx="15978">
                  <c:v>2.740885</c:v>
                </c:pt>
                <c:pt idx="15979">
                  <c:v>2.7402839999999999</c:v>
                </c:pt>
                <c:pt idx="15980">
                  <c:v>2.7582420000000001</c:v>
                </c:pt>
                <c:pt idx="15981">
                  <c:v>2.802549</c:v>
                </c:pt>
                <c:pt idx="15982">
                  <c:v>2.8300749999999999</c:v>
                </c:pt>
                <c:pt idx="15983">
                  <c:v>2.8397869999999998</c:v>
                </c:pt>
                <c:pt idx="15984">
                  <c:v>2.8744779999999999</c:v>
                </c:pt>
                <c:pt idx="15985">
                  <c:v>2.8751030000000002</c:v>
                </c:pt>
                <c:pt idx="15986">
                  <c:v>2.8669289999999998</c:v>
                </c:pt>
                <c:pt idx="15987">
                  <c:v>2.850533</c:v>
                </c:pt>
                <c:pt idx="15988">
                  <c:v>2.833345</c:v>
                </c:pt>
                <c:pt idx="15989">
                  <c:v>2.8279350000000001</c:v>
                </c:pt>
                <c:pt idx="15990">
                  <c:v>2.823969</c:v>
                </c:pt>
                <c:pt idx="15991">
                  <c:v>2.7974039999999998</c:v>
                </c:pt>
                <c:pt idx="15992">
                  <c:v>2.7470629999999998</c:v>
                </c:pt>
                <c:pt idx="15993">
                  <c:v>2.7519429999999998</c:v>
                </c:pt>
                <c:pt idx="15994">
                  <c:v>2.826902</c:v>
                </c:pt>
                <c:pt idx="15995">
                  <c:v>2.8496679999999999</c:v>
                </c:pt>
                <c:pt idx="15996">
                  <c:v>2.8476490000000001</c:v>
                </c:pt>
                <c:pt idx="15997">
                  <c:v>2.8228149999999999</c:v>
                </c:pt>
                <c:pt idx="15998">
                  <c:v>2.775623</c:v>
                </c:pt>
                <c:pt idx="15999">
                  <c:v>2.7639399999999998</c:v>
                </c:pt>
                <c:pt idx="16000">
                  <c:v>2.7452359999999998</c:v>
                </c:pt>
                <c:pt idx="16001">
                  <c:v>2.7640600000000002</c:v>
                </c:pt>
                <c:pt idx="16002">
                  <c:v>2.7901919999999998</c:v>
                </c:pt>
                <c:pt idx="16003">
                  <c:v>2.7627130000000002</c:v>
                </c:pt>
                <c:pt idx="16004">
                  <c:v>2.7783159999999998</c:v>
                </c:pt>
                <c:pt idx="16005">
                  <c:v>2.8083909999999999</c:v>
                </c:pt>
                <c:pt idx="16006">
                  <c:v>2.8085589999999998</c:v>
                </c:pt>
                <c:pt idx="16007">
                  <c:v>2.7880760000000002</c:v>
                </c:pt>
                <c:pt idx="16008">
                  <c:v>2.7848790000000001</c:v>
                </c:pt>
                <c:pt idx="16009">
                  <c:v>2.7794219999999998</c:v>
                </c:pt>
                <c:pt idx="16010">
                  <c:v>2.7585790000000001</c:v>
                </c:pt>
                <c:pt idx="16011">
                  <c:v>2.695713</c:v>
                </c:pt>
                <c:pt idx="16012">
                  <c:v>2.7174450000000001</c:v>
                </c:pt>
                <c:pt idx="16013">
                  <c:v>2.781657</c:v>
                </c:pt>
                <c:pt idx="16014">
                  <c:v>2.8315169999999998</c:v>
                </c:pt>
                <c:pt idx="16015">
                  <c:v>2.8925320000000001</c:v>
                </c:pt>
                <c:pt idx="16016">
                  <c:v>2.8881570000000001</c:v>
                </c:pt>
                <c:pt idx="16017">
                  <c:v>2.8886620000000001</c:v>
                </c:pt>
                <c:pt idx="16018">
                  <c:v>2.9992000000000001</c:v>
                </c:pt>
                <c:pt idx="16019">
                  <c:v>3.0325690000000001</c:v>
                </c:pt>
                <c:pt idx="16020">
                  <c:v>3.0359820000000002</c:v>
                </c:pt>
                <c:pt idx="16021">
                  <c:v>3.020572</c:v>
                </c:pt>
                <c:pt idx="16022">
                  <c:v>2.9616729999999998</c:v>
                </c:pt>
                <c:pt idx="16023">
                  <c:v>2.874622</c:v>
                </c:pt>
                <c:pt idx="16024">
                  <c:v>2.8161559999999999</c:v>
                </c:pt>
                <c:pt idx="16025">
                  <c:v>2.7636750000000001</c:v>
                </c:pt>
                <c:pt idx="16026">
                  <c:v>2.747207</c:v>
                </c:pt>
                <c:pt idx="16027">
                  <c:v>2.7442739999999999</c:v>
                </c:pt>
                <c:pt idx="16028">
                  <c:v>2.7606459999999999</c:v>
                </c:pt>
                <c:pt idx="16029">
                  <c:v>2.7658870000000002</c:v>
                </c:pt>
                <c:pt idx="16030">
                  <c:v>2.77257</c:v>
                </c:pt>
                <c:pt idx="16031">
                  <c:v>2.7657669999999999</c:v>
                </c:pt>
                <c:pt idx="16032">
                  <c:v>2.782162</c:v>
                </c:pt>
                <c:pt idx="16033">
                  <c:v>2.7805759999999999</c:v>
                </c:pt>
                <c:pt idx="16034">
                  <c:v>2.7686030000000001</c:v>
                </c:pt>
                <c:pt idx="16035">
                  <c:v>2.777787</c:v>
                </c:pt>
                <c:pt idx="16036">
                  <c:v>2.7794219999999998</c:v>
                </c:pt>
                <c:pt idx="16037">
                  <c:v>2.796106</c:v>
                </c:pt>
                <c:pt idx="16038">
                  <c:v>2.8140879999999999</c:v>
                </c:pt>
                <c:pt idx="16039">
                  <c:v>2.8487309999999999</c:v>
                </c:pt>
                <c:pt idx="16040">
                  <c:v>2.8910420000000001</c:v>
                </c:pt>
                <c:pt idx="16041">
                  <c:v>2.8698139999999999</c:v>
                </c:pt>
                <c:pt idx="16042">
                  <c:v>2.8613279999999999</c:v>
                </c:pt>
                <c:pt idx="16043">
                  <c:v>2.8574090000000001</c:v>
                </c:pt>
                <c:pt idx="16044">
                  <c:v>2.8268779999999998</c:v>
                </c:pt>
                <c:pt idx="16045">
                  <c:v>2.8431769999999998</c:v>
                </c:pt>
                <c:pt idx="16046">
                  <c:v>2.882387</c:v>
                </c:pt>
                <c:pt idx="16047">
                  <c:v>2.8447640000000001</c:v>
                </c:pt>
                <c:pt idx="16048">
                  <c:v>2.8212039999999998</c:v>
                </c:pt>
                <c:pt idx="16049">
                  <c:v>2.8962110000000001</c:v>
                </c:pt>
                <c:pt idx="16050">
                  <c:v>2.8566639999999999</c:v>
                </c:pt>
                <c:pt idx="16051">
                  <c:v>2.8472879999999998</c:v>
                </c:pt>
                <c:pt idx="16052">
                  <c:v>2.8428650000000002</c:v>
                </c:pt>
                <c:pt idx="16053">
                  <c:v>2.708742</c:v>
                </c:pt>
                <c:pt idx="16054">
                  <c:v>2.7335039999999999</c:v>
                </c:pt>
                <c:pt idx="16055">
                  <c:v>2.7904800000000001</c:v>
                </c:pt>
                <c:pt idx="16056">
                  <c:v>2.809472</c:v>
                </c:pt>
                <c:pt idx="16057">
                  <c:v>2.8124769999999999</c:v>
                </c:pt>
                <c:pt idx="16058">
                  <c:v>2.8317580000000002</c:v>
                </c:pt>
                <c:pt idx="16059">
                  <c:v>2.811131</c:v>
                </c:pt>
                <c:pt idx="16060">
                  <c:v>2.76918</c:v>
                </c:pt>
                <c:pt idx="16061">
                  <c:v>2.810314</c:v>
                </c:pt>
                <c:pt idx="16062">
                  <c:v>2.8591880000000001</c:v>
                </c:pt>
                <c:pt idx="16063">
                  <c:v>2.8714490000000001</c:v>
                </c:pt>
                <c:pt idx="16064">
                  <c:v>2.855823</c:v>
                </c:pt>
                <c:pt idx="16065">
                  <c:v>2.8427929999999999</c:v>
                </c:pt>
                <c:pt idx="16066">
                  <c:v>2.793774</c:v>
                </c:pt>
                <c:pt idx="16067">
                  <c:v>2.7773539999999999</c:v>
                </c:pt>
                <c:pt idx="16068">
                  <c:v>2.8186079999999998</c:v>
                </c:pt>
                <c:pt idx="16069">
                  <c:v>2.8425280000000002</c:v>
                </c:pt>
                <c:pt idx="16070">
                  <c:v>2.8496679999999999</c:v>
                </c:pt>
                <c:pt idx="16071">
                  <c:v>2.8764729999999998</c:v>
                </c:pt>
                <c:pt idx="16072">
                  <c:v>2.8945759999999998</c:v>
                </c:pt>
                <c:pt idx="16073">
                  <c:v>2.8705829999999999</c:v>
                </c:pt>
                <c:pt idx="16074">
                  <c:v>2.8200500000000002</c:v>
                </c:pt>
                <c:pt idx="16075">
                  <c:v>2.761584</c:v>
                </c:pt>
                <c:pt idx="16076">
                  <c:v>2.7258589999999998</c:v>
                </c:pt>
                <c:pt idx="16077">
                  <c:v>2.7531690000000002</c:v>
                </c:pt>
                <c:pt idx="16078">
                  <c:v>2.797644</c:v>
                </c:pt>
                <c:pt idx="16079">
                  <c:v>2.8574329999999999</c:v>
                </c:pt>
                <c:pt idx="16080">
                  <c:v>2.8800309999999998</c:v>
                </c:pt>
                <c:pt idx="16081">
                  <c:v>2.8604620000000001</c:v>
                </c:pt>
                <c:pt idx="16082">
                  <c:v>2.8316620000000001</c:v>
                </c:pt>
                <c:pt idx="16083">
                  <c:v>2.777282</c:v>
                </c:pt>
                <c:pt idx="16084">
                  <c:v>2.7494909999999999</c:v>
                </c:pt>
                <c:pt idx="16085">
                  <c:v>2.7691080000000001</c:v>
                </c:pt>
                <c:pt idx="16086">
                  <c:v>2.7848790000000001</c:v>
                </c:pt>
                <c:pt idx="16087">
                  <c:v>2.7569919999999999</c:v>
                </c:pt>
                <c:pt idx="16088">
                  <c:v>2.765622</c:v>
                </c:pt>
                <c:pt idx="16089">
                  <c:v>2.8241130000000001</c:v>
                </c:pt>
                <c:pt idx="16090">
                  <c:v>2.8297620000000001</c:v>
                </c:pt>
                <c:pt idx="16091">
                  <c:v>2.7778109999999998</c:v>
                </c:pt>
                <c:pt idx="16092">
                  <c:v>2.7627130000000002</c:v>
                </c:pt>
                <c:pt idx="16093">
                  <c:v>2.8198820000000002</c:v>
                </c:pt>
                <c:pt idx="16094">
                  <c:v>2.8622649999999998</c:v>
                </c:pt>
                <c:pt idx="16095">
                  <c:v>2.8513989999999998</c:v>
                </c:pt>
                <c:pt idx="16096">
                  <c:v>2.8528899999999999</c:v>
                </c:pt>
                <c:pt idx="16097">
                  <c:v>2.8501729999999998</c:v>
                </c:pt>
                <c:pt idx="16098">
                  <c:v>2.8060350000000001</c:v>
                </c:pt>
                <c:pt idx="16099">
                  <c:v>2.820411</c:v>
                </c:pt>
                <c:pt idx="16100">
                  <c:v>2.8377919999999999</c:v>
                </c:pt>
                <c:pt idx="16101">
                  <c:v>2.819569</c:v>
                </c:pt>
                <c:pt idx="16102">
                  <c:v>2.826301</c:v>
                </c:pt>
                <c:pt idx="16103">
                  <c:v>2.8808250000000002</c:v>
                </c:pt>
                <c:pt idx="16104">
                  <c:v>2.9007540000000001</c:v>
                </c:pt>
                <c:pt idx="16105">
                  <c:v>2.9006820000000002</c:v>
                </c:pt>
                <c:pt idx="16106">
                  <c:v>2.8850560000000001</c:v>
                </c:pt>
                <c:pt idx="16107">
                  <c:v>2.8780359999999998</c:v>
                </c:pt>
                <c:pt idx="16108">
                  <c:v>2.8859210000000002</c:v>
                </c:pt>
                <c:pt idx="16109">
                  <c:v>2.8917389999999998</c:v>
                </c:pt>
                <c:pt idx="16110">
                  <c:v>2.8523849999999999</c:v>
                </c:pt>
                <c:pt idx="16111">
                  <c:v>2.789447</c:v>
                </c:pt>
                <c:pt idx="16112">
                  <c:v>2.778845</c:v>
                </c:pt>
                <c:pt idx="16113">
                  <c:v>2.7614390000000002</c:v>
                </c:pt>
                <c:pt idx="16114">
                  <c:v>2.7654540000000001</c:v>
                </c:pt>
                <c:pt idx="16115">
                  <c:v>2.7678820000000002</c:v>
                </c:pt>
                <c:pt idx="16116">
                  <c:v>2.7537940000000001</c:v>
                </c:pt>
                <c:pt idx="16117">
                  <c:v>2.7700939999999998</c:v>
                </c:pt>
                <c:pt idx="16118">
                  <c:v>2.8133430000000001</c:v>
                </c:pt>
                <c:pt idx="16119">
                  <c:v>2.8347869999999999</c:v>
                </c:pt>
                <c:pt idx="16120">
                  <c:v>2.8564240000000001</c:v>
                </c:pt>
                <c:pt idx="16121">
                  <c:v>2.8626740000000002</c:v>
                </c:pt>
                <c:pt idx="16122">
                  <c:v>2.853755</c:v>
                </c:pt>
                <c:pt idx="16123">
                  <c:v>2.8407249999999999</c:v>
                </c:pt>
                <c:pt idx="16124">
                  <c:v>2.8212760000000001</c:v>
                </c:pt>
                <c:pt idx="16125">
                  <c:v>2.7921149999999999</c:v>
                </c:pt>
                <c:pt idx="16126">
                  <c:v>2.765358</c:v>
                </c:pt>
                <c:pt idx="16127">
                  <c:v>2.7685309999999999</c:v>
                </c:pt>
                <c:pt idx="16128">
                  <c:v>2.7819219999999998</c:v>
                </c:pt>
                <c:pt idx="16129">
                  <c:v>2.8091599999999999</c:v>
                </c:pt>
                <c:pt idx="16130">
                  <c:v>2.8463029999999998</c:v>
                </c:pt>
                <c:pt idx="16131">
                  <c:v>2.8476249999999999</c:v>
                </c:pt>
                <c:pt idx="16132">
                  <c:v>2.838225</c:v>
                </c:pt>
                <c:pt idx="16133">
                  <c:v>2.8333930000000001</c:v>
                </c:pt>
                <c:pt idx="16134">
                  <c:v>2.8075969999999999</c:v>
                </c:pt>
                <c:pt idx="16135">
                  <c:v>2.8125499999999999</c:v>
                </c:pt>
                <c:pt idx="16136">
                  <c:v>2.8140640000000001</c:v>
                </c:pt>
                <c:pt idx="16137">
                  <c:v>2.8019720000000001</c:v>
                </c:pt>
                <c:pt idx="16138">
                  <c:v>2.812862</c:v>
                </c:pt>
                <c:pt idx="16139">
                  <c:v>2.822454</c:v>
                </c:pt>
                <c:pt idx="16140">
                  <c:v>2.816036</c:v>
                </c:pt>
                <c:pt idx="16141">
                  <c:v>2.8432729999999999</c:v>
                </c:pt>
                <c:pt idx="16142">
                  <c:v>2.880897</c:v>
                </c:pt>
                <c:pt idx="16143">
                  <c:v>2.916693</c:v>
                </c:pt>
                <c:pt idx="16144">
                  <c:v>2.8899119999999998</c:v>
                </c:pt>
                <c:pt idx="16145">
                  <c:v>2.8244250000000002</c:v>
                </c:pt>
                <c:pt idx="16146">
                  <c:v>2.7740610000000001</c:v>
                </c:pt>
                <c:pt idx="16147">
                  <c:v>2.7899029999999998</c:v>
                </c:pt>
                <c:pt idx="16148">
                  <c:v>2.8569040000000001</c:v>
                </c:pt>
                <c:pt idx="16149">
                  <c:v>2.9121739999999998</c:v>
                </c:pt>
                <c:pt idx="16150">
                  <c:v>2.9603269999999999</c:v>
                </c:pt>
                <c:pt idx="16151">
                  <c:v>2.9475370000000001</c:v>
                </c:pt>
                <c:pt idx="16152">
                  <c:v>2.8745020000000001</c:v>
                </c:pt>
                <c:pt idx="16153">
                  <c:v>2.8258920000000001</c:v>
                </c:pt>
                <c:pt idx="16154">
                  <c:v>2.7404999999999999</c:v>
                </c:pt>
                <c:pt idx="16155">
                  <c:v>2.6886450000000002</c:v>
                </c:pt>
                <c:pt idx="16156">
                  <c:v>2.6856629999999999</c:v>
                </c:pt>
                <c:pt idx="16157">
                  <c:v>2.6850139999999998</c:v>
                </c:pt>
                <c:pt idx="16158">
                  <c:v>2.7838690000000001</c:v>
                </c:pt>
                <c:pt idx="16159">
                  <c:v>2.8407249999999999</c:v>
                </c:pt>
                <c:pt idx="16160">
                  <c:v>2.8394509999999999</c:v>
                </c:pt>
                <c:pt idx="16161">
                  <c:v>2.8462779999999999</c:v>
                </c:pt>
                <c:pt idx="16162">
                  <c:v>2.8750309999999999</c:v>
                </c:pt>
                <c:pt idx="16163">
                  <c:v>2.8627940000000001</c:v>
                </c:pt>
                <c:pt idx="16164">
                  <c:v>2.8098809999999999</c:v>
                </c:pt>
                <c:pt idx="16165">
                  <c:v>2.7660309999999999</c:v>
                </c:pt>
                <c:pt idx="16166">
                  <c:v>2.8018999999999998</c:v>
                </c:pt>
                <c:pt idx="16167">
                  <c:v>2.846206</c:v>
                </c:pt>
                <c:pt idx="16168">
                  <c:v>2.8561109999999998</c:v>
                </c:pt>
                <c:pt idx="16169">
                  <c:v>2.8673380000000002</c:v>
                </c:pt>
                <c:pt idx="16170">
                  <c:v>2.8938790000000001</c:v>
                </c:pt>
                <c:pt idx="16171">
                  <c:v>2.880512</c:v>
                </c:pt>
                <c:pt idx="16172">
                  <c:v>2.835629</c:v>
                </c:pt>
                <c:pt idx="16173">
                  <c:v>2.840557</c:v>
                </c:pt>
                <c:pt idx="16174">
                  <c:v>2.876954</c:v>
                </c:pt>
                <c:pt idx="16175">
                  <c:v>2.8876279999999999</c:v>
                </c:pt>
                <c:pt idx="16176">
                  <c:v>2.8962590000000001</c:v>
                </c:pt>
                <c:pt idx="16177">
                  <c:v>2.8880129999999999</c:v>
                </c:pt>
                <c:pt idx="16178">
                  <c:v>2.8748149999999999</c:v>
                </c:pt>
                <c:pt idx="16179">
                  <c:v>2.792764</c:v>
                </c:pt>
                <c:pt idx="16180">
                  <c:v>2.7601170000000002</c:v>
                </c:pt>
                <c:pt idx="16181">
                  <c:v>2.7921870000000002</c:v>
                </c:pt>
                <c:pt idx="16182">
                  <c:v>2.826613</c:v>
                </c:pt>
                <c:pt idx="16183">
                  <c:v>2.9206120000000002</c:v>
                </c:pt>
                <c:pt idx="16184">
                  <c:v>2.9486189999999999</c:v>
                </c:pt>
                <c:pt idx="16185">
                  <c:v>2.924963</c:v>
                </c:pt>
                <c:pt idx="16186">
                  <c:v>2.8708960000000001</c:v>
                </c:pt>
                <c:pt idx="16187">
                  <c:v>2.8043279999999999</c:v>
                </c:pt>
                <c:pt idx="16188">
                  <c:v>2.814473</c:v>
                </c:pt>
                <c:pt idx="16189">
                  <c:v>2.8244500000000001</c:v>
                </c:pt>
                <c:pt idx="16190">
                  <c:v>2.824522</c:v>
                </c:pt>
                <c:pt idx="16191">
                  <c:v>2.826397</c:v>
                </c:pt>
                <c:pt idx="16192">
                  <c:v>2.8378640000000002</c:v>
                </c:pt>
                <c:pt idx="16193">
                  <c:v>2.8279350000000001</c:v>
                </c:pt>
                <c:pt idx="16194">
                  <c:v>2.8322150000000001</c:v>
                </c:pt>
                <c:pt idx="16195">
                  <c:v>2.829739</c:v>
                </c:pt>
                <c:pt idx="16196">
                  <c:v>2.8557980000000001</c:v>
                </c:pt>
                <c:pt idx="16197">
                  <c:v>2.889046</c:v>
                </c:pt>
                <c:pt idx="16198">
                  <c:v>2.8852479999999998</c:v>
                </c:pt>
                <c:pt idx="16199">
                  <c:v>2.8613279999999999</c:v>
                </c:pt>
                <c:pt idx="16200">
                  <c:v>2.8085110000000002</c:v>
                </c:pt>
                <c:pt idx="16201">
                  <c:v>2.750813</c:v>
                </c:pt>
                <c:pt idx="16202">
                  <c:v>2.7476400000000001</c:v>
                </c:pt>
                <c:pt idx="16203">
                  <c:v>2.7709830000000002</c:v>
                </c:pt>
                <c:pt idx="16204">
                  <c:v>2.7811520000000001</c:v>
                </c:pt>
                <c:pt idx="16205">
                  <c:v>2.7835329999999998</c:v>
                </c:pt>
                <c:pt idx="16206">
                  <c:v>2.7773059999999998</c:v>
                </c:pt>
                <c:pt idx="16207">
                  <c:v>2.7646130000000002</c:v>
                </c:pt>
                <c:pt idx="16208">
                  <c:v>2.7704550000000001</c:v>
                </c:pt>
                <c:pt idx="16209">
                  <c:v>2.8176459999999999</c:v>
                </c:pt>
                <c:pt idx="16210">
                  <c:v>2.829618</c:v>
                </c:pt>
                <c:pt idx="16211">
                  <c:v>2.7977400000000001</c:v>
                </c:pt>
                <c:pt idx="16212">
                  <c:v>2.810578</c:v>
                </c:pt>
                <c:pt idx="16213">
                  <c:v>2.8099530000000001</c:v>
                </c:pt>
                <c:pt idx="16214">
                  <c:v>2.8184390000000001</c:v>
                </c:pt>
                <c:pt idx="16215">
                  <c:v>2.8403640000000001</c:v>
                </c:pt>
                <c:pt idx="16216">
                  <c:v>2.8833730000000002</c:v>
                </c:pt>
                <c:pt idx="16217">
                  <c:v>2.8795500000000001</c:v>
                </c:pt>
                <c:pt idx="16218">
                  <c:v>2.8770259999999999</c:v>
                </c:pt>
                <c:pt idx="16219">
                  <c:v>2.8220459999999998</c:v>
                </c:pt>
                <c:pt idx="16220">
                  <c:v>2.9380890000000002</c:v>
                </c:pt>
                <c:pt idx="16221">
                  <c:v>2.915419</c:v>
                </c:pt>
                <c:pt idx="16222">
                  <c:v>2.9409740000000002</c:v>
                </c:pt>
                <c:pt idx="16223">
                  <c:v>2.9736210000000001</c:v>
                </c:pt>
                <c:pt idx="16224">
                  <c:v>2.9320309999999998</c:v>
                </c:pt>
                <c:pt idx="16225">
                  <c:v>2.8540679999999998</c:v>
                </c:pt>
                <c:pt idx="16226">
                  <c:v>2.8029090000000001</c:v>
                </c:pt>
                <c:pt idx="16227">
                  <c:v>2.7840859999999998</c:v>
                </c:pt>
                <c:pt idx="16228">
                  <c:v>2.75264</c:v>
                </c:pt>
                <c:pt idx="16229">
                  <c:v>2.745212</c:v>
                </c:pt>
                <c:pt idx="16230">
                  <c:v>2.7526649999999999</c:v>
                </c:pt>
                <c:pt idx="16231">
                  <c:v>2.7906249999999999</c:v>
                </c:pt>
                <c:pt idx="16232">
                  <c:v>2.8387060000000002</c:v>
                </c:pt>
                <c:pt idx="16233">
                  <c:v>2.8324790000000002</c:v>
                </c:pt>
                <c:pt idx="16234">
                  <c:v>2.8401719999999999</c:v>
                </c:pt>
                <c:pt idx="16235">
                  <c:v>2.8398840000000001</c:v>
                </c:pt>
                <c:pt idx="16236">
                  <c:v>2.8469760000000002</c:v>
                </c:pt>
                <c:pt idx="16237">
                  <c:v>2.8571209999999998</c:v>
                </c:pt>
                <c:pt idx="16238">
                  <c:v>2.8470240000000002</c:v>
                </c:pt>
                <c:pt idx="16239">
                  <c:v>2.8190650000000002</c:v>
                </c:pt>
                <c:pt idx="16240">
                  <c:v>2.8419509999999999</c:v>
                </c:pt>
                <c:pt idx="16241">
                  <c:v>2.868684</c:v>
                </c:pt>
                <c:pt idx="16242">
                  <c:v>2.8582269999999999</c:v>
                </c:pt>
                <c:pt idx="16243">
                  <c:v>2.817358</c:v>
                </c:pt>
                <c:pt idx="16244">
                  <c:v>2.7887490000000001</c:v>
                </c:pt>
                <c:pt idx="16245">
                  <c:v>2.8530579999999999</c:v>
                </c:pt>
                <c:pt idx="16246">
                  <c:v>2.8658960000000002</c:v>
                </c:pt>
                <c:pt idx="16247">
                  <c:v>2.834667</c:v>
                </c:pt>
                <c:pt idx="16248">
                  <c:v>2.814905</c:v>
                </c:pt>
                <c:pt idx="16249">
                  <c:v>2.8140879999999999</c:v>
                </c:pt>
                <c:pt idx="16250">
                  <c:v>2.814473</c:v>
                </c:pt>
                <c:pt idx="16251">
                  <c:v>2.7952159999999999</c:v>
                </c:pt>
                <c:pt idx="16252">
                  <c:v>2.7800950000000002</c:v>
                </c:pt>
                <c:pt idx="16253">
                  <c:v>2.7768489999999999</c:v>
                </c:pt>
                <c:pt idx="16254">
                  <c:v>2.7764169999999999</c:v>
                </c:pt>
                <c:pt idx="16255">
                  <c:v>2.7866819999999999</c:v>
                </c:pt>
                <c:pt idx="16256">
                  <c:v>2.808198</c:v>
                </c:pt>
                <c:pt idx="16257">
                  <c:v>2.8334169999999999</c:v>
                </c:pt>
                <c:pt idx="16258">
                  <c:v>2.9255640000000001</c:v>
                </c:pt>
                <c:pt idx="16259">
                  <c:v>2.9790779999999999</c:v>
                </c:pt>
                <c:pt idx="16260">
                  <c:v>2.9500609999999998</c:v>
                </c:pt>
                <c:pt idx="16261">
                  <c:v>2.9031099999999999</c:v>
                </c:pt>
                <c:pt idx="16262">
                  <c:v>2.8148089999999999</c:v>
                </c:pt>
                <c:pt idx="16263">
                  <c:v>2.7895669999999999</c:v>
                </c:pt>
                <c:pt idx="16264">
                  <c:v>2.82457</c:v>
                </c:pt>
                <c:pt idx="16265">
                  <c:v>2.8204829999999999</c:v>
                </c:pt>
                <c:pt idx="16266">
                  <c:v>2.799471</c:v>
                </c:pt>
                <c:pt idx="16267">
                  <c:v>2.8185600000000002</c:v>
                </c:pt>
                <c:pt idx="16268">
                  <c:v>2.8085110000000002</c:v>
                </c:pt>
                <c:pt idx="16269">
                  <c:v>2.805698</c:v>
                </c:pt>
                <c:pt idx="16270">
                  <c:v>2.8106260000000001</c:v>
                </c:pt>
                <c:pt idx="16271">
                  <c:v>2.7812250000000001</c:v>
                </c:pt>
                <c:pt idx="16272">
                  <c:v>2.74437</c:v>
                </c:pt>
                <c:pt idx="16273">
                  <c:v>2.7551890000000001</c:v>
                </c:pt>
                <c:pt idx="16274">
                  <c:v>2.762305</c:v>
                </c:pt>
                <c:pt idx="16275">
                  <c:v>2.7763200000000001</c:v>
                </c:pt>
                <c:pt idx="16276">
                  <c:v>2.8043279999999999</c:v>
                </c:pt>
                <c:pt idx="16277">
                  <c:v>2.7916820000000002</c:v>
                </c:pt>
                <c:pt idx="16278">
                  <c:v>2.7833160000000001</c:v>
                </c:pt>
                <c:pt idx="16279">
                  <c:v>2.8672900000000001</c:v>
                </c:pt>
                <c:pt idx="16280">
                  <c:v>2.9124140000000001</c:v>
                </c:pt>
                <c:pt idx="16281">
                  <c:v>2.8928690000000001</c:v>
                </c:pt>
                <c:pt idx="16282">
                  <c:v>2.8481779999999999</c:v>
                </c:pt>
                <c:pt idx="16283">
                  <c:v>2.831782</c:v>
                </c:pt>
                <c:pt idx="16284">
                  <c:v>2.8101449999999999</c:v>
                </c:pt>
                <c:pt idx="16285">
                  <c:v>2.7850709999999999</c:v>
                </c:pt>
                <c:pt idx="16286">
                  <c:v>2.8172609999999998</c:v>
                </c:pt>
                <c:pt idx="16287">
                  <c:v>2.7820179999999999</c:v>
                </c:pt>
                <c:pt idx="16288">
                  <c:v>2.7733629999999998</c:v>
                </c:pt>
                <c:pt idx="16289">
                  <c:v>2.8220209999999999</c:v>
                </c:pt>
                <c:pt idx="16290">
                  <c:v>2.8666649999999998</c:v>
                </c:pt>
                <c:pt idx="16291">
                  <c:v>2.917414</c:v>
                </c:pt>
                <c:pt idx="16292">
                  <c:v>2.9333290000000001</c:v>
                </c:pt>
                <c:pt idx="16293">
                  <c:v>2.9306130000000001</c:v>
                </c:pt>
                <c:pt idx="16294">
                  <c:v>2.8894310000000001</c:v>
                </c:pt>
                <c:pt idx="16295">
                  <c:v>2.8734199999999999</c:v>
                </c:pt>
                <c:pt idx="16296">
                  <c:v>2.848322</c:v>
                </c:pt>
                <c:pt idx="16297">
                  <c:v>2.8401960000000002</c:v>
                </c:pt>
                <c:pt idx="16298">
                  <c:v>2.8571930000000001</c:v>
                </c:pt>
                <c:pt idx="16299">
                  <c:v>2.859429</c:v>
                </c:pt>
                <c:pt idx="16300">
                  <c:v>2.8464230000000001</c:v>
                </c:pt>
                <c:pt idx="16301">
                  <c:v>2.8514469999999998</c:v>
                </c:pt>
                <c:pt idx="16302">
                  <c:v>2.8329840000000002</c:v>
                </c:pt>
                <c:pt idx="16303">
                  <c:v>2.7851669999999999</c:v>
                </c:pt>
                <c:pt idx="16304">
                  <c:v>2.7541790000000002</c:v>
                </c:pt>
                <c:pt idx="16305">
                  <c:v>2.7302110000000002</c:v>
                </c:pt>
                <c:pt idx="16306">
                  <c:v>2.714464</c:v>
                </c:pt>
                <c:pt idx="16307">
                  <c:v>2.749323</c:v>
                </c:pt>
                <c:pt idx="16308">
                  <c:v>2.7953610000000002</c:v>
                </c:pt>
                <c:pt idx="16309">
                  <c:v>2.8193049999999999</c:v>
                </c:pt>
                <c:pt idx="16310">
                  <c:v>2.7961299999999998</c:v>
                </c:pt>
                <c:pt idx="16311">
                  <c:v>2.7940140000000002</c:v>
                </c:pt>
                <c:pt idx="16312">
                  <c:v>2.7841100000000001</c:v>
                </c:pt>
                <c:pt idx="16313">
                  <c:v>2.8181750000000001</c:v>
                </c:pt>
                <c:pt idx="16314">
                  <c:v>2.827671</c:v>
                </c:pt>
                <c:pt idx="16315">
                  <c:v>2.83623</c:v>
                </c:pt>
                <c:pt idx="16316">
                  <c:v>2.846206</c:v>
                </c:pt>
                <c:pt idx="16317">
                  <c:v>2.8398119999999998</c:v>
                </c:pt>
                <c:pt idx="16318">
                  <c:v>2.8075969999999999</c:v>
                </c:pt>
                <c:pt idx="16319">
                  <c:v>2.800481</c:v>
                </c:pt>
                <c:pt idx="16320">
                  <c:v>2.8159390000000002</c:v>
                </c:pt>
                <c:pt idx="16321">
                  <c:v>2.8353160000000002</c:v>
                </c:pt>
                <c:pt idx="16322">
                  <c:v>2.8426</c:v>
                </c:pt>
                <c:pt idx="16323">
                  <c:v>2.8295460000000001</c:v>
                </c:pt>
                <c:pt idx="16324">
                  <c:v>2.7802150000000001</c:v>
                </c:pt>
                <c:pt idx="16325">
                  <c:v>2.7507649999999999</c:v>
                </c:pt>
                <c:pt idx="16326">
                  <c:v>2.7747820000000001</c:v>
                </c:pt>
                <c:pt idx="16327">
                  <c:v>2.762089</c:v>
                </c:pt>
                <c:pt idx="16328">
                  <c:v>2.7161230000000001</c:v>
                </c:pt>
                <c:pt idx="16329">
                  <c:v>2.7251859999999999</c:v>
                </c:pt>
                <c:pt idx="16330">
                  <c:v>2.8345950000000002</c:v>
                </c:pt>
                <c:pt idx="16331">
                  <c:v>2.968645</c:v>
                </c:pt>
                <c:pt idx="16332">
                  <c:v>3.0343</c:v>
                </c:pt>
                <c:pt idx="16333">
                  <c:v>2.945325</c:v>
                </c:pt>
                <c:pt idx="16334">
                  <c:v>2.8291379999999999</c:v>
                </c:pt>
                <c:pt idx="16335">
                  <c:v>2.8398119999999998</c:v>
                </c:pt>
                <c:pt idx="16336">
                  <c:v>2.8100969999999998</c:v>
                </c:pt>
                <c:pt idx="16337">
                  <c:v>2.7691319999999999</c:v>
                </c:pt>
                <c:pt idx="16338">
                  <c:v>2.750381</c:v>
                </c:pt>
                <c:pt idx="16339">
                  <c:v>2.7975720000000002</c:v>
                </c:pt>
                <c:pt idx="16340">
                  <c:v>2.853707</c:v>
                </c:pt>
                <c:pt idx="16341">
                  <c:v>2.8818820000000001</c:v>
                </c:pt>
                <c:pt idx="16342">
                  <c:v>2.8732760000000002</c:v>
                </c:pt>
                <c:pt idx="16343">
                  <c:v>2.8250510000000002</c:v>
                </c:pt>
                <c:pt idx="16344">
                  <c:v>2.8194490000000001</c:v>
                </c:pt>
                <c:pt idx="16345">
                  <c:v>2.8207710000000001</c:v>
                </c:pt>
                <c:pt idx="16346">
                  <c:v>2.8083179999999999</c:v>
                </c:pt>
                <c:pt idx="16347">
                  <c:v>2.8047599999999999</c:v>
                </c:pt>
                <c:pt idx="16348">
                  <c:v>2.8058179999999999</c:v>
                </c:pt>
                <c:pt idx="16349">
                  <c:v>2.8431769999999998</c:v>
                </c:pt>
                <c:pt idx="16350">
                  <c:v>2.9209480000000001</c:v>
                </c:pt>
                <c:pt idx="16351">
                  <c:v>2.9758810000000002</c:v>
                </c:pt>
                <c:pt idx="16352">
                  <c:v>2.9188809999999998</c:v>
                </c:pt>
                <c:pt idx="16353">
                  <c:v>2.8348589999999998</c:v>
                </c:pt>
                <c:pt idx="16354">
                  <c:v>2.8341379999999998</c:v>
                </c:pt>
                <c:pt idx="16355">
                  <c:v>2.799207</c:v>
                </c:pt>
                <c:pt idx="16356">
                  <c:v>2.7923559999999998</c:v>
                </c:pt>
                <c:pt idx="16357">
                  <c:v>2.8053620000000001</c:v>
                </c:pt>
                <c:pt idx="16358">
                  <c:v>2.814737</c:v>
                </c:pt>
                <c:pt idx="16359">
                  <c:v>2.8394750000000002</c:v>
                </c:pt>
                <c:pt idx="16360">
                  <c:v>2.840821</c:v>
                </c:pt>
                <c:pt idx="16361">
                  <c:v>2.8243290000000001</c:v>
                </c:pt>
                <c:pt idx="16362">
                  <c:v>2.805914</c:v>
                </c:pt>
                <c:pt idx="16363">
                  <c:v>2.785768</c:v>
                </c:pt>
                <c:pt idx="16364">
                  <c:v>2.7918509999999999</c:v>
                </c:pt>
                <c:pt idx="16365">
                  <c:v>2.782667</c:v>
                </c:pt>
                <c:pt idx="16366">
                  <c:v>2.7583139999999999</c:v>
                </c:pt>
                <c:pt idx="16367">
                  <c:v>2.78423</c:v>
                </c:pt>
                <c:pt idx="16368">
                  <c:v>2.819401</c:v>
                </c:pt>
                <c:pt idx="16369">
                  <c:v>2.8298350000000001</c:v>
                </c:pt>
                <c:pt idx="16370">
                  <c:v>2.831998</c:v>
                </c:pt>
                <c:pt idx="16371">
                  <c:v>2.8214199999999998</c:v>
                </c:pt>
                <c:pt idx="16372">
                  <c:v>2.832335</c:v>
                </c:pt>
                <c:pt idx="16373">
                  <c:v>2.8464230000000001</c:v>
                </c:pt>
                <c:pt idx="16374">
                  <c:v>2.8442590000000001</c:v>
                </c:pt>
                <c:pt idx="16375">
                  <c:v>2.7943750000000001</c:v>
                </c:pt>
                <c:pt idx="16376">
                  <c:v>2.7656459999999998</c:v>
                </c:pt>
                <c:pt idx="16377">
                  <c:v>2.7942070000000001</c:v>
                </c:pt>
                <c:pt idx="16378">
                  <c:v>2.8163960000000001</c:v>
                </c:pt>
                <c:pt idx="16379">
                  <c:v>2.8439709999999998</c:v>
                </c:pt>
                <c:pt idx="16380">
                  <c:v>2.8426</c:v>
                </c:pt>
                <c:pt idx="16381">
                  <c:v>2.8722660000000002</c:v>
                </c:pt>
                <c:pt idx="16382">
                  <c:v>2.9570090000000002</c:v>
                </c:pt>
                <c:pt idx="16383">
                  <c:v>2.9929260000000002</c:v>
                </c:pt>
                <c:pt idx="16384">
                  <c:v>2.9217420000000001</c:v>
                </c:pt>
                <c:pt idx="16385">
                  <c:v>2.9171740000000002</c:v>
                </c:pt>
                <c:pt idx="16386">
                  <c:v>2.9008980000000002</c:v>
                </c:pt>
                <c:pt idx="16387">
                  <c:v>2.843105</c:v>
                </c:pt>
                <c:pt idx="16388">
                  <c:v>2.744202</c:v>
                </c:pt>
                <c:pt idx="16389">
                  <c:v>2.699535</c:v>
                </c:pt>
                <c:pt idx="16390">
                  <c:v>2.69564</c:v>
                </c:pt>
                <c:pt idx="16391">
                  <c:v>2.7262200000000001</c:v>
                </c:pt>
                <c:pt idx="16392">
                  <c:v>2.7365569999999999</c:v>
                </c:pt>
                <c:pt idx="16393">
                  <c:v>2.7547799999999998</c:v>
                </c:pt>
                <c:pt idx="16394">
                  <c:v>2.78084</c:v>
                </c:pt>
                <c:pt idx="16395">
                  <c:v>2.810746</c:v>
                </c:pt>
                <c:pt idx="16396">
                  <c:v>2.8187280000000001</c:v>
                </c:pt>
                <c:pt idx="16397">
                  <c:v>2.8283200000000002</c:v>
                </c:pt>
                <c:pt idx="16398">
                  <c:v>2.8257720000000002</c:v>
                </c:pt>
                <c:pt idx="16399">
                  <c:v>2.8402919999999998</c:v>
                </c:pt>
                <c:pt idx="16400">
                  <c:v>2.8323589999999998</c:v>
                </c:pt>
                <c:pt idx="16401">
                  <c:v>2.7980049999999999</c:v>
                </c:pt>
                <c:pt idx="16402">
                  <c:v>2.818295</c:v>
                </c:pt>
                <c:pt idx="16403">
                  <c:v>2.8672900000000001</c:v>
                </c:pt>
                <c:pt idx="16404">
                  <c:v>2.8454609999999998</c:v>
                </c:pt>
                <c:pt idx="16405">
                  <c:v>2.8417110000000001</c:v>
                </c:pt>
                <c:pt idx="16406">
                  <c:v>2.8388740000000001</c:v>
                </c:pt>
                <c:pt idx="16407">
                  <c:v>2.8394029999999999</c:v>
                </c:pt>
                <c:pt idx="16408">
                  <c:v>2.841278</c:v>
                </c:pt>
                <c:pt idx="16409">
                  <c:v>2.8543080000000001</c:v>
                </c:pt>
                <c:pt idx="16410">
                  <c:v>2.870295</c:v>
                </c:pt>
                <c:pt idx="16411">
                  <c:v>2.8651740000000001</c:v>
                </c:pt>
                <c:pt idx="16412">
                  <c:v>2.8459660000000002</c:v>
                </c:pt>
                <c:pt idx="16413">
                  <c:v>2.8117559999999999</c:v>
                </c:pt>
                <c:pt idx="16414">
                  <c:v>2.8012260000000002</c:v>
                </c:pt>
                <c:pt idx="16415">
                  <c:v>2.8082940000000001</c:v>
                </c:pt>
                <c:pt idx="16416">
                  <c:v>2.80077</c:v>
                </c:pt>
                <c:pt idx="16417">
                  <c:v>2.8444750000000001</c:v>
                </c:pt>
                <c:pt idx="16418">
                  <c:v>2.909986</c:v>
                </c:pt>
                <c:pt idx="16419">
                  <c:v>2.908471</c:v>
                </c:pt>
                <c:pt idx="16420">
                  <c:v>2.8386339999999999</c:v>
                </c:pt>
                <c:pt idx="16421">
                  <c:v>2.7482890000000002</c:v>
                </c:pt>
                <c:pt idx="16422">
                  <c:v>2.7079970000000002</c:v>
                </c:pt>
                <c:pt idx="16423">
                  <c:v>2.7219169999999999</c:v>
                </c:pt>
                <c:pt idx="16424">
                  <c:v>2.7443949999999999</c:v>
                </c:pt>
                <c:pt idx="16425">
                  <c:v>2.7641800000000001</c:v>
                </c:pt>
                <c:pt idx="16426">
                  <c:v>2.7915139999999998</c:v>
                </c:pt>
                <c:pt idx="16427">
                  <c:v>2.8407969999999998</c:v>
                </c:pt>
                <c:pt idx="16428">
                  <c:v>2.876954</c:v>
                </c:pt>
                <c:pt idx="16429">
                  <c:v>2.861809</c:v>
                </c:pt>
                <c:pt idx="16430">
                  <c:v>2.9163570000000001</c:v>
                </c:pt>
                <c:pt idx="16431">
                  <c:v>2.9543889999999999</c:v>
                </c:pt>
                <c:pt idx="16432">
                  <c:v>2.9220299999999999</c:v>
                </c:pt>
                <c:pt idx="16433">
                  <c:v>2.7865859999999998</c:v>
                </c:pt>
                <c:pt idx="16434">
                  <c:v>2.6833079999999998</c:v>
                </c:pt>
                <c:pt idx="16435">
                  <c:v>2.695208</c:v>
                </c:pt>
                <c:pt idx="16436">
                  <c:v>2.8308200000000001</c:v>
                </c:pt>
                <c:pt idx="16437">
                  <c:v>2.9142169999999998</c:v>
                </c:pt>
                <c:pt idx="16438">
                  <c:v>2.9182079999999999</c:v>
                </c:pt>
                <c:pt idx="16439">
                  <c:v>2.876233</c:v>
                </c:pt>
                <c:pt idx="16440">
                  <c:v>2.8698860000000002</c:v>
                </c:pt>
                <c:pt idx="16441">
                  <c:v>2.8756560000000002</c:v>
                </c:pt>
                <c:pt idx="16442">
                  <c:v>2.7880280000000002</c:v>
                </c:pt>
                <c:pt idx="16443">
                  <c:v>2.7035019999999998</c:v>
                </c:pt>
                <c:pt idx="16444">
                  <c:v>2.7116750000000001</c:v>
                </c:pt>
                <c:pt idx="16445">
                  <c:v>2.7097760000000002</c:v>
                </c:pt>
                <c:pt idx="16446">
                  <c:v>2.7569439999999998</c:v>
                </c:pt>
                <c:pt idx="16447">
                  <c:v>2.8075489999999999</c:v>
                </c:pt>
                <c:pt idx="16448">
                  <c:v>2.8401960000000002</c:v>
                </c:pt>
                <c:pt idx="16449">
                  <c:v>2.8632749999999998</c:v>
                </c:pt>
                <c:pt idx="16450">
                  <c:v>2.8370229999999999</c:v>
                </c:pt>
                <c:pt idx="16451">
                  <c:v>2.8120690000000002</c:v>
                </c:pt>
                <c:pt idx="16452">
                  <c:v>2.7968030000000002</c:v>
                </c:pt>
                <c:pt idx="16453">
                  <c:v>2.7982450000000001</c:v>
                </c:pt>
                <c:pt idx="16454">
                  <c:v>2.824017</c:v>
                </c:pt>
                <c:pt idx="16455">
                  <c:v>2.871016</c:v>
                </c:pt>
                <c:pt idx="16456">
                  <c:v>2.911044</c:v>
                </c:pt>
                <c:pt idx="16457">
                  <c:v>2.9105629999999998</c:v>
                </c:pt>
                <c:pt idx="16458">
                  <c:v>2.8996</c:v>
                </c:pt>
                <c:pt idx="16459">
                  <c:v>2.8608950000000002</c:v>
                </c:pt>
                <c:pt idx="16460">
                  <c:v>2.8181989999999999</c:v>
                </c:pt>
                <c:pt idx="16461">
                  <c:v>2.8396910000000002</c:v>
                </c:pt>
                <c:pt idx="16462">
                  <c:v>2.852433</c:v>
                </c:pt>
                <c:pt idx="16463">
                  <c:v>2.8199540000000001</c:v>
                </c:pt>
                <c:pt idx="16464">
                  <c:v>2.8269739999999999</c:v>
                </c:pt>
                <c:pt idx="16465">
                  <c:v>2.7928120000000001</c:v>
                </c:pt>
                <c:pt idx="16466">
                  <c:v>2.7540830000000001</c:v>
                </c:pt>
                <c:pt idx="16467">
                  <c:v>2.7913220000000001</c:v>
                </c:pt>
                <c:pt idx="16468">
                  <c:v>2.8087029999999999</c:v>
                </c:pt>
                <c:pt idx="16469">
                  <c:v>2.797933</c:v>
                </c:pt>
                <c:pt idx="16470">
                  <c:v>2.7341769999999999</c:v>
                </c:pt>
                <c:pt idx="16471">
                  <c:v>2.752977</c:v>
                </c:pt>
                <c:pt idx="16472">
                  <c:v>2.788605</c:v>
                </c:pt>
                <c:pt idx="16473">
                  <c:v>2.809472</c:v>
                </c:pt>
                <c:pt idx="16474">
                  <c:v>2.811588</c:v>
                </c:pt>
                <c:pt idx="16475">
                  <c:v>2.8124769999999999</c:v>
                </c:pt>
                <c:pt idx="16476">
                  <c:v>2.831566</c:v>
                </c:pt>
                <c:pt idx="16477">
                  <c:v>2.8678189999999999</c:v>
                </c:pt>
                <c:pt idx="16478">
                  <c:v>2.8487550000000001</c:v>
                </c:pt>
                <c:pt idx="16479">
                  <c:v>2.823296</c:v>
                </c:pt>
                <c:pt idx="16480">
                  <c:v>2.762858</c:v>
                </c:pt>
                <c:pt idx="16481">
                  <c:v>2.7253790000000002</c:v>
                </c:pt>
                <c:pt idx="16482">
                  <c:v>2.7519429999999998</c:v>
                </c:pt>
                <c:pt idx="16483">
                  <c:v>2.8202419999999999</c:v>
                </c:pt>
                <c:pt idx="16484">
                  <c:v>2.8481779999999999</c:v>
                </c:pt>
                <c:pt idx="16485">
                  <c:v>2.8156509999999999</c:v>
                </c:pt>
                <c:pt idx="16486">
                  <c:v>2.7602370000000001</c:v>
                </c:pt>
                <c:pt idx="16487">
                  <c:v>2.7187190000000001</c:v>
                </c:pt>
                <c:pt idx="16488">
                  <c:v>2.7360769999999999</c:v>
                </c:pt>
                <c:pt idx="16489">
                  <c:v>2.9221499999999998</c:v>
                </c:pt>
                <c:pt idx="16490">
                  <c:v>2.9757850000000001</c:v>
                </c:pt>
                <c:pt idx="16491">
                  <c:v>3.0105469999999999</c:v>
                </c:pt>
                <c:pt idx="16492">
                  <c:v>3.0581480000000001</c:v>
                </c:pt>
                <c:pt idx="16493">
                  <c:v>3.060047</c:v>
                </c:pt>
                <c:pt idx="16494">
                  <c:v>2.9565039999999998</c:v>
                </c:pt>
                <c:pt idx="16495">
                  <c:v>2.8552219999999999</c:v>
                </c:pt>
                <c:pt idx="16496">
                  <c:v>2.81731</c:v>
                </c:pt>
                <c:pt idx="16497">
                  <c:v>2.780624</c:v>
                </c:pt>
                <c:pt idx="16498">
                  <c:v>2.706531</c:v>
                </c:pt>
                <c:pt idx="16499">
                  <c:v>2.6935730000000002</c:v>
                </c:pt>
                <c:pt idx="16500">
                  <c:v>2.6570070000000001</c:v>
                </c:pt>
                <c:pt idx="16501">
                  <c:v>2.6482570000000001</c:v>
                </c:pt>
                <c:pt idx="16502">
                  <c:v>2.6891250000000002</c:v>
                </c:pt>
                <c:pt idx="16503">
                  <c:v>2.733673</c:v>
                </c:pt>
                <c:pt idx="16504">
                  <c:v>2.7820659999999999</c:v>
                </c:pt>
                <c:pt idx="16505">
                  <c:v>2.8175979999999998</c:v>
                </c:pt>
                <c:pt idx="16506">
                  <c:v>2.8677709999999998</c:v>
                </c:pt>
                <c:pt idx="16507">
                  <c:v>2.915708</c:v>
                </c:pt>
                <c:pt idx="16508">
                  <c:v>2.8737089999999998</c:v>
                </c:pt>
                <c:pt idx="16509">
                  <c:v>2.82368</c:v>
                </c:pt>
                <c:pt idx="16510">
                  <c:v>2.8003130000000001</c:v>
                </c:pt>
                <c:pt idx="16511">
                  <c:v>2.7831959999999998</c:v>
                </c:pt>
                <c:pt idx="16512">
                  <c:v>2.796923</c:v>
                </c:pt>
                <c:pt idx="16513">
                  <c:v>2.8380320000000001</c:v>
                </c:pt>
                <c:pt idx="16514">
                  <c:v>2.8339219999999998</c:v>
                </c:pt>
                <c:pt idx="16515">
                  <c:v>2.810314</c:v>
                </c:pt>
                <c:pt idx="16516">
                  <c:v>2.795553</c:v>
                </c:pt>
                <c:pt idx="16517">
                  <c:v>2.7811520000000001</c:v>
                </c:pt>
                <c:pt idx="16518">
                  <c:v>2.8066599999999999</c:v>
                </c:pt>
                <c:pt idx="16519">
                  <c:v>2.8670010000000001</c:v>
                </c:pt>
                <c:pt idx="16520">
                  <c:v>2.875416</c:v>
                </c:pt>
                <c:pt idx="16521">
                  <c:v>2.8825319999999999</c:v>
                </c:pt>
                <c:pt idx="16522">
                  <c:v>2.8791660000000001</c:v>
                </c:pt>
                <c:pt idx="16523">
                  <c:v>2.8822190000000001</c:v>
                </c:pt>
                <c:pt idx="16524">
                  <c:v>2.9088080000000001</c:v>
                </c:pt>
                <c:pt idx="16525">
                  <c:v>2.8420709999999998</c:v>
                </c:pt>
                <c:pt idx="16526">
                  <c:v>2.7765369999999998</c:v>
                </c:pt>
                <c:pt idx="16527">
                  <c:v>2.7884850000000001</c:v>
                </c:pt>
                <c:pt idx="16528">
                  <c:v>2.7884850000000001</c:v>
                </c:pt>
                <c:pt idx="16529">
                  <c:v>2.765069</c:v>
                </c:pt>
                <c:pt idx="16530">
                  <c:v>2.767738</c:v>
                </c:pt>
                <c:pt idx="16531">
                  <c:v>2.8125260000000001</c:v>
                </c:pt>
                <c:pt idx="16532">
                  <c:v>2.8363499999999999</c:v>
                </c:pt>
                <c:pt idx="16533">
                  <c:v>2.8534419999999998</c:v>
                </c:pt>
                <c:pt idx="16534">
                  <c:v>2.8562310000000002</c:v>
                </c:pt>
                <c:pt idx="16535">
                  <c:v>2.840436</c:v>
                </c:pt>
                <c:pt idx="16536">
                  <c:v>2.8351479999999998</c:v>
                </c:pt>
                <c:pt idx="16537">
                  <c:v>2.8135349999999999</c:v>
                </c:pt>
                <c:pt idx="16538">
                  <c:v>2.7430479999999999</c:v>
                </c:pt>
                <c:pt idx="16539">
                  <c:v>2.718407</c:v>
                </c:pt>
                <c:pt idx="16540">
                  <c:v>2.7804790000000001</c:v>
                </c:pt>
                <c:pt idx="16541">
                  <c:v>2.8840699999999999</c:v>
                </c:pt>
                <c:pt idx="16542">
                  <c:v>2.9225829999999999</c:v>
                </c:pt>
                <c:pt idx="16543">
                  <c:v>2.9266220000000001</c:v>
                </c:pt>
                <c:pt idx="16544">
                  <c:v>2.8803200000000002</c:v>
                </c:pt>
                <c:pt idx="16545">
                  <c:v>2.8477450000000002</c:v>
                </c:pt>
                <c:pt idx="16546">
                  <c:v>2.8119969999999999</c:v>
                </c:pt>
                <c:pt idx="16547">
                  <c:v>2.742327</c:v>
                </c:pt>
                <c:pt idx="16548">
                  <c:v>2.711627</c:v>
                </c:pt>
                <c:pt idx="16549">
                  <c:v>2.726893</c:v>
                </c:pt>
                <c:pt idx="16550">
                  <c:v>2.712132</c:v>
                </c:pt>
                <c:pt idx="16551">
                  <c:v>2.7139350000000002</c:v>
                </c:pt>
                <c:pt idx="16552">
                  <c:v>2.7204980000000001</c:v>
                </c:pt>
                <c:pt idx="16553">
                  <c:v>2.734057</c:v>
                </c:pt>
                <c:pt idx="16554">
                  <c:v>2.7383600000000001</c:v>
                </c:pt>
                <c:pt idx="16555">
                  <c:v>2.7970190000000001</c:v>
                </c:pt>
                <c:pt idx="16556">
                  <c:v>2.831061</c:v>
                </c:pt>
                <c:pt idx="16557">
                  <c:v>2.8631310000000001</c:v>
                </c:pt>
                <c:pt idx="16558">
                  <c:v>2.9279920000000002</c:v>
                </c:pt>
                <c:pt idx="16559">
                  <c:v>2.9617450000000001</c:v>
                </c:pt>
                <c:pt idx="16560">
                  <c:v>2.9755919999999998</c:v>
                </c:pt>
                <c:pt idx="16561">
                  <c:v>2.8966910000000001</c:v>
                </c:pt>
                <c:pt idx="16562">
                  <c:v>2.8094000000000001</c:v>
                </c:pt>
                <c:pt idx="16563">
                  <c:v>2.7822339999999999</c:v>
                </c:pt>
                <c:pt idx="16564">
                  <c:v>2.7834370000000002</c:v>
                </c:pt>
                <c:pt idx="16565">
                  <c:v>2.7821859999999998</c:v>
                </c:pt>
                <c:pt idx="16566">
                  <c:v>2.8007460000000002</c:v>
                </c:pt>
                <c:pt idx="16567">
                  <c:v>2.7959860000000001</c:v>
                </c:pt>
                <c:pt idx="16568">
                  <c:v>2.8055539999999999</c:v>
                </c:pt>
                <c:pt idx="16569">
                  <c:v>2.7859850000000002</c:v>
                </c:pt>
                <c:pt idx="16570">
                  <c:v>2.7543950000000001</c:v>
                </c:pt>
                <c:pt idx="16571">
                  <c:v>2.794543</c:v>
                </c:pt>
                <c:pt idx="16572">
                  <c:v>2.8447640000000001</c:v>
                </c:pt>
                <c:pt idx="16573">
                  <c:v>2.8755120000000001</c:v>
                </c:pt>
                <c:pt idx="16574">
                  <c:v>2.8436819999999998</c:v>
                </c:pt>
                <c:pt idx="16575">
                  <c:v>2.7789890000000002</c:v>
                </c:pt>
                <c:pt idx="16576">
                  <c:v>2.75454</c:v>
                </c:pt>
                <c:pt idx="16577">
                  <c:v>2.771512</c:v>
                </c:pt>
                <c:pt idx="16578">
                  <c:v>2.8311090000000001</c:v>
                </c:pt>
                <c:pt idx="16579">
                  <c:v>2.848058</c:v>
                </c:pt>
                <c:pt idx="16580">
                  <c:v>2.8779400000000002</c:v>
                </c:pt>
                <c:pt idx="16581">
                  <c:v>2.8756560000000002</c:v>
                </c:pt>
                <c:pt idx="16582">
                  <c:v>2.846206</c:v>
                </c:pt>
                <c:pt idx="16583">
                  <c:v>2.8568319999999998</c:v>
                </c:pt>
                <c:pt idx="16584">
                  <c:v>2.9103940000000001</c:v>
                </c:pt>
                <c:pt idx="16585">
                  <c:v>2.9321269999999999</c:v>
                </c:pt>
                <c:pt idx="16586">
                  <c:v>2.9282569999999999</c:v>
                </c:pt>
                <c:pt idx="16587">
                  <c:v>2.8996240000000002</c:v>
                </c:pt>
                <c:pt idx="16588">
                  <c:v>2.8319260000000002</c:v>
                </c:pt>
                <c:pt idx="16589">
                  <c:v>2.7764410000000002</c:v>
                </c:pt>
                <c:pt idx="16590">
                  <c:v>2.7470629999999998</c:v>
                </c:pt>
                <c:pt idx="16591">
                  <c:v>2.7009050000000001</c:v>
                </c:pt>
                <c:pt idx="16592">
                  <c:v>2.6983570000000001</c:v>
                </c:pt>
                <c:pt idx="16593">
                  <c:v>2.750813</c:v>
                </c:pt>
                <c:pt idx="16594">
                  <c:v>2.7830759999999999</c:v>
                </c:pt>
                <c:pt idx="16595">
                  <c:v>2.7865139999999999</c:v>
                </c:pt>
                <c:pt idx="16596">
                  <c:v>2.7855759999999998</c:v>
                </c:pt>
                <c:pt idx="16597">
                  <c:v>2.8300269999999998</c:v>
                </c:pt>
                <c:pt idx="16598">
                  <c:v>2.8285610000000001</c:v>
                </c:pt>
                <c:pt idx="16599">
                  <c:v>2.8207710000000001</c:v>
                </c:pt>
                <c:pt idx="16600">
                  <c:v>2.8639960000000002</c:v>
                </c:pt>
                <c:pt idx="16601">
                  <c:v>2.9000330000000001</c:v>
                </c:pt>
                <c:pt idx="16602">
                  <c:v>2.892725</c:v>
                </c:pt>
                <c:pt idx="16603">
                  <c:v>2.838273</c:v>
                </c:pt>
                <c:pt idx="16604">
                  <c:v>2.7827630000000001</c:v>
                </c:pt>
                <c:pt idx="16605">
                  <c:v>2.721724</c:v>
                </c:pt>
                <c:pt idx="16606">
                  <c:v>2.6693639999999998</c:v>
                </c:pt>
                <c:pt idx="16607">
                  <c:v>2.681168</c:v>
                </c:pt>
                <c:pt idx="16608">
                  <c:v>2.7220369999999998</c:v>
                </c:pt>
                <c:pt idx="16609">
                  <c:v>2.7549480000000002</c:v>
                </c:pt>
                <c:pt idx="16610">
                  <c:v>2.7962980000000002</c:v>
                </c:pt>
                <c:pt idx="16611">
                  <c:v>2.8030050000000002</c:v>
                </c:pt>
                <c:pt idx="16612">
                  <c:v>2.862314</c:v>
                </c:pt>
                <c:pt idx="16613">
                  <c:v>2.9070290000000001</c:v>
                </c:pt>
                <c:pt idx="16614">
                  <c:v>2.8696459999999999</c:v>
                </c:pt>
                <c:pt idx="16615">
                  <c:v>2.8529140000000002</c:v>
                </c:pt>
                <c:pt idx="16616">
                  <c:v>2.859356</c:v>
                </c:pt>
                <c:pt idx="16617">
                  <c:v>2.8551489999999999</c:v>
                </c:pt>
                <c:pt idx="16618">
                  <c:v>2.8430330000000001</c:v>
                </c:pt>
                <c:pt idx="16619">
                  <c:v>2.8308680000000002</c:v>
                </c:pt>
                <c:pt idx="16620">
                  <c:v>2.8339699999999999</c:v>
                </c:pt>
                <c:pt idx="16621">
                  <c:v>2.8871950000000002</c:v>
                </c:pt>
                <c:pt idx="16622">
                  <c:v>2.9304199999999998</c:v>
                </c:pt>
                <c:pt idx="16623">
                  <c:v>2.9090720000000001</c:v>
                </c:pt>
                <c:pt idx="16624">
                  <c:v>2.8962110000000001</c:v>
                </c:pt>
                <c:pt idx="16625">
                  <c:v>2.8944079999999999</c:v>
                </c:pt>
                <c:pt idx="16626">
                  <c:v>2.876017</c:v>
                </c:pt>
                <c:pt idx="16627">
                  <c:v>2.8446920000000002</c:v>
                </c:pt>
                <c:pt idx="16628">
                  <c:v>2.8016589999999999</c:v>
                </c:pt>
                <c:pt idx="16629">
                  <c:v>2.778051</c:v>
                </c:pt>
                <c:pt idx="16630">
                  <c:v>2.7318449999999999</c:v>
                </c:pt>
                <c:pt idx="16631">
                  <c:v>2.7497319999999998</c:v>
                </c:pt>
                <c:pt idx="16632">
                  <c:v>2.7401149999999999</c:v>
                </c:pt>
                <c:pt idx="16633">
                  <c:v>2.7833160000000001</c:v>
                </c:pt>
                <c:pt idx="16634">
                  <c:v>2.781056</c:v>
                </c:pt>
                <c:pt idx="16635">
                  <c:v>2.7437459999999998</c:v>
                </c:pt>
                <c:pt idx="16636">
                  <c:v>2.7678820000000002</c:v>
                </c:pt>
                <c:pt idx="16637">
                  <c:v>2.8047119999999999</c:v>
                </c:pt>
                <c:pt idx="16638">
                  <c:v>2.8082220000000002</c:v>
                </c:pt>
                <c:pt idx="16639">
                  <c:v>2.8218529999999999</c:v>
                </c:pt>
                <c:pt idx="16640">
                  <c:v>2.8590680000000002</c:v>
                </c:pt>
                <c:pt idx="16641">
                  <c:v>2.8395709999999998</c:v>
                </c:pt>
                <c:pt idx="16642">
                  <c:v>2.8702230000000002</c:v>
                </c:pt>
                <c:pt idx="16643">
                  <c:v>2.8708719999999999</c:v>
                </c:pt>
                <c:pt idx="16644">
                  <c:v>2.8382010000000002</c:v>
                </c:pt>
                <c:pt idx="16645">
                  <c:v>2.811083</c:v>
                </c:pt>
                <c:pt idx="16646">
                  <c:v>2.818127</c:v>
                </c:pt>
                <c:pt idx="16647">
                  <c:v>2.8076449999999999</c:v>
                </c:pt>
                <c:pt idx="16648">
                  <c:v>2.7576649999999998</c:v>
                </c:pt>
                <c:pt idx="16649">
                  <c:v>2.7332879999999999</c:v>
                </c:pt>
                <c:pt idx="16650">
                  <c:v>2.7365089999999999</c:v>
                </c:pt>
                <c:pt idx="16651">
                  <c:v>2.7456930000000002</c:v>
                </c:pt>
                <c:pt idx="16652">
                  <c:v>2.7580019999999998</c:v>
                </c:pt>
                <c:pt idx="16653">
                  <c:v>2.7488899999999998</c:v>
                </c:pt>
                <c:pt idx="16654">
                  <c:v>2.7747099999999998</c:v>
                </c:pt>
                <c:pt idx="16655">
                  <c:v>2.8156750000000001</c:v>
                </c:pt>
                <c:pt idx="16656">
                  <c:v>2.8521920000000001</c:v>
                </c:pt>
                <c:pt idx="16657">
                  <c:v>2.8562789999999998</c:v>
                </c:pt>
                <c:pt idx="16658">
                  <c:v>2.8627940000000001</c:v>
                </c:pt>
                <c:pt idx="16659">
                  <c:v>2.8980860000000002</c:v>
                </c:pt>
                <c:pt idx="16660">
                  <c:v>2.9200110000000001</c:v>
                </c:pt>
                <c:pt idx="16661">
                  <c:v>2.9118849999999998</c:v>
                </c:pt>
                <c:pt idx="16662">
                  <c:v>2.8838059999999999</c:v>
                </c:pt>
                <c:pt idx="16663">
                  <c:v>2.8404609999999999</c:v>
                </c:pt>
                <c:pt idx="16664">
                  <c:v>2.775792</c:v>
                </c:pt>
                <c:pt idx="16665">
                  <c:v>2.7480009999999999</c:v>
                </c:pt>
                <c:pt idx="16666">
                  <c:v>2.7807680000000001</c:v>
                </c:pt>
                <c:pt idx="16667">
                  <c:v>2.8220939999999999</c:v>
                </c:pt>
                <c:pt idx="16668">
                  <c:v>2.8535870000000001</c:v>
                </c:pt>
                <c:pt idx="16669">
                  <c:v>2.892725</c:v>
                </c:pt>
                <c:pt idx="16670">
                  <c:v>2.8616160000000002</c:v>
                </c:pt>
                <c:pt idx="16671">
                  <c:v>2.7989670000000002</c:v>
                </c:pt>
                <c:pt idx="16672">
                  <c:v>2.797091</c:v>
                </c:pt>
                <c:pt idx="16673">
                  <c:v>2.8080780000000001</c:v>
                </c:pt>
                <c:pt idx="16674">
                  <c:v>2.7951199999999998</c:v>
                </c:pt>
                <c:pt idx="16675">
                  <c:v>2.7975720000000002</c:v>
                </c:pt>
                <c:pt idx="16676">
                  <c:v>2.7919230000000002</c:v>
                </c:pt>
                <c:pt idx="16677">
                  <c:v>2.8163719999999999</c:v>
                </c:pt>
                <c:pt idx="16678">
                  <c:v>2.8360609999999999</c:v>
                </c:pt>
                <c:pt idx="16679">
                  <c:v>2.8333930000000001</c:v>
                </c:pt>
                <c:pt idx="16680">
                  <c:v>2.785504</c:v>
                </c:pt>
                <c:pt idx="16681">
                  <c:v>2.744202</c:v>
                </c:pt>
                <c:pt idx="16682">
                  <c:v>2.7376390000000002</c:v>
                </c:pt>
                <c:pt idx="16683">
                  <c:v>2.7671130000000002</c:v>
                </c:pt>
                <c:pt idx="16684">
                  <c:v>2.8191130000000002</c:v>
                </c:pt>
                <c:pt idx="16685">
                  <c:v>2.840557</c:v>
                </c:pt>
                <c:pt idx="16686">
                  <c:v>2.8886620000000001</c:v>
                </c:pt>
                <c:pt idx="16687">
                  <c:v>2.9504459999999999</c:v>
                </c:pt>
                <c:pt idx="16688">
                  <c:v>2.9384980000000001</c:v>
                </c:pt>
                <c:pt idx="16689">
                  <c:v>2.8775550000000001</c:v>
                </c:pt>
                <c:pt idx="16690">
                  <c:v>2.7817059999999998</c:v>
                </c:pt>
                <c:pt idx="16691">
                  <c:v>2.6884519999999998</c:v>
                </c:pt>
                <c:pt idx="16692">
                  <c:v>2.6149119999999999</c:v>
                </c:pt>
                <c:pt idx="16693">
                  <c:v>2.6213549999999999</c:v>
                </c:pt>
                <c:pt idx="16694">
                  <c:v>2.6949909999999999</c:v>
                </c:pt>
                <c:pt idx="16695">
                  <c:v>2.7792289999999999</c:v>
                </c:pt>
                <c:pt idx="16696">
                  <c:v>2.8390420000000001</c:v>
                </c:pt>
                <c:pt idx="16697">
                  <c:v>2.8688039999999999</c:v>
                </c:pt>
                <c:pt idx="16698">
                  <c:v>2.8481049999999999</c:v>
                </c:pt>
                <c:pt idx="16699">
                  <c:v>2.844716</c:v>
                </c:pt>
                <c:pt idx="16700">
                  <c:v>2.8912580000000001</c:v>
                </c:pt>
                <c:pt idx="16701">
                  <c:v>2.9354930000000001</c:v>
                </c:pt>
                <c:pt idx="16702">
                  <c:v>2.9248669999999999</c:v>
                </c:pt>
                <c:pt idx="16703">
                  <c:v>2.9146740000000002</c:v>
                </c:pt>
                <c:pt idx="16704">
                  <c:v>2.8860169999999998</c:v>
                </c:pt>
                <c:pt idx="16705">
                  <c:v>2.8490190000000002</c:v>
                </c:pt>
                <c:pt idx="16706">
                  <c:v>2.818295</c:v>
                </c:pt>
                <c:pt idx="16707">
                  <c:v>2.797717</c:v>
                </c:pt>
                <c:pt idx="16708">
                  <c:v>2.8291620000000002</c:v>
                </c:pt>
                <c:pt idx="16709">
                  <c:v>2.862962</c:v>
                </c:pt>
                <c:pt idx="16710">
                  <c:v>2.8146409999999999</c:v>
                </c:pt>
                <c:pt idx="16711">
                  <c:v>2.823296</c:v>
                </c:pt>
                <c:pt idx="16712">
                  <c:v>2.8394750000000002</c:v>
                </c:pt>
                <c:pt idx="16713">
                  <c:v>2.8172609999999998</c:v>
                </c:pt>
                <c:pt idx="16714">
                  <c:v>2.8000479999999999</c:v>
                </c:pt>
                <c:pt idx="16715">
                  <c:v>2.7962259999999999</c:v>
                </c:pt>
                <c:pt idx="16716">
                  <c:v>2.8037749999999999</c:v>
                </c:pt>
                <c:pt idx="16717">
                  <c:v>2.826613</c:v>
                </c:pt>
                <c:pt idx="16718">
                  <c:v>2.8287529999999999</c:v>
                </c:pt>
                <c:pt idx="16719">
                  <c:v>2.8113959999999998</c:v>
                </c:pt>
                <c:pt idx="16720">
                  <c:v>2.8128139999999999</c:v>
                </c:pt>
                <c:pt idx="16721">
                  <c:v>2.84599</c:v>
                </c:pt>
                <c:pt idx="16722">
                  <c:v>2.8657270000000001</c:v>
                </c:pt>
                <c:pt idx="16723">
                  <c:v>2.8409900000000001</c:v>
                </c:pt>
                <c:pt idx="16724">
                  <c:v>2.8133910000000002</c:v>
                </c:pt>
                <c:pt idx="16725">
                  <c:v>2.7890619999999999</c:v>
                </c:pt>
                <c:pt idx="16726">
                  <c:v>2.7777150000000002</c:v>
                </c:pt>
                <c:pt idx="16727">
                  <c:v>2.797717</c:v>
                </c:pt>
                <c:pt idx="16728">
                  <c:v>2.8441149999999999</c:v>
                </c:pt>
                <c:pt idx="16729">
                  <c:v>2.864814</c:v>
                </c:pt>
                <c:pt idx="16730">
                  <c:v>2.8809930000000001</c:v>
                </c:pt>
                <c:pt idx="16731">
                  <c:v>2.8869069999999999</c:v>
                </c:pt>
                <c:pt idx="16732">
                  <c:v>2.8642370000000001</c:v>
                </c:pt>
                <c:pt idx="16733">
                  <c:v>2.8514949999999999</c:v>
                </c:pt>
                <c:pt idx="16734">
                  <c:v>2.8168530000000001</c:v>
                </c:pt>
                <c:pt idx="16735">
                  <c:v>2.780335</c:v>
                </c:pt>
                <c:pt idx="16736">
                  <c:v>2.7471830000000002</c:v>
                </c:pt>
                <c:pt idx="16737">
                  <c:v>2.747808</c:v>
                </c:pt>
                <c:pt idx="16738">
                  <c:v>2.7639879999999999</c:v>
                </c:pt>
                <c:pt idx="16739">
                  <c:v>2.7724980000000001</c:v>
                </c:pt>
                <c:pt idx="16740">
                  <c:v>2.8069000000000002</c:v>
                </c:pt>
                <c:pt idx="16741">
                  <c:v>2.8041109999999998</c:v>
                </c:pt>
                <c:pt idx="16742">
                  <c:v>2.7924280000000001</c:v>
                </c:pt>
                <c:pt idx="16743">
                  <c:v>2.795048</c:v>
                </c:pt>
                <c:pt idx="16744">
                  <c:v>2.7942070000000001</c:v>
                </c:pt>
                <c:pt idx="16745">
                  <c:v>2.815026</c:v>
                </c:pt>
                <c:pt idx="16746">
                  <c:v>2.8334890000000001</c:v>
                </c:pt>
                <c:pt idx="16747">
                  <c:v>2.8213729999999999</c:v>
                </c:pt>
                <c:pt idx="16748">
                  <c:v>2.7899509999999998</c:v>
                </c:pt>
                <c:pt idx="16749">
                  <c:v>2.745044</c:v>
                </c:pt>
                <c:pt idx="16750">
                  <c:v>2.6747730000000001</c:v>
                </c:pt>
                <c:pt idx="16751">
                  <c:v>2.6607090000000002</c:v>
                </c:pt>
                <c:pt idx="16752">
                  <c:v>2.7055449999999999</c:v>
                </c:pt>
                <c:pt idx="16753">
                  <c:v>2.7564630000000001</c:v>
                </c:pt>
                <c:pt idx="16754">
                  <c:v>2.8156750000000001</c:v>
                </c:pt>
                <c:pt idx="16755">
                  <c:v>2.8806319999999999</c:v>
                </c:pt>
                <c:pt idx="16756">
                  <c:v>2.9140250000000001</c:v>
                </c:pt>
                <c:pt idx="16757">
                  <c:v>2.8933499999999999</c:v>
                </c:pt>
                <c:pt idx="16758">
                  <c:v>2.842937</c:v>
                </c:pt>
                <c:pt idx="16759">
                  <c:v>2.8143530000000001</c:v>
                </c:pt>
                <c:pt idx="16760">
                  <c:v>2.849091</c:v>
                </c:pt>
                <c:pt idx="16761">
                  <c:v>2.8281040000000002</c:v>
                </c:pt>
                <c:pt idx="16762">
                  <c:v>2.8042310000000001</c:v>
                </c:pt>
                <c:pt idx="16763">
                  <c:v>2.7836289999999999</c:v>
                </c:pt>
                <c:pt idx="16764">
                  <c:v>2.8335129999999999</c:v>
                </c:pt>
                <c:pt idx="16765">
                  <c:v>2.9111159999999998</c:v>
                </c:pt>
                <c:pt idx="16766">
                  <c:v>2.9491960000000002</c:v>
                </c:pt>
                <c:pt idx="16767">
                  <c:v>2.909986</c:v>
                </c:pt>
                <c:pt idx="16768">
                  <c:v>2.8686120000000002</c:v>
                </c:pt>
                <c:pt idx="16769">
                  <c:v>2.8581780000000001</c:v>
                </c:pt>
                <c:pt idx="16770">
                  <c:v>2.8446920000000002</c:v>
                </c:pt>
                <c:pt idx="16771">
                  <c:v>2.810362</c:v>
                </c:pt>
                <c:pt idx="16772">
                  <c:v>2.7660309999999999</c:v>
                </c:pt>
                <c:pt idx="16773">
                  <c:v>2.7438660000000001</c:v>
                </c:pt>
                <c:pt idx="16774">
                  <c:v>2.7543470000000001</c:v>
                </c:pt>
                <c:pt idx="16775">
                  <c:v>2.8041109999999998</c:v>
                </c:pt>
                <c:pt idx="16776">
                  <c:v>2.8592599999999999</c:v>
                </c:pt>
                <c:pt idx="16777">
                  <c:v>2.885392</c:v>
                </c:pt>
                <c:pt idx="16778">
                  <c:v>2.9018600000000001</c:v>
                </c:pt>
                <c:pt idx="16779">
                  <c:v>2.897821</c:v>
                </c:pt>
                <c:pt idx="16780">
                  <c:v>2.8590680000000002</c:v>
                </c:pt>
                <c:pt idx="16781">
                  <c:v>2.7705510000000002</c:v>
                </c:pt>
                <c:pt idx="16782">
                  <c:v>2.7409569999999999</c:v>
                </c:pt>
                <c:pt idx="16783">
                  <c:v>2.766127</c:v>
                </c:pt>
                <c:pt idx="16784">
                  <c:v>2.7795420000000002</c:v>
                </c:pt>
                <c:pt idx="16785">
                  <c:v>2.7931010000000001</c:v>
                </c:pt>
                <c:pt idx="16786">
                  <c:v>2.7873790000000001</c:v>
                </c:pt>
                <c:pt idx="16787">
                  <c:v>2.81392</c:v>
                </c:pt>
                <c:pt idx="16788">
                  <c:v>2.8178139999999998</c:v>
                </c:pt>
                <c:pt idx="16789">
                  <c:v>2.8003130000000001</c:v>
                </c:pt>
                <c:pt idx="16790">
                  <c:v>2.8511099999999998</c:v>
                </c:pt>
                <c:pt idx="16791">
                  <c:v>2.7670889999999999</c:v>
                </c:pt>
                <c:pt idx="16792">
                  <c:v>2.684606</c:v>
                </c:pt>
                <c:pt idx="16793">
                  <c:v>2.6606130000000001</c:v>
                </c:pt>
                <c:pt idx="16794">
                  <c:v>2.6966739999999998</c:v>
                </c:pt>
                <c:pt idx="16795">
                  <c:v>2.734273</c:v>
                </c:pt>
                <c:pt idx="16796">
                  <c:v>2.7757429999999998</c:v>
                </c:pt>
                <c:pt idx="16797">
                  <c:v>2.8309160000000002</c:v>
                </c:pt>
                <c:pt idx="16798">
                  <c:v>2.88984</c:v>
                </c:pt>
                <c:pt idx="16799">
                  <c:v>2.9014509999999998</c:v>
                </c:pt>
                <c:pt idx="16800">
                  <c:v>2.877723</c:v>
                </c:pt>
                <c:pt idx="16801">
                  <c:v>2.8512550000000001</c:v>
                </c:pt>
                <c:pt idx="16802">
                  <c:v>2.8141600000000002</c:v>
                </c:pt>
                <c:pt idx="16803">
                  <c:v>2.787283</c:v>
                </c:pt>
                <c:pt idx="16804">
                  <c:v>2.775455</c:v>
                </c:pt>
                <c:pt idx="16805">
                  <c:v>2.7567750000000002</c:v>
                </c:pt>
                <c:pt idx="16806">
                  <c:v>2.7299699999999998</c:v>
                </c:pt>
                <c:pt idx="16807">
                  <c:v>2.724297</c:v>
                </c:pt>
                <c:pt idx="16808">
                  <c:v>2.7452839999999998</c:v>
                </c:pt>
                <c:pt idx="16809">
                  <c:v>2.7918509999999999</c:v>
                </c:pt>
                <c:pt idx="16810">
                  <c:v>2.8265410000000002</c:v>
                </c:pt>
                <c:pt idx="16811">
                  <c:v>2.833272</c:v>
                </c:pt>
                <c:pt idx="16812">
                  <c:v>2.8295940000000002</c:v>
                </c:pt>
                <c:pt idx="16813">
                  <c:v>2.8326470000000001</c:v>
                </c:pt>
                <c:pt idx="16814">
                  <c:v>2.7913700000000001</c:v>
                </c:pt>
                <c:pt idx="16815">
                  <c:v>2.820122</c:v>
                </c:pt>
                <c:pt idx="16816">
                  <c:v>2.8682989999999999</c:v>
                </c:pt>
                <c:pt idx="16817">
                  <c:v>2.878565</c:v>
                </c:pt>
                <c:pt idx="16818">
                  <c:v>2.8619050000000001</c:v>
                </c:pt>
                <c:pt idx="16819">
                  <c:v>2.8725550000000002</c:v>
                </c:pt>
                <c:pt idx="16820">
                  <c:v>2.863299</c:v>
                </c:pt>
                <c:pt idx="16821">
                  <c:v>2.844884</c:v>
                </c:pt>
                <c:pt idx="16822">
                  <c:v>2.827839</c:v>
                </c:pt>
                <c:pt idx="16823">
                  <c:v>2.8370229999999999</c:v>
                </c:pt>
                <c:pt idx="16824">
                  <c:v>2.8765450000000001</c:v>
                </c:pt>
                <c:pt idx="16825">
                  <c:v>2.8932540000000002</c:v>
                </c:pt>
                <c:pt idx="16826">
                  <c:v>2.8675060000000001</c:v>
                </c:pt>
                <c:pt idx="16827">
                  <c:v>2.8473839999999999</c:v>
                </c:pt>
                <c:pt idx="16828">
                  <c:v>2.8713289999999998</c:v>
                </c:pt>
                <c:pt idx="16829">
                  <c:v>2.941503</c:v>
                </c:pt>
                <c:pt idx="16830">
                  <c:v>2.9227270000000001</c:v>
                </c:pt>
                <c:pt idx="16831">
                  <c:v>2.82606</c:v>
                </c:pt>
                <c:pt idx="16832">
                  <c:v>2.7416299999999998</c:v>
                </c:pt>
                <c:pt idx="16833">
                  <c:v>2.7195130000000001</c:v>
                </c:pt>
                <c:pt idx="16834">
                  <c:v>2.7454519999999998</c:v>
                </c:pt>
                <c:pt idx="16835">
                  <c:v>2.7574969999999999</c:v>
                </c:pt>
                <c:pt idx="16836">
                  <c:v>2.7763200000000001</c:v>
                </c:pt>
                <c:pt idx="16837">
                  <c:v>2.7677619999999998</c:v>
                </c:pt>
                <c:pt idx="16838">
                  <c:v>2.7326630000000001</c:v>
                </c:pt>
                <c:pt idx="16839">
                  <c:v>2.7429039999999998</c:v>
                </c:pt>
                <c:pt idx="16840">
                  <c:v>2.8370709999999999</c:v>
                </c:pt>
                <c:pt idx="16841">
                  <c:v>2.8486099999999999</c:v>
                </c:pt>
                <c:pt idx="16842">
                  <c:v>2.836951</c:v>
                </c:pt>
                <c:pt idx="16843">
                  <c:v>2.8407249999999999</c:v>
                </c:pt>
                <c:pt idx="16844">
                  <c:v>2.8494519999999999</c:v>
                </c:pt>
                <c:pt idx="16845">
                  <c:v>2.8142809999999998</c:v>
                </c:pt>
                <c:pt idx="16846">
                  <c:v>2.7316769999999999</c:v>
                </c:pt>
                <c:pt idx="16847">
                  <c:v>2.7352349999999999</c:v>
                </c:pt>
                <c:pt idx="16848">
                  <c:v>2.7758880000000001</c:v>
                </c:pt>
                <c:pt idx="16849">
                  <c:v>2.7714639999999999</c:v>
                </c:pt>
                <c:pt idx="16850">
                  <c:v>2.8164920000000002</c:v>
                </c:pt>
                <c:pt idx="16851">
                  <c:v>2.8320219999999998</c:v>
                </c:pt>
                <c:pt idx="16852">
                  <c:v>2.8292820000000001</c:v>
                </c:pt>
                <c:pt idx="16853">
                  <c:v>2.8649580000000001</c:v>
                </c:pt>
                <c:pt idx="16854">
                  <c:v>2.8997199999999999</c:v>
                </c:pt>
                <c:pt idx="16855">
                  <c:v>2.8630110000000002</c:v>
                </c:pt>
                <c:pt idx="16856">
                  <c:v>2.8359169999999998</c:v>
                </c:pt>
                <c:pt idx="16857">
                  <c:v>2.8347869999999999</c:v>
                </c:pt>
                <c:pt idx="16858">
                  <c:v>2.8100489999999998</c:v>
                </c:pt>
                <c:pt idx="16859">
                  <c:v>2.7929330000000001</c:v>
                </c:pt>
                <c:pt idx="16860">
                  <c:v>2.8282959999999999</c:v>
                </c:pt>
                <c:pt idx="16861">
                  <c:v>2.8915229999999998</c:v>
                </c:pt>
                <c:pt idx="16862">
                  <c:v>2.9268619999999999</c:v>
                </c:pt>
                <c:pt idx="16863">
                  <c:v>2.9188329999999998</c:v>
                </c:pt>
                <c:pt idx="16864">
                  <c:v>2.859308</c:v>
                </c:pt>
                <c:pt idx="16865">
                  <c:v>2.796827</c:v>
                </c:pt>
                <c:pt idx="16866">
                  <c:v>2.807213</c:v>
                </c:pt>
                <c:pt idx="16867">
                  <c:v>2.82457</c:v>
                </c:pt>
                <c:pt idx="16868">
                  <c:v>2.7974039999999998</c:v>
                </c:pt>
                <c:pt idx="16869">
                  <c:v>2.7744930000000001</c:v>
                </c:pt>
                <c:pt idx="16870">
                  <c:v>2.7799749999999999</c:v>
                </c:pt>
                <c:pt idx="16871">
                  <c:v>2.8159149999999999</c:v>
                </c:pt>
                <c:pt idx="16872">
                  <c:v>2.8475039999999998</c:v>
                </c:pt>
                <c:pt idx="16873">
                  <c:v>2.8561109999999998</c:v>
                </c:pt>
                <c:pt idx="16874">
                  <c:v>2.8506779999999998</c:v>
                </c:pt>
                <c:pt idx="16875">
                  <c:v>2.8462299999999998</c:v>
                </c:pt>
                <c:pt idx="16876">
                  <c:v>2.8893589999999998</c:v>
                </c:pt>
                <c:pt idx="16877">
                  <c:v>2.9341469999999998</c:v>
                </c:pt>
                <c:pt idx="16878">
                  <c:v>2.9278240000000002</c:v>
                </c:pt>
                <c:pt idx="16879">
                  <c:v>2.8851040000000001</c:v>
                </c:pt>
                <c:pt idx="16880">
                  <c:v>2.8512550000000001</c:v>
                </c:pt>
                <c:pt idx="16881">
                  <c:v>2.7678099999999999</c:v>
                </c:pt>
                <c:pt idx="16882">
                  <c:v>2.7074199999999999</c:v>
                </c:pt>
                <c:pt idx="16883">
                  <c:v>2.672129</c:v>
                </c:pt>
                <c:pt idx="16884">
                  <c:v>2.7040790000000001</c:v>
                </c:pt>
                <c:pt idx="16885">
                  <c:v>2.7557179999999999</c:v>
                </c:pt>
                <c:pt idx="16886">
                  <c:v>2.8069959999999998</c:v>
                </c:pt>
                <c:pt idx="16887">
                  <c:v>2.8585150000000001</c:v>
                </c:pt>
                <c:pt idx="16888">
                  <c:v>2.8871229999999999</c:v>
                </c:pt>
                <c:pt idx="16889">
                  <c:v>2.8640439999999998</c:v>
                </c:pt>
                <c:pt idx="16890">
                  <c:v>2.8184640000000001</c:v>
                </c:pt>
                <c:pt idx="16891">
                  <c:v>2.7890139999999999</c:v>
                </c:pt>
                <c:pt idx="16892">
                  <c:v>2.787884</c:v>
                </c:pt>
                <c:pt idx="16893">
                  <c:v>2.8022360000000002</c:v>
                </c:pt>
                <c:pt idx="16894">
                  <c:v>2.7955049999999999</c:v>
                </c:pt>
                <c:pt idx="16895">
                  <c:v>2.760141</c:v>
                </c:pt>
                <c:pt idx="16896">
                  <c:v>2.7332640000000001</c:v>
                </c:pt>
                <c:pt idx="16897">
                  <c:v>2.737832</c:v>
                </c:pt>
                <c:pt idx="16898">
                  <c:v>2.7206670000000002</c:v>
                </c:pt>
                <c:pt idx="16899">
                  <c:v>2.6898949999999999</c:v>
                </c:pt>
                <c:pt idx="16900">
                  <c:v>2.7007129999999999</c:v>
                </c:pt>
                <c:pt idx="16901">
                  <c:v>2.767906</c:v>
                </c:pt>
                <c:pt idx="16902">
                  <c:v>2.8228149999999999</c:v>
                </c:pt>
                <c:pt idx="16903">
                  <c:v>2.8759440000000001</c:v>
                </c:pt>
                <c:pt idx="16904">
                  <c:v>2.9411420000000001</c:v>
                </c:pt>
                <c:pt idx="16905">
                  <c:v>2.9719859999999998</c:v>
                </c:pt>
                <c:pt idx="16906">
                  <c:v>2.9135439999999999</c:v>
                </c:pt>
                <c:pt idx="16907">
                  <c:v>2.8106260000000001</c:v>
                </c:pt>
                <c:pt idx="16908">
                  <c:v>2.800217</c:v>
                </c:pt>
                <c:pt idx="16909">
                  <c:v>2.8183189999999998</c:v>
                </c:pt>
                <c:pt idx="16910">
                  <c:v>2.818127</c:v>
                </c:pt>
                <c:pt idx="16911">
                  <c:v>2.7795179999999999</c:v>
                </c:pt>
                <c:pt idx="16912">
                  <c:v>2.8065389999999999</c:v>
                </c:pt>
                <c:pt idx="16913">
                  <c:v>2.879238</c:v>
                </c:pt>
                <c:pt idx="16914">
                  <c:v>2.8757519999999999</c:v>
                </c:pt>
                <c:pt idx="16915">
                  <c:v>2.8540429999999999</c:v>
                </c:pt>
                <c:pt idx="16916">
                  <c:v>2.8766180000000001</c:v>
                </c:pt>
                <c:pt idx="16917">
                  <c:v>2.8983020000000002</c:v>
                </c:pt>
                <c:pt idx="16918">
                  <c:v>2.8867630000000002</c:v>
                </c:pt>
                <c:pt idx="16919">
                  <c:v>2.830508</c:v>
                </c:pt>
                <c:pt idx="16920">
                  <c:v>2.7677139999999998</c:v>
                </c:pt>
                <c:pt idx="16921">
                  <c:v>2.7196570000000002</c:v>
                </c:pt>
                <c:pt idx="16922">
                  <c:v>2.7265809999999999</c:v>
                </c:pt>
                <c:pt idx="16923">
                  <c:v>2.7334320000000001</c:v>
                </c:pt>
                <c:pt idx="16924">
                  <c:v>2.7229019999999999</c:v>
                </c:pt>
                <c:pt idx="16925">
                  <c:v>2.7520150000000001</c:v>
                </c:pt>
                <c:pt idx="16926">
                  <c:v>2.793221</c:v>
                </c:pt>
                <c:pt idx="16927">
                  <c:v>2.8411819999999999</c:v>
                </c:pt>
                <c:pt idx="16928">
                  <c:v>2.8949600000000002</c:v>
                </c:pt>
                <c:pt idx="16929">
                  <c:v>2.8897200000000001</c:v>
                </c:pt>
                <c:pt idx="16930">
                  <c:v>2.8644289999999999</c:v>
                </c:pt>
                <c:pt idx="16931">
                  <c:v>2.8244980000000002</c:v>
                </c:pt>
                <c:pt idx="16932">
                  <c:v>2.7974760000000001</c:v>
                </c:pt>
                <c:pt idx="16933">
                  <c:v>2.7836050000000001</c:v>
                </c:pt>
                <c:pt idx="16934">
                  <c:v>2.7702140000000002</c:v>
                </c:pt>
                <c:pt idx="16935">
                  <c:v>2.795865</c:v>
                </c:pt>
                <c:pt idx="16936">
                  <c:v>2.7590110000000001</c:v>
                </c:pt>
                <c:pt idx="16937">
                  <c:v>2.7395139999999998</c:v>
                </c:pt>
                <c:pt idx="16938">
                  <c:v>2.7309079999999999</c:v>
                </c:pt>
                <c:pt idx="16939">
                  <c:v>2.7278790000000002</c:v>
                </c:pt>
                <c:pt idx="16940">
                  <c:v>2.839763</c:v>
                </c:pt>
                <c:pt idx="16941">
                  <c:v>2.8675060000000001</c:v>
                </c:pt>
                <c:pt idx="16942">
                  <c:v>2.8975089999999999</c:v>
                </c:pt>
                <c:pt idx="16943">
                  <c:v>2.9230399999999999</c:v>
                </c:pt>
                <c:pt idx="16944">
                  <c:v>2.877748</c:v>
                </c:pt>
                <c:pt idx="16945">
                  <c:v>2.785504</c:v>
                </c:pt>
                <c:pt idx="16946">
                  <c:v>2.762858</c:v>
                </c:pt>
                <c:pt idx="16947">
                  <c:v>2.8125979999999999</c:v>
                </c:pt>
                <c:pt idx="16948">
                  <c:v>2.7981729999999998</c:v>
                </c:pt>
                <c:pt idx="16949">
                  <c:v>2.748602</c:v>
                </c:pt>
                <c:pt idx="16950">
                  <c:v>2.7725460000000002</c:v>
                </c:pt>
                <c:pt idx="16951">
                  <c:v>2.764853</c:v>
                </c:pt>
                <c:pt idx="16952">
                  <c:v>2.777739</c:v>
                </c:pt>
                <c:pt idx="16953">
                  <c:v>2.8011300000000001</c:v>
                </c:pt>
                <c:pt idx="16954">
                  <c:v>2.802092</c:v>
                </c:pt>
                <c:pt idx="16955">
                  <c:v>2.83873</c:v>
                </c:pt>
                <c:pt idx="16956">
                  <c:v>2.89133</c:v>
                </c:pt>
                <c:pt idx="16957">
                  <c:v>2.8239209999999999</c:v>
                </c:pt>
                <c:pt idx="16958">
                  <c:v>2.7993990000000002</c:v>
                </c:pt>
                <c:pt idx="16959">
                  <c:v>2.8778199999999998</c:v>
                </c:pt>
                <c:pt idx="16960">
                  <c:v>2.9213089999999999</c:v>
                </c:pt>
                <c:pt idx="16961">
                  <c:v>2.8633470000000001</c:v>
                </c:pt>
                <c:pt idx="16962">
                  <c:v>2.7590349999999999</c:v>
                </c:pt>
                <c:pt idx="16963">
                  <c:v>2.7373029999999998</c:v>
                </c:pt>
                <c:pt idx="16964">
                  <c:v>2.7688199999999998</c:v>
                </c:pt>
                <c:pt idx="16965">
                  <c:v>2.7899989999999999</c:v>
                </c:pt>
                <c:pt idx="16966">
                  <c:v>2.7917299999999998</c:v>
                </c:pt>
                <c:pt idx="16967">
                  <c:v>2.8069959999999998</c:v>
                </c:pt>
                <c:pt idx="16968">
                  <c:v>2.8121170000000002</c:v>
                </c:pt>
                <c:pt idx="16969">
                  <c:v>2.8318059999999998</c:v>
                </c:pt>
                <c:pt idx="16970">
                  <c:v>2.8370470000000001</c:v>
                </c:pt>
                <c:pt idx="16971">
                  <c:v>2.8333930000000001</c:v>
                </c:pt>
                <c:pt idx="16972">
                  <c:v>2.8295460000000001</c:v>
                </c:pt>
                <c:pt idx="16973">
                  <c:v>2.8202189999999998</c:v>
                </c:pt>
                <c:pt idx="16974">
                  <c:v>2.851375</c:v>
                </c:pt>
                <c:pt idx="16975">
                  <c:v>2.8721700000000001</c:v>
                </c:pt>
                <c:pt idx="16976">
                  <c:v>2.8759929999999998</c:v>
                </c:pt>
                <c:pt idx="16977">
                  <c:v>2.8850319999999998</c:v>
                </c:pt>
                <c:pt idx="16978">
                  <c:v>2.8774829999999998</c:v>
                </c:pt>
                <c:pt idx="16979">
                  <c:v>2.8700060000000001</c:v>
                </c:pt>
                <c:pt idx="16980">
                  <c:v>2.8645969999999998</c:v>
                </c:pt>
                <c:pt idx="16981">
                  <c:v>2.8575050000000002</c:v>
                </c:pt>
                <c:pt idx="16982">
                  <c:v>2.8455569999999999</c:v>
                </c:pt>
                <c:pt idx="16983">
                  <c:v>2.8512309999999998</c:v>
                </c:pt>
                <c:pt idx="16984">
                  <c:v>2.8311570000000001</c:v>
                </c:pt>
                <c:pt idx="16985">
                  <c:v>2.790216</c:v>
                </c:pt>
                <c:pt idx="16986">
                  <c:v>2.755309</c:v>
                </c:pt>
                <c:pt idx="16987">
                  <c:v>2.763074</c:v>
                </c:pt>
                <c:pt idx="16988">
                  <c:v>2.7765369999999998</c:v>
                </c:pt>
                <c:pt idx="16989">
                  <c:v>2.766079</c:v>
                </c:pt>
                <c:pt idx="16990">
                  <c:v>2.7579769999999999</c:v>
                </c:pt>
                <c:pt idx="16991">
                  <c:v>2.7857440000000002</c:v>
                </c:pt>
                <c:pt idx="16992">
                  <c:v>2.7906490000000002</c:v>
                </c:pt>
                <c:pt idx="16993">
                  <c:v>2.8036539999999999</c:v>
                </c:pt>
                <c:pt idx="16994">
                  <c:v>2.8180550000000002</c:v>
                </c:pt>
                <c:pt idx="16995">
                  <c:v>2.8442829999999999</c:v>
                </c:pt>
                <c:pt idx="16996">
                  <c:v>2.8586830000000001</c:v>
                </c:pt>
                <c:pt idx="16997">
                  <c:v>2.8297150000000002</c:v>
                </c:pt>
                <c:pt idx="16998">
                  <c:v>2.7838210000000001</c:v>
                </c:pt>
                <c:pt idx="16999">
                  <c:v>2.7306439999999998</c:v>
                </c:pt>
                <c:pt idx="17000">
                  <c:v>2.725114</c:v>
                </c:pt>
                <c:pt idx="17001">
                  <c:v>2.790432</c:v>
                </c:pt>
                <c:pt idx="17002">
                  <c:v>2.8280799999999999</c:v>
                </c:pt>
                <c:pt idx="17003">
                  <c:v>2.80952</c:v>
                </c:pt>
                <c:pt idx="17004">
                  <c:v>2.8259880000000002</c:v>
                </c:pt>
                <c:pt idx="17005">
                  <c:v>2.8778199999999998</c:v>
                </c:pt>
                <c:pt idx="17006">
                  <c:v>2.8746459999999998</c:v>
                </c:pt>
                <c:pt idx="17007">
                  <c:v>2.8498600000000001</c:v>
                </c:pt>
                <c:pt idx="17008">
                  <c:v>2.8355079999999999</c:v>
                </c:pt>
                <c:pt idx="17009">
                  <c:v>2.7905760000000002</c:v>
                </c:pt>
                <c:pt idx="17010">
                  <c:v>2.8673380000000002</c:v>
                </c:pt>
                <c:pt idx="17011">
                  <c:v>2.921573</c:v>
                </c:pt>
                <c:pt idx="17012">
                  <c:v>2.9569610000000002</c:v>
                </c:pt>
                <c:pt idx="17013">
                  <c:v>2.9568889999999999</c:v>
                </c:pt>
                <c:pt idx="17014">
                  <c:v>2.9475850000000001</c:v>
                </c:pt>
                <c:pt idx="17015">
                  <c:v>2.9117169999999999</c:v>
                </c:pt>
                <c:pt idx="17016">
                  <c:v>2.8564720000000001</c:v>
                </c:pt>
                <c:pt idx="17017">
                  <c:v>2.819906</c:v>
                </c:pt>
                <c:pt idx="17018">
                  <c:v>2.7704059999999999</c:v>
                </c:pt>
                <c:pt idx="17019">
                  <c:v>2.7487699999999999</c:v>
                </c:pt>
                <c:pt idx="17020">
                  <c:v>2.7680989999999999</c:v>
                </c:pt>
                <c:pt idx="17021">
                  <c:v>2.7745169999999999</c:v>
                </c:pt>
                <c:pt idx="17022">
                  <c:v>2.7988460000000002</c:v>
                </c:pt>
                <c:pt idx="17023">
                  <c:v>2.8159869999999998</c:v>
                </c:pt>
                <c:pt idx="17024">
                  <c:v>2.8706800000000001</c:v>
                </c:pt>
                <c:pt idx="17025">
                  <c:v>2.9004180000000002</c:v>
                </c:pt>
                <c:pt idx="17026">
                  <c:v>2.8689010000000001</c:v>
                </c:pt>
                <c:pt idx="17027">
                  <c:v>2.8355079999999999</c:v>
                </c:pt>
                <c:pt idx="17028">
                  <c:v>2.8756080000000002</c:v>
                </c:pt>
                <c:pt idx="17029">
                  <c:v>2.9013070000000001</c:v>
                </c:pt>
                <c:pt idx="17030">
                  <c:v>2.9114520000000002</c:v>
                </c:pt>
                <c:pt idx="17031">
                  <c:v>2.91364</c:v>
                </c:pt>
                <c:pt idx="17032">
                  <c:v>2.8869310000000001</c:v>
                </c:pt>
                <c:pt idx="17033">
                  <c:v>2.8494519999999999</c:v>
                </c:pt>
                <c:pt idx="17034">
                  <c:v>2.8100969999999998</c:v>
                </c:pt>
                <c:pt idx="17035">
                  <c:v>2.7949760000000001</c:v>
                </c:pt>
                <c:pt idx="17036">
                  <c:v>2.8109150000000001</c:v>
                </c:pt>
                <c:pt idx="17037">
                  <c:v>2.8271419999999998</c:v>
                </c:pt>
                <c:pt idx="17038">
                  <c:v>2.8454609999999998</c:v>
                </c:pt>
                <c:pt idx="17039">
                  <c:v>2.837888</c:v>
                </c:pt>
                <c:pt idx="17040">
                  <c:v>2.7967789999999999</c:v>
                </c:pt>
                <c:pt idx="17041">
                  <c:v>2.7665600000000001</c:v>
                </c:pt>
                <c:pt idx="17042">
                  <c:v>2.7242489999999999</c:v>
                </c:pt>
                <c:pt idx="17043">
                  <c:v>2.6867209999999999</c:v>
                </c:pt>
                <c:pt idx="17044">
                  <c:v>2.7106659999999998</c:v>
                </c:pt>
                <c:pt idx="17045">
                  <c:v>2.7791090000000001</c:v>
                </c:pt>
                <c:pt idx="17046">
                  <c:v>2.843394</c:v>
                </c:pt>
                <c:pt idx="17047">
                  <c:v>2.8536589999999999</c:v>
                </c:pt>
                <c:pt idx="17048">
                  <c:v>2.8503889999999998</c:v>
                </c:pt>
                <c:pt idx="17049">
                  <c:v>2.8594050000000002</c:v>
                </c:pt>
                <c:pt idx="17050">
                  <c:v>2.8455810000000001</c:v>
                </c:pt>
                <c:pt idx="17051">
                  <c:v>2.8282240000000001</c:v>
                </c:pt>
                <c:pt idx="17052">
                  <c:v>2.8140879999999999</c:v>
                </c:pt>
                <c:pt idx="17053">
                  <c:v>2.7960820000000002</c:v>
                </c:pt>
                <c:pt idx="17054">
                  <c:v>2.7834370000000002</c:v>
                </c:pt>
                <c:pt idx="17055">
                  <c:v>2.7520639999999998</c:v>
                </c:pt>
                <c:pt idx="17056">
                  <c:v>2.7432409999999998</c:v>
                </c:pt>
                <c:pt idx="17057">
                  <c:v>2.7569680000000001</c:v>
                </c:pt>
                <c:pt idx="17058">
                  <c:v>2.7746620000000002</c:v>
                </c:pt>
                <c:pt idx="17059">
                  <c:v>2.8059379999999998</c:v>
                </c:pt>
                <c:pt idx="17060">
                  <c:v>2.8467829999999998</c:v>
                </c:pt>
                <c:pt idx="17061">
                  <c:v>2.8395709999999998</c:v>
                </c:pt>
                <c:pt idx="17062">
                  <c:v>2.8089909999999998</c:v>
                </c:pt>
                <c:pt idx="17063">
                  <c:v>2.8082699999999998</c:v>
                </c:pt>
                <c:pt idx="17064">
                  <c:v>2.7879559999999999</c:v>
                </c:pt>
                <c:pt idx="17065">
                  <c:v>2.76769</c:v>
                </c:pt>
                <c:pt idx="17066">
                  <c:v>2.7703820000000001</c:v>
                </c:pt>
                <c:pt idx="17067">
                  <c:v>2.7890380000000001</c:v>
                </c:pt>
                <c:pt idx="17068">
                  <c:v>2.8149289999999998</c:v>
                </c:pt>
                <c:pt idx="17069">
                  <c:v>2.8399320000000001</c:v>
                </c:pt>
                <c:pt idx="17070">
                  <c:v>2.8158669999999999</c:v>
                </c:pt>
                <c:pt idx="17071">
                  <c:v>2.7584819999999999</c:v>
                </c:pt>
                <c:pt idx="17072">
                  <c:v>2.728167</c:v>
                </c:pt>
                <c:pt idx="17073">
                  <c:v>2.7184789999999999</c:v>
                </c:pt>
                <c:pt idx="17074">
                  <c:v>2.7264360000000001</c:v>
                </c:pt>
                <c:pt idx="17075">
                  <c:v>2.7882440000000002</c:v>
                </c:pt>
                <c:pt idx="17076">
                  <c:v>2.8343539999999998</c:v>
                </c:pt>
                <c:pt idx="17077">
                  <c:v>2.91275</c:v>
                </c:pt>
                <c:pt idx="17078">
                  <c:v>2.961096</c:v>
                </c:pt>
                <c:pt idx="17079">
                  <c:v>2.9319350000000002</c:v>
                </c:pt>
                <c:pt idx="17080">
                  <c:v>2.8738049999999999</c:v>
                </c:pt>
                <c:pt idx="17081">
                  <c:v>2.807477</c:v>
                </c:pt>
                <c:pt idx="17082">
                  <c:v>2.7786770000000001</c:v>
                </c:pt>
                <c:pt idx="17083">
                  <c:v>2.778845</c:v>
                </c:pt>
                <c:pt idx="17084">
                  <c:v>2.7825229999999999</c:v>
                </c:pt>
                <c:pt idx="17085">
                  <c:v>2.8443070000000001</c:v>
                </c:pt>
                <c:pt idx="17086">
                  <c:v>2.9112840000000002</c:v>
                </c:pt>
                <c:pt idx="17087">
                  <c:v>2.9152990000000001</c:v>
                </c:pt>
                <c:pt idx="17088">
                  <c:v>2.8752230000000001</c:v>
                </c:pt>
                <c:pt idx="17089">
                  <c:v>2.8016589999999999</c:v>
                </c:pt>
                <c:pt idx="17090">
                  <c:v>2.7393459999999998</c:v>
                </c:pt>
                <c:pt idx="17091">
                  <c:v>2.731341</c:v>
                </c:pt>
                <c:pt idx="17092">
                  <c:v>2.7693249999999998</c:v>
                </c:pt>
                <c:pt idx="17093">
                  <c:v>2.8231999999999999</c:v>
                </c:pt>
                <c:pt idx="17094">
                  <c:v>2.838994</c:v>
                </c:pt>
                <c:pt idx="17095">
                  <c:v>2.8243779999999998</c:v>
                </c:pt>
                <c:pt idx="17096">
                  <c:v>2.7971629999999998</c:v>
                </c:pt>
                <c:pt idx="17097">
                  <c:v>2.7854559999999999</c:v>
                </c:pt>
                <c:pt idx="17098">
                  <c:v>2.8301949999999998</c:v>
                </c:pt>
                <c:pt idx="17099">
                  <c:v>2.8606069999999999</c:v>
                </c:pt>
                <c:pt idx="17100">
                  <c:v>2.877675</c:v>
                </c:pt>
                <c:pt idx="17101">
                  <c:v>2.8486579999999999</c:v>
                </c:pt>
                <c:pt idx="17102">
                  <c:v>2.809472</c:v>
                </c:pt>
                <c:pt idx="17103">
                  <c:v>2.7992789999999999</c:v>
                </c:pt>
                <c:pt idx="17104">
                  <c:v>2.7859129999999999</c:v>
                </c:pt>
                <c:pt idx="17105">
                  <c:v>2.7636750000000001</c:v>
                </c:pt>
                <c:pt idx="17106">
                  <c:v>2.7533379999999998</c:v>
                </c:pt>
                <c:pt idx="17107">
                  <c:v>2.8005770000000001</c:v>
                </c:pt>
                <c:pt idx="17108">
                  <c:v>2.8045680000000002</c:v>
                </c:pt>
                <c:pt idx="17109">
                  <c:v>2.7937979999999998</c:v>
                </c:pt>
                <c:pt idx="17110">
                  <c:v>2.7980529999999999</c:v>
                </c:pt>
                <c:pt idx="17111">
                  <c:v>2.7959130000000001</c:v>
                </c:pt>
                <c:pt idx="17112">
                  <c:v>2.8003130000000001</c:v>
                </c:pt>
                <c:pt idx="17113">
                  <c:v>2.791658</c:v>
                </c:pt>
                <c:pt idx="17114">
                  <c:v>2.7795899999999998</c:v>
                </c:pt>
                <c:pt idx="17115">
                  <c:v>2.8076690000000002</c:v>
                </c:pt>
                <c:pt idx="17116">
                  <c:v>2.8285119999999999</c:v>
                </c:pt>
                <c:pt idx="17117">
                  <c:v>2.8202910000000001</c:v>
                </c:pt>
                <c:pt idx="17118">
                  <c:v>2.803823</c:v>
                </c:pt>
                <c:pt idx="17119">
                  <c:v>2.8177180000000002</c:v>
                </c:pt>
                <c:pt idx="17120">
                  <c:v>2.8984220000000001</c:v>
                </c:pt>
                <c:pt idx="17121">
                  <c:v>2.9239769999999998</c:v>
                </c:pt>
                <c:pt idx="17122">
                  <c:v>2.9351560000000001</c:v>
                </c:pt>
                <c:pt idx="17123">
                  <c:v>2.910034</c:v>
                </c:pt>
                <c:pt idx="17124">
                  <c:v>2.8331040000000001</c:v>
                </c:pt>
                <c:pt idx="17125">
                  <c:v>2.7434090000000002</c:v>
                </c:pt>
                <c:pt idx="17126">
                  <c:v>2.6937169999999999</c:v>
                </c:pt>
                <c:pt idx="17127">
                  <c:v>2.7116030000000002</c:v>
                </c:pt>
                <c:pt idx="17128">
                  <c:v>2.7270850000000002</c:v>
                </c:pt>
                <c:pt idx="17129">
                  <c:v>2.6847020000000001</c:v>
                </c:pt>
                <c:pt idx="17130">
                  <c:v>2.6799659999999998</c:v>
                </c:pt>
                <c:pt idx="17131">
                  <c:v>2.7205699999999999</c:v>
                </c:pt>
                <c:pt idx="17132">
                  <c:v>2.7681469999999999</c:v>
                </c:pt>
                <c:pt idx="17133">
                  <c:v>2.8240889999999998</c:v>
                </c:pt>
                <c:pt idx="17134">
                  <c:v>2.8563999999999998</c:v>
                </c:pt>
                <c:pt idx="17135">
                  <c:v>2.8289689999999998</c:v>
                </c:pt>
                <c:pt idx="17136">
                  <c:v>2.8448120000000001</c:v>
                </c:pt>
                <c:pt idx="17137">
                  <c:v>2.8732760000000002</c:v>
                </c:pt>
                <c:pt idx="17138">
                  <c:v>2.8463270000000001</c:v>
                </c:pt>
                <c:pt idx="17139">
                  <c:v>2.7677139999999998</c:v>
                </c:pt>
                <c:pt idx="17140">
                  <c:v>2.7316530000000001</c:v>
                </c:pt>
                <c:pt idx="17141">
                  <c:v>2.7213159999999998</c:v>
                </c:pt>
                <c:pt idx="17142">
                  <c:v>2.719849</c:v>
                </c:pt>
                <c:pt idx="17143">
                  <c:v>2.7309800000000002</c:v>
                </c:pt>
                <c:pt idx="17144">
                  <c:v>2.8057699999999999</c:v>
                </c:pt>
                <c:pt idx="17145">
                  <c:v>2.835172</c:v>
                </c:pt>
                <c:pt idx="17146">
                  <c:v>2.8429850000000001</c:v>
                </c:pt>
                <c:pt idx="17147">
                  <c:v>2.8293539999999999</c:v>
                </c:pt>
                <c:pt idx="17148">
                  <c:v>2.7802150000000001</c:v>
                </c:pt>
                <c:pt idx="17149">
                  <c:v>2.7913939999999999</c:v>
                </c:pt>
                <c:pt idx="17150">
                  <c:v>2.8143769999999999</c:v>
                </c:pt>
                <c:pt idx="17151">
                  <c:v>2.8324310000000001</c:v>
                </c:pt>
                <c:pt idx="17152">
                  <c:v>2.8410859999999998</c:v>
                </c:pt>
                <c:pt idx="17153">
                  <c:v>2.8773390000000001</c:v>
                </c:pt>
                <c:pt idx="17154">
                  <c:v>2.910034</c:v>
                </c:pt>
                <c:pt idx="17155">
                  <c:v>2.932007</c:v>
                </c:pt>
                <c:pt idx="17156">
                  <c:v>2.946431</c:v>
                </c:pt>
                <c:pt idx="17157">
                  <c:v>2.9205640000000002</c:v>
                </c:pt>
                <c:pt idx="17158">
                  <c:v>2.8393549999999999</c:v>
                </c:pt>
                <c:pt idx="17159">
                  <c:v>2.7480730000000002</c:v>
                </c:pt>
                <c:pt idx="17160">
                  <c:v>2.7094879999999999</c:v>
                </c:pt>
                <c:pt idx="17161">
                  <c:v>2.7513899999999998</c:v>
                </c:pt>
                <c:pt idx="17162">
                  <c:v>2.798654</c:v>
                </c:pt>
                <c:pt idx="17163">
                  <c:v>2.826613</c:v>
                </c:pt>
                <c:pt idx="17164">
                  <c:v>2.8319740000000002</c:v>
                </c:pt>
                <c:pt idx="17165">
                  <c:v>2.8003369999999999</c:v>
                </c:pt>
                <c:pt idx="17166">
                  <c:v>2.7587709999999999</c:v>
                </c:pt>
                <c:pt idx="17167">
                  <c:v>2.7629060000000001</c:v>
                </c:pt>
                <c:pt idx="17168">
                  <c:v>2.8064909999999998</c:v>
                </c:pt>
                <c:pt idx="17169">
                  <c:v>2.8232240000000002</c:v>
                </c:pt>
                <c:pt idx="17170">
                  <c:v>2.823728</c:v>
                </c:pt>
                <c:pt idx="17171">
                  <c:v>2.7819699999999998</c:v>
                </c:pt>
                <c:pt idx="17172">
                  <c:v>2.766248</c:v>
                </c:pt>
                <c:pt idx="17173">
                  <c:v>2.781393</c:v>
                </c:pt>
                <c:pt idx="17174">
                  <c:v>2.8060350000000001</c:v>
                </c:pt>
                <c:pt idx="17175">
                  <c:v>2.80803</c:v>
                </c:pt>
                <c:pt idx="17176">
                  <c:v>2.7804549999999999</c:v>
                </c:pt>
                <c:pt idx="17177">
                  <c:v>2.7805040000000001</c:v>
                </c:pt>
                <c:pt idx="17178">
                  <c:v>2.7760560000000001</c:v>
                </c:pt>
                <c:pt idx="17179">
                  <c:v>2.7657669999999999</c:v>
                </c:pt>
                <c:pt idx="17180">
                  <c:v>2.7595640000000001</c:v>
                </c:pt>
                <c:pt idx="17181">
                  <c:v>2.7578330000000002</c:v>
                </c:pt>
                <c:pt idx="17182">
                  <c:v>2.7949519999999999</c:v>
                </c:pt>
                <c:pt idx="17183">
                  <c:v>2.8399559999999999</c:v>
                </c:pt>
                <c:pt idx="17184">
                  <c:v>2.8698860000000002</c:v>
                </c:pt>
                <c:pt idx="17185">
                  <c:v>2.8745020000000001</c:v>
                </c:pt>
                <c:pt idx="17186">
                  <c:v>2.8256999999999999</c:v>
                </c:pt>
                <c:pt idx="17187">
                  <c:v>2.7738679999999998</c:v>
                </c:pt>
                <c:pt idx="17188">
                  <c:v>2.7435770000000002</c:v>
                </c:pt>
                <c:pt idx="17189">
                  <c:v>2.766079</c:v>
                </c:pt>
                <c:pt idx="17190">
                  <c:v>2.7834599999999998</c:v>
                </c:pt>
                <c:pt idx="17191">
                  <c:v>2.7996880000000002</c:v>
                </c:pt>
                <c:pt idx="17192">
                  <c:v>2.8055539999999999</c:v>
                </c:pt>
                <c:pt idx="17193">
                  <c:v>2.814905</c:v>
                </c:pt>
                <c:pt idx="17194">
                  <c:v>2.836109</c:v>
                </c:pt>
                <c:pt idx="17195">
                  <c:v>2.8413499999999998</c:v>
                </c:pt>
                <c:pt idx="17196">
                  <c:v>2.801803</c:v>
                </c:pt>
                <c:pt idx="17197">
                  <c:v>2.7625929999999999</c:v>
                </c:pt>
                <c:pt idx="17198">
                  <c:v>2.7688440000000001</c:v>
                </c:pt>
                <c:pt idx="17199">
                  <c:v>2.810819</c:v>
                </c:pt>
                <c:pt idx="17200">
                  <c:v>2.8170929999999998</c:v>
                </c:pt>
                <c:pt idx="17201">
                  <c:v>2.8244739999999999</c:v>
                </c:pt>
                <c:pt idx="17202">
                  <c:v>2.802813</c:v>
                </c:pt>
                <c:pt idx="17203">
                  <c:v>2.7288640000000002</c:v>
                </c:pt>
                <c:pt idx="17204">
                  <c:v>2.6957369999999998</c:v>
                </c:pt>
                <c:pt idx="17205">
                  <c:v>2.7907929999999999</c:v>
                </c:pt>
                <c:pt idx="17206">
                  <c:v>2.819569</c:v>
                </c:pt>
                <c:pt idx="17207">
                  <c:v>2.7920430000000001</c:v>
                </c:pt>
                <c:pt idx="17208">
                  <c:v>2.8233440000000001</c:v>
                </c:pt>
                <c:pt idx="17209">
                  <c:v>2.8784930000000002</c:v>
                </c:pt>
                <c:pt idx="17210">
                  <c:v>2.8899599999999999</c:v>
                </c:pt>
                <c:pt idx="17211">
                  <c:v>2.9110680000000002</c:v>
                </c:pt>
                <c:pt idx="17212">
                  <c:v>2.9309249999999998</c:v>
                </c:pt>
                <c:pt idx="17213">
                  <c:v>2.85426</c:v>
                </c:pt>
                <c:pt idx="17214">
                  <c:v>2.8055780000000001</c:v>
                </c:pt>
                <c:pt idx="17215">
                  <c:v>2.7931970000000002</c:v>
                </c:pt>
                <c:pt idx="17216">
                  <c:v>2.7974999999999999</c:v>
                </c:pt>
                <c:pt idx="17217">
                  <c:v>2.841278</c:v>
                </c:pt>
                <c:pt idx="17218">
                  <c:v>2.8684919999999998</c:v>
                </c:pt>
                <c:pt idx="17219">
                  <c:v>2.8522159999999999</c:v>
                </c:pt>
                <c:pt idx="17220">
                  <c:v>2.8109150000000001</c:v>
                </c:pt>
                <c:pt idx="17221">
                  <c:v>2.7726899999999999</c:v>
                </c:pt>
                <c:pt idx="17222">
                  <c:v>2.7074199999999999</c:v>
                </c:pt>
                <c:pt idx="17223">
                  <c:v>2.67083</c:v>
                </c:pt>
                <c:pt idx="17224">
                  <c:v>2.6665510000000001</c:v>
                </c:pt>
                <c:pt idx="17225">
                  <c:v>2.7172049999999999</c:v>
                </c:pt>
                <c:pt idx="17226">
                  <c:v>2.7684829999999998</c:v>
                </c:pt>
                <c:pt idx="17227">
                  <c:v>2.7962020000000001</c:v>
                </c:pt>
                <c:pt idx="17228">
                  <c:v>2.86503</c:v>
                </c:pt>
                <c:pt idx="17229">
                  <c:v>2.866136</c:v>
                </c:pt>
                <c:pt idx="17230">
                  <c:v>2.8328639999999998</c:v>
                </c:pt>
                <c:pt idx="17231">
                  <c:v>2.8126699999999998</c:v>
                </c:pt>
                <c:pt idx="17232">
                  <c:v>2.790985</c:v>
                </c:pt>
                <c:pt idx="17233">
                  <c:v>2.7949280000000001</c:v>
                </c:pt>
                <c:pt idx="17234">
                  <c:v>2.8036539999999999</c:v>
                </c:pt>
                <c:pt idx="17235">
                  <c:v>2.7964419999999999</c:v>
                </c:pt>
                <c:pt idx="17236">
                  <c:v>2.8090639999999998</c:v>
                </c:pt>
                <c:pt idx="17237">
                  <c:v>2.8704149999999999</c:v>
                </c:pt>
                <c:pt idx="17238">
                  <c:v>2.9112840000000002</c:v>
                </c:pt>
                <c:pt idx="17239">
                  <c:v>2.9565999999999999</c:v>
                </c:pt>
                <c:pt idx="17240">
                  <c:v>2.9444840000000001</c:v>
                </c:pt>
                <c:pt idx="17241">
                  <c:v>2.9258769999999998</c:v>
                </c:pt>
                <c:pt idx="17242">
                  <c:v>2.8888780000000001</c:v>
                </c:pt>
                <c:pt idx="17243">
                  <c:v>2.8252190000000001</c:v>
                </c:pt>
                <c:pt idx="17244">
                  <c:v>2.7505489999999999</c:v>
                </c:pt>
                <c:pt idx="17245">
                  <c:v>2.776008</c:v>
                </c:pt>
                <c:pt idx="17246">
                  <c:v>2.7632659999999998</c:v>
                </c:pt>
                <c:pt idx="17247">
                  <c:v>2.7644199999999999</c:v>
                </c:pt>
                <c:pt idx="17248">
                  <c:v>2.817069</c:v>
                </c:pt>
                <c:pt idx="17249">
                  <c:v>2.8385609999999999</c:v>
                </c:pt>
                <c:pt idx="17250">
                  <c:v>2.8692609999999998</c:v>
                </c:pt>
                <c:pt idx="17251">
                  <c:v>2.8842140000000001</c:v>
                </c:pt>
                <c:pt idx="17252">
                  <c:v>2.8561109999999998</c:v>
                </c:pt>
                <c:pt idx="17253">
                  <c:v>2.8223820000000002</c:v>
                </c:pt>
                <c:pt idx="17254">
                  <c:v>2.793822</c:v>
                </c:pt>
                <c:pt idx="17255">
                  <c:v>2.7879559999999999</c:v>
                </c:pt>
                <c:pt idx="17256">
                  <c:v>2.795312</c:v>
                </c:pt>
                <c:pt idx="17257">
                  <c:v>2.7728830000000002</c:v>
                </c:pt>
                <c:pt idx="17258">
                  <c:v>2.7432409999999998</c:v>
                </c:pt>
                <c:pt idx="17259">
                  <c:v>2.698718</c:v>
                </c:pt>
                <c:pt idx="17260">
                  <c:v>2.6906639999999999</c:v>
                </c:pt>
                <c:pt idx="17261">
                  <c:v>2.7195130000000001</c:v>
                </c:pt>
                <c:pt idx="17262">
                  <c:v>2.7653819999999998</c:v>
                </c:pt>
                <c:pt idx="17263">
                  <c:v>2.8042310000000001</c:v>
                </c:pt>
                <c:pt idx="17264">
                  <c:v>2.8129819999999999</c:v>
                </c:pt>
                <c:pt idx="17265">
                  <c:v>2.8168289999999998</c:v>
                </c:pt>
                <c:pt idx="17266">
                  <c:v>2.8270460000000002</c:v>
                </c:pt>
                <c:pt idx="17267">
                  <c:v>2.8158430000000001</c:v>
                </c:pt>
                <c:pt idx="17268">
                  <c:v>2.8061790000000002</c:v>
                </c:pt>
                <c:pt idx="17269">
                  <c:v>2.8052649999999999</c:v>
                </c:pt>
                <c:pt idx="17270">
                  <c:v>2.7939419999999999</c:v>
                </c:pt>
                <c:pt idx="17271">
                  <c:v>2.7860809999999998</c:v>
                </c:pt>
                <c:pt idx="17272">
                  <c:v>2.7847590000000002</c:v>
                </c:pt>
                <c:pt idx="17273">
                  <c:v>2.7767529999999998</c:v>
                </c:pt>
                <c:pt idx="17274">
                  <c:v>2.7502119999999999</c:v>
                </c:pt>
                <c:pt idx="17275">
                  <c:v>2.7500200000000001</c:v>
                </c:pt>
                <c:pt idx="17276">
                  <c:v>2.7777630000000002</c:v>
                </c:pt>
                <c:pt idx="17277">
                  <c:v>2.8170929999999998</c:v>
                </c:pt>
                <c:pt idx="17278">
                  <c:v>2.7937259999999999</c:v>
                </c:pt>
                <c:pt idx="17279">
                  <c:v>2.7474479999999999</c:v>
                </c:pt>
                <c:pt idx="17280">
                  <c:v>2.7683149999999999</c:v>
                </c:pt>
                <c:pt idx="17281">
                  <c:v>2.8088950000000001</c:v>
                </c:pt>
                <c:pt idx="17282">
                  <c:v>2.8046160000000002</c:v>
                </c:pt>
                <c:pt idx="17283">
                  <c:v>2.7714639999999999</c:v>
                </c:pt>
                <c:pt idx="17284">
                  <c:v>2.7157140000000002</c:v>
                </c:pt>
                <c:pt idx="17285">
                  <c:v>2.7275900000000002</c:v>
                </c:pt>
                <c:pt idx="17286">
                  <c:v>2.8018269999999998</c:v>
                </c:pt>
                <c:pt idx="17287">
                  <c:v>2.8935179999999998</c:v>
                </c:pt>
                <c:pt idx="17288">
                  <c:v>2.8438020000000002</c:v>
                </c:pt>
                <c:pt idx="17289">
                  <c:v>2.810746</c:v>
                </c:pt>
                <c:pt idx="17290">
                  <c:v>2.828729</c:v>
                </c:pt>
                <c:pt idx="17291">
                  <c:v>2.8318780000000001</c:v>
                </c:pt>
                <c:pt idx="17292">
                  <c:v>2.7952159999999999</c:v>
                </c:pt>
                <c:pt idx="17293">
                  <c:v>2.70831</c:v>
                </c:pt>
                <c:pt idx="17294">
                  <c:v>2.6743399999999999</c:v>
                </c:pt>
                <c:pt idx="17295">
                  <c:v>2.780624</c:v>
                </c:pt>
                <c:pt idx="17296">
                  <c:v>2.8813780000000002</c:v>
                </c:pt>
                <c:pt idx="17297">
                  <c:v>2.8868109999999998</c:v>
                </c:pt>
                <c:pt idx="17298">
                  <c:v>2.8648380000000002</c:v>
                </c:pt>
                <c:pt idx="17299">
                  <c:v>2.7947600000000001</c:v>
                </c:pt>
                <c:pt idx="17300">
                  <c:v>2.7562950000000002</c:v>
                </c:pt>
                <c:pt idx="17301">
                  <c:v>2.73949</c:v>
                </c:pt>
                <c:pt idx="17302">
                  <c:v>2.7367499999999998</c:v>
                </c:pt>
                <c:pt idx="17303">
                  <c:v>2.7279749999999998</c:v>
                </c:pt>
                <c:pt idx="17304">
                  <c:v>2.8176220000000001</c:v>
                </c:pt>
                <c:pt idx="17305">
                  <c:v>2.8716170000000001</c:v>
                </c:pt>
                <c:pt idx="17306">
                  <c:v>2.8548610000000001</c:v>
                </c:pt>
                <c:pt idx="17307">
                  <c:v>2.8536109999999999</c:v>
                </c:pt>
                <c:pt idx="17308">
                  <c:v>2.830219</c:v>
                </c:pt>
                <c:pt idx="17309">
                  <c:v>2.8190409999999999</c:v>
                </c:pt>
                <c:pt idx="17310">
                  <c:v>2.8061069999999999</c:v>
                </c:pt>
                <c:pt idx="17311">
                  <c:v>2.7779790000000002</c:v>
                </c:pt>
                <c:pt idx="17312">
                  <c:v>2.7931010000000001</c:v>
                </c:pt>
                <c:pt idx="17313">
                  <c:v>2.80904</c:v>
                </c:pt>
                <c:pt idx="17314">
                  <c:v>2.8088470000000001</c:v>
                </c:pt>
                <c:pt idx="17315">
                  <c:v>2.818127</c:v>
                </c:pt>
                <c:pt idx="17316">
                  <c:v>2.8444989999999999</c:v>
                </c:pt>
                <c:pt idx="17317">
                  <c:v>2.824281</c:v>
                </c:pt>
                <c:pt idx="17318">
                  <c:v>2.803607</c:v>
                </c:pt>
                <c:pt idx="17319">
                  <c:v>2.7836530000000002</c:v>
                </c:pt>
                <c:pt idx="17320">
                  <c:v>2.7801429999999998</c:v>
                </c:pt>
                <c:pt idx="17321">
                  <c:v>2.79149</c:v>
                </c:pt>
                <c:pt idx="17322">
                  <c:v>2.7820420000000001</c:v>
                </c:pt>
                <c:pt idx="17323">
                  <c:v>2.772065</c:v>
                </c:pt>
                <c:pt idx="17324">
                  <c:v>2.784783</c:v>
                </c:pt>
                <c:pt idx="17325">
                  <c:v>2.791153</c:v>
                </c:pt>
                <c:pt idx="17326">
                  <c:v>2.8055059999999998</c:v>
                </c:pt>
                <c:pt idx="17327">
                  <c:v>2.812357</c:v>
                </c:pt>
                <c:pt idx="17328">
                  <c:v>2.8018269999999998</c:v>
                </c:pt>
                <c:pt idx="17329">
                  <c:v>2.7979810000000001</c:v>
                </c:pt>
                <c:pt idx="17330">
                  <c:v>2.7893509999999999</c:v>
                </c:pt>
                <c:pt idx="17331">
                  <c:v>2.7978130000000001</c:v>
                </c:pt>
                <c:pt idx="17332">
                  <c:v>2.8126699999999998</c:v>
                </c:pt>
                <c:pt idx="17333">
                  <c:v>2.839499</c:v>
                </c:pt>
                <c:pt idx="17334">
                  <c:v>2.8311809999999999</c:v>
                </c:pt>
                <c:pt idx="17335">
                  <c:v>2.8006489999999999</c:v>
                </c:pt>
                <c:pt idx="17336">
                  <c:v>2.7850709999999999</c:v>
                </c:pt>
                <c:pt idx="17337">
                  <c:v>2.7780999999999998</c:v>
                </c:pt>
                <c:pt idx="17338">
                  <c:v>2.7935810000000001</c:v>
                </c:pt>
                <c:pt idx="17339">
                  <c:v>2.8066360000000001</c:v>
                </c:pt>
                <c:pt idx="17340">
                  <c:v>2.817574</c:v>
                </c:pt>
                <c:pt idx="17341">
                  <c:v>2.8299789999999998</c:v>
                </c:pt>
                <c:pt idx="17342">
                  <c:v>2.8141600000000002</c:v>
                </c:pt>
                <c:pt idx="17343">
                  <c:v>2.7949760000000001</c:v>
                </c:pt>
                <c:pt idx="17344">
                  <c:v>2.7775460000000001</c:v>
                </c:pt>
                <c:pt idx="17345">
                  <c:v>2.7644199999999999</c:v>
                </c:pt>
                <c:pt idx="17346">
                  <c:v>2.7243210000000002</c:v>
                </c:pt>
                <c:pt idx="17347">
                  <c:v>2.697972</c:v>
                </c:pt>
                <c:pt idx="17348">
                  <c:v>2.720234</c:v>
                </c:pt>
                <c:pt idx="17349">
                  <c:v>2.7260520000000001</c:v>
                </c:pt>
                <c:pt idx="17350">
                  <c:v>2.7049439999999998</c:v>
                </c:pt>
                <c:pt idx="17351">
                  <c:v>2.729778</c:v>
                </c:pt>
                <c:pt idx="17352">
                  <c:v>2.782715</c:v>
                </c:pt>
                <c:pt idx="17353">
                  <c:v>2.8324549999999999</c:v>
                </c:pt>
                <c:pt idx="17354">
                  <c:v>2.859861</c:v>
                </c:pt>
                <c:pt idx="17355">
                  <c:v>2.8705349999999998</c:v>
                </c:pt>
                <c:pt idx="17356">
                  <c:v>2.8798149999999998</c:v>
                </c:pt>
                <c:pt idx="17357">
                  <c:v>2.8682989999999999</c:v>
                </c:pt>
                <c:pt idx="17358">
                  <c:v>2.8587069999999999</c:v>
                </c:pt>
                <c:pt idx="17359">
                  <c:v>2.8856090000000001</c:v>
                </c:pt>
                <c:pt idx="17360">
                  <c:v>2.9276800000000001</c:v>
                </c:pt>
                <c:pt idx="17361">
                  <c:v>2.9063560000000002</c:v>
                </c:pt>
                <c:pt idx="17362">
                  <c:v>2.8446920000000002</c:v>
                </c:pt>
                <c:pt idx="17363">
                  <c:v>2.77596</c:v>
                </c:pt>
                <c:pt idx="17364">
                  <c:v>2.6792449999999999</c:v>
                </c:pt>
                <c:pt idx="17365">
                  <c:v>2.6995830000000001</c:v>
                </c:pt>
                <c:pt idx="17366">
                  <c:v>2.8106260000000001</c:v>
                </c:pt>
                <c:pt idx="17367">
                  <c:v>2.792716</c:v>
                </c:pt>
                <c:pt idx="17368">
                  <c:v>2.784999</c:v>
                </c:pt>
                <c:pt idx="17369">
                  <c:v>2.8189440000000001</c:v>
                </c:pt>
                <c:pt idx="17370">
                  <c:v>2.8382489999999998</c:v>
                </c:pt>
                <c:pt idx="17371">
                  <c:v>2.8136070000000002</c:v>
                </c:pt>
                <c:pt idx="17372">
                  <c:v>2.8203870000000002</c:v>
                </c:pt>
                <c:pt idx="17373">
                  <c:v>2.8582269999999999</c:v>
                </c:pt>
                <c:pt idx="17374">
                  <c:v>2.8910420000000001</c:v>
                </c:pt>
                <c:pt idx="17375">
                  <c:v>2.9103940000000001</c:v>
                </c:pt>
                <c:pt idx="17376">
                  <c:v>2.8540920000000001</c:v>
                </c:pt>
                <c:pt idx="17377">
                  <c:v>2.8244739999999999</c:v>
                </c:pt>
                <c:pt idx="17378">
                  <c:v>2.783172</c:v>
                </c:pt>
                <c:pt idx="17379">
                  <c:v>2.7442500000000001</c:v>
                </c:pt>
                <c:pt idx="17380">
                  <c:v>2.6991740000000002</c:v>
                </c:pt>
                <c:pt idx="17381">
                  <c:v>2.760958</c:v>
                </c:pt>
                <c:pt idx="17382">
                  <c:v>2.8342339999999999</c:v>
                </c:pt>
                <c:pt idx="17383">
                  <c:v>2.85426</c:v>
                </c:pt>
                <c:pt idx="17384">
                  <c:v>2.8847909999999999</c:v>
                </c:pt>
                <c:pt idx="17385">
                  <c:v>2.9006099999999999</c:v>
                </c:pt>
                <c:pt idx="17386">
                  <c:v>2.8978449999999998</c:v>
                </c:pt>
                <c:pt idx="17387">
                  <c:v>2.8763770000000002</c:v>
                </c:pt>
                <c:pt idx="17388">
                  <c:v>2.7660309999999999</c:v>
                </c:pt>
                <c:pt idx="17389">
                  <c:v>2.7617039999999999</c:v>
                </c:pt>
                <c:pt idx="17390">
                  <c:v>2.7825950000000002</c:v>
                </c:pt>
                <c:pt idx="17391">
                  <c:v>2.7991830000000002</c:v>
                </c:pt>
                <c:pt idx="17392">
                  <c:v>2.8150740000000001</c:v>
                </c:pt>
                <c:pt idx="17393">
                  <c:v>2.8220209999999999</c:v>
                </c:pt>
                <c:pt idx="17394">
                  <c:v>2.8131270000000002</c:v>
                </c:pt>
                <c:pt idx="17395">
                  <c:v>2.7949999999999999</c:v>
                </c:pt>
                <c:pt idx="17396">
                  <c:v>2.8070200000000001</c:v>
                </c:pt>
                <c:pt idx="17397">
                  <c:v>2.823248</c:v>
                </c:pt>
                <c:pt idx="17398">
                  <c:v>2.8235359999999998</c:v>
                </c:pt>
                <c:pt idx="17399">
                  <c:v>2.798149</c:v>
                </c:pt>
                <c:pt idx="17400">
                  <c:v>2.761463</c:v>
                </c:pt>
                <c:pt idx="17401">
                  <c:v>2.7513420000000002</c:v>
                </c:pt>
                <c:pt idx="17402">
                  <c:v>2.7398030000000002</c:v>
                </c:pt>
                <c:pt idx="17403">
                  <c:v>2.7354509999999999</c:v>
                </c:pt>
                <c:pt idx="17404">
                  <c:v>2.7447550000000001</c:v>
                </c:pt>
                <c:pt idx="17405">
                  <c:v>2.7653099999999999</c:v>
                </c:pt>
                <c:pt idx="17406">
                  <c:v>2.7915619999999999</c:v>
                </c:pt>
                <c:pt idx="17407">
                  <c:v>2.8062990000000001</c:v>
                </c:pt>
                <c:pt idx="17408">
                  <c:v>2.8091599999999999</c:v>
                </c:pt>
                <c:pt idx="17409">
                  <c:v>2.7762479999999998</c:v>
                </c:pt>
                <c:pt idx="17410">
                  <c:v>2.7521840000000002</c:v>
                </c:pt>
                <c:pt idx="17411">
                  <c:v>2.6850139999999998</c:v>
                </c:pt>
                <c:pt idx="17412">
                  <c:v>2.6538580000000001</c:v>
                </c:pt>
                <c:pt idx="17413">
                  <c:v>2.6583770000000002</c:v>
                </c:pt>
                <c:pt idx="17414">
                  <c:v>2.6472229999999999</c:v>
                </c:pt>
                <c:pt idx="17415">
                  <c:v>2.6656140000000001</c:v>
                </c:pt>
                <c:pt idx="17416">
                  <c:v>2.7165560000000002</c:v>
                </c:pt>
                <c:pt idx="17417">
                  <c:v>2.7913939999999999</c:v>
                </c:pt>
                <c:pt idx="17418">
                  <c:v>2.7776909999999999</c:v>
                </c:pt>
                <c:pt idx="17419">
                  <c:v>2.751366</c:v>
                </c:pt>
                <c:pt idx="17420">
                  <c:v>2.7527849999999998</c:v>
                </c:pt>
                <c:pt idx="17421">
                  <c:v>2.7700459999999998</c:v>
                </c:pt>
                <c:pt idx="17422">
                  <c:v>2.7792530000000002</c:v>
                </c:pt>
                <c:pt idx="17423">
                  <c:v>2.7580979999999999</c:v>
                </c:pt>
                <c:pt idx="17424">
                  <c:v>2.7252100000000001</c:v>
                </c:pt>
                <c:pt idx="17425">
                  <c:v>2.7367020000000002</c:v>
                </c:pt>
                <c:pt idx="17426">
                  <c:v>2.7795899999999998</c:v>
                </c:pt>
                <c:pt idx="17427">
                  <c:v>2.772618</c:v>
                </c:pt>
                <c:pt idx="17428">
                  <c:v>2.7490579999999998</c:v>
                </c:pt>
                <c:pt idx="17429">
                  <c:v>2.7740610000000001</c:v>
                </c:pt>
                <c:pt idx="17430">
                  <c:v>2.8057940000000001</c:v>
                </c:pt>
                <c:pt idx="17431">
                  <c:v>2.8410380000000002</c:v>
                </c:pt>
                <c:pt idx="17432">
                  <c:v>2.8504610000000001</c:v>
                </c:pt>
                <c:pt idx="17433">
                  <c:v>2.8416389999999998</c:v>
                </c:pt>
                <c:pt idx="17434">
                  <c:v>2.8390420000000001</c:v>
                </c:pt>
                <c:pt idx="17435">
                  <c:v>2.8277909999999999</c:v>
                </c:pt>
                <c:pt idx="17436">
                  <c:v>2.7718729999999998</c:v>
                </c:pt>
                <c:pt idx="17437">
                  <c:v>2.7776909999999999</c:v>
                </c:pt>
                <c:pt idx="17438">
                  <c:v>2.8099289999999999</c:v>
                </c:pt>
                <c:pt idx="17439">
                  <c:v>2.8156750000000001</c:v>
                </c:pt>
                <c:pt idx="17440">
                  <c:v>2.8144010000000002</c:v>
                </c:pt>
                <c:pt idx="17441">
                  <c:v>2.733336</c:v>
                </c:pt>
                <c:pt idx="17442">
                  <c:v>2.6832349999999998</c:v>
                </c:pt>
                <c:pt idx="17443">
                  <c:v>2.7421350000000002</c:v>
                </c:pt>
                <c:pt idx="17444">
                  <c:v>2.7445149999999998</c:v>
                </c:pt>
                <c:pt idx="17445">
                  <c:v>2.7584819999999999</c:v>
                </c:pt>
                <c:pt idx="17446">
                  <c:v>2.7451639999999999</c:v>
                </c:pt>
                <c:pt idx="17447">
                  <c:v>2.6906400000000001</c:v>
                </c:pt>
                <c:pt idx="17448">
                  <c:v>2.7058339999999999</c:v>
                </c:pt>
                <c:pt idx="17449">
                  <c:v>2.7192720000000001</c:v>
                </c:pt>
                <c:pt idx="17450">
                  <c:v>2.706194</c:v>
                </c:pt>
                <c:pt idx="17451">
                  <c:v>2.7605979999999999</c:v>
                </c:pt>
                <c:pt idx="17452">
                  <c:v>2.810746</c:v>
                </c:pt>
                <c:pt idx="17453">
                  <c:v>2.840773</c:v>
                </c:pt>
                <c:pt idx="17454">
                  <c:v>2.930901</c:v>
                </c:pt>
                <c:pt idx="17455">
                  <c:v>2.9396040000000001</c:v>
                </c:pt>
                <c:pt idx="17456">
                  <c:v>2.9151310000000001</c:v>
                </c:pt>
                <c:pt idx="17457">
                  <c:v>2.8742380000000001</c:v>
                </c:pt>
                <c:pt idx="17458">
                  <c:v>2.8275990000000002</c:v>
                </c:pt>
                <c:pt idx="17459">
                  <c:v>2.784951</c:v>
                </c:pt>
                <c:pt idx="17460">
                  <c:v>2.8009620000000002</c:v>
                </c:pt>
                <c:pt idx="17461">
                  <c:v>2.816252</c:v>
                </c:pt>
                <c:pt idx="17462">
                  <c:v>2.7800229999999999</c:v>
                </c:pt>
                <c:pt idx="17463">
                  <c:v>2.7705989999999998</c:v>
                </c:pt>
                <c:pt idx="17464">
                  <c:v>2.7965149999999999</c:v>
                </c:pt>
                <c:pt idx="17465">
                  <c:v>2.8197860000000001</c:v>
                </c:pt>
                <c:pt idx="17466">
                  <c:v>2.8665690000000001</c:v>
                </c:pt>
                <c:pt idx="17467">
                  <c:v>2.8976769999999998</c:v>
                </c:pt>
                <c:pt idx="17468">
                  <c:v>2.912919</c:v>
                </c:pt>
                <c:pt idx="17469">
                  <c:v>2.892773</c:v>
                </c:pt>
                <c:pt idx="17470">
                  <c:v>2.8252670000000002</c:v>
                </c:pt>
                <c:pt idx="17471">
                  <c:v>2.7668490000000001</c:v>
                </c:pt>
                <c:pt idx="17472">
                  <c:v>2.7516790000000002</c:v>
                </c:pt>
                <c:pt idx="17473">
                  <c:v>2.745717</c:v>
                </c:pt>
                <c:pt idx="17474">
                  <c:v>2.7701660000000001</c:v>
                </c:pt>
                <c:pt idx="17475">
                  <c:v>2.8188960000000001</c:v>
                </c:pt>
                <c:pt idx="17476">
                  <c:v>2.8994080000000002</c:v>
                </c:pt>
                <c:pt idx="17477">
                  <c:v>2.9334009999999999</c:v>
                </c:pt>
                <c:pt idx="17478">
                  <c:v>2.891114</c:v>
                </c:pt>
                <c:pt idx="17479">
                  <c:v>2.8197860000000001</c:v>
                </c:pt>
                <c:pt idx="17480">
                  <c:v>2.7386729999999999</c:v>
                </c:pt>
                <c:pt idx="17481">
                  <c:v>2.7041750000000002</c:v>
                </c:pt>
                <c:pt idx="17482">
                  <c:v>2.7046559999999999</c:v>
                </c:pt>
                <c:pt idx="17483">
                  <c:v>2.7527370000000002</c:v>
                </c:pt>
                <c:pt idx="17484">
                  <c:v>2.819401</c:v>
                </c:pt>
                <c:pt idx="17485">
                  <c:v>2.8753669999999998</c:v>
                </c:pt>
                <c:pt idx="17486">
                  <c:v>2.9062350000000001</c:v>
                </c:pt>
                <c:pt idx="17487">
                  <c:v>2.8800309999999998</c:v>
                </c:pt>
                <c:pt idx="17488">
                  <c:v>2.83534</c:v>
                </c:pt>
                <c:pt idx="17489">
                  <c:v>2.7850709999999999</c:v>
                </c:pt>
                <c:pt idx="17490">
                  <c:v>2.7507410000000001</c:v>
                </c:pt>
                <c:pt idx="17491">
                  <c:v>2.742159</c:v>
                </c:pt>
                <c:pt idx="17492">
                  <c:v>2.7633139999999998</c:v>
                </c:pt>
                <c:pt idx="17493">
                  <c:v>2.726172</c:v>
                </c:pt>
                <c:pt idx="17494">
                  <c:v>2.7012420000000001</c:v>
                </c:pt>
                <c:pt idx="17495">
                  <c:v>2.7166519999999998</c:v>
                </c:pt>
                <c:pt idx="17496">
                  <c:v>2.7021310000000001</c:v>
                </c:pt>
                <c:pt idx="17497">
                  <c:v>2.6972269999999998</c:v>
                </c:pt>
                <c:pt idx="17498">
                  <c:v>2.7058580000000001</c:v>
                </c:pt>
                <c:pt idx="17499">
                  <c:v>2.73949</c:v>
                </c:pt>
                <c:pt idx="17500">
                  <c:v>2.7932929999999998</c:v>
                </c:pt>
                <c:pt idx="17501">
                  <c:v>2.805145</c:v>
                </c:pt>
                <c:pt idx="17502">
                  <c:v>2.740043</c:v>
                </c:pt>
                <c:pt idx="17503">
                  <c:v>2.7949519999999999</c:v>
                </c:pt>
                <c:pt idx="17504">
                  <c:v>2.8966669999999999</c:v>
                </c:pt>
                <c:pt idx="17505">
                  <c:v>2.93946</c:v>
                </c:pt>
                <c:pt idx="17506">
                  <c:v>2.9115250000000001</c:v>
                </c:pt>
                <c:pt idx="17507">
                  <c:v>2.8477450000000002</c:v>
                </c:pt>
                <c:pt idx="17508">
                  <c:v>2.7981729999999998</c:v>
                </c:pt>
                <c:pt idx="17509">
                  <c:v>2.7946390000000001</c:v>
                </c:pt>
                <c:pt idx="17510">
                  <c:v>2.7665600000000001</c:v>
                </c:pt>
                <c:pt idx="17511">
                  <c:v>2.7190799999999999</c:v>
                </c:pt>
                <c:pt idx="17512">
                  <c:v>2.7130700000000001</c:v>
                </c:pt>
                <c:pt idx="17513">
                  <c:v>2.7501639999999998</c:v>
                </c:pt>
                <c:pt idx="17514">
                  <c:v>2.7967789999999999</c:v>
                </c:pt>
                <c:pt idx="17515">
                  <c:v>2.7863929999999999</c:v>
                </c:pt>
                <c:pt idx="17516">
                  <c:v>2.7726899999999999</c:v>
                </c:pt>
                <c:pt idx="17517">
                  <c:v>2.7804549999999999</c:v>
                </c:pt>
                <c:pt idx="17518">
                  <c:v>2.7969710000000001</c:v>
                </c:pt>
                <c:pt idx="17519">
                  <c:v>2.8123809999999998</c:v>
                </c:pt>
                <c:pt idx="17520">
                  <c:v>2.8114439999999998</c:v>
                </c:pt>
                <c:pt idx="17521">
                  <c:v>2.8085589999999998</c:v>
                </c:pt>
                <c:pt idx="17522">
                  <c:v>2.803582</c:v>
                </c:pt>
                <c:pt idx="17523">
                  <c:v>2.8055539999999999</c:v>
                </c:pt>
                <c:pt idx="17524">
                  <c:v>2.802092</c:v>
                </c:pt>
                <c:pt idx="17525">
                  <c:v>2.8044959999999999</c:v>
                </c:pt>
                <c:pt idx="17526">
                  <c:v>2.8300749999999999</c:v>
                </c:pt>
                <c:pt idx="17527">
                  <c:v>2.840605</c:v>
                </c:pt>
                <c:pt idx="17528">
                  <c:v>2.8313489999999999</c:v>
                </c:pt>
                <c:pt idx="17529">
                  <c:v>2.8154819999999998</c:v>
                </c:pt>
                <c:pt idx="17530">
                  <c:v>2.7937979999999998</c:v>
                </c:pt>
                <c:pt idx="17531">
                  <c:v>2.7856719999999999</c:v>
                </c:pt>
                <c:pt idx="17532">
                  <c:v>2.7919230000000002</c:v>
                </c:pt>
                <c:pt idx="17533">
                  <c:v>2.8158430000000001</c:v>
                </c:pt>
                <c:pt idx="17534">
                  <c:v>2.8242569999999998</c:v>
                </c:pt>
                <c:pt idx="17535">
                  <c:v>2.8313969999999999</c:v>
                </c:pt>
                <c:pt idx="17536">
                  <c:v>2.828176</c:v>
                </c:pt>
                <c:pt idx="17537">
                  <c:v>2.8152900000000001</c:v>
                </c:pt>
                <c:pt idx="17538">
                  <c:v>2.823464</c:v>
                </c:pt>
                <c:pt idx="17539">
                  <c:v>2.845942</c:v>
                </c:pt>
                <c:pt idx="17540">
                  <c:v>2.8357969999999999</c:v>
                </c:pt>
                <c:pt idx="17541">
                  <c:v>2.8225020000000001</c:v>
                </c:pt>
                <c:pt idx="17542">
                  <c:v>2.8024040000000001</c:v>
                </c:pt>
                <c:pt idx="17543">
                  <c:v>2.7941579999999999</c:v>
                </c:pt>
                <c:pt idx="17544">
                  <c:v>2.8103859999999998</c:v>
                </c:pt>
                <c:pt idx="17545">
                  <c:v>2.8443550000000002</c:v>
                </c:pt>
                <c:pt idx="17546">
                  <c:v>2.875416</c:v>
                </c:pt>
                <c:pt idx="17547">
                  <c:v>2.8858250000000001</c:v>
                </c:pt>
                <c:pt idx="17548">
                  <c:v>2.8839980000000001</c:v>
                </c:pt>
                <c:pt idx="17549">
                  <c:v>2.872843</c:v>
                </c:pt>
                <c:pt idx="17550">
                  <c:v>2.849885</c:v>
                </c:pt>
                <c:pt idx="17551">
                  <c:v>2.8585630000000002</c:v>
                </c:pt>
                <c:pt idx="17552">
                  <c:v>2.8172130000000002</c:v>
                </c:pt>
                <c:pt idx="17553">
                  <c:v>2.8020200000000002</c:v>
                </c:pt>
                <c:pt idx="17554">
                  <c:v>2.7896390000000002</c:v>
                </c:pt>
                <c:pt idx="17555">
                  <c:v>2.751992</c:v>
                </c:pt>
                <c:pt idx="17556">
                  <c:v>2.6828270000000001</c:v>
                </c:pt>
                <c:pt idx="17557">
                  <c:v>2.7143199999999998</c:v>
                </c:pt>
                <c:pt idx="17558">
                  <c:v>2.7634349999999999</c:v>
                </c:pt>
                <c:pt idx="17559">
                  <c:v>2.801876</c:v>
                </c:pt>
                <c:pt idx="17560">
                  <c:v>2.753314</c:v>
                </c:pt>
                <c:pt idx="17561">
                  <c:v>2.6719599999999999</c:v>
                </c:pt>
                <c:pt idx="17562">
                  <c:v>2.6464289999999999</c:v>
                </c:pt>
                <c:pt idx="17563">
                  <c:v>2.6214270000000002</c:v>
                </c:pt>
                <c:pt idx="17564">
                  <c:v>2.6562860000000001</c:v>
                </c:pt>
                <c:pt idx="17565">
                  <c:v>2.7717770000000002</c:v>
                </c:pt>
                <c:pt idx="17566">
                  <c:v>2.8425039999999999</c:v>
                </c:pt>
                <c:pt idx="17567">
                  <c:v>2.9117649999999999</c:v>
                </c:pt>
                <c:pt idx="17568">
                  <c:v>2.9231120000000002</c:v>
                </c:pt>
                <c:pt idx="17569">
                  <c:v>2.823175</c:v>
                </c:pt>
                <c:pt idx="17570">
                  <c:v>2.798438</c:v>
                </c:pt>
                <c:pt idx="17571">
                  <c:v>2.7644929999999999</c:v>
                </c:pt>
                <c:pt idx="17572">
                  <c:v>2.7573759999999998</c:v>
                </c:pt>
                <c:pt idx="17573">
                  <c:v>2.7823790000000002</c:v>
                </c:pt>
                <c:pt idx="17574">
                  <c:v>2.7799510000000001</c:v>
                </c:pt>
                <c:pt idx="17575">
                  <c:v>2.7885330000000002</c:v>
                </c:pt>
                <c:pt idx="17576">
                  <c:v>2.820964</c:v>
                </c:pt>
                <c:pt idx="17577">
                  <c:v>2.8556300000000001</c:v>
                </c:pt>
                <c:pt idx="17578">
                  <c:v>2.8936860000000002</c:v>
                </c:pt>
                <c:pt idx="17579">
                  <c:v>2.877748</c:v>
                </c:pt>
                <c:pt idx="17580">
                  <c:v>2.803582</c:v>
                </c:pt>
                <c:pt idx="17581">
                  <c:v>2.7461739999999999</c:v>
                </c:pt>
                <c:pt idx="17582">
                  <c:v>2.7349230000000002</c:v>
                </c:pt>
                <c:pt idx="17583">
                  <c:v>2.724297</c:v>
                </c:pt>
                <c:pt idx="17584">
                  <c:v>2.7305229999999998</c:v>
                </c:pt>
                <c:pt idx="17585">
                  <c:v>2.748602</c:v>
                </c:pt>
                <c:pt idx="17586">
                  <c:v>2.7593480000000001</c:v>
                </c:pt>
                <c:pt idx="17587">
                  <c:v>2.7957689999999999</c:v>
                </c:pt>
                <c:pt idx="17588">
                  <c:v>2.8099050000000001</c:v>
                </c:pt>
                <c:pt idx="17589">
                  <c:v>2.8297620000000001</c:v>
                </c:pt>
                <c:pt idx="17590">
                  <c:v>2.8352680000000001</c:v>
                </c:pt>
                <c:pt idx="17591">
                  <c:v>2.7736999999999998</c:v>
                </c:pt>
                <c:pt idx="17592">
                  <c:v>2.7230219999999998</c:v>
                </c:pt>
                <c:pt idx="17593">
                  <c:v>2.7502840000000002</c:v>
                </c:pt>
                <c:pt idx="17594">
                  <c:v>2.7618239999999998</c:v>
                </c:pt>
                <c:pt idx="17595">
                  <c:v>2.7323499999999998</c:v>
                </c:pt>
                <c:pt idx="17596">
                  <c:v>2.6845819999999998</c:v>
                </c:pt>
                <c:pt idx="17597">
                  <c:v>2.673403</c:v>
                </c:pt>
                <c:pt idx="17598">
                  <c:v>2.688885</c:v>
                </c:pt>
                <c:pt idx="17599">
                  <c:v>2.7596599999999998</c:v>
                </c:pt>
                <c:pt idx="17600">
                  <c:v>2.7751670000000002</c:v>
                </c:pt>
                <c:pt idx="17601">
                  <c:v>2.8043520000000002</c:v>
                </c:pt>
                <c:pt idx="17602">
                  <c:v>2.8507259999999999</c:v>
                </c:pt>
                <c:pt idx="17603">
                  <c:v>2.8067799999999998</c:v>
                </c:pt>
                <c:pt idx="17604">
                  <c:v>2.7744209999999998</c:v>
                </c:pt>
                <c:pt idx="17605">
                  <c:v>2.7708870000000001</c:v>
                </c:pt>
                <c:pt idx="17606">
                  <c:v>2.773844</c:v>
                </c:pt>
                <c:pt idx="17607">
                  <c:v>2.823296</c:v>
                </c:pt>
                <c:pt idx="17608">
                  <c:v>2.8094000000000001</c:v>
                </c:pt>
                <c:pt idx="17609">
                  <c:v>2.8037269999999999</c:v>
                </c:pt>
                <c:pt idx="17610">
                  <c:v>2.897268</c:v>
                </c:pt>
                <c:pt idx="17611">
                  <c:v>2.941335</c:v>
                </c:pt>
                <c:pt idx="17612">
                  <c:v>2.897268</c:v>
                </c:pt>
                <c:pt idx="17613">
                  <c:v>2.806419</c:v>
                </c:pt>
                <c:pt idx="17614">
                  <c:v>2.7703099999999998</c:v>
                </c:pt>
                <c:pt idx="17615">
                  <c:v>2.7589389999999998</c:v>
                </c:pt>
                <c:pt idx="17616">
                  <c:v>2.7594919999999998</c:v>
                </c:pt>
                <c:pt idx="17617">
                  <c:v>2.7677619999999998</c:v>
                </c:pt>
                <c:pt idx="17618">
                  <c:v>2.7861050000000001</c:v>
                </c:pt>
                <c:pt idx="17619">
                  <c:v>2.8244980000000002</c:v>
                </c:pt>
                <c:pt idx="17620">
                  <c:v>2.8823150000000002</c:v>
                </c:pt>
                <c:pt idx="17621">
                  <c:v>2.9283769999999998</c:v>
                </c:pt>
                <c:pt idx="17622">
                  <c:v>2.9222709999999998</c:v>
                </c:pt>
                <c:pt idx="17623">
                  <c:v>2.9227029999999998</c:v>
                </c:pt>
                <c:pt idx="17624">
                  <c:v>2.895273</c:v>
                </c:pt>
                <c:pt idx="17625">
                  <c:v>2.8191609999999998</c:v>
                </c:pt>
                <c:pt idx="17626">
                  <c:v>2.7329750000000002</c:v>
                </c:pt>
                <c:pt idx="17627">
                  <c:v>2.716243</c:v>
                </c:pt>
                <c:pt idx="17628">
                  <c:v>2.6809029999999998</c:v>
                </c:pt>
                <c:pt idx="17629">
                  <c:v>2.7138629999999999</c:v>
                </c:pt>
                <c:pt idx="17630">
                  <c:v>2.7727140000000001</c:v>
                </c:pt>
                <c:pt idx="17631">
                  <c:v>2.7982939999999998</c:v>
                </c:pt>
                <c:pt idx="17632">
                  <c:v>2.804135</c:v>
                </c:pt>
                <c:pt idx="17633">
                  <c:v>2.8059379999999998</c:v>
                </c:pt>
                <c:pt idx="17634">
                  <c:v>2.85765</c:v>
                </c:pt>
                <c:pt idx="17635">
                  <c:v>2.8900800000000002</c:v>
                </c:pt>
                <c:pt idx="17636">
                  <c:v>2.9033989999999998</c:v>
                </c:pt>
                <c:pt idx="17637">
                  <c:v>2.858371</c:v>
                </c:pt>
                <c:pt idx="17638">
                  <c:v>2.7962259999999999</c:v>
                </c:pt>
                <c:pt idx="17639">
                  <c:v>2.7685550000000001</c:v>
                </c:pt>
                <c:pt idx="17640">
                  <c:v>2.7245849999999998</c:v>
                </c:pt>
                <c:pt idx="17641">
                  <c:v>2.6775380000000002</c:v>
                </c:pt>
                <c:pt idx="17642">
                  <c:v>2.7026599999999998</c:v>
                </c:pt>
                <c:pt idx="17643">
                  <c:v>2.7392259999999999</c:v>
                </c:pt>
                <c:pt idx="17644">
                  <c:v>2.7564630000000001</c:v>
                </c:pt>
                <c:pt idx="17645">
                  <c:v>2.8016109999999999</c:v>
                </c:pt>
                <c:pt idx="17646">
                  <c:v>2.8007460000000002</c:v>
                </c:pt>
                <c:pt idx="17647">
                  <c:v>2.79738</c:v>
                </c:pt>
                <c:pt idx="17648">
                  <c:v>2.7606220000000001</c:v>
                </c:pt>
                <c:pt idx="17649">
                  <c:v>2.7647089999999999</c:v>
                </c:pt>
                <c:pt idx="17650">
                  <c:v>2.7802150000000001</c:v>
                </c:pt>
                <c:pt idx="17651">
                  <c:v>2.7873070000000002</c:v>
                </c:pt>
                <c:pt idx="17652">
                  <c:v>2.7874270000000001</c:v>
                </c:pt>
                <c:pt idx="17653">
                  <c:v>2.7976930000000002</c:v>
                </c:pt>
                <c:pt idx="17654">
                  <c:v>2.837672</c:v>
                </c:pt>
                <c:pt idx="17655">
                  <c:v>2.8289689999999998</c:v>
                </c:pt>
                <c:pt idx="17656">
                  <c:v>2.7589389999999998</c:v>
                </c:pt>
                <c:pt idx="17657">
                  <c:v>2.6839569999999999</c:v>
                </c:pt>
                <c:pt idx="17658">
                  <c:v>2.6849180000000001</c:v>
                </c:pt>
                <c:pt idx="17659">
                  <c:v>2.725619</c:v>
                </c:pt>
                <c:pt idx="17660">
                  <c:v>2.7880760000000002</c:v>
                </c:pt>
                <c:pt idx="17661">
                  <c:v>2.8509419999999999</c:v>
                </c:pt>
                <c:pt idx="17662">
                  <c:v>2.9063319999999999</c:v>
                </c:pt>
                <c:pt idx="17663">
                  <c:v>2.9271509999999998</c:v>
                </c:pt>
                <c:pt idx="17664">
                  <c:v>2.8892150000000001</c:v>
                </c:pt>
                <c:pt idx="17665">
                  <c:v>2.820459</c:v>
                </c:pt>
                <c:pt idx="17666">
                  <c:v>2.7464620000000002</c:v>
                </c:pt>
                <c:pt idx="17667">
                  <c:v>2.7744209999999998</c:v>
                </c:pt>
                <c:pt idx="17668">
                  <c:v>2.8174540000000001</c:v>
                </c:pt>
                <c:pt idx="17669">
                  <c:v>2.813199</c:v>
                </c:pt>
                <c:pt idx="17670">
                  <c:v>2.8024040000000001</c:v>
                </c:pt>
                <c:pt idx="17671">
                  <c:v>2.805698</c:v>
                </c:pt>
                <c:pt idx="17672">
                  <c:v>2.8039429999999999</c:v>
                </c:pt>
                <c:pt idx="17673">
                  <c:v>2.8166120000000001</c:v>
                </c:pt>
                <c:pt idx="17674">
                  <c:v>2.876954</c:v>
                </c:pt>
                <c:pt idx="17675">
                  <c:v>2.914914</c:v>
                </c:pt>
                <c:pt idx="17676">
                  <c:v>2.8936139999999999</c:v>
                </c:pt>
                <c:pt idx="17677">
                  <c:v>2.8659680000000001</c:v>
                </c:pt>
                <c:pt idx="17678">
                  <c:v>2.8575050000000002</c:v>
                </c:pt>
                <c:pt idx="17679">
                  <c:v>2.8114919999999999</c:v>
                </c:pt>
                <c:pt idx="17680">
                  <c:v>2.7737720000000001</c:v>
                </c:pt>
                <c:pt idx="17681">
                  <c:v>2.7433610000000002</c:v>
                </c:pt>
                <c:pt idx="17682">
                  <c:v>2.7128290000000002</c:v>
                </c:pt>
                <c:pt idx="17683">
                  <c:v>2.7106659999999998</c:v>
                </c:pt>
                <c:pt idx="17684">
                  <c:v>2.746991</c:v>
                </c:pt>
                <c:pt idx="17685">
                  <c:v>2.7507169999999999</c:v>
                </c:pt>
                <c:pt idx="17686">
                  <c:v>2.7511739999999998</c:v>
                </c:pt>
                <c:pt idx="17687">
                  <c:v>2.7660309999999999</c:v>
                </c:pt>
                <c:pt idx="17688">
                  <c:v>2.7961299999999998</c:v>
                </c:pt>
                <c:pt idx="17689">
                  <c:v>2.8034620000000001</c:v>
                </c:pt>
                <c:pt idx="17690">
                  <c:v>2.8496199999999998</c:v>
                </c:pt>
                <c:pt idx="17691">
                  <c:v>2.8729879999999999</c:v>
                </c:pt>
                <c:pt idx="17692">
                  <c:v>2.8749349999999998</c:v>
                </c:pt>
                <c:pt idx="17693">
                  <c:v>2.8755120000000001</c:v>
                </c:pt>
                <c:pt idx="17694">
                  <c:v>2.8380320000000001</c:v>
                </c:pt>
                <c:pt idx="17695">
                  <c:v>2.7745410000000001</c:v>
                </c:pt>
                <c:pt idx="17696">
                  <c:v>2.7313890000000001</c:v>
                </c:pt>
                <c:pt idx="17697">
                  <c:v>2.7603580000000001</c:v>
                </c:pt>
                <c:pt idx="17698">
                  <c:v>2.7792289999999999</c:v>
                </c:pt>
                <c:pt idx="17699">
                  <c:v>2.8192569999999999</c:v>
                </c:pt>
                <c:pt idx="17700">
                  <c:v>2.8620730000000001</c:v>
                </c:pt>
                <c:pt idx="17701">
                  <c:v>2.8442590000000001</c:v>
                </c:pt>
                <c:pt idx="17702">
                  <c:v>2.7804069999999999</c:v>
                </c:pt>
                <c:pt idx="17703">
                  <c:v>2.7283119999999998</c:v>
                </c:pt>
                <c:pt idx="17704">
                  <c:v>2.7384089999999999</c:v>
                </c:pt>
                <c:pt idx="17705">
                  <c:v>2.7233830000000001</c:v>
                </c:pt>
                <c:pt idx="17706">
                  <c:v>2.7006890000000001</c:v>
                </c:pt>
                <c:pt idx="17707">
                  <c:v>2.7283360000000001</c:v>
                </c:pt>
                <c:pt idx="17708">
                  <c:v>2.7903600000000002</c:v>
                </c:pt>
                <c:pt idx="17709">
                  <c:v>2.8153619999999999</c:v>
                </c:pt>
                <c:pt idx="17710">
                  <c:v>2.7931729999999999</c:v>
                </c:pt>
                <c:pt idx="17711">
                  <c:v>2.7660070000000001</c:v>
                </c:pt>
                <c:pt idx="17712">
                  <c:v>2.7646850000000001</c:v>
                </c:pt>
                <c:pt idx="17713">
                  <c:v>2.7499720000000001</c:v>
                </c:pt>
                <c:pt idx="17714">
                  <c:v>2.7598289999999999</c:v>
                </c:pt>
                <c:pt idx="17715">
                  <c:v>2.7824990000000001</c:v>
                </c:pt>
                <c:pt idx="17716">
                  <c:v>2.7745649999999999</c:v>
                </c:pt>
                <c:pt idx="17717">
                  <c:v>2.7810320000000002</c:v>
                </c:pt>
                <c:pt idx="17718">
                  <c:v>2.7829799999999998</c:v>
                </c:pt>
                <c:pt idx="17719">
                  <c:v>2.75603</c:v>
                </c:pt>
                <c:pt idx="17720">
                  <c:v>2.8151220000000001</c:v>
                </c:pt>
                <c:pt idx="17721">
                  <c:v>2.8471199999999999</c:v>
                </c:pt>
                <c:pt idx="17722">
                  <c:v>2.815963</c:v>
                </c:pt>
                <c:pt idx="17723">
                  <c:v>2.7983899999999999</c:v>
                </c:pt>
                <c:pt idx="17724">
                  <c:v>2.7918989999999999</c:v>
                </c:pt>
                <c:pt idx="17725">
                  <c:v>2.815795</c:v>
                </c:pt>
                <c:pt idx="17726">
                  <c:v>2.8668809999999998</c:v>
                </c:pt>
                <c:pt idx="17727">
                  <c:v>2.8588040000000001</c:v>
                </c:pt>
                <c:pt idx="17728">
                  <c:v>2.8034620000000001</c:v>
                </c:pt>
                <c:pt idx="17729">
                  <c:v>2.7893509999999999</c:v>
                </c:pt>
                <c:pt idx="17730">
                  <c:v>2.7631220000000001</c:v>
                </c:pt>
                <c:pt idx="17731">
                  <c:v>2.7702140000000002</c:v>
                </c:pt>
                <c:pt idx="17732">
                  <c:v>2.8013469999999998</c:v>
                </c:pt>
                <c:pt idx="17733">
                  <c:v>2.7629540000000001</c:v>
                </c:pt>
                <c:pt idx="17734">
                  <c:v>2.7618</c:v>
                </c:pt>
                <c:pt idx="17735">
                  <c:v>2.7758880000000001</c:v>
                </c:pt>
                <c:pt idx="17736">
                  <c:v>2.756583</c:v>
                </c:pt>
                <c:pt idx="17737">
                  <c:v>2.7765369999999998</c:v>
                </c:pt>
                <c:pt idx="17738">
                  <c:v>2.8039429999999999</c:v>
                </c:pt>
                <c:pt idx="17739">
                  <c:v>2.8275749999999999</c:v>
                </c:pt>
                <c:pt idx="17740">
                  <c:v>2.8388260000000001</c:v>
                </c:pt>
                <c:pt idx="17741">
                  <c:v>2.8343780000000001</c:v>
                </c:pt>
                <c:pt idx="17742">
                  <c:v>2.8320219999999998</c:v>
                </c:pt>
                <c:pt idx="17743">
                  <c:v>2.8271899999999999</c:v>
                </c:pt>
                <c:pt idx="17744">
                  <c:v>2.8429609999999998</c:v>
                </c:pt>
                <c:pt idx="17745">
                  <c:v>2.8799109999999999</c:v>
                </c:pt>
                <c:pt idx="17746">
                  <c:v>2.8764729999999998</c:v>
                </c:pt>
                <c:pt idx="17747">
                  <c:v>2.7504529999999998</c:v>
                </c:pt>
                <c:pt idx="17748">
                  <c:v>2.7776670000000001</c:v>
                </c:pt>
                <c:pt idx="17749">
                  <c:v>2.7687240000000002</c:v>
                </c:pt>
                <c:pt idx="17750">
                  <c:v>2.740596</c:v>
                </c:pt>
                <c:pt idx="17751">
                  <c:v>2.7339850000000001</c:v>
                </c:pt>
                <c:pt idx="17752">
                  <c:v>2.756367</c:v>
                </c:pt>
                <c:pt idx="17753">
                  <c:v>2.788653</c:v>
                </c:pt>
                <c:pt idx="17754">
                  <c:v>2.814425</c:v>
                </c:pt>
                <c:pt idx="17755">
                  <c:v>2.8383690000000001</c:v>
                </c:pt>
                <c:pt idx="17756">
                  <c:v>2.8746939999999999</c:v>
                </c:pt>
                <c:pt idx="17757">
                  <c:v>2.898879</c:v>
                </c:pt>
                <c:pt idx="17758">
                  <c:v>2.910755</c:v>
                </c:pt>
                <c:pt idx="17759">
                  <c:v>2.8774829999999998</c:v>
                </c:pt>
                <c:pt idx="17760">
                  <c:v>2.8187280000000001</c:v>
                </c:pt>
                <c:pt idx="17761">
                  <c:v>2.7846380000000002</c:v>
                </c:pt>
                <c:pt idx="17762">
                  <c:v>2.7795420000000002</c:v>
                </c:pt>
                <c:pt idx="17763">
                  <c:v>2.7904080000000002</c:v>
                </c:pt>
                <c:pt idx="17764">
                  <c:v>2.7523040000000001</c:v>
                </c:pt>
                <c:pt idx="17765">
                  <c:v>2.7208109999999999</c:v>
                </c:pt>
                <c:pt idx="17766">
                  <c:v>2.736942</c:v>
                </c:pt>
                <c:pt idx="17767">
                  <c:v>2.7733629999999998</c:v>
                </c:pt>
                <c:pt idx="17768">
                  <c:v>2.8191609999999998</c:v>
                </c:pt>
                <c:pt idx="17769">
                  <c:v>2.8307479999999998</c:v>
                </c:pt>
                <c:pt idx="17770">
                  <c:v>2.8025000000000002</c:v>
                </c:pt>
                <c:pt idx="17771">
                  <c:v>2.7873549999999998</c:v>
                </c:pt>
                <c:pt idx="17772">
                  <c:v>2.7925239999999998</c:v>
                </c:pt>
                <c:pt idx="17773">
                  <c:v>2.749876</c:v>
                </c:pt>
                <c:pt idx="17774">
                  <c:v>2.6940059999999999</c:v>
                </c:pt>
                <c:pt idx="17775">
                  <c:v>2.6758549999999999</c:v>
                </c:pt>
                <c:pt idx="17776">
                  <c:v>2.7712479999999999</c:v>
                </c:pt>
                <c:pt idx="17777">
                  <c:v>2.8390420000000001</c:v>
                </c:pt>
                <c:pt idx="17778">
                  <c:v>2.9013550000000001</c:v>
                </c:pt>
                <c:pt idx="17779">
                  <c:v>2.8721220000000001</c:v>
                </c:pt>
                <c:pt idx="17780">
                  <c:v>2.805409</c:v>
                </c:pt>
                <c:pt idx="17781">
                  <c:v>2.800433</c:v>
                </c:pt>
                <c:pt idx="17782">
                  <c:v>2.820363</c:v>
                </c:pt>
                <c:pt idx="17783">
                  <c:v>2.8016589999999999</c:v>
                </c:pt>
                <c:pt idx="17784">
                  <c:v>2.7589389999999998</c:v>
                </c:pt>
                <c:pt idx="17785">
                  <c:v>2.8052649999999999</c:v>
                </c:pt>
                <c:pt idx="17786">
                  <c:v>2.8819309999999998</c:v>
                </c:pt>
                <c:pt idx="17787">
                  <c:v>2.8606549999999999</c:v>
                </c:pt>
                <c:pt idx="17788">
                  <c:v>2.8507500000000001</c:v>
                </c:pt>
                <c:pt idx="17789">
                  <c:v>2.8564240000000001</c:v>
                </c:pt>
                <c:pt idx="17790">
                  <c:v>2.8304360000000002</c:v>
                </c:pt>
                <c:pt idx="17791">
                  <c:v>2.8224779999999998</c:v>
                </c:pt>
                <c:pt idx="17792">
                  <c:v>2.823296</c:v>
                </c:pt>
                <c:pt idx="17793">
                  <c:v>2.7867540000000002</c:v>
                </c:pt>
                <c:pt idx="17794">
                  <c:v>2.7415099999999999</c:v>
                </c:pt>
                <c:pt idx="17795">
                  <c:v>2.7532169999999998</c:v>
                </c:pt>
                <c:pt idx="17796">
                  <c:v>2.781177</c:v>
                </c:pt>
                <c:pt idx="17797">
                  <c:v>2.8000250000000002</c:v>
                </c:pt>
                <c:pt idx="17798">
                  <c:v>2.8334649999999999</c:v>
                </c:pt>
                <c:pt idx="17799">
                  <c:v>2.8599570000000001</c:v>
                </c:pt>
                <c:pt idx="17800">
                  <c:v>2.869526</c:v>
                </c:pt>
                <c:pt idx="17801">
                  <c:v>2.8040150000000001</c:v>
                </c:pt>
                <c:pt idx="17802">
                  <c:v>2.7249699999999999</c:v>
                </c:pt>
                <c:pt idx="17803">
                  <c:v>2.7084540000000001</c:v>
                </c:pt>
                <c:pt idx="17804">
                  <c:v>2.7099929999999999</c:v>
                </c:pt>
                <c:pt idx="17805">
                  <c:v>2.7133579999999999</c:v>
                </c:pt>
                <c:pt idx="17806">
                  <c:v>2.7276379999999998</c:v>
                </c:pt>
                <c:pt idx="17807">
                  <c:v>2.772618</c:v>
                </c:pt>
                <c:pt idx="17808">
                  <c:v>2.8122850000000001</c:v>
                </c:pt>
                <c:pt idx="17809">
                  <c:v>2.8687800000000001</c:v>
                </c:pt>
                <c:pt idx="17810">
                  <c:v>2.910202</c:v>
                </c:pt>
                <c:pt idx="17811">
                  <c:v>2.9122940000000002</c:v>
                </c:pt>
                <c:pt idx="17812">
                  <c:v>2.8574329999999999</c:v>
                </c:pt>
                <c:pt idx="17813">
                  <c:v>2.7657669999999999</c:v>
                </c:pt>
                <c:pt idx="17814">
                  <c:v>2.732062</c:v>
                </c:pt>
                <c:pt idx="17815">
                  <c:v>2.7326630000000001</c:v>
                </c:pt>
                <c:pt idx="17816">
                  <c:v>2.6929240000000001</c:v>
                </c:pt>
                <c:pt idx="17817">
                  <c:v>2.7092960000000001</c:v>
                </c:pt>
                <c:pt idx="17818">
                  <c:v>2.7645650000000002</c:v>
                </c:pt>
                <c:pt idx="17819">
                  <c:v>2.8195209999999999</c:v>
                </c:pt>
                <c:pt idx="17820">
                  <c:v>2.8382489999999998</c:v>
                </c:pt>
                <c:pt idx="17821">
                  <c:v>2.8249059999999999</c:v>
                </c:pt>
                <c:pt idx="17822">
                  <c:v>2.7830279999999998</c:v>
                </c:pt>
                <c:pt idx="17823">
                  <c:v>2.735379</c:v>
                </c:pt>
                <c:pt idx="17824">
                  <c:v>2.7208350000000001</c:v>
                </c:pt>
                <c:pt idx="17825">
                  <c:v>2.7363409999999999</c:v>
                </c:pt>
                <c:pt idx="17826">
                  <c:v>2.7974999999999999</c:v>
                </c:pt>
                <c:pt idx="17827">
                  <c:v>2.8293300000000001</c:v>
                </c:pt>
                <c:pt idx="17828">
                  <c:v>2.8585150000000001</c:v>
                </c:pt>
                <c:pt idx="17829">
                  <c:v>2.8409900000000001</c:v>
                </c:pt>
                <c:pt idx="17830">
                  <c:v>2.8386339999999999</c:v>
                </c:pt>
                <c:pt idx="17831">
                  <c:v>2.8446199999999999</c:v>
                </c:pt>
                <c:pt idx="17832">
                  <c:v>2.8148569999999999</c:v>
                </c:pt>
                <c:pt idx="17833">
                  <c:v>2.7640600000000002</c:v>
                </c:pt>
                <c:pt idx="17834">
                  <c:v>2.7762959999999999</c:v>
                </c:pt>
                <c:pt idx="17835">
                  <c:v>2.7543950000000001</c:v>
                </c:pt>
                <c:pt idx="17836">
                  <c:v>2.7609349999999999</c:v>
                </c:pt>
                <c:pt idx="17837">
                  <c:v>2.8304119999999999</c:v>
                </c:pt>
                <c:pt idx="17838">
                  <c:v>2.8704149999999999</c:v>
                </c:pt>
                <c:pt idx="17839">
                  <c:v>2.8748870000000002</c:v>
                </c:pt>
                <c:pt idx="17840">
                  <c:v>2.8662079999999999</c:v>
                </c:pt>
                <c:pt idx="17841">
                  <c:v>2.8646929999999999</c:v>
                </c:pt>
                <c:pt idx="17842">
                  <c:v>2.8582269999999999</c:v>
                </c:pt>
                <c:pt idx="17843">
                  <c:v>2.8593799999999998</c:v>
                </c:pt>
                <c:pt idx="17844">
                  <c:v>2.900153</c:v>
                </c:pt>
                <c:pt idx="17845">
                  <c:v>2.8896959999999998</c:v>
                </c:pt>
                <c:pt idx="17846">
                  <c:v>2.841879</c:v>
                </c:pt>
                <c:pt idx="17847">
                  <c:v>2.8046639999999998</c:v>
                </c:pt>
                <c:pt idx="17848">
                  <c:v>2.7813690000000002</c:v>
                </c:pt>
                <c:pt idx="17849">
                  <c:v>2.7915380000000001</c:v>
                </c:pt>
                <c:pt idx="17850">
                  <c:v>2.790937</c:v>
                </c:pt>
                <c:pt idx="17851">
                  <c:v>2.7818499999999999</c:v>
                </c:pt>
                <c:pt idx="17852">
                  <c:v>2.76769</c:v>
                </c:pt>
                <c:pt idx="17853">
                  <c:v>2.772618</c:v>
                </c:pt>
                <c:pt idx="17854">
                  <c:v>2.756319</c:v>
                </c:pt>
                <c:pt idx="17855">
                  <c:v>2.773628</c:v>
                </c:pt>
                <c:pt idx="17856">
                  <c:v>2.77834</c:v>
                </c:pt>
                <c:pt idx="17857">
                  <c:v>2.7684829999999998</c:v>
                </c:pt>
                <c:pt idx="17858">
                  <c:v>2.7676180000000001</c:v>
                </c:pt>
                <c:pt idx="17859">
                  <c:v>2.799928</c:v>
                </c:pt>
                <c:pt idx="17860">
                  <c:v>2.8160829999999999</c:v>
                </c:pt>
                <c:pt idx="17861">
                  <c:v>2.8307479999999998</c:v>
                </c:pt>
                <c:pt idx="17862">
                  <c:v>2.83046</c:v>
                </c:pt>
                <c:pt idx="17863">
                  <c:v>2.8140160000000001</c:v>
                </c:pt>
                <c:pt idx="17864">
                  <c:v>2.8140879999999999</c:v>
                </c:pt>
                <c:pt idx="17865">
                  <c:v>2.8169490000000001</c:v>
                </c:pt>
                <c:pt idx="17866">
                  <c:v>2.8094960000000002</c:v>
                </c:pt>
                <c:pt idx="17867">
                  <c:v>2.801876</c:v>
                </c:pt>
                <c:pt idx="17868">
                  <c:v>2.7964419999999999</c:v>
                </c:pt>
                <c:pt idx="17869">
                  <c:v>2.7961299999999998</c:v>
                </c:pt>
                <c:pt idx="17870">
                  <c:v>2.7544919999999999</c:v>
                </c:pt>
                <c:pt idx="17871">
                  <c:v>2.7480009999999999</c:v>
                </c:pt>
                <c:pt idx="17872">
                  <c:v>2.7628339999999998</c:v>
                </c:pt>
                <c:pt idx="17873">
                  <c:v>2.745212</c:v>
                </c:pt>
                <c:pt idx="17874">
                  <c:v>2.7307399999999999</c:v>
                </c:pt>
                <c:pt idx="17875">
                  <c:v>2.7151610000000002</c:v>
                </c:pt>
                <c:pt idx="17876">
                  <c:v>2.7427839999999999</c:v>
                </c:pt>
                <c:pt idx="17877">
                  <c:v>2.7667760000000001</c:v>
                </c:pt>
                <c:pt idx="17878">
                  <c:v>2.7166999999999999</c:v>
                </c:pt>
                <c:pt idx="17879">
                  <c:v>2.6865290000000002</c:v>
                </c:pt>
                <c:pt idx="17880">
                  <c:v>2.7237439999999999</c:v>
                </c:pt>
                <c:pt idx="17881">
                  <c:v>2.7337449999999999</c:v>
                </c:pt>
                <c:pt idx="17882">
                  <c:v>2.7970429999999999</c:v>
                </c:pt>
                <c:pt idx="17883">
                  <c:v>2.8637320000000002</c:v>
                </c:pt>
                <c:pt idx="17884">
                  <c:v>2.857529</c:v>
                </c:pt>
                <c:pt idx="17885">
                  <c:v>2.872458</c:v>
                </c:pt>
                <c:pt idx="17886">
                  <c:v>2.9361660000000001</c:v>
                </c:pt>
                <c:pt idx="17887">
                  <c:v>2.9001769999999998</c:v>
                </c:pt>
                <c:pt idx="17888">
                  <c:v>2.8370229999999999</c:v>
                </c:pt>
                <c:pt idx="17889">
                  <c:v>2.7934610000000002</c:v>
                </c:pt>
                <c:pt idx="17890">
                  <c:v>2.7598530000000001</c:v>
                </c:pt>
                <c:pt idx="17891">
                  <c:v>2.7552129999999999</c:v>
                </c:pt>
                <c:pt idx="17892">
                  <c:v>2.7793739999999998</c:v>
                </c:pt>
                <c:pt idx="17893">
                  <c:v>2.7776909999999999</c:v>
                </c:pt>
                <c:pt idx="17894">
                  <c:v>2.7775460000000001</c:v>
                </c:pt>
                <c:pt idx="17895">
                  <c:v>2.7765369999999998</c:v>
                </c:pt>
                <c:pt idx="17896">
                  <c:v>2.845221</c:v>
                </c:pt>
                <c:pt idx="17897">
                  <c:v>2.9251070000000001</c:v>
                </c:pt>
                <c:pt idx="17898">
                  <c:v>2.9597259999999999</c:v>
                </c:pt>
                <c:pt idx="17899">
                  <c:v>2.9501580000000001</c:v>
                </c:pt>
                <c:pt idx="17900">
                  <c:v>2.8980860000000002</c:v>
                </c:pt>
                <c:pt idx="17901">
                  <c:v>2.827623</c:v>
                </c:pt>
                <c:pt idx="17902">
                  <c:v>2.7802150000000001</c:v>
                </c:pt>
                <c:pt idx="17903">
                  <c:v>2.7785799999999998</c:v>
                </c:pt>
                <c:pt idx="17904">
                  <c:v>2.7731949999999999</c:v>
                </c:pt>
                <c:pt idx="17905">
                  <c:v>2.7432409999999998</c:v>
                </c:pt>
                <c:pt idx="17906">
                  <c:v>2.7648769999999998</c:v>
                </c:pt>
                <c:pt idx="17907">
                  <c:v>2.791658</c:v>
                </c:pt>
                <c:pt idx="17908">
                  <c:v>2.7839649999999998</c:v>
                </c:pt>
                <c:pt idx="17909">
                  <c:v>2.7757679999999998</c:v>
                </c:pt>
                <c:pt idx="17910">
                  <c:v>2.7610070000000002</c:v>
                </c:pt>
                <c:pt idx="17911">
                  <c:v>2.76329</c:v>
                </c:pt>
                <c:pt idx="17912">
                  <c:v>2.753987</c:v>
                </c:pt>
                <c:pt idx="17913">
                  <c:v>2.745212</c:v>
                </c:pt>
                <c:pt idx="17914">
                  <c:v>2.7563909999999998</c:v>
                </c:pt>
                <c:pt idx="17915">
                  <c:v>2.7996159999999999</c:v>
                </c:pt>
                <c:pt idx="17916">
                  <c:v>2.8366859999999998</c:v>
                </c:pt>
                <c:pt idx="17917">
                  <c:v>2.842768</c:v>
                </c:pt>
                <c:pt idx="17918">
                  <c:v>2.845485</c:v>
                </c:pt>
                <c:pt idx="17919">
                  <c:v>2.8253870000000001</c:v>
                </c:pt>
                <c:pt idx="17920">
                  <c:v>2.8075969999999999</c:v>
                </c:pt>
                <c:pt idx="17921">
                  <c:v>2.7998080000000001</c:v>
                </c:pt>
                <c:pt idx="17922">
                  <c:v>2.8188</c:v>
                </c:pt>
                <c:pt idx="17923">
                  <c:v>2.824281</c:v>
                </c:pt>
                <c:pt idx="17924">
                  <c:v>2.8503409999999998</c:v>
                </c:pt>
                <c:pt idx="17925">
                  <c:v>2.922679</c:v>
                </c:pt>
                <c:pt idx="17926">
                  <c:v>2.9388100000000001</c:v>
                </c:pt>
                <c:pt idx="17927">
                  <c:v>2.8982299999999999</c:v>
                </c:pt>
                <c:pt idx="17928">
                  <c:v>2.8765939999999999</c:v>
                </c:pt>
                <c:pt idx="17929">
                  <c:v>2.829113</c:v>
                </c:pt>
                <c:pt idx="17930">
                  <c:v>2.8056260000000002</c:v>
                </c:pt>
                <c:pt idx="17931">
                  <c:v>2.8208920000000002</c:v>
                </c:pt>
                <c:pt idx="17932">
                  <c:v>2.7883650000000002</c:v>
                </c:pt>
                <c:pt idx="17933">
                  <c:v>2.7686030000000001</c:v>
                </c:pt>
                <c:pt idx="17934">
                  <c:v>2.7832680000000001</c:v>
                </c:pt>
                <c:pt idx="17935">
                  <c:v>2.7649490000000001</c:v>
                </c:pt>
                <c:pt idx="17936">
                  <c:v>2.7930769999999998</c:v>
                </c:pt>
                <c:pt idx="17937">
                  <c:v>2.8184879999999999</c:v>
                </c:pt>
                <c:pt idx="17938">
                  <c:v>2.8242569999999998</c:v>
                </c:pt>
                <c:pt idx="17939">
                  <c:v>2.772618</c:v>
                </c:pt>
                <c:pt idx="17940">
                  <c:v>2.7235990000000001</c:v>
                </c:pt>
                <c:pt idx="17941">
                  <c:v>2.7073</c:v>
                </c:pt>
                <c:pt idx="17942">
                  <c:v>2.7178779999999998</c:v>
                </c:pt>
                <c:pt idx="17943">
                  <c:v>2.7362929999999999</c:v>
                </c:pt>
                <c:pt idx="17944">
                  <c:v>2.7190799999999999</c:v>
                </c:pt>
                <c:pt idx="17945">
                  <c:v>2.7119879999999998</c:v>
                </c:pt>
                <c:pt idx="17946">
                  <c:v>2.6901830000000002</c:v>
                </c:pt>
                <c:pt idx="17947">
                  <c:v>2.6642679999999999</c:v>
                </c:pt>
                <c:pt idx="17948">
                  <c:v>2.682442</c:v>
                </c:pt>
                <c:pt idx="17949">
                  <c:v>2.7843499999999999</c:v>
                </c:pt>
                <c:pt idx="17950">
                  <c:v>2.877291</c:v>
                </c:pt>
                <c:pt idx="17951">
                  <c:v>2.917967</c:v>
                </c:pt>
                <c:pt idx="17952">
                  <c:v>2.8674580000000001</c:v>
                </c:pt>
                <c:pt idx="17953">
                  <c:v>2.7932450000000002</c:v>
                </c:pt>
                <c:pt idx="17954">
                  <c:v>2.8049770000000001</c:v>
                </c:pt>
                <c:pt idx="17955">
                  <c:v>2.8403640000000001</c:v>
                </c:pt>
                <c:pt idx="17956">
                  <c:v>2.7964180000000001</c:v>
                </c:pt>
                <c:pt idx="17957">
                  <c:v>2.7884609999999999</c:v>
                </c:pt>
                <c:pt idx="17958">
                  <c:v>2.7882440000000002</c:v>
                </c:pt>
                <c:pt idx="17959">
                  <c:v>2.7821859999999998</c:v>
                </c:pt>
                <c:pt idx="17960">
                  <c:v>2.7930769999999998</c:v>
                </c:pt>
                <c:pt idx="17961">
                  <c:v>2.815795</c:v>
                </c:pt>
                <c:pt idx="17962">
                  <c:v>2.8388499999999999</c:v>
                </c:pt>
                <c:pt idx="17963">
                  <c:v>2.8459660000000002</c:v>
                </c:pt>
                <c:pt idx="17964">
                  <c:v>2.8435380000000001</c:v>
                </c:pt>
                <c:pt idx="17965">
                  <c:v>2.827623</c:v>
                </c:pt>
                <c:pt idx="17966">
                  <c:v>2.8083670000000001</c:v>
                </c:pt>
                <c:pt idx="17967">
                  <c:v>2.820122</c:v>
                </c:pt>
                <c:pt idx="17968">
                  <c:v>2.8458939999999999</c:v>
                </c:pt>
                <c:pt idx="17969">
                  <c:v>2.8146409999999999</c:v>
                </c:pt>
                <c:pt idx="17970">
                  <c:v>2.772618</c:v>
                </c:pt>
                <c:pt idx="17971">
                  <c:v>2.743649</c:v>
                </c:pt>
                <c:pt idx="17972">
                  <c:v>2.7905039999999999</c:v>
                </c:pt>
                <c:pt idx="17973">
                  <c:v>2.8538269999999999</c:v>
                </c:pt>
                <c:pt idx="17974">
                  <c:v>2.8961380000000001</c:v>
                </c:pt>
                <c:pt idx="17975">
                  <c:v>2.8409659999999999</c:v>
                </c:pt>
                <c:pt idx="17976">
                  <c:v>2.8124289999999998</c:v>
                </c:pt>
                <c:pt idx="17977">
                  <c:v>2.8167330000000002</c:v>
                </c:pt>
                <c:pt idx="17978">
                  <c:v>2.8029809999999999</c:v>
                </c:pt>
                <c:pt idx="17979">
                  <c:v>2.7779790000000002</c:v>
                </c:pt>
                <c:pt idx="17980">
                  <c:v>2.7772100000000002</c:v>
                </c:pt>
                <c:pt idx="17981">
                  <c:v>2.7911779999999999</c:v>
                </c:pt>
                <c:pt idx="17982">
                  <c:v>2.793485</c:v>
                </c:pt>
                <c:pt idx="17983">
                  <c:v>2.78423</c:v>
                </c:pt>
                <c:pt idx="17984">
                  <c:v>2.7765849999999999</c:v>
                </c:pt>
                <c:pt idx="17985">
                  <c:v>2.7556699999999998</c:v>
                </c:pt>
                <c:pt idx="17986">
                  <c:v>2.737663</c:v>
                </c:pt>
                <c:pt idx="17987">
                  <c:v>2.753266</c:v>
                </c:pt>
                <c:pt idx="17988">
                  <c:v>2.7810079999999999</c:v>
                </c:pt>
                <c:pt idx="17989">
                  <c:v>2.7959130000000001</c:v>
                </c:pt>
                <c:pt idx="17990">
                  <c:v>2.7813210000000002</c:v>
                </c:pt>
                <c:pt idx="17991">
                  <c:v>2.7863690000000001</c:v>
                </c:pt>
                <c:pt idx="17992">
                  <c:v>2.865583</c:v>
                </c:pt>
                <c:pt idx="17993">
                  <c:v>2.9201790000000001</c:v>
                </c:pt>
                <c:pt idx="17994">
                  <c:v>2.8999130000000002</c:v>
                </c:pt>
                <c:pt idx="17995">
                  <c:v>2.8422879999999999</c:v>
                </c:pt>
                <c:pt idx="17996">
                  <c:v>2.810746</c:v>
                </c:pt>
                <c:pt idx="17997">
                  <c:v>2.7853599999999998</c:v>
                </c:pt>
                <c:pt idx="17998">
                  <c:v>2.8003610000000001</c:v>
                </c:pt>
                <c:pt idx="17999">
                  <c:v>2.806972</c:v>
                </c:pt>
                <c:pt idx="18000">
                  <c:v>2.8397869999999998</c:v>
                </c:pt>
                <c:pt idx="18001">
                  <c:v>2.8450280000000001</c:v>
                </c:pt>
                <c:pt idx="18002">
                  <c:v>2.8337050000000001</c:v>
                </c:pt>
                <c:pt idx="18003">
                  <c:v>2.8677709999999998</c:v>
                </c:pt>
                <c:pt idx="18004">
                  <c:v>2.9486430000000001</c:v>
                </c:pt>
                <c:pt idx="18005">
                  <c:v>2.989055</c:v>
                </c:pt>
                <c:pt idx="18006">
                  <c:v>2.9375360000000001</c:v>
                </c:pt>
                <c:pt idx="18007">
                  <c:v>2.8354119999999998</c:v>
                </c:pt>
                <c:pt idx="18008">
                  <c:v>2.7535780000000001</c:v>
                </c:pt>
                <c:pt idx="18009">
                  <c:v>2.737663</c:v>
                </c:pt>
                <c:pt idx="18010">
                  <c:v>2.759636</c:v>
                </c:pt>
                <c:pt idx="18011">
                  <c:v>2.7409330000000001</c:v>
                </c:pt>
                <c:pt idx="18012">
                  <c:v>2.7212679999999998</c:v>
                </c:pt>
                <c:pt idx="18013">
                  <c:v>2.7180460000000002</c:v>
                </c:pt>
                <c:pt idx="18014">
                  <c:v>2.7234069999999999</c:v>
                </c:pt>
                <c:pt idx="18015">
                  <c:v>2.7218450000000001</c:v>
                </c:pt>
                <c:pt idx="18016">
                  <c:v>2.7127089999999998</c:v>
                </c:pt>
                <c:pt idx="18017">
                  <c:v>2.710137</c:v>
                </c:pt>
                <c:pt idx="18018">
                  <c:v>2.703141</c:v>
                </c:pt>
                <c:pt idx="18019">
                  <c:v>2.7039819999999999</c:v>
                </c:pt>
                <c:pt idx="18020">
                  <c:v>2.7771140000000001</c:v>
                </c:pt>
                <c:pt idx="18021">
                  <c:v>2.8732519999999999</c:v>
                </c:pt>
                <c:pt idx="18022">
                  <c:v>2.9428969999999999</c:v>
                </c:pt>
                <c:pt idx="18023">
                  <c:v>2.964534</c:v>
                </c:pt>
                <c:pt idx="18024">
                  <c:v>2.911597</c:v>
                </c:pt>
                <c:pt idx="18025">
                  <c:v>2.7999520000000002</c:v>
                </c:pt>
                <c:pt idx="18026">
                  <c:v>2.8359649999999998</c:v>
                </c:pt>
                <c:pt idx="18027">
                  <c:v>2.839499</c:v>
                </c:pt>
                <c:pt idx="18028">
                  <c:v>2.851591</c:v>
                </c:pt>
                <c:pt idx="18029">
                  <c:v>2.8526250000000002</c:v>
                </c:pt>
                <c:pt idx="18030">
                  <c:v>2.8701750000000001</c:v>
                </c:pt>
                <c:pt idx="18031">
                  <c:v>2.8715929999999998</c:v>
                </c:pt>
                <c:pt idx="18032">
                  <c:v>2.854476</c:v>
                </c:pt>
                <c:pt idx="18033">
                  <c:v>2.8374069999999998</c:v>
                </c:pt>
                <c:pt idx="18034">
                  <c:v>2.7877879999999999</c:v>
                </c:pt>
                <c:pt idx="18035">
                  <c:v>2.7425920000000001</c:v>
                </c:pt>
                <c:pt idx="18036">
                  <c:v>2.7095600000000002</c:v>
                </c:pt>
                <c:pt idx="18037">
                  <c:v>2.7104970000000002</c:v>
                </c:pt>
                <c:pt idx="18038">
                  <c:v>2.7197290000000001</c:v>
                </c:pt>
                <c:pt idx="18039">
                  <c:v>2.7598530000000001</c:v>
                </c:pt>
                <c:pt idx="18040">
                  <c:v>2.7863690000000001</c:v>
                </c:pt>
                <c:pt idx="18041">
                  <c:v>2.8175500000000002</c:v>
                </c:pt>
                <c:pt idx="18042">
                  <c:v>2.8311809999999999</c:v>
                </c:pt>
                <c:pt idx="18043">
                  <c:v>2.8350759999999999</c:v>
                </c:pt>
                <c:pt idx="18044">
                  <c:v>2.8533460000000002</c:v>
                </c:pt>
                <c:pt idx="18045">
                  <c:v>2.8606549999999999</c:v>
                </c:pt>
                <c:pt idx="18046">
                  <c:v>2.8325990000000001</c:v>
                </c:pt>
                <c:pt idx="18047">
                  <c:v>2.8163239999999998</c:v>
                </c:pt>
                <c:pt idx="18048">
                  <c:v>2.796106</c:v>
                </c:pt>
                <c:pt idx="18049">
                  <c:v>2.7619440000000002</c:v>
                </c:pt>
                <c:pt idx="18050">
                  <c:v>2.7618239999999998</c:v>
                </c:pt>
                <c:pt idx="18051">
                  <c:v>2.7850229999999998</c:v>
                </c:pt>
                <c:pt idx="18052">
                  <c:v>2.8510140000000002</c:v>
                </c:pt>
                <c:pt idx="18053">
                  <c:v>2.869478</c:v>
                </c:pt>
                <c:pt idx="18054">
                  <c:v>2.8555820000000001</c:v>
                </c:pt>
                <c:pt idx="18055">
                  <c:v>2.8749829999999998</c:v>
                </c:pt>
                <c:pt idx="18056">
                  <c:v>2.9160919999999999</c:v>
                </c:pt>
                <c:pt idx="18057">
                  <c:v>2.8879649999999999</c:v>
                </c:pt>
                <c:pt idx="18058">
                  <c:v>2.879454</c:v>
                </c:pt>
                <c:pt idx="18059">
                  <c:v>2.8661599999999998</c:v>
                </c:pt>
                <c:pt idx="18060">
                  <c:v>2.831229</c:v>
                </c:pt>
                <c:pt idx="18061">
                  <c:v>2.7791329999999999</c:v>
                </c:pt>
                <c:pt idx="18062">
                  <c:v>2.7646850000000001</c:v>
                </c:pt>
                <c:pt idx="18063">
                  <c:v>2.7365810000000002</c:v>
                </c:pt>
                <c:pt idx="18064">
                  <c:v>2.713238</c:v>
                </c:pt>
                <c:pt idx="18065">
                  <c:v>2.7309320000000001</c:v>
                </c:pt>
                <c:pt idx="18066">
                  <c:v>2.7459570000000002</c:v>
                </c:pt>
                <c:pt idx="18067">
                  <c:v>2.7647810000000002</c:v>
                </c:pt>
                <c:pt idx="18068">
                  <c:v>2.7835809999999999</c:v>
                </c:pt>
                <c:pt idx="18069">
                  <c:v>2.7698049999999999</c:v>
                </c:pt>
                <c:pt idx="18070">
                  <c:v>2.7549000000000001</c:v>
                </c:pt>
                <c:pt idx="18071">
                  <c:v>2.7089110000000001</c:v>
                </c:pt>
                <c:pt idx="18072">
                  <c:v>2.7422789999999999</c:v>
                </c:pt>
                <c:pt idx="18073">
                  <c:v>2.7616320000000001</c:v>
                </c:pt>
                <c:pt idx="18074">
                  <c:v>2.7002079999999999</c:v>
                </c:pt>
                <c:pt idx="18075">
                  <c:v>2.650156</c:v>
                </c:pt>
                <c:pt idx="18076">
                  <c:v>2.6975639999999999</c:v>
                </c:pt>
                <c:pt idx="18077">
                  <c:v>2.7548759999999999</c:v>
                </c:pt>
                <c:pt idx="18078">
                  <c:v>2.8484419999999999</c:v>
                </c:pt>
                <c:pt idx="18079">
                  <c:v>2.9010189999999998</c:v>
                </c:pt>
                <c:pt idx="18080">
                  <c:v>2.8569040000000001</c:v>
                </c:pt>
                <c:pt idx="18081">
                  <c:v>2.839499</c:v>
                </c:pt>
                <c:pt idx="18082">
                  <c:v>2.8646929999999999</c:v>
                </c:pt>
                <c:pt idx="18083">
                  <c:v>2.8940229999999998</c:v>
                </c:pt>
                <c:pt idx="18084">
                  <c:v>2.8730120000000001</c:v>
                </c:pt>
                <c:pt idx="18085">
                  <c:v>2.8403160000000001</c:v>
                </c:pt>
                <c:pt idx="18086">
                  <c:v>2.799255</c:v>
                </c:pt>
                <c:pt idx="18087">
                  <c:v>2.744202</c:v>
                </c:pt>
                <c:pt idx="18088">
                  <c:v>2.7112669999999999</c:v>
                </c:pt>
                <c:pt idx="18089">
                  <c:v>2.694366</c:v>
                </c:pt>
                <c:pt idx="18090">
                  <c:v>2.7190560000000001</c:v>
                </c:pt>
                <c:pt idx="18091">
                  <c:v>2.739274</c:v>
                </c:pt>
                <c:pt idx="18092">
                  <c:v>2.7753109999999999</c:v>
                </c:pt>
                <c:pt idx="18093">
                  <c:v>2.8316620000000001</c:v>
                </c:pt>
                <c:pt idx="18094">
                  <c:v>2.882555</c:v>
                </c:pt>
                <c:pt idx="18095">
                  <c:v>2.8439220000000001</c:v>
                </c:pt>
                <c:pt idx="18096">
                  <c:v>2.7868019999999998</c:v>
                </c:pt>
                <c:pt idx="18097">
                  <c:v>2.7779069999999999</c:v>
                </c:pt>
                <c:pt idx="18098">
                  <c:v>2.7990149999999998</c:v>
                </c:pt>
                <c:pt idx="18099">
                  <c:v>2.8360609999999999</c:v>
                </c:pt>
                <c:pt idx="18100">
                  <c:v>2.8377680000000001</c:v>
                </c:pt>
                <c:pt idx="18101">
                  <c:v>2.7994479999999999</c:v>
                </c:pt>
                <c:pt idx="18102">
                  <c:v>2.789879</c:v>
                </c:pt>
                <c:pt idx="18103">
                  <c:v>2.7852640000000002</c:v>
                </c:pt>
                <c:pt idx="18104">
                  <c:v>2.8041830000000001</c:v>
                </c:pt>
                <c:pt idx="18105">
                  <c:v>2.8174779999999999</c:v>
                </c:pt>
                <c:pt idx="18106">
                  <c:v>2.8069959999999998</c:v>
                </c:pt>
                <c:pt idx="18107">
                  <c:v>2.8057219999999998</c:v>
                </c:pt>
                <c:pt idx="18108">
                  <c:v>2.7839170000000002</c:v>
                </c:pt>
                <c:pt idx="18109">
                  <c:v>2.7711760000000001</c:v>
                </c:pt>
                <c:pt idx="18110">
                  <c:v>2.7900719999999999</c:v>
                </c:pt>
                <c:pt idx="18111">
                  <c:v>2.7978130000000001</c:v>
                </c:pt>
                <c:pt idx="18112">
                  <c:v>2.7913700000000001</c:v>
                </c:pt>
                <c:pt idx="18113">
                  <c:v>2.8060589999999999</c:v>
                </c:pt>
                <c:pt idx="18114">
                  <c:v>2.838441</c:v>
                </c:pt>
                <c:pt idx="18115">
                  <c:v>2.8651979999999999</c:v>
                </c:pt>
                <c:pt idx="18116">
                  <c:v>2.8381530000000001</c:v>
                </c:pt>
                <c:pt idx="18117">
                  <c:v>2.7794940000000001</c:v>
                </c:pt>
                <c:pt idx="18118">
                  <c:v>2.7311000000000001</c:v>
                </c:pt>
                <c:pt idx="18119">
                  <c:v>2.7440340000000001</c:v>
                </c:pt>
                <c:pt idx="18120">
                  <c:v>2.7931249999999999</c:v>
                </c:pt>
                <c:pt idx="18121">
                  <c:v>2.852144</c:v>
                </c:pt>
                <c:pt idx="18122">
                  <c:v>2.882676</c:v>
                </c:pt>
                <c:pt idx="18123">
                  <c:v>2.894336</c:v>
                </c:pt>
                <c:pt idx="18124">
                  <c:v>2.8449080000000002</c:v>
                </c:pt>
                <c:pt idx="18125">
                  <c:v>2.7737240000000001</c:v>
                </c:pt>
                <c:pt idx="18126">
                  <c:v>2.7166760000000001</c:v>
                </c:pt>
                <c:pt idx="18127">
                  <c:v>2.7214119999999999</c:v>
                </c:pt>
                <c:pt idx="18128">
                  <c:v>2.7306439999999998</c:v>
                </c:pt>
                <c:pt idx="18129">
                  <c:v>2.7293690000000002</c:v>
                </c:pt>
                <c:pt idx="18130">
                  <c:v>2.7286239999999999</c:v>
                </c:pt>
                <c:pt idx="18131">
                  <c:v>2.7453560000000001</c:v>
                </c:pt>
                <c:pt idx="18132">
                  <c:v>2.7244890000000002</c:v>
                </c:pt>
                <c:pt idx="18133">
                  <c:v>2.731341</c:v>
                </c:pt>
                <c:pt idx="18134">
                  <c:v>2.7986059999999999</c:v>
                </c:pt>
                <c:pt idx="18135">
                  <c:v>2.843369</c:v>
                </c:pt>
                <c:pt idx="18136">
                  <c:v>2.8148330000000001</c:v>
                </c:pt>
                <c:pt idx="18137">
                  <c:v>2.7929330000000001</c:v>
                </c:pt>
                <c:pt idx="18138">
                  <c:v>2.8337050000000001</c:v>
                </c:pt>
                <c:pt idx="18139">
                  <c:v>2.8331520000000001</c:v>
                </c:pt>
                <c:pt idx="18140">
                  <c:v>2.840004</c:v>
                </c:pt>
                <c:pt idx="18141">
                  <c:v>2.8496440000000001</c:v>
                </c:pt>
                <c:pt idx="18142">
                  <c:v>2.825507</c:v>
                </c:pt>
                <c:pt idx="18143">
                  <c:v>2.8263250000000002</c:v>
                </c:pt>
                <c:pt idx="18144">
                  <c:v>2.833345</c:v>
                </c:pt>
                <c:pt idx="18145">
                  <c:v>2.799544</c:v>
                </c:pt>
                <c:pt idx="18146">
                  <c:v>2.7370380000000001</c:v>
                </c:pt>
                <c:pt idx="18147">
                  <c:v>2.7035740000000001</c:v>
                </c:pt>
                <c:pt idx="18148">
                  <c:v>2.7254269999999998</c:v>
                </c:pt>
                <c:pt idx="18149">
                  <c:v>2.7626659999999998</c:v>
                </c:pt>
                <c:pt idx="18150">
                  <c:v>2.8010820000000001</c:v>
                </c:pt>
                <c:pt idx="18151">
                  <c:v>2.817069</c:v>
                </c:pt>
                <c:pt idx="18152">
                  <c:v>2.815747</c:v>
                </c:pt>
                <c:pt idx="18153">
                  <c:v>2.7815850000000002</c:v>
                </c:pt>
                <c:pt idx="18154">
                  <c:v>2.7650450000000002</c:v>
                </c:pt>
                <c:pt idx="18155">
                  <c:v>2.816684</c:v>
                </c:pt>
                <c:pt idx="18156">
                  <c:v>2.8505820000000002</c:v>
                </c:pt>
                <c:pt idx="18157">
                  <c:v>2.8292579999999998</c:v>
                </c:pt>
                <c:pt idx="18158">
                  <c:v>2.7675939999999999</c:v>
                </c:pt>
                <c:pt idx="18159">
                  <c:v>2.7656710000000002</c:v>
                </c:pt>
                <c:pt idx="18160">
                  <c:v>2.7787489999999999</c:v>
                </c:pt>
                <c:pt idx="18161">
                  <c:v>2.775671</c:v>
                </c:pt>
                <c:pt idx="18162">
                  <c:v>2.7875960000000002</c:v>
                </c:pt>
                <c:pt idx="18163">
                  <c:v>2.8079580000000002</c:v>
                </c:pt>
                <c:pt idx="18164">
                  <c:v>2.857529</c:v>
                </c:pt>
                <c:pt idx="18165">
                  <c:v>2.8729390000000001</c:v>
                </c:pt>
                <c:pt idx="18166">
                  <c:v>2.8287049999999998</c:v>
                </c:pt>
                <c:pt idx="18167">
                  <c:v>2.7712479999999999</c:v>
                </c:pt>
                <c:pt idx="18168">
                  <c:v>2.7520389999999999</c:v>
                </c:pt>
                <c:pt idx="18169">
                  <c:v>2.7265320000000002</c:v>
                </c:pt>
                <c:pt idx="18170">
                  <c:v>2.6940059999999999</c:v>
                </c:pt>
                <c:pt idx="18171">
                  <c:v>2.7550690000000002</c:v>
                </c:pt>
                <c:pt idx="18172">
                  <c:v>2.7906970000000002</c:v>
                </c:pt>
                <c:pt idx="18173">
                  <c:v>2.7774740000000002</c:v>
                </c:pt>
                <c:pt idx="18174">
                  <c:v>2.7527370000000002</c:v>
                </c:pt>
                <c:pt idx="18175">
                  <c:v>2.7764169999999999</c:v>
                </c:pt>
                <c:pt idx="18176">
                  <c:v>2.7951679999999999</c:v>
                </c:pt>
                <c:pt idx="18177">
                  <c:v>2.80904</c:v>
                </c:pt>
                <c:pt idx="18178">
                  <c:v>2.8590200000000001</c:v>
                </c:pt>
                <c:pt idx="18179">
                  <c:v>2.9525860000000002</c:v>
                </c:pt>
                <c:pt idx="18180">
                  <c:v>2.969198</c:v>
                </c:pt>
                <c:pt idx="18181">
                  <c:v>2.9295070000000001</c:v>
                </c:pt>
                <c:pt idx="18182">
                  <c:v>2.8413740000000001</c:v>
                </c:pt>
                <c:pt idx="18183">
                  <c:v>2.7371819999999998</c:v>
                </c:pt>
                <c:pt idx="18184">
                  <c:v>2.7120839999999999</c:v>
                </c:pt>
                <c:pt idx="18185">
                  <c:v>2.7627130000000002</c:v>
                </c:pt>
                <c:pt idx="18186">
                  <c:v>2.7728100000000002</c:v>
                </c:pt>
                <c:pt idx="18187">
                  <c:v>2.7809840000000001</c:v>
                </c:pt>
                <c:pt idx="18188">
                  <c:v>2.7643239999999998</c:v>
                </c:pt>
                <c:pt idx="18189">
                  <c:v>2.7537219999999998</c:v>
                </c:pt>
                <c:pt idx="18190">
                  <c:v>2.789879</c:v>
                </c:pt>
                <c:pt idx="18191">
                  <c:v>2.8208679999999999</c:v>
                </c:pt>
                <c:pt idx="18192">
                  <c:v>2.81291</c:v>
                </c:pt>
                <c:pt idx="18193">
                  <c:v>2.8235359999999998</c:v>
                </c:pt>
                <c:pt idx="18194">
                  <c:v>2.8274550000000001</c:v>
                </c:pt>
                <c:pt idx="18195">
                  <c:v>2.8161559999999999</c:v>
                </c:pt>
                <c:pt idx="18196">
                  <c:v>2.8024279999999999</c:v>
                </c:pt>
                <c:pt idx="18197">
                  <c:v>2.781946</c:v>
                </c:pt>
                <c:pt idx="18198">
                  <c:v>2.7708870000000001</c:v>
                </c:pt>
                <c:pt idx="18199">
                  <c:v>2.7410290000000002</c:v>
                </c:pt>
                <c:pt idx="18200">
                  <c:v>2.7655979999999998</c:v>
                </c:pt>
                <c:pt idx="18201">
                  <c:v>2.797428</c:v>
                </c:pt>
                <c:pt idx="18202">
                  <c:v>2.7843260000000001</c:v>
                </c:pt>
                <c:pt idx="18203">
                  <c:v>2.7555740000000002</c:v>
                </c:pt>
                <c:pt idx="18204">
                  <c:v>2.7398750000000001</c:v>
                </c:pt>
                <c:pt idx="18205">
                  <c:v>2.7442980000000001</c:v>
                </c:pt>
                <c:pt idx="18206">
                  <c:v>2.7531690000000002</c:v>
                </c:pt>
                <c:pt idx="18207">
                  <c:v>2.7841339999999999</c:v>
                </c:pt>
                <c:pt idx="18208">
                  <c:v>2.8301949999999998</c:v>
                </c:pt>
                <c:pt idx="18209">
                  <c:v>2.8502209999999999</c:v>
                </c:pt>
                <c:pt idx="18210">
                  <c:v>2.8359649999999998</c:v>
                </c:pt>
                <c:pt idx="18211">
                  <c:v>2.7973560000000002</c:v>
                </c:pt>
                <c:pt idx="18212">
                  <c:v>2.7828349999999999</c:v>
                </c:pt>
                <c:pt idx="18213">
                  <c:v>2.7960579999999999</c:v>
                </c:pt>
                <c:pt idx="18214">
                  <c:v>2.768748</c:v>
                </c:pt>
                <c:pt idx="18215">
                  <c:v>2.7432889999999999</c:v>
                </c:pt>
                <c:pt idx="18216">
                  <c:v>2.7386249999999999</c:v>
                </c:pt>
                <c:pt idx="18217">
                  <c:v>2.7569919999999999</c:v>
                </c:pt>
                <c:pt idx="18218">
                  <c:v>2.7529050000000002</c:v>
                </c:pt>
                <c:pt idx="18219">
                  <c:v>2.7660550000000002</c:v>
                </c:pt>
                <c:pt idx="18220">
                  <c:v>2.7895910000000002</c:v>
                </c:pt>
                <c:pt idx="18221">
                  <c:v>2.7493949999999998</c:v>
                </c:pt>
                <c:pt idx="18222">
                  <c:v>2.7273499999999999</c:v>
                </c:pt>
                <c:pt idx="18223">
                  <c:v>2.7275179999999999</c:v>
                </c:pt>
                <c:pt idx="18224">
                  <c:v>2.7438180000000001</c:v>
                </c:pt>
                <c:pt idx="18225">
                  <c:v>2.8057699999999999</c:v>
                </c:pt>
                <c:pt idx="18226">
                  <c:v>2.8284639999999999</c:v>
                </c:pt>
                <c:pt idx="18227">
                  <c:v>2.8125979999999999</c:v>
                </c:pt>
                <c:pt idx="18228">
                  <c:v>2.8646210000000001</c:v>
                </c:pt>
                <c:pt idx="18229">
                  <c:v>2.8799830000000002</c:v>
                </c:pt>
                <c:pt idx="18230">
                  <c:v>2.8979900000000001</c:v>
                </c:pt>
                <c:pt idx="18231">
                  <c:v>2.8890950000000002</c:v>
                </c:pt>
                <c:pt idx="18232">
                  <c:v>2.8123330000000002</c:v>
                </c:pt>
                <c:pt idx="18233">
                  <c:v>2.6997749999999998</c:v>
                </c:pt>
                <c:pt idx="18234">
                  <c:v>2.669797</c:v>
                </c:pt>
                <c:pt idx="18235">
                  <c:v>2.6749170000000002</c:v>
                </c:pt>
                <c:pt idx="18236">
                  <c:v>2.6749649999999998</c:v>
                </c:pt>
                <c:pt idx="18237">
                  <c:v>2.7037659999999999</c:v>
                </c:pt>
                <c:pt idx="18238">
                  <c:v>2.7383839999999999</c:v>
                </c:pt>
                <c:pt idx="18239">
                  <c:v>2.8106019999999998</c:v>
                </c:pt>
                <c:pt idx="18240">
                  <c:v>2.8897200000000001</c:v>
                </c:pt>
                <c:pt idx="18241">
                  <c:v>2.9431379999999998</c:v>
                </c:pt>
                <c:pt idx="18242">
                  <c:v>2.8916909999999998</c:v>
                </c:pt>
                <c:pt idx="18243">
                  <c:v>2.8251230000000001</c:v>
                </c:pt>
                <c:pt idx="18244">
                  <c:v>2.822695</c:v>
                </c:pt>
                <c:pt idx="18245">
                  <c:v>2.8424800000000001</c:v>
                </c:pt>
                <c:pt idx="18246">
                  <c:v>2.8783249999999998</c:v>
                </c:pt>
                <c:pt idx="18247">
                  <c:v>2.8339699999999999</c:v>
                </c:pt>
                <c:pt idx="18248">
                  <c:v>2.8118759999999998</c:v>
                </c:pt>
                <c:pt idx="18249">
                  <c:v>2.847985</c:v>
                </c:pt>
                <c:pt idx="18250">
                  <c:v>2.7887249999999999</c:v>
                </c:pt>
                <c:pt idx="18251">
                  <c:v>2.7600929999999999</c:v>
                </c:pt>
                <c:pt idx="18252">
                  <c:v>2.7484329999999999</c:v>
                </c:pt>
                <c:pt idx="18253">
                  <c:v>2.7793739999999998</c:v>
                </c:pt>
                <c:pt idx="18254">
                  <c:v>2.7983660000000001</c:v>
                </c:pt>
                <c:pt idx="18255">
                  <c:v>2.767401</c:v>
                </c:pt>
                <c:pt idx="18256">
                  <c:v>2.7616800000000001</c:v>
                </c:pt>
                <c:pt idx="18257">
                  <c:v>2.7922829999999998</c:v>
                </c:pt>
                <c:pt idx="18258">
                  <c:v>2.7946390000000001</c:v>
                </c:pt>
                <c:pt idx="18259">
                  <c:v>2.785504</c:v>
                </c:pt>
                <c:pt idx="18260">
                  <c:v>2.7908409999999999</c:v>
                </c:pt>
                <c:pt idx="18261">
                  <c:v>2.8083179999999999</c:v>
                </c:pt>
                <c:pt idx="18262">
                  <c:v>2.844932</c:v>
                </c:pt>
                <c:pt idx="18263">
                  <c:v>2.851591</c:v>
                </c:pt>
                <c:pt idx="18264">
                  <c:v>2.827407</c:v>
                </c:pt>
                <c:pt idx="18265">
                  <c:v>2.7666559999999998</c:v>
                </c:pt>
                <c:pt idx="18266">
                  <c:v>2.6973229999999999</c:v>
                </c:pt>
                <c:pt idx="18267">
                  <c:v>2.6472709999999999</c:v>
                </c:pt>
                <c:pt idx="18268">
                  <c:v>2.6302020000000002</c:v>
                </c:pt>
                <c:pt idx="18269">
                  <c:v>2.716844</c:v>
                </c:pt>
                <c:pt idx="18270">
                  <c:v>2.7890619999999999</c:v>
                </c:pt>
                <c:pt idx="18271">
                  <c:v>2.8140640000000001</c:v>
                </c:pt>
                <c:pt idx="18272">
                  <c:v>2.8049770000000001</c:v>
                </c:pt>
                <c:pt idx="18273">
                  <c:v>2.8038470000000002</c:v>
                </c:pt>
                <c:pt idx="18274">
                  <c:v>2.8422879999999999</c:v>
                </c:pt>
                <c:pt idx="18275">
                  <c:v>2.8268300000000002</c:v>
                </c:pt>
                <c:pt idx="18276">
                  <c:v>2.7970670000000002</c:v>
                </c:pt>
                <c:pt idx="18277">
                  <c:v>2.7724980000000001</c:v>
                </c:pt>
                <c:pt idx="18278">
                  <c:v>2.7521119999999999</c:v>
                </c:pt>
                <c:pt idx="18279">
                  <c:v>2.7419910000000001</c:v>
                </c:pt>
                <c:pt idx="18280">
                  <c:v>2.7686510000000002</c:v>
                </c:pt>
                <c:pt idx="18281">
                  <c:v>2.7892060000000001</c:v>
                </c:pt>
                <c:pt idx="18282">
                  <c:v>2.8012990000000002</c:v>
                </c:pt>
                <c:pt idx="18283">
                  <c:v>2.8231030000000001</c:v>
                </c:pt>
                <c:pt idx="18284">
                  <c:v>2.8093279999999998</c:v>
                </c:pt>
                <c:pt idx="18285">
                  <c:v>2.814184</c:v>
                </c:pt>
                <c:pt idx="18286">
                  <c:v>2.852938</c:v>
                </c:pt>
                <c:pt idx="18287">
                  <c:v>2.857145</c:v>
                </c:pt>
                <c:pt idx="18288">
                  <c:v>2.8419270000000001</c:v>
                </c:pt>
                <c:pt idx="18289">
                  <c:v>2.8046880000000001</c:v>
                </c:pt>
                <c:pt idx="18290">
                  <c:v>2.761247</c:v>
                </c:pt>
                <c:pt idx="18291">
                  <c:v>2.7269649999999999</c:v>
                </c:pt>
                <c:pt idx="18292">
                  <c:v>2.702852</c:v>
                </c:pt>
                <c:pt idx="18293">
                  <c:v>2.6812399999999998</c:v>
                </c:pt>
                <c:pt idx="18294">
                  <c:v>2.6776580000000001</c:v>
                </c:pt>
                <c:pt idx="18295">
                  <c:v>2.7133099999999999</c:v>
                </c:pt>
                <c:pt idx="18296">
                  <c:v>2.7368700000000001</c:v>
                </c:pt>
                <c:pt idx="18297">
                  <c:v>2.7380719999999998</c:v>
                </c:pt>
                <c:pt idx="18298">
                  <c:v>2.8342339999999999</c:v>
                </c:pt>
                <c:pt idx="18299">
                  <c:v>2.9358780000000002</c:v>
                </c:pt>
                <c:pt idx="18300">
                  <c:v>2.9433060000000002</c:v>
                </c:pt>
                <c:pt idx="18301">
                  <c:v>2.9048409999999998</c:v>
                </c:pt>
                <c:pt idx="18302">
                  <c:v>2.8574090000000001</c:v>
                </c:pt>
                <c:pt idx="18303">
                  <c:v>2.8432970000000002</c:v>
                </c:pt>
                <c:pt idx="18304">
                  <c:v>2.860751</c:v>
                </c:pt>
                <c:pt idx="18305">
                  <c:v>2.8507259999999999</c:v>
                </c:pt>
                <c:pt idx="18306">
                  <c:v>2.8364220000000002</c:v>
                </c:pt>
                <c:pt idx="18307">
                  <c:v>2.8210600000000001</c:v>
                </c:pt>
                <c:pt idx="18308">
                  <c:v>2.8018269999999998</c:v>
                </c:pt>
                <c:pt idx="18309">
                  <c:v>2.7953359999999998</c:v>
                </c:pt>
                <c:pt idx="18310">
                  <c:v>2.8120210000000001</c:v>
                </c:pt>
                <c:pt idx="18311">
                  <c:v>2.8185600000000002</c:v>
                </c:pt>
                <c:pt idx="18312">
                  <c:v>2.7498279999999999</c:v>
                </c:pt>
                <c:pt idx="18313">
                  <c:v>2.6455639999999998</c:v>
                </c:pt>
                <c:pt idx="18314">
                  <c:v>2.5850780000000002</c:v>
                </c:pt>
                <c:pt idx="18315">
                  <c:v>2.6024590000000001</c:v>
                </c:pt>
                <c:pt idx="18316">
                  <c:v>2.680326</c:v>
                </c:pt>
                <c:pt idx="18317">
                  <c:v>2.763579</c:v>
                </c:pt>
                <c:pt idx="18318">
                  <c:v>2.788557</c:v>
                </c:pt>
                <c:pt idx="18319">
                  <c:v>2.7913220000000001</c:v>
                </c:pt>
                <c:pt idx="18320">
                  <c:v>2.8117559999999999</c:v>
                </c:pt>
                <c:pt idx="18321">
                  <c:v>2.8354119999999998</c:v>
                </c:pt>
                <c:pt idx="18322">
                  <c:v>2.8334649999999999</c:v>
                </c:pt>
                <c:pt idx="18323">
                  <c:v>2.8221419999999999</c:v>
                </c:pt>
                <c:pt idx="18324">
                  <c:v>2.8151220000000001</c:v>
                </c:pt>
                <c:pt idx="18325">
                  <c:v>2.8088709999999999</c:v>
                </c:pt>
                <c:pt idx="18326">
                  <c:v>2.7654540000000001</c:v>
                </c:pt>
                <c:pt idx="18327">
                  <c:v>2.7355239999999998</c:v>
                </c:pt>
                <c:pt idx="18328">
                  <c:v>2.7748300000000001</c:v>
                </c:pt>
                <c:pt idx="18329">
                  <c:v>2.8041109999999998</c:v>
                </c:pt>
                <c:pt idx="18330">
                  <c:v>2.805482</c:v>
                </c:pt>
                <c:pt idx="18331">
                  <c:v>2.7850470000000001</c:v>
                </c:pt>
                <c:pt idx="18332">
                  <c:v>2.76668</c:v>
                </c:pt>
                <c:pt idx="18333">
                  <c:v>2.8152900000000001</c:v>
                </c:pt>
                <c:pt idx="18334">
                  <c:v>2.9070770000000001</c:v>
                </c:pt>
                <c:pt idx="18335">
                  <c:v>2.89133</c:v>
                </c:pt>
                <c:pt idx="18336">
                  <c:v>2.788341</c:v>
                </c:pt>
                <c:pt idx="18337">
                  <c:v>2.780383</c:v>
                </c:pt>
                <c:pt idx="18338">
                  <c:v>2.795601</c:v>
                </c:pt>
                <c:pt idx="18339">
                  <c:v>2.8143280000000002</c:v>
                </c:pt>
                <c:pt idx="18340">
                  <c:v>2.8435139999999999</c:v>
                </c:pt>
                <c:pt idx="18341">
                  <c:v>2.8471440000000001</c:v>
                </c:pt>
                <c:pt idx="18342">
                  <c:v>2.8444989999999999</c:v>
                </c:pt>
                <c:pt idx="18343">
                  <c:v>2.8370470000000001</c:v>
                </c:pt>
                <c:pt idx="18344">
                  <c:v>2.820627</c:v>
                </c:pt>
                <c:pt idx="18345">
                  <c:v>2.7748539999999999</c:v>
                </c:pt>
                <c:pt idx="18346">
                  <c:v>2.7442500000000001</c:v>
                </c:pt>
                <c:pt idx="18347">
                  <c:v>2.780888</c:v>
                </c:pt>
                <c:pt idx="18348">
                  <c:v>2.7959619999999998</c:v>
                </c:pt>
                <c:pt idx="18349">
                  <c:v>2.7975240000000001</c:v>
                </c:pt>
                <c:pt idx="18350">
                  <c:v>2.780888</c:v>
                </c:pt>
                <c:pt idx="18351">
                  <c:v>2.7717529999999999</c:v>
                </c:pt>
                <c:pt idx="18352">
                  <c:v>2.7686030000000001</c:v>
                </c:pt>
                <c:pt idx="18353">
                  <c:v>2.7651659999999998</c:v>
                </c:pt>
                <c:pt idx="18354">
                  <c:v>2.7532899999999998</c:v>
                </c:pt>
                <c:pt idx="18355">
                  <c:v>2.7525439999999999</c:v>
                </c:pt>
                <c:pt idx="18356">
                  <c:v>2.7795420000000002</c:v>
                </c:pt>
                <c:pt idx="18357">
                  <c:v>2.7964899999999999</c:v>
                </c:pt>
                <c:pt idx="18358">
                  <c:v>2.8101449999999999</c:v>
                </c:pt>
                <c:pt idx="18359">
                  <c:v>2.8207230000000001</c:v>
                </c:pt>
                <c:pt idx="18360">
                  <c:v>2.8026689999999999</c:v>
                </c:pt>
                <c:pt idx="18361">
                  <c:v>2.7921870000000002</c:v>
                </c:pt>
                <c:pt idx="18362">
                  <c:v>2.807429</c:v>
                </c:pt>
                <c:pt idx="18363">
                  <c:v>2.841494</c:v>
                </c:pt>
                <c:pt idx="18364">
                  <c:v>2.8599570000000001</c:v>
                </c:pt>
                <c:pt idx="18365">
                  <c:v>2.8783970000000001</c:v>
                </c:pt>
                <c:pt idx="18366">
                  <c:v>2.866352</c:v>
                </c:pt>
                <c:pt idx="18367">
                  <c:v>2.8338739999999998</c:v>
                </c:pt>
                <c:pt idx="18368">
                  <c:v>2.809088</c:v>
                </c:pt>
                <c:pt idx="18369">
                  <c:v>2.7686269999999999</c:v>
                </c:pt>
                <c:pt idx="18370">
                  <c:v>2.7579050000000001</c:v>
                </c:pt>
                <c:pt idx="18371">
                  <c:v>2.7684350000000002</c:v>
                </c:pt>
                <c:pt idx="18372">
                  <c:v>2.7722579999999999</c:v>
                </c:pt>
                <c:pt idx="18373">
                  <c:v>2.7523520000000001</c:v>
                </c:pt>
                <c:pt idx="18374">
                  <c:v>2.7753109999999999</c:v>
                </c:pt>
                <c:pt idx="18375">
                  <c:v>2.8101449999999999</c:v>
                </c:pt>
                <c:pt idx="18376">
                  <c:v>2.7987259999999998</c:v>
                </c:pt>
                <c:pt idx="18377">
                  <c:v>2.7511260000000002</c:v>
                </c:pt>
                <c:pt idx="18378">
                  <c:v>2.7505730000000002</c:v>
                </c:pt>
                <c:pt idx="18379">
                  <c:v>2.7722820000000001</c:v>
                </c:pt>
                <c:pt idx="18380">
                  <c:v>2.7521360000000001</c:v>
                </c:pt>
                <c:pt idx="18381">
                  <c:v>2.7161710000000001</c:v>
                </c:pt>
                <c:pt idx="18382">
                  <c:v>2.7129500000000002</c:v>
                </c:pt>
                <c:pt idx="18383">
                  <c:v>2.755646</c:v>
                </c:pt>
                <c:pt idx="18384">
                  <c:v>2.7762479999999998</c:v>
                </c:pt>
                <c:pt idx="18385">
                  <c:v>2.7235269999999998</c:v>
                </c:pt>
                <c:pt idx="18386">
                  <c:v>2.6780430000000002</c:v>
                </c:pt>
                <c:pt idx="18387">
                  <c:v>2.7512219999999998</c:v>
                </c:pt>
                <c:pt idx="18388">
                  <c:v>2.7977400000000001</c:v>
                </c:pt>
                <c:pt idx="18389">
                  <c:v>2.7908409999999999</c:v>
                </c:pt>
                <c:pt idx="18390">
                  <c:v>2.801491</c:v>
                </c:pt>
                <c:pt idx="18391">
                  <c:v>2.8527930000000001</c:v>
                </c:pt>
                <c:pt idx="18392">
                  <c:v>2.863083</c:v>
                </c:pt>
                <c:pt idx="18393">
                  <c:v>2.8455569999999999</c:v>
                </c:pt>
                <c:pt idx="18394">
                  <c:v>2.8341379999999998</c:v>
                </c:pt>
                <c:pt idx="18395">
                  <c:v>2.815795</c:v>
                </c:pt>
                <c:pt idx="18396">
                  <c:v>2.836157</c:v>
                </c:pt>
                <c:pt idx="18397">
                  <c:v>2.8284159999999998</c:v>
                </c:pt>
                <c:pt idx="18398">
                  <c:v>2.780071</c:v>
                </c:pt>
                <c:pt idx="18399">
                  <c:v>2.7409089999999998</c:v>
                </c:pt>
                <c:pt idx="18400">
                  <c:v>2.7476400000000001</c:v>
                </c:pt>
                <c:pt idx="18401">
                  <c:v>2.8000479999999999</c:v>
                </c:pt>
                <c:pt idx="18402">
                  <c:v>2.8481540000000001</c:v>
                </c:pt>
                <c:pt idx="18403">
                  <c:v>2.8545479999999999</c:v>
                </c:pt>
                <c:pt idx="18404">
                  <c:v>2.8195209999999999</c:v>
                </c:pt>
                <c:pt idx="18405">
                  <c:v>2.8269739999999999</c:v>
                </c:pt>
                <c:pt idx="18406">
                  <c:v>2.8256999999999999</c:v>
                </c:pt>
                <c:pt idx="18407">
                  <c:v>2.779277</c:v>
                </c:pt>
                <c:pt idx="18408">
                  <c:v>2.7723779999999998</c:v>
                </c:pt>
                <c:pt idx="18409">
                  <c:v>2.8098329999999998</c:v>
                </c:pt>
                <c:pt idx="18410">
                  <c:v>2.853418</c:v>
                </c:pt>
                <c:pt idx="18411">
                  <c:v>2.8479130000000001</c:v>
                </c:pt>
                <c:pt idx="18412">
                  <c:v>2.7883170000000002</c:v>
                </c:pt>
                <c:pt idx="18413">
                  <c:v>2.7357640000000001</c:v>
                </c:pt>
                <c:pt idx="18414">
                  <c:v>2.7251620000000001</c:v>
                </c:pt>
                <c:pt idx="18415">
                  <c:v>2.7425679999999999</c:v>
                </c:pt>
                <c:pt idx="18416">
                  <c:v>2.7408610000000002</c:v>
                </c:pt>
                <c:pt idx="18417">
                  <c:v>2.7748059999999999</c:v>
                </c:pt>
                <c:pt idx="18418">
                  <c:v>2.8154340000000002</c:v>
                </c:pt>
                <c:pt idx="18419">
                  <c:v>2.8704869999999998</c:v>
                </c:pt>
                <c:pt idx="18420">
                  <c:v>2.9246750000000001</c:v>
                </c:pt>
                <c:pt idx="18421">
                  <c:v>2.9313099999999999</c:v>
                </c:pt>
                <c:pt idx="18422">
                  <c:v>2.946984</c:v>
                </c:pt>
                <c:pt idx="18423">
                  <c:v>2.9197700000000002</c:v>
                </c:pt>
                <c:pt idx="18424">
                  <c:v>2.845726</c:v>
                </c:pt>
                <c:pt idx="18425">
                  <c:v>2.7554289999999999</c:v>
                </c:pt>
                <c:pt idx="18426">
                  <c:v>2.6766239999999999</c:v>
                </c:pt>
                <c:pt idx="18427">
                  <c:v>2.6671520000000002</c:v>
                </c:pt>
                <c:pt idx="18428">
                  <c:v>2.7080929999999999</c:v>
                </c:pt>
                <c:pt idx="18429">
                  <c:v>2.7796620000000001</c:v>
                </c:pt>
                <c:pt idx="18430">
                  <c:v>2.8352439999999999</c:v>
                </c:pt>
                <c:pt idx="18431">
                  <c:v>2.8633950000000001</c:v>
                </c:pt>
                <c:pt idx="18432">
                  <c:v>2.8821469999999998</c:v>
                </c:pt>
                <c:pt idx="18433">
                  <c:v>2.8722660000000002</c:v>
                </c:pt>
                <c:pt idx="18434">
                  <c:v>2.8439220000000001</c:v>
                </c:pt>
                <c:pt idx="18435">
                  <c:v>2.7841819999999999</c:v>
                </c:pt>
                <c:pt idx="18436">
                  <c:v>2.7492030000000001</c:v>
                </c:pt>
                <c:pt idx="18437">
                  <c:v>2.7744450000000001</c:v>
                </c:pt>
                <c:pt idx="18438">
                  <c:v>2.7523040000000001</c:v>
                </c:pt>
                <c:pt idx="18439">
                  <c:v>2.7331439999999998</c:v>
                </c:pt>
                <c:pt idx="18440">
                  <c:v>2.7418459999999998</c:v>
                </c:pt>
                <c:pt idx="18441">
                  <c:v>2.7494909999999999</c:v>
                </c:pt>
                <c:pt idx="18442">
                  <c:v>2.7200899999999999</c:v>
                </c:pt>
                <c:pt idx="18443">
                  <c:v>2.7204739999999998</c:v>
                </c:pt>
                <c:pt idx="18444">
                  <c:v>2.732831</c:v>
                </c:pt>
                <c:pt idx="18445">
                  <c:v>2.7603580000000001</c:v>
                </c:pt>
                <c:pt idx="18446">
                  <c:v>2.7577850000000002</c:v>
                </c:pt>
                <c:pt idx="18447">
                  <c:v>2.7103769999999998</c:v>
                </c:pt>
                <c:pt idx="18448">
                  <c:v>2.6623920000000001</c:v>
                </c:pt>
                <c:pt idx="18449">
                  <c:v>2.6672729999999998</c:v>
                </c:pt>
                <c:pt idx="18450">
                  <c:v>2.701578</c:v>
                </c:pt>
                <c:pt idx="18451">
                  <c:v>2.758146</c:v>
                </c:pt>
                <c:pt idx="18452">
                  <c:v>2.8291379999999999</c:v>
                </c:pt>
                <c:pt idx="18453">
                  <c:v>2.899432</c:v>
                </c:pt>
                <c:pt idx="18454">
                  <c:v>2.9440270000000002</c:v>
                </c:pt>
                <c:pt idx="18455">
                  <c:v>2.9346749999999999</c:v>
                </c:pt>
                <c:pt idx="18456">
                  <c:v>2.8582269999999999</c:v>
                </c:pt>
                <c:pt idx="18457">
                  <c:v>2.792716</c:v>
                </c:pt>
                <c:pt idx="18458">
                  <c:v>2.7926920000000002</c:v>
                </c:pt>
                <c:pt idx="18459">
                  <c:v>2.8130060000000001</c:v>
                </c:pt>
                <c:pt idx="18460">
                  <c:v>2.7961299999999998</c:v>
                </c:pt>
                <c:pt idx="18461">
                  <c:v>2.763795</c:v>
                </c:pt>
                <c:pt idx="18462">
                  <c:v>2.74139</c:v>
                </c:pt>
                <c:pt idx="18463">
                  <c:v>2.7218450000000001</c:v>
                </c:pt>
                <c:pt idx="18464">
                  <c:v>2.6923469999999998</c:v>
                </c:pt>
                <c:pt idx="18465">
                  <c:v>2.7440820000000001</c:v>
                </c:pt>
                <c:pt idx="18466">
                  <c:v>2.754588</c:v>
                </c:pt>
                <c:pt idx="18467">
                  <c:v>2.7635070000000002</c:v>
                </c:pt>
                <c:pt idx="18468">
                  <c:v>2.8201459999999998</c:v>
                </c:pt>
                <c:pt idx="18469">
                  <c:v>2.911645</c:v>
                </c:pt>
                <c:pt idx="18470">
                  <c:v>2.9344589999999999</c:v>
                </c:pt>
                <c:pt idx="18471">
                  <c:v>2.912318</c:v>
                </c:pt>
                <c:pt idx="18472">
                  <c:v>2.9423439999999998</c:v>
                </c:pt>
                <c:pt idx="18473">
                  <c:v>2.9126780000000001</c:v>
                </c:pt>
                <c:pt idx="18474">
                  <c:v>2.8158910000000001</c:v>
                </c:pt>
                <c:pt idx="18475">
                  <c:v>2.744491</c:v>
                </c:pt>
                <c:pt idx="18476">
                  <c:v>2.7192959999999999</c:v>
                </c:pt>
                <c:pt idx="18477">
                  <c:v>2.7164109999999999</c:v>
                </c:pt>
                <c:pt idx="18478">
                  <c:v>2.7556699999999998</c:v>
                </c:pt>
                <c:pt idx="18479">
                  <c:v>2.806419</c:v>
                </c:pt>
                <c:pt idx="18480">
                  <c:v>2.8464230000000001</c:v>
                </c:pt>
                <c:pt idx="18481">
                  <c:v>2.8398590000000001</c:v>
                </c:pt>
                <c:pt idx="18482">
                  <c:v>2.7782680000000002</c:v>
                </c:pt>
                <c:pt idx="18483">
                  <c:v>2.7863449999999998</c:v>
                </c:pt>
                <c:pt idx="18484">
                  <c:v>2.8117079999999999</c:v>
                </c:pt>
                <c:pt idx="18485">
                  <c:v>2.831229</c:v>
                </c:pt>
                <c:pt idx="18486">
                  <c:v>2.8107950000000002</c:v>
                </c:pt>
                <c:pt idx="18487">
                  <c:v>2.7823790000000002</c:v>
                </c:pt>
                <c:pt idx="18488">
                  <c:v>2.779398</c:v>
                </c:pt>
                <c:pt idx="18489">
                  <c:v>2.7702140000000002</c:v>
                </c:pt>
                <c:pt idx="18490">
                  <c:v>2.74187</c:v>
                </c:pt>
                <c:pt idx="18491">
                  <c:v>2.714753</c:v>
                </c:pt>
                <c:pt idx="18492">
                  <c:v>2.7022040000000001</c:v>
                </c:pt>
                <c:pt idx="18493">
                  <c:v>2.7192240000000001</c:v>
                </c:pt>
                <c:pt idx="18494">
                  <c:v>2.7374710000000002</c:v>
                </c:pt>
                <c:pt idx="18495">
                  <c:v>2.7460290000000001</c:v>
                </c:pt>
                <c:pt idx="18496">
                  <c:v>2.7673770000000002</c:v>
                </c:pt>
                <c:pt idx="18497">
                  <c:v>2.794111</c:v>
                </c:pt>
                <c:pt idx="18498">
                  <c:v>2.7811520000000001</c:v>
                </c:pt>
                <c:pt idx="18499">
                  <c:v>2.7649249999999999</c:v>
                </c:pt>
                <c:pt idx="18500">
                  <c:v>2.7458130000000001</c:v>
                </c:pt>
                <c:pt idx="18501">
                  <c:v>2.744443</c:v>
                </c:pt>
                <c:pt idx="18502">
                  <c:v>2.7835329999999998</c:v>
                </c:pt>
                <c:pt idx="18503">
                  <c:v>2.8248340000000001</c:v>
                </c:pt>
                <c:pt idx="18504">
                  <c:v>2.8664000000000001</c:v>
                </c:pt>
                <c:pt idx="18505">
                  <c:v>2.8658709999999998</c:v>
                </c:pt>
                <c:pt idx="18506">
                  <c:v>2.8086790000000001</c:v>
                </c:pt>
                <c:pt idx="18507">
                  <c:v>2.7595160000000001</c:v>
                </c:pt>
                <c:pt idx="18508">
                  <c:v>2.7458849999999999</c:v>
                </c:pt>
                <c:pt idx="18509">
                  <c:v>2.8063950000000002</c:v>
                </c:pt>
                <c:pt idx="18510">
                  <c:v>2.8646210000000001</c:v>
                </c:pt>
                <c:pt idx="18511">
                  <c:v>2.902485</c:v>
                </c:pt>
                <c:pt idx="18512">
                  <c:v>2.9072450000000001</c:v>
                </c:pt>
                <c:pt idx="18513">
                  <c:v>2.8487550000000001</c:v>
                </c:pt>
                <c:pt idx="18514">
                  <c:v>2.7676419999999999</c:v>
                </c:pt>
                <c:pt idx="18515">
                  <c:v>2.702877</c:v>
                </c:pt>
                <c:pt idx="18516">
                  <c:v>2.6773210000000001</c:v>
                </c:pt>
                <c:pt idx="18517">
                  <c:v>2.717638</c:v>
                </c:pt>
                <c:pt idx="18518">
                  <c:v>2.7455729999999998</c:v>
                </c:pt>
                <c:pt idx="18519">
                  <c:v>2.7526890000000002</c:v>
                </c:pt>
                <c:pt idx="18520">
                  <c:v>2.7589389999999998</c:v>
                </c:pt>
                <c:pt idx="18521">
                  <c:v>2.766248</c:v>
                </c:pt>
                <c:pt idx="18522">
                  <c:v>2.767522</c:v>
                </c:pt>
                <c:pt idx="18523">
                  <c:v>2.7725460000000002</c:v>
                </c:pt>
                <c:pt idx="18524">
                  <c:v>2.8289689999999998</c:v>
                </c:pt>
                <c:pt idx="18525">
                  <c:v>2.8828680000000002</c:v>
                </c:pt>
                <c:pt idx="18526">
                  <c:v>2.9234969999999998</c:v>
                </c:pt>
                <c:pt idx="18527">
                  <c:v>2.9147219999999998</c:v>
                </c:pt>
                <c:pt idx="18528">
                  <c:v>2.7974039999999998</c:v>
                </c:pt>
                <c:pt idx="18529">
                  <c:v>2.758699</c:v>
                </c:pt>
                <c:pt idx="18530">
                  <c:v>2.7542990000000001</c:v>
                </c:pt>
                <c:pt idx="18531">
                  <c:v>2.781898</c:v>
                </c:pt>
                <c:pt idx="18532">
                  <c:v>2.7568959999999998</c:v>
                </c:pt>
                <c:pt idx="18533">
                  <c:v>2.7335759999999998</c:v>
                </c:pt>
                <c:pt idx="18534">
                  <c:v>2.7866580000000001</c:v>
                </c:pt>
                <c:pt idx="18535">
                  <c:v>2.80904</c:v>
                </c:pt>
                <c:pt idx="18536">
                  <c:v>2.7419180000000001</c:v>
                </c:pt>
                <c:pt idx="18537">
                  <c:v>2.742327</c:v>
                </c:pt>
                <c:pt idx="18538">
                  <c:v>2.7510539999999999</c:v>
                </c:pt>
                <c:pt idx="18539">
                  <c:v>2.7164600000000001</c:v>
                </c:pt>
                <c:pt idx="18540">
                  <c:v>2.7505730000000002</c:v>
                </c:pt>
                <c:pt idx="18541">
                  <c:v>2.7646850000000001</c:v>
                </c:pt>
                <c:pt idx="18542">
                  <c:v>2.77834</c:v>
                </c:pt>
                <c:pt idx="18543">
                  <c:v>2.7809840000000001</c:v>
                </c:pt>
                <c:pt idx="18544">
                  <c:v>2.7789410000000001</c:v>
                </c:pt>
                <c:pt idx="18545">
                  <c:v>2.7824990000000001</c:v>
                </c:pt>
                <c:pt idx="18546">
                  <c:v>2.8264930000000001</c:v>
                </c:pt>
                <c:pt idx="18547">
                  <c:v>2.8648859999999998</c:v>
                </c:pt>
                <c:pt idx="18548">
                  <c:v>2.8372630000000001</c:v>
                </c:pt>
                <c:pt idx="18549">
                  <c:v>2.7851910000000002</c:v>
                </c:pt>
                <c:pt idx="18550">
                  <c:v>2.7159309999999999</c:v>
                </c:pt>
                <c:pt idx="18551">
                  <c:v>2.665133</c:v>
                </c:pt>
                <c:pt idx="18552">
                  <c:v>2.7233830000000001</c:v>
                </c:pt>
                <c:pt idx="18553">
                  <c:v>2.7878120000000002</c:v>
                </c:pt>
                <c:pt idx="18554">
                  <c:v>2.8254109999999999</c:v>
                </c:pt>
                <c:pt idx="18555">
                  <c:v>2.8165399999999998</c:v>
                </c:pt>
                <c:pt idx="18556">
                  <c:v>2.8285849999999999</c:v>
                </c:pt>
                <c:pt idx="18557">
                  <c:v>2.8651979999999999</c:v>
                </c:pt>
                <c:pt idx="18558">
                  <c:v>2.8670490000000002</c:v>
                </c:pt>
                <c:pt idx="18559">
                  <c:v>2.836157</c:v>
                </c:pt>
                <c:pt idx="18560">
                  <c:v>2.8030539999999999</c:v>
                </c:pt>
                <c:pt idx="18561">
                  <c:v>2.783941</c:v>
                </c:pt>
                <c:pt idx="18562">
                  <c:v>2.8044720000000001</c:v>
                </c:pt>
                <c:pt idx="18563">
                  <c:v>2.8314699999999999</c:v>
                </c:pt>
                <c:pt idx="18564">
                  <c:v>2.7974999999999999</c:v>
                </c:pt>
                <c:pt idx="18565">
                  <c:v>2.7233589999999999</c:v>
                </c:pt>
                <c:pt idx="18566">
                  <c:v>2.645804</c:v>
                </c:pt>
                <c:pt idx="18567">
                  <c:v>2.6726570000000001</c:v>
                </c:pt>
                <c:pt idx="18568">
                  <c:v>2.7425920000000001</c:v>
                </c:pt>
                <c:pt idx="18569">
                  <c:v>2.752472</c:v>
                </c:pt>
                <c:pt idx="18570">
                  <c:v>2.8137509999999999</c:v>
                </c:pt>
                <c:pt idx="18571">
                  <c:v>2.8435860000000002</c:v>
                </c:pt>
                <c:pt idx="18572">
                  <c:v>2.843321</c:v>
                </c:pt>
                <c:pt idx="18573">
                  <c:v>2.8481299999999998</c:v>
                </c:pt>
                <c:pt idx="18574">
                  <c:v>2.8692129999999998</c:v>
                </c:pt>
                <c:pt idx="18575">
                  <c:v>2.8403399999999999</c:v>
                </c:pt>
                <c:pt idx="18576">
                  <c:v>2.7975479999999999</c:v>
                </c:pt>
                <c:pt idx="18577">
                  <c:v>2.8138719999999999</c:v>
                </c:pt>
                <c:pt idx="18578">
                  <c:v>2.8061790000000002</c:v>
                </c:pt>
                <c:pt idx="18579">
                  <c:v>2.803102</c:v>
                </c:pt>
                <c:pt idx="18580">
                  <c:v>2.8060830000000001</c:v>
                </c:pt>
                <c:pt idx="18581">
                  <c:v>2.8009620000000002</c:v>
                </c:pt>
                <c:pt idx="18582">
                  <c:v>2.8100489999999998</c:v>
                </c:pt>
                <c:pt idx="18583">
                  <c:v>2.815963</c:v>
                </c:pt>
                <c:pt idx="18584">
                  <c:v>2.8291849999999998</c:v>
                </c:pt>
                <c:pt idx="18585">
                  <c:v>2.8297150000000002</c:v>
                </c:pt>
                <c:pt idx="18586">
                  <c:v>2.8228149999999999</c:v>
                </c:pt>
                <c:pt idx="18587">
                  <c:v>2.8198340000000002</c:v>
                </c:pt>
                <c:pt idx="18588">
                  <c:v>2.8345950000000002</c:v>
                </c:pt>
                <c:pt idx="18589">
                  <c:v>2.8634430000000002</c:v>
                </c:pt>
                <c:pt idx="18590">
                  <c:v>2.8761369999999999</c:v>
                </c:pt>
                <c:pt idx="18591">
                  <c:v>2.8682989999999999</c:v>
                </c:pt>
                <c:pt idx="18592">
                  <c:v>2.8106990000000001</c:v>
                </c:pt>
                <c:pt idx="18593">
                  <c:v>2.7758880000000001</c:v>
                </c:pt>
                <c:pt idx="18594">
                  <c:v>2.7373029999999998</c:v>
                </c:pt>
                <c:pt idx="18595">
                  <c:v>2.7438899999999999</c:v>
                </c:pt>
                <c:pt idx="18596">
                  <c:v>2.7920910000000001</c:v>
                </c:pt>
                <c:pt idx="18597">
                  <c:v>2.805698</c:v>
                </c:pt>
                <c:pt idx="18598">
                  <c:v>2.7806479999999998</c:v>
                </c:pt>
                <c:pt idx="18599">
                  <c:v>2.7489379999999999</c:v>
                </c:pt>
                <c:pt idx="18600">
                  <c:v>2.767401</c:v>
                </c:pt>
                <c:pt idx="18601">
                  <c:v>2.7644929999999999</c:v>
                </c:pt>
                <c:pt idx="18602">
                  <c:v>2.7607659999999998</c:v>
                </c:pt>
                <c:pt idx="18603">
                  <c:v>2.7859609999999999</c:v>
                </c:pt>
                <c:pt idx="18604">
                  <c:v>2.783725</c:v>
                </c:pt>
                <c:pt idx="18605">
                  <c:v>2.7772579999999998</c:v>
                </c:pt>
                <c:pt idx="18606">
                  <c:v>2.7671610000000002</c:v>
                </c:pt>
                <c:pt idx="18607">
                  <c:v>2.744202</c:v>
                </c:pt>
                <c:pt idx="18608">
                  <c:v>2.733047</c:v>
                </c:pt>
                <c:pt idx="18609">
                  <c:v>2.7380960000000001</c:v>
                </c:pt>
                <c:pt idx="18610">
                  <c:v>2.7350189999999999</c:v>
                </c:pt>
                <c:pt idx="18611">
                  <c:v>2.7379039999999999</c:v>
                </c:pt>
                <c:pt idx="18612">
                  <c:v>2.7595399999999999</c:v>
                </c:pt>
                <c:pt idx="18613">
                  <c:v>2.7713199999999998</c:v>
                </c:pt>
                <c:pt idx="18614">
                  <c:v>2.7569680000000001</c:v>
                </c:pt>
                <c:pt idx="18615">
                  <c:v>2.8212999999999999</c:v>
                </c:pt>
                <c:pt idx="18616">
                  <c:v>2.9078460000000002</c:v>
                </c:pt>
                <c:pt idx="18617">
                  <c:v>2.911597</c:v>
                </c:pt>
                <c:pt idx="18618">
                  <c:v>2.875391</c:v>
                </c:pt>
                <c:pt idx="18619">
                  <c:v>2.7931249999999999</c:v>
                </c:pt>
                <c:pt idx="18620">
                  <c:v>2.7657669999999999</c:v>
                </c:pt>
                <c:pt idx="18621">
                  <c:v>2.7322540000000002</c:v>
                </c:pt>
                <c:pt idx="18622">
                  <c:v>2.7205460000000001</c:v>
                </c:pt>
                <c:pt idx="18623">
                  <c:v>2.735668</c:v>
                </c:pt>
                <c:pt idx="18624">
                  <c:v>2.7284079999999999</c:v>
                </c:pt>
                <c:pt idx="18625">
                  <c:v>2.696434</c:v>
                </c:pt>
                <c:pt idx="18626">
                  <c:v>2.6893660000000001</c:v>
                </c:pt>
                <c:pt idx="18627">
                  <c:v>2.6836920000000002</c:v>
                </c:pt>
                <c:pt idx="18628">
                  <c:v>2.6788120000000002</c:v>
                </c:pt>
                <c:pt idx="18629">
                  <c:v>2.6779709999999999</c:v>
                </c:pt>
                <c:pt idx="18630">
                  <c:v>2.6798220000000001</c:v>
                </c:pt>
                <c:pt idx="18631">
                  <c:v>2.6974429999999998</c:v>
                </c:pt>
                <c:pt idx="18632">
                  <c:v>2.7695889999999999</c:v>
                </c:pt>
                <c:pt idx="18633">
                  <c:v>2.840436</c:v>
                </c:pt>
                <c:pt idx="18634">
                  <c:v>2.8722180000000002</c:v>
                </c:pt>
                <c:pt idx="18635">
                  <c:v>2.908976</c:v>
                </c:pt>
                <c:pt idx="18636">
                  <c:v>2.9333529999999999</c:v>
                </c:pt>
                <c:pt idx="18637">
                  <c:v>2.9093849999999999</c:v>
                </c:pt>
                <c:pt idx="18638">
                  <c:v>2.8760889999999999</c:v>
                </c:pt>
                <c:pt idx="18639">
                  <c:v>2.8588279999999999</c:v>
                </c:pt>
                <c:pt idx="18640">
                  <c:v>2.8222619999999998</c:v>
                </c:pt>
                <c:pt idx="18641">
                  <c:v>2.8042310000000001</c:v>
                </c:pt>
                <c:pt idx="18642">
                  <c:v>2.789326</c:v>
                </c:pt>
                <c:pt idx="18643">
                  <c:v>2.8235600000000001</c:v>
                </c:pt>
                <c:pt idx="18644">
                  <c:v>2.8326709999999999</c:v>
                </c:pt>
                <c:pt idx="18645">
                  <c:v>2.82118</c:v>
                </c:pt>
                <c:pt idx="18646">
                  <c:v>2.8048320000000002</c:v>
                </c:pt>
                <c:pt idx="18647">
                  <c:v>2.789927</c:v>
                </c:pt>
                <c:pt idx="18648">
                  <c:v>2.7913700000000001</c:v>
                </c:pt>
                <c:pt idx="18649">
                  <c:v>2.8111790000000001</c:v>
                </c:pt>
                <c:pt idx="18650">
                  <c:v>2.8037510000000001</c:v>
                </c:pt>
                <c:pt idx="18651">
                  <c:v>2.8043040000000001</c:v>
                </c:pt>
                <c:pt idx="18652">
                  <c:v>2.8044959999999999</c:v>
                </c:pt>
                <c:pt idx="18653">
                  <c:v>2.8055780000000001</c:v>
                </c:pt>
                <c:pt idx="18654">
                  <c:v>2.8061790000000002</c:v>
                </c:pt>
                <c:pt idx="18655">
                  <c:v>2.794038</c:v>
                </c:pt>
                <c:pt idx="18656">
                  <c:v>2.7825950000000002</c:v>
                </c:pt>
                <c:pt idx="18657">
                  <c:v>2.7855279999999998</c:v>
                </c:pt>
                <c:pt idx="18658">
                  <c:v>2.7981009999999999</c:v>
                </c:pt>
                <c:pt idx="18659">
                  <c:v>2.845726</c:v>
                </c:pt>
                <c:pt idx="18660">
                  <c:v>2.8649819999999999</c:v>
                </c:pt>
                <c:pt idx="18661">
                  <c:v>2.854813</c:v>
                </c:pt>
                <c:pt idx="18662">
                  <c:v>2.826854</c:v>
                </c:pt>
                <c:pt idx="18663">
                  <c:v>2.7822339999999999</c:v>
                </c:pt>
                <c:pt idx="18664">
                  <c:v>2.758915</c:v>
                </c:pt>
                <c:pt idx="18665">
                  <c:v>2.8148089999999999</c:v>
                </c:pt>
                <c:pt idx="18666">
                  <c:v>2.8462779999999999</c:v>
                </c:pt>
                <c:pt idx="18667">
                  <c:v>2.8602219999999998</c:v>
                </c:pt>
                <c:pt idx="18668">
                  <c:v>2.8370950000000001</c:v>
                </c:pt>
                <c:pt idx="18669">
                  <c:v>2.7942070000000001</c:v>
                </c:pt>
                <c:pt idx="18670">
                  <c:v>2.7621120000000001</c:v>
                </c:pt>
                <c:pt idx="18671">
                  <c:v>2.7732670000000001</c:v>
                </c:pt>
                <c:pt idx="18672">
                  <c:v>2.801034</c:v>
                </c:pt>
                <c:pt idx="18673">
                  <c:v>2.8214450000000002</c:v>
                </c:pt>
                <c:pt idx="18674">
                  <c:v>2.782667</c:v>
                </c:pt>
                <c:pt idx="18675">
                  <c:v>2.7643960000000001</c:v>
                </c:pt>
                <c:pt idx="18676">
                  <c:v>2.7343459999999999</c:v>
                </c:pt>
                <c:pt idx="18677">
                  <c:v>2.7592279999999998</c:v>
                </c:pt>
                <c:pt idx="18678">
                  <c:v>2.7615120000000002</c:v>
                </c:pt>
                <c:pt idx="18679">
                  <c:v>2.7453799999999999</c:v>
                </c:pt>
                <c:pt idx="18680">
                  <c:v>2.739106</c:v>
                </c:pt>
                <c:pt idx="18681">
                  <c:v>2.7379039999999999</c:v>
                </c:pt>
                <c:pt idx="18682">
                  <c:v>2.7424949999999999</c:v>
                </c:pt>
                <c:pt idx="18683">
                  <c:v>2.736942</c:v>
                </c:pt>
                <c:pt idx="18684">
                  <c:v>2.7468710000000001</c:v>
                </c:pt>
                <c:pt idx="18685">
                  <c:v>2.7898070000000001</c:v>
                </c:pt>
                <c:pt idx="18686">
                  <c:v>2.8258200000000002</c:v>
                </c:pt>
                <c:pt idx="18687">
                  <c:v>2.8311329999999999</c:v>
                </c:pt>
                <c:pt idx="18688">
                  <c:v>2.8190879999999998</c:v>
                </c:pt>
                <c:pt idx="18689">
                  <c:v>2.8592360000000001</c:v>
                </c:pt>
                <c:pt idx="18690">
                  <c:v>2.915419</c:v>
                </c:pt>
                <c:pt idx="18691">
                  <c:v>2.9177749999999998</c:v>
                </c:pt>
                <c:pt idx="18692">
                  <c:v>2.8737330000000001</c:v>
                </c:pt>
                <c:pt idx="18693">
                  <c:v>2.8268300000000002</c:v>
                </c:pt>
                <c:pt idx="18694">
                  <c:v>2.8174540000000001</c:v>
                </c:pt>
                <c:pt idx="18695">
                  <c:v>2.7642760000000002</c:v>
                </c:pt>
                <c:pt idx="18696">
                  <c:v>2.6784750000000002</c:v>
                </c:pt>
                <c:pt idx="18697">
                  <c:v>2.611475</c:v>
                </c:pt>
                <c:pt idx="18698">
                  <c:v>2.5569259999999998</c:v>
                </c:pt>
                <c:pt idx="18699">
                  <c:v>2.5505080000000002</c:v>
                </c:pt>
                <c:pt idx="18700">
                  <c:v>2.5818560000000002</c:v>
                </c:pt>
                <c:pt idx="18701">
                  <c:v>2.64114</c:v>
                </c:pt>
                <c:pt idx="18702">
                  <c:v>2.7912020000000002</c:v>
                </c:pt>
                <c:pt idx="18703">
                  <c:v>2.932175</c:v>
                </c:pt>
                <c:pt idx="18704">
                  <c:v>2.9909780000000001</c:v>
                </c:pt>
                <c:pt idx="18705">
                  <c:v>2.9764819999999999</c:v>
                </c:pt>
                <c:pt idx="18706">
                  <c:v>2.85426</c:v>
                </c:pt>
                <c:pt idx="18707">
                  <c:v>2.7073480000000001</c:v>
                </c:pt>
                <c:pt idx="18708">
                  <c:v>2.7105459999999999</c:v>
                </c:pt>
                <c:pt idx="18709">
                  <c:v>2.7755749999999999</c:v>
                </c:pt>
                <c:pt idx="18710">
                  <c:v>2.8370950000000001</c:v>
                </c:pt>
                <c:pt idx="18711">
                  <c:v>2.906765</c:v>
                </c:pt>
                <c:pt idx="18712">
                  <c:v>2.8729879999999999</c:v>
                </c:pt>
                <c:pt idx="18713">
                  <c:v>2.8244739999999999</c:v>
                </c:pt>
                <c:pt idx="18714">
                  <c:v>2.824065</c:v>
                </c:pt>
                <c:pt idx="18715">
                  <c:v>2.8561109999999998</c:v>
                </c:pt>
                <c:pt idx="18716">
                  <c:v>2.8823150000000002</c:v>
                </c:pt>
                <c:pt idx="18717">
                  <c:v>2.8535149999999998</c:v>
                </c:pt>
                <c:pt idx="18718">
                  <c:v>2.801755</c:v>
                </c:pt>
                <c:pt idx="18719">
                  <c:v>2.7809119999999998</c:v>
                </c:pt>
                <c:pt idx="18720">
                  <c:v>2.7332640000000001</c:v>
                </c:pt>
                <c:pt idx="18721">
                  <c:v>2.7086939999999999</c:v>
                </c:pt>
                <c:pt idx="18722">
                  <c:v>2.7054969999999998</c:v>
                </c:pt>
                <c:pt idx="18723">
                  <c:v>2.7285279999999998</c:v>
                </c:pt>
                <c:pt idx="18724">
                  <c:v>2.775623</c:v>
                </c:pt>
                <c:pt idx="18725">
                  <c:v>2.8714249999999999</c:v>
                </c:pt>
                <c:pt idx="18726">
                  <c:v>2.973789</c:v>
                </c:pt>
                <c:pt idx="18727">
                  <c:v>3.0087679999999999</c:v>
                </c:pt>
                <c:pt idx="18728">
                  <c:v>2.978189</c:v>
                </c:pt>
                <c:pt idx="18729">
                  <c:v>2.8577460000000001</c:v>
                </c:pt>
                <c:pt idx="18730">
                  <c:v>2.7345860000000002</c:v>
                </c:pt>
                <c:pt idx="18731">
                  <c:v>2.6983090000000001</c:v>
                </c:pt>
                <c:pt idx="18732">
                  <c:v>2.7070110000000001</c:v>
                </c:pt>
                <c:pt idx="18733">
                  <c:v>2.7644679999999999</c:v>
                </c:pt>
                <c:pt idx="18734">
                  <c:v>2.7690839999999999</c:v>
                </c:pt>
                <c:pt idx="18735">
                  <c:v>2.7361490000000002</c:v>
                </c:pt>
                <c:pt idx="18736">
                  <c:v>2.7571840000000001</c:v>
                </c:pt>
                <c:pt idx="18737">
                  <c:v>2.7815129999999999</c:v>
                </c:pt>
                <c:pt idx="18738">
                  <c:v>2.7545160000000002</c:v>
                </c:pt>
                <c:pt idx="18739">
                  <c:v>2.7532169999999998</c:v>
                </c:pt>
                <c:pt idx="18740">
                  <c:v>2.785552</c:v>
                </c:pt>
                <c:pt idx="18741">
                  <c:v>2.8272140000000001</c:v>
                </c:pt>
                <c:pt idx="18742">
                  <c:v>2.8710879999999999</c:v>
                </c:pt>
                <c:pt idx="18743">
                  <c:v>2.8749349999999998</c:v>
                </c:pt>
                <c:pt idx="18744">
                  <c:v>2.8624339999999999</c:v>
                </c:pt>
                <c:pt idx="18745">
                  <c:v>2.8246180000000001</c:v>
                </c:pt>
                <c:pt idx="18746">
                  <c:v>2.8023319999999998</c:v>
                </c:pt>
                <c:pt idx="18747">
                  <c:v>2.7673770000000002</c:v>
                </c:pt>
                <c:pt idx="18748">
                  <c:v>2.7549239999999999</c:v>
                </c:pt>
                <c:pt idx="18749">
                  <c:v>2.7802630000000002</c:v>
                </c:pt>
                <c:pt idx="18750">
                  <c:v>2.7784840000000002</c:v>
                </c:pt>
                <c:pt idx="18751">
                  <c:v>2.7895910000000002</c:v>
                </c:pt>
                <c:pt idx="18752">
                  <c:v>2.7823549999999999</c:v>
                </c:pt>
                <c:pt idx="18753">
                  <c:v>2.7901199999999999</c:v>
                </c:pt>
                <c:pt idx="18754">
                  <c:v>2.8049529999999998</c:v>
                </c:pt>
                <c:pt idx="18755">
                  <c:v>2.7857919999999998</c:v>
                </c:pt>
                <c:pt idx="18756">
                  <c:v>2.742928</c:v>
                </c:pt>
                <c:pt idx="18757">
                  <c:v>2.718407</c:v>
                </c:pt>
                <c:pt idx="18758">
                  <c:v>2.7146080000000001</c:v>
                </c:pt>
                <c:pt idx="18759">
                  <c:v>2.7365810000000002</c:v>
                </c:pt>
                <c:pt idx="18760">
                  <c:v>2.7680750000000001</c:v>
                </c:pt>
                <c:pt idx="18761">
                  <c:v>2.784278</c:v>
                </c:pt>
                <c:pt idx="18762">
                  <c:v>2.7945190000000002</c:v>
                </c:pt>
                <c:pt idx="18763">
                  <c:v>2.7998080000000001</c:v>
                </c:pt>
                <c:pt idx="18764">
                  <c:v>2.802861</c:v>
                </c:pt>
                <c:pt idx="18765">
                  <c:v>2.7971159999999999</c:v>
                </c:pt>
                <c:pt idx="18766">
                  <c:v>2.8096890000000001</c:v>
                </c:pt>
                <c:pt idx="18767">
                  <c:v>2.8500049999999999</c:v>
                </c:pt>
                <c:pt idx="18768">
                  <c:v>2.8362530000000001</c:v>
                </c:pt>
                <c:pt idx="18769">
                  <c:v>2.7644440000000001</c:v>
                </c:pt>
                <c:pt idx="18770">
                  <c:v>2.6724410000000001</c:v>
                </c:pt>
                <c:pt idx="18771">
                  <c:v>2.632654</c:v>
                </c:pt>
                <c:pt idx="18772">
                  <c:v>2.6699649999999999</c:v>
                </c:pt>
                <c:pt idx="18773">
                  <c:v>2.7038139999999999</c:v>
                </c:pt>
                <c:pt idx="18774">
                  <c:v>2.695929</c:v>
                </c:pt>
                <c:pt idx="18775">
                  <c:v>2.6872020000000001</c:v>
                </c:pt>
                <c:pt idx="18776">
                  <c:v>2.7076609999999999</c:v>
                </c:pt>
                <c:pt idx="18777">
                  <c:v>2.7342979999999999</c:v>
                </c:pt>
                <c:pt idx="18778">
                  <c:v>2.8460139999999998</c:v>
                </c:pt>
                <c:pt idx="18779">
                  <c:v>2.9182079999999999</c:v>
                </c:pt>
                <c:pt idx="18780">
                  <c:v>2.9029419999999999</c:v>
                </c:pt>
                <c:pt idx="18781">
                  <c:v>2.86842</c:v>
                </c:pt>
                <c:pt idx="18782">
                  <c:v>2.7929330000000001</c:v>
                </c:pt>
                <c:pt idx="18783">
                  <c:v>2.7698779999999998</c:v>
                </c:pt>
                <c:pt idx="18784">
                  <c:v>2.8270460000000002</c:v>
                </c:pt>
                <c:pt idx="18785">
                  <c:v>2.8270940000000002</c:v>
                </c:pt>
                <c:pt idx="18786">
                  <c:v>2.822743</c:v>
                </c:pt>
                <c:pt idx="18787">
                  <c:v>2.79149</c:v>
                </c:pt>
                <c:pt idx="18788">
                  <c:v>2.7587709999999999</c:v>
                </c:pt>
                <c:pt idx="18789">
                  <c:v>2.7505250000000001</c:v>
                </c:pt>
                <c:pt idx="18790">
                  <c:v>2.7461009999999999</c:v>
                </c:pt>
                <c:pt idx="18791">
                  <c:v>2.7425679999999999</c:v>
                </c:pt>
                <c:pt idx="18792">
                  <c:v>2.752977</c:v>
                </c:pt>
                <c:pt idx="18793">
                  <c:v>2.7762959999999999</c:v>
                </c:pt>
                <c:pt idx="18794">
                  <c:v>2.8105540000000002</c:v>
                </c:pt>
                <c:pt idx="18795">
                  <c:v>2.814473</c:v>
                </c:pt>
                <c:pt idx="18796">
                  <c:v>2.7816329999999998</c:v>
                </c:pt>
                <c:pt idx="18797">
                  <c:v>2.7903600000000002</c:v>
                </c:pt>
                <c:pt idx="18798">
                  <c:v>2.7893979999999998</c:v>
                </c:pt>
                <c:pt idx="18799">
                  <c:v>2.7667999999999999</c:v>
                </c:pt>
                <c:pt idx="18800">
                  <c:v>2.7229749999999999</c:v>
                </c:pt>
                <c:pt idx="18801">
                  <c:v>2.6924429999999999</c:v>
                </c:pt>
                <c:pt idx="18802">
                  <c:v>2.6940539999999999</c:v>
                </c:pt>
                <c:pt idx="18803">
                  <c:v>2.7373989999999999</c:v>
                </c:pt>
                <c:pt idx="18804">
                  <c:v>2.7735799999999999</c:v>
                </c:pt>
                <c:pt idx="18805">
                  <c:v>2.764589</c:v>
                </c:pt>
                <c:pt idx="18806">
                  <c:v>2.7323499999999998</c:v>
                </c:pt>
                <c:pt idx="18807">
                  <c:v>2.74377</c:v>
                </c:pt>
                <c:pt idx="18808">
                  <c:v>2.7474240000000001</c:v>
                </c:pt>
                <c:pt idx="18809">
                  <c:v>2.8085830000000001</c:v>
                </c:pt>
                <c:pt idx="18810">
                  <c:v>2.9228230000000002</c:v>
                </c:pt>
                <c:pt idx="18811">
                  <c:v>3.0028060000000001</c:v>
                </c:pt>
                <c:pt idx="18812">
                  <c:v>2.977684</c:v>
                </c:pt>
                <c:pt idx="18813">
                  <c:v>2.9928300000000001</c:v>
                </c:pt>
                <c:pt idx="18814">
                  <c:v>3.0191300000000001</c:v>
                </c:pt>
                <c:pt idx="18815">
                  <c:v>2.9769389999999998</c:v>
                </c:pt>
                <c:pt idx="18816">
                  <c:v>2.8762569999999998</c:v>
                </c:pt>
                <c:pt idx="18817">
                  <c:v>2.7657180000000001</c:v>
                </c:pt>
                <c:pt idx="18818">
                  <c:v>2.7062179999999998</c:v>
                </c:pt>
                <c:pt idx="18819">
                  <c:v>2.6867450000000002</c:v>
                </c:pt>
                <c:pt idx="18820">
                  <c:v>2.714753</c:v>
                </c:pt>
                <c:pt idx="18821">
                  <c:v>2.7720410000000002</c:v>
                </c:pt>
                <c:pt idx="18822">
                  <c:v>2.8290169999999999</c:v>
                </c:pt>
                <c:pt idx="18823">
                  <c:v>2.801491</c:v>
                </c:pt>
                <c:pt idx="18824">
                  <c:v>2.722566</c:v>
                </c:pt>
                <c:pt idx="18825">
                  <c:v>2.6666470000000002</c:v>
                </c:pt>
                <c:pt idx="18826">
                  <c:v>2.6494819999999999</c:v>
                </c:pt>
                <c:pt idx="18827">
                  <c:v>2.6996549999999999</c:v>
                </c:pt>
                <c:pt idx="18828">
                  <c:v>2.793005</c:v>
                </c:pt>
                <c:pt idx="18829">
                  <c:v>2.845942</c:v>
                </c:pt>
                <c:pt idx="18830">
                  <c:v>2.845942</c:v>
                </c:pt>
                <c:pt idx="18831">
                  <c:v>2.8679389999999998</c:v>
                </c:pt>
                <c:pt idx="18832">
                  <c:v>2.8416869999999999</c:v>
                </c:pt>
                <c:pt idx="18833">
                  <c:v>2.859861</c:v>
                </c:pt>
                <c:pt idx="18834">
                  <c:v>2.8393549999999999</c:v>
                </c:pt>
                <c:pt idx="18835">
                  <c:v>2.7767770000000001</c:v>
                </c:pt>
                <c:pt idx="18836">
                  <c:v>2.7566069999999998</c:v>
                </c:pt>
                <c:pt idx="18837">
                  <c:v>2.7516790000000002</c:v>
                </c:pt>
                <c:pt idx="18838">
                  <c:v>2.767522</c:v>
                </c:pt>
                <c:pt idx="18839">
                  <c:v>2.7647089999999999</c:v>
                </c:pt>
                <c:pt idx="18840">
                  <c:v>2.767353</c:v>
                </c:pt>
                <c:pt idx="18841">
                  <c:v>2.7611509999999999</c:v>
                </c:pt>
                <c:pt idx="18842">
                  <c:v>2.7533859999999999</c:v>
                </c:pt>
                <c:pt idx="18843">
                  <c:v>2.7424949999999999</c:v>
                </c:pt>
                <c:pt idx="18844">
                  <c:v>2.7605740000000001</c:v>
                </c:pt>
                <c:pt idx="18845">
                  <c:v>2.7805520000000001</c:v>
                </c:pt>
                <c:pt idx="18846">
                  <c:v>2.8106740000000001</c:v>
                </c:pt>
                <c:pt idx="18847">
                  <c:v>2.82945</c:v>
                </c:pt>
                <c:pt idx="18848">
                  <c:v>2.818127</c:v>
                </c:pt>
                <c:pt idx="18849">
                  <c:v>2.805193</c:v>
                </c:pt>
                <c:pt idx="18850">
                  <c:v>2.799976</c:v>
                </c:pt>
                <c:pt idx="18851">
                  <c:v>2.7895669999999999</c:v>
                </c:pt>
                <c:pt idx="18852">
                  <c:v>2.7928359999999999</c:v>
                </c:pt>
                <c:pt idx="18853">
                  <c:v>2.7655500000000002</c:v>
                </c:pt>
                <c:pt idx="18854">
                  <c:v>2.7657180000000001</c:v>
                </c:pt>
                <c:pt idx="18855">
                  <c:v>2.7713679999999998</c:v>
                </c:pt>
                <c:pt idx="18856">
                  <c:v>2.777787</c:v>
                </c:pt>
                <c:pt idx="18857">
                  <c:v>2.8101940000000001</c:v>
                </c:pt>
                <c:pt idx="18858">
                  <c:v>2.835629</c:v>
                </c:pt>
                <c:pt idx="18859">
                  <c:v>2.8379599999999998</c:v>
                </c:pt>
                <c:pt idx="18860">
                  <c:v>2.8191609999999998</c:v>
                </c:pt>
                <c:pt idx="18861">
                  <c:v>2.8178380000000001</c:v>
                </c:pt>
                <c:pt idx="18862">
                  <c:v>2.8175979999999998</c:v>
                </c:pt>
                <c:pt idx="18863">
                  <c:v>2.8036539999999999</c:v>
                </c:pt>
                <c:pt idx="18864">
                  <c:v>2.7704550000000001</c:v>
                </c:pt>
                <c:pt idx="18865">
                  <c:v>2.7627619999999999</c:v>
                </c:pt>
                <c:pt idx="18866">
                  <c:v>2.8038949999999998</c:v>
                </c:pt>
                <c:pt idx="18867">
                  <c:v>2.8200500000000002</c:v>
                </c:pt>
                <c:pt idx="18868">
                  <c:v>2.8510870000000001</c:v>
                </c:pt>
                <c:pt idx="18869">
                  <c:v>2.830003</c:v>
                </c:pt>
                <c:pt idx="18870">
                  <c:v>2.7947109999999999</c:v>
                </c:pt>
                <c:pt idx="18871">
                  <c:v>2.7461739999999999</c:v>
                </c:pt>
                <c:pt idx="18872">
                  <c:v>2.740885</c:v>
                </c:pt>
                <c:pt idx="18873">
                  <c:v>2.7827389999999999</c:v>
                </c:pt>
                <c:pt idx="18874">
                  <c:v>2.8280319999999999</c:v>
                </c:pt>
                <c:pt idx="18875">
                  <c:v>2.8519040000000002</c:v>
                </c:pt>
                <c:pt idx="18876">
                  <c:v>2.828945</c:v>
                </c:pt>
                <c:pt idx="18877">
                  <c:v>2.7866580000000001</c:v>
                </c:pt>
                <c:pt idx="18878">
                  <c:v>2.7097039999999999</c:v>
                </c:pt>
                <c:pt idx="18879">
                  <c:v>2.5979390000000002</c:v>
                </c:pt>
                <c:pt idx="18880">
                  <c:v>2.5970260000000001</c:v>
                </c:pt>
                <c:pt idx="18881">
                  <c:v>2.6337359999999999</c:v>
                </c:pt>
                <c:pt idx="18882">
                  <c:v>2.7469670000000002</c:v>
                </c:pt>
                <c:pt idx="18883">
                  <c:v>2.8289930000000001</c:v>
                </c:pt>
                <c:pt idx="18884">
                  <c:v>2.827286</c:v>
                </c:pt>
                <c:pt idx="18885">
                  <c:v>2.839331</c:v>
                </c:pt>
                <c:pt idx="18886">
                  <c:v>2.868468</c:v>
                </c:pt>
                <c:pt idx="18887">
                  <c:v>2.8214929999999998</c:v>
                </c:pt>
                <c:pt idx="18888">
                  <c:v>2.758915</c:v>
                </c:pt>
                <c:pt idx="18889">
                  <c:v>2.7765849999999999</c:v>
                </c:pt>
                <c:pt idx="18890">
                  <c:v>2.8301470000000002</c:v>
                </c:pt>
                <c:pt idx="18891">
                  <c:v>2.8784209999999999</c:v>
                </c:pt>
                <c:pt idx="18892">
                  <c:v>2.9452289999999999</c:v>
                </c:pt>
                <c:pt idx="18893">
                  <c:v>2.9592930000000002</c:v>
                </c:pt>
                <c:pt idx="18894">
                  <c:v>2.8582990000000001</c:v>
                </c:pt>
                <c:pt idx="18895">
                  <c:v>2.7550439999999998</c:v>
                </c:pt>
                <c:pt idx="18896">
                  <c:v>2.7218689999999999</c:v>
                </c:pt>
                <c:pt idx="18897">
                  <c:v>2.7522799999999998</c:v>
                </c:pt>
                <c:pt idx="18898">
                  <c:v>2.774181</c:v>
                </c:pt>
                <c:pt idx="18899">
                  <c:v>2.8410380000000002</c:v>
                </c:pt>
                <c:pt idx="18900">
                  <c:v>2.8570730000000002</c:v>
                </c:pt>
                <c:pt idx="18901">
                  <c:v>2.8201700000000001</c:v>
                </c:pt>
                <c:pt idx="18902">
                  <c:v>2.8398119999999998</c:v>
                </c:pt>
                <c:pt idx="18903">
                  <c:v>2.8323109999999998</c:v>
                </c:pt>
                <c:pt idx="18904">
                  <c:v>2.8185359999999999</c:v>
                </c:pt>
                <c:pt idx="18905">
                  <c:v>2.7900960000000001</c:v>
                </c:pt>
                <c:pt idx="18906">
                  <c:v>2.7702140000000002</c:v>
                </c:pt>
                <c:pt idx="18907">
                  <c:v>2.7845659999999999</c:v>
                </c:pt>
                <c:pt idx="18908">
                  <c:v>2.8062269999999998</c:v>
                </c:pt>
                <c:pt idx="18909">
                  <c:v>2.8218049999999999</c:v>
                </c:pt>
                <c:pt idx="18910">
                  <c:v>2.8112029999999999</c:v>
                </c:pt>
                <c:pt idx="18911">
                  <c:v>2.8142079999999998</c:v>
                </c:pt>
                <c:pt idx="18912">
                  <c:v>2.8632270000000002</c:v>
                </c:pt>
                <c:pt idx="18913">
                  <c:v>2.8807040000000002</c:v>
                </c:pt>
                <c:pt idx="18914">
                  <c:v>2.8631310000000001</c:v>
                </c:pt>
                <c:pt idx="18915">
                  <c:v>2.8200980000000002</c:v>
                </c:pt>
                <c:pt idx="18916">
                  <c:v>2.835099</c:v>
                </c:pt>
                <c:pt idx="18917">
                  <c:v>2.8515429999999999</c:v>
                </c:pt>
                <c:pt idx="18918">
                  <c:v>2.9047450000000001</c:v>
                </c:pt>
                <c:pt idx="18919">
                  <c:v>2.939171</c:v>
                </c:pt>
                <c:pt idx="18920">
                  <c:v>2.9317419999999998</c:v>
                </c:pt>
                <c:pt idx="18921">
                  <c:v>2.8856090000000001</c:v>
                </c:pt>
                <c:pt idx="18922">
                  <c:v>2.8269739999999999</c:v>
                </c:pt>
                <c:pt idx="18923">
                  <c:v>2.78322</c:v>
                </c:pt>
                <c:pt idx="18924">
                  <c:v>2.7817539999999998</c:v>
                </c:pt>
                <c:pt idx="18925">
                  <c:v>2.7940140000000002</c:v>
                </c:pt>
                <c:pt idx="18926">
                  <c:v>2.7765369999999998</c:v>
                </c:pt>
                <c:pt idx="18927">
                  <c:v>2.786321</c:v>
                </c:pt>
                <c:pt idx="18928">
                  <c:v>2.8169970000000002</c:v>
                </c:pt>
                <c:pt idx="18929">
                  <c:v>2.8125499999999999</c:v>
                </c:pt>
                <c:pt idx="18930">
                  <c:v>2.7693970000000001</c:v>
                </c:pt>
                <c:pt idx="18931">
                  <c:v>2.7367020000000002</c:v>
                </c:pt>
                <c:pt idx="18932">
                  <c:v>2.7358359999999999</c:v>
                </c:pt>
                <c:pt idx="18933">
                  <c:v>2.7727379999999999</c:v>
                </c:pt>
                <c:pt idx="18934">
                  <c:v>2.7974519999999998</c:v>
                </c:pt>
                <c:pt idx="18935">
                  <c:v>2.7563430000000002</c:v>
                </c:pt>
                <c:pt idx="18936">
                  <c:v>2.7331919999999998</c:v>
                </c:pt>
                <c:pt idx="18937">
                  <c:v>2.7719689999999999</c:v>
                </c:pt>
                <c:pt idx="18938">
                  <c:v>2.8131270000000002</c:v>
                </c:pt>
                <c:pt idx="18939">
                  <c:v>2.8003610000000001</c:v>
                </c:pt>
                <c:pt idx="18940">
                  <c:v>2.7723779999999998</c:v>
                </c:pt>
                <c:pt idx="18941">
                  <c:v>2.7476400000000001</c:v>
                </c:pt>
                <c:pt idx="18942">
                  <c:v>2.7141280000000001</c:v>
                </c:pt>
                <c:pt idx="18943">
                  <c:v>2.686337</c:v>
                </c:pt>
                <c:pt idx="18944">
                  <c:v>2.6599400000000002</c:v>
                </c:pt>
                <c:pt idx="18945">
                  <c:v>2.6983809999999999</c:v>
                </c:pt>
                <c:pt idx="18946">
                  <c:v>2.7499479999999998</c:v>
                </c:pt>
                <c:pt idx="18947">
                  <c:v>2.7587709999999999</c:v>
                </c:pt>
                <c:pt idx="18948">
                  <c:v>2.815194</c:v>
                </c:pt>
                <c:pt idx="18949">
                  <c:v>2.881354</c:v>
                </c:pt>
                <c:pt idx="18950">
                  <c:v>2.9024369999999999</c:v>
                </c:pt>
                <c:pt idx="18951">
                  <c:v>2.8982779999999999</c:v>
                </c:pt>
                <c:pt idx="18952">
                  <c:v>2.8853680000000002</c:v>
                </c:pt>
                <c:pt idx="18953">
                  <c:v>2.8461340000000002</c:v>
                </c:pt>
                <c:pt idx="18954">
                  <c:v>2.7847110000000002</c:v>
                </c:pt>
                <c:pt idx="18955">
                  <c:v>2.7513179999999999</c:v>
                </c:pt>
                <c:pt idx="18956">
                  <c:v>2.7590110000000001</c:v>
                </c:pt>
                <c:pt idx="18957">
                  <c:v>2.7467990000000002</c:v>
                </c:pt>
                <c:pt idx="18958">
                  <c:v>2.763242</c:v>
                </c:pt>
                <c:pt idx="18959">
                  <c:v>2.7937979999999998</c:v>
                </c:pt>
                <c:pt idx="18960">
                  <c:v>2.8118280000000002</c:v>
                </c:pt>
                <c:pt idx="18961">
                  <c:v>2.7938939999999999</c:v>
                </c:pt>
                <c:pt idx="18962">
                  <c:v>2.7974519999999998</c:v>
                </c:pt>
                <c:pt idx="18963">
                  <c:v>2.7399710000000002</c:v>
                </c:pt>
                <c:pt idx="18964">
                  <c:v>2.6512129999999998</c:v>
                </c:pt>
                <c:pt idx="18965">
                  <c:v>2.6533289999999998</c:v>
                </c:pt>
                <c:pt idx="18966">
                  <c:v>2.7014819999999999</c:v>
                </c:pt>
                <c:pt idx="18967">
                  <c:v>2.7515350000000001</c:v>
                </c:pt>
                <c:pt idx="18968">
                  <c:v>2.8119239999999999</c:v>
                </c:pt>
                <c:pt idx="18969">
                  <c:v>2.848274</c:v>
                </c:pt>
                <c:pt idx="18970">
                  <c:v>2.9128949999999998</c:v>
                </c:pt>
                <c:pt idx="18971">
                  <c:v>2.9539080000000002</c:v>
                </c:pt>
                <c:pt idx="18972">
                  <c:v>2.8995519999999999</c:v>
                </c:pt>
                <c:pt idx="18973">
                  <c:v>2.822454</c:v>
                </c:pt>
                <c:pt idx="18974">
                  <c:v>2.7339850000000001</c:v>
                </c:pt>
                <c:pt idx="18975">
                  <c:v>2.6817929999999999</c:v>
                </c:pt>
                <c:pt idx="18976">
                  <c:v>2.6588579999999999</c:v>
                </c:pt>
                <c:pt idx="18977">
                  <c:v>2.6854230000000001</c:v>
                </c:pt>
                <c:pt idx="18978">
                  <c:v>2.7627619999999999</c:v>
                </c:pt>
                <c:pt idx="18979">
                  <c:v>2.8351479999999998</c:v>
                </c:pt>
                <c:pt idx="18980">
                  <c:v>2.88395</c:v>
                </c:pt>
                <c:pt idx="18981">
                  <c:v>2.9036390000000001</c:v>
                </c:pt>
                <c:pt idx="18982">
                  <c:v>2.8844789999999998</c:v>
                </c:pt>
                <c:pt idx="18983">
                  <c:v>2.843369</c:v>
                </c:pt>
                <c:pt idx="18984">
                  <c:v>2.8249550000000001</c:v>
                </c:pt>
                <c:pt idx="18985">
                  <c:v>2.845726</c:v>
                </c:pt>
                <c:pt idx="18986">
                  <c:v>2.8324310000000001</c:v>
                </c:pt>
                <c:pt idx="18987">
                  <c:v>2.7999040000000002</c:v>
                </c:pt>
                <c:pt idx="18988">
                  <c:v>2.826349</c:v>
                </c:pt>
                <c:pt idx="18989">
                  <c:v>2.872458</c:v>
                </c:pt>
                <c:pt idx="18990">
                  <c:v>2.9141689999999998</c:v>
                </c:pt>
                <c:pt idx="18991">
                  <c:v>2.836614</c:v>
                </c:pt>
                <c:pt idx="18992">
                  <c:v>2.7410049999999999</c:v>
                </c:pt>
                <c:pt idx="18993">
                  <c:v>2.7578330000000002</c:v>
                </c:pt>
                <c:pt idx="18994">
                  <c:v>2.777739</c:v>
                </c:pt>
                <c:pt idx="18995">
                  <c:v>2.7794219999999998</c:v>
                </c:pt>
                <c:pt idx="18996">
                  <c:v>2.7829320000000002</c:v>
                </c:pt>
                <c:pt idx="18997">
                  <c:v>2.7641559999999998</c:v>
                </c:pt>
                <c:pt idx="18998">
                  <c:v>2.7757429999999998</c:v>
                </c:pt>
                <c:pt idx="18999">
                  <c:v>2.8384649999999998</c:v>
                </c:pt>
                <c:pt idx="19000">
                  <c:v>2.8375279999999998</c:v>
                </c:pt>
                <c:pt idx="19001">
                  <c:v>2.8370470000000001</c:v>
                </c:pt>
                <c:pt idx="19002">
                  <c:v>2.7887490000000001</c:v>
                </c:pt>
                <c:pt idx="19003">
                  <c:v>2.7907929999999999</c:v>
                </c:pt>
                <c:pt idx="19004">
                  <c:v>2.8189920000000002</c:v>
                </c:pt>
                <c:pt idx="19005">
                  <c:v>2.818584</c:v>
                </c:pt>
                <c:pt idx="19006">
                  <c:v>2.7885089999999999</c:v>
                </c:pt>
                <c:pt idx="19007">
                  <c:v>2.7359810000000002</c:v>
                </c:pt>
                <c:pt idx="19008">
                  <c:v>2.713238</c:v>
                </c:pt>
                <c:pt idx="19009">
                  <c:v>2.7311000000000001</c:v>
                </c:pt>
                <c:pt idx="19010">
                  <c:v>2.7329750000000002</c:v>
                </c:pt>
                <c:pt idx="19011">
                  <c:v>2.6870579999999999</c:v>
                </c:pt>
                <c:pt idx="19012">
                  <c:v>2.6816970000000002</c:v>
                </c:pt>
                <c:pt idx="19013">
                  <c:v>2.7238880000000001</c:v>
                </c:pt>
                <c:pt idx="19014">
                  <c:v>2.783677</c:v>
                </c:pt>
                <c:pt idx="19015">
                  <c:v>2.8162759999999998</c:v>
                </c:pt>
                <c:pt idx="19016">
                  <c:v>2.8308200000000001</c:v>
                </c:pt>
                <c:pt idx="19017">
                  <c:v>2.8624100000000001</c:v>
                </c:pt>
                <c:pt idx="19018">
                  <c:v>2.90198</c:v>
                </c:pt>
                <c:pt idx="19019">
                  <c:v>2.9354930000000001</c:v>
                </c:pt>
                <c:pt idx="19020">
                  <c:v>2.8849119999999999</c:v>
                </c:pt>
                <c:pt idx="19021">
                  <c:v>2.8069480000000002</c:v>
                </c:pt>
                <c:pt idx="19022">
                  <c:v>2.7647569999999999</c:v>
                </c:pt>
                <c:pt idx="19023">
                  <c:v>2.7230219999999998</c:v>
                </c:pt>
                <c:pt idx="19024">
                  <c:v>2.7113870000000002</c:v>
                </c:pt>
                <c:pt idx="19025">
                  <c:v>2.7308840000000001</c:v>
                </c:pt>
                <c:pt idx="19026">
                  <c:v>2.7154259999999999</c:v>
                </c:pt>
                <c:pt idx="19027">
                  <c:v>2.7215319999999998</c:v>
                </c:pt>
                <c:pt idx="19028">
                  <c:v>2.7345619999999999</c:v>
                </c:pt>
                <c:pt idx="19029">
                  <c:v>2.7384810000000002</c:v>
                </c:pt>
                <c:pt idx="19030">
                  <c:v>2.7861530000000001</c:v>
                </c:pt>
                <c:pt idx="19031">
                  <c:v>2.790721</c:v>
                </c:pt>
                <c:pt idx="19032">
                  <c:v>2.7443469999999999</c:v>
                </c:pt>
                <c:pt idx="19033">
                  <c:v>2.6785960000000002</c:v>
                </c:pt>
                <c:pt idx="19034">
                  <c:v>2.6676329999999999</c:v>
                </c:pt>
                <c:pt idx="19035">
                  <c:v>2.667176</c:v>
                </c:pt>
                <c:pt idx="19036">
                  <c:v>2.6684739999999998</c:v>
                </c:pt>
                <c:pt idx="19037">
                  <c:v>2.7329270000000001</c:v>
                </c:pt>
                <c:pt idx="19038">
                  <c:v>2.8383929999999999</c:v>
                </c:pt>
                <c:pt idx="19039">
                  <c:v>2.9341710000000001</c:v>
                </c:pt>
                <c:pt idx="19040">
                  <c:v>3.01925</c:v>
                </c:pt>
                <c:pt idx="19041">
                  <c:v>2.874406</c:v>
                </c:pt>
                <c:pt idx="19042">
                  <c:v>2.8672420000000001</c:v>
                </c:pt>
                <c:pt idx="19043">
                  <c:v>2.8552460000000002</c:v>
                </c:pt>
                <c:pt idx="19044">
                  <c:v>2.7957209999999999</c:v>
                </c:pt>
                <c:pt idx="19045">
                  <c:v>2.7381440000000001</c:v>
                </c:pt>
                <c:pt idx="19046">
                  <c:v>2.7687240000000002</c:v>
                </c:pt>
                <c:pt idx="19047">
                  <c:v>2.8109630000000001</c:v>
                </c:pt>
                <c:pt idx="19048">
                  <c:v>2.863299</c:v>
                </c:pt>
                <c:pt idx="19049">
                  <c:v>2.8767860000000001</c:v>
                </c:pt>
                <c:pt idx="19050">
                  <c:v>2.8399559999999999</c:v>
                </c:pt>
                <c:pt idx="19051">
                  <c:v>2.7686760000000001</c:v>
                </c:pt>
                <c:pt idx="19052">
                  <c:v>2.70831</c:v>
                </c:pt>
                <c:pt idx="19053">
                  <c:v>2.7181899999999999</c:v>
                </c:pt>
                <c:pt idx="19054">
                  <c:v>2.7929080000000002</c:v>
                </c:pt>
                <c:pt idx="19055">
                  <c:v>2.8577219999999999</c:v>
                </c:pt>
                <c:pt idx="19056">
                  <c:v>2.876017</c:v>
                </c:pt>
                <c:pt idx="19057">
                  <c:v>2.8538749999999999</c:v>
                </c:pt>
                <c:pt idx="19058">
                  <c:v>2.8046639999999998</c:v>
                </c:pt>
                <c:pt idx="19059">
                  <c:v>2.8126699999999998</c:v>
                </c:pt>
                <c:pt idx="19060">
                  <c:v>2.8249550000000001</c:v>
                </c:pt>
                <c:pt idx="19061">
                  <c:v>2.7961779999999998</c:v>
                </c:pt>
                <c:pt idx="19062">
                  <c:v>2.7770419999999998</c:v>
                </c:pt>
                <c:pt idx="19063">
                  <c:v>2.769517</c:v>
                </c:pt>
                <c:pt idx="19064">
                  <c:v>2.792211</c:v>
                </c:pt>
                <c:pt idx="19065">
                  <c:v>2.806756</c:v>
                </c:pt>
                <c:pt idx="19066">
                  <c:v>2.791706</c:v>
                </c:pt>
                <c:pt idx="19067">
                  <c:v>2.780287</c:v>
                </c:pt>
                <c:pt idx="19068">
                  <c:v>2.767738</c:v>
                </c:pt>
                <c:pt idx="19069">
                  <c:v>2.7765369999999998</c:v>
                </c:pt>
                <c:pt idx="19070">
                  <c:v>2.784278</c:v>
                </c:pt>
                <c:pt idx="19071">
                  <c:v>2.7390330000000001</c:v>
                </c:pt>
                <c:pt idx="19072">
                  <c:v>2.7296100000000001</c:v>
                </c:pt>
                <c:pt idx="19073">
                  <c:v>2.75115</c:v>
                </c:pt>
                <c:pt idx="19074">
                  <c:v>2.753266</c:v>
                </c:pt>
                <c:pt idx="19075">
                  <c:v>2.7718250000000002</c:v>
                </c:pt>
                <c:pt idx="19076">
                  <c:v>2.810746</c:v>
                </c:pt>
                <c:pt idx="19077">
                  <c:v>2.7748300000000001</c:v>
                </c:pt>
                <c:pt idx="19078">
                  <c:v>2.7644679999999999</c:v>
                </c:pt>
                <c:pt idx="19079">
                  <c:v>2.8183669999999998</c:v>
                </c:pt>
                <c:pt idx="19080">
                  <c:v>2.8463270000000001</c:v>
                </c:pt>
                <c:pt idx="19081">
                  <c:v>2.8426719999999999</c:v>
                </c:pt>
                <c:pt idx="19082">
                  <c:v>2.8417110000000001</c:v>
                </c:pt>
                <c:pt idx="19083">
                  <c:v>2.843321</c:v>
                </c:pt>
                <c:pt idx="19084">
                  <c:v>2.850149</c:v>
                </c:pt>
                <c:pt idx="19085">
                  <c:v>2.8615680000000001</c:v>
                </c:pt>
                <c:pt idx="19086">
                  <c:v>2.9075579999999999</c:v>
                </c:pt>
                <c:pt idx="19087">
                  <c:v>2.9368150000000002</c:v>
                </c:pt>
                <c:pt idx="19088">
                  <c:v>2.856544</c:v>
                </c:pt>
                <c:pt idx="19089">
                  <c:v>2.7431199999999998</c:v>
                </c:pt>
                <c:pt idx="19090">
                  <c:v>2.6750859999999999</c:v>
                </c:pt>
                <c:pt idx="19091">
                  <c:v>2.7084540000000001</c:v>
                </c:pt>
                <c:pt idx="19092">
                  <c:v>2.7761279999999999</c:v>
                </c:pt>
                <c:pt idx="19093">
                  <c:v>2.7944710000000001</c:v>
                </c:pt>
                <c:pt idx="19094">
                  <c:v>2.834835</c:v>
                </c:pt>
                <c:pt idx="19095">
                  <c:v>2.848322</c:v>
                </c:pt>
                <c:pt idx="19096">
                  <c:v>2.8182230000000001</c:v>
                </c:pt>
                <c:pt idx="19097">
                  <c:v>2.7814890000000001</c:v>
                </c:pt>
                <c:pt idx="19098">
                  <c:v>2.7733629999999998</c:v>
                </c:pt>
                <c:pt idx="19099">
                  <c:v>2.812093</c:v>
                </c:pt>
                <c:pt idx="19100">
                  <c:v>2.8142320000000001</c:v>
                </c:pt>
                <c:pt idx="19101">
                  <c:v>2.7724500000000001</c:v>
                </c:pt>
                <c:pt idx="19102">
                  <c:v>2.6766719999999999</c:v>
                </c:pt>
                <c:pt idx="19103">
                  <c:v>2.6307309999999999</c:v>
                </c:pt>
                <c:pt idx="19104">
                  <c:v>2.5707499999999999</c:v>
                </c:pt>
                <c:pt idx="19105">
                  <c:v>2.5645470000000001</c:v>
                </c:pt>
                <c:pt idx="19106">
                  <c:v>2.6619109999999999</c:v>
                </c:pt>
                <c:pt idx="19107">
                  <c:v>2.7339129999999998</c:v>
                </c:pt>
                <c:pt idx="19108">
                  <c:v>2.797885</c:v>
                </c:pt>
                <c:pt idx="19109">
                  <c:v>2.897052</c:v>
                </c:pt>
                <c:pt idx="19110">
                  <c:v>2.9202270000000001</c:v>
                </c:pt>
                <c:pt idx="19111">
                  <c:v>2.9151310000000001</c:v>
                </c:pt>
                <c:pt idx="19112">
                  <c:v>2.871569</c:v>
                </c:pt>
                <c:pt idx="19113">
                  <c:v>2.805193</c:v>
                </c:pt>
                <c:pt idx="19114">
                  <c:v>2.7932929999999998</c:v>
                </c:pt>
                <c:pt idx="19115">
                  <c:v>2.7965870000000002</c:v>
                </c:pt>
                <c:pt idx="19116">
                  <c:v>2.787115</c:v>
                </c:pt>
                <c:pt idx="19117">
                  <c:v>2.7253790000000002</c:v>
                </c:pt>
                <c:pt idx="19118">
                  <c:v>2.6864569999999999</c:v>
                </c:pt>
                <c:pt idx="19119">
                  <c:v>2.7340330000000002</c:v>
                </c:pt>
                <c:pt idx="19120">
                  <c:v>2.7974519999999998</c:v>
                </c:pt>
                <c:pt idx="19121">
                  <c:v>2.8613520000000001</c:v>
                </c:pt>
                <c:pt idx="19122">
                  <c:v>2.9066679999999998</c:v>
                </c:pt>
                <c:pt idx="19123">
                  <c:v>2.8855849999999998</c:v>
                </c:pt>
                <c:pt idx="19124">
                  <c:v>2.8576250000000001</c:v>
                </c:pt>
                <c:pt idx="19125">
                  <c:v>2.8380570000000001</c:v>
                </c:pt>
                <c:pt idx="19126">
                  <c:v>2.7902879999999999</c:v>
                </c:pt>
                <c:pt idx="19127">
                  <c:v>2.7630499999999998</c:v>
                </c:pt>
                <c:pt idx="19128">
                  <c:v>2.7446109999999999</c:v>
                </c:pt>
                <c:pt idx="19129">
                  <c:v>2.74776</c:v>
                </c:pt>
                <c:pt idx="19130">
                  <c:v>2.7550210000000002</c:v>
                </c:pt>
                <c:pt idx="19131">
                  <c:v>2.7867060000000001</c:v>
                </c:pt>
                <c:pt idx="19132">
                  <c:v>2.842336</c:v>
                </c:pt>
                <c:pt idx="19133">
                  <c:v>2.8778440000000001</c:v>
                </c:pt>
                <c:pt idx="19134">
                  <c:v>2.8679869999999998</c:v>
                </c:pt>
                <c:pt idx="19135">
                  <c:v>2.8220459999999998</c:v>
                </c:pt>
                <c:pt idx="19136">
                  <c:v>2.7817780000000001</c:v>
                </c:pt>
                <c:pt idx="19137">
                  <c:v>2.7388409999999999</c:v>
                </c:pt>
                <c:pt idx="19138">
                  <c:v>2.710642</c:v>
                </c:pt>
                <c:pt idx="19139">
                  <c:v>2.7426400000000002</c:v>
                </c:pt>
                <c:pt idx="19140">
                  <c:v>2.7874270000000001</c:v>
                </c:pt>
                <c:pt idx="19141">
                  <c:v>2.7817539999999998</c:v>
                </c:pt>
                <c:pt idx="19142">
                  <c:v>2.7887740000000001</c:v>
                </c:pt>
                <c:pt idx="19143">
                  <c:v>2.8065150000000001</c:v>
                </c:pt>
                <c:pt idx="19144">
                  <c:v>2.817574</c:v>
                </c:pt>
                <c:pt idx="19145">
                  <c:v>2.83433</c:v>
                </c:pt>
                <c:pt idx="19146">
                  <c:v>2.8341620000000001</c:v>
                </c:pt>
                <c:pt idx="19147">
                  <c:v>2.8132229999999998</c:v>
                </c:pt>
                <c:pt idx="19148">
                  <c:v>2.8092800000000002</c:v>
                </c:pt>
                <c:pt idx="19149">
                  <c:v>2.8402440000000002</c:v>
                </c:pt>
                <c:pt idx="19150">
                  <c:v>2.8856329999999999</c:v>
                </c:pt>
                <c:pt idx="19151">
                  <c:v>2.9524659999999998</c:v>
                </c:pt>
                <c:pt idx="19152">
                  <c:v>2.9856410000000002</c:v>
                </c:pt>
                <c:pt idx="19153">
                  <c:v>2.9656639999999999</c:v>
                </c:pt>
                <c:pt idx="19154">
                  <c:v>2.8700299999999999</c:v>
                </c:pt>
                <c:pt idx="19155">
                  <c:v>2.757425</c:v>
                </c:pt>
                <c:pt idx="19156">
                  <c:v>2.6877789999999999</c:v>
                </c:pt>
                <c:pt idx="19157">
                  <c:v>2.7099690000000001</c:v>
                </c:pt>
                <c:pt idx="19158">
                  <c:v>2.7238639999999998</c:v>
                </c:pt>
                <c:pt idx="19159">
                  <c:v>2.706531</c:v>
                </c:pt>
                <c:pt idx="19160">
                  <c:v>2.710137</c:v>
                </c:pt>
                <c:pt idx="19161">
                  <c:v>2.7284079999999999</c:v>
                </c:pt>
                <c:pt idx="19162">
                  <c:v>2.7546599999999999</c:v>
                </c:pt>
                <c:pt idx="19163">
                  <c:v>2.7731469999999998</c:v>
                </c:pt>
                <c:pt idx="19164">
                  <c:v>2.7556699999999998</c:v>
                </c:pt>
                <c:pt idx="19165">
                  <c:v>2.7398989999999999</c:v>
                </c:pt>
                <c:pt idx="19166">
                  <c:v>2.726124</c:v>
                </c:pt>
                <c:pt idx="19167">
                  <c:v>2.710906</c:v>
                </c:pt>
                <c:pt idx="19168">
                  <c:v>2.7254510000000001</c:v>
                </c:pt>
                <c:pt idx="19169">
                  <c:v>2.7333599999999998</c:v>
                </c:pt>
                <c:pt idx="19170">
                  <c:v>2.7438899999999999</c:v>
                </c:pt>
                <c:pt idx="19171">
                  <c:v>2.7815850000000002</c:v>
                </c:pt>
                <c:pt idx="19172">
                  <c:v>2.810746</c:v>
                </c:pt>
                <c:pt idx="19173">
                  <c:v>2.8168769999999999</c:v>
                </c:pt>
                <c:pt idx="19174">
                  <c:v>2.8199779999999999</c:v>
                </c:pt>
                <c:pt idx="19175">
                  <c:v>2.8241849999999999</c:v>
                </c:pt>
                <c:pt idx="19176">
                  <c:v>2.8182710000000002</c:v>
                </c:pt>
                <c:pt idx="19177">
                  <c:v>2.8225739999999999</c:v>
                </c:pt>
                <c:pt idx="19178">
                  <c:v>2.81779</c:v>
                </c:pt>
                <c:pt idx="19179">
                  <c:v>2.8866420000000002</c:v>
                </c:pt>
                <c:pt idx="19180">
                  <c:v>2.88496</c:v>
                </c:pt>
                <c:pt idx="19181">
                  <c:v>2.824065</c:v>
                </c:pt>
                <c:pt idx="19182">
                  <c:v>2.7459570000000002</c:v>
                </c:pt>
                <c:pt idx="19183">
                  <c:v>2.7168679999999998</c:v>
                </c:pt>
                <c:pt idx="19184">
                  <c:v>2.7574969999999999</c:v>
                </c:pt>
                <c:pt idx="19185">
                  <c:v>2.792163</c:v>
                </c:pt>
                <c:pt idx="19186">
                  <c:v>2.7752870000000001</c:v>
                </c:pt>
                <c:pt idx="19187">
                  <c:v>2.765406</c:v>
                </c:pt>
                <c:pt idx="19188">
                  <c:v>2.7764169999999999</c:v>
                </c:pt>
                <c:pt idx="19189">
                  <c:v>2.7845900000000001</c:v>
                </c:pt>
                <c:pt idx="19190">
                  <c:v>2.7877160000000001</c:v>
                </c:pt>
                <c:pt idx="19191">
                  <c:v>2.7977889999999999</c:v>
                </c:pt>
                <c:pt idx="19192">
                  <c:v>2.7135020000000001</c:v>
                </c:pt>
                <c:pt idx="19193">
                  <c:v>2.671888</c:v>
                </c:pt>
                <c:pt idx="19194">
                  <c:v>2.7664399999999998</c:v>
                </c:pt>
                <c:pt idx="19195">
                  <c:v>2.7767050000000002</c:v>
                </c:pt>
                <c:pt idx="19196">
                  <c:v>2.75264</c:v>
                </c:pt>
                <c:pt idx="19197">
                  <c:v>2.7440820000000001</c:v>
                </c:pt>
                <c:pt idx="19198">
                  <c:v>2.7681469999999999</c:v>
                </c:pt>
                <c:pt idx="19199">
                  <c:v>2.7963460000000002</c:v>
                </c:pt>
                <c:pt idx="19200">
                  <c:v>2.8106740000000001</c:v>
                </c:pt>
                <c:pt idx="19201">
                  <c:v>2.8087270000000002</c:v>
                </c:pt>
                <c:pt idx="19202">
                  <c:v>2.824233</c:v>
                </c:pt>
                <c:pt idx="19203">
                  <c:v>2.8756080000000002</c:v>
                </c:pt>
                <c:pt idx="19204">
                  <c:v>2.9567209999999999</c:v>
                </c:pt>
                <c:pt idx="19205">
                  <c:v>2.9638849999999999</c:v>
                </c:pt>
                <c:pt idx="19206">
                  <c:v>2.9047450000000001</c:v>
                </c:pt>
                <c:pt idx="19207">
                  <c:v>2.8454609999999998</c:v>
                </c:pt>
                <c:pt idx="19208">
                  <c:v>2.7669450000000002</c:v>
                </c:pt>
                <c:pt idx="19209">
                  <c:v>2.6870579999999999</c:v>
                </c:pt>
                <c:pt idx="19210">
                  <c:v>2.6726570000000001</c:v>
                </c:pt>
                <c:pt idx="19211">
                  <c:v>2.6924670000000002</c:v>
                </c:pt>
                <c:pt idx="19212">
                  <c:v>2.706747</c:v>
                </c:pt>
                <c:pt idx="19213">
                  <c:v>2.7471350000000001</c:v>
                </c:pt>
                <c:pt idx="19214">
                  <c:v>2.8083909999999999</c:v>
                </c:pt>
                <c:pt idx="19215">
                  <c:v>2.8730600000000002</c:v>
                </c:pt>
                <c:pt idx="19216">
                  <c:v>2.9098660000000001</c:v>
                </c:pt>
                <c:pt idx="19217">
                  <c:v>2.9047209999999999</c:v>
                </c:pt>
                <c:pt idx="19218">
                  <c:v>2.8583229999999999</c:v>
                </c:pt>
                <c:pt idx="19219">
                  <c:v>2.8287529999999999</c:v>
                </c:pt>
                <c:pt idx="19220">
                  <c:v>2.782883</c:v>
                </c:pt>
                <c:pt idx="19221">
                  <c:v>2.7290809999999999</c:v>
                </c:pt>
                <c:pt idx="19222">
                  <c:v>2.7226140000000001</c:v>
                </c:pt>
                <c:pt idx="19223">
                  <c:v>2.7180939999999998</c:v>
                </c:pt>
                <c:pt idx="19224">
                  <c:v>2.7167720000000002</c:v>
                </c:pt>
                <c:pt idx="19225">
                  <c:v>2.72634</c:v>
                </c:pt>
                <c:pt idx="19226">
                  <c:v>2.7345380000000001</c:v>
                </c:pt>
                <c:pt idx="19227">
                  <c:v>2.75353</c:v>
                </c:pt>
                <c:pt idx="19228">
                  <c:v>2.7659590000000001</c:v>
                </c:pt>
                <c:pt idx="19229">
                  <c:v>2.7630020000000002</c:v>
                </c:pt>
                <c:pt idx="19230">
                  <c:v>2.7830759999999999</c:v>
                </c:pt>
                <c:pt idx="19231">
                  <c:v>2.837888</c:v>
                </c:pt>
                <c:pt idx="19232">
                  <c:v>2.8685640000000001</c:v>
                </c:pt>
                <c:pt idx="19233">
                  <c:v>2.8792620000000002</c:v>
                </c:pt>
                <c:pt idx="19234">
                  <c:v>2.8665929999999999</c:v>
                </c:pt>
                <c:pt idx="19235">
                  <c:v>2.8480089999999998</c:v>
                </c:pt>
                <c:pt idx="19236">
                  <c:v>2.8455810000000001</c:v>
                </c:pt>
                <c:pt idx="19237">
                  <c:v>2.8603179999999999</c:v>
                </c:pt>
                <c:pt idx="19238">
                  <c:v>2.833609</c:v>
                </c:pt>
                <c:pt idx="19239">
                  <c:v>2.8151459999999999</c:v>
                </c:pt>
                <c:pt idx="19240">
                  <c:v>2.7616800000000001</c:v>
                </c:pt>
                <c:pt idx="19241">
                  <c:v>2.7097039999999999</c:v>
                </c:pt>
                <c:pt idx="19242">
                  <c:v>2.6928040000000002</c:v>
                </c:pt>
                <c:pt idx="19243">
                  <c:v>2.6967460000000001</c:v>
                </c:pt>
                <c:pt idx="19244">
                  <c:v>2.7125409999999999</c:v>
                </c:pt>
                <c:pt idx="19245">
                  <c:v>2.7439140000000002</c:v>
                </c:pt>
                <c:pt idx="19246">
                  <c:v>2.7476639999999999</c:v>
                </c:pt>
                <c:pt idx="19247">
                  <c:v>2.7387929999999998</c:v>
                </c:pt>
                <c:pt idx="19248">
                  <c:v>2.7327110000000001</c:v>
                </c:pt>
                <c:pt idx="19249">
                  <c:v>2.719344</c:v>
                </c:pt>
                <c:pt idx="19250">
                  <c:v>2.7979090000000002</c:v>
                </c:pt>
                <c:pt idx="19251">
                  <c:v>2.836157</c:v>
                </c:pt>
                <c:pt idx="19252">
                  <c:v>2.7909609999999998</c:v>
                </c:pt>
                <c:pt idx="19253">
                  <c:v>2.750813</c:v>
                </c:pt>
                <c:pt idx="19254">
                  <c:v>2.726677</c:v>
                </c:pt>
                <c:pt idx="19255">
                  <c:v>2.782715</c:v>
                </c:pt>
                <c:pt idx="19256">
                  <c:v>2.8365179999999999</c:v>
                </c:pt>
                <c:pt idx="19257">
                  <c:v>2.8720979999999998</c:v>
                </c:pt>
                <c:pt idx="19258">
                  <c:v>2.8653430000000002</c:v>
                </c:pt>
                <c:pt idx="19259">
                  <c:v>2.8847429999999998</c:v>
                </c:pt>
                <c:pt idx="19260">
                  <c:v>2.948547</c:v>
                </c:pt>
                <c:pt idx="19261">
                  <c:v>2.9925890000000002</c:v>
                </c:pt>
                <c:pt idx="19262">
                  <c:v>2.995234</c:v>
                </c:pt>
                <c:pt idx="19263">
                  <c:v>2.8972920000000002</c:v>
                </c:pt>
                <c:pt idx="19264">
                  <c:v>2.8093520000000001</c:v>
                </c:pt>
                <c:pt idx="19265">
                  <c:v>2.7439140000000002</c:v>
                </c:pt>
                <c:pt idx="19266">
                  <c:v>2.6843170000000001</c:v>
                </c:pt>
                <c:pt idx="19267">
                  <c:v>2.6411159999999998</c:v>
                </c:pt>
                <c:pt idx="19268">
                  <c:v>2.6552039999999999</c:v>
                </c:pt>
                <c:pt idx="19269">
                  <c:v>2.725403</c:v>
                </c:pt>
                <c:pt idx="19270">
                  <c:v>2.7845179999999998</c:v>
                </c:pt>
                <c:pt idx="19271">
                  <c:v>2.8025730000000002</c:v>
                </c:pt>
                <c:pt idx="19272">
                  <c:v>2.809304</c:v>
                </c:pt>
                <c:pt idx="19273">
                  <c:v>2.7799019999999999</c:v>
                </c:pt>
                <c:pt idx="19274">
                  <c:v>2.7649729999999999</c:v>
                </c:pt>
                <c:pt idx="19275">
                  <c:v>2.7897110000000001</c:v>
                </c:pt>
                <c:pt idx="19276">
                  <c:v>2.773844</c:v>
                </c:pt>
                <c:pt idx="19277">
                  <c:v>2.8009379999999999</c:v>
                </c:pt>
                <c:pt idx="19278">
                  <c:v>2.8522159999999999</c:v>
                </c:pt>
                <c:pt idx="19279">
                  <c:v>2.8521920000000001</c:v>
                </c:pt>
                <c:pt idx="19280">
                  <c:v>2.8075969999999999</c:v>
                </c:pt>
                <c:pt idx="19281">
                  <c:v>2.8093520000000001</c:v>
                </c:pt>
                <c:pt idx="19282">
                  <c:v>2.821901</c:v>
                </c:pt>
                <c:pt idx="19283">
                  <c:v>2.794327</c:v>
                </c:pt>
                <c:pt idx="19284">
                  <c:v>2.7483610000000001</c:v>
                </c:pt>
                <c:pt idx="19285">
                  <c:v>2.7417980000000002</c:v>
                </c:pt>
                <c:pt idx="19286">
                  <c:v>2.7674729999999998</c:v>
                </c:pt>
                <c:pt idx="19287">
                  <c:v>2.7886769999999999</c:v>
                </c:pt>
                <c:pt idx="19288">
                  <c:v>2.7755510000000001</c:v>
                </c:pt>
                <c:pt idx="19289">
                  <c:v>2.7474240000000001</c:v>
                </c:pt>
                <c:pt idx="19290">
                  <c:v>2.750861</c:v>
                </c:pt>
                <c:pt idx="19291">
                  <c:v>2.770286</c:v>
                </c:pt>
                <c:pt idx="19292">
                  <c:v>2.7888459999999999</c:v>
                </c:pt>
                <c:pt idx="19293">
                  <c:v>2.8014429999999999</c:v>
                </c:pt>
                <c:pt idx="19294">
                  <c:v>2.8122850000000001</c:v>
                </c:pt>
                <c:pt idx="19295">
                  <c:v>2.8105060000000002</c:v>
                </c:pt>
                <c:pt idx="19296">
                  <c:v>2.8101449999999999</c:v>
                </c:pt>
                <c:pt idx="19297">
                  <c:v>2.813679</c:v>
                </c:pt>
                <c:pt idx="19298">
                  <c:v>2.8072849999999998</c:v>
                </c:pt>
                <c:pt idx="19299">
                  <c:v>2.797091</c:v>
                </c:pt>
                <c:pt idx="19300">
                  <c:v>2.77834</c:v>
                </c:pt>
                <c:pt idx="19301">
                  <c:v>2.7805759999999999</c:v>
                </c:pt>
                <c:pt idx="19302">
                  <c:v>2.7713199999999998</c:v>
                </c:pt>
                <c:pt idx="19303">
                  <c:v>2.7523759999999999</c:v>
                </c:pt>
                <c:pt idx="19304">
                  <c:v>2.7675939999999999</c:v>
                </c:pt>
                <c:pt idx="19305">
                  <c:v>2.801803</c:v>
                </c:pt>
                <c:pt idx="19306">
                  <c:v>2.8197380000000001</c:v>
                </c:pt>
                <c:pt idx="19307">
                  <c:v>2.8229109999999999</c:v>
                </c:pt>
                <c:pt idx="19308">
                  <c:v>2.7944230000000001</c:v>
                </c:pt>
                <c:pt idx="19309">
                  <c:v>2.7881480000000001</c:v>
                </c:pt>
                <c:pt idx="19310">
                  <c:v>2.7964899999999999</c:v>
                </c:pt>
                <c:pt idx="19311">
                  <c:v>2.8164920000000002</c:v>
                </c:pt>
                <c:pt idx="19312">
                  <c:v>2.8200980000000002</c:v>
                </c:pt>
                <c:pt idx="19313">
                  <c:v>2.78911</c:v>
                </c:pt>
                <c:pt idx="19314">
                  <c:v>2.7572559999999999</c:v>
                </c:pt>
                <c:pt idx="19315">
                  <c:v>2.7486980000000001</c:v>
                </c:pt>
                <c:pt idx="19316">
                  <c:v>2.7496109999999998</c:v>
                </c:pt>
                <c:pt idx="19317">
                  <c:v>2.7277819999999999</c:v>
                </c:pt>
                <c:pt idx="19318">
                  <c:v>2.6321249999999998</c:v>
                </c:pt>
                <c:pt idx="19319">
                  <c:v>2.5196149999999999</c:v>
                </c:pt>
                <c:pt idx="19320">
                  <c:v>2.5290629999999998</c:v>
                </c:pt>
                <c:pt idx="19321">
                  <c:v>2.5760149999999999</c:v>
                </c:pt>
                <c:pt idx="19322">
                  <c:v>2.6611419999999999</c:v>
                </c:pt>
                <c:pt idx="19323">
                  <c:v>2.7038859999999998</c:v>
                </c:pt>
                <c:pt idx="19324">
                  <c:v>2.7163870000000001</c:v>
                </c:pt>
                <c:pt idx="19325">
                  <c:v>2.802549</c:v>
                </c:pt>
                <c:pt idx="19326">
                  <c:v>2.9584760000000001</c:v>
                </c:pt>
                <c:pt idx="19327">
                  <c:v>2.926069</c:v>
                </c:pt>
                <c:pt idx="19328">
                  <c:v>2.8409409999999999</c:v>
                </c:pt>
                <c:pt idx="19329">
                  <c:v>2.8377680000000001</c:v>
                </c:pt>
                <c:pt idx="19330">
                  <c:v>2.8514469999999998</c:v>
                </c:pt>
                <c:pt idx="19331">
                  <c:v>2.8896959999999998</c:v>
                </c:pt>
                <c:pt idx="19332">
                  <c:v>2.9353250000000002</c:v>
                </c:pt>
                <c:pt idx="19333">
                  <c:v>2.9779</c:v>
                </c:pt>
                <c:pt idx="19334">
                  <c:v>2.9581390000000001</c:v>
                </c:pt>
                <c:pt idx="19335">
                  <c:v>2.9522729999999999</c:v>
                </c:pt>
                <c:pt idx="19336">
                  <c:v>2.869478</c:v>
                </c:pt>
                <c:pt idx="19337">
                  <c:v>2.7965629999999999</c:v>
                </c:pt>
                <c:pt idx="19338">
                  <c:v>2.7847110000000002</c:v>
                </c:pt>
                <c:pt idx="19339">
                  <c:v>2.787115</c:v>
                </c:pt>
                <c:pt idx="19340">
                  <c:v>2.7768969999999999</c:v>
                </c:pt>
                <c:pt idx="19341">
                  <c:v>2.7944710000000001</c:v>
                </c:pt>
                <c:pt idx="19342">
                  <c:v>2.806203</c:v>
                </c:pt>
                <c:pt idx="19343">
                  <c:v>2.8039429999999999</c:v>
                </c:pt>
                <c:pt idx="19344">
                  <c:v>2.8066599999999999</c:v>
                </c:pt>
                <c:pt idx="19345">
                  <c:v>2.8135349999999999</c:v>
                </c:pt>
                <c:pt idx="19346">
                  <c:v>2.8388019999999998</c:v>
                </c:pt>
                <c:pt idx="19347">
                  <c:v>2.833224</c:v>
                </c:pt>
                <c:pt idx="19348">
                  <c:v>2.7751670000000002</c:v>
                </c:pt>
                <c:pt idx="19349">
                  <c:v>2.685616</c:v>
                </c:pt>
                <c:pt idx="19350">
                  <c:v>2.6731379999999998</c:v>
                </c:pt>
                <c:pt idx="19351">
                  <c:v>2.705641</c:v>
                </c:pt>
                <c:pt idx="19352">
                  <c:v>2.732615</c:v>
                </c:pt>
                <c:pt idx="19353">
                  <c:v>2.7607179999999998</c:v>
                </c:pt>
                <c:pt idx="19354">
                  <c:v>2.7753589999999999</c:v>
                </c:pt>
                <c:pt idx="19355">
                  <c:v>2.7975720000000002</c:v>
                </c:pt>
                <c:pt idx="19356">
                  <c:v>2.8192569999999999</c:v>
                </c:pt>
                <c:pt idx="19357">
                  <c:v>2.845437</c:v>
                </c:pt>
                <c:pt idx="19358">
                  <c:v>2.8497400000000002</c:v>
                </c:pt>
                <c:pt idx="19359">
                  <c:v>2.8512550000000001</c:v>
                </c:pt>
                <c:pt idx="19360">
                  <c:v>2.8445230000000001</c:v>
                </c:pt>
                <c:pt idx="19361">
                  <c:v>2.8127659999999999</c:v>
                </c:pt>
                <c:pt idx="19362">
                  <c:v>2.780335</c:v>
                </c:pt>
                <c:pt idx="19363">
                  <c:v>2.7461009999999999</c:v>
                </c:pt>
                <c:pt idx="19364">
                  <c:v>2.7222770000000001</c:v>
                </c:pt>
                <c:pt idx="19365">
                  <c:v>2.7101609999999998</c:v>
                </c:pt>
                <c:pt idx="19366">
                  <c:v>2.7296580000000001</c:v>
                </c:pt>
                <c:pt idx="19367">
                  <c:v>2.7386249999999999</c:v>
                </c:pt>
                <c:pt idx="19368">
                  <c:v>2.7424469999999999</c:v>
                </c:pt>
                <c:pt idx="19369">
                  <c:v>2.7431199999999998</c:v>
                </c:pt>
                <c:pt idx="19370">
                  <c:v>2.7404280000000001</c:v>
                </c:pt>
                <c:pt idx="19371">
                  <c:v>2.750429</c:v>
                </c:pt>
                <c:pt idx="19372">
                  <c:v>2.7761520000000002</c:v>
                </c:pt>
                <c:pt idx="19373">
                  <c:v>2.8069000000000002</c:v>
                </c:pt>
                <c:pt idx="19374">
                  <c:v>2.8148089999999999</c:v>
                </c:pt>
                <c:pt idx="19375">
                  <c:v>2.796923</c:v>
                </c:pt>
                <c:pt idx="19376">
                  <c:v>2.8073809999999999</c:v>
                </c:pt>
                <c:pt idx="19377">
                  <c:v>2.8089439999999999</c:v>
                </c:pt>
                <c:pt idx="19378">
                  <c:v>2.8033419999999998</c:v>
                </c:pt>
                <c:pt idx="19379">
                  <c:v>2.8135110000000001</c:v>
                </c:pt>
                <c:pt idx="19380">
                  <c:v>2.7856000000000001</c:v>
                </c:pt>
                <c:pt idx="19381">
                  <c:v>2.745933</c:v>
                </c:pt>
                <c:pt idx="19382">
                  <c:v>2.7543470000000001</c:v>
                </c:pt>
                <c:pt idx="19383">
                  <c:v>2.7831480000000002</c:v>
                </c:pt>
                <c:pt idx="19384">
                  <c:v>2.805193</c:v>
                </c:pt>
                <c:pt idx="19385">
                  <c:v>2.7895189999999999</c:v>
                </c:pt>
                <c:pt idx="19386">
                  <c:v>2.7473999999999998</c:v>
                </c:pt>
                <c:pt idx="19387">
                  <c:v>2.7520639999999998</c:v>
                </c:pt>
                <c:pt idx="19388">
                  <c:v>2.7653819999999998</c:v>
                </c:pt>
                <c:pt idx="19389">
                  <c:v>2.742712</c:v>
                </c:pt>
                <c:pt idx="19390">
                  <c:v>2.728504</c:v>
                </c:pt>
                <c:pt idx="19391">
                  <c:v>2.7061700000000002</c:v>
                </c:pt>
                <c:pt idx="19392">
                  <c:v>2.725282</c:v>
                </c:pt>
                <c:pt idx="19393">
                  <c:v>2.7505250000000001</c:v>
                </c:pt>
                <c:pt idx="19394">
                  <c:v>2.7765849999999999</c:v>
                </c:pt>
                <c:pt idx="19395">
                  <c:v>2.7842539999999998</c:v>
                </c:pt>
                <c:pt idx="19396">
                  <c:v>2.8264930000000001</c:v>
                </c:pt>
                <c:pt idx="19397">
                  <c:v>2.8444750000000001</c:v>
                </c:pt>
                <c:pt idx="19398">
                  <c:v>2.8478409999999998</c:v>
                </c:pt>
                <c:pt idx="19399">
                  <c:v>2.8204829999999999</c:v>
                </c:pt>
                <c:pt idx="19400">
                  <c:v>2.7851910000000002</c:v>
                </c:pt>
                <c:pt idx="19401">
                  <c:v>2.7639640000000001</c:v>
                </c:pt>
                <c:pt idx="19402">
                  <c:v>2.7430479999999999</c:v>
                </c:pt>
                <c:pt idx="19403">
                  <c:v>2.7429999999999999</c:v>
                </c:pt>
                <c:pt idx="19404">
                  <c:v>2.7773300000000001</c:v>
                </c:pt>
                <c:pt idx="19405">
                  <c:v>2.8063950000000002</c:v>
                </c:pt>
                <c:pt idx="19406">
                  <c:v>2.8668089999999999</c:v>
                </c:pt>
                <c:pt idx="19407">
                  <c:v>2.8791180000000001</c:v>
                </c:pt>
                <c:pt idx="19408">
                  <c:v>2.9435470000000001</c:v>
                </c:pt>
                <c:pt idx="19409">
                  <c:v>2.9361660000000001</c:v>
                </c:pt>
                <c:pt idx="19410">
                  <c:v>2.8899360000000001</c:v>
                </c:pt>
                <c:pt idx="19411">
                  <c:v>2.8587549999999999</c:v>
                </c:pt>
                <c:pt idx="19412">
                  <c:v>2.8113229999999998</c:v>
                </c:pt>
                <c:pt idx="19413">
                  <c:v>2.823175</c:v>
                </c:pt>
                <c:pt idx="19414">
                  <c:v>2.850533</c:v>
                </c:pt>
                <c:pt idx="19415">
                  <c:v>2.8504130000000001</c:v>
                </c:pt>
                <c:pt idx="19416">
                  <c:v>2.798486</c:v>
                </c:pt>
                <c:pt idx="19417">
                  <c:v>2.6947510000000001</c:v>
                </c:pt>
                <c:pt idx="19418">
                  <c:v>2.6559729999999999</c:v>
                </c:pt>
                <c:pt idx="19419">
                  <c:v>2.7125889999999999</c:v>
                </c:pt>
                <c:pt idx="19420">
                  <c:v>2.819353</c:v>
                </c:pt>
                <c:pt idx="19421">
                  <c:v>2.8739729999999999</c:v>
                </c:pt>
                <c:pt idx="19422">
                  <c:v>2.8948640000000001</c:v>
                </c:pt>
                <c:pt idx="19423">
                  <c:v>2.8509180000000001</c:v>
                </c:pt>
                <c:pt idx="19424">
                  <c:v>2.8132229999999998</c:v>
                </c:pt>
                <c:pt idx="19425">
                  <c:v>2.7689400000000002</c:v>
                </c:pt>
                <c:pt idx="19426">
                  <c:v>2.7612230000000002</c:v>
                </c:pt>
                <c:pt idx="19427">
                  <c:v>2.7860330000000002</c:v>
                </c:pt>
                <c:pt idx="19428">
                  <c:v>2.757593</c:v>
                </c:pt>
                <c:pt idx="19429">
                  <c:v>2.7454040000000002</c:v>
                </c:pt>
                <c:pt idx="19430">
                  <c:v>2.7405240000000002</c:v>
                </c:pt>
                <c:pt idx="19431">
                  <c:v>2.724777</c:v>
                </c:pt>
                <c:pt idx="19432">
                  <c:v>2.7311000000000001</c:v>
                </c:pt>
                <c:pt idx="19433">
                  <c:v>2.7111230000000002</c:v>
                </c:pt>
                <c:pt idx="19434">
                  <c:v>2.7102569999999999</c:v>
                </c:pt>
                <c:pt idx="19435">
                  <c:v>2.7338170000000002</c:v>
                </c:pt>
                <c:pt idx="19436">
                  <c:v>2.7277819999999999</c:v>
                </c:pt>
                <c:pt idx="19437">
                  <c:v>2.7277819999999999</c:v>
                </c:pt>
                <c:pt idx="19438">
                  <c:v>2.7428319999999999</c:v>
                </c:pt>
                <c:pt idx="19439">
                  <c:v>2.7584339999999998</c:v>
                </c:pt>
                <c:pt idx="19440">
                  <c:v>2.7710319999999999</c:v>
                </c:pt>
                <c:pt idx="19441">
                  <c:v>2.776465</c:v>
                </c:pt>
                <c:pt idx="19442">
                  <c:v>2.8069959999999998</c:v>
                </c:pt>
                <c:pt idx="19443">
                  <c:v>2.8444509999999998</c:v>
                </c:pt>
                <c:pt idx="19444">
                  <c:v>2.879623</c:v>
                </c:pt>
                <c:pt idx="19445">
                  <c:v>2.8587319999999998</c:v>
                </c:pt>
                <c:pt idx="19446">
                  <c:v>2.8407969999999998</c:v>
                </c:pt>
                <c:pt idx="19447">
                  <c:v>2.8243779999999998</c:v>
                </c:pt>
                <c:pt idx="19448">
                  <c:v>2.8154340000000002</c:v>
                </c:pt>
                <c:pt idx="19449">
                  <c:v>2.8109150000000001</c:v>
                </c:pt>
                <c:pt idx="19450">
                  <c:v>2.8042799999999999</c:v>
                </c:pt>
                <c:pt idx="19451">
                  <c:v>2.782403</c:v>
                </c:pt>
                <c:pt idx="19452">
                  <c:v>2.7675939999999999</c:v>
                </c:pt>
                <c:pt idx="19453">
                  <c:v>2.7778350000000001</c:v>
                </c:pt>
                <c:pt idx="19454">
                  <c:v>2.7729309999999998</c:v>
                </c:pt>
                <c:pt idx="19455">
                  <c:v>2.761031</c:v>
                </c:pt>
                <c:pt idx="19456">
                  <c:v>2.7991350000000002</c:v>
                </c:pt>
                <c:pt idx="19457">
                  <c:v>2.8500290000000001</c:v>
                </c:pt>
                <c:pt idx="19458">
                  <c:v>2.8510629999999999</c:v>
                </c:pt>
                <c:pt idx="19459">
                  <c:v>2.7951920000000001</c:v>
                </c:pt>
                <c:pt idx="19460">
                  <c:v>2.7555740000000002</c:v>
                </c:pt>
                <c:pt idx="19461">
                  <c:v>2.7743250000000002</c:v>
                </c:pt>
                <c:pt idx="19462">
                  <c:v>2.7890380000000001</c:v>
                </c:pt>
                <c:pt idx="19463">
                  <c:v>2.7955049999999999</c:v>
                </c:pt>
                <c:pt idx="19464">
                  <c:v>2.803607</c:v>
                </c:pt>
                <c:pt idx="19465">
                  <c:v>2.8204829999999999</c:v>
                </c:pt>
                <c:pt idx="19466">
                  <c:v>2.8221660000000002</c:v>
                </c:pt>
                <c:pt idx="19467">
                  <c:v>2.7700939999999998</c:v>
                </c:pt>
                <c:pt idx="19468">
                  <c:v>2.7081170000000001</c:v>
                </c:pt>
                <c:pt idx="19469">
                  <c:v>2.6993670000000001</c:v>
                </c:pt>
                <c:pt idx="19470">
                  <c:v>2.7373509999999999</c:v>
                </c:pt>
                <c:pt idx="19471">
                  <c:v>2.7916340000000002</c:v>
                </c:pt>
                <c:pt idx="19472">
                  <c:v>2.831566</c:v>
                </c:pt>
                <c:pt idx="19473">
                  <c:v>2.8311329999999999</c:v>
                </c:pt>
                <c:pt idx="19474">
                  <c:v>2.793774</c:v>
                </c:pt>
                <c:pt idx="19475">
                  <c:v>2.7091989999999999</c:v>
                </c:pt>
                <c:pt idx="19476">
                  <c:v>2.6760470000000001</c:v>
                </c:pt>
                <c:pt idx="19477">
                  <c:v>2.6994630000000002</c:v>
                </c:pt>
                <c:pt idx="19478">
                  <c:v>2.7838690000000001</c:v>
                </c:pt>
                <c:pt idx="19479">
                  <c:v>2.816757</c:v>
                </c:pt>
                <c:pt idx="19480">
                  <c:v>2.8447399999999998</c:v>
                </c:pt>
                <c:pt idx="19481">
                  <c:v>2.849933</c:v>
                </c:pt>
                <c:pt idx="19482">
                  <c:v>2.879839</c:v>
                </c:pt>
                <c:pt idx="19483">
                  <c:v>2.9375119999999999</c:v>
                </c:pt>
                <c:pt idx="19484">
                  <c:v>2.8716650000000001</c:v>
                </c:pt>
                <c:pt idx="19485">
                  <c:v>2.7627860000000002</c:v>
                </c:pt>
                <c:pt idx="19486">
                  <c:v>2.7422070000000001</c:v>
                </c:pt>
                <c:pt idx="19487">
                  <c:v>2.7560539999999998</c:v>
                </c:pt>
                <c:pt idx="19488">
                  <c:v>2.7373750000000001</c:v>
                </c:pt>
                <c:pt idx="19489">
                  <c:v>2.6934049999999998</c:v>
                </c:pt>
                <c:pt idx="19490">
                  <c:v>2.675519</c:v>
                </c:pt>
                <c:pt idx="19491">
                  <c:v>2.686553</c:v>
                </c:pt>
                <c:pt idx="19492">
                  <c:v>2.743601</c:v>
                </c:pt>
                <c:pt idx="19493">
                  <c:v>2.8419750000000001</c:v>
                </c:pt>
                <c:pt idx="19494">
                  <c:v>2.9013309999999999</c:v>
                </c:pt>
                <c:pt idx="19495">
                  <c:v>2.891883</c:v>
                </c:pt>
                <c:pt idx="19496">
                  <c:v>2.8318780000000001</c:v>
                </c:pt>
                <c:pt idx="19497">
                  <c:v>2.7891819999999998</c:v>
                </c:pt>
                <c:pt idx="19498">
                  <c:v>2.7353550000000002</c:v>
                </c:pt>
                <c:pt idx="19499">
                  <c:v>2.690928</c:v>
                </c:pt>
                <c:pt idx="19500">
                  <c:v>2.6916259999999999</c:v>
                </c:pt>
                <c:pt idx="19501">
                  <c:v>2.678283</c:v>
                </c:pt>
                <c:pt idx="19502">
                  <c:v>2.6748449999999999</c:v>
                </c:pt>
                <c:pt idx="19503">
                  <c:v>2.7289850000000002</c:v>
                </c:pt>
                <c:pt idx="19504">
                  <c:v>2.8000250000000002</c:v>
                </c:pt>
                <c:pt idx="19505">
                  <c:v>2.8713289999999998</c:v>
                </c:pt>
                <c:pt idx="19506">
                  <c:v>2.947657</c:v>
                </c:pt>
                <c:pt idx="19507">
                  <c:v>2.9695819999999999</c:v>
                </c:pt>
                <c:pt idx="19508">
                  <c:v>2.9455420000000001</c:v>
                </c:pt>
                <c:pt idx="19509">
                  <c:v>2.8487309999999999</c:v>
                </c:pt>
                <c:pt idx="19510">
                  <c:v>2.7693970000000001</c:v>
                </c:pt>
                <c:pt idx="19511">
                  <c:v>2.7325430000000002</c:v>
                </c:pt>
                <c:pt idx="19512">
                  <c:v>2.7469190000000001</c:v>
                </c:pt>
                <c:pt idx="19513">
                  <c:v>2.729441</c:v>
                </c:pt>
                <c:pt idx="19514">
                  <c:v>2.7261479999999998</c:v>
                </c:pt>
                <c:pt idx="19515">
                  <c:v>2.7339850000000001</c:v>
                </c:pt>
                <c:pt idx="19516">
                  <c:v>2.7566069999999998</c:v>
                </c:pt>
                <c:pt idx="19517">
                  <c:v>2.7744450000000001</c:v>
                </c:pt>
                <c:pt idx="19518">
                  <c:v>2.775191</c:v>
                </c:pt>
                <c:pt idx="19519">
                  <c:v>2.7867060000000001</c:v>
                </c:pt>
                <c:pt idx="19520">
                  <c:v>2.793606</c:v>
                </c:pt>
                <c:pt idx="19521">
                  <c:v>2.7836530000000002</c:v>
                </c:pt>
                <c:pt idx="19522">
                  <c:v>2.7758400000000001</c:v>
                </c:pt>
                <c:pt idx="19523">
                  <c:v>2.7566310000000001</c:v>
                </c:pt>
                <c:pt idx="19524">
                  <c:v>2.733336</c:v>
                </c:pt>
                <c:pt idx="19525">
                  <c:v>2.7229990000000002</c:v>
                </c:pt>
                <c:pt idx="19526">
                  <c:v>2.7195610000000001</c:v>
                </c:pt>
                <c:pt idx="19527">
                  <c:v>2.7364130000000002</c:v>
                </c:pt>
                <c:pt idx="19528">
                  <c:v>2.7776670000000001</c:v>
                </c:pt>
                <c:pt idx="19529">
                  <c:v>2.8073329999999999</c:v>
                </c:pt>
                <c:pt idx="19530">
                  <c:v>2.8265169999999999</c:v>
                </c:pt>
                <c:pt idx="19531">
                  <c:v>2.8363019999999999</c:v>
                </c:pt>
                <c:pt idx="19532">
                  <c:v>2.869453</c:v>
                </c:pt>
                <c:pt idx="19533">
                  <c:v>2.8627220000000002</c:v>
                </c:pt>
                <c:pt idx="19534">
                  <c:v>2.8119489999999998</c:v>
                </c:pt>
                <c:pt idx="19535">
                  <c:v>2.816011</c:v>
                </c:pt>
                <c:pt idx="19536">
                  <c:v>2.8475039999999998</c:v>
                </c:pt>
                <c:pt idx="19537">
                  <c:v>2.876906</c:v>
                </c:pt>
                <c:pt idx="19538">
                  <c:v>2.9246270000000001</c:v>
                </c:pt>
                <c:pt idx="19539">
                  <c:v>2.949052</c:v>
                </c:pt>
                <c:pt idx="19540">
                  <c:v>2.8670979999999999</c:v>
                </c:pt>
                <c:pt idx="19541">
                  <c:v>2.74139</c:v>
                </c:pt>
                <c:pt idx="19542">
                  <c:v>2.6744370000000002</c:v>
                </c:pt>
                <c:pt idx="19543">
                  <c:v>2.6452749999999998</c:v>
                </c:pt>
                <c:pt idx="19544">
                  <c:v>2.675446</c:v>
                </c:pt>
                <c:pt idx="19545">
                  <c:v>2.758651</c:v>
                </c:pt>
                <c:pt idx="19546">
                  <c:v>2.7991830000000002</c:v>
                </c:pt>
                <c:pt idx="19547">
                  <c:v>2.7993269999999999</c:v>
                </c:pt>
                <c:pt idx="19548">
                  <c:v>2.7799749999999999</c:v>
                </c:pt>
                <c:pt idx="19549">
                  <c:v>2.7910089999999999</c:v>
                </c:pt>
                <c:pt idx="19550">
                  <c:v>2.8136549999999998</c:v>
                </c:pt>
                <c:pt idx="19551">
                  <c:v>2.8281040000000002</c:v>
                </c:pt>
                <c:pt idx="19552">
                  <c:v>2.862193</c:v>
                </c:pt>
                <c:pt idx="19553">
                  <c:v>2.914193</c:v>
                </c:pt>
                <c:pt idx="19554">
                  <c:v>2.9798480000000001</c:v>
                </c:pt>
                <c:pt idx="19555">
                  <c:v>3.0405739999999999</c:v>
                </c:pt>
                <c:pt idx="19556">
                  <c:v>3.0540370000000001</c:v>
                </c:pt>
                <c:pt idx="19557">
                  <c:v>2.9643410000000001</c:v>
                </c:pt>
                <c:pt idx="19558">
                  <c:v>2.8801030000000001</c:v>
                </c:pt>
                <c:pt idx="19559">
                  <c:v>2.782619</c:v>
                </c:pt>
                <c:pt idx="19560">
                  <c:v>2.728456</c:v>
                </c:pt>
                <c:pt idx="19561">
                  <c:v>2.6426789999999998</c:v>
                </c:pt>
                <c:pt idx="19562">
                  <c:v>2.6715279999999999</c:v>
                </c:pt>
                <c:pt idx="19563">
                  <c:v>2.7256429999999998</c:v>
                </c:pt>
                <c:pt idx="19564">
                  <c:v>2.7579289999999999</c:v>
                </c:pt>
                <c:pt idx="19565">
                  <c:v>2.7397550000000002</c:v>
                </c:pt>
                <c:pt idx="19566">
                  <c:v>2.7621120000000001</c:v>
                </c:pt>
                <c:pt idx="19567">
                  <c:v>2.7628339999999998</c:v>
                </c:pt>
                <c:pt idx="19568">
                  <c:v>2.7980770000000001</c:v>
                </c:pt>
                <c:pt idx="19569">
                  <c:v>2.781898</c:v>
                </c:pt>
                <c:pt idx="19570">
                  <c:v>2.6814800000000001</c:v>
                </c:pt>
                <c:pt idx="19571">
                  <c:v>2.6403949999999998</c:v>
                </c:pt>
                <c:pt idx="19572">
                  <c:v>2.6735709999999999</c:v>
                </c:pt>
                <c:pt idx="19573">
                  <c:v>2.7201379999999999</c:v>
                </c:pt>
                <c:pt idx="19574">
                  <c:v>2.7433610000000002</c:v>
                </c:pt>
                <c:pt idx="19575">
                  <c:v>2.7443230000000001</c:v>
                </c:pt>
                <c:pt idx="19576">
                  <c:v>2.7319659999999999</c:v>
                </c:pt>
                <c:pt idx="19577">
                  <c:v>2.73211</c:v>
                </c:pt>
                <c:pt idx="19578">
                  <c:v>2.7469670000000002</c:v>
                </c:pt>
                <c:pt idx="19579">
                  <c:v>2.7626409999999999</c:v>
                </c:pt>
                <c:pt idx="19580">
                  <c:v>2.8115399999999999</c:v>
                </c:pt>
                <c:pt idx="19581">
                  <c:v>2.866641</c:v>
                </c:pt>
                <c:pt idx="19582">
                  <c:v>2.8478889999999999</c:v>
                </c:pt>
                <c:pt idx="19583">
                  <c:v>2.802092</c:v>
                </c:pt>
                <c:pt idx="19584">
                  <c:v>2.8022119999999999</c:v>
                </c:pt>
                <c:pt idx="19585">
                  <c:v>2.8149289999999998</c:v>
                </c:pt>
                <c:pt idx="19586">
                  <c:v>2.8134389999999998</c:v>
                </c:pt>
                <c:pt idx="19587">
                  <c:v>2.8113959999999998</c:v>
                </c:pt>
                <c:pt idx="19588">
                  <c:v>2.798197</c:v>
                </c:pt>
                <c:pt idx="19589">
                  <c:v>2.7825229999999999</c:v>
                </c:pt>
                <c:pt idx="19590">
                  <c:v>2.7726899999999999</c:v>
                </c:pt>
                <c:pt idx="19591">
                  <c:v>2.7474240000000001</c:v>
                </c:pt>
                <c:pt idx="19592">
                  <c:v>2.751992</c:v>
                </c:pt>
                <c:pt idx="19593">
                  <c:v>2.77745</c:v>
                </c:pt>
                <c:pt idx="19594">
                  <c:v>2.811131</c:v>
                </c:pt>
                <c:pt idx="19595">
                  <c:v>2.8826040000000002</c:v>
                </c:pt>
                <c:pt idx="19596">
                  <c:v>2.89133</c:v>
                </c:pt>
                <c:pt idx="19597">
                  <c:v>2.8539469999999998</c:v>
                </c:pt>
                <c:pt idx="19598">
                  <c:v>2.823464</c:v>
                </c:pt>
                <c:pt idx="19599">
                  <c:v>2.8065389999999999</c:v>
                </c:pt>
                <c:pt idx="19600">
                  <c:v>2.7845179999999998</c:v>
                </c:pt>
                <c:pt idx="19601">
                  <c:v>2.8056019999999999</c:v>
                </c:pt>
                <c:pt idx="19602">
                  <c:v>2.8134389999999998</c:v>
                </c:pt>
                <c:pt idx="19603">
                  <c:v>2.8734440000000001</c:v>
                </c:pt>
                <c:pt idx="19604">
                  <c:v>2.8680829999999999</c:v>
                </c:pt>
                <c:pt idx="19605">
                  <c:v>2.8099769999999999</c:v>
                </c:pt>
                <c:pt idx="19606">
                  <c:v>2.7588910000000002</c:v>
                </c:pt>
                <c:pt idx="19607">
                  <c:v>2.71658</c:v>
                </c:pt>
                <c:pt idx="19608">
                  <c:v>2.7140559999999998</c:v>
                </c:pt>
                <c:pt idx="19609">
                  <c:v>2.763242</c:v>
                </c:pt>
                <c:pt idx="19610">
                  <c:v>2.7672810000000001</c:v>
                </c:pt>
                <c:pt idx="19611">
                  <c:v>2.7546119999999998</c:v>
                </c:pt>
                <c:pt idx="19612">
                  <c:v>2.7445149999999998</c:v>
                </c:pt>
                <c:pt idx="19613">
                  <c:v>2.731773</c:v>
                </c:pt>
                <c:pt idx="19614">
                  <c:v>2.7198250000000002</c:v>
                </c:pt>
                <c:pt idx="19615">
                  <c:v>2.7456450000000001</c:v>
                </c:pt>
                <c:pt idx="19616">
                  <c:v>2.80464</c:v>
                </c:pt>
                <c:pt idx="19617">
                  <c:v>2.82606</c:v>
                </c:pt>
                <c:pt idx="19618">
                  <c:v>2.8491870000000001</c:v>
                </c:pt>
                <c:pt idx="19619">
                  <c:v>2.8559429999999999</c:v>
                </c:pt>
                <c:pt idx="19620">
                  <c:v>2.815026</c:v>
                </c:pt>
                <c:pt idx="19621">
                  <c:v>2.8188960000000001</c:v>
                </c:pt>
                <c:pt idx="19622">
                  <c:v>2.8194249999999998</c:v>
                </c:pt>
                <c:pt idx="19623">
                  <c:v>2.8116119999999998</c:v>
                </c:pt>
                <c:pt idx="19624">
                  <c:v>2.809761</c:v>
                </c:pt>
                <c:pt idx="19625">
                  <c:v>2.7868019999999998</c:v>
                </c:pt>
                <c:pt idx="19626">
                  <c:v>2.7577129999999999</c:v>
                </c:pt>
                <c:pt idx="19627">
                  <c:v>2.7300420000000001</c:v>
                </c:pt>
                <c:pt idx="19628">
                  <c:v>2.7249699999999999</c:v>
                </c:pt>
                <c:pt idx="19629">
                  <c:v>2.7458369999999999</c:v>
                </c:pt>
                <c:pt idx="19630">
                  <c:v>2.7463660000000001</c:v>
                </c:pt>
                <c:pt idx="19631">
                  <c:v>2.7550210000000002</c:v>
                </c:pt>
                <c:pt idx="19632">
                  <c:v>2.7835329999999998</c:v>
                </c:pt>
                <c:pt idx="19633">
                  <c:v>2.8216610000000002</c:v>
                </c:pt>
                <c:pt idx="19634">
                  <c:v>2.8512550000000001</c:v>
                </c:pt>
                <c:pt idx="19635">
                  <c:v>2.890056</c:v>
                </c:pt>
                <c:pt idx="19636">
                  <c:v>2.8932540000000002</c:v>
                </c:pt>
                <c:pt idx="19637">
                  <c:v>2.867146</c:v>
                </c:pt>
                <c:pt idx="19638">
                  <c:v>2.803318</c:v>
                </c:pt>
                <c:pt idx="19639">
                  <c:v>2.7642039999999999</c:v>
                </c:pt>
                <c:pt idx="19640">
                  <c:v>2.7122519999999999</c:v>
                </c:pt>
                <c:pt idx="19641">
                  <c:v>2.6741000000000001</c:v>
                </c:pt>
                <c:pt idx="19642">
                  <c:v>2.6978759999999999</c:v>
                </c:pt>
                <c:pt idx="19643">
                  <c:v>2.7475200000000002</c:v>
                </c:pt>
                <c:pt idx="19644">
                  <c:v>2.7444670000000002</c:v>
                </c:pt>
                <c:pt idx="19645">
                  <c:v>2.734947</c:v>
                </c:pt>
                <c:pt idx="19646">
                  <c:v>2.734947</c:v>
                </c:pt>
                <c:pt idx="19647">
                  <c:v>2.7541310000000001</c:v>
                </c:pt>
                <c:pt idx="19648">
                  <c:v>2.8289209999999998</c:v>
                </c:pt>
                <c:pt idx="19649">
                  <c:v>2.843658</c:v>
                </c:pt>
                <c:pt idx="19650">
                  <c:v>2.7695409999999998</c:v>
                </c:pt>
                <c:pt idx="19651">
                  <c:v>2.6903760000000001</c:v>
                </c:pt>
                <c:pt idx="19652">
                  <c:v>2.6884999999999999</c:v>
                </c:pt>
                <c:pt idx="19653">
                  <c:v>2.7407159999999999</c:v>
                </c:pt>
                <c:pt idx="19654">
                  <c:v>2.763242</c:v>
                </c:pt>
                <c:pt idx="19655">
                  <c:v>2.7783880000000001</c:v>
                </c:pt>
                <c:pt idx="19656">
                  <c:v>2.7950240000000002</c:v>
                </c:pt>
                <c:pt idx="19657">
                  <c:v>2.8163480000000001</c:v>
                </c:pt>
                <c:pt idx="19658">
                  <c:v>2.8642850000000002</c:v>
                </c:pt>
                <c:pt idx="19659">
                  <c:v>2.8680829999999999</c:v>
                </c:pt>
                <c:pt idx="19660">
                  <c:v>2.8127659999999999</c:v>
                </c:pt>
                <c:pt idx="19661">
                  <c:v>2.86253</c:v>
                </c:pt>
                <c:pt idx="19662">
                  <c:v>2.9453010000000002</c:v>
                </c:pt>
                <c:pt idx="19663">
                  <c:v>2.980232</c:v>
                </c:pt>
                <c:pt idx="19664">
                  <c:v>2.7734839999999998</c:v>
                </c:pt>
                <c:pt idx="19665">
                  <c:v>2.797885</c:v>
                </c:pt>
                <c:pt idx="19666">
                  <c:v>2.7974999999999999</c:v>
                </c:pt>
                <c:pt idx="19667">
                  <c:v>2.797644</c:v>
                </c:pt>
                <c:pt idx="19668">
                  <c:v>2.7990870000000001</c:v>
                </c:pt>
                <c:pt idx="19669">
                  <c:v>2.7686510000000002</c:v>
                </c:pt>
                <c:pt idx="19670">
                  <c:v>2.7476159999999998</c:v>
                </c:pt>
                <c:pt idx="19671">
                  <c:v>2.762521</c:v>
                </c:pt>
                <c:pt idx="19672">
                  <c:v>2.7469670000000002</c:v>
                </c:pt>
                <c:pt idx="19673">
                  <c:v>2.750381</c:v>
                </c:pt>
                <c:pt idx="19674">
                  <c:v>2.749107</c:v>
                </c:pt>
                <c:pt idx="19675">
                  <c:v>2.7219890000000002</c:v>
                </c:pt>
                <c:pt idx="19676">
                  <c:v>2.6906159999999999</c:v>
                </c:pt>
                <c:pt idx="19677">
                  <c:v>2.703357</c:v>
                </c:pt>
                <c:pt idx="19678">
                  <c:v>2.724297</c:v>
                </c:pt>
                <c:pt idx="19679">
                  <c:v>2.7471350000000001</c:v>
                </c:pt>
                <c:pt idx="19680">
                  <c:v>2.772017</c:v>
                </c:pt>
                <c:pt idx="19681">
                  <c:v>2.7661509999999998</c:v>
                </c:pt>
                <c:pt idx="19682">
                  <c:v>2.7723779999999998</c:v>
                </c:pt>
                <c:pt idx="19683">
                  <c:v>2.8225500000000001</c:v>
                </c:pt>
                <c:pt idx="19684">
                  <c:v>2.8219970000000001</c:v>
                </c:pt>
                <c:pt idx="19685">
                  <c:v>2.7613910000000002</c:v>
                </c:pt>
                <c:pt idx="19686">
                  <c:v>2.7468469999999998</c:v>
                </c:pt>
                <c:pt idx="19687">
                  <c:v>2.7714880000000002</c:v>
                </c:pt>
                <c:pt idx="19688">
                  <c:v>2.8054579999999998</c:v>
                </c:pt>
                <c:pt idx="19689">
                  <c:v>2.864309</c:v>
                </c:pt>
                <c:pt idx="19690">
                  <c:v>2.9025569999999998</c:v>
                </c:pt>
                <c:pt idx="19691">
                  <c:v>2.9556870000000002</c:v>
                </c:pt>
                <c:pt idx="19692">
                  <c:v>2.9844149999999998</c:v>
                </c:pt>
                <c:pt idx="19693">
                  <c:v>2.954485</c:v>
                </c:pt>
                <c:pt idx="19694">
                  <c:v>2.8718089999999998</c:v>
                </c:pt>
                <c:pt idx="19695">
                  <c:v>2.8055539999999999</c:v>
                </c:pt>
                <c:pt idx="19696">
                  <c:v>2.7747099999999998</c:v>
                </c:pt>
                <c:pt idx="19697">
                  <c:v>2.7892060000000001</c:v>
                </c:pt>
                <c:pt idx="19698">
                  <c:v>2.7892779999999999</c:v>
                </c:pt>
                <c:pt idx="19699">
                  <c:v>2.794495</c:v>
                </c:pt>
                <c:pt idx="19700">
                  <c:v>2.7742049999999998</c:v>
                </c:pt>
                <c:pt idx="19701">
                  <c:v>2.714753</c:v>
                </c:pt>
                <c:pt idx="19702">
                  <c:v>2.754251</c:v>
                </c:pt>
                <c:pt idx="19703">
                  <c:v>2.813078</c:v>
                </c:pt>
                <c:pt idx="19704">
                  <c:v>2.8275269999999999</c:v>
                </c:pt>
                <c:pt idx="19705">
                  <c:v>2.8200259999999999</c:v>
                </c:pt>
                <c:pt idx="19706">
                  <c:v>2.811372</c:v>
                </c:pt>
                <c:pt idx="19707">
                  <c:v>2.7685070000000001</c:v>
                </c:pt>
                <c:pt idx="19708">
                  <c:v>2.7437930000000001</c:v>
                </c:pt>
                <c:pt idx="19709">
                  <c:v>2.7429039999999998</c:v>
                </c:pt>
                <c:pt idx="19710">
                  <c:v>2.7626409999999999</c:v>
                </c:pt>
                <c:pt idx="19711">
                  <c:v>2.7604540000000002</c:v>
                </c:pt>
                <c:pt idx="19712">
                  <c:v>2.7203059999999999</c:v>
                </c:pt>
                <c:pt idx="19713">
                  <c:v>2.7549969999999999</c:v>
                </c:pt>
                <c:pt idx="19714">
                  <c:v>2.8042310000000001</c:v>
                </c:pt>
                <c:pt idx="19715">
                  <c:v>2.7947350000000002</c:v>
                </c:pt>
                <c:pt idx="19716">
                  <c:v>2.7422309999999999</c:v>
                </c:pt>
                <c:pt idx="19717">
                  <c:v>2.693813</c:v>
                </c:pt>
                <c:pt idx="19718">
                  <c:v>2.6687630000000002</c:v>
                </c:pt>
                <c:pt idx="19719">
                  <c:v>2.6919620000000002</c:v>
                </c:pt>
                <c:pt idx="19720">
                  <c:v>2.725835</c:v>
                </c:pt>
                <c:pt idx="19721">
                  <c:v>2.7484090000000001</c:v>
                </c:pt>
                <c:pt idx="19722">
                  <c:v>2.7707190000000002</c:v>
                </c:pt>
                <c:pt idx="19723">
                  <c:v>2.8091119999999998</c:v>
                </c:pt>
                <c:pt idx="19724">
                  <c:v>2.897653</c:v>
                </c:pt>
                <c:pt idx="19725">
                  <c:v>2.929843</c:v>
                </c:pt>
                <c:pt idx="19726">
                  <c:v>2.8802240000000001</c:v>
                </c:pt>
                <c:pt idx="19727">
                  <c:v>2.8214929999999998</c:v>
                </c:pt>
                <c:pt idx="19728">
                  <c:v>2.8068279999999999</c:v>
                </c:pt>
                <c:pt idx="19729">
                  <c:v>2.868131</c:v>
                </c:pt>
                <c:pt idx="19730">
                  <c:v>2.9244819999999998</c:v>
                </c:pt>
                <c:pt idx="19731">
                  <c:v>2.8698860000000002</c:v>
                </c:pt>
                <c:pt idx="19732">
                  <c:v>2.7545160000000002</c:v>
                </c:pt>
                <c:pt idx="19733">
                  <c:v>2.7062179999999998</c:v>
                </c:pt>
                <c:pt idx="19734">
                  <c:v>2.686337</c:v>
                </c:pt>
                <c:pt idx="19735">
                  <c:v>2.691554</c:v>
                </c:pt>
                <c:pt idx="19736">
                  <c:v>2.713022</c:v>
                </c:pt>
                <c:pt idx="19737">
                  <c:v>2.7360530000000001</c:v>
                </c:pt>
                <c:pt idx="19738">
                  <c:v>2.7254269999999998</c:v>
                </c:pt>
                <c:pt idx="19739">
                  <c:v>2.7520880000000001</c:v>
                </c:pt>
                <c:pt idx="19740">
                  <c:v>2.8186559999999998</c:v>
                </c:pt>
                <c:pt idx="19741">
                  <c:v>2.8429609999999998</c:v>
                </c:pt>
                <c:pt idx="19742">
                  <c:v>2.8123330000000002</c:v>
                </c:pt>
                <c:pt idx="19743">
                  <c:v>2.8344019999999999</c:v>
                </c:pt>
                <c:pt idx="19744">
                  <c:v>2.8464230000000001</c:v>
                </c:pt>
                <c:pt idx="19745">
                  <c:v>2.7909130000000002</c:v>
                </c:pt>
                <c:pt idx="19746">
                  <c:v>2.7737959999999999</c:v>
                </c:pt>
                <c:pt idx="19747">
                  <c:v>2.780624</c:v>
                </c:pt>
                <c:pt idx="19748">
                  <c:v>2.7869700000000002</c:v>
                </c:pt>
                <c:pt idx="19749">
                  <c:v>2.7965149999999999</c:v>
                </c:pt>
                <c:pt idx="19750">
                  <c:v>2.792211</c:v>
                </c:pt>
                <c:pt idx="19751">
                  <c:v>2.7803110000000002</c:v>
                </c:pt>
                <c:pt idx="19752">
                  <c:v>2.7589869999999999</c:v>
                </c:pt>
                <c:pt idx="19753">
                  <c:v>2.772065</c:v>
                </c:pt>
                <c:pt idx="19754">
                  <c:v>2.789927</c:v>
                </c:pt>
                <c:pt idx="19755">
                  <c:v>2.8075969999999999</c:v>
                </c:pt>
                <c:pt idx="19756">
                  <c:v>2.8044959999999999</c:v>
                </c:pt>
                <c:pt idx="19757">
                  <c:v>2.7610549999999998</c:v>
                </c:pt>
                <c:pt idx="19758">
                  <c:v>2.747207</c:v>
                </c:pt>
                <c:pt idx="19759">
                  <c:v>2.8011780000000002</c:v>
                </c:pt>
                <c:pt idx="19760">
                  <c:v>2.8644769999999999</c:v>
                </c:pt>
                <c:pt idx="19761">
                  <c:v>2.8793820000000001</c:v>
                </c:pt>
                <c:pt idx="19762">
                  <c:v>2.8636599999999999</c:v>
                </c:pt>
                <c:pt idx="19763">
                  <c:v>2.814425</c:v>
                </c:pt>
                <c:pt idx="19764">
                  <c:v>2.7454040000000002</c:v>
                </c:pt>
                <c:pt idx="19765">
                  <c:v>2.7758880000000001</c:v>
                </c:pt>
                <c:pt idx="19766">
                  <c:v>2.8438500000000002</c:v>
                </c:pt>
                <c:pt idx="19767">
                  <c:v>2.8222139999999998</c:v>
                </c:pt>
                <c:pt idx="19768">
                  <c:v>2.781898</c:v>
                </c:pt>
                <c:pt idx="19769">
                  <c:v>2.7784360000000001</c:v>
                </c:pt>
                <c:pt idx="19770">
                  <c:v>2.7570640000000002</c:v>
                </c:pt>
                <c:pt idx="19771">
                  <c:v>2.7296339999999999</c:v>
                </c:pt>
                <c:pt idx="19772">
                  <c:v>2.7458369999999999</c:v>
                </c:pt>
                <c:pt idx="19773">
                  <c:v>2.7621359999999999</c:v>
                </c:pt>
                <c:pt idx="19774">
                  <c:v>2.7821859999999998</c:v>
                </c:pt>
                <c:pt idx="19775">
                  <c:v>2.7834599999999998</c:v>
                </c:pt>
                <c:pt idx="19776">
                  <c:v>2.7833160000000001</c:v>
                </c:pt>
                <c:pt idx="19777">
                  <c:v>2.786057</c:v>
                </c:pt>
                <c:pt idx="19778">
                  <c:v>2.7639879999999999</c:v>
                </c:pt>
                <c:pt idx="19779">
                  <c:v>2.740332</c:v>
                </c:pt>
                <c:pt idx="19780">
                  <c:v>2.757857</c:v>
                </c:pt>
                <c:pt idx="19781">
                  <c:v>2.7896390000000002</c:v>
                </c:pt>
                <c:pt idx="19782">
                  <c:v>2.8210600000000001</c:v>
                </c:pt>
                <c:pt idx="19783">
                  <c:v>2.7986780000000002</c:v>
                </c:pt>
                <c:pt idx="19784">
                  <c:v>2.7244169999999999</c:v>
                </c:pt>
                <c:pt idx="19785">
                  <c:v>2.7098719999999998</c:v>
                </c:pt>
                <c:pt idx="19786">
                  <c:v>2.752761</c:v>
                </c:pt>
                <c:pt idx="19787">
                  <c:v>2.7954330000000001</c:v>
                </c:pt>
                <c:pt idx="19788">
                  <c:v>2.8149540000000002</c:v>
                </c:pt>
                <c:pt idx="19789">
                  <c:v>2.807477</c:v>
                </c:pt>
                <c:pt idx="19790">
                  <c:v>2.8034140000000001</c:v>
                </c:pt>
                <c:pt idx="19791">
                  <c:v>2.8125260000000001</c:v>
                </c:pt>
                <c:pt idx="19792">
                  <c:v>2.785552</c:v>
                </c:pt>
                <c:pt idx="19793">
                  <c:v>2.7268690000000002</c:v>
                </c:pt>
                <c:pt idx="19794">
                  <c:v>2.7477360000000002</c:v>
                </c:pt>
                <c:pt idx="19795">
                  <c:v>2.72384</c:v>
                </c:pt>
                <c:pt idx="19796">
                  <c:v>2.706483</c:v>
                </c:pt>
                <c:pt idx="19797">
                  <c:v>2.738721</c:v>
                </c:pt>
                <c:pt idx="19798">
                  <c:v>2.766248</c:v>
                </c:pt>
                <c:pt idx="19799">
                  <c:v>2.7818260000000001</c:v>
                </c:pt>
                <c:pt idx="19800">
                  <c:v>2.854428</c:v>
                </c:pt>
                <c:pt idx="19801">
                  <c:v>2.9594369999999999</c:v>
                </c:pt>
                <c:pt idx="19802">
                  <c:v>2.9266459999999999</c:v>
                </c:pt>
                <c:pt idx="19803">
                  <c:v>2.830508</c:v>
                </c:pt>
                <c:pt idx="19804">
                  <c:v>2.7988219999999999</c:v>
                </c:pt>
                <c:pt idx="19805">
                  <c:v>2.7451159999999999</c:v>
                </c:pt>
                <c:pt idx="19806">
                  <c:v>2.6647479999999999</c:v>
                </c:pt>
                <c:pt idx="19807">
                  <c:v>2.6422940000000001</c:v>
                </c:pt>
                <c:pt idx="19808">
                  <c:v>2.7275420000000001</c:v>
                </c:pt>
                <c:pt idx="19809">
                  <c:v>2.7412450000000002</c:v>
                </c:pt>
                <c:pt idx="19810">
                  <c:v>2.7887249999999999</c:v>
                </c:pt>
                <c:pt idx="19811">
                  <c:v>2.8152900000000001</c:v>
                </c:pt>
                <c:pt idx="19812">
                  <c:v>2.7504529999999998</c:v>
                </c:pt>
                <c:pt idx="19813">
                  <c:v>2.7267009999999998</c:v>
                </c:pt>
                <c:pt idx="19814">
                  <c:v>2.7623530000000001</c:v>
                </c:pt>
                <c:pt idx="19815">
                  <c:v>2.8240409999999998</c:v>
                </c:pt>
                <c:pt idx="19816">
                  <c:v>2.9070290000000001</c:v>
                </c:pt>
                <c:pt idx="19817">
                  <c:v>2.9136880000000001</c:v>
                </c:pt>
                <c:pt idx="19818">
                  <c:v>2.8407490000000002</c:v>
                </c:pt>
                <c:pt idx="19819">
                  <c:v>2.7970190000000001</c:v>
                </c:pt>
                <c:pt idx="19820">
                  <c:v>2.7730030000000001</c:v>
                </c:pt>
                <c:pt idx="19821">
                  <c:v>2.7959619999999998</c:v>
                </c:pt>
                <c:pt idx="19822">
                  <c:v>2.839499</c:v>
                </c:pt>
                <c:pt idx="19823">
                  <c:v>2.8932540000000002</c:v>
                </c:pt>
                <c:pt idx="19824">
                  <c:v>2.8859689999999998</c:v>
                </c:pt>
                <c:pt idx="19825">
                  <c:v>2.847216</c:v>
                </c:pt>
                <c:pt idx="19826">
                  <c:v>2.7733629999999998</c:v>
                </c:pt>
                <c:pt idx="19827">
                  <c:v>2.730788</c:v>
                </c:pt>
                <c:pt idx="19828">
                  <c:v>2.6995589999999998</c:v>
                </c:pt>
                <c:pt idx="19829">
                  <c:v>2.6582330000000001</c:v>
                </c:pt>
                <c:pt idx="19830">
                  <c:v>2.679942</c:v>
                </c:pt>
                <c:pt idx="19831">
                  <c:v>2.7233830000000001</c:v>
                </c:pt>
                <c:pt idx="19832">
                  <c:v>2.7613189999999999</c:v>
                </c:pt>
                <c:pt idx="19833">
                  <c:v>2.806467</c:v>
                </c:pt>
                <c:pt idx="19834">
                  <c:v>2.8053370000000002</c:v>
                </c:pt>
                <c:pt idx="19835">
                  <c:v>2.7934130000000001</c:v>
                </c:pt>
                <c:pt idx="19836">
                  <c:v>2.8025730000000002</c:v>
                </c:pt>
                <c:pt idx="19837">
                  <c:v>2.7980049999999999</c:v>
                </c:pt>
                <c:pt idx="19838">
                  <c:v>2.7942550000000002</c:v>
                </c:pt>
                <c:pt idx="19839">
                  <c:v>2.8026689999999999</c:v>
                </c:pt>
                <c:pt idx="19840">
                  <c:v>2.8065389999999999</c:v>
                </c:pt>
                <c:pt idx="19841">
                  <c:v>2.7908409999999999</c:v>
                </c:pt>
                <c:pt idx="19842">
                  <c:v>2.764348</c:v>
                </c:pt>
                <c:pt idx="19843">
                  <c:v>2.752761</c:v>
                </c:pt>
                <c:pt idx="19844">
                  <c:v>2.7747579999999998</c:v>
                </c:pt>
                <c:pt idx="19845">
                  <c:v>2.7904800000000001</c:v>
                </c:pt>
                <c:pt idx="19846">
                  <c:v>2.7926920000000002</c:v>
                </c:pt>
                <c:pt idx="19847">
                  <c:v>2.7905280000000001</c:v>
                </c:pt>
                <c:pt idx="19848">
                  <c:v>2.7732429999999999</c:v>
                </c:pt>
                <c:pt idx="19849">
                  <c:v>2.7567520000000001</c:v>
                </c:pt>
                <c:pt idx="19850">
                  <c:v>2.762689</c:v>
                </c:pt>
                <c:pt idx="19851">
                  <c:v>2.7638189999999998</c:v>
                </c:pt>
                <c:pt idx="19852">
                  <c:v>2.7570640000000002</c:v>
                </c:pt>
                <c:pt idx="19853">
                  <c:v>2.7765610000000001</c:v>
                </c:pt>
                <c:pt idx="19854">
                  <c:v>2.7769689999999998</c:v>
                </c:pt>
                <c:pt idx="19855">
                  <c:v>2.772017</c:v>
                </c:pt>
                <c:pt idx="19856">
                  <c:v>2.7808639999999998</c:v>
                </c:pt>
                <c:pt idx="19857">
                  <c:v>2.7735799999999999</c:v>
                </c:pt>
                <c:pt idx="19858">
                  <c:v>2.7647810000000002</c:v>
                </c:pt>
                <c:pt idx="19859">
                  <c:v>2.8158430000000001</c:v>
                </c:pt>
                <c:pt idx="19860">
                  <c:v>2.879238</c:v>
                </c:pt>
                <c:pt idx="19861">
                  <c:v>2.8615200000000001</c:v>
                </c:pt>
                <c:pt idx="19862">
                  <c:v>2.8169970000000002</c:v>
                </c:pt>
                <c:pt idx="19863">
                  <c:v>2.7580499999999999</c:v>
                </c:pt>
                <c:pt idx="19864">
                  <c:v>2.727109</c:v>
                </c:pt>
                <c:pt idx="19865">
                  <c:v>2.7284079999999999</c:v>
                </c:pt>
                <c:pt idx="19866">
                  <c:v>2.7008570000000001</c:v>
                </c:pt>
                <c:pt idx="19867">
                  <c:v>2.7191999999999998</c:v>
                </c:pt>
                <c:pt idx="19868">
                  <c:v>2.6847500000000002</c:v>
                </c:pt>
                <c:pt idx="19869">
                  <c:v>2.631548</c:v>
                </c:pt>
                <c:pt idx="19870">
                  <c:v>2.6330870000000002</c:v>
                </c:pt>
                <c:pt idx="19871">
                  <c:v>2.6962169999999999</c:v>
                </c:pt>
                <c:pt idx="19872">
                  <c:v>2.7556940000000001</c:v>
                </c:pt>
                <c:pt idx="19873">
                  <c:v>2.80464</c:v>
                </c:pt>
                <c:pt idx="19874">
                  <c:v>2.8448120000000001</c:v>
                </c:pt>
                <c:pt idx="19875">
                  <c:v>2.8707760000000002</c:v>
                </c:pt>
                <c:pt idx="19876">
                  <c:v>2.7385290000000002</c:v>
                </c:pt>
                <c:pt idx="19877">
                  <c:v>2.7367020000000002</c:v>
                </c:pt>
                <c:pt idx="19878">
                  <c:v>2.8328639999999998</c:v>
                </c:pt>
                <c:pt idx="19879">
                  <c:v>2.9223189999999999</c:v>
                </c:pt>
                <c:pt idx="19880">
                  <c:v>2.931622</c:v>
                </c:pt>
                <c:pt idx="19881">
                  <c:v>2.901043</c:v>
                </c:pt>
                <c:pt idx="19882">
                  <c:v>2.823728</c:v>
                </c:pt>
                <c:pt idx="19883">
                  <c:v>2.7445149999999998</c:v>
                </c:pt>
                <c:pt idx="19884">
                  <c:v>2.711748</c:v>
                </c:pt>
                <c:pt idx="19885">
                  <c:v>2.7634110000000001</c:v>
                </c:pt>
                <c:pt idx="19886">
                  <c:v>2.8046639999999998</c:v>
                </c:pt>
                <c:pt idx="19887">
                  <c:v>2.8241849999999999</c:v>
                </c:pt>
                <c:pt idx="19888">
                  <c:v>2.8107709999999999</c:v>
                </c:pt>
                <c:pt idx="19889">
                  <c:v>2.7993749999999999</c:v>
                </c:pt>
                <c:pt idx="19890">
                  <c:v>2.7937979999999998</c:v>
                </c:pt>
                <c:pt idx="19891">
                  <c:v>2.7845179999999998</c:v>
                </c:pt>
                <c:pt idx="19892">
                  <c:v>2.7823549999999999</c:v>
                </c:pt>
                <c:pt idx="19893">
                  <c:v>2.7944469999999999</c:v>
                </c:pt>
                <c:pt idx="19894">
                  <c:v>2.7585060000000001</c:v>
                </c:pt>
                <c:pt idx="19895">
                  <c:v>2.7830759999999999</c:v>
                </c:pt>
                <c:pt idx="19896">
                  <c:v>2.784278</c:v>
                </c:pt>
                <c:pt idx="19897">
                  <c:v>2.7892299999999999</c:v>
                </c:pt>
                <c:pt idx="19898">
                  <c:v>2.790432</c:v>
                </c:pt>
                <c:pt idx="19899">
                  <c:v>2.7699259999999999</c:v>
                </c:pt>
                <c:pt idx="19900">
                  <c:v>2.7425679999999999</c:v>
                </c:pt>
                <c:pt idx="19901">
                  <c:v>2.7319420000000001</c:v>
                </c:pt>
                <c:pt idx="19902">
                  <c:v>2.7366779999999999</c:v>
                </c:pt>
                <c:pt idx="19903">
                  <c:v>2.7420390000000001</c:v>
                </c:pt>
                <c:pt idx="19904">
                  <c:v>2.7628339999999998</c:v>
                </c:pt>
                <c:pt idx="19905">
                  <c:v>2.785336</c:v>
                </c:pt>
                <c:pt idx="19906">
                  <c:v>2.7988460000000002</c:v>
                </c:pt>
                <c:pt idx="19907">
                  <c:v>2.786994</c:v>
                </c:pt>
                <c:pt idx="19908">
                  <c:v>2.7699980000000002</c:v>
                </c:pt>
                <c:pt idx="19909">
                  <c:v>2.7654779999999999</c:v>
                </c:pt>
                <c:pt idx="19910">
                  <c:v>2.7681230000000001</c:v>
                </c:pt>
                <c:pt idx="19911">
                  <c:v>2.8813300000000002</c:v>
                </c:pt>
                <c:pt idx="19912">
                  <c:v>2.8700540000000001</c:v>
                </c:pt>
                <c:pt idx="19913">
                  <c:v>2.870295</c:v>
                </c:pt>
                <c:pt idx="19914">
                  <c:v>2.8287770000000001</c:v>
                </c:pt>
                <c:pt idx="19915">
                  <c:v>2.7857440000000002</c:v>
                </c:pt>
                <c:pt idx="19916">
                  <c:v>2.8152659999999998</c:v>
                </c:pt>
                <c:pt idx="19917">
                  <c:v>2.8294980000000001</c:v>
                </c:pt>
                <c:pt idx="19918">
                  <c:v>2.8702709999999998</c:v>
                </c:pt>
                <c:pt idx="19919">
                  <c:v>2.8712080000000002</c:v>
                </c:pt>
                <c:pt idx="19920">
                  <c:v>2.801539</c:v>
                </c:pt>
                <c:pt idx="19921">
                  <c:v>2.7707190000000002</c:v>
                </c:pt>
                <c:pt idx="19922">
                  <c:v>2.7875230000000002</c:v>
                </c:pt>
                <c:pt idx="19923">
                  <c:v>2.8001689999999999</c:v>
                </c:pt>
                <c:pt idx="19924">
                  <c:v>2.808799</c:v>
                </c:pt>
                <c:pt idx="19925">
                  <c:v>2.78911</c:v>
                </c:pt>
                <c:pt idx="19926">
                  <c:v>2.754756</c:v>
                </c:pt>
                <c:pt idx="19927">
                  <c:v>2.6911209999999999</c:v>
                </c:pt>
                <c:pt idx="19928">
                  <c:v>2.6989580000000002</c:v>
                </c:pt>
                <c:pt idx="19929">
                  <c:v>2.713959</c:v>
                </c:pt>
                <c:pt idx="19930">
                  <c:v>2.7028050000000001</c:v>
                </c:pt>
                <c:pt idx="19931">
                  <c:v>2.6796530000000001</c:v>
                </c:pt>
                <c:pt idx="19932">
                  <c:v>2.6738840000000001</c:v>
                </c:pt>
                <c:pt idx="19933">
                  <c:v>2.663065</c:v>
                </c:pt>
                <c:pt idx="19934">
                  <c:v>2.6728260000000001</c:v>
                </c:pt>
                <c:pt idx="19935">
                  <c:v>2.678836</c:v>
                </c:pt>
                <c:pt idx="19936">
                  <c:v>2.708021</c:v>
                </c:pt>
                <c:pt idx="19937">
                  <c:v>2.7731469999999998</c:v>
                </c:pt>
                <c:pt idx="19938">
                  <c:v>2.8151459999999999</c:v>
                </c:pt>
                <c:pt idx="19939">
                  <c:v>2.8091360000000001</c:v>
                </c:pt>
                <c:pt idx="19940">
                  <c:v>2.8439709999999998</c:v>
                </c:pt>
                <c:pt idx="19941">
                  <c:v>2.8830360000000002</c:v>
                </c:pt>
                <c:pt idx="19942">
                  <c:v>2.8722180000000002</c:v>
                </c:pt>
                <c:pt idx="19943">
                  <c:v>2.8029809999999999</c:v>
                </c:pt>
                <c:pt idx="19944">
                  <c:v>2.7533379999999998</c:v>
                </c:pt>
                <c:pt idx="19945">
                  <c:v>2.731773</c:v>
                </c:pt>
                <c:pt idx="19946">
                  <c:v>2.7312919999999998</c:v>
                </c:pt>
                <c:pt idx="19947">
                  <c:v>2.7666559999999998</c:v>
                </c:pt>
                <c:pt idx="19948">
                  <c:v>2.772859</c:v>
                </c:pt>
                <c:pt idx="19949">
                  <c:v>2.831734</c:v>
                </c:pt>
                <c:pt idx="19950">
                  <c:v>2.838273</c:v>
                </c:pt>
                <c:pt idx="19951">
                  <c:v>2.8626019999999999</c:v>
                </c:pt>
                <c:pt idx="19952">
                  <c:v>2.918304</c:v>
                </c:pt>
                <c:pt idx="19953">
                  <c:v>2.9408780000000001</c:v>
                </c:pt>
                <c:pt idx="19954">
                  <c:v>2.9282089999999998</c:v>
                </c:pt>
                <c:pt idx="19955">
                  <c:v>2.907438</c:v>
                </c:pt>
                <c:pt idx="19956">
                  <c:v>2.8582990000000001</c:v>
                </c:pt>
                <c:pt idx="19957">
                  <c:v>2.826301</c:v>
                </c:pt>
                <c:pt idx="19958">
                  <c:v>2.7651180000000002</c:v>
                </c:pt>
                <c:pt idx="19959">
                  <c:v>2.7428080000000001</c:v>
                </c:pt>
                <c:pt idx="19960">
                  <c:v>2.7224219999999999</c:v>
                </c:pt>
                <c:pt idx="19961">
                  <c:v>2.6959529999999998</c:v>
                </c:pt>
                <c:pt idx="19962">
                  <c:v>2.7069879999999999</c:v>
                </c:pt>
                <c:pt idx="19963">
                  <c:v>2.7286000000000001</c:v>
                </c:pt>
                <c:pt idx="19964">
                  <c:v>2.7320380000000002</c:v>
                </c:pt>
                <c:pt idx="19965">
                  <c:v>2.7278069999999999</c:v>
                </c:pt>
                <c:pt idx="19966">
                  <c:v>2.7447789999999999</c:v>
                </c:pt>
                <c:pt idx="19967">
                  <c:v>2.8039670000000001</c:v>
                </c:pt>
                <c:pt idx="19968">
                  <c:v>2.8191130000000002</c:v>
                </c:pt>
                <c:pt idx="19969">
                  <c:v>2.8273100000000002</c:v>
                </c:pt>
                <c:pt idx="19970">
                  <c:v>2.8645489999999998</c:v>
                </c:pt>
                <c:pt idx="19971">
                  <c:v>2.873348</c:v>
                </c:pt>
                <c:pt idx="19972">
                  <c:v>2.887508</c:v>
                </c:pt>
                <c:pt idx="19973">
                  <c:v>2.8625539999999998</c:v>
                </c:pt>
                <c:pt idx="19974">
                  <c:v>2.8176220000000001</c:v>
                </c:pt>
                <c:pt idx="19975">
                  <c:v>2.8246180000000001</c:v>
                </c:pt>
                <c:pt idx="19976">
                  <c:v>2.8504369999999999</c:v>
                </c:pt>
                <c:pt idx="19977">
                  <c:v>2.846543</c:v>
                </c:pt>
                <c:pt idx="19978">
                  <c:v>2.817742</c:v>
                </c:pt>
                <c:pt idx="19979">
                  <c:v>2.7928120000000001</c:v>
                </c:pt>
                <c:pt idx="19980">
                  <c:v>2.7909130000000002</c:v>
                </c:pt>
                <c:pt idx="19981">
                  <c:v>2.827671</c:v>
                </c:pt>
                <c:pt idx="19982">
                  <c:v>2.8239450000000001</c:v>
                </c:pt>
                <c:pt idx="19983">
                  <c:v>2.7893979999999998</c:v>
                </c:pt>
                <c:pt idx="19984">
                  <c:v>2.732999</c:v>
                </c:pt>
                <c:pt idx="19985">
                  <c:v>2.6711909999999999</c:v>
                </c:pt>
                <c:pt idx="19986">
                  <c:v>2.711916</c:v>
                </c:pt>
                <c:pt idx="19987">
                  <c:v>2.7480250000000002</c:v>
                </c:pt>
                <c:pt idx="19988">
                  <c:v>2.7737240000000001</c:v>
                </c:pt>
                <c:pt idx="19989">
                  <c:v>2.7851669999999999</c:v>
                </c:pt>
                <c:pt idx="19990">
                  <c:v>2.755862</c:v>
                </c:pt>
                <c:pt idx="19991">
                  <c:v>2.703141</c:v>
                </c:pt>
                <c:pt idx="19992">
                  <c:v>2.6609020000000001</c:v>
                </c:pt>
                <c:pt idx="19993">
                  <c:v>2.6421739999999998</c:v>
                </c:pt>
                <c:pt idx="19994">
                  <c:v>2.6474389999999999</c:v>
                </c:pt>
                <c:pt idx="19995">
                  <c:v>2.6691959999999999</c:v>
                </c:pt>
                <c:pt idx="19996">
                  <c:v>2.7133820000000002</c:v>
                </c:pt>
                <c:pt idx="19997">
                  <c:v>2.7485780000000002</c:v>
                </c:pt>
                <c:pt idx="19998">
                  <c:v>2.784662</c:v>
                </c:pt>
                <c:pt idx="19999">
                  <c:v>2.832239</c:v>
                </c:pt>
                <c:pt idx="20000">
                  <c:v>2.7917299999999998</c:v>
                </c:pt>
                <c:pt idx="20001">
                  <c:v>2.768964</c:v>
                </c:pt>
                <c:pt idx="20002">
                  <c:v>2.8307000000000002</c:v>
                </c:pt>
                <c:pt idx="20003">
                  <c:v>2.8391380000000002</c:v>
                </c:pt>
                <c:pt idx="20004">
                  <c:v>2.844163</c:v>
                </c:pt>
                <c:pt idx="20005">
                  <c:v>2.8838780000000002</c:v>
                </c:pt>
                <c:pt idx="20006">
                  <c:v>2.9233039999999999</c:v>
                </c:pt>
                <c:pt idx="20007">
                  <c:v>2.9461189999999999</c:v>
                </c:pt>
                <c:pt idx="20008">
                  <c:v>2.859861</c:v>
                </c:pt>
                <c:pt idx="20009">
                  <c:v>2.79488</c:v>
                </c:pt>
                <c:pt idx="20010">
                  <c:v>2.7363409999999999</c:v>
                </c:pt>
                <c:pt idx="20011">
                  <c:v>2.732831</c:v>
                </c:pt>
                <c:pt idx="20012">
                  <c:v>2.7806479999999998</c:v>
                </c:pt>
                <c:pt idx="20013">
                  <c:v>2.7698779999999998</c:v>
                </c:pt>
                <c:pt idx="20014">
                  <c:v>2.7575690000000002</c:v>
                </c:pt>
                <c:pt idx="20015">
                  <c:v>2.724056</c:v>
                </c:pt>
                <c:pt idx="20016">
                  <c:v>2.6751339999999999</c:v>
                </c:pt>
                <c:pt idx="20017">
                  <c:v>2.6949909999999999</c:v>
                </c:pt>
                <c:pt idx="20018">
                  <c:v>2.7241759999999999</c:v>
                </c:pt>
                <c:pt idx="20019">
                  <c:v>2.7388889999999999</c:v>
                </c:pt>
                <c:pt idx="20020">
                  <c:v>2.8449800000000001</c:v>
                </c:pt>
                <c:pt idx="20021">
                  <c:v>2.9499650000000002</c:v>
                </c:pt>
                <c:pt idx="20022">
                  <c:v>2.9951370000000002</c:v>
                </c:pt>
                <c:pt idx="20023">
                  <c:v>2.9890310000000002</c:v>
                </c:pt>
                <c:pt idx="20024">
                  <c:v>2.9598460000000002</c:v>
                </c:pt>
                <c:pt idx="20025">
                  <c:v>2.862962</c:v>
                </c:pt>
                <c:pt idx="20026">
                  <c:v>2.7611750000000002</c:v>
                </c:pt>
                <c:pt idx="20027">
                  <c:v>2.723455</c:v>
                </c:pt>
                <c:pt idx="20028">
                  <c:v>2.7229749999999999</c:v>
                </c:pt>
                <c:pt idx="20029">
                  <c:v>2.7321819999999999</c:v>
                </c:pt>
                <c:pt idx="20030">
                  <c:v>2.761199</c:v>
                </c:pt>
                <c:pt idx="20031">
                  <c:v>2.7703579999999999</c:v>
                </c:pt>
                <c:pt idx="20032">
                  <c:v>2.760189</c:v>
                </c:pt>
                <c:pt idx="20033">
                  <c:v>2.764589</c:v>
                </c:pt>
                <c:pt idx="20034">
                  <c:v>2.7665839999999999</c:v>
                </c:pt>
                <c:pt idx="20035">
                  <c:v>2.767353</c:v>
                </c:pt>
                <c:pt idx="20036">
                  <c:v>2.7691560000000002</c:v>
                </c:pt>
                <c:pt idx="20037">
                  <c:v>2.7931249999999999</c:v>
                </c:pt>
                <c:pt idx="20038">
                  <c:v>2.815699</c:v>
                </c:pt>
                <c:pt idx="20039">
                  <c:v>2.827286</c:v>
                </c:pt>
                <c:pt idx="20040">
                  <c:v>2.8316379999999999</c:v>
                </c:pt>
                <c:pt idx="20041">
                  <c:v>2.8321670000000001</c:v>
                </c:pt>
                <c:pt idx="20042">
                  <c:v>2.8025730000000002</c:v>
                </c:pt>
                <c:pt idx="20043">
                  <c:v>2.7742529999999999</c:v>
                </c:pt>
                <c:pt idx="20044">
                  <c:v>2.7392979999999998</c:v>
                </c:pt>
                <c:pt idx="20045">
                  <c:v>2.716075</c:v>
                </c:pt>
                <c:pt idx="20046">
                  <c:v>2.7027320000000001</c:v>
                </c:pt>
                <c:pt idx="20047">
                  <c:v>2.7369180000000002</c:v>
                </c:pt>
                <c:pt idx="20048">
                  <c:v>2.7620640000000001</c:v>
                </c:pt>
                <c:pt idx="20049">
                  <c:v>2.782162</c:v>
                </c:pt>
                <c:pt idx="20050">
                  <c:v>2.838994</c:v>
                </c:pt>
                <c:pt idx="20051">
                  <c:v>2.8706559999999999</c:v>
                </c:pt>
                <c:pt idx="20052">
                  <c:v>2.8910420000000001</c:v>
                </c:pt>
                <c:pt idx="20053">
                  <c:v>2.8715449999999998</c:v>
                </c:pt>
                <c:pt idx="20054">
                  <c:v>2.8379120000000002</c:v>
                </c:pt>
                <c:pt idx="20055">
                  <c:v>2.8316620000000001</c:v>
                </c:pt>
                <c:pt idx="20056">
                  <c:v>2.831782</c:v>
                </c:pt>
                <c:pt idx="20057">
                  <c:v>2.8177180000000002</c:v>
                </c:pt>
                <c:pt idx="20058">
                  <c:v>2.8089680000000001</c:v>
                </c:pt>
                <c:pt idx="20059">
                  <c:v>2.7873549999999998</c:v>
                </c:pt>
                <c:pt idx="20060">
                  <c:v>2.762473</c:v>
                </c:pt>
                <c:pt idx="20061">
                  <c:v>2.7598530000000001</c:v>
                </c:pt>
                <c:pt idx="20062">
                  <c:v>2.7571119999999998</c:v>
                </c:pt>
                <c:pt idx="20063">
                  <c:v>2.771801</c:v>
                </c:pt>
                <c:pt idx="20064">
                  <c:v>2.7419660000000001</c:v>
                </c:pt>
                <c:pt idx="20065">
                  <c:v>2.7280470000000001</c:v>
                </c:pt>
                <c:pt idx="20066">
                  <c:v>2.7336960000000001</c:v>
                </c:pt>
                <c:pt idx="20067">
                  <c:v>2.7406679999999999</c:v>
                </c:pt>
                <c:pt idx="20068">
                  <c:v>2.7018909999999998</c:v>
                </c:pt>
                <c:pt idx="20069">
                  <c:v>2.714464</c:v>
                </c:pt>
                <c:pt idx="20070">
                  <c:v>2.7641079999999998</c:v>
                </c:pt>
                <c:pt idx="20071">
                  <c:v>2.760189</c:v>
                </c:pt>
                <c:pt idx="20072">
                  <c:v>2.7587470000000001</c:v>
                </c:pt>
                <c:pt idx="20073">
                  <c:v>2.7685789999999999</c:v>
                </c:pt>
                <c:pt idx="20074">
                  <c:v>2.7789410000000001</c:v>
                </c:pt>
                <c:pt idx="20075">
                  <c:v>2.754972</c:v>
                </c:pt>
                <c:pt idx="20076">
                  <c:v>2.7098719999999998</c:v>
                </c:pt>
                <c:pt idx="20077">
                  <c:v>2.7201620000000002</c:v>
                </c:pt>
                <c:pt idx="20078">
                  <c:v>2.7228539999999999</c:v>
                </c:pt>
                <c:pt idx="20079">
                  <c:v>2.7524479999999998</c:v>
                </c:pt>
                <c:pt idx="20080">
                  <c:v>2.7922829999999998</c:v>
                </c:pt>
                <c:pt idx="20081">
                  <c:v>2.7982939999999998</c:v>
                </c:pt>
                <c:pt idx="20082">
                  <c:v>2.7784599999999999</c:v>
                </c:pt>
                <c:pt idx="20083">
                  <c:v>2.7869700000000002</c:v>
                </c:pt>
                <c:pt idx="20084">
                  <c:v>2.8219729999999998</c:v>
                </c:pt>
                <c:pt idx="20085">
                  <c:v>2.8700060000000001</c:v>
                </c:pt>
                <c:pt idx="20086">
                  <c:v>2.8866670000000001</c:v>
                </c:pt>
                <c:pt idx="20087">
                  <c:v>2.9082789999999998</c:v>
                </c:pt>
                <c:pt idx="20088">
                  <c:v>2.9217179999999998</c:v>
                </c:pt>
                <c:pt idx="20089">
                  <c:v>2.900442</c:v>
                </c:pt>
                <c:pt idx="20090">
                  <c:v>2.840773</c:v>
                </c:pt>
                <c:pt idx="20091">
                  <c:v>2.8051210000000002</c:v>
                </c:pt>
                <c:pt idx="20092">
                  <c:v>2.864525</c:v>
                </c:pt>
                <c:pt idx="20093">
                  <c:v>2.876233</c:v>
                </c:pt>
                <c:pt idx="20094">
                  <c:v>2.7960579999999999</c:v>
                </c:pt>
                <c:pt idx="20095">
                  <c:v>2.7179500000000001</c:v>
                </c:pt>
                <c:pt idx="20096">
                  <c:v>2.687154</c:v>
                </c:pt>
                <c:pt idx="20097">
                  <c:v>2.6815769999999999</c:v>
                </c:pt>
                <c:pt idx="20098">
                  <c:v>2.8229829999999998</c:v>
                </c:pt>
                <c:pt idx="20099">
                  <c:v>2.8711359999999999</c:v>
                </c:pt>
                <c:pt idx="20100">
                  <c:v>2.8454130000000002</c:v>
                </c:pt>
                <c:pt idx="20101">
                  <c:v>2.7904559999999998</c:v>
                </c:pt>
                <c:pt idx="20102">
                  <c:v>2.779325</c:v>
                </c:pt>
                <c:pt idx="20103">
                  <c:v>2.7893979999999998</c:v>
                </c:pt>
                <c:pt idx="20104">
                  <c:v>2.7917540000000001</c:v>
                </c:pt>
                <c:pt idx="20105">
                  <c:v>2.7993749999999999</c:v>
                </c:pt>
                <c:pt idx="20106">
                  <c:v>2.7824749999999998</c:v>
                </c:pt>
                <c:pt idx="20107">
                  <c:v>2.8202910000000001</c:v>
                </c:pt>
                <c:pt idx="20108">
                  <c:v>2.86842</c:v>
                </c:pt>
                <c:pt idx="20109">
                  <c:v>2.908207</c:v>
                </c:pt>
                <c:pt idx="20110">
                  <c:v>2.9159480000000002</c:v>
                </c:pt>
                <c:pt idx="20111">
                  <c:v>2.910803</c:v>
                </c:pt>
                <c:pt idx="20112">
                  <c:v>2.8375279999999998</c:v>
                </c:pt>
                <c:pt idx="20113">
                  <c:v>2.7585540000000002</c:v>
                </c:pt>
                <c:pt idx="20114">
                  <c:v>2.7608860000000002</c:v>
                </c:pt>
                <c:pt idx="20115">
                  <c:v>2.783677</c:v>
                </c:pt>
                <c:pt idx="20116">
                  <c:v>2.7518470000000002</c:v>
                </c:pt>
                <c:pt idx="20117">
                  <c:v>2.672634</c:v>
                </c:pt>
                <c:pt idx="20118">
                  <c:v>2.6031080000000002</c:v>
                </c:pt>
                <c:pt idx="20119">
                  <c:v>2.6057290000000002</c:v>
                </c:pt>
                <c:pt idx="20120">
                  <c:v>2.6447219999999998</c:v>
                </c:pt>
                <c:pt idx="20121">
                  <c:v>2.6733790000000002</c:v>
                </c:pt>
                <c:pt idx="20122">
                  <c:v>2.71997</c:v>
                </c:pt>
                <c:pt idx="20123">
                  <c:v>2.7817539999999998</c:v>
                </c:pt>
                <c:pt idx="20124">
                  <c:v>2.8301470000000002</c:v>
                </c:pt>
                <c:pt idx="20125">
                  <c:v>2.8995280000000001</c:v>
                </c:pt>
                <c:pt idx="20126">
                  <c:v>2.9210929999999999</c:v>
                </c:pt>
                <c:pt idx="20127">
                  <c:v>2.8486820000000002</c:v>
                </c:pt>
                <c:pt idx="20128">
                  <c:v>2.803102</c:v>
                </c:pt>
                <c:pt idx="20129">
                  <c:v>2.7955290000000002</c:v>
                </c:pt>
                <c:pt idx="20130">
                  <c:v>2.7779310000000002</c:v>
                </c:pt>
                <c:pt idx="20131">
                  <c:v>2.7764169999999999</c:v>
                </c:pt>
                <c:pt idx="20132">
                  <c:v>2.7946149999999998</c:v>
                </c:pt>
                <c:pt idx="20133">
                  <c:v>2.8050009999999999</c:v>
                </c:pt>
                <c:pt idx="20134">
                  <c:v>2.792548</c:v>
                </c:pt>
                <c:pt idx="20135">
                  <c:v>2.7821859999999998</c:v>
                </c:pt>
                <c:pt idx="20136">
                  <c:v>2.7839170000000002</c:v>
                </c:pt>
                <c:pt idx="20137">
                  <c:v>2.7797100000000001</c:v>
                </c:pt>
                <c:pt idx="20138">
                  <c:v>2.759468</c:v>
                </c:pt>
                <c:pt idx="20139">
                  <c:v>2.7244890000000002</c:v>
                </c:pt>
                <c:pt idx="20140">
                  <c:v>2.6810719999999999</c:v>
                </c:pt>
                <c:pt idx="20141">
                  <c:v>2.7029730000000001</c:v>
                </c:pt>
                <c:pt idx="20142">
                  <c:v>2.7836530000000002</c:v>
                </c:pt>
                <c:pt idx="20143">
                  <c:v>2.842889</c:v>
                </c:pt>
                <c:pt idx="20144">
                  <c:v>2.8793099999999998</c:v>
                </c:pt>
                <c:pt idx="20145">
                  <c:v>2.9178470000000001</c:v>
                </c:pt>
                <c:pt idx="20146">
                  <c:v>2.8776510000000002</c:v>
                </c:pt>
                <c:pt idx="20147">
                  <c:v>2.7860330000000002</c:v>
                </c:pt>
                <c:pt idx="20148">
                  <c:v>2.750381</c:v>
                </c:pt>
                <c:pt idx="20149">
                  <c:v>2.7727629999999999</c:v>
                </c:pt>
                <c:pt idx="20150">
                  <c:v>2.7681710000000002</c:v>
                </c:pt>
                <c:pt idx="20151">
                  <c:v>2.7888700000000002</c:v>
                </c:pt>
                <c:pt idx="20152">
                  <c:v>2.7784119999999999</c:v>
                </c:pt>
                <c:pt idx="20153">
                  <c:v>2.7831959999999998</c:v>
                </c:pt>
                <c:pt idx="20154">
                  <c:v>2.7998560000000001</c:v>
                </c:pt>
                <c:pt idx="20155">
                  <c:v>2.8208190000000002</c:v>
                </c:pt>
                <c:pt idx="20156">
                  <c:v>2.783989</c:v>
                </c:pt>
                <c:pt idx="20157">
                  <c:v>2.732062</c:v>
                </c:pt>
                <c:pt idx="20158">
                  <c:v>2.7129249999999998</c:v>
                </c:pt>
                <c:pt idx="20159">
                  <c:v>2.7045349999999999</c:v>
                </c:pt>
                <c:pt idx="20160">
                  <c:v>2.7905519999999999</c:v>
                </c:pt>
                <c:pt idx="20161">
                  <c:v>2.896595</c:v>
                </c:pt>
                <c:pt idx="20162">
                  <c:v>2.9066920000000001</c:v>
                </c:pt>
                <c:pt idx="20163">
                  <c:v>2.8949600000000002</c:v>
                </c:pt>
                <c:pt idx="20164">
                  <c:v>2.9472010000000002</c:v>
                </c:pt>
                <c:pt idx="20165">
                  <c:v>2.894768</c:v>
                </c:pt>
                <c:pt idx="20166">
                  <c:v>2.7279270000000002</c:v>
                </c:pt>
                <c:pt idx="20167">
                  <c:v>2.7962500000000001</c:v>
                </c:pt>
                <c:pt idx="20168">
                  <c:v>2.8170449999999998</c:v>
                </c:pt>
                <c:pt idx="20169">
                  <c:v>2.802861</c:v>
                </c:pt>
                <c:pt idx="20170">
                  <c:v>2.7748780000000002</c:v>
                </c:pt>
                <c:pt idx="20171">
                  <c:v>2.6813600000000002</c:v>
                </c:pt>
                <c:pt idx="20172">
                  <c:v>2.7185510000000002</c:v>
                </c:pt>
                <c:pt idx="20173">
                  <c:v>2.7330230000000002</c:v>
                </c:pt>
                <c:pt idx="20174">
                  <c:v>2.7727140000000001</c:v>
                </c:pt>
                <c:pt idx="20175">
                  <c:v>2.851591</c:v>
                </c:pt>
                <c:pt idx="20176">
                  <c:v>2.85527</c:v>
                </c:pt>
                <c:pt idx="20177">
                  <c:v>2.7950719999999998</c:v>
                </c:pt>
                <c:pt idx="20178">
                  <c:v>2.770238</c:v>
                </c:pt>
                <c:pt idx="20179">
                  <c:v>2.7998319999999999</c:v>
                </c:pt>
                <c:pt idx="20180">
                  <c:v>2.811636</c:v>
                </c:pt>
                <c:pt idx="20181">
                  <c:v>2.8094960000000002</c:v>
                </c:pt>
                <c:pt idx="20182">
                  <c:v>2.8194729999999999</c:v>
                </c:pt>
                <c:pt idx="20183">
                  <c:v>2.8165399999999998</c:v>
                </c:pt>
                <c:pt idx="20184">
                  <c:v>2.8223340000000001</c:v>
                </c:pt>
                <c:pt idx="20185">
                  <c:v>2.8177180000000002</c:v>
                </c:pt>
                <c:pt idx="20186">
                  <c:v>2.7975240000000001</c:v>
                </c:pt>
                <c:pt idx="20187">
                  <c:v>2.7752870000000001</c:v>
                </c:pt>
                <c:pt idx="20188">
                  <c:v>2.7587950000000001</c:v>
                </c:pt>
                <c:pt idx="20189">
                  <c:v>2.769253</c:v>
                </c:pt>
                <c:pt idx="20190">
                  <c:v>2.8249059999999999</c:v>
                </c:pt>
                <c:pt idx="20191">
                  <c:v>2.8417590000000001</c:v>
                </c:pt>
                <c:pt idx="20192">
                  <c:v>2.8298589999999999</c:v>
                </c:pt>
                <c:pt idx="20193">
                  <c:v>2.8157709999999998</c:v>
                </c:pt>
                <c:pt idx="20194">
                  <c:v>2.7951199999999998</c:v>
                </c:pt>
                <c:pt idx="20195">
                  <c:v>2.8096410000000001</c:v>
                </c:pt>
                <c:pt idx="20196">
                  <c:v>2.8331279999999999</c:v>
                </c:pt>
                <c:pt idx="20197">
                  <c:v>2.8046880000000001</c:v>
                </c:pt>
                <c:pt idx="20198">
                  <c:v>2.7730510000000002</c:v>
                </c:pt>
                <c:pt idx="20199">
                  <c:v>2.7300179999999998</c:v>
                </c:pt>
                <c:pt idx="20200">
                  <c:v>2.7047759999999998</c:v>
                </c:pt>
                <c:pt idx="20201">
                  <c:v>2.7359810000000002</c:v>
                </c:pt>
                <c:pt idx="20202">
                  <c:v>2.7348270000000001</c:v>
                </c:pt>
                <c:pt idx="20203">
                  <c:v>2.7238159999999998</c:v>
                </c:pt>
                <c:pt idx="20204">
                  <c:v>2.7321339999999998</c:v>
                </c:pt>
                <c:pt idx="20205">
                  <c:v>2.7381920000000002</c:v>
                </c:pt>
                <c:pt idx="20206">
                  <c:v>2.747207</c:v>
                </c:pt>
                <c:pt idx="20207">
                  <c:v>2.7618</c:v>
                </c:pt>
                <c:pt idx="20208">
                  <c:v>2.7696130000000001</c:v>
                </c:pt>
                <c:pt idx="20209">
                  <c:v>2.789927</c:v>
                </c:pt>
                <c:pt idx="20210">
                  <c:v>2.817237</c:v>
                </c:pt>
                <c:pt idx="20211">
                  <c:v>2.8066360000000001</c:v>
                </c:pt>
                <c:pt idx="20212">
                  <c:v>2.7991109999999999</c:v>
                </c:pt>
                <c:pt idx="20213">
                  <c:v>2.7888459999999999</c:v>
                </c:pt>
                <c:pt idx="20214">
                  <c:v>2.7814169999999998</c:v>
                </c:pt>
                <c:pt idx="20215">
                  <c:v>2.755862</c:v>
                </c:pt>
                <c:pt idx="20216">
                  <c:v>2.7340810000000002</c:v>
                </c:pt>
                <c:pt idx="20217">
                  <c:v>2.7323740000000001</c:v>
                </c:pt>
                <c:pt idx="20218">
                  <c:v>2.7145359999999998</c:v>
                </c:pt>
                <c:pt idx="20219">
                  <c:v>2.7104490000000001</c:v>
                </c:pt>
                <c:pt idx="20220">
                  <c:v>2.750597</c:v>
                </c:pt>
                <c:pt idx="20221">
                  <c:v>2.7952159999999999</c:v>
                </c:pt>
                <c:pt idx="20222">
                  <c:v>2.7931970000000002</c:v>
                </c:pt>
                <c:pt idx="20223">
                  <c:v>2.7611509999999999</c:v>
                </c:pt>
                <c:pt idx="20224">
                  <c:v>2.7379280000000001</c:v>
                </c:pt>
                <c:pt idx="20225">
                  <c:v>2.7456930000000002</c:v>
                </c:pt>
                <c:pt idx="20226">
                  <c:v>2.8017310000000002</c:v>
                </c:pt>
                <c:pt idx="20227">
                  <c:v>2.8555579999999998</c:v>
                </c:pt>
                <c:pt idx="20228">
                  <c:v>2.8452929999999999</c:v>
                </c:pt>
                <c:pt idx="20229">
                  <c:v>2.866136</c:v>
                </c:pt>
                <c:pt idx="20230">
                  <c:v>2.8362050000000001</c:v>
                </c:pt>
                <c:pt idx="20231">
                  <c:v>2.7702140000000002</c:v>
                </c:pt>
                <c:pt idx="20232">
                  <c:v>2.729778</c:v>
                </c:pt>
                <c:pt idx="20233">
                  <c:v>2.6817449999999998</c:v>
                </c:pt>
                <c:pt idx="20234">
                  <c:v>2.6514060000000002</c:v>
                </c:pt>
                <c:pt idx="20235">
                  <c:v>2.6925150000000002</c:v>
                </c:pt>
                <c:pt idx="20236">
                  <c:v>2.7381679999999999</c:v>
                </c:pt>
                <c:pt idx="20237">
                  <c:v>2.7798780000000001</c:v>
                </c:pt>
                <c:pt idx="20238">
                  <c:v>2.859356</c:v>
                </c:pt>
                <c:pt idx="20239">
                  <c:v>2.919025</c:v>
                </c:pt>
                <c:pt idx="20240">
                  <c:v>2.9254920000000002</c:v>
                </c:pt>
                <c:pt idx="20241">
                  <c:v>2.887508</c:v>
                </c:pt>
                <c:pt idx="20242">
                  <c:v>2.8347630000000001</c:v>
                </c:pt>
                <c:pt idx="20243">
                  <c:v>2.799423</c:v>
                </c:pt>
                <c:pt idx="20244">
                  <c:v>2.78762</c:v>
                </c:pt>
                <c:pt idx="20245">
                  <c:v>2.8267329999999999</c:v>
                </c:pt>
                <c:pt idx="20246">
                  <c:v>2.8169490000000001</c:v>
                </c:pt>
                <c:pt idx="20247">
                  <c:v>2.812141</c:v>
                </c:pt>
                <c:pt idx="20248">
                  <c:v>2.8030300000000001</c:v>
                </c:pt>
                <c:pt idx="20249">
                  <c:v>2.790673</c:v>
                </c:pt>
                <c:pt idx="20250">
                  <c:v>2.7736999999999998</c:v>
                </c:pt>
                <c:pt idx="20251">
                  <c:v>2.7435529999999999</c:v>
                </c:pt>
                <c:pt idx="20252">
                  <c:v>2.7512219999999998</c:v>
                </c:pt>
                <c:pt idx="20253">
                  <c:v>2.7840370000000001</c:v>
                </c:pt>
                <c:pt idx="20254">
                  <c:v>2.8294980000000001</c:v>
                </c:pt>
                <c:pt idx="20255">
                  <c:v>2.8613520000000001</c:v>
                </c:pt>
                <c:pt idx="20256">
                  <c:v>2.880007</c:v>
                </c:pt>
                <c:pt idx="20257">
                  <c:v>2.87907</c:v>
                </c:pt>
                <c:pt idx="20258">
                  <c:v>2.8084389999999999</c:v>
                </c:pt>
                <c:pt idx="20259">
                  <c:v>2.7501639999999998</c:v>
                </c:pt>
                <c:pt idx="20260">
                  <c:v>2.7897590000000001</c:v>
                </c:pt>
                <c:pt idx="20261">
                  <c:v>2.813367</c:v>
                </c:pt>
                <c:pt idx="20262">
                  <c:v>2.7835570000000001</c:v>
                </c:pt>
                <c:pt idx="20263">
                  <c:v>2.712421</c:v>
                </c:pt>
                <c:pt idx="20264">
                  <c:v>2.7178779999999998</c:v>
                </c:pt>
                <c:pt idx="20265">
                  <c:v>2.7423510000000002</c:v>
                </c:pt>
                <c:pt idx="20266">
                  <c:v>2.7352590000000001</c:v>
                </c:pt>
                <c:pt idx="20267">
                  <c:v>2.7284799999999998</c:v>
                </c:pt>
                <c:pt idx="20268">
                  <c:v>2.7309079999999999</c:v>
                </c:pt>
                <c:pt idx="20269">
                  <c:v>2.7525680000000001</c:v>
                </c:pt>
                <c:pt idx="20270">
                  <c:v>2.7870189999999999</c:v>
                </c:pt>
                <c:pt idx="20271">
                  <c:v>2.8002889999999998</c:v>
                </c:pt>
                <c:pt idx="20272">
                  <c:v>2.8088229999999998</c:v>
                </c:pt>
                <c:pt idx="20273">
                  <c:v>2.8157709999999998</c:v>
                </c:pt>
                <c:pt idx="20274">
                  <c:v>2.8059379999999998</c:v>
                </c:pt>
                <c:pt idx="20275">
                  <c:v>2.793485</c:v>
                </c:pt>
                <c:pt idx="20276">
                  <c:v>2.8080539999999998</c:v>
                </c:pt>
                <c:pt idx="20277">
                  <c:v>2.837456</c:v>
                </c:pt>
                <c:pt idx="20278">
                  <c:v>2.8243779999999998</c:v>
                </c:pt>
                <c:pt idx="20279">
                  <c:v>2.798943</c:v>
                </c:pt>
                <c:pt idx="20280">
                  <c:v>2.784735</c:v>
                </c:pt>
                <c:pt idx="20281">
                  <c:v>2.7643239999999998</c:v>
                </c:pt>
                <c:pt idx="20282">
                  <c:v>2.7492269999999999</c:v>
                </c:pt>
                <c:pt idx="20283">
                  <c:v>2.777523</c:v>
                </c:pt>
                <c:pt idx="20284">
                  <c:v>2.782451</c:v>
                </c:pt>
                <c:pt idx="20285">
                  <c:v>2.7665120000000001</c:v>
                </c:pt>
                <c:pt idx="20286">
                  <c:v>2.7616320000000001</c:v>
                </c:pt>
                <c:pt idx="20287">
                  <c:v>2.7735080000000001</c:v>
                </c:pt>
                <c:pt idx="20288">
                  <c:v>2.80226</c:v>
                </c:pt>
                <c:pt idx="20289">
                  <c:v>2.819906</c:v>
                </c:pt>
                <c:pt idx="20290">
                  <c:v>2.8422879999999999</c:v>
                </c:pt>
                <c:pt idx="20291">
                  <c:v>2.8495720000000002</c:v>
                </c:pt>
                <c:pt idx="20292">
                  <c:v>2.8283200000000002</c:v>
                </c:pt>
                <c:pt idx="20293">
                  <c:v>2.7910810000000001</c:v>
                </c:pt>
                <c:pt idx="20294">
                  <c:v>2.7502840000000002</c:v>
                </c:pt>
                <c:pt idx="20295">
                  <c:v>2.698213</c:v>
                </c:pt>
                <c:pt idx="20296">
                  <c:v>2.6905199999999998</c:v>
                </c:pt>
                <c:pt idx="20297">
                  <c:v>2.6742919999999999</c:v>
                </c:pt>
                <c:pt idx="20298">
                  <c:v>2.674461</c:v>
                </c:pt>
                <c:pt idx="20299">
                  <c:v>2.7061459999999999</c:v>
                </c:pt>
                <c:pt idx="20300">
                  <c:v>2.744202</c:v>
                </c:pt>
                <c:pt idx="20301">
                  <c:v>2.770238</c:v>
                </c:pt>
                <c:pt idx="20302">
                  <c:v>2.8032699999999999</c:v>
                </c:pt>
                <c:pt idx="20303">
                  <c:v>2.8114439999999998</c:v>
                </c:pt>
                <c:pt idx="20304">
                  <c:v>2.8214929999999998</c:v>
                </c:pt>
                <c:pt idx="20305">
                  <c:v>2.8388740000000001</c:v>
                </c:pt>
                <c:pt idx="20306">
                  <c:v>2.845726</c:v>
                </c:pt>
                <c:pt idx="20307">
                  <c:v>2.8410129999999998</c:v>
                </c:pt>
                <c:pt idx="20308">
                  <c:v>2.8127179999999998</c:v>
                </c:pt>
                <c:pt idx="20309">
                  <c:v>2.8037990000000002</c:v>
                </c:pt>
                <c:pt idx="20310">
                  <c:v>2.788821</c:v>
                </c:pt>
                <c:pt idx="20311">
                  <c:v>2.7376390000000002</c:v>
                </c:pt>
                <c:pt idx="20312">
                  <c:v>2.7002320000000002</c:v>
                </c:pt>
                <c:pt idx="20313">
                  <c:v>2.7051599999999998</c:v>
                </c:pt>
                <c:pt idx="20314">
                  <c:v>2.7707670000000002</c:v>
                </c:pt>
                <c:pt idx="20315">
                  <c:v>2.8182710000000002</c:v>
                </c:pt>
                <c:pt idx="20316">
                  <c:v>2.8349549999999999</c:v>
                </c:pt>
                <c:pt idx="20317">
                  <c:v>2.813199</c:v>
                </c:pt>
                <c:pt idx="20318">
                  <c:v>2.7420390000000001</c:v>
                </c:pt>
                <c:pt idx="20319">
                  <c:v>2.7448269999999999</c:v>
                </c:pt>
                <c:pt idx="20320">
                  <c:v>2.757352</c:v>
                </c:pt>
                <c:pt idx="20321">
                  <c:v>2.7833160000000001</c:v>
                </c:pt>
                <c:pt idx="20322">
                  <c:v>2.7955770000000002</c:v>
                </c:pt>
                <c:pt idx="20323">
                  <c:v>2.7761040000000001</c:v>
                </c:pt>
                <c:pt idx="20324">
                  <c:v>2.77156</c:v>
                </c:pt>
                <c:pt idx="20325">
                  <c:v>2.738505</c:v>
                </c:pt>
                <c:pt idx="20326">
                  <c:v>2.7851669999999999</c:v>
                </c:pt>
                <c:pt idx="20327">
                  <c:v>2.8506300000000002</c:v>
                </c:pt>
                <c:pt idx="20328">
                  <c:v>2.9068849999999999</c:v>
                </c:pt>
                <c:pt idx="20329">
                  <c:v>2.8763529999999999</c:v>
                </c:pt>
                <c:pt idx="20330">
                  <c:v>2.7934610000000002</c:v>
                </c:pt>
                <c:pt idx="20331">
                  <c:v>2.7145359999999998</c:v>
                </c:pt>
                <c:pt idx="20332">
                  <c:v>2.6932360000000002</c:v>
                </c:pt>
                <c:pt idx="20333">
                  <c:v>2.6939820000000001</c:v>
                </c:pt>
                <c:pt idx="20334">
                  <c:v>2.7607900000000001</c:v>
                </c:pt>
                <c:pt idx="20335">
                  <c:v>2.7734839999999998</c:v>
                </c:pt>
                <c:pt idx="20336">
                  <c:v>2.7663679999999999</c:v>
                </c:pt>
                <c:pt idx="20337">
                  <c:v>2.7721369999999999</c:v>
                </c:pt>
                <c:pt idx="20338">
                  <c:v>2.8098329999999998</c:v>
                </c:pt>
                <c:pt idx="20339">
                  <c:v>2.8524090000000002</c:v>
                </c:pt>
                <c:pt idx="20340">
                  <c:v>2.845726</c:v>
                </c:pt>
                <c:pt idx="20341">
                  <c:v>2.8178869999999998</c:v>
                </c:pt>
                <c:pt idx="20342">
                  <c:v>2.7967309999999999</c:v>
                </c:pt>
                <c:pt idx="20343">
                  <c:v>2.8160829999999999</c:v>
                </c:pt>
                <c:pt idx="20344">
                  <c:v>2.8460380000000001</c:v>
                </c:pt>
                <c:pt idx="20345">
                  <c:v>2.8716889999999999</c:v>
                </c:pt>
                <c:pt idx="20346">
                  <c:v>2.8723619999999999</c:v>
                </c:pt>
                <c:pt idx="20347">
                  <c:v>2.83623</c:v>
                </c:pt>
                <c:pt idx="20348">
                  <c:v>2.7707670000000002</c:v>
                </c:pt>
                <c:pt idx="20349">
                  <c:v>2.7262680000000001</c:v>
                </c:pt>
                <c:pt idx="20350">
                  <c:v>2.7376390000000002</c:v>
                </c:pt>
                <c:pt idx="20351">
                  <c:v>2.7756949999999998</c:v>
                </c:pt>
                <c:pt idx="20352">
                  <c:v>2.7665600000000001</c:v>
                </c:pt>
                <c:pt idx="20353">
                  <c:v>2.7756470000000002</c:v>
                </c:pt>
                <c:pt idx="20354">
                  <c:v>2.810314</c:v>
                </c:pt>
                <c:pt idx="20355">
                  <c:v>2.8006730000000002</c:v>
                </c:pt>
                <c:pt idx="20356">
                  <c:v>2.7932450000000002</c:v>
                </c:pt>
                <c:pt idx="20357">
                  <c:v>2.7717290000000001</c:v>
                </c:pt>
                <c:pt idx="20358">
                  <c:v>2.7798060000000002</c:v>
                </c:pt>
                <c:pt idx="20359">
                  <c:v>2.8154340000000002</c:v>
                </c:pt>
                <c:pt idx="20360">
                  <c:v>2.833561</c:v>
                </c:pt>
                <c:pt idx="20361">
                  <c:v>2.841326</c:v>
                </c:pt>
                <c:pt idx="20362">
                  <c:v>2.8592599999999999</c:v>
                </c:pt>
                <c:pt idx="20363">
                  <c:v>2.847432</c:v>
                </c:pt>
                <c:pt idx="20364">
                  <c:v>2.8263729999999998</c:v>
                </c:pt>
                <c:pt idx="20365">
                  <c:v>2.8041830000000001</c:v>
                </c:pt>
                <c:pt idx="20366">
                  <c:v>2.7599969999999998</c:v>
                </c:pt>
                <c:pt idx="20367">
                  <c:v>2.7427359999999998</c:v>
                </c:pt>
                <c:pt idx="20368">
                  <c:v>2.7507169999999999</c:v>
                </c:pt>
                <c:pt idx="20369">
                  <c:v>2.757136</c:v>
                </c:pt>
                <c:pt idx="20370">
                  <c:v>2.770022</c:v>
                </c:pt>
                <c:pt idx="20371">
                  <c:v>2.7745410000000001</c:v>
                </c:pt>
                <c:pt idx="20372">
                  <c:v>2.7794219999999998</c:v>
                </c:pt>
                <c:pt idx="20373">
                  <c:v>2.8124769999999999</c:v>
                </c:pt>
                <c:pt idx="20374">
                  <c:v>2.8568319999999998</c:v>
                </c:pt>
                <c:pt idx="20375">
                  <c:v>2.8970760000000002</c:v>
                </c:pt>
                <c:pt idx="20376">
                  <c:v>2.9126059999999998</c:v>
                </c:pt>
                <c:pt idx="20377">
                  <c:v>2.8596689999999998</c:v>
                </c:pt>
                <c:pt idx="20378">
                  <c:v>2.7597079999999998</c:v>
                </c:pt>
                <c:pt idx="20379">
                  <c:v>2.6534249999999999</c:v>
                </c:pt>
                <c:pt idx="20380">
                  <c:v>2.6299860000000002</c:v>
                </c:pt>
                <c:pt idx="20381">
                  <c:v>2.7298499999999999</c:v>
                </c:pt>
                <c:pt idx="20382">
                  <c:v>2.7772100000000002</c:v>
                </c:pt>
                <c:pt idx="20383">
                  <c:v>2.854476</c:v>
                </c:pt>
                <c:pt idx="20384">
                  <c:v>2.9094570000000002</c:v>
                </c:pt>
                <c:pt idx="20385">
                  <c:v>2.919578</c:v>
                </c:pt>
                <c:pt idx="20386">
                  <c:v>2.9053460000000002</c:v>
                </c:pt>
                <c:pt idx="20387">
                  <c:v>2.8200259999999999</c:v>
                </c:pt>
                <c:pt idx="20388">
                  <c:v>2.7559100000000001</c:v>
                </c:pt>
                <c:pt idx="20389">
                  <c:v>2.6918899999999999</c:v>
                </c:pt>
                <c:pt idx="20390">
                  <c:v>2.704151</c:v>
                </c:pt>
                <c:pt idx="20391">
                  <c:v>2.7635070000000002</c:v>
                </c:pt>
                <c:pt idx="20392">
                  <c:v>2.8017310000000002</c:v>
                </c:pt>
                <c:pt idx="20393">
                  <c:v>2.8089439999999999</c:v>
                </c:pt>
                <c:pt idx="20394">
                  <c:v>2.7905039999999999</c:v>
                </c:pt>
                <c:pt idx="20395">
                  <c:v>2.7642760000000002</c:v>
                </c:pt>
                <c:pt idx="20396">
                  <c:v>2.7446109999999999</c:v>
                </c:pt>
                <c:pt idx="20397">
                  <c:v>2.767401</c:v>
                </c:pt>
                <c:pt idx="20398">
                  <c:v>2.8291849999999998</c:v>
                </c:pt>
                <c:pt idx="20399">
                  <c:v>2.834066</c:v>
                </c:pt>
                <c:pt idx="20400">
                  <c:v>2.786009</c:v>
                </c:pt>
                <c:pt idx="20401">
                  <c:v>2.7520389999999999</c:v>
                </c:pt>
                <c:pt idx="20402">
                  <c:v>2.724898</c:v>
                </c:pt>
                <c:pt idx="20403">
                  <c:v>2.8046160000000002</c:v>
                </c:pt>
                <c:pt idx="20404">
                  <c:v>2.8467829999999998</c:v>
                </c:pt>
                <c:pt idx="20405">
                  <c:v>2.7945669999999998</c:v>
                </c:pt>
                <c:pt idx="20406">
                  <c:v>2.7912979999999998</c:v>
                </c:pt>
                <c:pt idx="20407">
                  <c:v>2.7647569999999999</c:v>
                </c:pt>
                <c:pt idx="20408">
                  <c:v>2.719849</c:v>
                </c:pt>
                <c:pt idx="20409">
                  <c:v>2.7129249999999998</c:v>
                </c:pt>
                <c:pt idx="20410">
                  <c:v>2.7321339999999998</c:v>
                </c:pt>
                <c:pt idx="20411">
                  <c:v>2.767401</c:v>
                </c:pt>
                <c:pt idx="20412">
                  <c:v>2.7895910000000002</c:v>
                </c:pt>
                <c:pt idx="20413">
                  <c:v>2.849259</c:v>
                </c:pt>
                <c:pt idx="20414">
                  <c:v>2.8940950000000001</c:v>
                </c:pt>
                <c:pt idx="20415">
                  <c:v>2.891378</c:v>
                </c:pt>
                <c:pt idx="20416">
                  <c:v>2.8123330000000002</c:v>
                </c:pt>
                <c:pt idx="20417">
                  <c:v>2.821685</c:v>
                </c:pt>
                <c:pt idx="20418">
                  <c:v>2.8164199999999999</c:v>
                </c:pt>
                <c:pt idx="20419">
                  <c:v>2.8034140000000001</c:v>
                </c:pt>
                <c:pt idx="20420">
                  <c:v>2.785504</c:v>
                </c:pt>
                <c:pt idx="20421">
                  <c:v>2.763795</c:v>
                </c:pt>
                <c:pt idx="20422">
                  <c:v>2.7377590000000001</c:v>
                </c:pt>
                <c:pt idx="20423">
                  <c:v>2.7392020000000001</c:v>
                </c:pt>
                <c:pt idx="20424">
                  <c:v>2.7517749999999999</c:v>
                </c:pt>
                <c:pt idx="20425">
                  <c:v>2.7802150000000001</c:v>
                </c:pt>
                <c:pt idx="20426">
                  <c:v>2.815963</c:v>
                </c:pt>
                <c:pt idx="20427">
                  <c:v>2.8419029999999998</c:v>
                </c:pt>
                <c:pt idx="20428">
                  <c:v>2.8564959999999999</c:v>
                </c:pt>
                <c:pt idx="20429">
                  <c:v>2.8161320000000001</c:v>
                </c:pt>
                <c:pt idx="20430">
                  <c:v>2.7782680000000002</c:v>
                </c:pt>
                <c:pt idx="20431">
                  <c:v>2.7709589999999999</c:v>
                </c:pt>
                <c:pt idx="20432">
                  <c:v>2.7634349999999999</c:v>
                </c:pt>
                <c:pt idx="20433">
                  <c:v>2.7456930000000002</c:v>
                </c:pt>
                <c:pt idx="20434">
                  <c:v>2.7499720000000001</c:v>
                </c:pt>
                <c:pt idx="20435">
                  <c:v>2.7862490000000002</c:v>
                </c:pt>
                <c:pt idx="20436">
                  <c:v>2.7896390000000002</c:v>
                </c:pt>
                <c:pt idx="20437">
                  <c:v>2.7691319999999999</c:v>
                </c:pt>
                <c:pt idx="20438">
                  <c:v>2.7542749999999998</c:v>
                </c:pt>
                <c:pt idx="20439">
                  <c:v>2.7454519999999998</c:v>
                </c:pt>
                <c:pt idx="20440">
                  <c:v>2.7762720000000001</c:v>
                </c:pt>
                <c:pt idx="20441">
                  <c:v>2.8148569999999999</c:v>
                </c:pt>
                <c:pt idx="20442">
                  <c:v>2.847264</c:v>
                </c:pt>
                <c:pt idx="20443">
                  <c:v>2.8556059999999999</c:v>
                </c:pt>
                <c:pt idx="20444">
                  <c:v>2.8313969999999999</c:v>
                </c:pt>
                <c:pt idx="20445">
                  <c:v>2.8124289999999998</c:v>
                </c:pt>
                <c:pt idx="20446">
                  <c:v>2.7931970000000002</c:v>
                </c:pt>
                <c:pt idx="20447">
                  <c:v>2.7510539999999999</c:v>
                </c:pt>
                <c:pt idx="20448">
                  <c:v>2.7022759999999999</c:v>
                </c:pt>
                <c:pt idx="20449">
                  <c:v>2.682226</c:v>
                </c:pt>
                <c:pt idx="20450">
                  <c:v>2.7155939999999998</c:v>
                </c:pt>
                <c:pt idx="20451">
                  <c:v>2.785841</c:v>
                </c:pt>
                <c:pt idx="20452">
                  <c:v>2.8320940000000001</c:v>
                </c:pt>
                <c:pt idx="20453">
                  <c:v>2.8167330000000002</c:v>
                </c:pt>
                <c:pt idx="20454">
                  <c:v>2.7802389999999999</c:v>
                </c:pt>
                <c:pt idx="20455">
                  <c:v>2.7654540000000001</c:v>
                </c:pt>
                <c:pt idx="20456">
                  <c:v>2.7087910000000002</c:v>
                </c:pt>
                <c:pt idx="20457">
                  <c:v>2.6980200000000001</c:v>
                </c:pt>
                <c:pt idx="20458">
                  <c:v>2.7421350000000002</c:v>
                </c:pt>
                <c:pt idx="20459">
                  <c:v>2.79298</c:v>
                </c:pt>
                <c:pt idx="20460">
                  <c:v>2.8493080000000002</c:v>
                </c:pt>
                <c:pt idx="20461">
                  <c:v>2.8344019999999999</c:v>
                </c:pt>
                <c:pt idx="20462">
                  <c:v>2.8085589999999998</c:v>
                </c:pt>
                <c:pt idx="20463">
                  <c:v>2.8574090000000001</c:v>
                </c:pt>
                <c:pt idx="20464">
                  <c:v>2.8691409999999999</c:v>
                </c:pt>
                <c:pt idx="20465">
                  <c:v>2.8386089999999999</c:v>
                </c:pt>
                <c:pt idx="20466">
                  <c:v>2.7984619999999998</c:v>
                </c:pt>
                <c:pt idx="20467">
                  <c:v>2.7285759999999999</c:v>
                </c:pt>
                <c:pt idx="20468">
                  <c:v>2.7208350000000001</c:v>
                </c:pt>
                <c:pt idx="20469">
                  <c:v>2.7994479999999999</c:v>
                </c:pt>
                <c:pt idx="20470">
                  <c:v>2.890393</c:v>
                </c:pt>
                <c:pt idx="20471">
                  <c:v>2.8778199999999998</c:v>
                </c:pt>
                <c:pt idx="20472">
                  <c:v>2.8081740000000002</c:v>
                </c:pt>
                <c:pt idx="20473">
                  <c:v>2.7609349999999999</c:v>
                </c:pt>
                <c:pt idx="20474">
                  <c:v>2.7823060000000002</c:v>
                </c:pt>
                <c:pt idx="20475">
                  <c:v>2.7806479999999998</c:v>
                </c:pt>
                <c:pt idx="20476">
                  <c:v>2.7482890000000002</c:v>
                </c:pt>
                <c:pt idx="20477">
                  <c:v>2.6978040000000001</c:v>
                </c:pt>
                <c:pt idx="20478">
                  <c:v>2.67523</c:v>
                </c:pt>
                <c:pt idx="20479">
                  <c:v>2.6572960000000001</c:v>
                </c:pt>
                <c:pt idx="20480">
                  <c:v>2.7112910000000001</c:v>
                </c:pt>
                <c:pt idx="20481">
                  <c:v>2.7441059999999999</c:v>
                </c:pt>
                <c:pt idx="20482">
                  <c:v>2.7917299999999998</c:v>
                </c:pt>
                <c:pt idx="20483">
                  <c:v>2.862962</c:v>
                </c:pt>
                <c:pt idx="20484">
                  <c:v>2.9289540000000001</c:v>
                </c:pt>
                <c:pt idx="20485">
                  <c:v>2.940229</c:v>
                </c:pt>
                <c:pt idx="20486">
                  <c:v>2.8731080000000002</c:v>
                </c:pt>
                <c:pt idx="20487">
                  <c:v>2.820964</c:v>
                </c:pt>
                <c:pt idx="20488">
                  <c:v>2.8100010000000002</c:v>
                </c:pt>
                <c:pt idx="20489">
                  <c:v>2.8194970000000001</c:v>
                </c:pt>
                <c:pt idx="20490">
                  <c:v>2.8174540000000001</c:v>
                </c:pt>
                <c:pt idx="20491">
                  <c:v>2.799159</c:v>
                </c:pt>
                <c:pt idx="20492">
                  <c:v>2.7554289999999999</c:v>
                </c:pt>
                <c:pt idx="20493">
                  <c:v>2.7655500000000002</c:v>
                </c:pt>
                <c:pt idx="20494">
                  <c:v>2.8063709999999999</c:v>
                </c:pt>
                <c:pt idx="20495">
                  <c:v>2.8281999999999998</c:v>
                </c:pt>
                <c:pt idx="20496">
                  <c:v>2.81291</c:v>
                </c:pt>
                <c:pt idx="20497">
                  <c:v>2.802597</c:v>
                </c:pt>
                <c:pt idx="20498">
                  <c:v>2.803534</c:v>
                </c:pt>
                <c:pt idx="20499">
                  <c:v>2.806419</c:v>
                </c:pt>
                <c:pt idx="20500">
                  <c:v>2.8436819999999998</c:v>
                </c:pt>
                <c:pt idx="20501">
                  <c:v>2.8552219999999999</c:v>
                </c:pt>
                <c:pt idx="20502">
                  <c:v>2.8191609999999998</c:v>
                </c:pt>
                <c:pt idx="20503">
                  <c:v>2.74288</c:v>
                </c:pt>
                <c:pt idx="20504">
                  <c:v>2.7221329999999999</c:v>
                </c:pt>
                <c:pt idx="20505">
                  <c:v>2.7273740000000002</c:v>
                </c:pt>
                <c:pt idx="20506">
                  <c:v>2.7604299999999999</c:v>
                </c:pt>
                <c:pt idx="20507">
                  <c:v>2.7817059999999998</c:v>
                </c:pt>
                <c:pt idx="20508">
                  <c:v>2.780071</c:v>
                </c:pt>
                <c:pt idx="20509">
                  <c:v>2.7960579999999999</c:v>
                </c:pt>
                <c:pt idx="20510">
                  <c:v>2.7869220000000001</c:v>
                </c:pt>
                <c:pt idx="20511">
                  <c:v>2.7958409999999998</c:v>
                </c:pt>
                <c:pt idx="20512">
                  <c:v>2.7991830000000002</c:v>
                </c:pt>
                <c:pt idx="20513">
                  <c:v>2.7868019999999998</c:v>
                </c:pt>
                <c:pt idx="20514">
                  <c:v>2.7792530000000002</c:v>
                </c:pt>
                <c:pt idx="20515">
                  <c:v>2.7823310000000001</c:v>
                </c:pt>
                <c:pt idx="20516">
                  <c:v>2.7812730000000001</c:v>
                </c:pt>
                <c:pt idx="20517">
                  <c:v>2.76668</c:v>
                </c:pt>
                <c:pt idx="20518">
                  <c:v>2.766632</c:v>
                </c:pt>
                <c:pt idx="20519">
                  <c:v>2.7601650000000002</c:v>
                </c:pt>
                <c:pt idx="20520">
                  <c:v>2.7775460000000001</c:v>
                </c:pt>
                <c:pt idx="20521">
                  <c:v>2.816516</c:v>
                </c:pt>
                <c:pt idx="20522">
                  <c:v>2.8755359999999999</c:v>
                </c:pt>
                <c:pt idx="20523">
                  <c:v>2.896331</c:v>
                </c:pt>
                <c:pt idx="20524">
                  <c:v>2.870511</c:v>
                </c:pt>
                <c:pt idx="20525">
                  <c:v>2.8395229999999998</c:v>
                </c:pt>
                <c:pt idx="20526">
                  <c:v>2.8052410000000001</c:v>
                </c:pt>
                <c:pt idx="20527">
                  <c:v>2.8138239999999999</c:v>
                </c:pt>
                <c:pt idx="20528">
                  <c:v>2.8692850000000001</c:v>
                </c:pt>
                <c:pt idx="20529">
                  <c:v>2.891162</c:v>
                </c:pt>
                <c:pt idx="20530">
                  <c:v>2.8470960000000001</c:v>
                </c:pt>
                <c:pt idx="20531">
                  <c:v>2.7805279999999999</c:v>
                </c:pt>
                <c:pt idx="20532">
                  <c:v>2.7355960000000001</c:v>
                </c:pt>
                <c:pt idx="20533">
                  <c:v>2.676793</c:v>
                </c:pt>
                <c:pt idx="20534">
                  <c:v>2.6384720000000002</c:v>
                </c:pt>
                <c:pt idx="20535">
                  <c:v>2.6073390000000001</c:v>
                </c:pt>
                <c:pt idx="20536">
                  <c:v>2.5961370000000001</c:v>
                </c:pt>
                <c:pt idx="20537">
                  <c:v>2.6335679999999999</c:v>
                </c:pt>
                <c:pt idx="20538">
                  <c:v>2.662585</c:v>
                </c:pt>
                <c:pt idx="20539">
                  <c:v>2.6929479999999999</c:v>
                </c:pt>
                <c:pt idx="20540">
                  <c:v>2.7547320000000002</c:v>
                </c:pt>
                <c:pt idx="20541">
                  <c:v>2.786273</c:v>
                </c:pt>
                <c:pt idx="20542">
                  <c:v>2.7841100000000001</c:v>
                </c:pt>
                <c:pt idx="20543">
                  <c:v>2.7992309999999998</c:v>
                </c:pt>
                <c:pt idx="20544">
                  <c:v>2.7716090000000002</c:v>
                </c:pt>
                <c:pt idx="20545">
                  <c:v>2.7586029999999999</c:v>
                </c:pt>
                <c:pt idx="20546">
                  <c:v>2.7811050000000002</c:v>
                </c:pt>
                <c:pt idx="20547">
                  <c:v>2.80952</c:v>
                </c:pt>
                <c:pt idx="20548">
                  <c:v>2.8437060000000001</c:v>
                </c:pt>
                <c:pt idx="20549">
                  <c:v>2.8527209999999998</c:v>
                </c:pt>
                <c:pt idx="20550">
                  <c:v>2.8450760000000002</c:v>
                </c:pt>
                <c:pt idx="20551">
                  <c:v>2.9209719999999999</c:v>
                </c:pt>
                <c:pt idx="20552">
                  <c:v>3.0247310000000001</c:v>
                </c:pt>
                <c:pt idx="20553">
                  <c:v>2.9777079999999998</c:v>
                </c:pt>
                <c:pt idx="20554">
                  <c:v>2.8704869999999998</c:v>
                </c:pt>
                <c:pt idx="20555">
                  <c:v>2.7932450000000002</c:v>
                </c:pt>
                <c:pt idx="20556">
                  <c:v>2.7752150000000002</c:v>
                </c:pt>
                <c:pt idx="20557">
                  <c:v>2.759468</c:v>
                </c:pt>
                <c:pt idx="20558">
                  <c:v>2.7489140000000001</c:v>
                </c:pt>
                <c:pt idx="20559">
                  <c:v>2.7670409999999999</c:v>
                </c:pt>
                <c:pt idx="20560">
                  <c:v>2.7833160000000001</c:v>
                </c:pt>
                <c:pt idx="20561">
                  <c:v>2.8358449999999999</c:v>
                </c:pt>
                <c:pt idx="20562">
                  <c:v>2.9092889999999998</c:v>
                </c:pt>
                <c:pt idx="20563">
                  <c:v>2.9013789999999999</c:v>
                </c:pt>
                <c:pt idx="20564">
                  <c:v>2.849091</c:v>
                </c:pt>
                <c:pt idx="20565">
                  <c:v>2.77834</c:v>
                </c:pt>
                <c:pt idx="20566">
                  <c:v>2.7246329999999999</c:v>
                </c:pt>
                <c:pt idx="20567">
                  <c:v>2.7285759999999999</c:v>
                </c:pt>
                <c:pt idx="20568">
                  <c:v>2.7573289999999999</c:v>
                </c:pt>
                <c:pt idx="20569">
                  <c:v>2.7948559999999998</c:v>
                </c:pt>
                <c:pt idx="20570">
                  <c:v>2.8025250000000002</c:v>
                </c:pt>
                <c:pt idx="20571">
                  <c:v>2.806155</c:v>
                </c:pt>
                <c:pt idx="20572">
                  <c:v>2.8303639999999999</c:v>
                </c:pt>
                <c:pt idx="20573">
                  <c:v>2.831013</c:v>
                </c:pt>
                <c:pt idx="20574">
                  <c:v>2.8026689999999999</c:v>
                </c:pt>
                <c:pt idx="20575">
                  <c:v>2.8013469999999998</c:v>
                </c:pt>
                <c:pt idx="20576">
                  <c:v>2.806155</c:v>
                </c:pt>
                <c:pt idx="20577">
                  <c:v>2.8033899999999998</c:v>
                </c:pt>
                <c:pt idx="20578">
                  <c:v>2.795601</c:v>
                </c:pt>
                <c:pt idx="20579">
                  <c:v>2.8398119999999998</c:v>
                </c:pt>
                <c:pt idx="20580">
                  <c:v>2.866641</c:v>
                </c:pt>
                <c:pt idx="20581">
                  <c:v>2.8520720000000002</c:v>
                </c:pt>
                <c:pt idx="20582">
                  <c:v>2.8275749999999999</c:v>
                </c:pt>
                <c:pt idx="20583">
                  <c:v>2.8119730000000001</c:v>
                </c:pt>
                <c:pt idx="20584">
                  <c:v>2.7606700000000002</c:v>
                </c:pt>
                <c:pt idx="20585">
                  <c:v>2.7427600000000001</c:v>
                </c:pt>
                <c:pt idx="20586">
                  <c:v>2.765021</c:v>
                </c:pt>
                <c:pt idx="20587">
                  <c:v>2.79976</c:v>
                </c:pt>
                <c:pt idx="20588">
                  <c:v>2.7904559999999998</c:v>
                </c:pt>
                <c:pt idx="20589">
                  <c:v>2.786994</c:v>
                </c:pt>
                <c:pt idx="20590">
                  <c:v>2.7990629999999999</c:v>
                </c:pt>
                <c:pt idx="20591">
                  <c:v>2.8074530000000002</c:v>
                </c:pt>
                <c:pt idx="20592">
                  <c:v>2.8061790000000002</c:v>
                </c:pt>
                <c:pt idx="20593">
                  <c:v>2.815795</c:v>
                </c:pt>
                <c:pt idx="20594">
                  <c:v>2.845701</c:v>
                </c:pt>
                <c:pt idx="20595">
                  <c:v>2.858924</c:v>
                </c:pt>
                <c:pt idx="20596">
                  <c:v>2.830508</c:v>
                </c:pt>
                <c:pt idx="20597">
                  <c:v>2.7967070000000001</c:v>
                </c:pt>
                <c:pt idx="20598">
                  <c:v>2.7761279999999999</c:v>
                </c:pt>
                <c:pt idx="20599">
                  <c:v>2.772859</c:v>
                </c:pt>
                <c:pt idx="20600">
                  <c:v>2.7633390000000002</c:v>
                </c:pt>
                <c:pt idx="20601">
                  <c:v>2.7600210000000001</c:v>
                </c:pt>
                <c:pt idx="20602">
                  <c:v>2.7537940000000001</c:v>
                </c:pt>
                <c:pt idx="20603">
                  <c:v>2.761752</c:v>
                </c:pt>
                <c:pt idx="20604">
                  <c:v>2.8334169999999999</c:v>
                </c:pt>
                <c:pt idx="20605">
                  <c:v>2.8449080000000002</c:v>
                </c:pt>
                <c:pt idx="20606">
                  <c:v>2.8349069999999998</c:v>
                </c:pt>
                <c:pt idx="20607">
                  <c:v>2.807261</c:v>
                </c:pt>
                <c:pt idx="20608">
                  <c:v>2.7620399999999998</c:v>
                </c:pt>
                <c:pt idx="20609">
                  <c:v>2.7524479999999998</c:v>
                </c:pt>
                <c:pt idx="20610">
                  <c:v>2.7318690000000001</c:v>
                </c:pt>
                <c:pt idx="20611">
                  <c:v>2.722229</c:v>
                </c:pt>
                <c:pt idx="20612">
                  <c:v>2.7690839999999999</c:v>
                </c:pt>
                <c:pt idx="20613">
                  <c:v>2.7629060000000001</c:v>
                </c:pt>
                <c:pt idx="20614">
                  <c:v>2.7333120000000002</c:v>
                </c:pt>
                <c:pt idx="20615">
                  <c:v>2.7066509999999999</c:v>
                </c:pt>
                <c:pt idx="20616">
                  <c:v>2.7556210000000001</c:v>
                </c:pt>
                <c:pt idx="20617">
                  <c:v>2.7961299999999998</c:v>
                </c:pt>
                <c:pt idx="20618">
                  <c:v>2.8292579999999998</c:v>
                </c:pt>
                <c:pt idx="20619">
                  <c:v>2.8701029999999998</c:v>
                </c:pt>
                <c:pt idx="20620">
                  <c:v>2.9126539999999999</c:v>
                </c:pt>
                <c:pt idx="20621">
                  <c:v>2.890441</c:v>
                </c:pt>
                <c:pt idx="20622">
                  <c:v>2.8223099999999999</c:v>
                </c:pt>
                <c:pt idx="20623">
                  <c:v>2.7554530000000002</c:v>
                </c:pt>
                <c:pt idx="20624">
                  <c:v>2.7295129999999999</c:v>
                </c:pt>
                <c:pt idx="20625">
                  <c:v>2.7286000000000001</c:v>
                </c:pt>
                <c:pt idx="20626">
                  <c:v>2.7105939999999999</c:v>
                </c:pt>
                <c:pt idx="20627">
                  <c:v>2.676504</c:v>
                </c:pt>
                <c:pt idx="20628">
                  <c:v>2.6724410000000001</c:v>
                </c:pt>
                <c:pt idx="20629">
                  <c:v>2.7319659999999999</c:v>
                </c:pt>
                <c:pt idx="20630">
                  <c:v>2.7877640000000001</c:v>
                </c:pt>
                <c:pt idx="20631">
                  <c:v>2.9003939999999999</c:v>
                </c:pt>
                <c:pt idx="20632">
                  <c:v>2.9738859999999998</c:v>
                </c:pt>
                <c:pt idx="20633">
                  <c:v>3.019298</c:v>
                </c:pt>
                <c:pt idx="20634">
                  <c:v>2.983117</c:v>
                </c:pt>
                <c:pt idx="20635">
                  <c:v>2.9364789999999998</c:v>
                </c:pt>
                <c:pt idx="20636">
                  <c:v>2.9031579999999999</c:v>
                </c:pt>
                <c:pt idx="20637">
                  <c:v>2.8723860000000001</c:v>
                </c:pt>
                <c:pt idx="20638">
                  <c:v>2.829666</c:v>
                </c:pt>
                <c:pt idx="20639">
                  <c:v>2.7832919999999999</c:v>
                </c:pt>
                <c:pt idx="20640">
                  <c:v>2.7437209999999999</c:v>
                </c:pt>
                <c:pt idx="20641">
                  <c:v>2.7425920000000001</c:v>
                </c:pt>
                <c:pt idx="20642">
                  <c:v>2.7928839999999999</c:v>
                </c:pt>
                <c:pt idx="20643">
                  <c:v>2.8632749999999998</c:v>
                </c:pt>
                <c:pt idx="20644">
                  <c:v>2.8775550000000001</c:v>
                </c:pt>
                <c:pt idx="20645">
                  <c:v>2.8370709999999999</c:v>
                </c:pt>
                <c:pt idx="20646">
                  <c:v>2.8145690000000001</c:v>
                </c:pt>
                <c:pt idx="20647">
                  <c:v>2.8262770000000002</c:v>
                </c:pt>
                <c:pt idx="20648">
                  <c:v>2.8076210000000001</c:v>
                </c:pt>
                <c:pt idx="20649">
                  <c:v>2.7655020000000001</c:v>
                </c:pt>
                <c:pt idx="20650">
                  <c:v>2.7339609999999999</c:v>
                </c:pt>
                <c:pt idx="20651">
                  <c:v>2.7266530000000002</c:v>
                </c:pt>
                <c:pt idx="20652">
                  <c:v>2.6995589999999998</c:v>
                </c:pt>
                <c:pt idx="20653">
                  <c:v>2.6810239999999999</c:v>
                </c:pt>
                <c:pt idx="20654">
                  <c:v>2.6992950000000002</c:v>
                </c:pt>
                <c:pt idx="20655">
                  <c:v>2.7327349999999999</c:v>
                </c:pt>
                <c:pt idx="20656">
                  <c:v>2.7412930000000002</c:v>
                </c:pt>
                <c:pt idx="20657">
                  <c:v>2.7698049999999999</c:v>
                </c:pt>
                <c:pt idx="20658">
                  <c:v>2.8133189999999999</c:v>
                </c:pt>
                <c:pt idx="20659">
                  <c:v>2.838273</c:v>
                </c:pt>
                <c:pt idx="20660">
                  <c:v>2.8879169999999998</c:v>
                </c:pt>
                <c:pt idx="20661">
                  <c:v>2.8856809999999999</c:v>
                </c:pt>
                <c:pt idx="20662">
                  <c:v>2.8429609999999998</c:v>
                </c:pt>
                <c:pt idx="20663">
                  <c:v>2.8133910000000002</c:v>
                </c:pt>
                <c:pt idx="20664">
                  <c:v>2.8026930000000001</c:v>
                </c:pt>
                <c:pt idx="20665">
                  <c:v>2.8081499999999999</c:v>
                </c:pt>
                <c:pt idx="20666">
                  <c:v>2.8169729999999999</c:v>
                </c:pt>
                <c:pt idx="20667">
                  <c:v>2.805145</c:v>
                </c:pt>
                <c:pt idx="20668">
                  <c:v>2.7936299999999998</c:v>
                </c:pt>
                <c:pt idx="20669">
                  <c:v>2.797596</c:v>
                </c:pt>
                <c:pt idx="20670">
                  <c:v>2.7750940000000002</c:v>
                </c:pt>
                <c:pt idx="20671">
                  <c:v>2.751703</c:v>
                </c:pt>
                <c:pt idx="20672">
                  <c:v>2.7858890000000001</c:v>
                </c:pt>
                <c:pt idx="20673">
                  <c:v>2.8228149999999999</c:v>
                </c:pt>
                <c:pt idx="20674">
                  <c:v>2.8701029999999998</c:v>
                </c:pt>
                <c:pt idx="20675">
                  <c:v>2.8865940000000001</c:v>
                </c:pt>
                <c:pt idx="20676">
                  <c:v>2.8582749999999999</c:v>
                </c:pt>
                <c:pt idx="20677">
                  <c:v>2.8596210000000002</c:v>
                </c:pt>
                <c:pt idx="20678">
                  <c:v>2.8756560000000002</c:v>
                </c:pt>
                <c:pt idx="20679">
                  <c:v>2.8954170000000001</c:v>
                </c:pt>
                <c:pt idx="20680">
                  <c:v>2.8572890000000002</c:v>
                </c:pt>
                <c:pt idx="20681">
                  <c:v>2.7977889999999999</c:v>
                </c:pt>
                <c:pt idx="20682">
                  <c:v>2.8108430000000002</c:v>
                </c:pt>
                <c:pt idx="20683">
                  <c:v>2.8291849999999998</c:v>
                </c:pt>
                <c:pt idx="20684">
                  <c:v>2.7973319999999999</c:v>
                </c:pt>
                <c:pt idx="20685">
                  <c:v>2.7743009999999999</c:v>
                </c:pt>
                <c:pt idx="20686">
                  <c:v>2.7701180000000001</c:v>
                </c:pt>
                <c:pt idx="20687">
                  <c:v>2.7759839999999998</c:v>
                </c:pt>
                <c:pt idx="20688">
                  <c:v>2.772907</c:v>
                </c:pt>
                <c:pt idx="20689">
                  <c:v>2.760141</c:v>
                </c:pt>
                <c:pt idx="20690">
                  <c:v>2.7530730000000001</c:v>
                </c:pt>
                <c:pt idx="20691">
                  <c:v>2.7572800000000002</c:v>
                </c:pt>
                <c:pt idx="20692">
                  <c:v>2.7497069999999999</c:v>
                </c:pt>
                <c:pt idx="20693">
                  <c:v>2.7555010000000002</c:v>
                </c:pt>
                <c:pt idx="20694">
                  <c:v>2.7836050000000001</c:v>
                </c:pt>
                <c:pt idx="20695">
                  <c:v>2.807261</c:v>
                </c:pt>
                <c:pt idx="20696">
                  <c:v>2.7846380000000002</c:v>
                </c:pt>
                <c:pt idx="20697">
                  <c:v>2.7642280000000001</c:v>
                </c:pt>
                <c:pt idx="20698">
                  <c:v>2.743169</c:v>
                </c:pt>
                <c:pt idx="20699">
                  <c:v>2.7806959999999998</c:v>
                </c:pt>
                <c:pt idx="20700">
                  <c:v>2.8307959999999999</c:v>
                </c:pt>
                <c:pt idx="20701">
                  <c:v>2.8389220000000002</c:v>
                </c:pt>
                <c:pt idx="20702">
                  <c:v>2.854981</c:v>
                </c:pt>
                <c:pt idx="20703">
                  <c:v>2.836903</c:v>
                </c:pt>
                <c:pt idx="20704">
                  <c:v>2.782667</c:v>
                </c:pt>
                <c:pt idx="20705">
                  <c:v>2.7472789999999998</c:v>
                </c:pt>
                <c:pt idx="20706">
                  <c:v>2.731052</c:v>
                </c:pt>
                <c:pt idx="20707">
                  <c:v>2.7787730000000002</c:v>
                </c:pt>
                <c:pt idx="20708">
                  <c:v>2.8489710000000001</c:v>
                </c:pt>
                <c:pt idx="20709">
                  <c:v>2.8399559999999999</c:v>
                </c:pt>
                <c:pt idx="20710">
                  <c:v>2.8148330000000001</c:v>
                </c:pt>
                <c:pt idx="20711">
                  <c:v>2.8089680000000001</c:v>
                </c:pt>
                <c:pt idx="20712">
                  <c:v>2.7946629999999999</c:v>
                </c:pt>
                <c:pt idx="20713">
                  <c:v>2.8070200000000001</c:v>
                </c:pt>
                <c:pt idx="20714">
                  <c:v>2.795601</c:v>
                </c:pt>
                <c:pt idx="20715">
                  <c:v>2.7642039999999999</c:v>
                </c:pt>
                <c:pt idx="20716">
                  <c:v>2.799423</c:v>
                </c:pt>
                <c:pt idx="20717">
                  <c:v>2.821901</c:v>
                </c:pt>
                <c:pt idx="20718">
                  <c:v>2.8011300000000001</c:v>
                </c:pt>
                <c:pt idx="20719">
                  <c:v>2.7994949999999998</c:v>
                </c:pt>
                <c:pt idx="20720">
                  <c:v>2.805698</c:v>
                </c:pt>
                <c:pt idx="20721">
                  <c:v>2.8247140000000002</c:v>
                </c:pt>
                <c:pt idx="20722">
                  <c:v>2.84361</c:v>
                </c:pt>
                <c:pt idx="20723">
                  <c:v>2.8285119999999999</c:v>
                </c:pt>
                <c:pt idx="20724">
                  <c:v>2.8045439999999999</c:v>
                </c:pt>
                <c:pt idx="20725">
                  <c:v>2.7937259999999999</c:v>
                </c:pt>
                <c:pt idx="20726">
                  <c:v>2.7940860000000001</c:v>
                </c:pt>
                <c:pt idx="20727">
                  <c:v>2.8135829999999999</c:v>
                </c:pt>
                <c:pt idx="20728">
                  <c:v>2.8035100000000002</c:v>
                </c:pt>
                <c:pt idx="20729">
                  <c:v>2.8131270000000002</c:v>
                </c:pt>
                <c:pt idx="20730">
                  <c:v>2.8085589999999998</c:v>
                </c:pt>
                <c:pt idx="20731">
                  <c:v>2.802549</c:v>
                </c:pt>
                <c:pt idx="20732">
                  <c:v>2.8524090000000002</c:v>
                </c:pt>
                <c:pt idx="20733">
                  <c:v>2.894263</c:v>
                </c:pt>
                <c:pt idx="20734">
                  <c:v>2.886498</c:v>
                </c:pt>
                <c:pt idx="20735">
                  <c:v>2.8725550000000002</c:v>
                </c:pt>
                <c:pt idx="20736">
                  <c:v>2.8175500000000002</c:v>
                </c:pt>
                <c:pt idx="20737">
                  <c:v>2.7788930000000001</c:v>
                </c:pt>
                <c:pt idx="20738">
                  <c:v>2.7522799999999998</c:v>
                </c:pt>
                <c:pt idx="20739">
                  <c:v>2.7858890000000001</c:v>
                </c:pt>
                <c:pt idx="20740">
                  <c:v>2.7919230000000002</c:v>
                </c:pt>
                <c:pt idx="20741">
                  <c:v>2.7567270000000001</c:v>
                </c:pt>
                <c:pt idx="20742">
                  <c:v>2.765574</c:v>
                </c:pt>
                <c:pt idx="20743">
                  <c:v>2.7723300000000002</c:v>
                </c:pt>
                <c:pt idx="20744">
                  <c:v>2.7628339999999998</c:v>
                </c:pt>
                <c:pt idx="20745">
                  <c:v>2.7582179999999998</c:v>
                </c:pt>
                <c:pt idx="20746">
                  <c:v>2.82219</c:v>
                </c:pt>
                <c:pt idx="20747">
                  <c:v>2.8863780000000001</c:v>
                </c:pt>
                <c:pt idx="20748">
                  <c:v>2.9153950000000002</c:v>
                </c:pt>
                <c:pt idx="20749">
                  <c:v>2.9088799999999999</c:v>
                </c:pt>
                <c:pt idx="20750">
                  <c:v>2.8642850000000002</c:v>
                </c:pt>
                <c:pt idx="20751">
                  <c:v>2.8388740000000001</c:v>
                </c:pt>
                <c:pt idx="20752">
                  <c:v>2.8001450000000001</c:v>
                </c:pt>
                <c:pt idx="20753">
                  <c:v>2.740164</c:v>
                </c:pt>
                <c:pt idx="20754">
                  <c:v>2.7357640000000001</c:v>
                </c:pt>
                <c:pt idx="20755">
                  <c:v>2.7566549999999999</c:v>
                </c:pt>
                <c:pt idx="20756">
                  <c:v>2.7684829999999998</c:v>
                </c:pt>
                <c:pt idx="20757">
                  <c:v>2.787283</c:v>
                </c:pt>
                <c:pt idx="20758">
                  <c:v>2.8106019999999998</c:v>
                </c:pt>
                <c:pt idx="20759">
                  <c:v>2.8470240000000002</c:v>
                </c:pt>
                <c:pt idx="20760">
                  <c:v>2.9395319999999998</c:v>
                </c:pt>
                <c:pt idx="20761">
                  <c:v>2.9497010000000001</c:v>
                </c:pt>
                <c:pt idx="20762">
                  <c:v>2.861688</c:v>
                </c:pt>
                <c:pt idx="20763">
                  <c:v>2.6919620000000002</c:v>
                </c:pt>
                <c:pt idx="20764">
                  <c:v>2.5959680000000001</c:v>
                </c:pt>
                <c:pt idx="20765">
                  <c:v>2.5879629999999998</c:v>
                </c:pt>
                <c:pt idx="20766">
                  <c:v>2.6418620000000002</c:v>
                </c:pt>
                <c:pt idx="20767">
                  <c:v>2.6816490000000002</c:v>
                </c:pt>
                <c:pt idx="20768">
                  <c:v>2.7043189999999999</c:v>
                </c:pt>
                <c:pt idx="20769">
                  <c:v>2.781393</c:v>
                </c:pt>
                <c:pt idx="20770">
                  <c:v>2.793822</c:v>
                </c:pt>
                <c:pt idx="20771">
                  <c:v>2.8055780000000001</c:v>
                </c:pt>
                <c:pt idx="20772">
                  <c:v>2.8204349999999998</c:v>
                </c:pt>
                <c:pt idx="20773">
                  <c:v>2.8001450000000001</c:v>
                </c:pt>
                <c:pt idx="20774">
                  <c:v>2.7956490000000001</c:v>
                </c:pt>
                <c:pt idx="20775">
                  <c:v>2.7882690000000001</c:v>
                </c:pt>
                <c:pt idx="20776">
                  <c:v>2.7814169999999998</c:v>
                </c:pt>
                <c:pt idx="20777">
                  <c:v>2.7787489999999999</c:v>
                </c:pt>
                <c:pt idx="20778">
                  <c:v>2.7870659999999998</c:v>
                </c:pt>
                <c:pt idx="20779">
                  <c:v>2.8403399999999999</c:v>
                </c:pt>
                <c:pt idx="20780">
                  <c:v>2.8792620000000002</c:v>
                </c:pt>
                <c:pt idx="20781">
                  <c:v>2.8848400000000001</c:v>
                </c:pt>
                <c:pt idx="20782">
                  <c:v>2.9097940000000002</c:v>
                </c:pt>
                <c:pt idx="20783">
                  <c:v>2.9342190000000001</c:v>
                </c:pt>
                <c:pt idx="20784">
                  <c:v>2.8905609999999999</c:v>
                </c:pt>
                <c:pt idx="20785">
                  <c:v>2.829907</c:v>
                </c:pt>
                <c:pt idx="20786">
                  <c:v>2.7630979999999998</c:v>
                </c:pt>
                <c:pt idx="20787">
                  <c:v>2.7236959999999999</c:v>
                </c:pt>
                <c:pt idx="20788">
                  <c:v>2.7484820000000001</c:v>
                </c:pt>
                <c:pt idx="20789">
                  <c:v>2.807982</c:v>
                </c:pt>
                <c:pt idx="20790">
                  <c:v>2.8567840000000002</c:v>
                </c:pt>
                <c:pt idx="20791">
                  <c:v>2.8961380000000001</c:v>
                </c:pt>
                <c:pt idx="20792">
                  <c:v>2.9380410000000001</c:v>
                </c:pt>
                <c:pt idx="20793">
                  <c:v>2.94232</c:v>
                </c:pt>
                <c:pt idx="20794">
                  <c:v>2.918857</c:v>
                </c:pt>
                <c:pt idx="20795">
                  <c:v>2.8802240000000001</c:v>
                </c:pt>
                <c:pt idx="20796">
                  <c:v>2.81291</c:v>
                </c:pt>
                <c:pt idx="20797">
                  <c:v>2.7615349999999999</c:v>
                </c:pt>
                <c:pt idx="20798">
                  <c:v>2.7568239999999999</c:v>
                </c:pt>
                <c:pt idx="20799">
                  <c:v>2.7907449999999998</c:v>
                </c:pt>
                <c:pt idx="20800">
                  <c:v>2.791153</c:v>
                </c:pt>
                <c:pt idx="20801">
                  <c:v>2.761463</c:v>
                </c:pt>
                <c:pt idx="20802">
                  <c:v>2.74187</c:v>
                </c:pt>
                <c:pt idx="20803">
                  <c:v>2.746318</c:v>
                </c:pt>
                <c:pt idx="20804">
                  <c:v>2.7776190000000001</c:v>
                </c:pt>
                <c:pt idx="20805">
                  <c:v>2.7779790000000002</c:v>
                </c:pt>
                <c:pt idx="20806">
                  <c:v>2.793269</c:v>
                </c:pt>
                <c:pt idx="20807">
                  <c:v>2.8266849999999999</c:v>
                </c:pt>
                <c:pt idx="20808">
                  <c:v>2.8550049999999998</c:v>
                </c:pt>
                <c:pt idx="20809">
                  <c:v>2.8916909999999998</c:v>
                </c:pt>
                <c:pt idx="20810">
                  <c:v>2.8984220000000001</c:v>
                </c:pt>
                <c:pt idx="20811">
                  <c:v>2.869237</c:v>
                </c:pt>
                <c:pt idx="20812">
                  <c:v>2.8353160000000002</c:v>
                </c:pt>
                <c:pt idx="20813">
                  <c:v>2.7969710000000001</c:v>
                </c:pt>
                <c:pt idx="20814">
                  <c:v>2.789663</c:v>
                </c:pt>
                <c:pt idx="20815">
                  <c:v>2.7800229999999999</c:v>
                </c:pt>
                <c:pt idx="20816">
                  <c:v>2.7688199999999998</c:v>
                </c:pt>
                <c:pt idx="20817">
                  <c:v>2.7689159999999999</c:v>
                </c:pt>
                <c:pt idx="20818">
                  <c:v>2.7698299999999998</c:v>
                </c:pt>
                <c:pt idx="20819">
                  <c:v>2.793005</c:v>
                </c:pt>
                <c:pt idx="20820">
                  <c:v>2.7959619999999998</c:v>
                </c:pt>
                <c:pt idx="20821">
                  <c:v>2.799423</c:v>
                </c:pt>
                <c:pt idx="20822">
                  <c:v>2.802549</c:v>
                </c:pt>
                <c:pt idx="20823">
                  <c:v>2.8082220000000002</c:v>
                </c:pt>
                <c:pt idx="20824">
                  <c:v>2.8361329999999998</c:v>
                </c:pt>
                <c:pt idx="20825">
                  <c:v>2.8685399999999999</c:v>
                </c:pt>
                <c:pt idx="20826">
                  <c:v>2.8670740000000001</c:v>
                </c:pt>
                <c:pt idx="20827">
                  <c:v>2.8341620000000001</c:v>
                </c:pt>
                <c:pt idx="20828">
                  <c:v>2.8014190000000001</c:v>
                </c:pt>
                <c:pt idx="20829">
                  <c:v>2.7803110000000002</c:v>
                </c:pt>
                <c:pt idx="20830">
                  <c:v>2.7676660000000002</c:v>
                </c:pt>
                <c:pt idx="20831">
                  <c:v>2.7474479999999999</c:v>
                </c:pt>
                <c:pt idx="20832">
                  <c:v>2.7432889999999999</c:v>
                </c:pt>
                <c:pt idx="20833">
                  <c:v>2.7408130000000002</c:v>
                </c:pt>
                <c:pt idx="20834">
                  <c:v>2.7308840000000001</c:v>
                </c:pt>
                <c:pt idx="20835">
                  <c:v>2.739995</c:v>
                </c:pt>
                <c:pt idx="20836">
                  <c:v>2.7810079999999999</c:v>
                </c:pt>
                <c:pt idx="20837">
                  <c:v>2.7983169999999999</c:v>
                </c:pt>
                <c:pt idx="20838">
                  <c:v>2.755814</c:v>
                </c:pt>
                <c:pt idx="20839">
                  <c:v>2.6854469999999999</c:v>
                </c:pt>
                <c:pt idx="20840">
                  <c:v>2.6965059999999998</c:v>
                </c:pt>
                <c:pt idx="20841">
                  <c:v>2.8246899999999999</c:v>
                </c:pt>
                <c:pt idx="20842">
                  <c:v>2.8905609999999999</c:v>
                </c:pt>
                <c:pt idx="20843">
                  <c:v>2.8665210000000001</c:v>
                </c:pt>
                <c:pt idx="20844">
                  <c:v>2.786562</c:v>
                </c:pt>
                <c:pt idx="20845">
                  <c:v>2.7521360000000001</c:v>
                </c:pt>
                <c:pt idx="20846">
                  <c:v>2.83433</c:v>
                </c:pt>
                <c:pt idx="20847">
                  <c:v>2.9027020000000001</c:v>
                </c:pt>
                <c:pt idx="20848">
                  <c:v>2.833297</c:v>
                </c:pt>
                <c:pt idx="20849">
                  <c:v>2.7371099999999999</c:v>
                </c:pt>
                <c:pt idx="20850">
                  <c:v>2.7657430000000001</c:v>
                </c:pt>
                <c:pt idx="20851">
                  <c:v>2.8229109999999999</c:v>
                </c:pt>
                <c:pt idx="20852">
                  <c:v>2.8370229999999999</c:v>
                </c:pt>
                <c:pt idx="20853">
                  <c:v>2.811636</c:v>
                </c:pt>
                <c:pt idx="20854">
                  <c:v>2.848875</c:v>
                </c:pt>
                <c:pt idx="20855">
                  <c:v>2.9123899999999998</c:v>
                </c:pt>
                <c:pt idx="20856">
                  <c:v>2.8889260000000001</c:v>
                </c:pt>
                <c:pt idx="20857">
                  <c:v>2.831013</c:v>
                </c:pt>
                <c:pt idx="20858">
                  <c:v>2.8009379999999999</c:v>
                </c:pt>
                <c:pt idx="20859">
                  <c:v>2.7538670000000001</c:v>
                </c:pt>
                <c:pt idx="20860">
                  <c:v>2.744875</c:v>
                </c:pt>
                <c:pt idx="20861">
                  <c:v>2.7775460000000001</c:v>
                </c:pt>
                <c:pt idx="20862">
                  <c:v>2.776465</c:v>
                </c:pt>
                <c:pt idx="20863">
                  <c:v>2.8229350000000002</c:v>
                </c:pt>
                <c:pt idx="20864">
                  <c:v>2.8904169999999998</c:v>
                </c:pt>
                <c:pt idx="20865">
                  <c:v>2.90537</c:v>
                </c:pt>
                <c:pt idx="20866">
                  <c:v>2.8655590000000002</c:v>
                </c:pt>
                <c:pt idx="20867">
                  <c:v>2.8756560000000002</c:v>
                </c:pt>
                <c:pt idx="20868">
                  <c:v>2.8818579999999998</c:v>
                </c:pt>
                <c:pt idx="20869">
                  <c:v>2.876017</c:v>
                </c:pt>
                <c:pt idx="20870">
                  <c:v>2.8588040000000001</c:v>
                </c:pt>
                <c:pt idx="20871">
                  <c:v>2.8372869999999999</c:v>
                </c:pt>
                <c:pt idx="20872">
                  <c:v>2.8553899999999999</c:v>
                </c:pt>
                <c:pt idx="20873">
                  <c:v>2.8535629999999998</c:v>
                </c:pt>
                <c:pt idx="20874">
                  <c:v>2.8011539999999999</c:v>
                </c:pt>
                <c:pt idx="20875">
                  <c:v>2.7863929999999999</c:v>
                </c:pt>
                <c:pt idx="20876">
                  <c:v>2.7598769999999999</c:v>
                </c:pt>
                <c:pt idx="20877">
                  <c:v>2.7168679999999998</c:v>
                </c:pt>
                <c:pt idx="20878">
                  <c:v>2.7106180000000002</c:v>
                </c:pt>
                <c:pt idx="20879">
                  <c:v>2.7414139999999998</c:v>
                </c:pt>
                <c:pt idx="20880">
                  <c:v>2.7712479999999999</c:v>
                </c:pt>
                <c:pt idx="20881">
                  <c:v>2.7789890000000002</c:v>
                </c:pt>
                <c:pt idx="20882">
                  <c:v>2.7748539999999999</c:v>
                </c:pt>
                <c:pt idx="20883">
                  <c:v>2.7956970000000001</c:v>
                </c:pt>
                <c:pt idx="20884">
                  <c:v>2.8009379999999999</c:v>
                </c:pt>
                <c:pt idx="20885">
                  <c:v>2.794591</c:v>
                </c:pt>
                <c:pt idx="20886">
                  <c:v>2.7715360000000002</c:v>
                </c:pt>
                <c:pt idx="20887">
                  <c:v>2.7644929999999999</c:v>
                </c:pt>
                <c:pt idx="20888">
                  <c:v>2.8085589999999998</c:v>
                </c:pt>
                <c:pt idx="20889">
                  <c:v>2.83873</c:v>
                </c:pt>
                <c:pt idx="20890">
                  <c:v>2.83623</c:v>
                </c:pt>
                <c:pt idx="20891">
                  <c:v>2.842889</c:v>
                </c:pt>
                <c:pt idx="20892">
                  <c:v>2.838489</c:v>
                </c:pt>
                <c:pt idx="20893">
                  <c:v>2.812405</c:v>
                </c:pt>
                <c:pt idx="20894">
                  <c:v>2.8119730000000001</c:v>
                </c:pt>
                <c:pt idx="20895">
                  <c:v>2.8217089999999998</c:v>
                </c:pt>
                <c:pt idx="20896">
                  <c:v>2.8393549999999999</c:v>
                </c:pt>
                <c:pt idx="20897">
                  <c:v>2.8220939999999999</c:v>
                </c:pt>
                <c:pt idx="20898">
                  <c:v>2.7960820000000002</c:v>
                </c:pt>
                <c:pt idx="20899">
                  <c:v>2.783172</c:v>
                </c:pt>
                <c:pt idx="20900">
                  <c:v>2.7733629999999998</c:v>
                </c:pt>
                <c:pt idx="20901">
                  <c:v>2.7744450000000001</c:v>
                </c:pt>
                <c:pt idx="20902">
                  <c:v>2.761752</c:v>
                </c:pt>
                <c:pt idx="20903">
                  <c:v>2.7737479999999999</c:v>
                </c:pt>
                <c:pt idx="20904">
                  <c:v>2.8515190000000001</c:v>
                </c:pt>
                <c:pt idx="20905">
                  <c:v>2.9272710000000002</c:v>
                </c:pt>
                <c:pt idx="20906">
                  <c:v>2.9228719999999999</c:v>
                </c:pt>
                <c:pt idx="20907">
                  <c:v>2.8940950000000001</c:v>
                </c:pt>
                <c:pt idx="20908">
                  <c:v>2.8208679999999999</c:v>
                </c:pt>
                <c:pt idx="20909">
                  <c:v>2.7575449999999999</c:v>
                </c:pt>
                <c:pt idx="20910">
                  <c:v>2.7515830000000001</c:v>
                </c:pt>
                <c:pt idx="20911">
                  <c:v>2.7820900000000002</c:v>
                </c:pt>
                <c:pt idx="20912">
                  <c:v>2.77745</c:v>
                </c:pt>
                <c:pt idx="20913">
                  <c:v>2.7044869999999999</c:v>
                </c:pt>
                <c:pt idx="20914">
                  <c:v>2.6271249999999999</c:v>
                </c:pt>
                <c:pt idx="20915">
                  <c:v>2.6112099999999998</c:v>
                </c:pt>
                <c:pt idx="20916">
                  <c:v>2.6061380000000001</c:v>
                </c:pt>
                <c:pt idx="20917">
                  <c:v>2.6485690000000002</c:v>
                </c:pt>
                <c:pt idx="20918">
                  <c:v>2.756535</c:v>
                </c:pt>
                <c:pt idx="20919">
                  <c:v>2.8017069999999999</c:v>
                </c:pt>
                <c:pt idx="20920">
                  <c:v>2.8052169999999998</c:v>
                </c:pt>
                <c:pt idx="20921">
                  <c:v>2.8021639999999999</c:v>
                </c:pt>
                <c:pt idx="20922">
                  <c:v>2.8222139999999998</c:v>
                </c:pt>
                <c:pt idx="20923">
                  <c:v>2.8013710000000001</c:v>
                </c:pt>
                <c:pt idx="20924">
                  <c:v>2.7890380000000001</c:v>
                </c:pt>
                <c:pt idx="20925">
                  <c:v>2.8316620000000001</c:v>
                </c:pt>
                <c:pt idx="20926">
                  <c:v>2.8588040000000001</c:v>
                </c:pt>
                <c:pt idx="20927">
                  <c:v>2.9310689999999999</c:v>
                </c:pt>
                <c:pt idx="20928">
                  <c:v>2.9513120000000002</c:v>
                </c:pt>
                <c:pt idx="20929">
                  <c:v>2.9475129999999998</c:v>
                </c:pt>
                <c:pt idx="20930">
                  <c:v>2.9544130000000002</c:v>
                </c:pt>
                <c:pt idx="20931">
                  <c:v>2.916693</c:v>
                </c:pt>
                <c:pt idx="20932">
                  <c:v>2.9266700000000001</c:v>
                </c:pt>
                <c:pt idx="20933">
                  <c:v>2.8863300000000001</c:v>
                </c:pt>
                <c:pt idx="20934">
                  <c:v>2.7406440000000001</c:v>
                </c:pt>
                <c:pt idx="20935">
                  <c:v>2.7210030000000001</c:v>
                </c:pt>
                <c:pt idx="20936">
                  <c:v>2.729778</c:v>
                </c:pt>
                <c:pt idx="20937">
                  <c:v>2.7589389999999998</c:v>
                </c:pt>
                <c:pt idx="20938">
                  <c:v>2.7996639999999999</c:v>
                </c:pt>
                <c:pt idx="20939">
                  <c:v>2.8308930000000001</c:v>
                </c:pt>
                <c:pt idx="20940">
                  <c:v>2.841567</c:v>
                </c:pt>
                <c:pt idx="20941">
                  <c:v>2.852481</c:v>
                </c:pt>
                <c:pt idx="20942">
                  <c:v>2.839715</c:v>
                </c:pt>
                <c:pt idx="20943">
                  <c:v>2.8289689999999998</c:v>
                </c:pt>
                <c:pt idx="20944">
                  <c:v>2.8055780000000001</c:v>
                </c:pt>
                <c:pt idx="20945">
                  <c:v>2.829739</c:v>
                </c:pt>
                <c:pt idx="20946">
                  <c:v>2.8290169999999999</c:v>
                </c:pt>
                <c:pt idx="20947">
                  <c:v>2.8055059999999998</c:v>
                </c:pt>
                <c:pt idx="20948">
                  <c:v>2.7983419999999999</c:v>
                </c:pt>
                <c:pt idx="20949">
                  <c:v>2.7960579999999999</c:v>
                </c:pt>
                <c:pt idx="20950">
                  <c:v>2.794038</c:v>
                </c:pt>
                <c:pt idx="20951">
                  <c:v>2.7892299999999999</c:v>
                </c:pt>
                <c:pt idx="20952">
                  <c:v>2.7755510000000001</c:v>
                </c:pt>
                <c:pt idx="20953">
                  <c:v>2.7801909999999999</c:v>
                </c:pt>
                <c:pt idx="20954">
                  <c:v>2.788653</c:v>
                </c:pt>
                <c:pt idx="20955">
                  <c:v>2.777018</c:v>
                </c:pt>
                <c:pt idx="20956">
                  <c:v>2.767954</c:v>
                </c:pt>
                <c:pt idx="20957">
                  <c:v>2.7546119999999998</c:v>
                </c:pt>
                <c:pt idx="20958">
                  <c:v>2.7676419999999999</c:v>
                </c:pt>
                <c:pt idx="20959">
                  <c:v>2.7870189999999999</c:v>
                </c:pt>
                <c:pt idx="20960">
                  <c:v>2.8023319999999998</c:v>
                </c:pt>
                <c:pt idx="20961">
                  <c:v>2.8052649999999999</c:v>
                </c:pt>
                <c:pt idx="20962">
                  <c:v>2.803534</c:v>
                </c:pt>
                <c:pt idx="20963">
                  <c:v>2.8349069999999998</c:v>
                </c:pt>
                <c:pt idx="20964">
                  <c:v>2.844716</c:v>
                </c:pt>
                <c:pt idx="20965">
                  <c:v>2.851712</c:v>
                </c:pt>
                <c:pt idx="20966">
                  <c:v>2.823512</c:v>
                </c:pt>
                <c:pt idx="20967">
                  <c:v>2.792163</c:v>
                </c:pt>
                <c:pt idx="20968">
                  <c:v>2.7630499999999998</c:v>
                </c:pt>
                <c:pt idx="20969">
                  <c:v>2.7553329999999998</c:v>
                </c:pt>
                <c:pt idx="20970">
                  <c:v>2.7881480000000001</c:v>
                </c:pt>
                <c:pt idx="20971">
                  <c:v>2.8067799999999998</c:v>
                </c:pt>
                <c:pt idx="20972">
                  <c:v>2.8087029999999999</c:v>
                </c:pt>
                <c:pt idx="20973">
                  <c:v>2.8281999999999998</c:v>
                </c:pt>
                <c:pt idx="20974">
                  <c:v>2.8209399999999998</c:v>
                </c:pt>
                <c:pt idx="20975">
                  <c:v>2.8360370000000001</c:v>
                </c:pt>
                <c:pt idx="20976">
                  <c:v>2.8606310000000001</c:v>
                </c:pt>
                <c:pt idx="20977">
                  <c:v>2.846927</c:v>
                </c:pt>
                <c:pt idx="20978">
                  <c:v>2.7776190000000001</c:v>
                </c:pt>
                <c:pt idx="20979">
                  <c:v>2.7646130000000002</c:v>
                </c:pt>
                <c:pt idx="20980">
                  <c:v>2.7762720000000001</c:v>
                </c:pt>
                <c:pt idx="20981">
                  <c:v>2.766079</c:v>
                </c:pt>
                <c:pt idx="20982">
                  <c:v>2.7724500000000001</c:v>
                </c:pt>
                <c:pt idx="20983">
                  <c:v>2.8002889999999998</c:v>
                </c:pt>
                <c:pt idx="20984">
                  <c:v>2.7938459999999998</c:v>
                </c:pt>
                <c:pt idx="20985">
                  <c:v>2.769301</c:v>
                </c:pt>
                <c:pt idx="20986">
                  <c:v>2.7313890000000001</c:v>
                </c:pt>
                <c:pt idx="20987">
                  <c:v>2.722013</c:v>
                </c:pt>
                <c:pt idx="20988">
                  <c:v>2.713743</c:v>
                </c:pt>
                <c:pt idx="20989">
                  <c:v>2.7282630000000001</c:v>
                </c:pt>
                <c:pt idx="20990">
                  <c:v>2.7607900000000001</c:v>
                </c:pt>
                <c:pt idx="20991">
                  <c:v>2.7722579999999999</c:v>
                </c:pt>
                <c:pt idx="20992">
                  <c:v>2.7918509999999999</c:v>
                </c:pt>
                <c:pt idx="20993">
                  <c:v>2.780071</c:v>
                </c:pt>
                <c:pt idx="20994">
                  <c:v>2.7511260000000002</c:v>
                </c:pt>
                <c:pt idx="20995">
                  <c:v>2.781056</c:v>
                </c:pt>
                <c:pt idx="20996">
                  <c:v>2.8466149999999999</c:v>
                </c:pt>
                <c:pt idx="20997">
                  <c:v>2.8483939999999999</c:v>
                </c:pt>
                <c:pt idx="20998">
                  <c:v>2.8131270000000002</c:v>
                </c:pt>
                <c:pt idx="20999">
                  <c:v>2.7534580000000002</c:v>
                </c:pt>
                <c:pt idx="21000">
                  <c:v>2.7523520000000001</c:v>
                </c:pt>
                <c:pt idx="21001">
                  <c:v>2.7785319999999998</c:v>
                </c:pt>
                <c:pt idx="21002">
                  <c:v>2.7418939999999998</c:v>
                </c:pt>
                <c:pt idx="21003">
                  <c:v>2.7381199999999999</c:v>
                </c:pt>
                <c:pt idx="21004">
                  <c:v>2.7735799999999999</c:v>
                </c:pt>
                <c:pt idx="21005">
                  <c:v>2.8453409999999999</c:v>
                </c:pt>
                <c:pt idx="21006">
                  <c:v>2.9093610000000001</c:v>
                </c:pt>
                <c:pt idx="21007">
                  <c:v>2.975352</c:v>
                </c:pt>
                <c:pt idx="21008">
                  <c:v>2.9895119999999999</c:v>
                </c:pt>
                <c:pt idx="21009">
                  <c:v>2.94434</c:v>
                </c:pt>
                <c:pt idx="21010">
                  <c:v>2.872458</c:v>
                </c:pt>
                <c:pt idx="21011">
                  <c:v>2.7802150000000001</c:v>
                </c:pt>
                <c:pt idx="21012">
                  <c:v>2.7339370000000001</c:v>
                </c:pt>
                <c:pt idx="21013">
                  <c:v>2.7680259999999999</c:v>
                </c:pt>
                <c:pt idx="21014">
                  <c:v>2.836903</c:v>
                </c:pt>
                <c:pt idx="21015">
                  <c:v>2.8318300000000001</c:v>
                </c:pt>
                <c:pt idx="21016">
                  <c:v>2.816805</c:v>
                </c:pt>
                <c:pt idx="21017">
                  <c:v>2.7955770000000002</c:v>
                </c:pt>
                <c:pt idx="21018">
                  <c:v>2.805097</c:v>
                </c:pt>
                <c:pt idx="21019">
                  <c:v>2.8088709999999999</c:v>
                </c:pt>
                <c:pt idx="21020">
                  <c:v>2.8154590000000002</c:v>
                </c:pt>
                <c:pt idx="21021">
                  <c:v>2.8085830000000001</c:v>
                </c:pt>
                <c:pt idx="21022">
                  <c:v>2.797212</c:v>
                </c:pt>
                <c:pt idx="21023">
                  <c:v>2.7940140000000002</c:v>
                </c:pt>
                <c:pt idx="21024">
                  <c:v>2.7933650000000001</c:v>
                </c:pt>
                <c:pt idx="21025">
                  <c:v>2.7883170000000002</c:v>
                </c:pt>
                <c:pt idx="21026">
                  <c:v>2.7627619999999999</c:v>
                </c:pt>
                <c:pt idx="21027">
                  <c:v>2.754251</c:v>
                </c:pt>
                <c:pt idx="21028">
                  <c:v>2.7671610000000002</c:v>
                </c:pt>
                <c:pt idx="21029">
                  <c:v>2.816684</c:v>
                </c:pt>
                <c:pt idx="21030">
                  <c:v>2.8796710000000001</c:v>
                </c:pt>
                <c:pt idx="21031">
                  <c:v>2.899432</c:v>
                </c:pt>
                <c:pt idx="21032">
                  <c:v>2.884719</c:v>
                </c:pt>
                <c:pt idx="21033">
                  <c:v>2.8295460000000001</c:v>
                </c:pt>
                <c:pt idx="21034">
                  <c:v>2.811131</c:v>
                </c:pt>
                <c:pt idx="21035">
                  <c:v>2.8296420000000002</c:v>
                </c:pt>
                <c:pt idx="21036">
                  <c:v>2.8117320000000001</c:v>
                </c:pt>
                <c:pt idx="21037">
                  <c:v>2.7841819999999999</c:v>
                </c:pt>
                <c:pt idx="21038">
                  <c:v>2.7566790000000001</c:v>
                </c:pt>
                <c:pt idx="21039">
                  <c:v>2.7874750000000001</c:v>
                </c:pt>
                <c:pt idx="21040">
                  <c:v>2.8195450000000002</c:v>
                </c:pt>
                <c:pt idx="21041">
                  <c:v>2.7930769999999998</c:v>
                </c:pt>
                <c:pt idx="21042">
                  <c:v>2.7579769999999999</c:v>
                </c:pt>
                <c:pt idx="21043">
                  <c:v>2.7127810000000001</c:v>
                </c:pt>
                <c:pt idx="21044">
                  <c:v>2.6772490000000002</c:v>
                </c:pt>
                <c:pt idx="21045">
                  <c:v>2.695713</c:v>
                </c:pt>
                <c:pt idx="21046">
                  <c:v>2.782715</c:v>
                </c:pt>
                <c:pt idx="21047">
                  <c:v>2.8543799999999999</c:v>
                </c:pt>
                <c:pt idx="21048">
                  <c:v>2.8935659999999999</c:v>
                </c:pt>
                <c:pt idx="21049">
                  <c:v>2.8933019999999998</c:v>
                </c:pt>
                <c:pt idx="21050">
                  <c:v>2.8566400000000001</c:v>
                </c:pt>
                <c:pt idx="21051">
                  <c:v>2.8176220000000001</c:v>
                </c:pt>
                <c:pt idx="21052">
                  <c:v>2.7998560000000001</c:v>
                </c:pt>
                <c:pt idx="21053">
                  <c:v>2.7945669999999998</c:v>
                </c:pt>
                <c:pt idx="21054">
                  <c:v>2.766248</c:v>
                </c:pt>
                <c:pt idx="21055">
                  <c:v>2.6590509999999998</c:v>
                </c:pt>
                <c:pt idx="21056">
                  <c:v>2.624072</c:v>
                </c:pt>
                <c:pt idx="21057">
                  <c:v>2.6469100000000001</c:v>
                </c:pt>
                <c:pt idx="21058">
                  <c:v>2.6292879999999998</c:v>
                </c:pt>
                <c:pt idx="21059">
                  <c:v>2.6316199999999998</c:v>
                </c:pt>
                <c:pt idx="21060">
                  <c:v>2.6609500000000001</c:v>
                </c:pt>
                <c:pt idx="21061">
                  <c:v>2.7104249999999999</c:v>
                </c:pt>
                <c:pt idx="21062">
                  <c:v>2.8981340000000002</c:v>
                </c:pt>
                <c:pt idx="21063">
                  <c:v>3.1001470000000002</c:v>
                </c:pt>
                <c:pt idx="21064">
                  <c:v>3.1488770000000001</c:v>
                </c:pt>
                <c:pt idx="21065">
                  <c:v>3.036343</c:v>
                </c:pt>
                <c:pt idx="21066">
                  <c:v>2.929964</c:v>
                </c:pt>
                <c:pt idx="21067">
                  <c:v>2.894768</c:v>
                </c:pt>
                <c:pt idx="21068">
                  <c:v>2.860919</c:v>
                </c:pt>
                <c:pt idx="21069">
                  <c:v>2.843105</c:v>
                </c:pt>
                <c:pt idx="21070">
                  <c:v>2.8122370000000001</c:v>
                </c:pt>
                <c:pt idx="21071">
                  <c:v>2.753987</c:v>
                </c:pt>
                <c:pt idx="21072">
                  <c:v>2.7376870000000002</c:v>
                </c:pt>
                <c:pt idx="21073">
                  <c:v>2.7225899999999998</c:v>
                </c:pt>
                <c:pt idx="21074">
                  <c:v>2.7375910000000001</c:v>
                </c:pt>
                <c:pt idx="21075">
                  <c:v>2.8266610000000001</c:v>
                </c:pt>
                <c:pt idx="21076">
                  <c:v>2.9153709999999999</c:v>
                </c:pt>
                <c:pt idx="21077">
                  <c:v>2.9493399999999999</c:v>
                </c:pt>
                <c:pt idx="21078">
                  <c:v>2.8956580000000001</c:v>
                </c:pt>
                <c:pt idx="21079">
                  <c:v>2.8212039999999998</c:v>
                </c:pt>
                <c:pt idx="21080">
                  <c:v>2.807429</c:v>
                </c:pt>
                <c:pt idx="21081">
                  <c:v>2.793485</c:v>
                </c:pt>
                <c:pt idx="21082">
                  <c:v>2.7540589999999998</c:v>
                </c:pt>
                <c:pt idx="21083">
                  <c:v>2.766127</c:v>
                </c:pt>
                <c:pt idx="21084">
                  <c:v>2.707468</c:v>
                </c:pt>
                <c:pt idx="21085">
                  <c:v>2.6941980000000001</c:v>
                </c:pt>
                <c:pt idx="21086">
                  <c:v>2.7190799999999999</c:v>
                </c:pt>
                <c:pt idx="21087">
                  <c:v>2.751366</c:v>
                </c:pt>
                <c:pt idx="21088">
                  <c:v>2.7549239999999999</c:v>
                </c:pt>
                <c:pt idx="21089">
                  <c:v>2.7612709999999998</c:v>
                </c:pt>
                <c:pt idx="21090">
                  <c:v>2.7772579999999998</c:v>
                </c:pt>
                <c:pt idx="21091">
                  <c:v>2.8089189999999999</c:v>
                </c:pt>
                <c:pt idx="21092">
                  <c:v>2.8198820000000002</c:v>
                </c:pt>
                <c:pt idx="21093">
                  <c:v>2.8684440000000002</c:v>
                </c:pt>
                <c:pt idx="21094">
                  <c:v>2.9095529999999998</c:v>
                </c:pt>
                <c:pt idx="21095">
                  <c:v>2.8923399999999999</c:v>
                </c:pt>
                <c:pt idx="21096">
                  <c:v>2.8856329999999999</c:v>
                </c:pt>
                <c:pt idx="21097">
                  <c:v>2.8705829999999999</c:v>
                </c:pt>
                <c:pt idx="21098">
                  <c:v>2.8021159999999998</c:v>
                </c:pt>
                <c:pt idx="21099">
                  <c:v>2.7683629999999999</c:v>
                </c:pt>
                <c:pt idx="21100">
                  <c:v>2.7843979999999999</c:v>
                </c:pt>
                <c:pt idx="21101">
                  <c:v>2.803823</c:v>
                </c:pt>
                <c:pt idx="21102">
                  <c:v>2.7657180000000001</c:v>
                </c:pt>
                <c:pt idx="21103">
                  <c:v>2.7805520000000001</c:v>
                </c:pt>
                <c:pt idx="21104">
                  <c:v>2.7831239999999999</c:v>
                </c:pt>
                <c:pt idx="21105">
                  <c:v>2.7529050000000002</c:v>
                </c:pt>
                <c:pt idx="21106">
                  <c:v>2.7534580000000002</c:v>
                </c:pt>
                <c:pt idx="21107">
                  <c:v>2.765574</c:v>
                </c:pt>
                <c:pt idx="21108">
                  <c:v>2.7426159999999999</c:v>
                </c:pt>
                <c:pt idx="21109">
                  <c:v>2.7062659999999998</c:v>
                </c:pt>
                <c:pt idx="21110">
                  <c:v>2.6989580000000002</c:v>
                </c:pt>
                <c:pt idx="21111">
                  <c:v>2.7218689999999999</c:v>
                </c:pt>
                <c:pt idx="21112">
                  <c:v>2.7580260000000001</c:v>
                </c:pt>
                <c:pt idx="21113">
                  <c:v>2.776729</c:v>
                </c:pt>
                <c:pt idx="21114">
                  <c:v>2.8215650000000001</c:v>
                </c:pt>
                <c:pt idx="21115">
                  <c:v>2.846711</c:v>
                </c:pt>
                <c:pt idx="21116">
                  <c:v>2.8481049999999999</c:v>
                </c:pt>
                <c:pt idx="21117">
                  <c:v>2.8515429999999999</c:v>
                </c:pt>
                <c:pt idx="21118">
                  <c:v>2.8328639999999998</c:v>
                </c:pt>
                <c:pt idx="21119">
                  <c:v>2.7997359999999998</c:v>
                </c:pt>
                <c:pt idx="21120">
                  <c:v>2.7859129999999999</c:v>
                </c:pt>
                <c:pt idx="21121">
                  <c:v>2.77156</c:v>
                </c:pt>
                <c:pt idx="21122">
                  <c:v>2.7937500000000002</c:v>
                </c:pt>
                <c:pt idx="21123">
                  <c:v>2.8297150000000002</c:v>
                </c:pt>
                <c:pt idx="21124">
                  <c:v>2.845701</c:v>
                </c:pt>
                <c:pt idx="21125">
                  <c:v>2.8176700000000001</c:v>
                </c:pt>
                <c:pt idx="21126">
                  <c:v>2.7914659999999998</c:v>
                </c:pt>
                <c:pt idx="21127">
                  <c:v>2.7859129999999999</c:v>
                </c:pt>
                <c:pt idx="21128">
                  <c:v>2.8052649999999999</c:v>
                </c:pt>
                <c:pt idx="21129">
                  <c:v>2.791153</c:v>
                </c:pt>
                <c:pt idx="21130">
                  <c:v>2.7820900000000002</c:v>
                </c:pt>
                <c:pt idx="21131">
                  <c:v>2.7448030000000001</c:v>
                </c:pt>
                <c:pt idx="21132">
                  <c:v>2.7308599999999998</c:v>
                </c:pt>
                <c:pt idx="21133">
                  <c:v>2.7364130000000002</c:v>
                </c:pt>
                <c:pt idx="21134">
                  <c:v>2.740837</c:v>
                </c:pt>
                <c:pt idx="21135">
                  <c:v>2.7526649999999999</c:v>
                </c:pt>
                <c:pt idx="21136">
                  <c:v>2.8107220000000002</c:v>
                </c:pt>
                <c:pt idx="21137">
                  <c:v>2.8452929999999999</c:v>
                </c:pt>
                <c:pt idx="21138">
                  <c:v>2.8663759999999998</c:v>
                </c:pt>
                <c:pt idx="21139">
                  <c:v>2.871305</c:v>
                </c:pt>
                <c:pt idx="21140">
                  <c:v>2.8705829999999999</c:v>
                </c:pt>
                <c:pt idx="21141">
                  <c:v>2.8575529999999998</c:v>
                </c:pt>
                <c:pt idx="21142">
                  <c:v>2.8372389999999998</c:v>
                </c:pt>
                <c:pt idx="21143">
                  <c:v>2.8537789999999998</c:v>
                </c:pt>
                <c:pt idx="21144">
                  <c:v>2.8754879999999998</c:v>
                </c:pt>
                <c:pt idx="21145">
                  <c:v>2.8542360000000002</c:v>
                </c:pt>
                <c:pt idx="21146">
                  <c:v>2.7971879999999998</c:v>
                </c:pt>
                <c:pt idx="21147">
                  <c:v>2.7593000000000001</c:v>
                </c:pt>
                <c:pt idx="21148">
                  <c:v>2.750934</c:v>
                </c:pt>
                <c:pt idx="21149">
                  <c:v>2.7222770000000001</c:v>
                </c:pt>
                <c:pt idx="21150">
                  <c:v>2.7411970000000001</c:v>
                </c:pt>
                <c:pt idx="21151">
                  <c:v>2.7470629999999998</c:v>
                </c:pt>
                <c:pt idx="21152">
                  <c:v>2.7558379999999998</c:v>
                </c:pt>
                <c:pt idx="21153">
                  <c:v>2.7819940000000001</c:v>
                </c:pt>
                <c:pt idx="21154">
                  <c:v>2.7900960000000001</c:v>
                </c:pt>
                <c:pt idx="21155">
                  <c:v>2.8142079999999998</c:v>
                </c:pt>
                <c:pt idx="21156">
                  <c:v>2.8848400000000001</c:v>
                </c:pt>
                <c:pt idx="21157">
                  <c:v>2.9307810000000001</c:v>
                </c:pt>
                <c:pt idx="21158">
                  <c:v>2.897389</c:v>
                </c:pt>
                <c:pt idx="21159">
                  <c:v>2.8915709999999999</c:v>
                </c:pt>
                <c:pt idx="21160">
                  <c:v>2.9028459999999998</c:v>
                </c:pt>
                <c:pt idx="21161">
                  <c:v>2.9026290000000001</c:v>
                </c:pt>
                <c:pt idx="21162">
                  <c:v>2.8491629999999999</c:v>
                </c:pt>
                <c:pt idx="21163">
                  <c:v>2.828633</c:v>
                </c:pt>
                <c:pt idx="21164">
                  <c:v>2.8334890000000001</c:v>
                </c:pt>
                <c:pt idx="21165">
                  <c:v>2.8023319999999998</c:v>
                </c:pt>
                <c:pt idx="21166">
                  <c:v>2.6956880000000001</c:v>
                </c:pt>
                <c:pt idx="21167">
                  <c:v>2.660974</c:v>
                </c:pt>
                <c:pt idx="21168">
                  <c:v>2.673908</c:v>
                </c:pt>
                <c:pt idx="21169">
                  <c:v>2.782715</c:v>
                </c:pt>
                <c:pt idx="21170">
                  <c:v>2.7929080000000002</c:v>
                </c:pt>
                <c:pt idx="21171">
                  <c:v>2.7875230000000002</c:v>
                </c:pt>
                <c:pt idx="21172">
                  <c:v>2.8006980000000001</c:v>
                </c:pt>
                <c:pt idx="21173">
                  <c:v>2.835604</c:v>
                </c:pt>
                <c:pt idx="21174">
                  <c:v>2.8683480000000001</c:v>
                </c:pt>
                <c:pt idx="21175">
                  <c:v>2.8623609999999999</c:v>
                </c:pt>
                <c:pt idx="21176">
                  <c:v>2.8200500000000002</c:v>
                </c:pt>
                <c:pt idx="21177">
                  <c:v>2.790432</c:v>
                </c:pt>
                <c:pt idx="21178">
                  <c:v>2.7774740000000002</c:v>
                </c:pt>
                <c:pt idx="21179">
                  <c:v>2.7758639999999999</c:v>
                </c:pt>
                <c:pt idx="21180">
                  <c:v>2.7708629999999999</c:v>
                </c:pt>
                <c:pt idx="21181">
                  <c:v>2.7729789999999999</c:v>
                </c:pt>
                <c:pt idx="21182">
                  <c:v>2.783989</c:v>
                </c:pt>
                <c:pt idx="21183">
                  <c:v>2.784999</c:v>
                </c:pt>
                <c:pt idx="21184">
                  <c:v>2.787331</c:v>
                </c:pt>
                <c:pt idx="21185">
                  <c:v>2.7986059999999999</c:v>
                </c:pt>
                <c:pt idx="21186">
                  <c:v>2.750092</c:v>
                </c:pt>
                <c:pt idx="21187">
                  <c:v>2.7270370000000002</c:v>
                </c:pt>
                <c:pt idx="21188">
                  <c:v>2.6994150000000001</c:v>
                </c:pt>
                <c:pt idx="21189">
                  <c:v>2.6966019999999999</c:v>
                </c:pt>
                <c:pt idx="21190">
                  <c:v>2.7279749999999998</c:v>
                </c:pt>
                <c:pt idx="21191">
                  <c:v>2.7557659999999999</c:v>
                </c:pt>
                <c:pt idx="21192">
                  <c:v>2.7906010000000001</c:v>
                </c:pt>
                <c:pt idx="21193">
                  <c:v>2.8130299999999999</c:v>
                </c:pt>
                <c:pt idx="21194">
                  <c:v>2.8363019999999999</c:v>
                </c:pt>
                <c:pt idx="21195">
                  <c:v>2.9290259999999999</c:v>
                </c:pt>
                <c:pt idx="21196">
                  <c:v>3.0081190000000002</c:v>
                </c:pt>
                <c:pt idx="21197">
                  <c:v>2.9745110000000001</c:v>
                </c:pt>
                <c:pt idx="21198">
                  <c:v>2.8612320000000002</c:v>
                </c:pt>
                <c:pt idx="21199">
                  <c:v>2.817021</c:v>
                </c:pt>
                <c:pt idx="21200">
                  <c:v>2.7750699999999999</c:v>
                </c:pt>
                <c:pt idx="21201">
                  <c:v>2.7806479999999998</c:v>
                </c:pt>
                <c:pt idx="21202">
                  <c:v>2.7640359999999999</c:v>
                </c:pt>
                <c:pt idx="21203">
                  <c:v>2.7264119999999998</c:v>
                </c:pt>
                <c:pt idx="21204">
                  <c:v>2.7218450000000001</c:v>
                </c:pt>
                <c:pt idx="21205">
                  <c:v>2.7050399999999999</c:v>
                </c:pt>
                <c:pt idx="21206">
                  <c:v>2.6812879999999999</c:v>
                </c:pt>
                <c:pt idx="21207">
                  <c:v>2.7502840000000002</c:v>
                </c:pt>
                <c:pt idx="21208">
                  <c:v>2.8394270000000001</c:v>
                </c:pt>
                <c:pt idx="21209">
                  <c:v>2.9054899999999999</c:v>
                </c:pt>
                <c:pt idx="21210">
                  <c:v>2.937128</c:v>
                </c:pt>
                <c:pt idx="21211">
                  <c:v>2.9713850000000002</c:v>
                </c:pt>
                <c:pt idx="21212">
                  <c:v>2.9393389999999999</c:v>
                </c:pt>
                <c:pt idx="21213">
                  <c:v>2.831734</c:v>
                </c:pt>
                <c:pt idx="21214">
                  <c:v>2.7095359999999999</c:v>
                </c:pt>
                <c:pt idx="21215">
                  <c:v>2.6967940000000001</c:v>
                </c:pt>
                <c:pt idx="21216">
                  <c:v>2.7715360000000002</c:v>
                </c:pt>
                <c:pt idx="21217">
                  <c:v>2.8322150000000001</c:v>
                </c:pt>
                <c:pt idx="21218">
                  <c:v>2.8338009999999998</c:v>
                </c:pt>
                <c:pt idx="21219">
                  <c:v>2.7667999999999999</c:v>
                </c:pt>
                <c:pt idx="21220">
                  <c:v>2.7265320000000002</c:v>
                </c:pt>
                <c:pt idx="21221">
                  <c:v>2.7213159999999998</c:v>
                </c:pt>
                <c:pt idx="21222">
                  <c:v>2.7098</c:v>
                </c:pt>
                <c:pt idx="21223">
                  <c:v>2.7373270000000001</c:v>
                </c:pt>
                <c:pt idx="21224">
                  <c:v>2.739106</c:v>
                </c:pt>
                <c:pt idx="21225">
                  <c:v>2.7355960000000001</c:v>
                </c:pt>
                <c:pt idx="21226">
                  <c:v>2.7688440000000001</c:v>
                </c:pt>
                <c:pt idx="21227">
                  <c:v>2.7843979999999999</c:v>
                </c:pt>
                <c:pt idx="21228">
                  <c:v>2.782403</c:v>
                </c:pt>
                <c:pt idx="21229">
                  <c:v>2.8482259999999999</c:v>
                </c:pt>
                <c:pt idx="21230">
                  <c:v>2.8660160000000001</c:v>
                </c:pt>
                <c:pt idx="21231">
                  <c:v>2.8518560000000002</c:v>
                </c:pt>
                <c:pt idx="21232">
                  <c:v>2.8113229999999998</c:v>
                </c:pt>
                <c:pt idx="21233">
                  <c:v>2.7898070000000001</c:v>
                </c:pt>
                <c:pt idx="21234">
                  <c:v>2.7942550000000002</c:v>
                </c:pt>
                <c:pt idx="21235">
                  <c:v>2.8027890000000002</c:v>
                </c:pt>
                <c:pt idx="21236">
                  <c:v>2.8212519999999999</c:v>
                </c:pt>
                <c:pt idx="21237">
                  <c:v>2.8370709999999999</c:v>
                </c:pt>
                <c:pt idx="21238">
                  <c:v>2.8190879999999998</c:v>
                </c:pt>
                <c:pt idx="21239">
                  <c:v>2.7778350000000001</c:v>
                </c:pt>
                <c:pt idx="21240">
                  <c:v>2.7620640000000001</c:v>
                </c:pt>
                <c:pt idx="21241">
                  <c:v>2.7763689999999999</c:v>
                </c:pt>
                <c:pt idx="21242">
                  <c:v>2.7974760000000001</c:v>
                </c:pt>
                <c:pt idx="21243">
                  <c:v>2.7990149999999998</c:v>
                </c:pt>
                <c:pt idx="21244">
                  <c:v>2.8212999999999999</c:v>
                </c:pt>
                <c:pt idx="21245">
                  <c:v>2.8108430000000002</c:v>
                </c:pt>
                <c:pt idx="21246">
                  <c:v>2.816516</c:v>
                </c:pt>
                <c:pt idx="21247">
                  <c:v>2.8204829999999999</c:v>
                </c:pt>
                <c:pt idx="21248">
                  <c:v>2.7971400000000002</c:v>
                </c:pt>
                <c:pt idx="21249">
                  <c:v>2.75603</c:v>
                </c:pt>
                <c:pt idx="21250">
                  <c:v>2.7329270000000001</c:v>
                </c:pt>
                <c:pt idx="21251">
                  <c:v>2.735668</c:v>
                </c:pt>
                <c:pt idx="21252">
                  <c:v>2.7393939999999999</c:v>
                </c:pt>
                <c:pt idx="21253">
                  <c:v>2.7533379999999998</c:v>
                </c:pt>
                <c:pt idx="21254">
                  <c:v>2.7915139999999998</c:v>
                </c:pt>
                <c:pt idx="21255">
                  <c:v>2.831061</c:v>
                </c:pt>
                <c:pt idx="21256">
                  <c:v>2.82707</c:v>
                </c:pt>
                <c:pt idx="21257">
                  <c:v>2.8053129999999999</c:v>
                </c:pt>
                <c:pt idx="21258">
                  <c:v>2.7791329999999999</c:v>
                </c:pt>
                <c:pt idx="21259">
                  <c:v>2.7562709999999999</c:v>
                </c:pt>
                <c:pt idx="21260">
                  <c:v>2.7779069999999999</c:v>
                </c:pt>
                <c:pt idx="21261">
                  <c:v>2.8378640000000002</c:v>
                </c:pt>
                <c:pt idx="21262">
                  <c:v>2.829666</c:v>
                </c:pt>
                <c:pt idx="21263">
                  <c:v>2.8106499999999999</c:v>
                </c:pt>
                <c:pt idx="21264">
                  <c:v>2.8100969999999998</c:v>
                </c:pt>
                <c:pt idx="21265">
                  <c:v>2.7931490000000001</c:v>
                </c:pt>
                <c:pt idx="21266">
                  <c:v>2.7772579999999998</c:v>
                </c:pt>
                <c:pt idx="21267">
                  <c:v>2.745428</c:v>
                </c:pt>
                <c:pt idx="21268">
                  <c:v>2.7424469999999999</c:v>
                </c:pt>
                <c:pt idx="21269">
                  <c:v>2.7617039999999999</c:v>
                </c:pt>
                <c:pt idx="21270">
                  <c:v>2.7792530000000002</c:v>
                </c:pt>
                <c:pt idx="21271">
                  <c:v>2.8708960000000001</c:v>
                </c:pt>
                <c:pt idx="21272">
                  <c:v>2.9408059999999998</c:v>
                </c:pt>
                <c:pt idx="21273">
                  <c:v>2.9525130000000002</c:v>
                </c:pt>
                <c:pt idx="21274">
                  <c:v>2.942056</c:v>
                </c:pt>
                <c:pt idx="21275">
                  <c:v>2.8170929999999998</c:v>
                </c:pt>
                <c:pt idx="21276">
                  <c:v>2.7820420000000001</c:v>
                </c:pt>
                <c:pt idx="21277">
                  <c:v>2.7420870000000002</c:v>
                </c:pt>
                <c:pt idx="21278">
                  <c:v>2.7288640000000002</c:v>
                </c:pt>
                <c:pt idx="21279">
                  <c:v>2.749107</c:v>
                </c:pt>
                <c:pt idx="21280">
                  <c:v>2.728504</c:v>
                </c:pt>
                <c:pt idx="21281">
                  <c:v>2.7894230000000002</c:v>
                </c:pt>
                <c:pt idx="21282">
                  <c:v>2.8562310000000002</c:v>
                </c:pt>
                <c:pt idx="21283">
                  <c:v>2.8389700000000002</c:v>
                </c:pt>
                <c:pt idx="21284">
                  <c:v>2.8177660000000002</c:v>
                </c:pt>
                <c:pt idx="21285">
                  <c:v>2.7699739999999999</c:v>
                </c:pt>
                <c:pt idx="21286">
                  <c:v>2.674725</c:v>
                </c:pt>
                <c:pt idx="21287">
                  <c:v>2.6965300000000001</c:v>
                </c:pt>
                <c:pt idx="21288">
                  <c:v>2.7648769999999998</c:v>
                </c:pt>
                <c:pt idx="21289">
                  <c:v>2.7566310000000001</c:v>
                </c:pt>
                <c:pt idx="21290">
                  <c:v>2.7693729999999999</c:v>
                </c:pt>
                <c:pt idx="21291">
                  <c:v>2.840605</c:v>
                </c:pt>
                <c:pt idx="21292">
                  <c:v>2.9018839999999999</c:v>
                </c:pt>
                <c:pt idx="21293">
                  <c:v>2.919867</c:v>
                </c:pt>
                <c:pt idx="21294">
                  <c:v>2.8760650000000001</c:v>
                </c:pt>
                <c:pt idx="21295">
                  <c:v>2.8184879999999999</c:v>
                </c:pt>
                <c:pt idx="21296">
                  <c:v>2.7868740000000001</c:v>
                </c:pt>
                <c:pt idx="21297">
                  <c:v>2.753482</c:v>
                </c:pt>
                <c:pt idx="21298">
                  <c:v>2.7759360000000002</c:v>
                </c:pt>
                <c:pt idx="21299">
                  <c:v>2.7454040000000002</c:v>
                </c:pt>
                <c:pt idx="21300">
                  <c:v>2.7245370000000002</c:v>
                </c:pt>
                <c:pt idx="21301">
                  <c:v>2.7400669999999998</c:v>
                </c:pt>
                <c:pt idx="21302">
                  <c:v>2.767954</c:v>
                </c:pt>
                <c:pt idx="21303">
                  <c:v>2.8219249999999998</c:v>
                </c:pt>
                <c:pt idx="21304">
                  <c:v>2.8264450000000001</c:v>
                </c:pt>
                <c:pt idx="21305">
                  <c:v>2.7987980000000001</c:v>
                </c:pt>
                <c:pt idx="21306">
                  <c:v>2.843658</c:v>
                </c:pt>
                <c:pt idx="21307">
                  <c:v>2.871858</c:v>
                </c:pt>
                <c:pt idx="21308">
                  <c:v>2.84938</c:v>
                </c:pt>
                <c:pt idx="21309">
                  <c:v>2.8076210000000001</c:v>
                </c:pt>
                <c:pt idx="21310">
                  <c:v>2.797644</c:v>
                </c:pt>
                <c:pt idx="21311">
                  <c:v>2.7925719999999998</c:v>
                </c:pt>
                <c:pt idx="21312">
                  <c:v>2.7778109999999998</c:v>
                </c:pt>
                <c:pt idx="21313">
                  <c:v>2.761463</c:v>
                </c:pt>
                <c:pt idx="21314">
                  <c:v>2.7729789999999999</c:v>
                </c:pt>
                <c:pt idx="21315">
                  <c:v>2.7759360000000002</c:v>
                </c:pt>
                <c:pt idx="21316">
                  <c:v>2.7815850000000002</c:v>
                </c:pt>
                <c:pt idx="21317">
                  <c:v>2.7833160000000001</c:v>
                </c:pt>
                <c:pt idx="21318">
                  <c:v>2.7620640000000001</c:v>
                </c:pt>
                <c:pt idx="21319">
                  <c:v>2.7507410000000001</c:v>
                </c:pt>
                <c:pt idx="21320">
                  <c:v>2.7758150000000001</c:v>
                </c:pt>
                <c:pt idx="21321">
                  <c:v>2.7996159999999999</c:v>
                </c:pt>
                <c:pt idx="21322">
                  <c:v>2.8063470000000001</c:v>
                </c:pt>
                <c:pt idx="21323">
                  <c:v>2.825796</c:v>
                </c:pt>
                <c:pt idx="21324">
                  <c:v>2.793317</c:v>
                </c:pt>
                <c:pt idx="21325">
                  <c:v>2.7473999999999998</c:v>
                </c:pt>
                <c:pt idx="21326">
                  <c:v>2.7420390000000001</c:v>
                </c:pt>
                <c:pt idx="21327">
                  <c:v>2.7704780000000002</c:v>
                </c:pt>
                <c:pt idx="21328">
                  <c:v>2.7689159999999999</c:v>
                </c:pt>
                <c:pt idx="21329">
                  <c:v>2.7446109999999999</c:v>
                </c:pt>
                <c:pt idx="21330">
                  <c:v>2.7169400000000001</c:v>
                </c:pt>
                <c:pt idx="21331">
                  <c:v>2.7437930000000001</c:v>
                </c:pt>
                <c:pt idx="21332">
                  <c:v>2.816805</c:v>
                </c:pt>
                <c:pt idx="21333">
                  <c:v>2.890393</c:v>
                </c:pt>
                <c:pt idx="21334">
                  <c:v>2.8993600000000002</c:v>
                </c:pt>
                <c:pt idx="21335">
                  <c:v>2.9049849999999999</c:v>
                </c:pt>
                <c:pt idx="21336">
                  <c:v>2.8394270000000001</c:v>
                </c:pt>
                <c:pt idx="21337">
                  <c:v>2.7739880000000001</c:v>
                </c:pt>
                <c:pt idx="21338">
                  <c:v>2.7631220000000001</c:v>
                </c:pt>
                <c:pt idx="21339">
                  <c:v>2.7857919999999998</c:v>
                </c:pt>
                <c:pt idx="21340">
                  <c:v>2.7573759999999998</c:v>
                </c:pt>
                <c:pt idx="21341">
                  <c:v>2.707468</c:v>
                </c:pt>
                <c:pt idx="21342">
                  <c:v>2.675494</c:v>
                </c:pt>
                <c:pt idx="21343">
                  <c:v>2.6852550000000002</c:v>
                </c:pt>
                <c:pt idx="21344">
                  <c:v>2.7252339999999999</c:v>
                </c:pt>
                <c:pt idx="21345">
                  <c:v>2.7441300000000002</c:v>
                </c:pt>
                <c:pt idx="21346">
                  <c:v>2.9803760000000001</c:v>
                </c:pt>
                <c:pt idx="21347">
                  <c:v>2.931238</c:v>
                </c:pt>
                <c:pt idx="21348">
                  <c:v>2.8714249999999999</c:v>
                </c:pt>
                <c:pt idx="21349">
                  <c:v>2.8517839999999999</c:v>
                </c:pt>
                <c:pt idx="21350">
                  <c:v>2.7868019999999998</c:v>
                </c:pt>
                <c:pt idx="21351">
                  <c:v>2.7321339999999998</c:v>
                </c:pt>
                <c:pt idx="21352">
                  <c:v>2.7878120000000002</c:v>
                </c:pt>
                <c:pt idx="21353">
                  <c:v>2.8680110000000001</c:v>
                </c:pt>
                <c:pt idx="21354">
                  <c:v>2.927006</c:v>
                </c:pt>
                <c:pt idx="21355">
                  <c:v>2.92679</c:v>
                </c:pt>
                <c:pt idx="21356">
                  <c:v>2.8535870000000001</c:v>
                </c:pt>
                <c:pt idx="21357">
                  <c:v>2.7456930000000002</c:v>
                </c:pt>
                <c:pt idx="21358">
                  <c:v>2.6841010000000001</c:v>
                </c:pt>
                <c:pt idx="21359">
                  <c:v>2.681168</c:v>
                </c:pt>
                <c:pt idx="21360">
                  <c:v>2.7121080000000002</c:v>
                </c:pt>
                <c:pt idx="21361">
                  <c:v>2.728504</c:v>
                </c:pt>
                <c:pt idx="21362">
                  <c:v>2.7096079999999998</c:v>
                </c:pt>
                <c:pt idx="21363">
                  <c:v>2.7364130000000002</c:v>
                </c:pt>
                <c:pt idx="21364">
                  <c:v>2.8060830000000001</c:v>
                </c:pt>
                <c:pt idx="21365">
                  <c:v>2.824017</c:v>
                </c:pt>
                <c:pt idx="21366">
                  <c:v>2.8206989999999998</c:v>
                </c:pt>
                <c:pt idx="21367">
                  <c:v>2.8188</c:v>
                </c:pt>
                <c:pt idx="21368">
                  <c:v>2.7967789999999999</c:v>
                </c:pt>
                <c:pt idx="21369">
                  <c:v>2.7829799999999998</c:v>
                </c:pt>
                <c:pt idx="21370">
                  <c:v>2.798918</c:v>
                </c:pt>
                <c:pt idx="21371">
                  <c:v>2.8109150000000001</c:v>
                </c:pt>
                <c:pt idx="21372">
                  <c:v>2.7739400000000001</c:v>
                </c:pt>
                <c:pt idx="21373">
                  <c:v>2.7523279999999999</c:v>
                </c:pt>
                <c:pt idx="21374">
                  <c:v>2.7562220000000002</c:v>
                </c:pt>
                <c:pt idx="21375">
                  <c:v>2.7646130000000002</c:v>
                </c:pt>
                <c:pt idx="21376">
                  <c:v>2.7644440000000001</c:v>
                </c:pt>
                <c:pt idx="21377">
                  <c:v>2.769012</c:v>
                </c:pt>
                <c:pt idx="21378">
                  <c:v>2.7921390000000001</c:v>
                </c:pt>
                <c:pt idx="21379">
                  <c:v>2.8200020000000001</c:v>
                </c:pt>
                <c:pt idx="21380">
                  <c:v>2.8476970000000001</c:v>
                </c:pt>
                <c:pt idx="21381">
                  <c:v>2.8460619999999999</c:v>
                </c:pt>
                <c:pt idx="21382">
                  <c:v>2.817574</c:v>
                </c:pt>
                <c:pt idx="21383">
                  <c:v>2.7480250000000002</c:v>
                </c:pt>
                <c:pt idx="21384">
                  <c:v>2.6985489999999999</c:v>
                </c:pt>
                <c:pt idx="21385">
                  <c:v>2.688885</c:v>
                </c:pt>
                <c:pt idx="21386">
                  <c:v>2.684822</c:v>
                </c:pt>
                <c:pt idx="21387">
                  <c:v>2.7279270000000002</c:v>
                </c:pt>
                <c:pt idx="21388">
                  <c:v>2.7988219999999999</c:v>
                </c:pt>
                <c:pt idx="21389">
                  <c:v>2.8318300000000001</c:v>
                </c:pt>
                <c:pt idx="21390">
                  <c:v>2.8555100000000002</c:v>
                </c:pt>
                <c:pt idx="21391">
                  <c:v>2.834571</c:v>
                </c:pt>
                <c:pt idx="21392">
                  <c:v>2.8029809999999999</c:v>
                </c:pt>
                <c:pt idx="21393">
                  <c:v>2.7693729999999999</c:v>
                </c:pt>
                <c:pt idx="21394">
                  <c:v>2.7487699999999999</c:v>
                </c:pt>
                <c:pt idx="21395">
                  <c:v>2.7802150000000001</c:v>
                </c:pt>
                <c:pt idx="21396">
                  <c:v>2.7722579999999999</c:v>
                </c:pt>
                <c:pt idx="21397">
                  <c:v>2.7778109999999998</c:v>
                </c:pt>
                <c:pt idx="21398">
                  <c:v>2.8188240000000002</c:v>
                </c:pt>
                <c:pt idx="21399">
                  <c:v>2.8255560000000002</c:v>
                </c:pt>
                <c:pt idx="21400">
                  <c:v>2.8026689999999999</c:v>
                </c:pt>
                <c:pt idx="21401">
                  <c:v>2.7373270000000001</c:v>
                </c:pt>
                <c:pt idx="21402">
                  <c:v>2.6737639999999998</c:v>
                </c:pt>
                <c:pt idx="21403">
                  <c:v>2.668066</c:v>
                </c:pt>
                <c:pt idx="21404">
                  <c:v>2.7167240000000001</c:v>
                </c:pt>
                <c:pt idx="21405">
                  <c:v>2.7079249999999999</c:v>
                </c:pt>
                <c:pt idx="21406">
                  <c:v>2.716027</c:v>
                </c:pt>
                <c:pt idx="21407">
                  <c:v>2.782715</c:v>
                </c:pt>
                <c:pt idx="21408">
                  <c:v>2.8358449999999999</c:v>
                </c:pt>
                <c:pt idx="21409">
                  <c:v>2.8607269999999998</c:v>
                </c:pt>
                <c:pt idx="21410">
                  <c:v>2.868252</c:v>
                </c:pt>
                <c:pt idx="21411">
                  <c:v>2.8169010000000001</c:v>
                </c:pt>
                <c:pt idx="21412">
                  <c:v>2.7616800000000001</c:v>
                </c:pt>
                <c:pt idx="21413">
                  <c:v>2.7441779999999998</c:v>
                </c:pt>
                <c:pt idx="21414">
                  <c:v>2.7243210000000002</c:v>
                </c:pt>
                <c:pt idx="21415">
                  <c:v>2.7221570000000002</c:v>
                </c:pt>
                <c:pt idx="21416">
                  <c:v>2.761199</c:v>
                </c:pt>
                <c:pt idx="21417">
                  <c:v>2.7842539999999998</c:v>
                </c:pt>
                <c:pt idx="21418">
                  <c:v>2.790721</c:v>
                </c:pt>
                <c:pt idx="21419">
                  <c:v>2.7825950000000002</c:v>
                </c:pt>
                <c:pt idx="21420">
                  <c:v>2.7871630000000001</c:v>
                </c:pt>
                <c:pt idx="21421">
                  <c:v>2.826349</c:v>
                </c:pt>
                <c:pt idx="21422">
                  <c:v>2.8798870000000001</c:v>
                </c:pt>
                <c:pt idx="21423">
                  <c:v>2.9215490000000002</c:v>
                </c:pt>
                <c:pt idx="21424">
                  <c:v>2.907365</c:v>
                </c:pt>
                <c:pt idx="21425">
                  <c:v>2.8720500000000002</c:v>
                </c:pt>
                <c:pt idx="21426">
                  <c:v>2.818848</c:v>
                </c:pt>
                <c:pt idx="21427">
                  <c:v>2.8033899999999998</c:v>
                </c:pt>
                <c:pt idx="21428">
                  <c:v>2.8146409999999999</c:v>
                </c:pt>
                <c:pt idx="21429">
                  <c:v>2.804592</c:v>
                </c:pt>
                <c:pt idx="21430">
                  <c:v>2.7814890000000001</c:v>
                </c:pt>
                <c:pt idx="21431">
                  <c:v>2.7631939999999999</c:v>
                </c:pt>
                <c:pt idx="21432">
                  <c:v>2.7720410000000002</c:v>
                </c:pt>
                <c:pt idx="21433">
                  <c:v>2.7861289999999999</c:v>
                </c:pt>
                <c:pt idx="21434">
                  <c:v>2.8293300000000001</c:v>
                </c:pt>
                <c:pt idx="21435">
                  <c:v>2.8132709999999999</c:v>
                </c:pt>
                <c:pt idx="21436">
                  <c:v>2.7736999999999998</c:v>
                </c:pt>
                <c:pt idx="21437">
                  <c:v>2.7586029999999999</c:v>
                </c:pt>
                <c:pt idx="21438">
                  <c:v>2.7809360000000001</c:v>
                </c:pt>
                <c:pt idx="21439">
                  <c:v>2.8001930000000002</c:v>
                </c:pt>
                <c:pt idx="21440">
                  <c:v>2.7440340000000001</c:v>
                </c:pt>
                <c:pt idx="21441">
                  <c:v>2.6839569999999999</c:v>
                </c:pt>
                <c:pt idx="21442">
                  <c:v>2.6949429999999999</c:v>
                </c:pt>
                <c:pt idx="21443">
                  <c:v>2.7099440000000001</c:v>
                </c:pt>
                <c:pt idx="21444">
                  <c:v>2.7047759999999998</c:v>
                </c:pt>
                <c:pt idx="21445">
                  <c:v>2.7390819999999998</c:v>
                </c:pt>
                <c:pt idx="21446">
                  <c:v>2.7563909999999998</c:v>
                </c:pt>
                <c:pt idx="21447">
                  <c:v>2.8087029999999999</c:v>
                </c:pt>
                <c:pt idx="21448">
                  <c:v>2.8218290000000001</c:v>
                </c:pt>
                <c:pt idx="21449">
                  <c:v>2.7708870000000001</c:v>
                </c:pt>
                <c:pt idx="21450">
                  <c:v>2.7608619999999999</c:v>
                </c:pt>
                <c:pt idx="21451">
                  <c:v>2.7872349999999999</c:v>
                </c:pt>
                <c:pt idx="21452">
                  <c:v>2.8017310000000002</c:v>
                </c:pt>
                <c:pt idx="21453">
                  <c:v>2.8005770000000001</c:v>
                </c:pt>
                <c:pt idx="21454">
                  <c:v>2.8078859999999999</c:v>
                </c:pt>
                <c:pt idx="21455">
                  <c:v>2.8017789999999998</c:v>
                </c:pt>
                <c:pt idx="21456">
                  <c:v>2.8006250000000001</c:v>
                </c:pt>
                <c:pt idx="21457">
                  <c:v>2.8024529999999999</c:v>
                </c:pt>
                <c:pt idx="21458">
                  <c:v>2.8151700000000002</c:v>
                </c:pt>
                <c:pt idx="21459">
                  <c:v>2.8243290000000001</c:v>
                </c:pt>
                <c:pt idx="21460">
                  <c:v>2.8331040000000001</c:v>
                </c:pt>
                <c:pt idx="21461">
                  <c:v>2.8386819999999999</c:v>
                </c:pt>
                <c:pt idx="21462">
                  <c:v>2.8127900000000001</c:v>
                </c:pt>
                <c:pt idx="21463">
                  <c:v>2.772618</c:v>
                </c:pt>
                <c:pt idx="21464">
                  <c:v>2.7407159999999999</c:v>
                </c:pt>
                <c:pt idx="21465">
                  <c:v>2.7129979999999998</c:v>
                </c:pt>
                <c:pt idx="21466">
                  <c:v>2.7218930000000001</c:v>
                </c:pt>
                <c:pt idx="21467">
                  <c:v>2.7164839999999999</c:v>
                </c:pt>
                <c:pt idx="21468">
                  <c:v>2.775191</c:v>
                </c:pt>
                <c:pt idx="21469">
                  <c:v>2.8696700000000002</c:v>
                </c:pt>
                <c:pt idx="21470">
                  <c:v>2.9166690000000002</c:v>
                </c:pt>
                <c:pt idx="21471">
                  <c:v>2.946936</c:v>
                </c:pt>
                <c:pt idx="21472">
                  <c:v>2.89561</c:v>
                </c:pt>
                <c:pt idx="21473">
                  <c:v>2.8313250000000001</c:v>
                </c:pt>
                <c:pt idx="21474">
                  <c:v>2.7584339999999998</c:v>
                </c:pt>
                <c:pt idx="21475">
                  <c:v>2.7226859999999999</c:v>
                </c:pt>
                <c:pt idx="21476">
                  <c:v>2.7507169999999999</c:v>
                </c:pt>
                <c:pt idx="21477">
                  <c:v>2.7977400000000001</c:v>
                </c:pt>
                <c:pt idx="21478">
                  <c:v>2.8340420000000002</c:v>
                </c:pt>
                <c:pt idx="21479">
                  <c:v>2.8017310000000002</c:v>
                </c:pt>
                <c:pt idx="21480">
                  <c:v>2.756078</c:v>
                </c:pt>
                <c:pt idx="21481">
                  <c:v>2.7679299999999998</c:v>
                </c:pt>
                <c:pt idx="21482">
                  <c:v>2.8316620000000001</c:v>
                </c:pt>
                <c:pt idx="21483">
                  <c:v>2.9401329999999999</c:v>
                </c:pt>
                <c:pt idx="21484">
                  <c:v>2.9276559999999998</c:v>
                </c:pt>
                <c:pt idx="21485">
                  <c:v>2.8248579999999999</c:v>
                </c:pt>
                <c:pt idx="21486">
                  <c:v>2.7382399999999998</c:v>
                </c:pt>
                <c:pt idx="21487">
                  <c:v>2.7443949999999999</c:v>
                </c:pt>
                <c:pt idx="21488">
                  <c:v>2.781657</c:v>
                </c:pt>
                <c:pt idx="21489">
                  <c:v>2.7594439999999998</c:v>
                </c:pt>
                <c:pt idx="21490">
                  <c:v>2.7352349999999999</c:v>
                </c:pt>
                <c:pt idx="21491">
                  <c:v>2.7097519999999999</c:v>
                </c:pt>
                <c:pt idx="21492">
                  <c:v>2.6973950000000002</c:v>
                </c:pt>
                <c:pt idx="21493">
                  <c:v>2.738</c:v>
                </c:pt>
                <c:pt idx="21494">
                  <c:v>2.7579530000000001</c:v>
                </c:pt>
                <c:pt idx="21495">
                  <c:v>2.7294170000000002</c:v>
                </c:pt>
                <c:pt idx="21496">
                  <c:v>2.698477</c:v>
                </c:pt>
                <c:pt idx="21497">
                  <c:v>2.7185510000000002</c:v>
                </c:pt>
                <c:pt idx="21498">
                  <c:v>2.7518229999999999</c:v>
                </c:pt>
                <c:pt idx="21499">
                  <c:v>2.7970190000000001</c:v>
                </c:pt>
                <c:pt idx="21500">
                  <c:v>2.8516400000000002</c:v>
                </c:pt>
                <c:pt idx="21501">
                  <c:v>2.8612320000000002</c:v>
                </c:pt>
                <c:pt idx="21502">
                  <c:v>2.8750070000000001</c:v>
                </c:pt>
                <c:pt idx="21503">
                  <c:v>2.8351959999999998</c:v>
                </c:pt>
                <c:pt idx="21504">
                  <c:v>2.7655979999999998</c:v>
                </c:pt>
                <c:pt idx="21505">
                  <c:v>2.7203300000000001</c:v>
                </c:pt>
                <c:pt idx="21506">
                  <c:v>2.6809759999999998</c:v>
                </c:pt>
                <c:pt idx="21507">
                  <c:v>2.6553239999999998</c:v>
                </c:pt>
                <c:pt idx="21508">
                  <c:v>2.6828989999999999</c:v>
                </c:pt>
                <c:pt idx="21509">
                  <c:v>2.7387450000000002</c:v>
                </c:pt>
                <c:pt idx="21510">
                  <c:v>2.7802150000000001</c:v>
                </c:pt>
                <c:pt idx="21511">
                  <c:v>2.8445719999999999</c:v>
                </c:pt>
                <c:pt idx="21512">
                  <c:v>2.8594050000000002</c:v>
                </c:pt>
                <c:pt idx="21513">
                  <c:v>2.8791180000000001</c:v>
                </c:pt>
                <c:pt idx="21514">
                  <c:v>2.875416</c:v>
                </c:pt>
                <c:pt idx="21515">
                  <c:v>2.852096</c:v>
                </c:pt>
                <c:pt idx="21516">
                  <c:v>2.8272620000000002</c:v>
                </c:pt>
                <c:pt idx="21517">
                  <c:v>2.796154</c:v>
                </c:pt>
                <c:pt idx="21518">
                  <c:v>2.7612709999999998</c:v>
                </c:pt>
                <c:pt idx="21519">
                  <c:v>2.7378559999999998</c:v>
                </c:pt>
                <c:pt idx="21520">
                  <c:v>2.7441300000000002</c:v>
                </c:pt>
                <c:pt idx="21521">
                  <c:v>2.7613430000000001</c:v>
                </c:pt>
                <c:pt idx="21522">
                  <c:v>2.763747</c:v>
                </c:pt>
                <c:pt idx="21523">
                  <c:v>2.7614390000000002</c:v>
                </c:pt>
                <c:pt idx="21524">
                  <c:v>2.7480730000000002</c:v>
                </c:pt>
                <c:pt idx="21525">
                  <c:v>2.7671610000000002</c:v>
                </c:pt>
                <c:pt idx="21526">
                  <c:v>2.792764</c:v>
                </c:pt>
                <c:pt idx="21527">
                  <c:v>2.8026930000000001</c:v>
                </c:pt>
                <c:pt idx="21528">
                  <c:v>2.8228629999999999</c:v>
                </c:pt>
                <c:pt idx="21529">
                  <c:v>2.8151220000000001</c:v>
                </c:pt>
                <c:pt idx="21530">
                  <c:v>2.8217810000000001</c:v>
                </c:pt>
                <c:pt idx="21531">
                  <c:v>2.7951199999999998</c:v>
                </c:pt>
                <c:pt idx="21532">
                  <c:v>2.7510539999999999</c:v>
                </c:pt>
                <c:pt idx="21533">
                  <c:v>2.7053769999999999</c:v>
                </c:pt>
                <c:pt idx="21534">
                  <c:v>2.681937</c:v>
                </c:pt>
                <c:pt idx="21535">
                  <c:v>2.7402839999999999</c:v>
                </c:pt>
                <c:pt idx="21536">
                  <c:v>2.799159</c:v>
                </c:pt>
                <c:pt idx="21537">
                  <c:v>2.8010579999999998</c:v>
                </c:pt>
                <c:pt idx="21538">
                  <c:v>2.8262290000000001</c:v>
                </c:pt>
                <c:pt idx="21539">
                  <c:v>2.834114</c:v>
                </c:pt>
                <c:pt idx="21540">
                  <c:v>2.86741</c:v>
                </c:pt>
                <c:pt idx="21541">
                  <c:v>2.8390420000000001</c:v>
                </c:pt>
                <c:pt idx="21542">
                  <c:v>2.8207710000000001</c:v>
                </c:pt>
                <c:pt idx="21543">
                  <c:v>2.783388</c:v>
                </c:pt>
                <c:pt idx="21544">
                  <c:v>2.7541069999999999</c:v>
                </c:pt>
                <c:pt idx="21545">
                  <c:v>2.7647089999999999</c:v>
                </c:pt>
                <c:pt idx="21546">
                  <c:v>2.7078530000000001</c:v>
                </c:pt>
                <c:pt idx="21547">
                  <c:v>2.6881879999999998</c:v>
                </c:pt>
                <c:pt idx="21548">
                  <c:v>2.7403080000000002</c:v>
                </c:pt>
                <c:pt idx="21549">
                  <c:v>2.8034620000000001</c:v>
                </c:pt>
                <c:pt idx="21550">
                  <c:v>2.8464230000000001</c:v>
                </c:pt>
                <c:pt idx="21551">
                  <c:v>2.8603900000000002</c:v>
                </c:pt>
                <c:pt idx="21552">
                  <c:v>2.8473120000000001</c:v>
                </c:pt>
                <c:pt idx="21553">
                  <c:v>2.8097850000000002</c:v>
                </c:pt>
                <c:pt idx="21554">
                  <c:v>2.7308599999999998</c:v>
                </c:pt>
                <c:pt idx="21555">
                  <c:v>2.6949909999999999</c:v>
                </c:pt>
                <c:pt idx="21556">
                  <c:v>2.8768579999999999</c:v>
                </c:pt>
                <c:pt idx="21557">
                  <c:v>2.885729</c:v>
                </c:pt>
                <c:pt idx="21558">
                  <c:v>2.9160200000000001</c:v>
                </c:pt>
                <c:pt idx="21559">
                  <c:v>2.909481</c:v>
                </c:pt>
                <c:pt idx="21560">
                  <c:v>2.8581059999999998</c:v>
                </c:pt>
                <c:pt idx="21561">
                  <c:v>2.7982939999999998</c:v>
                </c:pt>
                <c:pt idx="21562">
                  <c:v>2.7545639999999998</c:v>
                </c:pt>
                <c:pt idx="21563">
                  <c:v>2.7516310000000002</c:v>
                </c:pt>
                <c:pt idx="21564">
                  <c:v>2.733336</c:v>
                </c:pt>
                <c:pt idx="21565">
                  <c:v>2.6870340000000001</c:v>
                </c:pt>
                <c:pt idx="21566">
                  <c:v>2.7207870000000001</c:v>
                </c:pt>
                <c:pt idx="21567">
                  <c:v>2.8159390000000002</c:v>
                </c:pt>
                <c:pt idx="21568">
                  <c:v>2.814425</c:v>
                </c:pt>
                <c:pt idx="21569">
                  <c:v>2.7990629999999999</c:v>
                </c:pt>
                <c:pt idx="21570">
                  <c:v>2.7917540000000001</c:v>
                </c:pt>
                <c:pt idx="21571">
                  <c:v>2.7858890000000001</c:v>
                </c:pt>
                <c:pt idx="21572">
                  <c:v>2.770575</c:v>
                </c:pt>
                <c:pt idx="21573">
                  <c:v>2.756535</c:v>
                </c:pt>
                <c:pt idx="21574">
                  <c:v>2.7523759999999999</c:v>
                </c:pt>
                <c:pt idx="21575">
                  <c:v>2.763026</c:v>
                </c:pt>
                <c:pt idx="21576">
                  <c:v>2.7726899999999999</c:v>
                </c:pt>
                <c:pt idx="21577">
                  <c:v>2.7670650000000001</c:v>
                </c:pt>
                <c:pt idx="21578">
                  <c:v>2.7447550000000001</c:v>
                </c:pt>
                <c:pt idx="21579">
                  <c:v>2.738264</c:v>
                </c:pt>
                <c:pt idx="21580">
                  <c:v>2.7631700000000001</c:v>
                </c:pt>
                <c:pt idx="21581">
                  <c:v>2.7776190000000001</c:v>
                </c:pt>
                <c:pt idx="21582">
                  <c:v>2.7898550000000002</c:v>
                </c:pt>
                <c:pt idx="21583">
                  <c:v>2.7974039999999998</c:v>
                </c:pt>
                <c:pt idx="21584">
                  <c:v>2.7840859999999998</c:v>
                </c:pt>
                <c:pt idx="21585">
                  <c:v>2.7762959999999999</c:v>
                </c:pt>
                <c:pt idx="21586">
                  <c:v>2.7583380000000002</c:v>
                </c:pt>
                <c:pt idx="21587">
                  <c:v>2.7344179999999998</c:v>
                </c:pt>
                <c:pt idx="21588">
                  <c:v>2.7416779999999998</c:v>
                </c:pt>
                <c:pt idx="21589">
                  <c:v>2.7548279999999998</c:v>
                </c:pt>
                <c:pt idx="21590">
                  <c:v>2.763074</c:v>
                </c:pt>
                <c:pt idx="21591">
                  <c:v>2.8457979999999998</c:v>
                </c:pt>
                <c:pt idx="21592">
                  <c:v>2.9308049999999999</c:v>
                </c:pt>
                <c:pt idx="21593">
                  <c:v>2.9597739999999999</c:v>
                </c:pt>
                <c:pt idx="21594">
                  <c:v>2.94434</c:v>
                </c:pt>
                <c:pt idx="21595">
                  <c:v>2.8900320000000002</c:v>
                </c:pt>
                <c:pt idx="21596">
                  <c:v>2.8244250000000002</c:v>
                </c:pt>
                <c:pt idx="21597">
                  <c:v>2.7159070000000001</c:v>
                </c:pt>
                <c:pt idx="21598">
                  <c:v>2.6378949999999999</c:v>
                </c:pt>
                <c:pt idx="21599">
                  <c:v>2.6836199999999999</c:v>
                </c:pt>
                <c:pt idx="21600">
                  <c:v>2.7172290000000001</c:v>
                </c:pt>
                <c:pt idx="21601">
                  <c:v>2.7209789999999998</c:v>
                </c:pt>
                <c:pt idx="21602">
                  <c:v>2.7588189999999999</c:v>
                </c:pt>
                <c:pt idx="21603">
                  <c:v>2.7693970000000001</c:v>
                </c:pt>
                <c:pt idx="21604">
                  <c:v>2.7637230000000002</c:v>
                </c:pt>
                <c:pt idx="21605">
                  <c:v>2.7784360000000001</c:v>
                </c:pt>
                <c:pt idx="21606">
                  <c:v>2.777234</c:v>
                </c:pt>
                <c:pt idx="21607">
                  <c:v>2.754035</c:v>
                </c:pt>
                <c:pt idx="21608">
                  <c:v>2.7275659999999999</c:v>
                </c:pt>
                <c:pt idx="21609">
                  <c:v>2.692876</c:v>
                </c:pt>
                <c:pt idx="21610">
                  <c:v>2.6866490000000001</c:v>
                </c:pt>
                <c:pt idx="21611">
                  <c:v>2.652488</c:v>
                </c:pt>
                <c:pt idx="21612">
                  <c:v>2.6383519999999998</c:v>
                </c:pt>
                <c:pt idx="21613">
                  <c:v>2.7097519999999999</c:v>
                </c:pt>
                <c:pt idx="21614">
                  <c:v>2.765863</c:v>
                </c:pt>
                <c:pt idx="21615">
                  <c:v>2.7983419999999999</c:v>
                </c:pt>
                <c:pt idx="21616">
                  <c:v>2.845726</c:v>
                </c:pt>
                <c:pt idx="21617">
                  <c:v>2.8243779999999998</c:v>
                </c:pt>
                <c:pt idx="21618">
                  <c:v>2.7999040000000002</c:v>
                </c:pt>
                <c:pt idx="21619">
                  <c:v>2.8169249999999999</c:v>
                </c:pt>
                <c:pt idx="21620">
                  <c:v>2.7937500000000002</c:v>
                </c:pt>
                <c:pt idx="21621">
                  <c:v>2.6945589999999999</c:v>
                </c:pt>
                <c:pt idx="21622">
                  <c:v>2.6680419999999998</c:v>
                </c:pt>
                <c:pt idx="21623">
                  <c:v>2.7233830000000001</c:v>
                </c:pt>
                <c:pt idx="21624">
                  <c:v>2.8082699999999998</c:v>
                </c:pt>
                <c:pt idx="21625">
                  <c:v>2.8350029999999999</c:v>
                </c:pt>
                <c:pt idx="21626">
                  <c:v>2.8145449999999999</c:v>
                </c:pt>
                <c:pt idx="21627">
                  <c:v>2.8011780000000002</c:v>
                </c:pt>
                <c:pt idx="21628">
                  <c:v>2.8079339999999999</c:v>
                </c:pt>
                <c:pt idx="21629">
                  <c:v>2.8481779999999999</c:v>
                </c:pt>
                <c:pt idx="21630">
                  <c:v>2.9042880000000002</c:v>
                </c:pt>
                <c:pt idx="21631">
                  <c:v>2.8529140000000002</c:v>
                </c:pt>
                <c:pt idx="21632">
                  <c:v>2.7621359999999999</c:v>
                </c:pt>
                <c:pt idx="21633">
                  <c:v>2.7577129999999999</c:v>
                </c:pt>
                <c:pt idx="21634">
                  <c:v>2.760742</c:v>
                </c:pt>
                <c:pt idx="21635">
                  <c:v>2.764084</c:v>
                </c:pt>
                <c:pt idx="21636">
                  <c:v>2.7681469999999999</c:v>
                </c:pt>
                <c:pt idx="21637">
                  <c:v>2.8101449999999999</c:v>
                </c:pt>
                <c:pt idx="21638">
                  <c:v>2.8860899999999998</c:v>
                </c:pt>
                <c:pt idx="21639">
                  <c:v>2.9184239999999999</c:v>
                </c:pt>
                <c:pt idx="21640">
                  <c:v>2.8942869999999998</c:v>
                </c:pt>
                <c:pt idx="21641">
                  <c:v>2.8084389999999999</c:v>
                </c:pt>
                <c:pt idx="21642">
                  <c:v>2.786489</c:v>
                </c:pt>
                <c:pt idx="21643">
                  <c:v>2.8324069999999999</c:v>
                </c:pt>
                <c:pt idx="21644">
                  <c:v>2.7915139999999998</c:v>
                </c:pt>
                <c:pt idx="21645">
                  <c:v>2.7391299999999998</c:v>
                </c:pt>
                <c:pt idx="21646">
                  <c:v>2.7029969999999999</c:v>
                </c:pt>
                <c:pt idx="21647">
                  <c:v>2.6925150000000002</c:v>
                </c:pt>
                <c:pt idx="21648">
                  <c:v>2.712685</c:v>
                </c:pt>
                <c:pt idx="21649">
                  <c:v>2.7711519999999998</c:v>
                </c:pt>
                <c:pt idx="21650">
                  <c:v>2.7898550000000002</c:v>
                </c:pt>
                <c:pt idx="21651">
                  <c:v>2.7598769999999999</c:v>
                </c:pt>
                <c:pt idx="21652">
                  <c:v>2.7291050000000001</c:v>
                </c:pt>
                <c:pt idx="21653">
                  <c:v>2.7392500000000002</c:v>
                </c:pt>
                <c:pt idx="21654">
                  <c:v>2.7395870000000002</c:v>
                </c:pt>
                <c:pt idx="21655">
                  <c:v>2.7230949999999998</c:v>
                </c:pt>
                <c:pt idx="21656">
                  <c:v>2.7682190000000002</c:v>
                </c:pt>
                <c:pt idx="21657">
                  <c:v>2.7679299999999998</c:v>
                </c:pt>
                <c:pt idx="21658">
                  <c:v>2.7626409999999999</c:v>
                </c:pt>
                <c:pt idx="21659">
                  <c:v>2.8005529999999998</c:v>
                </c:pt>
                <c:pt idx="21660">
                  <c:v>2.8053620000000001</c:v>
                </c:pt>
                <c:pt idx="21661">
                  <c:v>2.7997359999999998</c:v>
                </c:pt>
                <c:pt idx="21662">
                  <c:v>2.8097850000000002</c:v>
                </c:pt>
                <c:pt idx="21663">
                  <c:v>2.8148819999999999</c:v>
                </c:pt>
                <c:pt idx="21664">
                  <c:v>2.7894709999999998</c:v>
                </c:pt>
                <c:pt idx="21665">
                  <c:v>2.7683870000000002</c:v>
                </c:pt>
                <c:pt idx="21666">
                  <c:v>2.7763200000000001</c:v>
                </c:pt>
                <c:pt idx="21667">
                  <c:v>2.8062269999999998</c:v>
                </c:pt>
                <c:pt idx="21668">
                  <c:v>2.826902</c:v>
                </c:pt>
                <c:pt idx="21669">
                  <c:v>2.8320699999999999</c:v>
                </c:pt>
                <c:pt idx="21670">
                  <c:v>2.8295219999999999</c:v>
                </c:pt>
                <c:pt idx="21671">
                  <c:v>2.7891819999999998</c:v>
                </c:pt>
                <c:pt idx="21672">
                  <c:v>2.7451880000000002</c:v>
                </c:pt>
                <c:pt idx="21673">
                  <c:v>2.7232630000000002</c:v>
                </c:pt>
                <c:pt idx="21674">
                  <c:v>2.7276859999999998</c:v>
                </c:pt>
                <c:pt idx="21675">
                  <c:v>2.7652860000000001</c:v>
                </c:pt>
                <c:pt idx="21676">
                  <c:v>2.7982939999999998</c:v>
                </c:pt>
                <c:pt idx="21677">
                  <c:v>2.8078620000000001</c:v>
                </c:pt>
                <c:pt idx="21678">
                  <c:v>2.8150019999999998</c:v>
                </c:pt>
                <c:pt idx="21679">
                  <c:v>2.8066360000000001</c:v>
                </c:pt>
                <c:pt idx="21680">
                  <c:v>2.7561749999999998</c:v>
                </c:pt>
                <c:pt idx="21681">
                  <c:v>2.7728830000000002</c:v>
                </c:pt>
                <c:pt idx="21682">
                  <c:v>2.797596</c:v>
                </c:pt>
                <c:pt idx="21683">
                  <c:v>2.8011539999999999</c:v>
                </c:pt>
                <c:pt idx="21684">
                  <c:v>2.789927</c:v>
                </c:pt>
                <c:pt idx="21685">
                  <c:v>2.771344</c:v>
                </c:pt>
                <c:pt idx="21686">
                  <c:v>2.7292969999999999</c:v>
                </c:pt>
                <c:pt idx="21687">
                  <c:v>2.751919</c:v>
                </c:pt>
                <c:pt idx="21688">
                  <c:v>2.7928600000000001</c:v>
                </c:pt>
                <c:pt idx="21689">
                  <c:v>2.8246180000000001</c:v>
                </c:pt>
                <c:pt idx="21690">
                  <c:v>2.7937979999999998</c:v>
                </c:pt>
                <c:pt idx="21691">
                  <c:v>2.721724</c:v>
                </c:pt>
                <c:pt idx="21692">
                  <c:v>2.7071800000000001</c:v>
                </c:pt>
                <c:pt idx="21693">
                  <c:v>2.7730030000000001</c:v>
                </c:pt>
                <c:pt idx="21694">
                  <c:v>2.866857</c:v>
                </c:pt>
                <c:pt idx="21695">
                  <c:v>2.8170449999999998</c:v>
                </c:pt>
                <c:pt idx="21696">
                  <c:v>2.696939</c:v>
                </c:pt>
                <c:pt idx="21697">
                  <c:v>2.710642</c:v>
                </c:pt>
                <c:pt idx="21698">
                  <c:v>2.7365089999999999</c:v>
                </c:pt>
                <c:pt idx="21699">
                  <c:v>2.740211</c:v>
                </c:pt>
                <c:pt idx="21700">
                  <c:v>2.8117800000000002</c:v>
                </c:pt>
                <c:pt idx="21701">
                  <c:v>2.8271419999999998</c:v>
                </c:pt>
                <c:pt idx="21702">
                  <c:v>2.822454</c:v>
                </c:pt>
                <c:pt idx="21703">
                  <c:v>2.829234</c:v>
                </c:pt>
                <c:pt idx="21704">
                  <c:v>2.7964899999999999</c:v>
                </c:pt>
                <c:pt idx="21705">
                  <c:v>2.7267250000000001</c:v>
                </c:pt>
                <c:pt idx="21706">
                  <c:v>2.7063380000000001</c:v>
                </c:pt>
                <c:pt idx="21707">
                  <c:v>2.71218</c:v>
                </c:pt>
                <c:pt idx="21708">
                  <c:v>2.7768730000000001</c:v>
                </c:pt>
                <c:pt idx="21709">
                  <c:v>2.8467829999999998</c:v>
                </c:pt>
                <c:pt idx="21710">
                  <c:v>2.856303</c:v>
                </c:pt>
                <c:pt idx="21711">
                  <c:v>2.810314</c:v>
                </c:pt>
                <c:pt idx="21712">
                  <c:v>2.7585299999999999</c:v>
                </c:pt>
                <c:pt idx="21713">
                  <c:v>2.7514620000000001</c:v>
                </c:pt>
                <c:pt idx="21714">
                  <c:v>2.7762479999999998</c:v>
                </c:pt>
                <c:pt idx="21715">
                  <c:v>2.8154340000000002</c:v>
                </c:pt>
                <c:pt idx="21716">
                  <c:v>2.8308439999999999</c:v>
                </c:pt>
                <c:pt idx="21717">
                  <c:v>2.8284880000000001</c:v>
                </c:pt>
                <c:pt idx="21718">
                  <c:v>2.782114</c:v>
                </c:pt>
                <c:pt idx="21719">
                  <c:v>2.756535</c:v>
                </c:pt>
                <c:pt idx="21720">
                  <c:v>2.7492030000000001</c:v>
                </c:pt>
                <c:pt idx="21721">
                  <c:v>2.7431930000000002</c:v>
                </c:pt>
                <c:pt idx="21722">
                  <c:v>2.7591559999999999</c:v>
                </c:pt>
                <c:pt idx="21723">
                  <c:v>2.7937979999999998</c:v>
                </c:pt>
                <c:pt idx="21724">
                  <c:v>2.7931249999999999</c:v>
                </c:pt>
                <c:pt idx="21725">
                  <c:v>2.768411</c:v>
                </c:pt>
                <c:pt idx="21726">
                  <c:v>2.776681</c:v>
                </c:pt>
                <c:pt idx="21727">
                  <c:v>2.7678340000000001</c:v>
                </c:pt>
                <c:pt idx="21728">
                  <c:v>2.7626409999999999</c:v>
                </c:pt>
                <c:pt idx="21729">
                  <c:v>2.7840609999999999</c:v>
                </c:pt>
                <c:pt idx="21730">
                  <c:v>2.807693</c:v>
                </c:pt>
                <c:pt idx="21731">
                  <c:v>2.8027890000000002</c:v>
                </c:pt>
                <c:pt idx="21732">
                  <c:v>2.7577609999999999</c:v>
                </c:pt>
                <c:pt idx="21733">
                  <c:v>2.7298740000000001</c:v>
                </c:pt>
                <c:pt idx="21734">
                  <c:v>2.7423989999999998</c:v>
                </c:pt>
                <c:pt idx="21735">
                  <c:v>2.7641079999999998</c:v>
                </c:pt>
                <c:pt idx="21736">
                  <c:v>2.7942309999999999</c:v>
                </c:pt>
                <c:pt idx="21737">
                  <c:v>2.807693</c:v>
                </c:pt>
                <c:pt idx="21738">
                  <c:v>2.8131020000000002</c:v>
                </c:pt>
                <c:pt idx="21739">
                  <c:v>2.823248</c:v>
                </c:pt>
                <c:pt idx="21740">
                  <c:v>2.8088950000000001</c:v>
                </c:pt>
                <c:pt idx="21741">
                  <c:v>2.7814410000000001</c:v>
                </c:pt>
                <c:pt idx="21742">
                  <c:v>2.7839170000000002</c:v>
                </c:pt>
                <c:pt idx="21743">
                  <c:v>2.7946629999999999</c:v>
                </c:pt>
                <c:pt idx="21744">
                  <c:v>2.80125</c:v>
                </c:pt>
                <c:pt idx="21745">
                  <c:v>2.798943</c:v>
                </c:pt>
                <c:pt idx="21746">
                  <c:v>2.7874509999999999</c:v>
                </c:pt>
                <c:pt idx="21747">
                  <c:v>2.777234</c:v>
                </c:pt>
                <c:pt idx="21748">
                  <c:v>2.7723300000000002</c:v>
                </c:pt>
                <c:pt idx="21749">
                  <c:v>2.7633390000000002</c:v>
                </c:pt>
                <c:pt idx="21750">
                  <c:v>2.77156</c:v>
                </c:pt>
                <c:pt idx="21751">
                  <c:v>2.7501159999999998</c:v>
                </c:pt>
                <c:pt idx="21752">
                  <c:v>2.7358120000000001</c:v>
                </c:pt>
                <c:pt idx="21753">
                  <c:v>2.7337690000000001</c:v>
                </c:pt>
                <c:pt idx="21754">
                  <c:v>2.7813210000000002</c:v>
                </c:pt>
                <c:pt idx="21755">
                  <c:v>2.7970190000000001</c:v>
                </c:pt>
                <c:pt idx="21756">
                  <c:v>2.751366</c:v>
                </c:pt>
                <c:pt idx="21757">
                  <c:v>2.759131</c:v>
                </c:pt>
                <c:pt idx="21758">
                  <c:v>2.8401960000000002</c:v>
                </c:pt>
                <c:pt idx="21759">
                  <c:v>2.8438500000000002</c:v>
                </c:pt>
                <c:pt idx="21760">
                  <c:v>2.7951679999999999</c:v>
                </c:pt>
                <c:pt idx="21761">
                  <c:v>2.7207629999999998</c:v>
                </c:pt>
                <c:pt idx="21762">
                  <c:v>2.675999</c:v>
                </c:pt>
                <c:pt idx="21763">
                  <c:v>2.7305950000000001</c:v>
                </c:pt>
                <c:pt idx="21764">
                  <c:v>2.7288640000000002</c:v>
                </c:pt>
                <c:pt idx="21765">
                  <c:v>2.7781470000000001</c:v>
                </c:pt>
                <c:pt idx="21766">
                  <c:v>2.9085190000000001</c:v>
                </c:pt>
                <c:pt idx="21767">
                  <c:v>2.9489070000000002</c:v>
                </c:pt>
                <c:pt idx="21768">
                  <c:v>2.860198</c:v>
                </c:pt>
                <c:pt idx="21769">
                  <c:v>2.8105060000000002</c:v>
                </c:pt>
                <c:pt idx="21770">
                  <c:v>2.768459</c:v>
                </c:pt>
                <c:pt idx="21771">
                  <c:v>2.7559580000000001</c:v>
                </c:pt>
                <c:pt idx="21772">
                  <c:v>2.7884850000000001</c:v>
                </c:pt>
                <c:pt idx="21773">
                  <c:v>2.822959</c:v>
                </c:pt>
                <c:pt idx="21774">
                  <c:v>2.806467</c:v>
                </c:pt>
                <c:pt idx="21775">
                  <c:v>2.7976679999999998</c:v>
                </c:pt>
                <c:pt idx="21776">
                  <c:v>2.8049050000000002</c:v>
                </c:pt>
                <c:pt idx="21777">
                  <c:v>2.7856719999999999</c:v>
                </c:pt>
                <c:pt idx="21778">
                  <c:v>2.7729309999999998</c:v>
                </c:pt>
                <c:pt idx="21779">
                  <c:v>2.7832680000000001</c:v>
                </c:pt>
                <c:pt idx="21780">
                  <c:v>2.8031739999999998</c:v>
                </c:pt>
                <c:pt idx="21781">
                  <c:v>2.8466629999999999</c:v>
                </c:pt>
                <c:pt idx="21782">
                  <c:v>2.928401</c:v>
                </c:pt>
                <c:pt idx="21783">
                  <c:v>2.9220299999999999</c:v>
                </c:pt>
                <c:pt idx="21784">
                  <c:v>2.8163239999999998</c:v>
                </c:pt>
                <c:pt idx="21785">
                  <c:v>2.7331919999999998</c:v>
                </c:pt>
                <c:pt idx="21786">
                  <c:v>2.697419</c:v>
                </c:pt>
                <c:pt idx="21787">
                  <c:v>2.6926350000000001</c:v>
                </c:pt>
                <c:pt idx="21788">
                  <c:v>2.7343700000000002</c:v>
                </c:pt>
                <c:pt idx="21789">
                  <c:v>2.7673290000000001</c:v>
                </c:pt>
                <c:pt idx="21790">
                  <c:v>2.8058179999999999</c:v>
                </c:pt>
                <c:pt idx="21791">
                  <c:v>2.8229350000000002</c:v>
                </c:pt>
                <c:pt idx="21792">
                  <c:v>2.7994479999999999</c:v>
                </c:pt>
                <c:pt idx="21793">
                  <c:v>2.8075009999999998</c:v>
                </c:pt>
                <c:pt idx="21794">
                  <c:v>2.8284880000000001</c:v>
                </c:pt>
                <c:pt idx="21795">
                  <c:v>2.7319659999999999</c:v>
                </c:pt>
                <c:pt idx="21796">
                  <c:v>2.7543470000000001</c:v>
                </c:pt>
                <c:pt idx="21797">
                  <c:v>2.7964899999999999</c:v>
                </c:pt>
                <c:pt idx="21798">
                  <c:v>2.8285119999999999</c:v>
                </c:pt>
                <c:pt idx="21799">
                  <c:v>2.8300749999999999</c:v>
                </c:pt>
                <c:pt idx="21800">
                  <c:v>2.7964180000000001</c:v>
                </c:pt>
                <c:pt idx="21801">
                  <c:v>2.7725939999999998</c:v>
                </c:pt>
                <c:pt idx="21802">
                  <c:v>2.7789410000000001</c:v>
                </c:pt>
                <c:pt idx="21803">
                  <c:v>2.7895189999999999</c:v>
                </c:pt>
                <c:pt idx="21804">
                  <c:v>2.7904559999999998</c:v>
                </c:pt>
                <c:pt idx="21805">
                  <c:v>2.79488</c:v>
                </c:pt>
                <c:pt idx="21806">
                  <c:v>2.7935810000000001</c:v>
                </c:pt>
                <c:pt idx="21807">
                  <c:v>2.7719930000000002</c:v>
                </c:pt>
                <c:pt idx="21808">
                  <c:v>2.7516069999999999</c:v>
                </c:pt>
                <c:pt idx="21809">
                  <c:v>2.7546360000000001</c:v>
                </c:pt>
                <c:pt idx="21810">
                  <c:v>2.764853</c:v>
                </c:pt>
                <c:pt idx="21811">
                  <c:v>2.780624</c:v>
                </c:pt>
                <c:pt idx="21812">
                  <c:v>2.8014429999999999</c:v>
                </c:pt>
                <c:pt idx="21813">
                  <c:v>2.7974039999999998</c:v>
                </c:pt>
                <c:pt idx="21814">
                  <c:v>2.750934</c:v>
                </c:pt>
                <c:pt idx="21815">
                  <c:v>2.7189359999999998</c:v>
                </c:pt>
                <c:pt idx="21816">
                  <c:v>2.7624970000000002</c:v>
                </c:pt>
                <c:pt idx="21817">
                  <c:v>2.8460139999999998</c:v>
                </c:pt>
                <c:pt idx="21818">
                  <c:v>2.9039760000000001</c:v>
                </c:pt>
                <c:pt idx="21819">
                  <c:v>2.9087360000000002</c:v>
                </c:pt>
                <c:pt idx="21820">
                  <c:v>2.8829639999999999</c:v>
                </c:pt>
                <c:pt idx="21821">
                  <c:v>2.893999</c:v>
                </c:pt>
                <c:pt idx="21822">
                  <c:v>2.865294</c:v>
                </c:pt>
                <c:pt idx="21823">
                  <c:v>2.7687240000000002</c:v>
                </c:pt>
                <c:pt idx="21824">
                  <c:v>2.74377</c:v>
                </c:pt>
                <c:pt idx="21825">
                  <c:v>2.7174689999999999</c:v>
                </c:pt>
                <c:pt idx="21826">
                  <c:v>2.597194</c:v>
                </c:pt>
                <c:pt idx="21827">
                  <c:v>2.5467330000000001</c:v>
                </c:pt>
                <c:pt idx="21828">
                  <c:v>2.5477669999999999</c:v>
                </c:pt>
                <c:pt idx="21829">
                  <c:v>2.5371890000000001</c:v>
                </c:pt>
                <c:pt idx="21830">
                  <c:v>2.578659</c:v>
                </c:pt>
                <c:pt idx="21831">
                  <c:v>2.666407</c:v>
                </c:pt>
                <c:pt idx="21832">
                  <c:v>2.757641</c:v>
                </c:pt>
                <c:pt idx="21833">
                  <c:v>2.8168289999999998</c:v>
                </c:pt>
                <c:pt idx="21834">
                  <c:v>2.8726509999999998</c:v>
                </c:pt>
                <c:pt idx="21835">
                  <c:v>2.8688289999999999</c:v>
                </c:pt>
                <c:pt idx="21836">
                  <c:v>2.8349549999999999</c:v>
                </c:pt>
                <c:pt idx="21837">
                  <c:v>2.787331</c:v>
                </c:pt>
                <c:pt idx="21838">
                  <c:v>2.7597320000000001</c:v>
                </c:pt>
                <c:pt idx="21839">
                  <c:v>2.769733</c:v>
                </c:pt>
                <c:pt idx="21840">
                  <c:v>2.8252670000000002</c:v>
                </c:pt>
                <c:pt idx="21841">
                  <c:v>2.8796949999999999</c:v>
                </c:pt>
                <c:pt idx="21842">
                  <c:v>2.8643809999999998</c:v>
                </c:pt>
                <c:pt idx="21843">
                  <c:v>2.862746</c:v>
                </c:pt>
                <c:pt idx="21844">
                  <c:v>2.877675</c:v>
                </c:pt>
                <c:pt idx="21845">
                  <c:v>2.8714970000000002</c:v>
                </c:pt>
                <c:pt idx="21846">
                  <c:v>2.8468070000000001</c:v>
                </c:pt>
                <c:pt idx="21847">
                  <c:v>2.8124289999999998</c:v>
                </c:pt>
                <c:pt idx="21848">
                  <c:v>2.8321909999999999</c:v>
                </c:pt>
                <c:pt idx="21849">
                  <c:v>2.8938060000000001</c:v>
                </c:pt>
                <c:pt idx="21850">
                  <c:v>2.9556390000000001</c:v>
                </c:pt>
                <c:pt idx="21851">
                  <c:v>2.912366</c:v>
                </c:pt>
                <c:pt idx="21852">
                  <c:v>2.8738049999999999</c:v>
                </c:pt>
                <c:pt idx="21853">
                  <c:v>2.8207710000000001</c:v>
                </c:pt>
                <c:pt idx="21854">
                  <c:v>2.8355800000000002</c:v>
                </c:pt>
                <c:pt idx="21855">
                  <c:v>2.8440910000000001</c:v>
                </c:pt>
                <c:pt idx="21856">
                  <c:v>2.8577940000000002</c:v>
                </c:pt>
                <c:pt idx="21857">
                  <c:v>2.8261080000000001</c:v>
                </c:pt>
                <c:pt idx="21858">
                  <c:v>2.753266</c:v>
                </c:pt>
                <c:pt idx="21859">
                  <c:v>2.7271580000000002</c:v>
                </c:pt>
                <c:pt idx="21860">
                  <c:v>2.7590590000000002</c:v>
                </c:pt>
                <c:pt idx="21861">
                  <c:v>2.7380239999999998</c:v>
                </c:pt>
                <c:pt idx="21862">
                  <c:v>2.7551410000000001</c:v>
                </c:pt>
                <c:pt idx="21863">
                  <c:v>2.77983</c:v>
                </c:pt>
                <c:pt idx="21864">
                  <c:v>2.7654779999999999</c:v>
                </c:pt>
                <c:pt idx="21865">
                  <c:v>2.7502610000000001</c:v>
                </c:pt>
                <c:pt idx="21866">
                  <c:v>2.7273740000000002</c:v>
                </c:pt>
                <c:pt idx="21867">
                  <c:v>2.7309320000000001</c:v>
                </c:pt>
                <c:pt idx="21868">
                  <c:v>2.7490100000000002</c:v>
                </c:pt>
                <c:pt idx="21869">
                  <c:v>2.747255</c:v>
                </c:pt>
                <c:pt idx="21870">
                  <c:v>2.7283590000000002</c:v>
                </c:pt>
                <c:pt idx="21871">
                  <c:v>2.7012900000000002</c:v>
                </c:pt>
                <c:pt idx="21872">
                  <c:v>2.721965</c:v>
                </c:pt>
                <c:pt idx="21873">
                  <c:v>2.7754310000000002</c:v>
                </c:pt>
                <c:pt idx="21874">
                  <c:v>2.8022360000000002</c:v>
                </c:pt>
                <c:pt idx="21875">
                  <c:v>2.8157709999999998</c:v>
                </c:pt>
                <c:pt idx="21876">
                  <c:v>2.7907929999999999</c:v>
                </c:pt>
                <c:pt idx="21877">
                  <c:v>2.780383</c:v>
                </c:pt>
                <c:pt idx="21878">
                  <c:v>2.807525</c:v>
                </c:pt>
                <c:pt idx="21879">
                  <c:v>2.8442349999999998</c:v>
                </c:pt>
                <c:pt idx="21880">
                  <c:v>2.8613759999999999</c:v>
                </c:pt>
                <c:pt idx="21881">
                  <c:v>2.848322</c:v>
                </c:pt>
                <c:pt idx="21882">
                  <c:v>2.8174540000000001</c:v>
                </c:pt>
                <c:pt idx="21883">
                  <c:v>2.7808639999999998</c:v>
                </c:pt>
                <c:pt idx="21884">
                  <c:v>2.7467990000000002</c:v>
                </c:pt>
                <c:pt idx="21885">
                  <c:v>2.733552</c:v>
                </c:pt>
                <c:pt idx="21886">
                  <c:v>2.726172</c:v>
                </c:pt>
                <c:pt idx="21887">
                  <c:v>2.7339129999999998</c:v>
                </c:pt>
                <c:pt idx="21888">
                  <c:v>2.7393939999999999</c:v>
                </c:pt>
                <c:pt idx="21889">
                  <c:v>2.7434810000000001</c:v>
                </c:pt>
                <c:pt idx="21890">
                  <c:v>2.7366540000000001</c:v>
                </c:pt>
                <c:pt idx="21891">
                  <c:v>2.733336</c:v>
                </c:pt>
                <c:pt idx="21892">
                  <c:v>2.7468949999999999</c:v>
                </c:pt>
                <c:pt idx="21893">
                  <c:v>2.7823310000000001</c:v>
                </c:pt>
                <c:pt idx="21894">
                  <c:v>2.796923</c:v>
                </c:pt>
                <c:pt idx="21895">
                  <c:v>2.7848310000000001</c:v>
                </c:pt>
                <c:pt idx="21896">
                  <c:v>2.7832680000000001</c:v>
                </c:pt>
                <c:pt idx="21897">
                  <c:v>2.734057</c:v>
                </c:pt>
                <c:pt idx="21898">
                  <c:v>2.6545550000000002</c:v>
                </c:pt>
                <c:pt idx="21899">
                  <c:v>2.6239270000000001</c:v>
                </c:pt>
                <c:pt idx="21900">
                  <c:v>2.5818810000000001</c:v>
                </c:pt>
                <c:pt idx="21901">
                  <c:v>2.615129</c:v>
                </c:pt>
                <c:pt idx="21902">
                  <c:v>2.7001360000000001</c:v>
                </c:pt>
                <c:pt idx="21903">
                  <c:v>2.7922829999999998</c:v>
                </c:pt>
                <c:pt idx="21904">
                  <c:v>2.825844</c:v>
                </c:pt>
                <c:pt idx="21905">
                  <c:v>2.884719</c:v>
                </c:pt>
                <c:pt idx="21906">
                  <c:v>2.9572500000000002</c:v>
                </c:pt>
                <c:pt idx="21907">
                  <c:v>2.9531149999999999</c:v>
                </c:pt>
                <c:pt idx="21908">
                  <c:v>2.8983500000000002</c:v>
                </c:pt>
                <c:pt idx="21909">
                  <c:v>2.8574329999999999</c:v>
                </c:pt>
                <c:pt idx="21910">
                  <c:v>2.8307959999999999</c:v>
                </c:pt>
                <c:pt idx="21911">
                  <c:v>2.7759839999999998</c:v>
                </c:pt>
                <c:pt idx="21912">
                  <c:v>2.756078</c:v>
                </c:pt>
                <c:pt idx="21913">
                  <c:v>2.7216999999999998</c:v>
                </c:pt>
                <c:pt idx="21914">
                  <c:v>2.7113870000000002</c:v>
                </c:pt>
                <c:pt idx="21915">
                  <c:v>2.728456</c:v>
                </c:pt>
                <c:pt idx="21916">
                  <c:v>2.7123010000000001</c:v>
                </c:pt>
                <c:pt idx="21917">
                  <c:v>2.7210030000000001</c:v>
                </c:pt>
                <c:pt idx="21918">
                  <c:v>2.7206429999999999</c:v>
                </c:pt>
                <c:pt idx="21919">
                  <c:v>2.726172</c:v>
                </c:pt>
                <c:pt idx="21920">
                  <c:v>2.7875709999999998</c:v>
                </c:pt>
                <c:pt idx="21921">
                  <c:v>2.8371430000000002</c:v>
                </c:pt>
                <c:pt idx="21922">
                  <c:v>2.8351959999999998</c:v>
                </c:pt>
                <c:pt idx="21923">
                  <c:v>2.818079</c:v>
                </c:pt>
                <c:pt idx="21924">
                  <c:v>2.8280080000000001</c:v>
                </c:pt>
                <c:pt idx="21925">
                  <c:v>2.8716170000000001</c:v>
                </c:pt>
                <c:pt idx="21926">
                  <c:v>2.8685640000000001</c:v>
                </c:pt>
                <c:pt idx="21927">
                  <c:v>2.8186800000000001</c:v>
                </c:pt>
                <c:pt idx="21928">
                  <c:v>2.8044479999999998</c:v>
                </c:pt>
                <c:pt idx="21929">
                  <c:v>2.7885089999999999</c:v>
                </c:pt>
                <c:pt idx="21930">
                  <c:v>2.7885089999999999</c:v>
                </c:pt>
                <c:pt idx="21931">
                  <c:v>2.8021159999999998</c:v>
                </c:pt>
                <c:pt idx="21932">
                  <c:v>2.7946390000000001</c:v>
                </c:pt>
                <c:pt idx="21933">
                  <c:v>2.7701180000000001</c:v>
                </c:pt>
                <c:pt idx="21934">
                  <c:v>2.7516069999999999</c:v>
                </c:pt>
                <c:pt idx="21935">
                  <c:v>2.7598039999999999</c:v>
                </c:pt>
                <c:pt idx="21936">
                  <c:v>2.7801909999999999</c:v>
                </c:pt>
                <c:pt idx="21937">
                  <c:v>2.7958409999999998</c:v>
                </c:pt>
                <c:pt idx="21938">
                  <c:v>2.8585150000000001</c:v>
                </c:pt>
                <c:pt idx="21939">
                  <c:v>2.938714</c:v>
                </c:pt>
                <c:pt idx="21940">
                  <c:v>2.9524409999999999</c:v>
                </c:pt>
                <c:pt idx="21941">
                  <c:v>2.8980139999999999</c:v>
                </c:pt>
                <c:pt idx="21942">
                  <c:v>2.8536589999999999</c:v>
                </c:pt>
                <c:pt idx="21943">
                  <c:v>2.8043999999999998</c:v>
                </c:pt>
                <c:pt idx="21944">
                  <c:v>2.7310279999999998</c:v>
                </c:pt>
                <c:pt idx="21945">
                  <c:v>2.681168</c:v>
                </c:pt>
                <c:pt idx="21946">
                  <c:v>2.6849419999999999</c:v>
                </c:pt>
                <c:pt idx="21947">
                  <c:v>2.7209789999999998</c:v>
                </c:pt>
                <c:pt idx="21948">
                  <c:v>2.7658390000000002</c:v>
                </c:pt>
                <c:pt idx="21949">
                  <c:v>2.7897349999999999</c:v>
                </c:pt>
                <c:pt idx="21950">
                  <c:v>2.7791090000000001</c:v>
                </c:pt>
                <c:pt idx="21951">
                  <c:v>2.7758880000000001</c:v>
                </c:pt>
                <c:pt idx="21952">
                  <c:v>2.8026209999999998</c:v>
                </c:pt>
                <c:pt idx="21953">
                  <c:v>2.8002889999999998</c:v>
                </c:pt>
                <c:pt idx="21954">
                  <c:v>2.8202419999999999</c:v>
                </c:pt>
                <c:pt idx="21955">
                  <c:v>2.8563510000000001</c:v>
                </c:pt>
                <c:pt idx="21956">
                  <c:v>2.884887</c:v>
                </c:pt>
                <c:pt idx="21957">
                  <c:v>2.87229</c:v>
                </c:pt>
                <c:pt idx="21958">
                  <c:v>2.8474080000000002</c:v>
                </c:pt>
                <c:pt idx="21959">
                  <c:v>2.8104819999999999</c:v>
                </c:pt>
                <c:pt idx="21960">
                  <c:v>2.7445390000000001</c:v>
                </c:pt>
                <c:pt idx="21961">
                  <c:v>2.7116989999999999</c:v>
                </c:pt>
                <c:pt idx="21962">
                  <c:v>2.7374710000000002</c:v>
                </c:pt>
                <c:pt idx="21963">
                  <c:v>2.740211</c:v>
                </c:pt>
                <c:pt idx="21964">
                  <c:v>2.7512460000000001</c:v>
                </c:pt>
                <c:pt idx="21965">
                  <c:v>2.8022360000000002</c:v>
                </c:pt>
                <c:pt idx="21966">
                  <c:v>2.8504610000000001</c:v>
                </c:pt>
                <c:pt idx="21967">
                  <c:v>2.8831570000000002</c:v>
                </c:pt>
                <c:pt idx="21968">
                  <c:v>2.890441</c:v>
                </c:pt>
                <c:pt idx="21969">
                  <c:v>2.8762089999999998</c:v>
                </c:pt>
                <c:pt idx="21970">
                  <c:v>2.8179349999999999</c:v>
                </c:pt>
                <c:pt idx="21971">
                  <c:v>2.6757590000000002</c:v>
                </c:pt>
                <c:pt idx="21972">
                  <c:v>2.5433919999999999</c:v>
                </c:pt>
                <c:pt idx="21973">
                  <c:v>2.5393289999999999</c:v>
                </c:pt>
                <c:pt idx="21974">
                  <c:v>2.5137740000000002</c:v>
                </c:pt>
                <c:pt idx="21975">
                  <c:v>2.5067059999999999</c:v>
                </c:pt>
                <c:pt idx="21976">
                  <c:v>2.5976750000000002</c:v>
                </c:pt>
                <c:pt idx="21977">
                  <c:v>2.6541709999999998</c:v>
                </c:pt>
                <c:pt idx="21978">
                  <c:v>2.7550210000000002</c:v>
                </c:pt>
                <c:pt idx="21979">
                  <c:v>2.9094329999999999</c:v>
                </c:pt>
                <c:pt idx="21980">
                  <c:v>2.9308770000000002</c:v>
                </c:pt>
                <c:pt idx="21981">
                  <c:v>2.910803</c:v>
                </c:pt>
                <c:pt idx="21982">
                  <c:v>2.9389069999999999</c:v>
                </c:pt>
                <c:pt idx="21983">
                  <c:v>3.0140570000000002</c:v>
                </c:pt>
                <c:pt idx="21984">
                  <c:v>2.9332090000000002</c:v>
                </c:pt>
                <c:pt idx="21985">
                  <c:v>2.7651180000000002</c:v>
                </c:pt>
                <c:pt idx="21986">
                  <c:v>2.7293210000000001</c:v>
                </c:pt>
                <c:pt idx="21987">
                  <c:v>2.8191130000000002</c:v>
                </c:pt>
                <c:pt idx="21988">
                  <c:v>2.8494999999999999</c:v>
                </c:pt>
                <c:pt idx="21989">
                  <c:v>2.895537</c:v>
                </c:pt>
                <c:pt idx="21990">
                  <c:v>2.9363100000000002</c:v>
                </c:pt>
                <c:pt idx="21991">
                  <c:v>2.9255879999999999</c:v>
                </c:pt>
                <c:pt idx="21992">
                  <c:v>2.939508</c:v>
                </c:pt>
                <c:pt idx="21993">
                  <c:v>2.8880129999999999</c:v>
                </c:pt>
                <c:pt idx="21994">
                  <c:v>2.8233440000000001</c:v>
                </c:pt>
                <c:pt idx="21995">
                  <c:v>2.8362050000000001</c:v>
                </c:pt>
                <c:pt idx="21996">
                  <c:v>2.8021159999999998</c:v>
                </c:pt>
                <c:pt idx="21997">
                  <c:v>2.7635070000000002</c:v>
                </c:pt>
                <c:pt idx="21998">
                  <c:v>2.7374710000000002</c:v>
                </c:pt>
                <c:pt idx="21999">
                  <c:v>2.748097</c:v>
                </c:pt>
                <c:pt idx="22000">
                  <c:v>2.7899989999999999</c:v>
                </c:pt>
                <c:pt idx="22001">
                  <c:v>2.8053370000000002</c:v>
                </c:pt>
                <c:pt idx="22002">
                  <c:v>2.7925239999999998</c:v>
                </c:pt>
                <c:pt idx="22003">
                  <c:v>2.794495</c:v>
                </c:pt>
                <c:pt idx="22004">
                  <c:v>2.7957209999999999</c:v>
                </c:pt>
                <c:pt idx="22005">
                  <c:v>2.7987739999999999</c:v>
                </c:pt>
                <c:pt idx="22006">
                  <c:v>2.8096410000000001</c:v>
                </c:pt>
                <c:pt idx="22007">
                  <c:v>2.7945190000000002</c:v>
                </c:pt>
                <c:pt idx="22008">
                  <c:v>2.783989</c:v>
                </c:pt>
                <c:pt idx="22009">
                  <c:v>2.7737479999999999</c:v>
                </c:pt>
                <c:pt idx="22010">
                  <c:v>2.7593960000000002</c:v>
                </c:pt>
                <c:pt idx="22011">
                  <c:v>2.7599969999999998</c:v>
                </c:pt>
                <c:pt idx="22012">
                  <c:v>2.7715360000000002</c:v>
                </c:pt>
                <c:pt idx="22013">
                  <c:v>2.7538909999999999</c:v>
                </c:pt>
                <c:pt idx="22014">
                  <c:v>2.7421829999999998</c:v>
                </c:pt>
                <c:pt idx="22015">
                  <c:v>2.7290809999999999</c:v>
                </c:pt>
                <c:pt idx="22016">
                  <c:v>2.7333599999999998</c:v>
                </c:pt>
                <c:pt idx="22017">
                  <c:v>2.753819</c:v>
                </c:pt>
                <c:pt idx="22018">
                  <c:v>2.7692770000000002</c:v>
                </c:pt>
                <c:pt idx="22019">
                  <c:v>2.7859609999999999</c:v>
                </c:pt>
                <c:pt idx="22020">
                  <c:v>2.8153139999999999</c:v>
                </c:pt>
                <c:pt idx="22021">
                  <c:v>2.8510140000000002</c:v>
                </c:pt>
                <c:pt idx="22022">
                  <c:v>2.8549570000000002</c:v>
                </c:pt>
                <c:pt idx="22023">
                  <c:v>2.8588040000000001</c:v>
                </c:pt>
                <c:pt idx="22024">
                  <c:v>2.8643809999999998</c:v>
                </c:pt>
                <c:pt idx="22025">
                  <c:v>2.8481299999999998</c:v>
                </c:pt>
                <c:pt idx="22026">
                  <c:v>2.8269500000000001</c:v>
                </c:pt>
                <c:pt idx="22027">
                  <c:v>2.847264</c:v>
                </c:pt>
                <c:pt idx="22028">
                  <c:v>2.852144</c:v>
                </c:pt>
                <c:pt idx="22029">
                  <c:v>2.8280319999999999</c:v>
                </c:pt>
                <c:pt idx="22030">
                  <c:v>2.7974039999999998</c:v>
                </c:pt>
                <c:pt idx="22031">
                  <c:v>2.797428</c:v>
                </c:pt>
                <c:pt idx="22032">
                  <c:v>2.7912020000000002</c:v>
                </c:pt>
                <c:pt idx="22033">
                  <c:v>2.768195</c:v>
                </c:pt>
                <c:pt idx="22034">
                  <c:v>2.7497319999999998</c:v>
                </c:pt>
                <c:pt idx="22035">
                  <c:v>2.757857</c:v>
                </c:pt>
                <c:pt idx="22036">
                  <c:v>2.739779</c:v>
                </c:pt>
                <c:pt idx="22037">
                  <c:v>2.7365569999999999</c:v>
                </c:pt>
                <c:pt idx="22038">
                  <c:v>2.7717770000000002</c:v>
                </c:pt>
                <c:pt idx="22039">
                  <c:v>2.8055780000000001</c:v>
                </c:pt>
                <c:pt idx="22040">
                  <c:v>2.8386089999999999</c:v>
                </c:pt>
                <c:pt idx="22041">
                  <c:v>2.851591</c:v>
                </c:pt>
                <c:pt idx="22042">
                  <c:v>2.8610389999999999</c:v>
                </c:pt>
                <c:pt idx="22043">
                  <c:v>2.8292579999999998</c:v>
                </c:pt>
                <c:pt idx="22044">
                  <c:v>2.773291</c:v>
                </c:pt>
                <c:pt idx="22045">
                  <c:v>2.7961299999999998</c:v>
                </c:pt>
                <c:pt idx="22046">
                  <c:v>2.7925719999999998</c:v>
                </c:pt>
                <c:pt idx="22047">
                  <c:v>2.6780910000000002</c:v>
                </c:pt>
                <c:pt idx="22048">
                  <c:v>2.524616</c:v>
                </c:pt>
                <c:pt idx="22049">
                  <c:v>2.5055999999999998</c:v>
                </c:pt>
                <c:pt idx="22050">
                  <c:v>2.5352420000000002</c:v>
                </c:pt>
                <c:pt idx="22051">
                  <c:v>2.6041660000000002</c:v>
                </c:pt>
                <c:pt idx="22052">
                  <c:v>2.6634980000000001</c:v>
                </c:pt>
                <c:pt idx="22053">
                  <c:v>2.7373989999999999</c:v>
                </c:pt>
                <c:pt idx="22054">
                  <c:v>2.8285119999999999</c:v>
                </c:pt>
                <c:pt idx="22055">
                  <c:v>2.8504130000000001</c:v>
                </c:pt>
                <c:pt idx="22056">
                  <c:v>2.8642129999999999</c:v>
                </c:pt>
                <c:pt idx="22057">
                  <c:v>2.8742130000000001</c:v>
                </c:pt>
                <c:pt idx="22058">
                  <c:v>2.863756</c:v>
                </c:pt>
                <c:pt idx="22059">
                  <c:v>2.8275030000000001</c:v>
                </c:pt>
                <c:pt idx="22060">
                  <c:v>2.837431</c:v>
                </c:pt>
                <c:pt idx="22061">
                  <c:v>2.888782</c:v>
                </c:pt>
                <c:pt idx="22062">
                  <c:v>2.9286409999999998</c:v>
                </c:pt>
                <c:pt idx="22063">
                  <c:v>2.9014280000000001</c:v>
                </c:pt>
                <c:pt idx="22064">
                  <c:v>2.7726660000000001</c:v>
                </c:pt>
                <c:pt idx="22065">
                  <c:v>2.7021310000000001</c:v>
                </c:pt>
                <c:pt idx="22066">
                  <c:v>2.7214839999999998</c:v>
                </c:pt>
                <c:pt idx="22067">
                  <c:v>2.7661989999999999</c:v>
                </c:pt>
                <c:pt idx="22068">
                  <c:v>2.7786279999999999</c:v>
                </c:pt>
                <c:pt idx="22069">
                  <c:v>2.7691560000000002</c:v>
                </c:pt>
                <c:pt idx="22070">
                  <c:v>2.7901440000000002</c:v>
                </c:pt>
                <c:pt idx="22071">
                  <c:v>2.8176939999999999</c:v>
                </c:pt>
                <c:pt idx="22072">
                  <c:v>2.8157709999999998</c:v>
                </c:pt>
                <c:pt idx="22073">
                  <c:v>2.795601</c:v>
                </c:pt>
                <c:pt idx="22074">
                  <c:v>2.7772579999999998</c:v>
                </c:pt>
                <c:pt idx="22075">
                  <c:v>2.7607659999999998</c:v>
                </c:pt>
                <c:pt idx="22076">
                  <c:v>2.7668490000000001</c:v>
                </c:pt>
                <c:pt idx="22077">
                  <c:v>2.7675939999999999</c:v>
                </c:pt>
                <c:pt idx="22078">
                  <c:v>2.763363</c:v>
                </c:pt>
                <c:pt idx="22079">
                  <c:v>2.783677</c:v>
                </c:pt>
                <c:pt idx="22080">
                  <c:v>2.8234159999999999</c:v>
                </c:pt>
                <c:pt idx="22081">
                  <c:v>2.834667</c:v>
                </c:pt>
                <c:pt idx="22082">
                  <c:v>2.8261799999999999</c:v>
                </c:pt>
                <c:pt idx="22083">
                  <c:v>2.841278</c:v>
                </c:pt>
                <c:pt idx="22084">
                  <c:v>2.887051</c:v>
                </c:pt>
                <c:pt idx="22085">
                  <c:v>2.9059710000000001</c:v>
                </c:pt>
                <c:pt idx="22086">
                  <c:v>2.920852</c:v>
                </c:pt>
                <c:pt idx="22087">
                  <c:v>2.9223910000000002</c:v>
                </c:pt>
                <c:pt idx="22088">
                  <c:v>2.8771949999999999</c:v>
                </c:pt>
                <c:pt idx="22089">
                  <c:v>2.832503</c:v>
                </c:pt>
                <c:pt idx="22090">
                  <c:v>2.787283</c:v>
                </c:pt>
                <c:pt idx="22091">
                  <c:v>2.7149930000000002</c:v>
                </c:pt>
                <c:pt idx="22092">
                  <c:v>2.7245370000000002</c:v>
                </c:pt>
                <c:pt idx="22093">
                  <c:v>2.7295370000000001</c:v>
                </c:pt>
                <c:pt idx="22094">
                  <c:v>2.7404280000000001</c:v>
                </c:pt>
                <c:pt idx="22095">
                  <c:v>2.7819940000000001</c:v>
                </c:pt>
                <c:pt idx="22096">
                  <c:v>2.7703820000000001</c:v>
                </c:pt>
                <c:pt idx="22097">
                  <c:v>2.7333120000000002</c:v>
                </c:pt>
                <c:pt idx="22098">
                  <c:v>2.7455970000000001</c:v>
                </c:pt>
                <c:pt idx="22099">
                  <c:v>2.768796</c:v>
                </c:pt>
                <c:pt idx="22100">
                  <c:v>2.7906010000000001</c:v>
                </c:pt>
                <c:pt idx="22101">
                  <c:v>2.7951440000000001</c:v>
                </c:pt>
                <c:pt idx="22102">
                  <c:v>2.7890619999999999</c:v>
                </c:pt>
                <c:pt idx="22103">
                  <c:v>2.7663679999999999</c:v>
                </c:pt>
                <c:pt idx="22104">
                  <c:v>2.7598530000000001</c:v>
                </c:pt>
                <c:pt idx="22105">
                  <c:v>2.751655</c:v>
                </c:pt>
                <c:pt idx="22106">
                  <c:v>2.7347299999999999</c:v>
                </c:pt>
                <c:pt idx="22107">
                  <c:v>2.7256909999999999</c:v>
                </c:pt>
                <c:pt idx="22108">
                  <c:v>2.7256670000000001</c:v>
                </c:pt>
                <c:pt idx="22109">
                  <c:v>2.7156899999999999</c:v>
                </c:pt>
                <c:pt idx="22110">
                  <c:v>2.727182</c:v>
                </c:pt>
                <c:pt idx="22111">
                  <c:v>2.7539630000000002</c:v>
                </c:pt>
                <c:pt idx="22112">
                  <c:v>2.7910569999999999</c:v>
                </c:pt>
                <c:pt idx="22113">
                  <c:v>2.797885</c:v>
                </c:pt>
                <c:pt idx="22114">
                  <c:v>2.8176459999999999</c:v>
                </c:pt>
                <c:pt idx="22115">
                  <c:v>2.8386819999999999</c:v>
                </c:pt>
                <c:pt idx="22116">
                  <c:v>2.866304</c:v>
                </c:pt>
                <c:pt idx="22117">
                  <c:v>2.8062990000000001</c:v>
                </c:pt>
                <c:pt idx="22118">
                  <c:v>2.805698</c:v>
                </c:pt>
                <c:pt idx="22119">
                  <c:v>2.8215650000000001</c:v>
                </c:pt>
                <c:pt idx="22120">
                  <c:v>2.7949280000000001</c:v>
                </c:pt>
                <c:pt idx="22121">
                  <c:v>2.8066599999999999</c:v>
                </c:pt>
                <c:pt idx="22122">
                  <c:v>2.7731710000000001</c:v>
                </c:pt>
                <c:pt idx="22123">
                  <c:v>2.8021400000000001</c:v>
                </c:pt>
                <c:pt idx="22124">
                  <c:v>2.9292419999999999</c:v>
                </c:pt>
                <c:pt idx="22125">
                  <c:v>2.9522010000000001</c:v>
                </c:pt>
                <c:pt idx="22126">
                  <c:v>2.904048</c:v>
                </c:pt>
                <c:pt idx="22127">
                  <c:v>2.8376000000000001</c:v>
                </c:pt>
                <c:pt idx="22128">
                  <c:v>2.835629</c:v>
                </c:pt>
                <c:pt idx="22129">
                  <c:v>2.8294980000000001</c:v>
                </c:pt>
                <c:pt idx="22130">
                  <c:v>2.782956</c:v>
                </c:pt>
                <c:pt idx="22131">
                  <c:v>2.7487219999999999</c:v>
                </c:pt>
                <c:pt idx="22132">
                  <c:v>2.7448030000000001</c:v>
                </c:pt>
                <c:pt idx="22133">
                  <c:v>2.7495150000000002</c:v>
                </c:pt>
                <c:pt idx="22134">
                  <c:v>2.7361490000000002</c:v>
                </c:pt>
                <c:pt idx="22135">
                  <c:v>2.74139</c:v>
                </c:pt>
                <c:pt idx="22136">
                  <c:v>2.7539389999999999</c:v>
                </c:pt>
                <c:pt idx="22137">
                  <c:v>2.781345</c:v>
                </c:pt>
                <c:pt idx="22138">
                  <c:v>2.785215</c:v>
                </c:pt>
                <c:pt idx="22139">
                  <c:v>2.778003</c:v>
                </c:pt>
                <c:pt idx="22140">
                  <c:v>2.7835809999999999</c:v>
                </c:pt>
                <c:pt idx="22141">
                  <c:v>2.7982209999999998</c:v>
                </c:pt>
                <c:pt idx="22142">
                  <c:v>2.8040389999999999</c:v>
                </c:pt>
                <c:pt idx="22143">
                  <c:v>2.8155790000000001</c:v>
                </c:pt>
                <c:pt idx="22144">
                  <c:v>2.848058</c:v>
                </c:pt>
                <c:pt idx="22145">
                  <c:v>2.8866670000000001</c:v>
                </c:pt>
                <c:pt idx="22146">
                  <c:v>2.8569040000000001</c:v>
                </c:pt>
                <c:pt idx="22147">
                  <c:v>2.8184879999999999</c:v>
                </c:pt>
                <c:pt idx="22148">
                  <c:v>2.8102420000000001</c:v>
                </c:pt>
                <c:pt idx="22149">
                  <c:v>2.836614</c:v>
                </c:pt>
                <c:pt idx="22150">
                  <c:v>2.8739970000000001</c:v>
                </c:pt>
                <c:pt idx="22151">
                  <c:v>2.8665690000000001</c:v>
                </c:pt>
                <c:pt idx="22152">
                  <c:v>2.825628</c:v>
                </c:pt>
                <c:pt idx="22153">
                  <c:v>2.804208</c:v>
                </c:pt>
                <c:pt idx="22154">
                  <c:v>2.8338009999999998</c:v>
                </c:pt>
                <c:pt idx="22155">
                  <c:v>2.846495</c:v>
                </c:pt>
                <c:pt idx="22156">
                  <c:v>2.8712569999999999</c:v>
                </c:pt>
                <c:pt idx="22157">
                  <c:v>2.8795030000000001</c:v>
                </c:pt>
                <c:pt idx="22158">
                  <c:v>2.8629380000000002</c:v>
                </c:pt>
                <c:pt idx="22159">
                  <c:v>2.8575050000000002</c:v>
                </c:pt>
                <c:pt idx="22160">
                  <c:v>2.8587319999999998</c:v>
                </c:pt>
                <c:pt idx="22161">
                  <c:v>2.8118759999999998</c:v>
                </c:pt>
                <c:pt idx="22162">
                  <c:v>2.7578330000000002</c:v>
                </c:pt>
                <c:pt idx="22163">
                  <c:v>2.7223250000000001</c:v>
                </c:pt>
                <c:pt idx="22164">
                  <c:v>2.7205940000000002</c:v>
                </c:pt>
                <c:pt idx="22165">
                  <c:v>2.7254510000000001</c:v>
                </c:pt>
                <c:pt idx="22166">
                  <c:v>2.7386490000000001</c:v>
                </c:pt>
                <c:pt idx="22167">
                  <c:v>2.7485539999999999</c:v>
                </c:pt>
                <c:pt idx="22168">
                  <c:v>2.7273019999999999</c:v>
                </c:pt>
                <c:pt idx="22169">
                  <c:v>2.7371340000000002</c:v>
                </c:pt>
                <c:pt idx="22170">
                  <c:v>2.7613910000000002</c:v>
                </c:pt>
                <c:pt idx="22171">
                  <c:v>2.7642280000000001</c:v>
                </c:pt>
                <c:pt idx="22172">
                  <c:v>2.7716569999999998</c:v>
                </c:pt>
                <c:pt idx="22173">
                  <c:v>2.7751670000000002</c:v>
                </c:pt>
                <c:pt idx="22174">
                  <c:v>2.79298</c:v>
                </c:pt>
                <c:pt idx="22175">
                  <c:v>2.7969469999999998</c:v>
                </c:pt>
                <c:pt idx="22176">
                  <c:v>2.7647569999999999</c:v>
                </c:pt>
                <c:pt idx="22177">
                  <c:v>2.7728100000000002</c:v>
                </c:pt>
                <c:pt idx="22178">
                  <c:v>2.7903600000000002</c:v>
                </c:pt>
                <c:pt idx="22179">
                  <c:v>2.7633139999999998</c:v>
                </c:pt>
                <c:pt idx="22180">
                  <c:v>2.7553809999999999</c:v>
                </c:pt>
                <c:pt idx="22181">
                  <c:v>2.7755990000000001</c:v>
                </c:pt>
                <c:pt idx="22182">
                  <c:v>2.7760319999999998</c:v>
                </c:pt>
                <c:pt idx="22183">
                  <c:v>2.7580979999999999</c:v>
                </c:pt>
                <c:pt idx="22184">
                  <c:v>2.7701660000000001</c:v>
                </c:pt>
                <c:pt idx="22185">
                  <c:v>2.8179349999999999</c:v>
                </c:pt>
                <c:pt idx="22186">
                  <c:v>2.926237</c:v>
                </c:pt>
                <c:pt idx="22187">
                  <c:v>2.9316460000000002</c:v>
                </c:pt>
                <c:pt idx="22188">
                  <c:v>2.9024369999999999</c:v>
                </c:pt>
                <c:pt idx="22189">
                  <c:v>2.8744779999999999</c:v>
                </c:pt>
                <c:pt idx="22190">
                  <c:v>2.801587</c:v>
                </c:pt>
                <c:pt idx="22191">
                  <c:v>2.7337929999999999</c:v>
                </c:pt>
                <c:pt idx="22192">
                  <c:v>2.7565110000000002</c:v>
                </c:pt>
                <c:pt idx="22193">
                  <c:v>2.7656459999999998</c:v>
                </c:pt>
                <c:pt idx="22194">
                  <c:v>2.7785319999999998</c:v>
                </c:pt>
                <c:pt idx="22195">
                  <c:v>2.8088709999999999</c:v>
                </c:pt>
                <c:pt idx="22196">
                  <c:v>2.8127659999999999</c:v>
                </c:pt>
                <c:pt idx="22197">
                  <c:v>2.7929569999999999</c:v>
                </c:pt>
                <c:pt idx="22198">
                  <c:v>2.660974</c:v>
                </c:pt>
                <c:pt idx="22199">
                  <c:v>2.6759270000000002</c:v>
                </c:pt>
                <c:pt idx="22200">
                  <c:v>2.7127089999999998</c:v>
                </c:pt>
                <c:pt idx="22201">
                  <c:v>2.755862</c:v>
                </c:pt>
                <c:pt idx="22202">
                  <c:v>2.7794219999999998</c:v>
                </c:pt>
                <c:pt idx="22203">
                  <c:v>2.8097850000000002</c:v>
                </c:pt>
                <c:pt idx="22204">
                  <c:v>2.8610150000000001</c:v>
                </c:pt>
                <c:pt idx="22205">
                  <c:v>2.9395799999999999</c:v>
                </c:pt>
                <c:pt idx="22206">
                  <c:v>2.9705439999999999</c:v>
                </c:pt>
                <c:pt idx="22207">
                  <c:v>2.9526819999999998</c:v>
                </c:pt>
                <c:pt idx="22208">
                  <c:v>2.9009469999999999</c:v>
                </c:pt>
                <c:pt idx="22209">
                  <c:v>2.8195929999999998</c:v>
                </c:pt>
                <c:pt idx="22210">
                  <c:v>2.7744209999999998</c:v>
                </c:pt>
                <c:pt idx="22211">
                  <c:v>2.740548</c:v>
                </c:pt>
                <c:pt idx="22212">
                  <c:v>2.767449</c:v>
                </c:pt>
                <c:pt idx="22213">
                  <c:v>2.8348589999999998</c:v>
                </c:pt>
                <c:pt idx="22214">
                  <c:v>2.8577699999999999</c:v>
                </c:pt>
                <c:pt idx="22215">
                  <c:v>2.8529140000000002</c:v>
                </c:pt>
                <c:pt idx="22216">
                  <c:v>2.8470240000000002</c:v>
                </c:pt>
                <c:pt idx="22217">
                  <c:v>2.852938</c:v>
                </c:pt>
                <c:pt idx="22218">
                  <c:v>2.8180550000000002</c:v>
                </c:pt>
                <c:pt idx="22219">
                  <c:v>2.7645170000000001</c:v>
                </c:pt>
                <c:pt idx="22220">
                  <c:v>2.7453560000000001</c:v>
                </c:pt>
                <c:pt idx="22221">
                  <c:v>2.7130939999999999</c:v>
                </c:pt>
                <c:pt idx="22222">
                  <c:v>2.7355960000000001</c:v>
                </c:pt>
                <c:pt idx="22223">
                  <c:v>2.7985579999999999</c:v>
                </c:pt>
                <c:pt idx="22224">
                  <c:v>2.8308680000000002</c:v>
                </c:pt>
                <c:pt idx="22225">
                  <c:v>2.8188960000000001</c:v>
                </c:pt>
                <c:pt idx="22226">
                  <c:v>2.7895910000000002</c:v>
                </c:pt>
                <c:pt idx="22227">
                  <c:v>2.7954810000000001</c:v>
                </c:pt>
                <c:pt idx="22228">
                  <c:v>2.8326229999999999</c:v>
                </c:pt>
                <c:pt idx="22229">
                  <c:v>2.813078</c:v>
                </c:pt>
                <c:pt idx="22230">
                  <c:v>2.7895910000000002</c:v>
                </c:pt>
                <c:pt idx="22231">
                  <c:v>2.7672089999999998</c:v>
                </c:pt>
                <c:pt idx="22232">
                  <c:v>2.7797339999999999</c:v>
                </c:pt>
                <c:pt idx="22233">
                  <c:v>2.8089189999999999</c:v>
                </c:pt>
                <c:pt idx="22234">
                  <c:v>2.8239450000000001</c:v>
                </c:pt>
                <c:pt idx="22235">
                  <c:v>2.8180550000000002</c:v>
                </c:pt>
                <c:pt idx="22236">
                  <c:v>2.7785799999999998</c:v>
                </c:pt>
                <c:pt idx="22237">
                  <c:v>2.7550210000000002</c:v>
                </c:pt>
                <c:pt idx="22238">
                  <c:v>2.7714400000000001</c:v>
                </c:pt>
                <c:pt idx="22239">
                  <c:v>2.7962980000000002</c:v>
                </c:pt>
                <c:pt idx="22240">
                  <c:v>2.7967550000000001</c:v>
                </c:pt>
                <c:pt idx="22241">
                  <c:v>2.7916340000000002</c:v>
                </c:pt>
                <c:pt idx="22242">
                  <c:v>2.804376</c:v>
                </c:pt>
                <c:pt idx="22243">
                  <c:v>2.80803</c:v>
                </c:pt>
                <c:pt idx="22244">
                  <c:v>2.7960579999999999</c:v>
                </c:pt>
                <c:pt idx="22245">
                  <c:v>2.8322630000000002</c:v>
                </c:pt>
                <c:pt idx="22246">
                  <c:v>2.881113</c:v>
                </c:pt>
                <c:pt idx="22247">
                  <c:v>2.8961139999999999</c:v>
                </c:pt>
                <c:pt idx="22248">
                  <c:v>2.9009710000000002</c:v>
                </c:pt>
                <c:pt idx="22249">
                  <c:v>2.8734440000000001</c:v>
                </c:pt>
                <c:pt idx="22250">
                  <c:v>2.8540429999999999</c:v>
                </c:pt>
                <c:pt idx="22251">
                  <c:v>2.8093759999999999</c:v>
                </c:pt>
                <c:pt idx="22252">
                  <c:v>2.7589389999999998</c:v>
                </c:pt>
                <c:pt idx="22253">
                  <c:v>2.7635070000000002</c:v>
                </c:pt>
                <c:pt idx="22254">
                  <c:v>2.769012</c:v>
                </c:pt>
                <c:pt idx="22255">
                  <c:v>2.7584819999999999</c:v>
                </c:pt>
                <c:pt idx="22256">
                  <c:v>2.7584819999999999</c:v>
                </c:pt>
                <c:pt idx="22257">
                  <c:v>2.7785799999999998</c:v>
                </c:pt>
                <c:pt idx="22258">
                  <c:v>2.7982450000000001</c:v>
                </c:pt>
                <c:pt idx="22259">
                  <c:v>2.790937</c:v>
                </c:pt>
                <c:pt idx="22260">
                  <c:v>2.7779790000000002</c:v>
                </c:pt>
                <c:pt idx="22261">
                  <c:v>2.787668</c:v>
                </c:pt>
                <c:pt idx="22262">
                  <c:v>2.7947600000000001</c:v>
                </c:pt>
                <c:pt idx="22263">
                  <c:v>2.800217</c:v>
                </c:pt>
                <c:pt idx="22264">
                  <c:v>2.7820179999999999</c:v>
                </c:pt>
                <c:pt idx="22265">
                  <c:v>2.7602370000000001</c:v>
                </c:pt>
                <c:pt idx="22266">
                  <c:v>2.7490830000000002</c:v>
                </c:pt>
                <c:pt idx="22267">
                  <c:v>2.7366779999999999</c:v>
                </c:pt>
                <c:pt idx="22268">
                  <c:v>2.7631700000000001</c:v>
                </c:pt>
                <c:pt idx="22269">
                  <c:v>2.7665839999999999</c:v>
                </c:pt>
                <c:pt idx="22270">
                  <c:v>2.768195</c:v>
                </c:pt>
                <c:pt idx="22271">
                  <c:v>2.784014</c:v>
                </c:pt>
                <c:pt idx="22272">
                  <c:v>2.7789410000000001</c:v>
                </c:pt>
                <c:pt idx="22273">
                  <c:v>2.7438899999999999</c:v>
                </c:pt>
                <c:pt idx="22274">
                  <c:v>2.7424230000000001</c:v>
                </c:pt>
                <c:pt idx="22275">
                  <c:v>2.7818019999999999</c:v>
                </c:pt>
                <c:pt idx="22276">
                  <c:v>2.852481</c:v>
                </c:pt>
                <c:pt idx="22277">
                  <c:v>2.892941</c:v>
                </c:pt>
                <c:pt idx="22278">
                  <c:v>2.8670740000000001</c:v>
                </c:pt>
                <c:pt idx="22279">
                  <c:v>2.8325990000000001</c:v>
                </c:pt>
                <c:pt idx="22280">
                  <c:v>2.796322</c:v>
                </c:pt>
                <c:pt idx="22281">
                  <c:v>2.7655500000000002</c:v>
                </c:pt>
                <c:pt idx="22282">
                  <c:v>2.7700459999999998</c:v>
                </c:pt>
                <c:pt idx="22283">
                  <c:v>2.8153619999999999</c:v>
                </c:pt>
                <c:pt idx="22284">
                  <c:v>2.855823</c:v>
                </c:pt>
                <c:pt idx="22285">
                  <c:v>2.8551730000000002</c:v>
                </c:pt>
                <c:pt idx="22286">
                  <c:v>2.873853</c:v>
                </c:pt>
                <c:pt idx="22287">
                  <c:v>2.8398119999999998</c:v>
                </c:pt>
                <c:pt idx="22288">
                  <c:v>2.8520240000000001</c:v>
                </c:pt>
                <c:pt idx="22289">
                  <c:v>2.8222860000000001</c:v>
                </c:pt>
                <c:pt idx="22290">
                  <c:v>2.7944469999999999</c:v>
                </c:pt>
                <c:pt idx="22291">
                  <c:v>2.9819629999999999</c:v>
                </c:pt>
                <c:pt idx="22292">
                  <c:v>3.0771160000000002</c:v>
                </c:pt>
                <c:pt idx="22293">
                  <c:v>2.9744630000000001</c:v>
                </c:pt>
                <c:pt idx="22294">
                  <c:v>2.7983660000000001</c:v>
                </c:pt>
                <c:pt idx="22295">
                  <c:v>2.7303069999999998</c:v>
                </c:pt>
                <c:pt idx="22296">
                  <c:v>2.7268210000000002</c:v>
                </c:pt>
                <c:pt idx="22297">
                  <c:v>2.7130459999999998</c:v>
                </c:pt>
                <c:pt idx="22298">
                  <c:v>2.6681140000000001</c:v>
                </c:pt>
                <c:pt idx="22299">
                  <c:v>2.694102</c:v>
                </c:pt>
                <c:pt idx="22300">
                  <c:v>2.7361249999999999</c:v>
                </c:pt>
                <c:pt idx="22301">
                  <c:v>2.7494429999999999</c:v>
                </c:pt>
                <c:pt idx="22302">
                  <c:v>2.7458130000000001</c:v>
                </c:pt>
                <c:pt idx="22303">
                  <c:v>2.7544200000000001</c:v>
                </c:pt>
                <c:pt idx="22304">
                  <c:v>2.7841580000000001</c:v>
                </c:pt>
                <c:pt idx="22305">
                  <c:v>2.7931249999999999</c:v>
                </c:pt>
                <c:pt idx="22306">
                  <c:v>2.7840609999999999</c:v>
                </c:pt>
                <c:pt idx="22307">
                  <c:v>2.7902879999999999</c:v>
                </c:pt>
                <c:pt idx="22308">
                  <c:v>2.785504</c:v>
                </c:pt>
                <c:pt idx="22309">
                  <c:v>2.7827869999999999</c:v>
                </c:pt>
                <c:pt idx="22310">
                  <c:v>2.7709589999999999</c:v>
                </c:pt>
                <c:pt idx="22311">
                  <c:v>2.7827869999999999</c:v>
                </c:pt>
                <c:pt idx="22312">
                  <c:v>2.8107950000000002</c:v>
                </c:pt>
                <c:pt idx="22313">
                  <c:v>2.8357250000000001</c:v>
                </c:pt>
                <c:pt idx="22314">
                  <c:v>2.8411339999999998</c:v>
                </c:pt>
                <c:pt idx="22315">
                  <c:v>2.8631549999999999</c:v>
                </c:pt>
                <c:pt idx="22316">
                  <c:v>2.8444509999999998</c:v>
                </c:pt>
                <c:pt idx="22317">
                  <c:v>2.7809840000000001</c:v>
                </c:pt>
                <c:pt idx="22318">
                  <c:v>2.7309800000000002</c:v>
                </c:pt>
                <c:pt idx="22319">
                  <c:v>2.7327110000000001</c:v>
                </c:pt>
                <c:pt idx="22320">
                  <c:v>2.751655</c:v>
                </c:pt>
                <c:pt idx="22321">
                  <c:v>2.741438</c:v>
                </c:pt>
                <c:pt idx="22322">
                  <c:v>2.7815850000000002</c:v>
                </c:pt>
                <c:pt idx="22323">
                  <c:v>2.8277429999999999</c:v>
                </c:pt>
                <c:pt idx="22324">
                  <c:v>2.8223340000000001</c:v>
                </c:pt>
                <c:pt idx="22325">
                  <c:v>2.8009379999999999</c:v>
                </c:pt>
                <c:pt idx="22326">
                  <c:v>2.8090639999999998</c:v>
                </c:pt>
                <c:pt idx="22327">
                  <c:v>2.8546200000000002</c:v>
                </c:pt>
                <c:pt idx="22328">
                  <c:v>2.8445230000000001</c:v>
                </c:pt>
                <c:pt idx="22329">
                  <c:v>2.8125499999999999</c:v>
                </c:pt>
                <c:pt idx="22330">
                  <c:v>2.8045439999999999</c:v>
                </c:pt>
                <c:pt idx="22331">
                  <c:v>2.8007460000000002</c:v>
                </c:pt>
                <c:pt idx="22332">
                  <c:v>2.8079580000000002</c:v>
                </c:pt>
                <c:pt idx="22333">
                  <c:v>2.8024040000000001</c:v>
                </c:pt>
                <c:pt idx="22334">
                  <c:v>2.7830759999999999</c:v>
                </c:pt>
                <c:pt idx="22335">
                  <c:v>2.7544439999999999</c:v>
                </c:pt>
                <c:pt idx="22336">
                  <c:v>2.728672</c:v>
                </c:pt>
                <c:pt idx="22337">
                  <c:v>2.7259069999999999</c:v>
                </c:pt>
                <c:pt idx="22338">
                  <c:v>2.7252339999999999</c:v>
                </c:pt>
                <c:pt idx="22339">
                  <c:v>2.7189359999999998</c:v>
                </c:pt>
                <c:pt idx="22340">
                  <c:v>2.740043</c:v>
                </c:pt>
                <c:pt idx="22341">
                  <c:v>2.7778830000000001</c:v>
                </c:pt>
                <c:pt idx="22342">
                  <c:v>2.7973319999999999</c:v>
                </c:pt>
                <c:pt idx="22343">
                  <c:v>2.8278629999999998</c:v>
                </c:pt>
                <c:pt idx="22344">
                  <c:v>2.8387540000000002</c:v>
                </c:pt>
                <c:pt idx="22345">
                  <c:v>2.8327680000000002</c:v>
                </c:pt>
                <c:pt idx="22346">
                  <c:v>2.828945</c:v>
                </c:pt>
                <c:pt idx="22347">
                  <c:v>2.833609</c:v>
                </c:pt>
                <c:pt idx="22348">
                  <c:v>2.8388499999999999</c:v>
                </c:pt>
                <c:pt idx="22349">
                  <c:v>2.8181029999999998</c:v>
                </c:pt>
                <c:pt idx="22350">
                  <c:v>2.8082220000000002</c:v>
                </c:pt>
                <c:pt idx="22351">
                  <c:v>2.800529</c:v>
                </c:pt>
                <c:pt idx="22352">
                  <c:v>2.7597809999999998</c:v>
                </c:pt>
                <c:pt idx="22353">
                  <c:v>2.7360039999999999</c:v>
                </c:pt>
                <c:pt idx="22354">
                  <c:v>2.7259799999999998</c:v>
                </c:pt>
                <c:pt idx="22355">
                  <c:v>2.7249699999999999</c:v>
                </c:pt>
                <c:pt idx="22356">
                  <c:v>2.751366</c:v>
                </c:pt>
                <c:pt idx="22357">
                  <c:v>2.7968989999999998</c:v>
                </c:pt>
                <c:pt idx="22358">
                  <c:v>2.8429609999999998</c:v>
                </c:pt>
                <c:pt idx="22359">
                  <c:v>2.9008980000000002</c:v>
                </c:pt>
                <c:pt idx="22360">
                  <c:v>2.9785979999999999</c:v>
                </c:pt>
                <c:pt idx="22361">
                  <c:v>2.971025</c:v>
                </c:pt>
                <c:pt idx="22362">
                  <c:v>2.8267820000000001</c:v>
                </c:pt>
                <c:pt idx="22363">
                  <c:v>2.7731469999999998</c:v>
                </c:pt>
                <c:pt idx="22364">
                  <c:v>2.8311809999999999</c:v>
                </c:pt>
                <c:pt idx="22365">
                  <c:v>2.8364940000000001</c:v>
                </c:pt>
                <c:pt idx="22366">
                  <c:v>2.8057940000000001</c:v>
                </c:pt>
                <c:pt idx="22367">
                  <c:v>2.8248579999999999</c:v>
                </c:pt>
                <c:pt idx="22368">
                  <c:v>2.852865</c:v>
                </c:pt>
                <c:pt idx="22369">
                  <c:v>2.8382489999999998</c:v>
                </c:pt>
                <c:pt idx="22370">
                  <c:v>2.8244020000000001</c:v>
                </c:pt>
                <c:pt idx="22371">
                  <c:v>2.8412540000000002</c:v>
                </c:pt>
                <c:pt idx="22372">
                  <c:v>2.8307720000000001</c:v>
                </c:pt>
                <c:pt idx="22373">
                  <c:v>2.8044720000000001</c:v>
                </c:pt>
                <c:pt idx="22374">
                  <c:v>2.781345</c:v>
                </c:pt>
                <c:pt idx="22375">
                  <c:v>2.7698299999999998</c:v>
                </c:pt>
                <c:pt idx="22376">
                  <c:v>2.7068430000000001</c:v>
                </c:pt>
                <c:pt idx="22377">
                  <c:v>2.6466219999999998</c:v>
                </c:pt>
                <c:pt idx="22378">
                  <c:v>2.6313800000000001</c:v>
                </c:pt>
                <c:pt idx="22379">
                  <c:v>2.6213069999999998</c:v>
                </c:pt>
                <c:pt idx="22380">
                  <c:v>2.6561659999999998</c:v>
                </c:pt>
                <c:pt idx="22381">
                  <c:v>2.6993909999999999</c:v>
                </c:pt>
                <c:pt idx="22382">
                  <c:v>2.717012</c:v>
                </c:pt>
                <c:pt idx="22383">
                  <c:v>2.7676419999999999</c:v>
                </c:pt>
                <c:pt idx="22384">
                  <c:v>2.8494280000000001</c:v>
                </c:pt>
                <c:pt idx="22385">
                  <c:v>2.8907289999999999</c:v>
                </c:pt>
                <c:pt idx="22386">
                  <c:v>2.9091680000000002</c:v>
                </c:pt>
                <c:pt idx="22387">
                  <c:v>2.868852</c:v>
                </c:pt>
                <c:pt idx="22388">
                  <c:v>2.8020200000000002</c:v>
                </c:pt>
                <c:pt idx="22389">
                  <c:v>2.783677</c:v>
                </c:pt>
                <c:pt idx="22390">
                  <c:v>2.8076210000000001</c:v>
                </c:pt>
                <c:pt idx="22391">
                  <c:v>2.8264930000000001</c:v>
                </c:pt>
                <c:pt idx="22392">
                  <c:v>2.7981009999999999</c:v>
                </c:pt>
                <c:pt idx="22393">
                  <c:v>2.8023560000000001</c:v>
                </c:pt>
                <c:pt idx="22394">
                  <c:v>2.8225020000000001</c:v>
                </c:pt>
                <c:pt idx="22395">
                  <c:v>2.8380079999999999</c:v>
                </c:pt>
                <c:pt idx="22396">
                  <c:v>2.8306279999999999</c:v>
                </c:pt>
                <c:pt idx="22397">
                  <c:v>2.8514710000000001</c:v>
                </c:pt>
                <c:pt idx="22398">
                  <c:v>2.8708960000000001</c:v>
                </c:pt>
                <c:pt idx="22399">
                  <c:v>2.8796469999999998</c:v>
                </c:pt>
                <c:pt idx="22400">
                  <c:v>2.8640919999999999</c:v>
                </c:pt>
                <c:pt idx="22401">
                  <c:v>2.8025000000000002</c:v>
                </c:pt>
                <c:pt idx="22402">
                  <c:v>2.7220369999999998</c:v>
                </c:pt>
                <c:pt idx="22403">
                  <c:v>2.7150409999999998</c:v>
                </c:pt>
                <c:pt idx="22404">
                  <c:v>2.7765849999999999</c:v>
                </c:pt>
                <c:pt idx="22405">
                  <c:v>2.82219</c:v>
                </c:pt>
                <c:pt idx="22406">
                  <c:v>2.8317580000000002</c:v>
                </c:pt>
                <c:pt idx="22407">
                  <c:v>2.794591</c:v>
                </c:pt>
                <c:pt idx="22408">
                  <c:v>2.7779069999999999</c:v>
                </c:pt>
                <c:pt idx="22409">
                  <c:v>2.77346</c:v>
                </c:pt>
                <c:pt idx="22410">
                  <c:v>2.7898070000000001</c:v>
                </c:pt>
                <c:pt idx="22411">
                  <c:v>2.7912979999999998</c:v>
                </c:pt>
                <c:pt idx="22412">
                  <c:v>2.7892779999999999</c:v>
                </c:pt>
                <c:pt idx="22413">
                  <c:v>2.8013710000000001</c:v>
                </c:pt>
                <c:pt idx="22414">
                  <c:v>2.8191609999999998</c:v>
                </c:pt>
                <c:pt idx="22415">
                  <c:v>2.8298589999999999</c:v>
                </c:pt>
                <c:pt idx="22416">
                  <c:v>2.8370709999999999</c:v>
                </c:pt>
                <c:pt idx="22417">
                  <c:v>2.808198</c:v>
                </c:pt>
                <c:pt idx="22418">
                  <c:v>2.7797339999999999</c:v>
                </c:pt>
                <c:pt idx="22419">
                  <c:v>2.75692</c:v>
                </c:pt>
                <c:pt idx="22420">
                  <c:v>2.7353070000000002</c:v>
                </c:pt>
                <c:pt idx="22421">
                  <c:v>2.7787730000000002</c:v>
                </c:pt>
                <c:pt idx="22422">
                  <c:v>2.8412540000000002</c:v>
                </c:pt>
                <c:pt idx="22423">
                  <c:v>2.8455089999999998</c:v>
                </c:pt>
                <c:pt idx="22424">
                  <c:v>2.8206030000000002</c:v>
                </c:pt>
                <c:pt idx="22425">
                  <c:v>2.8057460000000001</c:v>
                </c:pt>
                <c:pt idx="22426">
                  <c:v>2.7737720000000001</c:v>
                </c:pt>
                <c:pt idx="22427">
                  <c:v>2.672682</c:v>
                </c:pt>
                <c:pt idx="22428">
                  <c:v>2.6337839999999999</c:v>
                </c:pt>
                <c:pt idx="22429">
                  <c:v>2.6967219999999998</c:v>
                </c:pt>
                <c:pt idx="22430">
                  <c:v>2.7145839999999999</c:v>
                </c:pt>
                <c:pt idx="22431">
                  <c:v>2.715522</c:v>
                </c:pt>
                <c:pt idx="22432">
                  <c:v>2.7755990000000001</c:v>
                </c:pt>
                <c:pt idx="22433">
                  <c:v>2.8722180000000002</c:v>
                </c:pt>
                <c:pt idx="22434">
                  <c:v>2.908712</c:v>
                </c:pt>
                <c:pt idx="22435">
                  <c:v>2.9058030000000001</c:v>
                </c:pt>
                <c:pt idx="22436">
                  <c:v>2.8871950000000002</c:v>
                </c:pt>
                <c:pt idx="22437">
                  <c:v>2.900658</c:v>
                </c:pt>
                <c:pt idx="22438">
                  <c:v>2.9148900000000002</c:v>
                </c:pt>
                <c:pt idx="22439">
                  <c:v>2.8633229999999998</c:v>
                </c:pt>
                <c:pt idx="22440">
                  <c:v>2.8210839999999999</c:v>
                </c:pt>
                <c:pt idx="22441">
                  <c:v>2.6684019999999999</c:v>
                </c:pt>
                <c:pt idx="22442">
                  <c:v>2.6825380000000001</c:v>
                </c:pt>
                <c:pt idx="22443">
                  <c:v>2.7578809999999998</c:v>
                </c:pt>
                <c:pt idx="22444">
                  <c:v>2.8568319999999998</c:v>
                </c:pt>
                <c:pt idx="22445">
                  <c:v>2.8958740000000001</c:v>
                </c:pt>
                <c:pt idx="22446">
                  <c:v>2.9287369999999999</c:v>
                </c:pt>
                <c:pt idx="22447">
                  <c:v>2.9284729999999999</c:v>
                </c:pt>
                <c:pt idx="22448">
                  <c:v>2.9009710000000002</c:v>
                </c:pt>
                <c:pt idx="22449">
                  <c:v>2.8556300000000001</c:v>
                </c:pt>
                <c:pt idx="22450">
                  <c:v>2.7873549999999998</c:v>
                </c:pt>
                <c:pt idx="22451">
                  <c:v>2.783941</c:v>
                </c:pt>
                <c:pt idx="22452">
                  <c:v>2.7832680000000001</c:v>
                </c:pt>
                <c:pt idx="22453">
                  <c:v>2.7559100000000001</c:v>
                </c:pt>
                <c:pt idx="22454">
                  <c:v>2.7291050000000001</c:v>
                </c:pt>
                <c:pt idx="22455">
                  <c:v>2.7431450000000002</c:v>
                </c:pt>
                <c:pt idx="22456">
                  <c:v>2.775191</c:v>
                </c:pt>
                <c:pt idx="22457">
                  <c:v>2.788341</c:v>
                </c:pt>
                <c:pt idx="22458">
                  <c:v>2.781393</c:v>
                </c:pt>
                <c:pt idx="22459">
                  <c:v>2.7880280000000002</c:v>
                </c:pt>
                <c:pt idx="22460">
                  <c:v>2.8104819999999999</c:v>
                </c:pt>
                <c:pt idx="22461">
                  <c:v>2.801323</c:v>
                </c:pt>
                <c:pt idx="22462">
                  <c:v>2.7907690000000001</c:v>
                </c:pt>
                <c:pt idx="22463">
                  <c:v>2.7974999999999999</c:v>
                </c:pt>
                <c:pt idx="22464">
                  <c:v>2.8418070000000002</c:v>
                </c:pt>
                <c:pt idx="22465">
                  <c:v>2.839283</c:v>
                </c:pt>
                <c:pt idx="22466">
                  <c:v>2.826301</c:v>
                </c:pt>
                <c:pt idx="22467">
                  <c:v>2.8430089999999999</c:v>
                </c:pt>
                <c:pt idx="22468">
                  <c:v>2.8345470000000001</c:v>
                </c:pt>
                <c:pt idx="22469">
                  <c:v>2.8289930000000001</c:v>
                </c:pt>
                <c:pt idx="22470">
                  <c:v>2.820363</c:v>
                </c:pt>
                <c:pt idx="22471">
                  <c:v>2.7963460000000002</c:v>
                </c:pt>
                <c:pt idx="22472">
                  <c:v>2.757857</c:v>
                </c:pt>
                <c:pt idx="22473">
                  <c:v>2.749155</c:v>
                </c:pt>
                <c:pt idx="22474">
                  <c:v>2.75692</c:v>
                </c:pt>
                <c:pt idx="22475">
                  <c:v>2.7686510000000002</c:v>
                </c:pt>
                <c:pt idx="22476">
                  <c:v>2.7697569999999998</c:v>
                </c:pt>
                <c:pt idx="22477">
                  <c:v>2.7530730000000001</c:v>
                </c:pt>
                <c:pt idx="22478">
                  <c:v>2.761199</c:v>
                </c:pt>
                <c:pt idx="22479">
                  <c:v>2.7540830000000001</c:v>
                </c:pt>
                <c:pt idx="22480">
                  <c:v>2.7171810000000001</c:v>
                </c:pt>
                <c:pt idx="22481">
                  <c:v>2.716027</c:v>
                </c:pt>
                <c:pt idx="22482">
                  <c:v>2.7646130000000002</c:v>
                </c:pt>
                <c:pt idx="22483">
                  <c:v>2.8220939999999999</c:v>
                </c:pt>
                <c:pt idx="22484">
                  <c:v>2.8704149999999999</c:v>
                </c:pt>
                <c:pt idx="22485">
                  <c:v>2.9124140000000001</c:v>
                </c:pt>
                <c:pt idx="22486">
                  <c:v>2.928858</c:v>
                </c:pt>
                <c:pt idx="22487">
                  <c:v>2.9361660000000001</c:v>
                </c:pt>
                <c:pt idx="22488">
                  <c:v>2.910971</c:v>
                </c:pt>
                <c:pt idx="22489">
                  <c:v>2.8097129999999999</c:v>
                </c:pt>
                <c:pt idx="22490">
                  <c:v>2.7287680000000001</c:v>
                </c:pt>
                <c:pt idx="22491">
                  <c:v>2.7311239999999999</c:v>
                </c:pt>
                <c:pt idx="22492">
                  <c:v>2.7613910000000002</c:v>
                </c:pt>
                <c:pt idx="22493">
                  <c:v>2.7576649999999998</c:v>
                </c:pt>
                <c:pt idx="22494">
                  <c:v>2.730667</c:v>
                </c:pt>
                <c:pt idx="22495">
                  <c:v>2.7210030000000001</c:v>
                </c:pt>
                <c:pt idx="22496">
                  <c:v>2.76519</c:v>
                </c:pt>
                <c:pt idx="22497">
                  <c:v>2.8178869999999998</c:v>
                </c:pt>
                <c:pt idx="22498">
                  <c:v>2.8662079999999999</c:v>
                </c:pt>
                <c:pt idx="22499">
                  <c:v>2.8770500000000001</c:v>
                </c:pt>
                <c:pt idx="22500">
                  <c:v>2.9147460000000001</c:v>
                </c:pt>
                <c:pt idx="22501">
                  <c:v>2.9281359999999999</c:v>
                </c:pt>
                <c:pt idx="22502">
                  <c:v>2.9132069999999999</c:v>
                </c:pt>
                <c:pt idx="22503">
                  <c:v>2.905707</c:v>
                </c:pt>
                <c:pt idx="22504">
                  <c:v>2.8691170000000001</c:v>
                </c:pt>
                <c:pt idx="22505">
                  <c:v>2.8084389999999999</c:v>
                </c:pt>
                <c:pt idx="22506">
                  <c:v>2.7352590000000001</c:v>
                </c:pt>
                <c:pt idx="22507">
                  <c:v>2.7110259999999999</c:v>
                </c:pt>
                <c:pt idx="22508">
                  <c:v>2.7096079999999998</c:v>
                </c:pt>
                <c:pt idx="22509">
                  <c:v>2.72634</c:v>
                </c:pt>
                <c:pt idx="22510">
                  <c:v>2.727951</c:v>
                </c:pt>
                <c:pt idx="22511">
                  <c:v>2.7221329999999999</c:v>
                </c:pt>
                <c:pt idx="22512">
                  <c:v>2.7235990000000001</c:v>
                </c:pt>
                <c:pt idx="22513">
                  <c:v>2.71658</c:v>
                </c:pt>
                <c:pt idx="22514">
                  <c:v>2.7624249999999999</c:v>
                </c:pt>
                <c:pt idx="22515">
                  <c:v>2.7985820000000001</c:v>
                </c:pt>
                <c:pt idx="22516">
                  <c:v>2.8152900000000001</c:v>
                </c:pt>
                <c:pt idx="22517">
                  <c:v>2.7662949999999999</c:v>
                </c:pt>
                <c:pt idx="22518">
                  <c:v>2.788653</c:v>
                </c:pt>
                <c:pt idx="22519">
                  <c:v>2.8815460000000002</c:v>
                </c:pt>
                <c:pt idx="22520">
                  <c:v>2.8862100000000002</c:v>
                </c:pt>
                <c:pt idx="22521">
                  <c:v>2.8495720000000002</c:v>
                </c:pt>
                <c:pt idx="22522">
                  <c:v>2.8119000000000001</c:v>
                </c:pt>
                <c:pt idx="22523">
                  <c:v>2.7703579999999999</c:v>
                </c:pt>
                <c:pt idx="22524">
                  <c:v>2.815531</c:v>
                </c:pt>
                <c:pt idx="22525">
                  <c:v>2.8448600000000002</c:v>
                </c:pt>
                <c:pt idx="22526">
                  <c:v>2.7907449999999998</c:v>
                </c:pt>
                <c:pt idx="22527">
                  <c:v>2.7970190000000001</c:v>
                </c:pt>
                <c:pt idx="22528">
                  <c:v>2.830292</c:v>
                </c:pt>
                <c:pt idx="22529">
                  <c:v>2.8163719999999999</c:v>
                </c:pt>
                <c:pt idx="22530">
                  <c:v>2.7946629999999999</c:v>
                </c:pt>
                <c:pt idx="22531">
                  <c:v>2.7961779999999998</c:v>
                </c:pt>
                <c:pt idx="22532">
                  <c:v>2.800529</c:v>
                </c:pt>
                <c:pt idx="22533">
                  <c:v>2.8552460000000002</c:v>
                </c:pt>
                <c:pt idx="22534">
                  <c:v>2.8810889999999998</c:v>
                </c:pt>
                <c:pt idx="22535">
                  <c:v>2.827839</c:v>
                </c:pt>
                <c:pt idx="22536">
                  <c:v>2.7756949999999998</c:v>
                </c:pt>
                <c:pt idx="22537">
                  <c:v>2.7867299999999999</c:v>
                </c:pt>
                <c:pt idx="22538">
                  <c:v>2.7886289999999998</c:v>
                </c:pt>
                <c:pt idx="22539">
                  <c:v>2.7849270000000002</c:v>
                </c:pt>
                <c:pt idx="22540">
                  <c:v>2.7746620000000002</c:v>
                </c:pt>
                <c:pt idx="22541">
                  <c:v>2.7525439999999999</c:v>
                </c:pt>
                <c:pt idx="22542">
                  <c:v>2.752977</c:v>
                </c:pt>
                <c:pt idx="22543">
                  <c:v>2.7478560000000001</c:v>
                </c:pt>
                <c:pt idx="22544">
                  <c:v>2.7534339999999999</c:v>
                </c:pt>
                <c:pt idx="22545">
                  <c:v>2.7597320000000001</c:v>
                </c:pt>
                <c:pt idx="22546">
                  <c:v>2.7703340000000001</c:v>
                </c:pt>
                <c:pt idx="22547">
                  <c:v>2.8110590000000002</c:v>
                </c:pt>
                <c:pt idx="22548">
                  <c:v>2.8243049999999998</c:v>
                </c:pt>
                <c:pt idx="22549">
                  <c:v>2.813151</c:v>
                </c:pt>
                <c:pt idx="22550">
                  <c:v>2.8070680000000001</c:v>
                </c:pt>
                <c:pt idx="22551">
                  <c:v>2.8071160000000002</c:v>
                </c:pt>
                <c:pt idx="22552">
                  <c:v>2.8013469999999998</c:v>
                </c:pt>
                <c:pt idx="22553">
                  <c:v>2.8044720000000001</c:v>
                </c:pt>
                <c:pt idx="22554">
                  <c:v>2.8248820000000001</c:v>
                </c:pt>
                <c:pt idx="22555">
                  <c:v>2.8166120000000001</c:v>
                </c:pt>
                <c:pt idx="22556">
                  <c:v>2.7949999999999999</c:v>
                </c:pt>
                <c:pt idx="22557">
                  <c:v>2.7790849999999998</c:v>
                </c:pt>
                <c:pt idx="22558">
                  <c:v>2.7680259999999999</c:v>
                </c:pt>
                <c:pt idx="22559">
                  <c:v>2.7769460000000001</c:v>
                </c:pt>
                <c:pt idx="22560">
                  <c:v>2.795817</c:v>
                </c:pt>
                <c:pt idx="22561">
                  <c:v>2.8248579999999999</c:v>
                </c:pt>
                <c:pt idx="22562">
                  <c:v>2.850317</c:v>
                </c:pt>
                <c:pt idx="22563">
                  <c:v>2.8783720000000002</c:v>
                </c:pt>
                <c:pt idx="22564">
                  <c:v>2.9088560000000001</c:v>
                </c:pt>
                <c:pt idx="22565">
                  <c:v>2.8984939999999999</c:v>
                </c:pt>
                <c:pt idx="22566">
                  <c:v>2.8535870000000001</c:v>
                </c:pt>
                <c:pt idx="22567">
                  <c:v>2.7815129999999999</c:v>
                </c:pt>
                <c:pt idx="22568">
                  <c:v>2.7265809999999999</c:v>
                </c:pt>
                <c:pt idx="22569">
                  <c:v>2.7361970000000002</c:v>
                </c:pt>
                <c:pt idx="22570">
                  <c:v>2.7651659999999998</c:v>
                </c:pt>
                <c:pt idx="22571">
                  <c:v>2.7676419999999999</c:v>
                </c:pt>
                <c:pt idx="22572">
                  <c:v>2.771296</c:v>
                </c:pt>
                <c:pt idx="22573">
                  <c:v>2.7448030000000001</c:v>
                </c:pt>
                <c:pt idx="22574">
                  <c:v>2.732783</c:v>
                </c:pt>
                <c:pt idx="22575">
                  <c:v>2.7736519999999998</c:v>
                </c:pt>
                <c:pt idx="22576">
                  <c:v>2.8068279999999999</c:v>
                </c:pt>
                <c:pt idx="22577">
                  <c:v>2.833825</c:v>
                </c:pt>
                <c:pt idx="22578">
                  <c:v>2.8558699999999999</c:v>
                </c:pt>
                <c:pt idx="22579">
                  <c:v>2.8196650000000001</c:v>
                </c:pt>
                <c:pt idx="22580">
                  <c:v>2.796322</c:v>
                </c:pt>
                <c:pt idx="22581">
                  <c:v>2.807261</c:v>
                </c:pt>
                <c:pt idx="22582">
                  <c:v>2.8034620000000001</c:v>
                </c:pt>
                <c:pt idx="22583">
                  <c:v>2.7640120000000001</c:v>
                </c:pt>
                <c:pt idx="22584">
                  <c:v>2.7536260000000001</c:v>
                </c:pt>
                <c:pt idx="22585">
                  <c:v>2.783172</c:v>
                </c:pt>
                <c:pt idx="22586">
                  <c:v>2.8375759999999999</c:v>
                </c:pt>
                <c:pt idx="22587">
                  <c:v>2.8327680000000002</c:v>
                </c:pt>
                <c:pt idx="22588">
                  <c:v>2.8233199999999998</c:v>
                </c:pt>
                <c:pt idx="22589">
                  <c:v>2.761199</c:v>
                </c:pt>
                <c:pt idx="22590">
                  <c:v>2.7239599999999999</c:v>
                </c:pt>
                <c:pt idx="22591">
                  <c:v>2.7367020000000002</c:v>
                </c:pt>
                <c:pt idx="22592">
                  <c:v>2.7152810000000001</c:v>
                </c:pt>
                <c:pt idx="22593">
                  <c:v>2.7092230000000002</c:v>
                </c:pt>
                <c:pt idx="22594">
                  <c:v>2.7923070000000001</c:v>
                </c:pt>
                <c:pt idx="22595">
                  <c:v>2.783893</c:v>
                </c:pt>
                <c:pt idx="22596">
                  <c:v>2.7658149999999999</c:v>
                </c:pt>
                <c:pt idx="22597">
                  <c:v>2.855534</c:v>
                </c:pt>
                <c:pt idx="22598">
                  <c:v>2.8943829999999999</c:v>
                </c:pt>
                <c:pt idx="22599">
                  <c:v>2.9421520000000001</c:v>
                </c:pt>
                <c:pt idx="22600">
                  <c:v>2.9353250000000002</c:v>
                </c:pt>
                <c:pt idx="22601">
                  <c:v>2.8749349999999998</c:v>
                </c:pt>
                <c:pt idx="22602">
                  <c:v>2.8010820000000001</c:v>
                </c:pt>
                <c:pt idx="22603">
                  <c:v>2.8631549999999999</c:v>
                </c:pt>
                <c:pt idx="22604">
                  <c:v>2.8786610000000001</c:v>
                </c:pt>
                <c:pt idx="22605">
                  <c:v>2.8326709999999999</c:v>
                </c:pt>
                <c:pt idx="22606">
                  <c:v>2.8102420000000001</c:v>
                </c:pt>
                <c:pt idx="22607">
                  <c:v>2.8257720000000002</c:v>
                </c:pt>
                <c:pt idx="22608">
                  <c:v>2.881065</c:v>
                </c:pt>
                <c:pt idx="22609">
                  <c:v>2.876185</c:v>
                </c:pt>
                <c:pt idx="22610">
                  <c:v>2.8363499999999999</c:v>
                </c:pt>
                <c:pt idx="22611">
                  <c:v>2.7681230000000001</c:v>
                </c:pt>
                <c:pt idx="22612">
                  <c:v>2.7504529999999998</c:v>
                </c:pt>
                <c:pt idx="22613">
                  <c:v>2.750381</c:v>
                </c:pt>
                <c:pt idx="22614">
                  <c:v>2.7587950000000001</c:v>
                </c:pt>
                <c:pt idx="22615">
                  <c:v>2.7847590000000002</c:v>
                </c:pt>
                <c:pt idx="22616">
                  <c:v>2.8081499999999999</c:v>
                </c:pt>
                <c:pt idx="22617">
                  <c:v>2.797644</c:v>
                </c:pt>
                <c:pt idx="22618">
                  <c:v>2.776176</c:v>
                </c:pt>
                <c:pt idx="22619">
                  <c:v>2.7920430000000001</c:v>
                </c:pt>
                <c:pt idx="22620">
                  <c:v>2.809761</c:v>
                </c:pt>
                <c:pt idx="22621">
                  <c:v>2.7811050000000002</c:v>
                </c:pt>
                <c:pt idx="22622">
                  <c:v>2.7396349999999998</c:v>
                </c:pt>
                <c:pt idx="22623">
                  <c:v>2.738505</c:v>
                </c:pt>
                <c:pt idx="22624">
                  <c:v>2.7998560000000001</c:v>
                </c:pt>
                <c:pt idx="22625">
                  <c:v>2.804087</c:v>
                </c:pt>
                <c:pt idx="22626">
                  <c:v>2.7782200000000001</c:v>
                </c:pt>
                <c:pt idx="22627">
                  <c:v>2.7619440000000002</c:v>
                </c:pt>
                <c:pt idx="22628">
                  <c:v>2.7768969999999999</c:v>
                </c:pt>
                <c:pt idx="22629">
                  <c:v>2.788605</c:v>
                </c:pt>
                <c:pt idx="22630">
                  <c:v>2.819858</c:v>
                </c:pt>
                <c:pt idx="22631">
                  <c:v>2.8251710000000001</c:v>
                </c:pt>
                <c:pt idx="22632">
                  <c:v>2.8689249999999999</c:v>
                </c:pt>
                <c:pt idx="22633">
                  <c:v>2.9276800000000001</c:v>
                </c:pt>
                <c:pt idx="22634">
                  <c:v>2.937344</c:v>
                </c:pt>
                <c:pt idx="22635">
                  <c:v>2.8779880000000002</c:v>
                </c:pt>
                <c:pt idx="22636">
                  <c:v>2.8178869999999998</c:v>
                </c:pt>
                <c:pt idx="22637">
                  <c:v>2.787115</c:v>
                </c:pt>
                <c:pt idx="22638">
                  <c:v>2.7602129999999998</c:v>
                </c:pt>
                <c:pt idx="22639">
                  <c:v>2.7429519999999998</c:v>
                </c:pt>
                <c:pt idx="22640">
                  <c:v>2.7556940000000001</c:v>
                </c:pt>
                <c:pt idx="22641">
                  <c:v>2.7655259999999999</c:v>
                </c:pt>
                <c:pt idx="22642">
                  <c:v>2.768195</c:v>
                </c:pt>
                <c:pt idx="22643">
                  <c:v>2.7562950000000002</c:v>
                </c:pt>
                <c:pt idx="22644">
                  <c:v>2.7430720000000002</c:v>
                </c:pt>
                <c:pt idx="22645">
                  <c:v>2.7739159999999998</c:v>
                </c:pt>
                <c:pt idx="22646">
                  <c:v>2.7853119999999998</c:v>
                </c:pt>
                <c:pt idx="22647">
                  <c:v>2.779566</c:v>
                </c:pt>
                <c:pt idx="22648">
                  <c:v>2.7961779999999998</c:v>
                </c:pt>
                <c:pt idx="22649">
                  <c:v>2.7858160000000001</c:v>
                </c:pt>
                <c:pt idx="22650">
                  <c:v>2.757425</c:v>
                </c:pt>
                <c:pt idx="22651">
                  <c:v>2.7766090000000001</c:v>
                </c:pt>
                <c:pt idx="22652">
                  <c:v>2.7694209999999999</c:v>
                </c:pt>
                <c:pt idx="22653">
                  <c:v>2.7375430000000001</c:v>
                </c:pt>
                <c:pt idx="22654">
                  <c:v>2.732831</c:v>
                </c:pt>
                <c:pt idx="22655">
                  <c:v>2.7605019999999998</c:v>
                </c:pt>
                <c:pt idx="22656">
                  <c:v>2.8063229999999999</c:v>
                </c:pt>
                <c:pt idx="22657">
                  <c:v>2.8858730000000001</c:v>
                </c:pt>
                <c:pt idx="22658">
                  <c:v>2.9202029999999999</c:v>
                </c:pt>
                <c:pt idx="22659">
                  <c:v>2.913808</c:v>
                </c:pt>
                <c:pt idx="22660">
                  <c:v>2.8598129999999999</c:v>
                </c:pt>
                <c:pt idx="22661">
                  <c:v>2.8301949999999998</c:v>
                </c:pt>
                <c:pt idx="22662">
                  <c:v>2.802044</c:v>
                </c:pt>
                <c:pt idx="22663">
                  <c:v>2.7717290000000001</c:v>
                </c:pt>
                <c:pt idx="22664">
                  <c:v>2.786826</c:v>
                </c:pt>
                <c:pt idx="22665">
                  <c:v>2.7937979999999998</c:v>
                </c:pt>
                <c:pt idx="22666">
                  <c:v>2.797644</c:v>
                </c:pt>
                <c:pt idx="22667">
                  <c:v>2.7663199999999999</c:v>
                </c:pt>
                <c:pt idx="22668">
                  <c:v>2.7505489999999999</c:v>
                </c:pt>
                <c:pt idx="22669">
                  <c:v>2.7663920000000002</c:v>
                </c:pt>
                <c:pt idx="22670">
                  <c:v>2.7984619999999998</c:v>
                </c:pt>
                <c:pt idx="22671">
                  <c:v>2.8113959999999998</c:v>
                </c:pt>
                <c:pt idx="22672">
                  <c:v>2.786321</c:v>
                </c:pt>
                <c:pt idx="22673">
                  <c:v>2.7237680000000002</c:v>
                </c:pt>
                <c:pt idx="22674">
                  <c:v>2.6996069999999999</c:v>
                </c:pt>
                <c:pt idx="22675">
                  <c:v>2.7029969999999999</c:v>
                </c:pt>
                <c:pt idx="22676">
                  <c:v>2.704583</c:v>
                </c:pt>
                <c:pt idx="22677">
                  <c:v>2.7366540000000001</c:v>
                </c:pt>
                <c:pt idx="22678">
                  <c:v>2.8065389999999999</c:v>
                </c:pt>
                <c:pt idx="22679">
                  <c:v>2.8364699999999998</c:v>
                </c:pt>
                <c:pt idx="22680">
                  <c:v>2.9104429999999999</c:v>
                </c:pt>
                <c:pt idx="22681">
                  <c:v>2.96915</c:v>
                </c:pt>
                <c:pt idx="22682">
                  <c:v>2.910755</c:v>
                </c:pt>
                <c:pt idx="22683">
                  <c:v>2.8582019999999999</c:v>
                </c:pt>
                <c:pt idx="22684">
                  <c:v>2.8434179999999998</c:v>
                </c:pt>
                <c:pt idx="22685">
                  <c:v>2.8497880000000002</c:v>
                </c:pt>
                <c:pt idx="22686">
                  <c:v>2.857024</c:v>
                </c:pt>
                <c:pt idx="22687">
                  <c:v>2.8262049999999999</c:v>
                </c:pt>
                <c:pt idx="22688">
                  <c:v>2.8344260000000001</c:v>
                </c:pt>
                <c:pt idx="22689">
                  <c:v>2.8572410000000001</c:v>
                </c:pt>
                <c:pt idx="22690">
                  <c:v>2.8374069999999998</c:v>
                </c:pt>
                <c:pt idx="22691">
                  <c:v>2.8820269999999999</c:v>
                </c:pt>
                <c:pt idx="22692">
                  <c:v>2.8756080000000002</c:v>
                </c:pt>
                <c:pt idx="22693">
                  <c:v>2.8199299999999998</c:v>
                </c:pt>
                <c:pt idx="22694">
                  <c:v>2.7657669999999999</c:v>
                </c:pt>
                <c:pt idx="22695">
                  <c:v>2.7280229999999999</c:v>
                </c:pt>
                <c:pt idx="22696">
                  <c:v>2.8001450000000001</c:v>
                </c:pt>
                <c:pt idx="22697">
                  <c:v>2.8611599999999999</c:v>
                </c:pt>
                <c:pt idx="22698">
                  <c:v>2.81969</c:v>
                </c:pt>
                <c:pt idx="22699">
                  <c:v>2.763242</c:v>
                </c:pt>
                <c:pt idx="22700">
                  <c:v>2.735379</c:v>
                </c:pt>
                <c:pt idx="22701">
                  <c:v>2.7409569999999999</c:v>
                </c:pt>
                <c:pt idx="22702">
                  <c:v>2.8242090000000002</c:v>
                </c:pt>
                <c:pt idx="22703">
                  <c:v>2.8473120000000001</c:v>
                </c:pt>
                <c:pt idx="22704">
                  <c:v>2.8223820000000002</c:v>
                </c:pt>
                <c:pt idx="22705">
                  <c:v>2.8313969999999999</c:v>
                </c:pt>
                <c:pt idx="22706">
                  <c:v>2.7979090000000002</c:v>
                </c:pt>
                <c:pt idx="22707">
                  <c:v>2.760694</c:v>
                </c:pt>
                <c:pt idx="22708">
                  <c:v>2.703093</c:v>
                </c:pt>
                <c:pt idx="22709">
                  <c:v>2.6659739999999998</c:v>
                </c:pt>
                <c:pt idx="22710">
                  <c:v>2.7029969999999999</c:v>
                </c:pt>
                <c:pt idx="22711">
                  <c:v>2.7208830000000002</c:v>
                </c:pt>
                <c:pt idx="22712">
                  <c:v>2.7452839999999998</c:v>
                </c:pt>
                <c:pt idx="22713">
                  <c:v>2.7837969999999999</c:v>
                </c:pt>
                <c:pt idx="22714">
                  <c:v>2.8284159999999998</c:v>
                </c:pt>
                <c:pt idx="22715">
                  <c:v>2.826902</c:v>
                </c:pt>
                <c:pt idx="22716">
                  <c:v>2.8275030000000001</c:v>
                </c:pt>
                <c:pt idx="22717">
                  <c:v>2.829907</c:v>
                </c:pt>
                <c:pt idx="22718">
                  <c:v>2.8265410000000002</c:v>
                </c:pt>
                <c:pt idx="22719">
                  <c:v>2.8207230000000001</c:v>
                </c:pt>
                <c:pt idx="22720">
                  <c:v>2.8209879999999998</c:v>
                </c:pt>
                <c:pt idx="22721">
                  <c:v>2.8382010000000002</c:v>
                </c:pt>
                <c:pt idx="22722">
                  <c:v>2.8403640000000001</c:v>
                </c:pt>
                <c:pt idx="22723">
                  <c:v>2.8034140000000001</c:v>
                </c:pt>
                <c:pt idx="22724">
                  <c:v>2.7716810000000001</c:v>
                </c:pt>
                <c:pt idx="22725">
                  <c:v>2.7633869999999998</c:v>
                </c:pt>
                <c:pt idx="22726">
                  <c:v>2.7833399999999999</c:v>
                </c:pt>
                <c:pt idx="22727">
                  <c:v>2.8178380000000001</c:v>
                </c:pt>
                <c:pt idx="22728">
                  <c:v>2.8407249999999999</c:v>
                </c:pt>
                <c:pt idx="22729">
                  <c:v>2.8780359999999998</c:v>
                </c:pt>
                <c:pt idx="22730">
                  <c:v>2.8873880000000001</c:v>
                </c:pt>
                <c:pt idx="22731">
                  <c:v>2.8736120000000001</c:v>
                </c:pt>
                <c:pt idx="22732">
                  <c:v>2.8794300000000002</c:v>
                </c:pt>
                <c:pt idx="22733">
                  <c:v>2.825291</c:v>
                </c:pt>
                <c:pt idx="22734">
                  <c:v>2.7543950000000001</c:v>
                </c:pt>
                <c:pt idx="22735">
                  <c:v>2.7302590000000002</c:v>
                </c:pt>
                <c:pt idx="22736">
                  <c:v>2.7569439999999998</c:v>
                </c:pt>
                <c:pt idx="22737">
                  <c:v>2.811804</c:v>
                </c:pt>
                <c:pt idx="22738">
                  <c:v>2.7915139999999998</c:v>
                </c:pt>
                <c:pt idx="22739">
                  <c:v>2.8154340000000002</c:v>
                </c:pt>
                <c:pt idx="22740">
                  <c:v>2.828897</c:v>
                </c:pt>
                <c:pt idx="22741">
                  <c:v>2.833224</c:v>
                </c:pt>
                <c:pt idx="22742">
                  <c:v>2.8441149999999999</c:v>
                </c:pt>
                <c:pt idx="22743">
                  <c:v>2.7944469999999999</c:v>
                </c:pt>
                <c:pt idx="22744">
                  <c:v>2.727182</c:v>
                </c:pt>
                <c:pt idx="22745">
                  <c:v>2.6665990000000002</c:v>
                </c:pt>
                <c:pt idx="22746">
                  <c:v>2.6296249999999999</c:v>
                </c:pt>
                <c:pt idx="22747">
                  <c:v>2.6580889999999999</c:v>
                </c:pt>
                <c:pt idx="22748">
                  <c:v>2.6872500000000001</c:v>
                </c:pt>
                <c:pt idx="22749">
                  <c:v>2.7004489999999999</c:v>
                </c:pt>
                <c:pt idx="22750">
                  <c:v>2.7510539999999999</c:v>
                </c:pt>
                <c:pt idx="22751">
                  <c:v>2.7636270000000001</c:v>
                </c:pt>
                <c:pt idx="22752">
                  <c:v>2.8014670000000002</c:v>
                </c:pt>
                <c:pt idx="22753">
                  <c:v>2.8432010000000001</c:v>
                </c:pt>
                <c:pt idx="22754">
                  <c:v>2.8667850000000001</c:v>
                </c:pt>
                <c:pt idx="22755">
                  <c:v>2.8389700000000002</c:v>
                </c:pt>
                <c:pt idx="22756">
                  <c:v>2.8494039999999998</c:v>
                </c:pt>
                <c:pt idx="22757">
                  <c:v>2.883229</c:v>
                </c:pt>
                <c:pt idx="22758">
                  <c:v>2.8494039999999998</c:v>
                </c:pt>
                <c:pt idx="22759">
                  <c:v>2.8938790000000001</c:v>
                </c:pt>
                <c:pt idx="22760">
                  <c:v>2.8726029999999998</c:v>
                </c:pt>
                <c:pt idx="22761">
                  <c:v>2.8481299999999998</c:v>
                </c:pt>
                <c:pt idx="22762">
                  <c:v>2.8506300000000002</c:v>
                </c:pt>
                <c:pt idx="22763">
                  <c:v>2.828945</c:v>
                </c:pt>
                <c:pt idx="22764">
                  <c:v>2.7781959999999999</c:v>
                </c:pt>
                <c:pt idx="22765">
                  <c:v>2.7861289999999999</c:v>
                </c:pt>
                <c:pt idx="22766">
                  <c:v>2.786562</c:v>
                </c:pt>
                <c:pt idx="22767">
                  <c:v>2.7751420000000002</c:v>
                </c:pt>
                <c:pt idx="22768">
                  <c:v>2.7187670000000002</c:v>
                </c:pt>
                <c:pt idx="22769">
                  <c:v>2.7085979999999998</c:v>
                </c:pt>
                <c:pt idx="22770">
                  <c:v>2.7425920000000001</c:v>
                </c:pt>
                <c:pt idx="22771">
                  <c:v>2.795096</c:v>
                </c:pt>
                <c:pt idx="22772">
                  <c:v>2.866641</c:v>
                </c:pt>
                <c:pt idx="22773">
                  <c:v>2.8735889999999999</c:v>
                </c:pt>
                <c:pt idx="22774">
                  <c:v>2.8687320000000001</c:v>
                </c:pt>
                <c:pt idx="22775">
                  <c:v>2.865631</c:v>
                </c:pt>
                <c:pt idx="22776">
                  <c:v>2.8363260000000001</c:v>
                </c:pt>
                <c:pt idx="22777">
                  <c:v>2.801539</c:v>
                </c:pt>
                <c:pt idx="22778">
                  <c:v>2.7715360000000002</c:v>
                </c:pt>
                <c:pt idx="22779">
                  <c:v>2.77935</c:v>
                </c:pt>
                <c:pt idx="22780">
                  <c:v>2.785552</c:v>
                </c:pt>
                <c:pt idx="22781">
                  <c:v>2.781056</c:v>
                </c:pt>
                <c:pt idx="22782">
                  <c:v>2.7606459999999999</c:v>
                </c:pt>
                <c:pt idx="22783">
                  <c:v>2.7805040000000001</c:v>
                </c:pt>
                <c:pt idx="22784">
                  <c:v>2.8245939999999998</c:v>
                </c:pt>
                <c:pt idx="22785">
                  <c:v>2.8324310000000001</c:v>
                </c:pt>
                <c:pt idx="22786">
                  <c:v>2.8479369999999999</c:v>
                </c:pt>
                <c:pt idx="22787">
                  <c:v>2.870247</c:v>
                </c:pt>
                <c:pt idx="22788">
                  <c:v>2.8626740000000002</c:v>
                </c:pt>
                <c:pt idx="22789">
                  <c:v>2.8264930000000001</c:v>
                </c:pt>
                <c:pt idx="22790">
                  <c:v>2.7803589999999998</c:v>
                </c:pt>
                <c:pt idx="22791">
                  <c:v>2.7149209999999999</c:v>
                </c:pt>
                <c:pt idx="22792">
                  <c:v>2.6913610000000001</c:v>
                </c:pt>
                <c:pt idx="22793">
                  <c:v>2.7619919999999998</c:v>
                </c:pt>
                <c:pt idx="22794">
                  <c:v>2.8339219999999998</c:v>
                </c:pt>
                <c:pt idx="22795">
                  <c:v>2.801539</c:v>
                </c:pt>
                <c:pt idx="22796">
                  <c:v>2.7550210000000002</c:v>
                </c:pt>
                <c:pt idx="22797">
                  <c:v>2.7321819999999999</c:v>
                </c:pt>
                <c:pt idx="22798">
                  <c:v>2.7337690000000001</c:v>
                </c:pt>
                <c:pt idx="22799">
                  <c:v>2.7731469999999998</c:v>
                </c:pt>
                <c:pt idx="22800">
                  <c:v>2.851591</c:v>
                </c:pt>
                <c:pt idx="22801">
                  <c:v>2.9005380000000001</c:v>
                </c:pt>
                <c:pt idx="22802">
                  <c:v>2.922078</c:v>
                </c:pt>
                <c:pt idx="22803">
                  <c:v>2.9558789999999999</c:v>
                </c:pt>
                <c:pt idx="22804">
                  <c:v>2.9432339999999999</c:v>
                </c:pt>
                <c:pt idx="22805">
                  <c:v>2.8503409999999998</c:v>
                </c:pt>
                <c:pt idx="22806">
                  <c:v>2.7753589999999999</c:v>
                </c:pt>
                <c:pt idx="22807">
                  <c:v>2.7830759999999999</c:v>
                </c:pt>
                <c:pt idx="22808">
                  <c:v>2.7824749999999998</c:v>
                </c:pt>
                <c:pt idx="22809">
                  <c:v>2.801539</c:v>
                </c:pt>
                <c:pt idx="22810">
                  <c:v>2.8163239999999998</c:v>
                </c:pt>
                <c:pt idx="22811">
                  <c:v>2.7946879999999998</c:v>
                </c:pt>
                <c:pt idx="22812">
                  <c:v>2.8684919999999998</c:v>
                </c:pt>
                <c:pt idx="22813">
                  <c:v>2.8654389999999998</c:v>
                </c:pt>
                <c:pt idx="22814">
                  <c:v>2.8493080000000002</c:v>
                </c:pt>
                <c:pt idx="22815">
                  <c:v>2.8313730000000001</c:v>
                </c:pt>
                <c:pt idx="22816">
                  <c:v>2.8073090000000001</c:v>
                </c:pt>
                <c:pt idx="22817">
                  <c:v>2.7762479999999998</c:v>
                </c:pt>
                <c:pt idx="22818">
                  <c:v>2.741654</c:v>
                </c:pt>
                <c:pt idx="22819">
                  <c:v>2.7125170000000001</c:v>
                </c:pt>
                <c:pt idx="22820">
                  <c:v>2.6874180000000001</c:v>
                </c:pt>
                <c:pt idx="22821">
                  <c:v>2.6723690000000002</c:v>
                </c:pt>
                <c:pt idx="22822">
                  <c:v>2.686385</c:v>
                </c:pt>
                <c:pt idx="22823">
                  <c:v>2.734947</c:v>
                </c:pt>
                <c:pt idx="22824">
                  <c:v>2.8142809999999998</c:v>
                </c:pt>
                <c:pt idx="22825">
                  <c:v>2.8821469999999998</c:v>
                </c:pt>
                <c:pt idx="22826">
                  <c:v>2.9280400000000002</c:v>
                </c:pt>
                <c:pt idx="22827">
                  <c:v>2.9767700000000001</c:v>
                </c:pt>
                <c:pt idx="22828">
                  <c:v>2.9909780000000001</c:v>
                </c:pt>
                <c:pt idx="22829">
                  <c:v>2.751366</c:v>
                </c:pt>
                <c:pt idx="22830">
                  <c:v>2.7453319999999999</c:v>
                </c:pt>
                <c:pt idx="22831">
                  <c:v>2.749323</c:v>
                </c:pt>
                <c:pt idx="22832">
                  <c:v>2.7653099999999999</c:v>
                </c:pt>
                <c:pt idx="22833">
                  <c:v>2.7968989999999998</c:v>
                </c:pt>
                <c:pt idx="22834">
                  <c:v>2.806467</c:v>
                </c:pt>
                <c:pt idx="22835">
                  <c:v>2.8259159999999999</c:v>
                </c:pt>
                <c:pt idx="22836">
                  <c:v>2.8636119999999998</c:v>
                </c:pt>
                <c:pt idx="22837">
                  <c:v>2.8614959999999998</c:v>
                </c:pt>
                <c:pt idx="22838">
                  <c:v>2.8460619999999999</c:v>
                </c:pt>
                <c:pt idx="22839">
                  <c:v>2.8638520000000001</c:v>
                </c:pt>
                <c:pt idx="22840">
                  <c:v>2.8611110000000002</c:v>
                </c:pt>
                <c:pt idx="22841">
                  <c:v>2.8492109999999999</c:v>
                </c:pt>
                <c:pt idx="22842">
                  <c:v>2.8309160000000002</c:v>
                </c:pt>
                <c:pt idx="22843">
                  <c:v>2.8091599999999999</c:v>
                </c:pt>
                <c:pt idx="22844">
                  <c:v>2.8205789999999999</c:v>
                </c:pt>
                <c:pt idx="22845">
                  <c:v>2.7930290000000002</c:v>
                </c:pt>
                <c:pt idx="22846">
                  <c:v>2.7780999999999998</c:v>
                </c:pt>
                <c:pt idx="22847">
                  <c:v>2.7801909999999999</c:v>
                </c:pt>
                <c:pt idx="22848">
                  <c:v>2.7869220000000001</c:v>
                </c:pt>
                <c:pt idx="22849">
                  <c:v>2.7971629999999998</c:v>
                </c:pt>
                <c:pt idx="22850">
                  <c:v>2.8372869999999999</c:v>
                </c:pt>
                <c:pt idx="22851">
                  <c:v>2.8603900000000002</c:v>
                </c:pt>
                <c:pt idx="22852">
                  <c:v>2.8432490000000001</c:v>
                </c:pt>
                <c:pt idx="22853">
                  <c:v>2.8168769999999999</c:v>
                </c:pt>
                <c:pt idx="22854">
                  <c:v>2.7825950000000002</c:v>
                </c:pt>
                <c:pt idx="22855">
                  <c:v>2.7312919999999998</c:v>
                </c:pt>
                <c:pt idx="22856">
                  <c:v>2.7027800000000002</c:v>
                </c:pt>
                <c:pt idx="22857">
                  <c:v>2.7109540000000001</c:v>
                </c:pt>
                <c:pt idx="22858">
                  <c:v>2.7302590000000002</c:v>
                </c:pt>
                <c:pt idx="22859">
                  <c:v>2.761199</c:v>
                </c:pt>
                <c:pt idx="22860">
                  <c:v>2.8216610000000002</c:v>
                </c:pt>
                <c:pt idx="22861">
                  <c:v>2.8290410000000001</c:v>
                </c:pt>
                <c:pt idx="22862">
                  <c:v>2.8239209999999999</c:v>
                </c:pt>
                <c:pt idx="22863">
                  <c:v>2.8469760000000002</c:v>
                </c:pt>
                <c:pt idx="22864">
                  <c:v>2.8229829999999998</c:v>
                </c:pt>
                <c:pt idx="22865">
                  <c:v>2.8389220000000002</c:v>
                </c:pt>
                <c:pt idx="22866">
                  <c:v>2.8682029999999998</c:v>
                </c:pt>
                <c:pt idx="22867">
                  <c:v>2.8871229999999999</c:v>
                </c:pt>
                <c:pt idx="22868">
                  <c:v>2.8551489999999999</c:v>
                </c:pt>
                <c:pt idx="22869">
                  <c:v>2.76668</c:v>
                </c:pt>
                <c:pt idx="22870">
                  <c:v>2.6836679999999999</c:v>
                </c:pt>
                <c:pt idx="22871">
                  <c:v>2.6517659999999998</c:v>
                </c:pt>
                <c:pt idx="22872">
                  <c:v>2.7099440000000001</c:v>
                </c:pt>
                <c:pt idx="22873">
                  <c:v>2.744875</c:v>
                </c:pt>
                <c:pt idx="22874">
                  <c:v>2.699198</c:v>
                </c:pt>
                <c:pt idx="22875">
                  <c:v>2.6844860000000001</c:v>
                </c:pt>
                <c:pt idx="22876">
                  <c:v>2.8241849999999999</c:v>
                </c:pt>
                <c:pt idx="22877">
                  <c:v>2.780071</c:v>
                </c:pt>
                <c:pt idx="22878">
                  <c:v>2.767401</c:v>
                </c:pt>
                <c:pt idx="22879">
                  <c:v>2.7652860000000001</c:v>
                </c:pt>
                <c:pt idx="22880">
                  <c:v>2.7593480000000001</c:v>
                </c:pt>
                <c:pt idx="22881">
                  <c:v>2.753193</c:v>
                </c:pt>
                <c:pt idx="22882">
                  <c:v>2.772402</c:v>
                </c:pt>
                <c:pt idx="22883">
                  <c:v>2.787283</c:v>
                </c:pt>
                <c:pt idx="22884">
                  <c:v>2.8224300000000002</c:v>
                </c:pt>
                <c:pt idx="22885">
                  <c:v>2.8672659999999999</c:v>
                </c:pt>
                <c:pt idx="22886">
                  <c:v>2.9109950000000002</c:v>
                </c:pt>
                <c:pt idx="22887">
                  <c:v>2.9246029999999998</c:v>
                </c:pt>
                <c:pt idx="22888">
                  <c:v>2.9056109999999999</c:v>
                </c:pt>
                <c:pt idx="22889">
                  <c:v>2.8370470000000001</c:v>
                </c:pt>
                <c:pt idx="22890">
                  <c:v>2.7687240000000002</c:v>
                </c:pt>
                <c:pt idx="22891">
                  <c:v>2.7553570000000001</c:v>
                </c:pt>
                <c:pt idx="22892">
                  <c:v>2.7300900000000001</c:v>
                </c:pt>
                <c:pt idx="22893">
                  <c:v>2.6932849999999999</c:v>
                </c:pt>
                <c:pt idx="22894">
                  <c:v>2.7676419999999999</c:v>
                </c:pt>
                <c:pt idx="22895">
                  <c:v>2.843394</c:v>
                </c:pt>
                <c:pt idx="22896">
                  <c:v>2.8900079999999999</c:v>
                </c:pt>
                <c:pt idx="22897">
                  <c:v>2.9155630000000001</c:v>
                </c:pt>
                <c:pt idx="22898">
                  <c:v>2.8894790000000001</c:v>
                </c:pt>
                <c:pt idx="22899">
                  <c:v>2.8894069999999998</c:v>
                </c:pt>
                <c:pt idx="22900">
                  <c:v>2.9135200000000001</c:v>
                </c:pt>
                <c:pt idx="22901">
                  <c:v>2.8691170000000001</c:v>
                </c:pt>
                <c:pt idx="22902">
                  <c:v>2.80226</c:v>
                </c:pt>
                <c:pt idx="22903">
                  <c:v>2.7761279999999999</c:v>
                </c:pt>
                <c:pt idx="22904">
                  <c:v>2.763242</c:v>
                </c:pt>
                <c:pt idx="22905">
                  <c:v>2.7879800000000001</c:v>
                </c:pt>
                <c:pt idx="22906">
                  <c:v>2.814473</c:v>
                </c:pt>
                <c:pt idx="22907">
                  <c:v>2.8266610000000001</c:v>
                </c:pt>
                <c:pt idx="22908">
                  <c:v>2.8192569999999999</c:v>
                </c:pt>
                <c:pt idx="22909">
                  <c:v>2.824786</c:v>
                </c:pt>
                <c:pt idx="22910">
                  <c:v>2.837504</c:v>
                </c:pt>
                <c:pt idx="22911">
                  <c:v>2.8561589999999999</c:v>
                </c:pt>
                <c:pt idx="22912">
                  <c:v>2.8470960000000001</c:v>
                </c:pt>
                <c:pt idx="22913">
                  <c:v>2.8241369999999999</c:v>
                </c:pt>
                <c:pt idx="22914">
                  <c:v>2.8389220000000002</c:v>
                </c:pt>
                <c:pt idx="22915">
                  <c:v>2.8600539999999999</c:v>
                </c:pt>
                <c:pt idx="22916">
                  <c:v>2.8325269999999998</c:v>
                </c:pt>
                <c:pt idx="22917">
                  <c:v>2.8125979999999999</c:v>
                </c:pt>
                <c:pt idx="22918">
                  <c:v>2.811588</c:v>
                </c:pt>
                <c:pt idx="22919">
                  <c:v>2.786994</c:v>
                </c:pt>
                <c:pt idx="22920">
                  <c:v>2.7786040000000001</c:v>
                </c:pt>
                <c:pt idx="22921">
                  <c:v>2.7678579999999999</c:v>
                </c:pt>
                <c:pt idx="22922">
                  <c:v>2.7851669999999999</c:v>
                </c:pt>
                <c:pt idx="22923">
                  <c:v>2.8124289999999998</c:v>
                </c:pt>
                <c:pt idx="22924">
                  <c:v>2.8088470000000001</c:v>
                </c:pt>
                <c:pt idx="22925">
                  <c:v>2.8169490000000001</c:v>
                </c:pt>
                <c:pt idx="22926">
                  <c:v>2.799471</c:v>
                </c:pt>
                <c:pt idx="22927">
                  <c:v>2.7430720000000002</c:v>
                </c:pt>
                <c:pt idx="22928">
                  <c:v>2.6944620000000001</c:v>
                </c:pt>
                <c:pt idx="22929">
                  <c:v>2.7400669999999998</c:v>
                </c:pt>
                <c:pt idx="22930">
                  <c:v>2.7761999999999998</c:v>
                </c:pt>
                <c:pt idx="22931">
                  <c:v>2.7672330000000001</c:v>
                </c:pt>
                <c:pt idx="22932">
                  <c:v>2.757304</c:v>
                </c:pt>
                <c:pt idx="22933">
                  <c:v>2.7406199999999998</c:v>
                </c:pt>
                <c:pt idx="22934">
                  <c:v>2.7023000000000001</c:v>
                </c:pt>
                <c:pt idx="22935">
                  <c:v>2.7080690000000001</c:v>
                </c:pt>
                <c:pt idx="22936">
                  <c:v>2.7066509999999999</c:v>
                </c:pt>
                <c:pt idx="22937">
                  <c:v>2.656863</c:v>
                </c:pt>
                <c:pt idx="22938">
                  <c:v>2.644987</c:v>
                </c:pt>
                <c:pt idx="22939">
                  <c:v>2.742543</c:v>
                </c:pt>
                <c:pt idx="22940">
                  <c:v>2.8520479999999999</c:v>
                </c:pt>
                <c:pt idx="22941">
                  <c:v>2.925684</c:v>
                </c:pt>
                <c:pt idx="22942">
                  <c:v>2.9729000000000001</c:v>
                </c:pt>
                <c:pt idx="22943">
                  <c:v>2.9149620000000001</c:v>
                </c:pt>
                <c:pt idx="22944">
                  <c:v>2.897316</c:v>
                </c:pt>
                <c:pt idx="22945">
                  <c:v>2.909481</c:v>
                </c:pt>
                <c:pt idx="22946">
                  <c:v>2.875175</c:v>
                </c:pt>
                <c:pt idx="22947">
                  <c:v>2.8889260000000001</c:v>
                </c:pt>
                <c:pt idx="22948">
                  <c:v>2.8682989999999999</c:v>
                </c:pt>
                <c:pt idx="22949">
                  <c:v>2.8073090000000001</c:v>
                </c:pt>
                <c:pt idx="22950">
                  <c:v>2.7487940000000002</c:v>
                </c:pt>
                <c:pt idx="22951">
                  <c:v>2.7037900000000001</c:v>
                </c:pt>
                <c:pt idx="22952">
                  <c:v>2.7012659999999999</c:v>
                </c:pt>
                <c:pt idx="22953">
                  <c:v>2.7523279999999999</c:v>
                </c:pt>
                <c:pt idx="22954">
                  <c:v>2.8297150000000002</c:v>
                </c:pt>
                <c:pt idx="22955">
                  <c:v>2.8887580000000002</c:v>
                </c:pt>
                <c:pt idx="22956">
                  <c:v>2.8883009999999998</c:v>
                </c:pt>
                <c:pt idx="22957">
                  <c:v>2.8802720000000002</c:v>
                </c:pt>
                <c:pt idx="22958">
                  <c:v>2.8038470000000002</c:v>
                </c:pt>
                <c:pt idx="22959">
                  <c:v>2.7171569999999998</c:v>
                </c:pt>
                <c:pt idx="22960">
                  <c:v>2.7250179999999999</c:v>
                </c:pt>
                <c:pt idx="22961">
                  <c:v>2.7830759999999999</c:v>
                </c:pt>
                <c:pt idx="22962">
                  <c:v>2.7843260000000001</c:v>
                </c:pt>
                <c:pt idx="22963">
                  <c:v>2.816757</c:v>
                </c:pt>
                <c:pt idx="22964">
                  <c:v>2.8434179999999998</c:v>
                </c:pt>
                <c:pt idx="22965">
                  <c:v>2.8075489999999999</c:v>
                </c:pt>
                <c:pt idx="22966">
                  <c:v>2.8222860000000001</c:v>
                </c:pt>
                <c:pt idx="22967">
                  <c:v>2.8525529999999999</c:v>
                </c:pt>
                <c:pt idx="22968">
                  <c:v>2.8460380000000001</c:v>
                </c:pt>
                <c:pt idx="22969">
                  <c:v>2.8295460000000001</c:v>
                </c:pt>
                <c:pt idx="22970">
                  <c:v>2.8309160000000002</c:v>
                </c:pt>
                <c:pt idx="22971">
                  <c:v>2.807261</c:v>
                </c:pt>
                <c:pt idx="22972">
                  <c:v>2.7993030000000001</c:v>
                </c:pt>
                <c:pt idx="22973">
                  <c:v>2.8244500000000001</c:v>
                </c:pt>
                <c:pt idx="22974">
                  <c:v>2.8218529999999999</c:v>
                </c:pt>
                <c:pt idx="22975">
                  <c:v>2.8255309999999998</c:v>
                </c:pt>
                <c:pt idx="22976">
                  <c:v>2.8516400000000002</c:v>
                </c:pt>
                <c:pt idx="22977">
                  <c:v>2.8651740000000001</c:v>
                </c:pt>
                <c:pt idx="22978">
                  <c:v>2.8635640000000002</c:v>
                </c:pt>
                <c:pt idx="22979">
                  <c:v>2.8967149999999999</c:v>
                </c:pt>
                <c:pt idx="22980">
                  <c:v>2.9240499999999998</c:v>
                </c:pt>
                <c:pt idx="22981">
                  <c:v>2.8963549999999998</c:v>
                </c:pt>
                <c:pt idx="22982">
                  <c:v>2.8548369999999998</c:v>
                </c:pt>
                <c:pt idx="22983">
                  <c:v>2.8216610000000002</c:v>
                </c:pt>
                <c:pt idx="22984">
                  <c:v>2.7926440000000001</c:v>
                </c:pt>
                <c:pt idx="22985">
                  <c:v>2.769685</c:v>
                </c:pt>
                <c:pt idx="22986">
                  <c:v>2.7303790000000001</c:v>
                </c:pt>
                <c:pt idx="22987">
                  <c:v>2.7073480000000001</c:v>
                </c:pt>
                <c:pt idx="22988">
                  <c:v>2.713454</c:v>
                </c:pt>
                <c:pt idx="22989">
                  <c:v>2.7185269999999999</c:v>
                </c:pt>
                <c:pt idx="22990">
                  <c:v>2.739322</c:v>
                </c:pt>
                <c:pt idx="22991">
                  <c:v>2.7730510000000002</c:v>
                </c:pt>
                <c:pt idx="22992">
                  <c:v>2.7874750000000001</c:v>
                </c:pt>
                <c:pt idx="22993">
                  <c:v>2.8130060000000001</c:v>
                </c:pt>
                <c:pt idx="22994">
                  <c:v>2.8361329999999998</c:v>
                </c:pt>
                <c:pt idx="22995">
                  <c:v>2.8195209999999999</c:v>
                </c:pt>
                <c:pt idx="22996">
                  <c:v>2.7898070000000001</c:v>
                </c:pt>
                <c:pt idx="22997">
                  <c:v>2.795817</c:v>
                </c:pt>
                <c:pt idx="22998">
                  <c:v>2.7989670000000002</c:v>
                </c:pt>
                <c:pt idx="22999">
                  <c:v>2.7967789999999999</c:v>
                </c:pt>
                <c:pt idx="23000">
                  <c:v>2.7703579999999999</c:v>
                </c:pt>
                <c:pt idx="23001">
                  <c:v>2.7668720000000002</c:v>
                </c:pt>
                <c:pt idx="23002">
                  <c:v>2.7660309999999999</c:v>
                </c:pt>
                <c:pt idx="23003">
                  <c:v>2.7526890000000002</c:v>
                </c:pt>
                <c:pt idx="23004">
                  <c:v>2.7719930000000002</c:v>
                </c:pt>
                <c:pt idx="23005">
                  <c:v>2.8100010000000002</c:v>
                </c:pt>
                <c:pt idx="23006">
                  <c:v>2.8121170000000002</c:v>
                </c:pt>
                <c:pt idx="23007">
                  <c:v>2.7942070000000001</c:v>
                </c:pt>
                <c:pt idx="23008">
                  <c:v>2.8014670000000002</c:v>
                </c:pt>
                <c:pt idx="23009">
                  <c:v>2.7846869999999999</c:v>
                </c:pt>
                <c:pt idx="23010">
                  <c:v>2.766969</c:v>
                </c:pt>
                <c:pt idx="23011">
                  <c:v>2.7473519999999998</c:v>
                </c:pt>
                <c:pt idx="23012">
                  <c:v>2.70581</c:v>
                </c:pt>
                <c:pt idx="23013">
                  <c:v>2.666191</c:v>
                </c:pt>
                <c:pt idx="23014">
                  <c:v>2.701362</c:v>
                </c:pt>
                <c:pt idx="23015">
                  <c:v>2.8598370000000002</c:v>
                </c:pt>
                <c:pt idx="23016">
                  <c:v>2.853707</c:v>
                </c:pt>
                <c:pt idx="23017">
                  <c:v>2.8065150000000001</c:v>
                </c:pt>
                <c:pt idx="23018">
                  <c:v>2.8719779999999999</c:v>
                </c:pt>
                <c:pt idx="23019">
                  <c:v>2.9448449999999999</c:v>
                </c:pt>
                <c:pt idx="23020">
                  <c:v>2.9149620000000001</c:v>
                </c:pt>
                <c:pt idx="23021">
                  <c:v>2.8318780000000001</c:v>
                </c:pt>
                <c:pt idx="23022">
                  <c:v>2.7382399999999998</c:v>
                </c:pt>
                <c:pt idx="23023">
                  <c:v>2.7062659999999998</c:v>
                </c:pt>
                <c:pt idx="23024">
                  <c:v>2.740764</c:v>
                </c:pt>
                <c:pt idx="23025">
                  <c:v>2.7869459999999999</c:v>
                </c:pt>
                <c:pt idx="23026">
                  <c:v>2.8327200000000001</c:v>
                </c:pt>
                <c:pt idx="23027">
                  <c:v>2.8876520000000001</c:v>
                </c:pt>
                <c:pt idx="23028">
                  <c:v>2.9842469999999999</c:v>
                </c:pt>
                <c:pt idx="23029">
                  <c:v>2.9802559999999998</c:v>
                </c:pt>
                <c:pt idx="23030">
                  <c:v>2.942224</c:v>
                </c:pt>
                <c:pt idx="23031">
                  <c:v>2.8905370000000001</c:v>
                </c:pt>
                <c:pt idx="23032">
                  <c:v>2.8450039999999999</c:v>
                </c:pt>
                <c:pt idx="23033">
                  <c:v>2.8307720000000001</c:v>
                </c:pt>
                <c:pt idx="23034">
                  <c:v>2.8494280000000001</c:v>
                </c:pt>
                <c:pt idx="23035">
                  <c:v>2.864525</c:v>
                </c:pt>
                <c:pt idx="23036">
                  <c:v>2.860198</c:v>
                </c:pt>
                <c:pt idx="23037">
                  <c:v>2.8345220000000002</c:v>
                </c:pt>
                <c:pt idx="23038">
                  <c:v>2.7999520000000002</c:v>
                </c:pt>
                <c:pt idx="23039">
                  <c:v>2.7740610000000001</c:v>
                </c:pt>
                <c:pt idx="23040">
                  <c:v>2.7797580000000002</c:v>
                </c:pt>
                <c:pt idx="23041">
                  <c:v>2.7978610000000002</c:v>
                </c:pt>
                <c:pt idx="23042">
                  <c:v>2.8070200000000001</c:v>
                </c:pt>
                <c:pt idx="23043">
                  <c:v>2.833825</c:v>
                </c:pt>
                <c:pt idx="23044">
                  <c:v>2.8523849999999999</c:v>
                </c:pt>
                <c:pt idx="23045">
                  <c:v>2.8318539999999999</c:v>
                </c:pt>
                <c:pt idx="23046">
                  <c:v>2.7948080000000002</c:v>
                </c:pt>
                <c:pt idx="23047">
                  <c:v>2.7680989999999999</c:v>
                </c:pt>
                <c:pt idx="23048">
                  <c:v>2.7505250000000001</c:v>
                </c:pt>
                <c:pt idx="23049">
                  <c:v>2.736221</c:v>
                </c:pt>
                <c:pt idx="23050">
                  <c:v>2.7226620000000001</c:v>
                </c:pt>
                <c:pt idx="23051">
                  <c:v>2.742928</c:v>
                </c:pt>
                <c:pt idx="23052">
                  <c:v>2.7779069999999999</c:v>
                </c:pt>
                <c:pt idx="23053">
                  <c:v>2.78322</c:v>
                </c:pt>
                <c:pt idx="23054">
                  <c:v>2.763242</c:v>
                </c:pt>
                <c:pt idx="23055">
                  <c:v>2.7639399999999998</c:v>
                </c:pt>
                <c:pt idx="23056">
                  <c:v>2.784951</c:v>
                </c:pt>
                <c:pt idx="23057">
                  <c:v>2.7862490000000002</c:v>
                </c:pt>
                <c:pt idx="23058">
                  <c:v>2.7973319999999999</c:v>
                </c:pt>
                <c:pt idx="23059">
                  <c:v>2.807477</c:v>
                </c:pt>
                <c:pt idx="23060">
                  <c:v>2.8225739999999999</c:v>
                </c:pt>
                <c:pt idx="23061">
                  <c:v>2.8335849999999998</c:v>
                </c:pt>
                <c:pt idx="23062">
                  <c:v>2.8208190000000002</c:v>
                </c:pt>
                <c:pt idx="23063">
                  <c:v>2.8041830000000001</c:v>
                </c:pt>
                <c:pt idx="23064">
                  <c:v>2.7874989999999999</c:v>
                </c:pt>
                <c:pt idx="23065">
                  <c:v>2.7893020000000002</c:v>
                </c:pt>
                <c:pt idx="23066">
                  <c:v>2.7990870000000001</c:v>
                </c:pt>
                <c:pt idx="23067">
                  <c:v>2.771296</c:v>
                </c:pt>
                <c:pt idx="23068">
                  <c:v>2.7508379999999999</c:v>
                </c:pt>
                <c:pt idx="23069">
                  <c:v>2.7588430000000002</c:v>
                </c:pt>
                <c:pt idx="23070">
                  <c:v>2.757304</c:v>
                </c:pt>
                <c:pt idx="23071">
                  <c:v>2.7507410000000001</c:v>
                </c:pt>
                <c:pt idx="23072">
                  <c:v>2.758915</c:v>
                </c:pt>
                <c:pt idx="23073">
                  <c:v>2.761415</c:v>
                </c:pt>
                <c:pt idx="23074">
                  <c:v>2.775407</c:v>
                </c:pt>
                <c:pt idx="23075">
                  <c:v>2.8292579999999998</c:v>
                </c:pt>
                <c:pt idx="23076">
                  <c:v>2.8370229999999999</c:v>
                </c:pt>
                <c:pt idx="23077">
                  <c:v>2.8049529999999998</c:v>
                </c:pt>
                <c:pt idx="23078">
                  <c:v>2.8367580000000001</c:v>
                </c:pt>
                <c:pt idx="23079">
                  <c:v>2.8985430000000001</c:v>
                </c:pt>
                <c:pt idx="23080">
                  <c:v>2.913087</c:v>
                </c:pt>
                <c:pt idx="23081">
                  <c:v>2.8507739999999999</c:v>
                </c:pt>
                <c:pt idx="23082">
                  <c:v>2.7929569999999999</c:v>
                </c:pt>
                <c:pt idx="23083">
                  <c:v>2.7426400000000002</c:v>
                </c:pt>
                <c:pt idx="23084">
                  <c:v>2.8392110000000002</c:v>
                </c:pt>
                <c:pt idx="23085">
                  <c:v>2.9236170000000001</c:v>
                </c:pt>
                <c:pt idx="23086">
                  <c:v>2.9389069999999999</c:v>
                </c:pt>
                <c:pt idx="23087">
                  <c:v>2.9377049999999998</c:v>
                </c:pt>
                <c:pt idx="23088">
                  <c:v>2.908471</c:v>
                </c:pt>
                <c:pt idx="23089">
                  <c:v>2.8403160000000001</c:v>
                </c:pt>
                <c:pt idx="23090">
                  <c:v>2.852144</c:v>
                </c:pt>
                <c:pt idx="23091">
                  <c:v>2.8699819999999998</c:v>
                </c:pt>
                <c:pt idx="23092">
                  <c:v>2.8995039999999999</c:v>
                </c:pt>
                <c:pt idx="23093">
                  <c:v>2.93607</c:v>
                </c:pt>
                <c:pt idx="23094">
                  <c:v>2.8837579999999998</c:v>
                </c:pt>
                <c:pt idx="23095">
                  <c:v>2.817069</c:v>
                </c:pt>
                <c:pt idx="23096">
                  <c:v>2.7982209999999998</c:v>
                </c:pt>
                <c:pt idx="23097">
                  <c:v>2.7966829999999998</c:v>
                </c:pt>
                <c:pt idx="23098">
                  <c:v>2.7902399999999998</c:v>
                </c:pt>
                <c:pt idx="23099">
                  <c:v>2.7740130000000001</c:v>
                </c:pt>
                <c:pt idx="23100">
                  <c:v>2.7821380000000002</c:v>
                </c:pt>
                <c:pt idx="23101">
                  <c:v>2.8305799999999999</c:v>
                </c:pt>
                <c:pt idx="23102">
                  <c:v>2.8106019999999998</c:v>
                </c:pt>
                <c:pt idx="23103">
                  <c:v>2.76519</c:v>
                </c:pt>
                <c:pt idx="23104">
                  <c:v>2.7888700000000002</c:v>
                </c:pt>
                <c:pt idx="23105">
                  <c:v>2.769781</c:v>
                </c:pt>
                <c:pt idx="23106">
                  <c:v>2.7742049999999998</c:v>
                </c:pt>
                <c:pt idx="23107">
                  <c:v>2.8291849999999998</c:v>
                </c:pt>
                <c:pt idx="23108">
                  <c:v>2.8126699999999998</c:v>
                </c:pt>
                <c:pt idx="23109">
                  <c:v>2.7846380000000002</c:v>
                </c:pt>
                <c:pt idx="23110">
                  <c:v>2.7879320000000001</c:v>
                </c:pt>
                <c:pt idx="23111">
                  <c:v>2.801539</c:v>
                </c:pt>
                <c:pt idx="23112">
                  <c:v>2.8223820000000002</c:v>
                </c:pt>
                <c:pt idx="23113">
                  <c:v>2.8302429999999998</c:v>
                </c:pt>
                <c:pt idx="23114">
                  <c:v>2.8254589999999999</c:v>
                </c:pt>
                <c:pt idx="23115">
                  <c:v>2.8250989999999998</c:v>
                </c:pt>
                <c:pt idx="23116">
                  <c:v>2.8245459999999998</c:v>
                </c:pt>
                <c:pt idx="23117">
                  <c:v>2.816011</c:v>
                </c:pt>
                <c:pt idx="23118">
                  <c:v>2.808535</c:v>
                </c:pt>
                <c:pt idx="23119">
                  <c:v>2.8398119999999998</c:v>
                </c:pt>
                <c:pt idx="23120">
                  <c:v>2.8338009999999998</c:v>
                </c:pt>
                <c:pt idx="23121">
                  <c:v>2.798991</c:v>
                </c:pt>
                <c:pt idx="23122">
                  <c:v>2.778797</c:v>
                </c:pt>
                <c:pt idx="23123">
                  <c:v>2.7672089999999998</c:v>
                </c:pt>
                <c:pt idx="23124">
                  <c:v>2.7479290000000001</c:v>
                </c:pt>
                <c:pt idx="23125">
                  <c:v>2.8001689999999999</c:v>
                </c:pt>
                <c:pt idx="23126">
                  <c:v>2.879454</c:v>
                </c:pt>
                <c:pt idx="23127">
                  <c:v>2.9007779999999999</c:v>
                </c:pt>
                <c:pt idx="23128">
                  <c:v>2.8651740000000001</c:v>
                </c:pt>
                <c:pt idx="23129">
                  <c:v>2.8368069999999999</c:v>
                </c:pt>
                <c:pt idx="23130">
                  <c:v>2.824281</c:v>
                </c:pt>
                <c:pt idx="23131">
                  <c:v>2.835604</c:v>
                </c:pt>
                <c:pt idx="23132">
                  <c:v>2.8451490000000002</c:v>
                </c:pt>
                <c:pt idx="23133">
                  <c:v>2.8450039999999999</c:v>
                </c:pt>
                <c:pt idx="23134">
                  <c:v>2.8371430000000002</c:v>
                </c:pt>
                <c:pt idx="23135">
                  <c:v>2.8364940000000001</c:v>
                </c:pt>
                <c:pt idx="23136">
                  <c:v>2.8181989999999999</c:v>
                </c:pt>
                <c:pt idx="23137">
                  <c:v>2.7855759999999998</c:v>
                </c:pt>
                <c:pt idx="23138">
                  <c:v>2.7726419999999998</c:v>
                </c:pt>
                <c:pt idx="23139">
                  <c:v>2.7809360000000001</c:v>
                </c:pt>
                <c:pt idx="23140">
                  <c:v>2.80226</c:v>
                </c:pt>
                <c:pt idx="23141">
                  <c:v>2.811131</c:v>
                </c:pt>
                <c:pt idx="23142">
                  <c:v>2.810025</c:v>
                </c:pt>
                <c:pt idx="23143">
                  <c:v>2.809256</c:v>
                </c:pt>
                <c:pt idx="23144">
                  <c:v>2.8123089999999999</c:v>
                </c:pt>
                <c:pt idx="23145">
                  <c:v>2.801803</c:v>
                </c:pt>
                <c:pt idx="23146">
                  <c:v>2.7859850000000002</c:v>
                </c:pt>
                <c:pt idx="23147">
                  <c:v>2.7920189999999998</c:v>
                </c:pt>
                <c:pt idx="23148">
                  <c:v>2.8181029999999998</c:v>
                </c:pt>
                <c:pt idx="23149">
                  <c:v>2.8547169999999999</c:v>
                </c:pt>
                <c:pt idx="23150">
                  <c:v>2.9150100000000001</c:v>
                </c:pt>
                <c:pt idx="23151">
                  <c:v>2.9356849999999999</c:v>
                </c:pt>
                <c:pt idx="23152">
                  <c:v>2.8702230000000002</c:v>
                </c:pt>
                <c:pt idx="23153">
                  <c:v>2.7972600000000001</c:v>
                </c:pt>
                <c:pt idx="23154">
                  <c:v>2.7531690000000002</c:v>
                </c:pt>
                <c:pt idx="23155">
                  <c:v>2.766632</c:v>
                </c:pt>
                <c:pt idx="23156">
                  <c:v>2.723239</c:v>
                </c:pt>
                <c:pt idx="23157">
                  <c:v>2.682658</c:v>
                </c:pt>
                <c:pt idx="23158">
                  <c:v>2.714512</c:v>
                </c:pt>
                <c:pt idx="23159">
                  <c:v>2.7037659999999999</c:v>
                </c:pt>
                <c:pt idx="23160">
                  <c:v>2.7091270000000001</c:v>
                </c:pt>
                <c:pt idx="23161">
                  <c:v>2.7048480000000001</c:v>
                </c:pt>
                <c:pt idx="23162">
                  <c:v>2.705425</c:v>
                </c:pt>
                <c:pt idx="23163">
                  <c:v>2.7442500000000001</c:v>
                </c:pt>
                <c:pt idx="23164">
                  <c:v>2.7864420000000001</c:v>
                </c:pt>
                <c:pt idx="23165">
                  <c:v>2.911092</c:v>
                </c:pt>
                <c:pt idx="23166">
                  <c:v>2.9465270000000001</c:v>
                </c:pt>
                <c:pt idx="23167">
                  <c:v>2.9693420000000001</c:v>
                </c:pt>
                <c:pt idx="23168">
                  <c:v>2.934123</c:v>
                </c:pt>
                <c:pt idx="23169">
                  <c:v>2.8402440000000002</c:v>
                </c:pt>
                <c:pt idx="23170">
                  <c:v>2.7789410000000001</c:v>
                </c:pt>
                <c:pt idx="23171">
                  <c:v>2.7176849999999999</c:v>
                </c:pt>
                <c:pt idx="23172">
                  <c:v>2.7734839999999998</c:v>
                </c:pt>
                <c:pt idx="23173">
                  <c:v>2.8665210000000001</c:v>
                </c:pt>
                <c:pt idx="23174">
                  <c:v>2.9393389999999999</c:v>
                </c:pt>
                <c:pt idx="23175">
                  <c:v>2.9152269999999998</c:v>
                </c:pt>
                <c:pt idx="23176">
                  <c:v>2.9059469999999998</c:v>
                </c:pt>
                <c:pt idx="23177">
                  <c:v>2.8676020000000002</c:v>
                </c:pt>
                <c:pt idx="23178">
                  <c:v>2.9196740000000001</c:v>
                </c:pt>
                <c:pt idx="23179">
                  <c:v>2.970472</c:v>
                </c:pt>
                <c:pt idx="23180">
                  <c:v>2.9321269999999999</c:v>
                </c:pt>
                <c:pt idx="23181">
                  <c:v>2.8706800000000001</c:v>
                </c:pt>
                <c:pt idx="23182">
                  <c:v>2.8188719999999998</c:v>
                </c:pt>
                <c:pt idx="23183">
                  <c:v>2.8038949999999998</c:v>
                </c:pt>
                <c:pt idx="23184">
                  <c:v>2.8068520000000001</c:v>
                </c:pt>
                <c:pt idx="23185">
                  <c:v>2.7918509999999999</c:v>
                </c:pt>
                <c:pt idx="23186">
                  <c:v>2.7616079999999998</c:v>
                </c:pt>
                <c:pt idx="23187">
                  <c:v>2.7394660000000002</c:v>
                </c:pt>
                <c:pt idx="23188">
                  <c:v>2.7633869999999998</c:v>
                </c:pt>
                <c:pt idx="23189">
                  <c:v>2.7903120000000001</c:v>
                </c:pt>
                <c:pt idx="23190">
                  <c:v>2.7912020000000002</c:v>
                </c:pt>
                <c:pt idx="23191">
                  <c:v>2.8021639999999999</c:v>
                </c:pt>
                <c:pt idx="23192">
                  <c:v>2.834066</c:v>
                </c:pt>
                <c:pt idx="23193">
                  <c:v>2.853154</c:v>
                </c:pt>
                <c:pt idx="23194">
                  <c:v>2.842889</c:v>
                </c:pt>
                <c:pt idx="23195">
                  <c:v>2.8157230000000002</c:v>
                </c:pt>
                <c:pt idx="23196">
                  <c:v>2.7894950000000001</c:v>
                </c:pt>
                <c:pt idx="23197">
                  <c:v>2.7731469999999998</c:v>
                </c:pt>
                <c:pt idx="23198">
                  <c:v>2.7585790000000001</c:v>
                </c:pt>
                <c:pt idx="23199">
                  <c:v>2.7723300000000002</c:v>
                </c:pt>
                <c:pt idx="23200">
                  <c:v>2.7902399999999998</c:v>
                </c:pt>
                <c:pt idx="23201">
                  <c:v>2.819401</c:v>
                </c:pt>
                <c:pt idx="23202">
                  <c:v>2.8546689999999999</c:v>
                </c:pt>
                <c:pt idx="23203">
                  <c:v>2.8533460000000002</c:v>
                </c:pt>
                <c:pt idx="23204">
                  <c:v>2.8336570000000001</c:v>
                </c:pt>
                <c:pt idx="23205">
                  <c:v>2.8406289999999998</c:v>
                </c:pt>
                <c:pt idx="23206">
                  <c:v>2.8258679999999998</c:v>
                </c:pt>
                <c:pt idx="23207">
                  <c:v>2.8127900000000001</c:v>
                </c:pt>
                <c:pt idx="23208">
                  <c:v>2.8127900000000001</c:v>
                </c:pt>
                <c:pt idx="23209">
                  <c:v>2.818343</c:v>
                </c:pt>
                <c:pt idx="23210">
                  <c:v>2.821469</c:v>
                </c:pt>
                <c:pt idx="23211">
                  <c:v>2.8257479999999999</c:v>
                </c:pt>
                <c:pt idx="23212">
                  <c:v>2.8620730000000001</c:v>
                </c:pt>
                <c:pt idx="23213">
                  <c:v>2.8762810000000001</c:v>
                </c:pt>
                <c:pt idx="23214">
                  <c:v>2.876401</c:v>
                </c:pt>
                <c:pt idx="23215">
                  <c:v>2.8654389999999998</c:v>
                </c:pt>
                <c:pt idx="23216">
                  <c:v>2.8335370000000002</c:v>
                </c:pt>
                <c:pt idx="23217">
                  <c:v>2.7818740000000002</c:v>
                </c:pt>
                <c:pt idx="23218">
                  <c:v>2.7241759999999999</c:v>
                </c:pt>
                <c:pt idx="23219">
                  <c:v>2.7465099999999998</c:v>
                </c:pt>
                <c:pt idx="23220">
                  <c:v>2.8185600000000002</c:v>
                </c:pt>
                <c:pt idx="23221">
                  <c:v>2.7859850000000002</c:v>
                </c:pt>
                <c:pt idx="23222">
                  <c:v>2.7535539999999998</c:v>
                </c:pt>
                <c:pt idx="23223">
                  <c:v>2.7576170000000002</c:v>
                </c:pt>
                <c:pt idx="23224">
                  <c:v>2.7417980000000002</c:v>
                </c:pt>
                <c:pt idx="23225">
                  <c:v>2.7192479999999999</c:v>
                </c:pt>
                <c:pt idx="23226">
                  <c:v>2.7024919999999999</c:v>
                </c:pt>
                <c:pt idx="23227">
                  <c:v>2.718118</c:v>
                </c:pt>
                <c:pt idx="23228">
                  <c:v>2.7501159999999998</c:v>
                </c:pt>
                <c:pt idx="23229">
                  <c:v>2.8063950000000002</c:v>
                </c:pt>
                <c:pt idx="23230">
                  <c:v>2.875343</c:v>
                </c:pt>
                <c:pt idx="23231">
                  <c:v>2.9039519999999999</c:v>
                </c:pt>
                <c:pt idx="23232">
                  <c:v>2.867121</c:v>
                </c:pt>
                <c:pt idx="23233">
                  <c:v>2.850822</c:v>
                </c:pt>
                <c:pt idx="23234">
                  <c:v>2.8546200000000002</c:v>
                </c:pt>
                <c:pt idx="23235">
                  <c:v>2.8194490000000001</c:v>
                </c:pt>
                <c:pt idx="23236">
                  <c:v>2.7390330000000001</c:v>
                </c:pt>
                <c:pt idx="23237">
                  <c:v>2.71557</c:v>
                </c:pt>
                <c:pt idx="23238">
                  <c:v>2.7398750000000001</c:v>
                </c:pt>
                <c:pt idx="23239">
                  <c:v>2.7717290000000001</c:v>
                </c:pt>
                <c:pt idx="23240">
                  <c:v>2.7942550000000002</c:v>
                </c:pt>
                <c:pt idx="23241">
                  <c:v>2.7721369999999999</c:v>
                </c:pt>
                <c:pt idx="23242">
                  <c:v>2.7775460000000001</c:v>
                </c:pt>
                <c:pt idx="23243">
                  <c:v>2.7535059999999998</c:v>
                </c:pt>
                <c:pt idx="23244">
                  <c:v>2.7490100000000002</c:v>
                </c:pt>
                <c:pt idx="23245">
                  <c:v>2.8040150000000001</c:v>
                </c:pt>
                <c:pt idx="23246">
                  <c:v>2.8412060000000001</c:v>
                </c:pt>
                <c:pt idx="23247">
                  <c:v>2.859308</c:v>
                </c:pt>
                <c:pt idx="23248">
                  <c:v>2.9167649999999998</c:v>
                </c:pt>
                <c:pt idx="23249">
                  <c:v>2.9558309999999999</c:v>
                </c:pt>
                <c:pt idx="23250">
                  <c:v>3.00848</c:v>
                </c:pt>
                <c:pt idx="23251">
                  <c:v>3.025957</c:v>
                </c:pt>
                <c:pt idx="23252">
                  <c:v>2.9662890000000002</c:v>
                </c:pt>
                <c:pt idx="23253">
                  <c:v>2.8838300000000001</c:v>
                </c:pt>
                <c:pt idx="23254">
                  <c:v>2.8349549999999999</c:v>
                </c:pt>
                <c:pt idx="23255">
                  <c:v>2.828392</c:v>
                </c:pt>
                <c:pt idx="23256">
                  <c:v>2.800818</c:v>
                </c:pt>
                <c:pt idx="23257">
                  <c:v>2.782715</c:v>
                </c:pt>
                <c:pt idx="23258">
                  <c:v>2.7825470000000001</c:v>
                </c:pt>
                <c:pt idx="23259">
                  <c:v>2.771296</c:v>
                </c:pt>
                <c:pt idx="23260">
                  <c:v>2.7639879999999999</c:v>
                </c:pt>
                <c:pt idx="23261">
                  <c:v>2.7775699999999999</c:v>
                </c:pt>
                <c:pt idx="23262">
                  <c:v>2.7815850000000002</c:v>
                </c:pt>
                <c:pt idx="23263">
                  <c:v>2.793053</c:v>
                </c:pt>
                <c:pt idx="23264">
                  <c:v>2.8054579999999998</c:v>
                </c:pt>
                <c:pt idx="23265">
                  <c:v>2.8078370000000001</c:v>
                </c:pt>
                <c:pt idx="23266">
                  <c:v>2.8188960000000001</c:v>
                </c:pt>
                <c:pt idx="23267">
                  <c:v>2.8396910000000002</c:v>
                </c:pt>
                <c:pt idx="23268">
                  <c:v>2.845653</c:v>
                </c:pt>
                <c:pt idx="23269">
                  <c:v>2.8552940000000002</c:v>
                </c:pt>
                <c:pt idx="23270">
                  <c:v>2.8693569999999999</c:v>
                </c:pt>
                <c:pt idx="23271">
                  <c:v>2.8692850000000001</c:v>
                </c:pt>
                <c:pt idx="23272">
                  <c:v>2.8532739999999999</c:v>
                </c:pt>
                <c:pt idx="23273">
                  <c:v>2.8276949999999998</c:v>
                </c:pt>
                <c:pt idx="23274">
                  <c:v>2.817358</c:v>
                </c:pt>
                <c:pt idx="23275">
                  <c:v>2.8419270000000001</c:v>
                </c:pt>
                <c:pt idx="23276">
                  <c:v>2.8761369999999999</c:v>
                </c:pt>
                <c:pt idx="23277">
                  <c:v>2.8677229999999998</c:v>
                </c:pt>
                <c:pt idx="23278">
                  <c:v>2.8390900000000001</c:v>
                </c:pt>
                <c:pt idx="23279">
                  <c:v>2.8081499999999999</c:v>
                </c:pt>
                <c:pt idx="23280">
                  <c:v>2.7750940000000002</c:v>
                </c:pt>
                <c:pt idx="23281">
                  <c:v>2.757136</c:v>
                </c:pt>
                <c:pt idx="23282">
                  <c:v>2.7900480000000001</c:v>
                </c:pt>
                <c:pt idx="23283">
                  <c:v>2.804424</c:v>
                </c:pt>
                <c:pt idx="23284">
                  <c:v>2.8127179999999998</c:v>
                </c:pt>
                <c:pt idx="23285">
                  <c:v>2.8116840000000001</c:v>
                </c:pt>
                <c:pt idx="23286">
                  <c:v>2.7998080000000001</c:v>
                </c:pt>
                <c:pt idx="23287">
                  <c:v>2.8220700000000001</c:v>
                </c:pt>
                <c:pt idx="23288">
                  <c:v>2.8467349999999998</c:v>
                </c:pt>
                <c:pt idx="23289">
                  <c:v>2.8827720000000001</c:v>
                </c:pt>
                <c:pt idx="23290">
                  <c:v>2.904096</c:v>
                </c:pt>
                <c:pt idx="23291">
                  <c:v>2.887724</c:v>
                </c:pt>
                <c:pt idx="23292">
                  <c:v>2.8470240000000002</c:v>
                </c:pt>
                <c:pt idx="23293">
                  <c:v>2.830003</c:v>
                </c:pt>
                <c:pt idx="23294">
                  <c:v>2.8172130000000002</c:v>
                </c:pt>
                <c:pt idx="23295">
                  <c:v>2.7829799999999998</c:v>
                </c:pt>
                <c:pt idx="23296">
                  <c:v>2.752208</c:v>
                </c:pt>
                <c:pt idx="23297">
                  <c:v>2.738505</c:v>
                </c:pt>
                <c:pt idx="23298">
                  <c:v>2.7173250000000002</c:v>
                </c:pt>
                <c:pt idx="23299">
                  <c:v>2.736221</c:v>
                </c:pt>
                <c:pt idx="23300">
                  <c:v>2.7481209999999998</c:v>
                </c:pt>
                <c:pt idx="23301">
                  <c:v>2.7042709999999999</c:v>
                </c:pt>
                <c:pt idx="23302">
                  <c:v>2.6966019999999999</c:v>
                </c:pt>
                <c:pt idx="23303">
                  <c:v>2.686938</c:v>
                </c:pt>
                <c:pt idx="23304">
                  <c:v>2.721508</c:v>
                </c:pt>
                <c:pt idx="23305">
                  <c:v>2.7722820000000001</c:v>
                </c:pt>
                <c:pt idx="23306">
                  <c:v>2.8385129999999998</c:v>
                </c:pt>
                <c:pt idx="23307">
                  <c:v>2.8573849999999998</c:v>
                </c:pt>
                <c:pt idx="23308">
                  <c:v>2.817358</c:v>
                </c:pt>
                <c:pt idx="23309">
                  <c:v>2.7675459999999998</c:v>
                </c:pt>
                <c:pt idx="23310">
                  <c:v>2.7947600000000001</c:v>
                </c:pt>
                <c:pt idx="23311">
                  <c:v>2.864357</c:v>
                </c:pt>
                <c:pt idx="23312">
                  <c:v>2.850365</c:v>
                </c:pt>
                <c:pt idx="23313">
                  <c:v>2.7831959999999998</c:v>
                </c:pt>
                <c:pt idx="23314">
                  <c:v>2.809304</c:v>
                </c:pt>
                <c:pt idx="23315">
                  <c:v>2.8115640000000002</c:v>
                </c:pt>
                <c:pt idx="23316">
                  <c:v>2.8049770000000001</c:v>
                </c:pt>
                <c:pt idx="23317">
                  <c:v>2.826349</c:v>
                </c:pt>
                <c:pt idx="23318">
                  <c:v>2.8463500000000002</c:v>
                </c:pt>
                <c:pt idx="23319">
                  <c:v>2.8589479999999998</c:v>
                </c:pt>
                <c:pt idx="23320">
                  <c:v>2.868852</c:v>
                </c:pt>
                <c:pt idx="23321">
                  <c:v>2.8897919999999999</c:v>
                </c:pt>
                <c:pt idx="23322">
                  <c:v>2.8373349999999999</c:v>
                </c:pt>
                <c:pt idx="23323">
                  <c:v>2.8802720000000002</c:v>
                </c:pt>
                <c:pt idx="23324">
                  <c:v>2.8263250000000002</c:v>
                </c:pt>
                <c:pt idx="23325">
                  <c:v>2.7962259999999999</c:v>
                </c:pt>
                <c:pt idx="23326">
                  <c:v>2.8205309999999999</c:v>
                </c:pt>
                <c:pt idx="23327">
                  <c:v>2.8421189999999998</c:v>
                </c:pt>
                <c:pt idx="23328">
                  <c:v>2.8469760000000002</c:v>
                </c:pt>
                <c:pt idx="23329">
                  <c:v>2.821733</c:v>
                </c:pt>
                <c:pt idx="23330">
                  <c:v>2.8132709999999999</c:v>
                </c:pt>
                <c:pt idx="23331">
                  <c:v>2.8192569999999999</c:v>
                </c:pt>
                <c:pt idx="23332">
                  <c:v>2.8329840000000002</c:v>
                </c:pt>
                <c:pt idx="23333">
                  <c:v>2.838225</c:v>
                </c:pt>
                <c:pt idx="23334">
                  <c:v>2.8019959999999999</c:v>
                </c:pt>
                <c:pt idx="23335">
                  <c:v>2.7804549999999999</c:v>
                </c:pt>
                <c:pt idx="23336">
                  <c:v>2.761752</c:v>
                </c:pt>
                <c:pt idx="23337">
                  <c:v>2.750597</c:v>
                </c:pt>
                <c:pt idx="23338">
                  <c:v>2.7416299999999998</c:v>
                </c:pt>
                <c:pt idx="23339">
                  <c:v>2.7538670000000001</c:v>
                </c:pt>
                <c:pt idx="23340">
                  <c:v>2.7804549999999999</c:v>
                </c:pt>
                <c:pt idx="23341">
                  <c:v>2.8174779999999999</c:v>
                </c:pt>
                <c:pt idx="23342">
                  <c:v>2.874069</c:v>
                </c:pt>
                <c:pt idx="23343">
                  <c:v>2.9259249999999999</c:v>
                </c:pt>
                <c:pt idx="23344">
                  <c:v>2.9638369999999998</c:v>
                </c:pt>
                <c:pt idx="23345">
                  <c:v>2.9625140000000001</c:v>
                </c:pt>
                <c:pt idx="23346">
                  <c:v>2.9576820000000001</c:v>
                </c:pt>
                <c:pt idx="23347">
                  <c:v>2.9080870000000001</c:v>
                </c:pt>
                <c:pt idx="23348">
                  <c:v>2.849043</c:v>
                </c:pt>
                <c:pt idx="23349">
                  <c:v>2.7765610000000001</c:v>
                </c:pt>
                <c:pt idx="23350">
                  <c:v>2.7097519999999999</c:v>
                </c:pt>
                <c:pt idx="23351">
                  <c:v>2.7138149999999999</c:v>
                </c:pt>
                <c:pt idx="23352">
                  <c:v>2.739058</c:v>
                </c:pt>
                <c:pt idx="23353">
                  <c:v>2.7424710000000001</c:v>
                </c:pt>
                <c:pt idx="23354">
                  <c:v>2.7645409999999999</c:v>
                </c:pt>
                <c:pt idx="23355">
                  <c:v>2.7590590000000002</c:v>
                </c:pt>
                <c:pt idx="23356">
                  <c:v>2.7548279999999998</c:v>
                </c:pt>
                <c:pt idx="23357">
                  <c:v>2.7745169999999999</c:v>
                </c:pt>
                <c:pt idx="23358">
                  <c:v>2.7762479999999998</c:v>
                </c:pt>
                <c:pt idx="23359">
                  <c:v>2.7718729999999998</c:v>
                </c:pt>
                <c:pt idx="23360">
                  <c:v>2.7952159999999999</c:v>
                </c:pt>
                <c:pt idx="23361">
                  <c:v>2.7982209999999998</c:v>
                </c:pt>
                <c:pt idx="23362">
                  <c:v>2.8579140000000001</c:v>
                </c:pt>
                <c:pt idx="23363">
                  <c:v>2.8738290000000002</c:v>
                </c:pt>
                <c:pt idx="23364">
                  <c:v>2.8828680000000002</c:v>
                </c:pt>
                <c:pt idx="23365">
                  <c:v>2.8625539999999998</c:v>
                </c:pt>
                <c:pt idx="23366">
                  <c:v>2.8130299999999999</c:v>
                </c:pt>
                <c:pt idx="23367">
                  <c:v>2.8416139999999999</c:v>
                </c:pt>
                <c:pt idx="23368">
                  <c:v>2.8784209999999999</c:v>
                </c:pt>
                <c:pt idx="23369">
                  <c:v>2.9071729999999998</c:v>
                </c:pt>
                <c:pt idx="23370">
                  <c:v>2.913424</c:v>
                </c:pt>
                <c:pt idx="23371">
                  <c:v>2.8626740000000002</c:v>
                </c:pt>
                <c:pt idx="23372">
                  <c:v>2.792163</c:v>
                </c:pt>
                <c:pt idx="23373">
                  <c:v>2.722181</c:v>
                </c:pt>
                <c:pt idx="23374">
                  <c:v>2.707541</c:v>
                </c:pt>
                <c:pt idx="23375">
                  <c:v>2.7125650000000001</c:v>
                </c:pt>
                <c:pt idx="23376">
                  <c:v>2.6783790000000001</c:v>
                </c:pt>
                <c:pt idx="23377">
                  <c:v>2.6386639999999999</c:v>
                </c:pt>
                <c:pt idx="23378">
                  <c:v>2.6968179999999999</c:v>
                </c:pt>
                <c:pt idx="23379">
                  <c:v>2.8000970000000001</c:v>
                </c:pt>
                <c:pt idx="23380">
                  <c:v>2.8597169999999998</c:v>
                </c:pt>
                <c:pt idx="23381">
                  <c:v>2.9065240000000001</c:v>
                </c:pt>
                <c:pt idx="23382">
                  <c:v>2.9002249999999998</c:v>
                </c:pt>
                <c:pt idx="23383">
                  <c:v>2.8755359999999999</c:v>
                </c:pt>
                <c:pt idx="23384">
                  <c:v>2.8940709999999998</c:v>
                </c:pt>
                <c:pt idx="23385">
                  <c:v>2.8502930000000002</c:v>
                </c:pt>
                <c:pt idx="23386">
                  <c:v>2.7451400000000001</c:v>
                </c:pt>
                <c:pt idx="23387">
                  <c:v>2.6845340000000002</c:v>
                </c:pt>
                <c:pt idx="23388">
                  <c:v>2.6783790000000001</c:v>
                </c:pt>
                <c:pt idx="23389">
                  <c:v>2.6946789999999998</c:v>
                </c:pt>
                <c:pt idx="23390">
                  <c:v>2.693549</c:v>
                </c:pt>
                <c:pt idx="23391">
                  <c:v>2.7006410000000001</c:v>
                </c:pt>
                <c:pt idx="23392">
                  <c:v>2.7870189999999999</c:v>
                </c:pt>
                <c:pt idx="23393">
                  <c:v>2.8575780000000002</c:v>
                </c:pt>
                <c:pt idx="23394">
                  <c:v>2.9001049999999999</c:v>
                </c:pt>
                <c:pt idx="23395">
                  <c:v>2.9166210000000001</c:v>
                </c:pt>
                <c:pt idx="23396">
                  <c:v>2.913904</c:v>
                </c:pt>
                <c:pt idx="23397">
                  <c:v>2.9201069999999998</c:v>
                </c:pt>
                <c:pt idx="23398">
                  <c:v>2.8922439999999998</c:v>
                </c:pt>
                <c:pt idx="23399">
                  <c:v>2.8867630000000002</c:v>
                </c:pt>
                <c:pt idx="23400">
                  <c:v>2.870968</c:v>
                </c:pt>
                <c:pt idx="23401">
                  <c:v>2.8170449999999998</c:v>
                </c:pt>
                <c:pt idx="23402">
                  <c:v>2.79637</c:v>
                </c:pt>
                <c:pt idx="23403">
                  <c:v>2.7824749999999998</c:v>
                </c:pt>
                <c:pt idx="23404">
                  <c:v>2.7509579999999998</c:v>
                </c:pt>
                <c:pt idx="23405">
                  <c:v>2.7536499999999999</c:v>
                </c:pt>
                <c:pt idx="23406">
                  <c:v>2.7667280000000001</c:v>
                </c:pt>
                <c:pt idx="23407">
                  <c:v>2.760694</c:v>
                </c:pt>
                <c:pt idx="23408">
                  <c:v>2.7722579999999999</c:v>
                </c:pt>
                <c:pt idx="23409">
                  <c:v>2.8271899999999999</c:v>
                </c:pt>
                <c:pt idx="23410">
                  <c:v>2.8409659999999999</c:v>
                </c:pt>
                <c:pt idx="23411">
                  <c:v>2.8306279999999999</c:v>
                </c:pt>
                <c:pt idx="23412">
                  <c:v>2.8034140000000001</c:v>
                </c:pt>
                <c:pt idx="23413">
                  <c:v>2.7692040000000002</c:v>
                </c:pt>
                <c:pt idx="23414">
                  <c:v>2.797933</c:v>
                </c:pt>
                <c:pt idx="23415">
                  <c:v>2.870295</c:v>
                </c:pt>
                <c:pt idx="23416">
                  <c:v>2.8599329999999998</c:v>
                </c:pt>
                <c:pt idx="23417">
                  <c:v>2.8345950000000002</c:v>
                </c:pt>
                <c:pt idx="23418">
                  <c:v>2.7993030000000001</c:v>
                </c:pt>
                <c:pt idx="23419">
                  <c:v>2.7755510000000001</c:v>
                </c:pt>
                <c:pt idx="23420">
                  <c:v>2.7492510000000001</c:v>
                </c:pt>
                <c:pt idx="23421">
                  <c:v>2.7414139999999998</c:v>
                </c:pt>
                <c:pt idx="23422">
                  <c:v>2.763795</c:v>
                </c:pt>
                <c:pt idx="23423">
                  <c:v>2.803366</c:v>
                </c:pt>
                <c:pt idx="23424">
                  <c:v>2.8586109999999998</c:v>
                </c:pt>
                <c:pt idx="23425">
                  <c:v>2.8880370000000002</c:v>
                </c:pt>
                <c:pt idx="23426">
                  <c:v>2.8555100000000002</c:v>
                </c:pt>
                <c:pt idx="23427">
                  <c:v>2.8166120000000001</c:v>
                </c:pt>
                <c:pt idx="23428">
                  <c:v>2.8308439999999999</c:v>
                </c:pt>
                <c:pt idx="23429">
                  <c:v>2.8320219999999998</c:v>
                </c:pt>
                <c:pt idx="23430">
                  <c:v>2.8797429999999999</c:v>
                </c:pt>
                <c:pt idx="23431">
                  <c:v>2.9314779999999998</c:v>
                </c:pt>
                <c:pt idx="23432">
                  <c:v>2.9237129999999998</c:v>
                </c:pt>
                <c:pt idx="23433">
                  <c:v>2.884166</c:v>
                </c:pt>
                <c:pt idx="23434">
                  <c:v>2.8327200000000001</c:v>
                </c:pt>
                <c:pt idx="23435">
                  <c:v>2.7996880000000002</c:v>
                </c:pt>
                <c:pt idx="23436">
                  <c:v>2.744996</c:v>
                </c:pt>
                <c:pt idx="23437">
                  <c:v>2.7024439999999998</c:v>
                </c:pt>
                <c:pt idx="23438">
                  <c:v>2.7382879999999998</c:v>
                </c:pt>
                <c:pt idx="23439">
                  <c:v>2.7602850000000001</c:v>
                </c:pt>
                <c:pt idx="23440">
                  <c:v>2.7996880000000002</c:v>
                </c:pt>
                <c:pt idx="23441">
                  <c:v>2.8065150000000001</c:v>
                </c:pt>
                <c:pt idx="23442">
                  <c:v>2.7704780000000002</c:v>
                </c:pt>
                <c:pt idx="23443">
                  <c:v>2.7086939999999999</c:v>
                </c:pt>
                <c:pt idx="23444">
                  <c:v>2.6771050000000001</c:v>
                </c:pt>
                <c:pt idx="23445">
                  <c:v>2.6892459999999998</c:v>
                </c:pt>
                <c:pt idx="23446">
                  <c:v>2.7150409999999998</c:v>
                </c:pt>
                <c:pt idx="23447">
                  <c:v>2.7705989999999998</c:v>
                </c:pt>
                <c:pt idx="23448">
                  <c:v>2.7982450000000001</c:v>
                </c:pt>
                <c:pt idx="23449">
                  <c:v>2.8044959999999999</c:v>
                </c:pt>
                <c:pt idx="23450">
                  <c:v>2.83623</c:v>
                </c:pt>
                <c:pt idx="23451">
                  <c:v>2.9309729999999998</c:v>
                </c:pt>
                <c:pt idx="23452">
                  <c:v>2.9212850000000001</c:v>
                </c:pt>
                <c:pt idx="23453">
                  <c:v>2.873685</c:v>
                </c:pt>
                <c:pt idx="23454">
                  <c:v>2.8238249999999998</c:v>
                </c:pt>
                <c:pt idx="23455">
                  <c:v>2.7770899999999998</c:v>
                </c:pt>
                <c:pt idx="23456">
                  <c:v>2.7545639999999998</c:v>
                </c:pt>
                <c:pt idx="23457">
                  <c:v>2.7397309999999999</c:v>
                </c:pt>
                <c:pt idx="23458">
                  <c:v>2.7687240000000002</c:v>
                </c:pt>
                <c:pt idx="23459">
                  <c:v>2.7527370000000002</c:v>
                </c:pt>
                <c:pt idx="23460">
                  <c:v>2.740332</c:v>
                </c:pt>
                <c:pt idx="23461">
                  <c:v>2.7233589999999999</c:v>
                </c:pt>
                <c:pt idx="23462">
                  <c:v>2.6936450000000001</c:v>
                </c:pt>
                <c:pt idx="23463">
                  <c:v>2.7361490000000002</c:v>
                </c:pt>
                <c:pt idx="23464">
                  <c:v>2.8572890000000002</c:v>
                </c:pt>
                <c:pt idx="23465">
                  <c:v>2.930396</c:v>
                </c:pt>
                <c:pt idx="23466">
                  <c:v>2.971241</c:v>
                </c:pt>
                <c:pt idx="23467">
                  <c:v>2.9986950000000001</c:v>
                </c:pt>
                <c:pt idx="23468">
                  <c:v>2.9439310000000001</c:v>
                </c:pt>
                <c:pt idx="23469">
                  <c:v>2.8726509999999998</c:v>
                </c:pt>
                <c:pt idx="23470">
                  <c:v>2.8600300000000001</c:v>
                </c:pt>
                <c:pt idx="23471">
                  <c:v>2.8408449999999998</c:v>
                </c:pt>
                <c:pt idx="23472">
                  <c:v>2.807429</c:v>
                </c:pt>
                <c:pt idx="23473">
                  <c:v>2.801539</c:v>
                </c:pt>
                <c:pt idx="23474">
                  <c:v>2.7936299999999998</c:v>
                </c:pt>
                <c:pt idx="23475">
                  <c:v>2.760189</c:v>
                </c:pt>
                <c:pt idx="23476">
                  <c:v>2.803366</c:v>
                </c:pt>
                <c:pt idx="23477">
                  <c:v>2.8631310000000001</c:v>
                </c:pt>
                <c:pt idx="23478">
                  <c:v>2.8791899999999999</c:v>
                </c:pt>
                <c:pt idx="23479">
                  <c:v>2.8164440000000002</c:v>
                </c:pt>
                <c:pt idx="23480">
                  <c:v>2.782956</c:v>
                </c:pt>
                <c:pt idx="23481">
                  <c:v>2.7703820000000001</c:v>
                </c:pt>
                <c:pt idx="23482">
                  <c:v>2.7852389999999998</c:v>
                </c:pt>
                <c:pt idx="23483">
                  <c:v>2.8159149999999999</c:v>
                </c:pt>
                <c:pt idx="23484">
                  <c:v>2.8274789999999999</c:v>
                </c:pt>
                <c:pt idx="23485">
                  <c:v>2.8328639999999998</c:v>
                </c:pt>
                <c:pt idx="23486">
                  <c:v>2.834619</c:v>
                </c:pt>
                <c:pt idx="23487">
                  <c:v>2.8584429999999998</c:v>
                </c:pt>
                <c:pt idx="23488">
                  <c:v>2.9028700000000001</c:v>
                </c:pt>
                <c:pt idx="23489">
                  <c:v>2.878517</c:v>
                </c:pt>
                <c:pt idx="23490">
                  <c:v>2.7978610000000002</c:v>
                </c:pt>
                <c:pt idx="23491">
                  <c:v>2.7368939999999999</c:v>
                </c:pt>
                <c:pt idx="23492">
                  <c:v>2.7443230000000001</c:v>
                </c:pt>
                <c:pt idx="23493">
                  <c:v>2.7694209999999999</c:v>
                </c:pt>
                <c:pt idx="23494">
                  <c:v>2.7655500000000002</c:v>
                </c:pt>
                <c:pt idx="23495">
                  <c:v>2.7761040000000001</c:v>
                </c:pt>
                <c:pt idx="23496">
                  <c:v>2.8008660000000001</c:v>
                </c:pt>
                <c:pt idx="23497">
                  <c:v>2.833272</c:v>
                </c:pt>
                <c:pt idx="23498">
                  <c:v>2.8657029999999999</c:v>
                </c:pt>
                <c:pt idx="23499">
                  <c:v>2.8642129999999999</c:v>
                </c:pt>
                <c:pt idx="23500">
                  <c:v>2.8286570000000002</c:v>
                </c:pt>
                <c:pt idx="23501">
                  <c:v>2.8053370000000002</c:v>
                </c:pt>
                <c:pt idx="23502">
                  <c:v>2.7988710000000001</c:v>
                </c:pt>
                <c:pt idx="23503">
                  <c:v>2.7677860000000001</c:v>
                </c:pt>
                <c:pt idx="23504">
                  <c:v>2.72533</c:v>
                </c:pt>
                <c:pt idx="23505">
                  <c:v>2.7030210000000001</c:v>
                </c:pt>
                <c:pt idx="23506">
                  <c:v>2.7200899999999999</c:v>
                </c:pt>
                <c:pt idx="23507">
                  <c:v>2.743385</c:v>
                </c:pt>
                <c:pt idx="23508">
                  <c:v>2.7599010000000002</c:v>
                </c:pt>
                <c:pt idx="23509">
                  <c:v>2.7918509999999999</c:v>
                </c:pt>
                <c:pt idx="23510">
                  <c:v>2.8064909999999998</c:v>
                </c:pt>
                <c:pt idx="23511">
                  <c:v>2.8279350000000001</c:v>
                </c:pt>
                <c:pt idx="23512">
                  <c:v>2.8568560000000001</c:v>
                </c:pt>
                <c:pt idx="23513">
                  <c:v>2.8391860000000002</c:v>
                </c:pt>
                <c:pt idx="23514">
                  <c:v>2.82707</c:v>
                </c:pt>
                <c:pt idx="23515">
                  <c:v>2.8440189999999999</c:v>
                </c:pt>
                <c:pt idx="23516">
                  <c:v>2.8453650000000001</c:v>
                </c:pt>
                <c:pt idx="23517">
                  <c:v>2.8412299999999999</c:v>
                </c:pt>
                <c:pt idx="23518">
                  <c:v>2.8500049999999999</c:v>
                </c:pt>
                <c:pt idx="23519">
                  <c:v>2.8506300000000002</c:v>
                </c:pt>
                <c:pt idx="23520">
                  <c:v>2.8408449999999998</c:v>
                </c:pt>
                <c:pt idx="23521">
                  <c:v>2.8246660000000001</c:v>
                </c:pt>
                <c:pt idx="23522">
                  <c:v>2.830508</c:v>
                </c:pt>
                <c:pt idx="23523">
                  <c:v>2.8358690000000002</c:v>
                </c:pt>
                <c:pt idx="23524">
                  <c:v>2.8075489999999999</c:v>
                </c:pt>
                <c:pt idx="23525">
                  <c:v>2.7848069999999998</c:v>
                </c:pt>
                <c:pt idx="23526">
                  <c:v>2.7633869999999998</c:v>
                </c:pt>
                <c:pt idx="23527">
                  <c:v>2.7585540000000002</c:v>
                </c:pt>
                <c:pt idx="23528">
                  <c:v>2.7177579999999999</c:v>
                </c:pt>
                <c:pt idx="23529">
                  <c:v>2.7113870000000002</c:v>
                </c:pt>
                <c:pt idx="23530">
                  <c:v>2.7589869999999999</c:v>
                </c:pt>
                <c:pt idx="23531">
                  <c:v>2.8176939999999999</c:v>
                </c:pt>
                <c:pt idx="23532">
                  <c:v>2.839331</c:v>
                </c:pt>
                <c:pt idx="23533">
                  <c:v>2.8055059999999998</c:v>
                </c:pt>
                <c:pt idx="23534">
                  <c:v>2.8217569999999998</c:v>
                </c:pt>
                <c:pt idx="23535">
                  <c:v>2.87907</c:v>
                </c:pt>
                <c:pt idx="23536">
                  <c:v>2.7812489999999999</c:v>
                </c:pt>
                <c:pt idx="23537">
                  <c:v>2.795938</c:v>
                </c:pt>
                <c:pt idx="23538">
                  <c:v>2.8411339999999998</c:v>
                </c:pt>
                <c:pt idx="23539">
                  <c:v>2.8416139999999999</c:v>
                </c:pt>
                <c:pt idx="23540">
                  <c:v>2.8084630000000002</c:v>
                </c:pt>
                <c:pt idx="23541">
                  <c:v>2.7994949999999998</c:v>
                </c:pt>
                <c:pt idx="23542">
                  <c:v>2.8647659999999999</c:v>
                </c:pt>
                <c:pt idx="23543">
                  <c:v>2.900442</c:v>
                </c:pt>
                <c:pt idx="23544">
                  <c:v>2.8595489999999999</c:v>
                </c:pt>
                <c:pt idx="23545">
                  <c:v>2.8386580000000001</c:v>
                </c:pt>
                <c:pt idx="23546">
                  <c:v>2.7862969999999998</c:v>
                </c:pt>
                <c:pt idx="23547">
                  <c:v>2.7391779999999999</c:v>
                </c:pt>
                <c:pt idx="23548">
                  <c:v>2.7357879999999999</c:v>
                </c:pt>
                <c:pt idx="23549">
                  <c:v>2.765622</c:v>
                </c:pt>
                <c:pt idx="23550">
                  <c:v>2.8196180000000002</c:v>
                </c:pt>
                <c:pt idx="23551">
                  <c:v>2.8357489999999999</c:v>
                </c:pt>
                <c:pt idx="23552">
                  <c:v>2.8385129999999998</c:v>
                </c:pt>
                <c:pt idx="23553">
                  <c:v>2.8304840000000002</c:v>
                </c:pt>
                <c:pt idx="23554">
                  <c:v>2.8262529999999999</c:v>
                </c:pt>
                <c:pt idx="23555">
                  <c:v>2.8239930000000002</c:v>
                </c:pt>
                <c:pt idx="23556">
                  <c:v>2.8125740000000001</c:v>
                </c:pt>
                <c:pt idx="23557">
                  <c:v>2.7961299999999998</c:v>
                </c:pt>
                <c:pt idx="23558">
                  <c:v>2.803366</c:v>
                </c:pt>
                <c:pt idx="23559">
                  <c:v>2.8741409999999998</c:v>
                </c:pt>
                <c:pt idx="23560">
                  <c:v>2.8115160000000001</c:v>
                </c:pt>
                <c:pt idx="23561">
                  <c:v>2.7878599999999998</c:v>
                </c:pt>
                <c:pt idx="23562">
                  <c:v>2.7901919999999998</c:v>
                </c:pt>
                <c:pt idx="23563">
                  <c:v>2.7817059999999998</c:v>
                </c:pt>
                <c:pt idx="23564">
                  <c:v>2.7761279999999999</c:v>
                </c:pt>
                <c:pt idx="23565">
                  <c:v>2.759252</c:v>
                </c:pt>
                <c:pt idx="23566">
                  <c:v>2.783004</c:v>
                </c:pt>
                <c:pt idx="23567">
                  <c:v>2.8096649999999999</c:v>
                </c:pt>
                <c:pt idx="23568">
                  <c:v>2.8215409999999999</c:v>
                </c:pt>
                <c:pt idx="23569">
                  <c:v>2.8342100000000001</c:v>
                </c:pt>
                <c:pt idx="23570">
                  <c:v>2.8539949999999998</c:v>
                </c:pt>
                <c:pt idx="23571">
                  <c:v>2.8568560000000001</c:v>
                </c:pt>
                <c:pt idx="23572">
                  <c:v>2.848706</c:v>
                </c:pt>
                <c:pt idx="23573">
                  <c:v>2.8265169999999999</c:v>
                </c:pt>
                <c:pt idx="23574">
                  <c:v>2.7923070000000001</c:v>
                </c:pt>
                <c:pt idx="23575">
                  <c:v>2.7829799999999998</c:v>
                </c:pt>
                <c:pt idx="23576">
                  <c:v>2.7845179999999998</c:v>
                </c:pt>
                <c:pt idx="23577">
                  <c:v>2.767738</c:v>
                </c:pt>
                <c:pt idx="23578">
                  <c:v>2.827286</c:v>
                </c:pt>
                <c:pt idx="23579">
                  <c:v>2.8225739999999999</c:v>
                </c:pt>
                <c:pt idx="23580">
                  <c:v>2.8568560000000001</c:v>
                </c:pt>
                <c:pt idx="23581">
                  <c:v>2.8626499999999999</c:v>
                </c:pt>
                <c:pt idx="23582">
                  <c:v>2.8070439999999999</c:v>
                </c:pt>
                <c:pt idx="23583">
                  <c:v>2.733673</c:v>
                </c:pt>
                <c:pt idx="23584">
                  <c:v>2.7543470000000001</c:v>
                </c:pt>
                <c:pt idx="23585">
                  <c:v>2.7833399999999999</c:v>
                </c:pt>
                <c:pt idx="23586">
                  <c:v>2.7948559999999998</c:v>
                </c:pt>
                <c:pt idx="23587">
                  <c:v>2.7764169999999999</c:v>
                </c:pt>
                <c:pt idx="23588">
                  <c:v>2.7653099999999999</c:v>
                </c:pt>
                <c:pt idx="23589">
                  <c:v>2.7761279999999999</c:v>
                </c:pt>
                <c:pt idx="23590">
                  <c:v>2.8131020000000002</c:v>
                </c:pt>
                <c:pt idx="23591">
                  <c:v>2.8569279999999999</c:v>
                </c:pt>
                <c:pt idx="23592">
                  <c:v>2.862962</c:v>
                </c:pt>
                <c:pt idx="23593">
                  <c:v>2.813199</c:v>
                </c:pt>
                <c:pt idx="23594">
                  <c:v>2.7887249999999999</c:v>
                </c:pt>
                <c:pt idx="23595">
                  <c:v>2.8153139999999999</c:v>
                </c:pt>
                <c:pt idx="23596">
                  <c:v>2.8410380000000002</c:v>
                </c:pt>
                <c:pt idx="23597">
                  <c:v>2.8846229999999999</c:v>
                </c:pt>
                <c:pt idx="23598">
                  <c:v>2.88645</c:v>
                </c:pt>
                <c:pt idx="23599">
                  <c:v>2.8681549999999998</c:v>
                </c:pt>
                <c:pt idx="23600">
                  <c:v>2.850101</c:v>
                </c:pt>
                <c:pt idx="23601">
                  <c:v>2.8129819999999999</c:v>
                </c:pt>
                <c:pt idx="23602">
                  <c:v>2.766079</c:v>
                </c:pt>
                <c:pt idx="23603">
                  <c:v>2.780119</c:v>
                </c:pt>
                <c:pt idx="23604">
                  <c:v>2.8195209999999999</c:v>
                </c:pt>
                <c:pt idx="23605">
                  <c:v>2.7795899999999998</c:v>
                </c:pt>
                <c:pt idx="23606">
                  <c:v>2.713743</c:v>
                </c:pt>
                <c:pt idx="23607">
                  <c:v>2.6466699999999999</c:v>
                </c:pt>
                <c:pt idx="23608">
                  <c:v>2.6394099999999998</c:v>
                </c:pt>
                <c:pt idx="23609">
                  <c:v>2.72533</c:v>
                </c:pt>
                <c:pt idx="23610">
                  <c:v>2.8298350000000001</c:v>
                </c:pt>
                <c:pt idx="23611">
                  <c:v>2.9382570000000001</c:v>
                </c:pt>
                <c:pt idx="23612">
                  <c:v>2.9293140000000002</c:v>
                </c:pt>
                <c:pt idx="23613">
                  <c:v>2.8763049999999999</c:v>
                </c:pt>
                <c:pt idx="23614">
                  <c:v>2.7866819999999999</c:v>
                </c:pt>
                <c:pt idx="23615">
                  <c:v>2.7449240000000001</c:v>
                </c:pt>
                <c:pt idx="23616">
                  <c:v>2.7452359999999998</c:v>
                </c:pt>
                <c:pt idx="23617">
                  <c:v>2.7824749999999998</c:v>
                </c:pt>
                <c:pt idx="23618">
                  <c:v>2.8167330000000002</c:v>
                </c:pt>
                <c:pt idx="23619">
                  <c:v>2.8281999999999998</c:v>
                </c:pt>
                <c:pt idx="23620">
                  <c:v>2.8499089999999998</c:v>
                </c:pt>
                <c:pt idx="23621">
                  <c:v>2.8460860000000001</c:v>
                </c:pt>
                <c:pt idx="23622">
                  <c:v>2.8187280000000001</c:v>
                </c:pt>
                <c:pt idx="23623">
                  <c:v>2.8513030000000001</c:v>
                </c:pt>
                <c:pt idx="23624">
                  <c:v>2.9204680000000001</c:v>
                </c:pt>
                <c:pt idx="23625">
                  <c:v>2.923689</c:v>
                </c:pt>
                <c:pt idx="23626">
                  <c:v>2.8948640000000001</c:v>
                </c:pt>
                <c:pt idx="23627">
                  <c:v>2.8381530000000001</c:v>
                </c:pt>
                <c:pt idx="23628">
                  <c:v>2.8012990000000002</c:v>
                </c:pt>
                <c:pt idx="23629">
                  <c:v>2.7851189999999999</c:v>
                </c:pt>
                <c:pt idx="23630">
                  <c:v>2.7703099999999998</c:v>
                </c:pt>
                <c:pt idx="23631">
                  <c:v>2.7585060000000001</c:v>
                </c:pt>
                <c:pt idx="23632">
                  <c:v>2.7572559999999999</c:v>
                </c:pt>
                <c:pt idx="23633">
                  <c:v>2.7768250000000001</c:v>
                </c:pt>
                <c:pt idx="23634">
                  <c:v>2.786321</c:v>
                </c:pt>
                <c:pt idx="23635">
                  <c:v>2.7851910000000002</c:v>
                </c:pt>
                <c:pt idx="23636">
                  <c:v>2.795938</c:v>
                </c:pt>
                <c:pt idx="23637">
                  <c:v>2.8008660000000001</c:v>
                </c:pt>
                <c:pt idx="23638">
                  <c:v>2.8244739999999999</c:v>
                </c:pt>
                <c:pt idx="23639">
                  <c:v>2.8511829999999998</c:v>
                </c:pt>
                <c:pt idx="23640">
                  <c:v>2.8231510000000002</c:v>
                </c:pt>
                <c:pt idx="23641">
                  <c:v>2.7634829999999999</c:v>
                </c:pt>
                <c:pt idx="23642">
                  <c:v>2.7283840000000001</c:v>
                </c:pt>
                <c:pt idx="23643">
                  <c:v>2.779566</c:v>
                </c:pt>
                <c:pt idx="23644">
                  <c:v>2.7988460000000002</c:v>
                </c:pt>
                <c:pt idx="23645">
                  <c:v>2.8205550000000001</c:v>
                </c:pt>
                <c:pt idx="23646">
                  <c:v>2.8198099999999999</c:v>
                </c:pt>
                <c:pt idx="23647">
                  <c:v>2.8179829999999999</c:v>
                </c:pt>
                <c:pt idx="23648">
                  <c:v>2.818343</c:v>
                </c:pt>
                <c:pt idx="23649">
                  <c:v>2.8388019999999998</c:v>
                </c:pt>
                <c:pt idx="23650">
                  <c:v>2.8568319999999998</c:v>
                </c:pt>
                <c:pt idx="23651">
                  <c:v>2.8488989999999998</c:v>
                </c:pt>
                <c:pt idx="23652">
                  <c:v>2.8426480000000001</c:v>
                </c:pt>
                <c:pt idx="23653">
                  <c:v>2.8669769999999999</c:v>
                </c:pt>
                <c:pt idx="23654">
                  <c:v>2.8804159999999999</c:v>
                </c:pt>
                <c:pt idx="23655">
                  <c:v>2.8605100000000001</c:v>
                </c:pt>
                <c:pt idx="23656">
                  <c:v>2.8422160000000001</c:v>
                </c:pt>
                <c:pt idx="23657">
                  <c:v>2.802813</c:v>
                </c:pt>
                <c:pt idx="23658">
                  <c:v>2.744202</c:v>
                </c:pt>
                <c:pt idx="23659">
                  <c:v>2.7127089999999998</c:v>
                </c:pt>
                <c:pt idx="23660">
                  <c:v>2.7532420000000002</c:v>
                </c:pt>
                <c:pt idx="23661">
                  <c:v>2.8138239999999999</c:v>
                </c:pt>
                <c:pt idx="23662">
                  <c:v>2.8486579999999999</c:v>
                </c:pt>
                <c:pt idx="23663">
                  <c:v>2.8441869999999998</c:v>
                </c:pt>
                <c:pt idx="23664">
                  <c:v>2.8210120000000001</c:v>
                </c:pt>
                <c:pt idx="23665">
                  <c:v>2.9523450000000002</c:v>
                </c:pt>
                <c:pt idx="23666">
                  <c:v>3.0030709999999998</c:v>
                </c:pt>
                <c:pt idx="23667">
                  <c:v>2.894984</c:v>
                </c:pt>
                <c:pt idx="23668">
                  <c:v>2.7978610000000002</c:v>
                </c:pt>
                <c:pt idx="23669">
                  <c:v>2.7667280000000001</c:v>
                </c:pt>
                <c:pt idx="23670">
                  <c:v>2.7228539999999999</c:v>
                </c:pt>
                <c:pt idx="23671">
                  <c:v>2.7229260000000002</c:v>
                </c:pt>
                <c:pt idx="23672">
                  <c:v>2.7345139999999999</c:v>
                </c:pt>
                <c:pt idx="23673">
                  <c:v>2.744996</c:v>
                </c:pt>
                <c:pt idx="23674">
                  <c:v>2.768459</c:v>
                </c:pt>
                <c:pt idx="23675">
                  <c:v>2.7077089999999999</c:v>
                </c:pt>
                <c:pt idx="23676">
                  <c:v>2.6978520000000001</c:v>
                </c:pt>
                <c:pt idx="23677">
                  <c:v>2.7736999999999998</c:v>
                </c:pt>
                <c:pt idx="23678">
                  <c:v>2.7790849999999998</c:v>
                </c:pt>
                <c:pt idx="23679">
                  <c:v>2.7549000000000001</c:v>
                </c:pt>
                <c:pt idx="23680">
                  <c:v>2.7296100000000001</c:v>
                </c:pt>
                <c:pt idx="23681">
                  <c:v>2.716075</c:v>
                </c:pt>
                <c:pt idx="23682">
                  <c:v>2.774397</c:v>
                </c:pt>
                <c:pt idx="23683">
                  <c:v>2.882387</c:v>
                </c:pt>
                <c:pt idx="23684">
                  <c:v>2.9256359999999999</c:v>
                </c:pt>
                <c:pt idx="23685">
                  <c:v>2.9070290000000001</c:v>
                </c:pt>
                <c:pt idx="23686">
                  <c:v>2.8993359999999999</c:v>
                </c:pt>
                <c:pt idx="23687">
                  <c:v>2.9060190000000001</c:v>
                </c:pt>
                <c:pt idx="23688">
                  <c:v>2.9453490000000002</c:v>
                </c:pt>
                <c:pt idx="23689">
                  <c:v>2.9698229999999999</c:v>
                </c:pt>
                <c:pt idx="23690">
                  <c:v>2.9130630000000002</c:v>
                </c:pt>
                <c:pt idx="23691">
                  <c:v>2.8375759999999999</c:v>
                </c:pt>
                <c:pt idx="23692">
                  <c:v>2.7687719999999998</c:v>
                </c:pt>
                <c:pt idx="23693">
                  <c:v>2.7384559999999998</c:v>
                </c:pt>
                <c:pt idx="23694">
                  <c:v>2.764589</c:v>
                </c:pt>
                <c:pt idx="23695">
                  <c:v>2.79827</c:v>
                </c:pt>
                <c:pt idx="23696">
                  <c:v>2.787884</c:v>
                </c:pt>
                <c:pt idx="23697">
                  <c:v>2.7847590000000002</c:v>
                </c:pt>
                <c:pt idx="23698">
                  <c:v>2.8034140000000001</c:v>
                </c:pt>
                <c:pt idx="23699">
                  <c:v>2.8273830000000002</c:v>
                </c:pt>
                <c:pt idx="23700">
                  <c:v>2.8183189999999998</c:v>
                </c:pt>
                <c:pt idx="23701">
                  <c:v>2.8045680000000002</c:v>
                </c:pt>
                <c:pt idx="23702">
                  <c:v>2.8048320000000002</c:v>
                </c:pt>
                <c:pt idx="23703">
                  <c:v>2.808198</c:v>
                </c:pt>
                <c:pt idx="23704">
                  <c:v>2.8321190000000001</c:v>
                </c:pt>
                <c:pt idx="23705">
                  <c:v>2.8730349999999998</c:v>
                </c:pt>
                <c:pt idx="23706">
                  <c:v>2.9124140000000001</c:v>
                </c:pt>
                <c:pt idx="23707">
                  <c:v>2.9183759999999999</c:v>
                </c:pt>
                <c:pt idx="23708">
                  <c:v>2.893999</c:v>
                </c:pt>
                <c:pt idx="23709">
                  <c:v>2.8808250000000002</c:v>
                </c:pt>
                <c:pt idx="23710">
                  <c:v>2.8662320000000001</c:v>
                </c:pt>
                <c:pt idx="23711">
                  <c:v>2.8402919999999998</c:v>
                </c:pt>
                <c:pt idx="23712">
                  <c:v>2.8407969999999998</c:v>
                </c:pt>
                <c:pt idx="23713">
                  <c:v>2.8504610000000001</c:v>
                </c:pt>
                <c:pt idx="23714">
                  <c:v>2.816516</c:v>
                </c:pt>
                <c:pt idx="23715">
                  <c:v>2.772186</c:v>
                </c:pt>
                <c:pt idx="23716">
                  <c:v>2.7484329999999999</c:v>
                </c:pt>
                <c:pt idx="23717">
                  <c:v>2.781177</c:v>
                </c:pt>
                <c:pt idx="23718">
                  <c:v>2.7926920000000002</c:v>
                </c:pt>
                <c:pt idx="23719">
                  <c:v>2.8124769999999999</c:v>
                </c:pt>
                <c:pt idx="23720">
                  <c:v>2.8248820000000001</c:v>
                </c:pt>
                <c:pt idx="23721">
                  <c:v>2.8419029999999998</c:v>
                </c:pt>
                <c:pt idx="23722">
                  <c:v>2.8733240000000002</c:v>
                </c:pt>
                <c:pt idx="23723">
                  <c:v>2.8742619999999999</c:v>
                </c:pt>
                <c:pt idx="23724">
                  <c:v>2.8724829999999999</c:v>
                </c:pt>
                <c:pt idx="23725">
                  <c:v>2.8359890000000001</c:v>
                </c:pt>
                <c:pt idx="23726">
                  <c:v>2.7662949999999999</c:v>
                </c:pt>
                <c:pt idx="23727">
                  <c:v>2.720186</c:v>
                </c:pt>
                <c:pt idx="23728">
                  <c:v>2.7098</c:v>
                </c:pt>
                <c:pt idx="23729">
                  <c:v>2.6970109999999998</c:v>
                </c:pt>
                <c:pt idx="23730">
                  <c:v>2.735163</c:v>
                </c:pt>
                <c:pt idx="23731">
                  <c:v>2.7954569999999999</c:v>
                </c:pt>
                <c:pt idx="23732">
                  <c:v>2.8461099999999999</c:v>
                </c:pt>
                <c:pt idx="23733">
                  <c:v>2.8879649999999999</c:v>
                </c:pt>
                <c:pt idx="23734">
                  <c:v>2.9230160000000001</c:v>
                </c:pt>
                <c:pt idx="23735">
                  <c:v>2.9135680000000002</c:v>
                </c:pt>
                <c:pt idx="23736">
                  <c:v>2.8921960000000002</c:v>
                </c:pt>
                <c:pt idx="23737">
                  <c:v>2.8788049999999998</c:v>
                </c:pt>
                <c:pt idx="23738">
                  <c:v>2.882676</c:v>
                </c:pt>
                <c:pt idx="23739">
                  <c:v>2.8519519999999998</c:v>
                </c:pt>
                <c:pt idx="23740">
                  <c:v>2.7537940000000001</c:v>
                </c:pt>
                <c:pt idx="23741">
                  <c:v>2.7065070000000002</c:v>
                </c:pt>
                <c:pt idx="23742">
                  <c:v>2.715522</c:v>
                </c:pt>
                <c:pt idx="23743">
                  <c:v>2.7307160000000001</c:v>
                </c:pt>
                <c:pt idx="23744">
                  <c:v>2.679942</c:v>
                </c:pt>
                <c:pt idx="23745">
                  <c:v>2.6590989999999999</c:v>
                </c:pt>
                <c:pt idx="23746">
                  <c:v>2.6889810000000001</c:v>
                </c:pt>
                <c:pt idx="23747">
                  <c:v>2.7841339999999999</c:v>
                </c:pt>
                <c:pt idx="23748">
                  <c:v>2.8228629999999999</c:v>
                </c:pt>
                <c:pt idx="23749">
                  <c:v>2.8268300000000002</c:v>
                </c:pt>
                <c:pt idx="23750">
                  <c:v>2.8485140000000002</c:v>
                </c:pt>
                <c:pt idx="23751">
                  <c:v>2.8919549999999998</c:v>
                </c:pt>
                <c:pt idx="23752">
                  <c:v>2.929411</c:v>
                </c:pt>
                <c:pt idx="23753">
                  <c:v>2.9261409999999999</c:v>
                </c:pt>
                <c:pt idx="23754">
                  <c:v>2.8938790000000001</c:v>
                </c:pt>
                <c:pt idx="23755">
                  <c:v>2.8564720000000001</c:v>
                </c:pt>
                <c:pt idx="23756">
                  <c:v>2.8291849999999998</c:v>
                </c:pt>
                <c:pt idx="23757">
                  <c:v>2.8109389999999999</c:v>
                </c:pt>
                <c:pt idx="23758">
                  <c:v>2.8181750000000001</c:v>
                </c:pt>
                <c:pt idx="23759">
                  <c:v>2.8282959999999999</c:v>
                </c:pt>
                <c:pt idx="23760">
                  <c:v>2.813199</c:v>
                </c:pt>
                <c:pt idx="23761">
                  <c:v>2.8010820000000001</c:v>
                </c:pt>
                <c:pt idx="23762">
                  <c:v>2.7937020000000001</c:v>
                </c:pt>
                <c:pt idx="23763">
                  <c:v>2.7949280000000001</c:v>
                </c:pt>
                <c:pt idx="23764">
                  <c:v>2.8124769999999999</c:v>
                </c:pt>
                <c:pt idx="23765">
                  <c:v>2.8025730000000002</c:v>
                </c:pt>
                <c:pt idx="23766">
                  <c:v>2.801034</c:v>
                </c:pt>
                <c:pt idx="23767">
                  <c:v>2.817358</c:v>
                </c:pt>
                <c:pt idx="23768">
                  <c:v>2.8829159999999998</c:v>
                </c:pt>
                <c:pt idx="23769">
                  <c:v>2.9823240000000002</c:v>
                </c:pt>
                <c:pt idx="23770">
                  <c:v>3.0415839999999998</c:v>
                </c:pt>
                <c:pt idx="23771">
                  <c:v>3.023962</c:v>
                </c:pt>
                <c:pt idx="23772">
                  <c:v>2.96963</c:v>
                </c:pt>
                <c:pt idx="23773">
                  <c:v>2.9039519999999999</c:v>
                </c:pt>
                <c:pt idx="23774">
                  <c:v>2.7735560000000001</c:v>
                </c:pt>
                <c:pt idx="23775">
                  <c:v>2.713479</c:v>
                </c:pt>
                <c:pt idx="23776">
                  <c:v>2.774902</c:v>
                </c:pt>
                <c:pt idx="23777">
                  <c:v>2.7914659999999998</c:v>
                </c:pt>
                <c:pt idx="23778">
                  <c:v>2.764348</c:v>
                </c:pt>
                <c:pt idx="23779">
                  <c:v>2.766969</c:v>
                </c:pt>
                <c:pt idx="23780">
                  <c:v>2.7693729999999999</c:v>
                </c:pt>
                <c:pt idx="23781">
                  <c:v>2.7631220000000001</c:v>
                </c:pt>
                <c:pt idx="23782">
                  <c:v>2.7672330000000001</c:v>
                </c:pt>
                <c:pt idx="23783">
                  <c:v>2.783677</c:v>
                </c:pt>
                <c:pt idx="23784">
                  <c:v>2.7826909999999998</c:v>
                </c:pt>
                <c:pt idx="23785">
                  <c:v>2.7680030000000002</c:v>
                </c:pt>
                <c:pt idx="23786">
                  <c:v>2.7619199999999999</c:v>
                </c:pt>
                <c:pt idx="23787">
                  <c:v>2.7430479999999999</c:v>
                </c:pt>
                <c:pt idx="23788">
                  <c:v>2.7523759999999999</c:v>
                </c:pt>
                <c:pt idx="23789">
                  <c:v>2.7831239999999999</c:v>
                </c:pt>
                <c:pt idx="23790">
                  <c:v>2.7965870000000002</c:v>
                </c:pt>
                <c:pt idx="23791">
                  <c:v>2.8101219999999998</c:v>
                </c:pt>
                <c:pt idx="23792">
                  <c:v>2.7744209999999998</c:v>
                </c:pt>
                <c:pt idx="23793">
                  <c:v>2.7717529999999999</c:v>
                </c:pt>
                <c:pt idx="23794">
                  <c:v>2.775407</c:v>
                </c:pt>
                <c:pt idx="23795">
                  <c:v>2.7889179999999998</c:v>
                </c:pt>
                <c:pt idx="23796">
                  <c:v>2.798943</c:v>
                </c:pt>
                <c:pt idx="23797">
                  <c:v>2.8014429999999999</c:v>
                </c:pt>
                <c:pt idx="23798">
                  <c:v>2.7796620000000001</c:v>
                </c:pt>
                <c:pt idx="23799">
                  <c:v>2.7899989999999999</c:v>
                </c:pt>
                <c:pt idx="23800">
                  <c:v>2.8462540000000001</c:v>
                </c:pt>
                <c:pt idx="23801">
                  <c:v>2.8525770000000001</c:v>
                </c:pt>
                <c:pt idx="23802">
                  <c:v>2.8279350000000001</c:v>
                </c:pt>
                <c:pt idx="23803">
                  <c:v>2.8148819999999999</c:v>
                </c:pt>
                <c:pt idx="23804">
                  <c:v>2.8486579999999999</c:v>
                </c:pt>
                <c:pt idx="23805">
                  <c:v>2.9078460000000002</c:v>
                </c:pt>
                <c:pt idx="23806">
                  <c:v>2.904312</c:v>
                </c:pt>
                <c:pt idx="23807">
                  <c:v>2.847216</c:v>
                </c:pt>
                <c:pt idx="23808">
                  <c:v>2.7929569999999999</c:v>
                </c:pt>
                <c:pt idx="23809">
                  <c:v>2.7129020000000001</c:v>
                </c:pt>
                <c:pt idx="23810">
                  <c:v>2.6614309999999999</c:v>
                </c:pt>
                <c:pt idx="23811">
                  <c:v>2.6699410000000001</c:v>
                </c:pt>
                <c:pt idx="23812">
                  <c:v>2.6737389999999999</c:v>
                </c:pt>
                <c:pt idx="23813">
                  <c:v>2.6575600000000001</c:v>
                </c:pt>
                <c:pt idx="23814">
                  <c:v>2.6919140000000001</c:v>
                </c:pt>
                <c:pt idx="23815">
                  <c:v>2.7583139999999999</c:v>
                </c:pt>
                <c:pt idx="23816">
                  <c:v>2.789879</c:v>
                </c:pt>
                <c:pt idx="23817">
                  <c:v>2.7841100000000001</c:v>
                </c:pt>
                <c:pt idx="23818">
                  <c:v>2.8006730000000002</c:v>
                </c:pt>
                <c:pt idx="23819">
                  <c:v>2.8392110000000002</c:v>
                </c:pt>
                <c:pt idx="23820">
                  <c:v>2.901259</c:v>
                </c:pt>
                <c:pt idx="23821">
                  <c:v>2.9518399999999998</c:v>
                </c:pt>
                <c:pt idx="23822">
                  <c:v>2.9250829999999999</c:v>
                </c:pt>
                <c:pt idx="23823">
                  <c:v>2.8418070000000002</c:v>
                </c:pt>
                <c:pt idx="23824">
                  <c:v>2.82796</c:v>
                </c:pt>
                <c:pt idx="23825">
                  <c:v>2.9091200000000002</c:v>
                </c:pt>
                <c:pt idx="23826">
                  <c:v>2.9157799999999998</c:v>
                </c:pt>
                <c:pt idx="23827">
                  <c:v>2.8171889999999999</c:v>
                </c:pt>
                <c:pt idx="23828">
                  <c:v>2.7381199999999999</c:v>
                </c:pt>
                <c:pt idx="23829">
                  <c:v>2.7203539999999999</c:v>
                </c:pt>
                <c:pt idx="23830">
                  <c:v>2.801491</c:v>
                </c:pt>
                <c:pt idx="23831">
                  <c:v>2.793317</c:v>
                </c:pt>
                <c:pt idx="23832">
                  <c:v>2.797091</c:v>
                </c:pt>
                <c:pt idx="23833">
                  <c:v>2.8051210000000002</c:v>
                </c:pt>
                <c:pt idx="23834">
                  <c:v>2.8278150000000002</c:v>
                </c:pt>
                <c:pt idx="23835">
                  <c:v>2.876233</c:v>
                </c:pt>
                <c:pt idx="23836">
                  <c:v>2.8835649999999999</c:v>
                </c:pt>
                <c:pt idx="23837">
                  <c:v>2.8239450000000001</c:v>
                </c:pt>
                <c:pt idx="23838">
                  <c:v>2.7920669999999999</c:v>
                </c:pt>
                <c:pt idx="23839">
                  <c:v>2.802044</c:v>
                </c:pt>
                <c:pt idx="23840">
                  <c:v>2.813151</c:v>
                </c:pt>
                <c:pt idx="23841">
                  <c:v>2.8282240000000001</c:v>
                </c:pt>
                <c:pt idx="23842">
                  <c:v>2.8385609999999999</c:v>
                </c:pt>
                <c:pt idx="23843">
                  <c:v>2.8295940000000002</c:v>
                </c:pt>
                <c:pt idx="23844">
                  <c:v>2.8067799999999998</c:v>
                </c:pt>
                <c:pt idx="23845">
                  <c:v>2.7908170000000001</c:v>
                </c:pt>
                <c:pt idx="23846">
                  <c:v>2.815242</c:v>
                </c:pt>
                <c:pt idx="23847">
                  <c:v>2.8150740000000001</c:v>
                </c:pt>
                <c:pt idx="23848">
                  <c:v>2.7978610000000002</c:v>
                </c:pt>
                <c:pt idx="23849">
                  <c:v>2.791779</c:v>
                </c:pt>
                <c:pt idx="23850">
                  <c:v>2.788942</c:v>
                </c:pt>
                <c:pt idx="23851">
                  <c:v>2.7494670000000001</c:v>
                </c:pt>
                <c:pt idx="23852">
                  <c:v>2.7224219999999999</c:v>
                </c:pt>
                <c:pt idx="23853">
                  <c:v>2.7681230000000001</c:v>
                </c:pt>
                <c:pt idx="23854">
                  <c:v>2.8426960000000001</c:v>
                </c:pt>
                <c:pt idx="23855">
                  <c:v>2.879839</c:v>
                </c:pt>
                <c:pt idx="23856">
                  <c:v>2.901211</c:v>
                </c:pt>
                <c:pt idx="23857">
                  <c:v>2.8513030000000001</c:v>
                </c:pt>
                <c:pt idx="23858">
                  <c:v>2.7743730000000002</c:v>
                </c:pt>
                <c:pt idx="23859">
                  <c:v>2.7622330000000002</c:v>
                </c:pt>
                <c:pt idx="23860">
                  <c:v>2.7872110000000001</c:v>
                </c:pt>
                <c:pt idx="23861">
                  <c:v>2.7782200000000001</c:v>
                </c:pt>
                <c:pt idx="23862">
                  <c:v>2.762305</c:v>
                </c:pt>
                <c:pt idx="23863">
                  <c:v>2.7680500000000001</c:v>
                </c:pt>
                <c:pt idx="23864">
                  <c:v>2.7769940000000002</c:v>
                </c:pt>
                <c:pt idx="23865">
                  <c:v>2.7840609999999999</c:v>
                </c:pt>
                <c:pt idx="23866">
                  <c:v>2.7852640000000002</c:v>
                </c:pt>
                <c:pt idx="23867">
                  <c:v>2.7874270000000001</c:v>
                </c:pt>
                <c:pt idx="23868">
                  <c:v>2.8317100000000002</c:v>
                </c:pt>
                <c:pt idx="23869">
                  <c:v>2.8585150000000001</c:v>
                </c:pt>
                <c:pt idx="23870">
                  <c:v>2.8391380000000002</c:v>
                </c:pt>
                <c:pt idx="23871">
                  <c:v>2.7954330000000001</c:v>
                </c:pt>
                <c:pt idx="23872">
                  <c:v>2.7569919999999999</c:v>
                </c:pt>
                <c:pt idx="23873">
                  <c:v>2.751871</c:v>
                </c:pt>
                <c:pt idx="23874">
                  <c:v>2.703382</c:v>
                </c:pt>
                <c:pt idx="23875">
                  <c:v>2.719849</c:v>
                </c:pt>
                <c:pt idx="23876">
                  <c:v>2.7619199999999999</c:v>
                </c:pt>
                <c:pt idx="23877">
                  <c:v>2.80077</c:v>
                </c:pt>
                <c:pt idx="23878">
                  <c:v>2.8137509999999999</c:v>
                </c:pt>
                <c:pt idx="23879">
                  <c:v>2.801491</c:v>
                </c:pt>
                <c:pt idx="23880">
                  <c:v>2.7988460000000002</c:v>
                </c:pt>
                <c:pt idx="23881">
                  <c:v>2.8214450000000002</c:v>
                </c:pt>
                <c:pt idx="23882">
                  <c:v>2.8638520000000001</c:v>
                </c:pt>
                <c:pt idx="23883">
                  <c:v>2.876954</c:v>
                </c:pt>
                <c:pt idx="23884">
                  <c:v>2.8983500000000002</c:v>
                </c:pt>
                <c:pt idx="23885">
                  <c:v>2.8894069999999998</c:v>
                </c:pt>
                <c:pt idx="23886">
                  <c:v>2.8998170000000001</c:v>
                </c:pt>
                <c:pt idx="23887">
                  <c:v>2.9554459999999998</c:v>
                </c:pt>
                <c:pt idx="23888">
                  <c:v>2.997109</c:v>
                </c:pt>
                <c:pt idx="23889">
                  <c:v>2.9150100000000001</c:v>
                </c:pt>
                <c:pt idx="23890">
                  <c:v>2.8000479999999999</c:v>
                </c:pt>
                <c:pt idx="23891">
                  <c:v>2.6781630000000001</c:v>
                </c:pt>
                <c:pt idx="23892">
                  <c:v>2.6445539999999998</c:v>
                </c:pt>
                <c:pt idx="23893">
                  <c:v>2.681673</c:v>
                </c:pt>
                <c:pt idx="23894">
                  <c:v>2.6844130000000002</c:v>
                </c:pt>
                <c:pt idx="23895">
                  <c:v>2.677562</c:v>
                </c:pt>
                <c:pt idx="23896">
                  <c:v>2.633375</c:v>
                </c:pt>
                <c:pt idx="23897">
                  <c:v>2.671624</c:v>
                </c:pt>
                <c:pt idx="23898">
                  <c:v>2.74627</c:v>
                </c:pt>
                <c:pt idx="23899">
                  <c:v>2.7613430000000001</c:v>
                </c:pt>
                <c:pt idx="23900">
                  <c:v>2.8070680000000001</c:v>
                </c:pt>
                <c:pt idx="23901">
                  <c:v>2.895778</c:v>
                </c:pt>
                <c:pt idx="23902">
                  <c:v>2.955206</c:v>
                </c:pt>
                <c:pt idx="23903">
                  <c:v>3.0021089999999999</c:v>
                </c:pt>
                <c:pt idx="23904">
                  <c:v>3.0148269999999999</c:v>
                </c:pt>
                <c:pt idx="23905">
                  <c:v>2.8536350000000001</c:v>
                </c:pt>
                <c:pt idx="23906">
                  <c:v>2.8212519999999999</c:v>
                </c:pt>
                <c:pt idx="23907">
                  <c:v>2.8042549999999999</c:v>
                </c:pt>
                <c:pt idx="23908">
                  <c:v>2.7626659999999998</c:v>
                </c:pt>
                <c:pt idx="23909">
                  <c:v>2.7955290000000002</c:v>
                </c:pt>
                <c:pt idx="23910">
                  <c:v>2.7968030000000002</c:v>
                </c:pt>
                <c:pt idx="23911">
                  <c:v>2.76519</c:v>
                </c:pt>
                <c:pt idx="23912">
                  <c:v>2.7274219999999998</c:v>
                </c:pt>
                <c:pt idx="23913">
                  <c:v>2.7100650000000002</c:v>
                </c:pt>
                <c:pt idx="23914">
                  <c:v>2.7107860000000001</c:v>
                </c:pt>
                <c:pt idx="23915">
                  <c:v>2.7391779999999999</c:v>
                </c:pt>
                <c:pt idx="23916">
                  <c:v>2.7768250000000001</c:v>
                </c:pt>
                <c:pt idx="23917">
                  <c:v>2.7889659999999998</c:v>
                </c:pt>
                <c:pt idx="23918">
                  <c:v>2.8249059999999999</c:v>
                </c:pt>
                <c:pt idx="23919">
                  <c:v>2.8491870000000001</c:v>
                </c:pt>
                <c:pt idx="23920">
                  <c:v>2.8980619999999999</c:v>
                </c:pt>
                <c:pt idx="23921">
                  <c:v>2.912582</c:v>
                </c:pt>
                <c:pt idx="23922">
                  <c:v>2.8695740000000001</c:v>
                </c:pt>
                <c:pt idx="23923">
                  <c:v>2.8396910000000002</c:v>
                </c:pt>
                <c:pt idx="23924">
                  <c:v>2.8255309999999998</c:v>
                </c:pt>
                <c:pt idx="23925">
                  <c:v>2.8225500000000001</c:v>
                </c:pt>
                <c:pt idx="23926">
                  <c:v>2.8298350000000001</c:v>
                </c:pt>
                <c:pt idx="23927">
                  <c:v>2.8272620000000002</c:v>
                </c:pt>
                <c:pt idx="23928">
                  <c:v>2.818079</c:v>
                </c:pt>
                <c:pt idx="23929">
                  <c:v>2.8380079999999999</c:v>
                </c:pt>
                <c:pt idx="23930">
                  <c:v>2.8832049999999998</c:v>
                </c:pt>
                <c:pt idx="23931">
                  <c:v>2.9226070000000002</c:v>
                </c:pt>
                <c:pt idx="23932">
                  <c:v>2.9282330000000001</c:v>
                </c:pt>
                <c:pt idx="23933">
                  <c:v>2.9134959999999999</c:v>
                </c:pt>
                <c:pt idx="23934">
                  <c:v>2.8497400000000002</c:v>
                </c:pt>
                <c:pt idx="23935">
                  <c:v>2.8354840000000001</c:v>
                </c:pt>
                <c:pt idx="23936">
                  <c:v>2.789326</c:v>
                </c:pt>
                <c:pt idx="23937">
                  <c:v>2.7006890000000001</c:v>
                </c:pt>
                <c:pt idx="23938">
                  <c:v>2.6819850000000001</c:v>
                </c:pt>
                <c:pt idx="23939">
                  <c:v>2.730667</c:v>
                </c:pt>
                <c:pt idx="23940">
                  <c:v>2.769733</c:v>
                </c:pt>
                <c:pt idx="23941">
                  <c:v>2.7858890000000001</c:v>
                </c:pt>
                <c:pt idx="23942">
                  <c:v>2.7870659999999998</c:v>
                </c:pt>
                <c:pt idx="23943">
                  <c:v>2.7887249999999999</c:v>
                </c:pt>
                <c:pt idx="23944">
                  <c:v>2.786321</c:v>
                </c:pt>
                <c:pt idx="23945">
                  <c:v>2.787668</c:v>
                </c:pt>
                <c:pt idx="23946">
                  <c:v>2.819858</c:v>
                </c:pt>
                <c:pt idx="23947">
                  <c:v>2.8589959999999999</c:v>
                </c:pt>
                <c:pt idx="23948">
                  <c:v>2.8729629999999999</c:v>
                </c:pt>
                <c:pt idx="23949">
                  <c:v>2.8614000000000002</c:v>
                </c:pt>
                <c:pt idx="23950">
                  <c:v>2.8204829999999999</c:v>
                </c:pt>
                <c:pt idx="23951">
                  <c:v>2.7901919999999998</c:v>
                </c:pt>
                <c:pt idx="23952">
                  <c:v>2.8141600000000002</c:v>
                </c:pt>
                <c:pt idx="23953">
                  <c:v>2.8270940000000002</c:v>
                </c:pt>
                <c:pt idx="23954">
                  <c:v>2.8858009999999998</c:v>
                </c:pt>
                <c:pt idx="23955">
                  <c:v>2.8874119999999999</c:v>
                </c:pt>
                <c:pt idx="23956">
                  <c:v>2.829907</c:v>
                </c:pt>
                <c:pt idx="23957">
                  <c:v>2.7726899999999999</c:v>
                </c:pt>
                <c:pt idx="23958">
                  <c:v>2.7691080000000001</c:v>
                </c:pt>
                <c:pt idx="23959">
                  <c:v>2.7628819999999998</c:v>
                </c:pt>
                <c:pt idx="23960">
                  <c:v>2.7889900000000001</c:v>
                </c:pt>
                <c:pt idx="23961">
                  <c:v>2.8368790000000002</c:v>
                </c:pt>
                <c:pt idx="23962">
                  <c:v>2.8401480000000001</c:v>
                </c:pt>
                <c:pt idx="23963">
                  <c:v>2.8529140000000002</c:v>
                </c:pt>
                <c:pt idx="23964">
                  <c:v>2.8462779999999999</c:v>
                </c:pt>
                <c:pt idx="23965">
                  <c:v>2.822238</c:v>
                </c:pt>
                <c:pt idx="23966">
                  <c:v>2.7639399999999998</c:v>
                </c:pt>
                <c:pt idx="23967">
                  <c:v>2.6807349999999999</c:v>
                </c:pt>
                <c:pt idx="23968">
                  <c:v>2.6636419999999998</c:v>
                </c:pt>
                <c:pt idx="23969">
                  <c:v>2.612196</c:v>
                </c:pt>
                <c:pt idx="23970">
                  <c:v>2.635491</c:v>
                </c:pt>
                <c:pt idx="23971">
                  <c:v>2.7458849999999999</c:v>
                </c:pt>
                <c:pt idx="23972">
                  <c:v>2.7981009999999999</c:v>
                </c:pt>
                <c:pt idx="23973">
                  <c:v>2.8328639999999998</c:v>
                </c:pt>
                <c:pt idx="23974">
                  <c:v>2.8478889999999999</c:v>
                </c:pt>
                <c:pt idx="23975">
                  <c:v>2.8446440000000002</c:v>
                </c:pt>
                <c:pt idx="23976">
                  <c:v>2.8778440000000001</c:v>
                </c:pt>
                <c:pt idx="23977">
                  <c:v>2.8946960000000002</c:v>
                </c:pt>
                <c:pt idx="23978">
                  <c:v>2.8446440000000002</c:v>
                </c:pt>
                <c:pt idx="23979">
                  <c:v>2.816011</c:v>
                </c:pt>
                <c:pt idx="23980">
                  <c:v>2.8386819999999999</c:v>
                </c:pt>
                <c:pt idx="23981">
                  <c:v>2.888109</c:v>
                </c:pt>
                <c:pt idx="23982">
                  <c:v>2.9039030000000001</c:v>
                </c:pt>
                <c:pt idx="23983">
                  <c:v>2.818031</c:v>
                </c:pt>
                <c:pt idx="23984">
                  <c:v>2.7236959999999999</c:v>
                </c:pt>
                <c:pt idx="23985">
                  <c:v>2.6968909999999999</c:v>
                </c:pt>
                <c:pt idx="23986">
                  <c:v>2.760742</c:v>
                </c:pt>
                <c:pt idx="23987">
                  <c:v>2.8007460000000002</c:v>
                </c:pt>
                <c:pt idx="23988">
                  <c:v>2.8345470000000001</c:v>
                </c:pt>
                <c:pt idx="23989">
                  <c:v>2.8871950000000002</c:v>
                </c:pt>
                <c:pt idx="23990">
                  <c:v>2.9063080000000001</c:v>
                </c:pt>
                <c:pt idx="23991">
                  <c:v>2.8977490000000001</c:v>
                </c:pt>
                <c:pt idx="23992">
                  <c:v>2.8557739999999998</c:v>
                </c:pt>
                <c:pt idx="23993">
                  <c:v>2.825796</c:v>
                </c:pt>
                <c:pt idx="23994">
                  <c:v>2.7987500000000001</c:v>
                </c:pt>
                <c:pt idx="23995">
                  <c:v>2.776224</c:v>
                </c:pt>
                <c:pt idx="23996">
                  <c:v>2.7259310000000001</c:v>
                </c:pt>
                <c:pt idx="23997">
                  <c:v>2.7444190000000002</c:v>
                </c:pt>
                <c:pt idx="23998">
                  <c:v>2.814473</c:v>
                </c:pt>
                <c:pt idx="23999">
                  <c:v>2.8295940000000002</c:v>
                </c:pt>
                <c:pt idx="24000">
                  <c:v>2.8132709999999999</c:v>
                </c:pt>
                <c:pt idx="24001">
                  <c:v>2.8122609999999999</c:v>
                </c:pt>
                <c:pt idx="24002">
                  <c:v>2.816684</c:v>
                </c:pt>
                <c:pt idx="24003">
                  <c:v>2.8281040000000002</c:v>
                </c:pt>
                <c:pt idx="24004">
                  <c:v>2.8386819999999999</c:v>
                </c:pt>
                <c:pt idx="24005">
                  <c:v>2.8259639999999999</c:v>
                </c:pt>
                <c:pt idx="24006">
                  <c:v>2.8241610000000001</c:v>
                </c:pt>
                <c:pt idx="24007">
                  <c:v>2.780672</c:v>
                </c:pt>
                <c:pt idx="24008">
                  <c:v>2.745044</c:v>
                </c:pt>
                <c:pt idx="24009">
                  <c:v>2.7272059999999998</c:v>
                </c:pt>
                <c:pt idx="24010">
                  <c:v>2.7862010000000001</c:v>
                </c:pt>
                <c:pt idx="24011">
                  <c:v>2.8539469999999998</c:v>
                </c:pt>
                <c:pt idx="24012">
                  <c:v>2.8684919999999998</c:v>
                </c:pt>
                <c:pt idx="24013">
                  <c:v>2.8771460000000002</c:v>
                </c:pt>
                <c:pt idx="24014">
                  <c:v>2.846927</c:v>
                </c:pt>
                <c:pt idx="24015">
                  <c:v>2.8308930000000001</c:v>
                </c:pt>
                <c:pt idx="24016">
                  <c:v>2.8175979999999998</c:v>
                </c:pt>
                <c:pt idx="24017">
                  <c:v>2.8154340000000002</c:v>
                </c:pt>
                <c:pt idx="24018">
                  <c:v>2.801202</c:v>
                </c:pt>
                <c:pt idx="24019">
                  <c:v>2.780888</c:v>
                </c:pt>
                <c:pt idx="24020">
                  <c:v>2.7808160000000002</c:v>
                </c:pt>
                <c:pt idx="24021">
                  <c:v>2.7955049999999999</c:v>
                </c:pt>
                <c:pt idx="24022">
                  <c:v>2.828392</c:v>
                </c:pt>
                <c:pt idx="24023">
                  <c:v>2.842095</c:v>
                </c:pt>
                <c:pt idx="24024">
                  <c:v>2.8481299999999998</c:v>
                </c:pt>
                <c:pt idx="24025">
                  <c:v>2.8725070000000001</c:v>
                </c:pt>
                <c:pt idx="24026">
                  <c:v>2.8795030000000001</c:v>
                </c:pt>
                <c:pt idx="24027">
                  <c:v>2.8249550000000001</c:v>
                </c:pt>
                <c:pt idx="24028">
                  <c:v>2.7388650000000001</c:v>
                </c:pt>
                <c:pt idx="24029">
                  <c:v>2.7007370000000002</c:v>
                </c:pt>
                <c:pt idx="24030">
                  <c:v>2.7512460000000001</c:v>
                </c:pt>
                <c:pt idx="24031">
                  <c:v>2.7954569999999999</c:v>
                </c:pt>
                <c:pt idx="24032">
                  <c:v>2.8375759999999999</c:v>
                </c:pt>
                <c:pt idx="24033">
                  <c:v>2.8267820000000001</c:v>
                </c:pt>
                <c:pt idx="24034">
                  <c:v>2.762016</c:v>
                </c:pt>
                <c:pt idx="24035">
                  <c:v>2.757425</c:v>
                </c:pt>
                <c:pt idx="24036">
                  <c:v>2.775118</c:v>
                </c:pt>
                <c:pt idx="24037">
                  <c:v>2.8156750000000001</c:v>
                </c:pt>
                <c:pt idx="24038">
                  <c:v>2.7822589999999998</c:v>
                </c:pt>
                <c:pt idx="24039">
                  <c:v>2.7701180000000001</c:v>
                </c:pt>
                <c:pt idx="24040">
                  <c:v>2.816805</c:v>
                </c:pt>
                <c:pt idx="24041">
                  <c:v>2.774181</c:v>
                </c:pt>
                <c:pt idx="24042">
                  <c:v>2.7792289999999999</c:v>
                </c:pt>
                <c:pt idx="24043">
                  <c:v>2.824522</c:v>
                </c:pt>
                <c:pt idx="24044">
                  <c:v>2.8357250000000001</c:v>
                </c:pt>
                <c:pt idx="24045">
                  <c:v>2.820122</c:v>
                </c:pt>
                <c:pt idx="24046">
                  <c:v>2.797933</c:v>
                </c:pt>
                <c:pt idx="24047">
                  <c:v>2.7427839999999999</c:v>
                </c:pt>
                <c:pt idx="24048">
                  <c:v>2.7774260000000002</c:v>
                </c:pt>
                <c:pt idx="24049">
                  <c:v>2.8584429999999998</c:v>
                </c:pt>
                <c:pt idx="24050">
                  <c:v>2.8307720000000001</c:v>
                </c:pt>
                <c:pt idx="24051">
                  <c:v>2.7858649999999998</c:v>
                </c:pt>
                <c:pt idx="24052">
                  <c:v>2.7742049999999998</c:v>
                </c:pt>
                <c:pt idx="24053">
                  <c:v>2.7905519999999999</c:v>
                </c:pt>
                <c:pt idx="24054">
                  <c:v>2.8551730000000002</c:v>
                </c:pt>
                <c:pt idx="24055">
                  <c:v>2.9057309999999998</c:v>
                </c:pt>
                <c:pt idx="24056">
                  <c:v>2.8661599999999998</c:v>
                </c:pt>
                <c:pt idx="24057">
                  <c:v>2.7926440000000001</c:v>
                </c:pt>
                <c:pt idx="24058">
                  <c:v>2.7567029999999999</c:v>
                </c:pt>
                <c:pt idx="24059">
                  <c:v>2.7074199999999999</c:v>
                </c:pt>
                <c:pt idx="24060">
                  <c:v>2.6777060000000001</c:v>
                </c:pt>
                <c:pt idx="24061">
                  <c:v>2.727903</c:v>
                </c:pt>
                <c:pt idx="24062">
                  <c:v>2.787283</c:v>
                </c:pt>
                <c:pt idx="24063">
                  <c:v>2.821396</c:v>
                </c:pt>
                <c:pt idx="24064">
                  <c:v>2.8538030000000001</c:v>
                </c:pt>
                <c:pt idx="24065">
                  <c:v>2.825291</c:v>
                </c:pt>
                <c:pt idx="24066">
                  <c:v>2.8113959999999998</c:v>
                </c:pt>
                <c:pt idx="24067">
                  <c:v>2.8440189999999999</c:v>
                </c:pt>
                <c:pt idx="24068">
                  <c:v>2.9183759999999999</c:v>
                </c:pt>
                <c:pt idx="24069">
                  <c:v>2.8749349999999998</c:v>
                </c:pt>
                <c:pt idx="24070">
                  <c:v>2.820627</c:v>
                </c:pt>
                <c:pt idx="24071">
                  <c:v>2.8059379999999998</c:v>
                </c:pt>
                <c:pt idx="24072">
                  <c:v>2.8020200000000002</c:v>
                </c:pt>
                <c:pt idx="24073">
                  <c:v>2.8119730000000001</c:v>
                </c:pt>
                <c:pt idx="24074">
                  <c:v>2.8184390000000001</c:v>
                </c:pt>
                <c:pt idx="24075">
                  <c:v>2.813704</c:v>
                </c:pt>
                <c:pt idx="24076">
                  <c:v>2.804424</c:v>
                </c:pt>
                <c:pt idx="24077">
                  <c:v>2.7920189999999998</c:v>
                </c:pt>
                <c:pt idx="24078">
                  <c:v>2.7934369999999999</c:v>
                </c:pt>
                <c:pt idx="24079">
                  <c:v>2.8042799999999999</c:v>
                </c:pt>
                <c:pt idx="24080">
                  <c:v>2.8117800000000002</c:v>
                </c:pt>
                <c:pt idx="24081">
                  <c:v>2.8076690000000002</c:v>
                </c:pt>
                <c:pt idx="24082">
                  <c:v>2.8254589999999999</c:v>
                </c:pt>
                <c:pt idx="24083">
                  <c:v>2.8354840000000001</c:v>
                </c:pt>
                <c:pt idx="24084">
                  <c:v>2.825339</c:v>
                </c:pt>
                <c:pt idx="24085">
                  <c:v>2.7695889999999999</c:v>
                </c:pt>
                <c:pt idx="24086">
                  <c:v>2.7921870000000002</c:v>
                </c:pt>
                <c:pt idx="24087">
                  <c:v>2.78572</c:v>
                </c:pt>
                <c:pt idx="24088">
                  <c:v>2.7886289999999998</c:v>
                </c:pt>
                <c:pt idx="24089">
                  <c:v>2.7843260000000001</c:v>
                </c:pt>
                <c:pt idx="24090">
                  <c:v>2.786321</c:v>
                </c:pt>
                <c:pt idx="24091">
                  <c:v>2.789615</c:v>
                </c:pt>
                <c:pt idx="24092">
                  <c:v>2.8018269999999998</c:v>
                </c:pt>
                <c:pt idx="24093">
                  <c:v>2.815747</c:v>
                </c:pt>
                <c:pt idx="24094">
                  <c:v>2.8390420000000001</c:v>
                </c:pt>
                <c:pt idx="24095">
                  <c:v>2.8723860000000001</c:v>
                </c:pt>
                <c:pt idx="24096">
                  <c:v>2.913135</c:v>
                </c:pt>
                <c:pt idx="24097">
                  <c:v>2.8334410000000001</c:v>
                </c:pt>
                <c:pt idx="24098">
                  <c:v>2.7127089999999998</c:v>
                </c:pt>
                <c:pt idx="24099">
                  <c:v>2.6481599999999998</c:v>
                </c:pt>
                <c:pt idx="24100">
                  <c:v>2.6714319999999998</c:v>
                </c:pt>
                <c:pt idx="24101">
                  <c:v>2.6916020000000001</c:v>
                </c:pt>
                <c:pt idx="24102">
                  <c:v>2.71997</c:v>
                </c:pt>
                <c:pt idx="24103">
                  <c:v>2.7743250000000002</c:v>
                </c:pt>
                <c:pt idx="24104">
                  <c:v>2.873853</c:v>
                </c:pt>
                <c:pt idx="24105">
                  <c:v>2.9039519999999999</c:v>
                </c:pt>
                <c:pt idx="24106">
                  <c:v>2.8564240000000001</c:v>
                </c:pt>
                <c:pt idx="24107">
                  <c:v>2.7953359999999998</c:v>
                </c:pt>
                <c:pt idx="24108">
                  <c:v>2.7733400000000001</c:v>
                </c:pt>
                <c:pt idx="24109">
                  <c:v>2.8329360000000001</c:v>
                </c:pt>
                <c:pt idx="24110">
                  <c:v>2.9195060000000002</c:v>
                </c:pt>
                <c:pt idx="24111">
                  <c:v>2.9646300000000001</c:v>
                </c:pt>
                <c:pt idx="24112">
                  <c:v>2.9177270000000002</c:v>
                </c:pt>
                <c:pt idx="24113">
                  <c:v>2.8962349999999999</c:v>
                </c:pt>
                <c:pt idx="24114">
                  <c:v>2.8791419999999999</c:v>
                </c:pt>
                <c:pt idx="24115">
                  <c:v>2.799928</c:v>
                </c:pt>
                <c:pt idx="24116">
                  <c:v>2.768243</c:v>
                </c:pt>
                <c:pt idx="24117">
                  <c:v>2.7825470000000001</c:v>
                </c:pt>
                <c:pt idx="24118">
                  <c:v>2.7545160000000002</c:v>
                </c:pt>
                <c:pt idx="24119">
                  <c:v>2.7538429999999998</c:v>
                </c:pt>
                <c:pt idx="24120">
                  <c:v>2.7317490000000002</c:v>
                </c:pt>
                <c:pt idx="24121">
                  <c:v>2.7220849999999999</c:v>
                </c:pt>
                <c:pt idx="24122">
                  <c:v>2.7188629999999998</c:v>
                </c:pt>
                <c:pt idx="24123">
                  <c:v>2.7288640000000002</c:v>
                </c:pt>
                <c:pt idx="24124">
                  <c:v>2.7416299999999998</c:v>
                </c:pt>
                <c:pt idx="24125">
                  <c:v>2.7729789999999999</c:v>
                </c:pt>
                <c:pt idx="24126">
                  <c:v>2.7988460000000002</c:v>
                </c:pt>
                <c:pt idx="24127">
                  <c:v>2.843105</c:v>
                </c:pt>
                <c:pt idx="24128">
                  <c:v>2.8569520000000002</c:v>
                </c:pt>
                <c:pt idx="24129">
                  <c:v>2.8275510000000001</c:v>
                </c:pt>
                <c:pt idx="24130">
                  <c:v>2.8278150000000002</c:v>
                </c:pt>
                <c:pt idx="24131">
                  <c:v>2.860919</c:v>
                </c:pt>
                <c:pt idx="24132">
                  <c:v>2.8687559999999999</c:v>
                </c:pt>
                <c:pt idx="24133">
                  <c:v>2.8685879999999999</c:v>
                </c:pt>
                <c:pt idx="24134">
                  <c:v>2.850654</c:v>
                </c:pt>
                <c:pt idx="24135">
                  <c:v>2.8414459999999999</c:v>
                </c:pt>
                <c:pt idx="24136">
                  <c:v>2.8493080000000002</c:v>
                </c:pt>
                <c:pt idx="24137">
                  <c:v>2.8159149999999999</c:v>
                </c:pt>
                <c:pt idx="24138">
                  <c:v>2.7937020000000001</c:v>
                </c:pt>
                <c:pt idx="24139">
                  <c:v>2.7946879999999998</c:v>
                </c:pt>
                <c:pt idx="24140">
                  <c:v>2.7571599999999998</c:v>
                </c:pt>
                <c:pt idx="24141">
                  <c:v>2.7319179999999998</c:v>
                </c:pt>
                <c:pt idx="24142">
                  <c:v>2.703862</c:v>
                </c:pt>
                <c:pt idx="24143">
                  <c:v>2.7517269999999998</c:v>
                </c:pt>
                <c:pt idx="24144">
                  <c:v>2.8465910000000001</c:v>
                </c:pt>
                <c:pt idx="24145">
                  <c:v>2.880296</c:v>
                </c:pt>
                <c:pt idx="24146">
                  <c:v>2.8628420000000001</c:v>
                </c:pt>
                <c:pt idx="24147">
                  <c:v>2.8114680000000001</c:v>
                </c:pt>
                <c:pt idx="24148">
                  <c:v>2.8471199999999999</c:v>
                </c:pt>
                <c:pt idx="24149">
                  <c:v>2.9013309999999999</c:v>
                </c:pt>
                <c:pt idx="24150">
                  <c:v>2.890946</c:v>
                </c:pt>
                <c:pt idx="24151">
                  <c:v>2.8419509999999999</c:v>
                </c:pt>
                <c:pt idx="24152">
                  <c:v>2.7825470000000001</c:v>
                </c:pt>
                <c:pt idx="24153">
                  <c:v>2.7422309999999999</c:v>
                </c:pt>
                <c:pt idx="24154">
                  <c:v>2.7249219999999998</c:v>
                </c:pt>
                <c:pt idx="24155">
                  <c:v>2.750813</c:v>
                </c:pt>
                <c:pt idx="24156">
                  <c:v>2.792163</c:v>
                </c:pt>
                <c:pt idx="24157">
                  <c:v>2.799207</c:v>
                </c:pt>
                <c:pt idx="24158">
                  <c:v>2.8053129999999999</c:v>
                </c:pt>
                <c:pt idx="24159">
                  <c:v>2.8216130000000001</c:v>
                </c:pt>
                <c:pt idx="24160">
                  <c:v>2.8180070000000002</c:v>
                </c:pt>
                <c:pt idx="24161">
                  <c:v>2.802308</c:v>
                </c:pt>
                <c:pt idx="24162">
                  <c:v>2.759468</c:v>
                </c:pt>
                <c:pt idx="24163">
                  <c:v>2.7446830000000002</c:v>
                </c:pt>
                <c:pt idx="24164">
                  <c:v>2.775623</c:v>
                </c:pt>
                <c:pt idx="24165">
                  <c:v>2.7327110000000001</c:v>
                </c:pt>
                <c:pt idx="24166">
                  <c:v>2.6938610000000001</c:v>
                </c:pt>
                <c:pt idx="24167">
                  <c:v>2.7713920000000001</c:v>
                </c:pt>
                <c:pt idx="24168">
                  <c:v>2.859356</c:v>
                </c:pt>
                <c:pt idx="24169">
                  <c:v>2.8452449999999998</c:v>
                </c:pt>
                <c:pt idx="24170">
                  <c:v>2.8063709999999999</c:v>
                </c:pt>
                <c:pt idx="24171">
                  <c:v>2.7639399999999998</c:v>
                </c:pt>
                <c:pt idx="24172">
                  <c:v>2.6955200000000001</c:v>
                </c:pt>
                <c:pt idx="24173">
                  <c:v>2.7578330000000002</c:v>
                </c:pt>
                <c:pt idx="24174">
                  <c:v>2.8408449999999998</c:v>
                </c:pt>
                <c:pt idx="24175">
                  <c:v>2.9509989999999999</c:v>
                </c:pt>
                <c:pt idx="24176">
                  <c:v>2.947657</c:v>
                </c:pt>
                <c:pt idx="24177">
                  <c:v>2.845701</c:v>
                </c:pt>
                <c:pt idx="24178">
                  <c:v>2.779398</c:v>
                </c:pt>
                <c:pt idx="24179">
                  <c:v>2.7753830000000002</c:v>
                </c:pt>
                <c:pt idx="24180">
                  <c:v>2.8047119999999999</c:v>
                </c:pt>
                <c:pt idx="24181">
                  <c:v>2.911813</c:v>
                </c:pt>
                <c:pt idx="24182">
                  <c:v>3.005331</c:v>
                </c:pt>
                <c:pt idx="24183">
                  <c:v>3.0643020000000001</c:v>
                </c:pt>
                <c:pt idx="24184">
                  <c:v>3.0524019999999998</c:v>
                </c:pt>
                <c:pt idx="24185">
                  <c:v>2.9925410000000001</c:v>
                </c:pt>
                <c:pt idx="24186">
                  <c:v>2.9251550000000002</c:v>
                </c:pt>
                <c:pt idx="24187">
                  <c:v>2.8285610000000001</c:v>
                </c:pt>
                <c:pt idx="24188">
                  <c:v>2.6817449999999998</c:v>
                </c:pt>
                <c:pt idx="24189">
                  <c:v>2.5711819999999999</c:v>
                </c:pt>
                <c:pt idx="24190">
                  <c:v>2.6219320000000002</c:v>
                </c:pt>
                <c:pt idx="24191">
                  <c:v>2.805434</c:v>
                </c:pt>
                <c:pt idx="24192">
                  <c:v>2.957875</c:v>
                </c:pt>
                <c:pt idx="24193">
                  <c:v>3.0258370000000001</c:v>
                </c:pt>
                <c:pt idx="24194">
                  <c:v>2.9891269999999999</c:v>
                </c:pt>
                <c:pt idx="24195">
                  <c:v>2.9246029999999998</c:v>
                </c:pt>
                <c:pt idx="24196">
                  <c:v>2.8106019999999998</c:v>
                </c:pt>
                <c:pt idx="24197">
                  <c:v>2.7226620000000001</c:v>
                </c:pt>
                <c:pt idx="24198">
                  <c:v>2.7078530000000001</c:v>
                </c:pt>
                <c:pt idx="24199">
                  <c:v>2.7092960000000001</c:v>
                </c:pt>
                <c:pt idx="24200">
                  <c:v>2.72723</c:v>
                </c:pt>
                <c:pt idx="24201">
                  <c:v>2.7901919999999998</c:v>
                </c:pt>
                <c:pt idx="24202">
                  <c:v>2.8786610000000001</c:v>
                </c:pt>
                <c:pt idx="24203">
                  <c:v>2.921694</c:v>
                </c:pt>
                <c:pt idx="24204">
                  <c:v>2.8807529999999999</c:v>
                </c:pt>
                <c:pt idx="24205">
                  <c:v>2.8519519999999998</c:v>
                </c:pt>
                <c:pt idx="24206">
                  <c:v>2.8518560000000002</c:v>
                </c:pt>
                <c:pt idx="24207">
                  <c:v>2.847</c:v>
                </c:pt>
                <c:pt idx="24208">
                  <c:v>2.811636</c:v>
                </c:pt>
                <c:pt idx="24209">
                  <c:v>2.7807439999999999</c:v>
                </c:pt>
                <c:pt idx="24210">
                  <c:v>2.7647330000000001</c:v>
                </c:pt>
                <c:pt idx="24211">
                  <c:v>2.7367499999999998</c:v>
                </c:pt>
                <c:pt idx="24212">
                  <c:v>2.7229990000000002</c:v>
                </c:pt>
                <c:pt idx="24213">
                  <c:v>2.76769</c:v>
                </c:pt>
                <c:pt idx="24214">
                  <c:v>2.7091509999999999</c:v>
                </c:pt>
                <c:pt idx="24215">
                  <c:v>2.7118679999999999</c:v>
                </c:pt>
                <c:pt idx="24216">
                  <c:v>2.7226140000000001</c:v>
                </c:pt>
                <c:pt idx="24217">
                  <c:v>2.7497319999999998</c:v>
                </c:pt>
                <c:pt idx="24218">
                  <c:v>2.7771620000000001</c:v>
                </c:pt>
                <c:pt idx="24219">
                  <c:v>2.8195450000000002</c:v>
                </c:pt>
                <c:pt idx="24220">
                  <c:v>2.8728189999999998</c:v>
                </c:pt>
                <c:pt idx="24221">
                  <c:v>2.862193</c:v>
                </c:pt>
                <c:pt idx="24222">
                  <c:v>2.8300749999999999</c:v>
                </c:pt>
                <c:pt idx="24223">
                  <c:v>2.8118759999999998</c:v>
                </c:pt>
                <c:pt idx="24224">
                  <c:v>2.8067799999999998</c:v>
                </c:pt>
                <c:pt idx="24225">
                  <c:v>2.8218049999999999</c:v>
                </c:pt>
                <c:pt idx="24226">
                  <c:v>2.8200500000000002</c:v>
                </c:pt>
                <c:pt idx="24227">
                  <c:v>2.8049770000000001</c:v>
                </c:pt>
                <c:pt idx="24228">
                  <c:v>2.7955049999999999</c:v>
                </c:pt>
                <c:pt idx="24229">
                  <c:v>2.7967789999999999</c:v>
                </c:pt>
                <c:pt idx="24230">
                  <c:v>2.816516</c:v>
                </c:pt>
                <c:pt idx="24231">
                  <c:v>2.854476</c:v>
                </c:pt>
                <c:pt idx="24232">
                  <c:v>2.8271419999999998</c:v>
                </c:pt>
                <c:pt idx="24233">
                  <c:v>2.818343</c:v>
                </c:pt>
                <c:pt idx="24234">
                  <c:v>2.8785409999999998</c:v>
                </c:pt>
                <c:pt idx="24235">
                  <c:v>2.9034949999999999</c:v>
                </c:pt>
                <c:pt idx="24236">
                  <c:v>2.876906</c:v>
                </c:pt>
                <c:pt idx="24237">
                  <c:v>2.8911380000000002</c:v>
                </c:pt>
                <c:pt idx="24238">
                  <c:v>2.8623859999999999</c:v>
                </c:pt>
                <c:pt idx="24239">
                  <c:v>2.7878599999999998</c:v>
                </c:pt>
                <c:pt idx="24240">
                  <c:v>2.7236479999999998</c:v>
                </c:pt>
                <c:pt idx="24241">
                  <c:v>2.7384559999999998</c:v>
                </c:pt>
                <c:pt idx="24242">
                  <c:v>2.8006730000000002</c:v>
                </c:pt>
                <c:pt idx="24243">
                  <c:v>2.8347869999999999</c:v>
                </c:pt>
                <c:pt idx="24244">
                  <c:v>2.8018999999999998</c:v>
                </c:pt>
                <c:pt idx="24245">
                  <c:v>2.752761</c:v>
                </c:pt>
                <c:pt idx="24246">
                  <c:v>2.6947269999999999</c:v>
                </c:pt>
                <c:pt idx="24247">
                  <c:v>2.6186630000000002</c:v>
                </c:pt>
                <c:pt idx="24248">
                  <c:v>2.6083249999999998</c:v>
                </c:pt>
                <c:pt idx="24249">
                  <c:v>2.656863</c:v>
                </c:pt>
                <c:pt idx="24250">
                  <c:v>2.7232150000000002</c:v>
                </c:pt>
                <c:pt idx="24251">
                  <c:v>2.7520639999999998</c:v>
                </c:pt>
                <c:pt idx="24252">
                  <c:v>2.7616559999999999</c:v>
                </c:pt>
                <c:pt idx="24253">
                  <c:v>2.836398</c:v>
                </c:pt>
                <c:pt idx="24254">
                  <c:v>2.8968120000000002</c:v>
                </c:pt>
                <c:pt idx="24255">
                  <c:v>2.938402</c:v>
                </c:pt>
                <c:pt idx="24256">
                  <c:v>2.962707</c:v>
                </c:pt>
                <c:pt idx="24257">
                  <c:v>2.9741740000000001</c:v>
                </c:pt>
                <c:pt idx="24258">
                  <c:v>2.9584039999999998</c:v>
                </c:pt>
                <c:pt idx="24259">
                  <c:v>2.8966910000000001</c:v>
                </c:pt>
                <c:pt idx="24260">
                  <c:v>2.8396669999999999</c:v>
                </c:pt>
                <c:pt idx="24261">
                  <c:v>2.7993749999999999</c:v>
                </c:pt>
                <c:pt idx="24262">
                  <c:v>2.7527370000000002</c:v>
                </c:pt>
                <c:pt idx="24263">
                  <c:v>2.7420629999999999</c:v>
                </c:pt>
                <c:pt idx="24264">
                  <c:v>2.7109779999999999</c:v>
                </c:pt>
                <c:pt idx="24265">
                  <c:v>2.6197680000000001</c:v>
                </c:pt>
                <c:pt idx="24266">
                  <c:v>2.5979640000000002</c:v>
                </c:pt>
                <c:pt idx="24267">
                  <c:v>2.6270769999999999</c:v>
                </c:pt>
                <c:pt idx="24268">
                  <c:v>2.7171810000000001</c:v>
                </c:pt>
                <c:pt idx="24269">
                  <c:v>2.783509</c:v>
                </c:pt>
                <c:pt idx="24270">
                  <c:v>2.8767140000000002</c:v>
                </c:pt>
                <c:pt idx="24271">
                  <c:v>2.9460709999999999</c:v>
                </c:pt>
                <c:pt idx="24272">
                  <c:v>2.9989599999999998</c:v>
                </c:pt>
                <c:pt idx="24273">
                  <c:v>2.9862899999999999</c:v>
                </c:pt>
                <c:pt idx="24274">
                  <c:v>2.8676020000000002</c:v>
                </c:pt>
                <c:pt idx="24275">
                  <c:v>2.7834840000000001</c:v>
                </c:pt>
                <c:pt idx="24276">
                  <c:v>2.7294900000000002</c:v>
                </c:pt>
                <c:pt idx="24277">
                  <c:v>2.6897259999999998</c:v>
                </c:pt>
                <c:pt idx="24278">
                  <c:v>2.7071079999999998</c:v>
                </c:pt>
                <c:pt idx="24279">
                  <c:v>2.7632180000000002</c:v>
                </c:pt>
                <c:pt idx="24280">
                  <c:v>2.8101940000000001</c:v>
                </c:pt>
                <c:pt idx="24281">
                  <c:v>2.8527930000000001</c:v>
                </c:pt>
                <c:pt idx="24282">
                  <c:v>2.882123</c:v>
                </c:pt>
                <c:pt idx="24283">
                  <c:v>2.895994</c:v>
                </c:pt>
                <c:pt idx="24284">
                  <c:v>2.9287610000000002</c:v>
                </c:pt>
                <c:pt idx="24285">
                  <c:v>2.9404690000000002</c:v>
                </c:pt>
                <c:pt idx="24286">
                  <c:v>2.8822670000000001</c:v>
                </c:pt>
                <c:pt idx="24287">
                  <c:v>2.8162280000000002</c:v>
                </c:pt>
                <c:pt idx="24288">
                  <c:v>2.7866580000000001</c:v>
                </c:pt>
                <c:pt idx="24289">
                  <c:v>2.7746140000000001</c:v>
                </c:pt>
                <c:pt idx="24290">
                  <c:v>2.7720410000000002</c:v>
                </c:pt>
                <c:pt idx="24291">
                  <c:v>2.7693729999999999</c:v>
                </c:pt>
                <c:pt idx="24292">
                  <c:v>2.7895669999999999</c:v>
                </c:pt>
                <c:pt idx="24293">
                  <c:v>2.792211</c:v>
                </c:pt>
                <c:pt idx="24294">
                  <c:v>2.7716569999999998</c:v>
                </c:pt>
                <c:pt idx="24295">
                  <c:v>2.7724980000000001</c:v>
                </c:pt>
                <c:pt idx="24296">
                  <c:v>2.7794699999999999</c:v>
                </c:pt>
                <c:pt idx="24297">
                  <c:v>2.7872349999999999</c:v>
                </c:pt>
                <c:pt idx="24298">
                  <c:v>2.81291</c:v>
                </c:pt>
                <c:pt idx="24299">
                  <c:v>2.6657579999999998</c:v>
                </c:pt>
                <c:pt idx="24300">
                  <c:v>2.626884</c:v>
                </c:pt>
                <c:pt idx="24301">
                  <c:v>2.667681</c:v>
                </c:pt>
                <c:pt idx="24302">
                  <c:v>2.7350189999999999</c:v>
                </c:pt>
                <c:pt idx="24303">
                  <c:v>2.8344019999999999</c:v>
                </c:pt>
                <c:pt idx="24304">
                  <c:v>2.939435</c:v>
                </c:pt>
                <c:pt idx="24305">
                  <c:v>2.974126</c:v>
                </c:pt>
                <c:pt idx="24306">
                  <c:v>2.9520089999999999</c:v>
                </c:pt>
                <c:pt idx="24307">
                  <c:v>3.0147059999999999</c:v>
                </c:pt>
                <c:pt idx="24308">
                  <c:v>2.9736210000000001</c:v>
                </c:pt>
                <c:pt idx="24309">
                  <c:v>2.9043600000000001</c:v>
                </c:pt>
                <c:pt idx="24310">
                  <c:v>2.8315899999999998</c:v>
                </c:pt>
                <c:pt idx="24311">
                  <c:v>2.8111069999999998</c:v>
                </c:pt>
                <c:pt idx="24312">
                  <c:v>2.8558699999999999</c:v>
                </c:pt>
                <c:pt idx="24313">
                  <c:v>2.79976</c:v>
                </c:pt>
                <c:pt idx="24314">
                  <c:v>2.7365330000000001</c:v>
                </c:pt>
                <c:pt idx="24315">
                  <c:v>2.7161469999999999</c:v>
                </c:pt>
                <c:pt idx="24316">
                  <c:v>2.720739</c:v>
                </c:pt>
                <c:pt idx="24317">
                  <c:v>2.7358600000000002</c:v>
                </c:pt>
                <c:pt idx="24318">
                  <c:v>2.781946</c:v>
                </c:pt>
                <c:pt idx="24319">
                  <c:v>2.8008899999999999</c:v>
                </c:pt>
                <c:pt idx="24320">
                  <c:v>2.7782680000000002</c:v>
                </c:pt>
                <c:pt idx="24321">
                  <c:v>2.7789169999999999</c:v>
                </c:pt>
                <c:pt idx="24322">
                  <c:v>2.7540110000000002</c:v>
                </c:pt>
                <c:pt idx="24323">
                  <c:v>2.741269</c:v>
                </c:pt>
                <c:pt idx="24324">
                  <c:v>2.7285520000000001</c:v>
                </c:pt>
                <c:pt idx="24325">
                  <c:v>2.7516790000000002</c:v>
                </c:pt>
                <c:pt idx="24326">
                  <c:v>2.7873549999999998</c:v>
                </c:pt>
                <c:pt idx="24327">
                  <c:v>2.823007</c:v>
                </c:pt>
                <c:pt idx="24328">
                  <c:v>2.8742380000000001</c:v>
                </c:pt>
                <c:pt idx="24329">
                  <c:v>2.8946000000000001</c:v>
                </c:pt>
                <c:pt idx="24330">
                  <c:v>2.8813049999999998</c:v>
                </c:pt>
                <c:pt idx="24331">
                  <c:v>2.8413020000000002</c:v>
                </c:pt>
                <c:pt idx="24332">
                  <c:v>2.7897829999999999</c:v>
                </c:pt>
                <c:pt idx="24333">
                  <c:v>2.7835809999999999</c:v>
                </c:pt>
                <c:pt idx="24334">
                  <c:v>2.8300269999999998</c:v>
                </c:pt>
                <c:pt idx="24335">
                  <c:v>2.845726</c:v>
                </c:pt>
                <c:pt idx="24336">
                  <c:v>2.8874360000000001</c:v>
                </c:pt>
                <c:pt idx="24337">
                  <c:v>2.8863539999999999</c:v>
                </c:pt>
                <c:pt idx="24338">
                  <c:v>2.85087</c:v>
                </c:pt>
                <c:pt idx="24339">
                  <c:v>2.8313969999999999</c:v>
                </c:pt>
                <c:pt idx="24340">
                  <c:v>2.7997839999999998</c:v>
                </c:pt>
                <c:pt idx="24341">
                  <c:v>2.790432</c:v>
                </c:pt>
                <c:pt idx="24342">
                  <c:v>2.8160829999999999</c:v>
                </c:pt>
                <c:pt idx="24343">
                  <c:v>2.8272620000000002</c:v>
                </c:pt>
                <c:pt idx="24344">
                  <c:v>2.8268300000000002</c:v>
                </c:pt>
                <c:pt idx="24345">
                  <c:v>2.826349</c:v>
                </c:pt>
                <c:pt idx="24346">
                  <c:v>2.8220459999999998</c:v>
                </c:pt>
                <c:pt idx="24347">
                  <c:v>2.8236560000000002</c:v>
                </c:pt>
                <c:pt idx="24348">
                  <c:v>2.8243529999999999</c:v>
                </c:pt>
                <c:pt idx="24349">
                  <c:v>2.820843</c:v>
                </c:pt>
                <c:pt idx="24350">
                  <c:v>2.816805</c:v>
                </c:pt>
                <c:pt idx="24351">
                  <c:v>2.816011</c:v>
                </c:pt>
                <c:pt idx="24352">
                  <c:v>2.8185359999999999</c:v>
                </c:pt>
                <c:pt idx="24353">
                  <c:v>2.7995199999999998</c:v>
                </c:pt>
                <c:pt idx="24354">
                  <c:v>2.77745</c:v>
                </c:pt>
                <c:pt idx="24355">
                  <c:v>2.8156029999999999</c:v>
                </c:pt>
                <c:pt idx="24356">
                  <c:v>2.852938</c:v>
                </c:pt>
                <c:pt idx="24357">
                  <c:v>2.8315169999999998</c:v>
                </c:pt>
                <c:pt idx="24358">
                  <c:v>2.7864170000000001</c:v>
                </c:pt>
                <c:pt idx="24359">
                  <c:v>2.771512</c:v>
                </c:pt>
                <c:pt idx="24360">
                  <c:v>2.7675939999999999</c:v>
                </c:pt>
                <c:pt idx="24361">
                  <c:v>2.7729789999999999</c:v>
                </c:pt>
                <c:pt idx="24362">
                  <c:v>2.773844</c:v>
                </c:pt>
                <c:pt idx="24363">
                  <c:v>2.7849029999999999</c:v>
                </c:pt>
                <c:pt idx="24364">
                  <c:v>2.7579530000000001</c:v>
                </c:pt>
                <c:pt idx="24365">
                  <c:v>2.7156899999999999</c:v>
                </c:pt>
                <c:pt idx="24366">
                  <c:v>2.7310279999999998</c:v>
                </c:pt>
                <c:pt idx="24367">
                  <c:v>2.7259799999999998</c:v>
                </c:pt>
                <c:pt idx="24368">
                  <c:v>2.747376</c:v>
                </c:pt>
                <c:pt idx="24369">
                  <c:v>2.8182710000000002</c:v>
                </c:pt>
                <c:pt idx="24370">
                  <c:v>2.8145210000000001</c:v>
                </c:pt>
                <c:pt idx="24371">
                  <c:v>2.7693249999999998</c:v>
                </c:pt>
                <c:pt idx="24372">
                  <c:v>2.754467</c:v>
                </c:pt>
                <c:pt idx="24373">
                  <c:v>2.7949999999999999</c:v>
                </c:pt>
                <c:pt idx="24374">
                  <c:v>2.8576250000000001</c:v>
                </c:pt>
                <c:pt idx="24375">
                  <c:v>2.94922</c:v>
                </c:pt>
                <c:pt idx="24376">
                  <c:v>3.0364390000000001</c:v>
                </c:pt>
                <c:pt idx="24377">
                  <c:v>3.0740630000000002</c:v>
                </c:pt>
                <c:pt idx="24378">
                  <c:v>2.973741</c:v>
                </c:pt>
                <c:pt idx="24379">
                  <c:v>2.8454130000000002</c:v>
                </c:pt>
                <c:pt idx="24380">
                  <c:v>2.7911049999999999</c:v>
                </c:pt>
                <c:pt idx="24381">
                  <c:v>2.7697569999999998</c:v>
                </c:pt>
                <c:pt idx="24382">
                  <c:v>2.7711760000000001</c:v>
                </c:pt>
                <c:pt idx="24383">
                  <c:v>2.7753350000000001</c:v>
                </c:pt>
                <c:pt idx="24384">
                  <c:v>2.7700459999999998</c:v>
                </c:pt>
                <c:pt idx="24385">
                  <c:v>2.7532899999999998</c:v>
                </c:pt>
                <c:pt idx="24386">
                  <c:v>2.7547799999999998</c:v>
                </c:pt>
                <c:pt idx="24387">
                  <c:v>2.7556940000000001</c:v>
                </c:pt>
                <c:pt idx="24388">
                  <c:v>2.7152090000000002</c:v>
                </c:pt>
                <c:pt idx="24389">
                  <c:v>2.707973</c:v>
                </c:pt>
                <c:pt idx="24390">
                  <c:v>2.699246</c:v>
                </c:pt>
                <c:pt idx="24391">
                  <c:v>2.7358359999999999</c:v>
                </c:pt>
                <c:pt idx="24392">
                  <c:v>2.839162</c:v>
                </c:pt>
                <c:pt idx="24393">
                  <c:v>2.9081830000000002</c:v>
                </c:pt>
                <c:pt idx="24394">
                  <c:v>2.906644</c:v>
                </c:pt>
                <c:pt idx="24395">
                  <c:v>2.8358449999999999</c:v>
                </c:pt>
                <c:pt idx="24396">
                  <c:v>2.7771379999999999</c:v>
                </c:pt>
                <c:pt idx="24397">
                  <c:v>2.8480810000000001</c:v>
                </c:pt>
                <c:pt idx="24398">
                  <c:v>2.9370560000000001</c:v>
                </c:pt>
                <c:pt idx="24399">
                  <c:v>2.9284970000000001</c:v>
                </c:pt>
                <c:pt idx="24400">
                  <c:v>2.8728910000000001</c:v>
                </c:pt>
                <c:pt idx="24401">
                  <c:v>2.8354119999999998</c:v>
                </c:pt>
                <c:pt idx="24402">
                  <c:v>2.8326709999999999</c:v>
                </c:pt>
                <c:pt idx="24403">
                  <c:v>2.8350759999999999</c:v>
                </c:pt>
                <c:pt idx="24404">
                  <c:v>2.8473359999999999</c:v>
                </c:pt>
                <c:pt idx="24405">
                  <c:v>2.8518319999999999</c:v>
                </c:pt>
                <c:pt idx="24406">
                  <c:v>2.8481540000000001</c:v>
                </c:pt>
                <c:pt idx="24407">
                  <c:v>2.827671</c:v>
                </c:pt>
                <c:pt idx="24408">
                  <c:v>2.7933409999999999</c:v>
                </c:pt>
                <c:pt idx="24409">
                  <c:v>2.7767050000000002</c:v>
                </c:pt>
                <c:pt idx="24410">
                  <c:v>2.7943750000000001</c:v>
                </c:pt>
                <c:pt idx="24411">
                  <c:v>2.8131740000000001</c:v>
                </c:pt>
                <c:pt idx="24412">
                  <c:v>2.80803</c:v>
                </c:pt>
                <c:pt idx="24413">
                  <c:v>2.7988460000000002</c:v>
                </c:pt>
                <c:pt idx="24414">
                  <c:v>2.7982450000000001</c:v>
                </c:pt>
                <c:pt idx="24415">
                  <c:v>2.8223820000000002</c:v>
                </c:pt>
                <c:pt idx="24416">
                  <c:v>2.827623</c:v>
                </c:pt>
                <c:pt idx="24417">
                  <c:v>2.8058179999999999</c:v>
                </c:pt>
                <c:pt idx="24418">
                  <c:v>2.7780999999999998</c:v>
                </c:pt>
                <c:pt idx="24419">
                  <c:v>2.7542270000000002</c:v>
                </c:pt>
                <c:pt idx="24420">
                  <c:v>2.7328070000000002</c:v>
                </c:pt>
                <c:pt idx="24421">
                  <c:v>2.7245370000000002</c:v>
                </c:pt>
                <c:pt idx="24422">
                  <c:v>2.7595399999999999</c:v>
                </c:pt>
                <c:pt idx="24423">
                  <c:v>2.8065869999999999</c:v>
                </c:pt>
                <c:pt idx="24424">
                  <c:v>2.8636119999999998</c:v>
                </c:pt>
                <c:pt idx="24425">
                  <c:v>2.8743340000000002</c:v>
                </c:pt>
                <c:pt idx="24426">
                  <c:v>2.8423600000000002</c:v>
                </c:pt>
                <c:pt idx="24427">
                  <c:v>2.8272379999999999</c:v>
                </c:pt>
                <c:pt idx="24428">
                  <c:v>2.83683</c:v>
                </c:pt>
                <c:pt idx="24429">
                  <c:v>2.8321429999999999</c:v>
                </c:pt>
                <c:pt idx="24430">
                  <c:v>2.8110590000000002</c:v>
                </c:pt>
                <c:pt idx="24431">
                  <c:v>2.8076449999999999</c:v>
                </c:pt>
                <c:pt idx="24432">
                  <c:v>2.8107220000000002</c:v>
                </c:pt>
                <c:pt idx="24433">
                  <c:v>2.8016350000000001</c:v>
                </c:pt>
                <c:pt idx="24434">
                  <c:v>2.80565</c:v>
                </c:pt>
                <c:pt idx="24435">
                  <c:v>2.8097129999999999</c:v>
                </c:pt>
                <c:pt idx="24436">
                  <c:v>2.8312050000000002</c:v>
                </c:pt>
                <c:pt idx="24437">
                  <c:v>2.8526250000000002</c:v>
                </c:pt>
                <c:pt idx="24438">
                  <c:v>2.8540679999999998</c:v>
                </c:pt>
                <c:pt idx="24439">
                  <c:v>2.8371909999999998</c:v>
                </c:pt>
                <c:pt idx="24440">
                  <c:v>2.8060589999999999</c:v>
                </c:pt>
                <c:pt idx="24441">
                  <c:v>2.8010100000000002</c:v>
                </c:pt>
                <c:pt idx="24442">
                  <c:v>2.8539949999999998</c:v>
                </c:pt>
                <c:pt idx="24443">
                  <c:v>2.877243</c:v>
                </c:pt>
                <c:pt idx="24444">
                  <c:v>2.8507020000000001</c:v>
                </c:pt>
                <c:pt idx="24445">
                  <c:v>2.8288489999999999</c:v>
                </c:pt>
                <c:pt idx="24446">
                  <c:v>2.8172860000000002</c:v>
                </c:pt>
                <c:pt idx="24447">
                  <c:v>2.7804069999999999</c:v>
                </c:pt>
                <c:pt idx="24448">
                  <c:v>2.8251710000000001</c:v>
                </c:pt>
                <c:pt idx="24449">
                  <c:v>2.865294</c:v>
                </c:pt>
                <c:pt idx="24450">
                  <c:v>2.86842</c:v>
                </c:pt>
                <c:pt idx="24451">
                  <c:v>2.8235359999999998</c:v>
                </c:pt>
                <c:pt idx="24452">
                  <c:v>2.7957689999999999</c:v>
                </c:pt>
                <c:pt idx="24453">
                  <c:v>2.800818</c:v>
                </c:pt>
                <c:pt idx="24454">
                  <c:v>2.8269259999999998</c:v>
                </c:pt>
                <c:pt idx="24455">
                  <c:v>2.8035100000000002</c:v>
                </c:pt>
                <c:pt idx="24456">
                  <c:v>2.7874509999999999</c:v>
                </c:pt>
                <c:pt idx="24457">
                  <c:v>2.7949760000000001</c:v>
                </c:pt>
                <c:pt idx="24458">
                  <c:v>2.7476880000000001</c:v>
                </c:pt>
                <c:pt idx="24459">
                  <c:v>2.7202099999999998</c:v>
                </c:pt>
                <c:pt idx="24460">
                  <c:v>2.757088</c:v>
                </c:pt>
                <c:pt idx="24461">
                  <c:v>2.774133</c:v>
                </c:pt>
                <c:pt idx="24462">
                  <c:v>2.7954810000000001</c:v>
                </c:pt>
                <c:pt idx="24463">
                  <c:v>2.8954409999999999</c:v>
                </c:pt>
                <c:pt idx="24464">
                  <c:v>3.0217499999999999</c:v>
                </c:pt>
                <c:pt idx="24465">
                  <c:v>3.0191539999999999</c:v>
                </c:pt>
                <c:pt idx="24466">
                  <c:v>2.8959700000000002</c:v>
                </c:pt>
                <c:pt idx="24467">
                  <c:v>2.7915380000000001</c:v>
                </c:pt>
                <c:pt idx="24468">
                  <c:v>2.73949</c:v>
                </c:pt>
                <c:pt idx="24469">
                  <c:v>2.6714799999999999</c:v>
                </c:pt>
                <c:pt idx="24470">
                  <c:v>2.7277819999999999</c:v>
                </c:pt>
                <c:pt idx="24471">
                  <c:v>2.7444670000000002</c:v>
                </c:pt>
                <c:pt idx="24472">
                  <c:v>2.7168679999999998</c:v>
                </c:pt>
                <c:pt idx="24473">
                  <c:v>2.7299699999999998</c:v>
                </c:pt>
                <c:pt idx="24474">
                  <c:v>2.7203539999999999</c:v>
                </c:pt>
                <c:pt idx="24475">
                  <c:v>2.715306</c:v>
                </c:pt>
                <c:pt idx="24476">
                  <c:v>2.7711760000000001</c:v>
                </c:pt>
                <c:pt idx="24477">
                  <c:v>2.8216130000000001</c:v>
                </c:pt>
                <c:pt idx="24478">
                  <c:v>2.8376239999999999</c:v>
                </c:pt>
                <c:pt idx="24479">
                  <c:v>2.9007540000000001</c:v>
                </c:pt>
                <c:pt idx="24480">
                  <c:v>2.873685</c:v>
                </c:pt>
                <c:pt idx="24481">
                  <c:v>2.8450039999999999</c:v>
                </c:pt>
                <c:pt idx="24482">
                  <c:v>2.8482980000000002</c:v>
                </c:pt>
                <c:pt idx="24483">
                  <c:v>2.7889179999999998</c:v>
                </c:pt>
                <c:pt idx="24484">
                  <c:v>2.786994</c:v>
                </c:pt>
                <c:pt idx="24485">
                  <c:v>2.8167810000000002</c:v>
                </c:pt>
                <c:pt idx="24486">
                  <c:v>2.83046</c:v>
                </c:pt>
                <c:pt idx="24487">
                  <c:v>2.836157</c:v>
                </c:pt>
                <c:pt idx="24488">
                  <c:v>2.8384170000000002</c:v>
                </c:pt>
                <c:pt idx="24489">
                  <c:v>2.9043600000000001</c:v>
                </c:pt>
                <c:pt idx="24490">
                  <c:v>2.9111639999999999</c:v>
                </c:pt>
                <c:pt idx="24491">
                  <c:v>2.8879169999999998</c:v>
                </c:pt>
                <c:pt idx="24492">
                  <c:v>2.8504130000000001</c:v>
                </c:pt>
                <c:pt idx="24493">
                  <c:v>2.8134869999999998</c:v>
                </c:pt>
                <c:pt idx="24494">
                  <c:v>2.7924030000000002</c:v>
                </c:pt>
                <c:pt idx="24495">
                  <c:v>2.8550770000000001</c:v>
                </c:pt>
                <c:pt idx="24496">
                  <c:v>2.896331</c:v>
                </c:pt>
                <c:pt idx="24497">
                  <c:v>2.9039030000000001</c:v>
                </c:pt>
                <c:pt idx="24498">
                  <c:v>2.9186160000000001</c:v>
                </c:pt>
                <c:pt idx="24499">
                  <c:v>2.8917389999999998</c:v>
                </c:pt>
                <c:pt idx="24500">
                  <c:v>2.822454</c:v>
                </c:pt>
                <c:pt idx="24501">
                  <c:v>2.7346819999999998</c:v>
                </c:pt>
                <c:pt idx="24502">
                  <c:v>2.7257150000000001</c:v>
                </c:pt>
                <c:pt idx="24503">
                  <c:v>2.7706949999999999</c:v>
                </c:pt>
                <c:pt idx="24504">
                  <c:v>2.8789980000000002</c:v>
                </c:pt>
                <c:pt idx="24505">
                  <c:v>2.9600140000000001</c:v>
                </c:pt>
                <c:pt idx="24506">
                  <c:v>2.918857</c:v>
                </c:pt>
                <c:pt idx="24507">
                  <c:v>2.8286090000000002</c:v>
                </c:pt>
                <c:pt idx="24508">
                  <c:v>2.7698779999999998</c:v>
                </c:pt>
                <c:pt idx="24509">
                  <c:v>2.7187190000000001</c:v>
                </c:pt>
                <c:pt idx="24510">
                  <c:v>2.7118199999999999</c:v>
                </c:pt>
                <c:pt idx="24511">
                  <c:v>2.7622810000000002</c:v>
                </c:pt>
                <c:pt idx="24512">
                  <c:v>2.7673290000000001</c:v>
                </c:pt>
                <c:pt idx="24513">
                  <c:v>2.7718970000000001</c:v>
                </c:pt>
                <c:pt idx="24514">
                  <c:v>2.8026209999999998</c:v>
                </c:pt>
                <c:pt idx="24515">
                  <c:v>2.8188</c:v>
                </c:pt>
                <c:pt idx="24516">
                  <c:v>2.8255789999999998</c:v>
                </c:pt>
                <c:pt idx="24517">
                  <c:v>2.830676</c:v>
                </c:pt>
                <c:pt idx="24518">
                  <c:v>2.826397</c:v>
                </c:pt>
                <c:pt idx="24519">
                  <c:v>2.8367580000000001</c:v>
                </c:pt>
                <c:pt idx="24520">
                  <c:v>2.865367</c:v>
                </c:pt>
                <c:pt idx="24521">
                  <c:v>2.880055</c:v>
                </c:pt>
                <c:pt idx="24522">
                  <c:v>2.8980380000000001</c:v>
                </c:pt>
                <c:pt idx="24523">
                  <c:v>2.8746939999999999</c:v>
                </c:pt>
                <c:pt idx="24524">
                  <c:v>2.811636</c:v>
                </c:pt>
                <c:pt idx="24525">
                  <c:v>2.740043</c:v>
                </c:pt>
                <c:pt idx="24526">
                  <c:v>2.6612619999999998</c:v>
                </c:pt>
                <c:pt idx="24527">
                  <c:v>2.6661429999999999</c:v>
                </c:pt>
                <c:pt idx="24528">
                  <c:v>2.651694</c:v>
                </c:pt>
                <c:pt idx="24529">
                  <c:v>2.642366</c:v>
                </c:pt>
                <c:pt idx="24530">
                  <c:v>2.6944620000000001</c:v>
                </c:pt>
                <c:pt idx="24531">
                  <c:v>2.7427359999999998</c:v>
                </c:pt>
                <c:pt idx="24532">
                  <c:v>2.7744209999999998</c:v>
                </c:pt>
                <c:pt idx="24533">
                  <c:v>2.8611599999999999</c:v>
                </c:pt>
                <c:pt idx="24534">
                  <c:v>2.902317</c:v>
                </c:pt>
                <c:pt idx="24535">
                  <c:v>2.8746700000000001</c:v>
                </c:pt>
                <c:pt idx="24536">
                  <c:v>2.8401719999999999</c:v>
                </c:pt>
                <c:pt idx="24537">
                  <c:v>2.8115640000000002</c:v>
                </c:pt>
                <c:pt idx="24538">
                  <c:v>2.8076690000000002</c:v>
                </c:pt>
                <c:pt idx="24539">
                  <c:v>2.7894709999999998</c:v>
                </c:pt>
                <c:pt idx="24540">
                  <c:v>2.7853840000000001</c:v>
                </c:pt>
                <c:pt idx="24541">
                  <c:v>2.8206509999999998</c:v>
                </c:pt>
                <c:pt idx="24542">
                  <c:v>2.8713769999999998</c:v>
                </c:pt>
                <c:pt idx="24543">
                  <c:v>2.8874840000000002</c:v>
                </c:pt>
                <c:pt idx="24544">
                  <c:v>2.9190010000000002</c:v>
                </c:pt>
                <c:pt idx="24545">
                  <c:v>2.885224</c:v>
                </c:pt>
                <c:pt idx="24546">
                  <c:v>2.8568799999999999</c:v>
                </c:pt>
                <c:pt idx="24547">
                  <c:v>2.8762810000000001</c:v>
                </c:pt>
                <c:pt idx="24548">
                  <c:v>2.8597649999999999</c:v>
                </c:pt>
                <c:pt idx="24549">
                  <c:v>2.8163719999999999</c:v>
                </c:pt>
                <c:pt idx="24550">
                  <c:v>2.74437</c:v>
                </c:pt>
                <c:pt idx="24551">
                  <c:v>2.72973</c:v>
                </c:pt>
                <c:pt idx="24552">
                  <c:v>2.8164920000000002</c:v>
                </c:pt>
                <c:pt idx="24553">
                  <c:v>2.8577940000000002</c:v>
                </c:pt>
                <c:pt idx="24554">
                  <c:v>2.805145</c:v>
                </c:pt>
                <c:pt idx="24555">
                  <c:v>2.8082220000000002</c:v>
                </c:pt>
                <c:pt idx="24556">
                  <c:v>2.8494999999999999</c:v>
                </c:pt>
                <c:pt idx="24557">
                  <c:v>2.865367</c:v>
                </c:pt>
                <c:pt idx="24558">
                  <c:v>2.8571689999999998</c:v>
                </c:pt>
                <c:pt idx="24559">
                  <c:v>2.865367</c:v>
                </c:pt>
                <c:pt idx="24560">
                  <c:v>2.8902000000000001</c:v>
                </c:pt>
                <c:pt idx="24561">
                  <c:v>2.921189</c:v>
                </c:pt>
                <c:pt idx="24562">
                  <c:v>2.9540039999999999</c:v>
                </c:pt>
                <c:pt idx="24563">
                  <c:v>2.9142169999999998</c:v>
                </c:pt>
                <c:pt idx="24564">
                  <c:v>2.8424320000000001</c:v>
                </c:pt>
                <c:pt idx="24565">
                  <c:v>2.7530730000000001</c:v>
                </c:pt>
                <c:pt idx="24566">
                  <c:v>2.692755</c:v>
                </c:pt>
                <c:pt idx="24567">
                  <c:v>2.718623</c:v>
                </c:pt>
                <c:pt idx="24568">
                  <c:v>2.7078530000000001</c:v>
                </c:pt>
                <c:pt idx="24569">
                  <c:v>2.7020590000000002</c:v>
                </c:pt>
                <c:pt idx="24570">
                  <c:v>2.7642760000000002</c:v>
                </c:pt>
                <c:pt idx="24571">
                  <c:v>2.7555010000000002</c:v>
                </c:pt>
                <c:pt idx="24572">
                  <c:v>2.7230470000000002</c:v>
                </c:pt>
                <c:pt idx="24573">
                  <c:v>2.7655500000000002</c:v>
                </c:pt>
                <c:pt idx="24574">
                  <c:v>2.8224300000000002</c:v>
                </c:pt>
                <c:pt idx="24575">
                  <c:v>2.8441390000000002</c:v>
                </c:pt>
                <c:pt idx="24576">
                  <c:v>2.8582749999999999</c:v>
                </c:pt>
                <c:pt idx="24577">
                  <c:v>2.8693810000000002</c:v>
                </c:pt>
                <c:pt idx="24578">
                  <c:v>2.8424559999999999</c:v>
                </c:pt>
                <c:pt idx="24579">
                  <c:v>2.7918259999999999</c:v>
                </c:pt>
                <c:pt idx="24580">
                  <c:v>2.7649729999999999</c:v>
                </c:pt>
                <c:pt idx="24581">
                  <c:v>2.7492749999999999</c:v>
                </c:pt>
                <c:pt idx="24582">
                  <c:v>2.7317490000000002</c:v>
                </c:pt>
                <c:pt idx="24583">
                  <c:v>2.7641559999999998</c:v>
                </c:pt>
                <c:pt idx="24584">
                  <c:v>2.7978369999999999</c:v>
                </c:pt>
                <c:pt idx="24585">
                  <c:v>2.8313730000000001</c:v>
                </c:pt>
                <c:pt idx="24586">
                  <c:v>2.8664000000000001</c:v>
                </c:pt>
                <c:pt idx="24587">
                  <c:v>2.8657029999999999</c:v>
                </c:pt>
                <c:pt idx="24588">
                  <c:v>2.8396189999999999</c:v>
                </c:pt>
                <c:pt idx="24589">
                  <c:v>2.8359649999999998</c:v>
                </c:pt>
                <c:pt idx="24590">
                  <c:v>2.8344990000000001</c:v>
                </c:pt>
                <c:pt idx="24591">
                  <c:v>2.818127</c:v>
                </c:pt>
                <c:pt idx="24592">
                  <c:v>2.808246</c:v>
                </c:pt>
                <c:pt idx="24593">
                  <c:v>2.795601</c:v>
                </c:pt>
                <c:pt idx="24594">
                  <c:v>2.7734839999999998</c:v>
                </c:pt>
                <c:pt idx="24595">
                  <c:v>2.7436729999999998</c:v>
                </c:pt>
                <c:pt idx="24596">
                  <c:v>2.7534580000000002</c:v>
                </c:pt>
                <c:pt idx="24597">
                  <c:v>2.7569439999999998</c:v>
                </c:pt>
                <c:pt idx="24598">
                  <c:v>2.7048480000000001</c:v>
                </c:pt>
                <c:pt idx="24599">
                  <c:v>2.7053050000000001</c:v>
                </c:pt>
                <c:pt idx="24600">
                  <c:v>2.7748059999999999</c:v>
                </c:pt>
                <c:pt idx="24601">
                  <c:v>2.801876</c:v>
                </c:pt>
                <c:pt idx="24602">
                  <c:v>2.853154</c:v>
                </c:pt>
                <c:pt idx="24603">
                  <c:v>2.8462299999999998</c:v>
                </c:pt>
                <c:pt idx="24604">
                  <c:v>2.8432970000000002</c:v>
                </c:pt>
                <c:pt idx="24605">
                  <c:v>2.85765</c:v>
                </c:pt>
                <c:pt idx="24606">
                  <c:v>2.9263819999999998</c:v>
                </c:pt>
                <c:pt idx="24607">
                  <c:v>2.9370069999999999</c:v>
                </c:pt>
                <c:pt idx="24608">
                  <c:v>2.8977490000000001</c:v>
                </c:pt>
                <c:pt idx="24609">
                  <c:v>2.8638279999999998</c:v>
                </c:pt>
                <c:pt idx="24610">
                  <c:v>2.7673290000000001</c:v>
                </c:pt>
                <c:pt idx="24611">
                  <c:v>2.7498999999999998</c:v>
                </c:pt>
                <c:pt idx="24612">
                  <c:v>2.7925</c:v>
                </c:pt>
                <c:pt idx="24613">
                  <c:v>2.7976200000000002</c:v>
                </c:pt>
                <c:pt idx="24614">
                  <c:v>2.862482</c:v>
                </c:pt>
                <c:pt idx="24615">
                  <c:v>2.898927</c:v>
                </c:pt>
                <c:pt idx="24616">
                  <c:v>2.8695020000000002</c:v>
                </c:pt>
                <c:pt idx="24617">
                  <c:v>2.8047360000000001</c:v>
                </c:pt>
                <c:pt idx="24618">
                  <c:v>2.7248260000000002</c:v>
                </c:pt>
                <c:pt idx="24619">
                  <c:v>2.755598</c:v>
                </c:pt>
                <c:pt idx="24620">
                  <c:v>2.8001930000000002</c:v>
                </c:pt>
                <c:pt idx="24621">
                  <c:v>2.826301</c:v>
                </c:pt>
                <c:pt idx="24622">
                  <c:v>2.8198820000000002</c:v>
                </c:pt>
                <c:pt idx="24623">
                  <c:v>2.8559670000000001</c:v>
                </c:pt>
                <c:pt idx="24624">
                  <c:v>2.909313</c:v>
                </c:pt>
                <c:pt idx="24625">
                  <c:v>2.9111639999999999</c:v>
                </c:pt>
                <c:pt idx="24626">
                  <c:v>2.9007779999999999</c:v>
                </c:pt>
                <c:pt idx="24627">
                  <c:v>2.8830119999999999</c:v>
                </c:pt>
                <c:pt idx="24628">
                  <c:v>2.8970280000000002</c:v>
                </c:pt>
                <c:pt idx="24629">
                  <c:v>2.8869549999999999</c:v>
                </c:pt>
                <c:pt idx="24630">
                  <c:v>2.825628</c:v>
                </c:pt>
                <c:pt idx="24631">
                  <c:v>2.7765610000000001</c:v>
                </c:pt>
                <c:pt idx="24632">
                  <c:v>2.8062990000000001</c:v>
                </c:pt>
                <c:pt idx="24633">
                  <c:v>2.78661</c:v>
                </c:pt>
                <c:pt idx="24634">
                  <c:v>2.7654779999999999</c:v>
                </c:pt>
                <c:pt idx="24635">
                  <c:v>2.755261</c:v>
                </c:pt>
                <c:pt idx="24636">
                  <c:v>2.7722090000000001</c:v>
                </c:pt>
                <c:pt idx="24637">
                  <c:v>2.844163</c:v>
                </c:pt>
                <c:pt idx="24638">
                  <c:v>2.8551009999999999</c:v>
                </c:pt>
                <c:pt idx="24639">
                  <c:v>2.831277</c:v>
                </c:pt>
                <c:pt idx="24640">
                  <c:v>2.8055539999999999</c:v>
                </c:pt>
                <c:pt idx="24641">
                  <c:v>2.759252</c:v>
                </c:pt>
                <c:pt idx="24642">
                  <c:v>2.7343700000000002</c:v>
                </c:pt>
                <c:pt idx="24643">
                  <c:v>2.729393</c:v>
                </c:pt>
                <c:pt idx="24644">
                  <c:v>2.7214839999999998</c:v>
                </c:pt>
                <c:pt idx="24645">
                  <c:v>2.7664399999999998</c:v>
                </c:pt>
                <c:pt idx="24646">
                  <c:v>2.8212039999999998</c:v>
                </c:pt>
                <c:pt idx="24647">
                  <c:v>2.8195929999999998</c:v>
                </c:pt>
                <c:pt idx="24648">
                  <c:v>2.8276949999999998</c:v>
                </c:pt>
                <c:pt idx="24649">
                  <c:v>2.7973319999999999</c:v>
                </c:pt>
                <c:pt idx="24650">
                  <c:v>2.7699980000000002</c:v>
                </c:pt>
                <c:pt idx="24651">
                  <c:v>2.765406</c:v>
                </c:pt>
                <c:pt idx="24652">
                  <c:v>2.7654779999999999</c:v>
                </c:pt>
                <c:pt idx="24653">
                  <c:v>2.7768489999999999</c:v>
                </c:pt>
                <c:pt idx="24654">
                  <c:v>2.8058900000000002</c:v>
                </c:pt>
                <c:pt idx="24655">
                  <c:v>2.8497880000000002</c:v>
                </c:pt>
                <c:pt idx="24656">
                  <c:v>2.849259</c:v>
                </c:pt>
                <c:pt idx="24657">
                  <c:v>2.8376239999999999</c:v>
                </c:pt>
                <c:pt idx="24658">
                  <c:v>2.8199779999999999</c:v>
                </c:pt>
                <c:pt idx="24659">
                  <c:v>2.8114919999999999</c:v>
                </c:pt>
                <c:pt idx="24660">
                  <c:v>2.8191130000000002</c:v>
                </c:pt>
                <c:pt idx="24661">
                  <c:v>2.8143280000000002</c:v>
                </c:pt>
                <c:pt idx="24662">
                  <c:v>2.8377919999999999</c:v>
                </c:pt>
                <c:pt idx="24663">
                  <c:v>2.8293059999999999</c:v>
                </c:pt>
                <c:pt idx="24664">
                  <c:v>2.7925719999999998</c:v>
                </c:pt>
                <c:pt idx="24665">
                  <c:v>2.7544919999999999</c:v>
                </c:pt>
                <c:pt idx="24666">
                  <c:v>2.7611270000000001</c:v>
                </c:pt>
                <c:pt idx="24667">
                  <c:v>2.7440340000000001</c:v>
                </c:pt>
                <c:pt idx="24668">
                  <c:v>2.7362690000000001</c:v>
                </c:pt>
                <c:pt idx="24669">
                  <c:v>2.7321580000000001</c:v>
                </c:pt>
                <c:pt idx="24670">
                  <c:v>2.7460529999999999</c:v>
                </c:pt>
                <c:pt idx="24671">
                  <c:v>2.7822339999999999</c:v>
                </c:pt>
                <c:pt idx="24672">
                  <c:v>2.7557900000000002</c:v>
                </c:pt>
                <c:pt idx="24673">
                  <c:v>2.791442</c:v>
                </c:pt>
                <c:pt idx="24674">
                  <c:v>2.851591</c:v>
                </c:pt>
                <c:pt idx="24675">
                  <c:v>2.8362050000000001</c:v>
                </c:pt>
                <c:pt idx="24676">
                  <c:v>2.876906</c:v>
                </c:pt>
                <c:pt idx="24677">
                  <c:v>2.9246989999999999</c:v>
                </c:pt>
                <c:pt idx="24678">
                  <c:v>2.9162119999999998</c:v>
                </c:pt>
                <c:pt idx="24679">
                  <c:v>2.8865940000000001</c:v>
                </c:pt>
                <c:pt idx="24680">
                  <c:v>2.8234880000000002</c:v>
                </c:pt>
                <c:pt idx="24681">
                  <c:v>2.7709109999999999</c:v>
                </c:pt>
                <c:pt idx="24682">
                  <c:v>2.757136</c:v>
                </c:pt>
                <c:pt idx="24683">
                  <c:v>2.724008</c:v>
                </c:pt>
                <c:pt idx="24684">
                  <c:v>2.7314370000000001</c:v>
                </c:pt>
                <c:pt idx="24685">
                  <c:v>2.8147609999999998</c:v>
                </c:pt>
                <c:pt idx="24686">
                  <c:v>2.8573849999999998</c:v>
                </c:pt>
                <c:pt idx="24687">
                  <c:v>2.8603179999999999</c:v>
                </c:pt>
                <c:pt idx="24688">
                  <c:v>2.8543799999999999</c:v>
                </c:pt>
                <c:pt idx="24689">
                  <c:v>2.8847670000000001</c:v>
                </c:pt>
                <c:pt idx="24690">
                  <c:v>2.9026779999999999</c:v>
                </c:pt>
                <c:pt idx="24691">
                  <c:v>2.8627699999999998</c:v>
                </c:pt>
                <c:pt idx="24692">
                  <c:v>2.7948080000000002</c:v>
                </c:pt>
                <c:pt idx="24693">
                  <c:v>2.7467990000000002</c:v>
                </c:pt>
                <c:pt idx="24694">
                  <c:v>2.7630979999999998</c:v>
                </c:pt>
                <c:pt idx="24695">
                  <c:v>2.8371909999999998</c:v>
                </c:pt>
                <c:pt idx="24696">
                  <c:v>2.8318300000000001</c:v>
                </c:pt>
                <c:pt idx="24697">
                  <c:v>2.803871</c:v>
                </c:pt>
                <c:pt idx="24698">
                  <c:v>2.777234</c:v>
                </c:pt>
                <c:pt idx="24699">
                  <c:v>2.7713920000000001</c:v>
                </c:pt>
                <c:pt idx="24700">
                  <c:v>2.7725219999999999</c:v>
                </c:pt>
                <c:pt idx="24701">
                  <c:v>2.775455</c:v>
                </c:pt>
                <c:pt idx="24702">
                  <c:v>2.7935089999999998</c:v>
                </c:pt>
                <c:pt idx="24703">
                  <c:v>2.7971400000000002</c:v>
                </c:pt>
                <c:pt idx="24704">
                  <c:v>2.769733</c:v>
                </c:pt>
                <c:pt idx="24705">
                  <c:v>2.7375910000000001</c:v>
                </c:pt>
                <c:pt idx="24706">
                  <c:v>2.7294649999999998</c:v>
                </c:pt>
                <c:pt idx="24707">
                  <c:v>2.7104010000000001</c:v>
                </c:pt>
                <c:pt idx="24708">
                  <c:v>2.7206429999999999</c:v>
                </c:pt>
                <c:pt idx="24709">
                  <c:v>2.7689159999999999</c:v>
                </c:pt>
                <c:pt idx="24710">
                  <c:v>2.7729789999999999</c:v>
                </c:pt>
                <c:pt idx="24711">
                  <c:v>2.8008660000000001</c:v>
                </c:pt>
                <c:pt idx="24712">
                  <c:v>2.8161079999999998</c:v>
                </c:pt>
                <c:pt idx="24713">
                  <c:v>2.7634349999999999</c:v>
                </c:pt>
                <c:pt idx="24714">
                  <c:v>2.7424710000000001</c:v>
                </c:pt>
                <c:pt idx="24715">
                  <c:v>2.76918</c:v>
                </c:pt>
                <c:pt idx="24716">
                  <c:v>2.744202</c:v>
                </c:pt>
                <c:pt idx="24717">
                  <c:v>2.7765369999999998</c:v>
                </c:pt>
                <c:pt idx="24718">
                  <c:v>2.832239</c:v>
                </c:pt>
                <c:pt idx="24719">
                  <c:v>2.8606549999999999</c:v>
                </c:pt>
                <c:pt idx="24720">
                  <c:v>2.9222459999999999</c:v>
                </c:pt>
                <c:pt idx="24721">
                  <c:v>2.9675389999999999</c:v>
                </c:pt>
                <c:pt idx="24722">
                  <c:v>2.934291</c:v>
                </c:pt>
                <c:pt idx="24723">
                  <c:v>2.9106350000000001</c:v>
                </c:pt>
                <c:pt idx="24724">
                  <c:v>2.8922680000000001</c:v>
                </c:pt>
                <c:pt idx="24725">
                  <c:v>2.8726509999999998</c:v>
                </c:pt>
                <c:pt idx="24726">
                  <c:v>2.8543799999999999</c:v>
                </c:pt>
                <c:pt idx="24727">
                  <c:v>2.8258920000000001</c:v>
                </c:pt>
                <c:pt idx="24728">
                  <c:v>2.8234880000000002</c:v>
                </c:pt>
                <c:pt idx="24729">
                  <c:v>2.8424320000000001</c:v>
                </c:pt>
                <c:pt idx="24730">
                  <c:v>2.832551</c:v>
                </c:pt>
                <c:pt idx="24731">
                  <c:v>2.8174540000000001</c:v>
                </c:pt>
                <c:pt idx="24732">
                  <c:v>2.8153860000000002</c:v>
                </c:pt>
                <c:pt idx="24733">
                  <c:v>2.8364220000000002</c:v>
                </c:pt>
                <c:pt idx="24734">
                  <c:v>2.844163</c:v>
                </c:pt>
                <c:pt idx="24735">
                  <c:v>2.8395229999999998</c:v>
                </c:pt>
                <c:pt idx="24736">
                  <c:v>2.8283680000000002</c:v>
                </c:pt>
                <c:pt idx="24737">
                  <c:v>2.831061</c:v>
                </c:pt>
                <c:pt idx="24738">
                  <c:v>2.8663759999999998</c:v>
                </c:pt>
                <c:pt idx="24739">
                  <c:v>2.8725070000000001</c:v>
                </c:pt>
                <c:pt idx="24740">
                  <c:v>2.8605589999999999</c:v>
                </c:pt>
                <c:pt idx="24741">
                  <c:v>2.8514949999999999</c:v>
                </c:pt>
                <c:pt idx="24742">
                  <c:v>2.834282</c:v>
                </c:pt>
                <c:pt idx="24743">
                  <c:v>2.8115160000000001</c:v>
                </c:pt>
                <c:pt idx="24744">
                  <c:v>2.797644</c:v>
                </c:pt>
                <c:pt idx="24745">
                  <c:v>2.7635550000000002</c:v>
                </c:pt>
                <c:pt idx="24746">
                  <c:v>2.7708870000000001</c:v>
                </c:pt>
                <c:pt idx="24747">
                  <c:v>2.7595399999999999</c:v>
                </c:pt>
                <c:pt idx="24748">
                  <c:v>2.7734359999999998</c:v>
                </c:pt>
                <c:pt idx="24749">
                  <c:v>2.7919710000000002</c:v>
                </c:pt>
                <c:pt idx="24750">
                  <c:v>2.7829069999999998</c:v>
                </c:pt>
                <c:pt idx="24751">
                  <c:v>2.795312</c:v>
                </c:pt>
                <c:pt idx="24752">
                  <c:v>2.8043279999999999</c:v>
                </c:pt>
                <c:pt idx="24753">
                  <c:v>2.81291</c:v>
                </c:pt>
                <c:pt idx="24754">
                  <c:v>2.8421669999999999</c:v>
                </c:pt>
                <c:pt idx="24755">
                  <c:v>2.8512309999999998</c:v>
                </c:pt>
                <c:pt idx="24756">
                  <c:v>2.8395229999999998</c:v>
                </c:pt>
                <c:pt idx="24757">
                  <c:v>2.805698</c:v>
                </c:pt>
                <c:pt idx="24758">
                  <c:v>2.774686</c:v>
                </c:pt>
                <c:pt idx="24759">
                  <c:v>2.7528570000000001</c:v>
                </c:pt>
                <c:pt idx="24760">
                  <c:v>2.7237200000000001</c:v>
                </c:pt>
                <c:pt idx="24761">
                  <c:v>2.7690600000000001</c:v>
                </c:pt>
                <c:pt idx="24762">
                  <c:v>2.8066360000000001</c:v>
                </c:pt>
                <c:pt idx="24763">
                  <c:v>2.8870990000000001</c:v>
                </c:pt>
                <c:pt idx="24764">
                  <c:v>2.91025</c:v>
                </c:pt>
                <c:pt idx="24765">
                  <c:v>2.784783</c:v>
                </c:pt>
                <c:pt idx="24766">
                  <c:v>2.7907929999999999</c:v>
                </c:pt>
                <c:pt idx="24767">
                  <c:v>2.7812969999999999</c:v>
                </c:pt>
                <c:pt idx="24768">
                  <c:v>2.7313890000000001</c:v>
                </c:pt>
                <c:pt idx="24769">
                  <c:v>2.695208</c:v>
                </c:pt>
                <c:pt idx="24770">
                  <c:v>2.6285669999999999</c:v>
                </c:pt>
                <c:pt idx="24771">
                  <c:v>2.6293129999999998</c:v>
                </c:pt>
                <c:pt idx="24772">
                  <c:v>2.6789320000000001</c:v>
                </c:pt>
                <c:pt idx="24773">
                  <c:v>2.6440969999999999</c:v>
                </c:pt>
                <c:pt idx="24774">
                  <c:v>2.5651480000000002</c:v>
                </c:pt>
                <c:pt idx="24775">
                  <c:v>2.5939009999999998</c:v>
                </c:pt>
                <c:pt idx="24776">
                  <c:v>2.728961</c:v>
                </c:pt>
                <c:pt idx="24777">
                  <c:v>2.8930129999999998</c:v>
                </c:pt>
                <c:pt idx="24778">
                  <c:v>3.0222790000000002</c:v>
                </c:pt>
                <c:pt idx="24779">
                  <c:v>2.9880450000000001</c:v>
                </c:pt>
                <c:pt idx="24780">
                  <c:v>2.889167</c:v>
                </c:pt>
                <c:pt idx="24781">
                  <c:v>2.8699340000000002</c:v>
                </c:pt>
                <c:pt idx="24782">
                  <c:v>2.874959</c:v>
                </c:pt>
                <c:pt idx="24783">
                  <c:v>2.8292099999999998</c:v>
                </c:pt>
                <c:pt idx="24784">
                  <c:v>2.7663920000000002</c:v>
                </c:pt>
                <c:pt idx="24785">
                  <c:v>2.7543470000000001</c:v>
                </c:pt>
                <c:pt idx="24786">
                  <c:v>2.799544</c:v>
                </c:pt>
                <c:pt idx="24787">
                  <c:v>2.8650060000000002</c:v>
                </c:pt>
                <c:pt idx="24788">
                  <c:v>2.8855849999999998</c:v>
                </c:pt>
                <c:pt idx="24789">
                  <c:v>2.862314</c:v>
                </c:pt>
                <c:pt idx="24790">
                  <c:v>2.8269739999999999</c:v>
                </c:pt>
                <c:pt idx="24791">
                  <c:v>2.8884460000000001</c:v>
                </c:pt>
                <c:pt idx="24792">
                  <c:v>2.8977729999999999</c:v>
                </c:pt>
                <c:pt idx="24793">
                  <c:v>2.8602460000000001</c:v>
                </c:pt>
                <c:pt idx="24794">
                  <c:v>2.8478650000000001</c:v>
                </c:pt>
                <c:pt idx="24795">
                  <c:v>2.842889</c:v>
                </c:pt>
                <c:pt idx="24796">
                  <c:v>2.834835</c:v>
                </c:pt>
                <c:pt idx="24797">
                  <c:v>2.818127</c:v>
                </c:pt>
                <c:pt idx="24798">
                  <c:v>2.8192569999999999</c:v>
                </c:pt>
                <c:pt idx="24799">
                  <c:v>2.8223820000000002</c:v>
                </c:pt>
                <c:pt idx="24800">
                  <c:v>2.7955770000000002</c:v>
                </c:pt>
                <c:pt idx="24801">
                  <c:v>2.8260839999999998</c:v>
                </c:pt>
                <c:pt idx="24802">
                  <c:v>2.8465189999999998</c:v>
                </c:pt>
                <c:pt idx="24803">
                  <c:v>2.848058</c:v>
                </c:pt>
                <c:pt idx="24804">
                  <c:v>2.8412060000000001</c:v>
                </c:pt>
                <c:pt idx="24805">
                  <c:v>2.8434900000000001</c:v>
                </c:pt>
                <c:pt idx="24806">
                  <c:v>2.8324790000000002</c:v>
                </c:pt>
                <c:pt idx="24807">
                  <c:v>2.8319740000000002</c:v>
                </c:pt>
                <c:pt idx="24808">
                  <c:v>2.829666</c:v>
                </c:pt>
                <c:pt idx="24809">
                  <c:v>2.8018269999999998</c:v>
                </c:pt>
                <c:pt idx="24810">
                  <c:v>2.7748539999999999</c:v>
                </c:pt>
                <c:pt idx="24811">
                  <c:v>2.8003130000000001</c:v>
                </c:pt>
                <c:pt idx="24812">
                  <c:v>2.774349</c:v>
                </c:pt>
                <c:pt idx="24813">
                  <c:v>2.7813690000000002</c:v>
                </c:pt>
                <c:pt idx="24814">
                  <c:v>2.8295940000000002</c:v>
                </c:pt>
                <c:pt idx="24815">
                  <c:v>2.8512309999999998</c:v>
                </c:pt>
                <c:pt idx="24816">
                  <c:v>2.8347150000000001</c:v>
                </c:pt>
                <c:pt idx="24817">
                  <c:v>2.7686030000000001</c:v>
                </c:pt>
                <c:pt idx="24818">
                  <c:v>2.7023480000000002</c:v>
                </c:pt>
                <c:pt idx="24819">
                  <c:v>2.700977</c:v>
                </c:pt>
                <c:pt idx="24820">
                  <c:v>2.7351390000000002</c:v>
                </c:pt>
                <c:pt idx="24821">
                  <c:v>2.7853840000000001</c:v>
                </c:pt>
                <c:pt idx="24822">
                  <c:v>2.8147129999999998</c:v>
                </c:pt>
                <c:pt idx="24823">
                  <c:v>2.8341620000000001</c:v>
                </c:pt>
                <c:pt idx="24824">
                  <c:v>2.8839980000000001</c:v>
                </c:pt>
                <c:pt idx="24825">
                  <c:v>2.8750789999999999</c:v>
                </c:pt>
                <c:pt idx="24826">
                  <c:v>2.8175500000000002</c:v>
                </c:pt>
                <c:pt idx="24827">
                  <c:v>2.7371099999999999</c:v>
                </c:pt>
                <c:pt idx="24828">
                  <c:v>2.6742680000000001</c:v>
                </c:pt>
                <c:pt idx="24829">
                  <c:v>2.7231429999999999</c:v>
                </c:pt>
                <c:pt idx="24830">
                  <c:v>2.828681</c:v>
                </c:pt>
                <c:pt idx="24831">
                  <c:v>2.834282</c:v>
                </c:pt>
                <c:pt idx="24832">
                  <c:v>2.7764169999999999</c:v>
                </c:pt>
                <c:pt idx="24833">
                  <c:v>2.7145600000000001</c:v>
                </c:pt>
                <c:pt idx="24834">
                  <c:v>2.729946</c:v>
                </c:pt>
                <c:pt idx="24835">
                  <c:v>2.79738</c:v>
                </c:pt>
                <c:pt idx="24836">
                  <c:v>2.8222619999999998</c:v>
                </c:pt>
                <c:pt idx="24837">
                  <c:v>2.7800229999999999</c:v>
                </c:pt>
                <c:pt idx="24838">
                  <c:v>2.7325910000000002</c:v>
                </c:pt>
                <c:pt idx="24839">
                  <c:v>2.735379</c:v>
                </c:pt>
                <c:pt idx="24840">
                  <c:v>2.832503</c:v>
                </c:pt>
                <c:pt idx="24841">
                  <c:v>2.9104909999999999</c:v>
                </c:pt>
                <c:pt idx="24842">
                  <c:v>2.8441390000000002</c:v>
                </c:pt>
                <c:pt idx="24843">
                  <c:v>2.7207629999999998</c:v>
                </c:pt>
                <c:pt idx="24844">
                  <c:v>2.6747969999999999</c:v>
                </c:pt>
                <c:pt idx="24845">
                  <c:v>2.6750379999999998</c:v>
                </c:pt>
                <c:pt idx="24846">
                  <c:v>2.720907</c:v>
                </c:pt>
                <c:pt idx="24847">
                  <c:v>2.784951</c:v>
                </c:pt>
                <c:pt idx="24848">
                  <c:v>2.8277909999999999</c:v>
                </c:pt>
                <c:pt idx="24849">
                  <c:v>2.8598370000000002</c:v>
                </c:pt>
                <c:pt idx="24850">
                  <c:v>2.9126780000000001</c:v>
                </c:pt>
                <c:pt idx="24851">
                  <c:v>2.9467439999999998</c:v>
                </c:pt>
                <c:pt idx="24852">
                  <c:v>2.905875</c:v>
                </c:pt>
                <c:pt idx="24853">
                  <c:v>2.8970760000000002</c:v>
                </c:pt>
                <c:pt idx="24854">
                  <c:v>2.8768820000000002</c:v>
                </c:pt>
                <c:pt idx="24855">
                  <c:v>2.836903</c:v>
                </c:pt>
                <c:pt idx="24856">
                  <c:v>2.8301229999999999</c:v>
                </c:pt>
                <c:pt idx="24857">
                  <c:v>2.8388740000000001</c:v>
                </c:pt>
                <c:pt idx="24858">
                  <c:v>2.8489230000000001</c:v>
                </c:pt>
                <c:pt idx="24859">
                  <c:v>2.8212039999999998</c:v>
                </c:pt>
                <c:pt idx="24860">
                  <c:v>2.7876430000000001</c:v>
                </c:pt>
                <c:pt idx="24861">
                  <c:v>2.8004090000000001</c:v>
                </c:pt>
                <c:pt idx="24862">
                  <c:v>2.8165640000000001</c:v>
                </c:pt>
                <c:pt idx="24863">
                  <c:v>2.8047849999999999</c:v>
                </c:pt>
                <c:pt idx="24864">
                  <c:v>2.8034620000000001</c:v>
                </c:pt>
                <c:pt idx="24865">
                  <c:v>2.7895189999999999</c:v>
                </c:pt>
                <c:pt idx="24866">
                  <c:v>2.8102420000000001</c:v>
                </c:pt>
                <c:pt idx="24867">
                  <c:v>2.881907</c:v>
                </c:pt>
                <c:pt idx="24868">
                  <c:v>2.910755</c:v>
                </c:pt>
                <c:pt idx="24869">
                  <c:v>2.8933019999999998</c:v>
                </c:pt>
                <c:pt idx="24870">
                  <c:v>2.8509660000000001</c:v>
                </c:pt>
                <c:pt idx="24871">
                  <c:v>2.8368069999999999</c:v>
                </c:pt>
                <c:pt idx="24872">
                  <c:v>2.7994479999999999</c:v>
                </c:pt>
                <c:pt idx="24873">
                  <c:v>2.7166519999999998</c:v>
                </c:pt>
                <c:pt idx="24874">
                  <c:v>2.6867939999999999</c:v>
                </c:pt>
                <c:pt idx="24875">
                  <c:v>2.7409089999999998</c:v>
                </c:pt>
                <c:pt idx="24876">
                  <c:v>2.7732429999999999</c:v>
                </c:pt>
                <c:pt idx="24877">
                  <c:v>2.7720889999999998</c:v>
                </c:pt>
                <c:pt idx="24878">
                  <c:v>2.7660550000000002</c:v>
                </c:pt>
                <c:pt idx="24879">
                  <c:v>2.7896390000000002</c:v>
                </c:pt>
                <c:pt idx="24880">
                  <c:v>2.8166120000000001</c:v>
                </c:pt>
                <c:pt idx="24881">
                  <c:v>2.8201700000000001</c:v>
                </c:pt>
                <c:pt idx="24882">
                  <c:v>2.7980770000000001</c:v>
                </c:pt>
                <c:pt idx="24883">
                  <c:v>2.7814649999999999</c:v>
                </c:pt>
                <c:pt idx="24884">
                  <c:v>2.7627860000000002</c:v>
                </c:pt>
                <c:pt idx="24885">
                  <c:v>2.754251</c:v>
                </c:pt>
                <c:pt idx="24886">
                  <c:v>2.776465</c:v>
                </c:pt>
                <c:pt idx="24887">
                  <c:v>2.8233440000000001</c:v>
                </c:pt>
                <c:pt idx="24888">
                  <c:v>2.8701750000000001</c:v>
                </c:pt>
                <c:pt idx="24889">
                  <c:v>2.8719299999999999</c:v>
                </c:pt>
                <c:pt idx="24890">
                  <c:v>2.8341379999999998</c:v>
                </c:pt>
                <c:pt idx="24891">
                  <c:v>2.7909609999999998</c:v>
                </c:pt>
                <c:pt idx="24892">
                  <c:v>2.7747820000000001</c:v>
                </c:pt>
                <c:pt idx="24893">
                  <c:v>2.800217</c:v>
                </c:pt>
                <c:pt idx="24894">
                  <c:v>2.8357250000000001</c:v>
                </c:pt>
                <c:pt idx="24895">
                  <c:v>2.8564470000000002</c:v>
                </c:pt>
                <c:pt idx="24896">
                  <c:v>2.8535149999999998</c:v>
                </c:pt>
                <c:pt idx="24897">
                  <c:v>2.8494280000000001</c:v>
                </c:pt>
                <c:pt idx="24898">
                  <c:v>2.8345950000000002</c:v>
                </c:pt>
                <c:pt idx="24899">
                  <c:v>2.8070680000000001</c:v>
                </c:pt>
                <c:pt idx="24900">
                  <c:v>2.7711999999999999</c:v>
                </c:pt>
                <c:pt idx="24901">
                  <c:v>2.784494</c:v>
                </c:pt>
                <c:pt idx="24902">
                  <c:v>2.806203</c:v>
                </c:pt>
                <c:pt idx="24903">
                  <c:v>2.8607269999999998</c:v>
                </c:pt>
                <c:pt idx="24904">
                  <c:v>2.9298670000000002</c:v>
                </c:pt>
                <c:pt idx="24905">
                  <c:v>2.926358</c:v>
                </c:pt>
                <c:pt idx="24906">
                  <c:v>2.8679869999999998</c:v>
                </c:pt>
                <c:pt idx="24907">
                  <c:v>2.7848310000000001</c:v>
                </c:pt>
                <c:pt idx="24908">
                  <c:v>2.6792449999999999</c:v>
                </c:pt>
                <c:pt idx="24909">
                  <c:v>2.6377269999999999</c:v>
                </c:pt>
                <c:pt idx="24910">
                  <c:v>2.6585939999999999</c:v>
                </c:pt>
                <c:pt idx="24911">
                  <c:v>2.779013</c:v>
                </c:pt>
                <c:pt idx="24912">
                  <c:v>2.9184239999999999</c:v>
                </c:pt>
                <c:pt idx="24913">
                  <c:v>2.945398</c:v>
                </c:pt>
                <c:pt idx="24914">
                  <c:v>2.9104429999999999</c:v>
                </c:pt>
                <c:pt idx="24915">
                  <c:v>2.879623</c:v>
                </c:pt>
                <c:pt idx="24916">
                  <c:v>2.870295</c:v>
                </c:pt>
                <c:pt idx="24917">
                  <c:v>2.819016</c:v>
                </c:pt>
                <c:pt idx="24918">
                  <c:v>2.753314</c:v>
                </c:pt>
                <c:pt idx="24919">
                  <c:v>2.6937169999999999</c:v>
                </c:pt>
                <c:pt idx="24920">
                  <c:v>2.692755</c:v>
                </c:pt>
                <c:pt idx="24921">
                  <c:v>2.7556940000000001</c:v>
                </c:pt>
                <c:pt idx="24922">
                  <c:v>2.793774</c:v>
                </c:pt>
                <c:pt idx="24923">
                  <c:v>2.809088</c:v>
                </c:pt>
                <c:pt idx="24924">
                  <c:v>2.8277429999999999</c:v>
                </c:pt>
                <c:pt idx="24925">
                  <c:v>2.8386089999999999</c:v>
                </c:pt>
                <c:pt idx="24926">
                  <c:v>2.8203390000000002</c:v>
                </c:pt>
                <c:pt idx="24927">
                  <c:v>2.8460139999999998</c:v>
                </c:pt>
                <c:pt idx="24928">
                  <c:v>2.8267570000000002</c:v>
                </c:pt>
                <c:pt idx="24929">
                  <c:v>2.8102900000000002</c:v>
                </c:pt>
                <c:pt idx="24930">
                  <c:v>2.829402</c:v>
                </c:pt>
                <c:pt idx="24931">
                  <c:v>2.8398840000000001</c:v>
                </c:pt>
                <c:pt idx="24932">
                  <c:v>2.8160590000000001</c:v>
                </c:pt>
                <c:pt idx="24933">
                  <c:v>2.8220209999999999</c:v>
                </c:pt>
                <c:pt idx="24934">
                  <c:v>2.8579859999999999</c:v>
                </c:pt>
                <c:pt idx="24935">
                  <c:v>2.8591639999999998</c:v>
                </c:pt>
                <c:pt idx="24936">
                  <c:v>2.8555820000000001</c:v>
                </c:pt>
                <c:pt idx="24937">
                  <c:v>2.8636599999999999</c:v>
                </c:pt>
                <c:pt idx="24938">
                  <c:v>2.866857</c:v>
                </c:pt>
                <c:pt idx="24939">
                  <c:v>2.8576250000000001</c:v>
                </c:pt>
                <c:pt idx="24940">
                  <c:v>2.8142320000000001</c:v>
                </c:pt>
                <c:pt idx="24941">
                  <c:v>2.7779790000000002</c:v>
                </c:pt>
                <c:pt idx="24942">
                  <c:v>2.799544</c:v>
                </c:pt>
                <c:pt idx="24943">
                  <c:v>2.8172130000000002</c:v>
                </c:pt>
                <c:pt idx="24944">
                  <c:v>2.8122129999999999</c:v>
                </c:pt>
                <c:pt idx="24945">
                  <c:v>2.8112270000000001</c:v>
                </c:pt>
                <c:pt idx="24946">
                  <c:v>2.8219249999999998</c:v>
                </c:pt>
                <c:pt idx="24947">
                  <c:v>2.8160590000000001</c:v>
                </c:pt>
                <c:pt idx="24948">
                  <c:v>2.7618960000000001</c:v>
                </c:pt>
                <c:pt idx="24949">
                  <c:v>2.7420149999999999</c:v>
                </c:pt>
                <c:pt idx="24950">
                  <c:v>2.7518950000000002</c:v>
                </c:pt>
                <c:pt idx="24951">
                  <c:v>2.7673770000000002</c:v>
                </c:pt>
                <c:pt idx="24952">
                  <c:v>2.8068040000000001</c:v>
                </c:pt>
                <c:pt idx="24953">
                  <c:v>2.8366380000000002</c:v>
                </c:pt>
                <c:pt idx="24954">
                  <c:v>2.840052</c:v>
                </c:pt>
                <c:pt idx="24955">
                  <c:v>2.8169970000000002</c:v>
                </c:pt>
                <c:pt idx="24956">
                  <c:v>2.7791090000000001</c:v>
                </c:pt>
                <c:pt idx="24957">
                  <c:v>2.7606700000000002</c:v>
                </c:pt>
                <c:pt idx="24958">
                  <c:v>2.7655259999999999</c:v>
                </c:pt>
                <c:pt idx="24959">
                  <c:v>2.7727140000000001</c:v>
                </c:pt>
                <c:pt idx="24960">
                  <c:v>2.7819940000000001</c:v>
                </c:pt>
                <c:pt idx="24961">
                  <c:v>2.777739</c:v>
                </c:pt>
                <c:pt idx="24962">
                  <c:v>2.7887490000000001</c:v>
                </c:pt>
                <c:pt idx="24963">
                  <c:v>2.8520240000000001</c:v>
                </c:pt>
                <c:pt idx="24964">
                  <c:v>2.9003459999999999</c:v>
                </c:pt>
                <c:pt idx="24965">
                  <c:v>2.879623</c:v>
                </c:pt>
                <c:pt idx="24966">
                  <c:v>2.8335129999999999</c:v>
                </c:pt>
                <c:pt idx="24967">
                  <c:v>2.7975720000000002</c:v>
                </c:pt>
                <c:pt idx="24968">
                  <c:v>2.7928839999999999</c:v>
                </c:pt>
                <c:pt idx="24969">
                  <c:v>2.7880039999999999</c:v>
                </c:pt>
                <c:pt idx="24970">
                  <c:v>2.8027410000000001</c:v>
                </c:pt>
                <c:pt idx="24971">
                  <c:v>2.8089439999999999</c:v>
                </c:pt>
                <c:pt idx="24972">
                  <c:v>2.8063950000000002</c:v>
                </c:pt>
                <c:pt idx="24973">
                  <c:v>2.7931249999999999</c:v>
                </c:pt>
                <c:pt idx="24974">
                  <c:v>2.7900960000000001</c:v>
                </c:pt>
                <c:pt idx="24975">
                  <c:v>2.7962980000000002</c:v>
                </c:pt>
                <c:pt idx="24976">
                  <c:v>2.7967789999999999</c:v>
                </c:pt>
                <c:pt idx="24977">
                  <c:v>2.811588</c:v>
                </c:pt>
                <c:pt idx="24978">
                  <c:v>2.8191609999999998</c:v>
                </c:pt>
                <c:pt idx="24979">
                  <c:v>2.8221660000000002</c:v>
                </c:pt>
                <c:pt idx="24980">
                  <c:v>2.8162759999999998</c:v>
                </c:pt>
                <c:pt idx="24981">
                  <c:v>2.8061069999999999</c:v>
                </c:pt>
                <c:pt idx="24982">
                  <c:v>2.813367</c:v>
                </c:pt>
                <c:pt idx="24983">
                  <c:v>2.8187519999999999</c:v>
                </c:pt>
                <c:pt idx="24984">
                  <c:v>2.8264209999999999</c:v>
                </c:pt>
                <c:pt idx="24985">
                  <c:v>2.8290890000000002</c:v>
                </c:pt>
                <c:pt idx="24986">
                  <c:v>2.8320699999999999</c:v>
                </c:pt>
                <c:pt idx="24987">
                  <c:v>2.8311329999999999</c:v>
                </c:pt>
                <c:pt idx="24988">
                  <c:v>2.801803</c:v>
                </c:pt>
                <c:pt idx="24989">
                  <c:v>2.7801909999999999</c:v>
                </c:pt>
                <c:pt idx="24990">
                  <c:v>2.770286</c:v>
                </c:pt>
                <c:pt idx="24991">
                  <c:v>2.7863929999999999</c:v>
                </c:pt>
                <c:pt idx="24992">
                  <c:v>2.8046160000000002</c:v>
                </c:pt>
                <c:pt idx="24993">
                  <c:v>2.825339</c:v>
                </c:pt>
                <c:pt idx="24994">
                  <c:v>2.826012</c:v>
                </c:pt>
                <c:pt idx="24995">
                  <c:v>2.8122609999999999</c:v>
                </c:pt>
                <c:pt idx="24996">
                  <c:v>2.6273170000000001</c:v>
                </c:pt>
                <c:pt idx="24997">
                  <c:v>2.5635859999999999</c:v>
                </c:pt>
                <c:pt idx="24998">
                  <c:v>2.5677210000000001</c:v>
                </c:pt>
                <c:pt idx="24999">
                  <c:v>2.6378710000000001</c:v>
                </c:pt>
                <c:pt idx="25000">
                  <c:v>2.6981649999999999</c:v>
                </c:pt>
                <c:pt idx="25001">
                  <c:v>2.7638669999999999</c:v>
                </c:pt>
                <c:pt idx="25002">
                  <c:v>2.8063229999999999</c:v>
                </c:pt>
                <c:pt idx="25003">
                  <c:v>2.769781</c:v>
                </c:pt>
                <c:pt idx="25004">
                  <c:v>2.7301869999999999</c:v>
                </c:pt>
                <c:pt idx="25005">
                  <c:v>2.7830279999999998</c:v>
                </c:pt>
                <c:pt idx="25006">
                  <c:v>2.8612069999999998</c:v>
                </c:pt>
                <c:pt idx="25007">
                  <c:v>2.842937</c:v>
                </c:pt>
                <c:pt idx="25008">
                  <c:v>2.827671</c:v>
                </c:pt>
                <c:pt idx="25009">
                  <c:v>2.8205309999999999</c:v>
                </c:pt>
                <c:pt idx="25010">
                  <c:v>2.802549</c:v>
                </c:pt>
                <c:pt idx="25011">
                  <c:v>2.7790370000000002</c:v>
                </c:pt>
                <c:pt idx="25012">
                  <c:v>2.783172</c:v>
                </c:pt>
                <c:pt idx="25013">
                  <c:v>2.7861530000000001</c:v>
                </c:pt>
                <c:pt idx="25014">
                  <c:v>2.7852389999999998</c:v>
                </c:pt>
                <c:pt idx="25015">
                  <c:v>2.8065389999999999</c:v>
                </c:pt>
                <c:pt idx="25016">
                  <c:v>2.8468309999999999</c:v>
                </c:pt>
                <c:pt idx="25017">
                  <c:v>2.8764249999999998</c:v>
                </c:pt>
                <c:pt idx="25018">
                  <c:v>2.8642609999999999</c:v>
                </c:pt>
                <c:pt idx="25019">
                  <c:v>2.8516149999999998</c:v>
                </c:pt>
                <c:pt idx="25020">
                  <c:v>2.8473359999999999</c:v>
                </c:pt>
                <c:pt idx="25021">
                  <c:v>2.8272620000000002</c:v>
                </c:pt>
                <c:pt idx="25022">
                  <c:v>2.7962500000000001</c:v>
                </c:pt>
                <c:pt idx="25023">
                  <c:v>2.7874029999999999</c:v>
                </c:pt>
                <c:pt idx="25024">
                  <c:v>2.8078859999999999</c:v>
                </c:pt>
                <c:pt idx="25025">
                  <c:v>2.830676</c:v>
                </c:pt>
                <c:pt idx="25026">
                  <c:v>2.859356</c:v>
                </c:pt>
                <c:pt idx="25027">
                  <c:v>2.8737089999999998</c:v>
                </c:pt>
                <c:pt idx="25028">
                  <c:v>2.8615439999999999</c:v>
                </c:pt>
                <c:pt idx="25029">
                  <c:v>2.8473839999999999</c:v>
                </c:pt>
                <c:pt idx="25030">
                  <c:v>2.8435139999999999</c:v>
                </c:pt>
                <c:pt idx="25031">
                  <c:v>2.839162</c:v>
                </c:pt>
                <c:pt idx="25032">
                  <c:v>2.8505099999999999</c:v>
                </c:pt>
                <c:pt idx="25033">
                  <c:v>2.8782519999999998</c:v>
                </c:pt>
                <c:pt idx="25034">
                  <c:v>2.8852000000000002</c:v>
                </c:pt>
                <c:pt idx="25035">
                  <c:v>2.8687559999999999</c:v>
                </c:pt>
                <c:pt idx="25036">
                  <c:v>2.8577699999999999</c:v>
                </c:pt>
                <c:pt idx="25037">
                  <c:v>2.8529140000000002</c:v>
                </c:pt>
                <c:pt idx="25038">
                  <c:v>2.835629</c:v>
                </c:pt>
                <c:pt idx="25039">
                  <c:v>2.82457</c:v>
                </c:pt>
                <c:pt idx="25040">
                  <c:v>2.8168769999999999</c:v>
                </c:pt>
                <c:pt idx="25041">
                  <c:v>2.818295</c:v>
                </c:pt>
                <c:pt idx="25042">
                  <c:v>2.8135110000000001</c:v>
                </c:pt>
                <c:pt idx="25043">
                  <c:v>2.8062269999999998</c:v>
                </c:pt>
                <c:pt idx="25044">
                  <c:v>2.8114680000000001</c:v>
                </c:pt>
                <c:pt idx="25045">
                  <c:v>2.8126699999999998</c:v>
                </c:pt>
                <c:pt idx="25046">
                  <c:v>2.8212519999999999</c:v>
                </c:pt>
                <c:pt idx="25047">
                  <c:v>2.8271899999999999</c:v>
                </c:pt>
                <c:pt idx="25048">
                  <c:v>2.8328880000000001</c:v>
                </c:pt>
                <c:pt idx="25049">
                  <c:v>2.834066</c:v>
                </c:pt>
                <c:pt idx="25050">
                  <c:v>2.838225</c:v>
                </c:pt>
                <c:pt idx="25051">
                  <c:v>2.840605</c:v>
                </c:pt>
                <c:pt idx="25052">
                  <c:v>2.83623</c:v>
                </c:pt>
                <c:pt idx="25053">
                  <c:v>2.8386819999999999</c:v>
                </c:pt>
                <c:pt idx="25054">
                  <c:v>2.8435380000000001</c:v>
                </c:pt>
                <c:pt idx="25055">
                  <c:v>2.8441869999999998</c:v>
                </c:pt>
                <c:pt idx="25056">
                  <c:v>2.8427210000000001</c:v>
                </c:pt>
                <c:pt idx="25057">
                  <c:v>2.8402440000000002</c:v>
                </c:pt>
                <c:pt idx="25058">
                  <c:v>2.8441390000000002</c:v>
                </c:pt>
                <c:pt idx="25059">
                  <c:v>2.853755</c:v>
                </c:pt>
                <c:pt idx="25060">
                  <c:v>2.858635</c:v>
                </c:pt>
                <c:pt idx="25061">
                  <c:v>2.8496199999999998</c:v>
                </c:pt>
                <c:pt idx="25062">
                  <c:v>2.8392590000000002</c:v>
                </c:pt>
                <c:pt idx="25063">
                  <c:v>2.8197380000000001</c:v>
                </c:pt>
                <c:pt idx="25064">
                  <c:v>2.818079</c:v>
                </c:pt>
                <c:pt idx="25065">
                  <c:v>2.8434179999999998</c:v>
                </c:pt>
                <c:pt idx="25066">
                  <c:v>2.8817620000000002</c:v>
                </c:pt>
                <c:pt idx="25067">
                  <c:v>2.8642850000000002</c:v>
                </c:pt>
                <c:pt idx="25068">
                  <c:v>2.8365179999999999</c:v>
                </c:pt>
                <c:pt idx="25069">
                  <c:v>2.8232719999999998</c:v>
                </c:pt>
                <c:pt idx="25070">
                  <c:v>2.8033419999999998</c:v>
                </c:pt>
                <c:pt idx="25071">
                  <c:v>2.7802150000000001</c:v>
                </c:pt>
                <c:pt idx="25072">
                  <c:v>2.7962020000000001</c:v>
                </c:pt>
                <c:pt idx="25073">
                  <c:v>2.8220459999999998</c:v>
                </c:pt>
                <c:pt idx="25074">
                  <c:v>2.8309890000000002</c:v>
                </c:pt>
                <c:pt idx="25075">
                  <c:v>2.823969</c:v>
                </c:pt>
                <c:pt idx="25076">
                  <c:v>2.7905280000000001</c:v>
                </c:pt>
                <c:pt idx="25077">
                  <c:v>2.7154739999999999</c:v>
                </c:pt>
                <c:pt idx="25078">
                  <c:v>2.6957369999999998</c:v>
                </c:pt>
                <c:pt idx="25079">
                  <c:v>2.7487699999999999</c:v>
                </c:pt>
                <c:pt idx="25080">
                  <c:v>2.776465</c:v>
                </c:pt>
                <c:pt idx="25081">
                  <c:v>2.7583380000000002</c:v>
                </c:pt>
                <c:pt idx="25082">
                  <c:v>2.7254510000000001</c:v>
                </c:pt>
                <c:pt idx="25083">
                  <c:v>2.7067709999999998</c:v>
                </c:pt>
                <c:pt idx="25084">
                  <c:v>2.724777</c:v>
                </c:pt>
                <c:pt idx="25085">
                  <c:v>2.7026119999999998</c:v>
                </c:pt>
                <c:pt idx="25086">
                  <c:v>2.7168679999999998</c:v>
                </c:pt>
                <c:pt idx="25087">
                  <c:v>2.7275659999999999</c:v>
                </c:pt>
                <c:pt idx="25088">
                  <c:v>2.7010010000000002</c:v>
                </c:pt>
                <c:pt idx="25089">
                  <c:v>2.724561</c:v>
                </c:pt>
                <c:pt idx="25090">
                  <c:v>2.7588910000000002</c:v>
                </c:pt>
                <c:pt idx="25091">
                  <c:v>2.7835570000000001</c:v>
                </c:pt>
                <c:pt idx="25092">
                  <c:v>2.80077</c:v>
                </c:pt>
                <c:pt idx="25093">
                  <c:v>2.8088229999999998</c:v>
                </c:pt>
                <c:pt idx="25094">
                  <c:v>2.8227910000000001</c:v>
                </c:pt>
                <c:pt idx="25095">
                  <c:v>2.8229350000000002</c:v>
                </c:pt>
                <c:pt idx="25096">
                  <c:v>2.76519</c:v>
                </c:pt>
                <c:pt idx="25097">
                  <c:v>2.7686510000000002</c:v>
                </c:pt>
                <c:pt idx="25098">
                  <c:v>2.8305799999999999</c:v>
                </c:pt>
                <c:pt idx="25099">
                  <c:v>2.8559909999999999</c:v>
                </c:pt>
                <c:pt idx="25100">
                  <c:v>2.8773390000000001</c:v>
                </c:pt>
                <c:pt idx="25101">
                  <c:v>2.8510629999999999</c:v>
                </c:pt>
                <c:pt idx="25102">
                  <c:v>2.7985820000000001</c:v>
                </c:pt>
                <c:pt idx="25103">
                  <c:v>2.7958889999999998</c:v>
                </c:pt>
                <c:pt idx="25104">
                  <c:v>2.8187760000000002</c:v>
                </c:pt>
                <c:pt idx="25105">
                  <c:v>2.8299310000000002</c:v>
                </c:pt>
                <c:pt idx="25106">
                  <c:v>2.8317100000000002</c:v>
                </c:pt>
                <c:pt idx="25107">
                  <c:v>2.8523369999999999</c:v>
                </c:pt>
                <c:pt idx="25108">
                  <c:v>2.8836369999999998</c:v>
                </c:pt>
                <c:pt idx="25109">
                  <c:v>2.8639960000000002</c:v>
                </c:pt>
                <c:pt idx="25110">
                  <c:v>2.8156750000000001</c:v>
                </c:pt>
                <c:pt idx="25111">
                  <c:v>2.786009</c:v>
                </c:pt>
                <c:pt idx="25112">
                  <c:v>2.793005</c:v>
                </c:pt>
                <c:pt idx="25113">
                  <c:v>2.7904559999999998</c:v>
                </c:pt>
                <c:pt idx="25114">
                  <c:v>2.7782680000000002</c:v>
                </c:pt>
                <c:pt idx="25115">
                  <c:v>2.7910569999999999</c:v>
                </c:pt>
                <c:pt idx="25116">
                  <c:v>2.811636</c:v>
                </c:pt>
                <c:pt idx="25117">
                  <c:v>2.8494999999999999</c:v>
                </c:pt>
                <c:pt idx="25118">
                  <c:v>2.908039</c:v>
                </c:pt>
                <c:pt idx="25119">
                  <c:v>2.8940950000000001</c:v>
                </c:pt>
                <c:pt idx="25120">
                  <c:v>2.858155</c:v>
                </c:pt>
                <c:pt idx="25121">
                  <c:v>2.8519999999999999</c:v>
                </c:pt>
                <c:pt idx="25122">
                  <c:v>2.8537789999999998</c:v>
                </c:pt>
                <c:pt idx="25123">
                  <c:v>2.8408449999999998</c:v>
                </c:pt>
                <c:pt idx="25124">
                  <c:v>2.836157</c:v>
                </c:pt>
                <c:pt idx="25125">
                  <c:v>2.8396430000000001</c:v>
                </c:pt>
                <c:pt idx="25126">
                  <c:v>2.8460139999999998</c:v>
                </c:pt>
                <c:pt idx="25127">
                  <c:v>2.8473839999999999</c:v>
                </c:pt>
                <c:pt idx="25128">
                  <c:v>2.8475280000000001</c:v>
                </c:pt>
                <c:pt idx="25129">
                  <c:v>2.8463029999999998</c:v>
                </c:pt>
                <c:pt idx="25130">
                  <c:v>2.8377439999999998</c:v>
                </c:pt>
                <c:pt idx="25131">
                  <c:v>2.8358690000000002</c:v>
                </c:pt>
                <c:pt idx="25132">
                  <c:v>2.8462540000000001</c:v>
                </c:pt>
                <c:pt idx="25133">
                  <c:v>2.8424320000000001</c:v>
                </c:pt>
                <c:pt idx="25134">
                  <c:v>2.8321670000000001</c:v>
                </c:pt>
                <c:pt idx="25135">
                  <c:v>2.8285369999999999</c:v>
                </c:pt>
                <c:pt idx="25136">
                  <c:v>2.828392</c:v>
                </c:pt>
                <c:pt idx="25137">
                  <c:v>2.8289930000000001</c:v>
                </c:pt>
                <c:pt idx="25138">
                  <c:v>2.8249059999999999</c:v>
                </c:pt>
                <c:pt idx="25139">
                  <c:v>2.8259880000000002</c:v>
                </c:pt>
                <c:pt idx="25140">
                  <c:v>2.8274309999999998</c:v>
                </c:pt>
                <c:pt idx="25141">
                  <c:v>2.8270940000000002</c:v>
                </c:pt>
                <c:pt idx="25142">
                  <c:v>2.8242090000000002</c:v>
                </c:pt>
                <c:pt idx="25143">
                  <c:v>2.8273830000000002</c:v>
                </c:pt>
                <c:pt idx="25144">
                  <c:v>2.8376480000000002</c:v>
                </c:pt>
                <c:pt idx="25145">
                  <c:v>2.8320219999999998</c:v>
                </c:pt>
                <c:pt idx="25146">
                  <c:v>2.8266610000000001</c:v>
                </c:pt>
                <c:pt idx="25147">
                  <c:v>2.8300990000000001</c:v>
                </c:pt>
                <c:pt idx="25148">
                  <c:v>2.8294260000000002</c:v>
                </c:pt>
                <c:pt idx="25149">
                  <c:v>2.8382489999999998</c:v>
                </c:pt>
                <c:pt idx="25150">
                  <c:v>2.8457499999999998</c:v>
                </c:pt>
                <c:pt idx="25151">
                  <c:v>2.8450039999999999</c:v>
                </c:pt>
                <c:pt idx="25152">
                  <c:v>2.8440910000000001</c:v>
                </c:pt>
                <c:pt idx="25153">
                  <c:v>2.841278</c:v>
                </c:pt>
                <c:pt idx="25154">
                  <c:v>2.8394270000000001</c:v>
                </c:pt>
                <c:pt idx="25155">
                  <c:v>2.8323109999999998</c:v>
                </c:pt>
                <c:pt idx="25156">
                  <c:v>2.8291849999999998</c:v>
                </c:pt>
                <c:pt idx="25157">
                  <c:v>2.8283680000000002</c:v>
                </c:pt>
                <c:pt idx="25158">
                  <c:v>2.8257720000000002</c:v>
                </c:pt>
                <c:pt idx="25159">
                  <c:v>2.8277670000000001</c:v>
                </c:pt>
                <c:pt idx="25160">
                  <c:v>2.8318780000000001</c:v>
                </c:pt>
                <c:pt idx="25161">
                  <c:v>2.8298350000000001</c:v>
                </c:pt>
                <c:pt idx="25162">
                  <c:v>2.8277190000000001</c:v>
                </c:pt>
                <c:pt idx="25163">
                  <c:v>2.8269739999999999</c:v>
                </c:pt>
                <c:pt idx="25164">
                  <c:v>2.8313250000000001</c:v>
                </c:pt>
                <c:pt idx="25165">
                  <c:v>2.8327680000000002</c:v>
                </c:pt>
                <c:pt idx="25166">
                  <c:v>2.8314699999999999</c:v>
                </c:pt>
                <c:pt idx="25167">
                  <c:v>2.826902</c:v>
                </c:pt>
                <c:pt idx="25168">
                  <c:v>2.8269259999999998</c:v>
                </c:pt>
                <c:pt idx="25169">
                  <c:v>2.8223820000000002</c:v>
                </c:pt>
                <c:pt idx="25170">
                  <c:v>2.823296</c:v>
                </c:pt>
                <c:pt idx="25171">
                  <c:v>2.826301</c:v>
                </c:pt>
                <c:pt idx="25172">
                  <c:v>2.8272620000000002</c:v>
                </c:pt>
                <c:pt idx="25173">
                  <c:v>2.8234159999999999</c:v>
                </c:pt>
                <c:pt idx="25174">
                  <c:v>2.8186800000000001</c:v>
                </c:pt>
                <c:pt idx="25175">
                  <c:v>2.8090639999999998</c:v>
                </c:pt>
                <c:pt idx="25176">
                  <c:v>2.8018519999999998</c:v>
                </c:pt>
                <c:pt idx="25177">
                  <c:v>2.8032219999999999</c:v>
                </c:pt>
                <c:pt idx="25178">
                  <c:v>2.800529</c:v>
                </c:pt>
                <c:pt idx="25179">
                  <c:v>2.805914</c:v>
                </c:pt>
                <c:pt idx="25180">
                  <c:v>2.81291</c:v>
                </c:pt>
                <c:pt idx="25181">
                  <c:v>2.8206989999999998</c:v>
                </c:pt>
                <c:pt idx="25182">
                  <c:v>2.8508460000000002</c:v>
                </c:pt>
                <c:pt idx="25183">
                  <c:v>2.8683239999999999</c:v>
                </c:pt>
                <c:pt idx="25184">
                  <c:v>2.8482980000000002</c:v>
                </c:pt>
                <c:pt idx="25185">
                  <c:v>2.8039909999999999</c:v>
                </c:pt>
                <c:pt idx="25186">
                  <c:v>2.7703099999999998</c:v>
                </c:pt>
                <c:pt idx="25187">
                  <c:v>2.7410049999999999</c:v>
                </c:pt>
                <c:pt idx="25188">
                  <c:v>2.7361970000000002</c:v>
                </c:pt>
                <c:pt idx="25189">
                  <c:v>2.722445</c:v>
                </c:pt>
                <c:pt idx="25190">
                  <c:v>2.7483610000000001</c:v>
                </c:pt>
                <c:pt idx="25191">
                  <c:v>2.7857919999999998</c:v>
                </c:pt>
                <c:pt idx="25192">
                  <c:v>2.790432</c:v>
                </c:pt>
                <c:pt idx="25193">
                  <c:v>2.7706469999999999</c:v>
                </c:pt>
                <c:pt idx="25194">
                  <c:v>2.7511260000000002</c:v>
                </c:pt>
                <c:pt idx="25195">
                  <c:v>2.7622330000000002</c:v>
                </c:pt>
                <c:pt idx="25196">
                  <c:v>2.7672569999999999</c:v>
                </c:pt>
                <c:pt idx="25197">
                  <c:v>2.778508</c:v>
                </c:pt>
                <c:pt idx="25198">
                  <c:v>2.7817539999999998</c:v>
                </c:pt>
                <c:pt idx="25199">
                  <c:v>2.7651659999999998</c:v>
                </c:pt>
                <c:pt idx="25200">
                  <c:v>2.7554289999999999</c:v>
                </c:pt>
                <c:pt idx="25201">
                  <c:v>2.7559819999999999</c:v>
                </c:pt>
                <c:pt idx="25202">
                  <c:v>2.7806959999999998</c:v>
                </c:pt>
                <c:pt idx="25203">
                  <c:v>2.787836</c:v>
                </c:pt>
                <c:pt idx="25204">
                  <c:v>2.7625449999999998</c:v>
                </c:pt>
                <c:pt idx="25205">
                  <c:v>2.7729789999999999</c:v>
                </c:pt>
                <c:pt idx="25206">
                  <c:v>2.7898550000000002</c:v>
                </c:pt>
                <c:pt idx="25207">
                  <c:v>2.7951679999999999</c:v>
                </c:pt>
                <c:pt idx="25208">
                  <c:v>2.7821380000000002</c:v>
                </c:pt>
                <c:pt idx="25209">
                  <c:v>2.7787730000000002</c:v>
                </c:pt>
                <c:pt idx="25210">
                  <c:v>2.8107950000000002</c:v>
                </c:pt>
                <c:pt idx="25211">
                  <c:v>2.8347389999999999</c:v>
                </c:pt>
                <c:pt idx="25212">
                  <c:v>2.8203390000000002</c:v>
                </c:pt>
                <c:pt idx="25213">
                  <c:v>2.8065389999999999</c:v>
                </c:pt>
                <c:pt idx="25214">
                  <c:v>2.8173339999999998</c:v>
                </c:pt>
                <c:pt idx="25215">
                  <c:v>2.8167089999999999</c:v>
                </c:pt>
                <c:pt idx="25216">
                  <c:v>2.7954569999999999</c:v>
                </c:pt>
                <c:pt idx="25217">
                  <c:v>2.8007219999999999</c:v>
                </c:pt>
                <c:pt idx="25218">
                  <c:v>2.8138000000000001</c:v>
                </c:pt>
                <c:pt idx="25219">
                  <c:v>2.8238970000000001</c:v>
                </c:pt>
                <c:pt idx="25220">
                  <c:v>2.8387060000000002</c:v>
                </c:pt>
                <c:pt idx="25221">
                  <c:v>2.8321190000000001</c:v>
                </c:pt>
                <c:pt idx="25222">
                  <c:v>2.8202419999999999</c:v>
                </c:pt>
                <c:pt idx="25223">
                  <c:v>2.813968</c:v>
                </c:pt>
                <c:pt idx="25224">
                  <c:v>2.8075730000000001</c:v>
                </c:pt>
                <c:pt idx="25225">
                  <c:v>2.8101940000000001</c:v>
                </c:pt>
                <c:pt idx="25226">
                  <c:v>2.818031</c:v>
                </c:pt>
                <c:pt idx="25227">
                  <c:v>2.8233679999999999</c:v>
                </c:pt>
                <c:pt idx="25228">
                  <c:v>2.8234159999999999</c:v>
                </c:pt>
                <c:pt idx="25229">
                  <c:v>2.81541</c:v>
                </c:pt>
                <c:pt idx="25230">
                  <c:v>2.8105060000000002</c:v>
                </c:pt>
                <c:pt idx="25231">
                  <c:v>2.811852</c:v>
                </c:pt>
                <c:pt idx="25232">
                  <c:v>2.8099530000000001</c:v>
                </c:pt>
                <c:pt idx="25233">
                  <c:v>2.8079580000000002</c:v>
                </c:pt>
                <c:pt idx="25234">
                  <c:v>2.805145</c:v>
                </c:pt>
                <c:pt idx="25235">
                  <c:v>2.794591</c:v>
                </c:pt>
                <c:pt idx="25236">
                  <c:v>2.7868019999999998</c:v>
                </c:pt>
                <c:pt idx="25237">
                  <c:v>2.791658</c:v>
                </c:pt>
                <c:pt idx="25238">
                  <c:v>2.7946149999999998</c:v>
                </c:pt>
                <c:pt idx="25239">
                  <c:v>2.7929080000000002</c:v>
                </c:pt>
                <c:pt idx="25240">
                  <c:v>2.7928359999999999</c:v>
                </c:pt>
                <c:pt idx="25241">
                  <c:v>2.7954569999999999</c:v>
                </c:pt>
                <c:pt idx="25242">
                  <c:v>2.7960579999999999</c:v>
                </c:pt>
                <c:pt idx="25243">
                  <c:v>2.7965870000000002</c:v>
                </c:pt>
                <c:pt idx="25244">
                  <c:v>2.7993030000000001</c:v>
                </c:pt>
                <c:pt idx="25245">
                  <c:v>2.801491</c:v>
                </c:pt>
                <c:pt idx="25246">
                  <c:v>2.8083909999999999</c:v>
                </c:pt>
                <c:pt idx="25247">
                  <c:v>2.8098329999999998</c:v>
                </c:pt>
                <c:pt idx="25248">
                  <c:v>2.812357</c:v>
                </c:pt>
                <c:pt idx="25249">
                  <c:v>2.8163960000000001</c:v>
                </c:pt>
                <c:pt idx="25250">
                  <c:v>2.8169970000000002</c:v>
                </c:pt>
                <c:pt idx="25251">
                  <c:v>2.8163719999999999</c:v>
                </c:pt>
                <c:pt idx="25252">
                  <c:v>2.8193290000000002</c:v>
                </c:pt>
                <c:pt idx="25253">
                  <c:v>2.820627</c:v>
                </c:pt>
                <c:pt idx="25254">
                  <c:v>2.8236560000000002</c:v>
                </c:pt>
                <c:pt idx="25255">
                  <c:v>2.826133</c:v>
                </c:pt>
                <c:pt idx="25256">
                  <c:v>2.822454</c:v>
                </c:pt>
                <c:pt idx="25257">
                  <c:v>2.8208920000000002</c:v>
                </c:pt>
                <c:pt idx="25258">
                  <c:v>2.8214199999999998</c:v>
                </c:pt>
                <c:pt idx="25259">
                  <c:v>2.8293300000000001</c:v>
                </c:pt>
                <c:pt idx="25260">
                  <c:v>2.8358690000000002</c:v>
                </c:pt>
                <c:pt idx="25261">
                  <c:v>2.8303880000000001</c:v>
                </c:pt>
                <c:pt idx="25262">
                  <c:v>2.828897</c:v>
                </c:pt>
                <c:pt idx="25263">
                  <c:v>2.8329360000000001</c:v>
                </c:pt>
                <c:pt idx="25264">
                  <c:v>2.8346429999999998</c:v>
                </c:pt>
                <c:pt idx="25265">
                  <c:v>2.8407969999999998</c:v>
                </c:pt>
                <c:pt idx="25266">
                  <c:v>2.839763</c:v>
                </c:pt>
                <c:pt idx="25267">
                  <c:v>2.8373840000000001</c:v>
                </c:pt>
                <c:pt idx="25268">
                  <c:v>2.8333930000000001</c:v>
                </c:pt>
                <c:pt idx="25269">
                  <c:v>2.8355079999999999</c:v>
                </c:pt>
                <c:pt idx="25270">
                  <c:v>2.825628</c:v>
                </c:pt>
                <c:pt idx="25271">
                  <c:v>2.8244250000000002</c:v>
                </c:pt>
                <c:pt idx="25272">
                  <c:v>2.8312529999999998</c:v>
                </c:pt>
                <c:pt idx="25273">
                  <c:v>2.8302429999999998</c:v>
                </c:pt>
                <c:pt idx="25274">
                  <c:v>2.8307959999999999</c:v>
                </c:pt>
                <c:pt idx="25275">
                  <c:v>2.8301229999999999</c:v>
                </c:pt>
                <c:pt idx="25276">
                  <c:v>2.8306279999999999</c:v>
                </c:pt>
                <c:pt idx="25277">
                  <c:v>2.834667</c:v>
                </c:pt>
                <c:pt idx="25278">
                  <c:v>2.835099</c:v>
                </c:pt>
                <c:pt idx="25279">
                  <c:v>2.8330320000000002</c:v>
                </c:pt>
                <c:pt idx="25280">
                  <c:v>2.833056</c:v>
                </c:pt>
                <c:pt idx="25281">
                  <c:v>2.8365179999999999</c:v>
                </c:pt>
                <c:pt idx="25282">
                  <c:v>2.8327439999999999</c:v>
                </c:pt>
                <c:pt idx="25283">
                  <c:v>2.8297870000000001</c:v>
                </c:pt>
                <c:pt idx="25284">
                  <c:v>2.8285849999999999</c:v>
                </c:pt>
                <c:pt idx="25285">
                  <c:v>2.8223579999999999</c:v>
                </c:pt>
                <c:pt idx="25286">
                  <c:v>2.8198099999999999</c:v>
                </c:pt>
                <c:pt idx="25287">
                  <c:v>2.8201700000000001</c:v>
                </c:pt>
                <c:pt idx="25288">
                  <c:v>2.819642</c:v>
                </c:pt>
                <c:pt idx="25289">
                  <c:v>2.818295</c:v>
                </c:pt>
                <c:pt idx="25290">
                  <c:v>2.8132470000000001</c:v>
                </c:pt>
                <c:pt idx="25291">
                  <c:v>2.808414</c:v>
                </c:pt>
                <c:pt idx="25292">
                  <c:v>2.813078</c:v>
                </c:pt>
                <c:pt idx="25293">
                  <c:v>2.8174779999999999</c:v>
                </c:pt>
                <c:pt idx="25294">
                  <c:v>2.8186559999999998</c:v>
                </c:pt>
                <c:pt idx="25295">
                  <c:v>2.820459</c:v>
                </c:pt>
                <c:pt idx="25296">
                  <c:v>2.8234159999999999</c:v>
                </c:pt>
                <c:pt idx="25297">
                  <c:v>2.8277429999999999</c:v>
                </c:pt>
                <c:pt idx="25298">
                  <c:v>2.8335370000000002</c:v>
                </c:pt>
                <c:pt idx="25299">
                  <c:v>2.839763</c:v>
                </c:pt>
                <c:pt idx="25300">
                  <c:v>2.8385129999999998</c:v>
                </c:pt>
                <c:pt idx="25301">
                  <c:v>2.8365179999999999</c:v>
                </c:pt>
                <c:pt idx="25302">
                  <c:v>2.8312529999999998</c:v>
                </c:pt>
                <c:pt idx="25303">
                  <c:v>2.8256030000000001</c:v>
                </c:pt>
                <c:pt idx="25304">
                  <c:v>2.822743</c:v>
                </c:pt>
                <c:pt idx="25305">
                  <c:v>2.823296</c:v>
                </c:pt>
                <c:pt idx="25306">
                  <c:v>2.8237760000000001</c:v>
                </c:pt>
                <c:pt idx="25307">
                  <c:v>2.8219249999999998</c:v>
                </c:pt>
                <c:pt idx="25308">
                  <c:v>2.8171889999999999</c:v>
                </c:pt>
                <c:pt idx="25309">
                  <c:v>2.8135590000000001</c:v>
                </c:pt>
                <c:pt idx="25310">
                  <c:v>2.8141120000000002</c:v>
                </c:pt>
                <c:pt idx="25311">
                  <c:v>2.8116840000000001</c:v>
                </c:pt>
                <c:pt idx="25312">
                  <c:v>2.8036789999999998</c:v>
                </c:pt>
                <c:pt idx="25313">
                  <c:v>2.8059620000000001</c:v>
                </c:pt>
                <c:pt idx="25314">
                  <c:v>2.8065630000000001</c:v>
                </c:pt>
                <c:pt idx="25315">
                  <c:v>2.8090639999999998</c:v>
                </c:pt>
                <c:pt idx="25316">
                  <c:v>2.8122850000000001</c:v>
                </c:pt>
                <c:pt idx="25317">
                  <c:v>2.8126699999999998</c:v>
                </c:pt>
                <c:pt idx="25318">
                  <c:v>2.8133910000000002</c:v>
                </c:pt>
                <c:pt idx="25319">
                  <c:v>2.8143280000000002</c:v>
                </c:pt>
                <c:pt idx="25320">
                  <c:v>2.8146170000000001</c:v>
                </c:pt>
                <c:pt idx="25321">
                  <c:v>2.8147129999999998</c:v>
                </c:pt>
                <c:pt idx="25322">
                  <c:v>2.8170929999999998</c:v>
                </c:pt>
                <c:pt idx="25323">
                  <c:v>2.8192089999999999</c:v>
                </c:pt>
                <c:pt idx="25324">
                  <c:v>2.8191609999999998</c:v>
                </c:pt>
                <c:pt idx="25325">
                  <c:v>2.8168769999999999</c:v>
                </c:pt>
                <c:pt idx="25326">
                  <c:v>2.8163</c:v>
                </c:pt>
                <c:pt idx="25327">
                  <c:v>2.8169729999999999</c:v>
                </c:pt>
                <c:pt idx="25328">
                  <c:v>2.8177180000000002</c:v>
                </c:pt>
                <c:pt idx="25329">
                  <c:v>2.819353</c:v>
                </c:pt>
                <c:pt idx="25330">
                  <c:v>2.818295</c:v>
                </c:pt>
                <c:pt idx="25331">
                  <c:v>2.8174779999999999</c:v>
                </c:pt>
                <c:pt idx="25332">
                  <c:v>2.8174779999999999</c:v>
                </c:pt>
                <c:pt idx="25333">
                  <c:v>2.81731</c:v>
                </c:pt>
                <c:pt idx="25334">
                  <c:v>2.81779</c:v>
                </c:pt>
                <c:pt idx="25335">
                  <c:v>2.8201700000000001</c:v>
                </c:pt>
                <c:pt idx="25336">
                  <c:v>2.8198099999999999</c:v>
                </c:pt>
                <c:pt idx="25337">
                  <c:v>2.8212999999999999</c:v>
                </c:pt>
                <c:pt idx="25338">
                  <c:v>2.821685</c:v>
                </c:pt>
                <c:pt idx="25339">
                  <c:v>2.821469</c:v>
                </c:pt>
                <c:pt idx="25340">
                  <c:v>2.8213729999999999</c:v>
                </c:pt>
                <c:pt idx="25341">
                  <c:v>2.8197380000000001</c:v>
                </c:pt>
                <c:pt idx="25342">
                  <c:v>2.8206989999999998</c:v>
                </c:pt>
                <c:pt idx="25343">
                  <c:v>2.820459</c:v>
                </c:pt>
                <c:pt idx="25344">
                  <c:v>2.8200500000000002</c:v>
                </c:pt>
                <c:pt idx="25345">
                  <c:v>2.8182710000000002</c:v>
                </c:pt>
                <c:pt idx="25346">
                  <c:v>2.8127900000000001</c:v>
                </c:pt>
                <c:pt idx="25347">
                  <c:v>2.8177660000000002</c:v>
                </c:pt>
                <c:pt idx="25348">
                  <c:v>2.8170449999999998</c:v>
                </c:pt>
                <c:pt idx="25349">
                  <c:v>2.8165879999999999</c:v>
                </c:pt>
                <c:pt idx="25350">
                  <c:v>2.8156029999999999</c:v>
                </c:pt>
                <c:pt idx="25351">
                  <c:v>2.8179829999999999</c:v>
                </c:pt>
                <c:pt idx="25352">
                  <c:v>2.8206509999999998</c:v>
                </c:pt>
                <c:pt idx="25353">
                  <c:v>2.822406</c:v>
                </c:pt>
                <c:pt idx="25354">
                  <c:v>2.8237519999999998</c:v>
                </c:pt>
                <c:pt idx="25355">
                  <c:v>2.8241849999999999</c:v>
                </c:pt>
                <c:pt idx="25356">
                  <c:v>2.81969</c:v>
                </c:pt>
                <c:pt idx="25357">
                  <c:v>2.8244250000000002</c:v>
                </c:pt>
                <c:pt idx="25358">
                  <c:v>2.8175979999999998</c:v>
                </c:pt>
                <c:pt idx="25359">
                  <c:v>2.813463</c:v>
                </c:pt>
                <c:pt idx="25360">
                  <c:v>2.809761</c:v>
                </c:pt>
                <c:pt idx="25361">
                  <c:v>2.8138000000000001</c:v>
                </c:pt>
                <c:pt idx="25362">
                  <c:v>2.8192569999999999</c:v>
                </c:pt>
                <c:pt idx="25363">
                  <c:v>2.8133910000000002</c:v>
                </c:pt>
                <c:pt idx="25364">
                  <c:v>2.8151700000000002</c:v>
                </c:pt>
                <c:pt idx="25365">
                  <c:v>2.818031</c:v>
                </c:pt>
                <c:pt idx="25366">
                  <c:v>2.8163960000000001</c:v>
                </c:pt>
                <c:pt idx="25367">
                  <c:v>2.8175500000000002</c:v>
                </c:pt>
                <c:pt idx="25368">
                  <c:v>2.81392</c:v>
                </c:pt>
                <c:pt idx="25369">
                  <c:v>2.8192810000000001</c:v>
                </c:pt>
                <c:pt idx="25370">
                  <c:v>2.8216130000000001</c:v>
                </c:pt>
                <c:pt idx="25371">
                  <c:v>2.8239450000000001</c:v>
                </c:pt>
                <c:pt idx="25372">
                  <c:v>2.8221660000000002</c:v>
                </c:pt>
                <c:pt idx="25373">
                  <c:v>2.8225739999999999</c:v>
                </c:pt>
                <c:pt idx="25374">
                  <c:v>2.818848</c:v>
                </c:pt>
                <c:pt idx="25375">
                  <c:v>2.8157230000000002</c:v>
                </c:pt>
                <c:pt idx="25376">
                  <c:v>2.8162280000000002</c:v>
                </c:pt>
                <c:pt idx="25377">
                  <c:v>2.8163239999999998</c:v>
                </c:pt>
                <c:pt idx="25378">
                  <c:v>2.8155549999999998</c:v>
                </c:pt>
                <c:pt idx="25379">
                  <c:v>2.8152659999999998</c:v>
                </c:pt>
                <c:pt idx="25380">
                  <c:v>2.8137279999999998</c:v>
                </c:pt>
                <c:pt idx="25381">
                  <c:v>2.8131740000000001</c:v>
                </c:pt>
                <c:pt idx="25382">
                  <c:v>2.812405</c:v>
                </c:pt>
                <c:pt idx="25383">
                  <c:v>2.8119730000000001</c:v>
                </c:pt>
                <c:pt idx="25384">
                  <c:v>2.812862</c:v>
                </c:pt>
                <c:pt idx="25385">
                  <c:v>2.8174779999999999</c:v>
                </c:pt>
                <c:pt idx="25386">
                  <c:v>2.819858</c:v>
                </c:pt>
                <c:pt idx="25387">
                  <c:v>2.820627</c:v>
                </c:pt>
                <c:pt idx="25388">
                  <c:v>2.8209399999999998</c:v>
                </c:pt>
                <c:pt idx="25389">
                  <c:v>2.8202910000000001</c:v>
                </c:pt>
                <c:pt idx="25390">
                  <c:v>2.8207230000000001</c:v>
                </c:pt>
                <c:pt idx="25391">
                  <c:v>2.8235839999999999</c:v>
                </c:pt>
                <c:pt idx="25392">
                  <c:v>2.8227910000000001</c:v>
                </c:pt>
                <c:pt idx="25393">
                  <c:v>2.8219249999999998</c:v>
                </c:pt>
                <c:pt idx="25394">
                  <c:v>2.81969</c:v>
                </c:pt>
                <c:pt idx="25395">
                  <c:v>2.8168769999999999</c:v>
                </c:pt>
                <c:pt idx="25396">
                  <c:v>2.815795</c:v>
                </c:pt>
                <c:pt idx="25397">
                  <c:v>2.8128380000000002</c:v>
                </c:pt>
                <c:pt idx="25398">
                  <c:v>2.81142</c:v>
                </c:pt>
                <c:pt idx="25399">
                  <c:v>2.8081740000000002</c:v>
                </c:pt>
                <c:pt idx="25400">
                  <c:v>2.8057699999999999</c:v>
                </c:pt>
                <c:pt idx="25401">
                  <c:v>2.804208</c:v>
                </c:pt>
                <c:pt idx="25402">
                  <c:v>2.8075009999999998</c:v>
                </c:pt>
                <c:pt idx="25403">
                  <c:v>2.8097129999999999</c:v>
                </c:pt>
                <c:pt idx="25404">
                  <c:v>2.8088709999999999</c:v>
                </c:pt>
                <c:pt idx="25405">
                  <c:v>2.810362</c:v>
                </c:pt>
                <c:pt idx="25406">
                  <c:v>2.810073</c:v>
                </c:pt>
                <c:pt idx="25407">
                  <c:v>2.8094000000000001</c:v>
                </c:pt>
                <c:pt idx="25408">
                  <c:v>2.8111549999999998</c:v>
                </c:pt>
                <c:pt idx="25409">
                  <c:v>2.8164199999999999</c:v>
                </c:pt>
                <c:pt idx="25410">
                  <c:v>2.814136</c:v>
                </c:pt>
                <c:pt idx="25411">
                  <c:v>2.8142559999999999</c:v>
                </c:pt>
                <c:pt idx="25412">
                  <c:v>2.8172860000000002</c:v>
                </c:pt>
                <c:pt idx="25413">
                  <c:v>2.8146409999999999</c:v>
                </c:pt>
                <c:pt idx="25414">
                  <c:v>2.8091840000000001</c:v>
                </c:pt>
                <c:pt idx="25415">
                  <c:v>2.8084389999999999</c:v>
                </c:pt>
                <c:pt idx="25416">
                  <c:v>2.8062749999999999</c:v>
                </c:pt>
                <c:pt idx="25417">
                  <c:v>2.806467</c:v>
                </c:pt>
                <c:pt idx="25418">
                  <c:v>2.8070439999999999</c:v>
                </c:pt>
                <c:pt idx="25419">
                  <c:v>2.8069959999999998</c:v>
                </c:pt>
                <c:pt idx="25420">
                  <c:v>2.8039190000000001</c:v>
                </c:pt>
                <c:pt idx="25421">
                  <c:v>2.804087</c:v>
                </c:pt>
                <c:pt idx="25422">
                  <c:v>2.8040150000000001</c:v>
                </c:pt>
                <c:pt idx="25423">
                  <c:v>2.8061790000000002</c:v>
                </c:pt>
                <c:pt idx="25424">
                  <c:v>2.8058179999999999</c:v>
                </c:pt>
                <c:pt idx="25425">
                  <c:v>2.8056739999999998</c:v>
                </c:pt>
                <c:pt idx="25426">
                  <c:v>2.8045680000000002</c:v>
                </c:pt>
                <c:pt idx="25427">
                  <c:v>2.8112270000000001</c:v>
                </c:pt>
                <c:pt idx="25428">
                  <c:v>2.813679</c:v>
                </c:pt>
                <c:pt idx="25429">
                  <c:v>2.8125260000000001</c:v>
                </c:pt>
                <c:pt idx="25430">
                  <c:v>2.8152900000000001</c:v>
                </c:pt>
                <c:pt idx="25431">
                  <c:v>2.8179110000000001</c:v>
                </c:pt>
                <c:pt idx="25432">
                  <c:v>2.8150740000000001</c:v>
                </c:pt>
                <c:pt idx="25433">
                  <c:v>2.8125979999999999</c:v>
                </c:pt>
                <c:pt idx="25434">
                  <c:v>2.8134389999999998</c:v>
                </c:pt>
                <c:pt idx="25435">
                  <c:v>2.8120449999999999</c:v>
                </c:pt>
                <c:pt idx="25436">
                  <c:v>2.8134869999999998</c:v>
                </c:pt>
                <c:pt idx="25437">
                  <c:v>2.812694</c:v>
                </c:pt>
                <c:pt idx="25438">
                  <c:v>2.8132470000000001</c:v>
                </c:pt>
                <c:pt idx="25439">
                  <c:v>2.8141600000000002</c:v>
                </c:pt>
                <c:pt idx="25440">
                  <c:v>2.8157709999999998</c:v>
                </c:pt>
                <c:pt idx="25441">
                  <c:v>2.814473</c:v>
                </c:pt>
                <c:pt idx="25442">
                  <c:v>2.8175500000000002</c:v>
                </c:pt>
                <c:pt idx="25443">
                  <c:v>2.816805</c:v>
                </c:pt>
                <c:pt idx="25444">
                  <c:v>2.8160590000000001</c:v>
                </c:pt>
                <c:pt idx="25445">
                  <c:v>2.8184879999999999</c:v>
                </c:pt>
                <c:pt idx="25446">
                  <c:v>2.8192569999999999</c:v>
                </c:pt>
                <c:pt idx="25447">
                  <c:v>2.8200500000000002</c:v>
                </c:pt>
                <c:pt idx="25448">
                  <c:v>2.8240889999999998</c:v>
                </c:pt>
                <c:pt idx="25449">
                  <c:v>2.8231510000000002</c:v>
                </c:pt>
                <c:pt idx="25450">
                  <c:v>2.8266849999999999</c:v>
                </c:pt>
                <c:pt idx="25451">
                  <c:v>2.8271899999999999</c:v>
                </c:pt>
                <c:pt idx="25452">
                  <c:v>2.8303880000000001</c:v>
                </c:pt>
                <c:pt idx="25453">
                  <c:v>2.8294260000000002</c:v>
                </c:pt>
                <c:pt idx="25454">
                  <c:v>2.8289209999999998</c:v>
                </c:pt>
                <c:pt idx="25455">
                  <c:v>2.8278150000000002</c:v>
                </c:pt>
                <c:pt idx="25456">
                  <c:v>2.8275269999999999</c:v>
                </c:pt>
                <c:pt idx="25457">
                  <c:v>2.8275269999999999</c:v>
                </c:pt>
                <c:pt idx="25458">
                  <c:v>2.8298109999999999</c:v>
                </c:pt>
                <c:pt idx="25459">
                  <c:v>2.828176</c:v>
                </c:pt>
                <c:pt idx="25460">
                  <c:v>2.8255560000000002</c:v>
                </c:pt>
                <c:pt idx="25461">
                  <c:v>2.8236080000000001</c:v>
                </c:pt>
                <c:pt idx="25462">
                  <c:v>2.8246660000000001</c:v>
                </c:pt>
                <c:pt idx="25463">
                  <c:v>2.829955</c:v>
                </c:pt>
                <c:pt idx="25464">
                  <c:v>2.8351959999999998</c:v>
                </c:pt>
                <c:pt idx="25465">
                  <c:v>2.8377680000000001</c:v>
                </c:pt>
                <c:pt idx="25466">
                  <c:v>2.8366380000000002</c:v>
                </c:pt>
                <c:pt idx="25467">
                  <c:v>2.8367580000000001</c:v>
                </c:pt>
                <c:pt idx="25468">
                  <c:v>2.838489</c:v>
                </c:pt>
                <c:pt idx="25469">
                  <c:v>2.8401960000000002</c:v>
                </c:pt>
                <c:pt idx="25470">
                  <c:v>2.8393069999999998</c:v>
                </c:pt>
                <c:pt idx="25471">
                  <c:v>2.8364699999999998</c:v>
                </c:pt>
                <c:pt idx="25472">
                  <c:v>2.8347389999999999</c:v>
                </c:pt>
                <c:pt idx="25473">
                  <c:v>2.83094</c:v>
                </c:pt>
                <c:pt idx="25474">
                  <c:v>2.8269739999999999</c:v>
                </c:pt>
                <c:pt idx="25475">
                  <c:v>2.825291</c:v>
                </c:pt>
                <c:pt idx="25476">
                  <c:v>2.823464</c:v>
                </c:pt>
                <c:pt idx="25477">
                  <c:v>2.8242090000000002</c:v>
                </c:pt>
                <c:pt idx="25478">
                  <c:v>2.8203149999999999</c:v>
                </c:pt>
                <c:pt idx="25479">
                  <c:v>2.8193049999999999</c:v>
                </c:pt>
                <c:pt idx="25480">
                  <c:v>2.8125979999999999</c:v>
                </c:pt>
                <c:pt idx="25481">
                  <c:v>2.8084630000000002</c:v>
                </c:pt>
                <c:pt idx="25482">
                  <c:v>2.8067799999999998</c:v>
                </c:pt>
                <c:pt idx="25483">
                  <c:v>2.8098809999999999</c:v>
                </c:pt>
                <c:pt idx="25484">
                  <c:v>2.8153380000000001</c:v>
                </c:pt>
                <c:pt idx="25485">
                  <c:v>2.8197619999999999</c:v>
                </c:pt>
                <c:pt idx="25486">
                  <c:v>2.815795</c:v>
                </c:pt>
                <c:pt idx="25487">
                  <c:v>2.8155549999999998</c:v>
                </c:pt>
                <c:pt idx="25488">
                  <c:v>2.8218290000000001</c:v>
                </c:pt>
                <c:pt idx="25489">
                  <c:v>2.8235359999999998</c:v>
                </c:pt>
                <c:pt idx="25490">
                  <c:v>2.8197619999999999</c:v>
                </c:pt>
                <c:pt idx="25491">
                  <c:v>2.813367</c:v>
                </c:pt>
                <c:pt idx="25492">
                  <c:v>2.8168530000000001</c:v>
                </c:pt>
                <c:pt idx="25493">
                  <c:v>2.8168769999999999</c:v>
                </c:pt>
                <c:pt idx="25494">
                  <c:v>2.8219249999999998</c:v>
                </c:pt>
                <c:pt idx="25495">
                  <c:v>2.8347389999999999</c:v>
                </c:pt>
                <c:pt idx="25496">
                  <c:v>2.831277</c:v>
                </c:pt>
                <c:pt idx="25497">
                  <c:v>2.8307000000000002</c:v>
                </c:pt>
                <c:pt idx="25498">
                  <c:v>2.8252190000000001</c:v>
                </c:pt>
                <c:pt idx="25499">
                  <c:v>2.809304</c:v>
                </c:pt>
                <c:pt idx="25500">
                  <c:v>2.8054579999999998</c:v>
                </c:pt>
                <c:pt idx="25501">
                  <c:v>2.8045200000000001</c:v>
                </c:pt>
                <c:pt idx="25502">
                  <c:v>2.8042799999999999</c:v>
                </c:pt>
                <c:pt idx="25503">
                  <c:v>2.8125260000000001</c:v>
                </c:pt>
                <c:pt idx="25504">
                  <c:v>2.809545</c:v>
                </c:pt>
                <c:pt idx="25505">
                  <c:v>2.8132950000000001</c:v>
                </c:pt>
                <c:pt idx="25506">
                  <c:v>2.8153619999999999</c:v>
                </c:pt>
                <c:pt idx="25507">
                  <c:v>2.8187039999999999</c:v>
                </c:pt>
                <c:pt idx="25508">
                  <c:v>2.8229829999999998</c:v>
                </c:pt>
                <c:pt idx="25509">
                  <c:v>2.8210600000000001</c:v>
                </c:pt>
                <c:pt idx="25510">
                  <c:v>2.8159869999999998</c:v>
                </c:pt>
                <c:pt idx="25511">
                  <c:v>2.8131270000000002</c:v>
                </c:pt>
                <c:pt idx="25512">
                  <c:v>2.809545</c:v>
                </c:pt>
                <c:pt idx="25513">
                  <c:v>2.8091599999999999</c:v>
                </c:pt>
                <c:pt idx="25514">
                  <c:v>2.8146409999999999</c:v>
                </c:pt>
                <c:pt idx="25515">
                  <c:v>2.816516</c:v>
                </c:pt>
                <c:pt idx="25516">
                  <c:v>2.8146409999999999</c:v>
                </c:pt>
                <c:pt idx="25517">
                  <c:v>2.8138000000000001</c:v>
                </c:pt>
                <c:pt idx="25518">
                  <c:v>2.8133430000000001</c:v>
                </c:pt>
                <c:pt idx="25519">
                  <c:v>2.813367</c:v>
                </c:pt>
                <c:pt idx="25520">
                  <c:v>2.8153860000000002</c:v>
                </c:pt>
                <c:pt idx="25521">
                  <c:v>2.814905</c:v>
                </c:pt>
                <c:pt idx="25522">
                  <c:v>2.814136</c:v>
                </c:pt>
                <c:pt idx="25523">
                  <c:v>2.8146409999999999</c:v>
                </c:pt>
                <c:pt idx="25524">
                  <c:v>2.8126220000000002</c:v>
                </c:pt>
                <c:pt idx="25525">
                  <c:v>2.8080780000000001</c:v>
                </c:pt>
                <c:pt idx="25526">
                  <c:v>2.800986</c:v>
                </c:pt>
                <c:pt idx="25527">
                  <c:v>2.801034</c:v>
                </c:pt>
                <c:pt idx="25528">
                  <c:v>2.802813</c:v>
                </c:pt>
                <c:pt idx="25529">
                  <c:v>2.8017789999999998</c:v>
                </c:pt>
                <c:pt idx="25530">
                  <c:v>2.8064429999999998</c:v>
                </c:pt>
                <c:pt idx="25531">
                  <c:v>2.813078</c:v>
                </c:pt>
                <c:pt idx="25532">
                  <c:v>2.8170929999999998</c:v>
                </c:pt>
                <c:pt idx="25533">
                  <c:v>2.8179349999999999</c:v>
                </c:pt>
                <c:pt idx="25534">
                  <c:v>2.818127</c:v>
                </c:pt>
                <c:pt idx="25535">
                  <c:v>2.8223820000000002</c:v>
                </c:pt>
                <c:pt idx="25536">
                  <c:v>2.8248099999999998</c:v>
                </c:pt>
                <c:pt idx="25537">
                  <c:v>2.8214199999999998</c:v>
                </c:pt>
                <c:pt idx="25538">
                  <c:v>2.818848</c:v>
                </c:pt>
                <c:pt idx="25539">
                  <c:v>2.8202910000000001</c:v>
                </c:pt>
                <c:pt idx="25540">
                  <c:v>2.8227190000000002</c:v>
                </c:pt>
                <c:pt idx="25541">
                  <c:v>2.8237760000000001</c:v>
                </c:pt>
                <c:pt idx="25542">
                  <c:v>2.8233199999999998</c:v>
                </c:pt>
                <c:pt idx="25543">
                  <c:v>2.8244980000000002</c:v>
                </c:pt>
                <c:pt idx="25544">
                  <c:v>2.8273830000000002</c:v>
                </c:pt>
                <c:pt idx="25545">
                  <c:v>2.82796</c:v>
                </c:pt>
                <c:pt idx="25546">
                  <c:v>2.8290410000000001</c:v>
                </c:pt>
                <c:pt idx="25547">
                  <c:v>2.8246419999999999</c:v>
                </c:pt>
                <c:pt idx="25548">
                  <c:v>2.8231030000000001</c:v>
                </c:pt>
                <c:pt idx="25549">
                  <c:v>2.8255309999999998</c:v>
                </c:pt>
                <c:pt idx="25550">
                  <c:v>2.8219249999999998</c:v>
                </c:pt>
                <c:pt idx="25551">
                  <c:v>2.8170449999999998</c:v>
                </c:pt>
                <c:pt idx="25552">
                  <c:v>2.8169729999999999</c:v>
                </c:pt>
                <c:pt idx="25553">
                  <c:v>2.823801</c:v>
                </c:pt>
                <c:pt idx="25554">
                  <c:v>2.8225259999999999</c:v>
                </c:pt>
                <c:pt idx="25555">
                  <c:v>2.820411</c:v>
                </c:pt>
                <c:pt idx="25556">
                  <c:v>2.8218529999999999</c:v>
                </c:pt>
                <c:pt idx="25557">
                  <c:v>2.8223820000000002</c:v>
                </c:pt>
                <c:pt idx="25558">
                  <c:v>2.8235600000000001</c:v>
                </c:pt>
                <c:pt idx="25559">
                  <c:v>2.8243049999999998</c:v>
                </c:pt>
                <c:pt idx="25560">
                  <c:v>2.8238729999999999</c:v>
                </c:pt>
                <c:pt idx="25561">
                  <c:v>2.8212519999999999</c:v>
                </c:pt>
                <c:pt idx="25562">
                  <c:v>2.8236560000000002</c:v>
                </c:pt>
                <c:pt idx="25563">
                  <c:v>2.8225020000000001</c:v>
                </c:pt>
                <c:pt idx="25564">
                  <c:v>2.8233440000000001</c:v>
                </c:pt>
                <c:pt idx="25565">
                  <c:v>2.8240409999999998</c:v>
                </c:pt>
                <c:pt idx="25566">
                  <c:v>2.8207230000000001</c:v>
                </c:pt>
                <c:pt idx="25567">
                  <c:v>2.817742</c:v>
                </c:pt>
                <c:pt idx="25568">
                  <c:v>2.816684</c:v>
                </c:pt>
                <c:pt idx="25569">
                  <c:v>2.8161079999999998</c:v>
                </c:pt>
                <c:pt idx="25570">
                  <c:v>2.8150740000000001</c:v>
                </c:pt>
                <c:pt idx="25571">
                  <c:v>2.8177660000000002</c:v>
                </c:pt>
                <c:pt idx="25572">
                  <c:v>2.8181509999999999</c:v>
                </c:pt>
                <c:pt idx="25573">
                  <c:v>2.8163960000000001</c:v>
                </c:pt>
                <c:pt idx="25574">
                  <c:v>2.8128380000000002</c:v>
                </c:pt>
                <c:pt idx="25575">
                  <c:v>2.812189</c:v>
                </c:pt>
                <c:pt idx="25576">
                  <c:v>2.8101690000000001</c:v>
                </c:pt>
                <c:pt idx="25577">
                  <c:v>2.8106260000000001</c:v>
                </c:pt>
                <c:pt idx="25578">
                  <c:v>2.8149540000000002</c:v>
                </c:pt>
                <c:pt idx="25579">
                  <c:v>2.8152180000000002</c:v>
                </c:pt>
                <c:pt idx="25580">
                  <c:v>2.8148089999999999</c:v>
                </c:pt>
                <c:pt idx="25581">
                  <c:v>2.8137759999999998</c:v>
                </c:pt>
                <c:pt idx="25582">
                  <c:v>2.813078</c:v>
                </c:pt>
                <c:pt idx="25583">
                  <c:v>2.8123809999999998</c:v>
                </c:pt>
                <c:pt idx="25584">
                  <c:v>2.8127420000000001</c:v>
                </c:pt>
                <c:pt idx="25585">
                  <c:v>2.8134389999999998</c:v>
                </c:pt>
                <c:pt idx="25586">
                  <c:v>2.811852</c:v>
                </c:pt>
                <c:pt idx="25587">
                  <c:v>2.812405</c:v>
                </c:pt>
                <c:pt idx="25588">
                  <c:v>2.8132229999999998</c:v>
                </c:pt>
                <c:pt idx="25589">
                  <c:v>2.8091360000000001</c:v>
                </c:pt>
                <c:pt idx="25590">
                  <c:v>2.8076449999999999</c:v>
                </c:pt>
                <c:pt idx="25591">
                  <c:v>2.8096649999999999</c:v>
                </c:pt>
                <c:pt idx="25592">
                  <c:v>2.8122370000000001</c:v>
                </c:pt>
                <c:pt idx="25593">
                  <c:v>2.8132470000000001</c:v>
                </c:pt>
                <c:pt idx="25594">
                  <c:v>2.8081019999999999</c:v>
                </c:pt>
                <c:pt idx="25595">
                  <c:v>2.804376</c:v>
                </c:pt>
                <c:pt idx="25596">
                  <c:v>2.8040389999999999</c:v>
                </c:pt>
                <c:pt idx="25597">
                  <c:v>2.805434</c:v>
                </c:pt>
                <c:pt idx="25598">
                  <c:v>2.8113229999999998</c:v>
                </c:pt>
                <c:pt idx="25599">
                  <c:v>2.8146409999999999</c:v>
                </c:pt>
                <c:pt idx="25600">
                  <c:v>2.8145690000000001</c:v>
                </c:pt>
                <c:pt idx="25601">
                  <c:v>2.8156509999999999</c:v>
                </c:pt>
                <c:pt idx="25602">
                  <c:v>2.8145929999999999</c:v>
                </c:pt>
                <c:pt idx="25603">
                  <c:v>2.8121170000000002</c:v>
                </c:pt>
                <c:pt idx="25604">
                  <c:v>2.8143769999999999</c:v>
                </c:pt>
                <c:pt idx="25605">
                  <c:v>2.7975240000000001</c:v>
                </c:pt>
                <c:pt idx="25606">
                  <c:v>2.796106</c:v>
                </c:pt>
                <c:pt idx="25607">
                  <c:v>2.7949760000000001</c:v>
                </c:pt>
                <c:pt idx="25608">
                  <c:v>2.7967789999999999</c:v>
                </c:pt>
                <c:pt idx="25609">
                  <c:v>2.80125</c:v>
                </c:pt>
                <c:pt idx="25610">
                  <c:v>2.8040630000000002</c:v>
                </c:pt>
                <c:pt idx="25611">
                  <c:v>2.807261</c:v>
                </c:pt>
                <c:pt idx="25612">
                  <c:v>2.811035</c:v>
                </c:pt>
                <c:pt idx="25613">
                  <c:v>2.806756</c:v>
                </c:pt>
                <c:pt idx="25614">
                  <c:v>2.8040630000000002</c:v>
                </c:pt>
                <c:pt idx="25615">
                  <c:v>2.804929</c:v>
                </c:pt>
                <c:pt idx="25616">
                  <c:v>2.8090639999999998</c:v>
                </c:pt>
                <c:pt idx="25617">
                  <c:v>2.8088709999999999</c:v>
                </c:pt>
                <c:pt idx="25618">
                  <c:v>2.8104819999999999</c:v>
                </c:pt>
                <c:pt idx="25619">
                  <c:v>2.8083670000000001</c:v>
                </c:pt>
                <c:pt idx="25620">
                  <c:v>2.8058420000000002</c:v>
                </c:pt>
                <c:pt idx="25621">
                  <c:v>2.8064429999999998</c:v>
                </c:pt>
                <c:pt idx="25622">
                  <c:v>2.803582</c:v>
                </c:pt>
                <c:pt idx="25623">
                  <c:v>2.8011059999999999</c:v>
                </c:pt>
                <c:pt idx="25624">
                  <c:v>2.7996639999999999</c:v>
                </c:pt>
                <c:pt idx="25625">
                  <c:v>2.7955770000000002</c:v>
                </c:pt>
                <c:pt idx="25626">
                  <c:v>2.8006250000000001</c:v>
                </c:pt>
                <c:pt idx="25627">
                  <c:v>2.803366</c:v>
                </c:pt>
                <c:pt idx="25628">
                  <c:v>2.8044959999999999</c:v>
                </c:pt>
                <c:pt idx="25629">
                  <c:v>2.8032940000000002</c:v>
                </c:pt>
                <c:pt idx="25630">
                  <c:v>2.8023319999999998</c:v>
                </c:pt>
                <c:pt idx="25631">
                  <c:v>2.805193</c:v>
                </c:pt>
                <c:pt idx="25632">
                  <c:v>2.810314</c:v>
                </c:pt>
                <c:pt idx="25633">
                  <c:v>2.8099050000000001</c:v>
                </c:pt>
                <c:pt idx="25634">
                  <c:v>2.8110110000000001</c:v>
                </c:pt>
                <c:pt idx="25635">
                  <c:v>2.8123089999999999</c:v>
                </c:pt>
                <c:pt idx="25636">
                  <c:v>2.8111069999999998</c:v>
                </c:pt>
                <c:pt idx="25637">
                  <c:v>2.8093279999999998</c:v>
                </c:pt>
                <c:pt idx="25638">
                  <c:v>2.8079100000000001</c:v>
                </c:pt>
                <c:pt idx="25639">
                  <c:v>2.8091599999999999</c:v>
                </c:pt>
                <c:pt idx="25640">
                  <c:v>2.8098809999999999</c:v>
                </c:pt>
                <c:pt idx="25641">
                  <c:v>2.8087029999999999</c:v>
                </c:pt>
                <c:pt idx="25642">
                  <c:v>2.8036539999999999</c:v>
                </c:pt>
                <c:pt idx="25643">
                  <c:v>2.80077</c:v>
                </c:pt>
                <c:pt idx="25644">
                  <c:v>2.798918</c:v>
                </c:pt>
                <c:pt idx="25645">
                  <c:v>2.8008899999999999</c:v>
                </c:pt>
                <c:pt idx="25646">
                  <c:v>2.8034859999999999</c:v>
                </c:pt>
                <c:pt idx="25647">
                  <c:v>2.8040150000000001</c:v>
                </c:pt>
                <c:pt idx="25648">
                  <c:v>2.8011300000000001</c:v>
                </c:pt>
                <c:pt idx="25649">
                  <c:v>2.8021400000000001</c:v>
                </c:pt>
                <c:pt idx="25650">
                  <c:v>2.804592</c:v>
                </c:pt>
                <c:pt idx="25651">
                  <c:v>2.8059859999999999</c:v>
                </c:pt>
                <c:pt idx="25652">
                  <c:v>2.8058900000000002</c:v>
                </c:pt>
                <c:pt idx="25653">
                  <c:v>2.8053370000000002</c:v>
                </c:pt>
                <c:pt idx="25654">
                  <c:v>2.8050009999999999</c:v>
                </c:pt>
                <c:pt idx="25655">
                  <c:v>2.8106740000000001</c:v>
                </c:pt>
                <c:pt idx="25656">
                  <c:v>2.8099050000000001</c:v>
                </c:pt>
                <c:pt idx="25657">
                  <c:v>2.807429</c:v>
                </c:pt>
                <c:pt idx="25658">
                  <c:v>2.8068279999999999</c:v>
                </c:pt>
                <c:pt idx="25659">
                  <c:v>2.8073809999999999</c:v>
                </c:pt>
                <c:pt idx="25660">
                  <c:v>2.8083420000000001</c:v>
                </c:pt>
                <c:pt idx="25661">
                  <c:v>2.8065630000000001</c:v>
                </c:pt>
                <c:pt idx="25662">
                  <c:v>2.803871</c:v>
                </c:pt>
                <c:pt idx="25663">
                  <c:v>2.8035100000000002</c:v>
                </c:pt>
                <c:pt idx="25664">
                  <c:v>2.8021159999999998</c:v>
                </c:pt>
                <c:pt idx="25665">
                  <c:v>2.7996400000000001</c:v>
                </c:pt>
                <c:pt idx="25666">
                  <c:v>2.7977889999999999</c:v>
                </c:pt>
                <c:pt idx="25667">
                  <c:v>2.7993510000000001</c:v>
                </c:pt>
                <c:pt idx="25668">
                  <c:v>2.8030300000000001</c:v>
                </c:pt>
                <c:pt idx="25669">
                  <c:v>2.8025000000000002</c:v>
                </c:pt>
                <c:pt idx="25670">
                  <c:v>2.8021880000000001</c:v>
                </c:pt>
                <c:pt idx="25671">
                  <c:v>2.8041109999999998</c:v>
                </c:pt>
                <c:pt idx="25672">
                  <c:v>2.805866</c:v>
                </c:pt>
                <c:pt idx="25673">
                  <c:v>2.8075009999999998</c:v>
                </c:pt>
                <c:pt idx="25674">
                  <c:v>2.8082220000000002</c:v>
                </c:pt>
                <c:pt idx="25675">
                  <c:v>2.8063470000000001</c:v>
                </c:pt>
                <c:pt idx="25676">
                  <c:v>2.804424</c:v>
                </c:pt>
                <c:pt idx="25677">
                  <c:v>2.8043520000000002</c:v>
                </c:pt>
                <c:pt idx="25678">
                  <c:v>2.8031980000000001</c:v>
                </c:pt>
                <c:pt idx="25679">
                  <c:v>2.799976</c:v>
                </c:pt>
                <c:pt idx="25680">
                  <c:v>2.7975720000000002</c:v>
                </c:pt>
                <c:pt idx="25681">
                  <c:v>2.7968989999999998</c:v>
                </c:pt>
                <c:pt idx="25682">
                  <c:v>2.7993749999999999</c:v>
                </c:pt>
                <c:pt idx="25683">
                  <c:v>2.7969710000000001</c:v>
                </c:pt>
                <c:pt idx="25684">
                  <c:v>2.7964419999999999</c:v>
                </c:pt>
                <c:pt idx="25685">
                  <c:v>2.7971400000000002</c:v>
                </c:pt>
                <c:pt idx="25686">
                  <c:v>2.7972839999999999</c:v>
                </c:pt>
                <c:pt idx="25687">
                  <c:v>2.7973319999999999</c:v>
                </c:pt>
                <c:pt idx="25688">
                  <c:v>2.7964419999999999</c:v>
                </c:pt>
                <c:pt idx="25689">
                  <c:v>2.7976930000000002</c:v>
                </c:pt>
                <c:pt idx="25690">
                  <c:v>2.798943</c:v>
                </c:pt>
                <c:pt idx="25691">
                  <c:v>2.8010579999999998</c:v>
                </c:pt>
                <c:pt idx="25692">
                  <c:v>2.800818</c:v>
                </c:pt>
                <c:pt idx="25693">
                  <c:v>2.801202</c:v>
                </c:pt>
                <c:pt idx="25694">
                  <c:v>2.8008899999999999</c:v>
                </c:pt>
                <c:pt idx="25695">
                  <c:v>2.7996400000000001</c:v>
                </c:pt>
                <c:pt idx="25696">
                  <c:v>2.7982209999999998</c:v>
                </c:pt>
                <c:pt idx="25697">
                  <c:v>2.7990870000000001</c:v>
                </c:pt>
                <c:pt idx="25698">
                  <c:v>2.797644</c:v>
                </c:pt>
                <c:pt idx="25699">
                  <c:v>2.7952400000000002</c:v>
                </c:pt>
                <c:pt idx="25700">
                  <c:v>2.7982209999999998</c:v>
                </c:pt>
                <c:pt idx="25701">
                  <c:v>2.7991350000000002</c:v>
                </c:pt>
                <c:pt idx="25702">
                  <c:v>2.7986059999999999</c:v>
                </c:pt>
                <c:pt idx="25703">
                  <c:v>2.7994479999999999</c:v>
                </c:pt>
                <c:pt idx="25704">
                  <c:v>2.7997839999999998</c:v>
                </c:pt>
                <c:pt idx="25705">
                  <c:v>2.7983660000000001</c:v>
                </c:pt>
                <c:pt idx="25706">
                  <c:v>2.8001450000000001</c:v>
                </c:pt>
                <c:pt idx="25707">
                  <c:v>2.8039909999999999</c:v>
                </c:pt>
                <c:pt idx="25708">
                  <c:v>2.800986</c:v>
                </c:pt>
                <c:pt idx="25709">
                  <c:v>2.8019240000000001</c:v>
                </c:pt>
                <c:pt idx="25710">
                  <c:v>2.8049050000000002</c:v>
                </c:pt>
                <c:pt idx="25711">
                  <c:v>2.8079100000000001</c:v>
                </c:pt>
                <c:pt idx="25712">
                  <c:v>2.8043040000000001</c:v>
                </c:pt>
                <c:pt idx="25713">
                  <c:v>2.8058420000000002</c:v>
                </c:pt>
                <c:pt idx="25714">
                  <c:v>2.8060350000000001</c:v>
                </c:pt>
                <c:pt idx="25715">
                  <c:v>2.8042549999999999</c:v>
                </c:pt>
                <c:pt idx="25716">
                  <c:v>2.80315</c:v>
                </c:pt>
                <c:pt idx="25717">
                  <c:v>2.799423</c:v>
                </c:pt>
                <c:pt idx="25718">
                  <c:v>2.7980770000000001</c:v>
                </c:pt>
                <c:pt idx="25719">
                  <c:v>2.7993990000000002</c:v>
                </c:pt>
                <c:pt idx="25720">
                  <c:v>2.797885</c:v>
                </c:pt>
                <c:pt idx="25721">
                  <c:v>2.7970670000000002</c:v>
                </c:pt>
                <c:pt idx="25722">
                  <c:v>2.7987739999999999</c:v>
                </c:pt>
                <c:pt idx="25723">
                  <c:v>2.796322</c:v>
                </c:pt>
                <c:pt idx="25724">
                  <c:v>2.7957930000000002</c:v>
                </c:pt>
                <c:pt idx="25725">
                  <c:v>2.798918</c:v>
                </c:pt>
                <c:pt idx="25726">
                  <c:v>2.8005049999999998</c:v>
                </c:pt>
                <c:pt idx="25727">
                  <c:v>2.800265</c:v>
                </c:pt>
                <c:pt idx="25728">
                  <c:v>2.8029809999999999</c:v>
                </c:pt>
                <c:pt idx="25729">
                  <c:v>2.803366</c:v>
                </c:pt>
                <c:pt idx="25730">
                  <c:v>2.8032940000000002</c:v>
                </c:pt>
                <c:pt idx="25731">
                  <c:v>2.80565</c:v>
                </c:pt>
                <c:pt idx="25732">
                  <c:v>2.8012260000000002</c:v>
                </c:pt>
                <c:pt idx="25733">
                  <c:v>2.8034859999999999</c:v>
                </c:pt>
                <c:pt idx="25734">
                  <c:v>2.8034620000000001</c:v>
                </c:pt>
                <c:pt idx="25735">
                  <c:v>2.798702</c:v>
                </c:pt>
                <c:pt idx="25736">
                  <c:v>2.7959130000000001</c:v>
                </c:pt>
                <c:pt idx="25737">
                  <c:v>2.7974999999999999</c:v>
                </c:pt>
                <c:pt idx="25738">
                  <c:v>2.7990629999999999</c:v>
                </c:pt>
                <c:pt idx="25739">
                  <c:v>2.7988219999999999</c:v>
                </c:pt>
                <c:pt idx="25740">
                  <c:v>2.797644</c:v>
                </c:pt>
                <c:pt idx="25741">
                  <c:v>2.7974039999999998</c:v>
                </c:pt>
                <c:pt idx="25742">
                  <c:v>2.7982209999999998</c:v>
                </c:pt>
                <c:pt idx="25743">
                  <c:v>2.7975240000000001</c:v>
                </c:pt>
                <c:pt idx="25744">
                  <c:v>2.7952159999999999</c:v>
                </c:pt>
                <c:pt idx="25745">
                  <c:v>2.7973319999999999</c:v>
                </c:pt>
                <c:pt idx="25746">
                  <c:v>2.8026689999999999</c:v>
                </c:pt>
                <c:pt idx="25747">
                  <c:v>2.7990870000000001</c:v>
                </c:pt>
                <c:pt idx="25748">
                  <c:v>2.8008660000000001</c:v>
                </c:pt>
                <c:pt idx="25749">
                  <c:v>2.8011780000000002</c:v>
                </c:pt>
                <c:pt idx="25750">
                  <c:v>2.8032219999999999</c:v>
                </c:pt>
                <c:pt idx="25751">
                  <c:v>2.8037030000000001</c:v>
                </c:pt>
                <c:pt idx="25752">
                  <c:v>2.8023799999999999</c:v>
                </c:pt>
                <c:pt idx="25753">
                  <c:v>2.8034620000000001</c:v>
                </c:pt>
                <c:pt idx="25754">
                  <c:v>2.8019959999999999</c:v>
                </c:pt>
                <c:pt idx="25755">
                  <c:v>2.7999520000000002</c:v>
                </c:pt>
                <c:pt idx="25756">
                  <c:v>2.7995679999999998</c:v>
                </c:pt>
                <c:pt idx="25757">
                  <c:v>2.7977400000000001</c:v>
                </c:pt>
                <c:pt idx="25758">
                  <c:v>2.7954089999999998</c:v>
                </c:pt>
                <c:pt idx="25759">
                  <c:v>2.7931970000000002</c:v>
                </c:pt>
                <c:pt idx="25760">
                  <c:v>2.7983660000000001</c:v>
                </c:pt>
                <c:pt idx="25761">
                  <c:v>2.8017069999999999</c:v>
                </c:pt>
                <c:pt idx="25762">
                  <c:v>2.802092</c:v>
                </c:pt>
                <c:pt idx="25763">
                  <c:v>2.8029329999999999</c:v>
                </c:pt>
                <c:pt idx="25764">
                  <c:v>2.804087</c:v>
                </c:pt>
                <c:pt idx="25765">
                  <c:v>2.805409</c:v>
                </c:pt>
                <c:pt idx="25766">
                  <c:v>2.8029570000000001</c:v>
                </c:pt>
                <c:pt idx="25767">
                  <c:v>2.8032699999999999</c:v>
                </c:pt>
                <c:pt idx="25768">
                  <c:v>2.8024770000000001</c:v>
                </c:pt>
                <c:pt idx="25769">
                  <c:v>2.803582</c:v>
                </c:pt>
                <c:pt idx="25770">
                  <c:v>2.808414</c:v>
                </c:pt>
                <c:pt idx="25771">
                  <c:v>2.8066840000000002</c:v>
                </c:pt>
                <c:pt idx="25772">
                  <c:v>2.8032699999999999</c:v>
                </c:pt>
                <c:pt idx="25773">
                  <c:v>2.8048570000000002</c:v>
                </c:pt>
                <c:pt idx="25774">
                  <c:v>2.8046160000000002</c:v>
                </c:pt>
                <c:pt idx="25775">
                  <c:v>2.8050009999999999</c:v>
                </c:pt>
                <c:pt idx="25776">
                  <c:v>2.801491</c:v>
                </c:pt>
                <c:pt idx="25777">
                  <c:v>2.7977400000000001</c:v>
                </c:pt>
                <c:pt idx="25778">
                  <c:v>2.8018269999999998</c:v>
                </c:pt>
                <c:pt idx="25779">
                  <c:v>2.7988940000000002</c:v>
                </c:pt>
                <c:pt idx="25780">
                  <c:v>2.7985579999999999</c:v>
                </c:pt>
                <c:pt idx="25781">
                  <c:v>2.800481</c:v>
                </c:pt>
                <c:pt idx="25782">
                  <c:v>2.8027890000000002</c:v>
                </c:pt>
                <c:pt idx="25783">
                  <c:v>2.801587</c:v>
                </c:pt>
                <c:pt idx="25784">
                  <c:v>2.8013469999999998</c:v>
                </c:pt>
                <c:pt idx="25785">
                  <c:v>2.8055300000000001</c:v>
                </c:pt>
                <c:pt idx="25786">
                  <c:v>2.8069959999999998</c:v>
                </c:pt>
                <c:pt idx="25787">
                  <c:v>2.8047849999999999</c:v>
                </c:pt>
                <c:pt idx="25788">
                  <c:v>2.8038949999999998</c:v>
                </c:pt>
                <c:pt idx="25789">
                  <c:v>2.8068279999999999</c:v>
                </c:pt>
                <c:pt idx="25790">
                  <c:v>2.802813</c:v>
                </c:pt>
                <c:pt idx="25791">
                  <c:v>2.8022119999999999</c:v>
                </c:pt>
                <c:pt idx="25792">
                  <c:v>2.8008660000000001</c:v>
                </c:pt>
                <c:pt idx="25793">
                  <c:v>2.8008899999999999</c:v>
                </c:pt>
                <c:pt idx="25794">
                  <c:v>2.7990629999999999</c:v>
                </c:pt>
                <c:pt idx="25795">
                  <c:v>2.799423</c:v>
                </c:pt>
                <c:pt idx="25796">
                  <c:v>2.79488</c:v>
                </c:pt>
                <c:pt idx="25797">
                  <c:v>2.7944469999999999</c:v>
                </c:pt>
                <c:pt idx="25798">
                  <c:v>2.7968989999999998</c:v>
                </c:pt>
                <c:pt idx="25799">
                  <c:v>2.7971879999999998</c:v>
                </c:pt>
                <c:pt idx="25800">
                  <c:v>2.798654</c:v>
                </c:pt>
                <c:pt idx="25801">
                  <c:v>2.8007939999999998</c:v>
                </c:pt>
                <c:pt idx="25802">
                  <c:v>2.8011780000000002</c:v>
                </c:pt>
                <c:pt idx="25803">
                  <c:v>2.7998799999999999</c:v>
                </c:pt>
                <c:pt idx="25804">
                  <c:v>2.7993269999999999</c:v>
                </c:pt>
                <c:pt idx="25805">
                  <c:v>2.801876</c:v>
                </c:pt>
                <c:pt idx="25806">
                  <c:v>2.8029090000000001</c:v>
                </c:pt>
                <c:pt idx="25807">
                  <c:v>2.8036310000000002</c:v>
                </c:pt>
                <c:pt idx="25808">
                  <c:v>2.8061790000000002</c:v>
                </c:pt>
                <c:pt idx="25809">
                  <c:v>2.8012260000000002</c:v>
                </c:pt>
                <c:pt idx="25810">
                  <c:v>2.8008419999999998</c:v>
                </c:pt>
                <c:pt idx="25811">
                  <c:v>2.7993269999999999</c:v>
                </c:pt>
                <c:pt idx="25812">
                  <c:v>2.8008899999999999</c:v>
                </c:pt>
                <c:pt idx="25813">
                  <c:v>2.802813</c:v>
                </c:pt>
                <c:pt idx="25814">
                  <c:v>2.8022119999999999</c:v>
                </c:pt>
                <c:pt idx="25815">
                  <c:v>2.8001689999999999</c:v>
                </c:pt>
                <c:pt idx="25816">
                  <c:v>2.8003369999999999</c:v>
                </c:pt>
                <c:pt idx="25817">
                  <c:v>2.8007219999999999</c:v>
                </c:pt>
                <c:pt idx="25818">
                  <c:v>2.7976679999999998</c:v>
                </c:pt>
                <c:pt idx="25819">
                  <c:v>2.7962739999999999</c:v>
                </c:pt>
                <c:pt idx="25820">
                  <c:v>2.7965629999999999</c:v>
                </c:pt>
                <c:pt idx="25821">
                  <c:v>2.797212</c:v>
                </c:pt>
                <c:pt idx="25822">
                  <c:v>2.800217</c:v>
                </c:pt>
                <c:pt idx="25823">
                  <c:v>2.8039909999999999</c:v>
                </c:pt>
                <c:pt idx="25824">
                  <c:v>2.8052169999999998</c:v>
                </c:pt>
                <c:pt idx="25825">
                  <c:v>2.8024040000000001</c:v>
                </c:pt>
                <c:pt idx="25826">
                  <c:v>2.8040630000000002</c:v>
                </c:pt>
                <c:pt idx="25827">
                  <c:v>2.8035100000000002</c:v>
                </c:pt>
                <c:pt idx="25828">
                  <c:v>2.8024770000000001</c:v>
                </c:pt>
                <c:pt idx="25829">
                  <c:v>2.8034379999999999</c:v>
                </c:pt>
                <c:pt idx="25830">
                  <c:v>2.8013710000000001</c:v>
                </c:pt>
                <c:pt idx="25831">
                  <c:v>2.7991109999999999</c:v>
                </c:pt>
                <c:pt idx="25832">
                  <c:v>2.7984140000000002</c:v>
                </c:pt>
                <c:pt idx="25833">
                  <c:v>2.7989670000000002</c:v>
                </c:pt>
                <c:pt idx="25834">
                  <c:v>2.8000250000000002</c:v>
                </c:pt>
                <c:pt idx="25835">
                  <c:v>2.8000479999999999</c:v>
                </c:pt>
                <c:pt idx="25836">
                  <c:v>2.797596</c:v>
                </c:pt>
                <c:pt idx="25837">
                  <c:v>2.7968989999999998</c:v>
                </c:pt>
                <c:pt idx="25838">
                  <c:v>2.7956970000000001</c:v>
                </c:pt>
                <c:pt idx="25839">
                  <c:v>2.7949519999999999</c:v>
                </c:pt>
                <c:pt idx="25840">
                  <c:v>2.7953359999999998</c:v>
                </c:pt>
                <c:pt idx="25841">
                  <c:v>2.795312</c:v>
                </c:pt>
                <c:pt idx="25842">
                  <c:v>2.7964419999999999</c:v>
                </c:pt>
                <c:pt idx="25843">
                  <c:v>2.7988940000000002</c:v>
                </c:pt>
                <c:pt idx="25844">
                  <c:v>2.7983169999999999</c:v>
                </c:pt>
                <c:pt idx="25845">
                  <c:v>2.7969949999999999</c:v>
                </c:pt>
                <c:pt idx="25846">
                  <c:v>2.7960340000000001</c:v>
                </c:pt>
                <c:pt idx="25847">
                  <c:v>2.7948080000000002</c:v>
                </c:pt>
                <c:pt idx="25848">
                  <c:v>2.8001689999999999</c:v>
                </c:pt>
                <c:pt idx="25849">
                  <c:v>2.8026209999999998</c:v>
                </c:pt>
                <c:pt idx="25850">
                  <c:v>2.7988710000000001</c:v>
                </c:pt>
                <c:pt idx="25851">
                  <c:v>2.7965629999999999</c:v>
                </c:pt>
                <c:pt idx="25852">
                  <c:v>2.7964419999999999</c:v>
                </c:pt>
                <c:pt idx="25853">
                  <c:v>2.794038</c:v>
                </c:pt>
                <c:pt idx="25854">
                  <c:v>2.7916099999999999</c:v>
                </c:pt>
                <c:pt idx="25855">
                  <c:v>2.7951199999999998</c:v>
                </c:pt>
                <c:pt idx="25856">
                  <c:v>2.7911049999999999</c:v>
                </c:pt>
                <c:pt idx="25857">
                  <c:v>2.7908170000000001</c:v>
                </c:pt>
                <c:pt idx="25858">
                  <c:v>2.792163</c:v>
                </c:pt>
                <c:pt idx="25859">
                  <c:v>2.7937020000000001</c:v>
                </c:pt>
                <c:pt idx="25860">
                  <c:v>2.7949999999999999</c:v>
                </c:pt>
                <c:pt idx="25861">
                  <c:v>2.794543</c:v>
                </c:pt>
                <c:pt idx="25862">
                  <c:v>2.7963939999999998</c:v>
                </c:pt>
                <c:pt idx="25863">
                  <c:v>2.7994479999999999</c:v>
                </c:pt>
                <c:pt idx="25864">
                  <c:v>2.800265</c:v>
                </c:pt>
                <c:pt idx="25865">
                  <c:v>2.8011780000000002</c:v>
                </c:pt>
                <c:pt idx="25866">
                  <c:v>2.802549</c:v>
                </c:pt>
                <c:pt idx="25867">
                  <c:v>2.8004570000000002</c:v>
                </c:pt>
                <c:pt idx="25868">
                  <c:v>2.8018269999999998</c:v>
                </c:pt>
                <c:pt idx="25869">
                  <c:v>2.8022360000000002</c:v>
                </c:pt>
                <c:pt idx="25870">
                  <c:v>2.799928</c:v>
                </c:pt>
                <c:pt idx="25871">
                  <c:v>2.7984140000000002</c:v>
                </c:pt>
                <c:pt idx="25872">
                  <c:v>2.7977400000000001</c:v>
                </c:pt>
                <c:pt idx="25873">
                  <c:v>2.79637</c:v>
                </c:pt>
                <c:pt idx="25874">
                  <c:v>2.794111</c:v>
                </c:pt>
                <c:pt idx="25875">
                  <c:v>2.7903120000000001</c:v>
                </c:pt>
                <c:pt idx="25876">
                  <c:v>2.7882199999999999</c:v>
                </c:pt>
                <c:pt idx="25877">
                  <c:v>2.7901919999999998</c:v>
                </c:pt>
                <c:pt idx="25878">
                  <c:v>2.7887249999999999</c:v>
                </c:pt>
                <c:pt idx="25879">
                  <c:v>2.7863449999999998</c:v>
                </c:pt>
                <c:pt idx="25880">
                  <c:v>2.7901919999999998</c:v>
                </c:pt>
                <c:pt idx="25881">
                  <c:v>2.7951199999999998</c:v>
                </c:pt>
                <c:pt idx="25882">
                  <c:v>2.7978369999999999</c:v>
                </c:pt>
                <c:pt idx="25883">
                  <c:v>2.796106</c:v>
                </c:pt>
                <c:pt idx="25884">
                  <c:v>2.7952880000000002</c:v>
                </c:pt>
                <c:pt idx="25885">
                  <c:v>2.7950719999999998</c:v>
                </c:pt>
                <c:pt idx="25886">
                  <c:v>2.7974519999999998</c:v>
                </c:pt>
                <c:pt idx="25887">
                  <c:v>2.8008419999999998</c:v>
                </c:pt>
                <c:pt idx="25888">
                  <c:v>2.8041109999999998</c:v>
                </c:pt>
                <c:pt idx="25889">
                  <c:v>2.8079339999999999</c:v>
                </c:pt>
                <c:pt idx="25890">
                  <c:v>2.8099530000000001</c:v>
                </c:pt>
                <c:pt idx="25891">
                  <c:v>2.8086549999999999</c:v>
                </c:pt>
                <c:pt idx="25892">
                  <c:v>2.805434</c:v>
                </c:pt>
                <c:pt idx="25893">
                  <c:v>2.802092</c:v>
                </c:pt>
                <c:pt idx="25894">
                  <c:v>2.798486</c:v>
                </c:pt>
                <c:pt idx="25895">
                  <c:v>2.7962020000000001</c:v>
                </c:pt>
                <c:pt idx="25896">
                  <c:v>2.7967550000000001</c:v>
                </c:pt>
                <c:pt idx="25897">
                  <c:v>2.7961779999999998</c:v>
                </c:pt>
                <c:pt idx="25898">
                  <c:v>2.7954810000000001</c:v>
                </c:pt>
                <c:pt idx="25899">
                  <c:v>2.7952880000000002</c:v>
                </c:pt>
                <c:pt idx="25900">
                  <c:v>2.800265</c:v>
                </c:pt>
                <c:pt idx="25901">
                  <c:v>2.8019240000000001</c:v>
                </c:pt>
                <c:pt idx="25902">
                  <c:v>2.8015629999999998</c:v>
                </c:pt>
                <c:pt idx="25903">
                  <c:v>2.801202</c:v>
                </c:pt>
                <c:pt idx="25904">
                  <c:v>2.803318</c:v>
                </c:pt>
                <c:pt idx="25905">
                  <c:v>2.8014190000000001</c:v>
                </c:pt>
                <c:pt idx="25906">
                  <c:v>2.8045439999999999</c:v>
                </c:pt>
                <c:pt idx="25907">
                  <c:v>2.8024529999999999</c:v>
                </c:pt>
                <c:pt idx="25908">
                  <c:v>2.7980290000000001</c:v>
                </c:pt>
                <c:pt idx="25909">
                  <c:v>2.7979090000000002</c:v>
                </c:pt>
                <c:pt idx="25910">
                  <c:v>2.79976</c:v>
                </c:pt>
                <c:pt idx="25911">
                  <c:v>2.800986</c:v>
                </c:pt>
                <c:pt idx="25912">
                  <c:v>2.8039429999999999</c:v>
                </c:pt>
                <c:pt idx="25913">
                  <c:v>2.80315</c:v>
                </c:pt>
                <c:pt idx="25914">
                  <c:v>2.80125</c:v>
                </c:pt>
                <c:pt idx="25915">
                  <c:v>2.7981009999999999</c:v>
                </c:pt>
                <c:pt idx="25916">
                  <c:v>2.7977400000000001</c:v>
                </c:pt>
                <c:pt idx="25917">
                  <c:v>2.7995679999999998</c:v>
                </c:pt>
                <c:pt idx="25918">
                  <c:v>2.7994949999999998</c:v>
                </c:pt>
                <c:pt idx="25919">
                  <c:v>2.798943</c:v>
                </c:pt>
                <c:pt idx="25920">
                  <c:v>2.7984140000000002</c:v>
                </c:pt>
                <c:pt idx="25921">
                  <c:v>2.801587</c:v>
                </c:pt>
                <c:pt idx="25922">
                  <c:v>2.804592</c:v>
                </c:pt>
                <c:pt idx="25923">
                  <c:v>2.805482</c:v>
                </c:pt>
                <c:pt idx="25924">
                  <c:v>2.8073570000000001</c:v>
                </c:pt>
                <c:pt idx="25925">
                  <c:v>2.806419</c:v>
                </c:pt>
                <c:pt idx="25926">
                  <c:v>2.806203</c:v>
                </c:pt>
                <c:pt idx="25927">
                  <c:v>2.8058179999999999</c:v>
                </c:pt>
                <c:pt idx="25928">
                  <c:v>2.806756</c:v>
                </c:pt>
                <c:pt idx="25929">
                  <c:v>2.8067799999999998</c:v>
                </c:pt>
                <c:pt idx="25930">
                  <c:v>2.8056260000000002</c:v>
                </c:pt>
                <c:pt idx="25931">
                  <c:v>2.8065869999999999</c:v>
                </c:pt>
                <c:pt idx="25932">
                  <c:v>2.8017069999999999</c:v>
                </c:pt>
                <c:pt idx="25933">
                  <c:v>2.799255</c:v>
                </c:pt>
                <c:pt idx="25934">
                  <c:v>2.7990390000000001</c:v>
                </c:pt>
                <c:pt idx="25935">
                  <c:v>2.7982209999999998</c:v>
                </c:pt>
                <c:pt idx="25936">
                  <c:v>2.7982209999999998</c:v>
                </c:pt>
                <c:pt idx="25937">
                  <c:v>2.798438</c:v>
                </c:pt>
                <c:pt idx="25938">
                  <c:v>2.8011780000000002</c:v>
                </c:pt>
                <c:pt idx="25939">
                  <c:v>2.8000250000000002</c:v>
                </c:pt>
                <c:pt idx="25940">
                  <c:v>2.802549</c:v>
                </c:pt>
                <c:pt idx="25941">
                  <c:v>2.8030539999999999</c:v>
                </c:pt>
                <c:pt idx="25942">
                  <c:v>2.8039429999999999</c:v>
                </c:pt>
                <c:pt idx="25943">
                  <c:v>2.805097</c:v>
                </c:pt>
                <c:pt idx="25944">
                  <c:v>2.8027890000000002</c:v>
                </c:pt>
                <c:pt idx="25945">
                  <c:v>2.8027890000000002</c:v>
                </c:pt>
                <c:pt idx="25946">
                  <c:v>2.8044720000000001</c:v>
                </c:pt>
                <c:pt idx="25947">
                  <c:v>2.8062749999999999</c:v>
                </c:pt>
                <c:pt idx="25948">
                  <c:v>2.8053129999999999</c:v>
                </c:pt>
                <c:pt idx="25949">
                  <c:v>2.8014190000000001</c:v>
                </c:pt>
                <c:pt idx="25950">
                  <c:v>2.7996400000000001</c:v>
                </c:pt>
                <c:pt idx="25951">
                  <c:v>2.7973560000000002</c:v>
                </c:pt>
                <c:pt idx="25952">
                  <c:v>2.7967309999999999</c:v>
                </c:pt>
                <c:pt idx="25953">
                  <c:v>2.7970670000000002</c:v>
                </c:pt>
                <c:pt idx="25954">
                  <c:v>2.7942070000000001</c:v>
                </c:pt>
                <c:pt idx="25955">
                  <c:v>2.79298</c:v>
                </c:pt>
                <c:pt idx="25956">
                  <c:v>2.7929080000000002</c:v>
                </c:pt>
                <c:pt idx="25957">
                  <c:v>2.7935569999999998</c:v>
                </c:pt>
                <c:pt idx="25958">
                  <c:v>2.7928120000000001</c:v>
                </c:pt>
                <c:pt idx="25959">
                  <c:v>2.7947109999999999</c:v>
                </c:pt>
                <c:pt idx="25960">
                  <c:v>2.7971159999999999</c:v>
                </c:pt>
                <c:pt idx="25961">
                  <c:v>2.8000970000000001</c:v>
                </c:pt>
                <c:pt idx="25962">
                  <c:v>2.7992789999999999</c:v>
                </c:pt>
                <c:pt idx="25963">
                  <c:v>2.8012260000000002</c:v>
                </c:pt>
                <c:pt idx="25964">
                  <c:v>2.8018519999999998</c:v>
                </c:pt>
                <c:pt idx="25965">
                  <c:v>2.8001209999999999</c:v>
                </c:pt>
                <c:pt idx="25966">
                  <c:v>2.7962980000000002</c:v>
                </c:pt>
                <c:pt idx="25967">
                  <c:v>2.799207</c:v>
                </c:pt>
                <c:pt idx="25968">
                  <c:v>2.8019959999999999</c:v>
                </c:pt>
                <c:pt idx="25969">
                  <c:v>2.799544</c:v>
                </c:pt>
                <c:pt idx="25970">
                  <c:v>2.7960579999999999</c:v>
                </c:pt>
                <c:pt idx="25971">
                  <c:v>2.7964899999999999</c:v>
                </c:pt>
                <c:pt idx="25972">
                  <c:v>2.7958409999999998</c:v>
                </c:pt>
                <c:pt idx="25973">
                  <c:v>2.7956970000000001</c:v>
                </c:pt>
                <c:pt idx="25974">
                  <c:v>2.7939660000000002</c:v>
                </c:pt>
                <c:pt idx="25975">
                  <c:v>2.792211</c:v>
                </c:pt>
                <c:pt idx="25976">
                  <c:v>2.7930769999999998</c:v>
                </c:pt>
                <c:pt idx="25977">
                  <c:v>2.7921390000000001</c:v>
                </c:pt>
                <c:pt idx="25978">
                  <c:v>2.790216</c:v>
                </c:pt>
                <c:pt idx="25979">
                  <c:v>2.790985</c:v>
                </c:pt>
                <c:pt idx="25980">
                  <c:v>2.792716</c:v>
                </c:pt>
                <c:pt idx="25981">
                  <c:v>2.7958409999999998</c:v>
                </c:pt>
                <c:pt idx="25982">
                  <c:v>2.7990149999999998</c:v>
                </c:pt>
                <c:pt idx="25983">
                  <c:v>2.7976679999999998</c:v>
                </c:pt>
                <c:pt idx="25984">
                  <c:v>2.800986</c:v>
                </c:pt>
                <c:pt idx="25985">
                  <c:v>2.8014190000000001</c:v>
                </c:pt>
                <c:pt idx="25986">
                  <c:v>2.8005770000000001</c:v>
                </c:pt>
                <c:pt idx="25987">
                  <c:v>2.800529</c:v>
                </c:pt>
                <c:pt idx="25988">
                  <c:v>2.8017310000000002</c:v>
                </c:pt>
                <c:pt idx="25989">
                  <c:v>2.8011059999999999</c:v>
                </c:pt>
                <c:pt idx="25990">
                  <c:v>2.7959130000000001</c:v>
                </c:pt>
                <c:pt idx="25991">
                  <c:v>2.7936540000000001</c:v>
                </c:pt>
                <c:pt idx="25992">
                  <c:v>2.791706</c:v>
                </c:pt>
                <c:pt idx="25993">
                  <c:v>2.7883650000000002</c:v>
                </c:pt>
                <c:pt idx="25994">
                  <c:v>2.7852640000000002</c:v>
                </c:pt>
                <c:pt idx="25995">
                  <c:v>2.78423</c:v>
                </c:pt>
                <c:pt idx="25996">
                  <c:v>2.787283</c:v>
                </c:pt>
                <c:pt idx="25997">
                  <c:v>2.7883170000000002</c:v>
                </c:pt>
                <c:pt idx="25998">
                  <c:v>2.789879</c:v>
                </c:pt>
                <c:pt idx="25999">
                  <c:v>2.7906970000000002</c:v>
                </c:pt>
                <c:pt idx="26000">
                  <c:v>2.791442</c:v>
                </c:pt>
                <c:pt idx="26001">
                  <c:v>2.7947839999999999</c:v>
                </c:pt>
                <c:pt idx="26002">
                  <c:v>2.7971629999999998</c:v>
                </c:pt>
                <c:pt idx="26003">
                  <c:v>2.7986059999999999</c:v>
                </c:pt>
                <c:pt idx="26004">
                  <c:v>2.7987739999999999</c:v>
                </c:pt>
                <c:pt idx="26005">
                  <c:v>2.8004570000000002</c:v>
                </c:pt>
                <c:pt idx="26006">
                  <c:v>2.803534</c:v>
                </c:pt>
                <c:pt idx="26007">
                  <c:v>2.8037510000000001</c:v>
                </c:pt>
                <c:pt idx="26008">
                  <c:v>2.804376</c:v>
                </c:pt>
                <c:pt idx="26009">
                  <c:v>2.7990629999999999</c:v>
                </c:pt>
                <c:pt idx="26010">
                  <c:v>2.7973080000000001</c:v>
                </c:pt>
                <c:pt idx="26011">
                  <c:v>2.7957450000000001</c:v>
                </c:pt>
                <c:pt idx="26012">
                  <c:v>2.7953359999999998</c:v>
                </c:pt>
                <c:pt idx="26013">
                  <c:v>2.7957450000000001</c:v>
                </c:pt>
                <c:pt idx="26014">
                  <c:v>2.7957209999999999</c:v>
                </c:pt>
                <c:pt idx="26015">
                  <c:v>2.7937979999999998</c:v>
                </c:pt>
                <c:pt idx="26016">
                  <c:v>2.795601</c:v>
                </c:pt>
                <c:pt idx="26017">
                  <c:v>2.794327</c:v>
                </c:pt>
                <c:pt idx="26018">
                  <c:v>2.7925960000000001</c:v>
                </c:pt>
                <c:pt idx="26019">
                  <c:v>2.7922829999999998</c:v>
                </c:pt>
                <c:pt idx="26020">
                  <c:v>2.7934130000000001</c:v>
                </c:pt>
                <c:pt idx="26021">
                  <c:v>2.7951920000000001</c:v>
                </c:pt>
                <c:pt idx="26022">
                  <c:v>2.7928600000000001</c:v>
                </c:pt>
                <c:pt idx="26023">
                  <c:v>2.793221</c:v>
                </c:pt>
                <c:pt idx="26024">
                  <c:v>2.7977400000000001</c:v>
                </c:pt>
                <c:pt idx="26025">
                  <c:v>2.796875</c:v>
                </c:pt>
                <c:pt idx="26026">
                  <c:v>2.799976</c:v>
                </c:pt>
                <c:pt idx="26027">
                  <c:v>2.802597</c:v>
                </c:pt>
                <c:pt idx="26028">
                  <c:v>2.7999520000000002</c:v>
                </c:pt>
                <c:pt idx="26029">
                  <c:v>2.7980770000000001</c:v>
                </c:pt>
                <c:pt idx="26030">
                  <c:v>2.7975240000000001</c:v>
                </c:pt>
                <c:pt idx="26031">
                  <c:v>2.7986059999999999</c:v>
                </c:pt>
                <c:pt idx="26032">
                  <c:v>2.7942070000000001</c:v>
                </c:pt>
                <c:pt idx="26033">
                  <c:v>2.79149</c:v>
                </c:pt>
                <c:pt idx="26034">
                  <c:v>2.7947600000000001</c:v>
                </c:pt>
                <c:pt idx="26035">
                  <c:v>2.7905760000000002</c:v>
                </c:pt>
                <c:pt idx="26036">
                  <c:v>2.789326</c:v>
                </c:pt>
                <c:pt idx="26037">
                  <c:v>2.7899029999999998</c:v>
                </c:pt>
                <c:pt idx="26038">
                  <c:v>2.7905760000000002</c:v>
                </c:pt>
                <c:pt idx="26039">
                  <c:v>2.79149</c:v>
                </c:pt>
                <c:pt idx="26040">
                  <c:v>2.7912020000000002</c:v>
                </c:pt>
                <c:pt idx="26041">
                  <c:v>2.7937259999999999</c:v>
                </c:pt>
                <c:pt idx="26042">
                  <c:v>2.7956970000000001</c:v>
                </c:pt>
                <c:pt idx="26043">
                  <c:v>2.7926920000000002</c:v>
                </c:pt>
                <c:pt idx="26044">
                  <c:v>2.791706</c:v>
                </c:pt>
                <c:pt idx="26045">
                  <c:v>2.7900719999999999</c:v>
                </c:pt>
                <c:pt idx="26046">
                  <c:v>2.7854320000000001</c:v>
                </c:pt>
                <c:pt idx="26047">
                  <c:v>2.7861769999999999</c:v>
                </c:pt>
                <c:pt idx="26048">
                  <c:v>2.791153</c:v>
                </c:pt>
                <c:pt idx="26049">
                  <c:v>2.791153</c:v>
                </c:pt>
                <c:pt idx="26050">
                  <c:v>2.7916099999999999</c:v>
                </c:pt>
                <c:pt idx="26051">
                  <c:v>2.7934369999999999</c:v>
                </c:pt>
                <c:pt idx="26052">
                  <c:v>2.7952880000000002</c:v>
                </c:pt>
                <c:pt idx="26053">
                  <c:v>2.7954089999999998</c:v>
                </c:pt>
                <c:pt idx="26054">
                  <c:v>2.7974999999999999</c:v>
                </c:pt>
                <c:pt idx="26055">
                  <c:v>2.799976</c:v>
                </c:pt>
                <c:pt idx="26056">
                  <c:v>2.7985579999999999</c:v>
                </c:pt>
                <c:pt idx="26057">
                  <c:v>2.8001209999999999</c:v>
                </c:pt>
                <c:pt idx="26058">
                  <c:v>2.7979810000000001</c:v>
                </c:pt>
                <c:pt idx="26059">
                  <c:v>2.7967550000000001</c:v>
                </c:pt>
                <c:pt idx="26060">
                  <c:v>2.7949760000000001</c:v>
                </c:pt>
                <c:pt idx="26061">
                  <c:v>2.795938</c:v>
                </c:pt>
                <c:pt idx="26062">
                  <c:v>2.7947109999999999</c:v>
                </c:pt>
                <c:pt idx="26063">
                  <c:v>2.7911290000000002</c:v>
                </c:pt>
                <c:pt idx="26064">
                  <c:v>2.7916340000000002</c:v>
                </c:pt>
                <c:pt idx="26065">
                  <c:v>2.793269</c:v>
                </c:pt>
                <c:pt idx="26066">
                  <c:v>2.7938700000000001</c:v>
                </c:pt>
                <c:pt idx="26067">
                  <c:v>2.7940860000000001</c:v>
                </c:pt>
                <c:pt idx="26068">
                  <c:v>2.7927879999999998</c:v>
                </c:pt>
                <c:pt idx="26069">
                  <c:v>2.7940140000000002</c:v>
                </c:pt>
                <c:pt idx="26070">
                  <c:v>2.793606</c:v>
                </c:pt>
                <c:pt idx="26071">
                  <c:v>2.7935340000000002</c:v>
                </c:pt>
                <c:pt idx="26072">
                  <c:v>2.7905280000000001</c:v>
                </c:pt>
                <c:pt idx="26073">
                  <c:v>2.7915139999999998</c:v>
                </c:pt>
                <c:pt idx="26074">
                  <c:v>2.7892779999999999</c:v>
                </c:pt>
                <c:pt idx="26075">
                  <c:v>2.7865139999999999</c:v>
                </c:pt>
                <c:pt idx="26076">
                  <c:v>2.7873549999999998</c:v>
                </c:pt>
                <c:pt idx="26077">
                  <c:v>2.7935810000000001</c:v>
                </c:pt>
                <c:pt idx="26078">
                  <c:v>2.7961299999999998</c:v>
                </c:pt>
                <c:pt idx="26079">
                  <c:v>2.795865</c:v>
                </c:pt>
                <c:pt idx="26080">
                  <c:v>2.7930769999999998</c:v>
                </c:pt>
                <c:pt idx="26081">
                  <c:v>2.7928359999999999</c:v>
                </c:pt>
                <c:pt idx="26082">
                  <c:v>2.794111</c:v>
                </c:pt>
                <c:pt idx="26083">
                  <c:v>2.7931490000000001</c:v>
                </c:pt>
                <c:pt idx="26084">
                  <c:v>2.790985</c:v>
                </c:pt>
                <c:pt idx="26085">
                  <c:v>2.7903359999999999</c:v>
                </c:pt>
                <c:pt idx="26086">
                  <c:v>2.7870659999999998</c:v>
                </c:pt>
                <c:pt idx="26087">
                  <c:v>2.7882440000000002</c:v>
                </c:pt>
                <c:pt idx="26088">
                  <c:v>2.791779</c:v>
                </c:pt>
                <c:pt idx="26089">
                  <c:v>2.7948080000000002</c:v>
                </c:pt>
                <c:pt idx="26090">
                  <c:v>2.7923559999999998</c:v>
                </c:pt>
                <c:pt idx="26091">
                  <c:v>2.7934610000000002</c:v>
                </c:pt>
                <c:pt idx="26092">
                  <c:v>2.7954569999999999</c:v>
                </c:pt>
                <c:pt idx="26093">
                  <c:v>2.794543</c:v>
                </c:pt>
                <c:pt idx="26094">
                  <c:v>2.796611</c:v>
                </c:pt>
                <c:pt idx="26095">
                  <c:v>2.7993030000000001</c:v>
                </c:pt>
                <c:pt idx="26096">
                  <c:v>2.8010579999999998</c:v>
                </c:pt>
                <c:pt idx="26097">
                  <c:v>2.8016589999999999</c:v>
                </c:pt>
                <c:pt idx="26098">
                  <c:v>2.8016589999999999</c:v>
                </c:pt>
                <c:pt idx="26099">
                  <c:v>2.799976</c:v>
                </c:pt>
                <c:pt idx="26100">
                  <c:v>2.797091</c:v>
                </c:pt>
                <c:pt idx="26101">
                  <c:v>2.7962739999999999</c:v>
                </c:pt>
                <c:pt idx="26102">
                  <c:v>2.7974519999999998</c:v>
                </c:pt>
                <c:pt idx="26103">
                  <c:v>2.7938459999999998</c:v>
                </c:pt>
                <c:pt idx="26104">
                  <c:v>2.7943750000000001</c:v>
                </c:pt>
                <c:pt idx="26105">
                  <c:v>2.7954569999999999</c:v>
                </c:pt>
                <c:pt idx="26106">
                  <c:v>2.7924519999999999</c:v>
                </c:pt>
                <c:pt idx="26107">
                  <c:v>2.7897590000000001</c:v>
                </c:pt>
                <c:pt idx="26108">
                  <c:v>2.7918509999999999</c:v>
                </c:pt>
                <c:pt idx="26109">
                  <c:v>2.794495</c:v>
                </c:pt>
                <c:pt idx="26110">
                  <c:v>2.7965870000000002</c:v>
                </c:pt>
                <c:pt idx="26111">
                  <c:v>2.7980049999999999</c:v>
                </c:pt>
                <c:pt idx="26112">
                  <c:v>2.79738</c:v>
                </c:pt>
                <c:pt idx="26113">
                  <c:v>2.7994479999999999</c:v>
                </c:pt>
                <c:pt idx="26114">
                  <c:v>2.7979810000000001</c:v>
                </c:pt>
                <c:pt idx="26115">
                  <c:v>2.7978610000000002</c:v>
                </c:pt>
                <c:pt idx="26116">
                  <c:v>2.7982209999999998</c:v>
                </c:pt>
                <c:pt idx="26117">
                  <c:v>2.7962980000000002</c:v>
                </c:pt>
                <c:pt idx="26118">
                  <c:v>2.7961779999999998</c:v>
                </c:pt>
                <c:pt idx="26119">
                  <c:v>2.7986059999999999</c:v>
                </c:pt>
                <c:pt idx="26120">
                  <c:v>2.7971159999999999</c:v>
                </c:pt>
                <c:pt idx="26121">
                  <c:v>2.7962980000000002</c:v>
                </c:pt>
                <c:pt idx="26122">
                  <c:v>2.7948559999999998</c:v>
                </c:pt>
                <c:pt idx="26123">
                  <c:v>2.7917540000000001</c:v>
                </c:pt>
                <c:pt idx="26124">
                  <c:v>2.7902879999999999</c:v>
                </c:pt>
                <c:pt idx="26125">
                  <c:v>2.788894</c:v>
                </c:pt>
                <c:pt idx="26126">
                  <c:v>2.7881480000000001</c:v>
                </c:pt>
                <c:pt idx="26127">
                  <c:v>2.784783</c:v>
                </c:pt>
                <c:pt idx="26128">
                  <c:v>2.7873070000000002</c:v>
                </c:pt>
                <c:pt idx="26129">
                  <c:v>2.7897110000000001</c:v>
                </c:pt>
                <c:pt idx="26130">
                  <c:v>2.790216</c:v>
                </c:pt>
                <c:pt idx="26131">
                  <c:v>2.7910089999999999</c:v>
                </c:pt>
                <c:pt idx="26132">
                  <c:v>2.792716</c:v>
                </c:pt>
                <c:pt idx="26133">
                  <c:v>2.7901919999999998</c:v>
                </c:pt>
                <c:pt idx="26134">
                  <c:v>2.7881480000000001</c:v>
                </c:pt>
                <c:pt idx="26135">
                  <c:v>2.7928839999999999</c:v>
                </c:pt>
                <c:pt idx="26136">
                  <c:v>2.7979810000000001</c:v>
                </c:pt>
                <c:pt idx="26137">
                  <c:v>2.79738</c:v>
                </c:pt>
                <c:pt idx="26138">
                  <c:v>2.7925719999999998</c:v>
                </c:pt>
                <c:pt idx="26139">
                  <c:v>2.789158</c:v>
                </c:pt>
                <c:pt idx="26140">
                  <c:v>2.7897829999999999</c:v>
                </c:pt>
                <c:pt idx="26141">
                  <c:v>2.7944469999999999</c:v>
                </c:pt>
                <c:pt idx="26142">
                  <c:v>2.7888700000000002</c:v>
                </c:pt>
                <c:pt idx="26143">
                  <c:v>2.7876430000000001</c:v>
                </c:pt>
                <c:pt idx="26144">
                  <c:v>2.784951</c:v>
                </c:pt>
                <c:pt idx="26145">
                  <c:v>2.7918509999999999</c:v>
                </c:pt>
                <c:pt idx="26146">
                  <c:v>2.7977400000000001</c:v>
                </c:pt>
                <c:pt idx="26147">
                  <c:v>2.8006730000000002</c:v>
                </c:pt>
                <c:pt idx="26148">
                  <c:v>2.803077</c:v>
                </c:pt>
                <c:pt idx="26149">
                  <c:v>2.8009140000000001</c:v>
                </c:pt>
                <c:pt idx="26150">
                  <c:v>2.8001689999999999</c:v>
                </c:pt>
                <c:pt idx="26151">
                  <c:v>2.801539</c:v>
                </c:pt>
                <c:pt idx="26152">
                  <c:v>2.7994949999999998</c:v>
                </c:pt>
                <c:pt idx="26153">
                  <c:v>2.7986300000000002</c:v>
                </c:pt>
                <c:pt idx="26154">
                  <c:v>2.7964660000000001</c:v>
                </c:pt>
                <c:pt idx="26155">
                  <c:v>2.7964180000000001</c:v>
                </c:pt>
                <c:pt idx="26156">
                  <c:v>2.7937020000000001</c:v>
                </c:pt>
                <c:pt idx="26157">
                  <c:v>2.7932929999999998</c:v>
                </c:pt>
                <c:pt idx="26158">
                  <c:v>2.7927399999999998</c:v>
                </c:pt>
                <c:pt idx="26159">
                  <c:v>2.7881719999999999</c:v>
                </c:pt>
                <c:pt idx="26160">
                  <c:v>2.7868740000000001</c:v>
                </c:pt>
                <c:pt idx="26161">
                  <c:v>2.7850229999999998</c:v>
                </c:pt>
                <c:pt idx="26162">
                  <c:v>2.7862969999999998</c:v>
                </c:pt>
                <c:pt idx="26163">
                  <c:v>2.787836</c:v>
                </c:pt>
                <c:pt idx="26164">
                  <c:v>2.7887490000000001</c:v>
                </c:pt>
                <c:pt idx="26165">
                  <c:v>2.790985</c:v>
                </c:pt>
                <c:pt idx="26166">
                  <c:v>2.792764</c:v>
                </c:pt>
                <c:pt idx="26167">
                  <c:v>2.7941579999999999</c:v>
                </c:pt>
                <c:pt idx="26168">
                  <c:v>2.7957450000000001</c:v>
                </c:pt>
                <c:pt idx="26169">
                  <c:v>2.7967309999999999</c:v>
                </c:pt>
                <c:pt idx="26170">
                  <c:v>2.796322</c:v>
                </c:pt>
                <c:pt idx="26171">
                  <c:v>2.7967309999999999</c:v>
                </c:pt>
                <c:pt idx="26172">
                  <c:v>2.7971879999999998</c:v>
                </c:pt>
                <c:pt idx="26173">
                  <c:v>2.7969710000000001</c:v>
                </c:pt>
                <c:pt idx="26174">
                  <c:v>2.7955049999999999</c:v>
                </c:pt>
                <c:pt idx="26175">
                  <c:v>2.7946149999999998</c:v>
                </c:pt>
                <c:pt idx="26176">
                  <c:v>2.791274</c:v>
                </c:pt>
                <c:pt idx="26177">
                  <c:v>2.7901919999999998</c:v>
                </c:pt>
                <c:pt idx="26178">
                  <c:v>2.7891339999999998</c:v>
                </c:pt>
                <c:pt idx="26179">
                  <c:v>2.7905519999999999</c:v>
                </c:pt>
                <c:pt idx="26180">
                  <c:v>2.788653</c:v>
                </c:pt>
                <c:pt idx="26181">
                  <c:v>2.7882440000000002</c:v>
                </c:pt>
                <c:pt idx="26182">
                  <c:v>2.7849270000000002</c:v>
                </c:pt>
                <c:pt idx="26183">
                  <c:v>2.7974039999999998</c:v>
                </c:pt>
                <c:pt idx="26184">
                  <c:v>2.795601</c:v>
                </c:pt>
                <c:pt idx="26185">
                  <c:v>2.7956490000000001</c:v>
                </c:pt>
                <c:pt idx="26186">
                  <c:v>2.7935810000000001</c:v>
                </c:pt>
                <c:pt idx="26187">
                  <c:v>2.789927</c:v>
                </c:pt>
                <c:pt idx="26188">
                  <c:v>2.787331</c:v>
                </c:pt>
                <c:pt idx="26189">
                  <c:v>2.791995</c:v>
                </c:pt>
                <c:pt idx="26190">
                  <c:v>2.7948080000000002</c:v>
                </c:pt>
                <c:pt idx="26191">
                  <c:v>2.7954569999999999</c:v>
                </c:pt>
                <c:pt idx="26192">
                  <c:v>2.7923800000000001</c:v>
                </c:pt>
                <c:pt idx="26193">
                  <c:v>2.7906010000000001</c:v>
                </c:pt>
                <c:pt idx="26194">
                  <c:v>2.7905280000000001</c:v>
                </c:pt>
                <c:pt idx="26195">
                  <c:v>2.788341</c:v>
                </c:pt>
                <c:pt idx="26196">
                  <c:v>2.7892060000000001</c:v>
                </c:pt>
                <c:pt idx="26197">
                  <c:v>2.790985</c:v>
                </c:pt>
                <c:pt idx="26198">
                  <c:v>2.7954810000000001</c:v>
                </c:pt>
                <c:pt idx="26199">
                  <c:v>2.8007939999999998</c:v>
                </c:pt>
                <c:pt idx="26200">
                  <c:v>2.7988940000000002</c:v>
                </c:pt>
                <c:pt idx="26201">
                  <c:v>2.7968510000000002</c:v>
                </c:pt>
                <c:pt idx="26202">
                  <c:v>2.7957209999999999</c:v>
                </c:pt>
                <c:pt idx="26203">
                  <c:v>2.7978610000000002</c:v>
                </c:pt>
                <c:pt idx="26204">
                  <c:v>2.7962020000000001</c:v>
                </c:pt>
                <c:pt idx="26205">
                  <c:v>2.795817</c:v>
                </c:pt>
                <c:pt idx="26206">
                  <c:v>2.795264</c:v>
                </c:pt>
                <c:pt idx="26207">
                  <c:v>2.7928120000000001</c:v>
                </c:pt>
                <c:pt idx="26208">
                  <c:v>2.788653</c:v>
                </c:pt>
                <c:pt idx="26209">
                  <c:v>2.7861530000000001</c:v>
                </c:pt>
                <c:pt idx="26210">
                  <c:v>2.7835329999999998</c:v>
                </c:pt>
                <c:pt idx="26211">
                  <c:v>2.785215</c:v>
                </c:pt>
                <c:pt idx="26212">
                  <c:v>2.78572</c:v>
                </c:pt>
                <c:pt idx="26213">
                  <c:v>2.7885330000000002</c:v>
                </c:pt>
                <c:pt idx="26214">
                  <c:v>2.7882440000000002</c:v>
                </c:pt>
                <c:pt idx="26215">
                  <c:v>2.7850470000000001</c:v>
                </c:pt>
                <c:pt idx="26216">
                  <c:v>2.7845900000000001</c:v>
                </c:pt>
                <c:pt idx="26217">
                  <c:v>2.7870430000000002</c:v>
                </c:pt>
                <c:pt idx="26218">
                  <c:v>2.7861050000000001</c:v>
                </c:pt>
                <c:pt idx="26219">
                  <c:v>2.7853599999999998</c:v>
                </c:pt>
                <c:pt idx="26220">
                  <c:v>2.7859609999999999</c:v>
                </c:pt>
                <c:pt idx="26221">
                  <c:v>2.7872110000000001</c:v>
                </c:pt>
                <c:pt idx="26222">
                  <c:v>2.796827</c:v>
                </c:pt>
                <c:pt idx="26223">
                  <c:v>2.79637</c:v>
                </c:pt>
                <c:pt idx="26224">
                  <c:v>2.7948080000000002</c:v>
                </c:pt>
                <c:pt idx="26225">
                  <c:v>2.791153</c:v>
                </c:pt>
                <c:pt idx="26226">
                  <c:v>2.7915619999999999</c:v>
                </c:pt>
                <c:pt idx="26227">
                  <c:v>2.7906490000000002</c:v>
                </c:pt>
                <c:pt idx="26228">
                  <c:v>2.7886289999999998</c:v>
                </c:pt>
                <c:pt idx="26229">
                  <c:v>2.7888700000000002</c:v>
                </c:pt>
                <c:pt idx="26230">
                  <c:v>2.788557</c:v>
                </c:pt>
                <c:pt idx="26231">
                  <c:v>2.78661</c:v>
                </c:pt>
                <c:pt idx="26232">
                  <c:v>2.787836</c:v>
                </c:pt>
                <c:pt idx="26233">
                  <c:v>2.7899509999999998</c:v>
                </c:pt>
                <c:pt idx="26234">
                  <c:v>2.7918989999999999</c:v>
                </c:pt>
                <c:pt idx="26235">
                  <c:v>2.7940140000000002</c:v>
                </c:pt>
                <c:pt idx="26236">
                  <c:v>2.793606</c:v>
                </c:pt>
                <c:pt idx="26237">
                  <c:v>2.7958889999999998</c:v>
                </c:pt>
                <c:pt idx="26238">
                  <c:v>2.7998799999999999</c:v>
                </c:pt>
                <c:pt idx="26239">
                  <c:v>2.7972600000000001</c:v>
                </c:pt>
                <c:pt idx="26240">
                  <c:v>2.7940140000000002</c:v>
                </c:pt>
                <c:pt idx="26241">
                  <c:v>2.7933409999999999</c:v>
                </c:pt>
                <c:pt idx="26242">
                  <c:v>2.7964660000000001</c:v>
                </c:pt>
                <c:pt idx="26243">
                  <c:v>2.7919710000000002</c:v>
                </c:pt>
                <c:pt idx="26244">
                  <c:v>2.790384</c:v>
                </c:pt>
                <c:pt idx="26245">
                  <c:v>2.7920430000000001</c:v>
                </c:pt>
                <c:pt idx="26246">
                  <c:v>2.7879320000000001</c:v>
                </c:pt>
                <c:pt idx="26247">
                  <c:v>2.7894709999999998</c:v>
                </c:pt>
                <c:pt idx="26248">
                  <c:v>2.7921149999999999</c:v>
                </c:pt>
                <c:pt idx="26249">
                  <c:v>2.788052</c:v>
                </c:pt>
                <c:pt idx="26250">
                  <c:v>2.7857440000000002</c:v>
                </c:pt>
                <c:pt idx="26251">
                  <c:v>2.7889659999999998</c:v>
                </c:pt>
                <c:pt idx="26252">
                  <c:v>2.7920910000000001</c:v>
                </c:pt>
                <c:pt idx="26253">
                  <c:v>2.7939180000000001</c:v>
                </c:pt>
                <c:pt idx="26254">
                  <c:v>2.7928839999999999</c:v>
                </c:pt>
                <c:pt idx="26255">
                  <c:v>2.7907690000000001</c:v>
                </c:pt>
                <c:pt idx="26256">
                  <c:v>2.7858160000000001</c:v>
                </c:pt>
                <c:pt idx="26257">
                  <c:v>2.7868019999999998</c:v>
                </c:pt>
                <c:pt idx="26258">
                  <c:v>2.79488</c:v>
                </c:pt>
                <c:pt idx="26259">
                  <c:v>2.7935810000000001</c:v>
                </c:pt>
                <c:pt idx="26260">
                  <c:v>2.790168</c:v>
                </c:pt>
                <c:pt idx="26261">
                  <c:v>2.788557</c:v>
                </c:pt>
                <c:pt idx="26262">
                  <c:v>2.7865859999999998</c:v>
                </c:pt>
                <c:pt idx="26263">
                  <c:v>2.7893509999999999</c:v>
                </c:pt>
                <c:pt idx="26264">
                  <c:v>2.788605</c:v>
                </c:pt>
                <c:pt idx="26265">
                  <c:v>2.7838210000000001</c:v>
                </c:pt>
                <c:pt idx="26266">
                  <c:v>2.786273</c:v>
                </c:pt>
                <c:pt idx="26267">
                  <c:v>2.7902879999999999</c:v>
                </c:pt>
                <c:pt idx="26268">
                  <c:v>2.795312</c:v>
                </c:pt>
                <c:pt idx="26269">
                  <c:v>2.7951440000000001</c:v>
                </c:pt>
                <c:pt idx="26270">
                  <c:v>2.7892779999999999</c:v>
                </c:pt>
                <c:pt idx="26271">
                  <c:v>2.7909130000000002</c:v>
                </c:pt>
                <c:pt idx="26272">
                  <c:v>2.7947600000000001</c:v>
                </c:pt>
                <c:pt idx="26273">
                  <c:v>2.7994479999999999</c:v>
                </c:pt>
                <c:pt idx="26274">
                  <c:v>2.8003849999999999</c:v>
                </c:pt>
                <c:pt idx="26275">
                  <c:v>2.797885</c:v>
                </c:pt>
                <c:pt idx="26276">
                  <c:v>2.7992309999999998</c:v>
                </c:pt>
                <c:pt idx="26277">
                  <c:v>2.8003369999999999</c:v>
                </c:pt>
                <c:pt idx="26278">
                  <c:v>2.799928</c:v>
                </c:pt>
                <c:pt idx="26279">
                  <c:v>2.7964660000000001</c:v>
                </c:pt>
                <c:pt idx="26280">
                  <c:v>2.797933</c:v>
                </c:pt>
                <c:pt idx="26281">
                  <c:v>2.7966829999999998</c:v>
                </c:pt>
                <c:pt idx="26282">
                  <c:v>2.7923309999999999</c:v>
                </c:pt>
                <c:pt idx="26283">
                  <c:v>2.793053</c:v>
                </c:pt>
                <c:pt idx="26284">
                  <c:v>2.7917540000000001</c:v>
                </c:pt>
                <c:pt idx="26285">
                  <c:v>2.791995</c:v>
                </c:pt>
                <c:pt idx="26286">
                  <c:v>2.7930769999999998</c:v>
                </c:pt>
                <c:pt idx="26287">
                  <c:v>2.7918029999999998</c:v>
                </c:pt>
                <c:pt idx="26288">
                  <c:v>2.790384</c:v>
                </c:pt>
                <c:pt idx="26289">
                  <c:v>2.7897110000000001</c:v>
                </c:pt>
                <c:pt idx="26290">
                  <c:v>2.7863929999999999</c:v>
                </c:pt>
                <c:pt idx="26291">
                  <c:v>2.7877399999999999</c:v>
                </c:pt>
                <c:pt idx="26292">
                  <c:v>2.7886769999999999</c:v>
                </c:pt>
                <c:pt idx="26293">
                  <c:v>2.7867060000000001</c:v>
                </c:pt>
                <c:pt idx="26294">
                  <c:v>2.7875960000000002</c:v>
                </c:pt>
                <c:pt idx="26295">
                  <c:v>2.7888700000000002</c:v>
                </c:pt>
                <c:pt idx="26296">
                  <c:v>2.7935340000000002</c:v>
                </c:pt>
                <c:pt idx="26297">
                  <c:v>2.798197</c:v>
                </c:pt>
                <c:pt idx="26298">
                  <c:v>2.7957689999999999</c:v>
                </c:pt>
                <c:pt idx="26299">
                  <c:v>2.7934130000000001</c:v>
                </c:pt>
                <c:pt idx="26300">
                  <c:v>2.7937500000000002</c:v>
                </c:pt>
                <c:pt idx="26301">
                  <c:v>2.7940140000000002</c:v>
                </c:pt>
                <c:pt idx="26302">
                  <c:v>2.792259</c:v>
                </c:pt>
                <c:pt idx="26303">
                  <c:v>2.7881239999999998</c:v>
                </c:pt>
                <c:pt idx="26304">
                  <c:v>2.786057</c:v>
                </c:pt>
                <c:pt idx="26305">
                  <c:v>2.7843979999999999</c:v>
                </c:pt>
                <c:pt idx="26306">
                  <c:v>2.7824749999999998</c:v>
                </c:pt>
                <c:pt idx="26307">
                  <c:v>2.7871869999999999</c:v>
                </c:pt>
                <c:pt idx="26308">
                  <c:v>2.7888700000000002</c:v>
                </c:pt>
                <c:pt idx="26309">
                  <c:v>2.789879</c:v>
                </c:pt>
                <c:pt idx="26310">
                  <c:v>2.7903359999999999</c:v>
                </c:pt>
                <c:pt idx="26311">
                  <c:v>2.7887010000000001</c:v>
                </c:pt>
                <c:pt idx="26312">
                  <c:v>2.7876430000000001</c:v>
                </c:pt>
                <c:pt idx="26313">
                  <c:v>2.7846380000000002</c:v>
                </c:pt>
                <c:pt idx="26314">
                  <c:v>2.7843979999999999</c:v>
                </c:pt>
                <c:pt idx="26315">
                  <c:v>2.7870659999999998</c:v>
                </c:pt>
                <c:pt idx="26316">
                  <c:v>2.786826</c:v>
                </c:pt>
                <c:pt idx="26317">
                  <c:v>2.788557</c:v>
                </c:pt>
                <c:pt idx="26318">
                  <c:v>2.793606</c:v>
                </c:pt>
                <c:pt idx="26319">
                  <c:v>2.795817</c:v>
                </c:pt>
                <c:pt idx="26320">
                  <c:v>2.796322</c:v>
                </c:pt>
                <c:pt idx="26321">
                  <c:v>2.7961779999999998</c:v>
                </c:pt>
                <c:pt idx="26322">
                  <c:v>2.7945669999999998</c:v>
                </c:pt>
                <c:pt idx="26323">
                  <c:v>2.7935569999999998</c:v>
                </c:pt>
                <c:pt idx="26324">
                  <c:v>2.7910810000000001</c:v>
                </c:pt>
                <c:pt idx="26325">
                  <c:v>2.7923559999999998</c:v>
                </c:pt>
                <c:pt idx="26326">
                  <c:v>2.7906970000000002</c:v>
                </c:pt>
                <c:pt idx="26327">
                  <c:v>2.7887490000000001</c:v>
                </c:pt>
                <c:pt idx="26328">
                  <c:v>2.7908409999999999</c:v>
                </c:pt>
                <c:pt idx="26329">
                  <c:v>2.7889179999999998</c:v>
                </c:pt>
                <c:pt idx="26330">
                  <c:v>2.7885810000000002</c:v>
                </c:pt>
                <c:pt idx="26331">
                  <c:v>2.7871869999999999</c:v>
                </c:pt>
                <c:pt idx="26332">
                  <c:v>2.7910810000000001</c:v>
                </c:pt>
                <c:pt idx="26333">
                  <c:v>2.7940860000000001</c:v>
                </c:pt>
                <c:pt idx="26334">
                  <c:v>2.793774</c:v>
                </c:pt>
                <c:pt idx="26335">
                  <c:v>2.7925239999999998</c:v>
                </c:pt>
                <c:pt idx="26336">
                  <c:v>2.7938939999999999</c:v>
                </c:pt>
                <c:pt idx="26337">
                  <c:v>2.7915139999999998</c:v>
                </c:pt>
                <c:pt idx="26338">
                  <c:v>2.7888700000000002</c:v>
                </c:pt>
                <c:pt idx="26339">
                  <c:v>2.787668</c:v>
                </c:pt>
                <c:pt idx="26340">
                  <c:v>2.7915139999999998</c:v>
                </c:pt>
                <c:pt idx="26341">
                  <c:v>2.7933889999999999</c:v>
                </c:pt>
                <c:pt idx="26342">
                  <c:v>2.7952400000000002</c:v>
                </c:pt>
                <c:pt idx="26343">
                  <c:v>2.7928839999999999</c:v>
                </c:pt>
                <c:pt idx="26344">
                  <c:v>2.789879</c:v>
                </c:pt>
                <c:pt idx="26345">
                  <c:v>2.7898070000000001</c:v>
                </c:pt>
                <c:pt idx="26346">
                  <c:v>2.7885089999999999</c:v>
                </c:pt>
                <c:pt idx="26347">
                  <c:v>2.7894230000000002</c:v>
                </c:pt>
                <c:pt idx="26348">
                  <c:v>2.7870430000000002</c:v>
                </c:pt>
                <c:pt idx="26349">
                  <c:v>2.7832680000000001</c:v>
                </c:pt>
                <c:pt idx="26350">
                  <c:v>2.7817780000000001</c:v>
                </c:pt>
                <c:pt idx="26351">
                  <c:v>2.7827389999999999</c:v>
                </c:pt>
                <c:pt idx="26352">
                  <c:v>2.7851910000000002</c:v>
                </c:pt>
                <c:pt idx="26353">
                  <c:v>2.7877160000000001</c:v>
                </c:pt>
                <c:pt idx="26354">
                  <c:v>2.7896390000000002</c:v>
                </c:pt>
                <c:pt idx="26355">
                  <c:v>2.7893979999999998</c:v>
                </c:pt>
                <c:pt idx="26356">
                  <c:v>2.7904559999999998</c:v>
                </c:pt>
                <c:pt idx="26357">
                  <c:v>2.7916099999999999</c:v>
                </c:pt>
                <c:pt idx="26358">
                  <c:v>2.791779</c:v>
                </c:pt>
                <c:pt idx="26359">
                  <c:v>2.7926679999999999</c:v>
                </c:pt>
                <c:pt idx="26360">
                  <c:v>2.7910810000000001</c:v>
                </c:pt>
                <c:pt idx="26361">
                  <c:v>2.7913939999999999</c:v>
                </c:pt>
                <c:pt idx="26362">
                  <c:v>2.7920910000000001</c:v>
                </c:pt>
                <c:pt idx="26363">
                  <c:v>2.7894709999999998</c:v>
                </c:pt>
                <c:pt idx="26364">
                  <c:v>2.7856000000000001</c:v>
                </c:pt>
                <c:pt idx="26365">
                  <c:v>2.786994</c:v>
                </c:pt>
                <c:pt idx="26366">
                  <c:v>2.7905760000000002</c:v>
                </c:pt>
                <c:pt idx="26367">
                  <c:v>2.788821</c:v>
                </c:pt>
                <c:pt idx="26368">
                  <c:v>2.7889659999999998</c:v>
                </c:pt>
                <c:pt idx="26369">
                  <c:v>2.7850229999999998</c:v>
                </c:pt>
                <c:pt idx="26370">
                  <c:v>2.7820659999999999</c:v>
                </c:pt>
                <c:pt idx="26371">
                  <c:v>2.7843499999999999</c:v>
                </c:pt>
                <c:pt idx="26372">
                  <c:v>2.7865139999999999</c:v>
                </c:pt>
                <c:pt idx="26373">
                  <c:v>2.7889179999999998</c:v>
                </c:pt>
                <c:pt idx="26374">
                  <c:v>2.7913459999999999</c:v>
                </c:pt>
                <c:pt idx="26375">
                  <c:v>2.7918750000000001</c:v>
                </c:pt>
                <c:pt idx="26376">
                  <c:v>2.7897590000000001</c:v>
                </c:pt>
                <c:pt idx="26377">
                  <c:v>2.784735</c:v>
                </c:pt>
                <c:pt idx="26378">
                  <c:v>2.7824749999999998</c:v>
                </c:pt>
                <c:pt idx="26379">
                  <c:v>2.784735</c:v>
                </c:pt>
                <c:pt idx="26380">
                  <c:v>2.7904800000000001</c:v>
                </c:pt>
                <c:pt idx="26381">
                  <c:v>2.7912979999999998</c:v>
                </c:pt>
                <c:pt idx="26382">
                  <c:v>2.7865139999999999</c:v>
                </c:pt>
                <c:pt idx="26383">
                  <c:v>2.7829799999999998</c:v>
                </c:pt>
                <c:pt idx="26384">
                  <c:v>2.7843979999999999</c:v>
                </c:pt>
                <c:pt idx="26385">
                  <c:v>2.786562</c:v>
                </c:pt>
                <c:pt idx="26386">
                  <c:v>2.786225</c:v>
                </c:pt>
                <c:pt idx="26387">
                  <c:v>2.7860330000000002</c:v>
                </c:pt>
                <c:pt idx="26388">
                  <c:v>2.7841100000000001</c:v>
                </c:pt>
                <c:pt idx="26389">
                  <c:v>2.7843019999999998</c:v>
                </c:pt>
                <c:pt idx="26390">
                  <c:v>2.7831959999999998</c:v>
                </c:pt>
                <c:pt idx="26391">
                  <c:v>2.786321</c:v>
                </c:pt>
                <c:pt idx="26392">
                  <c:v>2.7864420000000001</c:v>
                </c:pt>
                <c:pt idx="26393">
                  <c:v>2.783941</c:v>
                </c:pt>
                <c:pt idx="26394">
                  <c:v>2.7800229999999999</c:v>
                </c:pt>
                <c:pt idx="26395">
                  <c:v>2.7812250000000001</c:v>
                </c:pt>
                <c:pt idx="26396">
                  <c:v>2.783989</c:v>
                </c:pt>
                <c:pt idx="26397">
                  <c:v>2.781393</c:v>
                </c:pt>
                <c:pt idx="26398">
                  <c:v>2.7784599999999999</c:v>
                </c:pt>
                <c:pt idx="26399">
                  <c:v>2.7767770000000001</c:v>
                </c:pt>
                <c:pt idx="26400">
                  <c:v>2.7750699999999999</c:v>
                </c:pt>
                <c:pt idx="26401">
                  <c:v>2.775191</c:v>
                </c:pt>
                <c:pt idx="26402">
                  <c:v>2.7744930000000001</c:v>
                </c:pt>
                <c:pt idx="26403">
                  <c:v>2.7740610000000001</c:v>
                </c:pt>
                <c:pt idx="26404">
                  <c:v>2.7722329999999999</c:v>
                </c:pt>
                <c:pt idx="26405">
                  <c:v>2.772065</c:v>
                </c:pt>
                <c:pt idx="26406">
                  <c:v>2.776176</c:v>
                </c:pt>
                <c:pt idx="26407">
                  <c:v>2.782667</c:v>
                </c:pt>
                <c:pt idx="26408">
                  <c:v>2.790673</c:v>
                </c:pt>
                <c:pt idx="26409">
                  <c:v>2.7951679999999999</c:v>
                </c:pt>
                <c:pt idx="26410">
                  <c:v>2.7898550000000002</c:v>
                </c:pt>
                <c:pt idx="26411">
                  <c:v>2.7876430000000001</c:v>
                </c:pt>
                <c:pt idx="26412">
                  <c:v>2.789374</c:v>
                </c:pt>
                <c:pt idx="26413">
                  <c:v>2.7868740000000001</c:v>
                </c:pt>
                <c:pt idx="26414">
                  <c:v>2.7849029999999999</c:v>
                </c:pt>
                <c:pt idx="26415">
                  <c:v>2.781657</c:v>
                </c:pt>
                <c:pt idx="26416">
                  <c:v>2.7812969999999999</c:v>
                </c:pt>
                <c:pt idx="26417">
                  <c:v>2.7824270000000002</c:v>
                </c:pt>
                <c:pt idx="26418">
                  <c:v>2.7817780000000001</c:v>
                </c:pt>
                <c:pt idx="26419">
                  <c:v>2.7775460000000001</c:v>
                </c:pt>
                <c:pt idx="26420">
                  <c:v>2.777018</c:v>
                </c:pt>
                <c:pt idx="26421">
                  <c:v>2.77983</c:v>
                </c:pt>
                <c:pt idx="26422">
                  <c:v>2.7820179999999999</c:v>
                </c:pt>
                <c:pt idx="26423">
                  <c:v>2.7864659999999999</c:v>
                </c:pt>
                <c:pt idx="26424">
                  <c:v>2.7876430000000001</c:v>
                </c:pt>
                <c:pt idx="26425">
                  <c:v>2.7874029999999999</c:v>
                </c:pt>
                <c:pt idx="26426">
                  <c:v>2.7874270000000001</c:v>
                </c:pt>
                <c:pt idx="26427">
                  <c:v>2.7899989999999999</c:v>
                </c:pt>
                <c:pt idx="26428">
                  <c:v>2.7892299999999999</c:v>
                </c:pt>
                <c:pt idx="26429">
                  <c:v>2.7896390000000002</c:v>
                </c:pt>
                <c:pt idx="26430">
                  <c:v>2.7906490000000002</c:v>
                </c:pt>
                <c:pt idx="26431">
                  <c:v>2.7906490000000002</c:v>
                </c:pt>
                <c:pt idx="26432">
                  <c:v>2.7888459999999999</c:v>
                </c:pt>
                <c:pt idx="26433">
                  <c:v>2.7872349999999999</c:v>
                </c:pt>
                <c:pt idx="26434">
                  <c:v>2.7882929999999999</c:v>
                </c:pt>
                <c:pt idx="26435">
                  <c:v>2.7874509999999999</c:v>
                </c:pt>
                <c:pt idx="26436">
                  <c:v>2.784014</c:v>
                </c:pt>
                <c:pt idx="26437">
                  <c:v>2.7835329999999998</c:v>
                </c:pt>
                <c:pt idx="26438">
                  <c:v>2.7817059999999998</c:v>
                </c:pt>
                <c:pt idx="26439">
                  <c:v>2.7811050000000002</c:v>
                </c:pt>
                <c:pt idx="26440">
                  <c:v>2.7795899999999998</c:v>
                </c:pt>
                <c:pt idx="26441">
                  <c:v>2.7767050000000002</c:v>
                </c:pt>
                <c:pt idx="26442">
                  <c:v>2.7759119999999999</c:v>
                </c:pt>
                <c:pt idx="26443">
                  <c:v>2.7775699999999999</c:v>
                </c:pt>
                <c:pt idx="26444">
                  <c:v>2.7859129999999999</c:v>
                </c:pt>
                <c:pt idx="26445">
                  <c:v>2.786994</c:v>
                </c:pt>
                <c:pt idx="26446">
                  <c:v>2.787836</c:v>
                </c:pt>
                <c:pt idx="26447">
                  <c:v>2.7838210000000001</c:v>
                </c:pt>
                <c:pt idx="26448">
                  <c:v>2.7828349999999999</c:v>
                </c:pt>
                <c:pt idx="26449">
                  <c:v>2.7843019999999998</c:v>
                </c:pt>
                <c:pt idx="26450">
                  <c:v>2.781898</c:v>
                </c:pt>
                <c:pt idx="26451">
                  <c:v>2.781898</c:v>
                </c:pt>
                <c:pt idx="26452">
                  <c:v>2.7849029999999999</c:v>
                </c:pt>
                <c:pt idx="26453">
                  <c:v>2.7869459999999999</c:v>
                </c:pt>
                <c:pt idx="26454">
                  <c:v>2.7849750000000002</c:v>
                </c:pt>
                <c:pt idx="26455">
                  <c:v>2.783509</c:v>
                </c:pt>
                <c:pt idx="26456">
                  <c:v>2.7826909999999998</c:v>
                </c:pt>
                <c:pt idx="26457">
                  <c:v>2.7791329999999999</c:v>
                </c:pt>
                <c:pt idx="26458">
                  <c:v>2.775407</c:v>
                </c:pt>
                <c:pt idx="26459">
                  <c:v>2.7764169999999999</c:v>
                </c:pt>
                <c:pt idx="26460">
                  <c:v>2.7764890000000002</c:v>
                </c:pt>
                <c:pt idx="26461">
                  <c:v>2.7762479999999998</c:v>
                </c:pt>
                <c:pt idx="26462">
                  <c:v>2.7834370000000002</c:v>
                </c:pt>
                <c:pt idx="26463">
                  <c:v>2.779013</c:v>
                </c:pt>
                <c:pt idx="26464">
                  <c:v>2.7782439999999999</c:v>
                </c:pt>
                <c:pt idx="26465">
                  <c:v>2.779566</c:v>
                </c:pt>
                <c:pt idx="26466">
                  <c:v>2.7771379999999999</c:v>
                </c:pt>
                <c:pt idx="26467">
                  <c:v>2.776176</c:v>
                </c:pt>
                <c:pt idx="26468">
                  <c:v>2.777498</c:v>
                </c:pt>
                <c:pt idx="26469">
                  <c:v>2.7764169999999999</c:v>
                </c:pt>
                <c:pt idx="26470">
                  <c:v>2.775792</c:v>
                </c:pt>
                <c:pt idx="26471">
                  <c:v>2.7753350000000001</c:v>
                </c:pt>
                <c:pt idx="26472">
                  <c:v>2.7792050000000001</c:v>
                </c:pt>
                <c:pt idx="26473">
                  <c:v>2.7850709999999999</c:v>
                </c:pt>
                <c:pt idx="26474">
                  <c:v>2.7847110000000002</c:v>
                </c:pt>
                <c:pt idx="26475">
                  <c:v>2.7838210000000001</c:v>
                </c:pt>
                <c:pt idx="26476">
                  <c:v>2.7870910000000002</c:v>
                </c:pt>
                <c:pt idx="26477">
                  <c:v>2.7807919999999999</c:v>
                </c:pt>
                <c:pt idx="26478">
                  <c:v>2.7788930000000001</c:v>
                </c:pt>
                <c:pt idx="26479">
                  <c:v>2.78084</c:v>
                </c:pt>
                <c:pt idx="26480">
                  <c:v>2.778292</c:v>
                </c:pt>
                <c:pt idx="26481">
                  <c:v>2.7772579999999998</c:v>
                </c:pt>
                <c:pt idx="26482">
                  <c:v>2.7781720000000001</c:v>
                </c:pt>
                <c:pt idx="26483">
                  <c:v>2.776392</c:v>
                </c:pt>
                <c:pt idx="26484">
                  <c:v>2.7802150000000001</c:v>
                </c:pt>
                <c:pt idx="26485">
                  <c:v>2.7794460000000001</c:v>
                </c:pt>
                <c:pt idx="26486">
                  <c:v>2.7812969999999999</c:v>
                </c:pt>
                <c:pt idx="26487">
                  <c:v>2.7817780000000001</c:v>
                </c:pt>
                <c:pt idx="26488">
                  <c:v>2.7831959999999998</c:v>
                </c:pt>
                <c:pt idx="26489">
                  <c:v>2.7823060000000002</c:v>
                </c:pt>
                <c:pt idx="26490">
                  <c:v>2.7830279999999998</c:v>
                </c:pt>
                <c:pt idx="26491">
                  <c:v>2.7831000000000001</c:v>
                </c:pt>
                <c:pt idx="26492">
                  <c:v>2.780672</c:v>
                </c:pt>
                <c:pt idx="26493">
                  <c:v>2.7802150000000001</c:v>
                </c:pt>
                <c:pt idx="26494">
                  <c:v>2.7780749999999999</c:v>
                </c:pt>
                <c:pt idx="26495">
                  <c:v>2.7743250000000002</c:v>
                </c:pt>
                <c:pt idx="26496">
                  <c:v>2.7732670000000001</c:v>
                </c:pt>
                <c:pt idx="26497">
                  <c:v>2.774734</c:v>
                </c:pt>
                <c:pt idx="26498">
                  <c:v>2.775623</c:v>
                </c:pt>
                <c:pt idx="26499">
                  <c:v>2.7749739999999998</c:v>
                </c:pt>
                <c:pt idx="26500">
                  <c:v>2.7750940000000002</c:v>
                </c:pt>
                <c:pt idx="26501">
                  <c:v>2.774902</c:v>
                </c:pt>
                <c:pt idx="26502">
                  <c:v>2.7753830000000002</c:v>
                </c:pt>
                <c:pt idx="26503">
                  <c:v>2.7752150000000002</c:v>
                </c:pt>
                <c:pt idx="26504">
                  <c:v>2.7784119999999999</c:v>
                </c:pt>
                <c:pt idx="26505">
                  <c:v>2.7817780000000001</c:v>
                </c:pt>
                <c:pt idx="26506">
                  <c:v>2.7827630000000001</c:v>
                </c:pt>
                <c:pt idx="26507">
                  <c:v>2.7830279999999998</c:v>
                </c:pt>
                <c:pt idx="26508">
                  <c:v>2.7837010000000002</c:v>
                </c:pt>
                <c:pt idx="26509">
                  <c:v>2.7814169999999998</c:v>
                </c:pt>
                <c:pt idx="26510">
                  <c:v>2.781056</c:v>
                </c:pt>
                <c:pt idx="26511">
                  <c:v>2.7812250000000001</c:v>
                </c:pt>
                <c:pt idx="26512">
                  <c:v>2.780119</c:v>
                </c:pt>
                <c:pt idx="26513">
                  <c:v>2.7867540000000002</c:v>
                </c:pt>
                <c:pt idx="26514">
                  <c:v>2.7874270000000001</c:v>
                </c:pt>
                <c:pt idx="26515">
                  <c:v>2.7787730000000002</c:v>
                </c:pt>
                <c:pt idx="26516">
                  <c:v>2.775407</c:v>
                </c:pt>
                <c:pt idx="26517">
                  <c:v>2.782883</c:v>
                </c:pt>
                <c:pt idx="26518">
                  <c:v>2.788605</c:v>
                </c:pt>
                <c:pt idx="26519">
                  <c:v>2.7864659999999999</c:v>
                </c:pt>
                <c:pt idx="26520">
                  <c:v>2.7815129999999999</c:v>
                </c:pt>
                <c:pt idx="26521">
                  <c:v>2.7789890000000002</c:v>
                </c:pt>
                <c:pt idx="26522">
                  <c:v>2.781682</c:v>
                </c:pt>
                <c:pt idx="26523">
                  <c:v>2.7835329999999998</c:v>
                </c:pt>
                <c:pt idx="26524">
                  <c:v>2.7859609999999999</c:v>
                </c:pt>
                <c:pt idx="26525">
                  <c:v>2.7859609999999999</c:v>
                </c:pt>
                <c:pt idx="26526">
                  <c:v>2.7834370000000002</c:v>
                </c:pt>
                <c:pt idx="26527">
                  <c:v>2.7860330000000002</c:v>
                </c:pt>
                <c:pt idx="26528">
                  <c:v>2.789927</c:v>
                </c:pt>
                <c:pt idx="26529">
                  <c:v>2.7882440000000002</c:v>
                </c:pt>
                <c:pt idx="26530">
                  <c:v>2.786273</c:v>
                </c:pt>
                <c:pt idx="26531">
                  <c:v>2.7868499999999998</c:v>
                </c:pt>
                <c:pt idx="26532">
                  <c:v>2.7905280000000001</c:v>
                </c:pt>
                <c:pt idx="26533">
                  <c:v>2.7879559999999999</c:v>
                </c:pt>
                <c:pt idx="26534">
                  <c:v>2.7857440000000002</c:v>
                </c:pt>
                <c:pt idx="26535">
                  <c:v>2.787836</c:v>
                </c:pt>
                <c:pt idx="26536">
                  <c:v>2.7834840000000001</c:v>
                </c:pt>
                <c:pt idx="26537">
                  <c:v>2.7820179999999999</c:v>
                </c:pt>
                <c:pt idx="26538">
                  <c:v>2.7797100000000001</c:v>
                </c:pt>
                <c:pt idx="26539">
                  <c:v>2.775671</c:v>
                </c:pt>
                <c:pt idx="26540">
                  <c:v>2.777739</c:v>
                </c:pt>
                <c:pt idx="26541">
                  <c:v>2.7809840000000001</c:v>
                </c:pt>
                <c:pt idx="26542">
                  <c:v>2.781898</c:v>
                </c:pt>
                <c:pt idx="26543">
                  <c:v>2.7831000000000001</c:v>
                </c:pt>
                <c:pt idx="26544">
                  <c:v>2.7881</c:v>
                </c:pt>
                <c:pt idx="26545">
                  <c:v>2.7879320000000001</c:v>
                </c:pt>
                <c:pt idx="26546">
                  <c:v>2.7859129999999999</c:v>
                </c:pt>
                <c:pt idx="26547">
                  <c:v>2.789927</c:v>
                </c:pt>
                <c:pt idx="26548">
                  <c:v>2.7896390000000002</c:v>
                </c:pt>
                <c:pt idx="26549">
                  <c:v>2.7857440000000002</c:v>
                </c:pt>
                <c:pt idx="26550">
                  <c:v>2.784735</c:v>
                </c:pt>
                <c:pt idx="26551">
                  <c:v>2.78572</c:v>
                </c:pt>
                <c:pt idx="26552">
                  <c:v>2.787668</c:v>
                </c:pt>
                <c:pt idx="26553">
                  <c:v>2.7877879999999999</c:v>
                </c:pt>
                <c:pt idx="26554">
                  <c:v>2.7829069999999998</c:v>
                </c:pt>
                <c:pt idx="26555">
                  <c:v>2.7771859999999999</c:v>
                </c:pt>
                <c:pt idx="26556">
                  <c:v>2.7776670000000001</c:v>
                </c:pt>
                <c:pt idx="26557">
                  <c:v>2.7781720000000001</c:v>
                </c:pt>
                <c:pt idx="26558">
                  <c:v>2.7783159999999998</c:v>
                </c:pt>
                <c:pt idx="26559">
                  <c:v>2.7776429999999999</c:v>
                </c:pt>
                <c:pt idx="26560">
                  <c:v>2.7768250000000001</c:v>
                </c:pt>
                <c:pt idx="26561">
                  <c:v>2.7784119999999999</c:v>
                </c:pt>
                <c:pt idx="26562">
                  <c:v>2.780071</c:v>
                </c:pt>
                <c:pt idx="26563">
                  <c:v>2.783388</c:v>
                </c:pt>
                <c:pt idx="26564">
                  <c:v>2.7821859999999998</c:v>
                </c:pt>
                <c:pt idx="26565">
                  <c:v>2.7833399999999999</c:v>
                </c:pt>
                <c:pt idx="26566">
                  <c:v>2.7807919999999999</c:v>
                </c:pt>
                <c:pt idx="26567">
                  <c:v>2.7828599999999999</c:v>
                </c:pt>
                <c:pt idx="26568">
                  <c:v>2.7832439999999998</c:v>
                </c:pt>
                <c:pt idx="26569">
                  <c:v>2.7875960000000002</c:v>
                </c:pt>
                <c:pt idx="26570">
                  <c:v>2.789927</c:v>
                </c:pt>
                <c:pt idx="26571">
                  <c:v>2.7895669999999999</c:v>
                </c:pt>
                <c:pt idx="26572">
                  <c:v>2.7853840000000001</c:v>
                </c:pt>
                <c:pt idx="26573">
                  <c:v>2.7807200000000001</c:v>
                </c:pt>
                <c:pt idx="26574">
                  <c:v>2.7778109999999998</c:v>
                </c:pt>
                <c:pt idx="26575">
                  <c:v>2.7725939999999998</c:v>
                </c:pt>
                <c:pt idx="26576">
                  <c:v>2.7708390000000001</c:v>
                </c:pt>
                <c:pt idx="26577">
                  <c:v>2.7639879999999999</c:v>
                </c:pt>
                <c:pt idx="26578">
                  <c:v>2.7622330000000002</c:v>
                </c:pt>
                <c:pt idx="26579">
                  <c:v>2.7625929999999999</c:v>
                </c:pt>
                <c:pt idx="26580">
                  <c:v>2.7678579999999999</c:v>
                </c:pt>
                <c:pt idx="26581">
                  <c:v>2.7726419999999998</c:v>
                </c:pt>
                <c:pt idx="26582">
                  <c:v>2.7773059999999998</c:v>
                </c:pt>
                <c:pt idx="26583">
                  <c:v>2.7811050000000002</c:v>
                </c:pt>
                <c:pt idx="26584">
                  <c:v>2.7800950000000002</c:v>
                </c:pt>
                <c:pt idx="26585">
                  <c:v>2.7796859999999999</c:v>
                </c:pt>
                <c:pt idx="26586">
                  <c:v>2.7810320000000002</c:v>
                </c:pt>
                <c:pt idx="26587">
                  <c:v>2.7808160000000002</c:v>
                </c:pt>
                <c:pt idx="26588">
                  <c:v>2.7817539999999998</c:v>
                </c:pt>
                <c:pt idx="26589">
                  <c:v>2.781177</c:v>
                </c:pt>
                <c:pt idx="26590">
                  <c:v>2.7771859999999999</c:v>
                </c:pt>
                <c:pt idx="26591">
                  <c:v>2.7752870000000001</c:v>
                </c:pt>
                <c:pt idx="26592">
                  <c:v>2.7766570000000002</c:v>
                </c:pt>
                <c:pt idx="26593">
                  <c:v>2.782883</c:v>
                </c:pt>
                <c:pt idx="26594">
                  <c:v>2.7827869999999999</c:v>
                </c:pt>
                <c:pt idx="26595">
                  <c:v>2.784662</c:v>
                </c:pt>
                <c:pt idx="26596">
                  <c:v>2.7838210000000001</c:v>
                </c:pt>
                <c:pt idx="26597">
                  <c:v>2.7799269999999998</c:v>
                </c:pt>
                <c:pt idx="26598">
                  <c:v>2.7762959999999999</c:v>
                </c:pt>
                <c:pt idx="26599">
                  <c:v>2.7767770000000001</c:v>
                </c:pt>
                <c:pt idx="26600">
                  <c:v>2.7800470000000002</c:v>
                </c:pt>
                <c:pt idx="26601">
                  <c:v>2.7799749999999999</c:v>
                </c:pt>
                <c:pt idx="26602">
                  <c:v>2.7819219999999998</c:v>
                </c:pt>
                <c:pt idx="26603">
                  <c:v>2.7805759999999999</c:v>
                </c:pt>
                <c:pt idx="26604">
                  <c:v>2.781345</c:v>
                </c:pt>
                <c:pt idx="26605">
                  <c:v>2.7824270000000002</c:v>
                </c:pt>
                <c:pt idx="26606">
                  <c:v>2.7827869999999999</c:v>
                </c:pt>
                <c:pt idx="26607">
                  <c:v>2.7823060000000002</c:v>
                </c:pt>
                <c:pt idx="26608">
                  <c:v>2.7852389999999998</c:v>
                </c:pt>
                <c:pt idx="26609">
                  <c:v>2.7857919999999998</c:v>
                </c:pt>
                <c:pt idx="26610">
                  <c:v>2.7863929999999999</c:v>
                </c:pt>
                <c:pt idx="26611">
                  <c:v>2.7859850000000002</c:v>
                </c:pt>
                <c:pt idx="26612">
                  <c:v>2.7845659999999999</c:v>
                </c:pt>
                <c:pt idx="26613">
                  <c:v>2.7822100000000001</c:v>
                </c:pt>
                <c:pt idx="26614">
                  <c:v>2.7790370000000002</c:v>
                </c:pt>
                <c:pt idx="26615">
                  <c:v>2.7786040000000001</c:v>
                </c:pt>
                <c:pt idx="26616">
                  <c:v>2.7789890000000002</c:v>
                </c:pt>
                <c:pt idx="26617">
                  <c:v>2.7767770000000001</c:v>
                </c:pt>
                <c:pt idx="26618">
                  <c:v>2.775191</c:v>
                </c:pt>
                <c:pt idx="26619">
                  <c:v>2.7756949999999998</c:v>
                </c:pt>
                <c:pt idx="26620">
                  <c:v>2.779013</c:v>
                </c:pt>
                <c:pt idx="26621">
                  <c:v>2.7829069999999998</c:v>
                </c:pt>
                <c:pt idx="26622">
                  <c:v>2.7860809999999998</c:v>
                </c:pt>
                <c:pt idx="26623">
                  <c:v>2.7876430000000001</c:v>
                </c:pt>
                <c:pt idx="26624">
                  <c:v>2.7875960000000002</c:v>
                </c:pt>
                <c:pt idx="26625">
                  <c:v>2.790168</c:v>
                </c:pt>
                <c:pt idx="26626">
                  <c:v>2.7916820000000002</c:v>
                </c:pt>
                <c:pt idx="26627">
                  <c:v>2.7905519999999999</c:v>
                </c:pt>
                <c:pt idx="26628">
                  <c:v>2.787668</c:v>
                </c:pt>
                <c:pt idx="26629">
                  <c:v>2.783509</c:v>
                </c:pt>
                <c:pt idx="26630">
                  <c:v>2.7860330000000002</c:v>
                </c:pt>
                <c:pt idx="26631">
                  <c:v>2.786826</c:v>
                </c:pt>
                <c:pt idx="26632">
                  <c:v>2.786225</c:v>
                </c:pt>
                <c:pt idx="26633">
                  <c:v>2.7826430000000002</c:v>
                </c:pt>
                <c:pt idx="26634">
                  <c:v>2.7799749999999999</c:v>
                </c:pt>
                <c:pt idx="26635">
                  <c:v>2.7784119999999999</c:v>
                </c:pt>
                <c:pt idx="26636">
                  <c:v>2.7818740000000002</c:v>
                </c:pt>
                <c:pt idx="26637">
                  <c:v>2.7835809999999999</c:v>
                </c:pt>
                <c:pt idx="26638">
                  <c:v>2.7841819999999999</c:v>
                </c:pt>
                <c:pt idx="26639">
                  <c:v>2.7815370000000001</c:v>
                </c:pt>
                <c:pt idx="26640">
                  <c:v>2.7844699999999998</c:v>
                </c:pt>
                <c:pt idx="26641">
                  <c:v>2.787836</c:v>
                </c:pt>
                <c:pt idx="26642">
                  <c:v>2.791153</c:v>
                </c:pt>
                <c:pt idx="26643">
                  <c:v>2.7924519999999999</c:v>
                </c:pt>
                <c:pt idx="26644">
                  <c:v>2.793485</c:v>
                </c:pt>
                <c:pt idx="26645">
                  <c:v>2.7941579999999999</c:v>
                </c:pt>
                <c:pt idx="26646">
                  <c:v>2.793606</c:v>
                </c:pt>
                <c:pt idx="26647">
                  <c:v>2.7924519999999999</c:v>
                </c:pt>
                <c:pt idx="26648">
                  <c:v>2.7934130000000001</c:v>
                </c:pt>
                <c:pt idx="26649">
                  <c:v>2.7928120000000001</c:v>
                </c:pt>
                <c:pt idx="26650">
                  <c:v>2.7913939999999999</c:v>
                </c:pt>
                <c:pt idx="26651">
                  <c:v>2.789374</c:v>
                </c:pt>
                <c:pt idx="26652">
                  <c:v>2.7895910000000002</c:v>
                </c:pt>
                <c:pt idx="26653">
                  <c:v>2.7901919999999998</c:v>
                </c:pt>
                <c:pt idx="26654">
                  <c:v>2.7880039999999999</c:v>
                </c:pt>
                <c:pt idx="26655">
                  <c:v>2.787884</c:v>
                </c:pt>
                <c:pt idx="26656">
                  <c:v>2.7881719999999999</c:v>
                </c:pt>
                <c:pt idx="26657">
                  <c:v>2.7895669999999999</c:v>
                </c:pt>
                <c:pt idx="26658">
                  <c:v>2.7920669999999999</c:v>
                </c:pt>
                <c:pt idx="26659">
                  <c:v>2.7935089999999998</c:v>
                </c:pt>
                <c:pt idx="26660">
                  <c:v>2.795938</c:v>
                </c:pt>
                <c:pt idx="26661">
                  <c:v>2.7967309999999999</c:v>
                </c:pt>
                <c:pt idx="26662">
                  <c:v>2.793606</c:v>
                </c:pt>
                <c:pt idx="26663">
                  <c:v>2.7943030000000002</c:v>
                </c:pt>
                <c:pt idx="26664">
                  <c:v>2.793606</c:v>
                </c:pt>
                <c:pt idx="26665">
                  <c:v>2.7938939999999999</c:v>
                </c:pt>
                <c:pt idx="26666">
                  <c:v>2.7928600000000001</c:v>
                </c:pt>
                <c:pt idx="26667">
                  <c:v>2.7913700000000001</c:v>
                </c:pt>
                <c:pt idx="26668">
                  <c:v>2.7905519999999999</c:v>
                </c:pt>
                <c:pt idx="26669">
                  <c:v>2.7883650000000002</c:v>
                </c:pt>
                <c:pt idx="26670">
                  <c:v>2.7861530000000001</c:v>
                </c:pt>
                <c:pt idx="26671">
                  <c:v>2.781898</c:v>
                </c:pt>
                <c:pt idx="26672">
                  <c:v>2.783388</c:v>
                </c:pt>
                <c:pt idx="26673">
                  <c:v>2.7823790000000002</c:v>
                </c:pt>
                <c:pt idx="26674">
                  <c:v>2.782451</c:v>
                </c:pt>
                <c:pt idx="26675">
                  <c:v>2.7817059999999998</c:v>
                </c:pt>
                <c:pt idx="26676">
                  <c:v>2.7848310000000001</c:v>
                </c:pt>
                <c:pt idx="26677">
                  <c:v>2.7862490000000002</c:v>
                </c:pt>
                <c:pt idx="26678">
                  <c:v>2.78572</c:v>
                </c:pt>
                <c:pt idx="26679">
                  <c:v>2.7892779999999999</c:v>
                </c:pt>
                <c:pt idx="26680">
                  <c:v>2.792259</c:v>
                </c:pt>
                <c:pt idx="26681">
                  <c:v>2.7947109999999999</c:v>
                </c:pt>
                <c:pt idx="26682">
                  <c:v>2.7947600000000001</c:v>
                </c:pt>
                <c:pt idx="26683">
                  <c:v>2.7864659999999999</c:v>
                </c:pt>
                <c:pt idx="26684">
                  <c:v>2.788557</c:v>
                </c:pt>
                <c:pt idx="26685">
                  <c:v>2.7868740000000001</c:v>
                </c:pt>
                <c:pt idx="26686">
                  <c:v>2.7846380000000002</c:v>
                </c:pt>
                <c:pt idx="26687">
                  <c:v>2.7882440000000002</c:v>
                </c:pt>
                <c:pt idx="26688">
                  <c:v>2.7919230000000002</c:v>
                </c:pt>
                <c:pt idx="26689">
                  <c:v>2.7934369999999999</c:v>
                </c:pt>
                <c:pt idx="26690">
                  <c:v>2.7923070000000001</c:v>
                </c:pt>
                <c:pt idx="26691">
                  <c:v>2.7926920000000002</c:v>
                </c:pt>
                <c:pt idx="26692">
                  <c:v>2.7928600000000001</c:v>
                </c:pt>
                <c:pt idx="26693">
                  <c:v>2.7913939999999999</c:v>
                </c:pt>
                <c:pt idx="26694">
                  <c:v>2.7915139999999998</c:v>
                </c:pt>
                <c:pt idx="26695">
                  <c:v>2.7903120000000001</c:v>
                </c:pt>
                <c:pt idx="26696">
                  <c:v>2.7892060000000001</c:v>
                </c:pt>
                <c:pt idx="26697">
                  <c:v>2.7877399999999999</c:v>
                </c:pt>
                <c:pt idx="26698">
                  <c:v>2.786562</c:v>
                </c:pt>
                <c:pt idx="26699">
                  <c:v>2.788557</c:v>
                </c:pt>
                <c:pt idx="26700">
                  <c:v>2.785552</c:v>
                </c:pt>
                <c:pt idx="26701">
                  <c:v>2.7893509999999999</c:v>
                </c:pt>
                <c:pt idx="26702">
                  <c:v>2.7843499999999999</c:v>
                </c:pt>
                <c:pt idx="26703">
                  <c:v>2.7820900000000002</c:v>
                </c:pt>
                <c:pt idx="26704">
                  <c:v>2.7808639999999998</c:v>
                </c:pt>
                <c:pt idx="26705">
                  <c:v>2.7848549999999999</c:v>
                </c:pt>
                <c:pt idx="26706">
                  <c:v>2.7894950000000001</c:v>
                </c:pt>
                <c:pt idx="26707">
                  <c:v>2.7886769999999999</c:v>
                </c:pt>
                <c:pt idx="26708">
                  <c:v>2.7906970000000002</c:v>
                </c:pt>
                <c:pt idx="26709">
                  <c:v>2.7931490000000001</c:v>
                </c:pt>
                <c:pt idx="26710">
                  <c:v>2.7947600000000001</c:v>
                </c:pt>
                <c:pt idx="26711">
                  <c:v>2.7939180000000001</c:v>
                </c:pt>
                <c:pt idx="26712">
                  <c:v>2.7974760000000001</c:v>
                </c:pt>
                <c:pt idx="26713">
                  <c:v>2.7970670000000002</c:v>
                </c:pt>
                <c:pt idx="26714">
                  <c:v>2.7938700000000001</c:v>
                </c:pt>
                <c:pt idx="26715">
                  <c:v>2.7944469999999999</c:v>
                </c:pt>
                <c:pt idx="26716">
                  <c:v>2.7981250000000002</c:v>
                </c:pt>
                <c:pt idx="26717">
                  <c:v>2.7962980000000002</c:v>
                </c:pt>
                <c:pt idx="26718">
                  <c:v>2.7943989999999999</c:v>
                </c:pt>
                <c:pt idx="26719">
                  <c:v>2.7892299999999999</c:v>
                </c:pt>
                <c:pt idx="26720">
                  <c:v>2.7868740000000001</c:v>
                </c:pt>
                <c:pt idx="26721">
                  <c:v>2.788894</c:v>
                </c:pt>
                <c:pt idx="26722">
                  <c:v>2.7862490000000002</c:v>
                </c:pt>
                <c:pt idx="26723">
                  <c:v>2.7836050000000001</c:v>
                </c:pt>
                <c:pt idx="26724">
                  <c:v>2.7722329999999999</c:v>
                </c:pt>
                <c:pt idx="26725">
                  <c:v>2.7624490000000002</c:v>
                </c:pt>
                <c:pt idx="26726">
                  <c:v>2.7702619999999998</c:v>
                </c:pt>
                <c:pt idx="26727">
                  <c:v>2.7904800000000001</c:v>
                </c:pt>
                <c:pt idx="26728">
                  <c:v>2.7993269999999999</c:v>
                </c:pt>
                <c:pt idx="26729">
                  <c:v>2.7973560000000002</c:v>
                </c:pt>
                <c:pt idx="26730">
                  <c:v>2.7937500000000002</c:v>
                </c:pt>
                <c:pt idx="26731">
                  <c:v>2.7874750000000001</c:v>
                </c:pt>
                <c:pt idx="26732">
                  <c:v>2.788557</c:v>
                </c:pt>
                <c:pt idx="26733">
                  <c:v>2.7924519999999999</c:v>
                </c:pt>
                <c:pt idx="26734">
                  <c:v>2.7915380000000001</c:v>
                </c:pt>
                <c:pt idx="26735">
                  <c:v>2.7920430000000001</c:v>
                </c:pt>
                <c:pt idx="26736">
                  <c:v>2.7898070000000001</c:v>
                </c:pt>
                <c:pt idx="26737">
                  <c:v>2.7861530000000001</c:v>
                </c:pt>
                <c:pt idx="26738">
                  <c:v>2.7860330000000002</c:v>
                </c:pt>
                <c:pt idx="26739">
                  <c:v>2.7871389999999998</c:v>
                </c:pt>
                <c:pt idx="26740">
                  <c:v>2.7836530000000002</c:v>
                </c:pt>
                <c:pt idx="26741">
                  <c:v>2.7828599999999999</c:v>
                </c:pt>
                <c:pt idx="26742">
                  <c:v>2.7823310000000001</c:v>
                </c:pt>
                <c:pt idx="26743">
                  <c:v>2.7844699999999998</c:v>
                </c:pt>
                <c:pt idx="26744">
                  <c:v>2.7904080000000002</c:v>
                </c:pt>
                <c:pt idx="26745">
                  <c:v>2.7898550000000002</c:v>
                </c:pt>
                <c:pt idx="26746">
                  <c:v>2.786321</c:v>
                </c:pt>
                <c:pt idx="26747">
                  <c:v>2.7835329999999998</c:v>
                </c:pt>
                <c:pt idx="26748">
                  <c:v>2.7848790000000001</c:v>
                </c:pt>
                <c:pt idx="26749">
                  <c:v>2.7840370000000001</c:v>
                </c:pt>
                <c:pt idx="26750">
                  <c:v>2.7841100000000001</c:v>
                </c:pt>
                <c:pt idx="26751">
                  <c:v>2.784999</c:v>
                </c:pt>
                <c:pt idx="26752">
                  <c:v>2.7845659999999999</c:v>
                </c:pt>
                <c:pt idx="26753">
                  <c:v>2.7849029999999999</c:v>
                </c:pt>
                <c:pt idx="26754">
                  <c:v>2.7844220000000002</c:v>
                </c:pt>
                <c:pt idx="26755">
                  <c:v>2.7843979999999999</c:v>
                </c:pt>
                <c:pt idx="26756">
                  <c:v>2.7834599999999998</c:v>
                </c:pt>
                <c:pt idx="26757">
                  <c:v>2.7835329999999998</c:v>
                </c:pt>
                <c:pt idx="26758">
                  <c:v>2.7851910000000002</c:v>
                </c:pt>
                <c:pt idx="26759">
                  <c:v>2.7873549999999998</c:v>
                </c:pt>
                <c:pt idx="26760">
                  <c:v>2.7890380000000001</c:v>
                </c:pt>
                <c:pt idx="26761">
                  <c:v>2.7896390000000002</c:v>
                </c:pt>
                <c:pt idx="26762">
                  <c:v>2.790168</c:v>
                </c:pt>
                <c:pt idx="26763">
                  <c:v>2.7870910000000002</c:v>
                </c:pt>
                <c:pt idx="26764">
                  <c:v>2.786009</c:v>
                </c:pt>
                <c:pt idx="26765">
                  <c:v>2.7876430000000001</c:v>
                </c:pt>
                <c:pt idx="26766">
                  <c:v>2.784446</c:v>
                </c:pt>
                <c:pt idx="26767">
                  <c:v>2.7841100000000001</c:v>
                </c:pt>
                <c:pt idx="26768">
                  <c:v>2.7805520000000001</c:v>
                </c:pt>
                <c:pt idx="26769">
                  <c:v>2.782114</c:v>
                </c:pt>
                <c:pt idx="26770">
                  <c:v>2.7850950000000001</c:v>
                </c:pt>
                <c:pt idx="26771">
                  <c:v>2.7843499999999999</c:v>
                </c:pt>
                <c:pt idx="26772">
                  <c:v>2.7815850000000002</c:v>
                </c:pt>
                <c:pt idx="26773">
                  <c:v>2.7818740000000002</c:v>
                </c:pt>
                <c:pt idx="26774">
                  <c:v>2.7867540000000002</c:v>
                </c:pt>
                <c:pt idx="26775">
                  <c:v>2.786994</c:v>
                </c:pt>
                <c:pt idx="26776">
                  <c:v>2.7851669999999999</c:v>
                </c:pt>
                <c:pt idx="26777">
                  <c:v>2.7864659999999999</c:v>
                </c:pt>
                <c:pt idx="26778">
                  <c:v>2.7881480000000001</c:v>
                </c:pt>
                <c:pt idx="26779">
                  <c:v>2.7896869999999998</c:v>
                </c:pt>
                <c:pt idx="26780">
                  <c:v>2.7918509999999999</c:v>
                </c:pt>
                <c:pt idx="26781">
                  <c:v>2.7926440000000001</c:v>
                </c:pt>
                <c:pt idx="26782">
                  <c:v>2.7886289999999998</c:v>
                </c:pt>
                <c:pt idx="26783">
                  <c:v>2.7868019999999998</c:v>
                </c:pt>
                <c:pt idx="26784">
                  <c:v>2.784494</c:v>
                </c:pt>
                <c:pt idx="26785">
                  <c:v>2.7832680000000001</c:v>
                </c:pt>
                <c:pt idx="26786">
                  <c:v>2.781657</c:v>
                </c:pt>
                <c:pt idx="26787">
                  <c:v>2.7800229999999999</c:v>
                </c:pt>
                <c:pt idx="26788">
                  <c:v>2.7799749999999999</c:v>
                </c:pt>
                <c:pt idx="26789">
                  <c:v>2.7799019999999999</c:v>
                </c:pt>
                <c:pt idx="26790">
                  <c:v>2.7794460000000001</c:v>
                </c:pt>
                <c:pt idx="26791">
                  <c:v>2.7773780000000001</c:v>
                </c:pt>
                <c:pt idx="26792">
                  <c:v>2.7808639999999998</c:v>
                </c:pt>
                <c:pt idx="26793">
                  <c:v>2.7836530000000002</c:v>
                </c:pt>
                <c:pt idx="26794">
                  <c:v>2.7852389999999998</c:v>
                </c:pt>
                <c:pt idx="26795">
                  <c:v>2.7843979999999999</c:v>
                </c:pt>
                <c:pt idx="26796">
                  <c:v>2.7845900000000001</c:v>
                </c:pt>
                <c:pt idx="26797">
                  <c:v>2.7840859999999998</c:v>
                </c:pt>
                <c:pt idx="26798">
                  <c:v>2.7879559999999999</c:v>
                </c:pt>
                <c:pt idx="26799">
                  <c:v>2.7874750000000001</c:v>
                </c:pt>
                <c:pt idx="26800">
                  <c:v>2.7842060000000002</c:v>
                </c:pt>
                <c:pt idx="26801">
                  <c:v>2.7852389999999998</c:v>
                </c:pt>
                <c:pt idx="26802">
                  <c:v>2.7881</c:v>
                </c:pt>
                <c:pt idx="26803">
                  <c:v>2.7862969999999998</c:v>
                </c:pt>
                <c:pt idx="26804">
                  <c:v>2.7818740000000002</c:v>
                </c:pt>
                <c:pt idx="26805">
                  <c:v>2.7785799999999998</c:v>
                </c:pt>
                <c:pt idx="26806">
                  <c:v>2.7761279999999999</c:v>
                </c:pt>
                <c:pt idx="26807">
                  <c:v>2.77745</c:v>
                </c:pt>
                <c:pt idx="26808">
                  <c:v>2.7775699999999999</c:v>
                </c:pt>
                <c:pt idx="26809">
                  <c:v>2.7747820000000001</c:v>
                </c:pt>
                <c:pt idx="26810">
                  <c:v>2.7743730000000002</c:v>
                </c:pt>
                <c:pt idx="26811">
                  <c:v>2.773291</c:v>
                </c:pt>
                <c:pt idx="26812">
                  <c:v>2.7736999999999998</c:v>
                </c:pt>
                <c:pt idx="26813">
                  <c:v>2.7754310000000002</c:v>
                </c:pt>
                <c:pt idx="26814">
                  <c:v>2.7755510000000001</c:v>
                </c:pt>
                <c:pt idx="26815">
                  <c:v>2.7744209999999998</c:v>
                </c:pt>
                <c:pt idx="26816">
                  <c:v>2.7773539999999999</c:v>
                </c:pt>
                <c:pt idx="26817">
                  <c:v>2.781177</c:v>
                </c:pt>
                <c:pt idx="26818">
                  <c:v>2.778724</c:v>
                </c:pt>
                <c:pt idx="26819">
                  <c:v>2.7779790000000002</c:v>
                </c:pt>
                <c:pt idx="26820">
                  <c:v>2.7798539999999998</c:v>
                </c:pt>
                <c:pt idx="26821">
                  <c:v>2.7794699999999999</c:v>
                </c:pt>
                <c:pt idx="26822">
                  <c:v>2.7759119999999999</c:v>
                </c:pt>
                <c:pt idx="26823">
                  <c:v>2.7730030000000001</c:v>
                </c:pt>
                <c:pt idx="26824">
                  <c:v>2.7760319999999998</c:v>
                </c:pt>
                <c:pt idx="26825">
                  <c:v>2.7773059999999998</c:v>
                </c:pt>
                <c:pt idx="26826">
                  <c:v>2.7724739999999999</c:v>
                </c:pt>
                <c:pt idx="26827">
                  <c:v>2.7856000000000001</c:v>
                </c:pt>
                <c:pt idx="26828">
                  <c:v>2.7906249999999999</c:v>
                </c:pt>
                <c:pt idx="26829">
                  <c:v>2.7900239999999998</c:v>
                </c:pt>
                <c:pt idx="26830">
                  <c:v>2.7890860000000002</c:v>
                </c:pt>
                <c:pt idx="26831">
                  <c:v>2.7870430000000002</c:v>
                </c:pt>
                <c:pt idx="26832">
                  <c:v>2.7834840000000001</c:v>
                </c:pt>
                <c:pt idx="26833">
                  <c:v>2.7831959999999998</c:v>
                </c:pt>
                <c:pt idx="26834">
                  <c:v>2.7819699999999998</c:v>
                </c:pt>
                <c:pt idx="26835">
                  <c:v>2.7843019999999998</c:v>
                </c:pt>
                <c:pt idx="26836">
                  <c:v>2.7840370000000001</c:v>
                </c:pt>
                <c:pt idx="26837">
                  <c:v>2.783004</c:v>
                </c:pt>
                <c:pt idx="26838">
                  <c:v>2.7854559999999999</c:v>
                </c:pt>
                <c:pt idx="26839">
                  <c:v>2.7853599999999998</c:v>
                </c:pt>
                <c:pt idx="26840">
                  <c:v>2.7860330000000002</c:v>
                </c:pt>
                <c:pt idx="26841">
                  <c:v>2.786321</c:v>
                </c:pt>
                <c:pt idx="26842">
                  <c:v>2.788942</c:v>
                </c:pt>
                <c:pt idx="26843">
                  <c:v>2.7887249999999999</c:v>
                </c:pt>
                <c:pt idx="26844">
                  <c:v>2.7923309999999999</c:v>
                </c:pt>
                <c:pt idx="26845">
                  <c:v>2.7912499999999998</c:v>
                </c:pt>
                <c:pt idx="26846">
                  <c:v>2.7928359999999999</c:v>
                </c:pt>
                <c:pt idx="26847">
                  <c:v>2.791779</c:v>
                </c:pt>
                <c:pt idx="26848">
                  <c:v>2.7887970000000002</c:v>
                </c:pt>
                <c:pt idx="26849">
                  <c:v>2.7843499999999999</c:v>
                </c:pt>
                <c:pt idx="26850">
                  <c:v>2.7843740000000001</c:v>
                </c:pt>
                <c:pt idx="26851">
                  <c:v>2.7837969999999999</c:v>
                </c:pt>
                <c:pt idx="26852">
                  <c:v>2.7782439999999999</c:v>
                </c:pt>
                <c:pt idx="26853">
                  <c:v>2.7776670000000001</c:v>
                </c:pt>
                <c:pt idx="26854">
                  <c:v>2.776008</c:v>
                </c:pt>
                <c:pt idx="26855">
                  <c:v>2.773412</c:v>
                </c:pt>
                <c:pt idx="26856">
                  <c:v>2.7779310000000002</c:v>
                </c:pt>
                <c:pt idx="26857">
                  <c:v>2.7795899999999998</c:v>
                </c:pt>
                <c:pt idx="26858">
                  <c:v>2.7820659999999999</c:v>
                </c:pt>
                <c:pt idx="26859">
                  <c:v>2.7843499999999999</c:v>
                </c:pt>
                <c:pt idx="26860">
                  <c:v>2.7840609999999999</c:v>
                </c:pt>
                <c:pt idx="26861">
                  <c:v>2.7878120000000002</c:v>
                </c:pt>
                <c:pt idx="26862">
                  <c:v>2.7865139999999999</c:v>
                </c:pt>
                <c:pt idx="26863">
                  <c:v>2.7835570000000001</c:v>
                </c:pt>
                <c:pt idx="26864">
                  <c:v>2.7787489999999999</c:v>
                </c:pt>
                <c:pt idx="26865">
                  <c:v>2.7748059999999999</c:v>
                </c:pt>
                <c:pt idx="26866">
                  <c:v>2.7758880000000001</c:v>
                </c:pt>
                <c:pt idx="26867">
                  <c:v>2.7838690000000001</c:v>
                </c:pt>
                <c:pt idx="26868">
                  <c:v>2.781946</c:v>
                </c:pt>
                <c:pt idx="26869">
                  <c:v>2.7784599999999999</c:v>
                </c:pt>
                <c:pt idx="26870">
                  <c:v>2.7746140000000001</c:v>
                </c:pt>
                <c:pt idx="26871">
                  <c:v>2.7724739999999999</c:v>
                </c:pt>
                <c:pt idx="26872">
                  <c:v>2.7689400000000002</c:v>
                </c:pt>
                <c:pt idx="26873">
                  <c:v>2.7689159999999999</c:v>
                </c:pt>
                <c:pt idx="26874">
                  <c:v>2.7725219999999999</c:v>
                </c:pt>
                <c:pt idx="26875">
                  <c:v>2.775719</c:v>
                </c:pt>
                <c:pt idx="26876">
                  <c:v>2.7783880000000001</c:v>
                </c:pt>
                <c:pt idx="26877">
                  <c:v>2.7793739999999998</c:v>
                </c:pt>
                <c:pt idx="26878">
                  <c:v>2.7772100000000002</c:v>
                </c:pt>
                <c:pt idx="26879">
                  <c:v>2.7775460000000001</c:v>
                </c:pt>
                <c:pt idx="26880">
                  <c:v>2.7781720000000001</c:v>
                </c:pt>
                <c:pt idx="26881">
                  <c:v>2.77834</c:v>
                </c:pt>
                <c:pt idx="26882">
                  <c:v>2.7783880000000001</c:v>
                </c:pt>
                <c:pt idx="26883">
                  <c:v>2.7693490000000001</c:v>
                </c:pt>
                <c:pt idx="26884">
                  <c:v>2.7677619999999998</c:v>
                </c:pt>
                <c:pt idx="26885">
                  <c:v>2.7654299999999998</c:v>
                </c:pt>
                <c:pt idx="26886">
                  <c:v>2.7620640000000001</c:v>
                </c:pt>
                <c:pt idx="26887">
                  <c:v>2.762858</c:v>
                </c:pt>
                <c:pt idx="26888">
                  <c:v>2.7628339999999998</c:v>
                </c:pt>
                <c:pt idx="26889">
                  <c:v>2.7634829999999999</c:v>
                </c:pt>
                <c:pt idx="26890">
                  <c:v>2.7663920000000002</c:v>
                </c:pt>
                <c:pt idx="26891">
                  <c:v>2.7679299999999998</c:v>
                </c:pt>
                <c:pt idx="26892">
                  <c:v>2.7694450000000002</c:v>
                </c:pt>
                <c:pt idx="26893">
                  <c:v>2.7707670000000002</c:v>
                </c:pt>
                <c:pt idx="26894">
                  <c:v>2.7710319999999999</c:v>
                </c:pt>
                <c:pt idx="26895">
                  <c:v>2.7739880000000001</c:v>
                </c:pt>
                <c:pt idx="26896">
                  <c:v>2.7747099999999998</c:v>
                </c:pt>
                <c:pt idx="26897">
                  <c:v>2.7727140000000001</c:v>
                </c:pt>
                <c:pt idx="26898">
                  <c:v>2.7736999999999998</c:v>
                </c:pt>
                <c:pt idx="26899">
                  <c:v>2.7730990000000002</c:v>
                </c:pt>
                <c:pt idx="26900">
                  <c:v>2.7732429999999999</c:v>
                </c:pt>
                <c:pt idx="26901">
                  <c:v>2.7752150000000002</c:v>
                </c:pt>
                <c:pt idx="26902">
                  <c:v>2.7708390000000001</c:v>
                </c:pt>
                <c:pt idx="26903">
                  <c:v>2.7672330000000001</c:v>
                </c:pt>
                <c:pt idx="26904">
                  <c:v>2.7663679999999999</c:v>
                </c:pt>
                <c:pt idx="26905">
                  <c:v>2.7701660000000001</c:v>
                </c:pt>
                <c:pt idx="26906">
                  <c:v>2.7662719999999998</c:v>
                </c:pt>
                <c:pt idx="26907">
                  <c:v>2.76668</c:v>
                </c:pt>
                <c:pt idx="26908">
                  <c:v>2.7679779999999998</c:v>
                </c:pt>
                <c:pt idx="26909">
                  <c:v>2.7690839999999999</c:v>
                </c:pt>
                <c:pt idx="26910">
                  <c:v>2.7699259999999999</c:v>
                </c:pt>
                <c:pt idx="26911">
                  <c:v>2.7704550000000001</c:v>
                </c:pt>
                <c:pt idx="26912">
                  <c:v>2.7704780000000002</c:v>
                </c:pt>
                <c:pt idx="26913">
                  <c:v>2.7716569999999998</c:v>
                </c:pt>
                <c:pt idx="26914">
                  <c:v>2.7747099999999998</c:v>
                </c:pt>
                <c:pt idx="26915">
                  <c:v>2.7757679999999998</c:v>
                </c:pt>
                <c:pt idx="26916">
                  <c:v>2.777787</c:v>
                </c:pt>
                <c:pt idx="26917">
                  <c:v>2.7771379999999999</c:v>
                </c:pt>
                <c:pt idx="26918">
                  <c:v>2.780335</c:v>
                </c:pt>
                <c:pt idx="26919">
                  <c:v>2.7779310000000002</c:v>
                </c:pt>
                <c:pt idx="26920">
                  <c:v>2.7747099999999998</c:v>
                </c:pt>
                <c:pt idx="26921">
                  <c:v>2.7752629999999998</c:v>
                </c:pt>
                <c:pt idx="26922">
                  <c:v>2.775191</c:v>
                </c:pt>
                <c:pt idx="26923">
                  <c:v>2.7744450000000001</c:v>
                </c:pt>
                <c:pt idx="26924">
                  <c:v>2.772065</c:v>
                </c:pt>
                <c:pt idx="26925">
                  <c:v>2.7704550000000001</c:v>
                </c:pt>
                <c:pt idx="26926">
                  <c:v>2.7682910000000001</c:v>
                </c:pt>
                <c:pt idx="26927">
                  <c:v>2.7675939999999999</c:v>
                </c:pt>
                <c:pt idx="26928">
                  <c:v>2.7694209999999999</c:v>
                </c:pt>
                <c:pt idx="26929">
                  <c:v>2.770238</c:v>
                </c:pt>
                <c:pt idx="26930">
                  <c:v>2.7728100000000002</c:v>
                </c:pt>
                <c:pt idx="26931">
                  <c:v>2.7789890000000002</c:v>
                </c:pt>
                <c:pt idx="26932">
                  <c:v>2.7823549999999999</c:v>
                </c:pt>
                <c:pt idx="26933">
                  <c:v>2.7798780000000001</c:v>
                </c:pt>
                <c:pt idx="26934">
                  <c:v>2.777066</c:v>
                </c:pt>
                <c:pt idx="26935">
                  <c:v>2.7766090000000001</c:v>
                </c:pt>
                <c:pt idx="26936">
                  <c:v>2.7773059999999998</c:v>
                </c:pt>
                <c:pt idx="26937">
                  <c:v>2.7768969999999999</c:v>
                </c:pt>
                <c:pt idx="26938">
                  <c:v>2.777787</c:v>
                </c:pt>
                <c:pt idx="26939">
                  <c:v>2.7808160000000002</c:v>
                </c:pt>
                <c:pt idx="26940">
                  <c:v>2.7813210000000002</c:v>
                </c:pt>
                <c:pt idx="26941">
                  <c:v>2.7822589999999998</c:v>
                </c:pt>
                <c:pt idx="26942">
                  <c:v>2.780383</c:v>
                </c:pt>
                <c:pt idx="26943">
                  <c:v>2.7760799999999999</c:v>
                </c:pt>
                <c:pt idx="26944">
                  <c:v>2.7731469999999998</c:v>
                </c:pt>
                <c:pt idx="26945">
                  <c:v>2.7683629999999999</c:v>
                </c:pt>
                <c:pt idx="26946">
                  <c:v>2.7681710000000002</c:v>
                </c:pt>
                <c:pt idx="26947">
                  <c:v>2.770286</c:v>
                </c:pt>
                <c:pt idx="26948">
                  <c:v>2.769517</c:v>
                </c:pt>
                <c:pt idx="26949">
                  <c:v>2.7670889999999999</c:v>
                </c:pt>
                <c:pt idx="26950">
                  <c:v>2.7700459999999998</c:v>
                </c:pt>
                <c:pt idx="26951">
                  <c:v>2.7694930000000002</c:v>
                </c:pt>
                <c:pt idx="26952">
                  <c:v>2.7706469999999999</c:v>
                </c:pt>
                <c:pt idx="26953">
                  <c:v>2.7717770000000002</c:v>
                </c:pt>
                <c:pt idx="26954">
                  <c:v>2.7735560000000001</c:v>
                </c:pt>
                <c:pt idx="26955">
                  <c:v>2.778508</c:v>
                </c:pt>
                <c:pt idx="26956">
                  <c:v>2.7799019999999999</c:v>
                </c:pt>
                <c:pt idx="26957">
                  <c:v>2.7784599999999999</c:v>
                </c:pt>
                <c:pt idx="26958">
                  <c:v>2.775455</c:v>
                </c:pt>
                <c:pt idx="26959">
                  <c:v>2.774686</c:v>
                </c:pt>
                <c:pt idx="26960">
                  <c:v>2.7728830000000002</c:v>
                </c:pt>
                <c:pt idx="26961">
                  <c:v>2.7714400000000001</c:v>
                </c:pt>
                <c:pt idx="26962">
                  <c:v>2.7727629999999999</c:v>
                </c:pt>
                <c:pt idx="26963">
                  <c:v>2.7719689999999999</c:v>
                </c:pt>
                <c:pt idx="26964">
                  <c:v>2.7692770000000002</c:v>
                </c:pt>
                <c:pt idx="26965">
                  <c:v>2.7712240000000001</c:v>
                </c:pt>
                <c:pt idx="26966">
                  <c:v>2.7692040000000002</c:v>
                </c:pt>
                <c:pt idx="26967">
                  <c:v>2.7708870000000001</c:v>
                </c:pt>
                <c:pt idx="26968">
                  <c:v>2.7707670000000002</c:v>
                </c:pt>
                <c:pt idx="26969">
                  <c:v>2.7687719999999998</c:v>
                </c:pt>
                <c:pt idx="26970">
                  <c:v>2.7647089999999999</c:v>
                </c:pt>
                <c:pt idx="26971">
                  <c:v>2.7623530000000001</c:v>
                </c:pt>
                <c:pt idx="26972">
                  <c:v>2.769469</c:v>
                </c:pt>
                <c:pt idx="26973">
                  <c:v>2.774181</c:v>
                </c:pt>
                <c:pt idx="26974">
                  <c:v>2.7736999999999998</c:v>
                </c:pt>
                <c:pt idx="26975">
                  <c:v>2.7744930000000001</c:v>
                </c:pt>
                <c:pt idx="26976">
                  <c:v>2.7744450000000001</c:v>
                </c:pt>
                <c:pt idx="26977">
                  <c:v>2.773892</c:v>
                </c:pt>
                <c:pt idx="26978">
                  <c:v>2.774397</c:v>
                </c:pt>
                <c:pt idx="26979">
                  <c:v>2.772907</c:v>
                </c:pt>
                <c:pt idx="26980">
                  <c:v>2.7706469999999999</c:v>
                </c:pt>
                <c:pt idx="26981">
                  <c:v>2.765021</c:v>
                </c:pt>
                <c:pt idx="26982">
                  <c:v>2.7565110000000002</c:v>
                </c:pt>
                <c:pt idx="26983">
                  <c:v>2.7584819999999999</c:v>
                </c:pt>
                <c:pt idx="26984">
                  <c:v>2.7597079999999998</c:v>
                </c:pt>
                <c:pt idx="26985">
                  <c:v>2.7612709999999998</c:v>
                </c:pt>
                <c:pt idx="26986">
                  <c:v>2.7602129999999998</c:v>
                </c:pt>
                <c:pt idx="26987">
                  <c:v>2.7576890000000001</c:v>
                </c:pt>
                <c:pt idx="26988">
                  <c:v>2.7604540000000002</c:v>
                </c:pt>
                <c:pt idx="26989">
                  <c:v>2.7682190000000002</c:v>
                </c:pt>
                <c:pt idx="26990">
                  <c:v>2.7730030000000001</c:v>
                </c:pt>
                <c:pt idx="26991">
                  <c:v>2.7701899999999999</c:v>
                </c:pt>
                <c:pt idx="26992">
                  <c:v>2.7683629999999999</c:v>
                </c:pt>
                <c:pt idx="26993">
                  <c:v>2.7665600000000001</c:v>
                </c:pt>
                <c:pt idx="26994">
                  <c:v>2.7683390000000001</c:v>
                </c:pt>
                <c:pt idx="26995">
                  <c:v>2.7678340000000001</c:v>
                </c:pt>
                <c:pt idx="26996">
                  <c:v>2.7676660000000002</c:v>
                </c:pt>
                <c:pt idx="26997">
                  <c:v>2.7730990000000002</c:v>
                </c:pt>
                <c:pt idx="26998">
                  <c:v>2.7760319999999998</c:v>
                </c:pt>
                <c:pt idx="26999">
                  <c:v>2.7740610000000001</c:v>
                </c:pt>
                <c:pt idx="27000">
                  <c:v>2.7714400000000001</c:v>
                </c:pt>
                <c:pt idx="27001">
                  <c:v>2.771296</c:v>
                </c:pt>
                <c:pt idx="27002">
                  <c:v>2.7680500000000001</c:v>
                </c:pt>
                <c:pt idx="27003">
                  <c:v>2.7636750000000001</c:v>
                </c:pt>
                <c:pt idx="27004">
                  <c:v>2.7616320000000001</c:v>
                </c:pt>
                <c:pt idx="27005">
                  <c:v>2.7603089999999999</c:v>
                </c:pt>
                <c:pt idx="27006">
                  <c:v>2.7590349999999999</c:v>
                </c:pt>
                <c:pt idx="27007">
                  <c:v>2.7604540000000002</c:v>
                </c:pt>
                <c:pt idx="27008">
                  <c:v>2.7582659999999999</c:v>
                </c:pt>
                <c:pt idx="27009">
                  <c:v>2.7622330000000002</c:v>
                </c:pt>
                <c:pt idx="27010">
                  <c:v>2.7630499999999998</c:v>
                </c:pt>
                <c:pt idx="27011">
                  <c:v>2.7701180000000001</c:v>
                </c:pt>
                <c:pt idx="27012">
                  <c:v>2.7742049999999998</c:v>
                </c:pt>
                <c:pt idx="27013">
                  <c:v>2.7699500000000001</c:v>
                </c:pt>
                <c:pt idx="27014">
                  <c:v>2.7736040000000002</c:v>
                </c:pt>
                <c:pt idx="27015">
                  <c:v>2.7733400000000001</c:v>
                </c:pt>
                <c:pt idx="27016">
                  <c:v>2.7739400000000001</c:v>
                </c:pt>
                <c:pt idx="27017">
                  <c:v>2.7776670000000001</c:v>
                </c:pt>
                <c:pt idx="27018">
                  <c:v>2.7735799999999999</c:v>
                </c:pt>
                <c:pt idx="27019">
                  <c:v>2.7712479999999999</c:v>
                </c:pt>
                <c:pt idx="27020">
                  <c:v>2.7699020000000001</c:v>
                </c:pt>
                <c:pt idx="27021">
                  <c:v>2.7680030000000002</c:v>
                </c:pt>
                <c:pt idx="27022">
                  <c:v>2.7646609999999998</c:v>
                </c:pt>
                <c:pt idx="27023">
                  <c:v>2.7593000000000001</c:v>
                </c:pt>
                <c:pt idx="27024">
                  <c:v>2.765695</c:v>
                </c:pt>
                <c:pt idx="27025">
                  <c:v>2.7674729999999998</c:v>
                </c:pt>
                <c:pt idx="27026">
                  <c:v>2.7677860000000001</c:v>
                </c:pt>
                <c:pt idx="27027">
                  <c:v>2.7643239999999998</c:v>
                </c:pt>
                <c:pt idx="27028">
                  <c:v>2.7647569999999999</c:v>
                </c:pt>
                <c:pt idx="27029">
                  <c:v>2.7664879999999998</c:v>
                </c:pt>
                <c:pt idx="27030">
                  <c:v>2.7704059999999999</c:v>
                </c:pt>
                <c:pt idx="27031">
                  <c:v>2.7721610000000001</c:v>
                </c:pt>
                <c:pt idx="27032">
                  <c:v>2.7771620000000001</c:v>
                </c:pt>
                <c:pt idx="27033">
                  <c:v>2.77935</c:v>
                </c:pt>
                <c:pt idx="27034">
                  <c:v>2.7811050000000002</c:v>
                </c:pt>
                <c:pt idx="27035">
                  <c:v>2.7778830000000001</c:v>
                </c:pt>
                <c:pt idx="27036">
                  <c:v>2.7792289999999999</c:v>
                </c:pt>
                <c:pt idx="27037">
                  <c:v>2.7787489999999999</c:v>
                </c:pt>
                <c:pt idx="27038">
                  <c:v>2.778292</c:v>
                </c:pt>
                <c:pt idx="27039">
                  <c:v>2.776729</c:v>
                </c:pt>
                <c:pt idx="27040">
                  <c:v>2.7754789999999998</c:v>
                </c:pt>
                <c:pt idx="27041">
                  <c:v>2.7711760000000001</c:v>
                </c:pt>
                <c:pt idx="27042">
                  <c:v>2.7693729999999999</c:v>
                </c:pt>
                <c:pt idx="27043">
                  <c:v>2.7705989999999998</c:v>
                </c:pt>
                <c:pt idx="27044">
                  <c:v>2.7709350000000001</c:v>
                </c:pt>
                <c:pt idx="27045">
                  <c:v>2.7707670000000002</c:v>
                </c:pt>
                <c:pt idx="27046">
                  <c:v>2.7678579999999999</c:v>
                </c:pt>
                <c:pt idx="27047">
                  <c:v>2.766921</c:v>
                </c:pt>
                <c:pt idx="27048">
                  <c:v>2.769733</c:v>
                </c:pt>
                <c:pt idx="27049">
                  <c:v>2.7705989999999998</c:v>
                </c:pt>
                <c:pt idx="27050">
                  <c:v>2.7732190000000001</c:v>
                </c:pt>
                <c:pt idx="27051">
                  <c:v>2.7723779999999998</c:v>
                </c:pt>
                <c:pt idx="27052">
                  <c:v>2.7749259999999998</c:v>
                </c:pt>
                <c:pt idx="27053">
                  <c:v>2.7727140000000001</c:v>
                </c:pt>
                <c:pt idx="27054">
                  <c:v>2.7699980000000002</c:v>
                </c:pt>
                <c:pt idx="27055">
                  <c:v>2.7702140000000002</c:v>
                </c:pt>
                <c:pt idx="27056">
                  <c:v>2.7714639999999999</c:v>
                </c:pt>
                <c:pt idx="27057">
                  <c:v>2.7726899999999999</c:v>
                </c:pt>
                <c:pt idx="27058">
                  <c:v>2.7661989999999999</c:v>
                </c:pt>
                <c:pt idx="27059">
                  <c:v>2.7653099999999999</c:v>
                </c:pt>
                <c:pt idx="27060">
                  <c:v>2.765406</c:v>
                </c:pt>
                <c:pt idx="27061">
                  <c:v>2.766921</c:v>
                </c:pt>
                <c:pt idx="27062">
                  <c:v>2.7641079999999998</c:v>
                </c:pt>
                <c:pt idx="27063">
                  <c:v>2.7627130000000002</c:v>
                </c:pt>
                <c:pt idx="27064">
                  <c:v>2.7639879999999999</c:v>
                </c:pt>
                <c:pt idx="27065">
                  <c:v>2.7608139999999999</c:v>
                </c:pt>
                <c:pt idx="27066">
                  <c:v>2.7559100000000001</c:v>
                </c:pt>
                <c:pt idx="27067">
                  <c:v>2.7561749999999998</c:v>
                </c:pt>
                <c:pt idx="27068">
                  <c:v>2.7567270000000001</c:v>
                </c:pt>
                <c:pt idx="27069">
                  <c:v>2.7566310000000001</c:v>
                </c:pt>
                <c:pt idx="27070">
                  <c:v>2.7621120000000001</c:v>
                </c:pt>
                <c:pt idx="27071">
                  <c:v>2.7639640000000001</c:v>
                </c:pt>
                <c:pt idx="27072">
                  <c:v>2.7639640000000001</c:v>
                </c:pt>
                <c:pt idx="27073">
                  <c:v>2.766079</c:v>
                </c:pt>
                <c:pt idx="27074">
                  <c:v>2.7636270000000001</c:v>
                </c:pt>
                <c:pt idx="27075">
                  <c:v>2.7617759999999998</c:v>
                </c:pt>
                <c:pt idx="27076">
                  <c:v>2.7599969999999998</c:v>
                </c:pt>
                <c:pt idx="27077">
                  <c:v>2.7582179999999998</c:v>
                </c:pt>
                <c:pt idx="27078">
                  <c:v>2.7555010000000002</c:v>
                </c:pt>
                <c:pt idx="27079">
                  <c:v>2.7549969999999999</c:v>
                </c:pt>
                <c:pt idx="27080">
                  <c:v>2.7502840000000002</c:v>
                </c:pt>
                <c:pt idx="27081">
                  <c:v>2.7481209999999998</c:v>
                </c:pt>
                <c:pt idx="27082">
                  <c:v>2.74966</c:v>
                </c:pt>
                <c:pt idx="27083">
                  <c:v>2.7487460000000001</c:v>
                </c:pt>
                <c:pt idx="27084">
                  <c:v>2.7440820000000001</c:v>
                </c:pt>
                <c:pt idx="27085">
                  <c:v>2.7494429999999999</c:v>
                </c:pt>
                <c:pt idx="27086">
                  <c:v>2.7543709999999999</c:v>
                </c:pt>
                <c:pt idx="27087">
                  <c:v>2.7590349999999999</c:v>
                </c:pt>
                <c:pt idx="27088">
                  <c:v>2.7571599999999998</c:v>
                </c:pt>
                <c:pt idx="27089">
                  <c:v>2.7603810000000002</c:v>
                </c:pt>
                <c:pt idx="27090">
                  <c:v>2.7598039999999999</c:v>
                </c:pt>
                <c:pt idx="27091">
                  <c:v>2.760189</c:v>
                </c:pt>
                <c:pt idx="27092">
                  <c:v>2.75841</c:v>
                </c:pt>
                <c:pt idx="27093">
                  <c:v>2.7576649999999998</c:v>
                </c:pt>
                <c:pt idx="27094">
                  <c:v>2.7568239999999999</c:v>
                </c:pt>
                <c:pt idx="27095">
                  <c:v>2.7621120000000001</c:v>
                </c:pt>
                <c:pt idx="27096">
                  <c:v>2.766079</c:v>
                </c:pt>
                <c:pt idx="27097">
                  <c:v>2.765069</c:v>
                </c:pt>
                <c:pt idx="27098">
                  <c:v>2.7611029999999999</c:v>
                </c:pt>
                <c:pt idx="27099">
                  <c:v>2.7580499999999999</c:v>
                </c:pt>
                <c:pt idx="27100">
                  <c:v>2.7587229999999998</c:v>
                </c:pt>
                <c:pt idx="27101">
                  <c:v>2.7602609999999999</c:v>
                </c:pt>
                <c:pt idx="27102">
                  <c:v>2.7586750000000002</c:v>
                </c:pt>
                <c:pt idx="27103">
                  <c:v>2.7583859999999998</c:v>
                </c:pt>
                <c:pt idx="27104">
                  <c:v>2.7544919999999999</c:v>
                </c:pt>
                <c:pt idx="27105">
                  <c:v>2.7530250000000001</c:v>
                </c:pt>
                <c:pt idx="27106">
                  <c:v>2.7561499999999999</c:v>
                </c:pt>
                <c:pt idx="27107">
                  <c:v>2.7567029999999999</c:v>
                </c:pt>
                <c:pt idx="27108">
                  <c:v>2.7558379999999998</c:v>
                </c:pt>
                <c:pt idx="27109">
                  <c:v>2.758915</c:v>
                </c:pt>
                <c:pt idx="27110">
                  <c:v>2.7580499999999999</c:v>
                </c:pt>
                <c:pt idx="27111">
                  <c:v>2.759973</c:v>
                </c:pt>
                <c:pt idx="27112">
                  <c:v>2.7585060000000001</c:v>
                </c:pt>
                <c:pt idx="27113">
                  <c:v>2.7561019999999998</c:v>
                </c:pt>
                <c:pt idx="27114">
                  <c:v>2.7564389999999999</c:v>
                </c:pt>
                <c:pt idx="27115">
                  <c:v>2.7569680000000001</c:v>
                </c:pt>
                <c:pt idx="27116">
                  <c:v>2.75692</c:v>
                </c:pt>
                <c:pt idx="27117">
                  <c:v>2.7599969999999998</c:v>
                </c:pt>
                <c:pt idx="27118">
                  <c:v>2.7605499999999998</c:v>
                </c:pt>
                <c:pt idx="27119">
                  <c:v>2.755646</c:v>
                </c:pt>
                <c:pt idx="27120">
                  <c:v>2.757304</c:v>
                </c:pt>
                <c:pt idx="27121">
                  <c:v>2.7598039999999999</c:v>
                </c:pt>
                <c:pt idx="27122">
                  <c:v>2.7541310000000001</c:v>
                </c:pt>
                <c:pt idx="27123">
                  <c:v>2.7543709999999999</c:v>
                </c:pt>
                <c:pt idx="27124">
                  <c:v>2.752256</c:v>
                </c:pt>
                <c:pt idx="27125">
                  <c:v>2.7513179999999999</c:v>
                </c:pt>
                <c:pt idx="27126">
                  <c:v>2.75353</c:v>
                </c:pt>
                <c:pt idx="27127">
                  <c:v>2.7528329999999999</c:v>
                </c:pt>
                <c:pt idx="27128">
                  <c:v>2.750813</c:v>
                </c:pt>
                <c:pt idx="27129">
                  <c:v>2.7524479999999998</c:v>
                </c:pt>
                <c:pt idx="27130">
                  <c:v>2.7553570000000001</c:v>
                </c:pt>
                <c:pt idx="27131">
                  <c:v>2.7580260000000001</c:v>
                </c:pt>
                <c:pt idx="27132">
                  <c:v>2.7604540000000002</c:v>
                </c:pt>
                <c:pt idx="27133">
                  <c:v>2.7592279999999998</c:v>
                </c:pt>
                <c:pt idx="27134">
                  <c:v>2.7580979999999999</c:v>
                </c:pt>
                <c:pt idx="27135">
                  <c:v>2.759757</c:v>
                </c:pt>
                <c:pt idx="27136">
                  <c:v>2.7629060000000001</c:v>
                </c:pt>
                <c:pt idx="27137">
                  <c:v>2.7625449999999998</c:v>
                </c:pt>
                <c:pt idx="27138">
                  <c:v>2.7586750000000002</c:v>
                </c:pt>
                <c:pt idx="27139">
                  <c:v>2.7553809999999999</c:v>
                </c:pt>
                <c:pt idx="27140">
                  <c:v>2.756319</c:v>
                </c:pt>
                <c:pt idx="27141">
                  <c:v>2.7538909999999999</c:v>
                </c:pt>
                <c:pt idx="27142">
                  <c:v>2.7523759999999999</c:v>
                </c:pt>
                <c:pt idx="27143">
                  <c:v>2.7513420000000002</c:v>
                </c:pt>
                <c:pt idx="27144">
                  <c:v>2.7530489999999999</c:v>
                </c:pt>
                <c:pt idx="27145">
                  <c:v>2.7540830000000001</c:v>
                </c:pt>
                <c:pt idx="27146">
                  <c:v>2.7512219999999998</c:v>
                </c:pt>
                <c:pt idx="27147">
                  <c:v>2.7569439999999998</c:v>
                </c:pt>
                <c:pt idx="27148">
                  <c:v>2.7557659999999999</c:v>
                </c:pt>
                <c:pt idx="27149">
                  <c:v>2.7576170000000002</c:v>
                </c:pt>
                <c:pt idx="27150">
                  <c:v>2.7616320000000001</c:v>
                </c:pt>
                <c:pt idx="27151">
                  <c:v>2.7619919999999998</c:v>
                </c:pt>
                <c:pt idx="27152">
                  <c:v>2.7621120000000001</c:v>
                </c:pt>
                <c:pt idx="27153">
                  <c:v>2.7615120000000002</c:v>
                </c:pt>
                <c:pt idx="27154">
                  <c:v>2.7603810000000002</c:v>
                </c:pt>
                <c:pt idx="27155">
                  <c:v>2.7605019999999998</c:v>
                </c:pt>
                <c:pt idx="27156">
                  <c:v>2.7612709999999998</c:v>
                </c:pt>
                <c:pt idx="27157">
                  <c:v>2.760478</c:v>
                </c:pt>
                <c:pt idx="27158">
                  <c:v>2.7550210000000002</c:v>
                </c:pt>
                <c:pt idx="27159">
                  <c:v>2.7498999999999998</c:v>
                </c:pt>
                <c:pt idx="27160">
                  <c:v>2.7486980000000001</c:v>
                </c:pt>
                <c:pt idx="27161">
                  <c:v>2.7518229999999999</c:v>
                </c:pt>
                <c:pt idx="27162">
                  <c:v>2.7546360000000001</c:v>
                </c:pt>
                <c:pt idx="27163">
                  <c:v>2.7536019999999999</c:v>
                </c:pt>
                <c:pt idx="27164">
                  <c:v>2.7539150000000001</c:v>
                </c:pt>
                <c:pt idx="27165">
                  <c:v>2.7562220000000002</c:v>
                </c:pt>
                <c:pt idx="27166">
                  <c:v>2.7519670000000001</c:v>
                </c:pt>
                <c:pt idx="27167">
                  <c:v>2.7524959999999998</c:v>
                </c:pt>
                <c:pt idx="27168">
                  <c:v>2.7517990000000001</c:v>
                </c:pt>
                <c:pt idx="27169">
                  <c:v>2.7513179999999999</c:v>
                </c:pt>
                <c:pt idx="27170">
                  <c:v>2.7502610000000001</c:v>
                </c:pt>
                <c:pt idx="27171">
                  <c:v>2.7516069999999999</c:v>
                </c:pt>
                <c:pt idx="27172">
                  <c:v>2.7536019999999999</c:v>
                </c:pt>
                <c:pt idx="27173">
                  <c:v>2.752256</c:v>
                </c:pt>
                <c:pt idx="27174">
                  <c:v>2.747592</c:v>
                </c:pt>
                <c:pt idx="27175">
                  <c:v>2.7493470000000002</c:v>
                </c:pt>
                <c:pt idx="27176">
                  <c:v>2.7500200000000001</c:v>
                </c:pt>
                <c:pt idx="27177">
                  <c:v>2.7487460000000001</c:v>
                </c:pt>
                <c:pt idx="27178">
                  <c:v>2.7498520000000002</c:v>
                </c:pt>
                <c:pt idx="27179">
                  <c:v>2.7495630000000002</c:v>
                </c:pt>
                <c:pt idx="27180">
                  <c:v>2.7463419999999998</c:v>
                </c:pt>
                <c:pt idx="27181">
                  <c:v>2.7424710000000001</c:v>
                </c:pt>
                <c:pt idx="27182">
                  <c:v>2.7396829999999999</c:v>
                </c:pt>
                <c:pt idx="27183">
                  <c:v>2.7390330000000001</c:v>
                </c:pt>
                <c:pt idx="27184">
                  <c:v>2.7395139999999998</c:v>
                </c:pt>
                <c:pt idx="27185">
                  <c:v>2.742327</c:v>
                </c:pt>
                <c:pt idx="27186">
                  <c:v>2.7418459999999998</c:v>
                </c:pt>
                <c:pt idx="27187">
                  <c:v>2.7421350000000002</c:v>
                </c:pt>
                <c:pt idx="27188">
                  <c:v>2.7475679999999998</c:v>
                </c:pt>
                <c:pt idx="27189">
                  <c:v>2.7466550000000001</c:v>
                </c:pt>
                <c:pt idx="27190">
                  <c:v>2.7458369999999999</c:v>
                </c:pt>
                <c:pt idx="27191">
                  <c:v>2.7466300000000001</c:v>
                </c:pt>
                <c:pt idx="27192">
                  <c:v>2.7472789999999998</c:v>
                </c:pt>
                <c:pt idx="27193">
                  <c:v>2.7489379999999999</c:v>
                </c:pt>
                <c:pt idx="27194">
                  <c:v>2.7485300000000001</c:v>
                </c:pt>
                <c:pt idx="27195">
                  <c:v>2.7504050000000002</c:v>
                </c:pt>
                <c:pt idx="27196">
                  <c:v>2.7464379999999999</c:v>
                </c:pt>
                <c:pt idx="27197">
                  <c:v>2.7415340000000001</c:v>
                </c:pt>
                <c:pt idx="27198">
                  <c:v>2.7429519999999998</c:v>
                </c:pt>
                <c:pt idx="27199">
                  <c:v>2.7404999999999999</c:v>
                </c:pt>
                <c:pt idx="27200">
                  <c:v>2.7407879999999998</c:v>
                </c:pt>
                <c:pt idx="27201">
                  <c:v>2.7405240000000002</c:v>
                </c:pt>
                <c:pt idx="27202">
                  <c:v>2.7389610000000002</c:v>
                </c:pt>
                <c:pt idx="27203">
                  <c:v>2.7393459999999998</c:v>
                </c:pt>
                <c:pt idx="27204">
                  <c:v>2.7413180000000001</c:v>
                </c:pt>
                <c:pt idx="27205">
                  <c:v>2.7389610000000002</c:v>
                </c:pt>
                <c:pt idx="27206">
                  <c:v>2.7356199999999999</c:v>
                </c:pt>
                <c:pt idx="27207">
                  <c:v>2.7387450000000002</c:v>
                </c:pt>
                <c:pt idx="27208">
                  <c:v>2.7400669999999998</c:v>
                </c:pt>
                <c:pt idx="27209">
                  <c:v>2.7417259999999999</c:v>
                </c:pt>
                <c:pt idx="27210">
                  <c:v>2.7425920000000001</c:v>
                </c:pt>
                <c:pt idx="27211">
                  <c:v>2.744154</c:v>
                </c:pt>
                <c:pt idx="27212">
                  <c:v>2.7447309999999998</c:v>
                </c:pt>
                <c:pt idx="27213">
                  <c:v>2.747207</c:v>
                </c:pt>
                <c:pt idx="27214">
                  <c:v>2.7476880000000001</c:v>
                </c:pt>
                <c:pt idx="27215">
                  <c:v>2.744202</c:v>
                </c:pt>
                <c:pt idx="27216">
                  <c:v>2.7442500000000001</c:v>
                </c:pt>
                <c:pt idx="27217">
                  <c:v>2.7471109999999999</c:v>
                </c:pt>
                <c:pt idx="27218">
                  <c:v>2.7443949999999999</c:v>
                </c:pt>
                <c:pt idx="27219">
                  <c:v>2.7432889999999999</c:v>
                </c:pt>
                <c:pt idx="27220">
                  <c:v>2.74187</c:v>
                </c:pt>
                <c:pt idx="27221">
                  <c:v>2.741606</c:v>
                </c:pt>
                <c:pt idx="27222">
                  <c:v>2.7397070000000001</c:v>
                </c:pt>
                <c:pt idx="27223">
                  <c:v>2.7393939999999999</c:v>
                </c:pt>
                <c:pt idx="27224">
                  <c:v>2.7404519999999999</c:v>
                </c:pt>
                <c:pt idx="27225">
                  <c:v>2.7386970000000002</c:v>
                </c:pt>
                <c:pt idx="27226">
                  <c:v>2.7404280000000001</c:v>
                </c:pt>
                <c:pt idx="27227">
                  <c:v>2.7417259999999999</c:v>
                </c:pt>
                <c:pt idx="27228">
                  <c:v>2.74437</c:v>
                </c:pt>
                <c:pt idx="27229">
                  <c:v>2.7490830000000002</c:v>
                </c:pt>
                <c:pt idx="27230">
                  <c:v>2.7541790000000002</c:v>
                </c:pt>
                <c:pt idx="27231">
                  <c:v>2.7527849999999998</c:v>
                </c:pt>
                <c:pt idx="27232">
                  <c:v>2.7517749999999999</c:v>
                </c:pt>
                <c:pt idx="27233">
                  <c:v>2.754804</c:v>
                </c:pt>
                <c:pt idx="27234">
                  <c:v>2.7570399999999999</c:v>
                </c:pt>
                <c:pt idx="27235">
                  <c:v>2.755598</c:v>
                </c:pt>
                <c:pt idx="27236">
                  <c:v>2.753145</c:v>
                </c:pt>
                <c:pt idx="27237">
                  <c:v>2.7505489999999999</c:v>
                </c:pt>
                <c:pt idx="27238">
                  <c:v>2.7480009999999999</c:v>
                </c:pt>
                <c:pt idx="27239">
                  <c:v>2.7468949999999999</c:v>
                </c:pt>
                <c:pt idx="27240">
                  <c:v>2.744707</c:v>
                </c:pt>
                <c:pt idx="27241">
                  <c:v>2.7429519999999998</c:v>
                </c:pt>
                <c:pt idx="27242">
                  <c:v>2.743169</c:v>
                </c:pt>
                <c:pt idx="27243">
                  <c:v>2.742712</c:v>
                </c:pt>
                <c:pt idx="27244">
                  <c:v>2.744491</c:v>
                </c:pt>
                <c:pt idx="27245">
                  <c:v>2.7429999999999999</c:v>
                </c:pt>
                <c:pt idx="27246">
                  <c:v>2.7460529999999999</c:v>
                </c:pt>
                <c:pt idx="27247">
                  <c:v>2.7480009999999999</c:v>
                </c:pt>
                <c:pt idx="27248">
                  <c:v>2.7478319999999998</c:v>
                </c:pt>
                <c:pt idx="27249">
                  <c:v>2.7498040000000001</c:v>
                </c:pt>
                <c:pt idx="27250">
                  <c:v>2.7504050000000002</c:v>
                </c:pt>
                <c:pt idx="27251">
                  <c:v>2.7455729999999998</c:v>
                </c:pt>
                <c:pt idx="27252">
                  <c:v>2.7461250000000001</c:v>
                </c:pt>
                <c:pt idx="27253">
                  <c:v>2.7498279999999999</c:v>
                </c:pt>
                <c:pt idx="27254">
                  <c:v>2.7542270000000002</c:v>
                </c:pt>
                <c:pt idx="27255">
                  <c:v>2.758915</c:v>
                </c:pt>
                <c:pt idx="27256">
                  <c:v>2.757352</c:v>
                </c:pt>
                <c:pt idx="27257">
                  <c:v>2.7505730000000002</c:v>
                </c:pt>
                <c:pt idx="27258">
                  <c:v>2.7468469999999998</c:v>
                </c:pt>
                <c:pt idx="27259">
                  <c:v>2.7440579999999999</c:v>
                </c:pt>
                <c:pt idx="27260">
                  <c:v>2.7417739999999999</c:v>
                </c:pt>
                <c:pt idx="27261">
                  <c:v>2.7465820000000001</c:v>
                </c:pt>
                <c:pt idx="27262">
                  <c:v>2.7511260000000002</c:v>
                </c:pt>
                <c:pt idx="27263">
                  <c:v>2.751198</c:v>
                </c:pt>
                <c:pt idx="27264">
                  <c:v>2.7502840000000002</c:v>
                </c:pt>
                <c:pt idx="27265">
                  <c:v>2.7506689999999998</c:v>
                </c:pt>
                <c:pt idx="27266">
                  <c:v>2.749539</c:v>
                </c:pt>
                <c:pt idx="27267">
                  <c:v>2.7541790000000002</c:v>
                </c:pt>
                <c:pt idx="27268">
                  <c:v>2.7554289999999999</c:v>
                </c:pt>
                <c:pt idx="27269">
                  <c:v>2.755093</c:v>
                </c:pt>
                <c:pt idx="27270">
                  <c:v>2.7569439999999998</c:v>
                </c:pt>
                <c:pt idx="27271">
                  <c:v>2.7583380000000002</c:v>
                </c:pt>
                <c:pt idx="27272">
                  <c:v>2.75692</c:v>
                </c:pt>
                <c:pt idx="27273">
                  <c:v>2.7572800000000002</c:v>
                </c:pt>
                <c:pt idx="27274">
                  <c:v>2.759757</c:v>
                </c:pt>
                <c:pt idx="27275">
                  <c:v>2.759468</c:v>
                </c:pt>
                <c:pt idx="27276">
                  <c:v>2.7576170000000002</c:v>
                </c:pt>
                <c:pt idx="27277">
                  <c:v>2.757088</c:v>
                </c:pt>
                <c:pt idx="27278">
                  <c:v>2.7542270000000002</c:v>
                </c:pt>
                <c:pt idx="27279">
                  <c:v>2.7456450000000001</c:v>
                </c:pt>
                <c:pt idx="27280">
                  <c:v>2.7460779999999998</c:v>
                </c:pt>
                <c:pt idx="27281">
                  <c:v>2.7488899999999998</c:v>
                </c:pt>
                <c:pt idx="27282">
                  <c:v>2.7510539999999999</c:v>
                </c:pt>
                <c:pt idx="27283">
                  <c:v>2.7481209999999998</c:v>
                </c:pt>
                <c:pt idx="27284">
                  <c:v>2.745476</c:v>
                </c:pt>
                <c:pt idx="27285">
                  <c:v>2.7470629999999998</c:v>
                </c:pt>
                <c:pt idx="27286">
                  <c:v>2.746318</c:v>
                </c:pt>
                <c:pt idx="27287">
                  <c:v>2.7476400000000001</c:v>
                </c:pt>
                <c:pt idx="27288">
                  <c:v>2.750092</c:v>
                </c:pt>
                <c:pt idx="27289">
                  <c:v>2.7511260000000002</c:v>
                </c:pt>
                <c:pt idx="27290">
                  <c:v>2.753314</c:v>
                </c:pt>
                <c:pt idx="27291">
                  <c:v>2.7535539999999998</c:v>
                </c:pt>
                <c:pt idx="27292">
                  <c:v>2.751703</c:v>
                </c:pt>
                <c:pt idx="27293">
                  <c:v>2.7510059999999998</c:v>
                </c:pt>
                <c:pt idx="27294">
                  <c:v>2.7503329999999999</c:v>
                </c:pt>
                <c:pt idx="27295">
                  <c:v>2.7511260000000002</c:v>
                </c:pt>
                <c:pt idx="27296">
                  <c:v>2.753145</c:v>
                </c:pt>
                <c:pt idx="27297">
                  <c:v>2.7514620000000001</c:v>
                </c:pt>
                <c:pt idx="27298">
                  <c:v>2.7508849999999998</c:v>
                </c:pt>
                <c:pt idx="27299">
                  <c:v>2.7497560000000001</c:v>
                </c:pt>
                <c:pt idx="27300">
                  <c:v>2.7458369999999999</c:v>
                </c:pt>
                <c:pt idx="27301">
                  <c:v>2.742712</c:v>
                </c:pt>
                <c:pt idx="27302">
                  <c:v>2.7420629999999999</c:v>
                </c:pt>
                <c:pt idx="27303">
                  <c:v>2.7362929999999999</c:v>
                </c:pt>
                <c:pt idx="27304">
                  <c:v>2.7369180000000002</c:v>
                </c:pt>
                <c:pt idx="27305">
                  <c:v>2.7404519999999999</c:v>
                </c:pt>
                <c:pt idx="27306">
                  <c:v>2.7434090000000002</c:v>
                </c:pt>
                <c:pt idx="27307">
                  <c:v>2.7457889999999998</c:v>
                </c:pt>
                <c:pt idx="27308">
                  <c:v>2.746534</c:v>
                </c:pt>
                <c:pt idx="27309">
                  <c:v>2.741606</c:v>
                </c:pt>
                <c:pt idx="27310">
                  <c:v>2.7434090000000002</c:v>
                </c:pt>
                <c:pt idx="27311">
                  <c:v>2.744875</c:v>
                </c:pt>
                <c:pt idx="27312">
                  <c:v>2.7432409999999998</c:v>
                </c:pt>
                <c:pt idx="27313">
                  <c:v>2.7465579999999998</c:v>
                </c:pt>
                <c:pt idx="27314">
                  <c:v>2.7449240000000001</c:v>
                </c:pt>
                <c:pt idx="27315">
                  <c:v>2.7428080000000001</c:v>
                </c:pt>
                <c:pt idx="27316">
                  <c:v>2.7409810000000001</c:v>
                </c:pt>
                <c:pt idx="27317">
                  <c:v>2.7377590000000001</c:v>
                </c:pt>
                <c:pt idx="27318">
                  <c:v>2.735716</c:v>
                </c:pt>
                <c:pt idx="27319">
                  <c:v>2.735932</c:v>
                </c:pt>
                <c:pt idx="27320">
                  <c:v>2.7370380000000001</c:v>
                </c:pt>
                <c:pt idx="27321">
                  <c:v>2.7364850000000001</c:v>
                </c:pt>
                <c:pt idx="27322">
                  <c:v>2.7345380000000001</c:v>
                </c:pt>
                <c:pt idx="27323">
                  <c:v>2.7314609999999999</c:v>
                </c:pt>
                <c:pt idx="27324">
                  <c:v>2.7312919999999998</c:v>
                </c:pt>
                <c:pt idx="27325">
                  <c:v>2.7350189999999999</c:v>
                </c:pt>
                <c:pt idx="27326">
                  <c:v>2.7392979999999998</c:v>
                </c:pt>
                <c:pt idx="27327">
                  <c:v>2.7429760000000001</c:v>
                </c:pt>
                <c:pt idx="27328">
                  <c:v>2.7445149999999998</c:v>
                </c:pt>
                <c:pt idx="27329">
                  <c:v>2.7452839999999998</c:v>
                </c:pt>
                <c:pt idx="27330">
                  <c:v>2.7447789999999999</c:v>
                </c:pt>
                <c:pt idx="27331">
                  <c:v>2.7430720000000002</c:v>
                </c:pt>
                <c:pt idx="27332">
                  <c:v>2.743601</c:v>
                </c:pt>
                <c:pt idx="27333">
                  <c:v>2.7475679999999998</c:v>
                </c:pt>
                <c:pt idx="27334">
                  <c:v>2.7463899999999999</c:v>
                </c:pt>
                <c:pt idx="27335">
                  <c:v>2.742327</c:v>
                </c:pt>
                <c:pt idx="27336">
                  <c:v>2.7399469999999999</c:v>
                </c:pt>
                <c:pt idx="27337">
                  <c:v>2.738264</c:v>
                </c:pt>
                <c:pt idx="27338">
                  <c:v>2.734057</c:v>
                </c:pt>
                <c:pt idx="27339">
                  <c:v>2.7359810000000002</c:v>
                </c:pt>
                <c:pt idx="27340">
                  <c:v>2.7377349999999998</c:v>
                </c:pt>
                <c:pt idx="27341">
                  <c:v>2.734105</c:v>
                </c:pt>
                <c:pt idx="27342">
                  <c:v>2.7389860000000001</c:v>
                </c:pt>
                <c:pt idx="27343">
                  <c:v>2.7383120000000001</c:v>
                </c:pt>
                <c:pt idx="27344">
                  <c:v>2.7381440000000001</c:v>
                </c:pt>
                <c:pt idx="27345">
                  <c:v>2.7406199999999998</c:v>
                </c:pt>
                <c:pt idx="27346">
                  <c:v>2.7419180000000001</c:v>
                </c:pt>
                <c:pt idx="27347">
                  <c:v>2.7423510000000002</c:v>
                </c:pt>
                <c:pt idx="27348">
                  <c:v>2.7413180000000001</c:v>
                </c:pt>
                <c:pt idx="27349">
                  <c:v>2.7415579999999999</c:v>
                </c:pt>
                <c:pt idx="27350">
                  <c:v>2.7404039999999998</c:v>
                </c:pt>
                <c:pt idx="27351">
                  <c:v>2.7421829999999998</c:v>
                </c:pt>
                <c:pt idx="27352">
                  <c:v>2.7453319999999999</c:v>
                </c:pt>
                <c:pt idx="27353">
                  <c:v>2.7466550000000001</c:v>
                </c:pt>
                <c:pt idx="27354">
                  <c:v>2.7446350000000002</c:v>
                </c:pt>
                <c:pt idx="27355">
                  <c:v>2.7405240000000002</c:v>
                </c:pt>
                <c:pt idx="27356">
                  <c:v>2.7363170000000001</c:v>
                </c:pt>
                <c:pt idx="27357">
                  <c:v>2.7414860000000001</c:v>
                </c:pt>
                <c:pt idx="27358">
                  <c:v>2.7492510000000001</c:v>
                </c:pt>
                <c:pt idx="27359">
                  <c:v>2.7487219999999999</c:v>
                </c:pt>
                <c:pt idx="27360">
                  <c:v>2.743601</c:v>
                </c:pt>
                <c:pt idx="27361">
                  <c:v>2.7415579999999999</c:v>
                </c:pt>
                <c:pt idx="27362">
                  <c:v>2.741269</c:v>
                </c:pt>
                <c:pt idx="27363">
                  <c:v>2.733336</c:v>
                </c:pt>
                <c:pt idx="27364">
                  <c:v>2.739274</c:v>
                </c:pt>
                <c:pt idx="27365">
                  <c:v>2.737711</c:v>
                </c:pt>
                <c:pt idx="27366">
                  <c:v>2.7346339999999998</c:v>
                </c:pt>
                <c:pt idx="27367">
                  <c:v>2.737663</c:v>
                </c:pt>
                <c:pt idx="27368">
                  <c:v>2.7390819999999998</c:v>
                </c:pt>
                <c:pt idx="27369">
                  <c:v>2.7428560000000002</c:v>
                </c:pt>
                <c:pt idx="27370">
                  <c:v>2.747039</c:v>
                </c:pt>
                <c:pt idx="27371">
                  <c:v>2.7437930000000001</c:v>
                </c:pt>
                <c:pt idx="27372">
                  <c:v>2.7406440000000001</c:v>
                </c:pt>
                <c:pt idx="27373">
                  <c:v>2.7403559999999998</c:v>
                </c:pt>
                <c:pt idx="27374">
                  <c:v>2.7398750000000001</c:v>
                </c:pt>
                <c:pt idx="27375">
                  <c:v>2.7368220000000001</c:v>
                </c:pt>
                <c:pt idx="27376">
                  <c:v>2.736942</c:v>
                </c:pt>
                <c:pt idx="27377">
                  <c:v>2.7362690000000001</c:v>
                </c:pt>
                <c:pt idx="27378">
                  <c:v>2.7370619999999999</c:v>
                </c:pt>
                <c:pt idx="27379">
                  <c:v>2.7345139999999999</c:v>
                </c:pt>
                <c:pt idx="27380">
                  <c:v>2.7354759999999998</c:v>
                </c:pt>
                <c:pt idx="27381">
                  <c:v>2.7417739999999999</c:v>
                </c:pt>
                <c:pt idx="27382">
                  <c:v>2.7412930000000002</c:v>
                </c:pt>
                <c:pt idx="27383">
                  <c:v>2.7425190000000002</c:v>
                </c:pt>
                <c:pt idx="27384">
                  <c:v>2.7426879999999998</c:v>
                </c:pt>
                <c:pt idx="27385">
                  <c:v>2.744154</c:v>
                </c:pt>
                <c:pt idx="27386">
                  <c:v>2.7401149999999999</c:v>
                </c:pt>
                <c:pt idx="27387">
                  <c:v>2.7406440000000001</c:v>
                </c:pt>
                <c:pt idx="27388">
                  <c:v>2.7398750000000001</c:v>
                </c:pt>
                <c:pt idx="27389">
                  <c:v>2.7394180000000001</c:v>
                </c:pt>
                <c:pt idx="27390">
                  <c:v>2.7380719999999998</c:v>
                </c:pt>
                <c:pt idx="27391">
                  <c:v>2.7374710000000002</c:v>
                </c:pt>
                <c:pt idx="27392">
                  <c:v>2.7373509999999999</c:v>
                </c:pt>
                <c:pt idx="27393">
                  <c:v>2.7385290000000002</c:v>
                </c:pt>
                <c:pt idx="27394">
                  <c:v>2.74038</c:v>
                </c:pt>
                <c:pt idx="27395">
                  <c:v>2.7404039999999998</c:v>
                </c:pt>
                <c:pt idx="27396">
                  <c:v>2.7461739999999999</c:v>
                </c:pt>
                <c:pt idx="27397">
                  <c:v>2.7461980000000001</c:v>
                </c:pt>
                <c:pt idx="27398">
                  <c:v>2.7460049999999998</c:v>
                </c:pt>
                <c:pt idx="27399">
                  <c:v>2.7478560000000001</c:v>
                </c:pt>
                <c:pt idx="27400">
                  <c:v>2.7436250000000002</c:v>
                </c:pt>
                <c:pt idx="27401">
                  <c:v>2.7384810000000002</c:v>
                </c:pt>
                <c:pt idx="27402">
                  <c:v>2.7368700000000001</c:v>
                </c:pt>
                <c:pt idx="27403">
                  <c:v>2.7367499999999998</c:v>
                </c:pt>
                <c:pt idx="27404">
                  <c:v>2.7397309999999999</c:v>
                </c:pt>
                <c:pt idx="27405">
                  <c:v>2.7362690000000001</c:v>
                </c:pt>
                <c:pt idx="27406">
                  <c:v>2.736942</c:v>
                </c:pt>
                <c:pt idx="27407">
                  <c:v>2.7409810000000001</c:v>
                </c:pt>
                <c:pt idx="27408">
                  <c:v>2.7416779999999998</c:v>
                </c:pt>
                <c:pt idx="27409">
                  <c:v>2.7399710000000002</c:v>
                </c:pt>
                <c:pt idx="27410">
                  <c:v>2.7412450000000002</c:v>
                </c:pt>
                <c:pt idx="27411">
                  <c:v>2.7424949999999999</c:v>
                </c:pt>
                <c:pt idx="27412">
                  <c:v>2.7430720000000002</c:v>
                </c:pt>
                <c:pt idx="27413">
                  <c:v>2.7439619999999998</c:v>
                </c:pt>
                <c:pt idx="27414">
                  <c:v>2.743649</c:v>
                </c:pt>
                <c:pt idx="27415">
                  <c:v>2.74437</c:v>
                </c:pt>
                <c:pt idx="27416">
                  <c:v>2.7466780000000002</c:v>
                </c:pt>
                <c:pt idx="27417">
                  <c:v>2.7423510000000002</c:v>
                </c:pt>
                <c:pt idx="27418">
                  <c:v>2.7440099999999998</c:v>
                </c:pt>
                <c:pt idx="27419">
                  <c:v>2.7421350000000002</c:v>
                </c:pt>
                <c:pt idx="27420">
                  <c:v>2.741053</c:v>
                </c:pt>
                <c:pt idx="27421">
                  <c:v>2.7400669999999998</c:v>
                </c:pt>
                <c:pt idx="27422">
                  <c:v>2.7381199999999999</c:v>
                </c:pt>
                <c:pt idx="27423">
                  <c:v>2.7377829999999999</c:v>
                </c:pt>
                <c:pt idx="27424">
                  <c:v>2.736389</c:v>
                </c:pt>
                <c:pt idx="27425">
                  <c:v>2.734899</c:v>
                </c:pt>
                <c:pt idx="27426">
                  <c:v>2.7347779999999999</c:v>
                </c:pt>
                <c:pt idx="27427">
                  <c:v>2.7353550000000002</c:v>
                </c:pt>
                <c:pt idx="27428">
                  <c:v>2.736437</c:v>
                </c:pt>
                <c:pt idx="27429">
                  <c:v>2.736605</c:v>
                </c:pt>
                <c:pt idx="27430">
                  <c:v>2.7368700000000001</c:v>
                </c:pt>
                <c:pt idx="27431">
                  <c:v>2.7377590000000001</c:v>
                </c:pt>
                <c:pt idx="27432">
                  <c:v>2.737495</c:v>
                </c:pt>
                <c:pt idx="27433">
                  <c:v>2.7434569999999998</c:v>
                </c:pt>
                <c:pt idx="27434">
                  <c:v>2.7508379999999999</c:v>
                </c:pt>
                <c:pt idx="27435">
                  <c:v>2.7519670000000001</c:v>
                </c:pt>
                <c:pt idx="27436">
                  <c:v>2.7489620000000001</c:v>
                </c:pt>
                <c:pt idx="27437">
                  <c:v>2.7489620000000001</c:v>
                </c:pt>
                <c:pt idx="27438">
                  <c:v>2.7507410000000001</c:v>
                </c:pt>
                <c:pt idx="27439">
                  <c:v>2.748313</c:v>
                </c:pt>
                <c:pt idx="27440">
                  <c:v>2.7472310000000002</c:v>
                </c:pt>
                <c:pt idx="27441">
                  <c:v>2.7474240000000001</c:v>
                </c:pt>
                <c:pt idx="27442">
                  <c:v>2.7479290000000001</c:v>
                </c:pt>
                <c:pt idx="27443">
                  <c:v>2.7435529999999999</c:v>
                </c:pt>
                <c:pt idx="27444">
                  <c:v>2.7391540000000001</c:v>
                </c:pt>
                <c:pt idx="27445">
                  <c:v>2.736437</c:v>
                </c:pt>
                <c:pt idx="27446">
                  <c:v>2.7386010000000001</c:v>
                </c:pt>
                <c:pt idx="27447">
                  <c:v>2.7427600000000001</c:v>
                </c:pt>
                <c:pt idx="27448">
                  <c:v>2.7413409999999998</c:v>
                </c:pt>
                <c:pt idx="27449">
                  <c:v>2.7429519999999998</c:v>
                </c:pt>
                <c:pt idx="27450">
                  <c:v>2.745212</c:v>
                </c:pt>
                <c:pt idx="27451">
                  <c:v>2.7442259999999998</c:v>
                </c:pt>
                <c:pt idx="27452">
                  <c:v>2.7460779999999998</c:v>
                </c:pt>
                <c:pt idx="27453">
                  <c:v>2.7481209999999998</c:v>
                </c:pt>
                <c:pt idx="27454">
                  <c:v>2.7483610000000001</c:v>
                </c:pt>
                <c:pt idx="27455">
                  <c:v>2.7499479999999998</c:v>
                </c:pt>
                <c:pt idx="27456">
                  <c:v>2.74966</c:v>
                </c:pt>
                <c:pt idx="27457">
                  <c:v>2.7501639999999998</c:v>
                </c:pt>
                <c:pt idx="27458">
                  <c:v>2.7494190000000001</c:v>
                </c:pt>
                <c:pt idx="27459">
                  <c:v>2.745765</c:v>
                </c:pt>
                <c:pt idx="27460">
                  <c:v>2.7404039999999998</c:v>
                </c:pt>
                <c:pt idx="27461">
                  <c:v>2.7416779999999998</c:v>
                </c:pt>
                <c:pt idx="27462">
                  <c:v>2.7416779999999998</c:v>
                </c:pt>
                <c:pt idx="27463">
                  <c:v>2.742664</c:v>
                </c:pt>
                <c:pt idx="27464">
                  <c:v>2.7438419999999999</c:v>
                </c:pt>
                <c:pt idx="27465">
                  <c:v>2.7442259999999998</c:v>
                </c:pt>
                <c:pt idx="27466">
                  <c:v>2.7447789999999999</c:v>
                </c:pt>
                <c:pt idx="27467">
                  <c:v>2.7471830000000002</c:v>
                </c:pt>
                <c:pt idx="27468">
                  <c:v>2.7486980000000001</c:v>
                </c:pt>
                <c:pt idx="27469">
                  <c:v>2.7464620000000002</c:v>
                </c:pt>
                <c:pt idx="27470">
                  <c:v>2.7433369999999999</c:v>
                </c:pt>
                <c:pt idx="27471">
                  <c:v>2.7445629999999999</c:v>
                </c:pt>
                <c:pt idx="27472">
                  <c:v>2.7477119999999999</c:v>
                </c:pt>
                <c:pt idx="27473">
                  <c:v>2.7434569999999998</c:v>
                </c:pt>
                <c:pt idx="27474">
                  <c:v>2.7422550000000001</c:v>
                </c:pt>
                <c:pt idx="27475">
                  <c:v>2.7410290000000002</c:v>
                </c:pt>
                <c:pt idx="27476">
                  <c:v>2.7417500000000001</c:v>
                </c:pt>
                <c:pt idx="27477">
                  <c:v>2.7460529999999999</c:v>
                </c:pt>
                <c:pt idx="27478">
                  <c:v>2.7485780000000002</c:v>
                </c:pt>
                <c:pt idx="27479">
                  <c:v>2.7487460000000001</c:v>
                </c:pt>
                <c:pt idx="27480">
                  <c:v>2.7476159999999998</c:v>
                </c:pt>
                <c:pt idx="27481">
                  <c:v>2.7455970000000001</c:v>
                </c:pt>
                <c:pt idx="27482">
                  <c:v>2.745428</c:v>
                </c:pt>
                <c:pt idx="27483">
                  <c:v>2.743986</c:v>
                </c:pt>
                <c:pt idx="27484">
                  <c:v>2.7473999999999998</c:v>
                </c:pt>
                <c:pt idx="27485">
                  <c:v>2.7502119999999999</c:v>
                </c:pt>
                <c:pt idx="27486">
                  <c:v>2.7497799999999999</c:v>
                </c:pt>
                <c:pt idx="27487">
                  <c:v>2.7511019999999999</c:v>
                </c:pt>
                <c:pt idx="27488">
                  <c:v>2.7520880000000001</c:v>
                </c:pt>
                <c:pt idx="27489">
                  <c:v>2.7543709999999999</c:v>
                </c:pt>
                <c:pt idx="27490">
                  <c:v>2.7540110000000002</c:v>
                </c:pt>
                <c:pt idx="27491">
                  <c:v>2.752761</c:v>
                </c:pt>
                <c:pt idx="27492">
                  <c:v>2.752424</c:v>
                </c:pt>
                <c:pt idx="27493">
                  <c:v>2.7491300000000001</c:v>
                </c:pt>
                <c:pt idx="27494">
                  <c:v>2.7466780000000002</c:v>
                </c:pt>
                <c:pt idx="27495">
                  <c:v>2.7434810000000001</c:v>
                </c:pt>
                <c:pt idx="27496">
                  <c:v>2.7417500000000001</c:v>
                </c:pt>
                <c:pt idx="27497">
                  <c:v>2.7404039999999998</c:v>
                </c:pt>
                <c:pt idx="27498">
                  <c:v>2.7419910000000001</c:v>
                </c:pt>
                <c:pt idx="27499">
                  <c:v>2.7426400000000002</c:v>
                </c:pt>
                <c:pt idx="27500">
                  <c:v>2.7386249999999999</c:v>
                </c:pt>
                <c:pt idx="27501">
                  <c:v>2.7388889999999999</c:v>
                </c:pt>
                <c:pt idx="27502">
                  <c:v>2.7396349999999998</c:v>
                </c:pt>
                <c:pt idx="27503">
                  <c:v>2.7399710000000002</c:v>
                </c:pt>
                <c:pt idx="27504">
                  <c:v>2.742712</c:v>
                </c:pt>
                <c:pt idx="27505">
                  <c:v>2.7419910000000001</c:v>
                </c:pt>
                <c:pt idx="27506">
                  <c:v>2.7441779999999998</c:v>
                </c:pt>
                <c:pt idx="27507">
                  <c:v>2.7462460000000002</c:v>
                </c:pt>
                <c:pt idx="27508">
                  <c:v>2.7483849999999999</c:v>
                </c:pt>
                <c:pt idx="27509">
                  <c:v>2.7496109999999998</c:v>
                </c:pt>
                <c:pt idx="27510">
                  <c:v>2.7517749999999999</c:v>
                </c:pt>
                <c:pt idx="27511">
                  <c:v>2.7475679999999998</c:v>
                </c:pt>
                <c:pt idx="27512">
                  <c:v>2.7464620000000002</c:v>
                </c:pt>
                <c:pt idx="27513">
                  <c:v>2.7464140000000001</c:v>
                </c:pt>
                <c:pt idx="27514">
                  <c:v>2.740885</c:v>
                </c:pt>
                <c:pt idx="27515">
                  <c:v>2.7373750000000001</c:v>
                </c:pt>
                <c:pt idx="27516">
                  <c:v>2.7357640000000001</c:v>
                </c:pt>
                <c:pt idx="27517">
                  <c:v>2.7371099999999999</c:v>
                </c:pt>
                <c:pt idx="27518">
                  <c:v>2.7400669999999998</c:v>
                </c:pt>
                <c:pt idx="27519">
                  <c:v>2.7388409999999999</c:v>
                </c:pt>
                <c:pt idx="27520">
                  <c:v>2.7384810000000002</c:v>
                </c:pt>
                <c:pt idx="27521">
                  <c:v>2.7406679999999999</c:v>
                </c:pt>
                <c:pt idx="27522">
                  <c:v>2.7416779999999998</c:v>
                </c:pt>
                <c:pt idx="27523">
                  <c:v>2.7410770000000002</c:v>
                </c:pt>
                <c:pt idx="27524">
                  <c:v>2.7392500000000002</c:v>
                </c:pt>
                <c:pt idx="27525">
                  <c:v>2.7432409999999998</c:v>
                </c:pt>
                <c:pt idx="27526">
                  <c:v>2.7477119999999999</c:v>
                </c:pt>
                <c:pt idx="27527">
                  <c:v>2.7489620000000001</c:v>
                </c:pt>
                <c:pt idx="27528">
                  <c:v>2.7490579999999998</c:v>
                </c:pt>
                <c:pt idx="27529">
                  <c:v>2.75014</c:v>
                </c:pt>
                <c:pt idx="27530">
                  <c:v>2.7520389999999999</c:v>
                </c:pt>
                <c:pt idx="27531">
                  <c:v>2.748313</c:v>
                </c:pt>
                <c:pt idx="27532">
                  <c:v>2.7465820000000001</c:v>
                </c:pt>
                <c:pt idx="27533">
                  <c:v>2.7482410000000002</c:v>
                </c:pt>
                <c:pt idx="27534">
                  <c:v>2.7474720000000001</c:v>
                </c:pt>
                <c:pt idx="27535">
                  <c:v>2.74437</c:v>
                </c:pt>
                <c:pt idx="27536">
                  <c:v>2.7436970000000001</c:v>
                </c:pt>
                <c:pt idx="27537">
                  <c:v>2.742375</c:v>
                </c:pt>
                <c:pt idx="27538">
                  <c:v>2.7467990000000002</c:v>
                </c:pt>
                <c:pt idx="27539">
                  <c:v>2.7460290000000001</c:v>
                </c:pt>
                <c:pt idx="27540">
                  <c:v>2.7456209999999999</c:v>
                </c:pt>
                <c:pt idx="27541">
                  <c:v>2.7477839999999998</c:v>
                </c:pt>
                <c:pt idx="27542">
                  <c:v>2.7480730000000002</c:v>
                </c:pt>
                <c:pt idx="27543">
                  <c:v>2.7484329999999999</c:v>
                </c:pt>
                <c:pt idx="27544">
                  <c:v>2.7492749999999999</c:v>
                </c:pt>
                <c:pt idx="27545">
                  <c:v>2.7485780000000002</c:v>
                </c:pt>
                <c:pt idx="27546">
                  <c:v>2.748265</c:v>
                </c:pt>
                <c:pt idx="27547">
                  <c:v>2.7517510000000001</c:v>
                </c:pt>
                <c:pt idx="27548">
                  <c:v>2.7539150000000001</c:v>
                </c:pt>
                <c:pt idx="27549">
                  <c:v>2.7529050000000002</c:v>
                </c:pt>
                <c:pt idx="27550">
                  <c:v>2.7498279999999999</c:v>
                </c:pt>
                <c:pt idx="27551">
                  <c:v>2.7482890000000002</c:v>
                </c:pt>
                <c:pt idx="27552">
                  <c:v>2.748818</c:v>
                </c:pt>
                <c:pt idx="27553">
                  <c:v>2.7471350000000001</c:v>
                </c:pt>
                <c:pt idx="27554">
                  <c:v>2.7455729999999998</c:v>
                </c:pt>
                <c:pt idx="27555">
                  <c:v>2.744659</c:v>
                </c:pt>
                <c:pt idx="27556">
                  <c:v>2.745212</c:v>
                </c:pt>
                <c:pt idx="27557">
                  <c:v>2.7434810000000001</c:v>
                </c:pt>
                <c:pt idx="27558">
                  <c:v>2.7455479999999999</c:v>
                </c:pt>
                <c:pt idx="27559">
                  <c:v>2.7440820000000001</c:v>
                </c:pt>
                <c:pt idx="27560">
                  <c:v>2.744875</c:v>
                </c:pt>
                <c:pt idx="27561">
                  <c:v>2.7438419999999999</c:v>
                </c:pt>
                <c:pt idx="27562">
                  <c:v>2.744996</c:v>
                </c:pt>
                <c:pt idx="27563">
                  <c:v>2.748818</c:v>
                </c:pt>
                <c:pt idx="27564">
                  <c:v>2.752256</c:v>
                </c:pt>
                <c:pt idx="27565">
                  <c:v>2.7527370000000002</c:v>
                </c:pt>
                <c:pt idx="27566">
                  <c:v>2.751487</c:v>
                </c:pt>
                <c:pt idx="27567">
                  <c:v>2.7478799999999999</c:v>
                </c:pt>
                <c:pt idx="27568">
                  <c:v>2.7497069999999999</c:v>
                </c:pt>
                <c:pt idx="27569">
                  <c:v>2.7487699999999999</c:v>
                </c:pt>
                <c:pt idx="27570">
                  <c:v>2.7460290000000001</c:v>
                </c:pt>
                <c:pt idx="27571">
                  <c:v>2.7415820000000002</c:v>
                </c:pt>
                <c:pt idx="27572">
                  <c:v>2.7417259999999999</c:v>
                </c:pt>
                <c:pt idx="27573">
                  <c:v>2.7422550000000001</c:v>
                </c:pt>
                <c:pt idx="27574">
                  <c:v>2.7433610000000002</c:v>
                </c:pt>
                <c:pt idx="27575">
                  <c:v>2.7427839999999999</c:v>
                </c:pt>
                <c:pt idx="27576">
                  <c:v>2.741053</c:v>
                </c:pt>
                <c:pt idx="27577">
                  <c:v>2.7379039999999999</c:v>
                </c:pt>
                <c:pt idx="27578">
                  <c:v>2.7345860000000002</c:v>
                </c:pt>
                <c:pt idx="27579">
                  <c:v>2.7365569999999999</c:v>
                </c:pt>
                <c:pt idx="27580">
                  <c:v>2.737711</c:v>
                </c:pt>
                <c:pt idx="27581">
                  <c:v>2.7368700000000001</c:v>
                </c:pt>
                <c:pt idx="27582">
                  <c:v>2.7394419999999999</c:v>
                </c:pt>
                <c:pt idx="27583">
                  <c:v>2.7412209999999999</c:v>
                </c:pt>
                <c:pt idx="27584">
                  <c:v>2.7460529999999999</c:v>
                </c:pt>
                <c:pt idx="27585">
                  <c:v>2.747376</c:v>
                </c:pt>
                <c:pt idx="27586">
                  <c:v>2.7460529999999999</c:v>
                </c:pt>
                <c:pt idx="27587">
                  <c:v>2.7461250000000001</c:v>
                </c:pt>
                <c:pt idx="27588">
                  <c:v>2.745933</c:v>
                </c:pt>
                <c:pt idx="27589">
                  <c:v>2.7455729999999998</c:v>
                </c:pt>
                <c:pt idx="27590">
                  <c:v>2.742159</c:v>
                </c:pt>
                <c:pt idx="27591">
                  <c:v>2.7406679999999999</c:v>
                </c:pt>
                <c:pt idx="27592">
                  <c:v>2.7436970000000001</c:v>
                </c:pt>
                <c:pt idx="27593">
                  <c:v>2.7441059999999999</c:v>
                </c:pt>
                <c:pt idx="27594">
                  <c:v>2.7383359999999999</c:v>
                </c:pt>
                <c:pt idx="27595">
                  <c:v>2.7356199999999999</c:v>
                </c:pt>
                <c:pt idx="27596">
                  <c:v>2.7329509999999999</c:v>
                </c:pt>
                <c:pt idx="27597">
                  <c:v>2.7324220000000001</c:v>
                </c:pt>
                <c:pt idx="27598">
                  <c:v>2.730667</c:v>
                </c:pt>
                <c:pt idx="27599">
                  <c:v>2.7330960000000002</c:v>
                </c:pt>
                <c:pt idx="27600">
                  <c:v>2.735668</c:v>
                </c:pt>
                <c:pt idx="27601">
                  <c:v>2.733889</c:v>
                </c:pt>
                <c:pt idx="27602">
                  <c:v>2.7333120000000002</c:v>
                </c:pt>
                <c:pt idx="27603">
                  <c:v>2.7369180000000002</c:v>
                </c:pt>
                <c:pt idx="27604">
                  <c:v>2.7413650000000001</c:v>
                </c:pt>
                <c:pt idx="27605">
                  <c:v>2.7412450000000002</c:v>
                </c:pt>
                <c:pt idx="27606">
                  <c:v>2.7392020000000001</c:v>
                </c:pt>
                <c:pt idx="27607">
                  <c:v>2.7392259999999999</c:v>
                </c:pt>
                <c:pt idx="27608">
                  <c:v>2.7354039999999999</c:v>
                </c:pt>
                <c:pt idx="27609">
                  <c:v>2.733047</c:v>
                </c:pt>
                <c:pt idx="27610">
                  <c:v>2.7391540000000001</c:v>
                </c:pt>
                <c:pt idx="27611">
                  <c:v>2.742159</c:v>
                </c:pt>
                <c:pt idx="27612">
                  <c:v>2.7383120000000001</c:v>
                </c:pt>
                <c:pt idx="27613">
                  <c:v>2.736437</c:v>
                </c:pt>
                <c:pt idx="27614">
                  <c:v>2.7367979999999998</c:v>
                </c:pt>
                <c:pt idx="27615">
                  <c:v>2.7346339999999998</c:v>
                </c:pt>
                <c:pt idx="27616">
                  <c:v>2.7274940000000001</c:v>
                </c:pt>
                <c:pt idx="27617">
                  <c:v>2.7218930000000001</c:v>
                </c:pt>
                <c:pt idx="27618">
                  <c:v>2.7286239999999999</c:v>
                </c:pt>
                <c:pt idx="27619">
                  <c:v>2.737495</c:v>
                </c:pt>
                <c:pt idx="27620">
                  <c:v>2.7384559999999998</c:v>
                </c:pt>
                <c:pt idx="27621">
                  <c:v>2.737158</c:v>
                </c:pt>
                <c:pt idx="27622">
                  <c:v>2.73699</c:v>
                </c:pt>
                <c:pt idx="27623">
                  <c:v>2.738</c:v>
                </c:pt>
                <c:pt idx="27624">
                  <c:v>2.739995</c:v>
                </c:pt>
                <c:pt idx="27625">
                  <c:v>2.7429999999999999</c:v>
                </c:pt>
                <c:pt idx="27626">
                  <c:v>2.7427600000000001</c:v>
                </c:pt>
                <c:pt idx="27627">
                  <c:v>2.7422789999999999</c:v>
                </c:pt>
                <c:pt idx="27628">
                  <c:v>2.7404760000000001</c:v>
                </c:pt>
                <c:pt idx="27629">
                  <c:v>2.7419180000000001</c:v>
                </c:pt>
                <c:pt idx="27630">
                  <c:v>2.7393939999999999</c:v>
                </c:pt>
                <c:pt idx="27631">
                  <c:v>2.738048</c:v>
                </c:pt>
                <c:pt idx="27632">
                  <c:v>2.7417259999999999</c:v>
                </c:pt>
                <c:pt idx="27633">
                  <c:v>2.7409089999999998</c:v>
                </c:pt>
                <c:pt idx="27634">
                  <c:v>2.7387929999999998</c:v>
                </c:pt>
                <c:pt idx="27635">
                  <c:v>2.7381199999999999</c:v>
                </c:pt>
                <c:pt idx="27636">
                  <c:v>2.7392500000000002</c:v>
                </c:pt>
                <c:pt idx="27637">
                  <c:v>2.739538</c:v>
                </c:pt>
                <c:pt idx="27638">
                  <c:v>2.7386010000000001</c:v>
                </c:pt>
                <c:pt idx="27639">
                  <c:v>2.734226</c:v>
                </c:pt>
                <c:pt idx="27640">
                  <c:v>2.7347779999999999</c:v>
                </c:pt>
                <c:pt idx="27641">
                  <c:v>2.7384810000000002</c:v>
                </c:pt>
                <c:pt idx="27642">
                  <c:v>2.7412450000000002</c:v>
                </c:pt>
                <c:pt idx="27643">
                  <c:v>2.7478560000000001</c:v>
                </c:pt>
                <c:pt idx="27644">
                  <c:v>2.7485780000000002</c:v>
                </c:pt>
                <c:pt idx="27645">
                  <c:v>2.7478319999999998</c:v>
                </c:pt>
                <c:pt idx="27646">
                  <c:v>2.7456930000000002</c:v>
                </c:pt>
                <c:pt idx="27647">
                  <c:v>2.745428</c:v>
                </c:pt>
                <c:pt idx="27648">
                  <c:v>2.7476400000000001</c:v>
                </c:pt>
                <c:pt idx="27649">
                  <c:v>2.750813</c:v>
                </c:pt>
                <c:pt idx="27650">
                  <c:v>2.749924</c:v>
                </c:pt>
                <c:pt idx="27651">
                  <c:v>2.7474959999999999</c:v>
                </c:pt>
                <c:pt idx="27652">
                  <c:v>2.7455479999999999</c:v>
                </c:pt>
                <c:pt idx="27653">
                  <c:v>2.7460049999999998</c:v>
                </c:pt>
                <c:pt idx="27654">
                  <c:v>2.7422550000000001</c:v>
                </c:pt>
                <c:pt idx="27655">
                  <c:v>2.7422070000000001</c:v>
                </c:pt>
                <c:pt idx="27656">
                  <c:v>2.7411249999999998</c:v>
                </c:pt>
                <c:pt idx="27657">
                  <c:v>2.7399469999999999</c:v>
                </c:pt>
                <c:pt idx="27658">
                  <c:v>2.7404760000000001</c:v>
                </c:pt>
                <c:pt idx="27659">
                  <c:v>2.737158</c:v>
                </c:pt>
                <c:pt idx="27660">
                  <c:v>2.7402600000000001</c:v>
                </c:pt>
                <c:pt idx="27661">
                  <c:v>2.7411729999999999</c:v>
                </c:pt>
                <c:pt idx="27662">
                  <c:v>2.7429999999999999</c:v>
                </c:pt>
                <c:pt idx="27663">
                  <c:v>2.7434810000000001</c:v>
                </c:pt>
                <c:pt idx="27664">
                  <c:v>2.7457889999999998</c:v>
                </c:pt>
                <c:pt idx="27665">
                  <c:v>2.7473999999999998</c:v>
                </c:pt>
                <c:pt idx="27666">
                  <c:v>2.7479770000000001</c:v>
                </c:pt>
                <c:pt idx="27667">
                  <c:v>2.74865</c:v>
                </c:pt>
                <c:pt idx="27668">
                  <c:v>2.747376</c:v>
                </c:pt>
                <c:pt idx="27669">
                  <c:v>2.7483849999999999</c:v>
                </c:pt>
                <c:pt idx="27670">
                  <c:v>2.7456689999999999</c:v>
                </c:pt>
                <c:pt idx="27671">
                  <c:v>2.746775</c:v>
                </c:pt>
                <c:pt idx="27672">
                  <c:v>2.7460779999999998</c:v>
                </c:pt>
                <c:pt idx="27673">
                  <c:v>2.743096</c:v>
                </c:pt>
                <c:pt idx="27674">
                  <c:v>2.7412450000000002</c:v>
                </c:pt>
                <c:pt idx="27675">
                  <c:v>2.7405240000000002</c:v>
                </c:pt>
                <c:pt idx="27676">
                  <c:v>2.7397070000000001</c:v>
                </c:pt>
                <c:pt idx="27677">
                  <c:v>2.74139</c:v>
                </c:pt>
                <c:pt idx="27678">
                  <c:v>2.7378800000000001</c:v>
                </c:pt>
                <c:pt idx="27679">
                  <c:v>2.735379</c:v>
                </c:pt>
                <c:pt idx="27680">
                  <c:v>2.7359079999999998</c:v>
                </c:pt>
                <c:pt idx="27681">
                  <c:v>2.7364130000000002</c:v>
                </c:pt>
                <c:pt idx="27682">
                  <c:v>2.7375910000000001</c:v>
                </c:pt>
                <c:pt idx="27683">
                  <c:v>2.7378559999999998</c:v>
                </c:pt>
                <c:pt idx="27684">
                  <c:v>2.7394419999999999</c:v>
                </c:pt>
                <c:pt idx="27685">
                  <c:v>2.7394180000000001</c:v>
                </c:pt>
                <c:pt idx="27686">
                  <c:v>2.7387450000000002</c:v>
                </c:pt>
                <c:pt idx="27687">
                  <c:v>2.740764</c:v>
                </c:pt>
                <c:pt idx="27688">
                  <c:v>2.7389130000000002</c:v>
                </c:pt>
                <c:pt idx="27689">
                  <c:v>2.7412450000000002</c:v>
                </c:pt>
                <c:pt idx="27690">
                  <c:v>2.7419660000000001</c:v>
                </c:pt>
                <c:pt idx="27691">
                  <c:v>2.74288</c:v>
                </c:pt>
                <c:pt idx="27692">
                  <c:v>2.7414860000000001</c:v>
                </c:pt>
                <c:pt idx="27693">
                  <c:v>2.7383359999999999</c:v>
                </c:pt>
                <c:pt idx="27694">
                  <c:v>2.7360039999999999</c:v>
                </c:pt>
                <c:pt idx="27695">
                  <c:v>2.7351869999999998</c:v>
                </c:pt>
                <c:pt idx="27696">
                  <c:v>2.7355480000000001</c:v>
                </c:pt>
                <c:pt idx="27697">
                  <c:v>2.7378800000000001</c:v>
                </c:pt>
                <c:pt idx="27698">
                  <c:v>2.736726</c:v>
                </c:pt>
                <c:pt idx="27699">
                  <c:v>2.7351869999999998</c:v>
                </c:pt>
                <c:pt idx="27700">
                  <c:v>2.7360039999999999</c:v>
                </c:pt>
                <c:pt idx="27701">
                  <c:v>2.7383600000000001</c:v>
                </c:pt>
                <c:pt idx="27702">
                  <c:v>2.74139</c:v>
                </c:pt>
                <c:pt idx="27703">
                  <c:v>2.7405719999999998</c:v>
                </c:pt>
                <c:pt idx="27704">
                  <c:v>2.7422550000000001</c:v>
                </c:pt>
                <c:pt idx="27705">
                  <c:v>2.7460529999999999</c:v>
                </c:pt>
                <c:pt idx="27706">
                  <c:v>2.7438419999999999</c:v>
                </c:pt>
                <c:pt idx="27707">
                  <c:v>2.7423030000000002</c:v>
                </c:pt>
                <c:pt idx="27708">
                  <c:v>2.7449720000000002</c:v>
                </c:pt>
                <c:pt idx="27709">
                  <c:v>2.7447550000000001</c:v>
                </c:pt>
                <c:pt idx="27710">
                  <c:v>2.7419180000000001</c:v>
                </c:pt>
                <c:pt idx="27711">
                  <c:v>2.7438660000000001</c:v>
                </c:pt>
                <c:pt idx="27712">
                  <c:v>2.7425920000000001</c:v>
                </c:pt>
                <c:pt idx="27713">
                  <c:v>2.7383359999999999</c:v>
                </c:pt>
                <c:pt idx="27714">
                  <c:v>2.7396590000000001</c:v>
                </c:pt>
                <c:pt idx="27715">
                  <c:v>2.7391540000000001</c:v>
                </c:pt>
                <c:pt idx="27716">
                  <c:v>2.7398750000000001</c:v>
                </c:pt>
                <c:pt idx="27717">
                  <c:v>2.7369659999999998</c:v>
                </c:pt>
                <c:pt idx="27718">
                  <c:v>2.7353550000000002</c:v>
                </c:pt>
                <c:pt idx="27719">
                  <c:v>2.737206</c:v>
                </c:pt>
                <c:pt idx="27720">
                  <c:v>2.7440579999999999</c:v>
                </c:pt>
                <c:pt idx="27721">
                  <c:v>2.7450199999999998</c:v>
                </c:pt>
                <c:pt idx="27722">
                  <c:v>2.7519429999999998</c:v>
                </c:pt>
                <c:pt idx="27723">
                  <c:v>2.757641</c:v>
                </c:pt>
                <c:pt idx="27724">
                  <c:v>2.7559339999999999</c:v>
                </c:pt>
                <c:pt idx="27725">
                  <c:v>2.756799</c:v>
                </c:pt>
                <c:pt idx="27726">
                  <c:v>2.7557420000000001</c:v>
                </c:pt>
                <c:pt idx="27727">
                  <c:v>2.7532169999999998</c:v>
                </c:pt>
                <c:pt idx="27728">
                  <c:v>2.7538670000000001</c:v>
                </c:pt>
                <c:pt idx="27729">
                  <c:v>2.7508379999999999</c:v>
                </c:pt>
                <c:pt idx="27730">
                  <c:v>2.7448999999999999</c:v>
                </c:pt>
                <c:pt idx="27731">
                  <c:v>2.7442259999999998</c:v>
                </c:pt>
                <c:pt idx="27732">
                  <c:v>2.7449240000000001</c:v>
                </c:pt>
                <c:pt idx="27733">
                  <c:v>2.7457410000000002</c:v>
                </c:pt>
                <c:pt idx="27734">
                  <c:v>2.743217</c:v>
                </c:pt>
                <c:pt idx="27735">
                  <c:v>2.744443</c:v>
                </c:pt>
                <c:pt idx="27736">
                  <c:v>2.744154</c:v>
                </c:pt>
                <c:pt idx="27737">
                  <c:v>2.742159</c:v>
                </c:pt>
                <c:pt idx="27738">
                  <c:v>2.7426879999999998</c:v>
                </c:pt>
                <c:pt idx="27739">
                  <c:v>2.7451639999999999</c:v>
                </c:pt>
                <c:pt idx="27740">
                  <c:v>2.7478560000000001</c:v>
                </c:pt>
                <c:pt idx="27741">
                  <c:v>2.744875</c:v>
                </c:pt>
                <c:pt idx="27742">
                  <c:v>2.7502610000000001</c:v>
                </c:pt>
                <c:pt idx="27743">
                  <c:v>2.751992</c:v>
                </c:pt>
                <c:pt idx="27744">
                  <c:v>2.7512460000000001</c:v>
                </c:pt>
                <c:pt idx="27745">
                  <c:v>2.7520639999999998</c:v>
                </c:pt>
                <c:pt idx="27746">
                  <c:v>2.7499959999999999</c:v>
                </c:pt>
                <c:pt idx="27747">
                  <c:v>2.7481689999999999</c:v>
                </c:pt>
                <c:pt idx="27748">
                  <c:v>2.749924</c:v>
                </c:pt>
                <c:pt idx="27749">
                  <c:v>2.7507410000000001</c:v>
                </c:pt>
                <c:pt idx="27750">
                  <c:v>2.7526890000000002</c:v>
                </c:pt>
                <c:pt idx="27751">
                  <c:v>2.7519429999999998</c:v>
                </c:pt>
                <c:pt idx="27752">
                  <c:v>2.7503329999999999</c:v>
                </c:pt>
                <c:pt idx="27753">
                  <c:v>2.755814</c:v>
                </c:pt>
                <c:pt idx="27754">
                  <c:v>2.7574730000000001</c:v>
                </c:pt>
                <c:pt idx="27755">
                  <c:v>2.756872</c:v>
                </c:pt>
                <c:pt idx="27756">
                  <c:v>2.7583139999999999</c:v>
                </c:pt>
                <c:pt idx="27757">
                  <c:v>2.7558859999999998</c:v>
                </c:pt>
                <c:pt idx="27758">
                  <c:v>2.7561499999999999</c:v>
                </c:pt>
                <c:pt idx="27759">
                  <c:v>2.7550690000000002</c:v>
                </c:pt>
                <c:pt idx="27760">
                  <c:v>2.752256</c:v>
                </c:pt>
                <c:pt idx="27761">
                  <c:v>2.7473999999999998</c:v>
                </c:pt>
                <c:pt idx="27762">
                  <c:v>2.746702</c:v>
                </c:pt>
                <c:pt idx="27763">
                  <c:v>2.7448510000000002</c:v>
                </c:pt>
                <c:pt idx="27764">
                  <c:v>2.7458130000000001</c:v>
                </c:pt>
                <c:pt idx="27765">
                  <c:v>2.7428319999999999</c:v>
                </c:pt>
                <c:pt idx="27766">
                  <c:v>2.7435049999999999</c:v>
                </c:pt>
                <c:pt idx="27767">
                  <c:v>2.7404280000000001</c:v>
                </c:pt>
                <c:pt idx="27768">
                  <c:v>2.740885</c:v>
                </c:pt>
                <c:pt idx="27769">
                  <c:v>2.7443469999999999</c:v>
                </c:pt>
                <c:pt idx="27770">
                  <c:v>2.7468949999999999</c:v>
                </c:pt>
                <c:pt idx="27771">
                  <c:v>2.7460049999999998</c:v>
                </c:pt>
                <c:pt idx="27772">
                  <c:v>2.74437</c:v>
                </c:pt>
                <c:pt idx="27773">
                  <c:v>2.7448269999999999</c:v>
                </c:pt>
                <c:pt idx="27774">
                  <c:v>2.743433</c:v>
                </c:pt>
                <c:pt idx="27775">
                  <c:v>2.745765</c:v>
                </c:pt>
                <c:pt idx="27776">
                  <c:v>2.747544</c:v>
                </c:pt>
                <c:pt idx="27777">
                  <c:v>2.7428319999999999</c:v>
                </c:pt>
                <c:pt idx="27778">
                  <c:v>2.7421350000000002</c:v>
                </c:pt>
                <c:pt idx="27779">
                  <c:v>2.742111</c:v>
                </c:pt>
                <c:pt idx="27780">
                  <c:v>2.74139</c:v>
                </c:pt>
                <c:pt idx="27781">
                  <c:v>2.7399469999999999</c:v>
                </c:pt>
                <c:pt idx="27782">
                  <c:v>2.7389130000000002</c:v>
                </c:pt>
                <c:pt idx="27783">
                  <c:v>2.7376870000000002</c:v>
                </c:pt>
                <c:pt idx="27784">
                  <c:v>2.7389610000000002</c:v>
                </c:pt>
                <c:pt idx="27785">
                  <c:v>2.740764</c:v>
                </c:pt>
                <c:pt idx="27786">
                  <c:v>2.7406679999999999</c:v>
                </c:pt>
                <c:pt idx="27787">
                  <c:v>2.7410290000000002</c:v>
                </c:pt>
                <c:pt idx="27788">
                  <c:v>2.7420870000000002</c:v>
                </c:pt>
                <c:pt idx="27789">
                  <c:v>2.7398989999999999</c:v>
                </c:pt>
                <c:pt idx="27790">
                  <c:v>2.7388170000000001</c:v>
                </c:pt>
                <c:pt idx="27791">
                  <c:v>2.7423989999999998</c:v>
                </c:pt>
                <c:pt idx="27792">
                  <c:v>2.7447550000000001</c:v>
                </c:pt>
                <c:pt idx="27793">
                  <c:v>2.7434810000000001</c:v>
                </c:pt>
                <c:pt idx="27794">
                  <c:v>2.7444670000000002</c:v>
                </c:pt>
                <c:pt idx="27795">
                  <c:v>2.745981</c:v>
                </c:pt>
                <c:pt idx="27796">
                  <c:v>2.743649</c:v>
                </c:pt>
                <c:pt idx="27797">
                  <c:v>2.7417980000000002</c:v>
                </c:pt>
                <c:pt idx="27798">
                  <c:v>2.7423989999999998</c:v>
                </c:pt>
                <c:pt idx="27799">
                  <c:v>2.7406679999999999</c:v>
                </c:pt>
                <c:pt idx="27800">
                  <c:v>2.7380239999999998</c:v>
                </c:pt>
                <c:pt idx="27801">
                  <c:v>2.7385769999999998</c:v>
                </c:pt>
                <c:pt idx="27802">
                  <c:v>2.7373509999999999</c:v>
                </c:pt>
                <c:pt idx="27803">
                  <c:v>2.737158</c:v>
                </c:pt>
                <c:pt idx="27804">
                  <c:v>2.7371340000000002</c:v>
                </c:pt>
                <c:pt idx="27805">
                  <c:v>2.7363650000000002</c:v>
                </c:pt>
                <c:pt idx="27806">
                  <c:v>2.7375430000000001</c:v>
                </c:pt>
                <c:pt idx="27807">
                  <c:v>2.7347540000000001</c:v>
                </c:pt>
                <c:pt idx="27808">
                  <c:v>2.7365330000000001</c:v>
                </c:pt>
                <c:pt idx="27809">
                  <c:v>2.7389610000000002</c:v>
                </c:pt>
                <c:pt idx="27810">
                  <c:v>2.7401390000000001</c:v>
                </c:pt>
                <c:pt idx="27811">
                  <c:v>2.7399469999999999</c:v>
                </c:pt>
                <c:pt idx="27812">
                  <c:v>2.7425679999999999</c:v>
                </c:pt>
                <c:pt idx="27813">
                  <c:v>2.7450920000000001</c:v>
                </c:pt>
                <c:pt idx="27814">
                  <c:v>2.7512940000000001</c:v>
                </c:pt>
                <c:pt idx="27815">
                  <c:v>2.75014</c:v>
                </c:pt>
                <c:pt idx="27816">
                  <c:v>2.7449240000000001</c:v>
                </c:pt>
                <c:pt idx="27817">
                  <c:v>2.7449469999999998</c:v>
                </c:pt>
                <c:pt idx="27818">
                  <c:v>2.7459570000000002</c:v>
                </c:pt>
                <c:pt idx="27819">
                  <c:v>2.7427359999999998</c:v>
                </c:pt>
                <c:pt idx="27820">
                  <c:v>2.7425920000000001</c:v>
                </c:pt>
                <c:pt idx="27821">
                  <c:v>2.7393939999999999</c:v>
                </c:pt>
                <c:pt idx="27822">
                  <c:v>2.7375189999999998</c:v>
                </c:pt>
                <c:pt idx="27823">
                  <c:v>2.7406440000000001</c:v>
                </c:pt>
                <c:pt idx="27824">
                  <c:v>2.7435290000000001</c:v>
                </c:pt>
                <c:pt idx="27825">
                  <c:v>2.737279</c:v>
                </c:pt>
                <c:pt idx="27826">
                  <c:v>2.7370139999999998</c:v>
                </c:pt>
                <c:pt idx="27827">
                  <c:v>2.7407159999999999</c:v>
                </c:pt>
                <c:pt idx="27828">
                  <c:v>2.7472789999999998</c:v>
                </c:pt>
                <c:pt idx="27829">
                  <c:v>2.7488419999999998</c:v>
                </c:pt>
                <c:pt idx="27830">
                  <c:v>2.7474720000000001</c:v>
                </c:pt>
                <c:pt idx="27831">
                  <c:v>2.7487699999999999</c:v>
                </c:pt>
                <c:pt idx="27832">
                  <c:v>2.7486980000000001</c:v>
                </c:pt>
                <c:pt idx="27833">
                  <c:v>2.7495630000000002</c:v>
                </c:pt>
                <c:pt idx="27834">
                  <c:v>2.7515350000000001</c:v>
                </c:pt>
                <c:pt idx="27835">
                  <c:v>2.7561979999999999</c:v>
                </c:pt>
                <c:pt idx="27836">
                  <c:v>2.7535539999999998</c:v>
                </c:pt>
                <c:pt idx="27837">
                  <c:v>2.7505730000000002</c:v>
                </c:pt>
                <c:pt idx="27838">
                  <c:v>2.7498279999999999</c:v>
                </c:pt>
                <c:pt idx="27839">
                  <c:v>2.7495150000000002</c:v>
                </c:pt>
                <c:pt idx="27840">
                  <c:v>2.7491789999999998</c:v>
                </c:pt>
                <c:pt idx="27841">
                  <c:v>2.745981</c:v>
                </c:pt>
                <c:pt idx="27842">
                  <c:v>2.7453319999999999</c:v>
                </c:pt>
                <c:pt idx="27843">
                  <c:v>2.7451639999999999</c:v>
                </c:pt>
                <c:pt idx="27844">
                  <c:v>2.7447550000000001</c:v>
                </c:pt>
                <c:pt idx="27845">
                  <c:v>2.7442739999999999</c:v>
                </c:pt>
                <c:pt idx="27846">
                  <c:v>2.7452839999999998</c:v>
                </c:pt>
                <c:pt idx="27847">
                  <c:v>2.7478560000000001</c:v>
                </c:pt>
                <c:pt idx="27848">
                  <c:v>2.7480730000000002</c:v>
                </c:pt>
                <c:pt idx="27849">
                  <c:v>2.7481209999999998</c:v>
                </c:pt>
                <c:pt idx="27850">
                  <c:v>2.7495150000000002</c:v>
                </c:pt>
                <c:pt idx="27851">
                  <c:v>2.7480250000000002</c:v>
                </c:pt>
                <c:pt idx="27852">
                  <c:v>2.7485539999999999</c:v>
                </c:pt>
                <c:pt idx="27853">
                  <c:v>2.7518229999999999</c:v>
                </c:pt>
                <c:pt idx="27854">
                  <c:v>2.7522319999999998</c:v>
                </c:pt>
                <c:pt idx="27855">
                  <c:v>2.7508379999999999</c:v>
                </c:pt>
                <c:pt idx="27856">
                  <c:v>2.748097</c:v>
                </c:pt>
                <c:pt idx="27857">
                  <c:v>2.7467269999999999</c:v>
                </c:pt>
                <c:pt idx="27858">
                  <c:v>2.748097</c:v>
                </c:pt>
                <c:pt idx="27859">
                  <c:v>2.7466300000000001</c:v>
                </c:pt>
                <c:pt idx="27860">
                  <c:v>2.7436970000000001</c:v>
                </c:pt>
                <c:pt idx="27861">
                  <c:v>2.7406679999999999</c:v>
                </c:pt>
                <c:pt idx="27862">
                  <c:v>2.7368939999999999</c:v>
                </c:pt>
                <c:pt idx="27863">
                  <c:v>2.7392259999999999</c:v>
                </c:pt>
                <c:pt idx="27864">
                  <c:v>2.7398030000000002</c:v>
                </c:pt>
                <c:pt idx="27865">
                  <c:v>2.7379039999999999</c:v>
                </c:pt>
                <c:pt idx="27866">
                  <c:v>2.7370860000000001</c:v>
                </c:pt>
                <c:pt idx="27867">
                  <c:v>2.7388409999999999</c:v>
                </c:pt>
                <c:pt idx="27868">
                  <c:v>2.7396829999999999</c:v>
                </c:pt>
                <c:pt idx="27869">
                  <c:v>2.7433369999999999</c:v>
                </c:pt>
                <c:pt idx="27870">
                  <c:v>2.7460779999999998</c:v>
                </c:pt>
                <c:pt idx="27871">
                  <c:v>2.7447550000000001</c:v>
                </c:pt>
                <c:pt idx="27872">
                  <c:v>2.742543</c:v>
                </c:pt>
                <c:pt idx="27873">
                  <c:v>2.7428080000000001</c:v>
                </c:pt>
                <c:pt idx="27874">
                  <c:v>2.7427600000000001</c:v>
                </c:pt>
                <c:pt idx="27875">
                  <c:v>2.7435770000000002</c:v>
                </c:pt>
                <c:pt idx="27876">
                  <c:v>2.740764</c:v>
                </c:pt>
                <c:pt idx="27877">
                  <c:v>2.7377590000000001</c:v>
                </c:pt>
                <c:pt idx="27878">
                  <c:v>2.737495</c:v>
                </c:pt>
                <c:pt idx="27879">
                  <c:v>2.7369180000000002</c:v>
                </c:pt>
                <c:pt idx="27880">
                  <c:v>2.7358359999999999</c:v>
                </c:pt>
                <c:pt idx="27881">
                  <c:v>2.733336</c:v>
                </c:pt>
                <c:pt idx="27882">
                  <c:v>2.7355239999999998</c:v>
                </c:pt>
                <c:pt idx="27883">
                  <c:v>2.7347060000000001</c:v>
                </c:pt>
                <c:pt idx="27884">
                  <c:v>2.7334320000000001</c:v>
                </c:pt>
                <c:pt idx="27885">
                  <c:v>2.7346339999999998</c:v>
                </c:pt>
                <c:pt idx="27886">
                  <c:v>2.7365569999999999</c:v>
                </c:pt>
                <c:pt idx="27887">
                  <c:v>2.7334320000000001</c:v>
                </c:pt>
                <c:pt idx="27888">
                  <c:v>2.73699</c:v>
                </c:pt>
                <c:pt idx="27889">
                  <c:v>2.7368220000000001</c:v>
                </c:pt>
                <c:pt idx="27890">
                  <c:v>2.7424949999999999</c:v>
                </c:pt>
                <c:pt idx="27891">
                  <c:v>2.742543</c:v>
                </c:pt>
                <c:pt idx="27892">
                  <c:v>2.7422550000000001</c:v>
                </c:pt>
                <c:pt idx="27893">
                  <c:v>2.7390099999999999</c:v>
                </c:pt>
                <c:pt idx="27894">
                  <c:v>2.7361010000000001</c:v>
                </c:pt>
                <c:pt idx="27895">
                  <c:v>2.7374230000000002</c:v>
                </c:pt>
                <c:pt idx="27896">
                  <c:v>2.7364609999999998</c:v>
                </c:pt>
                <c:pt idx="27897">
                  <c:v>2.7353070000000002</c:v>
                </c:pt>
                <c:pt idx="27898">
                  <c:v>2.7365089999999999</c:v>
                </c:pt>
                <c:pt idx="27899">
                  <c:v>2.738264</c:v>
                </c:pt>
                <c:pt idx="27900">
                  <c:v>2.7388409999999999</c:v>
                </c:pt>
                <c:pt idx="27901">
                  <c:v>2.7416299999999998</c:v>
                </c:pt>
                <c:pt idx="27902">
                  <c:v>2.7461250000000001</c:v>
                </c:pt>
                <c:pt idx="27903">
                  <c:v>2.7462939999999998</c:v>
                </c:pt>
                <c:pt idx="27904">
                  <c:v>2.7472789999999998</c:v>
                </c:pt>
                <c:pt idx="27905">
                  <c:v>2.7470150000000002</c:v>
                </c:pt>
                <c:pt idx="27906">
                  <c:v>2.7497799999999999</c:v>
                </c:pt>
                <c:pt idx="27907">
                  <c:v>2.7495150000000002</c:v>
                </c:pt>
                <c:pt idx="27908">
                  <c:v>2.7490830000000002</c:v>
                </c:pt>
                <c:pt idx="27909">
                  <c:v>2.7490579999999998</c:v>
                </c:pt>
                <c:pt idx="27910">
                  <c:v>2.7441300000000002</c:v>
                </c:pt>
                <c:pt idx="27911">
                  <c:v>2.74288</c:v>
                </c:pt>
                <c:pt idx="27912">
                  <c:v>2.741269</c:v>
                </c:pt>
                <c:pt idx="27913">
                  <c:v>2.7392259999999999</c:v>
                </c:pt>
                <c:pt idx="27914">
                  <c:v>2.742327</c:v>
                </c:pt>
                <c:pt idx="27915">
                  <c:v>2.743433</c:v>
                </c:pt>
                <c:pt idx="27916">
                  <c:v>2.7392259999999999</c:v>
                </c:pt>
                <c:pt idx="27917">
                  <c:v>2.7410049999999999</c:v>
                </c:pt>
                <c:pt idx="27918">
                  <c:v>2.7408610000000002</c:v>
                </c:pt>
                <c:pt idx="27919">
                  <c:v>2.7397309999999999</c:v>
                </c:pt>
                <c:pt idx="27920">
                  <c:v>2.7430720000000002</c:v>
                </c:pt>
                <c:pt idx="27921">
                  <c:v>2.7471830000000002</c:v>
                </c:pt>
                <c:pt idx="27922">
                  <c:v>2.7427359999999998</c:v>
                </c:pt>
                <c:pt idx="27923">
                  <c:v>2.7438899999999999</c:v>
                </c:pt>
                <c:pt idx="27924">
                  <c:v>2.7507649999999999</c:v>
                </c:pt>
                <c:pt idx="27925">
                  <c:v>2.7488419999999998</c:v>
                </c:pt>
                <c:pt idx="27926">
                  <c:v>2.7483610000000001</c:v>
                </c:pt>
                <c:pt idx="27927">
                  <c:v>2.7479770000000001</c:v>
                </c:pt>
                <c:pt idx="27928">
                  <c:v>2.7475679999999998</c:v>
                </c:pt>
                <c:pt idx="27929">
                  <c:v>2.7438419999999999</c:v>
                </c:pt>
                <c:pt idx="27930">
                  <c:v>2.7439619999999998</c:v>
                </c:pt>
                <c:pt idx="27931">
                  <c:v>2.7423030000000002</c:v>
                </c:pt>
                <c:pt idx="27932">
                  <c:v>2.7411490000000001</c:v>
                </c:pt>
                <c:pt idx="27933">
                  <c:v>2.7426879999999998</c:v>
                </c:pt>
                <c:pt idx="27934">
                  <c:v>2.7438419999999999</c:v>
                </c:pt>
                <c:pt idx="27935">
                  <c:v>2.7424710000000001</c:v>
                </c:pt>
                <c:pt idx="27936">
                  <c:v>2.7426879999999998</c:v>
                </c:pt>
                <c:pt idx="27937">
                  <c:v>2.7422550000000001</c:v>
                </c:pt>
                <c:pt idx="27938">
                  <c:v>2.7474959999999999</c:v>
                </c:pt>
                <c:pt idx="27939">
                  <c:v>2.75115</c:v>
                </c:pt>
                <c:pt idx="27940">
                  <c:v>2.7477360000000002</c:v>
                </c:pt>
                <c:pt idx="27941">
                  <c:v>2.7463899999999999</c:v>
                </c:pt>
                <c:pt idx="27942">
                  <c:v>2.7484820000000001</c:v>
                </c:pt>
                <c:pt idx="27943">
                  <c:v>2.7489620000000001</c:v>
                </c:pt>
                <c:pt idx="27944">
                  <c:v>2.75115</c:v>
                </c:pt>
                <c:pt idx="27945">
                  <c:v>2.7489620000000001</c:v>
                </c:pt>
                <c:pt idx="27946">
                  <c:v>2.7446350000000002</c:v>
                </c:pt>
                <c:pt idx="27947">
                  <c:v>2.7422070000000001</c:v>
                </c:pt>
                <c:pt idx="27948">
                  <c:v>2.7390330000000001</c:v>
                </c:pt>
                <c:pt idx="27949">
                  <c:v>2.7388650000000001</c:v>
                </c:pt>
                <c:pt idx="27950">
                  <c:v>2.7396099999999999</c:v>
                </c:pt>
                <c:pt idx="27951">
                  <c:v>2.7395139999999998</c:v>
                </c:pt>
                <c:pt idx="27952">
                  <c:v>2.7404039999999998</c:v>
                </c:pt>
                <c:pt idx="27953">
                  <c:v>2.737832</c:v>
                </c:pt>
                <c:pt idx="27954">
                  <c:v>2.7359079999999998</c:v>
                </c:pt>
                <c:pt idx="27955">
                  <c:v>2.7379039999999999</c:v>
                </c:pt>
                <c:pt idx="27956">
                  <c:v>2.7405719999999998</c:v>
                </c:pt>
                <c:pt idx="27957">
                  <c:v>2.7398030000000002</c:v>
                </c:pt>
                <c:pt idx="27958">
                  <c:v>2.7428319999999999</c:v>
                </c:pt>
                <c:pt idx="27959">
                  <c:v>2.749155</c:v>
                </c:pt>
                <c:pt idx="27960">
                  <c:v>2.749924</c:v>
                </c:pt>
                <c:pt idx="27961">
                  <c:v>2.7490830000000002</c:v>
                </c:pt>
                <c:pt idx="27962">
                  <c:v>2.7464140000000001</c:v>
                </c:pt>
                <c:pt idx="27963">
                  <c:v>2.741053</c:v>
                </c:pt>
                <c:pt idx="27964">
                  <c:v>2.7420390000000001</c:v>
                </c:pt>
                <c:pt idx="27965">
                  <c:v>2.7484090000000001</c:v>
                </c:pt>
                <c:pt idx="27966">
                  <c:v>2.7492269999999999</c:v>
                </c:pt>
                <c:pt idx="27967">
                  <c:v>2.746823</c:v>
                </c:pt>
                <c:pt idx="27968">
                  <c:v>2.7410290000000002</c:v>
                </c:pt>
                <c:pt idx="27969">
                  <c:v>2.7344659999999998</c:v>
                </c:pt>
                <c:pt idx="27970">
                  <c:v>2.7319900000000001</c:v>
                </c:pt>
                <c:pt idx="27971">
                  <c:v>2.7370619999999999</c:v>
                </c:pt>
                <c:pt idx="27972">
                  <c:v>2.7404519999999999</c:v>
                </c:pt>
                <c:pt idx="27973">
                  <c:v>2.7364850000000001</c:v>
                </c:pt>
                <c:pt idx="27974">
                  <c:v>2.733673</c:v>
                </c:pt>
                <c:pt idx="27975">
                  <c:v>2.7357640000000001</c:v>
                </c:pt>
                <c:pt idx="27976">
                  <c:v>2.7391540000000001</c:v>
                </c:pt>
                <c:pt idx="27977">
                  <c:v>2.737832</c:v>
                </c:pt>
                <c:pt idx="27978">
                  <c:v>2.739058</c:v>
                </c:pt>
                <c:pt idx="27979">
                  <c:v>2.7417739999999999</c:v>
                </c:pt>
                <c:pt idx="27980">
                  <c:v>2.7441059999999999</c:v>
                </c:pt>
                <c:pt idx="27981">
                  <c:v>2.7440099999999998</c:v>
                </c:pt>
                <c:pt idx="27982">
                  <c:v>2.745044</c:v>
                </c:pt>
                <c:pt idx="27983">
                  <c:v>2.749107</c:v>
                </c:pt>
                <c:pt idx="27984">
                  <c:v>2.745765</c:v>
                </c:pt>
                <c:pt idx="27985">
                  <c:v>2.7455240000000001</c:v>
                </c:pt>
                <c:pt idx="27986">
                  <c:v>2.7413650000000001</c:v>
                </c:pt>
                <c:pt idx="27987">
                  <c:v>2.7388650000000001</c:v>
                </c:pt>
                <c:pt idx="27988">
                  <c:v>2.7360280000000001</c:v>
                </c:pt>
                <c:pt idx="27989">
                  <c:v>2.7336960000000001</c:v>
                </c:pt>
                <c:pt idx="27990">
                  <c:v>2.7350669999999999</c:v>
                </c:pt>
                <c:pt idx="27991">
                  <c:v>2.7354509999999999</c:v>
                </c:pt>
                <c:pt idx="27992">
                  <c:v>2.7310279999999998</c:v>
                </c:pt>
                <c:pt idx="27993">
                  <c:v>2.7285759999999999</c:v>
                </c:pt>
                <c:pt idx="27994">
                  <c:v>2.7316530000000001</c:v>
                </c:pt>
                <c:pt idx="27995">
                  <c:v>2.7330960000000002</c:v>
                </c:pt>
                <c:pt idx="27996">
                  <c:v>2.7358359999999999</c:v>
                </c:pt>
                <c:pt idx="27997">
                  <c:v>2.7391540000000001</c:v>
                </c:pt>
                <c:pt idx="27998">
                  <c:v>2.7458369999999999</c:v>
                </c:pt>
                <c:pt idx="27999">
                  <c:v>2.7483610000000001</c:v>
                </c:pt>
                <c:pt idx="28000">
                  <c:v>2.74526</c:v>
                </c:pt>
                <c:pt idx="28001">
                  <c:v>2.7471109999999999</c:v>
                </c:pt>
                <c:pt idx="28002">
                  <c:v>2.7523040000000001</c:v>
                </c:pt>
                <c:pt idx="28003">
                  <c:v>2.7548520000000001</c:v>
                </c:pt>
                <c:pt idx="28004">
                  <c:v>2.7516069999999999</c:v>
                </c:pt>
                <c:pt idx="28005">
                  <c:v>2.7533379999999998</c:v>
                </c:pt>
                <c:pt idx="28006">
                  <c:v>2.7530730000000001</c:v>
                </c:pt>
                <c:pt idx="28007">
                  <c:v>2.7525919999999999</c:v>
                </c:pt>
                <c:pt idx="28008">
                  <c:v>2.749323</c:v>
                </c:pt>
                <c:pt idx="28009">
                  <c:v>2.7485780000000002</c:v>
                </c:pt>
                <c:pt idx="28010">
                  <c:v>2.7469670000000002</c:v>
                </c:pt>
                <c:pt idx="28011">
                  <c:v>2.7456930000000002</c:v>
                </c:pt>
                <c:pt idx="28012">
                  <c:v>2.7446109999999999</c:v>
                </c:pt>
                <c:pt idx="28013">
                  <c:v>2.7440579999999999</c:v>
                </c:pt>
                <c:pt idx="28014">
                  <c:v>2.7464379999999999</c:v>
                </c:pt>
                <c:pt idx="28015">
                  <c:v>2.7495150000000002</c:v>
                </c:pt>
                <c:pt idx="28016">
                  <c:v>2.7547799999999998</c:v>
                </c:pt>
                <c:pt idx="28017">
                  <c:v>2.7577370000000001</c:v>
                </c:pt>
                <c:pt idx="28018">
                  <c:v>2.7577129999999999</c:v>
                </c:pt>
                <c:pt idx="28019">
                  <c:v>2.7582179999999998</c:v>
                </c:pt>
                <c:pt idx="28020">
                  <c:v>2.7572079999999999</c:v>
                </c:pt>
                <c:pt idx="28021">
                  <c:v>2.755093</c:v>
                </c:pt>
                <c:pt idx="28022">
                  <c:v>2.7580260000000001</c:v>
                </c:pt>
                <c:pt idx="28023">
                  <c:v>2.7593960000000002</c:v>
                </c:pt>
                <c:pt idx="28024">
                  <c:v>2.7577129999999999</c:v>
                </c:pt>
                <c:pt idx="28025">
                  <c:v>2.7571119999999998</c:v>
                </c:pt>
                <c:pt idx="28026">
                  <c:v>2.7566549999999999</c:v>
                </c:pt>
                <c:pt idx="28027">
                  <c:v>2.754804</c:v>
                </c:pt>
                <c:pt idx="28028">
                  <c:v>2.753193</c:v>
                </c:pt>
                <c:pt idx="28029">
                  <c:v>2.749539</c:v>
                </c:pt>
                <c:pt idx="28030">
                  <c:v>2.749924</c:v>
                </c:pt>
                <c:pt idx="28031">
                  <c:v>2.74776</c:v>
                </c:pt>
                <c:pt idx="28032">
                  <c:v>2.7464379999999999</c:v>
                </c:pt>
                <c:pt idx="28033">
                  <c:v>2.7427600000000001</c:v>
                </c:pt>
                <c:pt idx="28034">
                  <c:v>2.7407159999999999</c:v>
                </c:pt>
                <c:pt idx="28035">
                  <c:v>2.741822</c:v>
                </c:pt>
                <c:pt idx="28036">
                  <c:v>2.744875</c:v>
                </c:pt>
                <c:pt idx="28037">
                  <c:v>2.7497560000000001</c:v>
                </c:pt>
                <c:pt idx="28038">
                  <c:v>2.7534580000000002</c:v>
                </c:pt>
                <c:pt idx="28039">
                  <c:v>2.7565110000000002</c:v>
                </c:pt>
                <c:pt idx="28040">
                  <c:v>2.7591070000000002</c:v>
                </c:pt>
                <c:pt idx="28041">
                  <c:v>2.7607659999999998</c:v>
                </c:pt>
                <c:pt idx="28042">
                  <c:v>2.7592759999999998</c:v>
                </c:pt>
                <c:pt idx="28043">
                  <c:v>2.7559100000000001</c:v>
                </c:pt>
                <c:pt idx="28044">
                  <c:v>2.7507890000000002</c:v>
                </c:pt>
                <c:pt idx="28045">
                  <c:v>2.7478799999999999</c:v>
                </c:pt>
                <c:pt idx="28046">
                  <c:v>2.7494429999999999</c:v>
                </c:pt>
                <c:pt idx="28047">
                  <c:v>2.7530250000000001</c:v>
                </c:pt>
                <c:pt idx="28048">
                  <c:v>2.7555010000000002</c:v>
                </c:pt>
                <c:pt idx="28049">
                  <c:v>2.755261</c:v>
                </c:pt>
                <c:pt idx="28050">
                  <c:v>2.7517749999999999</c:v>
                </c:pt>
                <c:pt idx="28051">
                  <c:v>2.7496350000000001</c:v>
                </c:pt>
                <c:pt idx="28052">
                  <c:v>2.7507169999999999</c:v>
                </c:pt>
                <c:pt idx="28053">
                  <c:v>2.7515830000000001</c:v>
                </c:pt>
                <c:pt idx="28054">
                  <c:v>2.7512699999999999</c:v>
                </c:pt>
                <c:pt idx="28055">
                  <c:v>2.749876</c:v>
                </c:pt>
                <c:pt idx="28056">
                  <c:v>2.7502610000000001</c:v>
                </c:pt>
                <c:pt idx="28057">
                  <c:v>2.7507649999999999</c:v>
                </c:pt>
                <c:pt idx="28058">
                  <c:v>2.754251</c:v>
                </c:pt>
                <c:pt idx="28059">
                  <c:v>2.7559339999999999</c:v>
                </c:pt>
                <c:pt idx="28060">
                  <c:v>2.7566790000000001</c:v>
                </c:pt>
                <c:pt idx="28061">
                  <c:v>2.7567520000000001</c:v>
                </c:pt>
                <c:pt idx="28062">
                  <c:v>2.7566549999999999</c:v>
                </c:pt>
                <c:pt idx="28063">
                  <c:v>2.7580260000000001</c:v>
                </c:pt>
                <c:pt idx="28064">
                  <c:v>2.753987</c:v>
                </c:pt>
                <c:pt idx="28065">
                  <c:v>2.751487</c:v>
                </c:pt>
                <c:pt idx="28066">
                  <c:v>2.7496109999999998</c:v>
                </c:pt>
                <c:pt idx="28067">
                  <c:v>2.7521360000000001</c:v>
                </c:pt>
                <c:pt idx="28068">
                  <c:v>2.7461250000000001</c:v>
                </c:pt>
                <c:pt idx="28069">
                  <c:v>2.7456450000000001</c:v>
                </c:pt>
                <c:pt idx="28070">
                  <c:v>2.743986</c:v>
                </c:pt>
                <c:pt idx="28071">
                  <c:v>2.7451880000000002</c:v>
                </c:pt>
                <c:pt idx="28072">
                  <c:v>2.7443469999999999</c:v>
                </c:pt>
                <c:pt idx="28073">
                  <c:v>2.7445629999999999</c:v>
                </c:pt>
                <c:pt idx="28074">
                  <c:v>2.7426400000000002</c:v>
                </c:pt>
                <c:pt idx="28075">
                  <c:v>2.7431450000000002</c:v>
                </c:pt>
                <c:pt idx="28076">
                  <c:v>2.7451400000000001</c:v>
                </c:pt>
                <c:pt idx="28077">
                  <c:v>2.7462460000000002</c:v>
                </c:pt>
                <c:pt idx="28078">
                  <c:v>2.7474720000000001</c:v>
                </c:pt>
                <c:pt idx="28079">
                  <c:v>2.750813</c:v>
                </c:pt>
                <c:pt idx="28080">
                  <c:v>2.7457410000000002</c:v>
                </c:pt>
                <c:pt idx="28081">
                  <c:v>2.7500680000000002</c:v>
                </c:pt>
                <c:pt idx="28082">
                  <c:v>2.7519429999999998</c:v>
                </c:pt>
                <c:pt idx="28083">
                  <c:v>2.7484329999999999</c:v>
                </c:pt>
                <c:pt idx="28084">
                  <c:v>2.74966</c:v>
                </c:pt>
                <c:pt idx="28085">
                  <c:v>2.7501639999999998</c:v>
                </c:pt>
                <c:pt idx="28086">
                  <c:v>2.7490579999999998</c:v>
                </c:pt>
                <c:pt idx="28087">
                  <c:v>2.7509579999999998</c:v>
                </c:pt>
                <c:pt idx="28088">
                  <c:v>2.7526649999999999</c:v>
                </c:pt>
                <c:pt idx="28089">
                  <c:v>2.747328</c:v>
                </c:pt>
                <c:pt idx="28090">
                  <c:v>2.7469670000000002</c:v>
                </c:pt>
                <c:pt idx="28091">
                  <c:v>2.7485300000000001</c:v>
                </c:pt>
                <c:pt idx="28092">
                  <c:v>2.747255</c:v>
                </c:pt>
                <c:pt idx="28093">
                  <c:v>2.7452839999999998</c:v>
                </c:pt>
                <c:pt idx="28094">
                  <c:v>2.7431930000000002</c:v>
                </c:pt>
                <c:pt idx="28095">
                  <c:v>2.7437209999999999</c:v>
                </c:pt>
                <c:pt idx="28096">
                  <c:v>2.7434810000000001</c:v>
                </c:pt>
                <c:pt idx="28097">
                  <c:v>2.7482410000000002</c:v>
                </c:pt>
                <c:pt idx="28098">
                  <c:v>2.7530969999999999</c:v>
                </c:pt>
                <c:pt idx="28099">
                  <c:v>2.7564150000000001</c:v>
                </c:pt>
                <c:pt idx="28100">
                  <c:v>2.7596599999999998</c:v>
                </c:pt>
                <c:pt idx="28101">
                  <c:v>2.7592759999999998</c:v>
                </c:pt>
                <c:pt idx="28102">
                  <c:v>2.7520389999999999</c:v>
                </c:pt>
                <c:pt idx="28103">
                  <c:v>2.7511260000000002</c:v>
                </c:pt>
                <c:pt idx="28104">
                  <c:v>2.7503570000000002</c:v>
                </c:pt>
                <c:pt idx="28105">
                  <c:v>2.753746</c:v>
                </c:pt>
                <c:pt idx="28106">
                  <c:v>2.7555489999999998</c:v>
                </c:pt>
                <c:pt idx="28107">
                  <c:v>2.7516790000000002</c:v>
                </c:pt>
                <c:pt idx="28108">
                  <c:v>2.7512460000000001</c:v>
                </c:pt>
                <c:pt idx="28109">
                  <c:v>2.7530969999999999</c:v>
                </c:pt>
                <c:pt idx="28110">
                  <c:v>2.7538909999999999</c:v>
                </c:pt>
                <c:pt idx="28111">
                  <c:v>2.7507890000000002</c:v>
                </c:pt>
                <c:pt idx="28112">
                  <c:v>2.7523520000000001</c:v>
                </c:pt>
                <c:pt idx="28113">
                  <c:v>2.7593960000000002</c:v>
                </c:pt>
                <c:pt idx="28114">
                  <c:v>2.7674259999999999</c:v>
                </c:pt>
                <c:pt idx="28115">
                  <c:v>2.767522</c:v>
                </c:pt>
                <c:pt idx="28116">
                  <c:v>2.763747</c:v>
                </c:pt>
                <c:pt idx="28117">
                  <c:v>2.7591559999999999</c:v>
                </c:pt>
                <c:pt idx="28118">
                  <c:v>2.7563909999999998</c:v>
                </c:pt>
                <c:pt idx="28119">
                  <c:v>2.760189</c:v>
                </c:pt>
                <c:pt idx="28120">
                  <c:v>2.7619199999999999</c:v>
                </c:pt>
                <c:pt idx="28121">
                  <c:v>2.761584</c:v>
                </c:pt>
                <c:pt idx="28122">
                  <c:v>2.7616320000000001</c:v>
                </c:pt>
                <c:pt idx="28123">
                  <c:v>2.7579769999999999</c:v>
                </c:pt>
                <c:pt idx="28124">
                  <c:v>2.7562470000000001</c:v>
                </c:pt>
                <c:pt idx="28125">
                  <c:v>2.7557900000000002</c:v>
                </c:pt>
                <c:pt idx="28126">
                  <c:v>2.7553809999999999</c:v>
                </c:pt>
                <c:pt idx="28127">
                  <c:v>2.7520150000000001</c:v>
                </c:pt>
                <c:pt idx="28128">
                  <c:v>2.754203</c:v>
                </c:pt>
                <c:pt idx="28129">
                  <c:v>2.753266</c:v>
                </c:pt>
                <c:pt idx="28130">
                  <c:v>2.7551410000000001</c:v>
                </c:pt>
                <c:pt idx="28131">
                  <c:v>2.7608380000000001</c:v>
                </c:pt>
                <c:pt idx="28132">
                  <c:v>2.761031</c:v>
                </c:pt>
                <c:pt idx="28133">
                  <c:v>2.7612709999999998</c:v>
                </c:pt>
                <c:pt idx="28134">
                  <c:v>2.7608380000000001</c:v>
                </c:pt>
                <c:pt idx="28135">
                  <c:v>2.760983</c:v>
                </c:pt>
                <c:pt idx="28136">
                  <c:v>2.7600449999999999</c:v>
                </c:pt>
                <c:pt idx="28137">
                  <c:v>2.762257</c:v>
                </c:pt>
                <c:pt idx="28138">
                  <c:v>2.7640359999999999</c:v>
                </c:pt>
                <c:pt idx="28139">
                  <c:v>2.7655500000000002</c:v>
                </c:pt>
                <c:pt idx="28140">
                  <c:v>2.7603810000000002</c:v>
                </c:pt>
                <c:pt idx="28141">
                  <c:v>2.7553570000000001</c:v>
                </c:pt>
                <c:pt idx="28142">
                  <c:v>2.7556940000000001</c:v>
                </c:pt>
                <c:pt idx="28143">
                  <c:v>2.7580979999999999</c:v>
                </c:pt>
                <c:pt idx="28144">
                  <c:v>2.7553570000000001</c:v>
                </c:pt>
                <c:pt idx="28145">
                  <c:v>2.753987</c:v>
                </c:pt>
                <c:pt idx="28146">
                  <c:v>2.7523279999999999</c:v>
                </c:pt>
                <c:pt idx="28147">
                  <c:v>2.753266</c:v>
                </c:pt>
                <c:pt idx="28148">
                  <c:v>2.7521360000000001</c:v>
                </c:pt>
                <c:pt idx="28149">
                  <c:v>2.7533379999999998</c:v>
                </c:pt>
                <c:pt idx="28150">
                  <c:v>2.7519429999999998</c:v>
                </c:pt>
                <c:pt idx="28151">
                  <c:v>2.7541549999999999</c:v>
                </c:pt>
                <c:pt idx="28152">
                  <c:v>2.7570640000000002</c:v>
                </c:pt>
                <c:pt idx="28153">
                  <c:v>2.7587470000000001</c:v>
                </c:pt>
                <c:pt idx="28154">
                  <c:v>2.7607179999999998</c:v>
                </c:pt>
                <c:pt idx="28155">
                  <c:v>2.7623289999999998</c:v>
                </c:pt>
                <c:pt idx="28156">
                  <c:v>2.7617039999999999</c:v>
                </c:pt>
                <c:pt idx="28157">
                  <c:v>2.7624490000000002</c:v>
                </c:pt>
                <c:pt idx="28158">
                  <c:v>2.7618239999999998</c:v>
                </c:pt>
                <c:pt idx="28159">
                  <c:v>2.761463</c:v>
                </c:pt>
                <c:pt idx="28160">
                  <c:v>2.7629060000000001</c:v>
                </c:pt>
                <c:pt idx="28161">
                  <c:v>2.7583139999999999</c:v>
                </c:pt>
                <c:pt idx="28162">
                  <c:v>2.7524959999999998</c:v>
                </c:pt>
                <c:pt idx="28163">
                  <c:v>2.7521360000000001</c:v>
                </c:pt>
                <c:pt idx="28164">
                  <c:v>2.7515350000000001</c:v>
                </c:pt>
                <c:pt idx="28165">
                  <c:v>2.7510059999999998</c:v>
                </c:pt>
                <c:pt idx="28166">
                  <c:v>2.7523279999999999</c:v>
                </c:pt>
                <c:pt idx="28167">
                  <c:v>2.7528570000000001</c:v>
                </c:pt>
                <c:pt idx="28168">
                  <c:v>2.753145</c:v>
                </c:pt>
                <c:pt idx="28169">
                  <c:v>2.7512219999999998</c:v>
                </c:pt>
                <c:pt idx="28170">
                  <c:v>2.751487</c:v>
                </c:pt>
                <c:pt idx="28171">
                  <c:v>2.7546840000000001</c:v>
                </c:pt>
                <c:pt idx="28172">
                  <c:v>2.759757</c:v>
                </c:pt>
                <c:pt idx="28173">
                  <c:v>2.7613189999999999</c:v>
                </c:pt>
                <c:pt idx="28174">
                  <c:v>2.7599490000000002</c:v>
                </c:pt>
                <c:pt idx="28175">
                  <c:v>2.763843</c:v>
                </c:pt>
                <c:pt idx="28176">
                  <c:v>2.7622810000000002</c:v>
                </c:pt>
                <c:pt idx="28177">
                  <c:v>2.7587709999999999</c:v>
                </c:pt>
                <c:pt idx="28178">
                  <c:v>2.7589389999999998</c:v>
                </c:pt>
                <c:pt idx="28179">
                  <c:v>2.7629060000000001</c:v>
                </c:pt>
                <c:pt idx="28180">
                  <c:v>2.7636509999999999</c:v>
                </c:pt>
                <c:pt idx="28181">
                  <c:v>2.7597079999999998</c:v>
                </c:pt>
                <c:pt idx="28182">
                  <c:v>2.7562950000000002</c:v>
                </c:pt>
                <c:pt idx="28183">
                  <c:v>2.7546119999999998</c:v>
                </c:pt>
                <c:pt idx="28184">
                  <c:v>2.7547079999999999</c:v>
                </c:pt>
                <c:pt idx="28185">
                  <c:v>2.7525200000000001</c:v>
                </c:pt>
                <c:pt idx="28186">
                  <c:v>2.749539</c:v>
                </c:pt>
                <c:pt idx="28187">
                  <c:v>2.749539</c:v>
                </c:pt>
                <c:pt idx="28188">
                  <c:v>2.7548279999999998</c:v>
                </c:pt>
                <c:pt idx="28189">
                  <c:v>2.7548759999999999</c:v>
                </c:pt>
                <c:pt idx="28190">
                  <c:v>2.7521599999999999</c:v>
                </c:pt>
                <c:pt idx="28191">
                  <c:v>2.7678579999999999</c:v>
                </c:pt>
                <c:pt idx="28192">
                  <c:v>2.7667280000000001</c:v>
                </c:pt>
                <c:pt idx="28193">
                  <c:v>2.7622810000000002</c:v>
                </c:pt>
                <c:pt idx="28194">
                  <c:v>2.762016</c:v>
                </c:pt>
                <c:pt idx="28195">
                  <c:v>2.7630020000000002</c:v>
                </c:pt>
                <c:pt idx="28196">
                  <c:v>2.7628819999999998</c:v>
                </c:pt>
                <c:pt idx="28197">
                  <c:v>2.7623530000000001</c:v>
                </c:pt>
                <c:pt idx="28198">
                  <c:v>2.7642280000000001</c:v>
                </c:pt>
                <c:pt idx="28199">
                  <c:v>2.7680989999999999</c:v>
                </c:pt>
                <c:pt idx="28200">
                  <c:v>2.7690839999999999</c:v>
                </c:pt>
                <c:pt idx="28201">
                  <c:v>2.76918</c:v>
                </c:pt>
                <c:pt idx="28202">
                  <c:v>2.7713199999999998</c:v>
                </c:pt>
                <c:pt idx="28203">
                  <c:v>2.7653099999999999</c:v>
                </c:pt>
                <c:pt idx="28204">
                  <c:v>2.7621120000000001</c:v>
                </c:pt>
                <c:pt idx="28205">
                  <c:v>2.761199</c:v>
                </c:pt>
                <c:pt idx="28206">
                  <c:v>2.760983</c:v>
                </c:pt>
                <c:pt idx="28207">
                  <c:v>2.7597320000000001</c:v>
                </c:pt>
                <c:pt idx="28208">
                  <c:v>2.7567029999999999</c:v>
                </c:pt>
                <c:pt idx="28209">
                  <c:v>2.7579050000000001</c:v>
                </c:pt>
                <c:pt idx="28210">
                  <c:v>2.7561499999999999</c:v>
                </c:pt>
                <c:pt idx="28211">
                  <c:v>2.7589389999999998</c:v>
                </c:pt>
                <c:pt idx="28212">
                  <c:v>2.756535</c:v>
                </c:pt>
                <c:pt idx="28213">
                  <c:v>2.759083</c:v>
                </c:pt>
                <c:pt idx="28214">
                  <c:v>2.7603810000000002</c:v>
                </c:pt>
                <c:pt idx="28215">
                  <c:v>2.7604299999999999</c:v>
                </c:pt>
                <c:pt idx="28216">
                  <c:v>2.759973</c:v>
                </c:pt>
                <c:pt idx="28217">
                  <c:v>2.760742</c:v>
                </c:pt>
                <c:pt idx="28218">
                  <c:v>2.7585060000000001</c:v>
                </c:pt>
                <c:pt idx="28219">
                  <c:v>2.759204</c:v>
                </c:pt>
                <c:pt idx="28220">
                  <c:v>2.756319</c:v>
                </c:pt>
                <c:pt idx="28221">
                  <c:v>2.75841</c:v>
                </c:pt>
                <c:pt idx="28222">
                  <c:v>2.7595160000000001</c:v>
                </c:pt>
                <c:pt idx="28223">
                  <c:v>2.7636029999999998</c:v>
                </c:pt>
                <c:pt idx="28224">
                  <c:v>2.7645409999999999</c:v>
                </c:pt>
                <c:pt idx="28225">
                  <c:v>2.762257</c:v>
                </c:pt>
                <c:pt idx="28226">
                  <c:v>2.7655979999999998</c:v>
                </c:pt>
                <c:pt idx="28227">
                  <c:v>2.7713679999999998</c:v>
                </c:pt>
                <c:pt idx="28228">
                  <c:v>2.7730990000000002</c:v>
                </c:pt>
                <c:pt idx="28229">
                  <c:v>2.7724259999999998</c:v>
                </c:pt>
                <c:pt idx="28230">
                  <c:v>2.7701660000000001</c:v>
                </c:pt>
                <c:pt idx="28231">
                  <c:v>2.7685550000000001</c:v>
                </c:pt>
                <c:pt idx="28232">
                  <c:v>2.7630020000000002</c:v>
                </c:pt>
                <c:pt idx="28233">
                  <c:v>2.7642039999999999</c:v>
                </c:pt>
                <c:pt idx="28234">
                  <c:v>2.7639879999999999</c:v>
                </c:pt>
                <c:pt idx="28235">
                  <c:v>2.7606700000000002</c:v>
                </c:pt>
                <c:pt idx="28236">
                  <c:v>2.757593</c:v>
                </c:pt>
                <c:pt idx="28237">
                  <c:v>2.7570640000000002</c:v>
                </c:pt>
                <c:pt idx="28238">
                  <c:v>2.7571840000000001</c:v>
                </c:pt>
                <c:pt idx="28239">
                  <c:v>2.7622810000000002</c:v>
                </c:pt>
                <c:pt idx="28240">
                  <c:v>2.7626659999999998</c:v>
                </c:pt>
                <c:pt idx="28241">
                  <c:v>2.7625929999999999</c:v>
                </c:pt>
                <c:pt idx="28242">
                  <c:v>2.7614390000000002</c:v>
                </c:pt>
                <c:pt idx="28243">
                  <c:v>2.7620399999999998</c:v>
                </c:pt>
                <c:pt idx="28244">
                  <c:v>2.7636509999999999</c:v>
                </c:pt>
                <c:pt idx="28245">
                  <c:v>2.7693729999999999</c:v>
                </c:pt>
                <c:pt idx="28246">
                  <c:v>2.7701180000000001</c:v>
                </c:pt>
                <c:pt idx="28247">
                  <c:v>2.7680500000000001</c:v>
                </c:pt>
                <c:pt idx="28248">
                  <c:v>2.7704780000000002</c:v>
                </c:pt>
                <c:pt idx="28249">
                  <c:v>2.7742049999999998</c:v>
                </c:pt>
                <c:pt idx="28250">
                  <c:v>2.7713199999999998</c:v>
                </c:pt>
                <c:pt idx="28251">
                  <c:v>2.767954</c:v>
                </c:pt>
                <c:pt idx="28252">
                  <c:v>2.768243</c:v>
                </c:pt>
                <c:pt idx="28253">
                  <c:v>2.7699739999999999</c:v>
                </c:pt>
                <c:pt idx="28254">
                  <c:v>2.766079</c:v>
                </c:pt>
                <c:pt idx="28255">
                  <c:v>2.763531</c:v>
                </c:pt>
                <c:pt idx="28256">
                  <c:v>2.7600210000000001</c:v>
                </c:pt>
                <c:pt idx="28257">
                  <c:v>2.7610549999999998</c:v>
                </c:pt>
                <c:pt idx="28258">
                  <c:v>2.76281</c:v>
                </c:pt>
                <c:pt idx="28259">
                  <c:v>2.7600690000000001</c:v>
                </c:pt>
                <c:pt idx="28260">
                  <c:v>2.7568239999999999</c:v>
                </c:pt>
                <c:pt idx="28261">
                  <c:v>2.7583139999999999</c:v>
                </c:pt>
                <c:pt idx="28262">
                  <c:v>2.7605979999999999</c:v>
                </c:pt>
                <c:pt idx="28263">
                  <c:v>2.7659590000000001</c:v>
                </c:pt>
                <c:pt idx="28264">
                  <c:v>2.7668240000000002</c:v>
                </c:pt>
                <c:pt idx="28265">
                  <c:v>2.7669929999999998</c:v>
                </c:pt>
                <c:pt idx="28266">
                  <c:v>2.7665120000000001</c:v>
                </c:pt>
                <c:pt idx="28267">
                  <c:v>2.767906</c:v>
                </c:pt>
                <c:pt idx="28268">
                  <c:v>2.767522</c:v>
                </c:pt>
                <c:pt idx="28269">
                  <c:v>2.7675939999999999</c:v>
                </c:pt>
                <c:pt idx="28270">
                  <c:v>2.7703579999999999</c:v>
                </c:pt>
                <c:pt idx="28271">
                  <c:v>2.7670409999999999</c:v>
                </c:pt>
                <c:pt idx="28272">
                  <c:v>2.7652380000000001</c:v>
                </c:pt>
                <c:pt idx="28273">
                  <c:v>2.7643239999999998</c:v>
                </c:pt>
                <c:pt idx="28274">
                  <c:v>2.7627619999999999</c:v>
                </c:pt>
                <c:pt idx="28275">
                  <c:v>2.7612950000000001</c:v>
                </c:pt>
                <c:pt idx="28276">
                  <c:v>2.762257</c:v>
                </c:pt>
                <c:pt idx="28277">
                  <c:v>2.7622330000000002</c:v>
                </c:pt>
                <c:pt idx="28278">
                  <c:v>2.7615120000000002</c:v>
                </c:pt>
                <c:pt idx="28279">
                  <c:v>2.7616079999999998</c:v>
                </c:pt>
                <c:pt idx="28280">
                  <c:v>2.7663199999999999</c:v>
                </c:pt>
                <c:pt idx="28281">
                  <c:v>2.765695</c:v>
                </c:pt>
                <c:pt idx="28282">
                  <c:v>2.7634349999999999</c:v>
                </c:pt>
                <c:pt idx="28283">
                  <c:v>2.7635550000000002</c:v>
                </c:pt>
                <c:pt idx="28284">
                  <c:v>2.7663920000000002</c:v>
                </c:pt>
                <c:pt idx="28285">
                  <c:v>2.7691560000000002</c:v>
                </c:pt>
                <c:pt idx="28286">
                  <c:v>2.7654779999999999</c:v>
                </c:pt>
                <c:pt idx="28287">
                  <c:v>2.7661030000000002</c:v>
                </c:pt>
                <c:pt idx="28288">
                  <c:v>2.7727140000000001</c:v>
                </c:pt>
                <c:pt idx="28289">
                  <c:v>2.7701660000000001</c:v>
                </c:pt>
                <c:pt idx="28290">
                  <c:v>2.771128</c:v>
                </c:pt>
                <c:pt idx="28291">
                  <c:v>2.7657180000000001</c:v>
                </c:pt>
                <c:pt idx="28292">
                  <c:v>2.763242</c:v>
                </c:pt>
                <c:pt idx="28293">
                  <c:v>2.7632659999999998</c:v>
                </c:pt>
                <c:pt idx="28294">
                  <c:v>2.7621609999999999</c:v>
                </c:pt>
                <c:pt idx="28295">
                  <c:v>2.7631939999999999</c:v>
                </c:pt>
                <c:pt idx="28296">
                  <c:v>2.7648769999999998</c:v>
                </c:pt>
                <c:pt idx="28297">
                  <c:v>2.7623289999999998</c:v>
                </c:pt>
                <c:pt idx="28298">
                  <c:v>2.7613189999999999</c:v>
                </c:pt>
                <c:pt idx="28299">
                  <c:v>2.7615349999999999</c:v>
                </c:pt>
                <c:pt idx="28300">
                  <c:v>2.762689</c:v>
                </c:pt>
                <c:pt idx="28301">
                  <c:v>2.7667039999999998</c:v>
                </c:pt>
                <c:pt idx="28302">
                  <c:v>2.7680259999999999</c:v>
                </c:pt>
                <c:pt idx="28303">
                  <c:v>2.7680259999999999</c:v>
                </c:pt>
                <c:pt idx="28304">
                  <c:v>2.7679779999999998</c:v>
                </c:pt>
                <c:pt idx="28305">
                  <c:v>2.7706230000000001</c:v>
                </c:pt>
                <c:pt idx="28306">
                  <c:v>2.770575</c:v>
                </c:pt>
                <c:pt idx="28307">
                  <c:v>2.7678099999999999</c:v>
                </c:pt>
                <c:pt idx="28308">
                  <c:v>2.767954</c:v>
                </c:pt>
                <c:pt idx="28309">
                  <c:v>2.7699500000000001</c:v>
                </c:pt>
                <c:pt idx="28310">
                  <c:v>2.7709350000000001</c:v>
                </c:pt>
                <c:pt idx="28311">
                  <c:v>2.7698299999999998</c:v>
                </c:pt>
                <c:pt idx="28312">
                  <c:v>2.763026</c:v>
                </c:pt>
                <c:pt idx="28313">
                  <c:v>2.7632659999999998</c:v>
                </c:pt>
                <c:pt idx="28314">
                  <c:v>2.7649010000000001</c:v>
                </c:pt>
                <c:pt idx="28315">
                  <c:v>2.7586270000000002</c:v>
                </c:pt>
                <c:pt idx="28316">
                  <c:v>2.760478</c:v>
                </c:pt>
                <c:pt idx="28317">
                  <c:v>2.7607900000000001</c:v>
                </c:pt>
                <c:pt idx="28318">
                  <c:v>2.7623530000000001</c:v>
                </c:pt>
                <c:pt idx="28319">
                  <c:v>2.7641079999999998</c:v>
                </c:pt>
                <c:pt idx="28320">
                  <c:v>2.76329</c:v>
                </c:pt>
                <c:pt idx="28321">
                  <c:v>2.7653099999999999</c:v>
                </c:pt>
                <c:pt idx="28322">
                  <c:v>2.7658870000000002</c:v>
                </c:pt>
                <c:pt idx="28323">
                  <c:v>2.7680989999999999</c:v>
                </c:pt>
                <c:pt idx="28324">
                  <c:v>2.772402</c:v>
                </c:pt>
                <c:pt idx="28325">
                  <c:v>2.7703340000000001</c:v>
                </c:pt>
                <c:pt idx="28326">
                  <c:v>2.7706469999999999</c:v>
                </c:pt>
                <c:pt idx="28327">
                  <c:v>2.7688920000000001</c:v>
                </c:pt>
                <c:pt idx="28328">
                  <c:v>2.7644440000000001</c:v>
                </c:pt>
                <c:pt idx="28329">
                  <c:v>2.7615590000000001</c:v>
                </c:pt>
                <c:pt idx="28330">
                  <c:v>2.76519</c:v>
                </c:pt>
                <c:pt idx="28331">
                  <c:v>2.7657910000000001</c:v>
                </c:pt>
                <c:pt idx="28332">
                  <c:v>2.7637230000000002</c:v>
                </c:pt>
                <c:pt idx="28333">
                  <c:v>2.7639640000000001</c:v>
                </c:pt>
                <c:pt idx="28334">
                  <c:v>2.7658870000000002</c:v>
                </c:pt>
                <c:pt idx="28335">
                  <c:v>2.765911</c:v>
                </c:pt>
                <c:pt idx="28336">
                  <c:v>2.7648769999999998</c:v>
                </c:pt>
                <c:pt idx="28337">
                  <c:v>2.7653819999999998</c:v>
                </c:pt>
                <c:pt idx="28338">
                  <c:v>2.767522</c:v>
                </c:pt>
                <c:pt idx="28339">
                  <c:v>2.7680030000000002</c:v>
                </c:pt>
                <c:pt idx="28340">
                  <c:v>2.7661750000000001</c:v>
                </c:pt>
                <c:pt idx="28341">
                  <c:v>2.7675700000000001</c:v>
                </c:pt>
                <c:pt idx="28342">
                  <c:v>2.7706230000000001</c:v>
                </c:pt>
                <c:pt idx="28343">
                  <c:v>2.769854</c:v>
                </c:pt>
                <c:pt idx="28344">
                  <c:v>2.7689159999999999</c:v>
                </c:pt>
                <c:pt idx="28345">
                  <c:v>2.7703340000000001</c:v>
                </c:pt>
                <c:pt idx="28346">
                  <c:v>2.7706949999999999</c:v>
                </c:pt>
                <c:pt idx="28347">
                  <c:v>2.770575</c:v>
                </c:pt>
                <c:pt idx="28348">
                  <c:v>2.771849</c:v>
                </c:pt>
                <c:pt idx="28349">
                  <c:v>2.7708870000000001</c:v>
                </c:pt>
                <c:pt idx="28350">
                  <c:v>2.765911</c:v>
                </c:pt>
                <c:pt idx="28351">
                  <c:v>2.7638910000000001</c:v>
                </c:pt>
                <c:pt idx="28352">
                  <c:v>2.7648290000000002</c:v>
                </c:pt>
                <c:pt idx="28353">
                  <c:v>2.7656710000000002</c:v>
                </c:pt>
                <c:pt idx="28354">
                  <c:v>2.7663199999999999</c:v>
                </c:pt>
                <c:pt idx="28355">
                  <c:v>2.7667519999999999</c:v>
                </c:pt>
                <c:pt idx="28356">
                  <c:v>2.765911</c:v>
                </c:pt>
                <c:pt idx="28357">
                  <c:v>2.7648769999999998</c:v>
                </c:pt>
                <c:pt idx="28358">
                  <c:v>2.7647089999999999</c:v>
                </c:pt>
                <c:pt idx="28359">
                  <c:v>2.767738</c:v>
                </c:pt>
                <c:pt idx="28360">
                  <c:v>2.7692770000000002</c:v>
                </c:pt>
                <c:pt idx="28361">
                  <c:v>2.7784599999999999</c:v>
                </c:pt>
                <c:pt idx="28362">
                  <c:v>2.779398</c:v>
                </c:pt>
                <c:pt idx="28363">
                  <c:v>2.7778350000000001</c:v>
                </c:pt>
                <c:pt idx="28364">
                  <c:v>2.7757679999999998</c:v>
                </c:pt>
                <c:pt idx="28365">
                  <c:v>2.7775699999999999</c:v>
                </c:pt>
                <c:pt idx="28366">
                  <c:v>2.7733629999999998</c:v>
                </c:pt>
                <c:pt idx="28367">
                  <c:v>2.7704309999999999</c:v>
                </c:pt>
                <c:pt idx="28368">
                  <c:v>2.7681710000000002</c:v>
                </c:pt>
                <c:pt idx="28369">
                  <c:v>2.7675939999999999</c:v>
                </c:pt>
                <c:pt idx="28370">
                  <c:v>2.7685550000000001</c:v>
                </c:pt>
                <c:pt idx="28371">
                  <c:v>2.771512</c:v>
                </c:pt>
                <c:pt idx="28372">
                  <c:v>2.7680030000000002</c:v>
                </c:pt>
                <c:pt idx="28373">
                  <c:v>2.7693490000000001</c:v>
                </c:pt>
                <c:pt idx="28374">
                  <c:v>2.7713679999999998</c:v>
                </c:pt>
                <c:pt idx="28375">
                  <c:v>2.769685</c:v>
                </c:pt>
                <c:pt idx="28376">
                  <c:v>2.772354</c:v>
                </c:pt>
                <c:pt idx="28377">
                  <c:v>2.7730510000000002</c:v>
                </c:pt>
                <c:pt idx="28378">
                  <c:v>2.7755510000000001</c:v>
                </c:pt>
                <c:pt idx="28379">
                  <c:v>2.7783639999999998</c:v>
                </c:pt>
                <c:pt idx="28380">
                  <c:v>2.7783639999999998</c:v>
                </c:pt>
                <c:pt idx="28381">
                  <c:v>2.7787489999999999</c:v>
                </c:pt>
                <c:pt idx="28382">
                  <c:v>2.7765849999999999</c:v>
                </c:pt>
                <c:pt idx="28383">
                  <c:v>2.772618</c:v>
                </c:pt>
                <c:pt idx="28384">
                  <c:v>2.7695650000000001</c:v>
                </c:pt>
                <c:pt idx="28385">
                  <c:v>2.7691080000000001</c:v>
                </c:pt>
                <c:pt idx="28386">
                  <c:v>2.77156</c:v>
                </c:pt>
                <c:pt idx="28387">
                  <c:v>2.7672810000000001</c:v>
                </c:pt>
                <c:pt idx="28388">
                  <c:v>2.7640120000000001</c:v>
                </c:pt>
                <c:pt idx="28389">
                  <c:v>2.7645409999999999</c:v>
                </c:pt>
                <c:pt idx="28390">
                  <c:v>2.7671610000000002</c:v>
                </c:pt>
                <c:pt idx="28391">
                  <c:v>2.7689400000000002</c:v>
                </c:pt>
                <c:pt idx="28392">
                  <c:v>2.771585</c:v>
                </c:pt>
                <c:pt idx="28393">
                  <c:v>2.7708629999999999</c:v>
                </c:pt>
                <c:pt idx="28394">
                  <c:v>2.7705989999999998</c:v>
                </c:pt>
                <c:pt idx="28395">
                  <c:v>2.7729550000000001</c:v>
                </c:pt>
                <c:pt idx="28396">
                  <c:v>2.7709589999999999</c:v>
                </c:pt>
                <c:pt idx="28397">
                  <c:v>2.7714880000000002</c:v>
                </c:pt>
                <c:pt idx="28398">
                  <c:v>2.7768969999999999</c:v>
                </c:pt>
                <c:pt idx="28399">
                  <c:v>2.7780749999999999</c:v>
                </c:pt>
                <c:pt idx="28400">
                  <c:v>2.777018</c:v>
                </c:pt>
                <c:pt idx="28401">
                  <c:v>2.782114</c:v>
                </c:pt>
                <c:pt idx="28402">
                  <c:v>2.7791809999999999</c:v>
                </c:pt>
                <c:pt idx="28403">
                  <c:v>2.7779310000000002</c:v>
                </c:pt>
                <c:pt idx="28404">
                  <c:v>2.7776190000000001</c:v>
                </c:pt>
                <c:pt idx="28405">
                  <c:v>2.773123</c:v>
                </c:pt>
                <c:pt idx="28406">
                  <c:v>2.7619440000000002</c:v>
                </c:pt>
                <c:pt idx="28407">
                  <c:v>2.760742</c:v>
                </c:pt>
                <c:pt idx="28408">
                  <c:v>2.7610070000000002</c:v>
                </c:pt>
                <c:pt idx="28409">
                  <c:v>2.759204</c:v>
                </c:pt>
                <c:pt idx="28410">
                  <c:v>2.7768250000000001</c:v>
                </c:pt>
                <c:pt idx="28411">
                  <c:v>2.7761279999999999</c:v>
                </c:pt>
                <c:pt idx="28412">
                  <c:v>2.7780269999999998</c:v>
                </c:pt>
                <c:pt idx="28413">
                  <c:v>2.7761040000000001</c:v>
                </c:pt>
                <c:pt idx="28414">
                  <c:v>2.7779069999999999</c:v>
                </c:pt>
                <c:pt idx="28415">
                  <c:v>2.7794699999999999</c:v>
                </c:pt>
                <c:pt idx="28416">
                  <c:v>2.780624</c:v>
                </c:pt>
                <c:pt idx="28417">
                  <c:v>2.7756470000000002</c:v>
                </c:pt>
                <c:pt idx="28418">
                  <c:v>2.7731710000000001</c:v>
                </c:pt>
                <c:pt idx="28419">
                  <c:v>2.7733400000000001</c:v>
                </c:pt>
                <c:pt idx="28420">
                  <c:v>2.7743009999999999</c:v>
                </c:pt>
                <c:pt idx="28421">
                  <c:v>2.7745649999999999</c:v>
                </c:pt>
                <c:pt idx="28422">
                  <c:v>2.7753830000000002</c:v>
                </c:pt>
                <c:pt idx="28423">
                  <c:v>2.773676</c:v>
                </c:pt>
                <c:pt idx="28424">
                  <c:v>2.770238</c:v>
                </c:pt>
                <c:pt idx="28425">
                  <c:v>2.7716810000000001</c:v>
                </c:pt>
                <c:pt idx="28426">
                  <c:v>2.775239</c:v>
                </c:pt>
                <c:pt idx="28427">
                  <c:v>2.7775460000000001</c:v>
                </c:pt>
                <c:pt idx="28428">
                  <c:v>2.7805520000000001</c:v>
                </c:pt>
                <c:pt idx="28429">
                  <c:v>2.780383</c:v>
                </c:pt>
                <c:pt idx="28430">
                  <c:v>2.774133</c:v>
                </c:pt>
                <c:pt idx="28431">
                  <c:v>2.7706949999999999</c:v>
                </c:pt>
                <c:pt idx="28432">
                  <c:v>2.7735080000000001</c:v>
                </c:pt>
                <c:pt idx="28433">
                  <c:v>2.7792530000000002</c:v>
                </c:pt>
                <c:pt idx="28434">
                  <c:v>2.7838690000000001</c:v>
                </c:pt>
                <c:pt idx="28435">
                  <c:v>2.7862010000000001</c:v>
                </c:pt>
                <c:pt idx="28436">
                  <c:v>2.78572</c:v>
                </c:pt>
                <c:pt idx="28437">
                  <c:v>2.7800470000000002</c:v>
                </c:pt>
                <c:pt idx="28438">
                  <c:v>2.7800950000000002</c:v>
                </c:pt>
                <c:pt idx="28439">
                  <c:v>2.7784119999999999</c:v>
                </c:pt>
                <c:pt idx="28440">
                  <c:v>2.775239</c:v>
                </c:pt>
                <c:pt idx="28441">
                  <c:v>2.774133</c:v>
                </c:pt>
                <c:pt idx="28442">
                  <c:v>2.7744209999999998</c:v>
                </c:pt>
                <c:pt idx="28443">
                  <c:v>2.7765369999999998</c:v>
                </c:pt>
                <c:pt idx="28444">
                  <c:v>2.7814169999999998</c:v>
                </c:pt>
                <c:pt idx="28445">
                  <c:v>2.781177</c:v>
                </c:pt>
                <c:pt idx="28446">
                  <c:v>2.7792289999999999</c:v>
                </c:pt>
                <c:pt idx="28447">
                  <c:v>2.7816329999999998</c:v>
                </c:pt>
                <c:pt idx="28448">
                  <c:v>2.7831239999999999</c:v>
                </c:pt>
                <c:pt idx="28449">
                  <c:v>2.7808639999999998</c:v>
                </c:pt>
                <c:pt idx="28450">
                  <c:v>2.781657</c:v>
                </c:pt>
                <c:pt idx="28451">
                  <c:v>2.7859609999999999</c:v>
                </c:pt>
                <c:pt idx="28452">
                  <c:v>2.7879800000000001</c:v>
                </c:pt>
                <c:pt idx="28453">
                  <c:v>2.787331</c:v>
                </c:pt>
                <c:pt idx="28454">
                  <c:v>2.7845900000000001</c:v>
                </c:pt>
                <c:pt idx="28455">
                  <c:v>2.7839170000000002</c:v>
                </c:pt>
                <c:pt idx="28456">
                  <c:v>2.780287</c:v>
                </c:pt>
                <c:pt idx="28457">
                  <c:v>2.7834599999999998</c:v>
                </c:pt>
                <c:pt idx="28458">
                  <c:v>2.7862969999999998</c:v>
                </c:pt>
                <c:pt idx="28459">
                  <c:v>2.7836289999999999</c:v>
                </c:pt>
                <c:pt idx="28460">
                  <c:v>2.7811520000000001</c:v>
                </c:pt>
                <c:pt idx="28461">
                  <c:v>2.7814890000000001</c:v>
                </c:pt>
                <c:pt idx="28462">
                  <c:v>2.7830279999999998</c:v>
                </c:pt>
                <c:pt idx="28463">
                  <c:v>2.7820420000000001</c:v>
                </c:pt>
                <c:pt idx="28464">
                  <c:v>2.781657</c:v>
                </c:pt>
                <c:pt idx="28465">
                  <c:v>2.7808639999999998</c:v>
                </c:pt>
                <c:pt idx="28466">
                  <c:v>2.779013</c:v>
                </c:pt>
                <c:pt idx="28467">
                  <c:v>2.780071</c:v>
                </c:pt>
                <c:pt idx="28468">
                  <c:v>2.7845179999999998</c:v>
                </c:pt>
                <c:pt idx="28469">
                  <c:v>2.7896390000000002</c:v>
                </c:pt>
                <c:pt idx="28470">
                  <c:v>2.7870189999999999</c:v>
                </c:pt>
                <c:pt idx="28471">
                  <c:v>2.7843979999999999</c:v>
                </c:pt>
                <c:pt idx="28472">
                  <c:v>2.7924030000000002</c:v>
                </c:pt>
                <c:pt idx="28473">
                  <c:v>2.79149</c:v>
                </c:pt>
                <c:pt idx="28474">
                  <c:v>2.792764</c:v>
                </c:pt>
                <c:pt idx="28475">
                  <c:v>2.7910089999999999</c:v>
                </c:pt>
                <c:pt idx="28476">
                  <c:v>2.7867540000000002</c:v>
                </c:pt>
                <c:pt idx="28477">
                  <c:v>2.7851189999999999</c:v>
                </c:pt>
                <c:pt idx="28478">
                  <c:v>2.7823790000000002</c:v>
                </c:pt>
                <c:pt idx="28479">
                  <c:v>2.7826430000000002</c:v>
                </c:pt>
                <c:pt idx="28480">
                  <c:v>2.7863929999999999</c:v>
                </c:pt>
                <c:pt idx="28481">
                  <c:v>2.7840609999999999</c:v>
                </c:pt>
                <c:pt idx="28482">
                  <c:v>2.7832680000000001</c:v>
                </c:pt>
                <c:pt idx="28483">
                  <c:v>2.7802150000000001</c:v>
                </c:pt>
                <c:pt idx="28484">
                  <c:v>2.7796620000000001</c:v>
                </c:pt>
                <c:pt idx="28485">
                  <c:v>2.7850950000000001</c:v>
                </c:pt>
                <c:pt idx="28486">
                  <c:v>2.7850950000000001</c:v>
                </c:pt>
                <c:pt idx="28487">
                  <c:v>2.785504</c:v>
                </c:pt>
                <c:pt idx="28488">
                  <c:v>2.7877399999999999</c:v>
                </c:pt>
                <c:pt idx="28489">
                  <c:v>2.7903600000000002</c:v>
                </c:pt>
                <c:pt idx="28490">
                  <c:v>2.792259</c:v>
                </c:pt>
                <c:pt idx="28491">
                  <c:v>2.7887490000000001</c:v>
                </c:pt>
                <c:pt idx="28492">
                  <c:v>2.790889</c:v>
                </c:pt>
                <c:pt idx="28493">
                  <c:v>2.790432</c:v>
                </c:pt>
                <c:pt idx="28494">
                  <c:v>2.7851189999999999</c:v>
                </c:pt>
                <c:pt idx="28495">
                  <c:v>2.781393</c:v>
                </c:pt>
                <c:pt idx="28496">
                  <c:v>2.7805520000000001</c:v>
                </c:pt>
                <c:pt idx="28497">
                  <c:v>2.7824990000000001</c:v>
                </c:pt>
                <c:pt idx="28498">
                  <c:v>2.7847590000000002</c:v>
                </c:pt>
                <c:pt idx="28499">
                  <c:v>2.7801670000000001</c:v>
                </c:pt>
                <c:pt idx="28500">
                  <c:v>2.7753830000000002</c:v>
                </c:pt>
                <c:pt idx="28501">
                  <c:v>2.7726660000000001</c:v>
                </c:pt>
                <c:pt idx="28502">
                  <c:v>2.773892</c:v>
                </c:pt>
                <c:pt idx="28503">
                  <c:v>2.7751670000000002</c:v>
                </c:pt>
                <c:pt idx="28504">
                  <c:v>2.7760560000000001</c:v>
                </c:pt>
                <c:pt idx="28505">
                  <c:v>2.7741090000000002</c:v>
                </c:pt>
                <c:pt idx="28506">
                  <c:v>2.7756470000000002</c:v>
                </c:pt>
                <c:pt idx="28507">
                  <c:v>2.7788210000000002</c:v>
                </c:pt>
                <c:pt idx="28508">
                  <c:v>2.7806000000000002</c:v>
                </c:pt>
                <c:pt idx="28509">
                  <c:v>2.7799990000000001</c:v>
                </c:pt>
                <c:pt idx="28510">
                  <c:v>2.7809840000000001</c:v>
                </c:pt>
                <c:pt idx="28511">
                  <c:v>2.7793739999999998</c:v>
                </c:pt>
                <c:pt idx="28512">
                  <c:v>2.7762720000000001</c:v>
                </c:pt>
                <c:pt idx="28513">
                  <c:v>2.777066</c:v>
                </c:pt>
                <c:pt idx="28514">
                  <c:v>2.7805759999999999</c:v>
                </c:pt>
                <c:pt idx="28515">
                  <c:v>2.778292</c:v>
                </c:pt>
                <c:pt idx="28516">
                  <c:v>2.7762479999999998</c:v>
                </c:pt>
                <c:pt idx="28517">
                  <c:v>2.7761279999999999</c:v>
                </c:pt>
                <c:pt idx="28518">
                  <c:v>2.7720410000000002</c:v>
                </c:pt>
                <c:pt idx="28519">
                  <c:v>2.7697090000000002</c:v>
                </c:pt>
                <c:pt idx="28520">
                  <c:v>2.7711519999999998</c:v>
                </c:pt>
                <c:pt idx="28521">
                  <c:v>2.7702140000000002</c:v>
                </c:pt>
                <c:pt idx="28522">
                  <c:v>2.7686269999999999</c:v>
                </c:pt>
                <c:pt idx="28523">
                  <c:v>2.7686999999999999</c:v>
                </c:pt>
                <c:pt idx="28524">
                  <c:v>2.7680989999999999</c:v>
                </c:pt>
                <c:pt idx="28525">
                  <c:v>2.7697569999999998</c:v>
                </c:pt>
                <c:pt idx="28526">
                  <c:v>2.7730990000000002</c:v>
                </c:pt>
                <c:pt idx="28527">
                  <c:v>2.7713199999999998</c:v>
                </c:pt>
                <c:pt idx="28528">
                  <c:v>2.770575</c:v>
                </c:pt>
                <c:pt idx="28529">
                  <c:v>2.7730990000000002</c:v>
                </c:pt>
                <c:pt idx="28530">
                  <c:v>2.7700939999999998</c:v>
                </c:pt>
                <c:pt idx="28531">
                  <c:v>2.7711760000000001</c:v>
                </c:pt>
                <c:pt idx="28532">
                  <c:v>2.7716319999999999</c:v>
                </c:pt>
                <c:pt idx="28533">
                  <c:v>2.770743</c:v>
                </c:pt>
                <c:pt idx="28534">
                  <c:v>2.7690359999999998</c:v>
                </c:pt>
                <c:pt idx="28535">
                  <c:v>2.770791</c:v>
                </c:pt>
                <c:pt idx="28536">
                  <c:v>2.7755030000000001</c:v>
                </c:pt>
                <c:pt idx="28537">
                  <c:v>2.775455</c:v>
                </c:pt>
                <c:pt idx="28538">
                  <c:v>2.771512</c:v>
                </c:pt>
                <c:pt idx="28539">
                  <c:v>2.7696369999999999</c:v>
                </c:pt>
                <c:pt idx="28540">
                  <c:v>2.7659349999999998</c:v>
                </c:pt>
                <c:pt idx="28541">
                  <c:v>2.7667280000000001</c:v>
                </c:pt>
                <c:pt idx="28542">
                  <c:v>2.7682190000000002</c:v>
                </c:pt>
                <c:pt idx="28543">
                  <c:v>2.7692770000000002</c:v>
                </c:pt>
                <c:pt idx="28544">
                  <c:v>2.7708149999999998</c:v>
                </c:pt>
                <c:pt idx="28545">
                  <c:v>2.7722579999999999</c:v>
                </c:pt>
                <c:pt idx="28546">
                  <c:v>2.7737720000000001</c:v>
                </c:pt>
                <c:pt idx="28547">
                  <c:v>2.7713199999999998</c:v>
                </c:pt>
                <c:pt idx="28548">
                  <c:v>2.7752629999999998</c:v>
                </c:pt>
                <c:pt idx="28549">
                  <c:v>2.7736999999999998</c:v>
                </c:pt>
                <c:pt idx="28550">
                  <c:v>2.7718970000000001</c:v>
                </c:pt>
                <c:pt idx="28551">
                  <c:v>2.7783639999999998</c:v>
                </c:pt>
                <c:pt idx="28552">
                  <c:v>2.7832439999999998</c:v>
                </c:pt>
                <c:pt idx="28553">
                  <c:v>2.780119</c:v>
                </c:pt>
                <c:pt idx="28554">
                  <c:v>2.774902</c:v>
                </c:pt>
                <c:pt idx="28555">
                  <c:v>2.7780269999999998</c:v>
                </c:pt>
                <c:pt idx="28556">
                  <c:v>2.7771859999999999</c:v>
                </c:pt>
                <c:pt idx="28557">
                  <c:v>2.7734839999999998</c:v>
                </c:pt>
                <c:pt idx="28558">
                  <c:v>2.7701419999999999</c:v>
                </c:pt>
                <c:pt idx="28559">
                  <c:v>2.7688199999999998</c:v>
                </c:pt>
                <c:pt idx="28560">
                  <c:v>2.7700459999999998</c:v>
                </c:pt>
                <c:pt idx="28561">
                  <c:v>2.769781</c:v>
                </c:pt>
                <c:pt idx="28562">
                  <c:v>2.76769</c:v>
                </c:pt>
                <c:pt idx="28563">
                  <c:v>2.769253</c:v>
                </c:pt>
                <c:pt idx="28564">
                  <c:v>2.7733150000000002</c:v>
                </c:pt>
                <c:pt idx="28565">
                  <c:v>2.771849</c:v>
                </c:pt>
                <c:pt idx="28566">
                  <c:v>2.7737720000000001</c:v>
                </c:pt>
                <c:pt idx="28567">
                  <c:v>2.7749980000000001</c:v>
                </c:pt>
                <c:pt idx="28568">
                  <c:v>2.775623</c:v>
                </c:pt>
                <c:pt idx="28569">
                  <c:v>2.7769689999999998</c:v>
                </c:pt>
                <c:pt idx="28570">
                  <c:v>2.7788210000000002</c:v>
                </c:pt>
                <c:pt idx="28571">
                  <c:v>2.7787000000000002</c:v>
                </c:pt>
                <c:pt idx="28572">
                  <c:v>2.7791090000000001</c:v>
                </c:pt>
                <c:pt idx="28573">
                  <c:v>2.775118</c:v>
                </c:pt>
                <c:pt idx="28574">
                  <c:v>2.7739159999999998</c:v>
                </c:pt>
                <c:pt idx="28575">
                  <c:v>2.7717529999999999</c:v>
                </c:pt>
                <c:pt idx="28576">
                  <c:v>2.771849</c:v>
                </c:pt>
                <c:pt idx="28577">
                  <c:v>2.7743009999999999</c:v>
                </c:pt>
                <c:pt idx="28578">
                  <c:v>2.7716090000000002</c:v>
                </c:pt>
                <c:pt idx="28579">
                  <c:v>2.7717290000000001</c:v>
                </c:pt>
                <c:pt idx="28580">
                  <c:v>2.7684829999999998</c:v>
                </c:pt>
                <c:pt idx="28581">
                  <c:v>2.7702140000000002</c:v>
                </c:pt>
                <c:pt idx="28582">
                  <c:v>2.769301</c:v>
                </c:pt>
                <c:pt idx="28583">
                  <c:v>2.7716569999999998</c:v>
                </c:pt>
                <c:pt idx="28584">
                  <c:v>2.7700459999999998</c:v>
                </c:pt>
                <c:pt idx="28585">
                  <c:v>2.7691319999999999</c:v>
                </c:pt>
                <c:pt idx="28586">
                  <c:v>2.7752150000000002</c:v>
                </c:pt>
                <c:pt idx="28587">
                  <c:v>2.7849270000000002</c:v>
                </c:pt>
                <c:pt idx="28588">
                  <c:v>2.7901919999999998</c:v>
                </c:pt>
                <c:pt idx="28589">
                  <c:v>2.7878599999999998</c:v>
                </c:pt>
                <c:pt idx="28590">
                  <c:v>2.783004</c:v>
                </c:pt>
                <c:pt idx="28591">
                  <c:v>2.7822589999999998</c:v>
                </c:pt>
                <c:pt idx="28592">
                  <c:v>2.7839170000000002</c:v>
                </c:pt>
                <c:pt idx="28593">
                  <c:v>2.783989</c:v>
                </c:pt>
                <c:pt idx="28594">
                  <c:v>2.77745</c:v>
                </c:pt>
                <c:pt idx="28595">
                  <c:v>2.7758150000000001</c:v>
                </c:pt>
                <c:pt idx="28596">
                  <c:v>2.7813690000000002</c:v>
                </c:pt>
                <c:pt idx="28597">
                  <c:v>2.7810800000000002</c:v>
                </c:pt>
                <c:pt idx="28598">
                  <c:v>2.779398</c:v>
                </c:pt>
                <c:pt idx="28599">
                  <c:v>2.777234</c:v>
                </c:pt>
                <c:pt idx="28600">
                  <c:v>2.7774260000000002</c:v>
                </c:pt>
                <c:pt idx="28601">
                  <c:v>2.777066</c:v>
                </c:pt>
                <c:pt idx="28602">
                  <c:v>2.7743250000000002</c:v>
                </c:pt>
                <c:pt idx="28603">
                  <c:v>2.7732429999999999</c:v>
                </c:pt>
                <c:pt idx="28604">
                  <c:v>2.7758880000000001</c:v>
                </c:pt>
                <c:pt idx="28605">
                  <c:v>2.778508</c:v>
                </c:pt>
                <c:pt idx="28606">
                  <c:v>2.781177</c:v>
                </c:pt>
                <c:pt idx="28607">
                  <c:v>2.7816329999999998</c:v>
                </c:pt>
                <c:pt idx="28608">
                  <c:v>2.7853119999999998</c:v>
                </c:pt>
                <c:pt idx="28609">
                  <c:v>2.78572</c:v>
                </c:pt>
                <c:pt idx="28610">
                  <c:v>2.781561</c:v>
                </c:pt>
                <c:pt idx="28611">
                  <c:v>2.7834840000000001</c:v>
                </c:pt>
                <c:pt idx="28612">
                  <c:v>2.785336</c:v>
                </c:pt>
                <c:pt idx="28613">
                  <c:v>2.7855759999999998</c:v>
                </c:pt>
                <c:pt idx="28614">
                  <c:v>2.7843019999999998</c:v>
                </c:pt>
                <c:pt idx="28615">
                  <c:v>2.7823060000000002</c:v>
                </c:pt>
                <c:pt idx="28616">
                  <c:v>2.781898</c:v>
                </c:pt>
                <c:pt idx="28617">
                  <c:v>2.7804310000000001</c:v>
                </c:pt>
                <c:pt idx="28618">
                  <c:v>2.7774019999999999</c:v>
                </c:pt>
                <c:pt idx="28619">
                  <c:v>2.7734839999999998</c:v>
                </c:pt>
                <c:pt idx="28620">
                  <c:v>2.7743730000000002</c:v>
                </c:pt>
                <c:pt idx="28621">
                  <c:v>2.7791329999999999</c:v>
                </c:pt>
                <c:pt idx="28622">
                  <c:v>2.7758150000000001</c:v>
                </c:pt>
                <c:pt idx="28623">
                  <c:v>2.7741090000000002</c:v>
                </c:pt>
                <c:pt idx="28624">
                  <c:v>2.7734359999999998</c:v>
                </c:pt>
                <c:pt idx="28625">
                  <c:v>2.7771620000000001</c:v>
                </c:pt>
                <c:pt idx="28626">
                  <c:v>2.7820179999999999</c:v>
                </c:pt>
                <c:pt idx="28627">
                  <c:v>2.7817539999999998</c:v>
                </c:pt>
                <c:pt idx="28628">
                  <c:v>2.7818740000000002</c:v>
                </c:pt>
                <c:pt idx="28629">
                  <c:v>2.7849270000000002</c:v>
                </c:pt>
                <c:pt idx="28630">
                  <c:v>2.7870430000000002</c:v>
                </c:pt>
                <c:pt idx="28631">
                  <c:v>2.7873070000000002</c:v>
                </c:pt>
                <c:pt idx="28632">
                  <c:v>2.786994</c:v>
                </c:pt>
                <c:pt idx="28633">
                  <c:v>2.782667</c:v>
                </c:pt>
                <c:pt idx="28634">
                  <c:v>2.77983</c:v>
                </c:pt>
                <c:pt idx="28635">
                  <c:v>2.7753350000000001</c:v>
                </c:pt>
                <c:pt idx="28636">
                  <c:v>2.7739639999999999</c:v>
                </c:pt>
                <c:pt idx="28637">
                  <c:v>2.774181</c:v>
                </c:pt>
                <c:pt idx="28638">
                  <c:v>2.7703579999999999</c:v>
                </c:pt>
                <c:pt idx="28639">
                  <c:v>2.765911</c:v>
                </c:pt>
                <c:pt idx="28640">
                  <c:v>2.764348</c:v>
                </c:pt>
                <c:pt idx="28641">
                  <c:v>2.766127</c:v>
                </c:pt>
                <c:pt idx="28642">
                  <c:v>2.769854</c:v>
                </c:pt>
                <c:pt idx="28643">
                  <c:v>2.7728100000000002</c:v>
                </c:pt>
                <c:pt idx="28644">
                  <c:v>2.7733400000000001</c:v>
                </c:pt>
                <c:pt idx="28645">
                  <c:v>2.7737720000000001</c:v>
                </c:pt>
                <c:pt idx="28646">
                  <c:v>2.773892</c:v>
                </c:pt>
                <c:pt idx="28647">
                  <c:v>2.777787</c:v>
                </c:pt>
                <c:pt idx="28648">
                  <c:v>2.7843499999999999</c:v>
                </c:pt>
                <c:pt idx="28649">
                  <c:v>2.7899509999999998</c:v>
                </c:pt>
                <c:pt idx="28650">
                  <c:v>2.7860330000000002</c:v>
                </c:pt>
                <c:pt idx="28651">
                  <c:v>2.7831239999999999</c:v>
                </c:pt>
                <c:pt idx="28652">
                  <c:v>2.7788930000000001</c:v>
                </c:pt>
                <c:pt idx="28653">
                  <c:v>2.7766329999999999</c:v>
                </c:pt>
                <c:pt idx="28654">
                  <c:v>2.7745649999999999</c:v>
                </c:pt>
                <c:pt idx="28655">
                  <c:v>2.7750940000000002</c:v>
                </c:pt>
                <c:pt idx="28656">
                  <c:v>2.7733150000000002</c:v>
                </c:pt>
                <c:pt idx="28657">
                  <c:v>2.7729789999999999</c:v>
                </c:pt>
                <c:pt idx="28658">
                  <c:v>2.7758639999999999</c:v>
                </c:pt>
                <c:pt idx="28659">
                  <c:v>2.775671</c:v>
                </c:pt>
                <c:pt idx="28660">
                  <c:v>2.774397</c:v>
                </c:pt>
                <c:pt idx="28661">
                  <c:v>2.7721610000000001</c:v>
                </c:pt>
                <c:pt idx="28662">
                  <c:v>2.773412</c:v>
                </c:pt>
                <c:pt idx="28663">
                  <c:v>2.7732190000000001</c:v>
                </c:pt>
                <c:pt idx="28664">
                  <c:v>2.7785319999999998</c:v>
                </c:pt>
                <c:pt idx="28665">
                  <c:v>2.7800470000000002</c:v>
                </c:pt>
                <c:pt idx="28666">
                  <c:v>2.7819940000000001</c:v>
                </c:pt>
                <c:pt idx="28667">
                  <c:v>2.785504</c:v>
                </c:pt>
                <c:pt idx="28668">
                  <c:v>2.78322</c:v>
                </c:pt>
                <c:pt idx="28669">
                  <c:v>2.7836050000000001</c:v>
                </c:pt>
                <c:pt idx="28670">
                  <c:v>2.783509</c:v>
                </c:pt>
                <c:pt idx="28671">
                  <c:v>2.785504</c:v>
                </c:pt>
                <c:pt idx="28672">
                  <c:v>2.784662</c:v>
                </c:pt>
                <c:pt idx="28673">
                  <c:v>2.7791329999999999</c:v>
                </c:pt>
                <c:pt idx="28674">
                  <c:v>2.7782200000000001</c:v>
                </c:pt>
                <c:pt idx="28675">
                  <c:v>2.7785319999999998</c:v>
                </c:pt>
                <c:pt idx="28676">
                  <c:v>2.7771859999999999</c:v>
                </c:pt>
                <c:pt idx="28677">
                  <c:v>2.7800229999999999</c:v>
                </c:pt>
                <c:pt idx="28678">
                  <c:v>2.7797339999999999</c:v>
                </c:pt>
                <c:pt idx="28679">
                  <c:v>2.7815370000000001</c:v>
                </c:pt>
                <c:pt idx="28680">
                  <c:v>2.7801909999999999</c:v>
                </c:pt>
                <c:pt idx="28681">
                  <c:v>2.7836050000000001</c:v>
                </c:pt>
                <c:pt idx="28682">
                  <c:v>2.7827869999999999</c:v>
                </c:pt>
                <c:pt idx="28683">
                  <c:v>2.7839649999999998</c:v>
                </c:pt>
                <c:pt idx="28684">
                  <c:v>2.7898070000000001</c:v>
                </c:pt>
                <c:pt idx="28685">
                  <c:v>2.792211</c:v>
                </c:pt>
                <c:pt idx="28686">
                  <c:v>2.7895910000000002</c:v>
                </c:pt>
                <c:pt idx="28687">
                  <c:v>2.787547</c:v>
                </c:pt>
                <c:pt idx="28688">
                  <c:v>2.788942</c:v>
                </c:pt>
                <c:pt idx="28689">
                  <c:v>2.7906490000000002</c:v>
                </c:pt>
                <c:pt idx="28690">
                  <c:v>2.7886769999999999</c:v>
                </c:pt>
                <c:pt idx="28691">
                  <c:v>2.787836</c:v>
                </c:pt>
                <c:pt idx="28692">
                  <c:v>2.7874270000000001</c:v>
                </c:pt>
                <c:pt idx="28693">
                  <c:v>2.7881239999999998</c:v>
                </c:pt>
                <c:pt idx="28694">
                  <c:v>2.784999</c:v>
                </c:pt>
                <c:pt idx="28695">
                  <c:v>2.7833399999999999</c:v>
                </c:pt>
                <c:pt idx="28696">
                  <c:v>2.7826430000000002</c:v>
                </c:pt>
                <c:pt idx="28697">
                  <c:v>2.783893</c:v>
                </c:pt>
                <c:pt idx="28698">
                  <c:v>2.7807919999999999</c:v>
                </c:pt>
                <c:pt idx="28699">
                  <c:v>2.7795899999999998</c:v>
                </c:pt>
                <c:pt idx="28700">
                  <c:v>2.7791090000000001</c:v>
                </c:pt>
                <c:pt idx="28701">
                  <c:v>2.783989</c:v>
                </c:pt>
                <c:pt idx="28702">
                  <c:v>2.7850709999999999</c:v>
                </c:pt>
                <c:pt idx="28703">
                  <c:v>2.7868499999999998</c:v>
                </c:pt>
                <c:pt idx="28704">
                  <c:v>2.7855279999999998</c:v>
                </c:pt>
                <c:pt idx="28705">
                  <c:v>2.7865859999999998</c:v>
                </c:pt>
                <c:pt idx="28706">
                  <c:v>2.789447</c:v>
                </c:pt>
                <c:pt idx="28707">
                  <c:v>2.7880039999999999</c:v>
                </c:pt>
                <c:pt idx="28708">
                  <c:v>2.7875709999999998</c:v>
                </c:pt>
                <c:pt idx="28709">
                  <c:v>2.7878120000000002</c:v>
                </c:pt>
                <c:pt idx="28710">
                  <c:v>2.7854800000000002</c:v>
                </c:pt>
                <c:pt idx="28711">
                  <c:v>2.7861530000000001</c:v>
                </c:pt>
                <c:pt idx="28712">
                  <c:v>2.7833399999999999</c:v>
                </c:pt>
                <c:pt idx="28713">
                  <c:v>2.778003</c:v>
                </c:pt>
                <c:pt idx="28714">
                  <c:v>2.7789649999999999</c:v>
                </c:pt>
                <c:pt idx="28715">
                  <c:v>2.7787730000000002</c:v>
                </c:pt>
                <c:pt idx="28716">
                  <c:v>2.7773780000000001</c:v>
                </c:pt>
                <c:pt idx="28717">
                  <c:v>2.779325</c:v>
                </c:pt>
                <c:pt idx="28718">
                  <c:v>2.7770419999999998</c:v>
                </c:pt>
                <c:pt idx="28719">
                  <c:v>2.7759839999999998</c:v>
                </c:pt>
                <c:pt idx="28720">
                  <c:v>2.7766090000000001</c:v>
                </c:pt>
                <c:pt idx="28721">
                  <c:v>2.7782680000000002</c:v>
                </c:pt>
                <c:pt idx="28722">
                  <c:v>2.780071</c:v>
                </c:pt>
                <c:pt idx="28723">
                  <c:v>2.7807439999999999</c:v>
                </c:pt>
                <c:pt idx="28724">
                  <c:v>2.781898</c:v>
                </c:pt>
                <c:pt idx="28725">
                  <c:v>2.7868019999999998</c:v>
                </c:pt>
                <c:pt idx="28726">
                  <c:v>2.7863929999999999</c:v>
                </c:pt>
                <c:pt idx="28727">
                  <c:v>2.7854559999999999</c:v>
                </c:pt>
                <c:pt idx="28728">
                  <c:v>2.7843979999999999</c:v>
                </c:pt>
                <c:pt idx="28729">
                  <c:v>2.7838210000000001</c:v>
                </c:pt>
                <c:pt idx="28730">
                  <c:v>2.7877640000000001</c:v>
                </c:pt>
                <c:pt idx="28731">
                  <c:v>2.786009</c:v>
                </c:pt>
                <c:pt idx="28732">
                  <c:v>2.7868019999999998</c:v>
                </c:pt>
                <c:pt idx="28733">
                  <c:v>2.782114</c:v>
                </c:pt>
                <c:pt idx="28734">
                  <c:v>2.7807919999999999</c:v>
                </c:pt>
                <c:pt idx="28735">
                  <c:v>2.7798060000000002</c:v>
                </c:pt>
                <c:pt idx="28736">
                  <c:v>2.7787730000000002</c:v>
                </c:pt>
                <c:pt idx="28737">
                  <c:v>2.7801909999999999</c:v>
                </c:pt>
                <c:pt idx="28738">
                  <c:v>2.7804310000000001</c:v>
                </c:pt>
                <c:pt idx="28739">
                  <c:v>2.776392</c:v>
                </c:pt>
                <c:pt idx="28740">
                  <c:v>2.778724</c:v>
                </c:pt>
                <c:pt idx="28741">
                  <c:v>2.7790849999999998</c:v>
                </c:pt>
                <c:pt idx="28742">
                  <c:v>2.7801670000000001</c:v>
                </c:pt>
                <c:pt idx="28743">
                  <c:v>2.781946</c:v>
                </c:pt>
                <c:pt idx="28744">
                  <c:v>2.7832680000000001</c:v>
                </c:pt>
                <c:pt idx="28745">
                  <c:v>2.7823790000000002</c:v>
                </c:pt>
                <c:pt idx="28746">
                  <c:v>2.7814169999999998</c:v>
                </c:pt>
                <c:pt idx="28747">
                  <c:v>2.784446</c:v>
                </c:pt>
                <c:pt idx="28748">
                  <c:v>2.7827389999999999</c:v>
                </c:pt>
                <c:pt idx="28749">
                  <c:v>2.782715</c:v>
                </c:pt>
                <c:pt idx="28750">
                  <c:v>2.783893</c:v>
                </c:pt>
                <c:pt idx="28751">
                  <c:v>2.7797100000000001</c:v>
                </c:pt>
                <c:pt idx="28752">
                  <c:v>2.7795420000000002</c:v>
                </c:pt>
                <c:pt idx="28753">
                  <c:v>2.7799749999999999</c:v>
                </c:pt>
                <c:pt idx="28754">
                  <c:v>2.7756470000000002</c:v>
                </c:pt>
                <c:pt idx="28755">
                  <c:v>2.7757679999999998</c:v>
                </c:pt>
                <c:pt idx="28756">
                  <c:v>2.7814410000000001</c:v>
                </c:pt>
                <c:pt idx="28757">
                  <c:v>2.7836289999999999</c:v>
                </c:pt>
                <c:pt idx="28758">
                  <c:v>2.7842539999999998</c:v>
                </c:pt>
                <c:pt idx="28759">
                  <c:v>2.785552</c:v>
                </c:pt>
                <c:pt idx="28760">
                  <c:v>2.7856239999999999</c:v>
                </c:pt>
                <c:pt idx="28761">
                  <c:v>2.7867060000000001</c:v>
                </c:pt>
                <c:pt idx="28762">
                  <c:v>2.7825950000000002</c:v>
                </c:pt>
                <c:pt idx="28763">
                  <c:v>2.781898</c:v>
                </c:pt>
                <c:pt idx="28764">
                  <c:v>2.787331</c:v>
                </c:pt>
                <c:pt idx="28765">
                  <c:v>2.7864659999999999</c:v>
                </c:pt>
                <c:pt idx="28766">
                  <c:v>2.783893</c:v>
                </c:pt>
                <c:pt idx="28767">
                  <c:v>2.786826</c:v>
                </c:pt>
                <c:pt idx="28768">
                  <c:v>2.7901199999999999</c:v>
                </c:pt>
                <c:pt idx="28769">
                  <c:v>2.7943989999999999</c:v>
                </c:pt>
                <c:pt idx="28770">
                  <c:v>2.7920430000000001</c:v>
                </c:pt>
                <c:pt idx="28771">
                  <c:v>2.7909609999999998</c:v>
                </c:pt>
                <c:pt idx="28772">
                  <c:v>2.7878120000000002</c:v>
                </c:pt>
                <c:pt idx="28773">
                  <c:v>2.7860809999999998</c:v>
                </c:pt>
                <c:pt idx="28774">
                  <c:v>2.7856239999999999</c:v>
                </c:pt>
                <c:pt idx="28775">
                  <c:v>2.7844699999999998</c:v>
                </c:pt>
                <c:pt idx="28776">
                  <c:v>2.7818019999999999</c:v>
                </c:pt>
                <c:pt idx="28777">
                  <c:v>2.7782439999999999</c:v>
                </c:pt>
                <c:pt idx="28778">
                  <c:v>2.7768489999999999</c:v>
                </c:pt>
                <c:pt idx="28779">
                  <c:v>2.781345</c:v>
                </c:pt>
                <c:pt idx="28780">
                  <c:v>2.7846380000000002</c:v>
                </c:pt>
                <c:pt idx="28781">
                  <c:v>2.7828349999999999</c:v>
                </c:pt>
                <c:pt idx="28782">
                  <c:v>2.7850950000000001</c:v>
                </c:pt>
                <c:pt idx="28783">
                  <c:v>2.7845420000000001</c:v>
                </c:pt>
                <c:pt idx="28784">
                  <c:v>2.785841</c:v>
                </c:pt>
                <c:pt idx="28785">
                  <c:v>2.7926679999999999</c:v>
                </c:pt>
                <c:pt idx="28786">
                  <c:v>2.7946390000000001</c:v>
                </c:pt>
                <c:pt idx="28787">
                  <c:v>2.791995</c:v>
                </c:pt>
                <c:pt idx="28788">
                  <c:v>2.788653</c:v>
                </c:pt>
                <c:pt idx="28789">
                  <c:v>2.789374</c:v>
                </c:pt>
                <c:pt idx="28790">
                  <c:v>2.7871869999999999</c:v>
                </c:pt>
                <c:pt idx="28791">
                  <c:v>2.7844220000000002</c:v>
                </c:pt>
                <c:pt idx="28792">
                  <c:v>2.7835570000000001</c:v>
                </c:pt>
                <c:pt idx="28793">
                  <c:v>2.7862969999999998</c:v>
                </c:pt>
                <c:pt idx="28794">
                  <c:v>2.7889179999999998</c:v>
                </c:pt>
                <c:pt idx="28795">
                  <c:v>2.7856239999999999</c:v>
                </c:pt>
                <c:pt idx="28796">
                  <c:v>2.78572</c:v>
                </c:pt>
                <c:pt idx="28797">
                  <c:v>2.784783</c:v>
                </c:pt>
                <c:pt idx="28798">
                  <c:v>2.7845420000000001</c:v>
                </c:pt>
                <c:pt idx="28799">
                  <c:v>2.782619</c:v>
                </c:pt>
                <c:pt idx="28800">
                  <c:v>2.7852640000000002</c:v>
                </c:pt>
                <c:pt idx="28801">
                  <c:v>2.786009</c:v>
                </c:pt>
                <c:pt idx="28802">
                  <c:v>2.786826</c:v>
                </c:pt>
                <c:pt idx="28803">
                  <c:v>2.7892060000000001</c:v>
                </c:pt>
                <c:pt idx="28804">
                  <c:v>2.7911290000000002</c:v>
                </c:pt>
                <c:pt idx="28805">
                  <c:v>2.7880039999999999</c:v>
                </c:pt>
                <c:pt idx="28806">
                  <c:v>2.7902879999999999</c:v>
                </c:pt>
                <c:pt idx="28807">
                  <c:v>2.790721</c:v>
                </c:pt>
                <c:pt idx="28808">
                  <c:v>2.7902399999999998</c:v>
                </c:pt>
                <c:pt idx="28809">
                  <c:v>2.786994</c:v>
                </c:pt>
                <c:pt idx="28810">
                  <c:v>2.7864170000000001</c:v>
                </c:pt>
                <c:pt idx="28811">
                  <c:v>2.7887249999999999</c:v>
                </c:pt>
                <c:pt idx="28812">
                  <c:v>2.788653</c:v>
                </c:pt>
                <c:pt idx="28813">
                  <c:v>2.7857919999999998</c:v>
                </c:pt>
                <c:pt idx="28814">
                  <c:v>2.787668</c:v>
                </c:pt>
                <c:pt idx="28815">
                  <c:v>2.7872349999999999</c:v>
                </c:pt>
                <c:pt idx="28816">
                  <c:v>2.7848069999999998</c:v>
                </c:pt>
                <c:pt idx="28817">
                  <c:v>2.7830759999999999</c:v>
                </c:pt>
                <c:pt idx="28818">
                  <c:v>2.782114</c:v>
                </c:pt>
                <c:pt idx="28819">
                  <c:v>2.7840609999999999</c:v>
                </c:pt>
                <c:pt idx="28820">
                  <c:v>2.783893</c:v>
                </c:pt>
                <c:pt idx="28821">
                  <c:v>2.7844699999999998</c:v>
                </c:pt>
                <c:pt idx="28822">
                  <c:v>2.7888459999999999</c:v>
                </c:pt>
                <c:pt idx="28823">
                  <c:v>2.7887010000000001</c:v>
                </c:pt>
                <c:pt idx="28824">
                  <c:v>2.7899029999999998</c:v>
                </c:pt>
                <c:pt idx="28825">
                  <c:v>2.791153</c:v>
                </c:pt>
                <c:pt idx="28826">
                  <c:v>2.7918750000000001</c:v>
                </c:pt>
                <c:pt idx="28827">
                  <c:v>2.7926920000000002</c:v>
                </c:pt>
                <c:pt idx="28828">
                  <c:v>2.7947350000000002</c:v>
                </c:pt>
                <c:pt idx="28829">
                  <c:v>2.792548</c:v>
                </c:pt>
                <c:pt idx="28830">
                  <c:v>2.7910330000000001</c:v>
                </c:pt>
                <c:pt idx="28831">
                  <c:v>2.7925719999999998</c:v>
                </c:pt>
                <c:pt idx="28832">
                  <c:v>2.7910089999999999</c:v>
                </c:pt>
                <c:pt idx="28833">
                  <c:v>2.787884</c:v>
                </c:pt>
                <c:pt idx="28834">
                  <c:v>2.7856239999999999</c:v>
                </c:pt>
                <c:pt idx="28835">
                  <c:v>2.7861530000000001</c:v>
                </c:pt>
                <c:pt idx="28836">
                  <c:v>2.7875960000000002</c:v>
                </c:pt>
                <c:pt idx="28837">
                  <c:v>2.7864659999999999</c:v>
                </c:pt>
                <c:pt idx="28838">
                  <c:v>2.7857919999999998</c:v>
                </c:pt>
                <c:pt idx="28839">
                  <c:v>2.7846869999999999</c:v>
                </c:pt>
                <c:pt idx="28840">
                  <c:v>2.7805520000000001</c:v>
                </c:pt>
                <c:pt idx="28841">
                  <c:v>2.7843019999999998</c:v>
                </c:pt>
                <c:pt idx="28842">
                  <c:v>2.790889</c:v>
                </c:pt>
                <c:pt idx="28843">
                  <c:v>2.7973319999999999</c:v>
                </c:pt>
                <c:pt idx="28844">
                  <c:v>2.7960099999999999</c:v>
                </c:pt>
                <c:pt idx="28845">
                  <c:v>2.7938939999999999</c:v>
                </c:pt>
                <c:pt idx="28846">
                  <c:v>2.7949999999999999</c:v>
                </c:pt>
                <c:pt idx="28847">
                  <c:v>2.7962980000000002</c:v>
                </c:pt>
                <c:pt idx="28848">
                  <c:v>2.7942550000000002</c:v>
                </c:pt>
                <c:pt idx="28849">
                  <c:v>2.7920910000000001</c:v>
                </c:pt>
                <c:pt idx="28850">
                  <c:v>2.7947839999999999</c:v>
                </c:pt>
                <c:pt idx="28851">
                  <c:v>2.7929080000000002</c:v>
                </c:pt>
                <c:pt idx="28852">
                  <c:v>2.7874750000000001</c:v>
                </c:pt>
                <c:pt idx="28853">
                  <c:v>2.781609</c:v>
                </c:pt>
                <c:pt idx="28854">
                  <c:v>2.7810320000000002</c:v>
                </c:pt>
                <c:pt idx="28855">
                  <c:v>2.7814649999999999</c:v>
                </c:pt>
                <c:pt idx="28856">
                  <c:v>2.7833399999999999</c:v>
                </c:pt>
                <c:pt idx="28857">
                  <c:v>2.7862010000000001</c:v>
                </c:pt>
                <c:pt idx="28858">
                  <c:v>2.7862010000000001</c:v>
                </c:pt>
                <c:pt idx="28859">
                  <c:v>2.7841339999999999</c:v>
                </c:pt>
                <c:pt idx="28860">
                  <c:v>2.7825229999999999</c:v>
                </c:pt>
                <c:pt idx="28861">
                  <c:v>2.7829799999999998</c:v>
                </c:pt>
                <c:pt idx="28862">
                  <c:v>2.786562</c:v>
                </c:pt>
                <c:pt idx="28863">
                  <c:v>2.7943989999999999</c:v>
                </c:pt>
                <c:pt idx="28864">
                  <c:v>2.7997839999999998</c:v>
                </c:pt>
                <c:pt idx="28865">
                  <c:v>2.7961299999999998</c:v>
                </c:pt>
                <c:pt idx="28866">
                  <c:v>2.793774</c:v>
                </c:pt>
                <c:pt idx="28867">
                  <c:v>2.7949280000000001</c:v>
                </c:pt>
                <c:pt idx="28868">
                  <c:v>2.794543</c:v>
                </c:pt>
                <c:pt idx="28869">
                  <c:v>2.791153</c:v>
                </c:pt>
                <c:pt idx="28870">
                  <c:v>2.7887249999999999</c:v>
                </c:pt>
                <c:pt idx="28871">
                  <c:v>2.784783</c:v>
                </c:pt>
                <c:pt idx="28872">
                  <c:v>2.7839170000000002</c:v>
                </c:pt>
                <c:pt idx="28873">
                  <c:v>2.7854320000000001</c:v>
                </c:pt>
                <c:pt idx="28874">
                  <c:v>2.784662</c:v>
                </c:pt>
                <c:pt idx="28875">
                  <c:v>2.784446</c:v>
                </c:pt>
                <c:pt idx="28876">
                  <c:v>2.7859850000000002</c:v>
                </c:pt>
                <c:pt idx="28877">
                  <c:v>2.7884129999999998</c:v>
                </c:pt>
                <c:pt idx="28878">
                  <c:v>2.7847590000000002</c:v>
                </c:pt>
                <c:pt idx="28879">
                  <c:v>2.7824990000000001</c:v>
                </c:pt>
                <c:pt idx="28880">
                  <c:v>2.7827869999999999</c:v>
                </c:pt>
                <c:pt idx="28881">
                  <c:v>2.7834840000000001</c:v>
                </c:pt>
                <c:pt idx="28882">
                  <c:v>2.7850229999999998</c:v>
                </c:pt>
                <c:pt idx="28883">
                  <c:v>2.7911049999999999</c:v>
                </c:pt>
                <c:pt idx="28884">
                  <c:v>2.7980049999999999</c:v>
                </c:pt>
                <c:pt idx="28885">
                  <c:v>2.798654</c:v>
                </c:pt>
                <c:pt idx="28886">
                  <c:v>2.7946879999999998</c:v>
                </c:pt>
                <c:pt idx="28887">
                  <c:v>2.793005</c:v>
                </c:pt>
                <c:pt idx="28888">
                  <c:v>2.7925719999999998</c:v>
                </c:pt>
                <c:pt idx="28889">
                  <c:v>2.791153</c:v>
                </c:pt>
                <c:pt idx="28890">
                  <c:v>2.7953610000000002</c:v>
                </c:pt>
                <c:pt idx="28891">
                  <c:v>2.7964899999999999</c:v>
                </c:pt>
                <c:pt idx="28892">
                  <c:v>2.794279</c:v>
                </c:pt>
                <c:pt idx="28893">
                  <c:v>2.789374</c:v>
                </c:pt>
                <c:pt idx="28894">
                  <c:v>2.7888700000000002</c:v>
                </c:pt>
                <c:pt idx="28895">
                  <c:v>2.7879559999999999</c:v>
                </c:pt>
                <c:pt idx="28896">
                  <c:v>2.7871389999999998</c:v>
                </c:pt>
                <c:pt idx="28897">
                  <c:v>2.784783</c:v>
                </c:pt>
                <c:pt idx="28898">
                  <c:v>2.7843019999999998</c:v>
                </c:pt>
                <c:pt idx="28899">
                  <c:v>2.7855759999999998</c:v>
                </c:pt>
                <c:pt idx="28900">
                  <c:v>2.788605</c:v>
                </c:pt>
                <c:pt idx="28901">
                  <c:v>2.7886289999999998</c:v>
                </c:pt>
                <c:pt idx="28902">
                  <c:v>2.7926920000000002</c:v>
                </c:pt>
                <c:pt idx="28903">
                  <c:v>2.792548</c:v>
                </c:pt>
                <c:pt idx="28904">
                  <c:v>2.7908650000000002</c:v>
                </c:pt>
                <c:pt idx="28905">
                  <c:v>2.793053</c:v>
                </c:pt>
                <c:pt idx="28906">
                  <c:v>2.7906010000000001</c:v>
                </c:pt>
                <c:pt idx="28907">
                  <c:v>2.7911049999999999</c:v>
                </c:pt>
                <c:pt idx="28908">
                  <c:v>2.7905760000000002</c:v>
                </c:pt>
                <c:pt idx="28909">
                  <c:v>2.7887490000000001</c:v>
                </c:pt>
                <c:pt idx="28910">
                  <c:v>2.7880039999999999</c:v>
                </c:pt>
                <c:pt idx="28911">
                  <c:v>2.7867299999999999</c:v>
                </c:pt>
                <c:pt idx="28912">
                  <c:v>2.7891819999999998</c:v>
                </c:pt>
                <c:pt idx="28913">
                  <c:v>2.7915139999999998</c:v>
                </c:pt>
                <c:pt idx="28914">
                  <c:v>2.7937979999999998</c:v>
                </c:pt>
                <c:pt idx="28915">
                  <c:v>2.79488</c:v>
                </c:pt>
                <c:pt idx="28916">
                  <c:v>2.7887490000000001</c:v>
                </c:pt>
                <c:pt idx="28917">
                  <c:v>2.7861289999999999</c:v>
                </c:pt>
                <c:pt idx="28918">
                  <c:v>2.7837489999999998</c:v>
                </c:pt>
                <c:pt idx="28919">
                  <c:v>2.7841580000000001</c:v>
                </c:pt>
                <c:pt idx="28920">
                  <c:v>2.7852640000000002</c:v>
                </c:pt>
                <c:pt idx="28921">
                  <c:v>2.7885810000000002</c:v>
                </c:pt>
                <c:pt idx="28922">
                  <c:v>2.7920430000000001</c:v>
                </c:pt>
                <c:pt idx="28923">
                  <c:v>2.796322</c:v>
                </c:pt>
                <c:pt idx="28924">
                  <c:v>2.7934369999999999</c:v>
                </c:pt>
                <c:pt idx="28925">
                  <c:v>2.791706</c:v>
                </c:pt>
                <c:pt idx="28926">
                  <c:v>2.7937259999999999</c:v>
                </c:pt>
                <c:pt idx="28927">
                  <c:v>2.7953359999999998</c:v>
                </c:pt>
                <c:pt idx="28928">
                  <c:v>2.793606</c:v>
                </c:pt>
                <c:pt idx="28929">
                  <c:v>2.7918029999999998</c:v>
                </c:pt>
                <c:pt idx="28930">
                  <c:v>2.7904080000000002</c:v>
                </c:pt>
                <c:pt idx="28931">
                  <c:v>2.787836</c:v>
                </c:pt>
                <c:pt idx="28932">
                  <c:v>2.7871869999999999</c:v>
                </c:pt>
                <c:pt idx="28933">
                  <c:v>2.7844699999999998</c:v>
                </c:pt>
                <c:pt idx="28934">
                  <c:v>2.7843979999999999</c:v>
                </c:pt>
                <c:pt idx="28935">
                  <c:v>2.7854559999999999</c:v>
                </c:pt>
                <c:pt idx="28936">
                  <c:v>2.7853599999999998</c:v>
                </c:pt>
                <c:pt idx="28937">
                  <c:v>2.7849029999999999</c:v>
                </c:pt>
                <c:pt idx="28938">
                  <c:v>2.7873070000000002</c:v>
                </c:pt>
                <c:pt idx="28939">
                  <c:v>2.785841</c:v>
                </c:pt>
                <c:pt idx="28940">
                  <c:v>2.7866339999999998</c:v>
                </c:pt>
                <c:pt idx="28941">
                  <c:v>2.7893509999999999</c:v>
                </c:pt>
                <c:pt idx="28942">
                  <c:v>2.7862969999999998</c:v>
                </c:pt>
                <c:pt idx="28943">
                  <c:v>2.7863449999999998</c:v>
                </c:pt>
                <c:pt idx="28944">
                  <c:v>2.7918750000000001</c:v>
                </c:pt>
                <c:pt idx="28945">
                  <c:v>2.7931729999999999</c:v>
                </c:pt>
                <c:pt idx="28946">
                  <c:v>2.7942070000000001</c:v>
                </c:pt>
                <c:pt idx="28947">
                  <c:v>2.7870189999999999</c:v>
                </c:pt>
                <c:pt idx="28948">
                  <c:v>2.7849270000000002</c:v>
                </c:pt>
                <c:pt idx="28949">
                  <c:v>2.7840370000000001</c:v>
                </c:pt>
                <c:pt idx="28950">
                  <c:v>2.781657</c:v>
                </c:pt>
                <c:pt idx="28951">
                  <c:v>2.7804790000000001</c:v>
                </c:pt>
                <c:pt idx="28952">
                  <c:v>2.7812250000000001</c:v>
                </c:pt>
                <c:pt idx="28953">
                  <c:v>2.785288</c:v>
                </c:pt>
                <c:pt idx="28954">
                  <c:v>2.7838690000000001</c:v>
                </c:pt>
                <c:pt idx="28955">
                  <c:v>2.7847110000000002</c:v>
                </c:pt>
                <c:pt idx="28956">
                  <c:v>2.7852389999999998</c:v>
                </c:pt>
                <c:pt idx="28957">
                  <c:v>2.7850229999999998</c:v>
                </c:pt>
                <c:pt idx="28958">
                  <c:v>2.7901199999999999</c:v>
                </c:pt>
                <c:pt idx="28959">
                  <c:v>2.7948080000000002</c:v>
                </c:pt>
                <c:pt idx="28960">
                  <c:v>2.7951679999999999</c:v>
                </c:pt>
                <c:pt idx="28961">
                  <c:v>2.7947350000000002</c:v>
                </c:pt>
                <c:pt idx="28962">
                  <c:v>2.7938459999999998</c:v>
                </c:pt>
                <c:pt idx="28963">
                  <c:v>2.790889</c:v>
                </c:pt>
                <c:pt idx="28964">
                  <c:v>2.790721</c:v>
                </c:pt>
                <c:pt idx="28965">
                  <c:v>2.790673</c:v>
                </c:pt>
                <c:pt idx="28966">
                  <c:v>2.7895189999999999</c:v>
                </c:pt>
                <c:pt idx="28967">
                  <c:v>2.791153</c:v>
                </c:pt>
                <c:pt idx="28968">
                  <c:v>2.7901919999999998</c:v>
                </c:pt>
                <c:pt idx="28969">
                  <c:v>2.7882199999999999</c:v>
                </c:pt>
                <c:pt idx="28970">
                  <c:v>2.7902399999999998</c:v>
                </c:pt>
                <c:pt idx="28971">
                  <c:v>2.791658</c:v>
                </c:pt>
                <c:pt idx="28972">
                  <c:v>2.788557</c:v>
                </c:pt>
                <c:pt idx="28973">
                  <c:v>2.7884850000000001</c:v>
                </c:pt>
                <c:pt idx="28974">
                  <c:v>2.7910089999999999</c:v>
                </c:pt>
                <c:pt idx="28975">
                  <c:v>2.792163</c:v>
                </c:pt>
                <c:pt idx="28976">
                  <c:v>2.79488</c:v>
                </c:pt>
                <c:pt idx="28977">
                  <c:v>2.7970429999999999</c:v>
                </c:pt>
                <c:pt idx="28978">
                  <c:v>2.7987739999999999</c:v>
                </c:pt>
                <c:pt idx="28979">
                  <c:v>2.800818</c:v>
                </c:pt>
                <c:pt idx="28980">
                  <c:v>2.8033419999999998</c:v>
                </c:pt>
                <c:pt idx="28981">
                  <c:v>2.8019720000000001</c:v>
                </c:pt>
                <c:pt idx="28982">
                  <c:v>2.8025000000000002</c:v>
                </c:pt>
                <c:pt idx="28983">
                  <c:v>2.8018999999999998</c:v>
                </c:pt>
                <c:pt idx="28984">
                  <c:v>2.797596</c:v>
                </c:pt>
                <c:pt idx="28985">
                  <c:v>2.7887010000000001</c:v>
                </c:pt>
                <c:pt idx="28986">
                  <c:v>2.781129</c:v>
                </c:pt>
                <c:pt idx="28987">
                  <c:v>2.7873070000000002</c:v>
                </c:pt>
                <c:pt idx="28988">
                  <c:v>2.7911049999999999</c:v>
                </c:pt>
                <c:pt idx="28989">
                  <c:v>2.790168</c:v>
                </c:pt>
                <c:pt idx="28990">
                  <c:v>2.786778</c:v>
                </c:pt>
                <c:pt idx="28991">
                  <c:v>2.7855759999999998</c:v>
                </c:pt>
                <c:pt idx="28992">
                  <c:v>2.782883</c:v>
                </c:pt>
                <c:pt idx="28993">
                  <c:v>2.785768</c:v>
                </c:pt>
                <c:pt idx="28994">
                  <c:v>2.7909130000000002</c:v>
                </c:pt>
                <c:pt idx="28995">
                  <c:v>2.7996400000000001</c:v>
                </c:pt>
                <c:pt idx="28996">
                  <c:v>2.799255</c:v>
                </c:pt>
                <c:pt idx="28997">
                  <c:v>2.7990629999999999</c:v>
                </c:pt>
                <c:pt idx="28998">
                  <c:v>2.7958889999999998</c:v>
                </c:pt>
                <c:pt idx="28999">
                  <c:v>2.797885</c:v>
                </c:pt>
                <c:pt idx="29000">
                  <c:v>2.8032940000000002</c:v>
                </c:pt>
                <c:pt idx="29001">
                  <c:v>2.800265</c:v>
                </c:pt>
                <c:pt idx="29002">
                  <c:v>2.7949760000000001</c:v>
                </c:pt>
                <c:pt idx="29003">
                  <c:v>2.7913220000000001</c:v>
                </c:pt>
                <c:pt idx="29004">
                  <c:v>2.791947</c:v>
                </c:pt>
                <c:pt idx="29005">
                  <c:v>2.792259</c:v>
                </c:pt>
                <c:pt idx="29006">
                  <c:v>2.7898309999999999</c:v>
                </c:pt>
                <c:pt idx="29007">
                  <c:v>2.7893979999999998</c:v>
                </c:pt>
                <c:pt idx="29008">
                  <c:v>2.7916340000000002</c:v>
                </c:pt>
                <c:pt idx="29009">
                  <c:v>2.7941579999999999</c:v>
                </c:pt>
                <c:pt idx="29010">
                  <c:v>2.7909609999999998</c:v>
                </c:pt>
                <c:pt idx="29011">
                  <c:v>2.7917299999999998</c:v>
                </c:pt>
                <c:pt idx="29012">
                  <c:v>2.7935569999999998</c:v>
                </c:pt>
                <c:pt idx="29013">
                  <c:v>2.7921149999999999</c:v>
                </c:pt>
                <c:pt idx="29014">
                  <c:v>2.79399</c:v>
                </c:pt>
                <c:pt idx="29015">
                  <c:v>2.7931729999999999</c:v>
                </c:pt>
                <c:pt idx="29016">
                  <c:v>2.7924519999999999</c:v>
                </c:pt>
                <c:pt idx="29017">
                  <c:v>2.7929569999999999</c:v>
                </c:pt>
                <c:pt idx="29018">
                  <c:v>2.791995</c:v>
                </c:pt>
                <c:pt idx="29019">
                  <c:v>2.7949280000000001</c:v>
                </c:pt>
                <c:pt idx="29020">
                  <c:v>2.8013469999999998</c:v>
                </c:pt>
                <c:pt idx="29021">
                  <c:v>2.8027169999999999</c:v>
                </c:pt>
                <c:pt idx="29022">
                  <c:v>2.80125</c:v>
                </c:pt>
                <c:pt idx="29023">
                  <c:v>2.8017310000000002</c:v>
                </c:pt>
                <c:pt idx="29024">
                  <c:v>2.8000970000000001</c:v>
                </c:pt>
                <c:pt idx="29025">
                  <c:v>2.797933</c:v>
                </c:pt>
                <c:pt idx="29026">
                  <c:v>2.7925239999999998</c:v>
                </c:pt>
                <c:pt idx="29027">
                  <c:v>2.793774</c:v>
                </c:pt>
                <c:pt idx="29028">
                  <c:v>2.7969710000000001</c:v>
                </c:pt>
                <c:pt idx="29029">
                  <c:v>2.7947109999999999</c:v>
                </c:pt>
                <c:pt idx="29030">
                  <c:v>2.7928359999999999</c:v>
                </c:pt>
                <c:pt idx="29031">
                  <c:v>2.7921870000000002</c:v>
                </c:pt>
                <c:pt idx="29032">
                  <c:v>2.7910569999999999</c:v>
                </c:pt>
                <c:pt idx="29033">
                  <c:v>2.7911290000000002</c:v>
                </c:pt>
                <c:pt idx="29034">
                  <c:v>2.7945669999999998</c:v>
                </c:pt>
                <c:pt idx="29035">
                  <c:v>2.7972600000000001</c:v>
                </c:pt>
                <c:pt idx="29036">
                  <c:v>2.7988460000000002</c:v>
                </c:pt>
                <c:pt idx="29037">
                  <c:v>2.7968030000000002</c:v>
                </c:pt>
                <c:pt idx="29038">
                  <c:v>2.7968030000000002</c:v>
                </c:pt>
                <c:pt idx="29039">
                  <c:v>2.801587</c:v>
                </c:pt>
                <c:pt idx="29040">
                  <c:v>2.802549</c:v>
                </c:pt>
                <c:pt idx="29041">
                  <c:v>2.8016589999999999</c:v>
                </c:pt>
                <c:pt idx="29042">
                  <c:v>2.8029809999999999</c:v>
                </c:pt>
                <c:pt idx="29043">
                  <c:v>2.8010579999999998</c:v>
                </c:pt>
                <c:pt idx="29044">
                  <c:v>2.7994949999999998</c:v>
                </c:pt>
                <c:pt idx="29045">
                  <c:v>2.7994949999999998</c:v>
                </c:pt>
                <c:pt idx="29046">
                  <c:v>2.798438</c:v>
                </c:pt>
                <c:pt idx="29047">
                  <c:v>2.7946149999999998</c:v>
                </c:pt>
                <c:pt idx="29048">
                  <c:v>2.7936540000000001</c:v>
                </c:pt>
                <c:pt idx="29049">
                  <c:v>2.7912499999999998</c:v>
                </c:pt>
                <c:pt idx="29050">
                  <c:v>2.7898070000000001</c:v>
                </c:pt>
                <c:pt idx="29051">
                  <c:v>2.7932450000000002</c:v>
                </c:pt>
                <c:pt idx="29052">
                  <c:v>2.7939660000000002</c:v>
                </c:pt>
                <c:pt idx="29053">
                  <c:v>2.7954569999999999</c:v>
                </c:pt>
                <c:pt idx="29054">
                  <c:v>2.7945190000000002</c:v>
                </c:pt>
                <c:pt idx="29055">
                  <c:v>2.7935340000000002</c:v>
                </c:pt>
                <c:pt idx="29056">
                  <c:v>2.7942070000000001</c:v>
                </c:pt>
                <c:pt idx="29057">
                  <c:v>2.793606</c:v>
                </c:pt>
                <c:pt idx="29058">
                  <c:v>2.7916820000000002</c:v>
                </c:pt>
                <c:pt idx="29059">
                  <c:v>2.8023560000000001</c:v>
                </c:pt>
                <c:pt idx="29060">
                  <c:v>2.8071160000000002</c:v>
                </c:pt>
                <c:pt idx="29061">
                  <c:v>2.802813</c:v>
                </c:pt>
                <c:pt idx="29062">
                  <c:v>2.8034379999999999</c:v>
                </c:pt>
                <c:pt idx="29063">
                  <c:v>2.8020200000000002</c:v>
                </c:pt>
                <c:pt idx="29064">
                  <c:v>2.7977650000000001</c:v>
                </c:pt>
                <c:pt idx="29065">
                  <c:v>2.7940140000000002</c:v>
                </c:pt>
                <c:pt idx="29066">
                  <c:v>2.7929330000000001</c:v>
                </c:pt>
                <c:pt idx="29067">
                  <c:v>2.7968510000000002</c:v>
                </c:pt>
                <c:pt idx="29068">
                  <c:v>2.7958889999999998</c:v>
                </c:pt>
                <c:pt idx="29069">
                  <c:v>2.7987259999999998</c:v>
                </c:pt>
                <c:pt idx="29070">
                  <c:v>2.7987500000000001</c:v>
                </c:pt>
                <c:pt idx="29071">
                  <c:v>2.7941340000000001</c:v>
                </c:pt>
                <c:pt idx="29072">
                  <c:v>2.7935089999999998</c:v>
                </c:pt>
                <c:pt idx="29073">
                  <c:v>2.7962020000000001</c:v>
                </c:pt>
                <c:pt idx="29074">
                  <c:v>2.7983169999999999</c:v>
                </c:pt>
                <c:pt idx="29075">
                  <c:v>2.800433</c:v>
                </c:pt>
                <c:pt idx="29076">
                  <c:v>2.799159</c:v>
                </c:pt>
                <c:pt idx="29077">
                  <c:v>2.8008899999999999</c:v>
                </c:pt>
                <c:pt idx="29078">
                  <c:v>2.803318</c:v>
                </c:pt>
                <c:pt idx="29079">
                  <c:v>2.803823</c:v>
                </c:pt>
                <c:pt idx="29080">
                  <c:v>2.8019720000000001</c:v>
                </c:pt>
                <c:pt idx="29081">
                  <c:v>2.8043040000000001</c:v>
                </c:pt>
                <c:pt idx="29082">
                  <c:v>2.8065150000000001</c:v>
                </c:pt>
                <c:pt idx="29083">
                  <c:v>2.8081019999999999</c:v>
                </c:pt>
                <c:pt idx="29084">
                  <c:v>2.8090160000000002</c:v>
                </c:pt>
                <c:pt idx="29085">
                  <c:v>2.8071890000000002</c:v>
                </c:pt>
                <c:pt idx="29086">
                  <c:v>2.804592</c:v>
                </c:pt>
                <c:pt idx="29087">
                  <c:v>2.8029809999999999</c:v>
                </c:pt>
                <c:pt idx="29088">
                  <c:v>2.8039670000000001</c:v>
                </c:pt>
                <c:pt idx="29089">
                  <c:v>2.8057219999999998</c:v>
                </c:pt>
                <c:pt idx="29090">
                  <c:v>2.8055059999999998</c:v>
                </c:pt>
                <c:pt idx="29091">
                  <c:v>2.8003849999999999</c:v>
                </c:pt>
                <c:pt idx="29092">
                  <c:v>2.8029809999999999</c:v>
                </c:pt>
                <c:pt idx="29093">
                  <c:v>2.8053370000000002</c:v>
                </c:pt>
                <c:pt idx="29094">
                  <c:v>2.8034620000000001</c:v>
                </c:pt>
                <c:pt idx="29095">
                  <c:v>2.80315</c:v>
                </c:pt>
                <c:pt idx="29096">
                  <c:v>2.8063950000000002</c:v>
                </c:pt>
                <c:pt idx="29097">
                  <c:v>2.808487</c:v>
                </c:pt>
                <c:pt idx="29098">
                  <c:v>2.8082940000000001</c:v>
                </c:pt>
                <c:pt idx="29099">
                  <c:v>2.8093759999999999</c:v>
                </c:pt>
                <c:pt idx="29100">
                  <c:v>2.8090639999999998</c:v>
                </c:pt>
                <c:pt idx="29101">
                  <c:v>2.8086069999999999</c:v>
                </c:pt>
                <c:pt idx="29102">
                  <c:v>2.8068279999999999</c:v>
                </c:pt>
                <c:pt idx="29103">
                  <c:v>2.8069480000000002</c:v>
                </c:pt>
                <c:pt idx="29104">
                  <c:v>2.804376</c:v>
                </c:pt>
                <c:pt idx="29105">
                  <c:v>2.8043520000000002</c:v>
                </c:pt>
                <c:pt idx="29106">
                  <c:v>2.8006730000000002</c:v>
                </c:pt>
                <c:pt idx="29107">
                  <c:v>2.80077</c:v>
                </c:pt>
                <c:pt idx="29108">
                  <c:v>2.7997839999999998</c:v>
                </c:pt>
                <c:pt idx="29109">
                  <c:v>2.7966829999999998</c:v>
                </c:pt>
                <c:pt idx="29110">
                  <c:v>2.7939419999999999</c:v>
                </c:pt>
                <c:pt idx="29111">
                  <c:v>2.7960099999999999</c:v>
                </c:pt>
                <c:pt idx="29112">
                  <c:v>2.800217</c:v>
                </c:pt>
                <c:pt idx="29113">
                  <c:v>2.796827</c:v>
                </c:pt>
                <c:pt idx="29114">
                  <c:v>2.7986780000000002</c:v>
                </c:pt>
                <c:pt idx="29115">
                  <c:v>2.8037749999999999</c:v>
                </c:pt>
                <c:pt idx="29116">
                  <c:v>2.8016109999999999</c:v>
                </c:pt>
                <c:pt idx="29117">
                  <c:v>2.8029090000000001</c:v>
                </c:pt>
                <c:pt idx="29118">
                  <c:v>2.8067319999999998</c:v>
                </c:pt>
                <c:pt idx="29119">
                  <c:v>2.8095919999999999</c:v>
                </c:pt>
                <c:pt idx="29120">
                  <c:v>2.8045439999999999</c:v>
                </c:pt>
                <c:pt idx="29121">
                  <c:v>2.8013949999999999</c:v>
                </c:pt>
                <c:pt idx="29122">
                  <c:v>2.7982450000000001</c:v>
                </c:pt>
                <c:pt idx="29123">
                  <c:v>2.799207</c:v>
                </c:pt>
                <c:pt idx="29124">
                  <c:v>2.7995679999999998</c:v>
                </c:pt>
                <c:pt idx="29125">
                  <c:v>2.7990629999999999</c:v>
                </c:pt>
                <c:pt idx="29126">
                  <c:v>2.7996159999999999</c:v>
                </c:pt>
                <c:pt idx="29127">
                  <c:v>2.8000720000000001</c:v>
                </c:pt>
                <c:pt idx="29128">
                  <c:v>2.8026450000000001</c:v>
                </c:pt>
                <c:pt idx="29129">
                  <c:v>2.8025000000000002</c:v>
                </c:pt>
                <c:pt idx="29130">
                  <c:v>2.8022840000000002</c:v>
                </c:pt>
                <c:pt idx="29131">
                  <c:v>2.8055059999999998</c:v>
                </c:pt>
                <c:pt idx="29132">
                  <c:v>2.806203</c:v>
                </c:pt>
                <c:pt idx="29133">
                  <c:v>2.8055300000000001</c:v>
                </c:pt>
                <c:pt idx="29134">
                  <c:v>2.803582</c:v>
                </c:pt>
                <c:pt idx="29135">
                  <c:v>2.8041589999999998</c:v>
                </c:pt>
                <c:pt idx="29136">
                  <c:v>2.8069959999999998</c:v>
                </c:pt>
                <c:pt idx="29137">
                  <c:v>2.8040150000000001</c:v>
                </c:pt>
                <c:pt idx="29138">
                  <c:v>2.8058900000000002</c:v>
                </c:pt>
                <c:pt idx="29139">
                  <c:v>2.8071890000000002</c:v>
                </c:pt>
                <c:pt idx="29140">
                  <c:v>2.8020679999999998</c:v>
                </c:pt>
                <c:pt idx="29141">
                  <c:v>2.8019479999999999</c:v>
                </c:pt>
                <c:pt idx="29142">
                  <c:v>2.7988219999999999</c:v>
                </c:pt>
                <c:pt idx="29143">
                  <c:v>2.7956970000000001</c:v>
                </c:pt>
                <c:pt idx="29144">
                  <c:v>2.7960820000000002</c:v>
                </c:pt>
                <c:pt idx="29145">
                  <c:v>2.8014429999999999</c:v>
                </c:pt>
                <c:pt idx="29146">
                  <c:v>2.8339940000000001</c:v>
                </c:pt>
                <c:pt idx="29147">
                  <c:v>2.869453</c:v>
                </c:pt>
                <c:pt idx="29148">
                  <c:v>2.8940229999999998</c:v>
                </c:pt>
                <c:pt idx="29149">
                  <c:v>2.8972920000000002</c:v>
                </c:pt>
                <c:pt idx="29150">
                  <c:v>2.8715929999999998</c:v>
                </c:pt>
                <c:pt idx="29151">
                  <c:v>2.8262529999999999</c:v>
                </c:pt>
                <c:pt idx="29152">
                  <c:v>2.798486</c:v>
                </c:pt>
                <c:pt idx="29153">
                  <c:v>2.7818499999999999</c:v>
                </c:pt>
                <c:pt idx="29154">
                  <c:v>2.7704059999999999</c:v>
                </c:pt>
                <c:pt idx="29155">
                  <c:v>2.7677619999999998</c:v>
                </c:pt>
                <c:pt idx="29156">
                  <c:v>2.775792</c:v>
                </c:pt>
                <c:pt idx="29157">
                  <c:v>2.7825950000000002</c:v>
                </c:pt>
                <c:pt idx="29158">
                  <c:v>2.7920189999999998</c:v>
                </c:pt>
                <c:pt idx="29159">
                  <c:v>2.7926440000000001</c:v>
                </c:pt>
                <c:pt idx="29160">
                  <c:v>2.7918750000000001</c:v>
                </c:pt>
                <c:pt idx="29161">
                  <c:v>2.7926679999999999</c:v>
                </c:pt>
                <c:pt idx="29162">
                  <c:v>2.793269</c:v>
                </c:pt>
                <c:pt idx="29163">
                  <c:v>2.7896390000000002</c:v>
                </c:pt>
                <c:pt idx="29164">
                  <c:v>2.7845420000000001</c:v>
                </c:pt>
                <c:pt idx="29165">
                  <c:v>2.7839170000000002</c:v>
                </c:pt>
                <c:pt idx="29166">
                  <c:v>2.7886769999999999</c:v>
                </c:pt>
                <c:pt idx="29167">
                  <c:v>2.7936299999999998</c:v>
                </c:pt>
                <c:pt idx="29168">
                  <c:v>2.7944230000000001</c:v>
                </c:pt>
                <c:pt idx="29169">
                  <c:v>2.797428</c:v>
                </c:pt>
                <c:pt idx="29170">
                  <c:v>2.8001450000000001</c:v>
                </c:pt>
                <c:pt idx="29171">
                  <c:v>2.7993749999999999</c:v>
                </c:pt>
                <c:pt idx="29172">
                  <c:v>2.8004570000000002</c:v>
                </c:pt>
                <c:pt idx="29173">
                  <c:v>2.801491</c:v>
                </c:pt>
                <c:pt idx="29174">
                  <c:v>2.802308</c:v>
                </c:pt>
                <c:pt idx="29175">
                  <c:v>2.8016589999999999</c:v>
                </c:pt>
                <c:pt idx="29176">
                  <c:v>2.8017310000000002</c:v>
                </c:pt>
                <c:pt idx="29177">
                  <c:v>2.80125</c:v>
                </c:pt>
                <c:pt idx="29178">
                  <c:v>2.8034620000000001</c:v>
                </c:pt>
                <c:pt idx="29179">
                  <c:v>2.8049529999999998</c:v>
                </c:pt>
                <c:pt idx="29180">
                  <c:v>2.8064909999999998</c:v>
                </c:pt>
                <c:pt idx="29181">
                  <c:v>2.8032699999999999</c:v>
                </c:pt>
                <c:pt idx="29182">
                  <c:v>2.7988219999999999</c:v>
                </c:pt>
                <c:pt idx="29183">
                  <c:v>2.7946629999999999</c:v>
                </c:pt>
                <c:pt idx="29184">
                  <c:v>2.7943989999999999</c:v>
                </c:pt>
                <c:pt idx="29185">
                  <c:v>2.7960340000000001</c:v>
                </c:pt>
                <c:pt idx="29186">
                  <c:v>2.7961299999999998</c:v>
                </c:pt>
                <c:pt idx="29187">
                  <c:v>2.7972839999999999</c:v>
                </c:pt>
                <c:pt idx="29188">
                  <c:v>2.7999040000000002</c:v>
                </c:pt>
                <c:pt idx="29189">
                  <c:v>2.7990149999999998</c:v>
                </c:pt>
                <c:pt idx="29190">
                  <c:v>2.8030300000000001</c:v>
                </c:pt>
                <c:pt idx="29191">
                  <c:v>2.8034140000000001</c:v>
                </c:pt>
                <c:pt idx="29192">
                  <c:v>2.8080780000000001</c:v>
                </c:pt>
                <c:pt idx="29193">
                  <c:v>2.8087270000000002</c:v>
                </c:pt>
                <c:pt idx="29194">
                  <c:v>2.8069000000000002</c:v>
                </c:pt>
                <c:pt idx="29195">
                  <c:v>2.806467</c:v>
                </c:pt>
                <c:pt idx="29196">
                  <c:v>2.806155</c:v>
                </c:pt>
                <c:pt idx="29197">
                  <c:v>2.8086790000000001</c:v>
                </c:pt>
                <c:pt idx="29198">
                  <c:v>2.8143280000000002</c:v>
                </c:pt>
                <c:pt idx="29199">
                  <c:v>2.8185600000000002</c:v>
                </c:pt>
                <c:pt idx="29200">
                  <c:v>2.8123330000000002</c:v>
                </c:pt>
                <c:pt idx="29201">
                  <c:v>2.8086549999999999</c:v>
                </c:pt>
                <c:pt idx="29202">
                  <c:v>2.8065869999999999</c:v>
                </c:pt>
                <c:pt idx="29203">
                  <c:v>2.8053620000000001</c:v>
                </c:pt>
                <c:pt idx="29204">
                  <c:v>2.805097</c:v>
                </c:pt>
                <c:pt idx="29205">
                  <c:v>2.8069959999999998</c:v>
                </c:pt>
                <c:pt idx="29206">
                  <c:v>2.80714</c:v>
                </c:pt>
                <c:pt idx="29207">
                  <c:v>2.8072370000000002</c:v>
                </c:pt>
                <c:pt idx="29208">
                  <c:v>2.806708</c:v>
                </c:pt>
                <c:pt idx="29209">
                  <c:v>2.8069000000000002</c:v>
                </c:pt>
                <c:pt idx="29210">
                  <c:v>2.8078370000000001</c:v>
                </c:pt>
                <c:pt idx="29211">
                  <c:v>2.8080539999999998</c:v>
                </c:pt>
                <c:pt idx="29212">
                  <c:v>2.8091119999999998</c:v>
                </c:pt>
                <c:pt idx="29213">
                  <c:v>2.8112750000000002</c:v>
                </c:pt>
                <c:pt idx="29214">
                  <c:v>2.813463</c:v>
                </c:pt>
                <c:pt idx="29215">
                  <c:v>2.813199</c:v>
                </c:pt>
                <c:pt idx="29216">
                  <c:v>2.810867</c:v>
                </c:pt>
                <c:pt idx="29217">
                  <c:v>2.805097</c:v>
                </c:pt>
                <c:pt idx="29218">
                  <c:v>2.8044959999999999</c:v>
                </c:pt>
                <c:pt idx="29219">
                  <c:v>2.8082699999999998</c:v>
                </c:pt>
                <c:pt idx="29220">
                  <c:v>2.8071640000000002</c:v>
                </c:pt>
                <c:pt idx="29221">
                  <c:v>2.8040630000000002</c:v>
                </c:pt>
                <c:pt idx="29222">
                  <c:v>2.804208</c:v>
                </c:pt>
                <c:pt idx="29223">
                  <c:v>2.8053849999999998</c:v>
                </c:pt>
                <c:pt idx="29224">
                  <c:v>2.8010100000000002</c:v>
                </c:pt>
                <c:pt idx="29225">
                  <c:v>2.7969710000000001</c:v>
                </c:pt>
                <c:pt idx="29226">
                  <c:v>2.7981250000000002</c:v>
                </c:pt>
                <c:pt idx="29227">
                  <c:v>2.799976</c:v>
                </c:pt>
                <c:pt idx="29228">
                  <c:v>2.8011780000000002</c:v>
                </c:pt>
                <c:pt idx="29229">
                  <c:v>2.805097</c:v>
                </c:pt>
                <c:pt idx="29230">
                  <c:v>2.804376</c:v>
                </c:pt>
                <c:pt idx="29231">
                  <c:v>2.8025000000000002</c:v>
                </c:pt>
                <c:pt idx="29232">
                  <c:v>2.8024770000000001</c:v>
                </c:pt>
                <c:pt idx="29233">
                  <c:v>2.8025000000000002</c:v>
                </c:pt>
                <c:pt idx="29234">
                  <c:v>2.8076210000000001</c:v>
                </c:pt>
                <c:pt idx="29235">
                  <c:v>2.8099530000000001</c:v>
                </c:pt>
                <c:pt idx="29236">
                  <c:v>2.8117320000000001</c:v>
                </c:pt>
                <c:pt idx="29237">
                  <c:v>2.8105060000000002</c:v>
                </c:pt>
                <c:pt idx="29238">
                  <c:v>2.8100010000000002</c:v>
                </c:pt>
                <c:pt idx="29239">
                  <c:v>2.8084389999999999</c:v>
                </c:pt>
                <c:pt idx="29240">
                  <c:v>2.8058900000000002</c:v>
                </c:pt>
                <c:pt idx="29241">
                  <c:v>2.8047360000000001</c:v>
                </c:pt>
                <c:pt idx="29242">
                  <c:v>2.8033899999999998</c:v>
                </c:pt>
                <c:pt idx="29243">
                  <c:v>2.8027410000000001</c:v>
                </c:pt>
                <c:pt idx="29244">
                  <c:v>2.7999040000000002</c:v>
                </c:pt>
                <c:pt idx="29245">
                  <c:v>2.7971400000000002</c:v>
                </c:pt>
                <c:pt idx="29246">
                  <c:v>2.7973560000000002</c:v>
                </c:pt>
                <c:pt idx="29247">
                  <c:v>2.8014190000000001</c:v>
                </c:pt>
                <c:pt idx="29248">
                  <c:v>2.8033419999999998</c:v>
                </c:pt>
                <c:pt idx="29249">
                  <c:v>2.8088709999999999</c:v>
                </c:pt>
                <c:pt idx="29250">
                  <c:v>2.8061069999999999</c:v>
                </c:pt>
                <c:pt idx="29251">
                  <c:v>2.8035580000000002</c:v>
                </c:pt>
                <c:pt idx="29252">
                  <c:v>2.8055300000000001</c:v>
                </c:pt>
                <c:pt idx="29253">
                  <c:v>2.810746</c:v>
                </c:pt>
                <c:pt idx="29254">
                  <c:v>2.8101940000000001</c:v>
                </c:pt>
                <c:pt idx="29255">
                  <c:v>2.8103859999999998</c:v>
                </c:pt>
                <c:pt idx="29256">
                  <c:v>2.8120690000000002</c:v>
                </c:pt>
                <c:pt idx="29257">
                  <c:v>2.8090160000000002</c:v>
                </c:pt>
                <c:pt idx="29258">
                  <c:v>2.807477</c:v>
                </c:pt>
                <c:pt idx="29259">
                  <c:v>2.8090639999999998</c:v>
                </c:pt>
                <c:pt idx="29260">
                  <c:v>2.8057940000000001</c:v>
                </c:pt>
                <c:pt idx="29261">
                  <c:v>2.8029329999999999</c:v>
                </c:pt>
                <c:pt idx="29262">
                  <c:v>2.8034859999999999</c:v>
                </c:pt>
                <c:pt idx="29263">
                  <c:v>2.8019959999999999</c:v>
                </c:pt>
                <c:pt idx="29264">
                  <c:v>2.8007460000000002</c:v>
                </c:pt>
                <c:pt idx="29265">
                  <c:v>2.7985820000000001</c:v>
                </c:pt>
                <c:pt idx="29266">
                  <c:v>2.7996880000000002</c:v>
                </c:pt>
                <c:pt idx="29267">
                  <c:v>2.8005529999999998</c:v>
                </c:pt>
                <c:pt idx="29268">
                  <c:v>2.8030050000000002</c:v>
                </c:pt>
                <c:pt idx="29269">
                  <c:v>2.8083179999999999</c:v>
                </c:pt>
                <c:pt idx="29270">
                  <c:v>2.8091119999999998</c:v>
                </c:pt>
                <c:pt idx="29271">
                  <c:v>2.8105540000000002</c:v>
                </c:pt>
                <c:pt idx="29272">
                  <c:v>2.8159149999999999</c:v>
                </c:pt>
                <c:pt idx="29273">
                  <c:v>2.816757</c:v>
                </c:pt>
                <c:pt idx="29274">
                  <c:v>2.81779</c:v>
                </c:pt>
                <c:pt idx="29275">
                  <c:v>2.8149540000000002</c:v>
                </c:pt>
                <c:pt idx="29276">
                  <c:v>2.810362</c:v>
                </c:pt>
                <c:pt idx="29277">
                  <c:v>2.8118280000000002</c:v>
                </c:pt>
                <c:pt idx="29278">
                  <c:v>2.8140879999999999</c:v>
                </c:pt>
                <c:pt idx="29279">
                  <c:v>2.8115160000000001</c:v>
                </c:pt>
                <c:pt idx="29280">
                  <c:v>2.8081019999999999</c:v>
                </c:pt>
                <c:pt idx="29281">
                  <c:v>2.805698</c:v>
                </c:pt>
                <c:pt idx="29282">
                  <c:v>2.8080780000000001</c:v>
                </c:pt>
                <c:pt idx="29283">
                  <c:v>2.8084389999999999</c:v>
                </c:pt>
                <c:pt idx="29284">
                  <c:v>2.805434</c:v>
                </c:pt>
                <c:pt idx="29285">
                  <c:v>2.806708</c:v>
                </c:pt>
                <c:pt idx="29286">
                  <c:v>2.8076449999999999</c:v>
                </c:pt>
                <c:pt idx="29287">
                  <c:v>2.8055539999999999</c:v>
                </c:pt>
                <c:pt idx="29288">
                  <c:v>2.8094239999999999</c:v>
                </c:pt>
                <c:pt idx="29289">
                  <c:v>2.8102420000000001</c:v>
                </c:pt>
                <c:pt idx="29290">
                  <c:v>2.8079580000000002</c:v>
                </c:pt>
                <c:pt idx="29291">
                  <c:v>2.8094960000000002</c:v>
                </c:pt>
                <c:pt idx="29292">
                  <c:v>2.8103379999999998</c:v>
                </c:pt>
                <c:pt idx="29293">
                  <c:v>2.8049050000000002</c:v>
                </c:pt>
                <c:pt idx="29294">
                  <c:v>2.8032219999999999</c:v>
                </c:pt>
                <c:pt idx="29295">
                  <c:v>2.8037749999999999</c:v>
                </c:pt>
                <c:pt idx="29296">
                  <c:v>2.805097</c:v>
                </c:pt>
                <c:pt idx="29297">
                  <c:v>2.808198</c:v>
                </c:pt>
                <c:pt idx="29298">
                  <c:v>2.8085830000000001</c:v>
                </c:pt>
                <c:pt idx="29299">
                  <c:v>2.806419</c:v>
                </c:pt>
                <c:pt idx="29300">
                  <c:v>2.8070919999999999</c:v>
                </c:pt>
                <c:pt idx="29301">
                  <c:v>2.806155</c:v>
                </c:pt>
                <c:pt idx="29302">
                  <c:v>2.805698</c:v>
                </c:pt>
                <c:pt idx="29303">
                  <c:v>2.805914</c:v>
                </c:pt>
                <c:pt idx="29304">
                  <c:v>2.8068759999999999</c:v>
                </c:pt>
                <c:pt idx="29305">
                  <c:v>2.8075969999999999</c:v>
                </c:pt>
                <c:pt idx="29306">
                  <c:v>2.8091840000000001</c:v>
                </c:pt>
                <c:pt idx="29307">
                  <c:v>2.8109150000000001</c:v>
                </c:pt>
                <c:pt idx="29308">
                  <c:v>2.8102179999999999</c:v>
                </c:pt>
                <c:pt idx="29309">
                  <c:v>2.8107709999999999</c:v>
                </c:pt>
                <c:pt idx="29310">
                  <c:v>2.811372</c:v>
                </c:pt>
                <c:pt idx="29311">
                  <c:v>2.8081499999999999</c:v>
                </c:pt>
                <c:pt idx="29312">
                  <c:v>2.8058900000000002</c:v>
                </c:pt>
                <c:pt idx="29313">
                  <c:v>2.802813</c:v>
                </c:pt>
                <c:pt idx="29314">
                  <c:v>2.8010100000000002</c:v>
                </c:pt>
                <c:pt idx="29315">
                  <c:v>2.8025000000000002</c:v>
                </c:pt>
                <c:pt idx="29316">
                  <c:v>2.8033419999999998</c:v>
                </c:pt>
                <c:pt idx="29317">
                  <c:v>2.8054579999999998</c:v>
                </c:pt>
                <c:pt idx="29318">
                  <c:v>2.8072370000000002</c:v>
                </c:pt>
                <c:pt idx="29319">
                  <c:v>2.8036539999999999</c:v>
                </c:pt>
                <c:pt idx="29320">
                  <c:v>2.8050250000000001</c:v>
                </c:pt>
                <c:pt idx="29321">
                  <c:v>2.8118280000000002</c:v>
                </c:pt>
                <c:pt idx="29322">
                  <c:v>2.8109630000000001</c:v>
                </c:pt>
                <c:pt idx="29323">
                  <c:v>2.812357</c:v>
                </c:pt>
                <c:pt idx="29324">
                  <c:v>2.8142079999999998</c:v>
                </c:pt>
                <c:pt idx="29325">
                  <c:v>2.814184</c:v>
                </c:pt>
                <c:pt idx="29326">
                  <c:v>2.8157709999999998</c:v>
                </c:pt>
                <c:pt idx="29327">
                  <c:v>2.8158669999999999</c:v>
                </c:pt>
                <c:pt idx="29328">
                  <c:v>2.8125979999999999</c:v>
                </c:pt>
                <c:pt idx="29329">
                  <c:v>2.8122129999999999</c:v>
                </c:pt>
                <c:pt idx="29330">
                  <c:v>2.8085110000000002</c:v>
                </c:pt>
                <c:pt idx="29331">
                  <c:v>2.8051210000000002</c:v>
                </c:pt>
                <c:pt idx="29332">
                  <c:v>2.8040150000000001</c:v>
                </c:pt>
                <c:pt idx="29333">
                  <c:v>2.805434</c:v>
                </c:pt>
                <c:pt idx="29334">
                  <c:v>2.8049050000000002</c:v>
                </c:pt>
                <c:pt idx="29335">
                  <c:v>2.8067319999999998</c:v>
                </c:pt>
                <c:pt idx="29336">
                  <c:v>2.802308</c:v>
                </c:pt>
                <c:pt idx="29337">
                  <c:v>2.8029570000000001</c:v>
                </c:pt>
                <c:pt idx="29338">
                  <c:v>2.8078370000000001</c:v>
                </c:pt>
                <c:pt idx="29339">
                  <c:v>2.8069480000000002</c:v>
                </c:pt>
                <c:pt idx="29340">
                  <c:v>2.8081740000000002</c:v>
                </c:pt>
                <c:pt idx="29341">
                  <c:v>2.8086310000000001</c:v>
                </c:pt>
                <c:pt idx="29342">
                  <c:v>2.80803</c:v>
                </c:pt>
                <c:pt idx="29343">
                  <c:v>2.8062990000000001</c:v>
                </c:pt>
                <c:pt idx="29344">
                  <c:v>2.8104339999999999</c:v>
                </c:pt>
                <c:pt idx="29345">
                  <c:v>2.814136</c:v>
                </c:pt>
                <c:pt idx="29346">
                  <c:v>2.8119489999999998</c:v>
                </c:pt>
                <c:pt idx="29347">
                  <c:v>2.81142</c:v>
                </c:pt>
                <c:pt idx="29348">
                  <c:v>2.8093520000000001</c:v>
                </c:pt>
                <c:pt idx="29349">
                  <c:v>2.8114439999999998</c:v>
                </c:pt>
                <c:pt idx="29350">
                  <c:v>2.813367</c:v>
                </c:pt>
                <c:pt idx="29351">
                  <c:v>2.8082699999999998</c:v>
                </c:pt>
                <c:pt idx="29352">
                  <c:v>2.806155</c:v>
                </c:pt>
                <c:pt idx="29353">
                  <c:v>2.8033899999999998</c:v>
                </c:pt>
                <c:pt idx="29354">
                  <c:v>2.8053129999999999</c:v>
                </c:pt>
                <c:pt idx="29355">
                  <c:v>2.8063470000000001</c:v>
                </c:pt>
                <c:pt idx="29356">
                  <c:v>2.806756</c:v>
                </c:pt>
                <c:pt idx="29357">
                  <c:v>2.806708</c:v>
                </c:pt>
                <c:pt idx="29358">
                  <c:v>2.8053849999999998</c:v>
                </c:pt>
                <c:pt idx="29359">
                  <c:v>2.8063709999999999</c:v>
                </c:pt>
                <c:pt idx="29360">
                  <c:v>2.8083179999999999</c:v>
                </c:pt>
                <c:pt idx="29361">
                  <c:v>2.8117559999999999</c:v>
                </c:pt>
                <c:pt idx="29362">
                  <c:v>2.8129339999999998</c:v>
                </c:pt>
                <c:pt idx="29363">
                  <c:v>2.810073</c:v>
                </c:pt>
                <c:pt idx="29364">
                  <c:v>2.8111549999999998</c:v>
                </c:pt>
                <c:pt idx="29365">
                  <c:v>2.8166120000000001</c:v>
                </c:pt>
                <c:pt idx="29366">
                  <c:v>2.823801</c:v>
                </c:pt>
                <c:pt idx="29367">
                  <c:v>2.8238729999999999</c:v>
                </c:pt>
                <c:pt idx="29368">
                  <c:v>2.8157230000000002</c:v>
                </c:pt>
                <c:pt idx="29369">
                  <c:v>2.8106990000000001</c:v>
                </c:pt>
                <c:pt idx="29370">
                  <c:v>2.809472</c:v>
                </c:pt>
                <c:pt idx="29371">
                  <c:v>2.8075489999999999</c:v>
                </c:pt>
                <c:pt idx="29372">
                  <c:v>2.8086790000000001</c:v>
                </c:pt>
                <c:pt idx="29373">
                  <c:v>2.8094239999999999</c:v>
                </c:pt>
                <c:pt idx="29374">
                  <c:v>2.8068040000000001</c:v>
                </c:pt>
                <c:pt idx="29375">
                  <c:v>2.8070200000000001</c:v>
                </c:pt>
                <c:pt idx="29376">
                  <c:v>2.8061790000000002</c:v>
                </c:pt>
                <c:pt idx="29377">
                  <c:v>2.802861</c:v>
                </c:pt>
                <c:pt idx="29378">
                  <c:v>2.8033419999999998</c:v>
                </c:pt>
                <c:pt idx="29379">
                  <c:v>2.8061790000000002</c:v>
                </c:pt>
                <c:pt idx="29380">
                  <c:v>2.8072370000000002</c:v>
                </c:pt>
                <c:pt idx="29381">
                  <c:v>2.8088229999999998</c:v>
                </c:pt>
                <c:pt idx="29382">
                  <c:v>2.8071640000000002</c:v>
                </c:pt>
                <c:pt idx="29383">
                  <c:v>2.8065869999999999</c:v>
                </c:pt>
                <c:pt idx="29384">
                  <c:v>2.8080059999999998</c:v>
                </c:pt>
                <c:pt idx="29385">
                  <c:v>2.8114439999999998</c:v>
                </c:pt>
                <c:pt idx="29386">
                  <c:v>2.8164199999999999</c:v>
                </c:pt>
                <c:pt idx="29387">
                  <c:v>2.8171170000000001</c:v>
                </c:pt>
                <c:pt idx="29388">
                  <c:v>2.8135110000000001</c:v>
                </c:pt>
                <c:pt idx="29389">
                  <c:v>2.811035</c:v>
                </c:pt>
                <c:pt idx="29390">
                  <c:v>2.810362</c:v>
                </c:pt>
                <c:pt idx="29391">
                  <c:v>2.810073</c:v>
                </c:pt>
                <c:pt idx="29392">
                  <c:v>2.8087270000000002</c:v>
                </c:pt>
                <c:pt idx="29393">
                  <c:v>2.8076690000000002</c:v>
                </c:pt>
                <c:pt idx="29394">
                  <c:v>2.803102</c:v>
                </c:pt>
                <c:pt idx="29395">
                  <c:v>2.807477</c:v>
                </c:pt>
                <c:pt idx="29396">
                  <c:v>2.8082699999999998</c:v>
                </c:pt>
                <c:pt idx="29397">
                  <c:v>2.807982</c:v>
                </c:pt>
                <c:pt idx="29398">
                  <c:v>2.8078620000000001</c:v>
                </c:pt>
                <c:pt idx="29399">
                  <c:v>2.8112270000000001</c:v>
                </c:pt>
                <c:pt idx="29400">
                  <c:v>2.8111790000000001</c:v>
                </c:pt>
                <c:pt idx="29401">
                  <c:v>2.8063950000000002</c:v>
                </c:pt>
                <c:pt idx="29402">
                  <c:v>2.8074530000000002</c:v>
                </c:pt>
                <c:pt idx="29403">
                  <c:v>2.8156509999999999</c:v>
                </c:pt>
                <c:pt idx="29404">
                  <c:v>2.8403399999999999</c:v>
                </c:pt>
                <c:pt idx="29405">
                  <c:v>2.8578420000000002</c:v>
                </c:pt>
                <c:pt idx="29406">
                  <c:v>2.8677229999999998</c:v>
                </c:pt>
                <c:pt idx="29407">
                  <c:v>2.864357</c:v>
                </c:pt>
                <c:pt idx="29408">
                  <c:v>2.845221</c:v>
                </c:pt>
                <c:pt idx="29409">
                  <c:v>2.818848</c:v>
                </c:pt>
                <c:pt idx="29410">
                  <c:v>2.800986</c:v>
                </c:pt>
                <c:pt idx="29411">
                  <c:v>2.789326</c:v>
                </c:pt>
                <c:pt idx="29412">
                  <c:v>2.797212</c:v>
                </c:pt>
                <c:pt idx="29413">
                  <c:v>2.8241369999999999</c:v>
                </c:pt>
                <c:pt idx="29414">
                  <c:v>2.8315899999999998</c:v>
                </c:pt>
                <c:pt idx="29415">
                  <c:v>2.829234</c:v>
                </c:pt>
                <c:pt idx="29416">
                  <c:v>2.8211560000000002</c:v>
                </c:pt>
                <c:pt idx="29417">
                  <c:v>2.8046880000000001</c:v>
                </c:pt>
                <c:pt idx="29418">
                  <c:v>2.7875709999999998</c:v>
                </c:pt>
                <c:pt idx="29419">
                  <c:v>2.7851910000000002</c:v>
                </c:pt>
                <c:pt idx="29420">
                  <c:v>2.7828599999999999</c:v>
                </c:pt>
                <c:pt idx="29421">
                  <c:v>2.7887249999999999</c:v>
                </c:pt>
                <c:pt idx="29422">
                  <c:v>2.797885</c:v>
                </c:pt>
                <c:pt idx="29423">
                  <c:v>2.7996639999999999</c:v>
                </c:pt>
                <c:pt idx="29424">
                  <c:v>2.8012990000000002</c:v>
                </c:pt>
                <c:pt idx="29425">
                  <c:v>2.8003369999999999</c:v>
                </c:pt>
                <c:pt idx="29426">
                  <c:v>2.8015150000000002</c:v>
                </c:pt>
                <c:pt idx="29427">
                  <c:v>2.8068279999999999</c:v>
                </c:pt>
                <c:pt idx="29428">
                  <c:v>2.8089439999999999</c:v>
                </c:pt>
                <c:pt idx="29429">
                  <c:v>2.806155</c:v>
                </c:pt>
                <c:pt idx="29430">
                  <c:v>2.803534</c:v>
                </c:pt>
                <c:pt idx="29431">
                  <c:v>2.8042799999999999</c:v>
                </c:pt>
                <c:pt idx="29432">
                  <c:v>2.799255</c:v>
                </c:pt>
                <c:pt idx="29433">
                  <c:v>2.7980770000000001</c:v>
                </c:pt>
                <c:pt idx="29434">
                  <c:v>2.7992789999999999</c:v>
                </c:pt>
                <c:pt idx="29435">
                  <c:v>2.801275</c:v>
                </c:pt>
                <c:pt idx="29436">
                  <c:v>2.7981250000000002</c:v>
                </c:pt>
                <c:pt idx="29437">
                  <c:v>2.8018999999999998</c:v>
                </c:pt>
                <c:pt idx="29438">
                  <c:v>2.8068759999999999</c:v>
                </c:pt>
                <c:pt idx="29439">
                  <c:v>2.8087270000000002</c:v>
                </c:pt>
                <c:pt idx="29440">
                  <c:v>2.806155</c:v>
                </c:pt>
                <c:pt idx="29441">
                  <c:v>2.8066599999999999</c:v>
                </c:pt>
                <c:pt idx="29442">
                  <c:v>2.8117079999999999</c:v>
                </c:pt>
                <c:pt idx="29443">
                  <c:v>2.8181029999999998</c:v>
                </c:pt>
                <c:pt idx="29444">
                  <c:v>2.822454</c:v>
                </c:pt>
                <c:pt idx="29445">
                  <c:v>2.8228629999999999</c:v>
                </c:pt>
                <c:pt idx="29446">
                  <c:v>2.8181989999999999</c:v>
                </c:pt>
                <c:pt idx="29447">
                  <c:v>2.8169490000000001</c:v>
                </c:pt>
                <c:pt idx="29448">
                  <c:v>2.8162759999999998</c:v>
                </c:pt>
                <c:pt idx="29449">
                  <c:v>2.8151459999999999</c:v>
                </c:pt>
                <c:pt idx="29450">
                  <c:v>2.8133430000000001</c:v>
                </c:pt>
                <c:pt idx="29451">
                  <c:v>2.806708</c:v>
                </c:pt>
                <c:pt idx="29452">
                  <c:v>2.8053370000000002</c:v>
                </c:pt>
                <c:pt idx="29453">
                  <c:v>2.806924</c:v>
                </c:pt>
                <c:pt idx="29454">
                  <c:v>2.8066360000000001</c:v>
                </c:pt>
                <c:pt idx="29455">
                  <c:v>2.8040630000000002</c:v>
                </c:pt>
                <c:pt idx="29456">
                  <c:v>2.8021880000000001</c:v>
                </c:pt>
                <c:pt idx="29457">
                  <c:v>2.8064429999999998</c:v>
                </c:pt>
                <c:pt idx="29458">
                  <c:v>2.8162759999999998</c:v>
                </c:pt>
                <c:pt idx="29459">
                  <c:v>2.817237</c:v>
                </c:pt>
                <c:pt idx="29460">
                  <c:v>2.8144010000000002</c:v>
                </c:pt>
                <c:pt idx="29461">
                  <c:v>2.8137279999999998</c:v>
                </c:pt>
                <c:pt idx="29462">
                  <c:v>2.8094000000000001</c:v>
                </c:pt>
                <c:pt idx="29463">
                  <c:v>2.80904</c:v>
                </c:pt>
                <c:pt idx="29464">
                  <c:v>2.816252</c:v>
                </c:pt>
                <c:pt idx="29465">
                  <c:v>2.8183189999999998</c:v>
                </c:pt>
                <c:pt idx="29466">
                  <c:v>2.8188960000000001</c:v>
                </c:pt>
                <c:pt idx="29467">
                  <c:v>2.8210120000000001</c:v>
                </c:pt>
                <c:pt idx="29468">
                  <c:v>2.8214199999999998</c:v>
                </c:pt>
                <c:pt idx="29469">
                  <c:v>2.8150019999999998</c:v>
                </c:pt>
                <c:pt idx="29470">
                  <c:v>2.816805</c:v>
                </c:pt>
                <c:pt idx="29471">
                  <c:v>2.8171409999999999</c:v>
                </c:pt>
                <c:pt idx="29472">
                  <c:v>2.8161320000000001</c:v>
                </c:pt>
                <c:pt idx="29473">
                  <c:v>2.813704</c:v>
                </c:pt>
                <c:pt idx="29474">
                  <c:v>2.8153619999999999</c:v>
                </c:pt>
                <c:pt idx="29475">
                  <c:v>2.8161800000000001</c:v>
                </c:pt>
                <c:pt idx="29476">
                  <c:v>2.8162759999999998</c:v>
                </c:pt>
                <c:pt idx="29477">
                  <c:v>2.8168769999999999</c:v>
                </c:pt>
                <c:pt idx="29478">
                  <c:v>2.8136549999999998</c:v>
                </c:pt>
                <c:pt idx="29479">
                  <c:v>2.8179349999999999</c:v>
                </c:pt>
                <c:pt idx="29480">
                  <c:v>2.8203870000000002</c:v>
                </c:pt>
                <c:pt idx="29481">
                  <c:v>2.8189440000000001</c:v>
                </c:pt>
                <c:pt idx="29482">
                  <c:v>2.8182469999999999</c:v>
                </c:pt>
                <c:pt idx="29483">
                  <c:v>2.8184390000000001</c:v>
                </c:pt>
                <c:pt idx="29484">
                  <c:v>2.818848</c:v>
                </c:pt>
                <c:pt idx="29485">
                  <c:v>2.8214199999999998</c:v>
                </c:pt>
                <c:pt idx="29486">
                  <c:v>2.8189679999999999</c:v>
                </c:pt>
                <c:pt idx="29487">
                  <c:v>2.8138480000000001</c:v>
                </c:pt>
                <c:pt idx="29488">
                  <c:v>2.8143530000000001</c:v>
                </c:pt>
                <c:pt idx="29489">
                  <c:v>2.8177180000000002</c:v>
                </c:pt>
                <c:pt idx="29490">
                  <c:v>2.8158189999999998</c:v>
                </c:pt>
                <c:pt idx="29491">
                  <c:v>2.813631</c:v>
                </c:pt>
                <c:pt idx="29492">
                  <c:v>2.8148089999999999</c:v>
                </c:pt>
                <c:pt idx="29493">
                  <c:v>2.8146409999999999</c:v>
                </c:pt>
                <c:pt idx="29494">
                  <c:v>2.813968</c:v>
                </c:pt>
                <c:pt idx="29495">
                  <c:v>2.813151</c:v>
                </c:pt>
                <c:pt idx="29496">
                  <c:v>2.811035</c:v>
                </c:pt>
                <c:pt idx="29497">
                  <c:v>2.8133910000000002</c:v>
                </c:pt>
                <c:pt idx="29498">
                  <c:v>2.811804</c:v>
                </c:pt>
                <c:pt idx="29499">
                  <c:v>2.8124289999999998</c:v>
                </c:pt>
                <c:pt idx="29500">
                  <c:v>2.8153619999999999</c:v>
                </c:pt>
                <c:pt idx="29501">
                  <c:v>2.8179110000000001</c:v>
                </c:pt>
                <c:pt idx="29502">
                  <c:v>2.817069</c:v>
                </c:pt>
                <c:pt idx="29503">
                  <c:v>2.8206989999999998</c:v>
                </c:pt>
                <c:pt idx="29504">
                  <c:v>2.823248</c:v>
                </c:pt>
                <c:pt idx="29505">
                  <c:v>2.8226230000000001</c:v>
                </c:pt>
                <c:pt idx="29506">
                  <c:v>2.8231269999999999</c:v>
                </c:pt>
                <c:pt idx="29507">
                  <c:v>2.8195929999999998</c:v>
                </c:pt>
                <c:pt idx="29508">
                  <c:v>2.818295</c:v>
                </c:pt>
                <c:pt idx="29509">
                  <c:v>2.8173339999999998</c:v>
                </c:pt>
                <c:pt idx="29510">
                  <c:v>2.8145449999999999</c:v>
                </c:pt>
                <c:pt idx="29511">
                  <c:v>2.814136</c:v>
                </c:pt>
                <c:pt idx="29512">
                  <c:v>2.815531</c:v>
                </c:pt>
                <c:pt idx="29513">
                  <c:v>2.8131270000000002</c:v>
                </c:pt>
                <c:pt idx="29514">
                  <c:v>2.8120449999999999</c:v>
                </c:pt>
                <c:pt idx="29515">
                  <c:v>2.8118280000000002</c:v>
                </c:pt>
                <c:pt idx="29516">
                  <c:v>2.811372</c:v>
                </c:pt>
                <c:pt idx="29517">
                  <c:v>2.811852</c:v>
                </c:pt>
                <c:pt idx="29518">
                  <c:v>2.8107220000000002</c:v>
                </c:pt>
                <c:pt idx="29519">
                  <c:v>2.8127659999999999</c:v>
                </c:pt>
                <c:pt idx="29520">
                  <c:v>2.8160590000000001</c:v>
                </c:pt>
                <c:pt idx="29521">
                  <c:v>2.8225020000000001</c:v>
                </c:pt>
                <c:pt idx="29522">
                  <c:v>2.8217810000000001</c:v>
                </c:pt>
                <c:pt idx="29523">
                  <c:v>2.8194729999999999</c:v>
                </c:pt>
                <c:pt idx="29524">
                  <c:v>2.819858</c:v>
                </c:pt>
                <c:pt idx="29525">
                  <c:v>2.8354119999999998</c:v>
                </c:pt>
                <c:pt idx="29526">
                  <c:v>2.8620489999999998</c:v>
                </c:pt>
                <c:pt idx="29527">
                  <c:v>2.867194</c:v>
                </c:pt>
                <c:pt idx="29528">
                  <c:v>2.8553899999999999</c:v>
                </c:pt>
                <c:pt idx="29529">
                  <c:v>2.838441</c:v>
                </c:pt>
                <c:pt idx="29530">
                  <c:v>2.8108909999999998</c:v>
                </c:pt>
                <c:pt idx="29531">
                  <c:v>2.7971629999999998</c:v>
                </c:pt>
                <c:pt idx="29532">
                  <c:v>2.7945190000000002</c:v>
                </c:pt>
                <c:pt idx="29533">
                  <c:v>2.7892299999999999</c:v>
                </c:pt>
                <c:pt idx="29534">
                  <c:v>2.7926199999999999</c:v>
                </c:pt>
                <c:pt idx="29535">
                  <c:v>2.7988940000000002</c:v>
                </c:pt>
                <c:pt idx="29536">
                  <c:v>2.8044479999999998</c:v>
                </c:pt>
                <c:pt idx="29537">
                  <c:v>2.8064909999999998</c:v>
                </c:pt>
                <c:pt idx="29538">
                  <c:v>2.8078370000000001</c:v>
                </c:pt>
                <c:pt idx="29539">
                  <c:v>2.808799</c:v>
                </c:pt>
                <c:pt idx="29540">
                  <c:v>2.811299</c:v>
                </c:pt>
                <c:pt idx="29541">
                  <c:v>2.813367</c:v>
                </c:pt>
                <c:pt idx="29542">
                  <c:v>2.811131</c:v>
                </c:pt>
                <c:pt idx="29543">
                  <c:v>2.8096410000000001</c:v>
                </c:pt>
                <c:pt idx="29544">
                  <c:v>2.81392</c:v>
                </c:pt>
                <c:pt idx="29545">
                  <c:v>2.8145929999999999</c:v>
                </c:pt>
                <c:pt idx="29546">
                  <c:v>2.811636</c:v>
                </c:pt>
                <c:pt idx="29547">
                  <c:v>2.8119239999999999</c:v>
                </c:pt>
                <c:pt idx="29548">
                  <c:v>2.81053</c:v>
                </c:pt>
                <c:pt idx="29549">
                  <c:v>2.8153139999999999</c:v>
                </c:pt>
                <c:pt idx="29550">
                  <c:v>2.8176939999999999</c:v>
                </c:pt>
                <c:pt idx="29551">
                  <c:v>2.816757</c:v>
                </c:pt>
                <c:pt idx="29552">
                  <c:v>2.8125010000000001</c:v>
                </c:pt>
                <c:pt idx="29553">
                  <c:v>2.811588</c:v>
                </c:pt>
                <c:pt idx="29554">
                  <c:v>2.8049770000000001</c:v>
                </c:pt>
                <c:pt idx="29555">
                  <c:v>2.8077899999999998</c:v>
                </c:pt>
                <c:pt idx="29556">
                  <c:v>2.8103379999999998</c:v>
                </c:pt>
                <c:pt idx="29557">
                  <c:v>2.8162759999999998</c:v>
                </c:pt>
                <c:pt idx="29558">
                  <c:v>2.819858</c:v>
                </c:pt>
                <c:pt idx="29559">
                  <c:v>2.8169249999999999</c:v>
                </c:pt>
                <c:pt idx="29560">
                  <c:v>2.8160829999999999</c:v>
                </c:pt>
                <c:pt idx="29561">
                  <c:v>2.8182710000000002</c:v>
                </c:pt>
                <c:pt idx="29562">
                  <c:v>2.8199540000000001</c:v>
                </c:pt>
                <c:pt idx="29563">
                  <c:v>2.8216130000000001</c:v>
                </c:pt>
                <c:pt idx="29564">
                  <c:v>2.8244020000000001</c:v>
                </c:pt>
                <c:pt idx="29565">
                  <c:v>2.8465669999999998</c:v>
                </c:pt>
                <c:pt idx="29566">
                  <c:v>2.8779159999999999</c:v>
                </c:pt>
                <c:pt idx="29567">
                  <c:v>2.8798629999999998</c:v>
                </c:pt>
                <c:pt idx="29568">
                  <c:v>2.866641</c:v>
                </c:pt>
                <c:pt idx="29569">
                  <c:v>2.8382969999999998</c:v>
                </c:pt>
                <c:pt idx="29570">
                  <c:v>2.8043279999999999</c:v>
                </c:pt>
                <c:pt idx="29571">
                  <c:v>2.789447</c:v>
                </c:pt>
                <c:pt idx="29572">
                  <c:v>2.7896390000000002</c:v>
                </c:pt>
                <c:pt idx="29573">
                  <c:v>2.790721</c:v>
                </c:pt>
                <c:pt idx="29574">
                  <c:v>2.7918259999999999</c:v>
                </c:pt>
                <c:pt idx="29575">
                  <c:v>2.7922829999999998</c:v>
                </c:pt>
                <c:pt idx="29576">
                  <c:v>2.7947839999999999</c:v>
                </c:pt>
                <c:pt idx="29577">
                  <c:v>2.8016350000000001</c:v>
                </c:pt>
                <c:pt idx="29578">
                  <c:v>2.802597</c:v>
                </c:pt>
                <c:pt idx="29579">
                  <c:v>2.8062990000000001</c:v>
                </c:pt>
                <c:pt idx="29580">
                  <c:v>2.811372</c:v>
                </c:pt>
                <c:pt idx="29581">
                  <c:v>2.8109150000000001</c:v>
                </c:pt>
                <c:pt idx="29582">
                  <c:v>2.8093279999999998</c:v>
                </c:pt>
                <c:pt idx="29583">
                  <c:v>2.810746</c:v>
                </c:pt>
                <c:pt idx="29584">
                  <c:v>2.8111549999999998</c:v>
                </c:pt>
                <c:pt idx="29585">
                  <c:v>2.8085830000000001</c:v>
                </c:pt>
                <c:pt idx="29586">
                  <c:v>2.8080539999999998</c:v>
                </c:pt>
                <c:pt idx="29587">
                  <c:v>2.806203</c:v>
                </c:pt>
                <c:pt idx="29588">
                  <c:v>2.8009379999999999</c:v>
                </c:pt>
                <c:pt idx="29589">
                  <c:v>2.801491</c:v>
                </c:pt>
                <c:pt idx="29590">
                  <c:v>2.8024529999999999</c:v>
                </c:pt>
                <c:pt idx="29591">
                  <c:v>2.8032460000000001</c:v>
                </c:pt>
                <c:pt idx="29592">
                  <c:v>2.8052649999999999</c:v>
                </c:pt>
                <c:pt idx="29593">
                  <c:v>2.80904</c:v>
                </c:pt>
                <c:pt idx="29594">
                  <c:v>2.8107709999999999</c:v>
                </c:pt>
                <c:pt idx="29595">
                  <c:v>2.8091599999999999</c:v>
                </c:pt>
                <c:pt idx="29596">
                  <c:v>2.8074050000000002</c:v>
                </c:pt>
                <c:pt idx="29597">
                  <c:v>2.8079100000000001</c:v>
                </c:pt>
                <c:pt idx="29598">
                  <c:v>2.8086069999999999</c:v>
                </c:pt>
                <c:pt idx="29599">
                  <c:v>2.8093759999999999</c:v>
                </c:pt>
                <c:pt idx="29600">
                  <c:v>2.809256</c:v>
                </c:pt>
                <c:pt idx="29601">
                  <c:v>2.8163960000000001</c:v>
                </c:pt>
                <c:pt idx="29602">
                  <c:v>2.8251469999999999</c:v>
                </c:pt>
                <c:pt idx="29603">
                  <c:v>2.8226469999999999</c:v>
                </c:pt>
                <c:pt idx="29604">
                  <c:v>2.8168769999999999</c:v>
                </c:pt>
                <c:pt idx="29605">
                  <c:v>2.8168530000000001</c:v>
                </c:pt>
                <c:pt idx="29606">
                  <c:v>2.8179829999999999</c:v>
                </c:pt>
                <c:pt idx="29607">
                  <c:v>2.8164440000000002</c:v>
                </c:pt>
                <c:pt idx="29608">
                  <c:v>2.8144010000000002</c:v>
                </c:pt>
                <c:pt idx="29609">
                  <c:v>2.8121649999999998</c:v>
                </c:pt>
                <c:pt idx="29610">
                  <c:v>2.8122370000000001</c:v>
                </c:pt>
                <c:pt idx="29611">
                  <c:v>2.8137509999999999</c:v>
                </c:pt>
                <c:pt idx="29612">
                  <c:v>2.8143769999999999</c:v>
                </c:pt>
                <c:pt idx="29613">
                  <c:v>2.8133430000000001</c:v>
                </c:pt>
                <c:pt idx="29614">
                  <c:v>2.8127900000000001</c:v>
                </c:pt>
                <c:pt idx="29615">
                  <c:v>2.815795</c:v>
                </c:pt>
                <c:pt idx="29616">
                  <c:v>2.816011</c:v>
                </c:pt>
                <c:pt idx="29617">
                  <c:v>2.816011</c:v>
                </c:pt>
                <c:pt idx="29618">
                  <c:v>2.8196180000000002</c:v>
                </c:pt>
                <c:pt idx="29619">
                  <c:v>2.8168289999999998</c:v>
                </c:pt>
                <c:pt idx="29620">
                  <c:v>2.8154340000000002</c:v>
                </c:pt>
                <c:pt idx="29621">
                  <c:v>2.8152900000000001</c:v>
                </c:pt>
                <c:pt idx="29622">
                  <c:v>2.8170929999999998</c:v>
                </c:pt>
                <c:pt idx="29623">
                  <c:v>2.8186079999999998</c:v>
                </c:pt>
                <c:pt idx="29624">
                  <c:v>2.817863</c:v>
                </c:pt>
                <c:pt idx="29625">
                  <c:v>2.8169729999999999</c:v>
                </c:pt>
                <c:pt idx="29626">
                  <c:v>2.8162759999999998</c:v>
                </c:pt>
                <c:pt idx="29627">
                  <c:v>2.8163239999999998</c:v>
                </c:pt>
                <c:pt idx="29628">
                  <c:v>2.812189</c:v>
                </c:pt>
                <c:pt idx="29629">
                  <c:v>2.8110590000000002</c:v>
                </c:pt>
                <c:pt idx="29630">
                  <c:v>2.8126220000000002</c:v>
                </c:pt>
                <c:pt idx="29631">
                  <c:v>2.8122850000000001</c:v>
                </c:pt>
                <c:pt idx="29632">
                  <c:v>2.8095919999999999</c:v>
                </c:pt>
                <c:pt idx="29633">
                  <c:v>2.8079580000000002</c:v>
                </c:pt>
                <c:pt idx="29634">
                  <c:v>2.809472</c:v>
                </c:pt>
                <c:pt idx="29635">
                  <c:v>2.8075009999999998</c:v>
                </c:pt>
                <c:pt idx="29636">
                  <c:v>2.811347</c:v>
                </c:pt>
                <c:pt idx="29637">
                  <c:v>2.8125260000000001</c:v>
                </c:pt>
                <c:pt idx="29638">
                  <c:v>2.8119969999999999</c:v>
                </c:pt>
                <c:pt idx="29639">
                  <c:v>2.814425</c:v>
                </c:pt>
                <c:pt idx="29640">
                  <c:v>2.8153139999999999</c:v>
                </c:pt>
                <c:pt idx="29641">
                  <c:v>2.8158430000000001</c:v>
                </c:pt>
                <c:pt idx="29642">
                  <c:v>2.8178869999999998</c:v>
                </c:pt>
                <c:pt idx="29643">
                  <c:v>2.819569</c:v>
                </c:pt>
                <c:pt idx="29644">
                  <c:v>2.8154819999999998</c:v>
                </c:pt>
                <c:pt idx="29645">
                  <c:v>2.8130060000000001</c:v>
                </c:pt>
                <c:pt idx="29646">
                  <c:v>2.8121649999999998</c:v>
                </c:pt>
                <c:pt idx="29647">
                  <c:v>2.81053</c:v>
                </c:pt>
                <c:pt idx="29648">
                  <c:v>2.8107950000000002</c:v>
                </c:pt>
                <c:pt idx="29649">
                  <c:v>2.8099530000000001</c:v>
                </c:pt>
                <c:pt idx="29650">
                  <c:v>2.8101449999999999</c:v>
                </c:pt>
                <c:pt idx="29651">
                  <c:v>2.8076210000000001</c:v>
                </c:pt>
                <c:pt idx="29652">
                  <c:v>2.8105540000000002</c:v>
                </c:pt>
                <c:pt idx="29653">
                  <c:v>2.8134389999999998</c:v>
                </c:pt>
                <c:pt idx="29654">
                  <c:v>2.8136070000000002</c:v>
                </c:pt>
                <c:pt idx="29655">
                  <c:v>2.8140640000000001</c:v>
                </c:pt>
                <c:pt idx="29656">
                  <c:v>2.8178869999999998</c:v>
                </c:pt>
                <c:pt idx="29657">
                  <c:v>2.8161559999999999</c:v>
                </c:pt>
                <c:pt idx="29658">
                  <c:v>2.818295</c:v>
                </c:pt>
                <c:pt idx="29659">
                  <c:v>2.8219970000000001</c:v>
                </c:pt>
                <c:pt idx="29660">
                  <c:v>2.835388</c:v>
                </c:pt>
                <c:pt idx="29661">
                  <c:v>2.8572410000000001</c:v>
                </c:pt>
                <c:pt idx="29662">
                  <c:v>2.860703</c:v>
                </c:pt>
                <c:pt idx="29663">
                  <c:v>2.8466629999999999</c:v>
                </c:pt>
                <c:pt idx="29664">
                  <c:v>2.8291379999999999</c:v>
                </c:pt>
                <c:pt idx="29665">
                  <c:v>2.8052890000000001</c:v>
                </c:pt>
                <c:pt idx="29666">
                  <c:v>2.7925960000000001</c:v>
                </c:pt>
                <c:pt idx="29667">
                  <c:v>2.793005</c:v>
                </c:pt>
                <c:pt idx="29668">
                  <c:v>2.7886769999999999</c:v>
                </c:pt>
                <c:pt idx="29669">
                  <c:v>2.793005</c:v>
                </c:pt>
                <c:pt idx="29670">
                  <c:v>2.797644</c:v>
                </c:pt>
                <c:pt idx="29671">
                  <c:v>2.8047360000000001</c:v>
                </c:pt>
                <c:pt idx="29672">
                  <c:v>2.816036</c:v>
                </c:pt>
                <c:pt idx="29673">
                  <c:v>2.8184149999999999</c:v>
                </c:pt>
                <c:pt idx="29674">
                  <c:v>2.8169729999999999</c:v>
                </c:pt>
                <c:pt idx="29675">
                  <c:v>2.8184879999999999</c:v>
                </c:pt>
                <c:pt idx="29676">
                  <c:v>2.820363</c:v>
                </c:pt>
                <c:pt idx="29677">
                  <c:v>2.820459</c:v>
                </c:pt>
                <c:pt idx="29678">
                  <c:v>2.823296</c:v>
                </c:pt>
                <c:pt idx="29679">
                  <c:v>2.8242090000000002</c:v>
                </c:pt>
                <c:pt idx="29680">
                  <c:v>2.8231269999999999</c:v>
                </c:pt>
                <c:pt idx="29681">
                  <c:v>2.8221660000000002</c:v>
                </c:pt>
                <c:pt idx="29682">
                  <c:v>2.8231999999999999</c:v>
                </c:pt>
                <c:pt idx="29683">
                  <c:v>2.8197619999999999</c:v>
                </c:pt>
                <c:pt idx="29684">
                  <c:v>2.8170449999999998</c:v>
                </c:pt>
                <c:pt idx="29685">
                  <c:v>2.8200259999999999</c:v>
                </c:pt>
                <c:pt idx="29686">
                  <c:v>2.82118</c:v>
                </c:pt>
                <c:pt idx="29687">
                  <c:v>2.8159390000000002</c:v>
                </c:pt>
                <c:pt idx="29688">
                  <c:v>2.8150019999999998</c:v>
                </c:pt>
                <c:pt idx="29689">
                  <c:v>2.8160590000000001</c:v>
                </c:pt>
                <c:pt idx="29690">
                  <c:v>2.8154819999999998</c:v>
                </c:pt>
                <c:pt idx="29691">
                  <c:v>2.8155060000000001</c:v>
                </c:pt>
                <c:pt idx="29692">
                  <c:v>2.8136549999999998</c:v>
                </c:pt>
                <c:pt idx="29693">
                  <c:v>2.817526</c:v>
                </c:pt>
                <c:pt idx="29694">
                  <c:v>2.8202910000000001</c:v>
                </c:pt>
                <c:pt idx="29695">
                  <c:v>2.8207230000000001</c:v>
                </c:pt>
                <c:pt idx="29696">
                  <c:v>2.8228870000000001</c:v>
                </c:pt>
                <c:pt idx="29697">
                  <c:v>2.8246660000000001</c:v>
                </c:pt>
                <c:pt idx="29698">
                  <c:v>2.8245459999999998</c:v>
                </c:pt>
                <c:pt idx="29699">
                  <c:v>2.8218290000000001</c:v>
                </c:pt>
                <c:pt idx="29700">
                  <c:v>2.8200020000000001</c:v>
                </c:pt>
                <c:pt idx="29701">
                  <c:v>2.8199299999999998</c:v>
                </c:pt>
                <c:pt idx="29702">
                  <c:v>2.8200020000000001</c:v>
                </c:pt>
                <c:pt idx="29703">
                  <c:v>2.8174540000000001</c:v>
                </c:pt>
                <c:pt idx="29704">
                  <c:v>2.815795</c:v>
                </c:pt>
                <c:pt idx="29705">
                  <c:v>2.8150979999999999</c:v>
                </c:pt>
                <c:pt idx="29706">
                  <c:v>2.8125010000000001</c:v>
                </c:pt>
                <c:pt idx="29707">
                  <c:v>2.811636</c:v>
                </c:pt>
                <c:pt idx="29708">
                  <c:v>2.8121649999999998</c:v>
                </c:pt>
                <c:pt idx="29709">
                  <c:v>2.811083</c:v>
                </c:pt>
                <c:pt idx="29710">
                  <c:v>2.8149540000000002</c:v>
                </c:pt>
                <c:pt idx="29711">
                  <c:v>2.8194490000000001</c:v>
                </c:pt>
                <c:pt idx="29712">
                  <c:v>2.821396</c:v>
                </c:pt>
                <c:pt idx="29713">
                  <c:v>2.820964</c:v>
                </c:pt>
                <c:pt idx="29714">
                  <c:v>2.8207230000000001</c:v>
                </c:pt>
                <c:pt idx="29715">
                  <c:v>2.820964</c:v>
                </c:pt>
                <c:pt idx="29716">
                  <c:v>2.8216610000000002</c:v>
                </c:pt>
                <c:pt idx="29717">
                  <c:v>2.8198820000000002</c:v>
                </c:pt>
                <c:pt idx="29718">
                  <c:v>2.8199299999999998</c:v>
                </c:pt>
                <c:pt idx="29719">
                  <c:v>2.8210839999999999</c:v>
                </c:pt>
                <c:pt idx="29720">
                  <c:v>2.8244250000000002</c:v>
                </c:pt>
                <c:pt idx="29721">
                  <c:v>2.821685</c:v>
                </c:pt>
                <c:pt idx="29722">
                  <c:v>2.8189199999999999</c:v>
                </c:pt>
                <c:pt idx="29723">
                  <c:v>2.8165640000000001</c:v>
                </c:pt>
                <c:pt idx="29724">
                  <c:v>2.8170449999999998</c:v>
                </c:pt>
                <c:pt idx="29725">
                  <c:v>2.8181509999999999</c:v>
                </c:pt>
                <c:pt idx="29726">
                  <c:v>2.8206030000000002</c:v>
                </c:pt>
                <c:pt idx="29727">
                  <c:v>2.8188240000000002</c:v>
                </c:pt>
                <c:pt idx="29728">
                  <c:v>2.8176459999999999</c:v>
                </c:pt>
                <c:pt idx="29729">
                  <c:v>2.8174299999999999</c:v>
                </c:pt>
                <c:pt idx="29730">
                  <c:v>2.8169729999999999</c:v>
                </c:pt>
                <c:pt idx="29731">
                  <c:v>2.8198820000000002</c:v>
                </c:pt>
                <c:pt idx="29732">
                  <c:v>2.8188</c:v>
                </c:pt>
                <c:pt idx="29733">
                  <c:v>2.8180070000000002</c:v>
                </c:pt>
                <c:pt idx="29734">
                  <c:v>2.819642</c:v>
                </c:pt>
                <c:pt idx="29735">
                  <c:v>2.8223340000000001</c:v>
                </c:pt>
                <c:pt idx="29736">
                  <c:v>2.8227669999999998</c:v>
                </c:pt>
                <c:pt idx="29737">
                  <c:v>2.8236080000000001</c:v>
                </c:pt>
                <c:pt idx="29738">
                  <c:v>2.82219</c:v>
                </c:pt>
                <c:pt idx="29739">
                  <c:v>2.81969</c:v>
                </c:pt>
                <c:pt idx="29740">
                  <c:v>2.8202419999999999</c:v>
                </c:pt>
                <c:pt idx="29741">
                  <c:v>2.8185359999999999</c:v>
                </c:pt>
                <c:pt idx="29742">
                  <c:v>2.8148819999999999</c:v>
                </c:pt>
                <c:pt idx="29743">
                  <c:v>2.8184149999999999</c:v>
                </c:pt>
                <c:pt idx="29744">
                  <c:v>2.8174060000000001</c:v>
                </c:pt>
                <c:pt idx="29745">
                  <c:v>2.8164920000000002</c:v>
                </c:pt>
                <c:pt idx="29746">
                  <c:v>2.817526</c:v>
                </c:pt>
                <c:pt idx="29747">
                  <c:v>2.8149540000000002</c:v>
                </c:pt>
                <c:pt idx="29748">
                  <c:v>2.8167089999999999</c:v>
                </c:pt>
                <c:pt idx="29749">
                  <c:v>2.8186800000000001</c:v>
                </c:pt>
                <c:pt idx="29750">
                  <c:v>2.8157230000000002</c:v>
                </c:pt>
                <c:pt idx="29751">
                  <c:v>2.8147129999999998</c:v>
                </c:pt>
                <c:pt idx="29752">
                  <c:v>2.8225739999999999</c:v>
                </c:pt>
                <c:pt idx="29753">
                  <c:v>2.825291</c:v>
                </c:pt>
                <c:pt idx="29754">
                  <c:v>2.8243290000000001</c:v>
                </c:pt>
                <c:pt idx="29755">
                  <c:v>2.8255560000000002</c:v>
                </c:pt>
                <c:pt idx="29756">
                  <c:v>2.828344</c:v>
                </c:pt>
                <c:pt idx="29757">
                  <c:v>2.8284639999999999</c:v>
                </c:pt>
                <c:pt idx="29758">
                  <c:v>2.8274309999999998</c:v>
                </c:pt>
                <c:pt idx="29759">
                  <c:v>2.827671</c:v>
                </c:pt>
                <c:pt idx="29760">
                  <c:v>2.8282240000000001</c:v>
                </c:pt>
                <c:pt idx="29761">
                  <c:v>2.8278150000000002</c:v>
                </c:pt>
                <c:pt idx="29762">
                  <c:v>2.8240889999999998</c:v>
                </c:pt>
                <c:pt idx="29763">
                  <c:v>2.8229109999999999</c:v>
                </c:pt>
                <c:pt idx="29764">
                  <c:v>2.8220700000000001</c:v>
                </c:pt>
                <c:pt idx="29765">
                  <c:v>2.818343</c:v>
                </c:pt>
                <c:pt idx="29766">
                  <c:v>2.8161320000000001</c:v>
                </c:pt>
                <c:pt idx="29767">
                  <c:v>2.8150019999999998</c:v>
                </c:pt>
                <c:pt idx="29768">
                  <c:v>2.811299</c:v>
                </c:pt>
                <c:pt idx="29769">
                  <c:v>2.8096410000000001</c:v>
                </c:pt>
                <c:pt idx="29770">
                  <c:v>2.81142</c:v>
                </c:pt>
                <c:pt idx="29771">
                  <c:v>2.8165640000000001</c:v>
                </c:pt>
                <c:pt idx="29772">
                  <c:v>2.8206509999999998</c:v>
                </c:pt>
                <c:pt idx="29773">
                  <c:v>2.8221180000000001</c:v>
                </c:pt>
                <c:pt idx="29774">
                  <c:v>2.8209399999999998</c:v>
                </c:pt>
                <c:pt idx="29775">
                  <c:v>2.818848</c:v>
                </c:pt>
                <c:pt idx="29776">
                  <c:v>2.8222139999999998</c:v>
                </c:pt>
                <c:pt idx="29777">
                  <c:v>2.8225500000000001</c:v>
                </c:pt>
                <c:pt idx="29778">
                  <c:v>2.8251710000000001</c:v>
                </c:pt>
                <c:pt idx="29779">
                  <c:v>2.8254589999999999</c:v>
                </c:pt>
                <c:pt idx="29780">
                  <c:v>2.8188</c:v>
                </c:pt>
                <c:pt idx="29781">
                  <c:v>2.8186079999999998</c:v>
                </c:pt>
                <c:pt idx="29782">
                  <c:v>2.8214929999999998</c:v>
                </c:pt>
                <c:pt idx="29783">
                  <c:v>2.8222139999999998</c:v>
                </c:pt>
                <c:pt idx="29784">
                  <c:v>2.8189440000000001</c:v>
                </c:pt>
                <c:pt idx="29785">
                  <c:v>2.8145210000000001</c:v>
                </c:pt>
                <c:pt idx="29786">
                  <c:v>2.812646</c:v>
                </c:pt>
                <c:pt idx="29787">
                  <c:v>2.8117559999999999</c:v>
                </c:pt>
                <c:pt idx="29788">
                  <c:v>2.8144010000000002</c:v>
                </c:pt>
                <c:pt idx="29789">
                  <c:v>2.8166359999999999</c:v>
                </c:pt>
                <c:pt idx="29790">
                  <c:v>2.8138239999999999</c:v>
                </c:pt>
                <c:pt idx="29791">
                  <c:v>2.812646</c:v>
                </c:pt>
                <c:pt idx="29792">
                  <c:v>2.816468</c:v>
                </c:pt>
                <c:pt idx="29793">
                  <c:v>2.8156509999999999</c:v>
                </c:pt>
                <c:pt idx="29794">
                  <c:v>2.8156750000000001</c:v>
                </c:pt>
                <c:pt idx="29795">
                  <c:v>2.8185600000000002</c:v>
                </c:pt>
                <c:pt idx="29796">
                  <c:v>2.8147609999999998</c:v>
                </c:pt>
                <c:pt idx="29797">
                  <c:v>2.8168289999999998</c:v>
                </c:pt>
                <c:pt idx="29798">
                  <c:v>2.8156750000000001</c:v>
                </c:pt>
                <c:pt idx="29799">
                  <c:v>2.8166359999999999</c:v>
                </c:pt>
                <c:pt idx="29800">
                  <c:v>2.8161800000000001</c:v>
                </c:pt>
                <c:pt idx="29801">
                  <c:v>2.813415</c:v>
                </c:pt>
                <c:pt idx="29802">
                  <c:v>2.8131020000000002</c:v>
                </c:pt>
                <c:pt idx="29803">
                  <c:v>2.8154340000000002</c:v>
                </c:pt>
                <c:pt idx="29804">
                  <c:v>2.8164199999999999</c:v>
                </c:pt>
                <c:pt idx="29805">
                  <c:v>2.8186079999999998</c:v>
                </c:pt>
                <c:pt idx="29806">
                  <c:v>2.8148330000000001</c:v>
                </c:pt>
                <c:pt idx="29807">
                  <c:v>2.8179110000000001</c:v>
                </c:pt>
                <c:pt idx="29808">
                  <c:v>2.8246180000000001</c:v>
                </c:pt>
                <c:pt idx="29809">
                  <c:v>2.8190879999999998</c:v>
                </c:pt>
                <c:pt idx="29810">
                  <c:v>2.81541</c:v>
                </c:pt>
                <c:pt idx="29811">
                  <c:v>2.8137509999999999</c:v>
                </c:pt>
                <c:pt idx="29812">
                  <c:v>2.8134389999999998</c:v>
                </c:pt>
                <c:pt idx="29813">
                  <c:v>2.8132950000000001</c:v>
                </c:pt>
                <c:pt idx="29814">
                  <c:v>2.8145929999999999</c:v>
                </c:pt>
                <c:pt idx="29815">
                  <c:v>2.8190409999999999</c:v>
                </c:pt>
                <c:pt idx="29816">
                  <c:v>2.8217089999999998</c:v>
                </c:pt>
                <c:pt idx="29817">
                  <c:v>2.8210359999999999</c:v>
                </c:pt>
                <c:pt idx="29818">
                  <c:v>2.8223099999999999</c:v>
                </c:pt>
                <c:pt idx="29819">
                  <c:v>2.8203390000000002</c:v>
                </c:pt>
                <c:pt idx="29820">
                  <c:v>2.8199779999999999</c:v>
                </c:pt>
                <c:pt idx="29821">
                  <c:v>2.8198340000000002</c:v>
                </c:pt>
                <c:pt idx="29822">
                  <c:v>2.8198820000000002</c:v>
                </c:pt>
                <c:pt idx="29823">
                  <c:v>2.818031</c:v>
                </c:pt>
                <c:pt idx="29824">
                  <c:v>2.8125499999999999</c:v>
                </c:pt>
                <c:pt idx="29825">
                  <c:v>2.8106260000000001</c:v>
                </c:pt>
                <c:pt idx="29826">
                  <c:v>2.8141120000000002</c:v>
                </c:pt>
                <c:pt idx="29827">
                  <c:v>2.8163960000000001</c:v>
                </c:pt>
                <c:pt idx="29828">
                  <c:v>2.8147609999999998</c:v>
                </c:pt>
                <c:pt idx="29829">
                  <c:v>2.8158669999999999</c:v>
                </c:pt>
                <c:pt idx="29830">
                  <c:v>2.8183669999999998</c:v>
                </c:pt>
                <c:pt idx="29831">
                  <c:v>2.817237</c:v>
                </c:pt>
                <c:pt idx="29832">
                  <c:v>2.8225500000000001</c:v>
                </c:pt>
                <c:pt idx="29833">
                  <c:v>2.8250510000000002</c:v>
                </c:pt>
                <c:pt idx="29834">
                  <c:v>2.8242569999999998</c:v>
                </c:pt>
                <c:pt idx="29835">
                  <c:v>2.8248820000000001</c:v>
                </c:pt>
                <c:pt idx="29836">
                  <c:v>2.8274789999999999</c:v>
                </c:pt>
                <c:pt idx="29837">
                  <c:v>2.83046</c:v>
                </c:pt>
                <c:pt idx="29838">
                  <c:v>2.8255789999999998</c:v>
                </c:pt>
                <c:pt idx="29839">
                  <c:v>2.8264450000000001</c:v>
                </c:pt>
                <c:pt idx="29840">
                  <c:v>2.8272620000000002</c:v>
                </c:pt>
                <c:pt idx="29841">
                  <c:v>2.82457</c:v>
                </c:pt>
                <c:pt idx="29842">
                  <c:v>2.824065</c:v>
                </c:pt>
                <c:pt idx="29843">
                  <c:v>2.821949</c:v>
                </c:pt>
                <c:pt idx="29844">
                  <c:v>2.819642</c:v>
                </c:pt>
                <c:pt idx="29845">
                  <c:v>2.8204829999999999</c:v>
                </c:pt>
                <c:pt idx="29846">
                  <c:v>2.8174540000000001</c:v>
                </c:pt>
                <c:pt idx="29847">
                  <c:v>2.8194249999999998</c:v>
                </c:pt>
                <c:pt idx="29848">
                  <c:v>2.8152900000000001</c:v>
                </c:pt>
                <c:pt idx="29849">
                  <c:v>2.8136070000000002</c:v>
                </c:pt>
                <c:pt idx="29850">
                  <c:v>2.8169970000000002</c:v>
                </c:pt>
                <c:pt idx="29851">
                  <c:v>2.8200020000000001</c:v>
                </c:pt>
                <c:pt idx="29852">
                  <c:v>2.820627</c:v>
                </c:pt>
                <c:pt idx="29853">
                  <c:v>2.823296</c:v>
                </c:pt>
                <c:pt idx="29854">
                  <c:v>2.8256519999999998</c:v>
                </c:pt>
                <c:pt idx="29855">
                  <c:v>2.8304360000000002</c:v>
                </c:pt>
                <c:pt idx="29856">
                  <c:v>2.8310369999999998</c:v>
                </c:pt>
                <c:pt idx="29857">
                  <c:v>2.833561</c:v>
                </c:pt>
                <c:pt idx="29858">
                  <c:v>2.8294980000000001</c:v>
                </c:pt>
                <c:pt idx="29859">
                  <c:v>2.8231269999999999</c:v>
                </c:pt>
                <c:pt idx="29860">
                  <c:v>2.8238479999999999</c:v>
                </c:pt>
                <c:pt idx="29861">
                  <c:v>2.8256760000000001</c:v>
                </c:pt>
                <c:pt idx="29862">
                  <c:v>2.8221660000000002</c:v>
                </c:pt>
                <c:pt idx="29863">
                  <c:v>2.8174779999999999</c:v>
                </c:pt>
                <c:pt idx="29864">
                  <c:v>2.8146170000000001</c:v>
                </c:pt>
                <c:pt idx="29865">
                  <c:v>2.8159390000000002</c:v>
                </c:pt>
                <c:pt idx="29866">
                  <c:v>2.8166120000000001</c:v>
                </c:pt>
                <c:pt idx="29867">
                  <c:v>2.817237</c:v>
                </c:pt>
                <c:pt idx="29868">
                  <c:v>2.8163960000000001</c:v>
                </c:pt>
                <c:pt idx="29869">
                  <c:v>2.811347</c:v>
                </c:pt>
                <c:pt idx="29870">
                  <c:v>2.8087029999999999</c:v>
                </c:pt>
                <c:pt idx="29871">
                  <c:v>2.8155549999999998</c:v>
                </c:pt>
                <c:pt idx="29872">
                  <c:v>2.8233679999999999</c:v>
                </c:pt>
                <c:pt idx="29873">
                  <c:v>2.823175</c:v>
                </c:pt>
                <c:pt idx="29874">
                  <c:v>2.8259880000000002</c:v>
                </c:pt>
                <c:pt idx="29875">
                  <c:v>2.8261560000000001</c:v>
                </c:pt>
                <c:pt idx="29876">
                  <c:v>2.822743</c:v>
                </c:pt>
                <c:pt idx="29877">
                  <c:v>2.8259880000000002</c:v>
                </c:pt>
                <c:pt idx="29878">
                  <c:v>2.82457</c:v>
                </c:pt>
                <c:pt idx="29879">
                  <c:v>2.8230789999999999</c:v>
                </c:pt>
                <c:pt idx="29880">
                  <c:v>2.8245939999999998</c:v>
                </c:pt>
                <c:pt idx="29881">
                  <c:v>2.8202660000000002</c:v>
                </c:pt>
                <c:pt idx="29882">
                  <c:v>2.8189199999999999</c:v>
                </c:pt>
                <c:pt idx="29883">
                  <c:v>2.8145929999999999</c:v>
                </c:pt>
                <c:pt idx="29884">
                  <c:v>2.8140640000000001</c:v>
                </c:pt>
                <c:pt idx="29885">
                  <c:v>2.8159149999999999</c:v>
                </c:pt>
                <c:pt idx="29886">
                  <c:v>2.8130299999999999</c:v>
                </c:pt>
                <c:pt idx="29887">
                  <c:v>2.8141120000000002</c:v>
                </c:pt>
                <c:pt idx="29888">
                  <c:v>2.80952</c:v>
                </c:pt>
                <c:pt idx="29889">
                  <c:v>2.8106740000000001</c:v>
                </c:pt>
                <c:pt idx="29890">
                  <c:v>2.8149540000000002</c:v>
                </c:pt>
                <c:pt idx="29891">
                  <c:v>2.8168289999999998</c:v>
                </c:pt>
                <c:pt idx="29892">
                  <c:v>2.8153139999999999</c:v>
                </c:pt>
                <c:pt idx="29893">
                  <c:v>2.8131020000000002</c:v>
                </c:pt>
                <c:pt idx="29894">
                  <c:v>2.8150019999999998</c:v>
                </c:pt>
                <c:pt idx="29895">
                  <c:v>2.8148089999999999</c:v>
                </c:pt>
                <c:pt idx="29896">
                  <c:v>2.813631</c:v>
                </c:pt>
                <c:pt idx="29897">
                  <c:v>2.8148089999999999</c:v>
                </c:pt>
                <c:pt idx="29898">
                  <c:v>2.818127</c:v>
                </c:pt>
                <c:pt idx="29899">
                  <c:v>2.818511</c:v>
                </c:pt>
                <c:pt idx="29900">
                  <c:v>2.819569</c:v>
                </c:pt>
                <c:pt idx="29901">
                  <c:v>2.8208190000000002</c:v>
                </c:pt>
                <c:pt idx="29902">
                  <c:v>2.8213240000000002</c:v>
                </c:pt>
                <c:pt idx="29903">
                  <c:v>2.820411</c:v>
                </c:pt>
                <c:pt idx="29904">
                  <c:v>2.8190650000000002</c:v>
                </c:pt>
                <c:pt idx="29905">
                  <c:v>2.8125979999999999</c:v>
                </c:pt>
                <c:pt idx="29906">
                  <c:v>2.8109869999999999</c:v>
                </c:pt>
                <c:pt idx="29907">
                  <c:v>2.8139919999999998</c:v>
                </c:pt>
                <c:pt idx="29908">
                  <c:v>2.814473</c:v>
                </c:pt>
                <c:pt idx="29909">
                  <c:v>2.8151220000000001</c:v>
                </c:pt>
                <c:pt idx="29910">
                  <c:v>2.8142079999999998</c:v>
                </c:pt>
                <c:pt idx="29911">
                  <c:v>2.8134389999999998</c:v>
                </c:pt>
                <c:pt idx="29912">
                  <c:v>2.8188</c:v>
                </c:pt>
                <c:pt idx="29913">
                  <c:v>2.8215409999999999</c:v>
                </c:pt>
                <c:pt idx="29914">
                  <c:v>2.8185600000000002</c:v>
                </c:pt>
                <c:pt idx="29915">
                  <c:v>2.8201700000000001</c:v>
                </c:pt>
                <c:pt idx="29916">
                  <c:v>2.8199779999999999</c:v>
                </c:pt>
                <c:pt idx="29917">
                  <c:v>2.8216130000000001</c:v>
                </c:pt>
                <c:pt idx="29918">
                  <c:v>2.8232719999999998</c:v>
                </c:pt>
                <c:pt idx="29919">
                  <c:v>2.8185600000000002</c:v>
                </c:pt>
                <c:pt idx="29920">
                  <c:v>2.8172860000000002</c:v>
                </c:pt>
                <c:pt idx="29921">
                  <c:v>2.8202419999999999</c:v>
                </c:pt>
                <c:pt idx="29922">
                  <c:v>2.8151459999999999</c:v>
                </c:pt>
                <c:pt idx="29923">
                  <c:v>2.813078</c:v>
                </c:pt>
                <c:pt idx="29924">
                  <c:v>2.8125499999999999</c:v>
                </c:pt>
                <c:pt idx="29925">
                  <c:v>2.8122129999999999</c:v>
                </c:pt>
                <c:pt idx="29926">
                  <c:v>2.8118759999999998</c:v>
                </c:pt>
                <c:pt idx="29927">
                  <c:v>2.816805</c:v>
                </c:pt>
                <c:pt idx="29928">
                  <c:v>2.8227669999999998</c:v>
                </c:pt>
                <c:pt idx="29929">
                  <c:v>2.823728</c:v>
                </c:pt>
                <c:pt idx="29930">
                  <c:v>2.8239930000000002</c:v>
                </c:pt>
                <c:pt idx="29931">
                  <c:v>2.8217089999999998</c:v>
                </c:pt>
                <c:pt idx="29932">
                  <c:v>2.8214450000000002</c:v>
                </c:pt>
                <c:pt idx="29933">
                  <c:v>2.8193049999999999</c:v>
                </c:pt>
                <c:pt idx="29934">
                  <c:v>2.8189199999999999</c:v>
                </c:pt>
                <c:pt idx="29935">
                  <c:v>2.8227190000000002</c:v>
                </c:pt>
                <c:pt idx="29936">
                  <c:v>2.825507</c:v>
                </c:pt>
                <c:pt idx="29937">
                  <c:v>2.8285369999999999</c:v>
                </c:pt>
                <c:pt idx="29938">
                  <c:v>2.827118</c:v>
                </c:pt>
                <c:pt idx="29939">
                  <c:v>2.826902</c:v>
                </c:pt>
                <c:pt idx="29940">
                  <c:v>2.8269500000000001</c:v>
                </c:pt>
                <c:pt idx="29941">
                  <c:v>2.826397</c:v>
                </c:pt>
                <c:pt idx="29942">
                  <c:v>2.8222139999999998</c:v>
                </c:pt>
                <c:pt idx="29943">
                  <c:v>2.8206030000000002</c:v>
                </c:pt>
                <c:pt idx="29944">
                  <c:v>2.8163719999999999</c:v>
                </c:pt>
                <c:pt idx="29945">
                  <c:v>2.818127</c:v>
                </c:pt>
                <c:pt idx="29946">
                  <c:v>2.8189199999999999</c:v>
                </c:pt>
                <c:pt idx="29947">
                  <c:v>2.8163239999999998</c:v>
                </c:pt>
                <c:pt idx="29948">
                  <c:v>2.8141600000000002</c:v>
                </c:pt>
                <c:pt idx="29949">
                  <c:v>2.8144969999999998</c:v>
                </c:pt>
                <c:pt idx="29950">
                  <c:v>2.8199540000000001</c:v>
                </c:pt>
                <c:pt idx="29951">
                  <c:v>2.821637</c:v>
                </c:pt>
                <c:pt idx="29952">
                  <c:v>2.821685</c:v>
                </c:pt>
                <c:pt idx="29953">
                  <c:v>2.8221419999999999</c:v>
                </c:pt>
                <c:pt idx="29954">
                  <c:v>2.823728</c:v>
                </c:pt>
                <c:pt idx="29955">
                  <c:v>2.8241369999999999</c:v>
                </c:pt>
                <c:pt idx="29956">
                  <c:v>2.8259880000000002</c:v>
                </c:pt>
                <c:pt idx="29957">
                  <c:v>2.8251469999999999</c:v>
                </c:pt>
                <c:pt idx="29958">
                  <c:v>2.8227669999999998</c:v>
                </c:pt>
                <c:pt idx="29959">
                  <c:v>2.8251469999999999</c:v>
                </c:pt>
                <c:pt idx="29960">
                  <c:v>2.8284159999999998</c:v>
                </c:pt>
                <c:pt idx="29961">
                  <c:v>2.8300990000000001</c:v>
                </c:pt>
                <c:pt idx="29962">
                  <c:v>2.8269739999999999</c:v>
                </c:pt>
                <c:pt idx="29963">
                  <c:v>2.8238249999999998</c:v>
                </c:pt>
                <c:pt idx="29964">
                  <c:v>2.8242569999999998</c:v>
                </c:pt>
                <c:pt idx="29965">
                  <c:v>2.820964</c:v>
                </c:pt>
                <c:pt idx="29966">
                  <c:v>2.8200500000000002</c:v>
                </c:pt>
                <c:pt idx="29967">
                  <c:v>2.8173339999999998</c:v>
                </c:pt>
                <c:pt idx="29968">
                  <c:v>2.817863</c:v>
                </c:pt>
                <c:pt idx="29969">
                  <c:v>2.8186559999999998</c:v>
                </c:pt>
                <c:pt idx="29970">
                  <c:v>2.8180070000000002</c:v>
                </c:pt>
                <c:pt idx="29971">
                  <c:v>2.812189</c:v>
                </c:pt>
                <c:pt idx="29972">
                  <c:v>2.8163239999999998</c:v>
                </c:pt>
                <c:pt idx="29973">
                  <c:v>2.8251710000000001</c:v>
                </c:pt>
                <c:pt idx="29974">
                  <c:v>2.828392</c:v>
                </c:pt>
                <c:pt idx="29975">
                  <c:v>2.8273830000000002</c:v>
                </c:pt>
                <c:pt idx="29976">
                  <c:v>2.8271660000000001</c:v>
                </c:pt>
                <c:pt idx="29977">
                  <c:v>2.8277670000000001</c:v>
                </c:pt>
                <c:pt idx="29978">
                  <c:v>2.8256519999999998</c:v>
                </c:pt>
                <c:pt idx="29979">
                  <c:v>2.8266849999999999</c:v>
                </c:pt>
                <c:pt idx="29980">
                  <c:v>2.827671</c:v>
                </c:pt>
                <c:pt idx="29981">
                  <c:v>2.825507</c:v>
                </c:pt>
                <c:pt idx="29982">
                  <c:v>2.8202910000000001</c:v>
                </c:pt>
                <c:pt idx="29983">
                  <c:v>2.8194490000000001</c:v>
                </c:pt>
                <c:pt idx="29984">
                  <c:v>2.8198340000000002</c:v>
                </c:pt>
                <c:pt idx="29985">
                  <c:v>2.8153380000000001</c:v>
                </c:pt>
                <c:pt idx="29986">
                  <c:v>2.8171650000000001</c:v>
                </c:pt>
                <c:pt idx="29987">
                  <c:v>2.81969</c:v>
                </c:pt>
                <c:pt idx="29988">
                  <c:v>2.8214450000000002</c:v>
                </c:pt>
                <c:pt idx="29989">
                  <c:v>2.8211080000000002</c:v>
                </c:pt>
                <c:pt idx="29990">
                  <c:v>2.819906</c:v>
                </c:pt>
                <c:pt idx="29991">
                  <c:v>2.8214929999999998</c:v>
                </c:pt>
                <c:pt idx="29992">
                  <c:v>2.823248</c:v>
                </c:pt>
                <c:pt idx="29993">
                  <c:v>2.8253629999999998</c:v>
                </c:pt>
                <c:pt idx="29994">
                  <c:v>2.8236560000000002</c:v>
                </c:pt>
                <c:pt idx="29995">
                  <c:v>2.8217810000000001</c:v>
                </c:pt>
                <c:pt idx="29996">
                  <c:v>2.8239930000000002</c:v>
                </c:pt>
                <c:pt idx="29997">
                  <c:v>2.8270219999999999</c:v>
                </c:pt>
                <c:pt idx="29998">
                  <c:v>2.8277909999999999</c:v>
                </c:pt>
                <c:pt idx="29999">
                  <c:v>2.8289689999999998</c:v>
                </c:pt>
                <c:pt idx="30000">
                  <c:v>2.8263729999999998</c:v>
                </c:pt>
                <c:pt idx="30001">
                  <c:v>2.8249059999999999</c:v>
                </c:pt>
                <c:pt idx="30002">
                  <c:v>2.8254589999999999</c:v>
                </c:pt>
                <c:pt idx="30003">
                  <c:v>2.8223340000000001</c:v>
                </c:pt>
                <c:pt idx="30004">
                  <c:v>2.8171409999999999</c:v>
                </c:pt>
                <c:pt idx="30005">
                  <c:v>2.8144010000000002</c:v>
                </c:pt>
                <c:pt idx="30006">
                  <c:v>2.813367</c:v>
                </c:pt>
                <c:pt idx="30007">
                  <c:v>2.8142320000000001</c:v>
                </c:pt>
                <c:pt idx="30008">
                  <c:v>2.8145210000000001</c:v>
                </c:pt>
                <c:pt idx="30009">
                  <c:v>2.817237</c:v>
                </c:pt>
                <c:pt idx="30010">
                  <c:v>2.819858</c:v>
                </c:pt>
                <c:pt idx="30011">
                  <c:v>2.8202910000000001</c:v>
                </c:pt>
                <c:pt idx="30012">
                  <c:v>2.8209399999999998</c:v>
                </c:pt>
                <c:pt idx="30013">
                  <c:v>2.8229829999999998</c:v>
                </c:pt>
                <c:pt idx="30014">
                  <c:v>2.821637</c:v>
                </c:pt>
                <c:pt idx="30015">
                  <c:v>2.8220939999999999</c:v>
                </c:pt>
                <c:pt idx="30016">
                  <c:v>2.8227190000000002</c:v>
                </c:pt>
                <c:pt idx="30017">
                  <c:v>2.82368</c:v>
                </c:pt>
                <c:pt idx="30018">
                  <c:v>2.8242569999999998</c:v>
                </c:pt>
                <c:pt idx="30019">
                  <c:v>2.8215409999999999</c:v>
                </c:pt>
                <c:pt idx="30020">
                  <c:v>2.817574</c:v>
                </c:pt>
                <c:pt idx="30021">
                  <c:v>2.8191609999999998</c:v>
                </c:pt>
                <c:pt idx="30022">
                  <c:v>2.817237</c:v>
                </c:pt>
                <c:pt idx="30023">
                  <c:v>2.8147609999999998</c:v>
                </c:pt>
                <c:pt idx="30024">
                  <c:v>2.8183910000000001</c:v>
                </c:pt>
                <c:pt idx="30025">
                  <c:v>2.8191130000000002</c:v>
                </c:pt>
                <c:pt idx="30026">
                  <c:v>2.817526</c:v>
                </c:pt>
                <c:pt idx="30027">
                  <c:v>2.8153860000000002</c:v>
                </c:pt>
                <c:pt idx="30028">
                  <c:v>2.8182469999999999</c:v>
                </c:pt>
                <c:pt idx="30029">
                  <c:v>2.8241849999999999</c:v>
                </c:pt>
                <c:pt idx="30030">
                  <c:v>2.822743</c:v>
                </c:pt>
                <c:pt idx="30031">
                  <c:v>2.8242090000000002</c:v>
                </c:pt>
                <c:pt idx="30032">
                  <c:v>2.8259880000000002</c:v>
                </c:pt>
                <c:pt idx="30033">
                  <c:v>2.826301</c:v>
                </c:pt>
                <c:pt idx="30034">
                  <c:v>2.8238249999999998</c:v>
                </c:pt>
                <c:pt idx="30035">
                  <c:v>2.8225259999999999</c:v>
                </c:pt>
                <c:pt idx="30036">
                  <c:v>2.8254109999999999</c:v>
                </c:pt>
                <c:pt idx="30037">
                  <c:v>2.822695</c:v>
                </c:pt>
                <c:pt idx="30038">
                  <c:v>2.8222860000000001</c:v>
                </c:pt>
                <c:pt idx="30039">
                  <c:v>2.8218290000000001</c:v>
                </c:pt>
                <c:pt idx="30040">
                  <c:v>2.8212280000000001</c:v>
                </c:pt>
                <c:pt idx="30041">
                  <c:v>2.8183189999999998</c:v>
                </c:pt>
                <c:pt idx="30042">
                  <c:v>2.8193769999999998</c:v>
                </c:pt>
                <c:pt idx="30043">
                  <c:v>2.8226469999999999</c:v>
                </c:pt>
                <c:pt idx="30044">
                  <c:v>2.8244500000000001</c:v>
                </c:pt>
                <c:pt idx="30045">
                  <c:v>2.819858</c:v>
                </c:pt>
                <c:pt idx="30046">
                  <c:v>2.8169249999999999</c:v>
                </c:pt>
                <c:pt idx="30047">
                  <c:v>2.8189440000000001</c:v>
                </c:pt>
                <c:pt idx="30048">
                  <c:v>2.8176220000000001</c:v>
                </c:pt>
                <c:pt idx="30049">
                  <c:v>2.8172609999999998</c:v>
                </c:pt>
                <c:pt idx="30050">
                  <c:v>2.8199779999999999</c:v>
                </c:pt>
                <c:pt idx="30051">
                  <c:v>2.823296</c:v>
                </c:pt>
                <c:pt idx="30052">
                  <c:v>2.82707</c:v>
                </c:pt>
                <c:pt idx="30053">
                  <c:v>2.825844</c:v>
                </c:pt>
                <c:pt idx="30054">
                  <c:v>2.8246660000000001</c:v>
                </c:pt>
                <c:pt idx="30055">
                  <c:v>2.8226230000000001</c:v>
                </c:pt>
                <c:pt idx="30056">
                  <c:v>2.8192089999999999</c:v>
                </c:pt>
                <c:pt idx="30057">
                  <c:v>2.819353</c:v>
                </c:pt>
                <c:pt idx="30058">
                  <c:v>2.8227669999999998</c:v>
                </c:pt>
                <c:pt idx="30059">
                  <c:v>2.824065</c:v>
                </c:pt>
                <c:pt idx="30060">
                  <c:v>2.8233920000000001</c:v>
                </c:pt>
                <c:pt idx="30061">
                  <c:v>2.824281</c:v>
                </c:pt>
                <c:pt idx="30062">
                  <c:v>2.8199540000000001</c:v>
                </c:pt>
                <c:pt idx="30063">
                  <c:v>2.8161079999999998</c:v>
                </c:pt>
                <c:pt idx="30064">
                  <c:v>2.8162039999999999</c:v>
                </c:pt>
                <c:pt idx="30065">
                  <c:v>2.8188960000000001</c:v>
                </c:pt>
                <c:pt idx="30066">
                  <c:v>2.8181029999999998</c:v>
                </c:pt>
                <c:pt idx="30067">
                  <c:v>2.821949</c:v>
                </c:pt>
                <c:pt idx="30068">
                  <c:v>2.8197619999999999</c:v>
                </c:pt>
                <c:pt idx="30069">
                  <c:v>2.8196180000000002</c:v>
                </c:pt>
                <c:pt idx="30070">
                  <c:v>2.8214450000000002</c:v>
                </c:pt>
                <c:pt idx="30071">
                  <c:v>2.8246899999999999</c:v>
                </c:pt>
                <c:pt idx="30072">
                  <c:v>2.8228629999999999</c:v>
                </c:pt>
                <c:pt idx="30073">
                  <c:v>2.8246899999999999</c:v>
                </c:pt>
                <c:pt idx="30074">
                  <c:v>2.8263250000000002</c:v>
                </c:pt>
                <c:pt idx="30075">
                  <c:v>2.8251230000000001</c:v>
                </c:pt>
                <c:pt idx="30076">
                  <c:v>2.8207230000000001</c:v>
                </c:pt>
                <c:pt idx="30077">
                  <c:v>2.8203390000000002</c:v>
                </c:pt>
                <c:pt idx="30078">
                  <c:v>2.8193290000000002</c:v>
                </c:pt>
                <c:pt idx="30079">
                  <c:v>2.8174060000000001</c:v>
                </c:pt>
                <c:pt idx="30080">
                  <c:v>2.8178139999999998</c:v>
                </c:pt>
                <c:pt idx="30081">
                  <c:v>2.8172130000000002</c:v>
                </c:pt>
                <c:pt idx="30082">
                  <c:v>2.8153619999999999</c:v>
                </c:pt>
                <c:pt idx="30083">
                  <c:v>2.814689</c:v>
                </c:pt>
                <c:pt idx="30084">
                  <c:v>2.8125010000000001</c:v>
                </c:pt>
                <c:pt idx="30085">
                  <c:v>2.8118759999999998</c:v>
                </c:pt>
                <c:pt idx="30086">
                  <c:v>2.811035</c:v>
                </c:pt>
                <c:pt idx="30087">
                  <c:v>2.8150499999999998</c:v>
                </c:pt>
                <c:pt idx="30088">
                  <c:v>2.819642</c:v>
                </c:pt>
                <c:pt idx="30089">
                  <c:v>2.8265410000000002</c:v>
                </c:pt>
                <c:pt idx="30090">
                  <c:v>2.831782</c:v>
                </c:pt>
                <c:pt idx="30091">
                  <c:v>2.8326229999999999</c:v>
                </c:pt>
                <c:pt idx="30092">
                  <c:v>2.8317580000000002</c:v>
                </c:pt>
                <c:pt idx="30093">
                  <c:v>2.8287049999999998</c:v>
                </c:pt>
                <c:pt idx="30094">
                  <c:v>2.8272140000000001</c:v>
                </c:pt>
                <c:pt idx="30095">
                  <c:v>2.8376239999999999</c:v>
                </c:pt>
                <c:pt idx="30096">
                  <c:v>2.8917630000000001</c:v>
                </c:pt>
                <c:pt idx="30097">
                  <c:v>2.9280400000000002</c:v>
                </c:pt>
                <c:pt idx="30098">
                  <c:v>2.9259970000000002</c:v>
                </c:pt>
                <c:pt idx="30099">
                  <c:v>2.9021490000000001</c:v>
                </c:pt>
                <c:pt idx="30100">
                  <c:v>2.8570730000000002</c:v>
                </c:pt>
                <c:pt idx="30101">
                  <c:v>2.8055059999999998</c:v>
                </c:pt>
                <c:pt idx="30102">
                  <c:v>2.7898070000000001</c:v>
                </c:pt>
                <c:pt idx="30103">
                  <c:v>2.7815129999999999</c:v>
                </c:pt>
                <c:pt idx="30104">
                  <c:v>2.7778589999999999</c:v>
                </c:pt>
                <c:pt idx="30105">
                  <c:v>2.7910330000000001</c:v>
                </c:pt>
                <c:pt idx="30106">
                  <c:v>2.799712</c:v>
                </c:pt>
                <c:pt idx="30107">
                  <c:v>2.8050730000000001</c:v>
                </c:pt>
                <c:pt idx="30108">
                  <c:v>2.80904</c:v>
                </c:pt>
                <c:pt idx="30109">
                  <c:v>2.811035</c:v>
                </c:pt>
                <c:pt idx="30110">
                  <c:v>2.8179590000000001</c:v>
                </c:pt>
                <c:pt idx="30111">
                  <c:v>2.8203870000000002</c:v>
                </c:pt>
                <c:pt idx="30112">
                  <c:v>2.8207469999999999</c:v>
                </c:pt>
                <c:pt idx="30113">
                  <c:v>2.819016</c:v>
                </c:pt>
                <c:pt idx="30114">
                  <c:v>2.8167330000000002</c:v>
                </c:pt>
                <c:pt idx="30115">
                  <c:v>2.816468</c:v>
                </c:pt>
                <c:pt idx="30116">
                  <c:v>2.816516</c:v>
                </c:pt>
                <c:pt idx="30117">
                  <c:v>2.8169970000000002</c:v>
                </c:pt>
                <c:pt idx="30118">
                  <c:v>2.8142320000000001</c:v>
                </c:pt>
                <c:pt idx="30119">
                  <c:v>2.8161559999999999</c:v>
                </c:pt>
                <c:pt idx="30120">
                  <c:v>2.8127900000000001</c:v>
                </c:pt>
                <c:pt idx="30121">
                  <c:v>2.8157709999999998</c:v>
                </c:pt>
                <c:pt idx="30122">
                  <c:v>2.8146409999999999</c:v>
                </c:pt>
                <c:pt idx="30123">
                  <c:v>2.814689</c:v>
                </c:pt>
                <c:pt idx="30124">
                  <c:v>2.815242</c:v>
                </c:pt>
                <c:pt idx="30125">
                  <c:v>2.8173819999999998</c:v>
                </c:pt>
                <c:pt idx="30126">
                  <c:v>2.8210600000000001</c:v>
                </c:pt>
                <c:pt idx="30127">
                  <c:v>2.8238729999999999</c:v>
                </c:pt>
                <c:pt idx="30128">
                  <c:v>2.822454</c:v>
                </c:pt>
                <c:pt idx="30129">
                  <c:v>2.8244500000000001</c:v>
                </c:pt>
                <c:pt idx="30130">
                  <c:v>2.8244020000000001</c:v>
                </c:pt>
                <c:pt idx="30131">
                  <c:v>2.8232240000000002</c:v>
                </c:pt>
                <c:pt idx="30132">
                  <c:v>2.8231510000000002</c:v>
                </c:pt>
                <c:pt idx="30133">
                  <c:v>2.83094</c:v>
                </c:pt>
                <c:pt idx="30134">
                  <c:v>2.83094</c:v>
                </c:pt>
                <c:pt idx="30135">
                  <c:v>2.8281520000000002</c:v>
                </c:pt>
                <c:pt idx="30136">
                  <c:v>2.8265889999999998</c:v>
                </c:pt>
                <c:pt idx="30137">
                  <c:v>2.8269739999999999</c:v>
                </c:pt>
                <c:pt idx="30138">
                  <c:v>2.8237040000000002</c:v>
                </c:pt>
                <c:pt idx="30139">
                  <c:v>2.8206030000000002</c:v>
                </c:pt>
                <c:pt idx="30140">
                  <c:v>2.819401</c:v>
                </c:pt>
                <c:pt idx="30141">
                  <c:v>2.8135110000000001</c:v>
                </c:pt>
                <c:pt idx="30142">
                  <c:v>2.8128139999999999</c:v>
                </c:pt>
                <c:pt idx="30143">
                  <c:v>2.8174299999999999</c:v>
                </c:pt>
                <c:pt idx="30144">
                  <c:v>2.8270940000000002</c:v>
                </c:pt>
                <c:pt idx="30145">
                  <c:v>2.8311809999999999</c:v>
                </c:pt>
                <c:pt idx="30146">
                  <c:v>2.832287</c:v>
                </c:pt>
                <c:pt idx="30147">
                  <c:v>2.8328639999999998</c:v>
                </c:pt>
                <c:pt idx="30148">
                  <c:v>2.8344260000000001</c:v>
                </c:pt>
                <c:pt idx="30149">
                  <c:v>2.830219</c:v>
                </c:pt>
                <c:pt idx="30150">
                  <c:v>2.8311809999999999</c:v>
                </c:pt>
                <c:pt idx="30151">
                  <c:v>2.8318780000000001</c:v>
                </c:pt>
                <c:pt idx="30152">
                  <c:v>2.8313489999999999</c:v>
                </c:pt>
                <c:pt idx="30153">
                  <c:v>2.8319019999999999</c:v>
                </c:pt>
                <c:pt idx="30154">
                  <c:v>2.8270460000000002</c:v>
                </c:pt>
                <c:pt idx="30155">
                  <c:v>2.826854</c:v>
                </c:pt>
                <c:pt idx="30156">
                  <c:v>2.8269739999999999</c:v>
                </c:pt>
                <c:pt idx="30157">
                  <c:v>2.821396</c:v>
                </c:pt>
                <c:pt idx="30158">
                  <c:v>2.8202910000000001</c:v>
                </c:pt>
                <c:pt idx="30159">
                  <c:v>2.820122</c:v>
                </c:pt>
                <c:pt idx="30160">
                  <c:v>2.8185359999999999</c:v>
                </c:pt>
                <c:pt idx="30161">
                  <c:v>2.8203149999999999</c:v>
                </c:pt>
                <c:pt idx="30162">
                  <c:v>2.822695</c:v>
                </c:pt>
                <c:pt idx="30163">
                  <c:v>2.8275749999999999</c:v>
                </c:pt>
                <c:pt idx="30164">
                  <c:v>2.8256519999999998</c:v>
                </c:pt>
                <c:pt idx="30165">
                  <c:v>2.824786</c:v>
                </c:pt>
                <c:pt idx="30166">
                  <c:v>2.8243529999999999</c:v>
                </c:pt>
                <c:pt idx="30167">
                  <c:v>2.8250989999999998</c:v>
                </c:pt>
                <c:pt idx="30168">
                  <c:v>2.8238970000000001</c:v>
                </c:pt>
                <c:pt idx="30169">
                  <c:v>2.8258679999999998</c:v>
                </c:pt>
                <c:pt idx="30170">
                  <c:v>2.8244250000000002</c:v>
                </c:pt>
                <c:pt idx="30171">
                  <c:v>2.8226469999999999</c:v>
                </c:pt>
                <c:pt idx="30172">
                  <c:v>2.821685</c:v>
                </c:pt>
                <c:pt idx="30173">
                  <c:v>2.8217810000000001</c:v>
                </c:pt>
                <c:pt idx="30174">
                  <c:v>2.8298830000000001</c:v>
                </c:pt>
                <c:pt idx="30175">
                  <c:v>2.834114</c:v>
                </c:pt>
                <c:pt idx="30176">
                  <c:v>2.849933</c:v>
                </c:pt>
                <c:pt idx="30177">
                  <c:v>2.8640690000000002</c:v>
                </c:pt>
                <c:pt idx="30178">
                  <c:v>2.861809</c:v>
                </c:pt>
                <c:pt idx="30179">
                  <c:v>2.8536350000000001</c:v>
                </c:pt>
                <c:pt idx="30180">
                  <c:v>2.8392110000000002</c:v>
                </c:pt>
                <c:pt idx="30181">
                  <c:v>2.8212760000000001</c:v>
                </c:pt>
                <c:pt idx="30182">
                  <c:v>2.816252</c:v>
                </c:pt>
                <c:pt idx="30183">
                  <c:v>2.805097</c:v>
                </c:pt>
                <c:pt idx="30184">
                  <c:v>2.8029090000000001</c:v>
                </c:pt>
                <c:pt idx="30185">
                  <c:v>2.8108430000000002</c:v>
                </c:pt>
                <c:pt idx="30186">
                  <c:v>2.813078</c:v>
                </c:pt>
                <c:pt idx="30187">
                  <c:v>2.8166600000000002</c:v>
                </c:pt>
                <c:pt idx="30188">
                  <c:v>2.817358</c:v>
                </c:pt>
                <c:pt idx="30189">
                  <c:v>2.817574</c:v>
                </c:pt>
                <c:pt idx="30190">
                  <c:v>2.8200500000000002</c:v>
                </c:pt>
                <c:pt idx="30191">
                  <c:v>2.8221180000000001</c:v>
                </c:pt>
                <c:pt idx="30192">
                  <c:v>2.8380320000000001</c:v>
                </c:pt>
                <c:pt idx="30193">
                  <c:v>2.8568799999999999</c:v>
                </c:pt>
                <c:pt idx="30194">
                  <c:v>2.8604859999999999</c:v>
                </c:pt>
                <c:pt idx="30195">
                  <c:v>2.8547889999999998</c:v>
                </c:pt>
                <c:pt idx="30196">
                  <c:v>2.8396189999999999</c:v>
                </c:pt>
                <c:pt idx="30197">
                  <c:v>2.8153139999999999</c:v>
                </c:pt>
                <c:pt idx="30198">
                  <c:v>2.80226</c:v>
                </c:pt>
                <c:pt idx="30199">
                  <c:v>2.8011059999999999</c:v>
                </c:pt>
                <c:pt idx="30200">
                  <c:v>2.7971400000000002</c:v>
                </c:pt>
                <c:pt idx="30201">
                  <c:v>2.8030300000000001</c:v>
                </c:pt>
                <c:pt idx="30202">
                  <c:v>2.8123330000000002</c:v>
                </c:pt>
                <c:pt idx="30203">
                  <c:v>2.8112509999999999</c:v>
                </c:pt>
                <c:pt idx="30204">
                  <c:v>2.816805</c:v>
                </c:pt>
                <c:pt idx="30205">
                  <c:v>2.8206989999999998</c:v>
                </c:pt>
                <c:pt idx="30206">
                  <c:v>2.8204349999999998</c:v>
                </c:pt>
                <c:pt idx="30207">
                  <c:v>2.8215650000000001</c:v>
                </c:pt>
                <c:pt idx="30208">
                  <c:v>2.8223579999999999</c:v>
                </c:pt>
                <c:pt idx="30209">
                  <c:v>2.82368</c:v>
                </c:pt>
                <c:pt idx="30210">
                  <c:v>2.8236560000000002</c:v>
                </c:pt>
                <c:pt idx="30211">
                  <c:v>2.8228149999999999</c:v>
                </c:pt>
                <c:pt idx="30212">
                  <c:v>2.8200500000000002</c:v>
                </c:pt>
                <c:pt idx="30213">
                  <c:v>2.820122</c:v>
                </c:pt>
                <c:pt idx="30214">
                  <c:v>2.8206030000000002</c:v>
                </c:pt>
                <c:pt idx="30215">
                  <c:v>2.8163960000000001</c:v>
                </c:pt>
                <c:pt idx="30216">
                  <c:v>2.818295</c:v>
                </c:pt>
                <c:pt idx="30217">
                  <c:v>2.8146409999999999</c:v>
                </c:pt>
                <c:pt idx="30218">
                  <c:v>2.8134869999999998</c:v>
                </c:pt>
                <c:pt idx="30219">
                  <c:v>2.8150499999999998</c:v>
                </c:pt>
                <c:pt idx="30220">
                  <c:v>2.8152900000000001</c:v>
                </c:pt>
                <c:pt idx="30221">
                  <c:v>2.8128380000000002</c:v>
                </c:pt>
                <c:pt idx="30222">
                  <c:v>2.8166359999999999</c:v>
                </c:pt>
                <c:pt idx="30223">
                  <c:v>2.8162039999999999</c:v>
                </c:pt>
                <c:pt idx="30224">
                  <c:v>2.8194970000000001</c:v>
                </c:pt>
                <c:pt idx="30225">
                  <c:v>2.8181750000000001</c:v>
                </c:pt>
                <c:pt idx="30226">
                  <c:v>2.8207960000000001</c:v>
                </c:pt>
                <c:pt idx="30227">
                  <c:v>2.8237760000000001</c:v>
                </c:pt>
                <c:pt idx="30228">
                  <c:v>2.8241369999999999</c:v>
                </c:pt>
                <c:pt idx="30229">
                  <c:v>2.822743</c:v>
                </c:pt>
                <c:pt idx="30230">
                  <c:v>2.8261560000000001</c:v>
                </c:pt>
                <c:pt idx="30231">
                  <c:v>2.8262290000000001</c:v>
                </c:pt>
                <c:pt idx="30232">
                  <c:v>2.8242569999999998</c:v>
                </c:pt>
                <c:pt idx="30233">
                  <c:v>2.823969</c:v>
                </c:pt>
                <c:pt idx="30234">
                  <c:v>2.8210120000000001</c:v>
                </c:pt>
                <c:pt idx="30235">
                  <c:v>2.817742</c:v>
                </c:pt>
                <c:pt idx="30236">
                  <c:v>2.8190409999999999</c:v>
                </c:pt>
                <c:pt idx="30237">
                  <c:v>2.8178380000000001</c:v>
                </c:pt>
                <c:pt idx="30238">
                  <c:v>2.8168530000000001</c:v>
                </c:pt>
                <c:pt idx="30239">
                  <c:v>2.816011</c:v>
                </c:pt>
                <c:pt idx="30240">
                  <c:v>2.8163719999999999</c:v>
                </c:pt>
                <c:pt idx="30241">
                  <c:v>2.8140879999999999</c:v>
                </c:pt>
                <c:pt idx="30242">
                  <c:v>2.8127659999999999</c:v>
                </c:pt>
                <c:pt idx="30243">
                  <c:v>2.8142809999999998</c:v>
                </c:pt>
                <c:pt idx="30244">
                  <c:v>2.8173339999999998</c:v>
                </c:pt>
                <c:pt idx="30245">
                  <c:v>2.8176939999999999</c:v>
                </c:pt>
                <c:pt idx="30246">
                  <c:v>2.8171650000000001</c:v>
                </c:pt>
                <c:pt idx="30247">
                  <c:v>2.8203390000000002</c:v>
                </c:pt>
                <c:pt idx="30248">
                  <c:v>2.8238479999999999</c:v>
                </c:pt>
                <c:pt idx="30249">
                  <c:v>2.8262290000000001</c:v>
                </c:pt>
                <c:pt idx="30250">
                  <c:v>2.8330799999999998</c:v>
                </c:pt>
                <c:pt idx="30251">
                  <c:v>2.833345</c:v>
                </c:pt>
                <c:pt idx="30252">
                  <c:v>2.8285849999999999</c:v>
                </c:pt>
                <c:pt idx="30253">
                  <c:v>2.8240409999999998</c:v>
                </c:pt>
                <c:pt idx="30254">
                  <c:v>2.8248340000000001</c:v>
                </c:pt>
                <c:pt idx="30255">
                  <c:v>2.8256030000000001</c:v>
                </c:pt>
                <c:pt idx="30256">
                  <c:v>2.8233679999999999</c:v>
                </c:pt>
                <c:pt idx="30257">
                  <c:v>2.8193290000000002</c:v>
                </c:pt>
                <c:pt idx="30258">
                  <c:v>2.8122850000000001</c:v>
                </c:pt>
                <c:pt idx="30259">
                  <c:v>2.8150740000000001</c:v>
                </c:pt>
                <c:pt idx="30260">
                  <c:v>2.8192569999999999</c:v>
                </c:pt>
                <c:pt idx="30261">
                  <c:v>2.8226469999999999</c:v>
                </c:pt>
                <c:pt idx="30262">
                  <c:v>2.8174060000000001</c:v>
                </c:pt>
                <c:pt idx="30263">
                  <c:v>2.8151459999999999</c:v>
                </c:pt>
                <c:pt idx="30264">
                  <c:v>2.8146409999999999</c:v>
                </c:pt>
                <c:pt idx="30265">
                  <c:v>2.8187519999999999</c:v>
                </c:pt>
                <c:pt idx="30266">
                  <c:v>2.8239209999999999</c:v>
                </c:pt>
                <c:pt idx="30267">
                  <c:v>2.820843</c:v>
                </c:pt>
                <c:pt idx="30268">
                  <c:v>2.8182710000000002</c:v>
                </c:pt>
                <c:pt idx="30269">
                  <c:v>2.8197139999999998</c:v>
                </c:pt>
                <c:pt idx="30270">
                  <c:v>2.8217810000000001</c:v>
                </c:pt>
                <c:pt idx="30271">
                  <c:v>2.8206989999999998</c:v>
                </c:pt>
                <c:pt idx="30272">
                  <c:v>2.8214199999999998</c:v>
                </c:pt>
                <c:pt idx="30273">
                  <c:v>2.8248579999999999</c:v>
                </c:pt>
                <c:pt idx="30274">
                  <c:v>2.8258200000000002</c:v>
                </c:pt>
                <c:pt idx="30275">
                  <c:v>2.8207960000000001</c:v>
                </c:pt>
                <c:pt idx="30276">
                  <c:v>2.818343</c:v>
                </c:pt>
                <c:pt idx="30277">
                  <c:v>2.816684</c:v>
                </c:pt>
                <c:pt idx="30278">
                  <c:v>2.8156750000000001</c:v>
                </c:pt>
                <c:pt idx="30279">
                  <c:v>2.8169010000000001</c:v>
                </c:pt>
                <c:pt idx="30280">
                  <c:v>2.815963</c:v>
                </c:pt>
                <c:pt idx="30281">
                  <c:v>2.8171170000000001</c:v>
                </c:pt>
                <c:pt idx="30282">
                  <c:v>2.8178380000000001</c:v>
                </c:pt>
                <c:pt idx="30283">
                  <c:v>2.8210839999999999</c:v>
                </c:pt>
                <c:pt idx="30284">
                  <c:v>2.823512</c:v>
                </c:pt>
                <c:pt idx="30285">
                  <c:v>2.8240889999999998</c:v>
                </c:pt>
                <c:pt idx="30286">
                  <c:v>2.8284159999999998</c:v>
                </c:pt>
                <c:pt idx="30287">
                  <c:v>2.8334649999999999</c:v>
                </c:pt>
                <c:pt idx="30288">
                  <c:v>2.8426960000000001</c:v>
                </c:pt>
                <c:pt idx="30289">
                  <c:v>2.8448600000000002</c:v>
                </c:pt>
                <c:pt idx="30290">
                  <c:v>2.845221</c:v>
                </c:pt>
                <c:pt idx="30291">
                  <c:v>2.8399320000000001</c:v>
                </c:pt>
                <c:pt idx="30292">
                  <c:v>2.831013</c:v>
                </c:pt>
                <c:pt idx="30293">
                  <c:v>2.8199779999999999</c:v>
                </c:pt>
                <c:pt idx="30294">
                  <c:v>2.8163480000000001</c:v>
                </c:pt>
                <c:pt idx="30295">
                  <c:v>2.8212280000000001</c:v>
                </c:pt>
                <c:pt idx="30296">
                  <c:v>2.8467829999999998</c:v>
                </c:pt>
                <c:pt idx="30297">
                  <c:v>2.8597649999999999</c:v>
                </c:pt>
                <c:pt idx="30298">
                  <c:v>2.8553899999999999</c:v>
                </c:pt>
                <c:pt idx="30299">
                  <c:v>2.8450760000000002</c:v>
                </c:pt>
                <c:pt idx="30300">
                  <c:v>2.829618</c:v>
                </c:pt>
                <c:pt idx="30301">
                  <c:v>2.814184</c:v>
                </c:pt>
                <c:pt idx="30302">
                  <c:v>2.813078</c:v>
                </c:pt>
                <c:pt idx="30303">
                  <c:v>2.809304</c:v>
                </c:pt>
                <c:pt idx="30304">
                  <c:v>2.8156750000000001</c:v>
                </c:pt>
                <c:pt idx="30305">
                  <c:v>2.846543</c:v>
                </c:pt>
                <c:pt idx="30306">
                  <c:v>2.8624339999999999</c:v>
                </c:pt>
                <c:pt idx="30307">
                  <c:v>2.8627699999999998</c:v>
                </c:pt>
                <c:pt idx="30308">
                  <c:v>2.8513269999999999</c:v>
                </c:pt>
                <c:pt idx="30309">
                  <c:v>2.826397</c:v>
                </c:pt>
                <c:pt idx="30310">
                  <c:v>2.8085110000000002</c:v>
                </c:pt>
                <c:pt idx="30311">
                  <c:v>2.8057940000000001</c:v>
                </c:pt>
                <c:pt idx="30312">
                  <c:v>2.8040150000000001</c:v>
                </c:pt>
                <c:pt idx="30313">
                  <c:v>2.8047119999999999</c:v>
                </c:pt>
                <c:pt idx="30314">
                  <c:v>2.806756</c:v>
                </c:pt>
                <c:pt idx="30315">
                  <c:v>2.8085110000000002</c:v>
                </c:pt>
                <c:pt idx="30316">
                  <c:v>2.8073090000000001</c:v>
                </c:pt>
                <c:pt idx="30317">
                  <c:v>2.811035</c:v>
                </c:pt>
                <c:pt idx="30318">
                  <c:v>2.815531</c:v>
                </c:pt>
                <c:pt idx="30319">
                  <c:v>2.8123089999999999</c:v>
                </c:pt>
                <c:pt idx="30320">
                  <c:v>2.8157230000000002</c:v>
                </c:pt>
                <c:pt idx="30321">
                  <c:v>2.8145929999999999</c:v>
                </c:pt>
                <c:pt idx="30322">
                  <c:v>2.8124769999999999</c:v>
                </c:pt>
                <c:pt idx="30323">
                  <c:v>2.8161320000000001</c:v>
                </c:pt>
                <c:pt idx="30324">
                  <c:v>2.8186800000000001</c:v>
                </c:pt>
                <c:pt idx="30325">
                  <c:v>2.8223820000000002</c:v>
                </c:pt>
                <c:pt idx="30326">
                  <c:v>2.8251710000000001</c:v>
                </c:pt>
                <c:pt idx="30327">
                  <c:v>2.8256519999999998</c:v>
                </c:pt>
                <c:pt idx="30328">
                  <c:v>2.824017</c:v>
                </c:pt>
                <c:pt idx="30329">
                  <c:v>2.8232240000000002</c:v>
                </c:pt>
                <c:pt idx="30330">
                  <c:v>2.8220939999999999</c:v>
                </c:pt>
                <c:pt idx="30331">
                  <c:v>2.8230550000000001</c:v>
                </c:pt>
                <c:pt idx="30332">
                  <c:v>2.8215170000000001</c:v>
                </c:pt>
                <c:pt idx="30333">
                  <c:v>2.8192089999999999</c:v>
                </c:pt>
                <c:pt idx="30334">
                  <c:v>2.8200259999999999</c:v>
                </c:pt>
                <c:pt idx="30335">
                  <c:v>2.8214450000000002</c:v>
                </c:pt>
                <c:pt idx="30336">
                  <c:v>2.8234880000000002</c:v>
                </c:pt>
                <c:pt idx="30337">
                  <c:v>2.8244020000000001</c:v>
                </c:pt>
                <c:pt idx="30338">
                  <c:v>2.8220459999999998</c:v>
                </c:pt>
                <c:pt idx="30339">
                  <c:v>2.8218529999999999</c:v>
                </c:pt>
                <c:pt idx="30340">
                  <c:v>2.8197380000000001</c:v>
                </c:pt>
                <c:pt idx="30341">
                  <c:v>2.8190879999999998</c:v>
                </c:pt>
                <c:pt idx="30342">
                  <c:v>2.8197380000000001</c:v>
                </c:pt>
                <c:pt idx="30343">
                  <c:v>2.8195929999999998</c:v>
                </c:pt>
                <c:pt idx="30344">
                  <c:v>2.8235839999999999</c:v>
                </c:pt>
                <c:pt idx="30345">
                  <c:v>2.824786</c:v>
                </c:pt>
                <c:pt idx="30346">
                  <c:v>2.8259880000000002</c:v>
                </c:pt>
                <c:pt idx="30347">
                  <c:v>2.8288730000000002</c:v>
                </c:pt>
                <c:pt idx="30348">
                  <c:v>2.8294980000000001</c:v>
                </c:pt>
                <c:pt idx="30349">
                  <c:v>2.8275030000000001</c:v>
                </c:pt>
                <c:pt idx="30350">
                  <c:v>2.829234</c:v>
                </c:pt>
                <c:pt idx="30351">
                  <c:v>2.8270460000000002</c:v>
                </c:pt>
                <c:pt idx="30352">
                  <c:v>2.8198820000000002</c:v>
                </c:pt>
                <c:pt idx="30353">
                  <c:v>2.8182230000000001</c:v>
                </c:pt>
                <c:pt idx="30354">
                  <c:v>2.817358</c:v>
                </c:pt>
                <c:pt idx="30355">
                  <c:v>2.8174299999999999</c:v>
                </c:pt>
                <c:pt idx="30356">
                  <c:v>2.814184</c:v>
                </c:pt>
                <c:pt idx="30357">
                  <c:v>2.813968</c:v>
                </c:pt>
                <c:pt idx="30358">
                  <c:v>2.8161320000000001</c:v>
                </c:pt>
                <c:pt idx="30359">
                  <c:v>2.8169970000000002</c:v>
                </c:pt>
                <c:pt idx="30360">
                  <c:v>2.8230550000000001</c:v>
                </c:pt>
                <c:pt idx="30361">
                  <c:v>2.8279839999999998</c:v>
                </c:pt>
                <c:pt idx="30362">
                  <c:v>2.823728</c:v>
                </c:pt>
                <c:pt idx="30363">
                  <c:v>2.823175</c:v>
                </c:pt>
                <c:pt idx="30364">
                  <c:v>2.825628</c:v>
                </c:pt>
                <c:pt idx="30365">
                  <c:v>2.825339</c:v>
                </c:pt>
                <c:pt idx="30366">
                  <c:v>2.8275990000000002</c:v>
                </c:pt>
                <c:pt idx="30367">
                  <c:v>2.8238249999999998</c:v>
                </c:pt>
                <c:pt idx="30368">
                  <c:v>2.823969</c:v>
                </c:pt>
                <c:pt idx="30369">
                  <c:v>2.8307959999999999</c:v>
                </c:pt>
                <c:pt idx="30370">
                  <c:v>2.8307479999999998</c:v>
                </c:pt>
                <c:pt idx="30371">
                  <c:v>2.8273830000000002</c:v>
                </c:pt>
                <c:pt idx="30372">
                  <c:v>2.8301470000000002</c:v>
                </c:pt>
                <c:pt idx="30373">
                  <c:v>2.831229</c:v>
                </c:pt>
                <c:pt idx="30374">
                  <c:v>2.8267570000000002</c:v>
                </c:pt>
                <c:pt idx="30375">
                  <c:v>2.8243529999999999</c:v>
                </c:pt>
                <c:pt idx="30376">
                  <c:v>2.8234880000000002</c:v>
                </c:pt>
                <c:pt idx="30377">
                  <c:v>2.8209399999999998</c:v>
                </c:pt>
                <c:pt idx="30378">
                  <c:v>2.817574</c:v>
                </c:pt>
                <c:pt idx="30379">
                  <c:v>2.8145929999999999</c:v>
                </c:pt>
                <c:pt idx="30380">
                  <c:v>2.8167330000000002</c:v>
                </c:pt>
                <c:pt idx="30381">
                  <c:v>2.8132470000000001</c:v>
                </c:pt>
                <c:pt idx="30382">
                  <c:v>2.8150499999999998</c:v>
                </c:pt>
                <c:pt idx="30383">
                  <c:v>2.8173819999999998</c:v>
                </c:pt>
                <c:pt idx="30384">
                  <c:v>2.82118</c:v>
                </c:pt>
                <c:pt idx="30385">
                  <c:v>2.831998</c:v>
                </c:pt>
                <c:pt idx="30386">
                  <c:v>2.8349549999999999</c:v>
                </c:pt>
                <c:pt idx="30387">
                  <c:v>2.8318780000000001</c:v>
                </c:pt>
                <c:pt idx="30388">
                  <c:v>2.829234</c:v>
                </c:pt>
                <c:pt idx="30389">
                  <c:v>2.8294739999999998</c:v>
                </c:pt>
                <c:pt idx="30390">
                  <c:v>2.8271419999999998</c:v>
                </c:pt>
                <c:pt idx="30391">
                  <c:v>2.8297870000000001</c:v>
                </c:pt>
                <c:pt idx="30392">
                  <c:v>2.8289930000000001</c:v>
                </c:pt>
                <c:pt idx="30393">
                  <c:v>2.8209399999999998</c:v>
                </c:pt>
                <c:pt idx="30394">
                  <c:v>2.816684</c:v>
                </c:pt>
                <c:pt idx="30395">
                  <c:v>2.8210120000000001</c:v>
                </c:pt>
                <c:pt idx="30396">
                  <c:v>2.8258200000000002</c:v>
                </c:pt>
                <c:pt idx="30397">
                  <c:v>2.823464</c:v>
                </c:pt>
                <c:pt idx="30398">
                  <c:v>2.823007</c:v>
                </c:pt>
                <c:pt idx="30399">
                  <c:v>2.820964</c:v>
                </c:pt>
                <c:pt idx="30400">
                  <c:v>2.8215170000000001</c:v>
                </c:pt>
                <c:pt idx="30401">
                  <c:v>2.8213729999999999</c:v>
                </c:pt>
                <c:pt idx="30402">
                  <c:v>2.8218049999999999</c:v>
                </c:pt>
                <c:pt idx="30403">
                  <c:v>2.824065</c:v>
                </c:pt>
                <c:pt idx="30404">
                  <c:v>2.824017</c:v>
                </c:pt>
                <c:pt idx="30405">
                  <c:v>2.8275030000000001</c:v>
                </c:pt>
                <c:pt idx="30406">
                  <c:v>2.8307000000000002</c:v>
                </c:pt>
                <c:pt idx="30407">
                  <c:v>2.8307479999999998</c:v>
                </c:pt>
                <c:pt idx="30408">
                  <c:v>2.829666</c:v>
                </c:pt>
                <c:pt idx="30409">
                  <c:v>2.8255789999999998</c:v>
                </c:pt>
                <c:pt idx="30410">
                  <c:v>2.8308439999999999</c:v>
                </c:pt>
                <c:pt idx="30411">
                  <c:v>2.8369270000000002</c:v>
                </c:pt>
                <c:pt idx="30412">
                  <c:v>2.833297</c:v>
                </c:pt>
                <c:pt idx="30413">
                  <c:v>2.8285119999999999</c:v>
                </c:pt>
                <c:pt idx="30414">
                  <c:v>2.825507</c:v>
                </c:pt>
                <c:pt idx="30415">
                  <c:v>2.8249059999999999</c:v>
                </c:pt>
                <c:pt idx="30416">
                  <c:v>2.825027</c:v>
                </c:pt>
                <c:pt idx="30417">
                  <c:v>2.8250510000000002</c:v>
                </c:pt>
                <c:pt idx="30418">
                  <c:v>2.8236319999999999</c:v>
                </c:pt>
                <c:pt idx="30419">
                  <c:v>2.8225020000000001</c:v>
                </c:pt>
                <c:pt idx="30420">
                  <c:v>2.8220700000000001</c:v>
                </c:pt>
                <c:pt idx="30421">
                  <c:v>2.8236319999999999</c:v>
                </c:pt>
                <c:pt idx="30422">
                  <c:v>2.822238</c:v>
                </c:pt>
                <c:pt idx="30423">
                  <c:v>2.8215650000000001</c:v>
                </c:pt>
                <c:pt idx="30424">
                  <c:v>2.8262049999999999</c:v>
                </c:pt>
                <c:pt idx="30425">
                  <c:v>2.8305319999999998</c:v>
                </c:pt>
                <c:pt idx="30426">
                  <c:v>2.835388</c:v>
                </c:pt>
                <c:pt idx="30427">
                  <c:v>2.8375520000000001</c:v>
                </c:pt>
                <c:pt idx="30428">
                  <c:v>2.8359890000000001</c:v>
                </c:pt>
                <c:pt idx="30429">
                  <c:v>2.8346429999999998</c:v>
                </c:pt>
                <c:pt idx="30430">
                  <c:v>2.8335370000000002</c:v>
                </c:pt>
                <c:pt idx="30431">
                  <c:v>2.8307000000000002</c:v>
                </c:pt>
                <c:pt idx="30432">
                  <c:v>2.8289930000000001</c:v>
                </c:pt>
                <c:pt idx="30433">
                  <c:v>2.8273830000000002</c:v>
                </c:pt>
                <c:pt idx="30434">
                  <c:v>2.8271899999999999</c:v>
                </c:pt>
                <c:pt idx="30435">
                  <c:v>2.8258200000000002</c:v>
                </c:pt>
                <c:pt idx="30436">
                  <c:v>2.8256999999999999</c:v>
                </c:pt>
                <c:pt idx="30437">
                  <c:v>2.8251469999999999</c:v>
                </c:pt>
                <c:pt idx="30438">
                  <c:v>2.8246419999999999</c:v>
                </c:pt>
                <c:pt idx="30439">
                  <c:v>2.8203390000000002</c:v>
                </c:pt>
                <c:pt idx="30440">
                  <c:v>2.8202910000000001</c:v>
                </c:pt>
                <c:pt idx="30441">
                  <c:v>2.8221419999999999</c:v>
                </c:pt>
                <c:pt idx="30442">
                  <c:v>2.8244980000000002</c:v>
                </c:pt>
                <c:pt idx="30443">
                  <c:v>2.8241610000000001</c:v>
                </c:pt>
                <c:pt idx="30444">
                  <c:v>2.8257240000000001</c:v>
                </c:pt>
                <c:pt idx="30445">
                  <c:v>2.8302670000000001</c:v>
                </c:pt>
                <c:pt idx="30446">
                  <c:v>2.83195</c:v>
                </c:pt>
                <c:pt idx="30447">
                  <c:v>2.8320219999999998</c:v>
                </c:pt>
                <c:pt idx="30448">
                  <c:v>2.8327200000000001</c:v>
                </c:pt>
                <c:pt idx="30449">
                  <c:v>2.835604</c:v>
                </c:pt>
                <c:pt idx="30450">
                  <c:v>2.8298109999999999</c:v>
                </c:pt>
                <c:pt idx="30451">
                  <c:v>2.8257240000000001</c:v>
                </c:pt>
                <c:pt idx="30452">
                  <c:v>2.8264209999999999</c:v>
                </c:pt>
                <c:pt idx="30453">
                  <c:v>2.8239450000000001</c:v>
                </c:pt>
                <c:pt idx="30454">
                  <c:v>2.8215889999999999</c:v>
                </c:pt>
                <c:pt idx="30455">
                  <c:v>2.8197860000000001</c:v>
                </c:pt>
                <c:pt idx="30456">
                  <c:v>2.8166120000000001</c:v>
                </c:pt>
                <c:pt idx="30457">
                  <c:v>2.8152180000000002</c:v>
                </c:pt>
                <c:pt idx="30458">
                  <c:v>2.8198820000000002</c:v>
                </c:pt>
                <c:pt idx="30459">
                  <c:v>2.8244500000000001</c:v>
                </c:pt>
                <c:pt idx="30460">
                  <c:v>2.8227669999999998</c:v>
                </c:pt>
                <c:pt idx="30461">
                  <c:v>2.8222619999999998</c:v>
                </c:pt>
                <c:pt idx="30462">
                  <c:v>2.8288730000000002</c:v>
                </c:pt>
                <c:pt idx="30463">
                  <c:v>2.829739</c:v>
                </c:pt>
                <c:pt idx="30464">
                  <c:v>2.826854</c:v>
                </c:pt>
                <c:pt idx="30465">
                  <c:v>2.8266849999999999</c:v>
                </c:pt>
                <c:pt idx="30466">
                  <c:v>2.8307000000000002</c:v>
                </c:pt>
                <c:pt idx="30467">
                  <c:v>2.8338739999999998</c:v>
                </c:pt>
                <c:pt idx="30468">
                  <c:v>2.8375520000000001</c:v>
                </c:pt>
                <c:pt idx="30469">
                  <c:v>2.8413979999999999</c:v>
                </c:pt>
                <c:pt idx="30470">
                  <c:v>2.83683</c:v>
                </c:pt>
                <c:pt idx="30471">
                  <c:v>2.831998</c:v>
                </c:pt>
                <c:pt idx="30472">
                  <c:v>2.828945</c:v>
                </c:pt>
                <c:pt idx="30473">
                  <c:v>2.8287529999999999</c:v>
                </c:pt>
                <c:pt idx="30474">
                  <c:v>2.827623</c:v>
                </c:pt>
                <c:pt idx="30475">
                  <c:v>2.826012</c:v>
                </c:pt>
                <c:pt idx="30476">
                  <c:v>2.8244500000000001</c:v>
                </c:pt>
                <c:pt idx="30477">
                  <c:v>2.824738</c:v>
                </c:pt>
                <c:pt idx="30478">
                  <c:v>2.82457</c:v>
                </c:pt>
                <c:pt idx="30479">
                  <c:v>2.8249789999999999</c:v>
                </c:pt>
                <c:pt idx="30480">
                  <c:v>2.8263250000000002</c:v>
                </c:pt>
                <c:pt idx="30481">
                  <c:v>2.8240889999999998</c:v>
                </c:pt>
                <c:pt idx="30482">
                  <c:v>2.824233</c:v>
                </c:pt>
                <c:pt idx="30483">
                  <c:v>2.825002</c:v>
                </c:pt>
                <c:pt idx="30484">
                  <c:v>2.8254589999999999</c:v>
                </c:pt>
                <c:pt idx="30485">
                  <c:v>2.8245939999999998</c:v>
                </c:pt>
                <c:pt idx="30486">
                  <c:v>2.8279350000000001</c:v>
                </c:pt>
                <c:pt idx="30487">
                  <c:v>2.8295699999999999</c:v>
                </c:pt>
                <c:pt idx="30488">
                  <c:v>2.8300269999999998</c:v>
                </c:pt>
                <c:pt idx="30489">
                  <c:v>2.8308439999999999</c:v>
                </c:pt>
                <c:pt idx="30490">
                  <c:v>2.8309160000000002</c:v>
                </c:pt>
                <c:pt idx="30491">
                  <c:v>2.8343539999999998</c:v>
                </c:pt>
                <c:pt idx="30492">
                  <c:v>2.8305560000000001</c:v>
                </c:pt>
                <c:pt idx="30493">
                  <c:v>2.826012</c:v>
                </c:pt>
                <c:pt idx="30494">
                  <c:v>2.8243290000000001</c:v>
                </c:pt>
                <c:pt idx="30495">
                  <c:v>2.8439709999999998</c:v>
                </c:pt>
                <c:pt idx="30496">
                  <c:v>2.8656069999999998</c:v>
                </c:pt>
                <c:pt idx="30497">
                  <c:v>2.8667370000000001</c:v>
                </c:pt>
                <c:pt idx="30498">
                  <c:v>2.8571209999999998</c:v>
                </c:pt>
                <c:pt idx="30499">
                  <c:v>2.8437299999999999</c:v>
                </c:pt>
                <c:pt idx="30500">
                  <c:v>2.8252190000000001</c:v>
                </c:pt>
                <c:pt idx="30501">
                  <c:v>2.8139919999999998</c:v>
                </c:pt>
                <c:pt idx="30502">
                  <c:v>2.8114439999999998</c:v>
                </c:pt>
                <c:pt idx="30503">
                  <c:v>2.8089909999999998</c:v>
                </c:pt>
                <c:pt idx="30504">
                  <c:v>2.8135590000000001</c:v>
                </c:pt>
                <c:pt idx="30505">
                  <c:v>2.8193769999999998</c:v>
                </c:pt>
                <c:pt idx="30506">
                  <c:v>2.8231269999999999</c:v>
                </c:pt>
                <c:pt idx="30507">
                  <c:v>2.8269739999999999</c:v>
                </c:pt>
                <c:pt idx="30508">
                  <c:v>2.8300749999999999</c:v>
                </c:pt>
                <c:pt idx="30509">
                  <c:v>2.8266849999999999</c:v>
                </c:pt>
                <c:pt idx="30510">
                  <c:v>2.8239930000000002</c:v>
                </c:pt>
                <c:pt idx="30511">
                  <c:v>2.8248820000000001</c:v>
                </c:pt>
                <c:pt idx="30512">
                  <c:v>2.826613</c:v>
                </c:pt>
                <c:pt idx="30513">
                  <c:v>2.8290649999999999</c:v>
                </c:pt>
                <c:pt idx="30514">
                  <c:v>2.8298350000000001</c:v>
                </c:pt>
                <c:pt idx="30515">
                  <c:v>2.830219</c:v>
                </c:pt>
                <c:pt idx="30516">
                  <c:v>2.8304840000000002</c:v>
                </c:pt>
                <c:pt idx="30517">
                  <c:v>2.8233199999999998</c:v>
                </c:pt>
                <c:pt idx="30518">
                  <c:v>2.8187760000000002</c:v>
                </c:pt>
                <c:pt idx="30519">
                  <c:v>2.8201700000000001</c:v>
                </c:pt>
                <c:pt idx="30520">
                  <c:v>2.825027</c:v>
                </c:pt>
                <c:pt idx="30521">
                  <c:v>2.8294260000000002</c:v>
                </c:pt>
                <c:pt idx="30522">
                  <c:v>2.826565</c:v>
                </c:pt>
                <c:pt idx="30523">
                  <c:v>2.8229109999999999</c:v>
                </c:pt>
                <c:pt idx="30524">
                  <c:v>2.8274309999999998</c:v>
                </c:pt>
                <c:pt idx="30525">
                  <c:v>2.8359649999999998</c:v>
                </c:pt>
                <c:pt idx="30526">
                  <c:v>2.8363499999999999</c:v>
                </c:pt>
                <c:pt idx="30527">
                  <c:v>2.8348110000000002</c:v>
                </c:pt>
                <c:pt idx="30528">
                  <c:v>2.833224</c:v>
                </c:pt>
                <c:pt idx="30529">
                  <c:v>2.833224</c:v>
                </c:pt>
                <c:pt idx="30530">
                  <c:v>2.8380079999999999</c:v>
                </c:pt>
                <c:pt idx="30531">
                  <c:v>2.839283</c:v>
                </c:pt>
                <c:pt idx="30532">
                  <c:v>2.8337530000000002</c:v>
                </c:pt>
                <c:pt idx="30533">
                  <c:v>2.8319740000000002</c:v>
                </c:pt>
                <c:pt idx="30534">
                  <c:v>2.8317100000000002</c:v>
                </c:pt>
                <c:pt idx="30535">
                  <c:v>2.8280080000000001</c:v>
                </c:pt>
                <c:pt idx="30536">
                  <c:v>2.8275269999999999</c:v>
                </c:pt>
                <c:pt idx="30537">
                  <c:v>2.8256999999999999</c:v>
                </c:pt>
                <c:pt idx="30538">
                  <c:v>2.8253149999999998</c:v>
                </c:pt>
                <c:pt idx="30539">
                  <c:v>2.8219729999999998</c:v>
                </c:pt>
                <c:pt idx="30540">
                  <c:v>2.8235839999999999</c:v>
                </c:pt>
                <c:pt idx="30541">
                  <c:v>2.824738</c:v>
                </c:pt>
                <c:pt idx="30542">
                  <c:v>2.8243290000000001</c:v>
                </c:pt>
                <c:pt idx="30543">
                  <c:v>2.8258200000000002</c:v>
                </c:pt>
                <c:pt idx="30544">
                  <c:v>2.8293300000000001</c:v>
                </c:pt>
                <c:pt idx="30545">
                  <c:v>2.832239</c:v>
                </c:pt>
                <c:pt idx="30546">
                  <c:v>2.8309890000000002</c:v>
                </c:pt>
                <c:pt idx="30547">
                  <c:v>2.833777</c:v>
                </c:pt>
                <c:pt idx="30548">
                  <c:v>2.8358690000000002</c:v>
                </c:pt>
                <c:pt idx="30549">
                  <c:v>2.8478889999999999</c:v>
                </c:pt>
                <c:pt idx="30550">
                  <c:v>2.8537789999999998</c:v>
                </c:pt>
                <c:pt idx="30551">
                  <c:v>2.853539</c:v>
                </c:pt>
                <c:pt idx="30552">
                  <c:v>2.852096</c:v>
                </c:pt>
                <c:pt idx="30553">
                  <c:v>2.845221</c:v>
                </c:pt>
                <c:pt idx="30554">
                  <c:v>2.8300749999999999</c:v>
                </c:pt>
                <c:pt idx="30555">
                  <c:v>2.82219</c:v>
                </c:pt>
                <c:pt idx="30556">
                  <c:v>2.8204349999999998</c:v>
                </c:pt>
                <c:pt idx="30557">
                  <c:v>2.8176700000000001</c:v>
                </c:pt>
                <c:pt idx="30558">
                  <c:v>2.8189199999999999</c:v>
                </c:pt>
                <c:pt idx="30559">
                  <c:v>2.8189920000000002</c:v>
                </c:pt>
                <c:pt idx="30560">
                  <c:v>2.8178380000000001</c:v>
                </c:pt>
                <c:pt idx="30561">
                  <c:v>2.820916</c:v>
                </c:pt>
                <c:pt idx="30562">
                  <c:v>2.8219249999999998</c:v>
                </c:pt>
                <c:pt idx="30563">
                  <c:v>2.8232240000000002</c:v>
                </c:pt>
                <c:pt idx="30564">
                  <c:v>2.8255789999999998</c:v>
                </c:pt>
                <c:pt idx="30565">
                  <c:v>2.829666</c:v>
                </c:pt>
                <c:pt idx="30566">
                  <c:v>2.8321429999999999</c:v>
                </c:pt>
                <c:pt idx="30567">
                  <c:v>2.8336329999999998</c:v>
                </c:pt>
                <c:pt idx="30568">
                  <c:v>2.833825</c:v>
                </c:pt>
                <c:pt idx="30569">
                  <c:v>2.8338739999999998</c:v>
                </c:pt>
                <c:pt idx="30570">
                  <c:v>2.8346909999999998</c:v>
                </c:pt>
                <c:pt idx="30571">
                  <c:v>2.8315899999999998</c:v>
                </c:pt>
                <c:pt idx="30572">
                  <c:v>2.828392</c:v>
                </c:pt>
                <c:pt idx="30573">
                  <c:v>2.8253870000000001</c:v>
                </c:pt>
                <c:pt idx="30574">
                  <c:v>2.8259880000000002</c:v>
                </c:pt>
                <c:pt idx="30575">
                  <c:v>2.823175</c:v>
                </c:pt>
                <c:pt idx="30576">
                  <c:v>2.8210600000000001</c:v>
                </c:pt>
                <c:pt idx="30577">
                  <c:v>2.8247140000000002</c:v>
                </c:pt>
                <c:pt idx="30578">
                  <c:v>2.823296</c:v>
                </c:pt>
                <c:pt idx="30579">
                  <c:v>2.8241130000000001</c:v>
                </c:pt>
                <c:pt idx="30580">
                  <c:v>2.825075</c:v>
                </c:pt>
                <c:pt idx="30581">
                  <c:v>2.8272140000000001</c:v>
                </c:pt>
                <c:pt idx="30582">
                  <c:v>2.8293780000000002</c:v>
                </c:pt>
                <c:pt idx="30583">
                  <c:v>2.8313009999999998</c:v>
                </c:pt>
                <c:pt idx="30584">
                  <c:v>2.8321190000000001</c:v>
                </c:pt>
                <c:pt idx="30585">
                  <c:v>2.8307479999999998</c:v>
                </c:pt>
                <c:pt idx="30586">
                  <c:v>2.8329599999999999</c:v>
                </c:pt>
                <c:pt idx="30587">
                  <c:v>2.832792</c:v>
                </c:pt>
                <c:pt idx="30588">
                  <c:v>2.8343060000000002</c:v>
                </c:pt>
                <c:pt idx="30589">
                  <c:v>2.8349549999999999</c:v>
                </c:pt>
                <c:pt idx="30590">
                  <c:v>2.8357250000000001</c:v>
                </c:pt>
                <c:pt idx="30591">
                  <c:v>2.8353160000000002</c:v>
                </c:pt>
                <c:pt idx="30592">
                  <c:v>2.8307479999999998</c:v>
                </c:pt>
                <c:pt idx="30593">
                  <c:v>2.8281040000000002</c:v>
                </c:pt>
                <c:pt idx="30594">
                  <c:v>2.8273100000000002</c:v>
                </c:pt>
                <c:pt idx="30595">
                  <c:v>2.8269739999999999</c:v>
                </c:pt>
                <c:pt idx="30596">
                  <c:v>2.825628</c:v>
                </c:pt>
                <c:pt idx="30597">
                  <c:v>2.8311090000000001</c:v>
                </c:pt>
                <c:pt idx="30598">
                  <c:v>2.828729</c:v>
                </c:pt>
                <c:pt idx="30599">
                  <c:v>2.8250989999999998</c:v>
                </c:pt>
                <c:pt idx="30600">
                  <c:v>2.8242569999999998</c:v>
                </c:pt>
                <c:pt idx="30601">
                  <c:v>2.8280560000000001</c:v>
                </c:pt>
                <c:pt idx="30602">
                  <c:v>2.8375759999999999</c:v>
                </c:pt>
                <c:pt idx="30603">
                  <c:v>2.8371430000000002</c:v>
                </c:pt>
                <c:pt idx="30604">
                  <c:v>2.833345</c:v>
                </c:pt>
                <c:pt idx="30605">
                  <c:v>2.8354360000000001</c:v>
                </c:pt>
                <c:pt idx="30606">
                  <c:v>2.8366859999999998</c:v>
                </c:pt>
                <c:pt idx="30607">
                  <c:v>2.8348589999999998</c:v>
                </c:pt>
                <c:pt idx="30608">
                  <c:v>2.8407490000000002</c:v>
                </c:pt>
                <c:pt idx="30609">
                  <c:v>2.8394029999999999</c:v>
                </c:pt>
                <c:pt idx="30610">
                  <c:v>2.8368790000000002</c:v>
                </c:pt>
                <c:pt idx="30611">
                  <c:v>2.8374069999999998</c:v>
                </c:pt>
                <c:pt idx="30612">
                  <c:v>2.8356759999999999</c:v>
                </c:pt>
                <c:pt idx="30613">
                  <c:v>2.8333210000000002</c:v>
                </c:pt>
                <c:pt idx="30614">
                  <c:v>2.839763</c:v>
                </c:pt>
                <c:pt idx="30615">
                  <c:v>2.8423600000000002</c:v>
                </c:pt>
                <c:pt idx="30616">
                  <c:v>2.8412540000000002</c:v>
                </c:pt>
                <c:pt idx="30617">
                  <c:v>2.836109</c:v>
                </c:pt>
                <c:pt idx="30618">
                  <c:v>2.8330799999999998</c:v>
                </c:pt>
                <c:pt idx="30619">
                  <c:v>2.8373110000000001</c:v>
                </c:pt>
                <c:pt idx="30620">
                  <c:v>2.8397389999999998</c:v>
                </c:pt>
                <c:pt idx="30621">
                  <c:v>2.8408449999999998</c:v>
                </c:pt>
                <c:pt idx="30622">
                  <c:v>2.8446440000000002</c:v>
                </c:pt>
                <c:pt idx="30623">
                  <c:v>2.841879</c:v>
                </c:pt>
                <c:pt idx="30624">
                  <c:v>2.8409170000000001</c:v>
                </c:pt>
                <c:pt idx="30625">
                  <c:v>2.8396669999999999</c:v>
                </c:pt>
                <c:pt idx="30626">
                  <c:v>2.8383929999999999</c:v>
                </c:pt>
                <c:pt idx="30627">
                  <c:v>2.8415180000000002</c:v>
                </c:pt>
                <c:pt idx="30628">
                  <c:v>2.8402440000000002</c:v>
                </c:pt>
                <c:pt idx="30629">
                  <c:v>2.8407249999999999</c:v>
                </c:pt>
                <c:pt idx="30630">
                  <c:v>2.8424079999999998</c:v>
                </c:pt>
                <c:pt idx="30631">
                  <c:v>2.8399320000000001</c:v>
                </c:pt>
                <c:pt idx="30632">
                  <c:v>2.840004</c:v>
                </c:pt>
                <c:pt idx="30633">
                  <c:v>2.8357969999999999</c:v>
                </c:pt>
                <c:pt idx="30634">
                  <c:v>2.8320219999999998</c:v>
                </c:pt>
                <c:pt idx="30635">
                  <c:v>2.8302670000000001</c:v>
                </c:pt>
                <c:pt idx="30636">
                  <c:v>2.8285369999999999</c:v>
                </c:pt>
                <c:pt idx="30637">
                  <c:v>2.828681</c:v>
                </c:pt>
                <c:pt idx="30638">
                  <c:v>2.8342339999999999</c:v>
                </c:pt>
                <c:pt idx="30639">
                  <c:v>2.8337530000000002</c:v>
                </c:pt>
                <c:pt idx="30640">
                  <c:v>2.831061</c:v>
                </c:pt>
                <c:pt idx="30641">
                  <c:v>2.8336809999999999</c:v>
                </c:pt>
                <c:pt idx="30642">
                  <c:v>2.8345950000000002</c:v>
                </c:pt>
                <c:pt idx="30643">
                  <c:v>2.8339940000000001</c:v>
                </c:pt>
                <c:pt idx="30644">
                  <c:v>2.8364699999999998</c:v>
                </c:pt>
                <c:pt idx="30645">
                  <c:v>2.8370950000000001</c:v>
                </c:pt>
                <c:pt idx="30646">
                  <c:v>2.8377919999999999</c:v>
                </c:pt>
                <c:pt idx="30647">
                  <c:v>2.8341859999999999</c:v>
                </c:pt>
                <c:pt idx="30648">
                  <c:v>2.8324310000000001</c:v>
                </c:pt>
                <c:pt idx="30649">
                  <c:v>2.8344019999999999</c:v>
                </c:pt>
                <c:pt idx="30650">
                  <c:v>2.8506779999999998</c:v>
                </c:pt>
                <c:pt idx="30651">
                  <c:v>2.8708960000000001</c:v>
                </c:pt>
                <c:pt idx="30652">
                  <c:v>2.8716889999999999</c:v>
                </c:pt>
                <c:pt idx="30653">
                  <c:v>2.8627699999999998</c:v>
                </c:pt>
                <c:pt idx="30654">
                  <c:v>2.8482500000000002</c:v>
                </c:pt>
                <c:pt idx="30655">
                  <c:v>2.831734</c:v>
                </c:pt>
                <c:pt idx="30656">
                  <c:v>2.816684</c:v>
                </c:pt>
                <c:pt idx="30657">
                  <c:v>2.8073090000000001</c:v>
                </c:pt>
                <c:pt idx="30658">
                  <c:v>2.806467</c:v>
                </c:pt>
                <c:pt idx="30659">
                  <c:v>2.818295</c:v>
                </c:pt>
                <c:pt idx="30660">
                  <c:v>2.8278150000000002</c:v>
                </c:pt>
                <c:pt idx="30661">
                  <c:v>2.829955</c:v>
                </c:pt>
                <c:pt idx="30662">
                  <c:v>2.8320470000000002</c:v>
                </c:pt>
                <c:pt idx="30663">
                  <c:v>2.8337530000000002</c:v>
                </c:pt>
                <c:pt idx="30664">
                  <c:v>2.8330320000000002</c:v>
                </c:pt>
                <c:pt idx="30665">
                  <c:v>2.83195</c:v>
                </c:pt>
                <c:pt idx="30666">
                  <c:v>2.8326950000000002</c:v>
                </c:pt>
                <c:pt idx="30667">
                  <c:v>2.833297</c:v>
                </c:pt>
                <c:pt idx="30668">
                  <c:v>2.833345</c:v>
                </c:pt>
                <c:pt idx="30669">
                  <c:v>2.8311090000000001</c:v>
                </c:pt>
                <c:pt idx="30670">
                  <c:v>2.8315899999999998</c:v>
                </c:pt>
                <c:pt idx="30671">
                  <c:v>2.8337289999999999</c:v>
                </c:pt>
                <c:pt idx="30672">
                  <c:v>2.833825</c:v>
                </c:pt>
                <c:pt idx="30673">
                  <c:v>2.83284</c:v>
                </c:pt>
                <c:pt idx="30674">
                  <c:v>2.8308439999999999</c:v>
                </c:pt>
                <c:pt idx="30675">
                  <c:v>2.8277670000000001</c:v>
                </c:pt>
                <c:pt idx="30676">
                  <c:v>2.8249550000000001</c:v>
                </c:pt>
                <c:pt idx="30677">
                  <c:v>2.8301470000000002</c:v>
                </c:pt>
                <c:pt idx="30678">
                  <c:v>2.8316379999999999</c:v>
                </c:pt>
                <c:pt idx="30679">
                  <c:v>2.8307959999999999</c:v>
                </c:pt>
                <c:pt idx="30680">
                  <c:v>2.8316379999999999</c:v>
                </c:pt>
                <c:pt idx="30681">
                  <c:v>2.8340179999999999</c:v>
                </c:pt>
                <c:pt idx="30682">
                  <c:v>2.8403890000000001</c:v>
                </c:pt>
                <c:pt idx="30683">
                  <c:v>2.8410380000000002</c:v>
                </c:pt>
                <c:pt idx="30684">
                  <c:v>2.8396910000000002</c:v>
                </c:pt>
                <c:pt idx="30685">
                  <c:v>2.8388019999999998</c:v>
                </c:pt>
                <c:pt idx="30686">
                  <c:v>2.8366380000000002</c:v>
                </c:pt>
                <c:pt idx="30687">
                  <c:v>2.834667</c:v>
                </c:pt>
                <c:pt idx="30688">
                  <c:v>2.834835</c:v>
                </c:pt>
                <c:pt idx="30689">
                  <c:v>2.83284</c:v>
                </c:pt>
                <c:pt idx="30690">
                  <c:v>2.8326229999999999</c:v>
                </c:pt>
                <c:pt idx="30691">
                  <c:v>2.831061</c:v>
                </c:pt>
                <c:pt idx="30692">
                  <c:v>2.8281040000000002</c:v>
                </c:pt>
                <c:pt idx="30693">
                  <c:v>2.8303639999999999</c:v>
                </c:pt>
                <c:pt idx="30694">
                  <c:v>2.8302429999999998</c:v>
                </c:pt>
                <c:pt idx="30695">
                  <c:v>2.8277429999999999</c:v>
                </c:pt>
                <c:pt idx="30696">
                  <c:v>2.8261080000000001</c:v>
                </c:pt>
                <c:pt idx="30697">
                  <c:v>2.8283200000000002</c:v>
                </c:pt>
                <c:pt idx="30698">
                  <c:v>2.8287770000000001</c:v>
                </c:pt>
                <c:pt idx="30699">
                  <c:v>2.8255309999999998</c:v>
                </c:pt>
                <c:pt idx="30700">
                  <c:v>2.8271899999999999</c:v>
                </c:pt>
                <c:pt idx="30701">
                  <c:v>2.8294980000000001</c:v>
                </c:pt>
                <c:pt idx="30702">
                  <c:v>2.8293539999999999</c:v>
                </c:pt>
                <c:pt idx="30703">
                  <c:v>2.8284159999999998</c:v>
                </c:pt>
                <c:pt idx="30704">
                  <c:v>2.8267570000000002</c:v>
                </c:pt>
                <c:pt idx="30705">
                  <c:v>2.8292579999999998</c:v>
                </c:pt>
                <c:pt idx="30706">
                  <c:v>2.8336809999999999</c:v>
                </c:pt>
                <c:pt idx="30707">
                  <c:v>2.8351959999999998</c:v>
                </c:pt>
                <c:pt idx="30708">
                  <c:v>2.8349549999999999</c:v>
                </c:pt>
                <c:pt idx="30709">
                  <c:v>2.8385370000000001</c:v>
                </c:pt>
                <c:pt idx="30710">
                  <c:v>2.8351479999999998</c:v>
                </c:pt>
                <c:pt idx="30711">
                  <c:v>2.8309890000000002</c:v>
                </c:pt>
                <c:pt idx="30712">
                  <c:v>2.8309890000000002</c:v>
                </c:pt>
                <c:pt idx="30713">
                  <c:v>2.8325269999999998</c:v>
                </c:pt>
                <c:pt idx="30714">
                  <c:v>2.834066</c:v>
                </c:pt>
                <c:pt idx="30715">
                  <c:v>2.833345</c:v>
                </c:pt>
                <c:pt idx="30716">
                  <c:v>2.8290890000000002</c:v>
                </c:pt>
                <c:pt idx="30717">
                  <c:v>2.8266849999999999</c:v>
                </c:pt>
                <c:pt idx="30718">
                  <c:v>2.8261080000000001</c:v>
                </c:pt>
                <c:pt idx="30719">
                  <c:v>2.8300749999999999</c:v>
                </c:pt>
                <c:pt idx="30720">
                  <c:v>2.8316379999999999</c:v>
                </c:pt>
                <c:pt idx="30721">
                  <c:v>2.8316620000000001</c:v>
                </c:pt>
                <c:pt idx="30722">
                  <c:v>2.8340420000000002</c:v>
                </c:pt>
                <c:pt idx="30723">
                  <c:v>2.8345220000000002</c:v>
                </c:pt>
                <c:pt idx="30724">
                  <c:v>2.8359649999999998</c:v>
                </c:pt>
                <c:pt idx="30725">
                  <c:v>2.8345950000000002</c:v>
                </c:pt>
                <c:pt idx="30726">
                  <c:v>2.8359649999999998</c:v>
                </c:pt>
                <c:pt idx="30727">
                  <c:v>2.8365900000000002</c:v>
                </c:pt>
                <c:pt idx="30728">
                  <c:v>2.8348110000000002</c:v>
                </c:pt>
                <c:pt idx="30729">
                  <c:v>2.837888</c:v>
                </c:pt>
                <c:pt idx="30730">
                  <c:v>2.8381530000000001</c:v>
                </c:pt>
                <c:pt idx="30731">
                  <c:v>2.8343539999999998</c:v>
                </c:pt>
                <c:pt idx="30732">
                  <c:v>2.8295940000000002</c:v>
                </c:pt>
                <c:pt idx="30733">
                  <c:v>2.8323830000000001</c:v>
                </c:pt>
                <c:pt idx="30734">
                  <c:v>2.8300749999999999</c:v>
                </c:pt>
                <c:pt idx="30735">
                  <c:v>2.8330799999999998</c:v>
                </c:pt>
                <c:pt idx="30736">
                  <c:v>2.8317580000000002</c:v>
                </c:pt>
                <c:pt idx="30737">
                  <c:v>2.8300269999999998</c:v>
                </c:pt>
                <c:pt idx="30738">
                  <c:v>2.833561</c:v>
                </c:pt>
                <c:pt idx="30739">
                  <c:v>2.8334890000000001</c:v>
                </c:pt>
                <c:pt idx="30740">
                  <c:v>2.8347630000000001</c:v>
                </c:pt>
                <c:pt idx="30741">
                  <c:v>2.8335849999999998</c:v>
                </c:pt>
                <c:pt idx="30742">
                  <c:v>2.8339460000000001</c:v>
                </c:pt>
                <c:pt idx="30743">
                  <c:v>2.8332000000000002</c:v>
                </c:pt>
                <c:pt idx="30744">
                  <c:v>2.8341620000000001</c:v>
                </c:pt>
                <c:pt idx="30745">
                  <c:v>2.8360370000000001</c:v>
                </c:pt>
                <c:pt idx="30746">
                  <c:v>2.836999</c:v>
                </c:pt>
                <c:pt idx="30747">
                  <c:v>2.8398840000000001</c:v>
                </c:pt>
                <c:pt idx="30748">
                  <c:v>2.8383929999999999</c:v>
                </c:pt>
                <c:pt idx="30749">
                  <c:v>2.836157</c:v>
                </c:pt>
                <c:pt idx="30750">
                  <c:v>2.8335849999999998</c:v>
                </c:pt>
                <c:pt idx="30751">
                  <c:v>2.8317100000000002</c:v>
                </c:pt>
                <c:pt idx="30752">
                  <c:v>2.8311090000000001</c:v>
                </c:pt>
                <c:pt idx="30753">
                  <c:v>2.8321429999999999</c:v>
                </c:pt>
                <c:pt idx="30754">
                  <c:v>2.828729</c:v>
                </c:pt>
                <c:pt idx="30755">
                  <c:v>2.8271660000000001</c:v>
                </c:pt>
                <c:pt idx="30756">
                  <c:v>2.825027</c:v>
                </c:pt>
                <c:pt idx="30757">
                  <c:v>2.8267820000000001</c:v>
                </c:pt>
                <c:pt idx="30758">
                  <c:v>2.8275510000000001</c:v>
                </c:pt>
                <c:pt idx="30759">
                  <c:v>2.8274789999999999</c:v>
                </c:pt>
                <c:pt idx="30760">
                  <c:v>2.8263729999999998</c:v>
                </c:pt>
                <c:pt idx="30761">
                  <c:v>2.8271899999999999</c:v>
                </c:pt>
                <c:pt idx="30762">
                  <c:v>2.830508</c:v>
                </c:pt>
                <c:pt idx="30763">
                  <c:v>2.8334649999999999</c:v>
                </c:pt>
                <c:pt idx="30764">
                  <c:v>2.8365420000000001</c:v>
                </c:pt>
                <c:pt idx="30765">
                  <c:v>2.8309890000000002</c:v>
                </c:pt>
                <c:pt idx="30766">
                  <c:v>2.8344749999999999</c:v>
                </c:pt>
                <c:pt idx="30767">
                  <c:v>2.8371430000000002</c:v>
                </c:pt>
                <c:pt idx="30768">
                  <c:v>2.835388</c:v>
                </c:pt>
                <c:pt idx="30769">
                  <c:v>2.8302670000000001</c:v>
                </c:pt>
                <c:pt idx="30770">
                  <c:v>2.8260839999999998</c:v>
                </c:pt>
                <c:pt idx="30771">
                  <c:v>2.8270219999999999</c:v>
                </c:pt>
                <c:pt idx="30772">
                  <c:v>2.8244980000000002</c:v>
                </c:pt>
                <c:pt idx="30773">
                  <c:v>2.8220939999999999</c:v>
                </c:pt>
                <c:pt idx="30774">
                  <c:v>2.8244500000000001</c:v>
                </c:pt>
                <c:pt idx="30775">
                  <c:v>2.8281040000000002</c:v>
                </c:pt>
                <c:pt idx="30776">
                  <c:v>2.8291849999999998</c:v>
                </c:pt>
                <c:pt idx="30777">
                  <c:v>2.8288489999999999</c:v>
                </c:pt>
                <c:pt idx="30778">
                  <c:v>2.8242569999999998</c:v>
                </c:pt>
                <c:pt idx="30779">
                  <c:v>2.8219249999999998</c:v>
                </c:pt>
                <c:pt idx="30780">
                  <c:v>2.8219729999999998</c:v>
                </c:pt>
                <c:pt idx="30781">
                  <c:v>2.827839</c:v>
                </c:pt>
                <c:pt idx="30782">
                  <c:v>2.828945</c:v>
                </c:pt>
                <c:pt idx="30783">
                  <c:v>2.829907</c:v>
                </c:pt>
                <c:pt idx="30784">
                  <c:v>2.8274550000000001</c:v>
                </c:pt>
                <c:pt idx="30785">
                  <c:v>2.8255789999999998</c:v>
                </c:pt>
                <c:pt idx="30786">
                  <c:v>2.8242569999999998</c:v>
                </c:pt>
                <c:pt idx="30787">
                  <c:v>2.8270219999999999</c:v>
                </c:pt>
                <c:pt idx="30788">
                  <c:v>2.826012</c:v>
                </c:pt>
                <c:pt idx="30789">
                  <c:v>2.8165879999999999</c:v>
                </c:pt>
                <c:pt idx="30790">
                  <c:v>2.817069</c:v>
                </c:pt>
                <c:pt idx="30791">
                  <c:v>2.828633</c:v>
                </c:pt>
                <c:pt idx="30792">
                  <c:v>2.8292820000000001</c:v>
                </c:pt>
                <c:pt idx="30793">
                  <c:v>2.8217569999999998</c:v>
                </c:pt>
                <c:pt idx="30794">
                  <c:v>2.8210839999999999</c:v>
                </c:pt>
                <c:pt idx="30795">
                  <c:v>2.8206989999999998</c:v>
                </c:pt>
                <c:pt idx="30796">
                  <c:v>2.8206989999999998</c:v>
                </c:pt>
                <c:pt idx="30797">
                  <c:v>2.8189199999999999</c:v>
                </c:pt>
                <c:pt idx="30798">
                  <c:v>2.8210839999999999</c:v>
                </c:pt>
                <c:pt idx="30799">
                  <c:v>2.8289930000000001</c:v>
                </c:pt>
                <c:pt idx="30800">
                  <c:v>2.833272</c:v>
                </c:pt>
                <c:pt idx="30801">
                  <c:v>2.8356530000000002</c:v>
                </c:pt>
                <c:pt idx="30802">
                  <c:v>2.8368790000000002</c:v>
                </c:pt>
                <c:pt idx="30803">
                  <c:v>2.8383210000000001</c:v>
                </c:pt>
                <c:pt idx="30804">
                  <c:v>2.8336809999999999</c:v>
                </c:pt>
                <c:pt idx="30805">
                  <c:v>2.8340900000000002</c:v>
                </c:pt>
                <c:pt idx="30806">
                  <c:v>2.835604</c:v>
                </c:pt>
                <c:pt idx="30807">
                  <c:v>2.8365179999999999</c:v>
                </c:pt>
                <c:pt idx="30808">
                  <c:v>2.83623</c:v>
                </c:pt>
                <c:pt idx="30809">
                  <c:v>2.8294260000000002</c:v>
                </c:pt>
                <c:pt idx="30810">
                  <c:v>2.8233679999999999</c:v>
                </c:pt>
                <c:pt idx="30811">
                  <c:v>2.823175</c:v>
                </c:pt>
                <c:pt idx="30812">
                  <c:v>2.821685</c:v>
                </c:pt>
                <c:pt idx="30813">
                  <c:v>2.8225739999999999</c:v>
                </c:pt>
                <c:pt idx="30814">
                  <c:v>2.8239450000000001</c:v>
                </c:pt>
                <c:pt idx="30815">
                  <c:v>2.8243779999999998</c:v>
                </c:pt>
                <c:pt idx="30816">
                  <c:v>2.8259159999999999</c:v>
                </c:pt>
                <c:pt idx="30817">
                  <c:v>2.827671</c:v>
                </c:pt>
                <c:pt idx="30818">
                  <c:v>2.8272140000000001</c:v>
                </c:pt>
                <c:pt idx="30819">
                  <c:v>2.8256999999999999</c:v>
                </c:pt>
                <c:pt idx="30820">
                  <c:v>2.8256030000000001</c:v>
                </c:pt>
                <c:pt idx="30821">
                  <c:v>2.827671</c:v>
                </c:pt>
                <c:pt idx="30822">
                  <c:v>2.8266610000000001</c:v>
                </c:pt>
                <c:pt idx="30823">
                  <c:v>2.8257240000000001</c:v>
                </c:pt>
                <c:pt idx="30824">
                  <c:v>2.8279839999999998</c:v>
                </c:pt>
                <c:pt idx="30825">
                  <c:v>2.8264930000000001</c:v>
                </c:pt>
                <c:pt idx="30826">
                  <c:v>2.822743</c:v>
                </c:pt>
                <c:pt idx="30827">
                  <c:v>2.8194249999999998</c:v>
                </c:pt>
                <c:pt idx="30828">
                  <c:v>2.8194970000000001</c:v>
                </c:pt>
                <c:pt idx="30829">
                  <c:v>2.8205070000000001</c:v>
                </c:pt>
                <c:pt idx="30830">
                  <c:v>2.8220209999999999</c:v>
                </c:pt>
                <c:pt idx="30831">
                  <c:v>2.8194729999999999</c:v>
                </c:pt>
                <c:pt idx="30832">
                  <c:v>2.8212999999999999</c:v>
                </c:pt>
                <c:pt idx="30833">
                  <c:v>2.8200020000000001</c:v>
                </c:pt>
                <c:pt idx="30834">
                  <c:v>2.8190650000000002</c:v>
                </c:pt>
                <c:pt idx="30835">
                  <c:v>2.8181750000000001</c:v>
                </c:pt>
                <c:pt idx="30836">
                  <c:v>2.8194729999999999</c:v>
                </c:pt>
                <c:pt idx="30837">
                  <c:v>2.8191609999999998</c:v>
                </c:pt>
                <c:pt idx="30838">
                  <c:v>2.8192089999999999</c:v>
                </c:pt>
                <c:pt idx="30839">
                  <c:v>2.8213240000000002</c:v>
                </c:pt>
                <c:pt idx="30840">
                  <c:v>2.823175</c:v>
                </c:pt>
                <c:pt idx="30841">
                  <c:v>2.8245939999999998</c:v>
                </c:pt>
                <c:pt idx="30842">
                  <c:v>2.826902</c:v>
                </c:pt>
                <c:pt idx="30843">
                  <c:v>2.827671</c:v>
                </c:pt>
                <c:pt idx="30844">
                  <c:v>2.8269500000000001</c:v>
                </c:pt>
                <c:pt idx="30845">
                  <c:v>2.8243049999999998</c:v>
                </c:pt>
                <c:pt idx="30846">
                  <c:v>2.822406</c:v>
                </c:pt>
                <c:pt idx="30847">
                  <c:v>2.8207710000000001</c:v>
                </c:pt>
                <c:pt idx="30848">
                  <c:v>2.823969</c:v>
                </c:pt>
                <c:pt idx="30849">
                  <c:v>2.8244020000000001</c:v>
                </c:pt>
                <c:pt idx="30850">
                  <c:v>2.8214199999999998</c:v>
                </c:pt>
                <c:pt idx="30851">
                  <c:v>2.8215650000000001</c:v>
                </c:pt>
                <c:pt idx="30852">
                  <c:v>2.818632</c:v>
                </c:pt>
                <c:pt idx="30853">
                  <c:v>2.8138000000000001</c:v>
                </c:pt>
                <c:pt idx="30854">
                  <c:v>2.8111549999999998</c:v>
                </c:pt>
                <c:pt idx="30855">
                  <c:v>2.8134389999999998</c:v>
                </c:pt>
                <c:pt idx="30856">
                  <c:v>2.8134389999999998</c:v>
                </c:pt>
                <c:pt idx="30857">
                  <c:v>2.8138480000000001</c:v>
                </c:pt>
                <c:pt idx="30858">
                  <c:v>2.8160829999999999</c:v>
                </c:pt>
                <c:pt idx="30859">
                  <c:v>2.8161559999999999</c:v>
                </c:pt>
                <c:pt idx="30860">
                  <c:v>2.8184149999999999</c:v>
                </c:pt>
                <c:pt idx="30861">
                  <c:v>2.8180070000000002</c:v>
                </c:pt>
                <c:pt idx="30862">
                  <c:v>2.8213240000000002</c:v>
                </c:pt>
                <c:pt idx="30863">
                  <c:v>2.8225739999999999</c:v>
                </c:pt>
                <c:pt idx="30864">
                  <c:v>2.8226469999999999</c:v>
                </c:pt>
                <c:pt idx="30865">
                  <c:v>2.8222619999999998</c:v>
                </c:pt>
                <c:pt idx="30866">
                  <c:v>2.8218049999999999</c:v>
                </c:pt>
                <c:pt idx="30867">
                  <c:v>2.8232240000000002</c:v>
                </c:pt>
                <c:pt idx="30868">
                  <c:v>2.8187760000000002</c:v>
                </c:pt>
                <c:pt idx="30869">
                  <c:v>2.8185600000000002</c:v>
                </c:pt>
                <c:pt idx="30870">
                  <c:v>2.8176939999999999</c:v>
                </c:pt>
                <c:pt idx="30871">
                  <c:v>2.8176459999999999</c:v>
                </c:pt>
                <c:pt idx="30872">
                  <c:v>2.8179349999999999</c:v>
                </c:pt>
                <c:pt idx="30873">
                  <c:v>2.816805</c:v>
                </c:pt>
                <c:pt idx="30874">
                  <c:v>2.816805</c:v>
                </c:pt>
                <c:pt idx="30875">
                  <c:v>2.8174779999999999</c:v>
                </c:pt>
                <c:pt idx="30876">
                  <c:v>2.8168769999999999</c:v>
                </c:pt>
                <c:pt idx="30877">
                  <c:v>2.8200020000000001</c:v>
                </c:pt>
                <c:pt idx="30878">
                  <c:v>2.818848</c:v>
                </c:pt>
                <c:pt idx="30879">
                  <c:v>2.8180550000000002</c:v>
                </c:pt>
                <c:pt idx="30880">
                  <c:v>2.8186559999999998</c:v>
                </c:pt>
                <c:pt idx="30881">
                  <c:v>2.8191850000000001</c:v>
                </c:pt>
                <c:pt idx="30882">
                  <c:v>2.819906</c:v>
                </c:pt>
                <c:pt idx="30883">
                  <c:v>2.821637</c:v>
                </c:pt>
                <c:pt idx="30884">
                  <c:v>2.822454</c:v>
                </c:pt>
                <c:pt idx="30885">
                  <c:v>2.821132</c:v>
                </c:pt>
                <c:pt idx="30886">
                  <c:v>2.822695</c:v>
                </c:pt>
                <c:pt idx="30887">
                  <c:v>2.824786</c:v>
                </c:pt>
                <c:pt idx="30888">
                  <c:v>2.8243779999999998</c:v>
                </c:pt>
                <c:pt idx="30889">
                  <c:v>2.8228629999999999</c:v>
                </c:pt>
                <c:pt idx="30890">
                  <c:v>2.8215889999999999</c:v>
                </c:pt>
                <c:pt idx="30891">
                  <c:v>2.8212280000000001</c:v>
                </c:pt>
                <c:pt idx="30892">
                  <c:v>2.818848</c:v>
                </c:pt>
                <c:pt idx="30893">
                  <c:v>2.81541</c:v>
                </c:pt>
                <c:pt idx="30894">
                  <c:v>2.8130299999999999</c:v>
                </c:pt>
                <c:pt idx="30895">
                  <c:v>2.814136</c:v>
                </c:pt>
                <c:pt idx="30896">
                  <c:v>2.8120449999999999</c:v>
                </c:pt>
                <c:pt idx="30897">
                  <c:v>2.81392</c:v>
                </c:pt>
                <c:pt idx="30898">
                  <c:v>2.8148819999999999</c:v>
                </c:pt>
                <c:pt idx="30899">
                  <c:v>2.8178139999999998</c:v>
                </c:pt>
                <c:pt idx="30900">
                  <c:v>2.8205309999999999</c:v>
                </c:pt>
                <c:pt idx="30901">
                  <c:v>2.8246899999999999</c:v>
                </c:pt>
                <c:pt idx="30902">
                  <c:v>2.8219729999999998</c:v>
                </c:pt>
                <c:pt idx="30903">
                  <c:v>2.8192810000000001</c:v>
                </c:pt>
                <c:pt idx="30904">
                  <c:v>2.818079</c:v>
                </c:pt>
                <c:pt idx="30905">
                  <c:v>2.8206989999999998</c:v>
                </c:pt>
                <c:pt idx="30906">
                  <c:v>2.8218049999999999</c:v>
                </c:pt>
                <c:pt idx="30907">
                  <c:v>2.8186800000000001</c:v>
                </c:pt>
                <c:pt idx="30908">
                  <c:v>2.8138960000000002</c:v>
                </c:pt>
                <c:pt idx="30909">
                  <c:v>2.8114680000000001</c:v>
                </c:pt>
                <c:pt idx="30910">
                  <c:v>2.8142079999999998</c:v>
                </c:pt>
                <c:pt idx="30911">
                  <c:v>2.815194</c:v>
                </c:pt>
                <c:pt idx="30912">
                  <c:v>2.8135349999999999</c:v>
                </c:pt>
                <c:pt idx="30913">
                  <c:v>2.8106260000000001</c:v>
                </c:pt>
                <c:pt idx="30914">
                  <c:v>2.8106019999999998</c:v>
                </c:pt>
                <c:pt idx="30915">
                  <c:v>2.8123330000000002</c:v>
                </c:pt>
                <c:pt idx="30916">
                  <c:v>2.8136070000000002</c:v>
                </c:pt>
                <c:pt idx="30917">
                  <c:v>2.8132709999999999</c:v>
                </c:pt>
                <c:pt idx="30918">
                  <c:v>2.8109389999999999</c:v>
                </c:pt>
                <c:pt idx="30919">
                  <c:v>2.8076210000000001</c:v>
                </c:pt>
                <c:pt idx="30920">
                  <c:v>2.8123330000000002</c:v>
                </c:pt>
                <c:pt idx="30921">
                  <c:v>2.8147850000000001</c:v>
                </c:pt>
                <c:pt idx="30922">
                  <c:v>2.8141600000000002</c:v>
                </c:pt>
                <c:pt idx="30923">
                  <c:v>2.811131</c:v>
                </c:pt>
                <c:pt idx="30924">
                  <c:v>2.8128380000000002</c:v>
                </c:pt>
                <c:pt idx="30925">
                  <c:v>2.8107950000000002</c:v>
                </c:pt>
                <c:pt idx="30926">
                  <c:v>2.808799</c:v>
                </c:pt>
                <c:pt idx="30927">
                  <c:v>2.8122129999999999</c:v>
                </c:pt>
                <c:pt idx="30928">
                  <c:v>2.811035</c:v>
                </c:pt>
                <c:pt idx="30929">
                  <c:v>2.8055539999999999</c:v>
                </c:pt>
                <c:pt idx="30930">
                  <c:v>2.8024529999999999</c:v>
                </c:pt>
                <c:pt idx="30931">
                  <c:v>2.8066119999999999</c:v>
                </c:pt>
                <c:pt idx="30932">
                  <c:v>2.8129339999999998</c:v>
                </c:pt>
                <c:pt idx="30933">
                  <c:v>2.8091119999999998</c:v>
                </c:pt>
                <c:pt idx="30934">
                  <c:v>2.8060589999999999</c:v>
                </c:pt>
                <c:pt idx="30935">
                  <c:v>2.80714</c:v>
                </c:pt>
                <c:pt idx="30936">
                  <c:v>2.8091840000000001</c:v>
                </c:pt>
                <c:pt idx="30937">
                  <c:v>2.8101449999999999</c:v>
                </c:pt>
                <c:pt idx="30938">
                  <c:v>2.8132950000000001</c:v>
                </c:pt>
                <c:pt idx="30939">
                  <c:v>2.8121649999999998</c:v>
                </c:pt>
                <c:pt idx="30940">
                  <c:v>2.8099050000000001</c:v>
                </c:pt>
                <c:pt idx="30941">
                  <c:v>2.8121649999999998</c:v>
                </c:pt>
                <c:pt idx="30942">
                  <c:v>2.8127900000000001</c:v>
                </c:pt>
                <c:pt idx="30943">
                  <c:v>2.8123809999999998</c:v>
                </c:pt>
                <c:pt idx="30944">
                  <c:v>2.8141120000000002</c:v>
                </c:pt>
                <c:pt idx="30945">
                  <c:v>2.8195929999999998</c:v>
                </c:pt>
                <c:pt idx="30946">
                  <c:v>2.819137</c:v>
                </c:pt>
                <c:pt idx="30947">
                  <c:v>2.8154340000000002</c:v>
                </c:pt>
                <c:pt idx="30948">
                  <c:v>2.8119489999999998</c:v>
                </c:pt>
                <c:pt idx="30949">
                  <c:v>2.812694</c:v>
                </c:pt>
                <c:pt idx="30950">
                  <c:v>2.8142079999999998</c:v>
                </c:pt>
                <c:pt idx="30951">
                  <c:v>2.8140879999999999</c:v>
                </c:pt>
                <c:pt idx="30952">
                  <c:v>2.81392</c:v>
                </c:pt>
                <c:pt idx="30953">
                  <c:v>2.8127659999999999</c:v>
                </c:pt>
                <c:pt idx="30954">
                  <c:v>2.8080539999999998</c:v>
                </c:pt>
                <c:pt idx="30955">
                  <c:v>2.8059859999999999</c:v>
                </c:pt>
                <c:pt idx="30956">
                  <c:v>2.805193</c:v>
                </c:pt>
                <c:pt idx="30957">
                  <c:v>2.806155</c:v>
                </c:pt>
                <c:pt idx="30958">
                  <c:v>2.805434</c:v>
                </c:pt>
                <c:pt idx="30959">
                  <c:v>2.8085589999999998</c:v>
                </c:pt>
                <c:pt idx="30960">
                  <c:v>2.8106499999999999</c:v>
                </c:pt>
                <c:pt idx="30961">
                  <c:v>2.8089439999999999</c:v>
                </c:pt>
                <c:pt idx="30962">
                  <c:v>2.8088709999999999</c:v>
                </c:pt>
                <c:pt idx="30963">
                  <c:v>2.81142</c:v>
                </c:pt>
                <c:pt idx="30964">
                  <c:v>2.8113959999999998</c:v>
                </c:pt>
                <c:pt idx="30965">
                  <c:v>2.813367</c:v>
                </c:pt>
                <c:pt idx="30966">
                  <c:v>2.8197860000000001</c:v>
                </c:pt>
                <c:pt idx="30967">
                  <c:v>2.8163719999999999</c:v>
                </c:pt>
                <c:pt idx="30968">
                  <c:v>2.8148089999999999</c:v>
                </c:pt>
                <c:pt idx="30969">
                  <c:v>2.8163239999999998</c:v>
                </c:pt>
                <c:pt idx="30970">
                  <c:v>2.8134869999999998</c:v>
                </c:pt>
                <c:pt idx="30971">
                  <c:v>2.8148330000000001</c:v>
                </c:pt>
                <c:pt idx="30972">
                  <c:v>2.8119489999999998</c:v>
                </c:pt>
                <c:pt idx="30973">
                  <c:v>2.8136070000000002</c:v>
                </c:pt>
                <c:pt idx="30974">
                  <c:v>2.8121170000000002</c:v>
                </c:pt>
                <c:pt idx="30975">
                  <c:v>2.815194</c:v>
                </c:pt>
                <c:pt idx="30976">
                  <c:v>2.8116599999999998</c:v>
                </c:pt>
                <c:pt idx="30977">
                  <c:v>2.8075489999999999</c:v>
                </c:pt>
                <c:pt idx="30978">
                  <c:v>2.8100969999999998</c:v>
                </c:pt>
                <c:pt idx="30979">
                  <c:v>2.8109630000000001</c:v>
                </c:pt>
                <c:pt idx="30980">
                  <c:v>2.809472</c:v>
                </c:pt>
                <c:pt idx="30981">
                  <c:v>2.809256</c:v>
                </c:pt>
                <c:pt idx="30982">
                  <c:v>2.813631</c:v>
                </c:pt>
                <c:pt idx="30983">
                  <c:v>2.8170929999999998</c:v>
                </c:pt>
                <c:pt idx="30984">
                  <c:v>2.817742</c:v>
                </c:pt>
                <c:pt idx="30985">
                  <c:v>2.8182230000000001</c:v>
                </c:pt>
                <c:pt idx="30986">
                  <c:v>2.8192569999999999</c:v>
                </c:pt>
                <c:pt idx="30987">
                  <c:v>2.8198820000000002</c:v>
                </c:pt>
                <c:pt idx="30988">
                  <c:v>2.8180070000000002</c:v>
                </c:pt>
                <c:pt idx="30989">
                  <c:v>2.8147129999999998</c:v>
                </c:pt>
                <c:pt idx="30990">
                  <c:v>2.8136070000000002</c:v>
                </c:pt>
                <c:pt idx="30991">
                  <c:v>2.813463</c:v>
                </c:pt>
                <c:pt idx="30992">
                  <c:v>2.8106990000000001</c:v>
                </c:pt>
                <c:pt idx="30993">
                  <c:v>2.8094000000000001</c:v>
                </c:pt>
                <c:pt idx="30994">
                  <c:v>2.8088709999999999</c:v>
                </c:pt>
                <c:pt idx="30995">
                  <c:v>2.8050489999999999</c:v>
                </c:pt>
                <c:pt idx="30996">
                  <c:v>2.7998560000000001</c:v>
                </c:pt>
                <c:pt idx="30997">
                  <c:v>2.7994479999999999</c:v>
                </c:pt>
                <c:pt idx="30998">
                  <c:v>2.8023319999999998</c:v>
                </c:pt>
                <c:pt idx="30999">
                  <c:v>2.8061790000000002</c:v>
                </c:pt>
                <c:pt idx="31000">
                  <c:v>2.8094000000000001</c:v>
                </c:pt>
                <c:pt idx="31001">
                  <c:v>2.8099050000000001</c:v>
                </c:pt>
                <c:pt idx="31002">
                  <c:v>2.8111549999999998</c:v>
                </c:pt>
                <c:pt idx="31003">
                  <c:v>2.8140640000000001</c:v>
                </c:pt>
                <c:pt idx="31004">
                  <c:v>2.8130299999999999</c:v>
                </c:pt>
                <c:pt idx="31005">
                  <c:v>2.8113229999999998</c:v>
                </c:pt>
                <c:pt idx="31006">
                  <c:v>2.8083670000000001</c:v>
                </c:pt>
                <c:pt idx="31007">
                  <c:v>2.807261</c:v>
                </c:pt>
                <c:pt idx="31008">
                  <c:v>2.8096410000000001</c:v>
                </c:pt>
                <c:pt idx="31009">
                  <c:v>2.8142809999999998</c:v>
                </c:pt>
                <c:pt idx="31010">
                  <c:v>2.8107950000000002</c:v>
                </c:pt>
                <c:pt idx="31011">
                  <c:v>2.8039190000000001</c:v>
                </c:pt>
                <c:pt idx="31012">
                  <c:v>2.8047849999999999</c:v>
                </c:pt>
                <c:pt idx="31013">
                  <c:v>2.8084389999999999</c:v>
                </c:pt>
                <c:pt idx="31014">
                  <c:v>2.8066599999999999</c:v>
                </c:pt>
                <c:pt idx="31015">
                  <c:v>2.8058420000000002</c:v>
                </c:pt>
                <c:pt idx="31016">
                  <c:v>2.8078620000000001</c:v>
                </c:pt>
                <c:pt idx="31017">
                  <c:v>2.810362</c:v>
                </c:pt>
                <c:pt idx="31018">
                  <c:v>2.8092800000000002</c:v>
                </c:pt>
                <c:pt idx="31019">
                  <c:v>2.8089909999999998</c:v>
                </c:pt>
                <c:pt idx="31020">
                  <c:v>2.8117079999999999</c:v>
                </c:pt>
                <c:pt idx="31021">
                  <c:v>2.8124769999999999</c:v>
                </c:pt>
                <c:pt idx="31022">
                  <c:v>2.8114680000000001</c:v>
                </c:pt>
                <c:pt idx="31023">
                  <c:v>2.8130299999999999</c:v>
                </c:pt>
                <c:pt idx="31024">
                  <c:v>2.8105060000000002</c:v>
                </c:pt>
                <c:pt idx="31025">
                  <c:v>2.8100010000000002</c:v>
                </c:pt>
                <c:pt idx="31026">
                  <c:v>2.8099530000000001</c:v>
                </c:pt>
                <c:pt idx="31027">
                  <c:v>2.8082220000000002</c:v>
                </c:pt>
                <c:pt idx="31028">
                  <c:v>2.8060350000000001</c:v>
                </c:pt>
                <c:pt idx="31029">
                  <c:v>2.8057219999999998</c:v>
                </c:pt>
                <c:pt idx="31030">
                  <c:v>2.8066840000000002</c:v>
                </c:pt>
                <c:pt idx="31031">
                  <c:v>2.805914</c:v>
                </c:pt>
                <c:pt idx="31032">
                  <c:v>2.8047119999999999</c:v>
                </c:pt>
                <c:pt idx="31033">
                  <c:v>2.8048570000000002</c:v>
                </c:pt>
                <c:pt idx="31034">
                  <c:v>2.8041109999999998</c:v>
                </c:pt>
                <c:pt idx="31035">
                  <c:v>2.8073090000000001</c:v>
                </c:pt>
                <c:pt idx="31036">
                  <c:v>2.8163480000000001</c:v>
                </c:pt>
                <c:pt idx="31037">
                  <c:v>2.8200500000000002</c:v>
                </c:pt>
                <c:pt idx="31038">
                  <c:v>2.8187519999999999</c:v>
                </c:pt>
                <c:pt idx="31039">
                  <c:v>2.815963</c:v>
                </c:pt>
                <c:pt idx="31040">
                  <c:v>2.8150019999999998</c:v>
                </c:pt>
                <c:pt idx="31041">
                  <c:v>2.8121649999999998</c:v>
                </c:pt>
                <c:pt idx="31042">
                  <c:v>2.806419</c:v>
                </c:pt>
                <c:pt idx="31043">
                  <c:v>2.80565</c:v>
                </c:pt>
                <c:pt idx="31044">
                  <c:v>2.809761</c:v>
                </c:pt>
                <c:pt idx="31045">
                  <c:v>2.8096410000000001</c:v>
                </c:pt>
                <c:pt idx="31046">
                  <c:v>2.80714</c:v>
                </c:pt>
                <c:pt idx="31047">
                  <c:v>2.8057940000000001</c:v>
                </c:pt>
                <c:pt idx="31048">
                  <c:v>2.8057219999999998</c:v>
                </c:pt>
                <c:pt idx="31049">
                  <c:v>2.80125</c:v>
                </c:pt>
                <c:pt idx="31050">
                  <c:v>2.7971629999999998</c:v>
                </c:pt>
                <c:pt idx="31051">
                  <c:v>2.7956249999999998</c:v>
                </c:pt>
                <c:pt idx="31052">
                  <c:v>2.7946390000000001</c:v>
                </c:pt>
                <c:pt idx="31053">
                  <c:v>2.7974760000000001</c:v>
                </c:pt>
                <c:pt idx="31054">
                  <c:v>2.8007219999999999</c:v>
                </c:pt>
                <c:pt idx="31055">
                  <c:v>2.807213</c:v>
                </c:pt>
                <c:pt idx="31056">
                  <c:v>2.813367</c:v>
                </c:pt>
                <c:pt idx="31057">
                  <c:v>2.8143280000000002</c:v>
                </c:pt>
                <c:pt idx="31058">
                  <c:v>2.8168530000000001</c:v>
                </c:pt>
                <c:pt idx="31059">
                  <c:v>2.8209399999999998</c:v>
                </c:pt>
                <c:pt idx="31060">
                  <c:v>2.8181989999999999</c:v>
                </c:pt>
                <c:pt idx="31061">
                  <c:v>2.8151220000000001</c:v>
                </c:pt>
                <c:pt idx="31062">
                  <c:v>2.8144969999999998</c:v>
                </c:pt>
                <c:pt idx="31063">
                  <c:v>2.8161320000000001</c:v>
                </c:pt>
                <c:pt idx="31064">
                  <c:v>2.816757</c:v>
                </c:pt>
                <c:pt idx="31065">
                  <c:v>2.8158430000000001</c:v>
                </c:pt>
                <c:pt idx="31066">
                  <c:v>2.8096169999999998</c:v>
                </c:pt>
                <c:pt idx="31067">
                  <c:v>2.808751</c:v>
                </c:pt>
                <c:pt idx="31068">
                  <c:v>2.8115399999999999</c:v>
                </c:pt>
                <c:pt idx="31069">
                  <c:v>2.8144490000000002</c:v>
                </c:pt>
                <c:pt idx="31070">
                  <c:v>2.8143530000000001</c:v>
                </c:pt>
                <c:pt idx="31071">
                  <c:v>2.8102659999999999</c:v>
                </c:pt>
                <c:pt idx="31072">
                  <c:v>2.8063950000000002</c:v>
                </c:pt>
                <c:pt idx="31073">
                  <c:v>2.8063470000000001</c:v>
                </c:pt>
                <c:pt idx="31074">
                  <c:v>2.8088709999999999</c:v>
                </c:pt>
                <c:pt idx="31075">
                  <c:v>2.809472</c:v>
                </c:pt>
                <c:pt idx="31076">
                  <c:v>2.8126699999999998</c:v>
                </c:pt>
                <c:pt idx="31077">
                  <c:v>2.8130299999999999</c:v>
                </c:pt>
                <c:pt idx="31078">
                  <c:v>2.8148569999999999</c:v>
                </c:pt>
                <c:pt idx="31079">
                  <c:v>2.818295</c:v>
                </c:pt>
                <c:pt idx="31080">
                  <c:v>2.8168530000000001</c:v>
                </c:pt>
                <c:pt idx="31081">
                  <c:v>2.8122370000000001</c:v>
                </c:pt>
                <c:pt idx="31082">
                  <c:v>2.8135590000000001</c:v>
                </c:pt>
                <c:pt idx="31083">
                  <c:v>2.8151700000000002</c:v>
                </c:pt>
                <c:pt idx="31084">
                  <c:v>2.8089909999999998</c:v>
                </c:pt>
                <c:pt idx="31085">
                  <c:v>2.806756</c:v>
                </c:pt>
                <c:pt idx="31086">
                  <c:v>2.8066599999999999</c:v>
                </c:pt>
                <c:pt idx="31087">
                  <c:v>2.8057460000000001</c:v>
                </c:pt>
                <c:pt idx="31088">
                  <c:v>2.8057940000000001</c:v>
                </c:pt>
                <c:pt idx="31089">
                  <c:v>2.8063470000000001</c:v>
                </c:pt>
                <c:pt idx="31090">
                  <c:v>2.8039190000000001</c:v>
                </c:pt>
                <c:pt idx="31091">
                  <c:v>2.8020200000000002</c:v>
                </c:pt>
                <c:pt idx="31092">
                  <c:v>2.7988940000000002</c:v>
                </c:pt>
                <c:pt idx="31093">
                  <c:v>2.8041109999999998</c:v>
                </c:pt>
                <c:pt idx="31094">
                  <c:v>2.803871</c:v>
                </c:pt>
                <c:pt idx="31095">
                  <c:v>2.806203</c:v>
                </c:pt>
                <c:pt idx="31096">
                  <c:v>2.8091599999999999</c:v>
                </c:pt>
                <c:pt idx="31097">
                  <c:v>2.8138239999999999</c:v>
                </c:pt>
                <c:pt idx="31098">
                  <c:v>2.81779</c:v>
                </c:pt>
                <c:pt idx="31099">
                  <c:v>2.8186800000000001</c:v>
                </c:pt>
                <c:pt idx="31100">
                  <c:v>2.8178380000000001</c:v>
                </c:pt>
                <c:pt idx="31101">
                  <c:v>2.8171409999999999</c:v>
                </c:pt>
                <c:pt idx="31102">
                  <c:v>2.814737</c:v>
                </c:pt>
                <c:pt idx="31103">
                  <c:v>2.815531</c:v>
                </c:pt>
                <c:pt idx="31104">
                  <c:v>2.8143530000000001</c:v>
                </c:pt>
                <c:pt idx="31105">
                  <c:v>2.8130299999999999</c:v>
                </c:pt>
                <c:pt idx="31106">
                  <c:v>2.8087270000000002</c:v>
                </c:pt>
                <c:pt idx="31107">
                  <c:v>2.8059859999999999</c:v>
                </c:pt>
                <c:pt idx="31108">
                  <c:v>2.8083909999999999</c:v>
                </c:pt>
                <c:pt idx="31109">
                  <c:v>2.8092079999999999</c:v>
                </c:pt>
                <c:pt idx="31110">
                  <c:v>2.8070200000000001</c:v>
                </c:pt>
                <c:pt idx="31111">
                  <c:v>2.8025730000000002</c:v>
                </c:pt>
                <c:pt idx="31112">
                  <c:v>2.8017789999999998</c:v>
                </c:pt>
                <c:pt idx="31113">
                  <c:v>2.8021159999999998</c:v>
                </c:pt>
                <c:pt idx="31114">
                  <c:v>2.8088470000000001</c:v>
                </c:pt>
                <c:pt idx="31115">
                  <c:v>2.8132950000000001</c:v>
                </c:pt>
                <c:pt idx="31116">
                  <c:v>2.8144010000000002</c:v>
                </c:pt>
                <c:pt idx="31117">
                  <c:v>2.8181989999999999</c:v>
                </c:pt>
                <c:pt idx="31118">
                  <c:v>2.8171170000000001</c:v>
                </c:pt>
                <c:pt idx="31119">
                  <c:v>2.8175979999999998</c:v>
                </c:pt>
                <c:pt idx="31120">
                  <c:v>2.8168530000000001</c:v>
                </c:pt>
                <c:pt idx="31121">
                  <c:v>2.8098329999999998</c:v>
                </c:pt>
                <c:pt idx="31122">
                  <c:v>2.8047849999999999</c:v>
                </c:pt>
                <c:pt idx="31123">
                  <c:v>2.8011780000000002</c:v>
                </c:pt>
                <c:pt idx="31124">
                  <c:v>2.8025250000000002</c:v>
                </c:pt>
                <c:pt idx="31125">
                  <c:v>2.802044</c:v>
                </c:pt>
                <c:pt idx="31126">
                  <c:v>2.799976</c:v>
                </c:pt>
                <c:pt idx="31127">
                  <c:v>2.8027890000000002</c:v>
                </c:pt>
                <c:pt idx="31128">
                  <c:v>2.804208</c:v>
                </c:pt>
                <c:pt idx="31129">
                  <c:v>2.80714</c:v>
                </c:pt>
                <c:pt idx="31130">
                  <c:v>2.80904</c:v>
                </c:pt>
                <c:pt idx="31131">
                  <c:v>2.81392</c:v>
                </c:pt>
                <c:pt idx="31132">
                  <c:v>2.811852</c:v>
                </c:pt>
                <c:pt idx="31133">
                  <c:v>2.8128860000000002</c:v>
                </c:pt>
                <c:pt idx="31134">
                  <c:v>2.8112750000000002</c:v>
                </c:pt>
                <c:pt idx="31135">
                  <c:v>2.80904</c:v>
                </c:pt>
                <c:pt idx="31136">
                  <c:v>2.8099530000000001</c:v>
                </c:pt>
                <c:pt idx="31137">
                  <c:v>2.8122370000000001</c:v>
                </c:pt>
                <c:pt idx="31138">
                  <c:v>2.8120449999999999</c:v>
                </c:pt>
                <c:pt idx="31139">
                  <c:v>2.8145690000000001</c:v>
                </c:pt>
                <c:pt idx="31140">
                  <c:v>2.8166120000000001</c:v>
                </c:pt>
                <c:pt idx="31141">
                  <c:v>2.8153139999999999</c:v>
                </c:pt>
                <c:pt idx="31142">
                  <c:v>2.8162280000000002</c:v>
                </c:pt>
                <c:pt idx="31143">
                  <c:v>2.8176700000000001</c:v>
                </c:pt>
                <c:pt idx="31144">
                  <c:v>2.814473</c:v>
                </c:pt>
                <c:pt idx="31145">
                  <c:v>2.8144490000000002</c:v>
                </c:pt>
                <c:pt idx="31146">
                  <c:v>2.8119730000000001</c:v>
                </c:pt>
                <c:pt idx="31147">
                  <c:v>2.8089439999999999</c:v>
                </c:pt>
                <c:pt idx="31148">
                  <c:v>2.8075009999999998</c:v>
                </c:pt>
                <c:pt idx="31149">
                  <c:v>2.8071890000000002</c:v>
                </c:pt>
                <c:pt idx="31150">
                  <c:v>2.808487</c:v>
                </c:pt>
                <c:pt idx="31151">
                  <c:v>2.80803</c:v>
                </c:pt>
                <c:pt idx="31152">
                  <c:v>2.8104339999999999</c:v>
                </c:pt>
                <c:pt idx="31153">
                  <c:v>2.8101219999999998</c:v>
                </c:pt>
                <c:pt idx="31154">
                  <c:v>2.809256</c:v>
                </c:pt>
                <c:pt idx="31155">
                  <c:v>2.8118759999999998</c:v>
                </c:pt>
                <c:pt idx="31156">
                  <c:v>2.8118280000000002</c:v>
                </c:pt>
                <c:pt idx="31157">
                  <c:v>2.811852</c:v>
                </c:pt>
                <c:pt idx="31158">
                  <c:v>2.8138719999999999</c:v>
                </c:pt>
                <c:pt idx="31159">
                  <c:v>2.8135590000000001</c:v>
                </c:pt>
                <c:pt idx="31160">
                  <c:v>2.8164440000000002</c:v>
                </c:pt>
                <c:pt idx="31161">
                  <c:v>2.8184149999999999</c:v>
                </c:pt>
                <c:pt idx="31162">
                  <c:v>2.8215650000000001</c:v>
                </c:pt>
                <c:pt idx="31163">
                  <c:v>2.8204349999999998</c:v>
                </c:pt>
                <c:pt idx="31164">
                  <c:v>2.8188719999999998</c:v>
                </c:pt>
                <c:pt idx="31165">
                  <c:v>2.814978</c:v>
                </c:pt>
                <c:pt idx="31166">
                  <c:v>2.8117559999999999</c:v>
                </c:pt>
                <c:pt idx="31167">
                  <c:v>2.8120210000000001</c:v>
                </c:pt>
                <c:pt idx="31168">
                  <c:v>2.8115160000000001</c:v>
                </c:pt>
                <c:pt idx="31169">
                  <c:v>2.8130299999999999</c:v>
                </c:pt>
                <c:pt idx="31170">
                  <c:v>2.8163960000000001</c:v>
                </c:pt>
                <c:pt idx="31171">
                  <c:v>2.8145449999999999</c:v>
                </c:pt>
                <c:pt idx="31172">
                  <c:v>2.8123809999999998</c:v>
                </c:pt>
                <c:pt idx="31173">
                  <c:v>2.8141120000000002</c:v>
                </c:pt>
                <c:pt idx="31174">
                  <c:v>2.819401</c:v>
                </c:pt>
                <c:pt idx="31175">
                  <c:v>2.819016</c:v>
                </c:pt>
                <c:pt idx="31176">
                  <c:v>2.8197860000000001</c:v>
                </c:pt>
                <c:pt idx="31177">
                  <c:v>2.8181989999999999</c:v>
                </c:pt>
                <c:pt idx="31178">
                  <c:v>2.8220939999999999</c:v>
                </c:pt>
                <c:pt idx="31179">
                  <c:v>2.8275030000000001</c:v>
                </c:pt>
                <c:pt idx="31180">
                  <c:v>2.8291379999999999</c:v>
                </c:pt>
                <c:pt idx="31181">
                  <c:v>2.8276469999999998</c:v>
                </c:pt>
                <c:pt idx="31182">
                  <c:v>2.8248340000000001</c:v>
                </c:pt>
                <c:pt idx="31183">
                  <c:v>2.8192810000000001</c:v>
                </c:pt>
                <c:pt idx="31184">
                  <c:v>2.8164920000000002</c:v>
                </c:pt>
                <c:pt idx="31185">
                  <c:v>2.8125260000000001</c:v>
                </c:pt>
                <c:pt idx="31186">
                  <c:v>2.8104100000000001</c:v>
                </c:pt>
                <c:pt idx="31187">
                  <c:v>2.8084389999999999</c:v>
                </c:pt>
                <c:pt idx="31188">
                  <c:v>2.8072370000000002</c:v>
                </c:pt>
                <c:pt idx="31189">
                  <c:v>2.8032940000000002</c:v>
                </c:pt>
                <c:pt idx="31190">
                  <c:v>2.8007460000000002</c:v>
                </c:pt>
                <c:pt idx="31191">
                  <c:v>2.8036539999999999</c:v>
                </c:pt>
                <c:pt idx="31192">
                  <c:v>2.8066360000000001</c:v>
                </c:pt>
                <c:pt idx="31193">
                  <c:v>2.8069959999999998</c:v>
                </c:pt>
                <c:pt idx="31194">
                  <c:v>2.811636</c:v>
                </c:pt>
                <c:pt idx="31195">
                  <c:v>2.8112509999999999</c:v>
                </c:pt>
                <c:pt idx="31196">
                  <c:v>2.811588</c:v>
                </c:pt>
                <c:pt idx="31197">
                  <c:v>2.8165640000000001</c:v>
                </c:pt>
                <c:pt idx="31198">
                  <c:v>2.8192810000000001</c:v>
                </c:pt>
                <c:pt idx="31199">
                  <c:v>2.8155060000000001</c:v>
                </c:pt>
                <c:pt idx="31200">
                  <c:v>2.8171409999999999</c:v>
                </c:pt>
                <c:pt idx="31201">
                  <c:v>2.8181029999999998</c:v>
                </c:pt>
                <c:pt idx="31202">
                  <c:v>2.8150740000000001</c:v>
                </c:pt>
                <c:pt idx="31203">
                  <c:v>2.8122850000000001</c:v>
                </c:pt>
                <c:pt idx="31204">
                  <c:v>2.8107220000000002</c:v>
                </c:pt>
                <c:pt idx="31205">
                  <c:v>2.8081019999999999</c:v>
                </c:pt>
                <c:pt idx="31206">
                  <c:v>2.805434</c:v>
                </c:pt>
                <c:pt idx="31207">
                  <c:v>2.8045200000000001</c:v>
                </c:pt>
                <c:pt idx="31208">
                  <c:v>2.8043040000000001</c:v>
                </c:pt>
                <c:pt idx="31209">
                  <c:v>2.8057460000000001</c:v>
                </c:pt>
                <c:pt idx="31210">
                  <c:v>2.8066840000000002</c:v>
                </c:pt>
                <c:pt idx="31211">
                  <c:v>2.8088709999999999</c:v>
                </c:pt>
                <c:pt idx="31212">
                  <c:v>2.8114680000000001</c:v>
                </c:pt>
                <c:pt idx="31213">
                  <c:v>2.813367</c:v>
                </c:pt>
                <c:pt idx="31214">
                  <c:v>2.813151</c:v>
                </c:pt>
                <c:pt idx="31215">
                  <c:v>2.811636</c:v>
                </c:pt>
                <c:pt idx="31216">
                  <c:v>2.8122850000000001</c:v>
                </c:pt>
                <c:pt idx="31217">
                  <c:v>2.815531</c:v>
                </c:pt>
                <c:pt idx="31218">
                  <c:v>2.8144490000000002</c:v>
                </c:pt>
                <c:pt idx="31219">
                  <c:v>2.8142320000000001</c:v>
                </c:pt>
                <c:pt idx="31220">
                  <c:v>2.8177180000000002</c:v>
                </c:pt>
                <c:pt idx="31221">
                  <c:v>2.8196180000000002</c:v>
                </c:pt>
                <c:pt idx="31222">
                  <c:v>2.8183669999999998</c:v>
                </c:pt>
                <c:pt idx="31223">
                  <c:v>2.815795</c:v>
                </c:pt>
                <c:pt idx="31224">
                  <c:v>2.8143280000000002</c:v>
                </c:pt>
                <c:pt idx="31225">
                  <c:v>2.808246</c:v>
                </c:pt>
                <c:pt idx="31226">
                  <c:v>2.804808</c:v>
                </c:pt>
                <c:pt idx="31227">
                  <c:v>2.806419</c:v>
                </c:pt>
                <c:pt idx="31228">
                  <c:v>2.8060100000000001</c:v>
                </c:pt>
                <c:pt idx="31229">
                  <c:v>2.804929</c:v>
                </c:pt>
                <c:pt idx="31230">
                  <c:v>2.8066599999999999</c:v>
                </c:pt>
                <c:pt idx="31231">
                  <c:v>2.8125979999999999</c:v>
                </c:pt>
                <c:pt idx="31232">
                  <c:v>2.811588</c:v>
                </c:pt>
                <c:pt idx="31233">
                  <c:v>2.8128139999999999</c:v>
                </c:pt>
                <c:pt idx="31234">
                  <c:v>2.8102420000000001</c:v>
                </c:pt>
                <c:pt idx="31235">
                  <c:v>2.8165640000000001</c:v>
                </c:pt>
                <c:pt idx="31236">
                  <c:v>2.819858</c:v>
                </c:pt>
                <c:pt idx="31237">
                  <c:v>2.81779</c:v>
                </c:pt>
                <c:pt idx="31238">
                  <c:v>2.8143280000000002</c:v>
                </c:pt>
                <c:pt idx="31239">
                  <c:v>2.8147129999999998</c:v>
                </c:pt>
                <c:pt idx="31240">
                  <c:v>2.8147609999999998</c:v>
                </c:pt>
                <c:pt idx="31241">
                  <c:v>2.8187519999999999</c:v>
                </c:pt>
                <c:pt idx="31242">
                  <c:v>2.8167089999999999</c:v>
                </c:pt>
                <c:pt idx="31243">
                  <c:v>2.8154819999999998</c:v>
                </c:pt>
                <c:pt idx="31244">
                  <c:v>2.8145690000000001</c:v>
                </c:pt>
                <c:pt idx="31245">
                  <c:v>2.8084630000000002</c:v>
                </c:pt>
                <c:pt idx="31246">
                  <c:v>2.8024770000000001</c:v>
                </c:pt>
                <c:pt idx="31247">
                  <c:v>2.8066599999999999</c:v>
                </c:pt>
                <c:pt idx="31248">
                  <c:v>2.809088</c:v>
                </c:pt>
                <c:pt idx="31249">
                  <c:v>2.8011780000000002</c:v>
                </c:pt>
                <c:pt idx="31250">
                  <c:v>2.795048</c:v>
                </c:pt>
                <c:pt idx="31251">
                  <c:v>2.801491</c:v>
                </c:pt>
                <c:pt idx="31252">
                  <c:v>2.8135590000000001</c:v>
                </c:pt>
                <c:pt idx="31253">
                  <c:v>2.8128860000000002</c:v>
                </c:pt>
                <c:pt idx="31254">
                  <c:v>2.8131270000000002</c:v>
                </c:pt>
                <c:pt idx="31255">
                  <c:v>2.815963</c:v>
                </c:pt>
                <c:pt idx="31256">
                  <c:v>2.8160590000000001</c:v>
                </c:pt>
                <c:pt idx="31257">
                  <c:v>2.8140399999999999</c:v>
                </c:pt>
                <c:pt idx="31258">
                  <c:v>2.8138960000000002</c:v>
                </c:pt>
                <c:pt idx="31259">
                  <c:v>2.8121170000000002</c:v>
                </c:pt>
                <c:pt idx="31260">
                  <c:v>2.8104819999999999</c:v>
                </c:pt>
                <c:pt idx="31261">
                  <c:v>2.8111069999999998</c:v>
                </c:pt>
                <c:pt idx="31262">
                  <c:v>2.812141</c:v>
                </c:pt>
                <c:pt idx="31263">
                  <c:v>2.8123330000000002</c:v>
                </c:pt>
                <c:pt idx="31264">
                  <c:v>2.8112029999999999</c:v>
                </c:pt>
                <c:pt idx="31265">
                  <c:v>2.8105540000000002</c:v>
                </c:pt>
                <c:pt idx="31266">
                  <c:v>2.8097129999999999</c:v>
                </c:pt>
                <c:pt idx="31267">
                  <c:v>2.8086310000000001</c:v>
                </c:pt>
                <c:pt idx="31268">
                  <c:v>2.8077899999999998</c:v>
                </c:pt>
                <c:pt idx="31269">
                  <c:v>2.8078620000000001</c:v>
                </c:pt>
                <c:pt idx="31270">
                  <c:v>2.8047360000000001</c:v>
                </c:pt>
                <c:pt idx="31271">
                  <c:v>2.804592</c:v>
                </c:pt>
                <c:pt idx="31272">
                  <c:v>2.8052410000000001</c:v>
                </c:pt>
                <c:pt idx="31273">
                  <c:v>2.8072370000000002</c:v>
                </c:pt>
                <c:pt idx="31274">
                  <c:v>2.8100010000000002</c:v>
                </c:pt>
                <c:pt idx="31275">
                  <c:v>2.8122850000000001</c:v>
                </c:pt>
                <c:pt idx="31276">
                  <c:v>2.811636</c:v>
                </c:pt>
                <c:pt idx="31277">
                  <c:v>2.8051689999999998</c:v>
                </c:pt>
                <c:pt idx="31278">
                  <c:v>2.8052890000000001</c:v>
                </c:pt>
                <c:pt idx="31279">
                  <c:v>2.8085589999999998</c:v>
                </c:pt>
                <c:pt idx="31280">
                  <c:v>2.8086790000000001</c:v>
                </c:pt>
                <c:pt idx="31281">
                  <c:v>2.8061790000000002</c:v>
                </c:pt>
                <c:pt idx="31282">
                  <c:v>2.803077</c:v>
                </c:pt>
                <c:pt idx="31283">
                  <c:v>2.797091</c:v>
                </c:pt>
                <c:pt idx="31284">
                  <c:v>2.7985820000000001</c:v>
                </c:pt>
                <c:pt idx="31285">
                  <c:v>2.8007460000000002</c:v>
                </c:pt>
                <c:pt idx="31286">
                  <c:v>2.8024529999999999</c:v>
                </c:pt>
                <c:pt idx="31287">
                  <c:v>2.8022360000000002</c:v>
                </c:pt>
                <c:pt idx="31288">
                  <c:v>2.7971629999999998</c:v>
                </c:pt>
                <c:pt idx="31289">
                  <c:v>2.7947109999999999</c:v>
                </c:pt>
                <c:pt idx="31290">
                  <c:v>2.8013469999999998</c:v>
                </c:pt>
                <c:pt idx="31291">
                  <c:v>2.8060350000000001</c:v>
                </c:pt>
                <c:pt idx="31292">
                  <c:v>2.8044479999999998</c:v>
                </c:pt>
                <c:pt idx="31293">
                  <c:v>2.8037510000000001</c:v>
                </c:pt>
                <c:pt idx="31294">
                  <c:v>2.8070680000000001</c:v>
                </c:pt>
                <c:pt idx="31295">
                  <c:v>2.8076690000000002</c:v>
                </c:pt>
                <c:pt idx="31296">
                  <c:v>2.8058179999999999</c:v>
                </c:pt>
                <c:pt idx="31297">
                  <c:v>2.8106990000000001</c:v>
                </c:pt>
                <c:pt idx="31298">
                  <c:v>2.8119489999999998</c:v>
                </c:pt>
                <c:pt idx="31299">
                  <c:v>2.8121649999999998</c:v>
                </c:pt>
                <c:pt idx="31300">
                  <c:v>2.813151</c:v>
                </c:pt>
                <c:pt idx="31301">
                  <c:v>2.8140399999999999</c:v>
                </c:pt>
                <c:pt idx="31302">
                  <c:v>2.813367</c:v>
                </c:pt>
                <c:pt idx="31303">
                  <c:v>2.8163239999999998</c:v>
                </c:pt>
                <c:pt idx="31304">
                  <c:v>2.8112750000000002</c:v>
                </c:pt>
                <c:pt idx="31305">
                  <c:v>2.8061310000000002</c:v>
                </c:pt>
                <c:pt idx="31306">
                  <c:v>2.804087</c:v>
                </c:pt>
                <c:pt idx="31307">
                  <c:v>2.8050250000000001</c:v>
                </c:pt>
                <c:pt idx="31308">
                  <c:v>2.8030050000000002</c:v>
                </c:pt>
                <c:pt idx="31309">
                  <c:v>2.8034620000000001</c:v>
                </c:pt>
                <c:pt idx="31310">
                  <c:v>2.8006250000000001</c:v>
                </c:pt>
                <c:pt idx="31311">
                  <c:v>2.800433</c:v>
                </c:pt>
                <c:pt idx="31312">
                  <c:v>2.8025000000000002</c:v>
                </c:pt>
                <c:pt idx="31313">
                  <c:v>2.806708</c:v>
                </c:pt>
                <c:pt idx="31314">
                  <c:v>2.8057940000000001</c:v>
                </c:pt>
                <c:pt idx="31315">
                  <c:v>2.8011300000000001</c:v>
                </c:pt>
                <c:pt idx="31316">
                  <c:v>2.80464</c:v>
                </c:pt>
                <c:pt idx="31317">
                  <c:v>2.8059859999999999</c:v>
                </c:pt>
                <c:pt idx="31318">
                  <c:v>2.8048570000000002</c:v>
                </c:pt>
                <c:pt idx="31319">
                  <c:v>2.8049050000000002</c:v>
                </c:pt>
                <c:pt idx="31320">
                  <c:v>2.8068520000000001</c:v>
                </c:pt>
                <c:pt idx="31321">
                  <c:v>2.8057699999999999</c:v>
                </c:pt>
                <c:pt idx="31322">
                  <c:v>2.805145</c:v>
                </c:pt>
                <c:pt idx="31323">
                  <c:v>2.8043999999999998</c:v>
                </c:pt>
                <c:pt idx="31324">
                  <c:v>2.8011780000000002</c:v>
                </c:pt>
                <c:pt idx="31325">
                  <c:v>2.7985340000000001</c:v>
                </c:pt>
                <c:pt idx="31326">
                  <c:v>2.7936540000000001</c:v>
                </c:pt>
                <c:pt idx="31327">
                  <c:v>2.7928359999999999</c:v>
                </c:pt>
                <c:pt idx="31328">
                  <c:v>2.7934369999999999</c:v>
                </c:pt>
                <c:pt idx="31329">
                  <c:v>2.7980770000000001</c:v>
                </c:pt>
                <c:pt idx="31330">
                  <c:v>2.8156509999999999</c:v>
                </c:pt>
                <c:pt idx="31331">
                  <c:v>2.8209399999999998</c:v>
                </c:pt>
                <c:pt idx="31332">
                  <c:v>2.8216610000000002</c:v>
                </c:pt>
                <c:pt idx="31333">
                  <c:v>2.8170929999999998</c:v>
                </c:pt>
                <c:pt idx="31334">
                  <c:v>2.808751</c:v>
                </c:pt>
                <c:pt idx="31335">
                  <c:v>2.803534</c:v>
                </c:pt>
                <c:pt idx="31336">
                  <c:v>2.8011780000000002</c:v>
                </c:pt>
                <c:pt idx="31337">
                  <c:v>2.7971400000000002</c:v>
                </c:pt>
                <c:pt idx="31338">
                  <c:v>2.7951199999999998</c:v>
                </c:pt>
                <c:pt idx="31339">
                  <c:v>2.7977650000000001</c:v>
                </c:pt>
                <c:pt idx="31340">
                  <c:v>2.8000720000000001</c:v>
                </c:pt>
                <c:pt idx="31341">
                  <c:v>2.7968989999999998</c:v>
                </c:pt>
                <c:pt idx="31342">
                  <c:v>2.7918509999999999</c:v>
                </c:pt>
                <c:pt idx="31343">
                  <c:v>2.7898309999999999</c:v>
                </c:pt>
                <c:pt idx="31344">
                  <c:v>2.8002889999999998</c:v>
                </c:pt>
                <c:pt idx="31345">
                  <c:v>2.8053370000000002</c:v>
                </c:pt>
                <c:pt idx="31346">
                  <c:v>2.8000720000000001</c:v>
                </c:pt>
                <c:pt idx="31347">
                  <c:v>2.7965629999999999</c:v>
                </c:pt>
                <c:pt idx="31348">
                  <c:v>2.7979810000000001</c:v>
                </c:pt>
                <c:pt idx="31349">
                  <c:v>2.8008660000000001</c:v>
                </c:pt>
                <c:pt idx="31350">
                  <c:v>2.8018999999999998</c:v>
                </c:pt>
                <c:pt idx="31351">
                  <c:v>2.8006250000000001</c:v>
                </c:pt>
                <c:pt idx="31352">
                  <c:v>2.8003849999999999</c:v>
                </c:pt>
                <c:pt idx="31353">
                  <c:v>2.7983660000000001</c:v>
                </c:pt>
                <c:pt idx="31354">
                  <c:v>2.7983660000000001</c:v>
                </c:pt>
                <c:pt idx="31355">
                  <c:v>2.8000479999999999</c:v>
                </c:pt>
                <c:pt idx="31356">
                  <c:v>2.8010820000000001</c:v>
                </c:pt>
                <c:pt idx="31357">
                  <c:v>2.8046639999999998</c:v>
                </c:pt>
                <c:pt idx="31358">
                  <c:v>2.8054579999999998</c:v>
                </c:pt>
                <c:pt idx="31359">
                  <c:v>2.8034620000000001</c:v>
                </c:pt>
                <c:pt idx="31360">
                  <c:v>2.8043040000000001</c:v>
                </c:pt>
                <c:pt idx="31361">
                  <c:v>2.80952</c:v>
                </c:pt>
                <c:pt idx="31362">
                  <c:v>2.8047849999999999</c:v>
                </c:pt>
                <c:pt idx="31363">
                  <c:v>2.802092</c:v>
                </c:pt>
                <c:pt idx="31364">
                  <c:v>2.7998560000000001</c:v>
                </c:pt>
                <c:pt idx="31365">
                  <c:v>2.7971879999999998</c:v>
                </c:pt>
                <c:pt idx="31366">
                  <c:v>2.7993749999999999</c:v>
                </c:pt>
                <c:pt idx="31367">
                  <c:v>2.798918</c:v>
                </c:pt>
                <c:pt idx="31368">
                  <c:v>2.793053</c:v>
                </c:pt>
                <c:pt idx="31369">
                  <c:v>2.7935340000000002</c:v>
                </c:pt>
                <c:pt idx="31370">
                  <c:v>2.79298</c:v>
                </c:pt>
                <c:pt idx="31371">
                  <c:v>2.7946149999999998</c:v>
                </c:pt>
                <c:pt idx="31372">
                  <c:v>2.796923</c:v>
                </c:pt>
                <c:pt idx="31373">
                  <c:v>2.801323</c:v>
                </c:pt>
                <c:pt idx="31374">
                  <c:v>2.799544</c:v>
                </c:pt>
                <c:pt idx="31375">
                  <c:v>2.8000479999999999</c:v>
                </c:pt>
                <c:pt idx="31376">
                  <c:v>2.799255</c:v>
                </c:pt>
                <c:pt idx="31377">
                  <c:v>2.8013710000000001</c:v>
                </c:pt>
                <c:pt idx="31378">
                  <c:v>2.8033899999999998</c:v>
                </c:pt>
                <c:pt idx="31379">
                  <c:v>2.8020200000000002</c:v>
                </c:pt>
                <c:pt idx="31380">
                  <c:v>2.8043520000000002</c:v>
                </c:pt>
                <c:pt idx="31381">
                  <c:v>2.8192089999999999</c:v>
                </c:pt>
                <c:pt idx="31382">
                  <c:v>2.8391139999999999</c:v>
                </c:pt>
                <c:pt idx="31383">
                  <c:v>2.844884</c:v>
                </c:pt>
                <c:pt idx="31384">
                  <c:v>2.8382489999999998</c:v>
                </c:pt>
                <c:pt idx="31385">
                  <c:v>2.8203390000000002</c:v>
                </c:pt>
                <c:pt idx="31386">
                  <c:v>2.8013469999999998</c:v>
                </c:pt>
                <c:pt idx="31387">
                  <c:v>2.7903120000000001</c:v>
                </c:pt>
                <c:pt idx="31388">
                  <c:v>2.7813690000000002</c:v>
                </c:pt>
                <c:pt idx="31389">
                  <c:v>2.77346</c:v>
                </c:pt>
                <c:pt idx="31390">
                  <c:v>2.7773300000000001</c:v>
                </c:pt>
                <c:pt idx="31391">
                  <c:v>2.7863449999999998</c:v>
                </c:pt>
                <c:pt idx="31392">
                  <c:v>2.787836</c:v>
                </c:pt>
                <c:pt idx="31393">
                  <c:v>2.7924760000000002</c:v>
                </c:pt>
                <c:pt idx="31394">
                  <c:v>2.7954330000000001</c:v>
                </c:pt>
                <c:pt idx="31395">
                  <c:v>2.7972839999999999</c:v>
                </c:pt>
                <c:pt idx="31396">
                  <c:v>2.7949760000000001</c:v>
                </c:pt>
                <c:pt idx="31397">
                  <c:v>2.7953359999999998</c:v>
                </c:pt>
                <c:pt idx="31398">
                  <c:v>2.797091</c:v>
                </c:pt>
                <c:pt idx="31399">
                  <c:v>2.7964180000000001</c:v>
                </c:pt>
                <c:pt idx="31400">
                  <c:v>2.794591</c:v>
                </c:pt>
                <c:pt idx="31401">
                  <c:v>2.795938</c:v>
                </c:pt>
                <c:pt idx="31402">
                  <c:v>2.7926920000000002</c:v>
                </c:pt>
                <c:pt idx="31403">
                  <c:v>2.790384</c:v>
                </c:pt>
                <c:pt idx="31404">
                  <c:v>2.788821</c:v>
                </c:pt>
                <c:pt idx="31405">
                  <c:v>2.7897829999999999</c:v>
                </c:pt>
                <c:pt idx="31406">
                  <c:v>2.7881969999999998</c:v>
                </c:pt>
                <c:pt idx="31407">
                  <c:v>2.79738</c:v>
                </c:pt>
                <c:pt idx="31408">
                  <c:v>2.8036539999999999</c:v>
                </c:pt>
                <c:pt idx="31409">
                  <c:v>2.802044</c:v>
                </c:pt>
                <c:pt idx="31410">
                  <c:v>2.7934369999999999</c:v>
                </c:pt>
                <c:pt idx="31411">
                  <c:v>2.7936540000000001</c:v>
                </c:pt>
                <c:pt idx="31412">
                  <c:v>2.7962259999999999</c:v>
                </c:pt>
                <c:pt idx="31413">
                  <c:v>2.7956490000000001</c:v>
                </c:pt>
                <c:pt idx="31414">
                  <c:v>2.797885</c:v>
                </c:pt>
                <c:pt idx="31415">
                  <c:v>2.7948559999999998</c:v>
                </c:pt>
                <c:pt idx="31416">
                  <c:v>2.7915619999999999</c:v>
                </c:pt>
                <c:pt idx="31417">
                  <c:v>2.7918750000000001</c:v>
                </c:pt>
                <c:pt idx="31418">
                  <c:v>2.7932450000000002</c:v>
                </c:pt>
                <c:pt idx="31419">
                  <c:v>2.799207</c:v>
                </c:pt>
                <c:pt idx="31420">
                  <c:v>2.8047119999999999</c:v>
                </c:pt>
                <c:pt idx="31421">
                  <c:v>2.806155</c:v>
                </c:pt>
                <c:pt idx="31422">
                  <c:v>2.8066599999999999</c:v>
                </c:pt>
                <c:pt idx="31423">
                  <c:v>2.8073090000000001</c:v>
                </c:pt>
                <c:pt idx="31424">
                  <c:v>2.7999040000000002</c:v>
                </c:pt>
                <c:pt idx="31425">
                  <c:v>2.7962500000000001</c:v>
                </c:pt>
                <c:pt idx="31426">
                  <c:v>2.794327</c:v>
                </c:pt>
                <c:pt idx="31427">
                  <c:v>2.7926440000000001</c:v>
                </c:pt>
                <c:pt idx="31428">
                  <c:v>2.7907449999999998</c:v>
                </c:pt>
                <c:pt idx="31429">
                  <c:v>2.787547</c:v>
                </c:pt>
                <c:pt idx="31430">
                  <c:v>2.7926679999999999</c:v>
                </c:pt>
                <c:pt idx="31431">
                  <c:v>2.7970190000000001</c:v>
                </c:pt>
                <c:pt idx="31432">
                  <c:v>2.7986300000000002</c:v>
                </c:pt>
                <c:pt idx="31433">
                  <c:v>2.7993510000000001</c:v>
                </c:pt>
                <c:pt idx="31434">
                  <c:v>2.8017069999999999</c:v>
                </c:pt>
                <c:pt idx="31435">
                  <c:v>2.80464</c:v>
                </c:pt>
                <c:pt idx="31436">
                  <c:v>2.8059859999999999</c:v>
                </c:pt>
                <c:pt idx="31437">
                  <c:v>2.8049770000000001</c:v>
                </c:pt>
                <c:pt idx="31438">
                  <c:v>2.8053370000000002</c:v>
                </c:pt>
                <c:pt idx="31439">
                  <c:v>2.8120210000000001</c:v>
                </c:pt>
                <c:pt idx="31440">
                  <c:v>2.81392</c:v>
                </c:pt>
                <c:pt idx="31441">
                  <c:v>2.81053</c:v>
                </c:pt>
                <c:pt idx="31442">
                  <c:v>2.8042549999999999</c:v>
                </c:pt>
                <c:pt idx="31443">
                  <c:v>2.8021400000000001</c:v>
                </c:pt>
                <c:pt idx="31444">
                  <c:v>2.8027410000000001</c:v>
                </c:pt>
                <c:pt idx="31445">
                  <c:v>2.7952159999999999</c:v>
                </c:pt>
                <c:pt idx="31446">
                  <c:v>2.7913939999999999</c:v>
                </c:pt>
                <c:pt idx="31447">
                  <c:v>2.7931490000000001</c:v>
                </c:pt>
                <c:pt idx="31448">
                  <c:v>2.7949760000000001</c:v>
                </c:pt>
                <c:pt idx="31449">
                  <c:v>2.7895669999999999</c:v>
                </c:pt>
                <c:pt idx="31450">
                  <c:v>2.7919230000000002</c:v>
                </c:pt>
                <c:pt idx="31451">
                  <c:v>2.788605</c:v>
                </c:pt>
                <c:pt idx="31452">
                  <c:v>2.7924519999999999</c:v>
                </c:pt>
                <c:pt idx="31453">
                  <c:v>2.797212</c:v>
                </c:pt>
                <c:pt idx="31454">
                  <c:v>2.7991830000000002</c:v>
                </c:pt>
                <c:pt idx="31455">
                  <c:v>2.8004090000000001</c:v>
                </c:pt>
                <c:pt idx="31456">
                  <c:v>2.8016350000000001</c:v>
                </c:pt>
                <c:pt idx="31457">
                  <c:v>2.8002889999999998</c:v>
                </c:pt>
                <c:pt idx="31458">
                  <c:v>2.8016109999999999</c:v>
                </c:pt>
                <c:pt idx="31459">
                  <c:v>2.8024770000000001</c:v>
                </c:pt>
                <c:pt idx="31460">
                  <c:v>2.8004570000000002</c:v>
                </c:pt>
                <c:pt idx="31461">
                  <c:v>2.796154</c:v>
                </c:pt>
                <c:pt idx="31462">
                  <c:v>2.7937259999999999</c:v>
                </c:pt>
                <c:pt idx="31463">
                  <c:v>2.7930769999999998</c:v>
                </c:pt>
                <c:pt idx="31464">
                  <c:v>2.7933650000000001</c:v>
                </c:pt>
                <c:pt idx="31465">
                  <c:v>2.7921390000000001</c:v>
                </c:pt>
                <c:pt idx="31466">
                  <c:v>2.7932929999999998</c:v>
                </c:pt>
                <c:pt idx="31467">
                  <c:v>2.7874989999999999</c:v>
                </c:pt>
                <c:pt idx="31468">
                  <c:v>2.7858649999999998</c:v>
                </c:pt>
                <c:pt idx="31469">
                  <c:v>2.789615</c:v>
                </c:pt>
                <c:pt idx="31470">
                  <c:v>2.793005</c:v>
                </c:pt>
                <c:pt idx="31471">
                  <c:v>2.7921149999999999</c:v>
                </c:pt>
                <c:pt idx="31472">
                  <c:v>2.7889659999999998</c:v>
                </c:pt>
                <c:pt idx="31473">
                  <c:v>2.7888700000000002</c:v>
                </c:pt>
                <c:pt idx="31474">
                  <c:v>2.7913700000000001</c:v>
                </c:pt>
                <c:pt idx="31475">
                  <c:v>2.791947</c:v>
                </c:pt>
                <c:pt idx="31476">
                  <c:v>2.791779</c:v>
                </c:pt>
                <c:pt idx="31477">
                  <c:v>2.7971400000000002</c:v>
                </c:pt>
                <c:pt idx="31478">
                  <c:v>2.8006980000000001</c:v>
                </c:pt>
                <c:pt idx="31479">
                  <c:v>2.8033899999999998</c:v>
                </c:pt>
                <c:pt idx="31480">
                  <c:v>2.7992789999999999</c:v>
                </c:pt>
                <c:pt idx="31481">
                  <c:v>2.7956490000000001</c:v>
                </c:pt>
                <c:pt idx="31482">
                  <c:v>2.7972359999999998</c:v>
                </c:pt>
                <c:pt idx="31483">
                  <c:v>2.796322</c:v>
                </c:pt>
                <c:pt idx="31484">
                  <c:v>2.7928600000000001</c:v>
                </c:pt>
                <c:pt idx="31485">
                  <c:v>2.7881</c:v>
                </c:pt>
                <c:pt idx="31486">
                  <c:v>2.7880280000000002</c:v>
                </c:pt>
                <c:pt idx="31487">
                  <c:v>2.7882690000000001</c:v>
                </c:pt>
                <c:pt idx="31488">
                  <c:v>2.7889179999999998</c:v>
                </c:pt>
                <c:pt idx="31489">
                  <c:v>2.7949519999999999</c:v>
                </c:pt>
                <c:pt idx="31490">
                  <c:v>2.794038</c:v>
                </c:pt>
                <c:pt idx="31491">
                  <c:v>2.7974999999999999</c:v>
                </c:pt>
                <c:pt idx="31492">
                  <c:v>2.799928</c:v>
                </c:pt>
                <c:pt idx="31493">
                  <c:v>2.8071160000000002</c:v>
                </c:pt>
                <c:pt idx="31494">
                  <c:v>2.8133189999999999</c:v>
                </c:pt>
                <c:pt idx="31495">
                  <c:v>2.8112750000000002</c:v>
                </c:pt>
                <c:pt idx="31496">
                  <c:v>2.808414</c:v>
                </c:pt>
                <c:pt idx="31497">
                  <c:v>2.8005529999999998</c:v>
                </c:pt>
                <c:pt idx="31498">
                  <c:v>2.7861530000000001</c:v>
                </c:pt>
                <c:pt idx="31499">
                  <c:v>2.7794940000000001</c:v>
                </c:pt>
                <c:pt idx="31500">
                  <c:v>2.7837969999999999</c:v>
                </c:pt>
                <c:pt idx="31501">
                  <c:v>2.7835570000000001</c:v>
                </c:pt>
                <c:pt idx="31502">
                  <c:v>2.7883650000000002</c:v>
                </c:pt>
                <c:pt idx="31503">
                  <c:v>2.7898309999999999</c:v>
                </c:pt>
                <c:pt idx="31504">
                  <c:v>2.7903600000000002</c:v>
                </c:pt>
                <c:pt idx="31505">
                  <c:v>2.793774</c:v>
                </c:pt>
                <c:pt idx="31506">
                  <c:v>2.7990870000000001</c:v>
                </c:pt>
                <c:pt idx="31507">
                  <c:v>2.7992789999999999</c:v>
                </c:pt>
                <c:pt idx="31508">
                  <c:v>2.797933</c:v>
                </c:pt>
                <c:pt idx="31509">
                  <c:v>2.7964180000000001</c:v>
                </c:pt>
                <c:pt idx="31510">
                  <c:v>2.7963939999999998</c:v>
                </c:pt>
                <c:pt idx="31511">
                  <c:v>2.792211</c:v>
                </c:pt>
                <c:pt idx="31512">
                  <c:v>2.7909609999999998</c:v>
                </c:pt>
                <c:pt idx="31513">
                  <c:v>2.7884370000000001</c:v>
                </c:pt>
                <c:pt idx="31514">
                  <c:v>2.7932450000000002</c:v>
                </c:pt>
                <c:pt idx="31515">
                  <c:v>2.80952</c:v>
                </c:pt>
                <c:pt idx="31516">
                  <c:v>2.8248099999999998</c:v>
                </c:pt>
                <c:pt idx="31517">
                  <c:v>2.824017</c:v>
                </c:pt>
                <c:pt idx="31518">
                  <c:v>2.8190409999999999</c:v>
                </c:pt>
                <c:pt idx="31519">
                  <c:v>2.8087749999999998</c:v>
                </c:pt>
                <c:pt idx="31520">
                  <c:v>2.7947839999999999</c:v>
                </c:pt>
                <c:pt idx="31521">
                  <c:v>2.7894230000000002</c:v>
                </c:pt>
                <c:pt idx="31522">
                  <c:v>2.7866819999999999</c:v>
                </c:pt>
                <c:pt idx="31523">
                  <c:v>2.7884370000000001</c:v>
                </c:pt>
                <c:pt idx="31524">
                  <c:v>2.7888459999999999</c:v>
                </c:pt>
                <c:pt idx="31525">
                  <c:v>2.78661</c:v>
                </c:pt>
                <c:pt idx="31526">
                  <c:v>2.7860330000000002</c:v>
                </c:pt>
                <c:pt idx="31527">
                  <c:v>2.787836</c:v>
                </c:pt>
                <c:pt idx="31528">
                  <c:v>2.784446</c:v>
                </c:pt>
                <c:pt idx="31529">
                  <c:v>2.781177</c:v>
                </c:pt>
                <c:pt idx="31530">
                  <c:v>2.7851189999999999</c:v>
                </c:pt>
                <c:pt idx="31531">
                  <c:v>2.7913939999999999</c:v>
                </c:pt>
                <c:pt idx="31532">
                  <c:v>2.7900239999999998</c:v>
                </c:pt>
                <c:pt idx="31533">
                  <c:v>2.7835809999999999</c:v>
                </c:pt>
                <c:pt idx="31534">
                  <c:v>2.7804069999999999</c:v>
                </c:pt>
                <c:pt idx="31535">
                  <c:v>2.7781229999999999</c:v>
                </c:pt>
                <c:pt idx="31536">
                  <c:v>2.7822589999999998</c:v>
                </c:pt>
                <c:pt idx="31537">
                  <c:v>2.787547</c:v>
                </c:pt>
                <c:pt idx="31538">
                  <c:v>2.7934369999999999</c:v>
                </c:pt>
                <c:pt idx="31539">
                  <c:v>2.7967070000000001</c:v>
                </c:pt>
                <c:pt idx="31540">
                  <c:v>2.802549</c:v>
                </c:pt>
                <c:pt idx="31541">
                  <c:v>2.7986300000000002</c:v>
                </c:pt>
                <c:pt idx="31542">
                  <c:v>2.7949760000000001</c:v>
                </c:pt>
                <c:pt idx="31543">
                  <c:v>2.7975479999999999</c:v>
                </c:pt>
                <c:pt idx="31544">
                  <c:v>2.7980529999999999</c:v>
                </c:pt>
                <c:pt idx="31545">
                  <c:v>2.7956970000000001</c:v>
                </c:pt>
                <c:pt idx="31546">
                  <c:v>2.7954810000000001</c:v>
                </c:pt>
                <c:pt idx="31547">
                  <c:v>2.7969469999999998</c:v>
                </c:pt>
                <c:pt idx="31548">
                  <c:v>2.795938</c:v>
                </c:pt>
                <c:pt idx="31549">
                  <c:v>2.7925719999999998</c:v>
                </c:pt>
                <c:pt idx="31550">
                  <c:v>2.7913700000000001</c:v>
                </c:pt>
                <c:pt idx="31551">
                  <c:v>2.7923559999999998</c:v>
                </c:pt>
                <c:pt idx="31552">
                  <c:v>2.7938700000000001</c:v>
                </c:pt>
                <c:pt idx="31553">
                  <c:v>2.789879</c:v>
                </c:pt>
                <c:pt idx="31554">
                  <c:v>2.7865139999999999</c:v>
                </c:pt>
                <c:pt idx="31555">
                  <c:v>2.7909609999999998</c:v>
                </c:pt>
                <c:pt idx="31556">
                  <c:v>2.7923309999999999</c:v>
                </c:pt>
                <c:pt idx="31557">
                  <c:v>2.7913220000000001</c:v>
                </c:pt>
                <c:pt idx="31558">
                  <c:v>2.7918259999999999</c:v>
                </c:pt>
                <c:pt idx="31559">
                  <c:v>2.79488</c:v>
                </c:pt>
                <c:pt idx="31560">
                  <c:v>2.7957209999999999</c:v>
                </c:pt>
                <c:pt idx="31561">
                  <c:v>2.7943989999999999</c:v>
                </c:pt>
                <c:pt idx="31562">
                  <c:v>2.7970429999999999</c:v>
                </c:pt>
                <c:pt idx="31563">
                  <c:v>2.7958889999999998</c:v>
                </c:pt>
                <c:pt idx="31564">
                  <c:v>2.7961779999999998</c:v>
                </c:pt>
                <c:pt idx="31565">
                  <c:v>2.7986300000000002</c:v>
                </c:pt>
                <c:pt idx="31566">
                  <c:v>2.799423</c:v>
                </c:pt>
                <c:pt idx="31567">
                  <c:v>2.8011300000000001</c:v>
                </c:pt>
                <c:pt idx="31568">
                  <c:v>2.800265</c:v>
                </c:pt>
                <c:pt idx="31569">
                  <c:v>2.7971879999999998</c:v>
                </c:pt>
                <c:pt idx="31570">
                  <c:v>2.792764</c:v>
                </c:pt>
                <c:pt idx="31571">
                  <c:v>2.7913220000000001</c:v>
                </c:pt>
                <c:pt idx="31572">
                  <c:v>2.794327</c:v>
                </c:pt>
                <c:pt idx="31573">
                  <c:v>2.794327</c:v>
                </c:pt>
                <c:pt idx="31574">
                  <c:v>2.7971629999999998</c:v>
                </c:pt>
                <c:pt idx="31575">
                  <c:v>2.7956729999999999</c:v>
                </c:pt>
                <c:pt idx="31576">
                  <c:v>2.7967550000000001</c:v>
                </c:pt>
                <c:pt idx="31577">
                  <c:v>2.798943</c:v>
                </c:pt>
                <c:pt idx="31578">
                  <c:v>2.7978610000000002</c:v>
                </c:pt>
                <c:pt idx="31579">
                  <c:v>2.7946879999999998</c:v>
                </c:pt>
                <c:pt idx="31580">
                  <c:v>2.7976679999999998</c:v>
                </c:pt>
                <c:pt idx="31581">
                  <c:v>2.802092</c:v>
                </c:pt>
                <c:pt idx="31582">
                  <c:v>2.8038470000000002</c:v>
                </c:pt>
                <c:pt idx="31583">
                  <c:v>2.8045680000000002</c:v>
                </c:pt>
                <c:pt idx="31584">
                  <c:v>2.8011539999999999</c:v>
                </c:pt>
                <c:pt idx="31585">
                  <c:v>2.8005049999999998</c:v>
                </c:pt>
                <c:pt idx="31586">
                  <c:v>2.7985579999999999</c:v>
                </c:pt>
                <c:pt idx="31587">
                  <c:v>2.7957209999999999</c:v>
                </c:pt>
                <c:pt idx="31588">
                  <c:v>2.7949039999999998</c:v>
                </c:pt>
                <c:pt idx="31589">
                  <c:v>2.7936779999999999</c:v>
                </c:pt>
                <c:pt idx="31590">
                  <c:v>2.791153</c:v>
                </c:pt>
                <c:pt idx="31591">
                  <c:v>2.7917299999999998</c:v>
                </c:pt>
                <c:pt idx="31592">
                  <c:v>2.7922349999999998</c:v>
                </c:pt>
                <c:pt idx="31593">
                  <c:v>2.789374</c:v>
                </c:pt>
                <c:pt idx="31594">
                  <c:v>2.790432</c:v>
                </c:pt>
                <c:pt idx="31595">
                  <c:v>2.7941340000000001</c:v>
                </c:pt>
                <c:pt idx="31596">
                  <c:v>2.8032219999999999</c:v>
                </c:pt>
                <c:pt idx="31597">
                  <c:v>2.8070439999999999</c:v>
                </c:pt>
                <c:pt idx="31598">
                  <c:v>2.8098809999999999</c:v>
                </c:pt>
                <c:pt idx="31599">
                  <c:v>2.8099289999999999</c:v>
                </c:pt>
                <c:pt idx="31600">
                  <c:v>2.8097370000000002</c:v>
                </c:pt>
                <c:pt idx="31601">
                  <c:v>2.8070680000000001</c:v>
                </c:pt>
                <c:pt idx="31602">
                  <c:v>2.7994479999999999</c:v>
                </c:pt>
                <c:pt idx="31603">
                  <c:v>2.797596</c:v>
                </c:pt>
                <c:pt idx="31604">
                  <c:v>2.7914659999999998</c:v>
                </c:pt>
                <c:pt idx="31605">
                  <c:v>2.788821</c:v>
                </c:pt>
                <c:pt idx="31606">
                  <c:v>2.7918259999999999</c:v>
                </c:pt>
                <c:pt idx="31607">
                  <c:v>2.7925719999999998</c:v>
                </c:pt>
                <c:pt idx="31608">
                  <c:v>2.7925960000000001</c:v>
                </c:pt>
                <c:pt idx="31609">
                  <c:v>2.7911779999999999</c:v>
                </c:pt>
                <c:pt idx="31610">
                  <c:v>2.794279</c:v>
                </c:pt>
                <c:pt idx="31611">
                  <c:v>2.7944469999999999</c:v>
                </c:pt>
                <c:pt idx="31612">
                  <c:v>2.798943</c:v>
                </c:pt>
                <c:pt idx="31613">
                  <c:v>2.8014670000000002</c:v>
                </c:pt>
                <c:pt idx="31614">
                  <c:v>2.8011059999999999</c:v>
                </c:pt>
                <c:pt idx="31615">
                  <c:v>2.8011059999999999</c:v>
                </c:pt>
                <c:pt idx="31616">
                  <c:v>2.8024279999999999</c:v>
                </c:pt>
                <c:pt idx="31617">
                  <c:v>2.799928</c:v>
                </c:pt>
                <c:pt idx="31618">
                  <c:v>2.7952400000000002</c:v>
                </c:pt>
                <c:pt idx="31619">
                  <c:v>2.7943989999999999</c:v>
                </c:pt>
                <c:pt idx="31620">
                  <c:v>2.7994949999999998</c:v>
                </c:pt>
                <c:pt idx="31621">
                  <c:v>2.7996400000000001</c:v>
                </c:pt>
                <c:pt idx="31622">
                  <c:v>2.800818</c:v>
                </c:pt>
                <c:pt idx="31623">
                  <c:v>2.7992789999999999</c:v>
                </c:pt>
                <c:pt idx="31624">
                  <c:v>2.7977650000000001</c:v>
                </c:pt>
                <c:pt idx="31625">
                  <c:v>2.795096</c:v>
                </c:pt>
                <c:pt idx="31626">
                  <c:v>2.7926440000000001</c:v>
                </c:pt>
                <c:pt idx="31627">
                  <c:v>2.7927399999999998</c:v>
                </c:pt>
                <c:pt idx="31628">
                  <c:v>2.7949760000000001</c:v>
                </c:pt>
                <c:pt idx="31629">
                  <c:v>2.8193049999999999</c:v>
                </c:pt>
                <c:pt idx="31630">
                  <c:v>2.8414459999999999</c:v>
                </c:pt>
                <c:pt idx="31631">
                  <c:v>2.8456769999999998</c:v>
                </c:pt>
                <c:pt idx="31632">
                  <c:v>2.843369</c:v>
                </c:pt>
                <c:pt idx="31633">
                  <c:v>2.8328639999999998</c:v>
                </c:pt>
                <c:pt idx="31634">
                  <c:v>2.8142809999999998</c:v>
                </c:pt>
                <c:pt idx="31635">
                  <c:v>2.795817</c:v>
                </c:pt>
                <c:pt idx="31636">
                  <c:v>2.780888</c:v>
                </c:pt>
                <c:pt idx="31637">
                  <c:v>2.7582900000000001</c:v>
                </c:pt>
                <c:pt idx="31638">
                  <c:v>2.74776</c:v>
                </c:pt>
                <c:pt idx="31639">
                  <c:v>2.7630979999999998</c:v>
                </c:pt>
                <c:pt idx="31640">
                  <c:v>2.7742529999999999</c:v>
                </c:pt>
                <c:pt idx="31641">
                  <c:v>2.7758400000000001</c:v>
                </c:pt>
                <c:pt idx="31642">
                  <c:v>2.7880039999999999</c:v>
                </c:pt>
                <c:pt idx="31643">
                  <c:v>2.7971400000000002</c:v>
                </c:pt>
                <c:pt idx="31644">
                  <c:v>2.7975240000000001</c:v>
                </c:pt>
                <c:pt idx="31645">
                  <c:v>2.7950719999999998</c:v>
                </c:pt>
                <c:pt idx="31646">
                  <c:v>2.7890860000000002</c:v>
                </c:pt>
                <c:pt idx="31647">
                  <c:v>2.78911</c:v>
                </c:pt>
                <c:pt idx="31648">
                  <c:v>2.7887249999999999</c:v>
                </c:pt>
                <c:pt idx="31649">
                  <c:v>2.788557</c:v>
                </c:pt>
                <c:pt idx="31650">
                  <c:v>2.7881969999999998</c:v>
                </c:pt>
                <c:pt idx="31651">
                  <c:v>2.788052</c:v>
                </c:pt>
                <c:pt idx="31652">
                  <c:v>2.78762</c:v>
                </c:pt>
                <c:pt idx="31653">
                  <c:v>2.7929569999999999</c:v>
                </c:pt>
                <c:pt idx="31654">
                  <c:v>2.7944469999999999</c:v>
                </c:pt>
                <c:pt idx="31655">
                  <c:v>2.8007460000000002</c:v>
                </c:pt>
                <c:pt idx="31656">
                  <c:v>2.8011300000000001</c:v>
                </c:pt>
                <c:pt idx="31657">
                  <c:v>2.803582</c:v>
                </c:pt>
                <c:pt idx="31658">
                  <c:v>2.8016109999999999</c:v>
                </c:pt>
                <c:pt idx="31659">
                  <c:v>2.7955049999999999</c:v>
                </c:pt>
                <c:pt idx="31660">
                  <c:v>2.7936540000000001</c:v>
                </c:pt>
                <c:pt idx="31661">
                  <c:v>2.7980529999999999</c:v>
                </c:pt>
                <c:pt idx="31662">
                  <c:v>2.8045439999999999</c:v>
                </c:pt>
                <c:pt idx="31663">
                  <c:v>2.8046880000000001</c:v>
                </c:pt>
                <c:pt idx="31664">
                  <c:v>2.8021159999999998</c:v>
                </c:pt>
                <c:pt idx="31665">
                  <c:v>2.797428</c:v>
                </c:pt>
                <c:pt idx="31666">
                  <c:v>2.7951679999999999</c:v>
                </c:pt>
                <c:pt idx="31667">
                  <c:v>2.7936779999999999</c:v>
                </c:pt>
                <c:pt idx="31668">
                  <c:v>2.7929080000000002</c:v>
                </c:pt>
                <c:pt idx="31669">
                  <c:v>2.792163</c:v>
                </c:pt>
                <c:pt idx="31670">
                  <c:v>2.7955049999999999</c:v>
                </c:pt>
                <c:pt idx="31671">
                  <c:v>2.8</c:v>
                </c:pt>
                <c:pt idx="31672">
                  <c:v>2.7982209999999998</c:v>
                </c:pt>
                <c:pt idx="31673">
                  <c:v>2.7980529999999999</c:v>
                </c:pt>
                <c:pt idx="31674">
                  <c:v>2.8014190000000001</c:v>
                </c:pt>
                <c:pt idx="31675">
                  <c:v>2.800986</c:v>
                </c:pt>
                <c:pt idx="31676">
                  <c:v>2.8012990000000002</c:v>
                </c:pt>
                <c:pt idx="31677">
                  <c:v>2.8023319999999998</c:v>
                </c:pt>
                <c:pt idx="31678">
                  <c:v>2.805097</c:v>
                </c:pt>
                <c:pt idx="31679">
                  <c:v>2.8025250000000002</c:v>
                </c:pt>
                <c:pt idx="31680">
                  <c:v>2.8034379999999999</c:v>
                </c:pt>
                <c:pt idx="31681">
                  <c:v>2.804376</c:v>
                </c:pt>
                <c:pt idx="31682">
                  <c:v>2.8017310000000002</c:v>
                </c:pt>
                <c:pt idx="31683">
                  <c:v>2.8010579999999998</c:v>
                </c:pt>
                <c:pt idx="31684">
                  <c:v>2.800529</c:v>
                </c:pt>
                <c:pt idx="31685">
                  <c:v>2.801275</c:v>
                </c:pt>
                <c:pt idx="31686">
                  <c:v>2.8010100000000002</c:v>
                </c:pt>
                <c:pt idx="31687">
                  <c:v>2.8027410000000001</c:v>
                </c:pt>
                <c:pt idx="31688">
                  <c:v>2.7970429999999999</c:v>
                </c:pt>
                <c:pt idx="31689">
                  <c:v>2.7899989999999999</c:v>
                </c:pt>
                <c:pt idx="31690">
                  <c:v>2.793005</c:v>
                </c:pt>
                <c:pt idx="31691">
                  <c:v>2.7939180000000001</c:v>
                </c:pt>
                <c:pt idx="31692">
                  <c:v>2.7929330000000001</c:v>
                </c:pt>
                <c:pt idx="31693">
                  <c:v>2.793774</c:v>
                </c:pt>
                <c:pt idx="31694">
                  <c:v>2.7975240000000001</c:v>
                </c:pt>
                <c:pt idx="31695">
                  <c:v>2.800529</c:v>
                </c:pt>
                <c:pt idx="31696">
                  <c:v>2.7975720000000002</c:v>
                </c:pt>
                <c:pt idx="31697">
                  <c:v>2.7989670000000002</c:v>
                </c:pt>
                <c:pt idx="31698">
                  <c:v>2.7978130000000001</c:v>
                </c:pt>
                <c:pt idx="31699">
                  <c:v>2.7993269999999999</c:v>
                </c:pt>
                <c:pt idx="31700">
                  <c:v>2.8002410000000002</c:v>
                </c:pt>
                <c:pt idx="31701">
                  <c:v>2.8002889999999998</c:v>
                </c:pt>
                <c:pt idx="31702">
                  <c:v>2.800265</c:v>
                </c:pt>
                <c:pt idx="31703">
                  <c:v>2.7983419999999999</c:v>
                </c:pt>
                <c:pt idx="31704">
                  <c:v>2.7940860000000001</c:v>
                </c:pt>
                <c:pt idx="31705">
                  <c:v>2.7864659999999999</c:v>
                </c:pt>
                <c:pt idx="31706">
                  <c:v>2.7841819999999999</c:v>
                </c:pt>
                <c:pt idx="31707">
                  <c:v>2.7836289999999999</c:v>
                </c:pt>
                <c:pt idx="31708">
                  <c:v>2.7938459999999998</c:v>
                </c:pt>
                <c:pt idx="31709">
                  <c:v>2.8050730000000001</c:v>
                </c:pt>
                <c:pt idx="31710">
                  <c:v>2.8057940000000001</c:v>
                </c:pt>
                <c:pt idx="31711">
                  <c:v>2.80803</c:v>
                </c:pt>
                <c:pt idx="31712">
                  <c:v>2.801755</c:v>
                </c:pt>
                <c:pt idx="31713">
                  <c:v>2.7848790000000001</c:v>
                </c:pt>
                <c:pt idx="31714">
                  <c:v>2.7853599999999998</c:v>
                </c:pt>
                <c:pt idx="31715">
                  <c:v>2.7874989999999999</c:v>
                </c:pt>
                <c:pt idx="31716">
                  <c:v>2.7859850000000002</c:v>
                </c:pt>
                <c:pt idx="31717">
                  <c:v>2.7874270000000001</c:v>
                </c:pt>
                <c:pt idx="31718">
                  <c:v>2.7913700000000001</c:v>
                </c:pt>
                <c:pt idx="31719">
                  <c:v>2.7944710000000001</c:v>
                </c:pt>
                <c:pt idx="31720">
                  <c:v>2.7939180000000001</c:v>
                </c:pt>
                <c:pt idx="31721">
                  <c:v>2.7964899999999999</c:v>
                </c:pt>
                <c:pt idx="31722">
                  <c:v>2.802813</c:v>
                </c:pt>
                <c:pt idx="31723">
                  <c:v>2.8106990000000001</c:v>
                </c:pt>
                <c:pt idx="31724">
                  <c:v>2.8086069999999999</c:v>
                </c:pt>
                <c:pt idx="31725">
                  <c:v>2.8047360000000001</c:v>
                </c:pt>
                <c:pt idx="31726">
                  <c:v>2.8019720000000001</c:v>
                </c:pt>
                <c:pt idx="31727">
                  <c:v>2.8039429999999999</c:v>
                </c:pt>
                <c:pt idx="31728">
                  <c:v>2.80077</c:v>
                </c:pt>
                <c:pt idx="31729">
                  <c:v>2.7924760000000002</c:v>
                </c:pt>
                <c:pt idx="31730">
                  <c:v>2.7851189999999999</c:v>
                </c:pt>
                <c:pt idx="31731">
                  <c:v>2.7862010000000001</c:v>
                </c:pt>
                <c:pt idx="31732">
                  <c:v>2.7926679999999999</c:v>
                </c:pt>
                <c:pt idx="31733">
                  <c:v>2.7902640000000001</c:v>
                </c:pt>
                <c:pt idx="31734">
                  <c:v>2.790937</c:v>
                </c:pt>
                <c:pt idx="31735">
                  <c:v>2.7986059999999999</c:v>
                </c:pt>
                <c:pt idx="31736">
                  <c:v>2.7998560000000001</c:v>
                </c:pt>
                <c:pt idx="31737">
                  <c:v>2.804135</c:v>
                </c:pt>
                <c:pt idx="31738">
                  <c:v>2.8061790000000002</c:v>
                </c:pt>
                <c:pt idx="31739">
                  <c:v>2.8039190000000001</c:v>
                </c:pt>
                <c:pt idx="31740">
                  <c:v>2.801491</c:v>
                </c:pt>
                <c:pt idx="31741">
                  <c:v>2.8020200000000002</c:v>
                </c:pt>
                <c:pt idx="31742">
                  <c:v>2.8023560000000001</c:v>
                </c:pt>
                <c:pt idx="31743">
                  <c:v>2.8030539999999999</c:v>
                </c:pt>
                <c:pt idx="31744">
                  <c:v>2.801876</c:v>
                </c:pt>
                <c:pt idx="31745">
                  <c:v>2.7949519999999999</c:v>
                </c:pt>
                <c:pt idx="31746">
                  <c:v>2.7945669999999998</c:v>
                </c:pt>
                <c:pt idx="31747">
                  <c:v>2.794038</c:v>
                </c:pt>
                <c:pt idx="31748">
                  <c:v>2.7946149999999998</c:v>
                </c:pt>
                <c:pt idx="31749">
                  <c:v>2.7973080000000001</c:v>
                </c:pt>
                <c:pt idx="31750">
                  <c:v>2.797091</c:v>
                </c:pt>
                <c:pt idx="31751">
                  <c:v>2.7976679999999998</c:v>
                </c:pt>
                <c:pt idx="31752">
                  <c:v>2.8005770000000001</c:v>
                </c:pt>
                <c:pt idx="31753">
                  <c:v>2.8000970000000001</c:v>
                </c:pt>
                <c:pt idx="31754">
                  <c:v>2.8001450000000001</c:v>
                </c:pt>
                <c:pt idx="31755">
                  <c:v>2.8024529999999999</c:v>
                </c:pt>
                <c:pt idx="31756">
                  <c:v>2.8030050000000002</c:v>
                </c:pt>
                <c:pt idx="31757">
                  <c:v>2.8069000000000002</c:v>
                </c:pt>
                <c:pt idx="31758">
                  <c:v>2.8065150000000001</c:v>
                </c:pt>
                <c:pt idx="31759">
                  <c:v>2.8057699999999999</c:v>
                </c:pt>
                <c:pt idx="31760">
                  <c:v>2.8042799999999999</c:v>
                </c:pt>
                <c:pt idx="31761">
                  <c:v>2.8022119999999999</c:v>
                </c:pt>
                <c:pt idx="31762">
                  <c:v>2.7996159999999999</c:v>
                </c:pt>
                <c:pt idx="31763">
                  <c:v>2.7967550000000001</c:v>
                </c:pt>
                <c:pt idx="31764">
                  <c:v>2.7972600000000001</c:v>
                </c:pt>
                <c:pt idx="31765">
                  <c:v>2.7980049999999999</c:v>
                </c:pt>
                <c:pt idx="31766">
                  <c:v>2.7971629999999998</c:v>
                </c:pt>
                <c:pt idx="31767">
                  <c:v>2.7967789999999999</c:v>
                </c:pt>
                <c:pt idx="31768">
                  <c:v>2.7942070000000001</c:v>
                </c:pt>
                <c:pt idx="31769">
                  <c:v>2.7946390000000001</c:v>
                </c:pt>
                <c:pt idx="31770">
                  <c:v>2.7960579999999999</c:v>
                </c:pt>
                <c:pt idx="31771">
                  <c:v>2.7963939999999998</c:v>
                </c:pt>
                <c:pt idx="31772">
                  <c:v>2.796875</c:v>
                </c:pt>
                <c:pt idx="31773">
                  <c:v>2.7971629999999998</c:v>
                </c:pt>
                <c:pt idx="31774">
                  <c:v>2.7981250000000002</c:v>
                </c:pt>
                <c:pt idx="31775">
                  <c:v>2.8027890000000002</c:v>
                </c:pt>
                <c:pt idx="31776">
                  <c:v>2.8075730000000001</c:v>
                </c:pt>
                <c:pt idx="31777">
                  <c:v>2.8058420000000002</c:v>
                </c:pt>
                <c:pt idx="31778">
                  <c:v>2.8053129999999999</c:v>
                </c:pt>
                <c:pt idx="31779">
                  <c:v>2.8048320000000002</c:v>
                </c:pt>
                <c:pt idx="31780">
                  <c:v>2.8033419999999998</c:v>
                </c:pt>
                <c:pt idx="31781">
                  <c:v>2.799207</c:v>
                </c:pt>
                <c:pt idx="31782">
                  <c:v>2.7979810000000001</c:v>
                </c:pt>
                <c:pt idx="31783">
                  <c:v>2.7988219999999999</c:v>
                </c:pt>
                <c:pt idx="31784">
                  <c:v>2.7956970000000001</c:v>
                </c:pt>
                <c:pt idx="31785">
                  <c:v>2.7954089999999998</c:v>
                </c:pt>
                <c:pt idx="31786">
                  <c:v>2.7943989999999999</c:v>
                </c:pt>
                <c:pt idx="31787">
                  <c:v>2.7848549999999999</c:v>
                </c:pt>
                <c:pt idx="31788">
                  <c:v>2.7837730000000001</c:v>
                </c:pt>
                <c:pt idx="31789">
                  <c:v>2.7843019999999998</c:v>
                </c:pt>
                <c:pt idx="31790">
                  <c:v>2.7851189999999999</c:v>
                </c:pt>
                <c:pt idx="31791">
                  <c:v>2.794495</c:v>
                </c:pt>
                <c:pt idx="31792">
                  <c:v>2.7988460000000002</c:v>
                </c:pt>
                <c:pt idx="31793">
                  <c:v>2.799928</c:v>
                </c:pt>
                <c:pt idx="31794">
                  <c:v>2.8007460000000002</c:v>
                </c:pt>
                <c:pt idx="31795">
                  <c:v>2.799207</c:v>
                </c:pt>
                <c:pt idx="31796">
                  <c:v>2.7932929999999998</c:v>
                </c:pt>
                <c:pt idx="31797">
                  <c:v>2.7887249999999999</c:v>
                </c:pt>
                <c:pt idx="31798">
                  <c:v>2.800986</c:v>
                </c:pt>
                <c:pt idx="31799">
                  <c:v>2.8009379999999999</c:v>
                </c:pt>
                <c:pt idx="31800">
                  <c:v>2.7972600000000001</c:v>
                </c:pt>
                <c:pt idx="31801">
                  <c:v>2.795048</c:v>
                </c:pt>
                <c:pt idx="31802">
                  <c:v>2.8012990000000002</c:v>
                </c:pt>
                <c:pt idx="31803">
                  <c:v>2.7970190000000001</c:v>
                </c:pt>
                <c:pt idx="31804">
                  <c:v>2.7895910000000002</c:v>
                </c:pt>
                <c:pt idx="31805">
                  <c:v>2.791442</c:v>
                </c:pt>
                <c:pt idx="31806">
                  <c:v>2.8139919999999998</c:v>
                </c:pt>
                <c:pt idx="31807">
                  <c:v>2.8440669999999999</c:v>
                </c:pt>
                <c:pt idx="31808">
                  <c:v>2.858924</c:v>
                </c:pt>
                <c:pt idx="31809">
                  <c:v>2.859909</c:v>
                </c:pt>
                <c:pt idx="31810">
                  <c:v>2.8511829999999998</c:v>
                </c:pt>
                <c:pt idx="31811">
                  <c:v>2.837215</c:v>
                </c:pt>
                <c:pt idx="31812">
                  <c:v>2.8207230000000001</c:v>
                </c:pt>
                <c:pt idx="31813">
                  <c:v>2.8</c:v>
                </c:pt>
                <c:pt idx="31814">
                  <c:v>2.7800950000000002</c:v>
                </c:pt>
                <c:pt idx="31815">
                  <c:v>2.7693249999999998</c:v>
                </c:pt>
                <c:pt idx="31816">
                  <c:v>2.782451</c:v>
                </c:pt>
                <c:pt idx="31817">
                  <c:v>2.7954810000000001</c:v>
                </c:pt>
                <c:pt idx="31818">
                  <c:v>2.7940860000000001</c:v>
                </c:pt>
                <c:pt idx="31819">
                  <c:v>2.7926440000000001</c:v>
                </c:pt>
                <c:pt idx="31820">
                  <c:v>2.7909609999999998</c:v>
                </c:pt>
                <c:pt idx="31821">
                  <c:v>2.7905760000000002</c:v>
                </c:pt>
                <c:pt idx="31822">
                  <c:v>2.7897829999999999</c:v>
                </c:pt>
                <c:pt idx="31823">
                  <c:v>2.779566</c:v>
                </c:pt>
                <c:pt idx="31824">
                  <c:v>2.7711760000000001</c:v>
                </c:pt>
                <c:pt idx="31825">
                  <c:v>2.7617039999999999</c:v>
                </c:pt>
                <c:pt idx="31826">
                  <c:v>2.7515830000000001</c:v>
                </c:pt>
                <c:pt idx="31827">
                  <c:v>2.7563909999999998</c:v>
                </c:pt>
                <c:pt idx="31828">
                  <c:v>2.761752</c:v>
                </c:pt>
                <c:pt idx="31829">
                  <c:v>2.7644440000000001</c:v>
                </c:pt>
                <c:pt idx="31830">
                  <c:v>2.775623</c:v>
                </c:pt>
                <c:pt idx="31831">
                  <c:v>2.7829799999999998</c:v>
                </c:pt>
                <c:pt idx="31832">
                  <c:v>2.8010579999999998</c:v>
                </c:pt>
                <c:pt idx="31833">
                  <c:v>2.809761</c:v>
                </c:pt>
                <c:pt idx="31834">
                  <c:v>2.8137509999999999</c:v>
                </c:pt>
                <c:pt idx="31835">
                  <c:v>2.8082220000000002</c:v>
                </c:pt>
                <c:pt idx="31836">
                  <c:v>2.8040630000000002</c:v>
                </c:pt>
                <c:pt idx="31837">
                  <c:v>2.7952400000000002</c:v>
                </c:pt>
                <c:pt idx="31838">
                  <c:v>2.7896390000000002</c:v>
                </c:pt>
                <c:pt idx="31839">
                  <c:v>2.791706</c:v>
                </c:pt>
                <c:pt idx="31840">
                  <c:v>2.7866580000000001</c:v>
                </c:pt>
                <c:pt idx="31841">
                  <c:v>2.783677</c:v>
                </c:pt>
                <c:pt idx="31842">
                  <c:v>2.7795899999999998</c:v>
                </c:pt>
                <c:pt idx="31843">
                  <c:v>2.7799019999999999</c:v>
                </c:pt>
                <c:pt idx="31844">
                  <c:v>2.783172</c:v>
                </c:pt>
                <c:pt idx="31845">
                  <c:v>2.8031739999999998</c:v>
                </c:pt>
                <c:pt idx="31846">
                  <c:v>2.800529</c:v>
                </c:pt>
                <c:pt idx="31847">
                  <c:v>2.793774</c:v>
                </c:pt>
                <c:pt idx="31848">
                  <c:v>2.802813</c:v>
                </c:pt>
                <c:pt idx="31849">
                  <c:v>2.8019240000000001</c:v>
                </c:pt>
                <c:pt idx="31850">
                  <c:v>2.7913220000000001</c:v>
                </c:pt>
                <c:pt idx="31851">
                  <c:v>2.7908409999999999</c:v>
                </c:pt>
                <c:pt idx="31852">
                  <c:v>2.7943750000000001</c:v>
                </c:pt>
                <c:pt idx="31853">
                  <c:v>2.7902640000000001</c:v>
                </c:pt>
                <c:pt idx="31854">
                  <c:v>2.792764</c:v>
                </c:pt>
                <c:pt idx="31855">
                  <c:v>2.8027890000000002</c:v>
                </c:pt>
                <c:pt idx="31856">
                  <c:v>2.8068759999999999</c:v>
                </c:pt>
                <c:pt idx="31857">
                  <c:v>2.813679</c:v>
                </c:pt>
                <c:pt idx="31858">
                  <c:v>2.8159869999999998</c:v>
                </c:pt>
                <c:pt idx="31859">
                  <c:v>2.8010820000000001</c:v>
                </c:pt>
                <c:pt idx="31860">
                  <c:v>2.7735319999999999</c:v>
                </c:pt>
                <c:pt idx="31861">
                  <c:v>2.747592</c:v>
                </c:pt>
                <c:pt idx="31862">
                  <c:v>2.7410290000000002</c:v>
                </c:pt>
                <c:pt idx="31863">
                  <c:v>2.740164</c:v>
                </c:pt>
                <c:pt idx="31864">
                  <c:v>2.7461250000000001</c:v>
                </c:pt>
                <c:pt idx="31865">
                  <c:v>2.7570640000000002</c:v>
                </c:pt>
                <c:pt idx="31866">
                  <c:v>2.7723779999999998</c:v>
                </c:pt>
                <c:pt idx="31867">
                  <c:v>2.7846380000000002</c:v>
                </c:pt>
                <c:pt idx="31868">
                  <c:v>2.7932929999999998</c:v>
                </c:pt>
                <c:pt idx="31869">
                  <c:v>2.8040630000000002</c:v>
                </c:pt>
                <c:pt idx="31870">
                  <c:v>2.8181989999999999</c:v>
                </c:pt>
                <c:pt idx="31871">
                  <c:v>2.8151700000000002</c:v>
                </c:pt>
                <c:pt idx="31872">
                  <c:v>2.8244980000000002</c:v>
                </c:pt>
                <c:pt idx="31873">
                  <c:v>2.8401719999999999</c:v>
                </c:pt>
                <c:pt idx="31874">
                  <c:v>2.8453409999999999</c:v>
                </c:pt>
                <c:pt idx="31875">
                  <c:v>2.8473839999999999</c:v>
                </c:pt>
                <c:pt idx="31876">
                  <c:v>2.8416389999999998</c:v>
                </c:pt>
                <c:pt idx="31877">
                  <c:v>2.8194490000000001</c:v>
                </c:pt>
                <c:pt idx="31878">
                  <c:v>2.8103859999999998</c:v>
                </c:pt>
                <c:pt idx="31879">
                  <c:v>2.7940619999999998</c:v>
                </c:pt>
                <c:pt idx="31880">
                  <c:v>2.7617759999999998</c:v>
                </c:pt>
                <c:pt idx="31881">
                  <c:v>2.7492990000000002</c:v>
                </c:pt>
                <c:pt idx="31882">
                  <c:v>2.7572320000000001</c:v>
                </c:pt>
                <c:pt idx="31883">
                  <c:v>2.7605979999999999</c:v>
                </c:pt>
                <c:pt idx="31884">
                  <c:v>2.7683629999999999</c:v>
                </c:pt>
                <c:pt idx="31885">
                  <c:v>2.7730030000000001</c:v>
                </c:pt>
                <c:pt idx="31886">
                  <c:v>2.7745169999999999</c:v>
                </c:pt>
                <c:pt idx="31887">
                  <c:v>2.7736519999999998</c:v>
                </c:pt>
                <c:pt idx="31888">
                  <c:v>2.7782680000000002</c:v>
                </c:pt>
                <c:pt idx="31889">
                  <c:v>2.7842539999999998</c:v>
                </c:pt>
                <c:pt idx="31890">
                  <c:v>2.7852389999999998</c:v>
                </c:pt>
                <c:pt idx="31891">
                  <c:v>2.7930769999999998</c:v>
                </c:pt>
                <c:pt idx="31892">
                  <c:v>2.7977650000000001</c:v>
                </c:pt>
                <c:pt idx="31893">
                  <c:v>2.7937979999999998</c:v>
                </c:pt>
                <c:pt idx="31894">
                  <c:v>2.7742049999999998</c:v>
                </c:pt>
                <c:pt idx="31895">
                  <c:v>2.7776670000000001</c:v>
                </c:pt>
                <c:pt idx="31896">
                  <c:v>2.7801909999999999</c:v>
                </c:pt>
                <c:pt idx="31897">
                  <c:v>2.7820179999999999</c:v>
                </c:pt>
                <c:pt idx="31898">
                  <c:v>2.7804069999999999</c:v>
                </c:pt>
                <c:pt idx="31899">
                  <c:v>2.775407</c:v>
                </c:pt>
                <c:pt idx="31900">
                  <c:v>2.7750940000000002</c:v>
                </c:pt>
                <c:pt idx="31901">
                  <c:v>2.775623</c:v>
                </c:pt>
                <c:pt idx="31902">
                  <c:v>2.7797100000000001</c:v>
                </c:pt>
                <c:pt idx="31903">
                  <c:v>2.7860330000000002</c:v>
                </c:pt>
                <c:pt idx="31904">
                  <c:v>2.8000479999999999</c:v>
                </c:pt>
                <c:pt idx="31905">
                  <c:v>2.8111549999999998</c:v>
                </c:pt>
                <c:pt idx="31906">
                  <c:v>2.81541</c:v>
                </c:pt>
                <c:pt idx="31907">
                  <c:v>2.8065869999999999</c:v>
                </c:pt>
                <c:pt idx="31908">
                  <c:v>2.7979569999999998</c:v>
                </c:pt>
                <c:pt idx="31909">
                  <c:v>2.815194</c:v>
                </c:pt>
                <c:pt idx="31910">
                  <c:v>2.8290890000000002</c:v>
                </c:pt>
                <c:pt idx="31911">
                  <c:v>2.831566</c:v>
                </c:pt>
                <c:pt idx="31912">
                  <c:v>2.813151</c:v>
                </c:pt>
                <c:pt idx="31913">
                  <c:v>2.7784599999999999</c:v>
                </c:pt>
                <c:pt idx="31914">
                  <c:v>2.7663920000000002</c:v>
                </c:pt>
                <c:pt idx="31915">
                  <c:v>2.771128</c:v>
                </c:pt>
                <c:pt idx="31916">
                  <c:v>2.7714880000000002</c:v>
                </c:pt>
                <c:pt idx="31917">
                  <c:v>2.7536499999999999</c:v>
                </c:pt>
                <c:pt idx="31918">
                  <c:v>2.7301139999999999</c:v>
                </c:pt>
                <c:pt idx="31919">
                  <c:v>2.728456</c:v>
                </c:pt>
                <c:pt idx="31920">
                  <c:v>2.729778</c:v>
                </c:pt>
                <c:pt idx="31921">
                  <c:v>2.7462939999999998</c:v>
                </c:pt>
                <c:pt idx="31922">
                  <c:v>2.7685070000000001</c:v>
                </c:pt>
                <c:pt idx="31923">
                  <c:v>2.77108</c:v>
                </c:pt>
                <c:pt idx="31924">
                  <c:v>2.778051</c:v>
                </c:pt>
                <c:pt idx="31925">
                  <c:v>2.77156</c:v>
                </c:pt>
                <c:pt idx="31926">
                  <c:v>2.7558859999999998</c:v>
                </c:pt>
                <c:pt idx="31927">
                  <c:v>2.7520639999999998</c:v>
                </c:pt>
                <c:pt idx="31928">
                  <c:v>2.7481209999999998</c:v>
                </c:pt>
                <c:pt idx="31929">
                  <c:v>2.7667999999999999</c:v>
                </c:pt>
                <c:pt idx="31930">
                  <c:v>2.7998080000000001</c:v>
                </c:pt>
                <c:pt idx="31931">
                  <c:v>2.8131740000000001</c:v>
                </c:pt>
                <c:pt idx="31932">
                  <c:v>2.7841819999999999</c:v>
                </c:pt>
                <c:pt idx="31933">
                  <c:v>2.7644199999999999</c:v>
                </c:pt>
                <c:pt idx="31934">
                  <c:v>2.763363</c:v>
                </c:pt>
                <c:pt idx="31935">
                  <c:v>2.7802150000000001</c:v>
                </c:pt>
                <c:pt idx="31936">
                  <c:v>2.8029090000000001</c:v>
                </c:pt>
                <c:pt idx="31937">
                  <c:v>2.8368790000000002</c:v>
                </c:pt>
                <c:pt idx="31938">
                  <c:v>2.832335</c:v>
                </c:pt>
                <c:pt idx="31939">
                  <c:v>2.8099050000000001</c:v>
                </c:pt>
                <c:pt idx="31940">
                  <c:v>2.7921149999999999</c:v>
                </c:pt>
                <c:pt idx="31941">
                  <c:v>2.7526649999999999</c:v>
                </c:pt>
                <c:pt idx="31942">
                  <c:v>2.7163629999999999</c:v>
                </c:pt>
                <c:pt idx="31943">
                  <c:v>2.708863</c:v>
                </c:pt>
                <c:pt idx="31944">
                  <c:v>2.723071</c:v>
                </c:pt>
                <c:pt idx="31945">
                  <c:v>2.7394419999999999</c:v>
                </c:pt>
                <c:pt idx="31946">
                  <c:v>2.7730030000000001</c:v>
                </c:pt>
                <c:pt idx="31947">
                  <c:v>2.810362</c:v>
                </c:pt>
                <c:pt idx="31948">
                  <c:v>2.835099</c:v>
                </c:pt>
                <c:pt idx="31949">
                  <c:v>2.8645969999999998</c:v>
                </c:pt>
                <c:pt idx="31950">
                  <c:v>2.8833489999999999</c:v>
                </c:pt>
                <c:pt idx="31951">
                  <c:v>2.8708239999999998</c:v>
                </c:pt>
                <c:pt idx="31952">
                  <c:v>2.847264</c:v>
                </c:pt>
                <c:pt idx="31953">
                  <c:v>2.8192810000000001</c:v>
                </c:pt>
                <c:pt idx="31954">
                  <c:v>2.7851430000000001</c:v>
                </c:pt>
                <c:pt idx="31955">
                  <c:v>2.7412930000000002</c:v>
                </c:pt>
                <c:pt idx="31956">
                  <c:v>2.740764</c:v>
                </c:pt>
                <c:pt idx="31957">
                  <c:v>2.739779</c:v>
                </c:pt>
                <c:pt idx="31958">
                  <c:v>2.7343700000000002</c:v>
                </c:pt>
                <c:pt idx="31959">
                  <c:v>2.7342499999999998</c:v>
                </c:pt>
                <c:pt idx="31960">
                  <c:v>2.7454519999999998</c:v>
                </c:pt>
                <c:pt idx="31961">
                  <c:v>2.775623</c:v>
                </c:pt>
                <c:pt idx="31962">
                  <c:v>2.7670889999999999</c:v>
                </c:pt>
                <c:pt idx="31963">
                  <c:v>2.778003</c:v>
                </c:pt>
                <c:pt idx="31964">
                  <c:v>2.796322</c:v>
                </c:pt>
                <c:pt idx="31965">
                  <c:v>2.7946879999999998</c:v>
                </c:pt>
                <c:pt idx="31966">
                  <c:v>2.7975720000000002</c:v>
                </c:pt>
                <c:pt idx="31967">
                  <c:v>2.837167</c:v>
                </c:pt>
                <c:pt idx="31968">
                  <c:v>2.847216</c:v>
                </c:pt>
                <c:pt idx="31969">
                  <c:v>2.8561109999999998</c:v>
                </c:pt>
                <c:pt idx="31970">
                  <c:v>2.8307479999999998</c:v>
                </c:pt>
                <c:pt idx="31971">
                  <c:v>2.8122129999999999</c:v>
                </c:pt>
                <c:pt idx="31972">
                  <c:v>2.7960820000000002</c:v>
                </c:pt>
                <c:pt idx="31973">
                  <c:v>2.7443469999999999</c:v>
                </c:pt>
                <c:pt idx="31974">
                  <c:v>2.7133099999999999</c:v>
                </c:pt>
                <c:pt idx="31975">
                  <c:v>2.7068910000000002</c:v>
                </c:pt>
                <c:pt idx="31976">
                  <c:v>2.726845</c:v>
                </c:pt>
                <c:pt idx="31977">
                  <c:v>2.7511739999999998</c:v>
                </c:pt>
                <c:pt idx="31978">
                  <c:v>2.7871630000000001</c:v>
                </c:pt>
                <c:pt idx="31979">
                  <c:v>2.8164920000000002</c:v>
                </c:pt>
                <c:pt idx="31980">
                  <c:v>2.8166120000000001</c:v>
                </c:pt>
                <c:pt idx="31981">
                  <c:v>2.8134389999999998</c:v>
                </c:pt>
                <c:pt idx="31982">
                  <c:v>2.8258200000000002</c:v>
                </c:pt>
                <c:pt idx="31983">
                  <c:v>2.83046</c:v>
                </c:pt>
                <c:pt idx="31984">
                  <c:v>2.7999040000000002</c:v>
                </c:pt>
                <c:pt idx="31985">
                  <c:v>2.7941579999999999</c:v>
                </c:pt>
                <c:pt idx="31986">
                  <c:v>2.7918029999999998</c:v>
                </c:pt>
                <c:pt idx="31987">
                  <c:v>2.7657430000000001</c:v>
                </c:pt>
                <c:pt idx="31988">
                  <c:v>2.7530969999999999</c:v>
                </c:pt>
                <c:pt idx="31989">
                  <c:v>2.7562950000000002</c:v>
                </c:pt>
                <c:pt idx="31990">
                  <c:v>2.7533620000000001</c:v>
                </c:pt>
                <c:pt idx="31991">
                  <c:v>2.7485059999999999</c:v>
                </c:pt>
                <c:pt idx="31992">
                  <c:v>2.757425</c:v>
                </c:pt>
                <c:pt idx="31993">
                  <c:v>2.767954</c:v>
                </c:pt>
                <c:pt idx="31994">
                  <c:v>2.79298</c:v>
                </c:pt>
                <c:pt idx="31995">
                  <c:v>2.8161559999999999</c:v>
                </c:pt>
                <c:pt idx="31996">
                  <c:v>2.8025250000000002</c:v>
                </c:pt>
                <c:pt idx="31997">
                  <c:v>2.8013949999999999</c:v>
                </c:pt>
                <c:pt idx="31998">
                  <c:v>2.823512</c:v>
                </c:pt>
                <c:pt idx="31999">
                  <c:v>2.8352919999999999</c:v>
                </c:pt>
                <c:pt idx="32000">
                  <c:v>2.8386819999999999</c:v>
                </c:pt>
                <c:pt idx="32001">
                  <c:v>2.801755</c:v>
                </c:pt>
                <c:pt idx="32002">
                  <c:v>2.7725219999999999</c:v>
                </c:pt>
                <c:pt idx="32003">
                  <c:v>2.7539150000000001</c:v>
                </c:pt>
                <c:pt idx="32004">
                  <c:v>2.7197049999999998</c:v>
                </c:pt>
                <c:pt idx="32005">
                  <c:v>2.7355719999999999</c:v>
                </c:pt>
                <c:pt idx="32006">
                  <c:v>2.7789410000000001</c:v>
                </c:pt>
                <c:pt idx="32007">
                  <c:v>2.8220939999999999</c:v>
                </c:pt>
                <c:pt idx="32008">
                  <c:v>2.7908409999999999</c:v>
                </c:pt>
                <c:pt idx="32009">
                  <c:v>2.730235</c:v>
                </c:pt>
                <c:pt idx="32010">
                  <c:v>2.7030449999999999</c:v>
                </c:pt>
                <c:pt idx="32011">
                  <c:v>2.721965</c:v>
                </c:pt>
                <c:pt idx="32012">
                  <c:v>2.7634829999999999</c:v>
                </c:pt>
                <c:pt idx="32013">
                  <c:v>2.7859850000000002</c:v>
                </c:pt>
                <c:pt idx="32014">
                  <c:v>2.7688679999999999</c:v>
                </c:pt>
                <c:pt idx="32015">
                  <c:v>2.7631220000000001</c:v>
                </c:pt>
                <c:pt idx="32016">
                  <c:v>2.7917540000000001</c:v>
                </c:pt>
                <c:pt idx="32017">
                  <c:v>2.7810320000000002</c:v>
                </c:pt>
                <c:pt idx="32018">
                  <c:v>2.7639640000000001</c:v>
                </c:pt>
                <c:pt idx="32019">
                  <c:v>2.755093</c:v>
                </c:pt>
                <c:pt idx="32020">
                  <c:v>2.7383600000000001</c:v>
                </c:pt>
                <c:pt idx="32021">
                  <c:v>2.7531210000000002</c:v>
                </c:pt>
                <c:pt idx="32022">
                  <c:v>2.8040630000000002</c:v>
                </c:pt>
                <c:pt idx="32023">
                  <c:v>2.8348110000000002</c:v>
                </c:pt>
                <c:pt idx="32024">
                  <c:v>2.8301949999999998</c:v>
                </c:pt>
                <c:pt idx="32025">
                  <c:v>2.7858649999999998</c:v>
                </c:pt>
                <c:pt idx="32026">
                  <c:v>2.6983090000000001</c:v>
                </c:pt>
                <c:pt idx="32027">
                  <c:v>2.6596039999999999</c:v>
                </c:pt>
                <c:pt idx="32028">
                  <c:v>2.6668400000000001</c:v>
                </c:pt>
                <c:pt idx="32029">
                  <c:v>2.6902789999999999</c:v>
                </c:pt>
                <c:pt idx="32030">
                  <c:v>2.708142</c:v>
                </c:pt>
                <c:pt idx="32031">
                  <c:v>2.759083</c:v>
                </c:pt>
                <c:pt idx="32032">
                  <c:v>2.8418070000000002</c:v>
                </c:pt>
                <c:pt idx="32033">
                  <c:v>2.8662079999999999</c:v>
                </c:pt>
                <c:pt idx="32034">
                  <c:v>2.8687079999999998</c:v>
                </c:pt>
                <c:pt idx="32035">
                  <c:v>2.8701270000000001</c:v>
                </c:pt>
                <c:pt idx="32036">
                  <c:v>2.8700060000000001</c:v>
                </c:pt>
                <c:pt idx="32037">
                  <c:v>2.843153</c:v>
                </c:pt>
                <c:pt idx="32038">
                  <c:v>2.8281040000000002</c:v>
                </c:pt>
                <c:pt idx="32039">
                  <c:v>2.8091119999999998</c:v>
                </c:pt>
                <c:pt idx="32040">
                  <c:v>2.775671</c:v>
                </c:pt>
                <c:pt idx="32041">
                  <c:v>2.7451880000000002</c:v>
                </c:pt>
                <c:pt idx="32042">
                  <c:v>2.7739880000000001</c:v>
                </c:pt>
                <c:pt idx="32043">
                  <c:v>2.8034140000000001</c:v>
                </c:pt>
                <c:pt idx="32044">
                  <c:v>2.7865139999999999</c:v>
                </c:pt>
                <c:pt idx="32045">
                  <c:v>2.795096</c:v>
                </c:pt>
                <c:pt idx="32046">
                  <c:v>2.7795899999999998</c:v>
                </c:pt>
                <c:pt idx="32047">
                  <c:v>2.7645409999999999</c:v>
                </c:pt>
                <c:pt idx="32048">
                  <c:v>2.7404039999999998</c:v>
                </c:pt>
                <c:pt idx="32049">
                  <c:v>2.7465579999999998</c:v>
                </c:pt>
                <c:pt idx="32050">
                  <c:v>2.779614</c:v>
                </c:pt>
                <c:pt idx="32051">
                  <c:v>2.7941579999999999</c:v>
                </c:pt>
                <c:pt idx="32052">
                  <c:v>2.8277909999999999</c:v>
                </c:pt>
                <c:pt idx="32053">
                  <c:v>2.8572410000000001</c:v>
                </c:pt>
                <c:pt idx="32054">
                  <c:v>2.8659439999999998</c:v>
                </c:pt>
                <c:pt idx="32055">
                  <c:v>2.8696700000000002</c:v>
                </c:pt>
                <c:pt idx="32056">
                  <c:v>2.8558699999999999</c:v>
                </c:pt>
                <c:pt idx="32057">
                  <c:v>2.8001689999999999</c:v>
                </c:pt>
                <c:pt idx="32058">
                  <c:v>2.7624490000000002</c:v>
                </c:pt>
                <c:pt idx="32059">
                  <c:v>2.7668240000000002</c:v>
                </c:pt>
                <c:pt idx="32060">
                  <c:v>2.7778589999999999</c:v>
                </c:pt>
                <c:pt idx="32061">
                  <c:v>2.799159</c:v>
                </c:pt>
                <c:pt idx="32062">
                  <c:v>2.7911049999999999</c:v>
                </c:pt>
                <c:pt idx="32063">
                  <c:v>2.7398030000000002</c:v>
                </c:pt>
                <c:pt idx="32064">
                  <c:v>2.7256429999999998</c:v>
                </c:pt>
                <c:pt idx="32065">
                  <c:v>2.7580979999999999</c:v>
                </c:pt>
                <c:pt idx="32066">
                  <c:v>2.7788210000000002</c:v>
                </c:pt>
                <c:pt idx="32067">
                  <c:v>2.7745169999999999</c:v>
                </c:pt>
                <c:pt idx="32068">
                  <c:v>2.7784599999999999</c:v>
                </c:pt>
                <c:pt idx="32069">
                  <c:v>2.8143530000000001</c:v>
                </c:pt>
                <c:pt idx="32070">
                  <c:v>2.8526729999999998</c:v>
                </c:pt>
                <c:pt idx="32071">
                  <c:v>2.851375</c:v>
                </c:pt>
                <c:pt idx="32072">
                  <c:v>2.8352919999999999</c:v>
                </c:pt>
                <c:pt idx="32073">
                  <c:v>2.7985340000000001</c:v>
                </c:pt>
                <c:pt idx="32074">
                  <c:v>2.7920669999999999</c:v>
                </c:pt>
                <c:pt idx="32075">
                  <c:v>2.7593480000000001</c:v>
                </c:pt>
                <c:pt idx="32076">
                  <c:v>2.744875</c:v>
                </c:pt>
                <c:pt idx="32077">
                  <c:v>2.7597079999999998</c:v>
                </c:pt>
                <c:pt idx="32078">
                  <c:v>2.7448510000000002</c:v>
                </c:pt>
                <c:pt idx="32079">
                  <c:v>2.7583380000000002</c:v>
                </c:pt>
                <c:pt idx="32080">
                  <c:v>2.7751670000000002</c:v>
                </c:pt>
                <c:pt idx="32081">
                  <c:v>2.7662719999999998</c:v>
                </c:pt>
                <c:pt idx="32082">
                  <c:v>2.7368700000000001</c:v>
                </c:pt>
                <c:pt idx="32083">
                  <c:v>2.7084299999999999</c:v>
                </c:pt>
                <c:pt idx="32084">
                  <c:v>2.6862889999999999</c:v>
                </c:pt>
                <c:pt idx="32085">
                  <c:v>2.6717680000000001</c:v>
                </c:pt>
                <c:pt idx="32086">
                  <c:v>2.656406</c:v>
                </c:pt>
                <c:pt idx="32087">
                  <c:v>2.651526</c:v>
                </c:pt>
                <c:pt idx="32088">
                  <c:v>2.695881</c:v>
                </c:pt>
                <c:pt idx="32089">
                  <c:v>2.760189</c:v>
                </c:pt>
                <c:pt idx="32090">
                  <c:v>2.7912499999999998</c:v>
                </c:pt>
                <c:pt idx="32091">
                  <c:v>2.8117559999999999</c:v>
                </c:pt>
                <c:pt idx="32092">
                  <c:v>2.820411</c:v>
                </c:pt>
                <c:pt idx="32093">
                  <c:v>2.8030539999999999</c:v>
                </c:pt>
                <c:pt idx="32094">
                  <c:v>2.7211949999999998</c:v>
                </c:pt>
                <c:pt idx="32095">
                  <c:v>2.6708789999999998</c:v>
                </c:pt>
                <c:pt idx="32096">
                  <c:v>2.707541</c:v>
                </c:pt>
                <c:pt idx="32097">
                  <c:v>2.7986059999999999</c:v>
                </c:pt>
                <c:pt idx="32098">
                  <c:v>2.8966669999999999</c:v>
                </c:pt>
                <c:pt idx="32099">
                  <c:v>2.898158</c:v>
                </c:pt>
                <c:pt idx="32100">
                  <c:v>2.8840460000000001</c:v>
                </c:pt>
                <c:pt idx="32101">
                  <c:v>2.8546689999999999</c:v>
                </c:pt>
                <c:pt idx="32102">
                  <c:v>2.8098329999999998</c:v>
                </c:pt>
                <c:pt idx="32103">
                  <c:v>2.71468</c:v>
                </c:pt>
                <c:pt idx="32104">
                  <c:v>2.7054490000000002</c:v>
                </c:pt>
                <c:pt idx="32105">
                  <c:v>2.793053</c:v>
                </c:pt>
                <c:pt idx="32106">
                  <c:v>2.8075009999999998</c:v>
                </c:pt>
                <c:pt idx="32107">
                  <c:v>2.7748300000000001</c:v>
                </c:pt>
                <c:pt idx="32108">
                  <c:v>2.7172770000000002</c:v>
                </c:pt>
                <c:pt idx="32109">
                  <c:v>2.6584979999999998</c:v>
                </c:pt>
                <c:pt idx="32110">
                  <c:v>2.6490740000000002</c:v>
                </c:pt>
                <c:pt idx="32111">
                  <c:v>2.7006410000000001</c:v>
                </c:pt>
                <c:pt idx="32112">
                  <c:v>2.7829799999999998</c:v>
                </c:pt>
                <c:pt idx="32113">
                  <c:v>2.7990870000000001</c:v>
                </c:pt>
                <c:pt idx="32114">
                  <c:v>2.7446830000000002</c:v>
                </c:pt>
                <c:pt idx="32115">
                  <c:v>2.6993670000000001</c:v>
                </c:pt>
                <c:pt idx="32116">
                  <c:v>2.6925150000000002</c:v>
                </c:pt>
                <c:pt idx="32117">
                  <c:v>2.6963620000000001</c:v>
                </c:pt>
                <c:pt idx="32118">
                  <c:v>2.7566069999999998</c:v>
                </c:pt>
                <c:pt idx="32119">
                  <c:v>2.8422160000000001</c:v>
                </c:pt>
                <c:pt idx="32120">
                  <c:v>2.8935900000000001</c:v>
                </c:pt>
                <c:pt idx="32121">
                  <c:v>2.9106830000000001</c:v>
                </c:pt>
                <c:pt idx="32122">
                  <c:v>2.8710399999999998</c:v>
                </c:pt>
                <c:pt idx="32123">
                  <c:v>2.8463029999999998</c:v>
                </c:pt>
                <c:pt idx="32124">
                  <c:v>2.7942070000000001</c:v>
                </c:pt>
                <c:pt idx="32125">
                  <c:v>2.7424230000000001</c:v>
                </c:pt>
                <c:pt idx="32126">
                  <c:v>2.7639879999999999</c:v>
                </c:pt>
                <c:pt idx="32127">
                  <c:v>2.7649729999999999</c:v>
                </c:pt>
                <c:pt idx="32128">
                  <c:v>2.7546119999999998</c:v>
                </c:pt>
                <c:pt idx="32129">
                  <c:v>2.7562470000000001</c:v>
                </c:pt>
                <c:pt idx="32130">
                  <c:v>2.7710319999999999</c:v>
                </c:pt>
                <c:pt idx="32131">
                  <c:v>2.7332160000000001</c:v>
                </c:pt>
                <c:pt idx="32132">
                  <c:v>2.7587709999999999</c:v>
                </c:pt>
                <c:pt idx="32133">
                  <c:v>2.7684350000000002</c:v>
                </c:pt>
                <c:pt idx="32134">
                  <c:v>2.792211</c:v>
                </c:pt>
                <c:pt idx="32135">
                  <c:v>2.7993030000000001</c:v>
                </c:pt>
                <c:pt idx="32136">
                  <c:v>2.7686760000000001</c:v>
                </c:pt>
                <c:pt idx="32137">
                  <c:v>2.6944379999999999</c:v>
                </c:pt>
                <c:pt idx="32138">
                  <c:v>2.6557569999999999</c:v>
                </c:pt>
                <c:pt idx="32139">
                  <c:v>2.6591710000000002</c:v>
                </c:pt>
                <c:pt idx="32140">
                  <c:v>2.706699</c:v>
                </c:pt>
                <c:pt idx="32141">
                  <c:v>2.7696369999999999</c:v>
                </c:pt>
                <c:pt idx="32142">
                  <c:v>2.8137279999999998</c:v>
                </c:pt>
                <c:pt idx="32143">
                  <c:v>2.8137509999999999</c:v>
                </c:pt>
                <c:pt idx="32144">
                  <c:v>2.760478</c:v>
                </c:pt>
                <c:pt idx="32145">
                  <c:v>2.729946</c:v>
                </c:pt>
                <c:pt idx="32146">
                  <c:v>2.7324709999999999</c:v>
                </c:pt>
                <c:pt idx="32147">
                  <c:v>2.7192479999999999</c:v>
                </c:pt>
                <c:pt idx="32148">
                  <c:v>2.7390819999999998</c:v>
                </c:pt>
                <c:pt idx="32149">
                  <c:v>2.7582420000000001</c:v>
                </c:pt>
                <c:pt idx="32150">
                  <c:v>2.7903120000000001</c:v>
                </c:pt>
                <c:pt idx="32151">
                  <c:v>2.8141600000000002</c:v>
                </c:pt>
                <c:pt idx="32152">
                  <c:v>2.800986</c:v>
                </c:pt>
                <c:pt idx="32153">
                  <c:v>2.8120690000000002</c:v>
                </c:pt>
                <c:pt idx="32154">
                  <c:v>2.8031980000000001</c:v>
                </c:pt>
                <c:pt idx="32155">
                  <c:v>2.7636750000000001</c:v>
                </c:pt>
                <c:pt idx="32156">
                  <c:v>2.738505</c:v>
                </c:pt>
                <c:pt idx="32157">
                  <c:v>2.7888459999999999</c:v>
                </c:pt>
                <c:pt idx="32158">
                  <c:v>2.8520720000000002</c:v>
                </c:pt>
                <c:pt idx="32159">
                  <c:v>2.8494039999999998</c:v>
                </c:pt>
                <c:pt idx="32160">
                  <c:v>2.8200980000000002</c:v>
                </c:pt>
                <c:pt idx="32161">
                  <c:v>2.8287529999999999</c:v>
                </c:pt>
                <c:pt idx="32162">
                  <c:v>2.7924760000000002</c:v>
                </c:pt>
                <c:pt idx="32163">
                  <c:v>2.7300179999999998</c:v>
                </c:pt>
                <c:pt idx="32164">
                  <c:v>2.7018430000000002</c:v>
                </c:pt>
                <c:pt idx="32165">
                  <c:v>2.7208830000000002</c:v>
                </c:pt>
                <c:pt idx="32166">
                  <c:v>2.7267009999999998</c:v>
                </c:pt>
                <c:pt idx="32167">
                  <c:v>2.7303549999999999</c:v>
                </c:pt>
                <c:pt idx="32168">
                  <c:v>2.7240799999999998</c:v>
                </c:pt>
                <c:pt idx="32169">
                  <c:v>2.7325910000000002</c:v>
                </c:pt>
                <c:pt idx="32170">
                  <c:v>2.7895430000000001</c:v>
                </c:pt>
                <c:pt idx="32171">
                  <c:v>2.8267099999999998</c:v>
                </c:pt>
                <c:pt idx="32172">
                  <c:v>2.7517990000000001</c:v>
                </c:pt>
                <c:pt idx="32173">
                  <c:v>2.7241279999999999</c:v>
                </c:pt>
                <c:pt idx="32174">
                  <c:v>2.755477</c:v>
                </c:pt>
                <c:pt idx="32175">
                  <c:v>2.8147129999999998</c:v>
                </c:pt>
                <c:pt idx="32176">
                  <c:v>2.8319019999999999</c:v>
                </c:pt>
                <c:pt idx="32177">
                  <c:v>2.8355079999999999</c:v>
                </c:pt>
                <c:pt idx="32178">
                  <c:v>2.8852959999999999</c:v>
                </c:pt>
                <c:pt idx="32179">
                  <c:v>2.9217420000000001</c:v>
                </c:pt>
                <c:pt idx="32180">
                  <c:v>2.905538</c:v>
                </c:pt>
                <c:pt idx="32181">
                  <c:v>2.890898</c:v>
                </c:pt>
                <c:pt idx="32182">
                  <c:v>2.8512309999999998</c:v>
                </c:pt>
                <c:pt idx="32183">
                  <c:v>2.8505099999999999</c:v>
                </c:pt>
                <c:pt idx="32184">
                  <c:v>2.9160680000000001</c:v>
                </c:pt>
                <c:pt idx="32185">
                  <c:v>2.9038560000000002</c:v>
                </c:pt>
                <c:pt idx="32186">
                  <c:v>2.8499810000000001</c:v>
                </c:pt>
                <c:pt idx="32187">
                  <c:v>2.6970589999999999</c:v>
                </c:pt>
                <c:pt idx="32188">
                  <c:v>2.5554359999999998</c:v>
                </c:pt>
                <c:pt idx="32189">
                  <c:v>2.509639</c:v>
                </c:pt>
                <c:pt idx="32190">
                  <c:v>2.5091580000000002</c:v>
                </c:pt>
                <c:pt idx="32191">
                  <c:v>2.5720719999999999</c:v>
                </c:pt>
                <c:pt idx="32192">
                  <c:v>2.6406350000000001</c:v>
                </c:pt>
                <c:pt idx="32193">
                  <c:v>2.7400910000000001</c:v>
                </c:pt>
                <c:pt idx="32194">
                  <c:v>2.8546930000000001</c:v>
                </c:pt>
                <c:pt idx="32195">
                  <c:v>2.8837820000000001</c:v>
                </c:pt>
                <c:pt idx="32196">
                  <c:v>2.8228629999999999</c:v>
                </c:pt>
                <c:pt idx="32197">
                  <c:v>2.8333930000000001</c:v>
                </c:pt>
                <c:pt idx="32198">
                  <c:v>2.8179829999999999</c:v>
                </c:pt>
                <c:pt idx="32199">
                  <c:v>2.8017069999999999</c:v>
                </c:pt>
                <c:pt idx="32200">
                  <c:v>2.824017</c:v>
                </c:pt>
                <c:pt idx="32201">
                  <c:v>2.8017069999999999</c:v>
                </c:pt>
                <c:pt idx="32202">
                  <c:v>2.8103859999999998</c:v>
                </c:pt>
                <c:pt idx="32203">
                  <c:v>2.7885330000000002</c:v>
                </c:pt>
                <c:pt idx="32204">
                  <c:v>2.8002889999999998</c:v>
                </c:pt>
                <c:pt idx="32205">
                  <c:v>2.8187039999999999</c:v>
                </c:pt>
                <c:pt idx="32206">
                  <c:v>2.8441869999999998</c:v>
                </c:pt>
                <c:pt idx="32207">
                  <c:v>2.8453889999999999</c:v>
                </c:pt>
                <c:pt idx="32208">
                  <c:v>2.7987739999999999</c:v>
                </c:pt>
                <c:pt idx="32209">
                  <c:v>2.7165080000000001</c:v>
                </c:pt>
                <c:pt idx="32210">
                  <c:v>2.7020110000000002</c:v>
                </c:pt>
                <c:pt idx="32211">
                  <c:v>2.7001360000000001</c:v>
                </c:pt>
                <c:pt idx="32212">
                  <c:v>2.7018430000000002</c:v>
                </c:pt>
                <c:pt idx="32213">
                  <c:v>2.7377829999999999</c:v>
                </c:pt>
                <c:pt idx="32214">
                  <c:v>2.7821859999999998</c:v>
                </c:pt>
                <c:pt idx="32215">
                  <c:v>2.7799749999999999</c:v>
                </c:pt>
                <c:pt idx="32216">
                  <c:v>2.7818260000000001</c:v>
                </c:pt>
                <c:pt idx="32217">
                  <c:v>2.8101219999999998</c:v>
                </c:pt>
                <c:pt idx="32218">
                  <c:v>2.8078370000000001</c:v>
                </c:pt>
                <c:pt idx="32219">
                  <c:v>2.736173</c:v>
                </c:pt>
                <c:pt idx="32220">
                  <c:v>2.6931159999999998</c:v>
                </c:pt>
                <c:pt idx="32221">
                  <c:v>2.6570550000000002</c:v>
                </c:pt>
                <c:pt idx="32222">
                  <c:v>2.6673200000000001</c:v>
                </c:pt>
                <c:pt idx="32223">
                  <c:v>2.7019630000000001</c:v>
                </c:pt>
                <c:pt idx="32224">
                  <c:v>2.7581220000000002</c:v>
                </c:pt>
                <c:pt idx="32225">
                  <c:v>2.8225020000000001</c:v>
                </c:pt>
                <c:pt idx="32226">
                  <c:v>2.8458220000000001</c:v>
                </c:pt>
                <c:pt idx="32227">
                  <c:v>2.8412060000000001</c:v>
                </c:pt>
                <c:pt idx="32228">
                  <c:v>2.8111069999999998</c:v>
                </c:pt>
                <c:pt idx="32229">
                  <c:v>2.7843499999999999</c:v>
                </c:pt>
                <c:pt idx="32230">
                  <c:v>2.8133910000000002</c:v>
                </c:pt>
                <c:pt idx="32231">
                  <c:v>2.8269739999999999</c:v>
                </c:pt>
                <c:pt idx="32232">
                  <c:v>2.811804</c:v>
                </c:pt>
                <c:pt idx="32233">
                  <c:v>2.7942070000000001</c:v>
                </c:pt>
                <c:pt idx="32234">
                  <c:v>2.7571840000000001</c:v>
                </c:pt>
                <c:pt idx="32235">
                  <c:v>2.7412930000000002</c:v>
                </c:pt>
                <c:pt idx="32236">
                  <c:v>2.7653099999999999</c:v>
                </c:pt>
                <c:pt idx="32237">
                  <c:v>2.8270460000000002</c:v>
                </c:pt>
                <c:pt idx="32238">
                  <c:v>2.8625539999999998</c:v>
                </c:pt>
                <c:pt idx="32239">
                  <c:v>2.8488989999999998</c:v>
                </c:pt>
                <c:pt idx="32240">
                  <c:v>2.824065</c:v>
                </c:pt>
                <c:pt idx="32241">
                  <c:v>2.7775949999999998</c:v>
                </c:pt>
                <c:pt idx="32242">
                  <c:v>2.7458610000000001</c:v>
                </c:pt>
                <c:pt idx="32243">
                  <c:v>2.6953520000000002</c:v>
                </c:pt>
                <c:pt idx="32244">
                  <c:v>2.6508769999999999</c:v>
                </c:pt>
                <c:pt idx="32245">
                  <c:v>2.6105849999999999</c:v>
                </c:pt>
                <c:pt idx="32246">
                  <c:v>2.5883229999999999</c:v>
                </c:pt>
                <c:pt idx="32247">
                  <c:v>2.6442420000000002</c:v>
                </c:pt>
                <c:pt idx="32248">
                  <c:v>2.7246329999999999</c:v>
                </c:pt>
                <c:pt idx="32249">
                  <c:v>2.7379519999999999</c:v>
                </c:pt>
                <c:pt idx="32250">
                  <c:v>2.7320380000000002</c:v>
                </c:pt>
                <c:pt idx="32251">
                  <c:v>2.8345220000000002</c:v>
                </c:pt>
                <c:pt idx="32252">
                  <c:v>2.961481</c:v>
                </c:pt>
                <c:pt idx="32253">
                  <c:v>2.9877570000000002</c:v>
                </c:pt>
                <c:pt idx="32254">
                  <c:v>2.9116209999999998</c:v>
                </c:pt>
                <c:pt idx="32255">
                  <c:v>2.7930290000000002</c:v>
                </c:pt>
                <c:pt idx="32256">
                  <c:v>2.786562</c:v>
                </c:pt>
                <c:pt idx="32257">
                  <c:v>2.9313579999999999</c:v>
                </c:pt>
                <c:pt idx="32258">
                  <c:v>2.967371</c:v>
                </c:pt>
                <c:pt idx="32259">
                  <c:v>2.9262609999999998</c:v>
                </c:pt>
                <c:pt idx="32260">
                  <c:v>2.8950330000000002</c:v>
                </c:pt>
                <c:pt idx="32261">
                  <c:v>2.8314210000000002</c:v>
                </c:pt>
                <c:pt idx="32262">
                  <c:v>2.787884</c:v>
                </c:pt>
                <c:pt idx="32263">
                  <c:v>2.773387</c:v>
                </c:pt>
                <c:pt idx="32264">
                  <c:v>2.7541310000000001</c:v>
                </c:pt>
                <c:pt idx="32265">
                  <c:v>2.7222050000000002</c:v>
                </c:pt>
                <c:pt idx="32266">
                  <c:v>2.7497319999999998</c:v>
                </c:pt>
                <c:pt idx="32267">
                  <c:v>2.722518</c:v>
                </c:pt>
                <c:pt idx="32268">
                  <c:v>2.6825619999999999</c:v>
                </c:pt>
                <c:pt idx="32269">
                  <c:v>2.7062659999999998</c:v>
                </c:pt>
                <c:pt idx="32270">
                  <c:v>2.7316530000000001</c:v>
                </c:pt>
                <c:pt idx="32271">
                  <c:v>2.763747</c:v>
                </c:pt>
                <c:pt idx="32272">
                  <c:v>2.843153</c:v>
                </c:pt>
                <c:pt idx="32273">
                  <c:v>2.8688760000000002</c:v>
                </c:pt>
                <c:pt idx="32274">
                  <c:v>2.8513030000000001</c:v>
                </c:pt>
                <c:pt idx="32275">
                  <c:v>2.8735889999999999</c:v>
                </c:pt>
                <c:pt idx="32276">
                  <c:v>2.861135</c:v>
                </c:pt>
                <c:pt idx="32277">
                  <c:v>2.781056</c:v>
                </c:pt>
                <c:pt idx="32278">
                  <c:v>2.6913369999999999</c:v>
                </c:pt>
                <c:pt idx="32279">
                  <c:v>2.6520549999999998</c:v>
                </c:pt>
                <c:pt idx="32280">
                  <c:v>2.620177</c:v>
                </c:pt>
                <c:pt idx="32281">
                  <c:v>2.661791</c:v>
                </c:pt>
                <c:pt idx="32282">
                  <c:v>2.7101130000000002</c:v>
                </c:pt>
                <c:pt idx="32283">
                  <c:v>2.7166760000000001</c:v>
                </c:pt>
                <c:pt idx="32284">
                  <c:v>2.7340810000000002</c:v>
                </c:pt>
                <c:pt idx="32285">
                  <c:v>2.8204829999999999</c:v>
                </c:pt>
                <c:pt idx="32286">
                  <c:v>2.867121</c:v>
                </c:pt>
                <c:pt idx="32287">
                  <c:v>2.8561830000000001</c:v>
                </c:pt>
                <c:pt idx="32288">
                  <c:v>2.7709350000000001</c:v>
                </c:pt>
                <c:pt idx="32289">
                  <c:v>2.6767439999999998</c:v>
                </c:pt>
                <c:pt idx="32290">
                  <c:v>2.648641</c:v>
                </c:pt>
                <c:pt idx="32291">
                  <c:v>2.6581610000000002</c:v>
                </c:pt>
                <c:pt idx="32292">
                  <c:v>2.6752539999999998</c:v>
                </c:pt>
                <c:pt idx="32293">
                  <c:v>2.6610939999999998</c:v>
                </c:pt>
                <c:pt idx="32294">
                  <c:v>2.6622720000000002</c:v>
                </c:pt>
                <c:pt idx="32295">
                  <c:v>2.6976119999999999</c:v>
                </c:pt>
                <c:pt idx="32296">
                  <c:v>2.7598769999999999</c:v>
                </c:pt>
                <c:pt idx="32297">
                  <c:v>2.7920189999999998</c:v>
                </c:pt>
                <c:pt idx="32298">
                  <c:v>2.7990149999999998</c:v>
                </c:pt>
                <c:pt idx="32299">
                  <c:v>2.816757</c:v>
                </c:pt>
                <c:pt idx="32300">
                  <c:v>2.8564959999999999</c:v>
                </c:pt>
                <c:pt idx="32301">
                  <c:v>2.897268</c:v>
                </c:pt>
                <c:pt idx="32302">
                  <c:v>2.8992399999999998</c:v>
                </c:pt>
                <c:pt idx="32303">
                  <c:v>2.8431289999999998</c:v>
                </c:pt>
                <c:pt idx="32304">
                  <c:v>2.9378730000000002</c:v>
                </c:pt>
                <c:pt idx="32305">
                  <c:v>3.00122</c:v>
                </c:pt>
                <c:pt idx="32306">
                  <c:v>2.9801120000000001</c:v>
                </c:pt>
                <c:pt idx="32307">
                  <c:v>2.9238810000000002</c:v>
                </c:pt>
                <c:pt idx="32308">
                  <c:v>2.8595250000000001</c:v>
                </c:pt>
                <c:pt idx="32309">
                  <c:v>2.8058179999999999</c:v>
                </c:pt>
                <c:pt idx="32310">
                  <c:v>2.7407409999999999</c:v>
                </c:pt>
                <c:pt idx="32311">
                  <c:v>2.6905199999999998</c:v>
                </c:pt>
                <c:pt idx="32312">
                  <c:v>2.6268359999999999</c:v>
                </c:pt>
                <c:pt idx="32313">
                  <c:v>2.6466460000000001</c:v>
                </c:pt>
                <c:pt idx="32314">
                  <c:v>2.6775859999999998</c:v>
                </c:pt>
                <c:pt idx="32315">
                  <c:v>2.7524479999999998</c:v>
                </c:pt>
                <c:pt idx="32316">
                  <c:v>2.763916</c:v>
                </c:pt>
                <c:pt idx="32317">
                  <c:v>2.727735</c:v>
                </c:pt>
                <c:pt idx="32318">
                  <c:v>2.7462460000000002</c:v>
                </c:pt>
                <c:pt idx="32319">
                  <c:v>2.7652139999999998</c:v>
                </c:pt>
                <c:pt idx="32320">
                  <c:v>2.8104100000000001</c:v>
                </c:pt>
                <c:pt idx="32321">
                  <c:v>2.8272379999999999</c:v>
                </c:pt>
                <c:pt idx="32322">
                  <c:v>2.7868019999999998</c:v>
                </c:pt>
                <c:pt idx="32323">
                  <c:v>2.7420149999999999</c:v>
                </c:pt>
                <c:pt idx="32324">
                  <c:v>2.7097519999999999</c:v>
                </c:pt>
                <c:pt idx="32325">
                  <c:v>2.721797</c:v>
                </c:pt>
                <c:pt idx="32326">
                  <c:v>2.7563430000000002</c:v>
                </c:pt>
                <c:pt idx="32327">
                  <c:v>2.7157140000000002</c:v>
                </c:pt>
                <c:pt idx="32328">
                  <c:v>2.6447219999999998</c:v>
                </c:pt>
                <c:pt idx="32329">
                  <c:v>2.6189269999999998</c:v>
                </c:pt>
                <c:pt idx="32330">
                  <c:v>2.7276859999999998</c:v>
                </c:pt>
                <c:pt idx="32331">
                  <c:v>2.8190650000000002</c:v>
                </c:pt>
                <c:pt idx="32332">
                  <c:v>2.867578</c:v>
                </c:pt>
                <c:pt idx="32333">
                  <c:v>2.8908740000000002</c:v>
                </c:pt>
                <c:pt idx="32334">
                  <c:v>2.8737330000000001</c:v>
                </c:pt>
                <c:pt idx="32335">
                  <c:v>2.8606069999999999</c:v>
                </c:pt>
                <c:pt idx="32336">
                  <c:v>2.8507500000000001</c:v>
                </c:pt>
                <c:pt idx="32337">
                  <c:v>2.7805279999999999</c:v>
                </c:pt>
                <c:pt idx="32338">
                  <c:v>2.7190319999999999</c:v>
                </c:pt>
                <c:pt idx="32339">
                  <c:v>2.668282</c:v>
                </c:pt>
                <c:pt idx="32340">
                  <c:v>2.6451790000000002</c:v>
                </c:pt>
                <c:pt idx="32341">
                  <c:v>2.6597</c:v>
                </c:pt>
                <c:pt idx="32342">
                  <c:v>2.6906639999999999</c:v>
                </c:pt>
                <c:pt idx="32343">
                  <c:v>2.7506210000000002</c:v>
                </c:pt>
                <c:pt idx="32344">
                  <c:v>2.8009620000000002</c:v>
                </c:pt>
                <c:pt idx="32345">
                  <c:v>2.802308</c:v>
                </c:pt>
                <c:pt idx="32346">
                  <c:v>2.766127</c:v>
                </c:pt>
                <c:pt idx="32347">
                  <c:v>2.7395870000000002</c:v>
                </c:pt>
                <c:pt idx="32348">
                  <c:v>2.8202910000000001</c:v>
                </c:pt>
                <c:pt idx="32349">
                  <c:v>2.8865699999999999</c:v>
                </c:pt>
                <c:pt idx="32350">
                  <c:v>2.8491390000000001</c:v>
                </c:pt>
                <c:pt idx="32351">
                  <c:v>2.780287</c:v>
                </c:pt>
                <c:pt idx="32352">
                  <c:v>2.6968909999999999</c:v>
                </c:pt>
                <c:pt idx="32353">
                  <c:v>2.6048870000000002</c:v>
                </c:pt>
                <c:pt idx="32354">
                  <c:v>2.6598920000000001</c:v>
                </c:pt>
                <c:pt idx="32355">
                  <c:v>2.7782680000000002</c:v>
                </c:pt>
                <c:pt idx="32356">
                  <c:v>2.8492829999999998</c:v>
                </c:pt>
                <c:pt idx="32357">
                  <c:v>2.9196499999999999</c:v>
                </c:pt>
                <c:pt idx="32358">
                  <c:v>2.9369109999999998</c:v>
                </c:pt>
                <c:pt idx="32359">
                  <c:v>2.880728</c:v>
                </c:pt>
                <c:pt idx="32360">
                  <c:v>2.826301</c:v>
                </c:pt>
                <c:pt idx="32361">
                  <c:v>2.801539</c:v>
                </c:pt>
                <c:pt idx="32362">
                  <c:v>2.8238479999999999</c:v>
                </c:pt>
                <c:pt idx="32363">
                  <c:v>2.8285610000000001</c:v>
                </c:pt>
                <c:pt idx="32364">
                  <c:v>2.7563909999999998</c:v>
                </c:pt>
                <c:pt idx="32365">
                  <c:v>2.7463419999999998</c:v>
                </c:pt>
                <c:pt idx="32366">
                  <c:v>2.827118</c:v>
                </c:pt>
                <c:pt idx="32367">
                  <c:v>2.8141600000000002</c:v>
                </c:pt>
                <c:pt idx="32368">
                  <c:v>2.7752150000000002</c:v>
                </c:pt>
                <c:pt idx="32369">
                  <c:v>2.7991109999999999</c:v>
                </c:pt>
                <c:pt idx="32370">
                  <c:v>2.770575</c:v>
                </c:pt>
                <c:pt idx="32371">
                  <c:v>2.799255</c:v>
                </c:pt>
                <c:pt idx="32372">
                  <c:v>2.8671700000000002</c:v>
                </c:pt>
                <c:pt idx="32373">
                  <c:v>2.8174540000000001</c:v>
                </c:pt>
                <c:pt idx="32374">
                  <c:v>2.7059060000000001</c:v>
                </c:pt>
                <c:pt idx="32375">
                  <c:v>2.5817359999999998</c:v>
                </c:pt>
                <c:pt idx="32376">
                  <c:v>2.557191</c:v>
                </c:pt>
                <c:pt idx="32377">
                  <c:v>2.6244320000000001</c:v>
                </c:pt>
                <c:pt idx="32378">
                  <c:v>2.6877550000000001</c:v>
                </c:pt>
                <c:pt idx="32379">
                  <c:v>2.7967309999999999</c:v>
                </c:pt>
                <c:pt idx="32380">
                  <c:v>2.808751</c:v>
                </c:pt>
                <c:pt idx="32381">
                  <c:v>2.7616559999999999</c:v>
                </c:pt>
                <c:pt idx="32382">
                  <c:v>2.760141</c:v>
                </c:pt>
                <c:pt idx="32383">
                  <c:v>2.7988460000000002</c:v>
                </c:pt>
                <c:pt idx="32384">
                  <c:v>2.88645</c:v>
                </c:pt>
                <c:pt idx="32385">
                  <c:v>2.9445800000000002</c:v>
                </c:pt>
                <c:pt idx="32386">
                  <c:v>2.9016679999999999</c:v>
                </c:pt>
                <c:pt idx="32387">
                  <c:v>2.8037269999999999</c:v>
                </c:pt>
                <c:pt idx="32388">
                  <c:v>2.7937500000000002</c:v>
                </c:pt>
                <c:pt idx="32389">
                  <c:v>2.8117559999999999</c:v>
                </c:pt>
                <c:pt idx="32390">
                  <c:v>2.7822589999999998</c:v>
                </c:pt>
                <c:pt idx="32391">
                  <c:v>2.7286239999999999</c:v>
                </c:pt>
                <c:pt idx="32392">
                  <c:v>2.7213639999999999</c:v>
                </c:pt>
                <c:pt idx="32393">
                  <c:v>2.7353550000000002</c:v>
                </c:pt>
                <c:pt idx="32394">
                  <c:v>2.6888130000000001</c:v>
                </c:pt>
                <c:pt idx="32395">
                  <c:v>2.6769609999999999</c:v>
                </c:pt>
                <c:pt idx="32396">
                  <c:v>2.6765759999999998</c:v>
                </c:pt>
                <c:pt idx="32397">
                  <c:v>2.7337449999999999</c:v>
                </c:pt>
                <c:pt idx="32398">
                  <c:v>2.7655500000000002</c:v>
                </c:pt>
                <c:pt idx="32399">
                  <c:v>2.7603089999999999</c:v>
                </c:pt>
                <c:pt idx="32400">
                  <c:v>2.7258110000000002</c:v>
                </c:pt>
                <c:pt idx="32401">
                  <c:v>2.7355960000000001</c:v>
                </c:pt>
                <c:pt idx="32402">
                  <c:v>2.7584580000000001</c:v>
                </c:pt>
                <c:pt idx="32403">
                  <c:v>2.7310279999999998</c:v>
                </c:pt>
                <c:pt idx="32404">
                  <c:v>2.7272059999999998</c:v>
                </c:pt>
                <c:pt idx="32405">
                  <c:v>2.8424559999999999</c:v>
                </c:pt>
                <c:pt idx="32406">
                  <c:v>2.8868589999999998</c:v>
                </c:pt>
                <c:pt idx="32407">
                  <c:v>2.7730269999999999</c:v>
                </c:pt>
                <c:pt idx="32408">
                  <c:v>2.671624</c:v>
                </c:pt>
                <c:pt idx="32409">
                  <c:v>2.6693639999999998</c:v>
                </c:pt>
                <c:pt idx="32410">
                  <c:v>2.7296100000000001</c:v>
                </c:pt>
                <c:pt idx="32411">
                  <c:v>2.8085830000000001</c:v>
                </c:pt>
                <c:pt idx="32412">
                  <c:v>2.8607269999999998</c:v>
                </c:pt>
                <c:pt idx="32413">
                  <c:v>2.858635</c:v>
                </c:pt>
                <c:pt idx="32414">
                  <c:v>2.7367020000000002</c:v>
                </c:pt>
                <c:pt idx="32415">
                  <c:v>2.7112189999999998</c:v>
                </c:pt>
                <c:pt idx="32416">
                  <c:v>2.7249699999999999</c:v>
                </c:pt>
                <c:pt idx="32417">
                  <c:v>2.7515830000000001</c:v>
                </c:pt>
                <c:pt idx="32418">
                  <c:v>2.7515350000000001</c:v>
                </c:pt>
                <c:pt idx="32419">
                  <c:v>2.6857120000000001</c:v>
                </c:pt>
                <c:pt idx="32420">
                  <c:v>2.6137579999999998</c:v>
                </c:pt>
                <c:pt idx="32421">
                  <c:v>2.5637780000000001</c:v>
                </c:pt>
                <c:pt idx="32422">
                  <c:v>2.5751970000000002</c:v>
                </c:pt>
                <c:pt idx="32423">
                  <c:v>2.6870340000000001</c:v>
                </c:pt>
                <c:pt idx="32424">
                  <c:v>2.751703</c:v>
                </c:pt>
                <c:pt idx="32425">
                  <c:v>2.739995</c:v>
                </c:pt>
                <c:pt idx="32426">
                  <c:v>2.7332399999999999</c:v>
                </c:pt>
                <c:pt idx="32427">
                  <c:v>2.8060350000000001</c:v>
                </c:pt>
                <c:pt idx="32428">
                  <c:v>2.8223820000000002</c:v>
                </c:pt>
                <c:pt idx="32429">
                  <c:v>2.8170929999999998</c:v>
                </c:pt>
                <c:pt idx="32430">
                  <c:v>2.7904559999999998</c:v>
                </c:pt>
                <c:pt idx="32431">
                  <c:v>2.7420870000000002</c:v>
                </c:pt>
                <c:pt idx="32432">
                  <c:v>2.756872</c:v>
                </c:pt>
                <c:pt idx="32433">
                  <c:v>2.7858890000000001</c:v>
                </c:pt>
                <c:pt idx="32434">
                  <c:v>2.7103769999999998</c:v>
                </c:pt>
                <c:pt idx="32435">
                  <c:v>2.6618629999999999</c:v>
                </c:pt>
                <c:pt idx="32436">
                  <c:v>2.654795</c:v>
                </c:pt>
                <c:pt idx="32437">
                  <c:v>2.6912410000000002</c:v>
                </c:pt>
                <c:pt idx="32438">
                  <c:v>2.7722090000000001</c:v>
                </c:pt>
                <c:pt idx="32439">
                  <c:v>2.8575529999999998</c:v>
                </c:pt>
                <c:pt idx="32440">
                  <c:v>2.8081499999999999</c:v>
                </c:pt>
                <c:pt idx="32441">
                  <c:v>2.782403</c:v>
                </c:pt>
                <c:pt idx="32442">
                  <c:v>2.813199</c:v>
                </c:pt>
                <c:pt idx="32443">
                  <c:v>2.785768</c:v>
                </c:pt>
                <c:pt idx="32444">
                  <c:v>2.7753589999999999</c:v>
                </c:pt>
                <c:pt idx="32445">
                  <c:v>2.7900480000000001</c:v>
                </c:pt>
                <c:pt idx="32446">
                  <c:v>2.7739639999999999</c:v>
                </c:pt>
                <c:pt idx="32447">
                  <c:v>2.7418459999999998</c:v>
                </c:pt>
                <c:pt idx="32448">
                  <c:v>2.8225020000000001</c:v>
                </c:pt>
                <c:pt idx="32449">
                  <c:v>2.8923399999999999</c:v>
                </c:pt>
                <c:pt idx="32450">
                  <c:v>2.8647170000000002</c:v>
                </c:pt>
                <c:pt idx="32451">
                  <c:v>2.8037510000000001</c:v>
                </c:pt>
                <c:pt idx="32452">
                  <c:v>2.7406199999999998</c:v>
                </c:pt>
                <c:pt idx="32453">
                  <c:v>2.6766719999999999</c:v>
                </c:pt>
                <c:pt idx="32454">
                  <c:v>2.6760229999999998</c:v>
                </c:pt>
                <c:pt idx="32455">
                  <c:v>2.7818499999999999</c:v>
                </c:pt>
                <c:pt idx="32456">
                  <c:v>2.901764</c:v>
                </c:pt>
                <c:pt idx="32457">
                  <c:v>2.8360609999999999</c:v>
                </c:pt>
                <c:pt idx="32458">
                  <c:v>2.7599490000000002</c:v>
                </c:pt>
                <c:pt idx="32459">
                  <c:v>2.712974</c:v>
                </c:pt>
                <c:pt idx="32460">
                  <c:v>2.6898469999999999</c:v>
                </c:pt>
                <c:pt idx="32461">
                  <c:v>2.749155</c:v>
                </c:pt>
                <c:pt idx="32462">
                  <c:v>2.7788210000000002</c:v>
                </c:pt>
                <c:pt idx="32463">
                  <c:v>2.790168</c:v>
                </c:pt>
                <c:pt idx="32464">
                  <c:v>2.739106</c:v>
                </c:pt>
                <c:pt idx="32465">
                  <c:v>2.7046559999999999</c:v>
                </c:pt>
                <c:pt idx="32466">
                  <c:v>2.781657</c:v>
                </c:pt>
                <c:pt idx="32467">
                  <c:v>2.8919549999999998</c:v>
                </c:pt>
                <c:pt idx="32468">
                  <c:v>2.8661840000000001</c:v>
                </c:pt>
                <c:pt idx="32469">
                  <c:v>2.8562310000000002</c:v>
                </c:pt>
                <c:pt idx="32470">
                  <c:v>2.8286570000000002</c:v>
                </c:pt>
                <c:pt idx="32471">
                  <c:v>2.734874</c:v>
                </c:pt>
                <c:pt idx="32472">
                  <c:v>2.7052809999999998</c:v>
                </c:pt>
                <c:pt idx="32473">
                  <c:v>2.7253539999999998</c:v>
                </c:pt>
                <c:pt idx="32474">
                  <c:v>2.7617280000000002</c:v>
                </c:pt>
                <c:pt idx="32475">
                  <c:v>2.7897110000000001</c:v>
                </c:pt>
                <c:pt idx="32476">
                  <c:v>2.8300990000000001</c:v>
                </c:pt>
                <c:pt idx="32477">
                  <c:v>2.841879</c:v>
                </c:pt>
                <c:pt idx="32478">
                  <c:v>2.8337050000000001</c:v>
                </c:pt>
                <c:pt idx="32479">
                  <c:v>2.805914</c:v>
                </c:pt>
                <c:pt idx="32480">
                  <c:v>2.7731710000000001</c:v>
                </c:pt>
                <c:pt idx="32481">
                  <c:v>2.7825950000000002</c:v>
                </c:pt>
                <c:pt idx="32482">
                  <c:v>2.8003849999999999</c:v>
                </c:pt>
                <c:pt idx="32483">
                  <c:v>2.7904800000000001</c:v>
                </c:pt>
                <c:pt idx="32484">
                  <c:v>2.75454</c:v>
                </c:pt>
                <c:pt idx="32485">
                  <c:v>2.8009620000000002</c:v>
                </c:pt>
                <c:pt idx="32486">
                  <c:v>2.8483700000000001</c:v>
                </c:pt>
                <c:pt idx="32487">
                  <c:v>2.7916340000000002</c:v>
                </c:pt>
                <c:pt idx="32488">
                  <c:v>2.7099929999999999</c:v>
                </c:pt>
                <c:pt idx="32489">
                  <c:v>2.6391450000000001</c:v>
                </c:pt>
                <c:pt idx="32490">
                  <c:v>2.6121479999999999</c:v>
                </c:pt>
                <c:pt idx="32491">
                  <c:v>2.6252499999999999</c:v>
                </c:pt>
                <c:pt idx="32492">
                  <c:v>2.6580650000000001</c:v>
                </c:pt>
                <c:pt idx="32493">
                  <c:v>2.7025399999999999</c:v>
                </c:pt>
                <c:pt idx="32494">
                  <c:v>2.7705989999999998</c:v>
                </c:pt>
                <c:pt idx="32495">
                  <c:v>2.8060589999999999</c:v>
                </c:pt>
                <c:pt idx="32496">
                  <c:v>2.7843260000000001</c:v>
                </c:pt>
                <c:pt idx="32497">
                  <c:v>2.801491</c:v>
                </c:pt>
                <c:pt idx="32498">
                  <c:v>2.8964509999999999</c:v>
                </c:pt>
                <c:pt idx="32499">
                  <c:v>2.905923</c:v>
                </c:pt>
                <c:pt idx="32500">
                  <c:v>2.80904</c:v>
                </c:pt>
                <c:pt idx="32501">
                  <c:v>2.6764079999999999</c:v>
                </c:pt>
                <c:pt idx="32502">
                  <c:v>2.6654209999999998</c:v>
                </c:pt>
                <c:pt idx="32503">
                  <c:v>2.6588099999999999</c:v>
                </c:pt>
                <c:pt idx="32504">
                  <c:v>2.691481</c:v>
                </c:pt>
                <c:pt idx="32505">
                  <c:v>2.7530730000000001</c:v>
                </c:pt>
                <c:pt idx="32506">
                  <c:v>2.7626659999999998</c:v>
                </c:pt>
                <c:pt idx="32507">
                  <c:v>2.8003849999999999</c:v>
                </c:pt>
                <c:pt idx="32508">
                  <c:v>2.877748</c:v>
                </c:pt>
                <c:pt idx="32509">
                  <c:v>2.8769779999999998</c:v>
                </c:pt>
                <c:pt idx="32510">
                  <c:v>2.8024770000000001</c:v>
                </c:pt>
                <c:pt idx="32511">
                  <c:v>2.77156</c:v>
                </c:pt>
                <c:pt idx="32512">
                  <c:v>2.7970429999999999</c:v>
                </c:pt>
                <c:pt idx="32513">
                  <c:v>2.8163239999999998</c:v>
                </c:pt>
                <c:pt idx="32514">
                  <c:v>2.8267820000000001</c:v>
                </c:pt>
                <c:pt idx="32515">
                  <c:v>2.839836</c:v>
                </c:pt>
                <c:pt idx="32516">
                  <c:v>2.779614</c:v>
                </c:pt>
                <c:pt idx="32517">
                  <c:v>2.7002079999999999</c:v>
                </c:pt>
                <c:pt idx="32518">
                  <c:v>2.639097</c:v>
                </c:pt>
                <c:pt idx="32519">
                  <c:v>2.6776580000000001</c:v>
                </c:pt>
                <c:pt idx="32520">
                  <c:v>2.7252100000000001</c:v>
                </c:pt>
                <c:pt idx="32521">
                  <c:v>2.7360769999999999</c:v>
                </c:pt>
                <c:pt idx="32522">
                  <c:v>2.7452359999999998</c:v>
                </c:pt>
                <c:pt idx="32523">
                  <c:v>2.7439619999999998</c:v>
                </c:pt>
                <c:pt idx="32524">
                  <c:v>2.7544439999999999</c:v>
                </c:pt>
                <c:pt idx="32525">
                  <c:v>2.8051210000000002</c:v>
                </c:pt>
                <c:pt idx="32526">
                  <c:v>2.8280799999999999</c:v>
                </c:pt>
                <c:pt idx="32527">
                  <c:v>2.7726899999999999</c:v>
                </c:pt>
                <c:pt idx="32528">
                  <c:v>2.7352110000000001</c:v>
                </c:pt>
                <c:pt idx="32529">
                  <c:v>2.7073719999999999</c:v>
                </c:pt>
                <c:pt idx="32530">
                  <c:v>2.7275420000000001</c:v>
                </c:pt>
                <c:pt idx="32531">
                  <c:v>2.7403559999999998</c:v>
                </c:pt>
                <c:pt idx="32532">
                  <c:v>2.690544</c:v>
                </c:pt>
                <c:pt idx="32533">
                  <c:v>2.7204739999999998</c:v>
                </c:pt>
                <c:pt idx="32534">
                  <c:v>2.8491390000000001</c:v>
                </c:pt>
                <c:pt idx="32535">
                  <c:v>2.9850889999999999</c:v>
                </c:pt>
                <c:pt idx="32536">
                  <c:v>2.9990320000000001</c:v>
                </c:pt>
                <c:pt idx="32537">
                  <c:v>2.9053939999999998</c:v>
                </c:pt>
                <c:pt idx="32538">
                  <c:v>2.8056260000000002</c:v>
                </c:pt>
                <c:pt idx="32539">
                  <c:v>2.7767770000000001</c:v>
                </c:pt>
                <c:pt idx="32540">
                  <c:v>2.6960489999999999</c:v>
                </c:pt>
                <c:pt idx="32541">
                  <c:v>2.6025070000000001</c:v>
                </c:pt>
                <c:pt idx="32542">
                  <c:v>2.4903339999999998</c:v>
                </c:pt>
                <c:pt idx="32543">
                  <c:v>2.5013209999999999</c:v>
                </c:pt>
                <c:pt idx="32544">
                  <c:v>2.6064259999999999</c:v>
                </c:pt>
                <c:pt idx="32545">
                  <c:v>2.6862170000000001</c:v>
                </c:pt>
                <c:pt idx="32546">
                  <c:v>2.7168920000000001</c:v>
                </c:pt>
                <c:pt idx="32547">
                  <c:v>2.7406679999999999</c:v>
                </c:pt>
                <c:pt idx="32548">
                  <c:v>2.794832</c:v>
                </c:pt>
                <c:pt idx="32549">
                  <c:v>2.917583</c:v>
                </c:pt>
                <c:pt idx="32550">
                  <c:v>2.9754</c:v>
                </c:pt>
                <c:pt idx="32551">
                  <c:v>2.8915950000000001</c:v>
                </c:pt>
                <c:pt idx="32552">
                  <c:v>2.8191609999999998</c:v>
                </c:pt>
                <c:pt idx="32553">
                  <c:v>2.815242</c:v>
                </c:pt>
                <c:pt idx="32554">
                  <c:v>2.8450280000000001</c:v>
                </c:pt>
                <c:pt idx="32555">
                  <c:v>2.8291849999999998</c:v>
                </c:pt>
                <c:pt idx="32556">
                  <c:v>2.8112509999999999</c:v>
                </c:pt>
                <c:pt idx="32557">
                  <c:v>2.8030300000000001</c:v>
                </c:pt>
                <c:pt idx="32558">
                  <c:v>2.7668720000000002</c:v>
                </c:pt>
                <c:pt idx="32559">
                  <c:v>2.7633869999999998</c:v>
                </c:pt>
                <c:pt idx="32560">
                  <c:v>2.8113229999999998</c:v>
                </c:pt>
                <c:pt idx="32561">
                  <c:v>2.7815850000000002</c:v>
                </c:pt>
                <c:pt idx="32562">
                  <c:v>2.768796</c:v>
                </c:pt>
                <c:pt idx="32563">
                  <c:v>2.8385609999999999</c:v>
                </c:pt>
                <c:pt idx="32564">
                  <c:v>2.9031820000000002</c:v>
                </c:pt>
                <c:pt idx="32565">
                  <c:v>2.8507739999999999</c:v>
                </c:pt>
                <c:pt idx="32566">
                  <c:v>2.7293210000000001</c:v>
                </c:pt>
                <c:pt idx="32567">
                  <c:v>2.6900390000000001</c:v>
                </c:pt>
                <c:pt idx="32568">
                  <c:v>2.6795810000000002</c:v>
                </c:pt>
                <c:pt idx="32569">
                  <c:v>2.7116989999999999</c:v>
                </c:pt>
                <c:pt idx="32570">
                  <c:v>2.752761</c:v>
                </c:pt>
                <c:pt idx="32571">
                  <c:v>2.7483369999999998</c:v>
                </c:pt>
                <c:pt idx="32572">
                  <c:v>2.7059299999999999</c:v>
                </c:pt>
                <c:pt idx="32573">
                  <c:v>2.7394419999999999</c:v>
                </c:pt>
                <c:pt idx="32574">
                  <c:v>2.77935</c:v>
                </c:pt>
                <c:pt idx="32575">
                  <c:v>2.75603</c:v>
                </c:pt>
                <c:pt idx="32576">
                  <c:v>2.7295859999999998</c:v>
                </c:pt>
                <c:pt idx="32577">
                  <c:v>2.745428</c:v>
                </c:pt>
                <c:pt idx="32578">
                  <c:v>2.7558379999999998</c:v>
                </c:pt>
                <c:pt idx="32579">
                  <c:v>2.7224940000000002</c:v>
                </c:pt>
                <c:pt idx="32580">
                  <c:v>2.6343130000000001</c:v>
                </c:pt>
                <c:pt idx="32581">
                  <c:v>2.6001509999999999</c:v>
                </c:pt>
                <c:pt idx="32582">
                  <c:v>2.6648679999999998</c:v>
                </c:pt>
                <c:pt idx="32583">
                  <c:v>2.6766480000000001</c:v>
                </c:pt>
                <c:pt idx="32584">
                  <c:v>2.7213639999999999</c:v>
                </c:pt>
                <c:pt idx="32585">
                  <c:v>2.7985099999999998</c:v>
                </c:pt>
                <c:pt idx="32586">
                  <c:v>2.9292660000000001</c:v>
                </c:pt>
                <c:pt idx="32587">
                  <c:v>2.9757370000000001</c:v>
                </c:pt>
                <c:pt idx="32588">
                  <c:v>2.8477929999999998</c:v>
                </c:pt>
                <c:pt idx="32589">
                  <c:v>2.737158</c:v>
                </c:pt>
                <c:pt idx="32590">
                  <c:v>2.6671999999999998</c:v>
                </c:pt>
                <c:pt idx="32591">
                  <c:v>2.6139030000000001</c:v>
                </c:pt>
                <c:pt idx="32592">
                  <c:v>2.6741959999999998</c:v>
                </c:pt>
                <c:pt idx="32593">
                  <c:v>2.7923800000000001</c:v>
                </c:pt>
                <c:pt idx="32594">
                  <c:v>2.8351959999999998</c:v>
                </c:pt>
                <c:pt idx="32595">
                  <c:v>2.8577219999999999</c:v>
                </c:pt>
                <c:pt idx="32596">
                  <c:v>2.9338099999999998</c:v>
                </c:pt>
                <c:pt idx="32597">
                  <c:v>2.9461430000000002</c:v>
                </c:pt>
                <c:pt idx="32598">
                  <c:v>2.865246</c:v>
                </c:pt>
                <c:pt idx="32599">
                  <c:v>2.8059620000000001</c:v>
                </c:pt>
                <c:pt idx="32600">
                  <c:v>2.7925960000000001</c:v>
                </c:pt>
                <c:pt idx="32601">
                  <c:v>2.7920910000000001</c:v>
                </c:pt>
                <c:pt idx="32602">
                  <c:v>2.7775460000000001</c:v>
                </c:pt>
                <c:pt idx="32603">
                  <c:v>2.7845900000000001</c:v>
                </c:pt>
                <c:pt idx="32604">
                  <c:v>2.7930290000000002</c:v>
                </c:pt>
                <c:pt idx="32605">
                  <c:v>2.7606220000000001</c:v>
                </c:pt>
                <c:pt idx="32606">
                  <c:v>2.7094399999999998</c:v>
                </c:pt>
                <c:pt idx="32607">
                  <c:v>2.6829710000000002</c:v>
                </c:pt>
                <c:pt idx="32608">
                  <c:v>2.6794609999999999</c:v>
                </c:pt>
                <c:pt idx="32609">
                  <c:v>2.7209310000000002</c:v>
                </c:pt>
                <c:pt idx="32610">
                  <c:v>2.7611509999999999</c:v>
                </c:pt>
                <c:pt idx="32611">
                  <c:v>2.7628339999999998</c:v>
                </c:pt>
                <c:pt idx="32612">
                  <c:v>2.813679</c:v>
                </c:pt>
                <c:pt idx="32613">
                  <c:v>2.766969</c:v>
                </c:pt>
                <c:pt idx="32614">
                  <c:v>2.7854800000000002</c:v>
                </c:pt>
                <c:pt idx="32615">
                  <c:v>2.8703430000000001</c:v>
                </c:pt>
                <c:pt idx="32616">
                  <c:v>2.87818</c:v>
                </c:pt>
                <c:pt idx="32617">
                  <c:v>2.7957930000000002</c:v>
                </c:pt>
                <c:pt idx="32618">
                  <c:v>2.7333120000000002</c:v>
                </c:pt>
                <c:pt idx="32619">
                  <c:v>2.742111</c:v>
                </c:pt>
                <c:pt idx="32620">
                  <c:v>2.7415820000000002</c:v>
                </c:pt>
                <c:pt idx="32621">
                  <c:v>2.7170359999999998</c:v>
                </c:pt>
                <c:pt idx="32622">
                  <c:v>2.7236720000000001</c:v>
                </c:pt>
                <c:pt idx="32623">
                  <c:v>2.7389860000000001</c:v>
                </c:pt>
                <c:pt idx="32624">
                  <c:v>2.7329029999999999</c:v>
                </c:pt>
                <c:pt idx="32625">
                  <c:v>2.7448030000000001</c:v>
                </c:pt>
                <c:pt idx="32626">
                  <c:v>2.7832680000000001</c:v>
                </c:pt>
                <c:pt idx="32627">
                  <c:v>2.7573759999999998</c:v>
                </c:pt>
                <c:pt idx="32628">
                  <c:v>2.7332160000000001</c:v>
                </c:pt>
                <c:pt idx="32629">
                  <c:v>2.6894619999999998</c:v>
                </c:pt>
                <c:pt idx="32630">
                  <c:v>2.6663109999999999</c:v>
                </c:pt>
                <c:pt idx="32631">
                  <c:v>2.7041029999999999</c:v>
                </c:pt>
                <c:pt idx="32632">
                  <c:v>2.732326</c:v>
                </c:pt>
                <c:pt idx="32633">
                  <c:v>2.7985099999999998</c:v>
                </c:pt>
                <c:pt idx="32634">
                  <c:v>2.867362</c:v>
                </c:pt>
                <c:pt idx="32635">
                  <c:v>2.937128</c:v>
                </c:pt>
                <c:pt idx="32636">
                  <c:v>2.9323920000000001</c:v>
                </c:pt>
                <c:pt idx="32637">
                  <c:v>2.8212039999999998</c:v>
                </c:pt>
                <c:pt idx="32638">
                  <c:v>2.749323</c:v>
                </c:pt>
                <c:pt idx="32639">
                  <c:v>2.7919710000000002</c:v>
                </c:pt>
                <c:pt idx="32640">
                  <c:v>2.702083</c:v>
                </c:pt>
                <c:pt idx="32641">
                  <c:v>2.6041660000000002</c:v>
                </c:pt>
                <c:pt idx="32642">
                  <c:v>2.542214</c:v>
                </c:pt>
                <c:pt idx="32643">
                  <c:v>2.533703</c:v>
                </c:pt>
                <c:pt idx="32644">
                  <c:v>2.6738840000000001</c:v>
                </c:pt>
                <c:pt idx="32645">
                  <c:v>2.9132549999999999</c:v>
                </c:pt>
                <c:pt idx="32646">
                  <c:v>2.9678270000000002</c:v>
                </c:pt>
                <c:pt idx="32647">
                  <c:v>2.9470559999999999</c:v>
                </c:pt>
                <c:pt idx="32648">
                  <c:v>2.9209719999999999</c:v>
                </c:pt>
                <c:pt idx="32649">
                  <c:v>2.821348</c:v>
                </c:pt>
                <c:pt idx="32650">
                  <c:v>2.7469429999999999</c:v>
                </c:pt>
                <c:pt idx="32651">
                  <c:v>2.7601170000000002</c:v>
                </c:pt>
                <c:pt idx="32652">
                  <c:v>2.7557420000000001</c:v>
                </c:pt>
                <c:pt idx="32653">
                  <c:v>2.739827</c:v>
                </c:pt>
                <c:pt idx="32654">
                  <c:v>2.71896</c:v>
                </c:pt>
                <c:pt idx="32655">
                  <c:v>2.736774</c:v>
                </c:pt>
                <c:pt idx="32656">
                  <c:v>2.7546599999999999</c:v>
                </c:pt>
                <c:pt idx="32657">
                  <c:v>2.7728350000000002</c:v>
                </c:pt>
                <c:pt idx="32658">
                  <c:v>2.7636270000000001</c:v>
                </c:pt>
                <c:pt idx="32659">
                  <c:v>2.737158</c:v>
                </c:pt>
                <c:pt idx="32660">
                  <c:v>2.7321819999999999</c:v>
                </c:pt>
                <c:pt idx="32661">
                  <c:v>2.7674979999999998</c:v>
                </c:pt>
                <c:pt idx="32662">
                  <c:v>2.7306189999999999</c:v>
                </c:pt>
                <c:pt idx="32663">
                  <c:v>2.669003</c:v>
                </c:pt>
                <c:pt idx="32664">
                  <c:v>2.7074919999999998</c:v>
                </c:pt>
                <c:pt idx="32665">
                  <c:v>2.7423510000000002</c:v>
                </c:pt>
                <c:pt idx="32666">
                  <c:v>2.7940140000000002</c:v>
                </c:pt>
                <c:pt idx="32667">
                  <c:v>2.7971400000000002</c:v>
                </c:pt>
                <c:pt idx="32668">
                  <c:v>2.776008</c:v>
                </c:pt>
                <c:pt idx="32669">
                  <c:v>2.7446350000000002</c:v>
                </c:pt>
                <c:pt idx="32670">
                  <c:v>2.7236959999999999</c:v>
                </c:pt>
                <c:pt idx="32671">
                  <c:v>2.7326630000000001</c:v>
                </c:pt>
                <c:pt idx="32672">
                  <c:v>2.8032699999999999</c:v>
                </c:pt>
                <c:pt idx="32673">
                  <c:v>2.8420709999999998</c:v>
                </c:pt>
                <c:pt idx="32674">
                  <c:v>2.8513510000000002</c:v>
                </c:pt>
                <c:pt idx="32675">
                  <c:v>2.8801269999999999</c:v>
                </c:pt>
                <c:pt idx="32676">
                  <c:v>2.815795</c:v>
                </c:pt>
                <c:pt idx="32677">
                  <c:v>2.7653099999999999</c:v>
                </c:pt>
                <c:pt idx="32678">
                  <c:v>2.7818260000000001</c:v>
                </c:pt>
                <c:pt idx="32679">
                  <c:v>2.773075</c:v>
                </c:pt>
                <c:pt idx="32680">
                  <c:v>2.6836679999999999</c:v>
                </c:pt>
                <c:pt idx="32681">
                  <c:v>2.627678</c:v>
                </c:pt>
                <c:pt idx="32682">
                  <c:v>2.625947</c:v>
                </c:pt>
                <c:pt idx="32683">
                  <c:v>2.75942</c:v>
                </c:pt>
                <c:pt idx="32684">
                  <c:v>2.9145539999999999</c:v>
                </c:pt>
                <c:pt idx="32685">
                  <c:v>2.9257080000000002</c:v>
                </c:pt>
                <c:pt idx="32686">
                  <c:v>2.9009469999999999</c:v>
                </c:pt>
                <c:pt idx="32687">
                  <c:v>2.913087</c:v>
                </c:pt>
                <c:pt idx="32688">
                  <c:v>2.9627309999999998</c:v>
                </c:pt>
                <c:pt idx="32689">
                  <c:v>3.0061239999999998</c:v>
                </c:pt>
                <c:pt idx="32690">
                  <c:v>3.0724279999999999</c:v>
                </c:pt>
                <c:pt idx="32691">
                  <c:v>3.0554790000000001</c:v>
                </c:pt>
                <c:pt idx="32692">
                  <c:v>2.9268380000000001</c:v>
                </c:pt>
                <c:pt idx="32693">
                  <c:v>2.7706949999999999</c:v>
                </c:pt>
                <c:pt idx="32694">
                  <c:v>2.6211869999999999</c:v>
                </c:pt>
                <c:pt idx="32695">
                  <c:v>2.6082529999999999</c:v>
                </c:pt>
                <c:pt idx="32696">
                  <c:v>2.574452</c:v>
                </c:pt>
                <c:pt idx="32697">
                  <c:v>2.6116670000000002</c:v>
                </c:pt>
                <c:pt idx="32698">
                  <c:v>2.6843889999999999</c:v>
                </c:pt>
                <c:pt idx="32699">
                  <c:v>2.7191519999999998</c:v>
                </c:pt>
                <c:pt idx="32700">
                  <c:v>2.7429519999999998</c:v>
                </c:pt>
                <c:pt idx="32701">
                  <c:v>2.7218689999999999</c:v>
                </c:pt>
                <c:pt idx="32702">
                  <c:v>2.695039</c:v>
                </c:pt>
                <c:pt idx="32703">
                  <c:v>2.7172770000000002</c:v>
                </c:pt>
                <c:pt idx="32704">
                  <c:v>2.6773210000000001</c:v>
                </c:pt>
                <c:pt idx="32705">
                  <c:v>2.6042380000000001</c:v>
                </c:pt>
                <c:pt idx="32706">
                  <c:v>2.5956320000000002</c:v>
                </c:pt>
                <c:pt idx="32707">
                  <c:v>2.602363</c:v>
                </c:pt>
                <c:pt idx="32708">
                  <c:v>2.6300819999999998</c:v>
                </c:pt>
                <c:pt idx="32709">
                  <c:v>2.7339609999999999</c:v>
                </c:pt>
                <c:pt idx="32710">
                  <c:v>2.7064110000000001</c:v>
                </c:pt>
                <c:pt idx="32711">
                  <c:v>2.6392169999999999</c:v>
                </c:pt>
                <c:pt idx="32712">
                  <c:v>2.710305</c:v>
                </c:pt>
                <c:pt idx="32713">
                  <c:v>2.8018999999999998</c:v>
                </c:pt>
                <c:pt idx="32714">
                  <c:v>2.85087</c:v>
                </c:pt>
                <c:pt idx="32715">
                  <c:v>2.852096</c:v>
                </c:pt>
                <c:pt idx="32716">
                  <c:v>2.8097850000000002</c:v>
                </c:pt>
                <c:pt idx="32717">
                  <c:v>2.8097129999999999</c:v>
                </c:pt>
                <c:pt idx="32718">
                  <c:v>2.8866909999999999</c:v>
                </c:pt>
                <c:pt idx="32719">
                  <c:v>2.9204439999999998</c:v>
                </c:pt>
                <c:pt idx="32720">
                  <c:v>2.8441390000000002</c:v>
                </c:pt>
                <c:pt idx="32721">
                  <c:v>2.8380079999999999</c:v>
                </c:pt>
                <c:pt idx="32722">
                  <c:v>2.8809209999999998</c:v>
                </c:pt>
                <c:pt idx="32723">
                  <c:v>2.855702</c:v>
                </c:pt>
                <c:pt idx="32724">
                  <c:v>2.7830279999999998</c:v>
                </c:pt>
                <c:pt idx="32725">
                  <c:v>2.7348270000000001</c:v>
                </c:pt>
                <c:pt idx="32726">
                  <c:v>2.6611660000000001</c:v>
                </c:pt>
                <c:pt idx="32727">
                  <c:v>2.708189</c:v>
                </c:pt>
                <c:pt idx="32728">
                  <c:v>2.7993269999999999</c:v>
                </c:pt>
                <c:pt idx="32729">
                  <c:v>2.7618480000000001</c:v>
                </c:pt>
                <c:pt idx="32730">
                  <c:v>2.6422699999999999</c:v>
                </c:pt>
                <c:pt idx="32731">
                  <c:v>2.5850780000000002</c:v>
                </c:pt>
                <c:pt idx="32732">
                  <c:v>2.5334150000000002</c:v>
                </c:pt>
                <c:pt idx="32733">
                  <c:v>2.5856309999999998</c:v>
                </c:pt>
                <c:pt idx="32734">
                  <c:v>2.7093189999999998</c:v>
                </c:pt>
                <c:pt idx="32735">
                  <c:v>2.7797580000000002</c:v>
                </c:pt>
                <c:pt idx="32736">
                  <c:v>2.8648380000000002</c:v>
                </c:pt>
                <c:pt idx="32737">
                  <c:v>3.0026139999999999</c:v>
                </c:pt>
                <c:pt idx="32738">
                  <c:v>3.0591569999999999</c:v>
                </c:pt>
                <c:pt idx="32739">
                  <c:v>2.9925410000000001</c:v>
                </c:pt>
                <c:pt idx="32740">
                  <c:v>2.878733</c:v>
                </c:pt>
                <c:pt idx="32741">
                  <c:v>2.8152180000000002</c:v>
                </c:pt>
                <c:pt idx="32742">
                  <c:v>2.826613</c:v>
                </c:pt>
                <c:pt idx="32743">
                  <c:v>2.920347</c:v>
                </c:pt>
                <c:pt idx="32744">
                  <c:v>2.9460709999999999</c:v>
                </c:pt>
                <c:pt idx="32745">
                  <c:v>2.8933740000000001</c:v>
                </c:pt>
                <c:pt idx="32746">
                  <c:v>2.8600539999999999</c:v>
                </c:pt>
                <c:pt idx="32747">
                  <c:v>2.870247</c:v>
                </c:pt>
                <c:pt idx="32748">
                  <c:v>2.8273830000000002</c:v>
                </c:pt>
                <c:pt idx="32749">
                  <c:v>2.7007370000000002</c:v>
                </c:pt>
                <c:pt idx="32750">
                  <c:v>2.6607820000000002</c:v>
                </c:pt>
                <c:pt idx="32751">
                  <c:v>2.6442420000000002</c:v>
                </c:pt>
                <c:pt idx="32752">
                  <c:v>2.6370779999999998</c:v>
                </c:pt>
                <c:pt idx="32753">
                  <c:v>2.6757110000000002</c:v>
                </c:pt>
                <c:pt idx="32754">
                  <c:v>2.663691</c:v>
                </c:pt>
                <c:pt idx="32755">
                  <c:v>2.655348</c:v>
                </c:pt>
                <c:pt idx="32756">
                  <c:v>2.6793170000000002</c:v>
                </c:pt>
                <c:pt idx="32757">
                  <c:v>2.7315330000000002</c:v>
                </c:pt>
                <c:pt idx="32758">
                  <c:v>2.8307959999999999</c:v>
                </c:pt>
                <c:pt idx="32759">
                  <c:v>2.9156110000000002</c:v>
                </c:pt>
                <c:pt idx="32760">
                  <c:v>2.8701750000000001</c:v>
                </c:pt>
                <c:pt idx="32761">
                  <c:v>2.8115160000000001</c:v>
                </c:pt>
                <c:pt idx="32762">
                  <c:v>2.7892060000000001</c:v>
                </c:pt>
                <c:pt idx="32763">
                  <c:v>2.7604540000000002</c:v>
                </c:pt>
                <c:pt idx="32764">
                  <c:v>2.694366</c:v>
                </c:pt>
                <c:pt idx="32765">
                  <c:v>2.6703739999999998</c:v>
                </c:pt>
                <c:pt idx="32766">
                  <c:v>2.7101130000000002</c:v>
                </c:pt>
                <c:pt idx="32767">
                  <c:v>2.7887490000000001</c:v>
                </c:pt>
                <c:pt idx="32768">
                  <c:v>2.800986</c:v>
                </c:pt>
                <c:pt idx="32769">
                  <c:v>2.784278</c:v>
                </c:pt>
                <c:pt idx="32770">
                  <c:v>2.778508</c:v>
                </c:pt>
                <c:pt idx="32771">
                  <c:v>2.724297</c:v>
                </c:pt>
                <c:pt idx="32772">
                  <c:v>2.7503570000000002</c:v>
                </c:pt>
                <c:pt idx="32773">
                  <c:v>2.7673290000000001</c:v>
                </c:pt>
                <c:pt idx="32774">
                  <c:v>2.7619440000000002</c:v>
                </c:pt>
                <c:pt idx="32775">
                  <c:v>2.7598289999999999</c:v>
                </c:pt>
                <c:pt idx="32776">
                  <c:v>2.7820659999999999</c:v>
                </c:pt>
                <c:pt idx="32777">
                  <c:v>2.744996</c:v>
                </c:pt>
                <c:pt idx="32778">
                  <c:v>2.720955</c:v>
                </c:pt>
                <c:pt idx="32779">
                  <c:v>2.7497560000000001</c:v>
                </c:pt>
                <c:pt idx="32780">
                  <c:v>2.7800229999999999</c:v>
                </c:pt>
                <c:pt idx="32781">
                  <c:v>2.7667519999999999</c:v>
                </c:pt>
                <c:pt idx="32782">
                  <c:v>2.7837969999999999</c:v>
                </c:pt>
                <c:pt idx="32783">
                  <c:v>2.845653</c:v>
                </c:pt>
                <c:pt idx="32784">
                  <c:v>2.852144</c:v>
                </c:pt>
                <c:pt idx="32785">
                  <c:v>2.803366</c:v>
                </c:pt>
                <c:pt idx="32786">
                  <c:v>2.7255950000000002</c:v>
                </c:pt>
                <c:pt idx="32787">
                  <c:v>2.6743649999999999</c:v>
                </c:pt>
                <c:pt idx="32788">
                  <c:v>2.6509490000000002</c:v>
                </c:pt>
                <c:pt idx="32789">
                  <c:v>2.6553239999999998</c:v>
                </c:pt>
                <c:pt idx="32790">
                  <c:v>2.7062179999999998</c:v>
                </c:pt>
                <c:pt idx="32791">
                  <c:v>2.7806959999999998</c:v>
                </c:pt>
                <c:pt idx="32792">
                  <c:v>2.8208190000000002</c:v>
                </c:pt>
                <c:pt idx="32793">
                  <c:v>2.8345950000000002</c:v>
                </c:pt>
                <c:pt idx="32794">
                  <c:v>2.809761</c:v>
                </c:pt>
                <c:pt idx="32795">
                  <c:v>2.7004239999999999</c:v>
                </c:pt>
                <c:pt idx="32796">
                  <c:v>2.6143589999999999</c:v>
                </c:pt>
                <c:pt idx="32797">
                  <c:v>2.6145520000000002</c:v>
                </c:pt>
                <c:pt idx="32798">
                  <c:v>2.6110180000000001</c:v>
                </c:pt>
                <c:pt idx="32799">
                  <c:v>2.6733310000000001</c:v>
                </c:pt>
                <c:pt idx="32800">
                  <c:v>2.7186949999999999</c:v>
                </c:pt>
                <c:pt idx="32801">
                  <c:v>2.777523</c:v>
                </c:pt>
                <c:pt idx="32802">
                  <c:v>2.9456859999999998</c:v>
                </c:pt>
                <c:pt idx="32803">
                  <c:v>3.071682</c:v>
                </c:pt>
                <c:pt idx="32804">
                  <c:v>2.9990079999999999</c:v>
                </c:pt>
                <c:pt idx="32805">
                  <c:v>2.900442</c:v>
                </c:pt>
                <c:pt idx="32806">
                  <c:v>2.8401719999999999</c:v>
                </c:pt>
                <c:pt idx="32807">
                  <c:v>2.7996880000000002</c:v>
                </c:pt>
                <c:pt idx="32808">
                  <c:v>2.7613910000000002</c:v>
                </c:pt>
                <c:pt idx="32809">
                  <c:v>2.7507410000000001</c:v>
                </c:pt>
                <c:pt idx="32810">
                  <c:v>2.7912020000000002</c:v>
                </c:pt>
                <c:pt idx="32811">
                  <c:v>2.8175979999999998</c:v>
                </c:pt>
                <c:pt idx="32812">
                  <c:v>2.822406</c:v>
                </c:pt>
                <c:pt idx="32813">
                  <c:v>2.801539</c:v>
                </c:pt>
                <c:pt idx="32814">
                  <c:v>2.7345619999999999</c:v>
                </c:pt>
                <c:pt idx="32815">
                  <c:v>2.7011940000000001</c:v>
                </c:pt>
                <c:pt idx="32816">
                  <c:v>2.7248019999999999</c:v>
                </c:pt>
                <c:pt idx="32817">
                  <c:v>2.728672</c:v>
                </c:pt>
                <c:pt idx="32818">
                  <c:v>2.7931729999999999</c:v>
                </c:pt>
                <c:pt idx="32819">
                  <c:v>2.869742</c:v>
                </c:pt>
                <c:pt idx="32820">
                  <c:v>2.9077980000000001</c:v>
                </c:pt>
                <c:pt idx="32821">
                  <c:v>2.857361</c:v>
                </c:pt>
                <c:pt idx="32822">
                  <c:v>2.780672</c:v>
                </c:pt>
                <c:pt idx="32823">
                  <c:v>2.7420149999999999</c:v>
                </c:pt>
                <c:pt idx="32824">
                  <c:v>2.772186</c:v>
                </c:pt>
                <c:pt idx="32825">
                  <c:v>2.790432</c:v>
                </c:pt>
                <c:pt idx="32826">
                  <c:v>2.7628819999999998</c:v>
                </c:pt>
                <c:pt idx="32827">
                  <c:v>2.7627380000000001</c:v>
                </c:pt>
                <c:pt idx="32828">
                  <c:v>2.734226</c:v>
                </c:pt>
                <c:pt idx="32829">
                  <c:v>2.7108819999999998</c:v>
                </c:pt>
                <c:pt idx="32830">
                  <c:v>2.6949670000000001</c:v>
                </c:pt>
                <c:pt idx="32831">
                  <c:v>2.71468</c:v>
                </c:pt>
                <c:pt idx="32832">
                  <c:v>2.7389860000000001</c:v>
                </c:pt>
                <c:pt idx="32833">
                  <c:v>2.7504529999999998</c:v>
                </c:pt>
                <c:pt idx="32834">
                  <c:v>2.7507410000000001</c:v>
                </c:pt>
                <c:pt idx="32835">
                  <c:v>2.7806959999999998</c:v>
                </c:pt>
                <c:pt idx="32836">
                  <c:v>2.7437209999999999</c:v>
                </c:pt>
                <c:pt idx="32837">
                  <c:v>2.7485300000000001</c:v>
                </c:pt>
                <c:pt idx="32838">
                  <c:v>2.7838690000000001</c:v>
                </c:pt>
                <c:pt idx="32839">
                  <c:v>2.8255789999999998</c:v>
                </c:pt>
                <c:pt idx="32840">
                  <c:v>2.8440669999999999</c:v>
                </c:pt>
                <c:pt idx="32841">
                  <c:v>2.8186079999999998</c:v>
                </c:pt>
                <c:pt idx="32842">
                  <c:v>2.7976200000000002</c:v>
                </c:pt>
                <c:pt idx="32843">
                  <c:v>2.8464230000000001</c:v>
                </c:pt>
                <c:pt idx="32844">
                  <c:v>2.8643809999999998</c:v>
                </c:pt>
                <c:pt idx="32845">
                  <c:v>2.8154819999999998</c:v>
                </c:pt>
                <c:pt idx="32846">
                  <c:v>2.774133</c:v>
                </c:pt>
                <c:pt idx="32847">
                  <c:v>2.7512219999999998</c:v>
                </c:pt>
                <c:pt idx="32848">
                  <c:v>2.7291530000000002</c:v>
                </c:pt>
                <c:pt idx="32849">
                  <c:v>2.6671040000000001</c:v>
                </c:pt>
                <c:pt idx="32850">
                  <c:v>2.6384720000000002</c:v>
                </c:pt>
                <c:pt idx="32851">
                  <c:v>2.727614</c:v>
                </c:pt>
                <c:pt idx="32852">
                  <c:v>2.8198820000000002</c:v>
                </c:pt>
                <c:pt idx="32853">
                  <c:v>2.8194970000000001</c:v>
                </c:pt>
                <c:pt idx="32854">
                  <c:v>2.7683870000000002</c:v>
                </c:pt>
                <c:pt idx="32855">
                  <c:v>2.7532899999999998</c:v>
                </c:pt>
                <c:pt idx="32856">
                  <c:v>2.8347630000000001</c:v>
                </c:pt>
                <c:pt idx="32857">
                  <c:v>2.8705829999999999</c:v>
                </c:pt>
                <c:pt idx="32858">
                  <c:v>2.8337530000000002</c:v>
                </c:pt>
                <c:pt idx="32859">
                  <c:v>2.796322</c:v>
                </c:pt>
                <c:pt idx="32860">
                  <c:v>2.7376870000000002</c:v>
                </c:pt>
                <c:pt idx="32861">
                  <c:v>2.667224</c:v>
                </c:pt>
                <c:pt idx="32862">
                  <c:v>2.6102240000000001</c:v>
                </c:pt>
                <c:pt idx="32863">
                  <c:v>2.5936119999999998</c:v>
                </c:pt>
                <c:pt idx="32864">
                  <c:v>2.6519110000000001</c:v>
                </c:pt>
                <c:pt idx="32865">
                  <c:v>2.8153619999999999</c:v>
                </c:pt>
                <c:pt idx="32866">
                  <c:v>2.9071729999999998</c:v>
                </c:pt>
                <c:pt idx="32867">
                  <c:v>2.919578</c:v>
                </c:pt>
                <c:pt idx="32868">
                  <c:v>2.9603030000000001</c:v>
                </c:pt>
                <c:pt idx="32869">
                  <c:v>2.9692699999999999</c:v>
                </c:pt>
                <c:pt idx="32870">
                  <c:v>2.8689249999999999</c:v>
                </c:pt>
                <c:pt idx="32871">
                  <c:v>2.7595160000000001</c:v>
                </c:pt>
                <c:pt idx="32872">
                  <c:v>2.7477839999999998</c:v>
                </c:pt>
                <c:pt idx="32873">
                  <c:v>2.808198</c:v>
                </c:pt>
                <c:pt idx="32874">
                  <c:v>2.8547889999999998</c:v>
                </c:pt>
                <c:pt idx="32875">
                  <c:v>2.8282240000000001</c:v>
                </c:pt>
                <c:pt idx="32876">
                  <c:v>2.6902550000000001</c:v>
                </c:pt>
                <c:pt idx="32877">
                  <c:v>2.5647880000000001</c:v>
                </c:pt>
                <c:pt idx="32878">
                  <c:v>2.5413000000000001</c:v>
                </c:pt>
                <c:pt idx="32879">
                  <c:v>2.5782500000000002</c:v>
                </c:pt>
                <c:pt idx="32880">
                  <c:v>2.6996069999999999</c:v>
                </c:pt>
                <c:pt idx="32881">
                  <c:v>2.7645650000000002</c:v>
                </c:pt>
                <c:pt idx="32882">
                  <c:v>2.7776670000000001</c:v>
                </c:pt>
                <c:pt idx="32883">
                  <c:v>2.816516</c:v>
                </c:pt>
                <c:pt idx="32884">
                  <c:v>2.837936</c:v>
                </c:pt>
                <c:pt idx="32885">
                  <c:v>2.8746939999999999</c:v>
                </c:pt>
                <c:pt idx="32886">
                  <c:v>2.8244500000000001</c:v>
                </c:pt>
                <c:pt idx="32887">
                  <c:v>2.7969710000000001</c:v>
                </c:pt>
                <c:pt idx="32888">
                  <c:v>2.8119730000000001</c:v>
                </c:pt>
                <c:pt idx="32889">
                  <c:v>2.8065150000000001</c:v>
                </c:pt>
                <c:pt idx="32890">
                  <c:v>2.7595399999999999</c:v>
                </c:pt>
                <c:pt idx="32891">
                  <c:v>2.6642190000000001</c:v>
                </c:pt>
                <c:pt idx="32892">
                  <c:v>2.673956</c:v>
                </c:pt>
                <c:pt idx="32893">
                  <c:v>2.7466550000000001</c:v>
                </c:pt>
                <c:pt idx="32894">
                  <c:v>2.8163239999999998</c:v>
                </c:pt>
                <c:pt idx="32895">
                  <c:v>2.853491</c:v>
                </c:pt>
                <c:pt idx="32896">
                  <c:v>2.8507020000000001</c:v>
                </c:pt>
                <c:pt idx="32897">
                  <c:v>2.7952400000000002</c:v>
                </c:pt>
                <c:pt idx="32898">
                  <c:v>2.7964180000000001</c:v>
                </c:pt>
                <c:pt idx="32899">
                  <c:v>2.8192089999999999</c:v>
                </c:pt>
                <c:pt idx="32900">
                  <c:v>2.8058179999999999</c:v>
                </c:pt>
                <c:pt idx="32901">
                  <c:v>2.7554289999999999</c:v>
                </c:pt>
                <c:pt idx="32902">
                  <c:v>2.7195130000000001</c:v>
                </c:pt>
                <c:pt idx="32903">
                  <c:v>2.7404039999999998</c:v>
                </c:pt>
                <c:pt idx="32904">
                  <c:v>2.7789410000000001</c:v>
                </c:pt>
                <c:pt idx="32905">
                  <c:v>2.867146</c:v>
                </c:pt>
                <c:pt idx="32906">
                  <c:v>2.9398919999999999</c:v>
                </c:pt>
                <c:pt idx="32907">
                  <c:v>2.9669859999999999</c:v>
                </c:pt>
                <c:pt idx="32908">
                  <c:v>2.969678</c:v>
                </c:pt>
                <c:pt idx="32909">
                  <c:v>2.9125100000000002</c:v>
                </c:pt>
                <c:pt idx="32910">
                  <c:v>2.7419660000000001</c:v>
                </c:pt>
                <c:pt idx="32911">
                  <c:v>2.5857269999999999</c:v>
                </c:pt>
                <c:pt idx="32912">
                  <c:v>2.637222</c:v>
                </c:pt>
                <c:pt idx="32913">
                  <c:v>2.8307000000000002</c:v>
                </c:pt>
                <c:pt idx="32914">
                  <c:v>2.873901</c:v>
                </c:pt>
                <c:pt idx="32915">
                  <c:v>2.8633950000000001</c:v>
                </c:pt>
                <c:pt idx="32916">
                  <c:v>2.7971400000000002</c:v>
                </c:pt>
                <c:pt idx="32917">
                  <c:v>2.7520639999999998</c:v>
                </c:pt>
                <c:pt idx="32918">
                  <c:v>2.7719450000000001</c:v>
                </c:pt>
                <c:pt idx="32919">
                  <c:v>2.7745899999999999</c:v>
                </c:pt>
                <c:pt idx="32920">
                  <c:v>2.7283360000000001</c:v>
                </c:pt>
                <c:pt idx="32921">
                  <c:v>2.7249699999999999</c:v>
                </c:pt>
                <c:pt idx="32922">
                  <c:v>2.7468949999999999</c:v>
                </c:pt>
                <c:pt idx="32923">
                  <c:v>2.7569439999999998</c:v>
                </c:pt>
                <c:pt idx="32924">
                  <c:v>2.803534</c:v>
                </c:pt>
                <c:pt idx="32925">
                  <c:v>2.8187280000000001</c:v>
                </c:pt>
                <c:pt idx="32926">
                  <c:v>2.7835809999999999</c:v>
                </c:pt>
                <c:pt idx="32927">
                  <c:v>2.7134299999999998</c:v>
                </c:pt>
                <c:pt idx="32928">
                  <c:v>2.7485539999999999</c:v>
                </c:pt>
                <c:pt idx="32929">
                  <c:v>2.7442739999999999</c:v>
                </c:pt>
                <c:pt idx="32930">
                  <c:v>2.7462939999999998</c:v>
                </c:pt>
                <c:pt idx="32931">
                  <c:v>2.7361970000000002</c:v>
                </c:pt>
                <c:pt idx="32932">
                  <c:v>2.7291530000000002</c:v>
                </c:pt>
                <c:pt idx="32933">
                  <c:v>2.7515830000000001</c:v>
                </c:pt>
                <c:pt idx="32934">
                  <c:v>2.7011699999999998</c:v>
                </c:pt>
                <c:pt idx="32935">
                  <c:v>2.6935730000000002</c:v>
                </c:pt>
                <c:pt idx="32936">
                  <c:v>2.7403559999999998</c:v>
                </c:pt>
                <c:pt idx="32937">
                  <c:v>2.7568480000000002</c:v>
                </c:pt>
                <c:pt idx="32938">
                  <c:v>2.7154259999999999</c:v>
                </c:pt>
                <c:pt idx="32939">
                  <c:v>2.719897</c:v>
                </c:pt>
                <c:pt idx="32940">
                  <c:v>2.7730510000000002</c:v>
                </c:pt>
                <c:pt idx="32941">
                  <c:v>2.8560150000000002</c:v>
                </c:pt>
                <c:pt idx="32942">
                  <c:v>2.9962909999999998</c:v>
                </c:pt>
                <c:pt idx="32943">
                  <c:v>3.109667</c:v>
                </c:pt>
                <c:pt idx="32944">
                  <c:v>3.04644</c:v>
                </c:pt>
                <c:pt idx="32945">
                  <c:v>2.9370319999999999</c:v>
                </c:pt>
                <c:pt idx="32946">
                  <c:v>2.86592</c:v>
                </c:pt>
                <c:pt idx="32947">
                  <c:v>2.7909130000000002</c:v>
                </c:pt>
                <c:pt idx="32948">
                  <c:v>2.722013</c:v>
                </c:pt>
                <c:pt idx="32949">
                  <c:v>2.6924670000000002</c:v>
                </c:pt>
                <c:pt idx="32950">
                  <c:v>2.6316920000000001</c:v>
                </c:pt>
                <c:pt idx="32951">
                  <c:v>2.6578490000000001</c:v>
                </c:pt>
                <c:pt idx="32952">
                  <c:v>2.6857359999999999</c:v>
                </c:pt>
                <c:pt idx="32953">
                  <c:v>2.6895820000000001</c:v>
                </c:pt>
                <c:pt idx="32954">
                  <c:v>2.7848790000000001</c:v>
                </c:pt>
                <c:pt idx="32955">
                  <c:v>2.8430089999999999</c:v>
                </c:pt>
                <c:pt idx="32956">
                  <c:v>2.8684919999999998</c:v>
                </c:pt>
                <c:pt idx="32957">
                  <c:v>2.8605100000000001</c:v>
                </c:pt>
                <c:pt idx="32958">
                  <c:v>2.7977400000000001</c:v>
                </c:pt>
                <c:pt idx="32959">
                  <c:v>2.7593000000000001</c:v>
                </c:pt>
                <c:pt idx="32960">
                  <c:v>2.6966260000000002</c:v>
                </c:pt>
                <c:pt idx="32961">
                  <c:v>2.6547710000000002</c:v>
                </c:pt>
                <c:pt idx="32962">
                  <c:v>2.6654930000000001</c:v>
                </c:pt>
                <c:pt idx="32963">
                  <c:v>2.692034</c:v>
                </c:pt>
                <c:pt idx="32964">
                  <c:v>2.784278</c:v>
                </c:pt>
                <c:pt idx="32965">
                  <c:v>2.8784930000000002</c:v>
                </c:pt>
                <c:pt idx="32966">
                  <c:v>2.8933260000000001</c:v>
                </c:pt>
                <c:pt idx="32967">
                  <c:v>2.8872439999999999</c:v>
                </c:pt>
                <c:pt idx="32968">
                  <c:v>2.8410859999999998</c:v>
                </c:pt>
                <c:pt idx="32969">
                  <c:v>2.7724259999999998</c:v>
                </c:pt>
                <c:pt idx="32970">
                  <c:v>2.7224219999999999</c:v>
                </c:pt>
                <c:pt idx="32971">
                  <c:v>2.6536170000000001</c:v>
                </c:pt>
                <c:pt idx="32972">
                  <c:v>2.6456840000000001</c:v>
                </c:pt>
                <c:pt idx="32973">
                  <c:v>2.68451</c:v>
                </c:pt>
                <c:pt idx="32974">
                  <c:v>2.7205699999999999</c:v>
                </c:pt>
                <c:pt idx="32975">
                  <c:v>2.793485</c:v>
                </c:pt>
                <c:pt idx="32976">
                  <c:v>2.8493080000000002</c:v>
                </c:pt>
                <c:pt idx="32977">
                  <c:v>2.8496199999999998</c:v>
                </c:pt>
                <c:pt idx="32978">
                  <c:v>2.826349</c:v>
                </c:pt>
                <c:pt idx="32979">
                  <c:v>2.74288</c:v>
                </c:pt>
                <c:pt idx="32980">
                  <c:v>2.673619</c:v>
                </c:pt>
                <c:pt idx="32981">
                  <c:v>2.6634739999999999</c:v>
                </c:pt>
                <c:pt idx="32982">
                  <c:v>2.677009</c:v>
                </c:pt>
                <c:pt idx="32983">
                  <c:v>2.7945190000000002</c:v>
                </c:pt>
                <c:pt idx="32984">
                  <c:v>2.8710640000000001</c:v>
                </c:pt>
                <c:pt idx="32985">
                  <c:v>2.911813</c:v>
                </c:pt>
                <c:pt idx="32986">
                  <c:v>2.9203229999999998</c:v>
                </c:pt>
                <c:pt idx="32987">
                  <c:v>2.955422</c:v>
                </c:pt>
                <c:pt idx="32988">
                  <c:v>2.9604949999999999</c:v>
                </c:pt>
                <c:pt idx="32989">
                  <c:v>2.934507</c:v>
                </c:pt>
                <c:pt idx="32990">
                  <c:v>2.8866179999999999</c:v>
                </c:pt>
                <c:pt idx="32991">
                  <c:v>2.826613</c:v>
                </c:pt>
                <c:pt idx="32992">
                  <c:v>2.7768489999999999</c:v>
                </c:pt>
                <c:pt idx="32993">
                  <c:v>2.747544</c:v>
                </c:pt>
                <c:pt idx="32994">
                  <c:v>2.7631459999999999</c:v>
                </c:pt>
                <c:pt idx="32995">
                  <c:v>2.776729</c:v>
                </c:pt>
                <c:pt idx="32996">
                  <c:v>2.799207</c:v>
                </c:pt>
                <c:pt idx="32997">
                  <c:v>2.800529</c:v>
                </c:pt>
                <c:pt idx="32998">
                  <c:v>2.7969469999999998</c:v>
                </c:pt>
                <c:pt idx="32999">
                  <c:v>2.7791809999999999</c:v>
                </c:pt>
                <c:pt idx="33000">
                  <c:v>2.7537940000000001</c:v>
                </c:pt>
                <c:pt idx="33001">
                  <c:v>2.8029090000000001</c:v>
                </c:pt>
                <c:pt idx="33002">
                  <c:v>2.8894310000000001</c:v>
                </c:pt>
                <c:pt idx="33003">
                  <c:v>2.9152269999999998</c:v>
                </c:pt>
                <c:pt idx="33004">
                  <c:v>2.8577699999999999</c:v>
                </c:pt>
                <c:pt idx="33005">
                  <c:v>2.7555489999999998</c:v>
                </c:pt>
                <c:pt idx="33006">
                  <c:v>2.7597809999999998</c:v>
                </c:pt>
                <c:pt idx="33007">
                  <c:v>2.7839649999999998</c:v>
                </c:pt>
                <c:pt idx="33008">
                  <c:v>2.836903</c:v>
                </c:pt>
                <c:pt idx="33009">
                  <c:v>2.8293300000000001</c:v>
                </c:pt>
                <c:pt idx="33010">
                  <c:v>2.817069</c:v>
                </c:pt>
                <c:pt idx="33011">
                  <c:v>2.8571930000000001</c:v>
                </c:pt>
                <c:pt idx="33012">
                  <c:v>2.822454</c:v>
                </c:pt>
                <c:pt idx="33013">
                  <c:v>2.7210749999999999</c:v>
                </c:pt>
                <c:pt idx="33014">
                  <c:v>2.6843889999999999</c:v>
                </c:pt>
                <c:pt idx="33015">
                  <c:v>2.6644359999999998</c:v>
                </c:pt>
                <c:pt idx="33016">
                  <c:v>2.7585540000000002</c:v>
                </c:pt>
                <c:pt idx="33017">
                  <c:v>2.845437</c:v>
                </c:pt>
                <c:pt idx="33018">
                  <c:v>2.8993600000000002</c:v>
                </c:pt>
                <c:pt idx="33019">
                  <c:v>2.8107950000000002</c:v>
                </c:pt>
                <c:pt idx="33020">
                  <c:v>2.73699</c:v>
                </c:pt>
                <c:pt idx="33021">
                  <c:v>2.6999680000000001</c:v>
                </c:pt>
                <c:pt idx="33022">
                  <c:v>2.6464050000000001</c:v>
                </c:pt>
                <c:pt idx="33023">
                  <c:v>2.7261000000000002</c:v>
                </c:pt>
                <c:pt idx="33024">
                  <c:v>2.7696130000000001</c:v>
                </c:pt>
                <c:pt idx="33025">
                  <c:v>2.685327</c:v>
                </c:pt>
                <c:pt idx="33026">
                  <c:v>2.6578729999999999</c:v>
                </c:pt>
                <c:pt idx="33027">
                  <c:v>2.7342979999999999</c:v>
                </c:pt>
                <c:pt idx="33028">
                  <c:v>2.7689159999999999</c:v>
                </c:pt>
                <c:pt idx="33029">
                  <c:v>2.7770419999999998</c:v>
                </c:pt>
                <c:pt idx="33030">
                  <c:v>2.7345380000000001</c:v>
                </c:pt>
                <c:pt idx="33031">
                  <c:v>2.6632579999999999</c:v>
                </c:pt>
                <c:pt idx="33032">
                  <c:v>2.7056170000000002</c:v>
                </c:pt>
                <c:pt idx="33033">
                  <c:v>2.7505489999999999</c:v>
                </c:pt>
                <c:pt idx="33034">
                  <c:v>2.741606</c:v>
                </c:pt>
                <c:pt idx="33035">
                  <c:v>2.7283360000000001</c:v>
                </c:pt>
                <c:pt idx="33036">
                  <c:v>2.7303310000000001</c:v>
                </c:pt>
                <c:pt idx="33037">
                  <c:v>2.804376</c:v>
                </c:pt>
                <c:pt idx="33038">
                  <c:v>2.9056829999999998</c:v>
                </c:pt>
                <c:pt idx="33039">
                  <c:v>2.9142169999999998</c:v>
                </c:pt>
                <c:pt idx="33040">
                  <c:v>2.8537789999999998</c:v>
                </c:pt>
                <c:pt idx="33041">
                  <c:v>2.8670010000000001</c:v>
                </c:pt>
                <c:pt idx="33042">
                  <c:v>2.849091</c:v>
                </c:pt>
                <c:pt idx="33043">
                  <c:v>2.7093430000000001</c:v>
                </c:pt>
                <c:pt idx="33044">
                  <c:v>2.610128</c:v>
                </c:pt>
                <c:pt idx="33045">
                  <c:v>2.5857510000000001</c:v>
                </c:pt>
                <c:pt idx="33046">
                  <c:v>2.6224129999999999</c:v>
                </c:pt>
                <c:pt idx="33047">
                  <c:v>2.694823</c:v>
                </c:pt>
                <c:pt idx="33048">
                  <c:v>2.7949999999999999</c:v>
                </c:pt>
                <c:pt idx="33049">
                  <c:v>2.8611599999999999</c:v>
                </c:pt>
                <c:pt idx="33050">
                  <c:v>2.8655110000000001</c:v>
                </c:pt>
                <c:pt idx="33051">
                  <c:v>2.8795989999999998</c:v>
                </c:pt>
                <c:pt idx="33052">
                  <c:v>2.8201700000000001</c:v>
                </c:pt>
                <c:pt idx="33053">
                  <c:v>2.792211</c:v>
                </c:pt>
                <c:pt idx="33054">
                  <c:v>2.8385129999999998</c:v>
                </c:pt>
                <c:pt idx="33055">
                  <c:v>2.8319740000000002</c:v>
                </c:pt>
                <c:pt idx="33056">
                  <c:v>2.8002889999999998</c:v>
                </c:pt>
                <c:pt idx="33057">
                  <c:v>2.825339</c:v>
                </c:pt>
                <c:pt idx="33058">
                  <c:v>2.82219</c:v>
                </c:pt>
                <c:pt idx="33059">
                  <c:v>2.8606069999999999</c:v>
                </c:pt>
                <c:pt idx="33060">
                  <c:v>2.8880849999999998</c:v>
                </c:pt>
                <c:pt idx="33061">
                  <c:v>2.8522159999999999</c:v>
                </c:pt>
                <c:pt idx="33062">
                  <c:v>2.8399559999999999</c:v>
                </c:pt>
                <c:pt idx="33063">
                  <c:v>2.9164050000000001</c:v>
                </c:pt>
                <c:pt idx="33064">
                  <c:v>2.8676020000000002</c:v>
                </c:pt>
                <c:pt idx="33065">
                  <c:v>2.7392979999999998</c:v>
                </c:pt>
                <c:pt idx="33066">
                  <c:v>2.6881879999999998</c:v>
                </c:pt>
                <c:pt idx="33067">
                  <c:v>2.734105</c:v>
                </c:pt>
                <c:pt idx="33068">
                  <c:v>2.7841819999999999</c:v>
                </c:pt>
                <c:pt idx="33069">
                  <c:v>2.7680259999999999</c:v>
                </c:pt>
                <c:pt idx="33070">
                  <c:v>2.7717770000000002</c:v>
                </c:pt>
                <c:pt idx="33071">
                  <c:v>2.8233440000000001</c:v>
                </c:pt>
                <c:pt idx="33072">
                  <c:v>2.9008980000000002</c:v>
                </c:pt>
                <c:pt idx="33073">
                  <c:v>2.951552</c:v>
                </c:pt>
                <c:pt idx="33074">
                  <c:v>2.9204189999999999</c:v>
                </c:pt>
                <c:pt idx="33075">
                  <c:v>2.8663280000000002</c:v>
                </c:pt>
                <c:pt idx="33076">
                  <c:v>2.8313969999999999</c:v>
                </c:pt>
                <c:pt idx="33077">
                  <c:v>2.8183669999999998</c:v>
                </c:pt>
                <c:pt idx="33078">
                  <c:v>2.8272620000000002</c:v>
                </c:pt>
                <c:pt idx="33079">
                  <c:v>2.851423</c:v>
                </c:pt>
                <c:pt idx="33080">
                  <c:v>2.7988940000000002</c:v>
                </c:pt>
                <c:pt idx="33081">
                  <c:v>2.758867</c:v>
                </c:pt>
                <c:pt idx="33082">
                  <c:v>2.6737639999999998</c:v>
                </c:pt>
                <c:pt idx="33083">
                  <c:v>2.620466</c:v>
                </c:pt>
                <c:pt idx="33084">
                  <c:v>2.6601810000000001</c:v>
                </c:pt>
                <c:pt idx="33085">
                  <c:v>2.6835</c:v>
                </c:pt>
                <c:pt idx="33086">
                  <c:v>2.7510059999999998</c:v>
                </c:pt>
                <c:pt idx="33087">
                  <c:v>2.7987500000000001</c:v>
                </c:pt>
                <c:pt idx="33088">
                  <c:v>2.783172</c:v>
                </c:pt>
                <c:pt idx="33089">
                  <c:v>2.7353070000000002</c:v>
                </c:pt>
                <c:pt idx="33090">
                  <c:v>2.7199930000000001</c:v>
                </c:pt>
                <c:pt idx="33091">
                  <c:v>2.72973</c:v>
                </c:pt>
                <c:pt idx="33092">
                  <c:v>2.7429519999999998</c:v>
                </c:pt>
                <c:pt idx="33093">
                  <c:v>2.7150409999999998</c:v>
                </c:pt>
                <c:pt idx="33094">
                  <c:v>2.7182390000000001</c:v>
                </c:pt>
                <c:pt idx="33095">
                  <c:v>2.7663199999999999</c:v>
                </c:pt>
                <c:pt idx="33096">
                  <c:v>2.786057</c:v>
                </c:pt>
                <c:pt idx="33097">
                  <c:v>2.7749259999999998</c:v>
                </c:pt>
                <c:pt idx="33098">
                  <c:v>2.7368700000000001</c:v>
                </c:pt>
                <c:pt idx="33099">
                  <c:v>2.7327590000000002</c:v>
                </c:pt>
                <c:pt idx="33100">
                  <c:v>2.863972</c:v>
                </c:pt>
                <c:pt idx="33101">
                  <c:v>2.903807</c:v>
                </c:pt>
                <c:pt idx="33102">
                  <c:v>2.8044959999999999</c:v>
                </c:pt>
                <c:pt idx="33103">
                  <c:v>2.6300340000000002</c:v>
                </c:pt>
                <c:pt idx="33104">
                  <c:v>2.5886119999999999</c:v>
                </c:pt>
                <c:pt idx="33105">
                  <c:v>2.720955</c:v>
                </c:pt>
                <c:pt idx="33106">
                  <c:v>2.8500049999999999</c:v>
                </c:pt>
                <c:pt idx="33107">
                  <c:v>2.8868109999999998</c:v>
                </c:pt>
                <c:pt idx="33108">
                  <c:v>2.881955</c:v>
                </c:pt>
                <c:pt idx="33109">
                  <c:v>2.8419989999999999</c:v>
                </c:pt>
                <c:pt idx="33110">
                  <c:v>2.7644199999999999</c:v>
                </c:pt>
                <c:pt idx="33111">
                  <c:v>2.6716479999999998</c:v>
                </c:pt>
                <c:pt idx="33112">
                  <c:v>2.6334469999999999</c:v>
                </c:pt>
                <c:pt idx="33113">
                  <c:v>2.6466460000000001</c:v>
                </c:pt>
                <c:pt idx="33114">
                  <c:v>2.738264</c:v>
                </c:pt>
                <c:pt idx="33115">
                  <c:v>2.7694450000000002</c:v>
                </c:pt>
                <c:pt idx="33116">
                  <c:v>2.7571119999999998</c:v>
                </c:pt>
                <c:pt idx="33117">
                  <c:v>2.7543950000000001</c:v>
                </c:pt>
                <c:pt idx="33118">
                  <c:v>2.7170610000000002</c:v>
                </c:pt>
                <c:pt idx="33119">
                  <c:v>2.7098239999999998</c:v>
                </c:pt>
                <c:pt idx="33120">
                  <c:v>2.7107860000000001</c:v>
                </c:pt>
                <c:pt idx="33121">
                  <c:v>2.7519670000000001</c:v>
                </c:pt>
                <c:pt idx="33122">
                  <c:v>2.7688199999999998</c:v>
                </c:pt>
                <c:pt idx="33123">
                  <c:v>2.7210749999999999</c:v>
                </c:pt>
                <c:pt idx="33124">
                  <c:v>2.6929720000000001</c:v>
                </c:pt>
                <c:pt idx="33125">
                  <c:v>2.74377</c:v>
                </c:pt>
                <c:pt idx="33126">
                  <c:v>2.76668</c:v>
                </c:pt>
                <c:pt idx="33127">
                  <c:v>2.847216</c:v>
                </c:pt>
                <c:pt idx="33128">
                  <c:v>2.8753669999999998</c:v>
                </c:pt>
                <c:pt idx="33129">
                  <c:v>2.9410219999999998</c:v>
                </c:pt>
                <c:pt idx="33130">
                  <c:v>2.989223</c:v>
                </c:pt>
                <c:pt idx="33131">
                  <c:v>3.0173990000000002</c:v>
                </c:pt>
                <c:pt idx="33132">
                  <c:v>2.9208280000000002</c:v>
                </c:pt>
                <c:pt idx="33133">
                  <c:v>2.763747</c:v>
                </c:pt>
                <c:pt idx="33134">
                  <c:v>2.6699890000000002</c:v>
                </c:pt>
                <c:pt idx="33135">
                  <c:v>2.7407409999999999</c:v>
                </c:pt>
                <c:pt idx="33136">
                  <c:v>2.8470960000000001</c:v>
                </c:pt>
                <c:pt idx="33137">
                  <c:v>2.878012</c:v>
                </c:pt>
                <c:pt idx="33138">
                  <c:v>2.8552940000000002</c:v>
                </c:pt>
                <c:pt idx="33139">
                  <c:v>2.833224</c:v>
                </c:pt>
                <c:pt idx="33140">
                  <c:v>2.7664399999999998</c:v>
                </c:pt>
                <c:pt idx="33141">
                  <c:v>2.7334320000000001</c:v>
                </c:pt>
                <c:pt idx="33142">
                  <c:v>2.7590110000000001</c:v>
                </c:pt>
                <c:pt idx="33143">
                  <c:v>2.7365569999999999</c:v>
                </c:pt>
                <c:pt idx="33144">
                  <c:v>2.7660309999999999</c:v>
                </c:pt>
                <c:pt idx="33145">
                  <c:v>2.7898550000000002</c:v>
                </c:pt>
                <c:pt idx="33146">
                  <c:v>2.83284</c:v>
                </c:pt>
                <c:pt idx="33147">
                  <c:v>2.8043040000000001</c:v>
                </c:pt>
                <c:pt idx="33148">
                  <c:v>2.8326709999999999</c:v>
                </c:pt>
                <c:pt idx="33149">
                  <c:v>2.8869069999999999</c:v>
                </c:pt>
                <c:pt idx="33150">
                  <c:v>2.9258769999999998</c:v>
                </c:pt>
                <c:pt idx="33151">
                  <c:v>2.8656069999999998</c:v>
                </c:pt>
                <c:pt idx="33152">
                  <c:v>2.7378079999999998</c:v>
                </c:pt>
                <c:pt idx="33153">
                  <c:v>2.7017229999999999</c:v>
                </c:pt>
                <c:pt idx="33154">
                  <c:v>2.7262919999999999</c:v>
                </c:pt>
                <c:pt idx="33155">
                  <c:v>2.7467269999999999</c:v>
                </c:pt>
                <c:pt idx="33156">
                  <c:v>2.7777150000000002</c:v>
                </c:pt>
                <c:pt idx="33157">
                  <c:v>2.7707190000000002</c:v>
                </c:pt>
                <c:pt idx="33158">
                  <c:v>2.8123089999999999</c:v>
                </c:pt>
                <c:pt idx="33159">
                  <c:v>2.8254109999999999</c:v>
                </c:pt>
                <c:pt idx="33160">
                  <c:v>2.7862010000000001</c:v>
                </c:pt>
                <c:pt idx="33161">
                  <c:v>2.7530250000000001</c:v>
                </c:pt>
                <c:pt idx="33162">
                  <c:v>2.7244169999999999</c:v>
                </c:pt>
                <c:pt idx="33163">
                  <c:v>2.7172049999999999</c:v>
                </c:pt>
                <c:pt idx="33164">
                  <c:v>2.7367020000000002</c:v>
                </c:pt>
                <c:pt idx="33165">
                  <c:v>2.7663679999999999</c:v>
                </c:pt>
                <c:pt idx="33166">
                  <c:v>2.8108909999999998</c:v>
                </c:pt>
                <c:pt idx="33167">
                  <c:v>2.819906</c:v>
                </c:pt>
                <c:pt idx="33168">
                  <c:v>2.7880039999999999</c:v>
                </c:pt>
                <c:pt idx="33169">
                  <c:v>2.7246570000000001</c:v>
                </c:pt>
                <c:pt idx="33170">
                  <c:v>2.6803750000000002</c:v>
                </c:pt>
                <c:pt idx="33171">
                  <c:v>2.6561900000000001</c:v>
                </c:pt>
                <c:pt idx="33172">
                  <c:v>2.654531</c:v>
                </c:pt>
                <c:pt idx="33173">
                  <c:v>2.6988859999999999</c:v>
                </c:pt>
                <c:pt idx="33174">
                  <c:v>2.7323979999999999</c:v>
                </c:pt>
                <c:pt idx="33175">
                  <c:v>2.7136230000000001</c:v>
                </c:pt>
                <c:pt idx="33176">
                  <c:v>2.7207629999999998</c:v>
                </c:pt>
                <c:pt idx="33177">
                  <c:v>2.7329750000000002</c:v>
                </c:pt>
                <c:pt idx="33178">
                  <c:v>2.7953359999999998</c:v>
                </c:pt>
                <c:pt idx="33179">
                  <c:v>2.8022119999999999</c:v>
                </c:pt>
                <c:pt idx="33180">
                  <c:v>2.7788689999999998</c:v>
                </c:pt>
                <c:pt idx="33181">
                  <c:v>2.74526</c:v>
                </c:pt>
                <c:pt idx="33182">
                  <c:v>2.8062990000000001</c:v>
                </c:pt>
                <c:pt idx="33183">
                  <c:v>2.7971629999999998</c:v>
                </c:pt>
                <c:pt idx="33184">
                  <c:v>2.6536409999999999</c:v>
                </c:pt>
                <c:pt idx="33185">
                  <c:v>2.5920260000000002</c:v>
                </c:pt>
                <c:pt idx="33186">
                  <c:v>2.6877070000000001</c:v>
                </c:pt>
                <c:pt idx="33187">
                  <c:v>2.822454</c:v>
                </c:pt>
                <c:pt idx="33188">
                  <c:v>2.9753039999999999</c:v>
                </c:pt>
                <c:pt idx="33189">
                  <c:v>3.0486520000000001</c:v>
                </c:pt>
                <c:pt idx="33190">
                  <c:v>2.9529939999999999</c:v>
                </c:pt>
                <c:pt idx="33191">
                  <c:v>2.8225259999999999</c:v>
                </c:pt>
                <c:pt idx="33192">
                  <c:v>2.791442</c:v>
                </c:pt>
                <c:pt idx="33193">
                  <c:v>2.8073329999999999</c:v>
                </c:pt>
                <c:pt idx="33194">
                  <c:v>3.0216059999999998</c:v>
                </c:pt>
                <c:pt idx="33195">
                  <c:v>2.9388100000000001</c:v>
                </c:pt>
                <c:pt idx="33196">
                  <c:v>2.769685</c:v>
                </c:pt>
                <c:pt idx="33197">
                  <c:v>2.6361400000000001</c:v>
                </c:pt>
                <c:pt idx="33198">
                  <c:v>2.6015220000000001</c:v>
                </c:pt>
                <c:pt idx="33199">
                  <c:v>2.5701489999999998</c:v>
                </c:pt>
                <c:pt idx="33200">
                  <c:v>2.5625520000000002</c:v>
                </c:pt>
                <c:pt idx="33201">
                  <c:v>2.6154410000000001</c:v>
                </c:pt>
                <c:pt idx="33202">
                  <c:v>2.6626810000000001</c:v>
                </c:pt>
                <c:pt idx="33203">
                  <c:v>2.7179259999999998</c:v>
                </c:pt>
                <c:pt idx="33204">
                  <c:v>2.6825380000000001</c:v>
                </c:pt>
                <c:pt idx="33205">
                  <c:v>2.6294330000000001</c:v>
                </c:pt>
                <c:pt idx="33206">
                  <c:v>2.6394579999999999</c:v>
                </c:pt>
                <c:pt idx="33207">
                  <c:v>2.7061459999999999</c:v>
                </c:pt>
                <c:pt idx="33208">
                  <c:v>2.7278069999999999</c:v>
                </c:pt>
                <c:pt idx="33209">
                  <c:v>2.7843499999999999</c:v>
                </c:pt>
                <c:pt idx="33210">
                  <c:v>2.8292820000000001</c:v>
                </c:pt>
                <c:pt idx="33211">
                  <c:v>2.8109389999999999</c:v>
                </c:pt>
                <c:pt idx="33212">
                  <c:v>2.805434</c:v>
                </c:pt>
                <c:pt idx="33213">
                  <c:v>2.7561499999999999</c:v>
                </c:pt>
                <c:pt idx="33214">
                  <c:v>2.7553809999999999</c:v>
                </c:pt>
                <c:pt idx="33215">
                  <c:v>2.8270219999999999</c:v>
                </c:pt>
                <c:pt idx="33216">
                  <c:v>2.842384</c:v>
                </c:pt>
                <c:pt idx="33217">
                  <c:v>2.820411</c:v>
                </c:pt>
                <c:pt idx="33218">
                  <c:v>2.8273100000000002</c:v>
                </c:pt>
                <c:pt idx="33219">
                  <c:v>2.8774350000000002</c:v>
                </c:pt>
                <c:pt idx="33220">
                  <c:v>2.8972199999999999</c:v>
                </c:pt>
                <c:pt idx="33221">
                  <c:v>2.944652</c:v>
                </c:pt>
                <c:pt idx="33222">
                  <c:v>2.9522010000000001</c:v>
                </c:pt>
                <c:pt idx="33223">
                  <c:v>2.8348589999999998</c:v>
                </c:pt>
                <c:pt idx="33224">
                  <c:v>2.7527370000000002</c:v>
                </c:pt>
                <c:pt idx="33225">
                  <c:v>2.7563430000000002</c:v>
                </c:pt>
                <c:pt idx="33226">
                  <c:v>2.7988460000000002</c:v>
                </c:pt>
                <c:pt idx="33227">
                  <c:v>2.8089909999999998</c:v>
                </c:pt>
                <c:pt idx="33228">
                  <c:v>2.7776909999999999</c:v>
                </c:pt>
                <c:pt idx="33229">
                  <c:v>2.745476</c:v>
                </c:pt>
                <c:pt idx="33230">
                  <c:v>2.7644199999999999</c:v>
                </c:pt>
                <c:pt idx="33231">
                  <c:v>2.8214199999999998</c:v>
                </c:pt>
                <c:pt idx="33232">
                  <c:v>2.8360129999999999</c:v>
                </c:pt>
                <c:pt idx="33233">
                  <c:v>2.8605100000000001</c:v>
                </c:pt>
                <c:pt idx="33234">
                  <c:v>2.8580580000000002</c:v>
                </c:pt>
                <c:pt idx="33235">
                  <c:v>2.8265169999999999</c:v>
                </c:pt>
                <c:pt idx="33236">
                  <c:v>2.7722090000000001</c:v>
                </c:pt>
                <c:pt idx="33237">
                  <c:v>2.7355960000000001</c:v>
                </c:pt>
                <c:pt idx="33238">
                  <c:v>2.8154340000000002</c:v>
                </c:pt>
                <c:pt idx="33239">
                  <c:v>2.7524959999999998</c:v>
                </c:pt>
                <c:pt idx="33240">
                  <c:v>2.7089829999999999</c:v>
                </c:pt>
                <c:pt idx="33241">
                  <c:v>2.7004969999999999</c:v>
                </c:pt>
                <c:pt idx="33242">
                  <c:v>2.7197529999999999</c:v>
                </c:pt>
                <c:pt idx="33243">
                  <c:v>2.713695</c:v>
                </c:pt>
                <c:pt idx="33244">
                  <c:v>2.6775859999999998</c:v>
                </c:pt>
                <c:pt idx="33245">
                  <c:v>2.7404760000000001</c:v>
                </c:pt>
                <c:pt idx="33246">
                  <c:v>2.8472879999999998</c:v>
                </c:pt>
                <c:pt idx="33247">
                  <c:v>2.8793579999999999</c:v>
                </c:pt>
                <c:pt idx="33248">
                  <c:v>2.7762959999999999</c:v>
                </c:pt>
                <c:pt idx="33249">
                  <c:v>2.7526160000000002</c:v>
                </c:pt>
                <c:pt idx="33250">
                  <c:v>2.7840859999999998</c:v>
                </c:pt>
                <c:pt idx="33251">
                  <c:v>2.8116119999999998</c:v>
                </c:pt>
                <c:pt idx="33252">
                  <c:v>2.8341620000000001</c:v>
                </c:pt>
                <c:pt idx="33253">
                  <c:v>2.830219</c:v>
                </c:pt>
                <c:pt idx="33254">
                  <c:v>2.7782439999999999</c:v>
                </c:pt>
                <c:pt idx="33255">
                  <c:v>2.7283119999999998</c:v>
                </c:pt>
                <c:pt idx="33256">
                  <c:v>2.658401</c:v>
                </c:pt>
                <c:pt idx="33257">
                  <c:v>2.6203940000000001</c:v>
                </c:pt>
                <c:pt idx="33258">
                  <c:v>2.7206429999999999</c:v>
                </c:pt>
                <c:pt idx="33259">
                  <c:v>2.8410380000000002</c:v>
                </c:pt>
                <c:pt idx="33260">
                  <c:v>2.9008509999999998</c:v>
                </c:pt>
                <c:pt idx="33261">
                  <c:v>2.85087</c:v>
                </c:pt>
                <c:pt idx="33262">
                  <c:v>2.7638669999999999</c:v>
                </c:pt>
                <c:pt idx="33263">
                  <c:v>2.6816970000000002</c:v>
                </c:pt>
                <c:pt idx="33264">
                  <c:v>2.620946</c:v>
                </c:pt>
                <c:pt idx="33265">
                  <c:v>2.5997189999999999</c:v>
                </c:pt>
                <c:pt idx="33266">
                  <c:v>2.6223649999999998</c:v>
                </c:pt>
                <c:pt idx="33267">
                  <c:v>2.7578330000000002</c:v>
                </c:pt>
                <c:pt idx="33268">
                  <c:v>2.8762569999999998</c:v>
                </c:pt>
                <c:pt idx="33269">
                  <c:v>2.8562310000000002</c:v>
                </c:pt>
                <c:pt idx="33270">
                  <c:v>2.771801</c:v>
                </c:pt>
                <c:pt idx="33271">
                  <c:v>2.6746050000000001</c:v>
                </c:pt>
                <c:pt idx="33272">
                  <c:v>2.6421739999999998</c:v>
                </c:pt>
                <c:pt idx="33273">
                  <c:v>2.6488339999999999</c:v>
                </c:pt>
                <c:pt idx="33274">
                  <c:v>2.5738029999999998</c:v>
                </c:pt>
                <c:pt idx="33275">
                  <c:v>2.5457719999999999</c:v>
                </c:pt>
                <c:pt idx="33276">
                  <c:v>2.6002239999999999</c:v>
                </c:pt>
                <c:pt idx="33277">
                  <c:v>2.7352829999999999</c:v>
                </c:pt>
                <c:pt idx="33278">
                  <c:v>2.8496199999999998</c:v>
                </c:pt>
                <c:pt idx="33279">
                  <c:v>2.9625379999999999</c:v>
                </c:pt>
                <c:pt idx="33280">
                  <c:v>3.0543969999999998</c:v>
                </c:pt>
                <c:pt idx="33281">
                  <c:v>3.0509110000000002</c:v>
                </c:pt>
                <c:pt idx="33282">
                  <c:v>2.9800879999999998</c:v>
                </c:pt>
                <c:pt idx="33283">
                  <c:v>2.8539949999999998</c:v>
                </c:pt>
                <c:pt idx="33284">
                  <c:v>2.8829159999999998</c:v>
                </c:pt>
                <c:pt idx="33285">
                  <c:v>2.9552779999999998</c:v>
                </c:pt>
                <c:pt idx="33286">
                  <c:v>2.8840460000000001</c:v>
                </c:pt>
                <c:pt idx="33287">
                  <c:v>2.8603420000000002</c:v>
                </c:pt>
                <c:pt idx="33288">
                  <c:v>2.8430569999999999</c:v>
                </c:pt>
                <c:pt idx="33289">
                  <c:v>2.8114439999999998</c:v>
                </c:pt>
                <c:pt idx="33290">
                  <c:v>2.7882440000000002</c:v>
                </c:pt>
                <c:pt idx="33291">
                  <c:v>2.7454040000000002</c:v>
                </c:pt>
                <c:pt idx="33292">
                  <c:v>2.7470150000000002</c:v>
                </c:pt>
                <c:pt idx="33293">
                  <c:v>2.718359</c:v>
                </c:pt>
                <c:pt idx="33294">
                  <c:v>2.6399870000000001</c:v>
                </c:pt>
                <c:pt idx="33295">
                  <c:v>2.6343369999999999</c:v>
                </c:pt>
                <c:pt idx="33296">
                  <c:v>2.6520790000000001</c:v>
                </c:pt>
                <c:pt idx="33297">
                  <c:v>2.6599879999999998</c:v>
                </c:pt>
                <c:pt idx="33298">
                  <c:v>2.6881400000000002</c:v>
                </c:pt>
                <c:pt idx="33299">
                  <c:v>2.760526</c:v>
                </c:pt>
                <c:pt idx="33300">
                  <c:v>2.8934220000000002</c:v>
                </c:pt>
                <c:pt idx="33301">
                  <c:v>2.9403250000000001</c:v>
                </c:pt>
                <c:pt idx="33302">
                  <c:v>2.9398200000000001</c:v>
                </c:pt>
                <c:pt idx="33303">
                  <c:v>2.8532739999999999</c:v>
                </c:pt>
                <c:pt idx="33304">
                  <c:v>2.754203</c:v>
                </c:pt>
                <c:pt idx="33305">
                  <c:v>2.7649249999999999</c:v>
                </c:pt>
                <c:pt idx="33306">
                  <c:v>2.7987259999999998</c:v>
                </c:pt>
                <c:pt idx="33307">
                  <c:v>2.7943509999999998</c:v>
                </c:pt>
                <c:pt idx="33308">
                  <c:v>2.8091119999999998</c:v>
                </c:pt>
                <c:pt idx="33309">
                  <c:v>2.8117079999999999</c:v>
                </c:pt>
                <c:pt idx="33310">
                  <c:v>2.780624</c:v>
                </c:pt>
                <c:pt idx="33311">
                  <c:v>2.74288</c:v>
                </c:pt>
                <c:pt idx="33312">
                  <c:v>2.7807919999999999</c:v>
                </c:pt>
                <c:pt idx="33313">
                  <c:v>2.8380079999999999</c:v>
                </c:pt>
                <c:pt idx="33314">
                  <c:v>2.847048</c:v>
                </c:pt>
                <c:pt idx="33315">
                  <c:v>2.8377680000000001</c:v>
                </c:pt>
                <c:pt idx="33316">
                  <c:v>2.8017069999999999</c:v>
                </c:pt>
                <c:pt idx="33317">
                  <c:v>2.7624010000000001</c:v>
                </c:pt>
                <c:pt idx="33318">
                  <c:v>2.7724500000000001</c:v>
                </c:pt>
                <c:pt idx="33319">
                  <c:v>2.8267820000000001</c:v>
                </c:pt>
                <c:pt idx="33320">
                  <c:v>2.8285119999999999</c:v>
                </c:pt>
                <c:pt idx="33321">
                  <c:v>2.804376</c:v>
                </c:pt>
                <c:pt idx="33322">
                  <c:v>2.8219970000000001</c:v>
                </c:pt>
                <c:pt idx="33323">
                  <c:v>2.8148089999999999</c:v>
                </c:pt>
                <c:pt idx="33324">
                  <c:v>2.7595879999999999</c:v>
                </c:pt>
                <c:pt idx="33325">
                  <c:v>2.6926830000000002</c:v>
                </c:pt>
                <c:pt idx="33326">
                  <c:v>2.7160989999999998</c:v>
                </c:pt>
                <c:pt idx="33327">
                  <c:v>2.8350520000000001</c:v>
                </c:pt>
                <c:pt idx="33328">
                  <c:v>2.8670249999999999</c:v>
                </c:pt>
                <c:pt idx="33329">
                  <c:v>2.8320699999999999</c:v>
                </c:pt>
                <c:pt idx="33330">
                  <c:v>2.7887490000000001</c:v>
                </c:pt>
                <c:pt idx="33331">
                  <c:v>2.7432409999999998</c:v>
                </c:pt>
                <c:pt idx="33332">
                  <c:v>2.7182390000000001</c:v>
                </c:pt>
                <c:pt idx="33333">
                  <c:v>2.7134299999999998</c:v>
                </c:pt>
                <c:pt idx="33334">
                  <c:v>2.6526559999999999</c:v>
                </c:pt>
                <c:pt idx="33335">
                  <c:v>2.6507329999999998</c:v>
                </c:pt>
                <c:pt idx="33336">
                  <c:v>2.7639399999999998</c:v>
                </c:pt>
                <c:pt idx="33337">
                  <c:v>2.883613</c:v>
                </c:pt>
                <c:pt idx="33338">
                  <c:v>2.9140730000000001</c:v>
                </c:pt>
                <c:pt idx="33339">
                  <c:v>2.7241759999999999</c:v>
                </c:pt>
                <c:pt idx="33340">
                  <c:v>2.6817690000000001</c:v>
                </c:pt>
                <c:pt idx="33341">
                  <c:v>2.7688440000000001</c:v>
                </c:pt>
                <c:pt idx="33342">
                  <c:v>2.8574329999999999</c:v>
                </c:pt>
                <c:pt idx="33343">
                  <c:v>2.902822</c:v>
                </c:pt>
                <c:pt idx="33344">
                  <c:v>2.8631310000000001</c:v>
                </c:pt>
                <c:pt idx="33345">
                  <c:v>2.8091599999999999</c:v>
                </c:pt>
                <c:pt idx="33346">
                  <c:v>2.7350189999999999</c:v>
                </c:pt>
                <c:pt idx="33347">
                  <c:v>2.671888</c:v>
                </c:pt>
                <c:pt idx="33348">
                  <c:v>2.6176529999999998</c:v>
                </c:pt>
                <c:pt idx="33349">
                  <c:v>2.5800049999999999</c:v>
                </c:pt>
                <c:pt idx="33350">
                  <c:v>2.5220199999999999</c:v>
                </c:pt>
                <c:pt idx="33351">
                  <c:v>2.5270440000000001</c:v>
                </c:pt>
                <c:pt idx="33352">
                  <c:v>2.6009690000000001</c:v>
                </c:pt>
                <c:pt idx="33353">
                  <c:v>2.739827</c:v>
                </c:pt>
                <c:pt idx="33354">
                  <c:v>2.8468550000000001</c:v>
                </c:pt>
                <c:pt idx="33355">
                  <c:v>2.936887</c:v>
                </c:pt>
                <c:pt idx="33356">
                  <c:v>2.9619369999999998</c:v>
                </c:pt>
                <c:pt idx="33357">
                  <c:v>2.9022209999999999</c:v>
                </c:pt>
                <c:pt idx="33358">
                  <c:v>2.7833160000000001</c:v>
                </c:pt>
                <c:pt idx="33359">
                  <c:v>2.8177660000000002</c:v>
                </c:pt>
                <c:pt idx="33360">
                  <c:v>2.8670490000000002</c:v>
                </c:pt>
                <c:pt idx="33361">
                  <c:v>2.8558469999999998</c:v>
                </c:pt>
                <c:pt idx="33362">
                  <c:v>2.825507</c:v>
                </c:pt>
                <c:pt idx="33363">
                  <c:v>2.7907929999999999</c:v>
                </c:pt>
                <c:pt idx="33364">
                  <c:v>2.813415</c:v>
                </c:pt>
                <c:pt idx="33365">
                  <c:v>2.8238729999999999</c:v>
                </c:pt>
                <c:pt idx="33366">
                  <c:v>2.8290649999999999</c:v>
                </c:pt>
                <c:pt idx="33367">
                  <c:v>2.8366380000000002</c:v>
                </c:pt>
                <c:pt idx="33368">
                  <c:v>2.847216</c:v>
                </c:pt>
                <c:pt idx="33369">
                  <c:v>2.8318300000000001</c:v>
                </c:pt>
                <c:pt idx="33370">
                  <c:v>2.7830279999999998</c:v>
                </c:pt>
                <c:pt idx="33371">
                  <c:v>2.7352590000000001</c:v>
                </c:pt>
                <c:pt idx="33372">
                  <c:v>2.7323740000000001</c:v>
                </c:pt>
                <c:pt idx="33373">
                  <c:v>2.7648290000000002</c:v>
                </c:pt>
                <c:pt idx="33374">
                  <c:v>2.7812009999999998</c:v>
                </c:pt>
                <c:pt idx="33375">
                  <c:v>2.834667</c:v>
                </c:pt>
                <c:pt idx="33376">
                  <c:v>2.8817620000000002</c:v>
                </c:pt>
                <c:pt idx="33377">
                  <c:v>2.887003</c:v>
                </c:pt>
                <c:pt idx="33378">
                  <c:v>2.8538749999999999</c:v>
                </c:pt>
                <c:pt idx="33379">
                  <c:v>2.8526250000000002</c:v>
                </c:pt>
                <c:pt idx="33380">
                  <c:v>2.8005770000000001</c:v>
                </c:pt>
                <c:pt idx="33381">
                  <c:v>2.7723300000000002</c:v>
                </c:pt>
                <c:pt idx="33382">
                  <c:v>2.7748539999999999</c:v>
                </c:pt>
                <c:pt idx="33383">
                  <c:v>2.7773539999999999</c:v>
                </c:pt>
                <c:pt idx="33384">
                  <c:v>2.8187760000000002</c:v>
                </c:pt>
                <c:pt idx="33385">
                  <c:v>2.8906329999999998</c:v>
                </c:pt>
                <c:pt idx="33386">
                  <c:v>2.7990149999999998</c:v>
                </c:pt>
                <c:pt idx="33387">
                  <c:v>2.7868019999999998</c:v>
                </c:pt>
                <c:pt idx="33388">
                  <c:v>2.7969710000000001</c:v>
                </c:pt>
                <c:pt idx="33389">
                  <c:v>2.7379280000000001</c:v>
                </c:pt>
                <c:pt idx="33390">
                  <c:v>2.80077</c:v>
                </c:pt>
                <c:pt idx="33391">
                  <c:v>2.8045439999999999</c:v>
                </c:pt>
                <c:pt idx="33392">
                  <c:v>2.774349</c:v>
                </c:pt>
                <c:pt idx="33393">
                  <c:v>2.7557420000000001</c:v>
                </c:pt>
                <c:pt idx="33394">
                  <c:v>2.755814</c:v>
                </c:pt>
                <c:pt idx="33395">
                  <c:v>2.736221</c:v>
                </c:pt>
                <c:pt idx="33396">
                  <c:v>2.7159070000000001</c:v>
                </c:pt>
                <c:pt idx="33397">
                  <c:v>2.7071079999999998</c:v>
                </c:pt>
                <c:pt idx="33398">
                  <c:v>2.729009</c:v>
                </c:pt>
                <c:pt idx="33399">
                  <c:v>2.6836199999999999</c:v>
                </c:pt>
                <c:pt idx="33400">
                  <c:v>2.6665749999999999</c:v>
                </c:pt>
                <c:pt idx="33401">
                  <c:v>2.739827</c:v>
                </c:pt>
                <c:pt idx="33402">
                  <c:v>2.851591</c:v>
                </c:pt>
                <c:pt idx="33403">
                  <c:v>2.9078460000000002</c:v>
                </c:pt>
                <c:pt idx="33404">
                  <c:v>2.8507980000000002</c:v>
                </c:pt>
                <c:pt idx="33405">
                  <c:v>2.7356199999999999</c:v>
                </c:pt>
                <c:pt idx="33406">
                  <c:v>2.7642760000000002</c:v>
                </c:pt>
                <c:pt idx="33407">
                  <c:v>2.834619</c:v>
                </c:pt>
                <c:pt idx="33408">
                  <c:v>2.8302429999999998</c:v>
                </c:pt>
                <c:pt idx="33409">
                  <c:v>2.802308</c:v>
                </c:pt>
                <c:pt idx="33410">
                  <c:v>2.7919710000000002</c:v>
                </c:pt>
                <c:pt idx="33411">
                  <c:v>2.8482500000000002</c:v>
                </c:pt>
                <c:pt idx="33412">
                  <c:v>2.9092169999999999</c:v>
                </c:pt>
                <c:pt idx="33413">
                  <c:v>2.914698</c:v>
                </c:pt>
                <c:pt idx="33414">
                  <c:v>2.829113</c:v>
                </c:pt>
                <c:pt idx="33415">
                  <c:v>2.7874989999999999</c:v>
                </c:pt>
                <c:pt idx="33416">
                  <c:v>2.7984619999999998</c:v>
                </c:pt>
                <c:pt idx="33417">
                  <c:v>2.841326</c:v>
                </c:pt>
                <c:pt idx="33418">
                  <c:v>2.8930850000000001</c:v>
                </c:pt>
                <c:pt idx="33419">
                  <c:v>2.8939270000000001</c:v>
                </c:pt>
                <c:pt idx="33420">
                  <c:v>2.8217810000000001</c:v>
                </c:pt>
                <c:pt idx="33421">
                  <c:v>2.7492030000000001</c:v>
                </c:pt>
                <c:pt idx="33422">
                  <c:v>2.7416779999999998</c:v>
                </c:pt>
                <c:pt idx="33423">
                  <c:v>2.7433130000000001</c:v>
                </c:pt>
                <c:pt idx="33424">
                  <c:v>2.7530969999999999</c:v>
                </c:pt>
                <c:pt idx="33425">
                  <c:v>2.6947269999999999</c:v>
                </c:pt>
                <c:pt idx="33426">
                  <c:v>2.6216680000000001</c:v>
                </c:pt>
                <c:pt idx="33427">
                  <c:v>2.681889</c:v>
                </c:pt>
                <c:pt idx="33428">
                  <c:v>2.7201379999999999</c:v>
                </c:pt>
                <c:pt idx="33429">
                  <c:v>2.7500200000000001</c:v>
                </c:pt>
                <c:pt idx="33430">
                  <c:v>2.7679299999999998</c:v>
                </c:pt>
                <c:pt idx="33431">
                  <c:v>2.72533</c:v>
                </c:pt>
                <c:pt idx="33432">
                  <c:v>2.7288160000000001</c:v>
                </c:pt>
                <c:pt idx="33433">
                  <c:v>2.8049050000000002</c:v>
                </c:pt>
                <c:pt idx="33434">
                  <c:v>2.8260839999999998</c:v>
                </c:pt>
                <c:pt idx="33435">
                  <c:v>2.732615</c:v>
                </c:pt>
                <c:pt idx="33436">
                  <c:v>2.7713679999999998</c:v>
                </c:pt>
                <c:pt idx="33437">
                  <c:v>2.8595250000000001</c:v>
                </c:pt>
                <c:pt idx="33438">
                  <c:v>2.9006340000000002</c:v>
                </c:pt>
                <c:pt idx="33439">
                  <c:v>2.8879169999999998</c:v>
                </c:pt>
                <c:pt idx="33440">
                  <c:v>2.8489230000000001</c:v>
                </c:pt>
                <c:pt idx="33441">
                  <c:v>2.8803200000000002</c:v>
                </c:pt>
                <c:pt idx="33442">
                  <c:v>2.8984939999999999</c:v>
                </c:pt>
                <c:pt idx="33443">
                  <c:v>2.8666170000000002</c:v>
                </c:pt>
                <c:pt idx="33444">
                  <c:v>2.8290169999999999</c:v>
                </c:pt>
                <c:pt idx="33445">
                  <c:v>2.834571</c:v>
                </c:pt>
                <c:pt idx="33446">
                  <c:v>2.8500529999999999</c:v>
                </c:pt>
                <c:pt idx="33447">
                  <c:v>2.8216130000000001</c:v>
                </c:pt>
                <c:pt idx="33448">
                  <c:v>2.7711039999999998</c:v>
                </c:pt>
                <c:pt idx="33449">
                  <c:v>2.7589389999999998</c:v>
                </c:pt>
                <c:pt idx="33450">
                  <c:v>2.7027079999999999</c:v>
                </c:pt>
                <c:pt idx="33451">
                  <c:v>2.707036</c:v>
                </c:pt>
                <c:pt idx="33452">
                  <c:v>2.7288890000000001</c:v>
                </c:pt>
                <c:pt idx="33453">
                  <c:v>2.7453080000000001</c:v>
                </c:pt>
                <c:pt idx="33454">
                  <c:v>2.811131</c:v>
                </c:pt>
                <c:pt idx="33455">
                  <c:v>2.8202419999999999</c:v>
                </c:pt>
                <c:pt idx="33456">
                  <c:v>2.8727469999999999</c:v>
                </c:pt>
                <c:pt idx="33457">
                  <c:v>2.9419360000000001</c:v>
                </c:pt>
                <c:pt idx="33458">
                  <c:v>2.9527540000000001</c:v>
                </c:pt>
                <c:pt idx="33459">
                  <c:v>2.86842</c:v>
                </c:pt>
                <c:pt idx="33460">
                  <c:v>2.7730510000000002</c:v>
                </c:pt>
                <c:pt idx="33461">
                  <c:v>2.7411729999999999</c:v>
                </c:pt>
                <c:pt idx="33462">
                  <c:v>2.7571840000000001</c:v>
                </c:pt>
                <c:pt idx="33463">
                  <c:v>2.7468469999999998</c:v>
                </c:pt>
                <c:pt idx="33464">
                  <c:v>2.7924760000000002</c:v>
                </c:pt>
                <c:pt idx="33465">
                  <c:v>2.8215409999999999</c:v>
                </c:pt>
                <c:pt idx="33466">
                  <c:v>2.834066</c:v>
                </c:pt>
                <c:pt idx="33467">
                  <c:v>2.81541</c:v>
                </c:pt>
                <c:pt idx="33468">
                  <c:v>2.779061</c:v>
                </c:pt>
                <c:pt idx="33469">
                  <c:v>2.7371819999999998</c:v>
                </c:pt>
                <c:pt idx="33470">
                  <c:v>2.6607090000000002</c:v>
                </c:pt>
                <c:pt idx="33471">
                  <c:v>2.6629450000000001</c:v>
                </c:pt>
                <c:pt idx="33472">
                  <c:v>2.7636509999999999</c:v>
                </c:pt>
                <c:pt idx="33473">
                  <c:v>2.8156750000000001</c:v>
                </c:pt>
                <c:pt idx="33474">
                  <c:v>2.795817</c:v>
                </c:pt>
                <c:pt idx="33475">
                  <c:v>2.7735799999999999</c:v>
                </c:pt>
                <c:pt idx="33476">
                  <c:v>2.8059379999999998</c:v>
                </c:pt>
                <c:pt idx="33477">
                  <c:v>2.8302670000000001</c:v>
                </c:pt>
                <c:pt idx="33478">
                  <c:v>2.7863449999999998</c:v>
                </c:pt>
                <c:pt idx="33479">
                  <c:v>2.8232240000000002</c:v>
                </c:pt>
                <c:pt idx="33480">
                  <c:v>2.9075099999999998</c:v>
                </c:pt>
                <c:pt idx="33481">
                  <c:v>2.9439790000000001</c:v>
                </c:pt>
                <c:pt idx="33482">
                  <c:v>2.9096009999999999</c:v>
                </c:pt>
                <c:pt idx="33483">
                  <c:v>2.8480089999999998</c:v>
                </c:pt>
                <c:pt idx="33484">
                  <c:v>2.810073</c:v>
                </c:pt>
                <c:pt idx="33485">
                  <c:v>2.8188719999999998</c:v>
                </c:pt>
                <c:pt idx="33486">
                  <c:v>2.8432490000000001</c:v>
                </c:pt>
                <c:pt idx="33487">
                  <c:v>2.8019240000000001</c:v>
                </c:pt>
                <c:pt idx="33488">
                  <c:v>2.7422070000000001</c:v>
                </c:pt>
                <c:pt idx="33489">
                  <c:v>2.6825619999999999</c:v>
                </c:pt>
                <c:pt idx="33490">
                  <c:v>2.7171080000000001</c:v>
                </c:pt>
                <c:pt idx="33491">
                  <c:v>2.747544</c:v>
                </c:pt>
                <c:pt idx="33492">
                  <c:v>2.7415099999999999</c:v>
                </c:pt>
                <c:pt idx="33493">
                  <c:v>2.7144400000000002</c:v>
                </c:pt>
                <c:pt idx="33494">
                  <c:v>2.7565110000000002</c:v>
                </c:pt>
                <c:pt idx="33495">
                  <c:v>2.832551</c:v>
                </c:pt>
                <c:pt idx="33496">
                  <c:v>2.828945</c:v>
                </c:pt>
                <c:pt idx="33497">
                  <c:v>2.781177</c:v>
                </c:pt>
                <c:pt idx="33498">
                  <c:v>2.6832349999999998</c:v>
                </c:pt>
                <c:pt idx="33499">
                  <c:v>2.6193360000000001</c:v>
                </c:pt>
                <c:pt idx="33500">
                  <c:v>2.7057129999999998</c:v>
                </c:pt>
                <c:pt idx="33501">
                  <c:v>2.8470960000000001</c:v>
                </c:pt>
                <c:pt idx="33502">
                  <c:v>2.842768</c:v>
                </c:pt>
                <c:pt idx="33503">
                  <c:v>2.810867</c:v>
                </c:pt>
                <c:pt idx="33504">
                  <c:v>2.8708480000000001</c:v>
                </c:pt>
                <c:pt idx="33505">
                  <c:v>2.894768</c:v>
                </c:pt>
                <c:pt idx="33506">
                  <c:v>2.7851910000000002</c:v>
                </c:pt>
                <c:pt idx="33507">
                  <c:v>2.7169159999999999</c:v>
                </c:pt>
                <c:pt idx="33508">
                  <c:v>2.7395139999999998</c:v>
                </c:pt>
                <c:pt idx="33509">
                  <c:v>2.7683149999999999</c:v>
                </c:pt>
                <c:pt idx="33510">
                  <c:v>2.869021</c:v>
                </c:pt>
                <c:pt idx="33511">
                  <c:v>2.881907</c:v>
                </c:pt>
                <c:pt idx="33512">
                  <c:v>2.878781</c:v>
                </c:pt>
                <c:pt idx="33513">
                  <c:v>2.8552940000000002</c:v>
                </c:pt>
                <c:pt idx="33514">
                  <c:v>2.875464</c:v>
                </c:pt>
                <c:pt idx="33515">
                  <c:v>2.9263819999999998</c:v>
                </c:pt>
                <c:pt idx="33516">
                  <c:v>2.8928449999999999</c:v>
                </c:pt>
                <c:pt idx="33517">
                  <c:v>2.834571</c:v>
                </c:pt>
                <c:pt idx="33518">
                  <c:v>2.79738</c:v>
                </c:pt>
                <c:pt idx="33519">
                  <c:v>2.772065</c:v>
                </c:pt>
                <c:pt idx="33520">
                  <c:v>2.7241279999999999</c:v>
                </c:pt>
                <c:pt idx="33521">
                  <c:v>2.7116509999999998</c:v>
                </c:pt>
                <c:pt idx="33522">
                  <c:v>2.713743</c:v>
                </c:pt>
                <c:pt idx="33523">
                  <c:v>2.728672</c:v>
                </c:pt>
                <c:pt idx="33524">
                  <c:v>2.7728830000000002</c:v>
                </c:pt>
                <c:pt idx="33525">
                  <c:v>2.7757429999999998</c:v>
                </c:pt>
                <c:pt idx="33526">
                  <c:v>2.810746</c:v>
                </c:pt>
                <c:pt idx="33527">
                  <c:v>2.9471530000000001</c:v>
                </c:pt>
                <c:pt idx="33528">
                  <c:v>3.0003540000000002</c:v>
                </c:pt>
                <c:pt idx="33529">
                  <c:v>2.9421279999999999</c:v>
                </c:pt>
                <c:pt idx="33530">
                  <c:v>2.8192810000000001</c:v>
                </c:pt>
                <c:pt idx="33531">
                  <c:v>2.7037659999999999</c:v>
                </c:pt>
                <c:pt idx="33532">
                  <c:v>2.653762</c:v>
                </c:pt>
                <c:pt idx="33533">
                  <c:v>2.7200169999999999</c:v>
                </c:pt>
                <c:pt idx="33534">
                  <c:v>2.8417110000000001</c:v>
                </c:pt>
                <c:pt idx="33535">
                  <c:v>2.8593320000000002</c:v>
                </c:pt>
                <c:pt idx="33536">
                  <c:v>2.9073889999999998</c:v>
                </c:pt>
                <c:pt idx="33537">
                  <c:v>2.9383059999999999</c:v>
                </c:pt>
                <c:pt idx="33538">
                  <c:v>2.9617209999999998</c:v>
                </c:pt>
                <c:pt idx="33539">
                  <c:v>2.974294</c:v>
                </c:pt>
                <c:pt idx="33540">
                  <c:v>2.9289779999999999</c:v>
                </c:pt>
                <c:pt idx="33541">
                  <c:v>2.8819789999999998</c:v>
                </c:pt>
                <c:pt idx="33542">
                  <c:v>2.8043040000000001</c:v>
                </c:pt>
                <c:pt idx="33543">
                  <c:v>2.7699980000000002</c:v>
                </c:pt>
                <c:pt idx="33544">
                  <c:v>2.81142</c:v>
                </c:pt>
                <c:pt idx="33545">
                  <c:v>2.786225</c:v>
                </c:pt>
                <c:pt idx="33546">
                  <c:v>2.7449240000000001</c:v>
                </c:pt>
                <c:pt idx="33547">
                  <c:v>2.6756150000000001</c:v>
                </c:pt>
                <c:pt idx="33548">
                  <c:v>2.578274</c:v>
                </c:pt>
                <c:pt idx="33549">
                  <c:v>2.6056080000000001</c:v>
                </c:pt>
                <c:pt idx="33550">
                  <c:v>2.6853509999999998</c:v>
                </c:pt>
                <c:pt idx="33551">
                  <c:v>2.7619199999999999</c:v>
                </c:pt>
                <c:pt idx="33552">
                  <c:v>2.7753350000000001</c:v>
                </c:pt>
                <c:pt idx="33553">
                  <c:v>2.7720410000000002</c:v>
                </c:pt>
                <c:pt idx="33554">
                  <c:v>2.782114</c:v>
                </c:pt>
                <c:pt idx="33555">
                  <c:v>2.7361249999999999</c:v>
                </c:pt>
                <c:pt idx="33556">
                  <c:v>2.692323</c:v>
                </c:pt>
                <c:pt idx="33557">
                  <c:v>2.6895099999999998</c:v>
                </c:pt>
                <c:pt idx="33558">
                  <c:v>2.7630499999999998</c:v>
                </c:pt>
                <c:pt idx="33559">
                  <c:v>2.7837489999999998</c:v>
                </c:pt>
                <c:pt idx="33560">
                  <c:v>2.7745899999999999</c:v>
                </c:pt>
                <c:pt idx="33561">
                  <c:v>2.7714880000000002</c:v>
                </c:pt>
                <c:pt idx="33562">
                  <c:v>2.8232240000000002</c:v>
                </c:pt>
                <c:pt idx="33563">
                  <c:v>2.9259729999999999</c:v>
                </c:pt>
                <c:pt idx="33564">
                  <c:v>2.9030619999999998</c:v>
                </c:pt>
                <c:pt idx="33565">
                  <c:v>2.8654869999999999</c:v>
                </c:pt>
                <c:pt idx="33566">
                  <c:v>2.8762569999999998</c:v>
                </c:pt>
                <c:pt idx="33567">
                  <c:v>2.8463270000000001</c:v>
                </c:pt>
                <c:pt idx="33568">
                  <c:v>2.8576739999999998</c:v>
                </c:pt>
                <c:pt idx="33569">
                  <c:v>2.915924</c:v>
                </c:pt>
                <c:pt idx="33570">
                  <c:v>2.850365</c:v>
                </c:pt>
                <c:pt idx="33571">
                  <c:v>2.7971400000000002</c:v>
                </c:pt>
                <c:pt idx="33572">
                  <c:v>2.8265889999999998</c:v>
                </c:pt>
                <c:pt idx="33573">
                  <c:v>2.8394029999999999</c:v>
                </c:pt>
                <c:pt idx="33574">
                  <c:v>2.7899509999999998</c:v>
                </c:pt>
                <c:pt idx="33575">
                  <c:v>2.818127</c:v>
                </c:pt>
                <c:pt idx="33576">
                  <c:v>2.8129580000000001</c:v>
                </c:pt>
                <c:pt idx="33577">
                  <c:v>2.762521</c:v>
                </c:pt>
                <c:pt idx="33578">
                  <c:v>2.7606220000000001</c:v>
                </c:pt>
                <c:pt idx="33579">
                  <c:v>2.7443230000000001</c:v>
                </c:pt>
                <c:pt idx="33580">
                  <c:v>2.7277819999999999</c:v>
                </c:pt>
                <c:pt idx="33581">
                  <c:v>2.7118440000000001</c:v>
                </c:pt>
                <c:pt idx="33582">
                  <c:v>2.7026119999999998</c:v>
                </c:pt>
                <c:pt idx="33583">
                  <c:v>2.7756470000000002</c:v>
                </c:pt>
                <c:pt idx="33584">
                  <c:v>2.8388260000000001</c:v>
                </c:pt>
                <c:pt idx="33585">
                  <c:v>2.8612799999999998</c:v>
                </c:pt>
                <c:pt idx="33586">
                  <c:v>2.7873549999999998</c:v>
                </c:pt>
                <c:pt idx="33587">
                  <c:v>2.716075</c:v>
                </c:pt>
                <c:pt idx="33588">
                  <c:v>2.7499720000000001</c:v>
                </c:pt>
                <c:pt idx="33589">
                  <c:v>2.7703820000000001</c:v>
                </c:pt>
                <c:pt idx="33590">
                  <c:v>2.7970190000000001</c:v>
                </c:pt>
                <c:pt idx="33591">
                  <c:v>2.8437299999999999</c:v>
                </c:pt>
                <c:pt idx="33592">
                  <c:v>2.8763049999999999</c:v>
                </c:pt>
                <c:pt idx="33593">
                  <c:v>2.9131589999999998</c:v>
                </c:pt>
                <c:pt idx="33594">
                  <c:v>2.9324880000000002</c:v>
                </c:pt>
                <c:pt idx="33595">
                  <c:v>2.8996970000000002</c:v>
                </c:pt>
                <c:pt idx="33596">
                  <c:v>2.9088319999999999</c:v>
                </c:pt>
                <c:pt idx="33597">
                  <c:v>2.9199389999999998</c:v>
                </c:pt>
                <c:pt idx="33598">
                  <c:v>2.915251</c:v>
                </c:pt>
                <c:pt idx="33599">
                  <c:v>2.8948399999999999</c:v>
                </c:pt>
                <c:pt idx="33600">
                  <c:v>2.872579</c:v>
                </c:pt>
                <c:pt idx="33601">
                  <c:v>2.8791419999999999</c:v>
                </c:pt>
                <c:pt idx="33602">
                  <c:v>2.8604379999999998</c:v>
                </c:pt>
                <c:pt idx="33603">
                  <c:v>2.84111</c:v>
                </c:pt>
                <c:pt idx="33604">
                  <c:v>2.894768</c:v>
                </c:pt>
                <c:pt idx="33605">
                  <c:v>2.8768340000000001</c:v>
                </c:pt>
                <c:pt idx="33606">
                  <c:v>2.8106260000000001</c:v>
                </c:pt>
                <c:pt idx="33607">
                  <c:v>2.7400190000000002</c:v>
                </c:pt>
                <c:pt idx="33608">
                  <c:v>2.7080929999999999</c:v>
                </c:pt>
                <c:pt idx="33609">
                  <c:v>2.5877460000000001</c:v>
                </c:pt>
                <c:pt idx="33610">
                  <c:v>2.639602</c:v>
                </c:pt>
                <c:pt idx="33611">
                  <c:v>2.74776</c:v>
                </c:pt>
                <c:pt idx="33612">
                  <c:v>2.7883650000000002</c:v>
                </c:pt>
                <c:pt idx="33613">
                  <c:v>2.817237</c:v>
                </c:pt>
                <c:pt idx="33614">
                  <c:v>2.8905609999999999</c:v>
                </c:pt>
                <c:pt idx="33615">
                  <c:v>2.9248189999999998</c:v>
                </c:pt>
                <c:pt idx="33616">
                  <c:v>2.9174389999999999</c:v>
                </c:pt>
                <c:pt idx="33617">
                  <c:v>2.859861</c:v>
                </c:pt>
                <c:pt idx="33618">
                  <c:v>2.780383</c:v>
                </c:pt>
                <c:pt idx="33619">
                  <c:v>2.664917</c:v>
                </c:pt>
                <c:pt idx="33620">
                  <c:v>2.6395780000000002</c:v>
                </c:pt>
                <c:pt idx="33621">
                  <c:v>2.756583</c:v>
                </c:pt>
                <c:pt idx="33622">
                  <c:v>2.8809930000000001</c:v>
                </c:pt>
                <c:pt idx="33623">
                  <c:v>2.868852</c:v>
                </c:pt>
                <c:pt idx="33624">
                  <c:v>2.8419989999999999</c:v>
                </c:pt>
                <c:pt idx="33625">
                  <c:v>2.7814649999999999</c:v>
                </c:pt>
                <c:pt idx="33626">
                  <c:v>2.8091599999999999</c:v>
                </c:pt>
                <c:pt idx="33627">
                  <c:v>2.835556</c:v>
                </c:pt>
                <c:pt idx="33628">
                  <c:v>2.7985820000000001</c:v>
                </c:pt>
                <c:pt idx="33629">
                  <c:v>2.772113</c:v>
                </c:pt>
                <c:pt idx="33630">
                  <c:v>2.7935340000000002</c:v>
                </c:pt>
                <c:pt idx="33631">
                  <c:v>2.786826</c:v>
                </c:pt>
                <c:pt idx="33632">
                  <c:v>2.7125409999999999</c:v>
                </c:pt>
                <c:pt idx="33633">
                  <c:v>2.6479680000000001</c:v>
                </c:pt>
                <c:pt idx="33634">
                  <c:v>2.6430880000000001</c:v>
                </c:pt>
                <c:pt idx="33635">
                  <c:v>2.7086939999999999</c:v>
                </c:pt>
                <c:pt idx="33636">
                  <c:v>2.780624</c:v>
                </c:pt>
                <c:pt idx="33637">
                  <c:v>2.813968</c:v>
                </c:pt>
                <c:pt idx="33638">
                  <c:v>2.9023650000000001</c:v>
                </c:pt>
                <c:pt idx="33639">
                  <c:v>2.9617689999999999</c:v>
                </c:pt>
                <c:pt idx="33640">
                  <c:v>2.927848</c:v>
                </c:pt>
                <c:pt idx="33641">
                  <c:v>2.884118</c:v>
                </c:pt>
                <c:pt idx="33642">
                  <c:v>2.8486340000000001</c:v>
                </c:pt>
                <c:pt idx="33643">
                  <c:v>2.8469760000000002</c:v>
                </c:pt>
                <c:pt idx="33644">
                  <c:v>2.795601</c:v>
                </c:pt>
                <c:pt idx="33645">
                  <c:v>2.7132860000000001</c:v>
                </c:pt>
                <c:pt idx="33646">
                  <c:v>2.6768649999999998</c:v>
                </c:pt>
                <c:pt idx="33647">
                  <c:v>2.7123010000000001</c:v>
                </c:pt>
                <c:pt idx="33648">
                  <c:v>2.7318210000000001</c:v>
                </c:pt>
                <c:pt idx="33649">
                  <c:v>2.7319179999999998</c:v>
                </c:pt>
                <c:pt idx="33650">
                  <c:v>2.759636</c:v>
                </c:pt>
                <c:pt idx="33651">
                  <c:v>2.7505730000000002</c:v>
                </c:pt>
                <c:pt idx="33652">
                  <c:v>2.849812</c:v>
                </c:pt>
                <c:pt idx="33653">
                  <c:v>2.9638849999999999</c:v>
                </c:pt>
                <c:pt idx="33654">
                  <c:v>3.0369679999999999</c:v>
                </c:pt>
                <c:pt idx="33655">
                  <c:v>3.0262220000000002</c:v>
                </c:pt>
                <c:pt idx="33656">
                  <c:v>2.9421040000000001</c:v>
                </c:pt>
                <c:pt idx="33657">
                  <c:v>2.857145</c:v>
                </c:pt>
                <c:pt idx="33658">
                  <c:v>2.8185359999999999</c:v>
                </c:pt>
                <c:pt idx="33659">
                  <c:v>2.8256519999999998</c:v>
                </c:pt>
                <c:pt idx="33660">
                  <c:v>2.8403160000000001</c:v>
                </c:pt>
                <c:pt idx="33661">
                  <c:v>2.8226230000000001</c:v>
                </c:pt>
                <c:pt idx="33662">
                  <c:v>2.7848549999999999</c:v>
                </c:pt>
                <c:pt idx="33663">
                  <c:v>2.7566549999999999</c:v>
                </c:pt>
                <c:pt idx="33664">
                  <c:v>2.7263639999999998</c:v>
                </c:pt>
                <c:pt idx="33665">
                  <c:v>2.6678739999999999</c:v>
                </c:pt>
                <c:pt idx="33666">
                  <c:v>2.7093919999999998</c:v>
                </c:pt>
                <c:pt idx="33667">
                  <c:v>2.80464</c:v>
                </c:pt>
                <c:pt idx="33668">
                  <c:v>2.8661120000000002</c:v>
                </c:pt>
                <c:pt idx="33669">
                  <c:v>2.8832049999999998</c:v>
                </c:pt>
                <c:pt idx="33670">
                  <c:v>2.9013070000000001</c:v>
                </c:pt>
                <c:pt idx="33671">
                  <c:v>2.8990230000000001</c:v>
                </c:pt>
                <c:pt idx="33672">
                  <c:v>2.8905609999999999</c:v>
                </c:pt>
                <c:pt idx="33673">
                  <c:v>2.8492829999999998</c:v>
                </c:pt>
                <c:pt idx="33674">
                  <c:v>2.8293300000000001</c:v>
                </c:pt>
                <c:pt idx="33675">
                  <c:v>2.8055539999999999</c:v>
                </c:pt>
                <c:pt idx="33676">
                  <c:v>2.7833399999999999</c:v>
                </c:pt>
                <c:pt idx="33677">
                  <c:v>2.7631220000000001</c:v>
                </c:pt>
                <c:pt idx="33678">
                  <c:v>2.7428319999999999</c:v>
                </c:pt>
                <c:pt idx="33679">
                  <c:v>2.7330960000000002</c:v>
                </c:pt>
                <c:pt idx="33680">
                  <c:v>2.7580260000000001</c:v>
                </c:pt>
                <c:pt idx="33681">
                  <c:v>2.7779069999999999</c:v>
                </c:pt>
                <c:pt idx="33682">
                  <c:v>2.7824749999999998</c:v>
                </c:pt>
                <c:pt idx="33683">
                  <c:v>2.7603580000000001</c:v>
                </c:pt>
                <c:pt idx="33684">
                  <c:v>2.7546840000000001</c:v>
                </c:pt>
                <c:pt idx="33685">
                  <c:v>2.7357399999999998</c:v>
                </c:pt>
                <c:pt idx="33686">
                  <c:v>2.7300900000000001</c:v>
                </c:pt>
                <c:pt idx="33687">
                  <c:v>2.7513899999999998</c:v>
                </c:pt>
                <c:pt idx="33688">
                  <c:v>2.7825950000000002</c:v>
                </c:pt>
                <c:pt idx="33689">
                  <c:v>2.7702140000000002</c:v>
                </c:pt>
                <c:pt idx="33690">
                  <c:v>2.768796</c:v>
                </c:pt>
                <c:pt idx="33691">
                  <c:v>2.8331040000000001</c:v>
                </c:pt>
                <c:pt idx="33692">
                  <c:v>2.9525619999999999</c:v>
                </c:pt>
                <c:pt idx="33693">
                  <c:v>2.9549180000000002</c:v>
                </c:pt>
                <c:pt idx="33694">
                  <c:v>2.8837820000000001</c:v>
                </c:pt>
                <c:pt idx="33695">
                  <c:v>2.8056019999999999</c:v>
                </c:pt>
                <c:pt idx="33696">
                  <c:v>2.7585060000000001</c:v>
                </c:pt>
                <c:pt idx="33697">
                  <c:v>2.6989580000000002</c:v>
                </c:pt>
                <c:pt idx="33698">
                  <c:v>2.691265</c:v>
                </c:pt>
                <c:pt idx="33699">
                  <c:v>2.7019630000000001</c:v>
                </c:pt>
                <c:pt idx="33700">
                  <c:v>2.7069640000000001</c:v>
                </c:pt>
                <c:pt idx="33701">
                  <c:v>2.7384559999999998</c:v>
                </c:pt>
                <c:pt idx="33702">
                  <c:v>2.7222050000000002</c:v>
                </c:pt>
                <c:pt idx="33703">
                  <c:v>2.7128779999999999</c:v>
                </c:pt>
                <c:pt idx="33704">
                  <c:v>2.7072280000000002</c:v>
                </c:pt>
                <c:pt idx="33705">
                  <c:v>2.7910569999999999</c:v>
                </c:pt>
                <c:pt idx="33706">
                  <c:v>2.9207559999999999</c:v>
                </c:pt>
                <c:pt idx="33707">
                  <c:v>2.9726360000000001</c:v>
                </c:pt>
                <c:pt idx="33708">
                  <c:v>2.893446</c:v>
                </c:pt>
                <c:pt idx="33709">
                  <c:v>2.8022119999999999</c:v>
                </c:pt>
                <c:pt idx="33710">
                  <c:v>2.8001450000000001</c:v>
                </c:pt>
                <c:pt idx="33711">
                  <c:v>2.8647900000000002</c:v>
                </c:pt>
                <c:pt idx="33712">
                  <c:v>2.8636360000000001</c:v>
                </c:pt>
                <c:pt idx="33713">
                  <c:v>2.8726750000000001</c:v>
                </c:pt>
                <c:pt idx="33714">
                  <c:v>2.879839</c:v>
                </c:pt>
                <c:pt idx="33715">
                  <c:v>2.8385129999999998</c:v>
                </c:pt>
                <c:pt idx="33716">
                  <c:v>2.7993269999999999</c:v>
                </c:pt>
                <c:pt idx="33717">
                  <c:v>2.7411490000000001</c:v>
                </c:pt>
                <c:pt idx="33718">
                  <c:v>2.7308599999999998</c:v>
                </c:pt>
                <c:pt idx="33719">
                  <c:v>2.7997839999999998</c:v>
                </c:pt>
                <c:pt idx="33720">
                  <c:v>2.8736609999999998</c:v>
                </c:pt>
                <c:pt idx="33721">
                  <c:v>2.897942</c:v>
                </c:pt>
                <c:pt idx="33722">
                  <c:v>2.8941669999999999</c:v>
                </c:pt>
                <c:pt idx="33723">
                  <c:v>2.9058989999999998</c:v>
                </c:pt>
                <c:pt idx="33724">
                  <c:v>2.8879169999999998</c:v>
                </c:pt>
                <c:pt idx="33725">
                  <c:v>2.8514949999999999</c:v>
                </c:pt>
                <c:pt idx="33726">
                  <c:v>2.8040389999999999</c:v>
                </c:pt>
                <c:pt idx="33727">
                  <c:v>2.752977</c:v>
                </c:pt>
                <c:pt idx="33728">
                  <c:v>2.7104970000000002</c:v>
                </c:pt>
                <c:pt idx="33729">
                  <c:v>2.7708149999999998</c:v>
                </c:pt>
                <c:pt idx="33730">
                  <c:v>2.8075009999999998</c:v>
                </c:pt>
                <c:pt idx="33731">
                  <c:v>2.8133910000000002</c:v>
                </c:pt>
                <c:pt idx="33732">
                  <c:v>2.8039429999999999</c:v>
                </c:pt>
                <c:pt idx="33733">
                  <c:v>2.787668</c:v>
                </c:pt>
                <c:pt idx="33734">
                  <c:v>2.79149</c:v>
                </c:pt>
                <c:pt idx="33735">
                  <c:v>2.8248579999999999</c:v>
                </c:pt>
                <c:pt idx="33736">
                  <c:v>2.7968030000000002</c:v>
                </c:pt>
                <c:pt idx="33737">
                  <c:v>2.7546599999999999</c:v>
                </c:pt>
                <c:pt idx="33738">
                  <c:v>2.7370860000000001</c:v>
                </c:pt>
                <c:pt idx="33739">
                  <c:v>2.7619199999999999</c:v>
                </c:pt>
                <c:pt idx="33740">
                  <c:v>2.8104819999999999</c:v>
                </c:pt>
                <c:pt idx="33741">
                  <c:v>2.818127</c:v>
                </c:pt>
                <c:pt idx="33742">
                  <c:v>2.7993030000000001</c:v>
                </c:pt>
                <c:pt idx="33743">
                  <c:v>2.7775949999999998</c:v>
                </c:pt>
                <c:pt idx="33744">
                  <c:v>2.7748300000000001</c:v>
                </c:pt>
                <c:pt idx="33745">
                  <c:v>2.7803589999999998</c:v>
                </c:pt>
                <c:pt idx="33746">
                  <c:v>2.7897110000000001</c:v>
                </c:pt>
                <c:pt idx="33747">
                  <c:v>2.7497560000000001</c:v>
                </c:pt>
                <c:pt idx="33748">
                  <c:v>2.7190799999999999</c:v>
                </c:pt>
                <c:pt idx="33749">
                  <c:v>2.7494670000000001</c:v>
                </c:pt>
                <c:pt idx="33750">
                  <c:v>2.7598769999999999</c:v>
                </c:pt>
                <c:pt idx="33751">
                  <c:v>2.7917299999999998</c:v>
                </c:pt>
                <c:pt idx="33752">
                  <c:v>2.8335849999999998</c:v>
                </c:pt>
                <c:pt idx="33753">
                  <c:v>2.8308680000000002</c:v>
                </c:pt>
                <c:pt idx="33754">
                  <c:v>2.8218529999999999</c:v>
                </c:pt>
                <c:pt idx="33755">
                  <c:v>2.7968989999999998</c:v>
                </c:pt>
                <c:pt idx="33756">
                  <c:v>2.8206030000000002</c:v>
                </c:pt>
                <c:pt idx="33757">
                  <c:v>2.8479130000000001</c:v>
                </c:pt>
                <c:pt idx="33758">
                  <c:v>2.8036539999999999</c:v>
                </c:pt>
                <c:pt idx="33759">
                  <c:v>2.7501639999999998</c:v>
                </c:pt>
                <c:pt idx="33760">
                  <c:v>2.7518470000000002</c:v>
                </c:pt>
                <c:pt idx="33761">
                  <c:v>2.7886769999999999</c:v>
                </c:pt>
                <c:pt idx="33762">
                  <c:v>2.8545959999999999</c:v>
                </c:pt>
                <c:pt idx="33763">
                  <c:v>2.8555579999999998</c:v>
                </c:pt>
                <c:pt idx="33764">
                  <c:v>2.7781959999999999</c:v>
                </c:pt>
                <c:pt idx="33765">
                  <c:v>2.6873459999999998</c:v>
                </c:pt>
                <c:pt idx="33766">
                  <c:v>2.764084</c:v>
                </c:pt>
                <c:pt idx="33767">
                  <c:v>2.8412060000000001</c:v>
                </c:pt>
                <c:pt idx="33768">
                  <c:v>2.9284729999999999</c:v>
                </c:pt>
                <c:pt idx="33769">
                  <c:v>2.9557349999999998</c:v>
                </c:pt>
                <c:pt idx="33770">
                  <c:v>2.8960910000000002</c:v>
                </c:pt>
                <c:pt idx="33771">
                  <c:v>2.8335849999999998</c:v>
                </c:pt>
                <c:pt idx="33772">
                  <c:v>2.8754879999999998</c:v>
                </c:pt>
                <c:pt idx="33773">
                  <c:v>2.8578899999999998</c:v>
                </c:pt>
                <c:pt idx="33774">
                  <c:v>2.7410290000000002</c:v>
                </c:pt>
                <c:pt idx="33775">
                  <c:v>2.6598199999999999</c:v>
                </c:pt>
                <c:pt idx="33776">
                  <c:v>2.647535</c:v>
                </c:pt>
                <c:pt idx="33777">
                  <c:v>2.6055609999999998</c:v>
                </c:pt>
                <c:pt idx="33778">
                  <c:v>2.6240480000000002</c:v>
                </c:pt>
                <c:pt idx="33779">
                  <c:v>2.7045349999999999</c:v>
                </c:pt>
                <c:pt idx="33780">
                  <c:v>2.7710080000000001</c:v>
                </c:pt>
                <c:pt idx="33781">
                  <c:v>2.8026450000000001</c:v>
                </c:pt>
                <c:pt idx="33782">
                  <c:v>2.803077</c:v>
                </c:pt>
                <c:pt idx="33783">
                  <c:v>2.819016</c:v>
                </c:pt>
                <c:pt idx="33784">
                  <c:v>2.8294980000000001</c:v>
                </c:pt>
                <c:pt idx="33785">
                  <c:v>2.8236560000000002</c:v>
                </c:pt>
                <c:pt idx="33786">
                  <c:v>2.8556059999999999</c:v>
                </c:pt>
                <c:pt idx="33787">
                  <c:v>2.8975569999999999</c:v>
                </c:pt>
                <c:pt idx="33788">
                  <c:v>2.9540999999999999</c:v>
                </c:pt>
                <c:pt idx="33789">
                  <c:v>2.9383780000000002</c:v>
                </c:pt>
                <c:pt idx="33790">
                  <c:v>2.6138059999999999</c:v>
                </c:pt>
                <c:pt idx="33791">
                  <c:v>2.6321729999999999</c:v>
                </c:pt>
                <c:pt idx="33792">
                  <c:v>2.6758310000000001</c:v>
                </c:pt>
                <c:pt idx="33793">
                  <c:v>2.7597079999999998</c:v>
                </c:pt>
                <c:pt idx="33794">
                  <c:v>2.8792140000000002</c:v>
                </c:pt>
                <c:pt idx="33795">
                  <c:v>2.90876</c:v>
                </c:pt>
                <c:pt idx="33796">
                  <c:v>2.9496289999999998</c:v>
                </c:pt>
                <c:pt idx="33797">
                  <c:v>2.9913150000000002</c:v>
                </c:pt>
                <c:pt idx="33798">
                  <c:v>2.9264049999999999</c:v>
                </c:pt>
                <c:pt idx="33799">
                  <c:v>2.8205070000000001</c:v>
                </c:pt>
                <c:pt idx="33800">
                  <c:v>2.8059379999999998</c:v>
                </c:pt>
                <c:pt idx="33801">
                  <c:v>2.8266610000000001</c:v>
                </c:pt>
                <c:pt idx="33802">
                  <c:v>2.8144010000000002</c:v>
                </c:pt>
                <c:pt idx="33803">
                  <c:v>2.7951679999999999</c:v>
                </c:pt>
                <c:pt idx="33804">
                  <c:v>2.8118280000000002</c:v>
                </c:pt>
                <c:pt idx="33805">
                  <c:v>2.8526009999999999</c:v>
                </c:pt>
                <c:pt idx="33806">
                  <c:v>2.8493080000000002</c:v>
                </c:pt>
                <c:pt idx="33807">
                  <c:v>2.8137279999999998</c:v>
                </c:pt>
                <c:pt idx="33808">
                  <c:v>2.7890860000000002</c:v>
                </c:pt>
                <c:pt idx="33809">
                  <c:v>2.7795899999999998</c:v>
                </c:pt>
                <c:pt idx="33810">
                  <c:v>2.771296</c:v>
                </c:pt>
                <c:pt idx="33811">
                  <c:v>2.752929</c:v>
                </c:pt>
                <c:pt idx="33812">
                  <c:v>2.7422070000000001</c:v>
                </c:pt>
                <c:pt idx="33813">
                  <c:v>2.742111</c:v>
                </c:pt>
                <c:pt idx="33814">
                  <c:v>2.7339370000000001</c:v>
                </c:pt>
                <c:pt idx="33815">
                  <c:v>2.7215560000000001</c:v>
                </c:pt>
                <c:pt idx="33816">
                  <c:v>2.7711999999999999</c:v>
                </c:pt>
                <c:pt idx="33817">
                  <c:v>2.8085110000000002</c:v>
                </c:pt>
                <c:pt idx="33818">
                  <c:v>2.7703340000000001</c:v>
                </c:pt>
                <c:pt idx="33819">
                  <c:v>2.7336490000000002</c:v>
                </c:pt>
                <c:pt idx="33820">
                  <c:v>2.7788930000000001</c:v>
                </c:pt>
                <c:pt idx="33821">
                  <c:v>2.833777</c:v>
                </c:pt>
                <c:pt idx="33822">
                  <c:v>2.8215409999999999</c:v>
                </c:pt>
                <c:pt idx="33823">
                  <c:v>2.7821859999999998</c:v>
                </c:pt>
                <c:pt idx="33824">
                  <c:v>2.7526890000000002</c:v>
                </c:pt>
                <c:pt idx="33825">
                  <c:v>2.7481930000000001</c:v>
                </c:pt>
                <c:pt idx="33826">
                  <c:v>2.7526890000000002</c:v>
                </c:pt>
                <c:pt idx="33827">
                  <c:v>2.7489620000000001</c:v>
                </c:pt>
                <c:pt idx="33828">
                  <c:v>2.8865940000000001</c:v>
                </c:pt>
                <c:pt idx="33829">
                  <c:v>3.0640139999999998</c:v>
                </c:pt>
                <c:pt idx="33830">
                  <c:v>3.0517289999999999</c:v>
                </c:pt>
                <c:pt idx="33831">
                  <c:v>2.9310930000000002</c:v>
                </c:pt>
                <c:pt idx="33832">
                  <c:v>2.8286090000000002</c:v>
                </c:pt>
                <c:pt idx="33833">
                  <c:v>2.719465</c:v>
                </c:pt>
                <c:pt idx="33834">
                  <c:v>2.633928</c:v>
                </c:pt>
                <c:pt idx="33835">
                  <c:v>2.5491609999999998</c:v>
                </c:pt>
                <c:pt idx="33836">
                  <c:v>2.571399</c:v>
                </c:pt>
                <c:pt idx="33837">
                  <c:v>2.6774420000000001</c:v>
                </c:pt>
                <c:pt idx="33838">
                  <c:v>2.7163149999999998</c:v>
                </c:pt>
                <c:pt idx="33839">
                  <c:v>2.7375910000000001</c:v>
                </c:pt>
                <c:pt idx="33840">
                  <c:v>2.754467</c:v>
                </c:pt>
                <c:pt idx="33841">
                  <c:v>2.8317100000000002</c:v>
                </c:pt>
                <c:pt idx="33842">
                  <c:v>2.910034</c:v>
                </c:pt>
                <c:pt idx="33843">
                  <c:v>2.889551</c:v>
                </c:pt>
                <c:pt idx="33844">
                  <c:v>2.9039999999999999</c:v>
                </c:pt>
                <c:pt idx="33845">
                  <c:v>2.8761369999999999</c:v>
                </c:pt>
                <c:pt idx="33846">
                  <c:v>2.8292579999999998</c:v>
                </c:pt>
                <c:pt idx="33847">
                  <c:v>2.7906010000000001</c:v>
                </c:pt>
                <c:pt idx="33848">
                  <c:v>2.7760319999999998</c:v>
                </c:pt>
                <c:pt idx="33849">
                  <c:v>2.7977889999999999</c:v>
                </c:pt>
                <c:pt idx="33850">
                  <c:v>2.8318300000000001</c:v>
                </c:pt>
                <c:pt idx="33851">
                  <c:v>2.863515</c:v>
                </c:pt>
                <c:pt idx="33852">
                  <c:v>2.8461099999999999</c:v>
                </c:pt>
                <c:pt idx="33853">
                  <c:v>2.8544999999999998</c:v>
                </c:pt>
                <c:pt idx="33854">
                  <c:v>2.8554620000000002</c:v>
                </c:pt>
                <c:pt idx="33855">
                  <c:v>2.8675299999999999</c:v>
                </c:pt>
                <c:pt idx="33856">
                  <c:v>2.7725219999999999</c:v>
                </c:pt>
                <c:pt idx="33857">
                  <c:v>2.6069789999999999</c:v>
                </c:pt>
                <c:pt idx="33858">
                  <c:v>2.489541</c:v>
                </c:pt>
                <c:pt idx="33859">
                  <c:v>2.4498980000000001</c:v>
                </c:pt>
                <c:pt idx="33860">
                  <c:v>2.5240149999999999</c:v>
                </c:pt>
                <c:pt idx="33861">
                  <c:v>2.5875300000000001</c:v>
                </c:pt>
                <c:pt idx="33862">
                  <c:v>2.717902</c:v>
                </c:pt>
                <c:pt idx="33863">
                  <c:v>2.829739</c:v>
                </c:pt>
                <c:pt idx="33864">
                  <c:v>2.945398</c:v>
                </c:pt>
                <c:pt idx="33865">
                  <c:v>3.0568740000000001</c:v>
                </c:pt>
                <c:pt idx="33866">
                  <c:v>3.0023260000000001</c:v>
                </c:pt>
                <c:pt idx="33867">
                  <c:v>2.8933740000000001</c:v>
                </c:pt>
                <c:pt idx="33868">
                  <c:v>2.8625539999999998</c:v>
                </c:pt>
                <c:pt idx="33869">
                  <c:v>2.8693089999999999</c:v>
                </c:pt>
                <c:pt idx="33870">
                  <c:v>2.8572890000000002</c:v>
                </c:pt>
                <c:pt idx="33871">
                  <c:v>2.8424800000000001</c:v>
                </c:pt>
                <c:pt idx="33872">
                  <c:v>2.8366859999999998</c:v>
                </c:pt>
                <c:pt idx="33873">
                  <c:v>2.7866819999999999</c:v>
                </c:pt>
                <c:pt idx="33874">
                  <c:v>2.7207150000000002</c:v>
                </c:pt>
                <c:pt idx="33875">
                  <c:v>2.7287680000000001</c:v>
                </c:pt>
                <c:pt idx="33876">
                  <c:v>2.781177</c:v>
                </c:pt>
                <c:pt idx="33877">
                  <c:v>2.8329360000000001</c:v>
                </c:pt>
                <c:pt idx="33878">
                  <c:v>2.8255789999999998</c:v>
                </c:pt>
                <c:pt idx="33879">
                  <c:v>2.8280080000000001</c:v>
                </c:pt>
                <c:pt idx="33880">
                  <c:v>2.8303389999999999</c:v>
                </c:pt>
                <c:pt idx="33881">
                  <c:v>2.8610150000000001</c:v>
                </c:pt>
                <c:pt idx="33882">
                  <c:v>2.858371</c:v>
                </c:pt>
                <c:pt idx="33883">
                  <c:v>2.8251710000000001</c:v>
                </c:pt>
                <c:pt idx="33884">
                  <c:v>2.7984619999999998</c:v>
                </c:pt>
                <c:pt idx="33885">
                  <c:v>2.7674259999999999</c:v>
                </c:pt>
                <c:pt idx="33886">
                  <c:v>2.8070919999999999</c:v>
                </c:pt>
                <c:pt idx="33887">
                  <c:v>2.8650540000000002</c:v>
                </c:pt>
                <c:pt idx="33888">
                  <c:v>2.8734920000000002</c:v>
                </c:pt>
                <c:pt idx="33889">
                  <c:v>2.8322630000000002</c:v>
                </c:pt>
                <c:pt idx="33890">
                  <c:v>2.795096</c:v>
                </c:pt>
                <c:pt idx="33891">
                  <c:v>2.8032219999999999</c:v>
                </c:pt>
                <c:pt idx="33892">
                  <c:v>2.7908409999999999</c:v>
                </c:pt>
                <c:pt idx="33893">
                  <c:v>2.7729789999999999</c:v>
                </c:pt>
                <c:pt idx="33894">
                  <c:v>2.8244500000000001</c:v>
                </c:pt>
                <c:pt idx="33895">
                  <c:v>2.8460619999999999</c:v>
                </c:pt>
                <c:pt idx="33896">
                  <c:v>2.8444029999999998</c:v>
                </c:pt>
                <c:pt idx="33897">
                  <c:v>2.8050009999999999</c:v>
                </c:pt>
                <c:pt idx="33898">
                  <c:v>2.7862010000000001</c:v>
                </c:pt>
                <c:pt idx="33899">
                  <c:v>2.7593719999999999</c:v>
                </c:pt>
                <c:pt idx="33900">
                  <c:v>2.7107860000000001</c:v>
                </c:pt>
                <c:pt idx="33901">
                  <c:v>2.6815289999999998</c:v>
                </c:pt>
                <c:pt idx="33902">
                  <c:v>2.5788989999999998</c:v>
                </c:pt>
                <c:pt idx="33903">
                  <c:v>2.555412</c:v>
                </c:pt>
                <c:pt idx="33904">
                  <c:v>2.650925</c:v>
                </c:pt>
                <c:pt idx="33905">
                  <c:v>2.7921390000000001</c:v>
                </c:pt>
                <c:pt idx="33906">
                  <c:v>2.8494519999999999</c:v>
                </c:pt>
                <c:pt idx="33907">
                  <c:v>2.8181509999999999</c:v>
                </c:pt>
                <c:pt idx="33908">
                  <c:v>2.9008980000000002</c:v>
                </c:pt>
                <c:pt idx="33909">
                  <c:v>2.9505180000000002</c:v>
                </c:pt>
                <c:pt idx="33910">
                  <c:v>2.9822760000000001</c:v>
                </c:pt>
                <c:pt idx="33911">
                  <c:v>2.8793099999999998</c:v>
                </c:pt>
                <c:pt idx="33912">
                  <c:v>2.7317490000000002</c:v>
                </c:pt>
                <c:pt idx="33913">
                  <c:v>2.7323740000000001</c:v>
                </c:pt>
                <c:pt idx="33914">
                  <c:v>2.7810320000000002</c:v>
                </c:pt>
                <c:pt idx="33915">
                  <c:v>2.7723779999999998</c:v>
                </c:pt>
                <c:pt idx="33916">
                  <c:v>2.678668</c:v>
                </c:pt>
                <c:pt idx="33917">
                  <c:v>2.6976599999999999</c:v>
                </c:pt>
                <c:pt idx="33918">
                  <c:v>2.812357</c:v>
                </c:pt>
                <c:pt idx="33919">
                  <c:v>2.8702230000000002</c:v>
                </c:pt>
                <c:pt idx="33920">
                  <c:v>2.9009710000000002</c:v>
                </c:pt>
                <c:pt idx="33921">
                  <c:v>2.9059710000000001</c:v>
                </c:pt>
                <c:pt idx="33922">
                  <c:v>2.890056</c:v>
                </c:pt>
                <c:pt idx="33923">
                  <c:v>2.8869310000000001</c:v>
                </c:pt>
                <c:pt idx="33924">
                  <c:v>2.8436340000000002</c:v>
                </c:pt>
                <c:pt idx="33925">
                  <c:v>2.8176459999999999</c:v>
                </c:pt>
                <c:pt idx="33926">
                  <c:v>2.7935340000000002</c:v>
                </c:pt>
                <c:pt idx="33927">
                  <c:v>2.766632</c:v>
                </c:pt>
                <c:pt idx="33928">
                  <c:v>2.7717049999999999</c:v>
                </c:pt>
                <c:pt idx="33929">
                  <c:v>2.816757</c:v>
                </c:pt>
                <c:pt idx="33930">
                  <c:v>2.8350029999999999</c:v>
                </c:pt>
                <c:pt idx="33931">
                  <c:v>2.8071160000000002</c:v>
                </c:pt>
                <c:pt idx="33932">
                  <c:v>2.7887970000000002</c:v>
                </c:pt>
                <c:pt idx="33933">
                  <c:v>2.8080780000000001</c:v>
                </c:pt>
                <c:pt idx="33934">
                  <c:v>2.8171650000000001</c:v>
                </c:pt>
                <c:pt idx="33935">
                  <c:v>2.7770419999999998</c:v>
                </c:pt>
                <c:pt idx="33936">
                  <c:v>2.6817690000000001</c:v>
                </c:pt>
                <c:pt idx="33937">
                  <c:v>2.6528960000000001</c:v>
                </c:pt>
                <c:pt idx="33938">
                  <c:v>2.6698930000000001</c:v>
                </c:pt>
                <c:pt idx="33939">
                  <c:v>2.7135989999999999</c:v>
                </c:pt>
                <c:pt idx="33940">
                  <c:v>2.7732190000000001</c:v>
                </c:pt>
                <c:pt idx="33941">
                  <c:v>2.8555100000000002</c:v>
                </c:pt>
                <c:pt idx="33942">
                  <c:v>2.9061629999999998</c:v>
                </c:pt>
                <c:pt idx="33943">
                  <c:v>2.9222950000000001</c:v>
                </c:pt>
                <c:pt idx="33944">
                  <c:v>2.9313099999999999</c:v>
                </c:pt>
                <c:pt idx="33945">
                  <c:v>2.8346909999999998</c:v>
                </c:pt>
                <c:pt idx="33946">
                  <c:v>2.7712240000000001</c:v>
                </c:pt>
                <c:pt idx="33947">
                  <c:v>2.781345</c:v>
                </c:pt>
                <c:pt idx="33948">
                  <c:v>2.8232240000000002</c:v>
                </c:pt>
                <c:pt idx="33949">
                  <c:v>2.8210839999999999</c:v>
                </c:pt>
                <c:pt idx="33950">
                  <c:v>2.775407</c:v>
                </c:pt>
                <c:pt idx="33951">
                  <c:v>2.7240319999999998</c:v>
                </c:pt>
                <c:pt idx="33952">
                  <c:v>2.7170359999999998</c:v>
                </c:pt>
                <c:pt idx="33953">
                  <c:v>2.771055</c:v>
                </c:pt>
                <c:pt idx="33954">
                  <c:v>2.8715929999999998</c:v>
                </c:pt>
                <c:pt idx="33955">
                  <c:v>2.8964989999999999</c:v>
                </c:pt>
                <c:pt idx="33956">
                  <c:v>2.8653189999999999</c:v>
                </c:pt>
                <c:pt idx="33957">
                  <c:v>2.819569</c:v>
                </c:pt>
                <c:pt idx="33958">
                  <c:v>2.7959619999999998</c:v>
                </c:pt>
                <c:pt idx="33959">
                  <c:v>2.757425</c:v>
                </c:pt>
                <c:pt idx="33960">
                  <c:v>2.7371099999999999</c:v>
                </c:pt>
                <c:pt idx="33961">
                  <c:v>2.734658</c:v>
                </c:pt>
                <c:pt idx="33962">
                  <c:v>2.7218930000000001</c:v>
                </c:pt>
                <c:pt idx="33963">
                  <c:v>2.7354270000000001</c:v>
                </c:pt>
                <c:pt idx="33964">
                  <c:v>2.8313969999999999</c:v>
                </c:pt>
                <c:pt idx="33965">
                  <c:v>2.961865</c:v>
                </c:pt>
                <c:pt idx="33966">
                  <c:v>2.936623</c:v>
                </c:pt>
                <c:pt idx="33967">
                  <c:v>2.8127900000000001</c:v>
                </c:pt>
                <c:pt idx="33968">
                  <c:v>2.7638669999999999</c:v>
                </c:pt>
                <c:pt idx="33969">
                  <c:v>2.7825950000000002</c:v>
                </c:pt>
                <c:pt idx="33970">
                  <c:v>2.8439950000000001</c:v>
                </c:pt>
                <c:pt idx="33971">
                  <c:v>2.876954</c:v>
                </c:pt>
                <c:pt idx="33972">
                  <c:v>2.8046880000000001</c:v>
                </c:pt>
                <c:pt idx="33973">
                  <c:v>2.7417259999999999</c:v>
                </c:pt>
                <c:pt idx="33974">
                  <c:v>2.7177579999999999</c:v>
                </c:pt>
                <c:pt idx="33975">
                  <c:v>2.6785239999999999</c:v>
                </c:pt>
                <c:pt idx="33976">
                  <c:v>2.7479770000000001</c:v>
                </c:pt>
                <c:pt idx="33977">
                  <c:v>2.852144</c:v>
                </c:pt>
                <c:pt idx="33978">
                  <c:v>2.8459660000000002</c:v>
                </c:pt>
                <c:pt idx="33979">
                  <c:v>2.7683870000000002</c:v>
                </c:pt>
                <c:pt idx="33980">
                  <c:v>2.8018269999999998</c:v>
                </c:pt>
                <c:pt idx="33981">
                  <c:v>2.812093</c:v>
                </c:pt>
                <c:pt idx="33982">
                  <c:v>2.804808</c:v>
                </c:pt>
                <c:pt idx="33983">
                  <c:v>2.7774260000000002</c:v>
                </c:pt>
                <c:pt idx="33984">
                  <c:v>2.7709589999999999</c:v>
                </c:pt>
                <c:pt idx="33985">
                  <c:v>2.8329119999999999</c:v>
                </c:pt>
                <c:pt idx="33986">
                  <c:v>2.87229</c:v>
                </c:pt>
                <c:pt idx="33987">
                  <c:v>2.8485140000000002</c:v>
                </c:pt>
                <c:pt idx="33988">
                  <c:v>2.8679389999999998</c:v>
                </c:pt>
                <c:pt idx="33989">
                  <c:v>2.8563999999999998</c:v>
                </c:pt>
                <c:pt idx="33990">
                  <c:v>2.87669</c:v>
                </c:pt>
                <c:pt idx="33991">
                  <c:v>2.8367339999999999</c:v>
                </c:pt>
                <c:pt idx="33992">
                  <c:v>2.7128290000000002</c:v>
                </c:pt>
                <c:pt idx="33993">
                  <c:v>2.6357789999999999</c:v>
                </c:pt>
                <c:pt idx="33994">
                  <c:v>2.680399</c:v>
                </c:pt>
                <c:pt idx="33995">
                  <c:v>2.752977</c:v>
                </c:pt>
                <c:pt idx="33996">
                  <c:v>2.8191609999999998</c:v>
                </c:pt>
                <c:pt idx="33997">
                  <c:v>2.8297870000000001</c:v>
                </c:pt>
                <c:pt idx="33998">
                  <c:v>2.9666489999999999</c:v>
                </c:pt>
                <c:pt idx="33999">
                  <c:v>3.0889440000000001</c:v>
                </c:pt>
                <c:pt idx="34000">
                  <c:v>2.9754239999999998</c:v>
                </c:pt>
                <c:pt idx="34001">
                  <c:v>2.7872110000000001</c:v>
                </c:pt>
                <c:pt idx="34002">
                  <c:v>2.7928600000000001</c:v>
                </c:pt>
                <c:pt idx="34003">
                  <c:v>2.8465910000000001</c:v>
                </c:pt>
                <c:pt idx="34004">
                  <c:v>2.861809</c:v>
                </c:pt>
                <c:pt idx="34005">
                  <c:v>2.8457979999999998</c:v>
                </c:pt>
                <c:pt idx="34006">
                  <c:v>2.8662320000000001</c:v>
                </c:pt>
                <c:pt idx="34007">
                  <c:v>2.8277429999999999</c:v>
                </c:pt>
                <c:pt idx="34008">
                  <c:v>2.7571599999999998</c:v>
                </c:pt>
                <c:pt idx="34009">
                  <c:v>2.7301389999999999</c:v>
                </c:pt>
                <c:pt idx="34010">
                  <c:v>2.7548520000000001</c:v>
                </c:pt>
                <c:pt idx="34011">
                  <c:v>2.781129</c:v>
                </c:pt>
                <c:pt idx="34012">
                  <c:v>2.7635070000000002</c:v>
                </c:pt>
                <c:pt idx="34013">
                  <c:v>2.7494190000000001</c:v>
                </c:pt>
                <c:pt idx="34014">
                  <c:v>2.7667760000000001</c:v>
                </c:pt>
                <c:pt idx="34015">
                  <c:v>2.8368069999999999</c:v>
                </c:pt>
                <c:pt idx="34016">
                  <c:v>2.8978929999999998</c:v>
                </c:pt>
                <c:pt idx="34017">
                  <c:v>2.8865219999999998</c:v>
                </c:pt>
                <c:pt idx="34018">
                  <c:v>2.828344</c:v>
                </c:pt>
                <c:pt idx="34019">
                  <c:v>2.7889900000000001</c:v>
                </c:pt>
                <c:pt idx="34020">
                  <c:v>2.7730990000000002</c:v>
                </c:pt>
                <c:pt idx="34021">
                  <c:v>2.731268</c:v>
                </c:pt>
                <c:pt idx="34022">
                  <c:v>2.677009</c:v>
                </c:pt>
                <c:pt idx="34023">
                  <c:v>2.7154739999999999</c:v>
                </c:pt>
                <c:pt idx="34024">
                  <c:v>2.7781470000000001</c:v>
                </c:pt>
                <c:pt idx="34025">
                  <c:v>2.8016109999999999</c:v>
                </c:pt>
                <c:pt idx="34026">
                  <c:v>2.8473839999999999</c:v>
                </c:pt>
                <c:pt idx="34027">
                  <c:v>2.8473120000000001</c:v>
                </c:pt>
                <c:pt idx="34028">
                  <c:v>2.833898</c:v>
                </c:pt>
                <c:pt idx="34029">
                  <c:v>2.831445</c:v>
                </c:pt>
                <c:pt idx="34030">
                  <c:v>2.8472879999999998</c:v>
                </c:pt>
                <c:pt idx="34031">
                  <c:v>2.8538990000000002</c:v>
                </c:pt>
                <c:pt idx="34032">
                  <c:v>2.8183669999999998</c:v>
                </c:pt>
                <c:pt idx="34033">
                  <c:v>2.7407879999999998</c:v>
                </c:pt>
                <c:pt idx="34034">
                  <c:v>2.694607</c:v>
                </c:pt>
                <c:pt idx="34035">
                  <c:v>2.7159070000000001</c:v>
                </c:pt>
                <c:pt idx="34036">
                  <c:v>2.8057460000000001</c:v>
                </c:pt>
                <c:pt idx="34037">
                  <c:v>2.8523130000000001</c:v>
                </c:pt>
                <c:pt idx="34038">
                  <c:v>2.862746</c:v>
                </c:pt>
                <c:pt idx="34039">
                  <c:v>2.8245459999999998</c:v>
                </c:pt>
                <c:pt idx="34040">
                  <c:v>2.773075</c:v>
                </c:pt>
                <c:pt idx="34041">
                  <c:v>2.819906</c:v>
                </c:pt>
                <c:pt idx="34042">
                  <c:v>2.87818</c:v>
                </c:pt>
                <c:pt idx="34043">
                  <c:v>2.8806560000000001</c:v>
                </c:pt>
                <c:pt idx="34044">
                  <c:v>2.8396910000000002</c:v>
                </c:pt>
                <c:pt idx="34045">
                  <c:v>2.8263250000000002</c:v>
                </c:pt>
                <c:pt idx="34046">
                  <c:v>2.8060350000000001</c:v>
                </c:pt>
                <c:pt idx="34047">
                  <c:v>2.7219410000000002</c:v>
                </c:pt>
                <c:pt idx="34048">
                  <c:v>2.6540020000000002</c:v>
                </c:pt>
                <c:pt idx="34049">
                  <c:v>2.595367</c:v>
                </c:pt>
                <c:pt idx="34050">
                  <c:v>2.6157300000000001</c:v>
                </c:pt>
                <c:pt idx="34051">
                  <c:v>2.6760229999999998</c:v>
                </c:pt>
                <c:pt idx="34052">
                  <c:v>2.7447550000000001</c:v>
                </c:pt>
                <c:pt idx="34053">
                  <c:v>2.8762569999999998</c:v>
                </c:pt>
                <c:pt idx="34054">
                  <c:v>2.9558070000000001</c:v>
                </c:pt>
                <c:pt idx="34055">
                  <c:v>2.9523929999999998</c:v>
                </c:pt>
                <c:pt idx="34056">
                  <c:v>2.8878200000000001</c:v>
                </c:pt>
                <c:pt idx="34057">
                  <c:v>2.8430330000000001</c:v>
                </c:pt>
                <c:pt idx="34058">
                  <c:v>2.8468789999999999</c:v>
                </c:pt>
                <c:pt idx="34059">
                  <c:v>2.7909130000000002</c:v>
                </c:pt>
                <c:pt idx="34060">
                  <c:v>2.7838690000000001</c:v>
                </c:pt>
                <c:pt idx="34061">
                  <c:v>2.8214450000000002</c:v>
                </c:pt>
                <c:pt idx="34062">
                  <c:v>2.8772180000000001</c:v>
                </c:pt>
                <c:pt idx="34063">
                  <c:v>2.9138799999999998</c:v>
                </c:pt>
                <c:pt idx="34064">
                  <c:v>2.9232320000000001</c:v>
                </c:pt>
                <c:pt idx="34065">
                  <c:v>2.9563839999999999</c:v>
                </c:pt>
                <c:pt idx="34066">
                  <c:v>2.9346999999999999</c:v>
                </c:pt>
                <c:pt idx="34067">
                  <c:v>2.8300749999999999</c:v>
                </c:pt>
                <c:pt idx="34068">
                  <c:v>2.8015629999999998</c:v>
                </c:pt>
                <c:pt idx="34069">
                  <c:v>2.706026</c:v>
                </c:pt>
                <c:pt idx="34070">
                  <c:v>2.616835</c:v>
                </c:pt>
                <c:pt idx="34071">
                  <c:v>2.5702210000000001</c:v>
                </c:pt>
                <c:pt idx="34072">
                  <c:v>2.6107529999999999</c:v>
                </c:pt>
                <c:pt idx="34073">
                  <c:v>2.698718</c:v>
                </c:pt>
                <c:pt idx="34074">
                  <c:v>2.8189440000000001</c:v>
                </c:pt>
                <c:pt idx="34075">
                  <c:v>2.8918590000000002</c:v>
                </c:pt>
                <c:pt idx="34076">
                  <c:v>2.9114520000000002</c:v>
                </c:pt>
                <c:pt idx="34077">
                  <c:v>2.930444</c:v>
                </c:pt>
                <c:pt idx="34078">
                  <c:v>2.904865</c:v>
                </c:pt>
                <c:pt idx="34079">
                  <c:v>2.8048320000000002</c:v>
                </c:pt>
                <c:pt idx="34080">
                  <c:v>2.7446109999999999</c:v>
                </c:pt>
                <c:pt idx="34081">
                  <c:v>2.7536499999999999</c:v>
                </c:pt>
                <c:pt idx="34082">
                  <c:v>2.7932450000000002</c:v>
                </c:pt>
                <c:pt idx="34083">
                  <c:v>2.7997839999999998</c:v>
                </c:pt>
                <c:pt idx="34084">
                  <c:v>2.7925719999999998</c:v>
                </c:pt>
                <c:pt idx="34085">
                  <c:v>2.8228629999999999</c:v>
                </c:pt>
                <c:pt idx="34086">
                  <c:v>2.8601019999999999</c:v>
                </c:pt>
                <c:pt idx="34087">
                  <c:v>2.851375</c:v>
                </c:pt>
                <c:pt idx="34088">
                  <c:v>2.7919230000000002</c:v>
                </c:pt>
                <c:pt idx="34089">
                  <c:v>2.7415579999999999</c:v>
                </c:pt>
                <c:pt idx="34090">
                  <c:v>2.746775</c:v>
                </c:pt>
                <c:pt idx="34091">
                  <c:v>2.79149</c:v>
                </c:pt>
                <c:pt idx="34092">
                  <c:v>2.8017310000000002</c:v>
                </c:pt>
                <c:pt idx="34093">
                  <c:v>2.8048570000000002</c:v>
                </c:pt>
                <c:pt idx="34094">
                  <c:v>2.814184</c:v>
                </c:pt>
                <c:pt idx="34095">
                  <c:v>2.8507259999999999</c:v>
                </c:pt>
                <c:pt idx="34096">
                  <c:v>2.8797429999999999</c:v>
                </c:pt>
                <c:pt idx="34097">
                  <c:v>2.8871229999999999</c:v>
                </c:pt>
                <c:pt idx="34098">
                  <c:v>2.9052739999999999</c:v>
                </c:pt>
                <c:pt idx="34099">
                  <c:v>2.901932</c:v>
                </c:pt>
                <c:pt idx="34100">
                  <c:v>2.8883730000000001</c:v>
                </c:pt>
                <c:pt idx="34101">
                  <c:v>2.8401480000000001</c:v>
                </c:pt>
                <c:pt idx="34102">
                  <c:v>2.810314</c:v>
                </c:pt>
                <c:pt idx="34103">
                  <c:v>2.7765849999999999</c:v>
                </c:pt>
                <c:pt idx="34104">
                  <c:v>2.6813359999999999</c:v>
                </c:pt>
                <c:pt idx="34105">
                  <c:v>2.6709269999999998</c:v>
                </c:pt>
                <c:pt idx="34106">
                  <c:v>2.7241040000000001</c:v>
                </c:pt>
                <c:pt idx="34107">
                  <c:v>2.806419</c:v>
                </c:pt>
                <c:pt idx="34108">
                  <c:v>2.8664969999999999</c:v>
                </c:pt>
                <c:pt idx="34109">
                  <c:v>2.9187850000000002</c:v>
                </c:pt>
                <c:pt idx="34110">
                  <c:v>2.9849199999999998</c:v>
                </c:pt>
                <c:pt idx="34111">
                  <c:v>2.9875409999999998</c:v>
                </c:pt>
                <c:pt idx="34112">
                  <c:v>2.8743820000000002</c:v>
                </c:pt>
                <c:pt idx="34113">
                  <c:v>2.7376149999999999</c:v>
                </c:pt>
                <c:pt idx="34114">
                  <c:v>2.7097039999999999</c:v>
                </c:pt>
                <c:pt idx="34115">
                  <c:v>2.7053050000000001</c:v>
                </c:pt>
                <c:pt idx="34116">
                  <c:v>2.7286480000000002</c:v>
                </c:pt>
                <c:pt idx="34117">
                  <c:v>2.791995</c:v>
                </c:pt>
                <c:pt idx="34118">
                  <c:v>2.7967550000000001</c:v>
                </c:pt>
                <c:pt idx="34119">
                  <c:v>2.783677</c:v>
                </c:pt>
                <c:pt idx="34120">
                  <c:v>2.8171650000000001</c:v>
                </c:pt>
                <c:pt idx="34121">
                  <c:v>2.8629380000000002</c:v>
                </c:pt>
                <c:pt idx="34122">
                  <c:v>2.8592599999999999</c:v>
                </c:pt>
                <c:pt idx="34123">
                  <c:v>2.855029</c:v>
                </c:pt>
                <c:pt idx="34124">
                  <c:v>2.8644769999999999</c:v>
                </c:pt>
                <c:pt idx="34125">
                  <c:v>2.8628179999999999</c:v>
                </c:pt>
                <c:pt idx="34126">
                  <c:v>2.8467829999999998</c:v>
                </c:pt>
                <c:pt idx="34127">
                  <c:v>2.824281</c:v>
                </c:pt>
                <c:pt idx="34128">
                  <c:v>2.8163239999999998</c:v>
                </c:pt>
                <c:pt idx="34129">
                  <c:v>2.779614</c:v>
                </c:pt>
                <c:pt idx="34130">
                  <c:v>2.7251620000000001</c:v>
                </c:pt>
                <c:pt idx="34131">
                  <c:v>2.7208350000000001</c:v>
                </c:pt>
                <c:pt idx="34132">
                  <c:v>2.7350189999999999</c:v>
                </c:pt>
                <c:pt idx="34133">
                  <c:v>2.7674729999999998</c:v>
                </c:pt>
                <c:pt idx="34134">
                  <c:v>2.8077169999999998</c:v>
                </c:pt>
                <c:pt idx="34135">
                  <c:v>2.8257720000000002</c:v>
                </c:pt>
                <c:pt idx="34136">
                  <c:v>2.8190879999999998</c:v>
                </c:pt>
                <c:pt idx="34137">
                  <c:v>2.8520720000000002</c:v>
                </c:pt>
                <c:pt idx="34138">
                  <c:v>2.9057550000000001</c:v>
                </c:pt>
                <c:pt idx="34139">
                  <c:v>2.8719299999999999</c:v>
                </c:pt>
                <c:pt idx="34140">
                  <c:v>2.7886769999999999</c:v>
                </c:pt>
                <c:pt idx="34141">
                  <c:v>2.7204980000000001</c:v>
                </c:pt>
                <c:pt idx="34142">
                  <c:v>2.6567430000000001</c:v>
                </c:pt>
                <c:pt idx="34143">
                  <c:v>2.6351059999999999</c:v>
                </c:pt>
                <c:pt idx="34144">
                  <c:v>2.6602290000000002</c:v>
                </c:pt>
                <c:pt idx="34145">
                  <c:v>2.6890770000000002</c:v>
                </c:pt>
                <c:pt idx="34146">
                  <c:v>2.677009</c:v>
                </c:pt>
                <c:pt idx="34147">
                  <c:v>2.6889569999999998</c:v>
                </c:pt>
                <c:pt idx="34148">
                  <c:v>2.7650939999999999</c:v>
                </c:pt>
                <c:pt idx="34149">
                  <c:v>2.929459</c:v>
                </c:pt>
                <c:pt idx="34150">
                  <c:v>2.999104</c:v>
                </c:pt>
                <c:pt idx="34151">
                  <c:v>3.0819000000000001</c:v>
                </c:pt>
                <c:pt idx="34152">
                  <c:v>3.0548540000000002</c:v>
                </c:pt>
                <c:pt idx="34153">
                  <c:v>2.8983020000000002</c:v>
                </c:pt>
                <c:pt idx="34154">
                  <c:v>2.738937</c:v>
                </c:pt>
                <c:pt idx="34155">
                  <c:v>2.6826829999999999</c:v>
                </c:pt>
                <c:pt idx="34156">
                  <c:v>2.7556699999999998</c:v>
                </c:pt>
                <c:pt idx="34157">
                  <c:v>2.8916909999999998</c:v>
                </c:pt>
                <c:pt idx="34158">
                  <c:v>2.7171080000000001</c:v>
                </c:pt>
                <c:pt idx="34159">
                  <c:v>2.7036220000000002</c:v>
                </c:pt>
                <c:pt idx="34160">
                  <c:v>2.6981169999999999</c:v>
                </c:pt>
                <c:pt idx="34161">
                  <c:v>2.7267969999999999</c:v>
                </c:pt>
                <c:pt idx="34162">
                  <c:v>2.7459570000000002</c:v>
                </c:pt>
                <c:pt idx="34163">
                  <c:v>2.7463660000000001</c:v>
                </c:pt>
                <c:pt idx="34164">
                  <c:v>2.800986</c:v>
                </c:pt>
                <c:pt idx="34165">
                  <c:v>2.8513510000000002</c:v>
                </c:pt>
                <c:pt idx="34166">
                  <c:v>2.865246</c:v>
                </c:pt>
                <c:pt idx="34167">
                  <c:v>2.9088799999999999</c:v>
                </c:pt>
                <c:pt idx="34168">
                  <c:v>2.9639570000000002</c:v>
                </c:pt>
                <c:pt idx="34169">
                  <c:v>2.8910420000000001</c:v>
                </c:pt>
                <c:pt idx="34170">
                  <c:v>2.8433449999999998</c:v>
                </c:pt>
                <c:pt idx="34171">
                  <c:v>2.8117079999999999</c:v>
                </c:pt>
                <c:pt idx="34172">
                  <c:v>2.8542360000000002</c:v>
                </c:pt>
                <c:pt idx="34173">
                  <c:v>2.8666170000000002</c:v>
                </c:pt>
                <c:pt idx="34174">
                  <c:v>2.8170449999999998</c:v>
                </c:pt>
                <c:pt idx="34175">
                  <c:v>2.7485300000000001</c:v>
                </c:pt>
                <c:pt idx="34176">
                  <c:v>2.715786</c:v>
                </c:pt>
                <c:pt idx="34177">
                  <c:v>2.7672089999999998</c:v>
                </c:pt>
                <c:pt idx="34178">
                  <c:v>2.811636</c:v>
                </c:pt>
                <c:pt idx="34179">
                  <c:v>2.794495</c:v>
                </c:pt>
                <c:pt idx="34180">
                  <c:v>2.7928359999999999</c:v>
                </c:pt>
                <c:pt idx="34181">
                  <c:v>2.799928</c:v>
                </c:pt>
                <c:pt idx="34182">
                  <c:v>2.7993510000000001</c:v>
                </c:pt>
                <c:pt idx="34183">
                  <c:v>2.835099</c:v>
                </c:pt>
                <c:pt idx="34184">
                  <c:v>2.8681070000000002</c:v>
                </c:pt>
                <c:pt idx="34185">
                  <c:v>2.8435380000000001</c:v>
                </c:pt>
                <c:pt idx="34186">
                  <c:v>2.8192330000000001</c:v>
                </c:pt>
                <c:pt idx="34187">
                  <c:v>2.8121170000000002</c:v>
                </c:pt>
                <c:pt idx="34188">
                  <c:v>2.8162759999999998</c:v>
                </c:pt>
                <c:pt idx="34189">
                  <c:v>2.7910810000000001</c:v>
                </c:pt>
                <c:pt idx="34190">
                  <c:v>2.7816329999999998</c:v>
                </c:pt>
                <c:pt idx="34191">
                  <c:v>2.7951920000000001</c:v>
                </c:pt>
                <c:pt idx="34192">
                  <c:v>2.8009140000000001</c:v>
                </c:pt>
                <c:pt idx="34193">
                  <c:v>2.786225</c:v>
                </c:pt>
                <c:pt idx="34194">
                  <c:v>2.7504050000000002</c:v>
                </c:pt>
                <c:pt idx="34195">
                  <c:v>2.7267009999999998</c:v>
                </c:pt>
                <c:pt idx="34196">
                  <c:v>2.7324709999999999</c:v>
                </c:pt>
                <c:pt idx="34197">
                  <c:v>2.7594919999999998</c:v>
                </c:pt>
                <c:pt idx="34198">
                  <c:v>2.7526649999999999</c:v>
                </c:pt>
                <c:pt idx="34199">
                  <c:v>2.7505009999999999</c:v>
                </c:pt>
                <c:pt idx="34200">
                  <c:v>2.8310369999999998</c:v>
                </c:pt>
                <c:pt idx="34201">
                  <c:v>2.9119090000000001</c:v>
                </c:pt>
                <c:pt idx="34202">
                  <c:v>2.9163809999999999</c:v>
                </c:pt>
                <c:pt idx="34203">
                  <c:v>2.8727710000000002</c:v>
                </c:pt>
                <c:pt idx="34204">
                  <c:v>2.897942</c:v>
                </c:pt>
                <c:pt idx="34205">
                  <c:v>2.9414310000000001</c:v>
                </c:pt>
                <c:pt idx="34206">
                  <c:v>3.0157159999999998</c:v>
                </c:pt>
                <c:pt idx="34207">
                  <c:v>3.1022379999999998</c:v>
                </c:pt>
                <c:pt idx="34208">
                  <c:v>3.1278410000000001</c:v>
                </c:pt>
                <c:pt idx="34209">
                  <c:v>2.9554710000000002</c:v>
                </c:pt>
                <c:pt idx="34210">
                  <c:v>2.684774</c:v>
                </c:pt>
                <c:pt idx="34211">
                  <c:v>2.5553400000000002</c:v>
                </c:pt>
                <c:pt idx="34212">
                  <c:v>2.532934</c:v>
                </c:pt>
                <c:pt idx="34213">
                  <c:v>2.5180289999999999</c:v>
                </c:pt>
                <c:pt idx="34214">
                  <c:v>2.603084</c:v>
                </c:pt>
                <c:pt idx="34215">
                  <c:v>2.642366</c:v>
                </c:pt>
                <c:pt idx="34216">
                  <c:v>2.719681</c:v>
                </c:pt>
                <c:pt idx="34217">
                  <c:v>2.7547320000000002</c:v>
                </c:pt>
                <c:pt idx="34218">
                  <c:v>2.7690359999999998</c:v>
                </c:pt>
                <c:pt idx="34219">
                  <c:v>2.8008899999999999</c:v>
                </c:pt>
                <c:pt idx="34220">
                  <c:v>2.842768</c:v>
                </c:pt>
                <c:pt idx="34221">
                  <c:v>2.886835</c:v>
                </c:pt>
                <c:pt idx="34222">
                  <c:v>2.882123</c:v>
                </c:pt>
                <c:pt idx="34223">
                  <c:v>2.8332000000000002</c:v>
                </c:pt>
                <c:pt idx="34224">
                  <c:v>2.8589959999999999</c:v>
                </c:pt>
                <c:pt idx="34225">
                  <c:v>2.840004</c:v>
                </c:pt>
                <c:pt idx="34226">
                  <c:v>2.823248</c:v>
                </c:pt>
                <c:pt idx="34227">
                  <c:v>2.8301229999999999</c:v>
                </c:pt>
                <c:pt idx="34228">
                  <c:v>2.8404609999999999</c:v>
                </c:pt>
                <c:pt idx="34229">
                  <c:v>2.8852000000000002</c:v>
                </c:pt>
                <c:pt idx="34230">
                  <c:v>2.8515429999999999</c:v>
                </c:pt>
                <c:pt idx="34231">
                  <c:v>2.7431930000000002</c:v>
                </c:pt>
                <c:pt idx="34232">
                  <c:v>2.6877070000000001</c:v>
                </c:pt>
                <c:pt idx="34233">
                  <c:v>2.7644679999999999</c:v>
                </c:pt>
                <c:pt idx="34234">
                  <c:v>2.84849</c:v>
                </c:pt>
                <c:pt idx="34235">
                  <c:v>2.9227509999999999</c:v>
                </c:pt>
                <c:pt idx="34236">
                  <c:v>2.9620099999999998</c:v>
                </c:pt>
                <c:pt idx="34237">
                  <c:v>2.910971</c:v>
                </c:pt>
                <c:pt idx="34238">
                  <c:v>2.8873639999999998</c:v>
                </c:pt>
                <c:pt idx="34239">
                  <c:v>2.8708</c:v>
                </c:pt>
                <c:pt idx="34240">
                  <c:v>2.8490669999999998</c:v>
                </c:pt>
                <c:pt idx="34241">
                  <c:v>2.810362</c:v>
                </c:pt>
                <c:pt idx="34242">
                  <c:v>2.759925</c:v>
                </c:pt>
                <c:pt idx="34243">
                  <c:v>2.7336960000000001</c:v>
                </c:pt>
                <c:pt idx="34244">
                  <c:v>2.7825950000000002</c:v>
                </c:pt>
                <c:pt idx="34245">
                  <c:v>2.8664719999999999</c:v>
                </c:pt>
                <c:pt idx="34246">
                  <c:v>2.874911</c:v>
                </c:pt>
                <c:pt idx="34247">
                  <c:v>2.8827959999999999</c:v>
                </c:pt>
                <c:pt idx="34248">
                  <c:v>2.8510140000000002</c:v>
                </c:pt>
                <c:pt idx="34249">
                  <c:v>2.7530489999999999</c:v>
                </c:pt>
                <c:pt idx="34250">
                  <c:v>2.7024439999999998</c:v>
                </c:pt>
                <c:pt idx="34251">
                  <c:v>2.7422550000000001</c:v>
                </c:pt>
                <c:pt idx="34252">
                  <c:v>2.776008</c:v>
                </c:pt>
                <c:pt idx="34253">
                  <c:v>2.7908409999999999</c:v>
                </c:pt>
                <c:pt idx="34254">
                  <c:v>2.8058420000000002</c:v>
                </c:pt>
                <c:pt idx="34255">
                  <c:v>2.7793739999999998</c:v>
                </c:pt>
                <c:pt idx="34256">
                  <c:v>2.7763450000000001</c:v>
                </c:pt>
                <c:pt idx="34257">
                  <c:v>2.8018999999999998</c:v>
                </c:pt>
                <c:pt idx="34258">
                  <c:v>2.7856719999999999</c:v>
                </c:pt>
                <c:pt idx="34259">
                  <c:v>2.7615590000000001</c:v>
                </c:pt>
                <c:pt idx="34260">
                  <c:v>2.7732429999999999</c:v>
                </c:pt>
                <c:pt idx="34261">
                  <c:v>2.8137509999999999</c:v>
                </c:pt>
                <c:pt idx="34262">
                  <c:v>2.816757</c:v>
                </c:pt>
                <c:pt idx="34263">
                  <c:v>2.8124769999999999</c:v>
                </c:pt>
                <c:pt idx="34264">
                  <c:v>2.8509660000000001</c:v>
                </c:pt>
                <c:pt idx="34265">
                  <c:v>2.8781560000000002</c:v>
                </c:pt>
                <c:pt idx="34266">
                  <c:v>2.9170539999999998</c:v>
                </c:pt>
                <c:pt idx="34267">
                  <c:v>2.9130389999999999</c:v>
                </c:pt>
                <c:pt idx="34268">
                  <c:v>2.8847909999999999</c:v>
                </c:pt>
                <c:pt idx="34269">
                  <c:v>2.8848150000000001</c:v>
                </c:pt>
                <c:pt idx="34270">
                  <c:v>2.8445230000000001</c:v>
                </c:pt>
                <c:pt idx="34271">
                  <c:v>2.772402</c:v>
                </c:pt>
                <c:pt idx="34272">
                  <c:v>2.7048719999999999</c:v>
                </c:pt>
                <c:pt idx="34273">
                  <c:v>2.6788120000000002</c:v>
                </c:pt>
                <c:pt idx="34274">
                  <c:v>2.6592669999999998</c:v>
                </c:pt>
                <c:pt idx="34275">
                  <c:v>2.7069640000000001</c:v>
                </c:pt>
                <c:pt idx="34276">
                  <c:v>2.810867</c:v>
                </c:pt>
                <c:pt idx="34277">
                  <c:v>2.8827240000000001</c:v>
                </c:pt>
                <c:pt idx="34278">
                  <c:v>2.8059859999999999</c:v>
                </c:pt>
                <c:pt idx="34279">
                  <c:v>2.6971790000000002</c:v>
                </c:pt>
                <c:pt idx="34280">
                  <c:v>2.726845</c:v>
                </c:pt>
                <c:pt idx="34281">
                  <c:v>2.768748</c:v>
                </c:pt>
                <c:pt idx="34282">
                  <c:v>2.7555740000000002</c:v>
                </c:pt>
                <c:pt idx="34283">
                  <c:v>2.74139</c:v>
                </c:pt>
                <c:pt idx="34284">
                  <c:v>2.7467269999999999</c:v>
                </c:pt>
                <c:pt idx="34285">
                  <c:v>2.7308599999999998</c:v>
                </c:pt>
                <c:pt idx="34286">
                  <c:v>2.7134299999999998</c:v>
                </c:pt>
                <c:pt idx="34287">
                  <c:v>2.767449</c:v>
                </c:pt>
                <c:pt idx="34288">
                  <c:v>2.8434900000000001</c:v>
                </c:pt>
                <c:pt idx="34289">
                  <c:v>2.9094090000000001</c:v>
                </c:pt>
                <c:pt idx="34290">
                  <c:v>2.9541240000000002</c:v>
                </c:pt>
                <c:pt idx="34291">
                  <c:v>2.9490759999999998</c:v>
                </c:pt>
                <c:pt idx="34292">
                  <c:v>2.9568409999999998</c:v>
                </c:pt>
                <c:pt idx="34293">
                  <c:v>2.8955860000000002</c:v>
                </c:pt>
                <c:pt idx="34294">
                  <c:v>2.8163960000000001</c:v>
                </c:pt>
                <c:pt idx="34295">
                  <c:v>2.7141999999999999</c:v>
                </c:pt>
                <c:pt idx="34296">
                  <c:v>2.695112</c:v>
                </c:pt>
                <c:pt idx="34297">
                  <c:v>2.758146</c:v>
                </c:pt>
                <c:pt idx="34298">
                  <c:v>2.72295</c:v>
                </c:pt>
                <c:pt idx="34299">
                  <c:v>2.6878989999999998</c:v>
                </c:pt>
                <c:pt idx="34300">
                  <c:v>2.7292730000000001</c:v>
                </c:pt>
                <c:pt idx="34301">
                  <c:v>2.770286</c:v>
                </c:pt>
                <c:pt idx="34302">
                  <c:v>2.760958</c:v>
                </c:pt>
                <c:pt idx="34303">
                  <c:v>2.7026840000000001</c:v>
                </c:pt>
                <c:pt idx="34304">
                  <c:v>2.7181660000000001</c:v>
                </c:pt>
                <c:pt idx="34305">
                  <c:v>2.7538909999999999</c:v>
                </c:pt>
                <c:pt idx="34306">
                  <c:v>2.7892779999999999</c:v>
                </c:pt>
                <c:pt idx="34307">
                  <c:v>2.7338650000000002</c:v>
                </c:pt>
                <c:pt idx="34308">
                  <c:v>2.777739</c:v>
                </c:pt>
                <c:pt idx="34309">
                  <c:v>2.8798870000000001</c:v>
                </c:pt>
                <c:pt idx="34310">
                  <c:v>2.8911380000000002</c:v>
                </c:pt>
                <c:pt idx="34311">
                  <c:v>2.8468789999999999</c:v>
                </c:pt>
                <c:pt idx="34312">
                  <c:v>2.8936139999999999</c:v>
                </c:pt>
                <c:pt idx="34313">
                  <c:v>2.9866030000000001</c:v>
                </c:pt>
                <c:pt idx="34314">
                  <c:v>3.007206</c:v>
                </c:pt>
                <c:pt idx="34315">
                  <c:v>2.9790779999999999</c:v>
                </c:pt>
                <c:pt idx="34316">
                  <c:v>2.9243380000000001</c:v>
                </c:pt>
                <c:pt idx="34317">
                  <c:v>2.920347</c:v>
                </c:pt>
                <c:pt idx="34318">
                  <c:v>2.8995760000000002</c:v>
                </c:pt>
                <c:pt idx="34319">
                  <c:v>2.8332000000000002</c:v>
                </c:pt>
                <c:pt idx="34320">
                  <c:v>2.8151700000000002</c:v>
                </c:pt>
                <c:pt idx="34321">
                  <c:v>2.8053129999999999</c:v>
                </c:pt>
                <c:pt idx="34322">
                  <c:v>2.7776190000000001</c:v>
                </c:pt>
                <c:pt idx="34323">
                  <c:v>2.7737959999999999</c:v>
                </c:pt>
                <c:pt idx="34324">
                  <c:v>2.7941579999999999</c:v>
                </c:pt>
                <c:pt idx="34325">
                  <c:v>2.8008899999999999</c:v>
                </c:pt>
                <c:pt idx="34326">
                  <c:v>2.8071890000000002</c:v>
                </c:pt>
                <c:pt idx="34327">
                  <c:v>2.844379</c:v>
                </c:pt>
                <c:pt idx="34328">
                  <c:v>2.8590200000000001</c:v>
                </c:pt>
                <c:pt idx="34329">
                  <c:v>2.9071250000000002</c:v>
                </c:pt>
                <c:pt idx="34330">
                  <c:v>2.9167169999999998</c:v>
                </c:pt>
                <c:pt idx="34331">
                  <c:v>2.872458</c:v>
                </c:pt>
                <c:pt idx="34332">
                  <c:v>2.8170929999999998</c:v>
                </c:pt>
                <c:pt idx="34333">
                  <c:v>2.755646</c:v>
                </c:pt>
                <c:pt idx="34334">
                  <c:v>2.740837</c:v>
                </c:pt>
                <c:pt idx="34335">
                  <c:v>2.7657910000000001</c:v>
                </c:pt>
                <c:pt idx="34336">
                  <c:v>2.8205550000000001</c:v>
                </c:pt>
                <c:pt idx="34337">
                  <c:v>2.7987980000000001</c:v>
                </c:pt>
                <c:pt idx="34338">
                  <c:v>2.7832439999999998</c:v>
                </c:pt>
                <c:pt idx="34339">
                  <c:v>2.7881969999999998</c:v>
                </c:pt>
                <c:pt idx="34340">
                  <c:v>2.8500049999999999</c:v>
                </c:pt>
                <c:pt idx="34341">
                  <c:v>2.9493879999999999</c:v>
                </c:pt>
                <c:pt idx="34342">
                  <c:v>2.9414069999999999</c:v>
                </c:pt>
                <c:pt idx="34343">
                  <c:v>2.875416</c:v>
                </c:pt>
                <c:pt idx="34344">
                  <c:v>2.8436340000000002</c:v>
                </c:pt>
                <c:pt idx="34345">
                  <c:v>2.8223340000000001</c:v>
                </c:pt>
                <c:pt idx="34346">
                  <c:v>2.7981009999999999</c:v>
                </c:pt>
                <c:pt idx="34347">
                  <c:v>2.7887490000000001</c:v>
                </c:pt>
                <c:pt idx="34348">
                  <c:v>2.7965629999999999</c:v>
                </c:pt>
                <c:pt idx="34349">
                  <c:v>2.8037030000000001</c:v>
                </c:pt>
                <c:pt idx="34350">
                  <c:v>2.7799510000000001</c:v>
                </c:pt>
                <c:pt idx="34351">
                  <c:v>2.7262200000000001</c:v>
                </c:pt>
                <c:pt idx="34352">
                  <c:v>2.7683149999999999</c:v>
                </c:pt>
                <c:pt idx="34353">
                  <c:v>2.7970429999999999</c:v>
                </c:pt>
                <c:pt idx="34354">
                  <c:v>2.722013</c:v>
                </c:pt>
                <c:pt idx="34355">
                  <c:v>2.6448670000000001</c:v>
                </c:pt>
                <c:pt idx="34356">
                  <c:v>2.5872649999999999</c:v>
                </c:pt>
                <c:pt idx="34357">
                  <c:v>2.5545460000000002</c:v>
                </c:pt>
                <c:pt idx="34358">
                  <c:v>2.5778180000000002</c:v>
                </c:pt>
                <c:pt idx="34359">
                  <c:v>2.6618629999999999</c:v>
                </c:pt>
                <c:pt idx="34360">
                  <c:v>2.8218529999999999</c:v>
                </c:pt>
                <c:pt idx="34361">
                  <c:v>2.9132069999999999</c:v>
                </c:pt>
                <c:pt idx="34362">
                  <c:v>2.9264299999999999</c:v>
                </c:pt>
                <c:pt idx="34363">
                  <c:v>2.86164</c:v>
                </c:pt>
                <c:pt idx="34364">
                  <c:v>2.8095680000000001</c:v>
                </c:pt>
                <c:pt idx="34365">
                  <c:v>2.788821</c:v>
                </c:pt>
                <c:pt idx="34366">
                  <c:v>2.804135</c:v>
                </c:pt>
                <c:pt idx="34367">
                  <c:v>2.823296</c:v>
                </c:pt>
                <c:pt idx="34368">
                  <c:v>2.887724</c:v>
                </c:pt>
                <c:pt idx="34369">
                  <c:v>2.915972</c:v>
                </c:pt>
                <c:pt idx="34370">
                  <c:v>2.9298670000000002</c:v>
                </c:pt>
                <c:pt idx="34371">
                  <c:v>2.9061629999999998</c:v>
                </c:pt>
                <c:pt idx="34372">
                  <c:v>2.8180550000000002</c:v>
                </c:pt>
                <c:pt idx="34373">
                  <c:v>2.790937</c:v>
                </c:pt>
                <c:pt idx="34374">
                  <c:v>2.8125499999999999</c:v>
                </c:pt>
                <c:pt idx="34375">
                  <c:v>2.7810320000000002</c:v>
                </c:pt>
                <c:pt idx="34376">
                  <c:v>2.7432650000000001</c:v>
                </c:pt>
                <c:pt idx="34377">
                  <c:v>2.7237680000000002</c:v>
                </c:pt>
                <c:pt idx="34378">
                  <c:v>2.7389610000000002</c:v>
                </c:pt>
                <c:pt idx="34379">
                  <c:v>2.779013</c:v>
                </c:pt>
                <c:pt idx="34380">
                  <c:v>2.868636</c:v>
                </c:pt>
                <c:pt idx="34381">
                  <c:v>2.9140969999999999</c:v>
                </c:pt>
                <c:pt idx="34382">
                  <c:v>2.9174859999999998</c:v>
                </c:pt>
                <c:pt idx="34383">
                  <c:v>2.952826</c:v>
                </c:pt>
                <c:pt idx="34384">
                  <c:v>2.9283769999999998</c:v>
                </c:pt>
                <c:pt idx="34385">
                  <c:v>2.8856090000000001</c:v>
                </c:pt>
                <c:pt idx="34386">
                  <c:v>2.869453</c:v>
                </c:pt>
                <c:pt idx="34387">
                  <c:v>2.7931970000000002</c:v>
                </c:pt>
                <c:pt idx="34388">
                  <c:v>2.6915049999999998</c:v>
                </c:pt>
                <c:pt idx="34389">
                  <c:v>2.6654930000000001</c:v>
                </c:pt>
                <c:pt idx="34390">
                  <c:v>2.7104970000000002</c:v>
                </c:pt>
                <c:pt idx="34391">
                  <c:v>2.8081019999999999</c:v>
                </c:pt>
                <c:pt idx="34392">
                  <c:v>2.8734679999999999</c:v>
                </c:pt>
                <c:pt idx="34393">
                  <c:v>2.9322469999999998</c:v>
                </c:pt>
                <c:pt idx="34394">
                  <c:v>3.0054509999999999</c:v>
                </c:pt>
                <c:pt idx="34395">
                  <c:v>3.0274480000000001</c:v>
                </c:pt>
                <c:pt idx="34396">
                  <c:v>3.054373</c:v>
                </c:pt>
                <c:pt idx="34397">
                  <c:v>3.0296120000000002</c:v>
                </c:pt>
                <c:pt idx="34398">
                  <c:v>2.8758720000000002</c:v>
                </c:pt>
                <c:pt idx="34399">
                  <c:v>2.7454519999999998</c:v>
                </c:pt>
                <c:pt idx="34400">
                  <c:v>2.66696</c:v>
                </c:pt>
                <c:pt idx="34401">
                  <c:v>2.623278</c:v>
                </c:pt>
                <c:pt idx="34402">
                  <c:v>2.6722730000000001</c:v>
                </c:pt>
                <c:pt idx="34403">
                  <c:v>2.794038</c:v>
                </c:pt>
                <c:pt idx="34404">
                  <c:v>2.8822429999999999</c:v>
                </c:pt>
                <c:pt idx="34405">
                  <c:v>2.8619289999999999</c:v>
                </c:pt>
                <c:pt idx="34406">
                  <c:v>2.8365900000000002</c:v>
                </c:pt>
                <c:pt idx="34407">
                  <c:v>2.8646210000000001</c:v>
                </c:pt>
                <c:pt idx="34408">
                  <c:v>2.914866</c:v>
                </c:pt>
                <c:pt idx="34409">
                  <c:v>2.9018359999999999</c:v>
                </c:pt>
                <c:pt idx="34410">
                  <c:v>2.8082220000000002</c:v>
                </c:pt>
                <c:pt idx="34411">
                  <c:v>2.6960489999999999</c:v>
                </c:pt>
                <c:pt idx="34412">
                  <c:v>2.6854230000000001</c:v>
                </c:pt>
                <c:pt idx="34413">
                  <c:v>2.7271339999999999</c:v>
                </c:pt>
                <c:pt idx="34414">
                  <c:v>2.7598769999999999</c:v>
                </c:pt>
                <c:pt idx="34415">
                  <c:v>2.757641</c:v>
                </c:pt>
                <c:pt idx="34416">
                  <c:v>2.749323</c:v>
                </c:pt>
                <c:pt idx="34417">
                  <c:v>2.7705989999999998</c:v>
                </c:pt>
                <c:pt idx="34418">
                  <c:v>2.858924</c:v>
                </c:pt>
                <c:pt idx="34419">
                  <c:v>2.9235929999999999</c:v>
                </c:pt>
                <c:pt idx="34420">
                  <c:v>2.8948399999999999</c:v>
                </c:pt>
                <c:pt idx="34421">
                  <c:v>2.8409659999999999</c:v>
                </c:pt>
                <c:pt idx="34422">
                  <c:v>2.8523369999999999</c:v>
                </c:pt>
                <c:pt idx="34423">
                  <c:v>2.8419750000000001</c:v>
                </c:pt>
                <c:pt idx="34424">
                  <c:v>2.80714</c:v>
                </c:pt>
                <c:pt idx="34425">
                  <c:v>2.783509</c:v>
                </c:pt>
                <c:pt idx="34426">
                  <c:v>2.755093</c:v>
                </c:pt>
                <c:pt idx="34427">
                  <c:v>2.800529</c:v>
                </c:pt>
                <c:pt idx="34428">
                  <c:v>2.8448600000000002</c:v>
                </c:pt>
                <c:pt idx="34429">
                  <c:v>2.8432490000000001</c:v>
                </c:pt>
                <c:pt idx="34430">
                  <c:v>2.8039909999999999</c:v>
                </c:pt>
                <c:pt idx="34431">
                  <c:v>2.8019240000000001</c:v>
                </c:pt>
                <c:pt idx="34432">
                  <c:v>2.7827389999999999</c:v>
                </c:pt>
                <c:pt idx="34433">
                  <c:v>2.6861929999999998</c:v>
                </c:pt>
                <c:pt idx="34434">
                  <c:v>2.6770330000000002</c:v>
                </c:pt>
                <c:pt idx="34435">
                  <c:v>2.689943</c:v>
                </c:pt>
                <c:pt idx="34436">
                  <c:v>2.7872590000000002</c:v>
                </c:pt>
                <c:pt idx="34437">
                  <c:v>3.0144419999999998</c:v>
                </c:pt>
                <c:pt idx="34438">
                  <c:v>3.1049790000000002</c:v>
                </c:pt>
                <c:pt idx="34439">
                  <c:v>3.042017</c:v>
                </c:pt>
                <c:pt idx="34440">
                  <c:v>2.9639329999999999</c:v>
                </c:pt>
                <c:pt idx="34441">
                  <c:v>2.879022</c:v>
                </c:pt>
                <c:pt idx="34442">
                  <c:v>2.7619919999999998</c:v>
                </c:pt>
                <c:pt idx="34443">
                  <c:v>2.6739320000000002</c:v>
                </c:pt>
                <c:pt idx="34444">
                  <c:v>2.6903269999999999</c:v>
                </c:pt>
                <c:pt idx="34445">
                  <c:v>2.7091989999999999</c:v>
                </c:pt>
                <c:pt idx="34446">
                  <c:v>2.6944379999999999</c:v>
                </c:pt>
                <c:pt idx="34447">
                  <c:v>2.6866970000000001</c:v>
                </c:pt>
                <c:pt idx="34448">
                  <c:v>2.6872739999999999</c:v>
                </c:pt>
                <c:pt idx="34449">
                  <c:v>2.737832</c:v>
                </c:pt>
                <c:pt idx="34450">
                  <c:v>2.7837489999999998</c:v>
                </c:pt>
                <c:pt idx="34451">
                  <c:v>2.820363</c:v>
                </c:pt>
                <c:pt idx="34452">
                  <c:v>2.8848400000000001</c:v>
                </c:pt>
                <c:pt idx="34453">
                  <c:v>2.9090240000000001</c:v>
                </c:pt>
                <c:pt idx="34454">
                  <c:v>2.8484660000000002</c:v>
                </c:pt>
                <c:pt idx="34455">
                  <c:v>2.8058420000000002</c:v>
                </c:pt>
                <c:pt idx="34456">
                  <c:v>2.8020679999999998</c:v>
                </c:pt>
                <c:pt idx="34457">
                  <c:v>2.7960579999999999</c:v>
                </c:pt>
                <c:pt idx="34458">
                  <c:v>2.8466870000000002</c:v>
                </c:pt>
                <c:pt idx="34459">
                  <c:v>2.885777</c:v>
                </c:pt>
                <c:pt idx="34460">
                  <c:v>2.8838780000000002</c:v>
                </c:pt>
                <c:pt idx="34461">
                  <c:v>2.8419750000000001</c:v>
                </c:pt>
                <c:pt idx="34462">
                  <c:v>2.810362</c:v>
                </c:pt>
                <c:pt idx="34463">
                  <c:v>2.8234400000000002</c:v>
                </c:pt>
                <c:pt idx="34464">
                  <c:v>2.8928449999999999</c:v>
                </c:pt>
                <c:pt idx="34465">
                  <c:v>2.9481619999999999</c:v>
                </c:pt>
                <c:pt idx="34466">
                  <c:v>2.9333290000000001</c:v>
                </c:pt>
                <c:pt idx="34467">
                  <c:v>2.8985660000000002</c:v>
                </c:pt>
                <c:pt idx="34468">
                  <c:v>2.8557980000000001</c:v>
                </c:pt>
                <c:pt idx="34469">
                  <c:v>2.8091840000000001</c:v>
                </c:pt>
                <c:pt idx="34470">
                  <c:v>2.794495</c:v>
                </c:pt>
                <c:pt idx="34471">
                  <c:v>2.790216</c:v>
                </c:pt>
                <c:pt idx="34472">
                  <c:v>2.81392</c:v>
                </c:pt>
                <c:pt idx="34473">
                  <c:v>2.817526</c:v>
                </c:pt>
                <c:pt idx="34474">
                  <c:v>2.813704</c:v>
                </c:pt>
                <c:pt idx="34475">
                  <c:v>2.8209879999999998</c:v>
                </c:pt>
                <c:pt idx="34476">
                  <c:v>2.7985579999999999</c:v>
                </c:pt>
                <c:pt idx="34477">
                  <c:v>2.786009</c:v>
                </c:pt>
                <c:pt idx="34478">
                  <c:v>2.7918029999999998</c:v>
                </c:pt>
                <c:pt idx="34479">
                  <c:v>2.8156029999999999</c:v>
                </c:pt>
                <c:pt idx="34480">
                  <c:v>2.8343060000000002</c:v>
                </c:pt>
                <c:pt idx="34481">
                  <c:v>2.8544999999999998</c:v>
                </c:pt>
                <c:pt idx="34482">
                  <c:v>2.8621449999999999</c:v>
                </c:pt>
                <c:pt idx="34483">
                  <c:v>2.8352919999999999</c:v>
                </c:pt>
                <c:pt idx="34484">
                  <c:v>2.7600210000000001</c:v>
                </c:pt>
                <c:pt idx="34485">
                  <c:v>2.7027320000000001</c:v>
                </c:pt>
                <c:pt idx="34486">
                  <c:v>2.708863</c:v>
                </c:pt>
                <c:pt idx="34487">
                  <c:v>2.742664</c:v>
                </c:pt>
                <c:pt idx="34488">
                  <c:v>2.7458849999999999</c:v>
                </c:pt>
                <c:pt idx="34489">
                  <c:v>2.7207150000000002</c:v>
                </c:pt>
                <c:pt idx="34490">
                  <c:v>2.715522</c:v>
                </c:pt>
                <c:pt idx="34491">
                  <c:v>2.8071890000000002</c:v>
                </c:pt>
                <c:pt idx="34492">
                  <c:v>2.9163320000000001</c:v>
                </c:pt>
                <c:pt idx="34493">
                  <c:v>2.9127260000000001</c:v>
                </c:pt>
                <c:pt idx="34494">
                  <c:v>2.8329119999999999</c:v>
                </c:pt>
                <c:pt idx="34495">
                  <c:v>2.801587</c:v>
                </c:pt>
                <c:pt idx="34496">
                  <c:v>2.8350520000000001</c:v>
                </c:pt>
                <c:pt idx="34497">
                  <c:v>2.8520479999999999</c:v>
                </c:pt>
                <c:pt idx="34498">
                  <c:v>2.8993120000000001</c:v>
                </c:pt>
                <c:pt idx="34499">
                  <c:v>2.9440270000000002</c:v>
                </c:pt>
                <c:pt idx="34500">
                  <c:v>2.9250590000000001</c:v>
                </c:pt>
                <c:pt idx="34501">
                  <c:v>2.8622890000000001</c:v>
                </c:pt>
                <c:pt idx="34502">
                  <c:v>2.7830279999999998</c:v>
                </c:pt>
                <c:pt idx="34503">
                  <c:v>2.7480009999999999</c:v>
                </c:pt>
                <c:pt idx="34504">
                  <c:v>2.8448359999999999</c:v>
                </c:pt>
                <c:pt idx="34505">
                  <c:v>2.8834209999999998</c:v>
                </c:pt>
                <c:pt idx="34506">
                  <c:v>2.8326470000000001</c:v>
                </c:pt>
                <c:pt idx="34507">
                  <c:v>2.7417980000000002</c:v>
                </c:pt>
                <c:pt idx="34508">
                  <c:v>2.6658539999999999</c:v>
                </c:pt>
                <c:pt idx="34509">
                  <c:v>2.6559010000000001</c:v>
                </c:pt>
                <c:pt idx="34510">
                  <c:v>2.7691080000000001</c:v>
                </c:pt>
                <c:pt idx="34511">
                  <c:v>2.8434179999999998</c:v>
                </c:pt>
                <c:pt idx="34512">
                  <c:v>2.8496920000000001</c:v>
                </c:pt>
                <c:pt idx="34513">
                  <c:v>2.8416389999999998</c:v>
                </c:pt>
                <c:pt idx="34514">
                  <c:v>2.8520479999999999</c:v>
                </c:pt>
                <c:pt idx="34515">
                  <c:v>2.9217420000000001</c:v>
                </c:pt>
                <c:pt idx="34516">
                  <c:v>2.930396</c:v>
                </c:pt>
                <c:pt idx="34517">
                  <c:v>2.831998</c:v>
                </c:pt>
                <c:pt idx="34518">
                  <c:v>2.7159070000000001</c:v>
                </c:pt>
                <c:pt idx="34519">
                  <c:v>2.6333989999999998</c:v>
                </c:pt>
                <c:pt idx="34520">
                  <c:v>2.6962649999999999</c:v>
                </c:pt>
                <c:pt idx="34521">
                  <c:v>2.7644440000000001</c:v>
                </c:pt>
                <c:pt idx="34522">
                  <c:v>2.7268210000000002</c:v>
                </c:pt>
                <c:pt idx="34523">
                  <c:v>2.7182870000000001</c:v>
                </c:pt>
                <c:pt idx="34524">
                  <c:v>2.7311719999999999</c:v>
                </c:pt>
                <c:pt idx="34525">
                  <c:v>2.7402359999999999</c:v>
                </c:pt>
                <c:pt idx="34526">
                  <c:v>2.7744689999999999</c:v>
                </c:pt>
                <c:pt idx="34527">
                  <c:v>2.7703820000000001</c:v>
                </c:pt>
                <c:pt idx="34528">
                  <c:v>2.7818260000000001</c:v>
                </c:pt>
                <c:pt idx="34529">
                  <c:v>2.7796620000000001</c:v>
                </c:pt>
                <c:pt idx="34530">
                  <c:v>2.7432889999999999</c:v>
                </c:pt>
                <c:pt idx="34531">
                  <c:v>2.780383</c:v>
                </c:pt>
                <c:pt idx="34532">
                  <c:v>2.8430089999999999</c:v>
                </c:pt>
                <c:pt idx="34533">
                  <c:v>2.8846229999999999</c:v>
                </c:pt>
                <c:pt idx="34534">
                  <c:v>2.8737089999999998</c:v>
                </c:pt>
                <c:pt idx="34535">
                  <c:v>2.863035</c:v>
                </c:pt>
                <c:pt idx="34536">
                  <c:v>2.9226070000000002</c:v>
                </c:pt>
                <c:pt idx="34537">
                  <c:v>2.9836459999999998</c:v>
                </c:pt>
                <c:pt idx="34538">
                  <c:v>2.9429699999999999</c:v>
                </c:pt>
                <c:pt idx="34539">
                  <c:v>2.8401239999999999</c:v>
                </c:pt>
                <c:pt idx="34540">
                  <c:v>2.811372</c:v>
                </c:pt>
                <c:pt idx="34541">
                  <c:v>2.8900079999999999</c:v>
                </c:pt>
                <c:pt idx="34542">
                  <c:v>3.0296120000000002</c:v>
                </c:pt>
                <c:pt idx="34543">
                  <c:v>3.0193460000000001</c:v>
                </c:pt>
                <c:pt idx="34544">
                  <c:v>2.9123420000000002</c:v>
                </c:pt>
                <c:pt idx="34545">
                  <c:v>2.7764169999999999</c:v>
                </c:pt>
                <c:pt idx="34546">
                  <c:v>2.773628</c:v>
                </c:pt>
                <c:pt idx="34547">
                  <c:v>2.780119</c:v>
                </c:pt>
                <c:pt idx="34548">
                  <c:v>2.7228539999999999</c:v>
                </c:pt>
                <c:pt idx="34549">
                  <c:v>2.7206429999999999</c:v>
                </c:pt>
                <c:pt idx="34550">
                  <c:v>2.77346</c:v>
                </c:pt>
                <c:pt idx="34551">
                  <c:v>2.7579530000000001</c:v>
                </c:pt>
                <c:pt idx="34552">
                  <c:v>2.7685070000000001</c:v>
                </c:pt>
                <c:pt idx="34553">
                  <c:v>2.7497799999999999</c:v>
                </c:pt>
                <c:pt idx="34554">
                  <c:v>2.7265320000000002</c:v>
                </c:pt>
                <c:pt idx="34555">
                  <c:v>2.7621120000000001</c:v>
                </c:pt>
                <c:pt idx="34556">
                  <c:v>2.7918029999999998</c:v>
                </c:pt>
                <c:pt idx="34557">
                  <c:v>2.8232719999999998</c:v>
                </c:pt>
                <c:pt idx="34558">
                  <c:v>2.848706</c:v>
                </c:pt>
                <c:pt idx="34559">
                  <c:v>2.863299</c:v>
                </c:pt>
                <c:pt idx="34560">
                  <c:v>2.8447879999999999</c:v>
                </c:pt>
                <c:pt idx="34561">
                  <c:v>2.8338739999999998</c:v>
                </c:pt>
                <c:pt idx="34562">
                  <c:v>2.826397</c:v>
                </c:pt>
                <c:pt idx="34563">
                  <c:v>2.857361</c:v>
                </c:pt>
                <c:pt idx="34564">
                  <c:v>2.8541400000000001</c:v>
                </c:pt>
                <c:pt idx="34565">
                  <c:v>2.813415</c:v>
                </c:pt>
                <c:pt idx="34566">
                  <c:v>2.7686760000000001</c:v>
                </c:pt>
                <c:pt idx="34567">
                  <c:v>2.803318</c:v>
                </c:pt>
                <c:pt idx="34568">
                  <c:v>2.8125260000000001</c:v>
                </c:pt>
                <c:pt idx="34569">
                  <c:v>2.8255789999999998</c:v>
                </c:pt>
                <c:pt idx="34570">
                  <c:v>2.777739</c:v>
                </c:pt>
                <c:pt idx="34571">
                  <c:v>2.7604299999999999</c:v>
                </c:pt>
                <c:pt idx="34572">
                  <c:v>2.7521840000000002</c:v>
                </c:pt>
                <c:pt idx="34573">
                  <c:v>2.6989580000000002</c:v>
                </c:pt>
                <c:pt idx="34574">
                  <c:v>2.6911450000000001</c:v>
                </c:pt>
                <c:pt idx="34575">
                  <c:v>2.7868740000000001</c:v>
                </c:pt>
                <c:pt idx="34576">
                  <c:v>2.8946480000000001</c:v>
                </c:pt>
                <c:pt idx="34577">
                  <c:v>2.934555</c:v>
                </c:pt>
                <c:pt idx="34578">
                  <c:v>2.8840699999999999</c:v>
                </c:pt>
                <c:pt idx="34579">
                  <c:v>2.765863</c:v>
                </c:pt>
                <c:pt idx="34580">
                  <c:v>2.7184789999999999</c:v>
                </c:pt>
                <c:pt idx="34581">
                  <c:v>2.734658</c:v>
                </c:pt>
                <c:pt idx="34582">
                  <c:v>2.7695650000000001</c:v>
                </c:pt>
                <c:pt idx="34583">
                  <c:v>2.7734839999999998</c:v>
                </c:pt>
                <c:pt idx="34584">
                  <c:v>2.7876430000000001</c:v>
                </c:pt>
                <c:pt idx="34585">
                  <c:v>2.8926769999999999</c:v>
                </c:pt>
                <c:pt idx="34586">
                  <c:v>2.9406859999999999</c:v>
                </c:pt>
                <c:pt idx="34587">
                  <c:v>2.923352</c:v>
                </c:pt>
                <c:pt idx="34588">
                  <c:v>2.8687800000000001</c:v>
                </c:pt>
                <c:pt idx="34589">
                  <c:v>2.8562310000000002</c:v>
                </c:pt>
                <c:pt idx="34590">
                  <c:v>2.857818</c:v>
                </c:pt>
                <c:pt idx="34591">
                  <c:v>2.8511829999999998</c:v>
                </c:pt>
                <c:pt idx="34592">
                  <c:v>2.7906249999999999</c:v>
                </c:pt>
                <c:pt idx="34593">
                  <c:v>2.7510539999999999</c:v>
                </c:pt>
                <c:pt idx="34594">
                  <c:v>2.7740130000000001</c:v>
                </c:pt>
                <c:pt idx="34595">
                  <c:v>2.7993030000000001</c:v>
                </c:pt>
                <c:pt idx="34596">
                  <c:v>2.8229350000000002</c:v>
                </c:pt>
                <c:pt idx="34597">
                  <c:v>2.8755359999999999</c:v>
                </c:pt>
                <c:pt idx="34598">
                  <c:v>2.9441709999999999</c:v>
                </c:pt>
                <c:pt idx="34599">
                  <c:v>2.9330889999999998</c:v>
                </c:pt>
                <c:pt idx="34600">
                  <c:v>2.8817140000000001</c:v>
                </c:pt>
                <c:pt idx="34601">
                  <c:v>2.8095680000000001</c:v>
                </c:pt>
                <c:pt idx="34602">
                  <c:v>2.7870659999999998</c:v>
                </c:pt>
                <c:pt idx="34603">
                  <c:v>2.7964180000000001</c:v>
                </c:pt>
                <c:pt idx="34604">
                  <c:v>2.8340420000000002</c:v>
                </c:pt>
                <c:pt idx="34605">
                  <c:v>2.8055539999999999</c:v>
                </c:pt>
                <c:pt idx="34606">
                  <c:v>2.764589</c:v>
                </c:pt>
                <c:pt idx="34607">
                  <c:v>2.7877879999999999</c:v>
                </c:pt>
                <c:pt idx="34608">
                  <c:v>2.8077169999999998</c:v>
                </c:pt>
                <c:pt idx="34609">
                  <c:v>2.869189</c:v>
                </c:pt>
                <c:pt idx="34610">
                  <c:v>2.908471</c:v>
                </c:pt>
                <c:pt idx="34611">
                  <c:v>2.8665690000000001</c:v>
                </c:pt>
                <c:pt idx="34612">
                  <c:v>2.8202910000000001</c:v>
                </c:pt>
                <c:pt idx="34613">
                  <c:v>2.7957689999999999</c:v>
                </c:pt>
                <c:pt idx="34614">
                  <c:v>2.7354509999999999</c:v>
                </c:pt>
                <c:pt idx="34615">
                  <c:v>2.6428950000000002</c:v>
                </c:pt>
                <c:pt idx="34616">
                  <c:v>2.6359720000000002</c:v>
                </c:pt>
                <c:pt idx="34617">
                  <c:v>2.6968909999999999</c:v>
                </c:pt>
                <c:pt idx="34618">
                  <c:v>2.7762479999999998</c:v>
                </c:pt>
                <c:pt idx="34619">
                  <c:v>2.8007460000000002</c:v>
                </c:pt>
                <c:pt idx="34620">
                  <c:v>2.801876</c:v>
                </c:pt>
                <c:pt idx="34621">
                  <c:v>2.769685</c:v>
                </c:pt>
                <c:pt idx="34622">
                  <c:v>2.9095049999999998</c:v>
                </c:pt>
                <c:pt idx="34623">
                  <c:v>3.017712</c:v>
                </c:pt>
                <c:pt idx="34624">
                  <c:v>2.9230160000000001</c:v>
                </c:pt>
                <c:pt idx="34625">
                  <c:v>2.813199</c:v>
                </c:pt>
                <c:pt idx="34626">
                  <c:v>2.7086700000000001</c:v>
                </c:pt>
                <c:pt idx="34627">
                  <c:v>2.713911</c:v>
                </c:pt>
                <c:pt idx="34628">
                  <c:v>2.8032940000000002</c:v>
                </c:pt>
                <c:pt idx="34629">
                  <c:v>2.789927</c:v>
                </c:pt>
                <c:pt idx="34630">
                  <c:v>2.7856719999999999</c:v>
                </c:pt>
                <c:pt idx="34631">
                  <c:v>2.7601170000000002</c:v>
                </c:pt>
                <c:pt idx="34632">
                  <c:v>2.7319659999999999</c:v>
                </c:pt>
                <c:pt idx="34633">
                  <c:v>2.7242000000000002</c:v>
                </c:pt>
                <c:pt idx="34634">
                  <c:v>2.7611750000000002</c:v>
                </c:pt>
                <c:pt idx="34635">
                  <c:v>2.831493</c:v>
                </c:pt>
                <c:pt idx="34636">
                  <c:v>2.872579</c:v>
                </c:pt>
                <c:pt idx="34637">
                  <c:v>2.863972</c:v>
                </c:pt>
                <c:pt idx="34638">
                  <c:v>2.8509180000000001</c:v>
                </c:pt>
                <c:pt idx="34639">
                  <c:v>2.8666170000000002</c:v>
                </c:pt>
                <c:pt idx="34640">
                  <c:v>2.8910420000000001</c:v>
                </c:pt>
                <c:pt idx="34641">
                  <c:v>2.8735889999999999</c:v>
                </c:pt>
                <c:pt idx="34642">
                  <c:v>2.821901</c:v>
                </c:pt>
                <c:pt idx="34643">
                  <c:v>2.8055539999999999</c:v>
                </c:pt>
                <c:pt idx="34644">
                  <c:v>2.810025</c:v>
                </c:pt>
                <c:pt idx="34645">
                  <c:v>2.806708</c:v>
                </c:pt>
                <c:pt idx="34646">
                  <c:v>2.7960820000000002</c:v>
                </c:pt>
                <c:pt idx="34647">
                  <c:v>2.8368069999999999</c:v>
                </c:pt>
                <c:pt idx="34648">
                  <c:v>2.868179</c:v>
                </c:pt>
                <c:pt idx="34649">
                  <c:v>2.8561830000000001</c:v>
                </c:pt>
                <c:pt idx="34650">
                  <c:v>2.8672900000000001</c:v>
                </c:pt>
                <c:pt idx="34651">
                  <c:v>2.903327</c:v>
                </c:pt>
                <c:pt idx="34652">
                  <c:v>2.8587790000000002</c:v>
                </c:pt>
                <c:pt idx="34653">
                  <c:v>2.7300900000000001</c:v>
                </c:pt>
                <c:pt idx="34654">
                  <c:v>2.6919379999999999</c:v>
                </c:pt>
                <c:pt idx="34655">
                  <c:v>2.7318449999999999</c:v>
                </c:pt>
                <c:pt idx="34656">
                  <c:v>2.7459090000000002</c:v>
                </c:pt>
                <c:pt idx="34657">
                  <c:v>2.795385</c:v>
                </c:pt>
                <c:pt idx="34658">
                  <c:v>2.859477</c:v>
                </c:pt>
                <c:pt idx="34659">
                  <c:v>2.882844</c:v>
                </c:pt>
                <c:pt idx="34660">
                  <c:v>2.8706309999999999</c:v>
                </c:pt>
                <c:pt idx="34661">
                  <c:v>2.8464710000000002</c:v>
                </c:pt>
                <c:pt idx="34662">
                  <c:v>2.81541</c:v>
                </c:pt>
                <c:pt idx="34663">
                  <c:v>2.772859</c:v>
                </c:pt>
                <c:pt idx="34664">
                  <c:v>2.7925960000000001</c:v>
                </c:pt>
                <c:pt idx="34665">
                  <c:v>2.8381289999999999</c:v>
                </c:pt>
                <c:pt idx="34666">
                  <c:v>2.8930370000000001</c:v>
                </c:pt>
                <c:pt idx="34667">
                  <c:v>2.8984459999999999</c:v>
                </c:pt>
                <c:pt idx="34668">
                  <c:v>2.8242569999999998</c:v>
                </c:pt>
                <c:pt idx="34669">
                  <c:v>2.7638669999999999</c:v>
                </c:pt>
                <c:pt idx="34670">
                  <c:v>2.7476880000000001</c:v>
                </c:pt>
                <c:pt idx="34671">
                  <c:v>2.7516790000000002</c:v>
                </c:pt>
                <c:pt idx="34672">
                  <c:v>2.7563430000000002</c:v>
                </c:pt>
                <c:pt idx="34673">
                  <c:v>2.7609110000000001</c:v>
                </c:pt>
                <c:pt idx="34674">
                  <c:v>2.7475679999999998</c:v>
                </c:pt>
                <c:pt idx="34675">
                  <c:v>2.7607900000000001</c:v>
                </c:pt>
                <c:pt idx="34676">
                  <c:v>2.8313969999999999</c:v>
                </c:pt>
                <c:pt idx="34677">
                  <c:v>2.8473120000000001</c:v>
                </c:pt>
                <c:pt idx="34678">
                  <c:v>2.8916909999999998</c:v>
                </c:pt>
                <c:pt idx="34679">
                  <c:v>2.8953449999999998</c:v>
                </c:pt>
                <c:pt idx="34680">
                  <c:v>2.9919880000000001</c:v>
                </c:pt>
                <c:pt idx="34681">
                  <c:v>3.0623309999999999</c:v>
                </c:pt>
                <c:pt idx="34682">
                  <c:v>3.0134080000000001</c:v>
                </c:pt>
                <c:pt idx="34683">
                  <c:v>2.917462</c:v>
                </c:pt>
                <c:pt idx="34684">
                  <c:v>2.86402</c:v>
                </c:pt>
                <c:pt idx="34685">
                  <c:v>2.8241610000000001</c:v>
                </c:pt>
                <c:pt idx="34686">
                  <c:v>2.7520389999999999</c:v>
                </c:pt>
                <c:pt idx="34687">
                  <c:v>2.7629779999999999</c:v>
                </c:pt>
                <c:pt idx="34688">
                  <c:v>2.835604</c:v>
                </c:pt>
                <c:pt idx="34689">
                  <c:v>2.892941</c:v>
                </c:pt>
                <c:pt idx="34690">
                  <c:v>2.9409019999999999</c:v>
                </c:pt>
                <c:pt idx="34691">
                  <c:v>2.8892869999999999</c:v>
                </c:pt>
                <c:pt idx="34692">
                  <c:v>2.8099050000000001</c:v>
                </c:pt>
                <c:pt idx="34693">
                  <c:v>2.8089909999999998</c:v>
                </c:pt>
                <c:pt idx="34694">
                  <c:v>2.8169970000000002</c:v>
                </c:pt>
                <c:pt idx="34695">
                  <c:v>2.8119969999999999</c:v>
                </c:pt>
                <c:pt idx="34696">
                  <c:v>2.7862490000000002</c:v>
                </c:pt>
                <c:pt idx="34697">
                  <c:v>2.782956</c:v>
                </c:pt>
                <c:pt idx="34698">
                  <c:v>2.7743009999999999</c:v>
                </c:pt>
                <c:pt idx="34699">
                  <c:v>2.8062749999999999</c:v>
                </c:pt>
                <c:pt idx="34700">
                  <c:v>2.858419</c:v>
                </c:pt>
                <c:pt idx="34701">
                  <c:v>2.9064999999999999</c:v>
                </c:pt>
                <c:pt idx="34702">
                  <c:v>2.9015240000000002</c:v>
                </c:pt>
                <c:pt idx="34703">
                  <c:v>2.821132</c:v>
                </c:pt>
                <c:pt idx="34704">
                  <c:v>2.7415099999999999</c:v>
                </c:pt>
                <c:pt idx="34705">
                  <c:v>2.6796530000000001</c:v>
                </c:pt>
                <c:pt idx="34706">
                  <c:v>2.6746530000000002</c:v>
                </c:pt>
                <c:pt idx="34707">
                  <c:v>2.6965059999999998</c:v>
                </c:pt>
                <c:pt idx="34708">
                  <c:v>2.7168920000000001</c:v>
                </c:pt>
                <c:pt idx="34709">
                  <c:v>2.6973950000000002</c:v>
                </c:pt>
                <c:pt idx="34710">
                  <c:v>2.6553</c:v>
                </c:pt>
                <c:pt idx="34711">
                  <c:v>2.6768649999999998</c:v>
                </c:pt>
                <c:pt idx="34712">
                  <c:v>2.6980919999999999</c:v>
                </c:pt>
                <c:pt idx="34713">
                  <c:v>2.7163629999999999</c:v>
                </c:pt>
                <c:pt idx="34714">
                  <c:v>2.7633390000000002</c:v>
                </c:pt>
                <c:pt idx="34715">
                  <c:v>2.7401870000000002</c:v>
                </c:pt>
                <c:pt idx="34716">
                  <c:v>2.8886620000000001</c:v>
                </c:pt>
                <c:pt idx="34717">
                  <c:v>2.9956900000000002</c:v>
                </c:pt>
                <c:pt idx="34718">
                  <c:v>3.022351</c:v>
                </c:pt>
                <c:pt idx="34719">
                  <c:v>2.9353729999999998</c:v>
                </c:pt>
                <c:pt idx="34720">
                  <c:v>2.8576250000000001</c:v>
                </c:pt>
                <c:pt idx="34721">
                  <c:v>2.7985820000000001</c:v>
                </c:pt>
                <c:pt idx="34722">
                  <c:v>2.7809840000000001</c:v>
                </c:pt>
                <c:pt idx="34723">
                  <c:v>2.792259</c:v>
                </c:pt>
                <c:pt idx="34724">
                  <c:v>2.863756</c:v>
                </c:pt>
                <c:pt idx="34725">
                  <c:v>2.9214530000000001</c:v>
                </c:pt>
                <c:pt idx="34726">
                  <c:v>2.9310450000000001</c:v>
                </c:pt>
                <c:pt idx="34727">
                  <c:v>2.9013550000000001</c:v>
                </c:pt>
                <c:pt idx="34728">
                  <c:v>2.8290649999999999</c:v>
                </c:pt>
                <c:pt idx="34729">
                  <c:v>2.7612950000000001</c:v>
                </c:pt>
                <c:pt idx="34730">
                  <c:v>2.7582900000000001</c:v>
                </c:pt>
                <c:pt idx="34731">
                  <c:v>2.7675459999999998</c:v>
                </c:pt>
                <c:pt idx="34732">
                  <c:v>2.7648290000000002</c:v>
                </c:pt>
                <c:pt idx="34733">
                  <c:v>2.7526890000000002</c:v>
                </c:pt>
                <c:pt idx="34734">
                  <c:v>2.767185</c:v>
                </c:pt>
                <c:pt idx="34735">
                  <c:v>2.7926679999999999</c:v>
                </c:pt>
                <c:pt idx="34736">
                  <c:v>2.7613910000000002</c:v>
                </c:pt>
                <c:pt idx="34737">
                  <c:v>2.7384810000000002</c:v>
                </c:pt>
                <c:pt idx="34738">
                  <c:v>2.756078</c:v>
                </c:pt>
                <c:pt idx="34739">
                  <c:v>2.7745169999999999</c:v>
                </c:pt>
                <c:pt idx="34740">
                  <c:v>2.8169729999999999</c:v>
                </c:pt>
                <c:pt idx="34741">
                  <c:v>2.8295699999999999</c:v>
                </c:pt>
                <c:pt idx="34742">
                  <c:v>2.8008660000000001</c:v>
                </c:pt>
                <c:pt idx="34743">
                  <c:v>2.7915139999999998</c:v>
                </c:pt>
                <c:pt idx="34744">
                  <c:v>2.8274309999999998</c:v>
                </c:pt>
                <c:pt idx="34745">
                  <c:v>2.8345220000000002</c:v>
                </c:pt>
                <c:pt idx="34746">
                  <c:v>2.9096730000000002</c:v>
                </c:pt>
                <c:pt idx="34747">
                  <c:v>2.9408059999999998</c:v>
                </c:pt>
                <c:pt idx="34748">
                  <c:v>2.959365</c:v>
                </c:pt>
                <c:pt idx="34749">
                  <c:v>2.9518399999999998</c:v>
                </c:pt>
                <c:pt idx="34750">
                  <c:v>2.835124</c:v>
                </c:pt>
                <c:pt idx="34751">
                  <c:v>2.7806959999999998</c:v>
                </c:pt>
                <c:pt idx="34752">
                  <c:v>2.8688760000000002</c:v>
                </c:pt>
                <c:pt idx="34753">
                  <c:v>2.8451960000000001</c:v>
                </c:pt>
                <c:pt idx="34754">
                  <c:v>2.8044720000000001</c:v>
                </c:pt>
                <c:pt idx="34755">
                  <c:v>2.8138719999999999</c:v>
                </c:pt>
                <c:pt idx="34756">
                  <c:v>2.856592</c:v>
                </c:pt>
                <c:pt idx="34757">
                  <c:v>2.8278150000000002</c:v>
                </c:pt>
                <c:pt idx="34758">
                  <c:v>2.7745410000000001</c:v>
                </c:pt>
                <c:pt idx="34759">
                  <c:v>2.7776670000000001</c:v>
                </c:pt>
                <c:pt idx="34760">
                  <c:v>2.7456689999999999</c:v>
                </c:pt>
                <c:pt idx="34761">
                  <c:v>2.705425</c:v>
                </c:pt>
                <c:pt idx="34762">
                  <c:v>2.6167150000000001</c:v>
                </c:pt>
                <c:pt idx="34763">
                  <c:v>2.7026840000000001</c:v>
                </c:pt>
                <c:pt idx="34764">
                  <c:v>2.8211560000000002</c:v>
                </c:pt>
                <c:pt idx="34765">
                  <c:v>2.90448</c:v>
                </c:pt>
                <c:pt idx="34766">
                  <c:v>2.9205640000000002</c:v>
                </c:pt>
                <c:pt idx="34767">
                  <c:v>2.8618329999999998</c:v>
                </c:pt>
                <c:pt idx="34768">
                  <c:v>2.8463029999999998</c:v>
                </c:pt>
                <c:pt idx="34769">
                  <c:v>2.889672</c:v>
                </c:pt>
                <c:pt idx="34770">
                  <c:v>2.8499810000000001</c:v>
                </c:pt>
                <c:pt idx="34771">
                  <c:v>2.7713920000000001</c:v>
                </c:pt>
                <c:pt idx="34772">
                  <c:v>2.7461739999999999</c:v>
                </c:pt>
                <c:pt idx="34773">
                  <c:v>2.7809840000000001</c:v>
                </c:pt>
                <c:pt idx="34774">
                  <c:v>2.7821859999999998</c:v>
                </c:pt>
                <c:pt idx="34775">
                  <c:v>2.7865859999999998</c:v>
                </c:pt>
                <c:pt idx="34776">
                  <c:v>2.828897</c:v>
                </c:pt>
                <c:pt idx="34777">
                  <c:v>2.8683719999999999</c:v>
                </c:pt>
                <c:pt idx="34778">
                  <c:v>2.885993</c:v>
                </c:pt>
                <c:pt idx="34779">
                  <c:v>2.8548610000000001</c:v>
                </c:pt>
                <c:pt idx="34780">
                  <c:v>2.8084389999999999</c:v>
                </c:pt>
                <c:pt idx="34781">
                  <c:v>2.7924030000000002</c:v>
                </c:pt>
                <c:pt idx="34782">
                  <c:v>2.8209399999999998</c:v>
                </c:pt>
                <c:pt idx="34783">
                  <c:v>2.8372869999999999</c:v>
                </c:pt>
                <c:pt idx="34784">
                  <c:v>2.8399079999999999</c:v>
                </c:pt>
                <c:pt idx="34785">
                  <c:v>2.791442</c:v>
                </c:pt>
                <c:pt idx="34786">
                  <c:v>2.7238159999999998</c:v>
                </c:pt>
                <c:pt idx="34787">
                  <c:v>2.7254510000000001</c:v>
                </c:pt>
                <c:pt idx="34788">
                  <c:v>2.746702</c:v>
                </c:pt>
                <c:pt idx="34789">
                  <c:v>2.7827389999999999</c:v>
                </c:pt>
                <c:pt idx="34790">
                  <c:v>2.8473839999999999</c:v>
                </c:pt>
                <c:pt idx="34791">
                  <c:v>2.836999</c:v>
                </c:pt>
                <c:pt idx="34792">
                  <c:v>2.8187760000000002</c:v>
                </c:pt>
                <c:pt idx="34793">
                  <c:v>2.8112029999999999</c:v>
                </c:pt>
                <c:pt idx="34794">
                  <c:v>2.8230789999999999</c:v>
                </c:pt>
                <c:pt idx="34795">
                  <c:v>2.8393069999999998</c:v>
                </c:pt>
                <c:pt idx="34796">
                  <c:v>2.8248820000000001</c:v>
                </c:pt>
                <c:pt idx="34797">
                  <c:v>2.7993749999999999</c:v>
                </c:pt>
                <c:pt idx="34798">
                  <c:v>2.8128860000000002</c:v>
                </c:pt>
                <c:pt idx="34799">
                  <c:v>2.8217089999999998</c:v>
                </c:pt>
                <c:pt idx="34800">
                  <c:v>2.8026689999999999</c:v>
                </c:pt>
                <c:pt idx="34801">
                  <c:v>2.8233679999999999</c:v>
                </c:pt>
                <c:pt idx="34802">
                  <c:v>2.816757</c:v>
                </c:pt>
                <c:pt idx="34803">
                  <c:v>2.8052890000000001</c:v>
                </c:pt>
                <c:pt idx="34804">
                  <c:v>2.7773059999999998</c:v>
                </c:pt>
                <c:pt idx="34805">
                  <c:v>2.8100010000000002</c:v>
                </c:pt>
                <c:pt idx="34806">
                  <c:v>2.836446</c:v>
                </c:pt>
                <c:pt idx="34807">
                  <c:v>2.8375279999999998</c:v>
                </c:pt>
                <c:pt idx="34808">
                  <c:v>2.8550770000000001</c:v>
                </c:pt>
                <c:pt idx="34809">
                  <c:v>2.887772</c:v>
                </c:pt>
                <c:pt idx="34810">
                  <c:v>2.8959700000000002</c:v>
                </c:pt>
                <c:pt idx="34811">
                  <c:v>2.858155</c:v>
                </c:pt>
                <c:pt idx="34812">
                  <c:v>2.8125499999999999</c:v>
                </c:pt>
                <c:pt idx="34813">
                  <c:v>2.758194</c:v>
                </c:pt>
                <c:pt idx="34814">
                  <c:v>2.7052809999999998</c:v>
                </c:pt>
                <c:pt idx="34815">
                  <c:v>2.740164</c:v>
                </c:pt>
                <c:pt idx="34816">
                  <c:v>2.7704550000000001</c:v>
                </c:pt>
                <c:pt idx="34817">
                  <c:v>2.7945669999999998</c:v>
                </c:pt>
                <c:pt idx="34818">
                  <c:v>2.7893020000000002</c:v>
                </c:pt>
                <c:pt idx="34819">
                  <c:v>2.7814169999999998</c:v>
                </c:pt>
                <c:pt idx="34820">
                  <c:v>2.7933409999999999</c:v>
                </c:pt>
                <c:pt idx="34821">
                  <c:v>2.818127</c:v>
                </c:pt>
                <c:pt idx="34822">
                  <c:v>2.8501970000000001</c:v>
                </c:pt>
                <c:pt idx="34823">
                  <c:v>2.8582019999999999</c:v>
                </c:pt>
                <c:pt idx="34824">
                  <c:v>2.8150740000000001</c:v>
                </c:pt>
                <c:pt idx="34825">
                  <c:v>2.7667519999999999</c:v>
                </c:pt>
                <c:pt idx="34826">
                  <c:v>2.7957209999999999</c:v>
                </c:pt>
                <c:pt idx="34827">
                  <c:v>2.8326709999999999</c:v>
                </c:pt>
                <c:pt idx="34828">
                  <c:v>2.8527689999999999</c:v>
                </c:pt>
                <c:pt idx="34829">
                  <c:v>2.7951679999999999</c:v>
                </c:pt>
                <c:pt idx="34830">
                  <c:v>2.7791329999999999</c:v>
                </c:pt>
                <c:pt idx="34831">
                  <c:v>2.838441</c:v>
                </c:pt>
                <c:pt idx="34832">
                  <c:v>2.844211</c:v>
                </c:pt>
                <c:pt idx="34833">
                  <c:v>2.8204829999999999</c:v>
                </c:pt>
                <c:pt idx="34834">
                  <c:v>2.8236560000000002</c:v>
                </c:pt>
                <c:pt idx="34835">
                  <c:v>2.8197380000000001</c:v>
                </c:pt>
                <c:pt idx="34836">
                  <c:v>2.7586750000000002</c:v>
                </c:pt>
                <c:pt idx="34837">
                  <c:v>2.744154</c:v>
                </c:pt>
                <c:pt idx="34838">
                  <c:v>2.8025730000000002</c:v>
                </c:pt>
                <c:pt idx="34839">
                  <c:v>2.8430810000000002</c:v>
                </c:pt>
                <c:pt idx="34840">
                  <c:v>2.9665530000000002</c:v>
                </c:pt>
                <c:pt idx="34841">
                  <c:v>3.0138889999999998</c:v>
                </c:pt>
                <c:pt idx="34842">
                  <c:v>2.9415269999999998</c:v>
                </c:pt>
                <c:pt idx="34843">
                  <c:v>2.877675</c:v>
                </c:pt>
                <c:pt idx="34844">
                  <c:v>2.7879320000000001</c:v>
                </c:pt>
                <c:pt idx="34845">
                  <c:v>2.7493470000000002</c:v>
                </c:pt>
                <c:pt idx="34846">
                  <c:v>2.740885</c:v>
                </c:pt>
                <c:pt idx="34847">
                  <c:v>2.762305</c:v>
                </c:pt>
                <c:pt idx="34848">
                  <c:v>2.7880280000000002</c:v>
                </c:pt>
                <c:pt idx="34849">
                  <c:v>2.8092320000000002</c:v>
                </c:pt>
                <c:pt idx="34850">
                  <c:v>2.8234400000000002</c:v>
                </c:pt>
                <c:pt idx="34851">
                  <c:v>2.820627</c:v>
                </c:pt>
                <c:pt idx="34852">
                  <c:v>2.8029570000000001</c:v>
                </c:pt>
                <c:pt idx="34853">
                  <c:v>2.7747820000000001</c:v>
                </c:pt>
                <c:pt idx="34854">
                  <c:v>2.7890139999999999</c:v>
                </c:pt>
                <c:pt idx="34855">
                  <c:v>2.7804549999999999</c:v>
                </c:pt>
                <c:pt idx="34856">
                  <c:v>2.708574</c:v>
                </c:pt>
                <c:pt idx="34857">
                  <c:v>2.6898710000000001</c:v>
                </c:pt>
                <c:pt idx="34858">
                  <c:v>2.6712630000000002</c:v>
                </c:pt>
                <c:pt idx="34859">
                  <c:v>2.7005690000000002</c:v>
                </c:pt>
                <c:pt idx="34860">
                  <c:v>2.7500200000000001</c:v>
                </c:pt>
                <c:pt idx="34861">
                  <c:v>2.7868740000000001</c:v>
                </c:pt>
                <c:pt idx="34862">
                  <c:v>2.8239450000000001</c:v>
                </c:pt>
                <c:pt idx="34863">
                  <c:v>2.8326709999999999</c:v>
                </c:pt>
                <c:pt idx="34864">
                  <c:v>2.866641</c:v>
                </c:pt>
                <c:pt idx="34865">
                  <c:v>2.931959</c:v>
                </c:pt>
                <c:pt idx="34866">
                  <c:v>2.925516</c:v>
                </c:pt>
                <c:pt idx="34867">
                  <c:v>2.8837820000000001</c:v>
                </c:pt>
                <c:pt idx="34868">
                  <c:v>2.8737330000000001</c:v>
                </c:pt>
                <c:pt idx="34869">
                  <c:v>2.8983020000000002</c:v>
                </c:pt>
                <c:pt idx="34870">
                  <c:v>2.854212</c:v>
                </c:pt>
                <c:pt idx="34871">
                  <c:v>2.7422789999999999</c:v>
                </c:pt>
                <c:pt idx="34872">
                  <c:v>2.6978279999999999</c:v>
                </c:pt>
                <c:pt idx="34873">
                  <c:v>2.839715</c:v>
                </c:pt>
                <c:pt idx="34874">
                  <c:v>2.8696700000000002</c:v>
                </c:pt>
                <c:pt idx="34875">
                  <c:v>2.8989509999999998</c:v>
                </c:pt>
                <c:pt idx="34876">
                  <c:v>2.903038</c:v>
                </c:pt>
                <c:pt idx="34877">
                  <c:v>2.93845</c:v>
                </c:pt>
                <c:pt idx="34878">
                  <c:v>2.9812180000000001</c:v>
                </c:pt>
                <c:pt idx="34879">
                  <c:v>2.926285</c:v>
                </c:pt>
                <c:pt idx="34880">
                  <c:v>2.8004570000000002</c:v>
                </c:pt>
                <c:pt idx="34881">
                  <c:v>2.7174930000000002</c:v>
                </c:pt>
                <c:pt idx="34882">
                  <c:v>2.672682</c:v>
                </c:pt>
                <c:pt idx="34883">
                  <c:v>2.6970350000000001</c:v>
                </c:pt>
                <c:pt idx="34884">
                  <c:v>2.7073719999999999</c:v>
                </c:pt>
                <c:pt idx="34885">
                  <c:v>2.68689</c:v>
                </c:pt>
                <c:pt idx="34886">
                  <c:v>2.6761919999999999</c:v>
                </c:pt>
                <c:pt idx="34887">
                  <c:v>2.6854469999999999</c:v>
                </c:pt>
                <c:pt idx="34888">
                  <c:v>2.779013</c:v>
                </c:pt>
                <c:pt idx="34889">
                  <c:v>2.862482</c:v>
                </c:pt>
                <c:pt idx="34890">
                  <c:v>2.8772180000000001</c:v>
                </c:pt>
                <c:pt idx="34891">
                  <c:v>2.8695499999999998</c:v>
                </c:pt>
                <c:pt idx="34892">
                  <c:v>2.813679</c:v>
                </c:pt>
                <c:pt idx="34893">
                  <c:v>2.777523</c:v>
                </c:pt>
                <c:pt idx="34894">
                  <c:v>2.8010579999999998</c:v>
                </c:pt>
                <c:pt idx="34895">
                  <c:v>2.8479369999999999</c:v>
                </c:pt>
                <c:pt idx="34896">
                  <c:v>2.850533</c:v>
                </c:pt>
                <c:pt idx="34897">
                  <c:v>2.8218529999999999</c:v>
                </c:pt>
                <c:pt idx="34898">
                  <c:v>2.8122609999999999</c:v>
                </c:pt>
                <c:pt idx="34899">
                  <c:v>2.8101219999999998</c:v>
                </c:pt>
                <c:pt idx="34900">
                  <c:v>2.8284159999999998</c:v>
                </c:pt>
                <c:pt idx="34901">
                  <c:v>2.8411339999999998</c:v>
                </c:pt>
                <c:pt idx="34902">
                  <c:v>2.8401239999999999</c:v>
                </c:pt>
                <c:pt idx="34903">
                  <c:v>2.8604859999999999</c:v>
                </c:pt>
                <c:pt idx="34904">
                  <c:v>2.826301</c:v>
                </c:pt>
                <c:pt idx="34905">
                  <c:v>2.8200259999999999</c:v>
                </c:pt>
                <c:pt idx="34906">
                  <c:v>2.7848549999999999</c:v>
                </c:pt>
                <c:pt idx="34907">
                  <c:v>2.7741570000000002</c:v>
                </c:pt>
                <c:pt idx="34908">
                  <c:v>2.7954330000000001</c:v>
                </c:pt>
                <c:pt idx="34909">
                  <c:v>2.7970670000000002</c:v>
                </c:pt>
                <c:pt idx="34910">
                  <c:v>2.809809</c:v>
                </c:pt>
                <c:pt idx="34911">
                  <c:v>2.786562</c:v>
                </c:pt>
                <c:pt idx="34912">
                  <c:v>2.7099199999999999</c:v>
                </c:pt>
                <c:pt idx="34913">
                  <c:v>2.729009</c:v>
                </c:pt>
                <c:pt idx="34914">
                  <c:v>2.8111549999999998</c:v>
                </c:pt>
                <c:pt idx="34915">
                  <c:v>2.7895910000000002</c:v>
                </c:pt>
                <c:pt idx="34916">
                  <c:v>2.78762</c:v>
                </c:pt>
                <c:pt idx="34917">
                  <c:v>2.8001689999999999</c:v>
                </c:pt>
                <c:pt idx="34918">
                  <c:v>2.7841339999999999</c:v>
                </c:pt>
                <c:pt idx="34919">
                  <c:v>2.7856239999999999</c:v>
                </c:pt>
                <c:pt idx="34920">
                  <c:v>2.7518229999999999</c:v>
                </c:pt>
                <c:pt idx="34921">
                  <c:v>2.7048239999999999</c:v>
                </c:pt>
                <c:pt idx="34922">
                  <c:v>2.7112669999999999</c:v>
                </c:pt>
                <c:pt idx="34923">
                  <c:v>2.7646850000000001</c:v>
                </c:pt>
                <c:pt idx="34924">
                  <c:v>2.8637320000000002</c:v>
                </c:pt>
                <c:pt idx="34925">
                  <c:v>2.9713850000000002</c:v>
                </c:pt>
                <c:pt idx="34926">
                  <c:v>3.025477</c:v>
                </c:pt>
                <c:pt idx="34927">
                  <c:v>2.9901369999999998</c:v>
                </c:pt>
                <c:pt idx="34928">
                  <c:v>2.9060429999999999</c:v>
                </c:pt>
                <c:pt idx="34929">
                  <c:v>2.8357009999999998</c:v>
                </c:pt>
                <c:pt idx="34930">
                  <c:v>2.8388260000000001</c:v>
                </c:pt>
                <c:pt idx="34931">
                  <c:v>2.8338489999999998</c:v>
                </c:pt>
                <c:pt idx="34932">
                  <c:v>2.7161230000000001</c:v>
                </c:pt>
                <c:pt idx="34933">
                  <c:v>2.634722</c:v>
                </c:pt>
                <c:pt idx="34934">
                  <c:v>2.7130939999999999</c:v>
                </c:pt>
                <c:pt idx="34935">
                  <c:v>2.8047119999999999</c:v>
                </c:pt>
                <c:pt idx="34936">
                  <c:v>2.8242090000000002</c:v>
                </c:pt>
                <c:pt idx="34937">
                  <c:v>2.8403640000000001</c:v>
                </c:pt>
                <c:pt idx="34938">
                  <c:v>2.8413979999999999</c:v>
                </c:pt>
                <c:pt idx="34939">
                  <c:v>2.8262529999999999</c:v>
                </c:pt>
                <c:pt idx="34940">
                  <c:v>2.9501819999999999</c:v>
                </c:pt>
                <c:pt idx="34941">
                  <c:v>3.0402619999999998</c:v>
                </c:pt>
                <c:pt idx="34942">
                  <c:v>2.9795590000000001</c:v>
                </c:pt>
                <c:pt idx="34943">
                  <c:v>2.923136</c:v>
                </c:pt>
                <c:pt idx="34944">
                  <c:v>2.8274309999999998</c:v>
                </c:pt>
                <c:pt idx="34945">
                  <c:v>2.8139919999999998</c:v>
                </c:pt>
                <c:pt idx="34946">
                  <c:v>2.799928</c:v>
                </c:pt>
                <c:pt idx="34947">
                  <c:v>2.7847590000000002</c:v>
                </c:pt>
                <c:pt idx="34948">
                  <c:v>2.8083179999999999</c:v>
                </c:pt>
                <c:pt idx="34949">
                  <c:v>2.7731949999999999</c:v>
                </c:pt>
                <c:pt idx="34950">
                  <c:v>2.748265</c:v>
                </c:pt>
                <c:pt idx="34951">
                  <c:v>2.7578330000000002</c:v>
                </c:pt>
                <c:pt idx="34952">
                  <c:v>2.772186</c:v>
                </c:pt>
                <c:pt idx="34953">
                  <c:v>2.7616559999999999</c:v>
                </c:pt>
                <c:pt idx="34954">
                  <c:v>2.740043</c:v>
                </c:pt>
                <c:pt idx="34955">
                  <c:v>2.7226140000000001</c:v>
                </c:pt>
                <c:pt idx="34956">
                  <c:v>2.7443230000000001</c:v>
                </c:pt>
                <c:pt idx="34957">
                  <c:v>2.7685789999999999</c:v>
                </c:pt>
                <c:pt idx="34958">
                  <c:v>2.8047360000000001</c:v>
                </c:pt>
                <c:pt idx="34959">
                  <c:v>2.8354840000000001</c:v>
                </c:pt>
                <c:pt idx="34960">
                  <c:v>2.883445</c:v>
                </c:pt>
                <c:pt idx="34961">
                  <c:v>2.9100820000000001</c:v>
                </c:pt>
                <c:pt idx="34962">
                  <c:v>2.6014010000000001</c:v>
                </c:pt>
                <c:pt idx="34963">
                  <c:v>2.5963769999999999</c:v>
                </c:pt>
                <c:pt idx="34964">
                  <c:v>2.6637870000000001</c:v>
                </c:pt>
                <c:pt idx="34965">
                  <c:v>2.756872</c:v>
                </c:pt>
                <c:pt idx="34966">
                  <c:v>2.8238970000000001</c:v>
                </c:pt>
                <c:pt idx="34967">
                  <c:v>2.8568319999999998</c:v>
                </c:pt>
                <c:pt idx="34968">
                  <c:v>2.8935659999999999</c:v>
                </c:pt>
                <c:pt idx="34969">
                  <c:v>2.9117169999999999</c:v>
                </c:pt>
                <c:pt idx="34970">
                  <c:v>2.851207</c:v>
                </c:pt>
                <c:pt idx="34971">
                  <c:v>2.7701660000000001</c:v>
                </c:pt>
                <c:pt idx="34972">
                  <c:v>2.7264599999999999</c:v>
                </c:pt>
                <c:pt idx="34973">
                  <c:v>2.7466300000000001</c:v>
                </c:pt>
                <c:pt idx="34974">
                  <c:v>2.7928600000000001</c:v>
                </c:pt>
                <c:pt idx="34975">
                  <c:v>2.8084389999999999</c:v>
                </c:pt>
                <c:pt idx="34976">
                  <c:v>2.7925239999999998</c:v>
                </c:pt>
                <c:pt idx="34977">
                  <c:v>2.7880039999999999</c:v>
                </c:pt>
                <c:pt idx="34978">
                  <c:v>2.8586589999999998</c:v>
                </c:pt>
                <c:pt idx="34979">
                  <c:v>2.8683719999999999</c:v>
                </c:pt>
                <c:pt idx="34980">
                  <c:v>2.8182469999999999</c:v>
                </c:pt>
                <c:pt idx="34981">
                  <c:v>2.8262049999999999</c:v>
                </c:pt>
                <c:pt idx="34982">
                  <c:v>2.8214199999999998</c:v>
                </c:pt>
                <c:pt idx="34983">
                  <c:v>2.849812</c:v>
                </c:pt>
                <c:pt idx="34984">
                  <c:v>2.9252760000000002</c:v>
                </c:pt>
                <c:pt idx="34985">
                  <c:v>2.9237609999999998</c:v>
                </c:pt>
                <c:pt idx="34986">
                  <c:v>2.775239</c:v>
                </c:pt>
                <c:pt idx="34987">
                  <c:v>2.6873939999999998</c:v>
                </c:pt>
                <c:pt idx="34988">
                  <c:v>2.7325910000000002</c:v>
                </c:pt>
                <c:pt idx="34989">
                  <c:v>2.7979810000000001</c:v>
                </c:pt>
                <c:pt idx="34990">
                  <c:v>2.830676</c:v>
                </c:pt>
                <c:pt idx="34991">
                  <c:v>2.8702709999999998</c:v>
                </c:pt>
                <c:pt idx="34992">
                  <c:v>2.8405330000000002</c:v>
                </c:pt>
                <c:pt idx="34993">
                  <c:v>2.8047599999999999</c:v>
                </c:pt>
                <c:pt idx="34994">
                  <c:v>2.8074530000000002</c:v>
                </c:pt>
                <c:pt idx="34995">
                  <c:v>2.7584339999999998</c:v>
                </c:pt>
                <c:pt idx="34996">
                  <c:v>2.7230470000000002</c:v>
                </c:pt>
                <c:pt idx="34997">
                  <c:v>2.7510059999999998</c:v>
                </c:pt>
                <c:pt idx="34998">
                  <c:v>2.758651</c:v>
                </c:pt>
                <c:pt idx="34999">
                  <c:v>2.7643239999999998</c:v>
                </c:pt>
                <c:pt idx="35000">
                  <c:v>2.8248099999999998</c:v>
                </c:pt>
                <c:pt idx="35001">
                  <c:v>2.8837579999999998</c:v>
                </c:pt>
                <c:pt idx="35002">
                  <c:v>2.8778199999999998</c:v>
                </c:pt>
                <c:pt idx="35003">
                  <c:v>2.825075</c:v>
                </c:pt>
                <c:pt idx="35004">
                  <c:v>2.8284639999999999</c:v>
                </c:pt>
                <c:pt idx="35005">
                  <c:v>2.8461340000000002</c:v>
                </c:pt>
                <c:pt idx="35006">
                  <c:v>2.8505099999999999</c:v>
                </c:pt>
                <c:pt idx="35007">
                  <c:v>2.8344019999999999</c:v>
                </c:pt>
                <c:pt idx="35008">
                  <c:v>2.8499569999999999</c:v>
                </c:pt>
                <c:pt idx="35009">
                  <c:v>2.859909</c:v>
                </c:pt>
                <c:pt idx="35010">
                  <c:v>2.8941189999999999</c:v>
                </c:pt>
                <c:pt idx="35011">
                  <c:v>2.8732519999999999</c:v>
                </c:pt>
                <c:pt idx="35012">
                  <c:v>2.8579140000000001</c:v>
                </c:pt>
                <c:pt idx="35013">
                  <c:v>2.8530340000000001</c:v>
                </c:pt>
                <c:pt idx="35014">
                  <c:v>2.796322</c:v>
                </c:pt>
                <c:pt idx="35015">
                  <c:v>2.734947</c:v>
                </c:pt>
                <c:pt idx="35016">
                  <c:v>2.8339219999999998</c:v>
                </c:pt>
                <c:pt idx="35017">
                  <c:v>2.9333290000000001</c:v>
                </c:pt>
                <c:pt idx="35018">
                  <c:v>2.9858579999999999</c:v>
                </c:pt>
                <c:pt idx="35019">
                  <c:v>2.9718900000000001</c:v>
                </c:pt>
                <c:pt idx="35020">
                  <c:v>2.9172699999999998</c:v>
                </c:pt>
                <c:pt idx="35021">
                  <c:v>2.8545959999999999</c:v>
                </c:pt>
                <c:pt idx="35022">
                  <c:v>2.795048</c:v>
                </c:pt>
                <c:pt idx="35023">
                  <c:v>2.7455479999999999</c:v>
                </c:pt>
                <c:pt idx="35024">
                  <c:v>2.7549239999999999</c:v>
                </c:pt>
                <c:pt idx="35025">
                  <c:v>2.7991830000000002</c:v>
                </c:pt>
                <c:pt idx="35026">
                  <c:v>2.8098809999999999</c:v>
                </c:pt>
                <c:pt idx="35027">
                  <c:v>2.8014670000000002</c:v>
                </c:pt>
                <c:pt idx="35028">
                  <c:v>2.7489379999999999</c:v>
                </c:pt>
                <c:pt idx="35029">
                  <c:v>2.693549</c:v>
                </c:pt>
                <c:pt idx="35030">
                  <c:v>2.6423179999999999</c:v>
                </c:pt>
                <c:pt idx="35031">
                  <c:v>2.6629930000000002</c:v>
                </c:pt>
                <c:pt idx="35032">
                  <c:v>2.7506210000000002</c:v>
                </c:pt>
                <c:pt idx="35033">
                  <c:v>2.8296420000000002</c:v>
                </c:pt>
                <c:pt idx="35034">
                  <c:v>2.852865</c:v>
                </c:pt>
                <c:pt idx="35035">
                  <c:v>2.8695020000000002</c:v>
                </c:pt>
                <c:pt idx="35036">
                  <c:v>2.8858730000000001</c:v>
                </c:pt>
                <c:pt idx="35037">
                  <c:v>2.8751509999999998</c:v>
                </c:pt>
                <c:pt idx="35038">
                  <c:v>2.7846380000000002</c:v>
                </c:pt>
                <c:pt idx="35039">
                  <c:v>2.7344659999999998</c:v>
                </c:pt>
                <c:pt idx="35040">
                  <c:v>2.7695889999999999</c:v>
                </c:pt>
                <c:pt idx="35041">
                  <c:v>2.769781</c:v>
                </c:pt>
                <c:pt idx="35042">
                  <c:v>2.7517749999999999</c:v>
                </c:pt>
                <c:pt idx="35043">
                  <c:v>2.763242</c:v>
                </c:pt>
                <c:pt idx="35044">
                  <c:v>2.746775</c:v>
                </c:pt>
                <c:pt idx="35045">
                  <c:v>2.7558859999999998</c:v>
                </c:pt>
                <c:pt idx="35046">
                  <c:v>2.8346429999999998</c:v>
                </c:pt>
                <c:pt idx="35047">
                  <c:v>2.88395</c:v>
                </c:pt>
                <c:pt idx="35048">
                  <c:v>2.8671700000000002</c:v>
                </c:pt>
                <c:pt idx="35049">
                  <c:v>2.8694060000000001</c:v>
                </c:pt>
                <c:pt idx="35050">
                  <c:v>2.8636840000000001</c:v>
                </c:pt>
                <c:pt idx="35051">
                  <c:v>2.7775699999999999</c:v>
                </c:pt>
                <c:pt idx="35052">
                  <c:v>2.7436250000000002</c:v>
                </c:pt>
                <c:pt idx="35053">
                  <c:v>2.7054969999999998</c:v>
                </c:pt>
                <c:pt idx="35054">
                  <c:v>2.7361490000000002</c:v>
                </c:pt>
                <c:pt idx="35055">
                  <c:v>2.7626170000000001</c:v>
                </c:pt>
                <c:pt idx="35056">
                  <c:v>2.7393700000000001</c:v>
                </c:pt>
                <c:pt idx="35057">
                  <c:v>2.787331</c:v>
                </c:pt>
                <c:pt idx="35058">
                  <c:v>2.9137840000000002</c:v>
                </c:pt>
                <c:pt idx="35059">
                  <c:v>3.0735579999999998</c:v>
                </c:pt>
                <c:pt idx="35060">
                  <c:v>3.0361030000000002</c:v>
                </c:pt>
                <c:pt idx="35061">
                  <c:v>2.8889019999999999</c:v>
                </c:pt>
                <c:pt idx="35062">
                  <c:v>2.8145690000000001</c:v>
                </c:pt>
                <c:pt idx="35063">
                  <c:v>2.826854</c:v>
                </c:pt>
                <c:pt idx="35064">
                  <c:v>2.8333689999999998</c:v>
                </c:pt>
                <c:pt idx="35065">
                  <c:v>2.809472</c:v>
                </c:pt>
                <c:pt idx="35066">
                  <c:v>2.80803</c:v>
                </c:pt>
                <c:pt idx="35067">
                  <c:v>2.8013469999999998</c:v>
                </c:pt>
                <c:pt idx="35068">
                  <c:v>2.806467</c:v>
                </c:pt>
                <c:pt idx="35069">
                  <c:v>2.8056019999999999</c:v>
                </c:pt>
                <c:pt idx="35070">
                  <c:v>2.8255560000000002</c:v>
                </c:pt>
                <c:pt idx="35071">
                  <c:v>2.8289930000000001</c:v>
                </c:pt>
                <c:pt idx="35072">
                  <c:v>2.7907929999999999</c:v>
                </c:pt>
                <c:pt idx="35073">
                  <c:v>2.78423</c:v>
                </c:pt>
                <c:pt idx="35074">
                  <c:v>2.803823</c:v>
                </c:pt>
                <c:pt idx="35075">
                  <c:v>2.8295940000000002</c:v>
                </c:pt>
                <c:pt idx="35076">
                  <c:v>2.848274</c:v>
                </c:pt>
                <c:pt idx="35077">
                  <c:v>2.8815219999999999</c:v>
                </c:pt>
                <c:pt idx="35078">
                  <c:v>2.879623</c:v>
                </c:pt>
                <c:pt idx="35079">
                  <c:v>2.8518560000000002</c:v>
                </c:pt>
                <c:pt idx="35080">
                  <c:v>2.8468070000000001</c:v>
                </c:pt>
                <c:pt idx="35081">
                  <c:v>2.856592</c:v>
                </c:pt>
                <c:pt idx="35082">
                  <c:v>2.825027</c:v>
                </c:pt>
                <c:pt idx="35083">
                  <c:v>2.7991830000000002</c:v>
                </c:pt>
                <c:pt idx="35084">
                  <c:v>2.826613</c:v>
                </c:pt>
                <c:pt idx="35085">
                  <c:v>2.8826040000000002</c:v>
                </c:pt>
                <c:pt idx="35086">
                  <c:v>2.9061149999999998</c:v>
                </c:pt>
                <c:pt idx="35087">
                  <c:v>2.8759929999999998</c:v>
                </c:pt>
                <c:pt idx="35088">
                  <c:v>2.8537789999999998</c:v>
                </c:pt>
                <c:pt idx="35089">
                  <c:v>2.9154429999999998</c:v>
                </c:pt>
                <c:pt idx="35090">
                  <c:v>2.9397720000000001</c:v>
                </c:pt>
                <c:pt idx="35091">
                  <c:v>2.8318300000000001</c:v>
                </c:pt>
                <c:pt idx="35092">
                  <c:v>2.695713</c:v>
                </c:pt>
                <c:pt idx="35093">
                  <c:v>2.7008570000000001</c:v>
                </c:pt>
                <c:pt idx="35094">
                  <c:v>2.7556940000000001</c:v>
                </c:pt>
                <c:pt idx="35095">
                  <c:v>2.8045439999999999</c:v>
                </c:pt>
                <c:pt idx="35096">
                  <c:v>2.8435380000000001</c:v>
                </c:pt>
                <c:pt idx="35097">
                  <c:v>2.8151700000000002</c:v>
                </c:pt>
                <c:pt idx="35098">
                  <c:v>2.7923070000000001</c:v>
                </c:pt>
                <c:pt idx="35099">
                  <c:v>2.8237760000000001</c:v>
                </c:pt>
                <c:pt idx="35100">
                  <c:v>2.8575780000000002</c:v>
                </c:pt>
                <c:pt idx="35101">
                  <c:v>2.7850470000000001</c:v>
                </c:pt>
                <c:pt idx="35102">
                  <c:v>2.6560220000000001</c:v>
                </c:pt>
                <c:pt idx="35103">
                  <c:v>2.6076039999999998</c:v>
                </c:pt>
                <c:pt idx="35104">
                  <c:v>2.6465740000000002</c:v>
                </c:pt>
                <c:pt idx="35105">
                  <c:v>2.6461890000000001</c:v>
                </c:pt>
                <c:pt idx="35106">
                  <c:v>2.6425350000000001</c:v>
                </c:pt>
                <c:pt idx="35107">
                  <c:v>2.674509</c:v>
                </c:pt>
                <c:pt idx="35108">
                  <c:v>2.7053050000000001</c:v>
                </c:pt>
                <c:pt idx="35109">
                  <c:v>2.8326709999999999</c:v>
                </c:pt>
                <c:pt idx="35110">
                  <c:v>2.959822</c:v>
                </c:pt>
                <c:pt idx="35111">
                  <c:v>2.9494120000000001</c:v>
                </c:pt>
                <c:pt idx="35112">
                  <c:v>2.8870749999999998</c:v>
                </c:pt>
                <c:pt idx="35113">
                  <c:v>2.893783</c:v>
                </c:pt>
                <c:pt idx="35114">
                  <c:v>3.012591</c:v>
                </c:pt>
                <c:pt idx="35115">
                  <c:v>3.076346</c:v>
                </c:pt>
                <c:pt idx="35116">
                  <c:v>3.046608</c:v>
                </c:pt>
                <c:pt idx="35117">
                  <c:v>2.855702</c:v>
                </c:pt>
                <c:pt idx="35118">
                  <c:v>2.7042470000000001</c:v>
                </c:pt>
                <c:pt idx="35119">
                  <c:v>2.689486</c:v>
                </c:pt>
                <c:pt idx="35120">
                  <c:v>2.728672</c:v>
                </c:pt>
                <c:pt idx="35121">
                  <c:v>2.731773</c:v>
                </c:pt>
                <c:pt idx="35122">
                  <c:v>2.7585060000000001</c:v>
                </c:pt>
                <c:pt idx="35123">
                  <c:v>2.7875230000000002</c:v>
                </c:pt>
                <c:pt idx="35124">
                  <c:v>2.8131270000000002</c:v>
                </c:pt>
                <c:pt idx="35125">
                  <c:v>2.8714729999999999</c:v>
                </c:pt>
                <c:pt idx="35126">
                  <c:v>2.874743</c:v>
                </c:pt>
                <c:pt idx="35127">
                  <c:v>2.84849</c:v>
                </c:pt>
                <c:pt idx="35128">
                  <c:v>2.8516149999999998</c:v>
                </c:pt>
                <c:pt idx="35129">
                  <c:v>2.7928839999999999</c:v>
                </c:pt>
                <c:pt idx="35130">
                  <c:v>2.7663199999999999</c:v>
                </c:pt>
                <c:pt idx="35131">
                  <c:v>2.8602219999999998</c:v>
                </c:pt>
                <c:pt idx="35132">
                  <c:v>2.9403489999999999</c:v>
                </c:pt>
                <c:pt idx="35133">
                  <c:v>2.8975089999999999</c:v>
                </c:pt>
                <c:pt idx="35134">
                  <c:v>2.8244980000000002</c:v>
                </c:pt>
                <c:pt idx="35135">
                  <c:v>2.803823</c:v>
                </c:pt>
                <c:pt idx="35136">
                  <c:v>2.807982</c:v>
                </c:pt>
                <c:pt idx="35137">
                  <c:v>2.8021159999999998</c:v>
                </c:pt>
                <c:pt idx="35138">
                  <c:v>2.8101449999999999</c:v>
                </c:pt>
                <c:pt idx="35139">
                  <c:v>2.811083</c:v>
                </c:pt>
                <c:pt idx="35140">
                  <c:v>2.80315</c:v>
                </c:pt>
                <c:pt idx="35141">
                  <c:v>2.8196180000000002</c:v>
                </c:pt>
                <c:pt idx="35142">
                  <c:v>2.8657270000000001</c:v>
                </c:pt>
                <c:pt idx="35143">
                  <c:v>2.8814259999999998</c:v>
                </c:pt>
                <c:pt idx="35144">
                  <c:v>2.7912979999999998</c:v>
                </c:pt>
                <c:pt idx="35145">
                  <c:v>2.6953520000000002</c:v>
                </c:pt>
                <c:pt idx="35146">
                  <c:v>2.6518389999999998</c:v>
                </c:pt>
                <c:pt idx="35147">
                  <c:v>2.7174930000000002</c:v>
                </c:pt>
                <c:pt idx="35148">
                  <c:v>2.8218049999999999</c:v>
                </c:pt>
                <c:pt idx="35149">
                  <c:v>2.8985660000000002</c:v>
                </c:pt>
                <c:pt idx="35150">
                  <c:v>2.9356610000000001</c:v>
                </c:pt>
                <c:pt idx="35151">
                  <c:v>2.9227989999999999</c:v>
                </c:pt>
                <c:pt idx="35152">
                  <c:v>2.9200590000000002</c:v>
                </c:pt>
                <c:pt idx="35153">
                  <c:v>2.9466960000000002</c:v>
                </c:pt>
                <c:pt idx="35154">
                  <c:v>2.8938549999999998</c:v>
                </c:pt>
                <c:pt idx="35155">
                  <c:v>2.8633950000000001</c:v>
                </c:pt>
                <c:pt idx="35156">
                  <c:v>2.8197139999999998</c:v>
                </c:pt>
                <c:pt idx="35157">
                  <c:v>2.7850229999999998</c:v>
                </c:pt>
                <c:pt idx="35158">
                  <c:v>2.7996880000000002</c:v>
                </c:pt>
                <c:pt idx="35159">
                  <c:v>2.7912020000000002</c:v>
                </c:pt>
                <c:pt idx="35160">
                  <c:v>2.7884609999999999</c:v>
                </c:pt>
                <c:pt idx="35161">
                  <c:v>2.7579050000000001</c:v>
                </c:pt>
                <c:pt idx="35162">
                  <c:v>2.7341769999999999</c:v>
                </c:pt>
                <c:pt idx="35163">
                  <c:v>2.7095600000000002</c:v>
                </c:pt>
                <c:pt idx="35164">
                  <c:v>2.7108340000000002</c:v>
                </c:pt>
                <c:pt idx="35165">
                  <c:v>2.7719450000000001</c:v>
                </c:pt>
                <c:pt idx="35166">
                  <c:v>2.806467</c:v>
                </c:pt>
                <c:pt idx="35167">
                  <c:v>2.8619050000000001</c:v>
                </c:pt>
                <c:pt idx="35168">
                  <c:v>2.8552219999999999</c:v>
                </c:pt>
                <c:pt idx="35169">
                  <c:v>2.8231510000000002</c:v>
                </c:pt>
                <c:pt idx="35170">
                  <c:v>2.8382489999999998</c:v>
                </c:pt>
                <c:pt idx="35171">
                  <c:v>2.8608229999999999</c:v>
                </c:pt>
                <c:pt idx="35172">
                  <c:v>2.8525290000000001</c:v>
                </c:pt>
                <c:pt idx="35173">
                  <c:v>2.8771949999999999</c:v>
                </c:pt>
                <c:pt idx="35174">
                  <c:v>2.9146260000000002</c:v>
                </c:pt>
                <c:pt idx="35175">
                  <c:v>2.8844310000000002</c:v>
                </c:pt>
                <c:pt idx="35176">
                  <c:v>2.8558699999999999</c:v>
                </c:pt>
                <c:pt idx="35177">
                  <c:v>2.8200020000000001</c:v>
                </c:pt>
                <c:pt idx="35178">
                  <c:v>2.8046880000000001</c:v>
                </c:pt>
                <c:pt idx="35179">
                  <c:v>2.7708149999999998</c:v>
                </c:pt>
                <c:pt idx="35180">
                  <c:v>2.7228059999999998</c:v>
                </c:pt>
                <c:pt idx="35181">
                  <c:v>2.692323</c:v>
                </c:pt>
                <c:pt idx="35182">
                  <c:v>2.7036220000000002</c:v>
                </c:pt>
                <c:pt idx="35183">
                  <c:v>2.7419660000000001</c:v>
                </c:pt>
                <c:pt idx="35184">
                  <c:v>2.775407</c:v>
                </c:pt>
                <c:pt idx="35185">
                  <c:v>2.9002970000000001</c:v>
                </c:pt>
                <c:pt idx="35186">
                  <c:v>2.857361</c:v>
                </c:pt>
                <c:pt idx="35187">
                  <c:v>2.8669289999999998</c:v>
                </c:pt>
                <c:pt idx="35188">
                  <c:v>2.8583949999999998</c:v>
                </c:pt>
                <c:pt idx="35189">
                  <c:v>2.7218930000000001</c:v>
                </c:pt>
                <c:pt idx="35190">
                  <c:v>2.686385</c:v>
                </c:pt>
                <c:pt idx="35191">
                  <c:v>2.713959</c:v>
                </c:pt>
                <c:pt idx="35192">
                  <c:v>2.7325430000000002</c:v>
                </c:pt>
                <c:pt idx="35193">
                  <c:v>2.7910089999999999</c:v>
                </c:pt>
                <c:pt idx="35194">
                  <c:v>2.8243529999999999</c:v>
                </c:pt>
                <c:pt idx="35195">
                  <c:v>2.8460619999999999</c:v>
                </c:pt>
                <c:pt idx="35196">
                  <c:v>2.8585150000000001</c:v>
                </c:pt>
                <c:pt idx="35197">
                  <c:v>2.840052</c:v>
                </c:pt>
                <c:pt idx="35198">
                  <c:v>2.824017</c:v>
                </c:pt>
                <c:pt idx="35199">
                  <c:v>2.8166120000000001</c:v>
                </c:pt>
                <c:pt idx="35200">
                  <c:v>2.7380239999999998</c:v>
                </c:pt>
                <c:pt idx="35201">
                  <c:v>2.707468</c:v>
                </c:pt>
                <c:pt idx="35202">
                  <c:v>2.7758639999999999</c:v>
                </c:pt>
                <c:pt idx="35203">
                  <c:v>2.7758639999999999</c:v>
                </c:pt>
                <c:pt idx="35204">
                  <c:v>2.8125499999999999</c:v>
                </c:pt>
                <c:pt idx="35205">
                  <c:v>2.9455179999999999</c:v>
                </c:pt>
                <c:pt idx="35206">
                  <c:v>3.0281690000000001</c:v>
                </c:pt>
                <c:pt idx="35207">
                  <c:v>3.0302370000000001</c:v>
                </c:pt>
                <c:pt idx="35208">
                  <c:v>2.986723</c:v>
                </c:pt>
                <c:pt idx="35209">
                  <c:v>2.8679869999999998</c:v>
                </c:pt>
                <c:pt idx="35210">
                  <c:v>2.781056</c:v>
                </c:pt>
                <c:pt idx="35211">
                  <c:v>2.7738679999999998</c:v>
                </c:pt>
                <c:pt idx="35212">
                  <c:v>2.7527370000000002</c:v>
                </c:pt>
                <c:pt idx="35213">
                  <c:v>2.7330960000000002</c:v>
                </c:pt>
                <c:pt idx="35214">
                  <c:v>2.7461739999999999</c:v>
                </c:pt>
                <c:pt idx="35215">
                  <c:v>2.7771379999999999</c:v>
                </c:pt>
                <c:pt idx="35216">
                  <c:v>2.7976930000000002</c:v>
                </c:pt>
                <c:pt idx="35217">
                  <c:v>2.823801</c:v>
                </c:pt>
                <c:pt idx="35218">
                  <c:v>2.8100010000000002</c:v>
                </c:pt>
                <c:pt idx="35219">
                  <c:v>2.7902399999999998</c:v>
                </c:pt>
                <c:pt idx="35220">
                  <c:v>2.7769460000000001</c:v>
                </c:pt>
                <c:pt idx="35221">
                  <c:v>2.7448510000000002</c:v>
                </c:pt>
                <c:pt idx="35222">
                  <c:v>2.740548</c:v>
                </c:pt>
                <c:pt idx="35223">
                  <c:v>2.8129819999999999</c:v>
                </c:pt>
                <c:pt idx="35224">
                  <c:v>2.8995519999999999</c:v>
                </c:pt>
                <c:pt idx="35225">
                  <c:v>2.9063080000000001</c:v>
                </c:pt>
                <c:pt idx="35226">
                  <c:v>2.8782999999999999</c:v>
                </c:pt>
                <c:pt idx="35227">
                  <c:v>2.829955</c:v>
                </c:pt>
                <c:pt idx="35228">
                  <c:v>2.7620399999999998</c:v>
                </c:pt>
                <c:pt idx="35229">
                  <c:v>2.7550690000000002</c:v>
                </c:pt>
                <c:pt idx="35230">
                  <c:v>2.8138239999999999</c:v>
                </c:pt>
                <c:pt idx="35231">
                  <c:v>2.864814</c:v>
                </c:pt>
                <c:pt idx="35232">
                  <c:v>2.8657509999999999</c:v>
                </c:pt>
                <c:pt idx="35233">
                  <c:v>2.8707280000000002</c:v>
                </c:pt>
                <c:pt idx="35234">
                  <c:v>2.8526250000000002</c:v>
                </c:pt>
                <c:pt idx="35235">
                  <c:v>2.8314210000000002</c:v>
                </c:pt>
                <c:pt idx="35236">
                  <c:v>2.79399</c:v>
                </c:pt>
                <c:pt idx="35237">
                  <c:v>2.8150499999999998</c:v>
                </c:pt>
                <c:pt idx="35238">
                  <c:v>2.8566880000000001</c:v>
                </c:pt>
                <c:pt idx="35239">
                  <c:v>2.887772</c:v>
                </c:pt>
                <c:pt idx="35240">
                  <c:v>2.859356</c:v>
                </c:pt>
                <c:pt idx="35241">
                  <c:v>2.8082940000000001</c:v>
                </c:pt>
                <c:pt idx="35242">
                  <c:v>2.8039429999999999</c:v>
                </c:pt>
                <c:pt idx="35243">
                  <c:v>2.8066360000000001</c:v>
                </c:pt>
                <c:pt idx="35244">
                  <c:v>2.79738</c:v>
                </c:pt>
                <c:pt idx="35245">
                  <c:v>2.786321</c:v>
                </c:pt>
                <c:pt idx="35246">
                  <c:v>2.8172130000000002</c:v>
                </c:pt>
                <c:pt idx="35247">
                  <c:v>2.7946149999999998</c:v>
                </c:pt>
                <c:pt idx="35248">
                  <c:v>2.696097</c:v>
                </c:pt>
                <c:pt idx="35249">
                  <c:v>2.6443140000000001</c:v>
                </c:pt>
                <c:pt idx="35250">
                  <c:v>2.6335199999999999</c:v>
                </c:pt>
                <c:pt idx="35251">
                  <c:v>2.6748449999999999</c:v>
                </c:pt>
                <c:pt idx="35252">
                  <c:v>2.7787489999999999</c:v>
                </c:pt>
                <c:pt idx="35253">
                  <c:v>2.7915139999999998</c:v>
                </c:pt>
                <c:pt idx="35254">
                  <c:v>2.8284159999999998</c:v>
                </c:pt>
                <c:pt idx="35255">
                  <c:v>2.8510870000000001</c:v>
                </c:pt>
                <c:pt idx="35256">
                  <c:v>2.8522880000000002</c:v>
                </c:pt>
                <c:pt idx="35257">
                  <c:v>2.839836</c:v>
                </c:pt>
                <c:pt idx="35258">
                  <c:v>2.826854</c:v>
                </c:pt>
                <c:pt idx="35259">
                  <c:v>2.887556</c:v>
                </c:pt>
                <c:pt idx="35260">
                  <c:v>2.9747270000000001</c:v>
                </c:pt>
                <c:pt idx="35261">
                  <c:v>2.9356610000000001</c:v>
                </c:pt>
                <c:pt idx="35262">
                  <c:v>2.8092800000000002</c:v>
                </c:pt>
                <c:pt idx="35263">
                  <c:v>2.7344900000000001</c:v>
                </c:pt>
                <c:pt idx="35264">
                  <c:v>2.7489620000000001</c:v>
                </c:pt>
                <c:pt idx="35265">
                  <c:v>2.7881239999999998</c:v>
                </c:pt>
                <c:pt idx="35266">
                  <c:v>2.8157230000000002</c:v>
                </c:pt>
                <c:pt idx="35267">
                  <c:v>2.828681</c:v>
                </c:pt>
                <c:pt idx="35268">
                  <c:v>2.8296420000000002</c:v>
                </c:pt>
                <c:pt idx="35269">
                  <c:v>2.7975240000000001</c:v>
                </c:pt>
                <c:pt idx="35270">
                  <c:v>2.7690600000000001</c:v>
                </c:pt>
                <c:pt idx="35271">
                  <c:v>2.8166359999999999</c:v>
                </c:pt>
                <c:pt idx="35272">
                  <c:v>2.8608229999999999</c:v>
                </c:pt>
                <c:pt idx="35273">
                  <c:v>2.9419360000000001</c:v>
                </c:pt>
                <c:pt idx="35274">
                  <c:v>2.9970129999999999</c:v>
                </c:pt>
                <c:pt idx="35275">
                  <c:v>3.0270630000000001</c:v>
                </c:pt>
                <c:pt idx="35276">
                  <c:v>3.0351170000000001</c:v>
                </c:pt>
                <c:pt idx="35277">
                  <c:v>2.9860980000000001</c:v>
                </c:pt>
                <c:pt idx="35278">
                  <c:v>2.8778679999999999</c:v>
                </c:pt>
                <c:pt idx="35279">
                  <c:v>2.806756</c:v>
                </c:pt>
                <c:pt idx="35280">
                  <c:v>2.7393459999999998</c:v>
                </c:pt>
                <c:pt idx="35281">
                  <c:v>2.720955</c:v>
                </c:pt>
                <c:pt idx="35282">
                  <c:v>2.7326630000000001</c:v>
                </c:pt>
                <c:pt idx="35283">
                  <c:v>2.7335759999999998</c:v>
                </c:pt>
                <c:pt idx="35284">
                  <c:v>2.7641079999999998</c:v>
                </c:pt>
                <c:pt idx="35285">
                  <c:v>2.7582659999999999</c:v>
                </c:pt>
                <c:pt idx="35286">
                  <c:v>2.7194159999999998</c:v>
                </c:pt>
                <c:pt idx="35287">
                  <c:v>2.6992950000000002</c:v>
                </c:pt>
                <c:pt idx="35288">
                  <c:v>2.758867</c:v>
                </c:pt>
                <c:pt idx="35289">
                  <c:v>2.821733</c:v>
                </c:pt>
                <c:pt idx="35290">
                  <c:v>2.9318390000000001</c:v>
                </c:pt>
                <c:pt idx="35291">
                  <c:v>2.982853</c:v>
                </c:pt>
                <c:pt idx="35292">
                  <c:v>3.0027339999999998</c:v>
                </c:pt>
                <c:pt idx="35293">
                  <c:v>2.9989599999999998</c:v>
                </c:pt>
                <c:pt idx="35294">
                  <c:v>2.9623219999999999</c:v>
                </c:pt>
                <c:pt idx="35295">
                  <c:v>2.9085190000000001</c:v>
                </c:pt>
                <c:pt idx="35296">
                  <c:v>2.820675</c:v>
                </c:pt>
                <c:pt idx="35297">
                  <c:v>2.787115</c:v>
                </c:pt>
                <c:pt idx="35298">
                  <c:v>2.7947839999999999</c:v>
                </c:pt>
                <c:pt idx="35299">
                  <c:v>2.7272780000000001</c:v>
                </c:pt>
                <c:pt idx="35300">
                  <c:v>2.7231429999999999</c:v>
                </c:pt>
                <c:pt idx="35301">
                  <c:v>2.725403</c:v>
                </c:pt>
                <c:pt idx="35302">
                  <c:v>2.722013</c:v>
                </c:pt>
                <c:pt idx="35303">
                  <c:v>2.7655979999999998</c:v>
                </c:pt>
                <c:pt idx="35304">
                  <c:v>2.8068279999999999</c:v>
                </c:pt>
                <c:pt idx="35305">
                  <c:v>2.8099050000000001</c:v>
                </c:pt>
                <c:pt idx="35306">
                  <c:v>2.7665120000000001</c:v>
                </c:pt>
                <c:pt idx="35307">
                  <c:v>2.7605499999999998</c:v>
                </c:pt>
                <c:pt idx="35308">
                  <c:v>2.8334410000000001</c:v>
                </c:pt>
                <c:pt idx="35309">
                  <c:v>2.845942</c:v>
                </c:pt>
                <c:pt idx="35310">
                  <c:v>2.7817059999999998</c:v>
                </c:pt>
                <c:pt idx="35311">
                  <c:v>2.7473999999999998</c:v>
                </c:pt>
                <c:pt idx="35312">
                  <c:v>2.8057460000000001</c:v>
                </c:pt>
                <c:pt idx="35313">
                  <c:v>2.8243049999999998</c:v>
                </c:pt>
                <c:pt idx="35314">
                  <c:v>2.7973319999999999</c:v>
                </c:pt>
                <c:pt idx="35315">
                  <c:v>2.789158</c:v>
                </c:pt>
                <c:pt idx="35316">
                  <c:v>2.7919230000000002</c:v>
                </c:pt>
                <c:pt idx="35317">
                  <c:v>2.7909130000000002</c:v>
                </c:pt>
                <c:pt idx="35318">
                  <c:v>2.7708870000000001</c:v>
                </c:pt>
                <c:pt idx="35319">
                  <c:v>2.7462939999999998</c:v>
                </c:pt>
                <c:pt idx="35320">
                  <c:v>2.8030539999999999</c:v>
                </c:pt>
                <c:pt idx="35321">
                  <c:v>2.9264299999999999</c:v>
                </c:pt>
                <c:pt idx="35322">
                  <c:v>2.9434979999999999</c:v>
                </c:pt>
                <c:pt idx="35323">
                  <c:v>2.9017879999999998</c:v>
                </c:pt>
                <c:pt idx="35324">
                  <c:v>2.77156</c:v>
                </c:pt>
                <c:pt idx="35325">
                  <c:v>2.7435049999999999</c:v>
                </c:pt>
                <c:pt idx="35326">
                  <c:v>2.7217720000000001</c:v>
                </c:pt>
                <c:pt idx="35327">
                  <c:v>2.686769</c:v>
                </c:pt>
                <c:pt idx="35328">
                  <c:v>2.7138390000000001</c:v>
                </c:pt>
                <c:pt idx="35329">
                  <c:v>2.6772010000000002</c:v>
                </c:pt>
                <c:pt idx="35330">
                  <c:v>2.6633779999999998</c:v>
                </c:pt>
                <c:pt idx="35331">
                  <c:v>2.777498</c:v>
                </c:pt>
                <c:pt idx="35332">
                  <c:v>2.8439950000000001</c:v>
                </c:pt>
                <c:pt idx="35333">
                  <c:v>2.8883009999999998</c:v>
                </c:pt>
                <c:pt idx="35334">
                  <c:v>2.8867150000000001</c:v>
                </c:pt>
                <c:pt idx="35335">
                  <c:v>2.8203149999999999</c:v>
                </c:pt>
                <c:pt idx="35336">
                  <c:v>2.8115640000000002</c:v>
                </c:pt>
                <c:pt idx="35337">
                  <c:v>2.8382489999999998</c:v>
                </c:pt>
                <c:pt idx="35338">
                  <c:v>2.8566400000000001</c:v>
                </c:pt>
                <c:pt idx="35339">
                  <c:v>2.7948559999999998</c:v>
                </c:pt>
                <c:pt idx="35340">
                  <c:v>2.7428319999999999</c:v>
                </c:pt>
                <c:pt idx="35341">
                  <c:v>2.8112270000000001</c:v>
                </c:pt>
                <c:pt idx="35342">
                  <c:v>2.893662</c:v>
                </c:pt>
                <c:pt idx="35343">
                  <c:v>3.0188169999999999</c:v>
                </c:pt>
                <c:pt idx="35344">
                  <c:v>3.0729090000000001</c:v>
                </c:pt>
                <c:pt idx="35345">
                  <c:v>3.0298039999999999</c:v>
                </c:pt>
                <c:pt idx="35346">
                  <c:v>2.8916909999999998</c:v>
                </c:pt>
                <c:pt idx="35347">
                  <c:v>2.6863610000000002</c:v>
                </c:pt>
                <c:pt idx="35348">
                  <c:v>2.6170040000000001</c:v>
                </c:pt>
                <c:pt idx="35349">
                  <c:v>2.6371980000000002</c:v>
                </c:pt>
                <c:pt idx="35350">
                  <c:v>2.7262439999999999</c:v>
                </c:pt>
                <c:pt idx="35351">
                  <c:v>2.8338489999999998</c:v>
                </c:pt>
                <c:pt idx="35352">
                  <c:v>2.8764970000000001</c:v>
                </c:pt>
                <c:pt idx="35353">
                  <c:v>2.9336419999999999</c:v>
                </c:pt>
                <c:pt idx="35354">
                  <c:v>3.0235289999999999</c:v>
                </c:pt>
                <c:pt idx="35355">
                  <c:v>3.0664660000000001</c:v>
                </c:pt>
                <c:pt idx="35356">
                  <c:v>2.9948969999999999</c:v>
                </c:pt>
                <c:pt idx="35357">
                  <c:v>2.915756</c:v>
                </c:pt>
                <c:pt idx="35358">
                  <c:v>2.9292419999999999</c:v>
                </c:pt>
                <c:pt idx="35359">
                  <c:v>2.9165730000000001</c:v>
                </c:pt>
                <c:pt idx="35360">
                  <c:v>2.8299789999999998</c:v>
                </c:pt>
                <c:pt idx="35361">
                  <c:v>2.8261080000000001</c:v>
                </c:pt>
                <c:pt idx="35362">
                  <c:v>2.8497400000000002</c:v>
                </c:pt>
                <c:pt idx="35363">
                  <c:v>2.8321909999999999</c:v>
                </c:pt>
                <c:pt idx="35364">
                  <c:v>2.7850709999999999</c:v>
                </c:pt>
                <c:pt idx="35365">
                  <c:v>2.7871630000000001</c:v>
                </c:pt>
                <c:pt idx="35366">
                  <c:v>2.7190560000000001</c:v>
                </c:pt>
                <c:pt idx="35367">
                  <c:v>2.6831149999999999</c:v>
                </c:pt>
                <c:pt idx="35368">
                  <c:v>2.7099690000000001</c:v>
                </c:pt>
                <c:pt idx="35369">
                  <c:v>2.7441300000000002</c:v>
                </c:pt>
                <c:pt idx="35370">
                  <c:v>2.7851669999999999</c:v>
                </c:pt>
                <c:pt idx="35371">
                  <c:v>2.8376480000000002</c:v>
                </c:pt>
                <c:pt idx="35372">
                  <c:v>2.8527450000000001</c:v>
                </c:pt>
                <c:pt idx="35373">
                  <c:v>2.8365659999999999</c:v>
                </c:pt>
                <c:pt idx="35374">
                  <c:v>2.8579620000000001</c:v>
                </c:pt>
                <c:pt idx="35375">
                  <c:v>2.8674580000000001</c:v>
                </c:pt>
                <c:pt idx="35376">
                  <c:v>2.8546689999999999</c:v>
                </c:pt>
                <c:pt idx="35377">
                  <c:v>2.8198820000000002</c:v>
                </c:pt>
                <c:pt idx="35378">
                  <c:v>2.7722090000000001</c:v>
                </c:pt>
                <c:pt idx="35379">
                  <c:v>2.7655500000000002</c:v>
                </c:pt>
                <c:pt idx="35380">
                  <c:v>2.785288</c:v>
                </c:pt>
                <c:pt idx="35381">
                  <c:v>2.8050489999999999</c:v>
                </c:pt>
                <c:pt idx="35382">
                  <c:v>2.7831480000000002</c:v>
                </c:pt>
                <c:pt idx="35383">
                  <c:v>2.7724259999999998</c:v>
                </c:pt>
                <c:pt idx="35384">
                  <c:v>2.8072370000000002</c:v>
                </c:pt>
                <c:pt idx="35385">
                  <c:v>2.8583470000000002</c:v>
                </c:pt>
                <c:pt idx="35386">
                  <c:v>2.8942389999999998</c:v>
                </c:pt>
                <c:pt idx="35387">
                  <c:v>2.9261409999999999</c:v>
                </c:pt>
                <c:pt idx="35388">
                  <c:v>2.9388830000000001</c:v>
                </c:pt>
                <c:pt idx="35389">
                  <c:v>2.920083</c:v>
                </c:pt>
                <c:pt idx="35390">
                  <c:v>2.8702709999999998</c:v>
                </c:pt>
                <c:pt idx="35391">
                  <c:v>2.8376480000000002</c:v>
                </c:pt>
                <c:pt idx="35392">
                  <c:v>2.8111790000000001</c:v>
                </c:pt>
                <c:pt idx="35393">
                  <c:v>2.7731710000000001</c:v>
                </c:pt>
                <c:pt idx="35394">
                  <c:v>2.6805430000000001</c:v>
                </c:pt>
                <c:pt idx="35395">
                  <c:v>2.5955110000000001</c:v>
                </c:pt>
                <c:pt idx="35396">
                  <c:v>2.641165</c:v>
                </c:pt>
                <c:pt idx="35397">
                  <c:v>2.7195610000000001</c:v>
                </c:pt>
                <c:pt idx="35398">
                  <c:v>2.7358600000000002</c:v>
                </c:pt>
                <c:pt idx="35399">
                  <c:v>2.7309079999999999</c:v>
                </c:pt>
                <c:pt idx="35400">
                  <c:v>2.737495</c:v>
                </c:pt>
                <c:pt idx="35401">
                  <c:v>2.7716569999999998</c:v>
                </c:pt>
                <c:pt idx="35402">
                  <c:v>2.8570009999999999</c:v>
                </c:pt>
                <c:pt idx="35403">
                  <c:v>2.91025</c:v>
                </c:pt>
                <c:pt idx="35404">
                  <c:v>2.8651019999999998</c:v>
                </c:pt>
                <c:pt idx="35405">
                  <c:v>2.7841100000000001</c:v>
                </c:pt>
                <c:pt idx="35406">
                  <c:v>2.7590110000000001</c:v>
                </c:pt>
                <c:pt idx="35407">
                  <c:v>2.810025</c:v>
                </c:pt>
                <c:pt idx="35408">
                  <c:v>2.8923640000000002</c:v>
                </c:pt>
                <c:pt idx="35409">
                  <c:v>2.8970039999999999</c:v>
                </c:pt>
                <c:pt idx="35410">
                  <c:v>2.8608229999999999</c:v>
                </c:pt>
                <c:pt idx="35411">
                  <c:v>2.855197</c:v>
                </c:pt>
                <c:pt idx="35412">
                  <c:v>2.8465910000000001</c:v>
                </c:pt>
                <c:pt idx="35413">
                  <c:v>2.7753350000000001</c:v>
                </c:pt>
                <c:pt idx="35414">
                  <c:v>2.7307399999999999</c:v>
                </c:pt>
                <c:pt idx="35415">
                  <c:v>2.7451880000000002</c:v>
                </c:pt>
                <c:pt idx="35416">
                  <c:v>2.8340900000000002</c:v>
                </c:pt>
                <c:pt idx="35417">
                  <c:v>2.8438979999999998</c:v>
                </c:pt>
                <c:pt idx="35418">
                  <c:v>2.829907</c:v>
                </c:pt>
                <c:pt idx="35419">
                  <c:v>2.816805</c:v>
                </c:pt>
                <c:pt idx="35420">
                  <c:v>2.8132709999999999</c:v>
                </c:pt>
                <c:pt idx="35421">
                  <c:v>2.833272</c:v>
                </c:pt>
                <c:pt idx="35422">
                  <c:v>2.8103859999999998</c:v>
                </c:pt>
                <c:pt idx="35423">
                  <c:v>2.7740849999999999</c:v>
                </c:pt>
                <c:pt idx="35424">
                  <c:v>2.7573289999999999</c:v>
                </c:pt>
                <c:pt idx="35425">
                  <c:v>2.773075</c:v>
                </c:pt>
                <c:pt idx="35426">
                  <c:v>2.7703820000000001</c:v>
                </c:pt>
                <c:pt idx="35427">
                  <c:v>2.795601</c:v>
                </c:pt>
                <c:pt idx="35428">
                  <c:v>2.847048</c:v>
                </c:pt>
                <c:pt idx="35429">
                  <c:v>2.8911859999999998</c:v>
                </c:pt>
                <c:pt idx="35430">
                  <c:v>2.9629470000000002</c:v>
                </c:pt>
                <c:pt idx="35431">
                  <c:v>3.0121820000000001</c:v>
                </c:pt>
                <c:pt idx="35432">
                  <c:v>2.9731399999999999</c:v>
                </c:pt>
                <c:pt idx="35433">
                  <c:v>2.8878919999999999</c:v>
                </c:pt>
                <c:pt idx="35434">
                  <c:v>2.843658</c:v>
                </c:pt>
                <c:pt idx="35435">
                  <c:v>2.9013789999999999</c:v>
                </c:pt>
                <c:pt idx="35436">
                  <c:v>2.9912670000000001</c:v>
                </c:pt>
                <c:pt idx="35437">
                  <c:v>2.956769</c:v>
                </c:pt>
                <c:pt idx="35438">
                  <c:v>2.8884460000000001</c:v>
                </c:pt>
                <c:pt idx="35439">
                  <c:v>2.8823150000000002</c:v>
                </c:pt>
                <c:pt idx="35440">
                  <c:v>2.7831959999999998</c:v>
                </c:pt>
                <c:pt idx="35441">
                  <c:v>2.7160510000000002</c:v>
                </c:pt>
                <c:pt idx="35442">
                  <c:v>2.7548520000000001</c:v>
                </c:pt>
                <c:pt idx="35443">
                  <c:v>2.764132</c:v>
                </c:pt>
                <c:pt idx="35444">
                  <c:v>2.7713199999999998</c:v>
                </c:pt>
                <c:pt idx="35445">
                  <c:v>2.7988219999999999</c:v>
                </c:pt>
                <c:pt idx="35446">
                  <c:v>2.8210120000000001</c:v>
                </c:pt>
                <c:pt idx="35447">
                  <c:v>2.8821949999999998</c:v>
                </c:pt>
                <c:pt idx="35448">
                  <c:v>2.8563999999999998</c:v>
                </c:pt>
                <c:pt idx="35449">
                  <c:v>2.7601170000000002</c:v>
                </c:pt>
                <c:pt idx="35450">
                  <c:v>2.727109</c:v>
                </c:pt>
                <c:pt idx="35451">
                  <c:v>2.7471350000000001</c:v>
                </c:pt>
                <c:pt idx="35452">
                  <c:v>2.8382489999999998</c:v>
                </c:pt>
                <c:pt idx="35453">
                  <c:v>2.8604379999999998</c:v>
                </c:pt>
                <c:pt idx="35454">
                  <c:v>2.8370709999999999</c:v>
                </c:pt>
                <c:pt idx="35455">
                  <c:v>2.8615680000000001</c:v>
                </c:pt>
                <c:pt idx="35456">
                  <c:v>2.9045049999999999</c:v>
                </c:pt>
                <c:pt idx="35457">
                  <c:v>2.8973409999999999</c:v>
                </c:pt>
                <c:pt idx="35458">
                  <c:v>2.847769</c:v>
                </c:pt>
                <c:pt idx="35459">
                  <c:v>2.7977400000000001</c:v>
                </c:pt>
                <c:pt idx="35460">
                  <c:v>2.7667519999999999</c:v>
                </c:pt>
                <c:pt idx="35461">
                  <c:v>2.7722090000000001</c:v>
                </c:pt>
                <c:pt idx="35462">
                  <c:v>2.8036310000000002</c:v>
                </c:pt>
                <c:pt idx="35463">
                  <c:v>2.8406289999999998</c:v>
                </c:pt>
                <c:pt idx="35464">
                  <c:v>2.8157230000000002</c:v>
                </c:pt>
                <c:pt idx="35465">
                  <c:v>2.8023560000000001</c:v>
                </c:pt>
                <c:pt idx="35466">
                  <c:v>2.8021400000000001</c:v>
                </c:pt>
                <c:pt idx="35467">
                  <c:v>2.776392</c:v>
                </c:pt>
                <c:pt idx="35468">
                  <c:v>2.766921</c:v>
                </c:pt>
                <c:pt idx="35469">
                  <c:v>2.7801429999999998</c:v>
                </c:pt>
                <c:pt idx="35470">
                  <c:v>2.807261</c:v>
                </c:pt>
                <c:pt idx="35471">
                  <c:v>2.8275269999999999</c:v>
                </c:pt>
                <c:pt idx="35472">
                  <c:v>2.850654</c:v>
                </c:pt>
                <c:pt idx="35473">
                  <c:v>2.8673860000000002</c:v>
                </c:pt>
                <c:pt idx="35474">
                  <c:v>2.8912580000000001</c:v>
                </c:pt>
                <c:pt idx="35475">
                  <c:v>2.8898640000000002</c:v>
                </c:pt>
                <c:pt idx="35476">
                  <c:v>2.8277670000000001</c:v>
                </c:pt>
                <c:pt idx="35477">
                  <c:v>2.778508</c:v>
                </c:pt>
                <c:pt idx="35478">
                  <c:v>2.7996639999999999</c:v>
                </c:pt>
                <c:pt idx="35479">
                  <c:v>2.8005529999999998</c:v>
                </c:pt>
                <c:pt idx="35480">
                  <c:v>2.7546599999999999</c:v>
                </c:pt>
                <c:pt idx="35481">
                  <c:v>2.7198730000000002</c:v>
                </c:pt>
                <c:pt idx="35482">
                  <c:v>2.7989670000000002</c:v>
                </c:pt>
                <c:pt idx="35483">
                  <c:v>2.8710399999999998</c:v>
                </c:pt>
                <c:pt idx="35484">
                  <c:v>2.9158040000000001</c:v>
                </c:pt>
                <c:pt idx="35485">
                  <c:v>2.9222709999999998</c:v>
                </c:pt>
                <c:pt idx="35486">
                  <c:v>2.9140009999999998</c:v>
                </c:pt>
                <c:pt idx="35487">
                  <c:v>2.835629</c:v>
                </c:pt>
                <c:pt idx="35488">
                  <c:v>2.738048</c:v>
                </c:pt>
                <c:pt idx="35489">
                  <c:v>2.702372</c:v>
                </c:pt>
                <c:pt idx="35490">
                  <c:v>2.720402</c:v>
                </c:pt>
                <c:pt idx="35491">
                  <c:v>2.7461980000000001</c:v>
                </c:pt>
                <c:pt idx="35492">
                  <c:v>2.8257240000000001</c:v>
                </c:pt>
                <c:pt idx="35493">
                  <c:v>2.8920759999999999</c:v>
                </c:pt>
                <c:pt idx="35494">
                  <c:v>2.8418549999999998</c:v>
                </c:pt>
                <c:pt idx="35495">
                  <c:v>2.83284</c:v>
                </c:pt>
                <c:pt idx="35496">
                  <c:v>2.9128949999999998</c:v>
                </c:pt>
                <c:pt idx="35497">
                  <c:v>2.94821</c:v>
                </c:pt>
                <c:pt idx="35498">
                  <c:v>2.9352520000000002</c:v>
                </c:pt>
                <c:pt idx="35499">
                  <c:v>2.8786130000000001</c:v>
                </c:pt>
                <c:pt idx="35500">
                  <c:v>2.798486</c:v>
                </c:pt>
                <c:pt idx="35501">
                  <c:v>2.746534</c:v>
                </c:pt>
                <c:pt idx="35502">
                  <c:v>2.7249699999999999</c:v>
                </c:pt>
                <c:pt idx="35503">
                  <c:v>2.8043040000000001</c:v>
                </c:pt>
                <c:pt idx="35504">
                  <c:v>2.831277</c:v>
                </c:pt>
                <c:pt idx="35505">
                  <c:v>2.8424559999999999</c:v>
                </c:pt>
                <c:pt idx="35506">
                  <c:v>2.907413</c:v>
                </c:pt>
                <c:pt idx="35507">
                  <c:v>2.9334009999999999</c:v>
                </c:pt>
                <c:pt idx="35508">
                  <c:v>2.891667</c:v>
                </c:pt>
                <c:pt idx="35509">
                  <c:v>2.8277909999999999</c:v>
                </c:pt>
                <c:pt idx="35510">
                  <c:v>2.8277670000000001</c:v>
                </c:pt>
                <c:pt idx="35511">
                  <c:v>2.866304</c:v>
                </c:pt>
                <c:pt idx="35512">
                  <c:v>2.8385609999999999</c:v>
                </c:pt>
                <c:pt idx="35513">
                  <c:v>2.7823549999999999</c:v>
                </c:pt>
                <c:pt idx="35514">
                  <c:v>2.7868019999999998</c:v>
                </c:pt>
                <c:pt idx="35515">
                  <c:v>2.7670889999999999</c:v>
                </c:pt>
                <c:pt idx="35516">
                  <c:v>2.739563</c:v>
                </c:pt>
                <c:pt idx="35517">
                  <c:v>2.7534580000000002</c:v>
                </c:pt>
                <c:pt idx="35518">
                  <c:v>2.834835</c:v>
                </c:pt>
                <c:pt idx="35519">
                  <c:v>2.9061629999999998</c:v>
                </c:pt>
                <c:pt idx="35520">
                  <c:v>2.9286889999999999</c:v>
                </c:pt>
                <c:pt idx="35521">
                  <c:v>2.909481</c:v>
                </c:pt>
                <c:pt idx="35522">
                  <c:v>2.9365019999999999</c:v>
                </c:pt>
                <c:pt idx="35523">
                  <c:v>2.944388</c:v>
                </c:pt>
                <c:pt idx="35524">
                  <c:v>2.933522</c:v>
                </c:pt>
                <c:pt idx="35525">
                  <c:v>2.885777</c:v>
                </c:pt>
                <c:pt idx="35526">
                  <c:v>2.88157</c:v>
                </c:pt>
                <c:pt idx="35527">
                  <c:v>2.8847909999999999</c:v>
                </c:pt>
                <c:pt idx="35528">
                  <c:v>2.9000330000000001</c:v>
                </c:pt>
                <c:pt idx="35529">
                  <c:v>2.820459</c:v>
                </c:pt>
                <c:pt idx="35530">
                  <c:v>2.7233109999999998</c:v>
                </c:pt>
                <c:pt idx="35531">
                  <c:v>2.7014100000000001</c:v>
                </c:pt>
                <c:pt idx="35532">
                  <c:v>2.7317490000000002</c:v>
                </c:pt>
                <c:pt idx="35533">
                  <c:v>2.805409</c:v>
                </c:pt>
                <c:pt idx="35534">
                  <c:v>2.8727710000000002</c:v>
                </c:pt>
                <c:pt idx="35535">
                  <c:v>2.8964270000000001</c:v>
                </c:pt>
                <c:pt idx="35536">
                  <c:v>2.8739249999999998</c:v>
                </c:pt>
                <c:pt idx="35537">
                  <c:v>2.8515670000000002</c:v>
                </c:pt>
                <c:pt idx="35538">
                  <c:v>2.8388740000000001</c:v>
                </c:pt>
                <c:pt idx="35539">
                  <c:v>2.829402</c:v>
                </c:pt>
                <c:pt idx="35540">
                  <c:v>2.820122</c:v>
                </c:pt>
                <c:pt idx="35541">
                  <c:v>2.8318059999999998</c:v>
                </c:pt>
                <c:pt idx="35542">
                  <c:v>2.8290169999999999</c:v>
                </c:pt>
                <c:pt idx="35543">
                  <c:v>2.823296</c:v>
                </c:pt>
                <c:pt idx="35544">
                  <c:v>2.8023799999999999</c:v>
                </c:pt>
                <c:pt idx="35545">
                  <c:v>2.7463660000000001</c:v>
                </c:pt>
                <c:pt idx="35546">
                  <c:v>2.7106659999999998</c:v>
                </c:pt>
                <c:pt idx="35547">
                  <c:v>2.747255</c:v>
                </c:pt>
                <c:pt idx="35548">
                  <c:v>2.7925239999999998</c:v>
                </c:pt>
                <c:pt idx="35549">
                  <c:v>2.7965629999999999</c:v>
                </c:pt>
                <c:pt idx="35550">
                  <c:v>2.7602609999999999</c:v>
                </c:pt>
                <c:pt idx="35551">
                  <c:v>2.7090550000000002</c:v>
                </c:pt>
                <c:pt idx="35552">
                  <c:v>2.7275659999999999</c:v>
                </c:pt>
                <c:pt idx="35553">
                  <c:v>2.769228</c:v>
                </c:pt>
                <c:pt idx="35554">
                  <c:v>2.7935340000000002</c:v>
                </c:pt>
                <c:pt idx="35555">
                  <c:v>2.7608619999999999</c:v>
                </c:pt>
                <c:pt idx="35556">
                  <c:v>2.809857</c:v>
                </c:pt>
                <c:pt idx="35557">
                  <c:v>2.945999</c:v>
                </c:pt>
                <c:pt idx="35558">
                  <c:v>3.03478</c:v>
                </c:pt>
                <c:pt idx="35559">
                  <c:v>2.9763139999999999</c:v>
                </c:pt>
                <c:pt idx="35560">
                  <c:v>2.889119</c:v>
                </c:pt>
                <c:pt idx="35561">
                  <c:v>2.8316859999999999</c:v>
                </c:pt>
                <c:pt idx="35562">
                  <c:v>2.8049529999999998</c:v>
                </c:pt>
                <c:pt idx="35563">
                  <c:v>2.7611509999999999</c:v>
                </c:pt>
                <c:pt idx="35564">
                  <c:v>2.7498279999999999</c:v>
                </c:pt>
                <c:pt idx="35565">
                  <c:v>2.7939660000000002</c:v>
                </c:pt>
                <c:pt idx="35566">
                  <c:v>2.8199779999999999</c:v>
                </c:pt>
                <c:pt idx="35567">
                  <c:v>2.947994</c:v>
                </c:pt>
                <c:pt idx="35568">
                  <c:v>3.0351650000000001</c:v>
                </c:pt>
                <c:pt idx="35569">
                  <c:v>3.0671870000000001</c:v>
                </c:pt>
                <c:pt idx="35570">
                  <c:v>3.0671149999999998</c:v>
                </c:pt>
                <c:pt idx="35571">
                  <c:v>3.0003299999999999</c:v>
                </c:pt>
                <c:pt idx="35572">
                  <c:v>2.9715539999999998</c:v>
                </c:pt>
                <c:pt idx="35573">
                  <c:v>2.9166449999999999</c:v>
                </c:pt>
                <c:pt idx="35574">
                  <c:v>2.8152659999999998</c:v>
                </c:pt>
                <c:pt idx="35575">
                  <c:v>2.7856000000000001</c:v>
                </c:pt>
                <c:pt idx="35576">
                  <c:v>2.7433130000000001</c:v>
                </c:pt>
                <c:pt idx="35577">
                  <c:v>2.7342499999999998</c:v>
                </c:pt>
                <c:pt idx="35578">
                  <c:v>2.764637</c:v>
                </c:pt>
                <c:pt idx="35579">
                  <c:v>2.7968030000000002</c:v>
                </c:pt>
                <c:pt idx="35580">
                  <c:v>2.7701660000000001</c:v>
                </c:pt>
                <c:pt idx="35581">
                  <c:v>2.7551649999999999</c:v>
                </c:pt>
                <c:pt idx="35582">
                  <c:v>2.8508939999999998</c:v>
                </c:pt>
                <c:pt idx="35583">
                  <c:v>2.920588</c:v>
                </c:pt>
                <c:pt idx="35584">
                  <c:v>2.9225829999999999</c:v>
                </c:pt>
                <c:pt idx="35585">
                  <c:v>2.9079660000000001</c:v>
                </c:pt>
                <c:pt idx="35586">
                  <c:v>2.8600059999999998</c:v>
                </c:pt>
                <c:pt idx="35587">
                  <c:v>2.825507</c:v>
                </c:pt>
                <c:pt idx="35588">
                  <c:v>2.8072370000000002</c:v>
                </c:pt>
                <c:pt idx="35589">
                  <c:v>2.7368220000000001</c:v>
                </c:pt>
                <c:pt idx="35590">
                  <c:v>2.7266530000000002</c:v>
                </c:pt>
                <c:pt idx="35591">
                  <c:v>2.807261</c:v>
                </c:pt>
                <c:pt idx="35592">
                  <c:v>2.806756</c:v>
                </c:pt>
                <c:pt idx="35593">
                  <c:v>2.7868499999999998</c:v>
                </c:pt>
                <c:pt idx="35594">
                  <c:v>2.7711999999999999</c:v>
                </c:pt>
                <c:pt idx="35595">
                  <c:v>2.7564150000000001</c:v>
                </c:pt>
                <c:pt idx="35596">
                  <c:v>2.799544</c:v>
                </c:pt>
                <c:pt idx="35597">
                  <c:v>2.8265889999999998</c:v>
                </c:pt>
                <c:pt idx="35598">
                  <c:v>2.803102</c:v>
                </c:pt>
                <c:pt idx="35599">
                  <c:v>2.790432</c:v>
                </c:pt>
                <c:pt idx="35600">
                  <c:v>2.844379</c:v>
                </c:pt>
                <c:pt idx="35601">
                  <c:v>2.872579</c:v>
                </c:pt>
                <c:pt idx="35602">
                  <c:v>2.820363</c:v>
                </c:pt>
                <c:pt idx="35603">
                  <c:v>2.7783880000000001</c:v>
                </c:pt>
                <c:pt idx="35604">
                  <c:v>2.7523279999999999</c:v>
                </c:pt>
                <c:pt idx="35605">
                  <c:v>2.7740369999999999</c:v>
                </c:pt>
                <c:pt idx="35606">
                  <c:v>2.7879559999999999</c:v>
                </c:pt>
                <c:pt idx="35607">
                  <c:v>2.7851430000000001</c:v>
                </c:pt>
                <c:pt idx="35608">
                  <c:v>2.8089189999999999</c:v>
                </c:pt>
                <c:pt idx="35609">
                  <c:v>2.828128</c:v>
                </c:pt>
                <c:pt idx="35610">
                  <c:v>2.8654389999999998</c:v>
                </c:pt>
                <c:pt idx="35611">
                  <c:v>2.9028459999999998</c:v>
                </c:pt>
                <c:pt idx="35612">
                  <c:v>2.9382100000000002</c:v>
                </c:pt>
                <c:pt idx="35613">
                  <c:v>2.9464549999999998</c:v>
                </c:pt>
                <c:pt idx="35614">
                  <c:v>2.8821469999999998</c:v>
                </c:pt>
                <c:pt idx="35615">
                  <c:v>2.8326470000000001</c:v>
                </c:pt>
                <c:pt idx="35616">
                  <c:v>2.8437299999999999</c:v>
                </c:pt>
                <c:pt idx="35617">
                  <c:v>2.8940229999999998</c:v>
                </c:pt>
                <c:pt idx="35618">
                  <c:v>2.9434499999999999</c:v>
                </c:pt>
                <c:pt idx="35619">
                  <c:v>2.9410940000000001</c:v>
                </c:pt>
                <c:pt idx="35620">
                  <c:v>2.9209960000000001</c:v>
                </c:pt>
                <c:pt idx="35621">
                  <c:v>2.854428</c:v>
                </c:pt>
                <c:pt idx="35622">
                  <c:v>2.7901199999999999</c:v>
                </c:pt>
                <c:pt idx="35623">
                  <c:v>2.6997270000000002</c:v>
                </c:pt>
                <c:pt idx="35624">
                  <c:v>2.6506120000000002</c:v>
                </c:pt>
                <c:pt idx="35625">
                  <c:v>2.663017</c:v>
                </c:pt>
                <c:pt idx="35626">
                  <c:v>2.7431199999999998</c:v>
                </c:pt>
                <c:pt idx="35627">
                  <c:v>2.844668</c:v>
                </c:pt>
                <c:pt idx="35628">
                  <c:v>2.9370560000000001</c:v>
                </c:pt>
                <c:pt idx="35629">
                  <c:v>2.9641489999999999</c:v>
                </c:pt>
                <c:pt idx="35630">
                  <c:v>2.9140489999999999</c:v>
                </c:pt>
                <c:pt idx="35631">
                  <c:v>2.8909220000000002</c:v>
                </c:pt>
                <c:pt idx="35632">
                  <c:v>2.8748629999999999</c:v>
                </c:pt>
                <c:pt idx="35633">
                  <c:v>2.8672900000000001</c:v>
                </c:pt>
                <c:pt idx="35634">
                  <c:v>2.8642850000000002</c:v>
                </c:pt>
                <c:pt idx="35635">
                  <c:v>2.8052169999999998</c:v>
                </c:pt>
                <c:pt idx="35636">
                  <c:v>2.7889659999999998</c:v>
                </c:pt>
                <c:pt idx="35637">
                  <c:v>2.8551009999999999</c:v>
                </c:pt>
                <c:pt idx="35638">
                  <c:v>2.9293629999999999</c:v>
                </c:pt>
                <c:pt idx="35639">
                  <c:v>2.9214769999999999</c:v>
                </c:pt>
                <c:pt idx="35640">
                  <c:v>2.808751</c:v>
                </c:pt>
                <c:pt idx="35641">
                  <c:v>2.7201140000000001</c:v>
                </c:pt>
                <c:pt idx="35642">
                  <c:v>2.6572960000000001</c:v>
                </c:pt>
                <c:pt idx="35643">
                  <c:v>2.6972510000000001</c:v>
                </c:pt>
                <c:pt idx="35644">
                  <c:v>2.8455810000000001</c:v>
                </c:pt>
                <c:pt idx="35645">
                  <c:v>2.9715539999999998</c:v>
                </c:pt>
                <c:pt idx="35646">
                  <c:v>2.9838619999999998</c:v>
                </c:pt>
                <c:pt idx="35647">
                  <c:v>2.951552</c:v>
                </c:pt>
                <c:pt idx="35648">
                  <c:v>2.9073169999999999</c:v>
                </c:pt>
                <c:pt idx="35649">
                  <c:v>2.8425760000000002</c:v>
                </c:pt>
                <c:pt idx="35650">
                  <c:v>2.7784599999999999</c:v>
                </c:pt>
                <c:pt idx="35651">
                  <c:v>2.7862969999999998</c:v>
                </c:pt>
                <c:pt idx="35652">
                  <c:v>2.7591559999999999</c:v>
                </c:pt>
                <c:pt idx="35653">
                  <c:v>2.7267009999999998</c:v>
                </c:pt>
                <c:pt idx="35654">
                  <c:v>2.6832590000000001</c:v>
                </c:pt>
                <c:pt idx="35655">
                  <c:v>2.702925</c:v>
                </c:pt>
                <c:pt idx="35656">
                  <c:v>2.8330320000000002</c:v>
                </c:pt>
                <c:pt idx="35657">
                  <c:v>2.874358</c:v>
                </c:pt>
                <c:pt idx="35658">
                  <c:v>2.831013</c:v>
                </c:pt>
                <c:pt idx="35659">
                  <c:v>2.8117320000000001</c:v>
                </c:pt>
                <c:pt idx="35660">
                  <c:v>2.798918</c:v>
                </c:pt>
                <c:pt idx="35661">
                  <c:v>2.8188960000000001</c:v>
                </c:pt>
                <c:pt idx="35662">
                  <c:v>2.8165879999999999</c:v>
                </c:pt>
                <c:pt idx="35663">
                  <c:v>2.763843</c:v>
                </c:pt>
                <c:pt idx="35664">
                  <c:v>2.7422309999999999</c:v>
                </c:pt>
                <c:pt idx="35665">
                  <c:v>2.7258110000000002</c:v>
                </c:pt>
                <c:pt idx="35666">
                  <c:v>2.7410049999999999</c:v>
                </c:pt>
                <c:pt idx="35667">
                  <c:v>2.780624</c:v>
                </c:pt>
                <c:pt idx="35668">
                  <c:v>2.8092800000000002</c:v>
                </c:pt>
                <c:pt idx="35669">
                  <c:v>2.8264450000000001</c:v>
                </c:pt>
                <c:pt idx="35670">
                  <c:v>2.8863300000000001</c:v>
                </c:pt>
                <c:pt idx="35671">
                  <c:v>2.983838</c:v>
                </c:pt>
                <c:pt idx="35672">
                  <c:v>2.992613</c:v>
                </c:pt>
                <c:pt idx="35673">
                  <c:v>2.9189289999999999</c:v>
                </c:pt>
                <c:pt idx="35674">
                  <c:v>2.830508</c:v>
                </c:pt>
                <c:pt idx="35675">
                  <c:v>2.8210120000000001</c:v>
                </c:pt>
                <c:pt idx="35676">
                  <c:v>2.8535629999999998</c:v>
                </c:pt>
                <c:pt idx="35677">
                  <c:v>2.8965709999999998</c:v>
                </c:pt>
                <c:pt idx="35678">
                  <c:v>2.9046249999999998</c:v>
                </c:pt>
                <c:pt idx="35679">
                  <c:v>2.8467829999999998</c:v>
                </c:pt>
                <c:pt idx="35680">
                  <c:v>2.7825950000000002</c:v>
                </c:pt>
                <c:pt idx="35681">
                  <c:v>2.759636</c:v>
                </c:pt>
                <c:pt idx="35682">
                  <c:v>2.776729</c:v>
                </c:pt>
                <c:pt idx="35683">
                  <c:v>2.7857440000000002</c:v>
                </c:pt>
                <c:pt idx="35684">
                  <c:v>2.774734</c:v>
                </c:pt>
                <c:pt idx="35685">
                  <c:v>2.805482</c:v>
                </c:pt>
                <c:pt idx="35686">
                  <c:v>2.8990960000000001</c:v>
                </c:pt>
                <c:pt idx="35687">
                  <c:v>2.998936</c:v>
                </c:pt>
                <c:pt idx="35688">
                  <c:v>2.967635</c:v>
                </c:pt>
                <c:pt idx="35689">
                  <c:v>2.88883</c:v>
                </c:pt>
                <c:pt idx="35690">
                  <c:v>2.9069090000000002</c:v>
                </c:pt>
                <c:pt idx="35691">
                  <c:v>2.9673470000000002</c:v>
                </c:pt>
                <c:pt idx="35692">
                  <c:v>3.0179279999999999</c:v>
                </c:pt>
                <c:pt idx="35693">
                  <c:v>3.0255969999999999</c:v>
                </c:pt>
                <c:pt idx="35694">
                  <c:v>2.9642689999999998</c:v>
                </c:pt>
                <c:pt idx="35695">
                  <c:v>2.8871229999999999</c:v>
                </c:pt>
                <c:pt idx="35696">
                  <c:v>2.8629380000000002</c:v>
                </c:pt>
                <c:pt idx="35697">
                  <c:v>2.8374799999999998</c:v>
                </c:pt>
                <c:pt idx="35698">
                  <c:v>2.7788210000000002</c:v>
                </c:pt>
                <c:pt idx="35699">
                  <c:v>2.7041029999999999</c:v>
                </c:pt>
                <c:pt idx="35700">
                  <c:v>2.6875870000000002</c:v>
                </c:pt>
                <c:pt idx="35701">
                  <c:v>2.6676090000000001</c:v>
                </c:pt>
                <c:pt idx="35702">
                  <c:v>2.711916</c:v>
                </c:pt>
                <c:pt idx="35703">
                  <c:v>2.7779310000000002</c:v>
                </c:pt>
                <c:pt idx="35704">
                  <c:v>2.7839649999999998</c:v>
                </c:pt>
                <c:pt idx="35705">
                  <c:v>2.7924519999999999</c:v>
                </c:pt>
                <c:pt idx="35706">
                  <c:v>2.8298589999999999</c:v>
                </c:pt>
                <c:pt idx="35707">
                  <c:v>2.829739</c:v>
                </c:pt>
                <c:pt idx="35708">
                  <c:v>2.772186</c:v>
                </c:pt>
                <c:pt idx="35709">
                  <c:v>2.6773699999999998</c:v>
                </c:pt>
                <c:pt idx="35710">
                  <c:v>2.6477520000000001</c:v>
                </c:pt>
                <c:pt idx="35711">
                  <c:v>2.6965780000000001</c:v>
                </c:pt>
                <c:pt idx="35712">
                  <c:v>2.6654689999999999</c:v>
                </c:pt>
                <c:pt idx="35713">
                  <c:v>2.5970740000000001</c:v>
                </c:pt>
                <c:pt idx="35714">
                  <c:v>2.626452</c:v>
                </c:pt>
                <c:pt idx="35715">
                  <c:v>2.7136230000000001</c:v>
                </c:pt>
                <c:pt idx="35716">
                  <c:v>2.8530340000000001</c:v>
                </c:pt>
                <c:pt idx="35717">
                  <c:v>2.993166</c:v>
                </c:pt>
                <c:pt idx="35718">
                  <c:v>2.9588839999999998</c:v>
                </c:pt>
                <c:pt idx="35719">
                  <c:v>2.8925809999999998</c:v>
                </c:pt>
                <c:pt idx="35720">
                  <c:v>2.8551250000000001</c:v>
                </c:pt>
                <c:pt idx="35721">
                  <c:v>2.867626</c:v>
                </c:pt>
                <c:pt idx="35722">
                  <c:v>2.895778</c:v>
                </c:pt>
                <c:pt idx="35723">
                  <c:v>2.9559510000000002</c:v>
                </c:pt>
                <c:pt idx="35724">
                  <c:v>2.9754</c:v>
                </c:pt>
                <c:pt idx="35725">
                  <c:v>2.9762659999999999</c:v>
                </c:pt>
                <c:pt idx="35726">
                  <c:v>2.9475850000000001</c:v>
                </c:pt>
                <c:pt idx="35727">
                  <c:v>2.9484750000000002</c:v>
                </c:pt>
                <c:pt idx="35728">
                  <c:v>2.9395319999999998</c:v>
                </c:pt>
                <c:pt idx="35729">
                  <c:v>2.9136639999999998</c:v>
                </c:pt>
                <c:pt idx="35730">
                  <c:v>2.8691409999999999</c:v>
                </c:pt>
                <c:pt idx="35731">
                  <c:v>2.871569</c:v>
                </c:pt>
                <c:pt idx="35732">
                  <c:v>2.8738290000000002</c:v>
                </c:pt>
                <c:pt idx="35733">
                  <c:v>2.8915709999999999</c:v>
                </c:pt>
                <c:pt idx="35734">
                  <c:v>2.902101</c:v>
                </c:pt>
                <c:pt idx="35735">
                  <c:v>2.8709440000000002</c:v>
                </c:pt>
                <c:pt idx="35736">
                  <c:v>2.8721700000000001</c:v>
                </c:pt>
                <c:pt idx="35737">
                  <c:v>2.8490669999999998</c:v>
                </c:pt>
                <c:pt idx="35738">
                  <c:v>2.77257</c:v>
                </c:pt>
                <c:pt idx="35739">
                  <c:v>2.6567669999999999</c:v>
                </c:pt>
                <c:pt idx="35740">
                  <c:v>2.6277499999999998</c:v>
                </c:pt>
                <c:pt idx="35741">
                  <c:v>2.7259310000000001</c:v>
                </c:pt>
                <c:pt idx="35742">
                  <c:v>2.8021400000000001</c:v>
                </c:pt>
                <c:pt idx="35743">
                  <c:v>2.862025</c:v>
                </c:pt>
                <c:pt idx="35744">
                  <c:v>2.8919549999999998</c:v>
                </c:pt>
                <c:pt idx="35745">
                  <c:v>2.8759440000000001</c:v>
                </c:pt>
                <c:pt idx="35746">
                  <c:v>2.8395950000000001</c:v>
                </c:pt>
                <c:pt idx="35747">
                  <c:v>2.8175979999999998</c:v>
                </c:pt>
                <c:pt idx="35748">
                  <c:v>2.793317</c:v>
                </c:pt>
                <c:pt idx="35749">
                  <c:v>2.8063229999999999</c:v>
                </c:pt>
                <c:pt idx="35750">
                  <c:v>2.8356530000000002</c:v>
                </c:pt>
                <c:pt idx="35751">
                  <c:v>2.8556539999999999</c:v>
                </c:pt>
                <c:pt idx="35752">
                  <c:v>2.8242569999999998</c:v>
                </c:pt>
                <c:pt idx="35753">
                  <c:v>2.811299</c:v>
                </c:pt>
                <c:pt idx="35754">
                  <c:v>2.84599</c:v>
                </c:pt>
                <c:pt idx="35755">
                  <c:v>2.8425280000000002</c:v>
                </c:pt>
                <c:pt idx="35756">
                  <c:v>2.8295940000000002</c:v>
                </c:pt>
                <c:pt idx="35757">
                  <c:v>2.8569040000000001</c:v>
                </c:pt>
                <c:pt idx="35758">
                  <c:v>2.872579</c:v>
                </c:pt>
                <c:pt idx="35759">
                  <c:v>2.8349069999999998</c:v>
                </c:pt>
                <c:pt idx="35760">
                  <c:v>2.802092</c:v>
                </c:pt>
                <c:pt idx="35761">
                  <c:v>2.8200980000000002</c:v>
                </c:pt>
                <c:pt idx="35762">
                  <c:v>2.8439459999999999</c:v>
                </c:pt>
                <c:pt idx="35763">
                  <c:v>2.8401239999999999</c:v>
                </c:pt>
                <c:pt idx="35764">
                  <c:v>2.8343060000000002</c:v>
                </c:pt>
                <c:pt idx="35765">
                  <c:v>2.8409659999999999</c:v>
                </c:pt>
                <c:pt idx="35766">
                  <c:v>2.8546200000000002</c:v>
                </c:pt>
                <c:pt idx="35767">
                  <c:v>2.8673860000000002</c:v>
                </c:pt>
                <c:pt idx="35768">
                  <c:v>2.8691170000000001</c:v>
                </c:pt>
                <c:pt idx="35769">
                  <c:v>2.842937</c:v>
                </c:pt>
                <c:pt idx="35770">
                  <c:v>2.848058</c:v>
                </c:pt>
                <c:pt idx="35771">
                  <c:v>2.8657750000000002</c:v>
                </c:pt>
                <c:pt idx="35772">
                  <c:v>2.8780839999999999</c:v>
                </c:pt>
                <c:pt idx="35773">
                  <c:v>2.8404609999999999</c:v>
                </c:pt>
                <c:pt idx="35774">
                  <c:v>2.7524000000000002</c:v>
                </c:pt>
                <c:pt idx="35775">
                  <c:v>2.6993909999999999</c:v>
                </c:pt>
                <c:pt idx="35776">
                  <c:v>2.6918899999999999</c:v>
                </c:pt>
                <c:pt idx="35777">
                  <c:v>2.7317010000000002</c:v>
                </c:pt>
                <c:pt idx="35778">
                  <c:v>2.7782439999999999</c:v>
                </c:pt>
                <c:pt idx="35779">
                  <c:v>2.8361809999999998</c:v>
                </c:pt>
                <c:pt idx="35780">
                  <c:v>2.8639000000000001</c:v>
                </c:pt>
                <c:pt idx="35781">
                  <c:v>2.9064519999999998</c:v>
                </c:pt>
                <c:pt idx="35782">
                  <c:v>3.0381459999999998</c:v>
                </c:pt>
                <c:pt idx="35783">
                  <c:v>3.024635</c:v>
                </c:pt>
                <c:pt idx="35784">
                  <c:v>2.8416869999999999</c:v>
                </c:pt>
                <c:pt idx="35785">
                  <c:v>2.7814649999999999</c:v>
                </c:pt>
                <c:pt idx="35786">
                  <c:v>2.7996880000000002</c:v>
                </c:pt>
                <c:pt idx="35787">
                  <c:v>2.9049369999999999</c:v>
                </c:pt>
                <c:pt idx="35788">
                  <c:v>2.943619</c:v>
                </c:pt>
                <c:pt idx="35789">
                  <c:v>2.9114520000000002</c:v>
                </c:pt>
                <c:pt idx="35790">
                  <c:v>2.9225349999999999</c:v>
                </c:pt>
                <c:pt idx="35791">
                  <c:v>2.9078460000000002</c:v>
                </c:pt>
                <c:pt idx="35792">
                  <c:v>2.8120690000000002</c:v>
                </c:pt>
                <c:pt idx="35793">
                  <c:v>2.7568959999999998</c:v>
                </c:pt>
                <c:pt idx="35794">
                  <c:v>2.7520880000000001</c:v>
                </c:pt>
                <c:pt idx="35795">
                  <c:v>2.76281</c:v>
                </c:pt>
                <c:pt idx="35796">
                  <c:v>2.8248340000000001</c:v>
                </c:pt>
                <c:pt idx="35797">
                  <c:v>2.9589319999999999</c:v>
                </c:pt>
                <c:pt idx="35798">
                  <c:v>2.913087</c:v>
                </c:pt>
                <c:pt idx="35799">
                  <c:v>2.8027890000000002</c:v>
                </c:pt>
                <c:pt idx="35800">
                  <c:v>2.6747010000000002</c:v>
                </c:pt>
                <c:pt idx="35801">
                  <c:v>2.6180129999999999</c:v>
                </c:pt>
                <c:pt idx="35802">
                  <c:v>2.6154649999999999</c:v>
                </c:pt>
                <c:pt idx="35803">
                  <c:v>2.6360440000000001</c:v>
                </c:pt>
                <c:pt idx="35804">
                  <c:v>2.675494</c:v>
                </c:pt>
                <c:pt idx="35805">
                  <c:v>2.763026</c:v>
                </c:pt>
                <c:pt idx="35806">
                  <c:v>2.8866670000000001</c:v>
                </c:pt>
                <c:pt idx="35807">
                  <c:v>2.9578030000000002</c:v>
                </c:pt>
                <c:pt idx="35808">
                  <c:v>3.018481</c:v>
                </c:pt>
                <c:pt idx="35809">
                  <c:v>3.0206689999999998</c:v>
                </c:pt>
                <c:pt idx="35810">
                  <c:v>2.957875</c:v>
                </c:pt>
                <c:pt idx="35811">
                  <c:v>2.9185439999999998</c:v>
                </c:pt>
                <c:pt idx="35812">
                  <c:v>2.8812329999999999</c:v>
                </c:pt>
                <c:pt idx="35813">
                  <c:v>2.876906</c:v>
                </c:pt>
                <c:pt idx="35814">
                  <c:v>2.8729390000000001</c:v>
                </c:pt>
                <c:pt idx="35815">
                  <c:v>2.8579379999999999</c:v>
                </c:pt>
                <c:pt idx="35816">
                  <c:v>2.828729</c:v>
                </c:pt>
                <c:pt idx="35817">
                  <c:v>2.787836</c:v>
                </c:pt>
                <c:pt idx="35818">
                  <c:v>2.7676419999999999</c:v>
                </c:pt>
                <c:pt idx="35819">
                  <c:v>2.7696130000000001</c:v>
                </c:pt>
                <c:pt idx="35820">
                  <c:v>2.7587229999999998</c:v>
                </c:pt>
                <c:pt idx="35821">
                  <c:v>2.8840460000000001</c:v>
                </c:pt>
                <c:pt idx="35822">
                  <c:v>2.8633950000000001</c:v>
                </c:pt>
                <c:pt idx="35823">
                  <c:v>2.8388979999999999</c:v>
                </c:pt>
                <c:pt idx="35824">
                  <c:v>2.8118759999999998</c:v>
                </c:pt>
                <c:pt idx="35825">
                  <c:v>2.8160590000000001</c:v>
                </c:pt>
                <c:pt idx="35826">
                  <c:v>2.82118</c:v>
                </c:pt>
                <c:pt idx="35827">
                  <c:v>2.7887740000000001</c:v>
                </c:pt>
                <c:pt idx="35828">
                  <c:v>2.7694450000000002</c:v>
                </c:pt>
                <c:pt idx="35829">
                  <c:v>2.7755749999999999</c:v>
                </c:pt>
                <c:pt idx="35830">
                  <c:v>2.8169249999999999</c:v>
                </c:pt>
                <c:pt idx="35831">
                  <c:v>2.8594529999999998</c:v>
                </c:pt>
                <c:pt idx="35832">
                  <c:v>2.8818820000000001</c:v>
                </c:pt>
                <c:pt idx="35833">
                  <c:v>2.872458</c:v>
                </c:pt>
                <c:pt idx="35834">
                  <c:v>2.8556780000000002</c:v>
                </c:pt>
                <c:pt idx="35835">
                  <c:v>2.845221</c:v>
                </c:pt>
                <c:pt idx="35836">
                  <c:v>2.8326709999999999</c:v>
                </c:pt>
                <c:pt idx="35837">
                  <c:v>2.8154340000000002</c:v>
                </c:pt>
                <c:pt idx="35838">
                  <c:v>2.8200020000000001</c:v>
                </c:pt>
                <c:pt idx="35839">
                  <c:v>2.8333210000000002</c:v>
                </c:pt>
                <c:pt idx="35840">
                  <c:v>2.831061</c:v>
                </c:pt>
                <c:pt idx="35841">
                  <c:v>2.8380809999999999</c:v>
                </c:pt>
                <c:pt idx="35842">
                  <c:v>2.813968</c:v>
                </c:pt>
                <c:pt idx="35843">
                  <c:v>2.7695409999999998</c:v>
                </c:pt>
                <c:pt idx="35844">
                  <c:v>2.7710080000000001</c:v>
                </c:pt>
                <c:pt idx="35845">
                  <c:v>2.7973080000000001</c:v>
                </c:pt>
                <c:pt idx="35846">
                  <c:v>2.8395950000000001</c:v>
                </c:pt>
                <c:pt idx="35847">
                  <c:v>2.883397</c:v>
                </c:pt>
                <c:pt idx="35848">
                  <c:v>2.930396</c:v>
                </c:pt>
                <c:pt idx="35849">
                  <c:v>2.9261650000000001</c:v>
                </c:pt>
                <c:pt idx="35850">
                  <c:v>2.879238</c:v>
                </c:pt>
                <c:pt idx="35851">
                  <c:v>2.8539469999999998</c:v>
                </c:pt>
                <c:pt idx="35852">
                  <c:v>2.834883</c:v>
                </c:pt>
                <c:pt idx="35853">
                  <c:v>2.8796949999999999</c:v>
                </c:pt>
                <c:pt idx="35854">
                  <c:v>2.948258</c:v>
                </c:pt>
                <c:pt idx="35855">
                  <c:v>2.963476</c:v>
                </c:pt>
                <c:pt idx="35856">
                  <c:v>2.88984</c:v>
                </c:pt>
                <c:pt idx="35857">
                  <c:v>2.8386339999999999</c:v>
                </c:pt>
                <c:pt idx="35858">
                  <c:v>2.8152900000000001</c:v>
                </c:pt>
                <c:pt idx="35859">
                  <c:v>2.8021639999999999</c:v>
                </c:pt>
                <c:pt idx="35860">
                  <c:v>2.7476159999999998</c:v>
                </c:pt>
                <c:pt idx="35861">
                  <c:v>2.7410290000000002</c:v>
                </c:pt>
                <c:pt idx="35862">
                  <c:v>2.6964579999999998</c:v>
                </c:pt>
                <c:pt idx="35863">
                  <c:v>2.6199370000000002</c:v>
                </c:pt>
                <c:pt idx="35864">
                  <c:v>2.8590680000000002</c:v>
                </c:pt>
                <c:pt idx="35865">
                  <c:v>2.842889</c:v>
                </c:pt>
                <c:pt idx="35866">
                  <c:v>2.8179829999999999</c:v>
                </c:pt>
                <c:pt idx="35867">
                  <c:v>2.8099289999999999</c:v>
                </c:pt>
                <c:pt idx="35868">
                  <c:v>2.8458220000000001</c:v>
                </c:pt>
                <c:pt idx="35869">
                  <c:v>2.8705349999999998</c:v>
                </c:pt>
                <c:pt idx="35870">
                  <c:v>2.8682029999999998</c:v>
                </c:pt>
                <c:pt idx="35871">
                  <c:v>2.8349549999999999</c:v>
                </c:pt>
                <c:pt idx="35872">
                  <c:v>2.8591160000000002</c:v>
                </c:pt>
                <c:pt idx="35873">
                  <c:v>2.8742130000000001</c:v>
                </c:pt>
                <c:pt idx="35874">
                  <c:v>2.882123</c:v>
                </c:pt>
                <c:pt idx="35875">
                  <c:v>2.8659919999999999</c:v>
                </c:pt>
                <c:pt idx="35876">
                  <c:v>2.8570730000000002</c:v>
                </c:pt>
                <c:pt idx="35877">
                  <c:v>2.8642370000000001</c:v>
                </c:pt>
                <c:pt idx="35878">
                  <c:v>2.9093849999999999</c:v>
                </c:pt>
                <c:pt idx="35879">
                  <c:v>2.9375599999999999</c:v>
                </c:pt>
                <c:pt idx="35880">
                  <c:v>2.9146740000000002</c:v>
                </c:pt>
                <c:pt idx="35881">
                  <c:v>2.9123420000000002</c:v>
                </c:pt>
                <c:pt idx="35882">
                  <c:v>2.8565680000000002</c:v>
                </c:pt>
                <c:pt idx="35883">
                  <c:v>2.8128380000000002</c:v>
                </c:pt>
                <c:pt idx="35884">
                  <c:v>2.7890380000000001</c:v>
                </c:pt>
                <c:pt idx="35885">
                  <c:v>2.8226230000000001</c:v>
                </c:pt>
                <c:pt idx="35886">
                  <c:v>2.8719779999999999</c:v>
                </c:pt>
                <c:pt idx="35887">
                  <c:v>2.8965230000000002</c:v>
                </c:pt>
                <c:pt idx="35888">
                  <c:v>2.909481</c:v>
                </c:pt>
                <c:pt idx="35889">
                  <c:v>2.8837090000000001</c:v>
                </c:pt>
                <c:pt idx="35890">
                  <c:v>2.7841100000000001</c:v>
                </c:pt>
                <c:pt idx="35891">
                  <c:v>2.7171080000000001</c:v>
                </c:pt>
                <c:pt idx="35892">
                  <c:v>2.736437</c:v>
                </c:pt>
                <c:pt idx="35893">
                  <c:v>2.815026</c:v>
                </c:pt>
                <c:pt idx="35894">
                  <c:v>2.8633229999999998</c:v>
                </c:pt>
                <c:pt idx="35895">
                  <c:v>2.8621690000000002</c:v>
                </c:pt>
                <c:pt idx="35896">
                  <c:v>2.7908170000000001</c:v>
                </c:pt>
                <c:pt idx="35897">
                  <c:v>2.757425</c:v>
                </c:pt>
                <c:pt idx="35898">
                  <c:v>2.7510059999999998</c:v>
                </c:pt>
                <c:pt idx="35899">
                  <c:v>2.721123</c:v>
                </c:pt>
                <c:pt idx="35900">
                  <c:v>2.8148330000000001</c:v>
                </c:pt>
                <c:pt idx="35901">
                  <c:v>2.9676830000000001</c:v>
                </c:pt>
                <c:pt idx="35902">
                  <c:v>2.996604</c:v>
                </c:pt>
                <c:pt idx="35903">
                  <c:v>2.971746</c:v>
                </c:pt>
                <c:pt idx="35904">
                  <c:v>2.945614</c:v>
                </c:pt>
                <c:pt idx="35905">
                  <c:v>2.8701029999999998</c:v>
                </c:pt>
                <c:pt idx="35906">
                  <c:v>2.7765369999999998</c:v>
                </c:pt>
                <c:pt idx="35907">
                  <c:v>2.7491300000000001</c:v>
                </c:pt>
                <c:pt idx="35908">
                  <c:v>2.7330719999999999</c:v>
                </c:pt>
                <c:pt idx="35909">
                  <c:v>2.7217720000000001</c:v>
                </c:pt>
                <c:pt idx="35910">
                  <c:v>2.7181419999999998</c:v>
                </c:pt>
                <c:pt idx="35911">
                  <c:v>2.7929080000000002</c:v>
                </c:pt>
                <c:pt idx="35912">
                  <c:v>2.8427210000000001</c:v>
                </c:pt>
                <c:pt idx="35913">
                  <c:v>2.8727710000000002</c:v>
                </c:pt>
                <c:pt idx="35914">
                  <c:v>2.8727710000000002</c:v>
                </c:pt>
                <c:pt idx="35915">
                  <c:v>2.8540190000000001</c:v>
                </c:pt>
                <c:pt idx="35916">
                  <c:v>2.847264</c:v>
                </c:pt>
                <c:pt idx="35917">
                  <c:v>2.824233</c:v>
                </c:pt>
                <c:pt idx="35918">
                  <c:v>2.7617759999999998</c:v>
                </c:pt>
                <c:pt idx="35919">
                  <c:v>2.692876</c:v>
                </c:pt>
                <c:pt idx="35920">
                  <c:v>2.6833079999999998</c:v>
                </c:pt>
                <c:pt idx="35921">
                  <c:v>2.742543</c:v>
                </c:pt>
                <c:pt idx="35922">
                  <c:v>2.8053849999999998</c:v>
                </c:pt>
                <c:pt idx="35923">
                  <c:v>2.9019080000000002</c:v>
                </c:pt>
                <c:pt idx="35924">
                  <c:v>2.9277039999999999</c:v>
                </c:pt>
                <c:pt idx="35925">
                  <c:v>2.9206120000000002</c:v>
                </c:pt>
                <c:pt idx="35926">
                  <c:v>2.9415749999999998</c:v>
                </c:pt>
                <c:pt idx="35927">
                  <c:v>2.9310930000000002</c:v>
                </c:pt>
                <c:pt idx="35928">
                  <c:v>2.8560150000000002</c:v>
                </c:pt>
                <c:pt idx="35929">
                  <c:v>2.7953359999999998</c:v>
                </c:pt>
                <c:pt idx="35930">
                  <c:v>2.786225</c:v>
                </c:pt>
                <c:pt idx="35931">
                  <c:v>2.783725</c:v>
                </c:pt>
                <c:pt idx="35932">
                  <c:v>2.7601170000000002</c:v>
                </c:pt>
                <c:pt idx="35933">
                  <c:v>2.7618</c:v>
                </c:pt>
                <c:pt idx="35934">
                  <c:v>2.8115640000000002</c:v>
                </c:pt>
                <c:pt idx="35935">
                  <c:v>2.833825</c:v>
                </c:pt>
                <c:pt idx="35936">
                  <c:v>2.8292579999999998</c:v>
                </c:pt>
                <c:pt idx="35937">
                  <c:v>2.8216130000000001</c:v>
                </c:pt>
                <c:pt idx="35938">
                  <c:v>2.7946149999999998</c:v>
                </c:pt>
                <c:pt idx="35939">
                  <c:v>2.7728100000000002</c:v>
                </c:pt>
                <c:pt idx="35940">
                  <c:v>2.7675459999999998</c:v>
                </c:pt>
                <c:pt idx="35941">
                  <c:v>2.8163</c:v>
                </c:pt>
                <c:pt idx="35942">
                  <c:v>2.8936860000000002</c:v>
                </c:pt>
                <c:pt idx="35943">
                  <c:v>2.9321510000000002</c:v>
                </c:pt>
                <c:pt idx="35944">
                  <c:v>2.903591</c:v>
                </c:pt>
                <c:pt idx="35945">
                  <c:v>2.8918590000000002</c:v>
                </c:pt>
                <c:pt idx="35946">
                  <c:v>2.9841030000000002</c:v>
                </c:pt>
                <c:pt idx="35947">
                  <c:v>2.991892</c:v>
                </c:pt>
                <c:pt idx="35948">
                  <c:v>2.9633080000000001</c:v>
                </c:pt>
                <c:pt idx="35949">
                  <c:v>2.9392429999999998</c:v>
                </c:pt>
                <c:pt idx="35950">
                  <c:v>2.9103940000000001</c:v>
                </c:pt>
                <c:pt idx="35951">
                  <c:v>2.8811849999999999</c:v>
                </c:pt>
                <c:pt idx="35952">
                  <c:v>2.8788049999999998</c:v>
                </c:pt>
                <c:pt idx="35953">
                  <c:v>2.8767140000000002</c:v>
                </c:pt>
                <c:pt idx="35954">
                  <c:v>2.8770500000000001</c:v>
                </c:pt>
                <c:pt idx="35955">
                  <c:v>2.8813049999999998</c:v>
                </c:pt>
                <c:pt idx="35956">
                  <c:v>2.7918750000000001</c:v>
                </c:pt>
                <c:pt idx="35957">
                  <c:v>2.6608540000000001</c:v>
                </c:pt>
                <c:pt idx="35958">
                  <c:v>2.6400109999999999</c:v>
                </c:pt>
                <c:pt idx="35959">
                  <c:v>2.6124360000000002</c:v>
                </c:pt>
                <c:pt idx="35960">
                  <c:v>2.6027960000000001</c:v>
                </c:pt>
                <c:pt idx="35961">
                  <c:v>2.6736430000000002</c:v>
                </c:pt>
                <c:pt idx="35962">
                  <c:v>2.7354039999999999</c:v>
                </c:pt>
                <c:pt idx="35963">
                  <c:v>2.8693810000000002</c:v>
                </c:pt>
                <c:pt idx="35964">
                  <c:v>3.0435789999999998</c:v>
                </c:pt>
                <c:pt idx="35965">
                  <c:v>3.0608879999999998</c:v>
                </c:pt>
                <c:pt idx="35966">
                  <c:v>3.0047779999999999</c:v>
                </c:pt>
                <c:pt idx="35967">
                  <c:v>2.90198</c:v>
                </c:pt>
                <c:pt idx="35968">
                  <c:v>2.9315259999999999</c:v>
                </c:pt>
                <c:pt idx="35969">
                  <c:v>2.8949600000000002</c:v>
                </c:pt>
                <c:pt idx="35970">
                  <c:v>2.8215409999999999</c:v>
                </c:pt>
                <c:pt idx="35971">
                  <c:v>2.813968</c:v>
                </c:pt>
                <c:pt idx="35972">
                  <c:v>2.8533219999999999</c:v>
                </c:pt>
                <c:pt idx="35973">
                  <c:v>2.8686120000000002</c:v>
                </c:pt>
                <c:pt idx="35974">
                  <c:v>2.8242569999999998</c:v>
                </c:pt>
                <c:pt idx="35975">
                  <c:v>2.8326229999999999</c:v>
                </c:pt>
                <c:pt idx="35976">
                  <c:v>2.8842140000000001</c:v>
                </c:pt>
                <c:pt idx="35977">
                  <c:v>2.8674580000000001</c:v>
                </c:pt>
                <c:pt idx="35978">
                  <c:v>2.826012</c:v>
                </c:pt>
                <c:pt idx="35979">
                  <c:v>2.8610389999999999</c:v>
                </c:pt>
                <c:pt idx="35980">
                  <c:v>2.853923</c:v>
                </c:pt>
                <c:pt idx="35981">
                  <c:v>2.8492109999999999</c:v>
                </c:pt>
                <c:pt idx="35982">
                  <c:v>2.8606069999999999</c:v>
                </c:pt>
                <c:pt idx="35983">
                  <c:v>2.8453409999999999</c:v>
                </c:pt>
                <c:pt idx="35984">
                  <c:v>2.8096169999999998</c:v>
                </c:pt>
                <c:pt idx="35985">
                  <c:v>2.7452839999999998</c:v>
                </c:pt>
                <c:pt idx="35986">
                  <c:v>2.7184789999999999</c:v>
                </c:pt>
                <c:pt idx="35987">
                  <c:v>2.7472310000000002</c:v>
                </c:pt>
                <c:pt idx="35988">
                  <c:v>2.7337449999999999</c:v>
                </c:pt>
                <c:pt idx="35989">
                  <c:v>2.6845340000000002</c:v>
                </c:pt>
                <c:pt idx="35990">
                  <c:v>2.6460210000000002</c:v>
                </c:pt>
                <c:pt idx="35991">
                  <c:v>2.6847979999999998</c:v>
                </c:pt>
                <c:pt idx="35992">
                  <c:v>2.7164350000000002</c:v>
                </c:pt>
                <c:pt idx="35993">
                  <c:v>2.8101690000000001</c:v>
                </c:pt>
                <c:pt idx="35994">
                  <c:v>2.9302039999999998</c:v>
                </c:pt>
                <c:pt idx="35995">
                  <c:v>2.9441470000000001</c:v>
                </c:pt>
                <c:pt idx="35996">
                  <c:v>2.9617689999999999</c:v>
                </c:pt>
                <c:pt idx="35997">
                  <c:v>2.93946</c:v>
                </c:pt>
                <c:pt idx="35998">
                  <c:v>2.9013789999999999</c:v>
                </c:pt>
                <c:pt idx="35999">
                  <c:v>2.9686689999999998</c:v>
                </c:pt>
                <c:pt idx="36000">
                  <c:v>3.142674</c:v>
                </c:pt>
                <c:pt idx="36001">
                  <c:v>3.223811</c:v>
                </c:pt>
                <c:pt idx="36002">
                  <c:v>3.1402220000000001</c:v>
                </c:pt>
                <c:pt idx="36003">
                  <c:v>3.0264859999999998</c:v>
                </c:pt>
                <c:pt idx="36004">
                  <c:v>2.8836620000000002</c:v>
                </c:pt>
                <c:pt idx="36005">
                  <c:v>2.781177</c:v>
                </c:pt>
                <c:pt idx="36006">
                  <c:v>2.689702</c:v>
                </c:pt>
                <c:pt idx="36007">
                  <c:v>2.6539540000000001</c:v>
                </c:pt>
                <c:pt idx="36008">
                  <c:v>2.6911450000000001</c:v>
                </c:pt>
                <c:pt idx="36009">
                  <c:v>2.694366</c:v>
                </c:pt>
                <c:pt idx="36010">
                  <c:v>2.6779709999999999</c:v>
                </c:pt>
                <c:pt idx="36011">
                  <c:v>2.7071320000000001</c:v>
                </c:pt>
                <c:pt idx="36012">
                  <c:v>2.7414860000000001</c:v>
                </c:pt>
                <c:pt idx="36013">
                  <c:v>2.7998080000000001</c:v>
                </c:pt>
                <c:pt idx="36014">
                  <c:v>2.848827</c:v>
                </c:pt>
                <c:pt idx="36015">
                  <c:v>2.846495</c:v>
                </c:pt>
                <c:pt idx="36016">
                  <c:v>2.8198099999999999</c:v>
                </c:pt>
                <c:pt idx="36017">
                  <c:v>2.853707</c:v>
                </c:pt>
                <c:pt idx="36018">
                  <c:v>2.8595009999999998</c:v>
                </c:pt>
                <c:pt idx="36019">
                  <c:v>2.8680829999999999</c:v>
                </c:pt>
                <c:pt idx="36020">
                  <c:v>2.8075489999999999</c:v>
                </c:pt>
                <c:pt idx="36021">
                  <c:v>2.7987259999999998</c:v>
                </c:pt>
                <c:pt idx="36022">
                  <c:v>2.8871709999999999</c:v>
                </c:pt>
                <c:pt idx="36023">
                  <c:v>2.9300600000000001</c:v>
                </c:pt>
                <c:pt idx="36024">
                  <c:v>2.90924</c:v>
                </c:pt>
                <c:pt idx="36025">
                  <c:v>2.8935659999999999</c:v>
                </c:pt>
                <c:pt idx="36026">
                  <c:v>2.894768</c:v>
                </c:pt>
                <c:pt idx="36027">
                  <c:v>2.8977490000000001</c:v>
                </c:pt>
                <c:pt idx="36028">
                  <c:v>2.8713289999999998</c:v>
                </c:pt>
                <c:pt idx="36029">
                  <c:v>2.8251230000000001</c:v>
                </c:pt>
                <c:pt idx="36030">
                  <c:v>2.8156750000000001</c:v>
                </c:pt>
                <c:pt idx="36031">
                  <c:v>2.801876</c:v>
                </c:pt>
                <c:pt idx="36032">
                  <c:v>2.8094000000000001</c:v>
                </c:pt>
                <c:pt idx="36033">
                  <c:v>2.8282479999999999</c:v>
                </c:pt>
                <c:pt idx="36034">
                  <c:v>2.8316620000000001</c:v>
                </c:pt>
                <c:pt idx="36035">
                  <c:v>2.8757039999999998</c:v>
                </c:pt>
                <c:pt idx="36036">
                  <c:v>2.9238569999999999</c:v>
                </c:pt>
                <c:pt idx="36037">
                  <c:v>2.9442919999999999</c:v>
                </c:pt>
                <c:pt idx="36038">
                  <c:v>2.9196499999999999</c:v>
                </c:pt>
                <c:pt idx="36039">
                  <c:v>2.7931729999999999</c:v>
                </c:pt>
                <c:pt idx="36040">
                  <c:v>2.761199</c:v>
                </c:pt>
                <c:pt idx="36041">
                  <c:v>2.7805759999999999</c:v>
                </c:pt>
                <c:pt idx="36042">
                  <c:v>2.7611509999999999</c:v>
                </c:pt>
                <c:pt idx="36043">
                  <c:v>2.7461739999999999</c:v>
                </c:pt>
                <c:pt idx="36044">
                  <c:v>2.7562220000000002</c:v>
                </c:pt>
                <c:pt idx="36045">
                  <c:v>2.7455970000000001</c:v>
                </c:pt>
                <c:pt idx="36046">
                  <c:v>2.7367979999999998</c:v>
                </c:pt>
                <c:pt idx="36047">
                  <c:v>2.7219890000000002</c:v>
                </c:pt>
                <c:pt idx="36048">
                  <c:v>2.6749170000000002</c:v>
                </c:pt>
                <c:pt idx="36049">
                  <c:v>2.6791010000000002</c:v>
                </c:pt>
                <c:pt idx="36050">
                  <c:v>2.7054010000000002</c:v>
                </c:pt>
                <c:pt idx="36051">
                  <c:v>2.6657820000000001</c:v>
                </c:pt>
                <c:pt idx="36052">
                  <c:v>2.7046070000000002</c:v>
                </c:pt>
                <c:pt idx="36053">
                  <c:v>2.7991830000000002</c:v>
                </c:pt>
                <c:pt idx="36054">
                  <c:v>2.9396279999999999</c:v>
                </c:pt>
                <c:pt idx="36055">
                  <c:v>3.0742069999999999</c:v>
                </c:pt>
                <c:pt idx="36056">
                  <c:v>3.0570900000000001</c:v>
                </c:pt>
                <c:pt idx="36057">
                  <c:v>2.9159000000000002</c:v>
                </c:pt>
                <c:pt idx="36058">
                  <c:v>2.8572169999999999</c:v>
                </c:pt>
                <c:pt idx="36059">
                  <c:v>2.8976289999999998</c:v>
                </c:pt>
                <c:pt idx="36060">
                  <c:v>2.9306610000000002</c:v>
                </c:pt>
                <c:pt idx="36061">
                  <c:v>2.9334009999999999</c:v>
                </c:pt>
                <c:pt idx="36062">
                  <c:v>2.887772</c:v>
                </c:pt>
                <c:pt idx="36063">
                  <c:v>2.814136</c:v>
                </c:pt>
                <c:pt idx="36064">
                  <c:v>2.7894709999999998</c:v>
                </c:pt>
                <c:pt idx="36065">
                  <c:v>2.7397070000000001</c:v>
                </c:pt>
                <c:pt idx="36066">
                  <c:v>2.7510059999999998</c:v>
                </c:pt>
                <c:pt idx="36067">
                  <c:v>2.7686510000000002</c:v>
                </c:pt>
                <c:pt idx="36068">
                  <c:v>2.8089909999999998</c:v>
                </c:pt>
                <c:pt idx="36069">
                  <c:v>2.90299</c:v>
                </c:pt>
                <c:pt idx="36070">
                  <c:v>2.9460950000000001</c:v>
                </c:pt>
                <c:pt idx="36071">
                  <c:v>2.9026049999999999</c:v>
                </c:pt>
                <c:pt idx="36072">
                  <c:v>2.9308049999999999</c:v>
                </c:pt>
                <c:pt idx="36073">
                  <c:v>2.9937909999999999</c:v>
                </c:pt>
                <c:pt idx="36074">
                  <c:v>2.990329</c:v>
                </c:pt>
                <c:pt idx="36075">
                  <c:v>2.9571290000000001</c:v>
                </c:pt>
                <c:pt idx="36076">
                  <c:v>2.8473359999999999</c:v>
                </c:pt>
                <c:pt idx="36077">
                  <c:v>2.81291</c:v>
                </c:pt>
                <c:pt idx="36078">
                  <c:v>2.7879559999999999</c:v>
                </c:pt>
                <c:pt idx="36079">
                  <c:v>2.742928</c:v>
                </c:pt>
                <c:pt idx="36080">
                  <c:v>2.7211470000000002</c:v>
                </c:pt>
                <c:pt idx="36081">
                  <c:v>2.7076129999999998</c:v>
                </c:pt>
                <c:pt idx="36082">
                  <c:v>2.7292969999999999</c:v>
                </c:pt>
                <c:pt idx="36083">
                  <c:v>2.7420870000000002</c:v>
                </c:pt>
                <c:pt idx="36084">
                  <c:v>2.8026689999999999</c:v>
                </c:pt>
                <c:pt idx="36085">
                  <c:v>2.8860899999999998</c:v>
                </c:pt>
                <c:pt idx="36086">
                  <c:v>2.9005380000000001</c:v>
                </c:pt>
                <c:pt idx="36087">
                  <c:v>2.883613</c:v>
                </c:pt>
                <c:pt idx="36088">
                  <c:v>2.8642850000000002</c:v>
                </c:pt>
                <c:pt idx="36089">
                  <c:v>2.9282810000000001</c:v>
                </c:pt>
                <c:pt idx="36090">
                  <c:v>2.987781</c:v>
                </c:pt>
                <c:pt idx="36091">
                  <c:v>2.9465520000000001</c:v>
                </c:pt>
                <c:pt idx="36092">
                  <c:v>2.8995760000000002</c:v>
                </c:pt>
                <c:pt idx="36093">
                  <c:v>2.9003459999999999</c:v>
                </c:pt>
                <c:pt idx="36094">
                  <c:v>2.8985189999999998</c:v>
                </c:pt>
                <c:pt idx="36095">
                  <c:v>2.8377439999999998</c:v>
                </c:pt>
                <c:pt idx="36096">
                  <c:v>2.7847590000000002</c:v>
                </c:pt>
                <c:pt idx="36097">
                  <c:v>2.7620640000000001</c:v>
                </c:pt>
                <c:pt idx="36098">
                  <c:v>2.7740849999999999</c:v>
                </c:pt>
                <c:pt idx="36099">
                  <c:v>2.7030690000000002</c:v>
                </c:pt>
                <c:pt idx="36100">
                  <c:v>2.6602049999999999</c:v>
                </c:pt>
                <c:pt idx="36101">
                  <c:v>2.7476400000000001</c:v>
                </c:pt>
                <c:pt idx="36102">
                  <c:v>2.8798629999999998</c:v>
                </c:pt>
                <c:pt idx="36103">
                  <c:v>2.9489800000000002</c:v>
                </c:pt>
                <c:pt idx="36104">
                  <c:v>2.9253480000000001</c:v>
                </c:pt>
                <c:pt idx="36105">
                  <c:v>2.8847429999999998</c:v>
                </c:pt>
                <c:pt idx="36106">
                  <c:v>2.8712080000000002</c:v>
                </c:pt>
                <c:pt idx="36107">
                  <c:v>2.850149</c:v>
                </c:pt>
                <c:pt idx="36108">
                  <c:v>2.862241</c:v>
                </c:pt>
                <c:pt idx="36109">
                  <c:v>2.849259</c:v>
                </c:pt>
                <c:pt idx="36110">
                  <c:v>2.8181029999999998</c:v>
                </c:pt>
                <c:pt idx="36111">
                  <c:v>2.865631</c:v>
                </c:pt>
                <c:pt idx="36112">
                  <c:v>2.913929</c:v>
                </c:pt>
                <c:pt idx="36113">
                  <c:v>2.928353</c:v>
                </c:pt>
                <c:pt idx="36114">
                  <c:v>2.8714249999999999</c:v>
                </c:pt>
                <c:pt idx="36115">
                  <c:v>2.824017</c:v>
                </c:pt>
                <c:pt idx="36116">
                  <c:v>2.8206989999999998</c:v>
                </c:pt>
                <c:pt idx="36117">
                  <c:v>2.8215650000000001</c:v>
                </c:pt>
                <c:pt idx="36118">
                  <c:v>2.832239</c:v>
                </c:pt>
                <c:pt idx="36119">
                  <c:v>2.7830279999999998</c:v>
                </c:pt>
                <c:pt idx="36120">
                  <c:v>2.7519670000000001</c:v>
                </c:pt>
                <c:pt idx="36121">
                  <c:v>2.7455240000000001</c:v>
                </c:pt>
                <c:pt idx="36122">
                  <c:v>2.7115070000000001</c:v>
                </c:pt>
                <c:pt idx="36123">
                  <c:v>2.7126130000000002</c:v>
                </c:pt>
                <c:pt idx="36124">
                  <c:v>2.7369180000000002</c:v>
                </c:pt>
                <c:pt idx="36125">
                  <c:v>2.7714880000000002</c:v>
                </c:pt>
                <c:pt idx="36126">
                  <c:v>2.8113959999999998</c:v>
                </c:pt>
                <c:pt idx="36127">
                  <c:v>2.7696369999999999</c:v>
                </c:pt>
                <c:pt idx="36128">
                  <c:v>2.7274940000000001</c:v>
                </c:pt>
                <c:pt idx="36129">
                  <c:v>2.7851910000000002</c:v>
                </c:pt>
                <c:pt idx="36130">
                  <c:v>2.8271419999999998</c:v>
                </c:pt>
                <c:pt idx="36131">
                  <c:v>2.8618809999999999</c:v>
                </c:pt>
                <c:pt idx="36132">
                  <c:v>2.9591970000000001</c:v>
                </c:pt>
                <c:pt idx="36133">
                  <c:v>2.9706640000000002</c:v>
                </c:pt>
                <c:pt idx="36134">
                  <c:v>2.9495809999999998</c:v>
                </c:pt>
                <c:pt idx="36135">
                  <c:v>2.8555100000000002</c:v>
                </c:pt>
                <c:pt idx="36136">
                  <c:v>2.7748300000000001</c:v>
                </c:pt>
                <c:pt idx="36137">
                  <c:v>2.7908409999999999</c:v>
                </c:pt>
                <c:pt idx="36138">
                  <c:v>2.8696220000000001</c:v>
                </c:pt>
                <c:pt idx="36139">
                  <c:v>2.896547</c:v>
                </c:pt>
                <c:pt idx="36140">
                  <c:v>2.8343060000000002</c:v>
                </c:pt>
                <c:pt idx="36141">
                  <c:v>2.8104580000000001</c:v>
                </c:pt>
                <c:pt idx="36142">
                  <c:v>2.8101940000000001</c:v>
                </c:pt>
                <c:pt idx="36143">
                  <c:v>2.7969710000000001</c:v>
                </c:pt>
                <c:pt idx="36144">
                  <c:v>2.7851189999999999</c:v>
                </c:pt>
                <c:pt idx="36145">
                  <c:v>2.7891819999999998</c:v>
                </c:pt>
                <c:pt idx="36146">
                  <c:v>2.8061790000000002</c:v>
                </c:pt>
                <c:pt idx="36147">
                  <c:v>2.8576250000000001</c:v>
                </c:pt>
                <c:pt idx="36148">
                  <c:v>2.9054180000000001</c:v>
                </c:pt>
                <c:pt idx="36149">
                  <c:v>2.9923730000000002</c:v>
                </c:pt>
                <c:pt idx="36150">
                  <c:v>3.0439400000000001</c:v>
                </c:pt>
                <c:pt idx="36151">
                  <c:v>2.9927809999999999</c:v>
                </c:pt>
                <c:pt idx="36152">
                  <c:v>2.932296</c:v>
                </c:pt>
                <c:pt idx="36153">
                  <c:v>2.8974609999999998</c:v>
                </c:pt>
                <c:pt idx="36154">
                  <c:v>2.8930370000000001</c:v>
                </c:pt>
                <c:pt idx="36155">
                  <c:v>2.9070290000000001</c:v>
                </c:pt>
                <c:pt idx="36156">
                  <c:v>2.8757280000000001</c:v>
                </c:pt>
                <c:pt idx="36157">
                  <c:v>2.8036539999999999</c:v>
                </c:pt>
                <c:pt idx="36158">
                  <c:v>2.7881969999999998</c:v>
                </c:pt>
                <c:pt idx="36159">
                  <c:v>2.7967309999999999</c:v>
                </c:pt>
                <c:pt idx="36160">
                  <c:v>2.795601</c:v>
                </c:pt>
                <c:pt idx="36161">
                  <c:v>2.7292489999999998</c:v>
                </c:pt>
                <c:pt idx="36162">
                  <c:v>2.679173</c:v>
                </c:pt>
                <c:pt idx="36163">
                  <c:v>2.6405150000000002</c:v>
                </c:pt>
                <c:pt idx="36164">
                  <c:v>2.675783</c:v>
                </c:pt>
                <c:pt idx="36165">
                  <c:v>2.7471589999999999</c:v>
                </c:pt>
                <c:pt idx="36166">
                  <c:v>2.84361</c:v>
                </c:pt>
                <c:pt idx="36167">
                  <c:v>2.8899360000000001</c:v>
                </c:pt>
                <c:pt idx="36168">
                  <c:v>3.0082149999999999</c:v>
                </c:pt>
                <c:pt idx="36169">
                  <c:v>3.0737260000000002</c:v>
                </c:pt>
                <c:pt idx="36170">
                  <c:v>3.0233129999999999</c:v>
                </c:pt>
                <c:pt idx="36171">
                  <c:v>2.9013309999999999</c:v>
                </c:pt>
                <c:pt idx="36172">
                  <c:v>2.8278629999999998</c:v>
                </c:pt>
                <c:pt idx="36173">
                  <c:v>2.795601</c:v>
                </c:pt>
                <c:pt idx="36174">
                  <c:v>2.7583380000000002</c:v>
                </c:pt>
                <c:pt idx="36175">
                  <c:v>2.7596599999999998</c:v>
                </c:pt>
                <c:pt idx="36176">
                  <c:v>2.7870910000000002</c:v>
                </c:pt>
                <c:pt idx="36177">
                  <c:v>2.786225</c:v>
                </c:pt>
                <c:pt idx="36178">
                  <c:v>2.805434</c:v>
                </c:pt>
                <c:pt idx="36179">
                  <c:v>2.8436819999999998</c:v>
                </c:pt>
                <c:pt idx="36180">
                  <c:v>2.8588040000000001</c:v>
                </c:pt>
                <c:pt idx="36181">
                  <c:v>2.8520720000000002</c:v>
                </c:pt>
                <c:pt idx="36182">
                  <c:v>2.8414700000000002</c:v>
                </c:pt>
                <c:pt idx="36183">
                  <c:v>2.864573</c:v>
                </c:pt>
                <c:pt idx="36184">
                  <c:v>2.871858</c:v>
                </c:pt>
                <c:pt idx="36185">
                  <c:v>2.8077899999999998</c:v>
                </c:pt>
                <c:pt idx="36186">
                  <c:v>2.7661750000000001</c:v>
                </c:pt>
                <c:pt idx="36187">
                  <c:v>2.7540589999999998</c:v>
                </c:pt>
                <c:pt idx="36188">
                  <c:v>2.776224</c:v>
                </c:pt>
                <c:pt idx="36189">
                  <c:v>2.7945190000000002</c:v>
                </c:pt>
                <c:pt idx="36190">
                  <c:v>2.841879</c:v>
                </c:pt>
                <c:pt idx="36191">
                  <c:v>2.8393069999999998</c:v>
                </c:pt>
                <c:pt idx="36192">
                  <c:v>2.8187280000000001</c:v>
                </c:pt>
                <c:pt idx="36193">
                  <c:v>2.727662</c:v>
                </c:pt>
                <c:pt idx="36194">
                  <c:v>2.6533530000000001</c:v>
                </c:pt>
                <c:pt idx="36195">
                  <c:v>2.642366</c:v>
                </c:pt>
                <c:pt idx="36196">
                  <c:v>2.6591469999999999</c:v>
                </c:pt>
                <c:pt idx="36197">
                  <c:v>2.7045590000000002</c:v>
                </c:pt>
                <c:pt idx="36198">
                  <c:v>2.84361</c:v>
                </c:pt>
                <c:pt idx="36199">
                  <c:v>2.9579710000000001</c:v>
                </c:pt>
                <c:pt idx="36200">
                  <c:v>3.0459830000000001</c:v>
                </c:pt>
                <c:pt idx="36201">
                  <c:v>3.1141860000000001</c:v>
                </c:pt>
                <c:pt idx="36202">
                  <c:v>3.0694949999999999</c:v>
                </c:pt>
                <c:pt idx="36203">
                  <c:v>2.9880450000000001</c:v>
                </c:pt>
                <c:pt idx="36204">
                  <c:v>2.9616729999999998</c:v>
                </c:pt>
                <c:pt idx="36205">
                  <c:v>2.913977</c:v>
                </c:pt>
                <c:pt idx="36206">
                  <c:v>2.8501249999999998</c:v>
                </c:pt>
                <c:pt idx="36207">
                  <c:v>2.7671130000000002</c:v>
                </c:pt>
                <c:pt idx="36208">
                  <c:v>2.7642039999999999</c:v>
                </c:pt>
                <c:pt idx="36209">
                  <c:v>2.7616559999999999</c:v>
                </c:pt>
                <c:pt idx="36210">
                  <c:v>2.7647810000000002</c:v>
                </c:pt>
                <c:pt idx="36211">
                  <c:v>2.8316620000000001</c:v>
                </c:pt>
                <c:pt idx="36212">
                  <c:v>2.8596210000000002</c:v>
                </c:pt>
                <c:pt idx="36213">
                  <c:v>2.8341859999999999</c:v>
                </c:pt>
                <c:pt idx="36214">
                  <c:v>2.8442349999999998</c:v>
                </c:pt>
                <c:pt idx="36215">
                  <c:v>2.8427929999999999</c:v>
                </c:pt>
                <c:pt idx="36216">
                  <c:v>2.8237040000000002</c:v>
                </c:pt>
                <c:pt idx="36217">
                  <c:v>2.8625539999999998</c:v>
                </c:pt>
                <c:pt idx="36218">
                  <c:v>2.8674819999999999</c:v>
                </c:pt>
                <c:pt idx="36219">
                  <c:v>2.8250989999999998</c:v>
                </c:pt>
                <c:pt idx="36220">
                  <c:v>2.7782200000000001</c:v>
                </c:pt>
                <c:pt idx="36221">
                  <c:v>2.7607179999999998</c:v>
                </c:pt>
                <c:pt idx="36222">
                  <c:v>2.7821859999999998</c:v>
                </c:pt>
                <c:pt idx="36223">
                  <c:v>2.8113229999999998</c:v>
                </c:pt>
                <c:pt idx="36224">
                  <c:v>2.7758400000000001</c:v>
                </c:pt>
                <c:pt idx="36225">
                  <c:v>2.7505730000000002</c:v>
                </c:pt>
                <c:pt idx="36226">
                  <c:v>2.8559429999999999</c:v>
                </c:pt>
                <c:pt idx="36227">
                  <c:v>2.976674</c:v>
                </c:pt>
                <c:pt idx="36228">
                  <c:v>2.9687410000000001</c:v>
                </c:pt>
                <c:pt idx="36229">
                  <c:v>2.8471440000000001</c:v>
                </c:pt>
                <c:pt idx="36230">
                  <c:v>2.7636750000000001</c:v>
                </c:pt>
                <c:pt idx="36231">
                  <c:v>2.767738</c:v>
                </c:pt>
                <c:pt idx="36232">
                  <c:v>2.7152090000000002</c:v>
                </c:pt>
                <c:pt idx="36233">
                  <c:v>2.6059450000000002</c:v>
                </c:pt>
                <c:pt idx="36234">
                  <c:v>2.546084</c:v>
                </c:pt>
                <c:pt idx="36235">
                  <c:v>2.5694029999999999</c:v>
                </c:pt>
                <c:pt idx="36236">
                  <c:v>2.640612</c:v>
                </c:pt>
                <c:pt idx="36237">
                  <c:v>2.7690359999999998</c:v>
                </c:pt>
                <c:pt idx="36238">
                  <c:v>2.891667</c:v>
                </c:pt>
                <c:pt idx="36239">
                  <c:v>2.9829249999999998</c:v>
                </c:pt>
                <c:pt idx="36240">
                  <c:v>3.0952660000000001</c:v>
                </c:pt>
                <c:pt idx="36241">
                  <c:v>3.150271</c:v>
                </c:pt>
                <c:pt idx="36242">
                  <c:v>3.0257890000000001</c:v>
                </c:pt>
                <c:pt idx="36243">
                  <c:v>2.9180630000000001</c:v>
                </c:pt>
                <c:pt idx="36244">
                  <c:v>2.9463349999999999</c:v>
                </c:pt>
                <c:pt idx="36245">
                  <c:v>2.9652069999999999</c:v>
                </c:pt>
                <c:pt idx="36246">
                  <c:v>2.9228960000000002</c:v>
                </c:pt>
                <c:pt idx="36247">
                  <c:v>2.8832770000000001</c:v>
                </c:pt>
                <c:pt idx="36248">
                  <c:v>2.8580100000000002</c:v>
                </c:pt>
                <c:pt idx="36249">
                  <c:v>2.8416869999999999</c:v>
                </c:pt>
                <c:pt idx="36250">
                  <c:v>2.8273579999999998</c:v>
                </c:pt>
                <c:pt idx="36251">
                  <c:v>2.8401960000000002</c:v>
                </c:pt>
                <c:pt idx="36252">
                  <c:v>2.830171</c:v>
                </c:pt>
                <c:pt idx="36253">
                  <c:v>2.805698</c:v>
                </c:pt>
                <c:pt idx="36254">
                  <c:v>2.821901</c:v>
                </c:pt>
                <c:pt idx="36255">
                  <c:v>2.8263729999999998</c:v>
                </c:pt>
                <c:pt idx="36256">
                  <c:v>2.8490190000000002</c:v>
                </c:pt>
                <c:pt idx="36257">
                  <c:v>2.8557260000000002</c:v>
                </c:pt>
                <c:pt idx="36258">
                  <c:v>2.8273830000000002</c:v>
                </c:pt>
                <c:pt idx="36259">
                  <c:v>2.780888</c:v>
                </c:pt>
                <c:pt idx="36260">
                  <c:v>2.8003849999999999</c:v>
                </c:pt>
                <c:pt idx="36261">
                  <c:v>2.908255</c:v>
                </c:pt>
                <c:pt idx="36262">
                  <c:v>3.0390600000000001</c:v>
                </c:pt>
                <c:pt idx="36263">
                  <c:v>3.1040169999999998</c:v>
                </c:pt>
                <c:pt idx="36264">
                  <c:v>3.0473050000000002</c:v>
                </c:pt>
                <c:pt idx="36265">
                  <c:v>2.8964509999999999</c:v>
                </c:pt>
                <c:pt idx="36266">
                  <c:v>2.7646850000000001</c:v>
                </c:pt>
                <c:pt idx="36267">
                  <c:v>2.7320380000000002</c:v>
                </c:pt>
                <c:pt idx="36268">
                  <c:v>2.7813690000000002</c:v>
                </c:pt>
                <c:pt idx="36269">
                  <c:v>2.8017789999999998</c:v>
                </c:pt>
                <c:pt idx="36270">
                  <c:v>2.7683629999999999</c:v>
                </c:pt>
                <c:pt idx="36271">
                  <c:v>2.6782110000000001</c:v>
                </c:pt>
                <c:pt idx="36272">
                  <c:v>2.6031559999999998</c:v>
                </c:pt>
                <c:pt idx="36273">
                  <c:v>2.50108</c:v>
                </c:pt>
                <c:pt idx="36274">
                  <c:v>2.526948</c:v>
                </c:pt>
                <c:pt idx="36275">
                  <c:v>2.685063</c:v>
                </c:pt>
                <c:pt idx="36276">
                  <c:v>2.760478</c:v>
                </c:pt>
                <c:pt idx="36277">
                  <c:v>2.8332000000000002</c:v>
                </c:pt>
                <c:pt idx="36278">
                  <c:v>2.960375</c:v>
                </c:pt>
                <c:pt idx="36279">
                  <c:v>2.980737</c:v>
                </c:pt>
                <c:pt idx="36280">
                  <c:v>2.9256600000000001</c:v>
                </c:pt>
                <c:pt idx="36281">
                  <c:v>2.876185</c:v>
                </c:pt>
                <c:pt idx="36282">
                  <c:v>2.8702230000000002</c:v>
                </c:pt>
                <c:pt idx="36283">
                  <c:v>2.8334890000000001</c:v>
                </c:pt>
                <c:pt idx="36284">
                  <c:v>2.7726660000000001</c:v>
                </c:pt>
                <c:pt idx="36285">
                  <c:v>2.7726660000000001</c:v>
                </c:pt>
                <c:pt idx="36286">
                  <c:v>2.7856719999999999</c:v>
                </c:pt>
                <c:pt idx="36287">
                  <c:v>2.8164440000000002</c:v>
                </c:pt>
                <c:pt idx="36288">
                  <c:v>2.8882050000000001</c:v>
                </c:pt>
                <c:pt idx="36289">
                  <c:v>2.8458939999999999</c:v>
                </c:pt>
                <c:pt idx="36290">
                  <c:v>2.7790849999999998</c:v>
                </c:pt>
                <c:pt idx="36291">
                  <c:v>2.8218290000000001</c:v>
                </c:pt>
                <c:pt idx="36292">
                  <c:v>2.8644050000000001</c:v>
                </c:pt>
                <c:pt idx="36293">
                  <c:v>2.856087</c:v>
                </c:pt>
                <c:pt idx="36294">
                  <c:v>2.8180070000000002</c:v>
                </c:pt>
                <c:pt idx="36295">
                  <c:v>2.7825470000000001</c:v>
                </c:pt>
                <c:pt idx="36296">
                  <c:v>2.721508</c:v>
                </c:pt>
                <c:pt idx="36297">
                  <c:v>2.8430810000000002</c:v>
                </c:pt>
                <c:pt idx="36298">
                  <c:v>2.9601579999999998</c:v>
                </c:pt>
                <c:pt idx="36299">
                  <c:v>2.9830450000000002</c:v>
                </c:pt>
                <c:pt idx="36300">
                  <c:v>2.8876759999999999</c:v>
                </c:pt>
                <c:pt idx="36301">
                  <c:v>2.8074050000000002</c:v>
                </c:pt>
                <c:pt idx="36302">
                  <c:v>2.830676</c:v>
                </c:pt>
                <c:pt idx="36303">
                  <c:v>2.869453</c:v>
                </c:pt>
                <c:pt idx="36304">
                  <c:v>2.8569040000000001</c:v>
                </c:pt>
                <c:pt idx="36305">
                  <c:v>2.8858009999999998</c:v>
                </c:pt>
                <c:pt idx="36306">
                  <c:v>2.8852959999999999</c:v>
                </c:pt>
                <c:pt idx="36307">
                  <c:v>2.8655349999999999</c:v>
                </c:pt>
                <c:pt idx="36308">
                  <c:v>2.842047</c:v>
                </c:pt>
                <c:pt idx="36309">
                  <c:v>2.8019959999999999</c:v>
                </c:pt>
                <c:pt idx="36310">
                  <c:v>2.8407969999999998</c:v>
                </c:pt>
                <c:pt idx="36311">
                  <c:v>2.9292419999999999</c:v>
                </c:pt>
                <c:pt idx="36312">
                  <c:v>2.9517440000000001</c:v>
                </c:pt>
                <c:pt idx="36313">
                  <c:v>2.9334730000000002</c:v>
                </c:pt>
                <c:pt idx="36314">
                  <c:v>2.8601740000000002</c:v>
                </c:pt>
                <c:pt idx="36315">
                  <c:v>2.8334410000000001</c:v>
                </c:pt>
                <c:pt idx="36316">
                  <c:v>2.9279199999999999</c:v>
                </c:pt>
                <c:pt idx="36317">
                  <c:v>2.9542440000000001</c:v>
                </c:pt>
                <c:pt idx="36318">
                  <c:v>2.8959459999999999</c:v>
                </c:pt>
                <c:pt idx="36319">
                  <c:v>2.8722180000000002</c:v>
                </c:pt>
                <c:pt idx="36320">
                  <c:v>2.828392</c:v>
                </c:pt>
                <c:pt idx="36321">
                  <c:v>2.8301470000000002</c:v>
                </c:pt>
                <c:pt idx="36322">
                  <c:v>2.8348110000000002</c:v>
                </c:pt>
                <c:pt idx="36323">
                  <c:v>2.8458939999999999</c:v>
                </c:pt>
                <c:pt idx="36324">
                  <c:v>2.8366859999999998</c:v>
                </c:pt>
                <c:pt idx="36325">
                  <c:v>2.8077899999999998</c:v>
                </c:pt>
                <c:pt idx="36326">
                  <c:v>2.8442590000000001</c:v>
                </c:pt>
                <c:pt idx="36327">
                  <c:v>2.8600059999999998</c:v>
                </c:pt>
                <c:pt idx="36328">
                  <c:v>2.8238479999999999</c:v>
                </c:pt>
                <c:pt idx="36329">
                  <c:v>2.8216610000000002</c:v>
                </c:pt>
                <c:pt idx="36330">
                  <c:v>2.865294</c:v>
                </c:pt>
                <c:pt idx="36331">
                  <c:v>2.8827479999999999</c:v>
                </c:pt>
                <c:pt idx="36332">
                  <c:v>2.8757280000000001</c:v>
                </c:pt>
                <c:pt idx="36333">
                  <c:v>2.8602460000000001</c:v>
                </c:pt>
                <c:pt idx="36334">
                  <c:v>2.8542360000000002</c:v>
                </c:pt>
                <c:pt idx="36335">
                  <c:v>2.854765</c:v>
                </c:pt>
                <c:pt idx="36336">
                  <c:v>2.831445</c:v>
                </c:pt>
                <c:pt idx="36337">
                  <c:v>2.7922829999999998</c:v>
                </c:pt>
                <c:pt idx="36338">
                  <c:v>2.8021880000000001</c:v>
                </c:pt>
                <c:pt idx="36339">
                  <c:v>2.8411580000000001</c:v>
                </c:pt>
                <c:pt idx="36340">
                  <c:v>2.8200020000000001</c:v>
                </c:pt>
                <c:pt idx="36341">
                  <c:v>2.8172860000000002</c:v>
                </c:pt>
                <c:pt idx="36342">
                  <c:v>2.7924519999999999</c:v>
                </c:pt>
                <c:pt idx="36343">
                  <c:v>2.769253</c:v>
                </c:pt>
                <c:pt idx="36344">
                  <c:v>2.765911</c:v>
                </c:pt>
                <c:pt idx="36345">
                  <c:v>2.772907</c:v>
                </c:pt>
                <c:pt idx="36346">
                  <c:v>2.7900239999999998</c:v>
                </c:pt>
                <c:pt idx="36347">
                  <c:v>2.7537699999999998</c:v>
                </c:pt>
                <c:pt idx="36348">
                  <c:v>2.738048</c:v>
                </c:pt>
                <c:pt idx="36349">
                  <c:v>2.728961</c:v>
                </c:pt>
                <c:pt idx="36350">
                  <c:v>2.6874669999999998</c:v>
                </c:pt>
                <c:pt idx="36351">
                  <c:v>2.7892299999999999</c:v>
                </c:pt>
                <c:pt idx="36352">
                  <c:v>2.881402</c:v>
                </c:pt>
                <c:pt idx="36353">
                  <c:v>2.9238810000000002</c:v>
                </c:pt>
                <c:pt idx="36354">
                  <c:v>2.9170539999999998</c:v>
                </c:pt>
                <c:pt idx="36355">
                  <c:v>2.817574</c:v>
                </c:pt>
                <c:pt idx="36356">
                  <c:v>2.7431450000000002</c:v>
                </c:pt>
                <c:pt idx="36357">
                  <c:v>2.7364609999999998</c:v>
                </c:pt>
                <c:pt idx="36358">
                  <c:v>2.7096079999999998</c:v>
                </c:pt>
                <c:pt idx="36359">
                  <c:v>2.7207870000000001</c:v>
                </c:pt>
                <c:pt idx="36360">
                  <c:v>2.8732760000000002</c:v>
                </c:pt>
                <c:pt idx="36361">
                  <c:v>2.9995850000000002</c:v>
                </c:pt>
                <c:pt idx="36362">
                  <c:v>2.8820990000000002</c:v>
                </c:pt>
                <c:pt idx="36363">
                  <c:v>2.759757</c:v>
                </c:pt>
                <c:pt idx="36364">
                  <c:v>2.778003</c:v>
                </c:pt>
                <c:pt idx="36365">
                  <c:v>2.858371</c:v>
                </c:pt>
                <c:pt idx="36366">
                  <c:v>2.9406620000000001</c:v>
                </c:pt>
                <c:pt idx="36367">
                  <c:v>2.986243</c:v>
                </c:pt>
                <c:pt idx="36368">
                  <c:v>3.0043690000000001</c:v>
                </c:pt>
                <c:pt idx="36369">
                  <c:v>2.9551340000000001</c:v>
                </c:pt>
                <c:pt idx="36370">
                  <c:v>2.9656639999999999</c:v>
                </c:pt>
                <c:pt idx="36371">
                  <c:v>2.894336</c:v>
                </c:pt>
                <c:pt idx="36372">
                  <c:v>2.8434179999999998</c:v>
                </c:pt>
                <c:pt idx="36373">
                  <c:v>2.8407010000000001</c:v>
                </c:pt>
                <c:pt idx="36374">
                  <c:v>2.8619530000000002</c:v>
                </c:pt>
                <c:pt idx="36375">
                  <c:v>2.8709920000000002</c:v>
                </c:pt>
                <c:pt idx="36376">
                  <c:v>2.9145050000000001</c:v>
                </c:pt>
                <c:pt idx="36377">
                  <c:v>2.9662169999999999</c:v>
                </c:pt>
                <c:pt idx="36378">
                  <c:v>3.0367760000000001</c:v>
                </c:pt>
                <c:pt idx="36379">
                  <c:v>3.0369440000000001</c:v>
                </c:pt>
                <c:pt idx="36380">
                  <c:v>2.9620099999999998</c:v>
                </c:pt>
                <c:pt idx="36381">
                  <c:v>2.9257810000000002</c:v>
                </c:pt>
                <c:pt idx="36382">
                  <c:v>2.8642609999999999</c:v>
                </c:pt>
                <c:pt idx="36383">
                  <c:v>2.7287439999999998</c:v>
                </c:pt>
                <c:pt idx="36384">
                  <c:v>2.722445</c:v>
                </c:pt>
                <c:pt idx="36385">
                  <c:v>2.7176619999999998</c:v>
                </c:pt>
                <c:pt idx="36386">
                  <c:v>2.7746379999999999</c:v>
                </c:pt>
                <c:pt idx="36387">
                  <c:v>2.8387060000000002</c:v>
                </c:pt>
                <c:pt idx="36388">
                  <c:v>2.810867</c:v>
                </c:pt>
                <c:pt idx="36389">
                  <c:v>2.8094000000000001</c:v>
                </c:pt>
                <c:pt idx="36390">
                  <c:v>2.9257080000000002</c:v>
                </c:pt>
                <c:pt idx="36391">
                  <c:v>2.939003</c:v>
                </c:pt>
                <c:pt idx="36392">
                  <c:v>2.8912100000000001</c:v>
                </c:pt>
                <c:pt idx="36393">
                  <c:v>2.892725</c:v>
                </c:pt>
                <c:pt idx="36394">
                  <c:v>2.9151790000000002</c:v>
                </c:pt>
                <c:pt idx="36395">
                  <c:v>2.9380410000000001</c:v>
                </c:pt>
                <c:pt idx="36396">
                  <c:v>2.9160200000000001</c:v>
                </c:pt>
                <c:pt idx="36397">
                  <c:v>2.878949</c:v>
                </c:pt>
                <c:pt idx="36398">
                  <c:v>2.875175</c:v>
                </c:pt>
                <c:pt idx="36399">
                  <c:v>2.8514469999999998</c:v>
                </c:pt>
                <c:pt idx="36400">
                  <c:v>2.8136549999999998</c:v>
                </c:pt>
                <c:pt idx="36401">
                  <c:v>2.7803110000000002</c:v>
                </c:pt>
                <c:pt idx="36402">
                  <c:v>2.7725219999999999</c:v>
                </c:pt>
                <c:pt idx="36403">
                  <c:v>2.7795899999999998</c:v>
                </c:pt>
                <c:pt idx="36404">
                  <c:v>2.8038949999999998</c:v>
                </c:pt>
                <c:pt idx="36405">
                  <c:v>2.8084630000000002</c:v>
                </c:pt>
                <c:pt idx="36406">
                  <c:v>2.807741</c:v>
                </c:pt>
                <c:pt idx="36407">
                  <c:v>2.8196180000000002</c:v>
                </c:pt>
                <c:pt idx="36408">
                  <c:v>2.8360370000000001</c:v>
                </c:pt>
                <c:pt idx="36409">
                  <c:v>2.8495240000000002</c:v>
                </c:pt>
                <c:pt idx="36410">
                  <c:v>2.8563510000000001</c:v>
                </c:pt>
                <c:pt idx="36411">
                  <c:v>2.8831570000000002</c:v>
                </c:pt>
                <c:pt idx="36412">
                  <c:v>2.9008020000000001</c:v>
                </c:pt>
                <c:pt idx="36413">
                  <c:v>2.8908260000000001</c:v>
                </c:pt>
                <c:pt idx="36414">
                  <c:v>2.8716170000000001</c:v>
                </c:pt>
                <c:pt idx="36415">
                  <c:v>2.8418070000000002</c:v>
                </c:pt>
                <c:pt idx="36416">
                  <c:v>2.7736040000000002</c:v>
                </c:pt>
                <c:pt idx="36417">
                  <c:v>2.7944710000000001</c:v>
                </c:pt>
                <c:pt idx="36418">
                  <c:v>2.7999520000000002</c:v>
                </c:pt>
                <c:pt idx="36419">
                  <c:v>2.8206509999999998</c:v>
                </c:pt>
                <c:pt idx="36420">
                  <c:v>2.853539</c:v>
                </c:pt>
                <c:pt idx="36421">
                  <c:v>2.8813049999999998</c:v>
                </c:pt>
                <c:pt idx="36422">
                  <c:v>2.8887100000000001</c:v>
                </c:pt>
                <c:pt idx="36423">
                  <c:v>2.878228</c:v>
                </c:pt>
                <c:pt idx="36424">
                  <c:v>2.831229</c:v>
                </c:pt>
                <c:pt idx="36425">
                  <c:v>2.7750699999999999</c:v>
                </c:pt>
                <c:pt idx="36426">
                  <c:v>2.7601650000000002</c:v>
                </c:pt>
                <c:pt idx="36427">
                  <c:v>2.7229260000000002</c:v>
                </c:pt>
                <c:pt idx="36428">
                  <c:v>2.724008</c:v>
                </c:pt>
                <c:pt idx="36429">
                  <c:v>2.7181660000000001</c:v>
                </c:pt>
                <c:pt idx="36430">
                  <c:v>2.718407</c:v>
                </c:pt>
                <c:pt idx="36431">
                  <c:v>2.7643960000000001</c:v>
                </c:pt>
                <c:pt idx="36432">
                  <c:v>2.837888</c:v>
                </c:pt>
                <c:pt idx="36433">
                  <c:v>2.8684440000000002</c:v>
                </c:pt>
                <c:pt idx="36434">
                  <c:v>2.89811</c:v>
                </c:pt>
                <c:pt idx="36435">
                  <c:v>2.9484270000000001</c:v>
                </c:pt>
                <c:pt idx="36436">
                  <c:v>2.983285</c:v>
                </c:pt>
                <c:pt idx="36437">
                  <c:v>3.0873810000000002</c:v>
                </c:pt>
                <c:pt idx="36438">
                  <c:v>3.1578439999999999</c:v>
                </c:pt>
                <c:pt idx="36439">
                  <c:v>3.1209180000000001</c:v>
                </c:pt>
                <c:pt idx="36440">
                  <c:v>3.0500940000000001</c:v>
                </c:pt>
                <c:pt idx="36441">
                  <c:v>3.012591</c:v>
                </c:pt>
                <c:pt idx="36442">
                  <c:v>2.9398919999999999</c:v>
                </c:pt>
                <c:pt idx="36443">
                  <c:v>2.8344019999999999</c:v>
                </c:pt>
                <c:pt idx="36444">
                  <c:v>2.7795179999999999</c:v>
                </c:pt>
                <c:pt idx="36445">
                  <c:v>2.7473999999999998</c:v>
                </c:pt>
                <c:pt idx="36446">
                  <c:v>2.7112189999999998</c:v>
                </c:pt>
                <c:pt idx="36447">
                  <c:v>2.7597809999999998</c:v>
                </c:pt>
                <c:pt idx="36448">
                  <c:v>2.7827869999999999</c:v>
                </c:pt>
                <c:pt idx="36449">
                  <c:v>2.7869459999999999</c:v>
                </c:pt>
                <c:pt idx="36450">
                  <c:v>2.8340179999999999</c:v>
                </c:pt>
                <c:pt idx="36451">
                  <c:v>2.8589959999999999</c:v>
                </c:pt>
                <c:pt idx="36452">
                  <c:v>2.8000720000000001</c:v>
                </c:pt>
                <c:pt idx="36453">
                  <c:v>2.711363</c:v>
                </c:pt>
                <c:pt idx="36454">
                  <c:v>2.71997</c:v>
                </c:pt>
                <c:pt idx="36455">
                  <c:v>2.7456930000000002</c:v>
                </c:pt>
                <c:pt idx="36456">
                  <c:v>2.7390330000000001</c:v>
                </c:pt>
                <c:pt idx="36457">
                  <c:v>2.737279</c:v>
                </c:pt>
                <c:pt idx="36458">
                  <c:v>2.736437</c:v>
                </c:pt>
                <c:pt idx="36459">
                  <c:v>2.8081499999999999</c:v>
                </c:pt>
                <c:pt idx="36460">
                  <c:v>2.9684279999999998</c:v>
                </c:pt>
                <c:pt idx="36461">
                  <c:v>3.0074939999999999</c:v>
                </c:pt>
                <c:pt idx="36462">
                  <c:v>2.95059</c:v>
                </c:pt>
                <c:pt idx="36463">
                  <c:v>2.937128</c:v>
                </c:pt>
                <c:pt idx="36464">
                  <c:v>2.9354209999999998</c:v>
                </c:pt>
                <c:pt idx="36465">
                  <c:v>2.9503020000000002</c:v>
                </c:pt>
                <c:pt idx="36466">
                  <c:v>2.9313820000000002</c:v>
                </c:pt>
                <c:pt idx="36467">
                  <c:v>2.8680110000000001</c:v>
                </c:pt>
                <c:pt idx="36468">
                  <c:v>2.8028369999999998</c:v>
                </c:pt>
                <c:pt idx="36469">
                  <c:v>2.8079580000000002</c:v>
                </c:pt>
                <c:pt idx="36470">
                  <c:v>2.8755839999999999</c:v>
                </c:pt>
                <c:pt idx="36471">
                  <c:v>2.900658</c:v>
                </c:pt>
                <c:pt idx="36472">
                  <c:v>2.928353</c:v>
                </c:pt>
                <c:pt idx="36473">
                  <c:v>2.924194</c:v>
                </c:pt>
                <c:pt idx="36474">
                  <c:v>2.8765939999999999</c:v>
                </c:pt>
                <c:pt idx="36475">
                  <c:v>2.8600059999999998</c:v>
                </c:pt>
                <c:pt idx="36476">
                  <c:v>2.8440910000000001</c:v>
                </c:pt>
                <c:pt idx="36477">
                  <c:v>2.8436819999999998</c:v>
                </c:pt>
                <c:pt idx="36478">
                  <c:v>2.8525770000000001</c:v>
                </c:pt>
                <c:pt idx="36479">
                  <c:v>2.8467829999999998</c:v>
                </c:pt>
                <c:pt idx="36480">
                  <c:v>2.826397</c:v>
                </c:pt>
                <c:pt idx="36481">
                  <c:v>2.8344260000000001</c:v>
                </c:pt>
                <c:pt idx="36482">
                  <c:v>2.8965230000000002</c:v>
                </c:pt>
                <c:pt idx="36483">
                  <c:v>2.9297230000000001</c:v>
                </c:pt>
                <c:pt idx="36484">
                  <c:v>2.9278240000000002</c:v>
                </c:pt>
                <c:pt idx="36485">
                  <c:v>2.9156110000000002</c:v>
                </c:pt>
                <c:pt idx="36486">
                  <c:v>2.8964989999999999</c:v>
                </c:pt>
                <c:pt idx="36487">
                  <c:v>2.8577460000000001</c:v>
                </c:pt>
                <c:pt idx="36488">
                  <c:v>2.7635070000000002</c:v>
                </c:pt>
                <c:pt idx="36489">
                  <c:v>2.743096</c:v>
                </c:pt>
                <c:pt idx="36490">
                  <c:v>2.783509</c:v>
                </c:pt>
                <c:pt idx="36491">
                  <c:v>2.8059379999999998</c:v>
                </c:pt>
                <c:pt idx="36492">
                  <c:v>2.820675</c:v>
                </c:pt>
                <c:pt idx="36493">
                  <c:v>2.8458939999999999</c:v>
                </c:pt>
                <c:pt idx="36494">
                  <c:v>2.8583229999999999</c:v>
                </c:pt>
                <c:pt idx="36495">
                  <c:v>2.8349790000000001</c:v>
                </c:pt>
                <c:pt idx="36496">
                  <c:v>2.8692609999999998</c:v>
                </c:pt>
                <c:pt idx="36497">
                  <c:v>2.8745500000000002</c:v>
                </c:pt>
                <c:pt idx="36498">
                  <c:v>2.8593320000000002</c:v>
                </c:pt>
                <c:pt idx="36499">
                  <c:v>2.83873</c:v>
                </c:pt>
                <c:pt idx="36500">
                  <c:v>2.7906490000000002</c:v>
                </c:pt>
                <c:pt idx="36501">
                  <c:v>2.7843499999999999</c:v>
                </c:pt>
                <c:pt idx="36502">
                  <c:v>2.8520240000000001</c:v>
                </c:pt>
                <c:pt idx="36503">
                  <c:v>2.915082</c:v>
                </c:pt>
                <c:pt idx="36504">
                  <c:v>2.9805929999999998</c:v>
                </c:pt>
                <c:pt idx="36505">
                  <c:v>3.000715</c:v>
                </c:pt>
                <c:pt idx="36506">
                  <c:v>2.8983979999999998</c:v>
                </c:pt>
                <c:pt idx="36507">
                  <c:v>2.8308439999999999</c:v>
                </c:pt>
                <c:pt idx="36508">
                  <c:v>2.7650450000000002</c:v>
                </c:pt>
                <c:pt idx="36509">
                  <c:v>2.5974110000000001</c:v>
                </c:pt>
                <c:pt idx="36510">
                  <c:v>2.8053129999999999</c:v>
                </c:pt>
                <c:pt idx="36511">
                  <c:v>2.7842060000000002</c:v>
                </c:pt>
                <c:pt idx="36512">
                  <c:v>2.7491789999999998</c:v>
                </c:pt>
                <c:pt idx="36513">
                  <c:v>2.7429999999999999</c:v>
                </c:pt>
                <c:pt idx="36514">
                  <c:v>2.7542990000000001</c:v>
                </c:pt>
                <c:pt idx="36515">
                  <c:v>2.6962410000000001</c:v>
                </c:pt>
                <c:pt idx="36516">
                  <c:v>2.6978759999999999</c:v>
                </c:pt>
                <c:pt idx="36517">
                  <c:v>2.7954569999999999</c:v>
                </c:pt>
                <c:pt idx="36518">
                  <c:v>2.845726</c:v>
                </c:pt>
                <c:pt idx="36519">
                  <c:v>2.7502119999999999</c:v>
                </c:pt>
                <c:pt idx="36520">
                  <c:v>2.956769</c:v>
                </c:pt>
                <c:pt idx="36521">
                  <c:v>2.8951289999999998</c:v>
                </c:pt>
                <c:pt idx="36522">
                  <c:v>2.8259159999999999</c:v>
                </c:pt>
                <c:pt idx="36523">
                  <c:v>2.8574570000000001</c:v>
                </c:pt>
                <c:pt idx="36524">
                  <c:v>2.9558070000000001</c:v>
                </c:pt>
                <c:pt idx="36525">
                  <c:v>2.9945119999999998</c:v>
                </c:pt>
                <c:pt idx="36526">
                  <c:v>2.9595579999999999</c:v>
                </c:pt>
                <c:pt idx="36527">
                  <c:v>2.9235929999999999</c:v>
                </c:pt>
                <c:pt idx="36528">
                  <c:v>2.8748390000000001</c:v>
                </c:pt>
                <c:pt idx="36529">
                  <c:v>2.8189920000000002</c:v>
                </c:pt>
                <c:pt idx="36530">
                  <c:v>2.7568239999999999</c:v>
                </c:pt>
                <c:pt idx="36531">
                  <c:v>2.7532899999999998</c:v>
                </c:pt>
                <c:pt idx="36532">
                  <c:v>2.7019869999999999</c:v>
                </c:pt>
                <c:pt idx="36533">
                  <c:v>2.7998560000000001</c:v>
                </c:pt>
                <c:pt idx="36534">
                  <c:v>2.8842379999999999</c:v>
                </c:pt>
                <c:pt idx="36535">
                  <c:v>2.8889260000000001</c:v>
                </c:pt>
                <c:pt idx="36536">
                  <c:v>2.8678910000000002</c:v>
                </c:pt>
                <c:pt idx="36537">
                  <c:v>2.893278</c:v>
                </c:pt>
                <c:pt idx="36538">
                  <c:v>2.8847429999999998</c:v>
                </c:pt>
                <c:pt idx="36539">
                  <c:v>2.8422879999999999</c:v>
                </c:pt>
                <c:pt idx="36540">
                  <c:v>2.8339219999999998</c:v>
                </c:pt>
                <c:pt idx="36541">
                  <c:v>2.8600780000000001</c:v>
                </c:pt>
                <c:pt idx="36542">
                  <c:v>2.861472</c:v>
                </c:pt>
                <c:pt idx="36543">
                  <c:v>2.8517839999999999</c:v>
                </c:pt>
                <c:pt idx="36544">
                  <c:v>2.834835</c:v>
                </c:pt>
                <c:pt idx="36545">
                  <c:v>2.816252</c:v>
                </c:pt>
                <c:pt idx="36546">
                  <c:v>2.8421189999999998</c:v>
                </c:pt>
                <c:pt idx="36547">
                  <c:v>2.8926769999999999</c:v>
                </c:pt>
                <c:pt idx="36548">
                  <c:v>2.8802240000000001</c:v>
                </c:pt>
                <c:pt idx="36549">
                  <c:v>2.8013710000000001</c:v>
                </c:pt>
                <c:pt idx="36550">
                  <c:v>2.7678820000000002</c:v>
                </c:pt>
                <c:pt idx="36551">
                  <c:v>2.816468</c:v>
                </c:pt>
                <c:pt idx="36552">
                  <c:v>2.848706</c:v>
                </c:pt>
                <c:pt idx="36553">
                  <c:v>2.8583229999999999</c:v>
                </c:pt>
                <c:pt idx="36554">
                  <c:v>2.8634430000000002</c:v>
                </c:pt>
                <c:pt idx="36555">
                  <c:v>2.8663759999999998</c:v>
                </c:pt>
                <c:pt idx="36556">
                  <c:v>2.863299</c:v>
                </c:pt>
                <c:pt idx="36557">
                  <c:v>2.8695740000000001</c:v>
                </c:pt>
                <c:pt idx="36558">
                  <c:v>2.7951199999999998</c:v>
                </c:pt>
                <c:pt idx="36559">
                  <c:v>2.77108</c:v>
                </c:pt>
                <c:pt idx="36560">
                  <c:v>2.793317</c:v>
                </c:pt>
                <c:pt idx="36561">
                  <c:v>2.827334</c:v>
                </c:pt>
                <c:pt idx="36562">
                  <c:v>2.853418</c:v>
                </c:pt>
                <c:pt idx="36563">
                  <c:v>2.8397869999999998</c:v>
                </c:pt>
                <c:pt idx="36564">
                  <c:v>2.8827479999999999</c:v>
                </c:pt>
                <c:pt idx="36565">
                  <c:v>2.9728279999999998</c:v>
                </c:pt>
                <c:pt idx="36566">
                  <c:v>3.0415839999999998</c:v>
                </c:pt>
                <c:pt idx="36567">
                  <c:v>3.015933</c:v>
                </c:pt>
                <c:pt idx="36568">
                  <c:v>2.9426570000000001</c:v>
                </c:pt>
                <c:pt idx="36569">
                  <c:v>2.8803920000000001</c:v>
                </c:pt>
                <c:pt idx="36570">
                  <c:v>2.8584670000000001</c:v>
                </c:pt>
                <c:pt idx="36571">
                  <c:v>2.7822339999999999</c:v>
                </c:pt>
                <c:pt idx="36572">
                  <c:v>2.7086700000000001</c:v>
                </c:pt>
                <c:pt idx="36573">
                  <c:v>2.7456930000000002</c:v>
                </c:pt>
                <c:pt idx="36574">
                  <c:v>2.7804790000000001</c:v>
                </c:pt>
                <c:pt idx="36575">
                  <c:v>2.777234</c:v>
                </c:pt>
                <c:pt idx="36576">
                  <c:v>2.7799510000000001</c:v>
                </c:pt>
                <c:pt idx="36577">
                  <c:v>2.8164440000000002</c:v>
                </c:pt>
                <c:pt idx="36578">
                  <c:v>2.8279839999999998</c:v>
                </c:pt>
                <c:pt idx="36579">
                  <c:v>2.829955</c:v>
                </c:pt>
                <c:pt idx="36580">
                  <c:v>2.8606549999999999</c:v>
                </c:pt>
                <c:pt idx="36581">
                  <c:v>2.8499810000000001</c:v>
                </c:pt>
                <c:pt idx="36582">
                  <c:v>2.8507739999999999</c:v>
                </c:pt>
                <c:pt idx="36583">
                  <c:v>2.8799589999999999</c:v>
                </c:pt>
                <c:pt idx="36584">
                  <c:v>2.864309</c:v>
                </c:pt>
                <c:pt idx="36585">
                  <c:v>2.8938549999999998</c:v>
                </c:pt>
                <c:pt idx="36586">
                  <c:v>2.92292</c:v>
                </c:pt>
                <c:pt idx="36587">
                  <c:v>2.9636439999999999</c:v>
                </c:pt>
                <c:pt idx="36588">
                  <c:v>2.9596779999999998</c:v>
                </c:pt>
                <c:pt idx="36589">
                  <c:v>2.8786369999999999</c:v>
                </c:pt>
                <c:pt idx="36590">
                  <c:v>2.7817780000000001</c:v>
                </c:pt>
                <c:pt idx="36591">
                  <c:v>2.74377</c:v>
                </c:pt>
                <c:pt idx="36592">
                  <c:v>2.7605979999999999</c:v>
                </c:pt>
                <c:pt idx="36593">
                  <c:v>2.79827</c:v>
                </c:pt>
                <c:pt idx="36594">
                  <c:v>2.8216610000000002</c:v>
                </c:pt>
                <c:pt idx="36595">
                  <c:v>2.8136070000000002</c:v>
                </c:pt>
                <c:pt idx="36596">
                  <c:v>2.8156509999999999</c:v>
                </c:pt>
                <c:pt idx="36597">
                  <c:v>2.8598370000000002</c:v>
                </c:pt>
                <c:pt idx="36598">
                  <c:v>2.8942869999999998</c:v>
                </c:pt>
                <c:pt idx="36599">
                  <c:v>2.9155630000000001</c:v>
                </c:pt>
                <c:pt idx="36600">
                  <c:v>2.9056340000000001</c:v>
                </c:pt>
                <c:pt idx="36601">
                  <c:v>2.9267180000000002</c:v>
                </c:pt>
                <c:pt idx="36602">
                  <c:v>2.9148900000000002</c:v>
                </c:pt>
                <c:pt idx="36603">
                  <c:v>2.9081830000000002</c:v>
                </c:pt>
                <c:pt idx="36604">
                  <c:v>2.9121250000000001</c:v>
                </c:pt>
                <c:pt idx="36605">
                  <c:v>2.9077259999999998</c:v>
                </c:pt>
                <c:pt idx="36606">
                  <c:v>2.8993600000000002</c:v>
                </c:pt>
                <c:pt idx="36607">
                  <c:v>2.8712569999999999</c:v>
                </c:pt>
                <c:pt idx="36608">
                  <c:v>2.9103940000000001</c:v>
                </c:pt>
                <c:pt idx="36609">
                  <c:v>2.9105150000000002</c:v>
                </c:pt>
                <c:pt idx="36610">
                  <c:v>2.8315169999999998</c:v>
                </c:pt>
                <c:pt idx="36611">
                  <c:v>2.7259310000000001</c:v>
                </c:pt>
                <c:pt idx="36612">
                  <c:v>2.7176619999999998</c:v>
                </c:pt>
                <c:pt idx="36613">
                  <c:v>2.7797580000000002</c:v>
                </c:pt>
                <c:pt idx="36614">
                  <c:v>2.8392110000000002</c:v>
                </c:pt>
                <c:pt idx="36615">
                  <c:v>2.8346429999999998</c:v>
                </c:pt>
                <c:pt idx="36616">
                  <c:v>2.8535149999999998</c:v>
                </c:pt>
                <c:pt idx="36617">
                  <c:v>2.8587069999999999</c:v>
                </c:pt>
                <c:pt idx="36618">
                  <c:v>2.8394509999999999</c:v>
                </c:pt>
                <c:pt idx="36619">
                  <c:v>2.8032940000000002</c:v>
                </c:pt>
                <c:pt idx="36620">
                  <c:v>2.7478560000000001</c:v>
                </c:pt>
                <c:pt idx="36621">
                  <c:v>2.74187</c:v>
                </c:pt>
                <c:pt idx="36622">
                  <c:v>2.7675700000000001</c:v>
                </c:pt>
                <c:pt idx="36623">
                  <c:v>2.8320219999999998</c:v>
                </c:pt>
                <c:pt idx="36624">
                  <c:v>2.8870749999999998</c:v>
                </c:pt>
                <c:pt idx="36625">
                  <c:v>2.8904890000000001</c:v>
                </c:pt>
                <c:pt idx="36626">
                  <c:v>2.869694</c:v>
                </c:pt>
                <c:pt idx="36627">
                  <c:v>2.892172</c:v>
                </c:pt>
                <c:pt idx="36628">
                  <c:v>2.9308770000000002</c:v>
                </c:pt>
                <c:pt idx="36629">
                  <c:v>2.763579</c:v>
                </c:pt>
                <c:pt idx="36630">
                  <c:v>2.7453560000000001</c:v>
                </c:pt>
                <c:pt idx="36631">
                  <c:v>2.7445149999999998</c:v>
                </c:pt>
                <c:pt idx="36632">
                  <c:v>2.7278549999999999</c:v>
                </c:pt>
                <c:pt idx="36633">
                  <c:v>2.7411970000000001</c:v>
                </c:pt>
                <c:pt idx="36634">
                  <c:v>2.7947600000000001</c:v>
                </c:pt>
                <c:pt idx="36635">
                  <c:v>2.8443309999999999</c:v>
                </c:pt>
                <c:pt idx="36636">
                  <c:v>2.8880849999999998</c:v>
                </c:pt>
                <c:pt idx="36637">
                  <c:v>2.923184</c:v>
                </c:pt>
                <c:pt idx="36638">
                  <c:v>2.9943919999999999</c:v>
                </c:pt>
                <c:pt idx="36639">
                  <c:v>3.0608879999999998</c:v>
                </c:pt>
                <c:pt idx="36640">
                  <c:v>3.0211250000000001</c:v>
                </c:pt>
                <c:pt idx="36641">
                  <c:v>2.9222950000000001</c:v>
                </c:pt>
                <c:pt idx="36642">
                  <c:v>2.8642609999999999</c:v>
                </c:pt>
                <c:pt idx="36643">
                  <c:v>2.8705590000000001</c:v>
                </c:pt>
                <c:pt idx="36644">
                  <c:v>2.8591880000000001</c:v>
                </c:pt>
                <c:pt idx="36645">
                  <c:v>2.8380809999999999</c:v>
                </c:pt>
                <c:pt idx="36646">
                  <c:v>2.858876</c:v>
                </c:pt>
                <c:pt idx="36647">
                  <c:v>2.857097</c:v>
                </c:pt>
                <c:pt idx="36648">
                  <c:v>2.8812329999999999</c:v>
                </c:pt>
                <c:pt idx="36649">
                  <c:v>2.8875799999999998</c:v>
                </c:pt>
                <c:pt idx="36650">
                  <c:v>2.856087</c:v>
                </c:pt>
                <c:pt idx="36651">
                  <c:v>2.864862</c:v>
                </c:pt>
                <c:pt idx="36652">
                  <c:v>2.922679</c:v>
                </c:pt>
                <c:pt idx="36653">
                  <c:v>2.955927</c:v>
                </c:pt>
                <c:pt idx="36654">
                  <c:v>2.9764819999999999</c:v>
                </c:pt>
                <c:pt idx="36655">
                  <c:v>2.9554710000000002</c:v>
                </c:pt>
                <c:pt idx="36656">
                  <c:v>2.9180389999999998</c:v>
                </c:pt>
                <c:pt idx="36657">
                  <c:v>2.8851520000000002</c:v>
                </c:pt>
                <c:pt idx="36658">
                  <c:v>2.870968</c:v>
                </c:pt>
                <c:pt idx="36659">
                  <c:v>2.8968600000000002</c:v>
                </c:pt>
                <c:pt idx="36660">
                  <c:v>2.907149</c:v>
                </c:pt>
                <c:pt idx="36661">
                  <c:v>2.9016920000000002</c:v>
                </c:pt>
                <c:pt idx="36662">
                  <c:v>2.8880370000000002</c:v>
                </c:pt>
                <c:pt idx="36663">
                  <c:v>2.8748149999999999</c:v>
                </c:pt>
                <c:pt idx="36664">
                  <c:v>2.8746939999999999</c:v>
                </c:pt>
                <c:pt idx="36665">
                  <c:v>2.795553</c:v>
                </c:pt>
                <c:pt idx="36666">
                  <c:v>2.696914</c:v>
                </c:pt>
                <c:pt idx="36667">
                  <c:v>2.5919539999999999</c:v>
                </c:pt>
                <c:pt idx="36668">
                  <c:v>2.6222690000000002</c:v>
                </c:pt>
                <c:pt idx="36669">
                  <c:v>2.769685</c:v>
                </c:pt>
                <c:pt idx="36670">
                  <c:v>2.8661599999999998</c:v>
                </c:pt>
                <c:pt idx="36671">
                  <c:v>2.8910420000000001</c:v>
                </c:pt>
                <c:pt idx="36672">
                  <c:v>2.9231600000000002</c:v>
                </c:pt>
                <c:pt idx="36673">
                  <c:v>2.9604949999999999</c:v>
                </c:pt>
                <c:pt idx="36674">
                  <c:v>2.9788860000000001</c:v>
                </c:pt>
                <c:pt idx="36675">
                  <c:v>2.940493</c:v>
                </c:pt>
                <c:pt idx="36676">
                  <c:v>2.886282</c:v>
                </c:pt>
                <c:pt idx="36677">
                  <c:v>2.881354</c:v>
                </c:pt>
                <c:pt idx="36678">
                  <c:v>2.9153709999999999</c:v>
                </c:pt>
                <c:pt idx="36679">
                  <c:v>2.9596300000000002</c:v>
                </c:pt>
                <c:pt idx="36680">
                  <c:v>2.9383780000000002</c:v>
                </c:pt>
                <c:pt idx="36681">
                  <c:v>2.8776989999999998</c:v>
                </c:pt>
                <c:pt idx="36682">
                  <c:v>2.8003369999999999</c:v>
                </c:pt>
                <c:pt idx="36683">
                  <c:v>2.7429999999999999</c:v>
                </c:pt>
                <c:pt idx="36684">
                  <c:v>2.6650610000000001</c:v>
                </c:pt>
                <c:pt idx="36685">
                  <c:v>2.632342</c:v>
                </c:pt>
                <c:pt idx="36686">
                  <c:v>2.6629930000000002</c:v>
                </c:pt>
                <c:pt idx="36687">
                  <c:v>2.77007</c:v>
                </c:pt>
                <c:pt idx="36688">
                  <c:v>2.7992309999999998</c:v>
                </c:pt>
                <c:pt idx="36689">
                  <c:v>2.799976</c:v>
                </c:pt>
                <c:pt idx="36690">
                  <c:v>2.8178869999999998</c:v>
                </c:pt>
                <c:pt idx="36691">
                  <c:v>2.871737</c:v>
                </c:pt>
                <c:pt idx="36692">
                  <c:v>2.9102739999999998</c:v>
                </c:pt>
                <c:pt idx="36693">
                  <c:v>2.9006340000000002</c:v>
                </c:pt>
                <c:pt idx="36694">
                  <c:v>2.8024279999999999</c:v>
                </c:pt>
                <c:pt idx="36695">
                  <c:v>2.741438</c:v>
                </c:pt>
                <c:pt idx="36696">
                  <c:v>2.720691</c:v>
                </c:pt>
                <c:pt idx="36697">
                  <c:v>2.7500439999999999</c:v>
                </c:pt>
                <c:pt idx="36698">
                  <c:v>2.8344019999999999</c:v>
                </c:pt>
                <c:pt idx="36699">
                  <c:v>2.9154909999999998</c:v>
                </c:pt>
                <c:pt idx="36700">
                  <c:v>2.9552299999999998</c:v>
                </c:pt>
                <c:pt idx="36701">
                  <c:v>2.9816750000000001</c:v>
                </c:pt>
                <c:pt idx="36702">
                  <c:v>3.0200670000000001</c:v>
                </c:pt>
                <c:pt idx="36703">
                  <c:v>2.9777800000000001</c:v>
                </c:pt>
                <c:pt idx="36704">
                  <c:v>2.8502450000000001</c:v>
                </c:pt>
                <c:pt idx="36705">
                  <c:v>2.773387</c:v>
                </c:pt>
                <c:pt idx="36706">
                  <c:v>2.802092</c:v>
                </c:pt>
                <c:pt idx="36707">
                  <c:v>2.8426960000000001</c:v>
                </c:pt>
                <c:pt idx="36708">
                  <c:v>2.8504610000000001</c:v>
                </c:pt>
                <c:pt idx="36709">
                  <c:v>2.8750789999999999</c:v>
                </c:pt>
                <c:pt idx="36710">
                  <c:v>2.893157</c:v>
                </c:pt>
                <c:pt idx="36711">
                  <c:v>2.8957299999999999</c:v>
                </c:pt>
                <c:pt idx="36712">
                  <c:v>2.9266459999999999</c:v>
                </c:pt>
                <c:pt idx="36713">
                  <c:v>2.8936139999999999</c:v>
                </c:pt>
                <c:pt idx="36714">
                  <c:v>2.8741889999999999</c:v>
                </c:pt>
                <c:pt idx="36715">
                  <c:v>2.8809209999999998</c:v>
                </c:pt>
                <c:pt idx="36716">
                  <c:v>2.8820749999999999</c:v>
                </c:pt>
                <c:pt idx="36717">
                  <c:v>2.864573</c:v>
                </c:pt>
                <c:pt idx="36718">
                  <c:v>2.8642850000000002</c:v>
                </c:pt>
                <c:pt idx="36719">
                  <c:v>2.8838300000000001</c:v>
                </c:pt>
                <c:pt idx="36720">
                  <c:v>2.90924</c:v>
                </c:pt>
                <c:pt idx="36721">
                  <c:v>2.9098660000000001</c:v>
                </c:pt>
                <c:pt idx="36722">
                  <c:v>2.8999609999999998</c:v>
                </c:pt>
                <c:pt idx="36723">
                  <c:v>2.9042159999999999</c:v>
                </c:pt>
                <c:pt idx="36724">
                  <c:v>2.9246509999999999</c:v>
                </c:pt>
                <c:pt idx="36725">
                  <c:v>2.9706640000000002</c:v>
                </c:pt>
                <c:pt idx="36726">
                  <c:v>3.0379779999999998</c:v>
                </c:pt>
                <c:pt idx="36727">
                  <c:v>2.9996330000000002</c:v>
                </c:pt>
                <c:pt idx="36728">
                  <c:v>2.9098419999999998</c:v>
                </c:pt>
                <c:pt idx="36729">
                  <c:v>2.8116119999999998</c:v>
                </c:pt>
                <c:pt idx="36730">
                  <c:v>2.7569439999999998</c:v>
                </c:pt>
                <c:pt idx="36731">
                  <c:v>2.8034620000000001</c:v>
                </c:pt>
                <c:pt idx="36732">
                  <c:v>2.8199540000000001</c:v>
                </c:pt>
                <c:pt idx="36733">
                  <c:v>2.8225739999999999</c:v>
                </c:pt>
                <c:pt idx="36734">
                  <c:v>2.8539469999999998</c:v>
                </c:pt>
                <c:pt idx="36735">
                  <c:v>2.8797670000000002</c:v>
                </c:pt>
                <c:pt idx="36736">
                  <c:v>2.8422879999999999</c:v>
                </c:pt>
                <c:pt idx="36737">
                  <c:v>2.8264930000000001</c:v>
                </c:pt>
                <c:pt idx="36738">
                  <c:v>2.8757760000000001</c:v>
                </c:pt>
                <c:pt idx="36739">
                  <c:v>2.9121739999999998</c:v>
                </c:pt>
                <c:pt idx="36740">
                  <c:v>2.8944800000000002</c:v>
                </c:pt>
                <c:pt idx="36741">
                  <c:v>2.7977400000000001</c:v>
                </c:pt>
                <c:pt idx="36742">
                  <c:v>2.6482320000000001</c:v>
                </c:pt>
                <c:pt idx="36743">
                  <c:v>2.5432709999999998</c:v>
                </c:pt>
                <c:pt idx="36744">
                  <c:v>2.6422699999999999</c:v>
                </c:pt>
                <c:pt idx="36745">
                  <c:v>2.848538</c:v>
                </c:pt>
                <c:pt idx="36746">
                  <c:v>2.9961470000000001</c:v>
                </c:pt>
                <c:pt idx="36747">
                  <c:v>3.0656479999999999</c:v>
                </c:pt>
                <c:pt idx="36748">
                  <c:v>2.9598460000000002</c:v>
                </c:pt>
                <c:pt idx="36749">
                  <c:v>2.9021970000000001</c:v>
                </c:pt>
                <c:pt idx="36750">
                  <c:v>3.0179520000000002</c:v>
                </c:pt>
                <c:pt idx="36751">
                  <c:v>2.9497249999999999</c:v>
                </c:pt>
                <c:pt idx="36752">
                  <c:v>2.8651019999999998</c:v>
                </c:pt>
                <c:pt idx="36753">
                  <c:v>2.788557</c:v>
                </c:pt>
                <c:pt idx="36754">
                  <c:v>2.6698689999999998</c:v>
                </c:pt>
                <c:pt idx="36755">
                  <c:v>2.6787640000000001</c:v>
                </c:pt>
                <c:pt idx="36756">
                  <c:v>2.786273</c:v>
                </c:pt>
                <c:pt idx="36757">
                  <c:v>2.823728</c:v>
                </c:pt>
                <c:pt idx="36758">
                  <c:v>2.8326709999999999</c:v>
                </c:pt>
                <c:pt idx="36759">
                  <c:v>2.8558469999999998</c:v>
                </c:pt>
                <c:pt idx="36760">
                  <c:v>2.8531059999999999</c:v>
                </c:pt>
                <c:pt idx="36761">
                  <c:v>2.8640919999999999</c:v>
                </c:pt>
                <c:pt idx="36762">
                  <c:v>2.9048409999999998</c:v>
                </c:pt>
                <c:pt idx="36763">
                  <c:v>2.8997929999999998</c:v>
                </c:pt>
                <c:pt idx="36764">
                  <c:v>2.8879649999999999</c:v>
                </c:pt>
                <c:pt idx="36765">
                  <c:v>2.842937</c:v>
                </c:pt>
                <c:pt idx="36766">
                  <c:v>2.7701180000000001</c:v>
                </c:pt>
                <c:pt idx="36767">
                  <c:v>2.7162670000000002</c:v>
                </c:pt>
                <c:pt idx="36768">
                  <c:v>2.7329750000000002</c:v>
                </c:pt>
                <c:pt idx="36769">
                  <c:v>2.850365</c:v>
                </c:pt>
                <c:pt idx="36770">
                  <c:v>2.9341469999999998</c:v>
                </c:pt>
                <c:pt idx="36771">
                  <c:v>2.9595579999999999</c:v>
                </c:pt>
                <c:pt idx="36772">
                  <c:v>2.9791259999999999</c:v>
                </c:pt>
                <c:pt idx="36773">
                  <c:v>3.1249799999999999</c:v>
                </c:pt>
                <c:pt idx="36774">
                  <c:v>3.1235140000000001</c:v>
                </c:pt>
                <c:pt idx="36775">
                  <c:v>2.9811939999999999</c:v>
                </c:pt>
                <c:pt idx="36776">
                  <c:v>2.8857050000000002</c:v>
                </c:pt>
                <c:pt idx="36777">
                  <c:v>2.8328639999999998</c:v>
                </c:pt>
                <c:pt idx="36778">
                  <c:v>2.8180070000000002</c:v>
                </c:pt>
                <c:pt idx="36779">
                  <c:v>2.8582749999999999</c:v>
                </c:pt>
                <c:pt idx="36780">
                  <c:v>2.9415990000000001</c:v>
                </c:pt>
                <c:pt idx="36781">
                  <c:v>2.9469120000000002</c:v>
                </c:pt>
                <c:pt idx="36782">
                  <c:v>2.8986149999999999</c:v>
                </c:pt>
                <c:pt idx="36783">
                  <c:v>2.8536350000000001</c:v>
                </c:pt>
                <c:pt idx="36784">
                  <c:v>2.818079</c:v>
                </c:pt>
                <c:pt idx="36785">
                  <c:v>2.7993269999999999</c:v>
                </c:pt>
                <c:pt idx="36786">
                  <c:v>2.7438660000000001</c:v>
                </c:pt>
                <c:pt idx="36787">
                  <c:v>2.8084630000000002</c:v>
                </c:pt>
                <c:pt idx="36788">
                  <c:v>2.9115250000000001</c:v>
                </c:pt>
                <c:pt idx="36789">
                  <c:v>2.9354209999999998</c:v>
                </c:pt>
                <c:pt idx="36790">
                  <c:v>2.9042400000000002</c:v>
                </c:pt>
                <c:pt idx="36791">
                  <c:v>2.875343</c:v>
                </c:pt>
                <c:pt idx="36792">
                  <c:v>2.906139</c:v>
                </c:pt>
                <c:pt idx="36793">
                  <c:v>2.931165</c:v>
                </c:pt>
                <c:pt idx="36794">
                  <c:v>2.946167</c:v>
                </c:pt>
                <c:pt idx="36795">
                  <c:v>2.9136880000000001</c:v>
                </c:pt>
                <c:pt idx="36796">
                  <c:v>2.899432</c:v>
                </c:pt>
                <c:pt idx="36797">
                  <c:v>2.8737089999999998</c:v>
                </c:pt>
                <c:pt idx="36798">
                  <c:v>2.8212039999999998</c:v>
                </c:pt>
                <c:pt idx="36799">
                  <c:v>2.7514150000000002</c:v>
                </c:pt>
                <c:pt idx="36800">
                  <c:v>2.69564</c:v>
                </c:pt>
                <c:pt idx="36801">
                  <c:v>2.7159070000000001</c:v>
                </c:pt>
                <c:pt idx="36802">
                  <c:v>2.7503329999999999</c:v>
                </c:pt>
                <c:pt idx="36803">
                  <c:v>2.814737</c:v>
                </c:pt>
                <c:pt idx="36804">
                  <c:v>2.8758240000000002</c:v>
                </c:pt>
                <c:pt idx="36805">
                  <c:v>2.9153709999999999</c:v>
                </c:pt>
                <c:pt idx="36806">
                  <c:v>2.9329200000000002</c:v>
                </c:pt>
                <c:pt idx="36807">
                  <c:v>2.9175110000000002</c:v>
                </c:pt>
                <c:pt idx="36808">
                  <c:v>2.8860899999999998</c:v>
                </c:pt>
                <c:pt idx="36809">
                  <c:v>2.8626019999999999</c:v>
                </c:pt>
                <c:pt idx="36810">
                  <c:v>2.8587069999999999</c:v>
                </c:pt>
                <c:pt idx="36811">
                  <c:v>2.8601260000000002</c:v>
                </c:pt>
                <c:pt idx="36812">
                  <c:v>2.863804</c:v>
                </c:pt>
                <c:pt idx="36813">
                  <c:v>2.879839</c:v>
                </c:pt>
                <c:pt idx="36814">
                  <c:v>2.8514710000000001</c:v>
                </c:pt>
                <c:pt idx="36815">
                  <c:v>2.7955290000000002</c:v>
                </c:pt>
                <c:pt idx="36816">
                  <c:v>2.7747099999999998</c:v>
                </c:pt>
                <c:pt idx="36817">
                  <c:v>2.8083909999999999</c:v>
                </c:pt>
                <c:pt idx="36818">
                  <c:v>2.8241849999999999</c:v>
                </c:pt>
                <c:pt idx="36819">
                  <c:v>2.8169729999999999</c:v>
                </c:pt>
                <c:pt idx="36820">
                  <c:v>2.8293059999999999</c:v>
                </c:pt>
                <c:pt idx="36821">
                  <c:v>2.8670010000000001</c:v>
                </c:pt>
                <c:pt idx="36822">
                  <c:v>2.939171</c:v>
                </c:pt>
                <c:pt idx="36823">
                  <c:v>2.993503</c:v>
                </c:pt>
                <c:pt idx="36824">
                  <c:v>2.933281</c:v>
                </c:pt>
                <c:pt idx="36825">
                  <c:v>2.8419750000000001</c:v>
                </c:pt>
                <c:pt idx="36826">
                  <c:v>2.7956970000000001</c:v>
                </c:pt>
                <c:pt idx="36827">
                  <c:v>2.7842060000000002</c:v>
                </c:pt>
                <c:pt idx="36828">
                  <c:v>2.775719</c:v>
                </c:pt>
                <c:pt idx="36829">
                  <c:v>2.7681230000000001</c:v>
                </c:pt>
                <c:pt idx="36830">
                  <c:v>2.777234</c:v>
                </c:pt>
                <c:pt idx="36831">
                  <c:v>2.813679</c:v>
                </c:pt>
                <c:pt idx="36832">
                  <c:v>2.8320470000000002</c:v>
                </c:pt>
                <c:pt idx="36833">
                  <c:v>2.878349</c:v>
                </c:pt>
                <c:pt idx="36834">
                  <c:v>2.9079899999999999</c:v>
                </c:pt>
                <c:pt idx="36835">
                  <c:v>2.87479</c:v>
                </c:pt>
                <c:pt idx="36836">
                  <c:v>2.782619</c:v>
                </c:pt>
                <c:pt idx="36837">
                  <c:v>2.6665269999999999</c:v>
                </c:pt>
                <c:pt idx="36838">
                  <c:v>2.66797</c:v>
                </c:pt>
                <c:pt idx="36839">
                  <c:v>2.7936779999999999</c:v>
                </c:pt>
                <c:pt idx="36840">
                  <c:v>2.9492440000000002</c:v>
                </c:pt>
                <c:pt idx="36841">
                  <c:v>3.0918770000000002</c:v>
                </c:pt>
                <c:pt idx="36842">
                  <c:v>3.0983200000000002</c:v>
                </c:pt>
                <c:pt idx="36843">
                  <c:v>3.0725479999999998</c:v>
                </c:pt>
                <c:pt idx="36844">
                  <c:v>3.0744950000000002</c:v>
                </c:pt>
                <c:pt idx="36845">
                  <c:v>3.10921</c:v>
                </c:pt>
                <c:pt idx="36846">
                  <c:v>3.0828859999999998</c:v>
                </c:pt>
                <c:pt idx="36847">
                  <c:v>2.9263330000000001</c:v>
                </c:pt>
                <c:pt idx="36848">
                  <c:v>2.77935</c:v>
                </c:pt>
                <c:pt idx="36849">
                  <c:v>2.7711999999999999</c:v>
                </c:pt>
                <c:pt idx="36850">
                  <c:v>2.8096410000000001</c:v>
                </c:pt>
                <c:pt idx="36851">
                  <c:v>2.8436819999999998</c:v>
                </c:pt>
                <c:pt idx="36852">
                  <c:v>2.8758240000000002</c:v>
                </c:pt>
                <c:pt idx="36853">
                  <c:v>2.861809</c:v>
                </c:pt>
                <c:pt idx="36854">
                  <c:v>2.8665929999999999</c:v>
                </c:pt>
                <c:pt idx="36855">
                  <c:v>2.870968</c:v>
                </c:pt>
                <c:pt idx="36856">
                  <c:v>2.755862</c:v>
                </c:pt>
                <c:pt idx="36857">
                  <c:v>2.7179500000000001</c:v>
                </c:pt>
                <c:pt idx="36858">
                  <c:v>2.7674259999999999</c:v>
                </c:pt>
                <c:pt idx="36859">
                  <c:v>2.7492510000000001</c:v>
                </c:pt>
                <c:pt idx="36860">
                  <c:v>2.8633950000000001</c:v>
                </c:pt>
                <c:pt idx="36861">
                  <c:v>2.9850400000000001</c:v>
                </c:pt>
                <c:pt idx="36862">
                  <c:v>3.008696</c:v>
                </c:pt>
                <c:pt idx="36863">
                  <c:v>2.9450370000000001</c:v>
                </c:pt>
                <c:pt idx="36864">
                  <c:v>2.905707</c:v>
                </c:pt>
                <c:pt idx="36865">
                  <c:v>2.9071009999999999</c:v>
                </c:pt>
                <c:pt idx="36866">
                  <c:v>2.903327</c:v>
                </c:pt>
                <c:pt idx="36867">
                  <c:v>2.8507020000000001</c:v>
                </c:pt>
                <c:pt idx="36868">
                  <c:v>2.8277429999999999</c:v>
                </c:pt>
                <c:pt idx="36869">
                  <c:v>2.8506779999999998</c:v>
                </c:pt>
                <c:pt idx="36870">
                  <c:v>2.8612799999999998</c:v>
                </c:pt>
                <c:pt idx="36871">
                  <c:v>2.8704149999999999</c:v>
                </c:pt>
                <c:pt idx="36872">
                  <c:v>2.8714490000000001</c:v>
                </c:pt>
                <c:pt idx="36873">
                  <c:v>2.8686600000000002</c:v>
                </c:pt>
                <c:pt idx="36874">
                  <c:v>2.8983500000000002</c:v>
                </c:pt>
                <c:pt idx="36875">
                  <c:v>2.8930609999999999</c:v>
                </c:pt>
                <c:pt idx="36876">
                  <c:v>2.8334649999999999</c:v>
                </c:pt>
                <c:pt idx="36877">
                  <c:v>2.795385</c:v>
                </c:pt>
                <c:pt idx="36878">
                  <c:v>2.7972839999999999</c:v>
                </c:pt>
                <c:pt idx="36879">
                  <c:v>2.827334</c:v>
                </c:pt>
                <c:pt idx="36880">
                  <c:v>2.880728</c:v>
                </c:pt>
                <c:pt idx="36881">
                  <c:v>2.8649339999999999</c:v>
                </c:pt>
                <c:pt idx="36882">
                  <c:v>2.8449559999999998</c:v>
                </c:pt>
                <c:pt idx="36883">
                  <c:v>2.858034</c:v>
                </c:pt>
                <c:pt idx="36884">
                  <c:v>2.8820510000000001</c:v>
                </c:pt>
                <c:pt idx="36885">
                  <c:v>2.8610630000000001</c:v>
                </c:pt>
                <c:pt idx="36886">
                  <c:v>2.8467829999999998</c:v>
                </c:pt>
                <c:pt idx="36887">
                  <c:v>2.8757999999999999</c:v>
                </c:pt>
                <c:pt idx="36888">
                  <c:v>2.8962829999999999</c:v>
                </c:pt>
                <c:pt idx="36889">
                  <c:v>2.9063319999999999</c:v>
                </c:pt>
                <c:pt idx="36890">
                  <c:v>2.8124769999999999</c:v>
                </c:pt>
                <c:pt idx="36891">
                  <c:v>2.8081740000000002</c:v>
                </c:pt>
                <c:pt idx="36892">
                  <c:v>2.8230550000000001</c:v>
                </c:pt>
                <c:pt idx="36893">
                  <c:v>2.8590200000000001</c:v>
                </c:pt>
                <c:pt idx="36894">
                  <c:v>2.9320309999999998</c:v>
                </c:pt>
                <c:pt idx="36895">
                  <c:v>2.943378</c:v>
                </c:pt>
                <c:pt idx="36896">
                  <c:v>2.95838</c:v>
                </c:pt>
                <c:pt idx="36897">
                  <c:v>2.940229</c:v>
                </c:pt>
                <c:pt idx="36898">
                  <c:v>2.8818820000000001</c:v>
                </c:pt>
                <c:pt idx="36899">
                  <c:v>2.8367819999999999</c:v>
                </c:pt>
                <c:pt idx="36900">
                  <c:v>2.7810320000000002</c:v>
                </c:pt>
                <c:pt idx="36901">
                  <c:v>2.732567</c:v>
                </c:pt>
                <c:pt idx="36902">
                  <c:v>2.7006890000000001</c:v>
                </c:pt>
                <c:pt idx="36903">
                  <c:v>2.7026119999999998</c:v>
                </c:pt>
                <c:pt idx="36904">
                  <c:v>2.8309890000000002</c:v>
                </c:pt>
                <c:pt idx="36905">
                  <c:v>2.9057309999999998</c:v>
                </c:pt>
                <c:pt idx="36906">
                  <c:v>2.896379</c:v>
                </c:pt>
                <c:pt idx="36907">
                  <c:v>2.928569</c:v>
                </c:pt>
                <c:pt idx="36908">
                  <c:v>3.0303810000000002</c:v>
                </c:pt>
                <c:pt idx="36909">
                  <c:v>3.05572</c:v>
                </c:pt>
                <c:pt idx="36910">
                  <c:v>3.0930070000000001</c:v>
                </c:pt>
                <c:pt idx="36911">
                  <c:v>3.018745</c:v>
                </c:pt>
                <c:pt idx="36912">
                  <c:v>2.8642129999999999</c:v>
                </c:pt>
                <c:pt idx="36913">
                  <c:v>2.7844699999999998</c:v>
                </c:pt>
                <c:pt idx="36914">
                  <c:v>2.7526160000000002</c:v>
                </c:pt>
                <c:pt idx="36915">
                  <c:v>2.7355480000000001</c:v>
                </c:pt>
                <c:pt idx="36916">
                  <c:v>2.7133579999999999</c:v>
                </c:pt>
                <c:pt idx="36917">
                  <c:v>2.7561260000000001</c:v>
                </c:pt>
                <c:pt idx="36918">
                  <c:v>2.8404850000000001</c:v>
                </c:pt>
                <c:pt idx="36919">
                  <c:v>2.882892</c:v>
                </c:pt>
                <c:pt idx="36920">
                  <c:v>2.8848150000000001</c:v>
                </c:pt>
                <c:pt idx="36921">
                  <c:v>2.8612069999999998</c:v>
                </c:pt>
                <c:pt idx="36922">
                  <c:v>2.8539469999999998</c:v>
                </c:pt>
                <c:pt idx="36923">
                  <c:v>2.8410129999999998</c:v>
                </c:pt>
                <c:pt idx="36924">
                  <c:v>2.8189679999999999</c:v>
                </c:pt>
                <c:pt idx="36925">
                  <c:v>2.7877399999999999</c:v>
                </c:pt>
                <c:pt idx="36926">
                  <c:v>2.8048570000000002</c:v>
                </c:pt>
                <c:pt idx="36927">
                  <c:v>2.823464</c:v>
                </c:pt>
                <c:pt idx="36928">
                  <c:v>2.8439709999999998</c:v>
                </c:pt>
                <c:pt idx="36929">
                  <c:v>2.8647420000000001</c:v>
                </c:pt>
                <c:pt idx="36930">
                  <c:v>2.9258280000000001</c:v>
                </c:pt>
                <c:pt idx="36931">
                  <c:v>2.967371</c:v>
                </c:pt>
                <c:pt idx="36932">
                  <c:v>3.004032</c:v>
                </c:pt>
                <c:pt idx="36933">
                  <c:v>2.99533</c:v>
                </c:pt>
                <c:pt idx="36934">
                  <c:v>2.930444</c:v>
                </c:pt>
                <c:pt idx="36935">
                  <c:v>2.882171</c:v>
                </c:pt>
                <c:pt idx="36936">
                  <c:v>2.8930370000000001</c:v>
                </c:pt>
                <c:pt idx="36937">
                  <c:v>2.893999</c:v>
                </c:pt>
                <c:pt idx="36938">
                  <c:v>2.8782999999999999</c:v>
                </c:pt>
                <c:pt idx="36939">
                  <c:v>2.8562789999999998</c:v>
                </c:pt>
                <c:pt idx="36940">
                  <c:v>2.850606</c:v>
                </c:pt>
                <c:pt idx="36941">
                  <c:v>2.8788049999999998</c:v>
                </c:pt>
                <c:pt idx="36942">
                  <c:v>2.8904890000000001</c:v>
                </c:pt>
                <c:pt idx="36943">
                  <c:v>2.8858489999999999</c:v>
                </c:pt>
                <c:pt idx="36944">
                  <c:v>2.826301</c:v>
                </c:pt>
                <c:pt idx="36945">
                  <c:v>2.7994479999999999</c:v>
                </c:pt>
                <c:pt idx="36946">
                  <c:v>2.8012990000000002</c:v>
                </c:pt>
                <c:pt idx="36947">
                  <c:v>2.8143280000000002</c:v>
                </c:pt>
                <c:pt idx="36948">
                  <c:v>2.8253870000000001</c:v>
                </c:pt>
                <c:pt idx="36949">
                  <c:v>2.8385609999999999</c:v>
                </c:pt>
                <c:pt idx="36950">
                  <c:v>2.842889</c:v>
                </c:pt>
                <c:pt idx="36951">
                  <c:v>2.8690690000000001</c:v>
                </c:pt>
                <c:pt idx="36952">
                  <c:v>2.8290890000000002</c:v>
                </c:pt>
                <c:pt idx="36953">
                  <c:v>2.842095</c:v>
                </c:pt>
                <c:pt idx="36954">
                  <c:v>2.8746459999999998</c:v>
                </c:pt>
                <c:pt idx="36955">
                  <c:v>2.9176069999999998</c:v>
                </c:pt>
                <c:pt idx="36956">
                  <c:v>2.9507829999999999</c:v>
                </c:pt>
                <c:pt idx="36957">
                  <c:v>2.9684279999999998</c:v>
                </c:pt>
                <c:pt idx="36958">
                  <c:v>3.0173030000000001</c:v>
                </c:pt>
                <c:pt idx="36959">
                  <c:v>3.0472570000000001</c:v>
                </c:pt>
                <c:pt idx="36960">
                  <c:v>3.014081</c:v>
                </c:pt>
                <c:pt idx="36961">
                  <c:v>2.9512390000000002</c:v>
                </c:pt>
                <c:pt idx="36962">
                  <c:v>2.7861769999999999</c:v>
                </c:pt>
                <c:pt idx="36963">
                  <c:v>2.8263729999999998</c:v>
                </c:pt>
                <c:pt idx="36964">
                  <c:v>2.888277</c:v>
                </c:pt>
                <c:pt idx="36965">
                  <c:v>2.9750640000000002</c:v>
                </c:pt>
                <c:pt idx="36966">
                  <c:v>3.056441</c:v>
                </c:pt>
                <c:pt idx="36967">
                  <c:v>3.015139</c:v>
                </c:pt>
                <c:pt idx="36968">
                  <c:v>2.9371999999999998</c:v>
                </c:pt>
                <c:pt idx="36969">
                  <c:v>2.9144809999999999</c:v>
                </c:pt>
                <c:pt idx="36970">
                  <c:v>2.922174</c:v>
                </c:pt>
                <c:pt idx="36971">
                  <c:v>2.85527</c:v>
                </c:pt>
                <c:pt idx="36972">
                  <c:v>2.823296</c:v>
                </c:pt>
                <c:pt idx="36973">
                  <c:v>2.7957689999999999</c:v>
                </c:pt>
                <c:pt idx="36974">
                  <c:v>2.7859129999999999</c:v>
                </c:pt>
                <c:pt idx="36975">
                  <c:v>2.8153619999999999</c:v>
                </c:pt>
                <c:pt idx="36976">
                  <c:v>2.812862</c:v>
                </c:pt>
                <c:pt idx="36977">
                  <c:v>2.7477360000000002</c:v>
                </c:pt>
                <c:pt idx="36978">
                  <c:v>2.7346339999999998</c:v>
                </c:pt>
                <c:pt idx="36979">
                  <c:v>2.747808</c:v>
                </c:pt>
                <c:pt idx="36980">
                  <c:v>2.7546599999999999</c:v>
                </c:pt>
                <c:pt idx="36981">
                  <c:v>2.7170610000000002</c:v>
                </c:pt>
                <c:pt idx="36982">
                  <c:v>2.7531690000000002</c:v>
                </c:pt>
                <c:pt idx="36983">
                  <c:v>2.8057460000000001</c:v>
                </c:pt>
                <c:pt idx="36984">
                  <c:v>2.7967550000000001</c:v>
                </c:pt>
                <c:pt idx="36985">
                  <c:v>2.8329840000000002</c:v>
                </c:pt>
                <c:pt idx="36986">
                  <c:v>2.8684919999999998</c:v>
                </c:pt>
                <c:pt idx="36987">
                  <c:v>2.8444989999999999</c:v>
                </c:pt>
                <c:pt idx="36988">
                  <c:v>2.8888060000000002</c:v>
                </c:pt>
                <c:pt idx="36989">
                  <c:v>2.975641</c:v>
                </c:pt>
                <c:pt idx="36990">
                  <c:v>2.9599899999999999</c:v>
                </c:pt>
                <c:pt idx="36991">
                  <c:v>2.906428</c:v>
                </c:pt>
                <c:pt idx="36992">
                  <c:v>2.9021490000000001</c:v>
                </c:pt>
                <c:pt idx="36993">
                  <c:v>2.8818820000000001</c:v>
                </c:pt>
                <c:pt idx="36994">
                  <c:v>2.844211</c:v>
                </c:pt>
                <c:pt idx="36995">
                  <c:v>2.8595969999999999</c:v>
                </c:pt>
                <c:pt idx="36996">
                  <c:v>2.8695020000000002</c:v>
                </c:pt>
                <c:pt idx="36997">
                  <c:v>2.867963</c:v>
                </c:pt>
                <c:pt idx="36998">
                  <c:v>2.8677229999999998</c:v>
                </c:pt>
                <c:pt idx="36999">
                  <c:v>2.7778589999999999</c:v>
                </c:pt>
                <c:pt idx="37000">
                  <c:v>2.6772490000000002</c:v>
                </c:pt>
                <c:pt idx="37001">
                  <c:v>2.6568870000000002</c:v>
                </c:pt>
                <c:pt idx="37002">
                  <c:v>2.6940059999999999</c:v>
                </c:pt>
                <c:pt idx="37003">
                  <c:v>2.7798539999999998</c:v>
                </c:pt>
                <c:pt idx="37004">
                  <c:v>2.8971239999999998</c:v>
                </c:pt>
                <c:pt idx="37005">
                  <c:v>2.997277</c:v>
                </c:pt>
                <c:pt idx="37006">
                  <c:v>3.0715379999999999</c:v>
                </c:pt>
                <c:pt idx="37007">
                  <c:v>3.1388280000000002</c:v>
                </c:pt>
                <c:pt idx="37008">
                  <c:v>3.0977670000000002</c:v>
                </c:pt>
                <c:pt idx="37009">
                  <c:v>2.983886</c:v>
                </c:pt>
                <c:pt idx="37010">
                  <c:v>2.912366</c:v>
                </c:pt>
                <c:pt idx="37011">
                  <c:v>2.895778</c:v>
                </c:pt>
                <c:pt idx="37012">
                  <c:v>2.9067159999999999</c:v>
                </c:pt>
                <c:pt idx="37013">
                  <c:v>2.909986</c:v>
                </c:pt>
                <c:pt idx="37014">
                  <c:v>2.9062600000000001</c:v>
                </c:pt>
                <c:pt idx="37015">
                  <c:v>2.8902489999999998</c:v>
                </c:pt>
                <c:pt idx="37016">
                  <c:v>2.8683239999999999</c:v>
                </c:pt>
                <c:pt idx="37017">
                  <c:v>2.834835</c:v>
                </c:pt>
                <c:pt idx="37018">
                  <c:v>2.8252670000000002</c:v>
                </c:pt>
                <c:pt idx="37019">
                  <c:v>2.78423</c:v>
                </c:pt>
                <c:pt idx="37020">
                  <c:v>2.733384</c:v>
                </c:pt>
                <c:pt idx="37021">
                  <c:v>2.698645</c:v>
                </c:pt>
                <c:pt idx="37022">
                  <c:v>2.7514150000000002</c:v>
                </c:pt>
                <c:pt idx="37023">
                  <c:v>2.8000970000000001</c:v>
                </c:pt>
                <c:pt idx="37024">
                  <c:v>2.8703189999999998</c:v>
                </c:pt>
                <c:pt idx="37025">
                  <c:v>2.9751120000000002</c:v>
                </c:pt>
                <c:pt idx="37026">
                  <c:v>3.0450940000000002</c:v>
                </c:pt>
                <c:pt idx="37027">
                  <c:v>3.0246110000000002</c:v>
                </c:pt>
                <c:pt idx="37028">
                  <c:v>2.9945849999999998</c:v>
                </c:pt>
                <c:pt idx="37029">
                  <c:v>3.0198269999999998</c:v>
                </c:pt>
                <c:pt idx="37030">
                  <c:v>3.0219429999999998</c:v>
                </c:pt>
                <c:pt idx="37031">
                  <c:v>2.971794</c:v>
                </c:pt>
                <c:pt idx="37032">
                  <c:v>2.9390990000000001</c:v>
                </c:pt>
                <c:pt idx="37033">
                  <c:v>2.9222709999999998</c:v>
                </c:pt>
                <c:pt idx="37034">
                  <c:v>2.9148179999999999</c:v>
                </c:pt>
                <c:pt idx="37035">
                  <c:v>2.8989750000000001</c:v>
                </c:pt>
                <c:pt idx="37036">
                  <c:v>2.847817</c:v>
                </c:pt>
                <c:pt idx="37037">
                  <c:v>2.841278</c:v>
                </c:pt>
                <c:pt idx="37038">
                  <c:v>2.8578420000000002</c:v>
                </c:pt>
                <c:pt idx="37039">
                  <c:v>2.8379120000000002</c:v>
                </c:pt>
                <c:pt idx="37040">
                  <c:v>2.895826</c:v>
                </c:pt>
                <c:pt idx="37041">
                  <c:v>3.005763</c:v>
                </c:pt>
                <c:pt idx="37042">
                  <c:v>2.984343</c:v>
                </c:pt>
                <c:pt idx="37043">
                  <c:v>2.883734</c:v>
                </c:pt>
                <c:pt idx="37044">
                  <c:v>2.894984</c:v>
                </c:pt>
                <c:pt idx="37045">
                  <c:v>2.889383</c:v>
                </c:pt>
                <c:pt idx="37046">
                  <c:v>2.8801269999999999</c:v>
                </c:pt>
                <c:pt idx="37047">
                  <c:v>2.868131</c:v>
                </c:pt>
                <c:pt idx="37048">
                  <c:v>2.8514710000000001</c:v>
                </c:pt>
                <c:pt idx="37049">
                  <c:v>2.808751</c:v>
                </c:pt>
                <c:pt idx="37050">
                  <c:v>2.821396</c:v>
                </c:pt>
                <c:pt idx="37051">
                  <c:v>2.999393</c:v>
                </c:pt>
                <c:pt idx="37052">
                  <c:v>2.8838780000000002</c:v>
                </c:pt>
                <c:pt idx="37053">
                  <c:v>2.7287680000000001</c:v>
                </c:pt>
                <c:pt idx="37054">
                  <c:v>2.637823</c:v>
                </c:pt>
                <c:pt idx="37055">
                  <c:v>2.645492</c:v>
                </c:pt>
                <c:pt idx="37056">
                  <c:v>2.7220610000000001</c:v>
                </c:pt>
                <c:pt idx="37057">
                  <c:v>2.805145</c:v>
                </c:pt>
                <c:pt idx="37058">
                  <c:v>2.8562310000000002</c:v>
                </c:pt>
                <c:pt idx="37059">
                  <c:v>2.9128229999999999</c:v>
                </c:pt>
                <c:pt idx="37060">
                  <c:v>2.9672019999999999</c:v>
                </c:pt>
                <c:pt idx="37061">
                  <c:v>2.9880209999999998</c:v>
                </c:pt>
                <c:pt idx="37062">
                  <c:v>2.9361899999999999</c:v>
                </c:pt>
                <c:pt idx="37063">
                  <c:v>2.9066679999999998</c:v>
                </c:pt>
                <c:pt idx="37064">
                  <c:v>2.9328959999999999</c:v>
                </c:pt>
                <c:pt idx="37065">
                  <c:v>2.8741660000000002</c:v>
                </c:pt>
                <c:pt idx="37066">
                  <c:v>2.81731</c:v>
                </c:pt>
                <c:pt idx="37067">
                  <c:v>2.808246</c:v>
                </c:pt>
                <c:pt idx="37068">
                  <c:v>2.8638520000000001</c:v>
                </c:pt>
                <c:pt idx="37069">
                  <c:v>2.9231120000000002</c:v>
                </c:pt>
                <c:pt idx="37070">
                  <c:v>2.940061</c:v>
                </c:pt>
                <c:pt idx="37071">
                  <c:v>2.9159480000000002</c:v>
                </c:pt>
                <c:pt idx="37072">
                  <c:v>2.9460709999999999</c:v>
                </c:pt>
                <c:pt idx="37073">
                  <c:v>2.9900169999999999</c:v>
                </c:pt>
                <c:pt idx="37074">
                  <c:v>2.974583</c:v>
                </c:pt>
                <c:pt idx="37075">
                  <c:v>2.94095</c:v>
                </c:pt>
                <c:pt idx="37076">
                  <c:v>2.960928</c:v>
                </c:pt>
                <c:pt idx="37077">
                  <c:v>2.9313579999999999</c:v>
                </c:pt>
                <c:pt idx="37078">
                  <c:v>2.861809</c:v>
                </c:pt>
                <c:pt idx="37079">
                  <c:v>2.8298589999999999</c:v>
                </c:pt>
                <c:pt idx="37080">
                  <c:v>2.7955290000000002</c:v>
                </c:pt>
                <c:pt idx="37081">
                  <c:v>2.8195209999999999</c:v>
                </c:pt>
                <c:pt idx="37082">
                  <c:v>2.8740209999999999</c:v>
                </c:pt>
                <c:pt idx="37083">
                  <c:v>2.9236170000000001</c:v>
                </c:pt>
                <c:pt idx="37084">
                  <c:v>2.9703279999999999</c:v>
                </c:pt>
                <c:pt idx="37085">
                  <c:v>2.9710489999999998</c:v>
                </c:pt>
                <c:pt idx="37086">
                  <c:v>2.919842</c:v>
                </c:pt>
                <c:pt idx="37087">
                  <c:v>2.8858730000000001</c:v>
                </c:pt>
                <c:pt idx="37088">
                  <c:v>2.82945</c:v>
                </c:pt>
                <c:pt idx="37089">
                  <c:v>2.8230550000000001</c:v>
                </c:pt>
                <c:pt idx="37090">
                  <c:v>2.872242</c:v>
                </c:pt>
                <c:pt idx="37091">
                  <c:v>2.8835410000000001</c:v>
                </c:pt>
                <c:pt idx="37092">
                  <c:v>2.9174859999999998</c:v>
                </c:pt>
                <c:pt idx="37093">
                  <c:v>2.9397000000000002</c:v>
                </c:pt>
                <c:pt idx="37094">
                  <c:v>2.907197</c:v>
                </c:pt>
                <c:pt idx="37095">
                  <c:v>2.9023409999999998</c:v>
                </c:pt>
                <c:pt idx="37096">
                  <c:v>2.996604</c:v>
                </c:pt>
                <c:pt idx="37097">
                  <c:v>3.0864189999999998</c:v>
                </c:pt>
                <c:pt idx="37098">
                  <c:v>3.1164700000000001</c:v>
                </c:pt>
                <c:pt idx="37099">
                  <c:v>3.0132159999999999</c:v>
                </c:pt>
                <c:pt idx="37100">
                  <c:v>2.873901</c:v>
                </c:pt>
                <c:pt idx="37101">
                  <c:v>2.8210120000000001</c:v>
                </c:pt>
                <c:pt idx="37102">
                  <c:v>2.8226469999999999</c:v>
                </c:pt>
                <c:pt idx="37103">
                  <c:v>2.806467</c:v>
                </c:pt>
                <c:pt idx="37104">
                  <c:v>2.8306040000000001</c:v>
                </c:pt>
                <c:pt idx="37105">
                  <c:v>2.8422879999999999</c:v>
                </c:pt>
                <c:pt idx="37106">
                  <c:v>2.8507020000000001</c:v>
                </c:pt>
                <c:pt idx="37107">
                  <c:v>2.8797190000000001</c:v>
                </c:pt>
                <c:pt idx="37108">
                  <c:v>2.8728669999999998</c:v>
                </c:pt>
                <c:pt idx="37109">
                  <c:v>2.8386089999999999</c:v>
                </c:pt>
                <c:pt idx="37110">
                  <c:v>2.8584429999999998</c:v>
                </c:pt>
                <c:pt idx="37111">
                  <c:v>2.8180550000000002</c:v>
                </c:pt>
                <c:pt idx="37112">
                  <c:v>2.6976840000000002</c:v>
                </c:pt>
                <c:pt idx="37113">
                  <c:v>2.6970350000000001</c:v>
                </c:pt>
                <c:pt idx="37114">
                  <c:v>2.7257389999999999</c:v>
                </c:pt>
                <c:pt idx="37115">
                  <c:v>2.7347779999999999</c:v>
                </c:pt>
                <c:pt idx="37116">
                  <c:v>2.733889</c:v>
                </c:pt>
                <c:pt idx="37117">
                  <c:v>2.7515589999999999</c:v>
                </c:pt>
                <c:pt idx="37118">
                  <c:v>2.823728</c:v>
                </c:pt>
                <c:pt idx="37119">
                  <c:v>2.9299879999999998</c:v>
                </c:pt>
                <c:pt idx="37120">
                  <c:v>2.9281600000000001</c:v>
                </c:pt>
                <c:pt idx="37121">
                  <c:v>2.785552</c:v>
                </c:pt>
                <c:pt idx="37122">
                  <c:v>2.6833800000000001</c:v>
                </c:pt>
                <c:pt idx="37123">
                  <c:v>2.7419660000000001</c:v>
                </c:pt>
                <c:pt idx="37124">
                  <c:v>2.8757519999999999</c:v>
                </c:pt>
                <c:pt idx="37125">
                  <c:v>2.9744380000000001</c:v>
                </c:pt>
                <c:pt idx="37126">
                  <c:v>3.0433870000000001</c:v>
                </c:pt>
                <c:pt idx="37127">
                  <c:v>3.0674269999999999</c:v>
                </c:pt>
                <c:pt idx="37128">
                  <c:v>3.0443730000000002</c:v>
                </c:pt>
                <c:pt idx="37129">
                  <c:v>2.9603989999999998</c:v>
                </c:pt>
                <c:pt idx="37130">
                  <c:v>2.904312</c:v>
                </c:pt>
                <c:pt idx="37131">
                  <c:v>2.8693330000000001</c:v>
                </c:pt>
                <c:pt idx="37132">
                  <c:v>2.8526250000000002</c:v>
                </c:pt>
                <c:pt idx="37133">
                  <c:v>2.8283680000000002</c:v>
                </c:pt>
                <c:pt idx="37134">
                  <c:v>2.7998080000000001</c:v>
                </c:pt>
                <c:pt idx="37135">
                  <c:v>2.8060589999999999</c:v>
                </c:pt>
                <c:pt idx="37136">
                  <c:v>2.885729</c:v>
                </c:pt>
                <c:pt idx="37137">
                  <c:v>3.0169419999999998</c:v>
                </c:pt>
                <c:pt idx="37138">
                  <c:v>3.075577</c:v>
                </c:pt>
                <c:pt idx="37139">
                  <c:v>3.0112450000000002</c:v>
                </c:pt>
                <c:pt idx="37140">
                  <c:v>2.9009230000000001</c:v>
                </c:pt>
                <c:pt idx="37141">
                  <c:v>2.8854890000000002</c:v>
                </c:pt>
                <c:pt idx="37142">
                  <c:v>2.9423689999999998</c:v>
                </c:pt>
                <c:pt idx="37143">
                  <c:v>2.9390749999999999</c:v>
                </c:pt>
                <c:pt idx="37144">
                  <c:v>2.9222709999999998</c:v>
                </c:pt>
                <c:pt idx="37145">
                  <c:v>2.8882050000000001</c:v>
                </c:pt>
                <c:pt idx="37146">
                  <c:v>2.8825799999999999</c:v>
                </c:pt>
                <c:pt idx="37147">
                  <c:v>2.9075099999999998</c:v>
                </c:pt>
                <c:pt idx="37148">
                  <c:v>2.8877480000000002</c:v>
                </c:pt>
                <c:pt idx="37149">
                  <c:v>2.8676750000000002</c:v>
                </c:pt>
                <c:pt idx="37150">
                  <c:v>2.8552460000000002</c:v>
                </c:pt>
                <c:pt idx="37151">
                  <c:v>2.856592</c:v>
                </c:pt>
                <c:pt idx="37152">
                  <c:v>2.8676979999999999</c:v>
                </c:pt>
                <c:pt idx="37153">
                  <c:v>2.903759</c:v>
                </c:pt>
                <c:pt idx="37154">
                  <c:v>2.853491</c:v>
                </c:pt>
                <c:pt idx="37155">
                  <c:v>2.781609</c:v>
                </c:pt>
                <c:pt idx="37156">
                  <c:v>2.7629060000000001</c:v>
                </c:pt>
                <c:pt idx="37157">
                  <c:v>2.807429</c:v>
                </c:pt>
                <c:pt idx="37158">
                  <c:v>2.8732519999999999</c:v>
                </c:pt>
                <c:pt idx="37159">
                  <c:v>2.9473929999999999</c:v>
                </c:pt>
                <c:pt idx="37160">
                  <c:v>2.956528</c:v>
                </c:pt>
                <c:pt idx="37161">
                  <c:v>2.9095529999999998</c:v>
                </c:pt>
                <c:pt idx="37162">
                  <c:v>2.8733960000000001</c:v>
                </c:pt>
                <c:pt idx="37163">
                  <c:v>2.8553660000000001</c:v>
                </c:pt>
                <c:pt idx="37164">
                  <c:v>2.8342339999999999</c:v>
                </c:pt>
                <c:pt idx="37165">
                  <c:v>2.8104819999999999</c:v>
                </c:pt>
                <c:pt idx="37166">
                  <c:v>2.8045439999999999</c:v>
                </c:pt>
                <c:pt idx="37167">
                  <c:v>2.8908499999999999</c:v>
                </c:pt>
                <c:pt idx="37168">
                  <c:v>2.880344</c:v>
                </c:pt>
                <c:pt idx="37169">
                  <c:v>2.8948160000000001</c:v>
                </c:pt>
                <c:pt idx="37170">
                  <c:v>2.86842</c:v>
                </c:pt>
                <c:pt idx="37171">
                  <c:v>2.8471679999999999</c:v>
                </c:pt>
                <c:pt idx="37172">
                  <c:v>2.8466149999999999</c:v>
                </c:pt>
                <c:pt idx="37173">
                  <c:v>2.8750550000000001</c:v>
                </c:pt>
                <c:pt idx="37174">
                  <c:v>2.9065720000000002</c:v>
                </c:pt>
                <c:pt idx="37175">
                  <c:v>2.9054660000000001</c:v>
                </c:pt>
                <c:pt idx="37176">
                  <c:v>2.8821949999999998</c:v>
                </c:pt>
                <c:pt idx="37177">
                  <c:v>2.8540429999999999</c:v>
                </c:pt>
                <c:pt idx="37178">
                  <c:v>2.8698860000000002</c:v>
                </c:pt>
                <c:pt idx="37179">
                  <c:v>2.907654</c:v>
                </c:pt>
                <c:pt idx="37180">
                  <c:v>2.8897439999999999</c:v>
                </c:pt>
                <c:pt idx="37181">
                  <c:v>2.87907</c:v>
                </c:pt>
                <c:pt idx="37182">
                  <c:v>2.8668089999999999</c:v>
                </c:pt>
                <c:pt idx="37183">
                  <c:v>2.826902</c:v>
                </c:pt>
                <c:pt idx="37184">
                  <c:v>2.8241130000000001</c:v>
                </c:pt>
                <c:pt idx="37185">
                  <c:v>2.8522639999999999</c:v>
                </c:pt>
                <c:pt idx="37186">
                  <c:v>2.9253480000000001</c:v>
                </c:pt>
                <c:pt idx="37187">
                  <c:v>2.9703520000000001</c:v>
                </c:pt>
                <c:pt idx="37188">
                  <c:v>2.9537879999999999</c:v>
                </c:pt>
                <c:pt idx="37189">
                  <c:v>2.908471</c:v>
                </c:pt>
                <c:pt idx="37190">
                  <c:v>2.8874119999999999</c:v>
                </c:pt>
                <c:pt idx="37191">
                  <c:v>2.8191850000000001</c:v>
                </c:pt>
                <c:pt idx="37192">
                  <c:v>2.8050250000000001</c:v>
                </c:pt>
                <c:pt idx="37193">
                  <c:v>2.861809</c:v>
                </c:pt>
                <c:pt idx="37194">
                  <c:v>2.8862100000000002</c:v>
                </c:pt>
                <c:pt idx="37195">
                  <c:v>2.9166210000000001</c:v>
                </c:pt>
                <c:pt idx="37196">
                  <c:v>2.8426480000000001</c:v>
                </c:pt>
                <c:pt idx="37197">
                  <c:v>2.7859850000000002</c:v>
                </c:pt>
                <c:pt idx="37198">
                  <c:v>2.888061</c:v>
                </c:pt>
                <c:pt idx="37199">
                  <c:v>2.960928</c:v>
                </c:pt>
                <c:pt idx="37200">
                  <c:v>2.8824830000000001</c:v>
                </c:pt>
                <c:pt idx="37201">
                  <c:v>2.7407879999999998</c:v>
                </c:pt>
                <c:pt idx="37202">
                  <c:v>2.6520549999999998</c:v>
                </c:pt>
                <c:pt idx="37203">
                  <c:v>2.6928040000000002</c:v>
                </c:pt>
                <c:pt idx="37204">
                  <c:v>2.824522</c:v>
                </c:pt>
                <c:pt idx="37205">
                  <c:v>2.90787</c:v>
                </c:pt>
                <c:pt idx="37206">
                  <c:v>2.8908260000000001</c:v>
                </c:pt>
                <c:pt idx="37207">
                  <c:v>2.9207079999999999</c:v>
                </c:pt>
                <c:pt idx="37208">
                  <c:v>3.0274000000000001</c:v>
                </c:pt>
                <c:pt idx="37209">
                  <c:v>3.038843</c:v>
                </c:pt>
                <c:pt idx="37210">
                  <c:v>2.903038</c:v>
                </c:pt>
                <c:pt idx="37211">
                  <c:v>2.8190879999999998</c:v>
                </c:pt>
                <c:pt idx="37212">
                  <c:v>2.78423</c:v>
                </c:pt>
                <c:pt idx="37213">
                  <c:v>2.8051689999999998</c:v>
                </c:pt>
                <c:pt idx="37214">
                  <c:v>2.8412299999999999</c:v>
                </c:pt>
                <c:pt idx="37215">
                  <c:v>2.8494999999999999</c:v>
                </c:pt>
                <c:pt idx="37216">
                  <c:v>2.8684919999999998</c:v>
                </c:pt>
                <c:pt idx="37217">
                  <c:v>2.9493879999999999</c:v>
                </c:pt>
                <c:pt idx="37218">
                  <c:v>2.9432100000000001</c:v>
                </c:pt>
                <c:pt idx="37219">
                  <c:v>2.8995280000000001</c:v>
                </c:pt>
                <c:pt idx="37220">
                  <c:v>2.8969800000000001</c:v>
                </c:pt>
                <c:pt idx="37221">
                  <c:v>2.9335939999999998</c:v>
                </c:pt>
                <c:pt idx="37222">
                  <c:v>2.9582830000000002</c:v>
                </c:pt>
                <c:pt idx="37223">
                  <c:v>2.916188</c:v>
                </c:pt>
                <c:pt idx="37224">
                  <c:v>2.8539469999999998</c:v>
                </c:pt>
                <c:pt idx="37225">
                  <c:v>2.8391380000000002</c:v>
                </c:pt>
                <c:pt idx="37226">
                  <c:v>2.8596689999999998</c:v>
                </c:pt>
                <c:pt idx="37227">
                  <c:v>2.8761369999999999</c:v>
                </c:pt>
                <c:pt idx="37228">
                  <c:v>2.8664480000000001</c:v>
                </c:pt>
                <c:pt idx="37229">
                  <c:v>2.8400280000000002</c:v>
                </c:pt>
                <c:pt idx="37230">
                  <c:v>2.842768</c:v>
                </c:pt>
                <c:pt idx="37231">
                  <c:v>2.8587069999999999</c:v>
                </c:pt>
                <c:pt idx="37232">
                  <c:v>2.835099</c:v>
                </c:pt>
                <c:pt idx="37233">
                  <c:v>2.8137279999999998</c:v>
                </c:pt>
                <c:pt idx="37234">
                  <c:v>2.8294980000000001</c:v>
                </c:pt>
                <c:pt idx="37235">
                  <c:v>2.9344830000000002</c:v>
                </c:pt>
                <c:pt idx="37236">
                  <c:v>2.9907859999999999</c:v>
                </c:pt>
                <c:pt idx="37237">
                  <c:v>2.9870839999999999</c:v>
                </c:pt>
                <c:pt idx="37238">
                  <c:v>2.9366469999999998</c:v>
                </c:pt>
                <c:pt idx="37239">
                  <c:v>2.8687559999999999</c:v>
                </c:pt>
                <c:pt idx="37240">
                  <c:v>2.8065869999999999</c:v>
                </c:pt>
                <c:pt idx="37241">
                  <c:v>2.8076210000000001</c:v>
                </c:pt>
                <c:pt idx="37242">
                  <c:v>2.8298350000000001</c:v>
                </c:pt>
                <c:pt idx="37243">
                  <c:v>2.826349</c:v>
                </c:pt>
                <c:pt idx="37244">
                  <c:v>2.8350270000000002</c:v>
                </c:pt>
                <c:pt idx="37245">
                  <c:v>2.8305560000000001</c:v>
                </c:pt>
                <c:pt idx="37246">
                  <c:v>2.8299789999999998</c:v>
                </c:pt>
                <c:pt idx="37247">
                  <c:v>2.8615439999999999</c:v>
                </c:pt>
                <c:pt idx="37248">
                  <c:v>2.8860649999999999</c:v>
                </c:pt>
                <c:pt idx="37249">
                  <c:v>2.8694289999999998</c:v>
                </c:pt>
                <c:pt idx="37250">
                  <c:v>2.838489</c:v>
                </c:pt>
                <c:pt idx="37251">
                  <c:v>2.8280319999999999</c:v>
                </c:pt>
                <c:pt idx="37252">
                  <c:v>2.7799269999999998</c:v>
                </c:pt>
                <c:pt idx="37253">
                  <c:v>2.8176220000000001</c:v>
                </c:pt>
                <c:pt idx="37254">
                  <c:v>2.8731559999999998</c:v>
                </c:pt>
                <c:pt idx="37255">
                  <c:v>2.8582510000000001</c:v>
                </c:pt>
                <c:pt idx="37256">
                  <c:v>2.8388019999999998</c:v>
                </c:pt>
                <c:pt idx="37257">
                  <c:v>2.8493560000000002</c:v>
                </c:pt>
                <c:pt idx="37258">
                  <c:v>2.8309890000000002</c:v>
                </c:pt>
                <c:pt idx="37259">
                  <c:v>2.7965870000000002</c:v>
                </c:pt>
                <c:pt idx="37260">
                  <c:v>2.7654540000000001</c:v>
                </c:pt>
                <c:pt idx="37261">
                  <c:v>2.7567270000000001</c:v>
                </c:pt>
                <c:pt idx="37262">
                  <c:v>2.774181</c:v>
                </c:pt>
                <c:pt idx="37263">
                  <c:v>2.7994949999999998</c:v>
                </c:pt>
                <c:pt idx="37264">
                  <c:v>2.8640439999999998</c:v>
                </c:pt>
                <c:pt idx="37265">
                  <c:v>3.0052099999999999</c:v>
                </c:pt>
                <c:pt idx="37266">
                  <c:v>3.0944729999999998</c:v>
                </c:pt>
                <c:pt idx="37267">
                  <c:v>3.0839430000000001</c:v>
                </c:pt>
                <c:pt idx="37268">
                  <c:v>3.1093060000000001</c:v>
                </c:pt>
                <c:pt idx="37269">
                  <c:v>3.0555029999999999</c:v>
                </c:pt>
                <c:pt idx="37270">
                  <c:v>2.9032300000000002</c:v>
                </c:pt>
                <c:pt idx="37271">
                  <c:v>2.851038</c:v>
                </c:pt>
                <c:pt idx="37272">
                  <c:v>2.7624010000000001</c:v>
                </c:pt>
                <c:pt idx="37273">
                  <c:v>2.6799900000000001</c:v>
                </c:pt>
                <c:pt idx="37274">
                  <c:v>2.6993909999999999</c:v>
                </c:pt>
                <c:pt idx="37275">
                  <c:v>2.731894</c:v>
                </c:pt>
                <c:pt idx="37276">
                  <c:v>2.7576649999999998</c:v>
                </c:pt>
                <c:pt idx="37277">
                  <c:v>2.81392</c:v>
                </c:pt>
                <c:pt idx="37278">
                  <c:v>2.889167</c:v>
                </c:pt>
                <c:pt idx="37279">
                  <c:v>2.9773230000000002</c:v>
                </c:pt>
                <c:pt idx="37280">
                  <c:v>3.003768</c:v>
                </c:pt>
                <c:pt idx="37281">
                  <c:v>2.97302</c:v>
                </c:pt>
                <c:pt idx="37282">
                  <c:v>2.8950089999999999</c:v>
                </c:pt>
                <c:pt idx="37283">
                  <c:v>2.8115640000000002</c:v>
                </c:pt>
                <c:pt idx="37284">
                  <c:v>2.779325</c:v>
                </c:pt>
                <c:pt idx="37285">
                  <c:v>2.820627</c:v>
                </c:pt>
                <c:pt idx="37286">
                  <c:v>2.8443550000000002</c:v>
                </c:pt>
                <c:pt idx="37287">
                  <c:v>2.7775460000000001</c:v>
                </c:pt>
                <c:pt idx="37288">
                  <c:v>2.730067</c:v>
                </c:pt>
                <c:pt idx="37289">
                  <c:v>2.8017789999999998</c:v>
                </c:pt>
                <c:pt idx="37290">
                  <c:v>2.853539</c:v>
                </c:pt>
                <c:pt idx="37291">
                  <c:v>2.9167169999999998</c:v>
                </c:pt>
                <c:pt idx="37292">
                  <c:v>2.9334500000000001</c:v>
                </c:pt>
                <c:pt idx="37293">
                  <c:v>2.8809450000000001</c:v>
                </c:pt>
                <c:pt idx="37294">
                  <c:v>2.8795989999999998</c:v>
                </c:pt>
                <c:pt idx="37295">
                  <c:v>2.9365510000000001</c:v>
                </c:pt>
                <c:pt idx="37296">
                  <c:v>3.029131</c:v>
                </c:pt>
                <c:pt idx="37297">
                  <c:v>3.0319189999999998</c:v>
                </c:pt>
                <c:pt idx="37298">
                  <c:v>2.950542</c:v>
                </c:pt>
                <c:pt idx="37299">
                  <c:v>2.9073410000000002</c:v>
                </c:pt>
                <c:pt idx="37300">
                  <c:v>2.8880370000000002</c:v>
                </c:pt>
                <c:pt idx="37301">
                  <c:v>2.8355320000000002</c:v>
                </c:pt>
                <c:pt idx="37302">
                  <c:v>2.8627940000000001</c:v>
                </c:pt>
                <c:pt idx="37303">
                  <c:v>2.9383300000000001</c:v>
                </c:pt>
                <c:pt idx="37304">
                  <c:v>2.9257810000000002</c:v>
                </c:pt>
                <c:pt idx="37305">
                  <c:v>2.8624100000000001</c:v>
                </c:pt>
                <c:pt idx="37306">
                  <c:v>2.777498</c:v>
                </c:pt>
                <c:pt idx="37307">
                  <c:v>2.7552129999999999</c:v>
                </c:pt>
                <c:pt idx="37308">
                  <c:v>2.7699980000000002</c:v>
                </c:pt>
                <c:pt idx="37309">
                  <c:v>2.8192569999999999</c:v>
                </c:pt>
                <c:pt idx="37310">
                  <c:v>2.8392590000000002</c:v>
                </c:pt>
                <c:pt idx="37311">
                  <c:v>2.8708</c:v>
                </c:pt>
                <c:pt idx="37312">
                  <c:v>2.9120529999999998</c:v>
                </c:pt>
                <c:pt idx="37313">
                  <c:v>2.963813</c:v>
                </c:pt>
                <c:pt idx="37314">
                  <c:v>2.9987680000000001</c:v>
                </c:pt>
                <c:pt idx="37315">
                  <c:v>2.9875409999999998</c:v>
                </c:pt>
                <c:pt idx="37316">
                  <c:v>2.9410219999999998</c:v>
                </c:pt>
                <c:pt idx="37317">
                  <c:v>2.8955609999999998</c:v>
                </c:pt>
                <c:pt idx="37318">
                  <c:v>2.8292579999999998</c:v>
                </c:pt>
                <c:pt idx="37319">
                  <c:v>2.7700459999999998</c:v>
                </c:pt>
                <c:pt idx="37320">
                  <c:v>2.7902399999999998</c:v>
                </c:pt>
                <c:pt idx="37321">
                  <c:v>2.9087839999999998</c:v>
                </c:pt>
                <c:pt idx="37322">
                  <c:v>2.9374880000000001</c:v>
                </c:pt>
                <c:pt idx="37323">
                  <c:v>2.9305880000000002</c:v>
                </c:pt>
                <c:pt idx="37324">
                  <c:v>2.8915229999999998</c:v>
                </c:pt>
                <c:pt idx="37325">
                  <c:v>2.8550770000000001</c:v>
                </c:pt>
                <c:pt idx="37326">
                  <c:v>2.814136</c:v>
                </c:pt>
                <c:pt idx="37327">
                  <c:v>2.7891339999999998</c:v>
                </c:pt>
                <c:pt idx="37328">
                  <c:v>2.765911</c:v>
                </c:pt>
                <c:pt idx="37329">
                  <c:v>2.8112509999999999</c:v>
                </c:pt>
                <c:pt idx="37330">
                  <c:v>2.7961779999999998</c:v>
                </c:pt>
                <c:pt idx="37331">
                  <c:v>2.733673</c:v>
                </c:pt>
                <c:pt idx="37332">
                  <c:v>2.7451159999999999</c:v>
                </c:pt>
                <c:pt idx="37333">
                  <c:v>2.7831959999999998</c:v>
                </c:pt>
                <c:pt idx="37334">
                  <c:v>2.815242</c:v>
                </c:pt>
                <c:pt idx="37335">
                  <c:v>2.8182230000000001</c:v>
                </c:pt>
                <c:pt idx="37336">
                  <c:v>2.7996880000000002</c:v>
                </c:pt>
                <c:pt idx="37337">
                  <c:v>2.8279839999999998</c:v>
                </c:pt>
                <c:pt idx="37338">
                  <c:v>2.8403160000000001</c:v>
                </c:pt>
                <c:pt idx="37339">
                  <c:v>2.8298830000000001</c:v>
                </c:pt>
                <c:pt idx="37340">
                  <c:v>2.8100969999999998</c:v>
                </c:pt>
                <c:pt idx="37341">
                  <c:v>2.7451159999999999</c:v>
                </c:pt>
                <c:pt idx="37342">
                  <c:v>2.6839569999999999</c:v>
                </c:pt>
                <c:pt idx="37343">
                  <c:v>2.7378800000000001</c:v>
                </c:pt>
                <c:pt idx="37344">
                  <c:v>2.8664719999999999</c:v>
                </c:pt>
                <c:pt idx="37345">
                  <c:v>2.9122940000000002</c:v>
                </c:pt>
                <c:pt idx="37346">
                  <c:v>2.9318870000000001</c:v>
                </c:pt>
                <c:pt idx="37347">
                  <c:v>2.9910260000000002</c:v>
                </c:pt>
                <c:pt idx="37348">
                  <c:v>3.0017969999999998</c:v>
                </c:pt>
                <c:pt idx="37349">
                  <c:v>2.9770349999999999</c:v>
                </c:pt>
                <c:pt idx="37350">
                  <c:v>2.942393</c:v>
                </c:pt>
                <c:pt idx="37351">
                  <c:v>2.8954170000000001</c:v>
                </c:pt>
                <c:pt idx="37352">
                  <c:v>2.8764729999999998</c:v>
                </c:pt>
                <c:pt idx="37353">
                  <c:v>2.8342339999999999</c:v>
                </c:pt>
                <c:pt idx="37354">
                  <c:v>2.829113</c:v>
                </c:pt>
                <c:pt idx="37355">
                  <c:v>2.9052020000000001</c:v>
                </c:pt>
                <c:pt idx="37356">
                  <c:v>2.9654229999999999</c:v>
                </c:pt>
                <c:pt idx="37357">
                  <c:v>2.9749919999999999</c:v>
                </c:pt>
                <c:pt idx="37358">
                  <c:v>2.9259490000000001</c:v>
                </c:pt>
                <c:pt idx="37359">
                  <c:v>2.8908010000000002</c:v>
                </c:pt>
                <c:pt idx="37360">
                  <c:v>2.8628420000000001</c:v>
                </c:pt>
                <c:pt idx="37361">
                  <c:v>2.8008419999999998</c:v>
                </c:pt>
                <c:pt idx="37362">
                  <c:v>2.738264</c:v>
                </c:pt>
                <c:pt idx="37363">
                  <c:v>2.716796</c:v>
                </c:pt>
                <c:pt idx="37364">
                  <c:v>2.75353</c:v>
                </c:pt>
                <c:pt idx="37365">
                  <c:v>2.77346</c:v>
                </c:pt>
                <c:pt idx="37366">
                  <c:v>2.8048570000000002</c:v>
                </c:pt>
                <c:pt idx="37367">
                  <c:v>2.859477</c:v>
                </c:pt>
                <c:pt idx="37368">
                  <c:v>2.868636</c:v>
                </c:pt>
                <c:pt idx="37369">
                  <c:v>2.9027259999999999</c:v>
                </c:pt>
                <c:pt idx="37370">
                  <c:v>2.9638369999999998</c:v>
                </c:pt>
                <c:pt idx="37371">
                  <c:v>2.9690289999999999</c:v>
                </c:pt>
                <c:pt idx="37372">
                  <c:v>2.9160200000000001</c:v>
                </c:pt>
                <c:pt idx="37373">
                  <c:v>2.8685399999999999</c:v>
                </c:pt>
                <c:pt idx="37374">
                  <c:v>2.8786369999999999</c:v>
                </c:pt>
                <c:pt idx="37375">
                  <c:v>2.8995039999999999</c:v>
                </c:pt>
                <c:pt idx="37376">
                  <c:v>2.8778920000000001</c:v>
                </c:pt>
                <c:pt idx="37377">
                  <c:v>2.879791</c:v>
                </c:pt>
                <c:pt idx="37378">
                  <c:v>2.9372240000000001</c:v>
                </c:pt>
                <c:pt idx="37379">
                  <c:v>3.076972</c:v>
                </c:pt>
                <c:pt idx="37380">
                  <c:v>3.1474579999999999</c:v>
                </c:pt>
                <c:pt idx="37381">
                  <c:v>3.1142340000000002</c:v>
                </c:pt>
                <c:pt idx="37382">
                  <c:v>2.9402050000000002</c:v>
                </c:pt>
                <c:pt idx="37383">
                  <c:v>2.9424410000000001</c:v>
                </c:pt>
                <c:pt idx="37384">
                  <c:v>2.934123</c:v>
                </c:pt>
                <c:pt idx="37385">
                  <c:v>2.8840699999999999</c:v>
                </c:pt>
                <c:pt idx="37386">
                  <c:v>2.8160829999999999</c:v>
                </c:pt>
                <c:pt idx="37387">
                  <c:v>2.7842539999999998</c:v>
                </c:pt>
                <c:pt idx="37388">
                  <c:v>2.8007219999999999</c:v>
                </c:pt>
                <c:pt idx="37389">
                  <c:v>2.817574</c:v>
                </c:pt>
                <c:pt idx="37390">
                  <c:v>2.8318059999999998</c:v>
                </c:pt>
                <c:pt idx="37391">
                  <c:v>2.8194970000000001</c:v>
                </c:pt>
                <c:pt idx="37392">
                  <c:v>2.8297870000000001</c:v>
                </c:pt>
                <c:pt idx="37393">
                  <c:v>2.896042</c:v>
                </c:pt>
                <c:pt idx="37394">
                  <c:v>2.8966910000000001</c:v>
                </c:pt>
                <c:pt idx="37395">
                  <c:v>2.8742619999999999</c:v>
                </c:pt>
                <c:pt idx="37396">
                  <c:v>2.855486</c:v>
                </c:pt>
                <c:pt idx="37397">
                  <c:v>2.8108430000000002</c:v>
                </c:pt>
                <c:pt idx="37398">
                  <c:v>2.7448030000000001</c:v>
                </c:pt>
                <c:pt idx="37399">
                  <c:v>2.6979479999999998</c:v>
                </c:pt>
                <c:pt idx="37400">
                  <c:v>2.7279270000000002</c:v>
                </c:pt>
                <c:pt idx="37401">
                  <c:v>2.7670170000000001</c:v>
                </c:pt>
                <c:pt idx="37402">
                  <c:v>2.8426960000000001</c:v>
                </c:pt>
                <c:pt idx="37403">
                  <c:v>2.876906</c:v>
                </c:pt>
                <c:pt idx="37404">
                  <c:v>2.8463750000000001</c:v>
                </c:pt>
                <c:pt idx="37405">
                  <c:v>2.858876</c:v>
                </c:pt>
                <c:pt idx="37406">
                  <c:v>2.9215970000000002</c:v>
                </c:pt>
                <c:pt idx="37407">
                  <c:v>2.9072209999999998</c:v>
                </c:pt>
                <c:pt idx="37408">
                  <c:v>2.8421189999999998</c:v>
                </c:pt>
                <c:pt idx="37409">
                  <c:v>2.7491300000000001</c:v>
                </c:pt>
                <c:pt idx="37410">
                  <c:v>2.7420390000000001</c:v>
                </c:pt>
                <c:pt idx="37411">
                  <c:v>2.8330320000000002</c:v>
                </c:pt>
                <c:pt idx="37412">
                  <c:v>2.9481139999999999</c:v>
                </c:pt>
                <c:pt idx="37413">
                  <c:v>3.0316550000000002</c:v>
                </c:pt>
                <c:pt idx="37414">
                  <c:v>3.0641820000000002</c:v>
                </c:pt>
                <c:pt idx="37415">
                  <c:v>3.0411030000000001</c:v>
                </c:pt>
                <c:pt idx="37416">
                  <c:v>3.0092249999999998</c:v>
                </c:pt>
                <c:pt idx="37417">
                  <c:v>2.9453740000000002</c:v>
                </c:pt>
                <c:pt idx="37418">
                  <c:v>2.7920910000000001</c:v>
                </c:pt>
                <c:pt idx="37419">
                  <c:v>2.7193200000000002</c:v>
                </c:pt>
                <c:pt idx="37420">
                  <c:v>2.6933569999999998</c:v>
                </c:pt>
                <c:pt idx="37421">
                  <c:v>2.7567750000000002</c:v>
                </c:pt>
                <c:pt idx="37422">
                  <c:v>2.8106260000000001</c:v>
                </c:pt>
                <c:pt idx="37423">
                  <c:v>2.8225500000000001</c:v>
                </c:pt>
                <c:pt idx="37424">
                  <c:v>2.7929080000000002</c:v>
                </c:pt>
                <c:pt idx="37425">
                  <c:v>2.7696610000000002</c:v>
                </c:pt>
                <c:pt idx="37426">
                  <c:v>2.794591</c:v>
                </c:pt>
                <c:pt idx="37427">
                  <c:v>2.8846949999999998</c:v>
                </c:pt>
                <c:pt idx="37428">
                  <c:v>2.90388</c:v>
                </c:pt>
                <c:pt idx="37429">
                  <c:v>2.8635389999999998</c:v>
                </c:pt>
                <c:pt idx="37430">
                  <c:v>2.8554379999999999</c:v>
                </c:pt>
                <c:pt idx="37431">
                  <c:v>2.9549660000000002</c:v>
                </c:pt>
                <c:pt idx="37432">
                  <c:v>2.9994170000000002</c:v>
                </c:pt>
                <c:pt idx="37433">
                  <c:v>2.9073169999999999</c:v>
                </c:pt>
                <c:pt idx="37434">
                  <c:v>2.853154</c:v>
                </c:pt>
                <c:pt idx="37435">
                  <c:v>2.8384649999999998</c:v>
                </c:pt>
                <c:pt idx="37436">
                  <c:v>2.8847909999999999</c:v>
                </c:pt>
                <c:pt idx="37437">
                  <c:v>2.9889830000000002</c:v>
                </c:pt>
                <c:pt idx="37438">
                  <c:v>2.9702069999999998</c:v>
                </c:pt>
                <c:pt idx="37439">
                  <c:v>2.8894549999999999</c:v>
                </c:pt>
                <c:pt idx="37440">
                  <c:v>2.8706070000000001</c:v>
                </c:pt>
                <c:pt idx="37441">
                  <c:v>2.9400369999999998</c:v>
                </c:pt>
                <c:pt idx="37442">
                  <c:v>2.9204910000000002</c:v>
                </c:pt>
                <c:pt idx="37443">
                  <c:v>2.8792140000000002</c:v>
                </c:pt>
                <c:pt idx="37444">
                  <c:v>2.7832680000000001</c:v>
                </c:pt>
                <c:pt idx="37445">
                  <c:v>2.7492510000000001</c:v>
                </c:pt>
                <c:pt idx="37446">
                  <c:v>2.7732190000000001</c:v>
                </c:pt>
                <c:pt idx="37447">
                  <c:v>2.8233440000000001</c:v>
                </c:pt>
                <c:pt idx="37448">
                  <c:v>2.893446</c:v>
                </c:pt>
                <c:pt idx="37449">
                  <c:v>2.9724910000000002</c:v>
                </c:pt>
                <c:pt idx="37450">
                  <c:v>3.0241539999999998</c:v>
                </c:pt>
                <c:pt idx="37451">
                  <c:v>3.0699040000000002</c:v>
                </c:pt>
                <c:pt idx="37452">
                  <c:v>3.0296120000000002</c:v>
                </c:pt>
                <c:pt idx="37453">
                  <c:v>2.9481619999999999</c:v>
                </c:pt>
                <c:pt idx="37454">
                  <c:v>2.8999609999999998</c:v>
                </c:pt>
                <c:pt idx="37455">
                  <c:v>2.880055</c:v>
                </c:pt>
                <c:pt idx="37456">
                  <c:v>2.9025089999999998</c:v>
                </c:pt>
                <c:pt idx="37457">
                  <c:v>2.862962</c:v>
                </c:pt>
                <c:pt idx="37458">
                  <c:v>2.8388499999999999</c:v>
                </c:pt>
                <c:pt idx="37459">
                  <c:v>2.8562789999999998</c:v>
                </c:pt>
                <c:pt idx="37460">
                  <c:v>2.862962</c:v>
                </c:pt>
                <c:pt idx="37461">
                  <c:v>2.8726029999999998</c:v>
                </c:pt>
                <c:pt idx="37462">
                  <c:v>2.848827</c:v>
                </c:pt>
                <c:pt idx="37463">
                  <c:v>2.8228629999999999</c:v>
                </c:pt>
                <c:pt idx="37464">
                  <c:v>2.7947600000000001</c:v>
                </c:pt>
                <c:pt idx="37465">
                  <c:v>2.7994479999999999</c:v>
                </c:pt>
                <c:pt idx="37466">
                  <c:v>2.807261</c:v>
                </c:pt>
                <c:pt idx="37467">
                  <c:v>2.8187760000000002</c:v>
                </c:pt>
                <c:pt idx="37468">
                  <c:v>2.8340179999999999</c:v>
                </c:pt>
                <c:pt idx="37469">
                  <c:v>2.8588040000000001</c:v>
                </c:pt>
                <c:pt idx="37470">
                  <c:v>2.8700540000000001</c:v>
                </c:pt>
                <c:pt idx="37471">
                  <c:v>2.9425849999999998</c:v>
                </c:pt>
                <c:pt idx="37472">
                  <c:v>2.9388339999999999</c:v>
                </c:pt>
                <c:pt idx="37473">
                  <c:v>2.920347</c:v>
                </c:pt>
                <c:pt idx="37474">
                  <c:v>2.8858489999999999</c:v>
                </c:pt>
                <c:pt idx="37475">
                  <c:v>2.8825319999999999</c:v>
                </c:pt>
                <c:pt idx="37476">
                  <c:v>2.8378640000000002</c:v>
                </c:pt>
                <c:pt idx="37477">
                  <c:v>2.8165399999999998</c:v>
                </c:pt>
                <c:pt idx="37478">
                  <c:v>2.8127900000000001</c:v>
                </c:pt>
                <c:pt idx="37479">
                  <c:v>2.7617039999999999</c:v>
                </c:pt>
                <c:pt idx="37480">
                  <c:v>2.7404280000000001</c:v>
                </c:pt>
                <c:pt idx="37481">
                  <c:v>2.7546599999999999</c:v>
                </c:pt>
                <c:pt idx="37482">
                  <c:v>2.768411</c:v>
                </c:pt>
                <c:pt idx="37483">
                  <c:v>2.8082699999999998</c:v>
                </c:pt>
                <c:pt idx="37484">
                  <c:v>2.8086549999999999</c:v>
                </c:pt>
                <c:pt idx="37485">
                  <c:v>2.7838210000000001</c:v>
                </c:pt>
                <c:pt idx="37486">
                  <c:v>2.7275659999999999</c:v>
                </c:pt>
                <c:pt idx="37487">
                  <c:v>2.718839</c:v>
                </c:pt>
                <c:pt idx="37488">
                  <c:v>2.7448510000000002</c:v>
                </c:pt>
                <c:pt idx="37489">
                  <c:v>2.7807919999999999</c:v>
                </c:pt>
                <c:pt idx="37490">
                  <c:v>2.8690929999999999</c:v>
                </c:pt>
                <c:pt idx="37491">
                  <c:v>2.9532349999999998</c:v>
                </c:pt>
                <c:pt idx="37492">
                  <c:v>3.0955789999999999</c:v>
                </c:pt>
                <c:pt idx="37493">
                  <c:v>3.1577000000000002</c:v>
                </c:pt>
                <c:pt idx="37494">
                  <c:v>3.083078</c:v>
                </c:pt>
                <c:pt idx="37495">
                  <c:v>2.9794870000000002</c:v>
                </c:pt>
                <c:pt idx="37496">
                  <c:v>2.9265979999999998</c:v>
                </c:pt>
                <c:pt idx="37497">
                  <c:v>2.8510629999999999</c:v>
                </c:pt>
                <c:pt idx="37498">
                  <c:v>2.8288730000000002</c:v>
                </c:pt>
                <c:pt idx="37499">
                  <c:v>2.8029090000000001</c:v>
                </c:pt>
                <c:pt idx="37500">
                  <c:v>2.7840859999999998</c:v>
                </c:pt>
                <c:pt idx="37501">
                  <c:v>2.7977650000000001</c:v>
                </c:pt>
                <c:pt idx="37502">
                  <c:v>2.8281520000000002</c:v>
                </c:pt>
                <c:pt idx="37503">
                  <c:v>2.8835169999999999</c:v>
                </c:pt>
                <c:pt idx="37504">
                  <c:v>2.8946480000000001</c:v>
                </c:pt>
                <c:pt idx="37505">
                  <c:v>2.8889990000000001</c:v>
                </c:pt>
                <c:pt idx="37506">
                  <c:v>2.9065479999999999</c:v>
                </c:pt>
                <c:pt idx="37507">
                  <c:v>2.906765</c:v>
                </c:pt>
                <c:pt idx="37508">
                  <c:v>2.9152990000000001</c:v>
                </c:pt>
                <c:pt idx="37509">
                  <c:v>2.943619</c:v>
                </c:pt>
                <c:pt idx="37510">
                  <c:v>2.9977819999999999</c:v>
                </c:pt>
                <c:pt idx="37511">
                  <c:v>3.043507</c:v>
                </c:pt>
                <c:pt idx="37512">
                  <c:v>3.0214859999999999</c:v>
                </c:pt>
                <c:pt idx="37513">
                  <c:v>2.9268139999999998</c:v>
                </c:pt>
                <c:pt idx="37514">
                  <c:v>2.8393790000000001</c:v>
                </c:pt>
                <c:pt idx="37515">
                  <c:v>2.8005770000000001</c:v>
                </c:pt>
                <c:pt idx="37516">
                  <c:v>2.788653</c:v>
                </c:pt>
                <c:pt idx="37517">
                  <c:v>2.7560539999999998</c:v>
                </c:pt>
                <c:pt idx="37518">
                  <c:v>2.9216220000000002</c:v>
                </c:pt>
                <c:pt idx="37519">
                  <c:v>2.8912580000000001</c:v>
                </c:pt>
                <c:pt idx="37520">
                  <c:v>2.8371189999999999</c:v>
                </c:pt>
                <c:pt idx="37521">
                  <c:v>2.8217089999999998</c:v>
                </c:pt>
                <c:pt idx="37522">
                  <c:v>2.8714010000000001</c:v>
                </c:pt>
                <c:pt idx="37523">
                  <c:v>2.90388</c:v>
                </c:pt>
                <c:pt idx="37524">
                  <c:v>2.9442919999999999</c:v>
                </c:pt>
                <c:pt idx="37525">
                  <c:v>2.9629949999999998</c:v>
                </c:pt>
                <c:pt idx="37526">
                  <c:v>2.9197700000000002</c:v>
                </c:pt>
                <c:pt idx="37527">
                  <c:v>2.8695740000000001</c:v>
                </c:pt>
                <c:pt idx="37528">
                  <c:v>2.8626019999999999</c:v>
                </c:pt>
                <c:pt idx="37529">
                  <c:v>2.8831570000000002</c:v>
                </c:pt>
                <c:pt idx="37530">
                  <c:v>2.937945</c:v>
                </c:pt>
                <c:pt idx="37531">
                  <c:v>2.965544</c:v>
                </c:pt>
                <c:pt idx="37532">
                  <c:v>2.9546290000000002</c:v>
                </c:pt>
                <c:pt idx="37533">
                  <c:v>2.9772029999999998</c:v>
                </c:pt>
                <c:pt idx="37534">
                  <c:v>3.0363669999999998</c:v>
                </c:pt>
                <c:pt idx="37535">
                  <c:v>3.038338</c:v>
                </c:pt>
                <c:pt idx="37536">
                  <c:v>2.9781170000000001</c:v>
                </c:pt>
                <c:pt idx="37537">
                  <c:v>2.8812090000000001</c:v>
                </c:pt>
                <c:pt idx="37538">
                  <c:v>2.8259400000000001</c:v>
                </c:pt>
                <c:pt idx="37539">
                  <c:v>2.83623</c:v>
                </c:pt>
                <c:pt idx="37540">
                  <c:v>2.8603179999999999</c:v>
                </c:pt>
                <c:pt idx="37541">
                  <c:v>2.8304840000000002</c:v>
                </c:pt>
                <c:pt idx="37542">
                  <c:v>2.7946390000000001</c:v>
                </c:pt>
                <c:pt idx="37543">
                  <c:v>2.765622</c:v>
                </c:pt>
                <c:pt idx="37544">
                  <c:v>2.8166120000000001</c:v>
                </c:pt>
                <c:pt idx="37545">
                  <c:v>2.8605339999999999</c:v>
                </c:pt>
                <c:pt idx="37546">
                  <c:v>2.8778440000000001</c:v>
                </c:pt>
                <c:pt idx="37547">
                  <c:v>2.833272</c:v>
                </c:pt>
                <c:pt idx="37548">
                  <c:v>2.8401719999999999</c:v>
                </c:pt>
                <c:pt idx="37549">
                  <c:v>2.912582</c:v>
                </c:pt>
                <c:pt idx="37550">
                  <c:v>2.9457339999999999</c:v>
                </c:pt>
                <c:pt idx="37551">
                  <c:v>2.9416470000000001</c:v>
                </c:pt>
                <c:pt idx="37552">
                  <c:v>2.9151539999999998</c:v>
                </c:pt>
                <c:pt idx="37553">
                  <c:v>2.9195540000000002</c:v>
                </c:pt>
                <c:pt idx="37554">
                  <c:v>2.8611599999999999</c:v>
                </c:pt>
                <c:pt idx="37555">
                  <c:v>2.8372630000000001</c:v>
                </c:pt>
                <c:pt idx="37556">
                  <c:v>2.8539469999999998</c:v>
                </c:pt>
                <c:pt idx="37557">
                  <c:v>2.8380079999999999</c:v>
                </c:pt>
                <c:pt idx="37558">
                  <c:v>2.8305560000000001</c:v>
                </c:pt>
                <c:pt idx="37559">
                  <c:v>2.8229829999999998</c:v>
                </c:pt>
                <c:pt idx="37560">
                  <c:v>2.7760560000000001</c:v>
                </c:pt>
                <c:pt idx="37561">
                  <c:v>2.714753</c:v>
                </c:pt>
                <c:pt idx="37562">
                  <c:v>2.7612709999999998</c:v>
                </c:pt>
                <c:pt idx="37563">
                  <c:v>2.8358449999999999</c:v>
                </c:pt>
                <c:pt idx="37564">
                  <c:v>2.897268</c:v>
                </c:pt>
                <c:pt idx="37565">
                  <c:v>3.0589650000000002</c:v>
                </c:pt>
                <c:pt idx="37566">
                  <c:v>3.124692</c:v>
                </c:pt>
                <c:pt idx="37567">
                  <c:v>3.0542530000000001</c:v>
                </c:pt>
                <c:pt idx="37568">
                  <c:v>2.938787</c:v>
                </c:pt>
                <c:pt idx="37569">
                  <c:v>2.8163960000000001</c:v>
                </c:pt>
                <c:pt idx="37570">
                  <c:v>2.7896869999999998</c:v>
                </c:pt>
                <c:pt idx="37571">
                  <c:v>2.8360609999999999</c:v>
                </c:pt>
                <c:pt idx="37572">
                  <c:v>2.847264</c:v>
                </c:pt>
                <c:pt idx="37573">
                  <c:v>2.7530250000000001</c:v>
                </c:pt>
                <c:pt idx="37574">
                  <c:v>2.6684019999999999</c:v>
                </c:pt>
                <c:pt idx="37575">
                  <c:v>2.7043430000000002</c:v>
                </c:pt>
                <c:pt idx="37576">
                  <c:v>2.8538749999999999</c:v>
                </c:pt>
                <c:pt idx="37577">
                  <c:v>2.9039030000000001</c:v>
                </c:pt>
                <c:pt idx="37578">
                  <c:v>2.8960910000000002</c:v>
                </c:pt>
                <c:pt idx="37579">
                  <c:v>2.8967390000000002</c:v>
                </c:pt>
                <c:pt idx="37580">
                  <c:v>2.8961380000000001</c:v>
                </c:pt>
                <c:pt idx="37581">
                  <c:v>2.828633</c:v>
                </c:pt>
                <c:pt idx="37582">
                  <c:v>2.8244500000000001</c:v>
                </c:pt>
                <c:pt idx="37583">
                  <c:v>2.9051779999999998</c:v>
                </c:pt>
                <c:pt idx="37584">
                  <c:v>2.9362620000000001</c:v>
                </c:pt>
                <c:pt idx="37585">
                  <c:v>3.014923</c:v>
                </c:pt>
                <c:pt idx="37586">
                  <c:v>3.0786060000000002</c:v>
                </c:pt>
                <c:pt idx="37587">
                  <c:v>3.0085039999999998</c:v>
                </c:pt>
                <c:pt idx="37588">
                  <c:v>2.9649670000000001</c:v>
                </c:pt>
                <c:pt idx="37589">
                  <c:v>2.9559989999999998</c:v>
                </c:pt>
                <c:pt idx="37590">
                  <c:v>2.8982779999999999</c:v>
                </c:pt>
                <c:pt idx="37591">
                  <c:v>2.8455810000000001</c:v>
                </c:pt>
                <c:pt idx="37592">
                  <c:v>2.8576009999999998</c:v>
                </c:pt>
                <c:pt idx="37593">
                  <c:v>2.879238</c:v>
                </c:pt>
                <c:pt idx="37594">
                  <c:v>2.8703910000000001</c:v>
                </c:pt>
                <c:pt idx="37595">
                  <c:v>2.8495240000000002</c:v>
                </c:pt>
                <c:pt idx="37596">
                  <c:v>2.8534419999999998</c:v>
                </c:pt>
                <c:pt idx="37597">
                  <c:v>2.8858009999999998</c:v>
                </c:pt>
                <c:pt idx="37598">
                  <c:v>2.9022929999999998</c:v>
                </c:pt>
                <c:pt idx="37599">
                  <c:v>2.8889740000000002</c:v>
                </c:pt>
                <c:pt idx="37600">
                  <c:v>2.8955139999999999</c:v>
                </c:pt>
                <c:pt idx="37601">
                  <c:v>2.882892</c:v>
                </c:pt>
                <c:pt idx="37602">
                  <c:v>2.9032789999999999</c:v>
                </c:pt>
                <c:pt idx="37603">
                  <c:v>2.9428969999999999</c:v>
                </c:pt>
                <c:pt idx="37604">
                  <c:v>2.9235449999999998</c:v>
                </c:pt>
                <c:pt idx="37605">
                  <c:v>2.8521679999999998</c:v>
                </c:pt>
                <c:pt idx="37606">
                  <c:v>2.8553419999999998</c:v>
                </c:pt>
                <c:pt idx="37607">
                  <c:v>2.9225590000000001</c:v>
                </c:pt>
                <c:pt idx="37608">
                  <c:v>2.9726360000000001</c:v>
                </c:pt>
                <c:pt idx="37609">
                  <c:v>2.9736210000000001</c:v>
                </c:pt>
                <c:pt idx="37610">
                  <c:v>2.947489</c:v>
                </c:pt>
                <c:pt idx="37611">
                  <c:v>2.8947440000000002</c:v>
                </c:pt>
                <c:pt idx="37612">
                  <c:v>2.8765450000000001</c:v>
                </c:pt>
                <c:pt idx="37613">
                  <c:v>2.9049849999999999</c:v>
                </c:pt>
                <c:pt idx="37614">
                  <c:v>2.891378</c:v>
                </c:pt>
                <c:pt idx="37615">
                  <c:v>2.8852720000000001</c:v>
                </c:pt>
                <c:pt idx="37616">
                  <c:v>2.8891909999999998</c:v>
                </c:pt>
                <c:pt idx="37617">
                  <c:v>2.9259010000000001</c:v>
                </c:pt>
                <c:pt idx="37618">
                  <c:v>2.8911380000000002</c:v>
                </c:pt>
                <c:pt idx="37619">
                  <c:v>2.846543</c:v>
                </c:pt>
                <c:pt idx="37620">
                  <c:v>2.8613279999999999</c:v>
                </c:pt>
                <c:pt idx="37621">
                  <c:v>2.829113</c:v>
                </c:pt>
                <c:pt idx="37622">
                  <c:v>2.7794940000000001</c:v>
                </c:pt>
                <c:pt idx="37623">
                  <c:v>2.7754310000000002</c:v>
                </c:pt>
                <c:pt idx="37624">
                  <c:v>2.7760319999999998</c:v>
                </c:pt>
                <c:pt idx="37625">
                  <c:v>2.753193</c:v>
                </c:pt>
                <c:pt idx="37626">
                  <c:v>2.7063869999999999</c:v>
                </c:pt>
                <c:pt idx="37627">
                  <c:v>2.7342979999999999</c:v>
                </c:pt>
                <c:pt idx="37628">
                  <c:v>2.8192089999999999</c:v>
                </c:pt>
                <c:pt idx="37629">
                  <c:v>2.8777949999999999</c:v>
                </c:pt>
                <c:pt idx="37630">
                  <c:v>3.020356</c:v>
                </c:pt>
                <c:pt idx="37631">
                  <c:v>3.131904</c:v>
                </c:pt>
                <c:pt idx="37632">
                  <c:v>3.1457030000000001</c:v>
                </c:pt>
                <c:pt idx="37633">
                  <c:v>3.0662250000000002</c:v>
                </c:pt>
                <c:pt idx="37634">
                  <c:v>2.8933740000000001</c:v>
                </c:pt>
                <c:pt idx="37635">
                  <c:v>2.8043520000000002</c:v>
                </c:pt>
                <c:pt idx="37636">
                  <c:v>2.8288009999999999</c:v>
                </c:pt>
                <c:pt idx="37637">
                  <c:v>2.8231269999999999</c:v>
                </c:pt>
                <c:pt idx="37638">
                  <c:v>2.962154</c:v>
                </c:pt>
                <c:pt idx="37639">
                  <c:v>2.9607109999999999</c:v>
                </c:pt>
                <c:pt idx="37640">
                  <c:v>2.9479700000000002</c:v>
                </c:pt>
                <c:pt idx="37641">
                  <c:v>2.9462389999999998</c:v>
                </c:pt>
                <c:pt idx="37642">
                  <c:v>2.9679959999999999</c:v>
                </c:pt>
                <c:pt idx="37643">
                  <c:v>2.9973010000000002</c:v>
                </c:pt>
                <c:pt idx="37644">
                  <c:v>2.9898720000000001</c:v>
                </c:pt>
                <c:pt idx="37645">
                  <c:v>2.974583</c:v>
                </c:pt>
                <c:pt idx="37646">
                  <c:v>2.866088</c:v>
                </c:pt>
                <c:pt idx="37647">
                  <c:v>2.7437209999999999</c:v>
                </c:pt>
                <c:pt idx="37648">
                  <c:v>2.70242</c:v>
                </c:pt>
                <c:pt idx="37649">
                  <c:v>2.6665990000000002</c:v>
                </c:pt>
                <c:pt idx="37650">
                  <c:v>2.687948</c:v>
                </c:pt>
                <c:pt idx="37651">
                  <c:v>2.8187039999999999</c:v>
                </c:pt>
                <c:pt idx="37652">
                  <c:v>2.8879649999999999</c:v>
                </c:pt>
                <c:pt idx="37653">
                  <c:v>2.9873959999999999</c:v>
                </c:pt>
                <c:pt idx="37654">
                  <c:v>3.0869239999999998</c:v>
                </c:pt>
                <c:pt idx="37655">
                  <c:v>3.0978150000000002</c:v>
                </c:pt>
                <c:pt idx="37656">
                  <c:v>3.0697830000000002</c:v>
                </c:pt>
                <c:pt idx="37657">
                  <c:v>3.065696</c:v>
                </c:pt>
                <c:pt idx="37658">
                  <c:v>3.0739899999999998</c:v>
                </c:pt>
                <c:pt idx="37659">
                  <c:v>3.036054</c:v>
                </c:pt>
                <c:pt idx="37660">
                  <c:v>2.8548610000000001</c:v>
                </c:pt>
                <c:pt idx="37661">
                  <c:v>2.7353550000000002</c:v>
                </c:pt>
                <c:pt idx="37662">
                  <c:v>2.6961930000000001</c:v>
                </c:pt>
                <c:pt idx="37663">
                  <c:v>2.6659980000000001</c:v>
                </c:pt>
                <c:pt idx="37664">
                  <c:v>2.6952560000000001</c:v>
                </c:pt>
                <c:pt idx="37665">
                  <c:v>2.7686030000000001</c:v>
                </c:pt>
                <c:pt idx="37666">
                  <c:v>2.836951</c:v>
                </c:pt>
                <c:pt idx="37667">
                  <c:v>2.9481619999999999</c:v>
                </c:pt>
                <c:pt idx="37668">
                  <c:v>3.061706</c:v>
                </c:pt>
                <c:pt idx="37669">
                  <c:v>3.0592060000000001</c:v>
                </c:pt>
                <c:pt idx="37670">
                  <c:v>2.9830450000000002</c:v>
                </c:pt>
                <c:pt idx="37671">
                  <c:v>2.9128229999999999</c:v>
                </c:pt>
                <c:pt idx="37672">
                  <c:v>2.8719779999999999</c:v>
                </c:pt>
                <c:pt idx="37673">
                  <c:v>2.8675299999999999</c:v>
                </c:pt>
                <c:pt idx="37674">
                  <c:v>2.8458459999999999</c:v>
                </c:pt>
                <c:pt idx="37675">
                  <c:v>2.839331</c:v>
                </c:pt>
                <c:pt idx="37676">
                  <c:v>2.8482259999999999</c:v>
                </c:pt>
                <c:pt idx="37677">
                  <c:v>2.84599</c:v>
                </c:pt>
                <c:pt idx="37678">
                  <c:v>2.8512550000000001</c:v>
                </c:pt>
                <c:pt idx="37679">
                  <c:v>2.860919</c:v>
                </c:pt>
                <c:pt idx="37680">
                  <c:v>2.9146019999999999</c:v>
                </c:pt>
                <c:pt idx="37681">
                  <c:v>2.9504220000000001</c:v>
                </c:pt>
                <c:pt idx="37682">
                  <c:v>2.9612159999999998</c:v>
                </c:pt>
                <c:pt idx="37683">
                  <c:v>2.9535710000000002</c:v>
                </c:pt>
                <c:pt idx="37684">
                  <c:v>2.9250349999999998</c:v>
                </c:pt>
                <c:pt idx="37685">
                  <c:v>2.8839980000000001</c:v>
                </c:pt>
                <c:pt idx="37686">
                  <c:v>2.9079899999999999</c:v>
                </c:pt>
                <c:pt idx="37687">
                  <c:v>2.9547249999999998</c:v>
                </c:pt>
                <c:pt idx="37688">
                  <c:v>2.9488590000000001</c:v>
                </c:pt>
                <c:pt idx="37689">
                  <c:v>2.9165489999999998</c:v>
                </c:pt>
                <c:pt idx="37690">
                  <c:v>2.9115000000000002</c:v>
                </c:pt>
                <c:pt idx="37691">
                  <c:v>2.8875799999999998</c:v>
                </c:pt>
                <c:pt idx="37692">
                  <c:v>2.8244020000000001</c:v>
                </c:pt>
                <c:pt idx="37693">
                  <c:v>2.7964899999999999</c:v>
                </c:pt>
                <c:pt idx="37694">
                  <c:v>2.841831</c:v>
                </c:pt>
                <c:pt idx="37695">
                  <c:v>2.9024610000000002</c:v>
                </c:pt>
                <c:pt idx="37696">
                  <c:v>2.9654470000000002</c:v>
                </c:pt>
                <c:pt idx="37697">
                  <c:v>2.899216</c:v>
                </c:pt>
                <c:pt idx="37698">
                  <c:v>2.8018999999999998</c:v>
                </c:pt>
                <c:pt idx="37699">
                  <c:v>2.8081499999999999</c:v>
                </c:pt>
                <c:pt idx="37700">
                  <c:v>2.827407</c:v>
                </c:pt>
                <c:pt idx="37701">
                  <c:v>2.8153619999999999</c:v>
                </c:pt>
                <c:pt idx="37702">
                  <c:v>2.8079100000000001</c:v>
                </c:pt>
                <c:pt idx="37703">
                  <c:v>2.8411580000000001</c:v>
                </c:pt>
                <c:pt idx="37704">
                  <c:v>2.8675299999999999</c:v>
                </c:pt>
                <c:pt idx="37705">
                  <c:v>2.8607269999999998</c:v>
                </c:pt>
                <c:pt idx="37706">
                  <c:v>2.8299310000000002</c:v>
                </c:pt>
                <c:pt idx="37707">
                  <c:v>2.789447</c:v>
                </c:pt>
                <c:pt idx="37708">
                  <c:v>2.8735889999999999</c:v>
                </c:pt>
                <c:pt idx="37709">
                  <c:v>2.944388</c:v>
                </c:pt>
                <c:pt idx="37710">
                  <c:v>2.9617209999999998</c:v>
                </c:pt>
                <c:pt idx="37711">
                  <c:v>2.984728</c:v>
                </c:pt>
                <c:pt idx="37712">
                  <c:v>2.920588</c:v>
                </c:pt>
                <c:pt idx="37713">
                  <c:v>2.8541400000000001</c:v>
                </c:pt>
                <c:pt idx="37714">
                  <c:v>2.8805360000000002</c:v>
                </c:pt>
                <c:pt idx="37715">
                  <c:v>2.91465</c:v>
                </c:pt>
                <c:pt idx="37716">
                  <c:v>2.9028939999999999</c:v>
                </c:pt>
                <c:pt idx="37717">
                  <c:v>2.8591880000000001</c:v>
                </c:pt>
                <c:pt idx="37718">
                  <c:v>2.8464230000000001</c:v>
                </c:pt>
                <c:pt idx="37719">
                  <c:v>2.864525</c:v>
                </c:pt>
                <c:pt idx="37720">
                  <c:v>2.871785</c:v>
                </c:pt>
                <c:pt idx="37721">
                  <c:v>2.864357</c:v>
                </c:pt>
                <c:pt idx="37722">
                  <c:v>2.867747</c:v>
                </c:pt>
                <c:pt idx="37723">
                  <c:v>2.8110110000000001</c:v>
                </c:pt>
                <c:pt idx="37724">
                  <c:v>2.773844</c:v>
                </c:pt>
                <c:pt idx="37725">
                  <c:v>2.7525200000000001</c:v>
                </c:pt>
                <c:pt idx="37726">
                  <c:v>2.7610070000000002</c:v>
                </c:pt>
                <c:pt idx="37727">
                  <c:v>2.875896</c:v>
                </c:pt>
                <c:pt idx="37728">
                  <c:v>2.9405410000000001</c:v>
                </c:pt>
                <c:pt idx="37729">
                  <c:v>2.9352040000000001</c:v>
                </c:pt>
                <c:pt idx="37730">
                  <c:v>2.9679470000000001</c:v>
                </c:pt>
                <c:pt idx="37731">
                  <c:v>2.9555910000000001</c:v>
                </c:pt>
                <c:pt idx="37732">
                  <c:v>2.8948879999999999</c:v>
                </c:pt>
                <c:pt idx="37733">
                  <c:v>2.887556</c:v>
                </c:pt>
                <c:pt idx="37734">
                  <c:v>2.8892389999999999</c:v>
                </c:pt>
                <c:pt idx="37735">
                  <c:v>2.8870269999999998</c:v>
                </c:pt>
                <c:pt idx="37736">
                  <c:v>2.8858489999999999</c:v>
                </c:pt>
                <c:pt idx="37737">
                  <c:v>2.8627220000000002</c:v>
                </c:pt>
                <c:pt idx="37738">
                  <c:v>2.8646929999999999</c:v>
                </c:pt>
                <c:pt idx="37739">
                  <c:v>2.8971480000000001</c:v>
                </c:pt>
                <c:pt idx="37740">
                  <c:v>2.9656639999999999</c:v>
                </c:pt>
                <c:pt idx="37741">
                  <c:v>2.9880450000000001</c:v>
                </c:pt>
                <c:pt idx="37742">
                  <c:v>2.937897</c:v>
                </c:pt>
                <c:pt idx="37743">
                  <c:v>2.8827479999999999</c:v>
                </c:pt>
                <c:pt idx="37744">
                  <c:v>2.836903</c:v>
                </c:pt>
                <c:pt idx="37745">
                  <c:v>2.7923559999999998</c:v>
                </c:pt>
                <c:pt idx="37746">
                  <c:v>2.774181</c:v>
                </c:pt>
                <c:pt idx="37747">
                  <c:v>2.7787730000000002</c:v>
                </c:pt>
                <c:pt idx="37748">
                  <c:v>2.7968510000000002</c:v>
                </c:pt>
                <c:pt idx="37749">
                  <c:v>2.7744450000000001</c:v>
                </c:pt>
                <c:pt idx="37750">
                  <c:v>2.7753830000000002</c:v>
                </c:pt>
                <c:pt idx="37751">
                  <c:v>2.837888</c:v>
                </c:pt>
                <c:pt idx="37752">
                  <c:v>2.9157310000000001</c:v>
                </c:pt>
                <c:pt idx="37753">
                  <c:v>2.9352040000000001</c:v>
                </c:pt>
                <c:pt idx="37754">
                  <c:v>2.9538359999999999</c:v>
                </c:pt>
                <c:pt idx="37755">
                  <c:v>2.9600379999999999</c:v>
                </c:pt>
                <c:pt idx="37756">
                  <c:v>2.9860739999999999</c:v>
                </c:pt>
                <c:pt idx="37757">
                  <c:v>2.9885980000000001</c:v>
                </c:pt>
                <c:pt idx="37758">
                  <c:v>2.9466960000000002</c:v>
                </c:pt>
                <c:pt idx="37759">
                  <c:v>2.9029419999999999</c:v>
                </c:pt>
                <c:pt idx="37760">
                  <c:v>2.9058269999999999</c:v>
                </c:pt>
                <c:pt idx="37761">
                  <c:v>2.9551099999999999</c:v>
                </c:pt>
                <c:pt idx="37762">
                  <c:v>3.0046330000000001</c:v>
                </c:pt>
                <c:pt idx="37763">
                  <c:v>3.01586</c:v>
                </c:pt>
                <c:pt idx="37764">
                  <c:v>2.9987439999999999</c:v>
                </c:pt>
                <c:pt idx="37765">
                  <c:v>2.9609760000000001</c:v>
                </c:pt>
                <c:pt idx="37766">
                  <c:v>2.8974609999999998</c:v>
                </c:pt>
                <c:pt idx="37767">
                  <c:v>2.8074050000000002</c:v>
                </c:pt>
                <c:pt idx="37768">
                  <c:v>2.7803110000000002</c:v>
                </c:pt>
                <c:pt idx="37769">
                  <c:v>2.8299789999999998</c:v>
                </c:pt>
                <c:pt idx="37770">
                  <c:v>2.8999130000000002</c:v>
                </c:pt>
                <c:pt idx="37771">
                  <c:v>2.918015</c:v>
                </c:pt>
                <c:pt idx="37772">
                  <c:v>2.9285929999999998</c:v>
                </c:pt>
                <c:pt idx="37773">
                  <c:v>2.942609</c:v>
                </c:pt>
                <c:pt idx="37774">
                  <c:v>2.878349</c:v>
                </c:pt>
                <c:pt idx="37775">
                  <c:v>2.8135590000000001</c:v>
                </c:pt>
                <c:pt idx="37776">
                  <c:v>2.7753350000000001</c:v>
                </c:pt>
                <c:pt idx="37777">
                  <c:v>2.796611</c:v>
                </c:pt>
                <c:pt idx="37778">
                  <c:v>2.8213729999999999</c:v>
                </c:pt>
                <c:pt idx="37779">
                  <c:v>2.8453650000000001</c:v>
                </c:pt>
                <c:pt idx="37780">
                  <c:v>2.877459</c:v>
                </c:pt>
                <c:pt idx="37781">
                  <c:v>2.8785889999999998</c:v>
                </c:pt>
                <c:pt idx="37782">
                  <c:v>2.835099</c:v>
                </c:pt>
                <c:pt idx="37783">
                  <c:v>2.7880280000000002</c:v>
                </c:pt>
                <c:pt idx="37784">
                  <c:v>2.7522799999999998</c:v>
                </c:pt>
                <c:pt idx="37785">
                  <c:v>2.7520389999999999</c:v>
                </c:pt>
                <c:pt idx="37786">
                  <c:v>2.8092320000000002</c:v>
                </c:pt>
                <c:pt idx="37787">
                  <c:v>2.8280560000000001</c:v>
                </c:pt>
                <c:pt idx="37788">
                  <c:v>2.7954810000000001</c:v>
                </c:pt>
                <c:pt idx="37789">
                  <c:v>2.8086790000000001</c:v>
                </c:pt>
                <c:pt idx="37790">
                  <c:v>2.836109</c:v>
                </c:pt>
                <c:pt idx="37791">
                  <c:v>2.8658960000000002</c:v>
                </c:pt>
                <c:pt idx="37792">
                  <c:v>2.9227029999999998</c:v>
                </c:pt>
                <c:pt idx="37793">
                  <c:v>2.8950089999999999</c:v>
                </c:pt>
                <c:pt idx="37794">
                  <c:v>2.8157230000000002</c:v>
                </c:pt>
                <c:pt idx="37795">
                  <c:v>2.8171889999999999</c:v>
                </c:pt>
                <c:pt idx="37796">
                  <c:v>2.8842859999999999</c:v>
                </c:pt>
                <c:pt idx="37797">
                  <c:v>2.9102739999999998</c:v>
                </c:pt>
                <c:pt idx="37798">
                  <c:v>2.870463</c:v>
                </c:pt>
                <c:pt idx="37799">
                  <c:v>2.8938060000000001</c:v>
                </c:pt>
                <c:pt idx="37800">
                  <c:v>2.9704000000000002</c:v>
                </c:pt>
                <c:pt idx="37801">
                  <c:v>2.9793189999999998</c:v>
                </c:pt>
                <c:pt idx="37802">
                  <c:v>2.8532259999999998</c:v>
                </c:pt>
                <c:pt idx="37803">
                  <c:v>2.7576170000000002</c:v>
                </c:pt>
                <c:pt idx="37804">
                  <c:v>2.8358449999999999</c:v>
                </c:pt>
                <c:pt idx="37805">
                  <c:v>2.8644769999999999</c:v>
                </c:pt>
                <c:pt idx="37806">
                  <c:v>2.834835</c:v>
                </c:pt>
                <c:pt idx="37807">
                  <c:v>2.8113229999999998</c:v>
                </c:pt>
                <c:pt idx="37808">
                  <c:v>2.755862</c:v>
                </c:pt>
                <c:pt idx="37809">
                  <c:v>2.8667129999999998</c:v>
                </c:pt>
                <c:pt idx="37810">
                  <c:v>3.0935600000000001</c:v>
                </c:pt>
                <c:pt idx="37811">
                  <c:v>3.1147149999999999</c:v>
                </c:pt>
                <c:pt idx="37812">
                  <c:v>3.0994009999999999</c:v>
                </c:pt>
                <c:pt idx="37813">
                  <c:v>3.089737</c:v>
                </c:pt>
                <c:pt idx="37814">
                  <c:v>3.034011</c:v>
                </c:pt>
                <c:pt idx="37815">
                  <c:v>2.993382</c:v>
                </c:pt>
                <c:pt idx="37816">
                  <c:v>2.9713129999999999</c:v>
                </c:pt>
                <c:pt idx="37817">
                  <c:v>2.9248669999999999</c:v>
                </c:pt>
                <c:pt idx="37818">
                  <c:v>2.8745500000000002</c:v>
                </c:pt>
                <c:pt idx="37819">
                  <c:v>2.834571</c:v>
                </c:pt>
                <c:pt idx="37820">
                  <c:v>2.797428</c:v>
                </c:pt>
                <c:pt idx="37821">
                  <c:v>2.7758150000000001</c:v>
                </c:pt>
                <c:pt idx="37822">
                  <c:v>2.81291</c:v>
                </c:pt>
                <c:pt idx="37823">
                  <c:v>2.8414459999999999</c:v>
                </c:pt>
                <c:pt idx="37824">
                  <c:v>2.8589000000000002</c:v>
                </c:pt>
                <c:pt idx="37825">
                  <c:v>2.8810169999999999</c:v>
                </c:pt>
                <c:pt idx="37826">
                  <c:v>2.8866179999999999</c:v>
                </c:pt>
                <c:pt idx="37827">
                  <c:v>2.8816419999999998</c:v>
                </c:pt>
                <c:pt idx="37828">
                  <c:v>2.9122699999999999</c:v>
                </c:pt>
                <c:pt idx="37829">
                  <c:v>2.935829</c:v>
                </c:pt>
                <c:pt idx="37830">
                  <c:v>2.8894549999999999</c:v>
                </c:pt>
                <c:pt idx="37831">
                  <c:v>2.8356530000000002</c:v>
                </c:pt>
                <c:pt idx="37832">
                  <c:v>2.8601019999999999</c:v>
                </c:pt>
                <c:pt idx="37833">
                  <c:v>2.8861620000000001</c:v>
                </c:pt>
                <c:pt idx="37834">
                  <c:v>2.9401570000000001</c:v>
                </c:pt>
                <c:pt idx="37835">
                  <c:v>3.0016039999999999</c:v>
                </c:pt>
                <c:pt idx="37836">
                  <c:v>2.8778679999999999</c:v>
                </c:pt>
                <c:pt idx="37837">
                  <c:v>2.9284249999999998</c:v>
                </c:pt>
                <c:pt idx="37838">
                  <c:v>2.9393630000000002</c:v>
                </c:pt>
                <c:pt idx="37839">
                  <c:v>3.0009070000000002</c:v>
                </c:pt>
                <c:pt idx="37840">
                  <c:v>3.0392519999999998</c:v>
                </c:pt>
                <c:pt idx="37841">
                  <c:v>3.0337710000000002</c:v>
                </c:pt>
                <c:pt idx="37842">
                  <c:v>2.9992239999999999</c:v>
                </c:pt>
                <c:pt idx="37843">
                  <c:v>3.02163</c:v>
                </c:pt>
                <c:pt idx="37844">
                  <c:v>2.9997530000000001</c:v>
                </c:pt>
                <c:pt idx="37845">
                  <c:v>2.9660479999999998</c:v>
                </c:pt>
                <c:pt idx="37846">
                  <c:v>2.9120050000000002</c:v>
                </c:pt>
                <c:pt idx="37847">
                  <c:v>2.8120449999999999</c:v>
                </c:pt>
                <c:pt idx="37848">
                  <c:v>2.7094399999999998</c:v>
                </c:pt>
                <c:pt idx="37849">
                  <c:v>2.7435290000000001</c:v>
                </c:pt>
                <c:pt idx="37850">
                  <c:v>2.7479770000000001</c:v>
                </c:pt>
                <c:pt idx="37851">
                  <c:v>2.7374710000000002</c:v>
                </c:pt>
                <c:pt idx="37852">
                  <c:v>2.8088950000000001</c:v>
                </c:pt>
                <c:pt idx="37853">
                  <c:v>2.8453409999999999</c:v>
                </c:pt>
                <c:pt idx="37854">
                  <c:v>2.8292579999999998</c:v>
                </c:pt>
                <c:pt idx="37855">
                  <c:v>2.8160590000000001</c:v>
                </c:pt>
                <c:pt idx="37856">
                  <c:v>2.799255</c:v>
                </c:pt>
                <c:pt idx="37857">
                  <c:v>2.865294</c:v>
                </c:pt>
                <c:pt idx="37858">
                  <c:v>2.8940950000000001</c:v>
                </c:pt>
                <c:pt idx="37859">
                  <c:v>2.845701</c:v>
                </c:pt>
                <c:pt idx="37860">
                  <c:v>2.8794059999999999</c:v>
                </c:pt>
                <c:pt idx="37861">
                  <c:v>2.9020760000000001</c:v>
                </c:pt>
                <c:pt idx="37862">
                  <c:v>2.937945</c:v>
                </c:pt>
                <c:pt idx="37863">
                  <c:v>3.0573060000000001</c:v>
                </c:pt>
                <c:pt idx="37864">
                  <c:v>3.10243</c:v>
                </c:pt>
                <c:pt idx="37865">
                  <c:v>3.0508639999999998</c:v>
                </c:pt>
                <c:pt idx="37866">
                  <c:v>2.9594849999999999</c:v>
                </c:pt>
                <c:pt idx="37867">
                  <c:v>2.899143</c:v>
                </c:pt>
                <c:pt idx="37868">
                  <c:v>2.8424320000000001</c:v>
                </c:pt>
                <c:pt idx="37869">
                  <c:v>2.7988219999999999</c:v>
                </c:pt>
                <c:pt idx="37870">
                  <c:v>2.8043279999999999</c:v>
                </c:pt>
                <c:pt idx="37871">
                  <c:v>2.8138719999999999</c:v>
                </c:pt>
                <c:pt idx="37872">
                  <c:v>2.8009620000000002</c:v>
                </c:pt>
                <c:pt idx="37873">
                  <c:v>2.8169490000000001</c:v>
                </c:pt>
                <c:pt idx="37874">
                  <c:v>2.8350759999999999</c:v>
                </c:pt>
                <c:pt idx="37875">
                  <c:v>2.8852720000000001</c:v>
                </c:pt>
                <c:pt idx="37876">
                  <c:v>2.9220299999999999</c:v>
                </c:pt>
                <c:pt idx="37877">
                  <c:v>2.9191690000000001</c:v>
                </c:pt>
                <c:pt idx="37878">
                  <c:v>2.899985</c:v>
                </c:pt>
                <c:pt idx="37879">
                  <c:v>2.9176069999999998</c:v>
                </c:pt>
                <c:pt idx="37880">
                  <c:v>2.9567929999999998</c:v>
                </c:pt>
                <c:pt idx="37881">
                  <c:v>2.9392909999999999</c:v>
                </c:pt>
                <c:pt idx="37882">
                  <c:v>2.8853680000000002</c:v>
                </c:pt>
                <c:pt idx="37883">
                  <c:v>2.8522880000000002</c:v>
                </c:pt>
                <c:pt idx="37884">
                  <c:v>2.8544040000000002</c:v>
                </c:pt>
                <c:pt idx="37885">
                  <c:v>2.8703430000000001</c:v>
                </c:pt>
                <c:pt idx="37886">
                  <c:v>2.8610869999999999</c:v>
                </c:pt>
                <c:pt idx="37887">
                  <c:v>2.8548610000000001</c:v>
                </c:pt>
                <c:pt idx="37888">
                  <c:v>2.8708480000000001</c:v>
                </c:pt>
                <c:pt idx="37889">
                  <c:v>2.8773629999999999</c:v>
                </c:pt>
                <c:pt idx="37890">
                  <c:v>2.9098169999999999</c:v>
                </c:pt>
                <c:pt idx="37891">
                  <c:v>2.9393630000000002</c:v>
                </c:pt>
                <c:pt idx="37892">
                  <c:v>2.9469120000000002</c:v>
                </c:pt>
                <c:pt idx="37893">
                  <c:v>2.9072689999999999</c:v>
                </c:pt>
                <c:pt idx="37894">
                  <c:v>2.8521679999999998</c:v>
                </c:pt>
                <c:pt idx="37895">
                  <c:v>2.8402440000000002</c:v>
                </c:pt>
                <c:pt idx="37896">
                  <c:v>2.842768</c:v>
                </c:pt>
                <c:pt idx="37897">
                  <c:v>2.8184640000000001</c:v>
                </c:pt>
                <c:pt idx="37898">
                  <c:v>2.8039190000000001</c:v>
                </c:pt>
                <c:pt idx="37899">
                  <c:v>2.7616559999999999</c:v>
                </c:pt>
                <c:pt idx="37900">
                  <c:v>2.723287</c:v>
                </c:pt>
                <c:pt idx="37901">
                  <c:v>2.7490579999999998</c:v>
                </c:pt>
                <c:pt idx="37902">
                  <c:v>2.9079899999999999</c:v>
                </c:pt>
                <c:pt idx="37903">
                  <c:v>2.9843670000000002</c:v>
                </c:pt>
                <c:pt idx="37904">
                  <c:v>2.9400369999999998</c:v>
                </c:pt>
                <c:pt idx="37905">
                  <c:v>2.9063080000000001</c:v>
                </c:pt>
                <c:pt idx="37906">
                  <c:v>2.8991920000000002</c:v>
                </c:pt>
                <c:pt idx="37907">
                  <c:v>2.9791509999999999</c:v>
                </c:pt>
                <c:pt idx="37908">
                  <c:v>3.0677159999999999</c:v>
                </c:pt>
                <c:pt idx="37909">
                  <c:v>3.0312220000000001</c:v>
                </c:pt>
                <c:pt idx="37910">
                  <c:v>2.957754</c:v>
                </c:pt>
                <c:pt idx="37911">
                  <c:v>2.8817620000000002</c:v>
                </c:pt>
                <c:pt idx="37912">
                  <c:v>2.8125979999999999</c:v>
                </c:pt>
                <c:pt idx="37913">
                  <c:v>2.7859129999999999</c:v>
                </c:pt>
                <c:pt idx="37914">
                  <c:v>2.7689400000000002</c:v>
                </c:pt>
                <c:pt idx="37915">
                  <c:v>2.7515830000000001</c:v>
                </c:pt>
                <c:pt idx="37916">
                  <c:v>2.7346339999999998</c:v>
                </c:pt>
                <c:pt idx="37917">
                  <c:v>2.7267009999999998</c:v>
                </c:pt>
                <c:pt idx="37918">
                  <c:v>2.749924</c:v>
                </c:pt>
                <c:pt idx="37919">
                  <c:v>2.779013</c:v>
                </c:pt>
                <c:pt idx="37920">
                  <c:v>2.8508939999999998</c:v>
                </c:pt>
                <c:pt idx="37921">
                  <c:v>2.9328959999999999</c:v>
                </c:pt>
                <c:pt idx="37922">
                  <c:v>2.970135</c:v>
                </c:pt>
                <c:pt idx="37923">
                  <c:v>3.0209570000000001</c:v>
                </c:pt>
                <c:pt idx="37924">
                  <c:v>2.9985750000000002</c:v>
                </c:pt>
                <c:pt idx="37925">
                  <c:v>2.9342429999999999</c:v>
                </c:pt>
                <c:pt idx="37926">
                  <c:v>2.8742619999999999</c:v>
                </c:pt>
                <c:pt idx="37927">
                  <c:v>2.833345</c:v>
                </c:pt>
                <c:pt idx="37928">
                  <c:v>2.7708870000000001</c:v>
                </c:pt>
                <c:pt idx="37929">
                  <c:v>2.715354</c:v>
                </c:pt>
                <c:pt idx="37930">
                  <c:v>2.7349950000000001</c:v>
                </c:pt>
                <c:pt idx="37931">
                  <c:v>2.7949760000000001</c:v>
                </c:pt>
                <c:pt idx="37932">
                  <c:v>2.8796710000000001</c:v>
                </c:pt>
                <c:pt idx="37933">
                  <c:v>2.9162360000000001</c:v>
                </c:pt>
                <c:pt idx="37934">
                  <c:v>2.9111639999999999</c:v>
                </c:pt>
                <c:pt idx="37935">
                  <c:v>2.9248669999999999</c:v>
                </c:pt>
                <c:pt idx="37936">
                  <c:v>2.8977729999999999</c:v>
                </c:pt>
                <c:pt idx="37937">
                  <c:v>2.8830119999999999</c:v>
                </c:pt>
                <c:pt idx="37938">
                  <c:v>2.885777</c:v>
                </c:pt>
                <c:pt idx="37939">
                  <c:v>2.8820030000000001</c:v>
                </c:pt>
                <c:pt idx="37940">
                  <c:v>2.8843830000000001</c:v>
                </c:pt>
                <c:pt idx="37941">
                  <c:v>2.8468789999999999</c:v>
                </c:pt>
                <c:pt idx="37942">
                  <c:v>2.818584</c:v>
                </c:pt>
                <c:pt idx="37943">
                  <c:v>2.8694289999999998</c:v>
                </c:pt>
                <c:pt idx="37944">
                  <c:v>2.94672</c:v>
                </c:pt>
                <c:pt idx="37945">
                  <c:v>2.9933339999999999</c:v>
                </c:pt>
                <c:pt idx="37946">
                  <c:v>3.000426</c:v>
                </c:pt>
                <c:pt idx="37947">
                  <c:v>2.9704000000000002</c:v>
                </c:pt>
                <c:pt idx="37948">
                  <c:v>2.941287</c:v>
                </c:pt>
                <c:pt idx="37949">
                  <c:v>2.877675</c:v>
                </c:pt>
                <c:pt idx="37950">
                  <c:v>2.8389700000000002</c:v>
                </c:pt>
                <c:pt idx="37951">
                  <c:v>2.8233440000000001</c:v>
                </c:pt>
                <c:pt idx="37952">
                  <c:v>2.8005529999999998</c:v>
                </c:pt>
                <c:pt idx="37953">
                  <c:v>2.8064429999999998</c:v>
                </c:pt>
                <c:pt idx="37954">
                  <c:v>2.831998</c:v>
                </c:pt>
                <c:pt idx="37955">
                  <c:v>2.8436819999999998</c:v>
                </c:pt>
                <c:pt idx="37956">
                  <c:v>2.8407249999999999</c:v>
                </c:pt>
                <c:pt idx="37957">
                  <c:v>2.868973</c:v>
                </c:pt>
                <c:pt idx="37958">
                  <c:v>2.8773149999999998</c:v>
                </c:pt>
                <c:pt idx="37959">
                  <c:v>2.8748870000000002</c:v>
                </c:pt>
                <c:pt idx="37960">
                  <c:v>2.900442</c:v>
                </c:pt>
                <c:pt idx="37961">
                  <c:v>2.9152990000000001</c:v>
                </c:pt>
                <c:pt idx="37962">
                  <c:v>2.934507</c:v>
                </c:pt>
                <c:pt idx="37963">
                  <c:v>2.953427</c:v>
                </c:pt>
                <c:pt idx="37964">
                  <c:v>2.9321510000000002</c:v>
                </c:pt>
                <c:pt idx="37965">
                  <c:v>2.8998650000000001</c:v>
                </c:pt>
                <c:pt idx="37966">
                  <c:v>2.8817140000000001</c:v>
                </c:pt>
                <c:pt idx="37967">
                  <c:v>2.8705829999999999</c:v>
                </c:pt>
                <c:pt idx="37968">
                  <c:v>2.8705829999999999</c:v>
                </c:pt>
                <c:pt idx="37969">
                  <c:v>2.9021970000000001</c:v>
                </c:pt>
                <c:pt idx="37970">
                  <c:v>2.9247709999999998</c:v>
                </c:pt>
                <c:pt idx="37971">
                  <c:v>2.9071250000000002</c:v>
                </c:pt>
                <c:pt idx="37972">
                  <c:v>2.9465029999999999</c:v>
                </c:pt>
                <c:pt idx="37973">
                  <c:v>2.9729480000000001</c:v>
                </c:pt>
                <c:pt idx="37974">
                  <c:v>2.9412150000000001</c:v>
                </c:pt>
                <c:pt idx="37975">
                  <c:v>2.888277</c:v>
                </c:pt>
                <c:pt idx="37976">
                  <c:v>2.8693089999999999</c:v>
                </c:pt>
                <c:pt idx="37977">
                  <c:v>2.8468070000000001</c:v>
                </c:pt>
                <c:pt idx="37978">
                  <c:v>2.8698380000000001</c:v>
                </c:pt>
                <c:pt idx="37979">
                  <c:v>2.9047209999999999</c:v>
                </c:pt>
                <c:pt idx="37980">
                  <c:v>2.9197700000000002</c:v>
                </c:pt>
                <c:pt idx="37981">
                  <c:v>2.882676</c:v>
                </c:pt>
                <c:pt idx="37982">
                  <c:v>2.9002490000000001</c:v>
                </c:pt>
                <c:pt idx="37983">
                  <c:v>2.9386420000000002</c:v>
                </c:pt>
                <c:pt idx="37984">
                  <c:v>2.8990960000000001</c:v>
                </c:pt>
                <c:pt idx="37985">
                  <c:v>2.8192810000000001</c:v>
                </c:pt>
                <c:pt idx="37986">
                  <c:v>2.7643960000000001</c:v>
                </c:pt>
                <c:pt idx="37987">
                  <c:v>2.791274</c:v>
                </c:pt>
                <c:pt idx="37988">
                  <c:v>2.8132470000000001</c:v>
                </c:pt>
                <c:pt idx="37989">
                  <c:v>2.8135590000000001</c:v>
                </c:pt>
                <c:pt idx="37990">
                  <c:v>2.7541310000000001</c:v>
                </c:pt>
                <c:pt idx="37991">
                  <c:v>2.7090550000000002</c:v>
                </c:pt>
                <c:pt idx="37992">
                  <c:v>2.6417890000000002</c:v>
                </c:pt>
                <c:pt idx="37993">
                  <c:v>2.6048390000000001</c:v>
                </c:pt>
                <c:pt idx="37994">
                  <c:v>2.6679460000000002</c:v>
                </c:pt>
                <c:pt idx="37995">
                  <c:v>2.8213729999999999</c:v>
                </c:pt>
                <c:pt idx="37996">
                  <c:v>2.9466239999999999</c:v>
                </c:pt>
                <c:pt idx="37997">
                  <c:v>2.8880849999999998</c:v>
                </c:pt>
                <c:pt idx="37998">
                  <c:v>2.8546689999999999</c:v>
                </c:pt>
                <c:pt idx="37999">
                  <c:v>2.8874360000000001</c:v>
                </c:pt>
                <c:pt idx="38000">
                  <c:v>2.942777</c:v>
                </c:pt>
                <c:pt idx="38001">
                  <c:v>2.9808569999999999</c:v>
                </c:pt>
                <c:pt idx="38002">
                  <c:v>2.88544</c:v>
                </c:pt>
                <c:pt idx="38003">
                  <c:v>2.8390659999999999</c:v>
                </c:pt>
                <c:pt idx="38004">
                  <c:v>2.8793099999999998</c:v>
                </c:pt>
                <c:pt idx="38005">
                  <c:v>2.9060429999999999</c:v>
                </c:pt>
                <c:pt idx="38006">
                  <c:v>2.9428969999999999</c:v>
                </c:pt>
                <c:pt idx="38007">
                  <c:v>2.9457339999999999</c:v>
                </c:pt>
                <c:pt idx="38008">
                  <c:v>2.892436</c:v>
                </c:pt>
                <c:pt idx="38009">
                  <c:v>2.8388499999999999</c:v>
                </c:pt>
                <c:pt idx="38010">
                  <c:v>2.800265</c:v>
                </c:pt>
                <c:pt idx="38011">
                  <c:v>2.8018999999999998</c:v>
                </c:pt>
                <c:pt idx="38012">
                  <c:v>2.8146650000000002</c:v>
                </c:pt>
                <c:pt idx="38013">
                  <c:v>2.7717290000000001</c:v>
                </c:pt>
                <c:pt idx="38014">
                  <c:v>2.7409569999999999</c:v>
                </c:pt>
                <c:pt idx="38015">
                  <c:v>2.7754789999999998</c:v>
                </c:pt>
                <c:pt idx="38016">
                  <c:v>2.7992309999999998</c:v>
                </c:pt>
                <c:pt idx="38017">
                  <c:v>2.8130299999999999</c:v>
                </c:pt>
                <c:pt idx="38018">
                  <c:v>2.8148089999999999</c:v>
                </c:pt>
                <c:pt idx="38019">
                  <c:v>2.8017310000000002</c:v>
                </c:pt>
                <c:pt idx="38020">
                  <c:v>2.853154</c:v>
                </c:pt>
                <c:pt idx="38021">
                  <c:v>2.945109</c:v>
                </c:pt>
                <c:pt idx="38022">
                  <c:v>2.989055</c:v>
                </c:pt>
                <c:pt idx="38023">
                  <c:v>2.960423</c:v>
                </c:pt>
                <c:pt idx="38024">
                  <c:v>2.9478499999999999</c:v>
                </c:pt>
                <c:pt idx="38025">
                  <c:v>2.9748709999999998</c:v>
                </c:pt>
                <c:pt idx="38026">
                  <c:v>3.0951219999999999</c:v>
                </c:pt>
                <c:pt idx="38027">
                  <c:v>3.1374339999999998</c:v>
                </c:pt>
                <c:pt idx="38028">
                  <c:v>3.131904</c:v>
                </c:pt>
                <c:pt idx="38029">
                  <c:v>3.0917080000000001</c:v>
                </c:pt>
                <c:pt idx="38030">
                  <c:v>2.9784769999999998</c:v>
                </c:pt>
                <c:pt idx="38031">
                  <c:v>2.8465189999999998</c:v>
                </c:pt>
                <c:pt idx="38032">
                  <c:v>2.7548520000000001</c:v>
                </c:pt>
                <c:pt idx="38033">
                  <c:v>2.7765610000000001</c:v>
                </c:pt>
                <c:pt idx="38034">
                  <c:v>2.786273</c:v>
                </c:pt>
                <c:pt idx="38035">
                  <c:v>2.7939180000000001</c:v>
                </c:pt>
                <c:pt idx="38036">
                  <c:v>2.8368069999999999</c:v>
                </c:pt>
                <c:pt idx="38037">
                  <c:v>2.9246509999999999</c:v>
                </c:pt>
                <c:pt idx="38038">
                  <c:v>2.9612880000000001</c:v>
                </c:pt>
                <c:pt idx="38039">
                  <c:v>2.9052259999999999</c:v>
                </c:pt>
                <c:pt idx="38040">
                  <c:v>2.850149</c:v>
                </c:pt>
                <c:pt idx="38041">
                  <c:v>2.8513030000000001</c:v>
                </c:pt>
                <c:pt idx="38042">
                  <c:v>2.850149</c:v>
                </c:pt>
                <c:pt idx="38043">
                  <c:v>2.8617119999999998</c:v>
                </c:pt>
                <c:pt idx="38044">
                  <c:v>2.924242</c:v>
                </c:pt>
                <c:pt idx="38045">
                  <c:v>2.9867710000000001</c:v>
                </c:pt>
                <c:pt idx="38046">
                  <c:v>3.0445169999999999</c:v>
                </c:pt>
                <c:pt idx="38047">
                  <c:v>3.1120709999999998</c:v>
                </c:pt>
                <c:pt idx="38048">
                  <c:v>3.104209</c:v>
                </c:pt>
                <c:pt idx="38049">
                  <c:v>2.9843670000000002</c:v>
                </c:pt>
                <c:pt idx="38050">
                  <c:v>2.8697659999999998</c:v>
                </c:pt>
                <c:pt idx="38051">
                  <c:v>2.7769460000000001</c:v>
                </c:pt>
                <c:pt idx="38052">
                  <c:v>2.751366</c:v>
                </c:pt>
                <c:pt idx="38053">
                  <c:v>2.7291289999999999</c:v>
                </c:pt>
                <c:pt idx="38054">
                  <c:v>2.7497069999999999</c:v>
                </c:pt>
                <c:pt idx="38055">
                  <c:v>2.7623530000000001</c:v>
                </c:pt>
                <c:pt idx="38056">
                  <c:v>2.8436819999999998</c:v>
                </c:pt>
                <c:pt idx="38057">
                  <c:v>2.917198</c:v>
                </c:pt>
                <c:pt idx="38058">
                  <c:v>2.9194580000000001</c:v>
                </c:pt>
                <c:pt idx="38059">
                  <c:v>2.8955860000000002</c:v>
                </c:pt>
                <c:pt idx="38060">
                  <c:v>2.882555</c:v>
                </c:pt>
                <c:pt idx="38061">
                  <c:v>2.8919790000000001</c:v>
                </c:pt>
                <c:pt idx="38062">
                  <c:v>2.9305650000000001</c:v>
                </c:pt>
                <c:pt idx="38063">
                  <c:v>2.9080149999999998</c:v>
                </c:pt>
                <c:pt idx="38064">
                  <c:v>2.8234880000000002</c:v>
                </c:pt>
                <c:pt idx="38065">
                  <c:v>2.7512219999999998</c:v>
                </c:pt>
                <c:pt idx="38066">
                  <c:v>2.667465</c:v>
                </c:pt>
                <c:pt idx="38067">
                  <c:v>2.7397309999999999</c:v>
                </c:pt>
                <c:pt idx="38068">
                  <c:v>2.7943509999999998</c:v>
                </c:pt>
                <c:pt idx="38069">
                  <c:v>2.8445230000000001</c:v>
                </c:pt>
                <c:pt idx="38070">
                  <c:v>2.845701</c:v>
                </c:pt>
                <c:pt idx="38071">
                  <c:v>2.8847909999999999</c:v>
                </c:pt>
                <c:pt idx="38072">
                  <c:v>2.9039030000000001</c:v>
                </c:pt>
                <c:pt idx="38073">
                  <c:v>2.849764</c:v>
                </c:pt>
                <c:pt idx="38074">
                  <c:v>2.8190650000000002</c:v>
                </c:pt>
                <c:pt idx="38075">
                  <c:v>2.8640690000000002</c:v>
                </c:pt>
                <c:pt idx="38076">
                  <c:v>2.9002970000000001</c:v>
                </c:pt>
                <c:pt idx="38077">
                  <c:v>2.91275</c:v>
                </c:pt>
                <c:pt idx="38078">
                  <c:v>2.935565</c:v>
                </c:pt>
                <c:pt idx="38079">
                  <c:v>2.972467</c:v>
                </c:pt>
                <c:pt idx="38080">
                  <c:v>3.0142739999999999</c:v>
                </c:pt>
                <c:pt idx="38081">
                  <c:v>3.0044409999999999</c:v>
                </c:pt>
                <c:pt idx="38082">
                  <c:v>3.0092970000000001</c:v>
                </c:pt>
                <c:pt idx="38083">
                  <c:v>3.0020850000000001</c:v>
                </c:pt>
                <c:pt idx="38084">
                  <c:v>2.989007</c:v>
                </c:pt>
                <c:pt idx="38085">
                  <c:v>2.9785490000000001</c:v>
                </c:pt>
                <c:pt idx="38086">
                  <c:v>2.921068</c:v>
                </c:pt>
                <c:pt idx="38087">
                  <c:v>2.882844</c:v>
                </c:pt>
                <c:pt idx="38088">
                  <c:v>2.811083</c:v>
                </c:pt>
                <c:pt idx="38089">
                  <c:v>2.7506210000000002</c:v>
                </c:pt>
                <c:pt idx="38090">
                  <c:v>2.7293210000000001</c:v>
                </c:pt>
                <c:pt idx="38091">
                  <c:v>2.7143440000000001</c:v>
                </c:pt>
                <c:pt idx="38092">
                  <c:v>2.730283</c:v>
                </c:pt>
                <c:pt idx="38093">
                  <c:v>2.8252429999999999</c:v>
                </c:pt>
                <c:pt idx="38094">
                  <c:v>2.8776989999999998</c:v>
                </c:pt>
                <c:pt idx="38095">
                  <c:v>2.8811849999999999</c:v>
                </c:pt>
                <c:pt idx="38096">
                  <c:v>2.8600300000000001</c:v>
                </c:pt>
                <c:pt idx="38097">
                  <c:v>2.8568319999999998</c:v>
                </c:pt>
                <c:pt idx="38098">
                  <c:v>2.8734440000000001</c:v>
                </c:pt>
                <c:pt idx="38099">
                  <c:v>2.9218860000000002</c:v>
                </c:pt>
                <c:pt idx="38100">
                  <c:v>2.9555189999999998</c:v>
                </c:pt>
                <c:pt idx="38101">
                  <c:v>2.9619369999999998</c:v>
                </c:pt>
                <c:pt idx="38102">
                  <c:v>2.9888150000000002</c:v>
                </c:pt>
                <c:pt idx="38103">
                  <c:v>2.963212</c:v>
                </c:pt>
                <c:pt idx="38104">
                  <c:v>2.8784209999999999</c:v>
                </c:pt>
                <c:pt idx="38105">
                  <c:v>2.8314210000000002</c:v>
                </c:pt>
                <c:pt idx="38106">
                  <c:v>2.8453650000000001</c:v>
                </c:pt>
                <c:pt idx="38107">
                  <c:v>2.849548</c:v>
                </c:pt>
                <c:pt idx="38108">
                  <c:v>2.8421910000000001</c:v>
                </c:pt>
                <c:pt idx="38109">
                  <c:v>2.8664000000000001</c:v>
                </c:pt>
                <c:pt idx="38110">
                  <c:v>2.8793099999999998</c:v>
                </c:pt>
                <c:pt idx="38111">
                  <c:v>2.8752230000000001</c:v>
                </c:pt>
                <c:pt idx="38112">
                  <c:v>2.8835890000000002</c:v>
                </c:pt>
                <c:pt idx="38113">
                  <c:v>2.8373110000000001</c:v>
                </c:pt>
                <c:pt idx="38114">
                  <c:v>2.90787</c:v>
                </c:pt>
                <c:pt idx="38115">
                  <c:v>2.937392</c:v>
                </c:pt>
                <c:pt idx="38116">
                  <c:v>2.9025089999999998</c:v>
                </c:pt>
                <c:pt idx="38117">
                  <c:v>2.8550770000000001</c:v>
                </c:pt>
                <c:pt idx="38118">
                  <c:v>2.836999</c:v>
                </c:pt>
                <c:pt idx="38119">
                  <c:v>2.9236650000000002</c:v>
                </c:pt>
                <c:pt idx="38120">
                  <c:v>3.0273279999999998</c:v>
                </c:pt>
                <c:pt idx="38121">
                  <c:v>2.9930699999999999</c:v>
                </c:pt>
                <c:pt idx="38122">
                  <c:v>2.9020760000000001</c:v>
                </c:pt>
                <c:pt idx="38123">
                  <c:v>2.8926050000000001</c:v>
                </c:pt>
                <c:pt idx="38124">
                  <c:v>2.9018359999999999</c:v>
                </c:pt>
                <c:pt idx="38125">
                  <c:v>2.9137119999999999</c:v>
                </c:pt>
                <c:pt idx="38126">
                  <c:v>2.9088799999999999</c:v>
                </c:pt>
                <c:pt idx="38127">
                  <c:v>2.8235839999999999</c:v>
                </c:pt>
                <c:pt idx="38128">
                  <c:v>2.7611509999999999</c:v>
                </c:pt>
                <c:pt idx="38129">
                  <c:v>2.719849</c:v>
                </c:pt>
                <c:pt idx="38130">
                  <c:v>2.6701570000000001</c:v>
                </c:pt>
                <c:pt idx="38131">
                  <c:v>2.7021310000000001</c:v>
                </c:pt>
                <c:pt idx="38132">
                  <c:v>2.742543</c:v>
                </c:pt>
                <c:pt idx="38133">
                  <c:v>2.861135</c:v>
                </c:pt>
                <c:pt idx="38134">
                  <c:v>2.9496769999999999</c:v>
                </c:pt>
                <c:pt idx="38135">
                  <c:v>2.927343</c:v>
                </c:pt>
                <c:pt idx="38136">
                  <c:v>2.8442590000000001</c:v>
                </c:pt>
                <c:pt idx="38137">
                  <c:v>2.8106019999999998</c:v>
                </c:pt>
                <c:pt idx="38138">
                  <c:v>2.857145</c:v>
                </c:pt>
                <c:pt idx="38139">
                  <c:v>2.9393630000000002</c:v>
                </c:pt>
                <c:pt idx="38140">
                  <c:v>2.9442680000000001</c:v>
                </c:pt>
                <c:pt idx="38141">
                  <c:v>2.9866510000000002</c:v>
                </c:pt>
                <c:pt idx="38142">
                  <c:v>3.0821399999999999</c:v>
                </c:pt>
                <c:pt idx="38143">
                  <c:v>3.2024629999999998</c:v>
                </c:pt>
                <c:pt idx="38144">
                  <c:v>3.2123439999999999</c:v>
                </c:pt>
                <c:pt idx="38145">
                  <c:v>3.0294189999999999</c:v>
                </c:pt>
                <c:pt idx="38146">
                  <c:v>2.8592599999999999</c:v>
                </c:pt>
                <c:pt idx="38147">
                  <c:v>2.8140879999999999</c:v>
                </c:pt>
                <c:pt idx="38148">
                  <c:v>2.8386819999999999</c:v>
                </c:pt>
                <c:pt idx="38149">
                  <c:v>2.8473839999999999</c:v>
                </c:pt>
                <c:pt idx="38150">
                  <c:v>2.8043279999999999</c:v>
                </c:pt>
                <c:pt idx="38151">
                  <c:v>2.785288</c:v>
                </c:pt>
                <c:pt idx="38152">
                  <c:v>2.8402440000000002</c:v>
                </c:pt>
                <c:pt idx="38153">
                  <c:v>2.8393790000000001</c:v>
                </c:pt>
                <c:pt idx="38154">
                  <c:v>2.7920430000000001</c:v>
                </c:pt>
                <c:pt idx="38155">
                  <c:v>2.8435619999999999</c:v>
                </c:pt>
                <c:pt idx="38156">
                  <c:v>2.912077</c:v>
                </c:pt>
                <c:pt idx="38157">
                  <c:v>2.935565</c:v>
                </c:pt>
                <c:pt idx="38158">
                  <c:v>2.8988550000000002</c:v>
                </c:pt>
                <c:pt idx="38159">
                  <c:v>2.8698139999999999</c:v>
                </c:pt>
                <c:pt idx="38160">
                  <c:v>2.8582749999999999</c:v>
                </c:pt>
                <c:pt idx="38161">
                  <c:v>2.8567360000000002</c:v>
                </c:pt>
                <c:pt idx="38162">
                  <c:v>2.8817140000000001</c:v>
                </c:pt>
                <c:pt idx="38163">
                  <c:v>2.8892869999999999</c:v>
                </c:pt>
                <c:pt idx="38164">
                  <c:v>2.8884940000000001</c:v>
                </c:pt>
                <c:pt idx="38165">
                  <c:v>2.84361</c:v>
                </c:pt>
                <c:pt idx="38166">
                  <c:v>2.8166120000000001</c:v>
                </c:pt>
                <c:pt idx="38167">
                  <c:v>2.8282240000000001</c:v>
                </c:pt>
                <c:pt idx="38168">
                  <c:v>2.8393549999999999</c:v>
                </c:pt>
                <c:pt idx="38169">
                  <c:v>2.8572649999999999</c:v>
                </c:pt>
                <c:pt idx="38170">
                  <c:v>2.8868109999999998</c:v>
                </c:pt>
                <c:pt idx="38171">
                  <c:v>2.883902</c:v>
                </c:pt>
                <c:pt idx="38172">
                  <c:v>2.876185</c:v>
                </c:pt>
                <c:pt idx="38173">
                  <c:v>2.8786130000000001</c:v>
                </c:pt>
                <c:pt idx="38174">
                  <c:v>2.9105629999999998</c:v>
                </c:pt>
                <c:pt idx="38175">
                  <c:v>2.9415990000000001</c:v>
                </c:pt>
                <c:pt idx="38176">
                  <c:v>2.9086400000000001</c:v>
                </c:pt>
                <c:pt idx="38177">
                  <c:v>2.8733</c:v>
                </c:pt>
                <c:pt idx="38178">
                  <c:v>2.8476249999999999</c:v>
                </c:pt>
                <c:pt idx="38179">
                  <c:v>2.8330799999999998</c:v>
                </c:pt>
                <c:pt idx="38180">
                  <c:v>2.8314210000000002</c:v>
                </c:pt>
                <c:pt idx="38181">
                  <c:v>2.8496920000000001</c:v>
                </c:pt>
                <c:pt idx="38182">
                  <c:v>2.8704149999999999</c:v>
                </c:pt>
                <c:pt idx="38183">
                  <c:v>2.8615919999999999</c:v>
                </c:pt>
                <c:pt idx="38184">
                  <c:v>2.86503</c:v>
                </c:pt>
                <c:pt idx="38185">
                  <c:v>2.8929649999999998</c:v>
                </c:pt>
                <c:pt idx="38186">
                  <c:v>2.899985</c:v>
                </c:pt>
                <c:pt idx="38187">
                  <c:v>2.922174</c:v>
                </c:pt>
                <c:pt idx="38188">
                  <c:v>3.0023260000000001</c:v>
                </c:pt>
                <c:pt idx="38189">
                  <c:v>3.0497570000000001</c:v>
                </c:pt>
                <c:pt idx="38190">
                  <c:v>3.1087050000000001</c:v>
                </c:pt>
                <c:pt idx="38191">
                  <c:v>3.1140180000000002</c:v>
                </c:pt>
                <c:pt idx="38192">
                  <c:v>3.0138889999999998</c:v>
                </c:pt>
                <c:pt idx="38193">
                  <c:v>2.8649580000000001</c:v>
                </c:pt>
                <c:pt idx="38194">
                  <c:v>2.7383839999999999</c:v>
                </c:pt>
                <c:pt idx="38195">
                  <c:v>2.6336400000000002</c:v>
                </c:pt>
                <c:pt idx="38196">
                  <c:v>2.5997669999999999</c:v>
                </c:pt>
                <c:pt idx="38197">
                  <c:v>2.5970260000000001</c:v>
                </c:pt>
                <c:pt idx="38198">
                  <c:v>2.6224850000000002</c:v>
                </c:pt>
                <c:pt idx="38199">
                  <c:v>2.7342979999999999</c:v>
                </c:pt>
                <c:pt idx="38200">
                  <c:v>2.8567840000000002</c:v>
                </c:pt>
                <c:pt idx="38201">
                  <c:v>2.9152990000000001</c:v>
                </c:pt>
                <c:pt idx="38202">
                  <c:v>2.9344830000000002</c:v>
                </c:pt>
                <c:pt idx="38203">
                  <c:v>3.0303089999999999</c:v>
                </c:pt>
                <c:pt idx="38204">
                  <c:v>3.1047380000000002</c:v>
                </c:pt>
                <c:pt idx="38205">
                  <c:v>3.0190579999999998</c:v>
                </c:pt>
                <c:pt idx="38206">
                  <c:v>2.8721700000000001</c:v>
                </c:pt>
                <c:pt idx="38207">
                  <c:v>2.8146409999999999</c:v>
                </c:pt>
                <c:pt idx="38208">
                  <c:v>2.8597649999999999</c:v>
                </c:pt>
                <c:pt idx="38209">
                  <c:v>2.9108510000000001</c:v>
                </c:pt>
                <c:pt idx="38210">
                  <c:v>2.9183520000000001</c:v>
                </c:pt>
                <c:pt idx="38211">
                  <c:v>2.9201790000000001</c:v>
                </c:pt>
                <c:pt idx="38212">
                  <c:v>2.8987829999999999</c:v>
                </c:pt>
                <c:pt idx="38213">
                  <c:v>2.908207</c:v>
                </c:pt>
                <c:pt idx="38214">
                  <c:v>3.0071340000000002</c:v>
                </c:pt>
                <c:pt idx="38215">
                  <c:v>3.1001219999999998</c:v>
                </c:pt>
                <c:pt idx="38216">
                  <c:v>3.0623309999999999</c:v>
                </c:pt>
                <c:pt idx="38217">
                  <c:v>2.9691740000000002</c:v>
                </c:pt>
                <c:pt idx="38218">
                  <c:v>2.8715929999999998</c:v>
                </c:pt>
                <c:pt idx="38219">
                  <c:v>2.8387060000000002</c:v>
                </c:pt>
                <c:pt idx="38220">
                  <c:v>2.791274</c:v>
                </c:pt>
                <c:pt idx="38221">
                  <c:v>2.75014</c:v>
                </c:pt>
                <c:pt idx="38222">
                  <c:v>2.7591559999999999</c:v>
                </c:pt>
                <c:pt idx="38223">
                  <c:v>2.7727629999999999</c:v>
                </c:pt>
                <c:pt idx="38224">
                  <c:v>2.7957209999999999</c:v>
                </c:pt>
                <c:pt idx="38225">
                  <c:v>2.8177180000000002</c:v>
                </c:pt>
                <c:pt idx="38226">
                  <c:v>2.8819309999999998</c:v>
                </c:pt>
                <c:pt idx="38227">
                  <c:v>2.9335939999999998</c:v>
                </c:pt>
                <c:pt idx="38228">
                  <c:v>2.9306369999999999</c:v>
                </c:pt>
                <c:pt idx="38229">
                  <c:v>2.893446</c:v>
                </c:pt>
                <c:pt idx="38230">
                  <c:v>2.842768</c:v>
                </c:pt>
                <c:pt idx="38231">
                  <c:v>2.777739</c:v>
                </c:pt>
                <c:pt idx="38232">
                  <c:v>2.7133340000000001</c:v>
                </c:pt>
                <c:pt idx="38233">
                  <c:v>2.71557</c:v>
                </c:pt>
                <c:pt idx="38234">
                  <c:v>2.7345139999999999</c:v>
                </c:pt>
                <c:pt idx="38235">
                  <c:v>2.767906</c:v>
                </c:pt>
                <c:pt idx="38236">
                  <c:v>2.840557</c:v>
                </c:pt>
                <c:pt idx="38237">
                  <c:v>2.8609909999999998</c:v>
                </c:pt>
                <c:pt idx="38238">
                  <c:v>2.9006099999999999</c:v>
                </c:pt>
                <c:pt idx="38239">
                  <c:v>2.9756649999999998</c:v>
                </c:pt>
                <c:pt idx="38240">
                  <c:v>3.0253320000000001</c:v>
                </c:pt>
                <c:pt idx="38241">
                  <c:v>2.9894639999999999</c:v>
                </c:pt>
                <c:pt idx="38242">
                  <c:v>2.9544609999999998</c:v>
                </c:pt>
                <c:pt idx="38243">
                  <c:v>2.9402529999999998</c:v>
                </c:pt>
                <c:pt idx="38244">
                  <c:v>2.912582</c:v>
                </c:pt>
                <c:pt idx="38245">
                  <c:v>2.8783970000000001</c:v>
                </c:pt>
                <c:pt idx="38246">
                  <c:v>2.836446</c:v>
                </c:pt>
                <c:pt idx="38247">
                  <c:v>2.8403399999999999</c:v>
                </c:pt>
                <c:pt idx="38248">
                  <c:v>2.881065</c:v>
                </c:pt>
                <c:pt idx="38249">
                  <c:v>2.8961380000000001</c:v>
                </c:pt>
                <c:pt idx="38250">
                  <c:v>2.885561</c:v>
                </c:pt>
                <c:pt idx="38251">
                  <c:v>2.8615439999999999</c:v>
                </c:pt>
                <c:pt idx="38252">
                  <c:v>2.868131</c:v>
                </c:pt>
                <c:pt idx="38253">
                  <c:v>2.8856809999999999</c:v>
                </c:pt>
                <c:pt idx="38254">
                  <c:v>2.8905370000000001</c:v>
                </c:pt>
                <c:pt idx="38255">
                  <c:v>2.9058510000000002</c:v>
                </c:pt>
                <c:pt idx="38256">
                  <c:v>2.9238569999999999</c:v>
                </c:pt>
                <c:pt idx="38257">
                  <c:v>2.9103940000000001</c:v>
                </c:pt>
                <c:pt idx="38258">
                  <c:v>2.9151310000000001</c:v>
                </c:pt>
                <c:pt idx="38259">
                  <c:v>2.938402</c:v>
                </c:pt>
                <c:pt idx="38260">
                  <c:v>2.9659279999999999</c:v>
                </c:pt>
                <c:pt idx="38261">
                  <c:v>2.9528020000000001</c:v>
                </c:pt>
                <c:pt idx="38262">
                  <c:v>2.8967390000000002</c:v>
                </c:pt>
                <c:pt idx="38263">
                  <c:v>2.84361</c:v>
                </c:pt>
                <c:pt idx="38264">
                  <c:v>2.7701660000000001</c:v>
                </c:pt>
                <c:pt idx="38265">
                  <c:v>2.7455240000000001</c:v>
                </c:pt>
                <c:pt idx="38266">
                  <c:v>2.8274309999999998</c:v>
                </c:pt>
                <c:pt idx="38267">
                  <c:v>2.8905370000000001</c:v>
                </c:pt>
                <c:pt idx="38268">
                  <c:v>2.9819149999999999</c:v>
                </c:pt>
                <c:pt idx="38269">
                  <c:v>3.0015079999999998</c:v>
                </c:pt>
                <c:pt idx="38270">
                  <c:v>2.9371999999999998</c:v>
                </c:pt>
                <c:pt idx="38271">
                  <c:v>2.8469039999999999</c:v>
                </c:pt>
                <c:pt idx="38272">
                  <c:v>2.8121649999999998</c:v>
                </c:pt>
                <c:pt idx="38273">
                  <c:v>2.8822670000000001</c:v>
                </c:pt>
                <c:pt idx="38274">
                  <c:v>2.884719</c:v>
                </c:pt>
                <c:pt idx="38275">
                  <c:v>2.8662079999999999</c:v>
                </c:pt>
                <c:pt idx="38276">
                  <c:v>2.9096730000000002</c:v>
                </c:pt>
                <c:pt idx="38277">
                  <c:v>2.9832130000000001</c:v>
                </c:pt>
                <c:pt idx="38278">
                  <c:v>3.0455990000000002</c:v>
                </c:pt>
                <c:pt idx="38279">
                  <c:v>3.041175</c:v>
                </c:pt>
                <c:pt idx="38280">
                  <c:v>2.9759769999999999</c:v>
                </c:pt>
                <c:pt idx="38281">
                  <c:v>2.9037109999999999</c:v>
                </c:pt>
                <c:pt idx="38282">
                  <c:v>2.7981250000000002</c:v>
                </c:pt>
                <c:pt idx="38283">
                  <c:v>2.7652380000000001</c:v>
                </c:pt>
                <c:pt idx="38284">
                  <c:v>2.8241369999999999</c:v>
                </c:pt>
                <c:pt idx="38285">
                  <c:v>2.8737569999999999</c:v>
                </c:pt>
                <c:pt idx="38286">
                  <c:v>2.8810410000000002</c:v>
                </c:pt>
                <c:pt idx="38287">
                  <c:v>2.894984</c:v>
                </c:pt>
                <c:pt idx="38288">
                  <c:v>2.9096730000000002</c:v>
                </c:pt>
                <c:pt idx="38289">
                  <c:v>2.9081589999999999</c:v>
                </c:pt>
                <c:pt idx="38290">
                  <c:v>2.876185</c:v>
                </c:pt>
                <c:pt idx="38291">
                  <c:v>2.8247140000000002</c:v>
                </c:pt>
                <c:pt idx="38292">
                  <c:v>2.8154340000000002</c:v>
                </c:pt>
                <c:pt idx="38293">
                  <c:v>2.8555820000000001</c:v>
                </c:pt>
                <c:pt idx="38294">
                  <c:v>2.879575</c:v>
                </c:pt>
                <c:pt idx="38295">
                  <c:v>2.8662079999999999</c:v>
                </c:pt>
                <c:pt idx="38296">
                  <c:v>2.8669769999999999</c:v>
                </c:pt>
                <c:pt idx="38297">
                  <c:v>2.917751</c:v>
                </c:pt>
                <c:pt idx="38298">
                  <c:v>2.950831</c:v>
                </c:pt>
                <c:pt idx="38299">
                  <c:v>2.9479220000000002</c:v>
                </c:pt>
                <c:pt idx="38300">
                  <c:v>2.9196979999999999</c:v>
                </c:pt>
                <c:pt idx="38301">
                  <c:v>2.8964750000000001</c:v>
                </c:pt>
                <c:pt idx="38302">
                  <c:v>2.8718089999999998</c:v>
                </c:pt>
                <c:pt idx="38303">
                  <c:v>2.8487309999999999</c:v>
                </c:pt>
                <c:pt idx="38304">
                  <c:v>2.8220209999999999</c:v>
                </c:pt>
                <c:pt idx="38305">
                  <c:v>2.7879559999999999</c:v>
                </c:pt>
                <c:pt idx="38306">
                  <c:v>2.7774740000000002</c:v>
                </c:pt>
                <c:pt idx="38307">
                  <c:v>2.7920910000000001</c:v>
                </c:pt>
                <c:pt idx="38308">
                  <c:v>2.8548610000000001</c:v>
                </c:pt>
                <c:pt idx="38309">
                  <c:v>2.9007540000000001</c:v>
                </c:pt>
                <c:pt idx="38310">
                  <c:v>2.9199630000000001</c:v>
                </c:pt>
                <c:pt idx="38311">
                  <c:v>2.9604710000000001</c:v>
                </c:pt>
                <c:pt idx="38312">
                  <c:v>2.9540519999999999</c:v>
                </c:pt>
                <c:pt idx="38313">
                  <c:v>2.9494609999999999</c:v>
                </c:pt>
                <c:pt idx="38314">
                  <c:v>2.9256359999999999</c:v>
                </c:pt>
                <c:pt idx="38315">
                  <c:v>2.8806080000000001</c:v>
                </c:pt>
                <c:pt idx="38316">
                  <c:v>2.911861</c:v>
                </c:pt>
                <c:pt idx="38317">
                  <c:v>2.9546049999999999</c:v>
                </c:pt>
                <c:pt idx="38318">
                  <c:v>2.9524659999999998</c:v>
                </c:pt>
                <c:pt idx="38319">
                  <c:v>2.927511</c:v>
                </c:pt>
                <c:pt idx="38320">
                  <c:v>2.924026</c:v>
                </c:pt>
                <c:pt idx="38321">
                  <c:v>2.903038</c:v>
                </c:pt>
                <c:pt idx="38322">
                  <c:v>2.8770259999999999</c:v>
                </c:pt>
                <c:pt idx="38323">
                  <c:v>2.8383929999999999</c:v>
                </c:pt>
                <c:pt idx="38324">
                  <c:v>2.8438979999999998</c:v>
                </c:pt>
                <c:pt idx="38325">
                  <c:v>2.8766180000000001</c:v>
                </c:pt>
                <c:pt idx="38326">
                  <c:v>2.9266459999999999</c:v>
                </c:pt>
                <c:pt idx="38327">
                  <c:v>2.9408539999999999</c:v>
                </c:pt>
                <c:pt idx="38328">
                  <c:v>2.946599</c:v>
                </c:pt>
                <c:pt idx="38329">
                  <c:v>2.8789980000000002</c:v>
                </c:pt>
                <c:pt idx="38330">
                  <c:v>2.8814500000000001</c:v>
                </c:pt>
                <c:pt idx="38331">
                  <c:v>2.885561</c:v>
                </c:pt>
                <c:pt idx="38332">
                  <c:v>2.8636360000000001</c:v>
                </c:pt>
                <c:pt idx="38333">
                  <c:v>2.8470960000000001</c:v>
                </c:pt>
                <c:pt idx="38334">
                  <c:v>2.860967</c:v>
                </c:pt>
                <c:pt idx="38335">
                  <c:v>2.8806319999999999</c:v>
                </c:pt>
                <c:pt idx="38336">
                  <c:v>2.881281</c:v>
                </c:pt>
                <c:pt idx="38337">
                  <c:v>2.8837090000000001</c:v>
                </c:pt>
                <c:pt idx="38338">
                  <c:v>2.9278</c:v>
                </c:pt>
                <c:pt idx="38339">
                  <c:v>2.9337620000000002</c:v>
                </c:pt>
                <c:pt idx="38340">
                  <c:v>2.8664480000000001</c:v>
                </c:pt>
                <c:pt idx="38341">
                  <c:v>2.7909609999999998</c:v>
                </c:pt>
                <c:pt idx="38342">
                  <c:v>2.7568239999999999</c:v>
                </c:pt>
                <c:pt idx="38343">
                  <c:v>2.7301630000000001</c:v>
                </c:pt>
                <c:pt idx="38344">
                  <c:v>2.7193930000000002</c:v>
                </c:pt>
                <c:pt idx="38345">
                  <c:v>2.7394419999999999</c:v>
                </c:pt>
                <c:pt idx="38346">
                  <c:v>2.8234159999999999</c:v>
                </c:pt>
                <c:pt idx="38347">
                  <c:v>2.9240499999999998</c:v>
                </c:pt>
                <c:pt idx="38348">
                  <c:v>2.9647019999999999</c:v>
                </c:pt>
                <c:pt idx="38349">
                  <c:v>2.963187</c:v>
                </c:pt>
                <c:pt idx="38350">
                  <c:v>2.9895360000000002</c:v>
                </c:pt>
                <c:pt idx="38351">
                  <c:v>2.9422959999999998</c:v>
                </c:pt>
                <c:pt idx="38352">
                  <c:v>2.8143530000000001</c:v>
                </c:pt>
                <c:pt idx="38353">
                  <c:v>2.8188719999999998</c:v>
                </c:pt>
                <c:pt idx="38354">
                  <c:v>2.881113</c:v>
                </c:pt>
                <c:pt idx="38355">
                  <c:v>2.8545720000000001</c:v>
                </c:pt>
                <c:pt idx="38356">
                  <c:v>2.846206</c:v>
                </c:pt>
                <c:pt idx="38357">
                  <c:v>2.895105</c:v>
                </c:pt>
                <c:pt idx="38358">
                  <c:v>2.727398</c:v>
                </c:pt>
                <c:pt idx="38359">
                  <c:v>2.7579530000000001</c:v>
                </c:pt>
                <c:pt idx="38360">
                  <c:v>2.826133</c:v>
                </c:pt>
                <c:pt idx="38361">
                  <c:v>2.8720979999999998</c:v>
                </c:pt>
                <c:pt idx="38362">
                  <c:v>2.8695740000000001</c:v>
                </c:pt>
                <c:pt idx="38363">
                  <c:v>2.9001049999999999</c:v>
                </c:pt>
                <c:pt idx="38364">
                  <c:v>2.9786459999999999</c:v>
                </c:pt>
                <c:pt idx="38365">
                  <c:v>3.0393720000000002</c:v>
                </c:pt>
                <c:pt idx="38366">
                  <c:v>3.0599029999999998</c:v>
                </c:pt>
                <c:pt idx="38367">
                  <c:v>3.0166059999999999</c:v>
                </c:pt>
                <c:pt idx="38368">
                  <c:v>2.9374880000000001</c:v>
                </c:pt>
                <c:pt idx="38369">
                  <c:v>2.8781319999999999</c:v>
                </c:pt>
                <c:pt idx="38370">
                  <c:v>2.8435619999999999</c:v>
                </c:pt>
                <c:pt idx="38371">
                  <c:v>2.7915139999999998</c:v>
                </c:pt>
                <c:pt idx="38372">
                  <c:v>2.7768489999999999</c:v>
                </c:pt>
                <c:pt idx="38373">
                  <c:v>2.7618719999999999</c:v>
                </c:pt>
                <c:pt idx="38374">
                  <c:v>2.8274789999999999</c:v>
                </c:pt>
                <c:pt idx="38375">
                  <c:v>2.9003459999999999</c:v>
                </c:pt>
                <c:pt idx="38376">
                  <c:v>2.9247709999999998</c:v>
                </c:pt>
                <c:pt idx="38377">
                  <c:v>2.9450609999999999</c:v>
                </c:pt>
                <c:pt idx="38378">
                  <c:v>2.9736210000000001</c:v>
                </c:pt>
                <c:pt idx="38379">
                  <c:v>2.992229</c:v>
                </c:pt>
                <c:pt idx="38380">
                  <c:v>2.9835259999999999</c:v>
                </c:pt>
                <c:pt idx="38381">
                  <c:v>2.9347240000000001</c:v>
                </c:pt>
                <c:pt idx="38382">
                  <c:v>2.8390179999999998</c:v>
                </c:pt>
                <c:pt idx="38383">
                  <c:v>2.7435290000000001</c:v>
                </c:pt>
                <c:pt idx="38384">
                  <c:v>2.7229990000000002</c:v>
                </c:pt>
                <c:pt idx="38385">
                  <c:v>2.7625449999999998</c:v>
                </c:pt>
                <c:pt idx="38386">
                  <c:v>2.8151220000000001</c:v>
                </c:pt>
                <c:pt idx="38387">
                  <c:v>2.8704149999999999</c:v>
                </c:pt>
                <c:pt idx="38388">
                  <c:v>2.935829</c:v>
                </c:pt>
                <c:pt idx="38389">
                  <c:v>2.974799</c:v>
                </c:pt>
                <c:pt idx="38390">
                  <c:v>2.9528020000000001</c:v>
                </c:pt>
                <c:pt idx="38391">
                  <c:v>2.9122460000000001</c:v>
                </c:pt>
                <c:pt idx="38392">
                  <c:v>2.868252</c:v>
                </c:pt>
                <c:pt idx="38393">
                  <c:v>2.8678910000000002</c:v>
                </c:pt>
                <c:pt idx="38394">
                  <c:v>2.848706</c:v>
                </c:pt>
                <c:pt idx="38395">
                  <c:v>2.8223820000000002</c:v>
                </c:pt>
                <c:pt idx="38396">
                  <c:v>2.8095919999999999</c:v>
                </c:pt>
                <c:pt idx="38397">
                  <c:v>2.7851189999999999</c:v>
                </c:pt>
                <c:pt idx="38398">
                  <c:v>2.77935</c:v>
                </c:pt>
                <c:pt idx="38399">
                  <c:v>2.8440910000000001</c:v>
                </c:pt>
                <c:pt idx="38400">
                  <c:v>2.8959220000000001</c:v>
                </c:pt>
                <c:pt idx="38401">
                  <c:v>2.912318</c:v>
                </c:pt>
                <c:pt idx="38402">
                  <c:v>2.9549180000000002</c:v>
                </c:pt>
                <c:pt idx="38403">
                  <c:v>2.999393</c:v>
                </c:pt>
                <c:pt idx="38404">
                  <c:v>3.0204759999999999</c:v>
                </c:pt>
                <c:pt idx="38405">
                  <c:v>3.0271110000000001</c:v>
                </c:pt>
                <c:pt idx="38406">
                  <c:v>3.0873569999999999</c:v>
                </c:pt>
                <c:pt idx="38407">
                  <c:v>3.1899139999999999</c:v>
                </c:pt>
                <c:pt idx="38408">
                  <c:v>3.1444290000000001</c:v>
                </c:pt>
                <c:pt idx="38409">
                  <c:v>3.0008110000000001</c:v>
                </c:pt>
                <c:pt idx="38410">
                  <c:v>2.8512309999999998</c:v>
                </c:pt>
                <c:pt idx="38411">
                  <c:v>2.6327980000000002</c:v>
                </c:pt>
                <c:pt idx="38412">
                  <c:v>2.5978669999999999</c:v>
                </c:pt>
                <c:pt idx="38413">
                  <c:v>2.6498910000000002</c:v>
                </c:pt>
                <c:pt idx="38414">
                  <c:v>2.7420390000000001</c:v>
                </c:pt>
                <c:pt idx="38415">
                  <c:v>2.7847110000000002</c:v>
                </c:pt>
                <c:pt idx="38416">
                  <c:v>2.771849</c:v>
                </c:pt>
                <c:pt idx="38417">
                  <c:v>2.745765</c:v>
                </c:pt>
                <c:pt idx="38418">
                  <c:v>2.7845420000000001</c:v>
                </c:pt>
                <c:pt idx="38419">
                  <c:v>2.813631</c:v>
                </c:pt>
                <c:pt idx="38420">
                  <c:v>2.831061</c:v>
                </c:pt>
                <c:pt idx="38421">
                  <c:v>2.907654</c:v>
                </c:pt>
                <c:pt idx="38422">
                  <c:v>2.9467919999999999</c:v>
                </c:pt>
                <c:pt idx="38423">
                  <c:v>2.9488110000000001</c:v>
                </c:pt>
                <c:pt idx="38424">
                  <c:v>2.973525</c:v>
                </c:pt>
                <c:pt idx="38425">
                  <c:v>2.9801359999999999</c:v>
                </c:pt>
                <c:pt idx="38426">
                  <c:v>3.0075419999999999</c:v>
                </c:pt>
                <c:pt idx="38427">
                  <c:v>2.9881660000000001</c:v>
                </c:pt>
                <c:pt idx="38428">
                  <c:v>2.942224</c:v>
                </c:pt>
                <c:pt idx="38429">
                  <c:v>2.921694</c:v>
                </c:pt>
                <c:pt idx="38430">
                  <c:v>2.9031820000000002</c:v>
                </c:pt>
                <c:pt idx="38431">
                  <c:v>2.9107310000000002</c:v>
                </c:pt>
                <c:pt idx="38432">
                  <c:v>2.9675150000000001</c:v>
                </c:pt>
                <c:pt idx="38433">
                  <c:v>3.0055230000000002</c:v>
                </c:pt>
                <c:pt idx="38434">
                  <c:v>2.9802080000000002</c:v>
                </c:pt>
                <c:pt idx="38435">
                  <c:v>2.9280400000000002</c:v>
                </c:pt>
                <c:pt idx="38436">
                  <c:v>2.9132069999999999</c:v>
                </c:pt>
                <c:pt idx="38437">
                  <c:v>2.8663759999999998</c:v>
                </c:pt>
                <c:pt idx="38438">
                  <c:v>2.7900239999999998</c:v>
                </c:pt>
                <c:pt idx="38439">
                  <c:v>2.8372630000000001</c:v>
                </c:pt>
                <c:pt idx="38440">
                  <c:v>2.8444989999999999</c:v>
                </c:pt>
                <c:pt idx="38441">
                  <c:v>2.8214450000000002</c:v>
                </c:pt>
                <c:pt idx="38442">
                  <c:v>2.8622169999999998</c:v>
                </c:pt>
                <c:pt idx="38443">
                  <c:v>2.8865940000000001</c:v>
                </c:pt>
                <c:pt idx="38444">
                  <c:v>2.9049610000000001</c:v>
                </c:pt>
                <c:pt idx="38445">
                  <c:v>2.9251309999999999</c:v>
                </c:pt>
                <c:pt idx="38446">
                  <c:v>2.9358050000000002</c:v>
                </c:pt>
                <c:pt idx="38447">
                  <c:v>2.910539</c:v>
                </c:pt>
                <c:pt idx="38448">
                  <c:v>2.9021970000000001</c:v>
                </c:pt>
                <c:pt idx="38449">
                  <c:v>2.905707</c:v>
                </c:pt>
                <c:pt idx="38450">
                  <c:v>2.874358</c:v>
                </c:pt>
                <c:pt idx="38451">
                  <c:v>2.8861140000000001</c:v>
                </c:pt>
                <c:pt idx="38452">
                  <c:v>2.9324400000000002</c:v>
                </c:pt>
                <c:pt idx="38453">
                  <c:v>2.9381370000000002</c:v>
                </c:pt>
                <c:pt idx="38454">
                  <c:v>2.9416229999999999</c:v>
                </c:pt>
                <c:pt idx="38455">
                  <c:v>2.9561440000000001</c:v>
                </c:pt>
                <c:pt idx="38456">
                  <c:v>2.9485709999999998</c:v>
                </c:pt>
                <c:pt idx="38457">
                  <c:v>2.959533</c:v>
                </c:pt>
                <c:pt idx="38458">
                  <c:v>2.9568409999999998</c:v>
                </c:pt>
                <c:pt idx="38459">
                  <c:v>2.9340739999999998</c:v>
                </c:pt>
                <c:pt idx="38460">
                  <c:v>2.8924599999999998</c:v>
                </c:pt>
                <c:pt idx="38461">
                  <c:v>2.8124289999999998</c:v>
                </c:pt>
                <c:pt idx="38462">
                  <c:v>2.809472</c:v>
                </c:pt>
                <c:pt idx="38463">
                  <c:v>2.8566400000000001</c:v>
                </c:pt>
                <c:pt idx="38464">
                  <c:v>2.8979900000000001</c:v>
                </c:pt>
                <c:pt idx="38465">
                  <c:v>2.8842379999999999</c:v>
                </c:pt>
                <c:pt idx="38466">
                  <c:v>2.8258679999999998</c:v>
                </c:pt>
                <c:pt idx="38467">
                  <c:v>2.8036310000000002</c:v>
                </c:pt>
                <c:pt idx="38468">
                  <c:v>2.7868019999999998</c:v>
                </c:pt>
                <c:pt idx="38469">
                  <c:v>2.7145600000000001</c:v>
                </c:pt>
                <c:pt idx="38470">
                  <c:v>2.7057859999999998</c:v>
                </c:pt>
                <c:pt idx="38471">
                  <c:v>2.6761189999999999</c:v>
                </c:pt>
                <c:pt idx="38472">
                  <c:v>2.6940300000000001</c:v>
                </c:pt>
                <c:pt idx="38473">
                  <c:v>2.7709350000000001</c:v>
                </c:pt>
                <c:pt idx="38474">
                  <c:v>2.847264</c:v>
                </c:pt>
                <c:pt idx="38475">
                  <c:v>2.9755440000000002</c:v>
                </c:pt>
                <c:pt idx="38476">
                  <c:v>3.1157729999999999</c:v>
                </c:pt>
                <c:pt idx="38477">
                  <c:v>3.2297729999999998</c:v>
                </c:pt>
                <c:pt idx="38478">
                  <c:v>3.2597040000000002</c:v>
                </c:pt>
                <c:pt idx="38479">
                  <c:v>3.1588289999999999</c:v>
                </c:pt>
                <c:pt idx="38480">
                  <c:v>2.9980220000000002</c:v>
                </c:pt>
                <c:pt idx="38481">
                  <c:v>2.8963070000000002</c:v>
                </c:pt>
                <c:pt idx="38482">
                  <c:v>2.817237</c:v>
                </c:pt>
                <c:pt idx="38483">
                  <c:v>2.7841339999999999</c:v>
                </c:pt>
                <c:pt idx="38484">
                  <c:v>2.8117559999999999</c:v>
                </c:pt>
                <c:pt idx="38485">
                  <c:v>2.8357969999999999</c:v>
                </c:pt>
                <c:pt idx="38486">
                  <c:v>2.8463029999999998</c:v>
                </c:pt>
                <c:pt idx="38487">
                  <c:v>2.865246</c:v>
                </c:pt>
                <c:pt idx="38488">
                  <c:v>2.890946</c:v>
                </c:pt>
                <c:pt idx="38489">
                  <c:v>2.881065</c:v>
                </c:pt>
                <c:pt idx="38490">
                  <c:v>2.84599</c:v>
                </c:pt>
                <c:pt idx="38491">
                  <c:v>2.8522639999999999</c:v>
                </c:pt>
                <c:pt idx="38492">
                  <c:v>2.8833250000000001</c:v>
                </c:pt>
                <c:pt idx="38493">
                  <c:v>2.8907769999999999</c:v>
                </c:pt>
                <c:pt idx="38494">
                  <c:v>2.8835169999999999</c:v>
                </c:pt>
                <c:pt idx="38495">
                  <c:v>2.908471</c:v>
                </c:pt>
                <c:pt idx="38496">
                  <c:v>2.9353250000000002</c:v>
                </c:pt>
                <c:pt idx="38497">
                  <c:v>2.9392429999999998</c:v>
                </c:pt>
                <c:pt idx="38498">
                  <c:v>2.93405</c:v>
                </c:pt>
                <c:pt idx="38499">
                  <c:v>2.8555820000000001</c:v>
                </c:pt>
                <c:pt idx="38500">
                  <c:v>2.8171170000000001</c:v>
                </c:pt>
                <c:pt idx="38501">
                  <c:v>2.8309890000000002</c:v>
                </c:pt>
                <c:pt idx="38502">
                  <c:v>2.8486820000000002</c:v>
                </c:pt>
                <c:pt idx="38503">
                  <c:v>2.8390420000000001</c:v>
                </c:pt>
                <c:pt idx="38504">
                  <c:v>2.834066</c:v>
                </c:pt>
                <c:pt idx="38505">
                  <c:v>2.860703</c:v>
                </c:pt>
                <c:pt idx="38506">
                  <c:v>2.8743820000000002</c:v>
                </c:pt>
                <c:pt idx="38507">
                  <c:v>2.9255399999999998</c:v>
                </c:pt>
                <c:pt idx="38508">
                  <c:v>2.96326</c:v>
                </c:pt>
                <c:pt idx="38509">
                  <c:v>2.9229440000000002</c:v>
                </c:pt>
                <c:pt idx="38510">
                  <c:v>2.8855369999999998</c:v>
                </c:pt>
                <c:pt idx="38511">
                  <c:v>2.93357</c:v>
                </c:pt>
                <c:pt idx="38512">
                  <c:v>2.9370560000000001</c:v>
                </c:pt>
                <c:pt idx="38513">
                  <c:v>2.9127260000000001</c:v>
                </c:pt>
                <c:pt idx="38514">
                  <c:v>2.9401809999999999</c:v>
                </c:pt>
                <c:pt idx="38515">
                  <c:v>2.9936470000000002</c:v>
                </c:pt>
                <c:pt idx="38516">
                  <c:v>2.996219</c:v>
                </c:pt>
                <c:pt idx="38517">
                  <c:v>2.9430900000000002</c:v>
                </c:pt>
                <c:pt idx="38518">
                  <c:v>2.8776510000000002</c:v>
                </c:pt>
                <c:pt idx="38519">
                  <c:v>2.8564720000000001</c:v>
                </c:pt>
                <c:pt idx="38520">
                  <c:v>2.8743099999999999</c:v>
                </c:pt>
                <c:pt idx="38521">
                  <c:v>2.8612320000000002</c:v>
                </c:pt>
                <c:pt idx="38522">
                  <c:v>2.8119000000000001</c:v>
                </c:pt>
                <c:pt idx="38523">
                  <c:v>2.8071640000000002</c:v>
                </c:pt>
                <c:pt idx="38524">
                  <c:v>2.8610389999999999</c:v>
                </c:pt>
                <c:pt idx="38525">
                  <c:v>2.9266220000000001</c:v>
                </c:pt>
                <c:pt idx="38526">
                  <c:v>2.947489</c:v>
                </c:pt>
                <c:pt idx="38527">
                  <c:v>2.9322469999999998</c:v>
                </c:pt>
                <c:pt idx="38528">
                  <c:v>2.9075340000000001</c:v>
                </c:pt>
                <c:pt idx="38529">
                  <c:v>2.9193859999999998</c:v>
                </c:pt>
                <c:pt idx="38530">
                  <c:v>2.9594849999999999</c:v>
                </c:pt>
                <c:pt idx="38531">
                  <c:v>2.9790299999999998</c:v>
                </c:pt>
                <c:pt idx="38532">
                  <c:v>2.931165</c:v>
                </c:pt>
                <c:pt idx="38533">
                  <c:v>2.8558949999999999</c:v>
                </c:pt>
                <c:pt idx="38534">
                  <c:v>2.8360370000000001</c:v>
                </c:pt>
                <c:pt idx="38535">
                  <c:v>2.8170929999999998</c:v>
                </c:pt>
                <c:pt idx="38536">
                  <c:v>2.8017789999999998</c:v>
                </c:pt>
                <c:pt idx="38537">
                  <c:v>2.831782</c:v>
                </c:pt>
                <c:pt idx="38538">
                  <c:v>2.86842</c:v>
                </c:pt>
                <c:pt idx="38539">
                  <c:v>2.9134479999999998</c:v>
                </c:pt>
                <c:pt idx="38540">
                  <c:v>2.9527060000000001</c:v>
                </c:pt>
                <c:pt idx="38541">
                  <c:v>2.9043359999999998</c:v>
                </c:pt>
                <c:pt idx="38542">
                  <c:v>2.836109</c:v>
                </c:pt>
                <c:pt idx="38543">
                  <c:v>2.8165399999999998</c:v>
                </c:pt>
                <c:pt idx="38544">
                  <c:v>2.877507</c:v>
                </c:pt>
                <c:pt idx="38545">
                  <c:v>2.9109950000000002</c:v>
                </c:pt>
                <c:pt idx="38546">
                  <c:v>2.9099620000000002</c:v>
                </c:pt>
                <c:pt idx="38547">
                  <c:v>2.9014030000000002</c:v>
                </c:pt>
                <c:pt idx="38548">
                  <c:v>2.8918110000000001</c:v>
                </c:pt>
                <c:pt idx="38549">
                  <c:v>2.8698619999999999</c:v>
                </c:pt>
                <c:pt idx="38550">
                  <c:v>2.8941669999999999</c:v>
                </c:pt>
                <c:pt idx="38551">
                  <c:v>2.9259970000000002</c:v>
                </c:pt>
                <c:pt idx="38552">
                  <c:v>2.9078219999999999</c:v>
                </c:pt>
                <c:pt idx="38553">
                  <c:v>2.8900320000000002</c:v>
                </c:pt>
                <c:pt idx="38554">
                  <c:v>2.9555669999999998</c:v>
                </c:pt>
                <c:pt idx="38555">
                  <c:v>2.9599419999999999</c:v>
                </c:pt>
                <c:pt idx="38556">
                  <c:v>2.9166210000000001</c:v>
                </c:pt>
                <c:pt idx="38557">
                  <c:v>2.8677229999999998</c:v>
                </c:pt>
                <c:pt idx="38558">
                  <c:v>2.960639</c:v>
                </c:pt>
                <c:pt idx="38559">
                  <c:v>2.9535710000000002</c:v>
                </c:pt>
                <c:pt idx="38560">
                  <c:v>2.9017400000000002</c:v>
                </c:pt>
                <c:pt idx="38561">
                  <c:v>2.8210839999999999</c:v>
                </c:pt>
                <c:pt idx="38562">
                  <c:v>2.7680030000000002</c:v>
                </c:pt>
                <c:pt idx="38563">
                  <c:v>2.7511260000000002</c:v>
                </c:pt>
                <c:pt idx="38564">
                  <c:v>2.7365810000000002</c:v>
                </c:pt>
                <c:pt idx="38565">
                  <c:v>2.7332640000000001</c:v>
                </c:pt>
                <c:pt idx="38566">
                  <c:v>2.7593000000000001</c:v>
                </c:pt>
                <c:pt idx="38567">
                  <c:v>2.8195209999999999</c:v>
                </c:pt>
                <c:pt idx="38568">
                  <c:v>2.8432970000000002</c:v>
                </c:pt>
                <c:pt idx="38569">
                  <c:v>2.8636599999999999</c:v>
                </c:pt>
                <c:pt idx="38570">
                  <c:v>2.8360129999999999</c:v>
                </c:pt>
                <c:pt idx="38571">
                  <c:v>2.7610549999999998</c:v>
                </c:pt>
                <c:pt idx="38572">
                  <c:v>2.8520240000000001</c:v>
                </c:pt>
                <c:pt idx="38573">
                  <c:v>2.9177270000000002</c:v>
                </c:pt>
                <c:pt idx="38574">
                  <c:v>2.944099</c:v>
                </c:pt>
                <c:pt idx="38575">
                  <c:v>2.9839579999999999</c:v>
                </c:pt>
                <c:pt idx="38576">
                  <c:v>3.0253079999999999</c:v>
                </c:pt>
                <c:pt idx="38577">
                  <c:v>2.9840789999999999</c:v>
                </c:pt>
                <c:pt idx="38578">
                  <c:v>2.9150100000000001</c:v>
                </c:pt>
                <c:pt idx="38579">
                  <c:v>2.9923009999999999</c:v>
                </c:pt>
                <c:pt idx="38580">
                  <c:v>3.116133</c:v>
                </c:pt>
                <c:pt idx="38581">
                  <c:v>3.1200760000000001</c:v>
                </c:pt>
                <c:pt idx="38582">
                  <c:v>2.989897</c:v>
                </c:pt>
                <c:pt idx="38583">
                  <c:v>2.9013070000000001</c:v>
                </c:pt>
                <c:pt idx="38584">
                  <c:v>2.8633229999999998</c:v>
                </c:pt>
                <c:pt idx="38585">
                  <c:v>2.8743820000000002</c:v>
                </c:pt>
                <c:pt idx="38586">
                  <c:v>2.853418</c:v>
                </c:pt>
                <c:pt idx="38587">
                  <c:v>2.8705349999999998</c:v>
                </c:pt>
                <c:pt idx="38588">
                  <c:v>2.9718900000000001</c:v>
                </c:pt>
                <c:pt idx="38589">
                  <c:v>3.033458</c:v>
                </c:pt>
                <c:pt idx="38590">
                  <c:v>3.0468250000000001</c:v>
                </c:pt>
                <c:pt idx="38591">
                  <c:v>2.9907859999999999</c:v>
                </c:pt>
                <c:pt idx="38592">
                  <c:v>2.906644</c:v>
                </c:pt>
                <c:pt idx="38593">
                  <c:v>2.8835649999999999</c:v>
                </c:pt>
                <c:pt idx="38594">
                  <c:v>2.863756</c:v>
                </c:pt>
                <c:pt idx="38595">
                  <c:v>2.869237</c:v>
                </c:pt>
                <c:pt idx="38596">
                  <c:v>2.9128470000000002</c:v>
                </c:pt>
                <c:pt idx="38597">
                  <c:v>2.90977</c:v>
                </c:pt>
                <c:pt idx="38598">
                  <c:v>2.950278</c:v>
                </c:pt>
                <c:pt idx="38599">
                  <c:v>2.9966279999999998</c:v>
                </c:pt>
                <c:pt idx="38600">
                  <c:v>3.0005229999999998</c:v>
                </c:pt>
                <c:pt idx="38601">
                  <c:v>2.9349639999999999</c:v>
                </c:pt>
                <c:pt idx="38602">
                  <c:v>2.8494519999999999</c:v>
                </c:pt>
                <c:pt idx="38603">
                  <c:v>2.835099</c:v>
                </c:pt>
                <c:pt idx="38604">
                  <c:v>2.851423</c:v>
                </c:pt>
                <c:pt idx="38605">
                  <c:v>2.8565680000000002</c:v>
                </c:pt>
                <c:pt idx="38606">
                  <c:v>2.8301949999999998</c:v>
                </c:pt>
                <c:pt idx="38607">
                  <c:v>2.827887</c:v>
                </c:pt>
                <c:pt idx="38608">
                  <c:v>2.8759199999999998</c:v>
                </c:pt>
                <c:pt idx="38609">
                  <c:v>2.9189050000000001</c:v>
                </c:pt>
                <c:pt idx="38610">
                  <c:v>2.94922</c:v>
                </c:pt>
                <c:pt idx="38611">
                  <c:v>2.909745</c:v>
                </c:pt>
                <c:pt idx="38612">
                  <c:v>2.8598370000000002</c:v>
                </c:pt>
                <c:pt idx="38613">
                  <c:v>2.8494760000000001</c:v>
                </c:pt>
                <c:pt idx="38614">
                  <c:v>2.858876</c:v>
                </c:pt>
                <c:pt idx="38615">
                  <c:v>2.8672179999999998</c:v>
                </c:pt>
                <c:pt idx="38616">
                  <c:v>2.8706309999999999</c:v>
                </c:pt>
                <c:pt idx="38617">
                  <c:v>2.8706559999999999</c:v>
                </c:pt>
                <c:pt idx="38618">
                  <c:v>2.8634919999999999</c:v>
                </c:pt>
                <c:pt idx="38619">
                  <c:v>2.8631310000000001</c:v>
                </c:pt>
                <c:pt idx="38620">
                  <c:v>2.8974609999999998</c:v>
                </c:pt>
                <c:pt idx="38621">
                  <c:v>2.8692129999999998</c:v>
                </c:pt>
                <c:pt idx="38622">
                  <c:v>2.8923160000000001</c:v>
                </c:pt>
                <c:pt idx="38623">
                  <c:v>2.8744540000000001</c:v>
                </c:pt>
                <c:pt idx="38624">
                  <c:v>2.8125979999999999</c:v>
                </c:pt>
                <c:pt idx="38625">
                  <c:v>2.8308680000000002</c:v>
                </c:pt>
                <c:pt idx="38626">
                  <c:v>2.898158</c:v>
                </c:pt>
                <c:pt idx="38627">
                  <c:v>2.8995519999999999</c:v>
                </c:pt>
                <c:pt idx="38628">
                  <c:v>2.9305880000000002</c:v>
                </c:pt>
                <c:pt idx="38629">
                  <c:v>3.0012439999999998</c:v>
                </c:pt>
                <c:pt idx="38630">
                  <c:v>2.998936</c:v>
                </c:pt>
                <c:pt idx="38631">
                  <c:v>2.9065479999999999</c:v>
                </c:pt>
                <c:pt idx="38632">
                  <c:v>2.711916</c:v>
                </c:pt>
                <c:pt idx="38633">
                  <c:v>2.571399</c:v>
                </c:pt>
                <c:pt idx="38634">
                  <c:v>2.5128599999999999</c:v>
                </c:pt>
                <c:pt idx="38635">
                  <c:v>2.5767359999999999</c:v>
                </c:pt>
                <c:pt idx="38636">
                  <c:v>2.6701090000000001</c:v>
                </c:pt>
                <c:pt idx="38637">
                  <c:v>2.7750460000000001</c:v>
                </c:pt>
                <c:pt idx="38638">
                  <c:v>2.8202419999999999</c:v>
                </c:pt>
                <c:pt idx="38639">
                  <c:v>2.8783970000000001</c:v>
                </c:pt>
                <c:pt idx="38640">
                  <c:v>3.035574</c:v>
                </c:pt>
                <c:pt idx="38641">
                  <c:v>3.1411600000000002</c:v>
                </c:pt>
                <c:pt idx="38642">
                  <c:v>3.1378659999999998</c:v>
                </c:pt>
                <c:pt idx="38643">
                  <c:v>3.0906989999999999</c:v>
                </c:pt>
                <c:pt idx="38644">
                  <c:v>3.0797840000000001</c:v>
                </c:pt>
                <c:pt idx="38645">
                  <c:v>3.0527150000000001</c:v>
                </c:pt>
                <c:pt idx="38646">
                  <c:v>3.0571139999999999</c:v>
                </c:pt>
                <c:pt idx="38647">
                  <c:v>3.0463200000000001</c:v>
                </c:pt>
                <c:pt idx="38648">
                  <c:v>2.9779969999999998</c:v>
                </c:pt>
                <c:pt idx="38649">
                  <c:v>2.875416</c:v>
                </c:pt>
                <c:pt idx="38650">
                  <c:v>2.834883</c:v>
                </c:pt>
                <c:pt idx="38651">
                  <c:v>2.825027</c:v>
                </c:pt>
                <c:pt idx="38652">
                  <c:v>2.8129819999999999</c:v>
                </c:pt>
                <c:pt idx="38653">
                  <c:v>2.8289689999999998</c:v>
                </c:pt>
                <c:pt idx="38654">
                  <c:v>2.8865460000000001</c:v>
                </c:pt>
                <c:pt idx="38655">
                  <c:v>2.9322710000000001</c:v>
                </c:pt>
                <c:pt idx="38656">
                  <c:v>2.9775640000000001</c:v>
                </c:pt>
                <c:pt idx="38657">
                  <c:v>3.018697</c:v>
                </c:pt>
                <c:pt idx="38658">
                  <c:v>3.06399</c:v>
                </c:pt>
                <c:pt idx="38659">
                  <c:v>3.0985839999999998</c:v>
                </c:pt>
                <c:pt idx="38660">
                  <c:v>3.096228</c:v>
                </c:pt>
                <c:pt idx="38661">
                  <c:v>3.0301640000000001</c:v>
                </c:pt>
                <c:pt idx="38662">
                  <c:v>2.9478979999999999</c:v>
                </c:pt>
                <c:pt idx="38663">
                  <c:v>2.8193769999999998</c:v>
                </c:pt>
                <c:pt idx="38664">
                  <c:v>2.7630020000000002</c:v>
                </c:pt>
                <c:pt idx="38665">
                  <c:v>2.7590590000000002</c:v>
                </c:pt>
                <c:pt idx="38666">
                  <c:v>2.7812730000000001</c:v>
                </c:pt>
                <c:pt idx="38667">
                  <c:v>2.824281</c:v>
                </c:pt>
                <c:pt idx="38668">
                  <c:v>2.8385850000000001</c:v>
                </c:pt>
                <c:pt idx="38669">
                  <c:v>2.8256519999999998</c:v>
                </c:pt>
                <c:pt idx="38670">
                  <c:v>2.815194</c:v>
                </c:pt>
                <c:pt idx="38671">
                  <c:v>2.8039429999999999</c:v>
                </c:pt>
                <c:pt idx="38672">
                  <c:v>2.8048320000000002</c:v>
                </c:pt>
                <c:pt idx="38673">
                  <c:v>2.8131270000000002</c:v>
                </c:pt>
                <c:pt idx="38674">
                  <c:v>2.8620489999999998</c:v>
                </c:pt>
                <c:pt idx="38675">
                  <c:v>2.8671700000000002</c:v>
                </c:pt>
                <c:pt idx="38676">
                  <c:v>2.8546689999999999</c:v>
                </c:pt>
                <c:pt idx="38677">
                  <c:v>2.87479</c:v>
                </c:pt>
                <c:pt idx="38678">
                  <c:v>2.7997839999999998</c:v>
                </c:pt>
                <c:pt idx="38679">
                  <c:v>2.7810320000000002</c:v>
                </c:pt>
                <c:pt idx="38680">
                  <c:v>2.8856090000000001</c:v>
                </c:pt>
                <c:pt idx="38681">
                  <c:v>2.9951859999999999</c:v>
                </c:pt>
                <c:pt idx="38682">
                  <c:v>3.0513680000000001</c:v>
                </c:pt>
                <c:pt idx="38683">
                  <c:v>3.0282170000000002</c:v>
                </c:pt>
                <c:pt idx="38684">
                  <c:v>2.9681639999999998</c:v>
                </c:pt>
                <c:pt idx="38685">
                  <c:v>2.957033</c:v>
                </c:pt>
                <c:pt idx="38686">
                  <c:v>2.989007</c:v>
                </c:pt>
                <c:pt idx="38687">
                  <c:v>2.9529700000000001</c:v>
                </c:pt>
                <c:pt idx="38688">
                  <c:v>2.8413499999999998</c:v>
                </c:pt>
                <c:pt idx="38689">
                  <c:v>2.853418</c:v>
                </c:pt>
                <c:pt idx="38690">
                  <c:v>2.9063319999999999</c:v>
                </c:pt>
                <c:pt idx="38691">
                  <c:v>2.9207800000000002</c:v>
                </c:pt>
                <c:pt idx="38692">
                  <c:v>2.929122</c:v>
                </c:pt>
                <c:pt idx="38693">
                  <c:v>2.9178470000000001</c:v>
                </c:pt>
                <c:pt idx="38694">
                  <c:v>2.8811849999999999</c:v>
                </c:pt>
                <c:pt idx="38695">
                  <c:v>2.8246899999999999</c:v>
                </c:pt>
                <c:pt idx="38696">
                  <c:v>2.780383</c:v>
                </c:pt>
                <c:pt idx="38697">
                  <c:v>2.7612709999999998</c:v>
                </c:pt>
                <c:pt idx="38698">
                  <c:v>2.7876919999999998</c:v>
                </c:pt>
                <c:pt idx="38699">
                  <c:v>2.7154259999999999</c:v>
                </c:pt>
                <c:pt idx="38700">
                  <c:v>2.637823</c:v>
                </c:pt>
                <c:pt idx="38701">
                  <c:v>2.6524399999999999</c:v>
                </c:pt>
                <c:pt idx="38702">
                  <c:v>2.7250420000000002</c:v>
                </c:pt>
                <c:pt idx="38703">
                  <c:v>2.7795179999999999</c:v>
                </c:pt>
                <c:pt idx="38704">
                  <c:v>2.8147609999999998</c:v>
                </c:pt>
                <c:pt idx="38705">
                  <c:v>2.8440430000000001</c:v>
                </c:pt>
                <c:pt idx="38706">
                  <c:v>2.905875</c:v>
                </c:pt>
                <c:pt idx="38707">
                  <c:v>3.0156200000000002</c:v>
                </c:pt>
                <c:pt idx="38708">
                  <c:v>3.047714</c:v>
                </c:pt>
                <c:pt idx="38709">
                  <c:v>3.002205</c:v>
                </c:pt>
                <c:pt idx="38710">
                  <c:v>2.9765299999999999</c:v>
                </c:pt>
                <c:pt idx="38711">
                  <c:v>2.9257080000000002</c:v>
                </c:pt>
                <c:pt idx="38712">
                  <c:v>2.9765779999999999</c:v>
                </c:pt>
                <c:pt idx="38713">
                  <c:v>3.0600230000000002</c:v>
                </c:pt>
                <c:pt idx="38714">
                  <c:v>3.086443</c:v>
                </c:pt>
                <c:pt idx="38715">
                  <c:v>2.9654470000000002</c:v>
                </c:pt>
                <c:pt idx="38716">
                  <c:v>2.8724829999999999</c:v>
                </c:pt>
                <c:pt idx="38717">
                  <c:v>2.8664719999999999</c:v>
                </c:pt>
                <c:pt idx="38718">
                  <c:v>2.9142649999999999</c:v>
                </c:pt>
                <c:pt idx="38719">
                  <c:v>2.9688850000000002</c:v>
                </c:pt>
                <c:pt idx="38720">
                  <c:v>3.0239379999999998</c:v>
                </c:pt>
                <c:pt idx="38721">
                  <c:v>3.0474019999999999</c:v>
                </c:pt>
                <c:pt idx="38722">
                  <c:v>3.0073979999999998</c:v>
                </c:pt>
                <c:pt idx="38723">
                  <c:v>2.924506</c:v>
                </c:pt>
                <c:pt idx="38724">
                  <c:v>2.9621780000000002</c:v>
                </c:pt>
                <c:pt idx="38725">
                  <c:v>2.9179909999999998</c:v>
                </c:pt>
                <c:pt idx="38726">
                  <c:v>2.7926199999999999</c:v>
                </c:pt>
                <c:pt idx="38727">
                  <c:v>2.6882600000000001</c:v>
                </c:pt>
                <c:pt idx="38728">
                  <c:v>2.6470790000000002</c:v>
                </c:pt>
                <c:pt idx="38729">
                  <c:v>2.7253790000000002</c:v>
                </c:pt>
                <c:pt idx="38730">
                  <c:v>2.8358210000000001</c:v>
                </c:pt>
                <c:pt idx="38731">
                  <c:v>2.884166</c:v>
                </c:pt>
                <c:pt idx="38732">
                  <c:v>2.9149379999999998</c:v>
                </c:pt>
                <c:pt idx="38733">
                  <c:v>2.9875889999999998</c:v>
                </c:pt>
                <c:pt idx="38734">
                  <c:v>3.0561039999999999</c:v>
                </c:pt>
                <c:pt idx="38735">
                  <c:v>3.0793759999999999</c:v>
                </c:pt>
                <c:pt idx="38736">
                  <c:v>3.0171830000000002</c:v>
                </c:pt>
                <c:pt idx="38737">
                  <c:v>3.0006430000000002</c:v>
                </c:pt>
                <c:pt idx="38738">
                  <c:v>3.0628120000000001</c:v>
                </c:pt>
                <c:pt idx="38739">
                  <c:v>3.0478339999999999</c:v>
                </c:pt>
                <c:pt idx="38740">
                  <c:v>2.99057</c:v>
                </c:pt>
                <c:pt idx="38741">
                  <c:v>2.9482819999999998</c:v>
                </c:pt>
                <c:pt idx="38742">
                  <c:v>2.9126300000000001</c:v>
                </c:pt>
                <c:pt idx="38743">
                  <c:v>2.8677950000000001</c:v>
                </c:pt>
                <c:pt idx="38744">
                  <c:v>2.7775699999999999</c:v>
                </c:pt>
                <c:pt idx="38745">
                  <c:v>2.7329029999999999</c:v>
                </c:pt>
                <c:pt idx="38746">
                  <c:v>2.6849660000000002</c:v>
                </c:pt>
                <c:pt idx="38747">
                  <c:v>2.691986</c:v>
                </c:pt>
                <c:pt idx="38748">
                  <c:v>2.7453080000000001</c:v>
                </c:pt>
                <c:pt idx="38749">
                  <c:v>2.784783</c:v>
                </c:pt>
                <c:pt idx="38750">
                  <c:v>2.841567</c:v>
                </c:pt>
                <c:pt idx="38751">
                  <c:v>2.8854169999999999</c:v>
                </c:pt>
                <c:pt idx="38752">
                  <c:v>2.9516960000000001</c:v>
                </c:pt>
                <c:pt idx="38753">
                  <c:v>2.993382</c:v>
                </c:pt>
                <c:pt idx="38754">
                  <c:v>3.0571380000000001</c:v>
                </c:pt>
                <c:pt idx="38755">
                  <c:v>3.0103309999999999</c:v>
                </c:pt>
                <c:pt idx="38756">
                  <c:v>2.9185439999999998</c:v>
                </c:pt>
                <c:pt idx="38757">
                  <c:v>2.849596</c:v>
                </c:pt>
                <c:pt idx="38758">
                  <c:v>2.835172</c:v>
                </c:pt>
                <c:pt idx="38759">
                  <c:v>2.83623</c:v>
                </c:pt>
                <c:pt idx="38760">
                  <c:v>2.8787090000000002</c:v>
                </c:pt>
                <c:pt idx="38761">
                  <c:v>2.9149859999999999</c:v>
                </c:pt>
                <c:pt idx="38762">
                  <c:v>2.909265</c:v>
                </c:pt>
                <c:pt idx="38763">
                  <c:v>2.8495720000000002</c:v>
                </c:pt>
                <c:pt idx="38764">
                  <c:v>2.8153139999999999</c:v>
                </c:pt>
                <c:pt idx="38765">
                  <c:v>2.8336809999999999</c:v>
                </c:pt>
                <c:pt idx="38766">
                  <c:v>2.7663920000000002</c:v>
                </c:pt>
                <c:pt idx="38767">
                  <c:v>2.7367979999999998</c:v>
                </c:pt>
                <c:pt idx="38768">
                  <c:v>2.8098329999999998</c:v>
                </c:pt>
                <c:pt idx="38769">
                  <c:v>2.8876759999999999</c:v>
                </c:pt>
                <c:pt idx="38770">
                  <c:v>2.9586440000000001</c:v>
                </c:pt>
                <c:pt idx="38771">
                  <c:v>2.9475850000000001</c:v>
                </c:pt>
                <c:pt idx="38772">
                  <c:v>2.79149</c:v>
                </c:pt>
                <c:pt idx="38773">
                  <c:v>2.6774900000000001</c:v>
                </c:pt>
                <c:pt idx="38774">
                  <c:v>2.7392979999999998</c:v>
                </c:pt>
                <c:pt idx="38775">
                  <c:v>2.821469</c:v>
                </c:pt>
                <c:pt idx="38776">
                  <c:v>2.944124</c:v>
                </c:pt>
                <c:pt idx="38777">
                  <c:v>3.042017</c:v>
                </c:pt>
                <c:pt idx="38778">
                  <c:v>3.0326409999999999</c:v>
                </c:pt>
                <c:pt idx="38779">
                  <c:v>2.9315259999999999</c:v>
                </c:pt>
                <c:pt idx="38780">
                  <c:v>2.9137599999999999</c:v>
                </c:pt>
                <c:pt idx="38781">
                  <c:v>2.8698619999999999</c:v>
                </c:pt>
                <c:pt idx="38782">
                  <c:v>2.7750219999999999</c:v>
                </c:pt>
                <c:pt idx="38783">
                  <c:v>2.7589389999999998</c:v>
                </c:pt>
                <c:pt idx="38784">
                  <c:v>2.7662719999999998</c:v>
                </c:pt>
                <c:pt idx="38785">
                  <c:v>2.7463419999999998</c:v>
                </c:pt>
                <c:pt idx="38786">
                  <c:v>2.7869459999999999</c:v>
                </c:pt>
                <c:pt idx="38787">
                  <c:v>2.8582269999999999</c:v>
                </c:pt>
                <c:pt idx="38788">
                  <c:v>2.997061</c:v>
                </c:pt>
                <c:pt idx="38789">
                  <c:v>3.1188259999999999</c:v>
                </c:pt>
                <c:pt idx="38790">
                  <c:v>3.1509200000000002</c:v>
                </c:pt>
                <c:pt idx="38791">
                  <c:v>3.0208370000000002</c:v>
                </c:pt>
                <c:pt idx="38792">
                  <c:v>2.8742619999999999</c:v>
                </c:pt>
                <c:pt idx="38793">
                  <c:v>2.7967309999999999</c:v>
                </c:pt>
                <c:pt idx="38794">
                  <c:v>2.7236479999999998</c:v>
                </c:pt>
                <c:pt idx="38795">
                  <c:v>2.697155</c:v>
                </c:pt>
                <c:pt idx="38796">
                  <c:v>2.7282869999999999</c:v>
                </c:pt>
                <c:pt idx="38797">
                  <c:v>2.8060589999999999</c:v>
                </c:pt>
                <c:pt idx="38798">
                  <c:v>2.868179</c:v>
                </c:pt>
                <c:pt idx="38799">
                  <c:v>2.965303</c:v>
                </c:pt>
                <c:pt idx="38800">
                  <c:v>3.052835</c:v>
                </c:pt>
                <c:pt idx="38801">
                  <c:v>3.0144419999999998</c:v>
                </c:pt>
                <c:pt idx="38802">
                  <c:v>2.924026</c:v>
                </c:pt>
                <c:pt idx="38803">
                  <c:v>2.8546450000000001</c:v>
                </c:pt>
                <c:pt idx="38804">
                  <c:v>2.8112270000000001</c:v>
                </c:pt>
                <c:pt idx="38805">
                  <c:v>2.8029809999999999</c:v>
                </c:pt>
                <c:pt idx="38806">
                  <c:v>2.777787</c:v>
                </c:pt>
                <c:pt idx="38807">
                  <c:v>2.7326630000000001</c:v>
                </c:pt>
                <c:pt idx="38808">
                  <c:v>2.7866819999999999</c:v>
                </c:pt>
                <c:pt idx="38809">
                  <c:v>2.8699819999999998</c:v>
                </c:pt>
                <c:pt idx="38810">
                  <c:v>2.951263</c:v>
                </c:pt>
                <c:pt idx="38811">
                  <c:v>3.0371600000000001</c:v>
                </c:pt>
                <c:pt idx="38812">
                  <c:v>3.0384829999999998</c:v>
                </c:pt>
                <c:pt idx="38813">
                  <c:v>2.9663369999999998</c:v>
                </c:pt>
                <c:pt idx="38814">
                  <c:v>2.930132</c:v>
                </c:pt>
                <c:pt idx="38815">
                  <c:v>2.9568889999999999</c:v>
                </c:pt>
                <c:pt idx="38816">
                  <c:v>3.00997</c:v>
                </c:pt>
                <c:pt idx="38817">
                  <c:v>3.0329290000000002</c:v>
                </c:pt>
                <c:pt idx="38818">
                  <c:v>2.996219</c:v>
                </c:pt>
                <c:pt idx="38819">
                  <c:v>2.9132069999999999</c:v>
                </c:pt>
                <c:pt idx="38820">
                  <c:v>2.8641890000000001</c:v>
                </c:pt>
                <c:pt idx="38821">
                  <c:v>2.8309890000000002</c:v>
                </c:pt>
                <c:pt idx="38822">
                  <c:v>2.8693330000000001</c:v>
                </c:pt>
                <c:pt idx="38823">
                  <c:v>2.9208759999999998</c:v>
                </c:pt>
                <c:pt idx="38824">
                  <c:v>2.8792620000000002</c:v>
                </c:pt>
                <c:pt idx="38825">
                  <c:v>2.815194</c:v>
                </c:pt>
                <c:pt idx="38826">
                  <c:v>2.7713199999999998</c:v>
                </c:pt>
                <c:pt idx="38827">
                  <c:v>2.793317</c:v>
                </c:pt>
                <c:pt idx="38828">
                  <c:v>2.8574329999999999</c:v>
                </c:pt>
                <c:pt idx="38829">
                  <c:v>2.8827479999999999</c:v>
                </c:pt>
                <c:pt idx="38830">
                  <c:v>2.9506619999999999</c:v>
                </c:pt>
                <c:pt idx="38831">
                  <c:v>2.9589810000000001</c:v>
                </c:pt>
                <c:pt idx="38832">
                  <c:v>2.9072689999999999</c:v>
                </c:pt>
                <c:pt idx="38833">
                  <c:v>2.883397</c:v>
                </c:pt>
                <c:pt idx="38834">
                  <c:v>2.8463270000000001</c:v>
                </c:pt>
                <c:pt idx="38835">
                  <c:v>2.7398030000000002</c:v>
                </c:pt>
                <c:pt idx="38836">
                  <c:v>2.7039339999999998</c:v>
                </c:pt>
                <c:pt idx="38837">
                  <c:v>2.7073719999999999</c:v>
                </c:pt>
                <c:pt idx="38838">
                  <c:v>2.7188629999999998</c:v>
                </c:pt>
                <c:pt idx="38839">
                  <c:v>2.7710080000000001</c:v>
                </c:pt>
                <c:pt idx="38840">
                  <c:v>2.8830119999999999</c:v>
                </c:pt>
                <c:pt idx="38841">
                  <c:v>2.9156840000000002</c:v>
                </c:pt>
                <c:pt idx="38842">
                  <c:v>2.9200590000000002</c:v>
                </c:pt>
                <c:pt idx="38843">
                  <c:v>2.9693900000000002</c:v>
                </c:pt>
                <c:pt idx="38844">
                  <c:v>3.0422090000000002</c:v>
                </c:pt>
                <c:pt idx="38845">
                  <c:v>3.0625710000000002</c:v>
                </c:pt>
                <c:pt idx="38846">
                  <c:v>3.0353810000000001</c:v>
                </c:pt>
                <c:pt idx="38847">
                  <c:v>3.0266310000000001</c:v>
                </c:pt>
                <c:pt idx="38848">
                  <c:v>2.9866990000000002</c:v>
                </c:pt>
                <c:pt idx="38849">
                  <c:v>2.882171</c:v>
                </c:pt>
                <c:pt idx="38850">
                  <c:v>2.900874</c:v>
                </c:pt>
                <c:pt idx="38851">
                  <c:v>2.9049610000000001</c:v>
                </c:pt>
                <c:pt idx="38852">
                  <c:v>2.8186800000000001</c:v>
                </c:pt>
                <c:pt idx="38853">
                  <c:v>2.8149540000000002</c:v>
                </c:pt>
                <c:pt idx="38854">
                  <c:v>2.811347</c:v>
                </c:pt>
                <c:pt idx="38855">
                  <c:v>2.781657</c:v>
                </c:pt>
                <c:pt idx="38856">
                  <c:v>2.824281</c:v>
                </c:pt>
                <c:pt idx="38857">
                  <c:v>2.881065</c:v>
                </c:pt>
                <c:pt idx="38858">
                  <c:v>2.9089520000000002</c:v>
                </c:pt>
                <c:pt idx="38859">
                  <c:v>2.9377049999999998</c:v>
                </c:pt>
                <c:pt idx="38860">
                  <c:v>2.9278719999999998</c:v>
                </c:pt>
                <c:pt idx="38861">
                  <c:v>2.8768340000000001</c:v>
                </c:pt>
                <c:pt idx="38862">
                  <c:v>2.8796710000000001</c:v>
                </c:pt>
                <c:pt idx="38863">
                  <c:v>2.8531059999999999</c:v>
                </c:pt>
                <c:pt idx="38864">
                  <c:v>2.853202</c:v>
                </c:pt>
                <c:pt idx="38865">
                  <c:v>2.8594529999999998</c:v>
                </c:pt>
                <c:pt idx="38866">
                  <c:v>2.8358690000000002</c:v>
                </c:pt>
                <c:pt idx="38867">
                  <c:v>2.8815940000000002</c:v>
                </c:pt>
                <c:pt idx="38868">
                  <c:v>2.9271989999999999</c:v>
                </c:pt>
                <c:pt idx="38869">
                  <c:v>2.9317419999999998</c:v>
                </c:pt>
                <c:pt idx="38870">
                  <c:v>2.9679470000000001</c:v>
                </c:pt>
                <c:pt idx="38871">
                  <c:v>2.978958</c:v>
                </c:pt>
                <c:pt idx="38872">
                  <c:v>2.975088</c:v>
                </c:pt>
                <c:pt idx="38873">
                  <c:v>2.9471039999999999</c:v>
                </c:pt>
                <c:pt idx="38874">
                  <c:v>2.918857</c:v>
                </c:pt>
                <c:pt idx="38875">
                  <c:v>2.8732760000000002</c:v>
                </c:pt>
                <c:pt idx="38876">
                  <c:v>2.869021</c:v>
                </c:pt>
                <c:pt idx="38877">
                  <c:v>2.8906329999999998</c:v>
                </c:pt>
                <c:pt idx="38878">
                  <c:v>2.8979900000000001</c:v>
                </c:pt>
                <c:pt idx="38879">
                  <c:v>2.87907</c:v>
                </c:pt>
                <c:pt idx="38880">
                  <c:v>2.8592840000000002</c:v>
                </c:pt>
                <c:pt idx="38881">
                  <c:v>2.850606</c:v>
                </c:pt>
                <c:pt idx="38882">
                  <c:v>2.8413979999999999</c:v>
                </c:pt>
                <c:pt idx="38883">
                  <c:v>2.8312529999999998</c:v>
                </c:pt>
                <c:pt idx="38884">
                  <c:v>2.855823</c:v>
                </c:pt>
                <c:pt idx="38885">
                  <c:v>2.8848630000000002</c:v>
                </c:pt>
                <c:pt idx="38886">
                  <c:v>2.9057550000000001</c:v>
                </c:pt>
                <c:pt idx="38887">
                  <c:v>2.8869549999999999</c:v>
                </c:pt>
                <c:pt idx="38888">
                  <c:v>2.929627</c:v>
                </c:pt>
                <c:pt idx="38889">
                  <c:v>3.0173749999999999</c:v>
                </c:pt>
                <c:pt idx="38890">
                  <c:v>3.0402619999999998</c:v>
                </c:pt>
                <c:pt idx="38891">
                  <c:v>2.9401809999999999</c:v>
                </c:pt>
                <c:pt idx="38892">
                  <c:v>2.7902399999999998</c:v>
                </c:pt>
                <c:pt idx="38893">
                  <c:v>2.6470790000000002</c:v>
                </c:pt>
                <c:pt idx="38894">
                  <c:v>2.6655180000000001</c:v>
                </c:pt>
                <c:pt idx="38895">
                  <c:v>2.822743</c:v>
                </c:pt>
                <c:pt idx="38896">
                  <c:v>2.9541240000000002</c:v>
                </c:pt>
                <c:pt idx="38897">
                  <c:v>3.0017969999999998</c:v>
                </c:pt>
                <c:pt idx="38898">
                  <c:v>2.9577059999999999</c:v>
                </c:pt>
                <c:pt idx="38899">
                  <c:v>2.8840460000000001</c:v>
                </c:pt>
                <c:pt idx="38900">
                  <c:v>2.8194970000000001</c:v>
                </c:pt>
                <c:pt idx="38901">
                  <c:v>2.7590590000000002</c:v>
                </c:pt>
                <c:pt idx="38902">
                  <c:v>2.7393939999999999</c:v>
                </c:pt>
                <c:pt idx="38903">
                  <c:v>2.7642760000000002</c:v>
                </c:pt>
                <c:pt idx="38904">
                  <c:v>2.846927</c:v>
                </c:pt>
                <c:pt idx="38905">
                  <c:v>2.9051300000000002</c:v>
                </c:pt>
                <c:pt idx="38906">
                  <c:v>2.9548700000000001</c:v>
                </c:pt>
                <c:pt idx="38907">
                  <c:v>3.0330979999999998</c:v>
                </c:pt>
                <c:pt idx="38908">
                  <c:v>3.0661529999999999</c:v>
                </c:pt>
                <c:pt idx="38909">
                  <c:v>3.0065810000000002</c:v>
                </c:pt>
                <c:pt idx="38910">
                  <c:v>2.9309249999999998</c:v>
                </c:pt>
                <c:pt idx="38911">
                  <c:v>2.9000810000000001</c:v>
                </c:pt>
                <c:pt idx="38912">
                  <c:v>2.8931330000000002</c:v>
                </c:pt>
                <c:pt idx="38913">
                  <c:v>2.9124859999999999</c:v>
                </c:pt>
                <c:pt idx="38914">
                  <c:v>2.9204680000000001</c:v>
                </c:pt>
                <c:pt idx="38915">
                  <c:v>2.9368629999999998</c:v>
                </c:pt>
                <c:pt idx="38916">
                  <c:v>2.9939589999999998</c:v>
                </c:pt>
                <c:pt idx="38917">
                  <c:v>3.0025900000000001</c:v>
                </c:pt>
                <c:pt idx="38918">
                  <c:v>2.9984069999999998</c:v>
                </c:pt>
                <c:pt idx="38919">
                  <c:v>3.0042490000000002</c:v>
                </c:pt>
                <c:pt idx="38920">
                  <c:v>2.9745590000000002</c:v>
                </c:pt>
                <c:pt idx="38921">
                  <c:v>2.9265500000000002</c:v>
                </c:pt>
                <c:pt idx="38922">
                  <c:v>2.8984700000000001</c:v>
                </c:pt>
                <c:pt idx="38923">
                  <c:v>2.8613520000000001</c:v>
                </c:pt>
                <c:pt idx="38924">
                  <c:v>2.8278629999999998</c:v>
                </c:pt>
                <c:pt idx="38925">
                  <c:v>2.8344990000000001</c:v>
                </c:pt>
                <c:pt idx="38926">
                  <c:v>2.8388499999999999</c:v>
                </c:pt>
                <c:pt idx="38927">
                  <c:v>2.851375</c:v>
                </c:pt>
                <c:pt idx="38928">
                  <c:v>2.8155060000000001</c:v>
                </c:pt>
                <c:pt idx="38929">
                  <c:v>2.7487940000000002</c:v>
                </c:pt>
                <c:pt idx="38930">
                  <c:v>2.6882839999999999</c:v>
                </c:pt>
                <c:pt idx="38931">
                  <c:v>2.6435200000000001</c:v>
                </c:pt>
                <c:pt idx="38932">
                  <c:v>2.6408040000000002</c:v>
                </c:pt>
                <c:pt idx="38933">
                  <c:v>2.7124450000000002</c:v>
                </c:pt>
                <c:pt idx="38934">
                  <c:v>2.829739</c:v>
                </c:pt>
                <c:pt idx="38935">
                  <c:v>2.890177</c:v>
                </c:pt>
                <c:pt idx="38936">
                  <c:v>2.9659759999999999</c:v>
                </c:pt>
                <c:pt idx="38937">
                  <c:v>3.0310779999999999</c:v>
                </c:pt>
                <c:pt idx="38938">
                  <c:v>2.9498449999999998</c:v>
                </c:pt>
                <c:pt idx="38939">
                  <c:v>2.8462779999999999</c:v>
                </c:pt>
                <c:pt idx="38940">
                  <c:v>2.829234</c:v>
                </c:pt>
                <c:pt idx="38941">
                  <c:v>2.85527</c:v>
                </c:pt>
                <c:pt idx="38942">
                  <c:v>2.9227509999999999</c:v>
                </c:pt>
                <c:pt idx="38943">
                  <c:v>2.9688370000000002</c:v>
                </c:pt>
                <c:pt idx="38944">
                  <c:v>3.0019170000000002</c:v>
                </c:pt>
                <c:pt idx="38945">
                  <c:v>3.0537960000000002</c:v>
                </c:pt>
                <c:pt idx="38946">
                  <c:v>3.0798559999999999</c:v>
                </c:pt>
                <c:pt idx="38947">
                  <c:v>3.0233850000000002</c:v>
                </c:pt>
                <c:pt idx="38948">
                  <c:v>2.954148</c:v>
                </c:pt>
                <c:pt idx="38949">
                  <c:v>2.9086159999999999</c:v>
                </c:pt>
                <c:pt idx="38950">
                  <c:v>2.895105</c:v>
                </c:pt>
                <c:pt idx="38951">
                  <c:v>2.8568560000000001</c:v>
                </c:pt>
                <c:pt idx="38952">
                  <c:v>2.861809</c:v>
                </c:pt>
                <c:pt idx="38953">
                  <c:v>2.8499089999999998</c:v>
                </c:pt>
                <c:pt idx="38954">
                  <c:v>2.8257720000000002</c:v>
                </c:pt>
                <c:pt idx="38955">
                  <c:v>2.8491870000000001</c:v>
                </c:pt>
                <c:pt idx="38956">
                  <c:v>2.885561</c:v>
                </c:pt>
                <c:pt idx="38957">
                  <c:v>2.9037829999999998</c:v>
                </c:pt>
                <c:pt idx="38958">
                  <c:v>2.902822</c:v>
                </c:pt>
                <c:pt idx="38959">
                  <c:v>2.8991920000000002</c:v>
                </c:pt>
                <c:pt idx="38960">
                  <c:v>2.9407580000000002</c:v>
                </c:pt>
                <c:pt idx="38961">
                  <c:v>2.9703520000000001</c:v>
                </c:pt>
                <c:pt idx="38962">
                  <c:v>2.9567209999999999</c:v>
                </c:pt>
                <c:pt idx="38963">
                  <c:v>2.9490759999999998</c:v>
                </c:pt>
                <c:pt idx="38964">
                  <c:v>2.896331</c:v>
                </c:pt>
                <c:pt idx="38965">
                  <c:v>2.864309</c:v>
                </c:pt>
                <c:pt idx="38966">
                  <c:v>2.8880129999999999</c:v>
                </c:pt>
                <c:pt idx="38967">
                  <c:v>2.8721939999999999</c:v>
                </c:pt>
                <c:pt idx="38968">
                  <c:v>2.771128</c:v>
                </c:pt>
                <c:pt idx="38969">
                  <c:v>2.6384240000000001</c:v>
                </c:pt>
                <c:pt idx="38970">
                  <c:v>2.609118</c:v>
                </c:pt>
                <c:pt idx="38971">
                  <c:v>2.6760950000000001</c:v>
                </c:pt>
                <c:pt idx="38972">
                  <c:v>2.8375279999999998</c:v>
                </c:pt>
                <c:pt idx="38973">
                  <c:v>3.0034550000000002</c:v>
                </c:pt>
                <c:pt idx="38974">
                  <c:v>3.1025749999999999</c:v>
                </c:pt>
                <c:pt idx="38975">
                  <c:v>3.1279370000000002</c:v>
                </c:pt>
                <c:pt idx="38976">
                  <c:v>3.0423529999999999</c:v>
                </c:pt>
                <c:pt idx="38977">
                  <c:v>2.8615680000000001</c:v>
                </c:pt>
                <c:pt idx="38978">
                  <c:v>2.7003759999999999</c:v>
                </c:pt>
                <c:pt idx="38979">
                  <c:v>2.728456</c:v>
                </c:pt>
                <c:pt idx="38980">
                  <c:v>2.7945669999999998</c:v>
                </c:pt>
                <c:pt idx="38981">
                  <c:v>2.865078</c:v>
                </c:pt>
                <c:pt idx="38982">
                  <c:v>2.90198</c:v>
                </c:pt>
                <c:pt idx="38983">
                  <c:v>2.8459660000000002</c:v>
                </c:pt>
                <c:pt idx="38984">
                  <c:v>2.8005770000000001</c:v>
                </c:pt>
                <c:pt idx="38985">
                  <c:v>2.7614390000000002</c:v>
                </c:pt>
                <c:pt idx="38986">
                  <c:v>2.790168</c:v>
                </c:pt>
                <c:pt idx="38987">
                  <c:v>2.908712</c:v>
                </c:pt>
                <c:pt idx="38988">
                  <c:v>3.0334340000000002</c:v>
                </c:pt>
                <c:pt idx="38989">
                  <c:v>3.0599029999999998</c:v>
                </c:pt>
                <c:pt idx="38990">
                  <c:v>2.995234</c:v>
                </c:pt>
                <c:pt idx="38991">
                  <c:v>2.9509989999999999</c:v>
                </c:pt>
                <c:pt idx="38992">
                  <c:v>2.9530669999999999</c:v>
                </c:pt>
                <c:pt idx="38993">
                  <c:v>2.929843</c:v>
                </c:pt>
                <c:pt idx="38994">
                  <c:v>2.8357250000000001</c:v>
                </c:pt>
                <c:pt idx="38995">
                  <c:v>2.820675</c:v>
                </c:pt>
                <c:pt idx="38996">
                  <c:v>2.8581059999999998</c:v>
                </c:pt>
                <c:pt idx="38997">
                  <c:v>2.8610630000000001</c:v>
                </c:pt>
                <c:pt idx="38998">
                  <c:v>2.8938790000000001</c:v>
                </c:pt>
                <c:pt idx="38999">
                  <c:v>2.8755839999999999</c:v>
                </c:pt>
                <c:pt idx="39000">
                  <c:v>2.8844310000000002</c:v>
                </c:pt>
                <c:pt idx="39001">
                  <c:v>2.860919</c:v>
                </c:pt>
                <c:pt idx="39002">
                  <c:v>2.8291849999999998</c:v>
                </c:pt>
                <c:pt idx="39003">
                  <c:v>2.8411819999999999</c:v>
                </c:pt>
                <c:pt idx="39004">
                  <c:v>2.884887</c:v>
                </c:pt>
                <c:pt idx="39005">
                  <c:v>2.9210210000000001</c:v>
                </c:pt>
                <c:pt idx="39006">
                  <c:v>2.9780449999999998</c:v>
                </c:pt>
                <c:pt idx="39007">
                  <c:v>3.0167259999999998</c:v>
                </c:pt>
                <c:pt idx="39008">
                  <c:v>3.0132639999999999</c:v>
                </c:pt>
                <c:pt idx="39009">
                  <c:v>2.9541719999999998</c:v>
                </c:pt>
                <c:pt idx="39010">
                  <c:v>2.865367</c:v>
                </c:pt>
                <c:pt idx="39011">
                  <c:v>2.845726</c:v>
                </c:pt>
                <c:pt idx="39012">
                  <c:v>2.8483700000000001</c:v>
                </c:pt>
                <c:pt idx="39013">
                  <c:v>2.8627699999999998</c:v>
                </c:pt>
                <c:pt idx="39014">
                  <c:v>2.8827240000000001</c:v>
                </c:pt>
                <c:pt idx="39015">
                  <c:v>2.8908499999999999</c:v>
                </c:pt>
                <c:pt idx="39016">
                  <c:v>2.8884460000000001</c:v>
                </c:pt>
                <c:pt idx="39017">
                  <c:v>2.9022209999999999</c:v>
                </c:pt>
                <c:pt idx="39018">
                  <c:v>2.9171019999999999</c:v>
                </c:pt>
                <c:pt idx="39019">
                  <c:v>2.9062839999999999</c:v>
                </c:pt>
                <c:pt idx="39020">
                  <c:v>2.8710640000000001</c:v>
                </c:pt>
                <c:pt idx="39021">
                  <c:v>2.869526</c:v>
                </c:pt>
                <c:pt idx="39022">
                  <c:v>2.858034</c:v>
                </c:pt>
                <c:pt idx="39023">
                  <c:v>2.8546689999999999</c:v>
                </c:pt>
                <c:pt idx="39024">
                  <c:v>2.890898</c:v>
                </c:pt>
                <c:pt idx="39025">
                  <c:v>2.9082309999999998</c:v>
                </c:pt>
                <c:pt idx="39026">
                  <c:v>2.9352520000000002</c:v>
                </c:pt>
                <c:pt idx="39027">
                  <c:v>2.9471759999999998</c:v>
                </c:pt>
                <c:pt idx="39028">
                  <c:v>2.9018839999999999</c:v>
                </c:pt>
                <c:pt idx="39029">
                  <c:v>2.8701509999999999</c:v>
                </c:pt>
                <c:pt idx="39030">
                  <c:v>2.8782519999999998</c:v>
                </c:pt>
                <c:pt idx="39031">
                  <c:v>2.8966910000000001</c:v>
                </c:pt>
                <c:pt idx="39032">
                  <c:v>2.9143129999999999</c:v>
                </c:pt>
                <c:pt idx="39033">
                  <c:v>2.935397</c:v>
                </c:pt>
                <c:pt idx="39034">
                  <c:v>3.0344920000000002</c:v>
                </c:pt>
                <c:pt idx="39035">
                  <c:v>3.0853139999999999</c:v>
                </c:pt>
                <c:pt idx="39036">
                  <c:v>2.9852810000000001</c:v>
                </c:pt>
                <c:pt idx="39037">
                  <c:v>2.8333689999999998</c:v>
                </c:pt>
                <c:pt idx="39038">
                  <c:v>2.78572</c:v>
                </c:pt>
                <c:pt idx="39039">
                  <c:v>2.8301949999999998</c:v>
                </c:pt>
                <c:pt idx="39040">
                  <c:v>2.8920520000000001</c:v>
                </c:pt>
                <c:pt idx="39041">
                  <c:v>2.8799350000000001</c:v>
                </c:pt>
                <c:pt idx="39042">
                  <c:v>2.8350759999999999</c:v>
                </c:pt>
                <c:pt idx="39043">
                  <c:v>2.8061310000000002</c:v>
                </c:pt>
                <c:pt idx="39044">
                  <c:v>2.7565590000000002</c:v>
                </c:pt>
                <c:pt idx="39045">
                  <c:v>2.6713110000000002</c:v>
                </c:pt>
                <c:pt idx="39046">
                  <c:v>2.6822020000000002</c:v>
                </c:pt>
                <c:pt idx="39047">
                  <c:v>2.7494909999999999</c:v>
                </c:pt>
                <c:pt idx="39048">
                  <c:v>2.8672900000000001</c:v>
                </c:pt>
                <c:pt idx="39049">
                  <c:v>2.9447480000000001</c:v>
                </c:pt>
                <c:pt idx="39050">
                  <c:v>2.8906809999999998</c:v>
                </c:pt>
                <c:pt idx="39051">
                  <c:v>2.6650610000000001</c:v>
                </c:pt>
                <c:pt idx="39052">
                  <c:v>2.5654129999999999</c:v>
                </c:pt>
                <c:pt idx="39053">
                  <c:v>2.6657099999999998</c:v>
                </c:pt>
                <c:pt idx="39054">
                  <c:v>2.7154020000000001</c:v>
                </c:pt>
                <c:pt idx="39055">
                  <c:v>2.7478799999999999</c:v>
                </c:pt>
                <c:pt idx="39056">
                  <c:v>2.8459660000000002</c:v>
                </c:pt>
                <c:pt idx="39057">
                  <c:v>2.9473929999999999</c:v>
                </c:pt>
                <c:pt idx="39058">
                  <c:v>3.0130479999999999</c:v>
                </c:pt>
                <c:pt idx="39059">
                  <c:v>3.1006749999999998</c:v>
                </c:pt>
                <c:pt idx="39060">
                  <c:v>3.1012040000000001</c:v>
                </c:pt>
                <c:pt idx="39061">
                  <c:v>3.0390359999999998</c:v>
                </c:pt>
                <c:pt idx="39062">
                  <c:v>2.9938150000000001</c:v>
                </c:pt>
                <c:pt idx="39063">
                  <c:v>2.9880450000000001</c:v>
                </c:pt>
                <c:pt idx="39064">
                  <c:v>2.958043</c:v>
                </c:pt>
                <c:pt idx="39065">
                  <c:v>2.9513120000000002</c:v>
                </c:pt>
                <c:pt idx="39066">
                  <c:v>2.9250349999999998</c:v>
                </c:pt>
                <c:pt idx="39067">
                  <c:v>2.8526729999999998</c:v>
                </c:pt>
                <c:pt idx="39068">
                  <c:v>2.7802630000000002</c:v>
                </c:pt>
                <c:pt idx="39069">
                  <c:v>2.772907</c:v>
                </c:pt>
                <c:pt idx="39070">
                  <c:v>2.7947350000000002</c:v>
                </c:pt>
                <c:pt idx="39071">
                  <c:v>2.80714</c:v>
                </c:pt>
                <c:pt idx="39072">
                  <c:v>2.8554620000000002</c:v>
                </c:pt>
                <c:pt idx="39073">
                  <c:v>2.902822</c:v>
                </c:pt>
                <c:pt idx="39074">
                  <c:v>2.9248910000000001</c:v>
                </c:pt>
                <c:pt idx="39075">
                  <c:v>2.9852569999999998</c:v>
                </c:pt>
                <c:pt idx="39076">
                  <c:v>3.0253570000000001</c:v>
                </c:pt>
                <c:pt idx="39077">
                  <c:v>2.9849679999999998</c:v>
                </c:pt>
                <c:pt idx="39078">
                  <c:v>2.974799</c:v>
                </c:pt>
                <c:pt idx="39079">
                  <c:v>2.914145</c:v>
                </c:pt>
                <c:pt idx="39080">
                  <c:v>2.8100010000000002</c:v>
                </c:pt>
                <c:pt idx="39081">
                  <c:v>2.7543950000000001</c:v>
                </c:pt>
                <c:pt idx="39082">
                  <c:v>2.727662</c:v>
                </c:pt>
                <c:pt idx="39083">
                  <c:v>2.6804950000000001</c:v>
                </c:pt>
                <c:pt idx="39084">
                  <c:v>2.7150650000000001</c:v>
                </c:pt>
                <c:pt idx="39085">
                  <c:v>2.802813</c:v>
                </c:pt>
                <c:pt idx="39086">
                  <c:v>2.858587</c:v>
                </c:pt>
                <c:pt idx="39087">
                  <c:v>2.9415749999999998</c:v>
                </c:pt>
                <c:pt idx="39088">
                  <c:v>2.9401329999999999</c:v>
                </c:pt>
                <c:pt idx="39089">
                  <c:v>2.860366</c:v>
                </c:pt>
                <c:pt idx="39090">
                  <c:v>2.8148819999999999</c:v>
                </c:pt>
                <c:pt idx="39091">
                  <c:v>2.9992239999999999</c:v>
                </c:pt>
                <c:pt idx="39092">
                  <c:v>2.9822039999999999</c:v>
                </c:pt>
                <c:pt idx="39093">
                  <c:v>2.9990559999999999</c:v>
                </c:pt>
                <c:pt idx="39094">
                  <c:v>2.9912429999999999</c:v>
                </c:pt>
                <c:pt idx="39095">
                  <c:v>2.965255</c:v>
                </c:pt>
                <c:pt idx="39096">
                  <c:v>2.9707840000000001</c:v>
                </c:pt>
                <c:pt idx="39097">
                  <c:v>3.0006189999999999</c:v>
                </c:pt>
                <c:pt idx="39098">
                  <c:v>3.0241539999999998</c:v>
                </c:pt>
                <c:pt idx="39099">
                  <c:v>3.0013879999999999</c:v>
                </c:pt>
                <c:pt idx="39100">
                  <c:v>2.9610720000000001</c:v>
                </c:pt>
                <c:pt idx="39101">
                  <c:v>2.9031099999999999</c:v>
                </c:pt>
                <c:pt idx="39102">
                  <c:v>2.8370709999999999</c:v>
                </c:pt>
                <c:pt idx="39103">
                  <c:v>2.8131020000000002</c:v>
                </c:pt>
                <c:pt idx="39104">
                  <c:v>2.8600300000000001</c:v>
                </c:pt>
                <c:pt idx="39105">
                  <c:v>2.8785409999999998</c:v>
                </c:pt>
                <c:pt idx="39106">
                  <c:v>2.8387540000000002</c:v>
                </c:pt>
                <c:pt idx="39107">
                  <c:v>2.8176939999999999</c:v>
                </c:pt>
                <c:pt idx="39108">
                  <c:v>2.8258679999999998</c:v>
                </c:pt>
                <c:pt idx="39109">
                  <c:v>2.8196650000000001</c:v>
                </c:pt>
                <c:pt idx="39110">
                  <c:v>2.8728910000000001</c:v>
                </c:pt>
                <c:pt idx="39111">
                  <c:v>2.9576340000000001</c:v>
                </c:pt>
                <c:pt idx="39112">
                  <c:v>2.9375119999999999</c:v>
                </c:pt>
                <c:pt idx="39113">
                  <c:v>2.9223430000000001</c:v>
                </c:pt>
                <c:pt idx="39114">
                  <c:v>2.919578</c:v>
                </c:pt>
                <c:pt idx="39115">
                  <c:v>2.931959</c:v>
                </c:pt>
                <c:pt idx="39116">
                  <c:v>3.0048499999999998</c:v>
                </c:pt>
                <c:pt idx="39117">
                  <c:v>3.0276399999999999</c:v>
                </c:pt>
                <c:pt idx="39118">
                  <c:v>2.9175589999999998</c:v>
                </c:pt>
                <c:pt idx="39119">
                  <c:v>2.8239450000000001</c:v>
                </c:pt>
                <c:pt idx="39120">
                  <c:v>2.8826999999999998</c:v>
                </c:pt>
                <c:pt idx="39121">
                  <c:v>2.8894310000000001</c:v>
                </c:pt>
                <c:pt idx="39122">
                  <c:v>2.8417590000000001</c:v>
                </c:pt>
                <c:pt idx="39123">
                  <c:v>2.7235269999999998</c:v>
                </c:pt>
                <c:pt idx="39124">
                  <c:v>2.71557</c:v>
                </c:pt>
                <c:pt idx="39125">
                  <c:v>2.7326630000000001</c:v>
                </c:pt>
                <c:pt idx="39126">
                  <c:v>2.755309</c:v>
                </c:pt>
                <c:pt idx="39127">
                  <c:v>2.760189</c:v>
                </c:pt>
                <c:pt idx="39128">
                  <c:v>2.7719930000000002</c:v>
                </c:pt>
                <c:pt idx="39129">
                  <c:v>2.7760560000000001</c:v>
                </c:pt>
                <c:pt idx="39130">
                  <c:v>2.8347630000000001</c:v>
                </c:pt>
                <c:pt idx="39131">
                  <c:v>2.8535149999999998</c:v>
                </c:pt>
                <c:pt idx="39132">
                  <c:v>2.8037030000000001</c:v>
                </c:pt>
                <c:pt idx="39133">
                  <c:v>2.745212</c:v>
                </c:pt>
                <c:pt idx="39134">
                  <c:v>2.7398030000000002</c:v>
                </c:pt>
                <c:pt idx="39135">
                  <c:v>2.750429</c:v>
                </c:pt>
                <c:pt idx="39136">
                  <c:v>2.824065</c:v>
                </c:pt>
                <c:pt idx="39137">
                  <c:v>2.883613</c:v>
                </c:pt>
                <c:pt idx="39138">
                  <c:v>2.9548450000000002</c:v>
                </c:pt>
                <c:pt idx="39139">
                  <c:v>3.0904820000000002</c:v>
                </c:pt>
                <c:pt idx="39140">
                  <c:v>3.0912999999999999</c:v>
                </c:pt>
                <c:pt idx="39141">
                  <c:v>3.01586</c:v>
                </c:pt>
                <c:pt idx="39142">
                  <c:v>2.9656639999999999</c:v>
                </c:pt>
                <c:pt idx="39143">
                  <c:v>2.9320789999999999</c:v>
                </c:pt>
                <c:pt idx="39144">
                  <c:v>2.9072450000000001</c:v>
                </c:pt>
                <c:pt idx="39145">
                  <c:v>2.9203709999999998</c:v>
                </c:pt>
                <c:pt idx="39146">
                  <c:v>2.9429210000000001</c:v>
                </c:pt>
                <c:pt idx="39147">
                  <c:v>2.9440750000000002</c:v>
                </c:pt>
                <c:pt idx="39148">
                  <c:v>2.9915310000000002</c:v>
                </c:pt>
                <c:pt idx="39149">
                  <c:v>3.0345399999999998</c:v>
                </c:pt>
                <c:pt idx="39150">
                  <c:v>2.9842710000000001</c:v>
                </c:pt>
                <c:pt idx="39151">
                  <c:v>2.9493879999999999</c:v>
                </c:pt>
                <c:pt idx="39152">
                  <c:v>2.8905129999999999</c:v>
                </c:pt>
                <c:pt idx="39153">
                  <c:v>2.8446440000000002</c:v>
                </c:pt>
                <c:pt idx="39154">
                  <c:v>2.8866909999999999</c:v>
                </c:pt>
                <c:pt idx="39155">
                  <c:v>2.9460229999999998</c:v>
                </c:pt>
                <c:pt idx="39156">
                  <c:v>3.013144</c:v>
                </c:pt>
                <c:pt idx="39157">
                  <c:v>2.9980699999999998</c:v>
                </c:pt>
                <c:pt idx="39158">
                  <c:v>2.917414</c:v>
                </c:pt>
                <c:pt idx="39159">
                  <c:v>2.8874360000000001</c:v>
                </c:pt>
                <c:pt idx="39160">
                  <c:v>2.890657</c:v>
                </c:pt>
                <c:pt idx="39161">
                  <c:v>2.8820510000000001</c:v>
                </c:pt>
                <c:pt idx="39162">
                  <c:v>2.869237</c:v>
                </c:pt>
                <c:pt idx="39163">
                  <c:v>2.8603179999999999</c:v>
                </c:pt>
                <c:pt idx="39164">
                  <c:v>2.8617840000000001</c:v>
                </c:pt>
                <c:pt idx="39165">
                  <c:v>2.8762569999999998</c:v>
                </c:pt>
                <c:pt idx="39166">
                  <c:v>2.9098169999999999</c:v>
                </c:pt>
                <c:pt idx="39167">
                  <c:v>2.9268619999999999</c:v>
                </c:pt>
                <c:pt idx="39168">
                  <c:v>2.9390990000000001</c:v>
                </c:pt>
                <c:pt idx="39169">
                  <c:v>2.9571529999999999</c:v>
                </c:pt>
                <c:pt idx="39170">
                  <c:v>2.996556</c:v>
                </c:pt>
                <c:pt idx="39171">
                  <c:v>3.0411269999999999</c:v>
                </c:pt>
                <c:pt idx="39172">
                  <c:v>2.9889350000000001</c:v>
                </c:pt>
                <c:pt idx="39173">
                  <c:v>2.8732760000000002</c:v>
                </c:pt>
                <c:pt idx="39174">
                  <c:v>2.777498</c:v>
                </c:pt>
                <c:pt idx="39175">
                  <c:v>2.785552</c:v>
                </c:pt>
                <c:pt idx="39176">
                  <c:v>2.7964899999999999</c:v>
                </c:pt>
                <c:pt idx="39177">
                  <c:v>2.7931729999999999</c:v>
                </c:pt>
                <c:pt idx="39178">
                  <c:v>2.7793009999999998</c:v>
                </c:pt>
                <c:pt idx="39179">
                  <c:v>2.8470960000000001</c:v>
                </c:pt>
                <c:pt idx="39180">
                  <c:v>2.879286</c:v>
                </c:pt>
                <c:pt idx="39181">
                  <c:v>2.8939750000000002</c:v>
                </c:pt>
                <c:pt idx="39182">
                  <c:v>2.9053939999999998</c:v>
                </c:pt>
                <c:pt idx="39183">
                  <c:v>2.8909220000000002</c:v>
                </c:pt>
                <c:pt idx="39184">
                  <c:v>2.8874360000000001</c:v>
                </c:pt>
                <c:pt idx="39185">
                  <c:v>2.8940229999999998</c:v>
                </c:pt>
                <c:pt idx="39186">
                  <c:v>2.8930370000000001</c:v>
                </c:pt>
                <c:pt idx="39187">
                  <c:v>2.8982299999999999</c:v>
                </c:pt>
                <c:pt idx="39188">
                  <c:v>2.8921000000000001</c:v>
                </c:pt>
                <c:pt idx="39189">
                  <c:v>2.9121250000000001</c:v>
                </c:pt>
                <c:pt idx="39190">
                  <c:v>2.9643410000000001</c:v>
                </c:pt>
                <c:pt idx="39191">
                  <c:v>3.0680999999999998</c:v>
                </c:pt>
                <c:pt idx="39192">
                  <c:v>3.0949059999999999</c:v>
                </c:pt>
                <c:pt idx="39193">
                  <c:v>3.0372810000000001</c:v>
                </c:pt>
                <c:pt idx="39194">
                  <c:v>2.9650150000000002</c:v>
                </c:pt>
                <c:pt idx="39195">
                  <c:v>2.9370790000000002</c:v>
                </c:pt>
                <c:pt idx="39196">
                  <c:v>2.8775550000000001</c:v>
                </c:pt>
                <c:pt idx="39197">
                  <c:v>2.763795</c:v>
                </c:pt>
                <c:pt idx="39198">
                  <c:v>2.648377</c:v>
                </c:pt>
                <c:pt idx="39199">
                  <c:v>2.6703260000000002</c:v>
                </c:pt>
                <c:pt idx="39200">
                  <c:v>2.7150409999999998</c:v>
                </c:pt>
                <c:pt idx="39201">
                  <c:v>2.7209310000000002</c:v>
                </c:pt>
                <c:pt idx="39202">
                  <c:v>2.779614</c:v>
                </c:pt>
                <c:pt idx="39203">
                  <c:v>2.8073090000000001</c:v>
                </c:pt>
                <c:pt idx="39204">
                  <c:v>2.7249219999999998</c:v>
                </c:pt>
                <c:pt idx="39205">
                  <c:v>2.6161379999999999</c:v>
                </c:pt>
                <c:pt idx="39206">
                  <c:v>2.6597719999999998</c:v>
                </c:pt>
                <c:pt idx="39207">
                  <c:v>2.8461820000000002</c:v>
                </c:pt>
                <c:pt idx="39208">
                  <c:v>2.988502</c:v>
                </c:pt>
                <c:pt idx="39209">
                  <c:v>3.0147789999999999</c:v>
                </c:pt>
                <c:pt idx="39210">
                  <c:v>2.991676</c:v>
                </c:pt>
                <c:pt idx="39211">
                  <c:v>3.0566089999999999</c:v>
                </c:pt>
                <c:pt idx="39212">
                  <c:v>3.2103480000000002</c:v>
                </c:pt>
                <c:pt idx="39213">
                  <c:v>3.208834</c:v>
                </c:pt>
                <c:pt idx="39214">
                  <c:v>3.0168699999999999</c:v>
                </c:pt>
                <c:pt idx="39215">
                  <c:v>2.9029180000000001</c:v>
                </c:pt>
                <c:pt idx="39216">
                  <c:v>2.902774</c:v>
                </c:pt>
                <c:pt idx="39217">
                  <c:v>2.925853</c:v>
                </c:pt>
                <c:pt idx="39218">
                  <c:v>2.9119090000000001</c:v>
                </c:pt>
                <c:pt idx="39219">
                  <c:v>2.8957540000000002</c:v>
                </c:pt>
                <c:pt idx="39220">
                  <c:v>2.8489469999999999</c:v>
                </c:pt>
                <c:pt idx="39221">
                  <c:v>2.8366859999999998</c:v>
                </c:pt>
                <c:pt idx="39222">
                  <c:v>2.853491</c:v>
                </c:pt>
                <c:pt idx="39223">
                  <c:v>2.9408059999999998</c:v>
                </c:pt>
                <c:pt idx="39224">
                  <c:v>2.9975900000000002</c:v>
                </c:pt>
                <c:pt idx="39225">
                  <c:v>2.973284</c:v>
                </c:pt>
                <c:pt idx="39226">
                  <c:v>2.9286409999999998</c:v>
                </c:pt>
                <c:pt idx="39227">
                  <c:v>2.9612400000000001</c:v>
                </c:pt>
                <c:pt idx="39228">
                  <c:v>2.975015</c:v>
                </c:pt>
                <c:pt idx="39229">
                  <c:v>2.960639</c:v>
                </c:pt>
                <c:pt idx="39230">
                  <c:v>2.916982</c:v>
                </c:pt>
                <c:pt idx="39231">
                  <c:v>2.8662800000000002</c:v>
                </c:pt>
                <c:pt idx="39232">
                  <c:v>2.8762089999999998</c:v>
                </c:pt>
                <c:pt idx="39233">
                  <c:v>2.8764249999999998</c:v>
                </c:pt>
                <c:pt idx="39234">
                  <c:v>2.9041440000000001</c:v>
                </c:pt>
                <c:pt idx="39235">
                  <c:v>2.952826</c:v>
                </c:pt>
                <c:pt idx="39236">
                  <c:v>2.9752800000000001</c:v>
                </c:pt>
                <c:pt idx="39237">
                  <c:v>2.9981420000000001</c:v>
                </c:pt>
                <c:pt idx="39238">
                  <c:v>2.9840789999999999</c:v>
                </c:pt>
                <c:pt idx="39239">
                  <c:v>2.962202</c:v>
                </c:pt>
                <c:pt idx="39240">
                  <c:v>2.934291</c:v>
                </c:pt>
                <c:pt idx="39241">
                  <c:v>2.9444119999999998</c:v>
                </c:pt>
                <c:pt idx="39242">
                  <c:v>2.9628510000000001</c:v>
                </c:pt>
                <c:pt idx="39243">
                  <c:v>3.0197069999999999</c:v>
                </c:pt>
                <c:pt idx="39244">
                  <c:v>3.0425450000000001</c:v>
                </c:pt>
                <c:pt idx="39245">
                  <c:v>2.9673470000000002</c:v>
                </c:pt>
                <c:pt idx="39246">
                  <c:v>2.8967879999999999</c:v>
                </c:pt>
                <c:pt idx="39247">
                  <c:v>2.8063229999999999</c:v>
                </c:pt>
                <c:pt idx="39248">
                  <c:v>2.7489140000000001</c:v>
                </c:pt>
                <c:pt idx="39249">
                  <c:v>2.7671610000000002</c:v>
                </c:pt>
                <c:pt idx="39250">
                  <c:v>2.80464</c:v>
                </c:pt>
                <c:pt idx="39251">
                  <c:v>2.8109630000000001</c:v>
                </c:pt>
                <c:pt idx="39252">
                  <c:v>2.8123809999999998</c:v>
                </c:pt>
                <c:pt idx="39253">
                  <c:v>2.8380079999999999</c:v>
                </c:pt>
                <c:pt idx="39254">
                  <c:v>2.8539949999999998</c:v>
                </c:pt>
                <c:pt idx="39255">
                  <c:v>2.8587069999999999</c:v>
                </c:pt>
                <c:pt idx="39256">
                  <c:v>2.8385850000000001</c:v>
                </c:pt>
                <c:pt idx="39257">
                  <c:v>2.8238249999999998</c:v>
                </c:pt>
                <c:pt idx="39258">
                  <c:v>2.807213</c:v>
                </c:pt>
                <c:pt idx="39259">
                  <c:v>2.820843</c:v>
                </c:pt>
                <c:pt idx="39260">
                  <c:v>2.7661750000000001</c:v>
                </c:pt>
                <c:pt idx="39261">
                  <c:v>2.6755909999999998</c:v>
                </c:pt>
                <c:pt idx="39262">
                  <c:v>2.7108340000000002</c:v>
                </c:pt>
                <c:pt idx="39263">
                  <c:v>2.750429</c:v>
                </c:pt>
                <c:pt idx="39264">
                  <c:v>2.823248</c:v>
                </c:pt>
                <c:pt idx="39265">
                  <c:v>2.851207</c:v>
                </c:pt>
                <c:pt idx="39266">
                  <c:v>2.8144010000000002</c:v>
                </c:pt>
                <c:pt idx="39267">
                  <c:v>2.824786</c:v>
                </c:pt>
                <c:pt idx="39268">
                  <c:v>2.9497490000000002</c:v>
                </c:pt>
                <c:pt idx="39269">
                  <c:v>3.032689</c:v>
                </c:pt>
                <c:pt idx="39270">
                  <c:v>3.0985839999999998</c:v>
                </c:pt>
                <c:pt idx="39271">
                  <c:v>3.1036809999999999</c:v>
                </c:pt>
                <c:pt idx="39272">
                  <c:v>2.99105</c:v>
                </c:pt>
                <c:pt idx="39273">
                  <c:v>2.9993449999999999</c:v>
                </c:pt>
                <c:pt idx="39274">
                  <c:v>3.0274719999999999</c:v>
                </c:pt>
                <c:pt idx="39275">
                  <c:v>2.9502299999999999</c:v>
                </c:pt>
                <c:pt idx="39276">
                  <c:v>2.863972</c:v>
                </c:pt>
                <c:pt idx="39277">
                  <c:v>2.770743</c:v>
                </c:pt>
                <c:pt idx="39278">
                  <c:v>2.7831959999999998</c:v>
                </c:pt>
                <c:pt idx="39279">
                  <c:v>2.8856329999999999</c:v>
                </c:pt>
                <c:pt idx="39280">
                  <c:v>2.9781170000000001</c:v>
                </c:pt>
                <c:pt idx="39281">
                  <c:v>2.9837180000000001</c:v>
                </c:pt>
                <c:pt idx="39282">
                  <c:v>2.9602309999999998</c:v>
                </c:pt>
                <c:pt idx="39283">
                  <c:v>2.968188</c:v>
                </c:pt>
                <c:pt idx="39284">
                  <c:v>2.9282330000000001</c:v>
                </c:pt>
                <c:pt idx="39285">
                  <c:v>2.8571209999999998</c:v>
                </c:pt>
                <c:pt idx="39286">
                  <c:v>2.7989670000000002</c:v>
                </c:pt>
                <c:pt idx="39287">
                  <c:v>2.8345220000000002</c:v>
                </c:pt>
                <c:pt idx="39288">
                  <c:v>2.9182800000000002</c:v>
                </c:pt>
                <c:pt idx="39289">
                  <c:v>2.9474649999999998</c:v>
                </c:pt>
                <c:pt idx="39290">
                  <c:v>2.9698229999999999</c:v>
                </c:pt>
                <c:pt idx="39291">
                  <c:v>3.0240580000000001</c:v>
                </c:pt>
                <c:pt idx="39292">
                  <c:v>3.0510320000000002</c:v>
                </c:pt>
                <c:pt idx="39293">
                  <c:v>3.008696</c:v>
                </c:pt>
                <c:pt idx="39294">
                  <c:v>3.0001380000000002</c:v>
                </c:pt>
                <c:pt idx="39295">
                  <c:v>2.9671059999999998</c:v>
                </c:pt>
                <c:pt idx="39296">
                  <c:v>2.9303240000000002</c:v>
                </c:pt>
                <c:pt idx="39297">
                  <c:v>2.8928449999999999</c:v>
                </c:pt>
                <c:pt idx="39298">
                  <c:v>2.8633709999999999</c:v>
                </c:pt>
                <c:pt idx="39299">
                  <c:v>2.7874270000000001</c:v>
                </c:pt>
                <c:pt idx="39300">
                  <c:v>2.7669929999999998</c:v>
                </c:pt>
                <c:pt idx="39301">
                  <c:v>2.7955770000000002</c:v>
                </c:pt>
                <c:pt idx="39302">
                  <c:v>2.81969</c:v>
                </c:pt>
                <c:pt idx="39303">
                  <c:v>2.8952249999999999</c:v>
                </c:pt>
                <c:pt idx="39304">
                  <c:v>2.959822</c:v>
                </c:pt>
                <c:pt idx="39305">
                  <c:v>2.9738609999999999</c:v>
                </c:pt>
                <c:pt idx="39306">
                  <c:v>2.9681160000000002</c:v>
                </c:pt>
                <c:pt idx="39307">
                  <c:v>2.9187370000000001</c:v>
                </c:pt>
                <c:pt idx="39308">
                  <c:v>2.860198</c:v>
                </c:pt>
                <c:pt idx="39309">
                  <c:v>2.8234159999999999</c:v>
                </c:pt>
                <c:pt idx="39310">
                  <c:v>2.8215409999999999</c:v>
                </c:pt>
                <c:pt idx="39311">
                  <c:v>2.8337050000000001</c:v>
                </c:pt>
                <c:pt idx="39312">
                  <c:v>2.8317100000000002</c:v>
                </c:pt>
                <c:pt idx="39313">
                  <c:v>2.7961779999999998</c:v>
                </c:pt>
                <c:pt idx="39314">
                  <c:v>2.7260520000000001</c:v>
                </c:pt>
                <c:pt idx="39315">
                  <c:v>2.7094399999999998</c:v>
                </c:pt>
                <c:pt idx="39316">
                  <c:v>2.7780999999999998</c:v>
                </c:pt>
                <c:pt idx="39317">
                  <c:v>2.8419989999999999</c:v>
                </c:pt>
                <c:pt idx="39318">
                  <c:v>2.8762569999999998</c:v>
                </c:pt>
                <c:pt idx="39319">
                  <c:v>2.9243860000000002</c:v>
                </c:pt>
                <c:pt idx="39320">
                  <c:v>2.9576340000000001</c:v>
                </c:pt>
                <c:pt idx="39321">
                  <c:v>2.9930219999999998</c:v>
                </c:pt>
                <c:pt idx="39322">
                  <c:v>2.975905</c:v>
                </c:pt>
                <c:pt idx="39323">
                  <c:v>2.9484509999999999</c:v>
                </c:pt>
                <c:pt idx="39324">
                  <c:v>2.9438110000000002</c:v>
                </c:pt>
                <c:pt idx="39325">
                  <c:v>2.937608</c:v>
                </c:pt>
                <c:pt idx="39326">
                  <c:v>2.9058269999999999</c:v>
                </c:pt>
                <c:pt idx="39327">
                  <c:v>2.9063319999999999</c:v>
                </c:pt>
                <c:pt idx="39328">
                  <c:v>2.8964750000000001</c:v>
                </c:pt>
                <c:pt idx="39329">
                  <c:v>2.8793099999999998</c:v>
                </c:pt>
                <c:pt idx="39330">
                  <c:v>2.8996729999999999</c:v>
                </c:pt>
                <c:pt idx="39331">
                  <c:v>2.8977729999999999</c:v>
                </c:pt>
                <c:pt idx="39332">
                  <c:v>2.8618570000000001</c:v>
                </c:pt>
                <c:pt idx="39333">
                  <c:v>2.8867150000000001</c:v>
                </c:pt>
                <c:pt idx="39334">
                  <c:v>2.8259880000000002</c:v>
                </c:pt>
                <c:pt idx="39335">
                  <c:v>2.784735</c:v>
                </c:pt>
                <c:pt idx="39336">
                  <c:v>2.8259400000000001</c:v>
                </c:pt>
                <c:pt idx="39337">
                  <c:v>2.974799</c:v>
                </c:pt>
                <c:pt idx="39338">
                  <c:v>3.0597829999999999</c:v>
                </c:pt>
                <c:pt idx="39339">
                  <c:v>3.078414</c:v>
                </c:pt>
                <c:pt idx="39340">
                  <c:v>3.089448</c:v>
                </c:pt>
                <c:pt idx="39341">
                  <c:v>3.0686529999999999</c:v>
                </c:pt>
                <c:pt idx="39342">
                  <c:v>2.8703669999999999</c:v>
                </c:pt>
                <c:pt idx="39343">
                  <c:v>2.7060499999999998</c:v>
                </c:pt>
                <c:pt idx="39344">
                  <c:v>2.6663350000000001</c:v>
                </c:pt>
                <c:pt idx="39345">
                  <c:v>2.7258589999999998</c:v>
                </c:pt>
                <c:pt idx="39346">
                  <c:v>2.8401719999999999</c:v>
                </c:pt>
                <c:pt idx="39347">
                  <c:v>2.9173179999999999</c:v>
                </c:pt>
                <c:pt idx="39348">
                  <c:v>2.9614090000000002</c:v>
                </c:pt>
                <c:pt idx="39349">
                  <c:v>3.006437</c:v>
                </c:pt>
                <c:pt idx="39350">
                  <c:v>3.0237940000000001</c:v>
                </c:pt>
                <c:pt idx="39351">
                  <c:v>3.006364</c:v>
                </c:pt>
                <c:pt idx="39352">
                  <c:v>2.8936139999999999</c:v>
                </c:pt>
                <c:pt idx="39353">
                  <c:v>2.859693</c:v>
                </c:pt>
                <c:pt idx="39354">
                  <c:v>2.9101300000000001</c:v>
                </c:pt>
                <c:pt idx="39355">
                  <c:v>2.9654470000000002</c:v>
                </c:pt>
                <c:pt idx="39356">
                  <c:v>2.9467919999999999</c:v>
                </c:pt>
                <c:pt idx="39357">
                  <c:v>2.8855849999999998</c:v>
                </c:pt>
                <c:pt idx="39358">
                  <c:v>2.822959</c:v>
                </c:pt>
                <c:pt idx="39359">
                  <c:v>2.8200259999999999</c:v>
                </c:pt>
                <c:pt idx="39360">
                  <c:v>2.8163719999999999</c:v>
                </c:pt>
                <c:pt idx="39361">
                  <c:v>2.8197860000000001</c:v>
                </c:pt>
                <c:pt idx="39362">
                  <c:v>2.8967149999999999</c:v>
                </c:pt>
                <c:pt idx="39363">
                  <c:v>2.910539</c:v>
                </c:pt>
                <c:pt idx="39364">
                  <c:v>2.841326</c:v>
                </c:pt>
                <c:pt idx="39365">
                  <c:v>2.8289689999999998</c:v>
                </c:pt>
                <c:pt idx="39366">
                  <c:v>2.853154</c:v>
                </c:pt>
                <c:pt idx="39367">
                  <c:v>2.8848630000000002</c:v>
                </c:pt>
                <c:pt idx="39368">
                  <c:v>2.9271509999999998</c:v>
                </c:pt>
                <c:pt idx="39369">
                  <c:v>2.9263819999999998</c:v>
                </c:pt>
                <c:pt idx="39370">
                  <c:v>2.9192659999999999</c:v>
                </c:pt>
                <c:pt idx="39371">
                  <c:v>2.9177749999999998</c:v>
                </c:pt>
                <c:pt idx="39372">
                  <c:v>2.922463</c:v>
                </c:pt>
                <c:pt idx="39373">
                  <c:v>2.9095049999999998</c:v>
                </c:pt>
                <c:pt idx="39374">
                  <c:v>2.87818</c:v>
                </c:pt>
                <c:pt idx="39375">
                  <c:v>2.8422879999999999</c:v>
                </c:pt>
                <c:pt idx="39376">
                  <c:v>2.8001689999999999</c:v>
                </c:pt>
                <c:pt idx="39377">
                  <c:v>2.7792289999999999</c:v>
                </c:pt>
                <c:pt idx="39378">
                  <c:v>2.768411</c:v>
                </c:pt>
                <c:pt idx="39379">
                  <c:v>2.722518</c:v>
                </c:pt>
                <c:pt idx="39380">
                  <c:v>2.6841249999999999</c:v>
                </c:pt>
                <c:pt idx="39381">
                  <c:v>2.6939579999999999</c:v>
                </c:pt>
                <c:pt idx="39382">
                  <c:v>2.808751</c:v>
                </c:pt>
                <c:pt idx="39383">
                  <c:v>2.9424649999999999</c:v>
                </c:pt>
                <c:pt idx="39384">
                  <c:v>3.0512959999999998</c:v>
                </c:pt>
                <c:pt idx="39385">
                  <c:v>3.0645669999999998</c:v>
                </c:pt>
                <c:pt idx="39386">
                  <c:v>3.0970209999999998</c:v>
                </c:pt>
                <c:pt idx="39387">
                  <c:v>3.1032959999999998</c:v>
                </c:pt>
                <c:pt idx="39388">
                  <c:v>3.0692539999999999</c:v>
                </c:pt>
                <c:pt idx="39389">
                  <c:v>3.0302850000000001</c:v>
                </c:pt>
                <c:pt idx="39390">
                  <c:v>2.9591249999999998</c:v>
                </c:pt>
                <c:pt idx="39391">
                  <c:v>2.8742130000000001</c:v>
                </c:pt>
                <c:pt idx="39392">
                  <c:v>2.8315169999999998</c:v>
                </c:pt>
                <c:pt idx="39393">
                  <c:v>2.7753350000000001</c:v>
                </c:pt>
                <c:pt idx="39394">
                  <c:v>2.7796859999999999</c:v>
                </c:pt>
                <c:pt idx="39395">
                  <c:v>2.7582420000000001</c:v>
                </c:pt>
                <c:pt idx="39396">
                  <c:v>2.7655500000000002</c:v>
                </c:pt>
                <c:pt idx="39397">
                  <c:v>2.8143530000000001</c:v>
                </c:pt>
                <c:pt idx="39398">
                  <c:v>2.8751030000000002</c:v>
                </c:pt>
                <c:pt idx="39399">
                  <c:v>2.873132</c:v>
                </c:pt>
                <c:pt idx="39400">
                  <c:v>2.868684</c:v>
                </c:pt>
                <c:pt idx="39401">
                  <c:v>2.8784450000000001</c:v>
                </c:pt>
                <c:pt idx="39402">
                  <c:v>2.9201549999999998</c:v>
                </c:pt>
                <c:pt idx="39403">
                  <c:v>2.9162599999999999</c:v>
                </c:pt>
                <c:pt idx="39404">
                  <c:v>2.899648</c:v>
                </c:pt>
                <c:pt idx="39405">
                  <c:v>2.90924</c:v>
                </c:pt>
                <c:pt idx="39406">
                  <c:v>2.9092169999999999</c:v>
                </c:pt>
                <c:pt idx="39407">
                  <c:v>2.8809930000000001</c:v>
                </c:pt>
                <c:pt idx="39408">
                  <c:v>2.8339460000000001</c:v>
                </c:pt>
                <c:pt idx="39409">
                  <c:v>2.851423</c:v>
                </c:pt>
                <c:pt idx="39410">
                  <c:v>3.0146579999999998</c:v>
                </c:pt>
                <c:pt idx="39411">
                  <c:v>3.1764990000000002</c:v>
                </c:pt>
                <c:pt idx="39412">
                  <c:v>3.2246769999999998</c:v>
                </c:pt>
                <c:pt idx="39413">
                  <c:v>3.160104</c:v>
                </c:pt>
                <c:pt idx="39414">
                  <c:v>3.006148</c:v>
                </c:pt>
                <c:pt idx="39415">
                  <c:v>2.8470960000000001</c:v>
                </c:pt>
                <c:pt idx="39416">
                  <c:v>2.7481209999999998</c:v>
                </c:pt>
                <c:pt idx="39417">
                  <c:v>2.699487</c:v>
                </c:pt>
                <c:pt idx="39418">
                  <c:v>2.7931490000000001</c:v>
                </c:pt>
                <c:pt idx="39419">
                  <c:v>2.8619050000000001</c:v>
                </c:pt>
                <c:pt idx="39420">
                  <c:v>2.882123</c:v>
                </c:pt>
                <c:pt idx="39421">
                  <c:v>2.9206840000000001</c:v>
                </c:pt>
                <c:pt idx="39422">
                  <c:v>2.9195540000000002</c:v>
                </c:pt>
                <c:pt idx="39423">
                  <c:v>2.937128</c:v>
                </c:pt>
                <c:pt idx="39424">
                  <c:v>2.9449890000000001</c:v>
                </c:pt>
                <c:pt idx="39425">
                  <c:v>2.9257810000000002</c:v>
                </c:pt>
                <c:pt idx="39426">
                  <c:v>2.9101539999999999</c:v>
                </c:pt>
                <c:pt idx="39427">
                  <c:v>2.8933979999999999</c:v>
                </c:pt>
                <c:pt idx="39428">
                  <c:v>2.9315020000000001</c:v>
                </c:pt>
                <c:pt idx="39429">
                  <c:v>2.9849199999999998</c:v>
                </c:pt>
                <c:pt idx="39430">
                  <c:v>3.032016</c:v>
                </c:pt>
                <c:pt idx="39431">
                  <c:v>3.0661049999999999</c:v>
                </c:pt>
                <c:pt idx="39432">
                  <c:v>3.0177839999999998</c:v>
                </c:pt>
                <c:pt idx="39433">
                  <c:v>2.8640919999999999</c:v>
                </c:pt>
                <c:pt idx="39434">
                  <c:v>2.6860719999999998</c:v>
                </c:pt>
                <c:pt idx="39435">
                  <c:v>2.595151</c:v>
                </c:pt>
                <c:pt idx="39436">
                  <c:v>2.6445059999999998</c:v>
                </c:pt>
                <c:pt idx="39437">
                  <c:v>2.758146</c:v>
                </c:pt>
                <c:pt idx="39438">
                  <c:v>2.8563749999999999</c:v>
                </c:pt>
                <c:pt idx="39439">
                  <c:v>2.948715</c:v>
                </c:pt>
                <c:pt idx="39440">
                  <c:v>3.0016039999999999</c:v>
                </c:pt>
                <c:pt idx="39441">
                  <c:v>3.0311020000000002</c:v>
                </c:pt>
                <c:pt idx="39442">
                  <c:v>2.991555</c:v>
                </c:pt>
                <c:pt idx="39443">
                  <c:v>2.918304</c:v>
                </c:pt>
                <c:pt idx="39444">
                  <c:v>2.897389</c:v>
                </c:pt>
                <c:pt idx="39445">
                  <c:v>2.8971480000000001</c:v>
                </c:pt>
                <c:pt idx="39446">
                  <c:v>2.881065</c:v>
                </c:pt>
                <c:pt idx="39447">
                  <c:v>2.91364</c:v>
                </c:pt>
                <c:pt idx="39448">
                  <c:v>2.9177029999999999</c:v>
                </c:pt>
                <c:pt idx="39449">
                  <c:v>2.865294</c:v>
                </c:pt>
                <c:pt idx="39450">
                  <c:v>2.8748149999999999</c:v>
                </c:pt>
                <c:pt idx="39451">
                  <c:v>2.9028459999999998</c:v>
                </c:pt>
                <c:pt idx="39452">
                  <c:v>2.8876040000000001</c:v>
                </c:pt>
                <c:pt idx="39453">
                  <c:v>2.9594369999999999</c:v>
                </c:pt>
                <c:pt idx="39454">
                  <c:v>3.0022289999999998</c:v>
                </c:pt>
                <c:pt idx="39455">
                  <c:v>2.9575140000000002</c:v>
                </c:pt>
                <c:pt idx="39456">
                  <c:v>2.9420320000000002</c:v>
                </c:pt>
                <c:pt idx="39457">
                  <c:v>2.9721790000000001</c:v>
                </c:pt>
                <c:pt idx="39458">
                  <c:v>2.9834540000000001</c:v>
                </c:pt>
                <c:pt idx="39459">
                  <c:v>2.9605670000000002</c:v>
                </c:pt>
                <c:pt idx="39460">
                  <c:v>2.9200110000000001</c:v>
                </c:pt>
                <c:pt idx="39461">
                  <c:v>2.8619289999999999</c:v>
                </c:pt>
                <c:pt idx="39462">
                  <c:v>2.7939180000000001</c:v>
                </c:pt>
                <c:pt idx="39463">
                  <c:v>2.7449240000000001</c:v>
                </c:pt>
                <c:pt idx="39464">
                  <c:v>2.7267009999999998</c:v>
                </c:pt>
                <c:pt idx="39465">
                  <c:v>2.7840859999999998</c:v>
                </c:pt>
                <c:pt idx="39466">
                  <c:v>2.8880370000000002</c:v>
                </c:pt>
                <c:pt idx="39467">
                  <c:v>2.980785</c:v>
                </c:pt>
                <c:pt idx="39468">
                  <c:v>3.0114130000000001</c:v>
                </c:pt>
                <c:pt idx="39469">
                  <c:v>2.9957630000000002</c:v>
                </c:pt>
                <c:pt idx="39470">
                  <c:v>2.9453740000000002</c:v>
                </c:pt>
                <c:pt idx="39471">
                  <c:v>2.9525130000000002</c:v>
                </c:pt>
                <c:pt idx="39472">
                  <c:v>2.9914109999999998</c:v>
                </c:pt>
                <c:pt idx="39473">
                  <c:v>2.9729960000000002</c:v>
                </c:pt>
                <c:pt idx="39474">
                  <c:v>2.918857</c:v>
                </c:pt>
                <c:pt idx="39475">
                  <c:v>2.8910179999999999</c:v>
                </c:pt>
                <c:pt idx="39476">
                  <c:v>2.8572890000000002</c:v>
                </c:pt>
                <c:pt idx="39477">
                  <c:v>2.8329119999999999</c:v>
                </c:pt>
                <c:pt idx="39478">
                  <c:v>2.8099530000000001</c:v>
                </c:pt>
                <c:pt idx="39479">
                  <c:v>2.8173339999999998</c:v>
                </c:pt>
                <c:pt idx="39480">
                  <c:v>2.8785889999999998</c:v>
                </c:pt>
                <c:pt idx="39481">
                  <c:v>2.864525</c:v>
                </c:pt>
                <c:pt idx="39482">
                  <c:v>2.9910030000000001</c:v>
                </c:pt>
                <c:pt idx="39483">
                  <c:v>3.0707930000000001</c:v>
                </c:pt>
                <c:pt idx="39484">
                  <c:v>3.085626</c:v>
                </c:pt>
                <c:pt idx="39485">
                  <c:v>3.0477859999999999</c:v>
                </c:pt>
                <c:pt idx="39486">
                  <c:v>3.0248759999999999</c:v>
                </c:pt>
                <c:pt idx="39487">
                  <c:v>2.9626350000000001</c:v>
                </c:pt>
                <c:pt idx="39488">
                  <c:v>2.892172</c:v>
                </c:pt>
                <c:pt idx="39489">
                  <c:v>2.93357</c:v>
                </c:pt>
                <c:pt idx="39490">
                  <c:v>3.00997</c:v>
                </c:pt>
                <c:pt idx="39491">
                  <c:v>3.008168</c:v>
                </c:pt>
                <c:pt idx="39492">
                  <c:v>2.9764339999999998</c:v>
                </c:pt>
                <c:pt idx="39493">
                  <c:v>2.946888</c:v>
                </c:pt>
                <c:pt idx="39494">
                  <c:v>2.9355889999999998</c:v>
                </c:pt>
                <c:pt idx="39495">
                  <c:v>3.0005950000000001</c:v>
                </c:pt>
                <c:pt idx="39496">
                  <c:v>2.9937909999999999</c:v>
                </c:pt>
                <c:pt idx="39497">
                  <c:v>2.929675</c:v>
                </c:pt>
                <c:pt idx="39498">
                  <c:v>2.891378</c:v>
                </c:pt>
                <c:pt idx="39499">
                  <c:v>2.8988309999999999</c:v>
                </c:pt>
                <c:pt idx="39500">
                  <c:v>2.8687800000000001</c:v>
                </c:pt>
                <c:pt idx="39501">
                  <c:v>2.8452929999999999</c:v>
                </c:pt>
                <c:pt idx="39502">
                  <c:v>2.8451960000000001</c:v>
                </c:pt>
                <c:pt idx="39503">
                  <c:v>2.868131</c:v>
                </c:pt>
                <c:pt idx="39504">
                  <c:v>2.9236170000000001</c:v>
                </c:pt>
                <c:pt idx="39505">
                  <c:v>2.9477060000000002</c:v>
                </c:pt>
                <c:pt idx="39506">
                  <c:v>2.9293629999999999</c:v>
                </c:pt>
                <c:pt idx="39507">
                  <c:v>2.9111639999999999</c:v>
                </c:pt>
                <c:pt idx="39508">
                  <c:v>2.8462779999999999</c:v>
                </c:pt>
                <c:pt idx="39509">
                  <c:v>2.7775949999999998</c:v>
                </c:pt>
                <c:pt idx="39510">
                  <c:v>2.7275900000000002</c:v>
                </c:pt>
                <c:pt idx="39511">
                  <c:v>2.7534339999999999</c:v>
                </c:pt>
                <c:pt idx="39512">
                  <c:v>2.8178380000000001</c:v>
                </c:pt>
                <c:pt idx="39513">
                  <c:v>2.97153</c:v>
                </c:pt>
                <c:pt idx="39514">
                  <c:v>3.0667779999999998</c:v>
                </c:pt>
                <c:pt idx="39515">
                  <c:v>3.0345879999999998</c:v>
                </c:pt>
                <c:pt idx="39516">
                  <c:v>2.9751840000000001</c:v>
                </c:pt>
                <c:pt idx="39517">
                  <c:v>2.924458</c:v>
                </c:pt>
                <c:pt idx="39518">
                  <c:v>2.9045529999999999</c:v>
                </c:pt>
                <c:pt idx="39519">
                  <c:v>2.9163809999999999</c:v>
                </c:pt>
                <c:pt idx="39520">
                  <c:v>2.9182079999999999</c:v>
                </c:pt>
                <c:pt idx="39521">
                  <c:v>2.896547</c:v>
                </c:pt>
                <c:pt idx="39522">
                  <c:v>2.8712330000000001</c:v>
                </c:pt>
                <c:pt idx="39523">
                  <c:v>2.8374069999999998</c:v>
                </c:pt>
                <c:pt idx="39524">
                  <c:v>2.8087270000000002</c:v>
                </c:pt>
                <c:pt idx="39525">
                  <c:v>2.8106019999999998</c:v>
                </c:pt>
                <c:pt idx="39526">
                  <c:v>2.8684919999999998</c:v>
                </c:pt>
                <c:pt idx="39527">
                  <c:v>2.8713769999999998</c:v>
                </c:pt>
                <c:pt idx="39528">
                  <c:v>2.8655590000000002</c:v>
                </c:pt>
                <c:pt idx="39529">
                  <c:v>2.9259010000000001</c:v>
                </c:pt>
                <c:pt idx="39530">
                  <c:v>2.9707119999999998</c:v>
                </c:pt>
                <c:pt idx="39531">
                  <c:v>2.9746549999999998</c:v>
                </c:pt>
                <c:pt idx="39532">
                  <c:v>3.0037440000000002</c:v>
                </c:pt>
                <c:pt idx="39533">
                  <c:v>2.9838140000000002</c:v>
                </c:pt>
                <c:pt idx="39534">
                  <c:v>2.9629470000000002</c:v>
                </c:pt>
                <c:pt idx="39535">
                  <c:v>2.9323920000000001</c:v>
                </c:pt>
                <c:pt idx="39536">
                  <c:v>2.8787090000000002</c:v>
                </c:pt>
                <c:pt idx="39537">
                  <c:v>2.833224</c:v>
                </c:pt>
                <c:pt idx="39538">
                  <c:v>2.8450519999999999</c:v>
                </c:pt>
                <c:pt idx="39539">
                  <c:v>2.9424890000000001</c:v>
                </c:pt>
                <c:pt idx="39540">
                  <c:v>2.9766020000000002</c:v>
                </c:pt>
                <c:pt idx="39541">
                  <c:v>2.942825</c:v>
                </c:pt>
                <c:pt idx="39542">
                  <c:v>2.9013789999999999</c:v>
                </c:pt>
                <c:pt idx="39543">
                  <c:v>2.892941</c:v>
                </c:pt>
                <c:pt idx="39544">
                  <c:v>2.939003</c:v>
                </c:pt>
                <c:pt idx="39545">
                  <c:v>2.9318870000000001</c:v>
                </c:pt>
                <c:pt idx="39546">
                  <c:v>2.8794300000000002</c:v>
                </c:pt>
                <c:pt idx="39547">
                  <c:v>2.8315169999999998</c:v>
                </c:pt>
                <c:pt idx="39548">
                  <c:v>2.8519760000000001</c:v>
                </c:pt>
                <c:pt idx="39549">
                  <c:v>2.906765</c:v>
                </c:pt>
                <c:pt idx="39550">
                  <c:v>2.8764249999999998</c:v>
                </c:pt>
                <c:pt idx="39551">
                  <c:v>2.8302429999999998</c:v>
                </c:pt>
                <c:pt idx="39552">
                  <c:v>2.8206989999999998</c:v>
                </c:pt>
                <c:pt idx="39553">
                  <c:v>2.8561589999999999</c:v>
                </c:pt>
                <c:pt idx="39554">
                  <c:v>2.881354</c:v>
                </c:pt>
                <c:pt idx="39555">
                  <c:v>2.836398</c:v>
                </c:pt>
                <c:pt idx="39556">
                  <c:v>2.9065720000000002</c:v>
                </c:pt>
                <c:pt idx="39557">
                  <c:v>3.0519690000000002</c:v>
                </c:pt>
                <c:pt idx="39558">
                  <c:v>3.0687980000000001</c:v>
                </c:pt>
                <c:pt idx="39559">
                  <c:v>2.9476089999999999</c:v>
                </c:pt>
                <c:pt idx="39560">
                  <c:v>2.8464230000000001</c:v>
                </c:pt>
                <c:pt idx="39561">
                  <c:v>2.8227910000000001</c:v>
                </c:pt>
                <c:pt idx="39562">
                  <c:v>2.881065</c:v>
                </c:pt>
                <c:pt idx="39563">
                  <c:v>2.891715</c:v>
                </c:pt>
                <c:pt idx="39564">
                  <c:v>2.869742</c:v>
                </c:pt>
                <c:pt idx="39565">
                  <c:v>2.8545479999999999</c:v>
                </c:pt>
                <c:pt idx="39566">
                  <c:v>2.8388740000000001</c:v>
                </c:pt>
                <c:pt idx="39567">
                  <c:v>2.800818</c:v>
                </c:pt>
                <c:pt idx="39568">
                  <c:v>2.880007</c:v>
                </c:pt>
                <c:pt idx="39569">
                  <c:v>2.8766180000000001</c:v>
                </c:pt>
                <c:pt idx="39570">
                  <c:v>2.7946390000000001</c:v>
                </c:pt>
                <c:pt idx="39571">
                  <c:v>2.7475679999999998</c:v>
                </c:pt>
                <c:pt idx="39572">
                  <c:v>2.7329270000000001</c:v>
                </c:pt>
                <c:pt idx="39573">
                  <c:v>2.7523040000000001</c:v>
                </c:pt>
                <c:pt idx="39574">
                  <c:v>2.7582420000000001</c:v>
                </c:pt>
                <c:pt idx="39575">
                  <c:v>2.8545479999999999</c:v>
                </c:pt>
                <c:pt idx="39576">
                  <c:v>2.963813</c:v>
                </c:pt>
                <c:pt idx="39577">
                  <c:v>3.0541330000000002</c:v>
                </c:pt>
                <c:pt idx="39578">
                  <c:v>3.0788470000000001</c:v>
                </c:pt>
                <c:pt idx="39579">
                  <c:v>3.0380500000000001</c:v>
                </c:pt>
                <c:pt idx="39580">
                  <c:v>3.0252840000000001</c:v>
                </c:pt>
                <c:pt idx="39581">
                  <c:v>2.9967000000000001</c:v>
                </c:pt>
                <c:pt idx="39582">
                  <c:v>2.9648460000000001</c:v>
                </c:pt>
                <c:pt idx="39583">
                  <c:v>2.9382100000000002</c:v>
                </c:pt>
                <c:pt idx="39584">
                  <c:v>2.8941430000000001</c:v>
                </c:pt>
                <c:pt idx="39585">
                  <c:v>2.845701</c:v>
                </c:pt>
                <c:pt idx="39586">
                  <c:v>2.8716409999999999</c:v>
                </c:pt>
                <c:pt idx="39587">
                  <c:v>2.9290020000000001</c:v>
                </c:pt>
                <c:pt idx="39588">
                  <c:v>2.96814</c:v>
                </c:pt>
                <c:pt idx="39589">
                  <c:v>2.9675630000000002</c:v>
                </c:pt>
                <c:pt idx="39590">
                  <c:v>2.9367909999999999</c:v>
                </c:pt>
                <c:pt idx="39591">
                  <c:v>2.9266220000000001</c:v>
                </c:pt>
                <c:pt idx="39592">
                  <c:v>2.9271029999999998</c:v>
                </c:pt>
                <c:pt idx="39593">
                  <c:v>2.9310689999999999</c:v>
                </c:pt>
                <c:pt idx="39594">
                  <c:v>2.9046249999999998</c:v>
                </c:pt>
                <c:pt idx="39595">
                  <c:v>2.9076059999999999</c:v>
                </c:pt>
                <c:pt idx="39596">
                  <c:v>2.9047930000000002</c:v>
                </c:pt>
                <c:pt idx="39597">
                  <c:v>2.8852959999999999</c:v>
                </c:pt>
                <c:pt idx="39598">
                  <c:v>2.8993600000000002</c:v>
                </c:pt>
                <c:pt idx="39599">
                  <c:v>2.8964750000000001</c:v>
                </c:pt>
                <c:pt idx="39600">
                  <c:v>2.8931819999999999</c:v>
                </c:pt>
                <c:pt idx="39601">
                  <c:v>2.887772</c:v>
                </c:pt>
                <c:pt idx="39602">
                  <c:v>2.8882289999999999</c:v>
                </c:pt>
                <c:pt idx="39603">
                  <c:v>2.9066679999999998</c:v>
                </c:pt>
                <c:pt idx="39604">
                  <c:v>2.93268</c:v>
                </c:pt>
                <c:pt idx="39605">
                  <c:v>2.9492919999999998</c:v>
                </c:pt>
                <c:pt idx="39606">
                  <c:v>2.9450129999999999</c:v>
                </c:pt>
                <c:pt idx="39607">
                  <c:v>2.8998409999999999</c:v>
                </c:pt>
                <c:pt idx="39608">
                  <c:v>2.826012</c:v>
                </c:pt>
                <c:pt idx="39609">
                  <c:v>2.7610790000000001</c:v>
                </c:pt>
                <c:pt idx="39610">
                  <c:v>2.7402359999999999</c:v>
                </c:pt>
                <c:pt idx="39611">
                  <c:v>2.767522</c:v>
                </c:pt>
                <c:pt idx="39612">
                  <c:v>2.7907690000000001</c:v>
                </c:pt>
                <c:pt idx="39613">
                  <c:v>2.8457979999999998</c:v>
                </c:pt>
                <c:pt idx="39614">
                  <c:v>2.9163079999999999</c:v>
                </c:pt>
                <c:pt idx="39615">
                  <c:v>2.979247</c:v>
                </c:pt>
                <c:pt idx="39616">
                  <c:v>3.0534840000000001</c:v>
                </c:pt>
                <c:pt idx="39617">
                  <c:v>3.0715859999999999</c:v>
                </c:pt>
                <c:pt idx="39618">
                  <c:v>3.001436</c:v>
                </c:pt>
                <c:pt idx="39619">
                  <c:v>2.9598939999999998</c:v>
                </c:pt>
                <c:pt idx="39620">
                  <c:v>2.9354209999999998</c:v>
                </c:pt>
                <c:pt idx="39621">
                  <c:v>2.9342429999999999</c:v>
                </c:pt>
                <c:pt idx="39622">
                  <c:v>2.9915069999999999</c:v>
                </c:pt>
                <c:pt idx="39623">
                  <c:v>2.9582830000000002</c:v>
                </c:pt>
                <c:pt idx="39624">
                  <c:v>2.8246899999999999</c:v>
                </c:pt>
                <c:pt idx="39625">
                  <c:v>2.69516</c:v>
                </c:pt>
                <c:pt idx="39626">
                  <c:v>2.6455880000000001</c:v>
                </c:pt>
                <c:pt idx="39627">
                  <c:v>2.5999110000000001</c:v>
                </c:pt>
                <c:pt idx="39628">
                  <c:v>2.6911689999999999</c:v>
                </c:pt>
                <c:pt idx="39629">
                  <c:v>2.7907929999999999</c:v>
                </c:pt>
                <c:pt idx="39630">
                  <c:v>2.970135</c:v>
                </c:pt>
                <c:pt idx="39631">
                  <c:v>3.0681970000000001</c:v>
                </c:pt>
                <c:pt idx="39632">
                  <c:v>2.9978060000000002</c:v>
                </c:pt>
                <c:pt idx="39633">
                  <c:v>2.9165009999999998</c:v>
                </c:pt>
                <c:pt idx="39634">
                  <c:v>2.9144809999999999</c:v>
                </c:pt>
                <c:pt idx="39635">
                  <c:v>2.960086</c:v>
                </c:pt>
                <c:pt idx="39636">
                  <c:v>3.0370400000000002</c:v>
                </c:pt>
                <c:pt idx="39637">
                  <c:v>3.041512</c:v>
                </c:pt>
                <c:pt idx="39638">
                  <c:v>3.013096</c:v>
                </c:pt>
                <c:pt idx="39639">
                  <c:v>2.974631</c:v>
                </c:pt>
                <c:pt idx="39640">
                  <c:v>2.9522010000000001</c:v>
                </c:pt>
                <c:pt idx="39641">
                  <c:v>2.8766180000000001</c:v>
                </c:pt>
                <c:pt idx="39642">
                  <c:v>2.8657270000000001</c:v>
                </c:pt>
                <c:pt idx="39643">
                  <c:v>2.8581780000000001</c:v>
                </c:pt>
                <c:pt idx="39644">
                  <c:v>2.8574809999999999</c:v>
                </c:pt>
                <c:pt idx="39645">
                  <c:v>2.8839739999999998</c:v>
                </c:pt>
                <c:pt idx="39646">
                  <c:v>2.905586</c:v>
                </c:pt>
                <c:pt idx="39647">
                  <c:v>2.9214289999999998</c:v>
                </c:pt>
                <c:pt idx="39648">
                  <c:v>2.897316</c:v>
                </c:pt>
                <c:pt idx="39649">
                  <c:v>2.8254830000000002</c:v>
                </c:pt>
                <c:pt idx="39650">
                  <c:v>2.8208920000000002</c:v>
                </c:pt>
                <c:pt idx="39651">
                  <c:v>2.8597649999999999</c:v>
                </c:pt>
                <c:pt idx="39652">
                  <c:v>2.8637320000000002</c:v>
                </c:pt>
                <c:pt idx="39653">
                  <c:v>2.8617840000000001</c:v>
                </c:pt>
                <c:pt idx="39654">
                  <c:v>2.8680110000000001</c:v>
                </c:pt>
                <c:pt idx="39655">
                  <c:v>2.8895029999999999</c:v>
                </c:pt>
                <c:pt idx="39656">
                  <c:v>2.9727800000000002</c:v>
                </c:pt>
                <c:pt idx="39657">
                  <c:v>2.9881899999999999</c:v>
                </c:pt>
                <c:pt idx="39658">
                  <c:v>2.9380649999999999</c:v>
                </c:pt>
                <c:pt idx="39659">
                  <c:v>2.9235449999999998</c:v>
                </c:pt>
                <c:pt idx="39660">
                  <c:v>2.8952249999999999</c:v>
                </c:pt>
                <c:pt idx="39661">
                  <c:v>2.8460860000000001</c:v>
                </c:pt>
                <c:pt idx="39662">
                  <c:v>2.8015629999999998</c:v>
                </c:pt>
                <c:pt idx="39663">
                  <c:v>2.779013</c:v>
                </c:pt>
                <c:pt idx="39664">
                  <c:v>2.7961299999999998</c:v>
                </c:pt>
                <c:pt idx="39665">
                  <c:v>2.816468</c:v>
                </c:pt>
                <c:pt idx="39666">
                  <c:v>2.8619530000000002</c:v>
                </c:pt>
                <c:pt idx="39667">
                  <c:v>2.9258280000000001</c:v>
                </c:pt>
                <c:pt idx="39668">
                  <c:v>2.8967390000000002</c:v>
                </c:pt>
                <c:pt idx="39669">
                  <c:v>2.8826040000000002</c:v>
                </c:pt>
                <c:pt idx="39670">
                  <c:v>2.9052020000000001</c:v>
                </c:pt>
                <c:pt idx="39671">
                  <c:v>2.949052</c:v>
                </c:pt>
                <c:pt idx="39672">
                  <c:v>2.9678270000000002</c:v>
                </c:pt>
                <c:pt idx="39673">
                  <c:v>2.9781170000000001</c:v>
                </c:pt>
                <c:pt idx="39674">
                  <c:v>3.002542</c:v>
                </c:pt>
                <c:pt idx="39675">
                  <c:v>3.0127830000000002</c:v>
                </c:pt>
                <c:pt idx="39676">
                  <c:v>2.9899450000000001</c:v>
                </c:pt>
                <c:pt idx="39677">
                  <c:v>2.9350360000000002</c:v>
                </c:pt>
                <c:pt idx="39678">
                  <c:v>2.816684</c:v>
                </c:pt>
                <c:pt idx="39679">
                  <c:v>2.7486739999999998</c:v>
                </c:pt>
                <c:pt idx="39680">
                  <c:v>2.780383</c:v>
                </c:pt>
                <c:pt idx="39681">
                  <c:v>2.793774</c:v>
                </c:pt>
                <c:pt idx="39682">
                  <c:v>2.7411490000000001</c:v>
                </c:pt>
                <c:pt idx="39683">
                  <c:v>2.7765849999999999</c:v>
                </c:pt>
                <c:pt idx="39684">
                  <c:v>2.868684</c:v>
                </c:pt>
                <c:pt idx="39685">
                  <c:v>2.9807610000000002</c:v>
                </c:pt>
                <c:pt idx="39686">
                  <c:v>3.0358860000000001</c:v>
                </c:pt>
                <c:pt idx="39687">
                  <c:v>2.9818910000000001</c:v>
                </c:pt>
                <c:pt idx="39688">
                  <c:v>2.9706640000000002</c:v>
                </c:pt>
                <c:pt idx="39689">
                  <c:v>3.0207410000000001</c:v>
                </c:pt>
                <c:pt idx="39690">
                  <c:v>3.0733410000000001</c:v>
                </c:pt>
                <c:pt idx="39691">
                  <c:v>3.0783179999999999</c:v>
                </c:pt>
                <c:pt idx="39692">
                  <c:v>3.0211969999999999</c:v>
                </c:pt>
                <c:pt idx="39693">
                  <c:v>2.9155150000000001</c:v>
                </c:pt>
                <c:pt idx="39694">
                  <c:v>2.7323740000000001</c:v>
                </c:pt>
                <c:pt idx="39695">
                  <c:v>2.6445780000000001</c:v>
                </c:pt>
                <c:pt idx="39696">
                  <c:v>2.6417169999999999</c:v>
                </c:pt>
                <c:pt idx="39697">
                  <c:v>2.64215</c:v>
                </c:pt>
                <c:pt idx="39698">
                  <c:v>2.692491</c:v>
                </c:pt>
                <c:pt idx="39699">
                  <c:v>2.7125650000000001</c:v>
                </c:pt>
                <c:pt idx="39700">
                  <c:v>2.8092079999999999</c:v>
                </c:pt>
                <c:pt idx="39701">
                  <c:v>2.9326560000000002</c:v>
                </c:pt>
                <c:pt idx="39702">
                  <c:v>3.0260539999999998</c:v>
                </c:pt>
                <c:pt idx="39703">
                  <c:v>3.114859</c:v>
                </c:pt>
                <c:pt idx="39704">
                  <c:v>3.1191149999999999</c:v>
                </c:pt>
                <c:pt idx="39705">
                  <c:v>3.0389390000000001</c:v>
                </c:pt>
                <c:pt idx="39706">
                  <c:v>2.9517920000000002</c:v>
                </c:pt>
                <c:pt idx="39707">
                  <c:v>2.8583949999999998</c:v>
                </c:pt>
                <c:pt idx="39708">
                  <c:v>2.8457729999999999</c:v>
                </c:pt>
                <c:pt idx="39709">
                  <c:v>2.836614</c:v>
                </c:pt>
                <c:pt idx="39710">
                  <c:v>2.8481299999999998</c:v>
                </c:pt>
                <c:pt idx="39711">
                  <c:v>2.8753669999999998</c:v>
                </c:pt>
                <c:pt idx="39712">
                  <c:v>2.8978929999999998</c:v>
                </c:pt>
                <c:pt idx="39713">
                  <c:v>2.8610389999999999</c:v>
                </c:pt>
                <c:pt idx="39714">
                  <c:v>2.8154340000000002</c:v>
                </c:pt>
                <c:pt idx="39715">
                  <c:v>2.7939419999999999</c:v>
                </c:pt>
                <c:pt idx="39716">
                  <c:v>2.8029570000000001</c:v>
                </c:pt>
                <c:pt idx="39717">
                  <c:v>2.7997359999999998</c:v>
                </c:pt>
                <c:pt idx="39718">
                  <c:v>2.7853840000000001</c:v>
                </c:pt>
                <c:pt idx="39719">
                  <c:v>2.82457</c:v>
                </c:pt>
                <c:pt idx="39720">
                  <c:v>2.863251</c:v>
                </c:pt>
                <c:pt idx="39721">
                  <c:v>2.9561440000000001</c:v>
                </c:pt>
                <c:pt idx="39722">
                  <c:v>3.0745909999999999</c:v>
                </c:pt>
                <c:pt idx="39723">
                  <c:v>3.0851690000000001</c:v>
                </c:pt>
                <c:pt idx="39724">
                  <c:v>3.0152350000000001</c:v>
                </c:pt>
                <c:pt idx="39725">
                  <c:v>2.986964</c:v>
                </c:pt>
                <c:pt idx="39726">
                  <c:v>2.9835020000000001</c:v>
                </c:pt>
                <c:pt idx="39727">
                  <c:v>2.9592930000000002</c:v>
                </c:pt>
                <c:pt idx="39728">
                  <c:v>2.9549660000000002</c:v>
                </c:pt>
                <c:pt idx="39729">
                  <c:v>2.9064999999999999</c:v>
                </c:pt>
                <c:pt idx="39730">
                  <c:v>2.8888539999999998</c:v>
                </c:pt>
                <c:pt idx="39731">
                  <c:v>2.911092</c:v>
                </c:pt>
                <c:pt idx="39732">
                  <c:v>2.9307089999999998</c:v>
                </c:pt>
                <c:pt idx="39733">
                  <c:v>2.9298670000000002</c:v>
                </c:pt>
                <c:pt idx="39734">
                  <c:v>2.9209719999999999</c:v>
                </c:pt>
                <c:pt idx="39735">
                  <c:v>2.8840699999999999</c:v>
                </c:pt>
                <c:pt idx="39736">
                  <c:v>2.849548</c:v>
                </c:pt>
                <c:pt idx="39737">
                  <c:v>2.8142079999999998</c:v>
                </c:pt>
                <c:pt idx="39738">
                  <c:v>2.8250510000000002</c:v>
                </c:pt>
                <c:pt idx="39739">
                  <c:v>2.8455330000000001</c:v>
                </c:pt>
                <c:pt idx="39740">
                  <c:v>2.8572410000000001</c:v>
                </c:pt>
                <c:pt idx="39741">
                  <c:v>2.876185</c:v>
                </c:pt>
                <c:pt idx="39742">
                  <c:v>2.8995039999999999</c:v>
                </c:pt>
                <c:pt idx="39743">
                  <c:v>2.9211649999999998</c:v>
                </c:pt>
                <c:pt idx="39744">
                  <c:v>2.9315259999999999</c:v>
                </c:pt>
                <c:pt idx="39745">
                  <c:v>2.9033509999999998</c:v>
                </c:pt>
                <c:pt idx="39746">
                  <c:v>2.8771460000000002</c:v>
                </c:pt>
                <c:pt idx="39747">
                  <c:v>2.905154</c:v>
                </c:pt>
                <c:pt idx="39748">
                  <c:v>2.943835</c:v>
                </c:pt>
                <c:pt idx="39749">
                  <c:v>2.967924</c:v>
                </c:pt>
                <c:pt idx="39750">
                  <c:v>2.9632839999999998</c:v>
                </c:pt>
                <c:pt idx="39751">
                  <c:v>2.9339300000000001</c:v>
                </c:pt>
                <c:pt idx="39752">
                  <c:v>2.894336</c:v>
                </c:pt>
                <c:pt idx="39753">
                  <c:v>2.880849</c:v>
                </c:pt>
                <c:pt idx="39754">
                  <c:v>2.8776269999999999</c:v>
                </c:pt>
                <c:pt idx="39755">
                  <c:v>2.8834930000000001</c:v>
                </c:pt>
                <c:pt idx="39756">
                  <c:v>2.8811849999999999</c:v>
                </c:pt>
                <c:pt idx="39757">
                  <c:v>2.9002970000000001</c:v>
                </c:pt>
                <c:pt idx="39758">
                  <c:v>2.9300839999999999</c:v>
                </c:pt>
                <c:pt idx="39759">
                  <c:v>2.8943829999999999</c:v>
                </c:pt>
                <c:pt idx="39760">
                  <c:v>2.8116840000000001</c:v>
                </c:pt>
                <c:pt idx="39761">
                  <c:v>2.8089189999999999</c:v>
                </c:pt>
                <c:pt idx="39762">
                  <c:v>2.8618809999999999</c:v>
                </c:pt>
                <c:pt idx="39763">
                  <c:v>2.9791979999999998</c:v>
                </c:pt>
                <c:pt idx="39764">
                  <c:v>3.0738460000000001</c:v>
                </c:pt>
                <c:pt idx="39765">
                  <c:v>3.0750000000000002</c:v>
                </c:pt>
                <c:pt idx="39766">
                  <c:v>2.9881419999999999</c:v>
                </c:pt>
                <c:pt idx="39767">
                  <c:v>2.8590680000000002</c:v>
                </c:pt>
                <c:pt idx="39768">
                  <c:v>2.7136710000000002</c:v>
                </c:pt>
                <c:pt idx="39769">
                  <c:v>2.688428</c:v>
                </c:pt>
                <c:pt idx="39770">
                  <c:v>2.7037420000000001</c:v>
                </c:pt>
                <c:pt idx="39771">
                  <c:v>2.7272059999999998</c:v>
                </c:pt>
                <c:pt idx="39772">
                  <c:v>2.7970429999999999</c:v>
                </c:pt>
                <c:pt idx="39773">
                  <c:v>2.9421040000000001</c:v>
                </c:pt>
                <c:pt idx="39774">
                  <c:v>3.0545900000000001</c:v>
                </c:pt>
                <c:pt idx="39775">
                  <c:v>3.001989</c:v>
                </c:pt>
                <c:pt idx="39776">
                  <c:v>2.9329930000000002</c:v>
                </c:pt>
                <c:pt idx="39777">
                  <c:v>2.9567209999999999</c:v>
                </c:pt>
                <c:pt idx="39778">
                  <c:v>2.9815299999999998</c:v>
                </c:pt>
                <c:pt idx="39779">
                  <c:v>2.9478740000000001</c:v>
                </c:pt>
                <c:pt idx="39780">
                  <c:v>2.8619530000000002</c:v>
                </c:pt>
                <c:pt idx="39781">
                  <c:v>2.7530009999999998</c:v>
                </c:pt>
                <c:pt idx="39782">
                  <c:v>2.6860240000000002</c:v>
                </c:pt>
                <c:pt idx="39783">
                  <c:v>2.7183109999999999</c:v>
                </c:pt>
                <c:pt idx="39784">
                  <c:v>2.7610790000000001</c:v>
                </c:pt>
                <c:pt idx="39785">
                  <c:v>2.7583139999999999</c:v>
                </c:pt>
                <c:pt idx="39786">
                  <c:v>2.7883650000000002</c:v>
                </c:pt>
                <c:pt idx="39787">
                  <c:v>2.8827240000000001</c:v>
                </c:pt>
                <c:pt idx="39788">
                  <c:v>2.966577</c:v>
                </c:pt>
                <c:pt idx="39789">
                  <c:v>3.0230489999999999</c:v>
                </c:pt>
                <c:pt idx="39790">
                  <c:v>3.0588929999999999</c:v>
                </c:pt>
                <c:pt idx="39791">
                  <c:v>3.0514399999999999</c:v>
                </c:pt>
                <c:pt idx="39792">
                  <c:v>2.994224</c:v>
                </c:pt>
                <c:pt idx="39793">
                  <c:v>2.9137599999999999</c:v>
                </c:pt>
                <c:pt idx="39794">
                  <c:v>2.8690929999999999</c:v>
                </c:pt>
                <c:pt idx="39795">
                  <c:v>2.8882530000000002</c:v>
                </c:pt>
                <c:pt idx="39796">
                  <c:v>2.8886379999999998</c:v>
                </c:pt>
                <c:pt idx="39797">
                  <c:v>2.899769</c:v>
                </c:pt>
                <c:pt idx="39798">
                  <c:v>2.9036390000000001</c:v>
                </c:pt>
                <c:pt idx="39799">
                  <c:v>2.8966189999999998</c:v>
                </c:pt>
                <c:pt idx="39800">
                  <c:v>2.8917630000000001</c:v>
                </c:pt>
                <c:pt idx="39801">
                  <c:v>2.9058269999999999</c:v>
                </c:pt>
                <c:pt idx="39802">
                  <c:v>2.9055620000000002</c:v>
                </c:pt>
                <c:pt idx="39803">
                  <c:v>2.872458</c:v>
                </c:pt>
                <c:pt idx="39804">
                  <c:v>2.8662079999999999</c:v>
                </c:pt>
                <c:pt idx="39805">
                  <c:v>2.8698139999999999</c:v>
                </c:pt>
                <c:pt idx="39806">
                  <c:v>2.8837820000000001</c:v>
                </c:pt>
                <c:pt idx="39807">
                  <c:v>2.9230640000000001</c:v>
                </c:pt>
                <c:pt idx="39808">
                  <c:v>2.945662</c:v>
                </c:pt>
                <c:pt idx="39809">
                  <c:v>2.8995039999999999</c:v>
                </c:pt>
                <c:pt idx="39810">
                  <c:v>2.9148900000000002</c:v>
                </c:pt>
                <c:pt idx="39811">
                  <c:v>2.9535469999999999</c:v>
                </c:pt>
                <c:pt idx="39812">
                  <c:v>2.9452289999999999</c:v>
                </c:pt>
                <c:pt idx="39813">
                  <c:v>2.9196260000000001</c:v>
                </c:pt>
                <c:pt idx="39814">
                  <c:v>2.9008259999999999</c:v>
                </c:pt>
                <c:pt idx="39815">
                  <c:v>2.9279679999999999</c:v>
                </c:pt>
                <c:pt idx="39816">
                  <c:v>2.95648</c:v>
                </c:pt>
                <c:pt idx="39817">
                  <c:v>2.946888</c:v>
                </c:pt>
                <c:pt idx="39818">
                  <c:v>2.9085670000000001</c:v>
                </c:pt>
                <c:pt idx="39819">
                  <c:v>2.8797429999999999</c:v>
                </c:pt>
                <c:pt idx="39820">
                  <c:v>2.8470960000000001</c:v>
                </c:pt>
                <c:pt idx="39821">
                  <c:v>2.8146650000000002</c:v>
                </c:pt>
                <c:pt idx="39822">
                  <c:v>2.8201700000000001</c:v>
                </c:pt>
                <c:pt idx="39823">
                  <c:v>2.8838059999999999</c:v>
                </c:pt>
                <c:pt idx="39824">
                  <c:v>2.9446279999999998</c:v>
                </c:pt>
                <c:pt idx="39825">
                  <c:v>2.9656159999999998</c:v>
                </c:pt>
                <c:pt idx="39826">
                  <c:v>2.9041199999999998</c:v>
                </c:pt>
                <c:pt idx="39827">
                  <c:v>2.8125260000000001</c:v>
                </c:pt>
                <c:pt idx="39828">
                  <c:v>2.837431</c:v>
                </c:pt>
                <c:pt idx="39829">
                  <c:v>2.895537</c:v>
                </c:pt>
                <c:pt idx="39830">
                  <c:v>2.8900320000000002</c:v>
                </c:pt>
                <c:pt idx="39831">
                  <c:v>2.8897919999999999</c:v>
                </c:pt>
                <c:pt idx="39832">
                  <c:v>2.8928690000000001</c:v>
                </c:pt>
                <c:pt idx="39833">
                  <c:v>2.8678430000000001</c:v>
                </c:pt>
                <c:pt idx="39834">
                  <c:v>2.7791090000000001</c:v>
                </c:pt>
                <c:pt idx="39835">
                  <c:v>2.788942</c:v>
                </c:pt>
                <c:pt idx="39836">
                  <c:v>2.8680829999999999</c:v>
                </c:pt>
                <c:pt idx="39837">
                  <c:v>2.8197619999999999</c:v>
                </c:pt>
                <c:pt idx="39838">
                  <c:v>2.7636029999999998</c:v>
                </c:pt>
                <c:pt idx="39839">
                  <c:v>2.7087189999999999</c:v>
                </c:pt>
                <c:pt idx="39840">
                  <c:v>2.6680899999999999</c:v>
                </c:pt>
                <c:pt idx="39841">
                  <c:v>2.710089</c:v>
                </c:pt>
                <c:pt idx="39842">
                  <c:v>2.7989670000000002</c:v>
                </c:pt>
                <c:pt idx="39843">
                  <c:v>2.8966189999999998</c:v>
                </c:pt>
                <c:pt idx="39844">
                  <c:v>2.9511910000000001</c:v>
                </c:pt>
                <c:pt idx="39845">
                  <c:v>2.9732370000000001</c:v>
                </c:pt>
                <c:pt idx="39846">
                  <c:v>2.9938389999999999</c:v>
                </c:pt>
                <c:pt idx="39847">
                  <c:v>2.9521769999999998</c:v>
                </c:pt>
                <c:pt idx="39848">
                  <c:v>2.904817</c:v>
                </c:pt>
                <c:pt idx="39849">
                  <c:v>2.8668089999999999</c:v>
                </c:pt>
                <c:pt idx="39850">
                  <c:v>2.8247620000000002</c:v>
                </c:pt>
                <c:pt idx="39851">
                  <c:v>2.8264689999999999</c:v>
                </c:pt>
                <c:pt idx="39852">
                  <c:v>2.9334500000000001</c:v>
                </c:pt>
                <c:pt idx="39853">
                  <c:v>3.0085280000000001</c:v>
                </c:pt>
                <c:pt idx="39854">
                  <c:v>3.0299960000000001</c:v>
                </c:pt>
                <c:pt idx="39855">
                  <c:v>3.0075910000000001</c:v>
                </c:pt>
                <c:pt idx="39856">
                  <c:v>3.0046819999999999</c:v>
                </c:pt>
                <c:pt idx="39857">
                  <c:v>2.984728</c:v>
                </c:pt>
                <c:pt idx="39858">
                  <c:v>2.9201069999999998</c:v>
                </c:pt>
                <c:pt idx="39859">
                  <c:v>2.8576739999999998</c:v>
                </c:pt>
                <c:pt idx="39860">
                  <c:v>2.8449559999999998</c:v>
                </c:pt>
                <c:pt idx="39861">
                  <c:v>2.8434179999999998</c:v>
                </c:pt>
                <c:pt idx="39862">
                  <c:v>2.8725309999999999</c:v>
                </c:pt>
                <c:pt idx="39863">
                  <c:v>2.9238810000000002</c:v>
                </c:pt>
                <c:pt idx="39864">
                  <c:v>2.9033989999999998</c:v>
                </c:pt>
                <c:pt idx="39865">
                  <c:v>2.8626499999999999</c:v>
                </c:pt>
                <c:pt idx="39866">
                  <c:v>2.8816419999999998</c:v>
                </c:pt>
                <c:pt idx="39867">
                  <c:v>2.8964989999999999</c:v>
                </c:pt>
                <c:pt idx="39868">
                  <c:v>2.8451490000000002</c:v>
                </c:pt>
                <c:pt idx="39869">
                  <c:v>2.9501819999999999</c:v>
                </c:pt>
                <c:pt idx="39870">
                  <c:v>3.054494</c:v>
                </c:pt>
                <c:pt idx="39871">
                  <c:v>3.0472329999999999</c:v>
                </c:pt>
                <c:pt idx="39872">
                  <c:v>2.9848479999999999</c:v>
                </c:pt>
                <c:pt idx="39873">
                  <c:v>2.9858820000000001</c:v>
                </c:pt>
                <c:pt idx="39874">
                  <c:v>2.9833820000000002</c:v>
                </c:pt>
                <c:pt idx="39875">
                  <c:v>2.952105</c:v>
                </c:pt>
                <c:pt idx="39876">
                  <c:v>2.918857</c:v>
                </c:pt>
                <c:pt idx="39877">
                  <c:v>2.8846949999999998</c:v>
                </c:pt>
                <c:pt idx="39878">
                  <c:v>2.8516149999999998</c:v>
                </c:pt>
                <c:pt idx="39879">
                  <c:v>2.8421189999999998</c:v>
                </c:pt>
                <c:pt idx="39880">
                  <c:v>2.8697180000000002</c:v>
                </c:pt>
                <c:pt idx="39881">
                  <c:v>2.9530430000000001</c:v>
                </c:pt>
                <c:pt idx="39882">
                  <c:v>3.0179040000000001</c:v>
                </c:pt>
                <c:pt idx="39883">
                  <c:v>2.9912190000000001</c:v>
                </c:pt>
                <c:pt idx="39884">
                  <c:v>2.9197700000000002</c:v>
                </c:pt>
                <c:pt idx="39885">
                  <c:v>2.82606</c:v>
                </c:pt>
                <c:pt idx="39886">
                  <c:v>2.7897590000000001</c:v>
                </c:pt>
                <c:pt idx="39887">
                  <c:v>2.8125740000000001</c:v>
                </c:pt>
                <c:pt idx="39888">
                  <c:v>2.8029329999999999</c:v>
                </c:pt>
                <c:pt idx="39889">
                  <c:v>2.816252</c:v>
                </c:pt>
                <c:pt idx="39890">
                  <c:v>2.8134869999999998</c:v>
                </c:pt>
                <c:pt idx="39891">
                  <c:v>2.8179349999999999</c:v>
                </c:pt>
                <c:pt idx="39892">
                  <c:v>2.848058</c:v>
                </c:pt>
                <c:pt idx="39893">
                  <c:v>2.942272</c:v>
                </c:pt>
                <c:pt idx="39894">
                  <c:v>3.0031189999999999</c:v>
                </c:pt>
                <c:pt idx="39895">
                  <c:v>2.9837419999999999</c:v>
                </c:pt>
                <c:pt idx="39896">
                  <c:v>2.9450609999999999</c:v>
                </c:pt>
                <c:pt idx="39897">
                  <c:v>2.922679</c:v>
                </c:pt>
                <c:pt idx="39898">
                  <c:v>2.8980860000000002</c:v>
                </c:pt>
                <c:pt idx="39899">
                  <c:v>2.8792140000000002</c:v>
                </c:pt>
                <c:pt idx="39900">
                  <c:v>2.8576009999999998</c:v>
                </c:pt>
                <c:pt idx="39901">
                  <c:v>2.8404609999999999</c:v>
                </c:pt>
                <c:pt idx="39902">
                  <c:v>2.8439709999999998</c:v>
                </c:pt>
                <c:pt idx="39903">
                  <c:v>2.857097</c:v>
                </c:pt>
                <c:pt idx="39904">
                  <c:v>2.852938</c:v>
                </c:pt>
                <c:pt idx="39905">
                  <c:v>2.826397</c:v>
                </c:pt>
                <c:pt idx="39906">
                  <c:v>2.8820990000000002</c:v>
                </c:pt>
                <c:pt idx="39907">
                  <c:v>3.0017969999999998</c:v>
                </c:pt>
                <c:pt idx="39908">
                  <c:v>3.0389870000000001</c:v>
                </c:pt>
                <c:pt idx="39909">
                  <c:v>2.959581</c:v>
                </c:pt>
                <c:pt idx="39910">
                  <c:v>2.8279109999999998</c:v>
                </c:pt>
                <c:pt idx="39911">
                  <c:v>2.7406679999999999</c:v>
                </c:pt>
                <c:pt idx="39912">
                  <c:v>2.7599490000000002</c:v>
                </c:pt>
                <c:pt idx="39913">
                  <c:v>2.8376480000000002</c:v>
                </c:pt>
                <c:pt idx="39914">
                  <c:v>2.971794</c:v>
                </c:pt>
                <c:pt idx="39915">
                  <c:v>2.9344830000000002</c:v>
                </c:pt>
                <c:pt idx="39916">
                  <c:v>2.8889740000000002</c:v>
                </c:pt>
                <c:pt idx="39917">
                  <c:v>2.8593799999999998</c:v>
                </c:pt>
                <c:pt idx="39918">
                  <c:v>2.8291379999999999</c:v>
                </c:pt>
                <c:pt idx="39919">
                  <c:v>2.7520150000000001</c:v>
                </c:pt>
                <c:pt idx="39920">
                  <c:v>2.698718</c:v>
                </c:pt>
                <c:pt idx="39921">
                  <c:v>2.7086939999999999</c:v>
                </c:pt>
                <c:pt idx="39922">
                  <c:v>2.764853</c:v>
                </c:pt>
                <c:pt idx="39923">
                  <c:v>2.8128860000000002</c:v>
                </c:pt>
                <c:pt idx="39924">
                  <c:v>2.8809209999999998</c:v>
                </c:pt>
                <c:pt idx="39925">
                  <c:v>2.9142169999999998</c:v>
                </c:pt>
                <c:pt idx="39926">
                  <c:v>2.902269</c:v>
                </c:pt>
                <c:pt idx="39927">
                  <c:v>2.9666250000000001</c:v>
                </c:pt>
                <c:pt idx="39928">
                  <c:v>3.020308</c:v>
                </c:pt>
                <c:pt idx="39929">
                  <c:v>3.0018690000000001</c:v>
                </c:pt>
                <c:pt idx="39930">
                  <c:v>2.993214</c:v>
                </c:pt>
                <c:pt idx="39931">
                  <c:v>3.0452379999999999</c:v>
                </c:pt>
                <c:pt idx="39932">
                  <c:v>2.9874679999999998</c:v>
                </c:pt>
                <c:pt idx="39933">
                  <c:v>2.8869310000000001</c:v>
                </c:pt>
                <c:pt idx="39934">
                  <c:v>2.845221</c:v>
                </c:pt>
                <c:pt idx="39935">
                  <c:v>2.8162280000000002</c:v>
                </c:pt>
                <c:pt idx="39936">
                  <c:v>2.779061</c:v>
                </c:pt>
                <c:pt idx="39937">
                  <c:v>2.9554710000000002</c:v>
                </c:pt>
                <c:pt idx="39938">
                  <c:v>2.8892389999999999</c:v>
                </c:pt>
                <c:pt idx="39939">
                  <c:v>2.8089909999999998</c:v>
                </c:pt>
                <c:pt idx="39940">
                  <c:v>2.725282</c:v>
                </c:pt>
                <c:pt idx="39941">
                  <c:v>2.7166519999999998</c:v>
                </c:pt>
                <c:pt idx="39942">
                  <c:v>2.7556699999999998</c:v>
                </c:pt>
                <c:pt idx="39943">
                  <c:v>2.8858009999999998</c:v>
                </c:pt>
                <c:pt idx="39944">
                  <c:v>3.0113650000000001</c:v>
                </c:pt>
                <c:pt idx="39945">
                  <c:v>3.030068</c:v>
                </c:pt>
                <c:pt idx="39946">
                  <c:v>3.017423</c:v>
                </c:pt>
                <c:pt idx="39947">
                  <c:v>2.9904980000000001</c:v>
                </c:pt>
                <c:pt idx="39948">
                  <c:v>2.988791</c:v>
                </c:pt>
                <c:pt idx="39949">
                  <c:v>2.9885980000000001</c:v>
                </c:pt>
                <c:pt idx="39950">
                  <c:v>2.9637889999999998</c:v>
                </c:pt>
                <c:pt idx="39951">
                  <c:v>2.908423</c:v>
                </c:pt>
                <c:pt idx="39952">
                  <c:v>2.8462540000000001</c:v>
                </c:pt>
                <c:pt idx="39953">
                  <c:v>2.8451240000000002</c:v>
                </c:pt>
                <c:pt idx="39954">
                  <c:v>2.8446440000000002</c:v>
                </c:pt>
                <c:pt idx="39955">
                  <c:v>2.795601</c:v>
                </c:pt>
                <c:pt idx="39956">
                  <c:v>2.8454130000000002</c:v>
                </c:pt>
                <c:pt idx="39957">
                  <c:v>2.9009710000000002</c:v>
                </c:pt>
                <c:pt idx="39958">
                  <c:v>2.9304679999999999</c:v>
                </c:pt>
                <c:pt idx="39959">
                  <c:v>2.9276800000000001</c:v>
                </c:pt>
                <c:pt idx="39960">
                  <c:v>2.9123420000000002</c:v>
                </c:pt>
                <c:pt idx="39961">
                  <c:v>2.9172940000000001</c:v>
                </c:pt>
                <c:pt idx="39962">
                  <c:v>2.8984220000000001</c:v>
                </c:pt>
                <c:pt idx="39963">
                  <c:v>2.8665690000000001</c:v>
                </c:pt>
                <c:pt idx="39964">
                  <c:v>2.8627940000000001</c:v>
                </c:pt>
                <c:pt idx="39965">
                  <c:v>2.8291849999999998</c:v>
                </c:pt>
                <c:pt idx="39966">
                  <c:v>2.837504</c:v>
                </c:pt>
                <c:pt idx="39967">
                  <c:v>2.862193</c:v>
                </c:pt>
                <c:pt idx="39968">
                  <c:v>2.8633709999999999</c:v>
                </c:pt>
                <c:pt idx="39969">
                  <c:v>2.8750309999999999</c:v>
                </c:pt>
                <c:pt idx="39970">
                  <c:v>2.891667</c:v>
                </c:pt>
                <c:pt idx="39971">
                  <c:v>2.942561</c:v>
                </c:pt>
                <c:pt idx="39972">
                  <c:v>2.9523929999999998</c:v>
                </c:pt>
                <c:pt idx="39973">
                  <c:v>2.9156110000000002</c:v>
                </c:pt>
                <c:pt idx="39974">
                  <c:v>2.861809</c:v>
                </c:pt>
                <c:pt idx="39975">
                  <c:v>2.795938</c:v>
                </c:pt>
                <c:pt idx="39976">
                  <c:v>2.8011059999999999</c:v>
                </c:pt>
                <c:pt idx="39977">
                  <c:v>2.8378640000000002</c:v>
                </c:pt>
                <c:pt idx="39978">
                  <c:v>2.8246180000000001</c:v>
                </c:pt>
                <c:pt idx="39979">
                  <c:v>2.8024040000000001</c:v>
                </c:pt>
                <c:pt idx="39980">
                  <c:v>2.8373590000000002</c:v>
                </c:pt>
                <c:pt idx="39981">
                  <c:v>2.9021249999999998</c:v>
                </c:pt>
                <c:pt idx="39982">
                  <c:v>2.9973489999999998</c:v>
                </c:pt>
                <c:pt idx="39983">
                  <c:v>2.993935</c:v>
                </c:pt>
                <c:pt idx="39984">
                  <c:v>2.904048</c:v>
                </c:pt>
                <c:pt idx="39985">
                  <c:v>2.877459</c:v>
                </c:pt>
                <c:pt idx="39986">
                  <c:v>2.8879169999999998</c:v>
                </c:pt>
                <c:pt idx="39987">
                  <c:v>2.8145210000000001</c:v>
                </c:pt>
                <c:pt idx="39988">
                  <c:v>2.7971400000000002</c:v>
                </c:pt>
                <c:pt idx="39989">
                  <c:v>2.8459660000000002</c:v>
                </c:pt>
                <c:pt idx="39990">
                  <c:v>2.8608229999999999</c:v>
                </c:pt>
                <c:pt idx="39991">
                  <c:v>2.8832049999999998</c:v>
                </c:pt>
                <c:pt idx="39992">
                  <c:v>2.9207320000000001</c:v>
                </c:pt>
                <c:pt idx="39993">
                  <c:v>2.9242180000000002</c:v>
                </c:pt>
                <c:pt idx="39994">
                  <c:v>2.9319350000000002</c:v>
                </c:pt>
                <c:pt idx="39995">
                  <c:v>2.9368150000000002</c:v>
                </c:pt>
                <c:pt idx="39996">
                  <c:v>2.9271029999999998</c:v>
                </c:pt>
                <c:pt idx="39997">
                  <c:v>2.8501249999999998</c:v>
                </c:pt>
                <c:pt idx="39998">
                  <c:v>2.795601</c:v>
                </c:pt>
                <c:pt idx="39999">
                  <c:v>2.774133</c:v>
                </c:pt>
                <c:pt idx="40000">
                  <c:v>2.756583</c:v>
                </c:pt>
                <c:pt idx="40001">
                  <c:v>2.786009</c:v>
                </c:pt>
                <c:pt idx="40002">
                  <c:v>2.9077259999999998</c:v>
                </c:pt>
                <c:pt idx="40003">
                  <c:v>2.998551</c:v>
                </c:pt>
                <c:pt idx="40004">
                  <c:v>3.0733899999999998</c:v>
                </c:pt>
                <c:pt idx="40005">
                  <c:v>3.0815869999999999</c:v>
                </c:pt>
                <c:pt idx="40006">
                  <c:v>3.0392519999999998</c:v>
                </c:pt>
                <c:pt idx="40007">
                  <c:v>2.9972530000000002</c:v>
                </c:pt>
                <c:pt idx="40008">
                  <c:v>2.9519129999999998</c:v>
                </c:pt>
                <c:pt idx="40009">
                  <c:v>2.90924</c:v>
                </c:pt>
                <c:pt idx="40010">
                  <c:v>2.8800309999999998</c:v>
                </c:pt>
                <c:pt idx="40011">
                  <c:v>2.8399320000000001</c:v>
                </c:pt>
                <c:pt idx="40012">
                  <c:v>2.80125</c:v>
                </c:pt>
                <c:pt idx="40013">
                  <c:v>2.761752</c:v>
                </c:pt>
                <c:pt idx="40014">
                  <c:v>2.753482</c:v>
                </c:pt>
                <c:pt idx="40015">
                  <c:v>2.7598769999999999</c:v>
                </c:pt>
                <c:pt idx="40016">
                  <c:v>2.7537219999999998</c:v>
                </c:pt>
                <c:pt idx="40017">
                  <c:v>2.7817780000000001</c:v>
                </c:pt>
                <c:pt idx="40018">
                  <c:v>2.8883489999999998</c:v>
                </c:pt>
                <c:pt idx="40019">
                  <c:v>2.9213809999999998</c:v>
                </c:pt>
                <c:pt idx="40020">
                  <c:v>2.9380890000000002</c:v>
                </c:pt>
                <c:pt idx="40021">
                  <c:v>2.9545330000000001</c:v>
                </c:pt>
                <c:pt idx="40022">
                  <c:v>2.9893679999999998</c:v>
                </c:pt>
                <c:pt idx="40023">
                  <c:v>3.0121340000000001</c:v>
                </c:pt>
                <c:pt idx="40024">
                  <c:v>3.0098259999999999</c:v>
                </c:pt>
                <c:pt idx="40025">
                  <c:v>2.984632</c:v>
                </c:pt>
                <c:pt idx="40026">
                  <c:v>2.939988</c:v>
                </c:pt>
                <c:pt idx="40027">
                  <c:v>2.8992640000000001</c:v>
                </c:pt>
                <c:pt idx="40028">
                  <c:v>2.8864260000000002</c:v>
                </c:pt>
                <c:pt idx="40029">
                  <c:v>2.928064</c:v>
                </c:pt>
                <c:pt idx="40030">
                  <c:v>2.9408539999999999</c:v>
                </c:pt>
                <c:pt idx="40031">
                  <c:v>2.8847909999999999</c:v>
                </c:pt>
                <c:pt idx="40032">
                  <c:v>2.8525529999999999</c:v>
                </c:pt>
                <c:pt idx="40033">
                  <c:v>2.8547889999999998</c:v>
                </c:pt>
                <c:pt idx="40034">
                  <c:v>2.8367819999999999</c:v>
                </c:pt>
                <c:pt idx="40035">
                  <c:v>2.8386339999999999</c:v>
                </c:pt>
                <c:pt idx="40036">
                  <c:v>2.8862580000000002</c:v>
                </c:pt>
                <c:pt idx="40037">
                  <c:v>2.9338820000000001</c:v>
                </c:pt>
                <c:pt idx="40038">
                  <c:v>2.9618169999999999</c:v>
                </c:pt>
                <c:pt idx="40039">
                  <c:v>2.9263089999999998</c:v>
                </c:pt>
                <c:pt idx="40040">
                  <c:v>2.8773149999999998</c:v>
                </c:pt>
                <c:pt idx="40041">
                  <c:v>2.8668330000000002</c:v>
                </c:pt>
                <c:pt idx="40042">
                  <c:v>2.8904890000000001</c:v>
                </c:pt>
                <c:pt idx="40043">
                  <c:v>2.908976</c:v>
                </c:pt>
                <c:pt idx="40044">
                  <c:v>2.8812329999999999</c:v>
                </c:pt>
                <c:pt idx="40045">
                  <c:v>2.8393790000000001</c:v>
                </c:pt>
                <c:pt idx="40046">
                  <c:v>2.8519760000000001</c:v>
                </c:pt>
                <c:pt idx="40047">
                  <c:v>2.891162</c:v>
                </c:pt>
                <c:pt idx="40048">
                  <c:v>2.9037829999999998</c:v>
                </c:pt>
                <c:pt idx="40049">
                  <c:v>2.905707</c:v>
                </c:pt>
                <c:pt idx="40050">
                  <c:v>2.910539</c:v>
                </c:pt>
                <c:pt idx="40051">
                  <c:v>2.9270550000000002</c:v>
                </c:pt>
                <c:pt idx="40052">
                  <c:v>2.9537640000000001</c:v>
                </c:pt>
                <c:pt idx="40053">
                  <c:v>2.91275</c:v>
                </c:pt>
                <c:pt idx="40054">
                  <c:v>2.8179110000000001</c:v>
                </c:pt>
                <c:pt idx="40055">
                  <c:v>2.8513030000000001</c:v>
                </c:pt>
                <c:pt idx="40056">
                  <c:v>2.9317190000000002</c:v>
                </c:pt>
                <c:pt idx="40057">
                  <c:v>2.966313</c:v>
                </c:pt>
                <c:pt idx="40058">
                  <c:v>2.9620340000000001</c:v>
                </c:pt>
                <c:pt idx="40059">
                  <c:v>2.9088319999999999</c:v>
                </c:pt>
                <c:pt idx="40060">
                  <c:v>2.884166</c:v>
                </c:pt>
                <c:pt idx="40061">
                  <c:v>2.9292419999999999</c:v>
                </c:pt>
                <c:pt idx="40062">
                  <c:v>2.93994</c:v>
                </c:pt>
                <c:pt idx="40063">
                  <c:v>2.8866670000000001</c:v>
                </c:pt>
                <c:pt idx="40064">
                  <c:v>2.8282240000000001</c:v>
                </c:pt>
                <c:pt idx="40065">
                  <c:v>2.8349549999999999</c:v>
                </c:pt>
                <c:pt idx="40066">
                  <c:v>2.8400280000000002</c:v>
                </c:pt>
                <c:pt idx="40067">
                  <c:v>2.8394509999999999</c:v>
                </c:pt>
                <c:pt idx="40068">
                  <c:v>2.895273</c:v>
                </c:pt>
                <c:pt idx="40069">
                  <c:v>2.9345789999999998</c:v>
                </c:pt>
                <c:pt idx="40070">
                  <c:v>2.957875</c:v>
                </c:pt>
                <c:pt idx="40071">
                  <c:v>2.9551820000000002</c:v>
                </c:pt>
                <c:pt idx="40072">
                  <c:v>2.8939750000000002</c:v>
                </c:pt>
                <c:pt idx="40073">
                  <c:v>2.8301470000000002</c:v>
                </c:pt>
                <c:pt idx="40074">
                  <c:v>2.8659680000000001</c:v>
                </c:pt>
                <c:pt idx="40075">
                  <c:v>2.8248340000000001</c:v>
                </c:pt>
                <c:pt idx="40076">
                  <c:v>2.8509419999999999</c:v>
                </c:pt>
                <c:pt idx="40077">
                  <c:v>2.9403730000000001</c:v>
                </c:pt>
                <c:pt idx="40078">
                  <c:v>3.0631240000000002</c:v>
                </c:pt>
                <c:pt idx="40079">
                  <c:v>3.0914679999999999</c:v>
                </c:pt>
                <c:pt idx="40080">
                  <c:v>3.0379299999999998</c:v>
                </c:pt>
                <c:pt idx="40081">
                  <c:v>2.9790779999999999</c:v>
                </c:pt>
                <c:pt idx="40082">
                  <c:v>2.8996240000000002</c:v>
                </c:pt>
                <c:pt idx="40083">
                  <c:v>2.8182469999999999</c:v>
                </c:pt>
                <c:pt idx="40084">
                  <c:v>2.7517749999999999</c:v>
                </c:pt>
                <c:pt idx="40085">
                  <c:v>2.7974760000000001</c:v>
                </c:pt>
                <c:pt idx="40086">
                  <c:v>2.7810320000000002</c:v>
                </c:pt>
                <c:pt idx="40087">
                  <c:v>2.739995</c:v>
                </c:pt>
                <c:pt idx="40088">
                  <c:v>2.851928</c:v>
                </c:pt>
                <c:pt idx="40089">
                  <c:v>2.8558699999999999</c:v>
                </c:pt>
                <c:pt idx="40090">
                  <c:v>2.9002249999999998</c:v>
                </c:pt>
                <c:pt idx="40091">
                  <c:v>2.9377529999999998</c:v>
                </c:pt>
                <c:pt idx="40092">
                  <c:v>2.9710969999999999</c:v>
                </c:pt>
                <c:pt idx="40093">
                  <c:v>2.9981179999999998</c:v>
                </c:pt>
                <c:pt idx="40094">
                  <c:v>2.9728759999999999</c:v>
                </c:pt>
                <c:pt idx="40095">
                  <c:v>2.8952010000000001</c:v>
                </c:pt>
                <c:pt idx="40096">
                  <c:v>2.9252280000000002</c:v>
                </c:pt>
                <c:pt idx="40097">
                  <c:v>2.9894639999999999</c:v>
                </c:pt>
                <c:pt idx="40098">
                  <c:v>2.9761690000000001</c:v>
                </c:pt>
                <c:pt idx="40099">
                  <c:v>2.9068849999999999</c:v>
                </c:pt>
                <c:pt idx="40100">
                  <c:v>2.8290169999999999</c:v>
                </c:pt>
                <c:pt idx="40101">
                  <c:v>2.7877640000000001</c:v>
                </c:pt>
                <c:pt idx="40102">
                  <c:v>2.8244980000000002</c:v>
                </c:pt>
                <c:pt idx="40103">
                  <c:v>2.9401329999999999</c:v>
                </c:pt>
                <c:pt idx="40104">
                  <c:v>3.011774</c:v>
                </c:pt>
                <c:pt idx="40105">
                  <c:v>3.009538</c:v>
                </c:pt>
                <c:pt idx="40106">
                  <c:v>2.9602309999999998</c:v>
                </c:pt>
                <c:pt idx="40107">
                  <c:v>2.8973409999999999</c:v>
                </c:pt>
                <c:pt idx="40108">
                  <c:v>2.872458</c:v>
                </c:pt>
                <c:pt idx="40109">
                  <c:v>2.8737330000000001</c:v>
                </c:pt>
                <c:pt idx="40110">
                  <c:v>2.8516149999999998</c:v>
                </c:pt>
                <c:pt idx="40111">
                  <c:v>2.862193</c:v>
                </c:pt>
                <c:pt idx="40112">
                  <c:v>2.9113799999999999</c:v>
                </c:pt>
                <c:pt idx="40113">
                  <c:v>2.9016679999999999</c:v>
                </c:pt>
                <c:pt idx="40114">
                  <c:v>2.8988309999999999</c:v>
                </c:pt>
                <c:pt idx="40115">
                  <c:v>2.8946719999999999</c:v>
                </c:pt>
                <c:pt idx="40116">
                  <c:v>2.8616160000000002</c:v>
                </c:pt>
                <c:pt idx="40117">
                  <c:v>2.8764249999999998</c:v>
                </c:pt>
                <c:pt idx="40118">
                  <c:v>2.9279679999999999</c:v>
                </c:pt>
                <c:pt idx="40119">
                  <c:v>2.9753280000000002</c:v>
                </c:pt>
                <c:pt idx="40120">
                  <c:v>2.9752320000000001</c:v>
                </c:pt>
                <c:pt idx="40121">
                  <c:v>2.9300839999999999</c:v>
                </c:pt>
                <c:pt idx="40122">
                  <c:v>2.8811849999999999</c:v>
                </c:pt>
                <c:pt idx="40123">
                  <c:v>2.882892</c:v>
                </c:pt>
                <c:pt idx="40124">
                  <c:v>2.8896229999999998</c:v>
                </c:pt>
                <c:pt idx="40125">
                  <c:v>2.8801519999999998</c:v>
                </c:pt>
                <c:pt idx="40126">
                  <c:v>2.8610150000000001</c:v>
                </c:pt>
                <c:pt idx="40127">
                  <c:v>2.8406530000000001</c:v>
                </c:pt>
                <c:pt idx="40128">
                  <c:v>2.8583470000000002</c:v>
                </c:pt>
                <c:pt idx="40129">
                  <c:v>2.8863780000000001</c:v>
                </c:pt>
                <c:pt idx="40130">
                  <c:v>2.8828680000000002</c:v>
                </c:pt>
                <c:pt idx="40131">
                  <c:v>2.8788770000000001</c:v>
                </c:pt>
                <c:pt idx="40132">
                  <c:v>2.8843830000000001</c:v>
                </c:pt>
                <c:pt idx="40133">
                  <c:v>2.8859689999999998</c:v>
                </c:pt>
                <c:pt idx="40134">
                  <c:v>2.8720979999999998</c:v>
                </c:pt>
                <c:pt idx="40135">
                  <c:v>2.8196180000000002</c:v>
                </c:pt>
                <c:pt idx="40136">
                  <c:v>2.7596599999999998</c:v>
                </c:pt>
                <c:pt idx="40137">
                  <c:v>2.7564869999999999</c:v>
                </c:pt>
                <c:pt idx="40138">
                  <c:v>2.781056</c:v>
                </c:pt>
                <c:pt idx="40139">
                  <c:v>2.774902</c:v>
                </c:pt>
                <c:pt idx="40140">
                  <c:v>2.7477839999999998</c:v>
                </c:pt>
                <c:pt idx="40141">
                  <c:v>2.7952159999999999</c:v>
                </c:pt>
                <c:pt idx="40142">
                  <c:v>2.9169339999999999</c:v>
                </c:pt>
                <c:pt idx="40143">
                  <c:v>2.9777079999999998</c:v>
                </c:pt>
                <c:pt idx="40144">
                  <c:v>2.9477060000000002</c:v>
                </c:pt>
                <c:pt idx="40145">
                  <c:v>2.907149</c:v>
                </c:pt>
                <c:pt idx="40146">
                  <c:v>2.8948879999999999</c:v>
                </c:pt>
                <c:pt idx="40147">
                  <c:v>2.8875799999999998</c:v>
                </c:pt>
                <c:pt idx="40148">
                  <c:v>2.921068</c:v>
                </c:pt>
                <c:pt idx="40149">
                  <c:v>2.9442200000000001</c:v>
                </c:pt>
                <c:pt idx="40150">
                  <c:v>2.9537640000000001</c:v>
                </c:pt>
                <c:pt idx="40151">
                  <c:v>2.941335</c:v>
                </c:pt>
                <c:pt idx="40152">
                  <c:v>2.8962110000000001</c:v>
                </c:pt>
                <c:pt idx="40153">
                  <c:v>2.882676</c:v>
                </c:pt>
                <c:pt idx="40154">
                  <c:v>2.8006980000000001</c:v>
                </c:pt>
                <c:pt idx="40155">
                  <c:v>2.7969469999999998</c:v>
                </c:pt>
                <c:pt idx="40156">
                  <c:v>2.8217810000000001</c:v>
                </c:pt>
                <c:pt idx="40157">
                  <c:v>2.8941910000000002</c:v>
                </c:pt>
                <c:pt idx="40158">
                  <c:v>2.9818669999999998</c:v>
                </c:pt>
                <c:pt idx="40159">
                  <c:v>2.9589319999999999</c:v>
                </c:pt>
                <c:pt idx="40160">
                  <c:v>3.0087920000000001</c:v>
                </c:pt>
                <c:pt idx="40161">
                  <c:v>3.069134</c:v>
                </c:pt>
                <c:pt idx="40162">
                  <c:v>2.781946</c:v>
                </c:pt>
                <c:pt idx="40163">
                  <c:v>2.7841100000000001</c:v>
                </c:pt>
                <c:pt idx="40164">
                  <c:v>2.852096</c:v>
                </c:pt>
                <c:pt idx="40165">
                  <c:v>2.8869069999999999</c:v>
                </c:pt>
                <c:pt idx="40166">
                  <c:v>2.907197</c:v>
                </c:pt>
                <c:pt idx="40167">
                  <c:v>2.9295309999999999</c:v>
                </c:pt>
                <c:pt idx="40168">
                  <c:v>2.9138799999999998</c:v>
                </c:pt>
                <c:pt idx="40169">
                  <c:v>2.8641649999999998</c:v>
                </c:pt>
                <c:pt idx="40170">
                  <c:v>2.8369749999999998</c:v>
                </c:pt>
                <c:pt idx="40171">
                  <c:v>2.8710399999999998</c:v>
                </c:pt>
                <c:pt idx="40172">
                  <c:v>2.9028700000000001</c:v>
                </c:pt>
                <c:pt idx="40173">
                  <c:v>2.9315500000000001</c:v>
                </c:pt>
                <c:pt idx="40174">
                  <c:v>2.9652310000000002</c:v>
                </c:pt>
                <c:pt idx="40175">
                  <c:v>2.992661</c:v>
                </c:pt>
                <c:pt idx="40176">
                  <c:v>2.9598939999999998</c:v>
                </c:pt>
                <c:pt idx="40177">
                  <c:v>2.9294829999999998</c:v>
                </c:pt>
                <c:pt idx="40178">
                  <c:v>2.9077980000000001</c:v>
                </c:pt>
                <c:pt idx="40179">
                  <c:v>2.8612320000000002</c:v>
                </c:pt>
                <c:pt idx="40180">
                  <c:v>2.8193290000000002</c:v>
                </c:pt>
                <c:pt idx="40181">
                  <c:v>2.795817</c:v>
                </c:pt>
                <c:pt idx="40182">
                  <c:v>2.8445230000000001</c:v>
                </c:pt>
                <c:pt idx="40183">
                  <c:v>2.9045049999999999</c:v>
                </c:pt>
                <c:pt idx="40184">
                  <c:v>2.9362379999999999</c:v>
                </c:pt>
                <c:pt idx="40185">
                  <c:v>2.9656880000000001</c:v>
                </c:pt>
                <c:pt idx="40186">
                  <c:v>2.9565760000000001</c:v>
                </c:pt>
                <c:pt idx="40187">
                  <c:v>2.923184</c:v>
                </c:pt>
                <c:pt idx="40188">
                  <c:v>2.9069090000000002</c:v>
                </c:pt>
                <c:pt idx="40189">
                  <c:v>2.9234490000000002</c:v>
                </c:pt>
                <c:pt idx="40190">
                  <c:v>2.9354450000000001</c:v>
                </c:pt>
                <c:pt idx="40191">
                  <c:v>2.9302760000000001</c:v>
                </c:pt>
                <c:pt idx="40192">
                  <c:v>2.9124140000000001</c:v>
                </c:pt>
                <c:pt idx="40193">
                  <c:v>2.8950809999999998</c:v>
                </c:pt>
                <c:pt idx="40194">
                  <c:v>2.8839260000000002</c:v>
                </c:pt>
                <c:pt idx="40195">
                  <c:v>2.8880370000000002</c:v>
                </c:pt>
                <c:pt idx="40196">
                  <c:v>2.8908010000000002</c:v>
                </c:pt>
                <c:pt idx="40197">
                  <c:v>2.8735400000000002</c:v>
                </c:pt>
                <c:pt idx="40198">
                  <c:v>2.866689</c:v>
                </c:pt>
                <c:pt idx="40199">
                  <c:v>2.8576009999999998</c:v>
                </c:pt>
                <c:pt idx="40200">
                  <c:v>2.842095</c:v>
                </c:pt>
                <c:pt idx="40201">
                  <c:v>2.8410380000000002</c:v>
                </c:pt>
                <c:pt idx="40202">
                  <c:v>2.8857050000000002</c:v>
                </c:pt>
                <c:pt idx="40203">
                  <c:v>2.9422959999999998</c:v>
                </c:pt>
                <c:pt idx="40204">
                  <c:v>2.9909539999999999</c:v>
                </c:pt>
                <c:pt idx="40205">
                  <c:v>3.0344920000000002</c:v>
                </c:pt>
                <c:pt idx="40206">
                  <c:v>3.0353089999999998</c:v>
                </c:pt>
                <c:pt idx="40207">
                  <c:v>2.9761690000000001</c:v>
                </c:pt>
                <c:pt idx="40208">
                  <c:v>2.8993120000000001</c:v>
                </c:pt>
                <c:pt idx="40209">
                  <c:v>2.822454</c:v>
                </c:pt>
                <c:pt idx="40210">
                  <c:v>2.8180070000000002</c:v>
                </c:pt>
                <c:pt idx="40211">
                  <c:v>2.8829880000000001</c:v>
                </c:pt>
                <c:pt idx="40212">
                  <c:v>2.9920119999999999</c:v>
                </c:pt>
                <c:pt idx="40213">
                  <c:v>2.97201</c:v>
                </c:pt>
                <c:pt idx="40214">
                  <c:v>2.8961380000000001</c:v>
                </c:pt>
                <c:pt idx="40215">
                  <c:v>2.8163</c:v>
                </c:pt>
                <c:pt idx="40216">
                  <c:v>2.755261</c:v>
                </c:pt>
                <c:pt idx="40217">
                  <c:v>2.6565989999999999</c:v>
                </c:pt>
                <c:pt idx="40218">
                  <c:v>2.6128450000000001</c:v>
                </c:pt>
                <c:pt idx="40219">
                  <c:v>2.6629450000000001</c:v>
                </c:pt>
                <c:pt idx="40220">
                  <c:v>2.8024279999999999</c:v>
                </c:pt>
                <c:pt idx="40221">
                  <c:v>2.914577</c:v>
                </c:pt>
                <c:pt idx="40222">
                  <c:v>3.0066290000000002</c:v>
                </c:pt>
                <c:pt idx="40223">
                  <c:v>3.0342030000000002</c:v>
                </c:pt>
                <c:pt idx="40224">
                  <c:v>3.0624030000000002</c:v>
                </c:pt>
                <c:pt idx="40225">
                  <c:v>3.0585559999999998</c:v>
                </c:pt>
                <c:pt idx="40226">
                  <c:v>3.0103789999999999</c:v>
                </c:pt>
                <c:pt idx="40227">
                  <c:v>2.9716019999999999</c:v>
                </c:pt>
                <c:pt idx="40228">
                  <c:v>2.9547249999999998</c:v>
                </c:pt>
                <c:pt idx="40229">
                  <c:v>2.938113</c:v>
                </c:pt>
                <c:pt idx="40230">
                  <c:v>2.919362</c:v>
                </c:pt>
                <c:pt idx="40231">
                  <c:v>2.8550770000000001</c:v>
                </c:pt>
                <c:pt idx="40232">
                  <c:v>2.7877160000000001</c:v>
                </c:pt>
                <c:pt idx="40233">
                  <c:v>2.7857440000000002</c:v>
                </c:pt>
                <c:pt idx="40234">
                  <c:v>2.8411339999999998</c:v>
                </c:pt>
                <c:pt idx="40235">
                  <c:v>2.8334410000000001</c:v>
                </c:pt>
                <c:pt idx="40236">
                  <c:v>2.7827630000000001</c:v>
                </c:pt>
                <c:pt idx="40237">
                  <c:v>2.7949280000000001</c:v>
                </c:pt>
                <c:pt idx="40238">
                  <c:v>2.8031739999999998</c:v>
                </c:pt>
                <c:pt idx="40239">
                  <c:v>2.7874029999999999</c:v>
                </c:pt>
                <c:pt idx="40240">
                  <c:v>2.7807919999999999</c:v>
                </c:pt>
                <c:pt idx="40241">
                  <c:v>2.7974999999999999</c:v>
                </c:pt>
                <c:pt idx="40242">
                  <c:v>2.873901</c:v>
                </c:pt>
                <c:pt idx="40243">
                  <c:v>2.9761690000000001</c:v>
                </c:pt>
                <c:pt idx="40244">
                  <c:v>3.0394679999999998</c:v>
                </c:pt>
                <c:pt idx="40245">
                  <c:v>3.0252840000000001</c:v>
                </c:pt>
                <c:pt idx="40246">
                  <c:v>3.0118459999999998</c:v>
                </c:pt>
                <c:pt idx="40247">
                  <c:v>2.9758330000000002</c:v>
                </c:pt>
                <c:pt idx="40248">
                  <c:v>2.940445</c:v>
                </c:pt>
                <c:pt idx="40249">
                  <c:v>2.8824830000000001</c:v>
                </c:pt>
                <c:pt idx="40250">
                  <c:v>2.8514949999999999</c:v>
                </c:pt>
                <c:pt idx="40251">
                  <c:v>2.8294980000000001</c:v>
                </c:pt>
                <c:pt idx="40252">
                  <c:v>2.806756</c:v>
                </c:pt>
                <c:pt idx="40253">
                  <c:v>2.8098809999999999</c:v>
                </c:pt>
                <c:pt idx="40254">
                  <c:v>2.8289930000000001</c:v>
                </c:pt>
                <c:pt idx="40255">
                  <c:v>2.8812570000000002</c:v>
                </c:pt>
                <c:pt idx="40256">
                  <c:v>2.9494359999999999</c:v>
                </c:pt>
                <c:pt idx="40257">
                  <c:v>3.0265580000000001</c:v>
                </c:pt>
                <c:pt idx="40258">
                  <c:v>3.0486520000000001</c:v>
                </c:pt>
                <c:pt idx="40259">
                  <c:v>3.09755</c:v>
                </c:pt>
                <c:pt idx="40260">
                  <c:v>3.0943529999999999</c:v>
                </c:pt>
                <c:pt idx="40261">
                  <c:v>3.0330490000000001</c:v>
                </c:pt>
                <c:pt idx="40262">
                  <c:v>2.9316460000000002</c:v>
                </c:pt>
                <c:pt idx="40263">
                  <c:v>2.819401</c:v>
                </c:pt>
                <c:pt idx="40264">
                  <c:v>2.8257479999999999</c:v>
                </c:pt>
                <c:pt idx="40265">
                  <c:v>2.8575780000000002</c:v>
                </c:pt>
                <c:pt idx="40266">
                  <c:v>2.8532980000000001</c:v>
                </c:pt>
                <c:pt idx="40267">
                  <c:v>2.8473359999999999</c:v>
                </c:pt>
                <c:pt idx="40268">
                  <c:v>2.8685640000000001</c:v>
                </c:pt>
                <c:pt idx="40269">
                  <c:v>2.9053939999999998</c:v>
                </c:pt>
                <c:pt idx="40270">
                  <c:v>2.9358780000000002</c:v>
                </c:pt>
                <c:pt idx="40271">
                  <c:v>3.0140570000000002</c:v>
                </c:pt>
                <c:pt idx="40272">
                  <c:v>3.0417999999999998</c:v>
                </c:pt>
                <c:pt idx="40273">
                  <c:v>3.0317029999999998</c:v>
                </c:pt>
                <c:pt idx="40274">
                  <c:v>3.007422</c:v>
                </c:pt>
                <c:pt idx="40275">
                  <c:v>3.0101390000000001</c:v>
                </c:pt>
                <c:pt idx="40276">
                  <c:v>3.0264139999999999</c:v>
                </c:pt>
                <c:pt idx="40277">
                  <c:v>2.961433</c:v>
                </c:pt>
                <c:pt idx="40278">
                  <c:v>2.8880370000000002</c:v>
                </c:pt>
                <c:pt idx="40279">
                  <c:v>2.826012</c:v>
                </c:pt>
                <c:pt idx="40280">
                  <c:v>2.7086939999999999</c:v>
                </c:pt>
                <c:pt idx="40281">
                  <c:v>2.674893</c:v>
                </c:pt>
                <c:pt idx="40282">
                  <c:v>2.7555740000000002</c:v>
                </c:pt>
                <c:pt idx="40283">
                  <c:v>2.7977889999999999</c:v>
                </c:pt>
                <c:pt idx="40284">
                  <c:v>2.8228629999999999</c:v>
                </c:pt>
                <c:pt idx="40285">
                  <c:v>2.8192810000000001</c:v>
                </c:pt>
                <c:pt idx="40286">
                  <c:v>2.8003369999999999</c:v>
                </c:pt>
                <c:pt idx="40287">
                  <c:v>2.7922829999999998</c:v>
                </c:pt>
                <c:pt idx="40288">
                  <c:v>2.7859129999999999</c:v>
                </c:pt>
                <c:pt idx="40289">
                  <c:v>2.8162280000000002</c:v>
                </c:pt>
                <c:pt idx="40290">
                  <c:v>2.8626740000000002</c:v>
                </c:pt>
                <c:pt idx="40291">
                  <c:v>2.8618329999999998</c:v>
                </c:pt>
                <c:pt idx="40292">
                  <c:v>2.851375</c:v>
                </c:pt>
                <c:pt idx="40293">
                  <c:v>2.9064760000000001</c:v>
                </c:pt>
                <c:pt idx="40294">
                  <c:v>2.948258</c:v>
                </c:pt>
                <c:pt idx="40295">
                  <c:v>2.9441709999999999</c:v>
                </c:pt>
                <c:pt idx="40296">
                  <c:v>2.914361</c:v>
                </c:pt>
                <c:pt idx="40297">
                  <c:v>2.896331</c:v>
                </c:pt>
                <c:pt idx="40298">
                  <c:v>2.8865940000000001</c:v>
                </c:pt>
                <c:pt idx="40299">
                  <c:v>2.943114</c:v>
                </c:pt>
                <c:pt idx="40300">
                  <c:v>3.0173510000000001</c:v>
                </c:pt>
                <c:pt idx="40301">
                  <c:v>3.0323280000000001</c:v>
                </c:pt>
                <c:pt idx="40302">
                  <c:v>2.9960270000000002</c:v>
                </c:pt>
                <c:pt idx="40303">
                  <c:v>2.9313820000000002</c:v>
                </c:pt>
                <c:pt idx="40304">
                  <c:v>2.9043359999999998</c:v>
                </c:pt>
                <c:pt idx="40305">
                  <c:v>2.920588</c:v>
                </c:pt>
                <c:pt idx="40306">
                  <c:v>2.9502299999999999</c:v>
                </c:pt>
                <c:pt idx="40307">
                  <c:v>2.9313820000000002</c:v>
                </c:pt>
                <c:pt idx="40308">
                  <c:v>2.8791899999999999</c:v>
                </c:pt>
                <c:pt idx="40309">
                  <c:v>2.8193049999999999</c:v>
                </c:pt>
                <c:pt idx="40310">
                  <c:v>2.8029809999999999</c:v>
                </c:pt>
                <c:pt idx="40311">
                  <c:v>2.8147129999999998</c:v>
                </c:pt>
                <c:pt idx="40312">
                  <c:v>2.8852720000000001</c:v>
                </c:pt>
                <c:pt idx="40313">
                  <c:v>2.9665050000000002</c:v>
                </c:pt>
                <c:pt idx="40314">
                  <c:v>2.9618410000000002</c:v>
                </c:pt>
                <c:pt idx="40315">
                  <c:v>2.8388260000000001</c:v>
                </c:pt>
                <c:pt idx="40316">
                  <c:v>2.803607</c:v>
                </c:pt>
                <c:pt idx="40317">
                  <c:v>2.7862010000000001</c:v>
                </c:pt>
                <c:pt idx="40318">
                  <c:v>2.7757679999999998</c:v>
                </c:pt>
                <c:pt idx="40319">
                  <c:v>2.8030050000000002</c:v>
                </c:pt>
                <c:pt idx="40320">
                  <c:v>2.906139</c:v>
                </c:pt>
                <c:pt idx="40321">
                  <c:v>3.0421369999999999</c:v>
                </c:pt>
                <c:pt idx="40322">
                  <c:v>3.0389149999999998</c:v>
                </c:pt>
                <c:pt idx="40323">
                  <c:v>2.9658319999999998</c:v>
                </c:pt>
                <c:pt idx="40324">
                  <c:v>2.9121250000000001</c:v>
                </c:pt>
                <c:pt idx="40325">
                  <c:v>2.9137599999999999</c:v>
                </c:pt>
                <c:pt idx="40326">
                  <c:v>2.9609760000000001</c:v>
                </c:pt>
                <c:pt idx="40327">
                  <c:v>2.9558070000000001</c:v>
                </c:pt>
                <c:pt idx="40328">
                  <c:v>2.9023889999999999</c:v>
                </c:pt>
                <c:pt idx="40329">
                  <c:v>2.8835649999999999</c:v>
                </c:pt>
                <c:pt idx="40330">
                  <c:v>2.8962110000000001</c:v>
                </c:pt>
                <c:pt idx="40331">
                  <c:v>2.897942</c:v>
                </c:pt>
                <c:pt idx="40332">
                  <c:v>2.8921000000000001</c:v>
                </c:pt>
                <c:pt idx="40333">
                  <c:v>2.8885900000000002</c:v>
                </c:pt>
                <c:pt idx="40334">
                  <c:v>2.9080870000000001</c:v>
                </c:pt>
                <c:pt idx="40335">
                  <c:v>2.960423</c:v>
                </c:pt>
                <c:pt idx="40336">
                  <c:v>3.0037440000000002</c:v>
                </c:pt>
                <c:pt idx="40337">
                  <c:v>3.0265819999999999</c:v>
                </c:pt>
                <c:pt idx="40338">
                  <c:v>2.9864350000000002</c:v>
                </c:pt>
                <c:pt idx="40339">
                  <c:v>2.9070290000000001</c:v>
                </c:pt>
                <c:pt idx="40340">
                  <c:v>2.8502689999999999</c:v>
                </c:pt>
                <c:pt idx="40341">
                  <c:v>2.8607269999999998</c:v>
                </c:pt>
                <c:pt idx="40342">
                  <c:v>2.9067880000000001</c:v>
                </c:pt>
                <c:pt idx="40343">
                  <c:v>2.8890709999999999</c:v>
                </c:pt>
                <c:pt idx="40344">
                  <c:v>2.8869549999999999</c:v>
                </c:pt>
                <c:pt idx="40345">
                  <c:v>2.8998170000000001</c:v>
                </c:pt>
                <c:pt idx="40346">
                  <c:v>2.9248669999999999</c:v>
                </c:pt>
                <c:pt idx="40347">
                  <c:v>2.9031820000000002</c:v>
                </c:pt>
                <c:pt idx="40348">
                  <c:v>2.89133</c:v>
                </c:pt>
                <c:pt idx="40349">
                  <c:v>2.890946</c:v>
                </c:pt>
                <c:pt idx="40350">
                  <c:v>2.8742619999999999</c:v>
                </c:pt>
                <c:pt idx="40351">
                  <c:v>2.8490669999999998</c:v>
                </c:pt>
                <c:pt idx="40352">
                  <c:v>2.8084389999999999</c:v>
                </c:pt>
                <c:pt idx="40353">
                  <c:v>2.7706230000000001</c:v>
                </c:pt>
                <c:pt idx="40354">
                  <c:v>2.7764169999999999</c:v>
                </c:pt>
                <c:pt idx="40355">
                  <c:v>2.805193</c:v>
                </c:pt>
                <c:pt idx="40356">
                  <c:v>2.8218049999999999</c:v>
                </c:pt>
                <c:pt idx="40357">
                  <c:v>2.9107310000000002</c:v>
                </c:pt>
                <c:pt idx="40358">
                  <c:v>2.9840550000000001</c:v>
                </c:pt>
                <c:pt idx="40359">
                  <c:v>3.0422090000000002</c:v>
                </c:pt>
                <c:pt idx="40360">
                  <c:v>3.1095709999999999</c:v>
                </c:pt>
                <c:pt idx="40361">
                  <c:v>3.130293</c:v>
                </c:pt>
                <c:pt idx="40362">
                  <c:v>3.0641340000000001</c:v>
                </c:pt>
                <c:pt idx="40363">
                  <c:v>2.927343</c:v>
                </c:pt>
                <c:pt idx="40364">
                  <c:v>2.8467349999999998</c:v>
                </c:pt>
                <c:pt idx="40365">
                  <c:v>2.8324310000000001</c:v>
                </c:pt>
                <c:pt idx="40366">
                  <c:v>2.8185359999999999</c:v>
                </c:pt>
                <c:pt idx="40367">
                  <c:v>2.845269</c:v>
                </c:pt>
                <c:pt idx="40368">
                  <c:v>2.8395709999999998</c:v>
                </c:pt>
                <c:pt idx="40369">
                  <c:v>2.9177029999999999</c:v>
                </c:pt>
                <c:pt idx="40370">
                  <c:v>2.8531780000000002</c:v>
                </c:pt>
                <c:pt idx="40371">
                  <c:v>2.8341620000000001</c:v>
                </c:pt>
                <c:pt idx="40372">
                  <c:v>2.8720500000000002</c:v>
                </c:pt>
                <c:pt idx="40373">
                  <c:v>2.8516870000000001</c:v>
                </c:pt>
                <c:pt idx="40374">
                  <c:v>2.8065389999999999</c:v>
                </c:pt>
                <c:pt idx="40375">
                  <c:v>2.8069480000000002</c:v>
                </c:pt>
                <c:pt idx="40376">
                  <c:v>2.81142</c:v>
                </c:pt>
                <c:pt idx="40377">
                  <c:v>2.837672</c:v>
                </c:pt>
                <c:pt idx="40378">
                  <c:v>2.8292820000000001</c:v>
                </c:pt>
                <c:pt idx="40379">
                  <c:v>2.8115160000000001</c:v>
                </c:pt>
                <c:pt idx="40380">
                  <c:v>2.8587319999999998</c:v>
                </c:pt>
                <c:pt idx="40381">
                  <c:v>2.924963</c:v>
                </c:pt>
                <c:pt idx="40382">
                  <c:v>2.9916520000000002</c:v>
                </c:pt>
                <c:pt idx="40383">
                  <c:v>2.9904489999999999</c:v>
                </c:pt>
                <c:pt idx="40384">
                  <c:v>2.9451329999999998</c:v>
                </c:pt>
                <c:pt idx="40385">
                  <c:v>2.8825319999999999</c:v>
                </c:pt>
                <c:pt idx="40386">
                  <c:v>2.9259490000000001</c:v>
                </c:pt>
                <c:pt idx="40387">
                  <c:v>2.9974690000000002</c:v>
                </c:pt>
                <c:pt idx="40388">
                  <c:v>2.9742700000000002</c:v>
                </c:pt>
                <c:pt idx="40389">
                  <c:v>2.885993</c:v>
                </c:pt>
                <c:pt idx="40390">
                  <c:v>2.8316140000000001</c:v>
                </c:pt>
                <c:pt idx="40391">
                  <c:v>2.8119489999999998</c:v>
                </c:pt>
                <c:pt idx="40392">
                  <c:v>2.8684919999999998</c:v>
                </c:pt>
                <c:pt idx="40393">
                  <c:v>2.8798870000000001</c:v>
                </c:pt>
                <c:pt idx="40394">
                  <c:v>2.9105629999999998</c:v>
                </c:pt>
                <c:pt idx="40395">
                  <c:v>2.9742700000000002</c:v>
                </c:pt>
                <c:pt idx="40396">
                  <c:v>3.078414</c:v>
                </c:pt>
                <c:pt idx="40397">
                  <c:v>3.1352220000000002</c:v>
                </c:pt>
                <c:pt idx="40398">
                  <c:v>3.0361989999999999</c:v>
                </c:pt>
                <c:pt idx="40399">
                  <c:v>2.8458220000000001</c:v>
                </c:pt>
                <c:pt idx="40400">
                  <c:v>2.8175979999999998</c:v>
                </c:pt>
                <c:pt idx="40401">
                  <c:v>2.8316859999999999</c:v>
                </c:pt>
                <c:pt idx="40402">
                  <c:v>2.8131270000000002</c:v>
                </c:pt>
                <c:pt idx="40403">
                  <c:v>2.7507649999999999</c:v>
                </c:pt>
                <c:pt idx="40404">
                  <c:v>2.793053</c:v>
                </c:pt>
                <c:pt idx="40405">
                  <c:v>2.8950089999999999</c:v>
                </c:pt>
                <c:pt idx="40406">
                  <c:v>2.9017400000000002</c:v>
                </c:pt>
                <c:pt idx="40407">
                  <c:v>2.9294829999999998</c:v>
                </c:pt>
                <c:pt idx="40408">
                  <c:v>2.96963</c:v>
                </c:pt>
                <c:pt idx="40409">
                  <c:v>2.9846560000000002</c:v>
                </c:pt>
                <c:pt idx="40410">
                  <c:v>2.9817230000000001</c:v>
                </c:pt>
                <c:pt idx="40411">
                  <c:v>2.9664329999999999</c:v>
                </c:pt>
                <c:pt idx="40412">
                  <c:v>2.9514559999999999</c:v>
                </c:pt>
                <c:pt idx="40413">
                  <c:v>2.9490759999999998</c:v>
                </c:pt>
                <c:pt idx="40414">
                  <c:v>2.9647019999999999</c:v>
                </c:pt>
                <c:pt idx="40415">
                  <c:v>2.9842949999999999</c:v>
                </c:pt>
                <c:pt idx="40416">
                  <c:v>2.974078</c:v>
                </c:pt>
                <c:pt idx="40417">
                  <c:v>2.9211170000000002</c:v>
                </c:pt>
                <c:pt idx="40418">
                  <c:v>2.9016199999999999</c:v>
                </c:pt>
                <c:pt idx="40419">
                  <c:v>2.93405</c:v>
                </c:pt>
                <c:pt idx="40420">
                  <c:v>2.9310450000000001</c:v>
                </c:pt>
                <c:pt idx="40421">
                  <c:v>2.9610479999999999</c:v>
                </c:pt>
                <c:pt idx="40422">
                  <c:v>3.0172310000000002</c:v>
                </c:pt>
                <c:pt idx="40423">
                  <c:v>2.9732370000000001</c:v>
                </c:pt>
                <c:pt idx="40424">
                  <c:v>2.8698139999999999</c:v>
                </c:pt>
                <c:pt idx="40425">
                  <c:v>2.8369270000000002</c:v>
                </c:pt>
                <c:pt idx="40426">
                  <c:v>2.8716650000000001</c:v>
                </c:pt>
                <c:pt idx="40427">
                  <c:v>2.8797190000000001</c:v>
                </c:pt>
                <c:pt idx="40428">
                  <c:v>2.8660160000000001</c:v>
                </c:pt>
                <c:pt idx="40429">
                  <c:v>2.8404850000000001</c:v>
                </c:pt>
                <c:pt idx="40430">
                  <c:v>2.8642850000000002</c:v>
                </c:pt>
                <c:pt idx="40431">
                  <c:v>2.9119329999999999</c:v>
                </c:pt>
                <c:pt idx="40432">
                  <c:v>2.8974850000000001</c:v>
                </c:pt>
                <c:pt idx="40433">
                  <c:v>2.8888060000000002</c:v>
                </c:pt>
                <c:pt idx="40434">
                  <c:v>2.917414</c:v>
                </c:pt>
                <c:pt idx="40435">
                  <c:v>2.912582</c:v>
                </c:pt>
                <c:pt idx="40436">
                  <c:v>2.8931819999999999</c:v>
                </c:pt>
                <c:pt idx="40437">
                  <c:v>2.9070290000000001</c:v>
                </c:pt>
                <c:pt idx="40438">
                  <c:v>2.8930370000000001</c:v>
                </c:pt>
                <c:pt idx="40439">
                  <c:v>2.8953449999999998</c:v>
                </c:pt>
                <c:pt idx="40440">
                  <c:v>2.8789009999999999</c:v>
                </c:pt>
                <c:pt idx="40441">
                  <c:v>2.8430810000000002</c:v>
                </c:pt>
                <c:pt idx="40442">
                  <c:v>2.7984619999999998</c:v>
                </c:pt>
                <c:pt idx="40443">
                  <c:v>2.7834120000000002</c:v>
                </c:pt>
                <c:pt idx="40444">
                  <c:v>2.8241849999999999</c:v>
                </c:pt>
                <c:pt idx="40445">
                  <c:v>2.9301560000000002</c:v>
                </c:pt>
                <c:pt idx="40446">
                  <c:v>2.9603269999999999</c:v>
                </c:pt>
                <c:pt idx="40447">
                  <c:v>2.8238970000000001</c:v>
                </c:pt>
                <c:pt idx="40448">
                  <c:v>2.8058420000000002</c:v>
                </c:pt>
                <c:pt idx="40449">
                  <c:v>2.8323830000000001</c:v>
                </c:pt>
                <c:pt idx="40450">
                  <c:v>2.853539</c:v>
                </c:pt>
                <c:pt idx="40451">
                  <c:v>2.8411339999999998</c:v>
                </c:pt>
                <c:pt idx="40452">
                  <c:v>2.8640919999999999</c:v>
                </c:pt>
                <c:pt idx="40453">
                  <c:v>2.8894069999999998</c:v>
                </c:pt>
                <c:pt idx="40454">
                  <c:v>2.9299879999999998</c:v>
                </c:pt>
                <c:pt idx="40455">
                  <c:v>2.91465</c:v>
                </c:pt>
                <c:pt idx="40456">
                  <c:v>2.8584670000000001</c:v>
                </c:pt>
                <c:pt idx="40457">
                  <c:v>2.8638520000000001</c:v>
                </c:pt>
                <c:pt idx="40458">
                  <c:v>2.891451</c:v>
                </c:pt>
                <c:pt idx="40459">
                  <c:v>2.9291939999999999</c:v>
                </c:pt>
                <c:pt idx="40460">
                  <c:v>2.908928</c:v>
                </c:pt>
                <c:pt idx="40461">
                  <c:v>2.8623379999999998</c:v>
                </c:pt>
                <c:pt idx="40462">
                  <c:v>2.894263</c:v>
                </c:pt>
                <c:pt idx="40463">
                  <c:v>2.845701</c:v>
                </c:pt>
                <c:pt idx="40464">
                  <c:v>2.8135590000000001</c:v>
                </c:pt>
                <c:pt idx="40465">
                  <c:v>2.8586830000000001</c:v>
                </c:pt>
                <c:pt idx="40466">
                  <c:v>2.8789729999999998</c:v>
                </c:pt>
                <c:pt idx="40467">
                  <c:v>2.8639480000000002</c:v>
                </c:pt>
                <c:pt idx="40468">
                  <c:v>2.8909699999999998</c:v>
                </c:pt>
                <c:pt idx="40469">
                  <c:v>2.9378250000000001</c:v>
                </c:pt>
                <c:pt idx="40470">
                  <c:v>2.9887190000000001</c:v>
                </c:pt>
                <c:pt idx="40471">
                  <c:v>3.1174559999999998</c:v>
                </c:pt>
                <c:pt idx="40472">
                  <c:v>3.1842160000000002</c:v>
                </c:pt>
                <c:pt idx="40473">
                  <c:v>3.1810670000000001</c:v>
                </c:pt>
                <c:pt idx="40474">
                  <c:v>3.1304379999999998</c:v>
                </c:pt>
                <c:pt idx="40475">
                  <c:v>2.999441</c:v>
                </c:pt>
                <c:pt idx="40476">
                  <c:v>2.8863059999999998</c:v>
                </c:pt>
                <c:pt idx="40477">
                  <c:v>2.8202419999999999</c:v>
                </c:pt>
                <c:pt idx="40478">
                  <c:v>2.853154</c:v>
                </c:pt>
                <c:pt idx="40479">
                  <c:v>2.895778</c:v>
                </c:pt>
                <c:pt idx="40480">
                  <c:v>2.8365420000000001</c:v>
                </c:pt>
                <c:pt idx="40481">
                  <c:v>2.830508</c:v>
                </c:pt>
                <c:pt idx="40482">
                  <c:v>2.861472</c:v>
                </c:pt>
                <c:pt idx="40483">
                  <c:v>2.8822429999999999</c:v>
                </c:pt>
                <c:pt idx="40484">
                  <c:v>2.8859210000000002</c:v>
                </c:pt>
                <c:pt idx="40485">
                  <c:v>2.8636360000000001</c:v>
                </c:pt>
                <c:pt idx="40486">
                  <c:v>2.838489</c:v>
                </c:pt>
                <c:pt idx="40487">
                  <c:v>2.8535629999999998</c:v>
                </c:pt>
                <c:pt idx="40488">
                  <c:v>2.8740929999999998</c:v>
                </c:pt>
                <c:pt idx="40489">
                  <c:v>2.870079</c:v>
                </c:pt>
                <c:pt idx="40490">
                  <c:v>2.8844789999999998</c:v>
                </c:pt>
                <c:pt idx="40491">
                  <c:v>2.91614</c:v>
                </c:pt>
                <c:pt idx="40492">
                  <c:v>2.908471</c:v>
                </c:pt>
                <c:pt idx="40493">
                  <c:v>2.9270309999999999</c:v>
                </c:pt>
                <c:pt idx="40494">
                  <c:v>2.9549180000000002</c:v>
                </c:pt>
                <c:pt idx="40495">
                  <c:v>2.9162119999999998</c:v>
                </c:pt>
                <c:pt idx="40496">
                  <c:v>2.869526</c:v>
                </c:pt>
                <c:pt idx="40497">
                  <c:v>2.8642850000000002</c:v>
                </c:pt>
                <c:pt idx="40498">
                  <c:v>2.880728</c:v>
                </c:pt>
                <c:pt idx="40499">
                  <c:v>2.8998650000000001</c:v>
                </c:pt>
                <c:pt idx="40500">
                  <c:v>2.919842</c:v>
                </c:pt>
                <c:pt idx="40501">
                  <c:v>2.9187850000000002</c:v>
                </c:pt>
                <c:pt idx="40502">
                  <c:v>2.9217179999999998</c:v>
                </c:pt>
                <c:pt idx="40503">
                  <c:v>2.9147699999999999</c:v>
                </c:pt>
                <c:pt idx="40504">
                  <c:v>2.866689</c:v>
                </c:pt>
                <c:pt idx="40505">
                  <c:v>2.8213240000000002</c:v>
                </c:pt>
                <c:pt idx="40506">
                  <c:v>2.8265410000000002</c:v>
                </c:pt>
                <c:pt idx="40507">
                  <c:v>2.8837820000000001</c:v>
                </c:pt>
                <c:pt idx="40508">
                  <c:v>2.9236650000000002</c:v>
                </c:pt>
                <c:pt idx="40509">
                  <c:v>2.936334</c:v>
                </c:pt>
                <c:pt idx="40510">
                  <c:v>2.9204910000000002</c:v>
                </c:pt>
                <c:pt idx="40511">
                  <c:v>2.9261409999999999</c:v>
                </c:pt>
                <c:pt idx="40512">
                  <c:v>2.9641730000000002</c:v>
                </c:pt>
                <c:pt idx="40513">
                  <c:v>2.9534029999999998</c:v>
                </c:pt>
                <c:pt idx="40514">
                  <c:v>2.9292419999999999</c:v>
                </c:pt>
                <c:pt idx="40515">
                  <c:v>2.928016</c:v>
                </c:pt>
                <c:pt idx="40516">
                  <c:v>2.9096730000000002</c:v>
                </c:pt>
                <c:pt idx="40517">
                  <c:v>2.8101219999999998</c:v>
                </c:pt>
                <c:pt idx="40518">
                  <c:v>2.8127900000000001</c:v>
                </c:pt>
                <c:pt idx="40519">
                  <c:v>2.8406530000000001</c:v>
                </c:pt>
                <c:pt idx="40520">
                  <c:v>2.7888700000000002</c:v>
                </c:pt>
                <c:pt idx="40521">
                  <c:v>2.7722579999999999</c:v>
                </c:pt>
                <c:pt idx="40522">
                  <c:v>2.8495240000000002</c:v>
                </c:pt>
                <c:pt idx="40523">
                  <c:v>2.9027020000000001</c:v>
                </c:pt>
                <c:pt idx="40524">
                  <c:v>2.9215249999999999</c:v>
                </c:pt>
                <c:pt idx="40525">
                  <c:v>2.920131</c:v>
                </c:pt>
                <c:pt idx="40526">
                  <c:v>2.8851520000000002</c:v>
                </c:pt>
                <c:pt idx="40527">
                  <c:v>2.8642850000000002</c:v>
                </c:pt>
                <c:pt idx="40528">
                  <c:v>2.8857529999999998</c:v>
                </c:pt>
                <c:pt idx="40529">
                  <c:v>2.8782040000000002</c:v>
                </c:pt>
                <c:pt idx="40530">
                  <c:v>2.8398840000000001</c:v>
                </c:pt>
                <c:pt idx="40531">
                  <c:v>2.8173339999999998</c:v>
                </c:pt>
                <c:pt idx="40532">
                  <c:v>2.8416869999999999</c:v>
                </c:pt>
                <c:pt idx="40533">
                  <c:v>2.901259</c:v>
                </c:pt>
                <c:pt idx="40534">
                  <c:v>2.997109</c:v>
                </c:pt>
                <c:pt idx="40535">
                  <c:v>3.0469930000000001</c:v>
                </c:pt>
                <c:pt idx="40536">
                  <c:v>3.0637249999999998</c:v>
                </c:pt>
                <c:pt idx="40537">
                  <c:v>3.0044409999999999</c:v>
                </c:pt>
                <c:pt idx="40538">
                  <c:v>2.930348</c:v>
                </c:pt>
                <c:pt idx="40539">
                  <c:v>2.820411</c:v>
                </c:pt>
                <c:pt idx="40540">
                  <c:v>2.7411490000000001</c:v>
                </c:pt>
                <c:pt idx="40541">
                  <c:v>2.7598530000000001</c:v>
                </c:pt>
                <c:pt idx="40542">
                  <c:v>2.847048</c:v>
                </c:pt>
                <c:pt idx="40543">
                  <c:v>2.9397000000000002</c:v>
                </c:pt>
                <c:pt idx="40544">
                  <c:v>2.914698</c:v>
                </c:pt>
                <c:pt idx="40545">
                  <c:v>2.8770980000000002</c:v>
                </c:pt>
                <c:pt idx="40546">
                  <c:v>2.8545240000000001</c:v>
                </c:pt>
                <c:pt idx="40547">
                  <c:v>2.855029</c:v>
                </c:pt>
                <c:pt idx="40548">
                  <c:v>2.9017400000000002</c:v>
                </c:pt>
                <c:pt idx="40549">
                  <c:v>2.91614</c:v>
                </c:pt>
                <c:pt idx="40550">
                  <c:v>2.9411420000000001</c:v>
                </c:pt>
                <c:pt idx="40551">
                  <c:v>2.966361</c:v>
                </c:pt>
                <c:pt idx="40552">
                  <c:v>2.9394840000000002</c:v>
                </c:pt>
                <c:pt idx="40553">
                  <c:v>2.9010910000000001</c:v>
                </c:pt>
                <c:pt idx="40554">
                  <c:v>2.9447000000000001</c:v>
                </c:pt>
                <c:pt idx="40555">
                  <c:v>2.9834299999999998</c:v>
                </c:pt>
                <c:pt idx="40556">
                  <c:v>2.9106830000000001</c:v>
                </c:pt>
                <c:pt idx="40557">
                  <c:v>2.8778679999999999</c:v>
                </c:pt>
                <c:pt idx="40558">
                  <c:v>2.8706070000000001</c:v>
                </c:pt>
                <c:pt idx="40559">
                  <c:v>2.8533949999999999</c:v>
                </c:pt>
                <c:pt idx="40560">
                  <c:v>2.8807529999999999</c:v>
                </c:pt>
                <c:pt idx="40561">
                  <c:v>2.9186399999999999</c:v>
                </c:pt>
                <c:pt idx="40562">
                  <c:v>2.920852</c:v>
                </c:pt>
                <c:pt idx="40563">
                  <c:v>2.8889740000000002</c:v>
                </c:pt>
                <c:pt idx="40564">
                  <c:v>2.859477</c:v>
                </c:pt>
                <c:pt idx="40565">
                  <c:v>2.8622649999999998</c:v>
                </c:pt>
                <c:pt idx="40566">
                  <c:v>2.8929649999999998</c:v>
                </c:pt>
                <c:pt idx="40567">
                  <c:v>2.9209719999999999</c:v>
                </c:pt>
                <c:pt idx="40568">
                  <c:v>2.9252760000000002</c:v>
                </c:pt>
                <c:pt idx="40569">
                  <c:v>2.9031579999999999</c:v>
                </c:pt>
                <c:pt idx="40570">
                  <c:v>2.8714010000000001</c:v>
                </c:pt>
                <c:pt idx="40571">
                  <c:v>2.877459</c:v>
                </c:pt>
                <c:pt idx="40572">
                  <c:v>2.882339</c:v>
                </c:pt>
                <c:pt idx="40573">
                  <c:v>2.8623379999999998</c:v>
                </c:pt>
                <c:pt idx="40574">
                  <c:v>2.8284639999999999</c:v>
                </c:pt>
                <c:pt idx="40575">
                  <c:v>2.8049770000000001</c:v>
                </c:pt>
                <c:pt idx="40576">
                  <c:v>2.825796</c:v>
                </c:pt>
                <c:pt idx="40577">
                  <c:v>2.8961380000000001</c:v>
                </c:pt>
                <c:pt idx="40578">
                  <c:v>2.9411179999999999</c:v>
                </c:pt>
                <c:pt idx="40579">
                  <c:v>2.9292419999999999</c:v>
                </c:pt>
                <c:pt idx="40580">
                  <c:v>2.9512390000000002</c:v>
                </c:pt>
                <c:pt idx="40581">
                  <c:v>2.9166210000000001</c:v>
                </c:pt>
                <c:pt idx="40582">
                  <c:v>2.8119239999999999</c:v>
                </c:pt>
                <c:pt idx="40583">
                  <c:v>2.6915300000000002</c:v>
                </c:pt>
                <c:pt idx="40584">
                  <c:v>2.683716</c:v>
                </c:pt>
                <c:pt idx="40585">
                  <c:v>2.786225</c:v>
                </c:pt>
                <c:pt idx="40586">
                  <c:v>2.8441390000000002</c:v>
                </c:pt>
                <c:pt idx="40587">
                  <c:v>2.8189199999999999</c:v>
                </c:pt>
                <c:pt idx="40588">
                  <c:v>2.846927</c:v>
                </c:pt>
                <c:pt idx="40589">
                  <c:v>2.9649420000000002</c:v>
                </c:pt>
                <c:pt idx="40590">
                  <c:v>2.9639329999999999</c:v>
                </c:pt>
                <c:pt idx="40591">
                  <c:v>2.9084469999999998</c:v>
                </c:pt>
                <c:pt idx="40592">
                  <c:v>2.8905370000000001</c:v>
                </c:pt>
                <c:pt idx="40593">
                  <c:v>2.9265979999999998</c:v>
                </c:pt>
                <c:pt idx="40594">
                  <c:v>2.9460470000000001</c:v>
                </c:pt>
                <c:pt idx="40595">
                  <c:v>2.9407100000000002</c:v>
                </c:pt>
                <c:pt idx="40596">
                  <c:v>2.9282330000000001</c:v>
                </c:pt>
                <c:pt idx="40597">
                  <c:v>2.8863300000000001</c:v>
                </c:pt>
                <c:pt idx="40598">
                  <c:v>2.8636360000000001</c:v>
                </c:pt>
                <c:pt idx="40599">
                  <c:v>2.806708</c:v>
                </c:pt>
                <c:pt idx="40600">
                  <c:v>2.7734839999999998</c:v>
                </c:pt>
                <c:pt idx="40601">
                  <c:v>2.747255</c:v>
                </c:pt>
                <c:pt idx="40602">
                  <c:v>2.7799749999999999</c:v>
                </c:pt>
                <c:pt idx="40603">
                  <c:v>2.8789009999999999</c:v>
                </c:pt>
                <c:pt idx="40604">
                  <c:v>2.9527779999999999</c:v>
                </c:pt>
                <c:pt idx="40605">
                  <c:v>2.9427289999999999</c:v>
                </c:pt>
                <c:pt idx="40606">
                  <c:v>3.0162450000000001</c:v>
                </c:pt>
                <c:pt idx="40607">
                  <c:v>3.0046089999999999</c:v>
                </c:pt>
                <c:pt idx="40608">
                  <c:v>2.9207320000000001</c:v>
                </c:pt>
                <c:pt idx="40609">
                  <c:v>2.9738609999999999</c:v>
                </c:pt>
                <c:pt idx="40610">
                  <c:v>2.9493640000000001</c:v>
                </c:pt>
                <c:pt idx="40611">
                  <c:v>2.9287610000000002</c:v>
                </c:pt>
                <c:pt idx="40612">
                  <c:v>2.897268</c:v>
                </c:pt>
                <c:pt idx="40613">
                  <c:v>2.818079</c:v>
                </c:pt>
                <c:pt idx="40614">
                  <c:v>2.7987739999999999</c:v>
                </c:pt>
                <c:pt idx="40615">
                  <c:v>2.7579530000000001</c:v>
                </c:pt>
                <c:pt idx="40616">
                  <c:v>2.7277100000000001</c:v>
                </c:pt>
                <c:pt idx="40617">
                  <c:v>2.7376390000000002</c:v>
                </c:pt>
                <c:pt idx="40618">
                  <c:v>2.7476639999999999</c:v>
                </c:pt>
                <c:pt idx="40619">
                  <c:v>2.769301</c:v>
                </c:pt>
                <c:pt idx="40620">
                  <c:v>2.8525290000000001</c:v>
                </c:pt>
                <c:pt idx="40621">
                  <c:v>2.938618</c:v>
                </c:pt>
                <c:pt idx="40622">
                  <c:v>2.9625379999999999</c:v>
                </c:pt>
                <c:pt idx="40623">
                  <c:v>2.9317190000000002</c:v>
                </c:pt>
                <c:pt idx="40624">
                  <c:v>2.9160919999999999</c:v>
                </c:pt>
                <c:pt idx="40625">
                  <c:v>2.9225110000000001</c:v>
                </c:pt>
                <c:pt idx="40626">
                  <c:v>2.9281130000000002</c:v>
                </c:pt>
                <c:pt idx="40627">
                  <c:v>2.9033030000000002</c:v>
                </c:pt>
                <c:pt idx="40628">
                  <c:v>2.896163</c:v>
                </c:pt>
                <c:pt idx="40629">
                  <c:v>2.889046</c:v>
                </c:pt>
                <c:pt idx="40630">
                  <c:v>2.8637320000000002</c:v>
                </c:pt>
                <c:pt idx="40631">
                  <c:v>2.8918590000000002</c:v>
                </c:pt>
                <c:pt idx="40632">
                  <c:v>2.9179430000000002</c:v>
                </c:pt>
                <c:pt idx="40633">
                  <c:v>2.8867630000000002</c:v>
                </c:pt>
                <c:pt idx="40634">
                  <c:v>2.8690690000000001</c:v>
                </c:pt>
                <c:pt idx="40635">
                  <c:v>2.8933260000000001</c:v>
                </c:pt>
                <c:pt idx="40636">
                  <c:v>2.921189</c:v>
                </c:pt>
                <c:pt idx="40637">
                  <c:v>2.9151539999999998</c:v>
                </c:pt>
                <c:pt idx="40638">
                  <c:v>2.8759929999999998</c:v>
                </c:pt>
                <c:pt idx="40639">
                  <c:v>2.861688</c:v>
                </c:pt>
                <c:pt idx="40640">
                  <c:v>2.8375759999999999</c:v>
                </c:pt>
                <c:pt idx="40641">
                  <c:v>2.8065389999999999</c:v>
                </c:pt>
                <c:pt idx="40642">
                  <c:v>2.7990629999999999</c:v>
                </c:pt>
                <c:pt idx="40643">
                  <c:v>2.840773</c:v>
                </c:pt>
                <c:pt idx="40644">
                  <c:v>2.9103219999999999</c:v>
                </c:pt>
                <c:pt idx="40645">
                  <c:v>2.9397000000000002</c:v>
                </c:pt>
                <c:pt idx="40646">
                  <c:v>2.9110680000000002</c:v>
                </c:pt>
                <c:pt idx="40647">
                  <c:v>2.8512550000000001</c:v>
                </c:pt>
                <c:pt idx="40648">
                  <c:v>2.7895189999999999</c:v>
                </c:pt>
                <c:pt idx="40649">
                  <c:v>2.7228059999999998</c:v>
                </c:pt>
                <c:pt idx="40650">
                  <c:v>2.7837489999999998</c:v>
                </c:pt>
                <c:pt idx="40651">
                  <c:v>2.9058510000000002</c:v>
                </c:pt>
                <c:pt idx="40652">
                  <c:v>2.9571049999999999</c:v>
                </c:pt>
                <c:pt idx="40653">
                  <c:v>2.9380890000000002</c:v>
                </c:pt>
                <c:pt idx="40654">
                  <c:v>2.9204680000000001</c:v>
                </c:pt>
                <c:pt idx="40655">
                  <c:v>2.956048</c:v>
                </c:pt>
                <c:pt idx="40656">
                  <c:v>3.008168</c:v>
                </c:pt>
                <c:pt idx="40657">
                  <c:v>2.9866030000000001</c:v>
                </c:pt>
                <c:pt idx="40658">
                  <c:v>2.921862</c:v>
                </c:pt>
                <c:pt idx="40659">
                  <c:v>2.8754879999999998</c:v>
                </c:pt>
                <c:pt idx="40660">
                  <c:v>2.8653189999999999</c:v>
                </c:pt>
                <c:pt idx="40661">
                  <c:v>2.8948640000000001</c:v>
                </c:pt>
                <c:pt idx="40662">
                  <c:v>2.9229440000000002</c:v>
                </c:pt>
                <c:pt idx="40663">
                  <c:v>2.931165</c:v>
                </c:pt>
                <c:pt idx="40664">
                  <c:v>2.8853200000000001</c:v>
                </c:pt>
                <c:pt idx="40665">
                  <c:v>2.8518319999999999</c:v>
                </c:pt>
                <c:pt idx="40666">
                  <c:v>2.8896470000000001</c:v>
                </c:pt>
                <c:pt idx="40667">
                  <c:v>2.9224869999999998</c:v>
                </c:pt>
                <c:pt idx="40668">
                  <c:v>2.8871950000000002</c:v>
                </c:pt>
                <c:pt idx="40669">
                  <c:v>2.7954330000000001</c:v>
                </c:pt>
                <c:pt idx="40670">
                  <c:v>2.7159070000000001</c:v>
                </c:pt>
                <c:pt idx="40671">
                  <c:v>2.7194159999999998</c:v>
                </c:pt>
                <c:pt idx="40672">
                  <c:v>2.7449240000000001</c:v>
                </c:pt>
                <c:pt idx="40673">
                  <c:v>2.7171080000000001</c:v>
                </c:pt>
                <c:pt idx="40674">
                  <c:v>2.721123</c:v>
                </c:pt>
                <c:pt idx="40675">
                  <c:v>2.8273579999999998</c:v>
                </c:pt>
                <c:pt idx="40676">
                  <c:v>2.942224</c:v>
                </c:pt>
                <c:pt idx="40677">
                  <c:v>3.0924299999999998</c:v>
                </c:pt>
                <c:pt idx="40678">
                  <c:v>3.1565460000000001</c:v>
                </c:pt>
                <c:pt idx="40679">
                  <c:v>3.0931989999999998</c:v>
                </c:pt>
                <c:pt idx="40680">
                  <c:v>2.993503</c:v>
                </c:pt>
                <c:pt idx="40681">
                  <c:v>2.8795989999999998</c:v>
                </c:pt>
                <c:pt idx="40682">
                  <c:v>2.9057789999999999</c:v>
                </c:pt>
                <c:pt idx="40683">
                  <c:v>2.965592</c:v>
                </c:pt>
                <c:pt idx="40684">
                  <c:v>2.9694859999999998</c:v>
                </c:pt>
                <c:pt idx="40685">
                  <c:v>2.9477530000000001</c:v>
                </c:pt>
                <c:pt idx="40686">
                  <c:v>2.9229919999999998</c:v>
                </c:pt>
                <c:pt idx="40687">
                  <c:v>2.8806799999999999</c:v>
                </c:pt>
                <c:pt idx="40688">
                  <c:v>2.8850319999999998</c:v>
                </c:pt>
                <c:pt idx="40689">
                  <c:v>2.8662800000000002</c:v>
                </c:pt>
                <c:pt idx="40690">
                  <c:v>2.9006340000000002</c:v>
                </c:pt>
                <c:pt idx="40691">
                  <c:v>2.9238569999999999</c:v>
                </c:pt>
                <c:pt idx="40692">
                  <c:v>2.898158</c:v>
                </c:pt>
                <c:pt idx="40693">
                  <c:v>2.876233</c:v>
                </c:pt>
                <c:pt idx="40694">
                  <c:v>2.8729879999999999</c:v>
                </c:pt>
                <c:pt idx="40695">
                  <c:v>2.8551489999999999</c:v>
                </c:pt>
                <c:pt idx="40696">
                  <c:v>2.8619289999999999</c:v>
                </c:pt>
                <c:pt idx="40697">
                  <c:v>2.8871709999999999</c:v>
                </c:pt>
                <c:pt idx="40698">
                  <c:v>2.8946239999999999</c:v>
                </c:pt>
                <c:pt idx="40699">
                  <c:v>2.8857050000000002</c:v>
                </c:pt>
                <c:pt idx="40700">
                  <c:v>2.8816660000000001</c:v>
                </c:pt>
                <c:pt idx="40701">
                  <c:v>2.87568</c:v>
                </c:pt>
                <c:pt idx="40702">
                  <c:v>2.8544999999999998</c:v>
                </c:pt>
                <c:pt idx="40703">
                  <c:v>2.8347150000000001</c:v>
                </c:pt>
                <c:pt idx="40704">
                  <c:v>2.8663759999999998</c:v>
                </c:pt>
                <c:pt idx="40705">
                  <c:v>2.9326080000000001</c:v>
                </c:pt>
                <c:pt idx="40706">
                  <c:v>2.9562879999999998</c:v>
                </c:pt>
                <c:pt idx="40707">
                  <c:v>2.9718420000000001</c:v>
                </c:pt>
                <c:pt idx="40708">
                  <c:v>2.9571049999999999</c:v>
                </c:pt>
                <c:pt idx="40709">
                  <c:v>2.8959459999999999</c:v>
                </c:pt>
                <c:pt idx="40710">
                  <c:v>2.8354599999999999</c:v>
                </c:pt>
                <c:pt idx="40711">
                  <c:v>2.8164440000000002</c:v>
                </c:pt>
                <c:pt idx="40712">
                  <c:v>2.824065</c:v>
                </c:pt>
                <c:pt idx="40713">
                  <c:v>2.8213240000000002</c:v>
                </c:pt>
                <c:pt idx="40714">
                  <c:v>2.8202419999999999</c:v>
                </c:pt>
                <c:pt idx="40715">
                  <c:v>2.869958</c:v>
                </c:pt>
                <c:pt idx="40716">
                  <c:v>2.9157310000000001</c:v>
                </c:pt>
                <c:pt idx="40717">
                  <c:v>2.8378399999999999</c:v>
                </c:pt>
                <c:pt idx="40718">
                  <c:v>2.78572</c:v>
                </c:pt>
                <c:pt idx="40719">
                  <c:v>2.781056</c:v>
                </c:pt>
                <c:pt idx="40720">
                  <c:v>2.8043040000000001</c:v>
                </c:pt>
                <c:pt idx="40721">
                  <c:v>2.8563510000000001</c:v>
                </c:pt>
                <c:pt idx="40722">
                  <c:v>2.8816660000000001</c:v>
                </c:pt>
                <c:pt idx="40723">
                  <c:v>2.8990960000000001</c:v>
                </c:pt>
                <c:pt idx="40724">
                  <c:v>2.9162849999999998</c:v>
                </c:pt>
                <c:pt idx="40725">
                  <c:v>2.8618809999999999</c:v>
                </c:pt>
                <c:pt idx="40726">
                  <c:v>2.8290649999999999</c:v>
                </c:pt>
                <c:pt idx="40727">
                  <c:v>2.8729390000000001</c:v>
                </c:pt>
                <c:pt idx="40728">
                  <c:v>2.9228480000000001</c:v>
                </c:pt>
                <c:pt idx="40729">
                  <c:v>2.9167649999999998</c:v>
                </c:pt>
                <c:pt idx="40730">
                  <c:v>2.93845</c:v>
                </c:pt>
                <c:pt idx="40731">
                  <c:v>2.9507110000000001</c:v>
                </c:pt>
                <c:pt idx="40732">
                  <c:v>2.9112119999999999</c:v>
                </c:pt>
                <c:pt idx="40733">
                  <c:v>2.8684919999999998</c:v>
                </c:pt>
                <c:pt idx="40734">
                  <c:v>2.8875320000000002</c:v>
                </c:pt>
                <c:pt idx="40735">
                  <c:v>2.8998170000000001</c:v>
                </c:pt>
                <c:pt idx="40736">
                  <c:v>2.9111159999999998</c:v>
                </c:pt>
                <c:pt idx="40737">
                  <c:v>2.8703189999999998</c:v>
                </c:pt>
                <c:pt idx="40738">
                  <c:v>2.7518229999999999</c:v>
                </c:pt>
                <c:pt idx="40739">
                  <c:v>2.6846779999999999</c:v>
                </c:pt>
                <c:pt idx="40740">
                  <c:v>2.7502610000000001</c:v>
                </c:pt>
                <c:pt idx="40741">
                  <c:v>2.8421189999999998</c:v>
                </c:pt>
                <c:pt idx="40742">
                  <c:v>2.9645820000000001</c:v>
                </c:pt>
                <c:pt idx="40743">
                  <c:v>3.0468730000000002</c:v>
                </c:pt>
                <c:pt idx="40744">
                  <c:v>3.0446849999999999</c:v>
                </c:pt>
                <c:pt idx="40745">
                  <c:v>3.0043690000000001</c:v>
                </c:pt>
                <c:pt idx="40746">
                  <c:v>3.0323280000000001</c:v>
                </c:pt>
                <c:pt idx="40747">
                  <c:v>3.0554070000000002</c:v>
                </c:pt>
                <c:pt idx="40748">
                  <c:v>3.054325</c:v>
                </c:pt>
                <c:pt idx="40749">
                  <c:v>3.0098500000000001</c:v>
                </c:pt>
                <c:pt idx="40750">
                  <c:v>2.9509989999999999</c:v>
                </c:pt>
                <c:pt idx="40751">
                  <c:v>2.9041440000000001</c:v>
                </c:pt>
                <c:pt idx="40752">
                  <c:v>2.845942</c:v>
                </c:pt>
                <c:pt idx="40753">
                  <c:v>2.7925239999999998</c:v>
                </c:pt>
                <c:pt idx="40754">
                  <c:v>2.8273100000000002</c:v>
                </c:pt>
                <c:pt idx="40755">
                  <c:v>2.8433449999999998</c:v>
                </c:pt>
                <c:pt idx="40756">
                  <c:v>2.8167330000000002</c:v>
                </c:pt>
                <c:pt idx="40757">
                  <c:v>2.7887010000000001</c:v>
                </c:pt>
                <c:pt idx="40758">
                  <c:v>2.8380570000000001</c:v>
                </c:pt>
                <c:pt idx="40759">
                  <c:v>2.8973409999999999</c:v>
                </c:pt>
                <c:pt idx="40760">
                  <c:v>2.9535230000000001</c:v>
                </c:pt>
                <c:pt idx="40761">
                  <c:v>2.9647260000000002</c:v>
                </c:pt>
                <c:pt idx="40762">
                  <c:v>2.9346749999999999</c:v>
                </c:pt>
                <c:pt idx="40763">
                  <c:v>2.8768820000000002</c:v>
                </c:pt>
                <c:pt idx="40764">
                  <c:v>2.8288730000000002</c:v>
                </c:pt>
                <c:pt idx="40765">
                  <c:v>2.8410380000000002</c:v>
                </c:pt>
                <c:pt idx="40766">
                  <c:v>2.8842379999999999</c:v>
                </c:pt>
                <c:pt idx="40767">
                  <c:v>2.8939029999999999</c:v>
                </c:pt>
                <c:pt idx="40768">
                  <c:v>2.955927</c:v>
                </c:pt>
                <c:pt idx="40769">
                  <c:v>2.911645</c:v>
                </c:pt>
                <c:pt idx="40770">
                  <c:v>2.84361</c:v>
                </c:pt>
                <c:pt idx="40771">
                  <c:v>2.8073329999999999</c:v>
                </c:pt>
                <c:pt idx="40772">
                  <c:v>2.7817780000000001</c:v>
                </c:pt>
                <c:pt idx="40773">
                  <c:v>2.7587229999999998</c:v>
                </c:pt>
                <c:pt idx="40774">
                  <c:v>2.8123089999999999</c:v>
                </c:pt>
                <c:pt idx="40775">
                  <c:v>2.8717609999999998</c:v>
                </c:pt>
                <c:pt idx="40776">
                  <c:v>2.8540190000000001</c:v>
                </c:pt>
                <c:pt idx="40777">
                  <c:v>2.8225259999999999</c:v>
                </c:pt>
                <c:pt idx="40778">
                  <c:v>2.7808160000000002</c:v>
                </c:pt>
                <c:pt idx="40779">
                  <c:v>2.7806000000000002</c:v>
                </c:pt>
                <c:pt idx="40780">
                  <c:v>2.8678669999999999</c:v>
                </c:pt>
                <c:pt idx="40781">
                  <c:v>2.9038309999999998</c:v>
                </c:pt>
                <c:pt idx="40782">
                  <c:v>2.8966669999999999</c:v>
                </c:pt>
                <c:pt idx="40783">
                  <c:v>2.8644769999999999</c:v>
                </c:pt>
                <c:pt idx="40784">
                  <c:v>2.7566549999999999</c:v>
                </c:pt>
                <c:pt idx="40785">
                  <c:v>2.7190080000000001</c:v>
                </c:pt>
                <c:pt idx="40786">
                  <c:v>2.7878599999999998</c:v>
                </c:pt>
                <c:pt idx="40787">
                  <c:v>2.8953690000000001</c:v>
                </c:pt>
                <c:pt idx="40788">
                  <c:v>2.956264</c:v>
                </c:pt>
                <c:pt idx="40789">
                  <c:v>2.9038560000000002</c:v>
                </c:pt>
                <c:pt idx="40790">
                  <c:v>2.90537</c:v>
                </c:pt>
                <c:pt idx="40791">
                  <c:v>2.9354450000000001</c:v>
                </c:pt>
                <c:pt idx="40792">
                  <c:v>2.933281</c:v>
                </c:pt>
                <c:pt idx="40793">
                  <c:v>2.8896470000000001</c:v>
                </c:pt>
                <c:pt idx="40794">
                  <c:v>2.8660160000000001</c:v>
                </c:pt>
                <c:pt idx="40795">
                  <c:v>2.9561199999999999</c:v>
                </c:pt>
                <c:pt idx="40796">
                  <c:v>3.0565850000000001</c:v>
                </c:pt>
                <c:pt idx="40797">
                  <c:v>3.060095</c:v>
                </c:pt>
                <c:pt idx="40798">
                  <c:v>2.9795829999999999</c:v>
                </c:pt>
                <c:pt idx="40799">
                  <c:v>2.9253960000000001</c:v>
                </c:pt>
                <c:pt idx="40800">
                  <c:v>2.8728910000000001</c:v>
                </c:pt>
                <c:pt idx="40801">
                  <c:v>2.8358690000000002</c:v>
                </c:pt>
                <c:pt idx="40802">
                  <c:v>2.76668</c:v>
                </c:pt>
                <c:pt idx="40803">
                  <c:v>2.7251620000000001</c:v>
                </c:pt>
                <c:pt idx="40804">
                  <c:v>2.7579289999999999</c:v>
                </c:pt>
                <c:pt idx="40805">
                  <c:v>2.7611270000000001</c:v>
                </c:pt>
                <c:pt idx="40806">
                  <c:v>2.740885</c:v>
                </c:pt>
                <c:pt idx="40807">
                  <c:v>2.7318690000000001</c:v>
                </c:pt>
                <c:pt idx="40808">
                  <c:v>2.8344019999999999</c:v>
                </c:pt>
                <c:pt idx="40809">
                  <c:v>3.0467279999999999</c:v>
                </c:pt>
                <c:pt idx="40810">
                  <c:v>3.2003240000000002</c:v>
                </c:pt>
                <c:pt idx="40811">
                  <c:v>3.1612100000000001</c:v>
                </c:pt>
                <c:pt idx="40812">
                  <c:v>3.0495649999999999</c:v>
                </c:pt>
                <c:pt idx="40813">
                  <c:v>3.0127830000000002</c:v>
                </c:pt>
                <c:pt idx="40814">
                  <c:v>2.9534750000000001</c:v>
                </c:pt>
                <c:pt idx="40815">
                  <c:v>2.9275829999999998</c:v>
                </c:pt>
                <c:pt idx="40816">
                  <c:v>2.9213809999999998</c:v>
                </c:pt>
                <c:pt idx="40817">
                  <c:v>2.8976769999999998</c:v>
                </c:pt>
                <c:pt idx="40818">
                  <c:v>2.8701750000000001</c:v>
                </c:pt>
                <c:pt idx="40819">
                  <c:v>2.8639960000000002</c:v>
                </c:pt>
                <c:pt idx="40820">
                  <c:v>2.884118</c:v>
                </c:pt>
                <c:pt idx="40821">
                  <c:v>2.9212129999999998</c:v>
                </c:pt>
                <c:pt idx="40822">
                  <c:v>2.93018</c:v>
                </c:pt>
                <c:pt idx="40823">
                  <c:v>2.9395560000000001</c:v>
                </c:pt>
                <c:pt idx="40824">
                  <c:v>2.990618</c:v>
                </c:pt>
                <c:pt idx="40825">
                  <c:v>3.0321120000000001</c:v>
                </c:pt>
                <c:pt idx="40826">
                  <c:v>3.050262</c:v>
                </c:pt>
                <c:pt idx="40827">
                  <c:v>3.0150670000000002</c:v>
                </c:pt>
                <c:pt idx="40828">
                  <c:v>2.9249869999999998</c:v>
                </c:pt>
                <c:pt idx="40829">
                  <c:v>2.8007939999999998</c:v>
                </c:pt>
                <c:pt idx="40830">
                  <c:v>2.6554929999999999</c:v>
                </c:pt>
                <c:pt idx="40831">
                  <c:v>2.6487129999999999</c:v>
                </c:pt>
                <c:pt idx="40832">
                  <c:v>2.7024919999999999</c:v>
                </c:pt>
                <c:pt idx="40833">
                  <c:v>2.7148249999999998</c:v>
                </c:pt>
                <c:pt idx="40834">
                  <c:v>2.8547889999999998</c:v>
                </c:pt>
                <c:pt idx="40835">
                  <c:v>2.8492829999999998</c:v>
                </c:pt>
                <c:pt idx="40836">
                  <c:v>2.9083990000000002</c:v>
                </c:pt>
                <c:pt idx="40837">
                  <c:v>2.9149859999999999</c:v>
                </c:pt>
                <c:pt idx="40838">
                  <c:v>2.9152990000000001</c:v>
                </c:pt>
                <c:pt idx="40839">
                  <c:v>2.9430900000000002</c:v>
                </c:pt>
                <c:pt idx="40840">
                  <c:v>2.9598939999999998</c:v>
                </c:pt>
                <c:pt idx="40841">
                  <c:v>2.9576099999999999</c:v>
                </c:pt>
                <c:pt idx="40842">
                  <c:v>2.943066</c:v>
                </c:pt>
                <c:pt idx="40843">
                  <c:v>2.9181119999999998</c:v>
                </c:pt>
                <c:pt idx="40844">
                  <c:v>2.8874119999999999</c:v>
                </c:pt>
                <c:pt idx="40845">
                  <c:v>2.8754879999999998</c:v>
                </c:pt>
                <c:pt idx="40846">
                  <c:v>2.8966669999999999</c:v>
                </c:pt>
                <c:pt idx="40847">
                  <c:v>2.8627940000000001</c:v>
                </c:pt>
                <c:pt idx="40848">
                  <c:v>2.8293780000000002</c:v>
                </c:pt>
                <c:pt idx="40849">
                  <c:v>2.874959</c:v>
                </c:pt>
                <c:pt idx="40850">
                  <c:v>2.9291459999999998</c:v>
                </c:pt>
                <c:pt idx="40851">
                  <c:v>2.9705680000000001</c:v>
                </c:pt>
                <c:pt idx="40852">
                  <c:v>3.0667779999999998</c:v>
                </c:pt>
                <c:pt idx="40853">
                  <c:v>3.054878</c:v>
                </c:pt>
                <c:pt idx="40854">
                  <c:v>2.9509509999999999</c:v>
                </c:pt>
                <c:pt idx="40855">
                  <c:v>2.7766570000000002</c:v>
                </c:pt>
                <c:pt idx="40856">
                  <c:v>2.6652770000000001</c:v>
                </c:pt>
                <c:pt idx="40857">
                  <c:v>2.696434</c:v>
                </c:pt>
                <c:pt idx="40858">
                  <c:v>2.7672810000000001</c:v>
                </c:pt>
                <c:pt idx="40859">
                  <c:v>2.871016</c:v>
                </c:pt>
                <c:pt idx="40860">
                  <c:v>2.9566970000000001</c:v>
                </c:pt>
                <c:pt idx="40861">
                  <c:v>2.9553739999999999</c:v>
                </c:pt>
                <c:pt idx="40862">
                  <c:v>2.8990960000000001</c:v>
                </c:pt>
                <c:pt idx="40863">
                  <c:v>2.887845</c:v>
                </c:pt>
                <c:pt idx="40864">
                  <c:v>2.8486579999999999</c:v>
                </c:pt>
                <c:pt idx="40865">
                  <c:v>2.8464469999999999</c:v>
                </c:pt>
                <c:pt idx="40866">
                  <c:v>2.8961869999999998</c:v>
                </c:pt>
                <c:pt idx="40867">
                  <c:v>2.8879649999999999</c:v>
                </c:pt>
                <c:pt idx="40868">
                  <c:v>2.865799</c:v>
                </c:pt>
                <c:pt idx="40869">
                  <c:v>2.86253</c:v>
                </c:pt>
                <c:pt idx="40870">
                  <c:v>2.8587549999999999</c:v>
                </c:pt>
                <c:pt idx="40871">
                  <c:v>2.807982</c:v>
                </c:pt>
                <c:pt idx="40872">
                  <c:v>2.7637230000000002</c:v>
                </c:pt>
                <c:pt idx="40873">
                  <c:v>2.7775460000000001</c:v>
                </c:pt>
                <c:pt idx="40874">
                  <c:v>2.824738</c:v>
                </c:pt>
                <c:pt idx="40875">
                  <c:v>2.8697180000000002</c:v>
                </c:pt>
                <c:pt idx="40876">
                  <c:v>2.9095049999999998</c:v>
                </c:pt>
                <c:pt idx="40877">
                  <c:v>2.9112840000000002</c:v>
                </c:pt>
                <c:pt idx="40878">
                  <c:v>2.9388339999999999</c:v>
                </c:pt>
                <c:pt idx="40879">
                  <c:v>2.9276080000000002</c:v>
                </c:pt>
                <c:pt idx="40880">
                  <c:v>2.8545959999999999</c:v>
                </c:pt>
                <c:pt idx="40881">
                  <c:v>2.808198</c:v>
                </c:pt>
                <c:pt idx="40882">
                  <c:v>2.842937</c:v>
                </c:pt>
                <c:pt idx="40883">
                  <c:v>2.899143</c:v>
                </c:pt>
                <c:pt idx="40884">
                  <c:v>2.9565999999999999</c:v>
                </c:pt>
                <c:pt idx="40885">
                  <c:v>3.0000420000000001</c:v>
                </c:pt>
                <c:pt idx="40886">
                  <c:v>2.9656159999999998</c:v>
                </c:pt>
                <c:pt idx="40887">
                  <c:v>2.9214289999999998</c:v>
                </c:pt>
                <c:pt idx="40888">
                  <c:v>2.98028</c:v>
                </c:pt>
                <c:pt idx="40889">
                  <c:v>2.993671</c:v>
                </c:pt>
                <c:pt idx="40890">
                  <c:v>2.9665530000000002</c:v>
                </c:pt>
                <c:pt idx="40891">
                  <c:v>2.9108990000000001</c:v>
                </c:pt>
                <c:pt idx="40892">
                  <c:v>2.8856329999999999</c:v>
                </c:pt>
                <c:pt idx="40893">
                  <c:v>2.8830119999999999</c:v>
                </c:pt>
                <c:pt idx="40894">
                  <c:v>2.9172940000000001</c:v>
                </c:pt>
                <c:pt idx="40895">
                  <c:v>2.9375599999999999</c:v>
                </c:pt>
                <c:pt idx="40896">
                  <c:v>2.9409260000000002</c:v>
                </c:pt>
                <c:pt idx="40897">
                  <c:v>2.944051</c:v>
                </c:pt>
                <c:pt idx="40898">
                  <c:v>2.8760889999999999</c:v>
                </c:pt>
                <c:pt idx="40899">
                  <c:v>2.818584</c:v>
                </c:pt>
                <c:pt idx="40900">
                  <c:v>2.842937</c:v>
                </c:pt>
                <c:pt idx="40901">
                  <c:v>2.872579</c:v>
                </c:pt>
                <c:pt idx="40902">
                  <c:v>2.891451</c:v>
                </c:pt>
                <c:pt idx="40903">
                  <c:v>2.9265979999999998</c:v>
                </c:pt>
                <c:pt idx="40904">
                  <c:v>2.9200110000000001</c:v>
                </c:pt>
                <c:pt idx="40905">
                  <c:v>2.9161640000000002</c:v>
                </c:pt>
                <c:pt idx="40906">
                  <c:v>2.8910179999999999</c:v>
                </c:pt>
                <c:pt idx="40907">
                  <c:v>2.8483459999999998</c:v>
                </c:pt>
                <c:pt idx="40908">
                  <c:v>2.8458459999999999</c:v>
                </c:pt>
                <c:pt idx="40909">
                  <c:v>2.8725070000000001</c:v>
                </c:pt>
                <c:pt idx="40910">
                  <c:v>2.8838300000000001</c:v>
                </c:pt>
                <c:pt idx="40911">
                  <c:v>2.8788049999999998</c:v>
                </c:pt>
                <c:pt idx="40912">
                  <c:v>2.9236170000000001</c:v>
                </c:pt>
                <c:pt idx="40913">
                  <c:v>3.0122300000000002</c:v>
                </c:pt>
                <c:pt idx="40914">
                  <c:v>3.047714</c:v>
                </c:pt>
                <c:pt idx="40915">
                  <c:v>3.0033349999999999</c:v>
                </c:pt>
                <c:pt idx="40916">
                  <c:v>2.946215</c:v>
                </c:pt>
                <c:pt idx="40917">
                  <c:v>2.9029419999999999</c:v>
                </c:pt>
                <c:pt idx="40918">
                  <c:v>2.8504860000000001</c:v>
                </c:pt>
                <c:pt idx="40919">
                  <c:v>2.7836050000000001</c:v>
                </c:pt>
                <c:pt idx="40920">
                  <c:v>2.7739400000000001</c:v>
                </c:pt>
                <c:pt idx="40921">
                  <c:v>2.7856960000000002</c:v>
                </c:pt>
                <c:pt idx="40922">
                  <c:v>2.7426159999999999</c:v>
                </c:pt>
                <c:pt idx="40923">
                  <c:v>2.6935250000000002</c:v>
                </c:pt>
                <c:pt idx="40924">
                  <c:v>2.7023239999999999</c:v>
                </c:pt>
                <c:pt idx="40925">
                  <c:v>2.7298260000000001</c:v>
                </c:pt>
                <c:pt idx="40926">
                  <c:v>2.8206509999999998</c:v>
                </c:pt>
                <c:pt idx="40927">
                  <c:v>2.9344109999999999</c:v>
                </c:pt>
                <c:pt idx="40928">
                  <c:v>3.042786</c:v>
                </c:pt>
                <c:pt idx="40929">
                  <c:v>3.1067819999999999</c:v>
                </c:pt>
                <c:pt idx="40930">
                  <c:v>3.1123829999999999</c:v>
                </c:pt>
                <c:pt idx="40931">
                  <c:v>2.9833099999999999</c:v>
                </c:pt>
                <c:pt idx="40932">
                  <c:v>2.87479</c:v>
                </c:pt>
                <c:pt idx="40933">
                  <c:v>2.8950089999999999</c:v>
                </c:pt>
                <c:pt idx="40934">
                  <c:v>2.857145</c:v>
                </c:pt>
                <c:pt idx="40935">
                  <c:v>2.7649729999999999</c:v>
                </c:pt>
                <c:pt idx="40936">
                  <c:v>2.7932929999999998</c:v>
                </c:pt>
                <c:pt idx="40937">
                  <c:v>2.8231999999999999</c:v>
                </c:pt>
                <c:pt idx="40938">
                  <c:v>2.8402919999999998</c:v>
                </c:pt>
                <c:pt idx="40939">
                  <c:v>2.8907769999999999</c:v>
                </c:pt>
                <c:pt idx="40940">
                  <c:v>2.9365990000000002</c:v>
                </c:pt>
                <c:pt idx="40941">
                  <c:v>2.892941</c:v>
                </c:pt>
                <c:pt idx="40942">
                  <c:v>2.8775550000000001</c:v>
                </c:pt>
                <c:pt idx="40943">
                  <c:v>2.8689010000000001</c:v>
                </c:pt>
                <c:pt idx="40944">
                  <c:v>2.8387060000000002</c:v>
                </c:pt>
                <c:pt idx="40945">
                  <c:v>2.816252</c:v>
                </c:pt>
                <c:pt idx="40946">
                  <c:v>2.848779</c:v>
                </c:pt>
                <c:pt idx="40947">
                  <c:v>2.932007</c:v>
                </c:pt>
                <c:pt idx="40948">
                  <c:v>2.9600379999999999</c:v>
                </c:pt>
                <c:pt idx="40949">
                  <c:v>2.9307089999999998</c:v>
                </c:pt>
                <c:pt idx="40950">
                  <c:v>2.8776269999999999</c:v>
                </c:pt>
                <c:pt idx="40951">
                  <c:v>2.8368069999999999</c:v>
                </c:pt>
                <c:pt idx="40952">
                  <c:v>2.9251550000000002</c:v>
                </c:pt>
                <c:pt idx="40953">
                  <c:v>3.0343</c:v>
                </c:pt>
                <c:pt idx="40954">
                  <c:v>3.0240100000000001</c:v>
                </c:pt>
                <c:pt idx="40955">
                  <c:v>2.9698709999999999</c:v>
                </c:pt>
                <c:pt idx="40956">
                  <c:v>2.9012829999999998</c:v>
                </c:pt>
                <c:pt idx="40957">
                  <c:v>2.8523849999999999</c:v>
                </c:pt>
                <c:pt idx="40958">
                  <c:v>2.8483939999999999</c:v>
                </c:pt>
                <c:pt idx="40959">
                  <c:v>2.8714729999999999</c:v>
                </c:pt>
                <c:pt idx="40960">
                  <c:v>2.8851520000000002</c:v>
                </c:pt>
                <c:pt idx="40961">
                  <c:v>2.8837579999999998</c:v>
                </c:pt>
                <c:pt idx="40962">
                  <c:v>2.8872439999999999</c:v>
                </c:pt>
                <c:pt idx="40963">
                  <c:v>2.8728910000000001</c:v>
                </c:pt>
                <c:pt idx="40964">
                  <c:v>2.865294</c:v>
                </c:pt>
                <c:pt idx="40965">
                  <c:v>2.880007</c:v>
                </c:pt>
                <c:pt idx="40966">
                  <c:v>2.9333290000000001</c:v>
                </c:pt>
                <c:pt idx="40967">
                  <c:v>2.9341949999999999</c:v>
                </c:pt>
                <c:pt idx="40968">
                  <c:v>2.8976289999999998</c:v>
                </c:pt>
                <c:pt idx="40969">
                  <c:v>2.8571930000000001</c:v>
                </c:pt>
                <c:pt idx="40970">
                  <c:v>2.8295219999999999</c:v>
                </c:pt>
                <c:pt idx="40971">
                  <c:v>2.8290649999999999</c:v>
                </c:pt>
                <c:pt idx="40972">
                  <c:v>2.853418</c:v>
                </c:pt>
                <c:pt idx="40973">
                  <c:v>2.851423</c:v>
                </c:pt>
                <c:pt idx="40974">
                  <c:v>2.8829880000000001</c:v>
                </c:pt>
                <c:pt idx="40975">
                  <c:v>2.9228230000000002</c:v>
                </c:pt>
                <c:pt idx="40976">
                  <c:v>2.9505180000000002</c:v>
                </c:pt>
                <c:pt idx="40977">
                  <c:v>2.9682599999999999</c:v>
                </c:pt>
                <c:pt idx="40978">
                  <c:v>2.967082</c:v>
                </c:pt>
                <c:pt idx="40979">
                  <c:v>2.952321</c:v>
                </c:pt>
                <c:pt idx="40980">
                  <c:v>2.9307810000000001</c:v>
                </c:pt>
                <c:pt idx="40981">
                  <c:v>2.92292</c:v>
                </c:pt>
                <c:pt idx="40982">
                  <c:v>2.9356369999999998</c:v>
                </c:pt>
                <c:pt idx="40983">
                  <c:v>2.9389789999999998</c:v>
                </c:pt>
                <c:pt idx="40984">
                  <c:v>2.9327519999999998</c:v>
                </c:pt>
                <c:pt idx="40985">
                  <c:v>2.8735400000000002</c:v>
                </c:pt>
                <c:pt idx="40986">
                  <c:v>2.7719930000000002</c:v>
                </c:pt>
                <c:pt idx="40987">
                  <c:v>2.7555489999999998</c:v>
                </c:pt>
                <c:pt idx="40988">
                  <c:v>2.765695</c:v>
                </c:pt>
                <c:pt idx="40989">
                  <c:v>2.796106</c:v>
                </c:pt>
                <c:pt idx="40990">
                  <c:v>2.8016350000000001</c:v>
                </c:pt>
                <c:pt idx="40991">
                  <c:v>2.7974039999999998</c:v>
                </c:pt>
                <c:pt idx="40992">
                  <c:v>2.7883170000000002</c:v>
                </c:pt>
                <c:pt idx="40993">
                  <c:v>2.7795420000000002</c:v>
                </c:pt>
                <c:pt idx="40994">
                  <c:v>2.780672</c:v>
                </c:pt>
                <c:pt idx="40995">
                  <c:v>2.8040150000000001</c:v>
                </c:pt>
                <c:pt idx="40996">
                  <c:v>2.8200500000000002</c:v>
                </c:pt>
                <c:pt idx="40997">
                  <c:v>2.8192569999999999</c:v>
                </c:pt>
                <c:pt idx="40998">
                  <c:v>2.8895270000000002</c:v>
                </c:pt>
                <c:pt idx="40999">
                  <c:v>2.9691010000000002</c:v>
                </c:pt>
                <c:pt idx="41000">
                  <c:v>2.9873720000000001</c:v>
                </c:pt>
                <c:pt idx="41001">
                  <c:v>2.9871799999999999</c:v>
                </c:pt>
                <c:pt idx="41002">
                  <c:v>2.9216220000000002</c:v>
                </c:pt>
                <c:pt idx="41003">
                  <c:v>2.7976930000000002</c:v>
                </c:pt>
                <c:pt idx="41004">
                  <c:v>2.867651</c:v>
                </c:pt>
                <c:pt idx="41005">
                  <c:v>2.9954740000000002</c:v>
                </c:pt>
                <c:pt idx="41006">
                  <c:v>3.042233</c:v>
                </c:pt>
                <c:pt idx="41007">
                  <c:v>3.03918</c:v>
                </c:pt>
                <c:pt idx="41008">
                  <c:v>2.9664809999999999</c:v>
                </c:pt>
                <c:pt idx="41009">
                  <c:v>2.9096009999999999</c:v>
                </c:pt>
                <c:pt idx="41010">
                  <c:v>2.9478979999999999</c:v>
                </c:pt>
                <c:pt idx="41011">
                  <c:v>2.9748709999999998</c:v>
                </c:pt>
                <c:pt idx="41012">
                  <c:v>2.90977</c:v>
                </c:pt>
                <c:pt idx="41013">
                  <c:v>2.8210120000000001</c:v>
                </c:pt>
                <c:pt idx="41014">
                  <c:v>2.837888</c:v>
                </c:pt>
                <c:pt idx="41015">
                  <c:v>2.8615680000000001</c:v>
                </c:pt>
                <c:pt idx="41016">
                  <c:v>2.809545</c:v>
                </c:pt>
                <c:pt idx="41017">
                  <c:v>2.7055449999999999</c:v>
                </c:pt>
                <c:pt idx="41018">
                  <c:v>2.761463</c:v>
                </c:pt>
                <c:pt idx="41019">
                  <c:v>2.8697659999999998</c:v>
                </c:pt>
                <c:pt idx="41020">
                  <c:v>2.9829249999999998</c:v>
                </c:pt>
                <c:pt idx="41021">
                  <c:v>3.0068450000000002</c:v>
                </c:pt>
                <c:pt idx="41022">
                  <c:v>2.9246270000000001</c:v>
                </c:pt>
                <c:pt idx="41023">
                  <c:v>2.9093610000000001</c:v>
                </c:pt>
                <c:pt idx="41024">
                  <c:v>2.906812</c:v>
                </c:pt>
                <c:pt idx="41025">
                  <c:v>2.9524659999999998</c:v>
                </c:pt>
                <c:pt idx="41026">
                  <c:v>2.9732609999999999</c:v>
                </c:pt>
                <c:pt idx="41027">
                  <c:v>2.9810979999999998</c:v>
                </c:pt>
                <c:pt idx="41028">
                  <c:v>2.9633560000000001</c:v>
                </c:pt>
                <c:pt idx="41029">
                  <c:v>2.9618410000000002</c:v>
                </c:pt>
                <c:pt idx="41030">
                  <c:v>2.9807610000000002</c:v>
                </c:pt>
                <c:pt idx="41031">
                  <c:v>3.0008110000000001</c:v>
                </c:pt>
                <c:pt idx="41032">
                  <c:v>2.9830450000000002</c:v>
                </c:pt>
                <c:pt idx="41033">
                  <c:v>2.9355410000000002</c:v>
                </c:pt>
                <c:pt idx="41034">
                  <c:v>2.8863059999999998</c:v>
                </c:pt>
                <c:pt idx="41035">
                  <c:v>2.8187760000000002</c:v>
                </c:pt>
                <c:pt idx="41036">
                  <c:v>2.7929330000000001</c:v>
                </c:pt>
                <c:pt idx="41037">
                  <c:v>2.8049050000000002</c:v>
                </c:pt>
                <c:pt idx="41038">
                  <c:v>2.833008</c:v>
                </c:pt>
                <c:pt idx="41039">
                  <c:v>2.8559429999999999</c:v>
                </c:pt>
                <c:pt idx="41040">
                  <c:v>2.8502689999999999</c:v>
                </c:pt>
                <c:pt idx="41041">
                  <c:v>2.7993749999999999</c:v>
                </c:pt>
                <c:pt idx="41042">
                  <c:v>2.7897829999999999</c:v>
                </c:pt>
                <c:pt idx="41043">
                  <c:v>2.8381530000000001</c:v>
                </c:pt>
                <c:pt idx="41044">
                  <c:v>2.8803679999999998</c:v>
                </c:pt>
                <c:pt idx="41045">
                  <c:v>2.937656</c:v>
                </c:pt>
                <c:pt idx="41046">
                  <c:v>2.9586920000000001</c:v>
                </c:pt>
                <c:pt idx="41047">
                  <c:v>2.9692699999999999</c:v>
                </c:pt>
                <c:pt idx="41048">
                  <c:v>2.9904980000000001</c:v>
                </c:pt>
                <c:pt idx="41049">
                  <c:v>2.9746549999999998</c:v>
                </c:pt>
                <c:pt idx="41050">
                  <c:v>2.934507</c:v>
                </c:pt>
                <c:pt idx="41051">
                  <c:v>2.865799</c:v>
                </c:pt>
                <c:pt idx="41052">
                  <c:v>2.8310369999999998</c:v>
                </c:pt>
                <c:pt idx="41053">
                  <c:v>2.8541400000000001</c:v>
                </c:pt>
                <c:pt idx="41054">
                  <c:v>2.8769300000000002</c:v>
                </c:pt>
                <c:pt idx="41055">
                  <c:v>2.873084</c:v>
                </c:pt>
                <c:pt idx="41056">
                  <c:v>2.8652220000000002</c:v>
                </c:pt>
                <c:pt idx="41057">
                  <c:v>2.8844789999999998</c:v>
                </c:pt>
                <c:pt idx="41058">
                  <c:v>2.9293629999999999</c:v>
                </c:pt>
                <c:pt idx="41059">
                  <c:v>2.959654</c:v>
                </c:pt>
                <c:pt idx="41060">
                  <c:v>2.9671780000000001</c:v>
                </c:pt>
                <c:pt idx="41061">
                  <c:v>2.919842</c:v>
                </c:pt>
                <c:pt idx="41062">
                  <c:v>2.8495240000000002</c:v>
                </c:pt>
                <c:pt idx="41063">
                  <c:v>2.7830279999999998</c:v>
                </c:pt>
                <c:pt idx="41064">
                  <c:v>2.768796</c:v>
                </c:pt>
                <c:pt idx="41065">
                  <c:v>2.8276469999999998</c:v>
                </c:pt>
                <c:pt idx="41066">
                  <c:v>2.8504610000000001</c:v>
                </c:pt>
                <c:pt idx="41067">
                  <c:v>2.8417349999999999</c:v>
                </c:pt>
                <c:pt idx="41068">
                  <c:v>2.8649100000000001</c:v>
                </c:pt>
                <c:pt idx="41069">
                  <c:v>2.869453</c:v>
                </c:pt>
                <c:pt idx="41070">
                  <c:v>2.785504</c:v>
                </c:pt>
                <c:pt idx="41071">
                  <c:v>2.738505</c:v>
                </c:pt>
                <c:pt idx="41072">
                  <c:v>2.7266050000000002</c:v>
                </c:pt>
                <c:pt idx="41073">
                  <c:v>2.767954</c:v>
                </c:pt>
                <c:pt idx="41074">
                  <c:v>2.853707</c:v>
                </c:pt>
                <c:pt idx="41075">
                  <c:v>2.9166449999999999</c:v>
                </c:pt>
                <c:pt idx="41076">
                  <c:v>2.9494609999999999</c:v>
                </c:pt>
                <c:pt idx="41077">
                  <c:v>2.9679959999999999</c:v>
                </c:pt>
                <c:pt idx="41078">
                  <c:v>3.0257170000000002</c:v>
                </c:pt>
                <c:pt idx="41079">
                  <c:v>2.9776359999999999</c:v>
                </c:pt>
                <c:pt idx="41080">
                  <c:v>2.9749189999999999</c:v>
                </c:pt>
                <c:pt idx="41081">
                  <c:v>2.9841989999999998</c:v>
                </c:pt>
                <c:pt idx="41082">
                  <c:v>2.9004180000000002</c:v>
                </c:pt>
                <c:pt idx="41083">
                  <c:v>2.8692850000000001</c:v>
                </c:pt>
                <c:pt idx="41084">
                  <c:v>2.8924840000000001</c:v>
                </c:pt>
                <c:pt idx="41085">
                  <c:v>2.9159000000000002</c:v>
                </c:pt>
                <c:pt idx="41086">
                  <c:v>2.9165009999999998</c:v>
                </c:pt>
                <c:pt idx="41087">
                  <c:v>2.9801839999999999</c:v>
                </c:pt>
                <c:pt idx="41088">
                  <c:v>3.0772840000000001</c:v>
                </c:pt>
                <c:pt idx="41089">
                  <c:v>3.142001</c:v>
                </c:pt>
                <c:pt idx="41090">
                  <c:v>3.031463</c:v>
                </c:pt>
                <c:pt idx="41091">
                  <c:v>2.854981</c:v>
                </c:pt>
                <c:pt idx="41092">
                  <c:v>2.7758880000000001</c:v>
                </c:pt>
                <c:pt idx="41093">
                  <c:v>2.7989670000000002</c:v>
                </c:pt>
                <c:pt idx="41094">
                  <c:v>2.8147609999999998</c:v>
                </c:pt>
                <c:pt idx="41095">
                  <c:v>2.8563510000000001</c:v>
                </c:pt>
                <c:pt idx="41096">
                  <c:v>2.897389</c:v>
                </c:pt>
                <c:pt idx="41097">
                  <c:v>2.9443640000000002</c:v>
                </c:pt>
                <c:pt idx="41098">
                  <c:v>2.9701110000000002</c:v>
                </c:pt>
                <c:pt idx="41099">
                  <c:v>2.9726599999999999</c:v>
                </c:pt>
                <c:pt idx="41100">
                  <c:v>2.9529700000000001</c:v>
                </c:pt>
                <c:pt idx="41101">
                  <c:v>2.9147699999999999</c:v>
                </c:pt>
                <c:pt idx="41102">
                  <c:v>2.8590680000000002</c:v>
                </c:pt>
                <c:pt idx="41103">
                  <c:v>2.8508939999999998</c:v>
                </c:pt>
                <c:pt idx="41104">
                  <c:v>2.8798629999999998</c:v>
                </c:pt>
                <c:pt idx="41105">
                  <c:v>2.8363499999999999</c:v>
                </c:pt>
                <c:pt idx="41106">
                  <c:v>2.814737</c:v>
                </c:pt>
                <c:pt idx="41107">
                  <c:v>2.8385370000000001</c:v>
                </c:pt>
                <c:pt idx="41108">
                  <c:v>2.8402919999999998</c:v>
                </c:pt>
                <c:pt idx="41109">
                  <c:v>2.8607749999999998</c:v>
                </c:pt>
                <c:pt idx="41110">
                  <c:v>2.9546290000000002</c:v>
                </c:pt>
                <c:pt idx="41111">
                  <c:v>3.0011480000000001</c:v>
                </c:pt>
                <c:pt idx="41112">
                  <c:v>2.9954260000000001</c:v>
                </c:pt>
                <c:pt idx="41113">
                  <c:v>2.9429699999999999</c:v>
                </c:pt>
                <c:pt idx="41114">
                  <c:v>2.8974609999999998</c:v>
                </c:pt>
                <c:pt idx="41115">
                  <c:v>2.9091930000000001</c:v>
                </c:pt>
                <c:pt idx="41116">
                  <c:v>2.9012349999999998</c:v>
                </c:pt>
                <c:pt idx="41117">
                  <c:v>2.8787569999999998</c:v>
                </c:pt>
                <c:pt idx="41118">
                  <c:v>2.8748149999999999</c:v>
                </c:pt>
                <c:pt idx="41119">
                  <c:v>2.859693</c:v>
                </c:pt>
                <c:pt idx="41120">
                  <c:v>2.868852</c:v>
                </c:pt>
                <c:pt idx="41121">
                  <c:v>2.9060429999999999</c:v>
                </c:pt>
                <c:pt idx="41122">
                  <c:v>2.9315500000000001</c:v>
                </c:pt>
                <c:pt idx="41123">
                  <c:v>2.9351080000000001</c:v>
                </c:pt>
                <c:pt idx="41124">
                  <c:v>2.9223910000000002</c:v>
                </c:pt>
                <c:pt idx="41125">
                  <c:v>2.9116930000000001</c:v>
                </c:pt>
                <c:pt idx="41126">
                  <c:v>2.9095049999999998</c:v>
                </c:pt>
                <c:pt idx="41127">
                  <c:v>2.8991920000000002</c:v>
                </c:pt>
                <c:pt idx="41128">
                  <c:v>2.900442</c:v>
                </c:pt>
                <c:pt idx="41129">
                  <c:v>2.8885179999999999</c:v>
                </c:pt>
                <c:pt idx="41130">
                  <c:v>2.8669769999999999</c:v>
                </c:pt>
                <c:pt idx="41131">
                  <c:v>2.8564720000000001</c:v>
                </c:pt>
                <c:pt idx="41132">
                  <c:v>2.8822909999999999</c:v>
                </c:pt>
                <c:pt idx="41133">
                  <c:v>2.9263819999999998</c:v>
                </c:pt>
                <c:pt idx="41134">
                  <c:v>3.003047</c:v>
                </c:pt>
                <c:pt idx="41135">
                  <c:v>3.0470169999999999</c:v>
                </c:pt>
                <c:pt idx="41136">
                  <c:v>3.0511279999999998</c:v>
                </c:pt>
                <c:pt idx="41137">
                  <c:v>2.965303</c:v>
                </c:pt>
                <c:pt idx="41138">
                  <c:v>2.8357969999999999</c:v>
                </c:pt>
                <c:pt idx="41139">
                  <c:v>2.7496350000000001</c:v>
                </c:pt>
                <c:pt idx="41140">
                  <c:v>2.7395139999999998</c:v>
                </c:pt>
                <c:pt idx="41141">
                  <c:v>2.7834370000000002</c:v>
                </c:pt>
                <c:pt idx="41142">
                  <c:v>2.8971480000000001</c:v>
                </c:pt>
                <c:pt idx="41143">
                  <c:v>2.974799</c:v>
                </c:pt>
                <c:pt idx="41144">
                  <c:v>3.0220630000000002</c:v>
                </c:pt>
                <c:pt idx="41145">
                  <c:v>2.9522010000000001</c:v>
                </c:pt>
                <c:pt idx="41146">
                  <c:v>2.8385609999999999</c:v>
                </c:pt>
                <c:pt idx="41147">
                  <c:v>2.801275</c:v>
                </c:pt>
                <c:pt idx="41148">
                  <c:v>2.8147129999999998</c:v>
                </c:pt>
                <c:pt idx="41149">
                  <c:v>2.8042549999999999</c:v>
                </c:pt>
                <c:pt idx="41150">
                  <c:v>2.7749259999999998</c:v>
                </c:pt>
                <c:pt idx="41151">
                  <c:v>2.8171170000000001</c:v>
                </c:pt>
                <c:pt idx="41152">
                  <c:v>2.8687800000000001</c:v>
                </c:pt>
                <c:pt idx="41153">
                  <c:v>2.8770259999999999</c:v>
                </c:pt>
                <c:pt idx="41154">
                  <c:v>2.8300749999999999</c:v>
                </c:pt>
                <c:pt idx="41155">
                  <c:v>2.7878599999999998</c:v>
                </c:pt>
                <c:pt idx="41156">
                  <c:v>2.7769689999999998</c:v>
                </c:pt>
                <c:pt idx="41157">
                  <c:v>2.7112189999999998</c:v>
                </c:pt>
                <c:pt idx="41158">
                  <c:v>2.6179169999999998</c:v>
                </c:pt>
                <c:pt idx="41159">
                  <c:v>2.6615509999999998</c:v>
                </c:pt>
                <c:pt idx="41160">
                  <c:v>2.7729789999999999</c:v>
                </c:pt>
                <c:pt idx="41161">
                  <c:v>2.8949370000000001</c:v>
                </c:pt>
                <c:pt idx="41162">
                  <c:v>2.955206</c:v>
                </c:pt>
                <c:pt idx="41163">
                  <c:v>2.8857529999999998</c:v>
                </c:pt>
                <c:pt idx="41164">
                  <c:v>2.8658960000000002</c:v>
                </c:pt>
                <c:pt idx="41165">
                  <c:v>2.9907620000000001</c:v>
                </c:pt>
                <c:pt idx="41166">
                  <c:v>3.0153560000000001</c:v>
                </c:pt>
                <c:pt idx="41167">
                  <c:v>2.9411420000000001</c:v>
                </c:pt>
                <c:pt idx="41168">
                  <c:v>2.9300839999999999</c:v>
                </c:pt>
                <c:pt idx="41169">
                  <c:v>2.9997050000000001</c:v>
                </c:pt>
                <c:pt idx="41170">
                  <c:v>2.9938150000000001</c:v>
                </c:pt>
                <c:pt idx="41171">
                  <c:v>2.9934310000000002</c:v>
                </c:pt>
                <c:pt idx="41172">
                  <c:v>3.0179040000000001</c:v>
                </c:pt>
                <c:pt idx="41173">
                  <c:v>3.041512</c:v>
                </c:pt>
                <c:pt idx="41174">
                  <c:v>2.997566</c:v>
                </c:pt>
                <c:pt idx="41175">
                  <c:v>2.9395319999999998</c:v>
                </c:pt>
                <c:pt idx="41176">
                  <c:v>2.8845510000000001</c:v>
                </c:pt>
                <c:pt idx="41177">
                  <c:v>2.8736359999999999</c:v>
                </c:pt>
                <c:pt idx="41178">
                  <c:v>2.8836369999999998</c:v>
                </c:pt>
                <c:pt idx="41179">
                  <c:v>2.8615439999999999</c:v>
                </c:pt>
                <c:pt idx="41180">
                  <c:v>2.8345470000000001</c:v>
                </c:pt>
                <c:pt idx="41181">
                  <c:v>2.8219249999999998</c:v>
                </c:pt>
                <c:pt idx="41182">
                  <c:v>2.813078</c:v>
                </c:pt>
                <c:pt idx="41183">
                  <c:v>2.8391139999999999</c:v>
                </c:pt>
                <c:pt idx="41184">
                  <c:v>2.9055140000000002</c:v>
                </c:pt>
                <c:pt idx="41185">
                  <c:v>2.9872040000000002</c:v>
                </c:pt>
                <c:pt idx="41186">
                  <c:v>2.9853770000000002</c:v>
                </c:pt>
                <c:pt idx="41187">
                  <c:v>2.9535469999999999</c:v>
                </c:pt>
                <c:pt idx="41188">
                  <c:v>2.944604</c:v>
                </c:pt>
                <c:pt idx="41189">
                  <c:v>2.902317</c:v>
                </c:pt>
                <c:pt idx="41190">
                  <c:v>2.8789980000000002</c:v>
                </c:pt>
                <c:pt idx="41191">
                  <c:v>2.874743</c:v>
                </c:pt>
                <c:pt idx="41192">
                  <c:v>2.9117649999999999</c:v>
                </c:pt>
                <c:pt idx="41193">
                  <c:v>2.9373200000000002</c:v>
                </c:pt>
                <c:pt idx="41194">
                  <c:v>2.9423439999999998</c:v>
                </c:pt>
                <c:pt idx="41195">
                  <c:v>2.926021</c:v>
                </c:pt>
                <c:pt idx="41196">
                  <c:v>2.917414</c:v>
                </c:pt>
                <c:pt idx="41197">
                  <c:v>2.9101300000000001</c:v>
                </c:pt>
                <c:pt idx="41198">
                  <c:v>2.8914270000000002</c:v>
                </c:pt>
                <c:pt idx="41199">
                  <c:v>2.85676</c:v>
                </c:pt>
                <c:pt idx="41200">
                  <c:v>2.8425760000000002</c:v>
                </c:pt>
                <c:pt idx="41201">
                  <c:v>2.8662559999999999</c:v>
                </c:pt>
                <c:pt idx="41202">
                  <c:v>2.8779159999999999</c:v>
                </c:pt>
                <c:pt idx="41203">
                  <c:v>2.8848400000000001</c:v>
                </c:pt>
                <c:pt idx="41204">
                  <c:v>2.8896229999999998</c:v>
                </c:pt>
                <c:pt idx="41205">
                  <c:v>2.8838300000000001</c:v>
                </c:pt>
                <c:pt idx="41206">
                  <c:v>2.8776269999999999</c:v>
                </c:pt>
                <c:pt idx="41207">
                  <c:v>2.907197</c:v>
                </c:pt>
                <c:pt idx="41208">
                  <c:v>2.9469599999999998</c:v>
                </c:pt>
                <c:pt idx="41209">
                  <c:v>2.9492440000000002</c:v>
                </c:pt>
                <c:pt idx="41210">
                  <c:v>2.9344589999999999</c:v>
                </c:pt>
                <c:pt idx="41211">
                  <c:v>2.928016</c:v>
                </c:pt>
                <c:pt idx="41212">
                  <c:v>2.9333290000000001</c:v>
                </c:pt>
                <c:pt idx="41213">
                  <c:v>2.934796</c:v>
                </c:pt>
                <c:pt idx="41214">
                  <c:v>2.9190969999999998</c:v>
                </c:pt>
                <c:pt idx="41215">
                  <c:v>2.8716409999999999</c:v>
                </c:pt>
                <c:pt idx="41216">
                  <c:v>2.8468550000000001</c:v>
                </c:pt>
                <c:pt idx="41217">
                  <c:v>2.8559429999999999</c:v>
                </c:pt>
                <c:pt idx="41218">
                  <c:v>2.8497880000000002</c:v>
                </c:pt>
                <c:pt idx="41219">
                  <c:v>2.7969710000000001</c:v>
                </c:pt>
                <c:pt idx="41220">
                  <c:v>2.78661</c:v>
                </c:pt>
                <c:pt idx="41221">
                  <c:v>2.8220939999999999</c:v>
                </c:pt>
                <c:pt idx="41222">
                  <c:v>2.794591</c:v>
                </c:pt>
                <c:pt idx="41223">
                  <c:v>2.769685</c:v>
                </c:pt>
                <c:pt idx="41224">
                  <c:v>2.784735</c:v>
                </c:pt>
                <c:pt idx="41225">
                  <c:v>2.8607990000000001</c:v>
                </c:pt>
                <c:pt idx="41226">
                  <c:v>2.90198</c:v>
                </c:pt>
                <c:pt idx="41227">
                  <c:v>2.8560150000000002</c:v>
                </c:pt>
                <c:pt idx="41228">
                  <c:v>2.796154</c:v>
                </c:pt>
                <c:pt idx="41229">
                  <c:v>2.8230550000000001</c:v>
                </c:pt>
                <c:pt idx="41230">
                  <c:v>2.855534</c:v>
                </c:pt>
                <c:pt idx="41231">
                  <c:v>2.9024369999999999</c:v>
                </c:pt>
                <c:pt idx="41232">
                  <c:v>2.9744630000000001</c:v>
                </c:pt>
                <c:pt idx="41233">
                  <c:v>2.9473929999999999</c:v>
                </c:pt>
                <c:pt idx="41234">
                  <c:v>2.8684919999999998</c:v>
                </c:pt>
                <c:pt idx="41235">
                  <c:v>2.826902</c:v>
                </c:pt>
                <c:pt idx="41236">
                  <c:v>2.8476490000000001</c:v>
                </c:pt>
                <c:pt idx="41237">
                  <c:v>2.8884460000000001</c:v>
                </c:pt>
                <c:pt idx="41238">
                  <c:v>2.8867389999999999</c:v>
                </c:pt>
                <c:pt idx="41239">
                  <c:v>2.8636119999999998</c:v>
                </c:pt>
                <c:pt idx="41240">
                  <c:v>2.8721459999999999</c:v>
                </c:pt>
                <c:pt idx="41241">
                  <c:v>2.9007779999999999</c:v>
                </c:pt>
                <c:pt idx="41242">
                  <c:v>2.925011</c:v>
                </c:pt>
                <c:pt idx="41243">
                  <c:v>2.8791899999999999</c:v>
                </c:pt>
                <c:pt idx="41244">
                  <c:v>2.8460619999999999</c:v>
                </c:pt>
                <c:pt idx="41245">
                  <c:v>2.809857</c:v>
                </c:pt>
                <c:pt idx="41246">
                  <c:v>2.8222619999999998</c:v>
                </c:pt>
                <c:pt idx="41247">
                  <c:v>2.8644530000000001</c:v>
                </c:pt>
                <c:pt idx="41248">
                  <c:v>2.9200590000000002</c:v>
                </c:pt>
                <c:pt idx="41249">
                  <c:v>2.974342</c:v>
                </c:pt>
                <c:pt idx="41250">
                  <c:v>2.9569130000000001</c:v>
                </c:pt>
                <c:pt idx="41251">
                  <c:v>2.8764249999999998</c:v>
                </c:pt>
                <c:pt idx="41252">
                  <c:v>2.839235</c:v>
                </c:pt>
                <c:pt idx="41253">
                  <c:v>2.8154590000000002</c:v>
                </c:pt>
                <c:pt idx="41254">
                  <c:v>2.8050250000000001</c:v>
                </c:pt>
                <c:pt idx="41255">
                  <c:v>2.8399800000000002</c:v>
                </c:pt>
                <c:pt idx="41256">
                  <c:v>2.9107789999999998</c:v>
                </c:pt>
                <c:pt idx="41257">
                  <c:v>2.905154</c:v>
                </c:pt>
                <c:pt idx="41258">
                  <c:v>2.8961869999999998</c:v>
                </c:pt>
                <c:pt idx="41259">
                  <c:v>2.9245540000000001</c:v>
                </c:pt>
                <c:pt idx="41260">
                  <c:v>2.9421279999999999</c:v>
                </c:pt>
                <c:pt idx="41261">
                  <c:v>2.9619369999999998</c:v>
                </c:pt>
                <c:pt idx="41262">
                  <c:v>2.946383</c:v>
                </c:pt>
                <c:pt idx="41263">
                  <c:v>2.9261409999999999</c:v>
                </c:pt>
                <c:pt idx="41264">
                  <c:v>2.9097209999999998</c:v>
                </c:pt>
                <c:pt idx="41265">
                  <c:v>2.8801269999999999</c:v>
                </c:pt>
                <c:pt idx="41266">
                  <c:v>2.8316379999999999</c:v>
                </c:pt>
                <c:pt idx="41267">
                  <c:v>2.8280080000000001</c:v>
                </c:pt>
                <c:pt idx="41268">
                  <c:v>2.8554620000000002</c:v>
                </c:pt>
                <c:pt idx="41269">
                  <c:v>2.8340179999999999</c:v>
                </c:pt>
                <c:pt idx="41270">
                  <c:v>2.809809</c:v>
                </c:pt>
                <c:pt idx="41271">
                  <c:v>2.799423</c:v>
                </c:pt>
                <c:pt idx="41272">
                  <c:v>2.8053129999999999</c:v>
                </c:pt>
                <c:pt idx="41273">
                  <c:v>2.8579140000000001</c:v>
                </c:pt>
                <c:pt idx="41274">
                  <c:v>2.898374</c:v>
                </c:pt>
                <c:pt idx="41275">
                  <c:v>2.9085429999999999</c:v>
                </c:pt>
                <c:pt idx="41276">
                  <c:v>2.9192170000000002</c:v>
                </c:pt>
                <c:pt idx="41277">
                  <c:v>2.9210929999999999</c:v>
                </c:pt>
                <c:pt idx="41278">
                  <c:v>2.871737</c:v>
                </c:pt>
                <c:pt idx="41279">
                  <c:v>2.9133270000000002</c:v>
                </c:pt>
                <c:pt idx="41280">
                  <c:v>2.9698229999999999</c:v>
                </c:pt>
                <c:pt idx="41281">
                  <c:v>2.9304920000000001</c:v>
                </c:pt>
                <c:pt idx="41282">
                  <c:v>2.8680590000000001</c:v>
                </c:pt>
                <c:pt idx="41283">
                  <c:v>2.8640919999999999</c:v>
                </c:pt>
                <c:pt idx="41284">
                  <c:v>2.883734</c:v>
                </c:pt>
                <c:pt idx="41285">
                  <c:v>2.898374</c:v>
                </c:pt>
                <c:pt idx="41286">
                  <c:v>2.8874840000000002</c:v>
                </c:pt>
                <c:pt idx="41287">
                  <c:v>2.7994479999999999</c:v>
                </c:pt>
                <c:pt idx="41288">
                  <c:v>2.7398509999999998</c:v>
                </c:pt>
                <c:pt idx="41289">
                  <c:v>2.786489</c:v>
                </c:pt>
                <c:pt idx="41290">
                  <c:v>2.8251949999999999</c:v>
                </c:pt>
                <c:pt idx="41291">
                  <c:v>2.7926440000000001</c:v>
                </c:pt>
                <c:pt idx="41292">
                  <c:v>2.8127179999999998</c:v>
                </c:pt>
                <c:pt idx="41293">
                  <c:v>2.8092800000000002</c:v>
                </c:pt>
                <c:pt idx="41294">
                  <c:v>2.805914</c:v>
                </c:pt>
                <c:pt idx="41295">
                  <c:v>2.8097850000000002</c:v>
                </c:pt>
                <c:pt idx="41296">
                  <c:v>2.803318</c:v>
                </c:pt>
                <c:pt idx="41297">
                  <c:v>2.8762810000000001</c:v>
                </c:pt>
                <c:pt idx="41298">
                  <c:v>3.003816</c:v>
                </c:pt>
                <c:pt idx="41299">
                  <c:v>3.0564170000000002</c:v>
                </c:pt>
                <c:pt idx="41300">
                  <c:v>2.9925890000000002</c:v>
                </c:pt>
                <c:pt idx="41301">
                  <c:v>2.8701750000000001</c:v>
                </c:pt>
                <c:pt idx="41302">
                  <c:v>2.7916340000000002</c:v>
                </c:pt>
                <c:pt idx="41303">
                  <c:v>2.7913700000000001</c:v>
                </c:pt>
                <c:pt idx="41304">
                  <c:v>2.83046</c:v>
                </c:pt>
                <c:pt idx="41305">
                  <c:v>2.8851279999999999</c:v>
                </c:pt>
                <c:pt idx="41306">
                  <c:v>2.871305</c:v>
                </c:pt>
                <c:pt idx="41307">
                  <c:v>2.8852720000000001</c:v>
                </c:pt>
                <c:pt idx="41308">
                  <c:v>2.9996809999999998</c:v>
                </c:pt>
                <c:pt idx="41309">
                  <c:v>3.0349729999999999</c:v>
                </c:pt>
                <c:pt idx="41310">
                  <c:v>2.966529</c:v>
                </c:pt>
                <c:pt idx="41311">
                  <c:v>2.9254920000000002</c:v>
                </c:pt>
                <c:pt idx="41312">
                  <c:v>2.9246750000000001</c:v>
                </c:pt>
                <c:pt idx="41313">
                  <c:v>2.924963</c:v>
                </c:pt>
                <c:pt idx="41314">
                  <c:v>2.928906</c:v>
                </c:pt>
                <c:pt idx="41315">
                  <c:v>2.914361</c:v>
                </c:pt>
                <c:pt idx="41316">
                  <c:v>2.9172940000000001</c:v>
                </c:pt>
                <c:pt idx="41317">
                  <c:v>2.9483540000000001</c:v>
                </c:pt>
                <c:pt idx="41318">
                  <c:v>2.9454699999999998</c:v>
                </c:pt>
                <c:pt idx="41319">
                  <c:v>2.8788529999999999</c:v>
                </c:pt>
                <c:pt idx="41320">
                  <c:v>2.798654</c:v>
                </c:pt>
                <c:pt idx="41321">
                  <c:v>2.764589</c:v>
                </c:pt>
                <c:pt idx="41322">
                  <c:v>2.7693970000000001</c:v>
                </c:pt>
                <c:pt idx="41323">
                  <c:v>2.8231030000000001</c:v>
                </c:pt>
                <c:pt idx="41324">
                  <c:v>2.8960659999999998</c:v>
                </c:pt>
                <c:pt idx="41325">
                  <c:v>2.9460470000000001</c:v>
                </c:pt>
                <c:pt idx="41326">
                  <c:v>3.0129280000000001</c:v>
                </c:pt>
                <c:pt idx="41327">
                  <c:v>3.006316</c:v>
                </c:pt>
                <c:pt idx="41328">
                  <c:v>2.948931</c:v>
                </c:pt>
                <c:pt idx="41329">
                  <c:v>2.9354930000000001</c:v>
                </c:pt>
                <c:pt idx="41330">
                  <c:v>2.9487869999999998</c:v>
                </c:pt>
                <c:pt idx="41331">
                  <c:v>2.9828769999999998</c:v>
                </c:pt>
                <c:pt idx="41332">
                  <c:v>2.9987919999999999</c:v>
                </c:pt>
                <c:pt idx="41333">
                  <c:v>2.9457819999999999</c:v>
                </c:pt>
                <c:pt idx="41334">
                  <c:v>2.8650540000000002</c:v>
                </c:pt>
                <c:pt idx="41335">
                  <c:v>2.8133189999999999</c:v>
                </c:pt>
                <c:pt idx="41336">
                  <c:v>2.776224</c:v>
                </c:pt>
                <c:pt idx="41337">
                  <c:v>2.737447</c:v>
                </c:pt>
                <c:pt idx="41338">
                  <c:v>2.7239360000000001</c:v>
                </c:pt>
                <c:pt idx="41339">
                  <c:v>2.7582900000000001</c:v>
                </c:pt>
                <c:pt idx="41340">
                  <c:v>2.8134869999999998</c:v>
                </c:pt>
                <c:pt idx="41341">
                  <c:v>2.9037109999999999</c:v>
                </c:pt>
                <c:pt idx="41342">
                  <c:v>2.9480659999999999</c:v>
                </c:pt>
                <c:pt idx="41343">
                  <c:v>2.853755</c:v>
                </c:pt>
                <c:pt idx="41344">
                  <c:v>2.8401239999999999</c:v>
                </c:pt>
                <c:pt idx="41345">
                  <c:v>2.8990960000000001</c:v>
                </c:pt>
                <c:pt idx="41346">
                  <c:v>2.9227509999999999</c:v>
                </c:pt>
                <c:pt idx="41347">
                  <c:v>2.8846470000000002</c:v>
                </c:pt>
                <c:pt idx="41348">
                  <c:v>2.8454130000000002</c:v>
                </c:pt>
                <c:pt idx="41349">
                  <c:v>2.8239450000000001</c:v>
                </c:pt>
                <c:pt idx="41350">
                  <c:v>2.8422879999999999</c:v>
                </c:pt>
                <c:pt idx="41351">
                  <c:v>2.8634919999999999</c:v>
                </c:pt>
                <c:pt idx="41352">
                  <c:v>2.8884460000000001</c:v>
                </c:pt>
                <c:pt idx="41353">
                  <c:v>2.9184960000000002</c:v>
                </c:pt>
                <c:pt idx="41354">
                  <c:v>3.0220630000000002</c:v>
                </c:pt>
                <c:pt idx="41355">
                  <c:v>3.1602239999999999</c:v>
                </c:pt>
                <c:pt idx="41356">
                  <c:v>3.126735</c:v>
                </c:pt>
                <c:pt idx="41357">
                  <c:v>2.9932620000000001</c:v>
                </c:pt>
                <c:pt idx="41358">
                  <c:v>2.9444599999999999</c:v>
                </c:pt>
                <c:pt idx="41359">
                  <c:v>2.909481</c:v>
                </c:pt>
                <c:pt idx="41360">
                  <c:v>2.896547</c:v>
                </c:pt>
                <c:pt idx="41361">
                  <c:v>2.8357489999999999</c:v>
                </c:pt>
                <c:pt idx="41362">
                  <c:v>2.7334559999999999</c:v>
                </c:pt>
                <c:pt idx="41363">
                  <c:v>2.749539</c:v>
                </c:pt>
                <c:pt idx="41364">
                  <c:v>2.7951679999999999</c:v>
                </c:pt>
                <c:pt idx="41365">
                  <c:v>2.8214929999999998</c:v>
                </c:pt>
                <c:pt idx="41366">
                  <c:v>2.8505820000000002</c:v>
                </c:pt>
                <c:pt idx="41367">
                  <c:v>2.901475</c:v>
                </c:pt>
                <c:pt idx="41368">
                  <c:v>3.0204759999999999</c:v>
                </c:pt>
                <c:pt idx="41369">
                  <c:v>3.1445249999999998</c:v>
                </c:pt>
                <c:pt idx="41370">
                  <c:v>3.1708020000000001</c:v>
                </c:pt>
                <c:pt idx="41371">
                  <c:v>3.0584359999999999</c:v>
                </c:pt>
                <c:pt idx="41372">
                  <c:v>2.9004660000000002</c:v>
                </c:pt>
                <c:pt idx="41373">
                  <c:v>2.8153380000000001</c:v>
                </c:pt>
                <c:pt idx="41374">
                  <c:v>2.7600449999999999</c:v>
                </c:pt>
                <c:pt idx="41375">
                  <c:v>2.766079</c:v>
                </c:pt>
                <c:pt idx="41376">
                  <c:v>2.7591800000000002</c:v>
                </c:pt>
                <c:pt idx="41377">
                  <c:v>2.7264599999999999</c:v>
                </c:pt>
                <c:pt idx="41378">
                  <c:v>2.7370380000000001</c:v>
                </c:pt>
                <c:pt idx="41379">
                  <c:v>2.7562220000000002</c:v>
                </c:pt>
                <c:pt idx="41380">
                  <c:v>2.7726899999999999</c:v>
                </c:pt>
                <c:pt idx="41381">
                  <c:v>2.7893020000000002</c:v>
                </c:pt>
                <c:pt idx="41382">
                  <c:v>2.815795</c:v>
                </c:pt>
                <c:pt idx="41383">
                  <c:v>2.896379</c:v>
                </c:pt>
                <c:pt idx="41384">
                  <c:v>2.9969890000000001</c:v>
                </c:pt>
                <c:pt idx="41385">
                  <c:v>3.0425930000000001</c:v>
                </c:pt>
                <c:pt idx="41386">
                  <c:v>2.9947530000000002</c:v>
                </c:pt>
                <c:pt idx="41387">
                  <c:v>2.9265500000000002</c:v>
                </c:pt>
                <c:pt idx="41388">
                  <c:v>2.884719</c:v>
                </c:pt>
                <c:pt idx="41389">
                  <c:v>2.881955</c:v>
                </c:pt>
                <c:pt idx="41390">
                  <c:v>2.922631</c:v>
                </c:pt>
                <c:pt idx="41391">
                  <c:v>2.8968120000000002</c:v>
                </c:pt>
                <c:pt idx="41392">
                  <c:v>2.8778440000000001</c:v>
                </c:pt>
                <c:pt idx="41393">
                  <c:v>2.906644</c:v>
                </c:pt>
                <c:pt idx="41394">
                  <c:v>2.9006820000000002</c:v>
                </c:pt>
                <c:pt idx="41395">
                  <c:v>2.8794300000000002</c:v>
                </c:pt>
                <c:pt idx="41396">
                  <c:v>2.8576250000000001</c:v>
                </c:pt>
                <c:pt idx="41397">
                  <c:v>2.9108749999999999</c:v>
                </c:pt>
                <c:pt idx="41398">
                  <c:v>2.9567929999999998</c:v>
                </c:pt>
                <c:pt idx="41399">
                  <c:v>2.8525290000000001</c:v>
                </c:pt>
                <c:pt idx="41400">
                  <c:v>2.7975240000000001</c:v>
                </c:pt>
                <c:pt idx="41401">
                  <c:v>2.7861769999999999</c:v>
                </c:pt>
                <c:pt idx="41402">
                  <c:v>2.822695</c:v>
                </c:pt>
                <c:pt idx="41403">
                  <c:v>2.8912339999999999</c:v>
                </c:pt>
                <c:pt idx="41404">
                  <c:v>2.973068</c:v>
                </c:pt>
                <c:pt idx="41405">
                  <c:v>3.0058829999999999</c:v>
                </c:pt>
                <c:pt idx="41406">
                  <c:v>2.9790779999999999</c:v>
                </c:pt>
                <c:pt idx="41407">
                  <c:v>3.0231690000000002</c:v>
                </c:pt>
                <c:pt idx="41408">
                  <c:v>3.0111479999999999</c:v>
                </c:pt>
                <c:pt idx="41409">
                  <c:v>2.9639329999999999</c:v>
                </c:pt>
                <c:pt idx="41410">
                  <c:v>2.985401</c:v>
                </c:pt>
                <c:pt idx="41411">
                  <c:v>3.0313180000000002</c:v>
                </c:pt>
                <c:pt idx="41412">
                  <c:v>2.9894639999999999</c:v>
                </c:pt>
                <c:pt idx="41413">
                  <c:v>2.9171499999999999</c:v>
                </c:pt>
                <c:pt idx="41414">
                  <c:v>2.8331279999999999</c:v>
                </c:pt>
                <c:pt idx="41415">
                  <c:v>2.7530489999999999</c:v>
                </c:pt>
                <c:pt idx="41416">
                  <c:v>2.7374230000000002</c:v>
                </c:pt>
                <c:pt idx="41417">
                  <c:v>2.7457889999999998</c:v>
                </c:pt>
                <c:pt idx="41418">
                  <c:v>2.752929</c:v>
                </c:pt>
                <c:pt idx="41419">
                  <c:v>2.8013710000000001</c:v>
                </c:pt>
                <c:pt idx="41420">
                  <c:v>2.858082</c:v>
                </c:pt>
                <c:pt idx="41421">
                  <c:v>2.931622</c:v>
                </c:pt>
                <c:pt idx="41422">
                  <c:v>2.9344830000000002</c:v>
                </c:pt>
                <c:pt idx="41423">
                  <c:v>2.928185</c:v>
                </c:pt>
                <c:pt idx="41424">
                  <c:v>2.9336180000000001</c:v>
                </c:pt>
                <c:pt idx="41425">
                  <c:v>2.9112360000000002</c:v>
                </c:pt>
                <c:pt idx="41426">
                  <c:v>2.9561440000000001</c:v>
                </c:pt>
                <c:pt idx="41427">
                  <c:v>2.9894639999999999</c:v>
                </c:pt>
                <c:pt idx="41428">
                  <c:v>2.9466480000000002</c:v>
                </c:pt>
                <c:pt idx="41429">
                  <c:v>2.8780600000000001</c:v>
                </c:pt>
                <c:pt idx="41430">
                  <c:v>2.8460380000000001</c:v>
                </c:pt>
                <c:pt idx="41431">
                  <c:v>2.8175020000000002</c:v>
                </c:pt>
                <c:pt idx="41432">
                  <c:v>2.775671</c:v>
                </c:pt>
                <c:pt idx="41433">
                  <c:v>2.7660309999999999</c:v>
                </c:pt>
                <c:pt idx="41434">
                  <c:v>2.8118280000000002</c:v>
                </c:pt>
                <c:pt idx="41435">
                  <c:v>2.874911</c:v>
                </c:pt>
                <c:pt idx="41436">
                  <c:v>2.926358</c:v>
                </c:pt>
                <c:pt idx="41437">
                  <c:v>2.9539559999999998</c:v>
                </c:pt>
                <c:pt idx="41438">
                  <c:v>2.9614569999999998</c:v>
                </c:pt>
                <c:pt idx="41439">
                  <c:v>3.0066290000000002</c:v>
                </c:pt>
                <c:pt idx="41440">
                  <c:v>3.0409109999999999</c:v>
                </c:pt>
                <c:pt idx="41441">
                  <c:v>3.0023979999999999</c:v>
                </c:pt>
                <c:pt idx="41442">
                  <c:v>2.9721310000000001</c:v>
                </c:pt>
                <c:pt idx="41443">
                  <c:v>2.9049130000000001</c:v>
                </c:pt>
                <c:pt idx="41444">
                  <c:v>2.856039</c:v>
                </c:pt>
                <c:pt idx="41445">
                  <c:v>2.8490669999999998</c:v>
                </c:pt>
                <c:pt idx="41446">
                  <c:v>2.8954650000000002</c:v>
                </c:pt>
                <c:pt idx="41447">
                  <c:v>2.9378009999999999</c:v>
                </c:pt>
                <c:pt idx="41448">
                  <c:v>2.9935990000000001</c:v>
                </c:pt>
                <c:pt idx="41449">
                  <c:v>3.0307659999999998</c:v>
                </c:pt>
                <c:pt idx="41450">
                  <c:v>2.9924210000000002</c:v>
                </c:pt>
                <c:pt idx="41451">
                  <c:v>2.9388339999999999</c:v>
                </c:pt>
                <c:pt idx="41452">
                  <c:v>2.8582510000000001</c:v>
                </c:pt>
                <c:pt idx="41453">
                  <c:v>2.7678820000000002</c:v>
                </c:pt>
                <c:pt idx="41454">
                  <c:v>2.7040549999999999</c:v>
                </c:pt>
                <c:pt idx="41455">
                  <c:v>2.6803750000000002</c:v>
                </c:pt>
                <c:pt idx="41456">
                  <c:v>2.7082619999999999</c:v>
                </c:pt>
                <c:pt idx="41457">
                  <c:v>2.7606220000000001</c:v>
                </c:pt>
                <c:pt idx="41458">
                  <c:v>2.7912020000000002</c:v>
                </c:pt>
                <c:pt idx="41459">
                  <c:v>2.7511739999999998</c:v>
                </c:pt>
                <c:pt idx="41460">
                  <c:v>2.7432650000000001</c:v>
                </c:pt>
                <c:pt idx="41461">
                  <c:v>2.7856000000000001</c:v>
                </c:pt>
                <c:pt idx="41462">
                  <c:v>2.830965</c:v>
                </c:pt>
                <c:pt idx="41463">
                  <c:v>2.892725</c:v>
                </c:pt>
                <c:pt idx="41464">
                  <c:v>2.973741</c:v>
                </c:pt>
                <c:pt idx="41465">
                  <c:v>3.0155720000000001</c:v>
                </c:pt>
                <c:pt idx="41466">
                  <c:v>2.9716260000000001</c:v>
                </c:pt>
                <c:pt idx="41467">
                  <c:v>2.9647019999999999</c:v>
                </c:pt>
                <c:pt idx="41468">
                  <c:v>2.9509029999999998</c:v>
                </c:pt>
                <c:pt idx="41469">
                  <c:v>2.8752230000000001</c:v>
                </c:pt>
                <c:pt idx="41470">
                  <c:v>2.7806959999999998</c:v>
                </c:pt>
                <c:pt idx="41471">
                  <c:v>2.7461250000000001</c:v>
                </c:pt>
                <c:pt idx="41472">
                  <c:v>2.7801909999999999</c:v>
                </c:pt>
                <c:pt idx="41473">
                  <c:v>2.8365179999999999</c:v>
                </c:pt>
                <c:pt idx="41474">
                  <c:v>2.8848630000000002</c:v>
                </c:pt>
                <c:pt idx="41475">
                  <c:v>2.831277</c:v>
                </c:pt>
                <c:pt idx="41476">
                  <c:v>2.782451</c:v>
                </c:pt>
                <c:pt idx="41477">
                  <c:v>2.7949760000000001</c:v>
                </c:pt>
                <c:pt idx="41478">
                  <c:v>2.8315899999999998</c:v>
                </c:pt>
                <c:pt idx="41479">
                  <c:v>2.8669530000000001</c:v>
                </c:pt>
                <c:pt idx="41480">
                  <c:v>2.8806319999999999</c:v>
                </c:pt>
                <c:pt idx="41481">
                  <c:v>2.9680680000000002</c:v>
                </c:pt>
                <c:pt idx="41482">
                  <c:v>3.072308</c:v>
                </c:pt>
                <c:pt idx="41483">
                  <c:v>3.096997</c:v>
                </c:pt>
                <c:pt idx="41484">
                  <c:v>3.0000179999999999</c:v>
                </c:pt>
                <c:pt idx="41485">
                  <c:v>2.900874</c:v>
                </c:pt>
                <c:pt idx="41486">
                  <c:v>2.897869</c:v>
                </c:pt>
                <c:pt idx="41487">
                  <c:v>2.937897</c:v>
                </c:pt>
                <c:pt idx="41488">
                  <c:v>3.0115810000000001</c:v>
                </c:pt>
                <c:pt idx="41489">
                  <c:v>3.027568</c:v>
                </c:pt>
                <c:pt idx="41490">
                  <c:v>2.9839579999999999</c:v>
                </c:pt>
                <c:pt idx="41491">
                  <c:v>2.9813139999999998</c:v>
                </c:pt>
                <c:pt idx="41492">
                  <c:v>3.0248520000000001</c:v>
                </c:pt>
                <c:pt idx="41493">
                  <c:v>3.001436</c:v>
                </c:pt>
                <c:pt idx="41494">
                  <c:v>2.9144570000000001</c:v>
                </c:pt>
                <c:pt idx="41495">
                  <c:v>2.8530820000000001</c:v>
                </c:pt>
                <c:pt idx="41496">
                  <c:v>2.8375520000000001</c:v>
                </c:pt>
                <c:pt idx="41497">
                  <c:v>2.8545479999999999</c:v>
                </c:pt>
                <c:pt idx="41498">
                  <c:v>2.8575780000000002</c:v>
                </c:pt>
                <c:pt idx="41499">
                  <c:v>2.8448359999999999</c:v>
                </c:pt>
                <c:pt idx="41500">
                  <c:v>2.851207</c:v>
                </c:pt>
                <c:pt idx="41501">
                  <c:v>2.844884</c:v>
                </c:pt>
                <c:pt idx="41502">
                  <c:v>2.841831</c:v>
                </c:pt>
                <c:pt idx="41503">
                  <c:v>2.8393549999999999</c:v>
                </c:pt>
                <c:pt idx="41504">
                  <c:v>2.8362769999999999</c:v>
                </c:pt>
                <c:pt idx="41505">
                  <c:v>2.8440189999999999</c:v>
                </c:pt>
                <c:pt idx="41506">
                  <c:v>2.8327200000000001</c:v>
                </c:pt>
                <c:pt idx="41507">
                  <c:v>2.846543</c:v>
                </c:pt>
                <c:pt idx="41508">
                  <c:v>2.869742</c:v>
                </c:pt>
                <c:pt idx="41509">
                  <c:v>2.8857529999999998</c:v>
                </c:pt>
                <c:pt idx="41510">
                  <c:v>2.880512</c:v>
                </c:pt>
                <c:pt idx="41511">
                  <c:v>2.9133270000000002</c:v>
                </c:pt>
                <c:pt idx="41512">
                  <c:v>3.0113409999999998</c:v>
                </c:pt>
                <c:pt idx="41513">
                  <c:v>3.0431949999999999</c:v>
                </c:pt>
                <c:pt idx="41514">
                  <c:v>3.0231210000000002</c:v>
                </c:pt>
                <c:pt idx="41515">
                  <c:v>2.9631639999999999</c:v>
                </c:pt>
                <c:pt idx="41516">
                  <c:v>2.851159</c:v>
                </c:pt>
                <c:pt idx="41517">
                  <c:v>2.7944230000000001</c:v>
                </c:pt>
                <c:pt idx="41518">
                  <c:v>2.7845900000000001</c:v>
                </c:pt>
                <c:pt idx="41519">
                  <c:v>2.824738</c:v>
                </c:pt>
                <c:pt idx="41520">
                  <c:v>2.8653189999999999</c:v>
                </c:pt>
                <c:pt idx="41521">
                  <c:v>2.9155150000000001</c:v>
                </c:pt>
                <c:pt idx="41522">
                  <c:v>2.9903770000000001</c:v>
                </c:pt>
                <c:pt idx="41523">
                  <c:v>3.0609359999999999</c:v>
                </c:pt>
                <c:pt idx="41524">
                  <c:v>3.0763950000000002</c:v>
                </c:pt>
                <c:pt idx="41525">
                  <c:v>3.0496850000000002</c:v>
                </c:pt>
                <c:pt idx="41526">
                  <c:v>2.9478260000000001</c:v>
                </c:pt>
                <c:pt idx="41527">
                  <c:v>2.8563269999999998</c:v>
                </c:pt>
                <c:pt idx="41528">
                  <c:v>2.7889179999999998</c:v>
                </c:pt>
                <c:pt idx="41529">
                  <c:v>2.7168679999999998</c:v>
                </c:pt>
                <c:pt idx="41530">
                  <c:v>2.6940059999999999</c:v>
                </c:pt>
                <c:pt idx="41531">
                  <c:v>2.7513179999999999</c:v>
                </c:pt>
                <c:pt idx="41532">
                  <c:v>2.8258679999999998</c:v>
                </c:pt>
                <c:pt idx="41533">
                  <c:v>2.909697</c:v>
                </c:pt>
                <c:pt idx="41534">
                  <c:v>2.9358529999999998</c:v>
                </c:pt>
                <c:pt idx="41535">
                  <c:v>2.899985</c:v>
                </c:pt>
                <c:pt idx="41536">
                  <c:v>2.8499569999999999</c:v>
                </c:pt>
                <c:pt idx="41537">
                  <c:v>2.8163239999999998</c:v>
                </c:pt>
                <c:pt idx="41538">
                  <c:v>2.8024770000000001</c:v>
                </c:pt>
                <c:pt idx="41539">
                  <c:v>2.6853750000000001</c:v>
                </c:pt>
                <c:pt idx="41540">
                  <c:v>2.7657180000000001</c:v>
                </c:pt>
                <c:pt idx="41541">
                  <c:v>2.9388830000000001</c:v>
                </c:pt>
                <c:pt idx="41542">
                  <c:v>2.9096730000000002</c:v>
                </c:pt>
                <c:pt idx="41543">
                  <c:v>2.767522</c:v>
                </c:pt>
                <c:pt idx="41544">
                  <c:v>2.7140309999999999</c:v>
                </c:pt>
                <c:pt idx="41545">
                  <c:v>2.7691319999999999</c:v>
                </c:pt>
                <c:pt idx="41546">
                  <c:v>2.8622890000000001</c:v>
                </c:pt>
                <c:pt idx="41547">
                  <c:v>2.926358</c:v>
                </c:pt>
                <c:pt idx="41548">
                  <c:v>2.9807610000000002</c:v>
                </c:pt>
                <c:pt idx="41549">
                  <c:v>3.0283859999999998</c:v>
                </c:pt>
                <c:pt idx="41550">
                  <c:v>3.0560559999999999</c:v>
                </c:pt>
                <c:pt idx="41551">
                  <c:v>3.035021</c:v>
                </c:pt>
                <c:pt idx="41552">
                  <c:v>2.982853</c:v>
                </c:pt>
                <c:pt idx="41553">
                  <c:v>2.9269590000000001</c:v>
                </c:pt>
                <c:pt idx="41554">
                  <c:v>2.9346510000000001</c:v>
                </c:pt>
                <c:pt idx="41555">
                  <c:v>2.9409740000000002</c:v>
                </c:pt>
                <c:pt idx="41556">
                  <c:v>2.8680349999999999</c:v>
                </c:pt>
                <c:pt idx="41557">
                  <c:v>2.8554620000000002</c:v>
                </c:pt>
                <c:pt idx="41558">
                  <c:v>2.8813049999999998</c:v>
                </c:pt>
                <c:pt idx="41559">
                  <c:v>2.9257080000000002</c:v>
                </c:pt>
                <c:pt idx="41560">
                  <c:v>2.964798</c:v>
                </c:pt>
                <c:pt idx="41561">
                  <c:v>2.991339</c:v>
                </c:pt>
                <c:pt idx="41562">
                  <c:v>3.0042249999999999</c:v>
                </c:pt>
                <c:pt idx="41563">
                  <c:v>3.0400209999999999</c:v>
                </c:pt>
                <c:pt idx="41564">
                  <c:v>3.0120619999999998</c:v>
                </c:pt>
                <c:pt idx="41565">
                  <c:v>2.8788770000000001</c:v>
                </c:pt>
                <c:pt idx="41566">
                  <c:v>2.8380570000000001</c:v>
                </c:pt>
                <c:pt idx="41567">
                  <c:v>2.8598849999999998</c:v>
                </c:pt>
                <c:pt idx="41568">
                  <c:v>2.871016</c:v>
                </c:pt>
                <c:pt idx="41569">
                  <c:v>2.888061</c:v>
                </c:pt>
                <c:pt idx="41570">
                  <c:v>2.8888780000000001</c:v>
                </c:pt>
                <c:pt idx="41571">
                  <c:v>2.8705349999999998</c:v>
                </c:pt>
                <c:pt idx="41572">
                  <c:v>2.849885</c:v>
                </c:pt>
                <c:pt idx="41573">
                  <c:v>2.8652220000000002</c:v>
                </c:pt>
                <c:pt idx="41574">
                  <c:v>2.866905</c:v>
                </c:pt>
                <c:pt idx="41575">
                  <c:v>2.8685640000000001</c:v>
                </c:pt>
                <c:pt idx="41576">
                  <c:v>2.9034230000000001</c:v>
                </c:pt>
                <c:pt idx="41577">
                  <c:v>2.9277039999999999</c:v>
                </c:pt>
                <c:pt idx="41578">
                  <c:v>2.9553500000000001</c:v>
                </c:pt>
                <c:pt idx="41579">
                  <c:v>3.014586</c:v>
                </c:pt>
                <c:pt idx="41580">
                  <c:v>3.0531470000000001</c:v>
                </c:pt>
                <c:pt idx="41581">
                  <c:v>3.0204040000000001</c:v>
                </c:pt>
                <c:pt idx="41582">
                  <c:v>2.946984</c:v>
                </c:pt>
                <c:pt idx="41583">
                  <c:v>2.845942</c:v>
                </c:pt>
                <c:pt idx="41584">
                  <c:v>2.7406679999999999</c:v>
                </c:pt>
                <c:pt idx="41585">
                  <c:v>2.673162</c:v>
                </c:pt>
                <c:pt idx="41586">
                  <c:v>2.685832</c:v>
                </c:pt>
                <c:pt idx="41587">
                  <c:v>2.7089829999999999</c:v>
                </c:pt>
                <c:pt idx="41588">
                  <c:v>2.763795</c:v>
                </c:pt>
                <c:pt idx="41589">
                  <c:v>2.8344019999999999</c:v>
                </c:pt>
                <c:pt idx="41590">
                  <c:v>2.9496289999999998</c:v>
                </c:pt>
                <c:pt idx="41591">
                  <c:v>2.9990320000000001</c:v>
                </c:pt>
                <c:pt idx="41592">
                  <c:v>2.983886</c:v>
                </c:pt>
                <c:pt idx="41593">
                  <c:v>2.9315980000000001</c:v>
                </c:pt>
                <c:pt idx="41594">
                  <c:v>2.9127749999999999</c:v>
                </c:pt>
                <c:pt idx="41595">
                  <c:v>2.9310689999999999</c:v>
                </c:pt>
                <c:pt idx="41596">
                  <c:v>2.929675</c:v>
                </c:pt>
                <c:pt idx="41597">
                  <c:v>2.9322469999999998</c:v>
                </c:pt>
                <c:pt idx="41598">
                  <c:v>2.9361419999999998</c:v>
                </c:pt>
                <c:pt idx="41599">
                  <c:v>2.9210210000000001</c:v>
                </c:pt>
                <c:pt idx="41600">
                  <c:v>2.9037109999999999</c:v>
                </c:pt>
                <c:pt idx="41601">
                  <c:v>2.9186640000000001</c:v>
                </c:pt>
                <c:pt idx="41602">
                  <c:v>2.8824830000000001</c:v>
                </c:pt>
                <c:pt idx="41603">
                  <c:v>2.8189920000000002</c:v>
                </c:pt>
                <c:pt idx="41604">
                  <c:v>2.7780749999999999</c:v>
                </c:pt>
                <c:pt idx="41605">
                  <c:v>2.7993030000000001</c:v>
                </c:pt>
                <c:pt idx="41606">
                  <c:v>2.843442</c:v>
                </c:pt>
                <c:pt idx="41607">
                  <c:v>2.8777949999999999</c:v>
                </c:pt>
                <c:pt idx="41608">
                  <c:v>2.8743820000000002</c:v>
                </c:pt>
                <c:pt idx="41609">
                  <c:v>2.854981</c:v>
                </c:pt>
                <c:pt idx="41610">
                  <c:v>2.8254109999999999</c:v>
                </c:pt>
                <c:pt idx="41611">
                  <c:v>2.8007460000000002</c:v>
                </c:pt>
                <c:pt idx="41612">
                  <c:v>2.8834689999999998</c:v>
                </c:pt>
                <c:pt idx="41613">
                  <c:v>2.9508070000000002</c:v>
                </c:pt>
                <c:pt idx="41614">
                  <c:v>2.96088</c:v>
                </c:pt>
                <c:pt idx="41615">
                  <c:v>2.979968</c:v>
                </c:pt>
                <c:pt idx="41616">
                  <c:v>2.9730439999999998</c:v>
                </c:pt>
                <c:pt idx="41617">
                  <c:v>2.963212</c:v>
                </c:pt>
                <c:pt idx="41618">
                  <c:v>2.8573849999999998</c:v>
                </c:pt>
                <c:pt idx="41619">
                  <c:v>2.7736999999999998</c:v>
                </c:pt>
                <c:pt idx="41620">
                  <c:v>2.8207230000000001</c:v>
                </c:pt>
                <c:pt idx="41621">
                  <c:v>2.8881329999999998</c:v>
                </c:pt>
                <c:pt idx="41622">
                  <c:v>2.9141689999999998</c:v>
                </c:pt>
                <c:pt idx="41623">
                  <c:v>2.9093610000000001</c:v>
                </c:pt>
                <c:pt idx="41624">
                  <c:v>2.8699819999999998</c:v>
                </c:pt>
                <c:pt idx="41625">
                  <c:v>2.8441390000000002</c:v>
                </c:pt>
                <c:pt idx="41626">
                  <c:v>2.9275829999999998</c:v>
                </c:pt>
                <c:pt idx="41627">
                  <c:v>2.9713129999999999</c:v>
                </c:pt>
                <c:pt idx="41628">
                  <c:v>2.9713850000000002</c:v>
                </c:pt>
                <c:pt idx="41629">
                  <c:v>2.8875799999999998</c:v>
                </c:pt>
                <c:pt idx="41630">
                  <c:v>2.7898070000000001</c:v>
                </c:pt>
                <c:pt idx="41631">
                  <c:v>2.7865859999999998</c:v>
                </c:pt>
                <c:pt idx="41632">
                  <c:v>2.8598370000000002</c:v>
                </c:pt>
                <c:pt idx="41633">
                  <c:v>2.8945759999999998</c:v>
                </c:pt>
                <c:pt idx="41634">
                  <c:v>2.915635</c:v>
                </c:pt>
                <c:pt idx="41635">
                  <c:v>2.9459749999999998</c:v>
                </c:pt>
                <c:pt idx="41636">
                  <c:v>2.9734289999999999</c:v>
                </c:pt>
                <c:pt idx="41637">
                  <c:v>3.0173510000000001</c:v>
                </c:pt>
                <c:pt idx="41638">
                  <c:v>2.9775879999999999</c:v>
                </c:pt>
                <c:pt idx="41639">
                  <c:v>2.8852479999999998</c:v>
                </c:pt>
                <c:pt idx="41640">
                  <c:v>2.8198820000000002</c:v>
                </c:pt>
                <c:pt idx="41641">
                  <c:v>2.77495</c:v>
                </c:pt>
                <c:pt idx="41642">
                  <c:v>2.7472789999999998</c:v>
                </c:pt>
                <c:pt idx="41643">
                  <c:v>2.7120600000000001</c:v>
                </c:pt>
                <c:pt idx="41644">
                  <c:v>2.755525</c:v>
                </c:pt>
                <c:pt idx="41645">
                  <c:v>2.8515190000000001</c:v>
                </c:pt>
                <c:pt idx="41646">
                  <c:v>2.9398439999999999</c:v>
                </c:pt>
                <c:pt idx="41647">
                  <c:v>3.0054029999999998</c:v>
                </c:pt>
                <c:pt idx="41648">
                  <c:v>3.0280010000000002</c:v>
                </c:pt>
                <c:pt idx="41649">
                  <c:v>3.030573</c:v>
                </c:pt>
                <c:pt idx="41650">
                  <c:v>3.0168699999999999</c:v>
                </c:pt>
                <c:pt idx="41651">
                  <c:v>2.9606150000000002</c:v>
                </c:pt>
                <c:pt idx="41652">
                  <c:v>2.9080870000000001</c:v>
                </c:pt>
                <c:pt idx="41653">
                  <c:v>2.9075579999999999</c:v>
                </c:pt>
                <c:pt idx="41654">
                  <c:v>2.9469120000000002</c:v>
                </c:pt>
                <c:pt idx="41655">
                  <c:v>2.9125100000000002</c:v>
                </c:pt>
                <c:pt idx="41656">
                  <c:v>2.8663759999999998</c:v>
                </c:pt>
                <c:pt idx="41657">
                  <c:v>2.8311809999999999</c:v>
                </c:pt>
                <c:pt idx="41658">
                  <c:v>2.8489230000000001</c:v>
                </c:pt>
                <c:pt idx="41659">
                  <c:v>2.8793579999999999</c:v>
                </c:pt>
                <c:pt idx="41660">
                  <c:v>2.8900320000000002</c:v>
                </c:pt>
                <c:pt idx="41661">
                  <c:v>2.9033509999999998</c:v>
                </c:pt>
                <c:pt idx="41662">
                  <c:v>2.8863539999999999</c:v>
                </c:pt>
                <c:pt idx="41663">
                  <c:v>2.8512550000000001</c:v>
                </c:pt>
                <c:pt idx="41664">
                  <c:v>2.859356</c:v>
                </c:pt>
                <c:pt idx="41665">
                  <c:v>2.878949</c:v>
                </c:pt>
                <c:pt idx="41666">
                  <c:v>2.8850319999999998</c:v>
                </c:pt>
                <c:pt idx="41667">
                  <c:v>2.8880849999999998</c:v>
                </c:pt>
                <c:pt idx="41668">
                  <c:v>2.8847909999999999</c:v>
                </c:pt>
                <c:pt idx="41669">
                  <c:v>2.8745020000000001</c:v>
                </c:pt>
                <c:pt idx="41670">
                  <c:v>2.8867630000000002</c:v>
                </c:pt>
                <c:pt idx="41671">
                  <c:v>2.9266939999999999</c:v>
                </c:pt>
                <c:pt idx="41672">
                  <c:v>2.9638849999999999</c:v>
                </c:pt>
                <c:pt idx="41673">
                  <c:v>2.9677310000000001</c:v>
                </c:pt>
                <c:pt idx="41674">
                  <c:v>2.9669620000000001</c:v>
                </c:pt>
                <c:pt idx="41675">
                  <c:v>2.949821</c:v>
                </c:pt>
                <c:pt idx="41676">
                  <c:v>2.8970039999999999</c:v>
                </c:pt>
                <c:pt idx="41677">
                  <c:v>2.8556059999999999</c:v>
                </c:pt>
                <c:pt idx="41678">
                  <c:v>2.8533949999999999</c:v>
                </c:pt>
                <c:pt idx="41679">
                  <c:v>2.8605100000000001</c:v>
                </c:pt>
                <c:pt idx="41680">
                  <c:v>2.832335</c:v>
                </c:pt>
                <c:pt idx="41681">
                  <c:v>2.8272620000000002</c:v>
                </c:pt>
                <c:pt idx="41682">
                  <c:v>2.8319260000000002</c:v>
                </c:pt>
                <c:pt idx="41683">
                  <c:v>2.845173</c:v>
                </c:pt>
                <c:pt idx="41684">
                  <c:v>2.8501249999999998</c:v>
                </c:pt>
                <c:pt idx="41685">
                  <c:v>2.8022119999999999</c:v>
                </c:pt>
                <c:pt idx="41686">
                  <c:v>2.7731710000000001</c:v>
                </c:pt>
                <c:pt idx="41687">
                  <c:v>2.78322</c:v>
                </c:pt>
                <c:pt idx="41688">
                  <c:v>2.7733150000000002</c:v>
                </c:pt>
                <c:pt idx="41689">
                  <c:v>2.7442980000000001</c:v>
                </c:pt>
                <c:pt idx="41690">
                  <c:v>2.67422</c:v>
                </c:pt>
                <c:pt idx="41691">
                  <c:v>2.7072280000000002</c:v>
                </c:pt>
                <c:pt idx="41692">
                  <c:v>2.7910810000000001</c:v>
                </c:pt>
                <c:pt idx="41693">
                  <c:v>2.8355079999999999</c:v>
                </c:pt>
                <c:pt idx="41694">
                  <c:v>2.9093849999999999</c:v>
                </c:pt>
                <c:pt idx="41695">
                  <c:v>2.962707</c:v>
                </c:pt>
                <c:pt idx="41696">
                  <c:v>2.9417430000000002</c:v>
                </c:pt>
                <c:pt idx="41697">
                  <c:v>2.9511189999999998</c:v>
                </c:pt>
                <c:pt idx="41698">
                  <c:v>2.9770349999999999</c:v>
                </c:pt>
                <c:pt idx="41699">
                  <c:v>2.9693179999999999</c:v>
                </c:pt>
                <c:pt idx="41700">
                  <c:v>2.972756</c:v>
                </c:pt>
                <c:pt idx="41701">
                  <c:v>3.031174</c:v>
                </c:pt>
                <c:pt idx="41702">
                  <c:v>3.0067970000000002</c:v>
                </c:pt>
                <c:pt idx="41703">
                  <c:v>2.8892869999999999</c:v>
                </c:pt>
                <c:pt idx="41704">
                  <c:v>2.7249219999999998</c:v>
                </c:pt>
                <c:pt idx="41705">
                  <c:v>2.6438329999999999</c:v>
                </c:pt>
                <c:pt idx="41706">
                  <c:v>2.6254900000000001</c:v>
                </c:pt>
                <c:pt idx="41707">
                  <c:v>2.5880589999999999</c:v>
                </c:pt>
                <c:pt idx="41708">
                  <c:v>2.617292</c:v>
                </c:pt>
                <c:pt idx="41709">
                  <c:v>2.7199450000000001</c:v>
                </c:pt>
                <c:pt idx="41710">
                  <c:v>2.863804</c:v>
                </c:pt>
                <c:pt idx="41711">
                  <c:v>3.0373290000000002</c:v>
                </c:pt>
                <c:pt idx="41712">
                  <c:v>3.1726049999999999</c:v>
                </c:pt>
                <c:pt idx="41713">
                  <c:v>3.1082480000000001</c:v>
                </c:pt>
                <c:pt idx="41714">
                  <c:v>3.045382</c:v>
                </c:pt>
                <c:pt idx="41715">
                  <c:v>3.0499499999999999</c:v>
                </c:pt>
                <c:pt idx="41716">
                  <c:v>3.0033829999999999</c:v>
                </c:pt>
                <c:pt idx="41717">
                  <c:v>2.945662</c:v>
                </c:pt>
                <c:pt idx="41718">
                  <c:v>2.9654470000000002</c:v>
                </c:pt>
                <c:pt idx="41719">
                  <c:v>3.0082149999999999</c:v>
                </c:pt>
                <c:pt idx="41720">
                  <c:v>2.9883099999999998</c:v>
                </c:pt>
                <c:pt idx="41721">
                  <c:v>2.9594849999999999</c:v>
                </c:pt>
                <c:pt idx="41722">
                  <c:v>2.9333770000000001</c:v>
                </c:pt>
                <c:pt idx="41723">
                  <c:v>2.8898160000000002</c:v>
                </c:pt>
                <c:pt idx="41724">
                  <c:v>2.853707</c:v>
                </c:pt>
                <c:pt idx="41725">
                  <c:v>2.8624339999999999</c:v>
                </c:pt>
                <c:pt idx="41726">
                  <c:v>2.8547410000000002</c:v>
                </c:pt>
                <c:pt idx="41727">
                  <c:v>2.8439709999999998</c:v>
                </c:pt>
                <c:pt idx="41728">
                  <c:v>2.8385850000000001</c:v>
                </c:pt>
                <c:pt idx="41729">
                  <c:v>2.8720979999999998</c:v>
                </c:pt>
                <c:pt idx="41730">
                  <c:v>2.8792140000000002</c:v>
                </c:pt>
                <c:pt idx="41731">
                  <c:v>2.9028939999999999</c:v>
                </c:pt>
                <c:pt idx="41732">
                  <c:v>2.917198</c:v>
                </c:pt>
                <c:pt idx="41733">
                  <c:v>2.9238810000000002</c:v>
                </c:pt>
                <c:pt idx="41734">
                  <c:v>2.9141210000000002</c:v>
                </c:pt>
                <c:pt idx="41735">
                  <c:v>2.8985189999999998</c:v>
                </c:pt>
                <c:pt idx="41736">
                  <c:v>2.876185</c:v>
                </c:pt>
                <c:pt idx="41737">
                  <c:v>2.8690690000000001</c:v>
                </c:pt>
                <c:pt idx="41738">
                  <c:v>2.8902239999999999</c:v>
                </c:pt>
                <c:pt idx="41739">
                  <c:v>2.9124379999999999</c:v>
                </c:pt>
                <c:pt idx="41740">
                  <c:v>2.9257080000000002</c:v>
                </c:pt>
                <c:pt idx="41741">
                  <c:v>2.8941189999999999</c:v>
                </c:pt>
                <c:pt idx="41742">
                  <c:v>2.8510629999999999</c:v>
                </c:pt>
                <c:pt idx="41743">
                  <c:v>2.86164</c:v>
                </c:pt>
                <c:pt idx="41744">
                  <c:v>2.892004</c:v>
                </c:pt>
                <c:pt idx="41745">
                  <c:v>2.8695979999999999</c:v>
                </c:pt>
                <c:pt idx="41746">
                  <c:v>2.8625539999999998</c:v>
                </c:pt>
                <c:pt idx="41747">
                  <c:v>2.8528180000000001</c:v>
                </c:pt>
                <c:pt idx="41748">
                  <c:v>2.8197860000000001</c:v>
                </c:pt>
                <c:pt idx="41749">
                  <c:v>2.826349</c:v>
                </c:pt>
                <c:pt idx="41750">
                  <c:v>2.8523369999999999</c:v>
                </c:pt>
                <c:pt idx="41751">
                  <c:v>2.8786369999999999</c:v>
                </c:pt>
                <c:pt idx="41752">
                  <c:v>2.9272710000000002</c:v>
                </c:pt>
                <c:pt idx="41753">
                  <c:v>3.010764</c:v>
                </c:pt>
                <c:pt idx="41754">
                  <c:v>3.008168</c:v>
                </c:pt>
                <c:pt idx="41755">
                  <c:v>2.8708960000000001</c:v>
                </c:pt>
                <c:pt idx="41756">
                  <c:v>2.852433</c:v>
                </c:pt>
                <c:pt idx="41757">
                  <c:v>2.8723860000000001</c:v>
                </c:pt>
                <c:pt idx="41758">
                  <c:v>2.8885179999999999</c:v>
                </c:pt>
                <c:pt idx="41759">
                  <c:v>2.843658</c:v>
                </c:pt>
                <c:pt idx="41760">
                  <c:v>2.7461980000000001</c:v>
                </c:pt>
                <c:pt idx="41761">
                  <c:v>2.6993429999999998</c:v>
                </c:pt>
                <c:pt idx="41762">
                  <c:v>2.751366</c:v>
                </c:pt>
                <c:pt idx="41763">
                  <c:v>2.8554620000000002</c:v>
                </c:pt>
                <c:pt idx="41764">
                  <c:v>2.9486430000000001</c:v>
                </c:pt>
                <c:pt idx="41765">
                  <c:v>2.9845350000000002</c:v>
                </c:pt>
                <c:pt idx="41766">
                  <c:v>3.0503589999999998</c:v>
                </c:pt>
                <c:pt idx="41767">
                  <c:v>3.1152679999999999</c:v>
                </c:pt>
                <c:pt idx="41768">
                  <c:v>3.0850249999999999</c:v>
                </c:pt>
                <c:pt idx="41769">
                  <c:v>2.937729</c:v>
                </c:pt>
                <c:pt idx="41770">
                  <c:v>2.8238970000000001</c:v>
                </c:pt>
                <c:pt idx="41771">
                  <c:v>2.773387</c:v>
                </c:pt>
                <c:pt idx="41772">
                  <c:v>2.8017789999999998</c:v>
                </c:pt>
                <c:pt idx="41773">
                  <c:v>2.8633470000000001</c:v>
                </c:pt>
                <c:pt idx="41774">
                  <c:v>2.8145449999999999</c:v>
                </c:pt>
                <c:pt idx="41775">
                  <c:v>2.7896869999999998</c:v>
                </c:pt>
                <c:pt idx="41776">
                  <c:v>2.8496920000000001</c:v>
                </c:pt>
                <c:pt idx="41777">
                  <c:v>2.8968120000000002</c:v>
                </c:pt>
                <c:pt idx="41778">
                  <c:v>2.929675</c:v>
                </c:pt>
                <c:pt idx="41779">
                  <c:v>2.877459</c:v>
                </c:pt>
                <c:pt idx="41780">
                  <c:v>2.8659680000000001</c:v>
                </c:pt>
                <c:pt idx="41781">
                  <c:v>2.926742</c:v>
                </c:pt>
                <c:pt idx="41782">
                  <c:v>2.9978060000000002</c:v>
                </c:pt>
                <c:pt idx="41783">
                  <c:v>3.013144</c:v>
                </c:pt>
                <c:pt idx="41784">
                  <c:v>2.9492919999999998</c:v>
                </c:pt>
                <c:pt idx="41785">
                  <c:v>2.837888</c:v>
                </c:pt>
                <c:pt idx="41786">
                  <c:v>2.797428</c:v>
                </c:pt>
                <c:pt idx="41787">
                  <c:v>2.8581300000000001</c:v>
                </c:pt>
                <c:pt idx="41788">
                  <c:v>2.8790939999999998</c:v>
                </c:pt>
                <c:pt idx="41789">
                  <c:v>2.8703189999999998</c:v>
                </c:pt>
                <c:pt idx="41790">
                  <c:v>2.8768340000000001</c:v>
                </c:pt>
                <c:pt idx="41791">
                  <c:v>2.903807</c:v>
                </c:pt>
                <c:pt idx="41792">
                  <c:v>2.980953</c:v>
                </c:pt>
                <c:pt idx="41793">
                  <c:v>2.9799920000000002</c:v>
                </c:pt>
                <c:pt idx="41794">
                  <c:v>2.8755120000000001</c:v>
                </c:pt>
                <c:pt idx="41795">
                  <c:v>2.8104819999999999</c:v>
                </c:pt>
                <c:pt idx="41796">
                  <c:v>2.828392</c:v>
                </c:pt>
                <c:pt idx="41797">
                  <c:v>2.8605339999999999</c:v>
                </c:pt>
                <c:pt idx="41798">
                  <c:v>2.8904890000000001</c:v>
                </c:pt>
                <c:pt idx="41799">
                  <c:v>2.8962590000000001</c:v>
                </c:pt>
                <c:pt idx="41800">
                  <c:v>2.9334730000000002</c:v>
                </c:pt>
                <c:pt idx="41801">
                  <c:v>2.9461909999999998</c:v>
                </c:pt>
                <c:pt idx="41802">
                  <c:v>2.9140730000000001</c:v>
                </c:pt>
                <c:pt idx="41803">
                  <c:v>2.8481779999999999</c:v>
                </c:pt>
                <c:pt idx="41804">
                  <c:v>2.8577699999999999</c:v>
                </c:pt>
                <c:pt idx="41805">
                  <c:v>2.8743340000000002</c:v>
                </c:pt>
                <c:pt idx="41806">
                  <c:v>2.8657029999999999</c:v>
                </c:pt>
                <c:pt idx="41807">
                  <c:v>2.8941910000000002</c:v>
                </c:pt>
                <c:pt idx="41808">
                  <c:v>2.9219580000000001</c:v>
                </c:pt>
                <c:pt idx="41809">
                  <c:v>2.8870749999999998</c:v>
                </c:pt>
                <c:pt idx="41810">
                  <c:v>2.8644769999999999</c:v>
                </c:pt>
                <c:pt idx="41811">
                  <c:v>2.869021</c:v>
                </c:pt>
                <c:pt idx="41812">
                  <c:v>2.8922680000000001</c:v>
                </c:pt>
                <c:pt idx="41813">
                  <c:v>2.9181119999999998</c:v>
                </c:pt>
                <c:pt idx="41814">
                  <c:v>2.8951769999999999</c:v>
                </c:pt>
                <c:pt idx="41815">
                  <c:v>2.8762089999999998</c:v>
                </c:pt>
                <c:pt idx="41816">
                  <c:v>2.8907769999999999</c:v>
                </c:pt>
                <c:pt idx="41817">
                  <c:v>2.9018600000000001</c:v>
                </c:pt>
                <c:pt idx="41818">
                  <c:v>2.8849119999999999</c:v>
                </c:pt>
                <c:pt idx="41819">
                  <c:v>2.8608950000000002</c:v>
                </c:pt>
                <c:pt idx="41820">
                  <c:v>2.822406</c:v>
                </c:pt>
                <c:pt idx="41821">
                  <c:v>2.8129819999999999</c:v>
                </c:pt>
                <c:pt idx="41822">
                  <c:v>2.867651</c:v>
                </c:pt>
                <c:pt idx="41823">
                  <c:v>2.9441709999999999</c:v>
                </c:pt>
                <c:pt idx="41824">
                  <c:v>2.9899209999999998</c:v>
                </c:pt>
                <c:pt idx="41825">
                  <c:v>3.0044170000000001</c:v>
                </c:pt>
                <c:pt idx="41826">
                  <c:v>2.985233</c:v>
                </c:pt>
                <c:pt idx="41827">
                  <c:v>2.937128</c:v>
                </c:pt>
                <c:pt idx="41828">
                  <c:v>2.9152269999999998</c:v>
                </c:pt>
                <c:pt idx="41829">
                  <c:v>2.8916909999999998</c:v>
                </c:pt>
                <c:pt idx="41830">
                  <c:v>2.8860169999999998</c:v>
                </c:pt>
                <c:pt idx="41831">
                  <c:v>2.912366</c:v>
                </c:pt>
                <c:pt idx="41832">
                  <c:v>2.8592119999999999</c:v>
                </c:pt>
                <c:pt idx="41833">
                  <c:v>2.8680590000000001</c:v>
                </c:pt>
                <c:pt idx="41834">
                  <c:v>2.918256</c:v>
                </c:pt>
                <c:pt idx="41835">
                  <c:v>2.915082</c:v>
                </c:pt>
                <c:pt idx="41836">
                  <c:v>2.887772</c:v>
                </c:pt>
                <c:pt idx="41837">
                  <c:v>2.8168530000000001</c:v>
                </c:pt>
                <c:pt idx="41838">
                  <c:v>2.7958409999999998</c:v>
                </c:pt>
                <c:pt idx="41839">
                  <c:v>2.8215409999999999</c:v>
                </c:pt>
                <c:pt idx="41840">
                  <c:v>2.787668</c:v>
                </c:pt>
                <c:pt idx="41841">
                  <c:v>2.749323</c:v>
                </c:pt>
                <c:pt idx="41842">
                  <c:v>2.7172290000000001</c:v>
                </c:pt>
                <c:pt idx="41843">
                  <c:v>2.712974</c:v>
                </c:pt>
                <c:pt idx="41844">
                  <c:v>2.791442</c:v>
                </c:pt>
                <c:pt idx="41845">
                  <c:v>2.8606549999999999</c:v>
                </c:pt>
                <c:pt idx="41846">
                  <c:v>2.9136639999999998</c:v>
                </c:pt>
                <c:pt idx="41847">
                  <c:v>2.974342</c:v>
                </c:pt>
                <c:pt idx="41848">
                  <c:v>3.000162</c:v>
                </c:pt>
                <c:pt idx="41849">
                  <c:v>2.980569</c:v>
                </c:pt>
                <c:pt idx="41850">
                  <c:v>3.0371359999999998</c:v>
                </c:pt>
                <c:pt idx="41851">
                  <c:v>3.1046420000000001</c:v>
                </c:pt>
                <c:pt idx="41852">
                  <c:v>3.1193070000000001</c:v>
                </c:pt>
                <c:pt idx="41853">
                  <c:v>3.1202920000000001</c:v>
                </c:pt>
                <c:pt idx="41854">
                  <c:v>3.056152</c:v>
                </c:pt>
                <c:pt idx="41855">
                  <c:v>2.96136</c:v>
                </c:pt>
                <c:pt idx="41856">
                  <c:v>2.8721939999999999</c:v>
                </c:pt>
                <c:pt idx="41857">
                  <c:v>2.8290649999999999</c:v>
                </c:pt>
                <c:pt idx="41858">
                  <c:v>2.815026</c:v>
                </c:pt>
                <c:pt idx="41859">
                  <c:v>2.771344</c:v>
                </c:pt>
                <c:pt idx="41860">
                  <c:v>2.7615590000000001</c:v>
                </c:pt>
                <c:pt idx="41861">
                  <c:v>2.773844</c:v>
                </c:pt>
                <c:pt idx="41862">
                  <c:v>2.704968</c:v>
                </c:pt>
                <c:pt idx="41863">
                  <c:v>2.587218</c:v>
                </c:pt>
                <c:pt idx="41864">
                  <c:v>2.529833</c:v>
                </c:pt>
                <c:pt idx="41865">
                  <c:v>2.5078119999999999</c:v>
                </c:pt>
                <c:pt idx="41866">
                  <c:v>2.581159</c:v>
                </c:pt>
                <c:pt idx="41867">
                  <c:v>2.7193930000000002</c:v>
                </c:pt>
                <c:pt idx="41868">
                  <c:v>2.8678430000000001</c:v>
                </c:pt>
                <c:pt idx="41869">
                  <c:v>3.073582</c:v>
                </c:pt>
                <c:pt idx="41870">
                  <c:v>3.186188</c:v>
                </c:pt>
                <c:pt idx="41871">
                  <c:v>3.2142430000000002</c:v>
                </c:pt>
                <c:pt idx="41872">
                  <c:v>3.10921</c:v>
                </c:pt>
                <c:pt idx="41873">
                  <c:v>3.0637490000000001</c:v>
                </c:pt>
                <c:pt idx="41874">
                  <c:v>3.0225439999999999</c:v>
                </c:pt>
                <c:pt idx="41875">
                  <c:v>2.9272230000000001</c:v>
                </c:pt>
                <c:pt idx="41876">
                  <c:v>2.897052</c:v>
                </c:pt>
                <c:pt idx="41877">
                  <c:v>2.887508</c:v>
                </c:pt>
                <c:pt idx="41878">
                  <c:v>2.8977010000000001</c:v>
                </c:pt>
                <c:pt idx="41879">
                  <c:v>2.9217659999999999</c:v>
                </c:pt>
                <c:pt idx="41880">
                  <c:v>2.9610479999999999</c:v>
                </c:pt>
                <c:pt idx="41881">
                  <c:v>2.9693420000000001</c:v>
                </c:pt>
                <c:pt idx="41882">
                  <c:v>2.9276800000000001</c:v>
                </c:pt>
                <c:pt idx="41883">
                  <c:v>2.9014509999999998</c:v>
                </c:pt>
                <c:pt idx="41884">
                  <c:v>2.9091680000000002</c:v>
                </c:pt>
                <c:pt idx="41885">
                  <c:v>2.8969800000000001</c:v>
                </c:pt>
                <c:pt idx="41886">
                  <c:v>2.8626499999999999</c:v>
                </c:pt>
                <c:pt idx="41887">
                  <c:v>2.902101</c:v>
                </c:pt>
                <c:pt idx="41888">
                  <c:v>2.9148420000000002</c:v>
                </c:pt>
                <c:pt idx="41889">
                  <c:v>2.900658</c:v>
                </c:pt>
                <c:pt idx="41890">
                  <c:v>2.9065720000000002</c:v>
                </c:pt>
                <c:pt idx="41891">
                  <c:v>2.8863059999999998</c:v>
                </c:pt>
                <c:pt idx="41892">
                  <c:v>2.8602699999999999</c:v>
                </c:pt>
                <c:pt idx="41893">
                  <c:v>2.8284639999999999</c:v>
                </c:pt>
                <c:pt idx="41894">
                  <c:v>2.8165640000000001</c:v>
                </c:pt>
                <c:pt idx="41895">
                  <c:v>2.9158520000000001</c:v>
                </c:pt>
                <c:pt idx="41896">
                  <c:v>3.0519690000000002</c:v>
                </c:pt>
                <c:pt idx="41897">
                  <c:v>3.0558879999999999</c:v>
                </c:pt>
                <c:pt idx="41898">
                  <c:v>2.9874930000000002</c:v>
                </c:pt>
                <c:pt idx="41899">
                  <c:v>2.9008509999999998</c:v>
                </c:pt>
                <c:pt idx="41900">
                  <c:v>2.8473120000000001</c:v>
                </c:pt>
                <c:pt idx="41901">
                  <c:v>2.8818820000000001</c:v>
                </c:pt>
                <c:pt idx="41902">
                  <c:v>2.9180389999999998</c:v>
                </c:pt>
                <c:pt idx="41903">
                  <c:v>2.87229</c:v>
                </c:pt>
                <c:pt idx="41904">
                  <c:v>2.8435380000000001</c:v>
                </c:pt>
                <c:pt idx="41905">
                  <c:v>2.862193</c:v>
                </c:pt>
                <c:pt idx="41906">
                  <c:v>2.865631</c:v>
                </c:pt>
                <c:pt idx="41907">
                  <c:v>2.8611599999999999</c:v>
                </c:pt>
                <c:pt idx="41908">
                  <c:v>2.8627220000000002</c:v>
                </c:pt>
                <c:pt idx="41909">
                  <c:v>2.891715</c:v>
                </c:pt>
                <c:pt idx="41910">
                  <c:v>2.8947919999999998</c:v>
                </c:pt>
                <c:pt idx="41911">
                  <c:v>2.885993</c:v>
                </c:pt>
                <c:pt idx="41912">
                  <c:v>2.879454</c:v>
                </c:pt>
                <c:pt idx="41913">
                  <c:v>2.9094329999999999</c:v>
                </c:pt>
                <c:pt idx="41914">
                  <c:v>2.950278</c:v>
                </c:pt>
                <c:pt idx="41915">
                  <c:v>2.9126780000000001</c:v>
                </c:pt>
                <c:pt idx="41916">
                  <c:v>2.8664480000000001</c:v>
                </c:pt>
                <c:pt idx="41917">
                  <c:v>2.851664</c:v>
                </c:pt>
                <c:pt idx="41918">
                  <c:v>2.7753830000000002</c:v>
                </c:pt>
                <c:pt idx="41919">
                  <c:v>2.7835329999999998</c:v>
                </c:pt>
                <c:pt idx="41920">
                  <c:v>2.8878919999999999</c:v>
                </c:pt>
                <c:pt idx="41921">
                  <c:v>3.0439400000000001</c:v>
                </c:pt>
                <c:pt idx="41922">
                  <c:v>3.1195710000000001</c:v>
                </c:pt>
                <c:pt idx="41923">
                  <c:v>3.0398529999999999</c:v>
                </c:pt>
                <c:pt idx="41924">
                  <c:v>2.9467439999999998</c:v>
                </c:pt>
                <c:pt idx="41925">
                  <c:v>2.934844</c:v>
                </c:pt>
                <c:pt idx="41926">
                  <c:v>2.8582269999999999</c:v>
                </c:pt>
                <c:pt idx="41927">
                  <c:v>2.8134869999999998</c:v>
                </c:pt>
                <c:pt idx="41928">
                  <c:v>2.8261560000000001</c:v>
                </c:pt>
                <c:pt idx="41929">
                  <c:v>2.7700939999999998</c:v>
                </c:pt>
                <c:pt idx="41930">
                  <c:v>2.7444190000000002</c:v>
                </c:pt>
                <c:pt idx="41931">
                  <c:v>2.7768009999999999</c:v>
                </c:pt>
                <c:pt idx="41932">
                  <c:v>2.8282479999999999</c:v>
                </c:pt>
                <c:pt idx="41933">
                  <c:v>2.8189679999999999</c:v>
                </c:pt>
                <c:pt idx="41934">
                  <c:v>2.777739</c:v>
                </c:pt>
                <c:pt idx="41935">
                  <c:v>2.7766570000000002</c:v>
                </c:pt>
                <c:pt idx="41936">
                  <c:v>2.8624100000000001</c:v>
                </c:pt>
                <c:pt idx="41937">
                  <c:v>2.9641009999999999</c:v>
                </c:pt>
                <c:pt idx="41938">
                  <c:v>3.0209090000000001</c:v>
                </c:pt>
                <c:pt idx="41939">
                  <c:v>2.992902</c:v>
                </c:pt>
                <c:pt idx="41940">
                  <c:v>2.873516</c:v>
                </c:pt>
                <c:pt idx="41941">
                  <c:v>2.8189679999999999</c:v>
                </c:pt>
                <c:pt idx="41942">
                  <c:v>2.8195209999999999</c:v>
                </c:pt>
                <c:pt idx="41943">
                  <c:v>2.8479369999999999</c:v>
                </c:pt>
                <c:pt idx="41944">
                  <c:v>2.930733</c:v>
                </c:pt>
                <c:pt idx="41945">
                  <c:v>2.9909059999999998</c:v>
                </c:pt>
                <c:pt idx="41946">
                  <c:v>3.0284580000000001</c:v>
                </c:pt>
                <c:pt idx="41947">
                  <c:v>3.0728599999999999</c:v>
                </c:pt>
                <c:pt idx="41948">
                  <c:v>3.0681729999999998</c:v>
                </c:pt>
                <c:pt idx="41949">
                  <c:v>3.002205</c:v>
                </c:pt>
                <c:pt idx="41950">
                  <c:v>2.9441709999999999</c:v>
                </c:pt>
                <c:pt idx="41951">
                  <c:v>2.9408059999999998</c:v>
                </c:pt>
                <c:pt idx="41952">
                  <c:v>2.9659759999999999</c:v>
                </c:pt>
                <c:pt idx="41953">
                  <c:v>2.9735490000000002</c:v>
                </c:pt>
                <c:pt idx="41954">
                  <c:v>2.9341949999999999</c:v>
                </c:pt>
                <c:pt idx="41955">
                  <c:v>2.885993</c:v>
                </c:pt>
                <c:pt idx="41956">
                  <c:v>2.8672420000000001</c:v>
                </c:pt>
                <c:pt idx="41957">
                  <c:v>2.8554140000000001</c:v>
                </c:pt>
                <c:pt idx="41958">
                  <c:v>2.837431</c:v>
                </c:pt>
                <c:pt idx="41959">
                  <c:v>2.838441</c:v>
                </c:pt>
                <c:pt idx="41960">
                  <c:v>2.8394750000000002</c:v>
                </c:pt>
                <c:pt idx="41961">
                  <c:v>2.8452449999999998</c:v>
                </c:pt>
                <c:pt idx="41962">
                  <c:v>2.8424800000000001</c:v>
                </c:pt>
                <c:pt idx="41963">
                  <c:v>2.8295219999999999</c:v>
                </c:pt>
                <c:pt idx="41964">
                  <c:v>2.8334890000000001</c:v>
                </c:pt>
                <c:pt idx="41965">
                  <c:v>2.8523130000000001</c:v>
                </c:pt>
                <c:pt idx="41966">
                  <c:v>2.8602219999999998</c:v>
                </c:pt>
                <c:pt idx="41967">
                  <c:v>2.8844310000000002</c:v>
                </c:pt>
                <c:pt idx="41968">
                  <c:v>2.9162599999999999</c:v>
                </c:pt>
                <c:pt idx="41969">
                  <c:v>2.9196499999999999</c:v>
                </c:pt>
                <c:pt idx="41970">
                  <c:v>2.9007779999999999</c:v>
                </c:pt>
                <c:pt idx="41971">
                  <c:v>2.8697659999999998</c:v>
                </c:pt>
                <c:pt idx="41972">
                  <c:v>2.8687559999999999</c:v>
                </c:pt>
                <c:pt idx="41973">
                  <c:v>2.8824350000000001</c:v>
                </c:pt>
                <c:pt idx="41974">
                  <c:v>2.8765209999999999</c:v>
                </c:pt>
                <c:pt idx="41975">
                  <c:v>2.8844789999999998</c:v>
                </c:pt>
                <c:pt idx="41976">
                  <c:v>2.9519129999999998</c:v>
                </c:pt>
                <c:pt idx="41977">
                  <c:v>2.976963</c:v>
                </c:pt>
                <c:pt idx="41978">
                  <c:v>2.943066</c:v>
                </c:pt>
                <c:pt idx="41979">
                  <c:v>2.8984220000000001</c:v>
                </c:pt>
                <c:pt idx="41980">
                  <c:v>2.8929649999999998</c:v>
                </c:pt>
                <c:pt idx="41981">
                  <c:v>2.8864260000000002</c:v>
                </c:pt>
                <c:pt idx="41982">
                  <c:v>2.862193</c:v>
                </c:pt>
                <c:pt idx="41983">
                  <c:v>2.856087</c:v>
                </c:pt>
                <c:pt idx="41984">
                  <c:v>2.8871950000000002</c:v>
                </c:pt>
                <c:pt idx="41985">
                  <c:v>2.9065720000000002</c:v>
                </c:pt>
                <c:pt idx="41986">
                  <c:v>2.9136880000000001</c:v>
                </c:pt>
                <c:pt idx="41987">
                  <c:v>2.901259</c:v>
                </c:pt>
                <c:pt idx="41988">
                  <c:v>2.844884</c:v>
                </c:pt>
                <c:pt idx="41989">
                  <c:v>2.7987259999999998</c:v>
                </c:pt>
                <c:pt idx="41990">
                  <c:v>2.7776909999999999</c:v>
                </c:pt>
                <c:pt idx="41991">
                  <c:v>2.7766570000000002</c:v>
                </c:pt>
                <c:pt idx="41992">
                  <c:v>2.8554379999999999</c:v>
                </c:pt>
                <c:pt idx="41993">
                  <c:v>2.9433060000000002</c:v>
                </c:pt>
                <c:pt idx="41994">
                  <c:v>2.9589319999999999</c:v>
                </c:pt>
                <c:pt idx="41995">
                  <c:v>2.9068610000000001</c:v>
                </c:pt>
                <c:pt idx="41996">
                  <c:v>2.880849</c:v>
                </c:pt>
                <c:pt idx="41997">
                  <c:v>2.8739729999999999</c:v>
                </c:pt>
                <c:pt idx="41998">
                  <c:v>2.8993359999999999</c:v>
                </c:pt>
                <c:pt idx="41999">
                  <c:v>2.9381849999999998</c:v>
                </c:pt>
                <c:pt idx="42000">
                  <c:v>2.897942</c:v>
                </c:pt>
                <c:pt idx="42001">
                  <c:v>2.877459</c:v>
                </c:pt>
                <c:pt idx="42002">
                  <c:v>2.9079660000000001</c:v>
                </c:pt>
                <c:pt idx="42003">
                  <c:v>2.9003209999999999</c:v>
                </c:pt>
                <c:pt idx="42004">
                  <c:v>2.8936139999999999</c:v>
                </c:pt>
                <c:pt idx="42005">
                  <c:v>2.876449</c:v>
                </c:pt>
                <c:pt idx="42006">
                  <c:v>2.8545959999999999</c:v>
                </c:pt>
                <c:pt idx="42007">
                  <c:v>2.8434179999999998</c:v>
                </c:pt>
                <c:pt idx="42008">
                  <c:v>2.8549570000000002</c:v>
                </c:pt>
                <c:pt idx="42009">
                  <c:v>2.883613</c:v>
                </c:pt>
                <c:pt idx="42010">
                  <c:v>2.8859210000000002</c:v>
                </c:pt>
                <c:pt idx="42011">
                  <c:v>2.9263330000000001</c:v>
                </c:pt>
                <c:pt idx="42012">
                  <c:v>2.988334</c:v>
                </c:pt>
                <c:pt idx="42013">
                  <c:v>3.0108839999999999</c:v>
                </c:pt>
                <c:pt idx="42014">
                  <c:v>3.0048499999999998</c:v>
                </c:pt>
                <c:pt idx="42015">
                  <c:v>2.952874</c:v>
                </c:pt>
                <c:pt idx="42016">
                  <c:v>2.961697</c:v>
                </c:pt>
                <c:pt idx="42017">
                  <c:v>2.9349159999999999</c:v>
                </c:pt>
                <c:pt idx="42018">
                  <c:v>2.865246</c:v>
                </c:pt>
                <c:pt idx="42019">
                  <c:v>2.8473359999999999</c:v>
                </c:pt>
                <c:pt idx="42020">
                  <c:v>2.8998650000000001</c:v>
                </c:pt>
                <c:pt idx="42021">
                  <c:v>2.9481139999999999</c:v>
                </c:pt>
                <c:pt idx="42022">
                  <c:v>2.9466960000000002</c:v>
                </c:pt>
                <c:pt idx="42023">
                  <c:v>2.891162</c:v>
                </c:pt>
                <c:pt idx="42024">
                  <c:v>2.8271899999999999</c:v>
                </c:pt>
                <c:pt idx="42025">
                  <c:v>2.799423</c:v>
                </c:pt>
                <c:pt idx="42026">
                  <c:v>2.829618</c:v>
                </c:pt>
                <c:pt idx="42027">
                  <c:v>2.8619289999999999</c:v>
                </c:pt>
                <c:pt idx="42028">
                  <c:v>2.911597</c:v>
                </c:pt>
                <c:pt idx="42029">
                  <c:v>2.9428730000000001</c:v>
                </c:pt>
                <c:pt idx="42030">
                  <c:v>2.9400119999999998</c:v>
                </c:pt>
                <c:pt idx="42031">
                  <c:v>2.9497249999999999</c:v>
                </c:pt>
                <c:pt idx="42032">
                  <c:v>2.9464790000000001</c:v>
                </c:pt>
                <c:pt idx="42033">
                  <c:v>2.9430170000000002</c:v>
                </c:pt>
                <c:pt idx="42034">
                  <c:v>2.920083</c:v>
                </c:pt>
                <c:pt idx="42035">
                  <c:v>2.891162</c:v>
                </c:pt>
                <c:pt idx="42036">
                  <c:v>2.8551489999999999</c:v>
                </c:pt>
                <c:pt idx="42037">
                  <c:v>2.8559190000000001</c:v>
                </c:pt>
                <c:pt idx="42038">
                  <c:v>2.8924599999999998</c:v>
                </c:pt>
                <c:pt idx="42039">
                  <c:v>2.9192659999999999</c:v>
                </c:pt>
                <c:pt idx="42040">
                  <c:v>2.9449890000000001</c:v>
                </c:pt>
                <c:pt idx="42041">
                  <c:v>2.9580669999999998</c:v>
                </c:pt>
                <c:pt idx="42042">
                  <c:v>2.9340739999999998</c:v>
                </c:pt>
                <c:pt idx="42043">
                  <c:v>2.9040240000000002</c:v>
                </c:pt>
                <c:pt idx="42044">
                  <c:v>2.8714970000000002</c:v>
                </c:pt>
                <c:pt idx="42045">
                  <c:v>2.8748629999999999</c:v>
                </c:pt>
                <c:pt idx="42046">
                  <c:v>2.8860899999999998</c:v>
                </c:pt>
                <c:pt idx="42047">
                  <c:v>2.88056</c:v>
                </c:pt>
                <c:pt idx="42048">
                  <c:v>2.8647900000000002</c:v>
                </c:pt>
                <c:pt idx="42049">
                  <c:v>2.8701270000000001</c:v>
                </c:pt>
                <c:pt idx="42050">
                  <c:v>2.88645</c:v>
                </c:pt>
                <c:pt idx="42051">
                  <c:v>2.872579</c:v>
                </c:pt>
                <c:pt idx="42052">
                  <c:v>2.8634189999999999</c:v>
                </c:pt>
                <c:pt idx="42053">
                  <c:v>2.889888</c:v>
                </c:pt>
                <c:pt idx="42054">
                  <c:v>2.8917630000000001</c:v>
                </c:pt>
                <c:pt idx="42055">
                  <c:v>2.8906329999999998</c:v>
                </c:pt>
                <c:pt idx="42056">
                  <c:v>2.8827240000000001</c:v>
                </c:pt>
                <c:pt idx="42057">
                  <c:v>2.8820990000000002</c:v>
                </c:pt>
                <c:pt idx="42058">
                  <c:v>2.8917389999999998</c:v>
                </c:pt>
                <c:pt idx="42059">
                  <c:v>2.87818</c:v>
                </c:pt>
                <c:pt idx="42060">
                  <c:v>2.867578</c:v>
                </c:pt>
                <c:pt idx="42061">
                  <c:v>2.9581390000000001</c:v>
                </c:pt>
                <c:pt idx="42062">
                  <c:v>2.9937909999999999</c:v>
                </c:pt>
                <c:pt idx="42063">
                  <c:v>2.952105</c:v>
                </c:pt>
                <c:pt idx="42064">
                  <c:v>2.8763529999999999</c:v>
                </c:pt>
                <c:pt idx="42065">
                  <c:v>2.789663</c:v>
                </c:pt>
                <c:pt idx="42066">
                  <c:v>2.756583</c:v>
                </c:pt>
                <c:pt idx="42067">
                  <c:v>2.793606</c:v>
                </c:pt>
                <c:pt idx="42068">
                  <c:v>2.7742049999999998</c:v>
                </c:pt>
                <c:pt idx="42069">
                  <c:v>2.8373349999999999</c:v>
                </c:pt>
                <c:pt idx="42070">
                  <c:v>2.8430569999999999</c:v>
                </c:pt>
                <c:pt idx="42071">
                  <c:v>2.7369659999999998</c:v>
                </c:pt>
                <c:pt idx="42072">
                  <c:v>2.6944379999999999</c:v>
                </c:pt>
                <c:pt idx="42073">
                  <c:v>2.6622240000000001</c:v>
                </c:pt>
                <c:pt idx="42074">
                  <c:v>2.6631140000000002</c:v>
                </c:pt>
                <c:pt idx="42075">
                  <c:v>2.8254589999999999</c:v>
                </c:pt>
                <c:pt idx="42076">
                  <c:v>3.0234570000000001</c:v>
                </c:pt>
                <c:pt idx="42077">
                  <c:v>3.1999390000000001</c:v>
                </c:pt>
                <c:pt idx="42078">
                  <c:v>3.2779739999999999</c:v>
                </c:pt>
                <c:pt idx="42079">
                  <c:v>3.1524589999999999</c:v>
                </c:pt>
                <c:pt idx="42080">
                  <c:v>3.030958</c:v>
                </c:pt>
                <c:pt idx="42081">
                  <c:v>2.9423439999999998</c:v>
                </c:pt>
                <c:pt idx="42082">
                  <c:v>2.8680829999999999</c:v>
                </c:pt>
                <c:pt idx="42083">
                  <c:v>2.880512</c:v>
                </c:pt>
                <c:pt idx="42084">
                  <c:v>2.8481779999999999</c:v>
                </c:pt>
                <c:pt idx="42085">
                  <c:v>2.8107709999999999</c:v>
                </c:pt>
                <c:pt idx="42086">
                  <c:v>2.8241369999999999</c:v>
                </c:pt>
                <c:pt idx="42087">
                  <c:v>2.830219</c:v>
                </c:pt>
                <c:pt idx="42088">
                  <c:v>2.8091119999999998</c:v>
                </c:pt>
                <c:pt idx="42089">
                  <c:v>2.8443070000000001</c:v>
                </c:pt>
                <c:pt idx="42090">
                  <c:v>2.9021970000000001</c:v>
                </c:pt>
                <c:pt idx="42091">
                  <c:v>2.879839</c:v>
                </c:pt>
                <c:pt idx="42092">
                  <c:v>2.7648769999999998</c:v>
                </c:pt>
                <c:pt idx="42093">
                  <c:v>2.7049919999999998</c:v>
                </c:pt>
                <c:pt idx="42094">
                  <c:v>2.775792</c:v>
                </c:pt>
                <c:pt idx="42095">
                  <c:v>2.864814</c:v>
                </c:pt>
                <c:pt idx="42096">
                  <c:v>2.9371999999999998</c:v>
                </c:pt>
                <c:pt idx="42097">
                  <c:v>2.9399160000000002</c:v>
                </c:pt>
                <c:pt idx="42098">
                  <c:v>2.9081109999999999</c:v>
                </c:pt>
                <c:pt idx="42099">
                  <c:v>2.935012</c:v>
                </c:pt>
                <c:pt idx="42100">
                  <c:v>2.923184</c:v>
                </c:pt>
                <c:pt idx="42101">
                  <c:v>2.889888</c:v>
                </c:pt>
                <c:pt idx="42102">
                  <c:v>2.8860169999999998</c:v>
                </c:pt>
                <c:pt idx="42103">
                  <c:v>2.8897439999999999</c:v>
                </c:pt>
                <c:pt idx="42104">
                  <c:v>2.8732280000000001</c:v>
                </c:pt>
                <c:pt idx="42105">
                  <c:v>2.8608470000000001</c:v>
                </c:pt>
                <c:pt idx="42106">
                  <c:v>2.8860410000000001</c:v>
                </c:pt>
                <c:pt idx="42107">
                  <c:v>2.9237129999999998</c:v>
                </c:pt>
                <c:pt idx="42108">
                  <c:v>2.9345789999999998</c:v>
                </c:pt>
                <c:pt idx="42109">
                  <c:v>2.9384980000000001</c:v>
                </c:pt>
                <c:pt idx="42110">
                  <c:v>2.9219580000000001</c:v>
                </c:pt>
                <c:pt idx="42111">
                  <c:v>2.9024610000000002</c:v>
                </c:pt>
                <c:pt idx="42112">
                  <c:v>2.9110680000000002</c:v>
                </c:pt>
                <c:pt idx="42113">
                  <c:v>2.935012</c:v>
                </c:pt>
                <c:pt idx="42114">
                  <c:v>2.9545330000000001</c:v>
                </c:pt>
                <c:pt idx="42115">
                  <c:v>2.9376329999999999</c:v>
                </c:pt>
                <c:pt idx="42116">
                  <c:v>2.9065479999999999</c:v>
                </c:pt>
                <c:pt idx="42117">
                  <c:v>2.8963070000000002</c:v>
                </c:pt>
                <c:pt idx="42118">
                  <c:v>2.8824350000000001</c:v>
                </c:pt>
                <c:pt idx="42119">
                  <c:v>2.8623609999999999</c:v>
                </c:pt>
                <c:pt idx="42120">
                  <c:v>2.8543799999999999</c:v>
                </c:pt>
                <c:pt idx="42121">
                  <c:v>2.8636360000000001</c:v>
                </c:pt>
                <c:pt idx="42122">
                  <c:v>2.8782999999999999</c:v>
                </c:pt>
                <c:pt idx="42123">
                  <c:v>2.8826040000000002</c:v>
                </c:pt>
                <c:pt idx="42124">
                  <c:v>2.8763770000000002</c:v>
                </c:pt>
                <c:pt idx="42125">
                  <c:v>2.8953929999999999</c:v>
                </c:pt>
                <c:pt idx="42126">
                  <c:v>2.8927489999999998</c:v>
                </c:pt>
                <c:pt idx="42127">
                  <c:v>2.885729</c:v>
                </c:pt>
                <c:pt idx="42128">
                  <c:v>2.889167</c:v>
                </c:pt>
                <c:pt idx="42129">
                  <c:v>2.8809450000000001</c:v>
                </c:pt>
                <c:pt idx="42130">
                  <c:v>2.8453409999999999</c:v>
                </c:pt>
                <c:pt idx="42131">
                  <c:v>2.8458700000000001</c:v>
                </c:pt>
                <c:pt idx="42132">
                  <c:v>2.8714490000000001</c:v>
                </c:pt>
                <c:pt idx="42133">
                  <c:v>2.8603179999999999</c:v>
                </c:pt>
                <c:pt idx="42134">
                  <c:v>2.8461820000000002</c:v>
                </c:pt>
                <c:pt idx="42135">
                  <c:v>2.8413979999999999</c:v>
                </c:pt>
                <c:pt idx="42136">
                  <c:v>2.8809930000000001</c:v>
                </c:pt>
                <c:pt idx="42137">
                  <c:v>2.8948879999999999</c:v>
                </c:pt>
                <c:pt idx="42138">
                  <c:v>2.9022209999999999</c:v>
                </c:pt>
                <c:pt idx="42139">
                  <c:v>2.9058030000000001</c:v>
                </c:pt>
                <c:pt idx="42140">
                  <c:v>2.8856329999999999</c:v>
                </c:pt>
                <c:pt idx="42141">
                  <c:v>2.8503889999999998</c:v>
                </c:pt>
                <c:pt idx="42142">
                  <c:v>2.8390900000000001</c:v>
                </c:pt>
                <c:pt idx="42143">
                  <c:v>2.7831239999999999</c:v>
                </c:pt>
                <c:pt idx="42144">
                  <c:v>2.7029730000000001</c:v>
                </c:pt>
                <c:pt idx="42145">
                  <c:v>2.6416210000000002</c:v>
                </c:pt>
                <c:pt idx="42146">
                  <c:v>2.6381600000000001</c:v>
                </c:pt>
                <c:pt idx="42147">
                  <c:v>2.695929</c:v>
                </c:pt>
                <c:pt idx="42148">
                  <c:v>2.7579530000000001</c:v>
                </c:pt>
                <c:pt idx="42149">
                  <c:v>2.7785319999999998</c:v>
                </c:pt>
                <c:pt idx="42150">
                  <c:v>2.8366380000000002</c:v>
                </c:pt>
                <c:pt idx="42151">
                  <c:v>2.9289779999999999</c:v>
                </c:pt>
                <c:pt idx="42152">
                  <c:v>3.048435</c:v>
                </c:pt>
                <c:pt idx="42153">
                  <c:v>3.079304</c:v>
                </c:pt>
                <c:pt idx="42154">
                  <c:v>3.0642299999999998</c:v>
                </c:pt>
                <c:pt idx="42155">
                  <c:v>3.0849530000000001</c:v>
                </c:pt>
                <c:pt idx="42156">
                  <c:v>3.0772360000000001</c:v>
                </c:pt>
                <c:pt idx="42157">
                  <c:v>3.0407419999999998</c:v>
                </c:pt>
                <c:pt idx="42158">
                  <c:v>3.030573</c:v>
                </c:pt>
                <c:pt idx="42159">
                  <c:v>2.9797030000000002</c:v>
                </c:pt>
                <c:pt idx="42160">
                  <c:v>2.9333529999999999</c:v>
                </c:pt>
                <c:pt idx="42161">
                  <c:v>2.8722660000000002</c:v>
                </c:pt>
                <c:pt idx="42162">
                  <c:v>2.9051300000000002</c:v>
                </c:pt>
                <c:pt idx="42163">
                  <c:v>2.9436429999999998</c:v>
                </c:pt>
                <c:pt idx="42164">
                  <c:v>2.8547410000000002</c:v>
                </c:pt>
                <c:pt idx="42165">
                  <c:v>2.7599490000000002</c:v>
                </c:pt>
                <c:pt idx="42166">
                  <c:v>2.703141</c:v>
                </c:pt>
                <c:pt idx="42167">
                  <c:v>2.712637</c:v>
                </c:pt>
                <c:pt idx="42168">
                  <c:v>2.7884609999999999</c:v>
                </c:pt>
                <c:pt idx="42169">
                  <c:v>2.849596</c:v>
                </c:pt>
                <c:pt idx="42170">
                  <c:v>2.8980619999999999</c:v>
                </c:pt>
                <c:pt idx="42171">
                  <c:v>2.9496769999999999</c:v>
                </c:pt>
                <c:pt idx="42172">
                  <c:v>2.9779239999999998</c:v>
                </c:pt>
                <c:pt idx="42173">
                  <c:v>2.97201</c:v>
                </c:pt>
                <c:pt idx="42174">
                  <c:v>2.938618</c:v>
                </c:pt>
                <c:pt idx="42175">
                  <c:v>2.9181360000000001</c:v>
                </c:pt>
                <c:pt idx="42176">
                  <c:v>2.9049849999999999</c:v>
                </c:pt>
                <c:pt idx="42177">
                  <c:v>2.8832049999999998</c:v>
                </c:pt>
                <c:pt idx="42178">
                  <c:v>2.8649580000000001</c:v>
                </c:pt>
                <c:pt idx="42179">
                  <c:v>2.8691650000000002</c:v>
                </c:pt>
                <c:pt idx="42180">
                  <c:v>2.9017400000000002</c:v>
                </c:pt>
                <c:pt idx="42181">
                  <c:v>2.9527540000000001</c:v>
                </c:pt>
                <c:pt idx="42182">
                  <c:v>2.9780929999999999</c:v>
                </c:pt>
                <c:pt idx="42183">
                  <c:v>2.9884059999999999</c:v>
                </c:pt>
                <c:pt idx="42184">
                  <c:v>2.986723</c:v>
                </c:pt>
                <c:pt idx="42185">
                  <c:v>2.9558309999999999</c:v>
                </c:pt>
                <c:pt idx="42186">
                  <c:v>2.9287610000000002</c:v>
                </c:pt>
                <c:pt idx="42187">
                  <c:v>2.9147940000000001</c:v>
                </c:pt>
                <c:pt idx="42188">
                  <c:v>2.8843830000000001</c:v>
                </c:pt>
                <c:pt idx="42189">
                  <c:v>2.901475</c:v>
                </c:pt>
                <c:pt idx="42190">
                  <c:v>2.9367909999999999</c:v>
                </c:pt>
                <c:pt idx="42191">
                  <c:v>2.9363579999999998</c:v>
                </c:pt>
                <c:pt idx="42192">
                  <c:v>2.9024130000000001</c:v>
                </c:pt>
                <c:pt idx="42193">
                  <c:v>2.8390420000000001</c:v>
                </c:pt>
                <c:pt idx="42194">
                  <c:v>2.823175</c:v>
                </c:pt>
                <c:pt idx="42195">
                  <c:v>2.8319019999999999</c:v>
                </c:pt>
                <c:pt idx="42196">
                  <c:v>2.8257240000000001</c:v>
                </c:pt>
                <c:pt idx="42197">
                  <c:v>2.8044720000000001</c:v>
                </c:pt>
                <c:pt idx="42198">
                  <c:v>2.8192810000000001</c:v>
                </c:pt>
                <c:pt idx="42199">
                  <c:v>2.8344990000000001</c:v>
                </c:pt>
                <c:pt idx="42200">
                  <c:v>2.8382010000000002</c:v>
                </c:pt>
                <c:pt idx="42201">
                  <c:v>2.8392590000000002</c:v>
                </c:pt>
                <c:pt idx="42202">
                  <c:v>2.8591880000000001</c:v>
                </c:pt>
                <c:pt idx="42203">
                  <c:v>2.8664480000000001</c:v>
                </c:pt>
                <c:pt idx="42204">
                  <c:v>2.8245459999999998</c:v>
                </c:pt>
                <c:pt idx="42205">
                  <c:v>2.8021400000000001</c:v>
                </c:pt>
                <c:pt idx="42206">
                  <c:v>2.8280560000000001</c:v>
                </c:pt>
                <c:pt idx="42207">
                  <c:v>2.8309890000000002</c:v>
                </c:pt>
                <c:pt idx="42208">
                  <c:v>2.839283</c:v>
                </c:pt>
                <c:pt idx="42209">
                  <c:v>2.8559909999999999</c:v>
                </c:pt>
                <c:pt idx="42210">
                  <c:v>2.9297230000000001</c:v>
                </c:pt>
                <c:pt idx="42211">
                  <c:v>3.0240339999999999</c:v>
                </c:pt>
                <c:pt idx="42212">
                  <c:v>3.0209090000000001</c:v>
                </c:pt>
                <c:pt idx="42213">
                  <c:v>2.9262609999999998</c:v>
                </c:pt>
                <c:pt idx="42214">
                  <c:v>2.854428</c:v>
                </c:pt>
                <c:pt idx="42215">
                  <c:v>2.7886289999999998</c:v>
                </c:pt>
                <c:pt idx="42216">
                  <c:v>2.787668</c:v>
                </c:pt>
                <c:pt idx="42217">
                  <c:v>2.8176459999999999</c:v>
                </c:pt>
                <c:pt idx="42218">
                  <c:v>2.7935340000000002</c:v>
                </c:pt>
                <c:pt idx="42219">
                  <c:v>2.8011539999999999</c:v>
                </c:pt>
                <c:pt idx="42220">
                  <c:v>2.9300600000000001</c:v>
                </c:pt>
                <c:pt idx="42221">
                  <c:v>3.0365829999999998</c:v>
                </c:pt>
                <c:pt idx="42222">
                  <c:v>3.0728849999999999</c:v>
                </c:pt>
                <c:pt idx="42223">
                  <c:v>3.0305970000000002</c:v>
                </c:pt>
                <c:pt idx="42224">
                  <c:v>2.9265500000000002</c:v>
                </c:pt>
                <c:pt idx="42225">
                  <c:v>2.9039280000000001</c:v>
                </c:pt>
                <c:pt idx="42226">
                  <c:v>2.9879009999999999</c:v>
                </c:pt>
                <c:pt idx="42227">
                  <c:v>2.9839579999999999</c:v>
                </c:pt>
                <c:pt idx="42228">
                  <c:v>2.942224</c:v>
                </c:pt>
                <c:pt idx="42229">
                  <c:v>2.8808729999999998</c:v>
                </c:pt>
                <c:pt idx="42230">
                  <c:v>2.876954</c:v>
                </c:pt>
                <c:pt idx="42231">
                  <c:v>2.9339300000000001</c:v>
                </c:pt>
                <c:pt idx="42232">
                  <c:v>2.979752</c:v>
                </c:pt>
                <c:pt idx="42233">
                  <c:v>2.9734050000000001</c:v>
                </c:pt>
                <c:pt idx="42234">
                  <c:v>2.9607589999999999</c:v>
                </c:pt>
                <c:pt idx="42235">
                  <c:v>2.978958</c:v>
                </c:pt>
                <c:pt idx="42236">
                  <c:v>2.8999130000000002</c:v>
                </c:pt>
                <c:pt idx="42237">
                  <c:v>2.7898070000000001</c:v>
                </c:pt>
                <c:pt idx="42238">
                  <c:v>2.8151459999999999</c:v>
                </c:pt>
                <c:pt idx="42239">
                  <c:v>2.8174779999999999</c:v>
                </c:pt>
                <c:pt idx="42240">
                  <c:v>2.76918</c:v>
                </c:pt>
                <c:pt idx="42241">
                  <c:v>2.7399469999999999</c:v>
                </c:pt>
                <c:pt idx="42242">
                  <c:v>2.753145</c:v>
                </c:pt>
                <c:pt idx="42243">
                  <c:v>2.7633390000000002</c:v>
                </c:pt>
                <c:pt idx="42244">
                  <c:v>2.8289209999999998</c:v>
                </c:pt>
                <c:pt idx="42245">
                  <c:v>2.8041830000000001</c:v>
                </c:pt>
                <c:pt idx="42246">
                  <c:v>2.8303389999999999</c:v>
                </c:pt>
                <c:pt idx="42247">
                  <c:v>2.8940229999999998</c:v>
                </c:pt>
                <c:pt idx="42248">
                  <c:v>2.9216690000000001</c:v>
                </c:pt>
                <c:pt idx="42249">
                  <c:v>2.9511430000000001</c:v>
                </c:pt>
                <c:pt idx="42250">
                  <c:v>2.9444360000000001</c:v>
                </c:pt>
                <c:pt idx="42251">
                  <c:v>2.9083510000000001</c:v>
                </c:pt>
                <c:pt idx="42252">
                  <c:v>2.9095770000000001</c:v>
                </c:pt>
                <c:pt idx="42253">
                  <c:v>2.9292660000000001</c:v>
                </c:pt>
                <c:pt idx="42254">
                  <c:v>2.9051779999999998</c:v>
                </c:pt>
                <c:pt idx="42255">
                  <c:v>2.9127749999999999</c:v>
                </c:pt>
                <c:pt idx="42256">
                  <c:v>2.9349400000000001</c:v>
                </c:pt>
                <c:pt idx="42257">
                  <c:v>2.9544130000000002</c:v>
                </c:pt>
                <c:pt idx="42258">
                  <c:v>2.965592</c:v>
                </c:pt>
                <c:pt idx="42259">
                  <c:v>2.9711210000000001</c:v>
                </c:pt>
                <c:pt idx="42260">
                  <c:v>2.938618</c:v>
                </c:pt>
                <c:pt idx="42261">
                  <c:v>2.921357</c:v>
                </c:pt>
                <c:pt idx="42262">
                  <c:v>2.91614</c:v>
                </c:pt>
                <c:pt idx="42263">
                  <c:v>2.9102739999999998</c:v>
                </c:pt>
                <c:pt idx="42264">
                  <c:v>2.881281</c:v>
                </c:pt>
                <c:pt idx="42265">
                  <c:v>2.8652220000000002</c:v>
                </c:pt>
                <c:pt idx="42266">
                  <c:v>2.8773870000000001</c:v>
                </c:pt>
                <c:pt idx="42267">
                  <c:v>2.8574809999999999</c:v>
                </c:pt>
                <c:pt idx="42268">
                  <c:v>2.8325269999999998</c:v>
                </c:pt>
                <c:pt idx="42269">
                  <c:v>2.8782040000000002</c:v>
                </c:pt>
                <c:pt idx="42270">
                  <c:v>2.9231120000000002</c:v>
                </c:pt>
                <c:pt idx="42271">
                  <c:v>2.9223669999999999</c:v>
                </c:pt>
                <c:pt idx="42272">
                  <c:v>2.8989989999999999</c:v>
                </c:pt>
                <c:pt idx="42273">
                  <c:v>2.8512550000000001</c:v>
                </c:pt>
                <c:pt idx="42274">
                  <c:v>2.8117320000000001</c:v>
                </c:pt>
                <c:pt idx="42275">
                  <c:v>2.859909</c:v>
                </c:pt>
                <c:pt idx="42276">
                  <c:v>2.8974850000000001</c:v>
                </c:pt>
                <c:pt idx="42277">
                  <c:v>2.86741</c:v>
                </c:pt>
                <c:pt idx="42278">
                  <c:v>2.8499089999999998</c:v>
                </c:pt>
                <c:pt idx="42279">
                  <c:v>2.8588520000000002</c:v>
                </c:pt>
                <c:pt idx="42280">
                  <c:v>2.8651740000000001</c:v>
                </c:pt>
                <c:pt idx="42281">
                  <c:v>2.872458</c:v>
                </c:pt>
                <c:pt idx="42282">
                  <c:v>2.8871950000000002</c:v>
                </c:pt>
                <c:pt idx="42283">
                  <c:v>2.9143129999999999</c:v>
                </c:pt>
                <c:pt idx="42284">
                  <c:v>2.9535469999999999</c:v>
                </c:pt>
                <c:pt idx="42285">
                  <c:v>2.9321990000000002</c:v>
                </c:pt>
                <c:pt idx="42286">
                  <c:v>2.8587549999999999</c:v>
                </c:pt>
                <c:pt idx="42287">
                  <c:v>2.8148819999999999</c:v>
                </c:pt>
                <c:pt idx="42288">
                  <c:v>2.8336809999999999</c:v>
                </c:pt>
                <c:pt idx="42289">
                  <c:v>2.81541</c:v>
                </c:pt>
                <c:pt idx="42290">
                  <c:v>2.7855279999999998</c:v>
                </c:pt>
                <c:pt idx="42291">
                  <c:v>2.8215170000000001</c:v>
                </c:pt>
                <c:pt idx="42292">
                  <c:v>2.9076780000000002</c:v>
                </c:pt>
                <c:pt idx="42293">
                  <c:v>2.9947050000000002</c:v>
                </c:pt>
                <c:pt idx="42294">
                  <c:v>3.088679</c:v>
                </c:pt>
                <c:pt idx="42295">
                  <c:v>3.0700720000000001</c:v>
                </c:pt>
                <c:pt idx="42296">
                  <c:v>2.904433</c:v>
                </c:pt>
                <c:pt idx="42297">
                  <c:v>2.7835809999999999</c:v>
                </c:pt>
                <c:pt idx="42298">
                  <c:v>2.7772100000000002</c:v>
                </c:pt>
                <c:pt idx="42299">
                  <c:v>2.780383</c:v>
                </c:pt>
                <c:pt idx="42300">
                  <c:v>2.7207870000000001</c:v>
                </c:pt>
                <c:pt idx="42301">
                  <c:v>2.7609110000000001</c:v>
                </c:pt>
                <c:pt idx="42302">
                  <c:v>2.8021400000000001</c:v>
                </c:pt>
                <c:pt idx="42303">
                  <c:v>2.8106990000000001</c:v>
                </c:pt>
                <c:pt idx="42304">
                  <c:v>2.8357489999999999</c:v>
                </c:pt>
                <c:pt idx="42305">
                  <c:v>2.8755600000000001</c:v>
                </c:pt>
                <c:pt idx="42306">
                  <c:v>2.9102980000000001</c:v>
                </c:pt>
                <c:pt idx="42307">
                  <c:v>2.9491960000000002</c:v>
                </c:pt>
                <c:pt idx="42308">
                  <c:v>2.914409</c:v>
                </c:pt>
                <c:pt idx="42309">
                  <c:v>2.8200259999999999</c:v>
                </c:pt>
                <c:pt idx="42310">
                  <c:v>2.8809450000000001</c:v>
                </c:pt>
                <c:pt idx="42311">
                  <c:v>3.0328810000000002</c:v>
                </c:pt>
                <c:pt idx="42312">
                  <c:v>3.0327609999999998</c:v>
                </c:pt>
                <c:pt idx="42313">
                  <c:v>2.8962110000000001</c:v>
                </c:pt>
                <c:pt idx="42314">
                  <c:v>2.8066360000000001</c:v>
                </c:pt>
                <c:pt idx="42315">
                  <c:v>2.7562950000000002</c:v>
                </c:pt>
                <c:pt idx="42316">
                  <c:v>2.7054490000000002</c:v>
                </c:pt>
                <c:pt idx="42317">
                  <c:v>2.7141519999999999</c:v>
                </c:pt>
                <c:pt idx="42318">
                  <c:v>2.7574730000000001</c:v>
                </c:pt>
                <c:pt idx="42319">
                  <c:v>2.8402919999999998</c:v>
                </c:pt>
                <c:pt idx="42320">
                  <c:v>2.9126059999999998</c:v>
                </c:pt>
                <c:pt idx="42321">
                  <c:v>2.8861379999999999</c:v>
                </c:pt>
                <c:pt idx="42322">
                  <c:v>2.9659520000000001</c:v>
                </c:pt>
                <c:pt idx="42323">
                  <c:v>3.100724</c:v>
                </c:pt>
                <c:pt idx="42324">
                  <c:v>3.1246679999999998</c:v>
                </c:pt>
                <c:pt idx="42325">
                  <c:v>3.06399</c:v>
                </c:pt>
                <c:pt idx="42326">
                  <c:v>2.9520089999999999</c:v>
                </c:pt>
                <c:pt idx="42327">
                  <c:v>2.8686120000000002</c:v>
                </c:pt>
                <c:pt idx="42328">
                  <c:v>2.8201939999999999</c:v>
                </c:pt>
                <c:pt idx="42329">
                  <c:v>2.7491789999999998</c:v>
                </c:pt>
                <c:pt idx="42330">
                  <c:v>2.879839</c:v>
                </c:pt>
                <c:pt idx="42331">
                  <c:v>2.9065240000000001</c:v>
                </c:pt>
                <c:pt idx="42332">
                  <c:v>2.891378</c:v>
                </c:pt>
                <c:pt idx="42333">
                  <c:v>2.892941</c:v>
                </c:pt>
                <c:pt idx="42334">
                  <c:v>2.9022209999999999</c:v>
                </c:pt>
                <c:pt idx="42335">
                  <c:v>2.8980139999999999</c:v>
                </c:pt>
                <c:pt idx="42336">
                  <c:v>2.879623</c:v>
                </c:pt>
                <c:pt idx="42337">
                  <c:v>2.8552219999999999</c:v>
                </c:pt>
                <c:pt idx="42338">
                  <c:v>2.8604379999999998</c:v>
                </c:pt>
                <c:pt idx="42339">
                  <c:v>2.871016</c:v>
                </c:pt>
                <c:pt idx="42340">
                  <c:v>2.8795259999999998</c:v>
                </c:pt>
                <c:pt idx="42341">
                  <c:v>2.9038560000000002</c:v>
                </c:pt>
                <c:pt idx="42342">
                  <c:v>2.8997449999999998</c:v>
                </c:pt>
                <c:pt idx="42343">
                  <c:v>2.8779159999999999</c:v>
                </c:pt>
                <c:pt idx="42344">
                  <c:v>2.8743340000000002</c:v>
                </c:pt>
                <c:pt idx="42345">
                  <c:v>2.8827479999999999</c:v>
                </c:pt>
                <c:pt idx="42346">
                  <c:v>2.8782040000000002</c:v>
                </c:pt>
                <c:pt idx="42347">
                  <c:v>2.8482500000000002</c:v>
                </c:pt>
                <c:pt idx="42348">
                  <c:v>2.843826</c:v>
                </c:pt>
                <c:pt idx="42349">
                  <c:v>2.862962</c:v>
                </c:pt>
                <c:pt idx="42350">
                  <c:v>2.864357</c:v>
                </c:pt>
                <c:pt idx="42351">
                  <c:v>2.844211</c:v>
                </c:pt>
                <c:pt idx="42352">
                  <c:v>2.8558469999999998</c:v>
                </c:pt>
                <c:pt idx="42353">
                  <c:v>2.8865940000000001</c:v>
                </c:pt>
                <c:pt idx="42354">
                  <c:v>2.8859689999999998</c:v>
                </c:pt>
                <c:pt idx="42355">
                  <c:v>2.9091680000000002</c:v>
                </c:pt>
                <c:pt idx="42356">
                  <c:v>2.8909699999999998</c:v>
                </c:pt>
                <c:pt idx="42357">
                  <c:v>2.8781080000000001</c:v>
                </c:pt>
                <c:pt idx="42358">
                  <c:v>2.8902489999999998</c:v>
                </c:pt>
                <c:pt idx="42359">
                  <c:v>2.8915709999999999</c:v>
                </c:pt>
                <c:pt idx="42360">
                  <c:v>2.8733960000000001</c:v>
                </c:pt>
                <c:pt idx="42361">
                  <c:v>2.8492109999999999</c:v>
                </c:pt>
                <c:pt idx="42362">
                  <c:v>2.8500529999999999</c:v>
                </c:pt>
                <c:pt idx="42363">
                  <c:v>2.8967149999999999</c:v>
                </c:pt>
                <c:pt idx="42364">
                  <c:v>2.9060190000000001</c:v>
                </c:pt>
                <c:pt idx="42365">
                  <c:v>2.8101449999999999</c:v>
                </c:pt>
                <c:pt idx="42366">
                  <c:v>2.7665600000000001</c:v>
                </c:pt>
                <c:pt idx="42367">
                  <c:v>2.8091840000000001</c:v>
                </c:pt>
                <c:pt idx="42368">
                  <c:v>2.8495720000000002</c:v>
                </c:pt>
                <c:pt idx="42369">
                  <c:v>2.883397</c:v>
                </c:pt>
                <c:pt idx="42370">
                  <c:v>2.9693900000000002</c:v>
                </c:pt>
                <c:pt idx="42371">
                  <c:v>3.0359340000000001</c:v>
                </c:pt>
                <c:pt idx="42372">
                  <c:v>2.9803289999999998</c:v>
                </c:pt>
                <c:pt idx="42373">
                  <c:v>2.8249789999999999</c:v>
                </c:pt>
                <c:pt idx="42374">
                  <c:v>2.6766480000000001</c:v>
                </c:pt>
                <c:pt idx="42375">
                  <c:v>2.6129889999999998</c:v>
                </c:pt>
                <c:pt idx="42376">
                  <c:v>2.6653009999999999</c:v>
                </c:pt>
                <c:pt idx="42377">
                  <c:v>2.762858</c:v>
                </c:pt>
                <c:pt idx="42378">
                  <c:v>2.9525619999999999</c:v>
                </c:pt>
                <c:pt idx="42379">
                  <c:v>2.9969399999999999</c:v>
                </c:pt>
                <c:pt idx="42380">
                  <c:v>2.9940560000000001</c:v>
                </c:pt>
                <c:pt idx="42381">
                  <c:v>2.9872999999999998</c:v>
                </c:pt>
                <c:pt idx="42382">
                  <c:v>2.9559989999999998</c:v>
                </c:pt>
                <c:pt idx="42383">
                  <c:v>2.9471530000000001</c:v>
                </c:pt>
                <c:pt idx="42384">
                  <c:v>2.987565</c:v>
                </c:pt>
                <c:pt idx="42385">
                  <c:v>3.0137689999999999</c:v>
                </c:pt>
                <c:pt idx="42386">
                  <c:v>2.9745590000000002</c:v>
                </c:pt>
                <c:pt idx="42387">
                  <c:v>2.9693900000000002</c:v>
                </c:pt>
                <c:pt idx="42388">
                  <c:v>2.9828049999999999</c:v>
                </c:pt>
                <c:pt idx="42389">
                  <c:v>2.9222950000000001</c:v>
                </c:pt>
                <c:pt idx="42390">
                  <c:v>2.8294980000000001</c:v>
                </c:pt>
                <c:pt idx="42391">
                  <c:v>2.75353</c:v>
                </c:pt>
                <c:pt idx="42392">
                  <c:v>2.754251</c:v>
                </c:pt>
                <c:pt idx="42393">
                  <c:v>2.7631700000000001</c:v>
                </c:pt>
                <c:pt idx="42394">
                  <c:v>2.7570160000000001</c:v>
                </c:pt>
                <c:pt idx="42395">
                  <c:v>2.793053</c:v>
                </c:pt>
                <c:pt idx="42396">
                  <c:v>2.8569520000000002</c:v>
                </c:pt>
                <c:pt idx="42397">
                  <c:v>2.868684</c:v>
                </c:pt>
                <c:pt idx="42398">
                  <c:v>2.9097940000000002</c:v>
                </c:pt>
                <c:pt idx="42399">
                  <c:v>2.8830360000000002</c:v>
                </c:pt>
                <c:pt idx="42400">
                  <c:v>2.8755600000000001</c:v>
                </c:pt>
                <c:pt idx="42401">
                  <c:v>2.9738609999999999</c:v>
                </c:pt>
                <c:pt idx="42402">
                  <c:v>3.0475460000000001</c:v>
                </c:pt>
                <c:pt idx="42403">
                  <c:v>3.0185770000000001</c:v>
                </c:pt>
                <c:pt idx="42404">
                  <c:v>3.0225200000000001</c:v>
                </c:pt>
                <c:pt idx="42405">
                  <c:v>3.0593979999999998</c:v>
                </c:pt>
                <c:pt idx="42406">
                  <c:v>3.0254289999999999</c:v>
                </c:pt>
                <c:pt idx="42407">
                  <c:v>2.9670100000000001</c:v>
                </c:pt>
                <c:pt idx="42408">
                  <c:v>2.94773</c:v>
                </c:pt>
                <c:pt idx="42409">
                  <c:v>2.914914</c:v>
                </c:pt>
                <c:pt idx="42410">
                  <c:v>2.869526</c:v>
                </c:pt>
                <c:pt idx="42411">
                  <c:v>2.8466149999999999</c:v>
                </c:pt>
                <c:pt idx="42412">
                  <c:v>2.863588</c:v>
                </c:pt>
                <c:pt idx="42413">
                  <c:v>2.869694</c:v>
                </c:pt>
                <c:pt idx="42414">
                  <c:v>2.8815219999999999</c:v>
                </c:pt>
                <c:pt idx="42415">
                  <c:v>2.9187850000000002</c:v>
                </c:pt>
                <c:pt idx="42416">
                  <c:v>2.9279679999999999</c:v>
                </c:pt>
                <c:pt idx="42417">
                  <c:v>2.9003459999999999</c:v>
                </c:pt>
                <c:pt idx="42418">
                  <c:v>2.8802720000000002</c:v>
                </c:pt>
                <c:pt idx="42419">
                  <c:v>2.8665690000000001</c:v>
                </c:pt>
                <c:pt idx="42420">
                  <c:v>2.8553899999999999</c:v>
                </c:pt>
                <c:pt idx="42421">
                  <c:v>2.8566639999999999</c:v>
                </c:pt>
                <c:pt idx="42422">
                  <c:v>2.8575050000000002</c:v>
                </c:pt>
                <c:pt idx="42423">
                  <c:v>2.8683239999999999</c:v>
                </c:pt>
                <c:pt idx="42424">
                  <c:v>2.881907</c:v>
                </c:pt>
                <c:pt idx="42425">
                  <c:v>2.90787</c:v>
                </c:pt>
                <c:pt idx="42426">
                  <c:v>2.9052259999999999</c:v>
                </c:pt>
                <c:pt idx="42427">
                  <c:v>2.8721459999999999</c:v>
                </c:pt>
                <c:pt idx="42428">
                  <c:v>2.8642609999999999</c:v>
                </c:pt>
                <c:pt idx="42429">
                  <c:v>2.858155</c:v>
                </c:pt>
                <c:pt idx="42430">
                  <c:v>2.8789009999999999</c:v>
                </c:pt>
                <c:pt idx="42431">
                  <c:v>2.9000330000000001</c:v>
                </c:pt>
                <c:pt idx="42432">
                  <c:v>2.8840460000000001</c:v>
                </c:pt>
                <c:pt idx="42433">
                  <c:v>2.8702709999999998</c:v>
                </c:pt>
                <c:pt idx="42434">
                  <c:v>2.847985</c:v>
                </c:pt>
                <c:pt idx="42435">
                  <c:v>2.813631</c:v>
                </c:pt>
                <c:pt idx="42436">
                  <c:v>2.801539</c:v>
                </c:pt>
                <c:pt idx="42437">
                  <c:v>2.8490669999999998</c:v>
                </c:pt>
                <c:pt idx="42438">
                  <c:v>2.9035669999999998</c:v>
                </c:pt>
                <c:pt idx="42439">
                  <c:v>2.9063560000000002</c:v>
                </c:pt>
                <c:pt idx="42440">
                  <c:v>2.8943829999999999</c:v>
                </c:pt>
                <c:pt idx="42441">
                  <c:v>2.8808009999999999</c:v>
                </c:pt>
                <c:pt idx="42442">
                  <c:v>2.8786610000000001</c:v>
                </c:pt>
                <c:pt idx="42443">
                  <c:v>2.9376799999999998</c:v>
                </c:pt>
                <c:pt idx="42444">
                  <c:v>3.0006189999999999</c:v>
                </c:pt>
                <c:pt idx="42445">
                  <c:v>3.0049700000000001</c:v>
                </c:pt>
                <c:pt idx="42446">
                  <c:v>2.944556</c:v>
                </c:pt>
                <c:pt idx="42447">
                  <c:v>2.876185</c:v>
                </c:pt>
                <c:pt idx="42448">
                  <c:v>2.791995</c:v>
                </c:pt>
                <c:pt idx="42449">
                  <c:v>2.7574730000000001</c:v>
                </c:pt>
                <c:pt idx="42450">
                  <c:v>2.7963939999999998</c:v>
                </c:pt>
                <c:pt idx="42451">
                  <c:v>2.8294260000000002</c:v>
                </c:pt>
                <c:pt idx="42452">
                  <c:v>2.8442829999999999</c:v>
                </c:pt>
                <c:pt idx="42453">
                  <c:v>2.8176700000000001</c:v>
                </c:pt>
                <c:pt idx="42454">
                  <c:v>2.8363260000000001</c:v>
                </c:pt>
                <c:pt idx="42455">
                  <c:v>2.8902969999999999</c:v>
                </c:pt>
                <c:pt idx="42456">
                  <c:v>2.912366</c:v>
                </c:pt>
                <c:pt idx="42457">
                  <c:v>2.8553899999999999</c:v>
                </c:pt>
                <c:pt idx="42458">
                  <c:v>2.7868740000000001</c:v>
                </c:pt>
                <c:pt idx="42459">
                  <c:v>2.7148970000000001</c:v>
                </c:pt>
                <c:pt idx="42460">
                  <c:v>2.8047119999999999</c:v>
                </c:pt>
                <c:pt idx="42461">
                  <c:v>2.8895270000000002</c:v>
                </c:pt>
                <c:pt idx="42462">
                  <c:v>2.8777949999999999</c:v>
                </c:pt>
                <c:pt idx="42463">
                  <c:v>2.8883969999999999</c:v>
                </c:pt>
                <c:pt idx="42464">
                  <c:v>2.9319829999999998</c:v>
                </c:pt>
                <c:pt idx="42465">
                  <c:v>2.9876130000000001</c:v>
                </c:pt>
                <c:pt idx="42466">
                  <c:v>3.003431</c:v>
                </c:pt>
                <c:pt idx="42467">
                  <c:v>2.9444360000000001</c:v>
                </c:pt>
                <c:pt idx="42468">
                  <c:v>2.9073169999999999</c:v>
                </c:pt>
                <c:pt idx="42469">
                  <c:v>2.9232320000000001</c:v>
                </c:pt>
                <c:pt idx="42470">
                  <c:v>2.929627</c:v>
                </c:pt>
                <c:pt idx="42471">
                  <c:v>2.8792620000000002</c:v>
                </c:pt>
                <c:pt idx="42472">
                  <c:v>2.8517839999999999</c:v>
                </c:pt>
                <c:pt idx="42473">
                  <c:v>2.928401</c:v>
                </c:pt>
                <c:pt idx="42474">
                  <c:v>2.9509989999999999</c:v>
                </c:pt>
                <c:pt idx="42475">
                  <c:v>2.9581149999999998</c:v>
                </c:pt>
                <c:pt idx="42476">
                  <c:v>2.934002</c:v>
                </c:pt>
                <c:pt idx="42477">
                  <c:v>2.904865</c:v>
                </c:pt>
                <c:pt idx="42478">
                  <c:v>2.8709440000000002</c:v>
                </c:pt>
                <c:pt idx="42479">
                  <c:v>2.8848400000000001</c:v>
                </c:pt>
                <c:pt idx="42480">
                  <c:v>2.926237</c:v>
                </c:pt>
                <c:pt idx="42481">
                  <c:v>2.9142169999999998</c:v>
                </c:pt>
                <c:pt idx="42482">
                  <c:v>2.8998650000000001</c:v>
                </c:pt>
                <c:pt idx="42483">
                  <c:v>2.8926050000000001</c:v>
                </c:pt>
                <c:pt idx="42484">
                  <c:v>2.8779159999999999</c:v>
                </c:pt>
                <c:pt idx="42485">
                  <c:v>2.8609909999999998</c:v>
                </c:pt>
                <c:pt idx="42486">
                  <c:v>2.8636360000000001</c:v>
                </c:pt>
                <c:pt idx="42487">
                  <c:v>2.8704869999999998</c:v>
                </c:pt>
                <c:pt idx="42488">
                  <c:v>2.867578</c:v>
                </c:pt>
                <c:pt idx="42489">
                  <c:v>2.876449</c:v>
                </c:pt>
                <c:pt idx="42490">
                  <c:v>2.9018839999999999</c:v>
                </c:pt>
                <c:pt idx="42491">
                  <c:v>2.9232320000000001</c:v>
                </c:pt>
                <c:pt idx="42492">
                  <c:v>2.9357570000000002</c:v>
                </c:pt>
                <c:pt idx="42493">
                  <c:v>2.9380890000000002</c:v>
                </c:pt>
                <c:pt idx="42494">
                  <c:v>2.9207800000000002</c:v>
                </c:pt>
                <c:pt idx="42495">
                  <c:v>2.9217659999999999</c:v>
                </c:pt>
                <c:pt idx="42496">
                  <c:v>2.9192900000000002</c:v>
                </c:pt>
                <c:pt idx="42497">
                  <c:v>2.9142169999999998</c:v>
                </c:pt>
                <c:pt idx="42498">
                  <c:v>2.8915709999999999</c:v>
                </c:pt>
                <c:pt idx="42499">
                  <c:v>2.8728189999999998</c:v>
                </c:pt>
                <c:pt idx="42500">
                  <c:v>2.866352</c:v>
                </c:pt>
                <c:pt idx="42501">
                  <c:v>2.8610630000000001</c:v>
                </c:pt>
                <c:pt idx="42502">
                  <c:v>2.8633709999999999</c:v>
                </c:pt>
                <c:pt idx="42503">
                  <c:v>2.8768099999999999</c:v>
                </c:pt>
                <c:pt idx="42504">
                  <c:v>2.8756080000000002</c:v>
                </c:pt>
                <c:pt idx="42505">
                  <c:v>2.8693330000000001</c:v>
                </c:pt>
                <c:pt idx="42506">
                  <c:v>2.8755120000000001</c:v>
                </c:pt>
                <c:pt idx="42507">
                  <c:v>2.8750070000000001</c:v>
                </c:pt>
                <c:pt idx="42508">
                  <c:v>2.8569770000000001</c:v>
                </c:pt>
                <c:pt idx="42509">
                  <c:v>2.8438020000000002</c:v>
                </c:pt>
                <c:pt idx="42510">
                  <c:v>2.880728</c:v>
                </c:pt>
                <c:pt idx="42511">
                  <c:v>2.8794300000000002</c:v>
                </c:pt>
                <c:pt idx="42512">
                  <c:v>2.848058</c:v>
                </c:pt>
                <c:pt idx="42513">
                  <c:v>2.8411580000000001</c:v>
                </c:pt>
                <c:pt idx="42514">
                  <c:v>2.847817</c:v>
                </c:pt>
                <c:pt idx="42515">
                  <c:v>2.8418070000000002</c:v>
                </c:pt>
                <c:pt idx="42516">
                  <c:v>2.8037990000000002</c:v>
                </c:pt>
                <c:pt idx="42517">
                  <c:v>2.7830759999999999</c:v>
                </c:pt>
                <c:pt idx="42518">
                  <c:v>2.8355320000000002</c:v>
                </c:pt>
                <c:pt idx="42519">
                  <c:v>2.9208280000000002</c:v>
                </c:pt>
                <c:pt idx="42520">
                  <c:v>2.966866</c:v>
                </c:pt>
                <c:pt idx="42521">
                  <c:v>2.9395319999999998</c:v>
                </c:pt>
                <c:pt idx="42522">
                  <c:v>2.9120050000000002</c:v>
                </c:pt>
                <c:pt idx="42523">
                  <c:v>2.83772</c:v>
                </c:pt>
                <c:pt idx="42524">
                  <c:v>2.85087</c:v>
                </c:pt>
                <c:pt idx="42525">
                  <c:v>2.8280080000000001</c:v>
                </c:pt>
                <c:pt idx="42526">
                  <c:v>2.8925559999999999</c:v>
                </c:pt>
                <c:pt idx="42527">
                  <c:v>2.9833820000000002</c:v>
                </c:pt>
                <c:pt idx="42528">
                  <c:v>2.9602550000000001</c:v>
                </c:pt>
                <c:pt idx="42529">
                  <c:v>2.9005860000000001</c:v>
                </c:pt>
                <c:pt idx="42530">
                  <c:v>2.928064</c:v>
                </c:pt>
                <c:pt idx="42531">
                  <c:v>2.9608080000000001</c:v>
                </c:pt>
                <c:pt idx="42532">
                  <c:v>2.9609999999999999</c:v>
                </c:pt>
                <c:pt idx="42533">
                  <c:v>2.9373680000000002</c:v>
                </c:pt>
                <c:pt idx="42534">
                  <c:v>2.8700060000000001</c:v>
                </c:pt>
                <c:pt idx="42535">
                  <c:v>2.771055</c:v>
                </c:pt>
                <c:pt idx="42536">
                  <c:v>2.7037420000000001</c:v>
                </c:pt>
                <c:pt idx="42537">
                  <c:v>2.695039</c:v>
                </c:pt>
                <c:pt idx="42538">
                  <c:v>2.7947350000000002</c:v>
                </c:pt>
                <c:pt idx="42539">
                  <c:v>2.9148420000000002</c:v>
                </c:pt>
                <c:pt idx="42540">
                  <c:v>2.9956179999999999</c:v>
                </c:pt>
                <c:pt idx="42541">
                  <c:v>2.988791</c:v>
                </c:pt>
                <c:pt idx="42542">
                  <c:v>3.023746</c:v>
                </c:pt>
                <c:pt idx="42543">
                  <c:v>3.038627</c:v>
                </c:pt>
                <c:pt idx="42544">
                  <c:v>2.9709050000000001</c:v>
                </c:pt>
                <c:pt idx="42545">
                  <c:v>2.993214</c:v>
                </c:pt>
                <c:pt idx="42546">
                  <c:v>2.9638369999999998</c:v>
                </c:pt>
                <c:pt idx="42547">
                  <c:v>2.9204189999999999</c:v>
                </c:pt>
                <c:pt idx="42548">
                  <c:v>2.8875320000000002</c:v>
                </c:pt>
                <c:pt idx="42549">
                  <c:v>2.859429</c:v>
                </c:pt>
                <c:pt idx="42550">
                  <c:v>2.8726989999999999</c:v>
                </c:pt>
                <c:pt idx="42551">
                  <c:v>2.9273189999999998</c:v>
                </c:pt>
                <c:pt idx="42552">
                  <c:v>2.9616009999999999</c:v>
                </c:pt>
                <c:pt idx="42553">
                  <c:v>2.9690289999999999</c:v>
                </c:pt>
                <c:pt idx="42554">
                  <c:v>2.9345309999999998</c:v>
                </c:pt>
                <c:pt idx="42555">
                  <c:v>2.9073889999999998</c:v>
                </c:pt>
                <c:pt idx="42556">
                  <c:v>2.899384</c:v>
                </c:pt>
                <c:pt idx="42557">
                  <c:v>2.888566</c:v>
                </c:pt>
                <c:pt idx="42558">
                  <c:v>2.8777720000000002</c:v>
                </c:pt>
                <c:pt idx="42559">
                  <c:v>2.8187280000000001</c:v>
                </c:pt>
                <c:pt idx="42560">
                  <c:v>2.7405240000000002</c:v>
                </c:pt>
                <c:pt idx="42561">
                  <c:v>2.744443</c:v>
                </c:pt>
                <c:pt idx="42562">
                  <c:v>2.7903600000000002</c:v>
                </c:pt>
                <c:pt idx="42563">
                  <c:v>2.80226</c:v>
                </c:pt>
                <c:pt idx="42564">
                  <c:v>2.7869700000000002</c:v>
                </c:pt>
                <c:pt idx="42565">
                  <c:v>2.763843</c:v>
                </c:pt>
                <c:pt idx="42566">
                  <c:v>2.768411</c:v>
                </c:pt>
                <c:pt idx="42567">
                  <c:v>2.8640439999999998</c:v>
                </c:pt>
                <c:pt idx="42568">
                  <c:v>2.9235449999999998</c:v>
                </c:pt>
                <c:pt idx="42569">
                  <c:v>2.8925320000000001</c:v>
                </c:pt>
                <c:pt idx="42570">
                  <c:v>2.869694</c:v>
                </c:pt>
                <c:pt idx="42571">
                  <c:v>2.911861</c:v>
                </c:pt>
                <c:pt idx="42572">
                  <c:v>2.9966279999999998</c:v>
                </c:pt>
                <c:pt idx="42573">
                  <c:v>3.067596</c:v>
                </c:pt>
                <c:pt idx="42574">
                  <c:v>3.0433150000000002</c:v>
                </c:pt>
                <c:pt idx="42575">
                  <c:v>3.0068929999999998</c:v>
                </c:pt>
                <c:pt idx="42576">
                  <c:v>2.9669140000000001</c:v>
                </c:pt>
                <c:pt idx="42577">
                  <c:v>2.7670409999999999</c:v>
                </c:pt>
                <c:pt idx="42578">
                  <c:v>2.8173339999999998</c:v>
                </c:pt>
                <c:pt idx="42579">
                  <c:v>2.8358690000000002</c:v>
                </c:pt>
                <c:pt idx="42580">
                  <c:v>2.8410129999999998</c:v>
                </c:pt>
                <c:pt idx="42581">
                  <c:v>2.854428</c:v>
                </c:pt>
                <c:pt idx="42582">
                  <c:v>2.8848400000000001</c:v>
                </c:pt>
                <c:pt idx="42583">
                  <c:v>2.9289299999999998</c:v>
                </c:pt>
                <c:pt idx="42584">
                  <c:v>2.9134479999999998</c:v>
                </c:pt>
                <c:pt idx="42585">
                  <c:v>2.892436</c:v>
                </c:pt>
                <c:pt idx="42586">
                  <c:v>2.9192900000000002</c:v>
                </c:pt>
                <c:pt idx="42587">
                  <c:v>2.9337140000000002</c:v>
                </c:pt>
                <c:pt idx="42588">
                  <c:v>2.9478979999999999</c:v>
                </c:pt>
                <c:pt idx="42589">
                  <c:v>2.9488349999999999</c:v>
                </c:pt>
                <c:pt idx="42590">
                  <c:v>2.9343870000000001</c:v>
                </c:pt>
                <c:pt idx="42591">
                  <c:v>2.922126</c:v>
                </c:pt>
                <c:pt idx="42592">
                  <c:v>2.8989029999999998</c:v>
                </c:pt>
                <c:pt idx="42593">
                  <c:v>2.8751509999999998</c:v>
                </c:pt>
                <c:pt idx="42594">
                  <c:v>2.8585389999999999</c:v>
                </c:pt>
                <c:pt idx="42595">
                  <c:v>2.803607</c:v>
                </c:pt>
                <c:pt idx="42596">
                  <c:v>2.8254589999999999</c:v>
                </c:pt>
                <c:pt idx="42597">
                  <c:v>2.9177270000000002</c:v>
                </c:pt>
                <c:pt idx="42598">
                  <c:v>2.9384980000000001</c:v>
                </c:pt>
                <c:pt idx="42599">
                  <c:v>2.9956420000000001</c:v>
                </c:pt>
                <c:pt idx="42600">
                  <c:v>3.1039690000000002</c:v>
                </c:pt>
                <c:pt idx="42601">
                  <c:v>3.0887509999999998</c:v>
                </c:pt>
                <c:pt idx="42602">
                  <c:v>2.9763860000000002</c:v>
                </c:pt>
                <c:pt idx="42603">
                  <c:v>2.9104670000000001</c:v>
                </c:pt>
                <c:pt idx="42604">
                  <c:v>2.861472</c:v>
                </c:pt>
                <c:pt idx="42605">
                  <c:v>2.8201939999999999</c:v>
                </c:pt>
                <c:pt idx="42606">
                  <c:v>2.8124769999999999</c:v>
                </c:pt>
                <c:pt idx="42607">
                  <c:v>2.8432010000000001</c:v>
                </c:pt>
                <c:pt idx="42608">
                  <c:v>2.8996970000000002</c:v>
                </c:pt>
                <c:pt idx="42609">
                  <c:v>2.9640049999999998</c:v>
                </c:pt>
                <c:pt idx="42610">
                  <c:v>2.9860500000000001</c:v>
                </c:pt>
                <c:pt idx="42611">
                  <c:v>2.9456859999999998</c:v>
                </c:pt>
                <c:pt idx="42612">
                  <c:v>2.9278</c:v>
                </c:pt>
                <c:pt idx="42613">
                  <c:v>2.9075820000000001</c:v>
                </c:pt>
                <c:pt idx="42614">
                  <c:v>2.8624580000000002</c:v>
                </c:pt>
                <c:pt idx="42615">
                  <c:v>2.8768340000000001</c:v>
                </c:pt>
                <c:pt idx="42616">
                  <c:v>2.8487550000000001</c:v>
                </c:pt>
                <c:pt idx="42617">
                  <c:v>2.7965629999999999</c:v>
                </c:pt>
                <c:pt idx="42618">
                  <c:v>2.7830759999999999</c:v>
                </c:pt>
                <c:pt idx="42619">
                  <c:v>2.835604</c:v>
                </c:pt>
                <c:pt idx="42620">
                  <c:v>2.9207800000000002</c:v>
                </c:pt>
                <c:pt idx="42621">
                  <c:v>2.9662649999999999</c:v>
                </c:pt>
                <c:pt idx="42622">
                  <c:v>2.981627</c:v>
                </c:pt>
                <c:pt idx="42623">
                  <c:v>2.954148</c:v>
                </c:pt>
                <c:pt idx="42624">
                  <c:v>2.9461430000000002</c:v>
                </c:pt>
                <c:pt idx="42625">
                  <c:v>2.9553500000000001</c:v>
                </c:pt>
                <c:pt idx="42626">
                  <c:v>2.9369350000000001</c:v>
                </c:pt>
                <c:pt idx="42627">
                  <c:v>2.8987829999999999</c:v>
                </c:pt>
                <c:pt idx="42628">
                  <c:v>2.8432729999999999</c:v>
                </c:pt>
                <c:pt idx="42629">
                  <c:v>2.812189</c:v>
                </c:pt>
                <c:pt idx="42630">
                  <c:v>2.8541880000000002</c:v>
                </c:pt>
                <c:pt idx="42631">
                  <c:v>2.8498359999999998</c:v>
                </c:pt>
                <c:pt idx="42632">
                  <c:v>2.8359169999999998</c:v>
                </c:pt>
                <c:pt idx="42633">
                  <c:v>2.8444509999999998</c:v>
                </c:pt>
                <c:pt idx="42634">
                  <c:v>2.8356530000000002</c:v>
                </c:pt>
                <c:pt idx="42635">
                  <c:v>2.8390420000000001</c:v>
                </c:pt>
                <c:pt idx="42636">
                  <c:v>2.88056</c:v>
                </c:pt>
                <c:pt idx="42637">
                  <c:v>2.9162599999999999</c:v>
                </c:pt>
                <c:pt idx="42638">
                  <c:v>2.9242659999999998</c:v>
                </c:pt>
                <c:pt idx="42639">
                  <c:v>2.9071250000000002</c:v>
                </c:pt>
                <c:pt idx="42640">
                  <c:v>2.8682029999999998</c:v>
                </c:pt>
                <c:pt idx="42641">
                  <c:v>2.8375520000000001</c:v>
                </c:pt>
                <c:pt idx="42642">
                  <c:v>2.8402919999999998</c:v>
                </c:pt>
                <c:pt idx="42643">
                  <c:v>2.8690449999999998</c:v>
                </c:pt>
                <c:pt idx="42644">
                  <c:v>2.8947919999999998</c:v>
                </c:pt>
                <c:pt idx="42645">
                  <c:v>2.8974609999999998</c:v>
                </c:pt>
                <c:pt idx="42646">
                  <c:v>2.9410699999999999</c:v>
                </c:pt>
                <c:pt idx="42647">
                  <c:v>2.9706640000000002</c:v>
                </c:pt>
                <c:pt idx="42648">
                  <c:v>2.9778760000000002</c:v>
                </c:pt>
                <c:pt idx="42649">
                  <c:v>2.9910260000000002</c:v>
                </c:pt>
                <c:pt idx="42650">
                  <c:v>2.9935510000000001</c:v>
                </c:pt>
                <c:pt idx="42651">
                  <c:v>2.9703520000000001</c:v>
                </c:pt>
                <c:pt idx="42652">
                  <c:v>2.9907379999999999</c:v>
                </c:pt>
                <c:pt idx="42653">
                  <c:v>2.9998010000000002</c:v>
                </c:pt>
                <c:pt idx="42654">
                  <c:v>2.9905940000000002</c:v>
                </c:pt>
                <c:pt idx="42655">
                  <c:v>2.9512390000000002</c:v>
                </c:pt>
                <c:pt idx="42656">
                  <c:v>2.885993</c:v>
                </c:pt>
                <c:pt idx="42657">
                  <c:v>2.836109</c:v>
                </c:pt>
                <c:pt idx="42658">
                  <c:v>2.8118759999999998</c:v>
                </c:pt>
                <c:pt idx="42659">
                  <c:v>2.8187519999999999</c:v>
                </c:pt>
                <c:pt idx="42660">
                  <c:v>2.8033899999999998</c:v>
                </c:pt>
                <c:pt idx="42661">
                  <c:v>2.7864170000000001</c:v>
                </c:pt>
                <c:pt idx="42662">
                  <c:v>2.7784599999999999</c:v>
                </c:pt>
                <c:pt idx="42663">
                  <c:v>2.7828110000000001</c:v>
                </c:pt>
                <c:pt idx="42664">
                  <c:v>2.893999</c:v>
                </c:pt>
                <c:pt idx="42665">
                  <c:v>2.9769869999999998</c:v>
                </c:pt>
                <c:pt idx="42666">
                  <c:v>3.00997</c:v>
                </c:pt>
                <c:pt idx="42667">
                  <c:v>2.9895119999999999</c:v>
                </c:pt>
                <c:pt idx="42668">
                  <c:v>2.9396520000000002</c:v>
                </c:pt>
                <c:pt idx="42669">
                  <c:v>2.936887</c:v>
                </c:pt>
                <c:pt idx="42670">
                  <c:v>2.9889589999999999</c:v>
                </c:pt>
                <c:pt idx="42671">
                  <c:v>2.9659040000000001</c:v>
                </c:pt>
                <c:pt idx="42672">
                  <c:v>2.8987829999999999</c:v>
                </c:pt>
                <c:pt idx="42673">
                  <c:v>2.8898160000000002</c:v>
                </c:pt>
                <c:pt idx="42674">
                  <c:v>2.9433060000000002</c:v>
                </c:pt>
                <c:pt idx="42675">
                  <c:v>2.9269099999999999</c:v>
                </c:pt>
                <c:pt idx="42676">
                  <c:v>2.8390900000000001</c:v>
                </c:pt>
                <c:pt idx="42677">
                  <c:v>2.7736999999999998</c:v>
                </c:pt>
                <c:pt idx="42678">
                  <c:v>2.8107220000000002</c:v>
                </c:pt>
                <c:pt idx="42679">
                  <c:v>2.8647170000000002</c:v>
                </c:pt>
                <c:pt idx="42680">
                  <c:v>2.901211</c:v>
                </c:pt>
                <c:pt idx="42681">
                  <c:v>2.931165</c:v>
                </c:pt>
                <c:pt idx="42682">
                  <c:v>2.9284490000000001</c:v>
                </c:pt>
                <c:pt idx="42683">
                  <c:v>2.878949</c:v>
                </c:pt>
                <c:pt idx="42684">
                  <c:v>2.8692129999999998</c:v>
                </c:pt>
                <c:pt idx="42685">
                  <c:v>2.8817620000000002</c:v>
                </c:pt>
                <c:pt idx="42686">
                  <c:v>2.881354</c:v>
                </c:pt>
                <c:pt idx="42687">
                  <c:v>2.8815460000000002</c:v>
                </c:pt>
                <c:pt idx="42688">
                  <c:v>2.8343539999999998</c:v>
                </c:pt>
                <c:pt idx="42689">
                  <c:v>2.838441</c:v>
                </c:pt>
                <c:pt idx="42690">
                  <c:v>2.8932289999999998</c:v>
                </c:pt>
                <c:pt idx="42691">
                  <c:v>2.9354689999999999</c:v>
                </c:pt>
                <c:pt idx="42692">
                  <c:v>2.9647019999999999</c:v>
                </c:pt>
                <c:pt idx="42693">
                  <c:v>2.9563839999999999</c:v>
                </c:pt>
                <c:pt idx="42694">
                  <c:v>2.9707119999999998</c:v>
                </c:pt>
                <c:pt idx="42695">
                  <c:v>2.9568889999999999</c:v>
                </c:pt>
                <c:pt idx="42696">
                  <c:v>2.941335</c:v>
                </c:pt>
                <c:pt idx="42697">
                  <c:v>2.9548939999999999</c:v>
                </c:pt>
                <c:pt idx="42698">
                  <c:v>2.9341469999999998</c:v>
                </c:pt>
                <c:pt idx="42699">
                  <c:v>2.8955860000000002</c:v>
                </c:pt>
                <c:pt idx="42700">
                  <c:v>2.9084469999999998</c:v>
                </c:pt>
                <c:pt idx="42701">
                  <c:v>2.926742</c:v>
                </c:pt>
                <c:pt idx="42702">
                  <c:v>2.9106830000000001</c:v>
                </c:pt>
                <c:pt idx="42703">
                  <c:v>2.88157</c:v>
                </c:pt>
                <c:pt idx="42704">
                  <c:v>2.8844789999999998</c:v>
                </c:pt>
                <c:pt idx="42705">
                  <c:v>2.894984</c:v>
                </c:pt>
                <c:pt idx="42706">
                  <c:v>2.9127990000000001</c:v>
                </c:pt>
                <c:pt idx="42707">
                  <c:v>2.9171740000000002</c:v>
                </c:pt>
                <c:pt idx="42708">
                  <c:v>2.9300120000000001</c:v>
                </c:pt>
                <c:pt idx="42709">
                  <c:v>2.9362140000000001</c:v>
                </c:pt>
                <c:pt idx="42710">
                  <c:v>2.9011629999999999</c:v>
                </c:pt>
                <c:pt idx="42711">
                  <c:v>2.8695740000000001</c:v>
                </c:pt>
                <c:pt idx="42712">
                  <c:v>2.8760650000000001</c:v>
                </c:pt>
                <c:pt idx="42713">
                  <c:v>2.8899599999999999</c:v>
                </c:pt>
                <c:pt idx="42714">
                  <c:v>2.8850319999999998</c:v>
                </c:pt>
                <c:pt idx="42715">
                  <c:v>2.9160919999999999</c:v>
                </c:pt>
                <c:pt idx="42716">
                  <c:v>2.9379209999999998</c:v>
                </c:pt>
                <c:pt idx="42717">
                  <c:v>2.959533</c:v>
                </c:pt>
                <c:pt idx="42718">
                  <c:v>2.9800399999999998</c:v>
                </c:pt>
                <c:pt idx="42719">
                  <c:v>2.974126</c:v>
                </c:pt>
                <c:pt idx="42720">
                  <c:v>2.980232</c:v>
                </c:pt>
                <c:pt idx="42721">
                  <c:v>2.9799920000000002</c:v>
                </c:pt>
                <c:pt idx="42722">
                  <c:v>2.9308529999999999</c:v>
                </c:pt>
                <c:pt idx="42723">
                  <c:v>2.7955290000000002</c:v>
                </c:pt>
                <c:pt idx="42724">
                  <c:v>2.7250420000000002</c:v>
                </c:pt>
                <c:pt idx="42725">
                  <c:v>2.768195</c:v>
                </c:pt>
                <c:pt idx="42726">
                  <c:v>2.8714249999999999</c:v>
                </c:pt>
                <c:pt idx="42727">
                  <c:v>2.9531390000000002</c:v>
                </c:pt>
                <c:pt idx="42728">
                  <c:v>2.9865789999999999</c:v>
                </c:pt>
                <c:pt idx="42729">
                  <c:v>2.9597739999999999</c:v>
                </c:pt>
                <c:pt idx="42730">
                  <c:v>2.8850560000000001</c:v>
                </c:pt>
                <c:pt idx="42731">
                  <c:v>2.8347869999999999</c:v>
                </c:pt>
                <c:pt idx="42732">
                  <c:v>2.8318059999999998</c:v>
                </c:pt>
                <c:pt idx="42733">
                  <c:v>2.8406530000000001</c:v>
                </c:pt>
                <c:pt idx="42734">
                  <c:v>2.8573849999999998</c:v>
                </c:pt>
                <c:pt idx="42735">
                  <c:v>2.8476490000000001</c:v>
                </c:pt>
                <c:pt idx="42736">
                  <c:v>2.8912580000000001</c:v>
                </c:pt>
                <c:pt idx="42737">
                  <c:v>2.924747</c:v>
                </c:pt>
                <c:pt idx="42738">
                  <c:v>2.9163570000000001</c:v>
                </c:pt>
                <c:pt idx="42739">
                  <c:v>2.9246270000000001</c:v>
                </c:pt>
                <c:pt idx="42740">
                  <c:v>2.9037109999999999</c:v>
                </c:pt>
                <c:pt idx="42741">
                  <c:v>2.8216130000000001</c:v>
                </c:pt>
                <c:pt idx="42742">
                  <c:v>2.757857</c:v>
                </c:pt>
                <c:pt idx="42743">
                  <c:v>2.7177340000000001</c:v>
                </c:pt>
                <c:pt idx="42744">
                  <c:v>2.6893419999999999</c:v>
                </c:pt>
                <c:pt idx="42745">
                  <c:v>2.7269410000000001</c:v>
                </c:pt>
                <c:pt idx="42746">
                  <c:v>2.8939029999999999</c:v>
                </c:pt>
                <c:pt idx="42747">
                  <c:v>3.0493730000000001</c:v>
                </c:pt>
                <c:pt idx="42748">
                  <c:v>3.1015169999999999</c:v>
                </c:pt>
                <c:pt idx="42749">
                  <c:v>3.079904</c:v>
                </c:pt>
                <c:pt idx="42750">
                  <c:v>3.095939</c:v>
                </c:pt>
                <c:pt idx="42751">
                  <c:v>3.0664180000000001</c:v>
                </c:pt>
                <c:pt idx="42752">
                  <c:v>2.9868670000000002</c:v>
                </c:pt>
                <c:pt idx="42753">
                  <c:v>2.9398200000000001</c:v>
                </c:pt>
                <c:pt idx="42754">
                  <c:v>2.8968600000000002</c:v>
                </c:pt>
                <c:pt idx="42755">
                  <c:v>2.8730349999999998</c:v>
                </c:pt>
                <c:pt idx="42756">
                  <c:v>2.8224300000000002</c:v>
                </c:pt>
                <c:pt idx="42757">
                  <c:v>2.7874509999999999</c:v>
                </c:pt>
                <c:pt idx="42758">
                  <c:v>2.8457499999999998</c:v>
                </c:pt>
                <c:pt idx="42759">
                  <c:v>2.9536440000000002</c:v>
                </c:pt>
                <c:pt idx="42760">
                  <c:v>3.0219429999999998</c:v>
                </c:pt>
                <c:pt idx="42761">
                  <c:v>3.0163890000000002</c:v>
                </c:pt>
                <c:pt idx="42762">
                  <c:v>2.9625379999999999</c:v>
                </c:pt>
                <c:pt idx="42763">
                  <c:v>2.9395319999999998</c:v>
                </c:pt>
                <c:pt idx="42764">
                  <c:v>2.9606870000000001</c:v>
                </c:pt>
                <c:pt idx="42765">
                  <c:v>2.9613119999999999</c:v>
                </c:pt>
                <c:pt idx="42766">
                  <c:v>2.9491000000000001</c:v>
                </c:pt>
                <c:pt idx="42767">
                  <c:v>2.9399639999999998</c:v>
                </c:pt>
                <c:pt idx="42768">
                  <c:v>2.9056829999999998</c:v>
                </c:pt>
                <c:pt idx="42769">
                  <c:v>2.9264779999999999</c:v>
                </c:pt>
                <c:pt idx="42770">
                  <c:v>2.8988070000000001</c:v>
                </c:pt>
                <c:pt idx="42771">
                  <c:v>2.8124769999999999</c:v>
                </c:pt>
                <c:pt idx="42772">
                  <c:v>2.731773</c:v>
                </c:pt>
                <c:pt idx="42773">
                  <c:v>2.6973470000000002</c:v>
                </c:pt>
                <c:pt idx="42774">
                  <c:v>2.6846299999999998</c:v>
                </c:pt>
                <c:pt idx="42775">
                  <c:v>2.7066509999999999</c:v>
                </c:pt>
                <c:pt idx="42776">
                  <c:v>2.7695889999999999</c:v>
                </c:pt>
                <c:pt idx="42777">
                  <c:v>2.9222950000000001</c:v>
                </c:pt>
                <c:pt idx="42778">
                  <c:v>3.0756489999999999</c:v>
                </c:pt>
                <c:pt idx="42779">
                  <c:v>3.2580689999999999</c:v>
                </c:pt>
                <c:pt idx="42780">
                  <c:v>3.262661</c:v>
                </c:pt>
                <c:pt idx="42781">
                  <c:v>3.1307499999999999</c:v>
                </c:pt>
                <c:pt idx="42782">
                  <c:v>3.0292029999999999</c:v>
                </c:pt>
                <c:pt idx="42783">
                  <c:v>2.9849679999999998</c:v>
                </c:pt>
                <c:pt idx="42784">
                  <c:v>2.8985430000000001</c:v>
                </c:pt>
                <c:pt idx="42785">
                  <c:v>2.8617119999999998</c:v>
                </c:pt>
                <c:pt idx="42786">
                  <c:v>2.8751030000000002</c:v>
                </c:pt>
                <c:pt idx="42787">
                  <c:v>2.879238</c:v>
                </c:pt>
                <c:pt idx="42788">
                  <c:v>2.913592</c:v>
                </c:pt>
                <c:pt idx="42789">
                  <c:v>2.930685</c:v>
                </c:pt>
                <c:pt idx="42790">
                  <c:v>2.9176310000000001</c:v>
                </c:pt>
                <c:pt idx="42791">
                  <c:v>2.9045529999999999</c:v>
                </c:pt>
                <c:pt idx="42792">
                  <c:v>2.9003459999999999</c:v>
                </c:pt>
                <c:pt idx="42793">
                  <c:v>2.8834689999999998</c:v>
                </c:pt>
                <c:pt idx="42794">
                  <c:v>2.8879890000000001</c:v>
                </c:pt>
                <c:pt idx="42795">
                  <c:v>2.8688039999999999</c:v>
                </c:pt>
                <c:pt idx="42796">
                  <c:v>2.8233440000000001</c:v>
                </c:pt>
                <c:pt idx="42797">
                  <c:v>2.7982450000000001</c:v>
                </c:pt>
                <c:pt idx="42798">
                  <c:v>2.8365420000000001</c:v>
                </c:pt>
                <c:pt idx="42799">
                  <c:v>2.8726029999999998</c:v>
                </c:pt>
                <c:pt idx="42800">
                  <c:v>2.9239289999999998</c:v>
                </c:pt>
                <c:pt idx="42801">
                  <c:v>2.8884690000000002</c:v>
                </c:pt>
                <c:pt idx="42802">
                  <c:v>2.8998409999999999</c:v>
                </c:pt>
                <c:pt idx="42803">
                  <c:v>2.9326319999999999</c:v>
                </c:pt>
                <c:pt idx="42804">
                  <c:v>2.9659040000000001</c:v>
                </c:pt>
                <c:pt idx="42805">
                  <c:v>2.9653269999999998</c:v>
                </c:pt>
                <c:pt idx="42806">
                  <c:v>2.935012</c:v>
                </c:pt>
                <c:pt idx="42807">
                  <c:v>2.913856</c:v>
                </c:pt>
                <c:pt idx="42808">
                  <c:v>2.9160439999999999</c:v>
                </c:pt>
                <c:pt idx="42809">
                  <c:v>2.8843350000000001</c:v>
                </c:pt>
                <c:pt idx="42810">
                  <c:v>2.8507739999999999</c:v>
                </c:pt>
                <c:pt idx="42811">
                  <c:v>2.8040389999999999</c:v>
                </c:pt>
                <c:pt idx="42812">
                  <c:v>2.7409089999999998</c:v>
                </c:pt>
                <c:pt idx="42813">
                  <c:v>2.7200169999999999</c:v>
                </c:pt>
                <c:pt idx="42814">
                  <c:v>2.8230789999999999</c:v>
                </c:pt>
                <c:pt idx="42815">
                  <c:v>2.920852</c:v>
                </c:pt>
                <c:pt idx="42816">
                  <c:v>2.927343</c:v>
                </c:pt>
                <c:pt idx="42817">
                  <c:v>2.9140250000000001</c:v>
                </c:pt>
                <c:pt idx="42818">
                  <c:v>2.927343</c:v>
                </c:pt>
                <c:pt idx="42819">
                  <c:v>3.0236260000000001</c:v>
                </c:pt>
                <c:pt idx="42820">
                  <c:v>2.9367670000000001</c:v>
                </c:pt>
                <c:pt idx="42821">
                  <c:v>2.9404690000000002</c:v>
                </c:pt>
                <c:pt idx="42822">
                  <c:v>2.8813049999999998</c:v>
                </c:pt>
                <c:pt idx="42823">
                  <c:v>2.8569279999999999</c:v>
                </c:pt>
                <c:pt idx="42824">
                  <c:v>2.877507</c:v>
                </c:pt>
                <c:pt idx="42825">
                  <c:v>3.023361</c:v>
                </c:pt>
                <c:pt idx="42826">
                  <c:v>2.9449649999999998</c:v>
                </c:pt>
                <c:pt idx="42827">
                  <c:v>2.931406</c:v>
                </c:pt>
                <c:pt idx="42828">
                  <c:v>2.8929649999999998</c:v>
                </c:pt>
                <c:pt idx="42829">
                  <c:v>2.8233679999999999</c:v>
                </c:pt>
                <c:pt idx="42830">
                  <c:v>2.8271660000000001</c:v>
                </c:pt>
                <c:pt idx="42831">
                  <c:v>2.8607990000000001</c:v>
                </c:pt>
                <c:pt idx="42832">
                  <c:v>2.937608</c:v>
                </c:pt>
                <c:pt idx="42833">
                  <c:v>2.9998490000000002</c:v>
                </c:pt>
                <c:pt idx="42834">
                  <c:v>3.0060519999999999</c:v>
                </c:pt>
                <c:pt idx="42835">
                  <c:v>3.00848</c:v>
                </c:pt>
                <c:pt idx="42836">
                  <c:v>3.0305490000000002</c:v>
                </c:pt>
                <c:pt idx="42837">
                  <c:v>3.0505270000000002</c:v>
                </c:pt>
                <c:pt idx="42838">
                  <c:v>3.0140090000000002</c:v>
                </c:pt>
                <c:pt idx="42839">
                  <c:v>2.9278</c:v>
                </c:pt>
                <c:pt idx="42840">
                  <c:v>2.844932</c:v>
                </c:pt>
                <c:pt idx="42841">
                  <c:v>2.8171889999999999</c:v>
                </c:pt>
                <c:pt idx="42842">
                  <c:v>2.8044959999999999</c:v>
                </c:pt>
                <c:pt idx="42843">
                  <c:v>2.838441</c:v>
                </c:pt>
                <c:pt idx="42844">
                  <c:v>2.9008980000000002</c:v>
                </c:pt>
                <c:pt idx="42845">
                  <c:v>2.9114040000000001</c:v>
                </c:pt>
                <c:pt idx="42846">
                  <c:v>2.9369589999999999</c:v>
                </c:pt>
                <c:pt idx="42847">
                  <c:v>2.8881809999999999</c:v>
                </c:pt>
                <c:pt idx="42848">
                  <c:v>2.8278150000000002</c:v>
                </c:pt>
                <c:pt idx="42849">
                  <c:v>2.8289209999999998</c:v>
                </c:pt>
                <c:pt idx="42850">
                  <c:v>2.9135200000000001</c:v>
                </c:pt>
                <c:pt idx="42851">
                  <c:v>2.995234</c:v>
                </c:pt>
                <c:pt idx="42852">
                  <c:v>3.0339149999999999</c:v>
                </c:pt>
                <c:pt idx="42853">
                  <c:v>2.9856410000000002</c:v>
                </c:pt>
                <c:pt idx="42854">
                  <c:v>2.9155389999999999</c:v>
                </c:pt>
                <c:pt idx="42855">
                  <c:v>2.871569</c:v>
                </c:pt>
                <c:pt idx="42856">
                  <c:v>2.848058</c:v>
                </c:pt>
                <c:pt idx="42857">
                  <c:v>2.845269</c:v>
                </c:pt>
                <c:pt idx="42858">
                  <c:v>2.8698860000000002</c:v>
                </c:pt>
                <c:pt idx="42859">
                  <c:v>2.8665690000000001</c:v>
                </c:pt>
                <c:pt idx="42860">
                  <c:v>2.8344499999999999</c:v>
                </c:pt>
                <c:pt idx="42861">
                  <c:v>2.8370709999999999</c:v>
                </c:pt>
                <c:pt idx="42862">
                  <c:v>2.891378</c:v>
                </c:pt>
                <c:pt idx="42863">
                  <c:v>2.9390269999999998</c:v>
                </c:pt>
                <c:pt idx="42864">
                  <c:v>2.9305159999999999</c:v>
                </c:pt>
                <c:pt idx="42865">
                  <c:v>2.925732</c:v>
                </c:pt>
                <c:pt idx="42866">
                  <c:v>2.9495079999999998</c:v>
                </c:pt>
                <c:pt idx="42867">
                  <c:v>2.9898250000000002</c:v>
                </c:pt>
                <c:pt idx="42868">
                  <c:v>2.9945119999999998</c:v>
                </c:pt>
                <c:pt idx="42869">
                  <c:v>2.9581149999999998</c:v>
                </c:pt>
                <c:pt idx="42870">
                  <c:v>2.899985</c:v>
                </c:pt>
                <c:pt idx="42871">
                  <c:v>2.8734679999999999</c:v>
                </c:pt>
                <c:pt idx="42872">
                  <c:v>2.8800309999999998</c:v>
                </c:pt>
                <c:pt idx="42873">
                  <c:v>2.894047</c:v>
                </c:pt>
                <c:pt idx="42874">
                  <c:v>2.891451</c:v>
                </c:pt>
                <c:pt idx="42875">
                  <c:v>2.8592599999999999</c:v>
                </c:pt>
                <c:pt idx="42876">
                  <c:v>2.8236560000000002</c:v>
                </c:pt>
                <c:pt idx="42877">
                  <c:v>2.8045200000000001</c:v>
                </c:pt>
                <c:pt idx="42878">
                  <c:v>2.8030539999999999</c:v>
                </c:pt>
                <c:pt idx="42879">
                  <c:v>2.8277190000000001</c:v>
                </c:pt>
                <c:pt idx="42880">
                  <c:v>2.863251</c:v>
                </c:pt>
                <c:pt idx="42881">
                  <c:v>2.8649580000000001</c:v>
                </c:pt>
                <c:pt idx="42882">
                  <c:v>2.8989750000000001</c:v>
                </c:pt>
                <c:pt idx="42883">
                  <c:v>2.9814340000000001</c:v>
                </c:pt>
                <c:pt idx="42884">
                  <c:v>3.0024700000000002</c:v>
                </c:pt>
                <c:pt idx="42885">
                  <c:v>2.9319829999999998</c:v>
                </c:pt>
                <c:pt idx="42886">
                  <c:v>2.9034710000000001</c:v>
                </c:pt>
                <c:pt idx="42887">
                  <c:v>2.945109</c:v>
                </c:pt>
                <c:pt idx="42888">
                  <c:v>2.9305159999999999</c:v>
                </c:pt>
                <c:pt idx="42889">
                  <c:v>2.8871470000000001</c:v>
                </c:pt>
                <c:pt idx="42890">
                  <c:v>2.9318629999999999</c:v>
                </c:pt>
                <c:pt idx="42891">
                  <c:v>2.941767</c:v>
                </c:pt>
                <c:pt idx="42892">
                  <c:v>2.9004660000000002</c:v>
                </c:pt>
                <c:pt idx="42893">
                  <c:v>2.9252760000000002</c:v>
                </c:pt>
                <c:pt idx="42894">
                  <c:v>2.996267</c:v>
                </c:pt>
                <c:pt idx="42895">
                  <c:v>3.1236820000000001</c:v>
                </c:pt>
                <c:pt idx="42896">
                  <c:v>3.1232250000000001</c:v>
                </c:pt>
                <c:pt idx="42897">
                  <c:v>2.9534750000000001</c:v>
                </c:pt>
                <c:pt idx="42898">
                  <c:v>2.815795</c:v>
                </c:pt>
                <c:pt idx="42899">
                  <c:v>2.7488419999999998</c:v>
                </c:pt>
                <c:pt idx="42900">
                  <c:v>2.783941</c:v>
                </c:pt>
                <c:pt idx="42901">
                  <c:v>2.787884</c:v>
                </c:pt>
                <c:pt idx="42902">
                  <c:v>2.7595879999999999</c:v>
                </c:pt>
                <c:pt idx="42903">
                  <c:v>2.7895669999999999</c:v>
                </c:pt>
                <c:pt idx="42904">
                  <c:v>2.8944800000000002</c:v>
                </c:pt>
                <c:pt idx="42905">
                  <c:v>2.9703759999999999</c:v>
                </c:pt>
                <c:pt idx="42906">
                  <c:v>2.9860500000000001</c:v>
                </c:pt>
                <c:pt idx="42907">
                  <c:v>2.9638849999999999</c:v>
                </c:pt>
                <c:pt idx="42908">
                  <c:v>2.8568560000000001</c:v>
                </c:pt>
                <c:pt idx="42909">
                  <c:v>2.7780269999999998</c:v>
                </c:pt>
                <c:pt idx="42910">
                  <c:v>2.7949280000000001</c:v>
                </c:pt>
                <c:pt idx="42911">
                  <c:v>2.7895669999999999</c:v>
                </c:pt>
                <c:pt idx="42912">
                  <c:v>2.8111069999999998</c:v>
                </c:pt>
                <c:pt idx="42913">
                  <c:v>2.8619050000000001</c:v>
                </c:pt>
                <c:pt idx="42914">
                  <c:v>2.8712080000000002</c:v>
                </c:pt>
                <c:pt idx="42915">
                  <c:v>2.881834</c:v>
                </c:pt>
                <c:pt idx="42916">
                  <c:v>2.939435</c:v>
                </c:pt>
                <c:pt idx="42917">
                  <c:v>2.9685009999999998</c:v>
                </c:pt>
                <c:pt idx="42918">
                  <c:v>2.9823</c:v>
                </c:pt>
                <c:pt idx="42919">
                  <c:v>3.0342509999999998</c:v>
                </c:pt>
                <c:pt idx="42920">
                  <c:v>3.0147059999999999</c:v>
                </c:pt>
                <c:pt idx="42921">
                  <c:v>2.9763380000000002</c:v>
                </c:pt>
                <c:pt idx="42922">
                  <c:v>2.9638610000000001</c:v>
                </c:pt>
                <c:pt idx="42923">
                  <c:v>2.962971</c:v>
                </c:pt>
                <c:pt idx="42924">
                  <c:v>2.9449890000000001</c:v>
                </c:pt>
                <c:pt idx="42925">
                  <c:v>2.9198909999999998</c:v>
                </c:pt>
                <c:pt idx="42926">
                  <c:v>2.91364</c:v>
                </c:pt>
                <c:pt idx="42927">
                  <c:v>2.9193859999999998</c:v>
                </c:pt>
                <c:pt idx="42928">
                  <c:v>2.9161160000000002</c:v>
                </c:pt>
                <c:pt idx="42929">
                  <c:v>2.9155630000000001</c:v>
                </c:pt>
                <c:pt idx="42930">
                  <c:v>2.9240979999999999</c:v>
                </c:pt>
                <c:pt idx="42931">
                  <c:v>2.9346030000000001</c:v>
                </c:pt>
                <c:pt idx="42932">
                  <c:v>2.9412389999999999</c:v>
                </c:pt>
                <c:pt idx="42933">
                  <c:v>2.9517679999999999</c:v>
                </c:pt>
                <c:pt idx="42934">
                  <c:v>2.9271029999999998</c:v>
                </c:pt>
                <c:pt idx="42935">
                  <c:v>2.8907769999999999</c:v>
                </c:pt>
                <c:pt idx="42936">
                  <c:v>2.8852479999999998</c:v>
                </c:pt>
                <c:pt idx="42937">
                  <c:v>2.8908499999999999</c:v>
                </c:pt>
                <c:pt idx="42938">
                  <c:v>2.872458</c:v>
                </c:pt>
                <c:pt idx="42939">
                  <c:v>2.87229</c:v>
                </c:pt>
                <c:pt idx="42940">
                  <c:v>2.9055140000000002</c:v>
                </c:pt>
                <c:pt idx="42941">
                  <c:v>2.912919</c:v>
                </c:pt>
                <c:pt idx="42942">
                  <c:v>2.9027500000000002</c:v>
                </c:pt>
                <c:pt idx="42943">
                  <c:v>2.900153</c:v>
                </c:pt>
                <c:pt idx="42944">
                  <c:v>2.9220299999999999</c:v>
                </c:pt>
                <c:pt idx="42945">
                  <c:v>2.928401</c:v>
                </c:pt>
                <c:pt idx="42946">
                  <c:v>2.9060429999999999</c:v>
                </c:pt>
                <c:pt idx="42947">
                  <c:v>2.9075099999999998</c:v>
                </c:pt>
                <c:pt idx="42948">
                  <c:v>2.9179430000000002</c:v>
                </c:pt>
                <c:pt idx="42949">
                  <c:v>2.9204189999999999</c:v>
                </c:pt>
                <c:pt idx="42950">
                  <c:v>2.9102260000000002</c:v>
                </c:pt>
                <c:pt idx="42951">
                  <c:v>2.903591</c:v>
                </c:pt>
                <c:pt idx="42952">
                  <c:v>2.9378009999999999</c:v>
                </c:pt>
                <c:pt idx="42953">
                  <c:v>2.9460709999999999</c:v>
                </c:pt>
                <c:pt idx="42954">
                  <c:v>2.9054660000000001</c:v>
                </c:pt>
                <c:pt idx="42955">
                  <c:v>2.8460380000000001</c:v>
                </c:pt>
                <c:pt idx="42956">
                  <c:v>2.798943</c:v>
                </c:pt>
                <c:pt idx="42957">
                  <c:v>2.8091840000000001</c:v>
                </c:pt>
                <c:pt idx="42958">
                  <c:v>2.8493080000000002</c:v>
                </c:pt>
                <c:pt idx="42959">
                  <c:v>2.8559909999999999</c:v>
                </c:pt>
                <c:pt idx="42960">
                  <c:v>2.8148819999999999</c:v>
                </c:pt>
                <c:pt idx="42961">
                  <c:v>2.8464469999999999</c:v>
                </c:pt>
                <c:pt idx="42962">
                  <c:v>2.9309970000000001</c:v>
                </c:pt>
                <c:pt idx="42963">
                  <c:v>2.9528500000000002</c:v>
                </c:pt>
                <c:pt idx="42964">
                  <c:v>3.003816</c:v>
                </c:pt>
                <c:pt idx="42965">
                  <c:v>3.0965159999999998</c:v>
                </c:pt>
                <c:pt idx="42966">
                  <c:v>3.1083440000000002</c:v>
                </c:pt>
                <c:pt idx="42967">
                  <c:v>2.9183279999999998</c:v>
                </c:pt>
                <c:pt idx="42968">
                  <c:v>2.826565</c:v>
                </c:pt>
                <c:pt idx="42969">
                  <c:v>2.7988219999999999</c:v>
                </c:pt>
                <c:pt idx="42970">
                  <c:v>2.8150019999999998</c:v>
                </c:pt>
                <c:pt idx="42971">
                  <c:v>2.8228149999999999</c:v>
                </c:pt>
                <c:pt idx="42972">
                  <c:v>2.762016</c:v>
                </c:pt>
                <c:pt idx="42973">
                  <c:v>2.6954959999999999</c:v>
                </c:pt>
                <c:pt idx="42974">
                  <c:v>2.7057859999999998</c:v>
                </c:pt>
                <c:pt idx="42975">
                  <c:v>2.7941340000000001</c:v>
                </c:pt>
                <c:pt idx="42976">
                  <c:v>2.8667370000000001</c:v>
                </c:pt>
                <c:pt idx="42977">
                  <c:v>2.928016</c:v>
                </c:pt>
                <c:pt idx="42978">
                  <c:v>2.9887429999999999</c:v>
                </c:pt>
                <c:pt idx="42979">
                  <c:v>2.976146</c:v>
                </c:pt>
                <c:pt idx="42980">
                  <c:v>2.9568409999999998</c:v>
                </c:pt>
                <c:pt idx="42981">
                  <c:v>2.992613</c:v>
                </c:pt>
                <c:pt idx="42982">
                  <c:v>3.0109560000000002</c:v>
                </c:pt>
                <c:pt idx="42983">
                  <c:v>3.0149710000000001</c:v>
                </c:pt>
                <c:pt idx="42984">
                  <c:v>2.9816750000000001</c:v>
                </c:pt>
                <c:pt idx="42985">
                  <c:v>2.9207079999999999</c:v>
                </c:pt>
                <c:pt idx="42986">
                  <c:v>2.8897439999999999</c:v>
                </c:pt>
                <c:pt idx="42987">
                  <c:v>2.851664</c:v>
                </c:pt>
                <c:pt idx="42988">
                  <c:v>2.847</c:v>
                </c:pt>
                <c:pt idx="42989">
                  <c:v>2.8500290000000001</c:v>
                </c:pt>
                <c:pt idx="42990">
                  <c:v>2.870247</c:v>
                </c:pt>
                <c:pt idx="42991">
                  <c:v>2.8841899999999998</c:v>
                </c:pt>
                <c:pt idx="42992">
                  <c:v>2.8851279999999999</c:v>
                </c:pt>
                <c:pt idx="42993">
                  <c:v>2.9622739999999999</c:v>
                </c:pt>
                <c:pt idx="42994">
                  <c:v>3.060384</c:v>
                </c:pt>
                <c:pt idx="42995">
                  <c:v>3.0439880000000001</c:v>
                </c:pt>
                <c:pt idx="42996">
                  <c:v>2.9777079999999998</c:v>
                </c:pt>
                <c:pt idx="42997">
                  <c:v>2.9147699999999999</c:v>
                </c:pt>
                <c:pt idx="42998">
                  <c:v>2.879286</c:v>
                </c:pt>
                <c:pt idx="42999">
                  <c:v>2.8904890000000001</c:v>
                </c:pt>
                <c:pt idx="43000">
                  <c:v>2.9191929999999999</c:v>
                </c:pt>
                <c:pt idx="43001">
                  <c:v>2.9215010000000001</c:v>
                </c:pt>
                <c:pt idx="43002">
                  <c:v>2.914193</c:v>
                </c:pt>
                <c:pt idx="43003">
                  <c:v>2.9131109999999998</c:v>
                </c:pt>
                <c:pt idx="43004">
                  <c:v>2.905322</c:v>
                </c:pt>
                <c:pt idx="43005">
                  <c:v>2.9367429999999999</c:v>
                </c:pt>
                <c:pt idx="43006">
                  <c:v>2.9491480000000001</c:v>
                </c:pt>
                <c:pt idx="43007">
                  <c:v>2.9397959999999999</c:v>
                </c:pt>
                <c:pt idx="43008">
                  <c:v>2.9416950000000002</c:v>
                </c:pt>
                <c:pt idx="43009">
                  <c:v>2.929074</c:v>
                </c:pt>
                <c:pt idx="43010">
                  <c:v>2.9130630000000002</c:v>
                </c:pt>
                <c:pt idx="43011">
                  <c:v>2.906428</c:v>
                </c:pt>
                <c:pt idx="43012">
                  <c:v>2.9045770000000002</c:v>
                </c:pt>
                <c:pt idx="43013">
                  <c:v>2.8896000000000002</c:v>
                </c:pt>
                <c:pt idx="43014">
                  <c:v>2.890609</c:v>
                </c:pt>
                <c:pt idx="43015">
                  <c:v>2.9039030000000001</c:v>
                </c:pt>
                <c:pt idx="43016">
                  <c:v>2.8985910000000001</c:v>
                </c:pt>
                <c:pt idx="43017">
                  <c:v>2.8878919999999999</c:v>
                </c:pt>
                <c:pt idx="43018">
                  <c:v>2.8765450000000001</c:v>
                </c:pt>
                <c:pt idx="43019">
                  <c:v>2.8761130000000001</c:v>
                </c:pt>
                <c:pt idx="43020">
                  <c:v>2.8580580000000002</c:v>
                </c:pt>
                <c:pt idx="43021">
                  <c:v>2.877243</c:v>
                </c:pt>
                <c:pt idx="43022">
                  <c:v>2.9107789999999998</c:v>
                </c:pt>
                <c:pt idx="43023">
                  <c:v>2.9732120000000002</c:v>
                </c:pt>
                <c:pt idx="43024">
                  <c:v>2.9928780000000001</c:v>
                </c:pt>
                <c:pt idx="43025">
                  <c:v>2.958091</c:v>
                </c:pt>
                <c:pt idx="43026">
                  <c:v>2.9277039999999999</c:v>
                </c:pt>
                <c:pt idx="43027">
                  <c:v>2.884887</c:v>
                </c:pt>
                <c:pt idx="43028">
                  <c:v>2.8461820000000002</c:v>
                </c:pt>
                <c:pt idx="43029">
                  <c:v>2.8452449999999998</c:v>
                </c:pt>
                <c:pt idx="43030">
                  <c:v>2.8691170000000001</c:v>
                </c:pt>
                <c:pt idx="43031">
                  <c:v>2.8346429999999998</c:v>
                </c:pt>
                <c:pt idx="43032">
                  <c:v>2.784662</c:v>
                </c:pt>
                <c:pt idx="43033">
                  <c:v>2.8182230000000001</c:v>
                </c:pt>
                <c:pt idx="43034">
                  <c:v>2.8933740000000001</c:v>
                </c:pt>
                <c:pt idx="43035">
                  <c:v>2.9208280000000002</c:v>
                </c:pt>
                <c:pt idx="43036">
                  <c:v>2.9333529999999999</c:v>
                </c:pt>
                <c:pt idx="43037">
                  <c:v>2.9135680000000002</c:v>
                </c:pt>
                <c:pt idx="43038">
                  <c:v>2.871785</c:v>
                </c:pt>
                <c:pt idx="43039">
                  <c:v>2.8824589999999999</c:v>
                </c:pt>
                <c:pt idx="43040">
                  <c:v>2.9289540000000001</c:v>
                </c:pt>
                <c:pt idx="43041">
                  <c:v>2.9478499999999999</c:v>
                </c:pt>
                <c:pt idx="43042">
                  <c:v>2.9350360000000002</c:v>
                </c:pt>
                <c:pt idx="43043">
                  <c:v>2.9547979999999998</c:v>
                </c:pt>
                <c:pt idx="43044">
                  <c:v>2.9427289999999999</c:v>
                </c:pt>
                <c:pt idx="43045">
                  <c:v>2.895994</c:v>
                </c:pt>
                <c:pt idx="43046">
                  <c:v>2.8467349999999998</c:v>
                </c:pt>
                <c:pt idx="43047">
                  <c:v>2.7805040000000001</c:v>
                </c:pt>
                <c:pt idx="43048">
                  <c:v>2.8525770000000001</c:v>
                </c:pt>
                <c:pt idx="43049">
                  <c:v>2.857818</c:v>
                </c:pt>
                <c:pt idx="43050">
                  <c:v>2.7930290000000002</c:v>
                </c:pt>
                <c:pt idx="43051">
                  <c:v>2.785768</c:v>
                </c:pt>
                <c:pt idx="43052">
                  <c:v>2.7925960000000001</c:v>
                </c:pt>
                <c:pt idx="43053">
                  <c:v>2.8482980000000002</c:v>
                </c:pt>
                <c:pt idx="43054">
                  <c:v>3.103488</c:v>
                </c:pt>
                <c:pt idx="43055">
                  <c:v>3.1803460000000001</c:v>
                </c:pt>
                <c:pt idx="43056">
                  <c:v>3.0575230000000002</c:v>
                </c:pt>
                <c:pt idx="43057">
                  <c:v>2.9336899999999999</c:v>
                </c:pt>
                <c:pt idx="43058">
                  <c:v>2.8601740000000002</c:v>
                </c:pt>
                <c:pt idx="43059">
                  <c:v>2.8755839999999999</c:v>
                </c:pt>
                <c:pt idx="43060">
                  <c:v>2.9070049999999998</c:v>
                </c:pt>
                <c:pt idx="43061">
                  <c:v>2.930685</c:v>
                </c:pt>
                <c:pt idx="43062">
                  <c:v>2.9589560000000001</c:v>
                </c:pt>
                <c:pt idx="43063">
                  <c:v>2.9968439999999998</c:v>
                </c:pt>
                <c:pt idx="43064">
                  <c:v>2.9946570000000001</c:v>
                </c:pt>
                <c:pt idx="43065">
                  <c:v>2.970135</c:v>
                </c:pt>
                <c:pt idx="43066">
                  <c:v>2.949989</c:v>
                </c:pt>
                <c:pt idx="43067">
                  <c:v>2.8801519999999998</c:v>
                </c:pt>
                <c:pt idx="43068">
                  <c:v>2.845726</c:v>
                </c:pt>
                <c:pt idx="43069">
                  <c:v>2.8392110000000002</c:v>
                </c:pt>
                <c:pt idx="43070">
                  <c:v>2.842336</c:v>
                </c:pt>
                <c:pt idx="43071">
                  <c:v>2.8723380000000001</c:v>
                </c:pt>
                <c:pt idx="43072">
                  <c:v>2.8574329999999999</c:v>
                </c:pt>
                <c:pt idx="43073">
                  <c:v>2.854981</c:v>
                </c:pt>
                <c:pt idx="43074">
                  <c:v>2.88056</c:v>
                </c:pt>
                <c:pt idx="43075">
                  <c:v>2.915082</c:v>
                </c:pt>
                <c:pt idx="43076">
                  <c:v>2.949268</c:v>
                </c:pt>
                <c:pt idx="43077">
                  <c:v>2.9561199999999999</c:v>
                </c:pt>
                <c:pt idx="43078">
                  <c:v>2.9384260000000002</c:v>
                </c:pt>
                <c:pt idx="43079">
                  <c:v>2.941551</c:v>
                </c:pt>
                <c:pt idx="43080">
                  <c:v>2.9575619999999998</c:v>
                </c:pt>
                <c:pt idx="43081">
                  <c:v>2.9721549999999999</c:v>
                </c:pt>
                <c:pt idx="43082">
                  <c:v>2.9766499999999998</c:v>
                </c:pt>
                <c:pt idx="43083">
                  <c:v>2.947225</c:v>
                </c:pt>
                <c:pt idx="43084">
                  <c:v>2.9361899999999999</c:v>
                </c:pt>
                <c:pt idx="43085">
                  <c:v>2.9230879999999999</c:v>
                </c:pt>
                <c:pt idx="43086">
                  <c:v>2.91465</c:v>
                </c:pt>
                <c:pt idx="43087">
                  <c:v>2.91953</c:v>
                </c:pt>
                <c:pt idx="43088">
                  <c:v>2.9167649999999998</c:v>
                </c:pt>
                <c:pt idx="43089">
                  <c:v>2.911308</c:v>
                </c:pt>
                <c:pt idx="43090">
                  <c:v>2.918256</c:v>
                </c:pt>
                <c:pt idx="43091">
                  <c:v>2.899143</c:v>
                </c:pt>
                <c:pt idx="43092">
                  <c:v>2.8642850000000002</c:v>
                </c:pt>
                <c:pt idx="43093">
                  <c:v>2.873348</c:v>
                </c:pt>
                <c:pt idx="43094">
                  <c:v>2.8894790000000001</c:v>
                </c:pt>
                <c:pt idx="43095">
                  <c:v>2.8532980000000001</c:v>
                </c:pt>
                <c:pt idx="43096">
                  <c:v>2.8148089999999999</c:v>
                </c:pt>
                <c:pt idx="43097">
                  <c:v>2.8148819999999999</c:v>
                </c:pt>
                <c:pt idx="43098">
                  <c:v>2.8327200000000001</c:v>
                </c:pt>
                <c:pt idx="43099">
                  <c:v>2.855702</c:v>
                </c:pt>
                <c:pt idx="43100">
                  <c:v>2.8430089999999999</c:v>
                </c:pt>
                <c:pt idx="43101">
                  <c:v>2.8168769999999999</c:v>
                </c:pt>
                <c:pt idx="43102">
                  <c:v>2.9000569999999999</c:v>
                </c:pt>
                <c:pt idx="43103">
                  <c:v>2.9656159999999998</c:v>
                </c:pt>
                <c:pt idx="43104">
                  <c:v>2.9665050000000002</c:v>
                </c:pt>
                <c:pt idx="43105">
                  <c:v>2.9221499999999998</c:v>
                </c:pt>
                <c:pt idx="43106">
                  <c:v>2.9127749999999999</c:v>
                </c:pt>
                <c:pt idx="43107">
                  <c:v>2.9085190000000001</c:v>
                </c:pt>
                <c:pt idx="43108">
                  <c:v>2.9112119999999999</c:v>
                </c:pt>
                <c:pt idx="43109">
                  <c:v>2.8779159999999999</c:v>
                </c:pt>
                <c:pt idx="43110">
                  <c:v>2.8631549999999999</c:v>
                </c:pt>
                <c:pt idx="43111">
                  <c:v>2.894336</c:v>
                </c:pt>
                <c:pt idx="43112">
                  <c:v>2.9826839999999999</c:v>
                </c:pt>
                <c:pt idx="43113">
                  <c:v>3.0510320000000002</c:v>
                </c:pt>
                <c:pt idx="43114">
                  <c:v>3.0112199999999998</c:v>
                </c:pt>
                <c:pt idx="43115">
                  <c:v>2.9256120000000001</c:v>
                </c:pt>
                <c:pt idx="43116">
                  <c:v>2.8963549999999998</c:v>
                </c:pt>
                <c:pt idx="43117">
                  <c:v>2.9202750000000002</c:v>
                </c:pt>
                <c:pt idx="43118">
                  <c:v>2.921189</c:v>
                </c:pt>
                <c:pt idx="43119">
                  <c:v>2.9419360000000001</c:v>
                </c:pt>
                <c:pt idx="43120">
                  <c:v>2.9458540000000002</c:v>
                </c:pt>
                <c:pt idx="43121">
                  <c:v>2.8576009999999998</c:v>
                </c:pt>
                <c:pt idx="43122">
                  <c:v>2.8320219999999998</c:v>
                </c:pt>
                <c:pt idx="43123">
                  <c:v>2.9254440000000002</c:v>
                </c:pt>
                <c:pt idx="43124">
                  <c:v>2.989776</c:v>
                </c:pt>
                <c:pt idx="43125">
                  <c:v>2.9527060000000001</c:v>
                </c:pt>
                <c:pt idx="43126">
                  <c:v>2.9319109999999999</c:v>
                </c:pt>
                <c:pt idx="43127">
                  <c:v>2.9334730000000002</c:v>
                </c:pt>
                <c:pt idx="43128">
                  <c:v>2.9416950000000002</c:v>
                </c:pt>
                <c:pt idx="43129">
                  <c:v>2.920299</c:v>
                </c:pt>
                <c:pt idx="43130">
                  <c:v>2.9047209999999999</c:v>
                </c:pt>
                <c:pt idx="43131">
                  <c:v>2.8994080000000002</c:v>
                </c:pt>
                <c:pt idx="43132">
                  <c:v>2.8934220000000002</c:v>
                </c:pt>
                <c:pt idx="43133">
                  <c:v>2.8617119999999998</c:v>
                </c:pt>
                <c:pt idx="43134">
                  <c:v>2.8275030000000001</c:v>
                </c:pt>
                <c:pt idx="43135">
                  <c:v>2.8044720000000001</c:v>
                </c:pt>
                <c:pt idx="43136">
                  <c:v>2.8284159999999998</c:v>
                </c:pt>
                <c:pt idx="43137">
                  <c:v>2.869694</c:v>
                </c:pt>
                <c:pt idx="43138">
                  <c:v>2.8808250000000002</c:v>
                </c:pt>
                <c:pt idx="43139">
                  <c:v>2.8873880000000001</c:v>
                </c:pt>
                <c:pt idx="43140">
                  <c:v>2.9672499999999999</c:v>
                </c:pt>
                <c:pt idx="43141">
                  <c:v>3.0078070000000001</c:v>
                </c:pt>
                <c:pt idx="43142">
                  <c:v>2.966361</c:v>
                </c:pt>
                <c:pt idx="43143">
                  <c:v>2.9618169999999999</c:v>
                </c:pt>
                <c:pt idx="43144">
                  <c:v>2.9435220000000002</c:v>
                </c:pt>
                <c:pt idx="43145">
                  <c:v>2.9329200000000002</c:v>
                </c:pt>
                <c:pt idx="43146">
                  <c:v>2.981579</c:v>
                </c:pt>
                <c:pt idx="43147">
                  <c:v>2.9785490000000001</c:v>
                </c:pt>
                <c:pt idx="43148">
                  <c:v>2.9604949999999999</c:v>
                </c:pt>
                <c:pt idx="43149">
                  <c:v>2.9629949999999998</c:v>
                </c:pt>
                <c:pt idx="43150">
                  <c:v>2.938955</c:v>
                </c:pt>
                <c:pt idx="43151">
                  <c:v>2.8930129999999998</c:v>
                </c:pt>
                <c:pt idx="43152">
                  <c:v>2.886234</c:v>
                </c:pt>
                <c:pt idx="43153">
                  <c:v>2.9127019999999999</c:v>
                </c:pt>
                <c:pt idx="43154">
                  <c:v>2.9217179999999998</c:v>
                </c:pt>
                <c:pt idx="43155">
                  <c:v>2.9039519999999999</c:v>
                </c:pt>
                <c:pt idx="43156">
                  <c:v>2.8769779999999998</c:v>
                </c:pt>
                <c:pt idx="43157">
                  <c:v>2.85426</c:v>
                </c:pt>
                <c:pt idx="43158">
                  <c:v>2.8693330000000001</c:v>
                </c:pt>
                <c:pt idx="43159">
                  <c:v>2.8856809999999999</c:v>
                </c:pt>
                <c:pt idx="43160">
                  <c:v>2.8661120000000002</c:v>
                </c:pt>
                <c:pt idx="43161">
                  <c:v>2.85676</c:v>
                </c:pt>
                <c:pt idx="43162">
                  <c:v>2.8564240000000001</c:v>
                </c:pt>
                <c:pt idx="43163">
                  <c:v>2.8627699999999998</c:v>
                </c:pt>
                <c:pt idx="43164">
                  <c:v>2.8915229999999998</c:v>
                </c:pt>
                <c:pt idx="43165">
                  <c:v>2.954196</c:v>
                </c:pt>
                <c:pt idx="43166">
                  <c:v>2.9847039999999998</c:v>
                </c:pt>
                <c:pt idx="43167">
                  <c:v>2.974078</c:v>
                </c:pt>
                <c:pt idx="43168">
                  <c:v>2.9443160000000002</c:v>
                </c:pt>
                <c:pt idx="43169">
                  <c:v>2.9935990000000001</c:v>
                </c:pt>
                <c:pt idx="43170">
                  <c:v>3.0100669999999998</c:v>
                </c:pt>
                <c:pt idx="43171">
                  <c:v>2.9673470000000002</c:v>
                </c:pt>
                <c:pt idx="43172">
                  <c:v>2.942056</c:v>
                </c:pt>
                <c:pt idx="43173">
                  <c:v>2.895489</c:v>
                </c:pt>
                <c:pt idx="43174">
                  <c:v>2.8155790000000001</c:v>
                </c:pt>
                <c:pt idx="43175">
                  <c:v>2.8403399999999999</c:v>
                </c:pt>
                <c:pt idx="43176">
                  <c:v>2.9077980000000001</c:v>
                </c:pt>
                <c:pt idx="43177">
                  <c:v>2.8861140000000001</c:v>
                </c:pt>
                <c:pt idx="43178">
                  <c:v>2.885392</c:v>
                </c:pt>
                <c:pt idx="43179">
                  <c:v>2.9142890000000001</c:v>
                </c:pt>
                <c:pt idx="43180">
                  <c:v>2.9627309999999998</c:v>
                </c:pt>
                <c:pt idx="43181">
                  <c:v>2.989776</c:v>
                </c:pt>
                <c:pt idx="43182">
                  <c:v>2.9271509999999998</c:v>
                </c:pt>
                <c:pt idx="43183">
                  <c:v>2.8214450000000002</c:v>
                </c:pt>
                <c:pt idx="43184">
                  <c:v>2.853923</c:v>
                </c:pt>
                <c:pt idx="43185">
                  <c:v>2.8998170000000001</c:v>
                </c:pt>
                <c:pt idx="43186">
                  <c:v>2.900874</c:v>
                </c:pt>
                <c:pt idx="43187">
                  <c:v>2.8997449999999998</c:v>
                </c:pt>
                <c:pt idx="43188">
                  <c:v>2.9278960000000001</c:v>
                </c:pt>
                <c:pt idx="43189">
                  <c:v>2.9823</c:v>
                </c:pt>
                <c:pt idx="43190">
                  <c:v>2.9880450000000001</c:v>
                </c:pt>
                <c:pt idx="43191">
                  <c:v>2.9641250000000001</c:v>
                </c:pt>
                <c:pt idx="43192">
                  <c:v>2.9406140000000001</c:v>
                </c:pt>
                <c:pt idx="43193">
                  <c:v>2.950494</c:v>
                </c:pt>
                <c:pt idx="43194">
                  <c:v>2.9791020000000001</c:v>
                </c:pt>
                <c:pt idx="43195">
                  <c:v>2.968693</c:v>
                </c:pt>
                <c:pt idx="43196">
                  <c:v>2.8994800000000001</c:v>
                </c:pt>
                <c:pt idx="43197">
                  <c:v>2.8800309999999998</c:v>
                </c:pt>
                <c:pt idx="43198">
                  <c:v>2.9167169999999998</c:v>
                </c:pt>
                <c:pt idx="43199">
                  <c:v>2.9390990000000001</c:v>
                </c:pt>
                <c:pt idx="43200">
                  <c:v>2.9121250000000001</c:v>
                </c:pt>
                <c:pt idx="43201">
                  <c:v>2.8550049999999998</c:v>
                </c:pt>
                <c:pt idx="43202">
                  <c:v>2.7727379999999999</c:v>
                </c:pt>
                <c:pt idx="43203">
                  <c:v>2.7089829999999999</c:v>
                </c:pt>
                <c:pt idx="43204">
                  <c:v>2.7943750000000001</c:v>
                </c:pt>
                <c:pt idx="43205">
                  <c:v>2.8860899999999998</c:v>
                </c:pt>
                <c:pt idx="43206">
                  <c:v>2.8825080000000001</c:v>
                </c:pt>
                <c:pt idx="43207">
                  <c:v>2.809472</c:v>
                </c:pt>
                <c:pt idx="43208">
                  <c:v>2.833224</c:v>
                </c:pt>
                <c:pt idx="43209">
                  <c:v>2.899937</c:v>
                </c:pt>
                <c:pt idx="43210">
                  <c:v>2.8935659999999999</c:v>
                </c:pt>
                <c:pt idx="43211">
                  <c:v>2.8903690000000002</c:v>
                </c:pt>
                <c:pt idx="43212">
                  <c:v>2.9784290000000002</c:v>
                </c:pt>
                <c:pt idx="43213">
                  <c:v>3.0355259999999999</c:v>
                </c:pt>
                <c:pt idx="43214">
                  <c:v>3.068149</c:v>
                </c:pt>
                <c:pt idx="43215">
                  <c:v>3.088247</c:v>
                </c:pt>
                <c:pt idx="43216">
                  <c:v>3.0072299999999998</c:v>
                </c:pt>
                <c:pt idx="43217">
                  <c:v>2.9136160000000002</c:v>
                </c:pt>
                <c:pt idx="43218">
                  <c:v>2.9093369999999998</c:v>
                </c:pt>
                <c:pt idx="43219">
                  <c:v>2.9507110000000001</c:v>
                </c:pt>
                <c:pt idx="43220">
                  <c:v>2.941335</c:v>
                </c:pt>
                <c:pt idx="43221">
                  <c:v>2.900874</c:v>
                </c:pt>
                <c:pt idx="43222">
                  <c:v>2.8727710000000002</c:v>
                </c:pt>
                <c:pt idx="43223">
                  <c:v>2.8799109999999999</c:v>
                </c:pt>
                <c:pt idx="43224">
                  <c:v>2.913135</c:v>
                </c:pt>
                <c:pt idx="43225">
                  <c:v>2.924194</c:v>
                </c:pt>
                <c:pt idx="43226">
                  <c:v>2.9408300000000001</c:v>
                </c:pt>
                <c:pt idx="43227">
                  <c:v>2.9597739999999999</c:v>
                </c:pt>
                <c:pt idx="43228">
                  <c:v>2.9849199999999998</c:v>
                </c:pt>
                <c:pt idx="43229">
                  <c:v>3.015307</c:v>
                </c:pt>
                <c:pt idx="43230">
                  <c:v>3.0023260000000001</c:v>
                </c:pt>
                <c:pt idx="43231">
                  <c:v>2.982612</c:v>
                </c:pt>
                <c:pt idx="43232">
                  <c:v>2.9500609999999998</c:v>
                </c:pt>
                <c:pt idx="43233">
                  <c:v>2.9184000000000001</c:v>
                </c:pt>
                <c:pt idx="43234">
                  <c:v>2.8877480000000002</c:v>
                </c:pt>
                <c:pt idx="43235">
                  <c:v>2.9096730000000002</c:v>
                </c:pt>
                <c:pt idx="43236">
                  <c:v>2.9154909999999998</c:v>
                </c:pt>
                <c:pt idx="43237">
                  <c:v>2.9261409999999999</c:v>
                </c:pt>
                <c:pt idx="43238">
                  <c:v>2.9519129999999998</c:v>
                </c:pt>
                <c:pt idx="43239">
                  <c:v>2.9405649999999999</c:v>
                </c:pt>
                <c:pt idx="43240">
                  <c:v>2.9543409999999999</c:v>
                </c:pt>
                <c:pt idx="43241">
                  <c:v>2.9873240000000001</c:v>
                </c:pt>
                <c:pt idx="43242">
                  <c:v>2.9468160000000001</c:v>
                </c:pt>
                <c:pt idx="43243">
                  <c:v>2.8856809999999999</c:v>
                </c:pt>
                <c:pt idx="43244">
                  <c:v>2.8422399999999999</c:v>
                </c:pt>
                <c:pt idx="43245">
                  <c:v>2.7636029999999998</c:v>
                </c:pt>
                <c:pt idx="43246">
                  <c:v>2.7127569999999999</c:v>
                </c:pt>
                <c:pt idx="43247">
                  <c:v>2.674004</c:v>
                </c:pt>
                <c:pt idx="43248">
                  <c:v>2.6865290000000002</c:v>
                </c:pt>
                <c:pt idx="43249">
                  <c:v>2.8334410000000001</c:v>
                </c:pt>
                <c:pt idx="43250">
                  <c:v>3.050287</c:v>
                </c:pt>
                <c:pt idx="43251">
                  <c:v>3.1940970000000002</c:v>
                </c:pt>
                <c:pt idx="43252">
                  <c:v>3.226864</c:v>
                </c:pt>
                <c:pt idx="43253">
                  <c:v>3.2160220000000002</c:v>
                </c:pt>
                <c:pt idx="43254">
                  <c:v>3.139116</c:v>
                </c:pt>
                <c:pt idx="43255">
                  <c:v>2.9894639999999999</c:v>
                </c:pt>
                <c:pt idx="43256">
                  <c:v>2.8817140000000001</c:v>
                </c:pt>
                <c:pt idx="43257">
                  <c:v>2.8424800000000001</c:v>
                </c:pt>
                <c:pt idx="43258">
                  <c:v>2.8656069999999998</c:v>
                </c:pt>
                <c:pt idx="43259">
                  <c:v>2.885777</c:v>
                </c:pt>
                <c:pt idx="43260">
                  <c:v>2.8573849999999998</c:v>
                </c:pt>
                <c:pt idx="43261">
                  <c:v>2.7943030000000002</c:v>
                </c:pt>
                <c:pt idx="43262">
                  <c:v>2.7490579999999998</c:v>
                </c:pt>
                <c:pt idx="43263">
                  <c:v>2.744875</c:v>
                </c:pt>
                <c:pt idx="43264">
                  <c:v>2.83683</c:v>
                </c:pt>
                <c:pt idx="43265">
                  <c:v>2.8966669999999999</c:v>
                </c:pt>
                <c:pt idx="43266">
                  <c:v>2.8773149999999998</c:v>
                </c:pt>
                <c:pt idx="43267">
                  <c:v>2.8687800000000001</c:v>
                </c:pt>
                <c:pt idx="43268">
                  <c:v>2.9876849999999999</c:v>
                </c:pt>
                <c:pt idx="43269">
                  <c:v>3.027809</c:v>
                </c:pt>
                <c:pt idx="43270">
                  <c:v>3.0236019999999999</c:v>
                </c:pt>
                <c:pt idx="43271">
                  <c:v>3.0369920000000001</c:v>
                </c:pt>
                <c:pt idx="43272">
                  <c:v>3.0187689999999998</c:v>
                </c:pt>
                <c:pt idx="43273">
                  <c:v>2.9948969999999999</c:v>
                </c:pt>
                <c:pt idx="43274">
                  <c:v>2.9943680000000001</c:v>
                </c:pt>
                <c:pt idx="43275">
                  <c:v>2.9446759999999998</c:v>
                </c:pt>
                <c:pt idx="43276">
                  <c:v>2.923953</c:v>
                </c:pt>
                <c:pt idx="43277">
                  <c:v>2.9263089999999998</c:v>
                </c:pt>
                <c:pt idx="43278">
                  <c:v>2.9067400000000001</c:v>
                </c:pt>
                <c:pt idx="43279">
                  <c:v>2.7921149999999999</c:v>
                </c:pt>
                <c:pt idx="43280">
                  <c:v>2.7611029999999999</c:v>
                </c:pt>
                <c:pt idx="43281">
                  <c:v>2.858635</c:v>
                </c:pt>
                <c:pt idx="43282">
                  <c:v>2.9259729999999999</c:v>
                </c:pt>
                <c:pt idx="43283">
                  <c:v>2.9116209999999998</c:v>
                </c:pt>
                <c:pt idx="43284">
                  <c:v>2.9293870000000002</c:v>
                </c:pt>
                <c:pt idx="43285">
                  <c:v>2.928016</c:v>
                </c:pt>
                <c:pt idx="43286">
                  <c:v>2.8795030000000001</c:v>
                </c:pt>
                <c:pt idx="43287">
                  <c:v>2.8564240000000001</c:v>
                </c:pt>
                <c:pt idx="43288">
                  <c:v>2.8646929999999999</c:v>
                </c:pt>
                <c:pt idx="43289">
                  <c:v>2.8797429999999999</c:v>
                </c:pt>
                <c:pt idx="43290">
                  <c:v>2.8964509999999999</c:v>
                </c:pt>
                <c:pt idx="43291">
                  <c:v>2.9241220000000001</c:v>
                </c:pt>
                <c:pt idx="43292">
                  <c:v>2.963212</c:v>
                </c:pt>
                <c:pt idx="43293">
                  <c:v>2.9863390000000001</c:v>
                </c:pt>
                <c:pt idx="43294">
                  <c:v>3.0411990000000002</c:v>
                </c:pt>
                <c:pt idx="43295">
                  <c:v>3.0609120000000001</c:v>
                </c:pt>
                <c:pt idx="43296">
                  <c:v>3.0087679999999999</c:v>
                </c:pt>
                <c:pt idx="43297">
                  <c:v>3.0039359999999999</c:v>
                </c:pt>
                <c:pt idx="43298">
                  <c:v>3.0158360000000002</c:v>
                </c:pt>
                <c:pt idx="43299">
                  <c:v>2.9845120000000001</c:v>
                </c:pt>
                <c:pt idx="43300">
                  <c:v>2.9514800000000001</c:v>
                </c:pt>
                <c:pt idx="43301">
                  <c:v>2.9330409999999998</c:v>
                </c:pt>
                <c:pt idx="43302">
                  <c:v>2.9441470000000001</c:v>
                </c:pt>
                <c:pt idx="43303">
                  <c:v>2.9346749999999999</c:v>
                </c:pt>
                <c:pt idx="43304">
                  <c:v>2.9366469999999998</c:v>
                </c:pt>
                <c:pt idx="43305">
                  <c:v>2.9389310000000002</c:v>
                </c:pt>
                <c:pt idx="43306">
                  <c:v>2.9194580000000001</c:v>
                </c:pt>
                <c:pt idx="43307">
                  <c:v>2.9167169999999998</c:v>
                </c:pt>
                <c:pt idx="43308">
                  <c:v>2.9199630000000001</c:v>
                </c:pt>
                <c:pt idx="43309">
                  <c:v>2.932512</c:v>
                </c:pt>
                <c:pt idx="43310">
                  <c:v>2.9544130000000002</c:v>
                </c:pt>
                <c:pt idx="43311">
                  <c:v>2.9477060000000002</c:v>
                </c:pt>
                <c:pt idx="43312">
                  <c:v>2.9370560000000001</c:v>
                </c:pt>
                <c:pt idx="43313">
                  <c:v>2.9429699999999999</c:v>
                </c:pt>
                <c:pt idx="43314">
                  <c:v>2.9494609999999999</c:v>
                </c:pt>
                <c:pt idx="43315">
                  <c:v>2.9612880000000001</c:v>
                </c:pt>
                <c:pt idx="43316">
                  <c:v>2.9739339999999999</c:v>
                </c:pt>
                <c:pt idx="43317">
                  <c:v>2.9537879999999999</c:v>
                </c:pt>
                <c:pt idx="43318">
                  <c:v>2.9338099999999998</c:v>
                </c:pt>
                <c:pt idx="43319">
                  <c:v>2.902317</c:v>
                </c:pt>
                <c:pt idx="43320">
                  <c:v>2.9236170000000001</c:v>
                </c:pt>
                <c:pt idx="43321">
                  <c:v>3.0052099999999999</c:v>
                </c:pt>
                <c:pt idx="43322">
                  <c:v>3.0534599999999998</c:v>
                </c:pt>
                <c:pt idx="43323">
                  <c:v>3.038386</c:v>
                </c:pt>
                <c:pt idx="43324">
                  <c:v>2.990882</c:v>
                </c:pt>
                <c:pt idx="43325">
                  <c:v>2.9322710000000001</c:v>
                </c:pt>
                <c:pt idx="43326">
                  <c:v>2.9221020000000002</c:v>
                </c:pt>
                <c:pt idx="43327">
                  <c:v>2.8932540000000002</c:v>
                </c:pt>
                <c:pt idx="43328">
                  <c:v>2.9215010000000001</c:v>
                </c:pt>
                <c:pt idx="43329">
                  <c:v>2.9342429999999999</c:v>
                </c:pt>
                <c:pt idx="43330">
                  <c:v>2.836398</c:v>
                </c:pt>
                <c:pt idx="43331">
                  <c:v>2.755093</c:v>
                </c:pt>
                <c:pt idx="43332">
                  <c:v>2.7279990000000001</c:v>
                </c:pt>
                <c:pt idx="43333">
                  <c:v>2.7388889999999999</c:v>
                </c:pt>
                <c:pt idx="43334">
                  <c:v>2.7881969999999998</c:v>
                </c:pt>
                <c:pt idx="43335">
                  <c:v>2.797933</c:v>
                </c:pt>
                <c:pt idx="43336">
                  <c:v>2.858587</c:v>
                </c:pt>
                <c:pt idx="43337">
                  <c:v>2.9485709999999998</c:v>
                </c:pt>
                <c:pt idx="43338">
                  <c:v>3.0148030000000001</c:v>
                </c:pt>
                <c:pt idx="43339">
                  <c:v>3.005595</c:v>
                </c:pt>
                <c:pt idx="43340">
                  <c:v>2.9661200000000001</c:v>
                </c:pt>
                <c:pt idx="43341">
                  <c:v>2.9419599999999999</c:v>
                </c:pt>
                <c:pt idx="43342">
                  <c:v>3.017423</c:v>
                </c:pt>
                <c:pt idx="43343">
                  <c:v>3.0712739999999998</c:v>
                </c:pt>
                <c:pt idx="43344">
                  <c:v>3.0147059999999999</c:v>
                </c:pt>
                <c:pt idx="43345">
                  <c:v>2.953211</c:v>
                </c:pt>
                <c:pt idx="43346">
                  <c:v>2.9314779999999998</c:v>
                </c:pt>
                <c:pt idx="43347">
                  <c:v>2.8650060000000002</c:v>
                </c:pt>
                <c:pt idx="43348">
                  <c:v>2.7971400000000002</c:v>
                </c:pt>
                <c:pt idx="43349">
                  <c:v>2.8291379999999999</c:v>
                </c:pt>
                <c:pt idx="43350">
                  <c:v>2.9266700000000001</c:v>
                </c:pt>
                <c:pt idx="43351">
                  <c:v>2.9684520000000001</c:v>
                </c:pt>
                <c:pt idx="43352">
                  <c:v>3.0165820000000001</c:v>
                </c:pt>
                <c:pt idx="43353">
                  <c:v>3.0248759999999999</c:v>
                </c:pt>
                <c:pt idx="43354">
                  <c:v>2.9960270000000002</c:v>
                </c:pt>
                <c:pt idx="43355">
                  <c:v>3.0301640000000001</c:v>
                </c:pt>
                <c:pt idx="43356">
                  <c:v>3.0451899999999998</c:v>
                </c:pt>
                <c:pt idx="43357">
                  <c:v>3.0131679999999998</c:v>
                </c:pt>
                <c:pt idx="43358">
                  <c:v>2.991387</c:v>
                </c:pt>
                <c:pt idx="43359">
                  <c:v>2.9674670000000001</c:v>
                </c:pt>
                <c:pt idx="43360">
                  <c:v>2.9367670000000001</c:v>
                </c:pt>
                <c:pt idx="43361">
                  <c:v>2.914577</c:v>
                </c:pt>
                <c:pt idx="43362">
                  <c:v>2.910803</c:v>
                </c:pt>
                <c:pt idx="43363">
                  <c:v>2.9070290000000001</c:v>
                </c:pt>
                <c:pt idx="43364">
                  <c:v>2.899937</c:v>
                </c:pt>
                <c:pt idx="43365">
                  <c:v>2.9003459999999999</c:v>
                </c:pt>
                <c:pt idx="43366">
                  <c:v>2.9125580000000002</c:v>
                </c:pt>
                <c:pt idx="43367">
                  <c:v>2.9382570000000001</c:v>
                </c:pt>
                <c:pt idx="43368">
                  <c:v>2.9715780000000001</c:v>
                </c:pt>
                <c:pt idx="43369">
                  <c:v>2.9822519999999999</c:v>
                </c:pt>
                <c:pt idx="43370">
                  <c:v>2.9612880000000001</c:v>
                </c:pt>
                <c:pt idx="43371">
                  <c:v>2.9282089999999998</c:v>
                </c:pt>
                <c:pt idx="43372">
                  <c:v>2.9007540000000001</c:v>
                </c:pt>
                <c:pt idx="43373">
                  <c:v>2.8983020000000002</c:v>
                </c:pt>
                <c:pt idx="43374">
                  <c:v>2.9033509999999998</c:v>
                </c:pt>
                <c:pt idx="43375">
                  <c:v>2.9145539999999999</c:v>
                </c:pt>
                <c:pt idx="43376">
                  <c:v>2.9299400000000002</c:v>
                </c:pt>
                <c:pt idx="43377">
                  <c:v>2.9367670000000001</c:v>
                </c:pt>
                <c:pt idx="43378">
                  <c:v>2.9672990000000001</c:v>
                </c:pt>
                <c:pt idx="43379">
                  <c:v>2.9869400000000002</c:v>
                </c:pt>
                <c:pt idx="43380">
                  <c:v>2.98807</c:v>
                </c:pt>
                <c:pt idx="43381">
                  <c:v>2.9727800000000002</c:v>
                </c:pt>
                <c:pt idx="43382">
                  <c:v>2.9400849999999998</c:v>
                </c:pt>
                <c:pt idx="43383">
                  <c:v>2.9169339999999999</c:v>
                </c:pt>
                <c:pt idx="43384">
                  <c:v>2.9202270000000001</c:v>
                </c:pt>
                <c:pt idx="43385">
                  <c:v>2.9325359999999998</c:v>
                </c:pt>
                <c:pt idx="43386">
                  <c:v>2.9353250000000002</c:v>
                </c:pt>
                <c:pt idx="43387">
                  <c:v>2.8907769999999999</c:v>
                </c:pt>
                <c:pt idx="43388">
                  <c:v>2.842047</c:v>
                </c:pt>
                <c:pt idx="43389">
                  <c:v>2.8793820000000001</c:v>
                </c:pt>
                <c:pt idx="43390">
                  <c:v>2.9458299999999999</c:v>
                </c:pt>
                <c:pt idx="43391">
                  <c:v>2.9718900000000001</c:v>
                </c:pt>
                <c:pt idx="43392">
                  <c:v>2.9582350000000002</c:v>
                </c:pt>
                <c:pt idx="43393">
                  <c:v>2.959918</c:v>
                </c:pt>
                <c:pt idx="43394">
                  <c:v>2.9621300000000002</c:v>
                </c:pt>
                <c:pt idx="43395">
                  <c:v>2.9411900000000002</c:v>
                </c:pt>
                <c:pt idx="43396">
                  <c:v>2.933954</c:v>
                </c:pt>
                <c:pt idx="43397">
                  <c:v>2.912534</c:v>
                </c:pt>
                <c:pt idx="43398">
                  <c:v>2.9134720000000001</c:v>
                </c:pt>
                <c:pt idx="43399">
                  <c:v>2.9278240000000002</c:v>
                </c:pt>
                <c:pt idx="43400">
                  <c:v>2.9897520000000002</c:v>
                </c:pt>
                <c:pt idx="43401">
                  <c:v>2.9941759999999999</c:v>
                </c:pt>
                <c:pt idx="43402">
                  <c:v>2.9369830000000001</c:v>
                </c:pt>
                <c:pt idx="43403">
                  <c:v>2.885993</c:v>
                </c:pt>
                <c:pt idx="43404">
                  <c:v>2.820074</c:v>
                </c:pt>
                <c:pt idx="43405">
                  <c:v>2.7982209999999998</c:v>
                </c:pt>
                <c:pt idx="43406">
                  <c:v>2.8669769999999999</c:v>
                </c:pt>
                <c:pt idx="43407">
                  <c:v>2.886787</c:v>
                </c:pt>
                <c:pt idx="43408">
                  <c:v>2.84022</c:v>
                </c:pt>
                <c:pt idx="43409">
                  <c:v>2.8049529999999998</c:v>
                </c:pt>
                <c:pt idx="43410">
                  <c:v>2.889167</c:v>
                </c:pt>
                <c:pt idx="43411">
                  <c:v>3.0275439999999998</c:v>
                </c:pt>
                <c:pt idx="43412">
                  <c:v>3.0501179999999999</c:v>
                </c:pt>
                <c:pt idx="43413">
                  <c:v>2.9596049999999998</c:v>
                </c:pt>
                <c:pt idx="43414">
                  <c:v>2.9133520000000002</c:v>
                </c:pt>
                <c:pt idx="43415">
                  <c:v>2.9425129999999999</c:v>
                </c:pt>
                <c:pt idx="43416">
                  <c:v>2.9374400000000001</c:v>
                </c:pt>
                <c:pt idx="43417">
                  <c:v>2.8662079999999999</c:v>
                </c:pt>
                <c:pt idx="43418">
                  <c:v>2.8525529999999999</c:v>
                </c:pt>
                <c:pt idx="43419">
                  <c:v>2.9111159999999998</c:v>
                </c:pt>
                <c:pt idx="43420">
                  <c:v>2.9373200000000002</c:v>
                </c:pt>
                <c:pt idx="43421">
                  <c:v>2.9197700000000002</c:v>
                </c:pt>
                <c:pt idx="43422">
                  <c:v>2.8873880000000001</c:v>
                </c:pt>
                <c:pt idx="43423">
                  <c:v>2.803077</c:v>
                </c:pt>
                <c:pt idx="43424">
                  <c:v>2.7976679999999998</c:v>
                </c:pt>
                <c:pt idx="43425">
                  <c:v>2.785768</c:v>
                </c:pt>
                <c:pt idx="43426">
                  <c:v>2.756583</c:v>
                </c:pt>
                <c:pt idx="43427">
                  <c:v>2.7211470000000002</c:v>
                </c:pt>
                <c:pt idx="43428">
                  <c:v>2.7404280000000001</c:v>
                </c:pt>
                <c:pt idx="43429">
                  <c:v>2.863972</c:v>
                </c:pt>
                <c:pt idx="43430">
                  <c:v>3.03091</c:v>
                </c:pt>
                <c:pt idx="43431">
                  <c:v>3.170201</c:v>
                </c:pt>
                <c:pt idx="43432">
                  <c:v>3.130846</c:v>
                </c:pt>
                <c:pt idx="43433">
                  <c:v>3.1018050000000001</c:v>
                </c:pt>
                <c:pt idx="43434">
                  <c:v>3.121038</c:v>
                </c:pt>
                <c:pt idx="43435">
                  <c:v>3.0703119999999999</c:v>
                </c:pt>
                <c:pt idx="43436">
                  <c:v>3.045671</c:v>
                </c:pt>
                <c:pt idx="43437">
                  <c:v>2.9728279999999998</c:v>
                </c:pt>
                <c:pt idx="43438">
                  <c:v>2.9648949999999998</c:v>
                </c:pt>
                <c:pt idx="43439">
                  <c:v>2.944051</c:v>
                </c:pt>
                <c:pt idx="43440">
                  <c:v>2.9720589999999998</c:v>
                </c:pt>
                <c:pt idx="43441">
                  <c:v>3.0302370000000001</c:v>
                </c:pt>
                <c:pt idx="43442">
                  <c:v>3.0458150000000002</c:v>
                </c:pt>
                <c:pt idx="43443">
                  <c:v>3.0144419999999998</c:v>
                </c:pt>
                <c:pt idx="43444">
                  <c:v>3.0146579999999998</c:v>
                </c:pt>
                <c:pt idx="43445">
                  <c:v>2.995546</c:v>
                </c:pt>
                <c:pt idx="43446">
                  <c:v>3.0113650000000001</c:v>
                </c:pt>
                <c:pt idx="43447">
                  <c:v>2.9944639999999998</c:v>
                </c:pt>
                <c:pt idx="43448">
                  <c:v>2.9937909999999999</c:v>
                </c:pt>
                <c:pt idx="43449">
                  <c:v>2.987012</c:v>
                </c:pt>
                <c:pt idx="43450">
                  <c:v>2.9370790000000002</c:v>
                </c:pt>
                <c:pt idx="43451">
                  <c:v>2.9059949999999999</c:v>
                </c:pt>
                <c:pt idx="43452">
                  <c:v>2.8829639999999999</c:v>
                </c:pt>
                <c:pt idx="43453">
                  <c:v>2.8856090000000001</c:v>
                </c:pt>
                <c:pt idx="43454">
                  <c:v>2.9212370000000001</c:v>
                </c:pt>
                <c:pt idx="43455">
                  <c:v>2.9050570000000002</c:v>
                </c:pt>
                <c:pt idx="43456">
                  <c:v>2.906428</c:v>
                </c:pt>
                <c:pt idx="43457">
                  <c:v>2.9502299999999999</c:v>
                </c:pt>
                <c:pt idx="43458">
                  <c:v>2.9892720000000002</c:v>
                </c:pt>
                <c:pt idx="43459">
                  <c:v>2.9840789999999999</c:v>
                </c:pt>
                <c:pt idx="43460">
                  <c:v>2.9589560000000001</c:v>
                </c:pt>
                <c:pt idx="43461">
                  <c:v>2.9372959999999999</c:v>
                </c:pt>
                <c:pt idx="43462">
                  <c:v>2.940229</c:v>
                </c:pt>
                <c:pt idx="43463">
                  <c:v>2.970977</c:v>
                </c:pt>
                <c:pt idx="43464">
                  <c:v>2.9937909999999999</c:v>
                </c:pt>
                <c:pt idx="43465">
                  <c:v>3.0149469999999998</c:v>
                </c:pt>
                <c:pt idx="43466">
                  <c:v>3.0044170000000001</c:v>
                </c:pt>
                <c:pt idx="43467">
                  <c:v>2.9498690000000001</c:v>
                </c:pt>
                <c:pt idx="43468">
                  <c:v>2.8770259999999999</c:v>
                </c:pt>
                <c:pt idx="43469">
                  <c:v>2.8316140000000001</c:v>
                </c:pt>
                <c:pt idx="43470">
                  <c:v>2.8555820000000001</c:v>
                </c:pt>
                <c:pt idx="43471">
                  <c:v>2.8711120000000001</c:v>
                </c:pt>
                <c:pt idx="43472">
                  <c:v>2.8620009999999998</c:v>
                </c:pt>
                <c:pt idx="43473">
                  <c:v>2.8604379999999998</c:v>
                </c:pt>
                <c:pt idx="43474">
                  <c:v>2.8940709999999998</c:v>
                </c:pt>
                <c:pt idx="43475">
                  <c:v>2.999393</c:v>
                </c:pt>
                <c:pt idx="43476">
                  <c:v>3.0723560000000001</c:v>
                </c:pt>
                <c:pt idx="43477">
                  <c:v>3.0518489999999998</c:v>
                </c:pt>
                <c:pt idx="43478">
                  <c:v>2.9534750000000001</c:v>
                </c:pt>
                <c:pt idx="43479">
                  <c:v>2.8467349999999998</c:v>
                </c:pt>
                <c:pt idx="43480">
                  <c:v>2.788894</c:v>
                </c:pt>
                <c:pt idx="43481">
                  <c:v>2.7822589999999998</c:v>
                </c:pt>
                <c:pt idx="43482">
                  <c:v>2.8154590000000002</c:v>
                </c:pt>
                <c:pt idx="43483">
                  <c:v>2.8783970000000001</c:v>
                </c:pt>
                <c:pt idx="43484">
                  <c:v>2.9821559999999998</c:v>
                </c:pt>
                <c:pt idx="43485">
                  <c:v>3.0328810000000002</c:v>
                </c:pt>
                <c:pt idx="43486">
                  <c:v>2.9928539999999999</c:v>
                </c:pt>
                <c:pt idx="43487">
                  <c:v>2.9059469999999998</c:v>
                </c:pt>
                <c:pt idx="43488">
                  <c:v>2.7961299999999998</c:v>
                </c:pt>
                <c:pt idx="43489">
                  <c:v>2.7423030000000002</c:v>
                </c:pt>
                <c:pt idx="43490">
                  <c:v>2.8532980000000001</c:v>
                </c:pt>
                <c:pt idx="43491">
                  <c:v>3.0009790000000001</c:v>
                </c:pt>
                <c:pt idx="43492">
                  <c:v>3.032448</c:v>
                </c:pt>
                <c:pt idx="43493">
                  <c:v>3.0052099999999999</c:v>
                </c:pt>
                <c:pt idx="43494">
                  <c:v>2.9618890000000002</c:v>
                </c:pt>
                <c:pt idx="43495">
                  <c:v>2.9027500000000002</c:v>
                </c:pt>
                <c:pt idx="43496">
                  <c:v>2.8688760000000002</c:v>
                </c:pt>
                <c:pt idx="43497">
                  <c:v>2.8739729999999999</c:v>
                </c:pt>
                <c:pt idx="43498">
                  <c:v>2.8825319999999999</c:v>
                </c:pt>
                <c:pt idx="43499">
                  <c:v>2.8727469999999999</c:v>
                </c:pt>
                <c:pt idx="43500">
                  <c:v>2.8680110000000001</c:v>
                </c:pt>
                <c:pt idx="43501">
                  <c:v>2.91614</c:v>
                </c:pt>
                <c:pt idx="43502">
                  <c:v>2.985112</c:v>
                </c:pt>
                <c:pt idx="43503">
                  <c:v>3.0381459999999998</c:v>
                </c:pt>
                <c:pt idx="43504">
                  <c:v>3.0478339999999999</c:v>
                </c:pt>
                <c:pt idx="43505">
                  <c:v>2.9651350000000001</c:v>
                </c:pt>
                <c:pt idx="43506">
                  <c:v>2.876233</c:v>
                </c:pt>
                <c:pt idx="43507">
                  <c:v>2.8424559999999999</c:v>
                </c:pt>
                <c:pt idx="43508">
                  <c:v>2.876185</c:v>
                </c:pt>
                <c:pt idx="43509">
                  <c:v>2.9385940000000002</c:v>
                </c:pt>
                <c:pt idx="43510">
                  <c:v>2.915082</c:v>
                </c:pt>
                <c:pt idx="43511">
                  <c:v>2.948763</c:v>
                </c:pt>
                <c:pt idx="43512">
                  <c:v>3.0036239999999998</c:v>
                </c:pt>
                <c:pt idx="43513">
                  <c:v>3.0754329999999999</c:v>
                </c:pt>
                <c:pt idx="43514">
                  <c:v>3.0857700000000001</c:v>
                </c:pt>
                <c:pt idx="43515">
                  <c:v>3.015933</c:v>
                </c:pt>
                <c:pt idx="43516">
                  <c:v>2.9595090000000002</c:v>
                </c:pt>
                <c:pt idx="43517">
                  <c:v>2.9954740000000002</c:v>
                </c:pt>
                <c:pt idx="43518">
                  <c:v>3.045623</c:v>
                </c:pt>
                <c:pt idx="43519">
                  <c:v>3.0845919999999998</c:v>
                </c:pt>
                <c:pt idx="43520">
                  <c:v>3.0505990000000001</c:v>
                </c:pt>
                <c:pt idx="43521">
                  <c:v>3.005547</c:v>
                </c:pt>
                <c:pt idx="43522">
                  <c:v>2.9869159999999999</c:v>
                </c:pt>
                <c:pt idx="43523">
                  <c:v>2.9506619999999999</c:v>
                </c:pt>
                <c:pt idx="43524">
                  <c:v>2.9212609999999999</c:v>
                </c:pt>
                <c:pt idx="43525">
                  <c:v>2.995234</c:v>
                </c:pt>
                <c:pt idx="43526">
                  <c:v>3.0021810000000002</c:v>
                </c:pt>
                <c:pt idx="43527">
                  <c:v>2.9662410000000001</c:v>
                </c:pt>
                <c:pt idx="43528">
                  <c:v>2.9390990000000001</c:v>
                </c:pt>
                <c:pt idx="43529">
                  <c:v>2.9225829999999999</c:v>
                </c:pt>
                <c:pt idx="43530">
                  <c:v>2.934002</c:v>
                </c:pt>
                <c:pt idx="43531">
                  <c:v>2.9511430000000001</c:v>
                </c:pt>
                <c:pt idx="43532">
                  <c:v>2.958091</c:v>
                </c:pt>
                <c:pt idx="43533">
                  <c:v>2.9577779999999998</c:v>
                </c:pt>
                <c:pt idx="43534">
                  <c:v>2.927295</c:v>
                </c:pt>
                <c:pt idx="43535">
                  <c:v>2.927006</c:v>
                </c:pt>
                <c:pt idx="43536">
                  <c:v>2.9127260000000001</c:v>
                </c:pt>
                <c:pt idx="43537">
                  <c:v>2.8820749999999999</c:v>
                </c:pt>
                <c:pt idx="43538">
                  <c:v>2.8664969999999999</c:v>
                </c:pt>
                <c:pt idx="43539">
                  <c:v>2.8886859999999999</c:v>
                </c:pt>
                <c:pt idx="43540">
                  <c:v>2.91614</c:v>
                </c:pt>
                <c:pt idx="43541">
                  <c:v>2.9041920000000001</c:v>
                </c:pt>
                <c:pt idx="43542">
                  <c:v>2.8925320000000001</c:v>
                </c:pt>
                <c:pt idx="43543">
                  <c:v>2.885008</c:v>
                </c:pt>
                <c:pt idx="43544">
                  <c:v>2.895321</c:v>
                </c:pt>
                <c:pt idx="43545">
                  <c:v>2.913904</c:v>
                </c:pt>
                <c:pt idx="43546">
                  <c:v>2.9433060000000002</c:v>
                </c:pt>
                <c:pt idx="43547">
                  <c:v>2.9676110000000002</c:v>
                </c:pt>
                <c:pt idx="43548">
                  <c:v>2.9578030000000002</c:v>
                </c:pt>
                <c:pt idx="43549">
                  <c:v>2.9467680000000001</c:v>
                </c:pt>
                <c:pt idx="43550">
                  <c:v>2.9540280000000001</c:v>
                </c:pt>
                <c:pt idx="43551">
                  <c:v>2.9530180000000001</c:v>
                </c:pt>
                <c:pt idx="43552">
                  <c:v>2.9183279999999998</c:v>
                </c:pt>
                <c:pt idx="43553">
                  <c:v>2.8907769999999999</c:v>
                </c:pt>
                <c:pt idx="43554">
                  <c:v>2.9029419999999999</c:v>
                </c:pt>
                <c:pt idx="43555">
                  <c:v>2.9062350000000001</c:v>
                </c:pt>
                <c:pt idx="43556">
                  <c:v>2.8994559999999998</c:v>
                </c:pt>
                <c:pt idx="43557">
                  <c:v>2.918015</c:v>
                </c:pt>
                <c:pt idx="43558">
                  <c:v>2.9566970000000001</c:v>
                </c:pt>
                <c:pt idx="43559">
                  <c:v>2.946215</c:v>
                </c:pt>
                <c:pt idx="43560">
                  <c:v>2.9381849999999998</c:v>
                </c:pt>
                <c:pt idx="43561">
                  <c:v>2.9457100000000001</c:v>
                </c:pt>
                <c:pt idx="43562">
                  <c:v>2.9766020000000002</c:v>
                </c:pt>
                <c:pt idx="43563">
                  <c:v>2.9379209999999998</c:v>
                </c:pt>
                <c:pt idx="43564">
                  <c:v>2.8529620000000002</c:v>
                </c:pt>
                <c:pt idx="43565">
                  <c:v>2.8065630000000001</c:v>
                </c:pt>
                <c:pt idx="43566">
                  <c:v>2.8191609999999998</c:v>
                </c:pt>
                <c:pt idx="43567">
                  <c:v>2.8244500000000001</c:v>
                </c:pt>
                <c:pt idx="43568">
                  <c:v>2.8394509999999999</c:v>
                </c:pt>
                <c:pt idx="43569">
                  <c:v>2.856255</c:v>
                </c:pt>
                <c:pt idx="43570">
                  <c:v>2.790673</c:v>
                </c:pt>
                <c:pt idx="43571">
                  <c:v>2.8416139999999999</c:v>
                </c:pt>
                <c:pt idx="43572">
                  <c:v>2.876906</c:v>
                </c:pt>
                <c:pt idx="43573">
                  <c:v>2.8362769999999999</c:v>
                </c:pt>
                <c:pt idx="43574">
                  <c:v>2.8655110000000001</c:v>
                </c:pt>
                <c:pt idx="43575">
                  <c:v>2.9683799999999998</c:v>
                </c:pt>
                <c:pt idx="43576">
                  <c:v>3.022856</c:v>
                </c:pt>
                <c:pt idx="43577">
                  <c:v>3.028842</c:v>
                </c:pt>
                <c:pt idx="43578">
                  <c:v>3.0861550000000002</c:v>
                </c:pt>
                <c:pt idx="43579">
                  <c:v>3.1625079999999999</c:v>
                </c:pt>
                <c:pt idx="43580">
                  <c:v>3.1952029999999998</c:v>
                </c:pt>
                <c:pt idx="43581">
                  <c:v>3.1619069999999998</c:v>
                </c:pt>
                <c:pt idx="43582">
                  <c:v>3.1588289999999999</c:v>
                </c:pt>
                <c:pt idx="43583">
                  <c:v>3.1534450000000001</c:v>
                </c:pt>
                <c:pt idx="43584">
                  <c:v>3.0666340000000001</c:v>
                </c:pt>
                <c:pt idx="43585">
                  <c:v>2.942008</c:v>
                </c:pt>
                <c:pt idx="43586">
                  <c:v>2.9249390000000002</c:v>
                </c:pt>
                <c:pt idx="43587">
                  <c:v>2.8551009999999999</c:v>
                </c:pt>
                <c:pt idx="43588">
                  <c:v>2.7733629999999998</c:v>
                </c:pt>
                <c:pt idx="43589">
                  <c:v>2.7176849999999999</c:v>
                </c:pt>
                <c:pt idx="43590">
                  <c:v>2.6889569999999998</c:v>
                </c:pt>
                <c:pt idx="43591">
                  <c:v>2.7192720000000001</c:v>
                </c:pt>
                <c:pt idx="43592">
                  <c:v>2.8040150000000001</c:v>
                </c:pt>
                <c:pt idx="43593">
                  <c:v>2.8838539999999999</c:v>
                </c:pt>
                <c:pt idx="43594">
                  <c:v>3.0117500000000001</c:v>
                </c:pt>
                <c:pt idx="43595">
                  <c:v>3.05471</c:v>
                </c:pt>
                <c:pt idx="43596">
                  <c:v>3.0672109999999999</c:v>
                </c:pt>
                <c:pt idx="43597">
                  <c:v>3.01098</c:v>
                </c:pt>
                <c:pt idx="43598">
                  <c:v>2.9752079999999999</c:v>
                </c:pt>
                <c:pt idx="43599">
                  <c:v>2.9748230000000002</c:v>
                </c:pt>
                <c:pt idx="43600">
                  <c:v>2.996219</c:v>
                </c:pt>
                <c:pt idx="43601">
                  <c:v>2.9908579999999998</c:v>
                </c:pt>
                <c:pt idx="43602">
                  <c:v>2.9803760000000001</c:v>
                </c:pt>
                <c:pt idx="43603">
                  <c:v>2.9695339999999999</c:v>
                </c:pt>
                <c:pt idx="43604">
                  <c:v>2.952922</c:v>
                </c:pt>
                <c:pt idx="43605">
                  <c:v>2.9360940000000002</c:v>
                </c:pt>
                <c:pt idx="43606">
                  <c:v>2.9315259999999999</c:v>
                </c:pt>
                <c:pt idx="43607">
                  <c:v>2.9448210000000001</c:v>
                </c:pt>
                <c:pt idx="43608">
                  <c:v>2.9398680000000001</c:v>
                </c:pt>
                <c:pt idx="43609">
                  <c:v>2.9262609999999998</c:v>
                </c:pt>
                <c:pt idx="43610">
                  <c:v>2.9460229999999998</c:v>
                </c:pt>
                <c:pt idx="43611">
                  <c:v>2.9641730000000002</c:v>
                </c:pt>
                <c:pt idx="43612">
                  <c:v>2.9852569999999998</c:v>
                </c:pt>
                <c:pt idx="43613">
                  <c:v>2.9862899999999999</c:v>
                </c:pt>
                <c:pt idx="43614">
                  <c:v>2.9640049999999998</c:v>
                </c:pt>
                <c:pt idx="43615">
                  <c:v>2.9611200000000002</c:v>
                </c:pt>
                <c:pt idx="43616">
                  <c:v>2.9271989999999999</c:v>
                </c:pt>
                <c:pt idx="43617">
                  <c:v>2.8865699999999999</c:v>
                </c:pt>
                <c:pt idx="43618">
                  <c:v>2.8915229999999998</c:v>
                </c:pt>
                <c:pt idx="43619">
                  <c:v>2.912318</c:v>
                </c:pt>
                <c:pt idx="43620">
                  <c:v>2.947994</c:v>
                </c:pt>
                <c:pt idx="43621">
                  <c:v>2.9722270000000002</c:v>
                </c:pt>
                <c:pt idx="43622">
                  <c:v>2.968909</c:v>
                </c:pt>
                <c:pt idx="43623">
                  <c:v>2.9196979999999999</c:v>
                </c:pt>
                <c:pt idx="43624">
                  <c:v>2.8803920000000001</c:v>
                </c:pt>
                <c:pt idx="43625">
                  <c:v>2.9232559999999999</c:v>
                </c:pt>
                <c:pt idx="43626">
                  <c:v>2.9469599999999998</c:v>
                </c:pt>
                <c:pt idx="43627">
                  <c:v>2.9255399999999998</c:v>
                </c:pt>
                <c:pt idx="43628">
                  <c:v>2.9137840000000002</c:v>
                </c:pt>
                <c:pt idx="43629">
                  <c:v>2.904601</c:v>
                </c:pt>
                <c:pt idx="43630">
                  <c:v>2.9041440000000001</c:v>
                </c:pt>
                <c:pt idx="43631">
                  <c:v>2.9144809999999999</c:v>
                </c:pt>
                <c:pt idx="43632">
                  <c:v>2.963981</c:v>
                </c:pt>
                <c:pt idx="43633">
                  <c:v>3.0544210000000001</c:v>
                </c:pt>
                <c:pt idx="43634">
                  <c:v>3.0569220000000001</c:v>
                </c:pt>
                <c:pt idx="43635">
                  <c:v>2.945398</c:v>
                </c:pt>
                <c:pt idx="43636">
                  <c:v>2.816252</c:v>
                </c:pt>
                <c:pt idx="43637">
                  <c:v>2.724056</c:v>
                </c:pt>
                <c:pt idx="43638">
                  <c:v>2.6405150000000002</c:v>
                </c:pt>
                <c:pt idx="43639">
                  <c:v>2.5629369999999998</c:v>
                </c:pt>
                <c:pt idx="43640">
                  <c:v>2.5935160000000002</c:v>
                </c:pt>
                <c:pt idx="43641">
                  <c:v>2.628279</c:v>
                </c:pt>
                <c:pt idx="43642">
                  <c:v>2.7132619999999998</c:v>
                </c:pt>
                <c:pt idx="43643">
                  <c:v>2.8727710000000002</c:v>
                </c:pt>
                <c:pt idx="43644">
                  <c:v>3.1343320000000001</c:v>
                </c:pt>
                <c:pt idx="43645">
                  <c:v>3.3910130000000001</c:v>
                </c:pt>
                <c:pt idx="43646">
                  <c:v>3.488305</c:v>
                </c:pt>
                <c:pt idx="43647">
                  <c:v>3.446955</c:v>
                </c:pt>
                <c:pt idx="43648">
                  <c:v>3.279922</c:v>
                </c:pt>
                <c:pt idx="43649">
                  <c:v>3.1780379999999999</c:v>
                </c:pt>
                <c:pt idx="43650">
                  <c:v>3.1249319999999998</c:v>
                </c:pt>
                <c:pt idx="43651">
                  <c:v>3.0555270000000001</c:v>
                </c:pt>
                <c:pt idx="43652">
                  <c:v>2.9666969999999999</c:v>
                </c:pt>
                <c:pt idx="43653">
                  <c:v>2.900201</c:v>
                </c:pt>
                <c:pt idx="43654">
                  <c:v>2.8660399999999999</c:v>
                </c:pt>
                <c:pt idx="43655">
                  <c:v>2.8409170000000001</c:v>
                </c:pt>
                <c:pt idx="43656">
                  <c:v>2.838273</c:v>
                </c:pt>
                <c:pt idx="43657">
                  <c:v>2.8085830000000001</c:v>
                </c:pt>
                <c:pt idx="43658">
                  <c:v>2.8094000000000001</c:v>
                </c:pt>
                <c:pt idx="43659">
                  <c:v>2.8199540000000001</c:v>
                </c:pt>
                <c:pt idx="43660">
                  <c:v>2.8107950000000002</c:v>
                </c:pt>
                <c:pt idx="43661">
                  <c:v>2.8316859999999999</c:v>
                </c:pt>
                <c:pt idx="43662">
                  <c:v>2.886234</c:v>
                </c:pt>
                <c:pt idx="43663">
                  <c:v>2.9243139999999999</c:v>
                </c:pt>
                <c:pt idx="43664">
                  <c:v>2.860751</c:v>
                </c:pt>
                <c:pt idx="43665">
                  <c:v>2.8575529999999998</c:v>
                </c:pt>
                <c:pt idx="43666">
                  <c:v>2.8880849999999998</c:v>
                </c:pt>
                <c:pt idx="43667">
                  <c:v>2.9238330000000001</c:v>
                </c:pt>
                <c:pt idx="43668">
                  <c:v>2.9268380000000001</c:v>
                </c:pt>
                <c:pt idx="43669">
                  <c:v>2.9542679999999999</c:v>
                </c:pt>
                <c:pt idx="43670">
                  <c:v>3.0226639999999998</c:v>
                </c:pt>
                <c:pt idx="43671">
                  <c:v>3.110652</c:v>
                </c:pt>
                <c:pt idx="43672">
                  <c:v>3.1534200000000001</c:v>
                </c:pt>
                <c:pt idx="43673">
                  <c:v>3.133731</c:v>
                </c:pt>
                <c:pt idx="43674">
                  <c:v>3.0120619999999998</c:v>
                </c:pt>
                <c:pt idx="43675">
                  <c:v>2.9388339999999999</c:v>
                </c:pt>
                <c:pt idx="43676">
                  <c:v>2.894504</c:v>
                </c:pt>
                <c:pt idx="43677">
                  <c:v>2.8835410000000001</c:v>
                </c:pt>
                <c:pt idx="43678">
                  <c:v>2.881281</c:v>
                </c:pt>
                <c:pt idx="43679">
                  <c:v>2.8764729999999998</c:v>
                </c:pt>
                <c:pt idx="43680">
                  <c:v>2.8815940000000002</c:v>
                </c:pt>
                <c:pt idx="43681">
                  <c:v>2.9173420000000001</c:v>
                </c:pt>
                <c:pt idx="43682">
                  <c:v>2.959365</c:v>
                </c:pt>
                <c:pt idx="43683">
                  <c:v>2.9969169999999998</c:v>
                </c:pt>
                <c:pt idx="43684">
                  <c:v>3.0052099999999999</c:v>
                </c:pt>
                <c:pt idx="43685">
                  <c:v>2.95838</c:v>
                </c:pt>
                <c:pt idx="43686">
                  <c:v>2.933786</c:v>
                </c:pt>
                <c:pt idx="43687">
                  <c:v>2.8945280000000002</c:v>
                </c:pt>
                <c:pt idx="43688">
                  <c:v>2.8398119999999998</c:v>
                </c:pt>
                <c:pt idx="43689">
                  <c:v>2.8089189999999999</c:v>
                </c:pt>
                <c:pt idx="43690">
                  <c:v>2.8073090000000001</c:v>
                </c:pt>
                <c:pt idx="43691">
                  <c:v>2.8253149999999998</c:v>
                </c:pt>
                <c:pt idx="43692">
                  <c:v>2.8798629999999998</c:v>
                </c:pt>
                <c:pt idx="43693">
                  <c:v>2.9173659999999999</c:v>
                </c:pt>
                <c:pt idx="43694">
                  <c:v>2.967371</c:v>
                </c:pt>
                <c:pt idx="43695">
                  <c:v>3.0483150000000001</c:v>
                </c:pt>
                <c:pt idx="43696">
                  <c:v>3.0238659999999999</c:v>
                </c:pt>
                <c:pt idx="43697">
                  <c:v>2.9794870000000002</c:v>
                </c:pt>
                <c:pt idx="43698">
                  <c:v>2.9703040000000001</c:v>
                </c:pt>
                <c:pt idx="43699">
                  <c:v>2.9539080000000002</c:v>
                </c:pt>
                <c:pt idx="43700">
                  <c:v>2.951384</c:v>
                </c:pt>
                <c:pt idx="43701">
                  <c:v>2.9492440000000002</c:v>
                </c:pt>
                <c:pt idx="43702">
                  <c:v>2.9379689999999998</c:v>
                </c:pt>
                <c:pt idx="43703">
                  <c:v>2.938402</c:v>
                </c:pt>
                <c:pt idx="43704">
                  <c:v>2.9272230000000001</c:v>
                </c:pt>
                <c:pt idx="43705">
                  <c:v>2.9153709999999999</c:v>
                </c:pt>
                <c:pt idx="43706">
                  <c:v>2.908712</c:v>
                </c:pt>
                <c:pt idx="43707">
                  <c:v>2.890898</c:v>
                </c:pt>
                <c:pt idx="43708">
                  <c:v>2.8747180000000001</c:v>
                </c:pt>
                <c:pt idx="43709">
                  <c:v>2.8459660000000002</c:v>
                </c:pt>
                <c:pt idx="43710">
                  <c:v>2.865847</c:v>
                </c:pt>
                <c:pt idx="43711">
                  <c:v>2.9309249999999998</c:v>
                </c:pt>
                <c:pt idx="43712">
                  <c:v>2.9769389999999998</c:v>
                </c:pt>
                <c:pt idx="43713">
                  <c:v>2.9721310000000001</c:v>
                </c:pt>
                <c:pt idx="43714">
                  <c:v>2.9331610000000001</c:v>
                </c:pt>
                <c:pt idx="43715">
                  <c:v>2.9209960000000001</c:v>
                </c:pt>
                <c:pt idx="43716">
                  <c:v>2.9442200000000001</c:v>
                </c:pt>
                <c:pt idx="43717">
                  <c:v>3.004321</c:v>
                </c:pt>
                <c:pt idx="43718">
                  <c:v>3.0961799999999999</c:v>
                </c:pt>
                <c:pt idx="43719">
                  <c:v>3.0869</c:v>
                </c:pt>
                <c:pt idx="43720">
                  <c:v>2.9574180000000001</c:v>
                </c:pt>
                <c:pt idx="43721">
                  <c:v>2.838778</c:v>
                </c:pt>
                <c:pt idx="43722">
                  <c:v>2.822743</c:v>
                </c:pt>
                <c:pt idx="43723">
                  <c:v>2.837936</c:v>
                </c:pt>
                <c:pt idx="43724">
                  <c:v>2.8158430000000001</c:v>
                </c:pt>
                <c:pt idx="43725">
                  <c:v>2.7718970000000001</c:v>
                </c:pt>
                <c:pt idx="43726">
                  <c:v>2.823728</c:v>
                </c:pt>
                <c:pt idx="43727">
                  <c:v>2.9909539999999999</c:v>
                </c:pt>
                <c:pt idx="43728">
                  <c:v>3.238283</c:v>
                </c:pt>
                <c:pt idx="43729">
                  <c:v>3.2698969999999998</c:v>
                </c:pt>
                <c:pt idx="43730">
                  <c:v>3.1288990000000001</c:v>
                </c:pt>
                <c:pt idx="43731">
                  <c:v>3.0373290000000002</c:v>
                </c:pt>
                <c:pt idx="43732">
                  <c:v>3.0315829999999999</c:v>
                </c:pt>
                <c:pt idx="43733">
                  <c:v>2.9576579999999999</c:v>
                </c:pt>
                <c:pt idx="43734">
                  <c:v>2.8567840000000002</c:v>
                </c:pt>
                <c:pt idx="43735">
                  <c:v>2.796611</c:v>
                </c:pt>
                <c:pt idx="43736">
                  <c:v>2.7373989999999999</c:v>
                </c:pt>
                <c:pt idx="43737">
                  <c:v>2.7283360000000001</c:v>
                </c:pt>
                <c:pt idx="43738">
                  <c:v>2.7536260000000001</c:v>
                </c:pt>
                <c:pt idx="43739">
                  <c:v>2.8011300000000001</c:v>
                </c:pt>
                <c:pt idx="43740">
                  <c:v>2.8708239999999998</c:v>
                </c:pt>
                <c:pt idx="43741">
                  <c:v>2.932007</c:v>
                </c:pt>
                <c:pt idx="43742">
                  <c:v>2.9455420000000001</c:v>
                </c:pt>
                <c:pt idx="43743">
                  <c:v>2.9379689999999998</c:v>
                </c:pt>
                <c:pt idx="43744">
                  <c:v>2.9864109999999999</c:v>
                </c:pt>
                <c:pt idx="43745">
                  <c:v>3.0356939999999999</c:v>
                </c:pt>
                <c:pt idx="43746">
                  <c:v>3.0318230000000002</c:v>
                </c:pt>
                <c:pt idx="43747">
                  <c:v>3.007663</c:v>
                </c:pt>
                <c:pt idx="43748">
                  <c:v>2.9279440000000001</c:v>
                </c:pt>
                <c:pt idx="43749">
                  <c:v>2.8517359999999998</c:v>
                </c:pt>
                <c:pt idx="43750">
                  <c:v>2.8426960000000001</c:v>
                </c:pt>
                <c:pt idx="43751">
                  <c:v>2.8729629999999999</c:v>
                </c:pt>
                <c:pt idx="43752">
                  <c:v>2.930348</c:v>
                </c:pt>
                <c:pt idx="43753">
                  <c:v>2.9615290000000001</c:v>
                </c:pt>
                <c:pt idx="43754">
                  <c:v>2.990666</c:v>
                </c:pt>
                <c:pt idx="43755">
                  <c:v>3.0008590000000002</c:v>
                </c:pt>
                <c:pt idx="43756">
                  <c:v>3.0257170000000002</c:v>
                </c:pt>
                <c:pt idx="43757">
                  <c:v>3.0548299999999999</c:v>
                </c:pt>
                <c:pt idx="43758">
                  <c:v>3.0205000000000002</c:v>
                </c:pt>
                <c:pt idx="43759">
                  <c:v>2.9650150000000002</c:v>
                </c:pt>
                <c:pt idx="43760">
                  <c:v>2.9555910000000001</c:v>
                </c:pt>
                <c:pt idx="43761">
                  <c:v>2.9236170000000001</c:v>
                </c:pt>
                <c:pt idx="43762">
                  <c:v>2.8734679999999999</c:v>
                </c:pt>
                <c:pt idx="43763">
                  <c:v>2.9079419999999998</c:v>
                </c:pt>
                <c:pt idx="43764">
                  <c:v>2.9698470000000001</c:v>
                </c:pt>
                <c:pt idx="43765">
                  <c:v>3.0067249999999999</c:v>
                </c:pt>
                <c:pt idx="43766">
                  <c:v>3.0486759999999999</c:v>
                </c:pt>
                <c:pt idx="43767">
                  <c:v>3.0661529999999999</c:v>
                </c:pt>
                <c:pt idx="43768">
                  <c:v>3.0342030000000002</c:v>
                </c:pt>
                <c:pt idx="43769">
                  <c:v>3.0113889999999999</c:v>
                </c:pt>
                <c:pt idx="43770">
                  <c:v>3.0276879999999999</c:v>
                </c:pt>
                <c:pt idx="43771">
                  <c:v>3.0226160000000002</c:v>
                </c:pt>
                <c:pt idx="43772">
                  <c:v>2.9697019999999998</c:v>
                </c:pt>
                <c:pt idx="43773">
                  <c:v>2.9061149999999998</c:v>
                </c:pt>
                <c:pt idx="43774">
                  <c:v>2.8961869999999998</c:v>
                </c:pt>
                <c:pt idx="43775">
                  <c:v>2.9091200000000002</c:v>
                </c:pt>
                <c:pt idx="43776">
                  <c:v>2.9321510000000002</c:v>
                </c:pt>
                <c:pt idx="43777">
                  <c:v>2.9063560000000002</c:v>
                </c:pt>
                <c:pt idx="43778">
                  <c:v>2.90448</c:v>
                </c:pt>
                <c:pt idx="43779">
                  <c:v>2.9471530000000001</c:v>
                </c:pt>
                <c:pt idx="43780">
                  <c:v>2.957754</c:v>
                </c:pt>
                <c:pt idx="43781">
                  <c:v>2.9257810000000002</c:v>
                </c:pt>
                <c:pt idx="43782">
                  <c:v>2.9235690000000001</c:v>
                </c:pt>
                <c:pt idx="43783">
                  <c:v>2.937176</c:v>
                </c:pt>
                <c:pt idx="43784">
                  <c:v>2.94922</c:v>
                </c:pt>
                <c:pt idx="43785">
                  <c:v>2.9486430000000001</c:v>
                </c:pt>
                <c:pt idx="43786">
                  <c:v>2.9506139999999998</c:v>
                </c:pt>
                <c:pt idx="43787">
                  <c:v>2.945109</c:v>
                </c:pt>
                <c:pt idx="43788">
                  <c:v>2.9229919999999998</c:v>
                </c:pt>
                <c:pt idx="43789">
                  <c:v>2.9019080000000002</c:v>
                </c:pt>
                <c:pt idx="43790">
                  <c:v>2.877675</c:v>
                </c:pt>
                <c:pt idx="43791">
                  <c:v>2.9006099999999999</c:v>
                </c:pt>
                <c:pt idx="43792">
                  <c:v>2.9466239999999999</c:v>
                </c:pt>
                <c:pt idx="43793">
                  <c:v>2.9703520000000001</c:v>
                </c:pt>
                <c:pt idx="43794">
                  <c:v>2.9597259999999999</c:v>
                </c:pt>
                <c:pt idx="43795">
                  <c:v>2.9904489999999999</c:v>
                </c:pt>
                <c:pt idx="43796">
                  <c:v>2.9918200000000001</c:v>
                </c:pt>
                <c:pt idx="43797">
                  <c:v>2.8869310000000001</c:v>
                </c:pt>
                <c:pt idx="43798">
                  <c:v>2.792764</c:v>
                </c:pt>
                <c:pt idx="43799">
                  <c:v>2.7429519999999998</c:v>
                </c:pt>
                <c:pt idx="43800">
                  <c:v>2.7130700000000001</c:v>
                </c:pt>
                <c:pt idx="43801">
                  <c:v>2.7031170000000002</c:v>
                </c:pt>
                <c:pt idx="43802">
                  <c:v>2.7590110000000001</c:v>
                </c:pt>
                <c:pt idx="43803">
                  <c:v>3.0285299999999999</c:v>
                </c:pt>
                <c:pt idx="43804">
                  <c:v>2.9452530000000001</c:v>
                </c:pt>
                <c:pt idx="43805">
                  <c:v>2.8969079999999998</c:v>
                </c:pt>
                <c:pt idx="43806">
                  <c:v>2.9633560000000001</c:v>
                </c:pt>
                <c:pt idx="43807">
                  <c:v>2.9716019999999999</c:v>
                </c:pt>
                <c:pt idx="43808">
                  <c:v>2.9453740000000002</c:v>
                </c:pt>
                <c:pt idx="43809">
                  <c:v>2.9147219999999998</c:v>
                </c:pt>
                <c:pt idx="43810">
                  <c:v>2.8837090000000001</c:v>
                </c:pt>
                <c:pt idx="43811">
                  <c:v>2.921068</c:v>
                </c:pt>
                <c:pt idx="43812">
                  <c:v>3.046224</c:v>
                </c:pt>
                <c:pt idx="43813">
                  <c:v>3.118465</c:v>
                </c:pt>
                <c:pt idx="43814">
                  <c:v>3.1055799999999998</c:v>
                </c:pt>
                <c:pt idx="43815">
                  <c:v>3.083126</c:v>
                </c:pt>
                <c:pt idx="43816">
                  <c:v>2.9994170000000002</c:v>
                </c:pt>
                <c:pt idx="43817">
                  <c:v>2.9276559999999998</c:v>
                </c:pt>
                <c:pt idx="43818">
                  <c:v>2.9301560000000002</c:v>
                </c:pt>
                <c:pt idx="43819">
                  <c:v>2.926358</c:v>
                </c:pt>
                <c:pt idx="43820">
                  <c:v>2.922199</c:v>
                </c:pt>
                <c:pt idx="43821">
                  <c:v>2.9279920000000002</c:v>
                </c:pt>
                <c:pt idx="43822">
                  <c:v>2.9572729999999998</c:v>
                </c:pt>
                <c:pt idx="43823">
                  <c:v>2.982853</c:v>
                </c:pt>
                <c:pt idx="43824">
                  <c:v>3.0237940000000001</c:v>
                </c:pt>
                <c:pt idx="43825">
                  <c:v>3.0686529999999999</c:v>
                </c:pt>
                <c:pt idx="43826">
                  <c:v>3.068317</c:v>
                </c:pt>
                <c:pt idx="43827">
                  <c:v>3.0788470000000001</c:v>
                </c:pt>
                <c:pt idx="43828">
                  <c:v>3.0589650000000002</c:v>
                </c:pt>
                <c:pt idx="43829">
                  <c:v>3.0041530000000001</c:v>
                </c:pt>
                <c:pt idx="43830">
                  <c:v>2.9261170000000001</c:v>
                </c:pt>
                <c:pt idx="43831">
                  <c:v>2.9051300000000002</c:v>
                </c:pt>
                <c:pt idx="43832">
                  <c:v>2.9440750000000002</c:v>
                </c:pt>
                <c:pt idx="43833">
                  <c:v>2.9644140000000001</c:v>
                </c:pt>
                <c:pt idx="43834">
                  <c:v>2.9553500000000001</c:v>
                </c:pt>
                <c:pt idx="43835">
                  <c:v>2.916525</c:v>
                </c:pt>
                <c:pt idx="43836">
                  <c:v>2.88395</c:v>
                </c:pt>
                <c:pt idx="43837">
                  <c:v>2.8547169999999999</c:v>
                </c:pt>
                <c:pt idx="43838">
                  <c:v>2.7832680000000001</c:v>
                </c:pt>
                <c:pt idx="43839">
                  <c:v>2.7568959999999998</c:v>
                </c:pt>
                <c:pt idx="43840">
                  <c:v>2.780335</c:v>
                </c:pt>
                <c:pt idx="43841">
                  <c:v>2.8047599999999999</c:v>
                </c:pt>
                <c:pt idx="43842">
                  <c:v>2.825075</c:v>
                </c:pt>
                <c:pt idx="43843">
                  <c:v>2.9006340000000002</c:v>
                </c:pt>
                <c:pt idx="43844">
                  <c:v>2.9897040000000001</c:v>
                </c:pt>
                <c:pt idx="43845">
                  <c:v>3.0700240000000001</c:v>
                </c:pt>
                <c:pt idx="43846">
                  <c:v>3.1447419999999999</c:v>
                </c:pt>
                <c:pt idx="43847">
                  <c:v>3.1464490000000001</c:v>
                </c:pt>
                <c:pt idx="43848">
                  <c:v>3.0713940000000002</c:v>
                </c:pt>
                <c:pt idx="43849">
                  <c:v>3.0312939999999999</c:v>
                </c:pt>
                <c:pt idx="43850">
                  <c:v>3.0252599999999998</c:v>
                </c:pt>
                <c:pt idx="43851">
                  <c:v>3.0282170000000002</c:v>
                </c:pt>
                <c:pt idx="43852">
                  <c:v>3.0400689999999999</c:v>
                </c:pt>
                <c:pt idx="43853">
                  <c:v>3.0198510000000001</c:v>
                </c:pt>
                <c:pt idx="43854">
                  <c:v>2.977131</c:v>
                </c:pt>
                <c:pt idx="43855">
                  <c:v>2.9640049999999998</c:v>
                </c:pt>
                <c:pt idx="43856">
                  <c:v>2.9177029999999999</c:v>
                </c:pt>
                <c:pt idx="43857">
                  <c:v>2.8440669999999999</c:v>
                </c:pt>
                <c:pt idx="43858">
                  <c:v>2.8525770000000001</c:v>
                </c:pt>
                <c:pt idx="43859">
                  <c:v>2.9108990000000001</c:v>
                </c:pt>
                <c:pt idx="43860">
                  <c:v>2.9225349999999999</c:v>
                </c:pt>
                <c:pt idx="43861">
                  <c:v>2.925179</c:v>
                </c:pt>
                <c:pt idx="43862">
                  <c:v>2.9152269999999998</c:v>
                </c:pt>
                <c:pt idx="43863">
                  <c:v>2.907149</c:v>
                </c:pt>
                <c:pt idx="43864">
                  <c:v>2.923737</c:v>
                </c:pt>
                <c:pt idx="43865">
                  <c:v>2.9191449999999999</c:v>
                </c:pt>
                <c:pt idx="43866">
                  <c:v>2.9262609999999998</c:v>
                </c:pt>
                <c:pt idx="43867">
                  <c:v>2.9383780000000002</c:v>
                </c:pt>
                <c:pt idx="43868">
                  <c:v>2.9355169999999999</c:v>
                </c:pt>
                <c:pt idx="43869">
                  <c:v>2.9180869999999999</c:v>
                </c:pt>
                <c:pt idx="43870">
                  <c:v>2.909529</c:v>
                </c:pt>
                <c:pt idx="43871">
                  <c:v>2.9000810000000001</c:v>
                </c:pt>
                <c:pt idx="43872">
                  <c:v>2.8865940000000001</c:v>
                </c:pt>
                <c:pt idx="43873">
                  <c:v>2.9054419999999999</c:v>
                </c:pt>
                <c:pt idx="43874">
                  <c:v>2.9647739999999998</c:v>
                </c:pt>
                <c:pt idx="43875">
                  <c:v>3.0233370000000002</c:v>
                </c:pt>
                <c:pt idx="43876">
                  <c:v>2.9638610000000001</c:v>
                </c:pt>
                <c:pt idx="43877">
                  <c:v>2.9112840000000002</c:v>
                </c:pt>
                <c:pt idx="43878">
                  <c:v>2.891667</c:v>
                </c:pt>
                <c:pt idx="43879">
                  <c:v>2.833272</c:v>
                </c:pt>
                <c:pt idx="43880">
                  <c:v>2.7931490000000001</c:v>
                </c:pt>
                <c:pt idx="43881">
                  <c:v>2.8582749999999999</c:v>
                </c:pt>
                <c:pt idx="43882">
                  <c:v>2.9140009999999998</c:v>
                </c:pt>
                <c:pt idx="43883">
                  <c:v>3.0191780000000001</c:v>
                </c:pt>
                <c:pt idx="43884">
                  <c:v>3.0886550000000002</c:v>
                </c:pt>
                <c:pt idx="43885">
                  <c:v>3.0402369999999999</c:v>
                </c:pt>
                <c:pt idx="43886">
                  <c:v>3.0016769999999999</c:v>
                </c:pt>
                <c:pt idx="43887">
                  <c:v>2.9781650000000002</c:v>
                </c:pt>
                <c:pt idx="43888">
                  <c:v>2.9423439999999998</c:v>
                </c:pt>
                <c:pt idx="43889">
                  <c:v>2.942008</c:v>
                </c:pt>
                <c:pt idx="43890">
                  <c:v>2.9558789999999999</c:v>
                </c:pt>
                <c:pt idx="43891">
                  <c:v>2.923521</c:v>
                </c:pt>
                <c:pt idx="43892">
                  <c:v>2.8800309999999998</c:v>
                </c:pt>
                <c:pt idx="43893">
                  <c:v>2.864814</c:v>
                </c:pt>
                <c:pt idx="43894">
                  <c:v>2.8737569999999999</c:v>
                </c:pt>
                <c:pt idx="43895">
                  <c:v>2.8617370000000002</c:v>
                </c:pt>
                <c:pt idx="43896">
                  <c:v>2.8148569999999999</c:v>
                </c:pt>
                <c:pt idx="43897">
                  <c:v>2.8447399999999998</c:v>
                </c:pt>
                <c:pt idx="43898">
                  <c:v>2.8925320000000001</c:v>
                </c:pt>
                <c:pt idx="43899">
                  <c:v>2.8987349999999998</c:v>
                </c:pt>
                <c:pt idx="43900">
                  <c:v>2.9381370000000002</c:v>
                </c:pt>
                <c:pt idx="43901">
                  <c:v>3.0387469999999999</c:v>
                </c:pt>
                <c:pt idx="43902">
                  <c:v>3.059879</c:v>
                </c:pt>
                <c:pt idx="43903">
                  <c:v>3.0039120000000001</c:v>
                </c:pt>
                <c:pt idx="43904">
                  <c:v>2.9478740000000001</c:v>
                </c:pt>
                <c:pt idx="43905">
                  <c:v>2.9473449999999999</c:v>
                </c:pt>
                <c:pt idx="43906">
                  <c:v>2.953427</c:v>
                </c:pt>
                <c:pt idx="43907">
                  <c:v>2.9160919999999999</c:v>
                </c:pt>
                <c:pt idx="43908">
                  <c:v>2.9879730000000002</c:v>
                </c:pt>
                <c:pt idx="43909">
                  <c:v>3.0811060000000001</c:v>
                </c:pt>
                <c:pt idx="43910">
                  <c:v>3.0860110000000001</c:v>
                </c:pt>
                <c:pt idx="43911">
                  <c:v>3.0162209999999998</c:v>
                </c:pt>
                <c:pt idx="43912">
                  <c:v>2.935012</c:v>
                </c:pt>
                <c:pt idx="43913">
                  <c:v>2.8883730000000001</c:v>
                </c:pt>
                <c:pt idx="43914">
                  <c:v>2.9249869999999998</c:v>
                </c:pt>
                <c:pt idx="43915">
                  <c:v>2.9361660000000001</c:v>
                </c:pt>
                <c:pt idx="43916">
                  <c:v>2.917751</c:v>
                </c:pt>
                <c:pt idx="43917">
                  <c:v>2.950494</c:v>
                </c:pt>
                <c:pt idx="43918">
                  <c:v>2.9752800000000001</c:v>
                </c:pt>
                <c:pt idx="43919">
                  <c:v>2.973573</c:v>
                </c:pt>
                <c:pt idx="43920">
                  <c:v>2.9737170000000002</c:v>
                </c:pt>
                <c:pt idx="43921">
                  <c:v>2.9849199999999998</c:v>
                </c:pt>
                <c:pt idx="43922">
                  <c:v>2.9745590000000002</c:v>
                </c:pt>
                <c:pt idx="43923">
                  <c:v>2.9489070000000002</c:v>
                </c:pt>
                <c:pt idx="43924">
                  <c:v>2.9449169999999998</c:v>
                </c:pt>
                <c:pt idx="43925">
                  <c:v>2.9876369999999999</c:v>
                </c:pt>
                <c:pt idx="43926">
                  <c:v>3.0259339999999999</c:v>
                </c:pt>
                <c:pt idx="43927">
                  <c:v>3.0612490000000001</c:v>
                </c:pt>
                <c:pt idx="43928">
                  <c:v>3.0549019999999998</c:v>
                </c:pt>
                <c:pt idx="43929">
                  <c:v>3.0284580000000001</c:v>
                </c:pt>
                <c:pt idx="43930">
                  <c:v>2.9933100000000001</c:v>
                </c:pt>
                <c:pt idx="43931">
                  <c:v>2.9499650000000002</c:v>
                </c:pt>
                <c:pt idx="43932">
                  <c:v>2.8995039999999999</c:v>
                </c:pt>
                <c:pt idx="43933">
                  <c:v>2.8997449999999998</c:v>
                </c:pt>
                <c:pt idx="43934">
                  <c:v>2.9230160000000001</c:v>
                </c:pt>
                <c:pt idx="43935">
                  <c:v>2.9501580000000001</c:v>
                </c:pt>
                <c:pt idx="43936">
                  <c:v>2.9612159999999998</c:v>
                </c:pt>
                <c:pt idx="43937">
                  <c:v>2.9355889999999998</c:v>
                </c:pt>
                <c:pt idx="43938">
                  <c:v>2.9181360000000001</c:v>
                </c:pt>
                <c:pt idx="43939">
                  <c:v>2.8921960000000002</c:v>
                </c:pt>
                <c:pt idx="43940">
                  <c:v>2.8620009999999998</c:v>
                </c:pt>
                <c:pt idx="43941">
                  <c:v>2.8549090000000001</c:v>
                </c:pt>
                <c:pt idx="43942">
                  <c:v>2.8610389999999999</c:v>
                </c:pt>
                <c:pt idx="43943">
                  <c:v>2.8561830000000001</c:v>
                </c:pt>
                <c:pt idx="43944">
                  <c:v>2.8825080000000001</c:v>
                </c:pt>
                <c:pt idx="43945">
                  <c:v>2.8842379999999999</c:v>
                </c:pt>
                <c:pt idx="43946">
                  <c:v>2.8849840000000002</c:v>
                </c:pt>
                <c:pt idx="43947">
                  <c:v>2.944099</c:v>
                </c:pt>
                <c:pt idx="43948">
                  <c:v>2.974294</c:v>
                </c:pt>
                <c:pt idx="43949">
                  <c:v>2.93405</c:v>
                </c:pt>
                <c:pt idx="43950">
                  <c:v>2.9382100000000002</c:v>
                </c:pt>
                <c:pt idx="43951">
                  <c:v>2.9160200000000001</c:v>
                </c:pt>
                <c:pt idx="43952">
                  <c:v>2.8551250000000001</c:v>
                </c:pt>
                <c:pt idx="43953">
                  <c:v>2.86015</c:v>
                </c:pt>
                <c:pt idx="43954">
                  <c:v>2.9131109999999998</c:v>
                </c:pt>
                <c:pt idx="43955">
                  <c:v>3.0302129999999998</c:v>
                </c:pt>
                <c:pt idx="43956">
                  <c:v>3.1029589999999998</c:v>
                </c:pt>
                <c:pt idx="43957">
                  <c:v>3.1036570000000001</c:v>
                </c:pt>
                <c:pt idx="43958">
                  <c:v>3.0564170000000002</c:v>
                </c:pt>
                <c:pt idx="43959">
                  <c:v>2.960207</c:v>
                </c:pt>
                <c:pt idx="43960">
                  <c:v>2.8715449999999998</c:v>
                </c:pt>
                <c:pt idx="43961">
                  <c:v>2.7769940000000002</c:v>
                </c:pt>
                <c:pt idx="43962">
                  <c:v>2.7294900000000002</c:v>
                </c:pt>
                <c:pt idx="43963">
                  <c:v>2.761463</c:v>
                </c:pt>
                <c:pt idx="43964">
                  <c:v>2.7762720000000001</c:v>
                </c:pt>
                <c:pt idx="43965">
                  <c:v>2.8941669999999999</c:v>
                </c:pt>
                <c:pt idx="43966">
                  <c:v>3.0708410000000002</c:v>
                </c:pt>
                <c:pt idx="43967">
                  <c:v>3.2064300000000001</c:v>
                </c:pt>
                <c:pt idx="43968">
                  <c:v>3.189794</c:v>
                </c:pt>
                <c:pt idx="43969">
                  <c:v>3.0697830000000002</c:v>
                </c:pt>
                <c:pt idx="43970">
                  <c:v>2.9900410000000002</c:v>
                </c:pt>
                <c:pt idx="43971">
                  <c:v>2.923521</c:v>
                </c:pt>
                <c:pt idx="43972">
                  <c:v>2.8869069999999999</c:v>
                </c:pt>
                <c:pt idx="43973">
                  <c:v>2.896836</c:v>
                </c:pt>
                <c:pt idx="43974">
                  <c:v>2.9251070000000001</c:v>
                </c:pt>
                <c:pt idx="43975">
                  <c:v>2.9461909999999998</c:v>
                </c:pt>
                <c:pt idx="43976">
                  <c:v>2.9653269999999998</c:v>
                </c:pt>
                <c:pt idx="43977">
                  <c:v>2.9707840000000001</c:v>
                </c:pt>
                <c:pt idx="43978">
                  <c:v>2.938787</c:v>
                </c:pt>
                <c:pt idx="43979">
                  <c:v>2.9065479999999999</c:v>
                </c:pt>
                <c:pt idx="43980">
                  <c:v>2.9152990000000001</c:v>
                </c:pt>
                <c:pt idx="43981">
                  <c:v>2.9500609999999998</c:v>
                </c:pt>
                <c:pt idx="43982">
                  <c:v>2.9483069999999998</c:v>
                </c:pt>
                <c:pt idx="43983">
                  <c:v>2.9294349999999998</c:v>
                </c:pt>
                <c:pt idx="43984">
                  <c:v>2.921189</c:v>
                </c:pt>
                <c:pt idx="43985">
                  <c:v>2.9155150000000001</c:v>
                </c:pt>
                <c:pt idx="43986">
                  <c:v>2.9251070000000001</c:v>
                </c:pt>
                <c:pt idx="43987">
                  <c:v>2.934844</c:v>
                </c:pt>
                <c:pt idx="43988">
                  <c:v>2.9384980000000001</c:v>
                </c:pt>
                <c:pt idx="43989">
                  <c:v>2.99295</c:v>
                </c:pt>
                <c:pt idx="43990">
                  <c:v>3.0248029999999999</c:v>
                </c:pt>
                <c:pt idx="43991">
                  <c:v>3.0339390000000002</c:v>
                </c:pt>
                <c:pt idx="43992">
                  <c:v>3.0388190000000002</c:v>
                </c:pt>
                <c:pt idx="43993">
                  <c:v>2.995714</c:v>
                </c:pt>
                <c:pt idx="43994">
                  <c:v>2.963476</c:v>
                </c:pt>
                <c:pt idx="43995">
                  <c:v>2.9191929999999999</c:v>
                </c:pt>
                <c:pt idx="43996">
                  <c:v>2.8733</c:v>
                </c:pt>
                <c:pt idx="43997">
                  <c:v>2.8932060000000002</c:v>
                </c:pt>
                <c:pt idx="43998">
                  <c:v>2.912919</c:v>
                </c:pt>
                <c:pt idx="43999">
                  <c:v>2.922174</c:v>
                </c:pt>
                <c:pt idx="44000">
                  <c:v>2.9170539999999998</c:v>
                </c:pt>
                <c:pt idx="44001">
                  <c:v>2.9100820000000001</c:v>
                </c:pt>
                <c:pt idx="44002">
                  <c:v>2.9259970000000002</c:v>
                </c:pt>
                <c:pt idx="44003">
                  <c:v>2.960375</c:v>
                </c:pt>
                <c:pt idx="44004">
                  <c:v>2.96814</c:v>
                </c:pt>
                <c:pt idx="44005">
                  <c:v>2.9583309999999998</c:v>
                </c:pt>
                <c:pt idx="44006">
                  <c:v>2.9579230000000001</c:v>
                </c:pt>
                <c:pt idx="44007">
                  <c:v>2.947225</c:v>
                </c:pt>
                <c:pt idx="44008">
                  <c:v>2.9250829999999999</c:v>
                </c:pt>
                <c:pt idx="44009">
                  <c:v>2.925179</c:v>
                </c:pt>
                <c:pt idx="44010">
                  <c:v>2.9628510000000001</c:v>
                </c:pt>
                <c:pt idx="44011">
                  <c:v>2.9833340000000002</c:v>
                </c:pt>
                <c:pt idx="44012">
                  <c:v>2.9524409999999999</c:v>
                </c:pt>
                <c:pt idx="44013">
                  <c:v>2.899937</c:v>
                </c:pt>
                <c:pt idx="44014">
                  <c:v>2.8990469999999999</c:v>
                </c:pt>
                <c:pt idx="44015">
                  <c:v>2.8985430000000001</c:v>
                </c:pt>
                <c:pt idx="44016">
                  <c:v>2.923136</c:v>
                </c:pt>
                <c:pt idx="44017">
                  <c:v>2.9569610000000002</c:v>
                </c:pt>
                <c:pt idx="44018">
                  <c:v>2.9336180000000001</c:v>
                </c:pt>
                <c:pt idx="44019">
                  <c:v>2.9307089999999998</c:v>
                </c:pt>
                <c:pt idx="44020">
                  <c:v>2.9359739999999999</c:v>
                </c:pt>
                <c:pt idx="44021">
                  <c:v>2.8770980000000002</c:v>
                </c:pt>
                <c:pt idx="44022">
                  <c:v>2.8387060000000002</c:v>
                </c:pt>
                <c:pt idx="44023">
                  <c:v>2.8390420000000001</c:v>
                </c:pt>
                <c:pt idx="44024">
                  <c:v>2.8745500000000002</c:v>
                </c:pt>
                <c:pt idx="44025">
                  <c:v>2.9013070000000001</c:v>
                </c:pt>
                <c:pt idx="44026">
                  <c:v>2.9242900000000001</c:v>
                </c:pt>
                <c:pt idx="44027">
                  <c:v>2.981122</c:v>
                </c:pt>
                <c:pt idx="44028">
                  <c:v>3.0245150000000001</c:v>
                </c:pt>
                <c:pt idx="44029">
                  <c:v>3.0839430000000001</c:v>
                </c:pt>
                <c:pt idx="44030">
                  <c:v>3.142001</c:v>
                </c:pt>
                <c:pt idx="44031">
                  <c:v>3.0789909999999998</c:v>
                </c:pt>
                <c:pt idx="44032">
                  <c:v>2.976458</c:v>
                </c:pt>
                <c:pt idx="44033">
                  <c:v>2.8967390000000002</c:v>
                </c:pt>
                <c:pt idx="44034">
                  <c:v>2.9078940000000002</c:v>
                </c:pt>
                <c:pt idx="44035">
                  <c:v>2.9456859999999998</c:v>
                </c:pt>
                <c:pt idx="44036">
                  <c:v>2.981506</c:v>
                </c:pt>
                <c:pt idx="44037">
                  <c:v>2.937344</c:v>
                </c:pt>
                <c:pt idx="44038">
                  <c:v>2.9222220000000001</c:v>
                </c:pt>
                <c:pt idx="44039">
                  <c:v>2.9208280000000002</c:v>
                </c:pt>
                <c:pt idx="44040">
                  <c:v>2.9374639999999999</c:v>
                </c:pt>
                <c:pt idx="44041">
                  <c:v>2.9210210000000001</c:v>
                </c:pt>
                <c:pt idx="44042">
                  <c:v>2.8918590000000002</c:v>
                </c:pt>
                <c:pt idx="44043">
                  <c:v>2.9011629999999999</c:v>
                </c:pt>
                <c:pt idx="44044">
                  <c:v>2.9160200000000001</c:v>
                </c:pt>
                <c:pt idx="44045">
                  <c:v>2.9369109999999998</c:v>
                </c:pt>
                <c:pt idx="44046">
                  <c:v>3.0173030000000001</c:v>
                </c:pt>
                <c:pt idx="44047">
                  <c:v>2.9581149999999998</c:v>
                </c:pt>
                <c:pt idx="44048">
                  <c:v>2.8362050000000001</c:v>
                </c:pt>
                <c:pt idx="44049">
                  <c:v>2.767353</c:v>
                </c:pt>
                <c:pt idx="44050">
                  <c:v>2.753482</c:v>
                </c:pt>
                <c:pt idx="44051">
                  <c:v>2.7956490000000001</c:v>
                </c:pt>
                <c:pt idx="44052">
                  <c:v>2.8620009999999998</c:v>
                </c:pt>
                <c:pt idx="44053">
                  <c:v>2.912029</c:v>
                </c:pt>
                <c:pt idx="44054">
                  <c:v>2.9533550000000002</c:v>
                </c:pt>
                <c:pt idx="44055">
                  <c:v>3.040718</c:v>
                </c:pt>
                <c:pt idx="44056">
                  <c:v>3.0720909999999999</c:v>
                </c:pt>
                <c:pt idx="44057">
                  <c:v>3.016702</c:v>
                </c:pt>
                <c:pt idx="44058">
                  <c:v>2.9941759999999999</c:v>
                </c:pt>
                <c:pt idx="44059">
                  <c:v>2.9855930000000002</c:v>
                </c:pt>
                <c:pt idx="44060">
                  <c:v>2.9801600000000001</c:v>
                </c:pt>
                <c:pt idx="44061">
                  <c:v>2.9646539999999999</c:v>
                </c:pt>
                <c:pt idx="44062">
                  <c:v>3.00848</c:v>
                </c:pt>
                <c:pt idx="44063">
                  <c:v>3.0925739999999999</c:v>
                </c:pt>
                <c:pt idx="44064">
                  <c:v>3.1277689999999998</c:v>
                </c:pt>
                <c:pt idx="44065">
                  <c:v>3.0573790000000001</c:v>
                </c:pt>
                <c:pt idx="44066">
                  <c:v>2.987228</c:v>
                </c:pt>
                <c:pt idx="44067">
                  <c:v>2.9558789999999999</c:v>
                </c:pt>
                <c:pt idx="44068">
                  <c:v>2.9566490000000001</c:v>
                </c:pt>
                <c:pt idx="44069">
                  <c:v>2.9478019999999998</c:v>
                </c:pt>
                <c:pt idx="44070">
                  <c:v>2.9288099999999999</c:v>
                </c:pt>
                <c:pt idx="44071">
                  <c:v>2.9183279999999998</c:v>
                </c:pt>
                <c:pt idx="44072">
                  <c:v>2.9496289999999998</c:v>
                </c:pt>
                <c:pt idx="44073">
                  <c:v>2.9943680000000001</c:v>
                </c:pt>
                <c:pt idx="44074">
                  <c:v>3.0252840000000001</c:v>
                </c:pt>
                <c:pt idx="44075">
                  <c:v>2.9930219999999998</c:v>
                </c:pt>
                <c:pt idx="44076">
                  <c:v>2.9405410000000001</c:v>
                </c:pt>
                <c:pt idx="44077">
                  <c:v>2.8758720000000002</c:v>
                </c:pt>
                <c:pt idx="44078">
                  <c:v>2.8086790000000001</c:v>
                </c:pt>
                <c:pt idx="44079">
                  <c:v>2.8378399999999999</c:v>
                </c:pt>
                <c:pt idx="44080">
                  <c:v>2.9144809999999999</c:v>
                </c:pt>
                <c:pt idx="44081">
                  <c:v>2.967419</c:v>
                </c:pt>
                <c:pt idx="44082">
                  <c:v>3.024467</c:v>
                </c:pt>
                <c:pt idx="44083">
                  <c:v>3.0233850000000002</c:v>
                </c:pt>
                <c:pt idx="44084">
                  <c:v>2.9922529999999998</c:v>
                </c:pt>
                <c:pt idx="44085">
                  <c:v>2.993214</c:v>
                </c:pt>
                <c:pt idx="44086">
                  <c:v>2.999104</c:v>
                </c:pt>
                <c:pt idx="44087">
                  <c:v>2.9933100000000001</c:v>
                </c:pt>
                <c:pt idx="44088">
                  <c:v>2.9619369999999998</c:v>
                </c:pt>
                <c:pt idx="44089">
                  <c:v>2.9317190000000002</c:v>
                </c:pt>
                <c:pt idx="44090">
                  <c:v>2.9375360000000001</c:v>
                </c:pt>
                <c:pt idx="44091">
                  <c:v>2.9487869999999998</c:v>
                </c:pt>
                <c:pt idx="44092">
                  <c:v>2.9816029999999998</c:v>
                </c:pt>
                <c:pt idx="44093">
                  <c:v>3.0062920000000002</c:v>
                </c:pt>
                <c:pt idx="44094">
                  <c:v>2.9684520000000001</c:v>
                </c:pt>
                <c:pt idx="44095">
                  <c:v>2.9843190000000002</c:v>
                </c:pt>
                <c:pt idx="44096">
                  <c:v>3.0228320000000002</c:v>
                </c:pt>
                <c:pt idx="44097">
                  <c:v>2.9569610000000002</c:v>
                </c:pt>
                <c:pt idx="44098">
                  <c:v>2.8665210000000001</c:v>
                </c:pt>
                <c:pt idx="44099">
                  <c:v>2.8314699999999999</c:v>
                </c:pt>
                <c:pt idx="44100">
                  <c:v>2.8980139999999999</c:v>
                </c:pt>
                <c:pt idx="44101">
                  <c:v>2.9624899999999998</c:v>
                </c:pt>
                <c:pt idx="44102">
                  <c:v>2.993671</c:v>
                </c:pt>
                <c:pt idx="44103">
                  <c:v>2.9974210000000001</c:v>
                </c:pt>
                <c:pt idx="44104">
                  <c:v>2.958596</c:v>
                </c:pt>
                <c:pt idx="44105">
                  <c:v>2.8963070000000002</c:v>
                </c:pt>
                <c:pt idx="44106">
                  <c:v>2.826133</c:v>
                </c:pt>
                <c:pt idx="44107">
                  <c:v>2.746775</c:v>
                </c:pt>
                <c:pt idx="44108">
                  <c:v>2.7960579999999999</c:v>
                </c:pt>
                <c:pt idx="44109">
                  <c:v>2.8657270000000001</c:v>
                </c:pt>
                <c:pt idx="44110">
                  <c:v>2.8869069999999999</c:v>
                </c:pt>
                <c:pt idx="44111">
                  <c:v>2.8859210000000002</c:v>
                </c:pt>
                <c:pt idx="44112">
                  <c:v>2.8273100000000002</c:v>
                </c:pt>
                <c:pt idx="44113">
                  <c:v>2.8770980000000002</c:v>
                </c:pt>
                <c:pt idx="44114">
                  <c:v>2.9303720000000002</c:v>
                </c:pt>
                <c:pt idx="44115">
                  <c:v>2.9158040000000001</c:v>
                </c:pt>
                <c:pt idx="44116">
                  <c:v>2.9367670000000001</c:v>
                </c:pt>
                <c:pt idx="44117">
                  <c:v>2.9419599999999999</c:v>
                </c:pt>
                <c:pt idx="44118">
                  <c:v>2.9087839999999998</c:v>
                </c:pt>
                <c:pt idx="44119">
                  <c:v>2.9276800000000001</c:v>
                </c:pt>
                <c:pt idx="44120">
                  <c:v>2.9761690000000001</c:v>
                </c:pt>
                <c:pt idx="44121">
                  <c:v>3.015428</c:v>
                </c:pt>
                <c:pt idx="44122">
                  <c:v>2.9876130000000001</c:v>
                </c:pt>
                <c:pt idx="44123">
                  <c:v>2.966361</c:v>
                </c:pt>
                <c:pt idx="44124">
                  <c:v>2.9959549999999999</c:v>
                </c:pt>
                <c:pt idx="44125">
                  <c:v>3.0500219999999998</c:v>
                </c:pt>
                <c:pt idx="44126">
                  <c:v>3.101613</c:v>
                </c:pt>
                <c:pt idx="44127">
                  <c:v>3.1019260000000002</c:v>
                </c:pt>
                <c:pt idx="44128">
                  <c:v>3.0189140000000001</c:v>
                </c:pt>
                <c:pt idx="44129">
                  <c:v>2.9704000000000002</c:v>
                </c:pt>
                <c:pt idx="44130">
                  <c:v>2.935397</c:v>
                </c:pt>
                <c:pt idx="44131">
                  <c:v>2.9447719999999999</c:v>
                </c:pt>
                <c:pt idx="44132">
                  <c:v>2.968477</c:v>
                </c:pt>
                <c:pt idx="44133">
                  <c:v>2.9475850000000001</c:v>
                </c:pt>
                <c:pt idx="44134">
                  <c:v>2.9703759999999999</c:v>
                </c:pt>
                <c:pt idx="44135">
                  <c:v>2.9644379999999999</c:v>
                </c:pt>
                <c:pt idx="44136">
                  <c:v>2.9364300000000001</c:v>
                </c:pt>
                <c:pt idx="44137">
                  <c:v>2.920804</c:v>
                </c:pt>
                <c:pt idx="44138">
                  <c:v>2.9424160000000001</c:v>
                </c:pt>
                <c:pt idx="44139">
                  <c:v>2.950037</c:v>
                </c:pt>
                <c:pt idx="44140">
                  <c:v>2.9749189999999999</c:v>
                </c:pt>
                <c:pt idx="44141">
                  <c:v>3.008095</c:v>
                </c:pt>
                <c:pt idx="44142">
                  <c:v>3.067091</c:v>
                </c:pt>
                <c:pt idx="44143">
                  <c:v>3.1146189999999998</c:v>
                </c:pt>
                <c:pt idx="44144">
                  <c:v>3.1085370000000001</c:v>
                </c:pt>
                <c:pt idx="44145">
                  <c:v>3.049229</c:v>
                </c:pt>
                <c:pt idx="44146">
                  <c:v>3.013096</c:v>
                </c:pt>
                <c:pt idx="44147">
                  <c:v>2.9688850000000002</c:v>
                </c:pt>
                <c:pt idx="44148">
                  <c:v>2.9333290000000001</c:v>
                </c:pt>
                <c:pt idx="44149">
                  <c:v>2.9191449999999999</c:v>
                </c:pt>
                <c:pt idx="44150">
                  <c:v>2.8801519999999998</c:v>
                </c:pt>
                <c:pt idx="44151">
                  <c:v>2.8646449999999999</c:v>
                </c:pt>
                <c:pt idx="44152">
                  <c:v>2.8987590000000001</c:v>
                </c:pt>
                <c:pt idx="44153">
                  <c:v>2.911645</c:v>
                </c:pt>
                <c:pt idx="44154">
                  <c:v>2.905586</c:v>
                </c:pt>
                <c:pt idx="44155">
                  <c:v>2.8888060000000002</c:v>
                </c:pt>
                <c:pt idx="44156">
                  <c:v>2.8736120000000001</c:v>
                </c:pt>
                <c:pt idx="44157">
                  <c:v>2.8822429999999999</c:v>
                </c:pt>
                <c:pt idx="44158">
                  <c:v>2.8912819999999999</c:v>
                </c:pt>
                <c:pt idx="44159">
                  <c:v>2.9209719999999999</c:v>
                </c:pt>
                <c:pt idx="44160">
                  <c:v>2.964029</c:v>
                </c:pt>
                <c:pt idx="44161">
                  <c:v>3.0093450000000002</c:v>
                </c:pt>
                <c:pt idx="44162">
                  <c:v>3.0031910000000002</c:v>
                </c:pt>
                <c:pt idx="44163">
                  <c:v>2.961649</c:v>
                </c:pt>
                <c:pt idx="44164">
                  <c:v>2.9788380000000001</c:v>
                </c:pt>
                <c:pt idx="44165">
                  <c:v>3.0350929999999998</c:v>
                </c:pt>
                <c:pt idx="44166">
                  <c:v>3.0454780000000001</c:v>
                </c:pt>
                <c:pt idx="44167">
                  <c:v>2.9940560000000001</c:v>
                </c:pt>
                <c:pt idx="44168">
                  <c:v>2.9323679999999999</c:v>
                </c:pt>
                <c:pt idx="44169">
                  <c:v>2.9266459999999999</c:v>
                </c:pt>
                <c:pt idx="44170">
                  <c:v>2.9507349999999999</c:v>
                </c:pt>
                <c:pt idx="44171">
                  <c:v>2.9546290000000002</c:v>
                </c:pt>
                <c:pt idx="44172">
                  <c:v>2.9491239999999999</c:v>
                </c:pt>
                <c:pt idx="44173">
                  <c:v>2.936455</c:v>
                </c:pt>
                <c:pt idx="44174">
                  <c:v>2.9290980000000002</c:v>
                </c:pt>
                <c:pt idx="44175">
                  <c:v>2.9523929999999998</c:v>
                </c:pt>
                <c:pt idx="44176">
                  <c:v>2.9896799999999999</c:v>
                </c:pt>
                <c:pt idx="44177">
                  <c:v>2.9568650000000001</c:v>
                </c:pt>
                <c:pt idx="44178">
                  <c:v>2.956769</c:v>
                </c:pt>
                <c:pt idx="44179">
                  <c:v>2.9656159999999998</c:v>
                </c:pt>
                <c:pt idx="44180">
                  <c:v>2.9415269999999998</c:v>
                </c:pt>
                <c:pt idx="44181">
                  <c:v>2.9550139999999998</c:v>
                </c:pt>
                <c:pt idx="44182">
                  <c:v>2.93405</c:v>
                </c:pt>
                <c:pt idx="44183">
                  <c:v>2.9036629999999999</c:v>
                </c:pt>
                <c:pt idx="44184">
                  <c:v>2.9142410000000001</c:v>
                </c:pt>
                <c:pt idx="44185">
                  <c:v>2.9103940000000001</c:v>
                </c:pt>
                <c:pt idx="44186">
                  <c:v>2.8646690000000001</c:v>
                </c:pt>
                <c:pt idx="44187">
                  <c:v>2.849548</c:v>
                </c:pt>
                <c:pt idx="44188">
                  <c:v>2.9286650000000001</c:v>
                </c:pt>
                <c:pt idx="44189">
                  <c:v>2.9228960000000002</c:v>
                </c:pt>
                <c:pt idx="44190">
                  <c:v>2.8596689999999998</c:v>
                </c:pt>
                <c:pt idx="44191">
                  <c:v>2.813078</c:v>
                </c:pt>
                <c:pt idx="44192">
                  <c:v>2.8663280000000002</c:v>
                </c:pt>
                <c:pt idx="44193">
                  <c:v>3.006821</c:v>
                </c:pt>
                <c:pt idx="44194">
                  <c:v>3.137794</c:v>
                </c:pt>
                <c:pt idx="44195">
                  <c:v>3.1459679999999999</c:v>
                </c:pt>
                <c:pt idx="44196">
                  <c:v>3.092285</c:v>
                </c:pt>
                <c:pt idx="44197">
                  <c:v>3.0981030000000001</c:v>
                </c:pt>
                <c:pt idx="44198">
                  <c:v>3.064543</c:v>
                </c:pt>
                <c:pt idx="44199">
                  <c:v>3.0124710000000001</c:v>
                </c:pt>
                <c:pt idx="44200">
                  <c:v>2.9788380000000001</c:v>
                </c:pt>
                <c:pt idx="44201">
                  <c:v>2.9701110000000002</c:v>
                </c:pt>
                <c:pt idx="44202">
                  <c:v>2.9276800000000001</c:v>
                </c:pt>
                <c:pt idx="44203">
                  <c:v>2.885224</c:v>
                </c:pt>
                <c:pt idx="44204">
                  <c:v>2.883445</c:v>
                </c:pt>
                <c:pt idx="44205">
                  <c:v>2.8888539999999998</c:v>
                </c:pt>
                <c:pt idx="44206">
                  <c:v>2.9171260000000001</c:v>
                </c:pt>
                <c:pt idx="44207">
                  <c:v>2.9163320000000001</c:v>
                </c:pt>
                <c:pt idx="44208">
                  <c:v>2.8794780000000002</c:v>
                </c:pt>
                <c:pt idx="44209">
                  <c:v>2.8810169999999999</c:v>
                </c:pt>
                <c:pt idx="44210">
                  <c:v>2.899432</c:v>
                </c:pt>
                <c:pt idx="44211">
                  <c:v>2.9198909999999998</c:v>
                </c:pt>
                <c:pt idx="44212">
                  <c:v>2.88306</c:v>
                </c:pt>
                <c:pt idx="44213">
                  <c:v>2.8789259999999999</c:v>
                </c:pt>
                <c:pt idx="44214">
                  <c:v>2.9390510000000001</c:v>
                </c:pt>
                <c:pt idx="44215">
                  <c:v>3.0330249999999999</c:v>
                </c:pt>
                <c:pt idx="44216">
                  <c:v>3.0788470000000001</c:v>
                </c:pt>
                <c:pt idx="44217">
                  <c:v>3.0970689999999998</c:v>
                </c:pt>
                <c:pt idx="44218">
                  <c:v>3.055167</c:v>
                </c:pt>
                <c:pt idx="44219">
                  <c:v>2.9944639999999998</c:v>
                </c:pt>
                <c:pt idx="44220">
                  <c:v>2.9642930000000001</c:v>
                </c:pt>
                <c:pt idx="44221">
                  <c:v>2.9146019999999999</c:v>
                </c:pt>
                <c:pt idx="44222">
                  <c:v>2.8806799999999999</c:v>
                </c:pt>
                <c:pt idx="44223">
                  <c:v>2.9236170000000001</c:v>
                </c:pt>
                <c:pt idx="44224">
                  <c:v>2.9881660000000001</c:v>
                </c:pt>
                <c:pt idx="44225">
                  <c:v>2.9855209999999999</c:v>
                </c:pt>
                <c:pt idx="44226">
                  <c:v>3.0024220000000001</c:v>
                </c:pt>
                <c:pt idx="44227">
                  <c:v>2.9942479999999998</c:v>
                </c:pt>
                <c:pt idx="44228">
                  <c:v>2.942777</c:v>
                </c:pt>
                <c:pt idx="44229">
                  <c:v>2.9371040000000002</c:v>
                </c:pt>
                <c:pt idx="44230">
                  <c:v>2.957033</c:v>
                </c:pt>
                <c:pt idx="44231">
                  <c:v>2.9886469999999998</c:v>
                </c:pt>
                <c:pt idx="44232">
                  <c:v>2.9523450000000002</c:v>
                </c:pt>
                <c:pt idx="44233">
                  <c:v>2.8900800000000002</c:v>
                </c:pt>
                <c:pt idx="44234">
                  <c:v>2.9599660000000001</c:v>
                </c:pt>
                <c:pt idx="44235">
                  <c:v>2.970183</c:v>
                </c:pt>
                <c:pt idx="44236">
                  <c:v>2.937945</c:v>
                </c:pt>
                <c:pt idx="44237">
                  <c:v>2.9695339999999999</c:v>
                </c:pt>
                <c:pt idx="44238">
                  <c:v>2.9932620000000001</c:v>
                </c:pt>
                <c:pt idx="44239">
                  <c:v>3.0094660000000002</c:v>
                </c:pt>
                <c:pt idx="44240">
                  <c:v>3.015139</c:v>
                </c:pt>
                <c:pt idx="44241">
                  <c:v>3.0284089999999999</c:v>
                </c:pt>
                <c:pt idx="44242">
                  <c:v>3.0173030000000001</c:v>
                </c:pt>
                <c:pt idx="44243">
                  <c:v>2.992397</c:v>
                </c:pt>
                <c:pt idx="44244">
                  <c:v>2.9663369999999998</c:v>
                </c:pt>
                <c:pt idx="44245">
                  <c:v>2.9516239999999998</c:v>
                </c:pt>
                <c:pt idx="44246">
                  <c:v>2.9613849999999999</c:v>
                </c:pt>
                <c:pt idx="44247">
                  <c:v>2.9644620000000002</c:v>
                </c:pt>
                <c:pt idx="44248">
                  <c:v>2.958548</c:v>
                </c:pt>
                <c:pt idx="44249">
                  <c:v>2.9787180000000002</c:v>
                </c:pt>
                <c:pt idx="44250">
                  <c:v>3.0237219999999998</c:v>
                </c:pt>
                <c:pt idx="44251">
                  <c:v>3.056441</c:v>
                </c:pt>
                <c:pt idx="44252">
                  <c:v>3.0487959999999998</c:v>
                </c:pt>
                <c:pt idx="44253">
                  <c:v>2.9997530000000001</c:v>
                </c:pt>
                <c:pt idx="44254">
                  <c:v>2.957322</c:v>
                </c:pt>
                <c:pt idx="44255">
                  <c:v>2.9213809999999998</c:v>
                </c:pt>
                <c:pt idx="44256">
                  <c:v>2.9153709999999999</c:v>
                </c:pt>
                <c:pt idx="44257">
                  <c:v>2.898879</c:v>
                </c:pt>
                <c:pt idx="44258">
                  <c:v>2.8647170000000002</c:v>
                </c:pt>
                <c:pt idx="44259">
                  <c:v>2.8158669999999999</c:v>
                </c:pt>
                <c:pt idx="44260">
                  <c:v>2.8193290000000002</c:v>
                </c:pt>
                <c:pt idx="44261">
                  <c:v>2.898158</c:v>
                </c:pt>
                <c:pt idx="44262">
                  <c:v>2.968188</c:v>
                </c:pt>
                <c:pt idx="44263">
                  <c:v>3.008648</c:v>
                </c:pt>
                <c:pt idx="44264">
                  <c:v>3.0469210000000002</c:v>
                </c:pt>
                <c:pt idx="44265">
                  <c:v>3.0615380000000001</c:v>
                </c:pt>
                <c:pt idx="44266">
                  <c:v>3.0612729999999999</c:v>
                </c:pt>
                <c:pt idx="44267">
                  <c:v>3.0489160000000002</c:v>
                </c:pt>
                <c:pt idx="44268">
                  <c:v>2.9657119999999999</c:v>
                </c:pt>
                <c:pt idx="44269">
                  <c:v>2.9310930000000002</c:v>
                </c:pt>
                <c:pt idx="44270">
                  <c:v>2.884671</c:v>
                </c:pt>
                <c:pt idx="44271">
                  <c:v>2.7967550000000001</c:v>
                </c:pt>
                <c:pt idx="44272">
                  <c:v>2.8011539999999999</c:v>
                </c:pt>
                <c:pt idx="44273">
                  <c:v>2.934339</c:v>
                </c:pt>
                <c:pt idx="44274">
                  <c:v>3.011822</c:v>
                </c:pt>
                <c:pt idx="44275">
                  <c:v>3.023145</c:v>
                </c:pt>
                <c:pt idx="44276">
                  <c:v>2.9565039999999998</c:v>
                </c:pt>
                <c:pt idx="44277">
                  <c:v>2.8813780000000002</c:v>
                </c:pt>
                <c:pt idx="44278">
                  <c:v>2.8891429999999998</c:v>
                </c:pt>
                <c:pt idx="44279">
                  <c:v>2.9458540000000002</c:v>
                </c:pt>
                <c:pt idx="44280">
                  <c:v>2.985449</c:v>
                </c:pt>
                <c:pt idx="44281">
                  <c:v>3.0033110000000001</c:v>
                </c:pt>
                <c:pt idx="44282">
                  <c:v>2.9917479999999999</c:v>
                </c:pt>
                <c:pt idx="44283">
                  <c:v>2.999825</c:v>
                </c:pt>
                <c:pt idx="44284">
                  <c:v>2.9764339999999998</c:v>
                </c:pt>
                <c:pt idx="44285">
                  <c:v>2.9109950000000002</c:v>
                </c:pt>
                <c:pt idx="44286">
                  <c:v>2.8691409999999999</c:v>
                </c:pt>
                <c:pt idx="44287">
                  <c:v>2.8653189999999999</c:v>
                </c:pt>
                <c:pt idx="44288">
                  <c:v>2.9072930000000001</c:v>
                </c:pt>
                <c:pt idx="44289">
                  <c:v>2.889335</c:v>
                </c:pt>
                <c:pt idx="44290">
                  <c:v>2.7967070000000001</c:v>
                </c:pt>
                <c:pt idx="44291">
                  <c:v>2.791995</c:v>
                </c:pt>
                <c:pt idx="44292">
                  <c:v>2.8555820000000001</c:v>
                </c:pt>
                <c:pt idx="44293">
                  <c:v>2.8657029999999999</c:v>
                </c:pt>
                <c:pt idx="44294">
                  <c:v>2.8222619999999998</c:v>
                </c:pt>
                <c:pt idx="44295">
                  <c:v>2.8019240000000001</c:v>
                </c:pt>
                <c:pt idx="44296">
                  <c:v>2.9466239999999999</c:v>
                </c:pt>
                <c:pt idx="44297">
                  <c:v>3.1971500000000002</c:v>
                </c:pt>
                <c:pt idx="44298">
                  <c:v>3.321151</c:v>
                </c:pt>
                <c:pt idx="44299">
                  <c:v>3.2909079999999999</c:v>
                </c:pt>
                <c:pt idx="44300">
                  <c:v>3.1353900000000001</c:v>
                </c:pt>
                <c:pt idx="44301">
                  <c:v>3.0336500000000002</c:v>
                </c:pt>
                <c:pt idx="44302">
                  <c:v>3.0290349999999999</c:v>
                </c:pt>
                <c:pt idx="44303">
                  <c:v>3.0235530000000002</c:v>
                </c:pt>
                <c:pt idx="44304">
                  <c:v>3.0256210000000001</c:v>
                </c:pt>
                <c:pt idx="44305">
                  <c:v>3.0240819999999999</c:v>
                </c:pt>
                <c:pt idx="44306">
                  <c:v>3.014033</c:v>
                </c:pt>
                <c:pt idx="44307">
                  <c:v>3.0069650000000001</c:v>
                </c:pt>
                <c:pt idx="44308">
                  <c:v>2.9960270000000002</c:v>
                </c:pt>
                <c:pt idx="44309">
                  <c:v>2.9835500000000001</c:v>
                </c:pt>
                <c:pt idx="44310">
                  <c:v>2.98468</c:v>
                </c:pt>
                <c:pt idx="44311">
                  <c:v>2.9939840000000002</c:v>
                </c:pt>
                <c:pt idx="44312">
                  <c:v>2.9857130000000001</c:v>
                </c:pt>
                <c:pt idx="44313">
                  <c:v>2.9576820000000001</c:v>
                </c:pt>
                <c:pt idx="44314">
                  <c:v>2.950879</c:v>
                </c:pt>
                <c:pt idx="44315">
                  <c:v>2.9318870000000001</c:v>
                </c:pt>
                <c:pt idx="44316">
                  <c:v>2.8840460000000001</c:v>
                </c:pt>
                <c:pt idx="44317">
                  <c:v>2.8782519999999998</c:v>
                </c:pt>
                <c:pt idx="44318">
                  <c:v>2.8682750000000001</c:v>
                </c:pt>
                <c:pt idx="44319">
                  <c:v>2.8621210000000001</c:v>
                </c:pt>
                <c:pt idx="44320">
                  <c:v>2.8781080000000001</c:v>
                </c:pt>
                <c:pt idx="44321">
                  <c:v>2.8905129999999999</c:v>
                </c:pt>
                <c:pt idx="44322">
                  <c:v>2.9204680000000001</c:v>
                </c:pt>
                <c:pt idx="44323">
                  <c:v>2.9897279999999999</c:v>
                </c:pt>
                <c:pt idx="44324">
                  <c:v>3.0694710000000001</c:v>
                </c:pt>
                <c:pt idx="44325">
                  <c:v>3.061874</c:v>
                </c:pt>
                <c:pt idx="44326">
                  <c:v>3.0051619999999999</c:v>
                </c:pt>
                <c:pt idx="44327">
                  <c:v>2.9577779999999998</c:v>
                </c:pt>
                <c:pt idx="44328">
                  <c:v>2.9586920000000001</c:v>
                </c:pt>
                <c:pt idx="44329">
                  <c:v>2.9644140000000001</c:v>
                </c:pt>
                <c:pt idx="44330">
                  <c:v>2.9550380000000001</c:v>
                </c:pt>
                <c:pt idx="44331">
                  <c:v>2.9644620000000002</c:v>
                </c:pt>
                <c:pt idx="44332">
                  <c:v>2.977131</c:v>
                </c:pt>
                <c:pt idx="44333">
                  <c:v>2.9664329999999999</c:v>
                </c:pt>
                <c:pt idx="44334">
                  <c:v>2.9907859999999999</c:v>
                </c:pt>
                <c:pt idx="44335">
                  <c:v>2.9978539999999998</c:v>
                </c:pt>
                <c:pt idx="44336">
                  <c:v>2.958596</c:v>
                </c:pt>
                <c:pt idx="44337">
                  <c:v>2.9362379999999999</c:v>
                </c:pt>
                <c:pt idx="44338">
                  <c:v>2.9548700000000001</c:v>
                </c:pt>
                <c:pt idx="44339">
                  <c:v>2.9860259999999998</c:v>
                </c:pt>
                <c:pt idx="44340">
                  <c:v>3.009153</c:v>
                </c:pt>
                <c:pt idx="44341">
                  <c:v>2.9959549999999999</c:v>
                </c:pt>
                <c:pt idx="44342">
                  <c:v>3.015428</c:v>
                </c:pt>
                <c:pt idx="44343">
                  <c:v>3.0853380000000001</c:v>
                </c:pt>
                <c:pt idx="44344">
                  <c:v>3.0803129999999999</c:v>
                </c:pt>
                <c:pt idx="44345">
                  <c:v>2.9863629999999999</c:v>
                </c:pt>
                <c:pt idx="44346">
                  <c:v>2.8220459999999998</c:v>
                </c:pt>
                <c:pt idx="44347">
                  <c:v>2.6985969999999999</c:v>
                </c:pt>
                <c:pt idx="44348">
                  <c:v>2.6789800000000001</c:v>
                </c:pt>
                <c:pt idx="44349">
                  <c:v>2.6917219999999999</c:v>
                </c:pt>
                <c:pt idx="44350">
                  <c:v>2.7358359999999999</c:v>
                </c:pt>
                <c:pt idx="44351">
                  <c:v>2.8399320000000001</c:v>
                </c:pt>
                <c:pt idx="44352">
                  <c:v>2.9699909999999998</c:v>
                </c:pt>
                <c:pt idx="44353">
                  <c:v>3.0720190000000001</c:v>
                </c:pt>
                <c:pt idx="44354">
                  <c:v>3.1470739999999999</c:v>
                </c:pt>
                <c:pt idx="44355">
                  <c:v>3.0513680000000001</c:v>
                </c:pt>
                <c:pt idx="44356">
                  <c:v>2.9145300000000001</c:v>
                </c:pt>
                <c:pt idx="44357">
                  <c:v>2.8853200000000001</c:v>
                </c:pt>
                <c:pt idx="44358">
                  <c:v>2.9143849999999998</c:v>
                </c:pt>
                <c:pt idx="44359">
                  <c:v>2.9624419999999998</c:v>
                </c:pt>
                <c:pt idx="44360">
                  <c:v>3.0126870000000001</c:v>
                </c:pt>
                <c:pt idx="44361">
                  <c:v>3.0892559999999998</c:v>
                </c:pt>
                <c:pt idx="44362">
                  <c:v>3.152771</c:v>
                </c:pt>
                <c:pt idx="44363">
                  <c:v>3.1398619999999999</c:v>
                </c:pt>
                <c:pt idx="44364">
                  <c:v>3.0280490000000002</c:v>
                </c:pt>
                <c:pt idx="44365">
                  <c:v>2.9270309999999999</c:v>
                </c:pt>
                <c:pt idx="44366">
                  <c:v>2.8865699999999999</c:v>
                </c:pt>
                <c:pt idx="44367">
                  <c:v>2.8903690000000002</c:v>
                </c:pt>
                <c:pt idx="44368">
                  <c:v>2.9402529999999998</c:v>
                </c:pt>
                <c:pt idx="44369">
                  <c:v>2.948547</c:v>
                </c:pt>
                <c:pt idx="44370">
                  <c:v>2.9552779999999998</c:v>
                </c:pt>
                <c:pt idx="44371">
                  <c:v>3.0370159999999999</c:v>
                </c:pt>
                <c:pt idx="44372">
                  <c:v>3.0390109999999999</c:v>
                </c:pt>
                <c:pt idx="44373">
                  <c:v>3.016413</c:v>
                </c:pt>
                <c:pt idx="44374">
                  <c:v>2.9835739999999999</c:v>
                </c:pt>
                <c:pt idx="44375">
                  <c:v>2.9393389999999999</c:v>
                </c:pt>
                <c:pt idx="44376">
                  <c:v>2.9091930000000001</c:v>
                </c:pt>
                <c:pt idx="44377">
                  <c:v>3.01675</c:v>
                </c:pt>
                <c:pt idx="44378">
                  <c:v>3.0510320000000002</c:v>
                </c:pt>
                <c:pt idx="44379">
                  <c:v>3.0472329999999999</c:v>
                </c:pt>
                <c:pt idx="44380">
                  <c:v>3.033458</c:v>
                </c:pt>
                <c:pt idx="44381">
                  <c:v>3.0293709999999998</c:v>
                </c:pt>
                <c:pt idx="44382">
                  <c:v>3.0083120000000001</c:v>
                </c:pt>
                <c:pt idx="44383">
                  <c:v>2.9899689999999999</c:v>
                </c:pt>
                <c:pt idx="44384">
                  <c:v>2.9804970000000002</c:v>
                </c:pt>
                <c:pt idx="44385">
                  <c:v>2.9542679999999999</c:v>
                </c:pt>
                <c:pt idx="44386">
                  <c:v>2.975905</c:v>
                </c:pt>
                <c:pt idx="44387">
                  <c:v>2.9987439999999999</c:v>
                </c:pt>
                <c:pt idx="44388">
                  <c:v>2.949989</c:v>
                </c:pt>
                <c:pt idx="44389">
                  <c:v>2.906091</c:v>
                </c:pt>
                <c:pt idx="44390">
                  <c:v>2.905106</c:v>
                </c:pt>
                <c:pt idx="44391">
                  <c:v>2.8984220000000001</c:v>
                </c:pt>
                <c:pt idx="44392">
                  <c:v>2.8891429999999998</c:v>
                </c:pt>
                <c:pt idx="44393">
                  <c:v>2.8857050000000002</c:v>
                </c:pt>
                <c:pt idx="44394">
                  <c:v>2.9109950000000002</c:v>
                </c:pt>
                <c:pt idx="44395">
                  <c:v>2.9453740000000002</c:v>
                </c:pt>
                <c:pt idx="44396">
                  <c:v>2.9553259999999999</c:v>
                </c:pt>
                <c:pt idx="44397">
                  <c:v>2.964245</c:v>
                </c:pt>
                <c:pt idx="44398">
                  <c:v>2.9850400000000001</c:v>
                </c:pt>
                <c:pt idx="44399">
                  <c:v>2.9925169999999999</c:v>
                </c:pt>
                <c:pt idx="44400">
                  <c:v>2.9903050000000002</c:v>
                </c:pt>
                <c:pt idx="44401">
                  <c:v>2.994488</c:v>
                </c:pt>
                <c:pt idx="44402">
                  <c:v>3.0042970000000002</c:v>
                </c:pt>
                <c:pt idx="44403">
                  <c:v>3.012038</c:v>
                </c:pt>
                <c:pt idx="44404">
                  <c:v>3.0328810000000002</c:v>
                </c:pt>
                <c:pt idx="44405">
                  <c:v>3.0627879999999998</c:v>
                </c:pt>
                <c:pt idx="44406">
                  <c:v>3.0562969999999998</c:v>
                </c:pt>
                <c:pt idx="44407">
                  <c:v>3.008648</c:v>
                </c:pt>
                <c:pt idx="44408">
                  <c:v>2.946984</c:v>
                </c:pt>
                <c:pt idx="44409">
                  <c:v>2.9087839999999998</c:v>
                </c:pt>
                <c:pt idx="44410">
                  <c:v>2.8930370000000001</c:v>
                </c:pt>
                <c:pt idx="44411">
                  <c:v>2.9050820000000002</c:v>
                </c:pt>
                <c:pt idx="44412">
                  <c:v>2.9507590000000001</c:v>
                </c:pt>
                <c:pt idx="44413">
                  <c:v>2.9869400000000002</c:v>
                </c:pt>
                <c:pt idx="44414">
                  <c:v>3.036054</c:v>
                </c:pt>
                <c:pt idx="44415">
                  <c:v>2.7104010000000001</c:v>
                </c:pt>
                <c:pt idx="44416">
                  <c:v>2.6826340000000002</c:v>
                </c:pt>
                <c:pt idx="44417">
                  <c:v>2.735115</c:v>
                </c:pt>
                <c:pt idx="44418">
                  <c:v>2.829907</c:v>
                </c:pt>
                <c:pt idx="44419">
                  <c:v>2.9638849999999999</c:v>
                </c:pt>
                <c:pt idx="44420">
                  <c:v>3.1011320000000002</c:v>
                </c:pt>
                <c:pt idx="44421">
                  <c:v>3.1776049999999998</c:v>
                </c:pt>
                <c:pt idx="44422">
                  <c:v>3.2511209999999999</c:v>
                </c:pt>
                <c:pt idx="44423">
                  <c:v>3.2790319999999999</c:v>
                </c:pt>
                <c:pt idx="44424">
                  <c:v>3.2300620000000002</c:v>
                </c:pt>
                <c:pt idx="44425">
                  <c:v>3.1241629999999998</c:v>
                </c:pt>
                <c:pt idx="44426">
                  <c:v>3.0906509999999998</c:v>
                </c:pt>
                <c:pt idx="44427">
                  <c:v>3.0441799999999999</c:v>
                </c:pt>
                <c:pt idx="44428">
                  <c:v>2.9691740000000002</c:v>
                </c:pt>
                <c:pt idx="44429">
                  <c:v>2.8995760000000002</c:v>
                </c:pt>
                <c:pt idx="44430">
                  <c:v>2.8532980000000001</c:v>
                </c:pt>
                <c:pt idx="44431">
                  <c:v>2.826613</c:v>
                </c:pt>
                <c:pt idx="44432">
                  <c:v>2.8308200000000001</c:v>
                </c:pt>
                <c:pt idx="44433">
                  <c:v>2.8217810000000001</c:v>
                </c:pt>
                <c:pt idx="44434">
                  <c:v>2.8507500000000001</c:v>
                </c:pt>
                <c:pt idx="44435">
                  <c:v>2.865415</c:v>
                </c:pt>
                <c:pt idx="44436">
                  <c:v>2.9452530000000001</c:v>
                </c:pt>
                <c:pt idx="44437">
                  <c:v>3.080241</c:v>
                </c:pt>
                <c:pt idx="44438">
                  <c:v>3.1261100000000002</c:v>
                </c:pt>
                <c:pt idx="44439">
                  <c:v>3.095002</c:v>
                </c:pt>
                <c:pt idx="44440">
                  <c:v>3.0724279999999999</c:v>
                </c:pt>
                <c:pt idx="44441">
                  <c:v>3.0373049999999999</c:v>
                </c:pt>
                <c:pt idx="44442">
                  <c:v>3.039949</c:v>
                </c:pt>
                <c:pt idx="44443">
                  <c:v>3.0266790000000001</c:v>
                </c:pt>
                <c:pt idx="44444">
                  <c:v>2.9951620000000001</c:v>
                </c:pt>
                <c:pt idx="44445">
                  <c:v>2.94922</c:v>
                </c:pt>
                <c:pt idx="44446">
                  <c:v>2.9233039999999999</c:v>
                </c:pt>
                <c:pt idx="44447">
                  <c:v>2.9315980000000001</c:v>
                </c:pt>
                <c:pt idx="44448">
                  <c:v>2.9346269999999999</c:v>
                </c:pt>
                <c:pt idx="44449">
                  <c:v>2.9190489999999998</c:v>
                </c:pt>
                <c:pt idx="44450">
                  <c:v>2.8714490000000001</c:v>
                </c:pt>
                <c:pt idx="44451">
                  <c:v>2.857529</c:v>
                </c:pt>
                <c:pt idx="44452">
                  <c:v>2.8833489999999999</c:v>
                </c:pt>
                <c:pt idx="44453">
                  <c:v>2.8874840000000002</c:v>
                </c:pt>
                <c:pt idx="44454">
                  <c:v>2.8774350000000002</c:v>
                </c:pt>
                <c:pt idx="44455">
                  <c:v>2.8727469999999999</c:v>
                </c:pt>
                <c:pt idx="44456">
                  <c:v>2.9139529999999998</c:v>
                </c:pt>
                <c:pt idx="44457">
                  <c:v>3.0405980000000001</c:v>
                </c:pt>
                <c:pt idx="44458">
                  <c:v>3.1551990000000001</c:v>
                </c:pt>
                <c:pt idx="44459">
                  <c:v>3.1891449999999999</c:v>
                </c:pt>
                <c:pt idx="44460">
                  <c:v>3.134789</c:v>
                </c:pt>
                <c:pt idx="44461">
                  <c:v>3.048988</c:v>
                </c:pt>
                <c:pt idx="44462">
                  <c:v>2.96963</c:v>
                </c:pt>
                <c:pt idx="44463">
                  <c:v>2.8892389999999999</c:v>
                </c:pt>
                <c:pt idx="44464">
                  <c:v>2.856303</c:v>
                </c:pt>
                <c:pt idx="44465">
                  <c:v>2.8774350000000002</c:v>
                </c:pt>
                <c:pt idx="44466">
                  <c:v>2.888325</c:v>
                </c:pt>
                <c:pt idx="44467">
                  <c:v>2.8893589999999998</c:v>
                </c:pt>
                <c:pt idx="44468">
                  <c:v>2.9699430000000002</c:v>
                </c:pt>
                <c:pt idx="44469">
                  <c:v>3.1120709999999998</c:v>
                </c:pt>
                <c:pt idx="44470">
                  <c:v>3.221695</c:v>
                </c:pt>
                <c:pt idx="44471">
                  <c:v>3.1655609999999998</c:v>
                </c:pt>
                <c:pt idx="44472">
                  <c:v>3.0227360000000001</c:v>
                </c:pt>
                <c:pt idx="44473">
                  <c:v>2.966577</c:v>
                </c:pt>
                <c:pt idx="44474">
                  <c:v>2.9966279999999998</c:v>
                </c:pt>
                <c:pt idx="44475">
                  <c:v>3.005595</c:v>
                </c:pt>
                <c:pt idx="44476">
                  <c:v>2.9481860000000002</c:v>
                </c:pt>
                <c:pt idx="44477">
                  <c:v>2.8904649999999998</c:v>
                </c:pt>
                <c:pt idx="44478">
                  <c:v>2.888782</c:v>
                </c:pt>
                <c:pt idx="44479">
                  <c:v>2.9087839999999998</c:v>
                </c:pt>
                <c:pt idx="44480">
                  <c:v>2.9104670000000001</c:v>
                </c:pt>
                <c:pt idx="44481">
                  <c:v>2.88645</c:v>
                </c:pt>
                <c:pt idx="44482">
                  <c:v>2.8460139999999998</c:v>
                </c:pt>
                <c:pt idx="44483">
                  <c:v>2.8691650000000002</c:v>
                </c:pt>
                <c:pt idx="44484">
                  <c:v>2.966145</c:v>
                </c:pt>
                <c:pt idx="44485">
                  <c:v>3.0435310000000002</c:v>
                </c:pt>
                <c:pt idx="44486">
                  <c:v>3.0843280000000002</c:v>
                </c:pt>
                <c:pt idx="44487">
                  <c:v>3.0794239999999999</c:v>
                </c:pt>
                <c:pt idx="44488">
                  <c:v>3.0183849999999999</c:v>
                </c:pt>
                <c:pt idx="44489">
                  <c:v>3.029347</c:v>
                </c:pt>
                <c:pt idx="44490">
                  <c:v>3.0758179999999999</c:v>
                </c:pt>
                <c:pt idx="44491">
                  <c:v>3.0744950000000002</c:v>
                </c:pt>
                <c:pt idx="44492">
                  <c:v>3.0005229999999998</c:v>
                </c:pt>
                <c:pt idx="44493">
                  <c:v>2.9482819999999998</c:v>
                </c:pt>
                <c:pt idx="44494">
                  <c:v>2.950831</c:v>
                </c:pt>
                <c:pt idx="44495">
                  <c:v>2.9763139999999999</c:v>
                </c:pt>
                <c:pt idx="44496">
                  <c:v>2.971746</c:v>
                </c:pt>
                <c:pt idx="44497">
                  <c:v>2.9261170000000001</c:v>
                </c:pt>
                <c:pt idx="44498">
                  <c:v>2.9295550000000001</c:v>
                </c:pt>
                <c:pt idx="44499">
                  <c:v>2.9837180000000001</c:v>
                </c:pt>
                <c:pt idx="44500">
                  <c:v>3.0368240000000002</c:v>
                </c:pt>
                <c:pt idx="44501">
                  <c:v>3.074039</c:v>
                </c:pt>
                <c:pt idx="44502">
                  <c:v>3.0727159999999998</c:v>
                </c:pt>
                <c:pt idx="44503">
                  <c:v>3.0616819999999998</c:v>
                </c:pt>
                <c:pt idx="44504">
                  <c:v>3.0430980000000001</c:v>
                </c:pt>
                <c:pt idx="44505">
                  <c:v>3.0345879999999998</c:v>
                </c:pt>
                <c:pt idx="44506">
                  <c:v>3.0092729999999999</c:v>
                </c:pt>
                <c:pt idx="44507">
                  <c:v>2.9866269999999999</c:v>
                </c:pt>
                <c:pt idx="44508">
                  <c:v>2.9355169999999999</c:v>
                </c:pt>
                <c:pt idx="44509">
                  <c:v>2.8677229999999998</c:v>
                </c:pt>
                <c:pt idx="44510">
                  <c:v>2.841831</c:v>
                </c:pt>
                <c:pt idx="44511">
                  <c:v>2.8809450000000001</c:v>
                </c:pt>
                <c:pt idx="44512">
                  <c:v>2.9131109999999998</c:v>
                </c:pt>
                <c:pt idx="44513">
                  <c:v>2.9472010000000002</c:v>
                </c:pt>
                <c:pt idx="44514">
                  <c:v>2.9364789999999998</c:v>
                </c:pt>
                <c:pt idx="44515">
                  <c:v>2.908928</c:v>
                </c:pt>
                <c:pt idx="44516">
                  <c:v>2.9329200000000002</c:v>
                </c:pt>
                <c:pt idx="44517">
                  <c:v>2.9663369999999998</c:v>
                </c:pt>
                <c:pt idx="44518">
                  <c:v>2.952369</c:v>
                </c:pt>
                <c:pt idx="44519">
                  <c:v>2.9359980000000001</c:v>
                </c:pt>
                <c:pt idx="44520">
                  <c:v>2.952369</c:v>
                </c:pt>
                <c:pt idx="44521">
                  <c:v>2.9508070000000002</c:v>
                </c:pt>
                <c:pt idx="44522">
                  <c:v>2.9579230000000001</c:v>
                </c:pt>
                <c:pt idx="44523">
                  <c:v>2.9821309999999999</c:v>
                </c:pt>
                <c:pt idx="44524">
                  <c:v>2.970183</c:v>
                </c:pt>
                <c:pt idx="44525">
                  <c:v>2.9696549999999999</c:v>
                </c:pt>
                <c:pt idx="44526">
                  <c:v>3.008168</c:v>
                </c:pt>
                <c:pt idx="44527">
                  <c:v>2.9843670000000002</c:v>
                </c:pt>
                <c:pt idx="44528">
                  <c:v>2.9394110000000002</c:v>
                </c:pt>
                <c:pt idx="44529">
                  <c:v>2.9426570000000001</c:v>
                </c:pt>
                <c:pt idx="44530">
                  <c:v>2.9729000000000001</c:v>
                </c:pt>
                <c:pt idx="44531">
                  <c:v>2.9825159999999999</c:v>
                </c:pt>
                <c:pt idx="44532">
                  <c:v>2.9975900000000002</c:v>
                </c:pt>
                <c:pt idx="44533">
                  <c:v>3.0249959999999998</c:v>
                </c:pt>
                <c:pt idx="44534">
                  <c:v>3.050767</c:v>
                </c:pt>
                <c:pt idx="44535">
                  <c:v>2.989897</c:v>
                </c:pt>
                <c:pt idx="44536">
                  <c:v>2.9440750000000002</c:v>
                </c:pt>
                <c:pt idx="44537">
                  <c:v>2.9638849999999999</c:v>
                </c:pt>
                <c:pt idx="44538">
                  <c:v>2.9484509999999999</c:v>
                </c:pt>
                <c:pt idx="44539">
                  <c:v>2.915203</c:v>
                </c:pt>
                <c:pt idx="44540">
                  <c:v>2.9304679999999999</c:v>
                </c:pt>
                <c:pt idx="44541">
                  <c:v>2.9591970000000001</c:v>
                </c:pt>
                <c:pt idx="44542">
                  <c:v>3.0069889999999999</c:v>
                </c:pt>
                <c:pt idx="44543">
                  <c:v>3.0085999999999999</c:v>
                </c:pt>
                <c:pt idx="44544">
                  <c:v>3.0097779999999998</c:v>
                </c:pt>
                <c:pt idx="44545">
                  <c:v>3.050767</c:v>
                </c:pt>
                <c:pt idx="44546">
                  <c:v>3.0258370000000001</c:v>
                </c:pt>
                <c:pt idx="44547">
                  <c:v>3.0001139999999999</c:v>
                </c:pt>
                <c:pt idx="44548">
                  <c:v>3.0361030000000002</c:v>
                </c:pt>
                <c:pt idx="44549">
                  <c:v>3.0469210000000002</c:v>
                </c:pt>
                <c:pt idx="44550">
                  <c:v>3.0073979999999998</c:v>
                </c:pt>
                <c:pt idx="44551">
                  <c:v>2.9199389999999998</c:v>
                </c:pt>
                <c:pt idx="44552">
                  <c:v>2.814473</c:v>
                </c:pt>
                <c:pt idx="44553">
                  <c:v>2.7913459999999999</c:v>
                </c:pt>
                <c:pt idx="44554">
                  <c:v>2.8339699999999999</c:v>
                </c:pt>
                <c:pt idx="44555">
                  <c:v>2.8754879999999998</c:v>
                </c:pt>
                <c:pt idx="44556">
                  <c:v>2.9194339999999999</c:v>
                </c:pt>
                <c:pt idx="44557">
                  <c:v>2.971025</c:v>
                </c:pt>
                <c:pt idx="44558">
                  <c:v>3.006653</c:v>
                </c:pt>
                <c:pt idx="44559">
                  <c:v>3.0274239999999999</c:v>
                </c:pt>
                <c:pt idx="44560">
                  <c:v>3.0382899999999999</c:v>
                </c:pt>
                <c:pt idx="44561">
                  <c:v>2.949052</c:v>
                </c:pt>
                <c:pt idx="44562">
                  <c:v>2.8489469999999999</c:v>
                </c:pt>
                <c:pt idx="44563">
                  <c:v>2.8684440000000002</c:v>
                </c:pt>
                <c:pt idx="44564">
                  <c:v>2.9460709999999999</c:v>
                </c:pt>
                <c:pt idx="44565">
                  <c:v>3.0038640000000001</c:v>
                </c:pt>
                <c:pt idx="44566">
                  <c:v>3.0264859999999998</c:v>
                </c:pt>
                <c:pt idx="44567">
                  <c:v>3.0413679999999998</c:v>
                </c:pt>
                <c:pt idx="44568">
                  <c:v>3.0355500000000002</c:v>
                </c:pt>
                <c:pt idx="44569">
                  <c:v>3.0417040000000002</c:v>
                </c:pt>
                <c:pt idx="44570">
                  <c:v>3.015139</c:v>
                </c:pt>
                <c:pt idx="44571">
                  <c:v>2.9866269999999999</c:v>
                </c:pt>
                <c:pt idx="44572">
                  <c:v>2.9915799999999999</c:v>
                </c:pt>
                <c:pt idx="44573">
                  <c:v>2.9850650000000001</c:v>
                </c:pt>
                <c:pt idx="44574">
                  <c:v>2.9940560000000001</c:v>
                </c:pt>
                <c:pt idx="44575">
                  <c:v>3.022351</c:v>
                </c:pt>
                <c:pt idx="44576">
                  <c:v>3.039228</c:v>
                </c:pt>
                <c:pt idx="44577">
                  <c:v>3.0171109999999999</c:v>
                </c:pt>
                <c:pt idx="44578">
                  <c:v>2.982564</c:v>
                </c:pt>
                <c:pt idx="44579">
                  <c:v>2.9357570000000002</c:v>
                </c:pt>
                <c:pt idx="44580">
                  <c:v>2.9249869999999998</c:v>
                </c:pt>
                <c:pt idx="44581">
                  <c:v>2.9791259999999999</c:v>
                </c:pt>
                <c:pt idx="44582">
                  <c:v>2.9634520000000002</c:v>
                </c:pt>
                <c:pt idx="44583">
                  <c:v>2.919746</c:v>
                </c:pt>
                <c:pt idx="44584">
                  <c:v>2.8656790000000001</c:v>
                </c:pt>
                <c:pt idx="44585">
                  <c:v>2.818343</c:v>
                </c:pt>
                <c:pt idx="44586">
                  <c:v>2.794111</c:v>
                </c:pt>
                <c:pt idx="44587">
                  <c:v>2.7598039999999999</c:v>
                </c:pt>
                <c:pt idx="44588">
                  <c:v>2.7774260000000002</c:v>
                </c:pt>
                <c:pt idx="44589">
                  <c:v>2.858635</c:v>
                </c:pt>
                <c:pt idx="44590">
                  <c:v>2.8994080000000002</c:v>
                </c:pt>
                <c:pt idx="44591">
                  <c:v>2.926574</c:v>
                </c:pt>
                <c:pt idx="44592">
                  <c:v>3.0185529999999998</c:v>
                </c:pt>
                <c:pt idx="44593">
                  <c:v>3.110941</c:v>
                </c:pt>
                <c:pt idx="44594">
                  <c:v>3.1221920000000001</c:v>
                </c:pt>
                <c:pt idx="44595">
                  <c:v>3.1459920000000001</c:v>
                </c:pt>
                <c:pt idx="44596">
                  <c:v>3.1932079999999998</c:v>
                </c:pt>
                <c:pt idx="44597">
                  <c:v>3.12825</c:v>
                </c:pt>
                <c:pt idx="44598">
                  <c:v>3.0610080000000002</c:v>
                </c:pt>
                <c:pt idx="44599">
                  <c:v>3.0563690000000001</c:v>
                </c:pt>
                <c:pt idx="44600">
                  <c:v>3.0465840000000002</c:v>
                </c:pt>
                <c:pt idx="44601">
                  <c:v>3.0209809999999999</c:v>
                </c:pt>
                <c:pt idx="44602">
                  <c:v>2.9874200000000002</c:v>
                </c:pt>
                <c:pt idx="44603">
                  <c:v>2.9495079999999998</c:v>
                </c:pt>
                <c:pt idx="44604">
                  <c:v>2.9454699999999998</c:v>
                </c:pt>
                <c:pt idx="44605">
                  <c:v>2.945109</c:v>
                </c:pt>
                <c:pt idx="44606">
                  <c:v>2.9651830000000001</c:v>
                </c:pt>
                <c:pt idx="44607">
                  <c:v>3.0253570000000001</c:v>
                </c:pt>
                <c:pt idx="44608">
                  <c:v>3.1164939999999999</c:v>
                </c:pt>
                <c:pt idx="44609">
                  <c:v>3.1835909999999998</c:v>
                </c:pt>
                <c:pt idx="44610">
                  <c:v>3.1904669999999999</c:v>
                </c:pt>
                <c:pt idx="44611">
                  <c:v>3.1195949999999999</c:v>
                </c:pt>
                <c:pt idx="44612">
                  <c:v>3.0444450000000001</c:v>
                </c:pt>
                <c:pt idx="44613">
                  <c:v>2.9618410000000002</c:v>
                </c:pt>
                <c:pt idx="44614">
                  <c:v>2.8851040000000001</c:v>
                </c:pt>
                <c:pt idx="44615">
                  <c:v>2.8997199999999999</c:v>
                </c:pt>
                <c:pt idx="44616">
                  <c:v>2.9048409999999998</c:v>
                </c:pt>
                <c:pt idx="44617">
                  <c:v>2.8515429999999999</c:v>
                </c:pt>
                <c:pt idx="44618">
                  <c:v>2.852649</c:v>
                </c:pt>
                <c:pt idx="44619">
                  <c:v>2.8690690000000001</c:v>
                </c:pt>
                <c:pt idx="44620">
                  <c:v>2.9002249999999998</c:v>
                </c:pt>
                <c:pt idx="44621">
                  <c:v>2.9165730000000001</c:v>
                </c:pt>
                <c:pt idx="44622">
                  <c:v>2.9209960000000001</c:v>
                </c:pt>
                <c:pt idx="44623">
                  <c:v>2.9318149999999998</c:v>
                </c:pt>
                <c:pt idx="44624">
                  <c:v>2.9484750000000002</c:v>
                </c:pt>
                <c:pt idx="44625">
                  <c:v>2.9911469999999998</c:v>
                </c:pt>
                <c:pt idx="44626">
                  <c:v>3.0369679999999999</c:v>
                </c:pt>
                <c:pt idx="44627">
                  <c:v>3.0457909999999999</c:v>
                </c:pt>
                <c:pt idx="44628">
                  <c:v>2.990666</c:v>
                </c:pt>
                <c:pt idx="44629">
                  <c:v>2.960639</c:v>
                </c:pt>
                <c:pt idx="44630">
                  <c:v>2.9644620000000002</c:v>
                </c:pt>
                <c:pt idx="44631">
                  <c:v>2.9946570000000001</c:v>
                </c:pt>
                <c:pt idx="44632">
                  <c:v>3.0213899999999998</c:v>
                </c:pt>
                <c:pt idx="44633">
                  <c:v>3.0439159999999998</c:v>
                </c:pt>
                <c:pt idx="44634">
                  <c:v>3.0476420000000002</c:v>
                </c:pt>
                <c:pt idx="44635">
                  <c:v>3.0255730000000001</c:v>
                </c:pt>
                <c:pt idx="44636">
                  <c:v>3.0350450000000002</c:v>
                </c:pt>
                <c:pt idx="44637">
                  <c:v>3.0164610000000001</c:v>
                </c:pt>
                <c:pt idx="44638">
                  <c:v>2.9642689999999998</c:v>
                </c:pt>
                <c:pt idx="44639">
                  <c:v>2.9778760000000002</c:v>
                </c:pt>
                <c:pt idx="44640">
                  <c:v>2.970977</c:v>
                </c:pt>
                <c:pt idx="44641">
                  <c:v>2.9242180000000002</c:v>
                </c:pt>
                <c:pt idx="44642">
                  <c:v>2.8811610000000001</c:v>
                </c:pt>
                <c:pt idx="44643">
                  <c:v>2.865415</c:v>
                </c:pt>
                <c:pt idx="44644">
                  <c:v>2.905875</c:v>
                </c:pt>
                <c:pt idx="44645">
                  <c:v>2.9520330000000001</c:v>
                </c:pt>
                <c:pt idx="44646">
                  <c:v>2.953211</c:v>
                </c:pt>
                <c:pt idx="44647">
                  <c:v>2.953163</c:v>
                </c:pt>
                <c:pt idx="44648">
                  <c:v>3.0323760000000002</c:v>
                </c:pt>
                <c:pt idx="44649">
                  <c:v>3.1022859999999999</c:v>
                </c:pt>
                <c:pt idx="44650">
                  <c:v>3.0878139999999998</c:v>
                </c:pt>
                <c:pt idx="44651">
                  <c:v>2.9523929999999998</c:v>
                </c:pt>
                <c:pt idx="44652">
                  <c:v>2.8457729999999999</c:v>
                </c:pt>
                <c:pt idx="44653">
                  <c:v>2.8904890000000001</c:v>
                </c:pt>
                <c:pt idx="44654">
                  <c:v>2.9493640000000001</c:v>
                </c:pt>
                <c:pt idx="44655">
                  <c:v>2.9626589999999999</c:v>
                </c:pt>
                <c:pt idx="44656">
                  <c:v>2.988839</c:v>
                </c:pt>
                <c:pt idx="44657">
                  <c:v>3.0108600000000001</c:v>
                </c:pt>
                <c:pt idx="44658">
                  <c:v>2.980569</c:v>
                </c:pt>
                <c:pt idx="44659">
                  <c:v>3.010764</c:v>
                </c:pt>
                <c:pt idx="44660">
                  <c:v>3.0285299999999999</c:v>
                </c:pt>
                <c:pt idx="44661">
                  <c:v>3.0284339999999998</c:v>
                </c:pt>
                <c:pt idx="44662">
                  <c:v>3.0236740000000002</c:v>
                </c:pt>
                <c:pt idx="44663">
                  <c:v>3.037785</c:v>
                </c:pt>
                <c:pt idx="44664">
                  <c:v>3.0317750000000001</c:v>
                </c:pt>
                <c:pt idx="44665">
                  <c:v>3.0185770000000001</c:v>
                </c:pt>
                <c:pt idx="44666">
                  <c:v>2.9853529999999999</c:v>
                </c:pt>
                <c:pt idx="44667">
                  <c:v>2.9746790000000001</c:v>
                </c:pt>
                <c:pt idx="44668">
                  <c:v>2.9901369999999998</c:v>
                </c:pt>
                <c:pt idx="44669">
                  <c:v>3.0176630000000002</c:v>
                </c:pt>
                <c:pt idx="44670">
                  <c:v>3.0261260000000001</c:v>
                </c:pt>
                <c:pt idx="44671">
                  <c:v>3.0449250000000001</c:v>
                </c:pt>
                <c:pt idx="44672">
                  <c:v>2.9736929999999999</c:v>
                </c:pt>
                <c:pt idx="44673">
                  <c:v>2.976674</c:v>
                </c:pt>
                <c:pt idx="44674">
                  <c:v>3.0245150000000001</c:v>
                </c:pt>
                <c:pt idx="44675">
                  <c:v>3.0446369999999998</c:v>
                </c:pt>
                <c:pt idx="44676">
                  <c:v>3.050888</c:v>
                </c:pt>
                <c:pt idx="44677">
                  <c:v>3.02502</c:v>
                </c:pt>
                <c:pt idx="44678">
                  <c:v>2.985401</c:v>
                </c:pt>
                <c:pt idx="44679">
                  <c:v>2.9727800000000002</c:v>
                </c:pt>
                <c:pt idx="44680">
                  <c:v>2.9981179999999998</c:v>
                </c:pt>
                <c:pt idx="44681">
                  <c:v>3.0216780000000001</c:v>
                </c:pt>
                <c:pt idx="44682">
                  <c:v>3.0313669999999999</c:v>
                </c:pt>
                <c:pt idx="44683">
                  <c:v>3.0317270000000001</c:v>
                </c:pt>
                <c:pt idx="44684">
                  <c:v>3.0225919999999999</c:v>
                </c:pt>
                <c:pt idx="44685">
                  <c:v>3.015428</c:v>
                </c:pt>
                <c:pt idx="44686">
                  <c:v>2.989223</c:v>
                </c:pt>
                <c:pt idx="44687">
                  <c:v>2.9736449999999999</c:v>
                </c:pt>
                <c:pt idx="44688">
                  <c:v>2.9701110000000002</c:v>
                </c:pt>
                <c:pt idx="44689">
                  <c:v>2.9590529999999999</c:v>
                </c:pt>
                <c:pt idx="44690">
                  <c:v>2.9674670000000001</c:v>
                </c:pt>
                <c:pt idx="44691">
                  <c:v>3.0173749999999999</c:v>
                </c:pt>
                <c:pt idx="44692">
                  <c:v>3.0429300000000001</c:v>
                </c:pt>
                <c:pt idx="44693">
                  <c:v>3.020597</c:v>
                </c:pt>
                <c:pt idx="44694">
                  <c:v>2.9778519999999999</c:v>
                </c:pt>
                <c:pt idx="44695">
                  <c:v>2.8949370000000001</c:v>
                </c:pt>
                <c:pt idx="44696">
                  <c:v>2.8778679999999999</c:v>
                </c:pt>
                <c:pt idx="44697">
                  <c:v>2.8969079999999998</c:v>
                </c:pt>
                <c:pt idx="44698">
                  <c:v>2.8869790000000002</c:v>
                </c:pt>
                <c:pt idx="44699">
                  <c:v>2.8802720000000002</c:v>
                </c:pt>
                <c:pt idx="44700">
                  <c:v>2.9017400000000002</c:v>
                </c:pt>
                <c:pt idx="44701">
                  <c:v>2.9520810000000002</c:v>
                </c:pt>
                <c:pt idx="44702">
                  <c:v>2.9834299999999998</c:v>
                </c:pt>
                <c:pt idx="44703">
                  <c:v>2.97302</c:v>
                </c:pt>
                <c:pt idx="44704">
                  <c:v>2.9288340000000002</c:v>
                </c:pt>
                <c:pt idx="44705">
                  <c:v>2.923737</c:v>
                </c:pt>
                <c:pt idx="44706">
                  <c:v>2.9744869999999999</c:v>
                </c:pt>
                <c:pt idx="44707">
                  <c:v>3.0649030000000002</c:v>
                </c:pt>
                <c:pt idx="44708">
                  <c:v>3.1345489999999998</c:v>
                </c:pt>
                <c:pt idx="44709">
                  <c:v>3.1672920000000002</c:v>
                </c:pt>
                <c:pt idx="44710">
                  <c:v>3.0905300000000002</c:v>
                </c:pt>
                <c:pt idx="44711">
                  <c:v>3.0887030000000002</c:v>
                </c:pt>
                <c:pt idx="44712">
                  <c:v>3.0923569999999998</c:v>
                </c:pt>
                <c:pt idx="44713">
                  <c:v>3.033458</c:v>
                </c:pt>
                <c:pt idx="44714">
                  <c:v>2.9601350000000002</c:v>
                </c:pt>
                <c:pt idx="44715">
                  <c:v>2.8809209999999998</c:v>
                </c:pt>
                <c:pt idx="44716">
                  <c:v>2.8449800000000001</c:v>
                </c:pt>
                <c:pt idx="44717">
                  <c:v>2.866857</c:v>
                </c:pt>
                <c:pt idx="44718">
                  <c:v>2.9243380000000001</c:v>
                </c:pt>
                <c:pt idx="44719">
                  <c:v>3.0059079999999998</c:v>
                </c:pt>
                <c:pt idx="44720">
                  <c:v>3.0801690000000002</c:v>
                </c:pt>
                <c:pt idx="44721">
                  <c:v>3.1627960000000002</c:v>
                </c:pt>
                <c:pt idx="44722">
                  <c:v>3.1451259999999999</c:v>
                </c:pt>
                <c:pt idx="44723">
                  <c:v>3.0650230000000001</c:v>
                </c:pt>
                <c:pt idx="44724">
                  <c:v>3.0373290000000002</c:v>
                </c:pt>
                <c:pt idx="44725">
                  <c:v>3.0140090000000002</c:v>
                </c:pt>
                <c:pt idx="44726">
                  <c:v>3.013601</c:v>
                </c:pt>
                <c:pt idx="44727">
                  <c:v>3.0195150000000002</c:v>
                </c:pt>
                <c:pt idx="44728">
                  <c:v>3.019298</c:v>
                </c:pt>
                <c:pt idx="44729">
                  <c:v>3.0021330000000002</c:v>
                </c:pt>
                <c:pt idx="44730">
                  <c:v>2.9686689999999998</c:v>
                </c:pt>
                <c:pt idx="44731">
                  <c:v>2.9641250000000001</c:v>
                </c:pt>
                <c:pt idx="44732">
                  <c:v>2.9517440000000001</c:v>
                </c:pt>
                <c:pt idx="44733">
                  <c:v>2.9096009999999999</c:v>
                </c:pt>
                <c:pt idx="44734">
                  <c:v>2.8791899999999999</c:v>
                </c:pt>
                <c:pt idx="44735">
                  <c:v>2.9123420000000002</c:v>
                </c:pt>
                <c:pt idx="44736">
                  <c:v>2.9960990000000001</c:v>
                </c:pt>
                <c:pt idx="44737">
                  <c:v>3.0385070000000001</c:v>
                </c:pt>
                <c:pt idx="44738">
                  <c:v>3.0504549999999999</c:v>
                </c:pt>
                <c:pt idx="44739">
                  <c:v>3.0129999999999999</c:v>
                </c:pt>
                <c:pt idx="44740">
                  <c:v>3.0528110000000002</c:v>
                </c:pt>
                <c:pt idx="44741">
                  <c:v>3.1957559999999998</c:v>
                </c:pt>
                <c:pt idx="44742">
                  <c:v>3.2293400000000001</c:v>
                </c:pt>
                <c:pt idx="44743">
                  <c:v>3.1597430000000002</c:v>
                </c:pt>
                <c:pt idx="44744">
                  <c:v>3.0783420000000001</c:v>
                </c:pt>
                <c:pt idx="44745">
                  <c:v>2.9954260000000001</c:v>
                </c:pt>
                <c:pt idx="44746">
                  <c:v>2.9561199999999999</c:v>
                </c:pt>
                <c:pt idx="44747">
                  <c:v>2.942056</c:v>
                </c:pt>
                <c:pt idx="44748">
                  <c:v>2.9434260000000001</c:v>
                </c:pt>
                <c:pt idx="44749">
                  <c:v>2.949773</c:v>
                </c:pt>
                <c:pt idx="44750">
                  <c:v>2.974294</c:v>
                </c:pt>
                <c:pt idx="44751">
                  <c:v>2.9808089999999998</c:v>
                </c:pt>
                <c:pt idx="44752">
                  <c:v>2.951384</c:v>
                </c:pt>
                <c:pt idx="44753">
                  <c:v>2.9573700000000001</c:v>
                </c:pt>
                <c:pt idx="44754">
                  <c:v>3.0193219999999998</c:v>
                </c:pt>
                <c:pt idx="44755">
                  <c:v>3.0546139999999999</c:v>
                </c:pt>
                <c:pt idx="44756">
                  <c:v>3.0681970000000001</c:v>
                </c:pt>
                <c:pt idx="44757">
                  <c:v>3.050046</c:v>
                </c:pt>
                <c:pt idx="44758">
                  <c:v>2.9941520000000001</c:v>
                </c:pt>
                <c:pt idx="44759">
                  <c:v>3.0046819999999999</c:v>
                </c:pt>
                <c:pt idx="44760">
                  <c:v>3.0447570000000002</c:v>
                </c:pt>
                <c:pt idx="44761">
                  <c:v>3.0654319999999999</c:v>
                </c:pt>
                <c:pt idx="44762">
                  <c:v>3.0684610000000001</c:v>
                </c:pt>
                <c:pt idx="44763">
                  <c:v>3.0715620000000001</c:v>
                </c:pt>
                <c:pt idx="44764">
                  <c:v>3.067596</c:v>
                </c:pt>
                <c:pt idx="44765">
                  <c:v>2.9875409999999998</c:v>
                </c:pt>
                <c:pt idx="44766">
                  <c:v>2.9164050000000001</c:v>
                </c:pt>
                <c:pt idx="44767">
                  <c:v>2.8818820000000001</c:v>
                </c:pt>
                <c:pt idx="44768">
                  <c:v>2.8615680000000001</c:v>
                </c:pt>
                <c:pt idx="44769">
                  <c:v>2.8807040000000002</c:v>
                </c:pt>
                <c:pt idx="44770">
                  <c:v>2.9020280000000001</c:v>
                </c:pt>
                <c:pt idx="44771">
                  <c:v>2.9534750000000001</c:v>
                </c:pt>
                <c:pt idx="44772">
                  <c:v>3.0371359999999998</c:v>
                </c:pt>
                <c:pt idx="44773">
                  <c:v>3.0959880000000002</c:v>
                </c:pt>
                <c:pt idx="44774">
                  <c:v>3.0692300000000001</c:v>
                </c:pt>
                <c:pt idx="44775">
                  <c:v>3.0696629999999998</c:v>
                </c:pt>
                <c:pt idx="44776">
                  <c:v>3.1025269999999998</c:v>
                </c:pt>
                <c:pt idx="44777">
                  <c:v>3.1489250000000002</c:v>
                </c:pt>
                <c:pt idx="44778">
                  <c:v>3.1607769999999999</c:v>
                </c:pt>
                <c:pt idx="44779">
                  <c:v>3.0761780000000001</c:v>
                </c:pt>
                <c:pt idx="44780">
                  <c:v>2.9282330000000001</c:v>
                </c:pt>
                <c:pt idx="44781">
                  <c:v>2.7769219999999999</c:v>
                </c:pt>
                <c:pt idx="44782">
                  <c:v>2.763026</c:v>
                </c:pt>
                <c:pt idx="44783">
                  <c:v>2.874743</c:v>
                </c:pt>
                <c:pt idx="44784">
                  <c:v>2.9400369999999998</c:v>
                </c:pt>
                <c:pt idx="44785">
                  <c:v>2.963212</c:v>
                </c:pt>
                <c:pt idx="44786">
                  <c:v>3.004032</c:v>
                </c:pt>
                <c:pt idx="44787">
                  <c:v>3.1192829999999998</c:v>
                </c:pt>
                <c:pt idx="44788">
                  <c:v>3.1687099999999999</c:v>
                </c:pt>
                <c:pt idx="44789">
                  <c:v>3.103272</c:v>
                </c:pt>
                <c:pt idx="44790">
                  <c:v>3.075072</c:v>
                </c:pt>
                <c:pt idx="44791">
                  <c:v>3.0368240000000002</c:v>
                </c:pt>
                <c:pt idx="44792">
                  <c:v>3.0028060000000001</c:v>
                </c:pt>
                <c:pt idx="44793">
                  <c:v>3.0451419999999998</c:v>
                </c:pt>
                <c:pt idx="44794">
                  <c:v>3.0567769999999999</c:v>
                </c:pt>
                <c:pt idx="44795">
                  <c:v>3.0344199999999999</c:v>
                </c:pt>
                <c:pt idx="44796">
                  <c:v>3.0264139999999999</c:v>
                </c:pt>
                <c:pt idx="44797">
                  <c:v>3.0441319999999998</c:v>
                </c:pt>
                <c:pt idx="44798">
                  <c:v>3.0495890000000001</c:v>
                </c:pt>
                <c:pt idx="44799">
                  <c:v>3.0506470000000001</c:v>
                </c:pt>
                <c:pt idx="44800">
                  <c:v>3.0248759999999999</c:v>
                </c:pt>
                <c:pt idx="44801">
                  <c:v>2.9680200000000001</c:v>
                </c:pt>
                <c:pt idx="44802">
                  <c:v>2.9490759999999998</c:v>
                </c:pt>
                <c:pt idx="44803">
                  <c:v>2.952105</c:v>
                </c:pt>
                <c:pt idx="44804">
                  <c:v>2.9232559999999999</c:v>
                </c:pt>
                <c:pt idx="44805">
                  <c:v>2.9098419999999998</c:v>
                </c:pt>
                <c:pt idx="44806">
                  <c:v>2.908471</c:v>
                </c:pt>
                <c:pt idx="44807">
                  <c:v>2.8905370000000001</c:v>
                </c:pt>
                <c:pt idx="44808">
                  <c:v>2.8975810000000002</c:v>
                </c:pt>
                <c:pt idx="44809">
                  <c:v>2.9239289999999998</c:v>
                </c:pt>
                <c:pt idx="44810">
                  <c:v>2.9648460000000001</c:v>
                </c:pt>
                <c:pt idx="44811">
                  <c:v>2.9827330000000001</c:v>
                </c:pt>
                <c:pt idx="44812">
                  <c:v>2.9808330000000001</c:v>
                </c:pt>
                <c:pt idx="44813">
                  <c:v>3.0023740000000001</c:v>
                </c:pt>
                <c:pt idx="44814">
                  <c:v>3.064927</c:v>
                </c:pt>
                <c:pt idx="44815">
                  <c:v>3.1028150000000001</c:v>
                </c:pt>
                <c:pt idx="44816">
                  <c:v>3.0958909999999999</c:v>
                </c:pt>
                <c:pt idx="44817">
                  <c:v>3.0642299999999998</c:v>
                </c:pt>
                <c:pt idx="44818">
                  <c:v>3.0814430000000002</c:v>
                </c:pt>
                <c:pt idx="44819">
                  <c:v>3.0894970000000002</c:v>
                </c:pt>
                <c:pt idx="44820">
                  <c:v>3.0321120000000001</c:v>
                </c:pt>
                <c:pt idx="44821">
                  <c:v>2.9693900000000002</c:v>
                </c:pt>
                <c:pt idx="44822">
                  <c:v>2.9523929999999998</c:v>
                </c:pt>
                <c:pt idx="44823">
                  <c:v>3.0120619999999998</c:v>
                </c:pt>
                <c:pt idx="44824">
                  <c:v>3.0462720000000001</c:v>
                </c:pt>
                <c:pt idx="44825">
                  <c:v>3.1003630000000002</c:v>
                </c:pt>
                <c:pt idx="44826">
                  <c:v>3.1377700000000002</c:v>
                </c:pt>
                <c:pt idx="44827">
                  <c:v>3.066875</c:v>
                </c:pt>
                <c:pt idx="44828">
                  <c:v>2.9715539999999998</c:v>
                </c:pt>
                <c:pt idx="44829">
                  <c:v>2.8852000000000002</c:v>
                </c:pt>
                <c:pt idx="44830">
                  <c:v>2.990618</c:v>
                </c:pt>
                <c:pt idx="44831">
                  <c:v>3.118249</c:v>
                </c:pt>
                <c:pt idx="44832">
                  <c:v>3.135294</c:v>
                </c:pt>
                <c:pt idx="44833">
                  <c:v>3.122817</c:v>
                </c:pt>
                <c:pt idx="44834">
                  <c:v>3.0390109999999999</c:v>
                </c:pt>
                <c:pt idx="44835">
                  <c:v>2.9702549999999999</c:v>
                </c:pt>
                <c:pt idx="44836">
                  <c:v>2.9432100000000001</c:v>
                </c:pt>
                <c:pt idx="44837">
                  <c:v>2.9509750000000001</c:v>
                </c:pt>
                <c:pt idx="44838">
                  <c:v>2.9809779999999999</c:v>
                </c:pt>
                <c:pt idx="44839">
                  <c:v>2.9979260000000001</c:v>
                </c:pt>
                <c:pt idx="44840">
                  <c:v>3.0266310000000001</c:v>
                </c:pt>
                <c:pt idx="44841">
                  <c:v>3.0343</c:v>
                </c:pt>
                <c:pt idx="44842">
                  <c:v>3.0571380000000001</c:v>
                </c:pt>
                <c:pt idx="44843">
                  <c:v>3.11659</c:v>
                </c:pt>
                <c:pt idx="44844">
                  <c:v>3.1356540000000002</c:v>
                </c:pt>
                <c:pt idx="44845">
                  <c:v>3.1002429999999999</c:v>
                </c:pt>
                <c:pt idx="44846">
                  <c:v>3.043723</c:v>
                </c:pt>
                <c:pt idx="44847">
                  <c:v>2.9801359999999999</c:v>
                </c:pt>
                <c:pt idx="44848">
                  <c:v>2.9685009999999998</c:v>
                </c:pt>
                <c:pt idx="44849">
                  <c:v>2.9815299999999998</c:v>
                </c:pt>
                <c:pt idx="44850">
                  <c:v>2.986218</c:v>
                </c:pt>
                <c:pt idx="44851">
                  <c:v>3.0089130000000002</c:v>
                </c:pt>
                <c:pt idx="44852">
                  <c:v>3.0441560000000001</c:v>
                </c:pt>
                <c:pt idx="44853">
                  <c:v>3.0312459999999999</c:v>
                </c:pt>
                <c:pt idx="44854">
                  <c:v>3.0060519999999999</c:v>
                </c:pt>
                <c:pt idx="44855">
                  <c:v>3.0395400000000001</c:v>
                </c:pt>
                <c:pt idx="44856">
                  <c:v>3.076298</c:v>
                </c:pt>
                <c:pt idx="44857">
                  <c:v>3.0669949999999999</c:v>
                </c:pt>
                <c:pt idx="44858">
                  <c:v>3.0922610000000001</c:v>
                </c:pt>
                <c:pt idx="44859">
                  <c:v>3.0793759999999999</c:v>
                </c:pt>
                <c:pt idx="44860">
                  <c:v>3.0358139999999998</c:v>
                </c:pt>
                <c:pt idx="44861">
                  <c:v>2.9685969999999999</c:v>
                </c:pt>
                <c:pt idx="44862">
                  <c:v>2.9496530000000001</c:v>
                </c:pt>
                <c:pt idx="44863">
                  <c:v>2.9529939999999999</c:v>
                </c:pt>
                <c:pt idx="44864">
                  <c:v>2.966866</c:v>
                </c:pt>
                <c:pt idx="44865">
                  <c:v>2.9822519999999999</c:v>
                </c:pt>
                <c:pt idx="44866">
                  <c:v>2.9832369999999999</c:v>
                </c:pt>
                <c:pt idx="44867">
                  <c:v>2.9726840000000001</c:v>
                </c:pt>
                <c:pt idx="44868">
                  <c:v>2.9383059999999999</c:v>
                </c:pt>
                <c:pt idx="44869">
                  <c:v>2.9132790000000002</c:v>
                </c:pt>
                <c:pt idx="44870">
                  <c:v>2.9088319999999999</c:v>
                </c:pt>
                <c:pt idx="44871">
                  <c:v>2.9403250000000001</c:v>
                </c:pt>
                <c:pt idx="44872">
                  <c:v>2.9979019999999998</c:v>
                </c:pt>
                <c:pt idx="44873">
                  <c:v>2.9928300000000001</c:v>
                </c:pt>
                <c:pt idx="44874">
                  <c:v>2.9699909999999998</c:v>
                </c:pt>
                <c:pt idx="44875">
                  <c:v>2.9951370000000002</c:v>
                </c:pt>
                <c:pt idx="44876">
                  <c:v>3.001989</c:v>
                </c:pt>
                <c:pt idx="44877">
                  <c:v>2.9888870000000001</c:v>
                </c:pt>
                <c:pt idx="44878">
                  <c:v>3.021871</c:v>
                </c:pt>
                <c:pt idx="44879">
                  <c:v>3.1072389999999999</c:v>
                </c:pt>
                <c:pt idx="44880">
                  <c:v>3.17835</c:v>
                </c:pt>
                <c:pt idx="44881">
                  <c:v>3.1582520000000001</c:v>
                </c:pt>
                <c:pt idx="44882">
                  <c:v>3.088775</c:v>
                </c:pt>
                <c:pt idx="44883">
                  <c:v>3.036295</c:v>
                </c:pt>
                <c:pt idx="44884">
                  <c:v>3.0165099999999998</c:v>
                </c:pt>
                <c:pt idx="44885">
                  <c:v>3.0235050000000001</c:v>
                </c:pt>
                <c:pt idx="44886">
                  <c:v>3.014586</c:v>
                </c:pt>
                <c:pt idx="44887">
                  <c:v>3.0266310000000001</c:v>
                </c:pt>
                <c:pt idx="44888">
                  <c:v>3.0832700000000002</c:v>
                </c:pt>
                <c:pt idx="44889">
                  <c:v>3.0906020000000001</c:v>
                </c:pt>
                <c:pt idx="44890">
                  <c:v>3.0570179999999998</c:v>
                </c:pt>
                <c:pt idx="44891">
                  <c:v>3.0051619999999999</c:v>
                </c:pt>
                <c:pt idx="44892">
                  <c:v>2.9687410000000001</c:v>
                </c:pt>
                <c:pt idx="44893">
                  <c:v>2.963692</c:v>
                </c:pt>
                <c:pt idx="44894">
                  <c:v>2.945614</c:v>
                </c:pt>
                <c:pt idx="44895">
                  <c:v>2.8394029999999999</c:v>
                </c:pt>
                <c:pt idx="44896">
                  <c:v>2.7624249999999999</c:v>
                </c:pt>
                <c:pt idx="44897">
                  <c:v>2.8121170000000002</c:v>
                </c:pt>
                <c:pt idx="44898">
                  <c:v>2.896331</c:v>
                </c:pt>
                <c:pt idx="44899">
                  <c:v>2.969678</c:v>
                </c:pt>
                <c:pt idx="44900">
                  <c:v>2.9932379999999998</c:v>
                </c:pt>
                <c:pt idx="44901">
                  <c:v>3.0463680000000002</c:v>
                </c:pt>
                <c:pt idx="44902">
                  <c:v>3.130919</c:v>
                </c:pt>
                <c:pt idx="44903">
                  <c:v>3.2157580000000001</c:v>
                </c:pt>
                <c:pt idx="44904">
                  <c:v>3.156666</c:v>
                </c:pt>
                <c:pt idx="44905">
                  <c:v>3.084568</c:v>
                </c:pt>
                <c:pt idx="44906">
                  <c:v>3.064927</c:v>
                </c:pt>
                <c:pt idx="44907">
                  <c:v>3.0653359999999998</c:v>
                </c:pt>
                <c:pt idx="44908">
                  <c:v>3.065312</c:v>
                </c:pt>
                <c:pt idx="44909">
                  <c:v>3.0751439999999999</c:v>
                </c:pt>
                <c:pt idx="44910">
                  <c:v>3.0905300000000002</c:v>
                </c:pt>
                <c:pt idx="44911">
                  <c:v>3.121302</c:v>
                </c:pt>
                <c:pt idx="44912">
                  <c:v>3.1366879999999999</c:v>
                </c:pt>
                <c:pt idx="44913">
                  <c:v>3.14717</c:v>
                </c:pt>
                <c:pt idx="44914">
                  <c:v>3.1865000000000001</c:v>
                </c:pt>
                <c:pt idx="44915">
                  <c:v>3.1785909999999999</c:v>
                </c:pt>
                <c:pt idx="44916">
                  <c:v>3.0937760000000001</c:v>
                </c:pt>
                <c:pt idx="44917">
                  <c:v>2.9614090000000002</c:v>
                </c:pt>
                <c:pt idx="44918">
                  <c:v>2.8765939999999999</c:v>
                </c:pt>
                <c:pt idx="44919">
                  <c:v>2.8922439999999998</c:v>
                </c:pt>
                <c:pt idx="44920">
                  <c:v>2.8880370000000002</c:v>
                </c:pt>
                <c:pt idx="44921">
                  <c:v>2.8953449999999998</c:v>
                </c:pt>
                <c:pt idx="44922">
                  <c:v>2.9395319999999998</c:v>
                </c:pt>
                <c:pt idx="44923">
                  <c:v>2.9711210000000001</c:v>
                </c:pt>
                <c:pt idx="44924">
                  <c:v>2.9747750000000002</c:v>
                </c:pt>
                <c:pt idx="44925">
                  <c:v>2.947946</c:v>
                </c:pt>
                <c:pt idx="44926">
                  <c:v>2.9615770000000001</c:v>
                </c:pt>
                <c:pt idx="44927">
                  <c:v>2.9878529999999999</c:v>
                </c:pt>
                <c:pt idx="44928">
                  <c:v>2.9726599999999999</c:v>
                </c:pt>
                <c:pt idx="44929">
                  <c:v>2.9525619999999999</c:v>
                </c:pt>
                <c:pt idx="44930">
                  <c:v>2.9591249999999998</c:v>
                </c:pt>
                <c:pt idx="44931">
                  <c:v>3.0393240000000001</c:v>
                </c:pt>
                <c:pt idx="44932">
                  <c:v>3.1074790000000001</c:v>
                </c:pt>
                <c:pt idx="44933">
                  <c:v>3.097839</c:v>
                </c:pt>
                <c:pt idx="44934">
                  <c:v>3.0593499999999998</c:v>
                </c:pt>
                <c:pt idx="44935">
                  <c:v>3.1148829999999998</c:v>
                </c:pt>
                <c:pt idx="44936">
                  <c:v>3.1464490000000001</c:v>
                </c:pt>
                <c:pt idx="44937">
                  <c:v>3.1565940000000001</c:v>
                </c:pt>
                <c:pt idx="44938">
                  <c:v>3.055936</c:v>
                </c:pt>
                <c:pt idx="44939">
                  <c:v>2.9911469999999998</c:v>
                </c:pt>
                <c:pt idx="44940">
                  <c:v>2.977468</c:v>
                </c:pt>
                <c:pt idx="44941">
                  <c:v>2.9885980000000001</c:v>
                </c:pt>
                <c:pt idx="44942">
                  <c:v>3.0082149999999999</c:v>
                </c:pt>
                <c:pt idx="44943">
                  <c:v>3.027736</c:v>
                </c:pt>
                <c:pt idx="44944">
                  <c:v>3.0278809999999998</c:v>
                </c:pt>
                <c:pt idx="44945">
                  <c:v>3.030405</c:v>
                </c:pt>
                <c:pt idx="44946">
                  <c:v>2.9882379999999999</c:v>
                </c:pt>
                <c:pt idx="44947">
                  <c:v>2.9129429999999998</c:v>
                </c:pt>
                <c:pt idx="44948">
                  <c:v>2.8318300000000001</c:v>
                </c:pt>
                <c:pt idx="44949">
                  <c:v>2.8395709999999998</c:v>
                </c:pt>
                <c:pt idx="44950">
                  <c:v>2.9338579999999999</c:v>
                </c:pt>
                <c:pt idx="44951">
                  <c:v>3.0622590000000001</c:v>
                </c:pt>
                <c:pt idx="44952">
                  <c:v>3.1712340000000001</c:v>
                </c:pt>
                <c:pt idx="44953">
                  <c:v>3.2304219999999999</c:v>
                </c:pt>
                <c:pt idx="44954">
                  <c:v>3.3249499999999999</c:v>
                </c:pt>
                <c:pt idx="44955">
                  <c:v>3.3048760000000001</c:v>
                </c:pt>
                <c:pt idx="44956">
                  <c:v>3.1314709999999999</c:v>
                </c:pt>
                <c:pt idx="44957">
                  <c:v>3.0354540000000001</c:v>
                </c:pt>
                <c:pt idx="44958">
                  <c:v>3.014586</c:v>
                </c:pt>
                <c:pt idx="44959">
                  <c:v>2.9929739999999998</c:v>
                </c:pt>
                <c:pt idx="44960">
                  <c:v>2.996772</c:v>
                </c:pt>
                <c:pt idx="44961">
                  <c:v>3.0395159999999999</c:v>
                </c:pt>
                <c:pt idx="44962">
                  <c:v>3.0500940000000001</c:v>
                </c:pt>
                <c:pt idx="44963">
                  <c:v>3.0626910000000001</c:v>
                </c:pt>
                <c:pt idx="44964">
                  <c:v>3.1085850000000002</c:v>
                </c:pt>
                <c:pt idx="44965">
                  <c:v>3.1301009999999998</c:v>
                </c:pt>
                <c:pt idx="44966">
                  <c:v>3.150487</c:v>
                </c:pt>
                <c:pt idx="44967">
                  <c:v>3.1072139999999999</c:v>
                </c:pt>
                <c:pt idx="44968">
                  <c:v>3.0597340000000002</c:v>
                </c:pt>
                <c:pt idx="44969">
                  <c:v>3.0389149999999998</c:v>
                </c:pt>
                <c:pt idx="44970">
                  <c:v>2.9886219999999999</c:v>
                </c:pt>
                <c:pt idx="44971">
                  <c:v>2.9317669999999998</c:v>
                </c:pt>
                <c:pt idx="44972">
                  <c:v>2.9410940000000001</c:v>
                </c:pt>
                <c:pt idx="44973">
                  <c:v>2.9454940000000001</c:v>
                </c:pt>
                <c:pt idx="44974">
                  <c:v>2.9460229999999998</c:v>
                </c:pt>
                <c:pt idx="44975">
                  <c:v>2.9578500000000001</c:v>
                </c:pt>
                <c:pt idx="44976">
                  <c:v>2.9688129999999999</c:v>
                </c:pt>
                <c:pt idx="44977">
                  <c:v>2.9813619999999998</c:v>
                </c:pt>
                <c:pt idx="44978">
                  <c:v>3.0035280000000002</c:v>
                </c:pt>
                <c:pt idx="44979">
                  <c:v>3.0023979999999999</c:v>
                </c:pt>
                <c:pt idx="44980">
                  <c:v>2.9826600000000001</c:v>
                </c:pt>
                <c:pt idx="44981">
                  <c:v>2.9836939999999998</c:v>
                </c:pt>
                <c:pt idx="44982">
                  <c:v>2.9811700000000001</c:v>
                </c:pt>
                <c:pt idx="44983">
                  <c:v>2.9956659999999999</c:v>
                </c:pt>
                <c:pt idx="44984">
                  <c:v>3.0252599999999998</c:v>
                </c:pt>
                <c:pt idx="44985">
                  <c:v>3.0538439999999998</c:v>
                </c:pt>
                <c:pt idx="44986">
                  <c:v>3.0674269999999999</c:v>
                </c:pt>
                <c:pt idx="44987">
                  <c:v>3.097286</c:v>
                </c:pt>
                <c:pt idx="44988">
                  <c:v>3.1163500000000002</c:v>
                </c:pt>
                <c:pt idx="44989">
                  <c:v>3.119523</c:v>
                </c:pt>
                <c:pt idx="44990">
                  <c:v>3.1014689999999998</c:v>
                </c:pt>
                <c:pt idx="44991">
                  <c:v>2.9946570000000001</c:v>
                </c:pt>
                <c:pt idx="44992">
                  <c:v>2.8736120000000001</c:v>
                </c:pt>
                <c:pt idx="44993">
                  <c:v>2.8482259999999999</c:v>
                </c:pt>
                <c:pt idx="44994">
                  <c:v>2.8772180000000001</c:v>
                </c:pt>
                <c:pt idx="44995">
                  <c:v>2.8389220000000002</c:v>
                </c:pt>
                <c:pt idx="44996">
                  <c:v>2.8609429999999998</c:v>
                </c:pt>
                <c:pt idx="44997">
                  <c:v>2.9543170000000001</c:v>
                </c:pt>
                <c:pt idx="44998">
                  <c:v>3.0340829999999999</c:v>
                </c:pt>
                <c:pt idx="44999">
                  <c:v>3.1309659999999999</c:v>
                </c:pt>
                <c:pt idx="45000">
                  <c:v>3.1832310000000001</c:v>
                </c:pt>
                <c:pt idx="45001">
                  <c:v>3.1364960000000002</c:v>
                </c:pt>
                <c:pt idx="45002">
                  <c:v>3.1445979999999998</c:v>
                </c:pt>
                <c:pt idx="45003">
                  <c:v>3.113826</c:v>
                </c:pt>
                <c:pt idx="45004">
                  <c:v>3.1299809999999999</c:v>
                </c:pt>
                <c:pt idx="45005">
                  <c:v>3.1462560000000002</c:v>
                </c:pt>
                <c:pt idx="45006">
                  <c:v>3.1069260000000001</c:v>
                </c:pt>
                <c:pt idx="45007">
                  <c:v>3.0191539999999999</c:v>
                </c:pt>
                <c:pt idx="45008">
                  <c:v>3.0614650000000001</c:v>
                </c:pt>
                <c:pt idx="45009">
                  <c:v>3.0952660000000001</c:v>
                </c:pt>
                <c:pt idx="45010">
                  <c:v>2.9757129999999998</c:v>
                </c:pt>
                <c:pt idx="45011">
                  <c:v>2.8911859999999998</c:v>
                </c:pt>
                <c:pt idx="45012">
                  <c:v>2.9582109999999999</c:v>
                </c:pt>
                <c:pt idx="45013">
                  <c:v>2.9926849999999998</c:v>
                </c:pt>
                <c:pt idx="45014">
                  <c:v>3.0255010000000002</c:v>
                </c:pt>
                <c:pt idx="45015">
                  <c:v>3.108368</c:v>
                </c:pt>
                <c:pt idx="45016">
                  <c:v>3.1577000000000002</c:v>
                </c:pt>
                <c:pt idx="45017">
                  <c:v>3.228307</c:v>
                </c:pt>
                <c:pt idx="45018">
                  <c:v>3.161546</c:v>
                </c:pt>
                <c:pt idx="45019">
                  <c:v>3.0752890000000002</c:v>
                </c:pt>
                <c:pt idx="45020">
                  <c:v>3.034516</c:v>
                </c:pt>
                <c:pt idx="45021">
                  <c:v>3.0496850000000002</c:v>
                </c:pt>
                <c:pt idx="45022">
                  <c:v>3.0658409999999998</c:v>
                </c:pt>
                <c:pt idx="45023">
                  <c:v>3.0464159999999998</c:v>
                </c:pt>
                <c:pt idx="45024">
                  <c:v>2.9967000000000001</c:v>
                </c:pt>
                <c:pt idx="45025">
                  <c:v>2.9609999999999999</c:v>
                </c:pt>
                <c:pt idx="45026">
                  <c:v>2.9687890000000001</c:v>
                </c:pt>
                <c:pt idx="45027">
                  <c:v>2.9857130000000001</c:v>
                </c:pt>
                <c:pt idx="45028">
                  <c:v>3.009538</c:v>
                </c:pt>
                <c:pt idx="45029">
                  <c:v>3.0365829999999998</c:v>
                </c:pt>
                <c:pt idx="45030">
                  <c:v>3.0495649999999999</c:v>
                </c:pt>
                <c:pt idx="45031">
                  <c:v>3.048387</c:v>
                </c:pt>
                <c:pt idx="45032">
                  <c:v>3.0374490000000001</c:v>
                </c:pt>
                <c:pt idx="45033">
                  <c:v>3.0091770000000002</c:v>
                </c:pt>
                <c:pt idx="45034">
                  <c:v>2.9894639999999999</c:v>
                </c:pt>
                <c:pt idx="45035">
                  <c:v>3.0040079999999998</c:v>
                </c:pt>
                <c:pt idx="45036">
                  <c:v>3.0056910000000001</c:v>
                </c:pt>
                <c:pt idx="45037">
                  <c:v>3.035285</c:v>
                </c:pt>
                <c:pt idx="45038">
                  <c:v>3.0249480000000002</c:v>
                </c:pt>
                <c:pt idx="45039">
                  <c:v>3.0456470000000002</c:v>
                </c:pt>
                <c:pt idx="45040">
                  <c:v>3.1048580000000001</c:v>
                </c:pt>
                <c:pt idx="45041">
                  <c:v>3.1295480000000002</c:v>
                </c:pt>
                <c:pt idx="45042">
                  <c:v>3.1008680000000002</c:v>
                </c:pt>
                <c:pt idx="45043">
                  <c:v>3.082309</c:v>
                </c:pt>
                <c:pt idx="45044">
                  <c:v>3.06548</c:v>
                </c:pt>
                <c:pt idx="45045">
                  <c:v>3.0351650000000001</c:v>
                </c:pt>
                <c:pt idx="45046">
                  <c:v>2.9828049999999999</c:v>
                </c:pt>
                <c:pt idx="45047">
                  <c:v>2.9597980000000002</c:v>
                </c:pt>
                <c:pt idx="45048">
                  <c:v>2.966145</c:v>
                </c:pt>
                <c:pt idx="45049">
                  <c:v>3.0086719999999998</c:v>
                </c:pt>
                <c:pt idx="45050">
                  <c:v>3.0724279999999999</c:v>
                </c:pt>
                <c:pt idx="45051">
                  <c:v>3.1045699999999998</c:v>
                </c:pt>
                <c:pt idx="45052">
                  <c:v>3.107383</c:v>
                </c:pt>
                <c:pt idx="45053">
                  <c:v>3.1104120000000002</c:v>
                </c:pt>
                <c:pt idx="45054">
                  <c:v>3.0999300000000001</c:v>
                </c:pt>
                <c:pt idx="45055">
                  <c:v>3.0686049999999998</c:v>
                </c:pt>
                <c:pt idx="45056">
                  <c:v>3.0617779999999999</c:v>
                </c:pt>
                <c:pt idx="45057">
                  <c:v>3.0580029999999998</c:v>
                </c:pt>
                <c:pt idx="45058">
                  <c:v>3.0470649999999999</c:v>
                </c:pt>
                <c:pt idx="45059">
                  <c:v>3.0168460000000001</c:v>
                </c:pt>
                <c:pt idx="45060">
                  <c:v>2.9928300000000001</c:v>
                </c:pt>
                <c:pt idx="45061">
                  <c:v>2.9546049999999999</c:v>
                </c:pt>
                <c:pt idx="45062">
                  <c:v>2.9460229999999998</c:v>
                </c:pt>
                <c:pt idx="45063">
                  <c:v>2.9868429999999999</c:v>
                </c:pt>
                <c:pt idx="45064">
                  <c:v>2.9967959999999998</c:v>
                </c:pt>
                <c:pt idx="45065">
                  <c:v>3.01675</c:v>
                </c:pt>
                <c:pt idx="45066">
                  <c:v>3.0468489999999999</c:v>
                </c:pt>
                <c:pt idx="45067">
                  <c:v>3.0731009999999999</c:v>
                </c:pt>
                <c:pt idx="45068">
                  <c:v>3.0803609999999999</c:v>
                </c:pt>
                <c:pt idx="45069">
                  <c:v>3.0415359999999998</c:v>
                </c:pt>
                <c:pt idx="45070">
                  <c:v>3.0281690000000001</c:v>
                </c:pt>
                <c:pt idx="45071">
                  <c:v>3.0229520000000001</c:v>
                </c:pt>
                <c:pt idx="45072">
                  <c:v>3.0120140000000002</c:v>
                </c:pt>
                <c:pt idx="45073">
                  <c:v>3.042065</c:v>
                </c:pt>
                <c:pt idx="45074">
                  <c:v>3.0334819999999998</c:v>
                </c:pt>
                <c:pt idx="45075">
                  <c:v>2.984343</c:v>
                </c:pt>
                <c:pt idx="45076">
                  <c:v>2.9986709999999999</c:v>
                </c:pt>
                <c:pt idx="45077">
                  <c:v>2.9811700000000001</c:v>
                </c:pt>
                <c:pt idx="45078">
                  <c:v>2.9626589999999999</c:v>
                </c:pt>
                <c:pt idx="45079">
                  <c:v>2.9240979999999999</c:v>
                </c:pt>
                <c:pt idx="45080">
                  <c:v>2.8932540000000002</c:v>
                </c:pt>
                <c:pt idx="45081">
                  <c:v>2.9359250000000001</c:v>
                </c:pt>
                <c:pt idx="45082">
                  <c:v>3.085963</c:v>
                </c:pt>
                <c:pt idx="45083">
                  <c:v>3.2574920000000001</c:v>
                </c:pt>
                <c:pt idx="45084">
                  <c:v>3.3356479999999999</c:v>
                </c:pt>
                <c:pt idx="45085">
                  <c:v>3.3412730000000002</c:v>
                </c:pt>
                <c:pt idx="45086">
                  <c:v>3.2725409999999999</c:v>
                </c:pt>
                <c:pt idx="45087">
                  <c:v>3.1963569999999999</c:v>
                </c:pt>
                <c:pt idx="45088">
                  <c:v>3.183014</c:v>
                </c:pt>
                <c:pt idx="45089">
                  <c:v>3.153829</c:v>
                </c:pt>
                <c:pt idx="45090">
                  <c:v>3.1001949999999998</c:v>
                </c:pt>
                <c:pt idx="45091">
                  <c:v>3.0707689999999999</c:v>
                </c:pt>
                <c:pt idx="45092">
                  <c:v>3.047113</c:v>
                </c:pt>
                <c:pt idx="45093">
                  <c:v>3.0061719999999998</c:v>
                </c:pt>
                <c:pt idx="45094">
                  <c:v>2.881907</c:v>
                </c:pt>
                <c:pt idx="45095">
                  <c:v>2.793606</c:v>
                </c:pt>
                <c:pt idx="45096">
                  <c:v>2.7726419999999998</c:v>
                </c:pt>
                <c:pt idx="45097">
                  <c:v>2.8708</c:v>
                </c:pt>
                <c:pt idx="45098">
                  <c:v>2.9554459999999998</c:v>
                </c:pt>
                <c:pt idx="45099">
                  <c:v>3.042618</c:v>
                </c:pt>
                <c:pt idx="45100">
                  <c:v>3.1304620000000001</c:v>
                </c:pt>
                <c:pt idx="45101">
                  <c:v>3.1570990000000001</c:v>
                </c:pt>
                <c:pt idx="45102">
                  <c:v>3.1822210000000002</c:v>
                </c:pt>
                <c:pt idx="45103">
                  <c:v>3.1799369999999998</c:v>
                </c:pt>
                <c:pt idx="45104">
                  <c:v>3.1424820000000002</c:v>
                </c:pt>
                <c:pt idx="45105">
                  <c:v>3.0996419999999998</c:v>
                </c:pt>
                <c:pt idx="45106">
                  <c:v>3.0794959999999998</c:v>
                </c:pt>
                <c:pt idx="45107">
                  <c:v>3.0796160000000001</c:v>
                </c:pt>
                <c:pt idx="45108">
                  <c:v>3.0596619999999999</c:v>
                </c:pt>
                <c:pt idx="45109">
                  <c:v>3.0293230000000002</c:v>
                </c:pt>
                <c:pt idx="45110">
                  <c:v>3.0610080000000002</c:v>
                </c:pt>
                <c:pt idx="45111">
                  <c:v>3.0945450000000001</c:v>
                </c:pt>
                <c:pt idx="45112">
                  <c:v>3.081251</c:v>
                </c:pt>
                <c:pt idx="45113">
                  <c:v>3.0571619999999999</c:v>
                </c:pt>
                <c:pt idx="45114">
                  <c:v>2.9989119999999998</c:v>
                </c:pt>
                <c:pt idx="45115">
                  <c:v>2.9605670000000002</c:v>
                </c:pt>
                <c:pt idx="45116">
                  <c:v>2.976121</c:v>
                </c:pt>
                <c:pt idx="45117">
                  <c:v>3.025525</c:v>
                </c:pt>
                <c:pt idx="45118">
                  <c:v>3.0716350000000001</c:v>
                </c:pt>
                <c:pt idx="45119">
                  <c:v>3.1103160000000001</c:v>
                </c:pt>
                <c:pt idx="45120">
                  <c:v>3.1286830000000001</c:v>
                </c:pt>
                <c:pt idx="45121">
                  <c:v>3.1284179999999999</c:v>
                </c:pt>
                <c:pt idx="45122">
                  <c:v>3.1145230000000002</c:v>
                </c:pt>
                <c:pt idx="45123">
                  <c:v>3.0884390000000002</c:v>
                </c:pt>
                <c:pt idx="45124">
                  <c:v>3.0817320000000001</c:v>
                </c:pt>
                <c:pt idx="45125">
                  <c:v>3.0745429999999998</c:v>
                </c:pt>
                <c:pt idx="45126">
                  <c:v>3.061585</c:v>
                </c:pt>
                <c:pt idx="45127">
                  <c:v>3.0855060000000001</c:v>
                </c:pt>
                <c:pt idx="45128">
                  <c:v>3.1325289999999999</c:v>
                </c:pt>
                <c:pt idx="45129">
                  <c:v>3.1684700000000001</c:v>
                </c:pt>
                <c:pt idx="45130">
                  <c:v>3.1797689999999998</c:v>
                </c:pt>
                <c:pt idx="45131">
                  <c:v>3.1448860000000001</c:v>
                </c:pt>
                <c:pt idx="45132">
                  <c:v>3.0592779999999999</c:v>
                </c:pt>
                <c:pt idx="45133">
                  <c:v>2.9955219999999998</c:v>
                </c:pt>
                <c:pt idx="45134">
                  <c:v>2.9798960000000001</c:v>
                </c:pt>
                <c:pt idx="45135">
                  <c:v>3.0136970000000001</c:v>
                </c:pt>
                <c:pt idx="45136">
                  <c:v>3.0225919999999999</c:v>
                </c:pt>
                <c:pt idx="45137">
                  <c:v>3.012807</c:v>
                </c:pt>
                <c:pt idx="45138">
                  <c:v>3.0374970000000001</c:v>
                </c:pt>
                <c:pt idx="45139">
                  <c:v>3.0475219999999998</c:v>
                </c:pt>
                <c:pt idx="45140">
                  <c:v>3.054926</c:v>
                </c:pt>
                <c:pt idx="45141">
                  <c:v>3.0730050000000002</c:v>
                </c:pt>
                <c:pt idx="45142">
                  <c:v>3.0663450000000001</c:v>
                </c:pt>
                <c:pt idx="45143">
                  <c:v>3.045382</c:v>
                </c:pt>
                <c:pt idx="45144">
                  <c:v>3.0238659999999999</c:v>
                </c:pt>
                <c:pt idx="45145">
                  <c:v>3.0054509999999999</c:v>
                </c:pt>
                <c:pt idx="45146">
                  <c:v>2.9287130000000001</c:v>
                </c:pt>
                <c:pt idx="45147">
                  <c:v>2.8767619999999998</c:v>
                </c:pt>
                <c:pt idx="45148">
                  <c:v>2.9119570000000001</c:v>
                </c:pt>
                <c:pt idx="45149">
                  <c:v>2.9833099999999999</c:v>
                </c:pt>
                <c:pt idx="45150">
                  <c:v>3.0623070000000001</c:v>
                </c:pt>
                <c:pt idx="45151">
                  <c:v>3.1515209999999998</c:v>
                </c:pt>
                <c:pt idx="45152">
                  <c:v>3.2043140000000001</c:v>
                </c:pt>
                <c:pt idx="45153">
                  <c:v>3.254343</c:v>
                </c:pt>
                <c:pt idx="45154">
                  <c:v>3.1895289999999998</c:v>
                </c:pt>
                <c:pt idx="45155">
                  <c:v>3.0888710000000001</c:v>
                </c:pt>
                <c:pt idx="45156">
                  <c:v>3.0052590000000001</c:v>
                </c:pt>
                <c:pt idx="45157">
                  <c:v>2.9760010000000001</c:v>
                </c:pt>
                <c:pt idx="45158">
                  <c:v>3.0046330000000001</c:v>
                </c:pt>
                <c:pt idx="45159">
                  <c:v>2.974799</c:v>
                </c:pt>
                <c:pt idx="45160">
                  <c:v>2.9482339999999998</c:v>
                </c:pt>
                <c:pt idx="45161">
                  <c:v>2.9516960000000001</c:v>
                </c:pt>
                <c:pt idx="45162">
                  <c:v>3.0031669999999999</c:v>
                </c:pt>
                <c:pt idx="45163">
                  <c:v>3.0812270000000002</c:v>
                </c:pt>
                <c:pt idx="45164">
                  <c:v>3.1517140000000001</c:v>
                </c:pt>
                <c:pt idx="45165">
                  <c:v>3.1826539999999999</c:v>
                </c:pt>
                <c:pt idx="45166">
                  <c:v>3.1030069999999998</c:v>
                </c:pt>
                <c:pt idx="45167">
                  <c:v>3.0067729999999999</c:v>
                </c:pt>
                <c:pt idx="45168">
                  <c:v>2.9927809999999999</c:v>
                </c:pt>
                <c:pt idx="45169">
                  <c:v>3.0322559999999998</c:v>
                </c:pt>
                <c:pt idx="45170">
                  <c:v>3.0493969999999999</c:v>
                </c:pt>
                <c:pt idx="45171">
                  <c:v>3.0937999999999999</c:v>
                </c:pt>
                <c:pt idx="45172">
                  <c:v>3.0879099999999999</c:v>
                </c:pt>
                <c:pt idx="45173">
                  <c:v>3.1343800000000002</c:v>
                </c:pt>
                <c:pt idx="45174">
                  <c:v>3.1682049999999999</c:v>
                </c:pt>
                <c:pt idx="45175">
                  <c:v>3.1581800000000002</c:v>
                </c:pt>
                <c:pt idx="45176">
                  <c:v>3.091396</c:v>
                </c:pt>
                <c:pt idx="45177">
                  <c:v>2.9145539999999999</c:v>
                </c:pt>
                <c:pt idx="45178">
                  <c:v>2.8716650000000001</c:v>
                </c:pt>
                <c:pt idx="45179">
                  <c:v>2.9249149999999999</c:v>
                </c:pt>
                <c:pt idx="45180">
                  <c:v>2.945325</c:v>
                </c:pt>
                <c:pt idx="45181">
                  <c:v>2.9359980000000001</c:v>
                </c:pt>
                <c:pt idx="45182">
                  <c:v>2.9259970000000002</c:v>
                </c:pt>
                <c:pt idx="45183">
                  <c:v>2.9815299999999998</c:v>
                </c:pt>
                <c:pt idx="45184">
                  <c:v>3.1645750000000001</c:v>
                </c:pt>
                <c:pt idx="45185">
                  <c:v>3.2796569999999998</c:v>
                </c:pt>
                <c:pt idx="45186">
                  <c:v>3.247611</c:v>
                </c:pt>
                <c:pt idx="45187">
                  <c:v>3.1677249999999999</c:v>
                </c:pt>
                <c:pt idx="45188">
                  <c:v>3.1341160000000001</c:v>
                </c:pt>
                <c:pt idx="45189">
                  <c:v>3.1211099999999998</c:v>
                </c:pt>
                <c:pt idx="45190">
                  <c:v>3.1299809999999999</c:v>
                </c:pt>
                <c:pt idx="45191">
                  <c:v>3.1306060000000002</c:v>
                </c:pt>
                <c:pt idx="45192">
                  <c:v>3.1075029999999999</c:v>
                </c:pt>
                <c:pt idx="45193">
                  <c:v>3.1005549999999999</c:v>
                </c:pt>
                <c:pt idx="45194">
                  <c:v>3.0655039999999998</c:v>
                </c:pt>
                <c:pt idx="45195">
                  <c:v>3.037064</c:v>
                </c:pt>
                <c:pt idx="45196">
                  <c:v>3.0223270000000002</c:v>
                </c:pt>
                <c:pt idx="45197">
                  <c:v>3.0181680000000002</c:v>
                </c:pt>
                <c:pt idx="45198">
                  <c:v>3.0274000000000001</c:v>
                </c:pt>
                <c:pt idx="45199">
                  <c:v>3.0431949999999999</c:v>
                </c:pt>
                <c:pt idx="45200">
                  <c:v>3.0787740000000001</c:v>
                </c:pt>
                <c:pt idx="45201">
                  <c:v>3.1247400000000001</c:v>
                </c:pt>
                <c:pt idx="45202">
                  <c:v>3.1351019999999998</c:v>
                </c:pt>
                <c:pt idx="45203">
                  <c:v>3.134693</c:v>
                </c:pt>
                <c:pt idx="45204">
                  <c:v>3.1441170000000001</c:v>
                </c:pt>
                <c:pt idx="45205">
                  <c:v>3.1173600000000001</c:v>
                </c:pt>
                <c:pt idx="45206">
                  <c:v>3.1002190000000001</c:v>
                </c:pt>
                <c:pt idx="45207">
                  <c:v>3.0720670000000001</c:v>
                </c:pt>
                <c:pt idx="45208">
                  <c:v>3.0604309999999999</c:v>
                </c:pt>
                <c:pt idx="45209">
                  <c:v>3.0812750000000002</c:v>
                </c:pt>
                <c:pt idx="45210">
                  <c:v>3.0922130000000001</c:v>
                </c:pt>
                <c:pt idx="45211">
                  <c:v>3.0693510000000002</c:v>
                </c:pt>
                <c:pt idx="45212">
                  <c:v>3.0565609999999999</c:v>
                </c:pt>
                <c:pt idx="45213">
                  <c:v>3.0534840000000001</c:v>
                </c:pt>
                <c:pt idx="45214">
                  <c:v>3.0684369999999999</c:v>
                </c:pt>
                <c:pt idx="45215">
                  <c:v>3.0870690000000001</c:v>
                </c:pt>
                <c:pt idx="45216">
                  <c:v>3.1069740000000001</c:v>
                </c:pt>
                <c:pt idx="45217">
                  <c:v>3.1327940000000001</c:v>
                </c:pt>
                <c:pt idx="45218">
                  <c:v>3.167869</c:v>
                </c:pt>
                <c:pt idx="45219">
                  <c:v>3.160825</c:v>
                </c:pt>
                <c:pt idx="45220">
                  <c:v>3.0788950000000002</c:v>
                </c:pt>
                <c:pt idx="45221">
                  <c:v>3.0293230000000002</c:v>
                </c:pt>
                <c:pt idx="45222">
                  <c:v>3.064543</c:v>
                </c:pt>
                <c:pt idx="45223">
                  <c:v>3.0910350000000002</c:v>
                </c:pt>
                <c:pt idx="45224">
                  <c:v>3.1060850000000002</c:v>
                </c:pt>
                <c:pt idx="45225">
                  <c:v>3.1848900000000002</c:v>
                </c:pt>
                <c:pt idx="45226">
                  <c:v>3.276869</c:v>
                </c:pt>
                <c:pt idx="45227">
                  <c:v>3.364665</c:v>
                </c:pt>
                <c:pt idx="45228">
                  <c:v>3.3857719999999998</c:v>
                </c:pt>
                <c:pt idx="45229">
                  <c:v>3.2381389999999999</c:v>
                </c:pt>
                <c:pt idx="45230">
                  <c:v>3.0421610000000001</c:v>
                </c:pt>
                <c:pt idx="45231">
                  <c:v>2.9806409999999999</c:v>
                </c:pt>
                <c:pt idx="45232">
                  <c:v>3.0271349999999999</c:v>
                </c:pt>
                <c:pt idx="45233">
                  <c:v>3.081779</c:v>
                </c:pt>
                <c:pt idx="45234">
                  <c:v>3.0729090000000001</c:v>
                </c:pt>
                <c:pt idx="45235">
                  <c:v>3.0366309999999999</c:v>
                </c:pt>
                <c:pt idx="45236">
                  <c:v>3.0155479999999999</c:v>
                </c:pt>
                <c:pt idx="45237">
                  <c:v>2.9864830000000002</c:v>
                </c:pt>
                <c:pt idx="45238">
                  <c:v>2.9246029999999998</c:v>
                </c:pt>
                <c:pt idx="45239">
                  <c:v>2.9037109999999999</c:v>
                </c:pt>
                <c:pt idx="45240">
                  <c:v>2.9145539999999999</c:v>
                </c:pt>
                <c:pt idx="45241">
                  <c:v>2.9649670000000001</c:v>
                </c:pt>
                <c:pt idx="45242">
                  <c:v>3.0331220000000001</c:v>
                </c:pt>
                <c:pt idx="45243">
                  <c:v>3.1270959999999999</c:v>
                </c:pt>
                <c:pt idx="45244">
                  <c:v>3.1804899999999998</c:v>
                </c:pt>
                <c:pt idx="45245">
                  <c:v>3.1557040000000001</c:v>
                </c:pt>
                <c:pt idx="45246">
                  <c:v>3.1229610000000001</c:v>
                </c:pt>
                <c:pt idx="45247">
                  <c:v>3.0607440000000001</c:v>
                </c:pt>
                <c:pt idx="45248">
                  <c:v>3.0274960000000002</c:v>
                </c:pt>
                <c:pt idx="45249">
                  <c:v>3.0581719999999999</c:v>
                </c:pt>
                <c:pt idx="45250">
                  <c:v>3.0863710000000002</c:v>
                </c:pt>
                <c:pt idx="45251">
                  <c:v>3.0647829999999998</c:v>
                </c:pt>
                <c:pt idx="45252">
                  <c:v>3.0324</c:v>
                </c:pt>
                <c:pt idx="45253">
                  <c:v>3.0292509999999999</c:v>
                </c:pt>
                <c:pt idx="45254">
                  <c:v>3.0129999999999999</c:v>
                </c:pt>
                <c:pt idx="45255">
                  <c:v>2.9996330000000002</c:v>
                </c:pt>
                <c:pt idx="45256">
                  <c:v>2.9977100000000001</c:v>
                </c:pt>
                <c:pt idx="45257">
                  <c:v>3.0146579999999998</c:v>
                </c:pt>
                <c:pt idx="45258">
                  <c:v>3.0390600000000001</c:v>
                </c:pt>
                <c:pt idx="45259">
                  <c:v>3.1159889999999999</c:v>
                </c:pt>
                <c:pt idx="45260">
                  <c:v>3.1811630000000002</c:v>
                </c:pt>
                <c:pt idx="45261">
                  <c:v>3.1687099999999999</c:v>
                </c:pt>
                <c:pt idx="45262">
                  <c:v>3.1639979999999999</c:v>
                </c:pt>
                <c:pt idx="45263">
                  <c:v>3.175297</c:v>
                </c:pt>
                <c:pt idx="45264">
                  <c:v>3.1409910000000001</c:v>
                </c:pt>
                <c:pt idx="45265">
                  <c:v>3.1136569999999999</c:v>
                </c:pt>
                <c:pt idx="45266">
                  <c:v>3.127961</c:v>
                </c:pt>
                <c:pt idx="45267">
                  <c:v>3.160873</c:v>
                </c:pt>
                <c:pt idx="45268">
                  <c:v>3.1530119999999999</c:v>
                </c:pt>
                <c:pt idx="45269">
                  <c:v>3.1392609999999999</c:v>
                </c:pt>
                <c:pt idx="45270">
                  <c:v>3.1224799999999999</c:v>
                </c:pt>
                <c:pt idx="45271">
                  <c:v>3.097045</c:v>
                </c:pt>
                <c:pt idx="45272">
                  <c:v>3.1205569999999998</c:v>
                </c:pt>
                <c:pt idx="45273">
                  <c:v>3.1343079999999999</c:v>
                </c:pt>
                <c:pt idx="45274">
                  <c:v>3.123129</c:v>
                </c:pt>
                <c:pt idx="45275">
                  <c:v>3.1106039999999999</c:v>
                </c:pt>
                <c:pt idx="45276">
                  <c:v>3.0895450000000002</c:v>
                </c:pt>
                <c:pt idx="45277">
                  <c:v>3.0681729999999998</c:v>
                </c:pt>
                <c:pt idx="45278">
                  <c:v>3.0602390000000002</c:v>
                </c:pt>
                <c:pt idx="45279">
                  <c:v>3.0833659999999998</c:v>
                </c:pt>
                <c:pt idx="45280">
                  <c:v>3.1008439999999999</c:v>
                </c:pt>
                <c:pt idx="45281">
                  <c:v>3.103488</c:v>
                </c:pt>
                <c:pt idx="45282">
                  <c:v>3.1333470000000001</c:v>
                </c:pt>
                <c:pt idx="45283">
                  <c:v>3.1346449999999999</c:v>
                </c:pt>
                <c:pt idx="45284">
                  <c:v>3.1417130000000002</c:v>
                </c:pt>
                <c:pt idx="45285">
                  <c:v>3.1405590000000001</c:v>
                </c:pt>
                <c:pt idx="45286">
                  <c:v>3.1098110000000001</c:v>
                </c:pt>
                <c:pt idx="45287">
                  <c:v>3.0755530000000002</c:v>
                </c:pt>
                <c:pt idx="45288">
                  <c:v>3.0454780000000001</c:v>
                </c:pt>
                <c:pt idx="45289">
                  <c:v>3.0804809999999998</c:v>
                </c:pt>
                <c:pt idx="45290">
                  <c:v>3.0932710000000001</c:v>
                </c:pt>
                <c:pt idx="45291">
                  <c:v>3.0492050000000002</c:v>
                </c:pt>
                <c:pt idx="45292">
                  <c:v>3.0039120000000001</c:v>
                </c:pt>
                <c:pt idx="45293">
                  <c:v>3.0146099999999998</c:v>
                </c:pt>
                <c:pt idx="45294">
                  <c:v>3.0341070000000001</c:v>
                </c:pt>
                <c:pt idx="45295">
                  <c:v>3.0428579999999998</c:v>
                </c:pt>
                <c:pt idx="45296">
                  <c:v>3.039228</c:v>
                </c:pt>
                <c:pt idx="45297">
                  <c:v>3.0532430000000002</c:v>
                </c:pt>
                <c:pt idx="45298">
                  <c:v>3.1169989999999999</c:v>
                </c:pt>
                <c:pt idx="45299">
                  <c:v>3.21143</c:v>
                </c:pt>
                <c:pt idx="45300">
                  <c:v>3.241673</c:v>
                </c:pt>
                <c:pt idx="45301">
                  <c:v>3.2334510000000001</c:v>
                </c:pt>
                <c:pt idx="45302">
                  <c:v>3.1590220000000002</c:v>
                </c:pt>
                <c:pt idx="45303">
                  <c:v>3.1764990000000002</c:v>
                </c:pt>
                <c:pt idx="45304">
                  <c:v>3.1322649999999999</c:v>
                </c:pt>
                <c:pt idx="45305">
                  <c:v>3.0708410000000002</c:v>
                </c:pt>
                <c:pt idx="45306">
                  <c:v>2.9724910000000002</c:v>
                </c:pt>
                <c:pt idx="45307">
                  <c:v>2.9359739999999999</c:v>
                </c:pt>
                <c:pt idx="45308">
                  <c:v>2.9449169999999998</c:v>
                </c:pt>
                <c:pt idx="45309">
                  <c:v>2.9421040000000001</c:v>
                </c:pt>
                <c:pt idx="45310">
                  <c:v>2.9215490000000002</c:v>
                </c:pt>
                <c:pt idx="45311">
                  <c:v>2.9728759999999999</c:v>
                </c:pt>
                <c:pt idx="45312">
                  <c:v>3.0787499999999999</c:v>
                </c:pt>
                <c:pt idx="45313">
                  <c:v>3.202944</c:v>
                </c:pt>
                <c:pt idx="45314">
                  <c:v>3.2089300000000001</c:v>
                </c:pt>
                <c:pt idx="45315">
                  <c:v>3.1151</c:v>
                </c:pt>
                <c:pt idx="45316">
                  <c:v>3.0008349999999999</c:v>
                </c:pt>
                <c:pt idx="45317">
                  <c:v>2.9707119999999998</c:v>
                </c:pt>
                <c:pt idx="45318">
                  <c:v>3.0219429999999998</c:v>
                </c:pt>
                <c:pt idx="45319">
                  <c:v>3.06447</c:v>
                </c:pt>
                <c:pt idx="45320">
                  <c:v>3.0349970000000002</c:v>
                </c:pt>
                <c:pt idx="45321">
                  <c:v>3.1120709999999998</c:v>
                </c:pt>
                <c:pt idx="45322">
                  <c:v>3.26105</c:v>
                </c:pt>
                <c:pt idx="45323">
                  <c:v>3.3789929999999999</c:v>
                </c:pt>
                <c:pt idx="45324">
                  <c:v>3.3730310000000001</c:v>
                </c:pt>
                <c:pt idx="45325">
                  <c:v>3.2017419999999999</c:v>
                </c:pt>
                <c:pt idx="45326">
                  <c:v>3.038891</c:v>
                </c:pt>
                <c:pt idx="45327">
                  <c:v>3.0152350000000001</c:v>
                </c:pt>
                <c:pt idx="45328">
                  <c:v>3.0463680000000002</c:v>
                </c:pt>
                <c:pt idx="45329">
                  <c:v>3.1203650000000001</c:v>
                </c:pt>
                <c:pt idx="45330">
                  <c:v>3.1379139999999999</c:v>
                </c:pt>
                <c:pt idx="45331">
                  <c:v>3.1263269999999999</c:v>
                </c:pt>
                <c:pt idx="45332">
                  <c:v>3.1438760000000001</c:v>
                </c:pt>
                <c:pt idx="45333">
                  <c:v>3.2074150000000001</c:v>
                </c:pt>
                <c:pt idx="45334">
                  <c:v>3.2224409999999999</c:v>
                </c:pt>
                <c:pt idx="45335">
                  <c:v>3.1684939999999999</c:v>
                </c:pt>
                <c:pt idx="45336">
                  <c:v>3.0927419999999999</c:v>
                </c:pt>
                <c:pt idx="45337">
                  <c:v>3.0893760000000001</c:v>
                </c:pt>
                <c:pt idx="45338">
                  <c:v>3.114547</c:v>
                </c:pt>
                <c:pt idx="45339">
                  <c:v>3.1176720000000002</c:v>
                </c:pt>
                <c:pt idx="45340">
                  <c:v>3.164431</c:v>
                </c:pt>
                <c:pt idx="45341">
                  <c:v>3.1406550000000002</c:v>
                </c:pt>
                <c:pt idx="45342">
                  <c:v>3.0822120000000002</c:v>
                </c:pt>
                <c:pt idx="45343">
                  <c:v>3.125918</c:v>
                </c:pt>
                <c:pt idx="45344">
                  <c:v>3.1976550000000001</c:v>
                </c:pt>
                <c:pt idx="45345">
                  <c:v>3.1966929999999998</c:v>
                </c:pt>
                <c:pt idx="45346">
                  <c:v>3.1436120000000001</c:v>
                </c:pt>
                <c:pt idx="45347">
                  <c:v>3.080241</c:v>
                </c:pt>
                <c:pt idx="45348">
                  <c:v>3.0244430000000002</c:v>
                </c:pt>
                <c:pt idx="45349">
                  <c:v>3.013528</c:v>
                </c:pt>
                <c:pt idx="45350">
                  <c:v>3.0830060000000001</c:v>
                </c:pt>
                <c:pt idx="45351">
                  <c:v>3.164479</c:v>
                </c:pt>
                <c:pt idx="45352">
                  <c:v>3.2763399999999998</c:v>
                </c:pt>
                <c:pt idx="45353">
                  <c:v>3.3604340000000001</c:v>
                </c:pt>
                <c:pt idx="45354">
                  <c:v>3.383032</c:v>
                </c:pt>
                <c:pt idx="45355">
                  <c:v>3.2891050000000002</c:v>
                </c:pt>
                <c:pt idx="45356">
                  <c:v>3.1635420000000001</c:v>
                </c:pt>
                <c:pt idx="45357">
                  <c:v>3.1193309999999999</c:v>
                </c:pt>
                <c:pt idx="45358">
                  <c:v>3.0800969999999999</c:v>
                </c:pt>
                <c:pt idx="45359">
                  <c:v>3.0767310000000001</c:v>
                </c:pt>
                <c:pt idx="45360">
                  <c:v>3.0653839999999999</c:v>
                </c:pt>
                <c:pt idx="45361">
                  <c:v>3.0319189999999998</c:v>
                </c:pt>
                <c:pt idx="45362">
                  <c:v>2.9934310000000002</c:v>
                </c:pt>
                <c:pt idx="45363">
                  <c:v>3.030958</c:v>
                </c:pt>
                <c:pt idx="45364">
                  <c:v>3.0729570000000002</c:v>
                </c:pt>
                <c:pt idx="45365">
                  <c:v>3.160825</c:v>
                </c:pt>
                <c:pt idx="45366">
                  <c:v>3.1817639999999998</c:v>
                </c:pt>
                <c:pt idx="45367">
                  <c:v>3.1338270000000001</c:v>
                </c:pt>
                <c:pt idx="45368">
                  <c:v>3.123081</c:v>
                </c:pt>
                <c:pt idx="45369">
                  <c:v>3.1311110000000002</c:v>
                </c:pt>
                <c:pt idx="45370">
                  <c:v>3.121591</c:v>
                </c:pt>
                <c:pt idx="45371">
                  <c:v>3.1131280000000001</c:v>
                </c:pt>
                <c:pt idx="45372">
                  <c:v>3.084616</c:v>
                </c:pt>
                <c:pt idx="45373">
                  <c:v>3.0699519999999998</c:v>
                </c:pt>
                <c:pt idx="45374">
                  <c:v>3.0627879999999998</c:v>
                </c:pt>
                <c:pt idx="45375">
                  <c:v>3.0693269999999999</c:v>
                </c:pt>
                <c:pt idx="45376">
                  <c:v>3.0593979999999998</c:v>
                </c:pt>
                <c:pt idx="45377">
                  <c:v>3.0769470000000001</c:v>
                </c:pt>
                <c:pt idx="45378">
                  <c:v>3.1120950000000001</c:v>
                </c:pt>
                <c:pt idx="45379">
                  <c:v>3.1278890000000001</c:v>
                </c:pt>
                <c:pt idx="45380">
                  <c:v>3.112984</c:v>
                </c:pt>
                <c:pt idx="45381">
                  <c:v>3.0963240000000001</c:v>
                </c:pt>
                <c:pt idx="45382">
                  <c:v>3.0589409999999999</c:v>
                </c:pt>
                <c:pt idx="45383">
                  <c:v>2.9737650000000002</c:v>
                </c:pt>
                <c:pt idx="45384">
                  <c:v>2.985233</c:v>
                </c:pt>
                <c:pt idx="45385">
                  <c:v>3.0597099999999999</c:v>
                </c:pt>
                <c:pt idx="45386">
                  <c:v>3.087116</c:v>
                </c:pt>
                <c:pt idx="45387">
                  <c:v>3.10344</c:v>
                </c:pt>
                <c:pt idx="45388">
                  <c:v>3.1132970000000002</c:v>
                </c:pt>
                <c:pt idx="45389">
                  <c:v>3.1178159999999999</c:v>
                </c:pt>
                <c:pt idx="45390">
                  <c:v>3.1490930000000001</c:v>
                </c:pt>
                <c:pt idx="45391">
                  <c:v>3.172196</c:v>
                </c:pt>
                <c:pt idx="45392">
                  <c:v>3.1289229999999999</c:v>
                </c:pt>
                <c:pt idx="45393">
                  <c:v>3.1076950000000001</c:v>
                </c:pt>
                <c:pt idx="45394">
                  <c:v>3.1085370000000001</c:v>
                </c:pt>
                <c:pt idx="45395">
                  <c:v>3.095218</c:v>
                </c:pt>
                <c:pt idx="45396">
                  <c:v>3.1116139999999999</c:v>
                </c:pt>
                <c:pt idx="45397">
                  <c:v>3.1765949999999998</c:v>
                </c:pt>
                <c:pt idx="45398">
                  <c:v>3.2244600000000001</c:v>
                </c:pt>
                <c:pt idx="45399">
                  <c:v>3.2397260000000001</c:v>
                </c:pt>
                <c:pt idx="45400">
                  <c:v>3.2100599999999999</c:v>
                </c:pt>
                <c:pt idx="45401">
                  <c:v>3.1251730000000002</c:v>
                </c:pt>
                <c:pt idx="45402">
                  <c:v>3.0859869999999998</c:v>
                </c:pt>
                <c:pt idx="45403">
                  <c:v>3.0623309999999999</c:v>
                </c:pt>
                <c:pt idx="45404">
                  <c:v>3.0205479999999998</c:v>
                </c:pt>
                <c:pt idx="45405">
                  <c:v>2.959365</c:v>
                </c:pt>
                <c:pt idx="45406">
                  <c:v>2.9049610000000001</c:v>
                </c:pt>
                <c:pt idx="45407">
                  <c:v>2.9536669999999998</c:v>
                </c:pt>
                <c:pt idx="45408">
                  <c:v>3.0662250000000002</c:v>
                </c:pt>
                <c:pt idx="45409">
                  <c:v>3.144501</c:v>
                </c:pt>
                <c:pt idx="45410">
                  <c:v>3.1192829999999998</c:v>
                </c:pt>
                <c:pt idx="45411">
                  <c:v>3.045334</c:v>
                </c:pt>
                <c:pt idx="45412">
                  <c:v>3.0393479999999999</c:v>
                </c:pt>
                <c:pt idx="45413">
                  <c:v>3.0598070000000002</c:v>
                </c:pt>
                <c:pt idx="45414">
                  <c:v>3.0954830000000002</c:v>
                </c:pt>
                <c:pt idx="45415">
                  <c:v>3.0914440000000001</c:v>
                </c:pt>
                <c:pt idx="45416">
                  <c:v>3.129019</c:v>
                </c:pt>
                <c:pt idx="45417">
                  <c:v>3.2131609999999999</c:v>
                </c:pt>
                <c:pt idx="45418">
                  <c:v>3.3044190000000002</c:v>
                </c:pt>
                <c:pt idx="45419">
                  <c:v>3.3031929999999998</c:v>
                </c:pt>
                <c:pt idx="45420">
                  <c:v>3.2277300000000002</c:v>
                </c:pt>
                <c:pt idx="45421">
                  <c:v>3.201838</c:v>
                </c:pt>
                <c:pt idx="45422">
                  <c:v>3.2092670000000001</c:v>
                </c:pt>
                <c:pt idx="45423">
                  <c:v>3.1805140000000001</c:v>
                </c:pt>
                <c:pt idx="45424">
                  <c:v>3.064759</c:v>
                </c:pt>
                <c:pt idx="45425">
                  <c:v>2.9982389999999999</c:v>
                </c:pt>
                <c:pt idx="45426">
                  <c:v>3.0232410000000001</c:v>
                </c:pt>
                <c:pt idx="45427">
                  <c:v>3.1654409999999999</c:v>
                </c:pt>
                <c:pt idx="45428">
                  <c:v>3.280138</c:v>
                </c:pt>
                <c:pt idx="45429">
                  <c:v>3.3671410000000002</c:v>
                </c:pt>
                <c:pt idx="45430">
                  <c:v>3.3018710000000002</c:v>
                </c:pt>
                <c:pt idx="45431">
                  <c:v>3.1735660000000001</c:v>
                </c:pt>
                <c:pt idx="45432">
                  <c:v>3.1123349999999999</c:v>
                </c:pt>
                <c:pt idx="45433">
                  <c:v>3.1191870000000002</c:v>
                </c:pt>
                <c:pt idx="45434">
                  <c:v>3.1532520000000002</c:v>
                </c:pt>
                <c:pt idx="45435">
                  <c:v>3.1489250000000002</c:v>
                </c:pt>
                <c:pt idx="45436">
                  <c:v>3.1338270000000001</c:v>
                </c:pt>
                <c:pt idx="45437">
                  <c:v>3.122312</c:v>
                </c:pt>
                <c:pt idx="45438">
                  <c:v>3.1058439999999998</c:v>
                </c:pt>
                <c:pt idx="45439">
                  <c:v>3.086179</c:v>
                </c:pt>
                <c:pt idx="45440">
                  <c:v>3.0643500000000001</c:v>
                </c:pt>
                <c:pt idx="45441">
                  <c:v>3.0828609999999999</c:v>
                </c:pt>
                <c:pt idx="45442">
                  <c:v>3.1048100000000001</c:v>
                </c:pt>
                <c:pt idx="45443">
                  <c:v>3.1092580000000001</c:v>
                </c:pt>
                <c:pt idx="45444">
                  <c:v>3.1286350000000001</c:v>
                </c:pt>
                <c:pt idx="45445">
                  <c:v>3.1057239999999999</c:v>
                </c:pt>
                <c:pt idx="45446">
                  <c:v>3.0828609999999999</c:v>
                </c:pt>
                <c:pt idx="45447">
                  <c:v>3.0775489999999999</c:v>
                </c:pt>
                <c:pt idx="45448">
                  <c:v>3.0996419999999998</c:v>
                </c:pt>
                <c:pt idx="45449">
                  <c:v>3.116374</c:v>
                </c:pt>
                <c:pt idx="45450">
                  <c:v>3.1142340000000002</c:v>
                </c:pt>
                <c:pt idx="45451">
                  <c:v>3.1010840000000002</c:v>
                </c:pt>
                <c:pt idx="45452">
                  <c:v>3.1316639999999998</c:v>
                </c:pt>
                <c:pt idx="45453">
                  <c:v>3.1429870000000002</c:v>
                </c:pt>
                <c:pt idx="45454">
                  <c:v>3.1226970000000001</c:v>
                </c:pt>
                <c:pt idx="45455">
                  <c:v>3.1139459999999999</c:v>
                </c:pt>
                <c:pt idx="45456">
                  <c:v>3.0824530000000001</c:v>
                </c:pt>
                <c:pt idx="45457">
                  <c:v>3.053051</c:v>
                </c:pt>
                <c:pt idx="45458">
                  <c:v>3.0294189999999999</c:v>
                </c:pt>
                <c:pt idx="45459">
                  <c:v>3.0794480000000002</c:v>
                </c:pt>
                <c:pt idx="45460">
                  <c:v>3.138395</c:v>
                </c:pt>
                <c:pt idx="45461">
                  <c:v>3.182461</c:v>
                </c:pt>
                <c:pt idx="45462">
                  <c:v>3.207392</c:v>
                </c:pt>
                <c:pt idx="45463">
                  <c:v>3.213257</c:v>
                </c:pt>
                <c:pt idx="45464">
                  <c:v>3.2441970000000002</c:v>
                </c:pt>
                <c:pt idx="45465">
                  <c:v>3.2699929999999999</c:v>
                </c:pt>
                <c:pt idx="45466">
                  <c:v>3.222801</c:v>
                </c:pt>
                <c:pt idx="45467">
                  <c:v>3.074567</c:v>
                </c:pt>
                <c:pt idx="45468">
                  <c:v>2.914409</c:v>
                </c:pt>
                <c:pt idx="45469">
                  <c:v>2.8468550000000001</c:v>
                </c:pt>
                <c:pt idx="45470">
                  <c:v>2.884118</c:v>
                </c:pt>
                <c:pt idx="45471">
                  <c:v>2.9653510000000001</c:v>
                </c:pt>
                <c:pt idx="45472">
                  <c:v>3.0353569999999999</c:v>
                </c:pt>
                <c:pt idx="45473">
                  <c:v>3.1087769999999999</c:v>
                </c:pt>
                <c:pt idx="45474">
                  <c:v>3.147891</c:v>
                </c:pt>
                <c:pt idx="45475">
                  <c:v>3.1900339999999998</c:v>
                </c:pt>
                <c:pt idx="45476">
                  <c:v>3.215325</c:v>
                </c:pt>
                <c:pt idx="45477">
                  <c:v>3.1760429999999999</c:v>
                </c:pt>
                <c:pt idx="45478">
                  <c:v>3.1559689999999998</c:v>
                </c:pt>
                <c:pt idx="45479">
                  <c:v>3.175754</c:v>
                </c:pt>
                <c:pt idx="45480">
                  <c:v>3.171932</c:v>
                </c:pt>
                <c:pt idx="45481">
                  <c:v>3.1427939999999999</c:v>
                </c:pt>
                <c:pt idx="45482">
                  <c:v>3.1134170000000001</c:v>
                </c:pt>
                <c:pt idx="45483">
                  <c:v>3.0530029999999999</c:v>
                </c:pt>
                <c:pt idx="45484">
                  <c:v>2.9875409999999998</c:v>
                </c:pt>
                <c:pt idx="45485">
                  <c:v>3.0137689999999999</c:v>
                </c:pt>
                <c:pt idx="45486">
                  <c:v>3.093607</c:v>
                </c:pt>
                <c:pt idx="45487">
                  <c:v>3.2007080000000001</c:v>
                </c:pt>
                <c:pt idx="45488">
                  <c:v>3.3732950000000002</c:v>
                </c:pt>
                <c:pt idx="45489">
                  <c:v>3.4084910000000002</c:v>
                </c:pt>
                <c:pt idx="45490">
                  <c:v>3.374377</c:v>
                </c:pt>
                <c:pt idx="45491">
                  <c:v>3.3443019999999999</c:v>
                </c:pt>
                <c:pt idx="45492">
                  <c:v>3.2627329999999999</c:v>
                </c:pt>
                <c:pt idx="45493">
                  <c:v>3.177581</c:v>
                </c:pt>
                <c:pt idx="45494">
                  <c:v>3.1263269999999999</c:v>
                </c:pt>
                <c:pt idx="45495">
                  <c:v>3.1120230000000002</c:v>
                </c:pt>
                <c:pt idx="45496">
                  <c:v>3.030068</c:v>
                </c:pt>
                <c:pt idx="45497">
                  <c:v>3.021029</c:v>
                </c:pt>
                <c:pt idx="45498">
                  <c:v>3.001268</c:v>
                </c:pt>
                <c:pt idx="45499">
                  <c:v>2.9920840000000002</c:v>
                </c:pt>
                <c:pt idx="45500">
                  <c:v>3.0356459999999998</c:v>
                </c:pt>
                <c:pt idx="45501">
                  <c:v>3.0842079999999998</c:v>
                </c:pt>
                <c:pt idx="45502">
                  <c:v>3.154045</c:v>
                </c:pt>
                <c:pt idx="45503">
                  <c:v>3.244462</c:v>
                </c:pt>
                <c:pt idx="45504">
                  <c:v>3.2865329999999999</c:v>
                </c:pt>
                <c:pt idx="45505">
                  <c:v>3.311992</c:v>
                </c:pt>
                <c:pt idx="45506">
                  <c:v>3.262829</c:v>
                </c:pt>
                <c:pt idx="45507">
                  <c:v>3.194963</c:v>
                </c:pt>
                <c:pt idx="45508">
                  <c:v>3.1967650000000001</c:v>
                </c:pt>
                <c:pt idx="45509">
                  <c:v>3.2066219999999999</c:v>
                </c:pt>
                <c:pt idx="45510">
                  <c:v>3.1537570000000001</c:v>
                </c:pt>
                <c:pt idx="45511">
                  <c:v>3.0847850000000001</c:v>
                </c:pt>
                <c:pt idx="45512">
                  <c:v>3.0758899999999998</c:v>
                </c:pt>
                <c:pt idx="45513">
                  <c:v>3.048772</c:v>
                </c:pt>
                <c:pt idx="45514">
                  <c:v>3.0003540000000002</c:v>
                </c:pt>
                <c:pt idx="45515">
                  <c:v>2.9791979999999998</c:v>
                </c:pt>
                <c:pt idx="45516">
                  <c:v>3.0092970000000001</c:v>
                </c:pt>
                <c:pt idx="45517">
                  <c:v>3.0689660000000001</c:v>
                </c:pt>
                <c:pt idx="45518">
                  <c:v>3.123634</c:v>
                </c:pt>
                <c:pt idx="45519">
                  <c:v>3.1940010000000001</c:v>
                </c:pt>
                <c:pt idx="45520">
                  <c:v>3.2518660000000001</c:v>
                </c:pt>
                <c:pt idx="45521">
                  <c:v>3.2479</c:v>
                </c:pt>
                <c:pt idx="45522">
                  <c:v>3.2103480000000002</c:v>
                </c:pt>
                <c:pt idx="45523">
                  <c:v>3.1857310000000001</c:v>
                </c:pt>
                <c:pt idx="45524">
                  <c:v>3.1447180000000001</c:v>
                </c:pt>
                <c:pt idx="45525">
                  <c:v>3.1409910000000001</c:v>
                </c:pt>
                <c:pt idx="45526">
                  <c:v>3.1383709999999998</c:v>
                </c:pt>
                <c:pt idx="45527">
                  <c:v>3.1911160000000001</c:v>
                </c:pt>
                <c:pt idx="45528">
                  <c:v>3.232418</c:v>
                </c:pt>
                <c:pt idx="45529">
                  <c:v>3.1510159999999998</c:v>
                </c:pt>
                <c:pt idx="45530">
                  <c:v>3.1604640000000002</c:v>
                </c:pt>
                <c:pt idx="45531">
                  <c:v>3.1815000000000002</c:v>
                </c:pt>
                <c:pt idx="45532">
                  <c:v>3.2180170000000001</c:v>
                </c:pt>
                <c:pt idx="45533">
                  <c:v>3.142674</c:v>
                </c:pt>
                <c:pt idx="45534">
                  <c:v>3.0729090000000001</c:v>
                </c:pt>
                <c:pt idx="45535">
                  <c:v>3.0491570000000001</c:v>
                </c:pt>
                <c:pt idx="45536">
                  <c:v>3.188447</c:v>
                </c:pt>
                <c:pt idx="45537">
                  <c:v>3.2876150000000002</c:v>
                </c:pt>
                <c:pt idx="45538">
                  <c:v>3.300284</c:v>
                </c:pt>
                <c:pt idx="45539">
                  <c:v>3.2298209999999998</c:v>
                </c:pt>
                <c:pt idx="45540">
                  <c:v>3.197174</c:v>
                </c:pt>
                <c:pt idx="45541">
                  <c:v>3.2199170000000001</c:v>
                </c:pt>
                <c:pt idx="45542">
                  <c:v>3.2451829999999999</c:v>
                </c:pt>
                <c:pt idx="45543">
                  <c:v>3.2425630000000001</c:v>
                </c:pt>
                <c:pt idx="45544">
                  <c:v>3.199338</c:v>
                </c:pt>
                <c:pt idx="45545">
                  <c:v>3.1488529999999999</c:v>
                </c:pt>
                <c:pt idx="45546">
                  <c:v>3.0888239999999998</c:v>
                </c:pt>
                <c:pt idx="45547">
                  <c:v>3.0687500000000001</c:v>
                </c:pt>
                <c:pt idx="45548">
                  <c:v>2.9848479999999999</c:v>
                </c:pt>
                <c:pt idx="45549">
                  <c:v>2.9336899999999999</c:v>
                </c:pt>
                <c:pt idx="45550">
                  <c:v>2.915635</c:v>
                </c:pt>
                <c:pt idx="45551">
                  <c:v>2.9672990000000001</c:v>
                </c:pt>
                <c:pt idx="45552">
                  <c:v>3.0384829999999998</c:v>
                </c:pt>
                <c:pt idx="45553">
                  <c:v>3.1627000000000001</c:v>
                </c:pt>
                <c:pt idx="45554">
                  <c:v>3.2704499999999999</c:v>
                </c:pt>
                <c:pt idx="45555">
                  <c:v>3.251458</c:v>
                </c:pt>
                <c:pt idx="45556">
                  <c:v>3.1774849999999999</c:v>
                </c:pt>
                <c:pt idx="45557">
                  <c:v>3.1546949999999998</c:v>
                </c:pt>
                <c:pt idx="45558">
                  <c:v>3.1542859999999999</c:v>
                </c:pt>
                <c:pt idx="45559">
                  <c:v>3.103224</c:v>
                </c:pt>
                <c:pt idx="45560">
                  <c:v>3.0888960000000001</c:v>
                </c:pt>
                <c:pt idx="45561">
                  <c:v>3.1040649999999999</c:v>
                </c:pt>
                <c:pt idx="45562">
                  <c:v>3.1575069999999998</c:v>
                </c:pt>
                <c:pt idx="45563">
                  <c:v>3.1916690000000001</c:v>
                </c:pt>
                <c:pt idx="45564">
                  <c:v>3.2168869999999998</c:v>
                </c:pt>
                <c:pt idx="45565">
                  <c:v>3.2127289999999999</c:v>
                </c:pt>
                <c:pt idx="45566">
                  <c:v>3.1839040000000001</c:v>
                </c:pt>
                <c:pt idx="45567">
                  <c:v>3.1815479999999998</c:v>
                </c:pt>
                <c:pt idx="45568">
                  <c:v>3.1726049999999999</c:v>
                </c:pt>
                <c:pt idx="45569">
                  <c:v>3.1919089999999999</c:v>
                </c:pt>
                <c:pt idx="45570">
                  <c:v>3.2125119999999998</c:v>
                </c:pt>
                <c:pt idx="45571">
                  <c:v>3.1896010000000001</c:v>
                </c:pt>
                <c:pt idx="45572">
                  <c:v>3.1616179999999998</c:v>
                </c:pt>
                <c:pt idx="45573">
                  <c:v>3.136736</c:v>
                </c:pt>
                <c:pt idx="45574">
                  <c:v>3.1387800000000001</c:v>
                </c:pt>
                <c:pt idx="45575">
                  <c:v>3.1666669999999999</c:v>
                </c:pt>
                <c:pt idx="45576">
                  <c:v>3.1901299999999999</c:v>
                </c:pt>
                <c:pt idx="45577">
                  <c:v>3.1796250000000001</c:v>
                </c:pt>
                <c:pt idx="45578">
                  <c:v>3.1945299999999999</c:v>
                </c:pt>
                <c:pt idx="45579">
                  <c:v>3.1843129999999999</c:v>
                </c:pt>
                <c:pt idx="45580">
                  <c:v>3.1563050000000001</c:v>
                </c:pt>
                <c:pt idx="45581">
                  <c:v>3.110268</c:v>
                </c:pt>
                <c:pt idx="45582">
                  <c:v>3.0696629999999998</c:v>
                </c:pt>
                <c:pt idx="45583">
                  <c:v>3.066754</c:v>
                </c:pt>
                <c:pt idx="45584">
                  <c:v>3.0960359999999998</c:v>
                </c:pt>
                <c:pt idx="45585">
                  <c:v>3.1092819999999999</c:v>
                </c:pt>
                <c:pt idx="45586">
                  <c:v>3.1619549999999998</c:v>
                </c:pt>
                <c:pt idx="45587">
                  <c:v>3.289177</c:v>
                </c:pt>
                <c:pt idx="45588">
                  <c:v>3.3392059999999999</c:v>
                </c:pt>
                <c:pt idx="45589">
                  <c:v>3.33019</c:v>
                </c:pt>
                <c:pt idx="45590">
                  <c:v>3.3092269999999999</c:v>
                </c:pt>
                <c:pt idx="45591">
                  <c:v>3.251506</c:v>
                </c:pt>
                <c:pt idx="45592">
                  <c:v>3.133178</c:v>
                </c:pt>
                <c:pt idx="45593">
                  <c:v>3.052594</c:v>
                </c:pt>
                <c:pt idx="45594">
                  <c:v>3.0971899999999999</c:v>
                </c:pt>
                <c:pt idx="45595">
                  <c:v>3.1563289999999999</c:v>
                </c:pt>
                <c:pt idx="45596">
                  <c:v>3.1558730000000002</c:v>
                </c:pt>
                <c:pt idx="45597">
                  <c:v>3.1673879999999999</c:v>
                </c:pt>
                <c:pt idx="45598">
                  <c:v>3.1479629999999998</c:v>
                </c:pt>
                <c:pt idx="45599">
                  <c:v>3.0926459999999998</c:v>
                </c:pt>
                <c:pt idx="45600">
                  <c:v>3.0135770000000002</c:v>
                </c:pt>
                <c:pt idx="45601">
                  <c:v>2.9073889999999998</c:v>
                </c:pt>
                <c:pt idx="45602">
                  <c:v>2.9565519999999998</c:v>
                </c:pt>
                <c:pt idx="45603">
                  <c:v>3.0442279999999999</c:v>
                </c:pt>
                <c:pt idx="45604">
                  <c:v>3.092886</c:v>
                </c:pt>
                <c:pt idx="45605">
                  <c:v>3.1208459999999998</c:v>
                </c:pt>
                <c:pt idx="45606">
                  <c:v>3.1317360000000001</c:v>
                </c:pt>
                <c:pt idx="45607">
                  <c:v>3.1880869999999999</c:v>
                </c:pt>
                <c:pt idx="45608">
                  <c:v>3.270378</c:v>
                </c:pt>
                <c:pt idx="45609">
                  <c:v>3.2807149999999998</c:v>
                </c:pt>
                <c:pt idx="45610">
                  <c:v>3.2566989999999998</c:v>
                </c:pt>
                <c:pt idx="45611">
                  <c:v>3.3441100000000001</c:v>
                </c:pt>
                <c:pt idx="45612">
                  <c:v>3.308602</c:v>
                </c:pt>
                <c:pt idx="45613">
                  <c:v>3.2660740000000001</c:v>
                </c:pt>
                <c:pt idx="45614">
                  <c:v>3.2519629999999999</c:v>
                </c:pt>
                <c:pt idx="45615">
                  <c:v>3.2350379999999999</c:v>
                </c:pt>
                <c:pt idx="45616">
                  <c:v>3.1952509999999998</c:v>
                </c:pt>
                <c:pt idx="45617">
                  <c:v>3.1522670000000002</c:v>
                </c:pt>
                <c:pt idx="45618">
                  <c:v>3.1084640000000001</c:v>
                </c:pt>
                <c:pt idx="45619">
                  <c:v>3.0471849999999998</c:v>
                </c:pt>
                <c:pt idx="45620">
                  <c:v>2.9854970000000001</c:v>
                </c:pt>
                <c:pt idx="45621">
                  <c:v>2.9204189999999999</c:v>
                </c:pt>
                <c:pt idx="45622">
                  <c:v>2.9298190000000002</c:v>
                </c:pt>
                <c:pt idx="45623">
                  <c:v>3.0044409999999999</c:v>
                </c:pt>
                <c:pt idx="45624">
                  <c:v>3.1095709999999999</c:v>
                </c:pt>
                <c:pt idx="45625">
                  <c:v>3.242178</c:v>
                </c:pt>
                <c:pt idx="45626">
                  <c:v>3.3389890000000002</c:v>
                </c:pt>
                <c:pt idx="45627">
                  <c:v>3.3451919999999999</c:v>
                </c:pt>
                <c:pt idx="45628">
                  <c:v>3.2953079999999999</c:v>
                </c:pt>
                <c:pt idx="45629">
                  <c:v>3.2585259999999998</c:v>
                </c:pt>
                <c:pt idx="45630">
                  <c:v>3.173206</c:v>
                </c:pt>
                <c:pt idx="45631">
                  <c:v>3.1455109999999999</c:v>
                </c:pt>
                <c:pt idx="45632">
                  <c:v>3.1453190000000002</c:v>
                </c:pt>
                <c:pt idx="45633">
                  <c:v>3.124355</c:v>
                </c:pt>
                <c:pt idx="45634">
                  <c:v>3.0788470000000001</c:v>
                </c:pt>
                <c:pt idx="45635">
                  <c:v>3.0814430000000002</c:v>
                </c:pt>
                <c:pt idx="45636">
                  <c:v>3.1071900000000001</c:v>
                </c:pt>
                <c:pt idx="45637">
                  <c:v>3.066033</c:v>
                </c:pt>
                <c:pt idx="45638">
                  <c:v>3.056994</c:v>
                </c:pt>
                <c:pt idx="45639">
                  <c:v>3.0746639999999998</c:v>
                </c:pt>
                <c:pt idx="45640">
                  <c:v>3.0312939999999999</c:v>
                </c:pt>
                <c:pt idx="45641">
                  <c:v>3.019466</c:v>
                </c:pt>
                <c:pt idx="45642">
                  <c:v>3.0747119999999999</c:v>
                </c:pt>
                <c:pt idx="45643">
                  <c:v>3.1537570000000001</c:v>
                </c:pt>
                <c:pt idx="45644">
                  <c:v>3.2679499999999999</c:v>
                </c:pt>
                <c:pt idx="45645">
                  <c:v>3.3067989999999998</c:v>
                </c:pt>
                <c:pt idx="45646">
                  <c:v>3.2900909999999999</c:v>
                </c:pt>
                <c:pt idx="45647">
                  <c:v>3.2551839999999999</c:v>
                </c:pt>
                <c:pt idx="45648">
                  <c:v>3.218378</c:v>
                </c:pt>
                <c:pt idx="45649">
                  <c:v>3.2360479999999998</c:v>
                </c:pt>
                <c:pt idx="45650">
                  <c:v>3.2627809999999999</c:v>
                </c:pt>
                <c:pt idx="45651">
                  <c:v>3.2572999999999999</c:v>
                </c:pt>
                <c:pt idx="45652">
                  <c:v>3.2530679999999998</c:v>
                </c:pt>
                <c:pt idx="45653">
                  <c:v>3.2377060000000002</c:v>
                </c:pt>
                <c:pt idx="45654">
                  <c:v>3.212704</c:v>
                </c:pt>
                <c:pt idx="45655">
                  <c:v>3.193352</c:v>
                </c:pt>
                <c:pt idx="45656">
                  <c:v>3.1855389999999999</c:v>
                </c:pt>
                <c:pt idx="45657">
                  <c:v>3.17109</c:v>
                </c:pt>
                <c:pt idx="45658">
                  <c:v>3.1495980000000001</c:v>
                </c:pt>
                <c:pt idx="45659">
                  <c:v>3.1001470000000002</c:v>
                </c:pt>
                <c:pt idx="45660">
                  <c:v>3.092381</c:v>
                </c:pt>
                <c:pt idx="45661">
                  <c:v>3.0821399999999999</c:v>
                </c:pt>
                <c:pt idx="45662">
                  <c:v>3.0439159999999998</c:v>
                </c:pt>
                <c:pt idx="45663">
                  <c:v>3.0346120000000001</c:v>
                </c:pt>
                <c:pt idx="45664">
                  <c:v>3.0394920000000001</c:v>
                </c:pt>
                <c:pt idx="45665">
                  <c:v>3.0573540000000001</c:v>
                </c:pt>
                <c:pt idx="45666">
                  <c:v>3.1143550000000002</c:v>
                </c:pt>
                <c:pt idx="45667">
                  <c:v>3.1652719999999999</c:v>
                </c:pt>
                <c:pt idx="45668">
                  <c:v>3.1936640000000001</c:v>
                </c:pt>
                <c:pt idx="45669">
                  <c:v>3.2379229999999999</c:v>
                </c:pt>
                <c:pt idx="45670">
                  <c:v>3.2833350000000001</c:v>
                </c:pt>
                <c:pt idx="45671">
                  <c:v>3.2589579999999998</c:v>
                </c:pt>
                <c:pt idx="45672">
                  <c:v>3.2135940000000001</c:v>
                </c:pt>
                <c:pt idx="45673">
                  <c:v>3.2120069999999998</c:v>
                </c:pt>
                <c:pt idx="45674">
                  <c:v>3.1883509999999999</c:v>
                </c:pt>
                <c:pt idx="45675">
                  <c:v>3.1529150000000001</c:v>
                </c:pt>
                <c:pt idx="45676">
                  <c:v>3.108368</c:v>
                </c:pt>
                <c:pt idx="45677">
                  <c:v>3.0825010000000002</c:v>
                </c:pt>
                <c:pt idx="45678">
                  <c:v>3.1044260000000001</c:v>
                </c:pt>
                <c:pt idx="45679">
                  <c:v>3.1870289999999999</c:v>
                </c:pt>
                <c:pt idx="45680">
                  <c:v>3.2661709999999999</c:v>
                </c:pt>
                <c:pt idx="45681">
                  <c:v>3.3175690000000002</c:v>
                </c:pt>
                <c:pt idx="45682">
                  <c:v>3.3308399999999998</c:v>
                </c:pt>
                <c:pt idx="45683">
                  <c:v>3.223306</c:v>
                </c:pt>
                <c:pt idx="45684">
                  <c:v>3.1119020000000002</c:v>
                </c:pt>
                <c:pt idx="45685">
                  <c:v>3.0668989999999998</c:v>
                </c:pt>
                <c:pt idx="45686">
                  <c:v>3.018866</c:v>
                </c:pt>
                <c:pt idx="45687">
                  <c:v>3.02603</c:v>
                </c:pt>
                <c:pt idx="45688">
                  <c:v>3.1530119999999999</c:v>
                </c:pt>
                <c:pt idx="45689">
                  <c:v>3.2185700000000002</c:v>
                </c:pt>
                <c:pt idx="45690">
                  <c:v>3.255328</c:v>
                </c:pt>
                <c:pt idx="45691">
                  <c:v>3.2624680000000001</c:v>
                </c:pt>
                <c:pt idx="45692">
                  <c:v>3.2407119999999998</c:v>
                </c:pt>
                <c:pt idx="45693">
                  <c:v>3.2091219999999998</c:v>
                </c:pt>
                <c:pt idx="45694">
                  <c:v>3.176139</c:v>
                </c:pt>
                <c:pt idx="45695">
                  <c:v>3.2476590000000001</c:v>
                </c:pt>
                <c:pt idx="45696">
                  <c:v>3.2859080000000001</c:v>
                </c:pt>
                <c:pt idx="45697">
                  <c:v>3.1996259999999999</c:v>
                </c:pt>
                <c:pt idx="45698">
                  <c:v>3.0705529999999999</c:v>
                </c:pt>
                <c:pt idx="45699">
                  <c:v>2.9556870000000002</c:v>
                </c:pt>
                <c:pt idx="45700">
                  <c:v>2.9216690000000001</c:v>
                </c:pt>
                <c:pt idx="45701">
                  <c:v>2.9262130000000002</c:v>
                </c:pt>
                <c:pt idx="45702">
                  <c:v>2.997061</c:v>
                </c:pt>
                <c:pt idx="45703">
                  <c:v>3.070192</c:v>
                </c:pt>
                <c:pt idx="45704">
                  <c:v>3.15794</c:v>
                </c:pt>
                <c:pt idx="45705">
                  <c:v>3.2262149999999998</c:v>
                </c:pt>
                <c:pt idx="45706">
                  <c:v>3.3000440000000002</c:v>
                </c:pt>
                <c:pt idx="45707">
                  <c:v>3.345577</c:v>
                </c:pt>
                <c:pt idx="45708">
                  <c:v>3.3506490000000002</c:v>
                </c:pt>
                <c:pt idx="45709">
                  <c:v>3.3342529999999999</c:v>
                </c:pt>
                <c:pt idx="45710">
                  <c:v>3.3270170000000001</c:v>
                </c:pt>
                <c:pt idx="45711">
                  <c:v>3.2989380000000001</c:v>
                </c:pt>
                <c:pt idx="45712">
                  <c:v>3.2148439999999998</c:v>
                </c:pt>
                <c:pt idx="45713">
                  <c:v>3.0464639999999998</c:v>
                </c:pt>
                <c:pt idx="45714">
                  <c:v>2.9077739999999999</c:v>
                </c:pt>
                <c:pt idx="45715">
                  <c:v>2.9025810000000001</c:v>
                </c:pt>
                <c:pt idx="45716">
                  <c:v>2.9907140000000001</c:v>
                </c:pt>
                <c:pt idx="45717">
                  <c:v>3.0939199999999998</c:v>
                </c:pt>
                <c:pt idx="45718">
                  <c:v>3.192847</c:v>
                </c:pt>
                <c:pt idx="45719">
                  <c:v>3.2629969999999999</c:v>
                </c:pt>
                <c:pt idx="45720">
                  <c:v>3.294009</c:v>
                </c:pt>
                <c:pt idx="45721">
                  <c:v>3.3015099999999999</c:v>
                </c:pt>
                <c:pt idx="45722">
                  <c:v>3.2679010000000002</c:v>
                </c:pt>
                <c:pt idx="45723">
                  <c:v>3.223859</c:v>
                </c:pt>
                <c:pt idx="45724">
                  <c:v>3.2298689999999999</c:v>
                </c:pt>
                <c:pt idx="45725">
                  <c:v>3.229244</c:v>
                </c:pt>
                <c:pt idx="45726">
                  <c:v>3.218763</c:v>
                </c:pt>
                <c:pt idx="45727">
                  <c:v>3.222296</c:v>
                </c:pt>
                <c:pt idx="45728">
                  <c:v>3.1949380000000001</c:v>
                </c:pt>
                <c:pt idx="45729">
                  <c:v>3.1634690000000001</c:v>
                </c:pt>
                <c:pt idx="45730">
                  <c:v>3.1294040000000001</c:v>
                </c:pt>
                <c:pt idx="45731">
                  <c:v>3.1301969999999999</c:v>
                </c:pt>
                <c:pt idx="45732">
                  <c:v>3.1325289999999999</c:v>
                </c:pt>
                <c:pt idx="45733">
                  <c:v>3.1602239999999999</c:v>
                </c:pt>
                <c:pt idx="45734">
                  <c:v>3.1584449999999999</c:v>
                </c:pt>
                <c:pt idx="45735">
                  <c:v>3.134789</c:v>
                </c:pt>
                <c:pt idx="45736">
                  <c:v>3.1058439999999998</c:v>
                </c:pt>
                <c:pt idx="45737">
                  <c:v>3.1224799999999999</c:v>
                </c:pt>
                <c:pt idx="45738">
                  <c:v>3.153324</c:v>
                </c:pt>
                <c:pt idx="45739">
                  <c:v>3.1508720000000001</c:v>
                </c:pt>
                <c:pt idx="45740">
                  <c:v>3.1451989999999999</c:v>
                </c:pt>
                <c:pt idx="45741">
                  <c:v>3.1332979999999999</c:v>
                </c:pt>
                <c:pt idx="45742">
                  <c:v>3.1186340000000001</c:v>
                </c:pt>
                <c:pt idx="45743">
                  <c:v>3.1689020000000001</c:v>
                </c:pt>
                <c:pt idx="45744">
                  <c:v>3.1480350000000001</c:v>
                </c:pt>
                <c:pt idx="45745">
                  <c:v>3.1219999999999999</c:v>
                </c:pt>
                <c:pt idx="45746">
                  <c:v>3.1343079999999999</c:v>
                </c:pt>
                <c:pt idx="45747">
                  <c:v>3.1761629999999998</c:v>
                </c:pt>
                <c:pt idx="45748">
                  <c:v>3.204987</c:v>
                </c:pt>
                <c:pt idx="45749">
                  <c:v>3.2135940000000001</c:v>
                </c:pt>
                <c:pt idx="45750">
                  <c:v>3.2116709999999999</c:v>
                </c:pt>
                <c:pt idx="45751">
                  <c:v>3.2090260000000002</c:v>
                </c:pt>
                <c:pt idx="45752">
                  <c:v>3.1870530000000001</c:v>
                </c:pt>
                <c:pt idx="45753">
                  <c:v>3.2078720000000001</c:v>
                </c:pt>
                <c:pt idx="45754">
                  <c:v>3.2767719999999998</c:v>
                </c:pt>
                <c:pt idx="45755">
                  <c:v>3.355553</c:v>
                </c:pt>
                <c:pt idx="45756">
                  <c:v>3.344471</c:v>
                </c:pt>
                <c:pt idx="45757">
                  <c:v>3.2044830000000002</c:v>
                </c:pt>
                <c:pt idx="45758">
                  <c:v>3.0678359999999998</c:v>
                </c:pt>
                <c:pt idx="45759">
                  <c:v>3.0135770000000002</c:v>
                </c:pt>
                <c:pt idx="45760">
                  <c:v>3.0313180000000002</c:v>
                </c:pt>
                <c:pt idx="45761">
                  <c:v>3.130366</c:v>
                </c:pt>
                <c:pt idx="45762">
                  <c:v>3.1871969999999998</c:v>
                </c:pt>
                <c:pt idx="45763">
                  <c:v>3.2220080000000002</c:v>
                </c:pt>
                <c:pt idx="45764">
                  <c:v>3.2222490000000001</c:v>
                </c:pt>
                <c:pt idx="45765">
                  <c:v>3.1780140000000001</c:v>
                </c:pt>
                <c:pt idx="45766">
                  <c:v>3.1222880000000002</c:v>
                </c:pt>
                <c:pt idx="45767">
                  <c:v>3.1008200000000001</c:v>
                </c:pt>
                <c:pt idx="45768">
                  <c:v>3.057547</c:v>
                </c:pt>
                <c:pt idx="45769">
                  <c:v>3.013144</c:v>
                </c:pt>
                <c:pt idx="45770">
                  <c:v>3.0227840000000001</c:v>
                </c:pt>
                <c:pt idx="45771">
                  <c:v>3.0414880000000002</c:v>
                </c:pt>
                <c:pt idx="45772">
                  <c:v>3.1033919999999999</c:v>
                </c:pt>
                <c:pt idx="45773">
                  <c:v>3.1852260000000001</c:v>
                </c:pt>
                <c:pt idx="45774">
                  <c:v>3.2119589999999998</c:v>
                </c:pt>
                <c:pt idx="45775">
                  <c:v>3.2613620000000001</c:v>
                </c:pt>
                <c:pt idx="45776">
                  <c:v>3.3858920000000001</c:v>
                </c:pt>
                <c:pt idx="45777">
                  <c:v>3.3760119999999998</c:v>
                </c:pt>
                <c:pt idx="45778">
                  <c:v>3.2611460000000001</c:v>
                </c:pt>
                <c:pt idx="45779">
                  <c:v>3.1812109999999998</c:v>
                </c:pt>
                <c:pt idx="45780">
                  <c:v>3.1045219999999998</c:v>
                </c:pt>
                <c:pt idx="45781">
                  <c:v>3.0406460000000002</c:v>
                </c:pt>
                <c:pt idx="45782">
                  <c:v>3.0792069999999998</c:v>
                </c:pt>
                <c:pt idx="45783">
                  <c:v>3.1392609999999999</c:v>
                </c:pt>
                <c:pt idx="45784">
                  <c:v>3.1495980000000001</c:v>
                </c:pt>
                <c:pt idx="45785">
                  <c:v>3.1379860000000002</c:v>
                </c:pt>
                <c:pt idx="45786">
                  <c:v>3.1689259999999999</c:v>
                </c:pt>
                <c:pt idx="45787">
                  <c:v>3.159214</c:v>
                </c:pt>
                <c:pt idx="45788">
                  <c:v>3.1173109999999999</c:v>
                </c:pt>
                <c:pt idx="45789">
                  <c:v>3.1115900000000001</c:v>
                </c:pt>
                <c:pt idx="45790">
                  <c:v>3.0622590000000001</c:v>
                </c:pt>
                <c:pt idx="45791">
                  <c:v>3.0856499999999998</c:v>
                </c:pt>
                <c:pt idx="45792">
                  <c:v>3.1531319999999998</c:v>
                </c:pt>
                <c:pt idx="45793">
                  <c:v>3.1519300000000001</c:v>
                </c:pt>
                <c:pt idx="45794">
                  <c:v>3.1621709999999998</c:v>
                </c:pt>
                <c:pt idx="45795">
                  <c:v>3.244294</c:v>
                </c:pt>
                <c:pt idx="45796">
                  <c:v>3.3615629999999999</c:v>
                </c:pt>
                <c:pt idx="45797">
                  <c:v>3.326416</c:v>
                </c:pt>
                <c:pt idx="45798">
                  <c:v>3.250232</c:v>
                </c:pt>
                <c:pt idx="45799">
                  <c:v>3.2152530000000001</c:v>
                </c:pt>
                <c:pt idx="45800">
                  <c:v>3.2169590000000001</c:v>
                </c:pt>
                <c:pt idx="45801">
                  <c:v>3.2509049999999999</c:v>
                </c:pt>
                <c:pt idx="45802">
                  <c:v>3.2297729999999998</c:v>
                </c:pt>
                <c:pt idx="45803">
                  <c:v>3.1743359999999998</c:v>
                </c:pt>
                <c:pt idx="45804">
                  <c:v>3.1408230000000001</c:v>
                </c:pt>
                <c:pt idx="45805">
                  <c:v>3.1078640000000002</c:v>
                </c:pt>
                <c:pt idx="45806">
                  <c:v>3.0625710000000002</c:v>
                </c:pt>
                <c:pt idx="45807">
                  <c:v>3.0026860000000002</c:v>
                </c:pt>
                <c:pt idx="45808">
                  <c:v>2.9850650000000001</c:v>
                </c:pt>
                <c:pt idx="45809">
                  <c:v>3.0341550000000002</c:v>
                </c:pt>
                <c:pt idx="45810">
                  <c:v>3.091396</c:v>
                </c:pt>
                <c:pt idx="45811">
                  <c:v>3.0992090000000001</c:v>
                </c:pt>
                <c:pt idx="45812">
                  <c:v>3.1851539999999998</c:v>
                </c:pt>
                <c:pt idx="45813">
                  <c:v>3.2830949999999999</c:v>
                </c:pt>
                <c:pt idx="45814">
                  <c:v>3.3282669999999999</c:v>
                </c:pt>
                <c:pt idx="45815">
                  <c:v>3.3108140000000001</c:v>
                </c:pt>
                <c:pt idx="45816">
                  <c:v>3.3130500000000001</c:v>
                </c:pt>
                <c:pt idx="45817">
                  <c:v>3.3023509999999998</c:v>
                </c:pt>
                <c:pt idx="45818">
                  <c:v>3.253285</c:v>
                </c:pt>
                <c:pt idx="45819">
                  <c:v>3.1394769999999999</c:v>
                </c:pt>
                <c:pt idx="45820">
                  <c:v>3.0874290000000002</c:v>
                </c:pt>
                <c:pt idx="45821">
                  <c:v>3.1214949999999999</c:v>
                </c:pt>
                <c:pt idx="45822">
                  <c:v>3.196453</c:v>
                </c:pt>
                <c:pt idx="45823">
                  <c:v>3.24552</c:v>
                </c:pt>
                <c:pt idx="45824">
                  <c:v>3.185346</c:v>
                </c:pt>
                <c:pt idx="45825">
                  <c:v>3.1134409999999999</c:v>
                </c:pt>
                <c:pt idx="45826">
                  <c:v>3.1219030000000001</c:v>
                </c:pt>
                <c:pt idx="45827">
                  <c:v>3.0737260000000002</c:v>
                </c:pt>
                <c:pt idx="45828">
                  <c:v>3.0431949999999999</c:v>
                </c:pt>
                <c:pt idx="45829">
                  <c:v>3.0898330000000001</c:v>
                </c:pt>
                <c:pt idx="45830">
                  <c:v>3.1923900000000001</c:v>
                </c:pt>
                <c:pt idx="45831">
                  <c:v>3.303121</c:v>
                </c:pt>
                <c:pt idx="45832">
                  <c:v>3.3531249999999999</c:v>
                </c:pt>
                <c:pt idx="45833">
                  <c:v>3.3127610000000001</c:v>
                </c:pt>
                <c:pt idx="45834">
                  <c:v>3.2244600000000001</c:v>
                </c:pt>
                <c:pt idx="45835">
                  <c:v>3.1485159999999999</c:v>
                </c:pt>
                <c:pt idx="45836">
                  <c:v>3.1626280000000002</c:v>
                </c:pt>
                <c:pt idx="45837">
                  <c:v>3.1677249999999999</c:v>
                </c:pt>
                <c:pt idx="45838">
                  <c:v>3.1573389999999999</c:v>
                </c:pt>
                <c:pt idx="45839">
                  <c:v>3.1701290000000002</c:v>
                </c:pt>
                <c:pt idx="45840">
                  <c:v>3.1565460000000001</c:v>
                </c:pt>
                <c:pt idx="45841">
                  <c:v>3.1833749999999998</c:v>
                </c:pt>
                <c:pt idx="45842">
                  <c:v>3.2637179999999999</c:v>
                </c:pt>
                <c:pt idx="45843">
                  <c:v>3.302111</c:v>
                </c:pt>
                <c:pt idx="45844">
                  <c:v>3.265161</c:v>
                </c:pt>
                <c:pt idx="45845">
                  <c:v>3.2104210000000002</c:v>
                </c:pt>
                <c:pt idx="45846">
                  <c:v>3.1785670000000001</c:v>
                </c:pt>
                <c:pt idx="45847">
                  <c:v>3.1430349999999998</c:v>
                </c:pt>
                <c:pt idx="45848">
                  <c:v>3.141785</c:v>
                </c:pt>
                <c:pt idx="45849">
                  <c:v>3.1364960000000002</c:v>
                </c:pt>
                <c:pt idx="45850">
                  <c:v>3.1281059999999998</c:v>
                </c:pt>
                <c:pt idx="45851">
                  <c:v>3.1281539999999999</c:v>
                </c:pt>
                <c:pt idx="45852">
                  <c:v>3.1639979999999999</c:v>
                </c:pt>
                <c:pt idx="45853">
                  <c:v>3.2416969999999998</c:v>
                </c:pt>
                <c:pt idx="45854">
                  <c:v>3.2522030000000002</c:v>
                </c:pt>
                <c:pt idx="45855">
                  <c:v>3.2313839999999998</c:v>
                </c:pt>
                <c:pt idx="45856">
                  <c:v>3.2084730000000001</c:v>
                </c:pt>
                <c:pt idx="45857">
                  <c:v>3.1841680000000001</c:v>
                </c:pt>
                <c:pt idx="45858">
                  <c:v>3.1361590000000001</c:v>
                </c:pt>
                <c:pt idx="45859">
                  <c:v>3.1213500000000001</c:v>
                </c:pt>
                <c:pt idx="45860">
                  <c:v>3.131135</c:v>
                </c:pt>
                <c:pt idx="45861">
                  <c:v>3.1507520000000002</c:v>
                </c:pt>
                <c:pt idx="45862">
                  <c:v>3.1593339999999999</c:v>
                </c:pt>
                <c:pt idx="45863">
                  <c:v>3.1648640000000001</c:v>
                </c:pt>
                <c:pt idx="45864">
                  <c:v>3.1992180000000001</c:v>
                </c:pt>
                <c:pt idx="45865">
                  <c:v>3.2270569999999998</c:v>
                </c:pt>
                <c:pt idx="45866">
                  <c:v>3.1933280000000002</c:v>
                </c:pt>
                <c:pt idx="45867">
                  <c:v>3.132072</c:v>
                </c:pt>
                <c:pt idx="45868">
                  <c:v>3.1352220000000002</c:v>
                </c:pt>
                <c:pt idx="45869">
                  <c:v>3.195443</c:v>
                </c:pt>
                <c:pt idx="45870">
                  <c:v>3.2259989999999998</c:v>
                </c:pt>
                <c:pt idx="45871">
                  <c:v>3.2474430000000001</c:v>
                </c:pt>
                <c:pt idx="45872">
                  <c:v>3.25379</c:v>
                </c:pt>
                <c:pt idx="45873">
                  <c:v>3.2138580000000001</c:v>
                </c:pt>
                <c:pt idx="45874">
                  <c:v>3.1913320000000001</c:v>
                </c:pt>
                <c:pt idx="45875">
                  <c:v>3.1529400000000001</c:v>
                </c:pt>
                <c:pt idx="45876">
                  <c:v>3.0883430000000001</c:v>
                </c:pt>
                <c:pt idx="45877">
                  <c:v>3.06786</c:v>
                </c:pt>
                <c:pt idx="45878">
                  <c:v>3.062595</c:v>
                </c:pt>
                <c:pt idx="45879">
                  <c:v>3.0577869999999998</c:v>
                </c:pt>
                <c:pt idx="45880">
                  <c:v>3.0596860000000001</c:v>
                </c:pt>
                <c:pt idx="45881">
                  <c:v>3.0475940000000001</c:v>
                </c:pt>
                <c:pt idx="45882">
                  <c:v>3.0261260000000001</c:v>
                </c:pt>
                <c:pt idx="45883">
                  <c:v>3.0724999999999998</c:v>
                </c:pt>
                <c:pt idx="45884">
                  <c:v>3.147338</c:v>
                </c:pt>
                <c:pt idx="45885">
                  <c:v>3.2032560000000001</c:v>
                </c:pt>
                <c:pt idx="45886">
                  <c:v>3.2444139999999999</c:v>
                </c:pt>
                <c:pt idx="45887">
                  <c:v>3.3680780000000001</c:v>
                </c:pt>
                <c:pt idx="45888">
                  <c:v>3.4624860000000002</c:v>
                </c:pt>
                <c:pt idx="45889">
                  <c:v>3.423708</c:v>
                </c:pt>
                <c:pt idx="45890">
                  <c:v>3.2639109999999998</c:v>
                </c:pt>
                <c:pt idx="45891">
                  <c:v>3.1336110000000001</c:v>
                </c:pt>
                <c:pt idx="45892">
                  <c:v>3.1037530000000002</c:v>
                </c:pt>
                <c:pt idx="45893">
                  <c:v>3.1196679999999999</c:v>
                </c:pt>
                <c:pt idx="45894">
                  <c:v>3.1129359999999999</c:v>
                </c:pt>
                <c:pt idx="45895">
                  <c:v>3.0992329999999999</c:v>
                </c:pt>
                <c:pt idx="45896">
                  <c:v>3.1030549999999999</c:v>
                </c:pt>
                <c:pt idx="45897">
                  <c:v>3.091348</c:v>
                </c:pt>
                <c:pt idx="45898">
                  <c:v>3.0811060000000001</c:v>
                </c:pt>
                <c:pt idx="45899">
                  <c:v>3.0912280000000001</c:v>
                </c:pt>
                <c:pt idx="45900">
                  <c:v>3.1222400000000001</c:v>
                </c:pt>
                <c:pt idx="45901">
                  <c:v>3.1262300000000001</c:v>
                </c:pt>
                <c:pt idx="45902">
                  <c:v>3.112263</c:v>
                </c:pt>
                <c:pt idx="45903">
                  <c:v>3.2018620000000002</c:v>
                </c:pt>
                <c:pt idx="45904">
                  <c:v>3.2335470000000002</c:v>
                </c:pt>
                <c:pt idx="45905">
                  <c:v>3.2185459999999999</c:v>
                </c:pt>
                <c:pt idx="45906">
                  <c:v>3.2203010000000001</c:v>
                </c:pt>
                <c:pt idx="45907">
                  <c:v>3.281749</c:v>
                </c:pt>
                <c:pt idx="45908">
                  <c:v>3.3000440000000002</c:v>
                </c:pt>
                <c:pt idx="45909">
                  <c:v>3.2553519999999998</c:v>
                </c:pt>
                <c:pt idx="45910">
                  <c:v>3.2316240000000001</c:v>
                </c:pt>
                <c:pt idx="45911">
                  <c:v>3.2210459999999999</c:v>
                </c:pt>
                <c:pt idx="45912">
                  <c:v>3.184841</c:v>
                </c:pt>
                <c:pt idx="45913">
                  <c:v>3.1968860000000001</c:v>
                </c:pt>
                <c:pt idx="45914">
                  <c:v>3.2226330000000001</c:v>
                </c:pt>
                <c:pt idx="45915">
                  <c:v>3.2416010000000002</c:v>
                </c:pt>
                <c:pt idx="45916">
                  <c:v>3.2660019999999998</c:v>
                </c:pt>
                <c:pt idx="45917">
                  <c:v>3.2206860000000002</c:v>
                </c:pt>
                <c:pt idx="45918">
                  <c:v>3.1152440000000001</c:v>
                </c:pt>
                <c:pt idx="45919">
                  <c:v>3.019466</c:v>
                </c:pt>
                <c:pt idx="45920">
                  <c:v>3.067596</c:v>
                </c:pt>
                <c:pt idx="45921">
                  <c:v>3.1354380000000002</c:v>
                </c:pt>
                <c:pt idx="45922">
                  <c:v>3.1607050000000001</c:v>
                </c:pt>
                <c:pt idx="45923">
                  <c:v>3.1913079999999998</c:v>
                </c:pt>
                <c:pt idx="45924">
                  <c:v>3.2212149999999999</c:v>
                </c:pt>
                <c:pt idx="45925">
                  <c:v>3.2220080000000002</c:v>
                </c:pt>
                <c:pt idx="45926">
                  <c:v>3.3622359999999998</c:v>
                </c:pt>
                <c:pt idx="45927">
                  <c:v>3.2735509999999999</c:v>
                </c:pt>
                <c:pt idx="45928">
                  <c:v>3.2088100000000002</c:v>
                </c:pt>
                <c:pt idx="45929">
                  <c:v>3.1332019999999998</c:v>
                </c:pt>
                <c:pt idx="45930">
                  <c:v>3.0410309999999998</c:v>
                </c:pt>
                <c:pt idx="45931">
                  <c:v>3.033963</c:v>
                </c:pt>
                <c:pt idx="45932">
                  <c:v>3.0265339999999998</c:v>
                </c:pt>
                <c:pt idx="45933">
                  <c:v>3.0985360000000002</c:v>
                </c:pt>
                <c:pt idx="45934">
                  <c:v>3.1935920000000002</c:v>
                </c:pt>
                <c:pt idx="45935">
                  <c:v>3.2836240000000001</c:v>
                </c:pt>
                <c:pt idx="45936">
                  <c:v>3.3181940000000001</c:v>
                </c:pt>
                <c:pt idx="45937">
                  <c:v>3.2742239999999998</c:v>
                </c:pt>
                <c:pt idx="45938">
                  <c:v>3.2351580000000002</c:v>
                </c:pt>
                <c:pt idx="45939">
                  <c:v>3.2055159999999998</c:v>
                </c:pt>
                <c:pt idx="45940">
                  <c:v>3.2184740000000001</c:v>
                </c:pt>
                <c:pt idx="45941">
                  <c:v>3.1988810000000001</c:v>
                </c:pt>
                <c:pt idx="45942">
                  <c:v>3.1513049999999998</c:v>
                </c:pt>
                <c:pt idx="45943">
                  <c:v>3.1581800000000002</c:v>
                </c:pt>
                <c:pt idx="45944">
                  <c:v>3.1923900000000001</c:v>
                </c:pt>
                <c:pt idx="45945">
                  <c:v>3.1978230000000001</c:v>
                </c:pt>
                <c:pt idx="45946">
                  <c:v>3.183182</c:v>
                </c:pt>
                <c:pt idx="45947">
                  <c:v>3.1982080000000002</c:v>
                </c:pt>
                <c:pt idx="45948">
                  <c:v>3.2455440000000002</c:v>
                </c:pt>
                <c:pt idx="45949">
                  <c:v>3.2513380000000001</c:v>
                </c:pt>
                <c:pt idx="45950">
                  <c:v>3.240183</c:v>
                </c:pt>
                <c:pt idx="45951">
                  <c:v>3.2217199999999999</c:v>
                </c:pt>
                <c:pt idx="45952">
                  <c:v>3.2043379999999999</c:v>
                </c:pt>
                <c:pt idx="45953">
                  <c:v>3.1512090000000001</c:v>
                </c:pt>
                <c:pt idx="45954">
                  <c:v>3.1301009999999998</c:v>
                </c:pt>
                <c:pt idx="45955">
                  <c:v>3.128298</c:v>
                </c:pt>
                <c:pt idx="45956">
                  <c:v>3.1428669999999999</c:v>
                </c:pt>
                <c:pt idx="45957">
                  <c:v>3.1386590000000001</c:v>
                </c:pt>
                <c:pt idx="45958">
                  <c:v>3.1484679999999998</c:v>
                </c:pt>
                <c:pt idx="45959">
                  <c:v>3.1490209999999998</c:v>
                </c:pt>
                <c:pt idx="45960">
                  <c:v>3.1393810000000002</c:v>
                </c:pt>
                <c:pt idx="45961">
                  <c:v>3.1400299999999999</c:v>
                </c:pt>
                <c:pt idx="45962">
                  <c:v>3.1349089999999999</c:v>
                </c:pt>
                <c:pt idx="45963">
                  <c:v>3.1433230000000001</c:v>
                </c:pt>
                <c:pt idx="45964">
                  <c:v>3.1924380000000001</c:v>
                </c:pt>
                <c:pt idx="45965">
                  <c:v>3.2063579999999998</c:v>
                </c:pt>
                <c:pt idx="45966">
                  <c:v>3.2159499999999999</c:v>
                </c:pt>
                <c:pt idx="45967">
                  <c:v>3.1822210000000002</c:v>
                </c:pt>
                <c:pt idx="45968">
                  <c:v>3.1662340000000002</c:v>
                </c:pt>
                <c:pt idx="45969">
                  <c:v>3.2176330000000002</c:v>
                </c:pt>
                <c:pt idx="45970">
                  <c:v>3.1980879999999998</c:v>
                </c:pt>
                <c:pt idx="45971">
                  <c:v>3.1727249999999998</c:v>
                </c:pt>
                <c:pt idx="45972">
                  <c:v>3.118706</c:v>
                </c:pt>
                <c:pt idx="45973">
                  <c:v>3.0839910000000001</c:v>
                </c:pt>
                <c:pt idx="45974">
                  <c:v>3.099545</c:v>
                </c:pt>
                <c:pt idx="45975">
                  <c:v>3.0915400000000002</c:v>
                </c:pt>
                <c:pt idx="45976">
                  <c:v>3.1176720000000002</c:v>
                </c:pt>
                <c:pt idx="45977">
                  <c:v>3.202655</c:v>
                </c:pt>
                <c:pt idx="45978">
                  <c:v>3.3252860000000002</c:v>
                </c:pt>
                <c:pt idx="45979">
                  <c:v>3.342403</c:v>
                </c:pt>
                <c:pt idx="45980">
                  <c:v>3.2680940000000001</c:v>
                </c:pt>
                <c:pt idx="45981">
                  <c:v>3.1307260000000001</c:v>
                </c:pt>
                <c:pt idx="45982">
                  <c:v>3.0735579999999998</c:v>
                </c:pt>
                <c:pt idx="45983">
                  <c:v>3.0980789999999998</c:v>
                </c:pt>
                <c:pt idx="45984">
                  <c:v>3.1183209999999999</c:v>
                </c:pt>
                <c:pt idx="45985">
                  <c:v>3.1263269999999999</c:v>
                </c:pt>
                <c:pt idx="45986">
                  <c:v>3.13402</c:v>
                </c:pt>
                <c:pt idx="45987">
                  <c:v>3.1503429999999999</c:v>
                </c:pt>
                <c:pt idx="45988">
                  <c:v>3.1127199999999999</c:v>
                </c:pt>
                <c:pt idx="45989">
                  <c:v>3.0707930000000001</c:v>
                </c:pt>
                <c:pt idx="45990">
                  <c:v>3.0322079999999998</c:v>
                </c:pt>
                <c:pt idx="45991">
                  <c:v>3.067644</c:v>
                </c:pt>
                <c:pt idx="45992">
                  <c:v>3.1426259999999999</c:v>
                </c:pt>
                <c:pt idx="45993">
                  <c:v>3.2298930000000001</c:v>
                </c:pt>
                <c:pt idx="45994">
                  <c:v>3.224653</c:v>
                </c:pt>
                <c:pt idx="45995">
                  <c:v>3.1653929999999999</c:v>
                </c:pt>
                <c:pt idx="45996">
                  <c:v>3.234076</c:v>
                </c:pt>
                <c:pt idx="45997">
                  <c:v>3.4213279999999999</c:v>
                </c:pt>
                <c:pt idx="45998">
                  <c:v>3.5094370000000001</c:v>
                </c:pt>
                <c:pt idx="45999">
                  <c:v>3.414453</c:v>
                </c:pt>
                <c:pt idx="46000">
                  <c:v>3.3100450000000001</c:v>
                </c:pt>
                <c:pt idx="46001">
                  <c:v>3.2697280000000002</c:v>
                </c:pt>
                <c:pt idx="46002">
                  <c:v>3.2212149999999999</c:v>
                </c:pt>
                <c:pt idx="46003">
                  <c:v>3.1253890000000002</c:v>
                </c:pt>
                <c:pt idx="46004">
                  <c:v>3.0797599999999998</c:v>
                </c:pt>
                <c:pt idx="46005">
                  <c:v>3.0227119999999998</c:v>
                </c:pt>
                <c:pt idx="46006">
                  <c:v>3.0315590000000001</c:v>
                </c:pt>
                <c:pt idx="46007">
                  <c:v>3.1260620000000001</c:v>
                </c:pt>
                <c:pt idx="46008">
                  <c:v>3.2132809999999998</c:v>
                </c:pt>
                <c:pt idx="46009">
                  <c:v>3.226143</c:v>
                </c:pt>
                <c:pt idx="46010">
                  <c:v>3.228307</c:v>
                </c:pt>
                <c:pt idx="46011">
                  <c:v>3.2400869999999999</c:v>
                </c:pt>
                <c:pt idx="46012">
                  <c:v>3.2875190000000001</c:v>
                </c:pt>
                <c:pt idx="46013">
                  <c:v>3.2620840000000002</c:v>
                </c:pt>
                <c:pt idx="46014">
                  <c:v>3.2040500000000001</c:v>
                </c:pt>
                <c:pt idx="46015">
                  <c:v>3.2094830000000001</c:v>
                </c:pt>
                <c:pt idx="46016">
                  <c:v>3.2197719999999999</c:v>
                </c:pt>
                <c:pt idx="46017">
                  <c:v>3.2148439999999998</c:v>
                </c:pt>
                <c:pt idx="46018">
                  <c:v>3.2206139999999999</c:v>
                </c:pt>
                <c:pt idx="46019">
                  <c:v>3.1799369999999998</c:v>
                </c:pt>
                <c:pt idx="46020">
                  <c:v>3.0973579999999998</c:v>
                </c:pt>
                <c:pt idx="46021">
                  <c:v>3.0510079999999999</c:v>
                </c:pt>
                <c:pt idx="46022">
                  <c:v>3.032232</c:v>
                </c:pt>
                <c:pt idx="46023">
                  <c:v>3.0540850000000002</c:v>
                </c:pt>
                <c:pt idx="46024">
                  <c:v>3.1508479999999999</c:v>
                </c:pt>
                <c:pt idx="46025">
                  <c:v>3.2376589999999998</c:v>
                </c:pt>
                <c:pt idx="46026">
                  <c:v>3.3066309999999999</c:v>
                </c:pt>
                <c:pt idx="46027">
                  <c:v>3.3178580000000002</c:v>
                </c:pt>
                <c:pt idx="46028">
                  <c:v>3.2565780000000002</c:v>
                </c:pt>
                <c:pt idx="46029">
                  <c:v>3.2109009999999998</c:v>
                </c:pt>
                <c:pt idx="46030">
                  <c:v>3.2068620000000001</c:v>
                </c:pt>
                <c:pt idx="46031">
                  <c:v>3.2170320000000001</c:v>
                </c:pt>
                <c:pt idx="46032">
                  <c:v>3.1946020000000002</c:v>
                </c:pt>
                <c:pt idx="46033">
                  <c:v>3.19102</c:v>
                </c:pt>
                <c:pt idx="46034">
                  <c:v>3.1985199999999998</c:v>
                </c:pt>
                <c:pt idx="46035">
                  <c:v>3.17537</c:v>
                </c:pt>
                <c:pt idx="46036">
                  <c:v>3.1459199999999998</c:v>
                </c:pt>
                <c:pt idx="46037">
                  <c:v>3.1302690000000002</c:v>
                </c:pt>
                <c:pt idx="46038">
                  <c:v>3.1435879999999998</c:v>
                </c:pt>
                <c:pt idx="46039">
                  <c:v>3.1934</c:v>
                </c:pt>
                <c:pt idx="46040">
                  <c:v>3.2449189999999999</c:v>
                </c:pt>
                <c:pt idx="46041">
                  <c:v>3.2481640000000001</c:v>
                </c:pt>
                <c:pt idx="46042">
                  <c:v>3.197775</c:v>
                </c:pt>
                <c:pt idx="46043">
                  <c:v>3.1376740000000001</c:v>
                </c:pt>
                <c:pt idx="46044">
                  <c:v>3.0921889999999999</c:v>
                </c:pt>
                <c:pt idx="46045">
                  <c:v>3.111542</c:v>
                </c:pt>
                <c:pt idx="46046">
                  <c:v>3.1536369999999998</c:v>
                </c:pt>
                <c:pt idx="46047">
                  <c:v>3.1410629999999999</c:v>
                </c:pt>
                <c:pt idx="46048">
                  <c:v>3.0767790000000002</c:v>
                </c:pt>
                <c:pt idx="46049">
                  <c:v>3.0554070000000002</c:v>
                </c:pt>
                <c:pt idx="46050">
                  <c:v>3.1093060000000001</c:v>
                </c:pt>
                <c:pt idx="46051">
                  <c:v>3.1787109999999998</c:v>
                </c:pt>
                <c:pt idx="46052">
                  <c:v>3.2090740000000002</c:v>
                </c:pt>
                <c:pt idx="46053">
                  <c:v>3.331032</c:v>
                </c:pt>
                <c:pt idx="46054">
                  <c:v>3.438205</c:v>
                </c:pt>
                <c:pt idx="46055">
                  <c:v>3.4727510000000001</c:v>
                </c:pt>
                <c:pt idx="46056">
                  <c:v>3.4700829999999998</c:v>
                </c:pt>
                <c:pt idx="46057">
                  <c:v>3.3160069999999999</c:v>
                </c:pt>
                <c:pt idx="46058">
                  <c:v>3.2177530000000001</c:v>
                </c:pt>
                <c:pt idx="46059">
                  <c:v>3.1632289999999998</c:v>
                </c:pt>
                <c:pt idx="46060">
                  <c:v>3.0817320000000001</c:v>
                </c:pt>
                <c:pt idx="46061">
                  <c:v>3.0611769999999998</c:v>
                </c:pt>
                <c:pt idx="46062">
                  <c:v>3.0888960000000001</c:v>
                </c:pt>
                <c:pt idx="46063">
                  <c:v>3.1152920000000002</c:v>
                </c:pt>
                <c:pt idx="46064">
                  <c:v>3.1857790000000001</c:v>
                </c:pt>
                <c:pt idx="46065">
                  <c:v>3.2256140000000002</c:v>
                </c:pt>
                <c:pt idx="46066">
                  <c:v>3.219484</c:v>
                </c:pt>
                <c:pt idx="46067">
                  <c:v>3.195611</c:v>
                </c:pt>
                <c:pt idx="46068">
                  <c:v>3.1914280000000002</c:v>
                </c:pt>
                <c:pt idx="46069">
                  <c:v>3.2018620000000002</c:v>
                </c:pt>
                <c:pt idx="46070">
                  <c:v>3.2252779999999999</c:v>
                </c:pt>
                <c:pt idx="46071">
                  <c:v>3.2338360000000002</c:v>
                </c:pt>
                <c:pt idx="46072">
                  <c:v>3.224532</c:v>
                </c:pt>
                <c:pt idx="46073">
                  <c:v>3.2255419999999999</c:v>
                </c:pt>
                <c:pt idx="46074">
                  <c:v>3.2150599999999998</c:v>
                </c:pt>
                <c:pt idx="46075">
                  <c:v>3.209867</c:v>
                </c:pt>
                <c:pt idx="46076">
                  <c:v>3.2126079999999999</c:v>
                </c:pt>
                <c:pt idx="46077">
                  <c:v>3.2074150000000001</c:v>
                </c:pt>
                <c:pt idx="46078">
                  <c:v>3.192126</c:v>
                </c:pt>
                <c:pt idx="46079">
                  <c:v>3.1965970000000001</c:v>
                </c:pt>
                <c:pt idx="46080">
                  <c:v>3.225085</c:v>
                </c:pt>
                <c:pt idx="46081">
                  <c:v>3.2546550000000001</c:v>
                </c:pt>
                <c:pt idx="46082">
                  <c:v>3.282133</c:v>
                </c:pt>
                <c:pt idx="46083">
                  <c:v>3.282422</c:v>
                </c:pt>
                <c:pt idx="46084">
                  <c:v>3.2405189999999999</c:v>
                </c:pt>
                <c:pt idx="46085">
                  <c:v>3.2127289999999999</c:v>
                </c:pt>
                <c:pt idx="46086">
                  <c:v>3.1612100000000001</c:v>
                </c:pt>
                <c:pt idx="46087">
                  <c:v>3.1048580000000001</c:v>
                </c:pt>
                <c:pt idx="46088">
                  <c:v>3.0529549999999999</c:v>
                </c:pt>
                <c:pt idx="46089">
                  <c:v>3.034179</c:v>
                </c:pt>
                <c:pt idx="46090">
                  <c:v>3.047666</c:v>
                </c:pt>
                <c:pt idx="46091">
                  <c:v>3.08779</c:v>
                </c:pt>
                <c:pt idx="46092">
                  <c:v>3.1645029999999998</c:v>
                </c:pt>
                <c:pt idx="46093">
                  <c:v>3.2495829999999999</c:v>
                </c:pt>
                <c:pt idx="46094">
                  <c:v>3.2453750000000001</c:v>
                </c:pt>
                <c:pt idx="46095">
                  <c:v>3.2304940000000002</c:v>
                </c:pt>
                <c:pt idx="46096">
                  <c:v>3.2608090000000001</c:v>
                </c:pt>
                <c:pt idx="46097">
                  <c:v>3.2605930000000001</c:v>
                </c:pt>
                <c:pt idx="46098">
                  <c:v>3.2675649999999998</c:v>
                </c:pt>
                <c:pt idx="46099">
                  <c:v>3.2808109999999999</c:v>
                </c:pt>
                <c:pt idx="46100">
                  <c:v>3.260761</c:v>
                </c:pt>
                <c:pt idx="46101">
                  <c:v>3.2087620000000001</c:v>
                </c:pt>
                <c:pt idx="46102">
                  <c:v>3.1690710000000002</c:v>
                </c:pt>
                <c:pt idx="46103">
                  <c:v>3.1803460000000001</c:v>
                </c:pt>
                <c:pt idx="46104">
                  <c:v>3.1767400000000001</c:v>
                </c:pt>
                <c:pt idx="46105">
                  <c:v>3.1901540000000002</c:v>
                </c:pt>
                <c:pt idx="46106">
                  <c:v>3.2537660000000002</c:v>
                </c:pt>
                <c:pt idx="46107">
                  <c:v>3.300789</c:v>
                </c:pt>
                <c:pt idx="46108">
                  <c:v>3.3034330000000001</c:v>
                </c:pt>
                <c:pt idx="46109">
                  <c:v>3.2976640000000002</c:v>
                </c:pt>
                <c:pt idx="46110">
                  <c:v>3.2647759999999999</c:v>
                </c:pt>
                <c:pt idx="46111">
                  <c:v>3.1871010000000002</c:v>
                </c:pt>
                <c:pt idx="46112">
                  <c:v>3.1105320000000001</c:v>
                </c:pt>
                <c:pt idx="46113">
                  <c:v>3.093127</c:v>
                </c:pt>
                <c:pt idx="46114">
                  <c:v>3.096949</c:v>
                </c:pt>
                <c:pt idx="46115">
                  <c:v>3.1213500000000001</c:v>
                </c:pt>
                <c:pt idx="46116">
                  <c:v>3.1539730000000001</c:v>
                </c:pt>
                <c:pt idx="46117">
                  <c:v>3.196453</c:v>
                </c:pt>
                <c:pt idx="46118">
                  <c:v>3.1694070000000001</c:v>
                </c:pt>
                <c:pt idx="46119">
                  <c:v>3.0770680000000001</c:v>
                </c:pt>
                <c:pt idx="46120">
                  <c:v>3.026967</c:v>
                </c:pt>
                <c:pt idx="46121">
                  <c:v>3.0542050000000001</c:v>
                </c:pt>
                <c:pt idx="46122">
                  <c:v>3.139453</c:v>
                </c:pt>
                <c:pt idx="46123">
                  <c:v>3.221095</c:v>
                </c:pt>
                <c:pt idx="46124">
                  <c:v>3.2780710000000002</c:v>
                </c:pt>
                <c:pt idx="46125">
                  <c:v>3.3649529999999999</c:v>
                </c:pt>
                <c:pt idx="46126">
                  <c:v>3.4256790000000001</c:v>
                </c:pt>
                <c:pt idx="46127">
                  <c:v>3.4215450000000001</c:v>
                </c:pt>
                <c:pt idx="46128">
                  <c:v>3.4188999999999998</c:v>
                </c:pt>
                <c:pt idx="46129">
                  <c:v>3.3575010000000001</c:v>
                </c:pt>
                <c:pt idx="46130">
                  <c:v>3.2985289999999998</c:v>
                </c:pt>
                <c:pt idx="46131">
                  <c:v>3.2508330000000001</c:v>
                </c:pt>
                <c:pt idx="46132">
                  <c:v>3.1561370000000002</c:v>
                </c:pt>
                <c:pt idx="46133">
                  <c:v>3.101998</c:v>
                </c:pt>
                <c:pt idx="46134">
                  <c:v>3.106277</c:v>
                </c:pt>
                <c:pt idx="46135">
                  <c:v>3.0776690000000002</c:v>
                </c:pt>
                <c:pt idx="46136">
                  <c:v>3.101445</c:v>
                </c:pt>
                <c:pt idx="46137">
                  <c:v>3.1188739999999999</c:v>
                </c:pt>
                <c:pt idx="46138">
                  <c:v>3.1570990000000001</c:v>
                </c:pt>
                <c:pt idx="46139">
                  <c:v>3.2234500000000001</c:v>
                </c:pt>
                <c:pt idx="46140">
                  <c:v>3.23047</c:v>
                </c:pt>
                <c:pt idx="46141">
                  <c:v>3.2365050000000002</c:v>
                </c:pt>
                <c:pt idx="46142">
                  <c:v>3.2351580000000002</c:v>
                </c:pt>
                <c:pt idx="46143">
                  <c:v>3.2712910000000002</c:v>
                </c:pt>
                <c:pt idx="46144">
                  <c:v>3.2839610000000001</c:v>
                </c:pt>
                <c:pt idx="46145">
                  <c:v>3.3336519999999998</c:v>
                </c:pt>
                <c:pt idx="46146">
                  <c:v>3.3541829999999999</c:v>
                </c:pt>
                <c:pt idx="46147">
                  <c:v>3.3246850000000001</c:v>
                </c:pt>
                <c:pt idx="46148">
                  <c:v>3.3417300000000001</c:v>
                </c:pt>
                <c:pt idx="46149">
                  <c:v>3.3637990000000002</c:v>
                </c:pt>
                <c:pt idx="46150">
                  <c:v>3.2858839999999998</c:v>
                </c:pt>
                <c:pt idx="46151">
                  <c:v>3.2524670000000002</c:v>
                </c:pt>
                <c:pt idx="46152">
                  <c:v>3.2526120000000001</c:v>
                </c:pt>
                <c:pt idx="46153">
                  <c:v>3.212825</c:v>
                </c:pt>
                <c:pt idx="46154">
                  <c:v>3.1467610000000001</c:v>
                </c:pt>
                <c:pt idx="46155">
                  <c:v>3.0909870000000002</c:v>
                </c:pt>
                <c:pt idx="46156">
                  <c:v>3.1651039999999999</c:v>
                </c:pt>
                <c:pt idx="46157">
                  <c:v>3.2358790000000002</c:v>
                </c:pt>
                <c:pt idx="46158">
                  <c:v>3.2697280000000002</c:v>
                </c:pt>
                <c:pt idx="46159">
                  <c:v>3.2913410000000001</c:v>
                </c:pt>
                <c:pt idx="46160">
                  <c:v>3.2546789999999999</c:v>
                </c:pt>
                <c:pt idx="46161">
                  <c:v>3.2030880000000002</c:v>
                </c:pt>
                <c:pt idx="46162">
                  <c:v>3.186356</c:v>
                </c:pt>
                <c:pt idx="46163">
                  <c:v>3.2487170000000001</c:v>
                </c:pt>
                <c:pt idx="46164">
                  <c:v>3.2614830000000001</c:v>
                </c:pt>
                <c:pt idx="46165">
                  <c:v>3.2384279999999999</c:v>
                </c:pt>
                <c:pt idx="46166">
                  <c:v>3.2477309999999999</c:v>
                </c:pt>
                <c:pt idx="46167">
                  <c:v>3.2021989999999998</c:v>
                </c:pt>
                <c:pt idx="46168">
                  <c:v>3.2077520000000002</c:v>
                </c:pt>
                <c:pt idx="46169">
                  <c:v>3.2123919999999999</c:v>
                </c:pt>
                <c:pt idx="46170">
                  <c:v>3.2096990000000001</c:v>
                </c:pt>
                <c:pt idx="46171">
                  <c:v>3.2015980000000002</c:v>
                </c:pt>
                <c:pt idx="46172">
                  <c:v>3.166474</c:v>
                </c:pt>
                <c:pt idx="46173">
                  <c:v>3.1293319999999998</c:v>
                </c:pt>
                <c:pt idx="46174">
                  <c:v>3.0830060000000001</c:v>
                </c:pt>
                <c:pt idx="46175">
                  <c:v>3.070649</c:v>
                </c:pt>
                <c:pt idx="46176">
                  <c:v>3.0726439999999999</c:v>
                </c:pt>
                <c:pt idx="46177">
                  <c:v>3.0979589999999999</c:v>
                </c:pt>
                <c:pt idx="46178">
                  <c:v>3.1308699999999998</c:v>
                </c:pt>
                <c:pt idx="46179">
                  <c:v>3.230518</c:v>
                </c:pt>
                <c:pt idx="46180">
                  <c:v>3.3440379999999998</c:v>
                </c:pt>
                <c:pt idx="46181">
                  <c:v>3.369208</c:v>
                </c:pt>
                <c:pt idx="46182">
                  <c:v>3.3517549999999998</c:v>
                </c:pt>
                <c:pt idx="46183">
                  <c:v>3.3499759999999998</c:v>
                </c:pt>
                <c:pt idx="46184">
                  <c:v>3.3126410000000002</c:v>
                </c:pt>
                <c:pt idx="46185">
                  <c:v>3.1629160000000001</c:v>
                </c:pt>
                <c:pt idx="46186">
                  <c:v>3.0427140000000001</c:v>
                </c:pt>
                <c:pt idx="46187">
                  <c:v>3.0072540000000001</c:v>
                </c:pt>
                <c:pt idx="46188">
                  <c:v>3.1100029999999999</c:v>
                </c:pt>
                <c:pt idx="46189">
                  <c:v>3.226648</c:v>
                </c:pt>
                <c:pt idx="46190">
                  <c:v>3.2883360000000001</c:v>
                </c:pt>
                <c:pt idx="46191">
                  <c:v>3.304227</c:v>
                </c:pt>
                <c:pt idx="46192">
                  <c:v>3.259992</c:v>
                </c:pt>
                <c:pt idx="46193">
                  <c:v>3.2735029999999998</c:v>
                </c:pt>
                <c:pt idx="46194">
                  <c:v>3.326368</c:v>
                </c:pt>
                <c:pt idx="46195">
                  <c:v>3.2402310000000001</c:v>
                </c:pt>
                <c:pt idx="46196">
                  <c:v>3.202223</c:v>
                </c:pt>
                <c:pt idx="46197">
                  <c:v>3.2819410000000002</c:v>
                </c:pt>
                <c:pt idx="46198">
                  <c:v>3.2593190000000001</c:v>
                </c:pt>
                <c:pt idx="46199">
                  <c:v>3.2017180000000001</c:v>
                </c:pt>
                <c:pt idx="46200">
                  <c:v>3.1623389999999998</c:v>
                </c:pt>
                <c:pt idx="46201">
                  <c:v>3.1605599999999998</c:v>
                </c:pt>
                <c:pt idx="46202">
                  <c:v>3.204218</c:v>
                </c:pt>
                <c:pt idx="46203">
                  <c:v>3.2054200000000002</c:v>
                </c:pt>
                <c:pt idx="46204">
                  <c:v>3.168037</c:v>
                </c:pt>
                <c:pt idx="46205">
                  <c:v>3.146353</c:v>
                </c:pt>
                <c:pt idx="46206">
                  <c:v>3.1220469999999998</c:v>
                </c:pt>
                <c:pt idx="46207">
                  <c:v>3.1929910000000001</c:v>
                </c:pt>
                <c:pt idx="46208">
                  <c:v>3.2999230000000002</c:v>
                </c:pt>
                <c:pt idx="46209">
                  <c:v>3.2830710000000001</c:v>
                </c:pt>
                <c:pt idx="46210">
                  <c:v>3.2719879999999999</c:v>
                </c:pt>
                <c:pt idx="46211">
                  <c:v>3.2482120000000001</c:v>
                </c:pt>
                <c:pt idx="46212">
                  <c:v>3.210493</c:v>
                </c:pt>
                <c:pt idx="46213">
                  <c:v>3.2492220000000001</c:v>
                </c:pt>
                <c:pt idx="46214">
                  <c:v>3.277854</c:v>
                </c:pt>
                <c:pt idx="46215">
                  <c:v>3.3024</c:v>
                </c:pt>
                <c:pt idx="46216">
                  <c:v>3.215036</c:v>
                </c:pt>
                <c:pt idx="46217">
                  <c:v>3.1981359999999999</c:v>
                </c:pt>
                <c:pt idx="46218">
                  <c:v>3.127024</c:v>
                </c:pt>
                <c:pt idx="46219">
                  <c:v>3.090122</c:v>
                </c:pt>
                <c:pt idx="46220">
                  <c:v>3.115917</c:v>
                </c:pt>
                <c:pt idx="46221">
                  <c:v>3.1875580000000001</c:v>
                </c:pt>
                <c:pt idx="46222">
                  <c:v>3.245784</c:v>
                </c:pt>
                <c:pt idx="46223">
                  <c:v>3.2815799999999999</c:v>
                </c:pt>
                <c:pt idx="46224">
                  <c:v>3.305164</c:v>
                </c:pt>
                <c:pt idx="46225">
                  <c:v>3.3139150000000002</c:v>
                </c:pt>
                <c:pt idx="46226">
                  <c:v>3.3443499999999999</c:v>
                </c:pt>
                <c:pt idx="46227">
                  <c:v>3.3322579999999999</c:v>
                </c:pt>
                <c:pt idx="46228">
                  <c:v>3.3146840000000002</c:v>
                </c:pt>
                <c:pt idx="46229">
                  <c:v>3.2955239999999999</c:v>
                </c:pt>
                <c:pt idx="46230">
                  <c:v>3.2542710000000001</c:v>
                </c:pt>
                <c:pt idx="46231">
                  <c:v>3.1870050000000001</c:v>
                </c:pt>
                <c:pt idx="46232">
                  <c:v>3.140342</c:v>
                </c:pt>
                <c:pt idx="46233">
                  <c:v>3.145823</c:v>
                </c:pt>
                <c:pt idx="46234">
                  <c:v>3.1625559999999999</c:v>
                </c:pt>
                <c:pt idx="46235">
                  <c:v>3.148228</c:v>
                </c:pt>
                <c:pt idx="46236">
                  <c:v>3.1633969999999998</c:v>
                </c:pt>
                <c:pt idx="46237">
                  <c:v>3.1764990000000002</c:v>
                </c:pt>
                <c:pt idx="46238">
                  <c:v>3.1768839999999998</c:v>
                </c:pt>
                <c:pt idx="46239">
                  <c:v>3.1826780000000001</c:v>
                </c:pt>
                <c:pt idx="46240">
                  <c:v>3.19977</c:v>
                </c:pt>
                <c:pt idx="46241">
                  <c:v>3.2121029999999999</c:v>
                </c:pt>
                <c:pt idx="46242">
                  <c:v>3.2280180000000001</c:v>
                </c:pt>
                <c:pt idx="46243">
                  <c:v>3.2463850000000001</c:v>
                </c:pt>
                <c:pt idx="46244">
                  <c:v>3.2852109999999999</c:v>
                </c:pt>
                <c:pt idx="46245">
                  <c:v>3.300332</c:v>
                </c:pt>
                <c:pt idx="46246">
                  <c:v>3.257107</c:v>
                </c:pt>
                <c:pt idx="46247">
                  <c:v>3.2189070000000002</c:v>
                </c:pt>
                <c:pt idx="46248">
                  <c:v>3.2217440000000002</c:v>
                </c:pt>
                <c:pt idx="46249">
                  <c:v>3.2422740000000001</c:v>
                </c:pt>
                <c:pt idx="46250">
                  <c:v>3.2357589999999998</c:v>
                </c:pt>
                <c:pt idx="46251">
                  <c:v>3.2338840000000002</c:v>
                </c:pt>
                <c:pt idx="46252">
                  <c:v>3.228812</c:v>
                </c:pt>
                <c:pt idx="46253">
                  <c:v>3.2186900000000001</c:v>
                </c:pt>
                <c:pt idx="46254">
                  <c:v>3.2405430000000002</c:v>
                </c:pt>
                <c:pt idx="46255">
                  <c:v>3.2402310000000001</c:v>
                </c:pt>
                <c:pt idx="46256">
                  <c:v>3.19977</c:v>
                </c:pt>
                <c:pt idx="46257">
                  <c:v>3.1922700000000002</c:v>
                </c:pt>
                <c:pt idx="46258">
                  <c:v>3.2054680000000002</c:v>
                </c:pt>
                <c:pt idx="46259">
                  <c:v>3.1777489999999999</c:v>
                </c:pt>
                <c:pt idx="46260">
                  <c:v>3.1684459999999999</c:v>
                </c:pt>
                <c:pt idx="46261">
                  <c:v>3.1879189999999999</c:v>
                </c:pt>
                <c:pt idx="46262">
                  <c:v>3.157483</c:v>
                </c:pt>
                <c:pt idx="46263">
                  <c:v>3.087189</c:v>
                </c:pt>
                <c:pt idx="46264">
                  <c:v>3.0982470000000002</c:v>
                </c:pt>
                <c:pt idx="46265">
                  <c:v>3.0829819999999999</c:v>
                </c:pt>
                <c:pt idx="46266">
                  <c:v>3.1288269999999998</c:v>
                </c:pt>
                <c:pt idx="46267">
                  <c:v>3.2407599999999999</c:v>
                </c:pt>
                <c:pt idx="46268">
                  <c:v>3.1814279999999999</c:v>
                </c:pt>
                <c:pt idx="46269">
                  <c:v>3.2506159999999999</c:v>
                </c:pt>
                <c:pt idx="46270">
                  <c:v>3.325815</c:v>
                </c:pt>
                <c:pt idx="46271">
                  <c:v>3.42693</c:v>
                </c:pt>
                <c:pt idx="46272">
                  <c:v>3.3876230000000001</c:v>
                </c:pt>
                <c:pt idx="46273">
                  <c:v>3.2345809999999999</c:v>
                </c:pt>
                <c:pt idx="46274">
                  <c:v>3.1004350000000001</c:v>
                </c:pt>
                <c:pt idx="46275">
                  <c:v>3.025236</c:v>
                </c:pt>
                <c:pt idx="46276">
                  <c:v>2.9735010000000002</c:v>
                </c:pt>
                <c:pt idx="46277">
                  <c:v>3.0385550000000001</c:v>
                </c:pt>
                <c:pt idx="46278">
                  <c:v>3.0903860000000001</c:v>
                </c:pt>
                <c:pt idx="46279">
                  <c:v>3.124644</c:v>
                </c:pt>
                <c:pt idx="46280">
                  <c:v>3.2172480000000001</c:v>
                </c:pt>
                <c:pt idx="46281">
                  <c:v>3.3129050000000002</c:v>
                </c:pt>
                <c:pt idx="46282">
                  <c:v>3.2893219999999999</c:v>
                </c:pt>
                <c:pt idx="46283">
                  <c:v>3.3241559999999999</c:v>
                </c:pt>
                <c:pt idx="46284">
                  <c:v>3.4052690000000001</c:v>
                </c:pt>
                <c:pt idx="46285">
                  <c:v>3.397961</c:v>
                </c:pt>
                <c:pt idx="46286">
                  <c:v>3.319925</c:v>
                </c:pt>
                <c:pt idx="46287">
                  <c:v>3.314155</c:v>
                </c:pt>
                <c:pt idx="46288">
                  <c:v>3.3305750000000001</c:v>
                </c:pt>
                <c:pt idx="46289">
                  <c:v>3.2941780000000001</c:v>
                </c:pt>
                <c:pt idx="46290">
                  <c:v>3.212993</c:v>
                </c:pt>
                <c:pt idx="46291">
                  <c:v>3.173038</c:v>
                </c:pt>
                <c:pt idx="46292">
                  <c:v>3.208593</c:v>
                </c:pt>
                <c:pt idx="46293">
                  <c:v>3.232297</c:v>
                </c:pt>
                <c:pt idx="46294">
                  <c:v>3.2496550000000002</c:v>
                </c:pt>
                <c:pt idx="46295">
                  <c:v>3.2586940000000002</c:v>
                </c:pt>
                <c:pt idx="46296">
                  <c:v>3.291509</c:v>
                </c:pt>
                <c:pt idx="46297">
                  <c:v>3.2915570000000001</c:v>
                </c:pt>
                <c:pt idx="46298">
                  <c:v>3.2368649999999999</c:v>
                </c:pt>
                <c:pt idx="46299">
                  <c:v>3.227706</c:v>
                </c:pt>
                <c:pt idx="46300">
                  <c:v>3.2301340000000001</c:v>
                </c:pt>
                <c:pt idx="46301">
                  <c:v>3.165152</c:v>
                </c:pt>
                <c:pt idx="46302">
                  <c:v>3.1165419999999999</c:v>
                </c:pt>
                <c:pt idx="46303">
                  <c:v>3.1565460000000001</c:v>
                </c:pt>
                <c:pt idx="46304">
                  <c:v>3.2112620000000001</c:v>
                </c:pt>
                <c:pt idx="46305">
                  <c:v>3.2294369999999999</c:v>
                </c:pt>
                <c:pt idx="46306">
                  <c:v>3.2227769999999998</c:v>
                </c:pt>
                <c:pt idx="46307">
                  <c:v>3.2410000000000001</c:v>
                </c:pt>
                <c:pt idx="46308">
                  <c:v>3.2643680000000002</c:v>
                </c:pt>
                <c:pt idx="46309">
                  <c:v>3.310549</c:v>
                </c:pt>
                <c:pt idx="46310">
                  <c:v>3.3573559999999998</c:v>
                </c:pt>
                <c:pt idx="46311">
                  <c:v>3.344519</c:v>
                </c:pt>
                <c:pt idx="46312">
                  <c:v>3.3460809999999999</c:v>
                </c:pt>
                <c:pt idx="46313">
                  <c:v>3.367213</c:v>
                </c:pt>
                <c:pt idx="46314">
                  <c:v>3.3411770000000001</c:v>
                </c:pt>
                <c:pt idx="46315">
                  <c:v>3.2910279999999998</c:v>
                </c:pt>
                <c:pt idx="46316">
                  <c:v>3.2134260000000001</c:v>
                </c:pt>
                <c:pt idx="46317">
                  <c:v>3.221695</c:v>
                </c:pt>
                <c:pt idx="46318">
                  <c:v>3.3061739999999999</c:v>
                </c:pt>
                <c:pt idx="46319">
                  <c:v>3.329469</c:v>
                </c:pt>
                <c:pt idx="46320">
                  <c:v>3.285739</c:v>
                </c:pt>
                <c:pt idx="46321">
                  <c:v>3.2123439999999999</c:v>
                </c:pt>
                <c:pt idx="46322">
                  <c:v>3.1472180000000001</c:v>
                </c:pt>
                <c:pt idx="46323">
                  <c:v>3.1411120000000001</c:v>
                </c:pt>
                <c:pt idx="46324">
                  <c:v>3.1409910000000001</c:v>
                </c:pt>
                <c:pt idx="46325">
                  <c:v>3.1209899999999999</c:v>
                </c:pt>
                <c:pt idx="46326">
                  <c:v>3.115316</c:v>
                </c:pt>
                <c:pt idx="46327">
                  <c:v>3.138563</c:v>
                </c:pt>
                <c:pt idx="46328">
                  <c:v>3.1813310000000001</c:v>
                </c:pt>
                <c:pt idx="46329">
                  <c:v>3.2024149999999998</c:v>
                </c:pt>
                <c:pt idx="46330">
                  <c:v>3.21244</c:v>
                </c:pt>
                <c:pt idx="46331">
                  <c:v>3.2210220000000001</c:v>
                </c:pt>
                <c:pt idx="46332">
                  <c:v>3.1872210000000001</c:v>
                </c:pt>
                <c:pt idx="46333">
                  <c:v>3.1054119999999998</c:v>
                </c:pt>
                <c:pt idx="46334">
                  <c:v>3.120196</c:v>
                </c:pt>
                <c:pt idx="46335">
                  <c:v>3.1774849999999999</c:v>
                </c:pt>
                <c:pt idx="46336">
                  <c:v>3.212199</c:v>
                </c:pt>
                <c:pt idx="46337">
                  <c:v>3.3205260000000001</c:v>
                </c:pt>
                <c:pt idx="46338">
                  <c:v>3.4504410000000001</c:v>
                </c:pt>
                <c:pt idx="46339">
                  <c:v>3.5213130000000001</c:v>
                </c:pt>
                <c:pt idx="46340">
                  <c:v>3.4076970000000002</c:v>
                </c:pt>
                <c:pt idx="46341">
                  <c:v>3.1992180000000001</c:v>
                </c:pt>
                <c:pt idx="46342">
                  <c:v>3.0844</c:v>
                </c:pt>
                <c:pt idx="46343">
                  <c:v>3.0465840000000002</c:v>
                </c:pt>
                <c:pt idx="46344">
                  <c:v>3.0452620000000001</c:v>
                </c:pt>
                <c:pt idx="46345">
                  <c:v>3.0674269999999999</c:v>
                </c:pt>
                <c:pt idx="46346">
                  <c:v>3.1411600000000002</c:v>
                </c:pt>
                <c:pt idx="46347">
                  <c:v>3.177581</c:v>
                </c:pt>
                <c:pt idx="46348">
                  <c:v>3.2167669999999999</c:v>
                </c:pt>
                <c:pt idx="46349">
                  <c:v>3.2716759999999998</c:v>
                </c:pt>
                <c:pt idx="46350">
                  <c:v>3.3016540000000001</c:v>
                </c:pt>
                <c:pt idx="46351">
                  <c:v>3.2963650000000002</c:v>
                </c:pt>
                <c:pt idx="46352">
                  <c:v>3.223643</c:v>
                </c:pt>
                <c:pt idx="46353">
                  <c:v>3.1569780000000001</c:v>
                </c:pt>
                <c:pt idx="46354">
                  <c:v>3.0898810000000001</c:v>
                </c:pt>
                <c:pt idx="46355">
                  <c:v>3.0796640000000002</c:v>
                </c:pt>
                <c:pt idx="46356">
                  <c:v>3.2038090000000001</c:v>
                </c:pt>
                <c:pt idx="46357">
                  <c:v>3.266219</c:v>
                </c:pt>
                <c:pt idx="46358">
                  <c:v>3.2792729999999999</c:v>
                </c:pt>
                <c:pt idx="46359">
                  <c:v>3.2502080000000002</c:v>
                </c:pt>
                <c:pt idx="46360">
                  <c:v>3.2231619999999999</c:v>
                </c:pt>
                <c:pt idx="46361">
                  <c:v>3.2232099999999999</c:v>
                </c:pt>
                <c:pt idx="46362">
                  <c:v>3.2533810000000001</c:v>
                </c:pt>
                <c:pt idx="46363">
                  <c:v>3.277806</c:v>
                </c:pt>
                <c:pt idx="46364">
                  <c:v>3.243404</c:v>
                </c:pt>
                <c:pt idx="46365">
                  <c:v>3.2015250000000002</c:v>
                </c:pt>
                <c:pt idx="46366">
                  <c:v>3.1874380000000002</c:v>
                </c:pt>
                <c:pt idx="46367">
                  <c:v>3.2154449999999999</c:v>
                </c:pt>
                <c:pt idx="46368">
                  <c:v>3.2865570000000002</c:v>
                </c:pt>
                <c:pt idx="46369">
                  <c:v>3.3171840000000001</c:v>
                </c:pt>
                <c:pt idx="46370">
                  <c:v>3.2728540000000002</c:v>
                </c:pt>
                <c:pt idx="46371">
                  <c:v>3.2549679999999999</c:v>
                </c:pt>
                <c:pt idx="46372">
                  <c:v>3.314276</c:v>
                </c:pt>
                <c:pt idx="46373">
                  <c:v>3.3742570000000001</c:v>
                </c:pt>
                <c:pt idx="46374">
                  <c:v>3.3937300000000001</c:v>
                </c:pt>
                <c:pt idx="46375">
                  <c:v>3.3280509999999999</c:v>
                </c:pt>
                <c:pt idx="46376">
                  <c:v>3.2627090000000001</c:v>
                </c:pt>
                <c:pt idx="46377">
                  <c:v>3.220205</c:v>
                </c:pt>
                <c:pt idx="46378">
                  <c:v>3.2066219999999999</c:v>
                </c:pt>
                <c:pt idx="46379">
                  <c:v>3.2829030000000001</c:v>
                </c:pt>
                <c:pt idx="46380">
                  <c:v>3.3161990000000001</c:v>
                </c:pt>
                <c:pt idx="46381">
                  <c:v>3.3131219999999999</c:v>
                </c:pt>
                <c:pt idx="46382">
                  <c:v>3.298289</c:v>
                </c:pt>
                <c:pt idx="46383">
                  <c:v>3.213714</c:v>
                </c:pt>
                <c:pt idx="46384">
                  <c:v>3.177918</c:v>
                </c:pt>
                <c:pt idx="46385">
                  <c:v>3.1627960000000002</c:v>
                </c:pt>
                <c:pt idx="46386">
                  <c:v>3.141953</c:v>
                </c:pt>
                <c:pt idx="46387">
                  <c:v>3.1625559999999999</c:v>
                </c:pt>
                <c:pt idx="46388">
                  <c:v>3.1919089999999999</c:v>
                </c:pt>
                <c:pt idx="46389">
                  <c:v>3.2345809999999999</c:v>
                </c:pt>
                <c:pt idx="46390">
                  <c:v>3.2522509999999998</c:v>
                </c:pt>
                <c:pt idx="46391">
                  <c:v>3.2812199999999998</c:v>
                </c:pt>
                <c:pt idx="46392">
                  <c:v>3.2911730000000001</c:v>
                </c:pt>
                <c:pt idx="46393">
                  <c:v>3.3046829999999998</c:v>
                </c:pt>
                <c:pt idx="46394">
                  <c:v>3.2805469999999999</c:v>
                </c:pt>
                <c:pt idx="46395">
                  <c:v>3.2834560000000002</c:v>
                </c:pt>
                <c:pt idx="46396">
                  <c:v>3.260834</c:v>
                </c:pt>
                <c:pt idx="46397">
                  <c:v>3.27271</c:v>
                </c:pt>
                <c:pt idx="46398">
                  <c:v>3.302832</c:v>
                </c:pt>
                <c:pt idx="46399">
                  <c:v>3.2691509999999999</c:v>
                </c:pt>
                <c:pt idx="46400">
                  <c:v>3.2487409999999999</c:v>
                </c:pt>
                <c:pt idx="46401">
                  <c:v>3.2547030000000001</c:v>
                </c:pt>
                <c:pt idx="46402">
                  <c:v>3.2816770000000002</c:v>
                </c:pt>
                <c:pt idx="46403">
                  <c:v>3.2346050000000002</c:v>
                </c:pt>
                <c:pt idx="46404">
                  <c:v>3.1826539999999999</c:v>
                </c:pt>
                <c:pt idx="46405">
                  <c:v>3.176644</c:v>
                </c:pt>
                <c:pt idx="46406">
                  <c:v>3.1823890000000001</c:v>
                </c:pt>
                <c:pt idx="46407">
                  <c:v>3.1960920000000002</c:v>
                </c:pt>
                <c:pt idx="46408">
                  <c:v>3.2177289999999998</c:v>
                </c:pt>
                <c:pt idx="46409">
                  <c:v>3.213762</c:v>
                </c:pt>
                <c:pt idx="46410">
                  <c:v>3.2010209999999999</c:v>
                </c:pt>
                <c:pt idx="46411">
                  <c:v>3.1958519999999999</c:v>
                </c:pt>
                <c:pt idx="46412">
                  <c:v>3.184625</c:v>
                </c:pt>
                <c:pt idx="46413">
                  <c:v>3.178976</c:v>
                </c:pt>
                <c:pt idx="46414">
                  <c:v>3.224701</c:v>
                </c:pt>
                <c:pt idx="46415">
                  <c:v>3.2881200000000002</c:v>
                </c:pt>
                <c:pt idx="46416">
                  <c:v>3.3052359999999998</c:v>
                </c:pt>
                <c:pt idx="46417">
                  <c:v>3.2487409999999999</c:v>
                </c:pt>
                <c:pt idx="46418">
                  <c:v>3.197775</c:v>
                </c:pt>
                <c:pt idx="46419">
                  <c:v>3.170922</c:v>
                </c:pt>
                <c:pt idx="46420">
                  <c:v>3.1568580000000002</c:v>
                </c:pt>
                <c:pt idx="46421">
                  <c:v>3.1339480000000002</c:v>
                </c:pt>
                <c:pt idx="46422">
                  <c:v>3.1345969999999999</c:v>
                </c:pt>
                <c:pt idx="46423">
                  <c:v>3.1906349999999999</c:v>
                </c:pt>
                <c:pt idx="46424">
                  <c:v>3.2573479999999999</c:v>
                </c:pt>
                <c:pt idx="46425">
                  <c:v>3.271604</c:v>
                </c:pt>
                <c:pt idx="46426">
                  <c:v>3.295957</c:v>
                </c:pt>
                <c:pt idx="46427">
                  <c:v>3.3588469999999999</c:v>
                </c:pt>
                <c:pt idx="46428">
                  <c:v>3.3680300000000001</c:v>
                </c:pt>
                <c:pt idx="46429">
                  <c:v>3.321151</c:v>
                </c:pt>
                <c:pt idx="46430">
                  <c:v>3.2196039999999999</c:v>
                </c:pt>
                <c:pt idx="46431">
                  <c:v>3.212704</c:v>
                </c:pt>
                <c:pt idx="46432">
                  <c:v>3.2709549999999998</c:v>
                </c:pt>
                <c:pt idx="46433">
                  <c:v>3.2519870000000002</c:v>
                </c:pt>
                <c:pt idx="46434">
                  <c:v>3.142722</c:v>
                </c:pt>
                <c:pt idx="46435">
                  <c:v>3.065528</c:v>
                </c:pt>
                <c:pt idx="46436">
                  <c:v>3.056225</c:v>
                </c:pt>
                <c:pt idx="46437">
                  <c:v>3.0496850000000002</c:v>
                </c:pt>
                <c:pt idx="46438">
                  <c:v>2.9588359999999998</c:v>
                </c:pt>
                <c:pt idx="46439">
                  <c:v>2.8940229999999998</c:v>
                </c:pt>
                <c:pt idx="46440">
                  <c:v>2.9483069999999998</c:v>
                </c:pt>
                <c:pt idx="46441">
                  <c:v>3.0942569999999998</c:v>
                </c:pt>
                <c:pt idx="46442">
                  <c:v>3.3234590000000002</c:v>
                </c:pt>
                <c:pt idx="46443">
                  <c:v>3.4911180000000002</c:v>
                </c:pt>
                <c:pt idx="46444">
                  <c:v>3.497128</c:v>
                </c:pt>
                <c:pt idx="46445">
                  <c:v>3.474987</c:v>
                </c:pt>
                <c:pt idx="46446">
                  <c:v>3.4368099999999999</c:v>
                </c:pt>
                <c:pt idx="46447">
                  <c:v>3.326632</c:v>
                </c:pt>
                <c:pt idx="46448">
                  <c:v>3.2379950000000002</c:v>
                </c:pt>
                <c:pt idx="46449">
                  <c:v>3.2082570000000001</c:v>
                </c:pt>
                <c:pt idx="46450">
                  <c:v>3.280427</c:v>
                </c:pt>
                <c:pt idx="46451">
                  <c:v>3.2970630000000001</c:v>
                </c:pt>
                <c:pt idx="46452">
                  <c:v>3.31216</c:v>
                </c:pt>
                <c:pt idx="46453">
                  <c:v>3.3290850000000001</c:v>
                </c:pt>
                <c:pt idx="46454">
                  <c:v>3.30627</c:v>
                </c:pt>
                <c:pt idx="46455">
                  <c:v>3.2939370000000001</c:v>
                </c:pt>
                <c:pt idx="46456">
                  <c:v>3.3419699999999999</c:v>
                </c:pt>
                <c:pt idx="46457">
                  <c:v>3.3305030000000002</c:v>
                </c:pt>
                <c:pt idx="46458">
                  <c:v>3.280859</c:v>
                </c:pt>
                <c:pt idx="46459">
                  <c:v>3.2404470000000001</c:v>
                </c:pt>
                <c:pt idx="46460">
                  <c:v>3.2394609999999999</c:v>
                </c:pt>
                <c:pt idx="46461">
                  <c:v>3.2073670000000001</c:v>
                </c:pt>
                <c:pt idx="46462">
                  <c:v>3.1796250000000001</c:v>
                </c:pt>
                <c:pt idx="46463">
                  <c:v>3.1880389999999998</c:v>
                </c:pt>
                <c:pt idx="46464">
                  <c:v>3.1887599999999998</c:v>
                </c:pt>
                <c:pt idx="46465">
                  <c:v>3.143948</c:v>
                </c:pt>
                <c:pt idx="46466">
                  <c:v>3.0967570000000002</c:v>
                </c:pt>
                <c:pt idx="46467">
                  <c:v>3.1294520000000001</c:v>
                </c:pt>
                <c:pt idx="46468">
                  <c:v>3.1953710000000002</c:v>
                </c:pt>
                <c:pt idx="46469">
                  <c:v>3.236529</c:v>
                </c:pt>
                <c:pt idx="46470">
                  <c:v>3.2769650000000001</c:v>
                </c:pt>
                <c:pt idx="46471">
                  <c:v>3.2772049999999999</c:v>
                </c:pt>
                <c:pt idx="46472">
                  <c:v>3.2549920000000001</c:v>
                </c:pt>
                <c:pt idx="46473">
                  <c:v>3.278816</c:v>
                </c:pt>
                <c:pt idx="46474">
                  <c:v>3.2875429999999999</c:v>
                </c:pt>
                <c:pt idx="46475">
                  <c:v>3.284297</c:v>
                </c:pt>
                <c:pt idx="46476">
                  <c:v>3.2689349999999999</c:v>
                </c:pt>
                <c:pt idx="46477">
                  <c:v>3.2713390000000002</c:v>
                </c:pt>
                <c:pt idx="46478">
                  <c:v>3.2796569999999998</c:v>
                </c:pt>
                <c:pt idx="46479">
                  <c:v>3.2654010000000002</c:v>
                </c:pt>
                <c:pt idx="46480">
                  <c:v>3.2514340000000002</c:v>
                </c:pt>
                <c:pt idx="46481">
                  <c:v>3.2544390000000001</c:v>
                </c:pt>
                <c:pt idx="46482">
                  <c:v>3.2629969999999999</c:v>
                </c:pt>
                <c:pt idx="46483">
                  <c:v>3.252516</c:v>
                </c:pt>
                <c:pt idx="46484">
                  <c:v>3.2203970000000002</c:v>
                </c:pt>
                <c:pt idx="46485">
                  <c:v>3.191068</c:v>
                </c:pt>
                <c:pt idx="46486">
                  <c:v>3.190563</c:v>
                </c:pt>
                <c:pt idx="46487">
                  <c:v>3.1895530000000001</c:v>
                </c:pt>
                <c:pt idx="46488">
                  <c:v>3.1717629999999999</c:v>
                </c:pt>
                <c:pt idx="46489">
                  <c:v>3.1600799999999998</c:v>
                </c:pt>
                <c:pt idx="46490">
                  <c:v>3.1781820000000001</c:v>
                </c:pt>
                <c:pt idx="46491">
                  <c:v>3.2151079999999999</c:v>
                </c:pt>
                <c:pt idx="46492">
                  <c:v>3.2719640000000001</c:v>
                </c:pt>
                <c:pt idx="46493">
                  <c:v>3.320646</c:v>
                </c:pt>
                <c:pt idx="46494">
                  <c:v>3.3247330000000002</c:v>
                </c:pt>
                <c:pt idx="46495">
                  <c:v>3.2867489999999999</c:v>
                </c:pt>
                <c:pt idx="46496">
                  <c:v>3.2639589999999998</c:v>
                </c:pt>
                <c:pt idx="46497">
                  <c:v>3.25177</c:v>
                </c:pt>
                <c:pt idx="46498">
                  <c:v>3.1963330000000001</c:v>
                </c:pt>
                <c:pt idx="46499">
                  <c:v>3.2135220000000002</c:v>
                </c:pt>
                <c:pt idx="46500">
                  <c:v>3.2348460000000001</c:v>
                </c:pt>
                <c:pt idx="46501">
                  <c:v>3.239077</c:v>
                </c:pt>
                <c:pt idx="46502">
                  <c:v>3.2575880000000002</c:v>
                </c:pt>
                <c:pt idx="46503">
                  <c:v>3.240351</c:v>
                </c:pt>
                <c:pt idx="46504">
                  <c:v>3.1830620000000001</c:v>
                </c:pt>
                <c:pt idx="46505">
                  <c:v>3.132914</c:v>
                </c:pt>
                <c:pt idx="46506">
                  <c:v>3.1524589999999999</c:v>
                </c:pt>
                <c:pt idx="46507">
                  <c:v>3.1731099999999999</c:v>
                </c:pt>
                <c:pt idx="46508">
                  <c:v>3.1114220000000001</c:v>
                </c:pt>
                <c:pt idx="46509">
                  <c:v>3.0855540000000001</c:v>
                </c:pt>
                <c:pt idx="46510">
                  <c:v>3.1597430000000002</c:v>
                </c:pt>
                <c:pt idx="46511">
                  <c:v>3.236529</c:v>
                </c:pt>
                <c:pt idx="46512">
                  <c:v>3.3386049999999998</c:v>
                </c:pt>
                <c:pt idx="46513">
                  <c:v>3.3634870000000001</c:v>
                </c:pt>
                <c:pt idx="46514">
                  <c:v>3.2874460000000001</c:v>
                </c:pt>
                <c:pt idx="46515">
                  <c:v>3.198785</c:v>
                </c:pt>
                <c:pt idx="46516">
                  <c:v>3.2574200000000002</c:v>
                </c:pt>
                <c:pt idx="46517">
                  <c:v>3.3566349999999998</c:v>
                </c:pt>
                <c:pt idx="46518">
                  <c:v>3.3723339999999999</c:v>
                </c:pt>
                <c:pt idx="46519">
                  <c:v>3.2943699999999998</c:v>
                </c:pt>
                <c:pt idx="46520">
                  <c:v>3.3027120000000001</c:v>
                </c:pt>
                <c:pt idx="46521">
                  <c:v>3.3575249999999999</c:v>
                </c:pt>
                <c:pt idx="46522">
                  <c:v>3.3756750000000002</c:v>
                </c:pt>
                <c:pt idx="46523">
                  <c:v>3.2992979999999998</c:v>
                </c:pt>
                <c:pt idx="46524">
                  <c:v>3.2350379999999999</c:v>
                </c:pt>
                <c:pt idx="46525">
                  <c:v>3.1881110000000001</c:v>
                </c:pt>
                <c:pt idx="46526">
                  <c:v>3.130293</c:v>
                </c:pt>
                <c:pt idx="46527">
                  <c:v>3.1579640000000002</c:v>
                </c:pt>
                <c:pt idx="46528">
                  <c:v>3.220469</c:v>
                </c:pt>
                <c:pt idx="46529">
                  <c:v>3.2970139999999999</c:v>
                </c:pt>
                <c:pt idx="46530">
                  <c:v>3.3292290000000002</c:v>
                </c:pt>
                <c:pt idx="46531">
                  <c:v>3.2515779999999999</c:v>
                </c:pt>
                <c:pt idx="46532">
                  <c:v>3.1681569999999999</c:v>
                </c:pt>
                <c:pt idx="46533">
                  <c:v>3.0572819999999998</c:v>
                </c:pt>
                <c:pt idx="46534">
                  <c:v>3.011774</c:v>
                </c:pt>
                <c:pt idx="46535">
                  <c:v>3.0798800000000002</c:v>
                </c:pt>
                <c:pt idx="46536">
                  <c:v>3.1658970000000002</c:v>
                </c:pt>
                <c:pt idx="46537">
                  <c:v>3.2525629999999999</c:v>
                </c:pt>
                <c:pt idx="46538">
                  <c:v>3.3699300000000001</c:v>
                </c:pt>
                <c:pt idx="46539">
                  <c:v>3.467174</c:v>
                </c:pt>
                <c:pt idx="46540">
                  <c:v>3.4433729999999998</c:v>
                </c:pt>
                <c:pt idx="46541">
                  <c:v>3.34036</c:v>
                </c:pt>
                <c:pt idx="46542">
                  <c:v>3.2746569999999999</c:v>
                </c:pt>
                <c:pt idx="46543">
                  <c:v>3.297784</c:v>
                </c:pt>
                <c:pt idx="46544">
                  <c:v>3.3325710000000002</c:v>
                </c:pt>
                <c:pt idx="46545">
                  <c:v>3.3023039999999999</c:v>
                </c:pt>
                <c:pt idx="46546">
                  <c:v>3.279874</c:v>
                </c:pt>
                <c:pt idx="46547">
                  <c:v>3.3254299999999999</c:v>
                </c:pt>
                <c:pt idx="46548">
                  <c:v>3.3652419999999998</c:v>
                </c:pt>
                <c:pt idx="46549">
                  <c:v>3.384137</c:v>
                </c:pt>
                <c:pt idx="46550">
                  <c:v>3.362717</c:v>
                </c:pt>
                <c:pt idx="46551">
                  <c:v>3.334638</c:v>
                </c:pt>
                <c:pt idx="46552">
                  <c:v>3.1980400000000002</c:v>
                </c:pt>
                <c:pt idx="46553">
                  <c:v>3.1908270000000001</c:v>
                </c:pt>
                <c:pt idx="46554">
                  <c:v>3.1876540000000002</c:v>
                </c:pt>
                <c:pt idx="46555">
                  <c:v>3.1272160000000002</c:v>
                </c:pt>
                <c:pt idx="46556">
                  <c:v>3.1151</c:v>
                </c:pt>
                <c:pt idx="46557">
                  <c:v>3.1534450000000001</c:v>
                </c:pt>
                <c:pt idx="46558">
                  <c:v>3.2074639999999999</c:v>
                </c:pt>
                <c:pt idx="46559">
                  <c:v>3.2547510000000002</c:v>
                </c:pt>
                <c:pt idx="46560">
                  <c:v>3.2947310000000001</c:v>
                </c:pt>
                <c:pt idx="46561">
                  <c:v>3.3015819999999998</c:v>
                </c:pt>
                <c:pt idx="46562">
                  <c:v>3.3224740000000001</c:v>
                </c:pt>
                <c:pt idx="46563">
                  <c:v>3.3224740000000001</c:v>
                </c:pt>
                <c:pt idx="46564">
                  <c:v>3.2957399999999999</c:v>
                </c:pt>
                <c:pt idx="46565">
                  <c:v>3.2489569999999999</c:v>
                </c:pt>
                <c:pt idx="46566">
                  <c:v>3.1985199999999998</c:v>
                </c:pt>
                <c:pt idx="46567">
                  <c:v>3.166474</c:v>
                </c:pt>
                <c:pt idx="46568">
                  <c:v>3.2112379999999998</c:v>
                </c:pt>
                <c:pt idx="46569">
                  <c:v>3.2619630000000002</c:v>
                </c:pt>
                <c:pt idx="46570">
                  <c:v>3.2609780000000002</c:v>
                </c:pt>
                <c:pt idx="46571">
                  <c:v>3.2466979999999999</c:v>
                </c:pt>
                <c:pt idx="46572">
                  <c:v>3.2405189999999999</c:v>
                </c:pt>
                <c:pt idx="46573">
                  <c:v>3.220253</c:v>
                </c:pt>
                <c:pt idx="46574">
                  <c:v>3.1759219999999999</c:v>
                </c:pt>
                <c:pt idx="46575">
                  <c:v>3.1163979999999998</c:v>
                </c:pt>
                <c:pt idx="46576">
                  <c:v>3.0712739999999998</c:v>
                </c:pt>
                <c:pt idx="46577">
                  <c:v>3.0649989999999998</c:v>
                </c:pt>
                <c:pt idx="46578">
                  <c:v>3.0790869999999999</c:v>
                </c:pt>
                <c:pt idx="46579">
                  <c:v>3.0876929999999998</c:v>
                </c:pt>
                <c:pt idx="46580">
                  <c:v>3.1179610000000002</c:v>
                </c:pt>
                <c:pt idx="46581">
                  <c:v>3.211719</c:v>
                </c:pt>
                <c:pt idx="46582">
                  <c:v>3.303938</c:v>
                </c:pt>
                <c:pt idx="46583">
                  <c:v>3.321704</c:v>
                </c:pt>
                <c:pt idx="46584">
                  <c:v>3.2956439999999998</c:v>
                </c:pt>
                <c:pt idx="46585">
                  <c:v>3.3197809999999999</c:v>
                </c:pt>
                <c:pt idx="46586">
                  <c:v>3.3872629999999999</c:v>
                </c:pt>
                <c:pt idx="46587">
                  <c:v>3.3590390000000001</c:v>
                </c:pt>
                <c:pt idx="46588">
                  <c:v>3.2640310000000001</c:v>
                </c:pt>
                <c:pt idx="46589">
                  <c:v>3.2506879999999998</c:v>
                </c:pt>
                <c:pt idx="46590">
                  <c:v>3.3050199999999998</c:v>
                </c:pt>
                <c:pt idx="46591">
                  <c:v>3.3393980000000001</c:v>
                </c:pt>
                <c:pt idx="46592">
                  <c:v>3.221816</c:v>
                </c:pt>
                <c:pt idx="46593">
                  <c:v>3.0332659999999998</c:v>
                </c:pt>
                <c:pt idx="46594">
                  <c:v>3.0317989999999999</c:v>
                </c:pt>
                <c:pt idx="46595">
                  <c:v>3.156209</c:v>
                </c:pt>
                <c:pt idx="46596">
                  <c:v>3.274537</c:v>
                </c:pt>
                <c:pt idx="46597">
                  <c:v>3.310549</c:v>
                </c:pt>
                <c:pt idx="46598">
                  <c:v>3.3131940000000002</c:v>
                </c:pt>
                <c:pt idx="46599">
                  <c:v>3.3539430000000001</c:v>
                </c:pt>
                <c:pt idx="46600">
                  <c:v>3.4045239999999999</c:v>
                </c:pt>
                <c:pt idx="46601">
                  <c:v>3.4175779999999998</c:v>
                </c:pt>
                <c:pt idx="46602">
                  <c:v>3.3528609999999999</c:v>
                </c:pt>
                <c:pt idx="46603">
                  <c:v>3.307785</c:v>
                </c:pt>
                <c:pt idx="46604">
                  <c:v>3.2702819999999999</c:v>
                </c:pt>
                <c:pt idx="46605">
                  <c:v>3.278527</c:v>
                </c:pt>
                <c:pt idx="46606">
                  <c:v>3.266651</c:v>
                </c:pt>
                <c:pt idx="46607">
                  <c:v>3.3325459999999998</c:v>
                </c:pt>
                <c:pt idx="46608">
                  <c:v>3.28247</c:v>
                </c:pt>
                <c:pt idx="46609">
                  <c:v>3.2339319999999998</c:v>
                </c:pt>
                <c:pt idx="46610">
                  <c:v>3.2336200000000002</c:v>
                </c:pt>
                <c:pt idx="46611">
                  <c:v>3.2352780000000001</c:v>
                </c:pt>
                <c:pt idx="46612">
                  <c:v>3.2237629999999999</c:v>
                </c:pt>
                <c:pt idx="46613">
                  <c:v>3.2220080000000002</c:v>
                </c:pt>
                <c:pt idx="46614">
                  <c:v>3.2456640000000001</c:v>
                </c:pt>
                <c:pt idx="46615">
                  <c:v>3.23285</c:v>
                </c:pt>
                <c:pt idx="46616">
                  <c:v>3.1743359999999998</c:v>
                </c:pt>
                <c:pt idx="46617">
                  <c:v>3.1057480000000002</c:v>
                </c:pt>
                <c:pt idx="46618">
                  <c:v>3.1193550000000001</c:v>
                </c:pt>
                <c:pt idx="46619">
                  <c:v>3.1696960000000001</c:v>
                </c:pt>
                <c:pt idx="46620">
                  <c:v>3.2018140000000002</c:v>
                </c:pt>
                <c:pt idx="46621">
                  <c:v>3.2099639999999998</c:v>
                </c:pt>
                <c:pt idx="46622">
                  <c:v>3.1718350000000002</c:v>
                </c:pt>
                <c:pt idx="46623">
                  <c:v>3.1235140000000001</c:v>
                </c:pt>
                <c:pt idx="46624">
                  <c:v>3.1499100000000002</c:v>
                </c:pt>
                <c:pt idx="46625">
                  <c:v>3.2227769999999998</c:v>
                </c:pt>
                <c:pt idx="46626">
                  <c:v>3.251217</c:v>
                </c:pt>
                <c:pt idx="46627">
                  <c:v>3.2636219999999998</c:v>
                </c:pt>
                <c:pt idx="46628">
                  <c:v>3.3443260000000001</c:v>
                </c:pt>
                <c:pt idx="46629">
                  <c:v>3.4189720000000001</c:v>
                </c:pt>
                <c:pt idx="46630">
                  <c:v>3.399788</c:v>
                </c:pt>
                <c:pt idx="46631">
                  <c:v>3.3492310000000001</c:v>
                </c:pt>
                <c:pt idx="46632">
                  <c:v>3.2980239999999998</c:v>
                </c:pt>
                <c:pt idx="46633">
                  <c:v>3.2396060000000002</c:v>
                </c:pt>
                <c:pt idx="46634">
                  <c:v>3.2010689999999999</c:v>
                </c:pt>
                <c:pt idx="46635">
                  <c:v>3.1695280000000001</c:v>
                </c:pt>
                <c:pt idx="46636">
                  <c:v>3.1827019999999999</c:v>
                </c:pt>
                <c:pt idx="46637">
                  <c:v>3.2744409999999999</c:v>
                </c:pt>
                <c:pt idx="46638">
                  <c:v>3.3010769999999998</c:v>
                </c:pt>
                <c:pt idx="46639">
                  <c:v>3.3053810000000001</c:v>
                </c:pt>
                <c:pt idx="46640">
                  <c:v>3.2998270000000001</c:v>
                </c:pt>
                <c:pt idx="46641">
                  <c:v>3.2692480000000002</c:v>
                </c:pt>
                <c:pt idx="46642">
                  <c:v>3.2474910000000001</c:v>
                </c:pt>
                <c:pt idx="46643">
                  <c:v>3.1713070000000001</c:v>
                </c:pt>
                <c:pt idx="46644">
                  <c:v>3.0852170000000001</c:v>
                </c:pt>
                <c:pt idx="46645">
                  <c:v>3.1008680000000002</c:v>
                </c:pt>
                <c:pt idx="46646">
                  <c:v>3.1340439999999998</c:v>
                </c:pt>
                <c:pt idx="46647">
                  <c:v>3.1873179999999999</c:v>
                </c:pt>
                <c:pt idx="46648">
                  <c:v>3.264656</c:v>
                </c:pt>
                <c:pt idx="46649">
                  <c:v>3.3388450000000001</c:v>
                </c:pt>
                <c:pt idx="46650">
                  <c:v>3.3482210000000001</c:v>
                </c:pt>
                <c:pt idx="46651">
                  <c:v>3.3593280000000001</c:v>
                </c:pt>
                <c:pt idx="46652">
                  <c:v>3.3517070000000002</c:v>
                </c:pt>
                <c:pt idx="46653">
                  <c:v>3.2862680000000002</c:v>
                </c:pt>
                <c:pt idx="46654">
                  <c:v>3.237082</c:v>
                </c:pt>
                <c:pt idx="46655">
                  <c:v>3.2496550000000002</c:v>
                </c:pt>
                <c:pt idx="46656">
                  <c:v>3.3032650000000001</c:v>
                </c:pt>
                <c:pt idx="46657">
                  <c:v>3.3388450000000001</c:v>
                </c:pt>
                <c:pt idx="46658">
                  <c:v>3.3458890000000001</c:v>
                </c:pt>
                <c:pt idx="46659">
                  <c:v>3.3949560000000001</c:v>
                </c:pt>
                <c:pt idx="46660">
                  <c:v>3.3874070000000001</c:v>
                </c:pt>
                <c:pt idx="46661">
                  <c:v>3.3876469999999999</c:v>
                </c:pt>
                <c:pt idx="46662">
                  <c:v>3.4548410000000001</c:v>
                </c:pt>
                <c:pt idx="46663">
                  <c:v>3.445417</c:v>
                </c:pt>
                <c:pt idx="46664">
                  <c:v>3.3172090000000001</c:v>
                </c:pt>
                <c:pt idx="46665">
                  <c:v>3.12147</c:v>
                </c:pt>
                <c:pt idx="46666">
                  <c:v>3.0021810000000002</c:v>
                </c:pt>
                <c:pt idx="46667">
                  <c:v>3.0800730000000001</c:v>
                </c:pt>
                <c:pt idx="46668">
                  <c:v>3.1692390000000001</c:v>
                </c:pt>
                <c:pt idx="46669">
                  <c:v>3.2013569999999998</c:v>
                </c:pt>
                <c:pt idx="46670">
                  <c:v>3.1798649999999999</c:v>
                </c:pt>
                <c:pt idx="46671">
                  <c:v>3.230591</c:v>
                </c:pt>
                <c:pt idx="46672">
                  <c:v>3.288672</c:v>
                </c:pt>
                <c:pt idx="46673">
                  <c:v>3.267998</c:v>
                </c:pt>
                <c:pt idx="46674">
                  <c:v>3.2513380000000001</c:v>
                </c:pt>
                <c:pt idx="46675">
                  <c:v>3.2106370000000002</c:v>
                </c:pt>
                <c:pt idx="46676">
                  <c:v>3.1403180000000002</c:v>
                </c:pt>
                <c:pt idx="46677">
                  <c:v>3.0851449999999998</c:v>
                </c:pt>
                <c:pt idx="46678">
                  <c:v>3.1003150000000002</c:v>
                </c:pt>
                <c:pt idx="46679">
                  <c:v>3.1459199999999998</c:v>
                </c:pt>
                <c:pt idx="46680">
                  <c:v>3.1721720000000002</c:v>
                </c:pt>
                <c:pt idx="46681">
                  <c:v>3.181908</c:v>
                </c:pt>
                <c:pt idx="46682">
                  <c:v>3.2655219999999998</c:v>
                </c:pt>
                <c:pt idx="46683">
                  <c:v>3.3520189999999999</c:v>
                </c:pt>
                <c:pt idx="46684">
                  <c:v>3.4202219999999999</c:v>
                </c:pt>
                <c:pt idx="46685">
                  <c:v>3.411279</c:v>
                </c:pt>
                <c:pt idx="46686">
                  <c:v>3.3521879999999999</c:v>
                </c:pt>
                <c:pt idx="46687">
                  <c:v>3.2509290000000002</c:v>
                </c:pt>
                <c:pt idx="46688">
                  <c:v>3.203449</c:v>
                </c:pt>
                <c:pt idx="46689">
                  <c:v>3.2036889999999998</c:v>
                </c:pt>
                <c:pt idx="46690">
                  <c:v>3.2487650000000001</c:v>
                </c:pt>
                <c:pt idx="46691">
                  <c:v>3.3276659999999998</c:v>
                </c:pt>
                <c:pt idx="46692">
                  <c:v>3.345288</c:v>
                </c:pt>
                <c:pt idx="46693">
                  <c:v>3.3558659999999998</c:v>
                </c:pt>
                <c:pt idx="46694">
                  <c:v>3.3422830000000001</c:v>
                </c:pt>
                <c:pt idx="46695">
                  <c:v>3.2581169999999999</c:v>
                </c:pt>
                <c:pt idx="46696">
                  <c:v>3.2535729999999998</c:v>
                </c:pt>
                <c:pt idx="46697">
                  <c:v>3.2681179999999999</c:v>
                </c:pt>
                <c:pt idx="46698">
                  <c:v>3.1947220000000001</c:v>
                </c:pt>
                <c:pt idx="46699">
                  <c:v>3.2190989999999999</c:v>
                </c:pt>
                <c:pt idx="46700">
                  <c:v>3.2478030000000002</c:v>
                </c:pt>
                <c:pt idx="46701">
                  <c:v>3.2559049999999998</c:v>
                </c:pt>
                <c:pt idx="46702">
                  <c:v>3.2647520000000001</c:v>
                </c:pt>
                <c:pt idx="46703">
                  <c:v>3.2412160000000001</c:v>
                </c:pt>
                <c:pt idx="46704">
                  <c:v>3.1987130000000001</c:v>
                </c:pt>
                <c:pt idx="46705">
                  <c:v>3.168374</c:v>
                </c:pt>
                <c:pt idx="46706">
                  <c:v>3.1746479999999999</c:v>
                </c:pt>
                <c:pt idx="46707">
                  <c:v>3.2027999999999999</c:v>
                </c:pt>
                <c:pt idx="46708">
                  <c:v>3.2341489999999999</c:v>
                </c:pt>
                <c:pt idx="46709">
                  <c:v>3.2336680000000002</c:v>
                </c:pt>
                <c:pt idx="46710">
                  <c:v>3.2698969999999998</c:v>
                </c:pt>
                <c:pt idx="46711">
                  <c:v>3.2999719999999999</c:v>
                </c:pt>
                <c:pt idx="46712">
                  <c:v>3.2581889999999998</c:v>
                </c:pt>
                <c:pt idx="46713">
                  <c:v>3.2426110000000001</c:v>
                </c:pt>
                <c:pt idx="46714">
                  <c:v>3.2829269999999999</c:v>
                </c:pt>
                <c:pt idx="46715">
                  <c:v>3.3006929999999999</c:v>
                </c:pt>
                <c:pt idx="46716">
                  <c:v>3.2961490000000002</c:v>
                </c:pt>
                <c:pt idx="46717">
                  <c:v>3.320935</c:v>
                </c:pt>
                <c:pt idx="46718">
                  <c:v>3.32382</c:v>
                </c:pt>
                <c:pt idx="46719">
                  <c:v>3.3057889999999999</c:v>
                </c:pt>
                <c:pt idx="46720">
                  <c:v>3.2384279999999999</c:v>
                </c:pt>
                <c:pt idx="46721">
                  <c:v>3.2079200000000001</c:v>
                </c:pt>
                <c:pt idx="46722">
                  <c:v>3.2508569999999999</c:v>
                </c:pt>
                <c:pt idx="46723">
                  <c:v>3.2542939999999998</c:v>
                </c:pt>
                <c:pt idx="46724">
                  <c:v>3.1727249999999998</c:v>
                </c:pt>
                <c:pt idx="46725">
                  <c:v>3.1776529999999998</c:v>
                </c:pt>
                <c:pt idx="46726">
                  <c:v>3.193352</c:v>
                </c:pt>
                <c:pt idx="46727">
                  <c:v>3.205492</c:v>
                </c:pt>
                <c:pt idx="46728">
                  <c:v>3.192126</c:v>
                </c:pt>
                <c:pt idx="46729">
                  <c:v>3.1393810000000002</c:v>
                </c:pt>
                <c:pt idx="46730">
                  <c:v>3.1783260000000002</c:v>
                </c:pt>
                <c:pt idx="46731">
                  <c:v>3.2296529999999999</c:v>
                </c:pt>
                <c:pt idx="46732">
                  <c:v>3.1557520000000001</c:v>
                </c:pt>
                <c:pt idx="46733">
                  <c:v>3.0953379999999999</c:v>
                </c:pt>
                <c:pt idx="46734">
                  <c:v>3.0862270000000001</c:v>
                </c:pt>
                <c:pt idx="46735">
                  <c:v>3.128298</c:v>
                </c:pt>
                <c:pt idx="46736">
                  <c:v>3.2042899999999999</c:v>
                </c:pt>
                <c:pt idx="46737">
                  <c:v>3.318819</c:v>
                </c:pt>
                <c:pt idx="46738">
                  <c:v>3.3553130000000002</c:v>
                </c:pt>
                <c:pt idx="46739">
                  <c:v>3.3330510000000002</c:v>
                </c:pt>
                <c:pt idx="46740">
                  <c:v>3.4241410000000001</c:v>
                </c:pt>
                <c:pt idx="46741">
                  <c:v>3.5605709999999999</c:v>
                </c:pt>
                <c:pt idx="46742">
                  <c:v>3.6317309999999998</c:v>
                </c:pt>
                <c:pt idx="46743">
                  <c:v>3.4946280000000001</c:v>
                </c:pt>
                <c:pt idx="46744">
                  <c:v>3.2886000000000002</c:v>
                </c:pt>
                <c:pt idx="46745">
                  <c:v>3.1705610000000002</c:v>
                </c:pt>
                <c:pt idx="46746">
                  <c:v>3.1654650000000002</c:v>
                </c:pt>
                <c:pt idx="46747">
                  <c:v>3.2343169999999999</c:v>
                </c:pt>
                <c:pt idx="46748">
                  <c:v>3.26932</c:v>
                </c:pt>
                <c:pt idx="46749">
                  <c:v>3.3032889999999999</c:v>
                </c:pt>
                <c:pt idx="46750">
                  <c:v>3.2973750000000002</c:v>
                </c:pt>
                <c:pt idx="46751">
                  <c:v>3.2052520000000002</c:v>
                </c:pt>
                <c:pt idx="46752">
                  <c:v>3.1757059999999999</c:v>
                </c:pt>
                <c:pt idx="46753">
                  <c:v>3.2070310000000002</c:v>
                </c:pt>
                <c:pt idx="46754">
                  <c:v>3.2697769999999999</c:v>
                </c:pt>
                <c:pt idx="46755">
                  <c:v>3.3011729999999999</c:v>
                </c:pt>
                <c:pt idx="46756">
                  <c:v>3.2683339999999999</c:v>
                </c:pt>
                <c:pt idx="46757">
                  <c:v>3.2510970000000001</c:v>
                </c:pt>
                <c:pt idx="46758">
                  <c:v>3.2404470000000001</c:v>
                </c:pt>
                <c:pt idx="46759">
                  <c:v>3.2363119999999999</c:v>
                </c:pt>
                <c:pt idx="46760">
                  <c:v>3.2386439999999999</c:v>
                </c:pt>
                <c:pt idx="46761">
                  <c:v>3.2376339999999999</c:v>
                </c:pt>
                <c:pt idx="46762">
                  <c:v>3.2580930000000001</c:v>
                </c:pt>
                <c:pt idx="46763">
                  <c:v>3.2493660000000002</c:v>
                </c:pt>
                <c:pt idx="46764">
                  <c:v>3.1891210000000001</c:v>
                </c:pt>
                <c:pt idx="46765">
                  <c:v>3.1382270000000001</c:v>
                </c:pt>
                <c:pt idx="46766">
                  <c:v>3.1289709999999999</c:v>
                </c:pt>
                <c:pt idx="46767">
                  <c:v>3.1143550000000002</c:v>
                </c:pt>
                <c:pt idx="46768">
                  <c:v>3.1072389999999999</c:v>
                </c:pt>
                <c:pt idx="46769">
                  <c:v>3.1347170000000002</c:v>
                </c:pt>
                <c:pt idx="46770">
                  <c:v>3.1827019999999999</c:v>
                </c:pt>
                <c:pt idx="46771">
                  <c:v>3.286845</c:v>
                </c:pt>
                <c:pt idx="46772">
                  <c:v>3.3918789999999999</c:v>
                </c:pt>
                <c:pt idx="46773">
                  <c:v>3.4121450000000002</c:v>
                </c:pt>
                <c:pt idx="46774">
                  <c:v>3.353774</c:v>
                </c:pt>
                <c:pt idx="46775">
                  <c:v>3.2841529999999999</c:v>
                </c:pt>
                <c:pt idx="46776">
                  <c:v>3.2596799999999999</c:v>
                </c:pt>
                <c:pt idx="46777">
                  <c:v>3.2496550000000002</c:v>
                </c:pt>
                <c:pt idx="46778">
                  <c:v>3.2375379999999998</c:v>
                </c:pt>
                <c:pt idx="46779">
                  <c:v>3.252732</c:v>
                </c:pt>
                <c:pt idx="46780">
                  <c:v>3.2670360000000001</c:v>
                </c:pt>
                <c:pt idx="46781">
                  <c:v>3.2928799999999998</c:v>
                </c:pt>
                <c:pt idx="46782">
                  <c:v>3.2970630000000001</c:v>
                </c:pt>
                <c:pt idx="46783">
                  <c:v>3.2689590000000002</c:v>
                </c:pt>
                <c:pt idx="46784">
                  <c:v>3.267252</c:v>
                </c:pt>
                <c:pt idx="46785">
                  <c:v>3.25379</c:v>
                </c:pt>
                <c:pt idx="46786">
                  <c:v>3.2195320000000001</c:v>
                </c:pt>
                <c:pt idx="46787">
                  <c:v>3.18174</c:v>
                </c:pt>
                <c:pt idx="46788">
                  <c:v>3.1819570000000001</c:v>
                </c:pt>
                <c:pt idx="46789">
                  <c:v>3.2350620000000001</c:v>
                </c:pt>
                <c:pt idx="46790">
                  <c:v>3.2443659999999999</c:v>
                </c:pt>
                <c:pt idx="46791">
                  <c:v>3.237851</c:v>
                </c:pt>
                <c:pt idx="46792">
                  <c:v>3.2815799999999999</c:v>
                </c:pt>
                <c:pt idx="46793">
                  <c:v>3.3075920000000001</c:v>
                </c:pt>
                <c:pt idx="46794">
                  <c:v>3.2878310000000002</c:v>
                </c:pt>
                <c:pt idx="46795">
                  <c:v>3.2895859999999999</c:v>
                </c:pt>
                <c:pt idx="46796">
                  <c:v>3.2720600000000002</c:v>
                </c:pt>
                <c:pt idx="46797">
                  <c:v>3.2401110000000002</c:v>
                </c:pt>
                <c:pt idx="46798">
                  <c:v>3.185899</c:v>
                </c:pt>
                <c:pt idx="46799">
                  <c:v>3.1578919999999999</c:v>
                </c:pt>
                <c:pt idx="46800">
                  <c:v>3.1983280000000001</c:v>
                </c:pt>
                <c:pt idx="46801">
                  <c:v>3.258213</c:v>
                </c:pt>
                <c:pt idx="46802">
                  <c:v>3.2980239999999998</c:v>
                </c:pt>
                <c:pt idx="46803">
                  <c:v>3.277085</c:v>
                </c:pt>
                <c:pt idx="46804">
                  <c:v>3.206334</c:v>
                </c:pt>
                <c:pt idx="46805">
                  <c:v>3.1886399999999999</c:v>
                </c:pt>
                <c:pt idx="46806">
                  <c:v>3.2130649999999998</c:v>
                </c:pt>
                <c:pt idx="46807">
                  <c:v>3.2471299999999998</c:v>
                </c:pt>
                <c:pt idx="46808">
                  <c:v>3.179576</c:v>
                </c:pt>
                <c:pt idx="46809">
                  <c:v>3.0874290000000002</c:v>
                </c:pt>
                <c:pt idx="46810">
                  <c:v>3.0721630000000002</c:v>
                </c:pt>
                <c:pt idx="46811">
                  <c:v>3.1242109999999998</c:v>
                </c:pt>
                <c:pt idx="46812">
                  <c:v>3.1782780000000002</c:v>
                </c:pt>
                <c:pt idx="46813">
                  <c:v>3.2654010000000002</c:v>
                </c:pt>
                <c:pt idx="46814">
                  <c:v>3.3676940000000002</c:v>
                </c:pt>
                <c:pt idx="46815">
                  <c:v>3.4619089999999999</c:v>
                </c:pt>
                <c:pt idx="46816">
                  <c:v>3.5744660000000001</c:v>
                </c:pt>
                <c:pt idx="46817">
                  <c:v>3.6191339999999999</c:v>
                </c:pt>
                <c:pt idx="46818">
                  <c:v>3.5605470000000001</c:v>
                </c:pt>
                <c:pt idx="46819">
                  <c:v>3.438469</c:v>
                </c:pt>
                <c:pt idx="46820">
                  <c:v>3.3102369999999999</c:v>
                </c:pt>
                <c:pt idx="46821">
                  <c:v>3.1743600000000001</c:v>
                </c:pt>
                <c:pt idx="46822">
                  <c:v>3.0860349999999999</c:v>
                </c:pt>
                <c:pt idx="46823">
                  <c:v>3.15794</c:v>
                </c:pt>
                <c:pt idx="46824">
                  <c:v>3.2167910000000002</c:v>
                </c:pt>
                <c:pt idx="46825">
                  <c:v>3.2147480000000002</c:v>
                </c:pt>
                <c:pt idx="46826">
                  <c:v>3.1736870000000001</c:v>
                </c:pt>
                <c:pt idx="46827">
                  <c:v>3.155945</c:v>
                </c:pt>
                <c:pt idx="46828">
                  <c:v>3.1514489999999999</c:v>
                </c:pt>
                <c:pt idx="46829">
                  <c:v>3.1731579999999999</c:v>
                </c:pt>
                <c:pt idx="46830">
                  <c:v>3.1968139999999998</c:v>
                </c:pt>
                <c:pt idx="46831">
                  <c:v>3.2394370000000001</c:v>
                </c:pt>
                <c:pt idx="46832">
                  <c:v>3.2656420000000002</c:v>
                </c:pt>
                <c:pt idx="46833">
                  <c:v>3.2503280000000001</c:v>
                </c:pt>
                <c:pt idx="46834">
                  <c:v>3.2335470000000002</c:v>
                </c:pt>
                <c:pt idx="46835">
                  <c:v>3.305164</c:v>
                </c:pt>
                <c:pt idx="46836">
                  <c:v>3.307785</c:v>
                </c:pt>
                <c:pt idx="46837">
                  <c:v>3.243404</c:v>
                </c:pt>
                <c:pt idx="46838">
                  <c:v>3.2204449999999998</c:v>
                </c:pt>
                <c:pt idx="46839">
                  <c:v>3.2165509999999999</c:v>
                </c:pt>
                <c:pt idx="46840">
                  <c:v>3.2373460000000001</c:v>
                </c:pt>
                <c:pt idx="46841">
                  <c:v>3.2483569999999999</c:v>
                </c:pt>
                <c:pt idx="46842">
                  <c:v>3.2332830000000001</c:v>
                </c:pt>
                <c:pt idx="46843">
                  <c:v>3.225133</c:v>
                </c:pt>
                <c:pt idx="46844">
                  <c:v>3.262276</c:v>
                </c:pt>
                <c:pt idx="46845">
                  <c:v>3.270642</c:v>
                </c:pt>
                <c:pt idx="46846">
                  <c:v>3.2605209999999998</c:v>
                </c:pt>
                <c:pt idx="46847">
                  <c:v>3.25379</c:v>
                </c:pt>
                <c:pt idx="46848">
                  <c:v>3.2590789999999998</c:v>
                </c:pt>
                <c:pt idx="46849">
                  <c:v>3.250111</c:v>
                </c:pt>
                <c:pt idx="46850">
                  <c:v>3.2431640000000002</c:v>
                </c:pt>
                <c:pt idx="46851">
                  <c:v>3.2368890000000001</c:v>
                </c:pt>
                <c:pt idx="46852">
                  <c:v>3.2209979999999998</c:v>
                </c:pt>
                <c:pt idx="46853">
                  <c:v>3.2013090000000002</c:v>
                </c:pt>
                <c:pt idx="46854">
                  <c:v>3.209435</c:v>
                </c:pt>
                <c:pt idx="46855">
                  <c:v>3.258381</c:v>
                </c:pt>
                <c:pt idx="46856">
                  <c:v>3.2754500000000002</c:v>
                </c:pt>
                <c:pt idx="46857">
                  <c:v>3.3073999999999999</c:v>
                </c:pt>
                <c:pt idx="46858">
                  <c:v>3.3066309999999999</c:v>
                </c:pt>
                <c:pt idx="46859">
                  <c:v>3.320093</c:v>
                </c:pt>
                <c:pt idx="46860">
                  <c:v>3.2957890000000001</c:v>
                </c:pt>
                <c:pt idx="46861">
                  <c:v>3.2276090000000002</c:v>
                </c:pt>
                <c:pt idx="46862">
                  <c:v>3.218642</c:v>
                </c:pt>
                <c:pt idx="46863">
                  <c:v>3.2405910000000002</c:v>
                </c:pt>
                <c:pt idx="46864">
                  <c:v>3.2291720000000002</c:v>
                </c:pt>
                <c:pt idx="46865">
                  <c:v>3.1885189999999999</c:v>
                </c:pt>
                <c:pt idx="46866">
                  <c:v>3.194121</c:v>
                </c:pt>
                <c:pt idx="46867">
                  <c:v>3.2166950000000001</c:v>
                </c:pt>
                <c:pt idx="46868">
                  <c:v>3.2070310000000002</c:v>
                </c:pt>
                <c:pt idx="46869">
                  <c:v>3.1835909999999998</c:v>
                </c:pt>
                <c:pt idx="46870">
                  <c:v>3.175802</c:v>
                </c:pt>
                <c:pt idx="46871">
                  <c:v>3.2436440000000002</c:v>
                </c:pt>
                <c:pt idx="46872">
                  <c:v>3.340913</c:v>
                </c:pt>
                <c:pt idx="46873">
                  <c:v>3.3529810000000002</c:v>
                </c:pt>
                <c:pt idx="46874">
                  <c:v>3.3099959999999999</c:v>
                </c:pt>
                <c:pt idx="46875">
                  <c:v>3.24552</c:v>
                </c:pt>
                <c:pt idx="46876">
                  <c:v>3.1735899999999999</c:v>
                </c:pt>
                <c:pt idx="46877">
                  <c:v>3.1493820000000001</c:v>
                </c:pt>
                <c:pt idx="46878">
                  <c:v>3.146064</c:v>
                </c:pt>
                <c:pt idx="46879">
                  <c:v>3.1453190000000002</c:v>
                </c:pt>
                <c:pt idx="46880">
                  <c:v>3.186741</c:v>
                </c:pt>
                <c:pt idx="46881">
                  <c:v>3.2226569999999999</c:v>
                </c:pt>
                <c:pt idx="46882">
                  <c:v>3.2426349999999999</c:v>
                </c:pt>
                <c:pt idx="46883">
                  <c:v>3.291677</c:v>
                </c:pt>
                <c:pt idx="46884">
                  <c:v>3.3036500000000002</c:v>
                </c:pt>
                <c:pt idx="46885">
                  <c:v>3.359664</c:v>
                </c:pt>
                <c:pt idx="46886">
                  <c:v>3.4212799999999999</c:v>
                </c:pt>
                <c:pt idx="46887">
                  <c:v>3.4281320000000002</c:v>
                </c:pt>
                <c:pt idx="46888">
                  <c:v>3.4005570000000001</c:v>
                </c:pt>
                <c:pt idx="46889">
                  <c:v>3.32281</c:v>
                </c:pt>
                <c:pt idx="46890">
                  <c:v>3.2201569999999999</c:v>
                </c:pt>
                <c:pt idx="46891">
                  <c:v>3.1226729999999998</c:v>
                </c:pt>
                <c:pt idx="46892">
                  <c:v>3.0370879999999998</c:v>
                </c:pt>
                <c:pt idx="46893">
                  <c:v>3.0846879999999999</c:v>
                </c:pt>
                <c:pt idx="46894">
                  <c:v>3.1413280000000001</c:v>
                </c:pt>
                <c:pt idx="46895">
                  <c:v>3.1850580000000002</c:v>
                </c:pt>
                <c:pt idx="46896">
                  <c:v>3.2004920000000001</c:v>
                </c:pt>
                <c:pt idx="46897">
                  <c:v>3.1117340000000002</c:v>
                </c:pt>
                <c:pt idx="46898">
                  <c:v>3.0862989999999999</c:v>
                </c:pt>
                <c:pt idx="46899">
                  <c:v>3.247058</c:v>
                </c:pt>
                <c:pt idx="46900">
                  <c:v>3.4140679999999999</c:v>
                </c:pt>
                <c:pt idx="46901">
                  <c:v>3.4112309999999999</c:v>
                </c:pt>
                <c:pt idx="46902">
                  <c:v>3.284465</c:v>
                </c:pt>
                <c:pt idx="46903">
                  <c:v>3.1849370000000001</c:v>
                </c:pt>
                <c:pt idx="46904">
                  <c:v>3.2149160000000001</c:v>
                </c:pt>
                <c:pt idx="46905">
                  <c:v>3.2558569999999998</c:v>
                </c:pt>
                <c:pt idx="46906">
                  <c:v>3.2669640000000002</c:v>
                </c:pt>
                <c:pt idx="46907">
                  <c:v>3.2269359999999998</c:v>
                </c:pt>
                <c:pt idx="46908">
                  <c:v>3.1789990000000001</c:v>
                </c:pt>
                <c:pt idx="46909">
                  <c:v>3.2640069999999999</c:v>
                </c:pt>
                <c:pt idx="46910">
                  <c:v>3.3288440000000001</c:v>
                </c:pt>
                <c:pt idx="46911">
                  <c:v>3.338076</c:v>
                </c:pt>
                <c:pt idx="46912">
                  <c:v>3.3263440000000002</c:v>
                </c:pt>
                <c:pt idx="46913">
                  <c:v>3.30139</c:v>
                </c:pt>
                <c:pt idx="46914">
                  <c:v>3.2766280000000001</c:v>
                </c:pt>
                <c:pt idx="46915">
                  <c:v>3.2307109999999999</c:v>
                </c:pt>
                <c:pt idx="46916">
                  <c:v>3.2110210000000001</c:v>
                </c:pt>
                <c:pt idx="46917">
                  <c:v>3.2306629999999998</c:v>
                </c:pt>
                <c:pt idx="46918">
                  <c:v>3.2317450000000001</c:v>
                </c:pt>
                <c:pt idx="46919">
                  <c:v>3.232923</c:v>
                </c:pt>
                <c:pt idx="46920">
                  <c:v>3.2477309999999999</c:v>
                </c:pt>
                <c:pt idx="46921">
                  <c:v>3.2388119999999998</c:v>
                </c:pt>
                <c:pt idx="46922">
                  <c:v>3.226191</c:v>
                </c:pt>
                <c:pt idx="46923">
                  <c:v>3.2743679999999999</c:v>
                </c:pt>
                <c:pt idx="46924">
                  <c:v>3.270305</c:v>
                </c:pt>
                <c:pt idx="46925">
                  <c:v>3.2632370000000002</c:v>
                </c:pt>
                <c:pt idx="46926">
                  <c:v>3.2546309999999998</c:v>
                </c:pt>
                <c:pt idx="46927">
                  <c:v>3.2405189999999999</c:v>
                </c:pt>
                <c:pt idx="46928">
                  <c:v>3.2303500000000001</c:v>
                </c:pt>
                <c:pt idx="46929">
                  <c:v>3.229533</c:v>
                </c:pt>
                <c:pt idx="46930">
                  <c:v>3.2332589999999999</c:v>
                </c:pt>
                <c:pt idx="46931">
                  <c:v>3.2522509999999998</c:v>
                </c:pt>
                <c:pt idx="46932">
                  <c:v>3.289682</c:v>
                </c:pt>
                <c:pt idx="46933">
                  <c:v>3.3109099999999998</c:v>
                </c:pt>
                <c:pt idx="46934">
                  <c:v>3.3223530000000001</c:v>
                </c:pt>
                <c:pt idx="46935">
                  <c:v>3.3292290000000002</c:v>
                </c:pt>
                <c:pt idx="46936">
                  <c:v>3.2849460000000001</c:v>
                </c:pt>
                <c:pt idx="46937">
                  <c:v>3.2034729999999998</c:v>
                </c:pt>
                <c:pt idx="46938">
                  <c:v>3.18763</c:v>
                </c:pt>
                <c:pt idx="46939">
                  <c:v>3.2383069999999998</c:v>
                </c:pt>
                <c:pt idx="46940">
                  <c:v>3.2374179999999999</c:v>
                </c:pt>
                <c:pt idx="46941">
                  <c:v>3.219989</c:v>
                </c:pt>
                <c:pt idx="46942">
                  <c:v>3.2516259999999999</c:v>
                </c:pt>
                <c:pt idx="46943">
                  <c:v>3.2733110000000001</c:v>
                </c:pt>
                <c:pt idx="46944">
                  <c:v>3.2698969999999998</c:v>
                </c:pt>
                <c:pt idx="46945">
                  <c:v>3.265714</c:v>
                </c:pt>
                <c:pt idx="46946">
                  <c:v>3.2835999999999999</c:v>
                </c:pt>
                <c:pt idx="46947">
                  <c:v>3.2754500000000002</c:v>
                </c:pt>
                <c:pt idx="46948">
                  <c:v>3.2595350000000001</c:v>
                </c:pt>
                <c:pt idx="46949">
                  <c:v>3.2362639999999998</c:v>
                </c:pt>
                <c:pt idx="46950">
                  <c:v>3.2209979999999998</c:v>
                </c:pt>
                <c:pt idx="46951">
                  <c:v>3.206502</c:v>
                </c:pt>
                <c:pt idx="46952">
                  <c:v>3.2110699999999999</c:v>
                </c:pt>
                <c:pt idx="46953">
                  <c:v>3.2453989999999999</c:v>
                </c:pt>
                <c:pt idx="46954">
                  <c:v>3.244847</c:v>
                </c:pt>
                <c:pt idx="46955">
                  <c:v>3.2033049999999998</c:v>
                </c:pt>
                <c:pt idx="46956">
                  <c:v>3.1742880000000002</c:v>
                </c:pt>
                <c:pt idx="46957">
                  <c:v>3.1798410000000001</c:v>
                </c:pt>
                <c:pt idx="46958">
                  <c:v>3.2145069999999998</c:v>
                </c:pt>
                <c:pt idx="46959">
                  <c:v>3.2753299999999999</c:v>
                </c:pt>
                <c:pt idx="46960">
                  <c:v>3.29562</c:v>
                </c:pt>
                <c:pt idx="46961">
                  <c:v>3.331969</c:v>
                </c:pt>
                <c:pt idx="46962">
                  <c:v>3.3632939999999998</c:v>
                </c:pt>
                <c:pt idx="46963">
                  <c:v>3.3915419999999998</c:v>
                </c:pt>
                <c:pt idx="46964">
                  <c:v>3.4048120000000002</c:v>
                </c:pt>
                <c:pt idx="46965">
                  <c:v>3.4023119999999998</c:v>
                </c:pt>
                <c:pt idx="46966">
                  <c:v>3.3559380000000001</c:v>
                </c:pt>
                <c:pt idx="46967">
                  <c:v>3.2544629999999999</c:v>
                </c:pt>
                <c:pt idx="46968">
                  <c:v>3.187462</c:v>
                </c:pt>
                <c:pt idx="46969">
                  <c:v>3.1466409999999998</c:v>
                </c:pt>
                <c:pt idx="46970">
                  <c:v>3.1239469999999998</c:v>
                </c:pt>
                <c:pt idx="46971">
                  <c:v>3.0981510000000001</c:v>
                </c:pt>
                <c:pt idx="46972">
                  <c:v>3.0883430000000001</c:v>
                </c:pt>
                <c:pt idx="46973">
                  <c:v>3.1046179999999999</c:v>
                </c:pt>
                <c:pt idx="46974">
                  <c:v>3.1425779999999999</c:v>
                </c:pt>
                <c:pt idx="46975">
                  <c:v>3.1872210000000001</c:v>
                </c:pt>
                <c:pt idx="46976">
                  <c:v>3.2030880000000002</c:v>
                </c:pt>
                <c:pt idx="46977">
                  <c:v>3.1958039999999999</c:v>
                </c:pt>
                <c:pt idx="46978">
                  <c:v>3.1853940000000001</c:v>
                </c:pt>
                <c:pt idx="46979">
                  <c:v>3.160657</c:v>
                </c:pt>
                <c:pt idx="46980">
                  <c:v>3.1382989999999999</c:v>
                </c:pt>
                <c:pt idx="46981">
                  <c:v>3.1336349999999999</c:v>
                </c:pt>
                <c:pt idx="46982">
                  <c:v>3.195684</c:v>
                </c:pt>
                <c:pt idx="46983">
                  <c:v>3.273984</c:v>
                </c:pt>
                <c:pt idx="46984">
                  <c:v>3.2778779999999998</c:v>
                </c:pt>
                <c:pt idx="46985">
                  <c:v>3.2889370000000002</c:v>
                </c:pt>
                <c:pt idx="46986">
                  <c:v>3.2665310000000001</c:v>
                </c:pt>
                <c:pt idx="46987">
                  <c:v>3.215878</c:v>
                </c:pt>
                <c:pt idx="46988">
                  <c:v>3.177365</c:v>
                </c:pt>
                <c:pt idx="46989">
                  <c:v>3.1606329999999998</c:v>
                </c:pt>
                <c:pt idx="46990">
                  <c:v>3.2025830000000002</c:v>
                </c:pt>
                <c:pt idx="46991">
                  <c:v>3.2266240000000002</c:v>
                </c:pt>
                <c:pt idx="46992">
                  <c:v>3.1720039999999998</c:v>
                </c:pt>
                <c:pt idx="46993">
                  <c:v>3.1328659999999999</c:v>
                </c:pt>
                <c:pt idx="46994">
                  <c:v>3.1063010000000002</c:v>
                </c:pt>
                <c:pt idx="46995">
                  <c:v>3.1183689999999999</c:v>
                </c:pt>
                <c:pt idx="46996">
                  <c:v>3.1518099999999998</c:v>
                </c:pt>
                <c:pt idx="46997">
                  <c:v>3.180971</c:v>
                </c:pt>
                <c:pt idx="46998">
                  <c:v>3.20167</c:v>
                </c:pt>
                <c:pt idx="46999">
                  <c:v>3.204939</c:v>
                </c:pt>
                <c:pt idx="47000">
                  <c:v>3.189794</c:v>
                </c:pt>
                <c:pt idx="47001">
                  <c:v>3.2087379999999999</c:v>
                </c:pt>
                <c:pt idx="47002">
                  <c:v>3.2842730000000002</c:v>
                </c:pt>
                <c:pt idx="47003">
                  <c:v>3.3272810000000002</c:v>
                </c:pt>
                <c:pt idx="47004">
                  <c:v>3.3324980000000002</c:v>
                </c:pt>
                <c:pt idx="47005">
                  <c:v>3.3454799999999998</c:v>
                </c:pt>
                <c:pt idx="47006">
                  <c:v>3.3422830000000001</c:v>
                </c:pt>
                <c:pt idx="47007">
                  <c:v>3.3487740000000001</c:v>
                </c:pt>
                <c:pt idx="47008">
                  <c:v>3.3424990000000001</c:v>
                </c:pt>
                <c:pt idx="47009">
                  <c:v>3.3199730000000001</c:v>
                </c:pt>
                <c:pt idx="47010">
                  <c:v>3.273984</c:v>
                </c:pt>
                <c:pt idx="47011">
                  <c:v>3.2236910000000001</c:v>
                </c:pt>
                <c:pt idx="47012">
                  <c:v>3.232129</c:v>
                </c:pt>
                <c:pt idx="47013">
                  <c:v>3.242731</c:v>
                </c:pt>
                <c:pt idx="47014">
                  <c:v>3.2542710000000001</c:v>
                </c:pt>
                <c:pt idx="47015">
                  <c:v>3.2329949999999998</c:v>
                </c:pt>
                <c:pt idx="47016">
                  <c:v>3.2005400000000002</c:v>
                </c:pt>
                <c:pt idx="47017">
                  <c:v>3.2042419999999998</c:v>
                </c:pt>
                <c:pt idx="47018">
                  <c:v>3.2102520000000001</c:v>
                </c:pt>
                <c:pt idx="47019">
                  <c:v>3.1940490000000001</c:v>
                </c:pt>
                <c:pt idx="47020">
                  <c:v>3.2071749999999999</c:v>
                </c:pt>
                <c:pt idx="47021">
                  <c:v>3.246337</c:v>
                </c:pt>
                <c:pt idx="47022">
                  <c:v>3.3017750000000001</c:v>
                </c:pt>
                <c:pt idx="47023">
                  <c:v>3.3472110000000002</c:v>
                </c:pt>
                <c:pt idx="47024">
                  <c:v>3.3525960000000001</c:v>
                </c:pt>
                <c:pt idx="47025">
                  <c:v>3.3402150000000002</c:v>
                </c:pt>
                <c:pt idx="47026">
                  <c:v>3.3012700000000001</c:v>
                </c:pt>
                <c:pt idx="47027">
                  <c:v>3.2879269999999998</c:v>
                </c:pt>
                <c:pt idx="47028">
                  <c:v>3.2799459999999998</c:v>
                </c:pt>
                <c:pt idx="47029">
                  <c:v>3.2616990000000001</c:v>
                </c:pt>
                <c:pt idx="47030">
                  <c:v>3.2381630000000001</c:v>
                </c:pt>
                <c:pt idx="47031">
                  <c:v>3.2215029999999998</c:v>
                </c:pt>
                <c:pt idx="47032">
                  <c:v>3.2372019999999999</c:v>
                </c:pt>
                <c:pt idx="47033">
                  <c:v>3.2489810000000001</c:v>
                </c:pt>
                <c:pt idx="47034">
                  <c:v>3.257708</c:v>
                </c:pt>
                <c:pt idx="47035">
                  <c:v>3.2678050000000001</c:v>
                </c:pt>
                <c:pt idx="47036">
                  <c:v>3.279128</c:v>
                </c:pt>
                <c:pt idx="47037">
                  <c:v>3.2827579999999998</c:v>
                </c:pt>
                <c:pt idx="47038">
                  <c:v>3.2820610000000001</c:v>
                </c:pt>
                <c:pt idx="47039">
                  <c:v>3.2709060000000001</c:v>
                </c:pt>
                <c:pt idx="47040">
                  <c:v>3.2718919999999998</c:v>
                </c:pt>
                <c:pt idx="47041">
                  <c:v>3.2621560000000001</c:v>
                </c:pt>
                <c:pt idx="47042">
                  <c:v>3.2675169999999998</c:v>
                </c:pt>
                <c:pt idx="47043">
                  <c:v>3.2992979999999998</c:v>
                </c:pt>
                <c:pt idx="47044">
                  <c:v>3.3089870000000001</c:v>
                </c:pt>
                <c:pt idx="47045">
                  <c:v>3.2862680000000002</c:v>
                </c:pt>
                <c:pt idx="47046">
                  <c:v>3.2407840000000001</c:v>
                </c:pt>
                <c:pt idx="47047">
                  <c:v>3.214267</c:v>
                </c:pt>
                <c:pt idx="47048">
                  <c:v>3.1989290000000001</c:v>
                </c:pt>
                <c:pt idx="47049">
                  <c:v>3.1899860000000002</c:v>
                </c:pt>
                <c:pt idx="47050">
                  <c:v>3.202728</c:v>
                </c:pt>
                <c:pt idx="47051">
                  <c:v>3.2037369999999998</c:v>
                </c:pt>
                <c:pt idx="47052">
                  <c:v>3.2131370000000001</c:v>
                </c:pt>
                <c:pt idx="47053">
                  <c:v>3.2451590000000001</c:v>
                </c:pt>
                <c:pt idx="47054">
                  <c:v>3.265666</c:v>
                </c:pt>
                <c:pt idx="47055">
                  <c:v>3.2620840000000002</c:v>
                </c:pt>
                <c:pt idx="47056">
                  <c:v>3.3047800000000001</c:v>
                </c:pt>
                <c:pt idx="47057">
                  <c:v>3.369208</c:v>
                </c:pt>
                <c:pt idx="47058">
                  <c:v>3.4198620000000002</c:v>
                </c:pt>
                <c:pt idx="47059">
                  <c:v>3.4644330000000001</c:v>
                </c:pt>
                <c:pt idx="47060">
                  <c:v>3.4457049999999998</c:v>
                </c:pt>
                <c:pt idx="47061">
                  <c:v>3.3993069999999999</c:v>
                </c:pt>
                <c:pt idx="47062">
                  <c:v>3.3017270000000001</c:v>
                </c:pt>
                <c:pt idx="47063">
                  <c:v>3.1974870000000002</c:v>
                </c:pt>
                <c:pt idx="47064">
                  <c:v>3.1582050000000002</c:v>
                </c:pt>
                <c:pt idx="47065">
                  <c:v>3.11659</c:v>
                </c:pt>
                <c:pt idx="47066">
                  <c:v>3.1361829999999999</c:v>
                </c:pt>
                <c:pt idx="47067">
                  <c:v>3.17109</c:v>
                </c:pt>
                <c:pt idx="47068">
                  <c:v>3.183303</c:v>
                </c:pt>
                <c:pt idx="47069">
                  <c:v>3.1271200000000001</c:v>
                </c:pt>
                <c:pt idx="47070">
                  <c:v>3.095002</c:v>
                </c:pt>
                <c:pt idx="47071">
                  <c:v>3.1255329999999999</c:v>
                </c:pt>
                <c:pt idx="47072">
                  <c:v>3.0965159999999998</c:v>
                </c:pt>
                <c:pt idx="47073">
                  <c:v>3.0869239999999998</c:v>
                </c:pt>
                <c:pt idx="47074">
                  <c:v>3.1610649999999998</c:v>
                </c:pt>
                <c:pt idx="47075">
                  <c:v>3.1031040000000001</c:v>
                </c:pt>
                <c:pt idx="47076">
                  <c:v>3.0517530000000002</c:v>
                </c:pt>
                <c:pt idx="47077">
                  <c:v>3.0681250000000002</c:v>
                </c:pt>
                <c:pt idx="47078">
                  <c:v>3.0570179999999998</c:v>
                </c:pt>
                <c:pt idx="47079">
                  <c:v>3.0889679999999999</c:v>
                </c:pt>
                <c:pt idx="47080">
                  <c:v>3.1619069999999998</c:v>
                </c:pt>
                <c:pt idx="47081">
                  <c:v>3.248669</c:v>
                </c:pt>
                <c:pt idx="47082">
                  <c:v>3.2789359999999999</c:v>
                </c:pt>
                <c:pt idx="47083">
                  <c:v>3.273142</c:v>
                </c:pt>
                <c:pt idx="47084">
                  <c:v>3.2844890000000002</c:v>
                </c:pt>
                <c:pt idx="47085">
                  <c:v>3.2676609999999999</c:v>
                </c:pt>
                <c:pt idx="47086">
                  <c:v>3.237009</c:v>
                </c:pt>
                <c:pt idx="47087">
                  <c:v>3.2081369999999998</c:v>
                </c:pt>
                <c:pt idx="47088">
                  <c:v>3.1673399999999998</c:v>
                </c:pt>
                <c:pt idx="47089">
                  <c:v>3.1173839999999999</c:v>
                </c:pt>
                <c:pt idx="47090">
                  <c:v>3.1302210000000001</c:v>
                </c:pt>
                <c:pt idx="47091">
                  <c:v>3.1695030000000002</c:v>
                </c:pt>
                <c:pt idx="47092">
                  <c:v>3.1982560000000002</c:v>
                </c:pt>
                <c:pt idx="47093">
                  <c:v>3.2334269999999998</c:v>
                </c:pt>
                <c:pt idx="47094">
                  <c:v>3.2747289999999998</c:v>
                </c:pt>
                <c:pt idx="47095">
                  <c:v>3.2979280000000002</c:v>
                </c:pt>
                <c:pt idx="47096">
                  <c:v>3.2745129999999998</c:v>
                </c:pt>
                <c:pt idx="47097">
                  <c:v>3.2466499999999998</c:v>
                </c:pt>
                <c:pt idx="47098">
                  <c:v>3.2384759999999999</c:v>
                </c:pt>
                <c:pt idx="47099">
                  <c:v>3.2596799999999999</c:v>
                </c:pt>
                <c:pt idx="47100">
                  <c:v>3.298505</c:v>
                </c:pt>
                <c:pt idx="47101">
                  <c:v>3.2999960000000002</c:v>
                </c:pt>
                <c:pt idx="47102">
                  <c:v>3.2802340000000001</c:v>
                </c:pt>
                <c:pt idx="47103">
                  <c:v>3.2757390000000002</c:v>
                </c:pt>
                <c:pt idx="47104">
                  <c:v>3.2757390000000002</c:v>
                </c:pt>
                <c:pt idx="47105">
                  <c:v>3.2751139999999999</c:v>
                </c:pt>
                <c:pt idx="47106">
                  <c:v>3.2738149999999999</c:v>
                </c:pt>
                <c:pt idx="47107">
                  <c:v>3.276869</c:v>
                </c:pt>
                <c:pt idx="47108">
                  <c:v>3.2690790000000001</c:v>
                </c:pt>
                <c:pt idx="47109">
                  <c:v>3.2452070000000002</c:v>
                </c:pt>
                <c:pt idx="47110">
                  <c:v>3.2182580000000001</c:v>
                </c:pt>
                <c:pt idx="47111">
                  <c:v>3.2285949999999999</c:v>
                </c:pt>
                <c:pt idx="47112">
                  <c:v>3.2435719999999999</c:v>
                </c:pt>
                <c:pt idx="47113">
                  <c:v>3.2460969999999998</c:v>
                </c:pt>
                <c:pt idx="47114">
                  <c:v>3.2518660000000001</c:v>
                </c:pt>
                <c:pt idx="47115">
                  <c:v>3.2577799999999999</c:v>
                </c:pt>
                <c:pt idx="47116">
                  <c:v>3.257396</c:v>
                </c:pt>
                <c:pt idx="47117">
                  <c:v>3.2467220000000001</c:v>
                </c:pt>
                <c:pt idx="47118">
                  <c:v>3.2372019999999999</c:v>
                </c:pt>
                <c:pt idx="47119">
                  <c:v>3.2373940000000001</c:v>
                </c:pt>
                <c:pt idx="47120">
                  <c:v>3.2324419999999998</c:v>
                </c:pt>
                <c:pt idx="47121">
                  <c:v>3.2267440000000001</c:v>
                </c:pt>
                <c:pt idx="47122">
                  <c:v>3.2296290000000001</c:v>
                </c:pt>
                <c:pt idx="47123">
                  <c:v>3.2390289999999999</c:v>
                </c:pt>
                <c:pt idx="47124">
                  <c:v>3.2372260000000002</c:v>
                </c:pt>
                <c:pt idx="47125">
                  <c:v>3.2292920000000001</c:v>
                </c:pt>
                <c:pt idx="47126">
                  <c:v>3.2427790000000001</c:v>
                </c:pt>
                <c:pt idx="47127">
                  <c:v>3.259992</c:v>
                </c:pt>
                <c:pt idx="47128">
                  <c:v>3.270546</c:v>
                </c:pt>
                <c:pt idx="47129">
                  <c:v>3.2608820000000001</c:v>
                </c:pt>
                <c:pt idx="47130">
                  <c:v>3.2466740000000001</c:v>
                </c:pt>
                <c:pt idx="47131">
                  <c:v>3.2469380000000001</c:v>
                </c:pt>
                <c:pt idx="47132">
                  <c:v>3.252275</c:v>
                </c:pt>
                <c:pt idx="47133">
                  <c:v>3.2485010000000001</c:v>
                </c:pt>
                <c:pt idx="47134">
                  <c:v>3.244462</c:v>
                </c:pt>
                <c:pt idx="47135">
                  <c:v>3.2466740000000001</c:v>
                </c:pt>
                <c:pt idx="47136">
                  <c:v>3.2515779999999999</c:v>
                </c:pt>
                <c:pt idx="47137">
                  <c:v>3.2534290000000001</c:v>
                </c:pt>
                <c:pt idx="47138">
                  <c:v>3.2562660000000001</c:v>
                </c:pt>
                <c:pt idx="47139">
                  <c:v>3.262877</c:v>
                </c:pt>
                <c:pt idx="47140">
                  <c:v>3.2595350000000001</c:v>
                </c:pt>
                <c:pt idx="47141">
                  <c:v>3.2504960000000001</c:v>
                </c:pt>
                <c:pt idx="47142">
                  <c:v>3.2500390000000001</c:v>
                </c:pt>
                <c:pt idx="47143">
                  <c:v>3.247852</c:v>
                </c:pt>
                <c:pt idx="47144">
                  <c:v>3.2451829999999999</c:v>
                </c:pt>
                <c:pt idx="47145">
                  <c:v>3.2500870000000002</c:v>
                </c:pt>
                <c:pt idx="47146">
                  <c:v>3.2375859999999999</c:v>
                </c:pt>
                <c:pt idx="47147">
                  <c:v>3.2215989999999999</c:v>
                </c:pt>
                <c:pt idx="47148">
                  <c:v>3.2330670000000001</c:v>
                </c:pt>
                <c:pt idx="47149">
                  <c:v>3.2402790000000001</c:v>
                </c:pt>
                <c:pt idx="47150">
                  <c:v>3.2390530000000002</c:v>
                </c:pt>
                <c:pt idx="47151">
                  <c:v>3.2388370000000002</c:v>
                </c:pt>
                <c:pt idx="47152">
                  <c:v>3.235735</c:v>
                </c:pt>
                <c:pt idx="47153">
                  <c:v>3.2294130000000001</c:v>
                </c:pt>
                <c:pt idx="47154">
                  <c:v>3.241914</c:v>
                </c:pt>
                <c:pt idx="47155">
                  <c:v>3.2422019999999998</c:v>
                </c:pt>
                <c:pt idx="47156">
                  <c:v>3.2414809999999998</c:v>
                </c:pt>
                <c:pt idx="47157">
                  <c:v>3.2458079999999998</c:v>
                </c:pt>
                <c:pt idx="47158">
                  <c:v>3.2371059999999998</c:v>
                </c:pt>
                <c:pt idx="47159">
                  <c:v>3.2046510000000001</c:v>
                </c:pt>
                <c:pt idx="47160">
                  <c:v>3.226696</c:v>
                </c:pt>
                <c:pt idx="47161">
                  <c:v>3.2827099999999998</c:v>
                </c:pt>
                <c:pt idx="47162">
                  <c:v>3.2265280000000001</c:v>
                </c:pt>
                <c:pt idx="47163">
                  <c:v>3.1554160000000002</c:v>
                </c:pt>
                <c:pt idx="47164">
                  <c:v>3.1490450000000001</c:v>
                </c:pt>
                <c:pt idx="47165">
                  <c:v>3.143516</c:v>
                </c:pt>
                <c:pt idx="47166">
                  <c:v>3.133731</c:v>
                </c:pt>
                <c:pt idx="47167">
                  <c:v>3.1650800000000001</c:v>
                </c:pt>
                <c:pt idx="47168">
                  <c:v>3.1752250000000002</c:v>
                </c:pt>
                <c:pt idx="47169">
                  <c:v>3.1673879999999999</c:v>
                </c:pt>
                <c:pt idx="47170">
                  <c:v>3.157772</c:v>
                </c:pt>
                <c:pt idx="47171">
                  <c:v>3.1671480000000001</c:v>
                </c:pt>
                <c:pt idx="47172">
                  <c:v>3.2168869999999998</c:v>
                </c:pt>
                <c:pt idx="47173">
                  <c:v>3.2816290000000001</c:v>
                </c:pt>
                <c:pt idx="47174">
                  <c:v>3.2842009999999999</c:v>
                </c:pt>
                <c:pt idx="47175">
                  <c:v>3.2257820000000001</c:v>
                </c:pt>
                <c:pt idx="47176">
                  <c:v>3.2141470000000001</c:v>
                </c:pt>
                <c:pt idx="47177">
                  <c:v>3.2022949999999999</c:v>
                </c:pt>
                <c:pt idx="47178">
                  <c:v>3.2344369999999998</c:v>
                </c:pt>
                <c:pt idx="47179">
                  <c:v>3.259223</c:v>
                </c:pt>
                <c:pt idx="47180">
                  <c:v>3.2602319999999998</c:v>
                </c:pt>
                <c:pt idx="47181">
                  <c:v>3.2496550000000002</c:v>
                </c:pt>
                <c:pt idx="47182">
                  <c:v>3.2605689999999998</c:v>
                </c:pt>
                <c:pt idx="47183">
                  <c:v>3.2717480000000001</c:v>
                </c:pt>
                <c:pt idx="47184">
                  <c:v>3.2600159999999998</c:v>
                </c:pt>
                <c:pt idx="47185">
                  <c:v>3.2448950000000001</c:v>
                </c:pt>
                <c:pt idx="47186">
                  <c:v>3.240135</c:v>
                </c:pt>
                <c:pt idx="47187">
                  <c:v>3.2222490000000001</c:v>
                </c:pt>
                <c:pt idx="47188">
                  <c:v>3.2190750000000001</c:v>
                </c:pt>
                <c:pt idx="47189">
                  <c:v>3.241072</c:v>
                </c:pt>
                <c:pt idx="47190">
                  <c:v>3.24701</c:v>
                </c:pt>
                <c:pt idx="47191">
                  <c:v>3.2596080000000001</c:v>
                </c:pt>
                <c:pt idx="47192">
                  <c:v>3.280138</c:v>
                </c:pt>
                <c:pt idx="47193">
                  <c:v>3.2561460000000002</c:v>
                </c:pt>
                <c:pt idx="47194">
                  <c:v>3.246626</c:v>
                </c:pt>
                <c:pt idx="47195">
                  <c:v>3.2648000000000001</c:v>
                </c:pt>
                <c:pt idx="47196">
                  <c:v>3.2752819999999998</c:v>
                </c:pt>
                <c:pt idx="47197">
                  <c:v>3.2777340000000001</c:v>
                </c:pt>
                <c:pt idx="47198">
                  <c:v>3.272926</c:v>
                </c:pt>
                <c:pt idx="47199">
                  <c:v>3.2688630000000001</c:v>
                </c:pt>
                <c:pt idx="47200">
                  <c:v>3.2678769999999999</c:v>
                </c:pt>
                <c:pt idx="47201">
                  <c:v>3.2628529999999998</c:v>
                </c:pt>
                <c:pt idx="47202">
                  <c:v>3.2572269999999999</c:v>
                </c:pt>
                <c:pt idx="47203">
                  <c:v>3.2571789999999998</c:v>
                </c:pt>
                <c:pt idx="47204">
                  <c:v>3.2642950000000002</c:v>
                </c:pt>
                <c:pt idx="47205">
                  <c:v>3.2704019999999998</c:v>
                </c:pt>
                <c:pt idx="47206">
                  <c:v>3.272084</c:v>
                </c:pt>
                <c:pt idx="47207">
                  <c:v>3.2707139999999999</c:v>
                </c:pt>
                <c:pt idx="47208">
                  <c:v>3.271363</c:v>
                </c:pt>
                <c:pt idx="47209">
                  <c:v>3.2707380000000001</c:v>
                </c:pt>
                <c:pt idx="47210">
                  <c:v>3.2738640000000001</c:v>
                </c:pt>
                <c:pt idx="47211">
                  <c:v>3.2717480000000001</c:v>
                </c:pt>
                <c:pt idx="47212">
                  <c:v>3.2746089999999999</c:v>
                </c:pt>
                <c:pt idx="47213">
                  <c:v>3.27759</c:v>
                </c:pt>
                <c:pt idx="47214">
                  <c:v>3.274705</c:v>
                </c:pt>
                <c:pt idx="47215">
                  <c:v>3.2781189999999998</c:v>
                </c:pt>
                <c:pt idx="47216">
                  <c:v>3.2766519999999999</c:v>
                </c:pt>
                <c:pt idx="47217">
                  <c:v>3.275811</c:v>
                </c:pt>
                <c:pt idx="47218">
                  <c:v>3.2749450000000002</c:v>
                </c:pt>
                <c:pt idx="47219">
                  <c:v>3.2748490000000001</c:v>
                </c:pt>
                <c:pt idx="47220">
                  <c:v>3.2808350000000002</c:v>
                </c:pt>
                <c:pt idx="47221">
                  <c:v>3.2836240000000001</c:v>
                </c:pt>
                <c:pt idx="47222">
                  <c:v>3.2816290000000001</c:v>
                </c:pt>
                <c:pt idx="47223">
                  <c:v>3.282422</c:v>
                </c:pt>
                <c:pt idx="47224">
                  <c:v>3.274537</c:v>
                </c:pt>
                <c:pt idx="47225">
                  <c:v>3.263935</c:v>
                </c:pt>
                <c:pt idx="47226">
                  <c:v>3.262108</c:v>
                </c:pt>
                <c:pt idx="47227">
                  <c:v>3.2641749999999998</c:v>
                </c:pt>
                <c:pt idx="47228">
                  <c:v>3.26355</c:v>
                </c:pt>
                <c:pt idx="47229">
                  <c:v>3.2641990000000001</c:v>
                </c:pt>
                <c:pt idx="47230">
                  <c:v>3.2598959999999999</c:v>
                </c:pt>
                <c:pt idx="47231">
                  <c:v>3.261555</c:v>
                </c:pt>
                <c:pt idx="47232">
                  <c:v>3.2601360000000001</c:v>
                </c:pt>
                <c:pt idx="47233">
                  <c:v>3.2605209999999998</c:v>
                </c:pt>
                <c:pt idx="47234">
                  <c:v>3.2666029999999999</c:v>
                </c:pt>
                <c:pt idx="47235">
                  <c:v>3.2660019999999998</c:v>
                </c:pt>
                <c:pt idx="47236">
                  <c:v>3.2665310000000001</c:v>
                </c:pt>
                <c:pt idx="47237">
                  <c:v>3.2629009999999998</c:v>
                </c:pt>
                <c:pt idx="47238">
                  <c:v>3.25766</c:v>
                </c:pt>
                <c:pt idx="47239">
                  <c:v>3.2555209999999999</c:v>
                </c:pt>
                <c:pt idx="47240">
                  <c:v>3.2591030000000001</c:v>
                </c:pt>
                <c:pt idx="47241">
                  <c:v>3.2593670000000001</c:v>
                </c:pt>
                <c:pt idx="47242">
                  <c:v>3.255064</c:v>
                </c:pt>
                <c:pt idx="47243">
                  <c:v>3.2494860000000001</c:v>
                </c:pt>
                <c:pt idx="47244">
                  <c:v>3.245015</c:v>
                </c:pt>
                <c:pt idx="47245">
                  <c:v>3.2451590000000001</c:v>
                </c:pt>
                <c:pt idx="47246">
                  <c:v>3.249727</c:v>
                </c:pt>
                <c:pt idx="47247">
                  <c:v>3.2469380000000001</c:v>
                </c:pt>
                <c:pt idx="47248">
                  <c:v>3.2415530000000001</c:v>
                </c:pt>
                <c:pt idx="47249">
                  <c:v>3.2409279999999998</c:v>
                </c:pt>
                <c:pt idx="47250">
                  <c:v>3.250184</c:v>
                </c:pt>
                <c:pt idx="47251">
                  <c:v>3.2514340000000002</c:v>
                </c:pt>
                <c:pt idx="47252">
                  <c:v>3.2479480000000001</c:v>
                </c:pt>
                <c:pt idx="47253">
                  <c:v>3.2474430000000001</c:v>
                </c:pt>
                <c:pt idx="47254">
                  <c:v>3.2494139999999998</c:v>
                </c:pt>
                <c:pt idx="47255">
                  <c:v>3.2562660000000001</c:v>
                </c:pt>
                <c:pt idx="47256">
                  <c:v>3.2552319999999999</c:v>
                </c:pt>
                <c:pt idx="47257">
                  <c:v>3.2546309999999998</c:v>
                </c:pt>
                <c:pt idx="47258">
                  <c:v>3.2584300000000002</c:v>
                </c:pt>
                <c:pt idx="47259">
                  <c:v>3.2545109999999999</c:v>
                </c:pt>
                <c:pt idx="47260">
                  <c:v>3.2502800000000001</c:v>
                </c:pt>
                <c:pt idx="47261">
                  <c:v>3.251217</c:v>
                </c:pt>
                <c:pt idx="47262">
                  <c:v>3.2469139999999999</c:v>
                </c:pt>
                <c:pt idx="47263">
                  <c:v>3.239846</c:v>
                </c:pt>
                <c:pt idx="47264">
                  <c:v>3.2398699999999998</c:v>
                </c:pt>
                <c:pt idx="47265">
                  <c:v>3.2417929999999999</c:v>
                </c:pt>
                <c:pt idx="47266">
                  <c:v>3.2385959999999998</c:v>
                </c:pt>
                <c:pt idx="47267">
                  <c:v>3.230591</c:v>
                </c:pt>
                <c:pt idx="47268">
                  <c:v>3.2326100000000002</c:v>
                </c:pt>
                <c:pt idx="47269">
                  <c:v>3.2497750000000001</c:v>
                </c:pt>
                <c:pt idx="47270">
                  <c:v>3.2523710000000001</c:v>
                </c:pt>
                <c:pt idx="47271">
                  <c:v>3.2519870000000002</c:v>
                </c:pt>
                <c:pt idx="47272">
                  <c:v>3.2478280000000002</c:v>
                </c:pt>
                <c:pt idx="47273">
                  <c:v>3.239582</c:v>
                </c:pt>
                <c:pt idx="47274">
                  <c:v>3.228186</c:v>
                </c:pt>
                <c:pt idx="47275">
                  <c:v>3.2192430000000001</c:v>
                </c:pt>
                <c:pt idx="47276">
                  <c:v>3.2190750000000001</c:v>
                </c:pt>
                <c:pt idx="47277">
                  <c:v>3.220926</c:v>
                </c:pt>
                <c:pt idx="47278">
                  <c:v>3.2196039999999999</c:v>
                </c:pt>
                <c:pt idx="47279">
                  <c:v>3.2176809999999998</c:v>
                </c:pt>
                <c:pt idx="47280">
                  <c:v>3.2199170000000001</c:v>
                </c:pt>
                <c:pt idx="47281">
                  <c:v>3.225133</c:v>
                </c:pt>
                <c:pt idx="47282">
                  <c:v>3.2311920000000001</c:v>
                </c:pt>
                <c:pt idx="47283">
                  <c:v>3.2393649999999998</c:v>
                </c:pt>
                <c:pt idx="47284">
                  <c:v>3.2345090000000001</c:v>
                </c:pt>
                <c:pt idx="47285">
                  <c:v>3.230302</c:v>
                </c:pt>
                <c:pt idx="47286">
                  <c:v>3.2384759999999999</c:v>
                </c:pt>
                <c:pt idx="47287">
                  <c:v>3.2412890000000001</c:v>
                </c:pt>
                <c:pt idx="47288">
                  <c:v>3.238283</c:v>
                </c:pt>
                <c:pt idx="47289">
                  <c:v>3.232586</c:v>
                </c:pt>
                <c:pt idx="47290">
                  <c:v>3.2276090000000002</c:v>
                </c:pt>
                <c:pt idx="47291">
                  <c:v>3.2307109999999999</c:v>
                </c:pt>
                <c:pt idx="47292">
                  <c:v>3.2369370000000002</c:v>
                </c:pt>
                <c:pt idx="47293">
                  <c:v>3.2403270000000002</c:v>
                </c:pt>
                <c:pt idx="47294">
                  <c:v>3.2395100000000001</c:v>
                </c:pt>
                <c:pt idx="47295">
                  <c:v>3.2399659999999999</c:v>
                </c:pt>
                <c:pt idx="47296">
                  <c:v>3.2368649999999999</c:v>
                </c:pt>
                <c:pt idx="47297">
                  <c:v>3.2323940000000002</c:v>
                </c:pt>
                <c:pt idx="47298">
                  <c:v>3.2275369999999999</c:v>
                </c:pt>
                <c:pt idx="47299">
                  <c:v>3.222753</c:v>
                </c:pt>
                <c:pt idx="47300">
                  <c:v>3.2233540000000001</c:v>
                </c:pt>
                <c:pt idx="47301">
                  <c:v>3.2217920000000002</c:v>
                </c:pt>
                <c:pt idx="47302">
                  <c:v>3.2197480000000001</c:v>
                </c:pt>
                <c:pt idx="47303">
                  <c:v>3.2187389999999998</c:v>
                </c:pt>
                <c:pt idx="47304">
                  <c:v>3.220974</c:v>
                </c:pt>
                <c:pt idx="47305">
                  <c:v>3.219436</c:v>
                </c:pt>
                <c:pt idx="47306">
                  <c:v>3.2226089999999998</c:v>
                </c:pt>
                <c:pt idx="47307">
                  <c:v>3.2268159999999999</c:v>
                </c:pt>
                <c:pt idx="47308">
                  <c:v>3.2270319999999999</c:v>
                </c:pt>
                <c:pt idx="47309">
                  <c:v>3.22309</c:v>
                </c:pt>
                <c:pt idx="47310">
                  <c:v>3.2193640000000001</c:v>
                </c:pt>
                <c:pt idx="47311">
                  <c:v>3.221768</c:v>
                </c:pt>
                <c:pt idx="47312">
                  <c:v>3.222296</c:v>
                </c:pt>
                <c:pt idx="47313">
                  <c:v>3.2277300000000002</c:v>
                </c:pt>
                <c:pt idx="47314">
                  <c:v>3.2292679999999998</c:v>
                </c:pt>
                <c:pt idx="47315">
                  <c:v>3.224653</c:v>
                </c:pt>
                <c:pt idx="47316">
                  <c:v>3.2223449999999998</c:v>
                </c:pt>
                <c:pt idx="47317">
                  <c:v>3.2173919999999998</c:v>
                </c:pt>
                <c:pt idx="47318">
                  <c:v>3.2123919999999999</c:v>
                </c:pt>
                <c:pt idx="47319">
                  <c:v>3.2133530000000001</c:v>
                </c:pt>
                <c:pt idx="47320">
                  <c:v>3.215204</c:v>
                </c:pt>
                <c:pt idx="47321">
                  <c:v>3.2135940000000001</c:v>
                </c:pt>
                <c:pt idx="47322">
                  <c:v>3.2144349999999999</c:v>
                </c:pt>
                <c:pt idx="47323">
                  <c:v>3.2178010000000001</c:v>
                </c:pt>
                <c:pt idx="47324">
                  <c:v>3.2208779999999999</c:v>
                </c:pt>
                <c:pt idx="47325">
                  <c:v>3.225133</c:v>
                </c:pt>
                <c:pt idx="47326">
                  <c:v>3.2304219999999999</c:v>
                </c:pt>
                <c:pt idx="47327">
                  <c:v>3.230591</c:v>
                </c:pt>
                <c:pt idx="47328">
                  <c:v>3.2280899999999999</c:v>
                </c:pt>
                <c:pt idx="47329">
                  <c:v>3.2312880000000002</c:v>
                </c:pt>
                <c:pt idx="47330">
                  <c:v>3.2347980000000001</c:v>
                </c:pt>
                <c:pt idx="47331">
                  <c:v>3.23136</c:v>
                </c:pt>
                <c:pt idx="47332">
                  <c:v>3.231312</c:v>
                </c:pt>
                <c:pt idx="47333">
                  <c:v>3.2278739999999999</c:v>
                </c:pt>
                <c:pt idx="47334">
                  <c:v>3.2278020000000001</c:v>
                </c:pt>
                <c:pt idx="47335">
                  <c:v>3.2286670000000002</c:v>
                </c:pt>
                <c:pt idx="47336">
                  <c:v>3.2353990000000001</c:v>
                </c:pt>
                <c:pt idx="47337">
                  <c:v>3.2356630000000002</c:v>
                </c:pt>
                <c:pt idx="47338">
                  <c:v>3.2319369999999998</c:v>
                </c:pt>
                <c:pt idx="47339">
                  <c:v>3.2346050000000002</c:v>
                </c:pt>
                <c:pt idx="47340">
                  <c:v>3.234918</c:v>
                </c:pt>
                <c:pt idx="47341">
                  <c:v>3.234076</c:v>
                </c:pt>
                <c:pt idx="47342">
                  <c:v>3.234124</c:v>
                </c:pt>
                <c:pt idx="47343">
                  <c:v>3.2337400000000001</c:v>
                </c:pt>
                <c:pt idx="47344">
                  <c:v>3.2388370000000002</c:v>
                </c:pt>
                <c:pt idx="47345">
                  <c:v>3.2423220000000001</c:v>
                </c:pt>
                <c:pt idx="47346">
                  <c:v>3.2420339999999999</c:v>
                </c:pt>
                <c:pt idx="47347">
                  <c:v>3.2475390000000002</c:v>
                </c:pt>
                <c:pt idx="47348">
                  <c:v>3.2493660000000002</c:v>
                </c:pt>
                <c:pt idx="47349">
                  <c:v>3.2477070000000001</c:v>
                </c:pt>
                <c:pt idx="47350">
                  <c:v>3.2464810000000002</c:v>
                </c:pt>
                <c:pt idx="47351">
                  <c:v>3.2452070000000002</c:v>
                </c:pt>
                <c:pt idx="47352">
                  <c:v>3.2464569999999999</c:v>
                </c:pt>
                <c:pt idx="47353">
                  <c:v>3.2492220000000001</c:v>
                </c:pt>
                <c:pt idx="47354">
                  <c:v>3.2508089999999998</c:v>
                </c:pt>
                <c:pt idx="47355">
                  <c:v>3.2481640000000001</c:v>
                </c:pt>
                <c:pt idx="47356">
                  <c:v>3.241625</c:v>
                </c:pt>
                <c:pt idx="47357">
                  <c:v>3.243236</c:v>
                </c:pt>
                <c:pt idx="47358">
                  <c:v>3.2443659999999999</c:v>
                </c:pt>
                <c:pt idx="47359">
                  <c:v>3.2409279999999998</c:v>
                </c:pt>
                <c:pt idx="47360">
                  <c:v>3.2410239999999999</c:v>
                </c:pt>
                <c:pt idx="47361">
                  <c:v>3.2392210000000001</c:v>
                </c:pt>
                <c:pt idx="47362">
                  <c:v>3.235687</c:v>
                </c:pt>
                <c:pt idx="47363">
                  <c:v>3.2364320000000002</c:v>
                </c:pt>
                <c:pt idx="47364">
                  <c:v>3.2366730000000001</c:v>
                </c:pt>
                <c:pt idx="47365">
                  <c:v>3.2390050000000001</c:v>
                </c:pt>
                <c:pt idx="47366">
                  <c:v>3.2423700000000002</c:v>
                </c:pt>
                <c:pt idx="47367">
                  <c:v>3.2424430000000002</c:v>
                </c:pt>
                <c:pt idx="47368">
                  <c:v>3.2362160000000002</c:v>
                </c:pt>
                <c:pt idx="47369">
                  <c:v>3.2334510000000001</c:v>
                </c:pt>
                <c:pt idx="47370">
                  <c:v>3.2385959999999998</c:v>
                </c:pt>
                <c:pt idx="47371">
                  <c:v>3.2398699999999998</c:v>
                </c:pt>
                <c:pt idx="47372">
                  <c:v>3.2466740000000001</c:v>
                </c:pt>
                <c:pt idx="47373">
                  <c:v>3.2551359999999998</c:v>
                </c:pt>
                <c:pt idx="47374">
                  <c:v>3.2505679999999999</c:v>
                </c:pt>
                <c:pt idx="47375">
                  <c:v>3.2387160000000002</c:v>
                </c:pt>
                <c:pt idx="47376">
                  <c:v>3.2355909999999999</c:v>
                </c:pt>
                <c:pt idx="47377">
                  <c:v>3.234918</c:v>
                </c:pt>
                <c:pt idx="47378">
                  <c:v>3.231913</c:v>
                </c:pt>
                <c:pt idx="47379">
                  <c:v>3.2284030000000001</c:v>
                </c:pt>
                <c:pt idx="47380">
                  <c:v>3.2294610000000001</c:v>
                </c:pt>
                <c:pt idx="47381">
                  <c:v>3.229028</c:v>
                </c:pt>
                <c:pt idx="47382">
                  <c:v>3.2280660000000001</c:v>
                </c:pt>
                <c:pt idx="47383">
                  <c:v>3.2286429999999999</c:v>
                </c:pt>
                <c:pt idx="47384">
                  <c:v>3.232418</c:v>
                </c:pt>
                <c:pt idx="47385">
                  <c:v>3.2337400000000001</c:v>
                </c:pt>
                <c:pt idx="47386">
                  <c:v>3.2368649999999999</c:v>
                </c:pt>
                <c:pt idx="47387">
                  <c:v>3.2381150000000001</c:v>
                </c:pt>
                <c:pt idx="47388">
                  <c:v>3.2366730000000001</c:v>
                </c:pt>
                <c:pt idx="47389">
                  <c:v>3.2371780000000001</c:v>
                </c:pt>
                <c:pt idx="47390">
                  <c:v>3.238235</c:v>
                </c:pt>
                <c:pt idx="47391">
                  <c:v>3.2402549999999999</c:v>
                </c:pt>
                <c:pt idx="47392">
                  <c:v>3.2417690000000001</c:v>
                </c:pt>
                <c:pt idx="47393">
                  <c:v>3.2413609999999999</c:v>
                </c:pt>
                <c:pt idx="47394">
                  <c:v>3.238788</c:v>
                </c:pt>
                <c:pt idx="47395">
                  <c:v>3.2351580000000002</c:v>
                </c:pt>
                <c:pt idx="47396">
                  <c:v>3.2353510000000001</c:v>
                </c:pt>
                <c:pt idx="47397">
                  <c:v>3.2310469999999998</c:v>
                </c:pt>
                <c:pt idx="47398">
                  <c:v>3.2314799999999999</c:v>
                </c:pt>
                <c:pt idx="47399">
                  <c:v>3.229965</c:v>
                </c:pt>
                <c:pt idx="47400">
                  <c:v>3.2305419999999998</c:v>
                </c:pt>
                <c:pt idx="47401">
                  <c:v>3.2283550000000001</c:v>
                </c:pt>
                <c:pt idx="47402">
                  <c:v>3.2267199999999998</c:v>
                </c:pt>
                <c:pt idx="47403">
                  <c:v>3.229797</c:v>
                </c:pt>
                <c:pt idx="47404">
                  <c:v>3.232586</c:v>
                </c:pt>
                <c:pt idx="47405">
                  <c:v>3.2359040000000001</c:v>
                </c:pt>
                <c:pt idx="47406">
                  <c:v>3.2373940000000001</c:v>
                </c:pt>
                <c:pt idx="47407">
                  <c:v>3.2384279999999999</c:v>
                </c:pt>
                <c:pt idx="47408">
                  <c:v>3.2376589999999998</c:v>
                </c:pt>
                <c:pt idx="47409">
                  <c:v>3.2388119999999998</c:v>
                </c:pt>
                <c:pt idx="47410">
                  <c:v>3.238067</c:v>
                </c:pt>
                <c:pt idx="47411">
                  <c:v>3.2329949999999998</c:v>
                </c:pt>
                <c:pt idx="47412">
                  <c:v>3.2322489999999999</c:v>
                </c:pt>
                <c:pt idx="47413">
                  <c:v>3.2317450000000001</c:v>
                </c:pt>
                <c:pt idx="47414">
                  <c:v>3.2292200000000002</c:v>
                </c:pt>
                <c:pt idx="47415">
                  <c:v>3.2291720000000002</c:v>
                </c:pt>
                <c:pt idx="47416">
                  <c:v>3.2281140000000001</c:v>
                </c:pt>
                <c:pt idx="47417">
                  <c:v>3.2304940000000002</c:v>
                </c:pt>
                <c:pt idx="47418">
                  <c:v>3.235519</c:v>
                </c:pt>
                <c:pt idx="47419">
                  <c:v>3.241168</c:v>
                </c:pt>
                <c:pt idx="47420">
                  <c:v>3.243789</c:v>
                </c:pt>
                <c:pt idx="47421">
                  <c:v>3.2416010000000002</c:v>
                </c:pt>
                <c:pt idx="47422">
                  <c:v>3.2392210000000001</c:v>
                </c:pt>
                <c:pt idx="47423">
                  <c:v>3.2349899999999998</c:v>
                </c:pt>
                <c:pt idx="47424">
                  <c:v>3.2397019999999999</c:v>
                </c:pt>
                <c:pt idx="47425">
                  <c:v>3.2446299999999999</c:v>
                </c:pt>
                <c:pt idx="47426">
                  <c:v>3.2459760000000002</c:v>
                </c:pt>
                <c:pt idx="47427">
                  <c:v>3.2489810000000001</c:v>
                </c:pt>
                <c:pt idx="47428">
                  <c:v>3.247611</c:v>
                </c:pt>
                <c:pt idx="47429">
                  <c:v>3.2445339999999998</c:v>
                </c:pt>
                <c:pt idx="47430">
                  <c:v>3.2415289999999999</c:v>
                </c:pt>
                <c:pt idx="47431">
                  <c:v>3.2371539999999999</c:v>
                </c:pt>
                <c:pt idx="47432">
                  <c:v>3.2317450000000001</c:v>
                </c:pt>
                <c:pt idx="47433">
                  <c:v>3.2338840000000002</c:v>
                </c:pt>
                <c:pt idx="47434">
                  <c:v>3.2387640000000002</c:v>
                </c:pt>
                <c:pt idx="47435">
                  <c:v>3.2402069999999998</c:v>
                </c:pt>
                <c:pt idx="47436">
                  <c:v>3.2385959999999998</c:v>
                </c:pt>
                <c:pt idx="47437">
                  <c:v>3.241914</c:v>
                </c:pt>
                <c:pt idx="47438">
                  <c:v>3.2430430000000001</c:v>
                </c:pt>
                <c:pt idx="47439">
                  <c:v>3.2419380000000002</c:v>
                </c:pt>
                <c:pt idx="47440">
                  <c:v>3.2407599999999999</c:v>
                </c:pt>
                <c:pt idx="47441">
                  <c:v>3.238283</c:v>
                </c:pt>
                <c:pt idx="47442">
                  <c:v>3.2379470000000001</c:v>
                </c:pt>
                <c:pt idx="47443">
                  <c:v>3.239341</c:v>
                </c:pt>
                <c:pt idx="47444">
                  <c:v>3.2428750000000002</c:v>
                </c:pt>
                <c:pt idx="47445">
                  <c:v>3.2450389999999998</c:v>
                </c:pt>
                <c:pt idx="47446">
                  <c:v>3.2451349999999999</c:v>
                </c:pt>
                <c:pt idx="47447">
                  <c:v>3.2472029999999998</c:v>
                </c:pt>
                <c:pt idx="47448">
                  <c:v>3.245568</c:v>
                </c:pt>
                <c:pt idx="47449">
                  <c:v>3.2451110000000001</c:v>
                </c:pt>
                <c:pt idx="47450">
                  <c:v>3.247179</c:v>
                </c:pt>
                <c:pt idx="47451">
                  <c:v>3.2466499999999998</c:v>
                </c:pt>
                <c:pt idx="47452">
                  <c:v>3.2468180000000002</c:v>
                </c:pt>
                <c:pt idx="47453">
                  <c:v>3.2515779999999999</c:v>
                </c:pt>
                <c:pt idx="47454">
                  <c:v>3.2538619999999998</c:v>
                </c:pt>
                <c:pt idx="47455">
                  <c:v>3.246578</c:v>
                </c:pt>
                <c:pt idx="47456">
                  <c:v>3.2418420000000001</c:v>
                </c:pt>
                <c:pt idx="47457">
                  <c:v>3.2368890000000001</c:v>
                </c:pt>
                <c:pt idx="47458">
                  <c:v>3.2394370000000001</c:v>
                </c:pt>
                <c:pt idx="47459">
                  <c:v>3.2379950000000002</c:v>
                </c:pt>
                <c:pt idx="47460">
                  <c:v>3.237082</c:v>
                </c:pt>
                <c:pt idx="47461">
                  <c:v>3.2351580000000002</c:v>
                </c:pt>
                <c:pt idx="47462">
                  <c:v>3.2342209999999998</c:v>
                </c:pt>
                <c:pt idx="47463">
                  <c:v>3.2325620000000002</c:v>
                </c:pt>
                <c:pt idx="47464">
                  <c:v>3.2255660000000002</c:v>
                </c:pt>
                <c:pt idx="47465">
                  <c:v>3.2257340000000001</c:v>
                </c:pt>
                <c:pt idx="47466">
                  <c:v>3.2307109999999999</c:v>
                </c:pt>
                <c:pt idx="47467">
                  <c:v>3.2341730000000002</c:v>
                </c:pt>
                <c:pt idx="47468">
                  <c:v>3.2350379999999999</c:v>
                </c:pt>
                <c:pt idx="47469">
                  <c:v>3.2342930000000001</c:v>
                </c:pt>
                <c:pt idx="47470">
                  <c:v>3.23963</c:v>
                </c:pt>
                <c:pt idx="47471">
                  <c:v>3.2448950000000001</c:v>
                </c:pt>
                <c:pt idx="47472">
                  <c:v>3.250785</c:v>
                </c:pt>
                <c:pt idx="47473">
                  <c:v>3.2500629999999999</c:v>
                </c:pt>
                <c:pt idx="47474">
                  <c:v>3.247852</c:v>
                </c:pt>
                <c:pt idx="47475">
                  <c:v>3.236024</c:v>
                </c:pt>
                <c:pt idx="47476">
                  <c:v>3.230086</c:v>
                </c:pt>
                <c:pt idx="47477">
                  <c:v>3.2286429999999999</c:v>
                </c:pt>
                <c:pt idx="47478">
                  <c:v>3.2270810000000001</c:v>
                </c:pt>
                <c:pt idx="47479">
                  <c:v>3.234461</c:v>
                </c:pt>
                <c:pt idx="47480">
                  <c:v>3.2319849999999999</c:v>
                </c:pt>
                <c:pt idx="47481">
                  <c:v>3.2302059999999999</c:v>
                </c:pt>
                <c:pt idx="47482">
                  <c:v>3.2358310000000001</c:v>
                </c:pt>
                <c:pt idx="47483">
                  <c:v>3.2340279999999999</c:v>
                </c:pt>
                <c:pt idx="47484">
                  <c:v>3.2322009999999999</c:v>
                </c:pt>
                <c:pt idx="47485">
                  <c:v>3.2348460000000001</c:v>
                </c:pt>
                <c:pt idx="47486">
                  <c:v>3.2402549999999999</c:v>
                </c:pt>
                <c:pt idx="47487">
                  <c:v>3.2403270000000002</c:v>
                </c:pt>
                <c:pt idx="47488">
                  <c:v>3.2439809999999998</c:v>
                </c:pt>
                <c:pt idx="47489">
                  <c:v>3.2489340000000002</c:v>
                </c:pt>
                <c:pt idx="47490">
                  <c:v>3.2465290000000002</c:v>
                </c:pt>
                <c:pt idx="47491">
                  <c:v>3.2419859999999998</c:v>
                </c:pt>
                <c:pt idx="47492">
                  <c:v>3.2368410000000001</c:v>
                </c:pt>
                <c:pt idx="47493">
                  <c:v>3.2342689999999998</c:v>
                </c:pt>
                <c:pt idx="47494">
                  <c:v>3.2336680000000002</c:v>
                </c:pt>
                <c:pt idx="47495">
                  <c:v>3.2303500000000001</c:v>
                </c:pt>
                <c:pt idx="47496">
                  <c:v>3.23047</c:v>
                </c:pt>
                <c:pt idx="47497">
                  <c:v>3.229749</c:v>
                </c:pt>
                <c:pt idx="47498">
                  <c:v>3.2286670000000002</c:v>
                </c:pt>
                <c:pt idx="47499">
                  <c:v>3.2314080000000001</c:v>
                </c:pt>
                <c:pt idx="47500">
                  <c:v>3.2292200000000002</c:v>
                </c:pt>
                <c:pt idx="47501">
                  <c:v>3.2291720000000002</c:v>
                </c:pt>
                <c:pt idx="47502">
                  <c:v>3.2294610000000001</c:v>
                </c:pt>
                <c:pt idx="47503">
                  <c:v>3.2328260000000002</c:v>
                </c:pt>
                <c:pt idx="47504">
                  <c:v>3.2376589999999998</c:v>
                </c:pt>
                <c:pt idx="47505">
                  <c:v>3.2361439999999999</c:v>
                </c:pt>
                <c:pt idx="47506">
                  <c:v>3.2379950000000002</c:v>
                </c:pt>
                <c:pt idx="47507">
                  <c:v>3.236793</c:v>
                </c:pt>
                <c:pt idx="47508">
                  <c:v>3.2350140000000001</c:v>
                </c:pt>
                <c:pt idx="47509">
                  <c:v>3.2341000000000002</c:v>
                </c:pt>
                <c:pt idx="47510">
                  <c:v>3.2327059999999999</c:v>
                </c:pt>
                <c:pt idx="47511">
                  <c:v>3.2291720000000002</c:v>
                </c:pt>
                <c:pt idx="47512">
                  <c:v>3.2260949999999999</c:v>
                </c:pt>
                <c:pt idx="47513">
                  <c:v>3.2254459999999998</c:v>
                </c:pt>
                <c:pt idx="47514">
                  <c:v>3.2243400000000002</c:v>
                </c:pt>
                <c:pt idx="47515">
                  <c:v>3.2242920000000002</c:v>
                </c:pt>
                <c:pt idx="47516">
                  <c:v>3.2247970000000001</c:v>
                </c:pt>
                <c:pt idx="47517">
                  <c:v>3.2257340000000001</c:v>
                </c:pt>
                <c:pt idx="47518">
                  <c:v>3.231865</c:v>
                </c:pt>
                <c:pt idx="47519">
                  <c:v>3.2422019999999998</c:v>
                </c:pt>
                <c:pt idx="47520">
                  <c:v>3.244005</c:v>
                </c:pt>
                <c:pt idx="47521">
                  <c:v>3.242515</c:v>
                </c:pt>
                <c:pt idx="47522">
                  <c:v>3.2335720000000001</c:v>
                </c:pt>
                <c:pt idx="47523">
                  <c:v>3.2233299999999998</c:v>
                </c:pt>
                <c:pt idx="47524">
                  <c:v>3.2185220000000001</c:v>
                </c:pt>
                <c:pt idx="47525">
                  <c:v>3.2156850000000001</c:v>
                </c:pt>
                <c:pt idx="47526">
                  <c:v>3.2188110000000001</c:v>
                </c:pt>
                <c:pt idx="47527">
                  <c:v>3.2283550000000001</c:v>
                </c:pt>
                <c:pt idx="47528">
                  <c:v>3.2318169999999999</c:v>
                </c:pt>
                <c:pt idx="47529">
                  <c:v>3.2297009999999999</c:v>
                </c:pt>
                <c:pt idx="47530">
                  <c:v>3.2323940000000002</c:v>
                </c:pt>
                <c:pt idx="47531">
                  <c:v>3.2292679999999998</c:v>
                </c:pt>
                <c:pt idx="47532">
                  <c:v>3.2287149999999998</c:v>
                </c:pt>
                <c:pt idx="47533">
                  <c:v>3.2283309999999998</c:v>
                </c:pt>
                <c:pt idx="47534">
                  <c:v>3.2268159999999999</c:v>
                </c:pt>
                <c:pt idx="47535">
                  <c:v>3.2256140000000002</c:v>
                </c:pt>
                <c:pt idx="47536">
                  <c:v>3.2285469999999998</c:v>
                </c:pt>
                <c:pt idx="47537">
                  <c:v>3.2302059999999999</c:v>
                </c:pt>
                <c:pt idx="47538">
                  <c:v>3.2293400000000001</c:v>
                </c:pt>
                <c:pt idx="47539">
                  <c:v>3.2277779999999998</c:v>
                </c:pt>
                <c:pt idx="47540">
                  <c:v>3.2267440000000001</c:v>
                </c:pt>
                <c:pt idx="47541">
                  <c:v>3.2250610000000002</c:v>
                </c:pt>
                <c:pt idx="47542">
                  <c:v>3.2210459999999999</c:v>
                </c:pt>
                <c:pt idx="47543">
                  <c:v>3.2281629999999999</c:v>
                </c:pt>
                <c:pt idx="47544">
                  <c:v>3.2328260000000002</c:v>
                </c:pt>
                <c:pt idx="47545">
                  <c:v>3.2350140000000001</c:v>
                </c:pt>
                <c:pt idx="47546">
                  <c:v>3.237009</c:v>
                </c:pt>
                <c:pt idx="47547">
                  <c:v>3.234461</c:v>
                </c:pt>
                <c:pt idx="47548">
                  <c:v>3.2381869999999999</c:v>
                </c:pt>
                <c:pt idx="47549">
                  <c:v>3.237009</c:v>
                </c:pt>
                <c:pt idx="47550">
                  <c:v>3.2360959999999999</c:v>
                </c:pt>
                <c:pt idx="47551">
                  <c:v>3.2352539999999999</c:v>
                </c:pt>
                <c:pt idx="47552">
                  <c:v>3.2361439999999999</c:v>
                </c:pt>
                <c:pt idx="47553">
                  <c:v>3.2352300000000001</c:v>
                </c:pt>
                <c:pt idx="47554">
                  <c:v>3.2330429999999999</c:v>
                </c:pt>
                <c:pt idx="47555">
                  <c:v>3.2311190000000001</c:v>
                </c:pt>
                <c:pt idx="47556">
                  <c:v>3.228186</c:v>
                </c:pt>
                <c:pt idx="47557">
                  <c:v>3.2242199999999999</c:v>
                </c:pt>
                <c:pt idx="47558">
                  <c:v>3.2264550000000001</c:v>
                </c:pt>
                <c:pt idx="47559">
                  <c:v>3.2237629999999999</c:v>
                </c:pt>
                <c:pt idx="47560">
                  <c:v>3.2232340000000002</c:v>
                </c:pt>
                <c:pt idx="47561">
                  <c:v>3.2269600000000001</c:v>
                </c:pt>
                <c:pt idx="47562">
                  <c:v>3.2256619999999998</c:v>
                </c:pt>
                <c:pt idx="47563">
                  <c:v>3.225085</c:v>
                </c:pt>
                <c:pt idx="47564">
                  <c:v>3.2282829999999998</c:v>
                </c:pt>
                <c:pt idx="47565">
                  <c:v>3.228259</c:v>
                </c:pt>
                <c:pt idx="47566">
                  <c:v>3.2310949999999998</c:v>
                </c:pt>
                <c:pt idx="47567">
                  <c:v>3.2314319999999999</c:v>
                </c:pt>
                <c:pt idx="47568">
                  <c:v>3.2308309999999998</c:v>
                </c:pt>
                <c:pt idx="47569">
                  <c:v>3.2331629999999998</c:v>
                </c:pt>
                <c:pt idx="47570">
                  <c:v>3.230254</c:v>
                </c:pt>
                <c:pt idx="47571">
                  <c:v>3.228259</c:v>
                </c:pt>
                <c:pt idx="47572">
                  <c:v>3.2298689999999999</c:v>
                </c:pt>
                <c:pt idx="47573">
                  <c:v>3.231023</c:v>
                </c:pt>
                <c:pt idx="47574">
                  <c:v>3.2319610000000001</c:v>
                </c:pt>
                <c:pt idx="47575">
                  <c:v>3.2334269999999998</c:v>
                </c:pt>
                <c:pt idx="47576">
                  <c:v>3.2317450000000001</c:v>
                </c:pt>
                <c:pt idx="47577">
                  <c:v>3.2323940000000002</c:v>
                </c:pt>
                <c:pt idx="47578">
                  <c:v>3.2286429999999999</c:v>
                </c:pt>
                <c:pt idx="47579">
                  <c:v>3.2280180000000001</c:v>
                </c:pt>
                <c:pt idx="47580">
                  <c:v>3.22898</c:v>
                </c:pt>
                <c:pt idx="47581">
                  <c:v>3.2313839999999998</c:v>
                </c:pt>
                <c:pt idx="47582">
                  <c:v>3.2321049999999998</c:v>
                </c:pt>
                <c:pt idx="47583">
                  <c:v>3.232898</c:v>
                </c:pt>
                <c:pt idx="47584">
                  <c:v>3.2352780000000001</c:v>
                </c:pt>
                <c:pt idx="47585">
                  <c:v>3.232802</c:v>
                </c:pt>
                <c:pt idx="47586">
                  <c:v>3.234413</c:v>
                </c:pt>
                <c:pt idx="47587">
                  <c:v>3.2363599999999999</c:v>
                </c:pt>
                <c:pt idx="47588">
                  <c:v>3.237466</c:v>
                </c:pt>
                <c:pt idx="47589">
                  <c:v>3.237466</c:v>
                </c:pt>
                <c:pt idx="47590">
                  <c:v>3.2362160000000002</c:v>
                </c:pt>
                <c:pt idx="47591">
                  <c:v>3.2352780000000001</c:v>
                </c:pt>
                <c:pt idx="47592">
                  <c:v>3.236745</c:v>
                </c:pt>
                <c:pt idx="47593">
                  <c:v>3.2361439999999999</c:v>
                </c:pt>
                <c:pt idx="47594">
                  <c:v>3.2314319999999999</c:v>
                </c:pt>
                <c:pt idx="47595">
                  <c:v>3.2322009999999999</c:v>
                </c:pt>
                <c:pt idx="47596">
                  <c:v>3.2287400000000002</c:v>
                </c:pt>
                <c:pt idx="47597">
                  <c:v>3.227706</c:v>
                </c:pt>
                <c:pt idx="47598">
                  <c:v>3.2245080000000002</c:v>
                </c:pt>
                <c:pt idx="47599">
                  <c:v>3.2221280000000001</c:v>
                </c:pt>
                <c:pt idx="47600">
                  <c:v>3.2226089999999998</c:v>
                </c:pt>
                <c:pt idx="47601">
                  <c:v>3.2220080000000002</c:v>
                </c:pt>
                <c:pt idx="47602">
                  <c:v>3.218979</c:v>
                </c:pt>
                <c:pt idx="47603">
                  <c:v>3.2197</c:v>
                </c:pt>
                <c:pt idx="47604">
                  <c:v>3.2262870000000001</c:v>
                </c:pt>
                <c:pt idx="47605">
                  <c:v>3.225806</c:v>
                </c:pt>
                <c:pt idx="47606">
                  <c:v>3.2252049999999999</c:v>
                </c:pt>
                <c:pt idx="47607">
                  <c:v>3.2261190000000002</c:v>
                </c:pt>
                <c:pt idx="47608">
                  <c:v>3.2273209999999999</c:v>
                </c:pt>
                <c:pt idx="47609">
                  <c:v>3.226432</c:v>
                </c:pt>
                <c:pt idx="47610">
                  <c:v>3.224869</c:v>
                </c:pt>
                <c:pt idx="47611">
                  <c:v>3.2292200000000002</c:v>
                </c:pt>
                <c:pt idx="47612">
                  <c:v>3.2250369999999999</c:v>
                </c:pt>
                <c:pt idx="47613">
                  <c:v>3.2165270000000001</c:v>
                </c:pt>
                <c:pt idx="47614">
                  <c:v>3.2185220000000001</c:v>
                </c:pt>
                <c:pt idx="47615">
                  <c:v>3.2189549999999998</c:v>
                </c:pt>
                <c:pt idx="47616">
                  <c:v>3.2174399999999999</c:v>
                </c:pt>
                <c:pt idx="47617">
                  <c:v>3.2141950000000001</c:v>
                </c:pt>
                <c:pt idx="47618">
                  <c:v>3.216647</c:v>
                </c:pt>
                <c:pt idx="47619">
                  <c:v>3.21821</c:v>
                </c:pt>
                <c:pt idx="47620">
                  <c:v>3.2197719999999999</c:v>
                </c:pt>
                <c:pt idx="47621">
                  <c:v>3.2210709999999998</c:v>
                </c:pt>
                <c:pt idx="47622">
                  <c:v>3.2265280000000001</c:v>
                </c:pt>
                <c:pt idx="47623">
                  <c:v>3.2262390000000001</c:v>
                </c:pt>
                <c:pt idx="47624">
                  <c:v>3.2254459999999998</c:v>
                </c:pt>
                <c:pt idx="47625">
                  <c:v>3.2248450000000002</c:v>
                </c:pt>
                <c:pt idx="47626">
                  <c:v>3.2248209999999999</c:v>
                </c:pt>
                <c:pt idx="47627">
                  <c:v>3.220974</c:v>
                </c:pt>
                <c:pt idx="47628">
                  <c:v>3.2219600000000002</c:v>
                </c:pt>
                <c:pt idx="47629">
                  <c:v>3.219147</c:v>
                </c:pt>
                <c:pt idx="47630">
                  <c:v>3.2183540000000002</c:v>
                </c:pt>
                <c:pt idx="47631">
                  <c:v>3.2202769999999998</c:v>
                </c:pt>
                <c:pt idx="47632">
                  <c:v>3.218426</c:v>
                </c:pt>
                <c:pt idx="47633">
                  <c:v>3.2206860000000002</c:v>
                </c:pt>
                <c:pt idx="47634">
                  <c:v>3.2219359999999999</c:v>
                </c:pt>
                <c:pt idx="47635">
                  <c:v>3.2215509999999998</c:v>
                </c:pt>
                <c:pt idx="47636">
                  <c:v>3.2229700000000001</c:v>
                </c:pt>
                <c:pt idx="47637">
                  <c:v>3.2252540000000001</c:v>
                </c:pt>
                <c:pt idx="47638">
                  <c:v>3.2234750000000001</c:v>
                </c:pt>
                <c:pt idx="47639">
                  <c:v>3.2249409999999998</c:v>
                </c:pt>
                <c:pt idx="47640">
                  <c:v>3.2307830000000002</c:v>
                </c:pt>
                <c:pt idx="47641">
                  <c:v>3.231865</c:v>
                </c:pt>
                <c:pt idx="47642">
                  <c:v>3.2335959999999999</c:v>
                </c:pt>
                <c:pt idx="47643">
                  <c:v>3.2288600000000001</c:v>
                </c:pt>
                <c:pt idx="47644">
                  <c:v>3.225927</c:v>
                </c:pt>
                <c:pt idx="47645">
                  <c:v>3.2306629999999998</c:v>
                </c:pt>
                <c:pt idx="47646">
                  <c:v>3.2302780000000002</c:v>
                </c:pt>
                <c:pt idx="47647">
                  <c:v>3.225133</c:v>
                </c:pt>
                <c:pt idx="47648">
                  <c:v>3.221816</c:v>
                </c:pt>
                <c:pt idx="47649">
                  <c:v>3.2246039999999998</c:v>
                </c:pt>
                <c:pt idx="47650">
                  <c:v>3.2244359999999999</c:v>
                </c:pt>
                <c:pt idx="47651">
                  <c:v>3.2228979999999998</c:v>
                </c:pt>
                <c:pt idx="47652">
                  <c:v>3.2200129999999998</c:v>
                </c:pt>
                <c:pt idx="47653">
                  <c:v>3.2215750000000001</c:v>
                </c:pt>
                <c:pt idx="47654">
                  <c:v>3.216094</c:v>
                </c:pt>
                <c:pt idx="47655">
                  <c:v>3.2185220000000001</c:v>
                </c:pt>
                <c:pt idx="47656">
                  <c:v>3.2190509999999999</c:v>
                </c:pt>
                <c:pt idx="47657">
                  <c:v>3.2185459999999999</c:v>
                </c:pt>
                <c:pt idx="47658">
                  <c:v>3.2201569999999999</c:v>
                </c:pt>
                <c:pt idx="47659">
                  <c:v>3.2205180000000002</c:v>
                </c:pt>
                <c:pt idx="47660">
                  <c:v>3.2214550000000002</c:v>
                </c:pt>
                <c:pt idx="47661">
                  <c:v>3.219436</c:v>
                </c:pt>
                <c:pt idx="47662">
                  <c:v>3.2203490000000001</c:v>
                </c:pt>
                <c:pt idx="47663">
                  <c:v>3.2207340000000002</c:v>
                </c:pt>
                <c:pt idx="47664">
                  <c:v>3.2173919999999998</c:v>
                </c:pt>
                <c:pt idx="47665">
                  <c:v>3.2181860000000002</c:v>
                </c:pt>
                <c:pt idx="47666">
                  <c:v>3.217873</c:v>
                </c:pt>
                <c:pt idx="47667">
                  <c:v>3.219484</c:v>
                </c:pt>
                <c:pt idx="47668">
                  <c:v>3.2192910000000001</c:v>
                </c:pt>
                <c:pt idx="47669">
                  <c:v>3.2155170000000002</c:v>
                </c:pt>
                <c:pt idx="47670">
                  <c:v>3.2164549999999998</c:v>
                </c:pt>
                <c:pt idx="47671">
                  <c:v>3.215204</c:v>
                </c:pt>
                <c:pt idx="47672">
                  <c:v>3.211983</c:v>
                </c:pt>
                <c:pt idx="47673">
                  <c:v>3.2096990000000001</c:v>
                </c:pt>
                <c:pt idx="47674">
                  <c:v>3.2094589999999998</c:v>
                </c:pt>
                <c:pt idx="47675">
                  <c:v>3.2117909999999998</c:v>
                </c:pt>
                <c:pt idx="47676">
                  <c:v>3.2150599999999998</c:v>
                </c:pt>
                <c:pt idx="47677">
                  <c:v>3.216431</c:v>
                </c:pt>
                <c:pt idx="47678">
                  <c:v>3.2129210000000001</c:v>
                </c:pt>
                <c:pt idx="47679">
                  <c:v>3.214267</c:v>
                </c:pt>
                <c:pt idx="47680">
                  <c:v>3.2189549999999998</c:v>
                </c:pt>
                <c:pt idx="47681">
                  <c:v>3.219436</c:v>
                </c:pt>
                <c:pt idx="47682">
                  <c:v>3.2186659999999998</c:v>
                </c:pt>
                <c:pt idx="47683">
                  <c:v>3.2151809999999998</c:v>
                </c:pt>
                <c:pt idx="47684">
                  <c:v>3.2165029999999999</c:v>
                </c:pt>
                <c:pt idx="47685">
                  <c:v>3.219436</c:v>
                </c:pt>
                <c:pt idx="47686">
                  <c:v>3.2188110000000001</c:v>
                </c:pt>
                <c:pt idx="47687">
                  <c:v>3.2165029999999999</c:v>
                </c:pt>
                <c:pt idx="47688">
                  <c:v>3.2148680000000001</c:v>
                </c:pt>
                <c:pt idx="47689">
                  <c:v>3.2093389999999999</c:v>
                </c:pt>
                <c:pt idx="47690">
                  <c:v>3.208377</c:v>
                </c:pt>
                <c:pt idx="47691">
                  <c:v>3.2084969999999999</c:v>
                </c:pt>
                <c:pt idx="47692">
                  <c:v>3.20756</c:v>
                </c:pt>
                <c:pt idx="47693">
                  <c:v>3.2040980000000001</c:v>
                </c:pt>
                <c:pt idx="47694">
                  <c:v>3.2050109999999998</c:v>
                </c:pt>
                <c:pt idx="47695">
                  <c:v>3.2070310000000002</c:v>
                </c:pt>
                <c:pt idx="47696">
                  <c:v>3.2097950000000002</c:v>
                </c:pt>
                <c:pt idx="47697">
                  <c:v>3.2150840000000001</c:v>
                </c:pt>
                <c:pt idx="47698">
                  <c:v>3.2197239999999998</c:v>
                </c:pt>
                <c:pt idx="47699">
                  <c:v>3.2154449999999999</c:v>
                </c:pt>
                <c:pt idx="47700">
                  <c:v>3.2158060000000002</c:v>
                </c:pt>
                <c:pt idx="47701">
                  <c:v>3.214267</c:v>
                </c:pt>
                <c:pt idx="47702">
                  <c:v>3.2139060000000002</c:v>
                </c:pt>
                <c:pt idx="47703">
                  <c:v>3.2141470000000001</c:v>
                </c:pt>
                <c:pt idx="47704">
                  <c:v>3.214772</c:v>
                </c:pt>
                <c:pt idx="47705">
                  <c:v>3.2134740000000002</c:v>
                </c:pt>
                <c:pt idx="47706">
                  <c:v>3.21244</c:v>
                </c:pt>
                <c:pt idx="47707">
                  <c:v>3.2129449999999999</c:v>
                </c:pt>
                <c:pt idx="47708">
                  <c:v>3.2130890000000001</c:v>
                </c:pt>
                <c:pt idx="47709">
                  <c:v>3.2140029999999999</c:v>
                </c:pt>
                <c:pt idx="47710">
                  <c:v>3.2114780000000001</c:v>
                </c:pt>
                <c:pt idx="47711">
                  <c:v>3.2120790000000001</c:v>
                </c:pt>
                <c:pt idx="47712">
                  <c:v>3.2096749999999998</c:v>
                </c:pt>
                <c:pt idx="47713">
                  <c:v>3.2071749999999999</c:v>
                </c:pt>
                <c:pt idx="47714">
                  <c:v>3.2068620000000001</c:v>
                </c:pt>
                <c:pt idx="47715">
                  <c:v>3.206213</c:v>
                </c:pt>
                <c:pt idx="47716">
                  <c:v>3.210156</c:v>
                </c:pt>
                <c:pt idx="47717">
                  <c:v>3.2144590000000002</c:v>
                </c:pt>
                <c:pt idx="47718">
                  <c:v>3.2157089999999999</c:v>
                </c:pt>
                <c:pt idx="47719">
                  <c:v>3.2169840000000001</c:v>
                </c:pt>
                <c:pt idx="47720">
                  <c:v>3.21482</c:v>
                </c:pt>
                <c:pt idx="47721">
                  <c:v>3.213762</c:v>
                </c:pt>
                <c:pt idx="47722">
                  <c:v>3.2169590000000001</c:v>
                </c:pt>
                <c:pt idx="47723">
                  <c:v>3.2185700000000002</c:v>
                </c:pt>
                <c:pt idx="47724">
                  <c:v>3.217873</c:v>
                </c:pt>
                <c:pt idx="47725">
                  <c:v>3.2148680000000001</c:v>
                </c:pt>
                <c:pt idx="47726">
                  <c:v>3.2113100000000001</c:v>
                </c:pt>
                <c:pt idx="47727">
                  <c:v>3.2051560000000001</c:v>
                </c:pt>
                <c:pt idx="47728">
                  <c:v>3.207608</c:v>
                </c:pt>
                <c:pt idx="47729">
                  <c:v>3.2079439999999999</c:v>
                </c:pt>
                <c:pt idx="47730">
                  <c:v>3.2054680000000002</c:v>
                </c:pt>
                <c:pt idx="47731">
                  <c:v>3.2023429999999999</c:v>
                </c:pt>
                <c:pt idx="47732">
                  <c:v>3.2038090000000001</c:v>
                </c:pt>
                <c:pt idx="47733">
                  <c:v>3.203665</c:v>
                </c:pt>
                <c:pt idx="47734">
                  <c:v>3.2063820000000001</c:v>
                </c:pt>
                <c:pt idx="47735">
                  <c:v>3.2082090000000001</c:v>
                </c:pt>
                <c:pt idx="47736">
                  <c:v>3.211382</c:v>
                </c:pt>
                <c:pt idx="47737">
                  <c:v>3.2175120000000001</c:v>
                </c:pt>
                <c:pt idx="47738">
                  <c:v>3.216262</c:v>
                </c:pt>
                <c:pt idx="47739">
                  <c:v>3.2180170000000001</c:v>
                </c:pt>
                <c:pt idx="47740">
                  <c:v>3.2206380000000001</c:v>
                </c:pt>
                <c:pt idx="47741">
                  <c:v>3.2231619999999999</c:v>
                </c:pt>
                <c:pt idx="47742">
                  <c:v>3.2213590000000001</c:v>
                </c:pt>
                <c:pt idx="47743">
                  <c:v>3.217489</c:v>
                </c:pt>
                <c:pt idx="47744">
                  <c:v>3.212993</c:v>
                </c:pt>
                <c:pt idx="47745">
                  <c:v>3.2110210000000001</c:v>
                </c:pt>
                <c:pt idx="47746">
                  <c:v>3.207271</c:v>
                </c:pt>
                <c:pt idx="47747">
                  <c:v>3.2051799999999999</c:v>
                </c:pt>
                <c:pt idx="47748">
                  <c:v>3.210108</c:v>
                </c:pt>
                <c:pt idx="47749">
                  <c:v>3.2072949999999998</c:v>
                </c:pt>
                <c:pt idx="47750">
                  <c:v>3.2027519999999998</c:v>
                </c:pt>
                <c:pt idx="47751">
                  <c:v>3.2015980000000002</c:v>
                </c:pt>
                <c:pt idx="47752">
                  <c:v>3.2016939999999998</c:v>
                </c:pt>
                <c:pt idx="47753">
                  <c:v>3.202102</c:v>
                </c:pt>
                <c:pt idx="47754">
                  <c:v>3.2051069999999999</c:v>
                </c:pt>
                <c:pt idx="47755">
                  <c:v>3.2065739999999998</c:v>
                </c:pt>
                <c:pt idx="47756">
                  <c:v>3.2075840000000002</c:v>
                </c:pt>
                <c:pt idx="47757">
                  <c:v>3.2061649999999999</c:v>
                </c:pt>
                <c:pt idx="47758">
                  <c:v>3.2076319999999998</c:v>
                </c:pt>
                <c:pt idx="47759">
                  <c:v>3.2123919999999999</c:v>
                </c:pt>
                <c:pt idx="47760">
                  <c:v>3.2106849999999998</c:v>
                </c:pt>
                <c:pt idx="47761">
                  <c:v>3.2119110000000002</c:v>
                </c:pt>
                <c:pt idx="47762">
                  <c:v>3.2128009999999998</c:v>
                </c:pt>
                <c:pt idx="47763">
                  <c:v>3.2116950000000002</c:v>
                </c:pt>
                <c:pt idx="47764">
                  <c:v>3.2127759999999999</c:v>
                </c:pt>
                <c:pt idx="47765">
                  <c:v>3.21393</c:v>
                </c:pt>
                <c:pt idx="47766">
                  <c:v>3.2095310000000001</c:v>
                </c:pt>
                <c:pt idx="47767">
                  <c:v>3.206045</c:v>
                </c:pt>
                <c:pt idx="47768">
                  <c:v>3.20417</c:v>
                </c:pt>
                <c:pt idx="47769">
                  <c:v>3.202728</c:v>
                </c:pt>
                <c:pt idx="47770">
                  <c:v>3.2033770000000001</c:v>
                </c:pt>
                <c:pt idx="47771">
                  <c:v>3.2041219999999999</c:v>
                </c:pt>
                <c:pt idx="47772">
                  <c:v>3.2027519999999998</c:v>
                </c:pt>
                <c:pt idx="47773">
                  <c:v>3.2033290000000001</c:v>
                </c:pt>
                <c:pt idx="47774">
                  <c:v>3.205997</c:v>
                </c:pt>
                <c:pt idx="47775">
                  <c:v>3.2064300000000001</c:v>
                </c:pt>
                <c:pt idx="47776">
                  <c:v>3.2079439999999999</c:v>
                </c:pt>
                <c:pt idx="47777">
                  <c:v>3.2084489999999999</c:v>
                </c:pt>
                <c:pt idx="47778">
                  <c:v>3.208545</c:v>
                </c:pt>
                <c:pt idx="47779">
                  <c:v>3.211719</c:v>
                </c:pt>
                <c:pt idx="47780">
                  <c:v>3.2123919999999999</c:v>
                </c:pt>
                <c:pt idx="47781">
                  <c:v>3.2113339999999999</c:v>
                </c:pt>
                <c:pt idx="47782">
                  <c:v>3.2141229999999998</c:v>
                </c:pt>
                <c:pt idx="47783">
                  <c:v>3.2132329999999998</c:v>
                </c:pt>
                <c:pt idx="47784">
                  <c:v>3.2127520000000001</c:v>
                </c:pt>
                <c:pt idx="47785">
                  <c:v>3.2182339999999998</c:v>
                </c:pt>
                <c:pt idx="47786">
                  <c:v>3.2185700000000002</c:v>
                </c:pt>
                <c:pt idx="47787">
                  <c:v>3.2157809999999998</c:v>
                </c:pt>
                <c:pt idx="47788">
                  <c:v>3.2075119999999999</c:v>
                </c:pt>
                <c:pt idx="47789">
                  <c:v>3.2065980000000001</c:v>
                </c:pt>
                <c:pt idx="47790">
                  <c:v>3.2075119999999999</c:v>
                </c:pt>
                <c:pt idx="47791">
                  <c:v>3.2084009999999998</c:v>
                </c:pt>
                <c:pt idx="47792">
                  <c:v>3.2099160000000002</c:v>
                </c:pt>
                <c:pt idx="47793">
                  <c:v>3.210156</c:v>
                </c:pt>
                <c:pt idx="47794">
                  <c:v>3.2064300000000001</c:v>
                </c:pt>
                <c:pt idx="47795">
                  <c:v>3.207824</c:v>
                </c:pt>
                <c:pt idx="47796">
                  <c:v>3.2120790000000001</c:v>
                </c:pt>
                <c:pt idx="47797">
                  <c:v>3.2125840000000001</c:v>
                </c:pt>
                <c:pt idx="47798">
                  <c:v>3.2109489999999998</c:v>
                </c:pt>
                <c:pt idx="47799">
                  <c:v>3.2115499999999999</c:v>
                </c:pt>
                <c:pt idx="47800">
                  <c:v>3.2134019999999999</c:v>
                </c:pt>
                <c:pt idx="47801">
                  <c:v>3.2162860000000002</c:v>
                </c:pt>
                <c:pt idx="47802">
                  <c:v>3.2131370000000001</c:v>
                </c:pt>
                <c:pt idx="47803">
                  <c:v>3.2127759999999999</c:v>
                </c:pt>
                <c:pt idx="47804">
                  <c:v>3.215589</c:v>
                </c:pt>
                <c:pt idx="47805">
                  <c:v>3.2153969999999998</c:v>
                </c:pt>
                <c:pt idx="47806">
                  <c:v>3.2113100000000001</c:v>
                </c:pt>
                <c:pt idx="47807">
                  <c:v>3.211382</c:v>
                </c:pt>
                <c:pt idx="47808">
                  <c:v>3.2116709999999999</c:v>
                </c:pt>
                <c:pt idx="47809">
                  <c:v>3.2094830000000001</c:v>
                </c:pt>
                <c:pt idx="47810">
                  <c:v>3.2059730000000002</c:v>
                </c:pt>
                <c:pt idx="47811">
                  <c:v>3.2068620000000001</c:v>
                </c:pt>
                <c:pt idx="47812">
                  <c:v>3.2061410000000001</c:v>
                </c:pt>
                <c:pt idx="47813">
                  <c:v>3.2068150000000002</c:v>
                </c:pt>
                <c:pt idx="47814">
                  <c:v>3.207319</c:v>
                </c:pt>
                <c:pt idx="47815">
                  <c:v>3.2105410000000001</c:v>
                </c:pt>
                <c:pt idx="47816">
                  <c:v>3.2154210000000001</c:v>
                </c:pt>
                <c:pt idx="47817">
                  <c:v>3.215589</c:v>
                </c:pt>
                <c:pt idx="47818">
                  <c:v>3.2131850000000002</c:v>
                </c:pt>
                <c:pt idx="47819">
                  <c:v>3.213762</c:v>
                </c:pt>
                <c:pt idx="47820">
                  <c:v>3.2139060000000002</c:v>
                </c:pt>
                <c:pt idx="47821">
                  <c:v>3.218162</c:v>
                </c:pt>
                <c:pt idx="47822">
                  <c:v>3.2187389999999998</c:v>
                </c:pt>
                <c:pt idx="47823">
                  <c:v>3.215157</c:v>
                </c:pt>
                <c:pt idx="47824">
                  <c:v>3.2155649999999998</c:v>
                </c:pt>
                <c:pt idx="47825">
                  <c:v>3.2151079999999999</c:v>
                </c:pt>
                <c:pt idx="47826">
                  <c:v>3.211983</c:v>
                </c:pt>
                <c:pt idx="47827">
                  <c:v>3.209435</c:v>
                </c:pt>
                <c:pt idx="47828">
                  <c:v>3.2082329999999999</c:v>
                </c:pt>
                <c:pt idx="47829">
                  <c:v>3.2083050000000002</c:v>
                </c:pt>
                <c:pt idx="47830">
                  <c:v>3.2083529999999998</c:v>
                </c:pt>
                <c:pt idx="47831">
                  <c:v>3.2078720000000001</c:v>
                </c:pt>
                <c:pt idx="47832">
                  <c:v>3.206334</c:v>
                </c:pt>
                <c:pt idx="47833">
                  <c:v>3.203954</c:v>
                </c:pt>
                <c:pt idx="47834">
                  <c:v>3.2051799999999999</c:v>
                </c:pt>
                <c:pt idx="47835">
                  <c:v>3.2093389999999999</c:v>
                </c:pt>
                <c:pt idx="47836">
                  <c:v>3.2112620000000001</c:v>
                </c:pt>
                <c:pt idx="47837">
                  <c:v>3.212993</c:v>
                </c:pt>
                <c:pt idx="47838">
                  <c:v>3.2156609999999999</c:v>
                </c:pt>
                <c:pt idx="47839">
                  <c:v>3.2140029999999999</c:v>
                </c:pt>
                <c:pt idx="47840">
                  <c:v>3.2143389999999998</c:v>
                </c:pt>
                <c:pt idx="47841">
                  <c:v>3.214556</c:v>
                </c:pt>
                <c:pt idx="47842">
                  <c:v>3.2142189999999999</c:v>
                </c:pt>
                <c:pt idx="47843">
                  <c:v>3.209219</c:v>
                </c:pt>
                <c:pt idx="47844">
                  <c:v>3.2108050000000001</c:v>
                </c:pt>
                <c:pt idx="47845">
                  <c:v>3.2112379999999998</c:v>
                </c:pt>
                <c:pt idx="47846">
                  <c:v>3.2113339999999999</c:v>
                </c:pt>
                <c:pt idx="47847">
                  <c:v>3.2115749999999998</c:v>
                </c:pt>
                <c:pt idx="47848">
                  <c:v>3.2085689999999998</c:v>
                </c:pt>
                <c:pt idx="47849">
                  <c:v>3.2075840000000002</c:v>
                </c:pt>
                <c:pt idx="47850">
                  <c:v>3.2038570000000002</c:v>
                </c:pt>
                <c:pt idx="47851">
                  <c:v>3.2035450000000001</c:v>
                </c:pt>
                <c:pt idx="47852">
                  <c:v>3.2049629999999998</c:v>
                </c:pt>
                <c:pt idx="47853">
                  <c:v>3.2049150000000002</c:v>
                </c:pt>
                <c:pt idx="47854">
                  <c:v>3.2042899999999999</c:v>
                </c:pt>
                <c:pt idx="47855">
                  <c:v>3.2027760000000001</c:v>
                </c:pt>
                <c:pt idx="47856">
                  <c:v>3.204507</c:v>
                </c:pt>
                <c:pt idx="47857">
                  <c:v>3.2044100000000002</c:v>
                </c:pt>
                <c:pt idx="47858">
                  <c:v>3.2062379999999999</c:v>
                </c:pt>
                <c:pt idx="47859">
                  <c:v>3.2069830000000001</c:v>
                </c:pt>
                <c:pt idx="47860">
                  <c:v>3.2105410000000001</c:v>
                </c:pt>
                <c:pt idx="47861">
                  <c:v>3.2147480000000002</c:v>
                </c:pt>
                <c:pt idx="47862">
                  <c:v>3.2154690000000001</c:v>
                </c:pt>
                <c:pt idx="47863">
                  <c:v>3.218931</c:v>
                </c:pt>
                <c:pt idx="47864">
                  <c:v>3.221527</c:v>
                </c:pt>
                <c:pt idx="47865">
                  <c:v>3.2206619999999999</c:v>
                </c:pt>
                <c:pt idx="47866">
                  <c:v>3.2150599999999998</c:v>
                </c:pt>
                <c:pt idx="47867">
                  <c:v>3.2117909999999998</c:v>
                </c:pt>
                <c:pt idx="47868">
                  <c:v>3.2119589999999998</c:v>
                </c:pt>
                <c:pt idx="47869">
                  <c:v>3.2120069999999998</c:v>
                </c:pt>
                <c:pt idx="47870">
                  <c:v>3.2098200000000001</c:v>
                </c:pt>
                <c:pt idx="47871">
                  <c:v>3.208593</c:v>
                </c:pt>
                <c:pt idx="47872">
                  <c:v>3.2074639999999999</c:v>
                </c:pt>
                <c:pt idx="47873">
                  <c:v>3.2049150000000002</c:v>
                </c:pt>
                <c:pt idx="47874">
                  <c:v>3.204507</c:v>
                </c:pt>
                <c:pt idx="47875">
                  <c:v>3.2066699999999999</c:v>
                </c:pt>
                <c:pt idx="47876">
                  <c:v>3.2110940000000001</c:v>
                </c:pt>
                <c:pt idx="47877">
                  <c:v>3.2129690000000002</c:v>
                </c:pt>
                <c:pt idx="47878">
                  <c:v>3.2138580000000001</c:v>
                </c:pt>
                <c:pt idx="47879">
                  <c:v>3.2114539999999998</c:v>
                </c:pt>
                <c:pt idx="47880">
                  <c:v>3.2119589999999998</c:v>
                </c:pt>
                <c:pt idx="47881">
                  <c:v>3.211935</c:v>
                </c:pt>
                <c:pt idx="47882">
                  <c:v>3.2129210000000001</c:v>
                </c:pt>
                <c:pt idx="47883">
                  <c:v>3.2123439999999999</c:v>
                </c:pt>
                <c:pt idx="47884">
                  <c:v>3.2095069999999999</c:v>
                </c:pt>
                <c:pt idx="47885">
                  <c:v>3.2102759999999999</c:v>
                </c:pt>
                <c:pt idx="47886">
                  <c:v>3.2081849999999998</c:v>
                </c:pt>
                <c:pt idx="47887">
                  <c:v>3.2042899999999999</c:v>
                </c:pt>
                <c:pt idx="47888">
                  <c:v>3.200828</c:v>
                </c:pt>
                <c:pt idx="47889">
                  <c:v>3.2023429999999999</c:v>
                </c:pt>
                <c:pt idx="47890">
                  <c:v>3.2042660000000001</c:v>
                </c:pt>
                <c:pt idx="47891">
                  <c:v>3.202944</c:v>
                </c:pt>
                <c:pt idx="47892">
                  <c:v>3.2033529999999999</c:v>
                </c:pt>
                <c:pt idx="47893">
                  <c:v>3.2041460000000002</c:v>
                </c:pt>
                <c:pt idx="47894">
                  <c:v>3.2019579999999999</c:v>
                </c:pt>
                <c:pt idx="47895">
                  <c:v>3.2006359999999998</c:v>
                </c:pt>
                <c:pt idx="47896">
                  <c:v>3.2068620000000001</c:v>
                </c:pt>
                <c:pt idx="47897">
                  <c:v>3.2095790000000002</c:v>
                </c:pt>
                <c:pt idx="47898">
                  <c:v>3.208882</c:v>
                </c:pt>
                <c:pt idx="47899">
                  <c:v>3.2100360000000001</c:v>
                </c:pt>
                <c:pt idx="47900">
                  <c:v>3.210877</c:v>
                </c:pt>
                <c:pt idx="47901">
                  <c:v>3.20994</c:v>
                </c:pt>
                <c:pt idx="47902">
                  <c:v>3.2106129999999999</c:v>
                </c:pt>
                <c:pt idx="47903">
                  <c:v>3.2143630000000001</c:v>
                </c:pt>
                <c:pt idx="47904">
                  <c:v>3.210877</c:v>
                </c:pt>
                <c:pt idx="47905">
                  <c:v>3.205997</c:v>
                </c:pt>
                <c:pt idx="47906">
                  <c:v>3.2003720000000002</c:v>
                </c:pt>
                <c:pt idx="47907">
                  <c:v>3.201622</c:v>
                </c:pt>
                <c:pt idx="47908">
                  <c:v>3.2038329999999999</c:v>
                </c:pt>
                <c:pt idx="47909">
                  <c:v>3.2024870000000001</c:v>
                </c:pt>
                <c:pt idx="47910">
                  <c:v>3.2031839999999998</c:v>
                </c:pt>
                <c:pt idx="47911">
                  <c:v>3.2009240000000001</c:v>
                </c:pt>
                <c:pt idx="47912">
                  <c:v>3.202175</c:v>
                </c:pt>
                <c:pt idx="47913">
                  <c:v>3.2042899999999999</c:v>
                </c:pt>
                <c:pt idx="47914">
                  <c:v>3.2021510000000002</c:v>
                </c:pt>
                <c:pt idx="47915">
                  <c:v>3.2055880000000001</c:v>
                </c:pt>
                <c:pt idx="47916">
                  <c:v>3.2089539999999999</c:v>
                </c:pt>
                <c:pt idx="47917">
                  <c:v>3.2109489999999998</c:v>
                </c:pt>
                <c:pt idx="47918">
                  <c:v>3.20994</c:v>
                </c:pt>
                <c:pt idx="47919">
                  <c:v>3.210709</c:v>
                </c:pt>
                <c:pt idx="47920">
                  <c:v>3.2114780000000001</c:v>
                </c:pt>
                <c:pt idx="47921">
                  <c:v>3.2129449999999999</c:v>
                </c:pt>
                <c:pt idx="47922">
                  <c:v>3.2125119999999998</c:v>
                </c:pt>
                <c:pt idx="47923">
                  <c:v>3.2108530000000002</c:v>
                </c:pt>
                <c:pt idx="47924">
                  <c:v>3.2116220000000002</c:v>
                </c:pt>
                <c:pt idx="47925">
                  <c:v>3.2091460000000001</c:v>
                </c:pt>
                <c:pt idx="47926">
                  <c:v>3.2053479999999999</c:v>
                </c:pt>
                <c:pt idx="47927">
                  <c:v>3.2044579999999998</c:v>
                </c:pt>
                <c:pt idx="47928">
                  <c:v>3.2010689999999999</c:v>
                </c:pt>
                <c:pt idx="47929">
                  <c:v>3.2012610000000001</c:v>
                </c:pt>
                <c:pt idx="47930">
                  <c:v>3.2027760000000001</c:v>
                </c:pt>
                <c:pt idx="47931">
                  <c:v>3.1994820000000002</c:v>
                </c:pt>
                <c:pt idx="47932">
                  <c:v>3.1959719999999998</c:v>
                </c:pt>
                <c:pt idx="47933">
                  <c:v>3.197174</c:v>
                </c:pt>
                <c:pt idx="47934">
                  <c:v>3.1983999999999999</c:v>
                </c:pt>
                <c:pt idx="47935">
                  <c:v>3.2007560000000002</c:v>
                </c:pt>
                <c:pt idx="47936">
                  <c:v>3.205781</c:v>
                </c:pt>
                <c:pt idx="47937">
                  <c:v>3.2031839999999998</c:v>
                </c:pt>
                <c:pt idx="47938">
                  <c:v>3.2030159999999999</c:v>
                </c:pt>
                <c:pt idx="47939">
                  <c:v>3.2046990000000002</c:v>
                </c:pt>
                <c:pt idx="47940">
                  <c:v>3.20655</c:v>
                </c:pt>
                <c:pt idx="47941">
                  <c:v>3.2073670000000001</c:v>
                </c:pt>
                <c:pt idx="47942">
                  <c:v>3.20655</c:v>
                </c:pt>
                <c:pt idx="47943">
                  <c:v>3.203713</c:v>
                </c:pt>
                <c:pt idx="47944">
                  <c:v>3.2040259999999998</c:v>
                </c:pt>
                <c:pt idx="47945">
                  <c:v>3.2048429999999999</c:v>
                </c:pt>
                <c:pt idx="47946">
                  <c:v>3.2019340000000001</c:v>
                </c:pt>
                <c:pt idx="47947">
                  <c:v>3.2003720000000002</c:v>
                </c:pt>
                <c:pt idx="47948">
                  <c:v>3.1993140000000002</c:v>
                </c:pt>
                <c:pt idx="47949">
                  <c:v>3.19977</c:v>
                </c:pt>
                <c:pt idx="47950">
                  <c:v>3.1962609999999998</c:v>
                </c:pt>
                <c:pt idx="47951">
                  <c:v>3.1972939999999999</c:v>
                </c:pt>
                <c:pt idx="47952">
                  <c:v>3.1982080000000002</c:v>
                </c:pt>
                <c:pt idx="47953">
                  <c:v>3.1994340000000001</c:v>
                </c:pt>
                <c:pt idx="47954">
                  <c:v>3.2003240000000002</c:v>
                </c:pt>
                <c:pt idx="47955">
                  <c:v>3.2008519999999998</c:v>
                </c:pt>
                <c:pt idx="47956">
                  <c:v>3.2052999999999998</c:v>
                </c:pt>
                <c:pt idx="47957">
                  <c:v>3.2072229999999999</c:v>
                </c:pt>
                <c:pt idx="47958">
                  <c:v>3.2100360000000001</c:v>
                </c:pt>
                <c:pt idx="47959">
                  <c:v>3.207055</c:v>
                </c:pt>
                <c:pt idx="47960">
                  <c:v>3.2061649999999999</c:v>
                </c:pt>
                <c:pt idx="47961">
                  <c:v>3.2046269999999999</c:v>
                </c:pt>
                <c:pt idx="47962">
                  <c:v>3.2042419999999998</c:v>
                </c:pt>
                <c:pt idx="47963">
                  <c:v>3.2045789999999998</c:v>
                </c:pt>
                <c:pt idx="47964">
                  <c:v>3.201886</c:v>
                </c:pt>
                <c:pt idx="47965">
                  <c:v>3.1986409999999998</c:v>
                </c:pt>
                <c:pt idx="47966">
                  <c:v>3.195684</c:v>
                </c:pt>
                <c:pt idx="47967">
                  <c:v>3.195732</c:v>
                </c:pt>
                <c:pt idx="47968">
                  <c:v>3.1955149999999999</c:v>
                </c:pt>
                <c:pt idx="47969">
                  <c:v>3.1966450000000002</c:v>
                </c:pt>
                <c:pt idx="47970">
                  <c:v>3.1947700000000001</c:v>
                </c:pt>
                <c:pt idx="47971">
                  <c:v>3.1936640000000001</c:v>
                </c:pt>
                <c:pt idx="47972">
                  <c:v>3.1959240000000002</c:v>
                </c:pt>
                <c:pt idx="47973">
                  <c:v>3.1973180000000001</c:v>
                </c:pt>
                <c:pt idx="47974">
                  <c:v>3.2005880000000002</c:v>
                </c:pt>
                <c:pt idx="47975">
                  <c:v>3.2000829999999998</c:v>
                </c:pt>
                <c:pt idx="47976">
                  <c:v>3.2025350000000001</c:v>
                </c:pt>
                <c:pt idx="47977">
                  <c:v>3.202944</c:v>
                </c:pt>
                <c:pt idx="47978">
                  <c:v>3.204507</c:v>
                </c:pt>
                <c:pt idx="47979">
                  <c:v>3.2053479999999999</c:v>
                </c:pt>
                <c:pt idx="47980">
                  <c:v>3.20417</c:v>
                </c:pt>
                <c:pt idx="47981">
                  <c:v>3.2033529999999999</c:v>
                </c:pt>
                <c:pt idx="47982">
                  <c:v>3.1996020000000001</c:v>
                </c:pt>
                <c:pt idx="47983">
                  <c:v>3.2024629999999998</c:v>
                </c:pt>
                <c:pt idx="47984">
                  <c:v>3.19828</c:v>
                </c:pt>
                <c:pt idx="47985">
                  <c:v>3.1970779999999999</c:v>
                </c:pt>
                <c:pt idx="47986">
                  <c:v>3.197775</c:v>
                </c:pt>
                <c:pt idx="47987">
                  <c:v>3.1931590000000001</c:v>
                </c:pt>
                <c:pt idx="47988">
                  <c:v>3.1926549999999998</c:v>
                </c:pt>
                <c:pt idx="47989">
                  <c:v>3.1927270000000001</c:v>
                </c:pt>
                <c:pt idx="47990">
                  <c:v>3.190347</c:v>
                </c:pt>
                <c:pt idx="47991">
                  <c:v>3.1922700000000002</c:v>
                </c:pt>
                <c:pt idx="47992">
                  <c:v>3.1917409999999999</c:v>
                </c:pt>
                <c:pt idx="47993">
                  <c:v>3.193111</c:v>
                </c:pt>
                <c:pt idx="47994">
                  <c:v>3.19489</c:v>
                </c:pt>
                <c:pt idx="47995">
                  <c:v>3.1923900000000001</c:v>
                </c:pt>
                <c:pt idx="47996">
                  <c:v>3.1902270000000001</c:v>
                </c:pt>
                <c:pt idx="47997">
                  <c:v>3.1955149999999999</c:v>
                </c:pt>
                <c:pt idx="47998">
                  <c:v>3.1957559999999998</c:v>
                </c:pt>
                <c:pt idx="47999">
                  <c:v>3.1935199999999999</c:v>
                </c:pt>
                <c:pt idx="48000">
                  <c:v>3.1885680000000001</c:v>
                </c:pt>
                <c:pt idx="48001">
                  <c:v>3.1875580000000001</c:v>
                </c:pt>
                <c:pt idx="48002">
                  <c:v>3.1855389999999999</c:v>
                </c:pt>
                <c:pt idx="48003">
                  <c:v>3.1827019999999999</c:v>
                </c:pt>
                <c:pt idx="48004">
                  <c:v>3.1812109999999998</c:v>
                </c:pt>
                <c:pt idx="48005">
                  <c:v>3.1829420000000002</c:v>
                </c:pt>
                <c:pt idx="48006">
                  <c:v>3.1850580000000002</c:v>
                </c:pt>
                <c:pt idx="48007">
                  <c:v>3.1850339999999999</c:v>
                </c:pt>
                <c:pt idx="48008">
                  <c:v>3.18662</c:v>
                </c:pt>
                <c:pt idx="48009">
                  <c:v>3.1875580000000001</c:v>
                </c:pt>
                <c:pt idx="48010">
                  <c:v>3.1910440000000002</c:v>
                </c:pt>
                <c:pt idx="48011">
                  <c:v>3.1936399999999998</c:v>
                </c:pt>
                <c:pt idx="48012">
                  <c:v>3.1900819999999999</c:v>
                </c:pt>
                <c:pt idx="48013">
                  <c:v>3.1883029999999999</c:v>
                </c:pt>
                <c:pt idx="48014">
                  <c:v>3.1897220000000002</c:v>
                </c:pt>
                <c:pt idx="48015">
                  <c:v>3.1932320000000001</c:v>
                </c:pt>
                <c:pt idx="48016">
                  <c:v>3.1932320000000001</c:v>
                </c:pt>
                <c:pt idx="48017">
                  <c:v>3.19251</c:v>
                </c:pt>
                <c:pt idx="48018">
                  <c:v>3.1914039999999999</c:v>
                </c:pt>
                <c:pt idx="48019">
                  <c:v>3.1893850000000001</c:v>
                </c:pt>
                <c:pt idx="48020">
                  <c:v>3.1873179999999999</c:v>
                </c:pt>
                <c:pt idx="48021">
                  <c:v>3.1877019999999998</c:v>
                </c:pt>
                <c:pt idx="48022">
                  <c:v>3.189073</c:v>
                </c:pt>
                <c:pt idx="48023">
                  <c:v>3.1872449999999999</c:v>
                </c:pt>
                <c:pt idx="48024">
                  <c:v>3.1844570000000001</c:v>
                </c:pt>
                <c:pt idx="48025">
                  <c:v>3.1810429999999998</c:v>
                </c:pt>
                <c:pt idx="48026">
                  <c:v>3.18174</c:v>
                </c:pt>
                <c:pt idx="48027">
                  <c:v>3.1850580000000002</c:v>
                </c:pt>
                <c:pt idx="48028">
                  <c:v>3.1906110000000001</c:v>
                </c:pt>
                <c:pt idx="48029">
                  <c:v>3.1917650000000002</c:v>
                </c:pt>
                <c:pt idx="48030">
                  <c:v>3.193111</c:v>
                </c:pt>
                <c:pt idx="48031">
                  <c:v>3.1921499999999998</c:v>
                </c:pt>
                <c:pt idx="48032">
                  <c:v>3.1899860000000002</c:v>
                </c:pt>
                <c:pt idx="48033">
                  <c:v>3.188183</c:v>
                </c:pt>
                <c:pt idx="48034">
                  <c:v>3.191789</c:v>
                </c:pt>
                <c:pt idx="48035">
                  <c:v>3.1956359999999999</c:v>
                </c:pt>
                <c:pt idx="48036">
                  <c:v>3.195227</c:v>
                </c:pt>
                <c:pt idx="48037">
                  <c:v>3.195684</c:v>
                </c:pt>
                <c:pt idx="48038">
                  <c:v>3.1935920000000002</c:v>
                </c:pt>
                <c:pt idx="48039">
                  <c:v>3.1935920000000002</c:v>
                </c:pt>
                <c:pt idx="48040">
                  <c:v>3.1890960000000002</c:v>
                </c:pt>
                <c:pt idx="48041">
                  <c:v>3.1872690000000001</c:v>
                </c:pt>
                <c:pt idx="48042">
                  <c:v>3.1882790000000001</c:v>
                </c:pt>
                <c:pt idx="48043">
                  <c:v>3.1872690000000001</c:v>
                </c:pt>
                <c:pt idx="48044">
                  <c:v>3.1843360000000001</c:v>
                </c:pt>
                <c:pt idx="48045">
                  <c:v>3.1852260000000001</c:v>
                </c:pt>
                <c:pt idx="48046">
                  <c:v>3.184577</c:v>
                </c:pt>
                <c:pt idx="48047">
                  <c:v>3.1853220000000002</c:v>
                </c:pt>
                <c:pt idx="48048">
                  <c:v>3.186067</c:v>
                </c:pt>
                <c:pt idx="48049">
                  <c:v>3.1840480000000002</c:v>
                </c:pt>
                <c:pt idx="48050">
                  <c:v>3.1871010000000002</c:v>
                </c:pt>
                <c:pt idx="48051">
                  <c:v>3.1896260000000001</c:v>
                </c:pt>
                <c:pt idx="48052">
                  <c:v>3.1919089999999999</c:v>
                </c:pt>
                <c:pt idx="48053">
                  <c:v>3.1927270000000001</c:v>
                </c:pt>
                <c:pt idx="48054">
                  <c:v>3.1914039999999999</c:v>
                </c:pt>
                <c:pt idx="48055">
                  <c:v>3.190563</c:v>
                </c:pt>
                <c:pt idx="48056">
                  <c:v>3.1936640000000001</c:v>
                </c:pt>
                <c:pt idx="48057">
                  <c:v>3.1944330000000001</c:v>
                </c:pt>
                <c:pt idx="48058">
                  <c:v>3.1927750000000001</c:v>
                </c:pt>
                <c:pt idx="48059">
                  <c:v>3.1933760000000002</c:v>
                </c:pt>
                <c:pt idx="48060">
                  <c:v>3.1923659999999998</c:v>
                </c:pt>
                <c:pt idx="48061">
                  <c:v>3.190347</c:v>
                </c:pt>
                <c:pt idx="48062">
                  <c:v>3.188015</c:v>
                </c:pt>
                <c:pt idx="48063">
                  <c:v>3.189073</c:v>
                </c:pt>
                <c:pt idx="48064">
                  <c:v>3.1871969999999998</c:v>
                </c:pt>
                <c:pt idx="48065">
                  <c:v>3.1852499999999999</c:v>
                </c:pt>
                <c:pt idx="48066">
                  <c:v>3.184409</c:v>
                </c:pt>
                <c:pt idx="48067">
                  <c:v>3.1848169999999998</c:v>
                </c:pt>
                <c:pt idx="48068">
                  <c:v>3.1865960000000002</c:v>
                </c:pt>
                <c:pt idx="48069">
                  <c:v>3.1860909999999998</c:v>
                </c:pt>
                <c:pt idx="48070">
                  <c:v>3.1884960000000002</c:v>
                </c:pt>
                <c:pt idx="48071">
                  <c:v>3.187678</c:v>
                </c:pt>
                <c:pt idx="48072">
                  <c:v>3.1906829999999999</c:v>
                </c:pt>
                <c:pt idx="48073">
                  <c:v>3.1927509999999999</c:v>
                </c:pt>
                <c:pt idx="48074">
                  <c:v>3.1934960000000001</c:v>
                </c:pt>
                <c:pt idx="48075">
                  <c:v>3.193953</c:v>
                </c:pt>
                <c:pt idx="48076">
                  <c:v>3.1921499999999998</c:v>
                </c:pt>
                <c:pt idx="48077">
                  <c:v>3.1932320000000001</c:v>
                </c:pt>
                <c:pt idx="48078">
                  <c:v>3.1917409999999999</c:v>
                </c:pt>
                <c:pt idx="48079">
                  <c:v>3.1909960000000002</c:v>
                </c:pt>
                <c:pt idx="48080">
                  <c:v>3.188904</c:v>
                </c:pt>
                <c:pt idx="48081">
                  <c:v>3.1903950000000001</c:v>
                </c:pt>
                <c:pt idx="48082">
                  <c:v>3.189673</c:v>
                </c:pt>
                <c:pt idx="48083">
                  <c:v>3.1876060000000002</c:v>
                </c:pt>
                <c:pt idx="48084">
                  <c:v>3.185467</c:v>
                </c:pt>
                <c:pt idx="48085">
                  <c:v>3.1844329999999998</c:v>
                </c:pt>
                <c:pt idx="48086">
                  <c:v>3.1835909999999998</c:v>
                </c:pt>
                <c:pt idx="48087">
                  <c:v>3.183135</c:v>
                </c:pt>
                <c:pt idx="48088">
                  <c:v>3.1837840000000002</c:v>
                </c:pt>
                <c:pt idx="48089">
                  <c:v>3.1828219999999998</c:v>
                </c:pt>
                <c:pt idx="48090">
                  <c:v>3.1868370000000001</c:v>
                </c:pt>
                <c:pt idx="48091">
                  <c:v>3.1892170000000002</c:v>
                </c:pt>
                <c:pt idx="48092">
                  <c:v>3.1903709999999998</c:v>
                </c:pt>
                <c:pt idx="48093">
                  <c:v>3.194121</c:v>
                </c:pt>
                <c:pt idx="48094">
                  <c:v>3.193953</c:v>
                </c:pt>
                <c:pt idx="48095">
                  <c:v>3.193111</c:v>
                </c:pt>
                <c:pt idx="48096">
                  <c:v>3.1923180000000002</c:v>
                </c:pt>
                <c:pt idx="48097">
                  <c:v>3.1919569999999999</c:v>
                </c:pt>
                <c:pt idx="48098">
                  <c:v>3.1884960000000002</c:v>
                </c:pt>
                <c:pt idx="48099">
                  <c:v>3.1865480000000002</c:v>
                </c:pt>
                <c:pt idx="48100">
                  <c:v>3.182293</c:v>
                </c:pt>
                <c:pt idx="48101">
                  <c:v>3.1837119999999999</c:v>
                </c:pt>
                <c:pt idx="48102">
                  <c:v>3.1842890000000001</c:v>
                </c:pt>
                <c:pt idx="48103">
                  <c:v>3.1858029999999999</c:v>
                </c:pt>
                <c:pt idx="48104">
                  <c:v>3.1848649999999998</c:v>
                </c:pt>
                <c:pt idx="48105">
                  <c:v>3.180177</c:v>
                </c:pt>
                <c:pt idx="48106">
                  <c:v>3.1762350000000001</c:v>
                </c:pt>
                <c:pt idx="48107">
                  <c:v>3.1800090000000001</c:v>
                </c:pt>
                <c:pt idx="48108">
                  <c:v>3.1827260000000002</c:v>
                </c:pt>
                <c:pt idx="48109">
                  <c:v>3.1849859999999999</c:v>
                </c:pt>
                <c:pt idx="48110">
                  <c:v>3.186909</c:v>
                </c:pt>
                <c:pt idx="48111">
                  <c:v>3.1864759999999999</c:v>
                </c:pt>
                <c:pt idx="48112">
                  <c:v>3.1858270000000002</c:v>
                </c:pt>
                <c:pt idx="48113">
                  <c:v>3.1870530000000001</c:v>
                </c:pt>
                <c:pt idx="48114">
                  <c:v>3.1872690000000001</c:v>
                </c:pt>
                <c:pt idx="48115">
                  <c:v>3.1875339999999999</c:v>
                </c:pt>
                <c:pt idx="48116">
                  <c:v>3.1888559999999999</c:v>
                </c:pt>
                <c:pt idx="48117">
                  <c:v>3.1894089999999999</c:v>
                </c:pt>
                <c:pt idx="48118">
                  <c:v>3.186067</c:v>
                </c:pt>
                <c:pt idx="48119">
                  <c:v>3.1851060000000002</c:v>
                </c:pt>
                <c:pt idx="48120">
                  <c:v>3.1852740000000002</c:v>
                </c:pt>
                <c:pt idx="48121">
                  <c:v>3.1845050000000001</c:v>
                </c:pt>
                <c:pt idx="48122">
                  <c:v>3.1834470000000001</c:v>
                </c:pt>
                <c:pt idx="48123">
                  <c:v>3.1796489999999999</c:v>
                </c:pt>
                <c:pt idx="48124">
                  <c:v>3.1798649999999999</c:v>
                </c:pt>
                <c:pt idx="48125">
                  <c:v>3.180177</c:v>
                </c:pt>
                <c:pt idx="48126">
                  <c:v>3.1807300000000001</c:v>
                </c:pt>
                <c:pt idx="48127">
                  <c:v>3.18275</c:v>
                </c:pt>
                <c:pt idx="48128">
                  <c:v>3.184024</c:v>
                </c:pt>
                <c:pt idx="48129">
                  <c:v>3.1853220000000002</c:v>
                </c:pt>
                <c:pt idx="48130">
                  <c:v>3.1852740000000002</c:v>
                </c:pt>
                <c:pt idx="48131">
                  <c:v>3.1879430000000002</c:v>
                </c:pt>
                <c:pt idx="48132">
                  <c:v>3.1886640000000002</c:v>
                </c:pt>
                <c:pt idx="48133">
                  <c:v>3.188399</c:v>
                </c:pt>
                <c:pt idx="48134">
                  <c:v>3.1887120000000002</c:v>
                </c:pt>
                <c:pt idx="48135">
                  <c:v>3.1908759999999998</c:v>
                </c:pt>
                <c:pt idx="48136">
                  <c:v>3.1916690000000001</c:v>
                </c:pt>
                <c:pt idx="48137">
                  <c:v>3.1893129999999998</c:v>
                </c:pt>
                <c:pt idx="48138">
                  <c:v>3.1886160000000001</c:v>
                </c:pt>
                <c:pt idx="48139">
                  <c:v>3.187462</c:v>
                </c:pt>
                <c:pt idx="48140">
                  <c:v>3.1851060000000002</c:v>
                </c:pt>
                <c:pt idx="48141">
                  <c:v>3.1849370000000001</c:v>
                </c:pt>
                <c:pt idx="48142">
                  <c:v>3.1832790000000002</c:v>
                </c:pt>
                <c:pt idx="48143">
                  <c:v>3.1827260000000002</c:v>
                </c:pt>
                <c:pt idx="48144">
                  <c:v>3.1841439999999999</c:v>
                </c:pt>
                <c:pt idx="48145">
                  <c:v>3.1851780000000001</c:v>
                </c:pt>
                <c:pt idx="48146">
                  <c:v>3.1857069999999998</c:v>
                </c:pt>
                <c:pt idx="48147">
                  <c:v>3.1834709999999999</c:v>
                </c:pt>
                <c:pt idx="48148">
                  <c:v>3.1850339999999999</c:v>
                </c:pt>
                <c:pt idx="48149">
                  <c:v>3.188399</c:v>
                </c:pt>
                <c:pt idx="48150">
                  <c:v>3.1862840000000001</c:v>
                </c:pt>
                <c:pt idx="48151">
                  <c:v>3.1850339999999999</c:v>
                </c:pt>
                <c:pt idx="48152">
                  <c:v>3.1898179999999998</c:v>
                </c:pt>
                <c:pt idx="48153">
                  <c:v>3.1922700000000002</c:v>
                </c:pt>
                <c:pt idx="48154">
                  <c:v>3.1934719999999999</c:v>
                </c:pt>
                <c:pt idx="48155">
                  <c:v>3.1918129999999998</c:v>
                </c:pt>
                <c:pt idx="48156">
                  <c:v>3.1914769999999999</c:v>
                </c:pt>
                <c:pt idx="48157">
                  <c:v>3.1912120000000002</c:v>
                </c:pt>
                <c:pt idx="48158">
                  <c:v>3.190178</c:v>
                </c:pt>
                <c:pt idx="48159">
                  <c:v>3.1884229999999998</c:v>
                </c:pt>
                <c:pt idx="48160">
                  <c:v>3.18763</c:v>
                </c:pt>
                <c:pt idx="48161">
                  <c:v>3.1854420000000001</c:v>
                </c:pt>
                <c:pt idx="48162">
                  <c:v>3.185298</c:v>
                </c:pt>
                <c:pt idx="48163">
                  <c:v>3.1829420000000002</c:v>
                </c:pt>
                <c:pt idx="48164">
                  <c:v>3.1862599999999999</c:v>
                </c:pt>
                <c:pt idx="48165">
                  <c:v>3.1845530000000002</c:v>
                </c:pt>
                <c:pt idx="48166">
                  <c:v>3.1837840000000002</c:v>
                </c:pt>
                <c:pt idx="48167">
                  <c:v>3.18513</c:v>
                </c:pt>
                <c:pt idx="48168">
                  <c:v>3.1852260000000001</c:v>
                </c:pt>
                <c:pt idx="48169">
                  <c:v>3.1864279999999998</c:v>
                </c:pt>
                <c:pt idx="48170">
                  <c:v>3.1883509999999999</c:v>
                </c:pt>
                <c:pt idx="48171">
                  <c:v>3.1923900000000001</c:v>
                </c:pt>
                <c:pt idx="48172">
                  <c:v>3.1903229999999998</c:v>
                </c:pt>
                <c:pt idx="48173">
                  <c:v>3.189794</c:v>
                </c:pt>
                <c:pt idx="48174">
                  <c:v>3.1890000000000001</c:v>
                </c:pt>
                <c:pt idx="48175">
                  <c:v>3.1866680000000001</c:v>
                </c:pt>
                <c:pt idx="48176">
                  <c:v>3.185298</c:v>
                </c:pt>
                <c:pt idx="48177">
                  <c:v>3.1894809999999998</c:v>
                </c:pt>
                <c:pt idx="48178">
                  <c:v>3.1883029999999999</c:v>
                </c:pt>
                <c:pt idx="48179">
                  <c:v>3.1872449999999999</c:v>
                </c:pt>
                <c:pt idx="48180">
                  <c:v>3.1852499999999999</c:v>
                </c:pt>
                <c:pt idx="48181">
                  <c:v>3.182077</c:v>
                </c:pt>
                <c:pt idx="48182">
                  <c:v>3.183135</c:v>
                </c:pt>
                <c:pt idx="48183">
                  <c:v>3.1829179999999999</c:v>
                </c:pt>
                <c:pt idx="48184">
                  <c:v>3.179144</c:v>
                </c:pt>
                <c:pt idx="48185">
                  <c:v>3.1801300000000001</c:v>
                </c:pt>
                <c:pt idx="48186">
                  <c:v>3.1787830000000001</c:v>
                </c:pt>
                <c:pt idx="48187">
                  <c:v>3.1807300000000001</c:v>
                </c:pt>
                <c:pt idx="48188">
                  <c:v>3.1868370000000001</c:v>
                </c:pt>
                <c:pt idx="48189">
                  <c:v>3.1878709999999999</c:v>
                </c:pt>
                <c:pt idx="48190">
                  <c:v>3.187462</c:v>
                </c:pt>
                <c:pt idx="48191">
                  <c:v>3.1867649999999998</c:v>
                </c:pt>
                <c:pt idx="48192">
                  <c:v>3.186957</c:v>
                </c:pt>
                <c:pt idx="48193">
                  <c:v>3.1870289999999999</c:v>
                </c:pt>
                <c:pt idx="48194">
                  <c:v>3.1867890000000001</c:v>
                </c:pt>
                <c:pt idx="48195">
                  <c:v>3.1880630000000001</c:v>
                </c:pt>
                <c:pt idx="48196">
                  <c:v>3.1894330000000002</c:v>
                </c:pt>
                <c:pt idx="48197">
                  <c:v>3.1887120000000002</c:v>
                </c:pt>
                <c:pt idx="48198">
                  <c:v>3.1875100000000001</c:v>
                </c:pt>
                <c:pt idx="48199">
                  <c:v>3.1850100000000001</c:v>
                </c:pt>
                <c:pt idx="48200">
                  <c:v>3.1818599999999999</c:v>
                </c:pt>
                <c:pt idx="48201">
                  <c:v>3.1810670000000001</c:v>
                </c:pt>
                <c:pt idx="48202">
                  <c:v>3.1792159999999998</c:v>
                </c:pt>
                <c:pt idx="48203">
                  <c:v>3.1782059999999999</c:v>
                </c:pt>
                <c:pt idx="48204">
                  <c:v>3.1777730000000002</c:v>
                </c:pt>
                <c:pt idx="48205">
                  <c:v>3.1756579999999999</c:v>
                </c:pt>
                <c:pt idx="48206">
                  <c:v>3.1754169999999999</c:v>
                </c:pt>
                <c:pt idx="48207">
                  <c:v>3.1794560000000001</c:v>
                </c:pt>
                <c:pt idx="48208">
                  <c:v>3.1823410000000001</c:v>
                </c:pt>
                <c:pt idx="48209">
                  <c:v>3.1832790000000002</c:v>
                </c:pt>
                <c:pt idx="48210">
                  <c:v>3.1806100000000002</c:v>
                </c:pt>
                <c:pt idx="48211">
                  <c:v>3.18174</c:v>
                </c:pt>
                <c:pt idx="48212">
                  <c:v>3.1824370000000002</c:v>
                </c:pt>
                <c:pt idx="48213">
                  <c:v>3.1842640000000002</c:v>
                </c:pt>
                <c:pt idx="48214">
                  <c:v>3.1837589999999998</c:v>
                </c:pt>
                <c:pt idx="48215">
                  <c:v>3.1864759999999999</c:v>
                </c:pt>
                <c:pt idx="48216">
                  <c:v>3.1864279999999998</c:v>
                </c:pt>
                <c:pt idx="48217">
                  <c:v>3.1845050000000001</c:v>
                </c:pt>
                <c:pt idx="48218">
                  <c:v>3.1828460000000001</c:v>
                </c:pt>
                <c:pt idx="48219">
                  <c:v>3.180707</c:v>
                </c:pt>
                <c:pt idx="48220">
                  <c:v>3.1774610000000001</c:v>
                </c:pt>
                <c:pt idx="48221">
                  <c:v>3.177028</c:v>
                </c:pt>
                <c:pt idx="48222">
                  <c:v>3.1736390000000001</c:v>
                </c:pt>
                <c:pt idx="48223">
                  <c:v>3.1702970000000001</c:v>
                </c:pt>
                <c:pt idx="48224">
                  <c:v>3.1703929999999998</c:v>
                </c:pt>
                <c:pt idx="48225">
                  <c:v>3.1733259999999999</c:v>
                </c:pt>
                <c:pt idx="48226">
                  <c:v>3.1718600000000001</c:v>
                </c:pt>
                <c:pt idx="48227">
                  <c:v>3.1725080000000001</c:v>
                </c:pt>
                <c:pt idx="48228">
                  <c:v>3.1697440000000001</c:v>
                </c:pt>
                <c:pt idx="48229">
                  <c:v>3.168806</c:v>
                </c:pt>
                <c:pt idx="48230">
                  <c:v>3.167869</c:v>
                </c:pt>
                <c:pt idx="48231">
                  <c:v>3.1663779999999999</c:v>
                </c:pt>
                <c:pt idx="48232">
                  <c:v>3.1720039999999998</c:v>
                </c:pt>
                <c:pt idx="48233">
                  <c:v>3.178134</c:v>
                </c:pt>
                <c:pt idx="48234">
                  <c:v>3.180971</c:v>
                </c:pt>
                <c:pt idx="48235">
                  <c:v>3.1840000000000002</c:v>
                </c:pt>
                <c:pt idx="48236">
                  <c:v>3.1815959999999999</c:v>
                </c:pt>
                <c:pt idx="48237">
                  <c:v>3.1784219999999999</c:v>
                </c:pt>
                <c:pt idx="48238">
                  <c:v>3.1774849999999999</c:v>
                </c:pt>
                <c:pt idx="48239">
                  <c:v>3.17686</c:v>
                </c:pt>
                <c:pt idx="48240">
                  <c:v>3.175249</c:v>
                </c:pt>
                <c:pt idx="48241">
                  <c:v>3.175802</c:v>
                </c:pt>
                <c:pt idx="48242">
                  <c:v>3.1746240000000001</c:v>
                </c:pt>
                <c:pt idx="48243">
                  <c:v>3.174312</c:v>
                </c:pt>
                <c:pt idx="48244">
                  <c:v>3.175249</c:v>
                </c:pt>
                <c:pt idx="48245">
                  <c:v>3.1785190000000001</c:v>
                </c:pt>
                <c:pt idx="48246">
                  <c:v>3.1775329999999999</c:v>
                </c:pt>
                <c:pt idx="48247">
                  <c:v>3.178302</c:v>
                </c:pt>
                <c:pt idx="48248">
                  <c:v>3.178855</c:v>
                </c:pt>
                <c:pt idx="48249">
                  <c:v>3.1816680000000002</c:v>
                </c:pt>
                <c:pt idx="48250">
                  <c:v>3.182029</c:v>
                </c:pt>
                <c:pt idx="48251">
                  <c:v>3.1827740000000002</c:v>
                </c:pt>
                <c:pt idx="48252">
                  <c:v>3.1836150000000001</c:v>
                </c:pt>
                <c:pt idx="48253">
                  <c:v>3.185514</c:v>
                </c:pt>
                <c:pt idx="48254">
                  <c:v>3.1849859999999999</c:v>
                </c:pt>
                <c:pt idx="48255">
                  <c:v>3.1836150000000001</c:v>
                </c:pt>
                <c:pt idx="48256">
                  <c:v>3.1850100000000001</c:v>
                </c:pt>
                <c:pt idx="48257">
                  <c:v>3.1842160000000002</c:v>
                </c:pt>
                <c:pt idx="48258">
                  <c:v>3.1818840000000002</c:v>
                </c:pt>
                <c:pt idx="48259">
                  <c:v>3.178687</c:v>
                </c:pt>
                <c:pt idx="48260">
                  <c:v>3.182029</c:v>
                </c:pt>
                <c:pt idx="48261">
                  <c:v>3.1826059999999998</c:v>
                </c:pt>
                <c:pt idx="48262">
                  <c:v>3.1827740000000002</c:v>
                </c:pt>
                <c:pt idx="48263">
                  <c:v>3.185467</c:v>
                </c:pt>
                <c:pt idx="48264">
                  <c:v>3.1877260000000001</c:v>
                </c:pt>
                <c:pt idx="48265">
                  <c:v>3.1819809999999999</c:v>
                </c:pt>
                <c:pt idx="48266">
                  <c:v>3.1695280000000001</c:v>
                </c:pt>
                <c:pt idx="48267">
                  <c:v>3.1645029999999998</c:v>
                </c:pt>
                <c:pt idx="48268">
                  <c:v>3.1642389999999998</c:v>
                </c:pt>
                <c:pt idx="48269">
                  <c:v>3.1646960000000002</c:v>
                </c:pt>
                <c:pt idx="48270">
                  <c:v>3.1725569999999998</c:v>
                </c:pt>
                <c:pt idx="48271">
                  <c:v>3.1742880000000002</c:v>
                </c:pt>
                <c:pt idx="48272">
                  <c:v>3.1787350000000001</c:v>
                </c:pt>
                <c:pt idx="48273">
                  <c:v>3.1841439999999999</c:v>
                </c:pt>
                <c:pt idx="48274">
                  <c:v>3.1899139999999999</c:v>
                </c:pt>
                <c:pt idx="48275">
                  <c:v>3.1966929999999998</c:v>
                </c:pt>
                <c:pt idx="48276">
                  <c:v>3.1988569999999998</c:v>
                </c:pt>
                <c:pt idx="48277">
                  <c:v>3.1892649999999998</c:v>
                </c:pt>
                <c:pt idx="48278">
                  <c:v>3.179408</c:v>
                </c:pt>
                <c:pt idx="48279">
                  <c:v>3.1776529999999998</c:v>
                </c:pt>
                <c:pt idx="48280">
                  <c:v>3.1780140000000001</c:v>
                </c:pt>
                <c:pt idx="48281">
                  <c:v>3.1779419999999998</c:v>
                </c:pt>
                <c:pt idx="48282">
                  <c:v>3.1766679999999998</c:v>
                </c:pt>
                <c:pt idx="48283">
                  <c:v>3.1766679999999998</c:v>
                </c:pt>
                <c:pt idx="48284">
                  <c:v>3.1754419999999999</c:v>
                </c:pt>
                <c:pt idx="48285">
                  <c:v>3.1779660000000001</c:v>
                </c:pt>
                <c:pt idx="48286">
                  <c:v>3.1762109999999999</c:v>
                </c:pt>
                <c:pt idx="48287">
                  <c:v>3.1752729999999998</c:v>
                </c:pt>
                <c:pt idx="48288">
                  <c:v>3.1805379999999999</c:v>
                </c:pt>
                <c:pt idx="48289">
                  <c:v>3.181908</c:v>
                </c:pt>
                <c:pt idx="48290">
                  <c:v>3.1815720000000001</c:v>
                </c:pt>
                <c:pt idx="48291">
                  <c:v>3.1837589999999998</c:v>
                </c:pt>
                <c:pt idx="48292">
                  <c:v>3.1831589999999998</c:v>
                </c:pt>
                <c:pt idx="48293">
                  <c:v>3.1828699999999999</c:v>
                </c:pt>
                <c:pt idx="48294">
                  <c:v>3.183182</c:v>
                </c:pt>
                <c:pt idx="48295">
                  <c:v>3.182509</c:v>
                </c:pt>
                <c:pt idx="48296">
                  <c:v>3.182293</c:v>
                </c:pt>
                <c:pt idx="48297">
                  <c:v>3.1806580000000002</c:v>
                </c:pt>
                <c:pt idx="48298">
                  <c:v>3.1776529999999998</c:v>
                </c:pt>
                <c:pt idx="48299">
                  <c:v>3.1775570000000002</c:v>
                </c:pt>
                <c:pt idx="48300">
                  <c:v>3.1771720000000001</c:v>
                </c:pt>
                <c:pt idx="48301">
                  <c:v>3.1728450000000001</c:v>
                </c:pt>
                <c:pt idx="48302">
                  <c:v>3.173038</c:v>
                </c:pt>
                <c:pt idx="48303">
                  <c:v>3.1757059999999999</c:v>
                </c:pt>
                <c:pt idx="48304">
                  <c:v>3.1733980000000002</c:v>
                </c:pt>
                <c:pt idx="48305">
                  <c:v>3.1712579999999999</c:v>
                </c:pt>
                <c:pt idx="48306">
                  <c:v>3.1732779999999998</c:v>
                </c:pt>
                <c:pt idx="48307">
                  <c:v>3.1745760000000001</c:v>
                </c:pt>
                <c:pt idx="48308">
                  <c:v>3.1771720000000001</c:v>
                </c:pt>
                <c:pt idx="48309">
                  <c:v>3.1774849999999999</c:v>
                </c:pt>
                <c:pt idx="48310">
                  <c:v>3.1802739999999998</c:v>
                </c:pt>
                <c:pt idx="48311">
                  <c:v>3.1764990000000002</c:v>
                </c:pt>
                <c:pt idx="48312">
                  <c:v>3.1796000000000002</c:v>
                </c:pt>
                <c:pt idx="48313">
                  <c:v>3.180634</c:v>
                </c:pt>
                <c:pt idx="48314">
                  <c:v>3.1835909999999998</c:v>
                </c:pt>
                <c:pt idx="48315">
                  <c:v>3.1837119999999999</c:v>
                </c:pt>
                <c:pt idx="48316">
                  <c:v>3.1857549999999999</c:v>
                </c:pt>
                <c:pt idx="48317">
                  <c:v>3.187414</c:v>
                </c:pt>
                <c:pt idx="48318">
                  <c:v>3.1901540000000002</c:v>
                </c:pt>
                <c:pt idx="48319">
                  <c:v>3.188231</c:v>
                </c:pt>
                <c:pt idx="48320">
                  <c:v>3.1826300000000001</c:v>
                </c:pt>
                <c:pt idx="48321">
                  <c:v>3.1822689999999998</c:v>
                </c:pt>
                <c:pt idx="48322">
                  <c:v>3.1843360000000001</c:v>
                </c:pt>
                <c:pt idx="48323">
                  <c:v>3.183856</c:v>
                </c:pt>
                <c:pt idx="48324">
                  <c:v>3.1797930000000001</c:v>
                </c:pt>
                <c:pt idx="48325">
                  <c:v>3.181692</c:v>
                </c:pt>
                <c:pt idx="48326">
                  <c:v>3.1811150000000001</c:v>
                </c:pt>
                <c:pt idx="48327">
                  <c:v>3.1802739999999998</c:v>
                </c:pt>
                <c:pt idx="48328">
                  <c:v>3.180971</c:v>
                </c:pt>
                <c:pt idx="48329">
                  <c:v>3.1765469999999998</c:v>
                </c:pt>
                <c:pt idx="48330">
                  <c:v>3.1744319999999999</c:v>
                </c:pt>
                <c:pt idx="48331">
                  <c:v>3.1753209999999998</c:v>
                </c:pt>
                <c:pt idx="48332">
                  <c:v>3.17787</c:v>
                </c:pt>
                <c:pt idx="48333">
                  <c:v>3.1846009999999998</c:v>
                </c:pt>
                <c:pt idx="48334">
                  <c:v>3.186572</c:v>
                </c:pt>
                <c:pt idx="48335">
                  <c:v>3.1837589999999998</c:v>
                </c:pt>
                <c:pt idx="48336">
                  <c:v>3.1844809999999999</c:v>
                </c:pt>
                <c:pt idx="48337">
                  <c:v>3.189794</c:v>
                </c:pt>
                <c:pt idx="48338">
                  <c:v>3.1861640000000002</c:v>
                </c:pt>
                <c:pt idx="48339">
                  <c:v>3.1870289999999999</c:v>
                </c:pt>
                <c:pt idx="48340">
                  <c:v>3.1882790000000001</c:v>
                </c:pt>
                <c:pt idx="48341">
                  <c:v>3.1844329999999998</c:v>
                </c:pt>
                <c:pt idx="48342">
                  <c:v>3.1834709999999999</c:v>
                </c:pt>
                <c:pt idx="48343">
                  <c:v>3.1839759999999999</c:v>
                </c:pt>
                <c:pt idx="48344">
                  <c:v>3.1808510000000001</c:v>
                </c:pt>
                <c:pt idx="48345">
                  <c:v>3.1780620000000002</c:v>
                </c:pt>
                <c:pt idx="48346">
                  <c:v>3.1810670000000001</c:v>
                </c:pt>
                <c:pt idx="48347">
                  <c:v>3.1809949999999998</c:v>
                </c:pt>
                <c:pt idx="48348">
                  <c:v>3.1777009999999999</c:v>
                </c:pt>
                <c:pt idx="48349">
                  <c:v>3.1750569999999998</c:v>
                </c:pt>
                <c:pt idx="48350">
                  <c:v>3.175802</c:v>
                </c:pt>
                <c:pt idx="48351">
                  <c:v>3.1744560000000002</c:v>
                </c:pt>
                <c:pt idx="48352">
                  <c:v>3.1740469999999998</c:v>
                </c:pt>
                <c:pt idx="48353">
                  <c:v>3.1765949999999998</c:v>
                </c:pt>
                <c:pt idx="48354">
                  <c:v>3.1782539999999999</c:v>
                </c:pt>
                <c:pt idx="48355">
                  <c:v>3.1777730000000002</c:v>
                </c:pt>
                <c:pt idx="48356">
                  <c:v>3.1797209999999998</c:v>
                </c:pt>
                <c:pt idx="48357">
                  <c:v>3.1801050000000002</c:v>
                </c:pt>
                <c:pt idx="48358">
                  <c:v>3.1790959999999999</c:v>
                </c:pt>
                <c:pt idx="48359">
                  <c:v>3.1805859999999999</c:v>
                </c:pt>
                <c:pt idx="48360">
                  <c:v>3.1818119999999999</c:v>
                </c:pt>
                <c:pt idx="48361">
                  <c:v>3.1843849999999998</c:v>
                </c:pt>
                <c:pt idx="48362">
                  <c:v>3.1859470000000001</c:v>
                </c:pt>
                <c:pt idx="48363">
                  <c:v>3.180466</c:v>
                </c:pt>
                <c:pt idx="48364">
                  <c:v>3.1774849999999999</c:v>
                </c:pt>
                <c:pt idx="48365">
                  <c:v>3.1778219999999999</c:v>
                </c:pt>
                <c:pt idx="48366">
                  <c:v>3.1779899999999999</c:v>
                </c:pt>
                <c:pt idx="48367">
                  <c:v>3.17686</c:v>
                </c:pt>
                <c:pt idx="48368">
                  <c:v>3.1745760000000001</c:v>
                </c:pt>
                <c:pt idx="48369">
                  <c:v>3.1738550000000001</c:v>
                </c:pt>
                <c:pt idx="48370">
                  <c:v>3.1751290000000001</c:v>
                </c:pt>
                <c:pt idx="48371">
                  <c:v>3.1735660000000001</c:v>
                </c:pt>
                <c:pt idx="48372">
                  <c:v>3.1734460000000002</c:v>
                </c:pt>
                <c:pt idx="48373">
                  <c:v>3.1767639999999999</c:v>
                </c:pt>
                <c:pt idx="48374">
                  <c:v>3.1770040000000002</c:v>
                </c:pt>
                <c:pt idx="48375">
                  <c:v>3.180466</c:v>
                </c:pt>
                <c:pt idx="48376">
                  <c:v>3.1806580000000002</c:v>
                </c:pt>
                <c:pt idx="48377">
                  <c:v>3.179144</c:v>
                </c:pt>
                <c:pt idx="48378">
                  <c:v>3.1782780000000002</c:v>
                </c:pt>
                <c:pt idx="48379">
                  <c:v>3.1791680000000002</c:v>
                </c:pt>
                <c:pt idx="48380">
                  <c:v>3.1787830000000001</c:v>
                </c:pt>
                <c:pt idx="48381">
                  <c:v>3.1800090000000001</c:v>
                </c:pt>
                <c:pt idx="48382">
                  <c:v>3.1766200000000002</c:v>
                </c:pt>
                <c:pt idx="48383">
                  <c:v>3.1764749999999999</c:v>
                </c:pt>
                <c:pt idx="48384">
                  <c:v>3.1725810000000001</c:v>
                </c:pt>
                <c:pt idx="48385">
                  <c:v>3.1736149999999999</c:v>
                </c:pt>
                <c:pt idx="48386">
                  <c:v>3.1731579999999999</c:v>
                </c:pt>
                <c:pt idx="48387">
                  <c:v>3.1735419999999999</c:v>
                </c:pt>
                <c:pt idx="48388">
                  <c:v>3.1723159999999999</c:v>
                </c:pt>
                <c:pt idx="48389">
                  <c:v>3.1707299999999998</c:v>
                </c:pt>
                <c:pt idx="48390">
                  <c:v>3.1731099999999999</c:v>
                </c:pt>
                <c:pt idx="48391">
                  <c:v>3.1748159999999999</c:v>
                </c:pt>
                <c:pt idx="48392">
                  <c:v>3.1764030000000001</c:v>
                </c:pt>
                <c:pt idx="48393">
                  <c:v>3.176139</c:v>
                </c:pt>
                <c:pt idx="48394">
                  <c:v>3.1723159999999999</c:v>
                </c:pt>
                <c:pt idx="48395">
                  <c:v>3.1735660000000001</c:v>
                </c:pt>
                <c:pt idx="48396">
                  <c:v>3.1763309999999998</c:v>
                </c:pt>
                <c:pt idx="48397">
                  <c:v>3.176571</c:v>
                </c:pt>
                <c:pt idx="48398">
                  <c:v>3.1752729999999998</c:v>
                </c:pt>
                <c:pt idx="48399">
                  <c:v>3.1704409999999998</c:v>
                </c:pt>
                <c:pt idx="48400">
                  <c:v>3.1614260000000001</c:v>
                </c:pt>
                <c:pt idx="48401">
                  <c:v>3.1589019999999999</c:v>
                </c:pt>
                <c:pt idx="48402">
                  <c:v>3.1593819999999999</c:v>
                </c:pt>
                <c:pt idx="48403">
                  <c:v>3.1634929999999999</c:v>
                </c:pt>
                <c:pt idx="48404">
                  <c:v>3.1681089999999998</c:v>
                </c:pt>
                <c:pt idx="48405">
                  <c:v>3.1731340000000001</c:v>
                </c:pt>
                <c:pt idx="48406">
                  <c:v>3.1790959999999999</c:v>
                </c:pt>
                <c:pt idx="48407">
                  <c:v>3.1810909999999999</c:v>
                </c:pt>
                <c:pt idx="48408">
                  <c:v>3.1843360000000001</c:v>
                </c:pt>
                <c:pt idx="48409">
                  <c:v>3.1872449999999999</c:v>
                </c:pt>
                <c:pt idx="48410">
                  <c:v>3.184024</c:v>
                </c:pt>
                <c:pt idx="48411">
                  <c:v>3.1818840000000002</c:v>
                </c:pt>
                <c:pt idx="48412">
                  <c:v>3.1804899999999998</c:v>
                </c:pt>
                <c:pt idx="48413">
                  <c:v>3.1828219999999998</c:v>
                </c:pt>
                <c:pt idx="48414">
                  <c:v>3.184625</c:v>
                </c:pt>
                <c:pt idx="48415">
                  <c:v>3.1832790000000002</c:v>
                </c:pt>
                <c:pt idx="48416">
                  <c:v>3.1787109999999998</c:v>
                </c:pt>
                <c:pt idx="48417">
                  <c:v>3.1800570000000001</c:v>
                </c:pt>
                <c:pt idx="48418">
                  <c:v>3.183303</c:v>
                </c:pt>
                <c:pt idx="48419">
                  <c:v>3.1870050000000001</c:v>
                </c:pt>
                <c:pt idx="48420">
                  <c:v>3.1879189999999999</c:v>
                </c:pt>
                <c:pt idx="48421">
                  <c:v>3.1871010000000002</c:v>
                </c:pt>
                <c:pt idx="48422">
                  <c:v>3.1828219999999998</c:v>
                </c:pt>
                <c:pt idx="48423">
                  <c:v>3.1813799999999999</c:v>
                </c:pt>
                <c:pt idx="48424">
                  <c:v>3.1806100000000002</c:v>
                </c:pt>
                <c:pt idx="48425">
                  <c:v>3.1795040000000001</c:v>
                </c:pt>
                <c:pt idx="48426">
                  <c:v>3.178687</c:v>
                </c:pt>
                <c:pt idx="48427">
                  <c:v>3.1749849999999999</c:v>
                </c:pt>
                <c:pt idx="48428">
                  <c:v>3.1738550000000001</c:v>
                </c:pt>
                <c:pt idx="48429">
                  <c:v>3.1777489999999999</c:v>
                </c:pt>
                <c:pt idx="48430">
                  <c:v>3.1802260000000002</c:v>
                </c:pt>
                <c:pt idx="48431">
                  <c:v>3.1790479999999999</c:v>
                </c:pt>
                <c:pt idx="48432">
                  <c:v>3.180177</c:v>
                </c:pt>
                <c:pt idx="48433">
                  <c:v>3.1821250000000001</c:v>
                </c:pt>
                <c:pt idx="48434">
                  <c:v>3.181524</c:v>
                </c:pt>
                <c:pt idx="48435">
                  <c:v>3.1836630000000001</c:v>
                </c:pt>
                <c:pt idx="48436">
                  <c:v>3.1840959999999998</c:v>
                </c:pt>
                <c:pt idx="48437">
                  <c:v>3.1861160000000002</c:v>
                </c:pt>
                <c:pt idx="48438">
                  <c:v>3.1857549999999999</c:v>
                </c:pt>
                <c:pt idx="48439">
                  <c:v>3.1828219999999998</c:v>
                </c:pt>
                <c:pt idx="48440">
                  <c:v>3.1823410000000001</c:v>
                </c:pt>
                <c:pt idx="48441">
                  <c:v>3.182509</c:v>
                </c:pt>
                <c:pt idx="48442">
                  <c:v>3.1804899999999998</c:v>
                </c:pt>
                <c:pt idx="48443">
                  <c:v>3.178086</c:v>
                </c:pt>
                <c:pt idx="48444">
                  <c:v>3.1756820000000001</c:v>
                </c:pt>
                <c:pt idx="48445">
                  <c:v>3.1734460000000002</c:v>
                </c:pt>
                <c:pt idx="48446">
                  <c:v>3.1764510000000001</c:v>
                </c:pt>
                <c:pt idx="48447">
                  <c:v>3.174528</c:v>
                </c:pt>
                <c:pt idx="48448">
                  <c:v>3.1741670000000002</c:v>
                </c:pt>
                <c:pt idx="48449">
                  <c:v>3.17597</c:v>
                </c:pt>
                <c:pt idx="48450">
                  <c:v>3.1770999999999998</c:v>
                </c:pt>
                <c:pt idx="48451">
                  <c:v>3.1790959999999999</c:v>
                </c:pt>
                <c:pt idx="48452">
                  <c:v>3.1759460000000002</c:v>
                </c:pt>
                <c:pt idx="48453">
                  <c:v>3.1784949999999998</c:v>
                </c:pt>
                <c:pt idx="48454">
                  <c:v>3.1814520000000002</c:v>
                </c:pt>
                <c:pt idx="48455">
                  <c:v>3.1816680000000002</c:v>
                </c:pt>
                <c:pt idx="48456">
                  <c:v>3.1828940000000001</c:v>
                </c:pt>
                <c:pt idx="48457">
                  <c:v>3.181019</c:v>
                </c:pt>
                <c:pt idx="48458">
                  <c:v>3.1798410000000001</c:v>
                </c:pt>
                <c:pt idx="48459">
                  <c:v>3.179576</c:v>
                </c:pt>
                <c:pt idx="48460">
                  <c:v>3.1783260000000002</c:v>
                </c:pt>
                <c:pt idx="48461">
                  <c:v>3.180177</c:v>
                </c:pt>
                <c:pt idx="48462">
                  <c:v>3.1796000000000002</c:v>
                </c:pt>
                <c:pt idx="48463">
                  <c:v>3.174528</c:v>
                </c:pt>
                <c:pt idx="48464">
                  <c:v>3.1721720000000002</c:v>
                </c:pt>
                <c:pt idx="48465">
                  <c:v>3.1749369999999999</c:v>
                </c:pt>
                <c:pt idx="48466">
                  <c:v>3.1736870000000001</c:v>
                </c:pt>
                <c:pt idx="48467">
                  <c:v>3.1712099999999999</c:v>
                </c:pt>
                <c:pt idx="48468">
                  <c:v>3.169648</c:v>
                </c:pt>
                <c:pt idx="48469">
                  <c:v>3.1728209999999999</c:v>
                </c:pt>
                <c:pt idx="48470">
                  <c:v>3.1724610000000002</c:v>
                </c:pt>
                <c:pt idx="48471">
                  <c:v>3.1725810000000001</c:v>
                </c:pt>
                <c:pt idx="48472">
                  <c:v>3.172196</c:v>
                </c:pt>
                <c:pt idx="48473">
                  <c:v>3.172196</c:v>
                </c:pt>
                <c:pt idx="48474">
                  <c:v>3.1745040000000002</c:v>
                </c:pt>
                <c:pt idx="48475">
                  <c:v>3.173254</c:v>
                </c:pt>
                <c:pt idx="48476">
                  <c:v>3.1749610000000001</c:v>
                </c:pt>
                <c:pt idx="48477">
                  <c:v>3.173422</c:v>
                </c:pt>
                <c:pt idx="48478">
                  <c:v>3.1752009999999999</c:v>
                </c:pt>
                <c:pt idx="48479">
                  <c:v>3.1715469999999999</c:v>
                </c:pt>
                <c:pt idx="48480">
                  <c:v>3.1699839999999999</c:v>
                </c:pt>
                <c:pt idx="48481">
                  <c:v>3.1695280000000001</c:v>
                </c:pt>
                <c:pt idx="48482">
                  <c:v>3.1663540000000001</c:v>
                </c:pt>
                <c:pt idx="48483">
                  <c:v>3.165152</c:v>
                </c:pt>
                <c:pt idx="48484">
                  <c:v>3.1684459999999999</c:v>
                </c:pt>
                <c:pt idx="48485">
                  <c:v>3.1728450000000001</c:v>
                </c:pt>
                <c:pt idx="48486">
                  <c:v>3.1739030000000001</c:v>
                </c:pt>
                <c:pt idx="48487">
                  <c:v>3.1722199999999998</c:v>
                </c:pt>
                <c:pt idx="48488">
                  <c:v>3.1718600000000001</c:v>
                </c:pt>
                <c:pt idx="48489">
                  <c:v>3.1701290000000002</c:v>
                </c:pt>
                <c:pt idx="48490">
                  <c:v>3.1689509999999999</c:v>
                </c:pt>
                <c:pt idx="48491">
                  <c:v>3.173206</c:v>
                </c:pt>
                <c:pt idx="48492">
                  <c:v>3.1721240000000002</c:v>
                </c:pt>
                <c:pt idx="48493">
                  <c:v>3.1694309999999999</c:v>
                </c:pt>
                <c:pt idx="48494">
                  <c:v>3.1697920000000002</c:v>
                </c:pt>
                <c:pt idx="48495">
                  <c:v>3.1671239999999998</c:v>
                </c:pt>
                <c:pt idx="48496">
                  <c:v>3.16859</c:v>
                </c:pt>
                <c:pt idx="48497">
                  <c:v>3.1743839999999999</c:v>
                </c:pt>
                <c:pt idx="48498">
                  <c:v>3.1746720000000002</c:v>
                </c:pt>
                <c:pt idx="48499">
                  <c:v>3.1722920000000001</c:v>
                </c:pt>
                <c:pt idx="48500">
                  <c:v>3.1647189999999998</c:v>
                </c:pt>
                <c:pt idx="48501">
                  <c:v>3.1654650000000002</c:v>
                </c:pt>
                <c:pt idx="48502">
                  <c:v>3.1657769999999998</c:v>
                </c:pt>
                <c:pt idx="48503">
                  <c:v>3.1665230000000002</c:v>
                </c:pt>
                <c:pt idx="48504">
                  <c:v>3.1645989999999999</c:v>
                </c:pt>
                <c:pt idx="48505">
                  <c:v>3.164431</c:v>
                </c:pt>
                <c:pt idx="48506">
                  <c:v>3.1630129999999999</c:v>
                </c:pt>
                <c:pt idx="48507">
                  <c:v>3.161762</c:v>
                </c:pt>
                <c:pt idx="48508">
                  <c:v>3.1607769999999999</c:v>
                </c:pt>
                <c:pt idx="48509">
                  <c:v>3.156209</c:v>
                </c:pt>
                <c:pt idx="48510">
                  <c:v>3.1573869999999999</c:v>
                </c:pt>
                <c:pt idx="48511">
                  <c:v>3.1608969999999998</c:v>
                </c:pt>
                <c:pt idx="48512">
                  <c:v>3.1671480000000001</c:v>
                </c:pt>
                <c:pt idx="48513">
                  <c:v>3.171138</c:v>
                </c:pt>
                <c:pt idx="48514">
                  <c:v>3.1708020000000001</c:v>
                </c:pt>
                <c:pt idx="48515">
                  <c:v>3.1695760000000002</c:v>
                </c:pt>
                <c:pt idx="48516">
                  <c:v>3.1696960000000001</c:v>
                </c:pt>
                <c:pt idx="48517">
                  <c:v>3.1698400000000002</c:v>
                </c:pt>
                <c:pt idx="48518">
                  <c:v>3.1740949999999999</c:v>
                </c:pt>
                <c:pt idx="48519">
                  <c:v>3.1751529999999999</c:v>
                </c:pt>
                <c:pt idx="48520">
                  <c:v>3.1717390000000001</c:v>
                </c:pt>
                <c:pt idx="48521">
                  <c:v>3.166763</c:v>
                </c:pt>
                <c:pt idx="48522">
                  <c:v>3.1634690000000001</c:v>
                </c:pt>
                <c:pt idx="48523">
                  <c:v>3.1621229999999998</c:v>
                </c:pt>
                <c:pt idx="48524">
                  <c:v>3.163157</c:v>
                </c:pt>
                <c:pt idx="48525">
                  <c:v>3.1641189999999999</c:v>
                </c:pt>
                <c:pt idx="48526">
                  <c:v>3.161931</c:v>
                </c:pt>
                <c:pt idx="48527">
                  <c:v>3.1611370000000001</c:v>
                </c:pt>
                <c:pt idx="48528">
                  <c:v>3.1560890000000001</c:v>
                </c:pt>
                <c:pt idx="48529">
                  <c:v>3.155993</c:v>
                </c:pt>
                <c:pt idx="48530">
                  <c:v>3.155608</c:v>
                </c:pt>
                <c:pt idx="48531">
                  <c:v>3.1611609999999999</c:v>
                </c:pt>
                <c:pt idx="48532">
                  <c:v>3.16371</c:v>
                </c:pt>
                <c:pt idx="48533">
                  <c:v>3.166474</c:v>
                </c:pt>
                <c:pt idx="48534">
                  <c:v>3.1656810000000002</c:v>
                </c:pt>
                <c:pt idx="48535">
                  <c:v>3.166474</c:v>
                </c:pt>
                <c:pt idx="48536">
                  <c:v>3.1676760000000002</c:v>
                </c:pt>
                <c:pt idx="48537">
                  <c:v>3.1685660000000002</c:v>
                </c:pt>
                <c:pt idx="48538">
                  <c:v>3.1691910000000001</c:v>
                </c:pt>
                <c:pt idx="48539">
                  <c:v>3.1695519999999999</c:v>
                </c:pt>
                <c:pt idx="48540">
                  <c:v>3.1728930000000002</c:v>
                </c:pt>
                <c:pt idx="48541">
                  <c:v>3.167484</c:v>
                </c:pt>
                <c:pt idx="48542">
                  <c:v>3.1647919999999998</c:v>
                </c:pt>
                <c:pt idx="48543">
                  <c:v>3.166474</c:v>
                </c:pt>
                <c:pt idx="48544">
                  <c:v>3.1623640000000002</c:v>
                </c:pt>
                <c:pt idx="48545">
                  <c:v>3.1592859999999998</c:v>
                </c:pt>
                <c:pt idx="48546">
                  <c:v>3.1588289999999999</c:v>
                </c:pt>
                <c:pt idx="48547">
                  <c:v>3.1620029999999999</c:v>
                </c:pt>
                <c:pt idx="48548">
                  <c:v>3.1646230000000002</c:v>
                </c:pt>
                <c:pt idx="48549">
                  <c:v>3.162099</c:v>
                </c:pt>
                <c:pt idx="48550">
                  <c:v>3.1625079999999999</c:v>
                </c:pt>
                <c:pt idx="48551">
                  <c:v>3.1683020000000002</c:v>
                </c:pt>
                <c:pt idx="48552">
                  <c:v>3.1718350000000002</c:v>
                </c:pt>
                <c:pt idx="48553">
                  <c:v>3.1734939999999998</c:v>
                </c:pt>
                <c:pt idx="48554">
                  <c:v>3.1693829999999998</c:v>
                </c:pt>
                <c:pt idx="48555">
                  <c:v>3.1686860000000001</c:v>
                </c:pt>
                <c:pt idx="48556">
                  <c:v>3.1709939999999999</c:v>
                </c:pt>
                <c:pt idx="48557">
                  <c:v>3.1725569999999998</c:v>
                </c:pt>
                <c:pt idx="48558">
                  <c:v>3.1714030000000002</c:v>
                </c:pt>
                <c:pt idx="48559">
                  <c:v>3.1722440000000001</c:v>
                </c:pt>
                <c:pt idx="48560">
                  <c:v>3.1710660000000002</c:v>
                </c:pt>
                <c:pt idx="48561">
                  <c:v>3.1685660000000002</c:v>
                </c:pt>
                <c:pt idx="48562">
                  <c:v>3.165994</c:v>
                </c:pt>
                <c:pt idx="48563">
                  <c:v>3.1662819999999998</c:v>
                </c:pt>
                <c:pt idx="48564">
                  <c:v>3.1626280000000002</c:v>
                </c:pt>
                <c:pt idx="48565">
                  <c:v>3.1609929999999999</c:v>
                </c:pt>
                <c:pt idx="48566">
                  <c:v>3.1593819999999999</c:v>
                </c:pt>
                <c:pt idx="48567">
                  <c:v>3.1616659999999999</c:v>
                </c:pt>
                <c:pt idx="48568">
                  <c:v>3.1626759999999998</c:v>
                </c:pt>
                <c:pt idx="48569">
                  <c:v>3.160056</c:v>
                </c:pt>
                <c:pt idx="48570">
                  <c:v>3.1616179999999998</c:v>
                </c:pt>
                <c:pt idx="48571">
                  <c:v>3.164215</c:v>
                </c:pt>
                <c:pt idx="48572">
                  <c:v>3.1618590000000002</c:v>
                </c:pt>
                <c:pt idx="48573">
                  <c:v>3.1636860000000002</c:v>
                </c:pt>
                <c:pt idx="48574">
                  <c:v>3.1650559999999999</c:v>
                </c:pt>
                <c:pt idx="48575">
                  <c:v>3.164431</c:v>
                </c:pt>
                <c:pt idx="48576">
                  <c:v>3.165152</c:v>
                </c:pt>
                <c:pt idx="48577">
                  <c:v>3.1676039999999999</c:v>
                </c:pt>
                <c:pt idx="48578">
                  <c:v>3.1672440000000002</c:v>
                </c:pt>
                <c:pt idx="48579">
                  <c:v>3.1667869999999998</c:v>
                </c:pt>
                <c:pt idx="48580">
                  <c:v>3.1620750000000002</c:v>
                </c:pt>
                <c:pt idx="48581">
                  <c:v>3.1580599999999999</c:v>
                </c:pt>
                <c:pt idx="48582">
                  <c:v>3.1582520000000001</c:v>
                </c:pt>
                <c:pt idx="48583">
                  <c:v>3.1603439999999998</c:v>
                </c:pt>
                <c:pt idx="48584">
                  <c:v>3.1600799999999998</c:v>
                </c:pt>
                <c:pt idx="48585">
                  <c:v>3.1607769999999999</c:v>
                </c:pt>
                <c:pt idx="48586">
                  <c:v>3.1564739999999998</c:v>
                </c:pt>
                <c:pt idx="48587">
                  <c:v>3.1534680000000002</c:v>
                </c:pt>
                <c:pt idx="48588">
                  <c:v>3.1542620000000001</c:v>
                </c:pt>
                <c:pt idx="48589">
                  <c:v>3.1570019999999999</c:v>
                </c:pt>
                <c:pt idx="48590">
                  <c:v>3.1589740000000002</c:v>
                </c:pt>
                <c:pt idx="48591">
                  <c:v>3.1608010000000002</c:v>
                </c:pt>
                <c:pt idx="48592">
                  <c:v>3.1614499999999999</c:v>
                </c:pt>
                <c:pt idx="48593">
                  <c:v>3.1641189999999999</c:v>
                </c:pt>
                <c:pt idx="48594">
                  <c:v>3.1625559999999999</c:v>
                </c:pt>
                <c:pt idx="48595">
                  <c:v>3.1613540000000002</c:v>
                </c:pt>
                <c:pt idx="48596">
                  <c:v>3.1609449999999999</c:v>
                </c:pt>
                <c:pt idx="48597">
                  <c:v>3.162868</c:v>
                </c:pt>
                <c:pt idx="48598">
                  <c:v>3.1620029999999999</c:v>
                </c:pt>
                <c:pt idx="48599">
                  <c:v>3.1597909999999998</c:v>
                </c:pt>
                <c:pt idx="48600">
                  <c:v>3.1556799999999998</c:v>
                </c:pt>
                <c:pt idx="48601">
                  <c:v>3.1525310000000002</c:v>
                </c:pt>
                <c:pt idx="48602">
                  <c:v>3.153661</c:v>
                </c:pt>
                <c:pt idx="48603">
                  <c:v>3.1562570000000001</c:v>
                </c:pt>
                <c:pt idx="48604">
                  <c:v>3.1531560000000001</c:v>
                </c:pt>
                <c:pt idx="48605">
                  <c:v>3.1509680000000002</c:v>
                </c:pt>
                <c:pt idx="48606">
                  <c:v>3.1507999999999998</c:v>
                </c:pt>
                <c:pt idx="48607">
                  <c:v>3.1502469999999998</c:v>
                </c:pt>
                <c:pt idx="48608">
                  <c:v>3.1501749999999999</c:v>
                </c:pt>
                <c:pt idx="48609">
                  <c:v>3.152218</c:v>
                </c:pt>
                <c:pt idx="48610">
                  <c:v>3.1521699999999999</c:v>
                </c:pt>
                <c:pt idx="48611">
                  <c:v>3.1508479999999999</c:v>
                </c:pt>
                <c:pt idx="48612">
                  <c:v>3.1487080000000001</c:v>
                </c:pt>
                <c:pt idx="48613">
                  <c:v>3.1506080000000001</c:v>
                </c:pt>
                <c:pt idx="48614">
                  <c:v>3.1737350000000002</c:v>
                </c:pt>
                <c:pt idx="48615">
                  <c:v>3.196501</c:v>
                </c:pt>
                <c:pt idx="48616">
                  <c:v>3.1970779999999999</c:v>
                </c:pt>
                <c:pt idx="48617">
                  <c:v>3.190515</c:v>
                </c:pt>
                <c:pt idx="48618">
                  <c:v>3.1738550000000001</c:v>
                </c:pt>
                <c:pt idx="48619">
                  <c:v>3.1385390000000002</c:v>
                </c:pt>
                <c:pt idx="48620">
                  <c:v>3.1318320000000002</c:v>
                </c:pt>
                <c:pt idx="48621">
                  <c:v>3.1312790000000001</c:v>
                </c:pt>
                <c:pt idx="48622">
                  <c:v>3.131688</c:v>
                </c:pt>
                <c:pt idx="48623">
                  <c:v>3.1388760000000002</c:v>
                </c:pt>
                <c:pt idx="48624">
                  <c:v>3.1502469999999998</c:v>
                </c:pt>
                <c:pt idx="48625">
                  <c:v>3.150271</c:v>
                </c:pt>
                <c:pt idx="48626">
                  <c:v>3.1443569999999998</c:v>
                </c:pt>
                <c:pt idx="48627">
                  <c:v>3.1448140000000002</c:v>
                </c:pt>
                <c:pt idx="48628">
                  <c:v>3.149165</c:v>
                </c:pt>
                <c:pt idx="48629">
                  <c:v>3.1537329999999999</c:v>
                </c:pt>
                <c:pt idx="48630">
                  <c:v>3.1571470000000001</c:v>
                </c:pt>
                <c:pt idx="48631">
                  <c:v>3.156666</c:v>
                </c:pt>
                <c:pt idx="48632">
                  <c:v>3.158493</c:v>
                </c:pt>
                <c:pt idx="48633">
                  <c:v>3.1592859999999998</c:v>
                </c:pt>
                <c:pt idx="48634">
                  <c:v>3.161931</c:v>
                </c:pt>
                <c:pt idx="48635">
                  <c:v>3.1616420000000001</c:v>
                </c:pt>
                <c:pt idx="48636">
                  <c:v>3.1621950000000001</c:v>
                </c:pt>
                <c:pt idx="48637">
                  <c:v>3.157219</c:v>
                </c:pt>
                <c:pt idx="48638">
                  <c:v>3.153276</c:v>
                </c:pt>
                <c:pt idx="48639">
                  <c:v>3.1505359999999998</c:v>
                </c:pt>
                <c:pt idx="48640">
                  <c:v>3.153829</c:v>
                </c:pt>
                <c:pt idx="48641">
                  <c:v>3.1525069999999999</c:v>
                </c:pt>
                <c:pt idx="48642">
                  <c:v>3.1525789999999998</c:v>
                </c:pt>
                <c:pt idx="48643">
                  <c:v>3.151329</c:v>
                </c:pt>
                <c:pt idx="48644">
                  <c:v>3.1497899999999999</c:v>
                </c:pt>
                <c:pt idx="48645">
                  <c:v>3.1512090000000001</c:v>
                </c:pt>
                <c:pt idx="48646">
                  <c:v>3.1548630000000002</c:v>
                </c:pt>
                <c:pt idx="48647">
                  <c:v>3.156161</c:v>
                </c:pt>
                <c:pt idx="48648">
                  <c:v>3.1525789999999998</c:v>
                </c:pt>
                <c:pt idx="48649">
                  <c:v>3.1539250000000001</c:v>
                </c:pt>
                <c:pt idx="48650">
                  <c:v>3.1547190000000001</c:v>
                </c:pt>
                <c:pt idx="48651">
                  <c:v>3.156161</c:v>
                </c:pt>
                <c:pt idx="48652">
                  <c:v>3.1577000000000002</c:v>
                </c:pt>
                <c:pt idx="48653">
                  <c:v>3.1544059999999998</c:v>
                </c:pt>
                <c:pt idx="48654">
                  <c:v>3.1557759999999999</c:v>
                </c:pt>
                <c:pt idx="48655">
                  <c:v>3.1579640000000002</c:v>
                </c:pt>
                <c:pt idx="48656">
                  <c:v>3.1590220000000002</c:v>
                </c:pt>
                <c:pt idx="48657">
                  <c:v>3.1594310000000001</c:v>
                </c:pt>
                <c:pt idx="48658">
                  <c:v>3.1556320000000002</c:v>
                </c:pt>
                <c:pt idx="48659">
                  <c:v>3.1530360000000002</c:v>
                </c:pt>
                <c:pt idx="48660">
                  <c:v>3.1530840000000002</c:v>
                </c:pt>
                <c:pt idx="48661">
                  <c:v>3.151281</c:v>
                </c:pt>
                <c:pt idx="48662">
                  <c:v>3.1503909999999999</c:v>
                </c:pt>
                <c:pt idx="48663">
                  <c:v>3.1502949999999998</c:v>
                </c:pt>
                <c:pt idx="48664">
                  <c:v>3.150992</c:v>
                </c:pt>
                <c:pt idx="48665">
                  <c:v>3.1510159999999998</c:v>
                </c:pt>
                <c:pt idx="48666">
                  <c:v>3.151834</c:v>
                </c:pt>
                <c:pt idx="48667">
                  <c:v>3.1530119999999999</c:v>
                </c:pt>
                <c:pt idx="48668">
                  <c:v>3.1541419999999998</c:v>
                </c:pt>
                <c:pt idx="48669">
                  <c:v>3.1545260000000002</c:v>
                </c:pt>
                <c:pt idx="48670">
                  <c:v>3.1540219999999999</c:v>
                </c:pt>
                <c:pt idx="48671">
                  <c:v>3.1546949999999998</c:v>
                </c:pt>
                <c:pt idx="48672">
                  <c:v>3.155824</c:v>
                </c:pt>
                <c:pt idx="48673">
                  <c:v>3.158709</c:v>
                </c:pt>
                <c:pt idx="48674">
                  <c:v>3.1575069999999998</c:v>
                </c:pt>
                <c:pt idx="48675">
                  <c:v>3.1578439999999999</c:v>
                </c:pt>
                <c:pt idx="48676">
                  <c:v>3.1588539999999998</c:v>
                </c:pt>
                <c:pt idx="48677">
                  <c:v>3.1573869999999999</c:v>
                </c:pt>
                <c:pt idx="48678">
                  <c:v>3.1574589999999998</c:v>
                </c:pt>
                <c:pt idx="48679">
                  <c:v>3.155656</c:v>
                </c:pt>
                <c:pt idx="48680">
                  <c:v>3.1523870000000001</c:v>
                </c:pt>
                <c:pt idx="48681">
                  <c:v>3.1499830000000002</c:v>
                </c:pt>
                <c:pt idx="48682">
                  <c:v>3.1482760000000001</c:v>
                </c:pt>
                <c:pt idx="48683">
                  <c:v>3.1466409999999998</c:v>
                </c:pt>
                <c:pt idx="48684">
                  <c:v>3.1472899999999999</c:v>
                </c:pt>
                <c:pt idx="48685">
                  <c:v>3.1480589999999999</c:v>
                </c:pt>
                <c:pt idx="48686">
                  <c:v>3.1503190000000001</c:v>
                </c:pt>
                <c:pt idx="48687">
                  <c:v>3.1534680000000002</c:v>
                </c:pt>
                <c:pt idx="48688">
                  <c:v>3.1551749999999998</c:v>
                </c:pt>
                <c:pt idx="48689">
                  <c:v>3.155608</c:v>
                </c:pt>
                <c:pt idx="48690">
                  <c:v>3.1565460000000001</c:v>
                </c:pt>
                <c:pt idx="48691">
                  <c:v>3.156425</c:v>
                </c:pt>
                <c:pt idx="48692">
                  <c:v>3.1558489999999999</c:v>
                </c:pt>
                <c:pt idx="48693">
                  <c:v>3.1568580000000002</c:v>
                </c:pt>
                <c:pt idx="48694">
                  <c:v>3.158541</c:v>
                </c:pt>
                <c:pt idx="48695">
                  <c:v>3.1598630000000001</c:v>
                </c:pt>
                <c:pt idx="48696">
                  <c:v>3.1583009999999998</c:v>
                </c:pt>
                <c:pt idx="48697">
                  <c:v>3.1571229999999999</c:v>
                </c:pt>
                <c:pt idx="48698">
                  <c:v>3.156209</c:v>
                </c:pt>
                <c:pt idx="48699">
                  <c:v>3.152555</c:v>
                </c:pt>
                <c:pt idx="48700">
                  <c:v>3.1511849999999999</c:v>
                </c:pt>
                <c:pt idx="48701">
                  <c:v>3.1524589999999999</c:v>
                </c:pt>
                <c:pt idx="48702">
                  <c:v>3.1509680000000002</c:v>
                </c:pt>
                <c:pt idx="48703">
                  <c:v>3.1519780000000002</c:v>
                </c:pt>
                <c:pt idx="48704">
                  <c:v>3.151329</c:v>
                </c:pt>
                <c:pt idx="48705">
                  <c:v>3.1457269999999999</c:v>
                </c:pt>
                <c:pt idx="48706">
                  <c:v>3.1474820000000001</c:v>
                </c:pt>
                <c:pt idx="48707">
                  <c:v>3.1470020000000001</c:v>
                </c:pt>
                <c:pt idx="48708">
                  <c:v>3.1501030000000001</c:v>
                </c:pt>
                <c:pt idx="48709">
                  <c:v>3.156425</c:v>
                </c:pt>
                <c:pt idx="48710">
                  <c:v>3.1584449999999999</c:v>
                </c:pt>
                <c:pt idx="48711">
                  <c:v>3.1572429999999998</c:v>
                </c:pt>
                <c:pt idx="48712">
                  <c:v>3.1568339999999999</c:v>
                </c:pt>
                <c:pt idx="48713">
                  <c:v>3.1573150000000001</c:v>
                </c:pt>
                <c:pt idx="48714">
                  <c:v>3.1583730000000001</c:v>
                </c:pt>
                <c:pt idx="48715">
                  <c:v>3.157219</c:v>
                </c:pt>
                <c:pt idx="48716">
                  <c:v>3.1567620000000001</c:v>
                </c:pt>
                <c:pt idx="48717">
                  <c:v>3.1565219999999998</c:v>
                </c:pt>
                <c:pt idx="48718">
                  <c:v>3.155608</c:v>
                </c:pt>
                <c:pt idx="48719">
                  <c:v>3.1532520000000002</c:v>
                </c:pt>
                <c:pt idx="48720">
                  <c:v>3.1504150000000002</c:v>
                </c:pt>
                <c:pt idx="48721">
                  <c:v>3.1471939999999998</c:v>
                </c:pt>
                <c:pt idx="48722">
                  <c:v>3.1502469999999998</c:v>
                </c:pt>
                <c:pt idx="48723">
                  <c:v>3.1514489999999999</c:v>
                </c:pt>
                <c:pt idx="48724">
                  <c:v>3.1495259999999998</c:v>
                </c:pt>
                <c:pt idx="48725">
                  <c:v>3.1475059999999999</c:v>
                </c:pt>
                <c:pt idx="48726">
                  <c:v>3.145391</c:v>
                </c:pt>
                <c:pt idx="48727">
                  <c:v>3.1480589999999999</c:v>
                </c:pt>
                <c:pt idx="48728">
                  <c:v>3.1507999999999998</c:v>
                </c:pt>
                <c:pt idx="48729">
                  <c:v>3.1513529999999998</c:v>
                </c:pt>
                <c:pt idx="48730">
                  <c:v>3.1569780000000001</c:v>
                </c:pt>
                <c:pt idx="48731">
                  <c:v>3.1605840000000001</c:v>
                </c:pt>
                <c:pt idx="48732">
                  <c:v>3.1612580000000001</c:v>
                </c:pt>
                <c:pt idx="48733">
                  <c:v>3.1607530000000001</c:v>
                </c:pt>
                <c:pt idx="48734">
                  <c:v>3.1564739999999998</c:v>
                </c:pt>
                <c:pt idx="48735">
                  <c:v>3.157267</c:v>
                </c:pt>
                <c:pt idx="48736">
                  <c:v>3.1575310000000001</c:v>
                </c:pt>
                <c:pt idx="48737">
                  <c:v>3.1564009999999998</c:v>
                </c:pt>
                <c:pt idx="48738">
                  <c:v>3.1510880000000001</c:v>
                </c:pt>
                <c:pt idx="48739">
                  <c:v>3.149454</c:v>
                </c:pt>
                <c:pt idx="48740">
                  <c:v>3.150439</c:v>
                </c:pt>
                <c:pt idx="48741">
                  <c:v>3.1526990000000001</c:v>
                </c:pt>
                <c:pt idx="48742">
                  <c:v>3.150776</c:v>
                </c:pt>
                <c:pt idx="48743">
                  <c:v>3.1482519999999998</c:v>
                </c:pt>
                <c:pt idx="48744">
                  <c:v>3.146064</c:v>
                </c:pt>
                <c:pt idx="48745">
                  <c:v>3.1469299999999998</c:v>
                </c:pt>
                <c:pt idx="48746">
                  <c:v>3.1490209999999998</c:v>
                </c:pt>
                <c:pt idx="48747">
                  <c:v>3.1467130000000001</c:v>
                </c:pt>
                <c:pt idx="48748">
                  <c:v>3.1474340000000001</c:v>
                </c:pt>
                <c:pt idx="48749">
                  <c:v>3.1491169999999999</c:v>
                </c:pt>
                <c:pt idx="48750">
                  <c:v>3.152339</c:v>
                </c:pt>
                <c:pt idx="48751">
                  <c:v>3.153829</c:v>
                </c:pt>
                <c:pt idx="48752">
                  <c:v>3.1557759999999999</c:v>
                </c:pt>
                <c:pt idx="48753">
                  <c:v>3.1554639999999998</c:v>
                </c:pt>
                <c:pt idx="48754">
                  <c:v>3.1560169999999999</c:v>
                </c:pt>
                <c:pt idx="48755">
                  <c:v>3.1553680000000002</c:v>
                </c:pt>
                <c:pt idx="48756">
                  <c:v>3.1493090000000001</c:v>
                </c:pt>
                <c:pt idx="48757">
                  <c:v>3.1474340000000001</c:v>
                </c:pt>
                <c:pt idx="48758">
                  <c:v>3.1466889999999998</c:v>
                </c:pt>
                <c:pt idx="48759">
                  <c:v>3.14967</c:v>
                </c:pt>
                <c:pt idx="48760">
                  <c:v>3.1482039999999998</c:v>
                </c:pt>
                <c:pt idx="48761">
                  <c:v>3.1450300000000002</c:v>
                </c:pt>
                <c:pt idx="48762">
                  <c:v>3.14479</c:v>
                </c:pt>
                <c:pt idx="48763">
                  <c:v>3.1483240000000001</c:v>
                </c:pt>
                <c:pt idx="48764">
                  <c:v>3.1443810000000001</c:v>
                </c:pt>
                <c:pt idx="48765">
                  <c:v>3.1382989999999999</c:v>
                </c:pt>
                <c:pt idx="48766">
                  <c:v>3.131567</c:v>
                </c:pt>
                <c:pt idx="48767">
                  <c:v>3.121302</c:v>
                </c:pt>
                <c:pt idx="48768">
                  <c:v>3.1118299999999999</c:v>
                </c:pt>
                <c:pt idx="48769">
                  <c:v>3.1028150000000001</c:v>
                </c:pt>
                <c:pt idx="48770">
                  <c:v>3.0979830000000002</c:v>
                </c:pt>
                <c:pt idx="48771">
                  <c:v>3.1026470000000002</c:v>
                </c:pt>
                <c:pt idx="48772">
                  <c:v>3.1105800000000001</c:v>
                </c:pt>
                <c:pt idx="48773">
                  <c:v>3.1261830000000002</c:v>
                </c:pt>
                <c:pt idx="48774">
                  <c:v>3.1511369999999999</c:v>
                </c:pt>
                <c:pt idx="48775">
                  <c:v>3.1595749999999998</c:v>
                </c:pt>
                <c:pt idx="48776">
                  <c:v>3.1591900000000002</c:v>
                </c:pt>
                <c:pt idx="48777">
                  <c:v>3.1733739999999999</c:v>
                </c:pt>
                <c:pt idx="48778">
                  <c:v>3.177413</c:v>
                </c:pt>
                <c:pt idx="48779">
                  <c:v>3.1678449999999998</c:v>
                </c:pt>
                <c:pt idx="48780">
                  <c:v>3.1602960000000002</c:v>
                </c:pt>
                <c:pt idx="48781">
                  <c:v>3.1519059999999999</c:v>
                </c:pt>
                <c:pt idx="48782">
                  <c:v>3.1479870000000001</c:v>
                </c:pt>
                <c:pt idx="48783">
                  <c:v>3.146665</c:v>
                </c:pt>
                <c:pt idx="48784">
                  <c:v>3.1494059999999999</c:v>
                </c:pt>
                <c:pt idx="48785">
                  <c:v>3.1509200000000002</c:v>
                </c:pt>
                <c:pt idx="48786">
                  <c:v>3.1501990000000002</c:v>
                </c:pt>
                <c:pt idx="48787">
                  <c:v>3.143996</c:v>
                </c:pt>
                <c:pt idx="48788">
                  <c:v>3.1379380000000001</c:v>
                </c:pt>
                <c:pt idx="48789">
                  <c:v>3.1387079999999998</c:v>
                </c:pt>
                <c:pt idx="48790">
                  <c:v>3.1427459999999998</c:v>
                </c:pt>
                <c:pt idx="48791">
                  <c:v>3.1495980000000001</c:v>
                </c:pt>
                <c:pt idx="48792">
                  <c:v>3.1532520000000002</c:v>
                </c:pt>
                <c:pt idx="48793">
                  <c:v>3.1570269999999998</c:v>
                </c:pt>
                <c:pt idx="48794">
                  <c:v>3.156666</c:v>
                </c:pt>
                <c:pt idx="48795">
                  <c:v>3.1512090000000001</c:v>
                </c:pt>
                <c:pt idx="48796">
                  <c:v>3.1488529999999999</c:v>
                </c:pt>
                <c:pt idx="48797">
                  <c:v>3.15116</c:v>
                </c:pt>
                <c:pt idx="48798">
                  <c:v>3.1487569999999998</c:v>
                </c:pt>
                <c:pt idx="48799">
                  <c:v>3.144838</c:v>
                </c:pt>
                <c:pt idx="48800">
                  <c:v>3.1375060000000001</c:v>
                </c:pt>
                <c:pt idx="48801">
                  <c:v>3.1330580000000001</c:v>
                </c:pt>
                <c:pt idx="48802">
                  <c:v>3.1313270000000002</c:v>
                </c:pt>
                <c:pt idx="48803">
                  <c:v>3.1293319999999998</c:v>
                </c:pt>
                <c:pt idx="48804">
                  <c:v>3.1312790000000001</c:v>
                </c:pt>
                <c:pt idx="48805">
                  <c:v>3.130366</c:v>
                </c:pt>
                <c:pt idx="48806">
                  <c:v>3.1371690000000001</c:v>
                </c:pt>
                <c:pt idx="48807">
                  <c:v>3.1560649999999999</c:v>
                </c:pt>
                <c:pt idx="48808">
                  <c:v>3.1679170000000001</c:v>
                </c:pt>
                <c:pt idx="48809">
                  <c:v>3.1671710000000002</c:v>
                </c:pt>
                <c:pt idx="48810">
                  <c:v>3.1596950000000001</c:v>
                </c:pt>
                <c:pt idx="48811">
                  <c:v>3.1533720000000001</c:v>
                </c:pt>
                <c:pt idx="48812">
                  <c:v>3.1511130000000001</c:v>
                </c:pt>
                <c:pt idx="48813">
                  <c:v>3.148155</c:v>
                </c:pt>
                <c:pt idx="48814">
                  <c:v>3.1412800000000001</c:v>
                </c:pt>
                <c:pt idx="48815">
                  <c:v>3.1260379999999999</c:v>
                </c:pt>
                <c:pt idx="48816">
                  <c:v>3.1132249999999999</c:v>
                </c:pt>
                <c:pt idx="48817">
                  <c:v>3.1067100000000001</c:v>
                </c:pt>
                <c:pt idx="48818">
                  <c:v>3.0897610000000002</c:v>
                </c:pt>
                <c:pt idx="48819">
                  <c:v>3.0862989999999999</c:v>
                </c:pt>
                <c:pt idx="48820">
                  <c:v>3.0923090000000002</c:v>
                </c:pt>
                <c:pt idx="48821">
                  <c:v>3.1045699999999998</c:v>
                </c:pt>
                <c:pt idx="48822">
                  <c:v>3.1287310000000002</c:v>
                </c:pt>
                <c:pt idx="48823">
                  <c:v>3.1663299999999999</c:v>
                </c:pt>
                <c:pt idx="48824">
                  <c:v>3.1863320000000002</c:v>
                </c:pt>
                <c:pt idx="48825">
                  <c:v>3.1901299999999999</c:v>
                </c:pt>
                <c:pt idx="48826">
                  <c:v>3.1911879999999999</c:v>
                </c:pt>
                <c:pt idx="48827">
                  <c:v>3.1693829999999998</c:v>
                </c:pt>
                <c:pt idx="48828">
                  <c:v>3.15794</c:v>
                </c:pt>
                <c:pt idx="48829">
                  <c:v>3.1504150000000002</c:v>
                </c:pt>
                <c:pt idx="48830">
                  <c:v>3.150055</c:v>
                </c:pt>
                <c:pt idx="48831">
                  <c:v>3.1467610000000001</c:v>
                </c:pt>
                <c:pt idx="48832">
                  <c:v>3.1449579999999999</c:v>
                </c:pt>
                <c:pt idx="48833">
                  <c:v>3.1514730000000002</c:v>
                </c:pt>
                <c:pt idx="48834">
                  <c:v>3.156666</c:v>
                </c:pt>
                <c:pt idx="48835">
                  <c:v>3.15645</c:v>
                </c:pt>
                <c:pt idx="48836">
                  <c:v>3.1535169999999999</c:v>
                </c:pt>
                <c:pt idx="48837">
                  <c:v>3.150512</c:v>
                </c:pt>
                <c:pt idx="48838">
                  <c:v>3.1602960000000002</c:v>
                </c:pt>
                <c:pt idx="48839">
                  <c:v>3.1656089999999999</c:v>
                </c:pt>
                <c:pt idx="48840">
                  <c:v>3.1536369999999998</c:v>
                </c:pt>
                <c:pt idx="48841">
                  <c:v>3.1395490000000001</c:v>
                </c:pt>
                <c:pt idx="48842">
                  <c:v>3.1196429999999999</c:v>
                </c:pt>
                <c:pt idx="48843">
                  <c:v>3.0958429999999999</c:v>
                </c:pt>
                <c:pt idx="48844">
                  <c:v>3.0918770000000002</c:v>
                </c:pt>
                <c:pt idx="48845">
                  <c:v>3.0819239999999999</c:v>
                </c:pt>
                <c:pt idx="48846">
                  <c:v>3.0862750000000001</c:v>
                </c:pt>
                <c:pt idx="48847">
                  <c:v>3.0971419999999998</c:v>
                </c:pt>
                <c:pt idx="48848">
                  <c:v>3.1006520000000002</c:v>
                </c:pt>
                <c:pt idx="48849">
                  <c:v>3.124644</c:v>
                </c:pt>
                <c:pt idx="48850">
                  <c:v>3.1756099999999998</c:v>
                </c:pt>
                <c:pt idx="48851">
                  <c:v>3.1976550000000001</c:v>
                </c:pt>
                <c:pt idx="48852">
                  <c:v>3.1863079999999999</c:v>
                </c:pt>
                <c:pt idx="48853">
                  <c:v>3.175538</c:v>
                </c:pt>
                <c:pt idx="48854">
                  <c:v>3.1579640000000002</c:v>
                </c:pt>
                <c:pt idx="48855">
                  <c:v>3.142458</c:v>
                </c:pt>
                <c:pt idx="48856">
                  <c:v>3.133899</c:v>
                </c:pt>
                <c:pt idx="48857">
                  <c:v>3.1458719999999998</c:v>
                </c:pt>
                <c:pt idx="48858">
                  <c:v>3.1677249999999999</c:v>
                </c:pt>
                <c:pt idx="48859">
                  <c:v>3.1863800000000002</c:v>
                </c:pt>
                <c:pt idx="48860">
                  <c:v>3.193905</c:v>
                </c:pt>
                <c:pt idx="48861">
                  <c:v>3.1852740000000002</c:v>
                </c:pt>
                <c:pt idx="48862">
                  <c:v>3.1800570000000001</c:v>
                </c:pt>
                <c:pt idx="48863">
                  <c:v>3.1709459999999998</c:v>
                </c:pt>
                <c:pt idx="48864">
                  <c:v>3.1570510000000001</c:v>
                </c:pt>
                <c:pt idx="48865">
                  <c:v>3.1433710000000001</c:v>
                </c:pt>
                <c:pt idx="48866">
                  <c:v>3.1346690000000001</c:v>
                </c:pt>
                <c:pt idx="48867">
                  <c:v>3.131567</c:v>
                </c:pt>
                <c:pt idx="48868">
                  <c:v>3.136857</c:v>
                </c:pt>
                <c:pt idx="48869">
                  <c:v>3.1429870000000002</c:v>
                </c:pt>
                <c:pt idx="48870">
                  <c:v>3.1688299999999998</c:v>
                </c:pt>
                <c:pt idx="48871">
                  <c:v>3.1721240000000002</c:v>
                </c:pt>
                <c:pt idx="48872">
                  <c:v>3.1656330000000001</c:v>
                </c:pt>
                <c:pt idx="48873">
                  <c:v>3.160657</c:v>
                </c:pt>
                <c:pt idx="48874">
                  <c:v>3.1567620000000001</c:v>
                </c:pt>
                <c:pt idx="48875">
                  <c:v>3.1532040000000001</c:v>
                </c:pt>
                <c:pt idx="48876">
                  <c:v>3.154935</c:v>
                </c:pt>
                <c:pt idx="48877">
                  <c:v>3.157988</c:v>
                </c:pt>
                <c:pt idx="48878">
                  <c:v>3.1563050000000001</c:v>
                </c:pt>
                <c:pt idx="48879">
                  <c:v>3.1495739999999999</c:v>
                </c:pt>
                <c:pt idx="48880">
                  <c:v>3.1381070000000002</c:v>
                </c:pt>
                <c:pt idx="48881">
                  <c:v>3.1287069999999999</c:v>
                </c:pt>
                <c:pt idx="48882">
                  <c:v>3.1232250000000001</c:v>
                </c:pt>
                <c:pt idx="48883">
                  <c:v>3.108368</c:v>
                </c:pt>
                <c:pt idx="48884">
                  <c:v>3.0994730000000001</c:v>
                </c:pt>
                <c:pt idx="48885">
                  <c:v>3.1202450000000002</c:v>
                </c:pt>
                <c:pt idx="48886">
                  <c:v>3.1402700000000001</c:v>
                </c:pt>
                <c:pt idx="48887">
                  <c:v>3.1571950000000002</c:v>
                </c:pt>
                <c:pt idx="48888">
                  <c:v>3.179192</c:v>
                </c:pt>
                <c:pt idx="48889">
                  <c:v>3.1815720000000001</c:v>
                </c:pt>
                <c:pt idx="48890">
                  <c:v>3.1758500000000001</c:v>
                </c:pt>
                <c:pt idx="48891">
                  <c:v>3.1693349999999998</c:v>
                </c:pt>
                <c:pt idx="48892">
                  <c:v>3.1661619999999999</c:v>
                </c:pt>
                <c:pt idx="48893">
                  <c:v>3.1643110000000001</c:v>
                </c:pt>
                <c:pt idx="48894">
                  <c:v>3.1589019999999999</c:v>
                </c:pt>
                <c:pt idx="48895">
                  <c:v>3.1496219999999999</c:v>
                </c:pt>
                <c:pt idx="48896">
                  <c:v>3.1399819999999998</c:v>
                </c:pt>
                <c:pt idx="48897">
                  <c:v>3.1400299999999999</c:v>
                </c:pt>
                <c:pt idx="48898">
                  <c:v>3.1431070000000001</c:v>
                </c:pt>
                <c:pt idx="48899">
                  <c:v>3.1462080000000001</c:v>
                </c:pt>
                <c:pt idx="48900">
                  <c:v>3.148396</c:v>
                </c:pt>
                <c:pt idx="48901">
                  <c:v>3.1415199999999999</c:v>
                </c:pt>
                <c:pt idx="48902">
                  <c:v>3.1376979999999999</c:v>
                </c:pt>
                <c:pt idx="48903">
                  <c:v>3.134188</c:v>
                </c:pt>
                <c:pt idx="48904">
                  <c:v>3.1303420000000002</c:v>
                </c:pt>
                <c:pt idx="48905">
                  <c:v>3.1244749999999999</c:v>
                </c:pt>
                <c:pt idx="48906">
                  <c:v>3.1112289999999998</c:v>
                </c:pt>
                <c:pt idx="48907">
                  <c:v>3.0937039999999998</c:v>
                </c:pt>
                <c:pt idx="48908">
                  <c:v>3.0927660000000001</c:v>
                </c:pt>
                <c:pt idx="48909">
                  <c:v>3.0927899999999999</c:v>
                </c:pt>
                <c:pt idx="48910">
                  <c:v>3.0766589999999998</c:v>
                </c:pt>
                <c:pt idx="48911">
                  <c:v>3.077404</c:v>
                </c:pt>
                <c:pt idx="48912">
                  <c:v>3.0468489999999999</c:v>
                </c:pt>
                <c:pt idx="48913">
                  <c:v>3.0305010000000001</c:v>
                </c:pt>
                <c:pt idx="48914">
                  <c:v>3.0477859999999999</c:v>
                </c:pt>
                <c:pt idx="48915">
                  <c:v>3.064927</c:v>
                </c:pt>
                <c:pt idx="48916">
                  <c:v>3.0977899999999998</c:v>
                </c:pt>
                <c:pt idx="48917">
                  <c:v>3.1739989999999998</c:v>
                </c:pt>
                <c:pt idx="48918">
                  <c:v>3.1988569999999998</c:v>
                </c:pt>
                <c:pt idx="48919">
                  <c:v>3.1695280000000001</c:v>
                </c:pt>
                <c:pt idx="48920">
                  <c:v>3.155608</c:v>
                </c:pt>
                <c:pt idx="48921">
                  <c:v>3.1724359999999998</c:v>
                </c:pt>
                <c:pt idx="48922">
                  <c:v>3.185899</c:v>
                </c:pt>
                <c:pt idx="48923">
                  <c:v>3.1790959999999999</c:v>
                </c:pt>
                <c:pt idx="48924">
                  <c:v>3.1698879999999998</c:v>
                </c:pt>
                <c:pt idx="48925">
                  <c:v>3.172412</c:v>
                </c:pt>
                <c:pt idx="48926">
                  <c:v>3.18174</c:v>
                </c:pt>
                <c:pt idx="48927">
                  <c:v>3.160488</c:v>
                </c:pt>
                <c:pt idx="48928">
                  <c:v>3.1601759999999999</c:v>
                </c:pt>
                <c:pt idx="48929">
                  <c:v>3.155824</c:v>
                </c:pt>
                <c:pt idx="48930">
                  <c:v>3.1528429999999998</c:v>
                </c:pt>
                <c:pt idx="48931">
                  <c:v>3.1509680000000002</c:v>
                </c:pt>
                <c:pt idx="48932">
                  <c:v>3.1482039999999998</c:v>
                </c:pt>
                <c:pt idx="48933">
                  <c:v>3.1513770000000001</c:v>
                </c:pt>
                <c:pt idx="48934">
                  <c:v>3.1562809999999999</c:v>
                </c:pt>
                <c:pt idx="48935">
                  <c:v>3.156209</c:v>
                </c:pt>
                <c:pt idx="48936">
                  <c:v>3.1478190000000001</c:v>
                </c:pt>
                <c:pt idx="48937">
                  <c:v>3.1401979999999998</c:v>
                </c:pt>
                <c:pt idx="48938">
                  <c:v>3.1327699999999998</c:v>
                </c:pt>
                <c:pt idx="48939">
                  <c:v>3.1317599999999999</c:v>
                </c:pt>
                <c:pt idx="48940">
                  <c:v>3.1389239999999998</c:v>
                </c:pt>
                <c:pt idx="48941">
                  <c:v>3.1434440000000001</c:v>
                </c:pt>
                <c:pt idx="48942">
                  <c:v>3.1573869999999999</c:v>
                </c:pt>
                <c:pt idx="48943">
                  <c:v>3.1641910000000002</c:v>
                </c:pt>
                <c:pt idx="48944">
                  <c:v>3.1599110000000001</c:v>
                </c:pt>
                <c:pt idx="48945">
                  <c:v>3.1506560000000001</c:v>
                </c:pt>
                <c:pt idx="48946">
                  <c:v>3.1408469999999999</c:v>
                </c:pt>
                <c:pt idx="48947">
                  <c:v>3.1287310000000002</c:v>
                </c:pt>
                <c:pt idx="48948">
                  <c:v>3.1319759999999999</c:v>
                </c:pt>
                <c:pt idx="48949">
                  <c:v>3.1415199999999999</c:v>
                </c:pt>
                <c:pt idx="48950">
                  <c:v>3.1301969999999999</c:v>
                </c:pt>
                <c:pt idx="48951">
                  <c:v>3.118201</c:v>
                </c:pt>
                <c:pt idx="48952">
                  <c:v>3.103993</c:v>
                </c:pt>
                <c:pt idx="48953">
                  <c:v>3.0955550000000001</c:v>
                </c:pt>
                <c:pt idx="48954">
                  <c:v>3.0942080000000001</c:v>
                </c:pt>
                <c:pt idx="48955">
                  <c:v>3.1002429999999999</c:v>
                </c:pt>
                <c:pt idx="48956">
                  <c:v>3.1125029999999998</c:v>
                </c:pt>
                <c:pt idx="48957">
                  <c:v>3.1216149999999998</c:v>
                </c:pt>
                <c:pt idx="48958">
                  <c:v>3.1518820000000001</c:v>
                </c:pt>
                <c:pt idx="48959">
                  <c:v>3.2015980000000002</c:v>
                </c:pt>
                <c:pt idx="48960">
                  <c:v>3.1955870000000002</c:v>
                </c:pt>
                <c:pt idx="48961">
                  <c:v>3.171427</c:v>
                </c:pt>
                <c:pt idx="48962">
                  <c:v>3.1619790000000001</c:v>
                </c:pt>
                <c:pt idx="48963">
                  <c:v>3.1595749999999998</c:v>
                </c:pt>
                <c:pt idx="48964">
                  <c:v>3.1563289999999999</c:v>
                </c:pt>
                <c:pt idx="48965">
                  <c:v>3.1536369999999998</c:v>
                </c:pt>
                <c:pt idx="48966">
                  <c:v>3.1557279999999999</c:v>
                </c:pt>
                <c:pt idx="48967">
                  <c:v>3.1572909999999998</c:v>
                </c:pt>
                <c:pt idx="48968">
                  <c:v>3.1516410000000001</c:v>
                </c:pt>
                <c:pt idx="48969">
                  <c:v>3.1514009999999999</c:v>
                </c:pt>
                <c:pt idx="48970">
                  <c:v>3.148997</c:v>
                </c:pt>
                <c:pt idx="48971">
                  <c:v>3.1399819999999998</c:v>
                </c:pt>
                <c:pt idx="48972">
                  <c:v>3.1293799999999998</c:v>
                </c:pt>
                <c:pt idx="48973">
                  <c:v>3.1209660000000001</c:v>
                </c:pt>
                <c:pt idx="48974">
                  <c:v>3.1112289999999998</c:v>
                </c:pt>
                <c:pt idx="48975">
                  <c:v>3.1027670000000001</c:v>
                </c:pt>
                <c:pt idx="48976">
                  <c:v>3.094449</c:v>
                </c:pt>
                <c:pt idx="48977">
                  <c:v>3.0954109999999999</c:v>
                </c:pt>
                <c:pt idx="48978">
                  <c:v>3.098897</c:v>
                </c:pt>
                <c:pt idx="48979">
                  <c:v>3.0861550000000002</c:v>
                </c:pt>
                <c:pt idx="48980">
                  <c:v>3.0792069999999998</c:v>
                </c:pt>
                <c:pt idx="48981">
                  <c:v>3.1021179999999999</c:v>
                </c:pt>
                <c:pt idx="48982">
                  <c:v>3.1557520000000001</c:v>
                </c:pt>
                <c:pt idx="48983">
                  <c:v>3.1720519999999999</c:v>
                </c:pt>
                <c:pt idx="48984">
                  <c:v>3.1588539999999998</c:v>
                </c:pt>
                <c:pt idx="48985">
                  <c:v>3.1956359999999999</c:v>
                </c:pt>
                <c:pt idx="48986">
                  <c:v>3.217873</c:v>
                </c:pt>
                <c:pt idx="48987">
                  <c:v>3.1839279999999999</c:v>
                </c:pt>
                <c:pt idx="48988">
                  <c:v>3.1652</c:v>
                </c:pt>
                <c:pt idx="48989">
                  <c:v>3.160825</c:v>
                </c:pt>
                <c:pt idx="48990">
                  <c:v>3.1607769999999999</c:v>
                </c:pt>
                <c:pt idx="48991">
                  <c:v>3.1562570000000001</c:v>
                </c:pt>
                <c:pt idx="48992">
                  <c:v>3.1532040000000001</c:v>
                </c:pt>
                <c:pt idx="48993">
                  <c:v>3.152339</c:v>
                </c:pt>
                <c:pt idx="48994">
                  <c:v>3.1530119999999999</c:v>
                </c:pt>
                <c:pt idx="48995">
                  <c:v>3.1493329999999999</c:v>
                </c:pt>
                <c:pt idx="48996">
                  <c:v>3.1456789999999999</c:v>
                </c:pt>
                <c:pt idx="48997">
                  <c:v>3.150944</c:v>
                </c:pt>
                <c:pt idx="48998">
                  <c:v>3.1594310000000001</c:v>
                </c:pt>
                <c:pt idx="48999">
                  <c:v>3.1566179999999999</c:v>
                </c:pt>
                <c:pt idx="49000">
                  <c:v>3.1537329999999999</c:v>
                </c:pt>
                <c:pt idx="49001">
                  <c:v>3.1544780000000001</c:v>
                </c:pt>
                <c:pt idx="49002">
                  <c:v>3.1496460000000002</c:v>
                </c:pt>
                <c:pt idx="49003">
                  <c:v>3.1503190000000001</c:v>
                </c:pt>
                <c:pt idx="49004">
                  <c:v>3.1516169999999999</c:v>
                </c:pt>
                <c:pt idx="49005">
                  <c:v>3.1545740000000002</c:v>
                </c:pt>
                <c:pt idx="49006">
                  <c:v>3.1540940000000002</c:v>
                </c:pt>
                <c:pt idx="49007">
                  <c:v>3.1482039999999998</c:v>
                </c:pt>
                <c:pt idx="49008">
                  <c:v>3.1328659999999999</c:v>
                </c:pt>
                <c:pt idx="49009">
                  <c:v>3.1208459999999998</c:v>
                </c:pt>
                <c:pt idx="49010">
                  <c:v>3.1236820000000001</c:v>
                </c:pt>
                <c:pt idx="49011">
                  <c:v>3.1171190000000002</c:v>
                </c:pt>
                <c:pt idx="49012">
                  <c:v>3.1102919999999998</c:v>
                </c:pt>
                <c:pt idx="49013">
                  <c:v>3.112527</c:v>
                </c:pt>
                <c:pt idx="49014">
                  <c:v>3.122528</c:v>
                </c:pt>
                <c:pt idx="49015">
                  <c:v>3.1480830000000002</c:v>
                </c:pt>
                <c:pt idx="49016">
                  <c:v>3.1776049999999998</c:v>
                </c:pt>
                <c:pt idx="49017">
                  <c:v>3.176018</c:v>
                </c:pt>
                <c:pt idx="49018">
                  <c:v>3.172485</c:v>
                </c:pt>
                <c:pt idx="49019">
                  <c:v>3.1654170000000001</c:v>
                </c:pt>
                <c:pt idx="49020">
                  <c:v>3.1590940000000001</c:v>
                </c:pt>
                <c:pt idx="49021">
                  <c:v>3.1623640000000002</c:v>
                </c:pt>
                <c:pt idx="49022">
                  <c:v>3.1632769999999999</c:v>
                </c:pt>
                <c:pt idx="49023">
                  <c:v>3.160536</c:v>
                </c:pt>
                <c:pt idx="49024">
                  <c:v>3.160272</c:v>
                </c:pt>
                <c:pt idx="49025">
                  <c:v>3.1621950000000001</c:v>
                </c:pt>
                <c:pt idx="49026">
                  <c:v>3.1614260000000001</c:v>
                </c:pt>
                <c:pt idx="49027">
                  <c:v>3.1632289999999998</c:v>
                </c:pt>
                <c:pt idx="49028">
                  <c:v>3.1637819999999999</c:v>
                </c:pt>
                <c:pt idx="49029">
                  <c:v>3.161546</c:v>
                </c:pt>
                <c:pt idx="49030">
                  <c:v>3.1569060000000002</c:v>
                </c:pt>
                <c:pt idx="49031">
                  <c:v>3.150512</c:v>
                </c:pt>
                <c:pt idx="49032">
                  <c:v>3.1462080000000001</c:v>
                </c:pt>
                <c:pt idx="49033">
                  <c:v>3.144333</c:v>
                </c:pt>
                <c:pt idx="49034">
                  <c:v>3.148228</c:v>
                </c:pt>
                <c:pt idx="49035">
                  <c:v>3.146881</c:v>
                </c:pt>
                <c:pt idx="49036">
                  <c:v>3.1492369999999998</c:v>
                </c:pt>
                <c:pt idx="49037">
                  <c:v>3.1474099999999998</c:v>
                </c:pt>
                <c:pt idx="49038">
                  <c:v>3.1483479999999999</c:v>
                </c:pt>
                <c:pt idx="49039">
                  <c:v>3.154598</c:v>
                </c:pt>
                <c:pt idx="49040">
                  <c:v>3.1528909999999999</c:v>
                </c:pt>
                <c:pt idx="49041">
                  <c:v>3.146881</c:v>
                </c:pt>
                <c:pt idx="49042">
                  <c:v>3.1447660000000002</c:v>
                </c:pt>
                <c:pt idx="49043">
                  <c:v>3.1423860000000001</c:v>
                </c:pt>
                <c:pt idx="49044">
                  <c:v>3.1464970000000001</c:v>
                </c:pt>
                <c:pt idx="49045">
                  <c:v>3.1578919999999999</c:v>
                </c:pt>
                <c:pt idx="49046">
                  <c:v>3.1663779999999999</c:v>
                </c:pt>
                <c:pt idx="49047">
                  <c:v>3.1701290000000002</c:v>
                </c:pt>
                <c:pt idx="49048">
                  <c:v>3.1699600000000001</c:v>
                </c:pt>
                <c:pt idx="49049">
                  <c:v>3.1495739999999999</c:v>
                </c:pt>
                <c:pt idx="49050">
                  <c:v>3.1446700000000001</c:v>
                </c:pt>
                <c:pt idx="49051">
                  <c:v>3.1407750000000001</c:v>
                </c:pt>
                <c:pt idx="49052">
                  <c:v>3.1292119999999999</c:v>
                </c:pt>
                <c:pt idx="49053">
                  <c:v>3.1312069999999999</c:v>
                </c:pt>
                <c:pt idx="49054">
                  <c:v>3.1283699999999999</c:v>
                </c:pt>
                <c:pt idx="49055">
                  <c:v>3.1232500000000001</c:v>
                </c:pt>
                <c:pt idx="49056">
                  <c:v>3.1332979999999999</c:v>
                </c:pt>
                <c:pt idx="49057">
                  <c:v>3.1426500000000002</c:v>
                </c:pt>
                <c:pt idx="49058">
                  <c:v>3.150271</c:v>
                </c:pt>
                <c:pt idx="49059">
                  <c:v>3.1645029999999998</c:v>
                </c:pt>
                <c:pt idx="49060">
                  <c:v>3.17835</c:v>
                </c:pt>
                <c:pt idx="49061">
                  <c:v>3.1764510000000001</c:v>
                </c:pt>
                <c:pt idx="49062">
                  <c:v>3.1698879999999998</c:v>
                </c:pt>
                <c:pt idx="49063">
                  <c:v>3.1661139999999999</c:v>
                </c:pt>
                <c:pt idx="49064">
                  <c:v>3.160657</c:v>
                </c:pt>
                <c:pt idx="49065">
                  <c:v>3.1576279999999999</c:v>
                </c:pt>
                <c:pt idx="49066">
                  <c:v>3.159599</c:v>
                </c:pt>
                <c:pt idx="49067">
                  <c:v>3.154887</c:v>
                </c:pt>
                <c:pt idx="49068">
                  <c:v>3.1441170000000001</c:v>
                </c:pt>
                <c:pt idx="49069">
                  <c:v>3.131135</c:v>
                </c:pt>
                <c:pt idx="49070">
                  <c:v>3.1281300000000001</c:v>
                </c:pt>
                <c:pt idx="49071">
                  <c:v>3.1322649999999999</c:v>
                </c:pt>
                <c:pt idx="49072">
                  <c:v>3.1296680000000001</c:v>
                </c:pt>
                <c:pt idx="49073">
                  <c:v>3.133972</c:v>
                </c:pt>
                <c:pt idx="49074">
                  <c:v>3.1402220000000001</c:v>
                </c:pt>
                <c:pt idx="49075">
                  <c:v>3.1532040000000001</c:v>
                </c:pt>
                <c:pt idx="49076">
                  <c:v>3.1754419999999999</c:v>
                </c:pt>
                <c:pt idx="49077">
                  <c:v>3.1742159999999999</c:v>
                </c:pt>
                <c:pt idx="49078">
                  <c:v>3.159262</c:v>
                </c:pt>
                <c:pt idx="49079">
                  <c:v>3.1506080000000001</c:v>
                </c:pt>
                <c:pt idx="49080">
                  <c:v>3.14229</c:v>
                </c:pt>
                <c:pt idx="49081">
                  <c:v>3.1438039999999998</c:v>
                </c:pt>
                <c:pt idx="49082">
                  <c:v>3.1433710000000001</c:v>
                </c:pt>
                <c:pt idx="49083">
                  <c:v>3.1453190000000002</c:v>
                </c:pt>
                <c:pt idx="49084">
                  <c:v>3.1470980000000002</c:v>
                </c:pt>
                <c:pt idx="49085">
                  <c:v>3.1518820000000001</c:v>
                </c:pt>
                <c:pt idx="49086">
                  <c:v>3.1684220000000001</c:v>
                </c:pt>
                <c:pt idx="49087">
                  <c:v>3.1814279999999999</c:v>
                </c:pt>
                <c:pt idx="49088">
                  <c:v>3.1686380000000001</c:v>
                </c:pt>
                <c:pt idx="49089">
                  <c:v>3.159262</c:v>
                </c:pt>
                <c:pt idx="49090">
                  <c:v>3.163589</c:v>
                </c:pt>
                <c:pt idx="49091">
                  <c:v>3.1654409999999999</c:v>
                </c:pt>
                <c:pt idx="49092">
                  <c:v>3.1588539999999998</c:v>
                </c:pt>
                <c:pt idx="49093">
                  <c:v>3.153276</c:v>
                </c:pt>
                <c:pt idx="49094">
                  <c:v>3.148444</c:v>
                </c:pt>
                <c:pt idx="49095">
                  <c:v>3.139405</c:v>
                </c:pt>
                <c:pt idx="49096">
                  <c:v>3.1240429999999999</c:v>
                </c:pt>
                <c:pt idx="49097">
                  <c:v>3.1240670000000001</c:v>
                </c:pt>
                <c:pt idx="49098">
                  <c:v>3.1400779999999999</c:v>
                </c:pt>
                <c:pt idx="49099">
                  <c:v>3.1552470000000001</c:v>
                </c:pt>
                <c:pt idx="49100">
                  <c:v>3.1500309999999998</c:v>
                </c:pt>
                <c:pt idx="49101">
                  <c:v>3.1519059999999999</c:v>
                </c:pt>
                <c:pt idx="49102">
                  <c:v>3.1520260000000002</c:v>
                </c:pt>
                <c:pt idx="49103">
                  <c:v>3.1556320000000002</c:v>
                </c:pt>
                <c:pt idx="49104">
                  <c:v>3.1592859999999998</c:v>
                </c:pt>
                <c:pt idx="49105">
                  <c:v>3.1627719999999999</c:v>
                </c:pt>
                <c:pt idx="49106">
                  <c:v>3.1650320000000001</c:v>
                </c:pt>
                <c:pt idx="49107">
                  <c:v>3.1645029999999998</c:v>
                </c:pt>
                <c:pt idx="49108">
                  <c:v>3.159046</c:v>
                </c:pt>
                <c:pt idx="49109">
                  <c:v>3.1530360000000002</c:v>
                </c:pt>
                <c:pt idx="49110">
                  <c:v>3.1512090000000001</c:v>
                </c:pt>
                <c:pt idx="49111">
                  <c:v>3.147338</c:v>
                </c:pt>
                <c:pt idx="49112">
                  <c:v>3.1452710000000002</c:v>
                </c:pt>
                <c:pt idx="49113">
                  <c:v>3.1456789999999999</c:v>
                </c:pt>
                <c:pt idx="49114">
                  <c:v>3.1444770000000002</c:v>
                </c:pt>
                <c:pt idx="49115">
                  <c:v>3.1414240000000002</c:v>
                </c:pt>
                <c:pt idx="49116">
                  <c:v>3.1355339999999998</c:v>
                </c:pt>
                <c:pt idx="49117">
                  <c:v>3.1538050000000002</c:v>
                </c:pt>
                <c:pt idx="49118">
                  <c:v>3.1557040000000001</c:v>
                </c:pt>
                <c:pt idx="49119">
                  <c:v>3.150992</c:v>
                </c:pt>
                <c:pt idx="49120">
                  <c:v>3.1625800000000002</c:v>
                </c:pt>
                <c:pt idx="49121">
                  <c:v>3.1620509999999999</c:v>
                </c:pt>
                <c:pt idx="49122">
                  <c:v>3.1573869999999999</c:v>
                </c:pt>
                <c:pt idx="49123">
                  <c:v>3.1528679999999998</c:v>
                </c:pt>
                <c:pt idx="49124">
                  <c:v>3.1472180000000001</c:v>
                </c:pt>
                <c:pt idx="49125">
                  <c:v>3.1452230000000001</c:v>
                </c:pt>
                <c:pt idx="49126">
                  <c:v>3.141232</c:v>
                </c:pt>
                <c:pt idx="49127">
                  <c:v>3.1361829999999999</c:v>
                </c:pt>
                <c:pt idx="49128">
                  <c:v>3.1356540000000002</c:v>
                </c:pt>
                <c:pt idx="49129">
                  <c:v>3.1371929999999999</c:v>
                </c:pt>
                <c:pt idx="49130">
                  <c:v>3.143732</c:v>
                </c:pt>
                <c:pt idx="49131">
                  <c:v>3.1565699999999999</c:v>
                </c:pt>
                <c:pt idx="49132">
                  <c:v>3.1643110000000001</c:v>
                </c:pt>
                <c:pt idx="49133">
                  <c:v>3.1609210000000001</c:v>
                </c:pt>
                <c:pt idx="49134">
                  <c:v>3.1565460000000001</c:v>
                </c:pt>
                <c:pt idx="49135">
                  <c:v>3.1524109999999999</c:v>
                </c:pt>
                <c:pt idx="49136">
                  <c:v>3.1515689999999998</c:v>
                </c:pt>
                <c:pt idx="49137">
                  <c:v>3.148685</c:v>
                </c:pt>
                <c:pt idx="49138">
                  <c:v>3.1496940000000002</c:v>
                </c:pt>
                <c:pt idx="49139">
                  <c:v>3.1494780000000002</c:v>
                </c:pt>
                <c:pt idx="49140">
                  <c:v>3.1547670000000001</c:v>
                </c:pt>
                <c:pt idx="49141">
                  <c:v>3.1588289999999999</c:v>
                </c:pt>
                <c:pt idx="49142">
                  <c:v>3.159262</c:v>
                </c:pt>
                <c:pt idx="49143">
                  <c:v>3.1658490000000001</c:v>
                </c:pt>
                <c:pt idx="49144">
                  <c:v>3.172749</c:v>
                </c:pt>
                <c:pt idx="49145">
                  <c:v>3.1622669999999999</c:v>
                </c:pt>
                <c:pt idx="49146">
                  <c:v>3.1580599999999999</c:v>
                </c:pt>
                <c:pt idx="49147">
                  <c:v>3.1480830000000002</c:v>
                </c:pt>
                <c:pt idx="49148">
                  <c:v>3.14039</c:v>
                </c:pt>
                <c:pt idx="49149">
                  <c:v>3.1391640000000001</c:v>
                </c:pt>
                <c:pt idx="49150">
                  <c:v>3.1376019999999998</c:v>
                </c:pt>
                <c:pt idx="49151">
                  <c:v>3.1393089999999999</c:v>
                </c:pt>
                <c:pt idx="49152">
                  <c:v>3.1459679999999999</c:v>
                </c:pt>
                <c:pt idx="49153">
                  <c:v>3.1521219999999999</c:v>
                </c:pt>
                <c:pt idx="49154">
                  <c:v>3.1525789999999998</c:v>
                </c:pt>
                <c:pt idx="49155">
                  <c:v>3.1529400000000001</c:v>
                </c:pt>
                <c:pt idx="49156">
                  <c:v>3.1540689999999998</c:v>
                </c:pt>
                <c:pt idx="49157">
                  <c:v>3.156882</c:v>
                </c:pt>
                <c:pt idx="49158">
                  <c:v>3.1581079999999999</c:v>
                </c:pt>
                <c:pt idx="49159">
                  <c:v>3.1549830000000001</c:v>
                </c:pt>
                <c:pt idx="49160">
                  <c:v>3.1553680000000002</c:v>
                </c:pt>
                <c:pt idx="49161">
                  <c:v>3.1567379999999998</c:v>
                </c:pt>
                <c:pt idx="49162">
                  <c:v>3.151834</c:v>
                </c:pt>
                <c:pt idx="49163">
                  <c:v>3.1421209999999999</c:v>
                </c:pt>
                <c:pt idx="49164">
                  <c:v>3.1404390000000002</c:v>
                </c:pt>
                <c:pt idx="49165">
                  <c:v>3.1497419999999998</c:v>
                </c:pt>
                <c:pt idx="49166">
                  <c:v>3.1593339999999999</c:v>
                </c:pt>
                <c:pt idx="49167">
                  <c:v>3.1557279999999999</c:v>
                </c:pt>
                <c:pt idx="49168">
                  <c:v>3.1512090000000001</c:v>
                </c:pt>
                <c:pt idx="49169">
                  <c:v>3.1424820000000002</c:v>
                </c:pt>
                <c:pt idx="49170">
                  <c:v>3.1265429999999999</c:v>
                </c:pt>
                <c:pt idx="49171">
                  <c:v>3.1213980000000001</c:v>
                </c:pt>
                <c:pt idx="49172">
                  <c:v>3.1188980000000002</c:v>
                </c:pt>
                <c:pt idx="49173">
                  <c:v>3.1078640000000002</c:v>
                </c:pt>
                <c:pt idx="49174">
                  <c:v>3.1206049999999999</c:v>
                </c:pt>
                <c:pt idx="49175">
                  <c:v>3.152291</c:v>
                </c:pt>
                <c:pt idx="49176">
                  <c:v>3.170369</c:v>
                </c:pt>
                <c:pt idx="49177">
                  <c:v>3.148997</c:v>
                </c:pt>
                <c:pt idx="49178">
                  <c:v>3.1199319999999999</c:v>
                </c:pt>
                <c:pt idx="49179">
                  <c:v>3.118465</c:v>
                </c:pt>
                <c:pt idx="49180">
                  <c:v>3.1245720000000001</c:v>
                </c:pt>
                <c:pt idx="49181">
                  <c:v>3.1325769999999999</c:v>
                </c:pt>
                <c:pt idx="49182">
                  <c:v>3.1382270000000001</c:v>
                </c:pt>
                <c:pt idx="49183">
                  <c:v>3.1470500000000001</c:v>
                </c:pt>
                <c:pt idx="49184">
                  <c:v>3.1670750000000001</c:v>
                </c:pt>
                <c:pt idx="49185">
                  <c:v>3.1592859999999998</c:v>
                </c:pt>
                <c:pt idx="49186">
                  <c:v>3.136784</c:v>
                </c:pt>
                <c:pt idx="49187">
                  <c:v>3.136784</c:v>
                </c:pt>
                <c:pt idx="49188">
                  <c:v>3.139068</c:v>
                </c:pt>
                <c:pt idx="49189">
                  <c:v>3.134404</c:v>
                </c:pt>
                <c:pt idx="49190">
                  <c:v>3.1257259999999998</c:v>
                </c:pt>
                <c:pt idx="49191">
                  <c:v>3.1232500000000001</c:v>
                </c:pt>
                <c:pt idx="49192">
                  <c:v>3.1231049999999998</c:v>
                </c:pt>
                <c:pt idx="49193">
                  <c:v>3.1280579999999998</c:v>
                </c:pt>
                <c:pt idx="49194">
                  <c:v>3.13313</c:v>
                </c:pt>
                <c:pt idx="49195">
                  <c:v>3.1349330000000002</c:v>
                </c:pt>
                <c:pt idx="49196">
                  <c:v>3.1423860000000001</c:v>
                </c:pt>
                <c:pt idx="49197">
                  <c:v>3.1434679999999999</c:v>
                </c:pt>
                <c:pt idx="49198">
                  <c:v>3.141953</c:v>
                </c:pt>
                <c:pt idx="49199">
                  <c:v>3.1531319999999998</c:v>
                </c:pt>
                <c:pt idx="49200">
                  <c:v>3.1455829999999998</c:v>
                </c:pt>
                <c:pt idx="49201">
                  <c:v>3.136736</c:v>
                </c:pt>
                <c:pt idx="49202">
                  <c:v>3.1386349999999998</c:v>
                </c:pt>
                <c:pt idx="49203">
                  <c:v>3.1395490000000001</c:v>
                </c:pt>
                <c:pt idx="49204">
                  <c:v>3.1349809999999998</c:v>
                </c:pt>
                <c:pt idx="49205">
                  <c:v>3.136015</c:v>
                </c:pt>
                <c:pt idx="49206">
                  <c:v>3.1399819999999998</c:v>
                </c:pt>
                <c:pt idx="49207">
                  <c:v>3.140631</c:v>
                </c:pt>
                <c:pt idx="49208">
                  <c:v>3.137842</c:v>
                </c:pt>
                <c:pt idx="49209">
                  <c:v>3.1226479999999999</c:v>
                </c:pt>
                <c:pt idx="49210">
                  <c:v>3.1082239999999999</c:v>
                </c:pt>
                <c:pt idx="49211">
                  <c:v>3.097839</c:v>
                </c:pt>
                <c:pt idx="49212">
                  <c:v>3.0876209999999999</c:v>
                </c:pt>
                <c:pt idx="49213">
                  <c:v>3.0764670000000001</c:v>
                </c:pt>
                <c:pt idx="49214">
                  <c:v>3.0929099999999998</c:v>
                </c:pt>
                <c:pt idx="49215">
                  <c:v>3.1242109999999998</c:v>
                </c:pt>
                <c:pt idx="49216">
                  <c:v>3.1456309999999998</c:v>
                </c:pt>
                <c:pt idx="49217">
                  <c:v>3.173254</c:v>
                </c:pt>
                <c:pt idx="49218">
                  <c:v>3.1942889999999999</c:v>
                </c:pt>
                <c:pt idx="49219">
                  <c:v>3.1622669999999999</c:v>
                </c:pt>
                <c:pt idx="49220">
                  <c:v>3.1340919999999999</c:v>
                </c:pt>
                <c:pt idx="49221">
                  <c:v>3.1380340000000002</c:v>
                </c:pt>
                <c:pt idx="49222">
                  <c:v>3.1440929999999998</c:v>
                </c:pt>
                <c:pt idx="49223">
                  <c:v>3.1387800000000001</c:v>
                </c:pt>
                <c:pt idx="49224">
                  <c:v>3.1447660000000002</c:v>
                </c:pt>
                <c:pt idx="49225">
                  <c:v>3.1415440000000001</c:v>
                </c:pt>
                <c:pt idx="49226">
                  <c:v>3.1307260000000001</c:v>
                </c:pt>
                <c:pt idx="49227">
                  <c:v>3.124644</c:v>
                </c:pt>
                <c:pt idx="49228">
                  <c:v>3.1266389999999999</c:v>
                </c:pt>
                <c:pt idx="49229">
                  <c:v>3.133972</c:v>
                </c:pt>
                <c:pt idx="49230">
                  <c:v>3.1339959999999998</c:v>
                </c:pt>
                <c:pt idx="49231">
                  <c:v>3.1353900000000001</c:v>
                </c:pt>
                <c:pt idx="49232">
                  <c:v>3.1265670000000001</c:v>
                </c:pt>
                <c:pt idx="49233">
                  <c:v>3.1266389999999999</c:v>
                </c:pt>
                <c:pt idx="49234">
                  <c:v>3.1393810000000002</c:v>
                </c:pt>
                <c:pt idx="49235">
                  <c:v>3.148396</c:v>
                </c:pt>
                <c:pt idx="49236">
                  <c:v>3.1403180000000002</c:v>
                </c:pt>
                <c:pt idx="49237">
                  <c:v>3.131688</c:v>
                </c:pt>
                <c:pt idx="49238">
                  <c:v>3.1409910000000001</c:v>
                </c:pt>
                <c:pt idx="49239">
                  <c:v>3.1307499999999999</c:v>
                </c:pt>
                <c:pt idx="49240">
                  <c:v>3.1214460000000002</c:v>
                </c:pt>
                <c:pt idx="49241">
                  <c:v>3.1290909999999998</c:v>
                </c:pt>
                <c:pt idx="49242">
                  <c:v>3.1408230000000001</c:v>
                </c:pt>
                <c:pt idx="49243">
                  <c:v>3.1393089999999999</c:v>
                </c:pt>
                <c:pt idx="49244">
                  <c:v>3.1415440000000001</c:v>
                </c:pt>
                <c:pt idx="49245">
                  <c:v>3.1340680000000001</c:v>
                </c:pt>
                <c:pt idx="49246">
                  <c:v>3.1161089999999998</c:v>
                </c:pt>
                <c:pt idx="49247">
                  <c:v>3.1149079999999998</c:v>
                </c:pt>
                <c:pt idx="49248">
                  <c:v>3.1206290000000001</c:v>
                </c:pt>
                <c:pt idx="49249">
                  <c:v>3.1270479999999998</c:v>
                </c:pt>
                <c:pt idx="49250">
                  <c:v>3.1238510000000002</c:v>
                </c:pt>
                <c:pt idx="49251">
                  <c:v>3.1301730000000001</c:v>
                </c:pt>
                <c:pt idx="49252">
                  <c:v>3.1348129999999998</c:v>
                </c:pt>
                <c:pt idx="49253">
                  <c:v>3.1263269999999999</c:v>
                </c:pt>
                <c:pt idx="49254">
                  <c:v>3.1261830000000002</c:v>
                </c:pt>
                <c:pt idx="49255">
                  <c:v>3.137337</c:v>
                </c:pt>
                <c:pt idx="49256">
                  <c:v>3.132457</c:v>
                </c:pt>
                <c:pt idx="49257">
                  <c:v>3.1322649999999999</c:v>
                </c:pt>
                <c:pt idx="49258">
                  <c:v>3.137578</c:v>
                </c:pt>
                <c:pt idx="49259">
                  <c:v>3.1457760000000001</c:v>
                </c:pt>
                <c:pt idx="49260">
                  <c:v>3.1514489999999999</c:v>
                </c:pt>
                <c:pt idx="49261">
                  <c:v>3.1493820000000001</c:v>
                </c:pt>
                <c:pt idx="49262">
                  <c:v>3.1401500000000002</c:v>
                </c:pt>
                <c:pt idx="49263">
                  <c:v>3.1405590000000001</c:v>
                </c:pt>
                <c:pt idx="49264">
                  <c:v>3.1357029999999999</c:v>
                </c:pt>
                <c:pt idx="49265">
                  <c:v>3.1316639999999998</c:v>
                </c:pt>
                <c:pt idx="49266">
                  <c:v>3.1270479999999998</c:v>
                </c:pt>
                <c:pt idx="49267">
                  <c:v>3.1301730000000001</c:v>
                </c:pt>
                <c:pt idx="49268">
                  <c:v>3.125702</c:v>
                </c:pt>
                <c:pt idx="49269">
                  <c:v>3.1188739999999999</c:v>
                </c:pt>
                <c:pt idx="49270">
                  <c:v>3.115917</c:v>
                </c:pt>
                <c:pt idx="49271">
                  <c:v>3.1094499999999998</c:v>
                </c:pt>
                <c:pt idx="49272">
                  <c:v>3.0902180000000001</c:v>
                </c:pt>
                <c:pt idx="49273">
                  <c:v>3.0870690000000001</c:v>
                </c:pt>
                <c:pt idx="49274">
                  <c:v>3.1142340000000002</c:v>
                </c:pt>
                <c:pt idx="49275">
                  <c:v>3.1286589999999999</c:v>
                </c:pt>
                <c:pt idx="49276">
                  <c:v>3.1385390000000002</c:v>
                </c:pt>
                <c:pt idx="49277">
                  <c:v>3.139357</c:v>
                </c:pt>
                <c:pt idx="49278">
                  <c:v>3.1481080000000001</c:v>
                </c:pt>
                <c:pt idx="49279">
                  <c:v>3.1684220000000001</c:v>
                </c:pt>
                <c:pt idx="49280">
                  <c:v>3.1547670000000001</c:v>
                </c:pt>
                <c:pt idx="49281">
                  <c:v>3.1451989999999999</c:v>
                </c:pt>
                <c:pt idx="49282">
                  <c:v>3.143348</c:v>
                </c:pt>
                <c:pt idx="49283">
                  <c:v>3.1364719999999999</c:v>
                </c:pt>
                <c:pt idx="49284">
                  <c:v>3.1337790000000001</c:v>
                </c:pt>
                <c:pt idx="49285">
                  <c:v>3.1337790000000001</c:v>
                </c:pt>
                <c:pt idx="49286">
                  <c:v>3.137073</c:v>
                </c:pt>
                <c:pt idx="49287">
                  <c:v>3.1390199999999999</c:v>
                </c:pt>
                <c:pt idx="49288">
                  <c:v>3.1422659999999998</c:v>
                </c:pt>
                <c:pt idx="49289">
                  <c:v>3.1333709999999999</c:v>
                </c:pt>
                <c:pt idx="49290">
                  <c:v>3.1253890000000002</c:v>
                </c:pt>
                <c:pt idx="49291">
                  <c:v>3.1255820000000001</c:v>
                </c:pt>
                <c:pt idx="49292">
                  <c:v>3.119211</c:v>
                </c:pt>
                <c:pt idx="49293">
                  <c:v>3.1131769999999999</c:v>
                </c:pt>
                <c:pt idx="49294">
                  <c:v>3.1262789999999998</c:v>
                </c:pt>
                <c:pt idx="49295">
                  <c:v>3.1408710000000002</c:v>
                </c:pt>
                <c:pt idx="49296">
                  <c:v>3.1438999999999999</c:v>
                </c:pt>
                <c:pt idx="49297">
                  <c:v>3.1396449999999998</c:v>
                </c:pt>
                <c:pt idx="49298">
                  <c:v>3.1406550000000002</c:v>
                </c:pt>
                <c:pt idx="49299">
                  <c:v>3.1418330000000001</c:v>
                </c:pt>
                <c:pt idx="49300">
                  <c:v>3.137073</c:v>
                </c:pt>
                <c:pt idx="49301">
                  <c:v>3.1381549999999998</c:v>
                </c:pt>
                <c:pt idx="49302">
                  <c:v>3.143948</c:v>
                </c:pt>
                <c:pt idx="49303">
                  <c:v>3.141184</c:v>
                </c:pt>
                <c:pt idx="49304">
                  <c:v>3.138852</c:v>
                </c:pt>
                <c:pt idx="49305">
                  <c:v>3.1365919999999998</c:v>
                </c:pt>
                <c:pt idx="49306">
                  <c:v>3.140631</c:v>
                </c:pt>
                <c:pt idx="49307">
                  <c:v>3.1338509999999999</c:v>
                </c:pt>
                <c:pt idx="49308">
                  <c:v>3.1232980000000001</c:v>
                </c:pt>
                <c:pt idx="49309">
                  <c:v>3.137337</c:v>
                </c:pt>
                <c:pt idx="49310">
                  <c:v>3.1474579999999999</c:v>
                </c:pt>
                <c:pt idx="49311">
                  <c:v>3.1415440000000001</c:v>
                </c:pt>
                <c:pt idx="49312">
                  <c:v>3.131135</c:v>
                </c:pt>
                <c:pt idx="49313">
                  <c:v>3.1330580000000001</c:v>
                </c:pt>
                <c:pt idx="49314">
                  <c:v>3.1466409999999998</c:v>
                </c:pt>
                <c:pt idx="49315">
                  <c:v>3.1510159999999998</c:v>
                </c:pt>
                <c:pt idx="49316">
                  <c:v>3.1411600000000002</c:v>
                </c:pt>
                <c:pt idx="49317">
                  <c:v>3.1253649999999999</c:v>
                </c:pt>
                <c:pt idx="49318">
                  <c:v>3.1173359999999999</c:v>
                </c:pt>
                <c:pt idx="49319">
                  <c:v>3.1172629999999999</c:v>
                </c:pt>
                <c:pt idx="49320">
                  <c:v>3.122144</c:v>
                </c:pt>
                <c:pt idx="49321">
                  <c:v>3.1270479999999998</c:v>
                </c:pt>
                <c:pt idx="49322">
                  <c:v>3.1332019999999998</c:v>
                </c:pt>
                <c:pt idx="49323">
                  <c:v>3.1384430000000001</c:v>
                </c:pt>
                <c:pt idx="49324">
                  <c:v>3.1555360000000001</c:v>
                </c:pt>
                <c:pt idx="49325">
                  <c:v>3.1727970000000001</c:v>
                </c:pt>
                <c:pt idx="49326">
                  <c:v>3.153613</c:v>
                </c:pt>
                <c:pt idx="49327">
                  <c:v>3.138611</c:v>
                </c:pt>
                <c:pt idx="49328">
                  <c:v>3.1268560000000001</c:v>
                </c:pt>
                <c:pt idx="49329">
                  <c:v>3.1204369999999999</c:v>
                </c:pt>
                <c:pt idx="49330">
                  <c:v>3.1296200000000001</c:v>
                </c:pt>
                <c:pt idx="49331">
                  <c:v>3.1289950000000002</c:v>
                </c:pt>
                <c:pt idx="49332">
                  <c:v>3.14039</c:v>
                </c:pt>
                <c:pt idx="49333">
                  <c:v>3.1451500000000001</c:v>
                </c:pt>
                <c:pt idx="49334">
                  <c:v>3.146665</c:v>
                </c:pt>
                <c:pt idx="49335">
                  <c:v>3.158709</c:v>
                </c:pt>
                <c:pt idx="49336">
                  <c:v>3.166426</c:v>
                </c:pt>
                <c:pt idx="49337">
                  <c:v>3.157219</c:v>
                </c:pt>
                <c:pt idx="49338">
                  <c:v>3.141016</c:v>
                </c:pt>
                <c:pt idx="49339">
                  <c:v>3.1287310000000002</c:v>
                </c:pt>
                <c:pt idx="49340">
                  <c:v>3.1064210000000001</c:v>
                </c:pt>
                <c:pt idx="49341">
                  <c:v>3.095723</c:v>
                </c:pt>
                <c:pt idx="49342">
                  <c:v>3.1042580000000002</c:v>
                </c:pt>
                <c:pt idx="49343">
                  <c:v>3.123875</c:v>
                </c:pt>
                <c:pt idx="49344">
                  <c:v>3.1485400000000001</c:v>
                </c:pt>
                <c:pt idx="49345">
                  <c:v>3.1627480000000001</c:v>
                </c:pt>
                <c:pt idx="49346">
                  <c:v>3.1554880000000001</c:v>
                </c:pt>
                <c:pt idx="49347">
                  <c:v>3.1424099999999999</c:v>
                </c:pt>
                <c:pt idx="49348">
                  <c:v>3.1348129999999998</c:v>
                </c:pt>
                <c:pt idx="49349">
                  <c:v>3.1332740000000001</c:v>
                </c:pt>
                <c:pt idx="49350">
                  <c:v>3.1310150000000001</c:v>
                </c:pt>
                <c:pt idx="49351">
                  <c:v>3.1336349999999999</c:v>
                </c:pt>
                <c:pt idx="49352">
                  <c:v>3.1318320000000002</c:v>
                </c:pt>
                <c:pt idx="49353">
                  <c:v>3.1292599999999999</c:v>
                </c:pt>
                <c:pt idx="49354">
                  <c:v>3.1397889999999999</c:v>
                </c:pt>
                <c:pt idx="49355">
                  <c:v>3.1477469999999999</c:v>
                </c:pt>
                <c:pt idx="49356">
                  <c:v>3.1456789999999999</c:v>
                </c:pt>
                <c:pt idx="49357">
                  <c:v>3.1382989999999999</c:v>
                </c:pt>
                <c:pt idx="49358">
                  <c:v>3.1392609999999999</c:v>
                </c:pt>
                <c:pt idx="49359">
                  <c:v>3.1470500000000001</c:v>
                </c:pt>
                <c:pt idx="49360">
                  <c:v>3.142722</c:v>
                </c:pt>
                <c:pt idx="49361">
                  <c:v>3.1346449999999999</c:v>
                </c:pt>
                <c:pt idx="49362">
                  <c:v>3.1373609999999998</c:v>
                </c:pt>
                <c:pt idx="49363">
                  <c:v>3.1420249999999998</c:v>
                </c:pt>
                <c:pt idx="49364">
                  <c:v>3.137578</c:v>
                </c:pt>
                <c:pt idx="49365">
                  <c:v>3.1308220000000002</c:v>
                </c:pt>
                <c:pt idx="49366">
                  <c:v>3.1283699999999999</c:v>
                </c:pt>
                <c:pt idx="49367">
                  <c:v>3.1302210000000001</c:v>
                </c:pt>
                <c:pt idx="49368">
                  <c:v>3.1333709999999999</c:v>
                </c:pt>
                <c:pt idx="49369">
                  <c:v>3.1371929999999999</c:v>
                </c:pt>
                <c:pt idx="49370">
                  <c:v>3.1322169999999998</c:v>
                </c:pt>
                <c:pt idx="49371">
                  <c:v>3.131856</c:v>
                </c:pt>
                <c:pt idx="49372">
                  <c:v>3.137025</c:v>
                </c:pt>
                <c:pt idx="49373">
                  <c:v>3.1387079999999998</c:v>
                </c:pt>
                <c:pt idx="49374">
                  <c:v>3.1379860000000002</c:v>
                </c:pt>
                <c:pt idx="49375">
                  <c:v>3.1336590000000002</c:v>
                </c:pt>
                <c:pt idx="49376">
                  <c:v>3.1397170000000001</c:v>
                </c:pt>
                <c:pt idx="49377">
                  <c:v>3.1404390000000002</c:v>
                </c:pt>
                <c:pt idx="49378">
                  <c:v>3.1354380000000002</c:v>
                </c:pt>
                <c:pt idx="49379">
                  <c:v>3.1293319999999998</c:v>
                </c:pt>
                <c:pt idx="49380">
                  <c:v>3.1298119999999998</c:v>
                </c:pt>
                <c:pt idx="49381">
                  <c:v>3.134452</c:v>
                </c:pt>
                <c:pt idx="49382">
                  <c:v>3.1343800000000002</c:v>
                </c:pt>
                <c:pt idx="49383">
                  <c:v>3.1352220000000002</c:v>
                </c:pt>
                <c:pt idx="49384">
                  <c:v>3.1313029999999999</c:v>
                </c:pt>
                <c:pt idx="49385">
                  <c:v>3.1330819999999999</c:v>
                </c:pt>
                <c:pt idx="49386">
                  <c:v>3.1344280000000002</c:v>
                </c:pt>
                <c:pt idx="49387">
                  <c:v>3.1340919999999999</c:v>
                </c:pt>
                <c:pt idx="49388">
                  <c:v>3.1292360000000001</c:v>
                </c:pt>
                <c:pt idx="49389">
                  <c:v>3.1320969999999999</c:v>
                </c:pt>
                <c:pt idx="49390">
                  <c:v>3.1446700000000001</c:v>
                </c:pt>
                <c:pt idx="49391">
                  <c:v>3.1486360000000002</c:v>
                </c:pt>
                <c:pt idx="49392">
                  <c:v>3.150055</c:v>
                </c:pt>
                <c:pt idx="49393">
                  <c:v>3.1538050000000002</c:v>
                </c:pt>
                <c:pt idx="49394">
                  <c:v>3.1526990000000001</c:v>
                </c:pt>
                <c:pt idx="49395">
                  <c:v>3.1512570000000002</c:v>
                </c:pt>
                <c:pt idx="49396">
                  <c:v>3.1525310000000002</c:v>
                </c:pt>
                <c:pt idx="49397">
                  <c:v>3.1522670000000002</c:v>
                </c:pt>
                <c:pt idx="49398">
                  <c:v>3.1510880000000001</c:v>
                </c:pt>
                <c:pt idx="49399">
                  <c:v>3.1516410000000001</c:v>
                </c:pt>
                <c:pt idx="49400">
                  <c:v>3.1526510000000001</c:v>
                </c:pt>
                <c:pt idx="49401">
                  <c:v>3.1516899999999999</c:v>
                </c:pt>
                <c:pt idx="49402">
                  <c:v>3.1452230000000001</c:v>
                </c:pt>
                <c:pt idx="49403">
                  <c:v>3.1324809999999998</c:v>
                </c:pt>
                <c:pt idx="49404">
                  <c:v>3.1389480000000001</c:v>
                </c:pt>
                <c:pt idx="49405">
                  <c:v>3.1476030000000002</c:v>
                </c:pt>
                <c:pt idx="49406">
                  <c:v>3.143275</c:v>
                </c:pt>
                <c:pt idx="49407">
                  <c:v>3.1377220000000001</c:v>
                </c:pt>
                <c:pt idx="49408">
                  <c:v>3.134525</c:v>
                </c:pt>
                <c:pt idx="49409">
                  <c:v>3.126976</c:v>
                </c:pt>
                <c:pt idx="49410">
                  <c:v>3.1331060000000002</c:v>
                </c:pt>
                <c:pt idx="49411">
                  <c:v>3.1427710000000002</c:v>
                </c:pt>
                <c:pt idx="49412">
                  <c:v>3.142722</c:v>
                </c:pt>
                <c:pt idx="49413">
                  <c:v>3.133467</c:v>
                </c:pt>
                <c:pt idx="49414">
                  <c:v>3.1379380000000001</c:v>
                </c:pt>
                <c:pt idx="49415">
                  <c:v>3.1485400000000001</c:v>
                </c:pt>
                <c:pt idx="49416">
                  <c:v>3.150992</c:v>
                </c:pt>
                <c:pt idx="49417">
                  <c:v>3.1587329999999998</c:v>
                </c:pt>
                <c:pt idx="49418">
                  <c:v>3.1617139999999999</c:v>
                </c:pt>
                <c:pt idx="49419">
                  <c:v>3.1535890000000002</c:v>
                </c:pt>
                <c:pt idx="49420">
                  <c:v>3.1420970000000001</c:v>
                </c:pt>
                <c:pt idx="49421">
                  <c:v>3.1366160000000001</c:v>
                </c:pt>
                <c:pt idx="49422">
                  <c:v>3.136784</c:v>
                </c:pt>
                <c:pt idx="49423">
                  <c:v>3.1340439999999998</c:v>
                </c:pt>
                <c:pt idx="49424">
                  <c:v>3.126134</c:v>
                </c:pt>
                <c:pt idx="49425">
                  <c:v>3.1251009999999999</c:v>
                </c:pt>
                <c:pt idx="49426">
                  <c:v>3.1272160000000002</c:v>
                </c:pt>
                <c:pt idx="49427">
                  <c:v>3.1317840000000001</c:v>
                </c:pt>
                <c:pt idx="49428">
                  <c:v>3.1291389999999999</c:v>
                </c:pt>
                <c:pt idx="49429">
                  <c:v>3.1180810000000001</c:v>
                </c:pt>
                <c:pt idx="49430">
                  <c:v>3.116663</c:v>
                </c:pt>
                <c:pt idx="49431">
                  <c:v>3.1225520000000002</c:v>
                </c:pt>
                <c:pt idx="49432">
                  <c:v>3.1244519999999998</c:v>
                </c:pt>
                <c:pt idx="49433">
                  <c:v>3.1220469999999998</c:v>
                </c:pt>
                <c:pt idx="49434">
                  <c:v>3.1228889999999998</c:v>
                </c:pt>
                <c:pt idx="49435">
                  <c:v>3.1238510000000002</c:v>
                </c:pt>
                <c:pt idx="49436">
                  <c:v>3.1144029999999998</c:v>
                </c:pt>
                <c:pt idx="49437">
                  <c:v>3.1125759999999998</c:v>
                </c:pt>
                <c:pt idx="49438">
                  <c:v>3.1165419999999999</c:v>
                </c:pt>
                <c:pt idx="49439">
                  <c:v>3.1242830000000001</c:v>
                </c:pt>
                <c:pt idx="49440">
                  <c:v>3.1426259999999999</c:v>
                </c:pt>
                <c:pt idx="49441">
                  <c:v>3.1484920000000001</c:v>
                </c:pt>
                <c:pt idx="49442">
                  <c:v>3.143227</c:v>
                </c:pt>
                <c:pt idx="49443">
                  <c:v>3.12825</c:v>
                </c:pt>
                <c:pt idx="49444">
                  <c:v>3.1165660000000002</c:v>
                </c:pt>
                <c:pt idx="49445">
                  <c:v>3.105003</c:v>
                </c:pt>
                <c:pt idx="49446">
                  <c:v>3.092117</c:v>
                </c:pt>
                <c:pt idx="49447">
                  <c:v>3.0850970000000002</c:v>
                </c:pt>
                <c:pt idx="49448">
                  <c:v>3.0940639999999999</c:v>
                </c:pt>
                <c:pt idx="49449">
                  <c:v>3.1073590000000002</c:v>
                </c:pt>
                <c:pt idx="49450">
                  <c:v>3.1276009999999999</c:v>
                </c:pt>
                <c:pt idx="49451">
                  <c:v>3.137842</c:v>
                </c:pt>
                <c:pt idx="49452">
                  <c:v>3.1286589999999999</c:v>
                </c:pt>
                <c:pt idx="49453">
                  <c:v>3.1181290000000002</c:v>
                </c:pt>
                <c:pt idx="49454">
                  <c:v>3.120797</c:v>
                </c:pt>
                <c:pt idx="49455">
                  <c:v>3.1304620000000001</c:v>
                </c:pt>
                <c:pt idx="49456">
                  <c:v>3.130846</c:v>
                </c:pt>
                <c:pt idx="49457">
                  <c:v>3.1278169999999998</c:v>
                </c:pt>
                <c:pt idx="49458">
                  <c:v>3.1242830000000001</c:v>
                </c:pt>
                <c:pt idx="49459">
                  <c:v>3.1328659999999999</c:v>
                </c:pt>
                <c:pt idx="49460">
                  <c:v>3.13164</c:v>
                </c:pt>
                <c:pt idx="49461">
                  <c:v>3.119523</c:v>
                </c:pt>
                <c:pt idx="49462">
                  <c:v>3.1127199999999999</c:v>
                </c:pt>
                <c:pt idx="49463">
                  <c:v>3.1179610000000002</c:v>
                </c:pt>
                <c:pt idx="49464">
                  <c:v>3.1248840000000002</c:v>
                </c:pt>
                <c:pt idx="49465">
                  <c:v>3.114859</c:v>
                </c:pt>
                <c:pt idx="49466">
                  <c:v>3.103488</c:v>
                </c:pt>
                <c:pt idx="49467">
                  <c:v>3.1014689999999998</c:v>
                </c:pt>
                <c:pt idx="49468">
                  <c:v>3.1020699999999999</c:v>
                </c:pt>
                <c:pt idx="49469">
                  <c:v>3.1051229999999999</c:v>
                </c:pt>
                <c:pt idx="49470">
                  <c:v>3.1154600000000001</c:v>
                </c:pt>
                <c:pt idx="49471">
                  <c:v>3.1196920000000001</c:v>
                </c:pt>
                <c:pt idx="49472">
                  <c:v>3.1227209999999999</c:v>
                </c:pt>
                <c:pt idx="49473">
                  <c:v>3.1203889999999999</c:v>
                </c:pt>
                <c:pt idx="49474">
                  <c:v>3.119812</c:v>
                </c:pt>
                <c:pt idx="49475">
                  <c:v>3.1190180000000001</c:v>
                </c:pt>
                <c:pt idx="49476">
                  <c:v>3.1149550000000001</c:v>
                </c:pt>
                <c:pt idx="49477">
                  <c:v>3.1212300000000002</c:v>
                </c:pt>
                <c:pt idx="49478">
                  <c:v>3.1257259999999998</c:v>
                </c:pt>
                <c:pt idx="49479">
                  <c:v>3.1341399999999999</c:v>
                </c:pt>
                <c:pt idx="49480">
                  <c:v>3.1268799999999999</c:v>
                </c:pt>
                <c:pt idx="49481">
                  <c:v>3.1240190000000001</c:v>
                </c:pt>
                <c:pt idx="49482">
                  <c:v>3.1287069999999999</c:v>
                </c:pt>
                <c:pt idx="49483">
                  <c:v>3.124403</c:v>
                </c:pt>
                <c:pt idx="49484">
                  <c:v>3.122096</c:v>
                </c:pt>
                <c:pt idx="49485">
                  <c:v>3.1173359999999999</c:v>
                </c:pt>
                <c:pt idx="49486">
                  <c:v>3.1157010000000001</c:v>
                </c:pt>
                <c:pt idx="49487">
                  <c:v>3.1073110000000002</c:v>
                </c:pt>
                <c:pt idx="49488">
                  <c:v>3.1002909999999999</c:v>
                </c:pt>
                <c:pt idx="49489">
                  <c:v>3.1041370000000001</c:v>
                </c:pt>
                <c:pt idx="49490">
                  <c:v>3.1139939999999999</c:v>
                </c:pt>
                <c:pt idx="49491">
                  <c:v>3.124355</c:v>
                </c:pt>
                <c:pt idx="49492">
                  <c:v>3.1263269999999999</c:v>
                </c:pt>
                <c:pt idx="49493">
                  <c:v>3.1212300000000002</c:v>
                </c:pt>
                <c:pt idx="49494">
                  <c:v>3.1155089999999999</c:v>
                </c:pt>
                <c:pt idx="49495">
                  <c:v>3.115148</c:v>
                </c:pt>
                <c:pt idx="49496">
                  <c:v>3.116422</c:v>
                </c:pt>
                <c:pt idx="49497">
                  <c:v>3.116422</c:v>
                </c:pt>
                <c:pt idx="49498">
                  <c:v>3.1199560000000002</c:v>
                </c:pt>
                <c:pt idx="49499">
                  <c:v>3.1238269999999999</c:v>
                </c:pt>
                <c:pt idx="49500">
                  <c:v>3.118201</c:v>
                </c:pt>
                <c:pt idx="49501">
                  <c:v>3.1183450000000001</c:v>
                </c:pt>
                <c:pt idx="49502">
                  <c:v>3.1209419999999999</c:v>
                </c:pt>
                <c:pt idx="49503">
                  <c:v>3.1169989999999999</c:v>
                </c:pt>
                <c:pt idx="49504">
                  <c:v>3.1126960000000001</c:v>
                </c:pt>
                <c:pt idx="49505">
                  <c:v>3.1132970000000002</c:v>
                </c:pt>
                <c:pt idx="49506">
                  <c:v>3.1196679999999999</c:v>
                </c:pt>
                <c:pt idx="49507">
                  <c:v>3.1230570000000002</c:v>
                </c:pt>
                <c:pt idx="49508">
                  <c:v>3.1171190000000002</c:v>
                </c:pt>
                <c:pt idx="49509">
                  <c:v>3.1139939999999999</c:v>
                </c:pt>
                <c:pt idx="49510">
                  <c:v>3.1194269999999999</c:v>
                </c:pt>
                <c:pt idx="49511">
                  <c:v>3.1225520000000002</c:v>
                </c:pt>
                <c:pt idx="49512">
                  <c:v>3.1223359999999998</c:v>
                </c:pt>
                <c:pt idx="49513">
                  <c:v>3.1236579999999998</c:v>
                </c:pt>
                <c:pt idx="49514">
                  <c:v>3.12974</c:v>
                </c:pt>
                <c:pt idx="49515">
                  <c:v>3.1301489999999998</c:v>
                </c:pt>
                <c:pt idx="49516">
                  <c:v>3.1335869999999999</c:v>
                </c:pt>
                <c:pt idx="49517">
                  <c:v>3.1303420000000002</c:v>
                </c:pt>
                <c:pt idx="49518">
                  <c:v>3.1306539999999998</c:v>
                </c:pt>
                <c:pt idx="49519">
                  <c:v>3.1302690000000002</c:v>
                </c:pt>
                <c:pt idx="49520">
                  <c:v>3.1292599999999999</c:v>
                </c:pt>
                <c:pt idx="49521">
                  <c:v>3.1306539999999998</c:v>
                </c:pt>
                <c:pt idx="49522">
                  <c:v>3.1262059999999998</c:v>
                </c:pt>
                <c:pt idx="49523">
                  <c:v>3.1242350000000001</c:v>
                </c:pt>
                <c:pt idx="49524">
                  <c:v>3.1151</c:v>
                </c:pt>
                <c:pt idx="49525">
                  <c:v>3.1072139999999999</c:v>
                </c:pt>
                <c:pt idx="49526">
                  <c:v>3.1082960000000002</c:v>
                </c:pt>
                <c:pt idx="49527">
                  <c:v>3.1166140000000002</c:v>
                </c:pt>
                <c:pt idx="49528">
                  <c:v>3.1191870000000002</c:v>
                </c:pt>
                <c:pt idx="49529">
                  <c:v>3.1216629999999999</c:v>
                </c:pt>
                <c:pt idx="49530">
                  <c:v>3.1237780000000002</c:v>
                </c:pt>
                <c:pt idx="49531">
                  <c:v>3.122528</c:v>
                </c:pt>
                <c:pt idx="49532">
                  <c:v>3.1237539999999999</c:v>
                </c:pt>
                <c:pt idx="49533">
                  <c:v>3.1229610000000001</c:v>
                </c:pt>
                <c:pt idx="49534">
                  <c:v>3.1185860000000001</c:v>
                </c:pt>
                <c:pt idx="49535">
                  <c:v>3.1106039999999999</c:v>
                </c:pt>
                <c:pt idx="49536">
                  <c:v>3.1149550000000001</c:v>
                </c:pt>
                <c:pt idx="49537">
                  <c:v>3.121038</c:v>
                </c:pt>
                <c:pt idx="49538">
                  <c:v>3.1250520000000002</c:v>
                </c:pt>
                <c:pt idx="49539">
                  <c:v>3.1156769999999998</c:v>
                </c:pt>
                <c:pt idx="49540">
                  <c:v>3.1046659999999999</c:v>
                </c:pt>
                <c:pt idx="49541">
                  <c:v>3.0959150000000002</c:v>
                </c:pt>
                <c:pt idx="49542">
                  <c:v>3.101156</c:v>
                </c:pt>
                <c:pt idx="49543">
                  <c:v>3.0961560000000001</c:v>
                </c:pt>
                <c:pt idx="49544">
                  <c:v>3.086443</c:v>
                </c:pt>
                <c:pt idx="49545">
                  <c:v>3.0856979999999998</c:v>
                </c:pt>
                <c:pt idx="49546">
                  <c:v>3.0934629999999999</c:v>
                </c:pt>
                <c:pt idx="49547">
                  <c:v>3.0960839999999998</c:v>
                </c:pt>
                <c:pt idx="49548">
                  <c:v>3.1058439999999998</c:v>
                </c:pt>
                <c:pt idx="49549">
                  <c:v>3.1082239999999999</c:v>
                </c:pt>
                <c:pt idx="49550">
                  <c:v>3.1082480000000001</c:v>
                </c:pt>
                <c:pt idx="49551">
                  <c:v>3.1179610000000002</c:v>
                </c:pt>
                <c:pt idx="49552">
                  <c:v>3.133972</c:v>
                </c:pt>
                <c:pt idx="49553">
                  <c:v>3.1359669999999999</c:v>
                </c:pt>
                <c:pt idx="49554">
                  <c:v>3.1268319999999998</c:v>
                </c:pt>
                <c:pt idx="49555">
                  <c:v>3.1216870000000001</c:v>
                </c:pt>
                <c:pt idx="49556">
                  <c:v>3.116206</c:v>
                </c:pt>
                <c:pt idx="49557">
                  <c:v>3.1206290000000001</c:v>
                </c:pt>
                <c:pt idx="49558">
                  <c:v>3.12676</c:v>
                </c:pt>
                <c:pt idx="49559">
                  <c:v>3.1191870000000002</c:v>
                </c:pt>
                <c:pt idx="49560">
                  <c:v>3.1114459999999999</c:v>
                </c:pt>
                <c:pt idx="49561">
                  <c:v>3.100892</c:v>
                </c:pt>
                <c:pt idx="49562">
                  <c:v>3.0986799999999999</c:v>
                </c:pt>
                <c:pt idx="49563">
                  <c:v>3.0994009999999999</c:v>
                </c:pt>
                <c:pt idx="49564">
                  <c:v>3.0952660000000001</c:v>
                </c:pt>
                <c:pt idx="49565">
                  <c:v>3.0976460000000001</c:v>
                </c:pt>
                <c:pt idx="49566">
                  <c:v>3.1074069999999998</c:v>
                </c:pt>
                <c:pt idx="49567">
                  <c:v>3.1164700000000001</c:v>
                </c:pt>
                <c:pt idx="49568">
                  <c:v>3.1094499999999998</c:v>
                </c:pt>
                <c:pt idx="49569">
                  <c:v>3.0994980000000001</c:v>
                </c:pt>
                <c:pt idx="49570">
                  <c:v>3.088679</c:v>
                </c:pt>
                <c:pt idx="49571">
                  <c:v>3.0994489999999999</c:v>
                </c:pt>
                <c:pt idx="49572">
                  <c:v>3.1124550000000002</c:v>
                </c:pt>
                <c:pt idx="49573">
                  <c:v>3.1152679999999999</c:v>
                </c:pt>
                <c:pt idx="49574">
                  <c:v>3.1223359999999998</c:v>
                </c:pt>
                <c:pt idx="49575">
                  <c:v>3.1248119999999999</c:v>
                </c:pt>
                <c:pt idx="49576">
                  <c:v>3.1286589999999999</c:v>
                </c:pt>
                <c:pt idx="49577">
                  <c:v>3.1249319999999998</c:v>
                </c:pt>
                <c:pt idx="49578">
                  <c:v>3.1240670000000001</c:v>
                </c:pt>
                <c:pt idx="49579">
                  <c:v>3.1261830000000002</c:v>
                </c:pt>
                <c:pt idx="49580">
                  <c:v>3.1256539999999999</c:v>
                </c:pt>
                <c:pt idx="49581">
                  <c:v>3.1214460000000002</c:v>
                </c:pt>
                <c:pt idx="49582">
                  <c:v>3.1112289999999998</c:v>
                </c:pt>
                <c:pt idx="49583">
                  <c:v>3.110484</c:v>
                </c:pt>
                <c:pt idx="49584">
                  <c:v>3.1072139999999999</c:v>
                </c:pt>
                <c:pt idx="49585">
                  <c:v>3.1060850000000002</c:v>
                </c:pt>
                <c:pt idx="49586">
                  <c:v>3.1090179999999998</c:v>
                </c:pt>
                <c:pt idx="49587">
                  <c:v>3.1074310000000001</c:v>
                </c:pt>
                <c:pt idx="49588">
                  <c:v>3.111494</c:v>
                </c:pt>
                <c:pt idx="49589">
                  <c:v>3.1175039999999998</c:v>
                </c:pt>
                <c:pt idx="49590">
                  <c:v>3.124355</c:v>
                </c:pt>
                <c:pt idx="49591">
                  <c:v>3.129356</c:v>
                </c:pt>
                <c:pt idx="49592">
                  <c:v>3.1292360000000001</c:v>
                </c:pt>
                <c:pt idx="49593">
                  <c:v>3.1476030000000002</c:v>
                </c:pt>
                <c:pt idx="49594">
                  <c:v>3.1806580000000002</c:v>
                </c:pt>
                <c:pt idx="49595">
                  <c:v>3.1891210000000001</c:v>
                </c:pt>
                <c:pt idx="49596">
                  <c:v>3.1909480000000001</c:v>
                </c:pt>
                <c:pt idx="49597">
                  <c:v>3.1905389999999998</c:v>
                </c:pt>
                <c:pt idx="49598">
                  <c:v>3.1729889999999998</c:v>
                </c:pt>
                <c:pt idx="49599">
                  <c:v>3.149959</c:v>
                </c:pt>
                <c:pt idx="49600">
                  <c:v>3.126976</c:v>
                </c:pt>
                <c:pt idx="49601">
                  <c:v>3.0974300000000001</c:v>
                </c:pt>
                <c:pt idx="49602">
                  <c:v>3.0785580000000001</c:v>
                </c:pt>
                <c:pt idx="49603">
                  <c:v>3.0788470000000001</c:v>
                </c:pt>
                <c:pt idx="49604">
                  <c:v>3.092622</c:v>
                </c:pt>
                <c:pt idx="49605">
                  <c:v>3.098392</c:v>
                </c:pt>
                <c:pt idx="49606">
                  <c:v>3.1024060000000002</c:v>
                </c:pt>
                <c:pt idx="49607">
                  <c:v>3.108657</c:v>
                </c:pt>
                <c:pt idx="49608">
                  <c:v>3.115917</c:v>
                </c:pt>
                <c:pt idx="49609">
                  <c:v>3.1181049999999999</c:v>
                </c:pt>
                <c:pt idx="49610">
                  <c:v>3.1181290000000002</c:v>
                </c:pt>
                <c:pt idx="49611">
                  <c:v>3.1242109999999998</c:v>
                </c:pt>
                <c:pt idx="49612">
                  <c:v>3.1286109999999998</c:v>
                </c:pt>
                <c:pt idx="49613">
                  <c:v>3.129524</c:v>
                </c:pt>
                <c:pt idx="49614">
                  <c:v>3.1296680000000001</c:v>
                </c:pt>
                <c:pt idx="49615">
                  <c:v>3.1234660000000001</c:v>
                </c:pt>
                <c:pt idx="49616">
                  <c:v>3.124091</c:v>
                </c:pt>
                <c:pt idx="49617">
                  <c:v>3.12676</c:v>
                </c:pt>
                <c:pt idx="49618">
                  <c:v>3.128803</c:v>
                </c:pt>
                <c:pt idx="49619">
                  <c:v>3.1247639999999999</c:v>
                </c:pt>
                <c:pt idx="49620">
                  <c:v>3.1227450000000001</c:v>
                </c:pt>
                <c:pt idx="49621">
                  <c:v>3.1231049999999998</c:v>
                </c:pt>
                <c:pt idx="49622">
                  <c:v>3.1250049999999998</c:v>
                </c:pt>
                <c:pt idx="49623">
                  <c:v>3.119764</c:v>
                </c:pt>
                <c:pt idx="49624">
                  <c:v>3.1179610000000002</c:v>
                </c:pt>
                <c:pt idx="49625">
                  <c:v>3.1154600000000001</c:v>
                </c:pt>
                <c:pt idx="49626">
                  <c:v>3.1081279999999998</c:v>
                </c:pt>
                <c:pt idx="49627">
                  <c:v>3.091612</c:v>
                </c:pt>
                <c:pt idx="49628">
                  <c:v>3.0866120000000001</c:v>
                </c:pt>
                <c:pt idx="49629">
                  <c:v>3.0870929999999999</c:v>
                </c:pt>
                <c:pt idx="49630">
                  <c:v>3.0929579999999999</c:v>
                </c:pt>
                <c:pt idx="49631">
                  <c:v>3.106541</c:v>
                </c:pt>
                <c:pt idx="49632">
                  <c:v>3.1286589999999999</c:v>
                </c:pt>
                <c:pt idx="49633">
                  <c:v>3.1396929999999998</c:v>
                </c:pt>
                <c:pt idx="49634">
                  <c:v>3.1392609999999999</c:v>
                </c:pt>
                <c:pt idx="49635">
                  <c:v>3.1405829999999999</c:v>
                </c:pt>
                <c:pt idx="49636">
                  <c:v>3.1389480000000001</c:v>
                </c:pt>
                <c:pt idx="49637">
                  <c:v>3.138563</c:v>
                </c:pt>
                <c:pt idx="49638">
                  <c:v>3.1323850000000002</c:v>
                </c:pt>
                <c:pt idx="49639">
                  <c:v>3.127481</c:v>
                </c:pt>
                <c:pt idx="49640">
                  <c:v>3.1147870000000002</c:v>
                </c:pt>
                <c:pt idx="49641">
                  <c:v>3.0978870000000001</c:v>
                </c:pt>
                <c:pt idx="49642">
                  <c:v>3.090074</c:v>
                </c:pt>
                <c:pt idx="49643">
                  <c:v>3.0960359999999998</c:v>
                </c:pt>
                <c:pt idx="49644">
                  <c:v>3.1030549999999999</c:v>
                </c:pt>
                <c:pt idx="49645">
                  <c:v>3.1115659999999998</c:v>
                </c:pt>
                <c:pt idx="49646">
                  <c:v>3.1173839999999999</c:v>
                </c:pt>
                <c:pt idx="49647">
                  <c:v>3.1337549999999998</c:v>
                </c:pt>
                <c:pt idx="49648">
                  <c:v>3.1538529999999998</c:v>
                </c:pt>
                <c:pt idx="49649">
                  <c:v>3.1591900000000002</c:v>
                </c:pt>
                <c:pt idx="49650">
                  <c:v>3.148396</c:v>
                </c:pt>
                <c:pt idx="49651">
                  <c:v>3.1304859999999999</c:v>
                </c:pt>
                <c:pt idx="49652">
                  <c:v>3.1172390000000001</c:v>
                </c:pt>
                <c:pt idx="49653">
                  <c:v>3.10582</c:v>
                </c:pt>
                <c:pt idx="49654">
                  <c:v>3.1052909999999998</c:v>
                </c:pt>
                <c:pt idx="49655">
                  <c:v>3.1208209999999998</c:v>
                </c:pt>
                <c:pt idx="49656">
                  <c:v>3.1276009999999999</c:v>
                </c:pt>
                <c:pt idx="49657">
                  <c:v>3.1196429999999999</c:v>
                </c:pt>
                <c:pt idx="49658">
                  <c:v>3.1172390000000001</c:v>
                </c:pt>
                <c:pt idx="49659">
                  <c:v>3.120269</c:v>
                </c:pt>
                <c:pt idx="49660">
                  <c:v>3.1198839999999999</c:v>
                </c:pt>
                <c:pt idx="49661">
                  <c:v>3.1150760000000002</c:v>
                </c:pt>
                <c:pt idx="49662">
                  <c:v>3.107936</c:v>
                </c:pt>
                <c:pt idx="49663">
                  <c:v>3.1072139999999999</c:v>
                </c:pt>
                <c:pt idx="49664">
                  <c:v>3.1183930000000002</c:v>
                </c:pt>
                <c:pt idx="49665">
                  <c:v>3.1249319999999998</c:v>
                </c:pt>
                <c:pt idx="49666">
                  <c:v>3.1356790000000001</c:v>
                </c:pt>
                <c:pt idx="49667">
                  <c:v>3.1361349999999999</c:v>
                </c:pt>
                <c:pt idx="49668">
                  <c:v>3.1268799999999999</c:v>
                </c:pt>
                <c:pt idx="49669">
                  <c:v>3.1201240000000001</c:v>
                </c:pt>
                <c:pt idx="49670">
                  <c:v>3.1136569999999999</c:v>
                </c:pt>
                <c:pt idx="49671">
                  <c:v>3.1130800000000001</c:v>
                </c:pt>
                <c:pt idx="49672">
                  <c:v>3.1135609999999998</c:v>
                </c:pt>
                <c:pt idx="49673">
                  <c:v>3.113874</c:v>
                </c:pt>
                <c:pt idx="49674">
                  <c:v>3.1151960000000001</c:v>
                </c:pt>
                <c:pt idx="49675">
                  <c:v>3.1123590000000001</c:v>
                </c:pt>
                <c:pt idx="49676">
                  <c:v>3.1068060000000002</c:v>
                </c:pt>
                <c:pt idx="49677">
                  <c:v>3.0987040000000001</c:v>
                </c:pt>
                <c:pt idx="49678">
                  <c:v>3.0932230000000001</c:v>
                </c:pt>
                <c:pt idx="49679">
                  <c:v>3.0941360000000002</c:v>
                </c:pt>
                <c:pt idx="49680">
                  <c:v>3.1044019999999999</c:v>
                </c:pt>
                <c:pt idx="49681">
                  <c:v>3.116663</c:v>
                </c:pt>
                <c:pt idx="49682">
                  <c:v>3.11748</c:v>
                </c:pt>
                <c:pt idx="49683">
                  <c:v>3.1160610000000002</c:v>
                </c:pt>
                <c:pt idx="49684">
                  <c:v>3.1209899999999999</c:v>
                </c:pt>
                <c:pt idx="49685">
                  <c:v>3.1263749999999999</c:v>
                </c:pt>
                <c:pt idx="49686">
                  <c:v>3.1261100000000002</c:v>
                </c:pt>
                <c:pt idx="49687">
                  <c:v>3.1227930000000002</c:v>
                </c:pt>
                <c:pt idx="49688">
                  <c:v>3.1232739999999999</c:v>
                </c:pt>
                <c:pt idx="49689">
                  <c:v>3.123923</c:v>
                </c:pt>
                <c:pt idx="49690">
                  <c:v>3.1203650000000001</c:v>
                </c:pt>
                <c:pt idx="49691">
                  <c:v>3.1153400000000002</c:v>
                </c:pt>
                <c:pt idx="49692">
                  <c:v>3.1098110000000001</c:v>
                </c:pt>
                <c:pt idx="49693">
                  <c:v>3.1110609999999999</c:v>
                </c:pt>
                <c:pt idx="49694">
                  <c:v>3.114547</c:v>
                </c:pt>
                <c:pt idx="49695">
                  <c:v>3.123129</c:v>
                </c:pt>
                <c:pt idx="49696">
                  <c:v>3.123418</c:v>
                </c:pt>
                <c:pt idx="49697">
                  <c:v>3.119523</c:v>
                </c:pt>
                <c:pt idx="49698">
                  <c:v>3.1146430000000001</c:v>
                </c:pt>
                <c:pt idx="49699">
                  <c:v>3.1164459999999998</c:v>
                </c:pt>
                <c:pt idx="49700">
                  <c:v>3.1198839999999999</c:v>
                </c:pt>
                <c:pt idx="49701">
                  <c:v>3.1183209999999999</c:v>
                </c:pt>
                <c:pt idx="49702">
                  <c:v>3.1196679999999999</c:v>
                </c:pt>
                <c:pt idx="49703">
                  <c:v>3.124403</c:v>
                </c:pt>
                <c:pt idx="49704">
                  <c:v>3.129524</c:v>
                </c:pt>
                <c:pt idx="49705">
                  <c:v>3.1263030000000001</c:v>
                </c:pt>
                <c:pt idx="49706">
                  <c:v>3.1260379999999999</c:v>
                </c:pt>
                <c:pt idx="49707">
                  <c:v>3.128851</c:v>
                </c:pt>
                <c:pt idx="49708">
                  <c:v>3.1297649999999999</c:v>
                </c:pt>
                <c:pt idx="49709">
                  <c:v>3.1287310000000002</c:v>
                </c:pt>
                <c:pt idx="49710">
                  <c:v>3.127961</c:v>
                </c:pt>
                <c:pt idx="49711">
                  <c:v>3.1269520000000002</c:v>
                </c:pt>
                <c:pt idx="49712">
                  <c:v>3.1239949999999999</c:v>
                </c:pt>
                <c:pt idx="49713">
                  <c:v>3.1188739999999999</c:v>
                </c:pt>
                <c:pt idx="49714">
                  <c:v>3.111253</c:v>
                </c:pt>
                <c:pt idx="49715">
                  <c:v>3.1134170000000001</c:v>
                </c:pt>
                <c:pt idx="49716">
                  <c:v>3.1157729999999999</c:v>
                </c:pt>
                <c:pt idx="49717">
                  <c:v>3.1157490000000001</c:v>
                </c:pt>
                <c:pt idx="49718">
                  <c:v>3.1145710000000002</c:v>
                </c:pt>
                <c:pt idx="49719">
                  <c:v>3.1162299999999998</c:v>
                </c:pt>
                <c:pt idx="49720">
                  <c:v>3.120581</c:v>
                </c:pt>
                <c:pt idx="49721">
                  <c:v>3.120269</c:v>
                </c:pt>
                <c:pt idx="49722">
                  <c:v>3.120533</c:v>
                </c:pt>
                <c:pt idx="49723">
                  <c:v>3.120269</c:v>
                </c:pt>
                <c:pt idx="49724">
                  <c:v>3.1212780000000002</c:v>
                </c:pt>
                <c:pt idx="49725">
                  <c:v>3.1258699999999999</c:v>
                </c:pt>
                <c:pt idx="49726">
                  <c:v>3.123418</c:v>
                </c:pt>
                <c:pt idx="49727">
                  <c:v>3.1250770000000001</c:v>
                </c:pt>
                <c:pt idx="49728">
                  <c:v>3.1272160000000002</c:v>
                </c:pt>
                <c:pt idx="49729">
                  <c:v>3.1215190000000002</c:v>
                </c:pt>
                <c:pt idx="49730">
                  <c:v>3.1141619999999999</c:v>
                </c:pt>
                <c:pt idx="49731">
                  <c:v>3.1146669999999999</c:v>
                </c:pt>
                <c:pt idx="49732">
                  <c:v>3.1167829999999999</c:v>
                </c:pt>
                <c:pt idx="49733">
                  <c:v>3.1137779999999999</c:v>
                </c:pt>
                <c:pt idx="49734">
                  <c:v>3.1116139999999999</c:v>
                </c:pt>
                <c:pt idx="49735">
                  <c:v>3.1124309999999999</c:v>
                </c:pt>
                <c:pt idx="49736">
                  <c:v>3.113032</c:v>
                </c:pt>
                <c:pt idx="49737">
                  <c:v>3.1116619999999999</c:v>
                </c:pt>
                <c:pt idx="49738">
                  <c:v>3.1094740000000001</c:v>
                </c:pt>
                <c:pt idx="49739">
                  <c:v>3.108104</c:v>
                </c:pt>
                <c:pt idx="49740">
                  <c:v>3.109979</c:v>
                </c:pt>
                <c:pt idx="49741">
                  <c:v>3.109883</c:v>
                </c:pt>
                <c:pt idx="49742">
                  <c:v>3.1085129999999999</c:v>
                </c:pt>
                <c:pt idx="49743">
                  <c:v>3.1108210000000001</c:v>
                </c:pt>
                <c:pt idx="49744">
                  <c:v>3.1141139999999998</c:v>
                </c:pt>
                <c:pt idx="49745">
                  <c:v>3.1175519999999999</c:v>
                </c:pt>
                <c:pt idx="49746">
                  <c:v>3.1383709999999998</c:v>
                </c:pt>
                <c:pt idx="49747">
                  <c:v>3.1620509999999999</c:v>
                </c:pt>
                <c:pt idx="49748">
                  <c:v>3.1696719999999998</c:v>
                </c:pt>
                <c:pt idx="49749">
                  <c:v>3.1646230000000002</c:v>
                </c:pt>
                <c:pt idx="49750">
                  <c:v>3.1551749999999998</c:v>
                </c:pt>
                <c:pt idx="49751">
                  <c:v>3.14717</c:v>
                </c:pt>
                <c:pt idx="49752">
                  <c:v>3.1248119999999999</c:v>
                </c:pt>
                <c:pt idx="49753">
                  <c:v>3.0978870000000001</c:v>
                </c:pt>
                <c:pt idx="49754">
                  <c:v>3.0690620000000002</c:v>
                </c:pt>
                <c:pt idx="49755">
                  <c:v>3.0607440000000001</c:v>
                </c:pt>
                <c:pt idx="49756">
                  <c:v>3.0761539999999998</c:v>
                </c:pt>
                <c:pt idx="49757">
                  <c:v>3.0860590000000001</c:v>
                </c:pt>
                <c:pt idx="49758">
                  <c:v>3.0861070000000002</c:v>
                </c:pt>
                <c:pt idx="49759">
                  <c:v>3.092117</c:v>
                </c:pt>
                <c:pt idx="49760">
                  <c:v>3.0969009999999999</c:v>
                </c:pt>
                <c:pt idx="49761">
                  <c:v>3.099666</c:v>
                </c:pt>
                <c:pt idx="49762">
                  <c:v>3.1013250000000001</c:v>
                </c:pt>
                <c:pt idx="49763">
                  <c:v>3.0960839999999998</c:v>
                </c:pt>
                <c:pt idx="49764">
                  <c:v>3.0979589999999999</c:v>
                </c:pt>
                <c:pt idx="49765">
                  <c:v>3.0949779999999998</c:v>
                </c:pt>
                <c:pt idx="49766">
                  <c:v>3.0881020000000001</c:v>
                </c:pt>
                <c:pt idx="49767">
                  <c:v>3.0939920000000001</c:v>
                </c:pt>
                <c:pt idx="49768">
                  <c:v>3.1021899999999998</c:v>
                </c:pt>
                <c:pt idx="49769">
                  <c:v>3.109162</c:v>
                </c:pt>
                <c:pt idx="49770">
                  <c:v>3.1002909999999999</c:v>
                </c:pt>
                <c:pt idx="49771">
                  <c:v>3.1002909999999999</c:v>
                </c:pt>
                <c:pt idx="49772">
                  <c:v>3.1017570000000001</c:v>
                </c:pt>
                <c:pt idx="49773">
                  <c:v>3.111542</c:v>
                </c:pt>
                <c:pt idx="49774">
                  <c:v>3.1245479999999999</c:v>
                </c:pt>
                <c:pt idx="49775">
                  <c:v>3.1281539999999999</c:v>
                </c:pt>
                <c:pt idx="49776">
                  <c:v>3.118249</c:v>
                </c:pt>
                <c:pt idx="49777">
                  <c:v>3.1059640000000002</c:v>
                </c:pt>
                <c:pt idx="49778">
                  <c:v>3.1001470000000002</c:v>
                </c:pt>
                <c:pt idx="49779">
                  <c:v>3.101108</c:v>
                </c:pt>
                <c:pt idx="49780">
                  <c:v>3.1014930000000001</c:v>
                </c:pt>
                <c:pt idx="49781">
                  <c:v>3.1077669999999999</c:v>
                </c:pt>
                <c:pt idx="49782">
                  <c:v>3.1167829999999999</c:v>
                </c:pt>
                <c:pt idx="49783">
                  <c:v>3.1167829999999999</c:v>
                </c:pt>
                <c:pt idx="49784">
                  <c:v>3.1128879999999999</c:v>
                </c:pt>
                <c:pt idx="49785">
                  <c:v>3.1163020000000001</c:v>
                </c:pt>
                <c:pt idx="49786">
                  <c:v>3.1193550000000001</c:v>
                </c:pt>
                <c:pt idx="49787">
                  <c:v>3.1212780000000002</c:v>
                </c:pt>
                <c:pt idx="49788">
                  <c:v>3.120196</c:v>
                </c:pt>
                <c:pt idx="49789">
                  <c:v>3.1173109999999999</c:v>
                </c:pt>
                <c:pt idx="49790">
                  <c:v>3.1080320000000001</c:v>
                </c:pt>
                <c:pt idx="49791">
                  <c:v>3.0983200000000002</c:v>
                </c:pt>
                <c:pt idx="49792">
                  <c:v>3.09368</c:v>
                </c:pt>
                <c:pt idx="49793">
                  <c:v>3.0963240000000001</c:v>
                </c:pt>
                <c:pt idx="49794">
                  <c:v>3.099618</c:v>
                </c:pt>
                <c:pt idx="49795">
                  <c:v>3.0969009999999999</c:v>
                </c:pt>
                <c:pt idx="49796">
                  <c:v>3.1004350000000001</c:v>
                </c:pt>
                <c:pt idx="49797">
                  <c:v>3.0983670000000001</c:v>
                </c:pt>
                <c:pt idx="49798">
                  <c:v>3.095939</c:v>
                </c:pt>
                <c:pt idx="49799">
                  <c:v>3.0958670000000001</c:v>
                </c:pt>
                <c:pt idx="49800">
                  <c:v>3.0968770000000001</c:v>
                </c:pt>
                <c:pt idx="49801">
                  <c:v>3.0965159999999998</c:v>
                </c:pt>
                <c:pt idx="49802">
                  <c:v>3.099329</c:v>
                </c:pt>
                <c:pt idx="49803">
                  <c:v>3.1007720000000001</c:v>
                </c:pt>
                <c:pt idx="49804">
                  <c:v>3.1064210000000001</c:v>
                </c:pt>
                <c:pt idx="49805">
                  <c:v>3.1116860000000002</c:v>
                </c:pt>
                <c:pt idx="49806">
                  <c:v>3.1152440000000001</c:v>
                </c:pt>
                <c:pt idx="49807">
                  <c:v>3.1132970000000002</c:v>
                </c:pt>
                <c:pt idx="49808">
                  <c:v>3.1126719999999999</c:v>
                </c:pt>
                <c:pt idx="49809">
                  <c:v>3.1152679999999999</c:v>
                </c:pt>
                <c:pt idx="49810">
                  <c:v>3.1177440000000001</c:v>
                </c:pt>
                <c:pt idx="49811">
                  <c:v>3.1183450000000001</c:v>
                </c:pt>
                <c:pt idx="49812">
                  <c:v>3.1245720000000001</c:v>
                </c:pt>
                <c:pt idx="49813">
                  <c:v>3.1219999999999999</c:v>
                </c:pt>
                <c:pt idx="49814">
                  <c:v>3.122576</c:v>
                </c:pt>
                <c:pt idx="49815">
                  <c:v>3.1191629999999999</c:v>
                </c:pt>
                <c:pt idx="49816">
                  <c:v>3.1150280000000001</c:v>
                </c:pt>
                <c:pt idx="49817">
                  <c:v>3.1219999999999999</c:v>
                </c:pt>
                <c:pt idx="49818">
                  <c:v>3.1226479999999999</c:v>
                </c:pt>
                <c:pt idx="49819">
                  <c:v>3.1200040000000002</c:v>
                </c:pt>
                <c:pt idx="49820">
                  <c:v>3.1140180000000002</c:v>
                </c:pt>
                <c:pt idx="49821">
                  <c:v>3.114811</c:v>
                </c:pt>
                <c:pt idx="49822">
                  <c:v>3.1198359999999998</c:v>
                </c:pt>
                <c:pt idx="49823">
                  <c:v>3.1226729999999998</c:v>
                </c:pt>
                <c:pt idx="49824">
                  <c:v>3.1216629999999999</c:v>
                </c:pt>
                <c:pt idx="49825">
                  <c:v>3.1217830000000002</c:v>
                </c:pt>
                <c:pt idx="49826">
                  <c:v>3.1305100000000001</c:v>
                </c:pt>
                <c:pt idx="49827">
                  <c:v>3.1400299999999999</c:v>
                </c:pt>
                <c:pt idx="49828">
                  <c:v>3.1378659999999998</c:v>
                </c:pt>
                <c:pt idx="49829">
                  <c:v>3.1133690000000001</c:v>
                </c:pt>
                <c:pt idx="49830">
                  <c:v>3.1103399999999999</c:v>
                </c:pt>
                <c:pt idx="49831">
                  <c:v>3.1047380000000002</c:v>
                </c:pt>
                <c:pt idx="49832">
                  <c:v>3.1027670000000001</c:v>
                </c:pt>
                <c:pt idx="49833">
                  <c:v>3.1030799999999998</c:v>
                </c:pt>
                <c:pt idx="49834">
                  <c:v>3.1043780000000001</c:v>
                </c:pt>
                <c:pt idx="49835">
                  <c:v>3.1140180000000002</c:v>
                </c:pt>
                <c:pt idx="49836">
                  <c:v>3.1187779999999998</c:v>
                </c:pt>
                <c:pt idx="49837">
                  <c:v>3.1245720000000001</c:v>
                </c:pt>
                <c:pt idx="49838">
                  <c:v>3.128587</c:v>
                </c:pt>
                <c:pt idx="49839">
                  <c:v>3.1327699999999998</c:v>
                </c:pt>
                <c:pt idx="49840">
                  <c:v>3.1313749999999998</c:v>
                </c:pt>
                <c:pt idx="49841">
                  <c:v>3.123875</c:v>
                </c:pt>
                <c:pt idx="49842">
                  <c:v>3.1163500000000002</c:v>
                </c:pt>
                <c:pt idx="49843">
                  <c:v>3.1139939999999999</c:v>
                </c:pt>
                <c:pt idx="49844">
                  <c:v>3.1064690000000001</c:v>
                </c:pt>
                <c:pt idx="49845">
                  <c:v>3.1054590000000002</c:v>
                </c:pt>
                <c:pt idx="49846">
                  <c:v>3.1095709999999999</c:v>
                </c:pt>
                <c:pt idx="49847">
                  <c:v>3.1072139999999999</c:v>
                </c:pt>
                <c:pt idx="49848">
                  <c:v>3.1065649999999998</c:v>
                </c:pt>
                <c:pt idx="49849">
                  <c:v>3.1038969999999999</c:v>
                </c:pt>
                <c:pt idx="49850">
                  <c:v>3.0971899999999999</c:v>
                </c:pt>
                <c:pt idx="49851">
                  <c:v>3.097334</c:v>
                </c:pt>
                <c:pt idx="49852">
                  <c:v>3.1018050000000001</c:v>
                </c:pt>
                <c:pt idx="49853">
                  <c:v>3.096781</c:v>
                </c:pt>
                <c:pt idx="49854">
                  <c:v>3.0894729999999999</c:v>
                </c:pt>
                <c:pt idx="49855">
                  <c:v>3.0948579999999999</c:v>
                </c:pt>
                <c:pt idx="49856">
                  <c:v>3.100603</c:v>
                </c:pt>
                <c:pt idx="49857">
                  <c:v>3.1030799999999998</c:v>
                </c:pt>
                <c:pt idx="49858">
                  <c:v>3.110147</c:v>
                </c:pt>
                <c:pt idx="49859">
                  <c:v>3.1113729999999999</c:v>
                </c:pt>
                <c:pt idx="49860">
                  <c:v>3.109979</c:v>
                </c:pt>
                <c:pt idx="49861">
                  <c:v>3.1089449999999998</c:v>
                </c:pt>
                <c:pt idx="49862">
                  <c:v>3.1105079999999998</c:v>
                </c:pt>
                <c:pt idx="49863">
                  <c:v>3.1229369999999999</c:v>
                </c:pt>
                <c:pt idx="49864">
                  <c:v>3.153829</c:v>
                </c:pt>
                <c:pt idx="49865">
                  <c:v>3.1771240000000001</c:v>
                </c:pt>
                <c:pt idx="49866">
                  <c:v>3.18513</c:v>
                </c:pt>
                <c:pt idx="49867">
                  <c:v>3.1810670000000001</c:v>
                </c:pt>
                <c:pt idx="49868">
                  <c:v>3.1686380000000001</c:v>
                </c:pt>
                <c:pt idx="49869">
                  <c:v>3.1416400000000002</c:v>
                </c:pt>
                <c:pt idx="49870">
                  <c:v>3.1145710000000002</c:v>
                </c:pt>
                <c:pt idx="49871">
                  <c:v>3.0846879999999999</c:v>
                </c:pt>
                <c:pt idx="49872">
                  <c:v>3.053051</c:v>
                </c:pt>
                <c:pt idx="49873">
                  <c:v>3.051488</c:v>
                </c:pt>
                <c:pt idx="49874">
                  <c:v>3.0653839999999999</c:v>
                </c:pt>
                <c:pt idx="49875">
                  <c:v>3.0732930000000001</c:v>
                </c:pt>
                <c:pt idx="49876">
                  <c:v>3.0884149999999999</c:v>
                </c:pt>
                <c:pt idx="49877">
                  <c:v>3.096565</c:v>
                </c:pt>
                <c:pt idx="49878">
                  <c:v>3.1030799999999998</c:v>
                </c:pt>
                <c:pt idx="49879">
                  <c:v>3.1041609999999999</c:v>
                </c:pt>
                <c:pt idx="49880">
                  <c:v>3.105315</c:v>
                </c:pt>
                <c:pt idx="49881">
                  <c:v>3.1105559999999999</c:v>
                </c:pt>
                <c:pt idx="49882">
                  <c:v>3.109715</c:v>
                </c:pt>
                <c:pt idx="49883">
                  <c:v>3.1057239999999999</c:v>
                </c:pt>
                <c:pt idx="49884">
                  <c:v>3.1045940000000001</c:v>
                </c:pt>
                <c:pt idx="49885">
                  <c:v>3.1077669999999999</c:v>
                </c:pt>
                <c:pt idx="49886">
                  <c:v>3.106662</c:v>
                </c:pt>
                <c:pt idx="49887">
                  <c:v>3.1083440000000002</c:v>
                </c:pt>
                <c:pt idx="49888">
                  <c:v>3.1134170000000001</c:v>
                </c:pt>
                <c:pt idx="49889">
                  <c:v>3.118153</c:v>
                </c:pt>
                <c:pt idx="49890">
                  <c:v>3.1176720000000002</c:v>
                </c:pt>
                <c:pt idx="49891">
                  <c:v>3.1117340000000002</c:v>
                </c:pt>
                <c:pt idx="49892">
                  <c:v>3.1120230000000002</c:v>
                </c:pt>
                <c:pt idx="49893">
                  <c:v>3.1149800000000001</c:v>
                </c:pt>
                <c:pt idx="49894">
                  <c:v>3.116158</c:v>
                </c:pt>
                <c:pt idx="49895">
                  <c:v>3.1077669999999999</c:v>
                </c:pt>
                <c:pt idx="49896">
                  <c:v>3.0931030000000002</c:v>
                </c:pt>
                <c:pt idx="49897">
                  <c:v>3.0981510000000001</c:v>
                </c:pt>
                <c:pt idx="49898">
                  <c:v>3.1077430000000001</c:v>
                </c:pt>
                <c:pt idx="49899">
                  <c:v>3.1049549999999999</c:v>
                </c:pt>
                <c:pt idx="49900">
                  <c:v>3.099666</c:v>
                </c:pt>
                <c:pt idx="49901">
                  <c:v>3.111758</c:v>
                </c:pt>
                <c:pt idx="49902">
                  <c:v>3.1223359999999998</c:v>
                </c:pt>
                <c:pt idx="49903">
                  <c:v>3.122023</c:v>
                </c:pt>
                <c:pt idx="49904">
                  <c:v>3.1206529999999999</c:v>
                </c:pt>
                <c:pt idx="49905">
                  <c:v>3.1194269999999999</c:v>
                </c:pt>
                <c:pt idx="49906">
                  <c:v>3.1167590000000001</c:v>
                </c:pt>
                <c:pt idx="49907">
                  <c:v>3.1112289999999998</c:v>
                </c:pt>
                <c:pt idx="49908">
                  <c:v>3.1087769999999999</c:v>
                </c:pt>
                <c:pt idx="49909">
                  <c:v>3.109883</c:v>
                </c:pt>
                <c:pt idx="49910">
                  <c:v>3.1059399999999999</c:v>
                </c:pt>
                <c:pt idx="49911">
                  <c:v>3.1024060000000002</c:v>
                </c:pt>
                <c:pt idx="49912">
                  <c:v>3.09856</c:v>
                </c:pt>
                <c:pt idx="49913">
                  <c:v>3.098897</c:v>
                </c:pt>
                <c:pt idx="49914">
                  <c:v>3.097839</c:v>
                </c:pt>
                <c:pt idx="49915">
                  <c:v>3.1020940000000001</c:v>
                </c:pt>
                <c:pt idx="49916">
                  <c:v>3.10832</c:v>
                </c:pt>
                <c:pt idx="49917">
                  <c:v>3.1159409999999998</c:v>
                </c:pt>
                <c:pt idx="49918">
                  <c:v>3.120581</c:v>
                </c:pt>
                <c:pt idx="49919">
                  <c:v>3.1210619999999998</c:v>
                </c:pt>
                <c:pt idx="49920">
                  <c:v>3.1247159999999998</c:v>
                </c:pt>
                <c:pt idx="49921">
                  <c:v>3.1256780000000002</c:v>
                </c:pt>
                <c:pt idx="49922">
                  <c:v>3.1219269999999999</c:v>
                </c:pt>
                <c:pt idx="49923">
                  <c:v>3.111926</c:v>
                </c:pt>
                <c:pt idx="49924">
                  <c:v>3.1163500000000002</c:v>
                </c:pt>
                <c:pt idx="49925">
                  <c:v>3.1224799999999999</c:v>
                </c:pt>
                <c:pt idx="49926">
                  <c:v>3.1271200000000001</c:v>
                </c:pt>
                <c:pt idx="49927">
                  <c:v>3.1294040000000001</c:v>
                </c:pt>
                <c:pt idx="49928">
                  <c:v>3.1233939999999998</c:v>
                </c:pt>
                <c:pt idx="49929">
                  <c:v>3.1168550000000002</c:v>
                </c:pt>
                <c:pt idx="49930">
                  <c:v>3.1044499999999999</c:v>
                </c:pt>
                <c:pt idx="49931">
                  <c:v>3.0901939999999999</c:v>
                </c:pt>
                <c:pt idx="49932">
                  <c:v>3.0889199999999999</c:v>
                </c:pt>
                <c:pt idx="49933">
                  <c:v>3.0893760000000001</c:v>
                </c:pt>
                <c:pt idx="49934">
                  <c:v>3.089016</c:v>
                </c:pt>
                <c:pt idx="49935">
                  <c:v>3.0929829999999998</c:v>
                </c:pt>
                <c:pt idx="49936">
                  <c:v>3.1023580000000002</c:v>
                </c:pt>
                <c:pt idx="49937">
                  <c:v>3.1154359999999999</c:v>
                </c:pt>
                <c:pt idx="49938">
                  <c:v>3.1373850000000001</c:v>
                </c:pt>
                <c:pt idx="49939">
                  <c:v>3.1598630000000001</c:v>
                </c:pt>
                <c:pt idx="49940">
                  <c:v>3.163878</c:v>
                </c:pt>
                <c:pt idx="49941">
                  <c:v>3.1533479999999998</c:v>
                </c:pt>
                <c:pt idx="49942">
                  <c:v>3.136015</c:v>
                </c:pt>
                <c:pt idx="49943">
                  <c:v>3.1086330000000002</c:v>
                </c:pt>
                <c:pt idx="49944">
                  <c:v>3.0968290000000001</c:v>
                </c:pt>
                <c:pt idx="49945">
                  <c:v>3.0908190000000002</c:v>
                </c:pt>
                <c:pt idx="49946">
                  <c:v>3.0850490000000002</c:v>
                </c:pt>
                <c:pt idx="49947">
                  <c:v>3.0897610000000002</c:v>
                </c:pt>
                <c:pt idx="49948">
                  <c:v>3.0926939999999998</c:v>
                </c:pt>
                <c:pt idx="49949">
                  <c:v>3.0953870000000001</c:v>
                </c:pt>
                <c:pt idx="49950">
                  <c:v>3.098392</c:v>
                </c:pt>
                <c:pt idx="49951">
                  <c:v>3.1044019999999999</c:v>
                </c:pt>
                <c:pt idx="49952">
                  <c:v>3.1122390000000002</c:v>
                </c:pt>
                <c:pt idx="49953">
                  <c:v>3.1108690000000001</c:v>
                </c:pt>
                <c:pt idx="49954">
                  <c:v>3.1100750000000001</c:v>
                </c:pt>
                <c:pt idx="49955">
                  <c:v>3.1017570000000001</c:v>
                </c:pt>
                <c:pt idx="49956">
                  <c:v>3.087237</c:v>
                </c:pt>
                <c:pt idx="49957">
                  <c:v>3.090795</c:v>
                </c:pt>
                <c:pt idx="49958">
                  <c:v>3.102671</c:v>
                </c:pt>
                <c:pt idx="49959">
                  <c:v>3.115148</c:v>
                </c:pt>
                <c:pt idx="49960">
                  <c:v>3.116206</c:v>
                </c:pt>
                <c:pt idx="49961">
                  <c:v>3.1102189999999998</c:v>
                </c:pt>
                <c:pt idx="49962">
                  <c:v>3.126255</c:v>
                </c:pt>
                <c:pt idx="49963">
                  <c:v>3.1405829999999999</c:v>
                </c:pt>
                <c:pt idx="49964">
                  <c:v>3.1534200000000001</c:v>
                </c:pt>
                <c:pt idx="49965">
                  <c:v>3.161041</c:v>
                </c:pt>
                <c:pt idx="49966">
                  <c:v>3.1484679999999998</c:v>
                </c:pt>
                <c:pt idx="49967">
                  <c:v>3.123802</c:v>
                </c:pt>
                <c:pt idx="49968">
                  <c:v>3.1017809999999999</c:v>
                </c:pt>
                <c:pt idx="49969">
                  <c:v>3.0720909999999999</c:v>
                </c:pt>
                <c:pt idx="49970">
                  <c:v>3.0584120000000001</c:v>
                </c:pt>
                <c:pt idx="49971">
                  <c:v>3.06447</c:v>
                </c:pt>
                <c:pt idx="49972">
                  <c:v>3.0719949999999998</c:v>
                </c:pt>
                <c:pt idx="49973">
                  <c:v>3.0713699999999999</c:v>
                </c:pt>
                <c:pt idx="49974">
                  <c:v>3.0812029999999999</c:v>
                </c:pt>
                <c:pt idx="49975">
                  <c:v>3.0856020000000002</c:v>
                </c:pt>
                <c:pt idx="49976">
                  <c:v>3.0850970000000002</c:v>
                </c:pt>
                <c:pt idx="49977">
                  <c:v>3.0824289999999999</c:v>
                </c:pt>
                <c:pt idx="49978">
                  <c:v>3.084184</c:v>
                </c:pt>
                <c:pt idx="49979">
                  <c:v>3.0821399999999999</c:v>
                </c:pt>
                <c:pt idx="49980">
                  <c:v>3.088174</c:v>
                </c:pt>
                <c:pt idx="49981">
                  <c:v>3.0974780000000002</c:v>
                </c:pt>
                <c:pt idx="49982">
                  <c:v>3.099882</c:v>
                </c:pt>
                <c:pt idx="49983">
                  <c:v>3.0995210000000002</c:v>
                </c:pt>
                <c:pt idx="49984">
                  <c:v>3.1006269999999998</c:v>
                </c:pt>
                <c:pt idx="49985">
                  <c:v>3.0960839999999998</c:v>
                </c:pt>
                <c:pt idx="49986">
                  <c:v>3.0970209999999998</c:v>
                </c:pt>
                <c:pt idx="49987">
                  <c:v>3.0966369999999999</c:v>
                </c:pt>
                <c:pt idx="49988">
                  <c:v>3.0951219999999999</c:v>
                </c:pt>
                <c:pt idx="49989">
                  <c:v>3.097045</c:v>
                </c:pt>
                <c:pt idx="49990">
                  <c:v>3.0950259999999998</c:v>
                </c:pt>
                <c:pt idx="49991">
                  <c:v>3.0950500000000001</c:v>
                </c:pt>
                <c:pt idx="49992">
                  <c:v>3.0941839999999998</c:v>
                </c:pt>
                <c:pt idx="49993">
                  <c:v>3.0894729999999999</c:v>
                </c:pt>
                <c:pt idx="49994">
                  <c:v>3.0837270000000001</c:v>
                </c:pt>
                <c:pt idx="49995">
                  <c:v>3.092285</c:v>
                </c:pt>
                <c:pt idx="49996">
                  <c:v>3.0962040000000002</c:v>
                </c:pt>
                <c:pt idx="49997">
                  <c:v>3.102719</c:v>
                </c:pt>
                <c:pt idx="49998">
                  <c:v>3.1059890000000001</c:v>
                </c:pt>
                <c:pt idx="49999">
                  <c:v>3.1045219999999998</c:v>
                </c:pt>
                <c:pt idx="50000">
                  <c:v>3.1075029999999999</c:v>
                </c:pt>
                <c:pt idx="50001">
                  <c:v>3.107888</c:v>
                </c:pt>
                <c:pt idx="50002">
                  <c:v>3.1069019999999998</c:v>
                </c:pt>
                <c:pt idx="50003">
                  <c:v>3.1064690000000001</c:v>
                </c:pt>
                <c:pt idx="50004">
                  <c:v>3.1061329999999998</c:v>
                </c:pt>
                <c:pt idx="50005">
                  <c:v>3.1052430000000002</c:v>
                </c:pt>
                <c:pt idx="50006">
                  <c:v>3.1024790000000002</c:v>
                </c:pt>
                <c:pt idx="50007">
                  <c:v>3.0962519999999998</c:v>
                </c:pt>
                <c:pt idx="50008">
                  <c:v>3.0979830000000002</c:v>
                </c:pt>
                <c:pt idx="50009">
                  <c:v>3.100892</c:v>
                </c:pt>
                <c:pt idx="50010">
                  <c:v>3.103993</c:v>
                </c:pt>
                <c:pt idx="50011">
                  <c:v>3.1001949999999998</c:v>
                </c:pt>
                <c:pt idx="50012">
                  <c:v>3.0997859999999999</c:v>
                </c:pt>
                <c:pt idx="50013">
                  <c:v>3.097502</c:v>
                </c:pt>
                <c:pt idx="50014">
                  <c:v>3.0943529999999999</c:v>
                </c:pt>
                <c:pt idx="50015">
                  <c:v>3.0944729999999998</c:v>
                </c:pt>
                <c:pt idx="50016">
                  <c:v>3.0966130000000001</c:v>
                </c:pt>
                <c:pt idx="50017">
                  <c:v>3.1043539999999998</c:v>
                </c:pt>
                <c:pt idx="50018">
                  <c:v>3.1063010000000002</c:v>
                </c:pt>
                <c:pt idx="50019">
                  <c:v>3.107888</c:v>
                </c:pt>
                <c:pt idx="50020">
                  <c:v>3.1087530000000001</c:v>
                </c:pt>
                <c:pt idx="50021">
                  <c:v>3.1098110000000001</c:v>
                </c:pt>
                <c:pt idx="50022">
                  <c:v>3.114547</c:v>
                </c:pt>
                <c:pt idx="50023">
                  <c:v>3.1147390000000001</c:v>
                </c:pt>
                <c:pt idx="50024">
                  <c:v>3.1114459999999999</c:v>
                </c:pt>
                <c:pt idx="50025">
                  <c:v>3.105051</c:v>
                </c:pt>
                <c:pt idx="50026">
                  <c:v>3.1038250000000001</c:v>
                </c:pt>
                <c:pt idx="50027">
                  <c:v>3.1057959999999998</c:v>
                </c:pt>
                <c:pt idx="50028">
                  <c:v>3.1034160000000002</c:v>
                </c:pt>
                <c:pt idx="50029">
                  <c:v>3.1006990000000001</c:v>
                </c:pt>
                <c:pt idx="50030">
                  <c:v>3.0976219999999999</c:v>
                </c:pt>
                <c:pt idx="50031">
                  <c:v>3.098897</c:v>
                </c:pt>
                <c:pt idx="50032">
                  <c:v>3.0990410000000002</c:v>
                </c:pt>
                <c:pt idx="50033">
                  <c:v>3.0955309999999998</c:v>
                </c:pt>
                <c:pt idx="50034">
                  <c:v>3.0956030000000001</c:v>
                </c:pt>
                <c:pt idx="50035">
                  <c:v>3.0960839999999998</c:v>
                </c:pt>
                <c:pt idx="50036">
                  <c:v>3.099666</c:v>
                </c:pt>
                <c:pt idx="50037">
                  <c:v>3.1065170000000002</c:v>
                </c:pt>
                <c:pt idx="50038">
                  <c:v>3.1135130000000002</c:v>
                </c:pt>
                <c:pt idx="50039">
                  <c:v>3.115532</c:v>
                </c:pt>
                <c:pt idx="50040">
                  <c:v>3.1211820000000001</c:v>
                </c:pt>
                <c:pt idx="50041">
                  <c:v>3.121591</c:v>
                </c:pt>
                <c:pt idx="50042">
                  <c:v>3.115316</c:v>
                </c:pt>
                <c:pt idx="50043">
                  <c:v>3.1127440000000002</c:v>
                </c:pt>
                <c:pt idx="50044">
                  <c:v>3.1082239999999999</c:v>
                </c:pt>
                <c:pt idx="50045">
                  <c:v>3.1080559999999999</c:v>
                </c:pt>
                <c:pt idx="50046">
                  <c:v>3.1103879999999999</c:v>
                </c:pt>
                <c:pt idx="50047">
                  <c:v>3.1067819999999999</c:v>
                </c:pt>
                <c:pt idx="50048">
                  <c:v>3.099065</c:v>
                </c:pt>
                <c:pt idx="50049">
                  <c:v>3.1003150000000002</c:v>
                </c:pt>
                <c:pt idx="50050">
                  <c:v>3.0986560000000001</c:v>
                </c:pt>
                <c:pt idx="50051">
                  <c:v>3.1017329999999999</c:v>
                </c:pt>
                <c:pt idx="50052">
                  <c:v>3.1043059999999998</c:v>
                </c:pt>
                <c:pt idx="50053">
                  <c:v>3.103945</c:v>
                </c:pt>
                <c:pt idx="50054">
                  <c:v>3.1089690000000001</c:v>
                </c:pt>
                <c:pt idx="50055">
                  <c:v>3.1090900000000001</c:v>
                </c:pt>
                <c:pt idx="50056">
                  <c:v>3.105003</c:v>
                </c:pt>
                <c:pt idx="50057">
                  <c:v>3.1063489999999998</c:v>
                </c:pt>
                <c:pt idx="50058">
                  <c:v>3.1067339999999999</c:v>
                </c:pt>
                <c:pt idx="50059">
                  <c:v>3.110147</c:v>
                </c:pt>
                <c:pt idx="50060">
                  <c:v>3.1147149999999999</c:v>
                </c:pt>
                <c:pt idx="50061">
                  <c:v>3.1168070000000001</c:v>
                </c:pt>
                <c:pt idx="50062">
                  <c:v>3.1219510000000001</c:v>
                </c:pt>
                <c:pt idx="50063">
                  <c:v>3.120533</c:v>
                </c:pt>
                <c:pt idx="50064">
                  <c:v>3.1150519999999999</c:v>
                </c:pt>
                <c:pt idx="50065">
                  <c:v>3.1119020000000002</c:v>
                </c:pt>
                <c:pt idx="50066">
                  <c:v>3.1114459999999999</c:v>
                </c:pt>
                <c:pt idx="50067">
                  <c:v>3.1107960000000001</c:v>
                </c:pt>
                <c:pt idx="50068">
                  <c:v>3.1097389999999998</c:v>
                </c:pt>
                <c:pt idx="50069">
                  <c:v>3.1066129999999998</c:v>
                </c:pt>
                <c:pt idx="50070">
                  <c:v>3.1038489999999999</c:v>
                </c:pt>
                <c:pt idx="50071">
                  <c:v>3.0999059999999998</c:v>
                </c:pt>
                <c:pt idx="50072">
                  <c:v>3.1038730000000001</c:v>
                </c:pt>
                <c:pt idx="50073">
                  <c:v>3.1072139999999999</c:v>
                </c:pt>
                <c:pt idx="50074">
                  <c:v>3.104762</c:v>
                </c:pt>
                <c:pt idx="50075">
                  <c:v>3.110989</c:v>
                </c:pt>
                <c:pt idx="50076">
                  <c:v>3.114042</c:v>
                </c:pt>
                <c:pt idx="50077">
                  <c:v>3.1152679999999999</c:v>
                </c:pt>
                <c:pt idx="50078">
                  <c:v>3.116638</c:v>
                </c:pt>
                <c:pt idx="50079">
                  <c:v>3.1197879999999998</c:v>
                </c:pt>
                <c:pt idx="50080">
                  <c:v>3.121759</c:v>
                </c:pt>
                <c:pt idx="50081">
                  <c:v>3.116206</c:v>
                </c:pt>
                <c:pt idx="50082">
                  <c:v>3.1095950000000001</c:v>
                </c:pt>
                <c:pt idx="50083">
                  <c:v>3.1092339999999998</c:v>
                </c:pt>
                <c:pt idx="50084">
                  <c:v>3.10344</c:v>
                </c:pt>
                <c:pt idx="50085">
                  <c:v>3.0992090000000001</c:v>
                </c:pt>
                <c:pt idx="50086">
                  <c:v>3.103945</c:v>
                </c:pt>
                <c:pt idx="50087">
                  <c:v>3.1068539999999998</c:v>
                </c:pt>
                <c:pt idx="50088">
                  <c:v>3.1089449999999998</c:v>
                </c:pt>
                <c:pt idx="50089">
                  <c:v>3.1075029999999999</c:v>
                </c:pt>
                <c:pt idx="50090">
                  <c:v>3.1059640000000002</c:v>
                </c:pt>
                <c:pt idx="50091">
                  <c:v>3.1047380000000002</c:v>
                </c:pt>
                <c:pt idx="50092">
                  <c:v>3.1121669999999999</c:v>
                </c:pt>
                <c:pt idx="50093">
                  <c:v>3.1165660000000002</c:v>
                </c:pt>
                <c:pt idx="50094">
                  <c:v>3.1183450000000001</c:v>
                </c:pt>
                <c:pt idx="50095">
                  <c:v>3.1194269999999999</c:v>
                </c:pt>
                <c:pt idx="50096">
                  <c:v>3.1139459999999999</c:v>
                </c:pt>
                <c:pt idx="50097">
                  <c:v>3.1064690000000001</c:v>
                </c:pt>
                <c:pt idx="50098">
                  <c:v>3.1125509999999998</c:v>
                </c:pt>
                <c:pt idx="50099">
                  <c:v>3.1170710000000001</c:v>
                </c:pt>
                <c:pt idx="50100">
                  <c:v>3.1160610000000002</c:v>
                </c:pt>
                <c:pt idx="50101">
                  <c:v>3.108441</c:v>
                </c:pt>
                <c:pt idx="50102">
                  <c:v>3.1039690000000002</c:v>
                </c:pt>
                <c:pt idx="50103">
                  <c:v>3.094233</c:v>
                </c:pt>
                <c:pt idx="50104">
                  <c:v>3.092886</c:v>
                </c:pt>
                <c:pt idx="50105">
                  <c:v>3.0989689999999999</c:v>
                </c:pt>
                <c:pt idx="50106">
                  <c:v>3.1012040000000001</c:v>
                </c:pt>
                <c:pt idx="50107">
                  <c:v>3.1068539999999998</c:v>
                </c:pt>
                <c:pt idx="50108">
                  <c:v>3.108152</c:v>
                </c:pt>
                <c:pt idx="50109">
                  <c:v>3.1003630000000002</c:v>
                </c:pt>
                <c:pt idx="50110">
                  <c:v>3.1030549999999999</c:v>
                </c:pt>
                <c:pt idx="50111">
                  <c:v>3.1079119999999998</c:v>
                </c:pt>
                <c:pt idx="50112">
                  <c:v>3.1100029999999999</c:v>
                </c:pt>
                <c:pt idx="50113">
                  <c:v>3.1122390000000002</c:v>
                </c:pt>
                <c:pt idx="50114">
                  <c:v>3.1149550000000001</c:v>
                </c:pt>
                <c:pt idx="50115">
                  <c:v>3.113032</c:v>
                </c:pt>
                <c:pt idx="50116">
                  <c:v>3.107335</c:v>
                </c:pt>
                <c:pt idx="50117">
                  <c:v>3.109979</c:v>
                </c:pt>
                <c:pt idx="50118">
                  <c:v>3.1115179999999998</c:v>
                </c:pt>
                <c:pt idx="50119">
                  <c:v>3.1099549999999998</c:v>
                </c:pt>
                <c:pt idx="50120">
                  <c:v>3.1118299999999999</c:v>
                </c:pt>
                <c:pt idx="50121">
                  <c:v>3.108609</c:v>
                </c:pt>
                <c:pt idx="50122">
                  <c:v>3.1024790000000002</c:v>
                </c:pt>
                <c:pt idx="50123">
                  <c:v>3.1059890000000001</c:v>
                </c:pt>
                <c:pt idx="50124">
                  <c:v>3.1033680000000001</c:v>
                </c:pt>
                <c:pt idx="50125">
                  <c:v>3.1036809999999999</c:v>
                </c:pt>
                <c:pt idx="50126">
                  <c:v>3.0986799999999999</c:v>
                </c:pt>
                <c:pt idx="50127">
                  <c:v>3.0955309999999998</c:v>
                </c:pt>
                <c:pt idx="50128">
                  <c:v>3.100892</c:v>
                </c:pt>
                <c:pt idx="50129">
                  <c:v>3.102887</c:v>
                </c:pt>
                <c:pt idx="50130">
                  <c:v>3.1020940000000001</c:v>
                </c:pt>
                <c:pt idx="50131">
                  <c:v>3.0976460000000001</c:v>
                </c:pt>
                <c:pt idx="50132">
                  <c:v>3.0995210000000002</c:v>
                </c:pt>
                <c:pt idx="50133">
                  <c:v>3.1046900000000002</c:v>
                </c:pt>
                <c:pt idx="50134">
                  <c:v>3.112263</c:v>
                </c:pt>
                <c:pt idx="50135">
                  <c:v>3.1118779999999999</c:v>
                </c:pt>
                <c:pt idx="50136">
                  <c:v>3.1045219999999998</c:v>
                </c:pt>
                <c:pt idx="50137">
                  <c:v>3.1070700000000002</c:v>
                </c:pt>
                <c:pt idx="50138">
                  <c:v>3.1111330000000001</c:v>
                </c:pt>
                <c:pt idx="50139">
                  <c:v>3.1126239999999998</c:v>
                </c:pt>
                <c:pt idx="50140">
                  <c:v>3.1077669999999999</c:v>
                </c:pt>
                <c:pt idx="50141">
                  <c:v>3.1103879999999999</c:v>
                </c:pt>
                <c:pt idx="50142">
                  <c:v>3.1038009999999998</c:v>
                </c:pt>
                <c:pt idx="50143">
                  <c:v>3.0909390000000001</c:v>
                </c:pt>
                <c:pt idx="50144">
                  <c:v>3.0946410000000002</c:v>
                </c:pt>
                <c:pt idx="50145">
                  <c:v>3.0989689999999999</c:v>
                </c:pt>
                <c:pt idx="50146">
                  <c:v>3.104762</c:v>
                </c:pt>
                <c:pt idx="50147">
                  <c:v>3.110652</c:v>
                </c:pt>
                <c:pt idx="50148">
                  <c:v>3.1091859999999998</c:v>
                </c:pt>
                <c:pt idx="50149">
                  <c:v>3.1084640000000001</c:v>
                </c:pt>
                <c:pt idx="50150">
                  <c:v>3.112263</c:v>
                </c:pt>
                <c:pt idx="50151">
                  <c:v>3.1071659999999999</c:v>
                </c:pt>
                <c:pt idx="50152">
                  <c:v>3.1045699999999998</c:v>
                </c:pt>
                <c:pt idx="50153">
                  <c:v>3.1101719999999999</c:v>
                </c:pt>
                <c:pt idx="50154">
                  <c:v>3.112816</c:v>
                </c:pt>
                <c:pt idx="50155">
                  <c:v>3.1077189999999999</c:v>
                </c:pt>
                <c:pt idx="50156">
                  <c:v>3.1032000000000002</c:v>
                </c:pt>
                <c:pt idx="50157">
                  <c:v>3.1092580000000001</c:v>
                </c:pt>
                <c:pt idx="50158">
                  <c:v>3.1223839999999998</c:v>
                </c:pt>
                <c:pt idx="50159">
                  <c:v>3.1300050000000001</c:v>
                </c:pt>
                <c:pt idx="50160">
                  <c:v>3.1273119999999999</c:v>
                </c:pt>
                <c:pt idx="50161">
                  <c:v>3.1209660000000001</c:v>
                </c:pt>
                <c:pt idx="50162">
                  <c:v>3.1171669999999998</c:v>
                </c:pt>
                <c:pt idx="50163">
                  <c:v>3.1110370000000001</c:v>
                </c:pt>
                <c:pt idx="50164">
                  <c:v>3.1128640000000001</c:v>
                </c:pt>
                <c:pt idx="50165">
                  <c:v>3.1146430000000001</c:v>
                </c:pt>
                <c:pt idx="50166">
                  <c:v>3.1172390000000001</c:v>
                </c:pt>
                <c:pt idx="50167">
                  <c:v>3.1161089999999998</c:v>
                </c:pt>
                <c:pt idx="50168">
                  <c:v>3.1142340000000002</c:v>
                </c:pt>
                <c:pt idx="50169">
                  <c:v>3.1242350000000001</c:v>
                </c:pt>
                <c:pt idx="50170">
                  <c:v>3.1340680000000001</c:v>
                </c:pt>
                <c:pt idx="50171">
                  <c:v>3.138563</c:v>
                </c:pt>
                <c:pt idx="50172">
                  <c:v>3.138611</c:v>
                </c:pt>
                <c:pt idx="50173">
                  <c:v>3.1372650000000002</c:v>
                </c:pt>
                <c:pt idx="50174">
                  <c:v>3.1308220000000002</c:v>
                </c:pt>
                <c:pt idx="50175">
                  <c:v>3.1213739999999999</c:v>
                </c:pt>
                <c:pt idx="50176">
                  <c:v>3.116158</c:v>
                </c:pt>
                <c:pt idx="50177">
                  <c:v>3.1062050000000001</c:v>
                </c:pt>
                <c:pt idx="50178">
                  <c:v>3.1095950000000001</c:v>
                </c:pt>
                <c:pt idx="50179">
                  <c:v>3.1143550000000002</c:v>
                </c:pt>
                <c:pt idx="50180">
                  <c:v>3.1111089999999999</c:v>
                </c:pt>
                <c:pt idx="50181">
                  <c:v>3.105556</c:v>
                </c:pt>
                <c:pt idx="50182">
                  <c:v>3.1039210000000002</c:v>
                </c:pt>
                <c:pt idx="50183">
                  <c:v>3.1056279999999998</c:v>
                </c:pt>
                <c:pt idx="50184">
                  <c:v>3.1100509999999999</c:v>
                </c:pt>
                <c:pt idx="50185">
                  <c:v>3.1071420000000001</c:v>
                </c:pt>
                <c:pt idx="50186">
                  <c:v>3.1074310000000001</c:v>
                </c:pt>
                <c:pt idx="50187">
                  <c:v>3.1094499999999998</c:v>
                </c:pt>
                <c:pt idx="50188">
                  <c:v>3.1080559999999999</c:v>
                </c:pt>
                <c:pt idx="50189">
                  <c:v>3.112768</c:v>
                </c:pt>
                <c:pt idx="50190">
                  <c:v>3.1155560000000002</c:v>
                </c:pt>
                <c:pt idx="50191">
                  <c:v>3.1133690000000001</c:v>
                </c:pt>
                <c:pt idx="50192">
                  <c:v>3.1150280000000001</c:v>
                </c:pt>
                <c:pt idx="50193">
                  <c:v>3.1231049999999998</c:v>
                </c:pt>
                <c:pt idx="50194">
                  <c:v>3.123875</c:v>
                </c:pt>
                <c:pt idx="50195">
                  <c:v>3.1175999999999999</c:v>
                </c:pt>
                <c:pt idx="50196">
                  <c:v>3.1150519999999999</c:v>
                </c:pt>
                <c:pt idx="50197">
                  <c:v>3.1214460000000002</c:v>
                </c:pt>
                <c:pt idx="50198">
                  <c:v>3.1260859999999999</c:v>
                </c:pt>
                <c:pt idx="50199">
                  <c:v>3.1258219999999999</c:v>
                </c:pt>
                <c:pt idx="50200">
                  <c:v>3.120269</c:v>
                </c:pt>
                <c:pt idx="50201">
                  <c:v>3.1125029999999998</c:v>
                </c:pt>
                <c:pt idx="50202">
                  <c:v>3.1092580000000001</c:v>
                </c:pt>
                <c:pt idx="50203">
                  <c:v>3.1110609999999999</c:v>
                </c:pt>
                <c:pt idx="50204">
                  <c:v>3.1200519999999998</c:v>
                </c:pt>
                <c:pt idx="50205">
                  <c:v>3.1169030000000002</c:v>
                </c:pt>
                <c:pt idx="50206">
                  <c:v>3.1172629999999999</c:v>
                </c:pt>
                <c:pt idx="50207">
                  <c:v>3.1123349999999999</c:v>
                </c:pt>
                <c:pt idx="50208">
                  <c:v>3.1076950000000001</c:v>
                </c:pt>
                <c:pt idx="50209">
                  <c:v>3.1094020000000002</c:v>
                </c:pt>
                <c:pt idx="50210">
                  <c:v>3.113537</c:v>
                </c:pt>
                <c:pt idx="50211">
                  <c:v>3.1144270000000001</c:v>
                </c:pt>
                <c:pt idx="50212">
                  <c:v>3.1215670000000002</c:v>
                </c:pt>
                <c:pt idx="50213">
                  <c:v>3.1224319999999999</c:v>
                </c:pt>
                <c:pt idx="50214">
                  <c:v>3.1205090000000002</c:v>
                </c:pt>
                <c:pt idx="50215">
                  <c:v>3.124908</c:v>
                </c:pt>
                <c:pt idx="50216">
                  <c:v>3.1279849999999998</c:v>
                </c:pt>
                <c:pt idx="50217">
                  <c:v>3.1265670000000001</c:v>
                </c:pt>
                <c:pt idx="50218">
                  <c:v>3.1224080000000001</c:v>
                </c:pt>
                <c:pt idx="50219">
                  <c:v>3.1161819999999998</c:v>
                </c:pt>
                <c:pt idx="50220">
                  <c:v>3.1201479999999999</c:v>
                </c:pt>
                <c:pt idx="50221">
                  <c:v>3.121038</c:v>
                </c:pt>
                <c:pt idx="50222">
                  <c:v>3.1195469999999998</c:v>
                </c:pt>
                <c:pt idx="50223">
                  <c:v>3.114306</c:v>
                </c:pt>
                <c:pt idx="50224">
                  <c:v>3.107647</c:v>
                </c:pt>
                <c:pt idx="50225">
                  <c:v>3.105051</c:v>
                </c:pt>
                <c:pt idx="50226">
                  <c:v>3.109715</c:v>
                </c:pt>
                <c:pt idx="50227">
                  <c:v>3.118465</c:v>
                </c:pt>
                <c:pt idx="50228">
                  <c:v>3.118249</c:v>
                </c:pt>
                <c:pt idx="50229">
                  <c:v>3.1114700000000002</c:v>
                </c:pt>
                <c:pt idx="50230">
                  <c:v>3.1069740000000001</c:v>
                </c:pt>
                <c:pt idx="50231">
                  <c:v>3.1149550000000001</c:v>
                </c:pt>
                <c:pt idx="50232">
                  <c:v>3.1196190000000001</c:v>
                </c:pt>
                <c:pt idx="50233">
                  <c:v>3.1260620000000001</c:v>
                </c:pt>
                <c:pt idx="50234">
                  <c:v>3.1343320000000001</c:v>
                </c:pt>
                <c:pt idx="50235">
                  <c:v>3.137578</c:v>
                </c:pt>
                <c:pt idx="50236">
                  <c:v>3.1363759999999998</c:v>
                </c:pt>
                <c:pt idx="50237">
                  <c:v>3.1319279999999998</c:v>
                </c:pt>
                <c:pt idx="50238">
                  <c:v>3.1258460000000001</c:v>
                </c:pt>
                <c:pt idx="50239">
                  <c:v>3.12236</c:v>
                </c:pt>
                <c:pt idx="50240">
                  <c:v>3.123129</c:v>
                </c:pt>
                <c:pt idx="50241">
                  <c:v>3.1196190000000001</c:v>
                </c:pt>
                <c:pt idx="50242">
                  <c:v>3.1129359999999999</c:v>
                </c:pt>
                <c:pt idx="50243">
                  <c:v>3.1036809999999999</c:v>
                </c:pt>
                <c:pt idx="50244">
                  <c:v>3.1016849999999998</c:v>
                </c:pt>
                <c:pt idx="50245">
                  <c:v>3.1063969999999999</c:v>
                </c:pt>
                <c:pt idx="50246">
                  <c:v>3.1032959999999998</c:v>
                </c:pt>
                <c:pt idx="50247">
                  <c:v>3.105604</c:v>
                </c:pt>
                <c:pt idx="50248">
                  <c:v>3.1096910000000002</c:v>
                </c:pt>
                <c:pt idx="50249">
                  <c:v>3.1170469999999999</c:v>
                </c:pt>
                <c:pt idx="50250">
                  <c:v>3.1178880000000002</c:v>
                </c:pt>
                <c:pt idx="50251">
                  <c:v>3.1209660000000001</c:v>
                </c:pt>
                <c:pt idx="50252">
                  <c:v>3.1393089999999999</c:v>
                </c:pt>
                <c:pt idx="50253">
                  <c:v>3.1392609999999999</c:v>
                </c:pt>
                <c:pt idx="50254">
                  <c:v>3.1314950000000001</c:v>
                </c:pt>
                <c:pt idx="50255">
                  <c:v>3.1268069999999999</c:v>
                </c:pt>
                <c:pt idx="50256">
                  <c:v>3.1322169999999998</c:v>
                </c:pt>
                <c:pt idx="50257">
                  <c:v>3.129308</c:v>
                </c:pt>
                <c:pt idx="50258">
                  <c:v>3.1244999999999998</c:v>
                </c:pt>
                <c:pt idx="50259">
                  <c:v>3.1207729999999998</c:v>
                </c:pt>
                <c:pt idx="50260">
                  <c:v>3.1203650000000001</c:v>
                </c:pt>
                <c:pt idx="50261">
                  <c:v>3.1222400000000001</c:v>
                </c:pt>
                <c:pt idx="50262">
                  <c:v>3.1197879999999998</c:v>
                </c:pt>
                <c:pt idx="50263">
                  <c:v>3.1088490000000002</c:v>
                </c:pt>
                <c:pt idx="50264">
                  <c:v>3.1075750000000002</c:v>
                </c:pt>
                <c:pt idx="50265">
                  <c:v>3.114331</c:v>
                </c:pt>
                <c:pt idx="50266">
                  <c:v>3.1199080000000001</c:v>
                </c:pt>
                <c:pt idx="50267">
                  <c:v>3.1225040000000002</c:v>
                </c:pt>
                <c:pt idx="50268">
                  <c:v>3.1214460000000002</c:v>
                </c:pt>
                <c:pt idx="50269">
                  <c:v>3.1141139999999998</c:v>
                </c:pt>
                <c:pt idx="50270">
                  <c:v>3.1179610000000002</c:v>
                </c:pt>
                <c:pt idx="50271">
                  <c:v>3.12676</c:v>
                </c:pt>
                <c:pt idx="50272">
                  <c:v>3.1266150000000001</c:v>
                </c:pt>
                <c:pt idx="50273">
                  <c:v>3.1303420000000002</c:v>
                </c:pt>
                <c:pt idx="50274">
                  <c:v>3.1335150000000001</c:v>
                </c:pt>
                <c:pt idx="50275">
                  <c:v>3.1378900000000001</c:v>
                </c:pt>
                <c:pt idx="50276">
                  <c:v>3.1393810000000002</c:v>
                </c:pt>
                <c:pt idx="50277">
                  <c:v>3.1335630000000001</c:v>
                </c:pt>
                <c:pt idx="50278">
                  <c:v>3.1236100000000002</c:v>
                </c:pt>
                <c:pt idx="50279">
                  <c:v>3.1258460000000001</c:v>
                </c:pt>
                <c:pt idx="50280">
                  <c:v>3.1286350000000001</c:v>
                </c:pt>
                <c:pt idx="50281">
                  <c:v>3.1165660000000002</c:v>
                </c:pt>
                <c:pt idx="50282">
                  <c:v>3.1074069999999998</c:v>
                </c:pt>
                <c:pt idx="50283">
                  <c:v>3.1106280000000002</c:v>
                </c:pt>
                <c:pt idx="50284">
                  <c:v>3.1168550000000002</c:v>
                </c:pt>
                <c:pt idx="50285">
                  <c:v>3.1220720000000002</c:v>
                </c:pt>
                <c:pt idx="50286">
                  <c:v>3.115917</c:v>
                </c:pt>
                <c:pt idx="50287">
                  <c:v>3.1141380000000001</c:v>
                </c:pt>
                <c:pt idx="50288">
                  <c:v>3.1088490000000002</c:v>
                </c:pt>
                <c:pt idx="50289">
                  <c:v>3.1147390000000001</c:v>
                </c:pt>
                <c:pt idx="50290">
                  <c:v>3.1202450000000002</c:v>
                </c:pt>
                <c:pt idx="50291">
                  <c:v>3.1212780000000002</c:v>
                </c:pt>
                <c:pt idx="50292">
                  <c:v>3.118153</c:v>
                </c:pt>
                <c:pt idx="50293">
                  <c:v>3.114811</c:v>
                </c:pt>
                <c:pt idx="50294">
                  <c:v>3.120317</c:v>
                </c:pt>
                <c:pt idx="50295">
                  <c:v>3.1302449999999999</c:v>
                </c:pt>
                <c:pt idx="50296">
                  <c:v>3.135799</c:v>
                </c:pt>
                <c:pt idx="50297">
                  <c:v>3.140679</c:v>
                </c:pt>
                <c:pt idx="50298">
                  <c:v>3.1456789999999999</c:v>
                </c:pt>
                <c:pt idx="50299">
                  <c:v>3.1364960000000002</c:v>
                </c:pt>
                <c:pt idx="50300">
                  <c:v>3.1312069999999999</c:v>
                </c:pt>
                <c:pt idx="50301">
                  <c:v>3.1283699999999999</c:v>
                </c:pt>
                <c:pt idx="50302">
                  <c:v>3.1235379999999999</c:v>
                </c:pt>
                <c:pt idx="50303">
                  <c:v>3.119523</c:v>
                </c:pt>
                <c:pt idx="50304">
                  <c:v>3.1168070000000001</c:v>
                </c:pt>
                <c:pt idx="50305">
                  <c:v>3.1250049999999998</c:v>
                </c:pt>
                <c:pt idx="50306">
                  <c:v>3.1307499999999999</c:v>
                </c:pt>
                <c:pt idx="50307">
                  <c:v>3.1376740000000001</c:v>
                </c:pt>
                <c:pt idx="50308">
                  <c:v>3.1406070000000001</c:v>
                </c:pt>
                <c:pt idx="50309">
                  <c:v>3.133899</c:v>
                </c:pt>
                <c:pt idx="50310">
                  <c:v>3.132409</c:v>
                </c:pt>
                <c:pt idx="50311">
                  <c:v>3.1329859999999998</c:v>
                </c:pt>
                <c:pt idx="50312">
                  <c:v>3.1371449999999999</c:v>
                </c:pt>
                <c:pt idx="50313">
                  <c:v>3.1352220000000002</c:v>
                </c:pt>
                <c:pt idx="50314">
                  <c:v>3.1418330000000001</c:v>
                </c:pt>
                <c:pt idx="50315">
                  <c:v>3.148612</c:v>
                </c:pt>
                <c:pt idx="50316">
                  <c:v>3.1453669999999998</c:v>
                </c:pt>
                <c:pt idx="50317">
                  <c:v>3.1382750000000001</c:v>
                </c:pt>
                <c:pt idx="50318">
                  <c:v>3.1336590000000002</c:v>
                </c:pt>
                <c:pt idx="50319">
                  <c:v>3.1292360000000001</c:v>
                </c:pt>
                <c:pt idx="50320">
                  <c:v>3.132409</c:v>
                </c:pt>
                <c:pt idx="50321">
                  <c:v>3.13652</c:v>
                </c:pt>
                <c:pt idx="50322">
                  <c:v>3.1315200000000001</c:v>
                </c:pt>
                <c:pt idx="50323">
                  <c:v>3.125918</c:v>
                </c:pt>
                <c:pt idx="50324">
                  <c:v>3.1288749999999999</c:v>
                </c:pt>
                <c:pt idx="50325">
                  <c:v>3.1248840000000002</c:v>
                </c:pt>
                <c:pt idx="50326">
                  <c:v>3.1188020000000001</c:v>
                </c:pt>
                <c:pt idx="50327">
                  <c:v>3.1244749999999999</c:v>
                </c:pt>
                <c:pt idx="50328">
                  <c:v>3.1327940000000001</c:v>
                </c:pt>
                <c:pt idx="50329">
                  <c:v>3.1330580000000001</c:v>
                </c:pt>
                <c:pt idx="50330">
                  <c:v>3.1314709999999999</c:v>
                </c:pt>
                <c:pt idx="50331">
                  <c:v>3.1238269999999999</c:v>
                </c:pt>
                <c:pt idx="50332">
                  <c:v>3.1170949999999999</c:v>
                </c:pt>
                <c:pt idx="50333">
                  <c:v>3.12147</c:v>
                </c:pt>
                <c:pt idx="50334">
                  <c:v>3.1349809999999998</c:v>
                </c:pt>
                <c:pt idx="50335">
                  <c:v>3.1479149999999998</c:v>
                </c:pt>
                <c:pt idx="50336">
                  <c:v>3.1487569999999998</c:v>
                </c:pt>
                <c:pt idx="50337">
                  <c:v>3.1457030000000001</c:v>
                </c:pt>
                <c:pt idx="50338">
                  <c:v>3.1411600000000002</c:v>
                </c:pt>
                <c:pt idx="50339">
                  <c:v>3.134957</c:v>
                </c:pt>
                <c:pt idx="50340">
                  <c:v>3.137578</c:v>
                </c:pt>
                <c:pt idx="50341">
                  <c:v>3.138395</c:v>
                </c:pt>
                <c:pt idx="50342">
                  <c:v>3.1375060000000001</c:v>
                </c:pt>
                <c:pt idx="50343">
                  <c:v>3.1353420000000001</c:v>
                </c:pt>
                <c:pt idx="50344">
                  <c:v>3.1307499999999999</c:v>
                </c:pt>
                <c:pt idx="50345">
                  <c:v>3.1269279999999999</c:v>
                </c:pt>
                <c:pt idx="50346">
                  <c:v>3.1232739999999999</c:v>
                </c:pt>
                <c:pt idx="50347">
                  <c:v>3.1225520000000002</c:v>
                </c:pt>
                <c:pt idx="50348">
                  <c:v>3.12147</c:v>
                </c:pt>
                <c:pt idx="50349">
                  <c:v>3.1159650000000001</c:v>
                </c:pt>
                <c:pt idx="50350">
                  <c:v>3.1298119999999998</c:v>
                </c:pt>
                <c:pt idx="50351">
                  <c:v>3.1412079999999998</c:v>
                </c:pt>
                <c:pt idx="50352">
                  <c:v>3.137842</c:v>
                </c:pt>
                <c:pt idx="50353">
                  <c:v>3.1428669999999999</c:v>
                </c:pt>
                <c:pt idx="50354">
                  <c:v>3.1474820000000001</c:v>
                </c:pt>
                <c:pt idx="50355">
                  <c:v>3.1462560000000002</c:v>
                </c:pt>
                <c:pt idx="50356">
                  <c:v>3.1477710000000001</c:v>
                </c:pt>
                <c:pt idx="50357">
                  <c:v>3.1533720000000001</c:v>
                </c:pt>
                <c:pt idx="50358">
                  <c:v>3.1479629999999998</c:v>
                </c:pt>
                <c:pt idx="50359">
                  <c:v>3.1410399999999998</c:v>
                </c:pt>
                <c:pt idx="50360">
                  <c:v>3.1353179999999998</c:v>
                </c:pt>
                <c:pt idx="50361">
                  <c:v>3.1297649999999999</c:v>
                </c:pt>
                <c:pt idx="50362">
                  <c:v>3.1276489999999999</c:v>
                </c:pt>
                <c:pt idx="50363">
                  <c:v>3.1297649999999999</c:v>
                </c:pt>
                <c:pt idx="50364">
                  <c:v>3.1244749999999999</c:v>
                </c:pt>
                <c:pt idx="50365">
                  <c:v>3.1136569999999999</c:v>
                </c:pt>
                <c:pt idx="50366">
                  <c:v>3.117937</c:v>
                </c:pt>
                <c:pt idx="50367">
                  <c:v>3.1301489999999998</c:v>
                </c:pt>
                <c:pt idx="50368">
                  <c:v>3.1296439999999999</c:v>
                </c:pt>
                <c:pt idx="50369">
                  <c:v>3.125918</c:v>
                </c:pt>
                <c:pt idx="50370">
                  <c:v>3.1278169999999998</c:v>
                </c:pt>
                <c:pt idx="50371">
                  <c:v>3.1346449999999999</c:v>
                </c:pt>
                <c:pt idx="50372">
                  <c:v>3.1338750000000002</c:v>
                </c:pt>
                <c:pt idx="50373">
                  <c:v>3.1296439999999999</c:v>
                </c:pt>
                <c:pt idx="50374">
                  <c:v>3.1285379999999998</c:v>
                </c:pt>
                <c:pt idx="50375">
                  <c:v>3.1290429999999998</c:v>
                </c:pt>
                <c:pt idx="50376">
                  <c:v>3.1323370000000001</c:v>
                </c:pt>
                <c:pt idx="50377">
                  <c:v>3.1378180000000002</c:v>
                </c:pt>
                <c:pt idx="50378">
                  <c:v>3.1452469999999999</c:v>
                </c:pt>
                <c:pt idx="50379">
                  <c:v>3.1458719999999998</c:v>
                </c:pt>
                <c:pt idx="50380">
                  <c:v>3.1431789999999999</c:v>
                </c:pt>
                <c:pt idx="50381">
                  <c:v>3.1385869999999998</c:v>
                </c:pt>
                <c:pt idx="50382">
                  <c:v>3.136736</c:v>
                </c:pt>
                <c:pt idx="50383">
                  <c:v>3.1343800000000002</c:v>
                </c:pt>
                <c:pt idx="50384">
                  <c:v>3.1291150000000001</c:v>
                </c:pt>
                <c:pt idx="50385">
                  <c:v>3.1205569999999998</c:v>
                </c:pt>
                <c:pt idx="50386">
                  <c:v>3.1224560000000001</c:v>
                </c:pt>
                <c:pt idx="50387">
                  <c:v>3.1340439999999998</c:v>
                </c:pt>
                <c:pt idx="50388">
                  <c:v>3.1407509999999998</c:v>
                </c:pt>
                <c:pt idx="50389">
                  <c:v>3.1390920000000002</c:v>
                </c:pt>
                <c:pt idx="50390">
                  <c:v>3.1384669999999999</c:v>
                </c:pt>
                <c:pt idx="50391">
                  <c:v>3.138347</c:v>
                </c:pt>
                <c:pt idx="50392">
                  <c:v>3.1363759999999998</c:v>
                </c:pt>
                <c:pt idx="50393">
                  <c:v>3.1296200000000001</c:v>
                </c:pt>
                <c:pt idx="50394">
                  <c:v>3.123586</c:v>
                </c:pt>
                <c:pt idx="50395">
                  <c:v>3.135751</c:v>
                </c:pt>
                <c:pt idx="50396">
                  <c:v>3.1408230000000001</c:v>
                </c:pt>
                <c:pt idx="50397">
                  <c:v>3.133178</c:v>
                </c:pt>
                <c:pt idx="50398">
                  <c:v>3.12825</c:v>
                </c:pt>
                <c:pt idx="50399">
                  <c:v>3.1247400000000001</c:v>
                </c:pt>
                <c:pt idx="50400">
                  <c:v>3.1291150000000001</c:v>
                </c:pt>
                <c:pt idx="50401">
                  <c:v>3.129524</c:v>
                </c:pt>
                <c:pt idx="50402">
                  <c:v>3.1215670000000002</c:v>
                </c:pt>
                <c:pt idx="50403">
                  <c:v>3.1271680000000002</c:v>
                </c:pt>
                <c:pt idx="50404">
                  <c:v>3.1232980000000001</c:v>
                </c:pt>
                <c:pt idx="50405">
                  <c:v>3.1273599999999999</c:v>
                </c:pt>
                <c:pt idx="50406">
                  <c:v>3.1305339999999999</c:v>
                </c:pt>
                <c:pt idx="50407">
                  <c:v>3.1296439999999999</c:v>
                </c:pt>
                <c:pt idx="50408">
                  <c:v>3.1280100000000002</c:v>
                </c:pt>
                <c:pt idx="50409">
                  <c:v>3.1253649999999999</c:v>
                </c:pt>
                <c:pt idx="50410">
                  <c:v>3.1221199999999998</c:v>
                </c:pt>
                <c:pt idx="50411">
                  <c:v>3.1258940000000002</c:v>
                </c:pt>
                <c:pt idx="50412">
                  <c:v>3.1350289999999998</c:v>
                </c:pt>
                <c:pt idx="50413">
                  <c:v>3.1403660000000002</c:v>
                </c:pt>
                <c:pt idx="50414">
                  <c:v>3.1375060000000001</c:v>
                </c:pt>
                <c:pt idx="50415">
                  <c:v>3.145295</c:v>
                </c:pt>
                <c:pt idx="50416">
                  <c:v>3.143275</c:v>
                </c:pt>
                <c:pt idx="50417">
                  <c:v>3.1374569999999999</c:v>
                </c:pt>
                <c:pt idx="50418">
                  <c:v>3.1353420000000001</c:v>
                </c:pt>
                <c:pt idx="50419">
                  <c:v>3.1322649999999999</c:v>
                </c:pt>
                <c:pt idx="50420">
                  <c:v>3.1318079999999999</c:v>
                </c:pt>
                <c:pt idx="50421">
                  <c:v>3.1385390000000002</c:v>
                </c:pt>
                <c:pt idx="50422">
                  <c:v>3.1315430000000002</c:v>
                </c:pt>
                <c:pt idx="50423">
                  <c:v>3.1278410000000001</c:v>
                </c:pt>
                <c:pt idx="50424">
                  <c:v>3.1168309999999999</c:v>
                </c:pt>
                <c:pt idx="50425">
                  <c:v>3.1054119999999998</c:v>
                </c:pt>
                <c:pt idx="50426">
                  <c:v>3.1069019999999998</c:v>
                </c:pt>
                <c:pt idx="50427">
                  <c:v>3.11897</c:v>
                </c:pt>
                <c:pt idx="50428">
                  <c:v>3.1308940000000001</c:v>
                </c:pt>
                <c:pt idx="50429">
                  <c:v>3.133178</c:v>
                </c:pt>
                <c:pt idx="50430">
                  <c:v>3.1402700000000001</c:v>
                </c:pt>
                <c:pt idx="50431">
                  <c:v>3.1454149999999998</c:v>
                </c:pt>
                <c:pt idx="50432">
                  <c:v>3.1372170000000001</c:v>
                </c:pt>
                <c:pt idx="50433">
                  <c:v>3.1323850000000002</c:v>
                </c:pt>
                <c:pt idx="50434">
                  <c:v>3.1332740000000001</c:v>
                </c:pt>
                <c:pt idx="50435">
                  <c:v>3.13402</c:v>
                </c:pt>
                <c:pt idx="50436">
                  <c:v>3.140126</c:v>
                </c:pt>
                <c:pt idx="50437">
                  <c:v>3.145607</c:v>
                </c:pt>
                <c:pt idx="50438">
                  <c:v>3.1462080000000001</c:v>
                </c:pt>
                <c:pt idx="50439">
                  <c:v>3.1389239999999998</c:v>
                </c:pt>
                <c:pt idx="50440">
                  <c:v>3.126687</c:v>
                </c:pt>
                <c:pt idx="50441">
                  <c:v>3.12724</c:v>
                </c:pt>
                <c:pt idx="50442">
                  <c:v>3.133972</c:v>
                </c:pt>
                <c:pt idx="50443">
                  <c:v>3.13313</c:v>
                </c:pt>
                <c:pt idx="50444">
                  <c:v>3.1285620000000001</c:v>
                </c:pt>
                <c:pt idx="50445">
                  <c:v>3.1300530000000002</c:v>
                </c:pt>
                <c:pt idx="50446">
                  <c:v>3.1214230000000001</c:v>
                </c:pt>
                <c:pt idx="50447">
                  <c:v>3.1160130000000001</c:v>
                </c:pt>
                <c:pt idx="50448">
                  <c:v>3.1259899999999998</c:v>
                </c:pt>
                <c:pt idx="50449">
                  <c:v>3.1377220000000001</c:v>
                </c:pt>
                <c:pt idx="50450">
                  <c:v>3.1438519999999999</c:v>
                </c:pt>
                <c:pt idx="50451">
                  <c:v>3.138131</c:v>
                </c:pt>
                <c:pt idx="50452">
                  <c:v>3.1400299999999999</c:v>
                </c:pt>
                <c:pt idx="50453">
                  <c:v>3.139357</c:v>
                </c:pt>
                <c:pt idx="50454">
                  <c:v>3.134188</c:v>
                </c:pt>
                <c:pt idx="50455">
                  <c:v>3.1213980000000001</c:v>
                </c:pt>
                <c:pt idx="50456">
                  <c:v>3.1068539999999998</c:v>
                </c:pt>
                <c:pt idx="50457">
                  <c:v>3.1057480000000002</c:v>
                </c:pt>
                <c:pt idx="50458">
                  <c:v>3.1390440000000002</c:v>
                </c:pt>
                <c:pt idx="50459">
                  <c:v>3.1741670000000002</c:v>
                </c:pt>
                <c:pt idx="50460">
                  <c:v>3.1904910000000002</c:v>
                </c:pt>
                <c:pt idx="50461">
                  <c:v>3.1864759999999999</c:v>
                </c:pt>
                <c:pt idx="50462">
                  <c:v>3.1838320000000002</c:v>
                </c:pt>
                <c:pt idx="50463">
                  <c:v>3.16859</c:v>
                </c:pt>
                <c:pt idx="50464">
                  <c:v>3.1467610000000001</c:v>
                </c:pt>
                <c:pt idx="50465">
                  <c:v>3.1342840000000001</c:v>
                </c:pt>
                <c:pt idx="50466">
                  <c:v>3.1153400000000002</c:v>
                </c:pt>
                <c:pt idx="50467">
                  <c:v>3.1274090000000001</c:v>
                </c:pt>
                <c:pt idx="50468">
                  <c:v>3.1256539999999999</c:v>
                </c:pt>
                <c:pt idx="50469">
                  <c:v>3.113585</c:v>
                </c:pt>
                <c:pt idx="50470">
                  <c:v>3.1149079999999998</c:v>
                </c:pt>
                <c:pt idx="50471">
                  <c:v>3.1287790000000002</c:v>
                </c:pt>
                <c:pt idx="50472">
                  <c:v>3.1517369999999998</c:v>
                </c:pt>
                <c:pt idx="50473">
                  <c:v>3.1618339999999998</c:v>
                </c:pt>
                <c:pt idx="50474">
                  <c:v>3.1603439999999998</c:v>
                </c:pt>
                <c:pt idx="50475">
                  <c:v>3.1564009999999998</c:v>
                </c:pt>
                <c:pt idx="50476">
                  <c:v>3.1555840000000002</c:v>
                </c:pt>
                <c:pt idx="50477">
                  <c:v>3.155103</c:v>
                </c:pt>
                <c:pt idx="50478">
                  <c:v>3.1467610000000001</c:v>
                </c:pt>
                <c:pt idx="50479">
                  <c:v>3.1379139999999999</c:v>
                </c:pt>
                <c:pt idx="50480">
                  <c:v>3.1351740000000001</c:v>
                </c:pt>
                <c:pt idx="50481">
                  <c:v>3.1350289999999998</c:v>
                </c:pt>
                <c:pt idx="50482">
                  <c:v>3.121086</c:v>
                </c:pt>
                <c:pt idx="50483">
                  <c:v>3.115917</c:v>
                </c:pt>
                <c:pt idx="50484">
                  <c:v>3.1252209999999998</c:v>
                </c:pt>
                <c:pt idx="50485">
                  <c:v>3.1361110000000001</c:v>
                </c:pt>
                <c:pt idx="50486">
                  <c:v>3.1273369999999998</c:v>
                </c:pt>
                <c:pt idx="50487">
                  <c:v>3.1233219999999999</c:v>
                </c:pt>
                <c:pt idx="50488">
                  <c:v>3.136231</c:v>
                </c:pt>
                <c:pt idx="50489">
                  <c:v>3.15544</c:v>
                </c:pt>
                <c:pt idx="50490">
                  <c:v>3.1694789999999999</c:v>
                </c:pt>
                <c:pt idx="50491">
                  <c:v>3.166426</c:v>
                </c:pt>
                <c:pt idx="50492">
                  <c:v>3.166042</c:v>
                </c:pt>
                <c:pt idx="50493">
                  <c:v>3.1552470000000001</c:v>
                </c:pt>
                <c:pt idx="50494">
                  <c:v>3.152339</c:v>
                </c:pt>
                <c:pt idx="50495">
                  <c:v>3.1564969999999999</c:v>
                </c:pt>
                <c:pt idx="50496">
                  <c:v>3.1465209999999999</c:v>
                </c:pt>
                <c:pt idx="50497">
                  <c:v>3.1446700000000001</c:v>
                </c:pt>
                <c:pt idx="50498">
                  <c:v>3.1568100000000001</c:v>
                </c:pt>
                <c:pt idx="50499">
                  <c:v>3.1607769999999999</c:v>
                </c:pt>
                <c:pt idx="50500">
                  <c:v>3.1544539999999999</c:v>
                </c:pt>
                <c:pt idx="50501">
                  <c:v>3.1382989999999999</c:v>
                </c:pt>
                <c:pt idx="50502">
                  <c:v>3.133972</c:v>
                </c:pt>
                <c:pt idx="50503">
                  <c:v>3.1374569999999999</c:v>
                </c:pt>
                <c:pt idx="50504">
                  <c:v>3.1369039999999999</c:v>
                </c:pt>
                <c:pt idx="50505">
                  <c:v>3.1378180000000002</c:v>
                </c:pt>
                <c:pt idx="50506">
                  <c:v>3.140463</c:v>
                </c:pt>
                <c:pt idx="50507">
                  <c:v>3.1468090000000002</c:v>
                </c:pt>
                <c:pt idx="50508">
                  <c:v>3.145054</c:v>
                </c:pt>
                <c:pt idx="50509">
                  <c:v>3.1421939999999999</c:v>
                </c:pt>
                <c:pt idx="50510">
                  <c:v>3.1385390000000002</c:v>
                </c:pt>
                <c:pt idx="50511">
                  <c:v>3.1520980000000001</c:v>
                </c:pt>
                <c:pt idx="50512">
                  <c:v>3.167268</c:v>
                </c:pt>
                <c:pt idx="50513">
                  <c:v>3.1584449999999999</c:v>
                </c:pt>
                <c:pt idx="50514">
                  <c:v>3.1493090000000001</c:v>
                </c:pt>
                <c:pt idx="50515">
                  <c:v>3.1493579999999999</c:v>
                </c:pt>
                <c:pt idx="50516">
                  <c:v>3.1600069999999998</c:v>
                </c:pt>
                <c:pt idx="50517">
                  <c:v>3.1511130000000001</c:v>
                </c:pt>
                <c:pt idx="50518">
                  <c:v>3.1356299999999999</c:v>
                </c:pt>
                <c:pt idx="50519">
                  <c:v>3.1422409999999998</c:v>
                </c:pt>
                <c:pt idx="50520">
                  <c:v>3.1525069999999999</c:v>
                </c:pt>
                <c:pt idx="50521">
                  <c:v>3.1472899999999999</c:v>
                </c:pt>
                <c:pt idx="50522">
                  <c:v>3.1540940000000002</c:v>
                </c:pt>
                <c:pt idx="50523">
                  <c:v>3.15205</c:v>
                </c:pt>
                <c:pt idx="50524">
                  <c:v>3.1346210000000001</c:v>
                </c:pt>
                <c:pt idx="50525">
                  <c:v>3.12236</c:v>
                </c:pt>
                <c:pt idx="50526">
                  <c:v>3.1213259999999998</c:v>
                </c:pt>
                <c:pt idx="50527">
                  <c:v>3.1464490000000001</c:v>
                </c:pt>
                <c:pt idx="50528">
                  <c:v>3.158541</c:v>
                </c:pt>
                <c:pt idx="50529">
                  <c:v>3.153829</c:v>
                </c:pt>
                <c:pt idx="50530">
                  <c:v>3.1580840000000001</c:v>
                </c:pt>
                <c:pt idx="50531">
                  <c:v>3.1654170000000001</c:v>
                </c:pt>
                <c:pt idx="50532">
                  <c:v>3.1503190000000001</c:v>
                </c:pt>
                <c:pt idx="50533">
                  <c:v>3.1395970000000002</c:v>
                </c:pt>
                <c:pt idx="50534">
                  <c:v>3.1438280000000001</c:v>
                </c:pt>
                <c:pt idx="50535">
                  <c:v>3.1473620000000002</c:v>
                </c:pt>
                <c:pt idx="50536">
                  <c:v>3.1460400000000002</c:v>
                </c:pt>
                <c:pt idx="50537">
                  <c:v>3.163421</c:v>
                </c:pt>
                <c:pt idx="50538">
                  <c:v>3.1754419999999999</c:v>
                </c:pt>
                <c:pt idx="50539">
                  <c:v>3.1772689999999999</c:v>
                </c:pt>
                <c:pt idx="50540">
                  <c:v>3.1738550000000001</c:v>
                </c:pt>
                <c:pt idx="50541">
                  <c:v>3.1667869999999998</c:v>
                </c:pt>
                <c:pt idx="50542">
                  <c:v>3.1478190000000001</c:v>
                </c:pt>
                <c:pt idx="50543">
                  <c:v>3.137794</c:v>
                </c:pt>
                <c:pt idx="50544">
                  <c:v>3.1474340000000001</c:v>
                </c:pt>
                <c:pt idx="50545">
                  <c:v>3.155897</c:v>
                </c:pt>
                <c:pt idx="50546">
                  <c:v>3.1665230000000002</c:v>
                </c:pt>
                <c:pt idx="50547">
                  <c:v>3.1687340000000002</c:v>
                </c:pt>
                <c:pt idx="50548">
                  <c:v>3.1728689999999999</c:v>
                </c:pt>
                <c:pt idx="50549">
                  <c:v>3.1532520000000002</c:v>
                </c:pt>
                <c:pt idx="50550">
                  <c:v>3.1316639999999998</c:v>
                </c:pt>
                <c:pt idx="50551">
                  <c:v>3.1486360000000002</c:v>
                </c:pt>
                <c:pt idx="50552">
                  <c:v>3.1671239999999998</c:v>
                </c:pt>
                <c:pt idx="50553">
                  <c:v>3.17109</c:v>
                </c:pt>
                <c:pt idx="50554">
                  <c:v>3.1715469999999999</c:v>
                </c:pt>
                <c:pt idx="50555">
                  <c:v>3.1634690000000001</c:v>
                </c:pt>
                <c:pt idx="50556">
                  <c:v>3.1669550000000002</c:v>
                </c:pt>
                <c:pt idx="50557">
                  <c:v>3.1793119999999999</c:v>
                </c:pt>
                <c:pt idx="50558">
                  <c:v>3.1914280000000002</c:v>
                </c:pt>
                <c:pt idx="50559">
                  <c:v>3.1642389999999998</c:v>
                </c:pt>
                <c:pt idx="50560">
                  <c:v>3.1337790000000001</c:v>
                </c:pt>
                <c:pt idx="50561">
                  <c:v>3.116663</c:v>
                </c:pt>
                <c:pt idx="50562">
                  <c:v>3.1133449999999998</c:v>
                </c:pt>
                <c:pt idx="50563">
                  <c:v>3.1040410000000001</c:v>
                </c:pt>
                <c:pt idx="50564">
                  <c:v>3.1144989999999999</c:v>
                </c:pt>
                <c:pt idx="50565">
                  <c:v>3.146617</c:v>
                </c:pt>
                <c:pt idx="50566">
                  <c:v>3.164936</c:v>
                </c:pt>
                <c:pt idx="50567">
                  <c:v>3.1809949999999998</c:v>
                </c:pt>
                <c:pt idx="50568">
                  <c:v>3.1917650000000002</c:v>
                </c:pt>
                <c:pt idx="50569">
                  <c:v>3.1951070000000001</c:v>
                </c:pt>
                <c:pt idx="50570">
                  <c:v>3.1753930000000001</c:v>
                </c:pt>
                <c:pt idx="50571">
                  <c:v>3.1602000000000001</c:v>
                </c:pt>
                <c:pt idx="50572">
                  <c:v>3.1691189999999998</c:v>
                </c:pt>
                <c:pt idx="50573">
                  <c:v>3.1784469999999998</c:v>
                </c:pt>
                <c:pt idx="50574">
                  <c:v>3.1775329999999999</c:v>
                </c:pt>
                <c:pt idx="50575">
                  <c:v>3.178375</c:v>
                </c:pt>
                <c:pt idx="50576">
                  <c:v>3.1796000000000002</c:v>
                </c:pt>
                <c:pt idx="50577">
                  <c:v>3.1839279999999999</c:v>
                </c:pt>
                <c:pt idx="50578">
                  <c:v>3.1885189999999999</c:v>
                </c:pt>
                <c:pt idx="50579">
                  <c:v>3.173038</c:v>
                </c:pt>
                <c:pt idx="50580">
                  <c:v>3.152002</c:v>
                </c:pt>
                <c:pt idx="50581">
                  <c:v>3.1580360000000001</c:v>
                </c:pt>
                <c:pt idx="50582">
                  <c:v>3.174696</c:v>
                </c:pt>
                <c:pt idx="50583">
                  <c:v>3.1677970000000002</c:v>
                </c:pt>
                <c:pt idx="50584">
                  <c:v>3.1674600000000002</c:v>
                </c:pt>
                <c:pt idx="50585">
                  <c:v>3.1627000000000001</c:v>
                </c:pt>
                <c:pt idx="50586">
                  <c:v>3.162941</c:v>
                </c:pt>
                <c:pt idx="50587">
                  <c:v>3.1655850000000001</c:v>
                </c:pt>
                <c:pt idx="50588">
                  <c:v>3.1720280000000001</c:v>
                </c:pt>
                <c:pt idx="50589">
                  <c:v>3.1869809999999998</c:v>
                </c:pt>
                <c:pt idx="50590">
                  <c:v>3.197006</c:v>
                </c:pt>
                <c:pt idx="50591">
                  <c:v>3.2112379999999998</c:v>
                </c:pt>
                <c:pt idx="50592">
                  <c:v>3.2190989999999999</c:v>
                </c:pt>
                <c:pt idx="50593">
                  <c:v>3.2054680000000002</c:v>
                </c:pt>
                <c:pt idx="50594">
                  <c:v>3.163878</c:v>
                </c:pt>
                <c:pt idx="50595">
                  <c:v>3.1398619999999999</c:v>
                </c:pt>
                <c:pt idx="50596">
                  <c:v>3.1534680000000002</c:v>
                </c:pt>
                <c:pt idx="50597">
                  <c:v>3.1648399999999999</c:v>
                </c:pt>
                <c:pt idx="50598">
                  <c:v>3.1518579999999998</c:v>
                </c:pt>
                <c:pt idx="50599">
                  <c:v>3.1455109999999999</c:v>
                </c:pt>
                <c:pt idx="50600">
                  <c:v>3.160825</c:v>
                </c:pt>
                <c:pt idx="50601">
                  <c:v>3.1639979999999999</c:v>
                </c:pt>
                <c:pt idx="50602">
                  <c:v>3.1588780000000001</c:v>
                </c:pt>
                <c:pt idx="50603">
                  <c:v>3.1651039999999999</c:v>
                </c:pt>
                <c:pt idx="50604">
                  <c:v>3.163878</c:v>
                </c:pt>
                <c:pt idx="50605">
                  <c:v>3.1525310000000002</c:v>
                </c:pt>
                <c:pt idx="50606">
                  <c:v>3.1359669999999999</c:v>
                </c:pt>
                <c:pt idx="50607">
                  <c:v>3.1451259999999999</c:v>
                </c:pt>
                <c:pt idx="50608">
                  <c:v>3.1711140000000002</c:v>
                </c:pt>
                <c:pt idx="50609">
                  <c:v>3.1893129999999998</c:v>
                </c:pt>
                <c:pt idx="50610">
                  <c:v>3.1891449999999999</c:v>
                </c:pt>
                <c:pt idx="50611">
                  <c:v>3.1689750000000001</c:v>
                </c:pt>
                <c:pt idx="50612">
                  <c:v>3.1611129999999998</c:v>
                </c:pt>
                <c:pt idx="50613">
                  <c:v>3.1722440000000001</c:v>
                </c:pt>
                <c:pt idx="50614">
                  <c:v>3.179745</c:v>
                </c:pt>
                <c:pt idx="50615">
                  <c:v>3.1743359999999998</c:v>
                </c:pt>
                <c:pt idx="50616">
                  <c:v>3.1685660000000002</c:v>
                </c:pt>
                <c:pt idx="50617">
                  <c:v>3.1762109999999999</c:v>
                </c:pt>
                <c:pt idx="50618">
                  <c:v>3.17448</c:v>
                </c:pt>
                <c:pt idx="50619">
                  <c:v>3.1687820000000002</c:v>
                </c:pt>
                <c:pt idx="50620">
                  <c:v>3.1666189999999999</c:v>
                </c:pt>
                <c:pt idx="50621">
                  <c:v>3.1600320000000002</c:v>
                </c:pt>
                <c:pt idx="50622">
                  <c:v>3.1765949999999998</c:v>
                </c:pt>
                <c:pt idx="50623">
                  <c:v>3.1768360000000002</c:v>
                </c:pt>
                <c:pt idx="50624">
                  <c:v>3.182582</c:v>
                </c:pt>
                <c:pt idx="50625">
                  <c:v>3.182077</c:v>
                </c:pt>
                <c:pt idx="50626">
                  <c:v>3.158998</c:v>
                </c:pt>
                <c:pt idx="50627">
                  <c:v>3.145848</c:v>
                </c:pt>
                <c:pt idx="50628">
                  <c:v>3.1312069999999999</c:v>
                </c:pt>
                <c:pt idx="50629">
                  <c:v>3.1222159999999999</c:v>
                </c:pt>
                <c:pt idx="50630">
                  <c:v>3.1273369999999998</c:v>
                </c:pt>
                <c:pt idx="50631">
                  <c:v>3.1355819999999999</c:v>
                </c:pt>
                <c:pt idx="50632">
                  <c:v>3.1544539999999999</c:v>
                </c:pt>
                <c:pt idx="50633">
                  <c:v>3.1562329999999998</c:v>
                </c:pt>
                <c:pt idx="50634">
                  <c:v>3.140126</c:v>
                </c:pt>
                <c:pt idx="50635">
                  <c:v>3.1455109999999999</c:v>
                </c:pt>
                <c:pt idx="50636">
                  <c:v>3.1590940000000001</c:v>
                </c:pt>
                <c:pt idx="50637">
                  <c:v>3.1637580000000001</c:v>
                </c:pt>
                <c:pt idx="50638">
                  <c:v>3.1716669999999998</c:v>
                </c:pt>
                <c:pt idx="50639">
                  <c:v>3.1907070000000002</c:v>
                </c:pt>
                <c:pt idx="50640">
                  <c:v>3.193568</c:v>
                </c:pt>
                <c:pt idx="50641">
                  <c:v>3.1868129999999999</c:v>
                </c:pt>
                <c:pt idx="50642">
                  <c:v>3.1770520000000002</c:v>
                </c:pt>
                <c:pt idx="50643">
                  <c:v>3.1629160000000001</c:v>
                </c:pt>
                <c:pt idx="50644">
                  <c:v>3.163878</c:v>
                </c:pt>
                <c:pt idx="50645">
                  <c:v>3.1758739999999999</c:v>
                </c:pt>
                <c:pt idx="50646">
                  <c:v>3.1816200000000001</c:v>
                </c:pt>
                <c:pt idx="50647">
                  <c:v>3.169143</c:v>
                </c:pt>
                <c:pt idx="50648">
                  <c:v>3.1510400000000001</c:v>
                </c:pt>
                <c:pt idx="50649">
                  <c:v>3.1658249999999999</c:v>
                </c:pt>
                <c:pt idx="50650">
                  <c:v>3.1848169999999998</c:v>
                </c:pt>
                <c:pt idx="50651">
                  <c:v>3.1856589999999998</c:v>
                </c:pt>
                <c:pt idx="50652">
                  <c:v>3.1813549999999999</c:v>
                </c:pt>
                <c:pt idx="50653">
                  <c:v>3.175538</c:v>
                </c:pt>
                <c:pt idx="50654">
                  <c:v>3.1713070000000001</c:v>
                </c:pt>
                <c:pt idx="50655">
                  <c:v>3.159503</c:v>
                </c:pt>
                <c:pt idx="50656">
                  <c:v>3.1483720000000002</c:v>
                </c:pt>
                <c:pt idx="50657">
                  <c:v>3.1345489999999998</c:v>
                </c:pt>
                <c:pt idx="50658">
                  <c:v>3.1236820000000001</c:v>
                </c:pt>
                <c:pt idx="50659">
                  <c:v>3.130125</c:v>
                </c:pt>
                <c:pt idx="50660">
                  <c:v>3.1434679999999999</c:v>
                </c:pt>
                <c:pt idx="50661">
                  <c:v>3.1515689999999998</c:v>
                </c:pt>
                <c:pt idx="50662">
                  <c:v>3.1577000000000002</c:v>
                </c:pt>
                <c:pt idx="50663">
                  <c:v>3.1594310000000001</c:v>
                </c:pt>
                <c:pt idx="50664">
                  <c:v>3.1602480000000002</c:v>
                </c:pt>
                <c:pt idx="50665">
                  <c:v>3.1804420000000002</c:v>
                </c:pt>
                <c:pt idx="50666">
                  <c:v>3.1740469999999998</c:v>
                </c:pt>
                <c:pt idx="50667">
                  <c:v>3.1709700000000001</c:v>
                </c:pt>
                <c:pt idx="50668">
                  <c:v>3.183351</c:v>
                </c:pt>
                <c:pt idx="50669">
                  <c:v>3.203449</c:v>
                </c:pt>
                <c:pt idx="50670">
                  <c:v>3.2040500000000001</c:v>
                </c:pt>
                <c:pt idx="50671">
                  <c:v>3.193568</c:v>
                </c:pt>
                <c:pt idx="50672">
                  <c:v>3.185467</c:v>
                </c:pt>
                <c:pt idx="50673">
                  <c:v>3.185467</c:v>
                </c:pt>
                <c:pt idx="50674">
                  <c:v>3.180803</c:v>
                </c:pt>
                <c:pt idx="50675">
                  <c:v>3.1731099999999999</c:v>
                </c:pt>
                <c:pt idx="50676">
                  <c:v>3.1616900000000001</c:v>
                </c:pt>
                <c:pt idx="50677">
                  <c:v>3.1562570000000001</c:v>
                </c:pt>
                <c:pt idx="50678">
                  <c:v>3.1552229999999999</c:v>
                </c:pt>
                <c:pt idx="50679">
                  <c:v>3.155392</c:v>
                </c:pt>
                <c:pt idx="50680">
                  <c:v>3.157772</c:v>
                </c:pt>
                <c:pt idx="50681">
                  <c:v>3.1668829999999999</c:v>
                </c:pt>
                <c:pt idx="50682">
                  <c:v>3.1705130000000001</c:v>
                </c:pt>
                <c:pt idx="50683">
                  <c:v>3.1605120000000002</c:v>
                </c:pt>
                <c:pt idx="50684">
                  <c:v>3.1645029999999998</c:v>
                </c:pt>
                <c:pt idx="50685">
                  <c:v>3.17597</c:v>
                </c:pt>
                <c:pt idx="50686">
                  <c:v>3.1927989999999999</c:v>
                </c:pt>
                <c:pt idx="50687">
                  <c:v>3.1842890000000001</c:v>
                </c:pt>
                <c:pt idx="50688">
                  <c:v>3.173254</c:v>
                </c:pt>
                <c:pt idx="50689">
                  <c:v>3.1830379999999998</c:v>
                </c:pt>
                <c:pt idx="50690">
                  <c:v>3.192126</c:v>
                </c:pt>
                <c:pt idx="50691">
                  <c:v>3.1988810000000001</c:v>
                </c:pt>
                <c:pt idx="50692">
                  <c:v>3.1909719999999999</c:v>
                </c:pt>
                <c:pt idx="50693">
                  <c:v>3.1876060000000002</c:v>
                </c:pt>
                <c:pt idx="50694">
                  <c:v>3.2021989999999998</c:v>
                </c:pt>
                <c:pt idx="50695">
                  <c:v>3.205228</c:v>
                </c:pt>
                <c:pt idx="50696">
                  <c:v>3.1921499999999998</c:v>
                </c:pt>
                <c:pt idx="50697">
                  <c:v>3.1773410000000002</c:v>
                </c:pt>
                <c:pt idx="50698">
                  <c:v>3.1661860000000002</c:v>
                </c:pt>
                <c:pt idx="50699">
                  <c:v>3.157435</c:v>
                </c:pt>
                <c:pt idx="50700">
                  <c:v>3.150439</c:v>
                </c:pt>
                <c:pt idx="50701">
                  <c:v>3.1449340000000001</c:v>
                </c:pt>
                <c:pt idx="50702">
                  <c:v>3.1610649999999998</c:v>
                </c:pt>
                <c:pt idx="50703">
                  <c:v>3.1913320000000001</c:v>
                </c:pt>
                <c:pt idx="50704">
                  <c:v>3.2126800000000002</c:v>
                </c:pt>
                <c:pt idx="50705">
                  <c:v>3.2086169999999998</c:v>
                </c:pt>
                <c:pt idx="50706">
                  <c:v>3.1952029999999998</c:v>
                </c:pt>
                <c:pt idx="50707">
                  <c:v>3.1769319999999999</c:v>
                </c:pt>
                <c:pt idx="50708">
                  <c:v>3.1694070000000001</c:v>
                </c:pt>
                <c:pt idx="50709">
                  <c:v>3.1814040000000001</c:v>
                </c:pt>
                <c:pt idx="50710">
                  <c:v>3.204771</c:v>
                </c:pt>
                <c:pt idx="50711">
                  <c:v>3.219436</c:v>
                </c:pt>
                <c:pt idx="50712">
                  <c:v>3.2151809999999998</c:v>
                </c:pt>
                <c:pt idx="50713">
                  <c:v>3.178976</c:v>
                </c:pt>
                <c:pt idx="50714">
                  <c:v>3.1767639999999999</c:v>
                </c:pt>
                <c:pt idx="50715">
                  <c:v>3.1688540000000001</c:v>
                </c:pt>
                <c:pt idx="50716">
                  <c:v>3.1686860000000001</c:v>
                </c:pt>
                <c:pt idx="50717">
                  <c:v>3.1564969999999999</c:v>
                </c:pt>
                <c:pt idx="50718">
                  <c:v>3.1567620000000001</c:v>
                </c:pt>
                <c:pt idx="50719">
                  <c:v>3.17198</c:v>
                </c:pt>
                <c:pt idx="50720">
                  <c:v>3.2001309999999998</c:v>
                </c:pt>
                <c:pt idx="50721">
                  <c:v>3.210998</c:v>
                </c:pt>
                <c:pt idx="50722">
                  <c:v>3.2035450000000001</c:v>
                </c:pt>
                <c:pt idx="50723">
                  <c:v>3.208113</c:v>
                </c:pt>
                <c:pt idx="50724">
                  <c:v>3.2108289999999999</c:v>
                </c:pt>
                <c:pt idx="50725">
                  <c:v>3.2046030000000001</c:v>
                </c:pt>
                <c:pt idx="50726">
                  <c:v>3.2056610000000001</c:v>
                </c:pt>
                <c:pt idx="50727">
                  <c:v>3.203112</c:v>
                </c:pt>
                <c:pt idx="50728">
                  <c:v>3.1855389999999999</c:v>
                </c:pt>
                <c:pt idx="50729">
                  <c:v>3.176018</c:v>
                </c:pt>
                <c:pt idx="50730">
                  <c:v>3.185851</c:v>
                </c:pt>
                <c:pt idx="50731">
                  <c:v>3.1839520000000001</c:v>
                </c:pt>
                <c:pt idx="50732">
                  <c:v>3.1835909999999998</c:v>
                </c:pt>
                <c:pt idx="50733">
                  <c:v>3.1647189999999998</c:v>
                </c:pt>
                <c:pt idx="50734">
                  <c:v>3.1450300000000002</c:v>
                </c:pt>
                <c:pt idx="50735">
                  <c:v>3.1581079999999999</c:v>
                </c:pt>
                <c:pt idx="50736">
                  <c:v>3.1987369999999999</c:v>
                </c:pt>
                <c:pt idx="50737">
                  <c:v>3.2091460000000001</c:v>
                </c:pt>
                <c:pt idx="50738">
                  <c:v>3.186957</c:v>
                </c:pt>
                <c:pt idx="50739">
                  <c:v>3.1839520000000001</c:v>
                </c:pt>
                <c:pt idx="50740">
                  <c:v>3.1859229999999998</c:v>
                </c:pt>
                <c:pt idx="50741">
                  <c:v>3.202391</c:v>
                </c:pt>
                <c:pt idx="50742">
                  <c:v>3.1933280000000002</c:v>
                </c:pt>
                <c:pt idx="50743">
                  <c:v>3.182293</c:v>
                </c:pt>
                <c:pt idx="50744">
                  <c:v>3.167748</c:v>
                </c:pt>
                <c:pt idx="50745">
                  <c:v>3.1525069999999999</c:v>
                </c:pt>
                <c:pt idx="50746">
                  <c:v>3.1604160000000001</c:v>
                </c:pt>
                <c:pt idx="50747">
                  <c:v>3.1720039999999998</c:v>
                </c:pt>
                <c:pt idx="50748">
                  <c:v>3.1860189999999999</c:v>
                </c:pt>
                <c:pt idx="50749">
                  <c:v>3.1919089999999999</c:v>
                </c:pt>
                <c:pt idx="50750">
                  <c:v>3.196116</c:v>
                </c:pt>
                <c:pt idx="50751">
                  <c:v>3.2177530000000001</c:v>
                </c:pt>
                <c:pt idx="50752">
                  <c:v>3.2372740000000002</c:v>
                </c:pt>
                <c:pt idx="50753">
                  <c:v>3.224027</c:v>
                </c:pt>
                <c:pt idx="50754">
                  <c:v>3.18174</c:v>
                </c:pt>
                <c:pt idx="50755">
                  <c:v>3.1516649999999999</c:v>
                </c:pt>
                <c:pt idx="50756">
                  <c:v>3.1110129999999998</c:v>
                </c:pt>
                <c:pt idx="50757">
                  <c:v>3.077693</c:v>
                </c:pt>
                <c:pt idx="50758">
                  <c:v>3.0739899999999998</c:v>
                </c:pt>
                <c:pt idx="50759">
                  <c:v>3.0816110000000001</c:v>
                </c:pt>
                <c:pt idx="50760">
                  <c:v>3.0826690000000001</c:v>
                </c:pt>
                <c:pt idx="50761">
                  <c:v>3.0759379999999998</c:v>
                </c:pt>
                <c:pt idx="50762">
                  <c:v>3.0831740000000001</c:v>
                </c:pt>
                <c:pt idx="50763">
                  <c:v>3.1219269999999999</c:v>
                </c:pt>
                <c:pt idx="50764">
                  <c:v>3.1849859999999999</c:v>
                </c:pt>
                <c:pt idx="50765">
                  <c:v>3.2456399999999999</c:v>
                </c:pt>
                <c:pt idx="50766">
                  <c:v>3.2857159999999999</c:v>
                </c:pt>
                <c:pt idx="50767">
                  <c:v>3.2885279999999999</c:v>
                </c:pt>
                <c:pt idx="50768">
                  <c:v>3.26444</c:v>
                </c:pt>
                <c:pt idx="50769">
                  <c:v>3.2535249999999998</c:v>
                </c:pt>
                <c:pt idx="50770">
                  <c:v>3.2231619999999999</c:v>
                </c:pt>
                <c:pt idx="50771">
                  <c:v>3.2027519999999998</c:v>
                </c:pt>
                <c:pt idx="50772">
                  <c:v>3.208834</c:v>
                </c:pt>
                <c:pt idx="50773">
                  <c:v>3.2046510000000001</c:v>
                </c:pt>
                <c:pt idx="50774">
                  <c:v>3.208834</c:v>
                </c:pt>
                <c:pt idx="50775">
                  <c:v>3.204507</c:v>
                </c:pt>
                <c:pt idx="50776">
                  <c:v>3.189073</c:v>
                </c:pt>
                <c:pt idx="50777">
                  <c:v>3.194674</c:v>
                </c:pt>
                <c:pt idx="50778">
                  <c:v>3.2054200000000002</c:v>
                </c:pt>
                <c:pt idx="50779">
                  <c:v>3.1976789999999999</c:v>
                </c:pt>
                <c:pt idx="50780">
                  <c:v>3.1925340000000002</c:v>
                </c:pt>
                <c:pt idx="50781">
                  <c:v>3.1932079999999998</c:v>
                </c:pt>
                <c:pt idx="50782">
                  <c:v>3.1991930000000002</c:v>
                </c:pt>
                <c:pt idx="50783">
                  <c:v>3.1952750000000001</c:v>
                </c:pt>
                <c:pt idx="50784">
                  <c:v>3.1834950000000002</c:v>
                </c:pt>
                <c:pt idx="50785">
                  <c:v>3.193111</c:v>
                </c:pt>
                <c:pt idx="50786">
                  <c:v>3.2109740000000002</c:v>
                </c:pt>
                <c:pt idx="50787">
                  <c:v>3.2182819999999999</c:v>
                </c:pt>
                <c:pt idx="50788">
                  <c:v>3.2170800000000002</c:v>
                </c:pt>
                <c:pt idx="50789">
                  <c:v>3.207271</c:v>
                </c:pt>
                <c:pt idx="50790">
                  <c:v>3.1967180000000002</c:v>
                </c:pt>
                <c:pt idx="50791">
                  <c:v>3.1969099999999999</c:v>
                </c:pt>
                <c:pt idx="50792">
                  <c:v>3.1963089999999998</c:v>
                </c:pt>
                <c:pt idx="50793">
                  <c:v>3.201381</c:v>
                </c:pt>
                <c:pt idx="50794">
                  <c:v>3.210156</c:v>
                </c:pt>
                <c:pt idx="50795">
                  <c:v>3.2061410000000001</c:v>
                </c:pt>
                <c:pt idx="50796">
                  <c:v>3.1992419999999999</c:v>
                </c:pt>
                <c:pt idx="50797">
                  <c:v>3.2014049999999998</c:v>
                </c:pt>
                <c:pt idx="50798">
                  <c:v>3.20506</c:v>
                </c:pt>
                <c:pt idx="50799">
                  <c:v>3.193953</c:v>
                </c:pt>
                <c:pt idx="50800">
                  <c:v>3.1811630000000002</c:v>
                </c:pt>
                <c:pt idx="50801">
                  <c:v>3.173206</c:v>
                </c:pt>
                <c:pt idx="50802">
                  <c:v>3.1842640000000002</c:v>
                </c:pt>
                <c:pt idx="50803">
                  <c:v>3.197006</c:v>
                </c:pt>
                <c:pt idx="50804">
                  <c:v>3.2065739999999998</c:v>
                </c:pt>
                <c:pt idx="50805">
                  <c:v>3.2159979999999999</c:v>
                </c:pt>
                <c:pt idx="50806">
                  <c:v>3.218594</c:v>
                </c:pt>
                <c:pt idx="50807">
                  <c:v>3.2098439999999999</c:v>
                </c:pt>
                <c:pt idx="50808">
                  <c:v>3.2209020000000002</c:v>
                </c:pt>
                <c:pt idx="50809">
                  <c:v>3.2330670000000001</c:v>
                </c:pt>
                <c:pt idx="50810">
                  <c:v>3.230855</c:v>
                </c:pt>
                <c:pt idx="50811">
                  <c:v>3.2314799999999999</c:v>
                </c:pt>
                <c:pt idx="50812">
                  <c:v>3.2355909999999999</c:v>
                </c:pt>
                <c:pt idx="50813">
                  <c:v>3.2317450000000001</c:v>
                </c:pt>
                <c:pt idx="50814">
                  <c:v>3.2214070000000001</c:v>
                </c:pt>
                <c:pt idx="50815">
                  <c:v>3.2179690000000001</c:v>
                </c:pt>
                <c:pt idx="50816">
                  <c:v>3.217705</c:v>
                </c:pt>
                <c:pt idx="50817">
                  <c:v>3.2251810000000001</c:v>
                </c:pt>
                <c:pt idx="50818">
                  <c:v>3.2590309999999998</c:v>
                </c:pt>
                <c:pt idx="50819">
                  <c:v>3.274753</c:v>
                </c:pt>
                <c:pt idx="50820">
                  <c:v>3.267493</c:v>
                </c:pt>
                <c:pt idx="50821">
                  <c:v>3.2831429999999999</c:v>
                </c:pt>
                <c:pt idx="50822">
                  <c:v>3.2903549999999999</c:v>
                </c:pt>
                <c:pt idx="50823">
                  <c:v>3.2781669999999998</c:v>
                </c:pt>
                <c:pt idx="50824">
                  <c:v>3.2513130000000001</c:v>
                </c:pt>
                <c:pt idx="50825">
                  <c:v>3.2128009999999998</c:v>
                </c:pt>
                <c:pt idx="50826">
                  <c:v>3.175297</c:v>
                </c:pt>
                <c:pt idx="50827">
                  <c:v>3.1795529999999999</c:v>
                </c:pt>
                <c:pt idx="50828">
                  <c:v>3.189241</c:v>
                </c:pt>
                <c:pt idx="50829">
                  <c:v>3.1817160000000002</c:v>
                </c:pt>
                <c:pt idx="50830">
                  <c:v>3.1871489999999998</c:v>
                </c:pt>
                <c:pt idx="50831">
                  <c:v>3.2012610000000001</c:v>
                </c:pt>
                <c:pt idx="50832">
                  <c:v>3.2173919999999998</c:v>
                </c:pt>
                <c:pt idx="50833">
                  <c:v>3.222296</c:v>
                </c:pt>
                <c:pt idx="50834">
                  <c:v>3.2164069999999998</c:v>
                </c:pt>
                <c:pt idx="50835">
                  <c:v>3.2119589999999998</c:v>
                </c:pt>
                <c:pt idx="50836">
                  <c:v>3.2036410000000002</c:v>
                </c:pt>
                <c:pt idx="50837">
                  <c:v>3.1972459999999998</c:v>
                </c:pt>
                <c:pt idx="50838">
                  <c:v>3.195732</c:v>
                </c:pt>
                <c:pt idx="50839">
                  <c:v>3.1867890000000001</c:v>
                </c:pt>
                <c:pt idx="50840">
                  <c:v>3.1935199999999999</c:v>
                </c:pt>
                <c:pt idx="50841">
                  <c:v>3.2142189999999999</c:v>
                </c:pt>
                <c:pt idx="50842">
                  <c:v>3.2212149999999999</c:v>
                </c:pt>
                <c:pt idx="50843">
                  <c:v>3.2094589999999998</c:v>
                </c:pt>
                <c:pt idx="50844">
                  <c:v>3.214483</c:v>
                </c:pt>
                <c:pt idx="50845">
                  <c:v>3.2215750000000001</c:v>
                </c:pt>
                <c:pt idx="50846">
                  <c:v>3.2334510000000001</c:v>
                </c:pt>
                <c:pt idx="50847">
                  <c:v>3.2415050000000001</c:v>
                </c:pt>
                <c:pt idx="50848">
                  <c:v>3.2310949999999998</c:v>
                </c:pt>
                <c:pt idx="50849">
                  <c:v>3.2244359999999999</c:v>
                </c:pt>
                <c:pt idx="50850">
                  <c:v>3.2167910000000002</c:v>
                </c:pt>
                <c:pt idx="50851">
                  <c:v>3.1972459999999998</c:v>
                </c:pt>
                <c:pt idx="50852">
                  <c:v>3.179192</c:v>
                </c:pt>
                <c:pt idx="50853">
                  <c:v>3.1834470000000001</c:v>
                </c:pt>
                <c:pt idx="50854">
                  <c:v>3.20994</c:v>
                </c:pt>
                <c:pt idx="50855">
                  <c:v>3.2353019999999999</c:v>
                </c:pt>
                <c:pt idx="50856">
                  <c:v>3.2391969999999999</c:v>
                </c:pt>
                <c:pt idx="50857">
                  <c:v>3.2154449999999999</c:v>
                </c:pt>
                <c:pt idx="50858">
                  <c:v>3.2023190000000001</c:v>
                </c:pt>
                <c:pt idx="50859">
                  <c:v>3.1918609999999998</c:v>
                </c:pt>
                <c:pt idx="50860">
                  <c:v>3.1864279999999998</c:v>
                </c:pt>
                <c:pt idx="50861">
                  <c:v>3.1940970000000002</c:v>
                </c:pt>
                <c:pt idx="50862">
                  <c:v>3.2126800000000002</c:v>
                </c:pt>
                <c:pt idx="50863">
                  <c:v>3.2271290000000001</c:v>
                </c:pt>
                <c:pt idx="50864">
                  <c:v>3.2424189999999999</c:v>
                </c:pt>
                <c:pt idx="50865">
                  <c:v>3.2353510000000001</c:v>
                </c:pt>
                <c:pt idx="50866">
                  <c:v>3.2328739999999998</c:v>
                </c:pt>
                <c:pt idx="50867">
                  <c:v>3.2363119999999999</c:v>
                </c:pt>
                <c:pt idx="50868">
                  <c:v>3.234461</c:v>
                </c:pt>
                <c:pt idx="50869">
                  <c:v>3.2277779999999998</c:v>
                </c:pt>
                <c:pt idx="50870">
                  <c:v>3.2162860000000002</c:v>
                </c:pt>
                <c:pt idx="50871">
                  <c:v>3.2178969999999998</c:v>
                </c:pt>
                <c:pt idx="50872">
                  <c:v>3.2219600000000002</c:v>
                </c:pt>
                <c:pt idx="50873">
                  <c:v>3.2189549999999998</c:v>
                </c:pt>
                <c:pt idx="50874">
                  <c:v>3.2098439999999999</c:v>
                </c:pt>
                <c:pt idx="50875">
                  <c:v>3.2104689999999998</c:v>
                </c:pt>
                <c:pt idx="50876">
                  <c:v>3.207776</c:v>
                </c:pt>
                <c:pt idx="50877">
                  <c:v>3.2041219999999999</c:v>
                </c:pt>
                <c:pt idx="50878">
                  <c:v>3.2074389999999999</c:v>
                </c:pt>
                <c:pt idx="50879">
                  <c:v>3.2097470000000001</c:v>
                </c:pt>
                <c:pt idx="50880">
                  <c:v>3.2124640000000002</c:v>
                </c:pt>
                <c:pt idx="50881">
                  <c:v>3.2167669999999999</c:v>
                </c:pt>
                <c:pt idx="50882">
                  <c:v>3.2154690000000001</c:v>
                </c:pt>
                <c:pt idx="50883">
                  <c:v>3.2233540000000001</c:v>
                </c:pt>
                <c:pt idx="50884">
                  <c:v>3.2316959999999999</c:v>
                </c:pt>
                <c:pt idx="50885">
                  <c:v>3.2309510000000001</c:v>
                </c:pt>
                <c:pt idx="50886">
                  <c:v>3.227249</c:v>
                </c:pt>
                <c:pt idx="50887">
                  <c:v>3.224869</c:v>
                </c:pt>
                <c:pt idx="50888">
                  <c:v>3.2177769999999999</c:v>
                </c:pt>
                <c:pt idx="50889">
                  <c:v>3.2144349999999999</c:v>
                </c:pt>
                <c:pt idx="50890">
                  <c:v>3.2134499999999999</c:v>
                </c:pt>
                <c:pt idx="50891">
                  <c:v>3.204771</c:v>
                </c:pt>
                <c:pt idx="50892">
                  <c:v>3.203713</c:v>
                </c:pt>
                <c:pt idx="50893">
                  <c:v>3.2033770000000001</c:v>
                </c:pt>
                <c:pt idx="50894">
                  <c:v>3.1998190000000002</c:v>
                </c:pt>
                <c:pt idx="50895">
                  <c:v>3.1945060000000001</c:v>
                </c:pt>
                <c:pt idx="50896">
                  <c:v>3.1927270000000001</c:v>
                </c:pt>
                <c:pt idx="50897">
                  <c:v>3.1884960000000002</c:v>
                </c:pt>
                <c:pt idx="50898">
                  <c:v>3.1876540000000002</c:v>
                </c:pt>
                <c:pt idx="50899">
                  <c:v>3.1913079999999998</c:v>
                </c:pt>
                <c:pt idx="50900">
                  <c:v>3.1936399999999998</c:v>
                </c:pt>
                <c:pt idx="50901">
                  <c:v>3.1950829999999999</c:v>
                </c:pt>
                <c:pt idx="50902">
                  <c:v>3.2030400000000001</c:v>
                </c:pt>
                <c:pt idx="50903">
                  <c:v>3.227465</c:v>
                </c:pt>
                <c:pt idx="50904">
                  <c:v>3.2454480000000001</c:v>
                </c:pt>
                <c:pt idx="50905">
                  <c:v>3.2333069999999999</c:v>
                </c:pt>
                <c:pt idx="50906">
                  <c:v>3.2240030000000002</c:v>
                </c:pt>
                <c:pt idx="50907">
                  <c:v>3.2235230000000001</c:v>
                </c:pt>
                <c:pt idx="50908">
                  <c:v>3.2229700000000001</c:v>
                </c:pt>
                <c:pt idx="50909">
                  <c:v>3.2168869999999998</c:v>
                </c:pt>
                <c:pt idx="50910">
                  <c:v>3.2108289999999999</c:v>
                </c:pt>
                <c:pt idx="50911">
                  <c:v>3.2095069999999999</c:v>
                </c:pt>
                <c:pt idx="50912">
                  <c:v>3.2103000000000002</c:v>
                </c:pt>
                <c:pt idx="50913">
                  <c:v>3.2066219999999999</c:v>
                </c:pt>
                <c:pt idx="50914">
                  <c:v>3.2108530000000002</c:v>
                </c:pt>
                <c:pt idx="50915">
                  <c:v>3.2131609999999999</c:v>
                </c:pt>
                <c:pt idx="50916">
                  <c:v>3.2100599999999999</c:v>
                </c:pt>
                <c:pt idx="50917">
                  <c:v>3.2106129999999999</c:v>
                </c:pt>
                <c:pt idx="50918">
                  <c:v>3.2165270000000001</c:v>
                </c:pt>
                <c:pt idx="50919">
                  <c:v>3.218931</c:v>
                </c:pt>
                <c:pt idx="50920">
                  <c:v>3.214483</c:v>
                </c:pt>
                <c:pt idx="50921">
                  <c:v>3.2138580000000001</c:v>
                </c:pt>
                <c:pt idx="50922">
                  <c:v>3.2242199999999999</c:v>
                </c:pt>
                <c:pt idx="50923">
                  <c:v>3.2283309999999998</c:v>
                </c:pt>
                <c:pt idx="50924">
                  <c:v>3.2210459999999999</c:v>
                </c:pt>
                <c:pt idx="50925">
                  <c:v>3.2084250000000001</c:v>
                </c:pt>
                <c:pt idx="50926">
                  <c:v>3.209219</c:v>
                </c:pt>
                <c:pt idx="50927">
                  <c:v>3.2147480000000002</c:v>
                </c:pt>
                <c:pt idx="50928">
                  <c:v>3.2265999999999999</c:v>
                </c:pt>
                <c:pt idx="50929">
                  <c:v>3.2272249999999998</c:v>
                </c:pt>
                <c:pt idx="50930">
                  <c:v>3.223859</c:v>
                </c:pt>
                <c:pt idx="50931">
                  <c:v>3.2194600000000002</c:v>
                </c:pt>
                <c:pt idx="50932">
                  <c:v>3.2149160000000001</c:v>
                </c:pt>
                <c:pt idx="50933">
                  <c:v>3.2120549999999999</c:v>
                </c:pt>
                <c:pt idx="50934">
                  <c:v>3.2123439999999999</c:v>
                </c:pt>
                <c:pt idx="50935">
                  <c:v>3.215204</c:v>
                </c:pt>
                <c:pt idx="50936">
                  <c:v>3.2141950000000001</c:v>
                </c:pt>
                <c:pt idx="50937">
                  <c:v>3.211382</c:v>
                </c:pt>
                <c:pt idx="50938">
                  <c:v>3.2140270000000002</c:v>
                </c:pt>
                <c:pt idx="50939">
                  <c:v>3.2328739999999998</c:v>
                </c:pt>
                <c:pt idx="50940">
                  <c:v>3.2620119999999999</c:v>
                </c:pt>
                <c:pt idx="50941">
                  <c:v>3.2777579999999999</c:v>
                </c:pt>
                <c:pt idx="50942">
                  <c:v>3.2861720000000001</c:v>
                </c:pt>
                <c:pt idx="50943">
                  <c:v>3.2906200000000001</c:v>
                </c:pt>
                <c:pt idx="50944">
                  <c:v>3.2867730000000002</c:v>
                </c:pt>
                <c:pt idx="50945">
                  <c:v>3.2658100000000001</c:v>
                </c:pt>
                <c:pt idx="50946">
                  <c:v>3.2268159999999999</c:v>
                </c:pt>
                <c:pt idx="50947">
                  <c:v>3.1970779999999999</c:v>
                </c:pt>
                <c:pt idx="50948">
                  <c:v>3.175033</c:v>
                </c:pt>
                <c:pt idx="50949">
                  <c:v>3.1679170000000001</c:v>
                </c:pt>
                <c:pt idx="50950">
                  <c:v>3.184072</c:v>
                </c:pt>
                <c:pt idx="50951">
                  <c:v>3.1855389999999999</c:v>
                </c:pt>
                <c:pt idx="50952">
                  <c:v>3.1910919999999998</c:v>
                </c:pt>
                <c:pt idx="50953">
                  <c:v>3.2024870000000001</c:v>
                </c:pt>
                <c:pt idx="50954">
                  <c:v>3.1927989999999999</c:v>
                </c:pt>
                <c:pt idx="50955">
                  <c:v>3.1851539999999998</c:v>
                </c:pt>
                <c:pt idx="50956">
                  <c:v>3.191789</c:v>
                </c:pt>
                <c:pt idx="50957">
                  <c:v>3.2084250000000001</c:v>
                </c:pt>
                <c:pt idx="50958">
                  <c:v>3.21821</c:v>
                </c:pt>
                <c:pt idx="50959">
                  <c:v>3.2309749999999999</c:v>
                </c:pt>
                <c:pt idx="50960">
                  <c:v>3.2533089999999998</c:v>
                </c:pt>
                <c:pt idx="50961">
                  <c:v>3.2789600000000001</c:v>
                </c:pt>
                <c:pt idx="50962">
                  <c:v>3.262877</c:v>
                </c:pt>
                <c:pt idx="50963">
                  <c:v>3.2409520000000001</c:v>
                </c:pt>
                <c:pt idx="50964">
                  <c:v>3.2361200000000001</c:v>
                </c:pt>
                <c:pt idx="50965">
                  <c:v>3.2235710000000002</c:v>
                </c:pt>
                <c:pt idx="50966">
                  <c:v>3.2076319999999998</c:v>
                </c:pt>
                <c:pt idx="50967">
                  <c:v>3.213714</c:v>
                </c:pt>
                <c:pt idx="50968">
                  <c:v>3.223042</c:v>
                </c:pt>
                <c:pt idx="50969">
                  <c:v>3.230302</c:v>
                </c:pt>
                <c:pt idx="50970">
                  <c:v>3.2331150000000002</c:v>
                </c:pt>
                <c:pt idx="50971">
                  <c:v>3.223042</c:v>
                </c:pt>
                <c:pt idx="50972">
                  <c:v>3.210156</c:v>
                </c:pt>
                <c:pt idx="50973">
                  <c:v>3.2072229999999999</c:v>
                </c:pt>
                <c:pt idx="50974">
                  <c:v>3.211382</c:v>
                </c:pt>
                <c:pt idx="50975">
                  <c:v>3.2133289999999999</c:v>
                </c:pt>
                <c:pt idx="50976">
                  <c:v>3.2119589999999998</c:v>
                </c:pt>
                <c:pt idx="50977">
                  <c:v>3.2124160000000002</c:v>
                </c:pt>
                <c:pt idx="50978">
                  <c:v>3.2176330000000002</c:v>
                </c:pt>
                <c:pt idx="50979">
                  <c:v>3.2286190000000001</c:v>
                </c:pt>
                <c:pt idx="50980">
                  <c:v>3.237514</c:v>
                </c:pt>
                <c:pt idx="50981">
                  <c:v>3.2429960000000002</c:v>
                </c:pt>
                <c:pt idx="50982">
                  <c:v>3.2435719999999999</c:v>
                </c:pt>
                <c:pt idx="50983">
                  <c:v>3.2399659999999999</c:v>
                </c:pt>
                <c:pt idx="50984">
                  <c:v>3.2199409999999999</c:v>
                </c:pt>
                <c:pt idx="50985">
                  <c:v>3.1961409999999999</c:v>
                </c:pt>
                <c:pt idx="50986">
                  <c:v>3.2032080000000001</c:v>
                </c:pt>
                <c:pt idx="50987">
                  <c:v>3.2053479999999999</c:v>
                </c:pt>
                <c:pt idx="50988">
                  <c:v>3.206213</c:v>
                </c:pt>
                <c:pt idx="50989">
                  <c:v>3.2052040000000002</c:v>
                </c:pt>
                <c:pt idx="50990">
                  <c:v>3.2063820000000001</c:v>
                </c:pt>
                <c:pt idx="50991">
                  <c:v>3.2064780000000002</c:v>
                </c:pt>
                <c:pt idx="50992">
                  <c:v>3.207392</c:v>
                </c:pt>
                <c:pt idx="50993">
                  <c:v>3.2058049999999998</c:v>
                </c:pt>
                <c:pt idx="50994">
                  <c:v>3.2042660000000001</c:v>
                </c:pt>
                <c:pt idx="50995">
                  <c:v>3.2039059999999999</c:v>
                </c:pt>
                <c:pt idx="50996">
                  <c:v>3.212704</c:v>
                </c:pt>
                <c:pt idx="50997">
                  <c:v>3.2231380000000001</c:v>
                </c:pt>
                <c:pt idx="50998">
                  <c:v>3.2214550000000002</c:v>
                </c:pt>
                <c:pt idx="50999">
                  <c:v>3.2196039999999999</c:v>
                </c:pt>
                <c:pt idx="51000">
                  <c:v>3.2262629999999999</c:v>
                </c:pt>
                <c:pt idx="51001">
                  <c:v>3.2263829999999998</c:v>
                </c:pt>
                <c:pt idx="51002">
                  <c:v>3.2221760000000002</c:v>
                </c:pt>
                <c:pt idx="51003">
                  <c:v>3.2220800000000001</c:v>
                </c:pt>
                <c:pt idx="51004">
                  <c:v>3.2283309999999998</c:v>
                </c:pt>
                <c:pt idx="51005">
                  <c:v>3.2309990000000002</c:v>
                </c:pt>
                <c:pt idx="51006">
                  <c:v>3.225975</c:v>
                </c:pt>
                <c:pt idx="51007">
                  <c:v>3.2245560000000002</c:v>
                </c:pt>
                <c:pt idx="51008">
                  <c:v>3.2251569999999998</c:v>
                </c:pt>
                <c:pt idx="51009">
                  <c:v>3.2198440000000002</c:v>
                </c:pt>
                <c:pt idx="51010">
                  <c:v>3.2133530000000001</c:v>
                </c:pt>
                <c:pt idx="51011">
                  <c:v>3.209651</c:v>
                </c:pt>
                <c:pt idx="51012">
                  <c:v>3.2156370000000001</c:v>
                </c:pt>
                <c:pt idx="51013">
                  <c:v>3.2242199999999999</c:v>
                </c:pt>
                <c:pt idx="51014">
                  <c:v>3.2284030000000001</c:v>
                </c:pt>
                <c:pt idx="51015">
                  <c:v>3.2297009999999999</c:v>
                </c:pt>
                <c:pt idx="51016">
                  <c:v>3.2272729999999998</c:v>
                </c:pt>
                <c:pt idx="51017">
                  <c:v>3.2277779999999998</c:v>
                </c:pt>
                <c:pt idx="51018">
                  <c:v>3.2250130000000001</c:v>
                </c:pt>
                <c:pt idx="51019">
                  <c:v>3.2242440000000001</c:v>
                </c:pt>
                <c:pt idx="51020">
                  <c:v>3.222321</c:v>
                </c:pt>
                <c:pt idx="51021">
                  <c:v>3.2140029999999999</c:v>
                </c:pt>
                <c:pt idx="51022">
                  <c:v>3.2172000000000001</c:v>
                </c:pt>
                <c:pt idx="51023">
                  <c:v>3.21732</c:v>
                </c:pt>
                <c:pt idx="51024">
                  <c:v>3.219436</c:v>
                </c:pt>
                <c:pt idx="51025">
                  <c:v>3.2205900000000001</c:v>
                </c:pt>
                <c:pt idx="51026">
                  <c:v>3.219652</c:v>
                </c:pt>
                <c:pt idx="51027">
                  <c:v>3.2128730000000001</c:v>
                </c:pt>
                <c:pt idx="51028">
                  <c:v>3.2115499999999999</c:v>
                </c:pt>
                <c:pt idx="51029">
                  <c:v>3.2149399999999999</c:v>
                </c:pt>
                <c:pt idx="51030">
                  <c:v>3.2226810000000001</c:v>
                </c:pt>
                <c:pt idx="51031">
                  <c:v>3.232418</c:v>
                </c:pt>
                <c:pt idx="51032">
                  <c:v>3.231865</c:v>
                </c:pt>
                <c:pt idx="51033">
                  <c:v>3.2271049999999999</c:v>
                </c:pt>
                <c:pt idx="51034">
                  <c:v>3.2228490000000001</c:v>
                </c:pt>
                <c:pt idx="51035">
                  <c:v>3.2196280000000002</c:v>
                </c:pt>
                <c:pt idx="51036">
                  <c:v>3.2215750000000001</c:v>
                </c:pt>
                <c:pt idx="51037">
                  <c:v>3.2243400000000002</c:v>
                </c:pt>
                <c:pt idx="51038">
                  <c:v>3.2263350000000002</c:v>
                </c:pt>
                <c:pt idx="51039">
                  <c:v>3.2248929999999998</c:v>
                </c:pt>
                <c:pt idx="51040">
                  <c:v>3.217657</c:v>
                </c:pt>
                <c:pt idx="51041">
                  <c:v>3.2174399999999999</c:v>
                </c:pt>
                <c:pt idx="51042">
                  <c:v>3.2208540000000001</c:v>
                </c:pt>
                <c:pt idx="51043">
                  <c:v>3.2184020000000002</c:v>
                </c:pt>
                <c:pt idx="51044">
                  <c:v>3.2141229999999998</c:v>
                </c:pt>
                <c:pt idx="51045">
                  <c:v>3.2229700000000001</c:v>
                </c:pt>
                <c:pt idx="51046">
                  <c:v>3.2216480000000001</c:v>
                </c:pt>
                <c:pt idx="51047">
                  <c:v>3.220037</c:v>
                </c:pt>
                <c:pt idx="51048">
                  <c:v>3.225085</c:v>
                </c:pt>
                <c:pt idx="51049">
                  <c:v>3.2262390000000001</c:v>
                </c:pt>
                <c:pt idx="51050">
                  <c:v>3.2285469999999998</c:v>
                </c:pt>
                <c:pt idx="51051">
                  <c:v>3.2292200000000002</c:v>
                </c:pt>
                <c:pt idx="51052">
                  <c:v>3.2252540000000001</c:v>
                </c:pt>
                <c:pt idx="51053">
                  <c:v>3.2287870000000001</c:v>
                </c:pt>
                <c:pt idx="51054">
                  <c:v>3.2366730000000001</c:v>
                </c:pt>
                <c:pt idx="51055">
                  <c:v>3.2592949999999998</c:v>
                </c:pt>
                <c:pt idx="51056">
                  <c:v>3.2857880000000002</c:v>
                </c:pt>
                <c:pt idx="51057">
                  <c:v>3.2965339999999999</c:v>
                </c:pt>
                <c:pt idx="51058">
                  <c:v>3.286124</c:v>
                </c:pt>
                <c:pt idx="51059">
                  <c:v>3.2597520000000002</c:v>
                </c:pt>
                <c:pt idx="51060">
                  <c:v>3.2320329999999999</c:v>
                </c:pt>
                <c:pt idx="51061">
                  <c:v>3.2061649999999999</c:v>
                </c:pt>
                <c:pt idx="51062">
                  <c:v>3.1946500000000002</c:v>
                </c:pt>
                <c:pt idx="51063">
                  <c:v>3.1847210000000001</c:v>
                </c:pt>
                <c:pt idx="51064">
                  <c:v>3.1853940000000001</c:v>
                </c:pt>
                <c:pt idx="51065">
                  <c:v>3.2025830000000002</c:v>
                </c:pt>
                <c:pt idx="51066">
                  <c:v>3.212272</c:v>
                </c:pt>
                <c:pt idx="51067">
                  <c:v>3.2177530000000001</c:v>
                </c:pt>
                <c:pt idx="51068">
                  <c:v>3.2143630000000001</c:v>
                </c:pt>
                <c:pt idx="51069">
                  <c:v>3.2091699999999999</c:v>
                </c:pt>
                <c:pt idx="51070">
                  <c:v>3.2083529999999998</c:v>
                </c:pt>
                <c:pt idx="51071">
                  <c:v>3.21583</c:v>
                </c:pt>
                <c:pt idx="51072">
                  <c:v>3.229533</c:v>
                </c:pt>
                <c:pt idx="51073">
                  <c:v>3.2322009999999999</c:v>
                </c:pt>
                <c:pt idx="51074">
                  <c:v>3.2352059999999998</c:v>
                </c:pt>
                <c:pt idx="51075">
                  <c:v>3.2352780000000001</c:v>
                </c:pt>
                <c:pt idx="51076">
                  <c:v>3.247179</c:v>
                </c:pt>
                <c:pt idx="51077">
                  <c:v>3.2707139999999999</c:v>
                </c:pt>
                <c:pt idx="51078">
                  <c:v>3.2768199999999998</c:v>
                </c:pt>
                <c:pt idx="51079">
                  <c:v>3.2743679999999999</c:v>
                </c:pt>
                <c:pt idx="51080">
                  <c:v>3.2671559999999999</c:v>
                </c:pt>
                <c:pt idx="51081">
                  <c:v>3.2563140000000002</c:v>
                </c:pt>
                <c:pt idx="51082">
                  <c:v>3.2368649999999999</c:v>
                </c:pt>
                <c:pt idx="51083">
                  <c:v>3.2212390000000002</c:v>
                </c:pt>
                <c:pt idx="51084">
                  <c:v>3.196285</c:v>
                </c:pt>
                <c:pt idx="51085">
                  <c:v>3.1818840000000002</c:v>
                </c:pt>
                <c:pt idx="51086">
                  <c:v>3.1839759999999999</c:v>
                </c:pt>
                <c:pt idx="51087">
                  <c:v>3.1858270000000002</c:v>
                </c:pt>
                <c:pt idx="51088">
                  <c:v>3.1872449999999999</c:v>
                </c:pt>
                <c:pt idx="51089">
                  <c:v>3.1987610000000002</c:v>
                </c:pt>
                <c:pt idx="51090">
                  <c:v>3.204434</c:v>
                </c:pt>
                <c:pt idx="51091">
                  <c:v>3.2078479999999998</c:v>
                </c:pt>
                <c:pt idx="51092">
                  <c:v>3.2121749999999998</c:v>
                </c:pt>
                <c:pt idx="51093">
                  <c:v>3.219868</c:v>
                </c:pt>
                <c:pt idx="51094">
                  <c:v>3.2193160000000001</c:v>
                </c:pt>
                <c:pt idx="51095">
                  <c:v>3.2156370000000001</c:v>
                </c:pt>
                <c:pt idx="51096">
                  <c:v>3.2163580000000001</c:v>
                </c:pt>
                <c:pt idx="51097">
                  <c:v>3.2134260000000001</c:v>
                </c:pt>
                <c:pt idx="51098">
                  <c:v>3.2077520000000002</c:v>
                </c:pt>
                <c:pt idx="51099">
                  <c:v>3.2033770000000001</c:v>
                </c:pt>
                <c:pt idx="51100">
                  <c:v>3.209867</c:v>
                </c:pt>
                <c:pt idx="51101">
                  <c:v>3.2083529999999998</c:v>
                </c:pt>
                <c:pt idx="51102">
                  <c:v>3.2087140000000001</c:v>
                </c:pt>
                <c:pt idx="51103">
                  <c:v>3.2159260000000001</c:v>
                </c:pt>
                <c:pt idx="51104">
                  <c:v>3.2197239999999998</c:v>
                </c:pt>
                <c:pt idx="51105">
                  <c:v>3.221695</c:v>
                </c:pt>
                <c:pt idx="51106">
                  <c:v>3.2182819999999999</c:v>
                </c:pt>
                <c:pt idx="51107">
                  <c:v>3.214604</c:v>
                </c:pt>
                <c:pt idx="51108">
                  <c:v>3.2143630000000001</c:v>
                </c:pt>
                <c:pt idx="51109">
                  <c:v>3.2149640000000002</c:v>
                </c:pt>
                <c:pt idx="51110">
                  <c:v>3.2148919999999999</c:v>
                </c:pt>
                <c:pt idx="51111">
                  <c:v>3.2196039999999999</c:v>
                </c:pt>
                <c:pt idx="51112">
                  <c:v>3.2252049999999999</c:v>
                </c:pt>
                <c:pt idx="51113">
                  <c:v>3.2267199999999998</c:v>
                </c:pt>
                <c:pt idx="51114">
                  <c:v>3.2272970000000001</c:v>
                </c:pt>
                <c:pt idx="51115">
                  <c:v>3.2244600000000001</c:v>
                </c:pt>
                <c:pt idx="51116">
                  <c:v>3.224532</c:v>
                </c:pt>
                <c:pt idx="51117">
                  <c:v>3.226191</c:v>
                </c:pt>
                <c:pt idx="51118">
                  <c:v>3.2273930000000002</c:v>
                </c:pt>
                <c:pt idx="51119">
                  <c:v>3.2282099999999998</c:v>
                </c:pt>
                <c:pt idx="51120">
                  <c:v>3.2264550000000001</c:v>
                </c:pt>
                <c:pt idx="51121">
                  <c:v>3.224364</c:v>
                </c:pt>
                <c:pt idx="51122">
                  <c:v>3.222321</c:v>
                </c:pt>
                <c:pt idx="51123">
                  <c:v>3.2169120000000002</c:v>
                </c:pt>
                <c:pt idx="51124">
                  <c:v>3.2184740000000001</c:v>
                </c:pt>
                <c:pt idx="51125">
                  <c:v>3.2156850000000001</c:v>
                </c:pt>
                <c:pt idx="51126">
                  <c:v>3.2041219999999999</c:v>
                </c:pt>
                <c:pt idx="51127">
                  <c:v>3.2069830000000001</c:v>
                </c:pt>
                <c:pt idx="51128">
                  <c:v>3.2102279999999999</c:v>
                </c:pt>
                <c:pt idx="51129">
                  <c:v>3.2147960000000002</c:v>
                </c:pt>
                <c:pt idx="51130">
                  <c:v>3.2212869999999998</c:v>
                </c:pt>
                <c:pt idx="51131">
                  <c:v>3.2276579999999999</c:v>
                </c:pt>
                <c:pt idx="51132">
                  <c:v>3.2315040000000002</c:v>
                </c:pt>
                <c:pt idx="51133">
                  <c:v>3.234629</c:v>
                </c:pt>
                <c:pt idx="51134">
                  <c:v>3.2390289999999999</c:v>
                </c:pt>
                <c:pt idx="51135">
                  <c:v>3.239293</c:v>
                </c:pt>
                <c:pt idx="51136">
                  <c:v>3.2482120000000001</c:v>
                </c:pt>
                <c:pt idx="51137">
                  <c:v>3.2484769999999998</c:v>
                </c:pt>
                <c:pt idx="51138">
                  <c:v>3.2399420000000001</c:v>
                </c:pt>
                <c:pt idx="51139">
                  <c:v>3.2322730000000002</c:v>
                </c:pt>
                <c:pt idx="51140">
                  <c:v>3.232418</c:v>
                </c:pt>
                <c:pt idx="51141">
                  <c:v>3.2307350000000001</c:v>
                </c:pt>
                <c:pt idx="51142">
                  <c:v>3.2229459999999999</c:v>
                </c:pt>
                <c:pt idx="51143">
                  <c:v>3.2207819999999998</c:v>
                </c:pt>
                <c:pt idx="51144">
                  <c:v>3.2200129999999998</c:v>
                </c:pt>
                <c:pt idx="51145">
                  <c:v>3.2235710000000002</c:v>
                </c:pt>
                <c:pt idx="51146">
                  <c:v>3.2249889999999999</c:v>
                </c:pt>
                <c:pt idx="51147">
                  <c:v>3.230639</c:v>
                </c:pt>
                <c:pt idx="51148">
                  <c:v>3.226985</c:v>
                </c:pt>
                <c:pt idx="51149">
                  <c:v>3.2167189999999999</c:v>
                </c:pt>
                <c:pt idx="51150">
                  <c:v>3.2134740000000002</c:v>
                </c:pt>
                <c:pt idx="51151">
                  <c:v>3.2252049999999999</c:v>
                </c:pt>
                <c:pt idx="51152">
                  <c:v>3.2387160000000002</c:v>
                </c:pt>
                <c:pt idx="51153">
                  <c:v>3.2379709999999999</c:v>
                </c:pt>
                <c:pt idx="51154">
                  <c:v>3.2320090000000001</c:v>
                </c:pt>
                <c:pt idx="51155">
                  <c:v>3.2320570000000002</c:v>
                </c:pt>
                <c:pt idx="51156">
                  <c:v>3.2275130000000001</c:v>
                </c:pt>
                <c:pt idx="51157">
                  <c:v>3.2274889999999998</c:v>
                </c:pt>
                <c:pt idx="51158">
                  <c:v>3.2319849999999999</c:v>
                </c:pt>
                <c:pt idx="51159">
                  <c:v>3.2314319999999999</c:v>
                </c:pt>
                <c:pt idx="51160">
                  <c:v>3.2231619999999999</c:v>
                </c:pt>
                <c:pt idx="51161">
                  <c:v>3.2165270000000001</c:v>
                </c:pt>
                <c:pt idx="51162">
                  <c:v>3.2165029999999999</c:v>
                </c:pt>
                <c:pt idx="51163">
                  <c:v>3.2206139999999999</c:v>
                </c:pt>
                <c:pt idx="51164">
                  <c:v>3.2173919999999998</c:v>
                </c:pt>
                <c:pt idx="51165">
                  <c:v>3.2170800000000002</c:v>
                </c:pt>
                <c:pt idx="51166">
                  <c:v>3.2235710000000002</c:v>
                </c:pt>
                <c:pt idx="51167">
                  <c:v>3.2329460000000001</c:v>
                </c:pt>
                <c:pt idx="51168">
                  <c:v>3.2282350000000002</c:v>
                </c:pt>
                <c:pt idx="51169">
                  <c:v>3.2221760000000002</c:v>
                </c:pt>
                <c:pt idx="51170">
                  <c:v>3.2296770000000001</c:v>
                </c:pt>
                <c:pt idx="51171">
                  <c:v>3.231071</c:v>
                </c:pt>
                <c:pt idx="51172">
                  <c:v>3.2326820000000001</c:v>
                </c:pt>
                <c:pt idx="51173">
                  <c:v>3.2331629999999998</c:v>
                </c:pt>
                <c:pt idx="51174">
                  <c:v>3.2336680000000002</c:v>
                </c:pt>
                <c:pt idx="51175">
                  <c:v>3.2316720000000001</c:v>
                </c:pt>
                <c:pt idx="51176">
                  <c:v>3.226985</c:v>
                </c:pt>
                <c:pt idx="51177">
                  <c:v>3.2302300000000002</c:v>
                </c:pt>
                <c:pt idx="51178">
                  <c:v>3.228691</c:v>
                </c:pt>
                <c:pt idx="51179">
                  <c:v>3.2238829999999998</c:v>
                </c:pt>
                <c:pt idx="51180">
                  <c:v>3.222801</c:v>
                </c:pt>
                <c:pt idx="51181">
                  <c:v>3.2210459999999999</c:v>
                </c:pt>
                <c:pt idx="51182">
                  <c:v>3.223306</c:v>
                </c:pt>
                <c:pt idx="51183">
                  <c:v>3.2253980000000002</c:v>
                </c:pt>
                <c:pt idx="51184">
                  <c:v>3.2197960000000001</c:v>
                </c:pt>
                <c:pt idx="51185">
                  <c:v>3.2154449999999999</c:v>
                </c:pt>
                <c:pt idx="51186">
                  <c:v>3.2160700000000002</c:v>
                </c:pt>
                <c:pt idx="51187">
                  <c:v>3.2176330000000002</c:v>
                </c:pt>
                <c:pt idx="51188">
                  <c:v>3.2180409999999999</c:v>
                </c:pt>
                <c:pt idx="51189">
                  <c:v>3.2201569999999999</c:v>
                </c:pt>
                <c:pt idx="51190">
                  <c:v>3.22309</c:v>
                </c:pt>
                <c:pt idx="51191">
                  <c:v>3.2270089999999998</c:v>
                </c:pt>
                <c:pt idx="51192">
                  <c:v>3.2297729999999998</c:v>
                </c:pt>
                <c:pt idx="51193">
                  <c:v>3.231023</c:v>
                </c:pt>
                <c:pt idx="51194">
                  <c:v>3.2321770000000001</c:v>
                </c:pt>
                <c:pt idx="51195">
                  <c:v>3.2327300000000001</c:v>
                </c:pt>
                <c:pt idx="51196">
                  <c:v>3.2356389999999999</c:v>
                </c:pt>
                <c:pt idx="51197">
                  <c:v>3.2540300000000002</c:v>
                </c:pt>
                <c:pt idx="51198">
                  <c:v>3.2640310000000001</c:v>
                </c:pt>
                <c:pt idx="51199">
                  <c:v>3.2547269999999999</c:v>
                </c:pt>
                <c:pt idx="51200">
                  <c:v>3.2390289999999999</c:v>
                </c:pt>
                <c:pt idx="51201">
                  <c:v>3.2216719999999999</c:v>
                </c:pt>
                <c:pt idx="51202">
                  <c:v>3.2055880000000001</c:v>
                </c:pt>
                <c:pt idx="51203">
                  <c:v>3.1970540000000001</c:v>
                </c:pt>
                <c:pt idx="51204">
                  <c:v>3.1924139999999999</c:v>
                </c:pt>
                <c:pt idx="51205">
                  <c:v>3.2028240000000001</c:v>
                </c:pt>
                <c:pt idx="51206">
                  <c:v>3.2082090000000001</c:v>
                </c:pt>
                <c:pt idx="51207">
                  <c:v>3.2114780000000001</c:v>
                </c:pt>
                <c:pt idx="51208">
                  <c:v>3.2143630000000001</c:v>
                </c:pt>
                <c:pt idx="51209">
                  <c:v>3.2182819999999999</c:v>
                </c:pt>
                <c:pt idx="51210">
                  <c:v>3.2173919999999998</c:v>
                </c:pt>
                <c:pt idx="51211">
                  <c:v>3.2148919999999999</c:v>
                </c:pt>
                <c:pt idx="51212">
                  <c:v>3.2162380000000002</c:v>
                </c:pt>
                <c:pt idx="51213">
                  <c:v>3.2158540000000002</c:v>
                </c:pt>
                <c:pt idx="51214">
                  <c:v>3.2167430000000001</c:v>
                </c:pt>
                <c:pt idx="51215">
                  <c:v>3.2147960000000002</c:v>
                </c:pt>
                <c:pt idx="51216">
                  <c:v>3.21821</c:v>
                </c:pt>
                <c:pt idx="51217">
                  <c:v>3.214988</c:v>
                </c:pt>
                <c:pt idx="51218">
                  <c:v>3.2102759999999999</c:v>
                </c:pt>
                <c:pt idx="51219">
                  <c:v>3.2059009999999999</c:v>
                </c:pt>
                <c:pt idx="51220">
                  <c:v>3.2065739999999998</c:v>
                </c:pt>
                <c:pt idx="51221">
                  <c:v>3.2069109999999998</c:v>
                </c:pt>
                <c:pt idx="51222">
                  <c:v>3.2087859999999999</c:v>
                </c:pt>
                <c:pt idx="51223">
                  <c:v>3.216046</c:v>
                </c:pt>
                <c:pt idx="51224">
                  <c:v>3.2293880000000001</c:v>
                </c:pt>
                <c:pt idx="51225">
                  <c:v>3.2284030000000001</c:v>
                </c:pt>
                <c:pt idx="51226">
                  <c:v>3.2224889999999999</c:v>
                </c:pt>
                <c:pt idx="51227">
                  <c:v>3.2236910000000001</c:v>
                </c:pt>
                <c:pt idx="51228">
                  <c:v>3.2464089999999999</c:v>
                </c:pt>
                <c:pt idx="51229">
                  <c:v>3.252011</c:v>
                </c:pt>
                <c:pt idx="51230">
                  <c:v>3.2518899999999999</c:v>
                </c:pt>
                <c:pt idx="51231">
                  <c:v>3.2505199999999999</c:v>
                </c:pt>
                <c:pt idx="51232">
                  <c:v>3.2406389999999998</c:v>
                </c:pt>
                <c:pt idx="51233">
                  <c:v>3.2269600000000001</c:v>
                </c:pt>
                <c:pt idx="51234">
                  <c:v>3.227201</c:v>
                </c:pt>
                <c:pt idx="51235">
                  <c:v>3.2282829999999998</c:v>
                </c:pt>
                <c:pt idx="51236">
                  <c:v>3.2272249999999998</c:v>
                </c:pt>
                <c:pt idx="51237">
                  <c:v>3.2240030000000002</c:v>
                </c:pt>
                <c:pt idx="51238">
                  <c:v>3.216046</c:v>
                </c:pt>
                <c:pt idx="51239">
                  <c:v>3.2056610000000001</c:v>
                </c:pt>
                <c:pt idx="51240">
                  <c:v>3.212704</c:v>
                </c:pt>
                <c:pt idx="51241">
                  <c:v>3.2201330000000001</c:v>
                </c:pt>
                <c:pt idx="51242">
                  <c:v>3.2170800000000002</c:v>
                </c:pt>
                <c:pt idx="51243">
                  <c:v>3.2101799999999998</c:v>
                </c:pt>
                <c:pt idx="51244">
                  <c:v>3.2041219999999999</c:v>
                </c:pt>
                <c:pt idx="51245">
                  <c:v>3.2027760000000001</c:v>
                </c:pt>
                <c:pt idx="51246">
                  <c:v>3.208113</c:v>
                </c:pt>
                <c:pt idx="51247">
                  <c:v>3.232634</c:v>
                </c:pt>
                <c:pt idx="51248">
                  <c:v>3.2676129999999999</c:v>
                </c:pt>
                <c:pt idx="51249">
                  <c:v>3.2833600000000001</c:v>
                </c:pt>
                <c:pt idx="51250">
                  <c:v>3.289177</c:v>
                </c:pt>
                <c:pt idx="51251">
                  <c:v>3.2956919999999998</c:v>
                </c:pt>
                <c:pt idx="51252">
                  <c:v>3.279417</c:v>
                </c:pt>
                <c:pt idx="51253">
                  <c:v>3.25617</c:v>
                </c:pt>
                <c:pt idx="51254">
                  <c:v>3.2385000000000002</c:v>
                </c:pt>
                <c:pt idx="51255">
                  <c:v>3.2140029999999999</c:v>
                </c:pt>
                <c:pt idx="51256">
                  <c:v>3.196958</c:v>
                </c:pt>
                <c:pt idx="51257">
                  <c:v>3.2018140000000002</c:v>
                </c:pt>
                <c:pt idx="51258">
                  <c:v>3.207392</c:v>
                </c:pt>
                <c:pt idx="51259">
                  <c:v>3.210709</c:v>
                </c:pt>
                <c:pt idx="51260">
                  <c:v>3.2158060000000002</c:v>
                </c:pt>
                <c:pt idx="51261">
                  <c:v>3.2119589999999998</c:v>
                </c:pt>
                <c:pt idx="51262">
                  <c:v>3.2133289999999999</c:v>
                </c:pt>
                <c:pt idx="51263">
                  <c:v>3.2148919999999999</c:v>
                </c:pt>
                <c:pt idx="51264">
                  <c:v>3.2134499999999999</c:v>
                </c:pt>
                <c:pt idx="51265">
                  <c:v>3.2114060000000002</c:v>
                </c:pt>
                <c:pt idx="51266">
                  <c:v>3.2120549999999999</c:v>
                </c:pt>
                <c:pt idx="51267">
                  <c:v>3.2166709999999998</c:v>
                </c:pt>
                <c:pt idx="51268">
                  <c:v>3.216383</c:v>
                </c:pt>
                <c:pt idx="51269">
                  <c:v>3.2156129999999998</c:v>
                </c:pt>
                <c:pt idx="51270">
                  <c:v>3.221095</c:v>
                </c:pt>
                <c:pt idx="51271">
                  <c:v>3.2183540000000002</c:v>
                </c:pt>
                <c:pt idx="51272">
                  <c:v>3.2132329999999998</c:v>
                </c:pt>
                <c:pt idx="51273">
                  <c:v>3.2163580000000001</c:v>
                </c:pt>
                <c:pt idx="51274">
                  <c:v>3.222321</c:v>
                </c:pt>
                <c:pt idx="51275">
                  <c:v>3.2243879999999998</c:v>
                </c:pt>
                <c:pt idx="51276">
                  <c:v>3.2186659999999998</c:v>
                </c:pt>
                <c:pt idx="51277">
                  <c:v>3.2153969999999998</c:v>
                </c:pt>
                <c:pt idx="51278">
                  <c:v>3.2150840000000001</c:v>
                </c:pt>
                <c:pt idx="51279">
                  <c:v>3.2078959999999999</c:v>
                </c:pt>
                <c:pt idx="51280">
                  <c:v>3.2146759999999999</c:v>
                </c:pt>
                <c:pt idx="51281">
                  <c:v>3.217921</c:v>
                </c:pt>
                <c:pt idx="51282">
                  <c:v>3.2192430000000001</c:v>
                </c:pt>
                <c:pt idx="51283">
                  <c:v>3.2147480000000002</c:v>
                </c:pt>
                <c:pt idx="51284">
                  <c:v>3.2107809999999999</c:v>
                </c:pt>
                <c:pt idx="51285">
                  <c:v>3.2162380000000002</c:v>
                </c:pt>
                <c:pt idx="51286">
                  <c:v>3.2167669999999999</c:v>
                </c:pt>
                <c:pt idx="51287">
                  <c:v>3.2108050000000001</c:v>
                </c:pt>
                <c:pt idx="51288">
                  <c:v>3.2102279999999999</c:v>
                </c:pt>
                <c:pt idx="51289">
                  <c:v>3.208329</c:v>
                </c:pt>
                <c:pt idx="51290">
                  <c:v>3.210877</c:v>
                </c:pt>
                <c:pt idx="51291">
                  <c:v>3.208593</c:v>
                </c:pt>
                <c:pt idx="51292">
                  <c:v>3.2078959999999999</c:v>
                </c:pt>
                <c:pt idx="51293">
                  <c:v>3.2164069999999998</c:v>
                </c:pt>
                <c:pt idx="51294">
                  <c:v>3.231312</c:v>
                </c:pt>
                <c:pt idx="51295">
                  <c:v>3.2355909999999999</c:v>
                </c:pt>
                <c:pt idx="51296">
                  <c:v>3.231071</c:v>
                </c:pt>
                <c:pt idx="51297">
                  <c:v>3.2277779999999998</c:v>
                </c:pt>
                <c:pt idx="51298">
                  <c:v>3.2240509999999998</c:v>
                </c:pt>
                <c:pt idx="51299">
                  <c:v>3.2140749999999998</c:v>
                </c:pt>
                <c:pt idx="51300">
                  <c:v>3.211935</c:v>
                </c:pt>
                <c:pt idx="51301">
                  <c:v>3.2138580000000001</c:v>
                </c:pt>
                <c:pt idx="51302">
                  <c:v>3.2111179999999999</c:v>
                </c:pt>
                <c:pt idx="51303">
                  <c:v>3.208113</c:v>
                </c:pt>
                <c:pt idx="51304">
                  <c:v>3.2105169999999998</c:v>
                </c:pt>
                <c:pt idx="51305">
                  <c:v>3.2115499999999999</c:v>
                </c:pt>
                <c:pt idx="51306">
                  <c:v>3.2137859999999998</c:v>
                </c:pt>
                <c:pt idx="51307">
                  <c:v>3.2125599999999999</c:v>
                </c:pt>
                <c:pt idx="51308">
                  <c:v>3.2145069999999998</c:v>
                </c:pt>
                <c:pt idx="51309">
                  <c:v>3.2162860000000002</c:v>
                </c:pt>
                <c:pt idx="51310">
                  <c:v>3.2182339999999998</c:v>
                </c:pt>
                <c:pt idx="51311">
                  <c:v>3.2188110000000001</c:v>
                </c:pt>
                <c:pt idx="51312">
                  <c:v>3.2197960000000001</c:v>
                </c:pt>
                <c:pt idx="51313">
                  <c:v>3.2213349999999998</c:v>
                </c:pt>
                <c:pt idx="51314">
                  <c:v>3.2222240000000002</c:v>
                </c:pt>
                <c:pt idx="51315">
                  <c:v>3.2214070000000001</c:v>
                </c:pt>
                <c:pt idx="51316">
                  <c:v>3.226864</c:v>
                </c:pt>
                <c:pt idx="51317">
                  <c:v>3.2195320000000001</c:v>
                </c:pt>
                <c:pt idx="51318">
                  <c:v>3.2122480000000002</c:v>
                </c:pt>
                <c:pt idx="51319">
                  <c:v>3.2130169999999998</c:v>
                </c:pt>
                <c:pt idx="51320">
                  <c:v>3.2115499999999999</c:v>
                </c:pt>
                <c:pt idx="51321">
                  <c:v>3.209219</c:v>
                </c:pt>
                <c:pt idx="51322">
                  <c:v>3.2105890000000001</c:v>
                </c:pt>
                <c:pt idx="51323">
                  <c:v>3.2170320000000001</c:v>
                </c:pt>
                <c:pt idx="51324">
                  <c:v>3.2128969999999999</c:v>
                </c:pt>
                <c:pt idx="51325">
                  <c:v>3.2113339999999999</c:v>
                </c:pt>
                <c:pt idx="51326">
                  <c:v>3.2177530000000001</c:v>
                </c:pt>
                <c:pt idx="51327">
                  <c:v>3.2152769999999999</c:v>
                </c:pt>
                <c:pt idx="51328">
                  <c:v>3.2127520000000001</c:v>
                </c:pt>
                <c:pt idx="51329">
                  <c:v>3.2197719999999999</c:v>
                </c:pt>
                <c:pt idx="51330">
                  <c:v>3.225927</c:v>
                </c:pt>
                <c:pt idx="51331">
                  <c:v>3.2263350000000002</c:v>
                </c:pt>
                <c:pt idx="51332">
                  <c:v>3.2251810000000001</c:v>
                </c:pt>
                <c:pt idx="51333">
                  <c:v>3.2177289999999998</c:v>
                </c:pt>
                <c:pt idx="51334">
                  <c:v>3.2210220000000001</c:v>
                </c:pt>
                <c:pt idx="51335">
                  <c:v>3.2218640000000001</c:v>
                </c:pt>
                <c:pt idx="51336">
                  <c:v>3.2189070000000002</c:v>
                </c:pt>
                <c:pt idx="51337">
                  <c:v>3.2237629999999999</c:v>
                </c:pt>
                <c:pt idx="51338">
                  <c:v>3.2239070000000001</c:v>
                </c:pt>
                <c:pt idx="51339">
                  <c:v>3.235519</c:v>
                </c:pt>
                <c:pt idx="51340">
                  <c:v>3.2562180000000001</c:v>
                </c:pt>
                <c:pt idx="51341">
                  <c:v>3.2598479999999999</c:v>
                </c:pt>
                <c:pt idx="51342">
                  <c:v>3.2492459999999999</c:v>
                </c:pt>
                <c:pt idx="51343">
                  <c:v>3.2346050000000002</c:v>
                </c:pt>
                <c:pt idx="51344">
                  <c:v>3.2165270000000001</c:v>
                </c:pt>
                <c:pt idx="51345">
                  <c:v>3.2069109999999998</c:v>
                </c:pt>
                <c:pt idx="51346">
                  <c:v>3.1966209999999999</c:v>
                </c:pt>
                <c:pt idx="51347">
                  <c:v>3.1923900000000001</c:v>
                </c:pt>
                <c:pt idx="51348">
                  <c:v>3.1981839999999999</c:v>
                </c:pt>
                <c:pt idx="51349">
                  <c:v>3.2079200000000001</c:v>
                </c:pt>
                <c:pt idx="51350">
                  <c:v>3.2121520000000001</c:v>
                </c:pt>
                <c:pt idx="51351">
                  <c:v>3.215325</c:v>
                </c:pt>
                <c:pt idx="51352">
                  <c:v>3.2229939999999999</c:v>
                </c:pt>
                <c:pt idx="51353">
                  <c:v>3.2217440000000002</c:v>
                </c:pt>
                <c:pt idx="51354">
                  <c:v>3.2199409999999999</c:v>
                </c:pt>
                <c:pt idx="51355">
                  <c:v>3.2199170000000001</c:v>
                </c:pt>
                <c:pt idx="51356">
                  <c:v>3.223042</c:v>
                </c:pt>
                <c:pt idx="51357">
                  <c:v>3.221984</c:v>
                </c:pt>
                <c:pt idx="51358">
                  <c:v>3.2269600000000001</c:v>
                </c:pt>
                <c:pt idx="51359">
                  <c:v>3.2330429999999999</c:v>
                </c:pt>
                <c:pt idx="51360">
                  <c:v>3.2363360000000001</c:v>
                </c:pt>
                <c:pt idx="51361">
                  <c:v>3.2336200000000002</c:v>
                </c:pt>
                <c:pt idx="51362">
                  <c:v>3.2314080000000001</c:v>
                </c:pt>
                <c:pt idx="51363">
                  <c:v>3.2226330000000001</c:v>
                </c:pt>
                <c:pt idx="51364">
                  <c:v>3.2124640000000002</c:v>
                </c:pt>
                <c:pt idx="51365">
                  <c:v>3.2052520000000002</c:v>
                </c:pt>
                <c:pt idx="51366">
                  <c:v>3.2055639999999999</c:v>
                </c:pt>
                <c:pt idx="51367">
                  <c:v>3.210108</c:v>
                </c:pt>
                <c:pt idx="51368">
                  <c:v>3.2149640000000002</c:v>
                </c:pt>
                <c:pt idx="51369">
                  <c:v>3.2165029999999999</c:v>
                </c:pt>
                <c:pt idx="51370">
                  <c:v>3.218931</c:v>
                </c:pt>
                <c:pt idx="51371">
                  <c:v>3.248453</c:v>
                </c:pt>
                <c:pt idx="51372">
                  <c:v>3.2703289999999998</c:v>
                </c:pt>
                <c:pt idx="51373">
                  <c:v>3.282422</c:v>
                </c:pt>
                <c:pt idx="51374">
                  <c:v>3.2931919999999999</c:v>
                </c:pt>
                <c:pt idx="51375">
                  <c:v>3.2846579999999999</c:v>
                </c:pt>
                <c:pt idx="51376">
                  <c:v>3.2640069999999999</c:v>
                </c:pt>
                <c:pt idx="51377">
                  <c:v>3.2383320000000002</c:v>
                </c:pt>
                <c:pt idx="51378">
                  <c:v>3.206213</c:v>
                </c:pt>
                <c:pt idx="51379">
                  <c:v>3.1759219999999999</c:v>
                </c:pt>
                <c:pt idx="51380">
                  <c:v>3.1690469999999999</c:v>
                </c:pt>
                <c:pt idx="51381">
                  <c:v>3.1793840000000002</c:v>
                </c:pt>
                <c:pt idx="51382">
                  <c:v>3.1848649999999998</c:v>
                </c:pt>
                <c:pt idx="51383">
                  <c:v>3.188399</c:v>
                </c:pt>
                <c:pt idx="51384">
                  <c:v>3.1963810000000001</c:v>
                </c:pt>
                <c:pt idx="51385">
                  <c:v>3.1972700000000001</c:v>
                </c:pt>
                <c:pt idx="51386">
                  <c:v>3.1994579999999999</c:v>
                </c:pt>
                <c:pt idx="51387">
                  <c:v>3.2046030000000001</c:v>
                </c:pt>
                <c:pt idx="51388">
                  <c:v>3.210493</c:v>
                </c:pt>
                <c:pt idx="51389">
                  <c:v>3.214099</c:v>
                </c:pt>
                <c:pt idx="51390">
                  <c:v>3.2184020000000002</c:v>
                </c:pt>
                <c:pt idx="51391">
                  <c:v>3.221479</c:v>
                </c:pt>
                <c:pt idx="51392">
                  <c:v>3.2220080000000002</c:v>
                </c:pt>
                <c:pt idx="51393">
                  <c:v>3.2215750000000001</c:v>
                </c:pt>
                <c:pt idx="51394">
                  <c:v>3.2207340000000002</c:v>
                </c:pt>
                <c:pt idx="51395">
                  <c:v>3.2215989999999999</c:v>
                </c:pt>
                <c:pt idx="51396">
                  <c:v>3.2209020000000002</c:v>
                </c:pt>
                <c:pt idx="51397">
                  <c:v>3.2253500000000002</c:v>
                </c:pt>
                <c:pt idx="51398">
                  <c:v>3.22071</c:v>
                </c:pt>
                <c:pt idx="51399">
                  <c:v>3.2134019999999999</c:v>
                </c:pt>
                <c:pt idx="51400">
                  <c:v>3.2105649999999999</c:v>
                </c:pt>
                <c:pt idx="51401">
                  <c:v>3.2088580000000002</c:v>
                </c:pt>
                <c:pt idx="51402">
                  <c:v>3.2089539999999999</c:v>
                </c:pt>
                <c:pt idx="51403">
                  <c:v>3.2156370000000001</c:v>
                </c:pt>
                <c:pt idx="51404">
                  <c:v>3.2098200000000001</c:v>
                </c:pt>
                <c:pt idx="51405">
                  <c:v>3.2091940000000001</c:v>
                </c:pt>
                <c:pt idx="51406">
                  <c:v>3.207103</c:v>
                </c:pt>
                <c:pt idx="51407">
                  <c:v>3.206213</c:v>
                </c:pt>
                <c:pt idx="51408">
                  <c:v>3.2180659999999999</c:v>
                </c:pt>
                <c:pt idx="51409">
                  <c:v>3.2278739999999999</c:v>
                </c:pt>
                <c:pt idx="51410">
                  <c:v>3.2328739999999998</c:v>
                </c:pt>
                <c:pt idx="51411">
                  <c:v>3.2250610000000002</c:v>
                </c:pt>
                <c:pt idx="51412">
                  <c:v>3.2164549999999998</c:v>
                </c:pt>
                <c:pt idx="51413">
                  <c:v>3.2166709999999998</c:v>
                </c:pt>
                <c:pt idx="51414">
                  <c:v>3.217705</c:v>
                </c:pt>
                <c:pt idx="51415">
                  <c:v>3.220421</c:v>
                </c:pt>
                <c:pt idx="51416">
                  <c:v>3.2222</c:v>
                </c:pt>
                <c:pt idx="51417">
                  <c:v>3.2176330000000002</c:v>
                </c:pt>
                <c:pt idx="51418">
                  <c:v>3.2159260000000001</c:v>
                </c:pt>
                <c:pt idx="51419">
                  <c:v>3.211767</c:v>
                </c:pt>
                <c:pt idx="51420">
                  <c:v>3.2141709999999999</c:v>
                </c:pt>
                <c:pt idx="51421">
                  <c:v>3.2143389999999998</c:v>
                </c:pt>
                <c:pt idx="51422">
                  <c:v>3.2160700000000002</c:v>
                </c:pt>
                <c:pt idx="51423">
                  <c:v>3.217873</c:v>
                </c:pt>
                <c:pt idx="51424">
                  <c:v>3.2153489999999998</c:v>
                </c:pt>
                <c:pt idx="51425">
                  <c:v>3.2121029999999999</c:v>
                </c:pt>
                <c:pt idx="51426">
                  <c:v>3.207055</c:v>
                </c:pt>
                <c:pt idx="51427">
                  <c:v>3.209435</c:v>
                </c:pt>
                <c:pt idx="51428">
                  <c:v>3.2150840000000001</c:v>
                </c:pt>
                <c:pt idx="51429">
                  <c:v>3.2174640000000001</c:v>
                </c:pt>
                <c:pt idx="51430">
                  <c:v>3.2193879999999999</c:v>
                </c:pt>
                <c:pt idx="51431">
                  <c:v>3.2235710000000002</c:v>
                </c:pt>
                <c:pt idx="51432">
                  <c:v>3.2280899999999999</c:v>
                </c:pt>
                <c:pt idx="51433">
                  <c:v>3.2293880000000001</c:v>
                </c:pt>
                <c:pt idx="51434">
                  <c:v>3.2315040000000002</c:v>
                </c:pt>
                <c:pt idx="51435">
                  <c:v>3.2217199999999999</c:v>
                </c:pt>
                <c:pt idx="51436">
                  <c:v>3.2148919999999999</c:v>
                </c:pt>
                <c:pt idx="51437">
                  <c:v>3.2176330000000002</c:v>
                </c:pt>
                <c:pt idx="51438">
                  <c:v>3.217921</c:v>
                </c:pt>
                <c:pt idx="51439">
                  <c:v>3.2190750000000001</c:v>
                </c:pt>
                <c:pt idx="51440">
                  <c:v>3.220037</c:v>
                </c:pt>
                <c:pt idx="51441">
                  <c:v>3.221816</c:v>
                </c:pt>
                <c:pt idx="51442">
                  <c:v>3.2195800000000001</c:v>
                </c:pt>
                <c:pt idx="51443">
                  <c:v>3.2136900000000002</c:v>
                </c:pt>
                <c:pt idx="51444">
                  <c:v>3.2143630000000001</c:v>
                </c:pt>
                <c:pt idx="51445">
                  <c:v>3.2148919999999999</c:v>
                </c:pt>
                <c:pt idx="51446">
                  <c:v>3.2123439999999999</c:v>
                </c:pt>
                <c:pt idx="51447">
                  <c:v>3.2202769999999998</c:v>
                </c:pt>
                <c:pt idx="51448">
                  <c:v>3.225085</c:v>
                </c:pt>
                <c:pt idx="51449">
                  <c:v>3.227417</c:v>
                </c:pt>
                <c:pt idx="51450">
                  <c:v>3.2304219999999999</c:v>
                </c:pt>
                <c:pt idx="51451">
                  <c:v>3.2303500000000001</c:v>
                </c:pt>
                <c:pt idx="51452">
                  <c:v>3.235976</c:v>
                </c:pt>
                <c:pt idx="51453">
                  <c:v>3.2375859999999999</c:v>
                </c:pt>
                <c:pt idx="51454">
                  <c:v>3.2298930000000001</c:v>
                </c:pt>
                <c:pt idx="51455">
                  <c:v>3.232297</c:v>
                </c:pt>
                <c:pt idx="51456">
                  <c:v>3.236456</c:v>
                </c:pt>
                <c:pt idx="51457">
                  <c:v>3.2309269999999999</c:v>
                </c:pt>
                <c:pt idx="51458">
                  <c:v>3.223859</c:v>
                </c:pt>
                <c:pt idx="51459">
                  <c:v>3.2202289999999998</c:v>
                </c:pt>
                <c:pt idx="51460">
                  <c:v>3.220494</c:v>
                </c:pt>
                <c:pt idx="51461">
                  <c:v>3.2197719999999999</c:v>
                </c:pt>
                <c:pt idx="51462">
                  <c:v>3.225085</c:v>
                </c:pt>
                <c:pt idx="51463">
                  <c:v>3.224653</c:v>
                </c:pt>
                <c:pt idx="51464">
                  <c:v>3.2247970000000001</c:v>
                </c:pt>
                <c:pt idx="51465">
                  <c:v>3.2270089999999998</c:v>
                </c:pt>
                <c:pt idx="51466">
                  <c:v>3.2191709999999998</c:v>
                </c:pt>
                <c:pt idx="51467">
                  <c:v>3.2156850000000001</c:v>
                </c:pt>
                <c:pt idx="51468">
                  <c:v>3.2211180000000001</c:v>
                </c:pt>
                <c:pt idx="51469">
                  <c:v>3.2254939999999999</c:v>
                </c:pt>
                <c:pt idx="51470">
                  <c:v>3.2395580000000002</c:v>
                </c:pt>
                <c:pt idx="51471">
                  <c:v>3.2642470000000001</c:v>
                </c:pt>
                <c:pt idx="51472">
                  <c:v>3.278575</c:v>
                </c:pt>
                <c:pt idx="51473">
                  <c:v>3.2851620000000001</c:v>
                </c:pt>
                <c:pt idx="51474">
                  <c:v>3.2833839999999999</c:v>
                </c:pt>
                <c:pt idx="51475">
                  <c:v>3.2700650000000002</c:v>
                </c:pt>
                <c:pt idx="51476">
                  <c:v>3.2476349999999998</c:v>
                </c:pt>
                <c:pt idx="51477">
                  <c:v>3.2171280000000002</c:v>
                </c:pt>
                <c:pt idx="51478">
                  <c:v>3.190178</c:v>
                </c:pt>
                <c:pt idx="51479">
                  <c:v>3.1811389999999999</c:v>
                </c:pt>
                <c:pt idx="51480">
                  <c:v>3.1920289999999998</c:v>
                </c:pt>
                <c:pt idx="51481">
                  <c:v>3.198496</c:v>
                </c:pt>
                <c:pt idx="51482">
                  <c:v>3.1965729999999999</c:v>
                </c:pt>
                <c:pt idx="51483">
                  <c:v>3.203497</c:v>
                </c:pt>
                <c:pt idx="51484">
                  <c:v>3.210709</c:v>
                </c:pt>
                <c:pt idx="51485">
                  <c:v>3.2082570000000001</c:v>
                </c:pt>
                <c:pt idx="51486">
                  <c:v>3.2066219999999999</c:v>
                </c:pt>
                <c:pt idx="51487">
                  <c:v>3.20506</c:v>
                </c:pt>
                <c:pt idx="51488">
                  <c:v>3.2193160000000001</c:v>
                </c:pt>
                <c:pt idx="51489">
                  <c:v>3.2289319999999999</c:v>
                </c:pt>
                <c:pt idx="51490">
                  <c:v>3.2262149999999998</c:v>
                </c:pt>
                <c:pt idx="51491">
                  <c:v>3.2248209999999999</c:v>
                </c:pt>
                <c:pt idx="51492">
                  <c:v>3.2299410000000002</c:v>
                </c:pt>
                <c:pt idx="51493">
                  <c:v>3.234918</c:v>
                </c:pt>
                <c:pt idx="51494">
                  <c:v>3.2328260000000002</c:v>
                </c:pt>
                <c:pt idx="51495">
                  <c:v>3.2314560000000001</c:v>
                </c:pt>
                <c:pt idx="51496">
                  <c:v>3.23047</c:v>
                </c:pt>
                <c:pt idx="51497">
                  <c:v>3.2299899999999999</c:v>
                </c:pt>
                <c:pt idx="51498">
                  <c:v>3.2345090000000001</c:v>
                </c:pt>
                <c:pt idx="51499">
                  <c:v>3.2289080000000001</c:v>
                </c:pt>
                <c:pt idx="51500">
                  <c:v>3.2236189999999998</c:v>
                </c:pt>
                <c:pt idx="51501">
                  <c:v>3.2178010000000001</c:v>
                </c:pt>
                <c:pt idx="51502">
                  <c:v>3.2119110000000002</c:v>
                </c:pt>
                <c:pt idx="51503">
                  <c:v>3.216431</c:v>
                </c:pt>
                <c:pt idx="51504">
                  <c:v>3.218594</c:v>
                </c:pt>
                <c:pt idx="51505">
                  <c:v>3.218642</c:v>
                </c:pt>
                <c:pt idx="51506">
                  <c:v>3.2259030000000002</c:v>
                </c:pt>
                <c:pt idx="51507">
                  <c:v>3.2294130000000001</c:v>
                </c:pt>
                <c:pt idx="51508">
                  <c:v>3.2258309999999999</c:v>
                </c:pt>
                <c:pt idx="51509">
                  <c:v>3.2244120000000001</c:v>
                </c:pt>
                <c:pt idx="51510">
                  <c:v>3.2262870000000001</c:v>
                </c:pt>
                <c:pt idx="51511">
                  <c:v>3.2278739999999999</c:v>
                </c:pt>
                <c:pt idx="51512">
                  <c:v>3.2267920000000001</c:v>
                </c:pt>
                <c:pt idx="51513">
                  <c:v>3.225085</c:v>
                </c:pt>
                <c:pt idx="51514">
                  <c:v>3.2265039999999998</c:v>
                </c:pt>
                <c:pt idx="51515">
                  <c:v>3.223811</c:v>
                </c:pt>
                <c:pt idx="51516">
                  <c:v>3.2248450000000002</c:v>
                </c:pt>
                <c:pt idx="51517">
                  <c:v>3.2197239999999998</c:v>
                </c:pt>
                <c:pt idx="51518">
                  <c:v>3.2127520000000001</c:v>
                </c:pt>
                <c:pt idx="51519">
                  <c:v>3.2135220000000002</c:v>
                </c:pt>
                <c:pt idx="51520">
                  <c:v>3.214099</c:v>
                </c:pt>
                <c:pt idx="51521">
                  <c:v>3.2247249999999998</c:v>
                </c:pt>
                <c:pt idx="51522">
                  <c:v>3.2286190000000001</c:v>
                </c:pt>
                <c:pt idx="51523">
                  <c:v>3.22559</c:v>
                </c:pt>
                <c:pt idx="51524">
                  <c:v>3.2185700000000002</c:v>
                </c:pt>
                <c:pt idx="51525">
                  <c:v>3.217921</c:v>
                </c:pt>
                <c:pt idx="51526">
                  <c:v>3.217921</c:v>
                </c:pt>
                <c:pt idx="51527">
                  <c:v>3.216431</c:v>
                </c:pt>
                <c:pt idx="51528">
                  <c:v>3.220926</c:v>
                </c:pt>
                <c:pt idx="51529">
                  <c:v>3.2262629999999999</c:v>
                </c:pt>
                <c:pt idx="51530">
                  <c:v>3.2298930000000001</c:v>
                </c:pt>
                <c:pt idx="51531">
                  <c:v>3.2278980000000002</c:v>
                </c:pt>
                <c:pt idx="51532">
                  <c:v>3.2246769999999998</c:v>
                </c:pt>
                <c:pt idx="51533">
                  <c:v>3.2278500000000001</c:v>
                </c:pt>
                <c:pt idx="51534">
                  <c:v>3.2309510000000001</c:v>
                </c:pt>
                <c:pt idx="51535">
                  <c:v>3.2264080000000002</c:v>
                </c:pt>
                <c:pt idx="51536">
                  <c:v>3.2178490000000002</c:v>
                </c:pt>
                <c:pt idx="51537">
                  <c:v>3.2188349999999999</c:v>
                </c:pt>
                <c:pt idx="51538">
                  <c:v>3.2214070000000001</c:v>
                </c:pt>
                <c:pt idx="51539">
                  <c:v>3.2194600000000002</c:v>
                </c:pt>
                <c:pt idx="51540">
                  <c:v>3.2227290000000002</c:v>
                </c:pt>
                <c:pt idx="51541">
                  <c:v>3.2303500000000001</c:v>
                </c:pt>
                <c:pt idx="51542">
                  <c:v>3.2329949999999998</c:v>
                </c:pt>
                <c:pt idx="51543">
                  <c:v>3.224701</c:v>
                </c:pt>
                <c:pt idx="51544">
                  <c:v>3.2204449999999998</c:v>
                </c:pt>
                <c:pt idx="51545">
                  <c:v>3.2223449999999998</c:v>
                </c:pt>
                <c:pt idx="51546">
                  <c:v>3.2280180000000001</c:v>
                </c:pt>
                <c:pt idx="51547">
                  <c:v>3.230302</c:v>
                </c:pt>
                <c:pt idx="51548">
                  <c:v>3.2294130000000001</c:v>
                </c:pt>
                <c:pt idx="51549">
                  <c:v>3.231865</c:v>
                </c:pt>
                <c:pt idx="51550">
                  <c:v>3.2338360000000002</c:v>
                </c:pt>
                <c:pt idx="51551">
                  <c:v>3.2360000000000002</c:v>
                </c:pt>
                <c:pt idx="51552">
                  <c:v>3.234124</c:v>
                </c:pt>
                <c:pt idx="51553">
                  <c:v>3.2308309999999998</c:v>
                </c:pt>
                <c:pt idx="51554">
                  <c:v>3.2280660000000001</c:v>
                </c:pt>
                <c:pt idx="51555">
                  <c:v>3.2263829999999998</c:v>
                </c:pt>
                <c:pt idx="51556">
                  <c:v>3.2284510000000002</c:v>
                </c:pt>
                <c:pt idx="51557">
                  <c:v>3.2208060000000001</c:v>
                </c:pt>
                <c:pt idx="51558">
                  <c:v>3.2171759999999998</c:v>
                </c:pt>
                <c:pt idx="51559">
                  <c:v>3.2185700000000002</c:v>
                </c:pt>
                <c:pt idx="51560">
                  <c:v>3.2222240000000002</c:v>
                </c:pt>
                <c:pt idx="51561">
                  <c:v>3.2213349999999998</c:v>
                </c:pt>
                <c:pt idx="51562">
                  <c:v>3.2263350000000002</c:v>
                </c:pt>
                <c:pt idx="51563">
                  <c:v>3.2317200000000001</c:v>
                </c:pt>
                <c:pt idx="51564">
                  <c:v>3.2316720000000001</c:v>
                </c:pt>
                <c:pt idx="51565">
                  <c:v>3.2311190000000001</c:v>
                </c:pt>
                <c:pt idx="51566">
                  <c:v>3.2320570000000002</c:v>
                </c:pt>
                <c:pt idx="51567">
                  <c:v>3.2332830000000001</c:v>
                </c:pt>
                <c:pt idx="51568">
                  <c:v>3.221479</c:v>
                </c:pt>
                <c:pt idx="51569">
                  <c:v>3.2185700000000002</c:v>
                </c:pt>
                <c:pt idx="51570">
                  <c:v>3.2282829999999998</c:v>
                </c:pt>
                <c:pt idx="51571">
                  <c:v>3.2335470000000002</c:v>
                </c:pt>
                <c:pt idx="51572">
                  <c:v>3.2331150000000002</c:v>
                </c:pt>
                <c:pt idx="51573">
                  <c:v>3.2293159999999999</c:v>
                </c:pt>
                <c:pt idx="51574">
                  <c:v>3.2297009999999999</c:v>
                </c:pt>
                <c:pt idx="51575">
                  <c:v>3.230591</c:v>
                </c:pt>
                <c:pt idx="51576">
                  <c:v>3.232634</c:v>
                </c:pt>
                <c:pt idx="51577">
                  <c:v>3.226648</c:v>
                </c:pt>
                <c:pt idx="51578">
                  <c:v>3.222321</c:v>
                </c:pt>
                <c:pt idx="51579">
                  <c:v>3.2233540000000001</c:v>
                </c:pt>
                <c:pt idx="51580">
                  <c:v>3.2240030000000002</c:v>
                </c:pt>
                <c:pt idx="51581">
                  <c:v>3.2532130000000001</c:v>
                </c:pt>
                <c:pt idx="51582">
                  <c:v>3.26355</c:v>
                </c:pt>
                <c:pt idx="51583">
                  <c:v>3.267252</c:v>
                </c:pt>
                <c:pt idx="51584">
                  <c:v>3.261314</c:v>
                </c:pt>
                <c:pt idx="51585">
                  <c:v>3.254775</c:v>
                </c:pt>
                <c:pt idx="51586">
                  <c:v>3.2368410000000001</c:v>
                </c:pt>
                <c:pt idx="51587">
                  <c:v>3.2219600000000002</c:v>
                </c:pt>
                <c:pt idx="51588">
                  <c:v>3.2052040000000002</c:v>
                </c:pt>
                <c:pt idx="51589">
                  <c:v>3.2210459999999999</c:v>
                </c:pt>
                <c:pt idx="51590">
                  <c:v>3.2474910000000001</c:v>
                </c:pt>
                <c:pt idx="51591">
                  <c:v>3.2554240000000001</c:v>
                </c:pt>
                <c:pt idx="51592">
                  <c:v>3.2460490000000002</c:v>
                </c:pt>
                <c:pt idx="51593">
                  <c:v>3.223306</c:v>
                </c:pt>
                <c:pt idx="51594">
                  <c:v>3.2006600000000001</c:v>
                </c:pt>
                <c:pt idx="51595">
                  <c:v>3.1927509999999999</c:v>
                </c:pt>
                <c:pt idx="51596">
                  <c:v>3.1892170000000002</c:v>
                </c:pt>
                <c:pt idx="51597">
                  <c:v>3.1876540000000002</c:v>
                </c:pt>
                <c:pt idx="51598">
                  <c:v>3.185082</c:v>
                </c:pt>
                <c:pt idx="51599">
                  <c:v>3.1781579999999998</c:v>
                </c:pt>
                <c:pt idx="51600">
                  <c:v>3.1803940000000002</c:v>
                </c:pt>
                <c:pt idx="51601">
                  <c:v>3.189073</c:v>
                </c:pt>
                <c:pt idx="51602">
                  <c:v>3.1978469999999999</c:v>
                </c:pt>
                <c:pt idx="51603">
                  <c:v>3.2013090000000002</c:v>
                </c:pt>
                <c:pt idx="51604">
                  <c:v>3.2002999999999999</c:v>
                </c:pt>
                <c:pt idx="51605">
                  <c:v>3.1969820000000002</c:v>
                </c:pt>
                <c:pt idx="51606">
                  <c:v>3.202439</c:v>
                </c:pt>
                <c:pt idx="51607">
                  <c:v>3.2147480000000002</c:v>
                </c:pt>
                <c:pt idx="51608">
                  <c:v>3.2140270000000002</c:v>
                </c:pt>
                <c:pt idx="51609">
                  <c:v>3.2061649999999999</c:v>
                </c:pt>
                <c:pt idx="51610">
                  <c:v>3.205276</c:v>
                </c:pt>
                <c:pt idx="51611">
                  <c:v>3.207103</c:v>
                </c:pt>
                <c:pt idx="51612">
                  <c:v>3.212272</c:v>
                </c:pt>
                <c:pt idx="51613">
                  <c:v>3.22458</c:v>
                </c:pt>
                <c:pt idx="51614">
                  <c:v>3.2351580000000002</c:v>
                </c:pt>
                <c:pt idx="51615">
                  <c:v>3.242178</c:v>
                </c:pt>
                <c:pt idx="51616">
                  <c:v>3.241625</c:v>
                </c:pt>
                <c:pt idx="51617">
                  <c:v>3.2438850000000001</c:v>
                </c:pt>
                <c:pt idx="51618">
                  <c:v>3.2450389999999998</c:v>
                </c:pt>
                <c:pt idx="51619">
                  <c:v>3.2416010000000002</c:v>
                </c:pt>
                <c:pt idx="51620">
                  <c:v>3.2373940000000001</c:v>
                </c:pt>
                <c:pt idx="51621">
                  <c:v>3.2438129999999998</c:v>
                </c:pt>
                <c:pt idx="51622">
                  <c:v>3.2351580000000002</c:v>
                </c:pt>
                <c:pt idx="51623">
                  <c:v>3.2189070000000002</c:v>
                </c:pt>
                <c:pt idx="51624">
                  <c:v>3.216046</c:v>
                </c:pt>
                <c:pt idx="51625">
                  <c:v>3.216647</c:v>
                </c:pt>
                <c:pt idx="51626">
                  <c:v>3.2163110000000001</c:v>
                </c:pt>
                <c:pt idx="51627">
                  <c:v>3.223859</c:v>
                </c:pt>
                <c:pt idx="51628">
                  <c:v>3.228138</c:v>
                </c:pt>
                <c:pt idx="51629">
                  <c:v>3.2251569999999998</c:v>
                </c:pt>
                <c:pt idx="51630">
                  <c:v>3.22458</c:v>
                </c:pt>
                <c:pt idx="51631">
                  <c:v>3.2249409999999998</c:v>
                </c:pt>
                <c:pt idx="51632">
                  <c:v>3.2299410000000002</c:v>
                </c:pt>
                <c:pt idx="51633">
                  <c:v>3.2327539999999999</c:v>
                </c:pt>
                <c:pt idx="51634">
                  <c:v>3.2266720000000002</c:v>
                </c:pt>
                <c:pt idx="51635">
                  <c:v>3.2212869999999998</c:v>
                </c:pt>
                <c:pt idx="51636">
                  <c:v>3.2196280000000002</c:v>
                </c:pt>
                <c:pt idx="51637">
                  <c:v>3.2187139999999999</c:v>
                </c:pt>
                <c:pt idx="51638">
                  <c:v>3.217921</c:v>
                </c:pt>
                <c:pt idx="51639">
                  <c:v>3.214604</c:v>
                </c:pt>
                <c:pt idx="51640">
                  <c:v>3.2126800000000002</c:v>
                </c:pt>
                <c:pt idx="51641">
                  <c:v>3.213546</c:v>
                </c:pt>
                <c:pt idx="51642">
                  <c:v>3.221984</c:v>
                </c:pt>
                <c:pt idx="51643">
                  <c:v>3.225975</c:v>
                </c:pt>
                <c:pt idx="51644">
                  <c:v>3.2321770000000001</c:v>
                </c:pt>
                <c:pt idx="51645">
                  <c:v>3.2317450000000001</c:v>
                </c:pt>
                <c:pt idx="51646">
                  <c:v>3.2286429999999999</c:v>
                </c:pt>
                <c:pt idx="51647">
                  <c:v>3.2248209999999999</c:v>
                </c:pt>
                <c:pt idx="51648">
                  <c:v>3.2270810000000001</c:v>
                </c:pt>
                <c:pt idx="51649">
                  <c:v>3.2309030000000001</c:v>
                </c:pt>
                <c:pt idx="51650">
                  <c:v>3.2330909999999999</c:v>
                </c:pt>
                <c:pt idx="51651">
                  <c:v>3.2264550000000001</c:v>
                </c:pt>
                <c:pt idx="51652">
                  <c:v>3.2244120000000001</c:v>
                </c:pt>
                <c:pt idx="51653">
                  <c:v>3.2255419999999999</c:v>
                </c:pt>
                <c:pt idx="51654">
                  <c:v>3.2301820000000001</c:v>
                </c:pt>
                <c:pt idx="51655">
                  <c:v>3.2242199999999999</c:v>
                </c:pt>
                <c:pt idx="51656">
                  <c:v>3.2241240000000002</c:v>
                </c:pt>
                <c:pt idx="51657">
                  <c:v>3.222369</c:v>
                </c:pt>
                <c:pt idx="51658">
                  <c:v>3.2192430000000001</c:v>
                </c:pt>
                <c:pt idx="51659">
                  <c:v>3.2240030000000002</c:v>
                </c:pt>
                <c:pt idx="51660">
                  <c:v>3.2335959999999999</c:v>
                </c:pt>
                <c:pt idx="51661">
                  <c:v>3.235182</c:v>
                </c:pt>
                <c:pt idx="51662">
                  <c:v>3.236577</c:v>
                </c:pt>
                <c:pt idx="51663">
                  <c:v>3.2358310000000001</c:v>
                </c:pt>
                <c:pt idx="51664">
                  <c:v>3.2326820000000001</c:v>
                </c:pt>
                <c:pt idx="51665">
                  <c:v>3.2334510000000001</c:v>
                </c:pt>
                <c:pt idx="51666">
                  <c:v>3.2236669999999998</c:v>
                </c:pt>
                <c:pt idx="51667">
                  <c:v>3.2168869999999998</c:v>
                </c:pt>
                <c:pt idx="51668">
                  <c:v>3.2265760000000001</c:v>
                </c:pt>
                <c:pt idx="51669">
                  <c:v>3.2527560000000002</c:v>
                </c:pt>
                <c:pt idx="51670">
                  <c:v>3.2721089999999999</c:v>
                </c:pt>
                <c:pt idx="51671">
                  <c:v>3.2828789999999999</c:v>
                </c:pt>
                <c:pt idx="51672">
                  <c:v>3.2726130000000002</c:v>
                </c:pt>
                <c:pt idx="51673">
                  <c:v>3.2531400000000001</c:v>
                </c:pt>
                <c:pt idx="51674">
                  <c:v>3.2286429999999999</c:v>
                </c:pt>
                <c:pt idx="51675">
                  <c:v>3.2083050000000002</c:v>
                </c:pt>
                <c:pt idx="51676">
                  <c:v>3.1919089999999999</c:v>
                </c:pt>
                <c:pt idx="51677">
                  <c:v>3.17008</c:v>
                </c:pt>
                <c:pt idx="51678">
                  <c:v>3.171643</c:v>
                </c:pt>
                <c:pt idx="51679">
                  <c:v>3.189746</c:v>
                </c:pt>
                <c:pt idx="51680">
                  <c:v>3.2004199999999998</c:v>
                </c:pt>
                <c:pt idx="51681">
                  <c:v>3.2102520000000001</c:v>
                </c:pt>
                <c:pt idx="51682">
                  <c:v>3.211935</c:v>
                </c:pt>
                <c:pt idx="51683">
                  <c:v>3.213714</c:v>
                </c:pt>
                <c:pt idx="51684">
                  <c:v>3.2111900000000002</c:v>
                </c:pt>
                <c:pt idx="51685">
                  <c:v>3.2153489999999998</c:v>
                </c:pt>
                <c:pt idx="51686">
                  <c:v>3.2278259999999999</c:v>
                </c:pt>
                <c:pt idx="51687">
                  <c:v>3.228307</c:v>
                </c:pt>
                <c:pt idx="51688">
                  <c:v>3.2224170000000001</c:v>
                </c:pt>
                <c:pt idx="51689">
                  <c:v>3.2210459999999999</c:v>
                </c:pt>
                <c:pt idx="51690">
                  <c:v>3.2201330000000001</c:v>
                </c:pt>
                <c:pt idx="51691">
                  <c:v>3.2145800000000002</c:v>
                </c:pt>
                <c:pt idx="51692">
                  <c:v>3.20655</c:v>
                </c:pt>
                <c:pt idx="51693">
                  <c:v>3.2057090000000001</c:v>
                </c:pt>
                <c:pt idx="51694">
                  <c:v>3.2056119999999999</c:v>
                </c:pt>
                <c:pt idx="51695">
                  <c:v>3.204386</c:v>
                </c:pt>
                <c:pt idx="51696">
                  <c:v>3.2106849999999998</c:v>
                </c:pt>
                <c:pt idx="51697">
                  <c:v>3.216647</c:v>
                </c:pt>
                <c:pt idx="51698">
                  <c:v>3.2177289999999998</c:v>
                </c:pt>
                <c:pt idx="51699">
                  <c:v>3.2175609999999999</c:v>
                </c:pt>
                <c:pt idx="51700">
                  <c:v>3.2177769999999999</c:v>
                </c:pt>
                <c:pt idx="51701">
                  <c:v>3.2161179999999998</c:v>
                </c:pt>
                <c:pt idx="51702">
                  <c:v>3.2168389999999998</c:v>
                </c:pt>
                <c:pt idx="51703">
                  <c:v>3.2182580000000001</c:v>
                </c:pt>
                <c:pt idx="51704">
                  <c:v>3.224653</c:v>
                </c:pt>
                <c:pt idx="51705">
                  <c:v>3.2259509999999998</c:v>
                </c:pt>
                <c:pt idx="51706">
                  <c:v>3.225975</c:v>
                </c:pt>
                <c:pt idx="51707">
                  <c:v>3.2265760000000001</c:v>
                </c:pt>
                <c:pt idx="51708">
                  <c:v>3.2265760000000001</c:v>
                </c:pt>
                <c:pt idx="51709">
                  <c:v>3.2224170000000001</c:v>
                </c:pt>
                <c:pt idx="51710">
                  <c:v>3.2217440000000002</c:v>
                </c:pt>
                <c:pt idx="51711">
                  <c:v>3.225422</c:v>
                </c:pt>
                <c:pt idx="51712">
                  <c:v>3.2240509999999998</c:v>
                </c:pt>
                <c:pt idx="51713">
                  <c:v>3.2187869999999998</c:v>
                </c:pt>
                <c:pt idx="51714">
                  <c:v>3.212199</c:v>
                </c:pt>
                <c:pt idx="51715">
                  <c:v>3.212224</c:v>
                </c:pt>
                <c:pt idx="51716">
                  <c:v>3.2125119999999998</c:v>
                </c:pt>
                <c:pt idx="51717">
                  <c:v>3.209603</c:v>
                </c:pt>
                <c:pt idx="51718">
                  <c:v>3.2156850000000001</c:v>
                </c:pt>
                <c:pt idx="51719">
                  <c:v>3.2204449999999998</c:v>
                </c:pt>
                <c:pt idx="51720">
                  <c:v>3.2251089999999998</c:v>
                </c:pt>
                <c:pt idx="51721">
                  <c:v>3.2322009999999999</c:v>
                </c:pt>
                <c:pt idx="51722">
                  <c:v>3.2335470000000002</c:v>
                </c:pt>
                <c:pt idx="51723">
                  <c:v>3.2332350000000001</c:v>
                </c:pt>
                <c:pt idx="51724">
                  <c:v>3.2330670000000001</c:v>
                </c:pt>
                <c:pt idx="51725">
                  <c:v>3.233355</c:v>
                </c:pt>
                <c:pt idx="51726">
                  <c:v>3.2286429999999999</c:v>
                </c:pt>
                <c:pt idx="51727">
                  <c:v>3.2359040000000001</c:v>
                </c:pt>
                <c:pt idx="51728">
                  <c:v>3.2454960000000002</c:v>
                </c:pt>
                <c:pt idx="51729">
                  <c:v>3.244774</c:v>
                </c:pt>
                <c:pt idx="51730">
                  <c:v>3.2363360000000001</c:v>
                </c:pt>
                <c:pt idx="51731">
                  <c:v>3.2241240000000002</c:v>
                </c:pt>
                <c:pt idx="51732">
                  <c:v>3.223811</c:v>
                </c:pt>
                <c:pt idx="51733">
                  <c:v>3.2152769999999999</c:v>
                </c:pt>
                <c:pt idx="51734">
                  <c:v>3.2129690000000002</c:v>
                </c:pt>
                <c:pt idx="51735">
                  <c:v>3.2169590000000001</c:v>
                </c:pt>
                <c:pt idx="51736">
                  <c:v>3.2219359999999999</c:v>
                </c:pt>
                <c:pt idx="51737">
                  <c:v>3.2234750000000001</c:v>
                </c:pt>
                <c:pt idx="51738">
                  <c:v>3.2236910000000001</c:v>
                </c:pt>
                <c:pt idx="51739">
                  <c:v>3.2253020000000001</c:v>
                </c:pt>
                <c:pt idx="51740">
                  <c:v>3.2274889999999998</c:v>
                </c:pt>
                <c:pt idx="51741">
                  <c:v>3.2294610000000001</c:v>
                </c:pt>
                <c:pt idx="51742">
                  <c:v>3.2302300000000002</c:v>
                </c:pt>
                <c:pt idx="51743">
                  <c:v>3.231071</c:v>
                </c:pt>
                <c:pt idx="51744">
                  <c:v>3.229749</c:v>
                </c:pt>
                <c:pt idx="51745">
                  <c:v>3.2319369999999998</c:v>
                </c:pt>
                <c:pt idx="51746">
                  <c:v>3.2344849999999998</c:v>
                </c:pt>
                <c:pt idx="51747">
                  <c:v>3.2287400000000002</c:v>
                </c:pt>
                <c:pt idx="51748">
                  <c:v>3.2328739999999998</c:v>
                </c:pt>
                <c:pt idx="51749">
                  <c:v>3.235471</c:v>
                </c:pt>
                <c:pt idx="51750">
                  <c:v>3.2327059999999999</c:v>
                </c:pt>
                <c:pt idx="51751">
                  <c:v>3.2281140000000001</c:v>
                </c:pt>
                <c:pt idx="51752">
                  <c:v>3.2252540000000001</c:v>
                </c:pt>
                <c:pt idx="51753">
                  <c:v>3.2198440000000002</c:v>
                </c:pt>
                <c:pt idx="51754">
                  <c:v>3.2114060000000002</c:v>
                </c:pt>
                <c:pt idx="51755">
                  <c:v>3.198569</c:v>
                </c:pt>
                <c:pt idx="51756">
                  <c:v>3.1924860000000002</c:v>
                </c:pt>
                <c:pt idx="51757">
                  <c:v>3.1966929999999998</c:v>
                </c:pt>
                <c:pt idx="51758">
                  <c:v>3.2008519999999998</c:v>
                </c:pt>
                <c:pt idx="51759">
                  <c:v>3.207319</c:v>
                </c:pt>
                <c:pt idx="51760">
                  <c:v>3.2171280000000002</c:v>
                </c:pt>
                <c:pt idx="51761">
                  <c:v>3.2214309999999999</c:v>
                </c:pt>
                <c:pt idx="51762">
                  <c:v>3.2324660000000001</c:v>
                </c:pt>
                <c:pt idx="51763">
                  <c:v>3.2416489999999998</c:v>
                </c:pt>
                <c:pt idx="51764">
                  <c:v>3.2594630000000002</c:v>
                </c:pt>
                <c:pt idx="51765">
                  <c:v>3.2836240000000001</c:v>
                </c:pt>
                <c:pt idx="51766">
                  <c:v>3.2858839999999998</c:v>
                </c:pt>
                <c:pt idx="51767">
                  <c:v>3.2695120000000002</c:v>
                </c:pt>
                <c:pt idx="51768">
                  <c:v>3.2510970000000001</c:v>
                </c:pt>
                <c:pt idx="51769">
                  <c:v>3.2271049999999999</c:v>
                </c:pt>
                <c:pt idx="51770">
                  <c:v>3.2103000000000002</c:v>
                </c:pt>
                <c:pt idx="51771">
                  <c:v>3.2035930000000001</c:v>
                </c:pt>
                <c:pt idx="51772">
                  <c:v>3.1929669999999999</c:v>
                </c:pt>
                <c:pt idx="51773">
                  <c:v>3.1921979999999999</c:v>
                </c:pt>
                <c:pt idx="51774">
                  <c:v>3.1947939999999999</c:v>
                </c:pt>
                <c:pt idx="51775">
                  <c:v>3.220494</c:v>
                </c:pt>
                <c:pt idx="51776">
                  <c:v>3.213762</c:v>
                </c:pt>
                <c:pt idx="51777">
                  <c:v>3.2143869999999999</c:v>
                </c:pt>
                <c:pt idx="51778">
                  <c:v>3.2135220000000002</c:v>
                </c:pt>
                <c:pt idx="51779">
                  <c:v>3.2147480000000002</c:v>
                </c:pt>
                <c:pt idx="51780">
                  <c:v>3.2203970000000002</c:v>
                </c:pt>
                <c:pt idx="51781">
                  <c:v>3.2230180000000002</c:v>
                </c:pt>
                <c:pt idx="51782">
                  <c:v>3.220974</c:v>
                </c:pt>
                <c:pt idx="51783">
                  <c:v>3.2197480000000001</c:v>
                </c:pt>
                <c:pt idx="51784">
                  <c:v>3.2238829999999998</c:v>
                </c:pt>
                <c:pt idx="51785">
                  <c:v>3.2226810000000001</c:v>
                </c:pt>
                <c:pt idx="51786">
                  <c:v>3.2230660000000002</c:v>
                </c:pt>
                <c:pt idx="51787">
                  <c:v>3.218979</c:v>
                </c:pt>
                <c:pt idx="51788">
                  <c:v>3.212704</c:v>
                </c:pt>
                <c:pt idx="51789">
                  <c:v>3.2132329999999998</c:v>
                </c:pt>
                <c:pt idx="51790">
                  <c:v>3.207776</c:v>
                </c:pt>
                <c:pt idx="51791">
                  <c:v>3.2105890000000001</c:v>
                </c:pt>
                <c:pt idx="51792">
                  <c:v>3.2107570000000001</c:v>
                </c:pt>
                <c:pt idx="51793">
                  <c:v>3.2102759999999999</c:v>
                </c:pt>
                <c:pt idx="51794">
                  <c:v>3.2134260000000001</c:v>
                </c:pt>
                <c:pt idx="51795">
                  <c:v>3.2589100000000002</c:v>
                </c:pt>
                <c:pt idx="51796">
                  <c:v>3.2902110000000002</c:v>
                </c:pt>
                <c:pt idx="51797">
                  <c:v>3.2988659999999999</c:v>
                </c:pt>
                <c:pt idx="51798">
                  <c:v>3.2872780000000001</c:v>
                </c:pt>
                <c:pt idx="51799">
                  <c:v>3.2658339999999999</c:v>
                </c:pt>
                <c:pt idx="51800">
                  <c:v>3.2332589999999999</c:v>
                </c:pt>
                <c:pt idx="51801">
                  <c:v>3.2102279999999999</c:v>
                </c:pt>
                <c:pt idx="51802">
                  <c:v>3.1845530000000002</c:v>
                </c:pt>
                <c:pt idx="51803">
                  <c:v>3.163157</c:v>
                </c:pt>
                <c:pt idx="51804">
                  <c:v>3.171643</c:v>
                </c:pt>
                <c:pt idx="51805">
                  <c:v>3.1878709999999999</c:v>
                </c:pt>
                <c:pt idx="51806">
                  <c:v>3.1888559999999999</c:v>
                </c:pt>
                <c:pt idx="51807">
                  <c:v>3.1960920000000002</c:v>
                </c:pt>
                <c:pt idx="51808">
                  <c:v>3.1969099999999999</c:v>
                </c:pt>
                <c:pt idx="51809">
                  <c:v>3.195611</c:v>
                </c:pt>
                <c:pt idx="51810">
                  <c:v>3.194626</c:v>
                </c:pt>
                <c:pt idx="51811">
                  <c:v>3.1952750000000001</c:v>
                </c:pt>
                <c:pt idx="51812">
                  <c:v>3.1965729999999999</c:v>
                </c:pt>
                <c:pt idx="51813">
                  <c:v>3.1960679999999999</c:v>
                </c:pt>
                <c:pt idx="51814">
                  <c:v>3.2037369999999998</c:v>
                </c:pt>
                <c:pt idx="51815">
                  <c:v>3.2170559999999999</c:v>
                </c:pt>
                <c:pt idx="51816">
                  <c:v>3.2186659999999998</c:v>
                </c:pt>
                <c:pt idx="51817">
                  <c:v>3.2151320000000001</c:v>
                </c:pt>
                <c:pt idx="51818">
                  <c:v>3.2187389999999998</c:v>
                </c:pt>
                <c:pt idx="51819">
                  <c:v>3.2210709999999998</c:v>
                </c:pt>
                <c:pt idx="51820">
                  <c:v>3.2206139999999999</c:v>
                </c:pt>
                <c:pt idx="51821">
                  <c:v>3.2159499999999999</c:v>
                </c:pt>
                <c:pt idx="51822">
                  <c:v>3.2210709999999998</c:v>
                </c:pt>
                <c:pt idx="51823">
                  <c:v>3.2239550000000001</c:v>
                </c:pt>
                <c:pt idx="51824">
                  <c:v>3.2199170000000001</c:v>
                </c:pt>
                <c:pt idx="51825">
                  <c:v>3.215036</c:v>
                </c:pt>
                <c:pt idx="51826">
                  <c:v>3.2088100000000002</c:v>
                </c:pt>
                <c:pt idx="51827">
                  <c:v>3.2107570000000001</c:v>
                </c:pt>
                <c:pt idx="51828">
                  <c:v>3.2093150000000001</c:v>
                </c:pt>
                <c:pt idx="51829">
                  <c:v>3.2131609999999999</c:v>
                </c:pt>
                <c:pt idx="51830">
                  <c:v>3.2176809999999998</c:v>
                </c:pt>
                <c:pt idx="51831">
                  <c:v>3.2177769999999999</c:v>
                </c:pt>
                <c:pt idx="51832">
                  <c:v>3.2213349999999998</c:v>
                </c:pt>
                <c:pt idx="51833">
                  <c:v>3.2189549999999998</c:v>
                </c:pt>
                <c:pt idx="51834">
                  <c:v>3.2130890000000001</c:v>
                </c:pt>
                <c:pt idx="51835">
                  <c:v>3.2125599999999999</c:v>
                </c:pt>
                <c:pt idx="51836">
                  <c:v>3.2178010000000001</c:v>
                </c:pt>
                <c:pt idx="51837">
                  <c:v>3.2186900000000001</c:v>
                </c:pt>
                <c:pt idx="51838">
                  <c:v>3.2152769999999999</c:v>
                </c:pt>
                <c:pt idx="51839">
                  <c:v>3.2210459999999999</c:v>
                </c:pt>
                <c:pt idx="51840">
                  <c:v>3.2285710000000001</c:v>
                </c:pt>
                <c:pt idx="51841">
                  <c:v>3.222032</c:v>
                </c:pt>
                <c:pt idx="51842">
                  <c:v>3.2211910000000001</c:v>
                </c:pt>
                <c:pt idx="51843">
                  <c:v>3.2254700000000001</c:v>
                </c:pt>
                <c:pt idx="51844">
                  <c:v>3.227754</c:v>
                </c:pt>
                <c:pt idx="51845">
                  <c:v>3.2221280000000001</c:v>
                </c:pt>
                <c:pt idx="51846">
                  <c:v>3.2186900000000001</c:v>
                </c:pt>
                <c:pt idx="51847">
                  <c:v>3.2212149999999999</c:v>
                </c:pt>
                <c:pt idx="51848">
                  <c:v>3.2193399999999999</c:v>
                </c:pt>
                <c:pt idx="51849">
                  <c:v>3.214604</c:v>
                </c:pt>
                <c:pt idx="51850">
                  <c:v>3.215589</c:v>
                </c:pt>
                <c:pt idx="51851">
                  <c:v>3.2134740000000002</c:v>
                </c:pt>
                <c:pt idx="51852">
                  <c:v>3.2159499999999999</c:v>
                </c:pt>
                <c:pt idx="51853">
                  <c:v>3.2182819999999999</c:v>
                </c:pt>
                <c:pt idx="51854">
                  <c:v>3.2172480000000001</c:v>
                </c:pt>
                <c:pt idx="51855">
                  <c:v>3.2134260000000001</c:v>
                </c:pt>
                <c:pt idx="51856">
                  <c:v>3.2108050000000001</c:v>
                </c:pt>
                <c:pt idx="51857">
                  <c:v>3.2157580000000001</c:v>
                </c:pt>
                <c:pt idx="51858">
                  <c:v>3.2200850000000001</c:v>
                </c:pt>
                <c:pt idx="51859">
                  <c:v>3.2237629999999999</c:v>
                </c:pt>
                <c:pt idx="51860">
                  <c:v>3.2258779999999998</c:v>
                </c:pt>
                <c:pt idx="51861">
                  <c:v>3.225638</c:v>
                </c:pt>
                <c:pt idx="51862">
                  <c:v>3.2229700000000001</c:v>
                </c:pt>
                <c:pt idx="51863">
                  <c:v>3.218594</c:v>
                </c:pt>
                <c:pt idx="51864">
                  <c:v>3.2169120000000002</c:v>
                </c:pt>
                <c:pt idx="51865">
                  <c:v>3.2156129999999998</c:v>
                </c:pt>
                <c:pt idx="51866">
                  <c:v>3.2233299999999998</c:v>
                </c:pt>
                <c:pt idx="51867">
                  <c:v>3.2278500000000001</c:v>
                </c:pt>
                <c:pt idx="51868">
                  <c:v>3.2206139999999999</c:v>
                </c:pt>
                <c:pt idx="51869">
                  <c:v>3.2118869999999999</c:v>
                </c:pt>
                <c:pt idx="51870">
                  <c:v>3.2057090000000001</c:v>
                </c:pt>
                <c:pt idx="51871">
                  <c:v>3.2039059999999999</c:v>
                </c:pt>
                <c:pt idx="51872">
                  <c:v>3.2050109999999998</c:v>
                </c:pt>
                <c:pt idx="51873">
                  <c:v>3.2141229999999998</c:v>
                </c:pt>
                <c:pt idx="51874">
                  <c:v>3.218089</c:v>
                </c:pt>
                <c:pt idx="51875">
                  <c:v>3.2178249999999999</c:v>
                </c:pt>
                <c:pt idx="51876">
                  <c:v>3.2178010000000001</c:v>
                </c:pt>
                <c:pt idx="51877">
                  <c:v>3.2108050000000001</c:v>
                </c:pt>
                <c:pt idx="51878">
                  <c:v>3.2117909999999998</c:v>
                </c:pt>
                <c:pt idx="51879">
                  <c:v>3.218089</c:v>
                </c:pt>
                <c:pt idx="51880">
                  <c:v>3.232297</c:v>
                </c:pt>
                <c:pt idx="51881">
                  <c:v>3.2555450000000001</c:v>
                </c:pt>
                <c:pt idx="51882">
                  <c:v>3.2602570000000002</c:v>
                </c:pt>
                <c:pt idx="51883">
                  <c:v>3.2686709999999999</c:v>
                </c:pt>
                <c:pt idx="51884">
                  <c:v>3.2670360000000001</c:v>
                </c:pt>
                <c:pt idx="51885">
                  <c:v>3.252059</c:v>
                </c:pt>
                <c:pt idx="51886">
                  <c:v>3.2300140000000002</c:v>
                </c:pt>
                <c:pt idx="51887">
                  <c:v>3.201886</c:v>
                </c:pt>
                <c:pt idx="51888">
                  <c:v>3.170201</c:v>
                </c:pt>
                <c:pt idx="51889">
                  <c:v>3.1594549999999999</c:v>
                </c:pt>
                <c:pt idx="51890">
                  <c:v>3.1730849999999999</c:v>
                </c:pt>
                <c:pt idx="51891">
                  <c:v>3.1836389999999999</c:v>
                </c:pt>
                <c:pt idx="51892">
                  <c:v>3.1886160000000001</c:v>
                </c:pt>
                <c:pt idx="51893">
                  <c:v>3.1999629999999999</c:v>
                </c:pt>
                <c:pt idx="51894">
                  <c:v>3.2028720000000002</c:v>
                </c:pt>
                <c:pt idx="51895">
                  <c:v>3.2015980000000002</c:v>
                </c:pt>
                <c:pt idx="51896">
                  <c:v>3.202655</c:v>
                </c:pt>
                <c:pt idx="51897">
                  <c:v>3.202391</c:v>
                </c:pt>
                <c:pt idx="51898">
                  <c:v>3.206887</c:v>
                </c:pt>
                <c:pt idx="51899">
                  <c:v>3.2094109999999998</c:v>
                </c:pt>
                <c:pt idx="51900">
                  <c:v>3.2104689999999998</c:v>
                </c:pt>
                <c:pt idx="51901">
                  <c:v>3.2132329999999998</c:v>
                </c:pt>
                <c:pt idx="51902">
                  <c:v>3.21393</c:v>
                </c:pt>
                <c:pt idx="51903">
                  <c:v>3.210877</c:v>
                </c:pt>
                <c:pt idx="51904">
                  <c:v>3.2065260000000002</c:v>
                </c:pt>
                <c:pt idx="51905">
                  <c:v>3.197727</c:v>
                </c:pt>
                <c:pt idx="51906">
                  <c:v>3.1890000000000001</c:v>
                </c:pt>
                <c:pt idx="51907">
                  <c:v>3.1722199999999998</c:v>
                </c:pt>
                <c:pt idx="51908">
                  <c:v>3.1655850000000001</c:v>
                </c:pt>
                <c:pt idx="51909">
                  <c:v>3.1738550000000001</c:v>
                </c:pt>
                <c:pt idx="51910">
                  <c:v>3.1717870000000001</c:v>
                </c:pt>
                <c:pt idx="51911">
                  <c:v>3.1717870000000001</c:v>
                </c:pt>
                <c:pt idx="51912">
                  <c:v>3.1821489999999999</c:v>
                </c:pt>
                <c:pt idx="51913">
                  <c:v>3.2083529999999998</c:v>
                </c:pt>
                <c:pt idx="51914">
                  <c:v>3.2247249999999998</c:v>
                </c:pt>
                <c:pt idx="51915">
                  <c:v>3.2242679999999999</c:v>
                </c:pt>
                <c:pt idx="51916">
                  <c:v>3.2354470000000002</c:v>
                </c:pt>
                <c:pt idx="51917">
                  <c:v>3.2374420000000002</c:v>
                </c:pt>
                <c:pt idx="51918">
                  <c:v>3.231071</c:v>
                </c:pt>
                <c:pt idx="51919">
                  <c:v>3.2298689999999999</c:v>
                </c:pt>
                <c:pt idx="51920">
                  <c:v>3.2327539999999999</c:v>
                </c:pt>
                <c:pt idx="51921">
                  <c:v>3.2296290000000001</c:v>
                </c:pt>
                <c:pt idx="51922">
                  <c:v>3.2234029999999998</c:v>
                </c:pt>
                <c:pt idx="51923">
                  <c:v>3.2239550000000001</c:v>
                </c:pt>
                <c:pt idx="51924">
                  <c:v>3.2304940000000002</c:v>
                </c:pt>
                <c:pt idx="51925">
                  <c:v>3.2347009999999998</c:v>
                </c:pt>
                <c:pt idx="51926">
                  <c:v>3.2287870000000001</c:v>
                </c:pt>
                <c:pt idx="51927">
                  <c:v>3.2256860000000001</c:v>
                </c:pt>
                <c:pt idx="51928">
                  <c:v>3.221768</c:v>
                </c:pt>
                <c:pt idx="51929">
                  <c:v>3.2171280000000002</c:v>
                </c:pt>
                <c:pt idx="51930">
                  <c:v>3.2232820000000002</c:v>
                </c:pt>
                <c:pt idx="51931">
                  <c:v>3.2223929999999998</c:v>
                </c:pt>
                <c:pt idx="51932">
                  <c:v>3.2188110000000001</c:v>
                </c:pt>
                <c:pt idx="51933">
                  <c:v>3.217921</c:v>
                </c:pt>
                <c:pt idx="51934">
                  <c:v>3.220469</c:v>
                </c:pt>
                <c:pt idx="51935">
                  <c:v>3.2135940000000001</c:v>
                </c:pt>
                <c:pt idx="51936">
                  <c:v>3.2135940000000001</c:v>
                </c:pt>
                <c:pt idx="51937">
                  <c:v>3.2244600000000001</c:v>
                </c:pt>
                <c:pt idx="51938">
                  <c:v>3.2293400000000001</c:v>
                </c:pt>
                <c:pt idx="51939">
                  <c:v>3.2288839999999999</c:v>
                </c:pt>
                <c:pt idx="51940">
                  <c:v>3.2255419999999999</c:v>
                </c:pt>
                <c:pt idx="51941">
                  <c:v>3.2263829999999998</c:v>
                </c:pt>
                <c:pt idx="51942">
                  <c:v>3.229028</c:v>
                </c:pt>
                <c:pt idx="51943">
                  <c:v>3.227249</c:v>
                </c:pt>
                <c:pt idx="51944">
                  <c:v>3.226696</c:v>
                </c:pt>
                <c:pt idx="51945">
                  <c:v>3.2224170000000001</c:v>
                </c:pt>
                <c:pt idx="51946">
                  <c:v>3.220421</c:v>
                </c:pt>
                <c:pt idx="51947">
                  <c:v>3.2177289999999998</c:v>
                </c:pt>
                <c:pt idx="51948">
                  <c:v>3.2173919999999998</c:v>
                </c:pt>
                <c:pt idx="51949">
                  <c:v>3.215878</c:v>
                </c:pt>
                <c:pt idx="51950">
                  <c:v>3.2161659999999999</c:v>
                </c:pt>
                <c:pt idx="51951">
                  <c:v>3.2151079999999999</c:v>
                </c:pt>
                <c:pt idx="51952">
                  <c:v>3.2131609999999999</c:v>
                </c:pt>
                <c:pt idx="51953">
                  <c:v>3.210324</c:v>
                </c:pt>
                <c:pt idx="51954">
                  <c:v>3.2074639999999999</c:v>
                </c:pt>
                <c:pt idx="51955">
                  <c:v>3.219436</c:v>
                </c:pt>
                <c:pt idx="51956">
                  <c:v>3.2252049999999999</c:v>
                </c:pt>
                <c:pt idx="51957">
                  <c:v>3.2244839999999999</c:v>
                </c:pt>
                <c:pt idx="51958">
                  <c:v>3.2228979999999998</c:v>
                </c:pt>
                <c:pt idx="51959">
                  <c:v>3.223595</c:v>
                </c:pt>
                <c:pt idx="51960">
                  <c:v>3.2268880000000002</c:v>
                </c:pt>
                <c:pt idx="51961">
                  <c:v>3.2275369999999999</c:v>
                </c:pt>
                <c:pt idx="51962">
                  <c:v>3.2204449999999998</c:v>
                </c:pt>
                <c:pt idx="51963">
                  <c:v>3.2169590000000001</c:v>
                </c:pt>
                <c:pt idx="51964">
                  <c:v>3.2178969999999998</c:v>
                </c:pt>
                <c:pt idx="51965">
                  <c:v>3.2173440000000002</c:v>
                </c:pt>
                <c:pt idx="51966">
                  <c:v>3.2187389999999998</c:v>
                </c:pt>
                <c:pt idx="51967">
                  <c:v>3.2186900000000001</c:v>
                </c:pt>
                <c:pt idx="51968">
                  <c:v>3.2162380000000002</c:v>
                </c:pt>
                <c:pt idx="51969">
                  <c:v>3.2120790000000001</c:v>
                </c:pt>
                <c:pt idx="51970">
                  <c:v>3.2106370000000002</c:v>
                </c:pt>
                <c:pt idx="51971">
                  <c:v>3.2064780000000002</c:v>
                </c:pt>
                <c:pt idx="51972">
                  <c:v>3.2078720000000001</c:v>
                </c:pt>
                <c:pt idx="51973">
                  <c:v>3.203497</c:v>
                </c:pt>
                <c:pt idx="51974">
                  <c:v>3.2072949999999998</c:v>
                </c:pt>
                <c:pt idx="51975">
                  <c:v>3.2139540000000002</c:v>
                </c:pt>
                <c:pt idx="51976">
                  <c:v>3.2069109999999998</c:v>
                </c:pt>
                <c:pt idx="51977">
                  <c:v>3.2078959999999999</c:v>
                </c:pt>
                <c:pt idx="51978">
                  <c:v>3.2156609999999999</c:v>
                </c:pt>
                <c:pt idx="51979">
                  <c:v>3.221527</c:v>
                </c:pt>
                <c:pt idx="51980">
                  <c:v>3.2197960000000001</c:v>
                </c:pt>
                <c:pt idx="51981">
                  <c:v>3.2298689999999999</c:v>
                </c:pt>
                <c:pt idx="51982">
                  <c:v>3.2366730000000001</c:v>
                </c:pt>
                <c:pt idx="51983">
                  <c:v>3.2314319999999999</c:v>
                </c:pt>
                <c:pt idx="51984">
                  <c:v>3.2466020000000002</c:v>
                </c:pt>
                <c:pt idx="51985">
                  <c:v>3.277253</c:v>
                </c:pt>
                <c:pt idx="51986">
                  <c:v>3.2833109999999999</c:v>
                </c:pt>
                <c:pt idx="51987">
                  <c:v>3.2722530000000001</c:v>
                </c:pt>
                <c:pt idx="51988">
                  <c:v>3.2577560000000001</c:v>
                </c:pt>
                <c:pt idx="51989">
                  <c:v>3.234076</c:v>
                </c:pt>
                <c:pt idx="51990">
                  <c:v>3.2121520000000001</c:v>
                </c:pt>
                <c:pt idx="51991">
                  <c:v>3.1865000000000001</c:v>
                </c:pt>
                <c:pt idx="51992">
                  <c:v>3.163662</c:v>
                </c:pt>
                <c:pt idx="51993">
                  <c:v>3.1692390000000001</c:v>
                </c:pt>
                <c:pt idx="51994">
                  <c:v>3.1893129999999998</c:v>
                </c:pt>
                <c:pt idx="51995">
                  <c:v>3.1925340000000002</c:v>
                </c:pt>
                <c:pt idx="51996">
                  <c:v>3.2008040000000002</c:v>
                </c:pt>
                <c:pt idx="51997">
                  <c:v>3.202102</c:v>
                </c:pt>
                <c:pt idx="51998">
                  <c:v>3.2100599999999999</c:v>
                </c:pt>
                <c:pt idx="51999">
                  <c:v>3.211767</c:v>
                </c:pt>
                <c:pt idx="52000">
                  <c:v>3.215589</c:v>
                </c:pt>
                <c:pt idx="52001">
                  <c:v>3.217873</c:v>
                </c:pt>
                <c:pt idx="52002">
                  <c:v>3.2233299999999998</c:v>
                </c:pt>
                <c:pt idx="52003">
                  <c:v>3.2397260000000001</c:v>
                </c:pt>
                <c:pt idx="52004">
                  <c:v>3.2392690000000002</c:v>
                </c:pt>
                <c:pt idx="52005">
                  <c:v>3.2263829999999998</c:v>
                </c:pt>
                <c:pt idx="52006">
                  <c:v>3.2225130000000002</c:v>
                </c:pt>
                <c:pt idx="52007">
                  <c:v>3.2178249999999999</c:v>
                </c:pt>
                <c:pt idx="52008">
                  <c:v>3.2130649999999998</c:v>
                </c:pt>
                <c:pt idx="52009">
                  <c:v>3.2097709999999999</c:v>
                </c:pt>
                <c:pt idx="52010">
                  <c:v>3.2087859999999999</c:v>
                </c:pt>
                <c:pt idx="52011">
                  <c:v>3.2074639999999999</c:v>
                </c:pt>
                <c:pt idx="52012">
                  <c:v>3.2152769999999999</c:v>
                </c:pt>
                <c:pt idx="52013">
                  <c:v>3.2215989999999999</c:v>
                </c:pt>
                <c:pt idx="52014">
                  <c:v>3.2283789999999999</c:v>
                </c:pt>
                <c:pt idx="52015">
                  <c:v>3.227201</c:v>
                </c:pt>
                <c:pt idx="52016">
                  <c:v>3.2241960000000001</c:v>
                </c:pt>
                <c:pt idx="52017">
                  <c:v>3.229196</c:v>
                </c:pt>
                <c:pt idx="52018">
                  <c:v>3.2347009999999998</c:v>
                </c:pt>
                <c:pt idx="52019">
                  <c:v>3.2359040000000001</c:v>
                </c:pt>
                <c:pt idx="52020">
                  <c:v>3.2285710000000001</c:v>
                </c:pt>
                <c:pt idx="52021">
                  <c:v>3.219652</c:v>
                </c:pt>
                <c:pt idx="52022">
                  <c:v>3.2219600000000002</c:v>
                </c:pt>
                <c:pt idx="52023">
                  <c:v>3.2160700000000002</c:v>
                </c:pt>
                <c:pt idx="52024">
                  <c:v>3.209098</c:v>
                </c:pt>
                <c:pt idx="52025">
                  <c:v>3.2098200000000001</c:v>
                </c:pt>
                <c:pt idx="52026">
                  <c:v>3.2059250000000001</c:v>
                </c:pt>
                <c:pt idx="52027">
                  <c:v>3.2016939999999998</c:v>
                </c:pt>
                <c:pt idx="52028">
                  <c:v>3.21482</c:v>
                </c:pt>
                <c:pt idx="52029">
                  <c:v>3.2279939999999998</c:v>
                </c:pt>
                <c:pt idx="52030">
                  <c:v>3.2254939999999999</c:v>
                </c:pt>
                <c:pt idx="52031">
                  <c:v>3.209867</c:v>
                </c:pt>
                <c:pt idx="52032">
                  <c:v>3.2075119999999999</c:v>
                </c:pt>
                <c:pt idx="52033">
                  <c:v>3.227417</c:v>
                </c:pt>
                <c:pt idx="52034">
                  <c:v>3.2408320000000002</c:v>
                </c:pt>
                <c:pt idx="52035">
                  <c:v>3.2476590000000001</c:v>
                </c:pt>
                <c:pt idx="52036">
                  <c:v>3.2392690000000002</c:v>
                </c:pt>
                <c:pt idx="52037">
                  <c:v>3.2172719999999999</c:v>
                </c:pt>
                <c:pt idx="52038">
                  <c:v>3.1972939999999999</c:v>
                </c:pt>
                <c:pt idx="52039">
                  <c:v>3.195611</c:v>
                </c:pt>
                <c:pt idx="52040">
                  <c:v>3.1977989999999998</c:v>
                </c:pt>
                <c:pt idx="52041">
                  <c:v>3.1951309999999999</c:v>
                </c:pt>
                <c:pt idx="52042">
                  <c:v>3.1897220000000002</c:v>
                </c:pt>
                <c:pt idx="52043">
                  <c:v>3.1914530000000001</c:v>
                </c:pt>
                <c:pt idx="52044">
                  <c:v>3.2015250000000002</c:v>
                </c:pt>
                <c:pt idx="52045">
                  <c:v>3.2129449999999999</c:v>
                </c:pt>
                <c:pt idx="52046">
                  <c:v>3.2250130000000001</c:v>
                </c:pt>
                <c:pt idx="52047">
                  <c:v>3.2390289999999999</c:v>
                </c:pt>
                <c:pt idx="52048">
                  <c:v>3.2480920000000002</c:v>
                </c:pt>
                <c:pt idx="52049">
                  <c:v>3.2483080000000002</c:v>
                </c:pt>
                <c:pt idx="52050">
                  <c:v>3.2427549999999998</c:v>
                </c:pt>
                <c:pt idx="52051">
                  <c:v>3.232297</c:v>
                </c:pt>
                <c:pt idx="52052">
                  <c:v>3.226985</c:v>
                </c:pt>
                <c:pt idx="52053">
                  <c:v>3.2363119999999999</c:v>
                </c:pt>
                <c:pt idx="52054">
                  <c:v>3.2426590000000002</c:v>
                </c:pt>
                <c:pt idx="52055">
                  <c:v>3.2429960000000002</c:v>
                </c:pt>
                <c:pt idx="52056">
                  <c:v>3.238909</c:v>
                </c:pt>
                <c:pt idx="52057">
                  <c:v>3.2586219999999999</c:v>
                </c:pt>
                <c:pt idx="52058">
                  <c:v>3.281244</c:v>
                </c:pt>
                <c:pt idx="52059">
                  <c:v>3.2866529999999998</c:v>
                </c:pt>
                <c:pt idx="52060">
                  <c:v>3.2902830000000001</c:v>
                </c:pt>
                <c:pt idx="52061">
                  <c:v>3.2759309999999999</c:v>
                </c:pt>
                <c:pt idx="52062">
                  <c:v>3.247563</c:v>
                </c:pt>
                <c:pt idx="52063">
                  <c:v>3.2302300000000002</c:v>
                </c:pt>
                <c:pt idx="52064">
                  <c:v>3.2075119999999999</c:v>
                </c:pt>
                <c:pt idx="52065">
                  <c:v>3.1908759999999998</c:v>
                </c:pt>
                <c:pt idx="52066">
                  <c:v>3.206334</c:v>
                </c:pt>
                <c:pt idx="52067">
                  <c:v>3.2145800000000002</c:v>
                </c:pt>
                <c:pt idx="52068">
                  <c:v>3.2036169999999999</c:v>
                </c:pt>
                <c:pt idx="52069">
                  <c:v>3.1990249999999998</c:v>
                </c:pt>
                <c:pt idx="52070">
                  <c:v>3.2100119999999999</c:v>
                </c:pt>
                <c:pt idx="52071">
                  <c:v>3.2087140000000001</c:v>
                </c:pt>
                <c:pt idx="52072">
                  <c:v>3.205492</c:v>
                </c:pt>
                <c:pt idx="52073">
                  <c:v>3.2083050000000002</c:v>
                </c:pt>
                <c:pt idx="52074">
                  <c:v>3.2102040000000001</c:v>
                </c:pt>
                <c:pt idx="52075">
                  <c:v>3.2226569999999999</c:v>
                </c:pt>
                <c:pt idx="52076">
                  <c:v>3.237466</c:v>
                </c:pt>
                <c:pt idx="52077">
                  <c:v>3.2356150000000001</c:v>
                </c:pt>
                <c:pt idx="52078">
                  <c:v>3.2357589999999998</c:v>
                </c:pt>
                <c:pt idx="52079">
                  <c:v>3.2408320000000002</c:v>
                </c:pt>
                <c:pt idx="52080">
                  <c:v>3.245736</c:v>
                </c:pt>
                <c:pt idx="52081">
                  <c:v>3.2407119999999998</c:v>
                </c:pt>
                <c:pt idx="52082">
                  <c:v>3.2411919999999999</c:v>
                </c:pt>
                <c:pt idx="52083">
                  <c:v>3.2588379999999999</c:v>
                </c:pt>
                <c:pt idx="52084">
                  <c:v>3.2773490000000001</c:v>
                </c:pt>
                <c:pt idx="52085">
                  <c:v>3.2844169999999999</c:v>
                </c:pt>
                <c:pt idx="52086">
                  <c:v>3.2712430000000001</c:v>
                </c:pt>
                <c:pt idx="52087">
                  <c:v>3.2586940000000002</c:v>
                </c:pt>
                <c:pt idx="52088">
                  <c:v>3.2511209999999999</c:v>
                </c:pt>
                <c:pt idx="52089">
                  <c:v>3.2427549999999998</c:v>
                </c:pt>
                <c:pt idx="52090">
                  <c:v>3.2298689999999999</c:v>
                </c:pt>
                <c:pt idx="52091">
                  <c:v>3.2172000000000001</c:v>
                </c:pt>
                <c:pt idx="52092">
                  <c:v>3.2061410000000001</c:v>
                </c:pt>
                <c:pt idx="52093">
                  <c:v>3.2056119999999999</c:v>
                </c:pt>
                <c:pt idx="52094">
                  <c:v>3.231023</c:v>
                </c:pt>
                <c:pt idx="52095">
                  <c:v>3.2263350000000002</c:v>
                </c:pt>
                <c:pt idx="52096">
                  <c:v>3.231792</c:v>
                </c:pt>
                <c:pt idx="52097">
                  <c:v>3.2312150000000002</c:v>
                </c:pt>
                <c:pt idx="52098">
                  <c:v>3.2271290000000001</c:v>
                </c:pt>
                <c:pt idx="52099">
                  <c:v>3.2260949999999999</c:v>
                </c:pt>
                <c:pt idx="52100">
                  <c:v>3.2184499999999998</c:v>
                </c:pt>
                <c:pt idx="52101">
                  <c:v>3.212199</c:v>
                </c:pt>
                <c:pt idx="52102">
                  <c:v>3.215878</c:v>
                </c:pt>
                <c:pt idx="52103">
                  <c:v>3.2205180000000002</c:v>
                </c:pt>
                <c:pt idx="52104">
                  <c:v>3.2283309999999998</c:v>
                </c:pt>
                <c:pt idx="52105">
                  <c:v>3.2315520000000002</c:v>
                </c:pt>
                <c:pt idx="52106">
                  <c:v>3.2266240000000002</c:v>
                </c:pt>
                <c:pt idx="52107">
                  <c:v>3.2256140000000002</c:v>
                </c:pt>
                <c:pt idx="52108">
                  <c:v>3.2321529999999998</c:v>
                </c:pt>
                <c:pt idx="52109">
                  <c:v>3.230855</c:v>
                </c:pt>
                <c:pt idx="52110">
                  <c:v>3.2358790000000002</c:v>
                </c:pt>
                <c:pt idx="52111">
                  <c:v>3.237803</c:v>
                </c:pt>
                <c:pt idx="52112">
                  <c:v>3.2648239999999999</c:v>
                </c:pt>
                <c:pt idx="52113">
                  <c:v>3.288913</c:v>
                </c:pt>
                <c:pt idx="52114">
                  <c:v>3.2760750000000001</c:v>
                </c:pt>
                <c:pt idx="52115">
                  <c:v>3.2559049999999998</c:v>
                </c:pt>
                <c:pt idx="52116">
                  <c:v>3.2508089999999998</c:v>
                </c:pt>
                <c:pt idx="52117">
                  <c:v>3.2713869999999998</c:v>
                </c:pt>
                <c:pt idx="52118">
                  <c:v>3.2787920000000002</c:v>
                </c:pt>
                <c:pt idx="52119">
                  <c:v>3.2580209999999998</c:v>
                </c:pt>
                <c:pt idx="52120">
                  <c:v>3.252011</c:v>
                </c:pt>
                <c:pt idx="52121">
                  <c:v>3.2479</c:v>
                </c:pt>
                <c:pt idx="52122">
                  <c:v>3.2314560000000001</c:v>
                </c:pt>
                <c:pt idx="52123">
                  <c:v>3.221768</c:v>
                </c:pt>
                <c:pt idx="52124">
                  <c:v>3.1931349999999998</c:v>
                </c:pt>
                <c:pt idx="52125">
                  <c:v>3.1687820000000002</c:v>
                </c:pt>
                <c:pt idx="52126">
                  <c:v>3.1920289999999998</c:v>
                </c:pt>
                <c:pt idx="52127">
                  <c:v>3.2049629999999998</c:v>
                </c:pt>
                <c:pt idx="52128">
                  <c:v>3.1851060000000002</c:v>
                </c:pt>
                <c:pt idx="52129">
                  <c:v>3.1785670000000001</c:v>
                </c:pt>
                <c:pt idx="52130">
                  <c:v>3.188472</c:v>
                </c:pt>
                <c:pt idx="52131">
                  <c:v>3.1964049999999999</c:v>
                </c:pt>
                <c:pt idx="52132">
                  <c:v>3.2051799999999999</c:v>
                </c:pt>
                <c:pt idx="52133">
                  <c:v>3.2175850000000001</c:v>
                </c:pt>
                <c:pt idx="52134">
                  <c:v>3.238356</c:v>
                </c:pt>
                <c:pt idx="52135">
                  <c:v>3.245568</c:v>
                </c:pt>
                <c:pt idx="52136">
                  <c:v>3.2267920000000001</c:v>
                </c:pt>
                <c:pt idx="52137">
                  <c:v>3.2217920000000002</c:v>
                </c:pt>
                <c:pt idx="52138">
                  <c:v>3.22559</c:v>
                </c:pt>
                <c:pt idx="52139">
                  <c:v>3.2021269999999999</c:v>
                </c:pt>
                <c:pt idx="52140">
                  <c:v>3.177918</c:v>
                </c:pt>
                <c:pt idx="52141">
                  <c:v>3.17008</c:v>
                </c:pt>
                <c:pt idx="52142">
                  <c:v>3.175802</c:v>
                </c:pt>
                <c:pt idx="52143">
                  <c:v>3.2068620000000001</c:v>
                </c:pt>
                <c:pt idx="52144">
                  <c:v>3.2283550000000001</c:v>
                </c:pt>
                <c:pt idx="52145">
                  <c:v>3.22898</c:v>
                </c:pt>
                <c:pt idx="52146">
                  <c:v>3.254559</c:v>
                </c:pt>
                <c:pt idx="52147">
                  <c:v>3.2748249999999999</c:v>
                </c:pt>
                <c:pt idx="52148">
                  <c:v>3.2690790000000001</c:v>
                </c:pt>
                <c:pt idx="52149">
                  <c:v>3.246794</c:v>
                </c:pt>
                <c:pt idx="52150">
                  <c:v>3.2280899999999999</c:v>
                </c:pt>
                <c:pt idx="52151">
                  <c:v>3.2343410000000001</c:v>
                </c:pt>
                <c:pt idx="52152">
                  <c:v>3.2349899999999998</c:v>
                </c:pt>
                <c:pt idx="52153">
                  <c:v>3.232634</c:v>
                </c:pt>
                <c:pt idx="52154">
                  <c:v>3.2453270000000001</c:v>
                </c:pt>
                <c:pt idx="52155">
                  <c:v>3.2480199999999999</c:v>
                </c:pt>
                <c:pt idx="52156">
                  <c:v>3.2327780000000002</c:v>
                </c:pt>
                <c:pt idx="52157">
                  <c:v>3.2222490000000001</c:v>
                </c:pt>
                <c:pt idx="52158">
                  <c:v>3.218594</c:v>
                </c:pt>
                <c:pt idx="52159">
                  <c:v>3.2250610000000002</c:v>
                </c:pt>
                <c:pt idx="52160">
                  <c:v>3.2365050000000002</c:v>
                </c:pt>
                <c:pt idx="52161">
                  <c:v>3.2421540000000002</c:v>
                </c:pt>
                <c:pt idx="52162">
                  <c:v>3.235134</c:v>
                </c:pt>
                <c:pt idx="52163">
                  <c:v>3.2190029999999998</c:v>
                </c:pt>
                <c:pt idx="52164">
                  <c:v>3.2072949999999998</c:v>
                </c:pt>
                <c:pt idx="52165">
                  <c:v>3.2000109999999999</c:v>
                </c:pt>
                <c:pt idx="52166">
                  <c:v>3.1996259999999999</c:v>
                </c:pt>
                <c:pt idx="52167">
                  <c:v>3.205444</c:v>
                </c:pt>
                <c:pt idx="52168">
                  <c:v>3.2159979999999999</c:v>
                </c:pt>
                <c:pt idx="52169">
                  <c:v>3.224532</c:v>
                </c:pt>
                <c:pt idx="52170">
                  <c:v>3.219868</c:v>
                </c:pt>
                <c:pt idx="52171">
                  <c:v>3.2015250000000002</c:v>
                </c:pt>
                <c:pt idx="52172">
                  <c:v>3.202439</c:v>
                </c:pt>
                <c:pt idx="52173">
                  <c:v>3.2237390000000001</c:v>
                </c:pt>
                <c:pt idx="52174">
                  <c:v>3.2244120000000001</c:v>
                </c:pt>
                <c:pt idx="52175">
                  <c:v>3.2191709999999998</c:v>
                </c:pt>
                <c:pt idx="52176">
                  <c:v>3.2268159999999999</c:v>
                </c:pt>
                <c:pt idx="52177">
                  <c:v>3.2357109999999998</c:v>
                </c:pt>
                <c:pt idx="52178">
                  <c:v>3.2409759999999999</c:v>
                </c:pt>
                <c:pt idx="52179">
                  <c:v>3.234197</c:v>
                </c:pt>
                <c:pt idx="52180">
                  <c:v>3.2299899999999999</c:v>
                </c:pt>
                <c:pt idx="52181">
                  <c:v>3.2232099999999999</c:v>
                </c:pt>
                <c:pt idx="52182">
                  <c:v>3.2413850000000002</c:v>
                </c:pt>
                <c:pt idx="52183">
                  <c:v>3.2744879999999998</c:v>
                </c:pt>
                <c:pt idx="52184">
                  <c:v>3.2940580000000002</c:v>
                </c:pt>
                <c:pt idx="52185">
                  <c:v>3.3091550000000001</c:v>
                </c:pt>
                <c:pt idx="52186">
                  <c:v>3.3042750000000001</c:v>
                </c:pt>
                <c:pt idx="52187">
                  <c:v>3.2661950000000002</c:v>
                </c:pt>
                <c:pt idx="52188">
                  <c:v>3.2318169999999999</c:v>
                </c:pt>
                <c:pt idx="52189">
                  <c:v>3.1743359999999998</c:v>
                </c:pt>
                <c:pt idx="52190">
                  <c:v>3.093343</c:v>
                </c:pt>
                <c:pt idx="52191">
                  <c:v>3.0668500000000001</c:v>
                </c:pt>
                <c:pt idx="52192">
                  <c:v>3.0956510000000002</c:v>
                </c:pt>
                <c:pt idx="52193">
                  <c:v>3.1162299999999998</c:v>
                </c:pt>
                <c:pt idx="52194">
                  <c:v>3.1281539999999999</c:v>
                </c:pt>
                <c:pt idx="52195">
                  <c:v>3.137073</c:v>
                </c:pt>
                <c:pt idx="52196">
                  <c:v>3.1678449999999998</c:v>
                </c:pt>
                <c:pt idx="52197">
                  <c:v>3.2234989999999999</c:v>
                </c:pt>
                <c:pt idx="52198">
                  <c:v>3.280138</c:v>
                </c:pt>
                <c:pt idx="52199">
                  <c:v>3.2610980000000001</c:v>
                </c:pt>
                <c:pt idx="52200">
                  <c:v>3.1971259999999999</c:v>
                </c:pt>
                <c:pt idx="52201">
                  <c:v>3.1743359999999998</c:v>
                </c:pt>
                <c:pt idx="52202">
                  <c:v>3.1928230000000002</c:v>
                </c:pt>
                <c:pt idx="52203">
                  <c:v>3.243188</c:v>
                </c:pt>
                <c:pt idx="52204">
                  <c:v>3.266435</c:v>
                </c:pt>
                <c:pt idx="52205">
                  <c:v>3.2318169999999999</c:v>
                </c:pt>
                <c:pt idx="52206">
                  <c:v>3.2428750000000002</c:v>
                </c:pt>
                <c:pt idx="52207">
                  <c:v>3.3028810000000002</c:v>
                </c:pt>
                <c:pt idx="52208">
                  <c:v>3.3268249999999999</c:v>
                </c:pt>
                <c:pt idx="52209">
                  <c:v>3.2949229999999998</c:v>
                </c:pt>
                <c:pt idx="52210">
                  <c:v>3.2234989999999999</c:v>
                </c:pt>
                <c:pt idx="52211">
                  <c:v>3.1449820000000002</c:v>
                </c:pt>
                <c:pt idx="52212">
                  <c:v>3.1180569999999999</c:v>
                </c:pt>
                <c:pt idx="52213">
                  <c:v>3.146112</c:v>
                </c:pt>
                <c:pt idx="52214">
                  <c:v>3.2103969999999999</c:v>
                </c:pt>
                <c:pt idx="52215">
                  <c:v>3.2572269999999999</c:v>
                </c:pt>
                <c:pt idx="52216">
                  <c:v>3.2737189999999998</c:v>
                </c:pt>
                <c:pt idx="52217">
                  <c:v>3.2654010000000002</c:v>
                </c:pt>
                <c:pt idx="52218">
                  <c:v>3.2341730000000002</c:v>
                </c:pt>
                <c:pt idx="52219">
                  <c:v>3.197174</c:v>
                </c:pt>
                <c:pt idx="52220">
                  <c:v>3.2100599999999999</c:v>
                </c:pt>
                <c:pt idx="52221">
                  <c:v>3.2049150000000002</c:v>
                </c:pt>
                <c:pt idx="52222">
                  <c:v>3.194963</c:v>
                </c:pt>
                <c:pt idx="52223">
                  <c:v>3.1821009999999998</c:v>
                </c:pt>
                <c:pt idx="52224">
                  <c:v>3.2178010000000001</c:v>
                </c:pt>
                <c:pt idx="52225">
                  <c:v>3.2590539999999999</c:v>
                </c:pt>
                <c:pt idx="52226">
                  <c:v>3.245279</c:v>
                </c:pt>
                <c:pt idx="52227">
                  <c:v>3.2224170000000001</c:v>
                </c:pt>
                <c:pt idx="52228">
                  <c:v>3.2279460000000002</c:v>
                </c:pt>
                <c:pt idx="52229">
                  <c:v>3.225975</c:v>
                </c:pt>
                <c:pt idx="52230">
                  <c:v>3.1808269999999998</c:v>
                </c:pt>
                <c:pt idx="52231">
                  <c:v>3.1250520000000002</c:v>
                </c:pt>
                <c:pt idx="52232">
                  <c:v>3.1224319999999999</c:v>
                </c:pt>
                <c:pt idx="52233">
                  <c:v>3.1597430000000002</c:v>
                </c:pt>
                <c:pt idx="52234">
                  <c:v>3.1544059999999998</c:v>
                </c:pt>
                <c:pt idx="52235">
                  <c:v>3.1637580000000001</c:v>
                </c:pt>
                <c:pt idx="52236">
                  <c:v>3.1379380000000001</c:v>
                </c:pt>
                <c:pt idx="52237">
                  <c:v>3.143348</c:v>
                </c:pt>
                <c:pt idx="52238">
                  <c:v>3.1500309999999998</c:v>
                </c:pt>
                <c:pt idx="52239">
                  <c:v>3.1868850000000002</c:v>
                </c:pt>
                <c:pt idx="52240">
                  <c:v>3.2066219999999999</c:v>
                </c:pt>
                <c:pt idx="52241">
                  <c:v>3.2093389999999999</c:v>
                </c:pt>
                <c:pt idx="52242">
                  <c:v>3.1864520000000001</c:v>
                </c:pt>
                <c:pt idx="52243">
                  <c:v>3.193905</c:v>
                </c:pt>
                <c:pt idx="52244">
                  <c:v>3.2262390000000001</c:v>
                </c:pt>
                <c:pt idx="52245">
                  <c:v>3.245736</c:v>
                </c:pt>
                <c:pt idx="52246">
                  <c:v>3.2833109999999999</c:v>
                </c:pt>
                <c:pt idx="52247">
                  <c:v>3.3114870000000001</c:v>
                </c:pt>
                <c:pt idx="52248">
                  <c:v>3.2949709999999999</c:v>
                </c:pt>
                <c:pt idx="52249">
                  <c:v>3.2892489999999999</c:v>
                </c:pt>
                <c:pt idx="52250">
                  <c:v>3.3042750000000001</c:v>
                </c:pt>
                <c:pt idx="52251">
                  <c:v>3.2787920000000002</c:v>
                </c:pt>
                <c:pt idx="52252">
                  <c:v>3.2955000000000001</c:v>
                </c:pt>
                <c:pt idx="52253">
                  <c:v>3.2799939999999999</c:v>
                </c:pt>
                <c:pt idx="52254">
                  <c:v>3.2568190000000001</c:v>
                </c:pt>
                <c:pt idx="52255">
                  <c:v>3.2244600000000001</c:v>
                </c:pt>
                <c:pt idx="52256">
                  <c:v>3.283239</c:v>
                </c:pt>
                <c:pt idx="52257">
                  <c:v>3.2761469999999999</c:v>
                </c:pt>
                <c:pt idx="52258">
                  <c:v>3.26492</c:v>
                </c:pt>
                <c:pt idx="52259">
                  <c:v>3.249727</c:v>
                </c:pt>
                <c:pt idx="52260">
                  <c:v>3.2998989999999999</c:v>
                </c:pt>
                <c:pt idx="52261">
                  <c:v>3.3156460000000001</c:v>
                </c:pt>
                <c:pt idx="52262">
                  <c:v>3.330263</c:v>
                </c:pt>
                <c:pt idx="52263">
                  <c:v>3.2998509999999999</c:v>
                </c:pt>
                <c:pt idx="52264">
                  <c:v>3.2572269999999999</c:v>
                </c:pt>
                <c:pt idx="52265">
                  <c:v>3.208834</c:v>
                </c:pt>
                <c:pt idx="52266">
                  <c:v>3.1579640000000002</c:v>
                </c:pt>
                <c:pt idx="52267">
                  <c:v>3.1255090000000001</c:v>
                </c:pt>
                <c:pt idx="52268">
                  <c:v>3.1425299999999998</c:v>
                </c:pt>
                <c:pt idx="52269">
                  <c:v>3.1664500000000002</c:v>
                </c:pt>
                <c:pt idx="52270">
                  <c:v>3.2374420000000002</c:v>
                </c:pt>
                <c:pt idx="52271">
                  <c:v>3.2451590000000001</c:v>
                </c:pt>
                <c:pt idx="52272">
                  <c:v>3.2318169999999999</c:v>
                </c:pt>
                <c:pt idx="52273">
                  <c:v>3.222826</c:v>
                </c:pt>
                <c:pt idx="52274">
                  <c:v>3.1609690000000001</c:v>
                </c:pt>
                <c:pt idx="52275">
                  <c:v>3.1414719999999998</c:v>
                </c:pt>
                <c:pt idx="52276">
                  <c:v>3.2299899999999999</c:v>
                </c:pt>
                <c:pt idx="52277">
                  <c:v>3.2342930000000001</c:v>
                </c:pt>
                <c:pt idx="52278">
                  <c:v>3.2253259999999999</c:v>
                </c:pt>
                <c:pt idx="52279">
                  <c:v>3.2266240000000002</c:v>
                </c:pt>
                <c:pt idx="52280">
                  <c:v>3.1728450000000001</c:v>
                </c:pt>
                <c:pt idx="52281">
                  <c:v>3.1284179999999999</c:v>
                </c:pt>
                <c:pt idx="52282">
                  <c:v>3.099618</c:v>
                </c:pt>
                <c:pt idx="52283">
                  <c:v>3.086179</c:v>
                </c:pt>
                <c:pt idx="52284">
                  <c:v>3.0802890000000001</c:v>
                </c:pt>
                <c:pt idx="52285">
                  <c:v>3.0700240000000001</c:v>
                </c:pt>
                <c:pt idx="52286">
                  <c:v>3.0614650000000001</c:v>
                </c:pt>
                <c:pt idx="52287">
                  <c:v>3.0588449999999998</c:v>
                </c:pt>
                <c:pt idx="52288">
                  <c:v>3.079736</c:v>
                </c:pt>
                <c:pt idx="52289">
                  <c:v>3.0903860000000001</c:v>
                </c:pt>
                <c:pt idx="52290">
                  <c:v>3.0989209999999998</c:v>
                </c:pt>
                <c:pt idx="52291">
                  <c:v>3.1448619999999998</c:v>
                </c:pt>
                <c:pt idx="52292">
                  <c:v>3.1820529999999998</c:v>
                </c:pt>
                <c:pt idx="52293">
                  <c:v>3.1844809999999999</c:v>
                </c:pt>
                <c:pt idx="52294">
                  <c:v>3.2263350000000002</c:v>
                </c:pt>
                <c:pt idx="52295">
                  <c:v>3.2880229999999999</c:v>
                </c:pt>
                <c:pt idx="52296">
                  <c:v>3.360169</c:v>
                </c:pt>
                <c:pt idx="52297">
                  <c:v>3.4550809999999998</c:v>
                </c:pt>
                <c:pt idx="52298">
                  <c:v>3.4353199999999999</c:v>
                </c:pt>
                <c:pt idx="52299">
                  <c:v>3.3762279999999998</c:v>
                </c:pt>
                <c:pt idx="52300">
                  <c:v>3.2875670000000001</c:v>
                </c:pt>
                <c:pt idx="52301">
                  <c:v>3.1776049999999998</c:v>
                </c:pt>
                <c:pt idx="52302">
                  <c:v>3.0501659999999999</c:v>
                </c:pt>
                <c:pt idx="52303">
                  <c:v>3.0380739999999999</c:v>
                </c:pt>
                <c:pt idx="52304">
                  <c:v>3.1350530000000001</c:v>
                </c:pt>
                <c:pt idx="52305">
                  <c:v>3.2167910000000002</c:v>
                </c:pt>
                <c:pt idx="52306">
                  <c:v>3.2467220000000001</c:v>
                </c:pt>
                <c:pt idx="52307">
                  <c:v>3.2789839999999999</c:v>
                </c:pt>
                <c:pt idx="52308">
                  <c:v>3.3045870000000002</c:v>
                </c:pt>
                <c:pt idx="52309">
                  <c:v>3.2650649999999999</c:v>
                </c:pt>
                <c:pt idx="52310">
                  <c:v>3.2370329999999998</c:v>
                </c:pt>
                <c:pt idx="52311">
                  <c:v>3.2628529999999998</c:v>
                </c:pt>
                <c:pt idx="52312">
                  <c:v>3.385364</c:v>
                </c:pt>
                <c:pt idx="52313">
                  <c:v>3.3995479999999998</c:v>
                </c:pt>
                <c:pt idx="52314">
                  <c:v>3.3579569999999999</c:v>
                </c:pt>
                <c:pt idx="52315">
                  <c:v>3.3348300000000002</c:v>
                </c:pt>
                <c:pt idx="52316">
                  <c:v>3.3014619999999999</c:v>
                </c:pt>
                <c:pt idx="52317">
                  <c:v>3.2090740000000002</c:v>
                </c:pt>
                <c:pt idx="52318">
                  <c:v>3.1846009999999998</c:v>
                </c:pt>
                <c:pt idx="52319">
                  <c:v>3.1873659999999999</c:v>
                </c:pt>
                <c:pt idx="52320">
                  <c:v>3.1640700000000002</c:v>
                </c:pt>
                <c:pt idx="52321">
                  <c:v>3.0715620000000001</c:v>
                </c:pt>
                <c:pt idx="52322">
                  <c:v>3.0223990000000001</c:v>
                </c:pt>
                <c:pt idx="52323">
                  <c:v>3.059879</c:v>
                </c:pt>
                <c:pt idx="52324">
                  <c:v>3.116663</c:v>
                </c:pt>
                <c:pt idx="52325">
                  <c:v>3.1552470000000001</c:v>
                </c:pt>
                <c:pt idx="52326">
                  <c:v>3.1757300000000002</c:v>
                </c:pt>
                <c:pt idx="52327">
                  <c:v>3.1529400000000001</c:v>
                </c:pt>
                <c:pt idx="52328">
                  <c:v>3.1736620000000002</c:v>
                </c:pt>
                <c:pt idx="52329">
                  <c:v>3.2505440000000001</c:v>
                </c:pt>
                <c:pt idx="52330">
                  <c:v>3.278311</c:v>
                </c:pt>
                <c:pt idx="52331">
                  <c:v>3.1713550000000001</c:v>
                </c:pt>
                <c:pt idx="52332">
                  <c:v>3.1025749999999999</c:v>
                </c:pt>
                <c:pt idx="52333">
                  <c:v>3.1904430000000001</c:v>
                </c:pt>
                <c:pt idx="52334">
                  <c:v>3.30966</c:v>
                </c:pt>
                <c:pt idx="52335">
                  <c:v>3.3427159999999998</c:v>
                </c:pt>
                <c:pt idx="52336">
                  <c:v>3.2704979999999999</c:v>
                </c:pt>
                <c:pt idx="52337">
                  <c:v>3.2366969999999999</c:v>
                </c:pt>
                <c:pt idx="52338">
                  <c:v>3.302832</c:v>
                </c:pt>
                <c:pt idx="52339">
                  <c:v>3.308554</c:v>
                </c:pt>
                <c:pt idx="52340">
                  <c:v>3.2234500000000001</c:v>
                </c:pt>
                <c:pt idx="52341">
                  <c:v>3.213041</c:v>
                </c:pt>
                <c:pt idx="52342">
                  <c:v>3.2075840000000002</c:v>
                </c:pt>
                <c:pt idx="52343">
                  <c:v>3.12236</c:v>
                </c:pt>
                <c:pt idx="52344">
                  <c:v>3.1538050000000002</c:v>
                </c:pt>
                <c:pt idx="52345">
                  <c:v>3.236793</c:v>
                </c:pt>
                <c:pt idx="52346">
                  <c:v>3.1835909999999998</c:v>
                </c:pt>
                <c:pt idx="52347">
                  <c:v>3.1002190000000001</c:v>
                </c:pt>
                <c:pt idx="52348">
                  <c:v>3.1131769999999999</c:v>
                </c:pt>
                <c:pt idx="52349">
                  <c:v>3.145559</c:v>
                </c:pt>
                <c:pt idx="52350">
                  <c:v>3.2218399999999998</c:v>
                </c:pt>
                <c:pt idx="52351">
                  <c:v>3.2469380000000001</c:v>
                </c:pt>
                <c:pt idx="52352">
                  <c:v>3.2561939999999998</c:v>
                </c:pt>
                <c:pt idx="52353">
                  <c:v>3.274705</c:v>
                </c:pt>
                <c:pt idx="52354">
                  <c:v>3.2475869999999998</c:v>
                </c:pt>
                <c:pt idx="52355">
                  <c:v>3.20417</c:v>
                </c:pt>
                <c:pt idx="52356">
                  <c:v>3.1561129999999999</c:v>
                </c:pt>
                <c:pt idx="52357">
                  <c:v>3.163662</c:v>
                </c:pt>
                <c:pt idx="52358">
                  <c:v>3.273142</c:v>
                </c:pt>
                <c:pt idx="52359">
                  <c:v>3.3771179999999998</c:v>
                </c:pt>
                <c:pt idx="52360">
                  <c:v>3.3752420000000001</c:v>
                </c:pt>
                <c:pt idx="52361">
                  <c:v>3.2369129999999999</c:v>
                </c:pt>
                <c:pt idx="52362">
                  <c:v>3.1458719999999998</c:v>
                </c:pt>
                <c:pt idx="52363">
                  <c:v>3.1852260000000001</c:v>
                </c:pt>
                <c:pt idx="52364">
                  <c:v>3.2643909999999998</c:v>
                </c:pt>
                <c:pt idx="52365">
                  <c:v>3.281533</c:v>
                </c:pt>
                <c:pt idx="52366">
                  <c:v>3.2469380000000001</c:v>
                </c:pt>
                <c:pt idx="52367">
                  <c:v>3.2157089999999999</c:v>
                </c:pt>
                <c:pt idx="52368">
                  <c:v>3.230855</c:v>
                </c:pt>
                <c:pt idx="52369">
                  <c:v>3.2342689999999998</c:v>
                </c:pt>
                <c:pt idx="52370">
                  <c:v>3.2200129999999998</c:v>
                </c:pt>
                <c:pt idx="52371">
                  <c:v>3.2357109999999998</c:v>
                </c:pt>
                <c:pt idx="52372">
                  <c:v>3.273984</c:v>
                </c:pt>
                <c:pt idx="52373">
                  <c:v>3.2509049999999999</c:v>
                </c:pt>
                <c:pt idx="52374">
                  <c:v>3.2045300000000001</c:v>
                </c:pt>
                <c:pt idx="52375">
                  <c:v>3.136231</c:v>
                </c:pt>
                <c:pt idx="52376">
                  <c:v>3.0186250000000001</c:v>
                </c:pt>
                <c:pt idx="52377">
                  <c:v>2.9921799999999998</c:v>
                </c:pt>
                <c:pt idx="52378">
                  <c:v>3.0400450000000001</c:v>
                </c:pt>
                <c:pt idx="52379">
                  <c:v>3.1064929999999999</c:v>
                </c:pt>
                <c:pt idx="52380">
                  <c:v>3.091107</c:v>
                </c:pt>
                <c:pt idx="52381">
                  <c:v>3.1233219999999999</c:v>
                </c:pt>
                <c:pt idx="52382">
                  <c:v>3.1900819999999999</c:v>
                </c:pt>
                <c:pt idx="52383">
                  <c:v>3.2564820000000001</c:v>
                </c:pt>
                <c:pt idx="52384">
                  <c:v>3.3061500000000001</c:v>
                </c:pt>
                <c:pt idx="52385">
                  <c:v>3.2989139999999999</c:v>
                </c:pt>
                <c:pt idx="52386">
                  <c:v>3.2525400000000002</c:v>
                </c:pt>
                <c:pt idx="52387">
                  <c:v>3.3104049999999998</c:v>
                </c:pt>
                <c:pt idx="52388">
                  <c:v>3.3264640000000001</c:v>
                </c:pt>
                <c:pt idx="52389">
                  <c:v>3.2352780000000001</c:v>
                </c:pt>
                <c:pt idx="52390">
                  <c:v>3.17537</c:v>
                </c:pt>
                <c:pt idx="52391">
                  <c:v>3.0931030000000002</c:v>
                </c:pt>
                <c:pt idx="52392">
                  <c:v>3.0583399999999998</c:v>
                </c:pt>
                <c:pt idx="52393">
                  <c:v>3.0846879999999999</c:v>
                </c:pt>
                <c:pt idx="52394">
                  <c:v>3.1418089999999999</c:v>
                </c:pt>
                <c:pt idx="52395">
                  <c:v>3.238235</c:v>
                </c:pt>
                <c:pt idx="52396">
                  <c:v>3.3463699999999998</c:v>
                </c:pt>
                <c:pt idx="52397">
                  <c:v>3.4319060000000001</c:v>
                </c:pt>
                <c:pt idx="52398">
                  <c:v>3.3781509999999999</c:v>
                </c:pt>
                <c:pt idx="52399">
                  <c:v>3.184793</c:v>
                </c:pt>
                <c:pt idx="52400">
                  <c:v>3.1765469999999998</c:v>
                </c:pt>
                <c:pt idx="52401">
                  <c:v>3.2593909999999999</c:v>
                </c:pt>
                <c:pt idx="52402">
                  <c:v>3.2559049999999998</c:v>
                </c:pt>
                <c:pt idx="52403">
                  <c:v>3.2215509999999998</c:v>
                </c:pt>
                <c:pt idx="52404">
                  <c:v>3.1622189999999999</c:v>
                </c:pt>
                <c:pt idx="52405">
                  <c:v>3.1031759999999999</c:v>
                </c:pt>
                <c:pt idx="52406">
                  <c:v>3.0742310000000002</c:v>
                </c:pt>
                <c:pt idx="52407">
                  <c:v>3.0530270000000002</c:v>
                </c:pt>
                <c:pt idx="52408">
                  <c:v>3.032016</c:v>
                </c:pt>
                <c:pt idx="52409">
                  <c:v>3.0976219999999999</c:v>
                </c:pt>
                <c:pt idx="52410">
                  <c:v>3.1358709999999999</c:v>
                </c:pt>
                <c:pt idx="52411">
                  <c:v>3.1758980000000001</c:v>
                </c:pt>
                <c:pt idx="52412">
                  <c:v>3.199338</c:v>
                </c:pt>
                <c:pt idx="52413">
                  <c:v>3.1702249999999998</c:v>
                </c:pt>
                <c:pt idx="52414">
                  <c:v>3.2422499999999999</c:v>
                </c:pt>
                <c:pt idx="52415">
                  <c:v>3.3354309999999998</c:v>
                </c:pt>
                <c:pt idx="52416">
                  <c:v>3.3233630000000001</c:v>
                </c:pt>
                <c:pt idx="52417">
                  <c:v>3.2970630000000001</c:v>
                </c:pt>
                <c:pt idx="52418">
                  <c:v>3.3108140000000001</c:v>
                </c:pt>
                <c:pt idx="52419">
                  <c:v>3.3322820000000002</c:v>
                </c:pt>
                <c:pt idx="52420">
                  <c:v>3.3018230000000002</c:v>
                </c:pt>
                <c:pt idx="52421">
                  <c:v>3.2877109999999998</c:v>
                </c:pt>
                <c:pt idx="52422">
                  <c:v>3.3198530000000002</c:v>
                </c:pt>
                <c:pt idx="52423">
                  <c:v>3.373704</c:v>
                </c:pt>
                <c:pt idx="52424">
                  <c:v>3.392407</c:v>
                </c:pt>
                <c:pt idx="52425">
                  <c:v>3.3436530000000002</c:v>
                </c:pt>
                <c:pt idx="52426">
                  <c:v>3.297183</c:v>
                </c:pt>
                <c:pt idx="52427">
                  <c:v>3.2271770000000002</c:v>
                </c:pt>
                <c:pt idx="52428">
                  <c:v>3.2323940000000002</c:v>
                </c:pt>
                <c:pt idx="52429">
                  <c:v>3.230807</c:v>
                </c:pt>
                <c:pt idx="52430">
                  <c:v>3.2287870000000001</c:v>
                </c:pt>
                <c:pt idx="52431">
                  <c:v>3.184577</c:v>
                </c:pt>
                <c:pt idx="52432">
                  <c:v>3.1249799999999999</c:v>
                </c:pt>
                <c:pt idx="52433">
                  <c:v>3.1282740000000002</c:v>
                </c:pt>
                <c:pt idx="52434">
                  <c:v>3.1664979999999998</c:v>
                </c:pt>
                <c:pt idx="52435">
                  <c:v>3.130029</c:v>
                </c:pt>
                <c:pt idx="52436">
                  <c:v>3.0682930000000002</c:v>
                </c:pt>
                <c:pt idx="52437">
                  <c:v>3.0533160000000001</c:v>
                </c:pt>
                <c:pt idx="52438">
                  <c:v>3.1552470000000001</c:v>
                </c:pt>
                <c:pt idx="52439">
                  <c:v>3.2617950000000002</c:v>
                </c:pt>
                <c:pt idx="52440">
                  <c:v>3.314492</c:v>
                </c:pt>
                <c:pt idx="52441">
                  <c:v>3.381926</c:v>
                </c:pt>
                <c:pt idx="52442">
                  <c:v>3.4274589999999998</c:v>
                </c:pt>
                <c:pt idx="52443">
                  <c:v>3.3911090000000002</c:v>
                </c:pt>
                <c:pt idx="52444">
                  <c:v>3.3420179999999999</c:v>
                </c:pt>
                <c:pt idx="52445">
                  <c:v>3.2779500000000001</c:v>
                </c:pt>
                <c:pt idx="52446">
                  <c:v>3.2161900000000001</c:v>
                </c:pt>
                <c:pt idx="52447">
                  <c:v>3.2596799999999999</c:v>
                </c:pt>
                <c:pt idx="52448">
                  <c:v>3.2935050000000001</c:v>
                </c:pt>
                <c:pt idx="52449">
                  <c:v>3.208666</c:v>
                </c:pt>
                <c:pt idx="52450">
                  <c:v>3.174696</c:v>
                </c:pt>
                <c:pt idx="52451">
                  <c:v>3.1450300000000002</c:v>
                </c:pt>
                <c:pt idx="52452">
                  <c:v>3.1137540000000001</c:v>
                </c:pt>
                <c:pt idx="52453">
                  <c:v>3.0855540000000001</c:v>
                </c:pt>
                <c:pt idx="52454">
                  <c:v>2.9969890000000001</c:v>
                </c:pt>
                <c:pt idx="52455">
                  <c:v>3.0367039999999998</c:v>
                </c:pt>
                <c:pt idx="52456">
                  <c:v>3.0185529999999998</c:v>
                </c:pt>
                <c:pt idx="52457">
                  <c:v>3.005932</c:v>
                </c:pt>
                <c:pt idx="52458">
                  <c:v>3.0279050000000001</c:v>
                </c:pt>
                <c:pt idx="52459">
                  <c:v>3.1157729999999999</c:v>
                </c:pt>
                <c:pt idx="52460">
                  <c:v>3.152603</c:v>
                </c:pt>
                <c:pt idx="52461">
                  <c:v>3.2277779999999998</c:v>
                </c:pt>
                <c:pt idx="52462">
                  <c:v>3.3231470000000001</c:v>
                </c:pt>
                <c:pt idx="52463">
                  <c:v>3.2955719999999999</c:v>
                </c:pt>
                <c:pt idx="52464">
                  <c:v>3.1959960000000001</c:v>
                </c:pt>
                <c:pt idx="52465">
                  <c:v>3.15205</c:v>
                </c:pt>
                <c:pt idx="52466">
                  <c:v>3.1901540000000002</c:v>
                </c:pt>
                <c:pt idx="52467">
                  <c:v>3.240688</c:v>
                </c:pt>
                <c:pt idx="52468">
                  <c:v>3.2540300000000002</c:v>
                </c:pt>
                <c:pt idx="52469">
                  <c:v>3.257155</c:v>
                </c:pt>
                <c:pt idx="52470">
                  <c:v>3.3677899999999998</c:v>
                </c:pt>
                <c:pt idx="52471">
                  <c:v>3.4326509999999999</c:v>
                </c:pt>
                <c:pt idx="52472">
                  <c:v>3.4083700000000001</c:v>
                </c:pt>
                <c:pt idx="52473">
                  <c:v>3.3059099999999999</c:v>
                </c:pt>
                <c:pt idx="52474">
                  <c:v>3.1926060000000001</c:v>
                </c:pt>
                <c:pt idx="52475">
                  <c:v>3.0590850000000001</c:v>
                </c:pt>
                <c:pt idx="52476">
                  <c:v>3.066586</c:v>
                </c:pt>
                <c:pt idx="52477">
                  <c:v>3.1760429999999999</c:v>
                </c:pt>
                <c:pt idx="52478">
                  <c:v>3.2100360000000001</c:v>
                </c:pt>
                <c:pt idx="52479">
                  <c:v>3.1888559999999999</c:v>
                </c:pt>
                <c:pt idx="52480">
                  <c:v>3.1496460000000002</c:v>
                </c:pt>
                <c:pt idx="52481">
                  <c:v>3.0062679999999999</c:v>
                </c:pt>
                <c:pt idx="52482">
                  <c:v>2.9282089999999998</c:v>
                </c:pt>
                <c:pt idx="52483">
                  <c:v>3.0537239999999999</c:v>
                </c:pt>
                <c:pt idx="52484">
                  <c:v>3.1610170000000002</c:v>
                </c:pt>
                <c:pt idx="52485">
                  <c:v>3.192126</c:v>
                </c:pt>
                <c:pt idx="52486">
                  <c:v>3.2197480000000001</c:v>
                </c:pt>
                <c:pt idx="52487">
                  <c:v>3.2506159999999999</c:v>
                </c:pt>
                <c:pt idx="52488">
                  <c:v>3.3439179999999999</c:v>
                </c:pt>
                <c:pt idx="52489">
                  <c:v>3.466621</c:v>
                </c:pt>
                <c:pt idx="52490">
                  <c:v>3.5519400000000001</c:v>
                </c:pt>
                <c:pt idx="52491">
                  <c:v>3.5407380000000002</c:v>
                </c:pt>
                <c:pt idx="52492">
                  <c:v>3.5094129999999999</c:v>
                </c:pt>
                <c:pt idx="52493">
                  <c:v>3.4541919999999999</c:v>
                </c:pt>
                <c:pt idx="52494">
                  <c:v>3.3116789999999998</c:v>
                </c:pt>
                <c:pt idx="52495">
                  <c:v>3.2064539999999999</c:v>
                </c:pt>
                <c:pt idx="52496">
                  <c:v>3.0313180000000002</c:v>
                </c:pt>
                <c:pt idx="52497">
                  <c:v>2.9858099999999999</c:v>
                </c:pt>
                <c:pt idx="52498">
                  <c:v>3.0866120000000001</c:v>
                </c:pt>
                <c:pt idx="52499">
                  <c:v>3.2267199999999998</c:v>
                </c:pt>
                <c:pt idx="52500">
                  <c:v>3.4246219999999998</c:v>
                </c:pt>
                <c:pt idx="52501">
                  <c:v>3.3931770000000001</c:v>
                </c:pt>
                <c:pt idx="52502">
                  <c:v>3.237298</c:v>
                </c:pt>
                <c:pt idx="52503">
                  <c:v>3.1533000000000002</c:v>
                </c:pt>
                <c:pt idx="52504">
                  <c:v>3.1783260000000002</c:v>
                </c:pt>
                <c:pt idx="52505">
                  <c:v>3.190804</c:v>
                </c:pt>
                <c:pt idx="52506">
                  <c:v>3.2157580000000001</c:v>
                </c:pt>
                <c:pt idx="52507">
                  <c:v>3.2738640000000001</c:v>
                </c:pt>
                <c:pt idx="52508">
                  <c:v>3.2821820000000002</c:v>
                </c:pt>
                <c:pt idx="52509">
                  <c:v>3.3212229999999998</c:v>
                </c:pt>
                <c:pt idx="52510">
                  <c:v>3.254006</c:v>
                </c:pt>
                <c:pt idx="52511">
                  <c:v>3.1384910000000001</c:v>
                </c:pt>
                <c:pt idx="52512">
                  <c:v>3.110941</c:v>
                </c:pt>
                <c:pt idx="52513">
                  <c:v>3.1411600000000002</c:v>
                </c:pt>
                <c:pt idx="52514">
                  <c:v>3.170153</c:v>
                </c:pt>
                <c:pt idx="52515">
                  <c:v>3.2359520000000002</c:v>
                </c:pt>
                <c:pt idx="52516">
                  <c:v>3.2762190000000002</c:v>
                </c:pt>
                <c:pt idx="52517">
                  <c:v>3.2136659999999999</c:v>
                </c:pt>
                <c:pt idx="52518">
                  <c:v>3.1281780000000001</c:v>
                </c:pt>
                <c:pt idx="52519">
                  <c:v>3.1699359999999999</c:v>
                </c:pt>
                <c:pt idx="52520">
                  <c:v>3.2123680000000001</c:v>
                </c:pt>
                <c:pt idx="52521">
                  <c:v>3.2652809999999999</c:v>
                </c:pt>
                <c:pt idx="52522">
                  <c:v>3.3190840000000001</c:v>
                </c:pt>
                <c:pt idx="52523">
                  <c:v>3.3148049999999998</c:v>
                </c:pt>
                <c:pt idx="52524">
                  <c:v>3.2379709999999999</c:v>
                </c:pt>
                <c:pt idx="52525">
                  <c:v>3.2217199999999999</c:v>
                </c:pt>
                <c:pt idx="52526">
                  <c:v>3.1668829999999999</c:v>
                </c:pt>
                <c:pt idx="52527">
                  <c:v>3.1224080000000001</c:v>
                </c:pt>
                <c:pt idx="52528">
                  <c:v>3.1515689999999998</c:v>
                </c:pt>
                <c:pt idx="52529">
                  <c:v>3.1738550000000001</c:v>
                </c:pt>
                <c:pt idx="52530">
                  <c:v>3.1410879999999999</c:v>
                </c:pt>
                <c:pt idx="52531">
                  <c:v>3.1816439999999999</c:v>
                </c:pt>
                <c:pt idx="52532">
                  <c:v>3.2840090000000002</c:v>
                </c:pt>
                <c:pt idx="52533">
                  <c:v>3.2922790000000002</c:v>
                </c:pt>
                <c:pt idx="52534">
                  <c:v>3.2416969999999998</c:v>
                </c:pt>
                <c:pt idx="52535">
                  <c:v>3.2330429999999999</c:v>
                </c:pt>
                <c:pt idx="52536">
                  <c:v>3.233403</c:v>
                </c:pt>
                <c:pt idx="52537">
                  <c:v>3.3097080000000001</c:v>
                </c:pt>
                <c:pt idx="52538">
                  <c:v>3.3337490000000001</c:v>
                </c:pt>
                <c:pt idx="52539">
                  <c:v>3.2938170000000002</c:v>
                </c:pt>
                <c:pt idx="52540">
                  <c:v>3.1554160000000002</c:v>
                </c:pt>
                <c:pt idx="52541">
                  <c:v>3.0057149999999999</c:v>
                </c:pt>
                <c:pt idx="52542">
                  <c:v>2.9416950000000002</c:v>
                </c:pt>
                <c:pt idx="52543">
                  <c:v>2.9745110000000001</c:v>
                </c:pt>
                <c:pt idx="52544">
                  <c:v>3.1528909999999999</c:v>
                </c:pt>
                <c:pt idx="52545">
                  <c:v>3.2406640000000002</c:v>
                </c:pt>
                <c:pt idx="52546">
                  <c:v>3.1900580000000001</c:v>
                </c:pt>
                <c:pt idx="52547">
                  <c:v>3.099882</c:v>
                </c:pt>
                <c:pt idx="52548">
                  <c:v>3.0104030000000002</c:v>
                </c:pt>
                <c:pt idx="52549">
                  <c:v>3.0108600000000001</c:v>
                </c:pt>
                <c:pt idx="52550">
                  <c:v>3.1467849999999999</c:v>
                </c:pt>
                <c:pt idx="52551">
                  <c:v>3.20506</c:v>
                </c:pt>
                <c:pt idx="52552">
                  <c:v>3.2290760000000001</c:v>
                </c:pt>
                <c:pt idx="52553">
                  <c:v>3.367213</c:v>
                </c:pt>
                <c:pt idx="52554">
                  <c:v>3.427146</c:v>
                </c:pt>
                <c:pt idx="52555">
                  <c:v>3.3842099999999999</c:v>
                </c:pt>
                <c:pt idx="52556">
                  <c:v>3.3158379999999998</c:v>
                </c:pt>
                <c:pt idx="52557">
                  <c:v>3.2762190000000002</c:v>
                </c:pt>
                <c:pt idx="52558">
                  <c:v>3.3342529999999999</c:v>
                </c:pt>
                <c:pt idx="52559">
                  <c:v>3.3920469999999998</c:v>
                </c:pt>
                <c:pt idx="52560">
                  <c:v>3.3662510000000001</c:v>
                </c:pt>
                <c:pt idx="52561">
                  <c:v>3.3544710000000002</c:v>
                </c:pt>
                <c:pt idx="52562">
                  <c:v>3.3357920000000001</c:v>
                </c:pt>
                <c:pt idx="52563">
                  <c:v>3.2710029999999999</c:v>
                </c:pt>
                <c:pt idx="52564">
                  <c:v>3.1901060000000001</c:v>
                </c:pt>
                <c:pt idx="52565">
                  <c:v>3.1328900000000002</c:v>
                </c:pt>
                <c:pt idx="52566">
                  <c:v>3.1498379999999999</c:v>
                </c:pt>
                <c:pt idx="52567">
                  <c:v>3.1923180000000002</c:v>
                </c:pt>
                <c:pt idx="52568">
                  <c:v>3.1918850000000001</c:v>
                </c:pt>
                <c:pt idx="52569">
                  <c:v>3.2300620000000002</c:v>
                </c:pt>
                <c:pt idx="52570">
                  <c:v>3.2880950000000002</c:v>
                </c:pt>
                <c:pt idx="52571">
                  <c:v>3.18174</c:v>
                </c:pt>
                <c:pt idx="52572">
                  <c:v>3.1443810000000001</c:v>
                </c:pt>
                <c:pt idx="52573">
                  <c:v>3.137578</c:v>
                </c:pt>
                <c:pt idx="52574">
                  <c:v>3.1315919999999999</c:v>
                </c:pt>
                <c:pt idx="52575">
                  <c:v>3.2296290000000001</c:v>
                </c:pt>
                <c:pt idx="52576">
                  <c:v>3.2052520000000002</c:v>
                </c:pt>
                <c:pt idx="52577">
                  <c:v>3.1348609999999999</c:v>
                </c:pt>
                <c:pt idx="52578">
                  <c:v>3.164768</c:v>
                </c:pt>
                <c:pt idx="52579">
                  <c:v>3.2389570000000001</c:v>
                </c:pt>
                <c:pt idx="52580">
                  <c:v>3.2892250000000001</c:v>
                </c:pt>
                <c:pt idx="52581">
                  <c:v>3.2339560000000001</c:v>
                </c:pt>
                <c:pt idx="52582">
                  <c:v>3.1622189999999999</c:v>
                </c:pt>
                <c:pt idx="52583">
                  <c:v>3.1074790000000001</c:v>
                </c:pt>
                <c:pt idx="52584">
                  <c:v>3.1548389999999999</c:v>
                </c:pt>
                <c:pt idx="52585">
                  <c:v>3.2180659999999999</c:v>
                </c:pt>
                <c:pt idx="52586">
                  <c:v>3.2670840000000001</c:v>
                </c:pt>
                <c:pt idx="52587">
                  <c:v>3.3570199999999999</c:v>
                </c:pt>
                <c:pt idx="52588">
                  <c:v>3.421881</c:v>
                </c:pt>
                <c:pt idx="52589">
                  <c:v>3.3848829999999999</c:v>
                </c:pt>
                <c:pt idx="52590">
                  <c:v>3.3393980000000001</c:v>
                </c:pt>
                <c:pt idx="52591">
                  <c:v>3.2638630000000002</c:v>
                </c:pt>
                <c:pt idx="52592">
                  <c:v>3.1479149999999998</c:v>
                </c:pt>
                <c:pt idx="52593">
                  <c:v>3.1141860000000001</c:v>
                </c:pt>
                <c:pt idx="52594">
                  <c:v>3.1341399999999999</c:v>
                </c:pt>
                <c:pt idx="52595">
                  <c:v>3.1214460000000002</c:v>
                </c:pt>
                <c:pt idx="52596">
                  <c:v>3.1435879999999998</c:v>
                </c:pt>
                <c:pt idx="52597">
                  <c:v>3.3142520000000002</c:v>
                </c:pt>
                <c:pt idx="52598">
                  <c:v>3.405726</c:v>
                </c:pt>
                <c:pt idx="52599">
                  <c:v>3.3295409999999999</c:v>
                </c:pt>
                <c:pt idx="52600">
                  <c:v>3.163878</c:v>
                </c:pt>
                <c:pt idx="52601">
                  <c:v>3.007879</c:v>
                </c:pt>
                <c:pt idx="52602">
                  <c:v>2.9754719999999999</c:v>
                </c:pt>
                <c:pt idx="52603">
                  <c:v>3.0529549999999999</c:v>
                </c:pt>
                <c:pt idx="52604">
                  <c:v>3.052162</c:v>
                </c:pt>
                <c:pt idx="52605">
                  <c:v>3.1021420000000002</c:v>
                </c:pt>
                <c:pt idx="52606">
                  <c:v>3.1810670000000001</c:v>
                </c:pt>
                <c:pt idx="52607">
                  <c:v>3.2626369999999998</c:v>
                </c:pt>
                <c:pt idx="52608">
                  <c:v>3.354063</c:v>
                </c:pt>
                <c:pt idx="52609">
                  <c:v>3.3544710000000002</c:v>
                </c:pt>
                <c:pt idx="52610">
                  <c:v>3.3616600000000001</c:v>
                </c:pt>
                <c:pt idx="52611">
                  <c:v>3.3642080000000001</c:v>
                </c:pt>
                <c:pt idx="52612">
                  <c:v>3.404836</c:v>
                </c:pt>
                <c:pt idx="52613">
                  <c:v>3.392239</c:v>
                </c:pt>
                <c:pt idx="52614">
                  <c:v>3.2200850000000001</c:v>
                </c:pt>
                <c:pt idx="52615">
                  <c:v>3.1332979999999999</c:v>
                </c:pt>
                <c:pt idx="52616">
                  <c:v>3.1517620000000002</c:v>
                </c:pt>
                <c:pt idx="52617">
                  <c:v>3.192679</c:v>
                </c:pt>
                <c:pt idx="52618">
                  <c:v>3.2832150000000002</c:v>
                </c:pt>
                <c:pt idx="52619">
                  <c:v>3.343966</c:v>
                </c:pt>
                <c:pt idx="52620">
                  <c:v>3.2184499999999998</c:v>
                </c:pt>
                <c:pt idx="52621">
                  <c:v>3.0976460000000001</c:v>
                </c:pt>
                <c:pt idx="52622">
                  <c:v>2.9974210000000001</c:v>
                </c:pt>
                <c:pt idx="52623">
                  <c:v>2.9540760000000001</c:v>
                </c:pt>
                <c:pt idx="52624">
                  <c:v>3.045118</c:v>
                </c:pt>
                <c:pt idx="52625">
                  <c:v>3.1175039999999998</c:v>
                </c:pt>
                <c:pt idx="52626">
                  <c:v>2.9578030000000002</c:v>
                </c:pt>
                <c:pt idx="52627">
                  <c:v>2.8649819999999999</c:v>
                </c:pt>
                <c:pt idx="52628">
                  <c:v>2.8959459999999999</c:v>
                </c:pt>
                <c:pt idx="52629">
                  <c:v>2.9855689999999999</c:v>
                </c:pt>
                <c:pt idx="52630">
                  <c:v>3.141737</c:v>
                </c:pt>
                <c:pt idx="52631">
                  <c:v>3.2132329999999998</c:v>
                </c:pt>
                <c:pt idx="52632">
                  <c:v>3.2597520000000002</c:v>
                </c:pt>
                <c:pt idx="52633">
                  <c:v>3.3127849999999999</c:v>
                </c:pt>
                <c:pt idx="52634">
                  <c:v>3.3154059999999999</c:v>
                </c:pt>
                <c:pt idx="52635">
                  <c:v>3.300573</c:v>
                </c:pt>
                <c:pt idx="52636">
                  <c:v>3.3528609999999999</c:v>
                </c:pt>
                <c:pt idx="52637">
                  <c:v>3.4424359999999998</c:v>
                </c:pt>
                <c:pt idx="52638">
                  <c:v>3.2234989999999999</c:v>
                </c:pt>
                <c:pt idx="52639">
                  <c:v>2.9938389999999999</c:v>
                </c:pt>
                <c:pt idx="52640">
                  <c:v>3.0495649999999999</c:v>
                </c:pt>
                <c:pt idx="52641">
                  <c:v>3.1467130000000001</c:v>
                </c:pt>
                <c:pt idx="52642">
                  <c:v>3.1725569999999998</c:v>
                </c:pt>
                <c:pt idx="52643">
                  <c:v>3.2041460000000002</c:v>
                </c:pt>
                <c:pt idx="52644">
                  <c:v>3.2841049999999998</c:v>
                </c:pt>
                <c:pt idx="52645">
                  <c:v>3.408563</c:v>
                </c:pt>
                <c:pt idx="52646">
                  <c:v>3.490637</c:v>
                </c:pt>
                <c:pt idx="52647">
                  <c:v>3.5238849999999999</c:v>
                </c:pt>
                <c:pt idx="52648">
                  <c:v>3.475924</c:v>
                </c:pt>
                <c:pt idx="52649">
                  <c:v>3.402504</c:v>
                </c:pt>
                <c:pt idx="52650">
                  <c:v>3.3287</c:v>
                </c:pt>
                <c:pt idx="52651">
                  <c:v>3.2971349999999999</c:v>
                </c:pt>
                <c:pt idx="52652">
                  <c:v>3.2493660000000002</c:v>
                </c:pt>
                <c:pt idx="52653">
                  <c:v>3.2464569999999999</c:v>
                </c:pt>
                <c:pt idx="52654">
                  <c:v>3.2976640000000002</c:v>
                </c:pt>
                <c:pt idx="52655">
                  <c:v>3.3355030000000001</c:v>
                </c:pt>
                <c:pt idx="52656">
                  <c:v>3.4200300000000001</c:v>
                </c:pt>
                <c:pt idx="52657">
                  <c:v>3.4386369999999999</c:v>
                </c:pt>
                <c:pt idx="52658">
                  <c:v>3.4285640000000002</c:v>
                </c:pt>
                <c:pt idx="52659">
                  <c:v>3.3818299999999999</c:v>
                </c:pt>
                <c:pt idx="52660">
                  <c:v>3.3291569999999999</c:v>
                </c:pt>
                <c:pt idx="52661">
                  <c:v>3.2889370000000002</c:v>
                </c:pt>
                <c:pt idx="52662">
                  <c:v>3.2142189999999999</c:v>
                </c:pt>
                <c:pt idx="52663">
                  <c:v>3.1909239999999999</c:v>
                </c:pt>
                <c:pt idx="52664">
                  <c:v>3.187414</c:v>
                </c:pt>
                <c:pt idx="52665">
                  <c:v>3.142963</c:v>
                </c:pt>
                <c:pt idx="52666">
                  <c:v>3.099329</c:v>
                </c:pt>
                <c:pt idx="52667">
                  <c:v>3.0933190000000002</c:v>
                </c:pt>
                <c:pt idx="52668">
                  <c:v>3.1018289999999999</c:v>
                </c:pt>
                <c:pt idx="52669">
                  <c:v>3.1406550000000002</c:v>
                </c:pt>
                <c:pt idx="52670">
                  <c:v>3.1633969999999998</c:v>
                </c:pt>
                <c:pt idx="52671">
                  <c:v>3.169816</c:v>
                </c:pt>
                <c:pt idx="52672">
                  <c:v>3.1829179999999999</c:v>
                </c:pt>
                <c:pt idx="52673">
                  <c:v>3.18174</c:v>
                </c:pt>
                <c:pt idx="52674">
                  <c:v>3.2116709999999999</c:v>
                </c:pt>
                <c:pt idx="52675">
                  <c:v>3.3043230000000001</c:v>
                </c:pt>
                <c:pt idx="52676">
                  <c:v>3.2842250000000002</c:v>
                </c:pt>
                <c:pt idx="52677">
                  <c:v>3.1580840000000001</c:v>
                </c:pt>
                <c:pt idx="52678">
                  <c:v>3.130293</c:v>
                </c:pt>
                <c:pt idx="52679">
                  <c:v>3.114932</c:v>
                </c:pt>
                <c:pt idx="52680">
                  <c:v>3.081683</c:v>
                </c:pt>
                <c:pt idx="52681">
                  <c:v>3.090554</c:v>
                </c:pt>
                <c:pt idx="52682">
                  <c:v>3.1080800000000002</c:v>
                </c:pt>
                <c:pt idx="52683">
                  <c:v>3.1727249999999998</c:v>
                </c:pt>
                <c:pt idx="52684">
                  <c:v>3.3134100000000002</c:v>
                </c:pt>
                <c:pt idx="52685">
                  <c:v>3.3587989999999999</c:v>
                </c:pt>
                <c:pt idx="52686">
                  <c:v>3.2371059999999998</c:v>
                </c:pt>
                <c:pt idx="52687">
                  <c:v>3.2238829999999998</c:v>
                </c:pt>
                <c:pt idx="52688">
                  <c:v>3.4194529999999999</c:v>
                </c:pt>
                <c:pt idx="52689">
                  <c:v>3.4809730000000001</c:v>
                </c:pt>
                <c:pt idx="52690">
                  <c:v>3.3614190000000002</c:v>
                </c:pt>
                <c:pt idx="52691">
                  <c:v>3.1813069999999999</c:v>
                </c:pt>
                <c:pt idx="52692">
                  <c:v>3.1569060000000002</c:v>
                </c:pt>
                <c:pt idx="52693">
                  <c:v>3.1256539999999999</c:v>
                </c:pt>
                <c:pt idx="52694">
                  <c:v>3.0790630000000001</c:v>
                </c:pt>
                <c:pt idx="52695">
                  <c:v>3.0113650000000001</c:v>
                </c:pt>
                <c:pt idx="52696">
                  <c:v>3.0402140000000002</c:v>
                </c:pt>
                <c:pt idx="52697">
                  <c:v>3.137794</c:v>
                </c:pt>
                <c:pt idx="52698">
                  <c:v>3.2813639999999999</c:v>
                </c:pt>
                <c:pt idx="52699">
                  <c:v>3.3032170000000001</c:v>
                </c:pt>
                <c:pt idx="52700">
                  <c:v>3.235976</c:v>
                </c:pt>
                <c:pt idx="52701">
                  <c:v>3.0800489999999998</c:v>
                </c:pt>
                <c:pt idx="52702">
                  <c:v>2.9486669999999999</c:v>
                </c:pt>
                <c:pt idx="52703">
                  <c:v>3.0782699999999998</c:v>
                </c:pt>
                <c:pt idx="52704">
                  <c:v>3.1984720000000002</c:v>
                </c:pt>
                <c:pt idx="52705">
                  <c:v>3.2404470000000001</c:v>
                </c:pt>
                <c:pt idx="52706">
                  <c:v>3.3159339999999999</c:v>
                </c:pt>
                <c:pt idx="52707">
                  <c:v>3.3437730000000001</c:v>
                </c:pt>
                <c:pt idx="52708">
                  <c:v>3.3542550000000002</c:v>
                </c:pt>
                <c:pt idx="52709">
                  <c:v>3.3832719999999998</c:v>
                </c:pt>
                <c:pt idx="52710">
                  <c:v>3.3117269999999999</c:v>
                </c:pt>
                <c:pt idx="52711">
                  <c:v>3.197174</c:v>
                </c:pt>
                <c:pt idx="52712">
                  <c:v>3.0312459999999999</c:v>
                </c:pt>
                <c:pt idx="52713">
                  <c:v>2.9059949999999999</c:v>
                </c:pt>
                <c:pt idx="52714">
                  <c:v>2.9645820000000001</c:v>
                </c:pt>
                <c:pt idx="52715">
                  <c:v>3.1302690000000002</c:v>
                </c:pt>
                <c:pt idx="52716">
                  <c:v>3.2846099999999998</c:v>
                </c:pt>
                <c:pt idx="52717">
                  <c:v>3.4146930000000002</c:v>
                </c:pt>
                <c:pt idx="52718">
                  <c:v>3.4305599999999998</c:v>
                </c:pt>
                <c:pt idx="52719">
                  <c:v>3.2303500000000001</c:v>
                </c:pt>
                <c:pt idx="52720">
                  <c:v>3.0749279999999999</c:v>
                </c:pt>
                <c:pt idx="52721">
                  <c:v>3.174696</c:v>
                </c:pt>
                <c:pt idx="52722">
                  <c:v>3.3179059999999998</c:v>
                </c:pt>
                <c:pt idx="52723">
                  <c:v>3.4185639999999999</c:v>
                </c:pt>
                <c:pt idx="52724">
                  <c:v>3.4705629999999998</c:v>
                </c:pt>
                <c:pt idx="52725">
                  <c:v>3.4696500000000001</c:v>
                </c:pt>
                <c:pt idx="52726">
                  <c:v>3.5288369999999998</c:v>
                </c:pt>
                <c:pt idx="52727">
                  <c:v>3.53742</c:v>
                </c:pt>
                <c:pt idx="52728">
                  <c:v>3.343966</c:v>
                </c:pt>
                <c:pt idx="52729">
                  <c:v>3.1920540000000002</c:v>
                </c:pt>
                <c:pt idx="52730">
                  <c:v>3.1589740000000002</c:v>
                </c:pt>
                <c:pt idx="52731">
                  <c:v>3.2004199999999998</c:v>
                </c:pt>
                <c:pt idx="52732">
                  <c:v>3.2240509999999998</c:v>
                </c:pt>
                <c:pt idx="52733">
                  <c:v>3.200564</c:v>
                </c:pt>
                <c:pt idx="52734">
                  <c:v>3.1722199999999998</c:v>
                </c:pt>
                <c:pt idx="52735">
                  <c:v>3.1655129999999998</c:v>
                </c:pt>
                <c:pt idx="52736">
                  <c:v>3.1807300000000001</c:v>
                </c:pt>
                <c:pt idx="52737">
                  <c:v>3.1950099999999999</c:v>
                </c:pt>
                <c:pt idx="52738">
                  <c:v>3.1855389999999999</c:v>
                </c:pt>
                <c:pt idx="52739">
                  <c:v>3.2148680000000001</c:v>
                </c:pt>
                <c:pt idx="52740">
                  <c:v>3.164984</c:v>
                </c:pt>
                <c:pt idx="52741">
                  <c:v>3.223042</c:v>
                </c:pt>
                <c:pt idx="52742">
                  <c:v>3.302664</c:v>
                </c:pt>
                <c:pt idx="52743">
                  <c:v>3.3213680000000001</c:v>
                </c:pt>
                <c:pt idx="52744">
                  <c:v>3.417049</c:v>
                </c:pt>
                <c:pt idx="52745">
                  <c:v>3.453687</c:v>
                </c:pt>
                <c:pt idx="52746">
                  <c:v>3.453446</c:v>
                </c:pt>
                <c:pt idx="52747">
                  <c:v>3.4630380000000001</c:v>
                </c:pt>
                <c:pt idx="52748">
                  <c:v>3.352716</c:v>
                </c:pt>
                <c:pt idx="52749">
                  <c:v>3.2223929999999998</c:v>
                </c:pt>
                <c:pt idx="52750">
                  <c:v>3.268046</c:v>
                </c:pt>
                <c:pt idx="52751">
                  <c:v>3.3428599999999999</c:v>
                </c:pt>
                <c:pt idx="52752">
                  <c:v>3.304659</c:v>
                </c:pt>
                <c:pt idx="52753">
                  <c:v>3.195732</c:v>
                </c:pt>
                <c:pt idx="52754">
                  <c:v>3.1348370000000001</c:v>
                </c:pt>
                <c:pt idx="52755">
                  <c:v>3.1807300000000001</c:v>
                </c:pt>
                <c:pt idx="52756">
                  <c:v>3.2652329999999998</c:v>
                </c:pt>
                <c:pt idx="52757">
                  <c:v>3.2136900000000002</c:v>
                </c:pt>
                <c:pt idx="52758">
                  <c:v>3.153492</c:v>
                </c:pt>
                <c:pt idx="52759">
                  <c:v>3.1878709999999999</c:v>
                </c:pt>
                <c:pt idx="52760">
                  <c:v>3.2617229999999999</c:v>
                </c:pt>
                <c:pt idx="52761">
                  <c:v>3.2800660000000001</c:v>
                </c:pt>
                <c:pt idx="52762">
                  <c:v>3.2784309999999999</c:v>
                </c:pt>
                <c:pt idx="52763">
                  <c:v>3.2319849999999999</c:v>
                </c:pt>
                <c:pt idx="52764">
                  <c:v>3.20756</c:v>
                </c:pt>
                <c:pt idx="52765">
                  <c:v>3.145006</c:v>
                </c:pt>
                <c:pt idx="52766">
                  <c:v>2.947225</c:v>
                </c:pt>
                <c:pt idx="52767">
                  <c:v>2.7703579999999999</c:v>
                </c:pt>
                <c:pt idx="52768">
                  <c:v>2.7362929999999999</c:v>
                </c:pt>
                <c:pt idx="52769">
                  <c:v>2.7727629999999999</c:v>
                </c:pt>
                <c:pt idx="52770">
                  <c:v>2.818343</c:v>
                </c:pt>
                <c:pt idx="52771">
                  <c:v>2.9636680000000002</c:v>
                </c:pt>
                <c:pt idx="52772">
                  <c:v>3.2363599999999999</c:v>
                </c:pt>
                <c:pt idx="52773">
                  <c:v>3.4099089999999999</c:v>
                </c:pt>
                <c:pt idx="52774">
                  <c:v>3.5710769999999998</c:v>
                </c:pt>
                <c:pt idx="52775">
                  <c:v>3.5919919999999999</c:v>
                </c:pt>
                <c:pt idx="52776">
                  <c:v>3.4246699999999999</c:v>
                </c:pt>
                <c:pt idx="52777">
                  <c:v>3.2935050000000001</c:v>
                </c:pt>
                <c:pt idx="52778">
                  <c:v>3.2420580000000001</c:v>
                </c:pt>
                <c:pt idx="52779">
                  <c:v>3.2028479999999999</c:v>
                </c:pt>
                <c:pt idx="52780">
                  <c:v>3.1614019999999998</c:v>
                </c:pt>
                <c:pt idx="52781">
                  <c:v>2.9986709999999999</c:v>
                </c:pt>
                <c:pt idx="52782">
                  <c:v>2.8354360000000001</c:v>
                </c:pt>
                <c:pt idx="52783">
                  <c:v>2.8512309999999998</c:v>
                </c:pt>
                <c:pt idx="52784">
                  <c:v>2.9268860000000001</c:v>
                </c:pt>
                <c:pt idx="52785">
                  <c:v>3.040791</c:v>
                </c:pt>
                <c:pt idx="52786">
                  <c:v>3.1907549999999998</c:v>
                </c:pt>
                <c:pt idx="52787">
                  <c:v>3.3136510000000001</c:v>
                </c:pt>
                <c:pt idx="52788">
                  <c:v>3.4410409999999998</c:v>
                </c:pt>
                <c:pt idx="52789">
                  <c:v>3.4466670000000001</c:v>
                </c:pt>
                <c:pt idx="52790">
                  <c:v>3.4403679999999999</c:v>
                </c:pt>
                <c:pt idx="52791">
                  <c:v>3.3614670000000002</c:v>
                </c:pt>
                <c:pt idx="52792">
                  <c:v>3.5274670000000001</c:v>
                </c:pt>
                <c:pt idx="52793">
                  <c:v>3.5618690000000002</c:v>
                </c:pt>
                <c:pt idx="52794">
                  <c:v>3.4646490000000001</c:v>
                </c:pt>
                <c:pt idx="52795">
                  <c:v>3.2994189999999999</c:v>
                </c:pt>
                <c:pt idx="52796">
                  <c:v>3.1679650000000001</c:v>
                </c:pt>
                <c:pt idx="52797">
                  <c:v>3.1664500000000002</c:v>
                </c:pt>
                <c:pt idx="52798">
                  <c:v>3.20167</c:v>
                </c:pt>
                <c:pt idx="52799">
                  <c:v>3.1323129999999999</c:v>
                </c:pt>
                <c:pt idx="52800">
                  <c:v>3.0584600000000002</c:v>
                </c:pt>
                <c:pt idx="52801">
                  <c:v>3.126687</c:v>
                </c:pt>
                <c:pt idx="52802">
                  <c:v>3.2506879999999998</c:v>
                </c:pt>
                <c:pt idx="52803">
                  <c:v>3.3722129999999999</c:v>
                </c:pt>
                <c:pt idx="52804">
                  <c:v>3.5740099999999999</c:v>
                </c:pt>
                <c:pt idx="52805">
                  <c:v>3.6442079999999999</c:v>
                </c:pt>
                <c:pt idx="52806">
                  <c:v>3.5491280000000001</c:v>
                </c:pt>
                <c:pt idx="52807">
                  <c:v>3.4301750000000002</c:v>
                </c:pt>
                <c:pt idx="52808">
                  <c:v>3.3514179999999998</c:v>
                </c:pt>
                <c:pt idx="52809">
                  <c:v>3.381084</c:v>
                </c:pt>
                <c:pt idx="52810">
                  <c:v>3.3862049999999999</c:v>
                </c:pt>
                <c:pt idx="52811">
                  <c:v>3.328989</c:v>
                </c:pt>
                <c:pt idx="52812">
                  <c:v>3.3887290000000001</c:v>
                </c:pt>
                <c:pt idx="52813">
                  <c:v>3.4983059999999999</c:v>
                </c:pt>
                <c:pt idx="52814">
                  <c:v>3.398129</c:v>
                </c:pt>
                <c:pt idx="52815">
                  <c:v>3.3155739999999998</c:v>
                </c:pt>
                <c:pt idx="52816">
                  <c:v>3.2261669999999998</c:v>
                </c:pt>
                <c:pt idx="52817">
                  <c:v>3.1750090000000002</c:v>
                </c:pt>
                <c:pt idx="52818">
                  <c:v>3.1415199999999999</c:v>
                </c:pt>
                <c:pt idx="52819">
                  <c:v>3.155103</c:v>
                </c:pt>
                <c:pt idx="52820">
                  <c:v>3.0965889999999998</c:v>
                </c:pt>
                <c:pt idx="52821">
                  <c:v>3.037617</c:v>
                </c:pt>
                <c:pt idx="52822">
                  <c:v>2.8940950000000001</c:v>
                </c:pt>
                <c:pt idx="52823">
                  <c:v>2.7434090000000002</c:v>
                </c:pt>
                <c:pt idx="52824">
                  <c:v>2.8198820000000002</c:v>
                </c:pt>
                <c:pt idx="52825">
                  <c:v>3.0752649999999999</c:v>
                </c:pt>
                <c:pt idx="52826">
                  <c:v>3.1494780000000002</c:v>
                </c:pt>
                <c:pt idx="52827">
                  <c:v>3.2767719999999998</c:v>
                </c:pt>
                <c:pt idx="52828">
                  <c:v>3.473929</c:v>
                </c:pt>
                <c:pt idx="52829">
                  <c:v>3.4887380000000001</c:v>
                </c:pt>
                <c:pt idx="52830">
                  <c:v>3.4896509999999998</c:v>
                </c:pt>
                <c:pt idx="52831">
                  <c:v>3.5192929999999998</c:v>
                </c:pt>
                <c:pt idx="52832">
                  <c:v>3.4509460000000001</c:v>
                </c:pt>
                <c:pt idx="52833">
                  <c:v>3.355121</c:v>
                </c:pt>
                <c:pt idx="52834">
                  <c:v>3.2263829999999998</c:v>
                </c:pt>
                <c:pt idx="52835">
                  <c:v>3.1846969999999999</c:v>
                </c:pt>
                <c:pt idx="52836">
                  <c:v>3.216599</c:v>
                </c:pt>
                <c:pt idx="52837">
                  <c:v>3.2030639999999999</c:v>
                </c:pt>
                <c:pt idx="52838">
                  <c:v>3.2290519999999998</c:v>
                </c:pt>
                <c:pt idx="52839">
                  <c:v>3.2919900000000002</c:v>
                </c:pt>
                <c:pt idx="52840">
                  <c:v>3.3074240000000001</c:v>
                </c:pt>
                <c:pt idx="52841">
                  <c:v>3.3023509999999998</c:v>
                </c:pt>
                <c:pt idx="52842">
                  <c:v>3.2149160000000001</c:v>
                </c:pt>
                <c:pt idx="52843">
                  <c:v>3.1584690000000002</c:v>
                </c:pt>
                <c:pt idx="52844">
                  <c:v>3.3462499999999999</c:v>
                </c:pt>
                <c:pt idx="52845">
                  <c:v>3.4122409999999999</c:v>
                </c:pt>
                <c:pt idx="52846">
                  <c:v>3.1364239999999999</c:v>
                </c:pt>
                <c:pt idx="52847">
                  <c:v>3.0637249999999998</c:v>
                </c:pt>
                <c:pt idx="52848">
                  <c:v>3.1299809999999999</c:v>
                </c:pt>
                <c:pt idx="52849">
                  <c:v>3.2181129999999998</c:v>
                </c:pt>
                <c:pt idx="52850">
                  <c:v>3.1231770000000001</c:v>
                </c:pt>
                <c:pt idx="52851">
                  <c:v>2.9958109999999998</c:v>
                </c:pt>
                <c:pt idx="52852">
                  <c:v>3.0632679999999999</c:v>
                </c:pt>
                <c:pt idx="52853">
                  <c:v>3.1449099999999999</c:v>
                </c:pt>
                <c:pt idx="52854">
                  <c:v>3.1962130000000002</c:v>
                </c:pt>
                <c:pt idx="52855">
                  <c:v>3.252948</c:v>
                </c:pt>
                <c:pt idx="52856">
                  <c:v>3.3552650000000002</c:v>
                </c:pt>
                <c:pt idx="52857">
                  <c:v>3.396182</c:v>
                </c:pt>
                <c:pt idx="52858">
                  <c:v>3.3933450000000001</c:v>
                </c:pt>
                <c:pt idx="52859">
                  <c:v>3.2702089999999999</c:v>
                </c:pt>
                <c:pt idx="52860">
                  <c:v>3.0895929999999998</c:v>
                </c:pt>
                <c:pt idx="52861">
                  <c:v>3.1019019999999999</c:v>
                </c:pt>
                <c:pt idx="52862">
                  <c:v>3.104835</c:v>
                </c:pt>
                <c:pt idx="52863">
                  <c:v>3.1094740000000001</c:v>
                </c:pt>
                <c:pt idx="52864">
                  <c:v>3.123875</c:v>
                </c:pt>
                <c:pt idx="52865">
                  <c:v>3.1153400000000002</c:v>
                </c:pt>
                <c:pt idx="52866">
                  <c:v>3.0939199999999998</c:v>
                </c:pt>
                <c:pt idx="52867">
                  <c:v>3.2220559999999998</c:v>
                </c:pt>
                <c:pt idx="52868">
                  <c:v>3.352115</c:v>
                </c:pt>
                <c:pt idx="52869">
                  <c:v>3.3778869999999999</c:v>
                </c:pt>
                <c:pt idx="52870">
                  <c:v>3.2125840000000001</c:v>
                </c:pt>
                <c:pt idx="52871">
                  <c:v>3.2107570000000001</c:v>
                </c:pt>
                <c:pt idx="52872">
                  <c:v>3.3501439999999998</c:v>
                </c:pt>
                <c:pt idx="52873">
                  <c:v>3.4461379999999999</c:v>
                </c:pt>
                <c:pt idx="52874">
                  <c:v>3.3551929999999999</c:v>
                </c:pt>
                <c:pt idx="52875">
                  <c:v>3.2887689999999998</c:v>
                </c:pt>
                <c:pt idx="52876">
                  <c:v>3.3421630000000002</c:v>
                </c:pt>
                <c:pt idx="52877">
                  <c:v>3.3591829999999998</c:v>
                </c:pt>
                <c:pt idx="52878">
                  <c:v>3.1780620000000002</c:v>
                </c:pt>
                <c:pt idx="52879">
                  <c:v>3.1924860000000002</c:v>
                </c:pt>
                <c:pt idx="52880">
                  <c:v>3.316103</c:v>
                </c:pt>
                <c:pt idx="52881">
                  <c:v>3.2809309999999998</c:v>
                </c:pt>
                <c:pt idx="52882">
                  <c:v>3.2879990000000001</c:v>
                </c:pt>
                <c:pt idx="52883">
                  <c:v>3.3873350000000002</c:v>
                </c:pt>
                <c:pt idx="52884">
                  <c:v>3.411616</c:v>
                </c:pt>
                <c:pt idx="52885">
                  <c:v>3.3345660000000001</c:v>
                </c:pt>
                <c:pt idx="52886">
                  <c:v>3.2082329999999999</c:v>
                </c:pt>
                <c:pt idx="52887">
                  <c:v>3.4217849999999999</c:v>
                </c:pt>
                <c:pt idx="52888">
                  <c:v>3.5707879999999999</c:v>
                </c:pt>
                <c:pt idx="52889">
                  <c:v>3.5798030000000001</c:v>
                </c:pt>
                <c:pt idx="52890">
                  <c:v>3.394571</c:v>
                </c:pt>
                <c:pt idx="52891">
                  <c:v>3.209098</c:v>
                </c:pt>
                <c:pt idx="52892">
                  <c:v>3.1286109999999998</c:v>
                </c:pt>
                <c:pt idx="52893">
                  <c:v>3.1192829999999998</c:v>
                </c:pt>
                <c:pt idx="52894">
                  <c:v>3.1134650000000001</c:v>
                </c:pt>
                <c:pt idx="52895">
                  <c:v>3.1434440000000001</c:v>
                </c:pt>
                <c:pt idx="52896">
                  <c:v>3.1944330000000001</c:v>
                </c:pt>
                <c:pt idx="52897">
                  <c:v>3.237466</c:v>
                </c:pt>
                <c:pt idx="52898">
                  <c:v>3.265666</c:v>
                </c:pt>
                <c:pt idx="52899">
                  <c:v>3.2998029999999998</c:v>
                </c:pt>
                <c:pt idx="52900">
                  <c:v>3.294009</c:v>
                </c:pt>
                <c:pt idx="52901">
                  <c:v>3.2678769999999999</c:v>
                </c:pt>
                <c:pt idx="52902">
                  <c:v>3.3054770000000002</c:v>
                </c:pt>
                <c:pt idx="52903">
                  <c:v>3.4061110000000001</c:v>
                </c:pt>
                <c:pt idx="52904">
                  <c:v>3.372935</c:v>
                </c:pt>
                <c:pt idx="52905">
                  <c:v>3.3126410000000002</c:v>
                </c:pt>
                <c:pt idx="52906">
                  <c:v>3.268046</c:v>
                </c:pt>
                <c:pt idx="52907">
                  <c:v>3.1700080000000002</c:v>
                </c:pt>
                <c:pt idx="52908">
                  <c:v>3.1253169999999999</c:v>
                </c:pt>
                <c:pt idx="52909">
                  <c:v>2.9732370000000001</c:v>
                </c:pt>
                <c:pt idx="52910">
                  <c:v>2.93119</c:v>
                </c:pt>
                <c:pt idx="52911">
                  <c:v>3.0707689999999999</c:v>
                </c:pt>
                <c:pt idx="52912">
                  <c:v>3.1906590000000001</c:v>
                </c:pt>
                <c:pt idx="52913">
                  <c:v>3.3131699999999999</c:v>
                </c:pt>
                <c:pt idx="52914">
                  <c:v>3.374978</c:v>
                </c:pt>
                <c:pt idx="52915">
                  <c:v>3.3937059999999999</c:v>
                </c:pt>
                <c:pt idx="52916">
                  <c:v>3.3763960000000002</c:v>
                </c:pt>
                <c:pt idx="52917">
                  <c:v>3.4241410000000001</c:v>
                </c:pt>
                <c:pt idx="52918">
                  <c:v>3.460394</c:v>
                </c:pt>
                <c:pt idx="52919">
                  <c:v>3.3409610000000001</c:v>
                </c:pt>
                <c:pt idx="52920">
                  <c:v>3.1698400000000002</c:v>
                </c:pt>
                <c:pt idx="52921">
                  <c:v>3.0931510000000002</c:v>
                </c:pt>
                <c:pt idx="52922">
                  <c:v>3.0520890000000001</c:v>
                </c:pt>
                <c:pt idx="52923">
                  <c:v>2.966818</c:v>
                </c:pt>
                <c:pt idx="52924">
                  <c:v>2.9060670000000002</c:v>
                </c:pt>
                <c:pt idx="52925">
                  <c:v>2.9831650000000001</c:v>
                </c:pt>
                <c:pt idx="52926">
                  <c:v>3.0956269999999999</c:v>
                </c:pt>
                <c:pt idx="52927">
                  <c:v>3.2036410000000002</c:v>
                </c:pt>
                <c:pt idx="52928">
                  <c:v>3.2970139999999999</c:v>
                </c:pt>
                <c:pt idx="52929">
                  <c:v>3.33846</c:v>
                </c:pt>
                <c:pt idx="52930">
                  <c:v>3.4490229999999999</c:v>
                </c:pt>
                <c:pt idx="52931">
                  <c:v>3.4815260000000001</c:v>
                </c:pt>
                <c:pt idx="52932">
                  <c:v>3.425824</c:v>
                </c:pt>
                <c:pt idx="52933">
                  <c:v>3.448013</c:v>
                </c:pt>
                <c:pt idx="52934">
                  <c:v>3.272589</c:v>
                </c:pt>
                <c:pt idx="52935">
                  <c:v>3.1742880000000002</c:v>
                </c:pt>
                <c:pt idx="52936">
                  <c:v>3.1643110000000001</c:v>
                </c:pt>
                <c:pt idx="52937">
                  <c:v>3.228138</c:v>
                </c:pt>
                <c:pt idx="52938">
                  <c:v>3.2991540000000001</c:v>
                </c:pt>
                <c:pt idx="52939">
                  <c:v>3.288144</c:v>
                </c:pt>
                <c:pt idx="52940">
                  <c:v>3.2992020000000002</c:v>
                </c:pt>
                <c:pt idx="52941">
                  <c:v>3.3796659999999998</c:v>
                </c:pt>
                <c:pt idx="52942">
                  <c:v>3.4153660000000001</c:v>
                </c:pt>
                <c:pt idx="52943">
                  <c:v>3.413227</c:v>
                </c:pt>
                <c:pt idx="52944">
                  <c:v>3.4150049999999998</c:v>
                </c:pt>
                <c:pt idx="52945">
                  <c:v>3.2178490000000002</c:v>
                </c:pt>
                <c:pt idx="52946">
                  <c:v>2.9292180000000001</c:v>
                </c:pt>
                <c:pt idx="52947">
                  <c:v>2.812093</c:v>
                </c:pt>
                <c:pt idx="52948">
                  <c:v>2.8922439999999998</c:v>
                </c:pt>
                <c:pt idx="52949">
                  <c:v>2.9920119999999999</c:v>
                </c:pt>
                <c:pt idx="52950">
                  <c:v>3.0276879999999999</c:v>
                </c:pt>
                <c:pt idx="52951">
                  <c:v>3.1571470000000001</c:v>
                </c:pt>
                <c:pt idx="52952">
                  <c:v>3.5679759999999998</c:v>
                </c:pt>
                <c:pt idx="52953">
                  <c:v>3.9198569999999999</c:v>
                </c:pt>
                <c:pt idx="52954">
                  <c:v>3.80403</c:v>
                </c:pt>
                <c:pt idx="52955">
                  <c:v>3.549512</c:v>
                </c:pt>
                <c:pt idx="52956">
                  <c:v>3.4442629999999999</c:v>
                </c:pt>
                <c:pt idx="52957">
                  <c:v>3.367934</c:v>
                </c:pt>
                <c:pt idx="52958">
                  <c:v>3.2458800000000001</c:v>
                </c:pt>
                <c:pt idx="52959">
                  <c:v>3.0897130000000002</c:v>
                </c:pt>
                <c:pt idx="52960">
                  <c:v>3.0937519999999998</c:v>
                </c:pt>
                <c:pt idx="52961">
                  <c:v>3.0450699999999999</c:v>
                </c:pt>
                <c:pt idx="52962">
                  <c:v>3.1242350000000001</c:v>
                </c:pt>
                <c:pt idx="52963">
                  <c:v>3.3138909999999999</c:v>
                </c:pt>
                <c:pt idx="52964">
                  <c:v>3.3681030000000001</c:v>
                </c:pt>
                <c:pt idx="52965">
                  <c:v>3.369545</c:v>
                </c:pt>
                <c:pt idx="52966">
                  <c:v>3.4565000000000001</c:v>
                </c:pt>
                <c:pt idx="52967">
                  <c:v>3.4760439999999999</c:v>
                </c:pt>
                <c:pt idx="52968">
                  <c:v>3.3493029999999999</c:v>
                </c:pt>
                <c:pt idx="52969">
                  <c:v>3.27759</c:v>
                </c:pt>
                <c:pt idx="52970">
                  <c:v>3.3290609999999998</c:v>
                </c:pt>
                <c:pt idx="52971">
                  <c:v>3.32531</c:v>
                </c:pt>
                <c:pt idx="52972">
                  <c:v>3.245736</c:v>
                </c:pt>
                <c:pt idx="52973">
                  <c:v>3.1924860000000002</c:v>
                </c:pt>
                <c:pt idx="52974">
                  <c:v>3.2057329999999999</c:v>
                </c:pt>
                <c:pt idx="52975">
                  <c:v>3.2528519999999999</c:v>
                </c:pt>
                <c:pt idx="52976">
                  <c:v>3.3549039999999999</c:v>
                </c:pt>
                <c:pt idx="52977">
                  <c:v>3.4346230000000002</c:v>
                </c:pt>
                <c:pt idx="52978">
                  <c:v>3.387696</c:v>
                </c:pt>
                <c:pt idx="52979">
                  <c:v>3.3273060000000001</c:v>
                </c:pt>
                <c:pt idx="52980">
                  <c:v>3.344471</c:v>
                </c:pt>
                <c:pt idx="52981">
                  <c:v>3.346177</c:v>
                </c:pt>
                <c:pt idx="52982">
                  <c:v>3.3523079999999998</c:v>
                </c:pt>
                <c:pt idx="52983">
                  <c:v>3.2676609999999999</c:v>
                </c:pt>
                <c:pt idx="52984">
                  <c:v>3.169648</c:v>
                </c:pt>
                <c:pt idx="52985">
                  <c:v>3.2232099999999999</c:v>
                </c:pt>
                <c:pt idx="52986">
                  <c:v>3.2983129999999998</c:v>
                </c:pt>
                <c:pt idx="52987">
                  <c:v>3.3072319999999999</c:v>
                </c:pt>
                <c:pt idx="52988">
                  <c:v>3.3044190000000002</c:v>
                </c:pt>
                <c:pt idx="52989">
                  <c:v>3.3112699999999999</c:v>
                </c:pt>
                <c:pt idx="52990">
                  <c:v>3.4109189999999998</c:v>
                </c:pt>
                <c:pt idx="52991">
                  <c:v>3.4154620000000002</c:v>
                </c:pt>
                <c:pt idx="52992">
                  <c:v>3.244294</c:v>
                </c:pt>
                <c:pt idx="52993">
                  <c:v>3.1457030000000001</c:v>
                </c:pt>
                <c:pt idx="52994">
                  <c:v>3.078678</c:v>
                </c:pt>
                <c:pt idx="52995">
                  <c:v>2.9479700000000002</c:v>
                </c:pt>
                <c:pt idx="52996">
                  <c:v>2.7085020000000002</c:v>
                </c:pt>
                <c:pt idx="52997">
                  <c:v>2.742159</c:v>
                </c:pt>
                <c:pt idx="52998">
                  <c:v>3.0269189999999999</c:v>
                </c:pt>
                <c:pt idx="52999">
                  <c:v>3.2417210000000001</c:v>
                </c:pt>
                <c:pt idx="53000">
                  <c:v>3.2774209999999999</c:v>
                </c:pt>
                <c:pt idx="53001">
                  <c:v>3.2593429999999999</c:v>
                </c:pt>
                <c:pt idx="53002">
                  <c:v>3.3514659999999998</c:v>
                </c:pt>
                <c:pt idx="53003">
                  <c:v>3.462005</c:v>
                </c:pt>
                <c:pt idx="53004">
                  <c:v>3.4962629999999999</c:v>
                </c:pt>
                <c:pt idx="53005">
                  <c:v>3.2877350000000001</c:v>
                </c:pt>
                <c:pt idx="53006">
                  <c:v>3.2934570000000001</c:v>
                </c:pt>
                <c:pt idx="53007">
                  <c:v>3.3085059999999999</c:v>
                </c:pt>
                <c:pt idx="53008">
                  <c:v>3.0590850000000001</c:v>
                </c:pt>
                <c:pt idx="53009">
                  <c:v>2.850533</c:v>
                </c:pt>
                <c:pt idx="53010">
                  <c:v>3.0294189999999999</c:v>
                </c:pt>
                <c:pt idx="53011">
                  <c:v>3.3062459999999998</c:v>
                </c:pt>
                <c:pt idx="53012">
                  <c:v>3.42354</c:v>
                </c:pt>
                <c:pt idx="53013">
                  <c:v>3.2544149999999998</c:v>
                </c:pt>
                <c:pt idx="53014">
                  <c:v>2.9336419999999999</c:v>
                </c:pt>
                <c:pt idx="53015">
                  <c:v>3.230302</c:v>
                </c:pt>
                <c:pt idx="53016">
                  <c:v>3.3739680000000001</c:v>
                </c:pt>
                <c:pt idx="53017">
                  <c:v>3.4027449999999999</c:v>
                </c:pt>
                <c:pt idx="53018">
                  <c:v>3.5140039999999999</c:v>
                </c:pt>
                <c:pt idx="53019">
                  <c:v>3.4730629999999998</c:v>
                </c:pt>
                <c:pt idx="53020">
                  <c:v>3.5235249999999998</c:v>
                </c:pt>
                <c:pt idx="53021">
                  <c:v>3.5227550000000001</c:v>
                </c:pt>
                <c:pt idx="53022">
                  <c:v>3.4414500000000001</c:v>
                </c:pt>
                <c:pt idx="53023">
                  <c:v>3.3218719999999999</c:v>
                </c:pt>
                <c:pt idx="53024">
                  <c:v>3.2214070000000001</c:v>
                </c:pt>
                <c:pt idx="53025">
                  <c:v>3.1552720000000001</c:v>
                </c:pt>
                <c:pt idx="53026">
                  <c:v>3.1555360000000001</c:v>
                </c:pt>
                <c:pt idx="53027">
                  <c:v>3.1630609999999999</c:v>
                </c:pt>
                <c:pt idx="53028">
                  <c:v>3.184625</c:v>
                </c:pt>
                <c:pt idx="53029">
                  <c:v>3.3019189999999998</c:v>
                </c:pt>
                <c:pt idx="53030">
                  <c:v>3.3044190000000002</c:v>
                </c:pt>
                <c:pt idx="53031">
                  <c:v>3.4187080000000001</c:v>
                </c:pt>
                <c:pt idx="53032">
                  <c:v>3.5240290000000001</c:v>
                </c:pt>
                <c:pt idx="53033">
                  <c:v>3.3363450000000001</c:v>
                </c:pt>
                <c:pt idx="53034">
                  <c:v>3.0819719999999999</c:v>
                </c:pt>
                <c:pt idx="53035">
                  <c:v>2.8445719999999999</c:v>
                </c:pt>
                <c:pt idx="53036">
                  <c:v>2.9280879999999998</c:v>
                </c:pt>
                <c:pt idx="53037">
                  <c:v>3.2057090000000001</c:v>
                </c:pt>
                <c:pt idx="53038">
                  <c:v>3.271652</c:v>
                </c:pt>
                <c:pt idx="53039">
                  <c:v>3.214267</c:v>
                </c:pt>
                <c:pt idx="53040">
                  <c:v>3.3775019999999998</c:v>
                </c:pt>
                <c:pt idx="53041">
                  <c:v>3.568673</c:v>
                </c:pt>
                <c:pt idx="53042">
                  <c:v>3.6183649999999998</c:v>
                </c:pt>
                <c:pt idx="53043">
                  <c:v>3.186741</c:v>
                </c:pt>
                <c:pt idx="53044">
                  <c:v>3.1298370000000002</c:v>
                </c:pt>
                <c:pt idx="53045">
                  <c:v>3.1998190000000002</c:v>
                </c:pt>
                <c:pt idx="53046">
                  <c:v>3.2717000000000001</c:v>
                </c:pt>
                <c:pt idx="53047">
                  <c:v>3.3161749999999999</c:v>
                </c:pt>
                <c:pt idx="53048">
                  <c:v>3.4021439999999998</c:v>
                </c:pt>
                <c:pt idx="53049">
                  <c:v>3.4968149999999998</c:v>
                </c:pt>
                <c:pt idx="53050">
                  <c:v>3.5424199999999999</c:v>
                </c:pt>
                <c:pt idx="53051">
                  <c:v>3.4967679999999999</c:v>
                </c:pt>
                <c:pt idx="53052">
                  <c:v>3.3755549999999999</c:v>
                </c:pt>
                <c:pt idx="53053">
                  <c:v>3.1889280000000002</c:v>
                </c:pt>
                <c:pt idx="53054">
                  <c:v>3.0869</c:v>
                </c:pt>
                <c:pt idx="53055">
                  <c:v>3.2844890000000002</c:v>
                </c:pt>
                <c:pt idx="53056">
                  <c:v>3.4723419999999998</c:v>
                </c:pt>
                <c:pt idx="53057">
                  <c:v>3.5029940000000002</c:v>
                </c:pt>
                <c:pt idx="53058">
                  <c:v>3.5296069999999999</c:v>
                </c:pt>
                <c:pt idx="53059">
                  <c:v>3.513884</c:v>
                </c:pt>
                <c:pt idx="53060">
                  <c:v>3.4599129999999998</c:v>
                </c:pt>
                <c:pt idx="53061">
                  <c:v>3.412337</c:v>
                </c:pt>
                <c:pt idx="53062">
                  <c:v>3.327137</c:v>
                </c:pt>
                <c:pt idx="53063">
                  <c:v>3.1769799999999999</c:v>
                </c:pt>
                <c:pt idx="53064">
                  <c:v>3.1227689999999999</c:v>
                </c:pt>
                <c:pt idx="53065">
                  <c:v>3.119138</c:v>
                </c:pt>
                <c:pt idx="53066">
                  <c:v>3.1253649999999999</c:v>
                </c:pt>
                <c:pt idx="53067">
                  <c:v>3.2206860000000002</c:v>
                </c:pt>
                <c:pt idx="53068">
                  <c:v>3.3121839999999998</c:v>
                </c:pt>
                <c:pt idx="53069">
                  <c:v>3.3894259999999998</c:v>
                </c:pt>
                <c:pt idx="53070">
                  <c:v>3.4684720000000002</c:v>
                </c:pt>
                <c:pt idx="53071">
                  <c:v>3.378752</c:v>
                </c:pt>
                <c:pt idx="53072">
                  <c:v>3.276869</c:v>
                </c:pt>
                <c:pt idx="53073">
                  <c:v>3.1832549999999999</c:v>
                </c:pt>
                <c:pt idx="53074">
                  <c:v>3.0719949999999998</c:v>
                </c:pt>
                <c:pt idx="53075">
                  <c:v>3.0842800000000001</c:v>
                </c:pt>
                <c:pt idx="53076">
                  <c:v>3.0760339999999999</c:v>
                </c:pt>
                <c:pt idx="53077">
                  <c:v>3.0882230000000002</c:v>
                </c:pt>
                <c:pt idx="53078">
                  <c:v>3.1673399999999998</c:v>
                </c:pt>
                <c:pt idx="53079">
                  <c:v>3.1027429999999998</c:v>
                </c:pt>
                <c:pt idx="53080">
                  <c:v>3.031415</c:v>
                </c:pt>
                <c:pt idx="53081">
                  <c:v>2.9601350000000002</c:v>
                </c:pt>
                <c:pt idx="53082">
                  <c:v>3.0070860000000001</c:v>
                </c:pt>
                <c:pt idx="53083">
                  <c:v>3.3080250000000002</c:v>
                </c:pt>
                <c:pt idx="53084">
                  <c:v>3.5047730000000001</c:v>
                </c:pt>
                <c:pt idx="53085">
                  <c:v>3.5441989999999999</c:v>
                </c:pt>
                <c:pt idx="53086">
                  <c:v>3.531987</c:v>
                </c:pt>
                <c:pt idx="53087">
                  <c:v>3.5359050000000001</c:v>
                </c:pt>
                <c:pt idx="53088">
                  <c:v>3.3589190000000002</c:v>
                </c:pt>
                <c:pt idx="53089">
                  <c:v>3.2647040000000001</c:v>
                </c:pt>
                <c:pt idx="53090">
                  <c:v>3.1205569999999998</c:v>
                </c:pt>
                <c:pt idx="53091">
                  <c:v>3.0081190000000002</c:v>
                </c:pt>
                <c:pt idx="53092">
                  <c:v>2.9329689999999999</c:v>
                </c:pt>
                <c:pt idx="53093">
                  <c:v>2.9705919999999999</c:v>
                </c:pt>
                <c:pt idx="53094">
                  <c:v>3.1848900000000002</c:v>
                </c:pt>
                <c:pt idx="53095">
                  <c:v>3.0749520000000001</c:v>
                </c:pt>
                <c:pt idx="53096">
                  <c:v>3.1338509999999999</c:v>
                </c:pt>
                <c:pt idx="53097">
                  <c:v>3.454288</c:v>
                </c:pt>
                <c:pt idx="53098">
                  <c:v>3.417818</c:v>
                </c:pt>
                <c:pt idx="53099">
                  <c:v>3.215589</c:v>
                </c:pt>
                <c:pt idx="53100">
                  <c:v>3.2254459999999998</c:v>
                </c:pt>
                <c:pt idx="53101">
                  <c:v>3.365097</c:v>
                </c:pt>
                <c:pt idx="53102">
                  <c:v>3.3637269999999999</c:v>
                </c:pt>
                <c:pt idx="53103">
                  <c:v>3.1741670000000002</c:v>
                </c:pt>
                <c:pt idx="53104">
                  <c:v>3.2670599999999999</c:v>
                </c:pt>
                <c:pt idx="53105">
                  <c:v>3.3158620000000001</c:v>
                </c:pt>
                <c:pt idx="53106">
                  <c:v>3.48292</c:v>
                </c:pt>
                <c:pt idx="53107">
                  <c:v>3.7260659999999999</c:v>
                </c:pt>
                <c:pt idx="53108">
                  <c:v>3.8901669999999999</c:v>
                </c:pt>
                <c:pt idx="53109">
                  <c:v>3.822565</c:v>
                </c:pt>
                <c:pt idx="53110">
                  <c:v>3.7760470000000002</c:v>
                </c:pt>
                <c:pt idx="53111">
                  <c:v>3.6405059999999998</c:v>
                </c:pt>
                <c:pt idx="53112">
                  <c:v>3.347788</c:v>
                </c:pt>
                <c:pt idx="53113">
                  <c:v>3.0910350000000002</c:v>
                </c:pt>
                <c:pt idx="53114">
                  <c:v>3.0121820000000001</c:v>
                </c:pt>
                <c:pt idx="53115">
                  <c:v>3.033795</c:v>
                </c:pt>
                <c:pt idx="53116">
                  <c:v>2.971746</c:v>
                </c:pt>
                <c:pt idx="53117">
                  <c:v>2.9072930000000001</c:v>
                </c:pt>
                <c:pt idx="53118">
                  <c:v>2.907918</c:v>
                </c:pt>
                <c:pt idx="53119">
                  <c:v>3.0016280000000002</c:v>
                </c:pt>
                <c:pt idx="53120">
                  <c:v>3.2325140000000001</c:v>
                </c:pt>
                <c:pt idx="53121">
                  <c:v>3.389859</c:v>
                </c:pt>
                <c:pt idx="53122">
                  <c:v>3.551844</c:v>
                </c:pt>
                <c:pt idx="53123">
                  <c:v>3.5266500000000001</c:v>
                </c:pt>
                <c:pt idx="53124">
                  <c:v>3.5231880000000002</c:v>
                </c:pt>
                <c:pt idx="53125">
                  <c:v>3.6510600000000002</c:v>
                </c:pt>
                <c:pt idx="53126">
                  <c:v>3.5535990000000002</c:v>
                </c:pt>
                <c:pt idx="53127">
                  <c:v>3.3566349999999998</c:v>
                </c:pt>
                <c:pt idx="53128">
                  <c:v>3.2829510000000002</c:v>
                </c:pt>
                <c:pt idx="53129">
                  <c:v>3.3558180000000002</c:v>
                </c:pt>
                <c:pt idx="53130">
                  <c:v>3.456572</c:v>
                </c:pt>
                <c:pt idx="53131">
                  <c:v>3.6330529999999999</c:v>
                </c:pt>
                <c:pt idx="53132">
                  <c:v>3.5785290000000001</c:v>
                </c:pt>
                <c:pt idx="53133">
                  <c:v>3.3932730000000002</c:v>
                </c:pt>
                <c:pt idx="53134">
                  <c:v>3.300116</c:v>
                </c:pt>
                <c:pt idx="53135">
                  <c:v>3.1899860000000002</c:v>
                </c:pt>
                <c:pt idx="53136">
                  <c:v>3.2061410000000001</c:v>
                </c:pt>
                <c:pt idx="53137">
                  <c:v>3.2127759999999999</c:v>
                </c:pt>
                <c:pt idx="53138">
                  <c:v>3.1945779999999999</c:v>
                </c:pt>
                <c:pt idx="53139">
                  <c:v>3.2407599999999999</c:v>
                </c:pt>
                <c:pt idx="53140">
                  <c:v>3.3017989999999999</c:v>
                </c:pt>
                <c:pt idx="53141">
                  <c:v>3.3891140000000002</c:v>
                </c:pt>
                <c:pt idx="53142">
                  <c:v>3.3082410000000002</c:v>
                </c:pt>
                <c:pt idx="53143">
                  <c:v>3.0756969999999999</c:v>
                </c:pt>
                <c:pt idx="53144">
                  <c:v>2.9803519999999999</c:v>
                </c:pt>
                <c:pt idx="53145">
                  <c:v>2.979679</c:v>
                </c:pt>
                <c:pt idx="53146">
                  <c:v>2.9704000000000002</c:v>
                </c:pt>
                <c:pt idx="53147">
                  <c:v>3.198016</c:v>
                </c:pt>
                <c:pt idx="53148">
                  <c:v>3.4026489999999998</c:v>
                </c:pt>
                <c:pt idx="53149">
                  <c:v>3.387575</c:v>
                </c:pt>
                <c:pt idx="53150">
                  <c:v>3.4974409999999998</c:v>
                </c:pt>
                <c:pt idx="53151">
                  <c:v>3.5310489999999999</c:v>
                </c:pt>
                <c:pt idx="53152">
                  <c:v>3.3850509999999998</c:v>
                </c:pt>
                <c:pt idx="53153">
                  <c:v>3.3342290000000001</c:v>
                </c:pt>
                <c:pt idx="53154">
                  <c:v>3.193616</c:v>
                </c:pt>
                <c:pt idx="53155">
                  <c:v>3.0966610000000001</c:v>
                </c:pt>
                <c:pt idx="53156">
                  <c:v>3.0692300000000001</c:v>
                </c:pt>
                <c:pt idx="53157">
                  <c:v>3.0513439999999998</c:v>
                </c:pt>
                <c:pt idx="53158">
                  <c:v>3.0898810000000001</c:v>
                </c:pt>
                <c:pt idx="53159">
                  <c:v>3.2311190000000001</c:v>
                </c:pt>
                <c:pt idx="53160">
                  <c:v>3.3243490000000002</c:v>
                </c:pt>
                <c:pt idx="53161">
                  <c:v>3.4659960000000001</c:v>
                </c:pt>
                <c:pt idx="53162">
                  <c:v>3.5072009999999998</c:v>
                </c:pt>
                <c:pt idx="53163">
                  <c:v>3.41289</c:v>
                </c:pt>
                <c:pt idx="53164">
                  <c:v>3.0944729999999998</c:v>
                </c:pt>
                <c:pt idx="53165">
                  <c:v>2.8037749999999999</c:v>
                </c:pt>
                <c:pt idx="53166">
                  <c:v>2.8448120000000001</c:v>
                </c:pt>
                <c:pt idx="53167">
                  <c:v>3.0396369999999999</c:v>
                </c:pt>
                <c:pt idx="53168">
                  <c:v>3.174239</c:v>
                </c:pt>
                <c:pt idx="53169">
                  <c:v>3.405389</c:v>
                </c:pt>
                <c:pt idx="53170">
                  <c:v>3.3899309999999998</c:v>
                </c:pt>
                <c:pt idx="53171">
                  <c:v>3.4105340000000002</c:v>
                </c:pt>
                <c:pt idx="53172">
                  <c:v>3.3880560000000002</c:v>
                </c:pt>
                <c:pt idx="53173">
                  <c:v>3.2424430000000002</c:v>
                </c:pt>
                <c:pt idx="53174">
                  <c:v>3.2771330000000001</c:v>
                </c:pt>
                <c:pt idx="53175">
                  <c:v>3.1859950000000001</c:v>
                </c:pt>
                <c:pt idx="53176">
                  <c:v>3.0763950000000002</c:v>
                </c:pt>
                <c:pt idx="53177">
                  <c:v>3.1218789999999998</c:v>
                </c:pt>
                <c:pt idx="53178">
                  <c:v>3.3843299999999998</c:v>
                </c:pt>
                <c:pt idx="53179">
                  <c:v>3.442844</c:v>
                </c:pt>
                <c:pt idx="53180">
                  <c:v>3.4749629999999998</c:v>
                </c:pt>
                <c:pt idx="53181">
                  <c:v>3.4344299999999999</c:v>
                </c:pt>
                <c:pt idx="53182">
                  <c:v>3.1517369999999998</c:v>
                </c:pt>
                <c:pt idx="53183">
                  <c:v>2.924506</c:v>
                </c:pt>
                <c:pt idx="53184">
                  <c:v>3.119475</c:v>
                </c:pt>
                <c:pt idx="53185">
                  <c:v>3.280427</c:v>
                </c:pt>
                <c:pt idx="53186">
                  <c:v>3.2987690000000001</c:v>
                </c:pt>
                <c:pt idx="53187">
                  <c:v>3.2876629999999998</c:v>
                </c:pt>
                <c:pt idx="53188">
                  <c:v>3.2472989999999999</c:v>
                </c:pt>
                <c:pt idx="53189">
                  <c:v>3.4329879999999999</c:v>
                </c:pt>
                <c:pt idx="53190">
                  <c:v>3.6588729999999998</c:v>
                </c:pt>
                <c:pt idx="53191">
                  <c:v>3.644641</c:v>
                </c:pt>
                <c:pt idx="53192">
                  <c:v>3.519943</c:v>
                </c:pt>
                <c:pt idx="53193">
                  <c:v>3.437459</c:v>
                </c:pt>
                <c:pt idx="53194">
                  <c:v>3.3631980000000001</c:v>
                </c:pt>
                <c:pt idx="53195">
                  <c:v>3.5022489999999999</c:v>
                </c:pt>
                <c:pt idx="53196">
                  <c:v>3.6430060000000002</c:v>
                </c:pt>
                <c:pt idx="53197">
                  <c:v>3.482199</c:v>
                </c:pt>
                <c:pt idx="53198">
                  <c:v>3.2849219999999999</c:v>
                </c:pt>
                <c:pt idx="53199">
                  <c:v>3.1397889999999999</c:v>
                </c:pt>
                <c:pt idx="53200">
                  <c:v>3.220758</c:v>
                </c:pt>
                <c:pt idx="53201">
                  <c:v>3.458399</c:v>
                </c:pt>
                <c:pt idx="53202">
                  <c:v>3.3916379999999999</c:v>
                </c:pt>
                <c:pt idx="53203">
                  <c:v>3.3438460000000001</c:v>
                </c:pt>
                <c:pt idx="53204">
                  <c:v>3.3442539999999998</c:v>
                </c:pt>
                <c:pt idx="53205">
                  <c:v>3.2922069999999999</c:v>
                </c:pt>
                <c:pt idx="53206">
                  <c:v>3.2472509999999999</c:v>
                </c:pt>
                <c:pt idx="53207">
                  <c:v>3.277854</c:v>
                </c:pt>
                <c:pt idx="53208">
                  <c:v>3.223811</c:v>
                </c:pt>
                <c:pt idx="53209">
                  <c:v>3.1726529999999999</c:v>
                </c:pt>
                <c:pt idx="53210">
                  <c:v>3.2205900000000001</c:v>
                </c:pt>
                <c:pt idx="53211">
                  <c:v>3.2829269999999999</c:v>
                </c:pt>
                <c:pt idx="53212">
                  <c:v>3.4135629999999999</c:v>
                </c:pt>
                <c:pt idx="53213">
                  <c:v>3.5011670000000001</c:v>
                </c:pt>
                <c:pt idx="53214">
                  <c:v>3.4687839999999999</c:v>
                </c:pt>
                <c:pt idx="53215">
                  <c:v>3.4618609999999999</c:v>
                </c:pt>
                <c:pt idx="53216">
                  <c:v>3.362838</c:v>
                </c:pt>
                <c:pt idx="53217">
                  <c:v>3.271099</c:v>
                </c:pt>
                <c:pt idx="53218">
                  <c:v>3.2744879999999998</c:v>
                </c:pt>
                <c:pt idx="53219">
                  <c:v>3.3334359999999998</c:v>
                </c:pt>
                <c:pt idx="53220">
                  <c:v>3.3671410000000002</c:v>
                </c:pt>
                <c:pt idx="53221">
                  <c:v>3.3303590000000001</c:v>
                </c:pt>
                <c:pt idx="53222">
                  <c:v>3.2627809999999999</c:v>
                </c:pt>
                <c:pt idx="53223">
                  <c:v>3.202607</c:v>
                </c:pt>
                <c:pt idx="53224">
                  <c:v>3.2139790000000001</c:v>
                </c:pt>
                <c:pt idx="53225">
                  <c:v>3.313723</c:v>
                </c:pt>
                <c:pt idx="53226">
                  <c:v>3.3856519999999999</c:v>
                </c:pt>
                <c:pt idx="53227">
                  <c:v>3.3385319999999998</c:v>
                </c:pt>
                <c:pt idx="53228">
                  <c:v>3.0679560000000001</c:v>
                </c:pt>
                <c:pt idx="53229">
                  <c:v>2.8259400000000001</c:v>
                </c:pt>
                <c:pt idx="53230">
                  <c:v>2.6196959999999998</c:v>
                </c:pt>
                <c:pt idx="53231">
                  <c:v>2.5012729999999999</c:v>
                </c:pt>
                <c:pt idx="53232">
                  <c:v>2.6487609999999999</c:v>
                </c:pt>
                <c:pt idx="53233">
                  <c:v>2.8443070000000001</c:v>
                </c:pt>
                <c:pt idx="53234">
                  <c:v>3.1720519999999999</c:v>
                </c:pt>
                <c:pt idx="53235">
                  <c:v>3.6302650000000001</c:v>
                </c:pt>
                <c:pt idx="53236">
                  <c:v>3.7999429999999998</c:v>
                </c:pt>
                <c:pt idx="53237">
                  <c:v>3.6829860000000001</c:v>
                </c:pt>
                <c:pt idx="53238">
                  <c:v>3.594805</c:v>
                </c:pt>
                <c:pt idx="53239">
                  <c:v>3.3099240000000001</c:v>
                </c:pt>
                <c:pt idx="53240">
                  <c:v>3.2406640000000002</c:v>
                </c:pt>
                <c:pt idx="53241">
                  <c:v>3.2512889999999999</c:v>
                </c:pt>
                <c:pt idx="53242">
                  <c:v>3.2557369999999999</c:v>
                </c:pt>
                <c:pt idx="53243">
                  <c:v>3.2854990000000002</c:v>
                </c:pt>
                <c:pt idx="53244">
                  <c:v>3.2928799999999998</c:v>
                </c:pt>
                <c:pt idx="53245">
                  <c:v>3.278864</c:v>
                </c:pt>
                <c:pt idx="53246">
                  <c:v>3.2550880000000002</c:v>
                </c:pt>
                <c:pt idx="53247">
                  <c:v>3.326873</c:v>
                </c:pt>
                <c:pt idx="53248">
                  <c:v>3.4392140000000002</c:v>
                </c:pt>
                <c:pt idx="53249">
                  <c:v>3.5010469999999998</c:v>
                </c:pt>
                <c:pt idx="53250">
                  <c:v>3.542036</c:v>
                </c:pt>
                <c:pt idx="53251">
                  <c:v>3.588025</c:v>
                </c:pt>
                <c:pt idx="53252">
                  <c:v>3.5564840000000002</c:v>
                </c:pt>
                <c:pt idx="53253">
                  <c:v>3.4399839999999999</c:v>
                </c:pt>
                <c:pt idx="53254">
                  <c:v>3.3493750000000002</c:v>
                </c:pt>
                <c:pt idx="53255">
                  <c:v>3.159767</c:v>
                </c:pt>
                <c:pt idx="53256">
                  <c:v>3.125413</c:v>
                </c:pt>
                <c:pt idx="53257">
                  <c:v>3.196164</c:v>
                </c:pt>
                <c:pt idx="53258">
                  <c:v>3.2352780000000001</c:v>
                </c:pt>
                <c:pt idx="53259">
                  <c:v>3.324805</c:v>
                </c:pt>
                <c:pt idx="53260">
                  <c:v>3.368776</c:v>
                </c:pt>
                <c:pt idx="53261">
                  <c:v>3.313723</c:v>
                </c:pt>
                <c:pt idx="53262">
                  <c:v>3.2244359999999999</c:v>
                </c:pt>
                <c:pt idx="53263">
                  <c:v>3.2431640000000002</c:v>
                </c:pt>
                <c:pt idx="53264">
                  <c:v>3.1733980000000002</c:v>
                </c:pt>
                <c:pt idx="53265">
                  <c:v>3.0374490000000001</c:v>
                </c:pt>
                <c:pt idx="53266">
                  <c:v>3.0310540000000001</c:v>
                </c:pt>
                <c:pt idx="53267">
                  <c:v>3.1268560000000001</c:v>
                </c:pt>
                <c:pt idx="53268">
                  <c:v>3.1997949999999999</c:v>
                </c:pt>
                <c:pt idx="53269">
                  <c:v>3.3202379999999998</c:v>
                </c:pt>
                <c:pt idx="53270">
                  <c:v>3.5465070000000001</c:v>
                </c:pt>
                <c:pt idx="53271">
                  <c:v>3.6042529999999999</c:v>
                </c:pt>
                <c:pt idx="53272">
                  <c:v>3.5160239999999998</c:v>
                </c:pt>
                <c:pt idx="53273">
                  <c:v>3.43092</c:v>
                </c:pt>
                <c:pt idx="53274">
                  <c:v>3.3704100000000001</c:v>
                </c:pt>
                <c:pt idx="53275">
                  <c:v>3.4557540000000002</c:v>
                </c:pt>
                <c:pt idx="53276">
                  <c:v>3.4623170000000001</c:v>
                </c:pt>
                <c:pt idx="53277">
                  <c:v>3.3523800000000001</c:v>
                </c:pt>
                <c:pt idx="53278">
                  <c:v>3.2010450000000001</c:v>
                </c:pt>
                <c:pt idx="53279">
                  <c:v>3.02651</c:v>
                </c:pt>
                <c:pt idx="53280">
                  <c:v>3.003479</c:v>
                </c:pt>
                <c:pt idx="53281">
                  <c:v>3.1150280000000001</c:v>
                </c:pt>
                <c:pt idx="53282">
                  <c:v>3.202175</c:v>
                </c:pt>
                <c:pt idx="53283">
                  <c:v>3.2398699999999998</c:v>
                </c:pt>
                <c:pt idx="53284">
                  <c:v>3.2958850000000002</c:v>
                </c:pt>
                <c:pt idx="53285">
                  <c:v>3.3212229999999998</c:v>
                </c:pt>
                <c:pt idx="53286">
                  <c:v>3.4160870000000001</c:v>
                </c:pt>
                <c:pt idx="53287">
                  <c:v>3.4479890000000002</c:v>
                </c:pt>
                <c:pt idx="53288">
                  <c:v>3.336249</c:v>
                </c:pt>
                <c:pt idx="53289">
                  <c:v>3.3661310000000002</c:v>
                </c:pt>
                <c:pt idx="53290">
                  <c:v>3.3438460000000001</c:v>
                </c:pt>
                <c:pt idx="53291">
                  <c:v>3.2399179999999999</c:v>
                </c:pt>
                <c:pt idx="53292">
                  <c:v>3.2715800000000002</c:v>
                </c:pt>
                <c:pt idx="53293">
                  <c:v>3.3195649999999999</c:v>
                </c:pt>
                <c:pt idx="53294">
                  <c:v>3.3071120000000001</c:v>
                </c:pt>
                <c:pt idx="53295">
                  <c:v>3.2339799999999999</c:v>
                </c:pt>
                <c:pt idx="53296">
                  <c:v>3.1116139999999999</c:v>
                </c:pt>
                <c:pt idx="53297">
                  <c:v>3.1881349999999999</c:v>
                </c:pt>
                <c:pt idx="53298">
                  <c:v>3.378031</c:v>
                </c:pt>
                <c:pt idx="53299">
                  <c:v>3.426256</c:v>
                </c:pt>
                <c:pt idx="53300">
                  <c:v>3.4468830000000001</c:v>
                </c:pt>
                <c:pt idx="53301">
                  <c:v>3.3892099999999998</c:v>
                </c:pt>
                <c:pt idx="53302">
                  <c:v>3.4505620000000001</c:v>
                </c:pt>
                <c:pt idx="53303">
                  <c:v>3.5437669999999999</c:v>
                </c:pt>
                <c:pt idx="53304">
                  <c:v>3.4470999999999998</c:v>
                </c:pt>
                <c:pt idx="53305">
                  <c:v>3.210156</c:v>
                </c:pt>
                <c:pt idx="53306">
                  <c:v>3.1054590000000002</c:v>
                </c:pt>
                <c:pt idx="53307">
                  <c:v>3.075313</c:v>
                </c:pt>
                <c:pt idx="53308">
                  <c:v>3.241889</c:v>
                </c:pt>
                <c:pt idx="53309">
                  <c:v>3.3716599999999999</c:v>
                </c:pt>
                <c:pt idx="53310">
                  <c:v>3.335744</c:v>
                </c:pt>
                <c:pt idx="53311">
                  <c:v>3.2467700000000002</c:v>
                </c:pt>
                <c:pt idx="53312">
                  <c:v>3.2120790000000001</c:v>
                </c:pt>
                <c:pt idx="53313">
                  <c:v>3.2435719999999999</c:v>
                </c:pt>
                <c:pt idx="53314">
                  <c:v>3.2770609999999998</c:v>
                </c:pt>
                <c:pt idx="53315">
                  <c:v>3.153324</c:v>
                </c:pt>
                <c:pt idx="53316">
                  <c:v>3.0310540000000001</c:v>
                </c:pt>
                <c:pt idx="53317">
                  <c:v>2.980785</c:v>
                </c:pt>
                <c:pt idx="53318">
                  <c:v>2.9330409999999998</c:v>
                </c:pt>
                <c:pt idx="53319">
                  <c:v>2.8919790000000001</c:v>
                </c:pt>
                <c:pt idx="53320">
                  <c:v>2.9754719999999999</c:v>
                </c:pt>
                <c:pt idx="53321">
                  <c:v>3.2294130000000001</c:v>
                </c:pt>
                <c:pt idx="53322">
                  <c:v>3.6621419999999998</c:v>
                </c:pt>
                <c:pt idx="53323">
                  <c:v>3.9383439999999998</c:v>
                </c:pt>
                <c:pt idx="53324">
                  <c:v>3.7516929999999999</c:v>
                </c:pt>
                <c:pt idx="53325">
                  <c:v>3.5563880000000001</c:v>
                </c:pt>
                <c:pt idx="53326">
                  <c:v>3.5293899999999998</c:v>
                </c:pt>
                <c:pt idx="53327">
                  <c:v>3.5065759999999999</c:v>
                </c:pt>
                <c:pt idx="53328">
                  <c:v>3.3703379999999998</c:v>
                </c:pt>
                <c:pt idx="53329">
                  <c:v>3.3174969999999999</c:v>
                </c:pt>
                <c:pt idx="53330">
                  <c:v>3.4109189999999998</c:v>
                </c:pt>
                <c:pt idx="53331">
                  <c:v>3.4653700000000001</c:v>
                </c:pt>
                <c:pt idx="53332">
                  <c:v>3.4532780000000001</c:v>
                </c:pt>
                <c:pt idx="53333">
                  <c:v>3.2696079999999998</c:v>
                </c:pt>
                <c:pt idx="53334">
                  <c:v>3.059879</c:v>
                </c:pt>
                <c:pt idx="53335">
                  <c:v>3.1314709999999999</c:v>
                </c:pt>
                <c:pt idx="53336">
                  <c:v>3.2935530000000002</c:v>
                </c:pt>
                <c:pt idx="53337">
                  <c:v>3.3466339999999999</c:v>
                </c:pt>
                <c:pt idx="53338">
                  <c:v>3.3022070000000001</c:v>
                </c:pt>
                <c:pt idx="53339">
                  <c:v>3.3522120000000002</c:v>
                </c:pt>
                <c:pt idx="53340">
                  <c:v>3.4460419999999998</c:v>
                </c:pt>
                <c:pt idx="53341">
                  <c:v>3.405678</c:v>
                </c:pt>
                <c:pt idx="53342">
                  <c:v>3.3026399999999998</c:v>
                </c:pt>
                <c:pt idx="53343">
                  <c:v>3.2366969999999999</c:v>
                </c:pt>
                <c:pt idx="53344">
                  <c:v>3.1328179999999999</c:v>
                </c:pt>
                <c:pt idx="53345">
                  <c:v>3.10582</c:v>
                </c:pt>
                <c:pt idx="53346">
                  <c:v>3.0235050000000001</c:v>
                </c:pt>
                <c:pt idx="53347">
                  <c:v>2.9647019999999999</c:v>
                </c:pt>
                <c:pt idx="53348">
                  <c:v>3.0897610000000002</c:v>
                </c:pt>
                <c:pt idx="53349">
                  <c:v>3.3456239999999999</c:v>
                </c:pt>
                <c:pt idx="53350">
                  <c:v>3.4983059999999999</c:v>
                </c:pt>
                <c:pt idx="53351">
                  <c:v>3.4297659999999999</c:v>
                </c:pt>
                <c:pt idx="53352">
                  <c:v>3.2376339999999999</c:v>
                </c:pt>
                <c:pt idx="53353">
                  <c:v>3.18174</c:v>
                </c:pt>
                <c:pt idx="53354">
                  <c:v>3.2156370000000001</c:v>
                </c:pt>
                <c:pt idx="53355">
                  <c:v>3.3147799999999998</c:v>
                </c:pt>
                <c:pt idx="53356">
                  <c:v>3.3113190000000001</c:v>
                </c:pt>
                <c:pt idx="53357">
                  <c:v>3.3273779999999999</c:v>
                </c:pt>
                <c:pt idx="53358">
                  <c:v>3.3113190000000001</c:v>
                </c:pt>
                <c:pt idx="53359">
                  <c:v>3.6847880000000002</c:v>
                </c:pt>
                <c:pt idx="53360">
                  <c:v>3.801866</c:v>
                </c:pt>
                <c:pt idx="53361">
                  <c:v>3.6509870000000002</c:v>
                </c:pt>
                <c:pt idx="53362">
                  <c:v>3.4629660000000002</c:v>
                </c:pt>
                <c:pt idx="53363">
                  <c:v>3.3286039999999999</c:v>
                </c:pt>
                <c:pt idx="53364">
                  <c:v>3.2668439999999999</c:v>
                </c:pt>
                <c:pt idx="53365">
                  <c:v>3.286365</c:v>
                </c:pt>
                <c:pt idx="53366">
                  <c:v>3.2662429999999998</c:v>
                </c:pt>
                <c:pt idx="53367">
                  <c:v>3.2562180000000001</c:v>
                </c:pt>
                <c:pt idx="53368">
                  <c:v>3.2851620000000001</c:v>
                </c:pt>
                <c:pt idx="53369">
                  <c:v>3.2561460000000002</c:v>
                </c:pt>
                <c:pt idx="53370">
                  <c:v>3.2205409999999999</c:v>
                </c:pt>
                <c:pt idx="53371">
                  <c:v>3.2131609999999999</c:v>
                </c:pt>
                <c:pt idx="53372">
                  <c:v>3.2550159999999999</c:v>
                </c:pt>
                <c:pt idx="53373">
                  <c:v>3.320646</c:v>
                </c:pt>
                <c:pt idx="53374">
                  <c:v>3.3674529999999998</c:v>
                </c:pt>
                <c:pt idx="53375">
                  <c:v>3.3163670000000001</c:v>
                </c:pt>
                <c:pt idx="53376">
                  <c:v>3.2505920000000001</c:v>
                </c:pt>
                <c:pt idx="53377">
                  <c:v>3.2568670000000002</c:v>
                </c:pt>
                <c:pt idx="53378">
                  <c:v>3.25278</c:v>
                </c:pt>
                <c:pt idx="53379">
                  <c:v>3.2292920000000001</c:v>
                </c:pt>
                <c:pt idx="53380">
                  <c:v>3.2025350000000001</c:v>
                </c:pt>
                <c:pt idx="53381">
                  <c:v>3.1951070000000001</c:v>
                </c:pt>
                <c:pt idx="53382">
                  <c:v>3.221768</c:v>
                </c:pt>
                <c:pt idx="53383">
                  <c:v>3.0672830000000002</c:v>
                </c:pt>
                <c:pt idx="53384">
                  <c:v>2.9299149999999998</c:v>
                </c:pt>
                <c:pt idx="53385">
                  <c:v>2.9079899999999999</c:v>
                </c:pt>
                <c:pt idx="53386">
                  <c:v>2.7387929999999998</c:v>
                </c:pt>
                <c:pt idx="53387">
                  <c:v>2.5446179999999998</c:v>
                </c:pt>
                <c:pt idx="53388">
                  <c:v>2.863035</c:v>
                </c:pt>
                <c:pt idx="53389">
                  <c:v>3.2771330000000001</c:v>
                </c:pt>
                <c:pt idx="53390">
                  <c:v>3.5338379999999998</c:v>
                </c:pt>
                <c:pt idx="53391">
                  <c:v>3.6221869999999998</c:v>
                </c:pt>
                <c:pt idx="53392">
                  <c:v>3.4015909999999998</c:v>
                </c:pt>
                <c:pt idx="53393">
                  <c:v>3.2523469999999999</c:v>
                </c:pt>
                <c:pt idx="53394">
                  <c:v>3.354784</c:v>
                </c:pt>
                <c:pt idx="53395">
                  <c:v>3.4795780000000001</c:v>
                </c:pt>
                <c:pt idx="53396">
                  <c:v>3.375988</c:v>
                </c:pt>
                <c:pt idx="53397">
                  <c:v>3.4580860000000002</c:v>
                </c:pt>
                <c:pt idx="53398">
                  <c:v>3.6099739999999998</c:v>
                </c:pt>
                <c:pt idx="53399">
                  <c:v>3.56812</c:v>
                </c:pt>
                <c:pt idx="53400">
                  <c:v>3.4940509999999998</c:v>
                </c:pt>
                <c:pt idx="53401">
                  <c:v>3.394739</c:v>
                </c:pt>
                <c:pt idx="53402">
                  <c:v>3.2638389999999999</c:v>
                </c:pt>
                <c:pt idx="53403">
                  <c:v>3.3791129999999998</c:v>
                </c:pt>
                <c:pt idx="53404">
                  <c:v>3.4057979999999999</c:v>
                </c:pt>
                <c:pt idx="53405">
                  <c:v>3.3487740000000001</c:v>
                </c:pt>
                <c:pt idx="53406">
                  <c:v>3.3412489999999999</c:v>
                </c:pt>
                <c:pt idx="53407">
                  <c:v>3.3285800000000001</c:v>
                </c:pt>
                <c:pt idx="53408">
                  <c:v>3.3588469999999999</c:v>
                </c:pt>
                <c:pt idx="53409">
                  <c:v>3.3275700000000001</c:v>
                </c:pt>
                <c:pt idx="53410">
                  <c:v>3.3615629999999999</c:v>
                </c:pt>
                <c:pt idx="53411">
                  <c:v>3.3489900000000001</c:v>
                </c:pt>
                <c:pt idx="53412">
                  <c:v>3.166595</c:v>
                </c:pt>
                <c:pt idx="53413">
                  <c:v>3.0673309999999998</c:v>
                </c:pt>
                <c:pt idx="53414">
                  <c:v>3.157988</c:v>
                </c:pt>
                <c:pt idx="53415">
                  <c:v>3.1983280000000001</c:v>
                </c:pt>
                <c:pt idx="53416">
                  <c:v>3.2389329999999998</c:v>
                </c:pt>
                <c:pt idx="53417">
                  <c:v>3.32531</c:v>
                </c:pt>
                <c:pt idx="53418">
                  <c:v>3.4064950000000001</c:v>
                </c:pt>
                <c:pt idx="53419">
                  <c:v>3.4599850000000001</c:v>
                </c:pt>
                <c:pt idx="53420">
                  <c:v>3.5222020000000001</c:v>
                </c:pt>
                <c:pt idx="53421">
                  <c:v>3.5301119999999999</c:v>
                </c:pt>
                <c:pt idx="53422">
                  <c:v>3.4672209999999999</c:v>
                </c:pt>
                <c:pt idx="53423">
                  <c:v>3.4266169999999998</c:v>
                </c:pt>
                <c:pt idx="53424">
                  <c:v>3.375699</c:v>
                </c:pt>
                <c:pt idx="53425">
                  <c:v>3.2958609999999999</c:v>
                </c:pt>
                <c:pt idx="53426">
                  <c:v>3.2101799999999998</c:v>
                </c:pt>
                <c:pt idx="53427">
                  <c:v>3.3003800000000001</c:v>
                </c:pt>
                <c:pt idx="53428">
                  <c:v>3.3116310000000002</c:v>
                </c:pt>
                <c:pt idx="53429">
                  <c:v>3.247611</c:v>
                </c:pt>
                <c:pt idx="53430">
                  <c:v>3.3576450000000002</c:v>
                </c:pt>
                <c:pt idx="53431">
                  <c:v>3.4341659999999998</c:v>
                </c:pt>
                <c:pt idx="53432">
                  <c:v>3.3768289999999999</c:v>
                </c:pt>
                <c:pt idx="53433">
                  <c:v>3.377815</c:v>
                </c:pt>
                <c:pt idx="53434">
                  <c:v>3.3950520000000002</c:v>
                </c:pt>
                <c:pt idx="53435">
                  <c:v>3.4306079999999999</c:v>
                </c:pt>
                <c:pt idx="53436">
                  <c:v>3.4679669999999998</c:v>
                </c:pt>
                <c:pt idx="53437">
                  <c:v>3.4159670000000002</c:v>
                </c:pt>
                <c:pt idx="53438">
                  <c:v>3.359448</c:v>
                </c:pt>
                <c:pt idx="53439">
                  <c:v>3.3559860000000001</c:v>
                </c:pt>
                <c:pt idx="53440">
                  <c:v>3.2804509999999998</c:v>
                </c:pt>
                <c:pt idx="53441">
                  <c:v>3.2067899999999998</c:v>
                </c:pt>
                <c:pt idx="53442">
                  <c:v>3.229028</c:v>
                </c:pt>
                <c:pt idx="53443">
                  <c:v>3.2908360000000001</c:v>
                </c:pt>
                <c:pt idx="53444">
                  <c:v>3.3632460000000002</c:v>
                </c:pt>
                <c:pt idx="53445">
                  <c:v>3.364617</c:v>
                </c:pt>
                <c:pt idx="53446">
                  <c:v>3.3987059999999998</c:v>
                </c:pt>
                <c:pt idx="53447">
                  <c:v>3.5186679999999999</c:v>
                </c:pt>
                <c:pt idx="53448">
                  <c:v>3.4182990000000002</c:v>
                </c:pt>
                <c:pt idx="53449">
                  <c:v>3.2272249999999998</c:v>
                </c:pt>
                <c:pt idx="53450">
                  <c:v>3.1125509999999998</c:v>
                </c:pt>
                <c:pt idx="53451">
                  <c:v>3.0400450000000001</c:v>
                </c:pt>
                <c:pt idx="53452">
                  <c:v>2.8716650000000001</c:v>
                </c:pt>
                <c:pt idx="53453">
                  <c:v>2.7231429999999999</c:v>
                </c:pt>
                <c:pt idx="53454">
                  <c:v>2.8153380000000001</c:v>
                </c:pt>
                <c:pt idx="53455">
                  <c:v>3.0974300000000001</c:v>
                </c:pt>
                <c:pt idx="53456">
                  <c:v>3.1818599999999999</c:v>
                </c:pt>
                <c:pt idx="53457">
                  <c:v>2.9305650000000001</c:v>
                </c:pt>
                <c:pt idx="53458">
                  <c:v>2.7699259999999999</c:v>
                </c:pt>
                <c:pt idx="53459">
                  <c:v>3.0100189999999998</c:v>
                </c:pt>
                <c:pt idx="53460">
                  <c:v>3.31656</c:v>
                </c:pt>
                <c:pt idx="53461">
                  <c:v>3.3377150000000002</c:v>
                </c:pt>
                <c:pt idx="53462">
                  <c:v>3.3836810000000002</c:v>
                </c:pt>
                <c:pt idx="53463">
                  <c:v>3.558119</c:v>
                </c:pt>
                <c:pt idx="53464">
                  <c:v>3.6573820000000001</c:v>
                </c:pt>
                <c:pt idx="53465">
                  <c:v>3.7143820000000001</c:v>
                </c:pt>
                <c:pt idx="53466">
                  <c:v>3.5500889999999998</c:v>
                </c:pt>
                <c:pt idx="53467">
                  <c:v>3.4003410000000001</c:v>
                </c:pt>
                <c:pt idx="53468">
                  <c:v>3.3647130000000001</c:v>
                </c:pt>
                <c:pt idx="53469">
                  <c:v>3.34863</c:v>
                </c:pt>
                <c:pt idx="53470">
                  <c:v>3.3559619999999999</c:v>
                </c:pt>
                <c:pt idx="53471">
                  <c:v>3.331248</c:v>
                </c:pt>
                <c:pt idx="53472">
                  <c:v>3.29413</c:v>
                </c:pt>
                <c:pt idx="53473">
                  <c:v>3.270642</c:v>
                </c:pt>
                <c:pt idx="53474">
                  <c:v>3.2576360000000002</c:v>
                </c:pt>
                <c:pt idx="53475">
                  <c:v>3.1962130000000002</c:v>
                </c:pt>
                <c:pt idx="53476">
                  <c:v>3.0493250000000001</c:v>
                </c:pt>
                <c:pt idx="53477">
                  <c:v>2.9171499999999999</c:v>
                </c:pt>
                <c:pt idx="53478">
                  <c:v>3.0688219999999999</c:v>
                </c:pt>
                <c:pt idx="53479">
                  <c:v>3.3076880000000002</c:v>
                </c:pt>
                <c:pt idx="53480">
                  <c:v>3.4573170000000002</c:v>
                </c:pt>
                <c:pt idx="53481">
                  <c:v>3.440296</c:v>
                </c:pt>
                <c:pt idx="53482">
                  <c:v>3.4673419999999999</c:v>
                </c:pt>
                <c:pt idx="53483">
                  <c:v>3.6586560000000001</c:v>
                </c:pt>
                <c:pt idx="53484">
                  <c:v>3.6039880000000002</c:v>
                </c:pt>
                <c:pt idx="53485">
                  <c:v>3.3800020000000002</c:v>
                </c:pt>
                <c:pt idx="53486">
                  <c:v>3.3497349999999999</c:v>
                </c:pt>
                <c:pt idx="53487">
                  <c:v>3.3078090000000002</c:v>
                </c:pt>
                <c:pt idx="53488">
                  <c:v>3.2146520000000001</c:v>
                </c:pt>
                <c:pt idx="53489">
                  <c:v>3.1214949999999999</c:v>
                </c:pt>
                <c:pt idx="53490">
                  <c:v>3.157267</c:v>
                </c:pt>
                <c:pt idx="53491">
                  <c:v>3.2303259999999998</c:v>
                </c:pt>
                <c:pt idx="53492">
                  <c:v>3.265978</c:v>
                </c:pt>
                <c:pt idx="53493">
                  <c:v>3.1879430000000002</c:v>
                </c:pt>
                <c:pt idx="53494">
                  <c:v>3.2189070000000002</c:v>
                </c:pt>
                <c:pt idx="53495">
                  <c:v>3.417602</c:v>
                </c:pt>
                <c:pt idx="53496">
                  <c:v>3.5520610000000001</c:v>
                </c:pt>
                <c:pt idx="53497">
                  <c:v>3.6509870000000002</c:v>
                </c:pt>
                <c:pt idx="53498">
                  <c:v>3.7108240000000001</c:v>
                </c:pt>
                <c:pt idx="53499">
                  <c:v>3.6943570000000001</c:v>
                </c:pt>
                <c:pt idx="53500">
                  <c:v>3.575644</c:v>
                </c:pt>
                <c:pt idx="53501">
                  <c:v>3.3727179999999999</c:v>
                </c:pt>
                <c:pt idx="53502">
                  <c:v>3.2542219999999999</c:v>
                </c:pt>
                <c:pt idx="53503">
                  <c:v>3.1255090000000001</c:v>
                </c:pt>
                <c:pt idx="53504">
                  <c:v>3.017255</c:v>
                </c:pt>
                <c:pt idx="53505">
                  <c:v>3.0832459999999999</c:v>
                </c:pt>
                <c:pt idx="53506">
                  <c:v>3.0804809999999998</c:v>
                </c:pt>
                <c:pt idx="53507">
                  <c:v>3.1460400000000002</c:v>
                </c:pt>
                <c:pt idx="53508">
                  <c:v>3.2823020000000001</c:v>
                </c:pt>
                <c:pt idx="53509">
                  <c:v>3.3661789999999998</c:v>
                </c:pt>
                <c:pt idx="53510">
                  <c:v>3.4426040000000002</c:v>
                </c:pt>
                <c:pt idx="53511">
                  <c:v>3.4276749999999998</c:v>
                </c:pt>
                <c:pt idx="53512">
                  <c:v>3.3884889999999999</c:v>
                </c:pt>
                <c:pt idx="53513">
                  <c:v>3.4213040000000001</c:v>
                </c:pt>
                <c:pt idx="53514">
                  <c:v>3.4842659999999999</c:v>
                </c:pt>
                <c:pt idx="53515">
                  <c:v>3.4582549999999999</c:v>
                </c:pt>
                <c:pt idx="53516">
                  <c:v>3.3571879999999998</c:v>
                </c:pt>
                <c:pt idx="53517">
                  <c:v>3.298457</c:v>
                </c:pt>
                <c:pt idx="53518">
                  <c:v>3.2089300000000001</c:v>
                </c:pt>
                <c:pt idx="53519">
                  <c:v>3.1069260000000001</c:v>
                </c:pt>
                <c:pt idx="53520">
                  <c:v>2.9216449999999998</c:v>
                </c:pt>
                <c:pt idx="53521">
                  <c:v>2.6967699999999999</c:v>
                </c:pt>
                <c:pt idx="53522">
                  <c:v>2.6660460000000001</c:v>
                </c:pt>
                <c:pt idx="53523">
                  <c:v>2.7518229999999999</c:v>
                </c:pt>
                <c:pt idx="53524">
                  <c:v>2.9273189999999998</c:v>
                </c:pt>
                <c:pt idx="53525">
                  <c:v>3.208329</c:v>
                </c:pt>
                <c:pt idx="53526">
                  <c:v>3.4138760000000001</c:v>
                </c:pt>
                <c:pt idx="53527">
                  <c:v>3.7909760000000001</c:v>
                </c:pt>
                <c:pt idx="53528">
                  <c:v>4.049315</c:v>
                </c:pt>
                <c:pt idx="53529">
                  <c:v>3.862063</c:v>
                </c:pt>
                <c:pt idx="53530">
                  <c:v>3.490421</c:v>
                </c:pt>
                <c:pt idx="53531">
                  <c:v>3.2835760000000001</c:v>
                </c:pt>
                <c:pt idx="53532">
                  <c:v>3.2648959999999998</c:v>
                </c:pt>
                <c:pt idx="53533">
                  <c:v>3.323267</c:v>
                </c:pt>
                <c:pt idx="53534">
                  <c:v>3.409548</c:v>
                </c:pt>
                <c:pt idx="53535">
                  <c:v>3.45174</c:v>
                </c:pt>
                <c:pt idx="53536">
                  <c:v>3.489411</c:v>
                </c:pt>
                <c:pt idx="53537">
                  <c:v>3.4965989999999998</c:v>
                </c:pt>
                <c:pt idx="53538">
                  <c:v>3.3849550000000002</c:v>
                </c:pt>
                <c:pt idx="53539">
                  <c:v>3.2133530000000001</c:v>
                </c:pt>
                <c:pt idx="53540">
                  <c:v>3.1434199999999999</c:v>
                </c:pt>
                <c:pt idx="53541">
                  <c:v>3.1821969999999999</c:v>
                </c:pt>
                <c:pt idx="53542">
                  <c:v>3.2017660000000001</c:v>
                </c:pt>
                <c:pt idx="53543">
                  <c:v>3.3456239999999999</c:v>
                </c:pt>
                <c:pt idx="53544">
                  <c:v>3.249342</c:v>
                </c:pt>
                <c:pt idx="53545">
                  <c:v>3.1395970000000002</c:v>
                </c:pt>
                <c:pt idx="53546">
                  <c:v>3.3059820000000002</c:v>
                </c:pt>
                <c:pt idx="53547">
                  <c:v>3.1585890000000001</c:v>
                </c:pt>
                <c:pt idx="53548">
                  <c:v>2.811636</c:v>
                </c:pt>
                <c:pt idx="53549">
                  <c:v>2.7026119999999998</c:v>
                </c:pt>
                <c:pt idx="53550">
                  <c:v>2.6852070000000001</c:v>
                </c:pt>
                <c:pt idx="53551">
                  <c:v>2.7849029999999999</c:v>
                </c:pt>
                <c:pt idx="53552">
                  <c:v>3.1116380000000001</c:v>
                </c:pt>
                <c:pt idx="53553">
                  <c:v>3.4437579999999999</c:v>
                </c:pt>
                <c:pt idx="53554">
                  <c:v>3.7527509999999999</c:v>
                </c:pt>
                <c:pt idx="53555">
                  <c:v>4.0024839999999999</c:v>
                </c:pt>
                <c:pt idx="53556">
                  <c:v>3.8446820000000002</c:v>
                </c:pt>
                <c:pt idx="53557">
                  <c:v>3.389138</c:v>
                </c:pt>
                <c:pt idx="53558">
                  <c:v>3.0724279999999999</c:v>
                </c:pt>
                <c:pt idx="53559">
                  <c:v>3.1362070000000002</c:v>
                </c:pt>
                <c:pt idx="53560">
                  <c:v>3.263646</c:v>
                </c:pt>
                <c:pt idx="53561">
                  <c:v>3.4375309999999999</c:v>
                </c:pt>
                <c:pt idx="53562">
                  <c:v>3.4892910000000001</c:v>
                </c:pt>
                <c:pt idx="53563">
                  <c:v>3.4028170000000002</c:v>
                </c:pt>
                <c:pt idx="53564">
                  <c:v>3.4452970000000001</c:v>
                </c:pt>
                <c:pt idx="53565">
                  <c:v>3.434815</c:v>
                </c:pt>
                <c:pt idx="53566">
                  <c:v>3.3132899999999998</c:v>
                </c:pt>
                <c:pt idx="53567">
                  <c:v>3.2823259999999999</c:v>
                </c:pt>
                <c:pt idx="53568">
                  <c:v>3.2826620000000002</c:v>
                </c:pt>
                <c:pt idx="53569">
                  <c:v>3.3288199999999999</c:v>
                </c:pt>
                <c:pt idx="53570">
                  <c:v>3.4455610000000001</c:v>
                </c:pt>
                <c:pt idx="53571">
                  <c:v>3.6080510000000001</c:v>
                </c:pt>
                <c:pt idx="53572">
                  <c:v>3.6625990000000002</c:v>
                </c:pt>
                <c:pt idx="53573">
                  <c:v>3.4949159999999999</c:v>
                </c:pt>
                <c:pt idx="53574">
                  <c:v>3.231312</c:v>
                </c:pt>
                <c:pt idx="53575">
                  <c:v>3.1681089999999998</c:v>
                </c:pt>
                <c:pt idx="53576">
                  <c:v>3.316319</c:v>
                </c:pt>
                <c:pt idx="53577">
                  <c:v>3.450345</c:v>
                </c:pt>
                <c:pt idx="53578">
                  <c:v>3.4178899999999999</c:v>
                </c:pt>
                <c:pt idx="53579">
                  <c:v>3.3127610000000001</c:v>
                </c:pt>
                <c:pt idx="53580">
                  <c:v>3.3435090000000001</c:v>
                </c:pt>
                <c:pt idx="53581">
                  <c:v>3.3529810000000002</c:v>
                </c:pt>
                <c:pt idx="53582">
                  <c:v>3.2486929999999998</c:v>
                </c:pt>
                <c:pt idx="53583">
                  <c:v>3.1551749999999998</c:v>
                </c:pt>
                <c:pt idx="53584">
                  <c:v>3.2201330000000001</c:v>
                </c:pt>
                <c:pt idx="53585">
                  <c:v>3.3254299999999999</c:v>
                </c:pt>
                <c:pt idx="53586">
                  <c:v>3.4145970000000001</c:v>
                </c:pt>
                <c:pt idx="53587">
                  <c:v>3.4026010000000002</c:v>
                </c:pt>
                <c:pt idx="53588">
                  <c:v>3.3436530000000002</c:v>
                </c:pt>
                <c:pt idx="53589">
                  <c:v>3.3577170000000001</c:v>
                </c:pt>
                <c:pt idx="53590">
                  <c:v>3.3545919999999998</c:v>
                </c:pt>
                <c:pt idx="53591">
                  <c:v>3.3270650000000002</c:v>
                </c:pt>
                <c:pt idx="53592">
                  <c:v>3.2596799999999999</c:v>
                </c:pt>
                <c:pt idx="53593">
                  <c:v>3.2926869999999999</c:v>
                </c:pt>
                <c:pt idx="53594">
                  <c:v>3.2853789999999998</c:v>
                </c:pt>
                <c:pt idx="53595">
                  <c:v>3.2922069999999999</c:v>
                </c:pt>
                <c:pt idx="53596">
                  <c:v>3.3430279999999999</c:v>
                </c:pt>
                <c:pt idx="53597">
                  <c:v>3.3885610000000002</c:v>
                </c:pt>
                <c:pt idx="53598">
                  <c:v>3.4009420000000001</c:v>
                </c:pt>
                <c:pt idx="53599">
                  <c:v>3.3929119999999999</c:v>
                </c:pt>
                <c:pt idx="53600">
                  <c:v>3.34762</c:v>
                </c:pt>
                <c:pt idx="53601">
                  <c:v>3.2465290000000002</c:v>
                </c:pt>
                <c:pt idx="53602">
                  <c:v>3.1080320000000001</c:v>
                </c:pt>
                <c:pt idx="53603">
                  <c:v>3.0549499999999998</c:v>
                </c:pt>
                <c:pt idx="53604">
                  <c:v>3.1015890000000002</c:v>
                </c:pt>
                <c:pt idx="53605">
                  <c:v>3.1908270000000001</c:v>
                </c:pt>
                <c:pt idx="53606">
                  <c:v>3.3176649999999999</c:v>
                </c:pt>
                <c:pt idx="53607">
                  <c:v>3.2642709999999999</c:v>
                </c:pt>
                <c:pt idx="53608">
                  <c:v>3.0787990000000001</c:v>
                </c:pt>
                <c:pt idx="53609">
                  <c:v>2.8672420000000001</c:v>
                </c:pt>
                <c:pt idx="53610">
                  <c:v>2.7881480000000001</c:v>
                </c:pt>
                <c:pt idx="53611">
                  <c:v>2.818079</c:v>
                </c:pt>
                <c:pt idx="53612">
                  <c:v>3.0090089999999998</c:v>
                </c:pt>
                <c:pt idx="53613">
                  <c:v>3.3124729999999998</c:v>
                </c:pt>
                <c:pt idx="53614">
                  <c:v>3.5858140000000001</c:v>
                </c:pt>
                <c:pt idx="53615">
                  <c:v>3.5785049999999998</c:v>
                </c:pt>
                <c:pt idx="53616">
                  <c:v>3.386806</c:v>
                </c:pt>
                <c:pt idx="53617">
                  <c:v>3.2560980000000002</c:v>
                </c:pt>
                <c:pt idx="53618">
                  <c:v>3.239077</c:v>
                </c:pt>
                <c:pt idx="53619">
                  <c:v>3.359111</c:v>
                </c:pt>
                <c:pt idx="53620">
                  <c:v>3.5590570000000001</c:v>
                </c:pt>
                <c:pt idx="53621">
                  <c:v>3.6111040000000001</c:v>
                </c:pt>
                <c:pt idx="53622">
                  <c:v>3.4861659999999999</c:v>
                </c:pt>
                <c:pt idx="53623">
                  <c:v>3.4703949999999999</c:v>
                </c:pt>
                <c:pt idx="53624">
                  <c:v>3.3385090000000002</c:v>
                </c:pt>
                <c:pt idx="53625">
                  <c:v>3.0916359999999998</c:v>
                </c:pt>
                <c:pt idx="53626">
                  <c:v>3.1239710000000001</c:v>
                </c:pt>
                <c:pt idx="53627">
                  <c:v>3.1722679999999999</c:v>
                </c:pt>
                <c:pt idx="53628">
                  <c:v>3.1515930000000001</c:v>
                </c:pt>
                <c:pt idx="53629">
                  <c:v>3.2132329999999998</c:v>
                </c:pt>
                <c:pt idx="53630">
                  <c:v>3.2979759999999998</c:v>
                </c:pt>
                <c:pt idx="53631">
                  <c:v>3.5459299999999998</c:v>
                </c:pt>
                <c:pt idx="53632">
                  <c:v>3.8036210000000001</c:v>
                </c:pt>
                <c:pt idx="53633">
                  <c:v>3.7498900000000002</c:v>
                </c:pt>
                <c:pt idx="53634">
                  <c:v>3.538862</c:v>
                </c:pt>
                <c:pt idx="53635">
                  <c:v>3.3380040000000002</c:v>
                </c:pt>
                <c:pt idx="53636">
                  <c:v>3.1822689999999998</c:v>
                </c:pt>
                <c:pt idx="53637">
                  <c:v>3.1488290000000001</c:v>
                </c:pt>
                <c:pt idx="53638">
                  <c:v>2.9865309999999998</c:v>
                </c:pt>
                <c:pt idx="53639">
                  <c:v>2.79976</c:v>
                </c:pt>
                <c:pt idx="53640">
                  <c:v>2.848058</c:v>
                </c:pt>
                <c:pt idx="53641">
                  <c:v>3.0250680000000001</c:v>
                </c:pt>
                <c:pt idx="53642">
                  <c:v>3.3521879999999999</c:v>
                </c:pt>
                <c:pt idx="53643">
                  <c:v>3.6933229999999999</c:v>
                </c:pt>
                <c:pt idx="53644">
                  <c:v>3.625</c:v>
                </c:pt>
                <c:pt idx="53645">
                  <c:v>3.5627589999999998</c:v>
                </c:pt>
                <c:pt idx="53646">
                  <c:v>3.8084530000000001</c:v>
                </c:pt>
                <c:pt idx="53647">
                  <c:v>3.8479760000000001</c:v>
                </c:pt>
                <c:pt idx="53648">
                  <c:v>3.6131479999999998</c:v>
                </c:pt>
                <c:pt idx="53649">
                  <c:v>3.41289</c:v>
                </c:pt>
                <c:pt idx="53650">
                  <c:v>3.3896190000000002</c:v>
                </c:pt>
                <c:pt idx="53651">
                  <c:v>3.4107259999999999</c:v>
                </c:pt>
                <c:pt idx="53652">
                  <c:v>3.2572269999999999</c:v>
                </c:pt>
                <c:pt idx="53653">
                  <c:v>3.191068</c:v>
                </c:pt>
                <c:pt idx="53654">
                  <c:v>3.1882790000000001</c:v>
                </c:pt>
                <c:pt idx="53655">
                  <c:v>3.2271290000000001</c:v>
                </c:pt>
                <c:pt idx="53656">
                  <c:v>3.2875670000000001</c:v>
                </c:pt>
                <c:pt idx="53657">
                  <c:v>3.3240599999999998</c:v>
                </c:pt>
                <c:pt idx="53658">
                  <c:v>3.40361</c:v>
                </c:pt>
                <c:pt idx="53659">
                  <c:v>3.4833289999999999</c:v>
                </c:pt>
                <c:pt idx="53660">
                  <c:v>3.422771</c:v>
                </c:pt>
                <c:pt idx="53661">
                  <c:v>3.3835120000000001</c:v>
                </c:pt>
                <c:pt idx="53662">
                  <c:v>3.387527</c:v>
                </c:pt>
                <c:pt idx="53663">
                  <c:v>3.393249</c:v>
                </c:pt>
                <c:pt idx="53664">
                  <c:v>3.3804590000000001</c:v>
                </c:pt>
                <c:pt idx="53665">
                  <c:v>3.3883200000000002</c:v>
                </c:pt>
                <c:pt idx="53666">
                  <c:v>3.3928159999999998</c:v>
                </c:pt>
                <c:pt idx="53667">
                  <c:v>3.4066390000000002</c:v>
                </c:pt>
                <c:pt idx="53668">
                  <c:v>3.3722620000000001</c:v>
                </c:pt>
                <c:pt idx="53669">
                  <c:v>3.3239160000000001</c:v>
                </c:pt>
                <c:pt idx="53670">
                  <c:v>3.3137949999999998</c:v>
                </c:pt>
                <c:pt idx="53671">
                  <c:v>3.314997</c:v>
                </c:pt>
                <c:pt idx="53672">
                  <c:v>3.2776139999999998</c:v>
                </c:pt>
                <c:pt idx="53673">
                  <c:v>3.2347980000000001</c:v>
                </c:pt>
                <c:pt idx="53674">
                  <c:v>3.26492</c:v>
                </c:pt>
                <c:pt idx="53675">
                  <c:v>3.2477309999999999</c:v>
                </c:pt>
                <c:pt idx="53676">
                  <c:v>3.2439330000000002</c:v>
                </c:pt>
                <c:pt idx="53677">
                  <c:v>3.248453</c:v>
                </c:pt>
                <c:pt idx="53678">
                  <c:v>3.2438129999999998</c:v>
                </c:pt>
                <c:pt idx="53679">
                  <c:v>3.238067</c:v>
                </c:pt>
                <c:pt idx="53680">
                  <c:v>3.3053089999999998</c:v>
                </c:pt>
                <c:pt idx="53681">
                  <c:v>3.3543270000000001</c:v>
                </c:pt>
                <c:pt idx="53682">
                  <c:v>3.2715800000000002</c:v>
                </c:pt>
                <c:pt idx="53683">
                  <c:v>3.199506</c:v>
                </c:pt>
                <c:pt idx="53684">
                  <c:v>3.2277300000000002</c:v>
                </c:pt>
                <c:pt idx="53685">
                  <c:v>3.2643680000000002</c:v>
                </c:pt>
                <c:pt idx="53686">
                  <c:v>3.2992499999999998</c:v>
                </c:pt>
                <c:pt idx="53687">
                  <c:v>3.2102759999999999</c:v>
                </c:pt>
                <c:pt idx="53688">
                  <c:v>3.0800969999999999</c:v>
                </c:pt>
                <c:pt idx="53689">
                  <c:v>3.1593339999999999</c:v>
                </c:pt>
                <c:pt idx="53690">
                  <c:v>3.3316330000000001</c:v>
                </c:pt>
                <c:pt idx="53691">
                  <c:v>3.3647610000000001</c:v>
                </c:pt>
                <c:pt idx="53692">
                  <c:v>3.4348390000000002</c:v>
                </c:pt>
                <c:pt idx="53693">
                  <c:v>3.5640329999999998</c:v>
                </c:pt>
                <c:pt idx="53694">
                  <c:v>3.6599550000000001</c:v>
                </c:pt>
                <c:pt idx="53695">
                  <c:v>3.6279330000000001</c:v>
                </c:pt>
                <c:pt idx="53696">
                  <c:v>3.4281079999999999</c:v>
                </c:pt>
                <c:pt idx="53697">
                  <c:v>3.0840640000000001</c:v>
                </c:pt>
                <c:pt idx="53698">
                  <c:v>2.8928929999999999</c:v>
                </c:pt>
                <c:pt idx="53699">
                  <c:v>2.960423</c:v>
                </c:pt>
                <c:pt idx="53700">
                  <c:v>2.9216690000000001</c:v>
                </c:pt>
                <c:pt idx="53701">
                  <c:v>2.9658319999999998</c:v>
                </c:pt>
                <c:pt idx="53702">
                  <c:v>3.007158</c:v>
                </c:pt>
                <c:pt idx="53703">
                  <c:v>2.922463</c:v>
                </c:pt>
                <c:pt idx="53704">
                  <c:v>2.9867710000000001</c:v>
                </c:pt>
                <c:pt idx="53705">
                  <c:v>3.104714</c:v>
                </c:pt>
                <c:pt idx="53706">
                  <c:v>3.2819889999999998</c:v>
                </c:pt>
                <c:pt idx="53707">
                  <c:v>3.4846750000000002</c:v>
                </c:pt>
                <c:pt idx="53708">
                  <c:v>3.435416</c:v>
                </c:pt>
                <c:pt idx="53709">
                  <c:v>3.4101970000000001</c:v>
                </c:pt>
                <c:pt idx="53710">
                  <c:v>3.4458500000000001</c:v>
                </c:pt>
                <c:pt idx="53711">
                  <c:v>3.4933779999999999</c:v>
                </c:pt>
                <c:pt idx="53712">
                  <c:v>3.430151</c:v>
                </c:pt>
                <c:pt idx="53713">
                  <c:v>3.3842340000000002</c:v>
                </c:pt>
                <c:pt idx="53714">
                  <c:v>3.3729830000000001</c:v>
                </c:pt>
                <c:pt idx="53715">
                  <c:v>3.3052600000000001</c:v>
                </c:pt>
                <c:pt idx="53716">
                  <c:v>3.2492459999999999</c:v>
                </c:pt>
                <c:pt idx="53717">
                  <c:v>3.3177129999999999</c:v>
                </c:pt>
                <c:pt idx="53718">
                  <c:v>3.317377</c:v>
                </c:pt>
                <c:pt idx="53719">
                  <c:v>3.2445580000000001</c:v>
                </c:pt>
                <c:pt idx="53720">
                  <c:v>3.2229700000000001</c:v>
                </c:pt>
                <c:pt idx="53721">
                  <c:v>3.2678050000000001</c:v>
                </c:pt>
                <c:pt idx="53722">
                  <c:v>3.2777099999999999</c:v>
                </c:pt>
                <c:pt idx="53723">
                  <c:v>3.4018069999999998</c:v>
                </c:pt>
                <c:pt idx="53724">
                  <c:v>3.5980020000000001</c:v>
                </c:pt>
                <c:pt idx="53725">
                  <c:v>3.6637529999999998</c:v>
                </c:pt>
                <c:pt idx="53726">
                  <c:v>3.7523179999999998</c:v>
                </c:pt>
                <c:pt idx="53727">
                  <c:v>3.782537</c:v>
                </c:pt>
                <c:pt idx="53728">
                  <c:v>3.571005</c:v>
                </c:pt>
                <c:pt idx="53729">
                  <c:v>3.396182</c:v>
                </c:pt>
                <c:pt idx="53730">
                  <c:v>3.4923440000000001</c:v>
                </c:pt>
                <c:pt idx="53731">
                  <c:v>3.5126339999999998</c:v>
                </c:pt>
                <c:pt idx="53732">
                  <c:v>3.439479</c:v>
                </c:pt>
                <c:pt idx="53733">
                  <c:v>3.3118470000000002</c:v>
                </c:pt>
                <c:pt idx="53734">
                  <c:v>3.2909799999999998</c:v>
                </c:pt>
                <c:pt idx="53735">
                  <c:v>3.2743440000000001</c:v>
                </c:pt>
                <c:pt idx="53736">
                  <c:v>3.2760989999999999</c:v>
                </c:pt>
                <c:pt idx="53737">
                  <c:v>3.3130500000000001</c:v>
                </c:pt>
                <c:pt idx="53738">
                  <c:v>3.371372</c:v>
                </c:pt>
                <c:pt idx="53739">
                  <c:v>3.3918789999999999</c:v>
                </c:pt>
                <c:pt idx="53740">
                  <c:v>3.3597359999999998</c:v>
                </c:pt>
                <c:pt idx="53741">
                  <c:v>3.3538459999999999</c:v>
                </c:pt>
                <c:pt idx="53742">
                  <c:v>3.4162319999999999</c:v>
                </c:pt>
                <c:pt idx="53743">
                  <c:v>3.4534220000000002</c:v>
                </c:pt>
                <c:pt idx="53744">
                  <c:v>3.4712839999999998</c:v>
                </c:pt>
                <c:pt idx="53745">
                  <c:v>3.4284680000000001</c:v>
                </c:pt>
                <c:pt idx="53746">
                  <c:v>3.3548559999999998</c:v>
                </c:pt>
                <c:pt idx="53747">
                  <c:v>3.2830469999999998</c:v>
                </c:pt>
                <c:pt idx="53748">
                  <c:v>3.287639</c:v>
                </c:pt>
                <c:pt idx="53749">
                  <c:v>3.2940339999999999</c:v>
                </c:pt>
                <c:pt idx="53750">
                  <c:v>3.3232189999999999</c:v>
                </c:pt>
                <c:pt idx="53751">
                  <c:v>3.3766850000000002</c:v>
                </c:pt>
                <c:pt idx="53752">
                  <c:v>3.3962300000000001</c:v>
                </c:pt>
                <c:pt idx="53753">
                  <c:v>3.4297659999999999</c:v>
                </c:pt>
                <c:pt idx="53754">
                  <c:v>3.4466670000000001</c:v>
                </c:pt>
                <c:pt idx="53755">
                  <c:v>3.3719730000000001</c:v>
                </c:pt>
                <c:pt idx="53756">
                  <c:v>3.3086500000000001</c:v>
                </c:pt>
                <c:pt idx="53757">
                  <c:v>3.2836240000000001</c:v>
                </c:pt>
                <c:pt idx="53758">
                  <c:v>3.220758</c:v>
                </c:pt>
                <c:pt idx="53759">
                  <c:v>3.172533</c:v>
                </c:pt>
                <c:pt idx="53760">
                  <c:v>3.1345730000000001</c:v>
                </c:pt>
                <c:pt idx="53761">
                  <c:v>3.0257170000000002</c:v>
                </c:pt>
                <c:pt idx="53762">
                  <c:v>2.8972920000000002</c:v>
                </c:pt>
                <c:pt idx="53763">
                  <c:v>2.9249869999999998</c:v>
                </c:pt>
                <c:pt idx="53764">
                  <c:v>2.925179</c:v>
                </c:pt>
                <c:pt idx="53765">
                  <c:v>2.8975810000000002</c:v>
                </c:pt>
                <c:pt idx="53766">
                  <c:v>3.0922130000000001</c:v>
                </c:pt>
                <c:pt idx="53767">
                  <c:v>3.396855</c:v>
                </c:pt>
                <c:pt idx="53768">
                  <c:v>3.6343990000000002</c:v>
                </c:pt>
                <c:pt idx="53769">
                  <c:v>3.552181</c:v>
                </c:pt>
                <c:pt idx="53770">
                  <c:v>3.3669720000000001</c:v>
                </c:pt>
                <c:pt idx="53771">
                  <c:v>3.3916620000000002</c:v>
                </c:pt>
                <c:pt idx="53772">
                  <c:v>3.3931770000000001</c:v>
                </c:pt>
                <c:pt idx="53773">
                  <c:v>3.1643590000000001</c:v>
                </c:pt>
                <c:pt idx="53774">
                  <c:v>3.0403340000000001</c:v>
                </c:pt>
                <c:pt idx="53775">
                  <c:v>2.9718659999999999</c:v>
                </c:pt>
                <c:pt idx="53776">
                  <c:v>2.8780600000000001</c:v>
                </c:pt>
                <c:pt idx="53777">
                  <c:v>2.8338489999999998</c:v>
                </c:pt>
                <c:pt idx="53778">
                  <c:v>2.8238970000000001</c:v>
                </c:pt>
                <c:pt idx="53779">
                  <c:v>3.032448</c:v>
                </c:pt>
                <c:pt idx="53780">
                  <c:v>3.3554810000000002</c:v>
                </c:pt>
                <c:pt idx="53781">
                  <c:v>3.4933779999999999</c:v>
                </c:pt>
                <c:pt idx="53782">
                  <c:v>3.4002210000000002</c:v>
                </c:pt>
                <c:pt idx="53783">
                  <c:v>3.350384</c:v>
                </c:pt>
                <c:pt idx="53784">
                  <c:v>3.4063509999999999</c:v>
                </c:pt>
                <c:pt idx="53785">
                  <c:v>3.582881</c:v>
                </c:pt>
                <c:pt idx="53786">
                  <c:v>3.6305770000000002</c:v>
                </c:pt>
                <c:pt idx="53787">
                  <c:v>3.711954</c:v>
                </c:pt>
                <c:pt idx="53788">
                  <c:v>3.8367249999999999</c:v>
                </c:pt>
                <c:pt idx="53789">
                  <c:v>3.8406669999999998</c:v>
                </c:pt>
                <c:pt idx="53790">
                  <c:v>3.5425409999999999</c:v>
                </c:pt>
                <c:pt idx="53791">
                  <c:v>3.3146119999999999</c:v>
                </c:pt>
                <c:pt idx="53792">
                  <c:v>3.3769010000000002</c:v>
                </c:pt>
                <c:pt idx="53793">
                  <c:v>3.4416899999999999</c:v>
                </c:pt>
                <c:pt idx="53794">
                  <c:v>3.401278</c:v>
                </c:pt>
                <c:pt idx="53795">
                  <c:v>3.2287149999999998</c:v>
                </c:pt>
                <c:pt idx="53796">
                  <c:v>3.1944819999999998</c:v>
                </c:pt>
                <c:pt idx="53797">
                  <c:v>3.2723969999999998</c:v>
                </c:pt>
                <c:pt idx="53798">
                  <c:v>3.2917019999999999</c:v>
                </c:pt>
                <c:pt idx="53799">
                  <c:v>3.1750090000000002</c:v>
                </c:pt>
                <c:pt idx="53800">
                  <c:v>3.0123980000000001</c:v>
                </c:pt>
                <c:pt idx="53801">
                  <c:v>2.992108</c:v>
                </c:pt>
                <c:pt idx="53802">
                  <c:v>3.2097950000000002</c:v>
                </c:pt>
                <c:pt idx="53803">
                  <c:v>3.3951479999999998</c:v>
                </c:pt>
                <c:pt idx="53804">
                  <c:v>3.2871579999999998</c:v>
                </c:pt>
                <c:pt idx="53805">
                  <c:v>3.3190119999999999</c:v>
                </c:pt>
                <c:pt idx="53806">
                  <c:v>3.4797709999999999</c:v>
                </c:pt>
                <c:pt idx="53807">
                  <c:v>3.4903729999999999</c:v>
                </c:pt>
                <c:pt idx="53808">
                  <c:v>3.3107899999999999</c:v>
                </c:pt>
                <c:pt idx="53809">
                  <c:v>3.2726860000000002</c:v>
                </c:pt>
                <c:pt idx="53810">
                  <c:v>3.416833</c:v>
                </c:pt>
                <c:pt idx="53811">
                  <c:v>3.5249190000000001</c:v>
                </c:pt>
                <c:pt idx="53812">
                  <c:v>3.393249</c:v>
                </c:pt>
                <c:pt idx="53813">
                  <c:v>3.2983129999999998</c:v>
                </c:pt>
                <c:pt idx="53814">
                  <c:v>3.427603</c:v>
                </c:pt>
                <c:pt idx="53815">
                  <c:v>3.6677919999999999</c:v>
                </c:pt>
                <c:pt idx="53816">
                  <c:v>3.667888</c:v>
                </c:pt>
                <c:pt idx="53817">
                  <c:v>3.5210240000000002</c:v>
                </c:pt>
                <c:pt idx="53818">
                  <c:v>3.4122409999999999</c:v>
                </c:pt>
                <c:pt idx="53819">
                  <c:v>3.3951479999999998</c:v>
                </c:pt>
                <c:pt idx="53820">
                  <c:v>3.441306</c:v>
                </c:pt>
                <c:pt idx="53821">
                  <c:v>3.4537589999999998</c:v>
                </c:pt>
                <c:pt idx="53822">
                  <c:v>3.451355</c:v>
                </c:pt>
                <c:pt idx="53823">
                  <c:v>3.4336370000000001</c:v>
                </c:pt>
                <c:pt idx="53824">
                  <c:v>3.4398879999999998</c:v>
                </c:pt>
                <c:pt idx="53825">
                  <c:v>3.410558</c:v>
                </c:pt>
                <c:pt idx="53826">
                  <c:v>3.3038180000000001</c:v>
                </c:pt>
                <c:pt idx="53827">
                  <c:v>3.1921979999999999</c:v>
                </c:pt>
                <c:pt idx="53828">
                  <c:v>3.18662</c:v>
                </c:pt>
                <c:pt idx="53829">
                  <c:v>3.236961</c:v>
                </c:pt>
                <c:pt idx="53830">
                  <c:v>3.263887</c:v>
                </c:pt>
                <c:pt idx="53831">
                  <c:v>3.2730220000000001</c:v>
                </c:pt>
                <c:pt idx="53832">
                  <c:v>3.2591990000000002</c:v>
                </c:pt>
                <c:pt idx="53833">
                  <c:v>3.261603</c:v>
                </c:pt>
                <c:pt idx="53834">
                  <c:v>3.2815080000000001</c:v>
                </c:pt>
                <c:pt idx="53835">
                  <c:v>3.3006449999999998</c:v>
                </c:pt>
                <c:pt idx="53836">
                  <c:v>3.3370660000000001</c:v>
                </c:pt>
                <c:pt idx="53837">
                  <c:v>3.3019910000000001</c:v>
                </c:pt>
                <c:pt idx="53838">
                  <c:v>3.1502949999999998</c:v>
                </c:pt>
                <c:pt idx="53839">
                  <c:v>3.1110850000000001</c:v>
                </c:pt>
                <c:pt idx="53840">
                  <c:v>3.1923900000000001</c:v>
                </c:pt>
                <c:pt idx="53841">
                  <c:v>3.3067030000000002</c:v>
                </c:pt>
                <c:pt idx="53842">
                  <c:v>3.4135870000000001</c:v>
                </c:pt>
                <c:pt idx="53843">
                  <c:v>3.3887529999999999</c:v>
                </c:pt>
                <c:pt idx="53844">
                  <c:v>3.370987</c:v>
                </c:pt>
                <c:pt idx="53845">
                  <c:v>3.4489749999999999</c:v>
                </c:pt>
                <c:pt idx="53846">
                  <c:v>3.5352079999999999</c:v>
                </c:pt>
                <c:pt idx="53847">
                  <c:v>3.5199910000000001</c:v>
                </c:pt>
                <c:pt idx="53848">
                  <c:v>3.3764690000000002</c:v>
                </c:pt>
                <c:pt idx="53849">
                  <c:v>3.2190750000000001</c:v>
                </c:pt>
                <c:pt idx="53850">
                  <c:v>2.9316949999999999</c:v>
                </c:pt>
                <c:pt idx="53851">
                  <c:v>2.7644679999999999</c:v>
                </c:pt>
                <c:pt idx="53852">
                  <c:v>2.7671130000000002</c:v>
                </c:pt>
                <c:pt idx="53853">
                  <c:v>2.711074</c:v>
                </c:pt>
                <c:pt idx="53854">
                  <c:v>2.6812879999999999</c:v>
                </c:pt>
                <c:pt idx="53855">
                  <c:v>2.8340420000000002</c:v>
                </c:pt>
                <c:pt idx="53856">
                  <c:v>3.097839</c:v>
                </c:pt>
                <c:pt idx="53857">
                  <c:v>3.4220009999999998</c:v>
                </c:pt>
                <c:pt idx="53858">
                  <c:v>3.6521650000000001</c:v>
                </c:pt>
                <c:pt idx="53859">
                  <c:v>3.6261540000000001</c:v>
                </c:pt>
                <c:pt idx="53860">
                  <c:v>3.3984169999999998</c:v>
                </c:pt>
                <c:pt idx="53861">
                  <c:v>3.229797</c:v>
                </c:pt>
                <c:pt idx="53862">
                  <c:v>3.1328900000000002</c:v>
                </c:pt>
                <c:pt idx="53863">
                  <c:v>3.2933119999999998</c:v>
                </c:pt>
                <c:pt idx="53864">
                  <c:v>3.470828</c:v>
                </c:pt>
                <c:pt idx="53865">
                  <c:v>3.6079789999999998</c:v>
                </c:pt>
                <c:pt idx="53866">
                  <c:v>3.1740949999999999</c:v>
                </c:pt>
                <c:pt idx="53867">
                  <c:v>3.1850580000000002</c:v>
                </c:pt>
                <c:pt idx="53868">
                  <c:v>3.2596799999999999</c:v>
                </c:pt>
                <c:pt idx="53869">
                  <c:v>3.3230499999999998</c:v>
                </c:pt>
                <c:pt idx="53870">
                  <c:v>3.4389259999999999</c:v>
                </c:pt>
                <c:pt idx="53871">
                  <c:v>3.5097489999999998</c:v>
                </c:pt>
                <c:pt idx="53872">
                  <c:v>3.4878239999999998</c:v>
                </c:pt>
                <c:pt idx="53873">
                  <c:v>3.4348390000000002</c:v>
                </c:pt>
                <c:pt idx="53874">
                  <c:v>3.4133710000000002</c:v>
                </c:pt>
                <c:pt idx="53875">
                  <c:v>3.523212</c:v>
                </c:pt>
                <c:pt idx="53876">
                  <c:v>3.6363470000000002</c:v>
                </c:pt>
                <c:pt idx="53877">
                  <c:v>3.5130910000000002</c:v>
                </c:pt>
                <c:pt idx="53878">
                  <c:v>3.355842</c:v>
                </c:pt>
                <c:pt idx="53879">
                  <c:v>3.256939</c:v>
                </c:pt>
                <c:pt idx="53880">
                  <c:v>3.2671320000000001</c:v>
                </c:pt>
                <c:pt idx="53881">
                  <c:v>3.2760989999999999</c:v>
                </c:pt>
                <c:pt idx="53882">
                  <c:v>3.297736</c:v>
                </c:pt>
                <c:pt idx="53883">
                  <c:v>3.294082</c:v>
                </c:pt>
                <c:pt idx="53884">
                  <c:v>3.344951</c:v>
                </c:pt>
                <c:pt idx="53885">
                  <c:v>3.4227949999999998</c:v>
                </c:pt>
                <c:pt idx="53886">
                  <c:v>3.4185880000000002</c:v>
                </c:pt>
                <c:pt idx="53887">
                  <c:v>3.3782230000000002</c:v>
                </c:pt>
                <c:pt idx="53888">
                  <c:v>3.3449270000000002</c:v>
                </c:pt>
                <c:pt idx="53889">
                  <c:v>3.2962449999999999</c:v>
                </c:pt>
                <c:pt idx="53890">
                  <c:v>3.2715320000000001</c:v>
                </c:pt>
                <c:pt idx="53891">
                  <c:v>3.2629250000000001</c:v>
                </c:pt>
                <c:pt idx="53892">
                  <c:v>3.2921339999999999</c:v>
                </c:pt>
                <c:pt idx="53893">
                  <c:v>3.2952119999999998</c:v>
                </c:pt>
                <c:pt idx="53894">
                  <c:v>3.2575880000000002</c:v>
                </c:pt>
                <c:pt idx="53895">
                  <c:v>3.232418</c:v>
                </c:pt>
                <c:pt idx="53896">
                  <c:v>3.209387</c:v>
                </c:pt>
                <c:pt idx="53897">
                  <c:v>3.2015980000000002</c:v>
                </c:pt>
                <c:pt idx="53898">
                  <c:v>3.2472259999999999</c:v>
                </c:pt>
                <c:pt idx="53899">
                  <c:v>3.3553609999999998</c:v>
                </c:pt>
                <c:pt idx="53900">
                  <c:v>3.3120639999999999</c:v>
                </c:pt>
                <c:pt idx="53901">
                  <c:v>3.200564</c:v>
                </c:pt>
                <c:pt idx="53902">
                  <c:v>3.1531319999999998</c:v>
                </c:pt>
                <c:pt idx="53903">
                  <c:v>3.116158</c:v>
                </c:pt>
                <c:pt idx="53904">
                  <c:v>3.066249</c:v>
                </c:pt>
                <c:pt idx="53905">
                  <c:v>3.0581239999999998</c:v>
                </c:pt>
                <c:pt idx="53906">
                  <c:v>3.2090260000000002</c:v>
                </c:pt>
                <c:pt idx="53907">
                  <c:v>3.4474840000000002</c:v>
                </c:pt>
                <c:pt idx="53908">
                  <c:v>3.5827119999999999</c:v>
                </c:pt>
                <c:pt idx="53909">
                  <c:v>3.4907089999999998</c:v>
                </c:pt>
                <c:pt idx="53910">
                  <c:v>3.2107809999999999</c:v>
                </c:pt>
                <c:pt idx="53911">
                  <c:v>2.9064999999999999</c:v>
                </c:pt>
                <c:pt idx="53912">
                  <c:v>2.8091840000000001</c:v>
                </c:pt>
                <c:pt idx="53913">
                  <c:v>2.8117079999999999</c:v>
                </c:pt>
                <c:pt idx="53914">
                  <c:v>2.8539949999999998</c:v>
                </c:pt>
                <c:pt idx="53915">
                  <c:v>2.9682360000000001</c:v>
                </c:pt>
                <c:pt idx="53916">
                  <c:v>3.1020699999999999</c:v>
                </c:pt>
                <c:pt idx="53917">
                  <c:v>3.3594240000000002</c:v>
                </c:pt>
                <c:pt idx="53918">
                  <c:v>3.7264750000000002</c:v>
                </c:pt>
                <c:pt idx="53919">
                  <c:v>3.5687449999999998</c:v>
                </c:pt>
                <c:pt idx="53920">
                  <c:v>3.2929040000000001</c:v>
                </c:pt>
                <c:pt idx="53921">
                  <c:v>3.1553439999999999</c:v>
                </c:pt>
                <c:pt idx="53922">
                  <c:v>3.1838799999999998</c:v>
                </c:pt>
                <c:pt idx="53923">
                  <c:v>3.4295260000000001</c:v>
                </c:pt>
                <c:pt idx="53924">
                  <c:v>3.7129159999999999</c:v>
                </c:pt>
                <c:pt idx="53925">
                  <c:v>3.7685219999999999</c:v>
                </c:pt>
                <c:pt idx="53926">
                  <c:v>3.6938759999999999</c:v>
                </c:pt>
                <c:pt idx="53927">
                  <c:v>3.6461070000000002</c:v>
                </c:pt>
                <c:pt idx="53928">
                  <c:v>3.523428</c:v>
                </c:pt>
                <c:pt idx="53929">
                  <c:v>3.593242</c:v>
                </c:pt>
                <c:pt idx="53930">
                  <c:v>3.5070809999999999</c:v>
                </c:pt>
                <c:pt idx="53931">
                  <c:v>3.2036169999999999</c:v>
                </c:pt>
                <c:pt idx="53932">
                  <c:v>2.99783</c:v>
                </c:pt>
                <c:pt idx="53933">
                  <c:v>2.933954</c:v>
                </c:pt>
                <c:pt idx="53934">
                  <c:v>3.0418479999999999</c:v>
                </c:pt>
                <c:pt idx="53935">
                  <c:v>3.212224</c:v>
                </c:pt>
                <c:pt idx="53936">
                  <c:v>3.3565390000000002</c:v>
                </c:pt>
                <c:pt idx="53937">
                  <c:v>3.5628069999999998</c:v>
                </c:pt>
                <c:pt idx="53938">
                  <c:v>3.6688499999999999</c:v>
                </c:pt>
                <c:pt idx="53939">
                  <c:v>3.5371069999999998</c:v>
                </c:pt>
                <c:pt idx="53940">
                  <c:v>3.4310160000000001</c:v>
                </c:pt>
                <c:pt idx="53941">
                  <c:v>3.3131219999999999</c:v>
                </c:pt>
                <c:pt idx="53942">
                  <c:v>3.1994820000000002</c:v>
                </c:pt>
                <c:pt idx="53943">
                  <c:v>3.1821969999999999</c:v>
                </c:pt>
                <c:pt idx="53944">
                  <c:v>3.2293400000000001</c:v>
                </c:pt>
                <c:pt idx="53945">
                  <c:v>3.3087939999999998</c:v>
                </c:pt>
                <c:pt idx="53946">
                  <c:v>3.4312330000000002</c:v>
                </c:pt>
                <c:pt idx="53947">
                  <c:v>3.6227399999999998</c:v>
                </c:pt>
                <c:pt idx="53948">
                  <c:v>3.7630650000000001</c:v>
                </c:pt>
                <c:pt idx="53949">
                  <c:v>3.680269</c:v>
                </c:pt>
                <c:pt idx="53950">
                  <c:v>3.4172169999999999</c:v>
                </c:pt>
                <c:pt idx="53951">
                  <c:v>3.2976160000000001</c:v>
                </c:pt>
                <c:pt idx="53952">
                  <c:v>3.3265120000000001</c:v>
                </c:pt>
                <c:pt idx="53953">
                  <c:v>3.3348300000000002</c:v>
                </c:pt>
                <c:pt idx="53954">
                  <c:v>3.3199010000000002</c:v>
                </c:pt>
                <c:pt idx="53955">
                  <c:v>3.3248289999999998</c:v>
                </c:pt>
                <c:pt idx="53956">
                  <c:v>3.3239160000000001</c:v>
                </c:pt>
                <c:pt idx="53957">
                  <c:v>3.326416</c:v>
                </c:pt>
                <c:pt idx="53958">
                  <c:v>3.344398</c:v>
                </c:pt>
                <c:pt idx="53959">
                  <c:v>3.3507449999999999</c:v>
                </c:pt>
                <c:pt idx="53960">
                  <c:v>3.3009569999999999</c:v>
                </c:pt>
                <c:pt idx="53961">
                  <c:v>3.2244359999999999</c:v>
                </c:pt>
                <c:pt idx="53962">
                  <c:v>3.2462409999999999</c:v>
                </c:pt>
                <c:pt idx="53963">
                  <c:v>3.2930000000000001</c:v>
                </c:pt>
                <c:pt idx="53964">
                  <c:v>3.3919030000000001</c:v>
                </c:pt>
                <c:pt idx="53965">
                  <c:v>3.394355</c:v>
                </c:pt>
                <c:pt idx="53966">
                  <c:v>3.3426680000000002</c:v>
                </c:pt>
                <c:pt idx="53967">
                  <c:v>3.3821180000000002</c:v>
                </c:pt>
                <c:pt idx="53968">
                  <c:v>3.383032</c:v>
                </c:pt>
                <c:pt idx="53969">
                  <c:v>3.3772380000000002</c:v>
                </c:pt>
                <c:pt idx="53970">
                  <c:v>3.257612</c:v>
                </c:pt>
                <c:pt idx="53971">
                  <c:v>3.0998100000000002</c:v>
                </c:pt>
                <c:pt idx="53972">
                  <c:v>3.0976699999999999</c:v>
                </c:pt>
                <c:pt idx="53973">
                  <c:v>3.2137859999999998</c:v>
                </c:pt>
                <c:pt idx="53974">
                  <c:v>3.244774</c:v>
                </c:pt>
                <c:pt idx="53975">
                  <c:v>3.215541</c:v>
                </c:pt>
                <c:pt idx="53976">
                  <c:v>3.5274909999999999</c:v>
                </c:pt>
                <c:pt idx="53977">
                  <c:v>3.5986750000000001</c:v>
                </c:pt>
                <c:pt idx="53978">
                  <c:v>3.5689609999999998</c:v>
                </c:pt>
                <c:pt idx="53979">
                  <c:v>3.6066090000000002</c:v>
                </c:pt>
                <c:pt idx="53980">
                  <c:v>3.4935459999999998</c:v>
                </c:pt>
                <c:pt idx="53981">
                  <c:v>3.2560980000000002</c:v>
                </c:pt>
                <c:pt idx="53982">
                  <c:v>3.113273</c:v>
                </c:pt>
                <c:pt idx="53983">
                  <c:v>3.044108</c:v>
                </c:pt>
                <c:pt idx="53984">
                  <c:v>3.0307900000000001</c:v>
                </c:pt>
                <c:pt idx="53985">
                  <c:v>3.10344</c:v>
                </c:pt>
                <c:pt idx="53986">
                  <c:v>3.1012520000000001</c:v>
                </c:pt>
                <c:pt idx="53987">
                  <c:v>3.0349249999999999</c:v>
                </c:pt>
                <c:pt idx="53988">
                  <c:v>3.0924299999999998</c:v>
                </c:pt>
                <c:pt idx="53989">
                  <c:v>3.2953320000000001</c:v>
                </c:pt>
                <c:pt idx="53990">
                  <c:v>3.2598720000000001</c:v>
                </c:pt>
                <c:pt idx="53991">
                  <c:v>3.0049700000000001</c:v>
                </c:pt>
                <c:pt idx="53992">
                  <c:v>2.9751120000000002</c:v>
                </c:pt>
                <c:pt idx="53993">
                  <c:v>3.1994820000000002</c:v>
                </c:pt>
                <c:pt idx="53994">
                  <c:v>3.463784</c:v>
                </c:pt>
                <c:pt idx="53995">
                  <c:v>3.5518679999999998</c:v>
                </c:pt>
                <c:pt idx="53996">
                  <c:v>3.4326270000000001</c:v>
                </c:pt>
                <c:pt idx="53997">
                  <c:v>3.4383010000000001</c:v>
                </c:pt>
                <c:pt idx="53998">
                  <c:v>3.5136919999999998</c:v>
                </c:pt>
                <c:pt idx="53999">
                  <c:v>3.3662749999999999</c:v>
                </c:pt>
                <c:pt idx="54000">
                  <c:v>3.1224799999999999</c:v>
                </c:pt>
                <c:pt idx="54001">
                  <c:v>3.1447180000000001</c:v>
                </c:pt>
                <c:pt idx="54002">
                  <c:v>3.3491590000000002</c:v>
                </c:pt>
                <c:pt idx="54003">
                  <c:v>3.4802029999999999</c:v>
                </c:pt>
                <c:pt idx="54004">
                  <c:v>3.5278040000000002</c:v>
                </c:pt>
                <c:pt idx="54005">
                  <c:v>3.4949400000000002</c:v>
                </c:pt>
                <c:pt idx="54006">
                  <c:v>3.4978729999999998</c:v>
                </c:pt>
                <c:pt idx="54007">
                  <c:v>3.4732799999999999</c:v>
                </c:pt>
                <c:pt idx="54008">
                  <c:v>3.380868</c:v>
                </c:pt>
                <c:pt idx="54009">
                  <c:v>3.2355909999999999</c:v>
                </c:pt>
                <c:pt idx="54010">
                  <c:v>3.0615380000000001</c:v>
                </c:pt>
                <c:pt idx="54011">
                  <c:v>3.0889920000000002</c:v>
                </c:pt>
                <c:pt idx="54012">
                  <c:v>3.2867009999999999</c:v>
                </c:pt>
                <c:pt idx="54013">
                  <c:v>3.365218</c:v>
                </c:pt>
                <c:pt idx="54014">
                  <c:v>3.463063</c:v>
                </c:pt>
                <c:pt idx="54015">
                  <c:v>3.5952860000000002</c:v>
                </c:pt>
                <c:pt idx="54016">
                  <c:v>3.684933</c:v>
                </c:pt>
                <c:pt idx="54017">
                  <c:v>3.7012320000000001</c:v>
                </c:pt>
                <c:pt idx="54018">
                  <c:v>3.536915</c:v>
                </c:pt>
                <c:pt idx="54019">
                  <c:v>3.4497680000000002</c:v>
                </c:pt>
                <c:pt idx="54020">
                  <c:v>3.5009260000000002</c:v>
                </c:pt>
                <c:pt idx="54021">
                  <c:v>3.3891619999999998</c:v>
                </c:pt>
                <c:pt idx="54022">
                  <c:v>3.1296439999999999</c:v>
                </c:pt>
                <c:pt idx="54023">
                  <c:v>3.0225200000000001</c:v>
                </c:pt>
                <c:pt idx="54024">
                  <c:v>3.0784859999999998</c:v>
                </c:pt>
                <c:pt idx="54025">
                  <c:v>3.1846730000000001</c:v>
                </c:pt>
                <c:pt idx="54026">
                  <c:v>3.285307</c:v>
                </c:pt>
                <c:pt idx="54027">
                  <c:v>3.3998599999999999</c:v>
                </c:pt>
                <c:pt idx="54028">
                  <c:v>3.6114649999999999</c:v>
                </c:pt>
                <c:pt idx="54029">
                  <c:v>3.7601800000000001</c:v>
                </c:pt>
                <c:pt idx="54030">
                  <c:v>3.5976900000000001</c:v>
                </c:pt>
                <c:pt idx="54031">
                  <c:v>3.3649529999999999</c:v>
                </c:pt>
                <c:pt idx="54032">
                  <c:v>3.2823500000000001</c:v>
                </c:pt>
                <c:pt idx="54033">
                  <c:v>3.27759</c:v>
                </c:pt>
                <c:pt idx="54034">
                  <c:v>3.2565059999999999</c:v>
                </c:pt>
                <c:pt idx="54035">
                  <c:v>3.2886479999999998</c:v>
                </c:pt>
                <c:pt idx="54036">
                  <c:v>3.3764449999999999</c:v>
                </c:pt>
                <c:pt idx="54037">
                  <c:v>3.4275549999999999</c:v>
                </c:pt>
                <c:pt idx="54038">
                  <c:v>3.4768620000000001</c:v>
                </c:pt>
                <c:pt idx="54039">
                  <c:v>3.4701059999999999</c:v>
                </c:pt>
                <c:pt idx="54040">
                  <c:v>3.3985379999999998</c:v>
                </c:pt>
                <c:pt idx="54041">
                  <c:v>3.3660830000000002</c:v>
                </c:pt>
                <c:pt idx="54042">
                  <c:v>3.398466</c:v>
                </c:pt>
                <c:pt idx="54043">
                  <c:v>3.3918059999999999</c:v>
                </c:pt>
                <c:pt idx="54044">
                  <c:v>3.3186990000000001</c:v>
                </c:pt>
                <c:pt idx="54045">
                  <c:v>3.2375379999999998</c:v>
                </c:pt>
                <c:pt idx="54046">
                  <c:v>3.2497989999999999</c:v>
                </c:pt>
                <c:pt idx="54047">
                  <c:v>3.2784550000000001</c:v>
                </c:pt>
                <c:pt idx="54048">
                  <c:v>3.2874460000000001</c:v>
                </c:pt>
                <c:pt idx="54049">
                  <c:v>3.3502160000000001</c:v>
                </c:pt>
                <c:pt idx="54050">
                  <c:v>3.4185150000000002</c:v>
                </c:pt>
                <c:pt idx="54051">
                  <c:v>3.385195</c:v>
                </c:pt>
                <c:pt idx="54052">
                  <c:v>3.3184830000000001</c:v>
                </c:pt>
                <c:pt idx="54053">
                  <c:v>3.2889849999999998</c:v>
                </c:pt>
                <c:pt idx="54054">
                  <c:v>3.2781669999999998</c:v>
                </c:pt>
                <c:pt idx="54055">
                  <c:v>3.2521070000000001</c:v>
                </c:pt>
                <c:pt idx="54056">
                  <c:v>3.212224</c:v>
                </c:pt>
                <c:pt idx="54057">
                  <c:v>3.2411919999999999</c:v>
                </c:pt>
                <c:pt idx="54058">
                  <c:v>3.2071510000000001</c:v>
                </c:pt>
                <c:pt idx="54059">
                  <c:v>3.185298</c:v>
                </c:pt>
                <c:pt idx="54060">
                  <c:v>3.2169840000000001</c:v>
                </c:pt>
                <c:pt idx="54061">
                  <c:v>3.3244929999999999</c:v>
                </c:pt>
                <c:pt idx="54062">
                  <c:v>3.3083140000000002</c:v>
                </c:pt>
                <c:pt idx="54063">
                  <c:v>3.1971980000000002</c:v>
                </c:pt>
                <c:pt idx="54064">
                  <c:v>2.8865219999999998</c:v>
                </c:pt>
                <c:pt idx="54065">
                  <c:v>2.6296970000000002</c:v>
                </c:pt>
                <c:pt idx="54066">
                  <c:v>2.7729309999999998</c:v>
                </c:pt>
                <c:pt idx="54067">
                  <c:v>3.0004740000000001</c:v>
                </c:pt>
                <c:pt idx="54068">
                  <c:v>3.066538</c:v>
                </c:pt>
                <c:pt idx="54069">
                  <c:v>3.1211340000000001</c:v>
                </c:pt>
                <c:pt idx="54070">
                  <c:v>3.3649049999999998</c:v>
                </c:pt>
                <c:pt idx="54071">
                  <c:v>3.708637</c:v>
                </c:pt>
                <c:pt idx="54072">
                  <c:v>3.6816149999999999</c:v>
                </c:pt>
                <c:pt idx="54073">
                  <c:v>3.468448</c:v>
                </c:pt>
                <c:pt idx="54074">
                  <c:v>3.455778</c:v>
                </c:pt>
                <c:pt idx="54075">
                  <c:v>3.3805070000000002</c:v>
                </c:pt>
                <c:pt idx="54076">
                  <c:v>3.316872</c:v>
                </c:pt>
                <c:pt idx="54077">
                  <c:v>3.3309359999999999</c:v>
                </c:pt>
                <c:pt idx="54078">
                  <c:v>3.3580290000000002</c:v>
                </c:pt>
                <c:pt idx="54079">
                  <c:v>3.2984330000000002</c:v>
                </c:pt>
                <c:pt idx="54080">
                  <c:v>3.1909239999999999</c:v>
                </c:pt>
                <c:pt idx="54081">
                  <c:v>3.1288990000000001</c:v>
                </c:pt>
                <c:pt idx="54082">
                  <c:v>3.3048999999999999</c:v>
                </c:pt>
                <c:pt idx="54083">
                  <c:v>3.6669019999999999</c:v>
                </c:pt>
                <c:pt idx="54084">
                  <c:v>3.9123800000000002</c:v>
                </c:pt>
                <c:pt idx="54085">
                  <c:v>3.803525</c:v>
                </c:pt>
                <c:pt idx="54086">
                  <c:v>3.6242299999999998</c:v>
                </c:pt>
                <c:pt idx="54087">
                  <c:v>3.6247349999999998</c:v>
                </c:pt>
                <c:pt idx="54088">
                  <c:v>3.643319</c:v>
                </c:pt>
                <c:pt idx="54089">
                  <c:v>3.38219</c:v>
                </c:pt>
                <c:pt idx="54090">
                  <c:v>3.1026950000000002</c:v>
                </c:pt>
                <c:pt idx="54091">
                  <c:v>2.908471</c:v>
                </c:pt>
                <c:pt idx="54092">
                  <c:v>2.6878989999999998</c:v>
                </c:pt>
                <c:pt idx="54093">
                  <c:v>2.4612449999999999</c:v>
                </c:pt>
                <c:pt idx="54094">
                  <c:v>2.604911</c:v>
                </c:pt>
                <c:pt idx="54095">
                  <c:v>2.9003939999999999</c:v>
                </c:pt>
                <c:pt idx="54096">
                  <c:v>3.2090740000000002</c:v>
                </c:pt>
                <c:pt idx="54097">
                  <c:v>3.4686159999999999</c:v>
                </c:pt>
                <c:pt idx="54098">
                  <c:v>3.8072270000000001</c:v>
                </c:pt>
                <c:pt idx="54099">
                  <c:v>4.2038960000000003</c:v>
                </c:pt>
                <c:pt idx="54100">
                  <c:v>4.0941270000000003</c:v>
                </c:pt>
                <c:pt idx="54101">
                  <c:v>3.7381579999999999</c:v>
                </c:pt>
                <c:pt idx="54102">
                  <c:v>3.5113599999999998</c:v>
                </c:pt>
                <c:pt idx="54103">
                  <c:v>3.4110390000000002</c:v>
                </c:pt>
                <c:pt idx="54104">
                  <c:v>3.3939460000000001</c:v>
                </c:pt>
                <c:pt idx="54105">
                  <c:v>3.393513</c:v>
                </c:pt>
                <c:pt idx="54106">
                  <c:v>3.3965420000000002</c:v>
                </c:pt>
                <c:pt idx="54107">
                  <c:v>3.4721500000000001</c:v>
                </c:pt>
                <c:pt idx="54108">
                  <c:v>3.5387659999999999</c:v>
                </c:pt>
                <c:pt idx="54109">
                  <c:v>3.5351840000000001</c:v>
                </c:pt>
                <c:pt idx="54110">
                  <c:v>3.4695290000000001</c:v>
                </c:pt>
                <c:pt idx="54111">
                  <c:v>3.3864930000000002</c:v>
                </c:pt>
                <c:pt idx="54112">
                  <c:v>3.372093</c:v>
                </c:pt>
                <c:pt idx="54113">
                  <c:v>3.335407</c:v>
                </c:pt>
                <c:pt idx="54114">
                  <c:v>3.2640069999999999</c:v>
                </c:pt>
                <c:pt idx="54115">
                  <c:v>3.2756910000000001</c:v>
                </c:pt>
                <c:pt idx="54116">
                  <c:v>3.3293490000000001</c:v>
                </c:pt>
                <c:pt idx="54117">
                  <c:v>3.3358880000000002</c:v>
                </c:pt>
                <c:pt idx="54118">
                  <c:v>3.3300459999999998</c:v>
                </c:pt>
                <c:pt idx="54119">
                  <c:v>3.3502640000000001</c:v>
                </c:pt>
                <c:pt idx="54120">
                  <c:v>3.355721</c:v>
                </c:pt>
                <c:pt idx="54121">
                  <c:v>3.36565</c:v>
                </c:pt>
                <c:pt idx="54122">
                  <c:v>3.3756029999999999</c:v>
                </c:pt>
                <c:pt idx="54123">
                  <c:v>3.3185310000000001</c:v>
                </c:pt>
                <c:pt idx="54124">
                  <c:v>3.269873</c:v>
                </c:pt>
                <c:pt idx="54125">
                  <c:v>3.2562660000000001</c:v>
                </c:pt>
                <c:pt idx="54126">
                  <c:v>3.1845530000000002</c:v>
                </c:pt>
                <c:pt idx="54127">
                  <c:v>3.2232820000000002</c:v>
                </c:pt>
                <c:pt idx="54128">
                  <c:v>3.290956</c:v>
                </c:pt>
                <c:pt idx="54129">
                  <c:v>3.3094429999999999</c:v>
                </c:pt>
                <c:pt idx="54130">
                  <c:v>3.300116</c:v>
                </c:pt>
                <c:pt idx="54131">
                  <c:v>3.3048280000000001</c:v>
                </c:pt>
                <c:pt idx="54132">
                  <c:v>3.2810760000000001</c:v>
                </c:pt>
                <c:pt idx="54133">
                  <c:v>3.2634780000000001</c:v>
                </c:pt>
                <c:pt idx="54134">
                  <c:v>3.329974</c:v>
                </c:pt>
                <c:pt idx="54135">
                  <c:v>3.3038660000000002</c:v>
                </c:pt>
                <c:pt idx="54136">
                  <c:v>3.071418</c:v>
                </c:pt>
                <c:pt idx="54137">
                  <c:v>2.8959220000000001</c:v>
                </c:pt>
                <c:pt idx="54138">
                  <c:v>2.886234</c:v>
                </c:pt>
                <c:pt idx="54139">
                  <c:v>2.8970039999999999</c:v>
                </c:pt>
                <c:pt idx="54140">
                  <c:v>2.77935</c:v>
                </c:pt>
                <c:pt idx="54141">
                  <c:v>2.651189</c:v>
                </c:pt>
                <c:pt idx="54142">
                  <c:v>3.0126870000000001</c:v>
                </c:pt>
                <c:pt idx="54143">
                  <c:v>3.412121</c:v>
                </c:pt>
                <c:pt idx="54144">
                  <c:v>3.4766940000000002</c:v>
                </c:pt>
                <c:pt idx="54145">
                  <c:v>3.4956369999999999</c:v>
                </c:pt>
                <c:pt idx="54146">
                  <c:v>3.5347749999999998</c:v>
                </c:pt>
                <c:pt idx="54147">
                  <c:v>3.6882739999999998</c:v>
                </c:pt>
                <c:pt idx="54148">
                  <c:v>3.8105690000000001</c:v>
                </c:pt>
                <c:pt idx="54149">
                  <c:v>3.7791960000000002</c:v>
                </c:pt>
                <c:pt idx="54150">
                  <c:v>3.6276199999999998</c:v>
                </c:pt>
                <c:pt idx="54151">
                  <c:v>3.5074890000000001</c:v>
                </c:pt>
                <c:pt idx="54152">
                  <c:v>3.440032</c:v>
                </c:pt>
                <c:pt idx="54153">
                  <c:v>3.4126979999999998</c:v>
                </c:pt>
                <c:pt idx="54154">
                  <c:v>3.23963</c:v>
                </c:pt>
                <c:pt idx="54155">
                  <c:v>3.1152679999999999</c:v>
                </c:pt>
                <c:pt idx="54156">
                  <c:v>2.8982299999999999</c:v>
                </c:pt>
                <c:pt idx="54157">
                  <c:v>2.8106740000000001</c:v>
                </c:pt>
                <c:pt idx="54158">
                  <c:v>2.9584039999999998</c:v>
                </c:pt>
                <c:pt idx="54159">
                  <c:v>3.1692870000000002</c:v>
                </c:pt>
                <c:pt idx="54160">
                  <c:v>3.384258</c:v>
                </c:pt>
                <c:pt idx="54161">
                  <c:v>3.5614119999999998</c:v>
                </c:pt>
                <c:pt idx="54162">
                  <c:v>3.629375</c:v>
                </c:pt>
                <c:pt idx="54163">
                  <c:v>3.7247919999999999</c:v>
                </c:pt>
                <c:pt idx="54164">
                  <c:v>3.83134</c:v>
                </c:pt>
                <c:pt idx="54165">
                  <c:v>3.6771440000000002</c:v>
                </c:pt>
                <c:pt idx="54166">
                  <c:v>3.4186839999999998</c:v>
                </c:pt>
                <c:pt idx="54167">
                  <c:v>3.4861659999999999</c:v>
                </c:pt>
                <c:pt idx="54168">
                  <c:v>3.5081630000000001</c:v>
                </c:pt>
                <c:pt idx="54169">
                  <c:v>3.4871270000000001</c:v>
                </c:pt>
                <c:pt idx="54170">
                  <c:v>3.4442390000000001</c:v>
                </c:pt>
                <c:pt idx="54171">
                  <c:v>3.3969990000000001</c:v>
                </c:pt>
                <c:pt idx="54172">
                  <c:v>3.4102450000000002</c:v>
                </c:pt>
                <c:pt idx="54173">
                  <c:v>3.40462</c:v>
                </c:pt>
                <c:pt idx="54174">
                  <c:v>3.3710589999999998</c:v>
                </c:pt>
                <c:pt idx="54175">
                  <c:v>3.3330030000000002</c:v>
                </c:pt>
                <c:pt idx="54176">
                  <c:v>3.2901150000000001</c:v>
                </c:pt>
                <c:pt idx="54177">
                  <c:v>3.3520189999999999</c:v>
                </c:pt>
                <c:pt idx="54178">
                  <c:v>3.4667889999999999</c:v>
                </c:pt>
                <c:pt idx="54179">
                  <c:v>3.5138120000000002</c:v>
                </c:pt>
                <c:pt idx="54180">
                  <c:v>3.4851800000000002</c:v>
                </c:pt>
                <c:pt idx="54181">
                  <c:v>3.4232999999999998</c:v>
                </c:pt>
                <c:pt idx="54182">
                  <c:v>3.3391820000000001</c:v>
                </c:pt>
                <c:pt idx="54183">
                  <c:v>3.3039860000000001</c:v>
                </c:pt>
                <c:pt idx="54184">
                  <c:v>3.320983</c:v>
                </c:pt>
                <c:pt idx="54185">
                  <c:v>3.310886</c:v>
                </c:pt>
                <c:pt idx="54186">
                  <c:v>3.3226420000000001</c:v>
                </c:pt>
                <c:pt idx="54187">
                  <c:v>3.34673</c:v>
                </c:pt>
                <c:pt idx="54188">
                  <c:v>3.333075</c:v>
                </c:pt>
                <c:pt idx="54189">
                  <c:v>3.2885759999999999</c:v>
                </c:pt>
                <c:pt idx="54190">
                  <c:v>3.248621</c:v>
                </c:pt>
                <c:pt idx="54191">
                  <c:v>3.2174399999999999</c:v>
                </c:pt>
                <c:pt idx="54192">
                  <c:v>3.186188</c:v>
                </c:pt>
                <c:pt idx="54193">
                  <c:v>3.1714030000000002</c:v>
                </c:pt>
                <c:pt idx="54194">
                  <c:v>3.1997230000000001</c:v>
                </c:pt>
                <c:pt idx="54195">
                  <c:v>3.2501350000000002</c:v>
                </c:pt>
                <c:pt idx="54196">
                  <c:v>3.2839610000000001</c:v>
                </c:pt>
                <c:pt idx="54197">
                  <c:v>3.3365130000000001</c:v>
                </c:pt>
                <c:pt idx="54198">
                  <c:v>3.47126</c:v>
                </c:pt>
                <c:pt idx="54199">
                  <c:v>3.5378769999999999</c:v>
                </c:pt>
                <c:pt idx="54200">
                  <c:v>3.526602</c:v>
                </c:pt>
                <c:pt idx="54201">
                  <c:v>3.5226109999999999</c:v>
                </c:pt>
                <c:pt idx="54202">
                  <c:v>3.5042680000000002</c:v>
                </c:pt>
                <c:pt idx="54203">
                  <c:v>3.4549850000000002</c:v>
                </c:pt>
                <c:pt idx="54204">
                  <c:v>3.3980570000000001</c:v>
                </c:pt>
                <c:pt idx="54205">
                  <c:v>3.3778389999999998</c:v>
                </c:pt>
                <c:pt idx="54206">
                  <c:v>3.3542550000000002</c:v>
                </c:pt>
                <c:pt idx="54207">
                  <c:v>3.3136269999999999</c:v>
                </c:pt>
                <c:pt idx="54208">
                  <c:v>3.322594</c:v>
                </c:pt>
                <c:pt idx="54209">
                  <c:v>3.2763640000000001</c:v>
                </c:pt>
                <c:pt idx="54210">
                  <c:v>3.1750569999999998</c:v>
                </c:pt>
                <c:pt idx="54211">
                  <c:v>3.2050109999999998</c:v>
                </c:pt>
                <c:pt idx="54212">
                  <c:v>3.31115</c:v>
                </c:pt>
                <c:pt idx="54213">
                  <c:v>3.2494860000000001</c:v>
                </c:pt>
                <c:pt idx="54214">
                  <c:v>3.0101390000000001</c:v>
                </c:pt>
                <c:pt idx="54215">
                  <c:v>2.888277</c:v>
                </c:pt>
                <c:pt idx="54216">
                  <c:v>2.9753280000000002</c:v>
                </c:pt>
                <c:pt idx="54217">
                  <c:v>2.9705919999999999</c:v>
                </c:pt>
                <c:pt idx="54218">
                  <c:v>2.8964270000000001</c:v>
                </c:pt>
                <c:pt idx="54219">
                  <c:v>3.0762499999999999</c:v>
                </c:pt>
                <c:pt idx="54220">
                  <c:v>3.2007319999999999</c:v>
                </c:pt>
                <c:pt idx="54221">
                  <c:v>3.3423310000000002</c:v>
                </c:pt>
                <c:pt idx="54222">
                  <c:v>3.4289969999999999</c:v>
                </c:pt>
                <c:pt idx="54223">
                  <c:v>3.268262</c:v>
                </c:pt>
                <c:pt idx="54224">
                  <c:v>3.2118630000000001</c:v>
                </c:pt>
                <c:pt idx="54225">
                  <c:v>3.214051</c:v>
                </c:pt>
                <c:pt idx="54226">
                  <c:v>3.230807</c:v>
                </c:pt>
                <c:pt idx="54227">
                  <c:v>3.273142</c:v>
                </c:pt>
                <c:pt idx="54228">
                  <c:v>3.352115</c:v>
                </c:pt>
                <c:pt idx="54229">
                  <c:v>3.448807</c:v>
                </c:pt>
                <c:pt idx="54230">
                  <c:v>3.6072820000000001</c:v>
                </c:pt>
                <c:pt idx="54231">
                  <c:v>3.7700119999999999</c:v>
                </c:pt>
                <c:pt idx="54232">
                  <c:v>3.6819999999999999</c:v>
                </c:pt>
                <c:pt idx="54233">
                  <c:v>3.571942</c:v>
                </c:pt>
                <c:pt idx="54234">
                  <c:v>3.588867</c:v>
                </c:pt>
                <c:pt idx="54235">
                  <c:v>3.5138600000000002</c:v>
                </c:pt>
                <c:pt idx="54236">
                  <c:v>3.4192369999999999</c:v>
                </c:pt>
                <c:pt idx="54237">
                  <c:v>3.4476770000000001</c:v>
                </c:pt>
                <c:pt idx="54238">
                  <c:v>3.4853239999999999</c:v>
                </c:pt>
                <c:pt idx="54239">
                  <c:v>3.4140920000000001</c:v>
                </c:pt>
                <c:pt idx="54240">
                  <c:v>3.39974</c:v>
                </c:pt>
                <c:pt idx="54241">
                  <c:v>3.3386770000000001</c:v>
                </c:pt>
                <c:pt idx="54242">
                  <c:v>3.2962449999999999</c:v>
                </c:pt>
                <c:pt idx="54243">
                  <c:v>3.3755069999999998</c:v>
                </c:pt>
                <c:pt idx="54244">
                  <c:v>3.4054850000000001</c:v>
                </c:pt>
                <c:pt idx="54245">
                  <c:v>3.3972639999999998</c:v>
                </c:pt>
                <c:pt idx="54246">
                  <c:v>3.2734549999999998</c:v>
                </c:pt>
                <c:pt idx="54247">
                  <c:v>3.1942889999999999</c:v>
                </c:pt>
                <c:pt idx="54248">
                  <c:v>3.4081540000000001</c:v>
                </c:pt>
                <c:pt idx="54249">
                  <c:v>3.4464269999999999</c:v>
                </c:pt>
                <c:pt idx="54250">
                  <c:v>3.305164</c:v>
                </c:pt>
                <c:pt idx="54251">
                  <c:v>3.3153329999999999</c:v>
                </c:pt>
                <c:pt idx="54252">
                  <c:v>3.323483</c:v>
                </c:pt>
                <c:pt idx="54253">
                  <c:v>3.3975040000000001</c:v>
                </c:pt>
                <c:pt idx="54254">
                  <c:v>3.4760680000000002</c:v>
                </c:pt>
                <c:pt idx="54255">
                  <c:v>3.4937140000000002</c:v>
                </c:pt>
                <c:pt idx="54256">
                  <c:v>3.408274</c:v>
                </c:pt>
                <c:pt idx="54257">
                  <c:v>3.4669810000000001</c:v>
                </c:pt>
                <c:pt idx="54258">
                  <c:v>3.5730719999999998</c:v>
                </c:pt>
                <c:pt idx="54259">
                  <c:v>3.4664039999999998</c:v>
                </c:pt>
                <c:pt idx="54260">
                  <c:v>3.3409610000000001</c:v>
                </c:pt>
                <c:pt idx="54261">
                  <c:v>3.3295409999999999</c:v>
                </c:pt>
                <c:pt idx="54262">
                  <c:v>3.350673</c:v>
                </c:pt>
                <c:pt idx="54263">
                  <c:v>3.2985769999999999</c:v>
                </c:pt>
                <c:pt idx="54264">
                  <c:v>3.2718919999999998</c:v>
                </c:pt>
                <c:pt idx="54265">
                  <c:v>3.2839369999999999</c:v>
                </c:pt>
                <c:pt idx="54266">
                  <c:v>3.309275</c:v>
                </c:pt>
                <c:pt idx="54267">
                  <c:v>3.3452639999999998</c:v>
                </c:pt>
                <c:pt idx="54268">
                  <c:v>3.3916620000000002</c:v>
                </c:pt>
                <c:pt idx="54269">
                  <c:v>3.392528</c:v>
                </c:pt>
                <c:pt idx="54270">
                  <c:v>3.3793540000000002</c:v>
                </c:pt>
                <c:pt idx="54271">
                  <c:v>3.3606739999999999</c:v>
                </c:pt>
                <c:pt idx="54272">
                  <c:v>3.3540390000000002</c:v>
                </c:pt>
                <c:pt idx="54273">
                  <c:v>3.346562</c:v>
                </c:pt>
                <c:pt idx="54274">
                  <c:v>3.301126</c:v>
                </c:pt>
                <c:pt idx="54275">
                  <c:v>3.2331150000000002</c:v>
                </c:pt>
                <c:pt idx="54276">
                  <c:v>3.2331629999999998</c:v>
                </c:pt>
                <c:pt idx="54277">
                  <c:v>3.2601849999999999</c:v>
                </c:pt>
                <c:pt idx="54278">
                  <c:v>3.288672</c:v>
                </c:pt>
                <c:pt idx="54279">
                  <c:v>3.3953880000000001</c:v>
                </c:pt>
                <c:pt idx="54280">
                  <c:v>3.4354879999999999</c:v>
                </c:pt>
                <c:pt idx="54281">
                  <c:v>3.3702179999999999</c:v>
                </c:pt>
                <c:pt idx="54282">
                  <c:v>3.4365939999999999</c:v>
                </c:pt>
                <c:pt idx="54283">
                  <c:v>3.4428209999999999</c:v>
                </c:pt>
                <c:pt idx="54284">
                  <c:v>3.3866860000000001</c:v>
                </c:pt>
                <c:pt idx="54285">
                  <c:v>3.2873260000000002</c:v>
                </c:pt>
                <c:pt idx="54286">
                  <c:v>3.2060689999999998</c:v>
                </c:pt>
                <c:pt idx="54287">
                  <c:v>2.9913630000000002</c:v>
                </c:pt>
                <c:pt idx="54288">
                  <c:v>2.66357</c:v>
                </c:pt>
                <c:pt idx="54289">
                  <c:v>2.429872</c:v>
                </c:pt>
                <c:pt idx="54290">
                  <c:v>2.6208019999999999</c:v>
                </c:pt>
                <c:pt idx="54291">
                  <c:v>2.979247</c:v>
                </c:pt>
                <c:pt idx="54292">
                  <c:v>3.2678289999999999</c:v>
                </c:pt>
                <c:pt idx="54293">
                  <c:v>3.5511949999999999</c:v>
                </c:pt>
                <c:pt idx="54294">
                  <c:v>3.7680410000000002</c:v>
                </c:pt>
                <c:pt idx="54295">
                  <c:v>4.1155229999999996</c:v>
                </c:pt>
                <c:pt idx="54296">
                  <c:v>4.1164129999999997</c:v>
                </c:pt>
                <c:pt idx="54297">
                  <c:v>3.7211859999999999</c:v>
                </c:pt>
                <c:pt idx="54298">
                  <c:v>3.5328759999999999</c:v>
                </c:pt>
                <c:pt idx="54299">
                  <c:v>3.3777910000000002</c:v>
                </c:pt>
                <c:pt idx="54300">
                  <c:v>3.2650649999999999</c:v>
                </c:pt>
                <c:pt idx="54301">
                  <c:v>2.998094</c:v>
                </c:pt>
                <c:pt idx="54302">
                  <c:v>2.7400910000000001</c:v>
                </c:pt>
                <c:pt idx="54303">
                  <c:v>2.7610790000000001</c:v>
                </c:pt>
                <c:pt idx="54304">
                  <c:v>2.9472969999999998</c:v>
                </c:pt>
                <c:pt idx="54305">
                  <c:v>3.009442</c:v>
                </c:pt>
                <c:pt idx="54306">
                  <c:v>3.00949</c:v>
                </c:pt>
                <c:pt idx="54307">
                  <c:v>3.097502</c:v>
                </c:pt>
                <c:pt idx="54308">
                  <c:v>3.4744100000000002</c:v>
                </c:pt>
                <c:pt idx="54309">
                  <c:v>3.7142379999999999</c:v>
                </c:pt>
                <c:pt idx="54310">
                  <c:v>3.690655</c:v>
                </c:pt>
                <c:pt idx="54311">
                  <c:v>3.625769</c:v>
                </c:pt>
                <c:pt idx="54312">
                  <c:v>3.7130839999999998</c:v>
                </c:pt>
                <c:pt idx="54313">
                  <c:v>3.713902</c:v>
                </c:pt>
                <c:pt idx="54314">
                  <c:v>3.5190290000000002</c:v>
                </c:pt>
                <c:pt idx="54315">
                  <c:v>3.5297749999999999</c:v>
                </c:pt>
                <c:pt idx="54316">
                  <c:v>3.5566040000000001</c:v>
                </c:pt>
                <c:pt idx="54317">
                  <c:v>3.3456969999999999</c:v>
                </c:pt>
                <c:pt idx="54318">
                  <c:v>3.1264470000000002</c:v>
                </c:pt>
                <c:pt idx="54319">
                  <c:v>3.132625</c:v>
                </c:pt>
                <c:pt idx="54320">
                  <c:v>3.263935</c:v>
                </c:pt>
                <c:pt idx="54321">
                  <c:v>3.38897</c:v>
                </c:pt>
                <c:pt idx="54322">
                  <c:v>3.4801069999999998</c:v>
                </c:pt>
                <c:pt idx="54323">
                  <c:v>3.5230199999999998</c:v>
                </c:pt>
                <c:pt idx="54324">
                  <c:v>3.5816059999999998</c:v>
                </c:pt>
                <c:pt idx="54325">
                  <c:v>3.6661329999999999</c:v>
                </c:pt>
                <c:pt idx="54326">
                  <c:v>3.5028980000000001</c:v>
                </c:pt>
                <c:pt idx="54327">
                  <c:v>3.4530859999999999</c:v>
                </c:pt>
                <c:pt idx="54328">
                  <c:v>3.4728949999999998</c:v>
                </c:pt>
                <c:pt idx="54329">
                  <c:v>3.4371710000000002</c:v>
                </c:pt>
                <c:pt idx="54330">
                  <c:v>3.4082020000000002</c:v>
                </c:pt>
                <c:pt idx="54331">
                  <c:v>3.380579</c:v>
                </c:pt>
                <c:pt idx="54332">
                  <c:v>3.3922870000000001</c:v>
                </c:pt>
                <c:pt idx="54333">
                  <c:v>3.3530769999999999</c:v>
                </c:pt>
                <c:pt idx="54334">
                  <c:v>3.1952509999999998</c:v>
                </c:pt>
                <c:pt idx="54335">
                  <c:v>3.1473620000000002</c:v>
                </c:pt>
                <c:pt idx="54336">
                  <c:v>3.1956359999999999</c:v>
                </c:pt>
                <c:pt idx="54337">
                  <c:v>3.2394609999999999</c:v>
                </c:pt>
                <c:pt idx="54338">
                  <c:v>3.355721</c:v>
                </c:pt>
                <c:pt idx="54339">
                  <c:v>3.487584</c:v>
                </c:pt>
                <c:pt idx="54340">
                  <c:v>3.5185</c:v>
                </c:pt>
                <c:pt idx="54341">
                  <c:v>3.6082679999999998</c:v>
                </c:pt>
                <c:pt idx="54342">
                  <c:v>3.6652200000000001</c:v>
                </c:pt>
                <c:pt idx="54343">
                  <c:v>3.518043</c:v>
                </c:pt>
                <c:pt idx="54344">
                  <c:v>3.4151020000000001</c:v>
                </c:pt>
                <c:pt idx="54345">
                  <c:v>3.3747379999999998</c:v>
                </c:pt>
                <c:pt idx="54346">
                  <c:v>3.3744010000000002</c:v>
                </c:pt>
                <c:pt idx="54347">
                  <c:v>3.3871190000000002</c:v>
                </c:pt>
                <c:pt idx="54348">
                  <c:v>3.384258</c:v>
                </c:pt>
                <c:pt idx="54349">
                  <c:v>3.3750260000000001</c:v>
                </c:pt>
                <c:pt idx="54350">
                  <c:v>3.4122889999999999</c:v>
                </c:pt>
                <c:pt idx="54351">
                  <c:v>3.5153509999999999</c:v>
                </c:pt>
                <c:pt idx="54352">
                  <c:v>3.589636</c:v>
                </c:pt>
                <c:pt idx="54353">
                  <c:v>3.5487190000000002</c:v>
                </c:pt>
                <c:pt idx="54354">
                  <c:v>3.4583020000000002</c:v>
                </c:pt>
                <c:pt idx="54355">
                  <c:v>3.3623090000000002</c:v>
                </c:pt>
                <c:pt idx="54356">
                  <c:v>3.3976000000000002</c:v>
                </c:pt>
                <c:pt idx="54357">
                  <c:v>3.3051400000000002</c:v>
                </c:pt>
                <c:pt idx="54358">
                  <c:v>3.1844809999999999</c:v>
                </c:pt>
                <c:pt idx="54359">
                  <c:v>3.1070700000000002</c:v>
                </c:pt>
                <c:pt idx="54360">
                  <c:v>3.166595</c:v>
                </c:pt>
                <c:pt idx="54361">
                  <c:v>3.236745</c:v>
                </c:pt>
                <c:pt idx="54362">
                  <c:v>3.1099549999999998</c:v>
                </c:pt>
                <c:pt idx="54363">
                  <c:v>2.9958109999999998</c:v>
                </c:pt>
                <c:pt idx="54364">
                  <c:v>3.0310540000000001</c:v>
                </c:pt>
                <c:pt idx="54365">
                  <c:v>3.1351019999999998</c:v>
                </c:pt>
                <c:pt idx="54366">
                  <c:v>3.1449099999999999</c:v>
                </c:pt>
                <c:pt idx="54367">
                  <c:v>3.2023670000000002</c:v>
                </c:pt>
                <c:pt idx="54368">
                  <c:v>3.3639670000000002</c:v>
                </c:pt>
                <c:pt idx="54369">
                  <c:v>3.4993400000000001</c:v>
                </c:pt>
                <c:pt idx="54370">
                  <c:v>3.4401280000000001</c:v>
                </c:pt>
                <c:pt idx="54371">
                  <c:v>3.4750589999999999</c:v>
                </c:pt>
                <c:pt idx="54372">
                  <c:v>3.3459850000000002</c:v>
                </c:pt>
                <c:pt idx="54373">
                  <c:v>3.1901299999999999</c:v>
                </c:pt>
                <c:pt idx="54374">
                  <c:v>3.0945209999999999</c:v>
                </c:pt>
                <c:pt idx="54375">
                  <c:v>3.1293319999999998</c:v>
                </c:pt>
                <c:pt idx="54376">
                  <c:v>3.2073429999999998</c:v>
                </c:pt>
                <c:pt idx="54377">
                  <c:v>3.2178490000000002</c:v>
                </c:pt>
                <c:pt idx="54378">
                  <c:v>3.190299</c:v>
                </c:pt>
                <c:pt idx="54379">
                  <c:v>3.2040500000000001</c:v>
                </c:pt>
                <c:pt idx="54380">
                  <c:v>3.4283480000000002</c:v>
                </c:pt>
                <c:pt idx="54381">
                  <c:v>3.5974249999999999</c:v>
                </c:pt>
                <c:pt idx="54382">
                  <c:v>3.5360260000000001</c:v>
                </c:pt>
                <c:pt idx="54383">
                  <c:v>3.24302</c:v>
                </c:pt>
                <c:pt idx="54384">
                  <c:v>3.197775</c:v>
                </c:pt>
                <c:pt idx="54385">
                  <c:v>3.1506560000000001</c:v>
                </c:pt>
                <c:pt idx="54386">
                  <c:v>3.102166</c:v>
                </c:pt>
                <c:pt idx="54387">
                  <c:v>3.1289709999999999</c:v>
                </c:pt>
                <c:pt idx="54388">
                  <c:v>3.2250130000000001</c:v>
                </c:pt>
                <c:pt idx="54389">
                  <c:v>3.3919269999999999</c:v>
                </c:pt>
                <c:pt idx="54390">
                  <c:v>3.4710200000000002</c:v>
                </c:pt>
                <c:pt idx="54391">
                  <c:v>3.2609059999999999</c:v>
                </c:pt>
                <c:pt idx="54392">
                  <c:v>3.148901</c:v>
                </c:pt>
                <c:pt idx="54393">
                  <c:v>3.103993</c:v>
                </c:pt>
                <c:pt idx="54394">
                  <c:v>3.3215840000000001</c:v>
                </c:pt>
                <c:pt idx="54395">
                  <c:v>3.5840589999999999</c:v>
                </c:pt>
                <c:pt idx="54396">
                  <c:v>3.586487</c:v>
                </c:pt>
                <c:pt idx="54397">
                  <c:v>3.46638</c:v>
                </c:pt>
                <c:pt idx="54398">
                  <c:v>3.505134</c:v>
                </c:pt>
                <c:pt idx="54399">
                  <c:v>3.5348959999999998</c:v>
                </c:pt>
                <c:pt idx="54400">
                  <c:v>3.4525570000000001</c:v>
                </c:pt>
                <c:pt idx="54401">
                  <c:v>3.356948</c:v>
                </c:pt>
                <c:pt idx="54402">
                  <c:v>3.2486449999999998</c:v>
                </c:pt>
                <c:pt idx="54403">
                  <c:v>3.3596879999999998</c:v>
                </c:pt>
                <c:pt idx="54404">
                  <c:v>3.4627500000000002</c:v>
                </c:pt>
                <c:pt idx="54405">
                  <c:v>3.2167669999999999</c:v>
                </c:pt>
                <c:pt idx="54406">
                  <c:v>2.9382570000000001</c:v>
                </c:pt>
                <c:pt idx="54407">
                  <c:v>2.9653510000000001</c:v>
                </c:pt>
                <c:pt idx="54408">
                  <c:v>3.1060850000000002</c:v>
                </c:pt>
                <c:pt idx="54409">
                  <c:v>3.1061570000000001</c:v>
                </c:pt>
                <c:pt idx="54410">
                  <c:v>3.1328900000000002</c:v>
                </c:pt>
                <c:pt idx="54411">
                  <c:v>3.248116</c:v>
                </c:pt>
                <c:pt idx="54412">
                  <c:v>3.5894200000000001</c:v>
                </c:pt>
                <c:pt idx="54413">
                  <c:v>3.867737</c:v>
                </c:pt>
                <c:pt idx="54414">
                  <c:v>3.7382789999999999</c:v>
                </c:pt>
                <c:pt idx="54415">
                  <c:v>3.5588160000000002</c:v>
                </c:pt>
                <c:pt idx="54416">
                  <c:v>3.4680390000000001</c:v>
                </c:pt>
                <c:pt idx="54417">
                  <c:v>3.4981140000000002</c:v>
                </c:pt>
                <c:pt idx="54418">
                  <c:v>3.453687</c:v>
                </c:pt>
                <c:pt idx="54419">
                  <c:v>3.3745449999999999</c:v>
                </c:pt>
                <c:pt idx="54420">
                  <c:v>3.3001640000000001</c:v>
                </c:pt>
                <c:pt idx="54421">
                  <c:v>3.2882400000000001</c:v>
                </c:pt>
                <c:pt idx="54422">
                  <c:v>3.323026</c:v>
                </c:pt>
                <c:pt idx="54423">
                  <c:v>3.3705069999999999</c:v>
                </c:pt>
                <c:pt idx="54424">
                  <c:v>3.4021919999999999</c:v>
                </c:pt>
                <c:pt idx="54425">
                  <c:v>3.5547049999999998</c:v>
                </c:pt>
                <c:pt idx="54426">
                  <c:v>3.6695709999999999</c:v>
                </c:pt>
                <c:pt idx="54427">
                  <c:v>3.5210240000000002</c:v>
                </c:pt>
                <c:pt idx="54428">
                  <c:v>3.3748100000000001</c:v>
                </c:pt>
                <c:pt idx="54429">
                  <c:v>3.4356080000000002</c:v>
                </c:pt>
                <c:pt idx="54430">
                  <c:v>3.4705870000000001</c:v>
                </c:pt>
                <c:pt idx="54431">
                  <c:v>3.4187560000000001</c:v>
                </c:pt>
                <c:pt idx="54432">
                  <c:v>3.3543029999999998</c:v>
                </c:pt>
                <c:pt idx="54433">
                  <c:v>3.5052780000000001</c:v>
                </c:pt>
                <c:pt idx="54434">
                  <c:v>3.5815830000000002</c:v>
                </c:pt>
                <c:pt idx="54435">
                  <c:v>3.4047879999999999</c:v>
                </c:pt>
                <c:pt idx="54436">
                  <c:v>3.3702179999999999</c:v>
                </c:pt>
                <c:pt idx="54437">
                  <c:v>3.4559229999999999</c:v>
                </c:pt>
                <c:pt idx="54438">
                  <c:v>3.5455700000000001</c:v>
                </c:pt>
                <c:pt idx="54439">
                  <c:v>3.552638</c:v>
                </c:pt>
                <c:pt idx="54440">
                  <c:v>3.4365700000000001</c:v>
                </c:pt>
                <c:pt idx="54441">
                  <c:v>3.44008</c:v>
                </c:pt>
                <c:pt idx="54442">
                  <c:v>3.4241410000000001</c:v>
                </c:pt>
                <c:pt idx="54443">
                  <c:v>3.3838729999999999</c:v>
                </c:pt>
                <c:pt idx="54444">
                  <c:v>3.3536779999999999</c:v>
                </c:pt>
                <c:pt idx="54445">
                  <c:v>3.3844500000000002</c:v>
                </c:pt>
                <c:pt idx="54446">
                  <c:v>3.4678949999999999</c:v>
                </c:pt>
                <c:pt idx="54447">
                  <c:v>3.460226</c:v>
                </c:pt>
                <c:pt idx="54448">
                  <c:v>3.4493589999999998</c:v>
                </c:pt>
                <c:pt idx="54449">
                  <c:v>3.4987149999999998</c:v>
                </c:pt>
                <c:pt idx="54450">
                  <c:v>3.6101429999999999</c:v>
                </c:pt>
                <c:pt idx="54451">
                  <c:v>3.6157680000000001</c:v>
                </c:pt>
                <c:pt idx="54452">
                  <c:v>3.494796</c:v>
                </c:pt>
                <c:pt idx="54453">
                  <c:v>3.4196209999999998</c:v>
                </c:pt>
                <c:pt idx="54454">
                  <c:v>3.4172169999999999</c:v>
                </c:pt>
                <c:pt idx="54455">
                  <c:v>3.2982170000000002</c:v>
                </c:pt>
                <c:pt idx="54456">
                  <c:v>3.2605930000000001</c:v>
                </c:pt>
                <c:pt idx="54457">
                  <c:v>3.3319209999999999</c:v>
                </c:pt>
                <c:pt idx="54458">
                  <c:v>3.336681</c:v>
                </c:pt>
                <c:pt idx="54459">
                  <c:v>3.3784160000000001</c:v>
                </c:pt>
                <c:pt idx="54460">
                  <c:v>3.420607</c:v>
                </c:pt>
                <c:pt idx="54461">
                  <c:v>3.3480289999999999</c:v>
                </c:pt>
                <c:pt idx="54462">
                  <c:v>3.2482600000000001</c:v>
                </c:pt>
                <c:pt idx="54463">
                  <c:v>3.232586</c:v>
                </c:pt>
                <c:pt idx="54464">
                  <c:v>3.2807149999999998</c:v>
                </c:pt>
                <c:pt idx="54465">
                  <c:v>3.303674</c:v>
                </c:pt>
                <c:pt idx="54466">
                  <c:v>3.332643</c:v>
                </c:pt>
                <c:pt idx="54467">
                  <c:v>3.383969</c:v>
                </c:pt>
                <c:pt idx="54468">
                  <c:v>3.3711319999999998</c:v>
                </c:pt>
                <c:pt idx="54469">
                  <c:v>3.300068</c:v>
                </c:pt>
                <c:pt idx="54470">
                  <c:v>3.3287719999999998</c:v>
                </c:pt>
                <c:pt idx="54471">
                  <c:v>3.530713</c:v>
                </c:pt>
                <c:pt idx="54472">
                  <c:v>3.5573980000000001</c:v>
                </c:pt>
                <c:pt idx="54473">
                  <c:v>3.394835</c:v>
                </c:pt>
                <c:pt idx="54474">
                  <c:v>3.1909480000000001</c:v>
                </c:pt>
                <c:pt idx="54475">
                  <c:v>3.1137540000000001</c:v>
                </c:pt>
                <c:pt idx="54476">
                  <c:v>3.15116</c:v>
                </c:pt>
                <c:pt idx="54477">
                  <c:v>3.262108</c:v>
                </c:pt>
                <c:pt idx="54478">
                  <c:v>3.4255589999999998</c:v>
                </c:pt>
                <c:pt idx="54479">
                  <c:v>3.533982</c:v>
                </c:pt>
                <c:pt idx="54480">
                  <c:v>3.600238</c:v>
                </c:pt>
                <c:pt idx="54481">
                  <c:v>3.5422760000000002</c:v>
                </c:pt>
                <c:pt idx="54482">
                  <c:v>3.3897870000000001</c:v>
                </c:pt>
                <c:pt idx="54483">
                  <c:v>3.1760429999999999</c:v>
                </c:pt>
                <c:pt idx="54484">
                  <c:v>3.0813470000000001</c:v>
                </c:pt>
                <c:pt idx="54485">
                  <c:v>3.0414150000000002</c:v>
                </c:pt>
                <c:pt idx="54486">
                  <c:v>3.0747599999999999</c:v>
                </c:pt>
                <c:pt idx="54487">
                  <c:v>3.3509139999999999</c:v>
                </c:pt>
                <c:pt idx="54488">
                  <c:v>3.4180350000000002</c:v>
                </c:pt>
                <c:pt idx="54489">
                  <c:v>3.4542639999999998</c:v>
                </c:pt>
                <c:pt idx="54490">
                  <c:v>3.4502730000000001</c:v>
                </c:pt>
                <c:pt idx="54491">
                  <c:v>3.3784640000000001</c:v>
                </c:pt>
                <c:pt idx="54492">
                  <c:v>3.1988569999999998</c:v>
                </c:pt>
                <c:pt idx="54493">
                  <c:v>3.0070610000000002</c:v>
                </c:pt>
                <c:pt idx="54494">
                  <c:v>3.1511130000000001</c:v>
                </c:pt>
                <c:pt idx="54495">
                  <c:v>3.5896599999999999</c:v>
                </c:pt>
                <c:pt idx="54496">
                  <c:v>3.7277010000000002</c:v>
                </c:pt>
                <c:pt idx="54497">
                  <c:v>3.626779</c:v>
                </c:pt>
                <c:pt idx="54498">
                  <c:v>3.801145</c:v>
                </c:pt>
                <c:pt idx="54499">
                  <c:v>3.883988</c:v>
                </c:pt>
                <c:pt idx="54500">
                  <c:v>3.6695229999999999</c:v>
                </c:pt>
                <c:pt idx="54501">
                  <c:v>3.5506899999999999</c:v>
                </c:pt>
                <c:pt idx="54502">
                  <c:v>3.5110480000000002</c:v>
                </c:pt>
                <c:pt idx="54503">
                  <c:v>3.4912860000000001</c:v>
                </c:pt>
                <c:pt idx="54504">
                  <c:v>3.4096929999999999</c:v>
                </c:pt>
                <c:pt idx="54505">
                  <c:v>3.289418</c:v>
                </c:pt>
                <c:pt idx="54506">
                  <c:v>3.1748400000000001</c:v>
                </c:pt>
                <c:pt idx="54507">
                  <c:v>3.1533000000000002</c:v>
                </c:pt>
                <c:pt idx="54508">
                  <c:v>3.1971020000000001</c:v>
                </c:pt>
                <c:pt idx="54509">
                  <c:v>3.1669550000000002</c:v>
                </c:pt>
                <c:pt idx="54510">
                  <c:v>3.250712</c:v>
                </c:pt>
                <c:pt idx="54511">
                  <c:v>3.4853960000000002</c:v>
                </c:pt>
                <c:pt idx="54512">
                  <c:v>3.5455459999999999</c:v>
                </c:pt>
                <c:pt idx="54513">
                  <c:v>3.5700669999999999</c:v>
                </c:pt>
                <c:pt idx="54514">
                  <c:v>3.5824720000000001</c:v>
                </c:pt>
                <c:pt idx="54515">
                  <c:v>3.5198700000000001</c:v>
                </c:pt>
                <c:pt idx="54516">
                  <c:v>3.4952290000000001</c:v>
                </c:pt>
                <c:pt idx="54517">
                  <c:v>3.4808530000000002</c:v>
                </c:pt>
                <c:pt idx="54518">
                  <c:v>3.465875</c:v>
                </c:pt>
                <c:pt idx="54519">
                  <c:v>3.52677</c:v>
                </c:pt>
                <c:pt idx="54520">
                  <c:v>3.52576</c:v>
                </c:pt>
                <c:pt idx="54521">
                  <c:v>3.460731</c:v>
                </c:pt>
                <c:pt idx="54522">
                  <c:v>3.4269539999999998</c:v>
                </c:pt>
                <c:pt idx="54523">
                  <c:v>3.4050050000000001</c:v>
                </c:pt>
                <c:pt idx="54524">
                  <c:v>3.437484</c:v>
                </c:pt>
                <c:pt idx="54525">
                  <c:v>3.462269</c:v>
                </c:pt>
                <c:pt idx="54526">
                  <c:v>3.485252</c:v>
                </c:pt>
                <c:pt idx="54527">
                  <c:v>3.5301360000000002</c:v>
                </c:pt>
                <c:pt idx="54528">
                  <c:v>3.5117690000000001</c:v>
                </c:pt>
                <c:pt idx="54529">
                  <c:v>3.457678</c:v>
                </c:pt>
                <c:pt idx="54530">
                  <c:v>3.3886569999999998</c:v>
                </c:pt>
                <c:pt idx="54531">
                  <c:v>3.347283</c:v>
                </c:pt>
                <c:pt idx="54532">
                  <c:v>3.3761079999999999</c:v>
                </c:pt>
                <c:pt idx="54533">
                  <c:v>3.3814690000000001</c:v>
                </c:pt>
                <c:pt idx="54534">
                  <c:v>3.3561299999999998</c:v>
                </c:pt>
                <c:pt idx="54535">
                  <c:v>3.3671410000000002</c:v>
                </c:pt>
                <c:pt idx="54536">
                  <c:v>3.4308000000000001</c:v>
                </c:pt>
                <c:pt idx="54537">
                  <c:v>3.4321700000000002</c:v>
                </c:pt>
                <c:pt idx="54538">
                  <c:v>3.3830079999999998</c:v>
                </c:pt>
                <c:pt idx="54539">
                  <c:v>3.3571879999999998</c:v>
                </c:pt>
                <c:pt idx="54540">
                  <c:v>3.3246609999999999</c:v>
                </c:pt>
                <c:pt idx="54541">
                  <c:v>3.3067510000000002</c:v>
                </c:pt>
                <c:pt idx="54542">
                  <c:v>3.3201900000000002</c:v>
                </c:pt>
                <c:pt idx="54543">
                  <c:v>3.4136350000000002</c:v>
                </c:pt>
                <c:pt idx="54544">
                  <c:v>3.4921519999999999</c:v>
                </c:pt>
                <c:pt idx="54545">
                  <c:v>3.3859159999999999</c:v>
                </c:pt>
                <c:pt idx="54546">
                  <c:v>2.970183</c:v>
                </c:pt>
                <c:pt idx="54547">
                  <c:v>3.0581719999999999</c:v>
                </c:pt>
                <c:pt idx="54548">
                  <c:v>3.167821</c:v>
                </c:pt>
                <c:pt idx="54549">
                  <c:v>3.2809560000000002</c:v>
                </c:pt>
                <c:pt idx="54550">
                  <c:v>3.5247989999999998</c:v>
                </c:pt>
                <c:pt idx="54551">
                  <c:v>3.6501700000000001</c:v>
                </c:pt>
                <c:pt idx="54552">
                  <c:v>3.7132040000000002</c:v>
                </c:pt>
                <c:pt idx="54553">
                  <c:v>3.5973769999999998</c:v>
                </c:pt>
                <c:pt idx="54554">
                  <c:v>3.4427479999999999</c:v>
                </c:pt>
                <c:pt idx="54555">
                  <c:v>3.2159979999999999</c:v>
                </c:pt>
                <c:pt idx="54556">
                  <c:v>3.0559599999999998</c:v>
                </c:pt>
                <c:pt idx="54557">
                  <c:v>3.0707450000000001</c:v>
                </c:pt>
                <c:pt idx="54558">
                  <c:v>3.1756820000000001</c:v>
                </c:pt>
                <c:pt idx="54559">
                  <c:v>3.3350469999999999</c:v>
                </c:pt>
                <c:pt idx="54560">
                  <c:v>3.4687359999999998</c:v>
                </c:pt>
                <c:pt idx="54561">
                  <c:v>3.5584549999999999</c:v>
                </c:pt>
                <c:pt idx="54562">
                  <c:v>3.6277879999999998</c:v>
                </c:pt>
                <c:pt idx="54563">
                  <c:v>3.5318420000000001</c:v>
                </c:pt>
                <c:pt idx="54564">
                  <c:v>3.3169680000000001</c:v>
                </c:pt>
                <c:pt idx="54565">
                  <c:v>3.1164939999999999</c:v>
                </c:pt>
                <c:pt idx="54566">
                  <c:v>3.0393720000000002</c:v>
                </c:pt>
                <c:pt idx="54567">
                  <c:v>3.1020940000000001</c:v>
                </c:pt>
                <c:pt idx="54568">
                  <c:v>3.2571789999999998</c:v>
                </c:pt>
                <c:pt idx="54569">
                  <c:v>3.4175779999999998</c:v>
                </c:pt>
                <c:pt idx="54570">
                  <c:v>3.6067290000000001</c:v>
                </c:pt>
                <c:pt idx="54571">
                  <c:v>3.7861910000000001</c:v>
                </c:pt>
                <c:pt idx="54572">
                  <c:v>3.8980760000000001</c:v>
                </c:pt>
                <c:pt idx="54573">
                  <c:v>3.8457400000000002</c:v>
                </c:pt>
                <c:pt idx="54574">
                  <c:v>3.678947</c:v>
                </c:pt>
                <c:pt idx="54575">
                  <c:v>3.5448010000000001</c:v>
                </c:pt>
                <c:pt idx="54576">
                  <c:v>3.5072969999999999</c:v>
                </c:pt>
                <c:pt idx="54577">
                  <c:v>3.4334929999999999</c:v>
                </c:pt>
                <c:pt idx="54578">
                  <c:v>3.23047</c:v>
                </c:pt>
                <c:pt idx="54579">
                  <c:v>3.0000179999999999</c:v>
                </c:pt>
                <c:pt idx="54580">
                  <c:v>2.9625379999999999</c:v>
                </c:pt>
                <c:pt idx="54581">
                  <c:v>3.10582</c:v>
                </c:pt>
                <c:pt idx="54582">
                  <c:v>3.3021829999999999</c:v>
                </c:pt>
                <c:pt idx="54583">
                  <c:v>3.5588639999999998</c:v>
                </c:pt>
                <c:pt idx="54584">
                  <c:v>3.7849900000000001</c:v>
                </c:pt>
                <c:pt idx="54585">
                  <c:v>3.946758</c:v>
                </c:pt>
                <c:pt idx="54586">
                  <c:v>3.953754</c:v>
                </c:pt>
                <c:pt idx="54587">
                  <c:v>3.753568</c:v>
                </c:pt>
                <c:pt idx="54588">
                  <c:v>3.503066</c:v>
                </c:pt>
                <c:pt idx="54589">
                  <c:v>3.4280349999999999</c:v>
                </c:pt>
                <c:pt idx="54590">
                  <c:v>3.4511379999999998</c:v>
                </c:pt>
                <c:pt idx="54591">
                  <c:v>3.402072</c:v>
                </c:pt>
                <c:pt idx="54592">
                  <c:v>3.3538700000000001</c:v>
                </c:pt>
                <c:pt idx="54593">
                  <c:v>3.466669</c:v>
                </c:pt>
                <c:pt idx="54594">
                  <c:v>3.512947</c:v>
                </c:pt>
                <c:pt idx="54595">
                  <c:v>3.5335009999999998</c:v>
                </c:pt>
                <c:pt idx="54596">
                  <c:v>3.6382219999999998</c:v>
                </c:pt>
                <c:pt idx="54597">
                  <c:v>3.5143650000000002</c:v>
                </c:pt>
                <c:pt idx="54598">
                  <c:v>3.3841610000000002</c:v>
                </c:pt>
                <c:pt idx="54599">
                  <c:v>3.3628130000000001</c:v>
                </c:pt>
                <c:pt idx="54600">
                  <c:v>3.4112309999999999</c:v>
                </c:pt>
                <c:pt idx="54601">
                  <c:v>3.5385499999999999</c:v>
                </c:pt>
                <c:pt idx="54602">
                  <c:v>3.4030330000000002</c:v>
                </c:pt>
                <c:pt idx="54603">
                  <c:v>3.2845620000000002</c:v>
                </c:pt>
                <c:pt idx="54604">
                  <c:v>3.4096929999999999</c:v>
                </c:pt>
                <c:pt idx="54605">
                  <c:v>3.539031</c:v>
                </c:pt>
                <c:pt idx="54606">
                  <c:v>3.5680239999999999</c:v>
                </c:pt>
                <c:pt idx="54607">
                  <c:v>3.5427810000000002</c:v>
                </c:pt>
                <c:pt idx="54608">
                  <c:v>3.4423159999999999</c:v>
                </c:pt>
                <c:pt idx="54609">
                  <c:v>3.367429</c:v>
                </c:pt>
                <c:pt idx="54610">
                  <c:v>3.3737520000000001</c:v>
                </c:pt>
                <c:pt idx="54611">
                  <c:v>3.4112309999999999</c:v>
                </c:pt>
                <c:pt idx="54612">
                  <c:v>3.449119</c:v>
                </c:pt>
                <c:pt idx="54613">
                  <c:v>3.4710920000000001</c:v>
                </c:pt>
                <c:pt idx="54614">
                  <c:v>3.4211839999999998</c:v>
                </c:pt>
                <c:pt idx="54615">
                  <c:v>3.3733909999999998</c:v>
                </c:pt>
                <c:pt idx="54616">
                  <c:v>3.3515869999999999</c:v>
                </c:pt>
                <c:pt idx="54617">
                  <c:v>3.3350230000000001</c:v>
                </c:pt>
                <c:pt idx="54618">
                  <c:v>3.33846</c:v>
                </c:pt>
                <c:pt idx="54619">
                  <c:v>3.3384360000000002</c:v>
                </c:pt>
                <c:pt idx="54620">
                  <c:v>3.3762279999999998</c:v>
                </c:pt>
                <c:pt idx="54621">
                  <c:v>3.3836330000000001</c:v>
                </c:pt>
                <c:pt idx="54622">
                  <c:v>3.3948109999999998</c:v>
                </c:pt>
                <c:pt idx="54623">
                  <c:v>3.4206310000000002</c:v>
                </c:pt>
                <c:pt idx="54624">
                  <c:v>3.4163039999999998</c:v>
                </c:pt>
                <c:pt idx="54625">
                  <c:v>3.3840650000000001</c:v>
                </c:pt>
                <c:pt idx="54626">
                  <c:v>3.2862439999999999</c:v>
                </c:pt>
                <c:pt idx="54627">
                  <c:v>3.1299090000000001</c:v>
                </c:pt>
                <c:pt idx="54628">
                  <c:v>2.9218139999999999</c:v>
                </c:pt>
                <c:pt idx="54629">
                  <c:v>2.8583470000000002</c:v>
                </c:pt>
                <c:pt idx="54630">
                  <c:v>2.9106109999999998</c:v>
                </c:pt>
                <c:pt idx="54631">
                  <c:v>2.9847760000000001</c:v>
                </c:pt>
                <c:pt idx="54632">
                  <c:v>3.1164700000000001</c:v>
                </c:pt>
                <c:pt idx="54633">
                  <c:v>3.3215599999999998</c:v>
                </c:pt>
                <c:pt idx="54634">
                  <c:v>3.6706530000000002</c:v>
                </c:pt>
                <c:pt idx="54635">
                  <c:v>3.9486330000000001</c:v>
                </c:pt>
                <c:pt idx="54636">
                  <c:v>3.8226610000000001</c:v>
                </c:pt>
                <c:pt idx="54637">
                  <c:v>3.490974</c:v>
                </c:pt>
                <c:pt idx="54638">
                  <c:v>3.2830710000000001</c:v>
                </c:pt>
                <c:pt idx="54639">
                  <c:v>3.259944</c:v>
                </c:pt>
                <c:pt idx="54640">
                  <c:v>3.2955719999999999</c:v>
                </c:pt>
                <c:pt idx="54641">
                  <c:v>3.3606739999999999</c:v>
                </c:pt>
                <c:pt idx="54642">
                  <c:v>3.44109</c:v>
                </c:pt>
                <c:pt idx="54643">
                  <c:v>3.5990839999999999</c:v>
                </c:pt>
                <c:pt idx="54644">
                  <c:v>3.8206899999999999</c:v>
                </c:pt>
                <c:pt idx="54645">
                  <c:v>3.8281900000000002</c:v>
                </c:pt>
                <c:pt idx="54646">
                  <c:v>3.5746349999999998</c:v>
                </c:pt>
                <c:pt idx="54647">
                  <c:v>3.4501050000000002</c:v>
                </c:pt>
                <c:pt idx="54648">
                  <c:v>3.5327320000000002</c:v>
                </c:pt>
                <c:pt idx="54649">
                  <c:v>3.6863510000000002</c:v>
                </c:pt>
                <c:pt idx="54650">
                  <c:v>3.7833070000000002</c:v>
                </c:pt>
                <c:pt idx="54651">
                  <c:v>3.7209219999999998</c:v>
                </c:pt>
                <c:pt idx="54652">
                  <c:v>3.5479500000000002</c:v>
                </c:pt>
                <c:pt idx="54653">
                  <c:v>3.4018069999999998</c:v>
                </c:pt>
                <c:pt idx="54654">
                  <c:v>3.3176649999999999</c:v>
                </c:pt>
                <c:pt idx="54655">
                  <c:v>3.298962</c:v>
                </c:pt>
                <c:pt idx="54656">
                  <c:v>3.3090109999999999</c:v>
                </c:pt>
                <c:pt idx="54657">
                  <c:v>3.3369939999999998</c:v>
                </c:pt>
                <c:pt idx="54658">
                  <c:v>3.4123610000000002</c:v>
                </c:pt>
                <c:pt idx="54659">
                  <c:v>3.4303669999999999</c:v>
                </c:pt>
                <c:pt idx="54660">
                  <c:v>3.530208</c:v>
                </c:pt>
                <c:pt idx="54661">
                  <c:v>3.5672779999999999</c:v>
                </c:pt>
                <c:pt idx="54662">
                  <c:v>3.5275150000000002</c:v>
                </c:pt>
                <c:pt idx="54663">
                  <c:v>3.48393</c:v>
                </c:pt>
                <c:pt idx="54664">
                  <c:v>3.5150860000000002</c:v>
                </c:pt>
                <c:pt idx="54665">
                  <c:v>3.5421800000000001</c:v>
                </c:pt>
                <c:pt idx="54666">
                  <c:v>3.494532</c:v>
                </c:pt>
                <c:pt idx="54667">
                  <c:v>3.4580139999999999</c:v>
                </c:pt>
                <c:pt idx="54668">
                  <c:v>3.4057979999999999</c:v>
                </c:pt>
                <c:pt idx="54669">
                  <c:v>3.3558180000000002</c:v>
                </c:pt>
                <c:pt idx="54670">
                  <c:v>3.3908930000000002</c:v>
                </c:pt>
                <c:pt idx="54671">
                  <c:v>3.4247899999999998</c:v>
                </c:pt>
                <c:pt idx="54672">
                  <c:v>3.4774389999999999</c:v>
                </c:pt>
                <c:pt idx="54673">
                  <c:v>3.4928729999999999</c:v>
                </c:pt>
                <c:pt idx="54674">
                  <c:v>3.471549</c:v>
                </c:pt>
                <c:pt idx="54675">
                  <c:v>3.4717889999999998</c:v>
                </c:pt>
                <c:pt idx="54676">
                  <c:v>3.5195099999999999</c:v>
                </c:pt>
                <c:pt idx="54677">
                  <c:v>3.5480459999999998</c:v>
                </c:pt>
                <c:pt idx="54678">
                  <c:v>3.522707</c:v>
                </c:pt>
                <c:pt idx="54679">
                  <c:v>3.4777990000000001</c:v>
                </c:pt>
                <c:pt idx="54680">
                  <c:v>3.497344</c:v>
                </c:pt>
                <c:pt idx="54681">
                  <c:v>3.4824389999999998</c:v>
                </c:pt>
                <c:pt idx="54682">
                  <c:v>3.4436140000000002</c:v>
                </c:pt>
                <c:pt idx="54683">
                  <c:v>3.424309</c:v>
                </c:pt>
                <c:pt idx="54684">
                  <c:v>3.4200059999999999</c:v>
                </c:pt>
                <c:pt idx="54685">
                  <c:v>3.4184190000000001</c:v>
                </c:pt>
                <c:pt idx="54686">
                  <c:v>3.4008699999999998</c:v>
                </c:pt>
                <c:pt idx="54687">
                  <c:v>3.4548890000000001</c:v>
                </c:pt>
                <c:pt idx="54688">
                  <c:v>3.5677590000000001</c:v>
                </c:pt>
                <c:pt idx="54689">
                  <c:v>3.6442800000000002</c:v>
                </c:pt>
                <c:pt idx="54690">
                  <c:v>3.6180759999999998</c:v>
                </c:pt>
                <c:pt idx="54691">
                  <c:v>3.5491999999999999</c:v>
                </c:pt>
                <c:pt idx="54692">
                  <c:v>3.5030420000000002</c:v>
                </c:pt>
                <c:pt idx="54693">
                  <c:v>3.4073609999999999</c:v>
                </c:pt>
                <c:pt idx="54694">
                  <c:v>3.4130820000000002</c:v>
                </c:pt>
                <c:pt idx="54695">
                  <c:v>3.3220649999999998</c:v>
                </c:pt>
                <c:pt idx="54696">
                  <c:v>3.1985450000000002</c:v>
                </c:pt>
                <c:pt idx="54697">
                  <c:v>3.2436690000000001</c:v>
                </c:pt>
                <c:pt idx="54698">
                  <c:v>3.4091879999999999</c:v>
                </c:pt>
                <c:pt idx="54699">
                  <c:v>3.545474</c:v>
                </c:pt>
                <c:pt idx="54700">
                  <c:v>3.5111919999999999</c:v>
                </c:pt>
                <c:pt idx="54701">
                  <c:v>3.3963019999999999</c:v>
                </c:pt>
                <c:pt idx="54702">
                  <c:v>3.3151890000000002</c:v>
                </c:pt>
                <c:pt idx="54703">
                  <c:v>3.3201420000000001</c:v>
                </c:pt>
                <c:pt idx="54704">
                  <c:v>3.1846489999999998</c:v>
                </c:pt>
                <c:pt idx="54705">
                  <c:v>2.8429129999999998</c:v>
                </c:pt>
                <c:pt idx="54706">
                  <c:v>2.6655899999999999</c:v>
                </c:pt>
                <c:pt idx="54707">
                  <c:v>2.757641</c:v>
                </c:pt>
                <c:pt idx="54708">
                  <c:v>3.0000179999999999</c:v>
                </c:pt>
                <c:pt idx="54709">
                  <c:v>3.169648</c:v>
                </c:pt>
                <c:pt idx="54710">
                  <c:v>3.4005570000000001</c:v>
                </c:pt>
                <c:pt idx="54711">
                  <c:v>3.8584809999999998</c:v>
                </c:pt>
                <c:pt idx="54712">
                  <c:v>4.2044969999999999</c:v>
                </c:pt>
                <c:pt idx="54713">
                  <c:v>3.8764639999999999</c:v>
                </c:pt>
                <c:pt idx="54714">
                  <c:v>3.4598409999999999</c:v>
                </c:pt>
                <c:pt idx="54715">
                  <c:v>3.4826079999999999</c:v>
                </c:pt>
                <c:pt idx="54716">
                  <c:v>3.5349680000000001</c:v>
                </c:pt>
                <c:pt idx="54717">
                  <c:v>3.5558589999999999</c:v>
                </c:pt>
                <c:pt idx="54718">
                  <c:v>3.5565799999999999</c:v>
                </c:pt>
                <c:pt idx="54719">
                  <c:v>3.531145</c:v>
                </c:pt>
                <c:pt idx="54720">
                  <c:v>3.5909580000000001</c:v>
                </c:pt>
                <c:pt idx="54721">
                  <c:v>3.7312590000000001</c:v>
                </c:pt>
                <c:pt idx="54722">
                  <c:v>3.7379419999999999</c:v>
                </c:pt>
                <c:pt idx="54723">
                  <c:v>3.6227399999999998</c:v>
                </c:pt>
                <c:pt idx="54724">
                  <c:v>3.5836260000000002</c:v>
                </c:pt>
                <c:pt idx="54725">
                  <c:v>3.5762689999999999</c:v>
                </c:pt>
                <c:pt idx="54726">
                  <c:v>3.5502579999999999</c:v>
                </c:pt>
                <c:pt idx="54727">
                  <c:v>3.4275549999999999</c:v>
                </c:pt>
                <c:pt idx="54728">
                  <c:v>3.292519</c:v>
                </c:pt>
                <c:pt idx="54729">
                  <c:v>3.1914769999999999</c:v>
                </c:pt>
                <c:pt idx="54730">
                  <c:v>3.0800969999999999</c:v>
                </c:pt>
                <c:pt idx="54731">
                  <c:v>2.98028</c:v>
                </c:pt>
                <c:pt idx="54732">
                  <c:v>2.9401809999999999</c:v>
                </c:pt>
                <c:pt idx="54733">
                  <c:v>3.0565129999999998</c:v>
                </c:pt>
                <c:pt idx="54734">
                  <c:v>3.5649220000000001</c:v>
                </c:pt>
                <c:pt idx="54735">
                  <c:v>3.8599239999999999</c:v>
                </c:pt>
                <c:pt idx="54736">
                  <c:v>3.7738109999999998</c:v>
                </c:pt>
                <c:pt idx="54737">
                  <c:v>3.701473</c:v>
                </c:pt>
                <c:pt idx="54738">
                  <c:v>3.7679209999999999</c:v>
                </c:pt>
                <c:pt idx="54739">
                  <c:v>3.7263790000000001</c:v>
                </c:pt>
                <c:pt idx="54740">
                  <c:v>3.6544970000000001</c:v>
                </c:pt>
                <c:pt idx="54741">
                  <c:v>3.5578780000000001</c:v>
                </c:pt>
                <c:pt idx="54742">
                  <c:v>3.4463539999999999</c:v>
                </c:pt>
                <c:pt idx="54743">
                  <c:v>3.3236520000000001</c:v>
                </c:pt>
                <c:pt idx="54744">
                  <c:v>3.3412009999999999</c:v>
                </c:pt>
                <c:pt idx="54745">
                  <c:v>3.411279</c:v>
                </c:pt>
                <c:pt idx="54746">
                  <c:v>3.5234040000000002</c:v>
                </c:pt>
                <c:pt idx="54747">
                  <c:v>3.6460590000000002</c:v>
                </c:pt>
                <c:pt idx="54748">
                  <c:v>3.6287980000000002</c:v>
                </c:pt>
                <c:pt idx="54749">
                  <c:v>3.5880010000000002</c:v>
                </c:pt>
                <c:pt idx="54750">
                  <c:v>3.6007189999999998</c:v>
                </c:pt>
                <c:pt idx="54751">
                  <c:v>3.5982430000000001</c:v>
                </c:pt>
                <c:pt idx="54752">
                  <c:v>3.5287899999999999</c:v>
                </c:pt>
                <c:pt idx="54753">
                  <c:v>3.4785689999999998</c:v>
                </c:pt>
                <c:pt idx="54754">
                  <c:v>3.4284680000000001</c:v>
                </c:pt>
                <c:pt idx="54755">
                  <c:v>3.4240930000000001</c:v>
                </c:pt>
                <c:pt idx="54756">
                  <c:v>3.4461379999999999</c:v>
                </c:pt>
                <c:pt idx="54757">
                  <c:v>3.4406569999999999</c:v>
                </c:pt>
                <c:pt idx="54758">
                  <c:v>3.4252950000000002</c:v>
                </c:pt>
                <c:pt idx="54759">
                  <c:v>3.4461140000000001</c:v>
                </c:pt>
                <c:pt idx="54760">
                  <c:v>3.529871</c:v>
                </c:pt>
                <c:pt idx="54761">
                  <c:v>3.6263939999999999</c:v>
                </c:pt>
                <c:pt idx="54762">
                  <c:v>3.5773510000000002</c:v>
                </c:pt>
                <c:pt idx="54763">
                  <c:v>3.4088750000000001</c:v>
                </c:pt>
                <c:pt idx="54764">
                  <c:v>3.2471540000000001</c:v>
                </c:pt>
                <c:pt idx="54765">
                  <c:v>3.2142189999999999</c:v>
                </c:pt>
                <c:pt idx="54766">
                  <c:v>3.3376429999999999</c:v>
                </c:pt>
                <c:pt idx="54767">
                  <c:v>3.4903970000000002</c:v>
                </c:pt>
                <c:pt idx="54768">
                  <c:v>3.5508829999999998</c:v>
                </c:pt>
                <c:pt idx="54769">
                  <c:v>3.5346790000000001</c:v>
                </c:pt>
                <c:pt idx="54770">
                  <c:v>3.4895070000000001</c:v>
                </c:pt>
                <c:pt idx="54771">
                  <c:v>3.455514</c:v>
                </c:pt>
                <c:pt idx="54772">
                  <c:v>3.4584229999999998</c:v>
                </c:pt>
                <c:pt idx="54773">
                  <c:v>3.4621970000000002</c:v>
                </c:pt>
                <c:pt idx="54774">
                  <c:v>3.4581580000000001</c:v>
                </c:pt>
                <c:pt idx="54775">
                  <c:v>3.372646</c:v>
                </c:pt>
                <c:pt idx="54776">
                  <c:v>3.1286109999999998</c:v>
                </c:pt>
                <c:pt idx="54777">
                  <c:v>2.8980380000000001</c:v>
                </c:pt>
                <c:pt idx="54778">
                  <c:v>2.8318780000000001</c:v>
                </c:pt>
                <c:pt idx="54779">
                  <c:v>2.959101</c:v>
                </c:pt>
                <c:pt idx="54780">
                  <c:v>3.1946500000000002</c:v>
                </c:pt>
                <c:pt idx="54781">
                  <c:v>3.3804349999999999</c:v>
                </c:pt>
                <c:pt idx="54782">
                  <c:v>3.6363470000000002</c:v>
                </c:pt>
                <c:pt idx="54783">
                  <c:v>3.9777710000000002</c:v>
                </c:pt>
                <c:pt idx="54784">
                  <c:v>4.0256350000000003</c:v>
                </c:pt>
                <c:pt idx="54785">
                  <c:v>3.719455</c:v>
                </c:pt>
                <c:pt idx="54786">
                  <c:v>3.5341499999999999</c:v>
                </c:pt>
                <c:pt idx="54787">
                  <c:v>3.5516040000000002</c:v>
                </c:pt>
                <c:pt idx="54788">
                  <c:v>3.4910700000000001</c:v>
                </c:pt>
                <c:pt idx="54789">
                  <c:v>3.4011339999999999</c:v>
                </c:pt>
                <c:pt idx="54790">
                  <c:v>3.3370419999999998</c:v>
                </c:pt>
                <c:pt idx="54791">
                  <c:v>3.3822380000000001</c:v>
                </c:pt>
                <c:pt idx="54792">
                  <c:v>3.427098</c:v>
                </c:pt>
                <c:pt idx="54793">
                  <c:v>3.3580290000000002</c:v>
                </c:pt>
                <c:pt idx="54794">
                  <c:v>3.300837</c:v>
                </c:pt>
                <c:pt idx="54795">
                  <c:v>3.3952439999999999</c:v>
                </c:pt>
                <c:pt idx="54796">
                  <c:v>3.4028170000000002</c:v>
                </c:pt>
                <c:pt idx="54797">
                  <c:v>3.436979</c:v>
                </c:pt>
                <c:pt idx="54798">
                  <c:v>3.5550419999999998</c:v>
                </c:pt>
                <c:pt idx="54799">
                  <c:v>3.6211289999999998</c:v>
                </c:pt>
                <c:pt idx="54800">
                  <c:v>3.5555219999999998</c:v>
                </c:pt>
                <c:pt idx="54801">
                  <c:v>3.4747219999999999</c:v>
                </c:pt>
                <c:pt idx="54802">
                  <c:v>3.4037540000000002</c:v>
                </c:pt>
                <c:pt idx="54803">
                  <c:v>3.4302950000000001</c:v>
                </c:pt>
                <c:pt idx="54804">
                  <c:v>3.5751400000000002</c:v>
                </c:pt>
                <c:pt idx="54805">
                  <c:v>3.5422039999999999</c:v>
                </c:pt>
                <c:pt idx="54806">
                  <c:v>3.3431479999999998</c:v>
                </c:pt>
                <c:pt idx="54807">
                  <c:v>3.2914129999999999</c:v>
                </c:pt>
                <c:pt idx="54808">
                  <c:v>3.495349</c:v>
                </c:pt>
                <c:pt idx="54809">
                  <c:v>3.5656919999999999</c:v>
                </c:pt>
                <c:pt idx="54810">
                  <c:v>3.4677750000000001</c:v>
                </c:pt>
                <c:pt idx="54811">
                  <c:v>3.4925120000000001</c:v>
                </c:pt>
                <c:pt idx="54812">
                  <c:v>3.6173310000000001</c:v>
                </c:pt>
                <c:pt idx="54813">
                  <c:v>3.6332939999999998</c:v>
                </c:pt>
                <c:pt idx="54814">
                  <c:v>3.449576</c:v>
                </c:pt>
                <c:pt idx="54815">
                  <c:v>3.3432200000000001</c:v>
                </c:pt>
                <c:pt idx="54816">
                  <c:v>3.3804829999999999</c:v>
                </c:pt>
                <c:pt idx="54817">
                  <c:v>3.50874</c:v>
                </c:pt>
                <c:pt idx="54818">
                  <c:v>3.5270350000000001</c:v>
                </c:pt>
                <c:pt idx="54819">
                  <c:v>3.5360499999999999</c:v>
                </c:pt>
                <c:pt idx="54820">
                  <c:v>3.5544889999999998</c:v>
                </c:pt>
                <c:pt idx="54821">
                  <c:v>3.5307369999999998</c:v>
                </c:pt>
                <c:pt idx="54822">
                  <c:v>3.4717410000000002</c:v>
                </c:pt>
                <c:pt idx="54823">
                  <c:v>3.577159</c:v>
                </c:pt>
                <c:pt idx="54824">
                  <c:v>3.6746430000000001</c:v>
                </c:pt>
                <c:pt idx="54825">
                  <c:v>3.6029309999999999</c:v>
                </c:pt>
                <c:pt idx="54826">
                  <c:v>3.5103740000000001</c:v>
                </c:pt>
                <c:pt idx="54827">
                  <c:v>3.5482619999999998</c:v>
                </c:pt>
                <c:pt idx="54828">
                  <c:v>3.5281639999999999</c:v>
                </c:pt>
                <c:pt idx="54829">
                  <c:v>3.445128</c:v>
                </c:pt>
                <c:pt idx="54830">
                  <c:v>3.4337330000000001</c:v>
                </c:pt>
                <c:pt idx="54831">
                  <c:v>3.447508</c:v>
                </c:pt>
                <c:pt idx="54832">
                  <c:v>3.4575089999999999</c:v>
                </c:pt>
                <c:pt idx="54833">
                  <c:v>3.5576140000000001</c:v>
                </c:pt>
                <c:pt idx="54834">
                  <c:v>3.6183399999999999</c:v>
                </c:pt>
                <c:pt idx="54835">
                  <c:v>3.5770870000000001</c:v>
                </c:pt>
                <c:pt idx="54836">
                  <c:v>3.5767980000000001</c:v>
                </c:pt>
                <c:pt idx="54837">
                  <c:v>3.5582150000000001</c:v>
                </c:pt>
                <c:pt idx="54838">
                  <c:v>3.5069119999999998</c:v>
                </c:pt>
                <c:pt idx="54839">
                  <c:v>3.464216</c:v>
                </c:pt>
                <c:pt idx="54840">
                  <c:v>3.4107259999999999</c:v>
                </c:pt>
                <c:pt idx="54841">
                  <c:v>3.3523079999999998</c:v>
                </c:pt>
                <c:pt idx="54842">
                  <c:v>3.3087219999999999</c:v>
                </c:pt>
                <c:pt idx="54843">
                  <c:v>3.318146</c:v>
                </c:pt>
                <c:pt idx="54844">
                  <c:v>3.4051490000000002</c:v>
                </c:pt>
                <c:pt idx="54845">
                  <c:v>3.4507300000000001</c:v>
                </c:pt>
                <c:pt idx="54846">
                  <c:v>3.504677</c:v>
                </c:pt>
                <c:pt idx="54847">
                  <c:v>3.529703</c:v>
                </c:pt>
                <c:pt idx="54848">
                  <c:v>3.4785689999999998</c:v>
                </c:pt>
                <c:pt idx="54849">
                  <c:v>3.4005329999999998</c:v>
                </c:pt>
                <c:pt idx="54850">
                  <c:v>3.2587419999999998</c:v>
                </c:pt>
                <c:pt idx="54851">
                  <c:v>3.172412</c:v>
                </c:pt>
                <c:pt idx="54852">
                  <c:v>3.1650320000000001</c:v>
                </c:pt>
                <c:pt idx="54853">
                  <c:v>3.2417690000000001</c:v>
                </c:pt>
                <c:pt idx="54854">
                  <c:v>3.3713000000000002</c:v>
                </c:pt>
                <c:pt idx="54855">
                  <c:v>3.4499599999999999</c:v>
                </c:pt>
                <c:pt idx="54856">
                  <c:v>3.5885539999999998</c:v>
                </c:pt>
                <c:pt idx="54857">
                  <c:v>3.779989</c:v>
                </c:pt>
                <c:pt idx="54858">
                  <c:v>3.733711</c:v>
                </c:pt>
                <c:pt idx="54859">
                  <c:v>3.542589</c:v>
                </c:pt>
                <c:pt idx="54860">
                  <c:v>3.3068710000000001</c:v>
                </c:pt>
                <c:pt idx="54861">
                  <c:v>3.542589</c:v>
                </c:pt>
                <c:pt idx="54862">
                  <c:v>3.2203729999999999</c:v>
                </c:pt>
                <c:pt idx="54863">
                  <c:v>3.3508170000000002</c:v>
                </c:pt>
                <c:pt idx="54864">
                  <c:v>3.4700579999999999</c:v>
                </c:pt>
                <c:pt idx="54865">
                  <c:v>3.592641</c:v>
                </c:pt>
                <c:pt idx="54866">
                  <c:v>3.8688669999999998</c:v>
                </c:pt>
                <c:pt idx="54867">
                  <c:v>4.0083739999999999</c:v>
                </c:pt>
                <c:pt idx="54868">
                  <c:v>3.9425750000000002</c:v>
                </c:pt>
                <c:pt idx="54869">
                  <c:v>3.7165699999999999</c:v>
                </c:pt>
                <c:pt idx="54870">
                  <c:v>3.5862699999999998</c:v>
                </c:pt>
                <c:pt idx="54871">
                  <c:v>3.6080990000000002</c:v>
                </c:pt>
                <c:pt idx="54872">
                  <c:v>3.5006379999999999</c:v>
                </c:pt>
                <c:pt idx="54873">
                  <c:v>3.3902920000000001</c:v>
                </c:pt>
                <c:pt idx="54874">
                  <c:v>3.2264550000000001</c:v>
                </c:pt>
                <c:pt idx="54875">
                  <c:v>3.0558879999999999</c:v>
                </c:pt>
                <c:pt idx="54876">
                  <c:v>2.944652</c:v>
                </c:pt>
                <c:pt idx="54877">
                  <c:v>2.9646300000000001</c:v>
                </c:pt>
                <c:pt idx="54878">
                  <c:v>3.0636290000000002</c:v>
                </c:pt>
                <c:pt idx="54879">
                  <c:v>2.9998010000000002</c:v>
                </c:pt>
                <c:pt idx="54880">
                  <c:v>2.977347</c:v>
                </c:pt>
                <c:pt idx="54881">
                  <c:v>3.1345489999999998</c:v>
                </c:pt>
                <c:pt idx="54882">
                  <c:v>3.3010290000000002</c:v>
                </c:pt>
                <c:pt idx="54883">
                  <c:v>3.6375489999999999</c:v>
                </c:pt>
                <c:pt idx="54884">
                  <c:v>3.938056</c:v>
                </c:pt>
                <c:pt idx="54885">
                  <c:v>4.007917</c:v>
                </c:pt>
                <c:pt idx="54886">
                  <c:v>4.1172060000000004</c:v>
                </c:pt>
                <c:pt idx="54887">
                  <c:v>4.018904</c:v>
                </c:pt>
                <c:pt idx="54888">
                  <c:v>3.8063859999999998</c:v>
                </c:pt>
                <c:pt idx="54889">
                  <c:v>3.6933470000000002</c:v>
                </c:pt>
                <c:pt idx="54890">
                  <c:v>3.6713979999999999</c:v>
                </c:pt>
                <c:pt idx="54891">
                  <c:v>3.6623589999999999</c:v>
                </c:pt>
                <c:pt idx="54892">
                  <c:v>3.6180759999999998</c:v>
                </c:pt>
                <c:pt idx="54893">
                  <c:v>3.5473490000000001</c:v>
                </c:pt>
                <c:pt idx="54894">
                  <c:v>3.4913099999999999</c:v>
                </c:pt>
                <c:pt idx="54895">
                  <c:v>3.4263530000000002</c:v>
                </c:pt>
                <c:pt idx="54896">
                  <c:v>3.284033</c:v>
                </c:pt>
                <c:pt idx="54897">
                  <c:v>3.1957800000000001</c:v>
                </c:pt>
                <c:pt idx="54898">
                  <c:v>3.264945</c:v>
                </c:pt>
                <c:pt idx="54899">
                  <c:v>3.3834879999999998</c:v>
                </c:pt>
                <c:pt idx="54900">
                  <c:v>3.462005</c:v>
                </c:pt>
                <c:pt idx="54901">
                  <c:v>3.4747699999999999</c:v>
                </c:pt>
                <c:pt idx="54902">
                  <c:v>3.541747</c:v>
                </c:pt>
                <c:pt idx="54903">
                  <c:v>3.6919050000000002</c:v>
                </c:pt>
                <c:pt idx="54904">
                  <c:v>3.6894520000000002</c:v>
                </c:pt>
                <c:pt idx="54905">
                  <c:v>3.6468039999999999</c:v>
                </c:pt>
                <c:pt idx="54906">
                  <c:v>3.5744910000000001</c:v>
                </c:pt>
                <c:pt idx="54907">
                  <c:v>3.5807410000000002</c:v>
                </c:pt>
                <c:pt idx="54908">
                  <c:v>3.650531</c:v>
                </c:pt>
                <c:pt idx="54909">
                  <c:v>3.6564930000000002</c:v>
                </c:pt>
                <c:pt idx="54910">
                  <c:v>3.628654</c:v>
                </c:pt>
                <c:pt idx="54911">
                  <c:v>3.528813</c:v>
                </c:pt>
                <c:pt idx="54912">
                  <c:v>3.445681</c:v>
                </c:pt>
                <c:pt idx="54913">
                  <c:v>3.4414259999999999</c:v>
                </c:pt>
                <c:pt idx="54914">
                  <c:v>3.4561630000000001</c:v>
                </c:pt>
                <c:pt idx="54915">
                  <c:v>3.5144609999999998</c:v>
                </c:pt>
                <c:pt idx="54916">
                  <c:v>3.5690569999999999</c:v>
                </c:pt>
                <c:pt idx="54917">
                  <c:v>3.5823520000000002</c:v>
                </c:pt>
                <c:pt idx="54918">
                  <c:v>3.5869430000000002</c:v>
                </c:pt>
                <c:pt idx="54919">
                  <c:v>3.5110239999999999</c:v>
                </c:pt>
                <c:pt idx="54920">
                  <c:v>3.4317380000000002</c:v>
                </c:pt>
                <c:pt idx="54921">
                  <c:v>3.3962300000000001</c:v>
                </c:pt>
                <c:pt idx="54922">
                  <c:v>3.4051490000000002</c:v>
                </c:pt>
                <c:pt idx="54923">
                  <c:v>3.4125290000000001</c:v>
                </c:pt>
                <c:pt idx="54924">
                  <c:v>3.4046439999999998</c:v>
                </c:pt>
                <c:pt idx="54925">
                  <c:v>3.5023930000000001</c:v>
                </c:pt>
                <c:pt idx="54926">
                  <c:v>3.5955020000000002</c:v>
                </c:pt>
                <c:pt idx="54927">
                  <c:v>3.5419160000000001</c:v>
                </c:pt>
                <c:pt idx="54928">
                  <c:v>3.4588549999999998</c:v>
                </c:pt>
                <c:pt idx="54929">
                  <c:v>3.4174340000000001</c:v>
                </c:pt>
                <c:pt idx="54930">
                  <c:v>3.452172</c:v>
                </c:pt>
                <c:pt idx="54931">
                  <c:v>3.499123</c:v>
                </c:pt>
                <c:pt idx="54932">
                  <c:v>3.571005</c:v>
                </c:pt>
                <c:pt idx="54933">
                  <c:v>3.5741299999999998</c:v>
                </c:pt>
                <c:pt idx="54934">
                  <c:v>3.4881609999999998</c:v>
                </c:pt>
                <c:pt idx="54935">
                  <c:v>3.3523559999999999</c:v>
                </c:pt>
                <c:pt idx="54936">
                  <c:v>3.181524</c:v>
                </c:pt>
                <c:pt idx="54937">
                  <c:v>3.0512000000000001</c:v>
                </c:pt>
                <c:pt idx="54938">
                  <c:v>3.0213179999999999</c:v>
                </c:pt>
                <c:pt idx="54939">
                  <c:v>3.056441</c:v>
                </c:pt>
                <c:pt idx="54940">
                  <c:v>3.1036570000000001</c:v>
                </c:pt>
                <c:pt idx="54941">
                  <c:v>3.1694789999999999</c:v>
                </c:pt>
                <c:pt idx="54942">
                  <c:v>3.2891530000000002</c:v>
                </c:pt>
                <c:pt idx="54943">
                  <c:v>3.533814</c:v>
                </c:pt>
                <c:pt idx="54944">
                  <c:v>3.622932</c:v>
                </c:pt>
                <c:pt idx="54945">
                  <c:v>3.6168019999999999</c:v>
                </c:pt>
                <c:pt idx="54946">
                  <c:v>3.7865280000000001</c:v>
                </c:pt>
                <c:pt idx="54947">
                  <c:v>3.9725299999999999</c:v>
                </c:pt>
                <c:pt idx="54948">
                  <c:v>3.993757</c:v>
                </c:pt>
                <c:pt idx="54949">
                  <c:v>3.8280219999999998</c:v>
                </c:pt>
                <c:pt idx="54950">
                  <c:v>3.7492649999999998</c:v>
                </c:pt>
                <c:pt idx="54951">
                  <c:v>3.8372060000000001</c:v>
                </c:pt>
                <c:pt idx="54952">
                  <c:v>3.9500280000000001</c:v>
                </c:pt>
                <c:pt idx="54953">
                  <c:v>3.7442890000000002</c:v>
                </c:pt>
                <c:pt idx="54954">
                  <c:v>3.471765</c:v>
                </c:pt>
                <c:pt idx="54955">
                  <c:v>3.445513</c:v>
                </c:pt>
                <c:pt idx="54956">
                  <c:v>3.3730549999999999</c:v>
                </c:pt>
                <c:pt idx="54957">
                  <c:v>3.318098</c:v>
                </c:pt>
                <c:pt idx="54958">
                  <c:v>3.3471630000000001</c:v>
                </c:pt>
                <c:pt idx="54959">
                  <c:v>3.2928310000000001</c:v>
                </c:pt>
                <c:pt idx="54960">
                  <c:v>3.262877</c:v>
                </c:pt>
                <c:pt idx="54961">
                  <c:v>3.2441010000000001</c:v>
                </c:pt>
                <c:pt idx="54962">
                  <c:v>3.257107</c:v>
                </c:pt>
                <c:pt idx="54963">
                  <c:v>3.232898</c:v>
                </c:pt>
                <c:pt idx="54964">
                  <c:v>3.210661</c:v>
                </c:pt>
                <c:pt idx="54965">
                  <c:v>3.3789449999999999</c:v>
                </c:pt>
                <c:pt idx="54966">
                  <c:v>3.5711970000000002</c:v>
                </c:pt>
                <c:pt idx="54967">
                  <c:v>3.652863</c:v>
                </c:pt>
                <c:pt idx="54968">
                  <c:v>3.7668870000000001</c:v>
                </c:pt>
                <c:pt idx="54969">
                  <c:v>3.7759019999999999</c:v>
                </c:pt>
                <c:pt idx="54970">
                  <c:v>3.6108880000000001</c:v>
                </c:pt>
                <c:pt idx="54971">
                  <c:v>3.45472</c:v>
                </c:pt>
                <c:pt idx="54972">
                  <c:v>3.423997</c:v>
                </c:pt>
                <c:pt idx="54973">
                  <c:v>3.540305</c:v>
                </c:pt>
                <c:pt idx="54974">
                  <c:v>3.5192929999999998</c:v>
                </c:pt>
                <c:pt idx="54975">
                  <c:v>3.546195</c:v>
                </c:pt>
                <c:pt idx="54976">
                  <c:v>3.602185</c:v>
                </c:pt>
                <c:pt idx="54977">
                  <c:v>3.5876169999999998</c:v>
                </c:pt>
                <c:pt idx="54978">
                  <c:v>3.536699</c:v>
                </c:pt>
                <c:pt idx="54979">
                  <c:v>3.5137160000000001</c:v>
                </c:pt>
                <c:pt idx="54980">
                  <c:v>3.5141490000000002</c:v>
                </c:pt>
                <c:pt idx="54981">
                  <c:v>3.5136919999999998</c:v>
                </c:pt>
                <c:pt idx="54982">
                  <c:v>3.561388</c:v>
                </c:pt>
                <c:pt idx="54983">
                  <c:v>3.6522380000000001</c:v>
                </c:pt>
                <c:pt idx="54984">
                  <c:v>3.7058960000000001</c:v>
                </c:pt>
                <c:pt idx="54985">
                  <c:v>3.7186140000000001</c:v>
                </c:pt>
                <c:pt idx="54986">
                  <c:v>3.6600269999999999</c:v>
                </c:pt>
                <c:pt idx="54987">
                  <c:v>3.573096</c:v>
                </c:pt>
                <c:pt idx="54988">
                  <c:v>3.51261</c:v>
                </c:pt>
                <c:pt idx="54989">
                  <c:v>3.4497439999999999</c:v>
                </c:pt>
                <c:pt idx="54990">
                  <c:v>3.403105</c:v>
                </c:pt>
                <c:pt idx="54991">
                  <c:v>3.448518</c:v>
                </c:pt>
                <c:pt idx="54992">
                  <c:v>3.4276270000000002</c:v>
                </c:pt>
                <c:pt idx="54993">
                  <c:v>3.3915660000000001</c:v>
                </c:pt>
                <c:pt idx="54994">
                  <c:v>3.3423310000000002</c:v>
                </c:pt>
                <c:pt idx="54995">
                  <c:v>3.2932399999999999</c:v>
                </c:pt>
                <c:pt idx="54996">
                  <c:v>3.3680780000000001</c:v>
                </c:pt>
                <c:pt idx="54997">
                  <c:v>3.5266739999999999</c:v>
                </c:pt>
                <c:pt idx="54998">
                  <c:v>3.6090610000000001</c:v>
                </c:pt>
                <c:pt idx="54999">
                  <c:v>3.5246059999999999</c:v>
                </c:pt>
                <c:pt idx="55000">
                  <c:v>3.4341900000000001</c:v>
                </c:pt>
                <c:pt idx="55001">
                  <c:v>3.4677020000000001</c:v>
                </c:pt>
                <c:pt idx="55002">
                  <c:v>3.539415</c:v>
                </c:pt>
                <c:pt idx="55003">
                  <c:v>3.5906220000000002</c:v>
                </c:pt>
                <c:pt idx="55004">
                  <c:v>3.6171139999999999</c:v>
                </c:pt>
                <c:pt idx="55005">
                  <c:v>3.617715</c:v>
                </c:pt>
                <c:pt idx="55006">
                  <c:v>3.5629029999999999</c:v>
                </c:pt>
                <c:pt idx="55007">
                  <c:v>3.4420989999999998</c:v>
                </c:pt>
                <c:pt idx="55008">
                  <c:v>3.201886</c:v>
                </c:pt>
                <c:pt idx="55009">
                  <c:v>2.9478260000000001</c:v>
                </c:pt>
                <c:pt idx="55010">
                  <c:v>3.2294130000000001</c:v>
                </c:pt>
                <c:pt idx="55011">
                  <c:v>3.481598</c:v>
                </c:pt>
                <c:pt idx="55012">
                  <c:v>3.5623019999999999</c:v>
                </c:pt>
                <c:pt idx="55013">
                  <c:v>3.3908930000000002</c:v>
                </c:pt>
                <c:pt idx="55014">
                  <c:v>3.3391579999999998</c:v>
                </c:pt>
                <c:pt idx="55015">
                  <c:v>3.4722219999999999</c:v>
                </c:pt>
                <c:pt idx="55016">
                  <c:v>3.6647630000000002</c:v>
                </c:pt>
                <c:pt idx="55017">
                  <c:v>3.6121620000000001</c:v>
                </c:pt>
                <c:pt idx="55018">
                  <c:v>3.5114079999999999</c:v>
                </c:pt>
                <c:pt idx="55019">
                  <c:v>3.5722309999999999</c:v>
                </c:pt>
                <c:pt idx="55020">
                  <c:v>3.7721520000000002</c:v>
                </c:pt>
                <c:pt idx="55021">
                  <c:v>3.9830589999999999</c:v>
                </c:pt>
                <c:pt idx="55022">
                  <c:v>3.9967630000000001</c:v>
                </c:pt>
                <c:pt idx="55023">
                  <c:v>3.9342570000000001</c:v>
                </c:pt>
                <c:pt idx="55024">
                  <c:v>3.7747000000000002</c:v>
                </c:pt>
                <c:pt idx="55025">
                  <c:v>3.55545</c:v>
                </c:pt>
                <c:pt idx="55026">
                  <c:v>3.3507929999999999</c:v>
                </c:pt>
                <c:pt idx="55027">
                  <c:v>2.981074</c:v>
                </c:pt>
                <c:pt idx="55028">
                  <c:v>2.7946149999999998</c:v>
                </c:pt>
                <c:pt idx="55029">
                  <c:v>2.8845269999999998</c:v>
                </c:pt>
                <c:pt idx="55030">
                  <c:v>3.1712579999999999</c:v>
                </c:pt>
                <c:pt idx="55031">
                  <c:v>3.5215529999999999</c:v>
                </c:pt>
                <c:pt idx="55032">
                  <c:v>3.7828499999999998</c:v>
                </c:pt>
                <c:pt idx="55033">
                  <c:v>3.9063940000000001</c:v>
                </c:pt>
                <c:pt idx="55034">
                  <c:v>3.9502679999999999</c:v>
                </c:pt>
                <c:pt idx="55035">
                  <c:v>3.8683860000000001</c:v>
                </c:pt>
                <c:pt idx="55036">
                  <c:v>3.6595460000000002</c:v>
                </c:pt>
                <c:pt idx="55037">
                  <c:v>3.5711729999999999</c:v>
                </c:pt>
                <c:pt idx="55038">
                  <c:v>3.6483910000000002</c:v>
                </c:pt>
                <c:pt idx="55039">
                  <c:v>3.692097</c:v>
                </c:pt>
                <c:pt idx="55040">
                  <c:v>3.6930830000000001</c:v>
                </c:pt>
                <c:pt idx="55041">
                  <c:v>3.667119</c:v>
                </c:pt>
                <c:pt idx="55042">
                  <c:v>3.642525</c:v>
                </c:pt>
                <c:pt idx="55043">
                  <c:v>3.6786099999999999</c:v>
                </c:pt>
                <c:pt idx="55044">
                  <c:v>3.764964</c:v>
                </c:pt>
                <c:pt idx="55045">
                  <c:v>3.649305</c:v>
                </c:pt>
                <c:pt idx="55046">
                  <c:v>3.5799240000000001</c:v>
                </c:pt>
                <c:pt idx="55047">
                  <c:v>3.5831930000000001</c:v>
                </c:pt>
                <c:pt idx="55048">
                  <c:v>3.5833370000000002</c:v>
                </c:pt>
                <c:pt idx="55049">
                  <c:v>3.5438149999999999</c:v>
                </c:pt>
                <c:pt idx="55050">
                  <c:v>3.4725579999999998</c:v>
                </c:pt>
                <c:pt idx="55051">
                  <c:v>3.4378679999999999</c:v>
                </c:pt>
                <c:pt idx="55052">
                  <c:v>3.4665729999999999</c:v>
                </c:pt>
                <c:pt idx="55053">
                  <c:v>3.5205190000000002</c:v>
                </c:pt>
                <c:pt idx="55054">
                  <c:v>3.5274429999999999</c:v>
                </c:pt>
                <c:pt idx="55055">
                  <c:v>3.427915</c:v>
                </c:pt>
                <c:pt idx="55056">
                  <c:v>3.4029370000000001</c:v>
                </c:pt>
                <c:pt idx="55057">
                  <c:v>3.41676</c:v>
                </c:pt>
                <c:pt idx="55058">
                  <c:v>3.4375309999999999</c:v>
                </c:pt>
                <c:pt idx="55059">
                  <c:v>3.4770780000000001</c:v>
                </c:pt>
                <c:pt idx="55060">
                  <c:v>3.4580380000000002</c:v>
                </c:pt>
                <c:pt idx="55061">
                  <c:v>3.4082499999999998</c:v>
                </c:pt>
                <c:pt idx="55062">
                  <c:v>3.433252</c:v>
                </c:pt>
                <c:pt idx="55063">
                  <c:v>3.4566919999999999</c:v>
                </c:pt>
                <c:pt idx="55064">
                  <c:v>3.4715009999999999</c:v>
                </c:pt>
                <c:pt idx="55065">
                  <c:v>3.4972240000000001</c:v>
                </c:pt>
                <c:pt idx="55066">
                  <c:v>3.5426129999999998</c:v>
                </c:pt>
                <c:pt idx="55067">
                  <c:v>3.6227640000000001</c:v>
                </c:pt>
                <c:pt idx="55068">
                  <c:v>3.6780089999999999</c:v>
                </c:pt>
                <c:pt idx="55069">
                  <c:v>3.6424289999999999</c:v>
                </c:pt>
                <c:pt idx="55070">
                  <c:v>3.5310009999999998</c:v>
                </c:pt>
                <c:pt idx="55071">
                  <c:v>3.4517639999999998</c:v>
                </c:pt>
                <c:pt idx="55072">
                  <c:v>3.4417390000000001</c:v>
                </c:pt>
                <c:pt idx="55073">
                  <c:v>3.4565239999999999</c:v>
                </c:pt>
                <c:pt idx="55074">
                  <c:v>3.4968400000000002</c:v>
                </c:pt>
                <c:pt idx="55075">
                  <c:v>3.5111439999999998</c:v>
                </c:pt>
                <c:pt idx="55076">
                  <c:v>3.4992679999999998</c:v>
                </c:pt>
                <c:pt idx="55077">
                  <c:v>3.5689609999999998</c:v>
                </c:pt>
                <c:pt idx="55078">
                  <c:v>3.6380780000000001</c:v>
                </c:pt>
                <c:pt idx="55079">
                  <c:v>3.5716779999999999</c:v>
                </c:pt>
                <c:pt idx="55080">
                  <c:v>3.3798339999999998</c:v>
                </c:pt>
                <c:pt idx="55081">
                  <c:v>3.3419219999999998</c:v>
                </c:pt>
                <c:pt idx="55082">
                  <c:v>3.4257759999999999</c:v>
                </c:pt>
                <c:pt idx="55083">
                  <c:v>3.4033699999999998</c:v>
                </c:pt>
                <c:pt idx="55084">
                  <c:v>3.3290359999999999</c:v>
                </c:pt>
                <c:pt idx="55085">
                  <c:v>3.3094679999999999</c:v>
                </c:pt>
                <c:pt idx="55086">
                  <c:v>3.4284439999999998</c:v>
                </c:pt>
                <c:pt idx="55087">
                  <c:v>3.4871270000000001</c:v>
                </c:pt>
                <c:pt idx="55088">
                  <c:v>3.383705</c:v>
                </c:pt>
                <c:pt idx="55089">
                  <c:v>3.2662909999999998</c:v>
                </c:pt>
                <c:pt idx="55090">
                  <c:v>3.3900999999999999</c:v>
                </c:pt>
                <c:pt idx="55091">
                  <c:v>3.6633680000000002</c:v>
                </c:pt>
                <c:pt idx="55092">
                  <c:v>3.6992850000000002</c:v>
                </c:pt>
                <c:pt idx="55093">
                  <c:v>3.6214659999999999</c:v>
                </c:pt>
                <c:pt idx="55094">
                  <c:v>3.5675910000000002</c:v>
                </c:pt>
                <c:pt idx="55095">
                  <c:v>3.5910060000000001</c:v>
                </c:pt>
                <c:pt idx="55096">
                  <c:v>3.6861109999999999</c:v>
                </c:pt>
                <c:pt idx="55097">
                  <c:v>3.606344</c:v>
                </c:pt>
                <c:pt idx="55098">
                  <c:v>3.5127299999999999</c:v>
                </c:pt>
                <c:pt idx="55099">
                  <c:v>3.6148790000000002</c:v>
                </c:pt>
                <c:pt idx="55100">
                  <c:v>3.6031710000000001</c:v>
                </c:pt>
                <c:pt idx="55101">
                  <c:v>3.483209</c:v>
                </c:pt>
                <c:pt idx="55102">
                  <c:v>3.4889779999999999</c:v>
                </c:pt>
                <c:pt idx="55103">
                  <c:v>3.453951</c:v>
                </c:pt>
                <c:pt idx="55104">
                  <c:v>3.3090350000000002</c:v>
                </c:pt>
                <c:pt idx="55105">
                  <c:v>3.210661</c:v>
                </c:pt>
                <c:pt idx="55106">
                  <c:v>3.122913</c:v>
                </c:pt>
                <c:pt idx="55107">
                  <c:v>3.0390830000000002</c:v>
                </c:pt>
                <c:pt idx="55108">
                  <c:v>3.0521379999999998</c:v>
                </c:pt>
                <c:pt idx="55109">
                  <c:v>3.1242350000000001</c:v>
                </c:pt>
                <c:pt idx="55110">
                  <c:v>3.2733829999999999</c:v>
                </c:pt>
                <c:pt idx="55111">
                  <c:v>3.4624860000000002</c:v>
                </c:pt>
                <c:pt idx="55112">
                  <c:v>3.6565409999999998</c:v>
                </c:pt>
                <c:pt idx="55113">
                  <c:v>3.8252809999999999</c:v>
                </c:pt>
                <c:pt idx="55114">
                  <c:v>4.0362609999999997</c:v>
                </c:pt>
                <c:pt idx="55115">
                  <c:v>4.030011</c:v>
                </c:pt>
                <c:pt idx="55116">
                  <c:v>3.8925709999999998</c:v>
                </c:pt>
                <c:pt idx="55117">
                  <c:v>3.896658</c:v>
                </c:pt>
                <c:pt idx="55118">
                  <c:v>3.7773210000000002</c:v>
                </c:pt>
                <c:pt idx="55119">
                  <c:v>3.6041080000000001</c:v>
                </c:pt>
                <c:pt idx="55120">
                  <c:v>3.5819429999999999</c:v>
                </c:pt>
                <c:pt idx="55121">
                  <c:v>3.612066</c:v>
                </c:pt>
                <c:pt idx="55122">
                  <c:v>3.7190219999999998</c:v>
                </c:pt>
                <c:pt idx="55123">
                  <c:v>3.8821850000000002</c:v>
                </c:pt>
                <c:pt idx="55124">
                  <c:v>3.9397139999999999</c:v>
                </c:pt>
                <c:pt idx="55125">
                  <c:v>3.8932199999999999</c:v>
                </c:pt>
                <c:pt idx="55126">
                  <c:v>3.7404899999999999</c:v>
                </c:pt>
                <c:pt idx="55127">
                  <c:v>3.6042290000000001</c:v>
                </c:pt>
                <c:pt idx="55128">
                  <c:v>3.5194380000000001</c:v>
                </c:pt>
                <c:pt idx="55129">
                  <c:v>3.424814</c:v>
                </c:pt>
                <c:pt idx="55130">
                  <c:v>3.4187799999999999</c:v>
                </c:pt>
                <c:pt idx="55131">
                  <c:v>3.4635669999999998</c:v>
                </c:pt>
                <c:pt idx="55132">
                  <c:v>3.5016479999999999</c:v>
                </c:pt>
                <c:pt idx="55133">
                  <c:v>3.5267460000000002</c:v>
                </c:pt>
                <c:pt idx="55134">
                  <c:v>3.5240770000000001</c:v>
                </c:pt>
                <c:pt idx="55135">
                  <c:v>3.496359</c:v>
                </c:pt>
                <c:pt idx="55136">
                  <c:v>3.4353199999999999</c:v>
                </c:pt>
                <c:pt idx="55137">
                  <c:v>3.3990670000000001</c:v>
                </c:pt>
                <c:pt idx="55138">
                  <c:v>3.4280840000000001</c:v>
                </c:pt>
                <c:pt idx="55139">
                  <c:v>3.5362900000000002</c:v>
                </c:pt>
                <c:pt idx="55140">
                  <c:v>3.5752120000000001</c:v>
                </c:pt>
                <c:pt idx="55141">
                  <c:v>3.560451</c:v>
                </c:pt>
                <c:pt idx="55142">
                  <c:v>3.5524450000000001</c:v>
                </c:pt>
                <c:pt idx="55143">
                  <c:v>3.5077780000000001</c:v>
                </c:pt>
                <c:pt idx="55144">
                  <c:v>3.4937619999999998</c:v>
                </c:pt>
                <c:pt idx="55145">
                  <c:v>3.4885459999999999</c:v>
                </c:pt>
                <c:pt idx="55146">
                  <c:v>3.4834489999999998</c:v>
                </c:pt>
                <c:pt idx="55147">
                  <c:v>3.4965510000000002</c:v>
                </c:pt>
                <c:pt idx="55148">
                  <c:v>3.5079699999999998</c:v>
                </c:pt>
                <c:pt idx="55149">
                  <c:v>3.4575330000000002</c:v>
                </c:pt>
                <c:pt idx="55150">
                  <c:v>3.4088750000000001</c:v>
                </c:pt>
                <c:pt idx="55151">
                  <c:v>3.4713569999999998</c:v>
                </c:pt>
                <c:pt idx="55152">
                  <c:v>3.498354</c:v>
                </c:pt>
                <c:pt idx="55153">
                  <c:v>3.5506899999999999</c:v>
                </c:pt>
                <c:pt idx="55154">
                  <c:v>3.5641289999999999</c:v>
                </c:pt>
                <c:pt idx="55155">
                  <c:v>3.4826800000000002</c:v>
                </c:pt>
                <c:pt idx="55156">
                  <c:v>3.2857159999999999</c:v>
                </c:pt>
                <c:pt idx="55157">
                  <c:v>3.3103090000000002</c:v>
                </c:pt>
                <c:pt idx="55158">
                  <c:v>3.5240049999999998</c:v>
                </c:pt>
                <c:pt idx="55159">
                  <c:v>3.6138210000000002</c:v>
                </c:pt>
                <c:pt idx="55160">
                  <c:v>3.5589599999999999</c:v>
                </c:pt>
                <c:pt idx="55161">
                  <c:v>3.7456830000000001</c:v>
                </c:pt>
                <c:pt idx="55162">
                  <c:v>3.7331340000000002</c:v>
                </c:pt>
                <c:pt idx="55163">
                  <c:v>3.611224</c:v>
                </c:pt>
                <c:pt idx="55164">
                  <c:v>3.4956369999999999</c:v>
                </c:pt>
                <c:pt idx="55165">
                  <c:v>3.3827669999999999</c:v>
                </c:pt>
                <c:pt idx="55166">
                  <c:v>3.1474340000000001</c:v>
                </c:pt>
                <c:pt idx="55167">
                  <c:v>2.8458939999999999</c:v>
                </c:pt>
                <c:pt idx="55168">
                  <c:v>2.9590040000000002</c:v>
                </c:pt>
                <c:pt idx="55169">
                  <c:v>3.1085850000000002</c:v>
                </c:pt>
                <c:pt idx="55170">
                  <c:v>3.2310949999999998</c:v>
                </c:pt>
                <c:pt idx="55171">
                  <c:v>3.4129860000000001</c:v>
                </c:pt>
                <c:pt idx="55172">
                  <c:v>3.7076750000000001</c:v>
                </c:pt>
                <c:pt idx="55173">
                  <c:v>3.9128129999999999</c:v>
                </c:pt>
                <c:pt idx="55174">
                  <c:v>3.866463</c:v>
                </c:pt>
                <c:pt idx="55175">
                  <c:v>3.8402590000000001</c:v>
                </c:pt>
                <c:pt idx="55176">
                  <c:v>3.9072119999999999</c:v>
                </c:pt>
                <c:pt idx="55177">
                  <c:v>3.9275259999999999</c:v>
                </c:pt>
                <c:pt idx="55178">
                  <c:v>3.7566700000000002</c:v>
                </c:pt>
                <c:pt idx="55179">
                  <c:v>3.64053</c:v>
                </c:pt>
                <c:pt idx="55180">
                  <c:v>3.6559400000000002</c:v>
                </c:pt>
                <c:pt idx="55181">
                  <c:v>3.6661090000000001</c:v>
                </c:pt>
                <c:pt idx="55182">
                  <c:v>3.612282</c:v>
                </c:pt>
                <c:pt idx="55183">
                  <c:v>3.5210720000000002</c:v>
                </c:pt>
                <c:pt idx="55184">
                  <c:v>3.4836649999999998</c:v>
                </c:pt>
                <c:pt idx="55185">
                  <c:v>3.5301360000000002</c:v>
                </c:pt>
                <c:pt idx="55186">
                  <c:v>3.536915</c:v>
                </c:pt>
                <c:pt idx="55187">
                  <c:v>3.411279</c:v>
                </c:pt>
                <c:pt idx="55188">
                  <c:v>3.3497599999999998</c:v>
                </c:pt>
                <c:pt idx="55189">
                  <c:v>3.3705069999999999</c:v>
                </c:pt>
                <c:pt idx="55190">
                  <c:v>3.431762</c:v>
                </c:pt>
                <c:pt idx="55191">
                  <c:v>3.4680870000000001</c:v>
                </c:pt>
                <c:pt idx="55192">
                  <c:v>3.62738</c:v>
                </c:pt>
                <c:pt idx="55193">
                  <c:v>3.7862399999999998</c:v>
                </c:pt>
                <c:pt idx="55194">
                  <c:v>3.9933489999999998</c:v>
                </c:pt>
                <c:pt idx="55195">
                  <c:v>3.4649380000000001</c:v>
                </c:pt>
                <c:pt idx="55196">
                  <c:v>3.2009729999999998</c:v>
                </c:pt>
                <c:pt idx="55197">
                  <c:v>3.098392</c:v>
                </c:pt>
                <c:pt idx="55198">
                  <c:v>3.172701</c:v>
                </c:pt>
                <c:pt idx="55199">
                  <c:v>3.307544</c:v>
                </c:pt>
                <c:pt idx="55200">
                  <c:v>3.483136</c:v>
                </c:pt>
                <c:pt idx="55201">
                  <c:v>3.537588</c:v>
                </c:pt>
                <c:pt idx="55202">
                  <c:v>3.659907</c:v>
                </c:pt>
                <c:pt idx="55203">
                  <c:v>3.8342489999999998</c:v>
                </c:pt>
                <c:pt idx="55204">
                  <c:v>3.9328630000000002</c:v>
                </c:pt>
                <c:pt idx="55205">
                  <c:v>3.7634729999999998</c:v>
                </c:pt>
                <c:pt idx="55206">
                  <c:v>3.6109360000000001</c:v>
                </c:pt>
                <c:pt idx="55207">
                  <c:v>3.6353849999999999</c:v>
                </c:pt>
                <c:pt idx="55208">
                  <c:v>3.6329570000000002</c:v>
                </c:pt>
                <c:pt idx="55209">
                  <c:v>3.6042290000000001</c:v>
                </c:pt>
                <c:pt idx="55210">
                  <c:v>3.6222349999999999</c:v>
                </c:pt>
                <c:pt idx="55211">
                  <c:v>3.616441</c:v>
                </c:pt>
                <c:pt idx="55212">
                  <c:v>3.608892</c:v>
                </c:pt>
                <c:pt idx="55213">
                  <c:v>3.561677</c:v>
                </c:pt>
                <c:pt idx="55214">
                  <c:v>3.5009510000000001</c:v>
                </c:pt>
                <c:pt idx="55215">
                  <c:v>3.451403</c:v>
                </c:pt>
                <c:pt idx="55216">
                  <c:v>3.433084</c:v>
                </c:pt>
                <c:pt idx="55217">
                  <c:v>3.5334289999999999</c:v>
                </c:pt>
                <c:pt idx="55218">
                  <c:v>3.6042529999999999</c:v>
                </c:pt>
                <c:pt idx="55219">
                  <c:v>3.6486070000000002</c:v>
                </c:pt>
                <c:pt idx="55220">
                  <c:v>3.717892</c:v>
                </c:pt>
                <c:pt idx="55221">
                  <c:v>3.6803409999999999</c:v>
                </c:pt>
                <c:pt idx="55222">
                  <c:v>3.647405</c:v>
                </c:pt>
                <c:pt idx="55223">
                  <c:v>3.6509640000000001</c:v>
                </c:pt>
                <c:pt idx="55224">
                  <c:v>3.6569500000000001</c:v>
                </c:pt>
                <c:pt idx="55225">
                  <c:v>3.6602429999999999</c:v>
                </c:pt>
                <c:pt idx="55226">
                  <c:v>3.7088290000000002</c:v>
                </c:pt>
                <c:pt idx="55227">
                  <c:v>3.7152479999999999</c:v>
                </c:pt>
                <c:pt idx="55228">
                  <c:v>3.6746669999999999</c:v>
                </c:pt>
                <c:pt idx="55229">
                  <c:v>3.4910220000000001</c:v>
                </c:pt>
                <c:pt idx="55230">
                  <c:v>3.3930570000000002</c:v>
                </c:pt>
                <c:pt idx="55231">
                  <c:v>3.4450319999999999</c:v>
                </c:pt>
                <c:pt idx="55232">
                  <c:v>3.4771740000000002</c:v>
                </c:pt>
                <c:pt idx="55233">
                  <c:v>3.461163</c:v>
                </c:pt>
                <c:pt idx="55234">
                  <c:v>3.4301750000000002</c:v>
                </c:pt>
                <c:pt idx="55235">
                  <c:v>3.3700739999999998</c:v>
                </c:pt>
                <c:pt idx="55236">
                  <c:v>3.3438219999999998</c:v>
                </c:pt>
                <c:pt idx="55237">
                  <c:v>3.450682</c:v>
                </c:pt>
                <c:pt idx="55238">
                  <c:v>3.566004</c:v>
                </c:pt>
                <c:pt idx="55239">
                  <c:v>3.610455</c:v>
                </c:pt>
                <c:pt idx="55240">
                  <c:v>3.503835</c:v>
                </c:pt>
                <c:pt idx="55241">
                  <c:v>3.205997</c:v>
                </c:pt>
                <c:pt idx="55242">
                  <c:v>2.9559989999999998</c:v>
                </c:pt>
                <c:pt idx="55243">
                  <c:v>2.9419840000000002</c:v>
                </c:pt>
                <c:pt idx="55244">
                  <c:v>3.0187689999999998</c:v>
                </c:pt>
                <c:pt idx="55245">
                  <c:v>3.2542219999999999</c:v>
                </c:pt>
                <c:pt idx="55246">
                  <c:v>3.4450799999999999</c:v>
                </c:pt>
                <c:pt idx="55247">
                  <c:v>3.4880650000000002</c:v>
                </c:pt>
                <c:pt idx="55248">
                  <c:v>3.6385100000000001</c:v>
                </c:pt>
                <c:pt idx="55249">
                  <c:v>3.7465250000000001</c:v>
                </c:pt>
                <c:pt idx="55250">
                  <c:v>3.6744509999999999</c:v>
                </c:pt>
                <c:pt idx="55251">
                  <c:v>3.5603310000000001</c:v>
                </c:pt>
                <c:pt idx="55252">
                  <c:v>3.565115</c:v>
                </c:pt>
                <c:pt idx="55253">
                  <c:v>3.5047250000000001</c:v>
                </c:pt>
                <c:pt idx="55254">
                  <c:v>3.4634230000000001</c:v>
                </c:pt>
                <c:pt idx="55255">
                  <c:v>3.39534</c:v>
                </c:pt>
                <c:pt idx="55256">
                  <c:v>3.435921</c:v>
                </c:pt>
                <c:pt idx="55257">
                  <c:v>3.478761</c:v>
                </c:pt>
                <c:pt idx="55258">
                  <c:v>3.6207929999999999</c:v>
                </c:pt>
                <c:pt idx="55259">
                  <c:v>3.9146399999999999</c:v>
                </c:pt>
                <c:pt idx="55260">
                  <c:v>4.0280389999999997</c:v>
                </c:pt>
                <c:pt idx="55261">
                  <c:v>3.9459170000000001</c:v>
                </c:pt>
                <c:pt idx="55262">
                  <c:v>3.7966489999999999</c:v>
                </c:pt>
                <c:pt idx="55263">
                  <c:v>3.7387600000000001</c:v>
                </c:pt>
                <c:pt idx="55264">
                  <c:v>3.6667339999999999</c:v>
                </c:pt>
                <c:pt idx="55265">
                  <c:v>3.6444489999999998</c:v>
                </c:pt>
                <c:pt idx="55266">
                  <c:v>3.5799479999999999</c:v>
                </c:pt>
                <c:pt idx="55267">
                  <c:v>3.511841</c:v>
                </c:pt>
                <c:pt idx="55268">
                  <c:v>3.5365549999999999</c:v>
                </c:pt>
                <c:pt idx="55269">
                  <c:v>3.4610910000000001</c:v>
                </c:pt>
                <c:pt idx="55270">
                  <c:v>3.4259919999999999</c:v>
                </c:pt>
                <c:pt idx="55271">
                  <c:v>3.4566439999999998</c:v>
                </c:pt>
                <c:pt idx="55272">
                  <c:v>3.5864630000000002</c:v>
                </c:pt>
                <c:pt idx="55273">
                  <c:v>3.7511399999999999</c:v>
                </c:pt>
                <c:pt idx="55274">
                  <c:v>3.762632</c:v>
                </c:pt>
                <c:pt idx="55275">
                  <c:v>3.5859100000000002</c:v>
                </c:pt>
                <c:pt idx="55276">
                  <c:v>3.4662120000000001</c:v>
                </c:pt>
                <c:pt idx="55277">
                  <c:v>3.5411220000000001</c:v>
                </c:pt>
                <c:pt idx="55278">
                  <c:v>3.6134599999999999</c:v>
                </c:pt>
                <c:pt idx="55279">
                  <c:v>3.6622379999999999</c:v>
                </c:pt>
                <c:pt idx="55280">
                  <c:v>3.674499</c:v>
                </c:pt>
                <c:pt idx="55281">
                  <c:v>3.6566369999999999</c:v>
                </c:pt>
                <c:pt idx="55282">
                  <c:v>3.705584</c:v>
                </c:pt>
                <c:pt idx="55283">
                  <c:v>3.6754609999999999</c:v>
                </c:pt>
                <c:pt idx="55284">
                  <c:v>3.5139800000000001</c:v>
                </c:pt>
                <c:pt idx="55285">
                  <c:v>3.419718</c:v>
                </c:pt>
                <c:pt idx="55286">
                  <c:v>3.4476770000000001</c:v>
                </c:pt>
                <c:pt idx="55287">
                  <c:v>3.4864540000000002</c:v>
                </c:pt>
                <c:pt idx="55288">
                  <c:v>3.5297510000000001</c:v>
                </c:pt>
                <c:pt idx="55289">
                  <c:v>3.6477179999999998</c:v>
                </c:pt>
                <c:pt idx="55290">
                  <c:v>3.814343</c:v>
                </c:pt>
                <c:pt idx="55291">
                  <c:v>3.9144480000000001</c:v>
                </c:pt>
                <c:pt idx="55292">
                  <c:v>3.889926</c:v>
                </c:pt>
                <c:pt idx="55293">
                  <c:v>3.7877299999999998</c:v>
                </c:pt>
                <c:pt idx="55294">
                  <c:v>3.6553149999999999</c:v>
                </c:pt>
                <c:pt idx="55295">
                  <c:v>3.533766</c:v>
                </c:pt>
                <c:pt idx="55296">
                  <c:v>3.4846750000000002</c:v>
                </c:pt>
                <c:pt idx="55297">
                  <c:v>3.4748429999999999</c:v>
                </c:pt>
                <c:pt idx="55298">
                  <c:v>3.486694</c:v>
                </c:pt>
                <c:pt idx="55299">
                  <c:v>3.5582630000000002</c:v>
                </c:pt>
                <c:pt idx="55300">
                  <c:v>3.5649700000000002</c:v>
                </c:pt>
                <c:pt idx="55301">
                  <c:v>3.4855399999999999</c:v>
                </c:pt>
                <c:pt idx="55302">
                  <c:v>3.4329640000000001</c:v>
                </c:pt>
                <c:pt idx="55303">
                  <c:v>3.3355030000000001</c:v>
                </c:pt>
                <c:pt idx="55304">
                  <c:v>3.2218399999999998</c:v>
                </c:pt>
                <c:pt idx="55305">
                  <c:v>3.1849370000000001</c:v>
                </c:pt>
                <c:pt idx="55306">
                  <c:v>3.321704</c:v>
                </c:pt>
                <c:pt idx="55307">
                  <c:v>3.5679029999999998</c:v>
                </c:pt>
                <c:pt idx="55308">
                  <c:v>3.68099</c:v>
                </c:pt>
                <c:pt idx="55309">
                  <c:v>3.7626559999999998</c:v>
                </c:pt>
                <c:pt idx="55310">
                  <c:v>3.7260659999999999</c:v>
                </c:pt>
                <c:pt idx="55311">
                  <c:v>3.6682250000000001</c:v>
                </c:pt>
                <c:pt idx="55312">
                  <c:v>3.6868319999999999</c:v>
                </c:pt>
                <c:pt idx="55313">
                  <c:v>3.5553780000000001</c:v>
                </c:pt>
                <c:pt idx="55314">
                  <c:v>3.5050849999999998</c:v>
                </c:pt>
                <c:pt idx="55315">
                  <c:v>3.4469069999999999</c:v>
                </c:pt>
                <c:pt idx="55316">
                  <c:v>3.4510900000000002</c:v>
                </c:pt>
                <c:pt idx="55317">
                  <c:v>3.621105</c:v>
                </c:pt>
                <c:pt idx="55318">
                  <c:v>3.7705890000000002</c:v>
                </c:pt>
                <c:pt idx="55319">
                  <c:v>3.7645550000000001</c:v>
                </c:pt>
                <c:pt idx="55320">
                  <c:v>3.5443199999999999</c:v>
                </c:pt>
                <c:pt idx="55321">
                  <c:v>3.256049</c:v>
                </c:pt>
                <c:pt idx="55322">
                  <c:v>3.3120880000000001</c:v>
                </c:pt>
                <c:pt idx="55323">
                  <c:v>3.3987539999999998</c:v>
                </c:pt>
                <c:pt idx="55324">
                  <c:v>3.5018880000000001</c:v>
                </c:pt>
                <c:pt idx="55325">
                  <c:v>3.660339</c:v>
                </c:pt>
                <c:pt idx="55326">
                  <c:v>3.8974510000000002</c:v>
                </c:pt>
                <c:pt idx="55327">
                  <c:v>3.9279109999999999</c:v>
                </c:pt>
                <c:pt idx="55328">
                  <c:v>3.7187100000000002</c:v>
                </c:pt>
                <c:pt idx="55329">
                  <c:v>3.5738409999999998</c:v>
                </c:pt>
                <c:pt idx="55330">
                  <c:v>3.635313</c:v>
                </c:pt>
                <c:pt idx="55331">
                  <c:v>3.7656130000000001</c:v>
                </c:pt>
                <c:pt idx="55332">
                  <c:v>3.5240049999999998</c:v>
                </c:pt>
                <c:pt idx="55333">
                  <c:v>3.3754590000000002</c:v>
                </c:pt>
                <c:pt idx="55334">
                  <c:v>3.475203</c:v>
                </c:pt>
                <c:pt idx="55335">
                  <c:v>3.4213040000000001</c:v>
                </c:pt>
                <c:pt idx="55336">
                  <c:v>3.1679889999999999</c:v>
                </c:pt>
                <c:pt idx="55337">
                  <c:v>3.0109319999999999</c:v>
                </c:pt>
                <c:pt idx="55338">
                  <c:v>3.07464</c:v>
                </c:pt>
                <c:pt idx="55339">
                  <c:v>3.2873260000000002</c:v>
                </c:pt>
                <c:pt idx="55340">
                  <c:v>3.4800110000000002</c:v>
                </c:pt>
                <c:pt idx="55341">
                  <c:v>3.6080030000000001</c:v>
                </c:pt>
                <c:pt idx="55342">
                  <c:v>3.7478229999999999</c:v>
                </c:pt>
                <c:pt idx="55343">
                  <c:v>3.9073799999999999</c:v>
                </c:pt>
                <c:pt idx="55344">
                  <c:v>3.9804629999999999</c:v>
                </c:pt>
                <c:pt idx="55345">
                  <c:v>3.7523909999999998</c:v>
                </c:pt>
                <c:pt idx="55346">
                  <c:v>3.6036999999999999</c:v>
                </c:pt>
                <c:pt idx="55347">
                  <c:v>3.7555399999999999</c:v>
                </c:pt>
                <c:pt idx="55348">
                  <c:v>3.793885</c:v>
                </c:pt>
                <c:pt idx="55349">
                  <c:v>3.7857590000000001</c:v>
                </c:pt>
                <c:pt idx="55350">
                  <c:v>3.6856300000000002</c:v>
                </c:pt>
                <c:pt idx="55351">
                  <c:v>3.585261</c:v>
                </c:pt>
                <c:pt idx="55352">
                  <c:v>3.58954</c:v>
                </c:pt>
                <c:pt idx="55353">
                  <c:v>3.5185719999999998</c:v>
                </c:pt>
                <c:pt idx="55354">
                  <c:v>3.4132030000000002</c:v>
                </c:pt>
                <c:pt idx="55355">
                  <c:v>3.3544230000000002</c:v>
                </c:pt>
                <c:pt idx="55356">
                  <c:v>3.4102939999999999</c:v>
                </c:pt>
                <c:pt idx="55357">
                  <c:v>3.6326209999999999</c:v>
                </c:pt>
                <c:pt idx="55358">
                  <c:v>3.7098149999999999</c:v>
                </c:pt>
                <c:pt idx="55359">
                  <c:v>3.5792980000000001</c:v>
                </c:pt>
                <c:pt idx="55360">
                  <c:v>3.5963910000000001</c:v>
                </c:pt>
                <c:pt idx="55361">
                  <c:v>3.6474540000000002</c:v>
                </c:pt>
                <c:pt idx="55362">
                  <c:v>3.5993240000000002</c:v>
                </c:pt>
                <c:pt idx="55363">
                  <c:v>3.6106720000000001</c:v>
                </c:pt>
                <c:pt idx="55364">
                  <c:v>3.6507710000000002</c:v>
                </c:pt>
                <c:pt idx="55365">
                  <c:v>3.6642579999999998</c:v>
                </c:pt>
                <c:pt idx="55366">
                  <c:v>3.666998</c:v>
                </c:pt>
                <c:pt idx="55367">
                  <c:v>3.6468769999999999</c:v>
                </c:pt>
                <c:pt idx="55368">
                  <c:v>3.6380050000000002</c:v>
                </c:pt>
                <c:pt idx="55369">
                  <c:v>3.6111759999999999</c:v>
                </c:pt>
                <c:pt idx="55370">
                  <c:v>3.5498249999999998</c:v>
                </c:pt>
                <c:pt idx="55371">
                  <c:v>3.5422760000000002</c:v>
                </c:pt>
                <c:pt idx="55372">
                  <c:v>3.5760049999999999</c:v>
                </c:pt>
                <c:pt idx="55373">
                  <c:v>3.5781689999999999</c:v>
                </c:pt>
                <c:pt idx="55374">
                  <c:v>3.5041479999999998</c:v>
                </c:pt>
                <c:pt idx="55375">
                  <c:v>3.4717169999999999</c:v>
                </c:pt>
                <c:pt idx="55376">
                  <c:v>3.4981140000000002</c:v>
                </c:pt>
                <c:pt idx="55377">
                  <c:v>3.540978</c:v>
                </c:pt>
                <c:pt idx="55378">
                  <c:v>3.5103019999999998</c:v>
                </c:pt>
                <c:pt idx="55379">
                  <c:v>3.4415460000000002</c:v>
                </c:pt>
                <c:pt idx="55380">
                  <c:v>3.3467060000000002</c:v>
                </c:pt>
                <c:pt idx="55381">
                  <c:v>3.1288269999999998</c:v>
                </c:pt>
                <c:pt idx="55382">
                  <c:v>3.0189620000000001</c:v>
                </c:pt>
                <c:pt idx="55383">
                  <c:v>3.070481</c:v>
                </c:pt>
                <c:pt idx="55384">
                  <c:v>3.331753</c:v>
                </c:pt>
                <c:pt idx="55385">
                  <c:v>3.6522139999999998</c:v>
                </c:pt>
                <c:pt idx="55386">
                  <c:v>3.8820169999999998</c:v>
                </c:pt>
                <c:pt idx="55387">
                  <c:v>3.9699810000000002</c:v>
                </c:pt>
                <c:pt idx="55388">
                  <c:v>4.056648</c:v>
                </c:pt>
                <c:pt idx="55389">
                  <c:v>4.0084460000000002</c:v>
                </c:pt>
                <c:pt idx="55390">
                  <c:v>3.8838439999999999</c:v>
                </c:pt>
                <c:pt idx="55391">
                  <c:v>3.8138380000000001</c:v>
                </c:pt>
                <c:pt idx="55392">
                  <c:v>3.5376840000000001</c:v>
                </c:pt>
                <c:pt idx="55393">
                  <c:v>3.363318</c:v>
                </c:pt>
                <c:pt idx="55394">
                  <c:v>3.3182900000000002</c:v>
                </c:pt>
                <c:pt idx="55395">
                  <c:v>3.2204449999999998</c:v>
                </c:pt>
                <c:pt idx="55396">
                  <c:v>3.1413519999999999</c:v>
                </c:pt>
                <c:pt idx="55397">
                  <c:v>3.0344679999999999</c:v>
                </c:pt>
                <c:pt idx="55398">
                  <c:v>3.0608399999999998</c:v>
                </c:pt>
                <c:pt idx="55399">
                  <c:v>3.1963810000000001</c:v>
                </c:pt>
                <c:pt idx="55400">
                  <c:v>3.5425409999999999</c:v>
                </c:pt>
                <c:pt idx="55401">
                  <c:v>3.8279260000000002</c:v>
                </c:pt>
                <c:pt idx="55402">
                  <c:v>3.8492500000000001</c:v>
                </c:pt>
                <c:pt idx="55403">
                  <c:v>3.90387</c:v>
                </c:pt>
                <c:pt idx="55404">
                  <c:v>4.0209469999999996</c:v>
                </c:pt>
                <c:pt idx="55405">
                  <c:v>3.9972669999999999</c:v>
                </c:pt>
                <c:pt idx="55406">
                  <c:v>3.7847010000000001</c:v>
                </c:pt>
                <c:pt idx="55407">
                  <c:v>3.7543139999999999</c:v>
                </c:pt>
                <c:pt idx="55408">
                  <c:v>3.73787</c:v>
                </c:pt>
                <c:pt idx="55409">
                  <c:v>3.7203689999999998</c:v>
                </c:pt>
                <c:pt idx="55410">
                  <c:v>3.723325</c:v>
                </c:pt>
                <c:pt idx="55411">
                  <c:v>3.71984</c:v>
                </c:pt>
                <c:pt idx="55412">
                  <c:v>3.6587529999999999</c:v>
                </c:pt>
                <c:pt idx="55413">
                  <c:v>3.6134840000000001</c:v>
                </c:pt>
                <c:pt idx="55414">
                  <c:v>3.4840979999999999</c:v>
                </c:pt>
                <c:pt idx="55415">
                  <c:v>3.2851620000000001</c:v>
                </c:pt>
                <c:pt idx="55416">
                  <c:v>3.1857310000000001</c:v>
                </c:pt>
                <c:pt idx="55417">
                  <c:v>3.2733110000000001</c:v>
                </c:pt>
                <c:pt idx="55418">
                  <c:v>3.4770780000000001</c:v>
                </c:pt>
                <c:pt idx="55419">
                  <c:v>3.651637</c:v>
                </c:pt>
                <c:pt idx="55420">
                  <c:v>3.8345129999999998</c:v>
                </c:pt>
                <c:pt idx="55421">
                  <c:v>3.9621680000000001</c:v>
                </c:pt>
                <c:pt idx="55422">
                  <c:v>3.872954</c:v>
                </c:pt>
                <c:pt idx="55423">
                  <c:v>3.6182439999999998</c:v>
                </c:pt>
                <c:pt idx="55424">
                  <c:v>3.526265</c:v>
                </c:pt>
                <c:pt idx="55425">
                  <c:v>3.5241980000000002</c:v>
                </c:pt>
                <c:pt idx="55426">
                  <c:v>3.5758130000000001</c:v>
                </c:pt>
                <c:pt idx="55427">
                  <c:v>3.6812550000000002</c:v>
                </c:pt>
                <c:pt idx="55428">
                  <c:v>3.8506200000000002</c:v>
                </c:pt>
                <c:pt idx="55429">
                  <c:v>3.9766409999999999</c:v>
                </c:pt>
                <c:pt idx="55430">
                  <c:v>3.9325739999999998</c:v>
                </c:pt>
                <c:pt idx="55431">
                  <c:v>3.7436159999999998</c:v>
                </c:pt>
                <c:pt idx="55432">
                  <c:v>3.647405</c:v>
                </c:pt>
                <c:pt idx="55433">
                  <c:v>3.6739700000000002</c:v>
                </c:pt>
                <c:pt idx="55434">
                  <c:v>3.627211</c:v>
                </c:pt>
                <c:pt idx="55435">
                  <c:v>3.5063840000000002</c:v>
                </c:pt>
                <c:pt idx="55436">
                  <c:v>3.4573170000000002</c:v>
                </c:pt>
                <c:pt idx="55437">
                  <c:v>3.5325160000000002</c:v>
                </c:pt>
                <c:pt idx="55438">
                  <c:v>3.5872320000000002</c:v>
                </c:pt>
                <c:pt idx="55439">
                  <c:v>3.5793710000000001</c:v>
                </c:pt>
                <c:pt idx="55440">
                  <c:v>3.5680480000000001</c:v>
                </c:pt>
                <c:pt idx="55441">
                  <c:v>3.6022810000000001</c:v>
                </c:pt>
                <c:pt idx="55442">
                  <c:v>3.6173069999999998</c:v>
                </c:pt>
                <c:pt idx="55443">
                  <c:v>3.6267550000000002</c:v>
                </c:pt>
                <c:pt idx="55444">
                  <c:v>3.569178</c:v>
                </c:pt>
                <c:pt idx="55445">
                  <c:v>3.5091480000000002</c:v>
                </c:pt>
                <c:pt idx="55446">
                  <c:v>3.5209039999999998</c:v>
                </c:pt>
                <c:pt idx="55447">
                  <c:v>3.5353520000000001</c:v>
                </c:pt>
                <c:pt idx="55448">
                  <c:v>3.5291739999999998</c:v>
                </c:pt>
                <c:pt idx="55449">
                  <c:v>3.4747940000000002</c:v>
                </c:pt>
                <c:pt idx="55450">
                  <c:v>3.3998599999999999</c:v>
                </c:pt>
                <c:pt idx="55451">
                  <c:v>3.250448</c:v>
                </c:pt>
                <c:pt idx="55452">
                  <c:v>3.0362469999999999</c:v>
                </c:pt>
                <c:pt idx="55453">
                  <c:v>2.9180869999999999</c:v>
                </c:pt>
                <c:pt idx="55454">
                  <c:v>2.9554710000000002</c:v>
                </c:pt>
                <c:pt idx="55455">
                  <c:v>3.1734460000000002</c:v>
                </c:pt>
                <c:pt idx="55456">
                  <c:v>3.5326599999999999</c:v>
                </c:pt>
                <c:pt idx="55457">
                  <c:v>3.9210829999999999</c:v>
                </c:pt>
                <c:pt idx="55458">
                  <c:v>4.2128870000000003</c:v>
                </c:pt>
                <c:pt idx="55459">
                  <c:v>4.3192909999999998</c:v>
                </c:pt>
                <c:pt idx="55460">
                  <c:v>4.1698779999999998</c:v>
                </c:pt>
                <c:pt idx="55461">
                  <c:v>3.898317</c:v>
                </c:pt>
                <c:pt idx="55462">
                  <c:v>3.6930580000000002</c:v>
                </c:pt>
                <c:pt idx="55463">
                  <c:v>3.5041000000000002</c:v>
                </c:pt>
                <c:pt idx="55464">
                  <c:v>3.4612599999999998</c:v>
                </c:pt>
                <c:pt idx="55465">
                  <c:v>3.4337569999999999</c:v>
                </c:pt>
                <c:pt idx="55466">
                  <c:v>3.4058700000000002</c:v>
                </c:pt>
                <c:pt idx="55467">
                  <c:v>3.3877679999999999</c:v>
                </c:pt>
                <c:pt idx="55468">
                  <c:v>3.4721500000000001</c:v>
                </c:pt>
                <c:pt idx="55469">
                  <c:v>3.5792259999999998</c:v>
                </c:pt>
                <c:pt idx="55470">
                  <c:v>3.5959590000000001</c:v>
                </c:pt>
                <c:pt idx="55471">
                  <c:v>3.502008</c:v>
                </c:pt>
                <c:pt idx="55472">
                  <c:v>3.405173</c:v>
                </c:pt>
                <c:pt idx="55473">
                  <c:v>3.459336</c:v>
                </c:pt>
                <c:pt idx="55474">
                  <c:v>3.7133970000000001</c:v>
                </c:pt>
                <c:pt idx="55475">
                  <c:v>3.8052320000000002</c:v>
                </c:pt>
                <c:pt idx="55476">
                  <c:v>3.874444</c:v>
                </c:pt>
                <c:pt idx="55477">
                  <c:v>3.9457490000000002</c:v>
                </c:pt>
                <c:pt idx="55478">
                  <c:v>3.7743639999999998</c:v>
                </c:pt>
                <c:pt idx="55479">
                  <c:v>3.4098609999999998</c:v>
                </c:pt>
                <c:pt idx="55480">
                  <c:v>3.1414240000000002</c:v>
                </c:pt>
                <c:pt idx="55481">
                  <c:v>2.8241130000000001</c:v>
                </c:pt>
                <c:pt idx="55482">
                  <c:v>2.5972420000000001</c:v>
                </c:pt>
                <c:pt idx="55483">
                  <c:v>3.912188</c:v>
                </c:pt>
                <c:pt idx="55484">
                  <c:v>3.8663430000000001</c:v>
                </c:pt>
                <c:pt idx="55485">
                  <c:v>3.8148</c:v>
                </c:pt>
                <c:pt idx="55486">
                  <c:v>3.7164739999999998</c:v>
                </c:pt>
                <c:pt idx="55487">
                  <c:v>3.6285820000000002</c:v>
                </c:pt>
                <c:pt idx="55488">
                  <c:v>3.5238369999999999</c:v>
                </c:pt>
                <c:pt idx="55489">
                  <c:v>3.5383100000000001</c:v>
                </c:pt>
                <c:pt idx="55490">
                  <c:v>3.648968</c:v>
                </c:pt>
                <c:pt idx="55491">
                  <c:v>3.6713979999999999</c:v>
                </c:pt>
                <c:pt idx="55492">
                  <c:v>3.6062720000000001</c:v>
                </c:pt>
                <c:pt idx="55493">
                  <c:v>3.630385</c:v>
                </c:pt>
                <c:pt idx="55494">
                  <c:v>3.690029</c:v>
                </c:pt>
                <c:pt idx="55495">
                  <c:v>3.7772480000000002</c:v>
                </c:pt>
                <c:pt idx="55496">
                  <c:v>3.7775850000000002</c:v>
                </c:pt>
                <c:pt idx="55497">
                  <c:v>3.6838030000000002</c:v>
                </c:pt>
                <c:pt idx="55498">
                  <c:v>3.6402649999999999</c:v>
                </c:pt>
                <c:pt idx="55499">
                  <c:v>3.5925929999999999</c:v>
                </c:pt>
                <c:pt idx="55500">
                  <c:v>3.6018249999999998</c:v>
                </c:pt>
                <c:pt idx="55501">
                  <c:v>3.655964</c:v>
                </c:pt>
                <c:pt idx="55502">
                  <c:v>3.6513</c:v>
                </c:pt>
                <c:pt idx="55503">
                  <c:v>3.6671429999999998</c:v>
                </c:pt>
                <c:pt idx="55504">
                  <c:v>3.703516</c:v>
                </c:pt>
                <c:pt idx="55505">
                  <c:v>3.6995740000000001</c:v>
                </c:pt>
                <c:pt idx="55506">
                  <c:v>3.6918799999999998</c:v>
                </c:pt>
                <c:pt idx="55507">
                  <c:v>3.6679119999999998</c:v>
                </c:pt>
                <c:pt idx="55508">
                  <c:v>3.6383420000000002</c:v>
                </c:pt>
                <c:pt idx="55509">
                  <c:v>3.5917029999999999</c:v>
                </c:pt>
                <c:pt idx="55510">
                  <c:v>3.528597</c:v>
                </c:pt>
                <c:pt idx="55511">
                  <c:v>3.4965030000000001</c:v>
                </c:pt>
                <c:pt idx="55512">
                  <c:v>3.5023930000000001</c:v>
                </c:pt>
                <c:pt idx="55513">
                  <c:v>3.5506899999999999</c:v>
                </c:pt>
                <c:pt idx="55514">
                  <c:v>3.5688170000000001</c:v>
                </c:pt>
                <c:pt idx="55515">
                  <c:v>3.57437</c:v>
                </c:pt>
                <c:pt idx="55516">
                  <c:v>3.5809090000000001</c:v>
                </c:pt>
                <c:pt idx="55517">
                  <c:v>3.4995560000000001</c:v>
                </c:pt>
                <c:pt idx="55518">
                  <c:v>3.496912</c:v>
                </c:pt>
                <c:pt idx="55519">
                  <c:v>3.5644659999999999</c:v>
                </c:pt>
                <c:pt idx="55520">
                  <c:v>3.6964480000000002</c:v>
                </c:pt>
                <c:pt idx="55521">
                  <c:v>3.7421250000000001</c:v>
                </c:pt>
                <c:pt idx="55522">
                  <c:v>3.6577670000000002</c:v>
                </c:pt>
                <c:pt idx="55523">
                  <c:v>3.5944440000000002</c:v>
                </c:pt>
                <c:pt idx="55524">
                  <c:v>3.5180669999999998</c:v>
                </c:pt>
                <c:pt idx="55525">
                  <c:v>3.275522</c:v>
                </c:pt>
                <c:pt idx="55526">
                  <c:v>3.1384910000000001</c:v>
                </c:pt>
                <c:pt idx="55527">
                  <c:v>3.1434920000000002</c:v>
                </c:pt>
                <c:pt idx="55528">
                  <c:v>3.2962690000000001</c:v>
                </c:pt>
                <c:pt idx="55529">
                  <c:v>3.5190290000000002</c:v>
                </c:pt>
                <c:pt idx="55530">
                  <c:v>3.5807890000000002</c:v>
                </c:pt>
                <c:pt idx="55531">
                  <c:v>3.6936840000000002</c:v>
                </c:pt>
                <c:pt idx="55532">
                  <c:v>3.9064179999999999</c:v>
                </c:pt>
                <c:pt idx="55533">
                  <c:v>3.9838529999999999</c:v>
                </c:pt>
                <c:pt idx="55534">
                  <c:v>3.6848610000000002</c:v>
                </c:pt>
                <c:pt idx="55535">
                  <c:v>3.324926</c:v>
                </c:pt>
                <c:pt idx="55536">
                  <c:v>3.192847</c:v>
                </c:pt>
                <c:pt idx="55537">
                  <c:v>3.2893699999999999</c:v>
                </c:pt>
                <c:pt idx="55538">
                  <c:v>3.4466190000000001</c:v>
                </c:pt>
                <c:pt idx="55539">
                  <c:v>3.5060950000000002</c:v>
                </c:pt>
                <c:pt idx="55540">
                  <c:v>3.4407049999999999</c:v>
                </c:pt>
                <c:pt idx="55541">
                  <c:v>3.4337089999999999</c:v>
                </c:pt>
                <c:pt idx="55542">
                  <c:v>3.7022179999999998</c:v>
                </c:pt>
                <c:pt idx="55543">
                  <c:v>3.7431589999999999</c:v>
                </c:pt>
                <c:pt idx="55544">
                  <c:v>3.6237979999999999</c:v>
                </c:pt>
                <c:pt idx="55545">
                  <c:v>3.5922800000000001</c:v>
                </c:pt>
                <c:pt idx="55546">
                  <c:v>3.7914810000000001</c:v>
                </c:pt>
                <c:pt idx="55547">
                  <c:v>3.9511099999999999</c:v>
                </c:pt>
                <c:pt idx="55548">
                  <c:v>3.9057930000000001</c:v>
                </c:pt>
                <c:pt idx="55549">
                  <c:v>3.849586</c:v>
                </c:pt>
                <c:pt idx="55550">
                  <c:v>3.8361960000000002</c:v>
                </c:pt>
                <c:pt idx="55551">
                  <c:v>3.6898369999999998</c:v>
                </c:pt>
                <c:pt idx="55552">
                  <c:v>3.5594169999999998</c:v>
                </c:pt>
                <c:pt idx="55553">
                  <c:v>3.5825680000000002</c:v>
                </c:pt>
                <c:pt idx="55554">
                  <c:v>3.6350250000000002</c:v>
                </c:pt>
                <c:pt idx="55555">
                  <c:v>3.6754850000000001</c:v>
                </c:pt>
                <c:pt idx="55556">
                  <c:v>3.682048</c:v>
                </c:pt>
                <c:pt idx="55557">
                  <c:v>3.6972170000000002</c:v>
                </c:pt>
                <c:pt idx="55558">
                  <c:v>3.7257539999999998</c:v>
                </c:pt>
                <c:pt idx="55559">
                  <c:v>3.7170990000000002</c:v>
                </c:pt>
                <c:pt idx="55560">
                  <c:v>3.6985399999999999</c:v>
                </c:pt>
                <c:pt idx="55561">
                  <c:v>3.6429580000000001</c:v>
                </c:pt>
                <c:pt idx="55562">
                  <c:v>3.4992920000000001</c:v>
                </c:pt>
                <c:pt idx="55563">
                  <c:v>3.2459039999999999</c:v>
                </c:pt>
                <c:pt idx="55564">
                  <c:v>3.1339239999999999</c:v>
                </c:pt>
                <c:pt idx="55565">
                  <c:v>3.1337069999999998</c:v>
                </c:pt>
                <c:pt idx="55566">
                  <c:v>3.2584770000000001</c:v>
                </c:pt>
                <c:pt idx="55567">
                  <c:v>3.4734720000000001</c:v>
                </c:pt>
                <c:pt idx="55568">
                  <c:v>3.7278210000000001</c:v>
                </c:pt>
                <c:pt idx="55569">
                  <c:v>4.0634750000000004</c:v>
                </c:pt>
                <c:pt idx="55570">
                  <c:v>4.1725469999999998</c:v>
                </c:pt>
                <c:pt idx="55571">
                  <c:v>4.0387130000000004</c:v>
                </c:pt>
                <c:pt idx="55572">
                  <c:v>4.0189279999999998</c:v>
                </c:pt>
                <c:pt idx="55573">
                  <c:v>3.9231020000000001</c:v>
                </c:pt>
                <c:pt idx="55574">
                  <c:v>3.6559159999999999</c:v>
                </c:pt>
                <c:pt idx="55575">
                  <c:v>3.6089169999999999</c:v>
                </c:pt>
                <c:pt idx="55576">
                  <c:v>3.7103199999999998</c:v>
                </c:pt>
                <c:pt idx="55577">
                  <c:v>3.737365</c:v>
                </c:pt>
                <c:pt idx="55578">
                  <c:v>3.7364760000000001</c:v>
                </c:pt>
                <c:pt idx="55579">
                  <c:v>3.661613</c:v>
                </c:pt>
                <c:pt idx="55580">
                  <c:v>3.6742349999999999</c:v>
                </c:pt>
                <c:pt idx="55581">
                  <c:v>3.7061359999999999</c:v>
                </c:pt>
                <c:pt idx="55582">
                  <c:v>3.6829369999999999</c:v>
                </c:pt>
                <c:pt idx="55583">
                  <c:v>3.6648350000000001</c:v>
                </c:pt>
                <c:pt idx="55584">
                  <c:v>3.6446890000000001</c:v>
                </c:pt>
                <c:pt idx="55585">
                  <c:v>3.6294469999999999</c:v>
                </c:pt>
                <c:pt idx="55586">
                  <c:v>3.600454</c:v>
                </c:pt>
                <c:pt idx="55587">
                  <c:v>3.553407</c:v>
                </c:pt>
                <c:pt idx="55588">
                  <c:v>3.5308809999999999</c:v>
                </c:pt>
                <c:pt idx="55589">
                  <c:v>3.5212650000000001</c:v>
                </c:pt>
                <c:pt idx="55590">
                  <c:v>3.535088</c:v>
                </c:pt>
                <c:pt idx="55591">
                  <c:v>3.5477089999999998</c:v>
                </c:pt>
                <c:pt idx="55592">
                  <c:v>3.5995170000000001</c:v>
                </c:pt>
                <c:pt idx="55593">
                  <c:v>3.6597620000000002</c:v>
                </c:pt>
                <c:pt idx="55594">
                  <c:v>3.6547139999999998</c:v>
                </c:pt>
                <c:pt idx="55595">
                  <c:v>3.6209609999999999</c:v>
                </c:pt>
                <c:pt idx="55596">
                  <c:v>3.567663</c:v>
                </c:pt>
                <c:pt idx="55597">
                  <c:v>3.5348000000000002</c:v>
                </c:pt>
                <c:pt idx="55598">
                  <c:v>3.5190049999999999</c:v>
                </c:pt>
                <c:pt idx="55599">
                  <c:v>3.4062070000000002</c:v>
                </c:pt>
                <c:pt idx="55600">
                  <c:v>3.321151</c:v>
                </c:pt>
                <c:pt idx="55601">
                  <c:v>3.3185790000000002</c:v>
                </c:pt>
                <c:pt idx="55602">
                  <c:v>3.3097319999999999</c:v>
                </c:pt>
                <c:pt idx="55603">
                  <c:v>3.3414649999999999</c:v>
                </c:pt>
                <c:pt idx="55604">
                  <c:v>3.4333239999999998</c:v>
                </c:pt>
                <c:pt idx="55605">
                  <c:v>3.6967850000000002</c:v>
                </c:pt>
                <c:pt idx="55606">
                  <c:v>3.93493</c:v>
                </c:pt>
                <c:pt idx="55607">
                  <c:v>3.8416769999999998</c:v>
                </c:pt>
                <c:pt idx="55608">
                  <c:v>3.6057429999999999</c:v>
                </c:pt>
                <c:pt idx="55609">
                  <c:v>3.375435</c:v>
                </c:pt>
                <c:pt idx="55610">
                  <c:v>3.2706659999999999</c:v>
                </c:pt>
                <c:pt idx="55611">
                  <c:v>3.356827</c:v>
                </c:pt>
                <c:pt idx="55612">
                  <c:v>3.5413389999999998</c:v>
                </c:pt>
                <c:pt idx="55613">
                  <c:v>3.7387600000000001</c:v>
                </c:pt>
                <c:pt idx="55614">
                  <c:v>3.8692039999999999</c:v>
                </c:pt>
                <c:pt idx="55615">
                  <c:v>3.9321660000000001</c:v>
                </c:pt>
                <c:pt idx="55616">
                  <c:v>3.7827540000000002</c:v>
                </c:pt>
                <c:pt idx="55617">
                  <c:v>3.7053669999999999</c:v>
                </c:pt>
                <c:pt idx="55618">
                  <c:v>3.7537370000000001</c:v>
                </c:pt>
                <c:pt idx="55619">
                  <c:v>3.7360669999999998</c:v>
                </c:pt>
                <c:pt idx="55620">
                  <c:v>3.6446890000000001</c:v>
                </c:pt>
                <c:pt idx="55621">
                  <c:v>3.5466760000000002</c:v>
                </c:pt>
                <c:pt idx="55622">
                  <c:v>3.5392950000000001</c:v>
                </c:pt>
                <c:pt idx="55623">
                  <c:v>3.5755240000000001</c:v>
                </c:pt>
                <c:pt idx="55624">
                  <c:v>3.5862940000000001</c:v>
                </c:pt>
                <c:pt idx="55625">
                  <c:v>3.6277159999999999</c:v>
                </c:pt>
                <c:pt idx="55626">
                  <c:v>3.7540969999999998</c:v>
                </c:pt>
                <c:pt idx="55627">
                  <c:v>3.8180930000000002</c:v>
                </c:pt>
                <c:pt idx="55628">
                  <c:v>3.7720799999999999</c:v>
                </c:pt>
                <c:pt idx="55629">
                  <c:v>3.676831</c:v>
                </c:pt>
                <c:pt idx="55630">
                  <c:v>3.6224509999999999</c:v>
                </c:pt>
                <c:pt idx="55631">
                  <c:v>3.6209609999999999</c:v>
                </c:pt>
                <c:pt idx="55632">
                  <c:v>3.5930260000000001</c:v>
                </c:pt>
                <c:pt idx="55633">
                  <c:v>3.527587</c:v>
                </c:pt>
                <c:pt idx="55634">
                  <c:v>3.541026</c:v>
                </c:pt>
                <c:pt idx="55635">
                  <c:v>3.6897169999999999</c:v>
                </c:pt>
                <c:pt idx="55636">
                  <c:v>3.8550439999999999</c:v>
                </c:pt>
                <c:pt idx="55637">
                  <c:v>3.9686349999999999</c:v>
                </c:pt>
                <c:pt idx="55638">
                  <c:v>3.9668079999999999</c:v>
                </c:pt>
                <c:pt idx="55639">
                  <c:v>3.721498</c:v>
                </c:pt>
                <c:pt idx="55640">
                  <c:v>3.4120490000000001</c:v>
                </c:pt>
                <c:pt idx="55641">
                  <c:v>3.2787679999999999</c:v>
                </c:pt>
                <c:pt idx="55642">
                  <c:v>3.3860130000000002</c:v>
                </c:pt>
                <c:pt idx="55643">
                  <c:v>3.483689</c:v>
                </c:pt>
                <c:pt idx="55644">
                  <c:v>3.629591</c:v>
                </c:pt>
                <c:pt idx="55645">
                  <c:v>3.7771759999999999</c:v>
                </c:pt>
                <c:pt idx="55646">
                  <c:v>3.8384559999999999</c:v>
                </c:pt>
                <c:pt idx="55647">
                  <c:v>3.8630969999999998</c:v>
                </c:pt>
                <c:pt idx="55648">
                  <c:v>3.7818640000000001</c:v>
                </c:pt>
                <c:pt idx="55649">
                  <c:v>3.6860390000000001</c:v>
                </c:pt>
                <c:pt idx="55650">
                  <c:v>3.5930260000000001</c:v>
                </c:pt>
                <c:pt idx="55651">
                  <c:v>3.5786500000000001</c:v>
                </c:pt>
                <c:pt idx="55652">
                  <c:v>3.6603870000000001</c:v>
                </c:pt>
                <c:pt idx="55653">
                  <c:v>3.6967370000000002</c:v>
                </c:pt>
                <c:pt idx="55654">
                  <c:v>3.6694749999999998</c:v>
                </c:pt>
                <c:pt idx="55655">
                  <c:v>3.651564</c:v>
                </c:pt>
                <c:pt idx="55656">
                  <c:v>3.6722389999999998</c:v>
                </c:pt>
                <c:pt idx="55657">
                  <c:v>3.675894</c:v>
                </c:pt>
                <c:pt idx="55658">
                  <c:v>3.680053</c:v>
                </c:pt>
                <c:pt idx="55659">
                  <c:v>3.7252010000000002</c:v>
                </c:pt>
                <c:pt idx="55660">
                  <c:v>3.7886679999999999</c:v>
                </c:pt>
                <c:pt idx="55661">
                  <c:v>3.7678729999999998</c:v>
                </c:pt>
                <c:pt idx="55662">
                  <c:v>3.7043339999999998</c:v>
                </c:pt>
                <c:pt idx="55663">
                  <c:v>3.5969199999999999</c:v>
                </c:pt>
                <c:pt idx="55664">
                  <c:v>3.488569</c:v>
                </c:pt>
                <c:pt idx="55665">
                  <c:v>3.4915029999999998</c:v>
                </c:pt>
                <c:pt idx="55666">
                  <c:v>3.5498249999999998</c:v>
                </c:pt>
                <c:pt idx="55667">
                  <c:v>3.6028579999999999</c:v>
                </c:pt>
                <c:pt idx="55668">
                  <c:v>3.5838179999999999</c:v>
                </c:pt>
                <c:pt idx="55669">
                  <c:v>3.5009260000000002</c:v>
                </c:pt>
                <c:pt idx="55670">
                  <c:v>3.4304389999999998</c:v>
                </c:pt>
                <c:pt idx="55671">
                  <c:v>3.391133</c:v>
                </c:pt>
                <c:pt idx="55672">
                  <c:v>3.409332</c:v>
                </c:pt>
                <c:pt idx="55673">
                  <c:v>3.5505939999999998</c:v>
                </c:pt>
                <c:pt idx="55674">
                  <c:v>3.7942209999999998</c:v>
                </c:pt>
                <c:pt idx="55675">
                  <c:v>3.956134</c:v>
                </c:pt>
                <c:pt idx="55676">
                  <c:v>3.9336799999999998</c:v>
                </c:pt>
                <c:pt idx="55677">
                  <c:v>3.7363309999999998</c:v>
                </c:pt>
                <c:pt idx="55678">
                  <c:v>3.728831</c:v>
                </c:pt>
                <c:pt idx="55679">
                  <c:v>3.752631</c:v>
                </c:pt>
                <c:pt idx="55680">
                  <c:v>3.6168740000000001</c:v>
                </c:pt>
                <c:pt idx="55681">
                  <c:v>3.5098449999999999</c:v>
                </c:pt>
                <c:pt idx="55682">
                  <c:v>3.363775</c:v>
                </c:pt>
                <c:pt idx="55683">
                  <c:v>3.2903549999999999</c:v>
                </c:pt>
                <c:pt idx="55684">
                  <c:v>3.3882970000000001</c:v>
                </c:pt>
                <c:pt idx="55685">
                  <c:v>3.4339979999999999</c:v>
                </c:pt>
                <c:pt idx="55686">
                  <c:v>3.3835839999999999</c:v>
                </c:pt>
                <c:pt idx="55687">
                  <c:v>3.3658429999999999</c:v>
                </c:pt>
                <c:pt idx="55688">
                  <c:v>3.4462579999999998</c:v>
                </c:pt>
                <c:pt idx="55689">
                  <c:v>3.5570849999999998</c:v>
                </c:pt>
                <c:pt idx="55690">
                  <c:v>3.5530219999999999</c:v>
                </c:pt>
                <c:pt idx="55691">
                  <c:v>3.6179320000000001</c:v>
                </c:pt>
                <c:pt idx="55692">
                  <c:v>3.8925709999999998</c:v>
                </c:pt>
                <c:pt idx="55693">
                  <c:v>4.1126379999999996</c:v>
                </c:pt>
                <c:pt idx="55694">
                  <c:v>4.1117730000000003</c:v>
                </c:pt>
                <c:pt idx="55695">
                  <c:v>4.0706629999999997</c:v>
                </c:pt>
                <c:pt idx="55696">
                  <c:v>3.9770729999999999</c:v>
                </c:pt>
                <c:pt idx="55697">
                  <c:v>3.9382959999999998</c:v>
                </c:pt>
                <c:pt idx="55698">
                  <c:v>3.9235829999999998</c:v>
                </c:pt>
                <c:pt idx="55699">
                  <c:v>3.7528709999999998</c:v>
                </c:pt>
                <c:pt idx="55700">
                  <c:v>3.6349999999999998</c:v>
                </c:pt>
                <c:pt idx="55701">
                  <c:v>3.5913430000000002</c:v>
                </c:pt>
                <c:pt idx="55702">
                  <c:v>3.5814859999999999</c:v>
                </c:pt>
                <c:pt idx="55703">
                  <c:v>3.5795629999999998</c:v>
                </c:pt>
                <c:pt idx="55704">
                  <c:v>3.5689129999999998</c:v>
                </c:pt>
                <c:pt idx="55705">
                  <c:v>3.6026660000000001</c:v>
                </c:pt>
                <c:pt idx="55706">
                  <c:v>3.6425010000000002</c:v>
                </c:pt>
                <c:pt idx="55707">
                  <c:v>3.6686570000000001</c:v>
                </c:pt>
                <c:pt idx="55708">
                  <c:v>3.6877930000000001</c:v>
                </c:pt>
                <c:pt idx="55709">
                  <c:v>3.5860780000000001</c:v>
                </c:pt>
                <c:pt idx="55710">
                  <c:v>3.4269780000000001</c:v>
                </c:pt>
                <c:pt idx="55711">
                  <c:v>3.3956529999999998</c:v>
                </c:pt>
                <c:pt idx="55712">
                  <c:v>3.2952119999999998</c:v>
                </c:pt>
                <c:pt idx="55713">
                  <c:v>3.2601119999999999</c:v>
                </c:pt>
                <c:pt idx="55714">
                  <c:v>3.385748</c:v>
                </c:pt>
                <c:pt idx="55715">
                  <c:v>3.5116480000000001</c:v>
                </c:pt>
                <c:pt idx="55716">
                  <c:v>3.6112730000000002</c:v>
                </c:pt>
                <c:pt idx="55717">
                  <c:v>3.959908</c:v>
                </c:pt>
                <c:pt idx="55718">
                  <c:v>4.1486020000000003</c:v>
                </c:pt>
                <c:pt idx="55719">
                  <c:v>3.9407480000000001</c:v>
                </c:pt>
                <c:pt idx="55720">
                  <c:v>3.782273</c:v>
                </c:pt>
                <c:pt idx="55721">
                  <c:v>3.7442890000000002</c:v>
                </c:pt>
                <c:pt idx="55722">
                  <c:v>3.7111130000000001</c:v>
                </c:pt>
                <c:pt idx="55723">
                  <c:v>3.690871</c:v>
                </c:pt>
                <c:pt idx="55724">
                  <c:v>3.6629119999999999</c:v>
                </c:pt>
                <c:pt idx="55725">
                  <c:v>3.737269</c:v>
                </c:pt>
                <c:pt idx="55726">
                  <c:v>3.9653659999999999</c:v>
                </c:pt>
                <c:pt idx="55727">
                  <c:v>4.0734760000000003</c:v>
                </c:pt>
                <c:pt idx="55728">
                  <c:v>3.918342</c:v>
                </c:pt>
                <c:pt idx="55729">
                  <c:v>3.6566130000000001</c:v>
                </c:pt>
                <c:pt idx="55730">
                  <c:v>3.5204949999999999</c:v>
                </c:pt>
                <c:pt idx="55731">
                  <c:v>3.4483980000000001</c:v>
                </c:pt>
                <c:pt idx="55732">
                  <c:v>3.4979930000000001</c:v>
                </c:pt>
                <c:pt idx="55733">
                  <c:v>3.6983229999999998</c:v>
                </c:pt>
                <c:pt idx="55734">
                  <c:v>3.6950780000000001</c:v>
                </c:pt>
                <c:pt idx="55735">
                  <c:v>3.637645</c:v>
                </c:pt>
                <c:pt idx="55736">
                  <c:v>3.6178360000000001</c:v>
                </c:pt>
                <c:pt idx="55737">
                  <c:v>3.6229559999999998</c:v>
                </c:pt>
                <c:pt idx="55738">
                  <c:v>3.6432220000000002</c:v>
                </c:pt>
                <c:pt idx="55739">
                  <c:v>3.631418</c:v>
                </c:pt>
                <c:pt idx="55740">
                  <c:v>3.6184370000000001</c:v>
                </c:pt>
                <c:pt idx="55741">
                  <c:v>3.6087720000000001</c:v>
                </c:pt>
                <c:pt idx="55742">
                  <c:v>3.6138690000000002</c:v>
                </c:pt>
                <c:pt idx="55743">
                  <c:v>3.6169699999999998</c:v>
                </c:pt>
                <c:pt idx="55744">
                  <c:v>3.641756</c:v>
                </c:pt>
                <c:pt idx="55745">
                  <c:v>3.6430539999999998</c:v>
                </c:pt>
                <c:pt idx="55746">
                  <c:v>3.6180759999999998</c:v>
                </c:pt>
                <c:pt idx="55747">
                  <c:v>3.5268660000000001</c:v>
                </c:pt>
                <c:pt idx="55748">
                  <c:v>3.386469</c:v>
                </c:pt>
                <c:pt idx="55749">
                  <c:v>3.280186</c:v>
                </c:pt>
                <c:pt idx="55750">
                  <c:v>3.2694879999999999</c:v>
                </c:pt>
                <c:pt idx="55751">
                  <c:v>3.4190680000000002</c:v>
                </c:pt>
                <c:pt idx="55752">
                  <c:v>3.601728</c:v>
                </c:pt>
                <c:pt idx="55753">
                  <c:v>3.6618300000000001</c:v>
                </c:pt>
                <c:pt idx="55754">
                  <c:v>3.6993330000000002</c:v>
                </c:pt>
                <c:pt idx="55755">
                  <c:v>3.8289840000000002</c:v>
                </c:pt>
                <c:pt idx="55756">
                  <c:v>3.8428550000000001</c:v>
                </c:pt>
                <c:pt idx="55757">
                  <c:v>3.6099019999999999</c:v>
                </c:pt>
                <c:pt idx="55758">
                  <c:v>3.362285</c:v>
                </c:pt>
                <c:pt idx="55759">
                  <c:v>3.3846660000000002</c:v>
                </c:pt>
                <c:pt idx="55760">
                  <c:v>3.5216980000000002</c:v>
                </c:pt>
                <c:pt idx="55761">
                  <c:v>3.6892839999999998</c:v>
                </c:pt>
                <c:pt idx="55762">
                  <c:v>3.790327</c:v>
                </c:pt>
                <c:pt idx="55763">
                  <c:v>3.7521740000000001</c:v>
                </c:pt>
                <c:pt idx="55764">
                  <c:v>3.7257060000000002</c:v>
                </c:pt>
                <c:pt idx="55765">
                  <c:v>3.756405</c:v>
                </c:pt>
                <c:pt idx="55766">
                  <c:v>3.7527509999999999</c:v>
                </c:pt>
                <c:pt idx="55767">
                  <c:v>3.723325</c:v>
                </c:pt>
                <c:pt idx="55768">
                  <c:v>3.6294949999999999</c:v>
                </c:pt>
                <c:pt idx="55769">
                  <c:v>3.3577650000000001</c:v>
                </c:pt>
                <c:pt idx="55770">
                  <c:v>3.2461690000000001</c:v>
                </c:pt>
                <c:pt idx="55771">
                  <c:v>3.3134100000000002</c:v>
                </c:pt>
                <c:pt idx="55772">
                  <c:v>3.3729100000000001</c:v>
                </c:pt>
                <c:pt idx="55773">
                  <c:v>3.5434299999999999</c:v>
                </c:pt>
                <c:pt idx="55774">
                  <c:v>3.7067380000000001</c:v>
                </c:pt>
                <c:pt idx="55775">
                  <c:v>3.9106969999999999</c:v>
                </c:pt>
                <c:pt idx="55776">
                  <c:v>4.1321110000000001</c:v>
                </c:pt>
                <c:pt idx="55777">
                  <c:v>4.3364070000000003</c:v>
                </c:pt>
                <c:pt idx="55778">
                  <c:v>4.3491970000000002</c:v>
                </c:pt>
                <c:pt idx="55779">
                  <c:v>4.2491159999999999</c:v>
                </c:pt>
                <c:pt idx="55780">
                  <c:v>3.9840209999999998</c:v>
                </c:pt>
                <c:pt idx="55781">
                  <c:v>3.6943329999999999</c:v>
                </c:pt>
                <c:pt idx="55782">
                  <c:v>3.49946</c:v>
                </c:pt>
                <c:pt idx="55783">
                  <c:v>3.3505050000000001</c:v>
                </c:pt>
                <c:pt idx="55784">
                  <c:v>3.2829510000000002</c:v>
                </c:pt>
                <c:pt idx="55785">
                  <c:v>3.3223530000000001</c:v>
                </c:pt>
                <c:pt idx="55786">
                  <c:v>3.4851800000000002</c:v>
                </c:pt>
                <c:pt idx="55787">
                  <c:v>3.571437</c:v>
                </c:pt>
                <c:pt idx="55788">
                  <c:v>3.687986</c:v>
                </c:pt>
                <c:pt idx="55789">
                  <c:v>3.8667760000000002</c:v>
                </c:pt>
                <c:pt idx="55790">
                  <c:v>3.8324220000000002</c:v>
                </c:pt>
                <c:pt idx="55791">
                  <c:v>3.5860539999999999</c:v>
                </c:pt>
                <c:pt idx="55792">
                  <c:v>3.5284049999999998</c:v>
                </c:pt>
                <c:pt idx="55793">
                  <c:v>3.5645859999999998</c:v>
                </c:pt>
                <c:pt idx="55794">
                  <c:v>3.5943000000000001</c:v>
                </c:pt>
                <c:pt idx="55795">
                  <c:v>3.6211530000000001</c:v>
                </c:pt>
                <c:pt idx="55796">
                  <c:v>3.6758449999999998</c:v>
                </c:pt>
                <c:pt idx="55797">
                  <c:v>3.8043420000000001</c:v>
                </c:pt>
                <c:pt idx="55798">
                  <c:v>3.8355950000000001</c:v>
                </c:pt>
                <c:pt idx="55799">
                  <c:v>3.7859509999999998</c:v>
                </c:pt>
                <c:pt idx="55800">
                  <c:v>3.7547950000000001</c:v>
                </c:pt>
                <c:pt idx="55801">
                  <c:v>3.7792680000000001</c:v>
                </c:pt>
                <c:pt idx="55802">
                  <c:v>3.7829459999999999</c:v>
                </c:pt>
                <c:pt idx="55803">
                  <c:v>3.7296239999999998</c:v>
                </c:pt>
                <c:pt idx="55804">
                  <c:v>3.6714220000000002</c:v>
                </c:pt>
                <c:pt idx="55805">
                  <c:v>3.672167</c:v>
                </c:pt>
                <c:pt idx="55806">
                  <c:v>3.7054149999999999</c:v>
                </c:pt>
                <c:pt idx="55807">
                  <c:v>3.7004869999999999</c:v>
                </c:pt>
                <c:pt idx="55808">
                  <c:v>3.6868799999999999</c:v>
                </c:pt>
                <c:pt idx="55809">
                  <c:v>3.6606999999999998</c:v>
                </c:pt>
                <c:pt idx="55810">
                  <c:v>3.6218020000000002</c:v>
                </c:pt>
                <c:pt idx="55811">
                  <c:v>3.654185</c:v>
                </c:pt>
                <c:pt idx="55812">
                  <c:v>3.7093820000000002</c:v>
                </c:pt>
                <c:pt idx="55813">
                  <c:v>3.7254170000000002</c:v>
                </c:pt>
                <c:pt idx="55814">
                  <c:v>3.7395770000000002</c:v>
                </c:pt>
                <c:pt idx="55815">
                  <c:v>3.6589930000000002</c:v>
                </c:pt>
                <c:pt idx="55816">
                  <c:v>3.5691540000000002</c:v>
                </c:pt>
                <c:pt idx="55817">
                  <c:v>3.6012230000000001</c:v>
                </c:pt>
                <c:pt idx="55818">
                  <c:v>3.6275240000000002</c:v>
                </c:pt>
                <c:pt idx="55819">
                  <c:v>3.645073</c:v>
                </c:pt>
                <c:pt idx="55820">
                  <c:v>3.6527180000000001</c:v>
                </c:pt>
                <c:pt idx="55821">
                  <c:v>3.6459389999999998</c:v>
                </c:pt>
                <c:pt idx="55822">
                  <c:v>3.6091329999999999</c:v>
                </c:pt>
                <c:pt idx="55823">
                  <c:v>3.4030809999999998</c:v>
                </c:pt>
                <c:pt idx="55824">
                  <c:v>3.1351979999999999</c:v>
                </c:pt>
                <c:pt idx="55825">
                  <c:v>2.9641489999999999</c:v>
                </c:pt>
                <c:pt idx="55826">
                  <c:v>2.943114</c:v>
                </c:pt>
                <c:pt idx="55827">
                  <c:v>3.0759379999999998</c:v>
                </c:pt>
                <c:pt idx="55828">
                  <c:v>3.2995390000000002</c:v>
                </c:pt>
                <c:pt idx="55829">
                  <c:v>3.6479819999999998</c:v>
                </c:pt>
                <c:pt idx="55830">
                  <c:v>3.9727459999999999</c:v>
                </c:pt>
                <c:pt idx="55831">
                  <c:v>4.182188</c:v>
                </c:pt>
                <c:pt idx="55832">
                  <c:v>4.0891989999999998</c:v>
                </c:pt>
                <c:pt idx="55833">
                  <c:v>3.8084289999999998</c:v>
                </c:pt>
                <c:pt idx="55834">
                  <c:v>3.5620620000000001</c:v>
                </c:pt>
                <c:pt idx="55835">
                  <c:v>3.615383</c:v>
                </c:pt>
                <c:pt idx="55836">
                  <c:v>3.7345039999999998</c:v>
                </c:pt>
                <c:pt idx="55837">
                  <c:v>3.6628150000000002</c:v>
                </c:pt>
                <c:pt idx="55838">
                  <c:v>3.5955979999999998</c:v>
                </c:pt>
                <c:pt idx="55839">
                  <c:v>3.5520130000000001</c:v>
                </c:pt>
                <c:pt idx="55840">
                  <c:v>3.5625659999999999</c:v>
                </c:pt>
                <c:pt idx="55841">
                  <c:v>3.712507</c:v>
                </c:pt>
                <c:pt idx="55842">
                  <c:v>3.9617110000000002</c:v>
                </c:pt>
                <c:pt idx="55843">
                  <c:v>4.0681390000000004</c:v>
                </c:pt>
                <c:pt idx="55844">
                  <c:v>4.1576899999999997</c:v>
                </c:pt>
                <c:pt idx="55845">
                  <c:v>4.0871069999999996</c:v>
                </c:pt>
                <c:pt idx="55846">
                  <c:v>3.8470620000000002</c:v>
                </c:pt>
                <c:pt idx="55847">
                  <c:v>3.6876250000000002</c:v>
                </c:pt>
                <c:pt idx="55848">
                  <c:v>3.6005989999999999</c:v>
                </c:pt>
                <c:pt idx="55849">
                  <c:v>3.643799</c:v>
                </c:pt>
                <c:pt idx="55850">
                  <c:v>3.6509870000000002</c:v>
                </c:pt>
                <c:pt idx="55851">
                  <c:v>3.56812</c:v>
                </c:pt>
                <c:pt idx="55852">
                  <c:v>3.638582</c:v>
                </c:pt>
                <c:pt idx="55853">
                  <c:v>3.7806139999999999</c:v>
                </c:pt>
                <c:pt idx="55854">
                  <c:v>3.80891</c:v>
                </c:pt>
                <c:pt idx="55855">
                  <c:v>3.7671999999999999</c:v>
                </c:pt>
                <c:pt idx="55856">
                  <c:v>3.7524389999999999</c:v>
                </c:pt>
                <c:pt idx="55857">
                  <c:v>3.7486640000000002</c:v>
                </c:pt>
                <c:pt idx="55858">
                  <c:v>3.7291669999999999</c:v>
                </c:pt>
                <c:pt idx="55859">
                  <c:v>3.7115939999999998</c:v>
                </c:pt>
                <c:pt idx="55860">
                  <c:v>3.727989</c:v>
                </c:pt>
                <c:pt idx="55861">
                  <c:v>3.690871</c:v>
                </c:pt>
                <c:pt idx="55862">
                  <c:v>3.6569980000000002</c:v>
                </c:pt>
                <c:pt idx="55863">
                  <c:v>3.6224989999999999</c:v>
                </c:pt>
                <c:pt idx="55864">
                  <c:v>3.54331</c:v>
                </c:pt>
                <c:pt idx="55865">
                  <c:v>3.5416750000000001</c:v>
                </c:pt>
                <c:pt idx="55866">
                  <c:v>3.6239659999999998</c:v>
                </c:pt>
                <c:pt idx="55867">
                  <c:v>3.5821350000000001</c:v>
                </c:pt>
                <c:pt idx="55868">
                  <c:v>3.4807570000000001</c:v>
                </c:pt>
                <c:pt idx="55869">
                  <c:v>3.5043880000000001</c:v>
                </c:pt>
                <c:pt idx="55870">
                  <c:v>3.621057</c:v>
                </c:pt>
                <c:pt idx="55871">
                  <c:v>3.7544339999999998</c:v>
                </c:pt>
                <c:pt idx="55872">
                  <c:v>3.7992940000000002</c:v>
                </c:pt>
                <c:pt idx="55873">
                  <c:v>3.8073709999999998</c:v>
                </c:pt>
                <c:pt idx="55874">
                  <c:v>3.8937249999999999</c:v>
                </c:pt>
                <c:pt idx="55875">
                  <c:v>3.9018030000000001</c:v>
                </c:pt>
                <c:pt idx="55876">
                  <c:v>3.7567900000000001</c:v>
                </c:pt>
                <c:pt idx="55877">
                  <c:v>3.7059679999999999</c:v>
                </c:pt>
                <c:pt idx="55878">
                  <c:v>3.7000299999999999</c:v>
                </c:pt>
                <c:pt idx="55879">
                  <c:v>3.7160410000000001</c:v>
                </c:pt>
                <c:pt idx="55880">
                  <c:v>3.7427980000000001</c:v>
                </c:pt>
                <c:pt idx="55881">
                  <c:v>3.73888</c:v>
                </c:pt>
                <c:pt idx="55882">
                  <c:v>3.7323170000000001</c:v>
                </c:pt>
                <c:pt idx="55883">
                  <c:v>3.752246</c:v>
                </c:pt>
                <c:pt idx="55884">
                  <c:v>3.7261860000000002</c:v>
                </c:pt>
                <c:pt idx="55885">
                  <c:v>3.6299039999999998</c:v>
                </c:pt>
                <c:pt idx="55886">
                  <c:v>3.5368189999999999</c:v>
                </c:pt>
                <c:pt idx="55887">
                  <c:v>3.4509699999999999</c:v>
                </c:pt>
                <c:pt idx="55888">
                  <c:v>3.5278520000000002</c:v>
                </c:pt>
                <c:pt idx="55889">
                  <c:v>3.5790099999999998</c:v>
                </c:pt>
                <c:pt idx="55890">
                  <c:v>3.4745539999999999</c:v>
                </c:pt>
                <c:pt idx="55891">
                  <c:v>3.3883200000000002</c:v>
                </c:pt>
                <c:pt idx="55892">
                  <c:v>3.486262</c:v>
                </c:pt>
                <c:pt idx="55893">
                  <c:v>3.6295670000000002</c:v>
                </c:pt>
                <c:pt idx="55894">
                  <c:v>3.7132040000000002</c:v>
                </c:pt>
                <c:pt idx="55895">
                  <c:v>3.6132439999999999</c:v>
                </c:pt>
                <c:pt idx="55896">
                  <c:v>3.3939219999999999</c:v>
                </c:pt>
                <c:pt idx="55897">
                  <c:v>3.3983699999999999</c:v>
                </c:pt>
                <c:pt idx="55898">
                  <c:v>3.577375</c:v>
                </c:pt>
                <c:pt idx="55899">
                  <c:v>3.6816629999999999</c:v>
                </c:pt>
                <c:pt idx="55900">
                  <c:v>3.6990440000000002</c:v>
                </c:pt>
                <c:pt idx="55901">
                  <c:v>3.6013440000000001</c:v>
                </c:pt>
                <c:pt idx="55902">
                  <c:v>3.7896529999999999</c:v>
                </c:pt>
                <c:pt idx="55903">
                  <c:v>4.0143839999999997</c:v>
                </c:pt>
                <c:pt idx="55904">
                  <c:v>4.0596050000000004</c:v>
                </c:pt>
                <c:pt idx="55905">
                  <c:v>3.7163539999999999</c:v>
                </c:pt>
                <c:pt idx="55906">
                  <c:v>3.4311129999999999</c:v>
                </c:pt>
                <c:pt idx="55907">
                  <c:v>3.5278520000000002</c:v>
                </c:pt>
                <c:pt idx="55908">
                  <c:v>3.6128110000000002</c:v>
                </c:pt>
                <c:pt idx="55909">
                  <c:v>3.4946280000000001</c:v>
                </c:pt>
                <c:pt idx="55910">
                  <c:v>3.4618120000000001</c:v>
                </c:pt>
                <c:pt idx="55911">
                  <c:v>3.4562590000000002</c:v>
                </c:pt>
                <c:pt idx="55912">
                  <c:v>3.5692740000000001</c:v>
                </c:pt>
                <c:pt idx="55913">
                  <c:v>3.6443759999999998</c:v>
                </c:pt>
                <c:pt idx="55914">
                  <c:v>3.5069370000000002</c:v>
                </c:pt>
                <c:pt idx="55915">
                  <c:v>3.5807890000000002</c:v>
                </c:pt>
                <c:pt idx="55916">
                  <c:v>3.8066019999999998</c:v>
                </c:pt>
                <c:pt idx="55917">
                  <c:v>3.7462360000000001</c:v>
                </c:pt>
                <c:pt idx="55918">
                  <c:v>3.7274600000000002</c:v>
                </c:pt>
                <c:pt idx="55919">
                  <c:v>3.781768</c:v>
                </c:pt>
                <c:pt idx="55920">
                  <c:v>3.857472</c:v>
                </c:pt>
                <c:pt idx="55921">
                  <c:v>3.9296890000000002</c:v>
                </c:pt>
                <c:pt idx="55922">
                  <c:v>3.7953030000000001</c:v>
                </c:pt>
                <c:pt idx="55923">
                  <c:v>3.6591130000000001</c:v>
                </c:pt>
                <c:pt idx="55924">
                  <c:v>3.773787</c:v>
                </c:pt>
                <c:pt idx="55925">
                  <c:v>3.9132940000000001</c:v>
                </c:pt>
                <c:pt idx="55926">
                  <c:v>3.8672080000000002</c:v>
                </c:pt>
                <c:pt idx="55927">
                  <c:v>3.698852</c:v>
                </c:pt>
                <c:pt idx="55928">
                  <c:v>3.642309</c:v>
                </c:pt>
                <c:pt idx="55929">
                  <c:v>3.5612680000000001</c:v>
                </c:pt>
                <c:pt idx="55930">
                  <c:v>3.4753949999999998</c:v>
                </c:pt>
                <c:pt idx="55931">
                  <c:v>3.5358809999999998</c:v>
                </c:pt>
                <c:pt idx="55932">
                  <c:v>3.5795870000000001</c:v>
                </c:pt>
                <c:pt idx="55933">
                  <c:v>3.716618</c:v>
                </c:pt>
                <c:pt idx="55934">
                  <c:v>3.714334</c:v>
                </c:pt>
                <c:pt idx="55935">
                  <c:v>3.7330619999999999</c:v>
                </c:pt>
                <c:pt idx="55936">
                  <c:v>3.7333980000000002</c:v>
                </c:pt>
                <c:pt idx="55937">
                  <c:v>3.6803889999999999</c:v>
                </c:pt>
                <c:pt idx="55938">
                  <c:v>3.5898759999999998</c:v>
                </c:pt>
                <c:pt idx="55939">
                  <c:v>3.587809</c:v>
                </c:pt>
                <c:pt idx="55940">
                  <c:v>3.646636</c:v>
                </c:pt>
                <c:pt idx="55941">
                  <c:v>3.734985</c:v>
                </c:pt>
                <c:pt idx="55942">
                  <c:v>3.786432</c:v>
                </c:pt>
                <c:pt idx="55943">
                  <c:v>3.7015449999999999</c:v>
                </c:pt>
                <c:pt idx="55944">
                  <c:v>3.6324040000000002</c:v>
                </c:pt>
                <c:pt idx="55945">
                  <c:v>3.644593</c:v>
                </c:pt>
                <c:pt idx="55946">
                  <c:v>3.6646670000000001</c:v>
                </c:pt>
                <c:pt idx="55947">
                  <c:v>3.6641140000000001</c:v>
                </c:pt>
                <c:pt idx="55948">
                  <c:v>3.6659649999999999</c:v>
                </c:pt>
                <c:pt idx="55949">
                  <c:v>3.646684</c:v>
                </c:pt>
                <c:pt idx="55950">
                  <c:v>3.6553390000000001</c:v>
                </c:pt>
                <c:pt idx="55951">
                  <c:v>3.6623589999999999</c:v>
                </c:pt>
                <c:pt idx="55952">
                  <c:v>3.6395439999999999</c:v>
                </c:pt>
                <c:pt idx="55953">
                  <c:v>3.6627429999999999</c:v>
                </c:pt>
                <c:pt idx="55954">
                  <c:v>3.7421250000000001</c:v>
                </c:pt>
                <c:pt idx="55955">
                  <c:v>3.7700840000000002</c:v>
                </c:pt>
                <c:pt idx="55956">
                  <c:v>3.6807259999999999</c:v>
                </c:pt>
                <c:pt idx="55957">
                  <c:v>3.5917029999999999</c:v>
                </c:pt>
                <c:pt idx="55958">
                  <c:v>3.5652590000000002</c:v>
                </c:pt>
                <c:pt idx="55959">
                  <c:v>3.5268899999999999</c:v>
                </c:pt>
                <c:pt idx="55960">
                  <c:v>3.5185960000000001</c:v>
                </c:pt>
                <c:pt idx="55961">
                  <c:v>3.5592250000000001</c:v>
                </c:pt>
                <c:pt idx="55962">
                  <c:v>3.5990359999999999</c:v>
                </c:pt>
                <c:pt idx="55963">
                  <c:v>3.52677</c:v>
                </c:pt>
                <c:pt idx="55964">
                  <c:v>3.4853719999999999</c:v>
                </c:pt>
                <c:pt idx="55965">
                  <c:v>3.5373960000000002</c:v>
                </c:pt>
                <c:pt idx="55966">
                  <c:v>3.66784</c:v>
                </c:pt>
                <c:pt idx="55967">
                  <c:v>3.705247</c:v>
                </c:pt>
                <c:pt idx="55968">
                  <c:v>3.6431979999999999</c:v>
                </c:pt>
                <c:pt idx="55969">
                  <c:v>3.490469</c:v>
                </c:pt>
                <c:pt idx="55970">
                  <c:v>3.4318819999999999</c:v>
                </c:pt>
                <c:pt idx="55971">
                  <c:v>3.4351759999999998</c:v>
                </c:pt>
                <c:pt idx="55972">
                  <c:v>3.401014</c:v>
                </c:pt>
                <c:pt idx="55973">
                  <c:v>3.4948199999999998</c:v>
                </c:pt>
                <c:pt idx="55974">
                  <c:v>3.67611</c:v>
                </c:pt>
                <c:pt idx="55975">
                  <c:v>3.769892</c:v>
                </c:pt>
                <c:pt idx="55976">
                  <c:v>3.8746369999999999</c:v>
                </c:pt>
                <c:pt idx="55977">
                  <c:v>3.956928</c:v>
                </c:pt>
                <c:pt idx="55978">
                  <c:v>3.9560140000000001</c:v>
                </c:pt>
                <c:pt idx="55979">
                  <c:v>3.9007450000000001</c:v>
                </c:pt>
                <c:pt idx="55980">
                  <c:v>3.729768</c:v>
                </c:pt>
                <c:pt idx="55981">
                  <c:v>3.6383899999999998</c:v>
                </c:pt>
                <c:pt idx="55982">
                  <c:v>3.542036</c:v>
                </c:pt>
                <c:pt idx="55983">
                  <c:v>3.4706350000000001</c:v>
                </c:pt>
                <c:pt idx="55984">
                  <c:v>3.447749</c:v>
                </c:pt>
                <c:pt idx="55985">
                  <c:v>3.5307369999999998</c:v>
                </c:pt>
                <c:pt idx="55986">
                  <c:v>3.6440399999999999</c:v>
                </c:pt>
                <c:pt idx="55987">
                  <c:v>3.651132</c:v>
                </c:pt>
                <c:pt idx="55988">
                  <c:v>3.649737</c:v>
                </c:pt>
                <c:pt idx="55989">
                  <c:v>3.718782</c:v>
                </c:pt>
                <c:pt idx="55990">
                  <c:v>3.7413560000000001</c:v>
                </c:pt>
                <c:pt idx="55991">
                  <c:v>3.665556</c:v>
                </c:pt>
                <c:pt idx="55992">
                  <c:v>3.4457770000000001</c:v>
                </c:pt>
                <c:pt idx="55993">
                  <c:v>3.2830710000000001</c:v>
                </c:pt>
                <c:pt idx="55994">
                  <c:v>3.3332679999999999</c:v>
                </c:pt>
                <c:pt idx="55995">
                  <c:v>3.3497840000000001</c:v>
                </c:pt>
                <c:pt idx="55996">
                  <c:v>3.387143</c:v>
                </c:pt>
                <c:pt idx="55997">
                  <c:v>3.6094930000000001</c:v>
                </c:pt>
                <c:pt idx="55998">
                  <c:v>3.8531680000000001</c:v>
                </c:pt>
                <c:pt idx="55999">
                  <c:v>3.998157</c:v>
                </c:pt>
                <c:pt idx="56000">
                  <c:v>4.0119800000000003</c:v>
                </c:pt>
                <c:pt idx="56001">
                  <c:v>4.0031330000000001</c:v>
                </c:pt>
                <c:pt idx="56002">
                  <c:v>3.9300739999999998</c:v>
                </c:pt>
                <c:pt idx="56003">
                  <c:v>3.9278140000000001</c:v>
                </c:pt>
                <c:pt idx="56004">
                  <c:v>3.9876990000000001</c:v>
                </c:pt>
                <c:pt idx="56005">
                  <c:v>3.9850310000000002</c:v>
                </c:pt>
                <c:pt idx="56006">
                  <c:v>4.0373190000000001</c:v>
                </c:pt>
                <c:pt idx="56007">
                  <c:v>3.9621680000000001</c:v>
                </c:pt>
                <c:pt idx="56008">
                  <c:v>3.7600829999999998</c:v>
                </c:pt>
                <c:pt idx="56009">
                  <c:v>3.753641</c:v>
                </c:pt>
                <c:pt idx="56010">
                  <c:v>3.8547549999999999</c:v>
                </c:pt>
                <c:pt idx="56011">
                  <c:v>3.9283429999999999</c:v>
                </c:pt>
                <c:pt idx="56012">
                  <c:v>3.9089179999999999</c:v>
                </c:pt>
                <c:pt idx="56013">
                  <c:v>3.7847729999999999</c:v>
                </c:pt>
                <c:pt idx="56014">
                  <c:v>3.6384620000000001</c:v>
                </c:pt>
                <c:pt idx="56015">
                  <c:v>3.5779999999999998</c:v>
                </c:pt>
                <c:pt idx="56016">
                  <c:v>3.698299</c:v>
                </c:pt>
                <c:pt idx="56017">
                  <c:v>3.7218589999999998</c:v>
                </c:pt>
                <c:pt idx="56018">
                  <c:v>3.6855099999999998</c:v>
                </c:pt>
                <c:pt idx="56019">
                  <c:v>3.6452900000000001</c:v>
                </c:pt>
                <c:pt idx="56020">
                  <c:v>3.6481029999999999</c:v>
                </c:pt>
                <c:pt idx="56021">
                  <c:v>3.6740900000000001</c:v>
                </c:pt>
                <c:pt idx="56022">
                  <c:v>3.598074</c:v>
                </c:pt>
                <c:pt idx="56023">
                  <c:v>3.566773</c:v>
                </c:pt>
                <c:pt idx="56024">
                  <c:v>3.643367</c:v>
                </c:pt>
                <c:pt idx="56025">
                  <c:v>3.7205849999999998</c:v>
                </c:pt>
                <c:pt idx="56026">
                  <c:v>3.7423660000000001</c:v>
                </c:pt>
                <c:pt idx="56027">
                  <c:v>3.7200799999999998</c:v>
                </c:pt>
                <c:pt idx="56028">
                  <c:v>3.5871119999999999</c:v>
                </c:pt>
                <c:pt idx="56029">
                  <c:v>3.4234439999999999</c:v>
                </c:pt>
                <c:pt idx="56030">
                  <c:v>3.347019</c:v>
                </c:pt>
                <c:pt idx="56031">
                  <c:v>3.3092030000000001</c:v>
                </c:pt>
                <c:pt idx="56032">
                  <c:v>3.2969900000000001</c:v>
                </c:pt>
                <c:pt idx="56033">
                  <c:v>3.41866</c:v>
                </c:pt>
                <c:pt idx="56034">
                  <c:v>3.5166249999999999</c:v>
                </c:pt>
                <c:pt idx="56035">
                  <c:v>3.5999729999999999</c:v>
                </c:pt>
                <c:pt idx="56036">
                  <c:v>3.6907990000000002</c:v>
                </c:pt>
                <c:pt idx="56037">
                  <c:v>3.6742110000000001</c:v>
                </c:pt>
                <c:pt idx="56038">
                  <c:v>3.605286</c:v>
                </c:pt>
                <c:pt idx="56039">
                  <c:v>3.580212</c:v>
                </c:pt>
                <c:pt idx="56040">
                  <c:v>3.6296879999999998</c:v>
                </c:pt>
                <c:pt idx="56041">
                  <c:v>3.7214019999999999</c:v>
                </c:pt>
                <c:pt idx="56042">
                  <c:v>3.737365</c:v>
                </c:pt>
                <c:pt idx="56043">
                  <c:v>3.7036600000000002</c:v>
                </c:pt>
                <c:pt idx="56044">
                  <c:v>3.7257289999999998</c:v>
                </c:pt>
                <c:pt idx="56045">
                  <c:v>3.6731050000000001</c:v>
                </c:pt>
                <c:pt idx="56046">
                  <c:v>3.5948769999999999</c:v>
                </c:pt>
                <c:pt idx="56047">
                  <c:v>3.589251</c:v>
                </c:pt>
                <c:pt idx="56048">
                  <c:v>3.62738</c:v>
                </c:pt>
                <c:pt idx="56049">
                  <c:v>3.5683600000000002</c:v>
                </c:pt>
                <c:pt idx="56050">
                  <c:v>3.533261</c:v>
                </c:pt>
                <c:pt idx="56051">
                  <c:v>3.5333329999999998</c:v>
                </c:pt>
                <c:pt idx="56052">
                  <c:v>3.473112</c:v>
                </c:pt>
                <c:pt idx="56053">
                  <c:v>3.4773429999999999</c:v>
                </c:pt>
                <c:pt idx="56054">
                  <c:v>3.4981140000000002</c:v>
                </c:pt>
                <c:pt idx="56055">
                  <c:v>3.4698660000000001</c:v>
                </c:pt>
                <c:pt idx="56056">
                  <c:v>3.5745629999999999</c:v>
                </c:pt>
                <c:pt idx="56057">
                  <c:v>3.4811649999999998</c:v>
                </c:pt>
                <c:pt idx="56058">
                  <c:v>3.3082410000000002</c:v>
                </c:pt>
                <c:pt idx="56059">
                  <c:v>3.3541829999999999</c:v>
                </c:pt>
                <c:pt idx="56060">
                  <c:v>3.6387990000000001</c:v>
                </c:pt>
                <c:pt idx="56061">
                  <c:v>3.9395699999999998</c:v>
                </c:pt>
                <c:pt idx="56062">
                  <c:v>4.1078060000000001</c:v>
                </c:pt>
                <c:pt idx="56063">
                  <c:v>4.083189</c:v>
                </c:pt>
                <c:pt idx="56064">
                  <c:v>4.011692</c:v>
                </c:pt>
                <c:pt idx="56065">
                  <c:v>3.829224</c:v>
                </c:pt>
                <c:pt idx="56066">
                  <c:v>3.6990210000000001</c:v>
                </c:pt>
                <c:pt idx="56067">
                  <c:v>3.657022</c:v>
                </c:pt>
                <c:pt idx="56068">
                  <c:v>3.7216909999999999</c:v>
                </c:pt>
                <c:pt idx="56069">
                  <c:v>3.771455</c:v>
                </c:pt>
                <c:pt idx="56070">
                  <c:v>3.7238060000000002</c:v>
                </c:pt>
                <c:pt idx="56071">
                  <c:v>3.7107999999999999</c:v>
                </c:pt>
                <c:pt idx="56072">
                  <c:v>3.804751</c:v>
                </c:pt>
                <c:pt idx="56073">
                  <c:v>3.8047029999999999</c:v>
                </c:pt>
                <c:pt idx="56074">
                  <c:v>3.7406350000000002</c:v>
                </c:pt>
                <c:pt idx="56075">
                  <c:v>3.7595550000000002</c:v>
                </c:pt>
                <c:pt idx="56076">
                  <c:v>3.69164</c:v>
                </c:pt>
                <c:pt idx="56077">
                  <c:v>3.6389909999999999</c:v>
                </c:pt>
                <c:pt idx="56078">
                  <c:v>3.695751</c:v>
                </c:pt>
                <c:pt idx="56079">
                  <c:v>3.6844760000000001</c:v>
                </c:pt>
                <c:pt idx="56080">
                  <c:v>3.6464439999999998</c:v>
                </c:pt>
                <c:pt idx="56081">
                  <c:v>3.6077870000000001</c:v>
                </c:pt>
                <c:pt idx="56082">
                  <c:v>3.536699</c:v>
                </c:pt>
                <c:pt idx="56083">
                  <c:v>3.6147339999999999</c:v>
                </c:pt>
                <c:pt idx="56084">
                  <c:v>3.7443610000000001</c:v>
                </c:pt>
                <c:pt idx="56085">
                  <c:v>3.7771520000000001</c:v>
                </c:pt>
                <c:pt idx="56086">
                  <c:v>3.6721910000000002</c:v>
                </c:pt>
                <c:pt idx="56087">
                  <c:v>3.7249119999999998</c:v>
                </c:pt>
                <c:pt idx="56088">
                  <c:v>3.822397</c:v>
                </c:pt>
                <c:pt idx="56089">
                  <c:v>3.707411</c:v>
                </c:pt>
                <c:pt idx="56090">
                  <c:v>3.641035</c:v>
                </c:pt>
                <c:pt idx="56091">
                  <c:v>3.7616700000000001</c:v>
                </c:pt>
                <c:pt idx="56092">
                  <c:v>3.8952149999999999</c:v>
                </c:pt>
                <c:pt idx="56093">
                  <c:v>3.895384</c:v>
                </c:pt>
                <c:pt idx="56094">
                  <c:v>3.7711899999999998</c:v>
                </c:pt>
                <c:pt idx="56095">
                  <c:v>3.684596</c:v>
                </c:pt>
                <c:pt idx="56096">
                  <c:v>3.6364909999999999</c:v>
                </c:pt>
                <c:pt idx="56097">
                  <c:v>3.607955</c:v>
                </c:pt>
                <c:pt idx="56098">
                  <c:v>3.6030030000000002</c:v>
                </c:pt>
                <c:pt idx="56099">
                  <c:v>3.569995</c:v>
                </c:pt>
                <c:pt idx="56100">
                  <c:v>3.6033870000000001</c:v>
                </c:pt>
                <c:pt idx="56101">
                  <c:v>3.6726000000000001</c:v>
                </c:pt>
                <c:pt idx="56102">
                  <c:v>3.6735370000000001</c:v>
                </c:pt>
                <c:pt idx="56103">
                  <c:v>3.667672</c:v>
                </c:pt>
                <c:pt idx="56104">
                  <c:v>3.665171</c:v>
                </c:pt>
                <c:pt idx="56105">
                  <c:v>3.660844</c:v>
                </c:pt>
                <c:pt idx="56106">
                  <c:v>3.647405</c:v>
                </c:pt>
                <c:pt idx="56107">
                  <c:v>3.6206480000000001</c:v>
                </c:pt>
                <c:pt idx="56108">
                  <c:v>3.6212490000000002</c:v>
                </c:pt>
                <c:pt idx="56109">
                  <c:v>3.6079310000000002</c:v>
                </c:pt>
                <c:pt idx="56110">
                  <c:v>3.5835300000000001</c:v>
                </c:pt>
                <c:pt idx="56111">
                  <c:v>3.55158</c:v>
                </c:pt>
                <c:pt idx="56112">
                  <c:v>3.5295109999999998</c:v>
                </c:pt>
                <c:pt idx="56113">
                  <c:v>3.5438390000000002</c:v>
                </c:pt>
                <c:pt idx="56114">
                  <c:v>3.556797</c:v>
                </c:pt>
                <c:pt idx="56115">
                  <c:v>3.624158</c:v>
                </c:pt>
                <c:pt idx="56116">
                  <c:v>3.7085409999999999</c:v>
                </c:pt>
                <c:pt idx="56117">
                  <c:v>3.7287590000000002</c:v>
                </c:pt>
                <c:pt idx="56118">
                  <c:v>3.6406260000000001</c:v>
                </c:pt>
                <c:pt idx="56119">
                  <c:v>3.59192</c:v>
                </c:pt>
                <c:pt idx="56120">
                  <c:v>3.6353610000000001</c:v>
                </c:pt>
                <c:pt idx="56121">
                  <c:v>3.581366</c:v>
                </c:pt>
                <c:pt idx="56122">
                  <c:v>3.359448</c:v>
                </c:pt>
                <c:pt idx="56123">
                  <c:v>2.987565</c:v>
                </c:pt>
                <c:pt idx="56124">
                  <c:v>2.8282240000000001</c:v>
                </c:pt>
                <c:pt idx="56125">
                  <c:v>2.9822519999999999</c:v>
                </c:pt>
                <c:pt idx="56126">
                  <c:v>3.2816290000000001</c:v>
                </c:pt>
                <c:pt idx="56127">
                  <c:v>3.6391589999999998</c:v>
                </c:pt>
                <c:pt idx="56128">
                  <c:v>3.8870900000000002</c:v>
                </c:pt>
                <c:pt idx="56129">
                  <c:v>4.1053059999999997</c:v>
                </c:pt>
                <c:pt idx="56130">
                  <c:v>4.2923410000000004</c:v>
                </c:pt>
                <c:pt idx="56131">
                  <c:v>4.087828</c:v>
                </c:pt>
                <c:pt idx="56132">
                  <c:v>3.6821920000000001</c:v>
                </c:pt>
                <c:pt idx="56133">
                  <c:v>3.4275790000000002</c:v>
                </c:pt>
                <c:pt idx="56134">
                  <c:v>3.377046</c:v>
                </c:pt>
                <c:pt idx="56135">
                  <c:v>3.454456</c:v>
                </c:pt>
                <c:pt idx="56136">
                  <c:v>3.5015999999999998</c:v>
                </c:pt>
                <c:pt idx="56137">
                  <c:v>3.5963430000000001</c:v>
                </c:pt>
                <c:pt idx="56138">
                  <c:v>3.6631999999999998</c:v>
                </c:pt>
                <c:pt idx="56139">
                  <c:v>3.7801089999999999</c:v>
                </c:pt>
                <c:pt idx="56140">
                  <c:v>3.9530090000000002</c:v>
                </c:pt>
                <c:pt idx="56141">
                  <c:v>4.0820829999999999</c:v>
                </c:pt>
                <c:pt idx="56142">
                  <c:v>3.9331990000000001</c:v>
                </c:pt>
                <c:pt idx="56143">
                  <c:v>3.6688019999999999</c:v>
                </c:pt>
                <c:pt idx="56144">
                  <c:v>3.4943390000000001</c:v>
                </c:pt>
                <c:pt idx="56145">
                  <c:v>3.473544</c:v>
                </c:pt>
                <c:pt idx="56146">
                  <c:v>3.5584549999999999</c:v>
                </c:pt>
                <c:pt idx="56147">
                  <c:v>3.664282</c:v>
                </c:pt>
                <c:pt idx="56148">
                  <c:v>3.661133</c:v>
                </c:pt>
                <c:pt idx="56149">
                  <c:v>3.626995</c:v>
                </c:pt>
                <c:pt idx="56150">
                  <c:v>3.7414040000000002</c:v>
                </c:pt>
                <c:pt idx="56151">
                  <c:v>3.8807909999999999</c:v>
                </c:pt>
                <c:pt idx="56152">
                  <c:v>3.840379</c:v>
                </c:pt>
                <c:pt idx="56153">
                  <c:v>3.7539769999999999</c:v>
                </c:pt>
                <c:pt idx="56154">
                  <c:v>3.7005349999999999</c:v>
                </c:pt>
                <c:pt idx="56155">
                  <c:v>3.6580550000000001</c:v>
                </c:pt>
                <c:pt idx="56156">
                  <c:v>3.6623830000000002</c:v>
                </c:pt>
                <c:pt idx="56157">
                  <c:v>3.6522860000000001</c:v>
                </c:pt>
                <c:pt idx="56158">
                  <c:v>3.6381260000000002</c:v>
                </c:pt>
                <c:pt idx="56159">
                  <c:v>3.6492089999999999</c:v>
                </c:pt>
                <c:pt idx="56160">
                  <c:v>3.706906</c:v>
                </c:pt>
                <c:pt idx="56161">
                  <c:v>3.7531119999999998</c:v>
                </c:pt>
                <c:pt idx="56162">
                  <c:v>3.7778740000000002</c:v>
                </c:pt>
                <c:pt idx="56163">
                  <c:v>3.7365240000000002</c:v>
                </c:pt>
                <c:pt idx="56164">
                  <c:v>3.6932269999999998</c:v>
                </c:pt>
                <c:pt idx="56165">
                  <c:v>3.6732010000000002</c:v>
                </c:pt>
                <c:pt idx="56166">
                  <c:v>3.6444489999999998</c:v>
                </c:pt>
                <c:pt idx="56167">
                  <c:v>3.6506029999999998</c:v>
                </c:pt>
                <c:pt idx="56168">
                  <c:v>3.6827209999999999</c:v>
                </c:pt>
                <c:pt idx="56169">
                  <c:v>3.6594980000000001</c:v>
                </c:pt>
                <c:pt idx="56170">
                  <c:v>3.5912229999999998</c:v>
                </c:pt>
                <c:pt idx="56171">
                  <c:v>3.5173220000000001</c:v>
                </c:pt>
                <c:pt idx="56172">
                  <c:v>3.5109509999999999</c:v>
                </c:pt>
                <c:pt idx="56173">
                  <c:v>3.5236450000000001</c:v>
                </c:pt>
                <c:pt idx="56174">
                  <c:v>3.5645380000000002</c:v>
                </c:pt>
                <c:pt idx="56175">
                  <c:v>3.6573579999999999</c:v>
                </c:pt>
                <c:pt idx="56176">
                  <c:v>3.7660459999999998</c:v>
                </c:pt>
                <c:pt idx="56177">
                  <c:v>3.8237190000000001</c:v>
                </c:pt>
                <c:pt idx="56178">
                  <c:v>3.8175889999999999</c:v>
                </c:pt>
                <c:pt idx="56179">
                  <c:v>3.7752050000000001</c:v>
                </c:pt>
                <c:pt idx="56180">
                  <c:v>3.6705570000000001</c:v>
                </c:pt>
                <c:pt idx="56181">
                  <c:v>3.5916800000000002</c:v>
                </c:pt>
                <c:pt idx="56182">
                  <c:v>3.5655950000000001</c:v>
                </c:pt>
                <c:pt idx="56183">
                  <c:v>3.60995</c:v>
                </c:pt>
                <c:pt idx="56184">
                  <c:v>3.6921930000000001</c:v>
                </c:pt>
                <c:pt idx="56185">
                  <c:v>3.7240470000000001</c:v>
                </c:pt>
                <c:pt idx="56186">
                  <c:v>3.591631</c:v>
                </c:pt>
                <c:pt idx="56187">
                  <c:v>3.282734</c:v>
                </c:pt>
                <c:pt idx="56188">
                  <c:v>3.0054989999999999</c:v>
                </c:pt>
                <c:pt idx="56189">
                  <c:v>2.9951370000000002</c:v>
                </c:pt>
                <c:pt idx="56190">
                  <c:v>3.1238990000000002</c:v>
                </c:pt>
                <c:pt idx="56191">
                  <c:v>3.3337970000000001</c:v>
                </c:pt>
                <c:pt idx="56192">
                  <c:v>3.6335579999999998</c:v>
                </c:pt>
                <c:pt idx="56193">
                  <c:v>3.8409800000000001</c:v>
                </c:pt>
                <c:pt idx="56194">
                  <c:v>4.0841260000000004</c:v>
                </c:pt>
                <c:pt idx="56195">
                  <c:v>4.1692530000000003</c:v>
                </c:pt>
                <c:pt idx="56196">
                  <c:v>3.9745010000000001</c:v>
                </c:pt>
                <c:pt idx="56197">
                  <c:v>3.9040859999999999</c:v>
                </c:pt>
                <c:pt idx="56198">
                  <c:v>3.9024269999999999</c:v>
                </c:pt>
                <c:pt idx="56199">
                  <c:v>3.8352580000000001</c:v>
                </c:pt>
                <c:pt idx="56200">
                  <c:v>3.6995979999999999</c:v>
                </c:pt>
                <c:pt idx="56201">
                  <c:v>3.546964</c:v>
                </c:pt>
                <c:pt idx="56202">
                  <c:v>3.4117839999999999</c:v>
                </c:pt>
                <c:pt idx="56203">
                  <c:v>3.4876559999999999</c:v>
                </c:pt>
                <c:pt idx="56204">
                  <c:v>3.6427659999999999</c:v>
                </c:pt>
                <c:pt idx="56205">
                  <c:v>3.6621419999999998</c:v>
                </c:pt>
                <c:pt idx="56206">
                  <c:v>3.4896759999999998</c:v>
                </c:pt>
                <c:pt idx="56207">
                  <c:v>3.3178100000000001</c:v>
                </c:pt>
                <c:pt idx="56208">
                  <c:v>3.3046350000000002</c:v>
                </c:pt>
                <c:pt idx="56209">
                  <c:v>3.388849</c:v>
                </c:pt>
                <c:pt idx="56210">
                  <c:v>3.413443</c:v>
                </c:pt>
                <c:pt idx="56211">
                  <c:v>3.3902920000000001</c:v>
                </c:pt>
                <c:pt idx="56212">
                  <c:v>3.4898440000000002</c:v>
                </c:pt>
                <c:pt idx="56213">
                  <c:v>3.6707010000000002</c:v>
                </c:pt>
                <c:pt idx="56214">
                  <c:v>3.887162</c:v>
                </c:pt>
                <c:pt idx="56215">
                  <c:v>4.0860729999999998</c:v>
                </c:pt>
                <c:pt idx="56216">
                  <c:v>4.1220860000000004</c:v>
                </c:pt>
                <c:pt idx="56217">
                  <c:v>4.0415020000000004</c:v>
                </c:pt>
                <c:pt idx="56218">
                  <c:v>3.8704299999999998</c:v>
                </c:pt>
                <c:pt idx="56219">
                  <c:v>3.7377259999999999</c:v>
                </c:pt>
                <c:pt idx="56220">
                  <c:v>3.674283</c:v>
                </c:pt>
                <c:pt idx="56221">
                  <c:v>3.3487740000000001</c:v>
                </c:pt>
                <c:pt idx="56222">
                  <c:v>2.9766020000000002</c:v>
                </c:pt>
                <c:pt idx="56223">
                  <c:v>3.023962</c:v>
                </c:pt>
                <c:pt idx="56224">
                  <c:v>3.3332440000000001</c:v>
                </c:pt>
                <c:pt idx="56225">
                  <c:v>3.608724</c:v>
                </c:pt>
                <c:pt idx="56226">
                  <c:v>3.672215</c:v>
                </c:pt>
                <c:pt idx="56227">
                  <c:v>3.6933229999999999</c:v>
                </c:pt>
                <c:pt idx="56228">
                  <c:v>3.9807999999999999</c:v>
                </c:pt>
                <c:pt idx="56229">
                  <c:v>4.1495889999999997</c:v>
                </c:pt>
                <c:pt idx="56230">
                  <c:v>3.9855119999999999</c:v>
                </c:pt>
                <c:pt idx="56231">
                  <c:v>3.8902869999999998</c:v>
                </c:pt>
                <c:pt idx="56232">
                  <c:v>3.9916900000000002</c:v>
                </c:pt>
                <c:pt idx="56233">
                  <c:v>3.956807</c:v>
                </c:pt>
                <c:pt idx="56234">
                  <c:v>3.7773210000000002</c:v>
                </c:pt>
                <c:pt idx="56235">
                  <c:v>3.7359230000000001</c:v>
                </c:pt>
                <c:pt idx="56236">
                  <c:v>3.6922410000000001</c:v>
                </c:pt>
                <c:pt idx="56237">
                  <c:v>3.6371880000000001</c:v>
                </c:pt>
                <c:pt idx="56238">
                  <c:v>3.5951170000000001</c:v>
                </c:pt>
                <c:pt idx="56239">
                  <c:v>3.5240049999999998</c:v>
                </c:pt>
                <c:pt idx="56240">
                  <c:v>3.4602499999999998</c:v>
                </c:pt>
                <c:pt idx="56241">
                  <c:v>3.3979370000000002</c:v>
                </c:pt>
                <c:pt idx="56242">
                  <c:v>3.4142600000000001</c:v>
                </c:pt>
                <c:pt idx="56243">
                  <c:v>3.4965030000000001</c:v>
                </c:pt>
                <c:pt idx="56244">
                  <c:v>3.5764860000000001</c:v>
                </c:pt>
                <c:pt idx="56245">
                  <c:v>3.710969</c:v>
                </c:pt>
                <c:pt idx="56246">
                  <c:v>3.7464770000000001</c:v>
                </c:pt>
                <c:pt idx="56247">
                  <c:v>3.7134209999999999</c:v>
                </c:pt>
                <c:pt idx="56248">
                  <c:v>3.7632330000000001</c:v>
                </c:pt>
                <c:pt idx="56249">
                  <c:v>3.8044859999999998</c:v>
                </c:pt>
                <c:pt idx="56250">
                  <c:v>3.7908550000000001</c:v>
                </c:pt>
                <c:pt idx="56251">
                  <c:v>3.7310189999999999</c:v>
                </c:pt>
                <c:pt idx="56252">
                  <c:v>3.6696430000000002</c:v>
                </c:pt>
                <c:pt idx="56253">
                  <c:v>3.5833370000000002</c:v>
                </c:pt>
                <c:pt idx="56254">
                  <c:v>3.5047969999999999</c:v>
                </c:pt>
                <c:pt idx="56255">
                  <c:v>3.5224190000000002</c:v>
                </c:pt>
                <c:pt idx="56256">
                  <c:v>3.6029059999999999</c:v>
                </c:pt>
                <c:pt idx="56257">
                  <c:v>3.6077629999999998</c:v>
                </c:pt>
                <c:pt idx="56258">
                  <c:v>3.600743</c:v>
                </c:pt>
                <c:pt idx="56259">
                  <c:v>3.601728</c:v>
                </c:pt>
                <c:pt idx="56260">
                  <c:v>3.5599219999999998</c:v>
                </c:pt>
                <c:pt idx="56261">
                  <c:v>3.5150139999999999</c:v>
                </c:pt>
                <c:pt idx="56262">
                  <c:v>3.5809329999999999</c:v>
                </c:pt>
                <c:pt idx="56263">
                  <c:v>3.6270910000000001</c:v>
                </c:pt>
                <c:pt idx="56264">
                  <c:v>3.63964</c:v>
                </c:pt>
                <c:pt idx="56265">
                  <c:v>3.6546660000000002</c:v>
                </c:pt>
                <c:pt idx="56266">
                  <c:v>3.6169220000000002</c:v>
                </c:pt>
                <c:pt idx="56267">
                  <c:v>3.521385</c:v>
                </c:pt>
                <c:pt idx="56268">
                  <c:v>3.4761649999999999</c:v>
                </c:pt>
                <c:pt idx="56269">
                  <c:v>3.5026570000000001</c:v>
                </c:pt>
                <c:pt idx="56270">
                  <c:v>3.503282</c:v>
                </c:pt>
                <c:pt idx="56271">
                  <c:v>3.3966630000000002</c:v>
                </c:pt>
                <c:pt idx="56272">
                  <c:v>3.3728859999999998</c:v>
                </c:pt>
                <c:pt idx="56273">
                  <c:v>3.4817900000000002</c:v>
                </c:pt>
                <c:pt idx="56274">
                  <c:v>3.541363</c:v>
                </c:pt>
                <c:pt idx="56275">
                  <c:v>3.5403530000000001</c:v>
                </c:pt>
                <c:pt idx="56276">
                  <c:v>3.6131959999999999</c:v>
                </c:pt>
                <c:pt idx="56277">
                  <c:v>3.8694199999999999</c:v>
                </c:pt>
                <c:pt idx="56278">
                  <c:v>4.0580660000000002</c:v>
                </c:pt>
                <c:pt idx="56279">
                  <c:v>3.9498829999999998</c:v>
                </c:pt>
                <c:pt idx="56280">
                  <c:v>3.7984279999999999</c:v>
                </c:pt>
                <c:pt idx="56281">
                  <c:v>3.717508</c:v>
                </c:pt>
                <c:pt idx="56282">
                  <c:v>3.6002619999999999</c:v>
                </c:pt>
                <c:pt idx="56283">
                  <c:v>3.330743</c:v>
                </c:pt>
                <c:pt idx="56284">
                  <c:v>3.0113650000000001</c:v>
                </c:pt>
                <c:pt idx="56285">
                  <c:v>3.0068450000000002</c:v>
                </c:pt>
                <c:pt idx="56286">
                  <c:v>3.2085689999999998</c:v>
                </c:pt>
                <c:pt idx="56287">
                  <c:v>3.3151649999999999</c:v>
                </c:pt>
                <c:pt idx="56288">
                  <c:v>3.3966630000000002</c:v>
                </c:pt>
                <c:pt idx="56289">
                  <c:v>3.5594169999999998</c:v>
                </c:pt>
                <c:pt idx="56290">
                  <c:v>3.8030200000000001</c:v>
                </c:pt>
                <c:pt idx="56291">
                  <c:v>4.2398850000000001</c:v>
                </c:pt>
                <c:pt idx="56292">
                  <c:v>4.2664489999999997</c:v>
                </c:pt>
                <c:pt idx="56293">
                  <c:v>3.9718330000000002</c:v>
                </c:pt>
                <c:pt idx="56294">
                  <c:v>3.817564</c:v>
                </c:pt>
                <c:pt idx="56295">
                  <c:v>3.7674400000000001</c:v>
                </c:pt>
                <c:pt idx="56296">
                  <c:v>3.6688740000000002</c:v>
                </c:pt>
                <c:pt idx="56297">
                  <c:v>3.53355</c:v>
                </c:pt>
                <c:pt idx="56298">
                  <c:v>3.4869829999999999</c:v>
                </c:pt>
                <c:pt idx="56299">
                  <c:v>3.5072969999999999</c:v>
                </c:pt>
                <c:pt idx="56300">
                  <c:v>3.628822</c:v>
                </c:pt>
                <c:pt idx="56301">
                  <c:v>3.7315230000000001</c:v>
                </c:pt>
                <c:pt idx="56302">
                  <c:v>3.7508520000000001</c:v>
                </c:pt>
                <c:pt idx="56303">
                  <c:v>3.769603</c:v>
                </c:pt>
                <c:pt idx="56304">
                  <c:v>3.8095349999999999</c:v>
                </c:pt>
                <c:pt idx="56305">
                  <c:v>3.8194400000000002</c:v>
                </c:pt>
                <c:pt idx="56306">
                  <c:v>3.6780089999999999</c:v>
                </c:pt>
                <c:pt idx="56307">
                  <c:v>3.5580229999999999</c:v>
                </c:pt>
                <c:pt idx="56308">
                  <c:v>3.4758040000000001</c:v>
                </c:pt>
                <c:pt idx="56309">
                  <c:v>3.6181000000000001</c:v>
                </c:pt>
                <c:pt idx="56310">
                  <c:v>3.8992300000000002</c:v>
                </c:pt>
                <c:pt idx="56311">
                  <c:v>4.0340259999999999</c:v>
                </c:pt>
                <c:pt idx="56312">
                  <c:v>3.9417819999999999</c:v>
                </c:pt>
                <c:pt idx="56313">
                  <c:v>3.7258499999999999</c:v>
                </c:pt>
                <c:pt idx="56314">
                  <c:v>3.6199270000000001</c:v>
                </c:pt>
                <c:pt idx="56315">
                  <c:v>3.6162489999999998</c:v>
                </c:pt>
                <c:pt idx="56316">
                  <c:v>3.5315300000000001</c:v>
                </c:pt>
                <c:pt idx="56317">
                  <c:v>3.4978729999999998</c:v>
                </c:pt>
                <c:pt idx="56318">
                  <c:v>3.4613559999999999</c:v>
                </c:pt>
                <c:pt idx="56319">
                  <c:v>3.5103260000000001</c:v>
                </c:pt>
                <c:pt idx="56320">
                  <c:v>3.627043</c:v>
                </c:pt>
                <c:pt idx="56321">
                  <c:v>3.6330529999999999</c:v>
                </c:pt>
                <c:pt idx="56322">
                  <c:v>3.614182</c:v>
                </c:pt>
                <c:pt idx="56323">
                  <c:v>3.5918000000000001</c:v>
                </c:pt>
                <c:pt idx="56324">
                  <c:v>3.5541040000000002</c:v>
                </c:pt>
                <c:pt idx="56325">
                  <c:v>3.5966320000000001</c:v>
                </c:pt>
                <c:pt idx="56326">
                  <c:v>3.582087</c:v>
                </c:pt>
                <c:pt idx="56327">
                  <c:v>3.589299</c:v>
                </c:pt>
                <c:pt idx="56328">
                  <c:v>3.6625269999999999</c:v>
                </c:pt>
                <c:pt idx="56329">
                  <c:v>3.705559</c:v>
                </c:pt>
                <c:pt idx="56330">
                  <c:v>3.8488410000000002</c:v>
                </c:pt>
                <c:pt idx="56331">
                  <c:v>3.9428160000000001</c:v>
                </c:pt>
                <c:pt idx="56332">
                  <c:v>3.9530810000000001</c:v>
                </c:pt>
                <c:pt idx="56333">
                  <c:v>3.8804789999999998</c:v>
                </c:pt>
                <c:pt idx="56334">
                  <c:v>3.6989000000000001</c:v>
                </c:pt>
                <c:pt idx="56335">
                  <c:v>3.6067049999999998</c:v>
                </c:pt>
                <c:pt idx="56336">
                  <c:v>3.5463149999999999</c:v>
                </c:pt>
                <c:pt idx="56337">
                  <c:v>3.4548890000000001</c:v>
                </c:pt>
                <c:pt idx="56338">
                  <c:v>3.4973920000000001</c:v>
                </c:pt>
                <c:pt idx="56339">
                  <c:v>3.5013589999999999</c:v>
                </c:pt>
                <c:pt idx="56340">
                  <c:v>3.4907330000000001</c:v>
                </c:pt>
                <c:pt idx="56341">
                  <c:v>3.5248710000000001</c:v>
                </c:pt>
                <c:pt idx="56342">
                  <c:v>3.5272030000000001</c:v>
                </c:pt>
                <c:pt idx="56343">
                  <c:v>3.5473249999999998</c:v>
                </c:pt>
                <c:pt idx="56344">
                  <c:v>3.5404249999999999</c:v>
                </c:pt>
                <c:pt idx="56345">
                  <c:v>3.483088</c:v>
                </c:pt>
                <c:pt idx="56346">
                  <c:v>3.5055420000000002</c:v>
                </c:pt>
                <c:pt idx="56347">
                  <c:v>3.6094210000000002</c:v>
                </c:pt>
                <c:pt idx="56348">
                  <c:v>3.5132110000000001</c:v>
                </c:pt>
                <c:pt idx="56349">
                  <c:v>3.2330670000000001</c:v>
                </c:pt>
                <c:pt idx="56350">
                  <c:v>3.2699449999999999</c:v>
                </c:pt>
                <c:pt idx="56351">
                  <c:v>3.45912</c:v>
                </c:pt>
                <c:pt idx="56352">
                  <c:v>3.5091480000000002</c:v>
                </c:pt>
                <c:pt idx="56353">
                  <c:v>3.5072009999999998</c:v>
                </c:pt>
                <c:pt idx="56354">
                  <c:v>3.5663170000000002</c:v>
                </c:pt>
                <c:pt idx="56355">
                  <c:v>3.590309</c:v>
                </c:pt>
                <c:pt idx="56356">
                  <c:v>3.4544079999999999</c:v>
                </c:pt>
                <c:pt idx="56357">
                  <c:v>3.2751380000000001</c:v>
                </c:pt>
                <c:pt idx="56358">
                  <c:v>3.2726609999999998</c:v>
                </c:pt>
                <c:pt idx="56359">
                  <c:v>3.4801549999999999</c:v>
                </c:pt>
                <c:pt idx="56360">
                  <c:v>3.6697389999999999</c:v>
                </c:pt>
                <c:pt idx="56361">
                  <c:v>3.7119059999999999</c:v>
                </c:pt>
                <c:pt idx="56362">
                  <c:v>3.717171</c:v>
                </c:pt>
                <c:pt idx="56363">
                  <c:v>3.8151359999999999</c:v>
                </c:pt>
                <c:pt idx="56364">
                  <c:v>3.8566780000000001</c:v>
                </c:pt>
                <c:pt idx="56365">
                  <c:v>3.9012500000000001</c:v>
                </c:pt>
                <c:pt idx="56366">
                  <c:v>3.9123559999999999</c:v>
                </c:pt>
                <c:pt idx="56367">
                  <c:v>3.8593229999999998</c:v>
                </c:pt>
                <c:pt idx="56368">
                  <c:v>3.8410280000000001</c:v>
                </c:pt>
                <c:pt idx="56369">
                  <c:v>3.756526</c:v>
                </c:pt>
                <c:pt idx="56370">
                  <c:v>3.6599550000000001</c:v>
                </c:pt>
                <c:pt idx="56371">
                  <c:v>3.6057429999999999</c:v>
                </c:pt>
                <c:pt idx="56372">
                  <c:v>3.6237490000000001</c:v>
                </c:pt>
                <c:pt idx="56373">
                  <c:v>3.5041959999999999</c:v>
                </c:pt>
                <c:pt idx="56374">
                  <c:v>3.422218</c:v>
                </c:pt>
                <c:pt idx="56375">
                  <c:v>3.3462499999999999</c:v>
                </c:pt>
                <c:pt idx="56376">
                  <c:v>3.2185220000000001</c:v>
                </c:pt>
                <c:pt idx="56377">
                  <c:v>3.3293249999999999</c:v>
                </c:pt>
                <c:pt idx="56378">
                  <c:v>3.4500329999999999</c:v>
                </c:pt>
                <c:pt idx="56379">
                  <c:v>3.5289579999999998</c:v>
                </c:pt>
                <c:pt idx="56380">
                  <c:v>3.668946</c:v>
                </c:pt>
                <c:pt idx="56381">
                  <c:v>3.763137</c:v>
                </c:pt>
                <c:pt idx="56382">
                  <c:v>3.9692599999999998</c:v>
                </c:pt>
                <c:pt idx="56383">
                  <c:v>4.1139359999999998</c:v>
                </c:pt>
                <c:pt idx="56384">
                  <c:v>3.9901270000000002</c:v>
                </c:pt>
                <c:pt idx="56385">
                  <c:v>3.7980680000000002</c:v>
                </c:pt>
                <c:pt idx="56386">
                  <c:v>3.772681</c:v>
                </c:pt>
                <c:pt idx="56387">
                  <c:v>3.7880910000000001</c:v>
                </c:pt>
                <c:pt idx="56388">
                  <c:v>3.7792680000000001</c:v>
                </c:pt>
                <c:pt idx="56389">
                  <c:v>3.6859660000000001</c:v>
                </c:pt>
                <c:pt idx="56390">
                  <c:v>3.6279569999999999</c:v>
                </c:pt>
                <c:pt idx="56391">
                  <c:v>3.5941559999999999</c:v>
                </c:pt>
                <c:pt idx="56392">
                  <c:v>3.5235970000000001</c:v>
                </c:pt>
                <c:pt idx="56393">
                  <c:v>3.5470839999999999</c:v>
                </c:pt>
                <c:pt idx="56394">
                  <c:v>3.565283</c:v>
                </c:pt>
                <c:pt idx="56395">
                  <c:v>3.6490399999999998</c:v>
                </c:pt>
                <c:pt idx="56396">
                  <c:v>3.7018330000000002</c:v>
                </c:pt>
                <c:pt idx="56397">
                  <c:v>3.7055120000000001</c:v>
                </c:pt>
                <c:pt idx="56398">
                  <c:v>3.7322199999999999</c:v>
                </c:pt>
                <c:pt idx="56399">
                  <c:v>3.8216269999999999</c:v>
                </c:pt>
                <c:pt idx="56400">
                  <c:v>3.809679</c:v>
                </c:pt>
                <c:pt idx="56401">
                  <c:v>3.7006790000000001</c:v>
                </c:pt>
                <c:pt idx="56402">
                  <c:v>3.3399269999999999</c:v>
                </c:pt>
                <c:pt idx="56403">
                  <c:v>3.3021590000000001</c:v>
                </c:pt>
                <c:pt idx="56404">
                  <c:v>3.389859</c:v>
                </c:pt>
                <c:pt idx="56405">
                  <c:v>3.559104</c:v>
                </c:pt>
                <c:pt idx="56406">
                  <c:v>3.7388319999999999</c:v>
                </c:pt>
                <c:pt idx="56407">
                  <c:v>3.771935</c:v>
                </c:pt>
                <c:pt idx="56408">
                  <c:v>3.7552750000000001</c:v>
                </c:pt>
                <c:pt idx="56409">
                  <c:v>3.7731129999999999</c:v>
                </c:pt>
                <c:pt idx="56410">
                  <c:v>3.6746430000000001</c:v>
                </c:pt>
                <c:pt idx="56411">
                  <c:v>3.6016080000000001</c:v>
                </c:pt>
                <c:pt idx="56412">
                  <c:v>3.6402649999999999</c:v>
                </c:pt>
                <c:pt idx="56413">
                  <c:v>3.695535</c:v>
                </c:pt>
                <c:pt idx="56414">
                  <c:v>3.6842359999999998</c:v>
                </c:pt>
                <c:pt idx="56415">
                  <c:v>3.6820719999999998</c:v>
                </c:pt>
                <c:pt idx="56416">
                  <c:v>3.5838179999999999</c:v>
                </c:pt>
                <c:pt idx="56417">
                  <c:v>3.561725</c:v>
                </c:pt>
                <c:pt idx="56418">
                  <c:v>3.4970080000000001</c:v>
                </c:pt>
                <c:pt idx="56419">
                  <c:v>3.3995479999999998</c:v>
                </c:pt>
                <c:pt idx="56420">
                  <c:v>3.6302159999999999</c:v>
                </c:pt>
                <c:pt idx="56421">
                  <c:v>3.7581359999999999</c:v>
                </c:pt>
                <c:pt idx="56422">
                  <c:v>3.7668870000000001</c:v>
                </c:pt>
                <c:pt idx="56423">
                  <c:v>3.5656189999999999</c:v>
                </c:pt>
                <c:pt idx="56424">
                  <c:v>3.2176809999999998</c:v>
                </c:pt>
                <c:pt idx="56425">
                  <c:v>3.1180569999999999</c:v>
                </c:pt>
                <c:pt idx="56426">
                  <c:v>3.095002</c:v>
                </c:pt>
                <c:pt idx="56427">
                  <c:v>3.2082570000000001</c:v>
                </c:pt>
                <c:pt idx="56428">
                  <c:v>3.4327239999999999</c:v>
                </c:pt>
                <c:pt idx="56429">
                  <c:v>3.525712</c:v>
                </c:pt>
                <c:pt idx="56430">
                  <c:v>3.6990210000000001</c:v>
                </c:pt>
                <c:pt idx="56431">
                  <c:v>3.8179249999999998</c:v>
                </c:pt>
                <c:pt idx="56432">
                  <c:v>3.8094389999999998</c:v>
                </c:pt>
                <c:pt idx="56433">
                  <c:v>3.8162180000000001</c:v>
                </c:pt>
                <c:pt idx="56434">
                  <c:v>3.8448509999999998</c:v>
                </c:pt>
                <c:pt idx="56435">
                  <c:v>3.8466779999999998</c:v>
                </c:pt>
                <c:pt idx="56436">
                  <c:v>3.8202569999999998</c:v>
                </c:pt>
                <c:pt idx="56437">
                  <c:v>3.684428</c:v>
                </c:pt>
                <c:pt idx="56438">
                  <c:v>3.577375</c:v>
                </c:pt>
                <c:pt idx="56439">
                  <c:v>3.5625179999999999</c:v>
                </c:pt>
                <c:pt idx="56440">
                  <c:v>3.5548250000000001</c:v>
                </c:pt>
                <c:pt idx="56441">
                  <c:v>3.5097010000000002</c:v>
                </c:pt>
                <c:pt idx="56442">
                  <c:v>3.5363380000000002</c:v>
                </c:pt>
                <c:pt idx="56443">
                  <c:v>3.543526</c:v>
                </c:pt>
                <c:pt idx="56444">
                  <c:v>3.489627</c:v>
                </c:pt>
                <c:pt idx="56445">
                  <c:v>3.450177</c:v>
                </c:pt>
                <c:pt idx="56446">
                  <c:v>3.5276360000000002</c:v>
                </c:pt>
                <c:pt idx="56447">
                  <c:v>3.6876250000000002</c:v>
                </c:pt>
                <c:pt idx="56448">
                  <c:v>3.760348</c:v>
                </c:pt>
                <c:pt idx="56449">
                  <c:v>3.825113</c:v>
                </c:pt>
                <c:pt idx="56450">
                  <c:v>3.8722089999999998</c:v>
                </c:pt>
                <c:pt idx="56451">
                  <c:v>3.9337279999999999</c:v>
                </c:pt>
                <c:pt idx="56452">
                  <c:v>3.863578</c:v>
                </c:pt>
                <c:pt idx="56453">
                  <c:v>3.7115939999999998</c:v>
                </c:pt>
                <c:pt idx="56454">
                  <c:v>3.6532469999999999</c:v>
                </c:pt>
                <c:pt idx="56455">
                  <c:v>3.6365630000000002</c:v>
                </c:pt>
                <c:pt idx="56456">
                  <c:v>3.603075</c:v>
                </c:pt>
                <c:pt idx="56457">
                  <c:v>3.4869349999999999</c:v>
                </c:pt>
                <c:pt idx="56458">
                  <c:v>3.4417149999999999</c:v>
                </c:pt>
                <c:pt idx="56459">
                  <c:v>3.4905409999999999</c:v>
                </c:pt>
                <c:pt idx="56460">
                  <c:v>3.5049890000000001</c:v>
                </c:pt>
                <c:pt idx="56461">
                  <c:v>3.549849</c:v>
                </c:pt>
                <c:pt idx="56462">
                  <c:v>3.6460349999999999</c:v>
                </c:pt>
                <c:pt idx="56463">
                  <c:v>3.7400340000000001</c:v>
                </c:pt>
                <c:pt idx="56464">
                  <c:v>3.8753579999999999</c:v>
                </c:pt>
                <c:pt idx="56465">
                  <c:v>3.8529520000000002</c:v>
                </c:pt>
                <c:pt idx="56466">
                  <c:v>3.6416840000000001</c:v>
                </c:pt>
                <c:pt idx="56467">
                  <c:v>3.569442</c:v>
                </c:pt>
                <c:pt idx="56468">
                  <c:v>3.5543930000000001</c:v>
                </c:pt>
                <c:pt idx="56469">
                  <c:v>3.5711490000000001</c:v>
                </c:pt>
                <c:pt idx="56470">
                  <c:v>3.632933</c:v>
                </c:pt>
                <c:pt idx="56471">
                  <c:v>3.6292070000000001</c:v>
                </c:pt>
                <c:pt idx="56472">
                  <c:v>3.7232289999999999</c:v>
                </c:pt>
                <c:pt idx="56473">
                  <c:v>3.745371</c:v>
                </c:pt>
                <c:pt idx="56474">
                  <c:v>3.7220749999999998</c:v>
                </c:pt>
                <c:pt idx="56475">
                  <c:v>3.7119300000000002</c:v>
                </c:pt>
                <c:pt idx="56476">
                  <c:v>3.7036359999999999</c:v>
                </c:pt>
                <c:pt idx="56477">
                  <c:v>3.6687050000000001</c:v>
                </c:pt>
                <c:pt idx="56478">
                  <c:v>3.685991</c:v>
                </c:pt>
                <c:pt idx="56479">
                  <c:v>3.7807819999999999</c:v>
                </c:pt>
                <c:pt idx="56480">
                  <c:v>3.7668870000000001</c:v>
                </c:pt>
                <c:pt idx="56481">
                  <c:v>3.7293120000000002</c:v>
                </c:pt>
                <c:pt idx="56482">
                  <c:v>3.6535120000000001</c:v>
                </c:pt>
                <c:pt idx="56483">
                  <c:v>3.5572530000000002</c:v>
                </c:pt>
                <c:pt idx="56484">
                  <c:v>3.4555380000000002</c:v>
                </c:pt>
                <c:pt idx="56485">
                  <c:v>3.3611070000000001</c:v>
                </c:pt>
                <c:pt idx="56486">
                  <c:v>3.392576</c:v>
                </c:pt>
                <c:pt idx="56487">
                  <c:v>3.394571</c:v>
                </c:pt>
                <c:pt idx="56488">
                  <c:v>3.3921429999999999</c:v>
                </c:pt>
                <c:pt idx="56489">
                  <c:v>3.452172</c:v>
                </c:pt>
                <c:pt idx="56490">
                  <c:v>3.4952529999999999</c:v>
                </c:pt>
                <c:pt idx="56491">
                  <c:v>3.5209280000000001</c:v>
                </c:pt>
                <c:pt idx="56492">
                  <c:v>3.5814140000000001</c:v>
                </c:pt>
                <c:pt idx="56493">
                  <c:v>3.5426609999999998</c:v>
                </c:pt>
                <c:pt idx="56494">
                  <c:v>3.4697939999999998</c:v>
                </c:pt>
                <c:pt idx="56495">
                  <c:v>3.3632939999999998</c:v>
                </c:pt>
                <c:pt idx="56496">
                  <c:v>3.2079680000000002</c:v>
                </c:pt>
                <c:pt idx="56497">
                  <c:v>3.217921</c:v>
                </c:pt>
                <c:pt idx="56498">
                  <c:v>3.2528280000000001</c:v>
                </c:pt>
                <c:pt idx="56499">
                  <c:v>3.09267</c:v>
                </c:pt>
                <c:pt idx="56500">
                  <c:v>3.222801</c:v>
                </c:pt>
                <c:pt idx="56501">
                  <c:v>3.4518360000000001</c:v>
                </c:pt>
                <c:pt idx="56502">
                  <c:v>3.6104069999999999</c:v>
                </c:pt>
                <c:pt idx="56503">
                  <c:v>3.7190699999999999</c:v>
                </c:pt>
                <c:pt idx="56504">
                  <c:v>3.823334</c:v>
                </c:pt>
                <c:pt idx="56505">
                  <c:v>4.0341459999999998</c:v>
                </c:pt>
                <c:pt idx="56506">
                  <c:v>4.3026790000000004</c:v>
                </c:pt>
                <c:pt idx="56507">
                  <c:v>4.2292829999999997</c:v>
                </c:pt>
                <c:pt idx="56508">
                  <c:v>3.7933080000000001</c:v>
                </c:pt>
                <c:pt idx="56509">
                  <c:v>3.585934</c:v>
                </c:pt>
                <c:pt idx="56510">
                  <c:v>3.7405629999999999</c:v>
                </c:pt>
                <c:pt idx="56511">
                  <c:v>3.8974989999999998</c:v>
                </c:pt>
                <c:pt idx="56512">
                  <c:v>4.0080619999999998</c:v>
                </c:pt>
                <c:pt idx="56513">
                  <c:v>4.0830919999999997</c:v>
                </c:pt>
                <c:pt idx="56514">
                  <c:v>4.0681149999999997</c:v>
                </c:pt>
                <c:pt idx="56515">
                  <c:v>4.0353719999999997</c:v>
                </c:pt>
                <c:pt idx="56516">
                  <c:v>3.8526639999999999</c:v>
                </c:pt>
                <c:pt idx="56517">
                  <c:v>3.6627909999999999</c:v>
                </c:pt>
                <c:pt idx="56518">
                  <c:v>3.5646580000000001</c:v>
                </c:pt>
                <c:pt idx="56519">
                  <c:v>3.4863339999999998</c:v>
                </c:pt>
                <c:pt idx="56520">
                  <c:v>3.3926959999999999</c:v>
                </c:pt>
                <c:pt idx="56521">
                  <c:v>3.3919269999999999</c:v>
                </c:pt>
                <c:pt idx="56522">
                  <c:v>3.522996</c:v>
                </c:pt>
                <c:pt idx="56523">
                  <c:v>3.5105430000000002</c:v>
                </c:pt>
                <c:pt idx="56524">
                  <c:v>3.4063270000000001</c:v>
                </c:pt>
                <c:pt idx="56525">
                  <c:v>3.3505530000000001</c:v>
                </c:pt>
                <c:pt idx="56526">
                  <c:v>3.382647</c:v>
                </c:pt>
                <c:pt idx="56527">
                  <c:v>3.4120490000000001</c:v>
                </c:pt>
                <c:pt idx="56528">
                  <c:v>3.3991150000000001</c:v>
                </c:pt>
                <c:pt idx="56529">
                  <c:v>3.426641</c:v>
                </c:pt>
                <c:pt idx="56530">
                  <c:v>3.5573260000000002</c:v>
                </c:pt>
                <c:pt idx="56531">
                  <c:v>3.713349</c:v>
                </c:pt>
                <c:pt idx="56532">
                  <c:v>3.7529439999999998</c:v>
                </c:pt>
                <c:pt idx="56533">
                  <c:v>3.7246480000000002</c:v>
                </c:pt>
                <c:pt idx="56534">
                  <c:v>3.644352</c:v>
                </c:pt>
                <c:pt idx="56535">
                  <c:v>3.546916</c:v>
                </c:pt>
                <c:pt idx="56536">
                  <c:v>3.5362179999999999</c:v>
                </c:pt>
                <c:pt idx="56537">
                  <c:v>3.6338710000000001</c:v>
                </c:pt>
                <c:pt idx="56538">
                  <c:v>3.6764709999999998</c:v>
                </c:pt>
                <c:pt idx="56539">
                  <c:v>3.7134209999999999</c:v>
                </c:pt>
                <c:pt idx="56540">
                  <c:v>3.8014570000000001</c:v>
                </c:pt>
                <c:pt idx="56541">
                  <c:v>3.7740269999999998</c:v>
                </c:pt>
                <c:pt idx="56542">
                  <c:v>3.7663340000000001</c:v>
                </c:pt>
                <c:pt idx="56543">
                  <c:v>3.7747480000000002</c:v>
                </c:pt>
                <c:pt idx="56544">
                  <c:v>3.7087569999999999</c:v>
                </c:pt>
                <c:pt idx="56545">
                  <c:v>3.671109</c:v>
                </c:pt>
                <c:pt idx="56546">
                  <c:v>3.6111759999999999</c:v>
                </c:pt>
                <c:pt idx="56547">
                  <c:v>3.5437189999999998</c:v>
                </c:pt>
                <c:pt idx="56548">
                  <c:v>3.5596580000000002</c:v>
                </c:pt>
                <c:pt idx="56549">
                  <c:v>3.5645380000000002</c:v>
                </c:pt>
                <c:pt idx="56550">
                  <c:v>3.573096</c:v>
                </c:pt>
                <c:pt idx="56551">
                  <c:v>3.5658840000000001</c:v>
                </c:pt>
                <c:pt idx="56552">
                  <c:v>3.5220579999999999</c:v>
                </c:pt>
                <c:pt idx="56553">
                  <c:v>3.530929</c:v>
                </c:pt>
                <c:pt idx="56554">
                  <c:v>3.63137</c:v>
                </c:pt>
                <c:pt idx="56555">
                  <c:v>3.7103199999999998</c:v>
                </c:pt>
                <c:pt idx="56556">
                  <c:v>3.6999580000000001</c:v>
                </c:pt>
                <c:pt idx="56557">
                  <c:v>3.6758449999999998</c:v>
                </c:pt>
                <c:pt idx="56558">
                  <c:v>3.5956700000000001</c:v>
                </c:pt>
                <c:pt idx="56559">
                  <c:v>3.2521550000000001</c:v>
                </c:pt>
                <c:pt idx="56560">
                  <c:v>3.2375859999999999</c:v>
                </c:pt>
                <c:pt idx="56561">
                  <c:v>3.2526359999999999</c:v>
                </c:pt>
                <c:pt idx="56562">
                  <c:v>3.2325620000000002</c:v>
                </c:pt>
                <c:pt idx="56563">
                  <c:v>3.249943</c:v>
                </c:pt>
                <c:pt idx="56564">
                  <c:v>3.3242039999999999</c:v>
                </c:pt>
                <c:pt idx="56565">
                  <c:v>3.4042840000000001</c:v>
                </c:pt>
                <c:pt idx="56566">
                  <c:v>3.5262889999999998</c:v>
                </c:pt>
                <c:pt idx="56567">
                  <c:v>3.587304</c:v>
                </c:pt>
                <c:pt idx="56568">
                  <c:v>3.804414</c:v>
                </c:pt>
                <c:pt idx="56569">
                  <c:v>3.6375009999999999</c:v>
                </c:pt>
                <c:pt idx="56570">
                  <c:v>3.5155910000000001</c:v>
                </c:pt>
                <c:pt idx="56571">
                  <c:v>3.392576</c:v>
                </c:pt>
                <c:pt idx="56572">
                  <c:v>3.3216320000000001</c:v>
                </c:pt>
                <c:pt idx="56573">
                  <c:v>3.4058700000000002</c:v>
                </c:pt>
                <c:pt idx="56574">
                  <c:v>3.4706109999999999</c:v>
                </c:pt>
                <c:pt idx="56575">
                  <c:v>3.372814</c:v>
                </c:pt>
                <c:pt idx="56576">
                  <c:v>3.2293400000000001</c:v>
                </c:pt>
                <c:pt idx="56577">
                  <c:v>3.2385959999999998</c:v>
                </c:pt>
                <c:pt idx="56578">
                  <c:v>3.4326509999999999</c:v>
                </c:pt>
                <c:pt idx="56579">
                  <c:v>3.654954</c:v>
                </c:pt>
                <c:pt idx="56580">
                  <c:v>3.7508279999999998</c:v>
                </c:pt>
                <c:pt idx="56581">
                  <c:v>3.7924419999999999</c:v>
                </c:pt>
                <c:pt idx="56582">
                  <c:v>3.8427349999999998</c:v>
                </c:pt>
                <c:pt idx="56583">
                  <c:v>3.7362829999999998</c:v>
                </c:pt>
                <c:pt idx="56584">
                  <c:v>3.463327</c:v>
                </c:pt>
                <c:pt idx="56585">
                  <c:v>3.297784</c:v>
                </c:pt>
                <c:pt idx="56586">
                  <c:v>3.1858749999999998</c:v>
                </c:pt>
                <c:pt idx="56587">
                  <c:v>3.2390050000000001</c:v>
                </c:pt>
                <c:pt idx="56588">
                  <c:v>3.3766609999999999</c:v>
                </c:pt>
                <c:pt idx="56589">
                  <c:v>3.5098940000000001</c:v>
                </c:pt>
                <c:pt idx="56590">
                  <c:v>3.6772879999999999</c:v>
                </c:pt>
                <c:pt idx="56591">
                  <c:v>3.7853020000000002</c:v>
                </c:pt>
                <c:pt idx="56592">
                  <c:v>3.8804789999999998</c:v>
                </c:pt>
                <c:pt idx="56593">
                  <c:v>3.9087740000000002</c:v>
                </c:pt>
                <c:pt idx="56594">
                  <c:v>3.9403869999999999</c:v>
                </c:pt>
                <c:pt idx="56595">
                  <c:v>3.8805019999999999</c:v>
                </c:pt>
                <c:pt idx="56596">
                  <c:v>3.8248009999999999</c:v>
                </c:pt>
                <c:pt idx="56597">
                  <c:v>3.7449379999999999</c:v>
                </c:pt>
                <c:pt idx="56598">
                  <c:v>3.673273</c:v>
                </c:pt>
                <c:pt idx="56599">
                  <c:v>3.6409630000000002</c:v>
                </c:pt>
                <c:pt idx="56600">
                  <c:v>3.6561560000000002</c:v>
                </c:pt>
                <c:pt idx="56601">
                  <c:v>3.7012800000000001</c:v>
                </c:pt>
                <c:pt idx="56602">
                  <c:v>3.7447940000000002</c:v>
                </c:pt>
                <c:pt idx="56603">
                  <c:v>3.7527509999999999</c:v>
                </c:pt>
                <c:pt idx="56604">
                  <c:v>3.640914</c:v>
                </c:pt>
                <c:pt idx="56605">
                  <c:v>3.5410979999999999</c:v>
                </c:pt>
                <c:pt idx="56606">
                  <c:v>3.6191339999999999</c:v>
                </c:pt>
                <c:pt idx="56607">
                  <c:v>3.6987800000000002</c:v>
                </c:pt>
                <c:pt idx="56608">
                  <c:v>3.5848040000000001</c:v>
                </c:pt>
                <c:pt idx="56609">
                  <c:v>3.5222500000000001</c:v>
                </c:pt>
                <c:pt idx="56610">
                  <c:v>3.5419390000000002</c:v>
                </c:pt>
                <c:pt idx="56611">
                  <c:v>3.621658</c:v>
                </c:pt>
                <c:pt idx="56612">
                  <c:v>3.6142539999999999</c:v>
                </c:pt>
                <c:pt idx="56613">
                  <c:v>3.5569410000000001</c:v>
                </c:pt>
                <c:pt idx="56614">
                  <c:v>3.613893</c:v>
                </c:pt>
                <c:pt idx="56615">
                  <c:v>3.640987</c:v>
                </c:pt>
                <c:pt idx="56616">
                  <c:v>3.635265</c:v>
                </c:pt>
                <c:pt idx="56617">
                  <c:v>3.8142469999999999</c:v>
                </c:pt>
                <c:pt idx="56618">
                  <c:v>4.0167400000000004</c:v>
                </c:pt>
                <c:pt idx="56619">
                  <c:v>4.130452</c:v>
                </c:pt>
                <c:pt idx="56620">
                  <c:v>4.0738120000000002</c:v>
                </c:pt>
                <c:pt idx="56621">
                  <c:v>3.788764</c:v>
                </c:pt>
                <c:pt idx="56622">
                  <c:v>3.5639129999999999</c:v>
                </c:pt>
                <c:pt idx="56623">
                  <c:v>3.4459460000000002</c:v>
                </c:pt>
                <c:pt idx="56624">
                  <c:v>3.3613710000000001</c:v>
                </c:pt>
                <c:pt idx="56625">
                  <c:v>3.392576</c:v>
                </c:pt>
                <c:pt idx="56626">
                  <c:v>3.4404400000000002</c:v>
                </c:pt>
                <c:pt idx="56627">
                  <c:v>3.507009</c:v>
                </c:pt>
                <c:pt idx="56628">
                  <c:v>3.5721099999999999</c:v>
                </c:pt>
                <c:pt idx="56629">
                  <c:v>3.5263610000000001</c:v>
                </c:pt>
                <c:pt idx="56630">
                  <c:v>3.4313530000000001</c:v>
                </c:pt>
                <c:pt idx="56631">
                  <c:v>3.397624</c:v>
                </c:pt>
                <c:pt idx="56632">
                  <c:v>3.4281320000000002</c:v>
                </c:pt>
                <c:pt idx="56633">
                  <c:v>3.3907729999999998</c:v>
                </c:pt>
                <c:pt idx="56634">
                  <c:v>3.3488220000000002</c:v>
                </c:pt>
                <c:pt idx="56635">
                  <c:v>3.4035859999999998</c:v>
                </c:pt>
                <c:pt idx="56636">
                  <c:v>3.5560990000000001</c:v>
                </c:pt>
                <c:pt idx="56637">
                  <c:v>3.651805</c:v>
                </c:pt>
                <c:pt idx="56638">
                  <c:v>3.6011510000000002</c:v>
                </c:pt>
                <c:pt idx="56639">
                  <c:v>3.5612200000000001</c:v>
                </c:pt>
                <c:pt idx="56640">
                  <c:v>3.5717020000000002</c:v>
                </c:pt>
                <c:pt idx="56641">
                  <c:v>3.6479339999999998</c:v>
                </c:pt>
                <c:pt idx="56642">
                  <c:v>3.5486710000000001</c:v>
                </c:pt>
                <c:pt idx="56643">
                  <c:v>3.3211270000000002</c:v>
                </c:pt>
                <c:pt idx="56644">
                  <c:v>3.1611859999999998</c:v>
                </c:pt>
                <c:pt idx="56645">
                  <c:v>3.1898659999999999</c:v>
                </c:pt>
                <c:pt idx="56646">
                  <c:v>3.2760509999999998</c:v>
                </c:pt>
                <c:pt idx="56647">
                  <c:v>3.3246609999999999</c:v>
                </c:pt>
                <c:pt idx="56648">
                  <c:v>3.4006769999999999</c:v>
                </c:pt>
                <c:pt idx="56649">
                  <c:v>3.5997569999999999</c:v>
                </c:pt>
                <c:pt idx="56650">
                  <c:v>3.8764880000000002</c:v>
                </c:pt>
                <c:pt idx="56651">
                  <c:v>3.8136459999999999</c:v>
                </c:pt>
                <c:pt idx="56652">
                  <c:v>3.6800769999999998</c:v>
                </c:pt>
                <c:pt idx="56653">
                  <c:v>3.6331730000000002</c:v>
                </c:pt>
                <c:pt idx="56654">
                  <c:v>3.7064249999999999</c:v>
                </c:pt>
                <c:pt idx="56655">
                  <c:v>3.7741709999999999</c:v>
                </c:pt>
                <c:pt idx="56656">
                  <c:v>3.7363559999999998</c:v>
                </c:pt>
                <c:pt idx="56657">
                  <c:v>3.74037</c:v>
                </c:pt>
                <c:pt idx="56658">
                  <c:v>3.9349780000000001</c:v>
                </c:pt>
                <c:pt idx="56659">
                  <c:v>3.9143520000000001</c:v>
                </c:pt>
                <c:pt idx="56660">
                  <c:v>3.6970489999999998</c:v>
                </c:pt>
                <c:pt idx="56661">
                  <c:v>3.639929</c:v>
                </c:pt>
                <c:pt idx="56662">
                  <c:v>3.5790099999999998</c:v>
                </c:pt>
                <c:pt idx="56663">
                  <c:v>3.506167</c:v>
                </c:pt>
                <c:pt idx="56664">
                  <c:v>3.5069119999999998</c:v>
                </c:pt>
                <c:pt idx="56665">
                  <c:v>3.5384060000000002</c:v>
                </c:pt>
                <c:pt idx="56666">
                  <c:v>3.5191970000000001</c:v>
                </c:pt>
                <c:pt idx="56667">
                  <c:v>3.5024410000000001</c:v>
                </c:pt>
                <c:pt idx="56668">
                  <c:v>3.5592730000000001</c:v>
                </c:pt>
                <c:pt idx="56669">
                  <c:v>3.6041810000000001</c:v>
                </c:pt>
                <c:pt idx="56670">
                  <c:v>3.558624</c:v>
                </c:pt>
                <c:pt idx="56671">
                  <c:v>3.5864389999999999</c:v>
                </c:pt>
                <c:pt idx="56672">
                  <c:v>3.6772879999999999</c:v>
                </c:pt>
                <c:pt idx="56673">
                  <c:v>3.7716229999999999</c:v>
                </c:pt>
                <c:pt idx="56674">
                  <c:v>3.8442970000000001</c:v>
                </c:pt>
                <c:pt idx="56675">
                  <c:v>3.8198720000000002</c:v>
                </c:pt>
                <c:pt idx="56676">
                  <c:v>3.757511</c:v>
                </c:pt>
                <c:pt idx="56677">
                  <c:v>3.634255</c:v>
                </c:pt>
                <c:pt idx="56678">
                  <c:v>3.5667010000000001</c:v>
                </c:pt>
                <c:pt idx="56679">
                  <c:v>3.591631</c:v>
                </c:pt>
                <c:pt idx="56680">
                  <c:v>3.6221869999999998</c:v>
                </c:pt>
                <c:pt idx="56681">
                  <c:v>3.6465879999999999</c:v>
                </c:pt>
                <c:pt idx="56682">
                  <c:v>3.6061519999999998</c:v>
                </c:pt>
                <c:pt idx="56683">
                  <c:v>3.6027140000000002</c:v>
                </c:pt>
                <c:pt idx="56684">
                  <c:v>3.652021</c:v>
                </c:pt>
                <c:pt idx="56685">
                  <c:v>3.646636</c:v>
                </c:pt>
                <c:pt idx="56686">
                  <c:v>3.56324</c:v>
                </c:pt>
                <c:pt idx="56687">
                  <c:v>3.5173220000000001</c:v>
                </c:pt>
                <c:pt idx="56688">
                  <c:v>3.5109270000000001</c:v>
                </c:pt>
                <c:pt idx="56689">
                  <c:v>3.4612599999999998</c:v>
                </c:pt>
                <c:pt idx="56690">
                  <c:v>3.5742980000000002</c:v>
                </c:pt>
                <c:pt idx="56691">
                  <c:v>3.6918799999999998</c:v>
                </c:pt>
                <c:pt idx="56692">
                  <c:v>3.72811</c:v>
                </c:pt>
                <c:pt idx="56693">
                  <c:v>3.7073390000000002</c:v>
                </c:pt>
                <c:pt idx="56694">
                  <c:v>3.722604</c:v>
                </c:pt>
                <c:pt idx="56695">
                  <c:v>3.8146070000000001</c:v>
                </c:pt>
                <c:pt idx="56696">
                  <c:v>3.7800850000000001</c:v>
                </c:pt>
                <c:pt idx="56697">
                  <c:v>3.5402089999999999</c:v>
                </c:pt>
                <c:pt idx="56698">
                  <c:v>3.3687999999999998</c:v>
                </c:pt>
                <c:pt idx="56699">
                  <c:v>3.2930000000000001</c:v>
                </c:pt>
                <c:pt idx="56700">
                  <c:v>3.2779980000000002</c:v>
                </c:pt>
                <c:pt idx="56701">
                  <c:v>3.3059099999999999</c:v>
                </c:pt>
                <c:pt idx="56702">
                  <c:v>3.3870939999999998</c:v>
                </c:pt>
                <c:pt idx="56703">
                  <c:v>3.4205589999999999</c:v>
                </c:pt>
                <c:pt idx="56704">
                  <c:v>3.4278430000000002</c:v>
                </c:pt>
                <c:pt idx="56705">
                  <c:v>3.3415379999999999</c:v>
                </c:pt>
                <c:pt idx="56706">
                  <c:v>3.3782230000000002</c:v>
                </c:pt>
                <c:pt idx="56707">
                  <c:v>3.4456329999999999</c:v>
                </c:pt>
                <c:pt idx="56708">
                  <c:v>3.489026</c:v>
                </c:pt>
                <c:pt idx="56709">
                  <c:v>3.7242630000000001</c:v>
                </c:pt>
                <c:pt idx="56710">
                  <c:v>3.9198569999999999</c:v>
                </c:pt>
                <c:pt idx="56711">
                  <c:v>3.890768</c:v>
                </c:pt>
                <c:pt idx="56712">
                  <c:v>3.5686239999999998</c:v>
                </c:pt>
                <c:pt idx="56713">
                  <c:v>3.4862139999999999</c:v>
                </c:pt>
                <c:pt idx="56714">
                  <c:v>3.4948679999999999</c:v>
                </c:pt>
                <c:pt idx="56715">
                  <c:v>3.4980899999999999</c:v>
                </c:pt>
                <c:pt idx="56716">
                  <c:v>3.528213</c:v>
                </c:pt>
                <c:pt idx="56717">
                  <c:v>3.6387510000000001</c:v>
                </c:pt>
                <c:pt idx="56718">
                  <c:v>3.6893560000000001</c:v>
                </c:pt>
                <c:pt idx="56719">
                  <c:v>3.7234219999999998</c:v>
                </c:pt>
                <c:pt idx="56720">
                  <c:v>3.684428</c:v>
                </c:pt>
                <c:pt idx="56721">
                  <c:v>3.5973769999999998</c:v>
                </c:pt>
                <c:pt idx="56722">
                  <c:v>3.5724230000000001</c:v>
                </c:pt>
                <c:pt idx="56723">
                  <c:v>3.6134599999999999</c:v>
                </c:pt>
                <c:pt idx="56724">
                  <c:v>3.680822</c:v>
                </c:pt>
                <c:pt idx="56725">
                  <c:v>3.738086</c:v>
                </c:pt>
                <c:pt idx="56726">
                  <c:v>3.662623</c:v>
                </c:pt>
                <c:pt idx="56727">
                  <c:v>3.566341</c:v>
                </c:pt>
                <c:pt idx="56728">
                  <c:v>3.5038830000000001</c:v>
                </c:pt>
                <c:pt idx="56729">
                  <c:v>3.5264090000000001</c:v>
                </c:pt>
                <c:pt idx="56730">
                  <c:v>3.5883859999999999</c:v>
                </c:pt>
                <c:pt idx="56731">
                  <c:v>3.6167060000000002</c:v>
                </c:pt>
                <c:pt idx="56732">
                  <c:v>3.5617489999999998</c:v>
                </c:pt>
                <c:pt idx="56733">
                  <c:v>3.5246300000000002</c:v>
                </c:pt>
                <c:pt idx="56734">
                  <c:v>3.5785290000000001</c:v>
                </c:pt>
                <c:pt idx="56735">
                  <c:v>3.619542</c:v>
                </c:pt>
                <c:pt idx="56736">
                  <c:v>3.6592570000000002</c:v>
                </c:pt>
                <c:pt idx="56737">
                  <c:v>3.5486710000000001</c:v>
                </c:pt>
                <c:pt idx="56738">
                  <c:v>3.3984169999999998</c:v>
                </c:pt>
                <c:pt idx="56739">
                  <c:v>3.4417390000000001</c:v>
                </c:pt>
                <c:pt idx="56740">
                  <c:v>3.5482140000000002</c:v>
                </c:pt>
                <c:pt idx="56741">
                  <c:v>3.6651950000000002</c:v>
                </c:pt>
                <c:pt idx="56742">
                  <c:v>3.7995100000000002</c:v>
                </c:pt>
                <c:pt idx="56743">
                  <c:v>3.8570869999999999</c:v>
                </c:pt>
                <c:pt idx="56744">
                  <c:v>3.7834029999999998</c:v>
                </c:pt>
                <c:pt idx="56745">
                  <c:v>3.6944050000000002</c:v>
                </c:pt>
                <c:pt idx="56746">
                  <c:v>3.582039</c:v>
                </c:pt>
                <c:pt idx="56747">
                  <c:v>3.5830489999999999</c:v>
                </c:pt>
                <c:pt idx="56748">
                  <c:v>3.5537920000000001</c:v>
                </c:pt>
                <c:pt idx="56749">
                  <c:v>3.4459460000000002</c:v>
                </c:pt>
                <c:pt idx="56750">
                  <c:v>3.384522</c:v>
                </c:pt>
                <c:pt idx="56751">
                  <c:v>3.3205979999999999</c:v>
                </c:pt>
                <c:pt idx="56752">
                  <c:v>3.3800020000000002</c:v>
                </c:pt>
                <c:pt idx="56753">
                  <c:v>3.590598</c:v>
                </c:pt>
                <c:pt idx="56754">
                  <c:v>3.6277400000000002</c:v>
                </c:pt>
                <c:pt idx="56755">
                  <c:v>3.628269</c:v>
                </c:pt>
                <c:pt idx="56756">
                  <c:v>3.8653089999999999</c:v>
                </c:pt>
                <c:pt idx="56757">
                  <c:v>3.9767130000000002</c:v>
                </c:pt>
                <c:pt idx="56758">
                  <c:v>3.815569</c:v>
                </c:pt>
                <c:pt idx="56759">
                  <c:v>3.6395439999999999</c:v>
                </c:pt>
                <c:pt idx="56760">
                  <c:v>3.6348319999999998</c:v>
                </c:pt>
                <c:pt idx="56761">
                  <c:v>3.7191670000000001</c:v>
                </c:pt>
                <c:pt idx="56762">
                  <c:v>3.7359469999999999</c:v>
                </c:pt>
                <c:pt idx="56763">
                  <c:v>3.632428</c:v>
                </c:pt>
                <c:pt idx="56764">
                  <c:v>3.5099659999999999</c:v>
                </c:pt>
                <c:pt idx="56765">
                  <c:v>3.5204469999999999</c:v>
                </c:pt>
                <c:pt idx="56766">
                  <c:v>3.6086999999999998</c:v>
                </c:pt>
                <c:pt idx="56767">
                  <c:v>3.6258170000000001</c:v>
                </c:pt>
                <c:pt idx="56768">
                  <c:v>3.5801880000000001</c:v>
                </c:pt>
                <c:pt idx="56769">
                  <c:v>3.5661960000000001</c:v>
                </c:pt>
                <c:pt idx="56770">
                  <c:v>3.5906220000000002</c:v>
                </c:pt>
                <c:pt idx="56771">
                  <c:v>3.577496</c:v>
                </c:pt>
                <c:pt idx="56772">
                  <c:v>3.5635520000000001</c:v>
                </c:pt>
                <c:pt idx="56773">
                  <c:v>3.5954540000000001</c:v>
                </c:pt>
                <c:pt idx="56774">
                  <c:v>3.5659079999999999</c:v>
                </c:pt>
                <c:pt idx="56775">
                  <c:v>3.4576289999999998</c:v>
                </c:pt>
                <c:pt idx="56776">
                  <c:v>3.3338930000000002</c:v>
                </c:pt>
                <c:pt idx="56777">
                  <c:v>3.4685920000000001</c:v>
                </c:pt>
                <c:pt idx="56778">
                  <c:v>3.713517</c:v>
                </c:pt>
                <c:pt idx="56779">
                  <c:v>3.8867530000000001</c:v>
                </c:pt>
                <c:pt idx="56780">
                  <c:v>3.8655249999999999</c:v>
                </c:pt>
                <c:pt idx="56781">
                  <c:v>3.6928899999999998</c:v>
                </c:pt>
                <c:pt idx="56782">
                  <c:v>3.6115849999999998</c:v>
                </c:pt>
                <c:pt idx="56783">
                  <c:v>3.65517</c:v>
                </c:pt>
                <c:pt idx="56784">
                  <c:v>3.7100789999999999</c:v>
                </c:pt>
                <c:pt idx="56785">
                  <c:v>3.637861</c:v>
                </c:pt>
                <c:pt idx="56786">
                  <c:v>3.1495259999999998</c:v>
                </c:pt>
                <c:pt idx="56787">
                  <c:v>2.9965320000000002</c:v>
                </c:pt>
                <c:pt idx="56788">
                  <c:v>2.8229109999999999</c:v>
                </c:pt>
                <c:pt idx="56789">
                  <c:v>2.6996790000000002</c:v>
                </c:pt>
                <c:pt idx="56790">
                  <c:v>2.9741019999999998</c:v>
                </c:pt>
                <c:pt idx="56791">
                  <c:v>3.487584</c:v>
                </c:pt>
                <c:pt idx="56792">
                  <c:v>3.7951350000000001</c:v>
                </c:pt>
                <c:pt idx="56793">
                  <c:v>3.9256030000000002</c:v>
                </c:pt>
                <c:pt idx="56794">
                  <c:v>3.989719</c:v>
                </c:pt>
                <c:pt idx="56795">
                  <c:v>4.0913380000000004</c:v>
                </c:pt>
                <c:pt idx="56796">
                  <c:v>4.1731720000000001</c:v>
                </c:pt>
                <c:pt idx="56797">
                  <c:v>4.0528009999999997</c:v>
                </c:pt>
                <c:pt idx="56798">
                  <c:v>3.8268439999999999</c:v>
                </c:pt>
                <c:pt idx="56799">
                  <c:v>3.7784019999999998</c:v>
                </c:pt>
                <c:pt idx="56800">
                  <c:v>3.771671</c:v>
                </c:pt>
                <c:pt idx="56801">
                  <c:v>3.6621899999999998</c:v>
                </c:pt>
                <c:pt idx="56802">
                  <c:v>3.5729519999999999</c:v>
                </c:pt>
                <c:pt idx="56803">
                  <c:v>3.5393189999999999</c:v>
                </c:pt>
                <c:pt idx="56804">
                  <c:v>3.5316260000000002</c:v>
                </c:pt>
                <c:pt idx="56805">
                  <c:v>3.523981</c:v>
                </c:pt>
                <c:pt idx="56806">
                  <c:v>3.4858530000000001</c:v>
                </c:pt>
                <c:pt idx="56807">
                  <c:v>3.4680629999999999</c:v>
                </c:pt>
                <c:pt idx="56808">
                  <c:v>3.44496</c:v>
                </c:pt>
                <c:pt idx="56809">
                  <c:v>3.3998599999999999</c:v>
                </c:pt>
                <c:pt idx="56810">
                  <c:v>3.4225059999999998</c:v>
                </c:pt>
                <c:pt idx="56811">
                  <c:v>3.539536</c:v>
                </c:pt>
                <c:pt idx="56812">
                  <c:v>3.6133639999999998</c:v>
                </c:pt>
                <c:pt idx="56813">
                  <c:v>3.6857980000000001</c:v>
                </c:pt>
                <c:pt idx="56814">
                  <c:v>3.7594340000000002</c:v>
                </c:pt>
                <c:pt idx="56815">
                  <c:v>3.7288070000000002</c:v>
                </c:pt>
                <c:pt idx="56816">
                  <c:v>3.7543859999999998</c:v>
                </c:pt>
                <c:pt idx="56817">
                  <c:v>3.703468</c:v>
                </c:pt>
                <c:pt idx="56818">
                  <c:v>3.6173549999999999</c:v>
                </c:pt>
                <c:pt idx="56819">
                  <c:v>3.532492</c:v>
                </c:pt>
                <c:pt idx="56820">
                  <c:v>3.5690810000000002</c:v>
                </c:pt>
                <c:pt idx="56821">
                  <c:v>3.631418</c:v>
                </c:pt>
                <c:pt idx="56822">
                  <c:v>3.5319630000000002</c:v>
                </c:pt>
                <c:pt idx="56823">
                  <c:v>3.321488</c:v>
                </c:pt>
                <c:pt idx="56824">
                  <c:v>3.2504960000000001</c:v>
                </c:pt>
                <c:pt idx="56825">
                  <c:v>3.3131699999999999</c:v>
                </c:pt>
                <c:pt idx="56826">
                  <c:v>3.422434</c:v>
                </c:pt>
                <c:pt idx="56827">
                  <c:v>3.5573739999999998</c:v>
                </c:pt>
                <c:pt idx="56828">
                  <c:v>3.655411</c:v>
                </c:pt>
                <c:pt idx="56829">
                  <c:v>3.7316199999999999</c:v>
                </c:pt>
                <c:pt idx="56830">
                  <c:v>3.8538420000000002</c:v>
                </c:pt>
                <c:pt idx="56831">
                  <c:v>3.8540100000000002</c:v>
                </c:pt>
                <c:pt idx="56832">
                  <c:v>3.742534</c:v>
                </c:pt>
                <c:pt idx="56833">
                  <c:v>3.7328209999999999</c:v>
                </c:pt>
                <c:pt idx="56834">
                  <c:v>3.8047749999999998</c:v>
                </c:pt>
                <c:pt idx="56835">
                  <c:v>3.7740269999999998</c:v>
                </c:pt>
                <c:pt idx="56836">
                  <c:v>3.720008</c:v>
                </c:pt>
                <c:pt idx="56837">
                  <c:v>3.6296629999999999</c:v>
                </c:pt>
                <c:pt idx="56838">
                  <c:v>3.487247</c:v>
                </c:pt>
                <c:pt idx="56839">
                  <c:v>3.4225780000000001</c:v>
                </c:pt>
                <c:pt idx="56840">
                  <c:v>3.4596969999999998</c:v>
                </c:pt>
                <c:pt idx="56841">
                  <c:v>3.514942</c:v>
                </c:pt>
                <c:pt idx="56842">
                  <c:v>3.5164569999999999</c:v>
                </c:pt>
                <c:pt idx="56843">
                  <c:v>3.5514600000000001</c:v>
                </c:pt>
                <c:pt idx="56844">
                  <c:v>3.572784</c:v>
                </c:pt>
                <c:pt idx="56845">
                  <c:v>3.5210720000000002</c:v>
                </c:pt>
                <c:pt idx="56846">
                  <c:v>3.4243809999999999</c:v>
                </c:pt>
                <c:pt idx="56847">
                  <c:v>3.3941379999999999</c:v>
                </c:pt>
                <c:pt idx="56848">
                  <c:v>3.4934259999999999</c:v>
                </c:pt>
                <c:pt idx="56849">
                  <c:v>3.6780810000000002</c:v>
                </c:pt>
                <c:pt idx="56850">
                  <c:v>3.7108490000000001</c:v>
                </c:pt>
                <c:pt idx="56851">
                  <c:v>3.605839</c:v>
                </c:pt>
                <c:pt idx="56852">
                  <c:v>3.4602979999999999</c:v>
                </c:pt>
                <c:pt idx="56853">
                  <c:v>3.4471479999999999</c:v>
                </c:pt>
                <c:pt idx="56854">
                  <c:v>3.489026</c:v>
                </c:pt>
                <c:pt idx="56855">
                  <c:v>3.5044840000000002</c:v>
                </c:pt>
                <c:pt idx="56856">
                  <c:v>3.5031379999999999</c:v>
                </c:pt>
                <c:pt idx="56857">
                  <c:v>3.416496</c:v>
                </c:pt>
                <c:pt idx="56858">
                  <c:v>3.2456160000000001</c:v>
                </c:pt>
                <c:pt idx="56859">
                  <c:v>3.1798649999999999</c:v>
                </c:pt>
                <c:pt idx="56860">
                  <c:v>3.1137290000000002</c:v>
                </c:pt>
                <c:pt idx="56861">
                  <c:v>3.2104689999999998</c:v>
                </c:pt>
                <c:pt idx="56862">
                  <c:v>3.3581259999999999</c:v>
                </c:pt>
                <c:pt idx="56863">
                  <c:v>3.2881200000000002</c:v>
                </c:pt>
                <c:pt idx="56864">
                  <c:v>3.36517</c:v>
                </c:pt>
                <c:pt idx="56865">
                  <c:v>3.9414940000000001</c:v>
                </c:pt>
                <c:pt idx="56866">
                  <c:v>3.9537059999999999</c:v>
                </c:pt>
                <c:pt idx="56867">
                  <c:v>3.919616</c:v>
                </c:pt>
                <c:pt idx="56868">
                  <c:v>3.9775299999999998</c:v>
                </c:pt>
                <c:pt idx="56869">
                  <c:v>3.9564469999999998</c:v>
                </c:pt>
                <c:pt idx="56870">
                  <c:v>3.801024</c:v>
                </c:pt>
                <c:pt idx="56871">
                  <c:v>3.6699310000000001</c:v>
                </c:pt>
                <c:pt idx="56872">
                  <c:v>3.6351450000000001</c:v>
                </c:pt>
                <c:pt idx="56873">
                  <c:v>3.527155</c:v>
                </c:pt>
                <c:pt idx="56874">
                  <c:v>3.4495520000000002</c:v>
                </c:pt>
                <c:pt idx="56875">
                  <c:v>3.3426429999999998</c:v>
                </c:pt>
                <c:pt idx="56876">
                  <c:v>3.4158469999999999</c:v>
                </c:pt>
                <c:pt idx="56877">
                  <c:v>3.4594559999999999</c:v>
                </c:pt>
                <c:pt idx="56878">
                  <c:v>3.4219050000000002</c:v>
                </c:pt>
                <c:pt idx="56879">
                  <c:v>3.4649860000000001</c:v>
                </c:pt>
                <c:pt idx="56880">
                  <c:v>3.546748</c:v>
                </c:pt>
                <c:pt idx="56881">
                  <c:v>3.696977</c:v>
                </c:pt>
                <c:pt idx="56882">
                  <c:v>3.88733</c:v>
                </c:pt>
                <c:pt idx="56883">
                  <c:v>3.8936289999999998</c:v>
                </c:pt>
                <c:pt idx="56884">
                  <c:v>3.6865190000000001</c:v>
                </c:pt>
                <c:pt idx="56885">
                  <c:v>3.4047399999999999</c:v>
                </c:pt>
                <c:pt idx="56886">
                  <c:v>3.2079439999999999</c:v>
                </c:pt>
                <c:pt idx="56887">
                  <c:v>3.1631330000000002</c:v>
                </c:pt>
                <c:pt idx="56888">
                  <c:v>3.2559290000000001</c:v>
                </c:pt>
                <c:pt idx="56889">
                  <c:v>3.4926560000000002</c:v>
                </c:pt>
                <c:pt idx="56890">
                  <c:v>3.645146</c:v>
                </c:pt>
                <c:pt idx="56891">
                  <c:v>3.6371159999999998</c:v>
                </c:pt>
                <c:pt idx="56892">
                  <c:v>3.7962159999999998</c:v>
                </c:pt>
                <c:pt idx="56893">
                  <c:v>3.96075</c:v>
                </c:pt>
                <c:pt idx="56894">
                  <c:v>3.7928989999999998</c:v>
                </c:pt>
                <c:pt idx="56895">
                  <c:v>3.564225</c:v>
                </c:pt>
                <c:pt idx="56896">
                  <c:v>3.4669089999999998</c:v>
                </c:pt>
                <c:pt idx="56897">
                  <c:v>3.478761</c:v>
                </c:pt>
                <c:pt idx="56898">
                  <c:v>3.524486</c:v>
                </c:pt>
                <c:pt idx="56899">
                  <c:v>3.5868950000000002</c:v>
                </c:pt>
                <c:pt idx="56900">
                  <c:v>3.684091</c:v>
                </c:pt>
                <c:pt idx="56901">
                  <c:v>3.7376779999999998</c:v>
                </c:pt>
                <c:pt idx="56902">
                  <c:v>3.7589779999999999</c:v>
                </c:pt>
                <c:pt idx="56903">
                  <c:v>3.7462599999999999</c:v>
                </c:pt>
                <c:pt idx="56904">
                  <c:v>3.6719029999999999</c:v>
                </c:pt>
                <c:pt idx="56905">
                  <c:v>3.626779</c:v>
                </c:pt>
                <c:pt idx="56906">
                  <c:v>3.6269710000000002</c:v>
                </c:pt>
                <c:pt idx="56907">
                  <c:v>3.6161530000000002</c:v>
                </c:pt>
                <c:pt idx="56908">
                  <c:v>3.6119460000000001</c:v>
                </c:pt>
                <c:pt idx="56909">
                  <c:v>3.596584</c:v>
                </c:pt>
                <c:pt idx="56910">
                  <c:v>3.6015839999999999</c:v>
                </c:pt>
                <c:pt idx="56911">
                  <c:v>3.6118969999999999</c:v>
                </c:pt>
                <c:pt idx="56912">
                  <c:v>3.5891549999999999</c:v>
                </c:pt>
                <c:pt idx="56913">
                  <c:v>3.5021279999999999</c:v>
                </c:pt>
                <c:pt idx="56914">
                  <c:v>3.3937780000000002</c:v>
                </c:pt>
                <c:pt idx="56915">
                  <c:v>3.384763</c:v>
                </c:pt>
                <c:pt idx="56916">
                  <c:v>3.4255110000000002</c:v>
                </c:pt>
                <c:pt idx="56917">
                  <c:v>3.502513</c:v>
                </c:pt>
                <c:pt idx="56918">
                  <c:v>3.5777600000000001</c:v>
                </c:pt>
                <c:pt idx="56919">
                  <c:v>3.5803319999999998</c:v>
                </c:pt>
                <c:pt idx="56920">
                  <c:v>3.5786500000000001</c:v>
                </c:pt>
                <c:pt idx="56921">
                  <c:v>3.5465070000000001</c:v>
                </c:pt>
                <c:pt idx="56922">
                  <c:v>3.423251</c:v>
                </c:pt>
                <c:pt idx="56923">
                  <c:v>3.320935</c:v>
                </c:pt>
                <c:pt idx="56924">
                  <c:v>3.455057</c:v>
                </c:pt>
                <c:pt idx="56925">
                  <c:v>3.4098850000000001</c:v>
                </c:pt>
                <c:pt idx="56926">
                  <c:v>3.2701370000000001</c:v>
                </c:pt>
                <c:pt idx="56927">
                  <c:v>3.2411919999999999</c:v>
                </c:pt>
                <c:pt idx="56928">
                  <c:v>3.238019</c:v>
                </c:pt>
                <c:pt idx="56929">
                  <c:v>3.2929279999999999</c:v>
                </c:pt>
                <c:pt idx="56930">
                  <c:v>3.4472680000000002</c:v>
                </c:pt>
                <c:pt idx="56931">
                  <c:v>3.5209519999999999</c:v>
                </c:pt>
                <c:pt idx="56932">
                  <c:v>3.5766779999999998</c:v>
                </c:pt>
                <c:pt idx="56933">
                  <c:v>3.8338399999999999</c:v>
                </c:pt>
                <c:pt idx="56934">
                  <c:v>4.0579219999999996</c:v>
                </c:pt>
                <c:pt idx="56935">
                  <c:v>3.9705819999999998</c:v>
                </c:pt>
                <c:pt idx="56936">
                  <c:v>3.6966399999999999</c:v>
                </c:pt>
                <c:pt idx="56937">
                  <c:v>3.5761970000000001</c:v>
                </c:pt>
                <c:pt idx="56938">
                  <c:v>3.5836980000000001</c:v>
                </c:pt>
                <c:pt idx="56939">
                  <c:v>3.556244</c:v>
                </c:pt>
                <c:pt idx="56940">
                  <c:v>3.5204230000000001</c:v>
                </c:pt>
                <c:pt idx="56941">
                  <c:v>3.3872390000000001</c:v>
                </c:pt>
                <c:pt idx="56942">
                  <c:v>3.3617080000000001</c:v>
                </c:pt>
                <c:pt idx="56943">
                  <c:v>3.5134270000000001</c:v>
                </c:pt>
                <c:pt idx="56944">
                  <c:v>3.5653790000000001</c:v>
                </c:pt>
                <c:pt idx="56945">
                  <c:v>3.582544</c:v>
                </c:pt>
                <c:pt idx="56946">
                  <c:v>3.7504909999999998</c:v>
                </c:pt>
                <c:pt idx="56947">
                  <c:v>3.8384559999999999</c:v>
                </c:pt>
                <c:pt idx="56948">
                  <c:v>3.850476</c:v>
                </c:pt>
                <c:pt idx="56949">
                  <c:v>3.6544729999999999</c:v>
                </c:pt>
                <c:pt idx="56950">
                  <c:v>3.4869829999999999</c:v>
                </c:pt>
                <c:pt idx="56951">
                  <c:v>3.341129</c:v>
                </c:pt>
                <c:pt idx="56952">
                  <c:v>3.3606020000000001</c:v>
                </c:pt>
                <c:pt idx="56953">
                  <c:v>3.451114</c:v>
                </c:pt>
                <c:pt idx="56954">
                  <c:v>3.4727990000000002</c:v>
                </c:pt>
                <c:pt idx="56955">
                  <c:v>3.4301029999999999</c:v>
                </c:pt>
                <c:pt idx="56956">
                  <c:v>3.4965510000000002</c:v>
                </c:pt>
                <c:pt idx="56957">
                  <c:v>3.7613099999999999</c:v>
                </c:pt>
                <c:pt idx="56958">
                  <c:v>4.0080140000000002</c:v>
                </c:pt>
                <c:pt idx="56959">
                  <c:v>3.9043030000000001</c:v>
                </c:pt>
                <c:pt idx="56960">
                  <c:v>3.6186289999999999</c:v>
                </c:pt>
                <c:pt idx="56961">
                  <c:v>3.620889</c:v>
                </c:pt>
                <c:pt idx="56962">
                  <c:v>3.6616610000000001</c:v>
                </c:pt>
                <c:pt idx="56963">
                  <c:v>3.5902609999999999</c:v>
                </c:pt>
                <c:pt idx="56964">
                  <c:v>3.5708120000000001</c:v>
                </c:pt>
                <c:pt idx="56965">
                  <c:v>3.4843630000000001</c:v>
                </c:pt>
                <c:pt idx="56966">
                  <c:v>3.3120400000000001</c:v>
                </c:pt>
                <c:pt idx="56967">
                  <c:v>3.1323129999999999</c:v>
                </c:pt>
                <c:pt idx="56968">
                  <c:v>3.107936</c:v>
                </c:pt>
                <c:pt idx="56969">
                  <c:v>3.2877589999999999</c:v>
                </c:pt>
                <c:pt idx="56970">
                  <c:v>3.4541189999999999</c:v>
                </c:pt>
                <c:pt idx="56971">
                  <c:v>3.5814859999999999</c:v>
                </c:pt>
                <c:pt idx="56972">
                  <c:v>3.7885230000000001</c:v>
                </c:pt>
                <c:pt idx="56973">
                  <c:v>4.0025810000000002</c:v>
                </c:pt>
                <c:pt idx="56974">
                  <c:v>4.0571999999999999</c:v>
                </c:pt>
                <c:pt idx="56975">
                  <c:v>3.88245</c:v>
                </c:pt>
                <c:pt idx="56976">
                  <c:v>3.8518460000000001</c:v>
                </c:pt>
                <c:pt idx="56977">
                  <c:v>3.8221080000000001</c:v>
                </c:pt>
                <c:pt idx="56978">
                  <c:v>3.7253210000000001</c:v>
                </c:pt>
                <c:pt idx="56979">
                  <c:v>3.6056469999999998</c:v>
                </c:pt>
                <c:pt idx="56980">
                  <c:v>3.5072009999999998</c:v>
                </c:pt>
                <c:pt idx="56981">
                  <c:v>3.5030420000000002</c:v>
                </c:pt>
                <c:pt idx="56982">
                  <c:v>3.5250629999999998</c:v>
                </c:pt>
                <c:pt idx="56983">
                  <c:v>3.47126</c:v>
                </c:pt>
                <c:pt idx="56984">
                  <c:v>3.3927679999999998</c:v>
                </c:pt>
                <c:pt idx="56985">
                  <c:v>3.3984420000000002</c:v>
                </c:pt>
                <c:pt idx="56986">
                  <c:v>3.4821749999999998</c:v>
                </c:pt>
                <c:pt idx="56987">
                  <c:v>3.4993639999999999</c:v>
                </c:pt>
                <c:pt idx="56988">
                  <c:v>3.5001090000000001</c:v>
                </c:pt>
                <c:pt idx="56989">
                  <c:v>3.510062</c:v>
                </c:pt>
                <c:pt idx="56990">
                  <c:v>3.5801880000000001</c:v>
                </c:pt>
                <c:pt idx="56991">
                  <c:v>3.6283889999999999</c:v>
                </c:pt>
                <c:pt idx="56992">
                  <c:v>3.5383100000000001</c:v>
                </c:pt>
                <c:pt idx="56993">
                  <c:v>3.5806450000000001</c:v>
                </c:pt>
                <c:pt idx="56994">
                  <c:v>3.6089410000000002</c:v>
                </c:pt>
                <c:pt idx="56995">
                  <c:v>3.579275</c:v>
                </c:pt>
                <c:pt idx="56996">
                  <c:v>3.5842269999999998</c:v>
                </c:pt>
                <c:pt idx="56997">
                  <c:v>3.653295</c:v>
                </c:pt>
                <c:pt idx="56998">
                  <c:v>3.5887470000000001</c:v>
                </c:pt>
                <c:pt idx="56999">
                  <c:v>3.441017</c:v>
                </c:pt>
                <c:pt idx="57000">
                  <c:v>3.4254150000000001</c:v>
                </c:pt>
                <c:pt idx="57001">
                  <c:v>3.5052059999999998</c:v>
                </c:pt>
                <c:pt idx="57002">
                  <c:v>3.564225</c:v>
                </c:pt>
                <c:pt idx="57003">
                  <c:v>3.5913909999999998</c:v>
                </c:pt>
                <c:pt idx="57004">
                  <c:v>3.5100859999999998</c:v>
                </c:pt>
                <c:pt idx="57005">
                  <c:v>3.4455849999999999</c:v>
                </c:pt>
                <c:pt idx="57006">
                  <c:v>3.4778479999999998</c:v>
                </c:pt>
                <c:pt idx="57007">
                  <c:v>3.423035</c:v>
                </c:pt>
                <c:pt idx="57008">
                  <c:v>3.4327239999999999</c:v>
                </c:pt>
                <c:pt idx="57009">
                  <c:v>3.533093</c:v>
                </c:pt>
                <c:pt idx="57010">
                  <c:v>3.5775679999999999</c:v>
                </c:pt>
                <c:pt idx="57011">
                  <c:v>3.5592250000000001</c:v>
                </c:pt>
                <c:pt idx="57012">
                  <c:v>3.6693060000000002</c:v>
                </c:pt>
                <c:pt idx="57013">
                  <c:v>3.6101670000000001</c:v>
                </c:pt>
                <c:pt idx="57014">
                  <c:v>3.4393590000000001</c:v>
                </c:pt>
                <c:pt idx="57015">
                  <c:v>3.460779</c:v>
                </c:pt>
                <c:pt idx="57016">
                  <c:v>3.4733999999999998</c:v>
                </c:pt>
                <c:pt idx="57017">
                  <c:v>3.5282360000000001</c:v>
                </c:pt>
                <c:pt idx="57018">
                  <c:v>3.6328130000000001</c:v>
                </c:pt>
                <c:pt idx="57019">
                  <c:v>3.6182919999999998</c:v>
                </c:pt>
                <c:pt idx="57020">
                  <c:v>3.5201829999999998</c:v>
                </c:pt>
                <c:pt idx="57021">
                  <c:v>3.4058459999999999</c:v>
                </c:pt>
                <c:pt idx="57022">
                  <c:v>3.3691840000000002</c:v>
                </c:pt>
                <c:pt idx="57023">
                  <c:v>3.457004</c:v>
                </c:pt>
                <c:pt idx="57024">
                  <c:v>3.5170340000000002</c:v>
                </c:pt>
                <c:pt idx="57025">
                  <c:v>3.6609880000000001</c:v>
                </c:pt>
                <c:pt idx="57026">
                  <c:v>3.82694</c:v>
                </c:pt>
                <c:pt idx="57027">
                  <c:v>3.8161459999999998</c:v>
                </c:pt>
                <c:pt idx="57028">
                  <c:v>3.7424379999999999</c:v>
                </c:pt>
                <c:pt idx="57029">
                  <c:v>3.6424289999999999</c:v>
                </c:pt>
                <c:pt idx="57030">
                  <c:v>3.5865109999999998</c:v>
                </c:pt>
                <c:pt idx="57031">
                  <c:v>3.5813419999999998</c:v>
                </c:pt>
                <c:pt idx="57032">
                  <c:v>3.5629749999999998</c:v>
                </c:pt>
                <c:pt idx="57033">
                  <c:v>3.5527340000000001</c:v>
                </c:pt>
                <c:pt idx="57034">
                  <c:v>3.6509870000000002</c:v>
                </c:pt>
                <c:pt idx="57035">
                  <c:v>3.6741389999999998</c:v>
                </c:pt>
                <c:pt idx="57036">
                  <c:v>3.6964000000000001</c:v>
                </c:pt>
                <c:pt idx="57037">
                  <c:v>3.7165699999999999</c:v>
                </c:pt>
                <c:pt idx="57038">
                  <c:v>3.5396320000000001</c:v>
                </c:pt>
                <c:pt idx="57039">
                  <c:v>3.4129139999999998</c:v>
                </c:pt>
                <c:pt idx="57040">
                  <c:v>3.3728379999999998</c:v>
                </c:pt>
                <c:pt idx="57041">
                  <c:v>3.2543669999999998</c:v>
                </c:pt>
                <c:pt idx="57042">
                  <c:v>3.1673640000000001</c:v>
                </c:pt>
                <c:pt idx="57043">
                  <c:v>3.1786629999999998</c:v>
                </c:pt>
                <c:pt idx="57044">
                  <c:v>3.1666669999999999</c:v>
                </c:pt>
                <c:pt idx="57045">
                  <c:v>3.1852740000000002</c:v>
                </c:pt>
                <c:pt idx="57046">
                  <c:v>3.3345419999999999</c:v>
                </c:pt>
                <c:pt idx="57047">
                  <c:v>3.5690810000000002</c:v>
                </c:pt>
                <c:pt idx="57048">
                  <c:v>3.741644</c:v>
                </c:pt>
                <c:pt idx="57049">
                  <c:v>3.8471099999999998</c:v>
                </c:pt>
                <c:pt idx="57050">
                  <c:v>3.8560050000000001</c:v>
                </c:pt>
                <c:pt idx="57051">
                  <c:v>3.850981</c:v>
                </c:pt>
                <c:pt idx="57052">
                  <c:v>3.8795410000000001</c:v>
                </c:pt>
                <c:pt idx="57053">
                  <c:v>3.7605400000000002</c:v>
                </c:pt>
                <c:pt idx="57054">
                  <c:v>3.634808</c:v>
                </c:pt>
                <c:pt idx="57055">
                  <c:v>3.6248559999999999</c:v>
                </c:pt>
                <c:pt idx="57056">
                  <c:v>3.6073300000000001</c:v>
                </c:pt>
                <c:pt idx="57057">
                  <c:v>3.5823040000000002</c:v>
                </c:pt>
                <c:pt idx="57058">
                  <c:v>3.5590809999999999</c:v>
                </c:pt>
                <c:pt idx="57059">
                  <c:v>3.4633750000000001</c:v>
                </c:pt>
                <c:pt idx="57060">
                  <c:v>3.3987539999999998</c:v>
                </c:pt>
                <c:pt idx="57061">
                  <c:v>3.481598</c:v>
                </c:pt>
                <c:pt idx="57062">
                  <c:v>3.5304959999999999</c:v>
                </c:pt>
                <c:pt idx="57063">
                  <c:v>3.4736400000000001</c:v>
                </c:pt>
                <c:pt idx="57064">
                  <c:v>3.4011580000000001</c:v>
                </c:pt>
                <c:pt idx="57065">
                  <c:v>3.3620679999999998</c:v>
                </c:pt>
                <c:pt idx="57066">
                  <c:v>3.3422589999999999</c:v>
                </c:pt>
                <c:pt idx="57067">
                  <c:v>3.3401190000000001</c:v>
                </c:pt>
                <c:pt idx="57068">
                  <c:v>3.4579420000000001</c:v>
                </c:pt>
                <c:pt idx="57069">
                  <c:v>3.6143019999999999</c:v>
                </c:pt>
                <c:pt idx="57070">
                  <c:v>3.7654450000000002</c:v>
                </c:pt>
                <c:pt idx="57071">
                  <c:v>3.8201130000000001</c:v>
                </c:pt>
                <c:pt idx="57072">
                  <c:v>3.6982750000000002</c:v>
                </c:pt>
                <c:pt idx="57073">
                  <c:v>3.6282450000000002</c:v>
                </c:pt>
                <c:pt idx="57074">
                  <c:v>3.667287</c:v>
                </c:pt>
                <c:pt idx="57075">
                  <c:v>3.6964000000000001</c:v>
                </c:pt>
                <c:pt idx="57076">
                  <c:v>3.6123780000000001</c:v>
                </c:pt>
                <c:pt idx="57077">
                  <c:v>3.552181</c:v>
                </c:pt>
                <c:pt idx="57078">
                  <c:v>3.5634800000000002</c:v>
                </c:pt>
                <c:pt idx="57079">
                  <c:v>3.5661719999999999</c:v>
                </c:pt>
                <c:pt idx="57080">
                  <c:v>3.4891709999999998</c:v>
                </c:pt>
                <c:pt idx="57081">
                  <c:v>3.4498160000000002</c:v>
                </c:pt>
                <c:pt idx="57082">
                  <c:v>3.5235249999999998</c:v>
                </c:pt>
                <c:pt idx="57083">
                  <c:v>3.602017</c:v>
                </c:pt>
                <c:pt idx="57084">
                  <c:v>3.7263310000000001</c:v>
                </c:pt>
                <c:pt idx="57085">
                  <c:v>3.7974670000000001</c:v>
                </c:pt>
                <c:pt idx="57086">
                  <c:v>3.767296</c:v>
                </c:pt>
                <c:pt idx="57087">
                  <c:v>3.636539</c:v>
                </c:pt>
                <c:pt idx="57088">
                  <c:v>3.3904839999999998</c:v>
                </c:pt>
                <c:pt idx="57089">
                  <c:v>3.1702729999999999</c:v>
                </c:pt>
                <c:pt idx="57090">
                  <c:v>2.9491719999999999</c:v>
                </c:pt>
                <c:pt idx="57091">
                  <c:v>2.8265889999999998</c:v>
                </c:pt>
                <c:pt idx="57092">
                  <c:v>2.8670490000000002</c:v>
                </c:pt>
                <c:pt idx="57093">
                  <c:v>3.0251399999999999</c:v>
                </c:pt>
                <c:pt idx="57094">
                  <c:v>3.2265280000000001</c:v>
                </c:pt>
                <c:pt idx="57095">
                  <c:v>3.392576</c:v>
                </c:pt>
                <c:pt idx="57096">
                  <c:v>3.6356980000000001</c:v>
                </c:pt>
                <c:pt idx="57097">
                  <c:v>4.0196249999999996</c:v>
                </c:pt>
                <c:pt idx="57098">
                  <c:v>4.1241050000000001</c:v>
                </c:pt>
                <c:pt idx="57099">
                  <c:v>3.7996300000000001</c:v>
                </c:pt>
                <c:pt idx="57100">
                  <c:v>3.4712360000000002</c:v>
                </c:pt>
                <c:pt idx="57101">
                  <c:v>3.314155</c:v>
                </c:pt>
                <c:pt idx="57102">
                  <c:v>3.3078810000000001</c:v>
                </c:pt>
                <c:pt idx="57103">
                  <c:v>3.3495910000000002</c:v>
                </c:pt>
                <c:pt idx="57104">
                  <c:v>3.3138909999999999</c:v>
                </c:pt>
                <c:pt idx="57105">
                  <c:v>3.2036889999999998</c:v>
                </c:pt>
                <c:pt idx="57106">
                  <c:v>3.195732</c:v>
                </c:pt>
                <c:pt idx="57107">
                  <c:v>3.3951720000000001</c:v>
                </c:pt>
                <c:pt idx="57108">
                  <c:v>3.773739</c:v>
                </c:pt>
                <c:pt idx="57109">
                  <c:v>3.9233189999999998</c:v>
                </c:pt>
                <c:pt idx="57110">
                  <c:v>3.8111700000000002</c:v>
                </c:pt>
                <c:pt idx="57111">
                  <c:v>3.8482400000000001</c:v>
                </c:pt>
                <c:pt idx="57112">
                  <c:v>3.943705</c:v>
                </c:pt>
                <c:pt idx="57113">
                  <c:v>3.8415569999999999</c:v>
                </c:pt>
                <c:pt idx="57114">
                  <c:v>3.6970489999999998</c:v>
                </c:pt>
                <c:pt idx="57115">
                  <c:v>3.6426940000000001</c:v>
                </c:pt>
                <c:pt idx="57116">
                  <c:v>3.5585040000000001</c:v>
                </c:pt>
                <c:pt idx="57117">
                  <c:v>3.4336370000000001</c:v>
                </c:pt>
                <c:pt idx="57118">
                  <c:v>3.383248</c:v>
                </c:pt>
                <c:pt idx="57119">
                  <c:v>3.463327</c:v>
                </c:pt>
                <c:pt idx="57120">
                  <c:v>3.5052059999999998</c:v>
                </c:pt>
                <c:pt idx="57121">
                  <c:v>3.5082589999999998</c:v>
                </c:pt>
                <c:pt idx="57122">
                  <c:v>3.478593</c:v>
                </c:pt>
                <c:pt idx="57123">
                  <c:v>3.4664999999999999</c:v>
                </c:pt>
                <c:pt idx="57124">
                  <c:v>3.733711</c:v>
                </c:pt>
                <c:pt idx="57125">
                  <c:v>3.8263630000000002</c:v>
                </c:pt>
                <c:pt idx="57126">
                  <c:v>3.6852209999999999</c:v>
                </c:pt>
                <c:pt idx="57127">
                  <c:v>3.5318909999999999</c:v>
                </c:pt>
                <c:pt idx="57128">
                  <c:v>3.4802029999999999</c:v>
                </c:pt>
                <c:pt idx="57129">
                  <c:v>3.468496</c:v>
                </c:pt>
                <c:pt idx="57130">
                  <c:v>3.468664</c:v>
                </c:pt>
                <c:pt idx="57131">
                  <c:v>3.4871750000000001</c:v>
                </c:pt>
                <c:pt idx="57132">
                  <c:v>3.4981140000000002</c:v>
                </c:pt>
                <c:pt idx="57133">
                  <c:v>3.41866</c:v>
                </c:pt>
                <c:pt idx="57134">
                  <c:v>3.399956</c:v>
                </c:pt>
                <c:pt idx="57135">
                  <c:v>3.355</c:v>
                </c:pt>
                <c:pt idx="57136">
                  <c:v>3.3110059999999999</c:v>
                </c:pt>
                <c:pt idx="57137">
                  <c:v>3.2438850000000001</c:v>
                </c:pt>
                <c:pt idx="57138">
                  <c:v>3.1939289999999998</c:v>
                </c:pt>
                <c:pt idx="57139">
                  <c:v>3.3223050000000001</c:v>
                </c:pt>
                <c:pt idx="57140">
                  <c:v>3.5364580000000001</c:v>
                </c:pt>
                <c:pt idx="57141">
                  <c:v>3.5913430000000002</c:v>
                </c:pt>
                <c:pt idx="57142">
                  <c:v>3.548575</c:v>
                </c:pt>
                <c:pt idx="57143">
                  <c:v>3.6648589999999999</c:v>
                </c:pt>
                <c:pt idx="57144">
                  <c:v>3.9973390000000002</c:v>
                </c:pt>
                <c:pt idx="57145">
                  <c:v>4.0434729999999997</c:v>
                </c:pt>
                <c:pt idx="57146">
                  <c:v>3.7676799999999999</c:v>
                </c:pt>
                <c:pt idx="57147">
                  <c:v>3.5928089999999999</c:v>
                </c:pt>
                <c:pt idx="57148">
                  <c:v>3.5374919999999999</c:v>
                </c:pt>
                <c:pt idx="57149">
                  <c:v>3.5556429999999999</c:v>
                </c:pt>
                <c:pt idx="57150">
                  <c:v>3.551796</c:v>
                </c:pt>
                <c:pt idx="57151">
                  <c:v>3.559104</c:v>
                </c:pt>
                <c:pt idx="57152">
                  <c:v>3.5621339999999999</c:v>
                </c:pt>
                <c:pt idx="57153">
                  <c:v>3.5963669999999999</c:v>
                </c:pt>
                <c:pt idx="57154">
                  <c:v>3.5909819999999999</c:v>
                </c:pt>
                <c:pt idx="57155">
                  <c:v>3.5722309999999999</c:v>
                </c:pt>
                <c:pt idx="57156">
                  <c:v>3.5754999999999999</c:v>
                </c:pt>
                <c:pt idx="57157">
                  <c:v>3.4612599999999998</c:v>
                </c:pt>
                <c:pt idx="57158">
                  <c:v>3.31067</c:v>
                </c:pt>
                <c:pt idx="57159">
                  <c:v>3.2933599999999998</c:v>
                </c:pt>
                <c:pt idx="57160">
                  <c:v>3.3415620000000001</c:v>
                </c:pt>
                <c:pt idx="57161">
                  <c:v>3.4814780000000001</c:v>
                </c:pt>
                <c:pt idx="57162">
                  <c:v>3.506408</c:v>
                </c:pt>
                <c:pt idx="57163">
                  <c:v>3.4182510000000002</c:v>
                </c:pt>
                <c:pt idx="57164">
                  <c:v>3.5268419999999998</c:v>
                </c:pt>
                <c:pt idx="57165">
                  <c:v>3.6891880000000001</c:v>
                </c:pt>
                <c:pt idx="57166">
                  <c:v>3.6775280000000001</c:v>
                </c:pt>
                <c:pt idx="57167">
                  <c:v>3.567831</c:v>
                </c:pt>
                <c:pt idx="57168">
                  <c:v>3.4022160000000001</c:v>
                </c:pt>
                <c:pt idx="57169">
                  <c:v>3.2919659999999999</c:v>
                </c:pt>
                <c:pt idx="57170">
                  <c:v>3.236456</c:v>
                </c:pt>
                <c:pt idx="57171">
                  <c:v>3.2116220000000002</c:v>
                </c:pt>
                <c:pt idx="57172">
                  <c:v>3.1901540000000002</c:v>
                </c:pt>
                <c:pt idx="57173">
                  <c:v>3.1253649999999999</c:v>
                </c:pt>
                <c:pt idx="57174">
                  <c:v>3.2206380000000001</c:v>
                </c:pt>
                <c:pt idx="57175">
                  <c:v>3.4169049999999999</c:v>
                </c:pt>
                <c:pt idx="57176">
                  <c:v>3.5703070000000001</c:v>
                </c:pt>
                <c:pt idx="57177">
                  <c:v>3.6215380000000001</c:v>
                </c:pt>
                <c:pt idx="57178">
                  <c:v>3.6161050000000001</c:v>
                </c:pt>
                <c:pt idx="57179">
                  <c:v>3.6275719999999998</c:v>
                </c:pt>
                <c:pt idx="57180">
                  <c:v>3.7406109999999999</c:v>
                </c:pt>
                <c:pt idx="57181">
                  <c:v>3.4590480000000001</c:v>
                </c:pt>
                <c:pt idx="57182">
                  <c:v>3.3721410000000001</c:v>
                </c:pt>
                <c:pt idx="57183">
                  <c:v>3.4597449999999998</c:v>
                </c:pt>
                <c:pt idx="57184">
                  <c:v>3.5189089999999998</c:v>
                </c:pt>
                <c:pt idx="57185">
                  <c:v>3.5927129999999998</c:v>
                </c:pt>
                <c:pt idx="57186">
                  <c:v>3.6684410000000001</c:v>
                </c:pt>
                <c:pt idx="57187">
                  <c:v>3.731716</c:v>
                </c:pt>
                <c:pt idx="57188">
                  <c:v>3.7297920000000002</c:v>
                </c:pt>
                <c:pt idx="57189">
                  <c:v>3.674547</c:v>
                </c:pt>
                <c:pt idx="57190">
                  <c:v>3.7446489999999999</c:v>
                </c:pt>
                <c:pt idx="57191">
                  <c:v>3.7702290000000001</c:v>
                </c:pt>
                <c:pt idx="57192">
                  <c:v>3.6967129999999999</c:v>
                </c:pt>
                <c:pt idx="57193">
                  <c:v>3.5311689999999998</c:v>
                </c:pt>
                <c:pt idx="57194">
                  <c:v>3.377599</c:v>
                </c:pt>
                <c:pt idx="57195">
                  <c:v>3.3720690000000002</c:v>
                </c:pt>
                <c:pt idx="57196">
                  <c:v>3.3440379999999998</c:v>
                </c:pt>
                <c:pt idx="57197">
                  <c:v>3.3915419999999998</c:v>
                </c:pt>
                <c:pt idx="57198">
                  <c:v>3.451908</c:v>
                </c:pt>
                <c:pt idx="57199">
                  <c:v>3.493306</c:v>
                </c:pt>
                <c:pt idx="57200">
                  <c:v>3.4712839999999998</c:v>
                </c:pt>
                <c:pt idx="57201">
                  <c:v>3.5065759999999999</c:v>
                </c:pt>
                <c:pt idx="57202">
                  <c:v>3.5129709999999998</c:v>
                </c:pt>
                <c:pt idx="57203">
                  <c:v>3.525928</c:v>
                </c:pt>
                <c:pt idx="57204">
                  <c:v>3.5258080000000001</c:v>
                </c:pt>
                <c:pt idx="57205">
                  <c:v>3.4846750000000002</c:v>
                </c:pt>
                <c:pt idx="57206">
                  <c:v>3.4772470000000002</c:v>
                </c:pt>
                <c:pt idx="57207">
                  <c:v>3.5623019999999999</c:v>
                </c:pt>
                <c:pt idx="57208">
                  <c:v>3.6321400000000001</c:v>
                </c:pt>
                <c:pt idx="57209">
                  <c:v>3.6254080000000002</c:v>
                </c:pt>
                <c:pt idx="57210">
                  <c:v>3.5768949999999999</c:v>
                </c:pt>
                <c:pt idx="57211">
                  <c:v>3.5829770000000001</c:v>
                </c:pt>
                <c:pt idx="57212">
                  <c:v>3.6294469999999999</c:v>
                </c:pt>
                <c:pt idx="57213">
                  <c:v>3.6205280000000002</c:v>
                </c:pt>
                <c:pt idx="57214">
                  <c:v>3.533814</c:v>
                </c:pt>
                <c:pt idx="57215">
                  <c:v>3.488642</c:v>
                </c:pt>
                <c:pt idx="57216">
                  <c:v>3.4519320000000002</c:v>
                </c:pt>
                <c:pt idx="57217">
                  <c:v>3.478977</c:v>
                </c:pt>
                <c:pt idx="57218">
                  <c:v>3.468375</c:v>
                </c:pt>
                <c:pt idx="57219">
                  <c:v>3.3573080000000002</c:v>
                </c:pt>
                <c:pt idx="57220">
                  <c:v>3.3331719999999998</c:v>
                </c:pt>
                <c:pt idx="57221">
                  <c:v>3.2072949999999998</c:v>
                </c:pt>
                <c:pt idx="57222">
                  <c:v>3.0855299999999999</c:v>
                </c:pt>
                <c:pt idx="57223">
                  <c:v>3.2809789999999999</c:v>
                </c:pt>
                <c:pt idx="57224">
                  <c:v>3.5099659999999999</c:v>
                </c:pt>
                <c:pt idx="57225">
                  <c:v>3.6357699999999999</c:v>
                </c:pt>
                <c:pt idx="57226">
                  <c:v>3.6082909999999999</c:v>
                </c:pt>
                <c:pt idx="57227">
                  <c:v>3.6155040000000001</c:v>
                </c:pt>
                <c:pt idx="57228">
                  <c:v>3.8426390000000001</c:v>
                </c:pt>
                <c:pt idx="57229">
                  <c:v>3.8242959999999999</c:v>
                </c:pt>
                <c:pt idx="57230">
                  <c:v>3.578986</c:v>
                </c:pt>
                <c:pt idx="57231">
                  <c:v>3.5584069999999999</c:v>
                </c:pt>
                <c:pt idx="57232">
                  <c:v>3.63089</c:v>
                </c:pt>
                <c:pt idx="57233">
                  <c:v>3.6410589999999998</c:v>
                </c:pt>
                <c:pt idx="57234">
                  <c:v>3.6131959999999999</c:v>
                </c:pt>
                <c:pt idx="57235">
                  <c:v>3.5822319999999999</c:v>
                </c:pt>
                <c:pt idx="57236">
                  <c:v>3.5419160000000001</c:v>
                </c:pt>
                <c:pt idx="57237">
                  <c:v>3.460947</c:v>
                </c:pt>
                <c:pt idx="57238">
                  <c:v>3.3285800000000001</c:v>
                </c:pt>
                <c:pt idx="57239">
                  <c:v>3.2101799999999998</c:v>
                </c:pt>
                <c:pt idx="57240">
                  <c:v>3.1457269999999999</c:v>
                </c:pt>
                <c:pt idx="57241">
                  <c:v>3.0835340000000002</c:v>
                </c:pt>
                <c:pt idx="57242">
                  <c:v>3.0907469999999999</c:v>
                </c:pt>
                <c:pt idx="57243">
                  <c:v>3.245568</c:v>
                </c:pt>
                <c:pt idx="57244">
                  <c:v>3.3960129999999999</c:v>
                </c:pt>
                <c:pt idx="57245">
                  <c:v>3.5625900000000001</c:v>
                </c:pt>
                <c:pt idx="57246">
                  <c:v>3.7647469999999998</c:v>
                </c:pt>
                <c:pt idx="57247">
                  <c:v>3.8022019999999999</c:v>
                </c:pt>
                <c:pt idx="57248">
                  <c:v>3.72234</c:v>
                </c:pt>
                <c:pt idx="57249">
                  <c:v>3.7775370000000001</c:v>
                </c:pt>
                <c:pt idx="57250">
                  <c:v>3.798092</c:v>
                </c:pt>
                <c:pt idx="57251">
                  <c:v>3.688202</c:v>
                </c:pt>
                <c:pt idx="57252">
                  <c:v>3.617667</c:v>
                </c:pt>
                <c:pt idx="57253">
                  <c:v>3.5802839999999998</c:v>
                </c:pt>
                <c:pt idx="57254">
                  <c:v>3.3805070000000002</c:v>
                </c:pt>
                <c:pt idx="57255">
                  <c:v>3.0890879999999998</c:v>
                </c:pt>
                <c:pt idx="57256">
                  <c:v>3.0107400000000002</c:v>
                </c:pt>
                <c:pt idx="57257">
                  <c:v>3.0606960000000001</c:v>
                </c:pt>
                <c:pt idx="57258">
                  <c:v>3.1686139999999998</c:v>
                </c:pt>
                <c:pt idx="57259">
                  <c:v>3.1473140000000002</c:v>
                </c:pt>
                <c:pt idx="57260">
                  <c:v>3.1644549999999998</c:v>
                </c:pt>
                <c:pt idx="57261">
                  <c:v>3.5007820000000001</c:v>
                </c:pt>
                <c:pt idx="57262">
                  <c:v>3.9216600000000001</c:v>
                </c:pt>
                <c:pt idx="57263">
                  <c:v>4.0564790000000004</c:v>
                </c:pt>
                <c:pt idx="57264">
                  <c:v>3.7965529999999998</c:v>
                </c:pt>
                <c:pt idx="57265">
                  <c:v>3.6545459999999999</c:v>
                </c:pt>
                <c:pt idx="57266">
                  <c:v>3.7883789999999999</c:v>
                </c:pt>
                <c:pt idx="57267">
                  <c:v>3.945316</c:v>
                </c:pt>
                <c:pt idx="57268">
                  <c:v>3.7446489999999999</c:v>
                </c:pt>
                <c:pt idx="57269">
                  <c:v>3.5171060000000001</c:v>
                </c:pt>
                <c:pt idx="57270">
                  <c:v>3.4522680000000001</c:v>
                </c:pt>
                <c:pt idx="57271">
                  <c:v>3.4813809999999998</c:v>
                </c:pt>
                <c:pt idx="57272">
                  <c:v>3.4587110000000001</c:v>
                </c:pt>
                <c:pt idx="57273">
                  <c:v>3.3362729999999998</c:v>
                </c:pt>
                <c:pt idx="57274">
                  <c:v>3.2364799999999998</c:v>
                </c:pt>
                <c:pt idx="57275">
                  <c:v>3.1215670000000002</c:v>
                </c:pt>
                <c:pt idx="57276">
                  <c:v>3.1766920000000001</c:v>
                </c:pt>
                <c:pt idx="57277">
                  <c:v>3.441907</c:v>
                </c:pt>
                <c:pt idx="57278">
                  <c:v>3.7567900000000001</c:v>
                </c:pt>
                <c:pt idx="57279">
                  <c:v>3.8667029999999998</c:v>
                </c:pt>
                <c:pt idx="57280">
                  <c:v>3.8924989999999999</c:v>
                </c:pt>
                <c:pt idx="57281">
                  <c:v>3.9934210000000001</c:v>
                </c:pt>
                <c:pt idx="57282">
                  <c:v>3.970342</c:v>
                </c:pt>
                <c:pt idx="57283">
                  <c:v>3.7371490000000001</c:v>
                </c:pt>
                <c:pt idx="57284">
                  <c:v>3.5209039999999998</c:v>
                </c:pt>
                <c:pt idx="57285">
                  <c:v>3.510831</c:v>
                </c:pt>
                <c:pt idx="57286">
                  <c:v>3.5862699999999998</c:v>
                </c:pt>
                <c:pt idx="57287">
                  <c:v>3.633318</c:v>
                </c:pt>
                <c:pt idx="57288">
                  <c:v>3.6125229999999999</c:v>
                </c:pt>
                <c:pt idx="57289">
                  <c:v>3.5683600000000002</c:v>
                </c:pt>
                <c:pt idx="57290">
                  <c:v>3.5235729999999998</c:v>
                </c:pt>
                <c:pt idx="57291">
                  <c:v>3.4850840000000001</c:v>
                </c:pt>
                <c:pt idx="57292">
                  <c:v>3.4968400000000002</c:v>
                </c:pt>
                <c:pt idx="57293">
                  <c:v>3.5370110000000001</c:v>
                </c:pt>
                <c:pt idx="57294">
                  <c:v>3.5389339999999998</c:v>
                </c:pt>
                <c:pt idx="57295">
                  <c:v>3.47953</c:v>
                </c:pt>
                <c:pt idx="57296">
                  <c:v>3.512899</c:v>
                </c:pt>
                <c:pt idx="57297">
                  <c:v>3.55057</c:v>
                </c:pt>
                <c:pt idx="57298">
                  <c:v>3.5310969999999999</c:v>
                </c:pt>
                <c:pt idx="57299">
                  <c:v>3.4916230000000001</c:v>
                </c:pt>
                <c:pt idx="57300">
                  <c:v>3.5085709999999999</c:v>
                </c:pt>
                <c:pt idx="57301">
                  <c:v>3.5284770000000001</c:v>
                </c:pt>
                <c:pt idx="57302">
                  <c:v>3.523549</c:v>
                </c:pt>
                <c:pt idx="57303">
                  <c:v>3.532251</c:v>
                </c:pt>
                <c:pt idx="57304">
                  <c:v>3.5242939999999998</c:v>
                </c:pt>
                <c:pt idx="57305">
                  <c:v>3.5194619999999999</c:v>
                </c:pt>
                <c:pt idx="57306">
                  <c:v>3.5443920000000002</c:v>
                </c:pt>
                <c:pt idx="57307">
                  <c:v>3.5643940000000001</c:v>
                </c:pt>
                <c:pt idx="57308">
                  <c:v>3.5770149999999998</c:v>
                </c:pt>
                <c:pt idx="57309">
                  <c:v>3.5841069999999999</c:v>
                </c:pt>
                <c:pt idx="57310">
                  <c:v>3.5596809999999999</c:v>
                </c:pt>
                <c:pt idx="57311">
                  <c:v>3.493738</c:v>
                </c:pt>
                <c:pt idx="57312">
                  <c:v>3.4268329999999998</c:v>
                </c:pt>
                <c:pt idx="57313">
                  <c:v>3.4291649999999998</c:v>
                </c:pt>
                <c:pt idx="57314">
                  <c:v>3.4761649999999999</c:v>
                </c:pt>
                <c:pt idx="57315">
                  <c:v>3.4761169999999999</c:v>
                </c:pt>
                <c:pt idx="57316">
                  <c:v>3.4462820000000001</c:v>
                </c:pt>
                <c:pt idx="57317">
                  <c:v>3.3781029999999999</c:v>
                </c:pt>
                <c:pt idx="57318">
                  <c:v>3.3239879999999999</c:v>
                </c:pt>
                <c:pt idx="57319">
                  <c:v>3.2882880000000001</c:v>
                </c:pt>
                <c:pt idx="57320">
                  <c:v>3.3334839999999999</c:v>
                </c:pt>
                <c:pt idx="57321">
                  <c:v>3.3314409999999999</c:v>
                </c:pt>
                <c:pt idx="57322">
                  <c:v>3.2792970000000001</c:v>
                </c:pt>
                <c:pt idx="57323">
                  <c:v>3.4117600000000001</c:v>
                </c:pt>
                <c:pt idx="57324">
                  <c:v>3.5218660000000002</c:v>
                </c:pt>
                <c:pt idx="57325">
                  <c:v>3.647694</c:v>
                </c:pt>
                <c:pt idx="57326">
                  <c:v>3.6337259999999998</c:v>
                </c:pt>
                <c:pt idx="57327">
                  <c:v>3.4270260000000001</c:v>
                </c:pt>
                <c:pt idx="57328">
                  <c:v>3.306991</c:v>
                </c:pt>
                <c:pt idx="57329">
                  <c:v>3.2854269999999999</c:v>
                </c:pt>
                <c:pt idx="57330">
                  <c:v>3.3126890000000002</c:v>
                </c:pt>
                <c:pt idx="57331">
                  <c:v>3.4225059999999998</c:v>
                </c:pt>
                <c:pt idx="57332">
                  <c:v>3.4254869999999999</c:v>
                </c:pt>
                <c:pt idx="57333">
                  <c:v>3.3954119999999999</c:v>
                </c:pt>
                <c:pt idx="57334">
                  <c:v>3.4585669999999999</c:v>
                </c:pt>
                <c:pt idx="57335">
                  <c:v>3.5936029999999999</c:v>
                </c:pt>
                <c:pt idx="57336">
                  <c:v>3.612619</c:v>
                </c:pt>
                <c:pt idx="57337">
                  <c:v>3.4908290000000002</c:v>
                </c:pt>
                <c:pt idx="57338">
                  <c:v>3.6168260000000001</c:v>
                </c:pt>
                <c:pt idx="57339">
                  <c:v>3.7236379999999998</c:v>
                </c:pt>
                <c:pt idx="57340">
                  <c:v>3.9031250000000002</c:v>
                </c:pt>
                <c:pt idx="57341">
                  <c:v>3.8408600000000002</c:v>
                </c:pt>
                <c:pt idx="57342">
                  <c:v>3.657022</c:v>
                </c:pt>
                <c:pt idx="57343">
                  <c:v>3.6509390000000002</c:v>
                </c:pt>
                <c:pt idx="57344">
                  <c:v>3.6664699999999999</c:v>
                </c:pt>
                <c:pt idx="57345">
                  <c:v>3.5131389999999998</c:v>
                </c:pt>
                <c:pt idx="57346">
                  <c:v>3.3171369999999998</c:v>
                </c:pt>
                <c:pt idx="57347">
                  <c:v>3.0617779999999999</c:v>
                </c:pt>
                <c:pt idx="57348">
                  <c:v>2.9488349999999999</c:v>
                </c:pt>
                <c:pt idx="57349">
                  <c:v>3.106662</c:v>
                </c:pt>
                <c:pt idx="57350">
                  <c:v>3.3517070000000002</c:v>
                </c:pt>
                <c:pt idx="57351">
                  <c:v>3.5387900000000001</c:v>
                </c:pt>
                <c:pt idx="57352">
                  <c:v>3.65368</c:v>
                </c:pt>
                <c:pt idx="57353">
                  <c:v>3.641203</c:v>
                </c:pt>
                <c:pt idx="57354">
                  <c:v>3.7070259999999999</c:v>
                </c:pt>
                <c:pt idx="57355">
                  <c:v>3.6129069999999999</c:v>
                </c:pt>
                <c:pt idx="57356">
                  <c:v>3.6070899999999999</c:v>
                </c:pt>
                <c:pt idx="57357">
                  <c:v>3.7519339999999999</c:v>
                </c:pt>
                <c:pt idx="57358">
                  <c:v>3.9081009999999998</c:v>
                </c:pt>
                <c:pt idx="57359">
                  <c:v>3.879156</c:v>
                </c:pt>
                <c:pt idx="57360">
                  <c:v>3.7722000000000002</c:v>
                </c:pt>
                <c:pt idx="57361">
                  <c:v>3.6368040000000001</c:v>
                </c:pt>
                <c:pt idx="57362">
                  <c:v>3.5445359999999999</c:v>
                </c:pt>
                <c:pt idx="57363">
                  <c:v>3.4882089999999999</c:v>
                </c:pt>
                <c:pt idx="57364">
                  <c:v>3.4869110000000001</c:v>
                </c:pt>
                <c:pt idx="57365">
                  <c:v>3.4745539999999999</c:v>
                </c:pt>
                <c:pt idx="57366">
                  <c:v>3.397071</c:v>
                </c:pt>
                <c:pt idx="57367">
                  <c:v>3.2984089999999999</c:v>
                </c:pt>
                <c:pt idx="57368">
                  <c:v>3.3044190000000002</c:v>
                </c:pt>
                <c:pt idx="57369">
                  <c:v>3.330743</c:v>
                </c:pt>
                <c:pt idx="57370">
                  <c:v>3.4001000000000001</c:v>
                </c:pt>
                <c:pt idx="57371">
                  <c:v>3.5799720000000002</c:v>
                </c:pt>
                <c:pt idx="57372">
                  <c:v>3.7051270000000001</c:v>
                </c:pt>
                <c:pt idx="57373">
                  <c:v>3.8189350000000002</c:v>
                </c:pt>
                <c:pt idx="57374">
                  <c:v>3.8266279999999999</c:v>
                </c:pt>
                <c:pt idx="57375">
                  <c:v>3.708901</c:v>
                </c:pt>
                <c:pt idx="57376">
                  <c:v>3.6801490000000001</c:v>
                </c:pt>
                <c:pt idx="57377">
                  <c:v>3.6467079999999998</c:v>
                </c:pt>
                <c:pt idx="57378">
                  <c:v>3.6240139999999998</c:v>
                </c:pt>
                <c:pt idx="57379">
                  <c:v>3.6463000000000001</c:v>
                </c:pt>
                <c:pt idx="57380">
                  <c:v>3.6529829999999999</c:v>
                </c:pt>
                <c:pt idx="57381">
                  <c:v>3.6306970000000001</c:v>
                </c:pt>
                <c:pt idx="57382">
                  <c:v>3.5738409999999998</c:v>
                </c:pt>
                <c:pt idx="57383">
                  <c:v>3.4957579999999999</c:v>
                </c:pt>
                <c:pt idx="57384">
                  <c:v>3.4161830000000002</c:v>
                </c:pt>
                <c:pt idx="57385">
                  <c:v>3.377478</c:v>
                </c:pt>
                <c:pt idx="57386">
                  <c:v>3.4565000000000001</c:v>
                </c:pt>
                <c:pt idx="57387">
                  <c:v>3.6136050000000002</c:v>
                </c:pt>
                <c:pt idx="57388">
                  <c:v>3.706858</c:v>
                </c:pt>
                <c:pt idx="57389">
                  <c:v>3.694693</c:v>
                </c:pt>
                <c:pt idx="57390">
                  <c:v>3.6439680000000001</c:v>
                </c:pt>
                <c:pt idx="57391">
                  <c:v>3.6420680000000001</c:v>
                </c:pt>
                <c:pt idx="57392">
                  <c:v>3.5582389999999999</c:v>
                </c:pt>
                <c:pt idx="57393">
                  <c:v>3.4590960000000002</c:v>
                </c:pt>
                <c:pt idx="57394">
                  <c:v>3.3478599999999998</c:v>
                </c:pt>
                <c:pt idx="57395">
                  <c:v>3.2717000000000001</c:v>
                </c:pt>
                <c:pt idx="57396">
                  <c:v>3.2319849999999999</c:v>
                </c:pt>
                <c:pt idx="57397">
                  <c:v>3.233644</c:v>
                </c:pt>
                <c:pt idx="57398">
                  <c:v>3.3579810000000001</c:v>
                </c:pt>
                <c:pt idx="57399">
                  <c:v>3.4799389999999999</c:v>
                </c:pt>
                <c:pt idx="57400">
                  <c:v>3.5982669999999999</c:v>
                </c:pt>
                <c:pt idx="57401">
                  <c:v>3.6769029999999998</c:v>
                </c:pt>
                <c:pt idx="57402">
                  <c:v>3.60745</c:v>
                </c:pt>
                <c:pt idx="57403">
                  <c:v>3.559104</c:v>
                </c:pt>
                <c:pt idx="57404">
                  <c:v>3.4880650000000002</c:v>
                </c:pt>
                <c:pt idx="57405">
                  <c:v>3.385532</c:v>
                </c:pt>
                <c:pt idx="57406">
                  <c:v>3.3799540000000001</c:v>
                </c:pt>
                <c:pt idx="57407">
                  <c:v>3.5260009999999999</c:v>
                </c:pt>
                <c:pt idx="57408">
                  <c:v>3.6989969999999999</c:v>
                </c:pt>
                <c:pt idx="57409">
                  <c:v>3.6449530000000001</c:v>
                </c:pt>
                <c:pt idx="57410">
                  <c:v>3.3049719999999998</c:v>
                </c:pt>
                <c:pt idx="57411">
                  <c:v>3.1294040000000001</c:v>
                </c:pt>
                <c:pt idx="57412">
                  <c:v>3.1147149999999999</c:v>
                </c:pt>
                <c:pt idx="57413">
                  <c:v>3.072813</c:v>
                </c:pt>
                <c:pt idx="57414">
                  <c:v>3.0578110000000001</c:v>
                </c:pt>
                <c:pt idx="57415">
                  <c:v>3.1533000000000002</c:v>
                </c:pt>
                <c:pt idx="57416">
                  <c:v>3.4918870000000002</c:v>
                </c:pt>
                <c:pt idx="57417">
                  <c:v>3.8841570000000001</c:v>
                </c:pt>
                <c:pt idx="57418">
                  <c:v>3.9827710000000001</c:v>
                </c:pt>
                <c:pt idx="57419">
                  <c:v>3.852303</c:v>
                </c:pt>
                <c:pt idx="57420">
                  <c:v>3.7469809999999999</c:v>
                </c:pt>
                <c:pt idx="57421">
                  <c:v>3.7312829999999999</c:v>
                </c:pt>
                <c:pt idx="57422">
                  <c:v>3.6050939999999998</c:v>
                </c:pt>
                <c:pt idx="57423">
                  <c:v>3.4840979999999999</c:v>
                </c:pt>
                <c:pt idx="57424">
                  <c:v>3.5464349999999998</c:v>
                </c:pt>
                <c:pt idx="57425">
                  <c:v>3.653969</c:v>
                </c:pt>
                <c:pt idx="57426">
                  <c:v>3.7832590000000001</c:v>
                </c:pt>
                <c:pt idx="57427">
                  <c:v>3.767801</c:v>
                </c:pt>
                <c:pt idx="57428">
                  <c:v>3.783331</c:v>
                </c:pt>
                <c:pt idx="57429">
                  <c:v>3.7750370000000002</c:v>
                </c:pt>
                <c:pt idx="57430">
                  <c:v>3.6512519999999999</c:v>
                </c:pt>
                <c:pt idx="57431">
                  <c:v>3.5219140000000002</c:v>
                </c:pt>
                <c:pt idx="57432">
                  <c:v>3.4798429999999998</c:v>
                </c:pt>
                <c:pt idx="57433">
                  <c:v>3.451403</c:v>
                </c:pt>
                <c:pt idx="57434">
                  <c:v>3.484483</c:v>
                </c:pt>
                <c:pt idx="57435">
                  <c:v>3.53302</c:v>
                </c:pt>
                <c:pt idx="57436">
                  <c:v>3.5828329999999999</c:v>
                </c:pt>
                <c:pt idx="57437">
                  <c:v>3.6068250000000002</c:v>
                </c:pt>
                <c:pt idx="57438">
                  <c:v>3.652911</c:v>
                </c:pt>
                <c:pt idx="57439">
                  <c:v>3.6377890000000002</c:v>
                </c:pt>
                <c:pt idx="57440">
                  <c:v>3.5353279999999998</c:v>
                </c:pt>
                <c:pt idx="57441">
                  <c:v>3.3997639999999998</c:v>
                </c:pt>
                <c:pt idx="57442">
                  <c:v>3.4254150000000001</c:v>
                </c:pt>
                <c:pt idx="57443">
                  <c:v>3.4544800000000002</c:v>
                </c:pt>
                <c:pt idx="57444">
                  <c:v>3.4595289999999999</c:v>
                </c:pt>
                <c:pt idx="57445">
                  <c:v>3.493017</c:v>
                </c:pt>
                <c:pt idx="57446">
                  <c:v>3.5572530000000002</c:v>
                </c:pt>
                <c:pt idx="57447">
                  <c:v>3.6391840000000002</c:v>
                </c:pt>
                <c:pt idx="57448">
                  <c:v>3.6548579999999999</c:v>
                </c:pt>
                <c:pt idx="57449">
                  <c:v>3.6096140000000001</c:v>
                </c:pt>
                <c:pt idx="57450">
                  <c:v>3.598363</c:v>
                </c:pt>
                <c:pt idx="57451">
                  <c:v>3.6599789999999999</c:v>
                </c:pt>
                <c:pt idx="57452">
                  <c:v>3.6924570000000001</c:v>
                </c:pt>
                <c:pt idx="57453">
                  <c:v>3.62548</c:v>
                </c:pt>
                <c:pt idx="57454">
                  <c:v>3.503018</c:v>
                </c:pt>
                <c:pt idx="57455">
                  <c:v>3.533261</c:v>
                </c:pt>
                <c:pt idx="57456">
                  <c:v>3.5901169999999998</c:v>
                </c:pt>
                <c:pt idx="57457">
                  <c:v>3.5266739999999999</c:v>
                </c:pt>
                <c:pt idx="57458">
                  <c:v>3.4898920000000002</c:v>
                </c:pt>
                <c:pt idx="57459">
                  <c:v>3.50196</c:v>
                </c:pt>
                <c:pt idx="57460">
                  <c:v>3.4304160000000001</c:v>
                </c:pt>
                <c:pt idx="57461">
                  <c:v>3.3732229999999999</c:v>
                </c:pt>
                <c:pt idx="57462">
                  <c:v>3.4083700000000001</c:v>
                </c:pt>
                <c:pt idx="57463">
                  <c:v>3.4581339999999998</c:v>
                </c:pt>
                <c:pt idx="57464">
                  <c:v>3.4599609999999998</c:v>
                </c:pt>
                <c:pt idx="57465">
                  <c:v>3.5433819999999998</c:v>
                </c:pt>
                <c:pt idx="57466">
                  <c:v>3.6197110000000001</c:v>
                </c:pt>
                <c:pt idx="57467">
                  <c:v>3.604806</c:v>
                </c:pt>
                <c:pt idx="57468">
                  <c:v>3.5080420000000001</c:v>
                </c:pt>
                <c:pt idx="57469">
                  <c:v>3.4595769999999999</c:v>
                </c:pt>
                <c:pt idx="57470">
                  <c:v>3.4782320000000002</c:v>
                </c:pt>
                <c:pt idx="57471">
                  <c:v>3.4750350000000001</c:v>
                </c:pt>
                <c:pt idx="57472">
                  <c:v>3.366997</c:v>
                </c:pt>
                <c:pt idx="57473">
                  <c:v>3.282518</c:v>
                </c:pt>
                <c:pt idx="57474">
                  <c:v>3.3482690000000002</c:v>
                </c:pt>
                <c:pt idx="57475">
                  <c:v>3.5206400000000002</c:v>
                </c:pt>
                <c:pt idx="57476">
                  <c:v>3.6029309999999999</c:v>
                </c:pt>
                <c:pt idx="57477">
                  <c:v>3.5444399999999998</c:v>
                </c:pt>
                <c:pt idx="57478">
                  <c:v>3.5461710000000002</c:v>
                </c:pt>
                <c:pt idx="57479">
                  <c:v>3.7816000000000001</c:v>
                </c:pt>
                <c:pt idx="57480">
                  <c:v>3.9072119999999999</c:v>
                </c:pt>
                <c:pt idx="57481">
                  <c:v>3.8022990000000001</c:v>
                </c:pt>
                <c:pt idx="57482">
                  <c:v>3.6329090000000002</c:v>
                </c:pt>
                <c:pt idx="57483">
                  <c:v>3.544921</c:v>
                </c:pt>
                <c:pt idx="57484">
                  <c:v>3.5377329999999998</c:v>
                </c:pt>
                <c:pt idx="57485">
                  <c:v>3.4314969999999998</c:v>
                </c:pt>
                <c:pt idx="57486">
                  <c:v>3.1918609999999998</c:v>
                </c:pt>
                <c:pt idx="57487">
                  <c:v>3.0385070000000001</c:v>
                </c:pt>
                <c:pt idx="57488">
                  <c:v>3.121038</c:v>
                </c:pt>
                <c:pt idx="57489">
                  <c:v>3.2474189999999998</c:v>
                </c:pt>
                <c:pt idx="57490">
                  <c:v>3.4664519999999999</c:v>
                </c:pt>
                <c:pt idx="57491">
                  <c:v>3.7704209999999998</c:v>
                </c:pt>
                <c:pt idx="57492">
                  <c:v>3.9444499999999998</c:v>
                </c:pt>
                <c:pt idx="57493">
                  <c:v>4.1179030000000001</c:v>
                </c:pt>
                <c:pt idx="57494">
                  <c:v>4.1202350000000001</c:v>
                </c:pt>
                <c:pt idx="57495">
                  <c:v>3.8819210000000002</c:v>
                </c:pt>
                <c:pt idx="57496">
                  <c:v>3.4991469999999998</c:v>
                </c:pt>
                <c:pt idx="57497">
                  <c:v>3.4249580000000002</c:v>
                </c:pt>
                <c:pt idx="57498">
                  <c:v>3.4068800000000001</c:v>
                </c:pt>
                <c:pt idx="57499">
                  <c:v>3.4231790000000002</c:v>
                </c:pt>
                <c:pt idx="57500">
                  <c:v>3.4742890000000002</c:v>
                </c:pt>
                <c:pt idx="57501">
                  <c:v>3.3705790000000002</c:v>
                </c:pt>
                <c:pt idx="57502">
                  <c:v>3.3579089999999998</c:v>
                </c:pt>
                <c:pt idx="57503">
                  <c:v>3.4398149999999998</c:v>
                </c:pt>
                <c:pt idx="57504">
                  <c:v>3.4528210000000001</c:v>
                </c:pt>
                <c:pt idx="57505">
                  <c:v>3.4349349999999998</c:v>
                </c:pt>
                <c:pt idx="57506">
                  <c:v>3.5438869999999998</c:v>
                </c:pt>
                <c:pt idx="57507">
                  <c:v>3.7945820000000001</c:v>
                </c:pt>
                <c:pt idx="57508">
                  <c:v>3.932839</c:v>
                </c:pt>
                <c:pt idx="57509">
                  <c:v>3.8526400000000001</c:v>
                </c:pt>
                <c:pt idx="57510">
                  <c:v>3.6962320000000002</c:v>
                </c:pt>
                <c:pt idx="57511">
                  <c:v>3.5855489999999999</c:v>
                </c:pt>
                <c:pt idx="57512">
                  <c:v>3.5868229999999999</c:v>
                </c:pt>
                <c:pt idx="57513">
                  <c:v>3.596079</c:v>
                </c:pt>
                <c:pt idx="57514">
                  <c:v>3.5439829999999999</c:v>
                </c:pt>
                <c:pt idx="57515">
                  <c:v>3.5205440000000001</c:v>
                </c:pt>
                <c:pt idx="57516">
                  <c:v>3.5282360000000001</c:v>
                </c:pt>
                <c:pt idx="57517">
                  <c:v>3.505687</c:v>
                </c:pt>
                <c:pt idx="57518">
                  <c:v>3.4559709999999999</c:v>
                </c:pt>
                <c:pt idx="57519">
                  <c:v>3.4086110000000001</c:v>
                </c:pt>
                <c:pt idx="57520">
                  <c:v>3.4111829999999999</c:v>
                </c:pt>
                <c:pt idx="57521">
                  <c:v>3.4383249999999999</c:v>
                </c:pt>
                <c:pt idx="57522">
                  <c:v>3.484699</c:v>
                </c:pt>
                <c:pt idx="57523">
                  <c:v>3.569731</c:v>
                </c:pt>
                <c:pt idx="57524">
                  <c:v>3.6477900000000001</c:v>
                </c:pt>
                <c:pt idx="57525">
                  <c:v>3.6824330000000001</c:v>
                </c:pt>
                <c:pt idx="57526">
                  <c:v>3.660628</c:v>
                </c:pt>
                <c:pt idx="57527">
                  <c:v>3.6049980000000001</c:v>
                </c:pt>
                <c:pt idx="57528">
                  <c:v>3.5708839999999999</c:v>
                </c:pt>
                <c:pt idx="57529">
                  <c:v>3.6284619999999999</c:v>
                </c:pt>
                <c:pt idx="57530">
                  <c:v>3.6936599999999999</c:v>
                </c:pt>
                <c:pt idx="57531">
                  <c:v>3.678947</c:v>
                </c:pt>
                <c:pt idx="57532">
                  <c:v>3.704189</c:v>
                </c:pt>
                <c:pt idx="57533">
                  <c:v>3.7679930000000001</c:v>
                </c:pt>
                <c:pt idx="57534">
                  <c:v>3.7206090000000001</c:v>
                </c:pt>
                <c:pt idx="57535">
                  <c:v>3.6155279999999999</c:v>
                </c:pt>
                <c:pt idx="57536">
                  <c:v>3.5466519999999999</c:v>
                </c:pt>
                <c:pt idx="57537">
                  <c:v>3.5322749999999998</c:v>
                </c:pt>
                <c:pt idx="57538">
                  <c:v>3.5965120000000002</c:v>
                </c:pt>
                <c:pt idx="57539">
                  <c:v>3.629375</c:v>
                </c:pt>
                <c:pt idx="57540">
                  <c:v>3.5858620000000001</c:v>
                </c:pt>
                <c:pt idx="57541">
                  <c:v>3.5026329999999999</c:v>
                </c:pt>
                <c:pt idx="57542">
                  <c:v>3.4232749999999998</c:v>
                </c:pt>
                <c:pt idx="57543">
                  <c:v>3.3426429999999998</c:v>
                </c:pt>
                <c:pt idx="57544">
                  <c:v>3.244005</c:v>
                </c:pt>
                <c:pt idx="57545">
                  <c:v>3.193784</c:v>
                </c:pt>
                <c:pt idx="57546">
                  <c:v>3.1534450000000001</c:v>
                </c:pt>
                <c:pt idx="57547">
                  <c:v>3.2234500000000001</c:v>
                </c:pt>
                <c:pt idx="57548">
                  <c:v>3.3647849999999999</c:v>
                </c:pt>
                <c:pt idx="57549">
                  <c:v>3.4783520000000001</c:v>
                </c:pt>
                <c:pt idx="57550">
                  <c:v>3.575596</c:v>
                </c:pt>
                <c:pt idx="57551">
                  <c:v>3.637982</c:v>
                </c:pt>
                <c:pt idx="57552">
                  <c:v>3.6441840000000001</c:v>
                </c:pt>
                <c:pt idx="57553">
                  <c:v>3.7030829999999999</c:v>
                </c:pt>
                <c:pt idx="57554">
                  <c:v>3.7286869999999999</c:v>
                </c:pt>
                <c:pt idx="57555">
                  <c:v>3.6878419999999998</c:v>
                </c:pt>
                <c:pt idx="57556">
                  <c:v>3.6193019999999998</c:v>
                </c:pt>
                <c:pt idx="57557">
                  <c:v>3.5724469999999999</c:v>
                </c:pt>
                <c:pt idx="57558">
                  <c:v>3.4834489999999998</c:v>
                </c:pt>
                <c:pt idx="57559">
                  <c:v>3.3941140000000001</c:v>
                </c:pt>
                <c:pt idx="57560">
                  <c:v>3.3915899999999999</c:v>
                </c:pt>
                <c:pt idx="57561">
                  <c:v>3.3955090000000001</c:v>
                </c:pt>
                <c:pt idx="57562">
                  <c:v>3.414717</c:v>
                </c:pt>
                <c:pt idx="57563">
                  <c:v>3.508788</c:v>
                </c:pt>
                <c:pt idx="57564">
                  <c:v>3.6406260000000001</c:v>
                </c:pt>
                <c:pt idx="57565">
                  <c:v>3.6020889999999999</c:v>
                </c:pt>
                <c:pt idx="57566">
                  <c:v>3.3952680000000002</c:v>
                </c:pt>
                <c:pt idx="57567">
                  <c:v>3.3403360000000002</c:v>
                </c:pt>
                <c:pt idx="57568">
                  <c:v>3.4001969999999999</c:v>
                </c:pt>
                <c:pt idx="57569">
                  <c:v>3.4975849999999999</c:v>
                </c:pt>
                <c:pt idx="57570">
                  <c:v>3.4727030000000001</c:v>
                </c:pt>
                <c:pt idx="57571">
                  <c:v>3.5059749999999998</c:v>
                </c:pt>
                <c:pt idx="57572">
                  <c:v>3.6810139999999998</c:v>
                </c:pt>
                <c:pt idx="57573">
                  <c:v>3.857977</c:v>
                </c:pt>
                <c:pt idx="57574">
                  <c:v>3.8490820000000001</c:v>
                </c:pt>
                <c:pt idx="57575">
                  <c:v>3.7673679999999998</c:v>
                </c:pt>
                <c:pt idx="57576">
                  <c:v>3.7686660000000001</c:v>
                </c:pt>
                <c:pt idx="57577">
                  <c:v>3.7559490000000002</c:v>
                </c:pt>
                <c:pt idx="57578">
                  <c:v>3.6538240000000002</c:v>
                </c:pt>
                <c:pt idx="57579">
                  <c:v>3.4317859999999998</c:v>
                </c:pt>
                <c:pt idx="57580">
                  <c:v>3.149454</c:v>
                </c:pt>
                <c:pt idx="57581">
                  <c:v>3.0144660000000001</c:v>
                </c:pt>
                <c:pt idx="57582">
                  <c:v>3.068918</c:v>
                </c:pt>
                <c:pt idx="57583">
                  <c:v>3.2474189999999998</c:v>
                </c:pt>
                <c:pt idx="57584">
                  <c:v>3.4869829999999999</c:v>
                </c:pt>
                <c:pt idx="57585">
                  <c:v>3.6613730000000002</c:v>
                </c:pt>
                <c:pt idx="57586">
                  <c:v>3.871391</c:v>
                </c:pt>
                <c:pt idx="57587">
                  <c:v>4.1203070000000004</c:v>
                </c:pt>
                <c:pt idx="57588">
                  <c:v>3.9943590000000002</c:v>
                </c:pt>
                <c:pt idx="57589">
                  <c:v>3.691303</c:v>
                </c:pt>
                <c:pt idx="57590">
                  <c:v>3.599132</c:v>
                </c:pt>
                <c:pt idx="57591">
                  <c:v>3.6406019999999999</c:v>
                </c:pt>
                <c:pt idx="57592">
                  <c:v>3.7397930000000001</c:v>
                </c:pt>
                <c:pt idx="57593">
                  <c:v>3.7054149999999999</c:v>
                </c:pt>
                <c:pt idx="57594">
                  <c:v>3.59091</c:v>
                </c:pt>
                <c:pt idx="57595">
                  <c:v>3.5675430000000001</c:v>
                </c:pt>
                <c:pt idx="57596">
                  <c:v>3.5933619999999999</c:v>
                </c:pt>
                <c:pt idx="57597">
                  <c:v>3.6204320000000001</c:v>
                </c:pt>
                <c:pt idx="57598">
                  <c:v>3.6533190000000002</c:v>
                </c:pt>
                <c:pt idx="57599">
                  <c:v>3.6491359999999999</c:v>
                </c:pt>
                <c:pt idx="57600">
                  <c:v>3.6162969999999999</c:v>
                </c:pt>
                <c:pt idx="57601">
                  <c:v>3.6478860000000002</c:v>
                </c:pt>
                <c:pt idx="57602">
                  <c:v>3.5897800000000002</c:v>
                </c:pt>
                <c:pt idx="57603">
                  <c:v>3.4552969999999998</c:v>
                </c:pt>
                <c:pt idx="57604">
                  <c:v>3.426882</c:v>
                </c:pt>
                <c:pt idx="57605">
                  <c:v>3.5445120000000001</c:v>
                </c:pt>
                <c:pt idx="57606">
                  <c:v>3.6383179999999999</c:v>
                </c:pt>
                <c:pt idx="57607">
                  <c:v>3.7095020000000001</c:v>
                </c:pt>
                <c:pt idx="57608">
                  <c:v>3.6806290000000002</c:v>
                </c:pt>
                <c:pt idx="57609">
                  <c:v>3.6425489999999998</c:v>
                </c:pt>
                <c:pt idx="57610">
                  <c:v>3.5762930000000002</c:v>
                </c:pt>
                <c:pt idx="57611">
                  <c:v>3.5248469999999998</c:v>
                </c:pt>
                <c:pt idx="57612">
                  <c:v>3.5581670000000001</c:v>
                </c:pt>
                <c:pt idx="57613">
                  <c:v>3.6134599999999999</c:v>
                </c:pt>
                <c:pt idx="57614">
                  <c:v>3.672768</c:v>
                </c:pt>
                <c:pt idx="57615">
                  <c:v>3.6775760000000002</c:v>
                </c:pt>
                <c:pt idx="57616">
                  <c:v>3.6761819999999998</c:v>
                </c:pt>
                <c:pt idx="57617">
                  <c:v>3.660291</c:v>
                </c:pt>
                <c:pt idx="57618">
                  <c:v>3.5697779999999999</c:v>
                </c:pt>
                <c:pt idx="57619">
                  <c:v>3.4521959999999998</c:v>
                </c:pt>
                <c:pt idx="57620">
                  <c:v>3.425055</c:v>
                </c:pt>
                <c:pt idx="57621">
                  <c:v>3.433853</c:v>
                </c:pt>
                <c:pt idx="57622">
                  <c:v>3.4051969999999998</c:v>
                </c:pt>
                <c:pt idx="57623">
                  <c:v>3.4433009999999999</c:v>
                </c:pt>
                <c:pt idx="57624">
                  <c:v>3.4920550000000001</c:v>
                </c:pt>
                <c:pt idx="57625">
                  <c:v>3.59091</c:v>
                </c:pt>
                <c:pt idx="57626">
                  <c:v>3.6504829999999999</c:v>
                </c:pt>
                <c:pt idx="57627">
                  <c:v>3.6395680000000001</c:v>
                </c:pt>
                <c:pt idx="57628">
                  <c:v>3.566052</c:v>
                </c:pt>
                <c:pt idx="57629">
                  <c:v>3.4062790000000001</c:v>
                </c:pt>
                <c:pt idx="57630">
                  <c:v>3.2362639999999998</c:v>
                </c:pt>
                <c:pt idx="57631">
                  <c:v>3.1414719999999998</c:v>
                </c:pt>
                <c:pt idx="57632">
                  <c:v>3.237466</c:v>
                </c:pt>
                <c:pt idx="57633">
                  <c:v>3.2847300000000001</c:v>
                </c:pt>
                <c:pt idx="57634">
                  <c:v>3.3653379999999999</c:v>
                </c:pt>
                <c:pt idx="57635">
                  <c:v>3.5496569999999998</c:v>
                </c:pt>
                <c:pt idx="57636">
                  <c:v>3.6519249999999999</c:v>
                </c:pt>
                <c:pt idx="57637">
                  <c:v>3.6179079999999999</c:v>
                </c:pt>
                <c:pt idx="57638">
                  <c:v>3.6142289999999999</c:v>
                </c:pt>
                <c:pt idx="57639">
                  <c:v>3.6494970000000002</c:v>
                </c:pt>
                <c:pt idx="57640">
                  <c:v>3.8232620000000002</c:v>
                </c:pt>
                <c:pt idx="57641">
                  <c:v>3.651348</c:v>
                </c:pt>
                <c:pt idx="57642">
                  <c:v>3.3448310000000001</c:v>
                </c:pt>
                <c:pt idx="57643">
                  <c:v>3.4436140000000002</c:v>
                </c:pt>
                <c:pt idx="57644">
                  <c:v>3.6933470000000002</c:v>
                </c:pt>
                <c:pt idx="57645">
                  <c:v>3.8086449999999998</c:v>
                </c:pt>
                <c:pt idx="57646">
                  <c:v>3.6790669999999999</c:v>
                </c:pt>
                <c:pt idx="57647">
                  <c:v>3.4833289999999999</c:v>
                </c:pt>
                <c:pt idx="57648">
                  <c:v>3.4085139999999998</c:v>
                </c:pt>
                <c:pt idx="57649">
                  <c:v>3.5108549999999998</c:v>
                </c:pt>
                <c:pt idx="57650">
                  <c:v>3.4562349999999999</c:v>
                </c:pt>
                <c:pt idx="57651">
                  <c:v>3.486815</c:v>
                </c:pt>
                <c:pt idx="57652">
                  <c:v>3.516505</c:v>
                </c:pt>
                <c:pt idx="57653">
                  <c:v>3.6246870000000002</c:v>
                </c:pt>
                <c:pt idx="57654">
                  <c:v>3.5846119999999999</c:v>
                </c:pt>
                <c:pt idx="57655">
                  <c:v>3.4327960000000002</c:v>
                </c:pt>
                <c:pt idx="57656">
                  <c:v>3.1932320000000001</c:v>
                </c:pt>
                <c:pt idx="57657">
                  <c:v>3.0072299999999998</c:v>
                </c:pt>
                <c:pt idx="57658">
                  <c:v>2.9822760000000001</c:v>
                </c:pt>
                <c:pt idx="57659">
                  <c:v>3.1071420000000001</c:v>
                </c:pt>
                <c:pt idx="57660">
                  <c:v>3.4480849999999998</c:v>
                </c:pt>
                <c:pt idx="57661">
                  <c:v>3.8530479999999998</c:v>
                </c:pt>
                <c:pt idx="57662">
                  <c:v>4.1244420000000002</c:v>
                </c:pt>
                <c:pt idx="57663">
                  <c:v>4.3328730000000002</c:v>
                </c:pt>
                <c:pt idx="57664">
                  <c:v>4.0898719999999997</c:v>
                </c:pt>
                <c:pt idx="57665">
                  <c:v>3.7167859999999999</c:v>
                </c:pt>
                <c:pt idx="57666">
                  <c:v>3.6285099999999999</c:v>
                </c:pt>
                <c:pt idx="57667">
                  <c:v>3.6438470000000001</c:v>
                </c:pt>
                <c:pt idx="57668">
                  <c:v>3.6715659999999999</c:v>
                </c:pt>
                <c:pt idx="57669">
                  <c:v>3.7670789999999998</c:v>
                </c:pt>
                <c:pt idx="57670">
                  <c:v>3.7876099999999999</c:v>
                </c:pt>
                <c:pt idx="57671">
                  <c:v>3.653896</c:v>
                </c:pt>
                <c:pt idx="57672">
                  <c:v>3.5255200000000002</c:v>
                </c:pt>
                <c:pt idx="57673">
                  <c:v>3.5576859999999999</c:v>
                </c:pt>
                <c:pt idx="57674">
                  <c:v>3.4824869999999999</c:v>
                </c:pt>
                <c:pt idx="57675">
                  <c:v>3.4409450000000001</c:v>
                </c:pt>
                <c:pt idx="57676">
                  <c:v>3.5341019999999999</c:v>
                </c:pt>
                <c:pt idx="57677">
                  <c:v>3.5840109999999998</c:v>
                </c:pt>
                <c:pt idx="57678">
                  <c:v>3.565836</c:v>
                </c:pt>
                <c:pt idx="57679">
                  <c:v>3.6219939999999999</c:v>
                </c:pt>
                <c:pt idx="57680">
                  <c:v>3.7031070000000001</c:v>
                </c:pt>
                <c:pt idx="57681">
                  <c:v>3.6999339999999998</c:v>
                </c:pt>
                <c:pt idx="57682">
                  <c:v>3.4650099999999999</c:v>
                </c:pt>
                <c:pt idx="57683">
                  <c:v>3.4752269999999998</c:v>
                </c:pt>
                <c:pt idx="57684">
                  <c:v>3.4705149999999998</c:v>
                </c:pt>
                <c:pt idx="57685">
                  <c:v>3.5121530000000001</c:v>
                </c:pt>
                <c:pt idx="57686">
                  <c:v>3.6588729999999998</c:v>
                </c:pt>
                <c:pt idx="57687">
                  <c:v>3.8017940000000001</c:v>
                </c:pt>
                <c:pt idx="57688">
                  <c:v>3.7145269999999999</c:v>
                </c:pt>
                <c:pt idx="57689">
                  <c:v>3.5597780000000001</c:v>
                </c:pt>
                <c:pt idx="57690">
                  <c:v>3.5191249999999998</c:v>
                </c:pt>
                <c:pt idx="57691">
                  <c:v>3.5259529999999999</c:v>
                </c:pt>
                <c:pt idx="57692">
                  <c:v>3.5465789999999999</c:v>
                </c:pt>
                <c:pt idx="57693">
                  <c:v>3.6117530000000002</c:v>
                </c:pt>
                <c:pt idx="57694">
                  <c:v>3.6488480000000001</c:v>
                </c:pt>
                <c:pt idx="57695">
                  <c:v>3.6387749999999999</c:v>
                </c:pt>
                <c:pt idx="57696">
                  <c:v>3.7084929999999998</c:v>
                </c:pt>
                <c:pt idx="57697">
                  <c:v>3.7781380000000002</c:v>
                </c:pt>
                <c:pt idx="57698">
                  <c:v>3.7167629999999998</c:v>
                </c:pt>
                <c:pt idx="57699">
                  <c:v>3.6222110000000001</c:v>
                </c:pt>
                <c:pt idx="57700">
                  <c:v>3.513331</c:v>
                </c:pt>
                <c:pt idx="57701">
                  <c:v>3.3671890000000002</c:v>
                </c:pt>
                <c:pt idx="57702">
                  <c:v>3.2536700000000001</c:v>
                </c:pt>
                <c:pt idx="57703">
                  <c:v>3.1982560000000002</c:v>
                </c:pt>
                <c:pt idx="57704">
                  <c:v>3.2360720000000001</c:v>
                </c:pt>
                <c:pt idx="57705">
                  <c:v>3.281749</c:v>
                </c:pt>
                <c:pt idx="57706">
                  <c:v>3.2964859999999998</c:v>
                </c:pt>
                <c:pt idx="57707">
                  <c:v>3.3746649999999998</c:v>
                </c:pt>
                <c:pt idx="57708">
                  <c:v>3.522659</c:v>
                </c:pt>
                <c:pt idx="57709">
                  <c:v>3.5729280000000001</c:v>
                </c:pt>
                <c:pt idx="57710">
                  <c:v>3.41039</c:v>
                </c:pt>
                <c:pt idx="57711">
                  <c:v>3.338244</c:v>
                </c:pt>
                <c:pt idx="57712">
                  <c:v>3.4001000000000001</c:v>
                </c:pt>
                <c:pt idx="57713">
                  <c:v>3.4796990000000001</c:v>
                </c:pt>
                <c:pt idx="57714">
                  <c:v>3.5216729999999998</c:v>
                </c:pt>
                <c:pt idx="57715">
                  <c:v>3.4749150000000002</c:v>
                </c:pt>
                <c:pt idx="57716">
                  <c:v>3.4858769999999999</c:v>
                </c:pt>
                <c:pt idx="57717">
                  <c:v>3.6430539999999998</c:v>
                </c:pt>
                <c:pt idx="57718">
                  <c:v>3.7563569999999999</c:v>
                </c:pt>
                <c:pt idx="57719">
                  <c:v>3.7506119999999998</c:v>
                </c:pt>
                <c:pt idx="57720">
                  <c:v>3.6299760000000001</c:v>
                </c:pt>
                <c:pt idx="57721">
                  <c:v>3.5615329999999998</c:v>
                </c:pt>
                <c:pt idx="57722">
                  <c:v>3.6826249999999998</c:v>
                </c:pt>
                <c:pt idx="57723">
                  <c:v>3.698299</c:v>
                </c:pt>
                <c:pt idx="57724">
                  <c:v>3.5692740000000001</c:v>
                </c:pt>
                <c:pt idx="57725">
                  <c:v>3.5897320000000001</c:v>
                </c:pt>
                <c:pt idx="57726">
                  <c:v>3.6697150000000001</c:v>
                </c:pt>
                <c:pt idx="57727">
                  <c:v>3.6375730000000002</c:v>
                </c:pt>
                <c:pt idx="57728">
                  <c:v>3.643872</c:v>
                </c:pt>
                <c:pt idx="57729">
                  <c:v>3.652069</c:v>
                </c:pt>
                <c:pt idx="57730">
                  <c:v>3.6527660000000002</c:v>
                </c:pt>
                <c:pt idx="57731">
                  <c:v>3.584635</c:v>
                </c:pt>
                <c:pt idx="57732">
                  <c:v>3.4751069999999999</c:v>
                </c:pt>
                <c:pt idx="57733">
                  <c:v>3.4179870000000001</c:v>
                </c:pt>
                <c:pt idx="57734">
                  <c:v>3.3834399999999998</c:v>
                </c:pt>
                <c:pt idx="57735">
                  <c:v>3.5154709999999998</c:v>
                </c:pt>
                <c:pt idx="57736">
                  <c:v>3.607666</c:v>
                </c:pt>
                <c:pt idx="57737">
                  <c:v>3.604012</c:v>
                </c:pt>
                <c:pt idx="57738">
                  <c:v>3.6500979999999998</c:v>
                </c:pt>
                <c:pt idx="57739">
                  <c:v>3.6264419999999999</c:v>
                </c:pt>
                <c:pt idx="57740">
                  <c:v>3.6122339999999999</c:v>
                </c:pt>
                <c:pt idx="57741">
                  <c:v>3.6726960000000002</c:v>
                </c:pt>
                <c:pt idx="57742">
                  <c:v>3.7418130000000001</c:v>
                </c:pt>
                <c:pt idx="57743">
                  <c:v>3.755636</c:v>
                </c:pt>
                <c:pt idx="57744">
                  <c:v>3.8002310000000001</c:v>
                </c:pt>
                <c:pt idx="57745">
                  <c:v>3.8217479999999999</c:v>
                </c:pt>
                <c:pt idx="57746">
                  <c:v>3.7583280000000001</c:v>
                </c:pt>
                <c:pt idx="57747">
                  <c:v>3.7366440000000001</c:v>
                </c:pt>
                <c:pt idx="57748">
                  <c:v>3.6501220000000001</c:v>
                </c:pt>
                <c:pt idx="57749">
                  <c:v>3.5439590000000001</c:v>
                </c:pt>
                <c:pt idx="57750">
                  <c:v>3.4835449999999999</c:v>
                </c:pt>
                <c:pt idx="57751">
                  <c:v>3.4236119999999999</c:v>
                </c:pt>
                <c:pt idx="57752">
                  <c:v>3.4566680000000001</c:v>
                </c:pt>
                <c:pt idx="57753">
                  <c:v>3.6292550000000001</c:v>
                </c:pt>
                <c:pt idx="57754">
                  <c:v>3.79338</c:v>
                </c:pt>
                <c:pt idx="57755">
                  <c:v>3.7978510000000001</c:v>
                </c:pt>
                <c:pt idx="57756">
                  <c:v>3.7629199999999998</c:v>
                </c:pt>
                <c:pt idx="57757">
                  <c:v>3.686159</c:v>
                </c:pt>
                <c:pt idx="57758">
                  <c:v>3.5900210000000001</c:v>
                </c:pt>
                <c:pt idx="57759">
                  <c:v>3.4740730000000002</c:v>
                </c:pt>
                <c:pt idx="57760">
                  <c:v>3.4552489999999998</c:v>
                </c:pt>
                <c:pt idx="57761">
                  <c:v>3.4985949999999999</c:v>
                </c:pt>
                <c:pt idx="57762">
                  <c:v>3.5171779999999999</c:v>
                </c:pt>
                <c:pt idx="57763">
                  <c:v>3.5225629999999999</c:v>
                </c:pt>
                <c:pt idx="57764">
                  <c:v>3.5318420000000001</c:v>
                </c:pt>
                <c:pt idx="57765">
                  <c:v>3.4982820000000001</c:v>
                </c:pt>
                <c:pt idx="57766">
                  <c:v>3.504124</c:v>
                </c:pt>
                <c:pt idx="57767">
                  <c:v>3.492416</c:v>
                </c:pt>
                <c:pt idx="57768">
                  <c:v>3.4748899999999998</c:v>
                </c:pt>
                <c:pt idx="57769">
                  <c:v>3.4722219999999999</c:v>
                </c:pt>
                <c:pt idx="57770">
                  <c:v>3.465611</c:v>
                </c:pt>
                <c:pt idx="57771">
                  <c:v>3.474313</c:v>
                </c:pt>
                <c:pt idx="57772">
                  <c:v>3.4851800000000002</c:v>
                </c:pt>
                <c:pt idx="57773">
                  <c:v>3.5742020000000001</c:v>
                </c:pt>
                <c:pt idx="57774">
                  <c:v>3.651516</c:v>
                </c:pt>
                <c:pt idx="57775">
                  <c:v>3.5681919999999998</c:v>
                </c:pt>
                <c:pt idx="57776">
                  <c:v>3.3219439999999998</c:v>
                </c:pt>
                <c:pt idx="57777">
                  <c:v>3.2538619999999998</c:v>
                </c:pt>
                <c:pt idx="57778">
                  <c:v>3.3391090000000001</c:v>
                </c:pt>
                <c:pt idx="57779">
                  <c:v>3.3672610000000001</c:v>
                </c:pt>
                <c:pt idx="57780">
                  <c:v>3.3881760000000001</c:v>
                </c:pt>
                <c:pt idx="57781">
                  <c:v>3.5061429999999998</c:v>
                </c:pt>
                <c:pt idx="57782">
                  <c:v>3.5489350000000002</c:v>
                </c:pt>
                <c:pt idx="57783">
                  <c:v>3.582881</c:v>
                </c:pt>
                <c:pt idx="57784">
                  <c:v>3.489099</c:v>
                </c:pt>
                <c:pt idx="57785">
                  <c:v>3.4395509999999998</c:v>
                </c:pt>
                <c:pt idx="57786">
                  <c:v>3.4914540000000001</c:v>
                </c:pt>
                <c:pt idx="57787">
                  <c:v>3.5168650000000001</c:v>
                </c:pt>
                <c:pt idx="57788">
                  <c:v>3.5263610000000001</c:v>
                </c:pt>
                <c:pt idx="57789">
                  <c:v>3.4655390000000001</c:v>
                </c:pt>
                <c:pt idx="57790">
                  <c:v>3.5304479999999998</c:v>
                </c:pt>
                <c:pt idx="57791">
                  <c:v>3.528044</c:v>
                </c:pt>
                <c:pt idx="57792">
                  <c:v>3.6853899999999999</c:v>
                </c:pt>
                <c:pt idx="57793">
                  <c:v>3.8274689999999998</c:v>
                </c:pt>
                <c:pt idx="57794">
                  <c:v>3.8734350000000002</c:v>
                </c:pt>
                <c:pt idx="57795">
                  <c:v>3.952312</c:v>
                </c:pt>
                <c:pt idx="57796">
                  <c:v>3.9072840000000002</c:v>
                </c:pt>
                <c:pt idx="57797">
                  <c:v>3.6797879999999998</c:v>
                </c:pt>
                <c:pt idx="57798">
                  <c:v>3.5387659999999999</c:v>
                </c:pt>
                <c:pt idx="57799">
                  <c:v>3.484963</c:v>
                </c:pt>
                <c:pt idx="57800">
                  <c:v>3.4744579999999998</c:v>
                </c:pt>
                <c:pt idx="57801">
                  <c:v>3.4952290000000001</c:v>
                </c:pt>
                <c:pt idx="57802">
                  <c:v>3.6237249999999999</c:v>
                </c:pt>
                <c:pt idx="57803">
                  <c:v>3.6513719999999998</c:v>
                </c:pt>
                <c:pt idx="57804">
                  <c:v>3.6814469999999999</c:v>
                </c:pt>
                <c:pt idx="57805">
                  <c:v>3.7700119999999999</c:v>
                </c:pt>
                <c:pt idx="57806">
                  <c:v>3.6809660000000002</c:v>
                </c:pt>
                <c:pt idx="57807">
                  <c:v>3.5529259999999998</c:v>
                </c:pt>
                <c:pt idx="57808">
                  <c:v>3.4748899999999998</c:v>
                </c:pt>
                <c:pt idx="57809">
                  <c:v>3.3523320000000001</c:v>
                </c:pt>
                <c:pt idx="57810">
                  <c:v>3.2390050000000001</c:v>
                </c:pt>
                <c:pt idx="57811">
                  <c:v>3.2689590000000002</c:v>
                </c:pt>
                <c:pt idx="57812">
                  <c:v>3.3352870000000001</c:v>
                </c:pt>
                <c:pt idx="57813">
                  <c:v>3.4220969999999999</c:v>
                </c:pt>
                <c:pt idx="57814">
                  <c:v>3.6012230000000001</c:v>
                </c:pt>
                <c:pt idx="57815">
                  <c:v>3.7347450000000002</c:v>
                </c:pt>
                <c:pt idx="57816">
                  <c:v>3.8259069999999999</c:v>
                </c:pt>
                <c:pt idx="57817">
                  <c:v>3.8179249999999998</c:v>
                </c:pt>
                <c:pt idx="57818">
                  <c:v>3.6730809999999998</c:v>
                </c:pt>
                <c:pt idx="57819">
                  <c:v>3.5915590000000002</c:v>
                </c:pt>
                <c:pt idx="57820">
                  <c:v>3.6316109999999999</c:v>
                </c:pt>
                <c:pt idx="57821">
                  <c:v>3.6426449999999999</c:v>
                </c:pt>
                <c:pt idx="57822">
                  <c:v>3.501792</c:v>
                </c:pt>
                <c:pt idx="57823">
                  <c:v>3.4424359999999998</c:v>
                </c:pt>
                <c:pt idx="57824">
                  <c:v>3.4815740000000002</c:v>
                </c:pt>
                <c:pt idx="57825">
                  <c:v>3.5969199999999999</c:v>
                </c:pt>
                <c:pt idx="57826">
                  <c:v>3.6710370000000001</c:v>
                </c:pt>
                <c:pt idx="57827">
                  <c:v>3.643799</c:v>
                </c:pt>
                <c:pt idx="57828">
                  <c:v>3.6698110000000002</c:v>
                </c:pt>
                <c:pt idx="57829">
                  <c:v>3.803957</c:v>
                </c:pt>
                <c:pt idx="57830">
                  <c:v>3.8980039999999998</c:v>
                </c:pt>
                <c:pt idx="57831">
                  <c:v>3.893869</c:v>
                </c:pt>
                <c:pt idx="57832">
                  <c:v>3.7770320000000002</c:v>
                </c:pt>
                <c:pt idx="57833">
                  <c:v>3.5892750000000002</c:v>
                </c:pt>
                <c:pt idx="57834">
                  <c:v>3.528813</c:v>
                </c:pt>
                <c:pt idx="57835">
                  <c:v>3.600238</c:v>
                </c:pt>
                <c:pt idx="57836">
                  <c:v>3.5947330000000002</c:v>
                </c:pt>
                <c:pt idx="57837">
                  <c:v>3.5584799999999999</c:v>
                </c:pt>
                <c:pt idx="57838">
                  <c:v>3.6009350000000002</c:v>
                </c:pt>
                <c:pt idx="57839">
                  <c:v>3.6526459999999998</c:v>
                </c:pt>
                <c:pt idx="57840">
                  <c:v>3.6226440000000002</c:v>
                </c:pt>
                <c:pt idx="57841">
                  <c:v>3.5231400000000002</c:v>
                </c:pt>
                <c:pt idx="57842">
                  <c:v>3.4180350000000002</c:v>
                </c:pt>
                <c:pt idx="57843">
                  <c:v>3.4385409999999998</c:v>
                </c:pt>
                <c:pt idx="57844">
                  <c:v>3.5030420000000002</c:v>
                </c:pt>
                <c:pt idx="57845">
                  <c:v>3.5346069999999998</c:v>
                </c:pt>
                <c:pt idx="57846">
                  <c:v>3.5349439999999999</c:v>
                </c:pt>
                <c:pt idx="57847">
                  <c:v>3.5129950000000001</c:v>
                </c:pt>
                <c:pt idx="57848">
                  <c:v>3.5028739999999998</c:v>
                </c:pt>
                <c:pt idx="57849">
                  <c:v>3.5415070000000002</c:v>
                </c:pt>
                <c:pt idx="57850">
                  <c:v>3.5228760000000001</c:v>
                </c:pt>
                <c:pt idx="57851">
                  <c:v>3.5238610000000001</c:v>
                </c:pt>
                <c:pt idx="57852">
                  <c:v>3.5305680000000002</c:v>
                </c:pt>
                <c:pt idx="57853">
                  <c:v>3.5725910000000001</c:v>
                </c:pt>
                <c:pt idx="57854">
                  <c:v>3.530929</c:v>
                </c:pt>
                <c:pt idx="57855">
                  <c:v>3.3924310000000002</c:v>
                </c:pt>
                <c:pt idx="57856">
                  <c:v>3.3520430000000001</c:v>
                </c:pt>
                <c:pt idx="57857">
                  <c:v>3.2005400000000002</c:v>
                </c:pt>
                <c:pt idx="57858">
                  <c:v>2.930396</c:v>
                </c:pt>
                <c:pt idx="57859">
                  <c:v>2.8657270000000001</c:v>
                </c:pt>
                <c:pt idx="57860">
                  <c:v>3.004273</c:v>
                </c:pt>
                <c:pt idx="57861">
                  <c:v>3.4124089999999998</c:v>
                </c:pt>
                <c:pt idx="57862">
                  <c:v>3.7443369999999998</c:v>
                </c:pt>
                <c:pt idx="57863">
                  <c:v>3.7407789999999999</c:v>
                </c:pt>
                <c:pt idx="57864">
                  <c:v>3.7162329999999999</c:v>
                </c:pt>
                <c:pt idx="57865">
                  <c:v>3.8469419999999999</c:v>
                </c:pt>
                <c:pt idx="57866">
                  <c:v>4.1459580000000003</c:v>
                </c:pt>
                <c:pt idx="57867">
                  <c:v>3.9921229999999999</c:v>
                </c:pt>
                <c:pt idx="57868">
                  <c:v>3.4488310000000002</c:v>
                </c:pt>
                <c:pt idx="57869">
                  <c:v>3.1867890000000001</c:v>
                </c:pt>
                <c:pt idx="57870">
                  <c:v>3.294562</c:v>
                </c:pt>
                <c:pt idx="57871">
                  <c:v>3.5329730000000001</c:v>
                </c:pt>
                <c:pt idx="57872">
                  <c:v>3.650747</c:v>
                </c:pt>
                <c:pt idx="57873">
                  <c:v>3.795207</c:v>
                </c:pt>
                <c:pt idx="57874">
                  <c:v>3.9905360000000001</c:v>
                </c:pt>
                <c:pt idx="57875">
                  <c:v>4.1599740000000001</c:v>
                </c:pt>
                <c:pt idx="57876">
                  <c:v>4.042319</c:v>
                </c:pt>
                <c:pt idx="57877">
                  <c:v>3.846581</c:v>
                </c:pt>
                <c:pt idx="57878">
                  <c:v>3.4580860000000002</c:v>
                </c:pt>
                <c:pt idx="57879">
                  <c:v>3.3600490000000001</c:v>
                </c:pt>
                <c:pt idx="57880">
                  <c:v>3.3497110000000001</c:v>
                </c:pt>
                <c:pt idx="57881">
                  <c:v>3.3519950000000001</c:v>
                </c:pt>
                <c:pt idx="57882">
                  <c:v>3.4569559999999999</c:v>
                </c:pt>
                <c:pt idx="57883">
                  <c:v>3.5260729999999998</c:v>
                </c:pt>
                <c:pt idx="57884">
                  <c:v>3.6270669999999998</c:v>
                </c:pt>
                <c:pt idx="57885">
                  <c:v>3.5941559999999999</c:v>
                </c:pt>
                <c:pt idx="57886">
                  <c:v>3.486815</c:v>
                </c:pt>
                <c:pt idx="57887">
                  <c:v>3.6346639999999999</c:v>
                </c:pt>
                <c:pt idx="57888">
                  <c:v>3.7604679999999999</c:v>
                </c:pt>
                <c:pt idx="57889">
                  <c:v>3.6901250000000001</c:v>
                </c:pt>
                <c:pt idx="57890">
                  <c:v>3.6201919999999999</c:v>
                </c:pt>
                <c:pt idx="57891">
                  <c:v>3.629375</c:v>
                </c:pt>
                <c:pt idx="57892">
                  <c:v>3.7495059999999998</c:v>
                </c:pt>
                <c:pt idx="57893">
                  <c:v>3.775493</c:v>
                </c:pt>
                <c:pt idx="57894">
                  <c:v>3.5509309999999998</c:v>
                </c:pt>
                <c:pt idx="57895">
                  <c:v>3.4024079999999999</c:v>
                </c:pt>
                <c:pt idx="57896">
                  <c:v>3.4474119999999999</c:v>
                </c:pt>
                <c:pt idx="57897">
                  <c:v>3.4678230000000001</c:v>
                </c:pt>
                <c:pt idx="57898">
                  <c:v>3.4327239999999999</c:v>
                </c:pt>
                <c:pt idx="57899">
                  <c:v>3.4646490000000001</c:v>
                </c:pt>
                <c:pt idx="57900">
                  <c:v>3.5514359999999998</c:v>
                </c:pt>
                <c:pt idx="57901">
                  <c:v>3.7181090000000001</c:v>
                </c:pt>
                <c:pt idx="57902">
                  <c:v>3.7057760000000002</c:v>
                </c:pt>
                <c:pt idx="57903">
                  <c:v>3.5428769999999998</c:v>
                </c:pt>
                <c:pt idx="57904">
                  <c:v>3.4437820000000001</c:v>
                </c:pt>
                <c:pt idx="57905">
                  <c:v>3.3810600000000002</c:v>
                </c:pt>
                <c:pt idx="57906">
                  <c:v>3.4153660000000001</c:v>
                </c:pt>
                <c:pt idx="57907">
                  <c:v>3.4898440000000002</c:v>
                </c:pt>
                <c:pt idx="57908">
                  <c:v>3.643246</c:v>
                </c:pt>
                <c:pt idx="57909">
                  <c:v>3.7822010000000001</c:v>
                </c:pt>
                <c:pt idx="57910">
                  <c:v>3.84687</c:v>
                </c:pt>
                <c:pt idx="57911">
                  <c:v>3.8870900000000002</c:v>
                </c:pt>
                <c:pt idx="57912">
                  <c:v>3.9733230000000002</c:v>
                </c:pt>
                <c:pt idx="57913">
                  <c:v>3.919184</c:v>
                </c:pt>
                <c:pt idx="57914">
                  <c:v>3.812516</c:v>
                </c:pt>
                <c:pt idx="57915">
                  <c:v>3.8060969999999998</c:v>
                </c:pt>
                <c:pt idx="57916">
                  <c:v>3.782057</c:v>
                </c:pt>
                <c:pt idx="57917">
                  <c:v>3.6710609999999999</c:v>
                </c:pt>
                <c:pt idx="57918">
                  <c:v>3.5415549999999998</c:v>
                </c:pt>
                <c:pt idx="57919">
                  <c:v>3.4711400000000001</c:v>
                </c:pt>
                <c:pt idx="57920">
                  <c:v>3.4125770000000002</c:v>
                </c:pt>
                <c:pt idx="57921">
                  <c:v>3.4041389999999998</c:v>
                </c:pt>
                <c:pt idx="57922">
                  <c:v>3.3747379999999998</c:v>
                </c:pt>
                <c:pt idx="57923">
                  <c:v>3.3720210000000002</c:v>
                </c:pt>
                <c:pt idx="57924">
                  <c:v>3.4175779999999998</c:v>
                </c:pt>
                <c:pt idx="57925">
                  <c:v>3.6385589999999999</c:v>
                </c:pt>
                <c:pt idx="57926">
                  <c:v>3.698852</c:v>
                </c:pt>
                <c:pt idx="57927">
                  <c:v>3.599853</c:v>
                </c:pt>
                <c:pt idx="57928">
                  <c:v>3.634976</c:v>
                </c:pt>
                <c:pt idx="57929">
                  <c:v>3.8199200000000002</c:v>
                </c:pt>
                <c:pt idx="57930">
                  <c:v>3.8895659999999999</c:v>
                </c:pt>
                <c:pt idx="57931">
                  <c:v>3.7437360000000002</c:v>
                </c:pt>
                <c:pt idx="57932">
                  <c:v>3.608171</c:v>
                </c:pt>
                <c:pt idx="57933">
                  <c:v>3.598122</c:v>
                </c:pt>
                <c:pt idx="57934">
                  <c:v>3.5745629999999999</c:v>
                </c:pt>
                <c:pt idx="57935">
                  <c:v>3.5586720000000001</c:v>
                </c:pt>
                <c:pt idx="57936">
                  <c:v>3.5447519999999999</c:v>
                </c:pt>
                <c:pt idx="57937">
                  <c:v>3.4999410000000002</c:v>
                </c:pt>
                <c:pt idx="57938">
                  <c:v>3.3966150000000002</c:v>
                </c:pt>
                <c:pt idx="57939">
                  <c:v>3.2815560000000001</c:v>
                </c:pt>
                <c:pt idx="57940">
                  <c:v>3.318362</c:v>
                </c:pt>
                <c:pt idx="57941">
                  <c:v>3.481357</c:v>
                </c:pt>
                <c:pt idx="57942">
                  <c:v>3.7079399999999998</c:v>
                </c:pt>
                <c:pt idx="57943">
                  <c:v>3.7317399999999998</c:v>
                </c:pt>
                <c:pt idx="57944">
                  <c:v>3.5812940000000002</c:v>
                </c:pt>
                <c:pt idx="57945">
                  <c:v>3.4969600000000001</c:v>
                </c:pt>
                <c:pt idx="57946">
                  <c:v>3.3410090000000001</c:v>
                </c:pt>
                <c:pt idx="57947">
                  <c:v>3.1877979999999999</c:v>
                </c:pt>
                <c:pt idx="57948">
                  <c:v>3.2260949999999999</c:v>
                </c:pt>
                <c:pt idx="57949">
                  <c:v>3.4240210000000002</c:v>
                </c:pt>
                <c:pt idx="57950">
                  <c:v>3.6694749999999998</c:v>
                </c:pt>
                <c:pt idx="57951">
                  <c:v>3.8407879999999999</c:v>
                </c:pt>
                <c:pt idx="57952">
                  <c:v>3.8551880000000001</c:v>
                </c:pt>
                <c:pt idx="57953">
                  <c:v>3.8438889999999999</c:v>
                </c:pt>
                <c:pt idx="57954">
                  <c:v>3.7415240000000001</c:v>
                </c:pt>
                <c:pt idx="57955">
                  <c:v>3.56223</c:v>
                </c:pt>
                <c:pt idx="57956">
                  <c:v>3.3999799999999998</c:v>
                </c:pt>
                <c:pt idx="57957">
                  <c:v>3.4134910000000001</c:v>
                </c:pt>
                <c:pt idx="57958">
                  <c:v>3.5371069999999998</c:v>
                </c:pt>
                <c:pt idx="57959">
                  <c:v>3.677889</c:v>
                </c:pt>
                <c:pt idx="57960">
                  <c:v>3.7620309999999999</c:v>
                </c:pt>
                <c:pt idx="57961">
                  <c:v>3.7540969999999998</c:v>
                </c:pt>
                <c:pt idx="57962">
                  <c:v>3.7727050000000002</c:v>
                </c:pt>
                <c:pt idx="57963">
                  <c:v>3.767007</c:v>
                </c:pt>
                <c:pt idx="57964">
                  <c:v>3.7330380000000001</c:v>
                </c:pt>
                <c:pt idx="57965">
                  <c:v>3.671735</c:v>
                </c:pt>
                <c:pt idx="57966">
                  <c:v>3.683154</c:v>
                </c:pt>
                <c:pt idx="57967">
                  <c:v>3.8285990000000001</c:v>
                </c:pt>
                <c:pt idx="57968">
                  <c:v>3.759843</c:v>
                </c:pt>
                <c:pt idx="57969">
                  <c:v>3.7181570000000002</c:v>
                </c:pt>
                <c:pt idx="57970">
                  <c:v>3.656469</c:v>
                </c:pt>
                <c:pt idx="57971">
                  <c:v>3.4746739999999998</c:v>
                </c:pt>
                <c:pt idx="57972">
                  <c:v>3.3499759999999998</c:v>
                </c:pt>
                <c:pt idx="57973">
                  <c:v>3.39147</c:v>
                </c:pt>
                <c:pt idx="57974">
                  <c:v>3.502008</c:v>
                </c:pt>
                <c:pt idx="57975">
                  <c:v>3.5848040000000001</c:v>
                </c:pt>
                <c:pt idx="57976">
                  <c:v>3.596031</c:v>
                </c:pt>
                <c:pt idx="57977">
                  <c:v>3.6646429999999999</c:v>
                </c:pt>
                <c:pt idx="57978">
                  <c:v>3.8363160000000001</c:v>
                </c:pt>
                <c:pt idx="57979">
                  <c:v>3.8632900000000001</c:v>
                </c:pt>
                <c:pt idx="57980">
                  <c:v>3.7010160000000001</c:v>
                </c:pt>
                <c:pt idx="57981">
                  <c:v>3.5922079999999998</c:v>
                </c:pt>
                <c:pt idx="57982">
                  <c:v>3.5813419999999998</c:v>
                </c:pt>
                <c:pt idx="57983">
                  <c:v>3.6127389999999999</c:v>
                </c:pt>
                <c:pt idx="57984">
                  <c:v>3.5770870000000001</c:v>
                </c:pt>
                <c:pt idx="57985">
                  <c:v>3.578722</c:v>
                </c:pt>
                <c:pt idx="57986">
                  <c:v>3.6118739999999998</c:v>
                </c:pt>
                <c:pt idx="57987">
                  <c:v>3.6562519999999998</c:v>
                </c:pt>
                <c:pt idx="57988">
                  <c:v>3.6315870000000001</c:v>
                </c:pt>
                <c:pt idx="57989">
                  <c:v>3.5264820000000001</c:v>
                </c:pt>
                <c:pt idx="57990">
                  <c:v>3.612282</c:v>
                </c:pt>
                <c:pt idx="57991">
                  <c:v>3.776383</c:v>
                </c:pt>
                <c:pt idx="57992">
                  <c:v>3.769387</c:v>
                </c:pt>
                <c:pt idx="57993">
                  <c:v>3.7305619999999999</c:v>
                </c:pt>
                <c:pt idx="57994">
                  <c:v>3.574659</c:v>
                </c:pt>
                <c:pt idx="57995">
                  <c:v>3.490926</c:v>
                </c:pt>
                <c:pt idx="57996">
                  <c:v>3.462942</c:v>
                </c:pt>
                <c:pt idx="57997">
                  <c:v>3.5438149999999999</c:v>
                </c:pt>
                <c:pt idx="57998">
                  <c:v>3.6548579999999999</c:v>
                </c:pt>
                <c:pt idx="57999">
                  <c:v>3.6307450000000001</c:v>
                </c:pt>
                <c:pt idx="58000">
                  <c:v>3.59781</c:v>
                </c:pt>
                <c:pt idx="58001">
                  <c:v>3.5930979999999999</c:v>
                </c:pt>
                <c:pt idx="58002">
                  <c:v>3.5850200000000001</c:v>
                </c:pt>
                <c:pt idx="58003">
                  <c:v>3.5789140000000002</c:v>
                </c:pt>
                <c:pt idx="58004">
                  <c:v>3.6315629999999999</c:v>
                </c:pt>
                <c:pt idx="58005">
                  <c:v>3.6432699999999998</c:v>
                </c:pt>
                <c:pt idx="58006">
                  <c:v>3.6218499999999998</c:v>
                </c:pt>
                <c:pt idx="58007">
                  <c:v>3.6008149999999999</c:v>
                </c:pt>
                <c:pt idx="58008">
                  <c:v>3.5070570000000001</c:v>
                </c:pt>
                <c:pt idx="58009">
                  <c:v>3.262877</c:v>
                </c:pt>
                <c:pt idx="58010">
                  <c:v>3.1666669999999999</c:v>
                </c:pt>
                <c:pt idx="58011">
                  <c:v>3.225975</c:v>
                </c:pt>
                <c:pt idx="58012">
                  <c:v>3.2949470000000001</c:v>
                </c:pt>
                <c:pt idx="58013">
                  <c:v>3.4544800000000002</c:v>
                </c:pt>
                <c:pt idx="58014">
                  <c:v>3.6565650000000001</c:v>
                </c:pt>
                <c:pt idx="58015">
                  <c:v>3.836268</c:v>
                </c:pt>
                <c:pt idx="58016">
                  <c:v>3.9424549999999998</c:v>
                </c:pt>
                <c:pt idx="58017">
                  <c:v>3.889205</c:v>
                </c:pt>
                <c:pt idx="58018">
                  <c:v>3.7605879999999998</c:v>
                </c:pt>
                <c:pt idx="58019">
                  <c:v>3.6284619999999999</c:v>
                </c:pt>
                <c:pt idx="58020">
                  <c:v>3.6258170000000001</c:v>
                </c:pt>
                <c:pt idx="58021">
                  <c:v>3.614061</c:v>
                </c:pt>
                <c:pt idx="58022">
                  <c:v>3.6225960000000001</c:v>
                </c:pt>
                <c:pt idx="58023">
                  <c:v>3.626538</c:v>
                </c:pt>
                <c:pt idx="58024">
                  <c:v>3.5767739999999999</c:v>
                </c:pt>
                <c:pt idx="58025">
                  <c:v>3.5713170000000001</c:v>
                </c:pt>
                <c:pt idx="58026">
                  <c:v>3.6059830000000002</c:v>
                </c:pt>
                <c:pt idx="58027">
                  <c:v>3.663224</c:v>
                </c:pt>
                <c:pt idx="58028">
                  <c:v>3.654137</c:v>
                </c:pt>
                <c:pt idx="58029">
                  <c:v>3.59192</c:v>
                </c:pt>
                <c:pt idx="58030">
                  <c:v>3.5337420000000002</c:v>
                </c:pt>
                <c:pt idx="58031">
                  <c:v>3.4915029999999998</c:v>
                </c:pt>
                <c:pt idx="58032">
                  <c:v>3.4131779999999998</c:v>
                </c:pt>
                <c:pt idx="58033">
                  <c:v>3.179961</c:v>
                </c:pt>
                <c:pt idx="58034">
                  <c:v>3.0662729999999998</c:v>
                </c:pt>
                <c:pt idx="58035">
                  <c:v>3.1492610000000001</c:v>
                </c:pt>
                <c:pt idx="58036">
                  <c:v>3.3430759999999999</c:v>
                </c:pt>
                <c:pt idx="58037">
                  <c:v>3.4859010000000001</c:v>
                </c:pt>
                <c:pt idx="58038">
                  <c:v>3.623437</c:v>
                </c:pt>
                <c:pt idx="58039">
                  <c:v>3.8885559999999999</c:v>
                </c:pt>
                <c:pt idx="58040">
                  <c:v>4.0912179999999996</c:v>
                </c:pt>
                <c:pt idx="58041">
                  <c:v>3.918342</c:v>
                </c:pt>
                <c:pt idx="58042">
                  <c:v>3.7372209999999999</c:v>
                </c:pt>
                <c:pt idx="58043">
                  <c:v>3.7523909999999998</c:v>
                </c:pt>
                <c:pt idx="58044">
                  <c:v>3.799029</c:v>
                </c:pt>
                <c:pt idx="58045">
                  <c:v>3.7563089999999999</c:v>
                </c:pt>
                <c:pt idx="58046">
                  <c:v>3.699694</c:v>
                </c:pt>
                <c:pt idx="58047">
                  <c:v>3.6604109999999999</c:v>
                </c:pt>
                <c:pt idx="58048">
                  <c:v>3.6391589999999998</c:v>
                </c:pt>
                <c:pt idx="58049">
                  <c:v>3.7583530000000001</c:v>
                </c:pt>
                <c:pt idx="58050">
                  <c:v>3.6850290000000001</c:v>
                </c:pt>
                <c:pt idx="58051">
                  <c:v>3.572038</c:v>
                </c:pt>
                <c:pt idx="58052">
                  <c:v>3.5311689999999998</c:v>
                </c:pt>
                <c:pt idx="58053">
                  <c:v>3.5300400000000001</c:v>
                </c:pt>
                <c:pt idx="58054">
                  <c:v>3.4691930000000002</c:v>
                </c:pt>
                <c:pt idx="58055">
                  <c:v>3.4913820000000002</c:v>
                </c:pt>
                <c:pt idx="58056">
                  <c:v>3.562494</c:v>
                </c:pt>
                <c:pt idx="58057">
                  <c:v>3.6842109999999999</c:v>
                </c:pt>
                <c:pt idx="58058">
                  <c:v>3.7602280000000001</c:v>
                </c:pt>
                <c:pt idx="58059">
                  <c:v>3.6936110000000002</c:v>
                </c:pt>
                <c:pt idx="58060">
                  <c:v>3.618725</c:v>
                </c:pt>
                <c:pt idx="58061">
                  <c:v>3.6074739999999998</c:v>
                </c:pt>
                <c:pt idx="58062">
                  <c:v>3.6252399999999998</c:v>
                </c:pt>
                <c:pt idx="58063">
                  <c:v>3.6137250000000001</c:v>
                </c:pt>
                <c:pt idx="58064">
                  <c:v>3.60406</c:v>
                </c:pt>
                <c:pt idx="58065">
                  <c:v>3.6268509999999998</c:v>
                </c:pt>
                <c:pt idx="58066">
                  <c:v>3.6028579999999999</c:v>
                </c:pt>
                <c:pt idx="58067">
                  <c:v>3.5986509999999998</c:v>
                </c:pt>
                <c:pt idx="58068">
                  <c:v>3.6282450000000002</c:v>
                </c:pt>
                <c:pt idx="58069">
                  <c:v>3.6129549999999999</c:v>
                </c:pt>
                <c:pt idx="58070">
                  <c:v>3.5869430000000002</c:v>
                </c:pt>
                <c:pt idx="58071">
                  <c:v>3.6096140000000001</c:v>
                </c:pt>
                <c:pt idx="58072">
                  <c:v>3.605359</c:v>
                </c:pt>
                <c:pt idx="58073">
                  <c:v>3.5962710000000002</c:v>
                </c:pt>
                <c:pt idx="58074">
                  <c:v>3.58026</c:v>
                </c:pt>
                <c:pt idx="58075">
                  <c:v>3.5619170000000002</c:v>
                </c:pt>
                <c:pt idx="58076">
                  <c:v>3.598868</c:v>
                </c:pt>
                <c:pt idx="58077">
                  <c:v>3.568384</c:v>
                </c:pt>
                <c:pt idx="58078">
                  <c:v>3.3897629999999999</c:v>
                </c:pt>
                <c:pt idx="58079">
                  <c:v>3.204987</c:v>
                </c:pt>
                <c:pt idx="58080">
                  <c:v>3.15306</c:v>
                </c:pt>
                <c:pt idx="58081">
                  <c:v>3.168085</c:v>
                </c:pt>
                <c:pt idx="58082">
                  <c:v>3.2746089999999999</c:v>
                </c:pt>
                <c:pt idx="58083">
                  <c:v>3.4445510000000001</c:v>
                </c:pt>
                <c:pt idx="58084">
                  <c:v>3.6326679999999998</c:v>
                </c:pt>
                <c:pt idx="58085">
                  <c:v>3.9005999999999998</c:v>
                </c:pt>
                <c:pt idx="58086">
                  <c:v>4.0446270000000002</c:v>
                </c:pt>
                <c:pt idx="58087">
                  <c:v>3.8477109999999999</c:v>
                </c:pt>
                <c:pt idx="58088">
                  <c:v>3.6571419999999999</c:v>
                </c:pt>
                <c:pt idx="58089">
                  <c:v>3.614398</c:v>
                </c:pt>
                <c:pt idx="58090">
                  <c:v>3.618725</c:v>
                </c:pt>
                <c:pt idx="58091">
                  <c:v>3.3982489999999999</c:v>
                </c:pt>
                <c:pt idx="58092">
                  <c:v>3.1771720000000001</c:v>
                </c:pt>
                <c:pt idx="58093">
                  <c:v>3.1422409999999998</c:v>
                </c:pt>
                <c:pt idx="58094">
                  <c:v>3.2048670000000001</c:v>
                </c:pt>
                <c:pt idx="58095">
                  <c:v>3.3140350000000001</c:v>
                </c:pt>
                <c:pt idx="58096">
                  <c:v>3.4334690000000001</c:v>
                </c:pt>
                <c:pt idx="58097">
                  <c:v>3.7168830000000002</c:v>
                </c:pt>
                <c:pt idx="58098">
                  <c:v>3.9371900000000002</c:v>
                </c:pt>
                <c:pt idx="58099">
                  <c:v>3.9631780000000001</c:v>
                </c:pt>
                <c:pt idx="58100">
                  <c:v>3.7509000000000001</c:v>
                </c:pt>
                <c:pt idx="58101">
                  <c:v>3.6206</c:v>
                </c:pt>
                <c:pt idx="58102">
                  <c:v>3.6866639999999999</c:v>
                </c:pt>
                <c:pt idx="58103">
                  <c:v>3.7798210000000001</c:v>
                </c:pt>
                <c:pt idx="58104">
                  <c:v>3.8061210000000001</c:v>
                </c:pt>
                <c:pt idx="58105">
                  <c:v>3.718734</c:v>
                </c:pt>
                <c:pt idx="58106">
                  <c:v>3.4626540000000001</c:v>
                </c:pt>
                <c:pt idx="58107">
                  <c:v>3.3053569999999999</c:v>
                </c:pt>
                <c:pt idx="58108">
                  <c:v>3.2512409999999998</c:v>
                </c:pt>
                <c:pt idx="58109">
                  <c:v>3.1754169999999999</c:v>
                </c:pt>
                <c:pt idx="58110">
                  <c:v>3.204218</c:v>
                </c:pt>
                <c:pt idx="58111">
                  <c:v>3.442917</c:v>
                </c:pt>
                <c:pt idx="58112">
                  <c:v>3.7429670000000002</c:v>
                </c:pt>
                <c:pt idx="58113">
                  <c:v>3.8592749999999998</c:v>
                </c:pt>
                <c:pt idx="58114">
                  <c:v>3.836004</c:v>
                </c:pt>
                <c:pt idx="58115">
                  <c:v>3.831604</c:v>
                </c:pt>
                <c:pt idx="58116">
                  <c:v>3.8224689999999999</c:v>
                </c:pt>
                <c:pt idx="58117">
                  <c:v>3.774267</c:v>
                </c:pt>
                <c:pt idx="58118">
                  <c:v>3.771166</c:v>
                </c:pt>
                <c:pt idx="58119">
                  <c:v>3.6457709999999999</c:v>
                </c:pt>
                <c:pt idx="58120">
                  <c:v>3.5446080000000002</c:v>
                </c:pt>
                <c:pt idx="58121">
                  <c:v>3.572038</c:v>
                </c:pt>
                <c:pt idx="58122">
                  <c:v>3.65368</c:v>
                </c:pt>
                <c:pt idx="58123">
                  <c:v>3.6292070000000001</c:v>
                </c:pt>
                <c:pt idx="58124">
                  <c:v>3.5945879999999999</c:v>
                </c:pt>
                <c:pt idx="58125">
                  <c:v>3.702458</c:v>
                </c:pt>
                <c:pt idx="58126">
                  <c:v>3.8704540000000001</c:v>
                </c:pt>
                <c:pt idx="58127">
                  <c:v>3.8975230000000001</c:v>
                </c:pt>
                <c:pt idx="58128">
                  <c:v>3.7863120000000001</c:v>
                </c:pt>
                <c:pt idx="58129">
                  <c:v>3.7271719999999999</c:v>
                </c:pt>
                <c:pt idx="58130">
                  <c:v>3.7088770000000002</c:v>
                </c:pt>
                <c:pt idx="58131">
                  <c:v>3.6957270000000002</c:v>
                </c:pt>
                <c:pt idx="58132">
                  <c:v>3.640482</c:v>
                </c:pt>
                <c:pt idx="58133">
                  <c:v>3.5657640000000002</c:v>
                </c:pt>
                <c:pt idx="58134">
                  <c:v>3.4676779999999998</c:v>
                </c:pt>
                <c:pt idx="58135">
                  <c:v>3.4180109999999999</c:v>
                </c:pt>
                <c:pt idx="58136">
                  <c:v>3.4655390000000001</c:v>
                </c:pt>
                <c:pt idx="58137">
                  <c:v>3.5142929999999999</c:v>
                </c:pt>
                <c:pt idx="58138">
                  <c:v>3.5742500000000001</c:v>
                </c:pt>
                <c:pt idx="58139">
                  <c:v>3.6769270000000001</c:v>
                </c:pt>
                <c:pt idx="58140">
                  <c:v>3.7425579999999998</c:v>
                </c:pt>
                <c:pt idx="58141">
                  <c:v>3.7239749999999998</c:v>
                </c:pt>
                <c:pt idx="58142">
                  <c:v>3.6327889999999998</c:v>
                </c:pt>
                <c:pt idx="58143">
                  <c:v>3.5404969999999998</c:v>
                </c:pt>
                <c:pt idx="58144">
                  <c:v>3.5222500000000001</c:v>
                </c:pt>
                <c:pt idx="58145">
                  <c:v>3.6207199999999999</c:v>
                </c:pt>
                <c:pt idx="58146">
                  <c:v>3.718782</c:v>
                </c:pt>
                <c:pt idx="58147">
                  <c:v>3.7515489999999998</c:v>
                </c:pt>
                <c:pt idx="58148">
                  <c:v>3.737365</c:v>
                </c:pt>
                <c:pt idx="58149">
                  <c:v>3.6367310000000002</c:v>
                </c:pt>
                <c:pt idx="58150">
                  <c:v>3.598627</c:v>
                </c:pt>
                <c:pt idx="58151">
                  <c:v>3.6250960000000001</c:v>
                </c:pt>
                <c:pt idx="58152">
                  <c:v>3.6283650000000001</c:v>
                </c:pt>
                <c:pt idx="58153">
                  <c:v>3.5873759999999999</c:v>
                </c:pt>
                <c:pt idx="58154">
                  <c:v>3.501023</c:v>
                </c:pt>
                <c:pt idx="58155">
                  <c:v>3.4926810000000001</c:v>
                </c:pt>
                <c:pt idx="58156">
                  <c:v>3.6265619999999998</c:v>
                </c:pt>
                <c:pt idx="58157">
                  <c:v>3.7658529999999999</c:v>
                </c:pt>
                <c:pt idx="58158">
                  <c:v>3.8201849999999999</c:v>
                </c:pt>
                <c:pt idx="58159">
                  <c:v>3.711954</c:v>
                </c:pt>
                <c:pt idx="58160">
                  <c:v>3.5355690000000002</c:v>
                </c:pt>
                <c:pt idx="58161">
                  <c:v>3.363559</c:v>
                </c:pt>
                <c:pt idx="58162">
                  <c:v>3.2212390000000002</c:v>
                </c:pt>
                <c:pt idx="58163">
                  <c:v>3.1012520000000001</c:v>
                </c:pt>
                <c:pt idx="58164">
                  <c:v>2.9910260000000002</c:v>
                </c:pt>
                <c:pt idx="58165">
                  <c:v>3.1008200000000001</c:v>
                </c:pt>
                <c:pt idx="58166">
                  <c:v>3.2517459999999998</c:v>
                </c:pt>
                <c:pt idx="58167">
                  <c:v>3.43181</c:v>
                </c:pt>
                <c:pt idx="58168">
                  <c:v>3.47804</c:v>
                </c:pt>
                <c:pt idx="58169">
                  <c:v>3.409621</c:v>
                </c:pt>
                <c:pt idx="58170">
                  <c:v>3.523164</c:v>
                </c:pt>
                <c:pt idx="58171">
                  <c:v>3.699525</c:v>
                </c:pt>
                <c:pt idx="58172">
                  <c:v>3.622716</c:v>
                </c:pt>
                <c:pt idx="58173">
                  <c:v>3.5774469999999998</c:v>
                </c:pt>
                <c:pt idx="58174">
                  <c:v>3.7287590000000002</c:v>
                </c:pt>
                <c:pt idx="58175">
                  <c:v>3.785158</c:v>
                </c:pt>
                <c:pt idx="58176">
                  <c:v>3.6551230000000001</c:v>
                </c:pt>
                <c:pt idx="58177">
                  <c:v>3.5315300000000001</c:v>
                </c:pt>
                <c:pt idx="58178">
                  <c:v>3.5786009999999999</c:v>
                </c:pt>
                <c:pt idx="58179">
                  <c:v>3.6866400000000001</c:v>
                </c:pt>
                <c:pt idx="58180">
                  <c:v>3.8018900000000002</c:v>
                </c:pt>
                <c:pt idx="58181">
                  <c:v>3.7957360000000002</c:v>
                </c:pt>
                <c:pt idx="58182">
                  <c:v>3.765012</c:v>
                </c:pt>
                <c:pt idx="58183">
                  <c:v>3.6993809999999998</c:v>
                </c:pt>
                <c:pt idx="58184">
                  <c:v>3.6694749999999998</c:v>
                </c:pt>
                <c:pt idx="58185">
                  <c:v>3.5519889999999998</c:v>
                </c:pt>
                <c:pt idx="58186">
                  <c:v>3.6306729999999998</c:v>
                </c:pt>
                <c:pt idx="58187">
                  <c:v>3.7095980000000002</c:v>
                </c:pt>
                <c:pt idx="58188">
                  <c:v>3.7852540000000001</c:v>
                </c:pt>
                <c:pt idx="58189">
                  <c:v>3.9554369999999999</c:v>
                </c:pt>
                <c:pt idx="58190">
                  <c:v>3.9591630000000002</c:v>
                </c:pt>
                <c:pt idx="58191">
                  <c:v>3.8471820000000001</c:v>
                </c:pt>
                <c:pt idx="58192">
                  <c:v>3.7574149999999999</c:v>
                </c:pt>
                <c:pt idx="58193">
                  <c:v>3.5951170000000001</c:v>
                </c:pt>
                <c:pt idx="58194">
                  <c:v>3.4384929999999998</c:v>
                </c:pt>
                <c:pt idx="58195">
                  <c:v>3.4658509999999998</c:v>
                </c:pt>
                <c:pt idx="58196">
                  <c:v>3.4898440000000002</c:v>
                </c:pt>
                <c:pt idx="58197">
                  <c:v>3.4725579999999998</c:v>
                </c:pt>
                <c:pt idx="58198">
                  <c:v>3.3872870000000002</c:v>
                </c:pt>
                <c:pt idx="58199">
                  <c:v>3.360938</c:v>
                </c:pt>
                <c:pt idx="58200">
                  <c:v>3.4335650000000002</c:v>
                </c:pt>
                <c:pt idx="58201">
                  <c:v>3.5134270000000001</c:v>
                </c:pt>
                <c:pt idx="58202">
                  <c:v>3.5990120000000001</c:v>
                </c:pt>
                <c:pt idx="58203">
                  <c:v>3.6330049999999998</c:v>
                </c:pt>
                <c:pt idx="58204">
                  <c:v>3.6129069999999999</c:v>
                </c:pt>
                <c:pt idx="58205">
                  <c:v>3.6324040000000002</c:v>
                </c:pt>
                <c:pt idx="58206">
                  <c:v>3.75691</c:v>
                </c:pt>
                <c:pt idx="58207">
                  <c:v>3.8107609999999998</c:v>
                </c:pt>
                <c:pt idx="58208">
                  <c:v>3.7346010000000001</c:v>
                </c:pt>
                <c:pt idx="58209">
                  <c:v>3.72722</c:v>
                </c:pt>
                <c:pt idx="58210">
                  <c:v>3.689765</c:v>
                </c:pt>
                <c:pt idx="58211">
                  <c:v>3.6914479999999998</c:v>
                </c:pt>
                <c:pt idx="58212">
                  <c:v>3.7476069999999999</c:v>
                </c:pt>
                <c:pt idx="58213">
                  <c:v>3.7845089999999999</c:v>
                </c:pt>
                <c:pt idx="58214">
                  <c:v>3.7052710000000002</c:v>
                </c:pt>
                <c:pt idx="58215">
                  <c:v>3.5861260000000001</c:v>
                </c:pt>
                <c:pt idx="58216">
                  <c:v>3.567062</c:v>
                </c:pt>
                <c:pt idx="58217">
                  <c:v>3.6008870000000002</c:v>
                </c:pt>
                <c:pt idx="58218">
                  <c:v>3.6373319999999998</c:v>
                </c:pt>
                <c:pt idx="58219">
                  <c:v>3.6995010000000002</c:v>
                </c:pt>
                <c:pt idx="58220">
                  <c:v>3.7315710000000002</c:v>
                </c:pt>
                <c:pt idx="58221">
                  <c:v>3.7105839999999999</c:v>
                </c:pt>
                <c:pt idx="58222">
                  <c:v>3.597594</c:v>
                </c:pt>
                <c:pt idx="58223">
                  <c:v>3.5466280000000001</c:v>
                </c:pt>
                <c:pt idx="58224">
                  <c:v>3.5622539999999998</c:v>
                </c:pt>
                <c:pt idx="58225">
                  <c:v>3.6343760000000001</c:v>
                </c:pt>
                <c:pt idx="58226">
                  <c:v>3.674884</c:v>
                </c:pt>
                <c:pt idx="58227">
                  <c:v>3.6800280000000001</c:v>
                </c:pt>
                <c:pt idx="58228">
                  <c:v>3.6449289999999999</c:v>
                </c:pt>
                <c:pt idx="58229">
                  <c:v>3.5943480000000001</c:v>
                </c:pt>
                <c:pt idx="58230">
                  <c:v>3.5517720000000002</c:v>
                </c:pt>
                <c:pt idx="58231">
                  <c:v>3.6147100000000001</c:v>
                </c:pt>
                <c:pt idx="58232">
                  <c:v>3.5784570000000002</c:v>
                </c:pt>
                <c:pt idx="58233">
                  <c:v>3.5001090000000001</c:v>
                </c:pt>
                <c:pt idx="58234">
                  <c:v>3.3893300000000002</c:v>
                </c:pt>
                <c:pt idx="58235">
                  <c:v>3.2738879999999999</c:v>
                </c:pt>
                <c:pt idx="58236">
                  <c:v>3.2735029999999998</c:v>
                </c:pt>
                <c:pt idx="58237">
                  <c:v>3.267493</c:v>
                </c:pt>
                <c:pt idx="58238">
                  <c:v>3.147122</c:v>
                </c:pt>
                <c:pt idx="58239">
                  <c:v>3.1520260000000002</c:v>
                </c:pt>
                <c:pt idx="58240">
                  <c:v>3.2048909999999999</c:v>
                </c:pt>
                <c:pt idx="58241">
                  <c:v>3.3846910000000001</c:v>
                </c:pt>
                <c:pt idx="58242">
                  <c:v>3.6819519999999999</c:v>
                </c:pt>
                <c:pt idx="58243">
                  <c:v>3.827277</c:v>
                </c:pt>
                <c:pt idx="58244">
                  <c:v>3.7785950000000001</c:v>
                </c:pt>
                <c:pt idx="58245">
                  <c:v>3.7327970000000001</c:v>
                </c:pt>
                <c:pt idx="58246">
                  <c:v>3.6580789999999999</c:v>
                </c:pt>
                <c:pt idx="58247">
                  <c:v>3.7700119999999999</c:v>
                </c:pt>
                <c:pt idx="58248">
                  <c:v>3.8435760000000001</c:v>
                </c:pt>
                <c:pt idx="58249">
                  <c:v>3.7896290000000001</c:v>
                </c:pt>
                <c:pt idx="58250">
                  <c:v>3.5690330000000001</c:v>
                </c:pt>
                <c:pt idx="58251">
                  <c:v>3.342619</c:v>
                </c:pt>
                <c:pt idx="58252">
                  <c:v>3.33697</c:v>
                </c:pt>
                <c:pt idx="58253">
                  <c:v>3.4968400000000002</c:v>
                </c:pt>
                <c:pt idx="58254">
                  <c:v>3.6376689999999998</c:v>
                </c:pt>
                <c:pt idx="58255">
                  <c:v>3.632933</c:v>
                </c:pt>
                <c:pt idx="58256">
                  <c:v>3.5455220000000001</c:v>
                </c:pt>
                <c:pt idx="58257">
                  <c:v>3.5586959999999999</c:v>
                </c:pt>
                <c:pt idx="58258">
                  <c:v>3.6234130000000002</c:v>
                </c:pt>
                <c:pt idx="58259">
                  <c:v>3.7688579999999998</c:v>
                </c:pt>
                <c:pt idx="58260">
                  <c:v>3.8228770000000001</c:v>
                </c:pt>
                <c:pt idx="58261">
                  <c:v>3.7577759999999998</c:v>
                </c:pt>
                <c:pt idx="58262">
                  <c:v>3.4896509999999998</c:v>
                </c:pt>
                <c:pt idx="58263">
                  <c:v>3.6217299999999999</c:v>
                </c:pt>
                <c:pt idx="58264">
                  <c:v>3.658512</c:v>
                </c:pt>
                <c:pt idx="58265">
                  <c:v>3.5838899999999998</c:v>
                </c:pt>
                <c:pt idx="58266">
                  <c:v>3.6173790000000001</c:v>
                </c:pt>
                <c:pt idx="58267">
                  <c:v>3.7550829999999999</c:v>
                </c:pt>
                <c:pt idx="58268">
                  <c:v>3.7953030000000001</c:v>
                </c:pt>
                <c:pt idx="58269">
                  <c:v>3.601127</c:v>
                </c:pt>
                <c:pt idx="58270">
                  <c:v>3.4134190000000002</c:v>
                </c:pt>
                <c:pt idx="58271">
                  <c:v>3.4647459999999999</c:v>
                </c:pt>
                <c:pt idx="58272">
                  <c:v>3.55884</c:v>
                </c:pt>
                <c:pt idx="58273">
                  <c:v>3.5025849999999998</c:v>
                </c:pt>
                <c:pt idx="58274">
                  <c:v>3.4680149999999998</c:v>
                </c:pt>
                <c:pt idx="58275">
                  <c:v>3.5836980000000001</c:v>
                </c:pt>
                <c:pt idx="58276">
                  <c:v>3.7795079999999999</c:v>
                </c:pt>
                <c:pt idx="58277">
                  <c:v>3.835499</c:v>
                </c:pt>
                <c:pt idx="58278">
                  <c:v>3.8166509999999998</c:v>
                </c:pt>
                <c:pt idx="58279">
                  <c:v>3.7617660000000002</c:v>
                </c:pt>
                <c:pt idx="58280">
                  <c:v>3.8818009999999998</c:v>
                </c:pt>
                <c:pt idx="58281">
                  <c:v>4.0044069999999996</c:v>
                </c:pt>
                <c:pt idx="58282">
                  <c:v>3.917789</c:v>
                </c:pt>
                <c:pt idx="58283">
                  <c:v>3.8033800000000002</c:v>
                </c:pt>
                <c:pt idx="58284">
                  <c:v>3.7488809999999999</c:v>
                </c:pt>
                <c:pt idx="58285">
                  <c:v>3.7350810000000001</c:v>
                </c:pt>
                <c:pt idx="58286">
                  <c:v>3.7454909999999999</c:v>
                </c:pt>
                <c:pt idx="58287">
                  <c:v>3.7166899999999998</c:v>
                </c:pt>
                <c:pt idx="58288">
                  <c:v>3.6746189999999999</c:v>
                </c:pt>
                <c:pt idx="58289">
                  <c:v>3.6470449999999999</c:v>
                </c:pt>
                <c:pt idx="58290">
                  <c:v>3.6105749999999999</c:v>
                </c:pt>
                <c:pt idx="58291">
                  <c:v>3.64053</c:v>
                </c:pt>
                <c:pt idx="58292">
                  <c:v>3.5760049999999999</c:v>
                </c:pt>
                <c:pt idx="58293">
                  <c:v>3.407457</c:v>
                </c:pt>
                <c:pt idx="58294">
                  <c:v>3.3660830000000002</c:v>
                </c:pt>
                <c:pt idx="58295">
                  <c:v>3.3788969999999998</c:v>
                </c:pt>
                <c:pt idx="58296">
                  <c:v>3.512947</c:v>
                </c:pt>
                <c:pt idx="58297">
                  <c:v>3.6395439999999999</c:v>
                </c:pt>
                <c:pt idx="58298">
                  <c:v>3.635049</c:v>
                </c:pt>
                <c:pt idx="58299">
                  <c:v>3.6485110000000001</c:v>
                </c:pt>
                <c:pt idx="58300">
                  <c:v>3.7226520000000001</c:v>
                </c:pt>
                <c:pt idx="58301">
                  <c:v>3.6618300000000001</c:v>
                </c:pt>
                <c:pt idx="58302">
                  <c:v>3.5830009999999999</c:v>
                </c:pt>
                <c:pt idx="58303">
                  <c:v>3.5695860000000001</c:v>
                </c:pt>
                <c:pt idx="58304">
                  <c:v>3.5580229999999999</c:v>
                </c:pt>
                <c:pt idx="58305">
                  <c:v>3.5807169999999999</c:v>
                </c:pt>
                <c:pt idx="58306">
                  <c:v>3.65029</c:v>
                </c:pt>
                <c:pt idx="58307">
                  <c:v>3.7762630000000001</c:v>
                </c:pt>
                <c:pt idx="58308">
                  <c:v>3.8361239999999999</c:v>
                </c:pt>
                <c:pt idx="58309">
                  <c:v>3.7641939999999998</c:v>
                </c:pt>
                <c:pt idx="58310">
                  <c:v>3.6258889999999999</c:v>
                </c:pt>
                <c:pt idx="58311">
                  <c:v>3.4801310000000001</c:v>
                </c:pt>
                <c:pt idx="58312">
                  <c:v>3.399956</c:v>
                </c:pt>
                <c:pt idx="58313">
                  <c:v>3.5839379999999998</c:v>
                </c:pt>
                <c:pt idx="58314">
                  <c:v>3.764964</c:v>
                </c:pt>
                <c:pt idx="58315">
                  <c:v>3.865742</c:v>
                </c:pt>
                <c:pt idx="58316">
                  <c:v>3.921948</c:v>
                </c:pt>
                <c:pt idx="58317">
                  <c:v>3.7984520000000002</c:v>
                </c:pt>
                <c:pt idx="58318">
                  <c:v>3.6551230000000001</c:v>
                </c:pt>
                <c:pt idx="58319">
                  <c:v>3.627259</c:v>
                </c:pt>
                <c:pt idx="58320">
                  <c:v>3.5826639999999998</c:v>
                </c:pt>
                <c:pt idx="58321">
                  <c:v>3.5062150000000001</c:v>
                </c:pt>
                <c:pt idx="58322">
                  <c:v>3.4355600000000002</c:v>
                </c:pt>
                <c:pt idx="58323">
                  <c:v>3.396182</c:v>
                </c:pt>
                <c:pt idx="58324">
                  <c:v>3.338965</c:v>
                </c:pt>
                <c:pt idx="58325">
                  <c:v>3.236961</c:v>
                </c:pt>
                <c:pt idx="58326">
                  <c:v>3.1727729999999998</c:v>
                </c:pt>
                <c:pt idx="58327">
                  <c:v>3.1146910000000001</c:v>
                </c:pt>
                <c:pt idx="58328">
                  <c:v>3.148228</c:v>
                </c:pt>
                <c:pt idx="58329">
                  <c:v>3.3631500000000001</c:v>
                </c:pt>
                <c:pt idx="58330">
                  <c:v>3.4204870000000001</c:v>
                </c:pt>
                <c:pt idx="58331">
                  <c:v>3.3212229999999998</c:v>
                </c:pt>
                <c:pt idx="58332">
                  <c:v>3.352236</c:v>
                </c:pt>
                <c:pt idx="58333">
                  <c:v>3.4742410000000001</c:v>
                </c:pt>
                <c:pt idx="58334">
                  <c:v>3.7476539999999998</c:v>
                </c:pt>
                <c:pt idx="58335">
                  <c:v>3.9962819999999999</c:v>
                </c:pt>
                <c:pt idx="58336">
                  <c:v>3.889758</c:v>
                </c:pt>
                <c:pt idx="58337">
                  <c:v>3.9018269999999999</c:v>
                </c:pt>
                <c:pt idx="58338">
                  <c:v>3.9133179999999999</c:v>
                </c:pt>
                <c:pt idx="58339">
                  <c:v>3.692313</c:v>
                </c:pt>
                <c:pt idx="58340">
                  <c:v>3.5899000000000001</c:v>
                </c:pt>
                <c:pt idx="58341">
                  <c:v>3.6325959999999999</c:v>
                </c:pt>
                <c:pt idx="58342">
                  <c:v>3.670604</c:v>
                </c:pt>
                <c:pt idx="58343">
                  <c:v>3.739986</c:v>
                </c:pt>
                <c:pt idx="58344">
                  <c:v>3.7512850000000002</c:v>
                </c:pt>
                <c:pt idx="58345">
                  <c:v>3.7113049999999999</c:v>
                </c:pt>
                <c:pt idx="58346">
                  <c:v>3.7016650000000002</c:v>
                </c:pt>
                <c:pt idx="58347">
                  <c:v>3.6631520000000002</c:v>
                </c:pt>
                <c:pt idx="58348">
                  <c:v>3.591415</c:v>
                </c:pt>
                <c:pt idx="58349">
                  <c:v>3.5747309999999999</c:v>
                </c:pt>
                <c:pt idx="58350">
                  <c:v>3.6366350000000001</c:v>
                </c:pt>
                <c:pt idx="58351">
                  <c:v>3.6603150000000002</c:v>
                </c:pt>
                <c:pt idx="58352">
                  <c:v>3.6517089999999999</c:v>
                </c:pt>
                <c:pt idx="58353">
                  <c:v>3.6824810000000001</c:v>
                </c:pt>
                <c:pt idx="58354">
                  <c:v>3.8288150000000001</c:v>
                </c:pt>
                <c:pt idx="58355">
                  <c:v>3.8609089999999999</c:v>
                </c:pt>
                <c:pt idx="58356">
                  <c:v>3.762848</c:v>
                </c:pt>
                <c:pt idx="58357">
                  <c:v>3.7079879999999998</c:v>
                </c:pt>
                <c:pt idx="58358">
                  <c:v>3.6926019999999999</c:v>
                </c:pt>
                <c:pt idx="58359">
                  <c:v>3.6579830000000002</c:v>
                </c:pt>
                <c:pt idx="58360">
                  <c:v>3.5616289999999999</c:v>
                </c:pt>
                <c:pt idx="58361">
                  <c:v>3.5342709999999999</c:v>
                </c:pt>
                <c:pt idx="58362">
                  <c:v>3.5567489999999999</c:v>
                </c:pt>
                <c:pt idx="58363">
                  <c:v>3.593194</c:v>
                </c:pt>
                <c:pt idx="58364">
                  <c:v>3.6145179999999999</c:v>
                </c:pt>
                <c:pt idx="58365">
                  <c:v>3.6710129999999999</c:v>
                </c:pt>
                <c:pt idx="58366">
                  <c:v>3.7678479999999999</c:v>
                </c:pt>
                <c:pt idx="58367">
                  <c:v>3.761911</c:v>
                </c:pt>
                <c:pt idx="58368">
                  <c:v>3.6168019999999999</c:v>
                </c:pt>
                <c:pt idx="58369">
                  <c:v>3.5843470000000002</c:v>
                </c:pt>
                <c:pt idx="58370">
                  <c:v>3.6120420000000002</c:v>
                </c:pt>
                <c:pt idx="58371">
                  <c:v>3.615672</c:v>
                </c:pt>
                <c:pt idx="58372">
                  <c:v>3.656469</c:v>
                </c:pt>
                <c:pt idx="58373">
                  <c:v>3.711522</c:v>
                </c:pt>
                <c:pt idx="58374">
                  <c:v>3.7121469999999999</c:v>
                </c:pt>
                <c:pt idx="58375">
                  <c:v>3.6528390000000002</c:v>
                </c:pt>
                <c:pt idx="58376">
                  <c:v>3.6511800000000001</c:v>
                </c:pt>
                <c:pt idx="58377">
                  <c:v>3.676615</c:v>
                </c:pt>
                <c:pt idx="58378">
                  <c:v>3.6976260000000001</c:v>
                </c:pt>
                <c:pt idx="58379">
                  <c:v>3.6970010000000002</c:v>
                </c:pt>
                <c:pt idx="58380">
                  <c:v>3.669451</c:v>
                </c:pt>
                <c:pt idx="58381">
                  <c:v>3.6372119999999999</c:v>
                </c:pt>
                <c:pt idx="58382">
                  <c:v>3.6123059999999998</c:v>
                </c:pt>
                <c:pt idx="58383">
                  <c:v>3.512947</c:v>
                </c:pt>
                <c:pt idx="58384">
                  <c:v>3.273695</c:v>
                </c:pt>
                <c:pt idx="58385">
                  <c:v>3.1039690000000002</c:v>
                </c:pt>
                <c:pt idx="58386">
                  <c:v>3.1332979999999999</c:v>
                </c:pt>
                <c:pt idx="58387">
                  <c:v>3.2656900000000002</c:v>
                </c:pt>
                <c:pt idx="58388">
                  <c:v>3.4645290000000002</c:v>
                </c:pt>
                <c:pt idx="58389">
                  <c:v>3.6738740000000001</c:v>
                </c:pt>
                <c:pt idx="58390">
                  <c:v>3.8881709999999998</c:v>
                </c:pt>
                <c:pt idx="58391">
                  <c:v>4.0241689999999997</c:v>
                </c:pt>
                <c:pt idx="58392">
                  <c:v>3.9680580000000001</c:v>
                </c:pt>
                <c:pt idx="58393">
                  <c:v>3.8497309999999998</c:v>
                </c:pt>
                <c:pt idx="58394">
                  <c:v>3.6512280000000001</c:v>
                </c:pt>
                <c:pt idx="58395">
                  <c:v>3.3886810000000001</c:v>
                </c:pt>
                <c:pt idx="58396">
                  <c:v>3.2740559999999999</c:v>
                </c:pt>
                <c:pt idx="58397">
                  <c:v>3.2842009999999999</c:v>
                </c:pt>
                <c:pt idx="58398">
                  <c:v>3.527828</c:v>
                </c:pt>
                <c:pt idx="58399">
                  <c:v>3.7309459999999999</c:v>
                </c:pt>
                <c:pt idx="58400">
                  <c:v>3.8786269999999998</c:v>
                </c:pt>
                <c:pt idx="58401">
                  <c:v>4.1830290000000003</c:v>
                </c:pt>
                <c:pt idx="58402">
                  <c:v>4.1036229999999998</c:v>
                </c:pt>
                <c:pt idx="58403">
                  <c:v>3.7131319999999999</c:v>
                </c:pt>
                <c:pt idx="58404">
                  <c:v>3.5373239999999999</c:v>
                </c:pt>
                <c:pt idx="58405">
                  <c:v>3.2729979999999999</c:v>
                </c:pt>
                <c:pt idx="58406">
                  <c:v>3.1801300000000001</c:v>
                </c:pt>
                <c:pt idx="58407">
                  <c:v>3.3845459999999998</c:v>
                </c:pt>
                <c:pt idx="58408">
                  <c:v>3.6073059999999999</c:v>
                </c:pt>
                <c:pt idx="58409">
                  <c:v>3.7079399999999998</c:v>
                </c:pt>
                <c:pt idx="58410">
                  <c:v>3.7978510000000001</c:v>
                </c:pt>
                <c:pt idx="58411">
                  <c:v>3.7729689999999998</c:v>
                </c:pt>
                <c:pt idx="58412">
                  <c:v>3.743207</c:v>
                </c:pt>
                <c:pt idx="58413">
                  <c:v>3.4479890000000002</c:v>
                </c:pt>
                <c:pt idx="58414">
                  <c:v>3.2847059999999999</c:v>
                </c:pt>
                <c:pt idx="58415">
                  <c:v>3.258381</c:v>
                </c:pt>
                <c:pt idx="58416">
                  <c:v>3.1673879999999999</c:v>
                </c:pt>
                <c:pt idx="58417">
                  <c:v>3.1780140000000001</c:v>
                </c:pt>
                <c:pt idx="58418">
                  <c:v>3.3456489999999999</c:v>
                </c:pt>
                <c:pt idx="58419">
                  <c:v>3.5394640000000002</c:v>
                </c:pt>
                <c:pt idx="58420">
                  <c:v>3.7003189999999999</c:v>
                </c:pt>
                <c:pt idx="58421">
                  <c:v>3.8291279999999999</c:v>
                </c:pt>
                <c:pt idx="58422">
                  <c:v>3.915073</c:v>
                </c:pt>
                <c:pt idx="58423">
                  <c:v>3.8681459999999999</c:v>
                </c:pt>
                <c:pt idx="58424">
                  <c:v>3.7132770000000002</c:v>
                </c:pt>
                <c:pt idx="58425">
                  <c:v>3.5272510000000001</c:v>
                </c:pt>
                <c:pt idx="58426">
                  <c:v>3.4411619999999998</c:v>
                </c:pt>
                <c:pt idx="58427">
                  <c:v>3.4375800000000001</c:v>
                </c:pt>
                <c:pt idx="58428">
                  <c:v>3.5291260000000002</c:v>
                </c:pt>
                <c:pt idx="58429">
                  <c:v>3.6159119999999998</c:v>
                </c:pt>
                <c:pt idx="58430">
                  <c:v>3.643319</c:v>
                </c:pt>
                <c:pt idx="58431">
                  <c:v>3.8630010000000001</c:v>
                </c:pt>
                <c:pt idx="58432">
                  <c:v>4.0692449999999996</c:v>
                </c:pt>
                <c:pt idx="58433">
                  <c:v>3.9514939999999998</c:v>
                </c:pt>
                <c:pt idx="58434">
                  <c:v>3.7602039999999999</c:v>
                </c:pt>
                <c:pt idx="58435">
                  <c:v>3.7643629999999999</c:v>
                </c:pt>
                <c:pt idx="58436">
                  <c:v>3.7616700000000001</c:v>
                </c:pt>
                <c:pt idx="58437">
                  <c:v>3.7118820000000001</c:v>
                </c:pt>
                <c:pt idx="58438">
                  <c:v>3.6501220000000001</c:v>
                </c:pt>
                <c:pt idx="58439">
                  <c:v>3.569226</c:v>
                </c:pt>
                <c:pt idx="58440">
                  <c:v>3.5349919999999999</c:v>
                </c:pt>
                <c:pt idx="58441">
                  <c:v>3.5671819999999999</c:v>
                </c:pt>
                <c:pt idx="58442">
                  <c:v>3.638871</c:v>
                </c:pt>
                <c:pt idx="58443">
                  <c:v>3.663392</c:v>
                </c:pt>
                <c:pt idx="58444">
                  <c:v>3.6740900000000001</c:v>
                </c:pt>
                <c:pt idx="58445">
                  <c:v>3.7262339999999998</c:v>
                </c:pt>
                <c:pt idx="58446">
                  <c:v>3.7649879999999998</c:v>
                </c:pt>
                <c:pt idx="58447">
                  <c:v>3.7614299999999998</c:v>
                </c:pt>
                <c:pt idx="58448">
                  <c:v>3.732437</c:v>
                </c:pt>
                <c:pt idx="58449">
                  <c:v>3.6673589999999998</c:v>
                </c:pt>
                <c:pt idx="58450">
                  <c:v>3.6008390000000001</c:v>
                </c:pt>
                <c:pt idx="58451">
                  <c:v>3.5368189999999999</c:v>
                </c:pt>
                <c:pt idx="58452">
                  <c:v>3.535377</c:v>
                </c:pt>
                <c:pt idx="58453">
                  <c:v>3.6279330000000001</c:v>
                </c:pt>
                <c:pt idx="58454">
                  <c:v>3.6710129999999999</c:v>
                </c:pt>
                <c:pt idx="58455">
                  <c:v>3.684596</c:v>
                </c:pt>
                <c:pt idx="58456">
                  <c:v>3.6834180000000001</c:v>
                </c:pt>
                <c:pt idx="58457">
                  <c:v>3.5602100000000001</c:v>
                </c:pt>
                <c:pt idx="58458">
                  <c:v>3.6028579999999999</c:v>
                </c:pt>
                <c:pt idx="58459">
                  <c:v>3.7429429999999999</c:v>
                </c:pt>
                <c:pt idx="58460">
                  <c:v>3.7215950000000002</c:v>
                </c:pt>
                <c:pt idx="58461">
                  <c:v>3.628485</c:v>
                </c:pt>
                <c:pt idx="58462">
                  <c:v>3.5884339999999999</c:v>
                </c:pt>
                <c:pt idx="58463">
                  <c:v>3.6332939999999998</c:v>
                </c:pt>
                <c:pt idx="58464">
                  <c:v>3.6567569999999998</c:v>
                </c:pt>
                <c:pt idx="58465">
                  <c:v>3.6306970000000001</c:v>
                </c:pt>
                <c:pt idx="58466">
                  <c:v>3.5857890000000001</c:v>
                </c:pt>
                <c:pt idx="58467">
                  <c:v>3.551339</c:v>
                </c:pt>
                <c:pt idx="58468">
                  <c:v>3.5680000000000001</c:v>
                </c:pt>
                <c:pt idx="58469">
                  <c:v>3.5308090000000001</c:v>
                </c:pt>
                <c:pt idx="58470">
                  <c:v>3.477535</c:v>
                </c:pt>
                <c:pt idx="58471">
                  <c:v>3.42693</c:v>
                </c:pt>
                <c:pt idx="58472">
                  <c:v>3.2559529999999999</c:v>
                </c:pt>
                <c:pt idx="58473">
                  <c:v>3.1513049999999998</c:v>
                </c:pt>
                <c:pt idx="58474">
                  <c:v>3.2038090000000001</c:v>
                </c:pt>
                <c:pt idx="58475">
                  <c:v>3.3169200000000001</c:v>
                </c:pt>
                <c:pt idx="58476">
                  <c:v>3.459673</c:v>
                </c:pt>
                <c:pt idx="58477">
                  <c:v>3.7436880000000001</c:v>
                </c:pt>
                <c:pt idx="58478">
                  <c:v>3.9756309999999999</c:v>
                </c:pt>
                <c:pt idx="58479">
                  <c:v>4.103046</c:v>
                </c:pt>
                <c:pt idx="58480">
                  <c:v>3.8756460000000001</c:v>
                </c:pt>
                <c:pt idx="58481">
                  <c:v>3.5586000000000002</c:v>
                </c:pt>
                <c:pt idx="58482">
                  <c:v>3.5027780000000002</c:v>
                </c:pt>
                <c:pt idx="58483">
                  <c:v>3.5416989999999999</c:v>
                </c:pt>
                <c:pt idx="58484">
                  <c:v>3.6413229999999999</c:v>
                </c:pt>
                <c:pt idx="58485">
                  <c:v>3.6470449999999999</c:v>
                </c:pt>
                <c:pt idx="58486">
                  <c:v>3.5300150000000001</c:v>
                </c:pt>
                <c:pt idx="58487">
                  <c:v>3.4367380000000001</c:v>
                </c:pt>
                <c:pt idx="58488">
                  <c:v>3.3409369999999998</c:v>
                </c:pt>
                <c:pt idx="58489">
                  <c:v>3.3894259999999998</c:v>
                </c:pt>
                <c:pt idx="58490">
                  <c:v>3.5628310000000001</c:v>
                </c:pt>
                <c:pt idx="58491">
                  <c:v>3.637813</c:v>
                </c:pt>
                <c:pt idx="58492">
                  <c:v>3.7673679999999998</c:v>
                </c:pt>
                <c:pt idx="58493">
                  <c:v>3.8555969999999999</c:v>
                </c:pt>
                <c:pt idx="58494">
                  <c:v>3.7987890000000002</c:v>
                </c:pt>
                <c:pt idx="58495">
                  <c:v>3.861583</c:v>
                </c:pt>
                <c:pt idx="58496">
                  <c:v>3.8025389999999999</c:v>
                </c:pt>
                <c:pt idx="58497">
                  <c:v>3.5830250000000001</c:v>
                </c:pt>
                <c:pt idx="58498">
                  <c:v>3.407769</c:v>
                </c:pt>
                <c:pt idx="58499">
                  <c:v>3.362838</c:v>
                </c:pt>
                <c:pt idx="58500">
                  <c:v>3.3805550000000002</c:v>
                </c:pt>
                <c:pt idx="58501">
                  <c:v>3.3765170000000002</c:v>
                </c:pt>
                <c:pt idx="58502">
                  <c:v>3.4802520000000001</c:v>
                </c:pt>
                <c:pt idx="58503">
                  <c:v>3.6921210000000002</c:v>
                </c:pt>
                <c:pt idx="58504">
                  <c:v>3.8541780000000001</c:v>
                </c:pt>
                <c:pt idx="58505">
                  <c:v>3.91012</c:v>
                </c:pt>
                <c:pt idx="58506">
                  <c:v>3.9400270000000002</c:v>
                </c:pt>
                <c:pt idx="58507">
                  <c:v>3.9198089999999999</c:v>
                </c:pt>
                <c:pt idx="58508">
                  <c:v>3.8160020000000001</c:v>
                </c:pt>
                <c:pt idx="58509">
                  <c:v>3.7484000000000002</c:v>
                </c:pt>
                <c:pt idx="58510">
                  <c:v>3.6874090000000002</c:v>
                </c:pt>
                <c:pt idx="58511">
                  <c:v>3.5857420000000002</c:v>
                </c:pt>
                <c:pt idx="58512">
                  <c:v>3.549801</c:v>
                </c:pt>
                <c:pt idx="58513">
                  <c:v>3.5775920000000001</c:v>
                </c:pt>
                <c:pt idx="58514">
                  <c:v>3.597858</c:v>
                </c:pt>
                <c:pt idx="58515">
                  <c:v>3.6317309999999998</c:v>
                </c:pt>
                <c:pt idx="58516">
                  <c:v>3.6900050000000002</c:v>
                </c:pt>
                <c:pt idx="58517">
                  <c:v>3.729336</c:v>
                </c:pt>
                <c:pt idx="58518">
                  <c:v>3.779099</c:v>
                </c:pt>
                <c:pt idx="58519">
                  <c:v>3.8046790000000001</c:v>
                </c:pt>
                <c:pt idx="58520">
                  <c:v>3.6760619999999999</c:v>
                </c:pt>
                <c:pt idx="58521">
                  <c:v>3.713781</c:v>
                </c:pt>
                <c:pt idx="58522">
                  <c:v>3.6772399999999998</c:v>
                </c:pt>
                <c:pt idx="58523">
                  <c:v>3.6594739999999999</c:v>
                </c:pt>
                <c:pt idx="58524">
                  <c:v>3.6995010000000002</c:v>
                </c:pt>
                <c:pt idx="58525">
                  <c:v>3.729336</c:v>
                </c:pt>
                <c:pt idx="58526">
                  <c:v>3.7000060000000001</c:v>
                </c:pt>
                <c:pt idx="58527">
                  <c:v>3.706906</c:v>
                </c:pt>
                <c:pt idx="58528">
                  <c:v>3.6898849999999999</c:v>
                </c:pt>
                <c:pt idx="58529">
                  <c:v>3.6250239999999998</c:v>
                </c:pt>
                <c:pt idx="58530">
                  <c:v>3.55396</c:v>
                </c:pt>
                <c:pt idx="58531">
                  <c:v>3.5284529999999998</c:v>
                </c:pt>
                <c:pt idx="58532">
                  <c:v>3.5556190000000001</c:v>
                </c:pt>
                <c:pt idx="58533">
                  <c:v>3.6058150000000002</c:v>
                </c:pt>
                <c:pt idx="58534">
                  <c:v>3.6291350000000002</c:v>
                </c:pt>
                <c:pt idx="58535">
                  <c:v>3.6420439999999998</c:v>
                </c:pt>
                <c:pt idx="58536">
                  <c:v>3.6247349999999998</c:v>
                </c:pt>
                <c:pt idx="58537">
                  <c:v>3.5986509999999998</c:v>
                </c:pt>
                <c:pt idx="58538">
                  <c:v>3.5488629999999999</c:v>
                </c:pt>
                <c:pt idx="58539">
                  <c:v>3.4649380000000001</c:v>
                </c:pt>
                <c:pt idx="58540">
                  <c:v>3.4125290000000001</c:v>
                </c:pt>
                <c:pt idx="58541">
                  <c:v>3.4331559999999999</c:v>
                </c:pt>
                <c:pt idx="58542">
                  <c:v>3.4713569999999998</c:v>
                </c:pt>
                <c:pt idx="58543">
                  <c:v>3.5251350000000001</c:v>
                </c:pt>
                <c:pt idx="58544">
                  <c:v>3.6252399999999998</c:v>
                </c:pt>
                <c:pt idx="58545">
                  <c:v>3.588867</c:v>
                </c:pt>
                <c:pt idx="58546">
                  <c:v>3.3923350000000001</c:v>
                </c:pt>
                <c:pt idx="58547">
                  <c:v>3.2605930000000001</c:v>
                </c:pt>
                <c:pt idx="58548">
                  <c:v>3.245568</c:v>
                </c:pt>
                <c:pt idx="58549">
                  <c:v>3.3036500000000002</c:v>
                </c:pt>
                <c:pt idx="58550">
                  <c:v>3.4603700000000002</c:v>
                </c:pt>
                <c:pt idx="58551">
                  <c:v>3.5644179999999999</c:v>
                </c:pt>
                <c:pt idx="58552">
                  <c:v>3.6304569999999998</c:v>
                </c:pt>
                <c:pt idx="58553">
                  <c:v>3.683659</c:v>
                </c:pt>
                <c:pt idx="58554">
                  <c:v>3.7231329999999998</c:v>
                </c:pt>
                <c:pt idx="58555">
                  <c:v>3.5369630000000001</c:v>
                </c:pt>
                <c:pt idx="58556">
                  <c:v>3.3254299999999999</c:v>
                </c:pt>
                <c:pt idx="58557">
                  <c:v>3.29223</c:v>
                </c:pt>
                <c:pt idx="58558">
                  <c:v>3.5199180000000001</c:v>
                </c:pt>
                <c:pt idx="58559">
                  <c:v>3.666998</c:v>
                </c:pt>
                <c:pt idx="58560">
                  <c:v>3.8242720000000001</c:v>
                </c:pt>
                <c:pt idx="58561">
                  <c:v>3.9811359999999998</c:v>
                </c:pt>
                <c:pt idx="58562">
                  <c:v>4.1318229999999998</c:v>
                </c:pt>
                <c:pt idx="58563">
                  <c:v>4.2996489999999996</c:v>
                </c:pt>
                <c:pt idx="58564">
                  <c:v>4.1159080000000001</c:v>
                </c:pt>
                <c:pt idx="58565">
                  <c:v>3.769628</c:v>
                </c:pt>
                <c:pt idx="58566">
                  <c:v>3.6200950000000001</c:v>
                </c:pt>
                <c:pt idx="58567">
                  <c:v>3.6490399999999998</c:v>
                </c:pt>
                <c:pt idx="58568">
                  <c:v>3.7067130000000001</c:v>
                </c:pt>
                <c:pt idx="58569">
                  <c:v>3.7433990000000001</c:v>
                </c:pt>
                <c:pt idx="58570">
                  <c:v>3.7248640000000002</c:v>
                </c:pt>
                <c:pt idx="58571">
                  <c:v>3.6318990000000002</c:v>
                </c:pt>
                <c:pt idx="58572">
                  <c:v>3.4836170000000002</c:v>
                </c:pt>
                <c:pt idx="58573">
                  <c:v>3.3173530000000002</c:v>
                </c:pt>
                <c:pt idx="58574">
                  <c:v>3.2433320000000001</c:v>
                </c:pt>
                <c:pt idx="58575">
                  <c:v>3.303626</c:v>
                </c:pt>
                <c:pt idx="58576">
                  <c:v>3.4161830000000002</c:v>
                </c:pt>
                <c:pt idx="58577">
                  <c:v>3.558624</c:v>
                </c:pt>
                <c:pt idx="58578">
                  <c:v>3.6619259999999998</c:v>
                </c:pt>
                <c:pt idx="58579">
                  <c:v>3.6906059999999998</c:v>
                </c:pt>
                <c:pt idx="58580">
                  <c:v>3.7702049999999998</c:v>
                </c:pt>
                <c:pt idx="58581">
                  <c:v>3.7433749999999999</c:v>
                </c:pt>
                <c:pt idx="58582">
                  <c:v>3.6889959999999999</c:v>
                </c:pt>
                <c:pt idx="58583">
                  <c:v>3.661565</c:v>
                </c:pt>
                <c:pt idx="58584">
                  <c:v>3.6713019999999998</c:v>
                </c:pt>
                <c:pt idx="58585">
                  <c:v>3.6907749999999999</c:v>
                </c:pt>
                <c:pt idx="58586">
                  <c:v>3.7069540000000001</c:v>
                </c:pt>
                <c:pt idx="58587">
                  <c:v>3.7410429999999999</c:v>
                </c:pt>
                <c:pt idx="58588">
                  <c:v>3.6920730000000002</c:v>
                </c:pt>
                <c:pt idx="58589">
                  <c:v>3.7160410000000001</c:v>
                </c:pt>
                <c:pt idx="58590">
                  <c:v>3.725441</c:v>
                </c:pt>
                <c:pt idx="58591">
                  <c:v>3.6540159999999999</c:v>
                </c:pt>
                <c:pt idx="58592">
                  <c:v>3.6628150000000002</c:v>
                </c:pt>
                <c:pt idx="58593">
                  <c:v>3.7170510000000001</c:v>
                </c:pt>
                <c:pt idx="58594">
                  <c:v>3.6096140000000001</c:v>
                </c:pt>
                <c:pt idx="58595">
                  <c:v>3.6406499999999999</c:v>
                </c:pt>
                <c:pt idx="58596">
                  <c:v>3.7601079999999998</c:v>
                </c:pt>
                <c:pt idx="58597">
                  <c:v>3.755179</c:v>
                </c:pt>
                <c:pt idx="58598">
                  <c:v>3.7007989999999999</c:v>
                </c:pt>
                <c:pt idx="58599">
                  <c:v>3.6878660000000001</c:v>
                </c:pt>
                <c:pt idx="58600">
                  <c:v>3.698251</c:v>
                </c:pt>
                <c:pt idx="58601">
                  <c:v>3.6897890000000002</c:v>
                </c:pt>
                <c:pt idx="58602">
                  <c:v>3.677216</c:v>
                </c:pt>
                <c:pt idx="58603">
                  <c:v>3.685654</c:v>
                </c:pt>
                <c:pt idx="58604">
                  <c:v>3.6983709999999999</c:v>
                </c:pt>
                <c:pt idx="58605">
                  <c:v>3.7124350000000002</c:v>
                </c:pt>
                <c:pt idx="58606">
                  <c:v>3.6930100000000001</c:v>
                </c:pt>
                <c:pt idx="58607">
                  <c:v>3.6294230000000001</c:v>
                </c:pt>
                <c:pt idx="58608">
                  <c:v>3.5651630000000001</c:v>
                </c:pt>
                <c:pt idx="58609">
                  <c:v>3.53403</c:v>
                </c:pt>
                <c:pt idx="58610">
                  <c:v>3.522322</c:v>
                </c:pt>
                <c:pt idx="58611">
                  <c:v>3.5212650000000001</c:v>
                </c:pt>
                <c:pt idx="58612">
                  <c:v>3.52088</c:v>
                </c:pt>
                <c:pt idx="58613">
                  <c:v>3.5938910000000002</c:v>
                </c:pt>
                <c:pt idx="58614">
                  <c:v>3.6587770000000002</c:v>
                </c:pt>
                <c:pt idx="58615">
                  <c:v>3.7090939999999999</c:v>
                </c:pt>
                <c:pt idx="58616">
                  <c:v>3.7053669999999999</c:v>
                </c:pt>
                <c:pt idx="58617">
                  <c:v>3.6359620000000001</c:v>
                </c:pt>
                <c:pt idx="58618">
                  <c:v>3.5964879999999999</c:v>
                </c:pt>
                <c:pt idx="58619">
                  <c:v>3.5502579999999999</c:v>
                </c:pt>
                <c:pt idx="58620">
                  <c:v>3.4346230000000002</c:v>
                </c:pt>
                <c:pt idx="58621">
                  <c:v>3.3591829999999998</c:v>
                </c:pt>
                <c:pt idx="58622">
                  <c:v>3.3195410000000001</c:v>
                </c:pt>
                <c:pt idx="58623">
                  <c:v>3.331248</c:v>
                </c:pt>
                <c:pt idx="58624">
                  <c:v>3.38897</c:v>
                </c:pt>
                <c:pt idx="58625">
                  <c:v>3.6030509999999998</c:v>
                </c:pt>
                <c:pt idx="58626">
                  <c:v>3.811458</c:v>
                </c:pt>
                <c:pt idx="58627">
                  <c:v>3.898317</c:v>
                </c:pt>
                <c:pt idx="58628">
                  <c:v>3.8418450000000002</c:v>
                </c:pt>
                <c:pt idx="58629">
                  <c:v>3.8821129999999999</c:v>
                </c:pt>
                <c:pt idx="58630">
                  <c:v>3.8381189999999998</c:v>
                </c:pt>
                <c:pt idx="58631">
                  <c:v>3.7271719999999999</c:v>
                </c:pt>
                <c:pt idx="58632">
                  <c:v>3.6498330000000001</c:v>
                </c:pt>
                <c:pt idx="58633">
                  <c:v>3.4368820000000002</c:v>
                </c:pt>
                <c:pt idx="58634">
                  <c:v>3.281917</c:v>
                </c:pt>
                <c:pt idx="58635">
                  <c:v>3.3045870000000002</c:v>
                </c:pt>
                <c:pt idx="58636">
                  <c:v>3.3060299999999998</c:v>
                </c:pt>
                <c:pt idx="58637">
                  <c:v>3.2242920000000002</c:v>
                </c:pt>
                <c:pt idx="58638">
                  <c:v>3.1250290000000001</c:v>
                </c:pt>
                <c:pt idx="58639">
                  <c:v>3.173038</c:v>
                </c:pt>
                <c:pt idx="58640">
                  <c:v>3.5219140000000002</c:v>
                </c:pt>
                <c:pt idx="58641">
                  <c:v>3.862352</c:v>
                </c:pt>
                <c:pt idx="58642">
                  <c:v>4.0394589999999999</c:v>
                </c:pt>
                <c:pt idx="58643">
                  <c:v>4.156873</c:v>
                </c:pt>
                <c:pt idx="58644">
                  <c:v>4.2065640000000002</c:v>
                </c:pt>
                <c:pt idx="58645">
                  <c:v>4.0711680000000001</c:v>
                </c:pt>
                <c:pt idx="58646">
                  <c:v>3.6755330000000002</c:v>
                </c:pt>
                <c:pt idx="58647">
                  <c:v>3.4068800000000001</c:v>
                </c:pt>
                <c:pt idx="58648">
                  <c:v>3.3208869999999999</c:v>
                </c:pt>
                <c:pt idx="58649">
                  <c:v>3.3068949999999999</c:v>
                </c:pt>
                <c:pt idx="58650">
                  <c:v>3.485805</c:v>
                </c:pt>
                <c:pt idx="58651">
                  <c:v>3.9605100000000002</c:v>
                </c:pt>
                <c:pt idx="58652">
                  <c:v>3.8209780000000002</c:v>
                </c:pt>
                <c:pt idx="58653">
                  <c:v>3.685438</c:v>
                </c:pt>
                <c:pt idx="58654">
                  <c:v>3.7200319999999998</c:v>
                </c:pt>
                <c:pt idx="58655">
                  <c:v>3.7646030000000001</c:v>
                </c:pt>
                <c:pt idx="58656">
                  <c:v>3.741765</c:v>
                </c:pt>
                <c:pt idx="58657">
                  <c:v>3.7325089999999999</c:v>
                </c:pt>
                <c:pt idx="58658">
                  <c:v>3.577423</c:v>
                </c:pt>
                <c:pt idx="58659">
                  <c:v>3.4192130000000001</c:v>
                </c:pt>
                <c:pt idx="58660">
                  <c:v>3.3120400000000001</c:v>
                </c:pt>
                <c:pt idx="58661">
                  <c:v>3.6068250000000002</c:v>
                </c:pt>
                <c:pt idx="58662">
                  <c:v>3.628606</c:v>
                </c:pt>
                <c:pt idx="58663">
                  <c:v>3.6334140000000001</c:v>
                </c:pt>
                <c:pt idx="58664">
                  <c:v>3.7143820000000001</c:v>
                </c:pt>
                <c:pt idx="58665">
                  <c:v>3.7232530000000001</c:v>
                </c:pt>
                <c:pt idx="58666">
                  <c:v>3.7652040000000002</c:v>
                </c:pt>
                <c:pt idx="58667">
                  <c:v>3.844274</c:v>
                </c:pt>
                <c:pt idx="58668">
                  <c:v>3.783595</c:v>
                </c:pt>
                <c:pt idx="58669">
                  <c:v>3.755347</c:v>
                </c:pt>
                <c:pt idx="58670">
                  <c:v>3.7909510000000002</c:v>
                </c:pt>
                <c:pt idx="58671">
                  <c:v>3.7411400000000001</c:v>
                </c:pt>
                <c:pt idx="58672">
                  <c:v>3.685991</c:v>
                </c:pt>
                <c:pt idx="58673">
                  <c:v>3.662407</c:v>
                </c:pt>
                <c:pt idx="58674">
                  <c:v>3.6975060000000002</c:v>
                </c:pt>
                <c:pt idx="58675">
                  <c:v>3.72621</c:v>
                </c:pt>
                <c:pt idx="58676">
                  <c:v>3.6812309999999999</c:v>
                </c:pt>
                <c:pt idx="58677">
                  <c:v>3.6552190000000002</c:v>
                </c:pt>
                <c:pt idx="58678">
                  <c:v>3.6607959999999999</c:v>
                </c:pt>
                <c:pt idx="58679">
                  <c:v>3.650242</c:v>
                </c:pt>
                <c:pt idx="58680">
                  <c:v>3.6424050000000001</c:v>
                </c:pt>
                <c:pt idx="58681">
                  <c:v>3.641972</c:v>
                </c:pt>
                <c:pt idx="58682">
                  <c:v>3.6331730000000002</c:v>
                </c:pt>
                <c:pt idx="58683">
                  <c:v>3.6640419999999998</c:v>
                </c:pt>
                <c:pt idx="58684">
                  <c:v>3.637982</c:v>
                </c:pt>
                <c:pt idx="58685">
                  <c:v>3.5767980000000001</c:v>
                </c:pt>
                <c:pt idx="58686">
                  <c:v>3.6033390000000001</c:v>
                </c:pt>
                <c:pt idx="58687">
                  <c:v>3.6270669999999998</c:v>
                </c:pt>
                <c:pt idx="58688">
                  <c:v>3.6289419999999999</c:v>
                </c:pt>
                <c:pt idx="58689">
                  <c:v>3.6880099999999998</c:v>
                </c:pt>
                <c:pt idx="58690">
                  <c:v>3.7321</c:v>
                </c:pt>
                <c:pt idx="58691">
                  <c:v>3.6472850000000001</c:v>
                </c:pt>
                <c:pt idx="58692">
                  <c:v>3.4484219999999999</c:v>
                </c:pt>
                <c:pt idx="58693">
                  <c:v>3.370603</c:v>
                </c:pt>
                <c:pt idx="58694">
                  <c:v>3.3485819999999999</c:v>
                </c:pt>
                <c:pt idx="58695">
                  <c:v>3.3940419999999998</c:v>
                </c:pt>
                <c:pt idx="58696">
                  <c:v>3.451908</c:v>
                </c:pt>
                <c:pt idx="58697">
                  <c:v>3.4792179999999999</c:v>
                </c:pt>
                <c:pt idx="58698">
                  <c:v>3.5682160000000001</c:v>
                </c:pt>
                <c:pt idx="58699">
                  <c:v>3.8856950000000001</c:v>
                </c:pt>
                <c:pt idx="58700">
                  <c:v>3.9757509999999998</c:v>
                </c:pt>
                <c:pt idx="58701">
                  <c:v>3.8370129999999998</c:v>
                </c:pt>
                <c:pt idx="58702">
                  <c:v>3.7087330000000001</c:v>
                </c:pt>
                <c:pt idx="58703">
                  <c:v>3.5070329999999998</c:v>
                </c:pt>
                <c:pt idx="58704">
                  <c:v>3.2031839999999998</c:v>
                </c:pt>
                <c:pt idx="58705">
                  <c:v>3.0202119999999999</c:v>
                </c:pt>
                <c:pt idx="58706">
                  <c:v>2.9844390000000001</c:v>
                </c:pt>
                <c:pt idx="58707">
                  <c:v>2.895826</c:v>
                </c:pt>
                <c:pt idx="58708">
                  <c:v>2.7733629999999998</c:v>
                </c:pt>
                <c:pt idx="58709">
                  <c:v>2.9527299999999999</c:v>
                </c:pt>
                <c:pt idx="58710">
                  <c:v>3.390749</c:v>
                </c:pt>
                <c:pt idx="58711">
                  <c:v>3.8842530000000002</c:v>
                </c:pt>
                <c:pt idx="58712">
                  <c:v>4.0906409999999997</c:v>
                </c:pt>
                <c:pt idx="58713">
                  <c:v>4.1693740000000004</c:v>
                </c:pt>
                <c:pt idx="58714">
                  <c:v>4.2678919999999998</c:v>
                </c:pt>
                <c:pt idx="58715">
                  <c:v>4.2998180000000001</c:v>
                </c:pt>
                <c:pt idx="58716">
                  <c:v>4.1038629999999996</c:v>
                </c:pt>
                <c:pt idx="58717">
                  <c:v>3.8378549999999998</c:v>
                </c:pt>
                <c:pt idx="58718">
                  <c:v>3.7452749999999999</c:v>
                </c:pt>
                <c:pt idx="58719">
                  <c:v>3.7724639999999998</c:v>
                </c:pt>
                <c:pt idx="58720">
                  <c:v>3.7123390000000001</c:v>
                </c:pt>
                <c:pt idx="58721">
                  <c:v>3.6008870000000002</c:v>
                </c:pt>
                <c:pt idx="58722">
                  <c:v>3.5575420000000002</c:v>
                </c:pt>
                <c:pt idx="58723">
                  <c:v>3.6095899999999999</c:v>
                </c:pt>
                <c:pt idx="58724">
                  <c:v>3.679427</c:v>
                </c:pt>
                <c:pt idx="58725">
                  <c:v>3.7212100000000001</c:v>
                </c:pt>
                <c:pt idx="58726">
                  <c:v>3.7303929999999998</c:v>
                </c:pt>
                <c:pt idx="58727">
                  <c:v>3.7377739999999999</c:v>
                </c:pt>
                <c:pt idx="58728">
                  <c:v>3.8138139999999998</c:v>
                </c:pt>
                <c:pt idx="58729">
                  <c:v>3.9506049999999999</c:v>
                </c:pt>
                <c:pt idx="58730">
                  <c:v>3.9239679999999999</c:v>
                </c:pt>
                <c:pt idx="58731">
                  <c:v>3.7309459999999999</c:v>
                </c:pt>
                <c:pt idx="58732">
                  <c:v>3.6459389999999998</c:v>
                </c:pt>
                <c:pt idx="58733">
                  <c:v>3.581318</c:v>
                </c:pt>
                <c:pt idx="58734">
                  <c:v>3.55735</c:v>
                </c:pt>
                <c:pt idx="58735">
                  <c:v>3.5704760000000002</c:v>
                </c:pt>
                <c:pt idx="58736">
                  <c:v>3.5294629999999998</c:v>
                </c:pt>
                <c:pt idx="58737">
                  <c:v>3.4551530000000001</c:v>
                </c:pt>
                <c:pt idx="58738">
                  <c:v>3.4748429999999999</c:v>
                </c:pt>
                <c:pt idx="58739">
                  <c:v>3.6031710000000001</c:v>
                </c:pt>
                <c:pt idx="58740">
                  <c:v>3.6721430000000002</c:v>
                </c:pt>
                <c:pt idx="58741">
                  <c:v>3.7002220000000001</c:v>
                </c:pt>
                <c:pt idx="58742">
                  <c:v>3.7225799999999998</c:v>
                </c:pt>
                <c:pt idx="58743">
                  <c:v>3.6487280000000002</c:v>
                </c:pt>
                <c:pt idx="58744">
                  <c:v>3.409789</c:v>
                </c:pt>
                <c:pt idx="58745">
                  <c:v>3.3159339999999999</c:v>
                </c:pt>
                <c:pt idx="58746">
                  <c:v>3.3615149999999998</c:v>
                </c:pt>
                <c:pt idx="58747">
                  <c:v>3.3577889999999999</c:v>
                </c:pt>
                <c:pt idx="58748">
                  <c:v>3.4652259999999999</c:v>
                </c:pt>
                <c:pt idx="58749">
                  <c:v>3.669667</c:v>
                </c:pt>
                <c:pt idx="58750">
                  <c:v>3.9498359999999999</c:v>
                </c:pt>
                <c:pt idx="58751">
                  <c:v>4.1693740000000004</c:v>
                </c:pt>
                <c:pt idx="58752">
                  <c:v>4.0427520000000001</c:v>
                </c:pt>
                <c:pt idx="58753">
                  <c:v>3.7165940000000002</c:v>
                </c:pt>
                <c:pt idx="58754">
                  <c:v>3.6677680000000001</c:v>
                </c:pt>
                <c:pt idx="58755">
                  <c:v>3.6586319999999999</c:v>
                </c:pt>
                <c:pt idx="58756">
                  <c:v>3.658344</c:v>
                </c:pt>
                <c:pt idx="58757">
                  <c:v>3.6503869999999998</c:v>
                </c:pt>
                <c:pt idx="58758">
                  <c:v>3.5951170000000001</c:v>
                </c:pt>
                <c:pt idx="58759">
                  <c:v>3.5779999999999998</c:v>
                </c:pt>
                <c:pt idx="58760">
                  <c:v>3.6113689999999998</c:v>
                </c:pt>
                <c:pt idx="58761">
                  <c:v>3.6687050000000001</c:v>
                </c:pt>
                <c:pt idx="58762">
                  <c:v>3.6812309999999999</c:v>
                </c:pt>
                <c:pt idx="58763">
                  <c:v>3.6334620000000002</c:v>
                </c:pt>
                <c:pt idx="58764">
                  <c:v>3.6476700000000002</c:v>
                </c:pt>
                <c:pt idx="58765">
                  <c:v>3.6491120000000001</c:v>
                </c:pt>
                <c:pt idx="58766">
                  <c:v>3.5543680000000002</c:v>
                </c:pt>
                <c:pt idx="58767">
                  <c:v>3.3960379999999999</c:v>
                </c:pt>
                <c:pt idx="58768">
                  <c:v>3.3253339999999998</c:v>
                </c:pt>
                <c:pt idx="58769">
                  <c:v>3.379041</c:v>
                </c:pt>
                <c:pt idx="58770">
                  <c:v>3.4747460000000001</c:v>
                </c:pt>
                <c:pt idx="58771">
                  <c:v>3.5513629999999998</c:v>
                </c:pt>
                <c:pt idx="58772">
                  <c:v>3.5765579999999999</c:v>
                </c:pt>
                <c:pt idx="58773">
                  <c:v>3.6576710000000001</c:v>
                </c:pt>
                <c:pt idx="58774">
                  <c:v>3.7320280000000001</c:v>
                </c:pt>
                <c:pt idx="58775">
                  <c:v>3.7721040000000001</c:v>
                </c:pt>
                <c:pt idx="58776">
                  <c:v>3.754194</c:v>
                </c:pt>
                <c:pt idx="58777">
                  <c:v>3.6880820000000001</c:v>
                </c:pt>
                <c:pt idx="58778">
                  <c:v>3.6513</c:v>
                </c:pt>
                <c:pt idx="58779">
                  <c:v>3.6598579999999998</c:v>
                </c:pt>
                <c:pt idx="58780">
                  <c:v>3.7004869999999999</c:v>
                </c:pt>
                <c:pt idx="58781">
                  <c:v>3.691592</c:v>
                </c:pt>
                <c:pt idx="58782">
                  <c:v>3.7628720000000002</c:v>
                </c:pt>
                <c:pt idx="58783">
                  <c:v>3.7692429999999999</c:v>
                </c:pt>
                <c:pt idx="58784">
                  <c:v>3.7311869999999998</c:v>
                </c:pt>
                <c:pt idx="58785">
                  <c:v>3.6262259999999999</c:v>
                </c:pt>
                <c:pt idx="58786">
                  <c:v>3.5749230000000001</c:v>
                </c:pt>
                <c:pt idx="58787">
                  <c:v>3.6066569999999998</c:v>
                </c:pt>
                <c:pt idx="58788">
                  <c:v>3.524438</c:v>
                </c:pt>
                <c:pt idx="58789">
                  <c:v>3.390701</c:v>
                </c:pt>
                <c:pt idx="58790">
                  <c:v>3.4061590000000002</c:v>
                </c:pt>
                <c:pt idx="58791">
                  <c:v>3.4491429999999998</c:v>
                </c:pt>
                <c:pt idx="58792">
                  <c:v>3.4944600000000001</c:v>
                </c:pt>
                <c:pt idx="58793">
                  <c:v>3.633534</c:v>
                </c:pt>
                <c:pt idx="58794">
                  <c:v>3.707411</c:v>
                </c:pt>
                <c:pt idx="58795">
                  <c:v>3.6794509999999998</c:v>
                </c:pt>
                <c:pt idx="58796">
                  <c:v>3.6049259999999999</c:v>
                </c:pt>
                <c:pt idx="58797">
                  <c:v>3.567663</c:v>
                </c:pt>
                <c:pt idx="58798">
                  <c:v>3.6801010000000001</c:v>
                </c:pt>
                <c:pt idx="58799">
                  <c:v>3.7965049999999998</c:v>
                </c:pt>
                <c:pt idx="58800">
                  <c:v>3.887883</c:v>
                </c:pt>
                <c:pt idx="58801">
                  <c:v>3.8354509999999999</c:v>
                </c:pt>
                <c:pt idx="58802">
                  <c:v>3.750035</c:v>
                </c:pt>
                <c:pt idx="58803">
                  <c:v>3.6425969999999999</c:v>
                </c:pt>
                <c:pt idx="58804">
                  <c:v>3.3238919999999998</c:v>
                </c:pt>
                <c:pt idx="58805">
                  <c:v>2.9755919999999998</c:v>
                </c:pt>
                <c:pt idx="58806">
                  <c:v>2.9389310000000002</c:v>
                </c:pt>
                <c:pt idx="58807">
                  <c:v>3.1301730000000001</c:v>
                </c:pt>
                <c:pt idx="58808">
                  <c:v>3.3546399999999998</c:v>
                </c:pt>
                <c:pt idx="58809">
                  <c:v>3.500902</c:v>
                </c:pt>
                <c:pt idx="58810">
                  <c:v>3.7713580000000002</c:v>
                </c:pt>
                <c:pt idx="58811">
                  <c:v>4.0016910000000001</c:v>
                </c:pt>
                <c:pt idx="58812">
                  <c:v>4.096819</c:v>
                </c:pt>
                <c:pt idx="58813">
                  <c:v>4.0287369999999996</c:v>
                </c:pt>
                <c:pt idx="58814">
                  <c:v>3.8255219999999999</c:v>
                </c:pt>
                <c:pt idx="58815">
                  <c:v>3.8477350000000001</c:v>
                </c:pt>
                <c:pt idx="58816">
                  <c:v>3.831772</c:v>
                </c:pt>
                <c:pt idx="58817">
                  <c:v>3.8148719999999998</c:v>
                </c:pt>
                <c:pt idx="58818">
                  <c:v>3.563456</c:v>
                </c:pt>
                <c:pt idx="58819">
                  <c:v>3.4956369999999999</c:v>
                </c:pt>
                <c:pt idx="58820">
                  <c:v>3.6282930000000002</c:v>
                </c:pt>
                <c:pt idx="58821">
                  <c:v>3.7087569999999999</c:v>
                </c:pt>
                <c:pt idx="58822">
                  <c:v>3.7007029999999999</c:v>
                </c:pt>
                <c:pt idx="58823">
                  <c:v>3.6571660000000001</c:v>
                </c:pt>
                <c:pt idx="58824">
                  <c:v>3.6356980000000001</c:v>
                </c:pt>
                <c:pt idx="58825">
                  <c:v>3.6210330000000002</c:v>
                </c:pt>
                <c:pt idx="58826">
                  <c:v>3.5793949999999999</c:v>
                </c:pt>
                <c:pt idx="58827">
                  <c:v>3.620552</c:v>
                </c:pt>
                <c:pt idx="58828">
                  <c:v>3.6639930000000001</c:v>
                </c:pt>
                <c:pt idx="58829">
                  <c:v>3.684164</c:v>
                </c:pt>
                <c:pt idx="58830">
                  <c:v>3.6721430000000002</c:v>
                </c:pt>
                <c:pt idx="58831">
                  <c:v>3.6593779999999998</c:v>
                </c:pt>
                <c:pt idx="58832">
                  <c:v>3.6319949999999999</c:v>
                </c:pt>
                <c:pt idx="58833">
                  <c:v>3.5766779999999998</c:v>
                </c:pt>
                <c:pt idx="58834">
                  <c:v>3.559104</c:v>
                </c:pt>
                <c:pt idx="58835">
                  <c:v>3.4079619999999999</c:v>
                </c:pt>
                <c:pt idx="58836">
                  <c:v>3.267204</c:v>
                </c:pt>
                <c:pt idx="58837">
                  <c:v>3.2856429999999999</c:v>
                </c:pt>
                <c:pt idx="58838">
                  <c:v>3.3887529999999999</c:v>
                </c:pt>
                <c:pt idx="58839">
                  <c:v>3.5013109999999998</c:v>
                </c:pt>
                <c:pt idx="58840">
                  <c:v>3.58365</c:v>
                </c:pt>
                <c:pt idx="58841">
                  <c:v>3.7346010000000001</c:v>
                </c:pt>
                <c:pt idx="58842">
                  <c:v>3.9543789999999999</c:v>
                </c:pt>
                <c:pt idx="58843">
                  <c:v>4.1131669999999998</c:v>
                </c:pt>
                <c:pt idx="58844">
                  <c:v>3.990656</c:v>
                </c:pt>
                <c:pt idx="58845">
                  <c:v>3.8365809999999998</c:v>
                </c:pt>
                <c:pt idx="58846">
                  <c:v>3.6785860000000001</c:v>
                </c:pt>
                <c:pt idx="58847">
                  <c:v>3.490469</c:v>
                </c:pt>
                <c:pt idx="58848">
                  <c:v>3.3741850000000002</c:v>
                </c:pt>
                <c:pt idx="58849">
                  <c:v>3.3610350000000002</c:v>
                </c:pt>
                <c:pt idx="58850">
                  <c:v>3.3559139999999998</c:v>
                </c:pt>
                <c:pt idx="58851">
                  <c:v>3.3414410000000001</c:v>
                </c:pt>
                <c:pt idx="58852">
                  <c:v>3.380099</c:v>
                </c:pt>
                <c:pt idx="58853">
                  <c:v>3.4319540000000002</c:v>
                </c:pt>
                <c:pt idx="58854">
                  <c:v>3.5238369999999999</c:v>
                </c:pt>
                <c:pt idx="58855">
                  <c:v>3.6706289999999999</c:v>
                </c:pt>
                <c:pt idx="58856">
                  <c:v>3.8238629999999998</c:v>
                </c:pt>
                <c:pt idx="58857">
                  <c:v>3.755347</c:v>
                </c:pt>
                <c:pt idx="58858">
                  <c:v>3.686159</c:v>
                </c:pt>
                <c:pt idx="58859">
                  <c:v>3.4802520000000001</c:v>
                </c:pt>
                <c:pt idx="58860">
                  <c:v>3.3115589999999999</c:v>
                </c:pt>
                <c:pt idx="58861">
                  <c:v>3.1824129999999999</c:v>
                </c:pt>
                <c:pt idx="58862">
                  <c:v>3.1990970000000001</c:v>
                </c:pt>
                <c:pt idx="58863">
                  <c:v>3.2704019999999998</c:v>
                </c:pt>
                <c:pt idx="58864">
                  <c:v>3.4421710000000001</c:v>
                </c:pt>
                <c:pt idx="58865">
                  <c:v>3.5163609999999998</c:v>
                </c:pt>
                <c:pt idx="58866">
                  <c:v>3.7671749999999999</c:v>
                </c:pt>
                <c:pt idx="58867">
                  <c:v>4.0114510000000001</c:v>
                </c:pt>
                <c:pt idx="58868">
                  <c:v>4.1952410000000002</c:v>
                </c:pt>
                <c:pt idx="58869">
                  <c:v>4.1566559999999999</c:v>
                </c:pt>
                <c:pt idx="58870">
                  <c:v>3.9609420000000002</c:v>
                </c:pt>
                <c:pt idx="58871">
                  <c:v>4.0165480000000002</c:v>
                </c:pt>
                <c:pt idx="58872">
                  <c:v>3.9482490000000001</c:v>
                </c:pt>
                <c:pt idx="58873">
                  <c:v>3.7300330000000002</c:v>
                </c:pt>
                <c:pt idx="58874">
                  <c:v>3.7045020000000002</c:v>
                </c:pt>
                <c:pt idx="58875">
                  <c:v>3.718181</c:v>
                </c:pt>
                <c:pt idx="58876">
                  <c:v>3.6876250000000002</c:v>
                </c:pt>
                <c:pt idx="58877">
                  <c:v>3.648752</c:v>
                </c:pt>
                <c:pt idx="58878">
                  <c:v>3.6108159999999998</c:v>
                </c:pt>
                <c:pt idx="58879">
                  <c:v>3.7085889999999999</c:v>
                </c:pt>
                <c:pt idx="58880">
                  <c:v>3.7541220000000002</c:v>
                </c:pt>
                <c:pt idx="58881">
                  <c:v>3.6219939999999999</c:v>
                </c:pt>
                <c:pt idx="58882">
                  <c:v>3.529655</c:v>
                </c:pt>
                <c:pt idx="58883">
                  <c:v>3.5634079999999999</c:v>
                </c:pt>
                <c:pt idx="58884">
                  <c:v>3.6533920000000002</c:v>
                </c:pt>
                <c:pt idx="58885">
                  <c:v>3.669114</c:v>
                </c:pt>
                <c:pt idx="58886">
                  <c:v>3.6561560000000002</c:v>
                </c:pt>
                <c:pt idx="58887">
                  <c:v>3.656733</c:v>
                </c:pt>
                <c:pt idx="58888">
                  <c:v>3.6206239999999998</c:v>
                </c:pt>
                <c:pt idx="58889">
                  <c:v>3.518885</c:v>
                </c:pt>
                <c:pt idx="58890">
                  <c:v>3.4817179999999999</c:v>
                </c:pt>
                <c:pt idx="58891">
                  <c:v>3.465827</c:v>
                </c:pt>
                <c:pt idx="58892">
                  <c:v>3.4656349999999998</c:v>
                </c:pt>
                <c:pt idx="58893">
                  <c:v>3.5263369999999998</c:v>
                </c:pt>
                <c:pt idx="58894">
                  <c:v>3.5820630000000002</c:v>
                </c:pt>
                <c:pt idx="58895">
                  <c:v>3.6573820000000001</c:v>
                </c:pt>
                <c:pt idx="58896">
                  <c:v>3.8029480000000002</c:v>
                </c:pt>
                <c:pt idx="58897">
                  <c:v>3.9520230000000001</c:v>
                </c:pt>
                <c:pt idx="58898">
                  <c:v>4.0014019999999997</c:v>
                </c:pt>
                <c:pt idx="58899">
                  <c:v>3.947816</c:v>
                </c:pt>
                <c:pt idx="58900">
                  <c:v>3.8375180000000002</c:v>
                </c:pt>
                <c:pt idx="58901">
                  <c:v>3.7635209999999999</c:v>
                </c:pt>
                <c:pt idx="58902">
                  <c:v>3.7206570000000001</c:v>
                </c:pt>
                <c:pt idx="58903">
                  <c:v>3.7025540000000001</c:v>
                </c:pt>
                <c:pt idx="58904">
                  <c:v>3.7020019999999998</c:v>
                </c:pt>
                <c:pt idx="58905">
                  <c:v>3.6752199999999999</c:v>
                </c:pt>
                <c:pt idx="58906">
                  <c:v>3.670004</c:v>
                </c:pt>
                <c:pt idx="58907">
                  <c:v>3.6821920000000001</c:v>
                </c:pt>
                <c:pt idx="58908">
                  <c:v>3.6284619999999999</c:v>
                </c:pt>
                <c:pt idx="58909">
                  <c:v>3.5515080000000001</c:v>
                </c:pt>
                <c:pt idx="58910">
                  <c:v>3.572711</c:v>
                </c:pt>
                <c:pt idx="58911">
                  <c:v>3.6152630000000001</c:v>
                </c:pt>
                <c:pt idx="58912">
                  <c:v>3.6660370000000002</c:v>
                </c:pt>
                <c:pt idx="58913">
                  <c:v>3.6596660000000001</c:v>
                </c:pt>
                <c:pt idx="58914">
                  <c:v>3.6507230000000002</c:v>
                </c:pt>
                <c:pt idx="58915">
                  <c:v>3.6437029999999999</c:v>
                </c:pt>
                <c:pt idx="58916">
                  <c:v>3.5949249999999999</c:v>
                </c:pt>
                <c:pt idx="58917">
                  <c:v>3.5659320000000001</c:v>
                </c:pt>
                <c:pt idx="58918">
                  <c:v>3.5747550000000001</c:v>
                </c:pt>
                <c:pt idx="58919">
                  <c:v>3.524823</c:v>
                </c:pt>
                <c:pt idx="58920">
                  <c:v>3.3681260000000002</c:v>
                </c:pt>
                <c:pt idx="58921">
                  <c:v>3.2368410000000001</c:v>
                </c:pt>
                <c:pt idx="58922">
                  <c:v>3.2616749999999999</c:v>
                </c:pt>
                <c:pt idx="58923">
                  <c:v>3.4290690000000001</c:v>
                </c:pt>
                <c:pt idx="58924">
                  <c:v>3.5309050000000002</c:v>
                </c:pt>
                <c:pt idx="58925">
                  <c:v>3.5396079999999999</c:v>
                </c:pt>
                <c:pt idx="58926">
                  <c:v>3.6281249999999998</c:v>
                </c:pt>
                <c:pt idx="58927">
                  <c:v>3.8635540000000002</c:v>
                </c:pt>
                <c:pt idx="58928">
                  <c:v>3.2325140000000001</c:v>
                </c:pt>
                <c:pt idx="58929">
                  <c:v>3.2387640000000002</c:v>
                </c:pt>
                <c:pt idx="58930">
                  <c:v>3.5209519999999999</c:v>
                </c:pt>
                <c:pt idx="58931">
                  <c:v>3.6026660000000001</c:v>
                </c:pt>
                <c:pt idx="58932">
                  <c:v>3.5701149999999999</c:v>
                </c:pt>
                <c:pt idx="58933">
                  <c:v>3.5400640000000001</c:v>
                </c:pt>
                <c:pt idx="58934">
                  <c:v>3.6867839999999998</c:v>
                </c:pt>
                <c:pt idx="58935">
                  <c:v>3.8972829999999998</c:v>
                </c:pt>
                <c:pt idx="58936">
                  <c:v>3.832325</c:v>
                </c:pt>
                <c:pt idx="58937">
                  <c:v>3.7715990000000001</c:v>
                </c:pt>
                <c:pt idx="58938">
                  <c:v>3.8543219999999998</c:v>
                </c:pt>
                <c:pt idx="58939">
                  <c:v>4.0101769999999997</c:v>
                </c:pt>
                <c:pt idx="58940">
                  <c:v>4.0687639999999998</c:v>
                </c:pt>
                <c:pt idx="58941">
                  <c:v>3.9549560000000001</c:v>
                </c:pt>
                <c:pt idx="58942">
                  <c:v>3.8203049999999998</c:v>
                </c:pt>
                <c:pt idx="58943">
                  <c:v>3.7633770000000002</c:v>
                </c:pt>
                <c:pt idx="58944">
                  <c:v>3.7304170000000001</c:v>
                </c:pt>
                <c:pt idx="58945">
                  <c:v>3.7165219999999999</c:v>
                </c:pt>
                <c:pt idx="58946">
                  <c:v>3.7145510000000002</c:v>
                </c:pt>
                <c:pt idx="58947">
                  <c:v>3.6927940000000001</c:v>
                </c:pt>
                <c:pt idx="58948">
                  <c:v>3.6536080000000002</c:v>
                </c:pt>
                <c:pt idx="58949">
                  <c:v>3.6587529999999999</c:v>
                </c:pt>
                <c:pt idx="58950">
                  <c:v>3.6892839999999998</c:v>
                </c:pt>
                <c:pt idx="58951">
                  <c:v>3.6730330000000002</c:v>
                </c:pt>
                <c:pt idx="58952">
                  <c:v>3.6521889999999999</c:v>
                </c:pt>
                <c:pt idx="58953">
                  <c:v>3.6605799999999999</c:v>
                </c:pt>
                <c:pt idx="58954">
                  <c:v>3.669403</c:v>
                </c:pt>
                <c:pt idx="58955">
                  <c:v>3.6990690000000002</c:v>
                </c:pt>
                <c:pt idx="58956">
                  <c:v>3.6994289999999999</c:v>
                </c:pt>
                <c:pt idx="58957">
                  <c:v>3.670172</c:v>
                </c:pt>
                <c:pt idx="58958">
                  <c:v>3.6457950000000001</c:v>
                </c:pt>
                <c:pt idx="58959">
                  <c:v>3.66046</c:v>
                </c:pt>
                <c:pt idx="58960">
                  <c:v>3.7216429999999998</c:v>
                </c:pt>
                <c:pt idx="58961">
                  <c:v>3.8150400000000002</c:v>
                </c:pt>
                <c:pt idx="58962">
                  <c:v>3.820449</c:v>
                </c:pt>
                <c:pt idx="58963">
                  <c:v>3.7552509999999999</c:v>
                </c:pt>
                <c:pt idx="58964">
                  <c:v>3.6812550000000002</c:v>
                </c:pt>
                <c:pt idx="58965">
                  <c:v>3.6347119999999999</c:v>
                </c:pt>
                <c:pt idx="58966">
                  <c:v>3.6372599999999999</c:v>
                </c:pt>
                <c:pt idx="58967">
                  <c:v>3.651516</c:v>
                </c:pt>
                <c:pt idx="58968">
                  <c:v>3.624279</c:v>
                </c:pt>
                <c:pt idx="58969">
                  <c:v>3.6276920000000001</c:v>
                </c:pt>
                <c:pt idx="58970">
                  <c:v>3.6367310000000002</c:v>
                </c:pt>
                <c:pt idx="58971">
                  <c:v>3.700367</c:v>
                </c:pt>
                <c:pt idx="58972">
                  <c:v>3.7702529999999999</c:v>
                </c:pt>
                <c:pt idx="58973">
                  <c:v>3.7633529999999999</c:v>
                </c:pt>
                <c:pt idx="58974">
                  <c:v>3.71556</c:v>
                </c:pt>
                <c:pt idx="58975">
                  <c:v>3.6544970000000001</c:v>
                </c:pt>
                <c:pt idx="58976">
                  <c:v>3.5889389999999999</c:v>
                </c:pt>
                <c:pt idx="58977">
                  <c:v>3.5639129999999999</c:v>
                </c:pt>
                <c:pt idx="58978">
                  <c:v>3.5754039999999998</c:v>
                </c:pt>
                <c:pt idx="58979">
                  <c:v>3.6200709999999998</c:v>
                </c:pt>
                <c:pt idx="58980">
                  <c:v>3.6453859999999998</c:v>
                </c:pt>
                <c:pt idx="58981">
                  <c:v>3.6334140000000001</c:v>
                </c:pt>
                <c:pt idx="58982">
                  <c:v>3.6030989999999998</c:v>
                </c:pt>
                <c:pt idx="58983">
                  <c:v>3.6561319999999999</c:v>
                </c:pt>
                <c:pt idx="58984">
                  <c:v>3.6814230000000001</c:v>
                </c:pt>
                <c:pt idx="58985">
                  <c:v>3.685702</c:v>
                </c:pt>
                <c:pt idx="58986">
                  <c:v>3.7352020000000001</c:v>
                </c:pt>
                <c:pt idx="58987">
                  <c:v>3.654906</c:v>
                </c:pt>
                <c:pt idx="58988">
                  <c:v>3.557061</c:v>
                </c:pt>
                <c:pt idx="58989">
                  <c:v>3.3567550000000002</c:v>
                </c:pt>
                <c:pt idx="58990">
                  <c:v>3.010812</c:v>
                </c:pt>
                <c:pt idx="58991">
                  <c:v>2.6833079999999998</c:v>
                </c:pt>
                <c:pt idx="58992">
                  <c:v>2.610681</c:v>
                </c:pt>
                <c:pt idx="58993">
                  <c:v>2.7774019999999999</c:v>
                </c:pt>
                <c:pt idx="58994">
                  <c:v>3.1436839999999999</c:v>
                </c:pt>
                <c:pt idx="58995">
                  <c:v>3.3706269999999998</c:v>
                </c:pt>
                <c:pt idx="58996">
                  <c:v>3.7847970000000002</c:v>
                </c:pt>
                <c:pt idx="58997">
                  <c:v>4.293952</c:v>
                </c:pt>
                <c:pt idx="58998">
                  <c:v>4.3804499999999997</c:v>
                </c:pt>
                <c:pt idx="58999">
                  <c:v>4.2575779999999996</c:v>
                </c:pt>
                <c:pt idx="59000">
                  <c:v>4.2254360000000002</c:v>
                </c:pt>
                <c:pt idx="59001">
                  <c:v>3.9630100000000001</c:v>
                </c:pt>
                <c:pt idx="59002">
                  <c:v>3.6034830000000002</c:v>
                </c:pt>
                <c:pt idx="59003">
                  <c:v>3.4451520000000002</c:v>
                </c:pt>
                <c:pt idx="59004">
                  <c:v>3.4451520000000002</c:v>
                </c:pt>
                <c:pt idx="59005">
                  <c:v>3.5050129999999999</c:v>
                </c:pt>
                <c:pt idx="59006">
                  <c:v>3.5847799999999999</c:v>
                </c:pt>
                <c:pt idx="59007">
                  <c:v>3.751814</c:v>
                </c:pt>
                <c:pt idx="59008">
                  <c:v>3.8225889999999998</c:v>
                </c:pt>
                <c:pt idx="59009">
                  <c:v>3.7131080000000001</c:v>
                </c:pt>
                <c:pt idx="59010">
                  <c:v>3.532492</c:v>
                </c:pt>
                <c:pt idx="59011">
                  <c:v>3.5099900000000002</c:v>
                </c:pt>
                <c:pt idx="59012">
                  <c:v>3.7392400000000001</c:v>
                </c:pt>
                <c:pt idx="59013">
                  <c:v>3.8805990000000001</c:v>
                </c:pt>
                <c:pt idx="59014">
                  <c:v>3.7852299999999999</c:v>
                </c:pt>
                <c:pt idx="59015">
                  <c:v>3.797418</c:v>
                </c:pt>
                <c:pt idx="59016">
                  <c:v>3.8844449999999999</c:v>
                </c:pt>
                <c:pt idx="59017">
                  <c:v>3.827493</c:v>
                </c:pt>
                <c:pt idx="59018">
                  <c:v>3.7467410000000001</c:v>
                </c:pt>
                <c:pt idx="59019">
                  <c:v>3.6911109999999998</c:v>
                </c:pt>
                <c:pt idx="59020">
                  <c:v>3.69503</c:v>
                </c:pt>
                <c:pt idx="59021">
                  <c:v>3.7277010000000002</c:v>
                </c:pt>
                <c:pt idx="59022">
                  <c:v>3.7392400000000001</c:v>
                </c:pt>
                <c:pt idx="59023">
                  <c:v>3.7218589999999998</c:v>
                </c:pt>
                <c:pt idx="59024">
                  <c:v>3.695751</c:v>
                </c:pt>
                <c:pt idx="59025">
                  <c:v>3.6846199999999998</c:v>
                </c:pt>
                <c:pt idx="59026">
                  <c:v>3.6849569999999998</c:v>
                </c:pt>
                <c:pt idx="59027">
                  <c:v>3.669883</c:v>
                </c:pt>
                <c:pt idx="59028">
                  <c:v>3.635313</c:v>
                </c:pt>
                <c:pt idx="59029">
                  <c:v>3.652622</c:v>
                </c:pt>
                <c:pt idx="59030">
                  <c:v>3.6078589999999999</c:v>
                </c:pt>
                <c:pt idx="59031">
                  <c:v>3.5496569999999998</c:v>
                </c:pt>
                <c:pt idx="59032">
                  <c:v>3.5091000000000001</c:v>
                </c:pt>
                <c:pt idx="59033">
                  <c:v>3.4974409999999998</c:v>
                </c:pt>
                <c:pt idx="59034">
                  <c:v>3.5275150000000002</c:v>
                </c:pt>
                <c:pt idx="59035">
                  <c:v>3.5977619999999999</c:v>
                </c:pt>
                <c:pt idx="59036">
                  <c:v>3.6483669999999999</c:v>
                </c:pt>
                <c:pt idx="59037">
                  <c:v>3.7127240000000001</c:v>
                </c:pt>
                <c:pt idx="59038">
                  <c:v>3.788211</c:v>
                </c:pt>
                <c:pt idx="59039">
                  <c:v>3.767296</c:v>
                </c:pt>
                <c:pt idx="59040">
                  <c:v>3.7124830000000002</c:v>
                </c:pt>
                <c:pt idx="59041">
                  <c:v>3.709743</c:v>
                </c:pt>
                <c:pt idx="59042">
                  <c:v>3.7146710000000001</c:v>
                </c:pt>
                <c:pt idx="59043">
                  <c:v>3.6841149999999998</c:v>
                </c:pt>
                <c:pt idx="59044">
                  <c:v>3.6478380000000001</c:v>
                </c:pt>
                <c:pt idx="59045">
                  <c:v>3.6288939999999998</c:v>
                </c:pt>
                <c:pt idx="59046">
                  <c:v>3.6579350000000002</c:v>
                </c:pt>
                <c:pt idx="59047">
                  <c:v>3.6747399999999999</c:v>
                </c:pt>
                <c:pt idx="59048">
                  <c:v>3.6924090000000001</c:v>
                </c:pt>
                <c:pt idx="59049">
                  <c:v>3.731716</c:v>
                </c:pt>
                <c:pt idx="59050">
                  <c:v>3.7809270000000001</c:v>
                </c:pt>
                <c:pt idx="59051">
                  <c:v>3.6894520000000002</c:v>
                </c:pt>
                <c:pt idx="59052">
                  <c:v>3.5987710000000002</c:v>
                </c:pt>
                <c:pt idx="59053">
                  <c:v>3.548791</c:v>
                </c:pt>
                <c:pt idx="59054">
                  <c:v>3.476261</c:v>
                </c:pt>
                <c:pt idx="59055">
                  <c:v>3.4297659999999999</c:v>
                </c:pt>
                <c:pt idx="59056">
                  <c:v>3.4472200000000002</c:v>
                </c:pt>
                <c:pt idx="59057">
                  <c:v>3.50047</c:v>
                </c:pt>
                <c:pt idx="59058">
                  <c:v>3.5842510000000001</c:v>
                </c:pt>
                <c:pt idx="59059">
                  <c:v>3.4977529999999999</c:v>
                </c:pt>
                <c:pt idx="59060">
                  <c:v>3.2884799999999998</c:v>
                </c:pt>
                <c:pt idx="59061">
                  <c:v>3.029852</c:v>
                </c:pt>
                <c:pt idx="59062">
                  <c:v>3.0048020000000002</c:v>
                </c:pt>
                <c:pt idx="59063">
                  <c:v>3.1260379999999999</c:v>
                </c:pt>
                <c:pt idx="59064">
                  <c:v>3.3352629999999999</c:v>
                </c:pt>
                <c:pt idx="59065">
                  <c:v>3.6398090000000001</c:v>
                </c:pt>
                <c:pt idx="59066">
                  <c:v>4.014913</c:v>
                </c:pt>
                <c:pt idx="59067">
                  <c:v>4.2818110000000003</c:v>
                </c:pt>
                <c:pt idx="59068">
                  <c:v>4.1865870000000003</c:v>
                </c:pt>
                <c:pt idx="59069">
                  <c:v>3.996594</c:v>
                </c:pt>
                <c:pt idx="59070">
                  <c:v>3.813021</c:v>
                </c:pt>
                <c:pt idx="59071">
                  <c:v>3.6933950000000002</c:v>
                </c:pt>
                <c:pt idx="59072">
                  <c:v>3.4879690000000001</c:v>
                </c:pt>
                <c:pt idx="59073">
                  <c:v>3.0746150000000001</c:v>
                </c:pt>
                <c:pt idx="59074">
                  <c:v>2.8602460000000001</c:v>
                </c:pt>
                <c:pt idx="59075">
                  <c:v>2.9919639999999998</c:v>
                </c:pt>
                <c:pt idx="59076">
                  <c:v>3.1960920000000002</c:v>
                </c:pt>
                <c:pt idx="59077">
                  <c:v>3.3863970000000001</c:v>
                </c:pt>
                <c:pt idx="59078">
                  <c:v>3.605623</c:v>
                </c:pt>
                <c:pt idx="59079">
                  <c:v>3.9918580000000001</c:v>
                </c:pt>
                <c:pt idx="59080">
                  <c:v>4.3072220000000003</c:v>
                </c:pt>
                <c:pt idx="59081">
                  <c:v>4.3422980000000004</c:v>
                </c:pt>
                <c:pt idx="59082">
                  <c:v>4.1166770000000001</c:v>
                </c:pt>
                <c:pt idx="59083">
                  <c:v>3.921468</c:v>
                </c:pt>
                <c:pt idx="59084">
                  <c:v>3.7909510000000002</c:v>
                </c:pt>
                <c:pt idx="59085">
                  <c:v>3.6945730000000001</c:v>
                </c:pt>
                <c:pt idx="59086">
                  <c:v>3.570452</c:v>
                </c:pt>
                <c:pt idx="59087">
                  <c:v>3.4588070000000002</c:v>
                </c:pt>
                <c:pt idx="59088">
                  <c:v>3.445176</c:v>
                </c:pt>
                <c:pt idx="59089">
                  <c:v>3.4921760000000002</c:v>
                </c:pt>
                <c:pt idx="59090">
                  <c:v>3.528092</c:v>
                </c:pt>
                <c:pt idx="59091">
                  <c:v>3.6561080000000001</c:v>
                </c:pt>
                <c:pt idx="59092">
                  <c:v>3.7823449999999998</c:v>
                </c:pt>
                <c:pt idx="59093">
                  <c:v>3.9097599999999999</c:v>
                </c:pt>
                <c:pt idx="59094">
                  <c:v>3.9562539999999999</c:v>
                </c:pt>
                <c:pt idx="59095">
                  <c:v>3.8703820000000002</c:v>
                </c:pt>
                <c:pt idx="59096">
                  <c:v>3.7766229999999998</c:v>
                </c:pt>
                <c:pt idx="59097">
                  <c:v>3.713012</c:v>
                </c:pt>
                <c:pt idx="59098">
                  <c:v>3.6936110000000002</c:v>
                </c:pt>
                <c:pt idx="59099">
                  <c:v>3.6549779999999998</c:v>
                </c:pt>
                <c:pt idx="59100">
                  <c:v>3.6380539999999999</c:v>
                </c:pt>
                <c:pt idx="59101">
                  <c:v>3.6088200000000001</c:v>
                </c:pt>
                <c:pt idx="59102">
                  <c:v>3.5207359999999999</c:v>
                </c:pt>
                <c:pt idx="59103">
                  <c:v>3.419165</c:v>
                </c:pt>
                <c:pt idx="59104">
                  <c:v>3.3938980000000001</c:v>
                </c:pt>
                <c:pt idx="59105">
                  <c:v>3.4621729999999999</c:v>
                </c:pt>
                <c:pt idx="59106">
                  <c:v>3.5863179999999999</c:v>
                </c:pt>
                <c:pt idx="59107">
                  <c:v>3.743544</c:v>
                </c:pt>
                <c:pt idx="59108">
                  <c:v>3.8530959999999999</c:v>
                </c:pt>
                <c:pt idx="59109">
                  <c:v>3.8921139999999999</c:v>
                </c:pt>
                <c:pt idx="59110">
                  <c:v>3.8401380000000001</c:v>
                </c:pt>
                <c:pt idx="59111">
                  <c:v>3.7555640000000001</c:v>
                </c:pt>
                <c:pt idx="59112">
                  <c:v>3.6808700000000001</c:v>
                </c:pt>
                <c:pt idx="59113">
                  <c:v>3.6652200000000001</c:v>
                </c:pt>
                <c:pt idx="59114">
                  <c:v>3.6381019999999999</c:v>
                </c:pt>
                <c:pt idx="59115">
                  <c:v>3.5985550000000002</c:v>
                </c:pt>
                <c:pt idx="59116">
                  <c:v>3.58127</c:v>
                </c:pt>
                <c:pt idx="59117">
                  <c:v>3.5499930000000002</c:v>
                </c:pt>
                <c:pt idx="59118">
                  <c:v>3.49369</c:v>
                </c:pt>
                <c:pt idx="59119">
                  <c:v>3.5329730000000001</c:v>
                </c:pt>
                <c:pt idx="59120">
                  <c:v>3.7457790000000002</c:v>
                </c:pt>
                <c:pt idx="59121">
                  <c:v>3.7070500000000002</c:v>
                </c:pt>
                <c:pt idx="59122">
                  <c:v>3.69015</c:v>
                </c:pt>
                <c:pt idx="59123">
                  <c:v>3.743808</c:v>
                </c:pt>
                <c:pt idx="59124">
                  <c:v>3.769339</c:v>
                </c:pt>
                <c:pt idx="59125">
                  <c:v>3.6991649999999998</c:v>
                </c:pt>
                <c:pt idx="59126">
                  <c:v>3.554176</c:v>
                </c:pt>
                <c:pt idx="59127">
                  <c:v>3.4117839999999999</c:v>
                </c:pt>
                <c:pt idx="59128">
                  <c:v>3.3352390000000001</c:v>
                </c:pt>
                <c:pt idx="59129">
                  <c:v>3.2884799999999998</c:v>
                </c:pt>
                <c:pt idx="59130">
                  <c:v>3.1683249999999998</c:v>
                </c:pt>
                <c:pt idx="59131">
                  <c:v>3.1709459999999998</c:v>
                </c:pt>
                <c:pt idx="59132">
                  <c:v>3.2333310000000002</c:v>
                </c:pt>
                <c:pt idx="59133">
                  <c:v>3.3075199999999998</c:v>
                </c:pt>
                <c:pt idx="59134">
                  <c:v>3.352741</c:v>
                </c:pt>
                <c:pt idx="59135">
                  <c:v>3.4202219999999999</c:v>
                </c:pt>
                <c:pt idx="59136">
                  <c:v>3.5301119999999999</c:v>
                </c:pt>
                <c:pt idx="59137">
                  <c:v>3.7120259999999998</c:v>
                </c:pt>
                <c:pt idx="59138">
                  <c:v>3.861847</c:v>
                </c:pt>
                <c:pt idx="59139">
                  <c:v>3.8505479999999999</c:v>
                </c:pt>
                <c:pt idx="59140">
                  <c:v>3.8196319999999999</c:v>
                </c:pt>
                <c:pt idx="59141">
                  <c:v>3.6989000000000001</c:v>
                </c:pt>
                <c:pt idx="59142">
                  <c:v>3.47715</c:v>
                </c:pt>
                <c:pt idx="59143">
                  <c:v>3.4544800000000002</c:v>
                </c:pt>
                <c:pt idx="59144">
                  <c:v>3.4405359999999998</c:v>
                </c:pt>
                <c:pt idx="59145">
                  <c:v>3.3676940000000002</c:v>
                </c:pt>
                <c:pt idx="59146">
                  <c:v>3.5476369999999999</c:v>
                </c:pt>
                <c:pt idx="59147">
                  <c:v>3.7107999999999999</c:v>
                </c:pt>
                <c:pt idx="59148">
                  <c:v>3.7712620000000001</c:v>
                </c:pt>
                <c:pt idx="59149">
                  <c:v>3.9524319999999999</c:v>
                </c:pt>
                <c:pt idx="59150">
                  <c:v>3.9469989999999999</c:v>
                </c:pt>
                <c:pt idx="59151">
                  <c:v>3.6555070000000001</c:v>
                </c:pt>
                <c:pt idx="59152">
                  <c:v>3.57199</c:v>
                </c:pt>
                <c:pt idx="59153">
                  <c:v>3.6533190000000002</c:v>
                </c:pt>
                <c:pt idx="59154">
                  <c:v>3.6584159999999999</c:v>
                </c:pt>
                <c:pt idx="59155">
                  <c:v>3.616225</c:v>
                </c:pt>
                <c:pt idx="59156">
                  <c:v>3.5566520000000001</c:v>
                </c:pt>
                <c:pt idx="59157">
                  <c:v>3.602954</c:v>
                </c:pt>
                <c:pt idx="59158">
                  <c:v>3.740923</c:v>
                </c:pt>
                <c:pt idx="59159">
                  <c:v>3.7848449999999998</c:v>
                </c:pt>
                <c:pt idx="59160">
                  <c:v>3.7697240000000001</c:v>
                </c:pt>
                <c:pt idx="59161">
                  <c:v>3.8210739999999999</c:v>
                </c:pt>
                <c:pt idx="59162">
                  <c:v>3.8181660000000002</c:v>
                </c:pt>
                <c:pt idx="59163">
                  <c:v>3.75441</c:v>
                </c:pt>
                <c:pt idx="59164">
                  <c:v>3.6561080000000001</c:v>
                </c:pt>
                <c:pt idx="59165">
                  <c:v>3.6687050000000001</c:v>
                </c:pt>
                <c:pt idx="59166">
                  <c:v>3.6938759999999999</c:v>
                </c:pt>
                <c:pt idx="59167">
                  <c:v>3.7006070000000002</c:v>
                </c:pt>
                <c:pt idx="59168">
                  <c:v>3.751741</c:v>
                </c:pt>
                <c:pt idx="59169">
                  <c:v>3.733711</c:v>
                </c:pt>
                <c:pt idx="59170">
                  <c:v>3.646684</c:v>
                </c:pt>
                <c:pt idx="59171">
                  <c:v>3.587761</c:v>
                </c:pt>
                <c:pt idx="59172">
                  <c:v>3.6303369999999999</c:v>
                </c:pt>
                <c:pt idx="59173">
                  <c:v>3.745803</c:v>
                </c:pt>
                <c:pt idx="59174">
                  <c:v>3.76756</c:v>
                </c:pt>
                <c:pt idx="59175">
                  <c:v>3.8215789999999998</c:v>
                </c:pt>
                <c:pt idx="59176">
                  <c:v>3.8373979999999999</c:v>
                </c:pt>
                <c:pt idx="59177">
                  <c:v>3.7589290000000002</c:v>
                </c:pt>
                <c:pt idx="59178">
                  <c:v>3.6449289999999999</c:v>
                </c:pt>
                <c:pt idx="59179">
                  <c:v>3.5911029999999999</c:v>
                </c:pt>
                <c:pt idx="59180">
                  <c:v>3.6519010000000001</c:v>
                </c:pt>
                <c:pt idx="59181">
                  <c:v>3.6915200000000001</c:v>
                </c:pt>
                <c:pt idx="59182">
                  <c:v>3.6964959999999998</c:v>
                </c:pt>
                <c:pt idx="59183">
                  <c:v>3.7053430000000001</c:v>
                </c:pt>
                <c:pt idx="59184">
                  <c:v>3.7367159999999999</c:v>
                </c:pt>
                <c:pt idx="59185">
                  <c:v>3.72811</c:v>
                </c:pt>
                <c:pt idx="59186">
                  <c:v>3.6431979999999999</c:v>
                </c:pt>
                <c:pt idx="59187">
                  <c:v>3.5728080000000002</c:v>
                </c:pt>
                <c:pt idx="59188">
                  <c:v>3.5669900000000001</c:v>
                </c:pt>
                <c:pt idx="59189">
                  <c:v>3.5780240000000001</c:v>
                </c:pt>
                <c:pt idx="59190">
                  <c:v>3.5899000000000001</c:v>
                </c:pt>
                <c:pt idx="59191">
                  <c:v>3.636924</c:v>
                </c:pt>
                <c:pt idx="59192">
                  <c:v>3.7029390000000002</c:v>
                </c:pt>
                <c:pt idx="59193">
                  <c:v>3.6674790000000002</c:v>
                </c:pt>
                <c:pt idx="59194">
                  <c:v>3.5352320000000002</c:v>
                </c:pt>
                <c:pt idx="59195">
                  <c:v>3.385532</c:v>
                </c:pt>
                <c:pt idx="59196">
                  <c:v>3.3384360000000002</c:v>
                </c:pt>
                <c:pt idx="59197">
                  <c:v>3.3485819999999999</c:v>
                </c:pt>
                <c:pt idx="59198">
                  <c:v>3.4376039999999999</c:v>
                </c:pt>
                <c:pt idx="59199">
                  <c:v>3.54718</c:v>
                </c:pt>
                <c:pt idx="59200">
                  <c:v>3.6264180000000001</c:v>
                </c:pt>
                <c:pt idx="59201">
                  <c:v>3.7065929999999998</c:v>
                </c:pt>
                <c:pt idx="59202">
                  <c:v>3.7917209999999999</c:v>
                </c:pt>
                <c:pt idx="59203">
                  <c:v>3.6791870000000002</c:v>
                </c:pt>
                <c:pt idx="59204">
                  <c:v>3.4974889999999998</c:v>
                </c:pt>
                <c:pt idx="59205">
                  <c:v>3.3754110000000002</c:v>
                </c:pt>
                <c:pt idx="59206">
                  <c:v>3.4315929999999999</c:v>
                </c:pt>
                <c:pt idx="59207">
                  <c:v>3.4809730000000001</c:v>
                </c:pt>
                <c:pt idx="59208">
                  <c:v>3.3559139999999998</c:v>
                </c:pt>
                <c:pt idx="59209">
                  <c:v>3.3996680000000001</c:v>
                </c:pt>
                <c:pt idx="59210">
                  <c:v>3.5256880000000002</c:v>
                </c:pt>
                <c:pt idx="59211">
                  <c:v>3.6047820000000002</c:v>
                </c:pt>
                <c:pt idx="59212">
                  <c:v>3.5530460000000001</c:v>
                </c:pt>
                <c:pt idx="59213">
                  <c:v>3.5264090000000001</c:v>
                </c:pt>
                <c:pt idx="59214">
                  <c:v>3.6189650000000002</c:v>
                </c:pt>
                <c:pt idx="59215">
                  <c:v>3.7088290000000002</c:v>
                </c:pt>
                <c:pt idx="59216">
                  <c:v>3.6828409999999998</c:v>
                </c:pt>
                <c:pt idx="59217">
                  <c:v>3.7014490000000002</c:v>
                </c:pt>
                <c:pt idx="59218">
                  <c:v>3.722893</c:v>
                </c:pt>
                <c:pt idx="59219">
                  <c:v>3.6284130000000001</c:v>
                </c:pt>
                <c:pt idx="59220">
                  <c:v>3.723446</c:v>
                </c:pt>
                <c:pt idx="59221">
                  <c:v>3.9076919999999999</c:v>
                </c:pt>
                <c:pt idx="59222">
                  <c:v>3.6705079999999999</c:v>
                </c:pt>
                <c:pt idx="59223">
                  <c:v>3.578265</c:v>
                </c:pt>
                <c:pt idx="59224">
                  <c:v>3.6339190000000001</c:v>
                </c:pt>
                <c:pt idx="59225">
                  <c:v>3.6170900000000001</c:v>
                </c:pt>
                <c:pt idx="59226">
                  <c:v>3.6488960000000001</c:v>
                </c:pt>
                <c:pt idx="59227">
                  <c:v>3.6136279999999998</c:v>
                </c:pt>
                <c:pt idx="59228">
                  <c:v>3.4791699999999999</c:v>
                </c:pt>
                <c:pt idx="59229">
                  <c:v>3.4151739999999999</c:v>
                </c:pt>
                <c:pt idx="59230">
                  <c:v>3.479482</c:v>
                </c:pt>
                <c:pt idx="59231">
                  <c:v>3.6184370000000001</c:v>
                </c:pt>
                <c:pt idx="59232">
                  <c:v>3.656469</c:v>
                </c:pt>
                <c:pt idx="59233">
                  <c:v>3.5961509999999999</c:v>
                </c:pt>
                <c:pt idx="59234">
                  <c:v>3.603844</c:v>
                </c:pt>
                <c:pt idx="59235">
                  <c:v>3.7052230000000002</c:v>
                </c:pt>
                <c:pt idx="59236">
                  <c:v>3.7086130000000002</c:v>
                </c:pt>
                <c:pt idx="59237">
                  <c:v>3.5999490000000001</c:v>
                </c:pt>
                <c:pt idx="59238">
                  <c:v>3.526049</c:v>
                </c:pt>
                <c:pt idx="59239">
                  <c:v>3.5484070000000001</c:v>
                </c:pt>
                <c:pt idx="59240">
                  <c:v>3.6281249999999998</c:v>
                </c:pt>
                <c:pt idx="59241">
                  <c:v>3.715176</c:v>
                </c:pt>
                <c:pt idx="59242">
                  <c:v>3.8478560000000002</c:v>
                </c:pt>
                <c:pt idx="59243">
                  <c:v>3.9189430000000001</c:v>
                </c:pt>
                <c:pt idx="59244">
                  <c:v>3.9016579999999998</c:v>
                </c:pt>
                <c:pt idx="59245">
                  <c:v>3.8594430000000002</c:v>
                </c:pt>
                <c:pt idx="59246">
                  <c:v>3.7655650000000001</c:v>
                </c:pt>
                <c:pt idx="59247">
                  <c:v>3.7162090000000001</c:v>
                </c:pt>
                <c:pt idx="59248">
                  <c:v>3.6892360000000002</c:v>
                </c:pt>
                <c:pt idx="59249">
                  <c:v>3.7015449999999999</c:v>
                </c:pt>
                <c:pt idx="59250">
                  <c:v>3.6937319999999998</c:v>
                </c:pt>
                <c:pt idx="59251">
                  <c:v>3.6578149999999998</c:v>
                </c:pt>
                <c:pt idx="59252">
                  <c:v>3.6603150000000002</c:v>
                </c:pt>
                <c:pt idx="59253">
                  <c:v>3.6876009999999999</c:v>
                </c:pt>
                <c:pt idx="59254">
                  <c:v>3.7009919999999998</c:v>
                </c:pt>
                <c:pt idx="59255">
                  <c:v>3.657575</c:v>
                </c:pt>
                <c:pt idx="59256">
                  <c:v>3.6680320000000002</c:v>
                </c:pt>
                <c:pt idx="59257">
                  <c:v>3.6609880000000001</c:v>
                </c:pt>
                <c:pt idx="59258">
                  <c:v>3.601728</c:v>
                </c:pt>
                <c:pt idx="59259">
                  <c:v>3.581366</c:v>
                </c:pt>
                <c:pt idx="59260">
                  <c:v>3.5932179999999998</c:v>
                </c:pt>
                <c:pt idx="59261">
                  <c:v>3.5747070000000001</c:v>
                </c:pt>
                <c:pt idx="59262">
                  <c:v>3.5525169999999999</c:v>
                </c:pt>
                <c:pt idx="59263">
                  <c:v>3.6280049999999999</c:v>
                </c:pt>
                <c:pt idx="59264">
                  <c:v>3.7331099999999999</c:v>
                </c:pt>
                <c:pt idx="59265">
                  <c:v>3.7302249999999999</c:v>
                </c:pt>
                <c:pt idx="59266">
                  <c:v>3.6546660000000002</c:v>
                </c:pt>
                <c:pt idx="59267">
                  <c:v>3.5625420000000001</c:v>
                </c:pt>
                <c:pt idx="59268">
                  <c:v>3.5673499999999998</c:v>
                </c:pt>
                <c:pt idx="59269">
                  <c:v>3.638582</c:v>
                </c:pt>
                <c:pt idx="59270">
                  <c:v>3.683106</c:v>
                </c:pt>
                <c:pt idx="59271">
                  <c:v>3.7157290000000001</c:v>
                </c:pt>
                <c:pt idx="59272">
                  <c:v>3.7069779999999999</c:v>
                </c:pt>
                <c:pt idx="59273">
                  <c:v>3.603459</c:v>
                </c:pt>
                <c:pt idx="59274">
                  <c:v>3.4311129999999999</c:v>
                </c:pt>
                <c:pt idx="59275">
                  <c:v>3.3899789999999999</c:v>
                </c:pt>
                <c:pt idx="59276">
                  <c:v>3.3695210000000002</c:v>
                </c:pt>
                <c:pt idx="59277">
                  <c:v>3.3016299999999998</c:v>
                </c:pt>
                <c:pt idx="59278">
                  <c:v>3.4268100000000001</c:v>
                </c:pt>
                <c:pt idx="59279">
                  <c:v>3.5895640000000002</c:v>
                </c:pt>
                <c:pt idx="59280">
                  <c:v>3.738327</c:v>
                </c:pt>
                <c:pt idx="59281">
                  <c:v>3.7646510000000002</c:v>
                </c:pt>
                <c:pt idx="59282">
                  <c:v>3.7457790000000002</c:v>
                </c:pt>
                <c:pt idx="59283">
                  <c:v>3.6121379999999998</c:v>
                </c:pt>
                <c:pt idx="59284">
                  <c:v>3.3525960000000001</c:v>
                </c:pt>
                <c:pt idx="59285">
                  <c:v>3.2888169999999999</c:v>
                </c:pt>
                <c:pt idx="59286">
                  <c:v>3.1758980000000001</c:v>
                </c:pt>
                <c:pt idx="59287">
                  <c:v>3.177845</c:v>
                </c:pt>
                <c:pt idx="59288">
                  <c:v>3.30728</c:v>
                </c:pt>
                <c:pt idx="59289">
                  <c:v>3.401519</c:v>
                </c:pt>
                <c:pt idx="59290">
                  <c:v>3.5015510000000001</c:v>
                </c:pt>
                <c:pt idx="59291">
                  <c:v>3.603844</c:v>
                </c:pt>
                <c:pt idx="59292">
                  <c:v>3.7116180000000001</c:v>
                </c:pt>
                <c:pt idx="59293">
                  <c:v>3.9550040000000002</c:v>
                </c:pt>
                <c:pt idx="59294">
                  <c:v>4.1353559999999998</c:v>
                </c:pt>
                <c:pt idx="59295">
                  <c:v>4.1013630000000001</c:v>
                </c:pt>
                <c:pt idx="59296">
                  <c:v>4.0279670000000003</c:v>
                </c:pt>
                <c:pt idx="59297">
                  <c:v>3.9729619999999999</c:v>
                </c:pt>
                <c:pt idx="59298">
                  <c:v>3.8020100000000001</c:v>
                </c:pt>
                <c:pt idx="59299">
                  <c:v>3.7002220000000001</c:v>
                </c:pt>
                <c:pt idx="59300">
                  <c:v>3.7062810000000002</c:v>
                </c:pt>
                <c:pt idx="59301">
                  <c:v>3.701689</c:v>
                </c:pt>
                <c:pt idx="59302">
                  <c:v>3.6905100000000002</c:v>
                </c:pt>
                <c:pt idx="59303">
                  <c:v>3.6909190000000001</c:v>
                </c:pt>
                <c:pt idx="59304">
                  <c:v>3.5842510000000001</c:v>
                </c:pt>
                <c:pt idx="59305">
                  <c:v>3.5406650000000002</c:v>
                </c:pt>
                <c:pt idx="59306">
                  <c:v>3.6075460000000001</c:v>
                </c:pt>
                <c:pt idx="59307">
                  <c:v>3.6475019999999998</c:v>
                </c:pt>
                <c:pt idx="59308">
                  <c:v>3.5351840000000001</c:v>
                </c:pt>
                <c:pt idx="59309">
                  <c:v>3.4783520000000001</c:v>
                </c:pt>
                <c:pt idx="59310">
                  <c:v>3.592184</c:v>
                </c:pt>
                <c:pt idx="59311">
                  <c:v>3.6986840000000001</c:v>
                </c:pt>
                <c:pt idx="59312">
                  <c:v>3.724504</c:v>
                </c:pt>
                <c:pt idx="59313">
                  <c:v>3.735995</c:v>
                </c:pt>
                <c:pt idx="59314">
                  <c:v>3.8003999999999998</c:v>
                </c:pt>
                <c:pt idx="59315">
                  <c:v>3.82206</c:v>
                </c:pt>
                <c:pt idx="59316">
                  <c:v>3.7496499999999999</c:v>
                </c:pt>
                <c:pt idx="59317">
                  <c:v>3.704574</c:v>
                </c:pt>
                <c:pt idx="59318">
                  <c:v>3.7033480000000001</c:v>
                </c:pt>
                <c:pt idx="59319">
                  <c:v>3.7161369999999998</c:v>
                </c:pt>
                <c:pt idx="59320">
                  <c:v>3.698852</c:v>
                </c:pt>
                <c:pt idx="59321">
                  <c:v>3.6723119999999998</c:v>
                </c:pt>
                <c:pt idx="59322">
                  <c:v>3.6717580000000001</c:v>
                </c:pt>
                <c:pt idx="59323">
                  <c:v>3.6696909999999998</c:v>
                </c:pt>
                <c:pt idx="59324">
                  <c:v>3.6745709999999998</c:v>
                </c:pt>
                <c:pt idx="59325">
                  <c:v>3.7093820000000002</c:v>
                </c:pt>
                <c:pt idx="59326">
                  <c:v>3.6504829999999999</c:v>
                </c:pt>
                <c:pt idx="59327">
                  <c:v>3.4108459999999998</c:v>
                </c:pt>
                <c:pt idx="59328">
                  <c:v>3.1992180000000001</c:v>
                </c:pt>
                <c:pt idx="59329">
                  <c:v>3.490926</c:v>
                </c:pt>
                <c:pt idx="59330">
                  <c:v>3.5686010000000001</c:v>
                </c:pt>
                <c:pt idx="59331">
                  <c:v>3.7072180000000001</c:v>
                </c:pt>
                <c:pt idx="59332">
                  <c:v>3.9876510000000001</c:v>
                </c:pt>
                <c:pt idx="59333">
                  <c:v>4.0703750000000003</c:v>
                </c:pt>
                <c:pt idx="59334">
                  <c:v>3.9724339999999998</c:v>
                </c:pt>
                <c:pt idx="59335">
                  <c:v>3.823671</c:v>
                </c:pt>
                <c:pt idx="59336">
                  <c:v>3.7925620000000002</c:v>
                </c:pt>
                <c:pt idx="59337">
                  <c:v>3.6990690000000002</c:v>
                </c:pt>
                <c:pt idx="59338">
                  <c:v>3.6059359999999998</c:v>
                </c:pt>
                <c:pt idx="59339">
                  <c:v>3.6203599999999998</c:v>
                </c:pt>
                <c:pt idx="59340">
                  <c:v>3.6028099999999998</c:v>
                </c:pt>
                <c:pt idx="59341">
                  <c:v>3.5547529999999998</c:v>
                </c:pt>
                <c:pt idx="59342">
                  <c:v>3.5468679999999999</c:v>
                </c:pt>
                <c:pt idx="59343">
                  <c:v>3.5434540000000001</c:v>
                </c:pt>
                <c:pt idx="59344">
                  <c:v>3.5201349999999998</c:v>
                </c:pt>
                <c:pt idx="59345">
                  <c:v>3.5308809999999999</c:v>
                </c:pt>
                <c:pt idx="59346">
                  <c:v>3.596079</c:v>
                </c:pt>
                <c:pt idx="59347">
                  <c:v>3.6677680000000001</c:v>
                </c:pt>
                <c:pt idx="59348">
                  <c:v>3.6897890000000002</c:v>
                </c:pt>
                <c:pt idx="59349">
                  <c:v>3.6320199999999998</c:v>
                </c:pt>
                <c:pt idx="59350">
                  <c:v>3.5866069999999999</c:v>
                </c:pt>
                <c:pt idx="59351">
                  <c:v>3.5522529999999999</c:v>
                </c:pt>
                <c:pt idx="59352">
                  <c:v>3.558624</c:v>
                </c:pt>
                <c:pt idx="59353">
                  <c:v>3.5886740000000001</c:v>
                </c:pt>
                <c:pt idx="59354">
                  <c:v>3.6190859999999998</c:v>
                </c:pt>
                <c:pt idx="59355">
                  <c:v>3.625264</c:v>
                </c:pt>
                <c:pt idx="59356">
                  <c:v>3.6457470000000001</c:v>
                </c:pt>
                <c:pt idx="59357">
                  <c:v>3.6586319999999999</c:v>
                </c:pt>
                <c:pt idx="59358">
                  <c:v>3.6062479999999999</c:v>
                </c:pt>
                <c:pt idx="59359">
                  <c:v>3.3914939999999998</c:v>
                </c:pt>
                <c:pt idx="59360">
                  <c:v>3.1888559999999999</c:v>
                </c:pt>
                <c:pt idx="59361">
                  <c:v>3.07863</c:v>
                </c:pt>
                <c:pt idx="59362">
                  <c:v>3.051488</c:v>
                </c:pt>
                <c:pt idx="59363">
                  <c:v>3.0599270000000001</c:v>
                </c:pt>
                <c:pt idx="59364">
                  <c:v>3.0911789999999999</c:v>
                </c:pt>
                <c:pt idx="59365">
                  <c:v>3.2206139999999999</c:v>
                </c:pt>
                <c:pt idx="59366">
                  <c:v>3.5684559999999999</c:v>
                </c:pt>
                <c:pt idx="59367">
                  <c:v>3.7410429999999999</c:v>
                </c:pt>
                <c:pt idx="59368">
                  <c:v>3.61084</c:v>
                </c:pt>
                <c:pt idx="59369">
                  <c:v>3.4136350000000002</c:v>
                </c:pt>
                <c:pt idx="59370">
                  <c:v>3.4155820000000001</c:v>
                </c:pt>
                <c:pt idx="59371">
                  <c:v>3.4106299999999998</c:v>
                </c:pt>
                <c:pt idx="59372">
                  <c:v>3.4591440000000002</c:v>
                </c:pt>
                <c:pt idx="59373">
                  <c:v>3.5211450000000002</c:v>
                </c:pt>
                <c:pt idx="59374">
                  <c:v>3.8268439999999999</c:v>
                </c:pt>
                <c:pt idx="59375">
                  <c:v>4.0658789999999998</c:v>
                </c:pt>
                <c:pt idx="59376">
                  <c:v>4.1199219999999999</c:v>
                </c:pt>
                <c:pt idx="59377">
                  <c:v>4.1355000000000004</c:v>
                </c:pt>
                <c:pt idx="59378">
                  <c:v>4.0693169999999999</c:v>
                </c:pt>
                <c:pt idx="59379">
                  <c:v>3.9633699999999998</c:v>
                </c:pt>
                <c:pt idx="59380">
                  <c:v>3.8661020000000001</c:v>
                </c:pt>
                <c:pt idx="59381">
                  <c:v>3.8129490000000001</c:v>
                </c:pt>
                <c:pt idx="59382">
                  <c:v>3.865453</c:v>
                </c:pt>
                <c:pt idx="59383">
                  <c:v>3.905192</c:v>
                </c:pt>
                <c:pt idx="59384">
                  <c:v>3.8363160000000001</c:v>
                </c:pt>
                <c:pt idx="59385">
                  <c:v>3.7604679999999999</c:v>
                </c:pt>
                <c:pt idx="59386">
                  <c:v>3.7286139999999999</c:v>
                </c:pt>
                <c:pt idx="59387">
                  <c:v>3.6571899999999999</c:v>
                </c:pt>
                <c:pt idx="59388">
                  <c:v>3.5127060000000001</c:v>
                </c:pt>
                <c:pt idx="59389">
                  <c:v>3.4308480000000001</c:v>
                </c:pt>
                <c:pt idx="59390">
                  <c:v>3.420992</c:v>
                </c:pt>
                <c:pt idx="59391">
                  <c:v>3.5327799999999998</c:v>
                </c:pt>
                <c:pt idx="59392">
                  <c:v>3.6900529999999998</c:v>
                </c:pt>
                <c:pt idx="59393">
                  <c:v>3.6945969999999999</c:v>
                </c:pt>
                <c:pt idx="59394">
                  <c:v>3.6941160000000002</c:v>
                </c:pt>
                <c:pt idx="59395">
                  <c:v>3.6354570000000002</c:v>
                </c:pt>
                <c:pt idx="59396">
                  <c:v>3.6053829999999998</c:v>
                </c:pt>
                <c:pt idx="59397">
                  <c:v>3.7233010000000002</c:v>
                </c:pt>
                <c:pt idx="59398">
                  <c:v>3.7450580000000002</c:v>
                </c:pt>
                <c:pt idx="59399">
                  <c:v>3.7151519999999998</c:v>
                </c:pt>
                <c:pt idx="59400">
                  <c:v>3.7662140000000002</c:v>
                </c:pt>
                <c:pt idx="59401">
                  <c:v>3.8410039999999999</c:v>
                </c:pt>
                <c:pt idx="59402">
                  <c:v>3.8303539999999998</c:v>
                </c:pt>
                <c:pt idx="59403">
                  <c:v>3.7941009999999999</c:v>
                </c:pt>
                <c:pt idx="59404">
                  <c:v>3.7850619999999999</c:v>
                </c:pt>
                <c:pt idx="59405">
                  <c:v>3.7496740000000002</c:v>
                </c:pt>
                <c:pt idx="59406">
                  <c:v>3.6986599999999998</c:v>
                </c:pt>
                <c:pt idx="59407">
                  <c:v>3.6591130000000001</c:v>
                </c:pt>
                <c:pt idx="59408">
                  <c:v>3.6210810000000002</c:v>
                </c:pt>
                <c:pt idx="59409">
                  <c:v>3.5832649999999999</c:v>
                </c:pt>
                <c:pt idx="59410">
                  <c:v>3.5428769999999998</c:v>
                </c:pt>
                <c:pt idx="59411">
                  <c:v>3.5105189999999999</c:v>
                </c:pt>
                <c:pt idx="59412">
                  <c:v>3.522322</c:v>
                </c:pt>
                <c:pt idx="59413">
                  <c:v>3.4014709999999999</c:v>
                </c:pt>
                <c:pt idx="59414">
                  <c:v>3.4231790000000002</c:v>
                </c:pt>
                <c:pt idx="59415">
                  <c:v>3.5990120000000001</c:v>
                </c:pt>
                <c:pt idx="59416">
                  <c:v>3.7072180000000001</c:v>
                </c:pt>
                <c:pt idx="59417">
                  <c:v>3.7270759999999998</c:v>
                </c:pt>
                <c:pt idx="59418">
                  <c:v>3.7751329999999998</c:v>
                </c:pt>
                <c:pt idx="59419">
                  <c:v>3.7196470000000001</c:v>
                </c:pt>
                <c:pt idx="59420">
                  <c:v>3.742486</c:v>
                </c:pt>
                <c:pt idx="59421">
                  <c:v>3.7358259999999999</c:v>
                </c:pt>
                <c:pt idx="59422">
                  <c:v>3.70241</c:v>
                </c:pt>
                <c:pt idx="59423">
                  <c:v>3.699141</c:v>
                </c:pt>
                <c:pt idx="59424">
                  <c:v>3.7057760000000002</c:v>
                </c:pt>
                <c:pt idx="59425">
                  <c:v>3.6966399999999999</c:v>
                </c:pt>
                <c:pt idx="59426">
                  <c:v>3.5868709999999999</c:v>
                </c:pt>
                <c:pt idx="59427">
                  <c:v>3.3689439999999999</c:v>
                </c:pt>
                <c:pt idx="59428">
                  <c:v>3.2441740000000001</c:v>
                </c:pt>
                <c:pt idx="59429">
                  <c:v>3.2365520000000001</c:v>
                </c:pt>
                <c:pt idx="59430">
                  <c:v>3.2090740000000002</c:v>
                </c:pt>
                <c:pt idx="59431">
                  <c:v>3.181692</c:v>
                </c:pt>
                <c:pt idx="59432">
                  <c:v>3.3335080000000001</c:v>
                </c:pt>
                <c:pt idx="59433">
                  <c:v>3.5934339999999998</c:v>
                </c:pt>
                <c:pt idx="59434">
                  <c:v>3.6925539999999999</c:v>
                </c:pt>
                <c:pt idx="59435">
                  <c:v>3.706064</c:v>
                </c:pt>
                <c:pt idx="59436">
                  <c:v>3.7596029999999998</c:v>
                </c:pt>
                <c:pt idx="59437">
                  <c:v>3.8723770000000002</c:v>
                </c:pt>
                <c:pt idx="59438">
                  <c:v>3.8907919999999998</c:v>
                </c:pt>
                <c:pt idx="59439">
                  <c:v>3.7754699999999999</c:v>
                </c:pt>
                <c:pt idx="59440">
                  <c:v>3.7101989999999998</c:v>
                </c:pt>
                <c:pt idx="59441">
                  <c:v>3.6837070000000001</c:v>
                </c:pt>
                <c:pt idx="59442">
                  <c:v>3.5929060000000002</c:v>
                </c:pt>
                <c:pt idx="59443">
                  <c:v>3.5641769999999999</c:v>
                </c:pt>
                <c:pt idx="59444">
                  <c:v>3.4652259999999999</c:v>
                </c:pt>
                <c:pt idx="59445">
                  <c:v>3.3081209999999999</c:v>
                </c:pt>
                <c:pt idx="59446">
                  <c:v>3.238235</c:v>
                </c:pt>
                <c:pt idx="59447">
                  <c:v>3.3556249999999999</c:v>
                </c:pt>
                <c:pt idx="59448">
                  <c:v>3.5494159999999999</c:v>
                </c:pt>
                <c:pt idx="59449">
                  <c:v>3.6942370000000002</c:v>
                </c:pt>
                <c:pt idx="59450">
                  <c:v>3.8382869999999998</c:v>
                </c:pt>
                <c:pt idx="59451">
                  <c:v>3.8844690000000002</c:v>
                </c:pt>
                <c:pt idx="59452">
                  <c:v>3.990704</c:v>
                </c:pt>
                <c:pt idx="59453">
                  <c:v>3.9835639999999999</c:v>
                </c:pt>
                <c:pt idx="59454">
                  <c:v>3.8170120000000001</c:v>
                </c:pt>
                <c:pt idx="59455">
                  <c:v>3.700631</c:v>
                </c:pt>
                <c:pt idx="59456">
                  <c:v>3.5083549999999999</c:v>
                </c:pt>
                <c:pt idx="59457">
                  <c:v>3.384811</c:v>
                </c:pt>
                <c:pt idx="59458">
                  <c:v>3.489195</c:v>
                </c:pt>
                <c:pt idx="59459">
                  <c:v>3.6362269999999999</c:v>
                </c:pt>
                <c:pt idx="59460">
                  <c:v>3.7128920000000001</c:v>
                </c:pt>
                <c:pt idx="59461">
                  <c:v>3.7012559999999999</c:v>
                </c:pt>
                <c:pt idx="59462">
                  <c:v>3.6169220000000002</c:v>
                </c:pt>
                <c:pt idx="59463">
                  <c:v>3.612018</c:v>
                </c:pt>
                <c:pt idx="59464">
                  <c:v>3.6625030000000001</c:v>
                </c:pt>
                <c:pt idx="59465">
                  <c:v>3.6885629999999998</c:v>
                </c:pt>
                <c:pt idx="59466">
                  <c:v>3.639977</c:v>
                </c:pt>
                <c:pt idx="59467">
                  <c:v>3.6777449999999998</c:v>
                </c:pt>
                <c:pt idx="59468">
                  <c:v>3.7062569999999999</c:v>
                </c:pt>
                <c:pt idx="59469">
                  <c:v>3.6506270000000001</c:v>
                </c:pt>
                <c:pt idx="59470">
                  <c:v>3.6809180000000001</c:v>
                </c:pt>
                <c:pt idx="59471">
                  <c:v>3.798813</c:v>
                </c:pt>
                <c:pt idx="59472">
                  <c:v>3.8487930000000001</c:v>
                </c:pt>
                <c:pt idx="59473">
                  <c:v>3.7532320000000001</c:v>
                </c:pt>
                <c:pt idx="59474">
                  <c:v>3.6031710000000001</c:v>
                </c:pt>
                <c:pt idx="59475">
                  <c:v>3.5693459999999999</c:v>
                </c:pt>
                <c:pt idx="59476">
                  <c:v>3.6377890000000002</c:v>
                </c:pt>
                <c:pt idx="59477">
                  <c:v>3.6294710000000001</c:v>
                </c:pt>
                <c:pt idx="59478">
                  <c:v>3.5741540000000001</c:v>
                </c:pt>
                <c:pt idx="59479">
                  <c:v>3.5665330000000002</c:v>
                </c:pt>
                <c:pt idx="59480">
                  <c:v>3.6010070000000001</c:v>
                </c:pt>
                <c:pt idx="59481">
                  <c:v>3.631875</c:v>
                </c:pt>
                <c:pt idx="59482">
                  <c:v>3.623148</c:v>
                </c:pt>
                <c:pt idx="59483">
                  <c:v>3.6091329999999999</c:v>
                </c:pt>
                <c:pt idx="59484">
                  <c:v>3.630096</c:v>
                </c:pt>
                <c:pt idx="59485">
                  <c:v>3.644641</c:v>
                </c:pt>
                <c:pt idx="59486">
                  <c:v>3.6353369999999998</c:v>
                </c:pt>
                <c:pt idx="59487">
                  <c:v>3.6361780000000001</c:v>
                </c:pt>
                <c:pt idx="59488">
                  <c:v>3.6206960000000001</c:v>
                </c:pt>
                <c:pt idx="59489">
                  <c:v>3.5907420000000001</c:v>
                </c:pt>
                <c:pt idx="59490">
                  <c:v>3.6258889999999999</c:v>
                </c:pt>
                <c:pt idx="59491">
                  <c:v>3.677168</c:v>
                </c:pt>
                <c:pt idx="59492">
                  <c:v>3.6519490000000001</c:v>
                </c:pt>
                <c:pt idx="59493">
                  <c:v>3.573048</c:v>
                </c:pt>
                <c:pt idx="59494">
                  <c:v>3.5426129999999998</c:v>
                </c:pt>
                <c:pt idx="59495">
                  <c:v>3.6369959999999999</c:v>
                </c:pt>
                <c:pt idx="59496">
                  <c:v>3.7176040000000001</c:v>
                </c:pt>
                <c:pt idx="59497">
                  <c:v>3.6410110000000002</c:v>
                </c:pt>
                <c:pt idx="59498">
                  <c:v>3.5319630000000002</c:v>
                </c:pt>
                <c:pt idx="59499">
                  <c:v>3.5572530000000002</c:v>
                </c:pt>
                <c:pt idx="59500">
                  <c:v>3.567326</c:v>
                </c:pt>
                <c:pt idx="59501">
                  <c:v>3.5804049999999998</c:v>
                </c:pt>
                <c:pt idx="59502">
                  <c:v>3.5088599999999999</c:v>
                </c:pt>
                <c:pt idx="59503">
                  <c:v>3.4654669999999999</c:v>
                </c:pt>
                <c:pt idx="59504">
                  <c:v>3.6261540000000001</c:v>
                </c:pt>
                <c:pt idx="59505">
                  <c:v>3.7283740000000001</c:v>
                </c:pt>
                <c:pt idx="59506">
                  <c:v>3.6814710000000002</c:v>
                </c:pt>
                <c:pt idx="59507">
                  <c:v>3.511504</c:v>
                </c:pt>
                <c:pt idx="59508">
                  <c:v>3.4993639999999999</c:v>
                </c:pt>
                <c:pt idx="59509">
                  <c:v>3.5150139999999999</c:v>
                </c:pt>
                <c:pt idx="59510">
                  <c:v>3.4539029999999999</c:v>
                </c:pt>
                <c:pt idx="59511">
                  <c:v>3.3626450000000001</c:v>
                </c:pt>
                <c:pt idx="59512">
                  <c:v>3.4240210000000002</c:v>
                </c:pt>
                <c:pt idx="59513">
                  <c:v>3.5738409999999998</c:v>
                </c:pt>
                <c:pt idx="59514">
                  <c:v>3.749746</c:v>
                </c:pt>
                <c:pt idx="59515">
                  <c:v>3.611224</c:v>
                </c:pt>
                <c:pt idx="59516">
                  <c:v>3.5648499999999999</c:v>
                </c:pt>
                <c:pt idx="59517">
                  <c:v>3.5005660000000001</c:v>
                </c:pt>
                <c:pt idx="59518">
                  <c:v>3.3805070000000002</c:v>
                </c:pt>
                <c:pt idx="59519">
                  <c:v>3.3567070000000001</c:v>
                </c:pt>
                <c:pt idx="59520">
                  <c:v>3.3995950000000001</c:v>
                </c:pt>
                <c:pt idx="59521">
                  <c:v>3.5185</c:v>
                </c:pt>
                <c:pt idx="59522">
                  <c:v>3.7077710000000002</c:v>
                </c:pt>
                <c:pt idx="59523">
                  <c:v>3.8169390000000001</c:v>
                </c:pt>
                <c:pt idx="59524">
                  <c:v>3.8522069999999999</c:v>
                </c:pt>
                <c:pt idx="59525">
                  <c:v>3.9350990000000001</c:v>
                </c:pt>
                <c:pt idx="59526">
                  <c:v>4.1643489999999996</c:v>
                </c:pt>
                <c:pt idx="59527">
                  <c:v>4.2217820000000001</c:v>
                </c:pt>
                <c:pt idx="59528">
                  <c:v>3.9761839999999999</c:v>
                </c:pt>
                <c:pt idx="59529">
                  <c:v>3.7259699999999998</c:v>
                </c:pt>
                <c:pt idx="59530">
                  <c:v>3.7154400000000001</c:v>
                </c:pt>
                <c:pt idx="59531">
                  <c:v>3.6740900000000001</c:v>
                </c:pt>
                <c:pt idx="59532">
                  <c:v>3.5720139999999998</c:v>
                </c:pt>
                <c:pt idx="59533">
                  <c:v>3.5003739999999999</c:v>
                </c:pt>
                <c:pt idx="59534">
                  <c:v>3.4232749999999998</c:v>
                </c:pt>
                <c:pt idx="59535">
                  <c:v>3.5014069999999999</c:v>
                </c:pt>
                <c:pt idx="59536">
                  <c:v>3.6180279999999998</c:v>
                </c:pt>
                <c:pt idx="59537">
                  <c:v>3.7066659999999998</c:v>
                </c:pt>
                <c:pt idx="59538">
                  <c:v>3.752583</c:v>
                </c:pt>
                <c:pt idx="59539">
                  <c:v>3.7137570000000002</c:v>
                </c:pt>
                <c:pt idx="59540">
                  <c:v>3.7547459999999999</c:v>
                </c:pt>
                <c:pt idx="59541">
                  <c:v>3.8440810000000001</c:v>
                </c:pt>
                <c:pt idx="59542">
                  <c:v>3.8278539999999999</c:v>
                </c:pt>
                <c:pt idx="59543">
                  <c:v>3.8113619999999999</c:v>
                </c:pt>
                <c:pt idx="59544">
                  <c:v>3.8450190000000002</c:v>
                </c:pt>
                <c:pt idx="59545">
                  <c:v>3.7230129999999999</c:v>
                </c:pt>
                <c:pt idx="59546">
                  <c:v>3.6140370000000002</c:v>
                </c:pt>
                <c:pt idx="59547">
                  <c:v>3.5269140000000001</c:v>
                </c:pt>
                <c:pt idx="59548">
                  <c:v>3.4618370000000001</c:v>
                </c:pt>
                <c:pt idx="59549">
                  <c:v>3.53653</c:v>
                </c:pt>
                <c:pt idx="59550">
                  <c:v>3.5949490000000002</c:v>
                </c:pt>
                <c:pt idx="59551">
                  <c:v>3.5964879999999999</c:v>
                </c:pt>
                <c:pt idx="59552">
                  <c:v>3.6630799999999999</c:v>
                </c:pt>
                <c:pt idx="59553">
                  <c:v>3.707074</c:v>
                </c:pt>
                <c:pt idx="59554">
                  <c:v>3.7291910000000001</c:v>
                </c:pt>
                <c:pt idx="59555">
                  <c:v>3.6623589999999999</c:v>
                </c:pt>
                <c:pt idx="59556">
                  <c:v>3.6347119999999999</c:v>
                </c:pt>
                <c:pt idx="59557">
                  <c:v>3.6733690000000001</c:v>
                </c:pt>
                <c:pt idx="59558">
                  <c:v>3.684596</c:v>
                </c:pt>
                <c:pt idx="59559">
                  <c:v>3.6699310000000001</c:v>
                </c:pt>
                <c:pt idx="59560">
                  <c:v>3.6792590000000001</c:v>
                </c:pt>
                <c:pt idx="59561">
                  <c:v>3.6755330000000002</c:v>
                </c:pt>
                <c:pt idx="59562">
                  <c:v>3.6137969999999999</c:v>
                </c:pt>
                <c:pt idx="59563">
                  <c:v>3.5779999999999998</c:v>
                </c:pt>
                <c:pt idx="59564">
                  <c:v>3.5617730000000001</c:v>
                </c:pt>
                <c:pt idx="59565">
                  <c:v>3.5704039999999999</c:v>
                </c:pt>
                <c:pt idx="59566">
                  <c:v>3.62649</c:v>
                </c:pt>
                <c:pt idx="59567">
                  <c:v>3.6800769999999998</c:v>
                </c:pt>
                <c:pt idx="59568">
                  <c:v>3.606176</c:v>
                </c:pt>
                <c:pt idx="59569">
                  <c:v>3.4597690000000001</c:v>
                </c:pt>
                <c:pt idx="59570">
                  <c:v>3.379041</c:v>
                </c:pt>
                <c:pt idx="59571">
                  <c:v>3.356948</c:v>
                </c:pt>
                <c:pt idx="59572">
                  <c:v>3.364376</c:v>
                </c:pt>
                <c:pt idx="59573">
                  <c:v>3.4602499999999998</c:v>
                </c:pt>
                <c:pt idx="59574">
                  <c:v>3.5604269999999998</c:v>
                </c:pt>
                <c:pt idx="59575">
                  <c:v>3.6729609999999999</c:v>
                </c:pt>
                <c:pt idx="59576">
                  <c:v>3.917068</c:v>
                </c:pt>
                <c:pt idx="59577">
                  <c:v>3.9437530000000001</c:v>
                </c:pt>
                <c:pt idx="59578">
                  <c:v>3.7581359999999999</c:v>
                </c:pt>
                <c:pt idx="59579">
                  <c:v>3.6889470000000002</c:v>
                </c:pt>
                <c:pt idx="59580">
                  <c:v>3.7239990000000001</c:v>
                </c:pt>
                <c:pt idx="59581">
                  <c:v>3.6676479999999998</c:v>
                </c:pt>
                <c:pt idx="59582">
                  <c:v>3.551965</c:v>
                </c:pt>
                <c:pt idx="59583">
                  <c:v>3.481598</c:v>
                </c:pt>
                <c:pt idx="59584">
                  <c:v>3.451451</c:v>
                </c:pt>
                <c:pt idx="59585">
                  <c:v>3.4376280000000001</c:v>
                </c:pt>
                <c:pt idx="59586">
                  <c:v>3.3983449999999999</c:v>
                </c:pt>
                <c:pt idx="59587">
                  <c:v>3.2797049999999999</c:v>
                </c:pt>
                <c:pt idx="59588">
                  <c:v>3.223643</c:v>
                </c:pt>
                <c:pt idx="59589">
                  <c:v>3.401735</c:v>
                </c:pt>
                <c:pt idx="59590">
                  <c:v>3.5286689999999998</c:v>
                </c:pt>
                <c:pt idx="59591">
                  <c:v>3.8122029999999998</c:v>
                </c:pt>
                <c:pt idx="59592">
                  <c:v>3.723878</c:v>
                </c:pt>
                <c:pt idx="59593">
                  <c:v>3.7147670000000002</c:v>
                </c:pt>
                <c:pt idx="59594">
                  <c:v>3.7413560000000001</c:v>
                </c:pt>
                <c:pt idx="59595">
                  <c:v>3.5986989999999999</c:v>
                </c:pt>
                <c:pt idx="59596">
                  <c:v>3.4471959999999999</c:v>
                </c:pt>
                <c:pt idx="59597">
                  <c:v>3.422218</c:v>
                </c:pt>
                <c:pt idx="59598">
                  <c:v>3.4982820000000001</c:v>
                </c:pt>
                <c:pt idx="59599">
                  <c:v>3.5424690000000001</c:v>
                </c:pt>
                <c:pt idx="59600">
                  <c:v>3.6665899999999998</c:v>
                </c:pt>
                <c:pt idx="59601">
                  <c:v>3.8067220000000002</c:v>
                </c:pt>
                <c:pt idx="59602">
                  <c:v>3.8435519999999999</c:v>
                </c:pt>
                <c:pt idx="59603">
                  <c:v>3.881392</c:v>
                </c:pt>
                <c:pt idx="59604">
                  <c:v>3.972121</c:v>
                </c:pt>
                <c:pt idx="59605">
                  <c:v>3.9427189999999999</c:v>
                </c:pt>
                <c:pt idx="59606">
                  <c:v>3.819944</c:v>
                </c:pt>
                <c:pt idx="59607">
                  <c:v>3.6901980000000001</c:v>
                </c:pt>
                <c:pt idx="59608">
                  <c:v>3.7061850000000001</c:v>
                </c:pt>
                <c:pt idx="59609">
                  <c:v>3.7500830000000001</c:v>
                </c:pt>
                <c:pt idx="59610">
                  <c:v>3.7438799999999999</c:v>
                </c:pt>
                <c:pt idx="59611">
                  <c:v>3.7482549999999999</c:v>
                </c:pt>
                <c:pt idx="59612">
                  <c:v>3.5133070000000002</c:v>
                </c:pt>
                <c:pt idx="59613">
                  <c:v>3.127745</c:v>
                </c:pt>
                <c:pt idx="59614">
                  <c:v>2.9571290000000001</c:v>
                </c:pt>
                <c:pt idx="59615">
                  <c:v>2.9583309999999998</c:v>
                </c:pt>
                <c:pt idx="59616">
                  <c:v>3.0233850000000002</c:v>
                </c:pt>
                <c:pt idx="59617">
                  <c:v>3.222032</c:v>
                </c:pt>
                <c:pt idx="59618">
                  <c:v>3.5121769999999999</c:v>
                </c:pt>
                <c:pt idx="59619">
                  <c:v>4.0235200000000004</c:v>
                </c:pt>
                <c:pt idx="59620">
                  <c:v>4.3466009999999997</c:v>
                </c:pt>
                <c:pt idx="59621">
                  <c:v>4.2037279999999999</c:v>
                </c:pt>
                <c:pt idx="59622">
                  <c:v>4.008038</c:v>
                </c:pt>
                <c:pt idx="59623">
                  <c:v>3.9463499999999998</c:v>
                </c:pt>
                <c:pt idx="59624">
                  <c:v>3.903654</c:v>
                </c:pt>
                <c:pt idx="59625">
                  <c:v>3.771118</c:v>
                </c:pt>
                <c:pt idx="59626">
                  <c:v>3.6201919999999999</c:v>
                </c:pt>
                <c:pt idx="59627">
                  <c:v>3.5624220000000002</c:v>
                </c:pt>
                <c:pt idx="59628">
                  <c:v>3.5891549999999999</c:v>
                </c:pt>
                <c:pt idx="59629">
                  <c:v>3.6347119999999999</c:v>
                </c:pt>
                <c:pt idx="59630">
                  <c:v>3.7175799999999999</c:v>
                </c:pt>
                <c:pt idx="59631">
                  <c:v>3.8002790000000002</c:v>
                </c:pt>
                <c:pt idx="59632">
                  <c:v>3.8275890000000001</c:v>
                </c:pt>
                <c:pt idx="59633">
                  <c:v>3.8206899999999999</c:v>
                </c:pt>
                <c:pt idx="59634">
                  <c:v>3.7244069999999998</c:v>
                </c:pt>
                <c:pt idx="59635">
                  <c:v>3.6930830000000001</c:v>
                </c:pt>
                <c:pt idx="59636">
                  <c:v>3.6771440000000002</c:v>
                </c:pt>
                <c:pt idx="59637">
                  <c:v>3.6400489999999999</c:v>
                </c:pt>
                <c:pt idx="59638">
                  <c:v>3.6531509999999998</c:v>
                </c:pt>
                <c:pt idx="59639">
                  <c:v>3.6733929999999999</c:v>
                </c:pt>
                <c:pt idx="59640">
                  <c:v>3.6663250000000001</c:v>
                </c:pt>
                <c:pt idx="59641">
                  <c:v>3.6451699999999998</c:v>
                </c:pt>
                <c:pt idx="59642">
                  <c:v>3.6647630000000002</c:v>
                </c:pt>
                <c:pt idx="59643">
                  <c:v>3.6866880000000002</c:v>
                </c:pt>
                <c:pt idx="59644">
                  <c:v>3.6796679999999999</c:v>
                </c:pt>
                <c:pt idx="59645">
                  <c:v>3.6053099999999998</c:v>
                </c:pt>
                <c:pt idx="59646">
                  <c:v>3.532924</c:v>
                </c:pt>
                <c:pt idx="59647">
                  <c:v>3.5779519999999998</c:v>
                </c:pt>
                <c:pt idx="59648">
                  <c:v>3.702026</c:v>
                </c:pt>
                <c:pt idx="59649">
                  <c:v>3.78172</c:v>
                </c:pt>
                <c:pt idx="59650">
                  <c:v>3.754867</c:v>
                </c:pt>
                <c:pt idx="59651">
                  <c:v>3.6888269999999999</c:v>
                </c:pt>
                <c:pt idx="59652">
                  <c:v>3.6675520000000001</c:v>
                </c:pt>
                <c:pt idx="59653">
                  <c:v>3.6103109999999998</c:v>
                </c:pt>
                <c:pt idx="59654">
                  <c:v>3.4844110000000001</c:v>
                </c:pt>
                <c:pt idx="59655">
                  <c:v>3.4772470000000002</c:v>
                </c:pt>
                <c:pt idx="59656">
                  <c:v>3.5595370000000002</c:v>
                </c:pt>
                <c:pt idx="59657">
                  <c:v>3.6671670000000001</c:v>
                </c:pt>
                <c:pt idx="59658">
                  <c:v>3.7486640000000002</c:v>
                </c:pt>
                <c:pt idx="59659">
                  <c:v>3.7214499999999999</c:v>
                </c:pt>
                <c:pt idx="59660">
                  <c:v>3.6070169999999999</c:v>
                </c:pt>
                <c:pt idx="59661">
                  <c:v>3.5178750000000001</c:v>
                </c:pt>
                <c:pt idx="59662">
                  <c:v>3.4003649999999999</c:v>
                </c:pt>
                <c:pt idx="59663">
                  <c:v>3.3323779999999998</c:v>
                </c:pt>
                <c:pt idx="59664">
                  <c:v>3.243236</c:v>
                </c:pt>
                <c:pt idx="59665">
                  <c:v>3.2761710000000002</c:v>
                </c:pt>
                <c:pt idx="59666">
                  <c:v>3.3918550000000001</c:v>
                </c:pt>
                <c:pt idx="59667">
                  <c:v>3.4090189999999998</c:v>
                </c:pt>
                <c:pt idx="59668">
                  <c:v>3.1924380000000001</c:v>
                </c:pt>
                <c:pt idx="59669">
                  <c:v>2.9201069999999998</c:v>
                </c:pt>
                <c:pt idx="59670">
                  <c:v>2.9201549999999998</c:v>
                </c:pt>
                <c:pt idx="59671">
                  <c:v>3.140631</c:v>
                </c:pt>
                <c:pt idx="59672">
                  <c:v>3.4532060000000002</c:v>
                </c:pt>
                <c:pt idx="59673">
                  <c:v>3.6496650000000002</c:v>
                </c:pt>
                <c:pt idx="59674">
                  <c:v>3.7527750000000002</c:v>
                </c:pt>
                <c:pt idx="59675">
                  <c:v>4.0206350000000004</c:v>
                </c:pt>
                <c:pt idx="59676">
                  <c:v>4.3207089999999999</c:v>
                </c:pt>
                <c:pt idx="59677">
                  <c:v>4.1597090000000003</c:v>
                </c:pt>
                <c:pt idx="59678">
                  <c:v>3.927165</c:v>
                </c:pt>
                <c:pt idx="59679">
                  <c:v>3.9034369999999998</c:v>
                </c:pt>
                <c:pt idx="59680">
                  <c:v>3.936998</c:v>
                </c:pt>
                <c:pt idx="59681">
                  <c:v>3.9851030000000001</c:v>
                </c:pt>
                <c:pt idx="59682">
                  <c:v>3.9898630000000002</c:v>
                </c:pt>
                <c:pt idx="59683">
                  <c:v>3.9598840000000002</c:v>
                </c:pt>
                <c:pt idx="59684">
                  <c:v>3.7627519999999999</c:v>
                </c:pt>
                <c:pt idx="59685">
                  <c:v>3.5372279999999998</c:v>
                </c:pt>
                <c:pt idx="59686">
                  <c:v>3.459336</c:v>
                </c:pt>
                <c:pt idx="59687">
                  <c:v>3.4242370000000002</c:v>
                </c:pt>
                <c:pt idx="59688">
                  <c:v>3.443349</c:v>
                </c:pt>
                <c:pt idx="59689">
                  <c:v>3.3361040000000002</c:v>
                </c:pt>
                <c:pt idx="59690">
                  <c:v>3.2394370000000001</c:v>
                </c:pt>
                <c:pt idx="59691">
                  <c:v>3.300573</c:v>
                </c:pt>
                <c:pt idx="59692">
                  <c:v>3.451187</c:v>
                </c:pt>
                <c:pt idx="59693">
                  <c:v>3.6801490000000001</c:v>
                </c:pt>
                <c:pt idx="59694">
                  <c:v>3.8330950000000001</c:v>
                </c:pt>
                <c:pt idx="59695">
                  <c:v>3.7845569999999999</c:v>
                </c:pt>
                <c:pt idx="59696">
                  <c:v>3.9456769999999999</c:v>
                </c:pt>
                <c:pt idx="59697">
                  <c:v>4.1170369999999998</c:v>
                </c:pt>
                <c:pt idx="59698">
                  <c:v>3.900817</c:v>
                </c:pt>
                <c:pt idx="59699">
                  <c:v>3.6004299999999998</c:v>
                </c:pt>
                <c:pt idx="59700">
                  <c:v>3.516216</c:v>
                </c:pt>
                <c:pt idx="59701">
                  <c:v>3.5974729999999999</c:v>
                </c:pt>
                <c:pt idx="59702">
                  <c:v>3.7179160000000002</c:v>
                </c:pt>
                <c:pt idx="59703">
                  <c:v>3.7884030000000002</c:v>
                </c:pt>
                <c:pt idx="59704">
                  <c:v>3.868795</c:v>
                </c:pt>
                <c:pt idx="59705">
                  <c:v>3.9255300000000002</c:v>
                </c:pt>
                <c:pt idx="59706">
                  <c:v>3.847375</c:v>
                </c:pt>
                <c:pt idx="59707">
                  <c:v>3.775493</c:v>
                </c:pt>
                <c:pt idx="59708">
                  <c:v>3.743976</c:v>
                </c:pt>
                <c:pt idx="59709">
                  <c:v>3.703131</c:v>
                </c:pt>
                <c:pt idx="59710">
                  <c:v>3.6824330000000001</c:v>
                </c:pt>
                <c:pt idx="59711">
                  <c:v>3.665556</c:v>
                </c:pt>
                <c:pt idx="59712">
                  <c:v>3.6218020000000002</c:v>
                </c:pt>
                <c:pt idx="59713">
                  <c:v>3.6401210000000002</c:v>
                </c:pt>
                <c:pt idx="59714">
                  <c:v>3.7039249999999999</c:v>
                </c:pt>
                <c:pt idx="59715">
                  <c:v>3.7836910000000001</c:v>
                </c:pt>
                <c:pt idx="59716">
                  <c:v>3.8151600000000001</c:v>
                </c:pt>
                <c:pt idx="59717">
                  <c:v>3.7447699999999999</c:v>
                </c:pt>
                <c:pt idx="59718">
                  <c:v>3.6484869999999998</c:v>
                </c:pt>
                <c:pt idx="59719">
                  <c:v>3.6155279999999999</c:v>
                </c:pt>
                <c:pt idx="59720">
                  <c:v>3.6352410000000002</c:v>
                </c:pt>
                <c:pt idx="59721">
                  <c:v>3.6170420000000001</c:v>
                </c:pt>
                <c:pt idx="59722">
                  <c:v>3.626322</c:v>
                </c:pt>
                <c:pt idx="59723">
                  <c:v>3.6849569999999998</c:v>
                </c:pt>
                <c:pt idx="59724">
                  <c:v>3.685101</c:v>
                </c:pt>
                <c:pt idx="59725">
                  <c:v>3.6107680000000002</c:v>
                </c:pt>
                <c:pt idx="59726">
                  <c:v>3.5172979999999998</c:v>
                </c:pt>
                <c:pt idx="59727">
                  <c:v>3.462053</c:v>
                </c:pt>
                <c:pt idx="59728">
                  <c:v>3.450682</c:v>
                </c:pt>
                <c:pt idx="59729">
                  <c:v>3.4775109999999998</c:v>
                </c:pt>
                <c:pt idx="59730">
                  <c:v>3.5296069999999999</c:v>
                </c:pt>
                <c:pt idx="59731">
                  <c:v>3.6555789999999999</c:v>
                </c:pt>
                <c:pt idx="59732">
                  <c:v>3.6904379999999999</c:v>
                </c:pt>
                <c:pt idx="59733">
                  <c:v>3.6813509999999998</c:v>
                </c:pt>
                <c:pt idx="59734">
                  <c:v>3.6693539999999998</c:v>
                </c:pt>
                <c:pt idx="59735">
                  <c:v>3.571437</c:v>
                </c:pt>
                <c:pt idx="59736">
                  <c:v>3.5711970000000002</c:v>
                </c:pt>
                <c:pt idx="59737">
                  <c:v>3.73448</c:v>
                </c:pt>
                <c:pt idx="59738">
                  <c:v>3.8249209999999998</c:v>
                </c:pt>
                <c:pt idx="59739">
                  <c:v>3.9025479999999999</c:v>
                </c:pt>
                <c:pt idx="59740">
                  <c:v>3.927406</c:v>
                </c:pt>
                <c:pt idx="59741">
                  <c:v>3.7921299999999998</c:v>
                </c:pt>
                <c:pt idx="59742">
                  <c:v>3.556845</c:v>
                </c:pt>
                <c:pt idx="59743">
                  <c:v>3.3493029999999999</c:v>
                </c:pt>
                <c:pt idx="59744">
                  <c:v>3.20905</c:v>
                </c:pt>
                <c:pt idx="59745">
                  <c:v>3.1427939999999999</c:v>
                </c:pt>
                <c:pt idx="59746">
                  <c:v>3.1129120000000001</c:v>
                </c:pt>
                <c:pt idx="59747">
                  <c:v>3.1331060000000002</c:v>
                </c:pt>
                <c:pt idx="59748">
                  <c:v>3.2988900000000001</c:v>
                </c:pt>
                <c:pt idx="59749">
                  <c:v>3.4707309999999998</c:v>
                </c:pt>
                <c:pt idx="59750">
                  <c:v>3.5692010000000001</c:v>
                </c:pt>
                <c:pt idx="59751">
                  <c:v>3.6679840000000001</c:v>
                </c:pt>
                <c:pt idx="59752">
                  <c:v>3.8897339999999998</c:v>
                </c:pt>
                <c:pt idx="59753">
                  <c:v>3.929281</c:v>
                </c:pt>
                <c:pt idx="59754">
                  <c:v>3.6347839999999998</c:v>
                </c:pt>
                <c:pt idx="59755">
                  <c:v>3.5100859999999998</c:v>
                </c:pt>
                <c:pt idx="59756">
                  <c:v>3.5899489999999998</c:v>
                </c:pt>
                <c:pt idx="59757">
                  <c:v>3.593747</c:v>
                </c:pt>
                <c:pt idx="59758">
                  <c:v>3.5428289999999998</c:v>
                </c:pt>
                <c:pt idx="59759">
                  <c:v>3.4551769999999999</c:v>
                </c:pt>
                <c:pt idx="59760">
                  <c:v>3.5624699999999998</c:v>
                </c:pt>
                <c:pt idx="59761">
                  <c:v>3.861847</c:v>
                </c:pt>
                <c:pt idx="59762">
                  <c:v>3.864395</c:v>
                </c:pt>
                <c:pt idx="59763">
                  <c:v>3.825955</c:v>
                </c:pt>
                <c:pt idx="59764">
                  <c:v>3.8869929999999999</c:v>
                </c:pt>
                <c:pt idx="59765">
                  <c:v>4.0029170000000001</c:v>
                </c:pt>
                <c:pt idx="59766">
                  <c:v>3.9035579999999999</c:v>
                </c:pt>
                <c:pt idx="59767">
                  <c:v>3.8162419999999999</c:v>
                </c:pt>
                <c:pt idx="59768">
                  <c:v>3.8235749999999999</c:v>
                </c:pt>
                <c:pt idx="59769">
                  <c:v>3.7022659999999998</c:v>
                </c:pt>
                <c:pt idx="59770">
                  <c:v>3.4733520000000002</c:v>
                </c:pt>
                <c:pt idx="59771">
                  <c:v>3.377599</c:v>
                </c:pt>
                <c:pt idx="59772">
                  <c:v>3.4086829999999999</c:v>
                </c:pt>
                <c:pt idx="59773">
                  <c:v>3.5323959999999999</c:v>
                </c:pt>
                <c:pt idx="59774">
                  <c:v>3.6982750000000002</c:v>
                </c:pt>
                <c:pt idx="59775">
                  <c:v>3.7964570000000002</c:v>
                </c:pt>
                <c:pt idx="59776">
                  <c:v>3.881993</c:v>
                </c:pt>
                <c:pt idx="59777">
                  <c:v>3.6491600000000002</c:v>
                </c:pt>
                <c:pt idx="59778">
                  <c:v>3.6282209999999999</c:v>
                </c:pt>
                <c:pt idx="59779">
                  <c:v>3.5759089999999998</c:v>
                </c:pt>
                <c:pt idx="59780">
                  <c:v>3.5481660000000002</c:v>
                </c:pt>
                <c:pt idx="59781">
                  <c:v>3.5351119999999998</c:v>
                </c:pt>
                <c:pt idx="59782">
                  <c:v>3.5625659999999999</c:v>
                </c:pt>
                <c:pt idx="59783">
                  <c:v>3.6995010000000002</c:v>
                </c:pt>
                <c:pt idx="59784">
                  <c:v>3.7881629999999999</c:v>
                </c:pt>
                <c:pt idx="59785">
                  <c:v>3.7836430000000001</c:v>
                </c:pt>
                <c:pt idx="59786">
                  <c:v>3.7757580000000002</c:v>
                </c:pt>
                <c:pt idx="59787">
                  <c:v>3.791096</c:v>
                </c:pt>
                <c:pt idx="59788">
                  <c:v>3.7875139999999998</c:v>
                </c:pt>
                <c:pt idx="59789">
                  <c:v>3.7975629999999998</c:v>
                </c:pt>
                <c:pt idx="59790">
                  <c:v>3.7790029999999999</c:v>
                </c:pt>
                <c:pt idx="59791">
                  <c:v>3.736307</c:v>
                </c:pt>
                <c:pt idx="59792">
                  <c:v>3.7013760000000002</c:v>
                </c:pt>
                <c:pt idx="59793">
                  <c:v>3.6601949999999999</c:v>
                </c:pt>
                <c:pt idx="59794">
                  <c:v>3.6480790000000001</c:v>
                </c:pt>
                <c:pt idx="59795">
                  <c:v>3.765228</c:v>
                </c:pt>
                <c:pt idx="59796">
                  <c:v>3.8136459999999999</c:v>
                </c:pt>
                <c:pt idx="59797">
                  <c:v>3.8295370000000002</c:v>
                </c:pt>
                <c:pt idx="59798">
                  <c:v>3.8184300000000002</c:v>
                </c:pt>
                <c:pt idx="59799">
                  <c:v>3.7543139999999999</c:v>
                </c:pt>
                <c:pt idx="59800">
                  <c:v>3.7755899999999998</c:v>
                </c:pt>
                <c:pt idx="59801">
                  <c:v>3.8397060000000001</c:v>
                </c:pt>
                <c:pt idx="59802">
                  <c:v>3.7853979999999998</c:v>
                </c:pt>
                <c:pt idx="59803">
                  <c:v>3.4887380000000001</c:v>
                </c:pt>
                <c:pt idx="59804">
                  <c:v>3.1425540000000001</c:v>
                </c:pt>
                <c:pt idx="59805">
                  <c:v>3.0733410000000001</c:v>
                </c:pt>
                <c:pt idx="59806">
                  <c:v>3.1907070000000002</c:v>
                </c:pt>
                <c:pt idx="59807">
                  <c:v>3.3372099999999998</c:v>
                </c:pt>
                <c:pt idx="59808">
                  <c:v>3.4534699999999998</c:v>
                </c:pt>
                <c:pt idx="59809">
                  <c:v>3.5701870000000002</c:v>
                </c:pt>
                <c:pt idx="59810">
                  <c:v>3.7980680000000002</c:v>
                </c:pt>
                <c:pt idx="59811">
                  <c:v>4.0606619999999998</c:v>
                </c:pt>
                <c:pt idx="59812">
                  <c:v>3.9458690000000001</c:v>
                </c:pt>
                <c:pt idx="59813">
                  <c:v>3.4044279999999998</c:v>
                </c:pt>
                <c:pt idx="59814">
                  <c:v>3.0024459999999999</c:v>
                </c:pt>
                <c:pt idx="59815">
                  <c:v>2.9308049999999999</c:v>
                </c:pt>
                <c:pt idx="59816">
                  <c:v>3.0403340000000001</c:v>
                </c:pt>
                <c:pt idx="59817">
                  <c:v>3.260834</c:v>
                </c:pt>
                <c:pt idx="59818">
                  <c:v>3.541242</c:v>
                </c:pt>
                <c:pt idx="59819">
                  <c:v>3.7835230000000002</c:v>
                </c:pt>
                <c:pt idx="59820">
                  <c:v>4.0339289999999997</c:v>
                </c:pt>
                <c:pt idx="59821">
                  <c:v>4.1832209999999996</c:v>
                </c:pt>
                <c:pt idx="59822">
                  <c:v>4.0182310000000001</c:v>
                </c:pt>
                <c:pt idx="59823">
                  <c:v>3.602738</c:v>
                </c:pt>
                <c:pt idx="59824">
                  <c:v>3.430488</c:v>
                </c:pt>
                <c:pt idx="59825">
                  <c:v>3.539704</c:v>
                </c:pt>
                <c:pt idx="59826">
                  <c:v>3.5997089999999998</c:v>
                </c:pt>
                <c:pt idx="59827">
                  <c:v>3.6667580000000002</c:v>
                </c:pt>
                <c:pt idx="59828">
                  <c:v>3.5899969999999999</c:v>
                </c:pt>
                <c:pt idx="59829">
                  <c:v>3.5829049999999998</c:v>
                </c:pt>
                <c:pt idx="59830">
                  <c:v>3.9857999999999998</c:v>
                </c:pt>
                <c:pt idx="59831">
                  <c:v>4.2560399999999996</c:v>
                </c:pt>
                <c:pt idx="59832">
                  <c:v>4.1182160000000003</c:v>
                </c:pt>
                <c:pt idx="59833">
                  <c:v>3.9758710000000002</c:v>
                </c:pt>
                <c:pt idx="59834">
                  <c:v>3.883051</c:v>
                </c:pt>
                <c:pt idx="59835">
                  <c:v>3.8151600000000001</c:v>
                </c:pt>
                <c:pt idx="59836">
                  <c:v>3.6739700000000002</c:v>
                </c:pt>
                <c:pt idx="59837">
                  <c:v>3.5768230000000001</c:v>
                </c:pt>
                <c:pt idx="59838">
                  <c:v>3.6301679999999998</c:v>
                </c:pt>
                <c:pt idx="59839">
                  <c:v>3.6494010000000001</c:v>
                </c:pt>
                <c:pt idx="59840">
                  <c:v>3.651637</c:v>
                </c:pt>
                <c:pt idx="59841">
                  <c:v>3.7070500000000002</c:v>
                </c:pt>
                <c:pt idx="59842">
                  <c:v>3.7404899999999999</c:v>
                </c:pt>
                <c:pt idx="59843">
                  <c:v>3.7700119999999999</c:v>
                </c:pt>
                <c:pt idx="59844">
                  <c:v>3.7386879999999998</c:v>
                </c:pt>
                <c:pt idx="59845">
                  <c:v>3.6171869999999999</c:v>
                </c:pt>
                <c:pt idx="59846">
                  <c:v>3.5564840000000002</c:v>
                </c:pt>
                <c:pt idx="59847">
                  <c:v>3.5643210000000001</c:v>
                </c:pt>
                <c:pt idx="59848">
                  <c:v>3.6268030000000002</c:v>
                </c:pt>
                <c:pt idx="59849">
                  <c:v>3.6891639999999999</c:v>
                </c:pt>
                <c:pt idx="59850">
                  <c:v>3.6548099999999999</c:v>
                </c:pt>
                <c:pt idx="59851">
                  <c:v>3.5770870000000001</c:v>
                </c:pt>
                <c:pt idx="59852">
                  <c:v>3.5985550000000002</c:v>
                </c:pt>
                <c:pt idx="59853">
                  <c:v>3.6370200000000001</c:v>
                </c:pt>
                <c:pt idx="59854">
                  <c:v>3.681543</c:v>
                </c:pt>
                <c:pt idx="59855">
                  <c:v>3.6673589999999998</c:v>
                </c:pt>
                <c:pt idx="59856">
                  <c:v>3.6990210000000001</c:v>
                </c:pt>
                <c:pt idx="59857">
                  <c:v>3.7107519999999998</c:v>
                </c:pt>
                <c:pt idx="59858">
                  <c:v>3.682553</c:v>
                </c:pt>
                <c:pt idx="59859">
                  <c:v>3.6601949999999999</c:v>
                </c:pt>
                <c:pt idx="59860">
                  <c:v>3.601416</c:v>
                </c:pt>
                <c:pt idx="59861">
                  <c:v>3.5524450000000001</c:v>
                </c:pt>
                <c:pt idx="59862">
                  <c:v>3.5638640000000001</c:v>
                </c:pt>
                <c:pt idx="59863">
                  <c:v>3.5958139999999998</c:v>
                </c:pt>
                <c:pt idx="59864">
                  <c:v>3.6311779999999998</c:v>
                </c:pt>
                <c:pt idx="59865">
                  <c:v>3.6557710000000001</c:v>
                </c:pt>
                <c:pt idx="59866">
                  <c:v>3.6651229999999999</c:v>
                </c:pt>
                <c:pt idx="59867">
                  <c:v>3.6501700000000001</c:v>
                </c:pt>
                <c:pt idx="59868">
                  <c:v>3.61483</c:v>
                </c:pt>
                <c:pt idx="59869">
                  <c:v>3.5442239999999998</c:v>
                </c:pt>
                <c:pt idx="59870">
                  <c:v>3.5321549999999999</c:v>
                </c:pt>
                <c:pt idx="59871">
                  <c:v>3.5527099999999998</c:v>
                </c:pt>
                <c:pt idx="59872">
                  <c:v>3.4892669999999999</c:v>
                </c:pt>
                <c:pt idx="59873">
                  <c:v>3.2400380000000002</c:v>
                </c:pt>
                <c:pt idx="59874">
                  <c:v>3.0493489999999999</c:v>
                </c:pt>
                <c:pt idx="59875">
                  <c:v>3.0274719999999999</c:v>
                </c:pt>
                <c:pt idx="59876">
                  <c:v>2.9838140000000002</c:v>
                </c:pt>
                <c:pt idx="59877">
                  <c:v>3.0194899999999998</c:v>
                </c:pt>
                <c:pt idx="59878">
                  <c:v>3.1713309999999999</c:v>
                </c:pt>
                <c:pt idx="59879">
                  <c:v>3.5357850000000002</c:v>
                </c:pt>
                <c:pt idx="59880">
                  <c:v>4.066192</c:v>
                </c:pt>
                <c:pt idx="59881">
                  <c:v>4.2419279999999997</c:v>
                </c:pt>
                <c:pt idx="59882">
                  <c:v>4.1963470000000003</c:v>
                </c:pt>
                <c:pt idx="59883">
                  <c:v>4.2419279999999997</c:v>
                </c:pt>
                <c:pt idx="59884">
                  <c:v>4.2620259999999996</c:v>
                </c:pt>
                <c:pt idx="59885">
                  <c:v>3.9884689999999998</c:v>
                </c:pt>
                <c:pt idx="59886">
                  <c:v>3.7864080000000002</c:v>
                </c:pt>
                <c:pt idx="59887">
                  <c:v>3.805304</c:v>
                </c:pt>
                <c:pt idx="59888">
                  <c:v>3.8758629999999998</c:v>
                </c:pt>
                <c:pt idx="59889">
                  <c:v>3.835715</c:v>
                </c:pt>
                <c:pt idx="59890">
                  <c:v>3.6682000000000001</c:v>
                </c:pt>
                <c:pt idx="59891">
                  <c:v>3.5599460000000001</c:v>
                </c:pt>
                <c:pt idx="59892">
                  <c:v>3.5731920000000001</c:v>
                </c:pt>
                <c:pt idx="59893">
                  <c:v>3.6803170000000001</c:v>
                </c:pt>
                <c:pt idx="59894">
                  <c:v>3.7358750000000001</c:v>
                </c:pt>
                <c:pt idx="59895">
                  <c:v>3.7292149999999999</c:v>
                </c:pt>
                <c:pt idx="59896">
                  <c:v>3.8435999999999999</c:v>
                </c:pt>
                <c:pt idx="59897">
                  <c:v>3.952985</c:v>
                </c:pt>
                <c:pt idx="59898">
                  <c:v>3.9666399999999999</c:v>
                </c:pt>
                <c:pt idx="59899">
                  <c:v>3.8313640000000002</c:v>
                </c:pt>
                <c:pt idx="59900">
                  <c:v>3.699621</c:v>
                </c:pt>
                <c:pt idx="59901">
                  <c:v>3.6268509999999998</c:v>
                </c:pt>
                <c:pt idx="59902">
                  <c:v>3.6201669999999999</c:v>
                </c:pt>
                <c:pt idx="59903">
                  <c:v>3.6219220000000001</c:v>
                </c:pt>
                <c:pt idx="59904">
                  <c:v>3.5778799999999999</c:v>
                </c:pt>
                <c:pt idx="59905">
                  <c:v>3.2565780000000002</c:v>
                </c:pt>
                <c:pt idx="59906">
                  <c:v>2.8904169999999998</c:v>
                </c:pt>
                <c:pt idx="59907">
                  <c:v>2.8801760000000001</c:v>
                </c:pt>
                <c:pt idx="59908">
                  <c:v>3.038338</c:v>
                </c:pt>
                <c:pt idx="59909">
                  <c:v>3.2921339999999999</c:v>
                </c:pt>
                <c:pt idx="59910">
                  <c:v>3.577496</c:v>
                </c:pt>
                <c:pt idx="59911">
                  <c:v>3.7561650000000002</c:v>
                </c:pt>
                <c:pt idx="59912">
                  <c:v>4.0776110000000001</c:v>
                </c:pt>
                <c:pt idx="59913">
                  <c:v>4.4971180000000004</c:v>
                </c:pt>
                <c:pt idx="59914">
                  <c:v>4.2889280000000003</c:v>
                </c:pt>
                <c:pt idx="59915">
                  <c:v>3.9746450000000002</c:v>
                </c:pt>
                <c:pt idx="59916">
                  <c:v>3.9007930000000002</c:v>
                </c:pt>
                <c:pt idx="59917">
                  <c:v>3.8793489999999999</c:v>
                </c:pt>
                <c:pt idx="59918">
                  <c:v>3.8637700000000001</c:v>
                </c:pt>
                <c:pt idx="59919">
                  <c:v>3.823887</c:v>
                </c:pt>
                <c:pt idx="59920">
                  <c:v>3.7406350000000002</c:v>
                </c:pt>
                <c:pt idx="59921">
                  <c:v>3.7028189999999999</c:v>
                </c:pt>
                <c:pt idx="59922">
                  <c:v>3.6886109999999999</c:v>
                </c:pt>
                <c:pt idx="59923">
                  <c:v>3.6572140000000002</c:v>
                </c:pt>
                <c:pt idx="59924">
                  <c:v>3.6525020000000001</c:v>
                </c:pt>
                <c:pt idx="59925">
                  <c:v>3.660676</c:v>
                </c:pt>
                <c:pt idx="59926">
                  <c:v>3.6740900000000001</c:v>
                </c:pt>
                <c:pt idx="59927">
                  <c:v>3.647958</c:v>
                </c:pt>
                <c:pt idx="59928">
                  <c:v>3.6446170000000002</c:v>
                </c:pt>
                <c:pt idx="59929">
                  <c:v>3.6912069999999999</c:v>
                </c:pt>
                <c:pt idx="59930">
                  <c:v>3.7014010000000002</c:v>
                </c:pt>
                <c:pt idx="59931">
                  <c:v>3.72722</c:v>
                </c:pt>
                <c:pt idx="59932">
                  <c:v>3.7023380000000001</c:v>
                </c:pt>
                <c:pt idx="59933">
                  <c:v>3.6559879999999998</c:v>
                </c:pt>
                <c:pt idx="59934">
                  <c:v>3.6238220000000001</c:v>
                </c:pt>
                <c:pt idx="59935">
                  <c:v>3.6522860000000001</c:v>
                </c:pt>
                <c:pt idx="59936">
                  <c:v>3.6466599999999998</c:v>
                </c:pt>
                <c:pt idx="59937">
                  <c:v>3.6082190000000001</c:v>
                </c:pt>
                <c:pt idx="59938">
                  <c:v>3.6452179999999998</c:v>
                </c:pt>
                <c:pt idx="59939">
                  <c:v>3.6234850000000001</c:v>
                </c:pt>
                <c:pt idx="59940">
                  <c:v>3.5689850000000001</c:v>
                </c:pt>
                <c:pt idx="59941">
                  <c:v>3.5039069999999999</c:v>
                </c:pt>
                <c:pt idx="59942">
                  <c:v>3.376036</c:v>
                </c:pt>
                <c:pt idx="59943">
                  <c:v>3.3117030000000001</c:v>
                </c:pt>
                <c:pt idx="59944">
                  <c:v>3.3856039999999998</c:v>
                </c:pt>
                <c:pt idx="59945">
                  <c:v>3.489099</c:v>
                </c:pt>
                <c:pt idx="59946">
                  <c:v>3.5287169999999999</c:v>
                </c:pt>
                <c:pt idx="59947">
                  <c:v>3.5917520000000001</c:v>
                </c:pt>
                <c:pt idx="59948">
                  <c:v>3.6826729999999999</c:v>
                </c:pt>
                <c:pt idx="59949">
                  <c:v>3.7065450000000002</c:v>
                </c:pt>
                <c:pt idx="59950">
                  <c:v>3.7097910000000001</c:v>
                </c:pt>
                <c:pt idx="59951">
                  <c:v>3.6488480000000001</c:v>
                </c:pt>
                <c:pt idx="59952">
                  <c:v>3.482367</c:v>
                </c:pt>
                <c:pt idx="59953">
                  <c:v>3.4463780000000002</c:v>
                </c:pt>
                <c:pt idx="59954">
                  <c:v>3.5194619999999999</c:v>
                </c:pt>
                <c:pt idx="59955">
                  <c:v>3.6355050000000002</c:v>
                </c:pt>
                <c:pt idx="59956">
                  <c:v>3.7882349999999998</c:v>
                </c:pt>
                <c:pt idx="59957">
                  <c:v>3.916131</c:v>
                </c:pt>
                <c:pt idx="59958">
                  <c:v>3.9655100000000001</c:v>
                </c:pt>
                <c:pt idx="59959">
                  <c:v>3.9958010000000002</c:v>
                </c:pt>
                <c:pt idx="59960">
                  <c:v>4.0285919999999997</c:v>
                </c:pt>
                <c:pt idx="59961">
                  <c:v>4.0075329999999996</c:v>
                </c:pt>
                <c:pt idx="59962">
                  <c:v>3.8733140000000001</c:v>
                </c:pt>
                <c:pt idx="59963">
                  <c:v>3.7605879999999998</c:v>
                </c:pt>
                <c:pt idx="59964">
                  <c:v>3.7411629999999998</c:v>
                </c:pt>
                <c:pt idx="59965">
                  <c:v>3.6627190000000001</c:v>
                </c:pt>
                <c:pt idx="59966">
                  <c:v>3.6108159999999998</c:v>
                </c:pt>
                <c:pt idx="59967">
                  <c:v>3.4884010000000001</c:v>
                </c:pt>
                <c:pt idx="59968">
                  <c:v>3.3401670000000001</c:v>
                </c:pt>
                <c:pt idx="59969">
                  <c:v>3.3731749999999998</c:v>
                </c:pt>
                <c:pt idx="59970">
                  <c:v>3.4461620000000002</c:v>
                </c:pt>
                <c:pt idx="59971">
                  <c:v>3.558119</c:v>
                </c:pt>
                <c:pt idx="59972">
                  <c:v>3.7021700000000002</c:v>
                </c:pt>
                <c:pt idx="59973">
                  <c:v>3.721619</c:v>
                </c:pt>
                <c:pt idx="59974">
                  <c:v>3.71556</c:v>
                </c:pt>
                <c:pt idx="59975">
                  <c:v>3.7464529999999998</c:v>
                </c:pt>
                <c:pt idx="59976">
                  <c:v>3.7575590000000001</c:v>
                </c:pt>
                <c:pt idx="59977">
                  <c:v>3.6976740000000001</c:v>
                </c:pt>
                <c:pt idx="59978">
                  <c:v>3.7396729999999998</c:v>
                </c:pt>
                <c:pt idx="59979">
                  <c:v>3.7917930000000002</c:v>
                </c:pt>
                <c:pt idx="59980">
                  <c:v>3.7818399999999999</c:v>
                </c:pt>
                <c:pt idx="59981">
                  <c:v>3.7876340000000002</c:v>
                </c:pt>
                <c:pt idx="59982">
                  <c:v>3.8378549999999998</c:v>
                </c:pt>
                <c:pt idx="59983">
                  <c:v>3.9127890000000001</c:v>
                </c:pt>
                <c:pt idx="59984">
                  <c:v>3.8639389999999998</c:v>
                </c:pt>
                <c:pt idx="59985">
                  <c:v>3.7450100000000002</c:v>
                </c:pt>
                <c:pt idx="59986">
                  <c:v>3.7090209999999999</c:v>
                </c:pt>
                <c:pt idx="59987">
                  <c:v>3.6988279999999998</c:v>
                </c:pt>
                <c:pt idx="59988">
                  <c:v>3.6573099999999998</c:v>
                </c:pt>
                <c:pt idx="59989">
                  <c:v>3.6201669999999999</c:v>
                </c:pt>
                <c:pt idx="59990">
                  <c:v>3.563167</c:v>
                </c:pt>
                <c:pt idx="59991">
                  <c:v>3.3908930000000002</c:v>
                </c:pt>
                <c:pt idx="59992">
                  <c:v>3.2875670000000001</c:v>
                </c:pt>
                <c:pt idx="59993">
                  <c:v>3.350384</c:v>
                </c:pt>
                <c:pt idx="59994">
                  <c:v>3.452124</c:v>
                </c:pt>
                <c:pt idx="59995">
                  <c:v>3.5063110000000002</c:v>
                </c:pt>
                <c:pt idx="59996">
                  <c:v>3.5705239999999998</c:v>
                </c:pt>
                <c:pt idx="59997">
                  <c:v>3.724936</c:v>
                </c:pt>
                <c:pt idx="59998">
                  <c:v>3.982939</c:v>
                </c:pt>
                <c:pt idx="59999">
                  <c:v>4.0033250000000002</c:v>
                </c:pt>
                <c:pt idx="60000">
                  <c:v>3.925386</c:v>
                </c:pt>
                <c:pt idx="60001">
                  <c:v>3.8616790000000001</c:v>
                </c:pt>
                <c:pt idx="60002">
                  <c:v>3.8304740000000002</c:v>
                </c:pt>
                <c:pt idx="60003">
                  <c:v>3.769123</c:v>
                </c:pt>
                <c:pt idx="60004">
                  <c:v>3.7058239999999998</c:v>
                </c:pt>
                <c:pt idx="60005">
                  <c:v>3.7093579999999999</c:v>
                </c:pt>
                <c:pt idx="60006">
                  <c:v>3.734985</c:v>
                </c:pt>
                <c:pt idx="60007">
                  <c:v>3.739312</c:v>
                </c:pt>
                <c:pt idx="60008">
                  <c:v>3.7522700000000002</c:v>
                </c:pt>
                <c:pt idx="60009">
                  <c:v>3.7866960000000001</c:v>
                </c:pt>
                <c:pt idx="60010">
                  <c:v>3.7928989999999998</c:v>
                </c:pt>
                <c:pt idx="60011">
                  <c:v>3.7819120000000002</c:v>
                </c:pt>
                <c:pt idx="60012">
                  <c:v>3.7706849999999998</c:v>
                </c:pt>
                <c:pt idx="60013">
                  <c:v>3.743808</c:v>
                </c:pt>
                <c:pt idx="60014">
                  <c:v>3.7441689999999999</c:v>
                </c:pt>
                <c:pt idx="60015">
                  <c:v>3.7483520000000001</c:v>
                </c:pt>
                <c:pt idx="60016">
                  <c:v>3.7204410000000001</c:v>
                </c:pt>
                <c:pt idx="60017">
                  <c:v>3.6305290000000001</c:v>
                </c:pt>
                <c:pt idx="60018">
                  <c:v>3.54908</c:v>
                </c:pt>
                <c:pt idx="60019">
                  <c:v>3.555498</c:v>
                </c:pt>
                <c:pt idx="60020">
                  <c:v>3.5646819999999999</c:v>
                </c:pt>
                <c:pt idx="60021">
                  <c:v>3.570716</c:v>
                </c:pt>
                <c:pt idx="60022">
                  <c:v>3.5767259999999998</c:v>
                </c:pt>
                <c:pt idx="60023">
                  <c:v>3.5999729999999999</c:v>
                </c:pt>
                <c:pt idx="60024">
                  <c:v>3.6645699999999999</c:v>
                </c:pt>
                <c:pt idx="60025">
                  <c:v>3.7573189999999999</c:v>
                </c:pt>
                <c:pt idx="60026">
                  <c:v>3.7269800000000002</c:v>
                </c:pt>
                <c:pt idx="60027">
                  <c:v>3.4979930000000001</c:v>
                </c:pt>
                <c:pt idx="60028">
                  <c:v>3.1942409999999999</c:v>
                </c:pt>
                <c:pt idx="60029">
                  <c:v>3.0627879999999998</c:v>
                </c:pt>
                <c:pt idx="60030">
                  <c:v>3.210877</c:v>
                </c:pt>
                <c:pt idx="60031">
                  <c:v>3.484699</c:v>
                </c:pt>
                <c:pt idx="60032">
                  <c:v>3.5362179999999999</c:v>
                </c:pt>
                <c:pt idx="60033">
                  <c:v>3.473665</c:v>
                </c:pt>
                <c:pt idx="60034">
                  <c:v>3.5656680000000001</c:v>
                </c:pt>
                <c:pt idx="60035">
                  <c:v>3.5059749999999998</c:v>
                </c:pt>
                <c:pt idx="60036">
                  <c:v>3.1308940000000001</c:v>
                </c:pt>
                <c:pt idx="60037">
                  <c:v>2.8926530000000001</c:v>
                </c:pt>
                <c:pt idx="60038">
                  <c:v>3.0199950000000002</c:v>
                </c:pt>
                <c:pt idx="60039">
                  <c:v>3.4426519999999998</c:v>
                </c:pt>
                <c:pt idx="60040">
                  <c:v>3.9689239999999999</c:v>
                </c:pt>
                <c:pt idx="60041">
                  <c:v>4.2556789999999998</c:v>
                </c:pt>
                <c:pt idx="60042">
                  <c:v>4.3811229999999997</c:v>
                </c:pt>
                <c:pt idx="60043">
                  <c:v>4.3972300000000004</c:v>
                </c:pt>
                <c:pt idx="60044">
                  <c:v>4.2623139999999999</c:v>
                </c:pt>
                <c:pt idx="60045">
                  <c:v>3.5556909999999999</c:v>
                </c:pt>
                <c:pt idx="60046">
                  <c:v>3.7594820000000002</c:v>
                </c:pt>
                <c:pt idx="60047">
                  <c:v>3.9784199999999998</c:v>
                </c:pt>
                <c:pt idx="60048">
                  <c:v>4.0754229999999998</c:v>
                </c:pt>
                <c:pt idx="60049">
                  <c:v>4.2345959999999998</c:v>
                </c:pt>
                <c:pt idx="60050">
                  <c:v>4.3138810000000003</c:v>
                </c:pt>
                <c:pt idx="60051">
                  <c:v>4.1049449999999998</c:v>
                </c:pt>
                <c:pt idx="60052">
                  <c:v>3.9376470000000001</c:v>
                </c:pt>
                <c:pt idx="60053">
                  <c:v>3.866295</c:v>
                </c:pt>
                <c:pt idx="60054">
                  <c:v>3.8177810000000001</c:v>
                </c:pt>
                <c:pt idx="60055">
                  <c:v>3.7768640000000002</c:v>
                </c:pt>
                <c:pt idx="60056">
                  <c:v>3.7436159999999998</c:v>
                </c:pt>
                <c:pt idx="60057">
                  <c:v>3.7322199999999999</c:v>
                </c:pt>
                <c:pt idx="60058">
                  <c:v>3.7150799999999999</c:v>
                </c:pt>
                <c:pt idx="60059">
                  <c:v>3.6973379999999998</c:v>
                </c:pt>
                <c:pt idx="60060">
                  <c:v>3.7255850000000001</c:v>
                </c:pt>
                <c:pt idx="60061">
                  <c:v>3.7638099999999999</c:v>
                </c:pt>
                <c:pt idx="60062">
                  <c:v>3.783763</c:v>
                </c:pt>
                <c:pt idx="60063">
                  <c:v>3.7635930000000002</c:v>
                </c:pt>
                <c:pt idx="60064">
                  <c:v>3.6878660000000001</c:v>
                </c:pt>
                <c:pt idx="60065">
                  <c:v>3.6311779999999998</c:v>
                </c:pt>
                <c:pt idx="60066">
                  <c:v>3.6070410000000002</c:v>
                </c:pt>
                <c:pt idx="60067">
                  <c:v>3.6629839999999998</c:v>
                </c:pt>
                <c:pt idx="60068">
                  <c:v>3.6400250000000001</c:v>
                </c:pt>
                <c:pt idx="60069">
                  <c:v>3.5937950000000001</c:v>
                </c:pt>
                <c:pt idx="60070">
                  <c:v>3.623437</c:v>
                </c:pt>
                <c:pt idx="60071">
                  <c:v>3.6514199999999999</c:v>
                </c:pt>
                <c:pt idx="60072">
                  <c:v>3.6737540000000002</c:v>
                </c:pt>
                <c:pt idx="60073">
                  <c:v>3.705031</c:v>
                </c:pt>
                <c:pt idx="60074">
                  <c:v>3.7188300000000001</c:v>
                </c:pt>
                <c:pt idx="60075">
                  <c:v>3.7348170000000001</c:v>
                </c:pt>
                <c:pt idx="60076">
                  <c:v>3.7366679999999999</c:v>
                </c:pt>
                <c:pt idx="60077">
                  <c:v>3.6938759999999999</c:v>
                </c:pt>
                <c:pt idx="60078">
                  <c:v>3.6777929999999999</c:v>
                </c:pt>
                <c:pt idx="60079">
                  <c:v>3.702747</c:v>
                </c:pt>
                <c:pt idx="60080">
                  <c:v>3.717892</c:v>
                </c:pt>
                <c:pt idx="60081">
                  <c:v>3.70919</c:v>
                </c:pt>
                <c:pt idx="60082">
                  <c:v>3.7307060000000001</c:v>
                </c:pt>
                <c:pt idx="60083">
                  <c:v>3.6962079999999999</c:v>
                </c:pt>
                <c:pt idx="60084">
                  <c:v>3.6076419999999998</c:v>
                </c:pt>
                <c:pt idx="60085">
                  <c:v>3.5786009999999999</c:v>
                </c:pt>
                <c:pt idx="60086">
                  <c:v>3.5965600000000002</c:v>
                </c:pt>
                <c:pt idx="60087">
                  <c:v>3.60358</c:v>
                </c:pt>
                <c:pt idx="60088">
                  <c:v>3.6222829999999999</c:v>
                </c:pt>
                <c:pt idx="60089">
                  <c:v>3.629543</c:v>
                </c:pt>
                <c:pt idx="60090">
                  <c:v>3.6811579999999999</c:v>
                </c:pt>
                <c:pt idx="60091">
                  <c:v>3.7629440000000001</c:v>
                </c:pt>
                <c:pt idx="60092">
                  <c:v>3.723446</c:v>
                </c:pt>
                <c:pt idx="60093">
                  <c:v>3.6096140000000001</c:v>
                </c:pt>
                <c:pt idx="60094">
                  <c:v>3.5789140000000002</c:v>
                </c:pt>
                <c:pt idx="60095">
                  <c:v>3.607955</c:v>
                </c:pt>
                <c:pt idx="60096">
                  <c:v>3.6517330000000001</c:v>
                </c:pt>
                <c:pt idx="60097">
                  <c:v>3.6593300000000002</c:v>
                </c:pt>
                <c:pt idx="60098">
                  <c:v>3.5991559999999998</c:v>
                </c:pt>
                <c:pt idx="60099">
                  <c:v>3.5429010000000001</c:v>
                </c:pt>
                <c:pt idx="60100">
                  <c:v>3.400004</c:v>
                </c:pt>
                <c:pt idx="60101">
                  <c:v>3.2957640000000001</c:v>
                </c:pt>
                <c:pt idx="60102">
                  <c:v>3.2519390000000001</c:v>
                </c:pt>
                <c:pt idx="60103">
                  <c:v>3.0705049999999998</c:v>
                </c:pt>
                <c:pt idx="60104">
                  <c:v>2.8174779999999999</c:v>
                </c:pt>
                <c:pt idx="60105">
                  <c:v>2.8674580000000001</c:v>
                </c:pt>
                <c:pt idx="60106">
                  <c:v>3.2198929999999999</c:v>
                </c:pt>
                <c:pt idx="60107">
                  <c:v>3.6459630000000001</c:v>
                </c:pt>
                <c:pt idx="60108">
                  <c:v>3.9756070000000001</c:v>
                </c:pt>
                <c:pt idx="60109">
                  <c:v>4.0411419999999998</c:v>
                </c:pt>
                <c:pt idx="60110">
                  <c:v>4.2414949999999996</c:v>
                </c:pt>
                <c:pt idx="60111">
                  <c:v>4.5015179999999999</c:v>
                </c:pt>
                <c:pt idx="60112">
                  <c:v>4.3409509999999996</c:v>
                </c:pt>
                <c:pt idx="60113">
                  <c:v>4.0107780000000002</c:v>
                </c:pt>
                <c:pt idx="60114">
                  <c:v>3.8329740000000001</c:v>
                </c:pt>
                <c:pt idx="60115">
                  <c:v>3.7681610000000001</c:v>
                </c:pt>
                <c:pt idx="60116">
                  <c:v>3.7071939999999999</c:v>
                </c:pt>
                <c:pt idx="60117">
                  <c:v>3.5963669999999999</c:v>
                </c:pt>
                <c:pt idx="60118">
                  <c:v>3.53403</c:v>
                </c:pt>
                <c:pt idx="60119">
                  <c:v>3.5782409999999998</c:v>
                </c:pt>
                <c:pt idx="60120">
                  <c:v>3.651084</c:v>
                </c:pt>
                <c:pt idx="60121">
                  <c:v>3.7315230000000001</c:v>
                </c:pt>
                <c:pt idx="60122">
                  <c:v>3.830282</c:v>
                </c:pt>
                <c:pt idx="60123">
                  <c:v>3.7744119999999999</c:v>
                </c:pt>
                <c:pt idx="60124">
                  <c:v>3.7688579999999998</c:v>
                </c:pt>
                <c:pt idx="60125">
                  <c:v>4.0551810000000001</c:v>
                </c:pt>
                <c:pt idx="60126">
                  <c:v>4.174302</c:v>
                </c:pt>
                <c:pt idx="60127">
                  <c:v>4.0181829999999996</c:v>
                </c:pt>
                <c:pt idx="60128">
                  <c:v>3.7870089999999998</c:v>
                </c:pt>
                <c:pt idx="60129">
                  <c:v>3.667287</c:v>
                </c:pt>
                <c:pt idx="60130">
                  <c:v>3.6201189999999999</c:v>
                </c:pt>
                <c:pt idx="60131">
                  <c:v>3.6197110000000001</c:v>
                </c:pt>
                <c:pt idx="60132">
                  <c:v>3.5850680000000001</c:v>
                </c:pt>
                <c:pt idx="60133">
                  <c:v>3.586751</c:v>
                </c:pt>
                <c:pt idx="60134">
                  <c:v>3.6448809999999998</c:v>
                </c:pt>
                <c:pt idx="60135">
                  <c:v>3.670725</c:v>
                </c:pt>
                <c:pt idx="60136">
                  <c:v>3.6129069999999999</c:v>
                </c:pt>
                <c:pt idx="60137">
                  <c:v>3.592473</c:v>
                </c:pt>
                <c:pt idx="60138">
                  <c:v>3.627596</c:v>
                </c:pt>
                <c:pt idx="60139">
                  <c:v>3.659233</c:v>
                </c:pt>
                <c:pt idx="60140">
                  <c:v>3.685149</c:v>
                </c:pt>
                <c:pt idx="60141">
                  <c:v>3.7466210000000002</c:v>
                </c:pt>
                <c:pt idx="60142">
                  <c:v>3.8093910000000002</c:v>
                </c:pt>
                <c:pt idx="60143">
                  <c:v>3.8723049999999999</c:v>
                </c:pt>
                <c:pt idx="60144">
                  <c:v>3.8976190000000002</c:v>
                </c:pt>
                <c:pt idx="60145">
                  <c:v>3.8270599999999999</c:v>
                </c:pt>
                <c:pt idx="60146">
                  <c:v>3.72133</c:v>
                </c:pt>
                <c:pt idx="60147">
                  <c:v>3.6600990000000002</c:v>
                </c:pt>
                <c:pt idx="60148">
                  <c:v>3.6531030000000002</c:v>
                </c:pt>
                <c:pt idx="60149">
                  <c:v>3.6639689999999998</c:v>
                </c:pt>
                <c:pt idx="60150">
                  <c:v>3.6706289999999999</c:v>
                </c:pt>
                <c:pt idx="60151">
                  <c:v>3.6906780000000001</c:v>
                </c:pt>
                <c:pt idx="60152">
                  <c:v>3.727052</c:v>
                </c:pt>
                <c:pt idx="60153">
                  <c:v>3.7598669999999998</c:v>
                </c:pt>
                <c:pt idx="60154">
                  <c:v>3.7255370000000001</c:v>
                </c:pt>
                <c:pt idx="60155">
                  <c:v>3.687649</c:v>
                </c:pt>
                <c:pt idx="60156">
                  <c:v>3.6849090000000002</c:v>
                </c:pt>
                <c:pt idx="60157">
                  <c:v>3.6834180000000001</c:v>
                </c:pt>
                <c:pt idx="60158">
                  <c:v>3.6189650000000002</c:v>
                </c:pt>
                <c:pt idx="60159">
                  <c:v>3.5363380000000002</c:v>
                </c:pt>
                <c:pt idx="60160">
                  <c:v>3.5126580000000001</c:v>
                </c:pt>
                <c:pt idx="60161">
                  <c:v>3.5118170000000002</c:v>
                </c:pt>
                <c:pt idx="60162">
                  <c:v>3.422266</c:v>
                </c:pt>
                <c:pt idx="60163">
                  <c:v>3.4036339999999998</c:v>
                </c:pt>
                <c:pt idx="60164">
                  <c:v>3.5144129999999998</c:v>
                </c:pt>
                <c:pt idx="60165">
                  <c:v>3.5611000000000002</c:v>
                </c:pt>
                <c:pt idx="60166">
                  <c:v>3.6151909999999998</c:v>
                </c:pt>
                <c:pt idx="60167">
                  <c:v>3.5360260000000001</c:v>
                </c:pt>
                <c:pt idx="60168">
                  <c:v>3.5478299999999998</c:v>
                </c:pt>
                <c:pt idx="60169">
                  <c:v>3.6622620000000001</c:v>
                </c:pt>
                <c:pt idx="60170">
                  <c:v>3.63089</c:v>
                </c:pt>
                <c:pt idx="60171">
                  <c:v>3.6191580000000001</c:v>
                </c:pt>
                <c:pt idx="60172">
                  <c:v>3.7157770000000001</c:v>
                </c:pt>
                <c:pt idx="60173">
                  <c:v>3.934161</c:v>
                </c:pt>
                <c:pt idx="60174">
                  <c:v>4.2177670000000003</c:v>
                </c:pt>
                <c:pt idx="60175">
                  <c:v>4.3539810000000001</c:v>
                </c:pt>
                <c:pt idx="60176">
                  <c:v>4.120692</c:v>
                </c:pt>
                <c:pt idx="60177">
                  <c:v>3.8072029999999999</c:v>
                </c:pt>
                <c:pt idx="60178">
                  <c:v>3.6785860000000001</c:v>
                </c:pt>
                <c:pt idx="60179">
                  <c:v>3.5020319999999998</c:v>
                </c:pt>
                <c:pt idx="60180">
                  <c:v>3.4422190000000001</c:v>
                </c:pt>
                <c:pt idx="60181">
                  <c:v>3.4089230000000001</c:v>
                </c:pt>
                <c:pt idx="60182">
                  <c:v>3.2970139999999999</c:v>
                </c:pt>
                <c:pt idx="60183">
                  <c:v>3.2503280000000001</c:v>
                </c:pt>
                <c:pt idx="60184">
                  <c:v>3.2167669999999999</c:v>
                </c:pt>
                <c:pt idx="60185">
                  <c:v>3.296125</c:v>
                </c:pt>
                <c:pt idx="60186">
                  <c:v>3.417001</c:v>
                </c:pt>
                <c:pt idx="60187">
                  <c:v>3.406952</c:v>
                </c:pt>
                <c:pt idx="60188">
                  <c:v>3.4563069999999998</c:v>
                </c:pt>
                <c:pt idx="60189">
                  <c:v>3.7675839999999998</c:v>
                </c:pt>
                <c:pt idx="60190">
                  <c:v>3.9138229999999998</c:v>
                </c:pt>
                <c:pt idx="60191">
                  <c:v>3.9863529999999998</c:v>
                </c:pt>
                <c:pt idx="60192">
                  <c:v>3.9915219999999998</c:v>
                </c:pt>
                <c:pt idx="60193">
                  <c:v>3.9089420000000001</c:v>
                </c:pt>
                <c:pt idx="60194">
                  <c:v>3.8842530000000002</c:v>
                </c:pt>
                <c:pt idx="60195">
                  <c:v>3.8545630000000002</c:v>
                </c:pt>
                <c:pt idx="60196">
                  <c:v>3.7763110000000002</c:v>
                </c:pt>
                <c:pt idx="60197">
                  <c:v>3.722051</c:v>
                </c:pt>
                <c:pt idx="60198">
                  <c:v>3.7458269999999998</c:v>
                </c:pt>
                <c:pt idx="60199">
                  <c:v>3.7668149999999998</c:v>
                </c:pt>
                <c:pt idx="60200">
                  <c:v>3.750515</c:v>
                </c:pt>
                <c:pt idx="60201">
                  <c:v>3.71746</c:v>
                </c:pt>
                <c:pt idx="60202">
                  <c:v>3.7260900000000001</c:v>
                </c:pt>
                <c:pt idx="60203">
                  <c:v>3.7383510000000002</c:v>
                </c:pt>
                <c:pt idx="60204">
                  <c:v>3.72621</c:v>
                </c:pt>
                <c:pt idx="60205">
                  <c:v>3.7194069999999999</c:v>
                </c:pt>
                <c:pt idx="60206">
                  <c:v>3.7168830000000002</c:v>
                </c:pt>
                <c:pt idx="60207">
                  <c:v>3.7239019999999998</c:v>
                </c:pt>
                <c:pt idx="60208">
                  <c:v>3.792081</c:v>
                </c:pt>
                <c:pt idx="60209">
                  <c:v>3.7992219999999999</c:v>
                </c:pt>
                <c:pt idx="60210">
                  <c:v>3.7808790000000001</c:v>
                </c:pt>
                <c:pt idx="60211">
                  <c:v>3.759242</c:v>
                </c:pt>
                <c:pt idx="60212">
                  <c:v>3.715128</c:v>
                </c:pt>
                <c:pt idx="60213">
                  <c:v>3.6762299999999999</c:v>
                </c:pt>
                <c:pt idx="60214">
                  <c:v>3.6985399999999999</c:v>
                </c:pt>
                <c:pt idx="60215">
                  <c:v>3.7426539999999999</c:v>
                </c:pt>
                <c:pt idx="60216">
                  <c:v>3.716161</c:v>
                </c:pt>
                <c:pt idx="60217">
                  <c:v>3.671951</c:v>
                </c:pt>
                <c:pt idx="60218">
                  <c:v>3.6800280000000001</c:v>
                </c:pt>
                <c:pt idx="60219">
                  <c:v>3.727268</c:v>
                </c:pt>
                <c:pt idx="60220">
                  <c:v>3.7359230000000001</c:v>
                </c:pt>
                <c:pt idx="60221">
                  <c:v>3.6832500000000001</c:v>
                </c:pt>
                <c:pt idx="60222">
                  <c:v>3.6366830000000001</c:v>
                </c:pt>
                <c:pt idx="60223">
                  <c:v>3.6448330000000002</c:v>
                </c:pt>
                <c:pt idx="60224">
                  <c:v>3.6637529999999998</c:v>
                </c:pt>
                <c:pt idx="60225">
                  <c:v>3.66445</c:v>
                </c:pt>
                <c:pt idx="60226">
                  <c:v>3.6550020000000001</c:v>
                </c:pt>
                <c:pt idx="60227">
                  <c:v>3.6700520000000001</c:v>
                </c:pt>
                <c:pt idx="60228">
                  <c:v>3.7230129999999999</c:v>
                </c:pt>
                <c:pt idx="60229">
                  <c:v>3.7496499999999999</c:v>
                </c:pt>
                <c:pt idx="60230">
                  <c:v>3.7251289999999999</c:v>
                </c:pt>
                <c:pt idx="60231">
                  <c:v>3.7519339999999999</c:v>
                </c:pt>
                <c:pt idx="60232">
                  <c:v>3.7253210000000001</c:v>
                </c:pt>
                <c:pt idx="60233">
                  <c:v>3.7150080000000001</c:v>
                </c:pt>
                <c:pt idx="60234">
                  <c:v>3.778619</c:v>
                </c:pt>
                <c:pt idx="60235">
                  <c:v>3.8475670000000002</c:v>
                </c:pt>
                <c:pt idx="60236">
                  <c:v>3.8736510000000002</c:v>
                </c:pt>
                <c:pt idx="60237">
                  <c:v>3.8388640000000001</c:v>
                </c:pt>
                <c:pt idx="60238">
                  <c:v>3.750467</c:v>
                </c:pt>
                <c:pt idx="60239">
                  <c:v>3.67611</c:v>
                </c:pt>
                <c:pt idx="60240">
                  <c:v>3.682096</c:v>
                </c:pt>
                <c:pt idx="60241">
                  <c:v>3.7496740000000002</c:v>
                </c:pt>
                <c:pt idx="60242">
                  <c:v>3.752535</c:v>
                </c:pt>
                <c:pt idx="60243">
                  <c:v>3.660075</c:v>
                </c:pt>
                <c:pt idx="60244">
                  <c:v>3.589035</c:v>
                </c:pt>
                <c:pt idx="60245">
                  <c:v>3.4753949999999998</c:v>
                </c:pt>
                <c:pt idx="60246">
                  <c:v>3.4659710000000001</c:v>
                </c:pt>
                <c:pt idx="60247">
                  <c:v>3.4787129999999999</c:v>
                </c:pt>
                <c:pt idx="60248">
                  <c:v>3.257997</c:v>
                </c:pt>
                <c:pt idx="60249">
                  <c:v>3.0559599999999998</c:v>
                </c:pt>
                <c:pt idx="60250">
                  <c:v>2.984175</c:v>
                </c:pt>
                <c:pt idx="60251">
                  <c:v>2.9223189999999999</c:v>
                </c:pt>
                <c:pt idx="60252">
                  <c:v>3.0191539999999999</c:v>
                </c:pt>
                <c:pt idx="60253">
                  <c:v>3.3882729999999999</c:v>
                </c:pt>
                <c:pt idx="60254">
                  <c:v>3.8335270000000001</c:v>
                </c:pt>
                <c:pt idx="60255">
                  <c:v>4.1379530000000004</c:v>
                </c:pt>
                <c:pt idx="60256">
                  <c:v>4.3463839999999996</c:v>
                </c:pt>
                <c:pt idx="60257">
                  <c:v>4.2979909999999997</c:v>
                </c:pt>
                <c:pt idx="60258">
                  <c:v>4.2965</c:v>
                </c:pt>
                <c:pt idx="60259">
                  <c:v>4.1447320000000003</c:v>
                </c:pt>
                <c:pt idx="60260">
                  <c:v>3.9394979999999999</c:v>
                </c:pt>
                <c:pt idx="60261">
                  <c:v>3.8846859999999999</c:v>
                </c:pt>
                <c:pt idx="60262">
                  <c:v>3.7983560000000001</c:v>
                </c:pt>
                <c:pt idx="60263">
                  <c:v>3.6667339999999999</c:v>
                </c:pt>
                <c:pt idx="60264">
                  <c:v>3.5609320000000002</c:v>
                </c:pt>
                <c:pt idx="60265">
                  <c:v>3.4202699999999999</c:v>
                </c:pt>
                <c:pt idx="60266">
                  <c:v>3.2270569999999998</c:v>
                </c:pt>
                <c:pt idx="60267">
                  <c:v>3.184072</c:v>
                </c:pt>
                <c:pt idx="60268">
                  <c:v>3.3541110000000001</c:v>
                </c:pt>
                <c:pt idx="60269">
                  <c:v>3.536098</c:v>
                </c:pt>
                <c:pt idx="60270">
                  <c:v>3.5421800000000001</c:v>
                </c:pt>
                <c:pt idx="60271">
                  <c:v>3.591631</c:v>
                </c:pt>
                <c:pt idx="60272">
                  <c:v>3.7378459999999998</c:v>
                </c:pt>
                <c:pt idx="60273">
                  <c:v>4.034891</c:v>
                </c:pt>
                <c:pt idx="60274">
                  <c:v>4.3894650000000004</c:v>
                </c:pt>
                <c:pt idx="60275">
                  <c:v>4.4230980000000004</c:v>
                </c:pt>
                <c:pt idx="60276">
                  <c:v>4.2095940000000001</c:v>
                </c:pt>
                <c:pt idx="60277">
                  <c:v>4.0347229999999996</c:v>
                </c:pt>
                <c:pt idx="60278">
                  <c:v>3.8642029999999998</c:v>
                </c:pt>
                <c:pt idx="60279">
                  <c:v>3.7498179999999999</c:v>
                </c:pt>
                <c:pt idx="60280">
                  <c:v>3.7324609999999998</c:v>
                </c:pt>
                <c:pt idx="60281">
                  <c:v>3.7626080000000002</c:v>
                </c:pt>
                <c:pt idx="60282">
                  <c:v>3.7190940000000001</c:v>
                </c:pt>
                <c:pt idx="60283">
                  <c:v>3.758785</c:v>
                </c:pt>
                <c:pt idx="60284">
                  <c:v>3.8218920000000001</c:v>
                </c:pt>
                <c:pt idx="60285">
                  <c:v>3.837831</c:v>
                </c:pt>
                <c:pt idx="60286">
                  <c:v>3.8320370000000001</c:v>
                </c:pt>
                <c:pt idx="60287">
                  <c:v>3.773787</c:v>
                </c:pt>
                <c:pt idx="60288">
                  <c:v>3.694982</c:v>
                </c:pt>
                <c:pt idx="60289">
                  <c:v>3.5810059999999999</c:v>
                </c:pt>
                <c:pt idx="60290">
                  <c:v>3.3879600000000001</c:v>
                </c:pt>
                <c:pt idx="60291">
                  <c:v>3.3009089999999999</c:v>
                </c:pt>
                <c:pt idx="60292">
                  <c:v>3.3722620000000001</c:v>
                </c:pt>
                <c:pt idx="60293">
                  <c:v>3.4166639999999999</c:v>
                </c:pt>
                <c:pt idx="60294">
                  <c:v>3.5055420000000002</c:v>
                </c:pt>
                <c:pt idx="60295">
                  <c:v>3.5341990000000001</c:v>
                </c:pt>
                <c:pt idx="60296">
                  <c:v>3.7173150000000001</c:v>
                </c:pt>
                <c:pt idx="60297">
                  <c:v>3.976737</c:v>
                </c:pt>
                <c:pt idx="60298">
                  <c:v>3.9573360000000002</c:v>
                </c:pt>
                <c:pt idx="60299">
                  <c:v>3.7321</c:v>
                </c:pt>
                <c:pt idx="60300">
                  <c:v>3.703732</c:v>
                </c:pt>
                <c:pt idx="60301">
                  <c:v>3.783379</c:v>
                </c:pt>
                <c:pt idx="60302">
                  <c:v>3.8415569999999999</c:v>
                </c:pt>
                <c:pt idx="60303">
                  <c:v>3.8411</c:v>
                </c:pt>
                <c:pt idx="60304">
                  <c:v>3.780157</c:v>
                </c:pt>
                <c:pt idx="60305">
                  <c:v>3.7349610000000002</c:v>
                </c:pt>
                <c:pt idx="60306">
                  <c:v>3.754867</c:v>
                </c:pt>
                <c:pt idx="60307">
                  <c:v>3.7585449999999998</c:v>
                </c:pt>
                <c:pt idx="60308">
                  <c:v>3.7457790000000002</c:v>
                </c:pt>
                <c:pt idx="60309">
                  <c:v>3.7096710000000002</c:v>
                </c:pt>
                <c:pt idx="60310">
                  <c:v>3.6849810000000001</c:v>
                </c:pt>
                <c:pt idx="60311">
                  <c:v>3.7073870000000002</c:v>
                </c:pt>
                <c:pt idx="60312">
                  <c:v>3.7085170000000001</c:v>
                </c:pt>
                <c:pt idx="60313">
                  <c:v>3.696088</c:v>
                </c:pt>
                <c:pt idx="60314">
                  <c:v>3.6759409999999999</c:v>
                </c:pt>
                <c:pt idx="60315">
                  <c:v>3.6621899999999998</c:v>
                </c:pt>
                <c:pt idx="60316">
                  <c:v>3.658007</c:v>
                </c:pt>
                <c:pt idx="60317">
                  <c:v>3.6361780000000001</c:v>
                </c:pt>
                <c:pt idx="60318">
                  <c:v>3.6680320000000002</c:v>
                </c:pt>
                <c:pt idx="60319">
                  <c:v>3.6886109999999999</c:v>
                </c:pt>
                <c:pt idx="60320">
                  <c:v>3.6981310000000001</c:v>
                </c:pt>
                <c:pt idx="60321">
                  <c:v>3.7349130000000001</c:v>
                </c:pt>
                <c:pt idx="60322">
                  <c:v>3.7524630000000001</c:v>
                </c:pt>
                <c:pt idx="60323">
                  <c:v>3.7170030000000001</c:v>
                </c:pt>
                <c:pt idx="60324">
                  <c:v>3.656228</c:v>
                </c:pt>
                <c:pt idx="60325">
                  <c:v>3.5911749999999998</c:v>
                </c:pt>
                <c:pt idx="60326">
                  <c:v>3.621346</c:v>
                </c:pt>
                <c:pt idx="60327">
                  <c:v>3.7127479999999999</c:v>
                </c:pt>
                <c:pt idx="60328">
                  <c:v>3.5726390000000001</c:v>
                </c:pt>
                <c:pt idx="60329">
                  <c:v>3.3989470000000002</c:v>
                </c:pt>
                <c:pt idx="60330">
                  <c:v>3.3497840000000001</c:v>
                </c:pt>
                <c:pt idx="60331">
                  <c:v>3.1588289999999999</c:v>
                </c:pt>
                <c:pt idx="60332">
                  <c:v>3.1045219999999998</c:v>
                </c:pt>
                <c:pt idx="60333">
                  <c:v>3.0741109999999998</c:v>
                </c:pt>
                <c:pt idx="60334">
                  <c:v>3.086131</c:v>
                </c:pt>
                <c:pt idx="60335">
                  <c:v>3.1883509999999999</c:v>
                </c:pt>
                <c:pt idx="60336">
                  <c:v>3.271315</c:v>
                </c:pt>
                <c:pt idx="60337">
                  <c:v>3.3676219999999999</c:v>
                </c:pt>
                <c:pt idx="60338">
                  <c:v>3.69753</c:v>
                </c:pt>
                <c:pt idx="60339">
                  <c:v>4.0573449999999998</c:v>
                </c:pt>
                <c:pt idx="60340">
                  <c:v>4.1941110000000004</c:v>
                </c:pt>
                <c:pt idx="60341">
                  <c:v>4.2359900000000001</c:v>
                </c:pt>
                <c:pt idx="60342">
                  <c:v>4.1917799999999996</c:v>
                </c:pt>
                <c:pt idx="60343">
                  <c:v>4.1899040000000003</c:v>
                </c:pt>
                <c:pt idx="60344">
                  <c:v>4.0677060000000003</c:v>
                </c:pt>
                <c:pt idx="60345">
                  <c:v>3.7985479999999998</c:v>
                </c:pt>
                <c:pt idx="60346">
                  <c:v>3.6760860000000002</c:v>
                </c:pt>
                <c:pt idx="60347">
                  <c:v>3.7098629999999999</c:v>
                </c:pt>
                <c:pt idx="60348">
                  <c:v>3.7707329999999999</c:v>
                </c:pt>
                <c:pt idx="60349">
                  <c:v>3.9251939999999998</c:v>
                </c:pt>
                <c:pt idx="60350">
                  <c:v>3.7364030000000001</c:v>
                </c:pt>
                <c:pt idx="60351">
                  <c:v>3.7423660000000001</c:v>
                </c:pt>
                <c:pt idx="60352">
                  <c:v>3.7337590000000001</c:v>
                </c:pt>
                <c:pt idx="60353">
                  <c:v>3.7271239999999999</c:v>
                </c:pt>
                <c:pt idx="60354">
                  <c:v>3.6821199999999998</c:v>
                </c:pt>
                <c:pt idx="60355">
                  <c:v>3.6634890000000002</c:v>
                </c:pt>
                <c:pt idx="60356">
                  <c:v>3.6898369999999998</c:v>
                </c:pt>
                <c:pt idx="60357">
                  <c:v>3.6777449999999998</c:v>
                </c:pt>
                <c:pt idx="60358">
                  <c:v>3.62988</c:v>
                </c:pt>
                <c:pt idx="60359">
                  <c:v>3.5917270000000001</c:v>
                </c:pt>
                <c:pt idx="60360">
                  <c:v>3.5940349999999999</c:v>
                </c:pt>
                <c:pt idx="60361">
                  <c:v>3.600959</c:v>
                </c:pt>
                <c:pt idx="60362">
                  <c:v>3.610744</c:v>
                </c:pt>
                <c:pt idx="60363">
                  <c:v>3.6312500000000001</c:v>
                </c:pt>
                <c:pt idx="60364">
                  <c:v>3.6492810000000002</c:v>
                </c:pt>
                <c:pt idx="60365">
                  <c:v>3.6728160000000001</c:v>
                </c:pt>
                <c:pt idx="60366">
                  <c:v>3.678947</c:v>
                </c:pt>
                <c:pt idx="60367">
                  <c:v>3.643751</c:v>
                </c:pt>
                <c:pt idx="60368">
                  <c:v>3.65368</c:v>
                </c:pt>
                <c:pt idx="60369">
                  <c:v>3.6759179999999998</c:v>
                </c:pt>
                <c:pt idx="60370">
                  <c:v>3.8146070000000001</c:v>
                </c:pt>
                <c:pt idx="60371">
                  <c:v>3.9167559999999999</c:v>
                </c:pt>
                <c:pt idx="60372">
                  <c:v>3.9046150000000002</c:v>
                </c:pt>
                <c:pt idx="60373">
                  <c:v>3.8330950000000001</c:v>
                </c:pt>
                <c:pt idx="60374">
                  <c:v>3.7429429999999999</c:v>
                </c:pt>
                <c:pt idx="60375">
                  <c:v>3.715392</c:v>
                </c:pt>
                <c:pt idx="60376">
                  <c:v>3.6742590000000002</c:v>
                </c:pt>
                <c:pt idx="60377">
                  <c:v>3.7723680000000002</c:v>
                </c:pt>
                <c:pt idx="60378">
                  <c:v>3.8600439999999998</c:v>
                </c:pt>
                <c:pt idx="60379">
                  <c:v>3.7593139999999998</c:v>
                </c:pt>
                <c:pt idx="60380">
                  <c:v>3.733374</c:v>
                </c:pt>
                <c:pt idx="60381">
                  <c:v>3.7728730000000001</c:v>
                </c:pt>
                <c:pt idx="60382">
                  <c:v>3.7321</c:v>
                </c:pt>
                <c:pt idx="60383">
                  <c:v>3.6166339999999999</c:v>
                </c:pt>
                <c:pt idx="60384">
                  <c:v>3.5359289999999999</c:v>
                </c:pt>
                <c:pt idx="60385">
                  <c:v>3.3818299999999999</c:v>
                </c:pt>
                <c:pt idx="60386">
                  <c:v>3.1647430000000001</c:v>
                </c:pt>
                <c:pt idx="60387">
                  <c:v>3.0151870000000001</c:v>
                </c:pt>
                <c:pt idx="60388">
                  <c:v>2.926069</c:v>
                </c:pt>
                <c:pt idx="60389">
                  <c:v>3.0634610000000002</c:v>
                </c:pt>
                <c:pt idx="60390">
                  <c:v>3.3368739999999999</c:v>
                </c:pt>
                <c:pt idx="60391">
                  <c:v>3.611561</c:v>
                </c:pt>
                <c:pt idx="60392">
                  <c:v>4.0208029999999999</c:v>
                </c:pt>
                <c:pt idx="60393">
                  <c:v>4.2229599999999996</c:v>
                </c:pt>
                <c:pt idx="60394">
                  <c:v>4.3306370000000003</c:v>
                </c:pt>
                <c:pt idx="60395">
                  <c:v>4.2819560000000001</c:v>
                </c:pt>
                <c:pt idx="60396">
                  <c:v>4.0880450000000002</c:v>
                </c:pt>
                <c:pt idx="60397">
                  <c:v>3.9596200000000001</c:v>
                </c:pt>
                <c:pt idx="60398">
                  <c:v>3.9329830000000001</c:v>
                </c:pt>
                <c:pt idx="60399">
                  <c:v>3.8986290000000001</c:v>
                </c:pt>
                <c:pt idx="60400">
                  <c:v>3.8390810000000002</c:v>
                </c:pt>
                <c:pt idx="60401">
                  <c:v>3.771166</c:v>
                </c:pt>
                <c:pt idx="60402">
                  <c:v>3.7008480000000001</c:v>
                </c:pt>
                <c:pt idx="60403">
                  <c:v>3.628654</c:v>
                </c:pt>
                <c:pt idx="60404">
                  <c:v>3.6190380000000002</c:v>
                </c:pt>
                <c:pt idx="60405">
                  <c:v>3.638198</c:v>
                </c:pt>
                <c:pt idx="60406">
                  <c:v>3.5754760000000001</c:v>
                </c:pt>
                <c:pt idx="60407">
                  <c:v>3.5998049999999999</c:v>
                </c:pt>
                <c:pt idx="60408">
                  <c:v>3.740154</c:v>
                </c:pt>
                <c:pt idx="60409">
                  <c:v>3.8018179999999999</c:v>
                </c:pt>
                <c:pt idx="60410">
                  <c:v>3.7816719999999999</c:v>
                </c:pt>
                <c:pt idx="60411">
                  <c:v>3.6965680000000001</c:v>
                </c:pt>
                <c:pt idx="60412">
                  <c:v>3.5400640000000001</c:v>
                </c:pt>
                <c:pt idx="60413">
                  <c:v>3.4494319999999998</c:v>
                </c:pt>
                <c:pt idx="60414">
                  <c:v>3.3666119999999999</c:v>
                </c:pt>
                <c:pt idx="60415">
                  <c:v>3.4569079999999999</c:v>
                </c:pt>
                <c:pt idx="60416">
                  <c:v>3.5538639999999999</c:v>
                </c:pt>
                <c:pt idx="60417">
                  <c:v>3.714118</c:v>
                </c:pt>
                <c:pt idx="60418">
                  <c:v>3.8859119999999998</c:v>
                </c:pt>
                <c:pt idx="60419">
                  <c:v>3.9275500000000001</c:v>
                </c:pt>
                <c:pt idx="60420">
                  <c:v>3.85026</c:v>
                </c:pt>
                <c:pt idx="60421">
                  <c:v>3.753304</c:v>
                </c:pt>
                <c:pt idx="60422">
                  <c:v>3.7131799999999999</c:v>
                </c:pt>
                <c:pt idx="60423">
                  <c:v>3.6979389999999999</c:v>
                </c:pt>
                <c:pt idx="60424">
                  <c:v>3.7360669999999998</c:v>
                </c:pt>
                <c:pt idx="60425">
                  <c:v>3.6934909999999999</c:v>
                </c:pt>
                <c:pt idx="60426">
                  <c:v>3.5434779999999999</c:v>
                </c:pt>
                <c:pt idx="60427">
                  <c:v>3.2951389999999998</c:v>
                </c:pt>
                <c:pt idx="60428">
                  <c:v>2.825075</c:v>
                </c:pt>
                <c:pt idx="60429">
                  <c:v>2.6523430000000001</c:v>
                </c:pt>
                <c:pt idx="60430">
                  <c:v>2.9473210000000001</c:v>
                </c:pt>
                <c:pt idx="60431">
                  <c:v>3.2547510000000002</c:v>
                </c:pt>
                <c:pt idx="60432">
                  <c:v>3.5735769999999998</c:v>
                </c:pt>
                <c:pt idx="60433">
                  <c:v>3.8230460000000002</c:v>
                </c:pt>
                <c:pt idx="60434">
                  <c:v>4.0805199999999999</c:v>
                </c:pt>
                <c:pt idx="60435">
                  <c:v>4.4894730000000003</c:v>
                </c:pt>
                <c:pt idx="60436">
                  <c:v>4.5065900000000001</c:v>
                </c:pt>
                <c:pt idx="60437">
                  <c:v>4.0712640000000002</c:v>
                </c:pt>
                <c:pt idx="60438">
                  <c:v>3.856582</c:v>
                </c:pt>
                <c:pt idx="60439">
                  <c:v>3.9498359999999999</c:v>
                </c:pt>
                <c:pt idx="60440">
                  <c:v>3.9339209999999998</c:v>
                </c:pt>
                <c:pt idx="60441">
                  <c:v>3.7976350000000001</c:v>
                </c:pt>
                <c:pt idx="60442">
                  <c:v>3.7136610000000001</c:v>
                </c:pt>
                <c:pt idx="60443">
                  <c:v>3.6941639999999998</c:v>
                </c:pt>
                <c:pt idx="60444">
                  <c:v>3.6815190000000002</c:v>
                </c:pt>
                <c:pt idx="60445">
                  <c:v>3.5366270000000002</c:v>
                </c:pt>
                <c:pt idx="60446">
                  <c:v>3.3582459999999998</c:v>
                </c:pt>
                <c:pt idx="60447">
                  <c:v>3.3987780000000001</c:v>
                </c:pt>
                <c:pt idx="60448">
                  <c:v>3.5782409999999998</c:v>
                </c:pt>
                <c:pt idx="60449">
                  <c:v>3.6683210000000002</c:v>
                </c:pt>
                <c:pt idx="60450">
                  <c:v>3.7485680000000001</c:v>
                </c:pt>
                <c:pt idx="60451">
                  <c:v>3.8064339999999999</c:v>
                </c:pt>
                <c:pt idx="60452">
                  <c:v>3.9249779999999999</c:v>
                </c:pt>
                <c:pt idx="60453">
                  <c:v>4.0124370000000003</c:v>
                </c:pt>
                <c:pt idx="60454">
                  <c:v>3.9456519999999999</c:v>
                </c:pt>
                <c:pt idx="60455">
                  <c:v>3.8615349999999999</c:v>
                </c:pt>
                <c:pt idx="60456">
                  <c:v>3.830546</c:v>
                </c:pt>
                <c:pt idx="60457">
                  <c:v>3.7713100000000002</c:v>
                </c:pt>
                <c:pt idx="60458">
                  <c:v>3.756742</c:v>
                </c:pt>
                <c:pt idx="60459">
                  <c:v>3.767776</c:v>
                </c:pt>
                <c:pt idx="60460">
                  <c:v>3.7561170000000002</c:v>
                </c:pt>
                <c:pt idx="60461">
                  <c:v>3.7565979999999999</c:v>
                </c:pt>
                <c:pt idx="60462">
                  <c:v>3.7418130000000001</c:v>
                </c:pt>
                <c:pt idx="60463">
                  <c:v>3.6999339999999998</c:v>
                </c:pt>
                <c:pt idx="60464">
                  <c:v>3.6560359999999998</c:v>
                </c:pt>
                <c:pt idx="60465">
                  <c:v>3.627043</c:v>
                </c:pt>
                <c:pt idx="60466">
                  <c:v>3.6623109999999999</c:v>
                </c:pt>
                <c:pt idx="60467">
                  <c:v>3.7277490000000002</c:v>
                </c:pt>
                <c:pt idx="60468">
                  <c:v>3.8116509999999999</c:v>
                </c:pt>
                <c:pt idx="60469">
                  <c:v>3.8896139999999999</c:v>
                </c:pt>
                <c:pt idx="60470">
                  <c:v>3.876223</c:v>
                </c:pt>
                <c:pt idx="60471">
                  <c:v>3.7738109999999998</c:v>
                </c:pt>
                <c:pt idx="60472">
                  <c:v>3.7120259999999998</c:v>
                </c:pt>
                <c:pt idx="60473">
                  <c:v>3.6934670000000001</c:v>
                </c:pt>
                <c:pt idx="60474">
                  <c:v>3.6508430000000001</c:v>
                </c:pt>
                <c:pt idx="60475">
                  <c:v>3.6003340000000001</c:v>
                </c:pt>
                <c:pt idx="60476">
                  <c:v>3.5696340000000002</c:v>
                </c:pt>
                <c:pt idx="60477">
                  <c:v>3.586487</c:v>
                </c:pt>
                <c:pt idx="60478">
                  <c:v>3.5964399999999999</c:v>
                </c:pt>
                <c:pt idx="60479">
                  <c:v>3.6388229999999999</c:v>
                </c:pt>
                <c:pt idx="60480">
                  <c:v>3.6822879999999998</c:v>
                </c:pt>
                <c:pt idx="60481">
                  <c:v>3.69753</c:v>
                </c:pt>
                <c:pt idx="60482">
                  <c:v>3.7278210000000001</c:v>
                </c:pt>
                <c:pt idx="60483">
                  <c:v>3.6379579999999998</c:v>
                </c:pt>
                <c:pt idx="60484">
                  <c:v>3.4253670000000001</c:v>
                </c:pt>
                <c:pt idx="60485">
                  <c:v>3.1358950000000001</c:v>
                </c:pt>
                <c:pt idx="60486">
                  <c:v>2.896331</c:v>
                </c:pt>
                <c:pt idx="60487">
                  <c:v>2.8737810000000001</c:v>
                </c:pt>
                <c:pt idx="60488">
                  <c:v>3.0285540000000002</c:v>
                </c:pt>
                <c:pt idx="60489">
                  <c:v>3.346778</c:v>
                </c:pt>
                <c:pt idx="60490">
                  <c:v>3.68777</c:v>
                </c:pt>
                <c:pt idx="60491">
                  <c:v>4.1681239999999997</c:v>
                </c:pt>
                <c:pt idx="60492">
                  <c:v>4.5509209999999998</c:v>
                </c:pt>
                <c:pt idx="60493">
                  <c:v>4.635904</c:v>
                </c:pt>
                <c:pt idx="60494">
                  <c:v>4.3799210000000004</c:v>
                </c:pt>
                <c:pt idx="60495">
                  <c:v>3.8782429999999999</c:v>
                </c:pt>
                <c:pt idx="60496">
                  <c:v>3.6213700000000002</c:v>
                </c:pt>
                <c:pt idx="60497">
                  <c:v>3.4838819999999999</c:v>
                </c:pt>
                <c:pt idx="60498">
                  <c:v>3.470707</c:v>
                </c:pt>
                <c:pt idx="60499">
                  <c:v>3.5459779999999999</c:v>
                </c:pt>
                <c:pt idx="60500">
                  <c:v>3.5883379999999998</c:v>
                </c:pt>
                <c:pt idx="60501">
                  <c:v>3.595021</c:v>
                </c:pt>
                <c:pt idx="60502">
                  <c:v>3.796144</c:v>
                </c:pt>
                <c:pt idx="60503">
                  <c:v>3.9555570000000002</c:v>
                </c:pt>
                <c:pt idx="60504">
                  <c:v>4.0069559999999997</c:v>
                </c:pt>
                <c:pt idx="60505">
                  <c:v>3.909303</c:v>
                </c:pt>
                <c:pt idx="60506">
                  <c:v>3.8143669999999998</c:v>
                </c:pt>
                <c:pt idx="60507">
                  <c:v>3.71157</c:v>
                </c:pt>
                <c:pt idx="60508">
                  <c:v>3.4651299999999998</c:v>
                </c:pt>
                <c:pt idx="60509">
                  <c:v>3.473665</c:v>
                </c:pt>
                <c:pt idx="60510">
                  <c:v>3.419645</c:v>
                </c:pt>
                <c:pt idx="60511">
                  <c:v>3.4384929999999998</c:v>
                </c:pt>
                <c:pt idx="60512">
                  <c:v>3.622379</c:v>
                </c:pt>
                <c:pt idx="60513">
                  <c:v>3.848697</c:v>
                </c:pt>
                <c:pt idx="60514">
                  <c:v>4.053763</c:v>
                </c:pt>
                <c:pt idx="60515">
                  <c:v>4.2276480000000003</c:v>
                </c:pt>
                <c:pt idx="60516">
                  <c:v>4.1363899999999996</c:v>
                </c:pt>
                <c:pt idx="60517">
                  <c:v>3.9498359999999999</c:v>
                </c:pt>
                <c:pt idx="60518">
                  <c:v>3.6471650000000002</c:v>
                </c:pt>
                <c:pt idx="60519">
                  <c:v>3.573601</c:v>
                </c:pt>
                <c:pt idx="60520">
                  <c:v>3.5359289999999999</c:v>
                </c:pt>
                <c:pt idx="60521">
                  <c:v>3.5400879999999999</c:v>
                </c:pt>
                <c:pt idx="60522">
                  <c:v>3.5023689999999998</c:v>
                </c:pt>
                <c:pt idx="60523">
                  <c:v>3.4937140000000002</c:v>
                </c:pt>
                <c:pt idx="60524">
                  <c:v>3.5850919999999999</c:v>
                </c:pt>
                <c:pt idx="60525">
                  <c:v>3.6875049999999998</c:v>
                </c:pt>
                <c:pt idx="60526">
                  <c:v>3.7456830000000001</c:v>
                </c:pt>
                <c:pt idx="60527">
                  <c:v>3.7238060000000002</c:v>
                </c:pt>
                <c:pt idx="60528">
                  <c:v>3.6656759999999999</c:v>
                </c:pt>
                <c:pt idx="60529">
                  <c:v>3.6758690000000001</c:v>
                </c:pt>
                <c:pt idx="60530">
                  <c:v>3.6162730000000001</c:v>
                </c:pt>
                <c:pt idx="60531">
                  <c:v>3.6285099999999999</c:v>
                </c:pt>
                <c:pt idx="60532">
                  <c:v>3.714623</c:v>
                </c:pt>
                <c:pt idx="60533">
                  <c:v>3.737654</c:v>
                </c:pt>
                <c:pt idx="60534">
                  <c:v>3.6955589999999998</c:v>
                </c:pt>
                <c:pt idx="60535">
                  <c:v>3.5806450000000001</c:v>
                </c:pt>
                <c:pt idx="60536">
                  <c:v>3.568384</c:v>
                </c:pt>
                <c:pt idx="60537">
                  <c:v>3.6343510000000001</c:v>
                </c:pt>
                <c:pt idx="60538">
                  <c:v>3.7148870000000001</c:v>
                </c:pt>
                <c:pt idx="60539">
                  <c:v>3.7872729999999999</c:v>
                </c:pt>
                <c:pt idx="60540">
                  <c:v>3.8638180000000002</c:v>
                </c:pt>
                <c:pt idx="60541">
                  <c:v>3.9942139999999999</c:v>
                </c:pt>
                <c:pt idx="60542">
                  <c:v>4.0883089999999997</c:v>
                </c:pt>
                <c:pt idx="60543">
                  <c:v>4.0231349999999999</c:v>
                </c:pt>
                <c:pt idx="60544">
                  <c:v>3.8368449999999998</c:v>
                </c:pt>
                <c:pt idx="60545">
                  <c:v>3.6321400000000001</c:v>
                </c:pt>
                <c:pt idx="60546">
                  <c:v>3.493185</c:v>
                </c:pt>
                <c:pt idx="60547">
                  <c:v>3.3554810000000002</c:v>
                </c:pt>
                <c:pt idx="60548">
                  <c:v>3.2332350000000001</c:v>
                </c:pt>
                <c:pt idx="60549">
                  <c:v>3.1644070000000002</c:v>
                </c:pt>
                <c:pt idx="60550">
                  <c:v>3.2785030000000002</c:v>
                </c:pt>
                <c:pt idx="60551">
                  <c:v>3.555402</c:v>
                </c:pt>
                <c:pt idx="60552">
                  <c:v>3.7940770000000001</c:v>
                </c:pt>
                <c:pt idx="60553">
                  <c:v>3.9066589999999999</c:v>
                </c:pt>
                <c:pt idx="60554">
                  <c:v>4.041334</c:v>
                </c:pt>
                <c:pt idx="60555">
                  <c:v>4.018351</c:v>
                </c:pt>
                <c:pt idx="60556">
                  <c:v>3.8315800000000002</c:v>
                </c:pt>
                <c:pt idx="60557">
                  <c:v>3.5992519999999999</c:v>
                </c:pt>
                <c:pt idx="60558">
                  <c:v>3.5065279999999999</c:v>
                </c:pt>
                <c:pt idx="60559">
                  <c:v>3.6436069999999998</c:v>
                </c:pt>
                <c:pt idx="60560">
                  <c:v>3.8340559999999999</c:v>
                </c:pt>
                <c:pt idx="60561">
                  <c:v>3.9202900000000001</c:v>
                </c:pt>
                <c:pt idx="60562">
                  <c:v>3.9700540000000002</c:v>
                </c:pt>
                <c:pt idx="60563">
                  <c:v>3.9488020000000001</c:v>
                </c:pt>
                <c:pt idx="60564">
                  <c:v>3.8442249999999998</c:v>
                </c:pt>
                <c:pt idx="60565">
                  <c:v>3.7112810000000001</c:v>
                </c:pt>
                <c:pt idx="60566">
                  <c:v>3.6223550000000002</c:v>
                </c:pt>
                <c:pt idx="60567">
                  <c:v>3.4320979999999999</c:v>
                </c:pt>
                <c:pt idx="60568">
                  <c:v>3.2805949999999999</c:v>
                </c:pt>
                <c:pt idx="60569">
                  <c:v>3.2127520000000001</c:v>
                </c:pt>
                <c:pt idx="60570">
                  <c:v>3.259992</c:v>
                </c:pt>
                <c:pt idx="60571">
                  <c:v>3.4325549999999998</c:v>
                </c:pt>
                <c:pt idx="60572">
                  <c:v>3.4212799999999999</c:v>
                </c:pt>
                <c:pt idx="60573">
                  <c:v>3.3422830000000001</c:v>
                </c:pt>
                <c:pt idx="60574">
                  <c:v>3.4113509999999998</c:v>
                </c:pt>
                <c:pt idx="60575">
                  <c:v>3.4771019999999999</c:v>
                </c:pt>
                <c:pt idx="60576">
                  <c:v>3.453951</c:v>
                </c:pt>
                <c:pt idx="60577">
                  <c:v>3.4887860000000002</c:v>
                </c:pt>
                <c:pt idx="60578">
                  <c:v>3.5997569999999999</c:v>
                </c:pt>
                <c:pt idx="60579">
                  <c:v>3.942431</c:v>
                </c:pt>
                <c:pt idx="60580">
                  <c:v>4.3967010000000002</c:v>
                </c:pt>
                <c:pt idx="60581">
                  <c:v>4.4080719999999998</c:v>
                </c:pt>
                <c:pt idx="60582">
                  <c:v>4.2041130000000004</c:v>
                </c:pt>
                <c:pt idx="60583">
                  <c:v>4.1437229999999996</c:v>
                </c:pt>
                <c:pt idx="60584">
                  <c:v>4.1561029999999999</c:v>
                </c:pt>
                <c:pt idx="60585">
                  <c:v>4.0180389999999999</c:v>
                </c:pt>
                <c:pt idx="60586">
                  <c:v>3.8820410000000001</c:v>
                </c:pt>
                <c:pt idx="60587">
                  <c:v>3.8506200000000002</c:v>
                </c:pt>
                <c:pt idx="60588">
                  <c:v>3.7682329999999999</c:v>
                </c:pt>
                <c:pt idx="60589">
                  <c:v>3.601728</c:v>
                </c:pt>
                <c:pt idx="60590">
                  <c:v>3.4830399999999999</c:v>
                </c:pt>
                <c:pt idx="60591">
                  <c:v>3.4707560000000002</c:v>
                </c:pt>
                <c:pt idx="60592">
                  <c:v>3.5216729999999998</c:v>
                </c:pt>
                <c:pt idx="60593">
                  <c:v>3.5314100000000002</c:v>
                </c:pt>
                <c:pt idx="60594">
                  <c:v>3.9581780000000002</c:v>
                </c:pt>
                <c:pt idx="60595">
                  <c:v>3.9670480000000001</c:v>
                </c:pt>
                <c:pt idx="60596">
                  <c:v>3.8770889999999998</c:v>
                </c:pt>
                <c:pt idx="60597">
                  <c:v>3.8239350000000001</c:v>
                </c:pt>
                <c:pt idx="60598">
                  <c:v>3.7850860000000002</c:v>
                </c:pt>
                <c:pt idx="60599">
                  <c:v>3.7566220000000001</c:v>
                </c:pt>
                <c:pt idx="60600">
                  <c:v>3.7145990000000002</c:v>
                </c:pt>
                <c:pt idx="60601">
                  <c:v>3.6352169999999999</c:v>
                </c:pt>
                <c:pt idx="60602">
                  <c:v>3.616441</c:v>
                </c:pt>
                <c:pt idx="60603">
                  <c:v>3.718013</c:v>
                </c:pt>
                <c:pt idx="60604">
                  <c:v>3.744866</c:v>
                </c:pt>
                <c:pt idx="60605">
                  <c:v>3.7145990000000002</c:v>
                </c:pt>
                <c:pt idx="60606">
                  <c:v>3.686712</c:v>
                </c:pt>
                <c:pt idx="60607">
                  <c:v>3.6909909999999999</c:v>
                </c:pt>
                <c:pt idx="60608">
                  <c:v>3.7348409999999999</c:v>
                </c:pt>
                <c:pt idx="60609">
                  <c:v>3.7789069999999998</c:v>
                </c:pt>
                <c:pt idx="60610">
                  <c:v>3.7888839999999999</c:v>
                </c:pt>
                <c:pt idx="60611">
                  <c:v>3.775782</c:v>
                </c:pt>
                <c:pt idx="60612">
                  <c:v>3.7289029999999999</c:v>
                </c:pt>
                <c:pt idx="60613">
                  <c:v>3.6712539999999998</c:v>
                </c:pt>
                <c:pt idx="60614">
                  <c:v>3.6575989999999998</c:v>
                </c:pt>
                <c:pt idx="60615">
                  <c:v>3.644593</c:v>
                </c:pt>
                <c:pt idx="60616">
                  <c:v>3.5719660000000002</c:v>
                </c:pt>
                <c:pt idx="60617">
                  <c:v>3.4725350000000001</c:v>
                </c:pt>
                <c:pt idx="60618">
                  <c:v>3.426256</c:v>
                </c:pt>
                <c:pt idx="60619">
                  <c:v>3.501239</c:v>
                </c:pt>
                <c:pt idx="60620">
                  <c:v>3.6044689999999999</c:v>
                </c:pt>
                <c:pt idx="60621">
                  <c:v>3.704189</c:v>
                </c:pt>
                <c:pt idx="60622">
                  <c:v>3.7717670000000001</c:v>
                </c:pt>
                <c:pt idx="60623">
                  <c:v>3.8056160000000001</c:v>
                </c:pt>
                <c:pt idx="60624">
                  <c:v>3.8141989999999999</c:v>
                </c:pt>
                <c:pt idx="60625">
                  <c:v>3.8119869999999998</c:v>
                </c:pt>
                <c:pt idx="60626">
                  <c:v>3.8335750000000002</c:v>
                </c:pt>
                <c:pt idx="60627">
                  <c:v>3.769387</c:v>
                </c:pt>
                <c:pt idx="60628">
                  <c:v>3.731668</c:v>
                </c:pt>
                <c:pt idx="60629">
                  <c:v>3.7674159999999999</c:v>
                </c:pt>
                <c:pt idx="60630">
                  <c:v>3.7758060000000002</c:v>
                </c:pt>
                <c:pt idx="60631">
                  <c:v>3.7604199999999999</c:v>
                </c:pt>
                <c:pt idx="60632">
                  <c:v>3.6628630000000002</c:v>
                </c:pt>
                <c:pt idx="60633">
                  <c:v>3.5318420000000001</c:v>
                </c:pt>
                <c:pt idx="60634">
                  <c:v>3.3778389999999998</c:v>
                </c:pt>
                <c:pt idx="60635">
                  <c:v>3.1414240000000002</c:v>
                </c:pt>
                <c:pt idx="60636">
                  <c:v>2.901716</c:v>
                </c:pt>
                <c:pt idx="60637">
                  <c:v>2.8362769999999999</c:v>
                </c:pt>
                <c:pt idx="60638">
                  <c:v>3.0506470000000001</c:v>
                </c:pt>
                <c:pt idx="60639">
                  <c:v>3.2477309999999999</c:v>
                </c:pt>
                <c:pt idx="60640">
                  <c:v>3.440296</c:v>
                </c:pt>
                <c:pt idx="60641">
                  <c:v>3.527876</c:v>
                </c:pt>
                <c:pt idx="60642">
                  <c:v>3.7774169999999998</c:v>
                </c:pt>
                <c:pt idx="60643">
                  <c:v>4.0628979999999997</c:v>
                </c:pt>
                <c:pt idx="60644">
                  <c:v>4.0397949999999998</c:v>
                </c:pt>
                <c:pt idx="60645">
                  <c:v>3.8246560000000001</c:v>
                </c:pt>
                <c:pt idx="60646">
                  <c:v>3.6862309999999998</c:v>
                </c:pt>
                <c:pt idx="60647">
                  <c:v>3.7046700000000001</c:v>
                </c:pt>
                <c:pt idx="60648">
                  <c:v>3.7895569999999998</c:v>
                </c:pt>
                <c:pt idx="60649">
                  <c:v>3.8870170000000002</c:v>
                </c:pt>
                <c:pt idx="60650">
                  <c:v>3.8827379999999998</c:v>
                </c:pt>
                <c:pt idx="60651">
                  <c:v>3.7621989999999998</c:v>
                </c:pt>
                <c:pt idx="60652">
                  <c:v>3.63327</c:v>
                </c:pt>
                <c:pt idx="60653">
                  <c:v>3.8390089999999999</c:v>
                </c:pt>
                <c:pt idx="60654">
                  <c:v>3.88043</c:v>
                </c:pt>
                <c:pt idx="60655">
                  <c:v>3.9761600000000001</c:v>
                </c:pt>
                <c:pt idx="60656">
                  <c:v>3.9953919999999998</c:v>
                </c:pt>
                <c:pt idx="60657">
                  <c:v>3.960461</c:v>
                </c:pt>
                <c:pt idx="60658">
                  <c:v>3.9318529999999998</c:v>
                </c:pt>
                <c:pt idx="60659">
                  <c:v>3.8509090000000001</c:v>
                </c:pt>
                <c:pt idx="60660">
                  <c:v>3.8097509999999999</c:v>
                </c:pt>
                <c:pt idx="60661">
                  <c:v>3.8201849999999999</c:v>
                </c:pt>
                <c:pt idx="60662">
                  <c:v>3.8456920000000001</c:v>
                </c:pt>
                <c:pt idx="60663">
                  <c:v>3.8581690000000002</c:v>
                </c:pt>
                <c:pt idx="60664">
                  <c:v>3.82355</c:v>
                </c:pt>
                <c:pt idx="60665">
                  <c:v>3.7446489999999999</c:v>
                </c:pt>
                <c:pt idx="60666">
                  <c:v>3.6784180000000002</c:v>
                </c:pt>
                <c:pt idx="60667">
                  <c:v>3.7426300000000001</c:v>
                </c:pt>
                <c:pt idx="60668">
                  <c:v>3.8422540000000001</c:v>
                </c:pt>
                <c:pt idx="60669">
                  <c:v>3.8905270000000001</c:v>
                </c:pt>
                <c:pt idx="60670">
                  <c:v>3.8898060000000001</c:v>
                </c:pt>
                <c:pt idx="60671">
                  <c:v>3.9027639999999999</c:v>
                </c:pt>
                <c:pt idx="60672">
                  <c:v>3.9073319999999998</c:v>
                </c:pt>
                <c:pt idx="60673">
                  <c:v>3.8217720000000002</c:v>
                </c:pt>
                <c:pt idx="60674">
                  <c:v>3.7475339999999999</c:v>
                </c:pt>
                <c:pt idx="60675">
                  <c:v>3.760805</c:v>
                </c:pt>
                <c:pt idx="60676">
                  <c:v>3.775277</c:v>
                </c:pt>
                <c:pt idx="60677">
                  <c:v>3.7296719999999999</c:v>
                </c:pt>
                <c:pt idx="60678">
                  <c:v>3.6934429999999998</c:v>
                </c:pt>
                <c:pt idx="60679">
                  <c:v>3.658512</c:v>
                </c:pt>
                <c:pt idx="60680">
                  <c:v>3.6279810000000001</c:v>
                </c:pt>
                <c:pt idx="60681">
                  <c:v>3.641419</c:v>
                </c:pt>
                <c:pt idx="60682">
                  <c:v>3.7064249999999999</c:v>
                </c:pt>
                <c:pt idx="60683">
                  <c:v>3.7511399999999999</c:v>
                </c:pt>
                <c:pt idx="60684">
                  <c:v>3.7240229999999999</c:v>
                </c:pt>
                <c:pt idx="60685">
                  <c:v>3.7010879999999999</c:v>
                </c:pt>
                <c:pt idx="60686">
                  <c:v>3.7191670000000001</c:v>
                </c:pt>
                <c:pt idx="60687">
                  <c:v>3.746861</c:v>
                </c:pt>
                <c:pt idx="60688">
                  <c:v>3.8154249999999998</c:v>
                </c:pt>
                <c:pt idx="60689">
                  <c:v>3.8508849999999999</c:v>
                </c:pt>
                <c:pt idx="60690">
                  <c:v>3.751573</c:v>
                </c:pt>
                <c:pt idx="60691">
                  <c:v>3.60608</c:v>
                </c:pt>
                <c:pt idx="60692">
                  <c:v>3.4161359999999998</c:v>
                </c:pt>
                <c:pt idx="60693">
                  <c:v>3.343629</c:v>
                </c:pt>
                <c:pt idx="60694">
                  <c:v>3.4407770000000002</c:v>
                </c:pt>
                <c:pt idx="60695">
                  <c:v>3.493258</c:v>
                </c:pt>
                <c:pt idx="60696">
                  <c:v>3.6340150000000002</c:v>
                </c:pt>
                <c:pt idx="60697">
                  <c:v>3.7819600000000002</c:v>
                </c:pt>
                <c:pt idx="60698">
                  <c:v>3.8165070000000001</c:v>
                </c:pt>
                <c:pt idx="60699">
                  <c:v>3.8319890000000001</c:v>
                </c:pt>
                <c:pt idx="60700">
                  <c:v>3.7118820000000001</c:v>
                </c:pt>
                <c:pt idx="60701">
                  <c:v>3.4871750000000001</c:v>
                </c:pt>
                <c:pt idx="60702">
                  <c:v>3.3425470000000002</c:v>
                </c:pt>
                <c:pt idx="60703">
                  <c:v>3.3124009999999999</c:v>
                </c:pt>
                <c:pt idx="60704">
                  <c:v>3.2051319999999999</c:v>
                </c:pt>
                <c:pt idx="60705">
                  <c:v>3.001436</c:v>
                </c:pt>
                <c:pt idx="60706">
                  <c:v>2.8631549999999999</c:v>
                </c:pt>
                <c:pt idx="60707">
                  <c:v>3.0108600000000001</c:v>
                </c:pt>
                <c:pt idx="60708">
                  <c:v>3.2630210000000002</c:v>
                </c:pt>
                <c:pt idx="60709">
                  <c:v>3.345745</c:v>
                </c:pt>
                <c:pt idx="60710">
                  <c:v>3.5538639999999999</c:v>
                </c:pt>
                <c:pt idx="60711">
                  <c:v>3.9950079999999999</c:v>
                </c:pt>
                <c:pt idx="60712">
                  <c:v>4.3986479999999997</c:v>
                </c:pt>
                <c:pt idx="60713">
                  <c:v>4.4150200000000002</c:v>
                </c:pt>
                <c:pt idx="60714">
                  <c:v>4.2334420000000001</c:v>
                </c:pt>
                <c:pt idx="60715">
                  <c:v>4.1701189999999997</c:v>
                </c:pt>
                <c:pt idx="60716">
                  <c:v>4.1229269999999998</c:v>
                </c:pt>
                <c:pt idx="60717">
                  <c:v>3.846101</c:v>
                </c:pt>
                <c:pt idx="60718">
                  <c:v>3.3760840000000001</c:v>
                </c:pt>
                <c:pt idx="60719">
                  <c:v>3.112047</c:v>
                </c:pt>
                <c:pt idx="60720">
                  <c:v>3.146954</c:v>
                </c:pt>
                <c:pt idx="60721">
                  <c:v>3.4408970000000001</c:v>
                </c:pt>
                <c:pt idx="60722">
                  <c:v>3.8643230000000002</c:v>
                </c:pt>
                <c:pt idx="60723">
                  <c:v>4.1661279999999996</c:v>
                </c:pt>
                <c:pt idx="60724">
                  <c:v>4.1667290000000001</c:v>
                </c:pt>
                <c:pt idx="60725">
                  <c:v>4.2418079999999998</c:v>
                </c:pt>
                <c:pt idx="60726">
                  <c:v>4.2890480000000002</c:v>
                </c:pt>
                <c:pt idx="60727">
                  <c:v>4.1395150000000003</c:v>
                </c:pt>
                <c:pt idx="60728">
                  <c:v>3.8538169999999998</c:v>
                </c:pt>
                <c:pt idx="60729">
                  <c:v>3.5850200000000001</c:v>
                </c:pt>
                <c:pt idx="60730">
                  <c:v>3.4672939999999999</c:v>
                </c:pt>
                <c:pt idx="60731">
                  <c:v>3.4292859999999998</c:v>
                </c:pt>
                <c:pt idx="60732">
                  <c:v>3.5023209999999998</c:v>
                </c:pt>
                <c:pt idx="60733">
                  <c:v>3.5087640000000002</c:v>
                </c:pt>
                <c:pt idx="60734">
                  <c:v>3.4378920000000002</c:v>
                </c:pt>
                <c:pt idx="60735">
                  <c:v>3.4212799999999999</c:v>
                </c:pt>
                <c:pt idx="60736">
                  <c:v>3.2605930000000001</c:v>
                </c:pt>
                <c:pt idx="60737">
                  <c:v>3.185298</c:v>
                </c:pt>
                <c:pt idx="60738">
                  <c:v>3.2871579999999998</c:v>
                </c:pt>
                <c:pt idx="60739">
                  <c:v>3.3720210000000002</c:v>
                </c:pt>
                <c:pt idx="60740">
                  <c:v>3.6569500000000001</c:v>
                </c:pt>
                <c:pt idx="60741">
                  <c:v>3.9737800000000001</c:v>
                </c:pt>
                <c:pt idx="60742">
                  <c:v>4.0569839999999999</c:v>
                </c:pt>
                <c:pt idx="60743">
                  <c:v>4.3331860000000004</c:v>
                </c:pt>
                <c:pt idx="60744">
                  <c:v>4.4571389999999997</c:v>
                </c:pt>
                <c:pt idx="60745">
                  <c:v>4.1790620000000001</c:v>
                </c:pt>
                <c:pt idx="60746">
                  <c:v>3.95825</c:v>
                </c:pt>
                <c:pt idx="60747">
                  <c:v>3.8772570000000002</c:v>
                </c:pt>
                <c:pt idx="60748">
                  <c:v>3.8597079999999999</c:v>
                </c:pt>
                <c:pt idx="60749">
                  <c:v>3.7913359999999998</c:v>
                </c:pt>
                <c:pt idx="60750">
                  <c:v>3.7503229999999999</c:v>
                </c:pt>
                <c:pt idx="60751">
                  <c:v>3.7276530000000001</c:v>
                </c:pt>
                <c:pt idx="60752">
                  <c:v>3.7507320000000002</c:v>
                </c:pt>
                <c:pt idx="60753">
                  <c:v>3.7870330000000001</c:v>
                </c:pt>
                <c:pt idx="60754">
                  <c:v>3.750467</c:v>
                </c:pt>
                <c:pt idx="60755">
                  <c:v>3.6928899999999998</c:v>
                </c:pt>
                <c:pt idx="60756">
                  <c:v>3.6956310000000001</c:v>
                </c:pt>
                <c:pt idx="60757">
                  <c:v>3.7346010000000001</c:v>
                </c:pt>
                <c:pt idx="60758">
                  <c:v>3.764122</c:v>
                </c:pt>
                <c:pt idx="60759">
                  <c:v>3.7157529999999999</c:v>
                </c:pt>
                <c:pt idx="60760">
                  <c:v>3.6976740000000001</c:v>
                </c:pt>
                <c:pt idx="60761">
                  <c:v>3.732942</c:v>
                </c:pt>
                <c:pt idx="60762">
                  <c:v>3.7708059999999999</c:v>
                </c:pt>
                <c:pt idx="60763">
                  <c:v>3.739312</c:v>
                </c:pt>
                <c:pt idx="60764">
                  <c:v>3.706569</c:v>
                </c:pt>
                <c:pt idx="60765">
                  <c:v>3.6806290000000002</c:v>
                </c:pt>
                <c:pt idx="60766">
                  <c:v>3.610792</c:v>
                </c:pt>
                <c:pt idx="60767">
                  <c:v>3.5469400000000002</c:v>
                </c:pt>
                <c:pt idx="60768">
                  <c:v>3.5430700000000002</c:v>
                </c:pt>
                <c:pt idx="60769">
                  <c:v>3.6106720000000001</c:v>
                </c:pt>
                <c:pt idx="60770">
                  <c:v>3.6943570000000001</c:v>
                </c:pt>
                <c:pt idx="60771">
                  <c:v>3.6865190000000001</c:v>
                </c:pt>
                <c:pt idx="60772">
                  <c:v>3.6618780000000002</c:v>
                </c:pt>
                <c:pt idx="60773">
                  <c:v>3.7074349999999998</c:v>
                </c:pt>
                <c:pt idx="60774">
                  <c:v>3.805256</c:v>
                </c:pt>
                <c:pt idx="60775">
                  <c:v>3.6721189999999999</c:v>
                </c:pt>
                <c:pt idx="60776">
                  <c:v>3.6072099999999998</c:v>
                </c:pt>
                <c:pt idx="60777">
                  <c:v>3.6210330000000002</c:v>
                </c:pt>
                <c:pt idx="60778">
                  <c:v>3.6871689999999999</c:v>
                </c:pt>
                <c:pt idx="60779">
                  <c:v>3.7433990000000001</c:v>
                </c:pt>
                <c:pt idx="60780">
                  <c:v>3.7850860000000002</c:v>
                </c:pt>
                <c:pt idx="60781">
                  <c:v>3.7471260000000002</c:v>
                </c:pt>
                <c:pt idx="60782">
                  <c:v>3.6452900000000001</c:v>
                </c:pt>
                <c:pt idx="60783">
                  <c:v>3.58704</c:v>
                </c:pt>
                <c:pt idx="60784">
                  <c:v>3.6117050000000002</c:v>
                </c:pt>
                <c:pt idx="60785">
                  <c:v>3.4494799999999999</c:v>
                </c:pt>
                <c:pt idx="60786">
                  <c:v>3.1776529999999998</c:v>
                </c:pt>
                <c:pt idx="60787">
                  <c:v>3.0199950000000002</c:v>
                </c:pt>
                <c:pt idx="60788">
                  <c:v>3.2469380000000001</c:v>
                </c:pt>
                <c:pt idx="60789">
                  <c:v>3.4843389999999999</c:v>
                </c:pt>
                <c:pt idx="60790">
                  <c:v>3.6029059999999999</c:v>
                </c:pt>
                <c:pt idx="60791">
                  <c:v>3.7747480000000002</c:v>
                </c:pt>
                <c:pt idx="60792">
                  <c:v>3.9894059999999998</c:v>
                </c:pt>
                <c:pt idx="60793">
                  <c:v>4.1391549999999997</c:v>
                </c:pt>
                <c:pt idx="60794">
                  <c:v>4.2839510000000001</c:v>
                </c:pt>
                <c:pt idx="60795">
                  <c:v>4.1095129999999997</c:v>
                </c:pt>
                <c:pt idx="60796">
                  <c:v>3.7800129999999998</c:v>
                </c:pt>
                <c:pt idx="60797">
                  <c:v>3.6228600000000002</c:v>
                </c:pt>
                <c:pt idx="60798">
                  <c:v>3.615383</c:v>
                </c:pt>
                <c:pt idx="60799">
                  <c:v>3.699646</c:v>
                </c:pt>
                <c:pt idx="60800">
                  <c:v>3.749698</c:v>
                </c:pt>
                <c:pt idx="60801">
                  <c:v>3.8852869999999999</c:v>
                </c:pt>
                <c:pt idx="60802">
                  <c:v>3.9425750000000002</c:v>
                </c:pt>
                <c:pt idx="60803">
                  <c:v>3.8234300000000001</c:v>
                </c:pt>
                <c:pt idx="60804">
                  <c:v>3.7040690000000001</c:v>
                </c:pt>
                <c:pt idx="60805">
                  <c:v>3.7622469999999999</c:v>
                </c:pt>
                <c:pt idx="60806">
                  <c:v>3.7796759999999998</c:v>
                </c:pt>
                <c:pt idx="60807">
                  <c:v>3.8184779999999998</c:v>
                </c:pt>
                <c:pt idx="60808">
                  <c:v>3.8881709999999998</c:v>
                </c:pt>
                <c:pt idx="60809">
                  <c:v>3.6913999999999998</c:v>
                </c:pt>
                <c:pt idx="60810">
                  <c:v>3.6595939999999998</c:v>
                </c:pt>
                <c:pt idx="60811">
                  <c:v>3.6513719999999998</c:v>
                </c:pt>
                <c:pt idx="60812">
                  <c:v>3.6793309999999999</c:v>
                </c:pt>
                <c:pt idx="60813">
                  <c:v>3.6558199999999998</c:v>
                </c:pt>
                <c:pt idx="60814">
                  <c:v>3.4693369999999999</c:v>
                </c:pt>
                <c:pt idx="60815">
                  <c:v>3.2669160000000002</c:v>
                </c:pt>
                <c:pt idx="60816">
                  <c:v>3.2864849999999999</c:v>
                </c:pt>
                <c:pt idx="60817">
                  <c:v>3.5089800000000002</c:v>
                </c:pt>
                <c:pt idx="60818">
                  <c:v>3.745803</c:v>
                </c:pt>
                <c:pt idx="60819">
                  <c:v>3.9676979999999999</c:v>
                </c:pt>
                <c:pt idx="60820">
                  <c:v>4.1295390000000003</c:v>
                </c:pt>
                <c:pt idx="60821">
                  <c:v>4.1782209999999997</c:v>
                </c:pt>
                <c:pt idx="60822">
                  <c:v>4.2571459999999997</c:v>
                </c:pt>
                <c:pt idx="60823">
                  <c:v>4.112374</c:v>
                </c:pt>
                <c:pt idx="60824">
                  <c:v>3.8751899999999999</c:v>
                </c:pt>
                <c:pt idx="60825">
                  <c:v>3.7997260000000002</c:v>
                </c:pt>
                <c:pt idx="60826">
                  <c:v>3.7671749999999999</c:v>
                </c:pt>
                <c:pt idx="60827">
                  <c:v>3.7994140000000001</c:v>
                </c:pt>
                <c:pt idx="60828">
                  <c:v>3.8237429999999999</c:v>
                </c:pt>
                <c:pt idx="60829">
                  <c:v>3.814079</c:v>
                </c:pt>
                <c:pt idx="60830">
                  <c:v>3.7774890000000001</c:v>
                </c:pt>
                <c:pt idx="60831">
                  <c:v>3.7715269999999999</c:v>
                </c:pt>
                <c:pt idx="60832">
                  <c:v>3.8152810000000001</c:v>
                </c:pt>
                <c:pt idx="60833">
                  <c:v>3.8113619999999999</c:v>
                </c:pt>
                <c:pt idx="60834">
                  <c:v>3.8022749999999998</c:v>
                </c:pt>
                <c:pt idx="60835">
                  <c:v>3.750972</c:v>
                </c:pt>
                <c:pt idx="60836">
                  <c:v>3.7034440000000002</c:v>
                </c:pt>
                <c:pt idx="60837">
                  <c:v>3.6765180000000002</c:v>
                </c:pt>
                <c:pt idx="60838">
                  <c:v>3.6359620000000001</c:v>
                </c:pt>
                <c:pt idx="60839">
                  <c:v>3.6061040000000002</c:v>
                </c:pt>
                <c:pt idx="60840">
                  <c:v>3.6465640000000001</c:v>
                </c:pt>
                <c:pt idx="60841">
                  <c:v>3.7095980000000002</c:v>
                </c:pt>
                <c:pt idx="60842">
                  <c:v>3.762079</c:v>
                </c:pt>
                <c:pt idx="60843">
                  <c:v>3.7638820000000002</c:v>
                </c:pt>
                <c:pt idx="60844">
                  <c:v>3.700752</c:v>
                </c:pt>
                <c:pt idx="60845">
                  <c:v>3.6724320000000001</c:v>
                </c:pt>
                <c:pt idx="60846">
                  <c:v>3.5439590000000001</c:v>
                </c:pt>
                <c:pt idx="60847">
                  <c:v>3.2851870000000001</c:v>
                </c:pt>
                <c:pt idx="60848">
                  <c:v>2.9977339999999999</c:v>
                </c:pt>
                <c:pt idx="60849">
                  <c:v>2.9623699999999999</c:v>
                </c:pt>
                <c:pt idx="60850">
                  <c:v>3.0129280000000001</c:v>
                </c:pt>
                <c:pt idx="60851">
                  <c:v>3.1448619999999998</c:v>
                </c:pt>
                <c:pt idx="60852">
                  <c:v>3.2599200000000002</c:v>
                </c:pt>
                <c:pt idx="60853">
                  <c:v>3.5246780000000002</c:v>
                </c:pt>
                <c:pt idx="60854">
                  <c:v>3.877281</c:v>
                </c:pt>
                <c:pt idx="60855">
                  <c:v>4.1098489999999996</c:v>
                </c:pt>
                <c:pt idx="60856">
                  <c:v>4.1569450000000003</c:v>
                </c:pt>
                <c:pt idx="60857">
                  <c:v>4.1755279999999999</c:v>
                </c:pt>
                <c:pt idx="60858">
                  <c:v>4.0637150000000002</c:v>
                </c:pt>
                <c:pt idx="60859">
                  <c:v>3.8549950000000002</c:v>
                </c:pt>
                <c:pt idx="60860">
                  <c:v>3.8691070000000001</c:v>
                </c:pt>
                <c:pt idx="60861">
                  <c:v>3.8449469999999999</c:v>
                </c:pt>
                <c:pt idx="60862">
                  <c:v>3.5906699999999998</c:v>
                </c:pt>
                <c:pt idx="60863">
                  <c:v>3.4840499999999999</c:v>
                </c:pt>
                <c:pt idx="60864">
                  <c:v>3.4964550000000001</c:v>
                </c:pt>
                <c:pt idx="60865">
                  <c:v>3.7148629999999998</c:v>
                </c:pt>
                <c:pt idx="60866">
                  <c:v>3.9331990000000001</c:v>
                </c:pt>
                <c:pt idx="60867">
                  <c:v>3.9257469999999999</c:v>
                </c:pt>
                <c:pt idx="60868">
                  <c:v>3.719455</c:v>
                </c:pt>
                <c:pt idx="60869">
                  <c:v>3.7707329999999999</c:v>
                </c:pt>
                <c:pt idx="60870">
                  <c:v>3.7976109999999998</c:v>
                </c:pt>
                <c:pt idx="60871">
                  <c:v>3.5646819999999999</c:v>
                </c:pt>
                <c:pt idx="60872">
                  <c:v>3.1306060000000002</c:v>
                </c:pt>
                <c:pt idx="60873">
                  <c:v>2.945398</c:v>
                </c:pt>
                <c:pt idx="60874">
                  <c:v>3.0947849999999999</c:v>
                </c:pt>
                <c:pt idx="60875">
                  <c:v>3.1813549999999999</c:v>
                </c:pt>
                <c:pt idx="60876">
                  <c:v>3.332522</c:v>
                </c:pt>
                <c:pt idx="60877">
                  <c:v>3.5744660000000001</c:v>
                </c:pt>
                <c:pt idx="60878">
                  <c:v>3.8580730000000001</c:v>
                </c:pt>
                <c:pt idx="60879">
                  <c:v>3.7631610000000002</c:v>
                </c:pt>
                <c:pt idx="60880">
                  <c:v>3.639424</c:v>
                </c:pt>
                <c:pt idx="60881">
                  <c:v>3.6673589999999998</c:v>
                </c:pt>
                <c:pt idx="60882">
                  <c:v>3.709622</c:v>
                </c:pt>
                <c:pt idx="60883">
                  <c:v>3.656469</c:v>
                </c:pt>
                <c:pt idx="60884">
                  <c:v>3.6266829999999999</c:v>
                </c:pt>
                <c:pt idx="60885">
                  <c:v>3.7382070000000001</c:v>
                </c:pt>
                <c:pt idx="60886">
                  <c:v>3.8012169999999998</c:v>
                </c:pt>
                <c:pt idx="60887">
                  <c:v>3.9205779999999999</c:v>
                </c:pt>
                <c:pt idx="60888">
                  <c:v>3.9792369999999999</c:v>
                </c:pt>
                <c:pt idx="60889">
                  <c:v>3.906298</c:v>
                </c:pt>
                <c:pt idx="60890">
                  <c:v>3.8387440000000002</c:v>
                </c:pt>
                <c:pt idx="60891">
                  <c:v>3.8190789999999999</c:v>
                </c:pt>
                <c:pt idx="60892">
                  <c:v>3.7550829999999999</c:v>
                </c:pt>
                <c:pt idx="60893">
                  <c:v>3.6201189999999999</c:v>
                </c:pt>
                <c:pt idx="60894">
                  <c:v>3.504845</c:v>
                </c:pt>
                <c:pt idx="60895">
                  <c:v>3.4531580000000002</c:v>
                </c:pt>
                <c:pt idx="60896">
                  <c:v>3.5091960000000002</c:v>
                </c:pt>
                <c:pt idx="60897">
                  <c:v>3.609229</c:v>
                </c:pt>
                <c:pt idx="60898">
                  <c:v>3.742534</c:v>
                </c:pt>
                <c:pt idx="60899">
                  <c:v>3.8121550000000002</c:v>
                </c:pt>
                <c:pt idx="60900">
                  <c:v>3.8284790000000002</c:v>
                </c:pt>
                <c:pt idx="60901">
                  <c:v>3.8498749999999999</c:v>
                </c:pt>
                <c:pt idx="60902">
                  <c:v>3.802467</c:v>
                </c:pt>
                <c:pt idx="60903">
                  <c:v>3.7599390000000001</c:v>
                </c:pt>
                <c:pt idx="60904">
                  <c:v>3.7506119999999998</c:v>
                </c:pt>
                <c:pt idx="60905">
                  <c:v>3.7089970000000001</c:v>
                </c:pt>
                <c:pt idx="60906">
                  <c:v>3.6832980000000002</c:v>
                </c:pt>
                <c:pt idx="60907">
                  <c:v>3.6786099999999999</c:v>
                </c:pt>
                <c:pt idx="60908">
                  <c:v>3.7026509999999999</c:v>
                </c:pt>
                <c:pt idx="60909">
                  <c:v>3.6669499999999999</c:v>
                </c:pt>
                <c:pt idx="60910">
                  <c:v>3.6041319999999999</c:v>
                </c:pt>
                <c:pt idx="60911">
                  <c:v>3.610744</c:v>
                </c:pt>
                <c:pt idx="60912">
                  <c:v>3.5470839999999999</c:v>
                </c:pt>
                <c:pt idx="60913">
                  <c:v>3.7676799999999999</c:v>
                </c:pt>
                <c:pt idx="60914">
                  <c:v>4.0662399999999996</c:v>
                </c:pt>
                <c:pt idx="60915">
                  <c:v>4.187284</c:v>
                </c:pt>
                <c:pt idx="60916">
                  <c:v>4.074846</c:v>
                </c:pt>
                <c:pt idx="60917">
                  <c:v>3.8513410000000001</c:v>
                </c:pt>
                <c:pt idx="60918">
                  <c:v>3.7285180000000002</c:v>
                </c:pt>
                <c:pt idx="60919">
                  <c:v>3.866295</c:v>
                </c:pt>
                <c:pt idx="60920">
                  <c:v>4.0524889999999996</c:v>
                </c:pt>
                <c:pt idx="60921">
                  <c:v>3.9041100000000002</c:v>
                </c:pt>
                <c:pt idx="60922">
                  <c:v>3.579275</c:v>
                </c:pt>
                <c:pt idx="60923">
                  <c:v>3.3313440000000001</c:v>
                </c:pt>
                <c:pt idx="60924">
                  <c:v>3.3345419999999999</c:v>
                </c:pt>
                <c:pt idx="60925">
                  <c:v>3.4511630000000002</c:v>
                </c:pt>
                <c:pt idx="60926">
                  <c:v>3.5137399999999999</c:v>
                </c:pt>
                <c:pt idx="60927">
                  <c:v>3.3753630000000001</c:v>
                </c:pt>
                <c:pt idx="60928">
                  <c:v>3.0561039999999999</c:v>
                </c:pt>
                <c:pt idx="60929">
                  <c:v>2.9946809999999999</c:v>
                </c:pt>
                <c:pt idx="60930">
                  <c:v>3.2193879999999999</c:v>
                </c:pt>
                <c:pt idx="60931">
                  <c:v>3.3795700000000002</c:v>
                </c:pt>
                <c:pt idx="60932">
                  <c:v>3.6782979999999998</c:v>
                </c:pt>
                <c:pt idx="60933">
                  <c:v>3.959476</c:v>
                </c:pt>
                <c:pt idx="60934">
                  <c:v>4.0857609999999998</c:v>
                </c:pt>
                <c:pt idx="60935">
                  <c:v>4.102373</c:v>
                </c:pt>
                <c:pt idx="60936">
                  <c:v>3.967746</c:v>
                </c:pt>
                <c:pt idx="60937">
                  <c:v>3.7736179999999999</c:v>
                </c:pt>
                <c:pt idx="60938">
                  <c:v>3.7798210000000001</c:v>
                </c:pt>
                <c:pt idx="60939">
                  <c:v>3.8190789999999999</c:v>
                </c:pt>
                <c:pt idx="60940">
                  <c:v>3.8163619999999998</c:v>
                </c:pt>
                <c:pt idx="60941">
                  <c:v>3.7778010000000002</c:v>
                </c:pt>
                <c:pt idx="60942">
                  <c:v>3.7652519999999998</c:v>
                </c:pt>
                <c:pt idx="60943">
                  <c:v>3.7777050000000001</c:v>
                </c:pt>
                <c:pt idx="60944">
                  <c:v>3.7134209999999999</c:v>
                </c:pt>
                <c:pt idx="60945">
                  <c:v>3.721619</c:v>
                </c:pt>
                <c:pt idx="60946">
                  <c:v>3.8697319999999999</c:v>
                </c:pt>
                <c:pt idx="60947">
                  <c:v>3.922501</c:v>
                </c:pt>
                <c:pt idx="60948">
                  <c:v>3.753857</c:v>
                </c:pt>
                <c:pt idx="60949">
                  <c:v>3.7670789999999998</c:v>
                </c:pt>
                <c:pt idx="60950">
                  <c:v>3.8430960000000001</c:v>
                </c:pt>
                <c:pt idx="60951">
                  <c:v>3.9027639999999999</c:v>
                </c:pt>
                <c:pt idx="60952">
                  <c:v>3.8550439999999999</c:v>
                </c:pt>
                <c:pt idx="60953">
                  <c:v>3.8353299999999999</c:v>
                </c:pt>
                <c:pt idx="60954">
                  <c:v>3.8813200000000001</c:v>
                </c:pt>
                <c:pt idx="60955">
                  <c:v>3.72722</c:v>
                </c:pt>
                <c:pt idx="60956">
                  <c:v>3.557734</c:v>
                </c:pt>
                <c:pt idx="60957">
                  <c:v>3.4899879999999999</c:v>
                </c:pt>
                <c:pt idx="60958">
                  <c:v>3.5550419999999998</c:v>
                </c:pt>
                <c:pt idx="60959">
                  <c:v>3.6528149999999999</c:v>
                </c:pt>
                <c:pt idx="60960">
                  <c:v>3.4754429999999998</c:v>
                </c:pt>
                <c:pt idx="60961">
                  <c:v>3.092333</c:v>
                </c:pt>
                <c:pt idx="60962">
                  <c:v>3.1350289999999998</c:v>
                </c:pt>
                <c:pt idx="60963">
                  <c:v>3.5474209999999999</c:v>
                </c:pt>
                <c:pt idx="60964">
                  <c:v>3.8221560000000001</c:v>
                </c:pt>
                <c:pt idx="60965">
                  <c:v>3.829056</c:v>
                </c:pt>
                <c:pt idx="60966">
                  <c:v>3.7928989999999998</c:v>
                </c:pt>
                <c:pt idx="60967">
                  <c:v>4.1669939999999999</c:v>
                </c:pt>
                <c:pt idx="60968">
                  <c:v>4.5470990000000002</c:v>
                </c:pt>
                <c:pt idx="60969">
                  <c:v>4.3780700000000001</c:v>
                </c:pt>
                <c:pt idx="60970">
                  <c:v>4.088381</c:v>
                </c:pt>
                <c:pt idx="60971">
                  <c:v>4.0596050000000004</c:v>
                </c:pt>
                <c:pt idx="60972">
                  <c:v>4.2073099999999997</c:v>
                </c:pt>
                <c:pt idx="60973">
                  <c:v>4.2112280000000002</c:v>
                </c:pt>
                <c:pt idx="60974">
                  <c:v>4.0774189999999999</c:v>
                </c:pt>
                <c:pt idx="60975">
                  <c:v>3.847807</c:v>
                </c:pt>
                <c:pt idx="60976">
                  <c:v>3.6483669999999999</c:v>
                </c:pt>
                <c:pt idx="60977">
                  <c:v>3.6836350000000002</c:v>
                </c:pt>
                <c:pt idx="60978">
                  <c:v>3.6547860000000001</c:v>
                </c:pt>
                <c:pt idx="60979">
                  <c:v>3.4514269999999998</c:v>
                </c:pt>
                <c:pt idx="60980">
                  <c:v>3.094713</c:v>
                </c:pt>
                <c:pt idx="60981">
                  <c:v>2.899168</c:v>
                </c:pt>
                <c:pt idx="60982">
                  <c:v>2.991555</c:v>
                </c:pt>
                <c:pt idx="60983">
                  <c:v>3.181235</c:v>
                </c:pt>
                <c:pt idx="60984">
                  <c:v>3.4178660000000001</c:v>
                </c:pt>
                <c:pt idx="60985">
                  <c:v>3.7849170000000001</c:v>
                </c:pt>
                <c:pt idx="60986">
                  <c:v>4.1425689999999999</c:v>
                </c:pt>
                <c:pt idx="60987">
                  <c:v>4.4667070000000004</c:v>
                </c:pt>
                <c:pt idx="60988">
                  <c:v>4.4603359999999999</c:v>
                </c:pt>
                <c:pt idx="60989">
                  <c:v>4.105931</c:v>
                </c:pt>
                <c:pt idx="60990">
                  <c:v>3.8438889999999999</c:v>
                </c:pt>
                <c:pt idx="60991">
                  <c:v>3.8255460000000001</c:v>
                </c:pt>
                <c:pt idx="60992">
                  <c:v>3.8139099999999999</c:v>
                </c:pt>
                <c:pt idx="60993">
                  <c:v>3.8431679999999999</c:v>
                </c:pt>
                <c:pt idx="60994">
                  <c:v>3.8769450000000001</c:v>
                </c:pt>
                <c:pt idx="60995">
                  <c:v>3.8776419999999998</c:v>
                </c:pt>
                <c:pt idx="60996">
                  <c:v>3.8866809999999998</c:v>
                </c:pt>
                <c:pt idx="60997">
                  <c:v>3.8293200000000001</c:v>
                </c:pt>
                <c:pt idx="60998">
                  <c:v>3.7172429999999999</c:v>
                </c:pt>
                <c:pt idx="60999">
                  <c:v>3.644809</c:v>
                </c:pt>
                <c:pt idx="61000">
                  <c:v>3.6746910000000002</c:v>
                </c:pt>
                <c:pt idx="61001">
                  <c:v>3.6778650000000002</c:v>
                </c:pt>
                <c:pt idx="61002">
                  <c:v>3.7150319999999999</c:v>
                </c:pt>
                <c:pt idx="61003">
                  <c:v>3.7865039999999999</c:v>
                </c:pt>
                <c:pt idx="61004">
                  <c:v>3.71645</c:v>
                </c:pt>
                <c:pt idx="61005">
                  <c:v>3.5758369999999999</c:v>
                </c:pt>
                <c:pt idx="61006">
                  <c:v>3.4274339999999999</c:v>
                </c:pt>
                <c:pt idx="61007">
                  <c:v>3.4704670000000002</c:v>
                </c:pt>
                <c:pt idx="61008">
                  <c:v>3.6446890000000001</c:v>
                </c:pt>
                <c:pt idx="61009">
                  <c:v>3.757679</c:v>
                </c:pt>
                <c:pt idx="61010">
                  <c:v>3.8262670000000001</c:v>
                </c:pt>
                <c:pt idx="61011">
                  <c:v>3.8019379999999998</c:v>
                </c:pt>
                <c:pt idx="61012">
                  <c:v>3.7999429999999998</c:v>
                </c:pt>
                <c:pt idx="61013">
                  <c:v>3.752294</c:v>
                </c:pt>
                <c:pt idx="61014">
                  <c:v>3.4319299999999999</c:v>
                </c:pt>
                <c:pt idx="61015">
                  <c:v>3.2687189999999999</c:v>
                </c:pt>
                <c:pt idx="61016">
                  <c:v>3.3881760000000001</c:v>
                </c:pt>
                <c:pt idx="61017">
                  <c:v>3.4295019999999998</c:v>
                </c:pt>
                <c:pt idx="61018">
                  <c:v>3.2606890000000002</c:v>
                </c:pt>
                <c:pt idx="61019">
                  <c:v>3.225806</c:v>
                </c:pt>
                <c:pt idx="61020">
                  <c:v>3.2353510000000001</c:v>
                </c:pt>
                <c:pt idx="61021">
                  <c:v>3.52576</c:v>
                </c:pt>
                <c:pt idx="61022">
                  <c:v>3.8620390000000002</c:v>
                </c:pt>
                <c:pt idx="61023">
                  <c:v>3.9716399999999998</c:v>
                </c:pt>
                <c:pt idx="61024">
                  <c:v>4.174086</c:v>
                </c:pt>
                <c:pt idx="61025">
                  <c:v>4.3873249999999997</c:v>
                </c:pt>
                <c:pt idx="61026">
                  <c:v>4.320468</c:v>
                </c:pt>
                <c:pt idx="61027">
                  <c:v>4.0862660000000002</c:v>
                </c:pt>
                <c:pt idx="61028">
                  <c:v>3.8303539999999998</c:v>
                </c:pt>
                <c:pt idx="61029">
                  <c:v>3.732437</c:v>
                </c:pt>
                <c:pt idx="61030">
                  <c:v>3.7046939999999999</c:v>
                </c:pt>
                <c:pt idx="61031">
                  <c:v>3.5977380000000001</c:v>
                </c:pt>
                <c:pt idx="61032">
                  <c:v>3.5336219999999998</c:v>
                </c:pt>
                <c:pt idx="61033">
                  <c:v>3.4845549999999998</c:v>
                </c:pt>
                <c:pt idx="61034">
                  <c:v>3.5255200000000002</c:v>
                </c:pt>
                <c:pt idx="61035">
                  <c:v>3.644857</c:v>
                </c:pt>
                <c:pt idx="61036">
                  <c:v>3.7242389999999999</c:v>
                </c:pt>
                <c:pt idx="61037">
                  <c:v>3.9703659999999998</c:v>
                </c:pt>
                <c:pt idx="61038">
                  <c:v>4.1692780000000003</c:v>
                </c:pt>
                <c:pt idx="61039">
                  <c:v>4.2728200000000003</c:v>
                </c:pt>
                <c:pt idx="61040">
                  <c:v>4.2913069999999998</c:v>
                </c:pt>
                <c:pt idx="61041">
                  <c:v>4.1187209999999999</c:v>
                </c:pt>
                <c:pt idx="61042">
                  <c:v>3.9672170000000002</c:v>
                </c:pt>
                <c:pt idx="61043">
                  <c:v>3.9076680000000001</c:v>
                </c:pt>
                <c:pt idx="61044">
                  <c:v>3.8246319999999998</c:v>
                </c:pt>
                <c:pt idx="61045">
                  <c:v>3.703757</c:v>
                </c:pt>
                <c:pt idx="61046">
                  <c:v>3.6231249999999999</c:v>
                </c:pt>
                <c:pt idx="61047">
                  <c:v>3.6776239999999998</c:v>
                </c:pt>
                <c:pt idx="61048">
                  <c:v>3.673225</c:v>
                </c:pt>
                <c:pt idx="61049">
                  <c:v>3.6544970000000001</c:v>
                </c:pt>
                <c:pt idx="61050">
                  <c:v>3.711017</c:v>
                </c:pt>
                <c:pt idx="61051">
                  <c:v>3.7296</c:v>
                </c:pt>
                <c:pt idx="61052">
                  <c:v>3.6925539999999999</c:v>
                </c:pt>
                <c:pt idx="61053">
                  <c:v>3.6937319999999998</c:v>
                </c:pt>
                <c:pt idx="61054">
                  <c:v>3.7840039999999999</c:v>
                </c:pt>
                <c:pt idx="61055">
                  <c:v>3.8286470000000001</c:v>
                </c:pt>
                <c:pt idx="61056">
                  <c:v>3.7652760000000001</c:v>
                </c:pt>
                <c:pt idx="61057">
                  <c:v>3.6956549999999999</c:v>
                </c:pt>
                <c:pt idx="61058">
                  <c:v>3.6771919999999998</c:v>
                </c:pt>
                <c:pt idx="61059">
                  <c:v>3.6827450000000002</c:v>
                </c:pt>
                <c:pt idx="61060">
                  <c:v>3.714575</c:v>
                </c:pt>
                <c:pt idx="61061">
                  <c:v>3.7962159999999998</c:v>
                </c:pt>
                <c:pt idx="61062">
                  <c:v>3.8361719999999999</c:v>
                </c:pt>
                <c:pt idx="61063">
                  <c:v>3.8469419999999999</c:v>
                </c:pt>
                <c:pt idx="61064">
                  <c:v>3.8459080000000001</c:v>
                </c:pt>
                <c:pt idx="61065">
                  <c:v>3.8053520000000001</c:v>
                </c:pt>
                <c:pt idx="61066">
                  <c:v>3.7449859999999999</c:v>
                </c:pt>
                <c:pt idx="61067">
                  <c:v>3.7086610000000002</c:v>
                </c:pt>
                <c:pt idx="61068">
                  <c:v>3.6849810000000001</c:v>
                </c:pt>
                <c:pt idx="61069">
                  <c:v>3.7724639999999998</c:v>
                </c:pt>
                <c:pt idx="61070">
                  <c:v>3.8720159999999999</c:v>
                </c:pt>
                <c:pt idx="61071">
                  <c:v>3.830282</c:v>
                </c:pt>
                <c:pt idx="61072">
                  <c:v>3.677216</c:v>
                </c:pt>
                <c:pt idx="61073">
                  <c:v>3.5881940000000001</c:v>
                </c:pt>
                <c:pt idx="61074">
                  <c:v>3.5440309999999999</c:v>
                </c:pt>
                <c:pt idx="61075">
                  <c:v>3.45085</c:v>
                </c:pt>
                <c:pt idx="61076">
                  <c:v>3.3614670000000002</c:v>
                </c:pt>
                <c:pt idx="61077">
                  <c:v>3.2558569999999998</c:v>
                </c:pt>
                <c:pt idx="61078">
                  <c:v>3.2869169999999999</c:v>
                </c:pt>
                <c:pt idx="61079">
                  <c:v>3.3040340000000001</c:v>
                </c:pt>
                <c:pt idx="61080">
                  <c:v>3.306438</c:v>
                </c:pt>
                <c:pt idx="61081">
                  <c:v>3.3305509999999998</c:v>
                </c:pt>
                <c:pt idx="61082">
                  <c:v>3.2893940000000002</c:v>
                </c:pt>
                <c:pt idx="61083">
                  <c:v>3.4924400000000002</c:v>
                </c:pt>
                <c:pt idx="61084">
                  <c:v>4.0649179999999996</c:v>
                </c:pt>
                <c:pt idx="61085">
                  <c:v>4.0912899999999999</c:v>
                </c:pt>
                <c:pt idx="61086">
                  <c:v>3.7071459999999998</c:v>
                </c:pt>
                <c:pt idx="61087">
                  <c:v>3.5796109999999999</c:v>
                </c:pt>
                <c:pt idx="61088">
                  <c:v>3.6961840000000001</c:v>
                </c:pt>
                <c:pt idx="61089">
                  <c:v>3.8946619999999998</c:v>
                </c:pt>
                <c:pt idx="61090">
                  <c:v>3.91553</c:v>
                </c:pt>
                <c:pt idx="61091">
                  <c:v>3.7182050000000002</c:v>
                </c:pt>
                <c:pt idx="61092">
                  <c:v>3.718998</c:v>
                </c:pt>
                <c:pt idx="61093">
                  <c:v>3.9991910000000002</c:v>
                </c:pt>
                <c:pt idx="61094">
                  <c:v>4.2273589999999999</c:v>
                </c:pt>
                <c:pt idx="61095">
                  <c:v>4.2392839999999996</c:v>
                </c:pt>
                <c:pt idx="61096">
                  <c:v>4.0834770000000002</c:v>
                </c:pt>
                <c:pt idx="61097">
                  <c:v>4.0103220000000004</c:v>
                </c:pt>
                <c:pt idx="61098">
                  <c:v>3.9971230000000002</c:v>
                </c:pt>
                <c:pt idx="61099">
                  <c:v>3.9947189999999999</c:v>
                </c:pt>
                <c:pt idx="61100">
                  <c:v>3.8159779999999999</c:v>
                </c:pt>
                <c:pt idx="61101">
                  <c:v>3.589324</c:v>
                </c:pt>
                <c:pt idx="61102">
                  <c:v>3.5972089999999999</c:v>
                </c:pt>
                <c:pt idx="61103">
                  <c:v>3.7247439999999998</c:v>
                </c:pt>
                <c:pt idx="61104">
                  <c:v>3.8049189999999999</c:v>
                </c:pt>
                <c:pt idx="61105">
                  <c:v>4.0218369999999997</c:v>
                </c:pt>
                <c:pt idx="61106">
                  <c:v>3.880118</c:v>
                </c:pt>
                <c:pt idx="61107">
                  <c:v>3.7058239999999998</c:v>
                </c:pt>
                <c:pt idx="61108">
                  <c:v>3.663465</c:v>
                </c:pt>
                <c:pt idx="61109">
                  <c:v>3.677095</c:v>
                </c:pt>
                <c:pt idx="61110">
                  <c:v>3.7008480000000001</c:v>
                </c:pt>
                <c:pt idx="61111">
                  <c:v>3.9238</c:v>
                </c:pt>
                <c:pt idx="61112">
                  <c:v>4.1135029999999997</c:v>
                </c:pt>
                <c:pt idx="61113">
                  <c:v>4.2672910000000002</c:v>
                </c:pt>
                <c:pt idx="61114">
                  <c:v>4.111027</c:v>
                </c:pt>
                <c:pt idx="61115">
                  <c:v>3.769603</c:v>
                </c:pt>
                <c:pt idx="61116">
                  <c:v>3.671999</c:v>
                </c:pt>
                <c:pt idx="61117">
                  <c:v>3.807515</c:v>
                </c:pt>
                <c:pt idx="61118">
                  <c:v>3.9056489999999999</c:v>
                </c:pt>
                <c:pt idx="61119">
                  <c:v>3.7559239999999998</c:v>
                </c:pt>
                <c:pt idx="61120">
                  <c:v>3.6583679999999998</c:v>
                </c:pt>
                <c:pt idx="61121">
                  <c:v>3.6974819999999999</c:v>
                </c:pt>
                <c:pt idx="61122">
                  <c:v>3.7629440000000001</c:v>
                </c:pt>
                <c:pt idx="61123">
                  <c:v>3.8234539999999999</c:v>
                </c:pt>
                <c:pt idx="61124">
                  <c:v>3.8370129999999998</c:v>
                </c:pt>
                <c:pt idx="61125">
                  <c:v>3.847807</c:v>
                </c:pt>
                <c:pt idx="61126">
                  <c:v>3.8142230000000001</c:v>
                </c:pt>
                <c:pt idx="61127">
                  <c:v>3.7598669999999998</c:v>
                </c:pt>
                <c:pt idx="61128">
                  <c:v>3.7408990000000002</c:v>
                </c:pt>
                <c:pt idx="61129">
                  <c:v>3.735754</c:v>
                </c:pt>
                <c:pt idx="61130">
                  <c:v>3.737269</c:v>
                </c:pt>
                <c:pt idx="61131">
                  <c:v>3.7430629999999998</c:v>
                </c:pt>
                <c:pt idx="61132">
                  <c:v>3.7284220000000001</c:v>
                </c:pt>
                <c:pt idx="61133">
                  <c:v>3.7287590000000002</c:v>
                </c:pt>
                <c:pt idx="61134">
                  <c:v>3.7221470000000001</c:v>
                </c:pt>
                <c:pt idx="61135">
                  <c:v>3.71984</c:v>
                </c:pt>
                <c:pt idx="61136">
                  <c:v>3.7220749999999998</c:v>
                </c:pt>
                <c:pt idx="61137">
                  <c:v>3.6894279999999999</c:v>
                </c:pt>
                <c:pt idx="61138">
                  <c:v>3.6591849999999999</c:v>
                </c:pt>
                <c:pt idx="61139">
                  <c:v>3.6472370000000001</c:v>
                </c:pt>
                <c:pt idx="61140">
                  <c:v>3.615888</c:v>
                </c:pt>
                <c:pt idx="61141">
                  <c:v>3.5863900000000002</c:v>
                </c:pt>
                <c:pt idx="61142">
                  <c:v>3.6055990000000002</c:v>
                </c:pt>
                <c:pt idx="61143">
                  <c:v>3.672552</c:v>
                </c:pt>
                <c:pt idx="61144">
                  <c:v>3.7613819999999998</c:v>
                </c:pt>
                <c:pt idx="61145">
                  <c:v>3.7797969999999999</c:v>
                </c:pt>
                <c:pt idx="61146">
                  <c:v>3.7153679999999998</c:v>
                </c:pt>
                <c:pt idx="61147">
                  <c:v>3.670725</c:v>
                </c:pt>
                <c:pt idx="61148">
                  <c:v>3.8109769999999998</c:v>
                </c:pt>
                <c:pt idx="61149">
                  <c:v>3.9338489999999999</c:v>
                </c:pt>
                <c:pt idx="61150">
                  <c:v>3.9181979999999998</c:v>
                </c:pt>
                <c:pt idx="61151">
                  <c:v>3.8369170000000001</c:v>
                </c:pt>
                <c:pt idx="61152">
                  <c:v>3.5797789999999998</c:v>
                </c:pt>
                <c:pt idx="61153">
                  <c:v>2.9774440000000002</c:v>
                </c:pt>
                <c:pt idx="61154">
                  <c:v>2.5931790000000001</c:v>
                </c:pt>
                <c:pt idx="61155">
                  <c:v>2.7027320000000001</c:v>
                </c:pt>
                <c:pt idx="61156">
                  <c:v>2.8602940000000001</c:v>
                </c:pt>
                <c:pt idx="61157">
                  <c:v>3.0241060000000002</c:v>
                </c:pt>
                <c:pt idx="61158">
                  <c:v>3.222585</c:v>
                </c:pt>
                <c:pt idx="61159">
                  <c:v>3.659618</c:v>
                </c:pt>
                <c:pt idx="61160">
                  <c:v>4.478872</c:v>
                </c:pt>
                <c:pt idx="61161">
                  <c:v>4.699973</c:v>
                </c:pt>
                <c:pt idx="61162">
                  <c:v>4.3559770000000002</c:v>
                </c:pt>
                <c:pt idx="61163">
                  <c:v>4.452331</c:v>
                </c:pt>
                <c:pt idx="61164">
                  <c:v>4.5193079999999997</c:v>
                </c:pt>
                <c:pt idx="61165">
                  <c:v>4.3017409999999998</c:v>
                </c:pt>
                <c:pt idx="61166">
                  <c:v>4.086722</c:v>
                </c:pt>
                <c:pt idx="61167">
                  <c:v>3.970558</c:v>
                </c:pt>
                <c:pt idx="61168">
                  <c:v>3.8784350000000001</c:v>
                </c:pt>
                <c:pt idx="61169">
                  <c:v>3.8510529999999998</c:v>
                </c:pt>
                <c:pt idx="61170">
                  <c:v>3.8378549999999998</c:v>
                </c:pt>
                <c:pt idx="61171">
                  <c:v>3.7929469999999998</c:v>
                </c:pt>
                <c:pt idx="61172">
                  <c:v>3.7666949999999999</c:v>
                </c:pt>
                <c:pt idx="61173">
                  <c:v>3.678442</c:v>
                </c:pt>
                <c:pt idx="61174">
                  <c:v>3.6493289999999998</c:v>
                </c:pt>
                <c:pt idx="61175">
                  <c:v>3.6151909999999998</c:v>
                </c:pt>
                <c:pt idx="61176">
                  <c:v>3.5154230000000002</c:v>
                </c:pt>
                <c:pt idx="61177">
                  <c:v>3.4584229999999998</c:v>
                </c:pt>
                <c:pt idx="61178">
                  <c:v>3.458447</c:v>
                </c:pt>
                <c:pt idx="61179">
                  <c:v>3.5597050000000001</c:v>
                </c:pt>
                <c:pt idx="61180">
                  <c:v>3.7745799999999998</c:v>
                </c:pt>
                <c:pt idx="61181">
                  <c:v>3.927886</c:v>
                </c:pt>
                <c:pt idx="61182">
                  <c:v>4.0149369999999998</c:v>
                </c:pt>
                <c:pt idx="61183">
                  <c:v>4.0260920000000002</c:v>
                </c:pt>
                <c:pt idx="61184">
                  <c:v>3.9024269999999999</c:v>
                </c:pt>
                <c:pt idx="61185">
                  <c:v>3.7775609999999999</c:v>
                </c:pt>
                <c:pt idx="61186">
                  <c:v>3.6301679999999998</c:v>
                </c:pt>
                <c:pt idx="61187">
                  <c:v>3.524991</c:v>
                </c:pt>
                <c:pt idx="61188">
                  <c:v>3.7001750000000002</c:v>
                </c:pt>
                <c:pt idx="61189">
                  <c:v>3.9218999999999999</c:v>
                </c:pt>
                <c:pt idx="61190">
                  <c:v>4.0687639999999998</c:v>
                </c:pt>
                <c:pt idx="61191">
                  <c:v>3.9697170000000002</c:v>
                </c:pt>
                <c:pt idx="61192">
                  <c:v>3.8397299999999999</c:v>
                </c:pt>
                <c:pt idx="61193">
                  <c:v>3.9071639999999999</c:v>
                </c:pt>
                <c:pt idx="61194">
                  <c:v>3.8877389999999998</c:v>
                </c:pt>
                <c:pt idx="61195">
                  <c:v>3.792875</c:v>
                </c:pt>
                <c:pt idx="61196">
                  <c:v>3.7477749999999999</c:v>
                </c:pt>
                <c:pt idx="61197">
                  <c:v>3.7536890000000001</c:v>
                </c:pt>
                <c:pt idx="61198">
                  <c:v>3.7958080000000001</c:v>
                </c:pt>
                <c:pt idx="61199">
                  <c:v>3.8027069999999998</c:v>
                </c:pt>
                <c:pt idx="61200">
                  <c:v>3.80992</c:v>
                </c:pt>
                <c:pt idx="61201">
                  <c:v>3.826171</c:v>
                </c:pt>
                <c:pt idx="61202">
                  <c:v>3.848433</c:v>
                </c:pt>
                <c:pt idx="61203">
                  <c:v>3.9317329999999999</c:v>
                </c:pt>
                <c:pt idx="61204">
                  <c:v>3.9290159999999998</c:v>
                </c:pt>
                <c:pt idx="61205">
                  <c:v>3.8469899999999999</c:v>
                </c:pt>
                <c:pt idx="61206">
                  <c:v>3.8057840000000001</c:v>
                </c:pt>
                <c:pt idx="61207">
                  <c:v>3.7976109999999998</c:v>
                </c:pt>
                <c:pt idx="61208">
                  <c:v>3.7828979999999999</c:v>
                </c:pt>
                <c:pt idx="61209">
                  <c:v>3.8197040000000002</c:v>
                </c:pt>
                <c:pt idx="61210">
                  <c:v>3.8147280000000001</c:v>
                </c:pt>
                <c:pt idx="61211">
                  <c:v>3.7866719999999998</c:v>
                </c:pt>
                <c:pt idx="61212">
                  <c:v>3.743255</c:v>
                </c:pt>
                <c:pt idx="61213">
                  <c:v>3.720345</c:v>
                </c:pt>
                <c:pt idx="61214">
                  <c:v>3.7421250000000001</c:v>
                </c:pt>
                <c:pt idx="61215">
                  <c:v>3.741428</c:v>
                </c:pt>
                <c:pt idx="61216">
                  <c:v>3.6783459999999999</c:v>
                </c:pt>
                <c:pt idx="61217">
                  <c:v>3.61911</c:v>
                </c:pt>
                <c:pt idx="61218">
                  <c:v>3.5995650000000001</c:v>
                </c:pt>
                <c:pt idx="61219">
                  <c:v>3.5779999999999998</c:v>
                </c:pt>
                <c:pt idx="61220">
                  <c:v>3.6199509999999999</c:v>
                </c:pt>
                <c:pt idx="61221">
                  <c:v>3.603459</c:v>
                </c:pt>
                <c:pt idx="61222">
                  <c:v>3.4942190000000002</c:v>
                </c:pt>
                <c:pt idx="61223">
                  <c:v>3.471765</c:v>
                </c:pt>
                <c:pt idx="61224">
                  <c:v>3.5306169999999999</c:v>
                </c:pt>
                <c:pt idx="61225">
                  <c:v>3.5763180000000001</c:v>
                </c:pt>
                <c:pt idx="61226">
                  <c:v>3.6581760000000001</c:v>
                </c:pt>
                <c:pt idx="61227">
                  <c:v>3.7883550000000001</c:v>
                </c:pt>
                <c:pt idx="61228">
                  <c:v>3.8486250000000002</c:v>
                </c:pt>
                <c:pt idx="61229">
                  <c:v>3.6866159999999999</c:v>
                </c:pt>
                <c:pt idx="61230">
                  <c:v>3.3783919999999998</c:v>
                </c:pt>
                <c:pt idx="61231">
                  <c:v>3.4442149999999998</c:v>
                </c:pt>
                <c:pt idx="61232">
                  <c:v>3.6298560000000002</c:v>
                </c:pt>
                <c:pt idx="61233">
                  <c:v>3.6852930000000002</c:v>
                </c:pt>
                <c:pt idx="61234">
                  <c:v>3.8265549999999999</c:v>
                </c:pt>
                <c:pt idx="61235">
                  <c:v>3.80552</c:v>
                </c:pt>
                <c:pt idx="61236">
                  <c:v>3.908846</c:v>
                </c:pt>
                <c:pt idx="61237">
                  <c:v>4.364439</c:v>
                </c:pt>
                <c:pt idx="61238">
                  <c:v>4.3993219999999997</c:v>
                </c:pt>
                <c:pt idx="61239">
                  <c:v>4.3543900000000004</c:v>
                </c:pt>
                <c:pt idx="61240">
                  <c:v>4.3096019999999999</c:v>
                </c:pt>
                <c:pt idx="61241">
                  <c:v>3.9891420000000002</c:v>
                </c:pt>
                <c:pt idx="61242">
                  <c:v>3.7480630000000001</c:v>
                </c:pt>
                <c:pt idx="61243">
                  <c:v>3.5052059999999998</c:v>
                </c:pt>
                <c:pt idx="61244">
                  <c:v>3.5123700000000002</c:v>
                </c:pt>
                <c:pt idx="61245">
                  <c:v>3.6106959999999999</c:v>
                </c:pt>
                <c:pt idx="61246">
                  <c:v>3.6806540000000001</c:v>
                </c:pt>
                <c:pt idx="61247">
                  <c:v>3.7768160000000002</c:v>
                </c:pt>
                <c:pt idx="61248">
                  <c:v>3.885335</c:v>
                </c:pt>
                <c:pt idx="61249">
                  <c:v>3.9720249999999999</c:v>
                </c:pt>
                <c:pt idx="61250">
                  <c:v>3.9652940000000001</c:v>
                </c:pt>
                <c:pt idx="61251">
                  <c:v>3.91791</c:v>
                </c:pt>
                <c:pt idx="61252">
                  <c:v>3.7984520000000002</c:v>
                </c:pt>
                <c:pt idx="61253">
                  <c:v>3.6242540000000001</c:v>
                </c:pt>
                <c:pt idx="61254">
                  <c:v>3.6139410000000001</c:v>
                </c:pt>
                <c:pt idx="61255">
                  <c:v>3.6419239999999999</c:v>
                </c:pt>
                <c:pt idx="61256">
                  <c:v>3.6186769999999999</c:v>
                </c:pt>
                <c:pt idx="61257">
                  <c:v>3.6123539999999998</c:v>
                </c:pt>
                <c:pt idx="61258">
                  <c:v>3.6409630000000002</c:v>
                </c:pt>
                <c:pt idx="61259">
                  <c:v>3.7372450000000002</c:v>
                </c:pt>
                <c:pt idx="61260">
                  <c:v>3.7837149999999999</c:v>
                </c:pt>
                <c:pt idx="61261">
                  <c:v>3.7139500000000001</c:v>
                </c:pt>
                <c:pt idx="61262">
                  <c:v>3.469049</c:v>
                </c:pt>
                <c:pt idx="61263">
                  <c:v>3.6354329999999999</c:v>
                </c:pt>
                <c:pt idx="61264">
                  <c:v>3.7299609999999999</c:v>
                </c:pt>
                <c:pt idx="61265">
                  <c:v>3.7936200000000002</c:v>
                </c:pt>
                <c:pt idx="61266">
                  <c:v>3.782994</c:v>
                </c:pt>
                <c:pt idx="61267">
                  <c:v>4.0038070000000001</c:v>
                </c:pt>
                <c:pt idx="61268">
                  <c:v>4.3539089999999998</c:v>
                </c:pt>
                <c:pt idx="61269">
                  <c:v>4.2185370000000004</c:v>
                </c:pt>
                <c:pt idx="61270">
                  <c:v>3.948922</c:v>
                </c:pt>
                <c:pt idx="61271">
                  <c:v>3.8435999999999999</c:v>
                </c:pt>
                <c:pt idx="61272">
                  <c:v>3.8312439999999999</c:v>
                </c:pt>
                <c:pt idx="61273">
                  <c:v>3.924617</c:v>
                </c:pt>
                <c:pt idx="61274">
                  <c:v>3.9808240000000001</c:v>
                </c:pt>
                <c:pt idx="61275">
                  <c:v>3.9248569999999998</c:v>
                </c:pt>
                <c:pt idx="61276">
                  <c:v>3.806794</c:v>
                </c:pt>
                <c:pt idx="61277">
                  <c:v>3.685101</c:v>
                </c:pt>
                <c:pt idx="61278">
                  <c:v>3.581029</c:v>
                </c:pt>
                <c:pt idx="61279">
                  <c:v>3.6118969999999999</c:v>
                </c:pt>
                <c:pt idx="61280">
                  <c:v>3.6679360000000001</c:v>
                </c:pt>
                <c:pt idx="61281">
                  <c:v>3.6631999999999998</c:v>
                </c:pt>
                <c:pt idx="61282">
                  <c:v>3.609782</c:v>
                </c:pt>
                <c:pt idx="61283">
                  <c:v>3.7132040000000002</c:v>
                </c:pt>
                <c:pt idx="61284">
                  <c:v>3.9131010000000002</c:v>
                </c:pt>
                <c:pt idx="61285">
                  <c:v>4.1589879999999999</c:v>
                </c:pt>
                <c:pt idx="61286">
                  <c:v>4.2438760000000002</c:v>
                </c:pt>
                <c:pt idx="61287">
                  <c:v>4.2476500000000001</c:v>
                </c:pt>
                <c:pt idx="61288">
                  <c:v>4.1420640000000004</c:v>
                </c:pt>
                <c:pt idx="61289">
                  <c:v>3.9720249999999999</c:v>
                </c:pt>
                <c:pt idx="61290">
                  <c:v>3.898749</c:v>
                </c:pt>
                <c:pt idx="61291">
                  <c:v>3.767007</c:v>
                </c:pt>
                <c:pt idx="61292">
                  <c:v>3.6967370000000002</c:v>
                </c:pt>
                <c:pt idx="61293">
                  <c:v>3.7217389999999999</c:v>
                </c:pt>
                <c:pt idx="61294">
                  <c:v>3.67849</c:v>
                </c:pt>
                <c:pt idx="61295">
                  <c:v>3.6998859999999998</c:v>
                </c:pt>
                <c:pt idx="61296">
                  <c:v>3.6627190000000001</c:v>
                </c:pt>
                <c:pt idx="61297">
                  <c:v>3.6620940000000002</c:v>
                </c:pt>
                <c:pt idx="61298">
                  <c:v>3.6411549999999999</c:v>
                </c:pt>
                <c:pt idx="61299">
                  <c:v>3.4925600000000001</c:v>
                </c:pt>
                <c:pt idx="61300">
                  <c:v>3.4630380000000001</c:v>
                </c:pt>
                <c:pt idx="61301">
                  <c:v>3.513884</c:v>
                </c:pt>
                <c:pt idx="61302">
                  <c:v>3.6017999999999999</c:v>
                </c:pt>
                <c:pt idx="61303">
                  <c:v>3.62161</c:v>
                </c:pt>
                <c:pt idx="61304">
                  <c:v>3.6178599999999999</c:v>
                </c:pt>
                <c:pt idx="61305">
                  <c:v>3.6093009999999999</c:v>
                </c:pt>
                <c:pt idx="61306">
                  <c:v>3.8018179999999999</c:v>
                </c:pt>
                <c:pt idx="61307">
                  <c:v>3.958081</c:v>
                </c:pt>
                <c:pt idx="61308">
                  <c:v>3.9298820000000001</c:v>
                </c:pt>
                <c:pt idx="61309">
                  <c:v>4.0373910000000004</c:v>
                </c:pt>
                <c:pt idx="61310">
                  <c:v>4.203824</c:v>
                </c:pt>
                <c:pt idx="61311">
                  <c:v>4.2462549999999997</c:v>
                </c:pt>
                <c:pt idx="61312">
                  <c:v>4.3088569999999997</c:v>
                </c:pt>
                <c:pt idx="61313">
                  <c:v>4.3090489999999999</c:v>
                </c:pt>
                <c:pt idx="61314">
                  <c:v>4.2476500000000001</c:v>
                </c:pt>
                <c:pt idx="61315">
                  <c:v>4.0512620000000004</c:v>
                </c:pt>
                <c:pt idx="61316">
                  <c:v>3.8653089999999999</c:v>
                </c:pt>
                <c:pt idx="61317">
                  <c:v>3.7233740000000002</c:v>
                </c:pt>
                <c:pt idx="61318">
                  <c:v>3.5124420000000001</c:v>
                </c:pt>
                <c:pt idx="61319">
                  <c:v>3.5510269999999999</c:v>
                </c:pt>
                <c:pt idx="61320">
                  <c:v>3.7052710000000002</c:v>
                </c:pt>
                <c:pt idx="61321">
                  <c:v>3.8166509999999998</c:v>
                </c:pt>
                <c:pt idx="61322">
                  <c:v>3.9795259999999999</c:v>
                </c:pt>
                <c:pt idx="61323">
                  <c:v>3.9588990000000002</c:v>
                </c:pt>
                <c:pt idx="61324">
                  <c:v>3.8542019999999999</c:v>
                </c:pt>
                <c:pt idx="61325">
                  <c:v>3.8146800000000001</c:v>
                </c:pt>
                <c:pt idx="61326">
                  <c:v>3.7801089999999999</c:v>
                </c:pt>
                <c:pt idx="61327">
                  <c:v>3.7564769999999998</c:v>
                </c:pt>
                <c:pt idx="61328">
                  <c:v>3.685702</c:v>
                </c:pt>
                <c:pt idx="61329">
                  <c:v>3.4027449999999999</c:v>
                </c:pt>
                <c:pt idx="61330">
                  <c:v>3.2643680000000002</c:v>
                </c:pt>
                <c:pt idx="61331">
                  <c:v>3.3120880000000001</c:v>
                </c:pt>
                <c:pt idx="61332">
                  <c:v>3.463784</c:v>
                </c:pt>
                <c:pt idx="61333">
                  <c:v>3.6845479999999999</c:v>
                </c:pt>
                <c:pt idx="61334">
                  <c:v>3.870622</c:v>
                </c:pt>
                <c:pt idx="61335">
                  <c:v>3.9638270000000002</c:v>
                </c:pt>
                <c:pt idx="61336">
                  <c:v>4.1137920000000001</c:v>
                </c:pt>
                <c:pt idx="61337">
                  <c:v>4.1880769999999998</c:v>
                </c:pt>
                <c:pt idx="61338">
                  <c:v>3.999647</c:v>
                </c:pt>
                <c:pt idx="61339">
                  <c:v>3.8872100000000001</c:v>
                </c:pt>
                <c:pt idx="61340">
                  <c:v>3.8183579999999999</c:v>
                </c:pt>
                <c:pt idx="61341">
                  <c:v>3.793885</c:v>
                </c:pt>
                <c:pt idx="61342">
                  <c:v>3.7827540000000002</c:v>
                </c:pt>
                <c:pt idx="61343">
                  <c:v>3.8554759999999999</c:v>
                </c:pt>
                <c:pt idx="61344">
                  <c:v>3.9815209999999999</c:v>
                </c:pt>
                <c:pt idx="61345">
                  <c:v>4.0026039999999998</c:v>
                </c:pt>
                <c:pt idx="61346">
                  <c:v>4.0012100000000004</c:v>
                </c:pt>
                <c:pt idx="61347">
                  <c:v>3.9445950000000001</c:v>
                </c:pt>
                <c:pt idx="61348">
                  <c:v>3.8176610000000002</c:v>
                </c:pt>
                <c:pt idx="61349">
                  <c:v>3.8467020000000001</c:v>
                </c:pt>
                <c:pt idx="61350">
                  <c:v>3.871391</c:v>
                </c:pt>
                <c:pt idx="61351">
                  <c:v>3.8414130000000002</c:v>
                </c:pt>
                <c:pt idx="61352">
                  <c:v>3.7977310000000002</c:v>
                </c:pt>
                <c:pt idx="61353">
                  <c:v>3.734264</c:v>
                </c:pt>
                <c:pt idx="61354">
                  <c:v>3.7332779999999999</c:v>
                </c:pt>
                <c:pt idx="61355">
                  <c:v>3.7692429999999999</c:v>
                </c:pt>
                <c:pt idx="61356">
                  <c:v>3.8091979999999999</c:v>
                </c:pt>
                <c:pt idx="61357">
                  <c:v>3.872185</c:v>
                </c:pt>
                <c:pt idx="61358">
                  <c:v>3.8594909999999998</c:v>
                </c:pt>
                <c:pt idx="61359">
                  <c:v>3.8504520000000002</c:v>
                </c:pt>
                <c:pt idx="61360">
                  <c:v>3.8274210000000002</c:v>
                </c:pt>
                <c:pt idx="61361">
                  <c:v>3.8146309999999999</c:v>
                </c:pt>
                <c:pt idx="61362">
                  <c:v>3.7428940000000002</c:v>
                </c:pt>
                <c:pt idx="61363">
                  <c:v>3.6075460000000001</c:v>
                </c:pt>
                <c:pt idx="61364">
                  <c:v>3.5278040000000002</c:v>
                </c:pt>
                <c:pt idx="61365">
                  <c:v>3.467606</c:v>
                </c:pt>
                <c:pt idx="61366">
                  <c:v>3.2155170000000002</c:v>
                </c:pt>
                <c:pt idx="61367">
                  <c:v>3.0477859999999999</c:v>
                </c:pt>
                <c:pt idx="61368">
                  <c:v>3.031679</c:v>
                </c:pt>
                <c:pt idx="61369">
                  <c:v>3.0638450000000002</c:v>
                </c:pt>
                <c:pt idx="61370">
                  <c:v>3.1341160000000001</c:v>
                </c:pt>
                <c:pt idx="61371">
                  <c:v>3.285739</c:v>
                </c:pt>
                <c:pt idx="61372">
                  <c:v>3.435152</c:v>
                </c:pt>
                <c:pt idx="61373">
                  <c:v>3.990656</c:v>
                </c:pt>
                <c:pt idx="61374">
                  <c:v>4.3289070000000001</c:v>
                </c:pt>
                <c:pt idx="61375">
                  <c:v>4.2038000000000002</c:v>
                </c:pt>
                <c:pt idx="61376">
                  <c:v>4.2071899999999998</c:v>
                </c:pt>
                <c:pt idx="61377">
                  <c:v>4.4469700000000003</c:v>
                </c:pt>
                <c:pt idx="61378">
                  <c:v>4.4229289999999999</c:v>
                </c:pt>
                <c:pt idx="61379">
                  <c:v>4.1930290000000001</c:v>
                </c:pt>
                <c:pt idx="61380">
                  <c:v>4.0912420000000003</c:v>
                </c:pt>
                <c:pt idx="61381">
                  <c:v>4.0566230000000001</c:v>
                </c:pt>
                <c:pt idx="61382">
                  <c:v>4.0250579999999996</c:v>
                </c:pt>
                <c:pt idx="61383">
                  <c:v>3.9675050000000001</c:v>
                </c:pt>
                <c:pt idx="61384">
                  <c:v>3.8426629999999999</c:v>
                </c:pt>
                <c:pt idx="61385">
                  <c:v>3.754915</c:v>
                </c:pt>
                <c:pt idx="61386">
                  <c:v>3.7490250000000001</c:v>
                </c:pt>
                <c:pt idx="61387">
                  <c:v>3.7364030000000001</c:v>
                </c:pt>
                <c:pt idx="61388">
                  <c:v>3.6790189999999998</c:v>
                </c:pt>
                <c:pt idx="61389">
                  <c:v>3.5913909999999998</c:v>
                </c:pt>
                <c:pt idx="61390">
                  <c:v>3.5551379999999999</c:v>
                </c:pt>
                <c:pt idx="61391">
                  <c:v>3.615383</c:v>
                </c:pt>
                <c:pt idx="61392">
                  <c:v>3.8136939999999999</c:v>
                </c:pt>
                <c:pt idx="61393">
                  <c:v>3.9624570000000001</c:v>
                </c:pt>
                <c:pt idx="61394">
                  <c:v>4.0701099999999997</c:v>
                </c:pt>
                <c:pt idx="61395">
                  <c:v>4.1021559999999999</c:v>
                </c:pt>
                <c:pt idx="61396">
                  <c:v>3.9187509999999999</c:v>
                </c:pt>
                <c:pt idx="61397">
                  <c:v>3.9830359999999998</c:v>
                </c:pt>
                <c:pt idx="61398">
                  <c:v>4.1296109999999997</c:v>
                </c:pt>
                <c:pt idx="61399">
                  <c:v>4.1574739999999997</c:v>
                </c:pt>
                <c:pt idx="61400">
                  <c:v>3.9914499999999999</c:v>
                </c:pt>
                <c:pt idx="61401">
                  <c:v>3.7468370000000002</c:v>
                </c:pt>
                <c:pt idx="61402">
                  <c:v>3.7243590000000002</c:v>
                </c:pt>
                <c:pt idx="61403">
                  <c:v>3.6869519999999998</c:v>
                </c:pt>
                <c:pt idx="61404">
                  <c:v>3.4233959999999999</c:v>
                </c:pt>
                <c:pt idx="61405">
                  <c:v>3.2779020000000001</c:v>
                </c:pt>
                <c:pt idx="61406">
                  <c:v>3.3118470000000002</c:v>
                </c:pt>
                <c:pt idx="61407">
                  <c:v>3.4162080000000001</c:v>
                </c:pt>
                <c:pt idx="61408">
                  <c:v>3.5764860000000001</c:v>
                </c:pt>
                <c:pt idx="61409">
                  <c:v>3.6929620000000001</c:v>
                </c:pt>
                <c:pt idx="61410">
                  <c:v>3.8705020000000001</c:v>
                </c:pt>
                <c:pt idx="61411">
                  <c:v>4.0746539999999998</c:v>
                </c:pt>
                <c:pt idx="61412">
                  <c:v>4.16221</c:v>
                </c:pt>
                <c:pt idx="61413">
                  <c:v>4.1089359999999999</c:v>
                </c:pt>
                <c:pt idx="61414">
                  <c:v>3.916131</c:v>
                </c:pt>
                <c:pt idx="61415">
                  <c:v>3.8101600000000002</c:v>
                </c:pt>
                <c:pt idx="61416">
                  <c:v>3.8490820000000001</c:v>
                </c:pt>
                <c:pt idx="61417">
                  <c:v>3.879156</c:v>
                </c:pt>
                <c:pt idx="61418">
                  <c:v>3.8420380000000001</c:v>
                </c:pt>
                <c:pt idx="61419">
                  <c:v>3.8100879999999999</c:v>
                </c:pt>
                <c:pt idx="61420">
                  <c:v>3.8350900000000001</c:v>
                </c:pt>
                <c:pt idx="61421">
                  <c:v>3.8417729999999999</c:v>
                </c:pt>
                <c:pt idx="61422">
                  <c:v>3.8133569999999999</c:v>
                </c:pt>
                <c:pt idx="61423">
                  <c:v>3.7637139999999998</c:v>
                </c:pt>
                <c:pt idx="61424">
                  <c:v>3.621346</c:v>
                </c:pt>
                <c:pt idx="61425">
                  <c:v>3.4240689999999998</c:v>
                </c:pt>
                <c:pt idx="61426">
                  <c:v>3.395124</c:v>
                </c:pt>
                <c:pt idx="61427">
                  <c:v>3.4342860000000002</c:v>
                </c:pt>
                <c:pt idx="61428">
                  <c:v>3.5477810000000001</c:v>
                </c:pt>
                <c:pt idx="61429">
                  <c:v>3.7244069999999998</c:v>
                </c:pt>
                <c:pt idx="61430">
                  <c:v>3.7722000000000002</c:v>
                </c:pt>
                <c:pt idx="61431">
                  <c:v>3.8312919999999999</c:v>
                </c:pt>
                <c:pt idx="61432">
                  <c:v>4.0110910000000004</c:v>
                </c:pt>
                <c:pt idx="61433">
                  <c:v>3.9769770000000002</c:v>
                </c:pt>
                <c:pt idx="61434">
                  <c:v>3.8227570000000002</c:v>
                </c:pt>
                <c:pt idx="61435">
                  <c:v>3.9023310000000002</c:v>
                </c:pt>
                <c:pt idx="61436">
                  <c:v>4.0569360000000003</c:v>
                </c:pt>
                <c:pt idx="61437">
                  <c:v>4.1316059999999997</c:v>
                </c:pt>
                <c:pt idx="61438">
                  <c:v>4.1087439999999997</c:v>
                </c:pt>
                <c:pt idx="61439">
                  <c:v>4.0472000000000001</c:v>
                </c:pt>
                <c:pt idx="61440">
                  <c:v>3.9515419999999999</c:v>
                </c:pt>
                <c:pt idx="61441">
                  <c:v>3.8620390000000002</c:v>
                </c:pt>
                <c:pt idx="61442">
                  <c:v>3.5837940000000001</c:v>
                </c:pt>
                <c:pt idx="61443">
                  <c:v>3.1424340000000002</c:v>
                </c:pt>
                <c:pt idx="61444">
                  <c:v>2.8476729999999999</c:v>
                </c:pt>
                <c:pt idx="61445">
                  <c:v>2.7981729999999998</c:v>
                </c:pt>
                <c:pt idx="61446">
                  <c:v>2.8792620000000002</c:v>
                </c:pt>
                <c:pt idx="61447">
                  <c:v>3.12147</c:v>
                </c:pt>
                <c:pt idx="61448">
                  <c:v>3.495349</c:v>
                </c:pt>
                <c:pt idx="61449">
                  <c:v>3.8593229999999998</c:v>
                </c:pt>
                <c:pt idx="61450">
                  <c:v>4.4053560000000003</c:v>
                </c:pt>
                <c:pt idx="61451">
                  <c:v>4.7438950000000002</c:v>
                </c:pt>
                <c:pt idx="61452">
                  <c:v>4.5944820000000002</c:v>
                </c:pt>
                <c:pt idx="61453">
                  <c:v>4.2529630000000003</c:v>
                </c:pt>
                <c:pt idx="61454">
                  <c:v>4.0881889999999999</c:v>
                </c:pt>
                <c:pt idx="61455">
                  <c:v>3.9698850000000001</c:v>
                </c:pt>
                <c:pt idx="61456">
                  <c:v>3.7537129999999999</c:v>
                </c:pt>
                <c:pt idx="61457">
                  <c:v>3.653343</c:v>
                </c:pt>
                <c:pt idx="61458">
                  <c:v>3.7032280000000002</c:v>
                </c:pt>
                <c:pt idx="61459">
                  <c:v>3.8030439999999999</c:v>
                </c:pt>
                <c:pt idx="61460">
                  <c:v>3.9413010000000002</c:v>
                </c:pt>
                <c:pt idx="61461">
                  <c:v>4.0665040000000001</c:v>
                </c:pt>
                <c:pt idx="61462">
                  <c:v>4.0970120000000003</c:v>
                </c:pt>
                <c:pt idx="61463">
                  <c:v>4.1613199999999999</c:v>
                </c:pt>
                <c:pt idx="61464">
                  <c:v>3.9274779999999998</c:v>
                </c:pt>
                <c:pt idx="61465">
                  <c:v>3.541026</c:v>
                </c:pt>
                <c:pt idx="61466">
                  <c:v>3.4442149999999998</c:v>
                </c:pt>
                <c:pt idx="61467">
                  <c:v>3.454072</c:v>
                </c:pt>
                <c:pt idx="61468">
                  <c:v>3.5300880000000001</c:v>
                </c:pt>
                <c:pt idx="61469">
                  <c:v>3.6403859999999999</c:v>
                </c:pt>
                <c:pt idx="61470">
                  <c:v>3.728542</c:v>
                </c:pt>
                <c:pt idx="61471">
                  <c:v>3.8394889999999999</c:v>
                </c:pt>
                <c:pt idx="61472">
                  <c:v>3.9557739999999999</c:v>
                </c:pt>
                <c:pt idx="61473">
                  <c:v>4.0646529999999998</c:v>
                </c:pt>
                <c:pt idx="61474">
                  <c:v>4.1078539999999997</c:v>
                </c:pt>
                <c:pt idx="61475">
                  <c:v>4.020683</c:v>
                </c:pt>
                <c:pt idx="61476">
                  <c:v>3.9559660000000001</c:v>
                </c:pt>
                <c:pt idx="61477">
                  <c:v>3.9185829999999999</c:v>
                </c:pt>
                <c:pt idx="61478">
                  <c:v>3.9005040000000002</c:v>
                </c:pt>
                <c:pt idx="61479">
                  <c:v>3.8874979999999999</c:v>
                </c:pt>
                <c:pt idx="61480">
                  <c:v>3.8491780000000002</c:v>
                </c:pt>
                <c:pt idx="61481">
                  <c:v>3.765517</c:v>
                </c:pt>
                <c:pt idx="61482">
                  <c:v>3.633991</c:v>
                </c:pt>
                <c:pt idx="61483">
                  <c:v>3.5456660000000002</c:v>
                </c:pt>
                <c:pt idx="61484">
                  <c:v>3.6210330000000002</c:v>
                </c:pt>
                <c:pt idx="61485">
                  <c:v>3.6945969999999999</c:v>
                </c:pt>
                <c:pt idx="61486">
                  <c:v>3.760348</c:v>
                </c:pt>
                <c:pt idx="61487">
                  <c:v>3.977795</c:v>
                </c:pt>
                <c:pt idx="61488">
                  <c:v>4.1890390000000002</c:v>
                </c:pt>
                <c:pt idx="61489">
                  <c:v>4.0805439999999997</c:v>
                </c:pt>
                <c:pt idx="61490">
                  <c:v>3.9040379999999999</c:v>
                </c:pt>
                <c:pt idx="61491">
                  <c:v>3.8754780000000002</c:v>
                </c:pt>
                <c:pt idx="61492">
                  <c:v>3.8746849999999999</c:v>
                </c:pt>
                <c:pt idx="61493">
                  <c:v>3.8760789999999998</c:v>
                </c:pt>
                <c:pt idx="61494">
                  <c:v>3.8542260000000002</c:v>
                </c:pt>
                <c:pt idx="61495">
                  <c:v>3.8349700000000002</c:v>
                </c:pt>
                <c:pt idx="61496">
                  <c:v>3.8241269999999998</c:v>
                </c:pt>
                <c:pt idx="61497">
                  <c:v>3.8404029999999998</c:v>
                </c:pt>
                <c:pt idx="61498">
                  <c:v>3.8660540000000001</c:v>
                </c:pt>
                <c:pt idx="61499">
                  <c:v>3.839321</c:v>
                </c:pt>
                <c:pt idx="61500">
                  <c:v>3.7565010000000001</c:v>
                </c:pt>
                <c:pt idx="61501">
                  <c:v>3.6631520000000002</c:v>
                </c:pt>
                <c:pt idx="61502">
                  <c:v>3.6039400000000001</c:v>
                </c:pt>
                <c:pt idx="61503">
                  <c:v>3.6096140000000001</c:v>
                </c:pt>
                <c:pt idx="61504">
                  <c:v>3.6369959999999999</c:v>
                </c:pt>
                <c:pt idx="61505">
                  <c:v>3.6361780000000001</c:v>
                </c:pt>
                <c:pt idx="61506">
                  <c:v>3.6122339999999999</c:v>
                </c:pt>
                <c:pt idx="61507">
                  <c:v>3.5781689999999999</c:v>
                </c:pt>
                <c:pt idx="61508">
                  <c:v>3.6108639999999999</c:v>
                </c:pt>
                <c:pt idx="61509">
                  <c:v>3.8709820000000001</c:v>
                </c:pt>
                <c:pt idx="61510">
                  <c:v>4.0303709999999997</c:v>
                </c:pt>
                <c:pt idx="61511">
                  <c:v>3.9859200000000001</c:v>
                </c:pt>
                <c:pt idx="61512">
                  <c:v>3.7790759999999999</c:v>
                </c:pt>
                <c:pt idx="61513">
                  <c:v>3.4263050000000002</c:v>
                </c:pt>
                <c:pt idx="61514">
                  <c:v>3.2443179999999998</c:v>
                </c:pt>
                <c:pt idx="61515">
                  <c:v>3.3257910000000002</c:v>
                </c:pt>
                <c:pt idx="61516">
                  <c:v>3.319661</c:v>
                </c:pt>
                <c:pt idx="61517">
                  <c:v>3.3204539999999998</c:v>
                </c:pt>
                <c:pt idx="61518">
                  <c:v>3.526097</c:v>
                </c:pt>
                <c:pt idx="61519">
                  <c:v>3.8384800000000001</c:v>
                </c:pt>
                <c:pt idx="61520">
                  <c:v>3.5672299999999999</c:v>
                </c:pt>
                <c:pt idx="61521">
                  <c:v>3.506167</c:v>
                </c:pt>
                <c:pt idx="61522">
                  <c:v>3.5596809999999999</c:v>
                </c:pt>
                <c:pt idx="61523">
                  <c:v>3.8182619999999998</c:v>
                </c:pt>
                <c:pt idx="61524">
                  <c:v>4.0377520000000002</c:v>
                </c:pt>
                <c:pt idx="61525">
                  <c:v>3.9851510000000001</c:v>
                </c:pt>
                <c:pt idx="61526">
                  <c:v>3.8708140000000002</c:v>
                </c:pt>
                <c:pt idx="61527">
                  <c:v>3.8780739999999998</c:v>
                </c:pt>
                <c:pt idx="61528">
                  <c:v>3.9695969999999998</c:v>
                </c:pt>
                <c:pt idx="61529">
                  <c:v>3.8241999999999998</c:v>
                </c:pt>
                <c:pt idx="61530">
                  <c:v>3.6907510000000001</c:v>
                </c:pt>
                <c:pt idx="61531">
                  <c:v>3.6736819999999999</c:v>
                </c:pt>
                <c:pt idx="61532">
                  <c:v>3.6243020000000001</c:v>
                </c:pt>
                <c:pt idx="61533">
                  <c:v>3.3623090000000002</c:v>
                </c:pt>
                <c:pt idx="61534">
                  <c:v>3.2093389999999999</c:v>
                </c:pt>
                <c:pt idx="61535">
                  <c:v>3.615456</c:v>
                </c:pt>
                <c:pt idx="61536">
                  <c:v>3.7943889999999998</c:v>
                </c:pt>
                <c:pt idx="61537">
                  <c:v>3.9325260000000002</c:v>
                </c:pt>
                <c:pt idx="61538">
                  <c:v>4.0308039999999998</c:v>
                </c:pt>
                <c:pt idx="61539">
                  <c:v>4.1639169999999996</c:v>
                </c:pt>
                <c:pt idx="61540">
                  <c:v>4.1242489999999998</c:v>
                </c:pt>
                <c:pt idx="61541">
                  <c:v>3.835162</c:v>
                </c:pt>
                <c:pt idx="61542">
                  <c:v>3.597089</c:v>
                </c:pt>
                <c:pt idx="61543">
                  <c:v>3.5786500000000001</c:v>
                </c:pt>
                <c:pt idx="61544">
                  <c:v>3.7247439999999998</c:v>
                </c:pt>
                <c:pt idx="61545">
                  <c:v>3.8245360000000002</c:v>
                </c:pt>
                <c:pt idx="61546">
                  <c:v>3.9509889999999999</c:v>
                </c:pt>
                <c:pt idx="61547">
                  <c:v>4.172091</c:v>
                </c:pt>
                <c:pt idx="61548">
                  <c:v>4.2722189999999998</c:v>
                </c:pt>
                <c:pt idx="61549">
                  <c:v>4.2852009999999998</c:v>
                </c:pt>
                <c:pt idx="61550">
                  <c:v>4.0773710000000003</c:v>
                </c:pt>
                <c:pt idx="61551">
                  <c:v>3.909519</c:v>
                </c:pt>
                <c:pt idx="61552">
                  <c:v>3.8709099999999999</c:v>
                </c:pt>
                <c:pt idx="61553">
                  <c:v>3.7609249999999999</c:v>
                </c:pt>
                <c:pt idx="61554">
                  <c:v>3.6128589999999998</c:v>
                </c:pt>
                <c:pt idx="61555">
                  <c:v>3.6066569999999998</c:v>
                </c:pt>
                <c:pt idx="61556">
                  <c:v>3.6920489999999999</c:v>
                </c:pt>
                <c:pt idx="61557">
                  <c:v>3.8151120000000001</c:v>
                </c:pt>
                <c:pt idx="61558">
                  <c:v>3.945989</c:v>
                </c:pt>
                <c:pt idx="61559">
                  <c:v>3.9746929999999998</c:v>
                </c:pt>
                <c:pt idx="61560">
                  <c:v>3.9215399999999998</c:v>
                </c:pt>
                <c:pt idx="61561">
                  <c:v>3.9218280000000001</c:v>
                </c:pt>
                <c:pt idx="61562">
                  <c:v>3.869516</c:v>
                </c:pt>
                <c:pt idx="61563">
                  <c:v>3.8160980000000002</c:v>
                </c:pt>
                <c:pt idx="61564">
                  <c:v>3.8181660000000002</c:v>
                </c:pt>
                <c:pt idx="61565">
                  <c:v>3.817685</c:v>
                </c:pt>
                <c:pt idx="61566">
                  <c:v>3.827782</c:v>
                </c:pt>
                <c:pt idx="61567">
                  <c:v>3.8134779999999999</c:v>
                </c:pt>
                <c:pt idx="61568">
                  <c:v>3.8101120000000002</c:v>
                </c:pt>
                <c:pt idx="61569">
                  <c:v>3.8131409999999999</c:v>
                </c:pt>
                <c:pt idx="61570">
                  <c:v>3.8057609999999999</c:v>
                </c:pt>
                <c:pt idx="61571">
                  <c:v>3.7949660000000001</c:v>
                </c:pt>
                <c:pt idx="61572">
                  <c:v>3.747871</c:v>
                </c:pt>
                <c:pt idx="61573">
                  <c:v>3.7362829999999998</c:v>
                </c:pt>
                <c:pt idx="61574">
                  <c:v>3.794486</c:v>
                </c:pt>
                <c:pt idx="61575">
                  <c:v>3.8714149999999998</c:v>
                </c:pt>
                <c:pt idx="61576">
                  <c:v>3.9071150000000001</c:v>
                </c:pt>
                <c:pt idx="61577">
                  <c:v>3.8643710000000002</c:v>
                </c:pt>
                <c:pt idx="61578">
                  <c:v>3.8319890000000001</c:v>
                </c:pt>
                <c:pt idx="61579">
                  <c:v>3.7540969999999998</c:v>
                </c:pt>
                <c:pt idx="61580">
                  <c:v>3.654185</c:v>
                </c:pt>
                <c:pt idx="61581">
                  <c:v>3.6598579999999998</c:v>
                </c:pt>
                <c:pt idx="61582">
                  <c:v>3.6004779999999998</c:v>
                </c:pt>
                <c:pt idx="61583">
                  <c:v>3.3354789999999999</c:v>
                </c:pt>
                <c:pt idx="61584">
                  <c:v>2.8176700000000001</c:v>
                </c:pt>
                <c:pt idx="61585">
                  <c:v>2.5375019999999999</c:v>
                </c:pt>
                <c:pt idx="61586">
                  <c:v>2.7185269999999999</c:v>
                </c:pt>
                <c:pt idx="61587">
                  <c:v>2.9993690000000002</c:v>
                </c:pt>
                <c:pt idx="61588">
                  <c:v>3.278816</c:v>
                </c:pt>
                <c:pt idx="61589">
                  <c:v>3.6641859999999999</c:v>
                </c:pt>
                <c:pt idx="61590">
                  <c:v>3.9764240000000002</c:v>
                </c:pt>
                <c:pt idx="61591">
                  <c:v>4.4489890000000001</c:v>
                </c:pt>
                <c:pt idx="61592">
                  <c:v>4.6950440000000002</c:v>
                </c:pt>
                <c:pt idx="61593">
                  <c:v>4.4823820000000003</c:v>
                </c:pt>
                <c:pt idx="61594">
                  <c:v>4.3752810000000002</c:v>
                </c:pt>
                <c:pt idx="61595">
                  <c:v>4.3762429999999997</c:v>
                </c:pt>
                <c:pt idx="61596">
                  <c:v>4.2817629999999998</c:v>
                </c:pt>
                <c:pt idx="61597">
                  <c:v>4.2900090000000004</c:v>
                </c:pt>
                <c:pt idx="61598">
                  <c:v>4.2200030000000002</c:v>
                </c:pt>
                <c:pt idx="61599">
                  <c:v>3.9598119999999999</c:v>
                </c:pt>
                <c:pt idx="61600">
                  <c:v>3.8161700000000001</c:v>
                </c:pt>
                <c:pt idx="61601">
                  <c:v>3.8224930000000001</c:v>
                </c:pt>
                <c:pt idx="61602">
                  <c:v>3.8495620000000002</c:v>
                </c:pt>
                <c:pt idx="61603">
                  <c:v>3.94659</c:v>
                </c:pt>
                <c:pt idx="61604">
                  <c:v>3.9885649999999999</c:v>
                </c:pt>
                <c:pt idx="61605">
                  <c:v>3.952312</c:v>
                </c:pt>
                <c:pt idx="61606">
                  <c:v>3.895864</c:v>
                </c:pt>
                <c:pt idx="61607">
                  <c:v>3.8104480000000001</c:v>
                </c:pt>
                <c:pt idx="61608">
                  <c:v>3.8116509999999999</c:v>
                </c:pt>
                <c:pt idx="61609">
                  <c:v>3.7829220000000001</c:v>
                </c:pt>
                <c:pt idx="61610">
                  <c:v>3.6486320000000001</c:v>
                </c:pt>
                <c:pt idx="61611">
                  <c:v>3.4833530000000001</c:v>
                </c:pt>
                <c:pt idx="61612">
                  <c:v>3.4069039999999999</c:v>
                </c:pt>
                <c:pt idx="61613">
                  <c:v>3.412674</c:v>
                </c:pt>
                <c:pt idx="61614">
                  <c:v>3.4567640000000002</c:v>
                </c:pt>
                <c:pt idx="61615">
                  <c:v>3.5949249999999999</c:v>
                </c:pt>
                <c:pt idx="61616">
                  <c:v>3.7968649999999999</c:v>
                </c:pt>
                <c:pt idx="61617">
                  <c:v>4.0386410000000001</c:v>
                </c:pt>
                <c:pt idx="61618">
                  <c:v>4.2810420000000002</c:v>
                </c:pt>
                <c:pt idx="61619">
                  <c:v>4.3115249999999996</c:v>
                </c:pt>
                <c:pt idx="61620">
                  <c:v>4.1454769999999996</c:v>
                </c:pt>
                <c:pt idx="61621">
                  <c:v>4.0459490000000002</c:v>
                </c:pt>
                <c:pt idx="61622">
                  <c:v>4.01335</c:v>
                </c:pt>
                <c:pt idx="61623">
                  <c:v>3.9085100000000002</c:v>
                </c:pt>
                <c:pt idx="61624">
                  <c:v>3.7804220000000002</c:v>
                </c:pt>
                <c:pt idx="61625">
                  <c:v>3.6578149999999998</c:v>
                </c:pt>
                <c:pt idx="61626">
                  <c:v>3.5852119999999998</c:v>
                </c:pt>
                <c:pt idx="61627">
                  <c:v>3.6055269999999999</c:v>
                </c:pt>
                <c:pt idx="61628">
                  <c:v>3.6801729999999999</c:v>
                </c:pt>
                <c:pt idx="61629">
                  <c:v>3.7362829999999998</c:v>
                </c:pt>
                <c:pt idx="61630">
                  <c:v>3.8100399999999999</c:v>
                </c:pt>
                <c:pt idx="61631">
                  <c:v>3.9447869999999998</c:v>
                </c:pt>
                <c:pt idx="61632">
                  <c:v>4.138001</c:v>
                </c:pt>
                <c:pt idx="61633">
                  <c:v>4.0760969999999999</c:v>
                </c:pt>
                <c:pt idx="61634">
                  <c:v>3.9845259999999998</c:v>
                </c:pt>
                <c:pt idx="61635">
                  <c:v>4.0058259999999999</c:v>
                </c:pt>
                <c:pt idx="61636">
                  <c:v>3.9559419999999998</c:v>
                </c:pt>
                <c:pt idx="61637">
                  <c:v>3.9507249999999998</c:v>
                </c:pt>
                <c:pt idx="61638">
                  <c:v>3.9612310000000002</c:v>
                </c:pt>
                <c:pt idx="61639">
                  <c:v>3.9611339999999999</c:v>
                </c:pt>
                <c:pt idx="61640">
                  <c:v>3.99532</c:v>
                </c:pt>
                <c:pt idx="61641">
                  <c:v>4.0220779999999996</c:v>
                </c:pt>
                <c:pt idx="61642">
                  <c:v>3.8974989999999998</c:v>
                </c:pt>
                <c:pt idx="61643">
                  <c:v>3.7744840000000002</c:v>
                </c:pt>
                <c:pt idx="61644">
                  <c:v>3.8356189999999999</c:v>
                </c:pt>
                <c:pt idx="61645">
                  <c:v>3.910866</c:v>
                </c:pt>
                <c:pt idx="61646">
                  <c:v>3.9063460000000001</c:v>
                </c:pt>
                <c:pt idx="61647">
                  <c:v>3.8770889999999998</c:v>
                </c:pt>
                <c:pt idx="61648">
                  <c:v>3.7999909999999999</c:v>
                </c:pt>
                <c:pt idx="61649">
                  <c:v>3.7032280000000002</c:v>
                </c:pt>
                <c:pt idx="61650">
                  <c:v>3.6496409999999999</c:v>
                </c:pt>
                <c:pt idx="61651">
                  <c:v>3.6499779999999999</c:v>
                </c:pt>
                <c:pt idx="61652">
                  <c:v>3.7135889999999998</c:v>
                </c:pt>
                <c:pt idx="61653">
                  <c:v>3.6074980000000001</c:v>
                </c:pt>
                <c:pt idx="61654">
                  <c:v>3.3892099999999998</c:v>
                </c:pt>
                <c:pt idx="61655">
                  <c:v>3.2942979999999999</c:v>
                </c:pt>
                <c:pt idx="61656">
                  <c:v>3.1438039999999998</c:v>
                </c:pt>
                <c:pt idx="61657">
                  <c:v>3.0566810000000002</c:v>
                </c:pt>
                <c:pt idx="61658">
                  <c:v>3.175297</c:v>
                </c:pt>
                <c:pt idx="61659">
                  <c:v>3.3071120000000001</c:v>
                </c:pt>
                <c:pt idx="61660">
                  <c:v>3.6536080000000002</c:v>
                </c:pt>
                <c:pt idx="61661">
                  <c:v>4.0698939999999997</c:v>
                </c:pt>
                <c:pt idx="61662">
                  <c:v>4.2635160000000001</c:v>
                </c:pt>
                <c:pt idx="61663">
                  <c:v>4.3727090000000004</c:v>
                </c:pt>
                <c:pt idx="61664">
                  <c:v>4.1816110000000002</c:v>
                </c:pt>
                <c:pt idx="61665">
                  <c:v>4.0982620000000001</c:v>
                </c:pt>
                <c:pt idx="61666">
                  <c:v>4.1707679999999998</c:v>
                </c:pt>
                <c:pt idx="61667">
                  <c:v>4.2239459999999998</c:v>
                </c:pt>
                <c:pt idx="61668">
                  <c:v>4.1855289999999998</c:v>
                </c:pt>
                <c:pt idx="61669">
                  <c:v>3.8583129999999999</c:v>
                </c:pt>
                <c:pt idx="61670">
                  <c:v>3.6359140000000001</c:v>
                </c:pt>
                <c:pt idx="61671">
                  <c:v>3.585261</c:v>
                </c:pt>
                <c:pt idx="61672">
                  <c:v>3.5297269999999998</c:v>
                </c:pt>
                <c:pt idx="61673">
                  <c:v>3.544584</c:v>
                </c:pt>
                <c:pt idx="61674">
                  <c:v>3.6780810000000002</c:v>
                </c:pt>
                <c:pt idx="61675">
                  <c:v>3.8014570000000001</c:v>
                </c:pt>
                <c:pt idx="61676">
                  <c:v>3.8387440000000002</c:v>
                </c:pt>
                <c:pt idx="61677">
                  <c:v>3.983228</c:v>
                </c:pt>
                <c:pt idx="61678">
                  <c:v>4.062754</c:v>
                </c:pt>
                <c:pt idx="61679">
                  <c:v>3.7868409999999999</c:v>
                </c:pt>
                <c:pt idx="61680">
                  <c:v>3.45472</c:v>
                </c:pt>
                <c:pt idx="61681">
                  <c:v>3.2651370000000002</c:v>
                </c:pt>
                <c:pt idx="61682">
                  <c:v>3.2842250000000002</c:v>
                </c:pt>
                <c:pt idx="61683">
                  <c:v>3.4021919999999999</c:v>
                </c:pt>
                <c:pt idx="61684">
                  <c:v>3.461957</c:v>
                </c:pt>
                <c:pt idx="61685">
                  <c:v>3.6241340000000002</c:v>
                </c:pt>
                <c:pt idx="61686">
                  <c:v>3.9786600000000001</c:v>
                </c:pt>
                <c:pt idx="61687">
                  <c:v>4.3710979999999999</c:v>
                </c:pt>
                <c:pt idx="61688">
                  <c:v>4.3382339999999999</c:v>
                </c:pt>
                <c:pt idx="61689">
                  <c:v>3.9962819999999999</c:v>
                </c:pt>
                <c:pt idx="61690">
                  <c:v>4.132784</c:v>
                </c:pt>
                <c:pt idx="61691">
                  <c:v>4.1775469999999997</c:v>
                </c:pt>
                <c:pt idx="61692">
                  <c:v>4.1050649999999997</c:v>
                </c:pt>
                <c:pt idx="61693">
                  <c:v>3.9977239999999998</c:v>
                </c:pt>
                <c:pt idx="61694">
                  <c:v>3.8845170000000002</c:v>
                </c:pt>
                <c:pt idx="61695">
                  <c:v>3.773498</c:v>
                </c:pt>
                <c:pt idx="61696">
                  <c:v>3.7612860000000001</c:v>
                </c:pt>
                <c:pt idx="61697">
                  <c:v>3.7579920000000002</c:v>
                </c:pt>
                <c:pt idx="61698">
                  <c:v>3.7312590000000001</c:v>
                </c:pt>
                <c:pt idx="61699">
                  <c:v>3.7997019999999999</c:v>
                </c:pt>
                <c:pt idx="61700">
                  <c:v>3.9103850000000002</c:v>
                </c:pt>
                <c:pt idx="61701">
                  <c:v>3.9452199999999999</c:v>
                </c:pt>
                <c:pt idx="61702">
                  <c:v>3.9844780000000002</c:v>
                </c:pt>
                <c:pt idx="61703">
                  <c:v>4.0252030000000003</c:v>
                </c:pt>
                <c:pt idx="61704">
                  <c:v>3.9378869999999999</c:v>
                </c:pt>
                <c:pt idx="61705">
                  <c:v>3.8405710000000002</c:v>
                </c:pt>
                <c:pt idx="61706">
                  <c:v>3.855645</c:v>
                </c:pt>
                <c:pt idx="61707">
                  <c:v>3.8856470000000001</c:v>
                </c:pt>
                <c:pt idx="61708">
                  <c:v>3.901923</c:v>
                </c:pt>
                <c:pt idx="61709">
                  <c:v>3.8472789999999999</c:v>
                </c:pt>
                <c:pt idx="61710">
                  <c:v>3.8412440000000001</c:v>
                </c:pt>
                <c:pt idx="61711">
                  <c:v>3.9017059999999999</c:v>
                </c:pt>
                <c:pt idx="61712">
                  <c:v>3.948105</c:v>
                </c:pt>
                <c:pt idx="61713">
                  <c:v>3.9943590000000002</c:v>
                </c:pt>
                <c:pt idx="61714">
                  <c:v>3.9767610000000002</c:v>
                </c:pt>
                <c:pt idx="61715">
                  <c:v>3.8991099999999999</c:v>
                </c:pt>
                <c:pt idx="61716">
                  <c:v>3.8032360000000001</c:v>
                </c:pt>
                <c:pt idx="61717">
                  <c:v>3.7472940000000001</c:v>
                </c:pt>
                <c:pt idx="61718">
                  <c:v>3.7840039999999999</c:v>
                </c:pt>
                <c:pt idx="61719">
                  <c:v>3.8250649999999999</c:v>
                </c:pt>
                <c:pt idx="61720">
                  <c:v>3.8275890000000001</c:v>
                </c:pt>
                <c:pt idx="61721">
                  <c:v>3.8544429999999998</c:v>
                </c:pt>
                <c:pt idx="61722">
                  <c:v>3.883219</c:v>
                </c:pt>
                <c:pt idx="61723">
                  <c:v>3.8966820000000002</c:v>
                </c:pt>
                <c:pt idx="61724">
                  <c:v>3.8839640000000002</c:v>
                </c:pt>
                <c:pt idx="61725">
                  <c:v>3.8311950000000001</c:v>
                </c:pt>
                <c:pt idx="61726">
                  <c:v>3.75203</c:v>
                </c:pt>
                <c:pt idx="61727">
                  <c:v>3.6852209999999999</c:v>
                </c:pt>
                <c:pt idx="61728">
                  <c:v>3.697314</c:v>
                </c:pt>
                <c:pt idx="61729">
                  <c:v>3.755179</c:v>
                </c:pt>
                <c:pt idx="61730">
                  <c:v>3.8907440000000002</c:v>
                </c:pt>
                <c:pt idx="61731">
                  <c:v>3.9061300000000001</c:v>
                </c:pt>
                <c:pt idx="61732">
                  <c:v>3.7993420000000002</c:v>
                </c:pt>
                <c:pt idx="61733">
                  <c:v>3.8179249999999998</c:v>
                </c:pt>
                <c:pt idx="61734">
                  <c:v>3.865189</c:v>
                </c:pt>
                <c:pt idx="61735">
                  <c:v>3.6788259999999999</c:v>
                </c:pt>
                <c:pt idx="61736">
                  <c:v>3.4830160000000001</c:v>
                </c:pt>
                <c:pt idx="61737">
                  <c:v>3.4868869999999998</c:v>
                </c:pt>
                <c:pt idx="61738">
                  <c:v>3.7044540000000001</c:v>
                </c:pt>
                <c:pt idx="61739">
                  <c:v>3.8774730000000002</c:v>
                </c:pt>
                <c:pt idx="61740">
                  <c:v>3.8567749999999998</c:v>
                </c:pt>
                <c:pt idx="61741">
                  <c:v>3.772681</c:v>
                </c:pt>
                <c:pt idx="61742">
                  <c:v>3.6403129999999999</c:v>
                </c:pt>
                <c:pt idx="61743">
                  <c:v>3.5561479999999999</c:v>
                </c:pt>
                <c:pt idx="61744">
                  <c:v>3.619278</c:v>
                </c:pt>
                <c:pt idx="61745">
                  <c:v>3.6996699999999998</c:v>
                </c:pt>
                <c:pt idx="61746">
                  <c:v>3.761911</c:v>
                </c:pt>
                <c:pt idx="61747">
                  <c:v>3.9301219999999999</c:v>
                </c:pt>
                <c:pt idx="61748">
                  <c:v>4.0068599999999996</c:v>
                </c:pt>
                <c:pt idx="61749">
                  <c:v>4.0489540000000002</c:v>
                </c:pt>
                <c:pt idx="61750">
                  <c:v>3.9454359999999999</c:v>
                </c:pt>
                <c:pt idx="61751">
                  <c:v>3.8928349999999998</c:v>
                </c:pt>
                <c:pt idx="61752">
                  <c:v>3.976448</c:v>
                </c:pt>
                <c:pt idx="61753">
                  <c:v>4.1478330000000003</c:v>
                </c:pt>
                <c:pt idx="61754">
                  <c:v>4.1538919999999999</c:v>
                </c:pt>
                <c:pt idx="61755">
                  <c:v>4.0577540000000001</c:v>
                </c:pt>
                <c:pt idx="61756">
                  <c:v>3.9576730000000002</c:v>
                </c:pt>
                <c:pt idx="61757">
                  <c:v>3.8859840000000001</c:v>
                </c:pt>
                <c:pt idx="61758">
                  <c:v>3.8286709999999999</c:v>
                </c:pt>
                <c:pt idx="61759">
                  <c:v>3.7775850000000002</c:v>
                </c:pt>
                <c:pt idx="61760">
                  <c:v>3.7162820000000001</c:v>
                </c:pt>
                <c:pt idx="61761">
                  <c:v>3.6493289999999998</c:v>
                </c:pt>
                <c:pt idx="61762">
                  <c:v>3.6204320000000001</c:v>
                </c:pt>
                <c:pt idx="61763">
                  <c:v>3.6296879999999998</c:v>
                </c:pt>
                <c:pt idx="61764">
                  <c:v>3.6987320000000001</c:v>
                </c:pt>
                <c:pt idx="61765">
                  <c:v>3.7872729999999999</c:v>
                </c:pt>
                <c:pt idx="61766">
                  <c:v>3.8368690000000001</c:v>
                </c:pt>
                <c:pt idx="61767">
                  <c:v>3.830835</c:v>
                </c:pt>
                <c:pt idx="61768">
                  <c:v>3.761358</c:v>
                </c:pt>
                <c:pt idx="61769">
                  <c:v>3.6761819999999998</c:v>
                </c:pt>
                <c:pt idx="61770">
                  <c:v>3.6447609999999999</c:v>
                </c:pt>
                <c:pt idx="61771">
                  <c:v>3.7645309999999998</c:v>
                </c:pt>
                <c:pt idx="61772">
                  <c:v>3.9960170000000002</c:v>
                </c:pt>
                <c:pt idx="61773">
                  <c:v>4.0940310000000002</c:v>
                </c:pt>
                <c:pt idx="61774">
                  <c:v>4.1169409999999997</c:v>
                </c:pt>
                <c:pt idx="61775">
                  <c:v>4.1248509999999996</c:v>
                </c:pt>
                <c:pt idx="61776">
                  <c:v>4.1190090000000001</c:v>
                </c:pt>
                <c:pt idx="61777">
                  <c:v>3.9864009999999999</c:v>
                </c:pt>
                <c:pt idx="61778">
                  <c:v>3.878123</c:v>
                </c:pt>
                <c:pt idx="61779">
                  <c:v>3.8326380000000002</c:v>
                </c:pt>
                <c:pt idx="61780">
                  <c:v>3.8683380000000001</c:v>
                </c:pt>
                <c:pt idx="61781">
                  <c:v>3.9536099999999998</c:v>
                </c:pt>
                <c:pt idx="61782">
                  <c:v>3.994936</c:v>
                </c:pt>
                <c:pt idx="61783">
                  <c:v>3.9885169999999999</c:v>
                </c:pt>
                <c:pt idx="61784">
                  <c:v>3.9283190000000001</c:v>
                </c:pt>
                <c:pt idx="61785">
                  <c:v>3.8137180000000002</c:v>
                </c:pt>
                <c:pt idx="61786">
                  <c:v>3.839369</c:v>
                </c:pt>
                <c:pt idx="61787">
                  <c:v>3.8679049999999999</c:v>
                </c:pt>
                <c:pt idx="61788">
                  <c:v>3.9189919999999998</c:v>
                </c:pt>
                <c:pt idx="61789">
                  <c:v>3.9420700000000002</c:v>
                </c:pt>
                <c:pt idx="61790">
                  <c:v>3.915025</c:v>
                </c:pt>
                <c:pt idx="61791">
                  <c:v>3.8924270000000001</c:v>
                </c:pt>
                <c:pt idx="61792">
                  <c:v>3.9038940000000002</c:v>
                </c:pt>
                <c:pt idx="61793">
                  <c:v>3.849586</c:v>
                </c:pt>
                <c:pt idx="61794">
                  <c:v>3.7811430000000001</c:v>
                </c:pt>
                <c:pt idx="61795">
                  <c:v>3.7222200000000001</c:v>
                </c:pt>
                <c:pt idx="61796">
                  <c:v>3.6816390000000001</c:v>
                </c:pt>
                <c:pt idx="61797">
                  <c:v>3.6686809999999999</c:v>
                </c:pt>
                <c:pt idx="61798">
                  <c:v>3.6218499999999998</c:v>
                </c:pt>
                <c:pt idx="61799">
                  <c:v>3.645867</c:v>
                </c:pt>
                <c:pt idx="61800">
                  <c:v>3.7099829999999998</c:v>
                </c:pt>
                <c:pt idx="61801">
                  <c:v>3.7962639999999999</c:v>
                </c:pt>
                <c:pt idx="61802">
                  <c:v>3.8974989999999998</c:v>
                </c:pt>
                <c:pt idx="61803">
                  <c:v>3.923343</c:v>
                </c:pt>
                <c:pt idx="61804">
                  <c:v>3.865742</c:v>
                </c:pt>
                <c:pt idx="61805">
                  <c:v>3.7503470000000001</c:v>
                </c:pt>
                <c:pt idx="61806">
                  <c:v>3.7116419999999999</c:v>
                </c:pt>
                <c:pt idx="61807">
                  <c:v>3.710127</c:v>
                </c:pt>
                <c:pt idx="61808">
                  <c:v>3.6854619999999998</c:v>
                </c:pt>
                <c:pt idx="61809">
                  <c:v>3.6925300000000001</c:v>
                </c:pt>
                <c:pt idx="61810">
                  <c:v>3.8095829999999999</c:v>
                </c:pt>
                <c:pt idx="61811">
                  <c:v>3.859251</c:v>
                </c:pt>
                <c:pt idx="61812">
                  <c:v>3.7573669999999999</c:v>
                </c:pt>
                <c:pt idx="61813">
                  <c:v>3.6976019999999998</c:v>
                </c:pt>
                <c:pt idx="61814">
                  <c:v>3.686375</c:v>
                </c:pt>
                <c:pt idx="61815">
                  <c:v>3.7328209999999999</c:v>
                </c:pt>
                <c:pt idx="61816">
                  <c:v>3.710223</c:v>
                </c:pt>
                <c:pt idx="61817">
                  <c:v>3.5241259999999999</c:v>
                </c:pt>
                <c:pt idx="61818">
                  <c:v>3.5368909999999998</c:v>
                </c:pt>
                <c:pt idx="61819">
                  <c:v>3.7172909999999999</c:v>
                </c:pt>
                <c:pt idx="61820">
                  <c:v>3.805472</c:v>
                </c:pt>
                <c:pt idx="61821">
                  <c:v>3.956639</c:v>
                </c:pt>
                <c:pt idx="61822">
                  <c:v>4.0774429999999997</c:v>
                </c:pt>
                <c:pt idx="61823">
                  <c:v>4.0261880000000003</c:v>
                </c:pt>
                <c:pt idx="61824">
                  <c:v>4.1470880000000001</c:v>
                </c:pt>
                <c:pt idx="61825">
                  <c:v>4.2049779999999997</c:v>
                </c:pt>
                <c:pt idx="61826">
                  <c:v>3.9313959999999999</c:v>
                </c:pt>
                <c:pt idx="61827">
                  <c:v>3.5788419999999999</c:v>
                </c:pt>
                <c:pt idx="61828">
                  <c:v>3.4847229999999998</c:v>
                </c:pt>
                <c:pt idx="61829">
                  <c:v>3.4783279999999999</c:v>
                </c:pt>
                <c:pt idx="61830">
                  <c:v>3.6113930000000001</c:v>
                </c:pt>
                <c:pt idx="61831">
                  <c:v>3.6980110000000002</c:v>
                </c:pt>
                <c:pt idx="61832">
                  <c:v>3.7384710000000001</c:v>
                </c:pt>
                <c:pt idx="61833">
                  <c:v>4.0992470000000001</c:v>
                </c:pt>
                <c:pt idx="61834">
                  <c:v>4.4155249999999997</c:v>
                </c:pt>
                <c:pt idx="61835">
                  <c:v>4.5607300000000004</c:v>
                </c:pt>
                <c:pt idx="61836">
                  <c:v>4.4688949999999998</c:v>
                </c:pt>
                <c:pt idx="61837">
                  <c:v>4.3265510000000003</c:v>
                </c:pt>
                <c:pt idx="61838">
                  <c:v>4.2536839999999998</c:v>
                </c:pt>
                <c:pt idx="61839">
                  <c:v>3.9569749999999999</c:v>
                </c:pt>
                <c:pt idx="61840">
                  <c:v>3.7239990000000001</c:v>
                </c:pt>
                <c:pt idx="61841">
                  <c:v>3.6464439999999998</c:v>
                </c:pt>
                <c:pt idx="61842">
                  <c:v>3.5177309999999999</c:v>
                </c:pt>
                <c:pt idx="61843">
                  <c:v>3.5383819999999999</c:v>
                </c:pt>
                <c:pt idx="61844">
                  <c:v>3.602474</c:v>
                </c:pt>
                <c:pt idx="61845">
                  <c:v>3.7807580000000001</c:v>
                </c:pt>
                <c:pt idx="61846">
                  <c:v>3.967794</c:v>
                </c:pt>
                <c:pt idx="61847">
                  <c:v>3.9270450000000001</c:v>
                </c:pt>
                <c:pt idx="61848">
                  <c:v>3.9346420000000002</c:v>
                </c:pt>
                <c:pt idx="61849">
                  <c:v>3.8984610000000002</c:v>
                </c:pt>
                <c:pt idx="61850">
                  <c:v>3.9759440000000001</c:v>
                </c:pt>
                <c:pt idx="61851">
                  <c:v>4.0694850000000002</c:v>
                </c:pt>
                <c:pt idx="61852">
                  <c:v>3.9497629999999999</c:v>
                </c:pt>
                <c:pt idx="61853">
                  <c:v>3.7629679999999999</c:v>
                </c:pt>
                <c:pt idx="61854">
                  <c:v>3.7028669999999999</c:v>
                </c:pt>
                <c:pt idx="61855">
                  <c:v>3.9362529999999998</c:v>
                </c:pt>
                <c:pt idx="61856">
                  <c:v>4.1348760000000002</c:v>
                </c:pt>
                <c:pt idx="61857">
                  <c:v>4.0186400000000004</c:v>
                </c:pt>
                <c:pt idx="61858">
                  <c:v>3.8122989999999999</c:v>
                </c:pt>
                <c:pt idx="61859">
                  <c:v>3.7191670000000001</c:v>
                </c:pt>
                <c:pt idx="61860">
                  <c:v>3.7381829999999998</c:v>
                </c:pt>
                <c:pt idx="61861">
                  <c:v>3.788932</c:v>
                </c:pt>
                <c:pt idx="61862">
                  <c:v>3.779388</c:v>
                </c:pt>
                <c:pt idx="61863">
                  <c:v>3.7931629999999998</c:v>
                </c:pt>
                <c:pt idx="61864">
                  <c:v>3.864347</c:v>
                </c:pt>
                <c:pt idx="61865">
                  <c:v>3.9161549999999998</c:v>
                </c:pt>
                <c:pt idx="61866">
                  <c:v>3.9314200000000001</c:v>
                </c:pt>
                <c:pt idx="61867">
                  <c:v>3.9426709999999998</c:v>
                </c:pt>
                <c:pt idx="61868">
                  <c:v>3.9586579999999998</c:v>
                </c:pt>
                <c:pt idx="61869">
                  <c:v>3.9792369999999999</c:v>
                </c:pt>
                <c:pt idx="61870">
                  <c:v>3.9530090000000002</c:v>
                </c:pt>
                <c:pt idx="61871">
                  <c:v>3.8600680000000001</c:v>
                </c:pt>
                <c:pt idx="61872">
                  <c:v>3.789196</c:v>
                </c:pt>
                <c:pt idx="61873">
                  <c:v>3.7697720000000001</c:v>
                </c:pt>
                <c:pt idx="61874">
                  <c:v>3.810521</c:v>
                </c:pt>
                <c:pt idx="61875">
                  <c:v>3.847807</c:v>
                </c:pt>
                <c:pt idx="61876">
                  <c:v>3.8924509999999999</c:v>
                </c:pt>
                <c:pt idx="61877">
                  <c:v>3.9291849999999999</c:v>
                </c:pt>
                <c:pt idx="61878">
                  <c:v>3.931613</c:v>
                </c:pt>
                <c:pt idx="61879">
                  <c:v>3.9304109999999999</c:v>
                </c:pt>
                <c:pt idx="61880">
                  <c:v>3.9066589999999999</c:v>
                </c:pt>
                <c:pt idx="61881">
                  <c:v>3.879108</c:v>
                </c:pt>
                <c:pt idx="61882">
                  <c:v>3.794702</c:v>
                </c:pt>
                <c:pt idx="61883">
                  <c:v>3.7578719999999999</c:v>
                </c:pt>
                <c:pt idx="61884">
                  <c:v>3.726499</c:v>
                </c:pt>
                <c:pt idx="61885">
                  <c:v>3.6783939999999999</c:v>
                </c:pt>
                <c:pt idx="61886">
                  <c:v>3.6569250000000002</c:v>
                </c:pt>
                <c:pt idx="61887">
                  <c:v>3.678105</c:v>
                </c:pt>
                <c:pt idx="61888">
                  <c:v>3.6884670000000002</c:v>
                </c:pt>
                <c:pt idx="61889">
                  <c:v>3.6472129999999998</c:v>
                </c:pt>
                <c:pt idx="61890">
                  <c:v>3.6902460000000001</c:v>
                </c:pt>
                <c:pt idx="61891">
                  <c:v>3.7623190000000002</c:v>
                </c:pt>
                <c:pt idx="61892">
                  <c:v>3.7816000000000001</c:v>
                </c:pt>
                <c:pt idx="61893">
                  <c:v>3.817132</c:v>
                </c:pt>
                <c:pt idx="61894">
                  <c:v>3.711522</c:v>
                </c:pt>
                <c:pt idx="61895">
                  <c:v>3.3154539999999999</c:v>
                </c:pt>
                <c:pt idx="61896">
                  <c:v>3.0630519999999999</c:v>
                </c:pt>
                <c:pt idx="61897">
                  <c:v>3.2014529999999999</c:v>
                </c:pt>
                <c:pt idx="61898">
                  <c:v>3.4170250000000002</c:v>
                </c:pt>
                <c:pt idx="61899">
                  <c:v>3.655459</c:v>
                </c:pt>
                <c:pt idx="61900">
                  <c:v>3.8624239999999999</c:v>
                </c:pt>
                <c:pt idx="61901">
                  <c:v>4.0211639999999997</c:v>
                </c:pt>
                <c:pt idx="61902">
                  <c:v>4.5534699999999999</c:v>
                </c:pt>
                <c:pt idx="61903">
                  <c:v>4.8346479999999996</c:v>
                </c:pt>
                <c:pt idx="61904">
                  <c:v>4.4144189999999996</c:v>
                </c:pt>
                <c:pt idx="61905">
                  <c:v>4.1922360000000003</c:v>
                </c:pt>
                <c:pt idx="61906">
                  <c:v>3.8741560000000002</c:v>
                </c:pt>
                <c:pt idx="61907">
                  <c:v>3.7147190000000001</c:v>
                </c:pt>
                <c:pt idx="61908">
                  <c:v>3.723662</c:v>
                </c:pt>
                <c:pt idx="61909">
                  <c:v>3.6524299999999998</c:v>
                </c:pt>
                <c:pt idx="61910">
                  <c:v>3.7621030000000002</c:v>
                </c:pt>
                <c:pt idx="61911">
                  <c:v>3.9278620000000002</c:v>
                </c:pt>
                <c:pt idx="61912">
                  <c:v>3.8997350000000002</c:v>
                </c:pt>
                <c:pt idx="61913">
                  <c:v>3.8036690000000002</c:v>
                </c:pt>
                <c:pt idx="61914">
                  <c:v>3.9017059999999999</c:v>
                </c:pt>
                <c:pt idx="61915">
                  <c:v>3.979501</c:v>
                </c:pt>
                <c:pt idx="61916">
                  <c:v>3.8983409999999998</c:v>
                </c:pt>
                <c:pt idx="61917">
                  <c:v>3.925675</c:v>
                </c:pt>
                <c:pt idx="61918">
                  <c:v>3.96224</c:v>
                </c:pt>
                <c:pt idx="61919">
                  <c:v>3.9756070000000001</c:v>
                </c:pt>
                <c:pt idx="61920">
                  <c:v>4.0943430000000003</c:v>
                </c:pt>
                <c:pt idx="61921">
                  <c:v>4.0512870000000003</c:v>
                </c:pt>
                <c:pt idx="61922">
                  <c:v>3.76607</c:v>
                </c:pt>
                <c:pt idx="61923">
                  <c:v>3.5275150000000002</c:v>
                </c:pt>
                <c:pt idx="61924">
                  <c:v>3.4339979999999999</c:v>
                </c:pt>
                <c:pt idx="61925">
                  <c:v>3.5145810000000002</c:v>
                </c:pt>
                <c:pt idx="61926">
                  <c:v>3.7770079999999999</c:v>
                </c:pt>
                <c:pt idx="61927">
                  <c:v>3.966351</c:v>
                </c:pt>
                <c:pt idx="61928">
                  <c:v>4.0586190000000002</c:v>
                </c:pt>
                <c:pt idx="61929">
                  <c:v>3.9633699999999998</c:v>
                </c:pt>
                <c:pt idx="61930">
                  <c:v>3.9622160000000002</c:v>
                </c:pt>
                <c:pt idx="61931">
                  <c:v>3.9682019999999998</c:v>
                </c:pt>
                <c:pt idx="61932">
                  <c:v>3.9413010000000002</c:v>
                </c:pt>
                <c:pt idx="61933">
                  <c:v>3.918463</c:v>
                </c:pt>
                <c:pt idx="61934">
                  <c:v>3.9001199999999998</c:v>
                </c:pt>
                <c:pt idx="61935">
                  <c:v>3.8890609999999999</c:v>
                </c:pt>
                <c:pt idx="61936">
                  <c:v>3.8717760000000001</c:v>
                </c:pt>
                <c:pt idx="61937">
                  <c:v>3.8510770000000001</c:v>
                </c:pt>
                <c:pt idx="61938">
                  <c:v>3.846149</c:v>
                </c:pt>
                <c:pt idx="61939">
                  <c:v>3.8302339999999999</c:v>
                </c:pt>
                <c:pt idx="61940">
                  <c:v>3.8447779999999998</c:v>
                </c:pt>
                <c:pt idx="61941">
                  <c:v>3.8622320000000001</c:v>
                </c:pt>
                <c:pt idx="61942">
                  <c:v>3.8824019999999999</c:v>
                </c:pt>
                <c:pt idx="61943">
                  <c:v>3.9036780000000002</c:v>
                </c:pt>
                <c:pt idx="61944">
                  <c:v>3.926444</c:v>
                </c:pt>
                <c:pt idx="61945">
                  <c:v>3.9280550000000001</c:v>
                </c:pt>
                <c:pt idx="61946">
                  <c:v>3.9150489999999998</c:v>
                </c:pt>
                <c:pt idx="61947">
                  <c:v>3.9263479999999999</c:v>
                </c:pt>
                <c:pt idx="61948">
                  <c:v>3.922501</c:v>
                </c:pt>
                <c:pt idx="61949">
                  <c:v>3.902596</c:v>
                </c:pt>
                <c:pt idx="61950">
                  <c:v>3.8513649999999999</c:v>
                </c:pt>
                <c:pt idx="61951">
                  <c:v>3.83283</c:v>
                </c:pt>
                <c:pt idx="61952">
                  <c:v>3.846149</c:v>
                </c:pt>
                <c:pt idx="61953">
                  <c:v>3.8694679999999999</c:v>
                </c:pt>
                <c:pt idx="61954">
                  <c:v>3.8950230000000001</c:v>
                </c:pt>
                <c:pt idx="61955">
                  <c:v>3.939282</c:v>
                </c:pt>
                <c:pt idx="61956">
                  <c:v>3.9130050000000001</c:v>
                </c:pt>
                <c:pt idx="61957">
                  <c:v>3.836436</c:v>
                </c:pt>
                <c:pt idx="61958">
                  <c:v>3.7400820000000001</c:v>
                </c:pt>
                <c:pt idx="61959">
                  <c:v>3.664234</c:v>
                </c:pt>
                <c:pt idx="61960">
                  <c:v>3.7006070000000002</c:v>
                </c:pt>
                <c:pt idx="61961">
                  <c:v>3.7224360000000001</c:v>
                </c:pt>
                <c:pt idx="61962">
                  <c:v>3.6984439999999998</c:v>
                </c:pt>
                <c:pt idx="61963">
                  <c:v>3.7054149999999999</c:v>
                </c:pt>
                <c:pt idx="61964">
                  <c:v>3.7647469999999998</c:v>
                </c:pt>
                <c:pt idx="61965">
                  <c:v>3.9058410000000001</c:v>
                </c:pt>
                <c:pt idx="61966">
                  <c:v>4.0247700000000002</c:v>
                </c:pt>
                <c:pt idx="61967">
                  <c:v>3.9304830000000002</c:v>
                </c:pt>
                <c:pt idx="61968">
                  <c:v>3.6642579999999998</c:v>
                </c:pt>
                <c:pt idx="61969">
                  <c:v>3.4774630000000002</c:v>
                </c:pt>
                <c:pt idx="61970">
                  <c:v>3.4741689999999998</c:v>
                </c:pt>
                <c:pt idx="61971">
                  <c:v>3.5923769999999999</c:v>
                </c:pt>
                <c:pt idx="61972">
                  <c:v>3.7770320000000002</c:v>
                </c:pt>
                <c:pt idx="61973">
                  <c:v>3.986618</c:v>
                </c:pt>
                <c:pt idx="61974">
                  <c:v>4.1038389999999998</c:v>
                </c:pt>
                <c:pt idx="61975">
                  <c:v>3.9064420000000002</c:v>
                </c:pt>
                <c:pt idx="61976">
                  <c:v>3.3195649999999999</c:v>
                </c:pt>
                <c:pt idx="61977">
                  <c:v>2.8199299999999998</c:v>
                </c:pt>
                <c:pt idx="61978">
                  <c:v>3.0787270000000002</c:v>
                </c:pt>
                <c:pt idx="61979">
                  <c:v>3.5414590000000001</c:v>
                </c:pt>
                <c:pt idx="61980">
                  <c:v>3.6961599999999999</c:v>
                </c:pt>
                <c:pt idx="61981">
                  <c:v>3.8788680000000002</c:v>
                </c:pt>
                <c:pt idx="61982">
                  <c:v>4.0701099999999997</c:v>
                </c:pt>
                <c:pt idx="61983">
                  <c:v>4.350784</c:v>
                </c:pt>
                <c:pt idx="61984">
                  <c:v>4.381195</c:v>
                </c:pt>
                <c:pt idx="61985">
                  <c:v>4.0408770000000001</c:v>
                </c:pt>
                <c:pt idx="61986">
                  <c:v>3.9969070000000002</c:v>
                </c:pt>
                <c:pt idx="61987">
                  <c:v>4.1707679999999998</c:v>
                </c:pt>
                <c:pt idx="61988">
                  <c:v>4.3285939999999998</c:v>
                </c:pt>
                <c:pt idx="61989">
                  <c:v>4.1556940000000004</c:v>
                </c:pt>
                <c:pt idx="61990">
                  <c:v>4.0471519999999996</c:v>
                </c:pt>
                <c:pt idx="61991">
                  <c:v>4.2823159999999998</c:v>
                </c:pt>
                <c:pt idx="61992">
                  <c:v>4.3037359999999998</c:v>
                </c:pt>
                <c:pt idx="61993">
                  <c:v>4.1946159999999999</c:v>
                </c:pt>
                <c:pt idx="61994">
                  <c:v>4.0337129999999997</c:v>
                </c:pt>
                <c:pt idx="61995">
                  <c:v>3.8418209999999999</c:v>
                </c:pt>
                <c:pt idx="61996">
                  <c:v>3.8098960000000002</c:v>
                </c:pt>
                <c:pt idx="61997">
                  <c:v>3.8619189999999999</c:v>
                </c:pt>
                <c:pt idx="61998">
                  <c:v>3.853745</c:v>
                </c:pt>
                <c:pt idx="61999">
                  <c:v>3.819223</c:v>
                </c:pt>
                <c:pt idx="62000">
                  <c:v>3.6491359999999999</c:v>
                </c:pt>
                <c:pt idx="62001">
                  <c:v>3.325647</c:v>
                </c:pt>
                <c:pt idx="62002">
                  <c:v>3.2273930000000002</c:v>
                </c:pt>
                <c:pt idx="62003">
                  <c:v>3.3169439999999999</c:v>
                </c:pt>
                <c:pt idx="62004">
                  <c:v>3.5363859999999998</c:v>
                </c:pt>
                <c:pt idx="62005">
                  <c:v>3.6935150000000001</c:v>
                </c:pt>
                <c:pt idx="62006">
                  <c:v>3.8583370000000001</c:v>
                </c:pt>
                <c:pt idx="62007">
                  <c:v>4.09016</c:v>
                </c:pt>
                <c:pt idx="62008">
                  <c:v>4.3528269999999996</c:v>
                </c:pt>
                <c:pt idx="62009">
                  <c:v>4.421583</c:v>
                </c:pt>
                <c:pt idx="62010">
                  <c:v>4.3491010000000001</c:v>
                </c:pt>
                <c:pt idx="62011">
                  <c:v>4.376627</c:v>
                </c:pt>
                <c:pt idx="62012">
                  <c:v>4.2722910000000001</c:v>
                </c:pt>
                <c:pt idx="62013">
                  <c:v>4.1304999999999996</c:v>
                </c:pt>
                <c:pt idx="62014">
                  <c:v>3.9997199999999999</c:v>
                </c:pt>
                <c:pt idx="62015">
                  <c:v>3.7926340000000001</c:v>
                </c:pt>
                <c:pt idx="62016">
                  <c:v>3.6790430000000001</c:v>
                </c:pt>
                <c:pt idx="62017">
                  <c:v>3.6649069999999999</c:v>
                </c:pt>
                <c:pt idx="62018">
                  <c:v>3.6569980000000002</c:v>
                </c:pt>
                <c:pt idx="62019">
                  <c:v>3.7069299999999998</c:v>
                </c:pt>
                <c:pt idx="62020">
                  <c:v>3.8385280000000002</c:v>
                </c:pt>
                <c:pt idx="62021">
                  <c:v>3.985824</c:v>
                </c:pt>
                <c:pt idx="62022">
                  <c:v>4.0494110000000001</c:v>
                </c:pt>
                <c:pt idx="62023">
                  <c:v>4.0851119999999996</c:v>
                </c:pt>
                <c:pt idx="62024">
                  <c:v>4.0465030000000004</c:v>
                </c:pt>
                <c:pt idx="62025">
                  <c:v>4.0571999999999999</c:v>
                </c:pt>
                <c:pt idx="62026">
                  <c:v>4.093718</c:v>
                </c:pt>
                <c:pt idx="62027">
                  <c:v>4.0240489999999998</c:v>
                </c:pt>
                <c:pt idx="62028">
                  <c:v>3.941157</c:v>
                </c:pt>
                <c:pt idx="62029">
                  <c:v>3.8697080000000001</c:v>
                </c:pt>
                <c:pt idx="62030">
                  <c:v>3.8294169999999998</c:v>
                </c:pt>
                <c:pt idx="62031">
                  <c:v>3.8098709999999998</c:v>
                </c:pt>
                <c:pt idx="62032">
                  <c:v>3.8481679999999998</c:v>
                </c:pt>
                <c:pt idx="62033">
                  <c:v>3.854803</c:v>
                </c:pt>
                <c:pt idx="62034">
                  <c:v>3.8596840000000001</c:v>
                </c:pt>
                <c:pt idx="62035">
                  <c:v>3.862689</c:v>
                </c:pt>
                <c:pt idx="62036">
                  <c:v>3.8804059999999998</c:v>
                </c:pt>
                <c:pt idx="62037">
                  <c:v>3.8733379999999999</c:v>
                </c:pt>
                <c:pt idx="62038">
                  <c:v>3.8792040000000001</c:v>
                </c:pt>
                <c:pt idx="62039">
                  <c:v>3.91351</c:v>
                </c:pt>
                <c:pt idx="62040">
                  <c:v>3.899759</c:v>
                </c:pt>
                <c:pt idx="62041">
                  <c:v>3.8703090000000002</c:v>
                </c:pt>
                <c:pt idx="62042">
                  <c:v>3.852592</c:v>
                </c:pt>
                <c:pt idx="62043">
                  <c:v>3.8677130000000002</c:v>
                </c:pt>
                <c:pt idx="62044">
                  <c:v>3.9026200000000002</c:v>
                </c:pt>
                <c:pt idx="62045">
                  <c:v>3.9195920000000002</c:v>
                </c:pt>
                <c:pt idx="62046">
                  <c:v>3.9279579999999998</c:v>
                </c:pt>
                <c:pt idx="62047">
                  <c:v>3.9134859999999998</c:v>
                </c:pt>
                <c:pt idx="62048">
                  <c:v>3.884493</c:v>
                </c:pt>
                <c:pt idx="62049">
                  <c:v>3.8400910000000001</c:v>
                </c:pt>
                <c:pt idx="62050">
                  <c:v>3.611297</c:v>
                </c:pt>
                <c:pt idx="62051">
                  <c:v>3.1561129999999999</c:v>
                </c:pt>
                <c:pt idx="62052">
                  <c:v>2.7397070000000001</c:v>
                </c:pt>
                <c:pt idx="62053">
                  <c:v>2.74437</c:v>
                </c:pt>
                <c:pt idx="62054">
                  <c:v>3.9849830000000002</c:v>
                </c:pt>
                <c:pt idx="62055">
                  <c:v>4.2051939999999997</c:v>
                </c:pt>
                <c:pt idx="62056">
                  <c:v>4.2076700000000002</c:v>
                </c:pt>
                <c:pt idx="62057">
                  <c:v>3.978227</c:v>
                </c:pt>
                <c:pt idx="62058">
                  <c:v>3.7575829999999999</c:v>
                </c:pt>
                <c:pt idx="62059">
                  <c:v>3.9175490000000002</c:v>
                </c:pt>
                <c:pt idx="62060">
                  <c:v>4.0643890000000003</c:v>
                </c:pt>
                <c:pt idx="62061">
                  <c:v>4.1454050000000002</c:v>
                </c:pt>
                <c:pt idx="62062">
                  <c:v>4.3208770000000003</c:v>
                </c:pt>
                <c:pt idx="62063">
                  <c:v>4.6313129999999996</c:v>
                </c:pt>
                <c:pt idx="62064">
                  <c:v>4.6302310000000002</c:v>
                </c:pt>
                <c:pt idx="62065">
                  <c:v>4.2811620000000001</c:v>
                </c:pt>
                <c:pt idx="62066">
                  <c:v>4.0408049999999998</c:v>
                </c:pt>
                <c:pt idx="62067">
                  <c:v>4.1029010000000001</c:v>
                </c:pt>
                <c:pt idx="62068">
                  <c:v>4.2338740000000001</c:v>
                </c:pt>
                <c:pt idx="62069">
                  <c:v>4.1846880000000004</c:v>
                </c:pt>
                <c:pt idx="62070">
                  <c:v>4.0733800000000002</c:v>
                </c:pt>
                <c:pt idx="62071">
                  <c:v>3.9734910000000001</c:v>
                </c:pt>
                <c:pt idx="62072">
                  <c:v>3.9310360000000002</c:v>
                </c:pt>
                <c:pt idx="62073">
                  <c:v>3.8715109999999999</c:v>
                </c:pt>
                <c:pt idx="62074">
                  <c:v>3.8336000000000001</c:v>
                </c:pt>
                <c:pt idx="62075">
                  <c:v>3.896658</c:v>
                </c:pt>
                <c:pt idx="62076">
                  <c:v>3.9093749999999998</c:v>
                </c:pt>
                <c:pt idx="62077">
                  <c:v>3.9466139999999998</c:v>
                </c:pt>
                <c:pt idx="62078">
                  <c:v>3.8865609999999999</c:v>
                </c:pt>
                <c:pt idx="62079">
                  <c:v>3.723662</c:v>
                </c:pt>
                <c:pt idx="62080">
                  <c:v>3.6461549999999998</c:v>
                </c:pt>
                <c:pt idx="62081">
                  <c:v>3.5768460000000002</c:v>
                </c:pt>
                <c:pt idx="62082">
                  <c:v>3.6400969999999999</c:v>
                </c:pt>
                <c:pt idx="62083">
                  <c:v>3.7630880000000002</c:v>
                </c:pt>
                <c:pt idx="62084">
                  <c:v>3.772945</c:v>
                </c:pt>
                <c:pt idx="62085">
                  <c:v>3.7493370000000001</c:v>
                </c:pt>
                <c:pt idx="62086">
                  <c:v>3.7934760000000001</c:v>
                </c:pt>
                <c:pt idx="62087">
                  <c:v>3.8472059999999999</c:v>
                </c:pt>
                <c:pt idx="62088">
                  <c:v>3.8638910000000002</c:v>
                </c:pt>
                <c:pt idx="62089">
                  <c:v>3.8195359999999998</c:v>
                </c:pt>
                <c:pt idx="62090">
                  <c:v>3.856125</c:v>
                </c:pt>
                <c:pt idx="62091">
                  <c:v>4.0274859999999997</c:v>
                </c:pt>
                <c:pt idx="62092">
                  <c:v>4.1582670000000004</c:v>
                </c:pt>
                <c:pt idx="62093">
                  <c:v>4.202718</c:v>
                </c:pt>
                <c:pt idx="62094">
                  <c:v>4.1622820000000003</c:v>
                </c:pt>
                <c:pt idx="62095">
                  <c:v>4.1042959999999997</c:v>
                </c:pt>
                <c:pt idx="62096">
                  <c:v>3.995825</c:v>
                </c:pt>
                <c:pt idx="62097">
                  <c:v>3.9215879999999999</c:v>
                </c:pt>
                <c:pt idx="62098">
                  <c:v>3.8153769999999998</c:v>
                </c:pt>
                <c:pt idx="62099">
                  <c:v>3.7998470000000002</c:v>
                </c:pt>
                <c:pt idx="62100">
                  <c:v>3.551412</c:v>
                </c:pt>
                <c:pt idx="62101">
                  <c:v>3.0735579999999998</c:v>
                </c:pt>
                <c:pt idx="62102">
                  <c:v>2.8021400000000001</c:v>
                </c:pt>
                <c:pt idx="62103">
                  <c:v>2.8369270000000002</c:v>
                </c:pt>
                <c:pt idx="62104">
                  <c:v>3.1212780000000002</c:v>
                </c:pt>
                <c:pt idx="62105">
                  <c:v>3.5204230000000001</c:v>
                </c:pt>
                <c:pt idx="62106">
                  <c:v>3.8514379999999999</c:v>
                </c:pt>
                <c:pt idx="62107">
                  <c:v>4.3546300000000002</c:v>
                </c:pt>
                <c:pt idx="62108">
                  <c:v>4.8042360000000004</c:v>
                </c:pt>
                <c:pt idx="62109">
                  <c:v>4.7959899999999998</c:v>
                </c:pt>
                <c:pt idx="62110">
                  <c:v>4.4007880000000004</c:v>
                </c:pt>
                <c:pt idx="62111">
                  <c:v>4.1561269999999997</c:v>
                </c:pt>
                <c:pt idx="62112">
                  <c:v>4.1142729999999998</c:v>
                </c:pt>
                <c:pt idx="62113">
                  <c:v>4.0427999999999997</c:v>
                </c:pt>
                <c:pt idx="62114">
                  <c:v>4.0040469999999999</c:v>
                </c:pt>
                <c:pt idx="62115">
                  <c:v>3.985271</c:v>
                </c:pt>
                <c:pt idx="62116">
                  <c:v>3.9342809999999999</c:v>
                </c:pt>
                <c:pt idx="62117">
                  <c:v>3.9093990000000001</c:v>
                </c:pt>
                <c:pt idx="62118">
                  <c:v>3.8688669999999998</c:v>
                </c:pt>
                <c:pt idx="62119">
                  <c:v>3.7934519999999998</c:v>
                </c:pt>
                <c:pt idx="62120">
                  <c:v>3.6371880000000001</c:v>
                </c:pt>
                <c:pt idx="62121">
                  <c:v>3.4719579999999999</c:v>
                </c:pt>
                <c:pt idx="62122">
                  <c:v>3.4180109999999999</c:v>
                </c:pt>
                <c:pt idx="62123">
                  <c:v>3.4942669999999998</c:v>
                </c:pt>
                <c:pt idx="62124">
                  <c:v>3.679379</c:v>
                </c:pt>
                <c:pt idx="62125">
                  <c:v>3.880166</c:v>
                </c:pt>
                <c:pt idx="62126">
                  <c:v>4.0795339999999998</c:v>
                </c:pt>
                <c:pt idx="62127">
                  <c:v>4.1816110000000002</c:v>
                </c:pt>
                <c:pt idx="62128">
                  <c:v>4.1981019999999996</c:v>
                </c:pt>
                <c:pt idx="62129">
                  <c:v>4.2622419999999996</c:v>
                </c:pt>
                <c:pt idx="62130">
                  <c:v>4.2521209999999998</c:v>
                </c:pt>
                <c:pt idx="62131">
                  <c:v>4.20505</c:v>
                </c:pt>
                <c:pt idx="62132">
                  <c:v>4.049315</c:v>
                </c:pt>
                <c:pt idx="62133">
                  <c:v>3.952191</c:v>
                </c:pt>
                <c:pt idx="62134">
                  <c:v>3.9594040000000001</c:v>
                </c:pt>
                <c:pt idx="62135">
                  <c:v>3.9507249999999998</c:v>
                </c:pt>
                <c:pt idx="62136">
                  <c:v>3.9770249999999998</c:v>
                </c:pt>
                <c:pt idx="62137">
                  <c:v>3.9485610000000002</c:v>
                </c:pt>
                <c:pt idx="62138">
                  <c:v>3.862063</c:v>
                </c:pt>
                <c:pt idx="62139">
                  <c:v>3.7412839999999998</c:v>
                </c:pt>
                <c:pt idx="62140">
                  <c:v>3.6260330000000001</c:v>
                </c:pt>
                <c:pt idx="62141">
                  <c:v>3.6186769999999999</c:v>
                </c:pt>
                <c:pt idx="62142">
                  <c:v>3.588025</c:v>
                </c:pt>
                <c:pt idx="62143">
                  <c:v>3.601248</c:v>
                </c:pt>
                <c:pt idx="62144">
                  <c:v>3.6749079999999998</c:v>
                </c:pt>
                <c:pt idx="62145">
                  <c:v>3.9146160000000001</c:v>
                </c:pt>
                <c:pt idx="62146">
                  <c:v>4.1037429999999997</c:v>
                </c:pt>
                <c:pt idx="62147">
                  <c:v>4.1621610000000002</c:v>
                </c:pt>
                <c:pt idx="62148">
                  <c:v>4.1769699999999998</c:v>
                </c:pt>
                <c:pt idx="62149">
                  <c:v>4.2068770000000004</c:v>
                </c:pt>
                <c:pt idx="62150">
                  <c:v>4.1732199999999997</c:v>
                </c:pt>
                <c:pt idx="62151">
                  <c:v>4.0301790000000004</c:v>
                </c:pt>
                <c:pt idx="62152">
                  <c:v>3.9419979999999999</c:v>
                </c:pt>
                <c:pt idx="62153">
                  <c:v>3.8854790000000001</c:v>
                </c:pt>
                <c:pt idx="62154">
                  <c:v>3.8957920000000001</c:v>
                </c:pt>
                <c:pt idx="62155">
                  <c:v>3.9188230000000002</c:v>
                </c:pt>
                <c:pt idx="62156">
                  <c:v>3.8820649999999999</c:v>
                </c:pt>
                <c:pt idx="62157">
                  <c:v>3.8854310000000001</c:v>
                </c:pt>
                <c:pt idx="62158">
                  <c:v>3.8857189999999999</c:v>
                </c:pt>
                <c:pt idx="62159">
                  <c:v>3.8942779999999999</c:v>
                </c:pt>
                <c:pt idx="62160">
                  <c:v>3.8912969999999998</c:v>
                </c:pt>
                <c:pt idx="62161">
                  <c:v>3.8324220000000002</c:v>
                </c:pt>
                <c:pt idx="62162">
                  <c:v>3.7551549999999998</c:v>
                </c:pt>
                <c:pt idx="62163">
                  <c:v>3.7101510000000002</c:v>
                </c:pt>
                <c:pt idx="62164">
                  <c:v>3.7397209999999999</c:v>
                </c:pt>
                <c:pt idx="62165">
                  <c:v>3.80552</c:v>
                </c:pt>
                <c:pt idx="62166">
                  <c:v>3.9240400000000002</c:v>
                </c:pt>
                <c:pt idx="62167">
                  <c:v>4.0659280000000004</c:v>
                </c:pt>
                <c:pt idx="62168">
                  <c:v>4.033569</c:v>
                </c:pt>
                <c:pt idx="62169">
                  <c:v>3.9519510000000002</c:v>
                </c:pt>
                <c:pt idx="62170">
                  <c:v>3.9277660000000001</c:v>
                </c:pt>
                <c:pt idx="62171">
                  <c:v>3.9443779999999999</c:v>
                </c:pt>
                <c:pt idx="62172">
                  <c:v>3.9697170000000002</c:v>
                </c:pt>
                <c:pt idx="62173">
                  <c:v>3.939378</c:v>
                </c:pt>
                <c:pt idx="62174">
                  <c:v>3.8691789999999999</c:v>
                </c:pt>
                <c:pt idx="62175">
                  <c:v>3.8166509999999998</c:v>
                </c:pt>
                <c:pt idx="62176">
                  <c:v>3.7728969999999999</c:v>
                </c:pt>
                <c:pt idx="62177">
                  <c:v>3.7319800000000001</c:v>
                </c:pt>
                <c:pt idx="62178">
                  <c:v>3.6723590000000002</c:v>
                </c:pt>
                <c:pt idx="62179">
                  <c:v>3.6321880000000002</c:v>
                </c:pt>
                <c:pt idx="62180">
                  <c:v>3.6813030000000002</c:v>
                </c:pt>
                <c:pt idx="62181">
                  <c:v>3.7557800000000001</c:v>
                </c:pt>
                <c:pt idx="62182">
                  <c:v>3.8583850000000002</c:v>
                </c:pt>
                <c:pt idx="62183">
                  <c:v>3.9763280000000001</c:v>
                </c:pt>
                <c:pt idx="62184">
                  <c:v>3.9558939999999998</c:v>
                </c:pt>
                <c:pt idx="62185">
                  <c:v>3.7120030000000002</c:v>
                </c:pt>
                <c:pt idx="62186">
                  <c:v>3.5303279999999999</c:v>
                </c:pt>
                <c:pt idx="62187">
                  <c:v>3.5405690000000001</c:v>
                </c:pt>
                <c:pt idx="62188">
                  <c:v>3.5303520000000002</c:v>
                </c:pt>
                <c:pt idx="62189">
                  <c:v>3.4030330000000002</c:v>
                </c:pt>
                <c:pt idx="62190">
                  <c:v>3.3261759999999998</c:v>
                </c:pt>
                <c:pt idx="62191">
                  <c:v>3.4452729999999998</c:v>
                </c:pt>
                <c:pt idx="62192">
                  <c:v>3.8898060000000001</c:v>
                </c:pt>
                <c:pt idx="62193">
                  <c:v>4.2328409999999996</c:v>
                </c:pt>
                <c:pt idx="62194">
                  <c:v>4.2440199999999999</c:v>
                </c:pt>
                <c:pt idx="62195">
                  <c:v>4.2989519999999999</c:v>
                </c:pt>
                <c:pt idx="62196">
                  <c:v>4.5221200000000001</c:v>
                </c:pt>
                <c:pt idx="62197">
                  <c:v>4.5593110000000001</c:v>
                </c:pt>
                <c:pt idx="62198">
                  <c:v>4.3863399999999997</c:v>
                </c:pt>
                <c:pt idx="62199">
                  <c:v>4.3330659999999996</c:v>
                </c:pt>
                <c:pt idx="62200">
                  <c:v>4.2881340000000003</c:v>
                </c:pt>
                <c:pt idx="62201">
                  <c:v>4.1218459999999997</c:v>
                </c:pt>
                <c:pt idx="62202">
                  <c:v>3.952744</c:v>
                </c:pt>
                <c:pt idx="62203">
                  <c:v>3.8961290000000002</c:v>
                </c:pt>
                <c:pt idx="62204">
                  <c:v>3.8267000000000002</c:v>
                </c:pt>
                <c:pt idx="62205">
                  <c:v>3.8702610000000002</c:v>
                </c:pt>
                <c:pt idx="62206">
                  <c:v>3.9855839999999998</c:v>
                </c:pt>
                <c:pt idx="62207">
                  <c:v>4.1169900000000004</c:v>
                </c:pt>
                <c:pt idx="62208">
                  <c:v>4.0987419999999997</c:v>
                </c:pt>
                <c:pt idx="62209">
                  <c:v>4.0392900000000003</c:v>
                </c:pt>
                <c:pt idx="62210">
                  <c:v>3.980127</c:v>
                </c:pt>
                <c:pt idx="62211">
                  <c:v>3.969525</c:v>
                </c:pt>
                <c:pt idx="62212">
                  <c:v>3.6818559999999998</c:v>
                </c:pt>
                <c:pt idx="62213">
                  <c:v>3.6644739999999998</c:v>
                </c:pt>
                <c:pt idx="62214">
                  <c:v>3.710127</c:v>
                </c:pt>
                <c:pt idx="62215">
                  <c:v>3.8506680000000002</c:v>
                </c:pt>
                <c:pt idx="62216">
                  <c:v>3.9048080000000001</c:v>
                </c:pt>
                <c:pt idx="62217">
                  <c:v>3.9290400000000001</c:v>
                </c:pt>
                <c:pt idx="62218">
                  <c:v>3.9458690000000001</c:v>
                </c:pt>
                <c:pt idx="62219">
                  <c:v>3.921516</c:v>
                </c:pt>
                <c:pt idx="62220">
                  <c:v>3.9305310000000002</c:v>
                </c:pt>
                <c:pt idx="62221">
                  <c:v>3.966952</c:v>
                </c:pt>
                <c:pt idx="62222">
                  <c:v>3.9781789999999999</c:v>
                </c:pt>
                <c:pt idx="62223">
                  <c:v>3.9608219999999998</c:v>
                </c:pt>
                <c:pt idx="62224">
                  <c:v>3.928512</c:v>
                </c:pt>
                <c:pt idx="62225">
                  <c:v>3.882161</c:v>
                </c:pt>
                <c:pt idx="62226">
                  <c:v>3.8392010000000001</c:v>
                </c:pt>
                <c:pt idx="62227">
                  <c:v>3.7032759999999998</c:v>
                </c:pt>
                <c:pt idx="62228">
                  <c:v>3.5869430000000002</c:v>
                </c:pt>
                <c:pt idx="62229">
                  <c:v>3.5614599999999998</c:v>
                </c:pt>
                <c:pt idx="62230">
                  <c:v>3.5488870000000001</c:v>
                </c:pt>
                <c:pt idx="62231">
                  <c:v>3.61483</c:v>
                </c:pt>
                <c:pt idx="62232">
                  <c:v>3.741933</c:v>
                </c:pt>
                <c:pt idx="62233">
                  <c:v>3.8925709999999998</c:v>
                </c:pt>
                <c:pt idx="62234">
                  <c:v>4.0772500000000003</c:v>
                </c:pt>
                <c:pt idx="62235">
                  <c:v>4.1889430000000001</c:v>
                </c:pt>
                <c:pt idx="62236">
                  <c:v>4.2012749999999999</c:v>
                </c:pt>
                <c:pt idx="62237">
                  <c:v>4.2964279999999997</c:v>
                </c:pt>
                <c:pt idx="62238">
                  <c:v>4.32369</c:v>
                </c:pt>
                <c:pt idx="62239">
                  <c:v>4.2167329999999996</c:v>
                </c:pt>
                <c:pt idx="62240">
                  <c:v>4.060638</c:v>
                </c:pt>
                <c:pt idx="62241">
                  <c:v>3.9131260000000001</c:v>
                </c:pt>
                <c:pt idx="62242">
                  <c:v>3.803957</c:v>
                </c:pt>
                <c:pt idx="62243">
                  <c:v>3.7297920000000002</c:v>
                </c:pt>
                <c:pt idx="62244">
                  <c:v>3.7157290000000001</c:v>
                </c:pt>
                <c:pt idx="62245">
                  <c:v>3.7100309999999999</c:v>
                </c:pt>
                <c:pt idx="62246">
                  <c:v>3.7427980000000001</c:v>
                </c:pt>
                <c:pt idx="62247">
                  <c:v>3.759074</c:v>
                </c:pt>
                <c:pt idx="62248">
                  <c:v>3.7927789999999999</c:v>
                </c:pt>
                <c:pt idx="62249">
                  <c:v>3.982386</c:v>
                </c:pt>
                <c:pt idx="62250">
                  <c:v>4.1760089999999996</c:v>
                </c:pt>
                <c:pt idx="62251">
                  <c:v>4.1142250000000002</c:v>
                </c:pt>
                <c:pt idx="62252">
                  <c:v>3.943705</c:v>
                </c:pt>
                <c:pt idx="62253">
                  <c:v>3.7869130000000002</c:v>
                </c:pt>
                <c:pt idx="62254">
                  <c:v>3.7229890000000001</c:v>
                </c:pt>
                <c:pt idx="62255">
                  <c:v>3.6940200000000001</c:v>
                </c:pt>
                <c:pt idx="62256">
                  <c:v>3.7544580000000001</c:v>
                </c:pt>
                <c:pt idx="62257">
                  <c:v>3.8403550000000002</c:v>
                </c:pt>
                <c:pt idx="62258">
                  <c:v>3.9110100000000001</c:v>
                </c:pt>
                <c:pt idx="62259">
                  <c:v>3.9824820000000001</c:v>
                </c:pt>
                <c:pt idx="62260">
                  <c:v>3.9407960000000002</c:v>
                </c:pt>
                <c:pt idx="62261">
                  <c:v>3.628822</c:v>
                </c:pt>
                <c:pt idx="62262">
                  <c:v>3.5175619999999999</c:v>
                </c:pt>
                <c:pt idx="62263">
                  <c:v>3.5643449999999999</c:v>
                </c:pt>
                <c:pt idx="62264">
                  <c:v>3.6067770000000001</c:v>
                </c:pt>
                <c:pt idx="62265">
                  <c:v>3.7674159999999999</c:v>
                </c:pt>
                <c:pt idx="62266">
                  <c:v>3.993036</c:v>
                </c:pt>
                <c:pt idx="62267">
                  <c:v>4.1398760000000001</c:v>
                </c:pt>
                <c:pt idx="62268">
                  <c:v>4.104609</c:v>
                </c:pt>
                <c:pt idx="62269">
                  <c:v>4.0776110000000001</c:v>
                </c:pt>
                <c:pt idx="62270">
                  <c:v>4.2542369999999998</c:v>
                </c:pt>
                <c:pt idx="62271">
                  <c:v>4.3876619999999997</c:v>
                </c:pt>
                <c:pt idx="62272">
                  <c:v>4.2689009999999996</c:v>
                </c:pt>
                <c:pt idx="62273">
                  <c:v>4.0363810000000004</c:v>
                </c:pt>
                <c:pt idx="62274">
                  <c:v>3.9581780000000002</c:v>
                </c:pt>
                <c:pt idx="62275">
                  <c:v>3.9679380000000002</c:v>
                </c:pt>
                <c:pt idx="62276">
                  <c:v>3.9464459999999999</c:v>
                </c:pt>
                <c:pt idx="62277">
                  <c:v>3.8982929999999998</c:v>
                </c:pt>
                <c:pt idx="62278">
                  <c:v>3.7928030000000001</c:v>
                </c:pt>
                <c:pt idx="62279">
                  <c:v>3.7583280000000001</c:v>
                </c:pt>
                <c:pt idx="62280">
                  <c:v>3.8061929999999999</c:v>
                </c:pt>
                <c:pt idx="62281">
                  <c:v>3.738591</c:v>
                </c:pt>
                <c:pt idx="62282">
                  <c:v>3.4691930000000002</c:v>
                </c:pt>
                <c:pt idx="62283">
                  <c:v>3.2046990000000002</c:v>
                </c:pt>
                <c:pt idx="62284">
                  <c:v>3.1996739999999999</c:v>
                </c:pt>
                <c:pt idx="62285">
                  <c:v>3.4546000000000001</c:v>
                </c:pt>
                <c:pt idx="62286">
                  <c:v>3.7724880000000001</c:v>
                </c:pt>
                <c:pt idx="62287">
                  <c:v>4.0735239999999999</c:v>
                </c:pt>
                <c:pt idx="62288">
                  <c:v>4.3150839999999997</c:v>
                </c:pt>
                <c:pt idx="62289">
                  <c:v>4.4364160000000004</c:v>
                </c:pt>
                <c:pt idx="62290">
                  <c:v>4.5018539999999998</c:v>
                </c:pt>
                <c:pt idx="62291">
                  <c:v>4.274864</c:v>
                </c:pt>
                <c:pt idx="62292">
                  <c:v>4.1299469999999996</c:v>
                </c:pt>
                <c:pt idx="62293">
                  <c:v>4.1948809999999996</c:v>
                </c:pt>
                <c:pt idx="62294">
                  <c:v>4.2168060000000001</c:v>
                </c:pt>
                <c:pt idx="62295">
                  <c:v>4.1017960000000002</c:v>
                </c:pt>
                <c:pt idx="62296">
                  <c:v>4.0513349999999999</c:v>
                </c:pt>
                <c:pt idx="62297">
                  <c:v>4.0561429999999996</c:v>
                </c:pt>
                <c:pt idx="62298">
                  <c:v>3.9937330000000002</c:v>
                </c:pt>
                <c:pt idx="62299">
                  <c:v>3.9513980000000002</c:v>
                </c:pt>
                <c:pt idx="62300">
                  <c:v>3.8756219999999999</c:v>
                </c:pt>
                <c:pt idx="62301">
                  <c:v>3.8138860000000001</c:v>
                </c:pt>
                <c:pt idx="62302">
                  <c:v>3.8332389999999998</c:v>
                </c:pt>
                <c:pt idx="62303">
                  <c:v>3.8568229999999999</c:v>
                </c:pt>
                <c:pt idx="62304">
                  <c:v>3.8821129999999999</c:v>
                </c:pt>
                <c:pt idx="62305">
                  <c:v>3.9140869999999999</c:v>
                </c:pt>
                <c:pt idx="62306">
                  <c:v>3.9305310000000002</c:v>
                </c:pt>
                <c:pt idx="62307">
                  <c:v>3.9281269999999999</c:v>
                </c:pt>
                <c:pt idx="62308">
                  <c:v>3.9510369999999999</c:v>
                </c:pt>
                <c:pt idx="62309">
                  <c:v>4.011476</c:v>
                </c:pt>
                <c:pt idx="62310">
                  <c:v>3.973732</c:v>
                </c:pt>
                <c:pt idx="62311">
                  <c:v>3.9186550000000002</c:v>
                </c:pt>
                <c:pt idx="62312">
                  <c:v>3.9301940000000002</c:v>
                </c:pt>
                <c:pt idx="62313">
                  <c:v>3.937214</c:v>
                </c:pt>
                <c:pt idx="62314">
                  <c:v>3.9182700000000001</c:v>
                </c:pt>
                <c:pt idx="62315">
                  <c:v>3.9305310000000002</c:v>
                </c:pt>
                <c:pt idx="62316">
                  <c:v>3.942984</c:v>
                </c:pt>
                <c:pt idx="62317">
                  <c:v>3.9521679999999999</c:v>
                </c:pt>
                <c:pt idx="62318">
                  <c:v>3.9665439999999998</c:v>
                </c:pt>
                <c:pt idx="62319">
                  <c:v>3.962024</c:v>
                </c:pt>
                <c:pt idx="62320">
                  <c:v>3.9433210000000001</c:v>
                </c:pt>
                <c:pt idx="62321">
                  <c:v>3.924785</c:v>
                </c:pt>
                <c:pt idx="62322">
                  <c:v>3.849707</c:v>
                </c:pt>
                <c:pt idx="62323">
                  <c:v>3.8255940000000002</c:v>
                </c:pt>
                <c:pt idx="62324">
                  <c:v>3.802467</c:v>
                </c:pt>
                <c:pt idx="62325">
                  <c:v>3.7766229999999998</c:v>
                </c:pt>
                <c:pt idx="62326">
                  <c:v>3.784389</c:v>
                </c:pt>
                <c:pt idx="62327">
                  <c:v>3.8114340000000002</c:v>
                </c:pt>
                <c:pt idx="62328">
                  <c:v>3.8688189999999998</c:v>
                </c:pt>
                <c:pt idx="62329">
                  <c:v>3.8482159999999999</c:v>
                </c:pt>
                <c:pt idx="62330">
                  <c:v>3.6976499999999999</c:v>
                </c:pt>
                <c:pt idx="62331">
                  <c:v>3.606128</c:v>
                </c:pt>
                <c:pt idx="62332">
                  <c:v>3.6938279999999999</c:v>
                </c:pt>
                <c:pt idx="62333">
                  <c:v>4.0104899999999999</c:v>
                </c:pt>
                <c:pt idx="62334">
                  <c:v>4.2238499999999997</c:v>
                </c:pt>
                <c:pt idx="62335">
                  <c:v>4.5312080000000003</c:v>
                </c:pt>
                <c:pt idx="62336">
                  <c:v>4.4163899999999998</c:v>
                </c:pt>
                <c:pt idx="62337">
                  <c:v>4.1119890000000003</c:v>
                </c:pt>
                <c:pt idx="62338">
                  <c:v>3.9920270000000002</c:v>
                </c:pt>
                <c:pt idx="62339">
                  <c:v>3.9970509999999999</c:v>
                </c:pt>
                <c:pt idx="62340">
                  <c:v>4.1977900000000004</c:v>
                </c:pt>
                <c:pt idx="62341">
                  <c:v>4.2319269999999998</c:v>
                </c:pt>
                <c:pt idx="62342">
                  <c:v>4.09605</c:v>
                </c:pt>
                <c:pt idx="62343">
                  <c:v>3.9948389999999998</c:v>
                </c:pt>
                <c:pt idx="62344">
                  <c:v>4.0181110000000002</c:v>
                </c:pt>
                <c:pt idx="62345">
                  <c:v>4.0225099999999996</c:v>
                </c:pt>
                <c:pt idx="62346">
                  <c:v>3.9539949999999999</c:v>
                </c:pt>
                <c:pt idx="62347">
                  <c:v>3.8864160000000001</c:v>
                </c:pt>
                <c:pt idx="62348">
                  <c:v>3.8793489999999999</c:v>
                </c:pt>
                <c:pt idx="62349">
                  <c:v>3.9085580000000002</c:v>
                </c:pt>
                <c:pt idx="62350">
                  <c:v>3.8512930000000001</c:v>
                </c:pt>
                <c:pt idx="62351">
                  <c:v>3.8045100000000001</c:v>
                </c:pt>
                <c:pt idx="62352">
                  <c:v>3.8252090000000001</c:v>
                </c:pt>
                <c:pt idx="62353">
                  <c:v>3.8095110000000001</c:v>
                </c:pt>
                <c:pt idx="62354">
                  <c:v>3.7138300000000002</c:v>
                </c:pt>
                <c:pt idx="62355">
                  <c:v>3.749193</c:v>
                </c:pt>
                <c:pt idx="62356">
                  <c:v>3.7349130000000001</c:v>
                </c:pt>
                <c:pt idx="62357">
                  <c:v>3.6948129999999999</c:v>
                </c:pt>
                <c:pt idx="62358">
                  <c:v>3.6854619999999998</c:v>
                </c:pt>
                <c:pt idx="62359">
                  <c:v>3.6976019999999998</c:v>
                </c:pt>
                <c:pt idx="62360">
                  <c:v>3.710969</c:v>
                </c:pt>
                <c:pt idx="62361">
                  <c:v>3.688323</c:v>
                </c:pt>
                <c:pt idx="62362">
                  <c:v>3.6312259999999998</c:v>
                </c:pt>
                <c:pt idx="62363">
                  <c:v>3.7383510000000002</c:v>
                </c:pt>
                <c:pt idx="62364">
                  <c:v>3.9668079999999999</c:v>
                </c:pt>
                <c:pt idx="62365">
                  <c:v>4.0296019999999997</c:v>
                </c:pt>
                <c:pt idx="62366">
                  <c:v>4.0077249999999998</c:v>
                </c:pt>
                <c:pt idx="62367">
                  <c:v>4.1011230000000003</c:v>
                </c:pt>
                <c:pt idx="62368">
                  <c:v>4.3322960000000004</c:v>
                </c:pt>
                <c:pt idx="62369">
                  <c:v>4.4565380000000001</c:v>
                </c:pt>
                <c:pt idx="62370">
                  <c:v>4.3662179999999999</c:v>
                </c:pt>
                <c:pt idx="62371">
                  <c:v>4.1786289999999999</c:v>
                </c:pt>
                <c:pt idx="62372">
                  <c:v>4.0591720000000002</c:v>
                </c:pt>
                <c:pt idx="62373">
                  <c:v>4.0406610000000001</c:v>
                </c:pt>
                <c:pt idx="62374">
                  <c:v>4.0088309999999998</c:v>
                </c:pt>
                <c:pt idx="62375">
                  <c:v>3.941109</c:v>
                </c:pt>
                <c:pt idx="62376">
                  <c:v>3.9312520000000002</c:v>
                </c:pt>
                <c:pt idx="62377">
                  <c:v>3.8939889999999999</c:v>
                </c:pt>
                <c:pt idx="62378">
                  <c:v>3.7995580000000002</c:v>
                </c:pt>
                <c:pt idx="62379">
                  <c:v>3.7505630000000001</c:v>
                </c:pt>
                <c:pt idx="62380">
                  <c:v>3.7800370000000001</c:v>
                </c:pt>
                <c:pt idx="62381">
                  <c:v>3.8196560000000002</c:v>
                </c:pt>
                <c:pt idx="62382">
                  <c:v>3.8389120000000001</c:v>
                </c:pt>
                <c:pt idx="62383">
                  <c:v>3.8836759999999999</c:v>
                </c:pt>
                <c:pt idx="62384">
                  <c:v>3.9301219999999999</c:v>
                </c:pt>
                <c:pt idx="62385">
                  <c:v>3.9563259999999998</c:v>
                </c:pt>
                <c:pt idx="62386">
                  <c:v>3.9574560000000001</c:v>
                </c:pt>
                <c:pt idx="62387">
                  <c:v>3.8032599999999999</c:v>
                </c:pt>
                <c:pt idx="62388">
                  <c:v>3.5298949999999998</c:v>
                </c:pt>
                <c:pt idx="62389">
                  <c:v>3.39046</c:v>
                </c:pt>
                <c:pt idx="62390">
                  <c:v>3.4857330000000002</c:v>
                </c:pt>
                <c:pt idx="62391">
                  <c:v>3.6237740000000001</c:v>
                </c:pt>
                <c:pt idx="62392">
                  <c:v>3.7825129999999998</c:v>
                </c:pt>
                <c:pt idx="62393">
                  <c:v>3.9820259999999998</c:v>
                </c:pt>
                <c:pt idx="62394">
                  <c:v>4.1219659999999996</c:v>
                </c:pt>
                <c:pt idx="62395">
                  <c:v>4.3635729999999997</c:v>
                </c:pt>
                <c:pt idx="62396">
                  <c:v>4.3391719999999996</c:v>
                </c:pt>
                <c:pt idx="62397">
                  <c:v>4.1570650000000002</c:v>
                </c:pt>
                <c:pt idx="62398">
                  <c:v>4.0253709999999998</c:v>
                </c:pt>
                <c:pt idx="62399">
                  <c:v>3.9401470000000001</c:v>
                </c:pt>
                <c:pt idx="62400">
                  <c:v>3.8875220000000001</c:v>
                </c:pt>
                <c:pt idx="62401">
                  <c:v>3.823671</c:v>
                </c:pt>
                <c:pt idx="62402">
                  <c:v>3.8052320000000002</c:v>
                </c:pt>
                <c:pt idx="62403">
                  <c:v>3.8288150000000001</c:v>
                </c:pt>
                <c:pt idx="62404">
                  <c:v>3.8818009999999998</c:v>
                </c:pt>
                <c:pt idx="62405">
                  <c:v>3.8993980000000001</c:v>
                </c:pt>
                <c:pt idx="62406">
                  <c:v>3.487079</c:v>
                </c:pt>
                <c:pt idx="62407">
                  <c:v>3.0993529999999998</c:v>
                </c:pt>
                <c:pt idx="62408">
                  <c:v>3.0895450000000002</c:v>
                </c:pt>
                <c:pt idx="62409">
                  <c:v>3.3493750000000002</c:v>
                </c:pt>
                <c:pt idx="62410">
                  <c:v>3.5694180000000002</c:v>
                </c:pt>
                <c:pt idx="62411">
                  <c:v>3.7554439999999998</c:v>
                </c:pt>
                <c:pt idx="62412">
                  <c:v>3.8905270000000001</c:v>
                </c:pt>
                <c:pt idx="62413">
                  <c:v>4.3930949999999998</c:v>
                </c:pt>
                <c:pt idx="62414">
                  <c:v>4.9663899999999996</c:v>
                </c:pt>
                <c:pt idx="62415">
                  <c:v>4.8270749999999998</c:v>
                </c:pt>
                <c:pt idx="62416">
                  <c:v>4.6401110000000001</c:v>
                </c:pt>
                <c:pt idx="62417">
                  <c:v>4.5558500000000004</c:v>
                </c:pt>
                <c:pt idx="62418">
                  <c:v>4.2566889999999997</c:v>
                </c:pt>
                <c:pt idx="62419">
                  <c:v>4.0574890000000003</c:v>
                </c:pt>
                <c:pt idx="62420">
                  <c:v>3.9563259999999998</c:v>
                </c:pt>
                <c:pt idx="62421">
                  <c:v>3.7603240000000002</c:v>
                </c:pt>
                <c:pt idx="62422">
                  <c:v>3.601969</c:v>
                </c:pt>
                <c:pt idx="62423">
                  <c:v>3.4114719999999998</c:v>
                </c:pt>
                <c:pt idx="62424">
                  <c:v>3.272878</c:v>
                </c:pt>
                <c:pt idx="62425">
                  <c:v>3.2780230000000001</c:v>
                </c:pt>
                <c:pt idx="62426">
                  <c:v>3.3791850000000001</c:v>
                </c:pt>
                <c:pt idx="62427">
                  <c:v>3.544969</c:v>
                </c:pt>
                <c:pt idx="62428">
                  <c:v>3.7958319999999999</c:v>
                </c:pt>
                <c:pt idx="62429">
                  <c:v>4.052969</c:v>
                </c:pt>
                <c:pt idx="62430">
                  <c:v>4.3220789999999996</c:v>
                </c:pt>
                <c:pt idx="62431">
                  <c:v>4.5204620000000002</c:v>
                </c:pt>
                <c:pt idx="62432">
                  <c:v>4.4580760000000001</c:v>
                </c:pt>
                <c:pt idx="62433">
                  <c:v>4.214594</c:v>
                </c:pt>
                <c:pt idx="62434">
                  <c:v>3.967746</c:v>
                </c:pt>
                <c:pt idx="62435">
                  <c:v>3.9388730000000001</c:v>
                </c:pt>
                <c:pt idx="62436">
                  <c:v>3.9853670000000001</c:v>
                </c:pt>
                <c:pt idx="62437">
                  <c:v>3.9238960000000001</c:v>
                </c:pt>
                <c:pt idx="62438">
                  <c:v>3.6814230000000001</c:v>
                </c:pt>
                <c:pt idx="62439">
                  <c:v>3.5468679999999999</c:v>
                </c:pt>
                <c:pt idx="62440">
                  <c:v>3.784052</c:v>
                </c:pt>
                <c:pt idx="62441">
                  <c:v>3.9117790000000001</c:v>
                </c:pt>
                <c:pt idx="62442">
                  <c:v>3.9990939999999999</c:v>
                </c:pt>
                <c:pt idx="62443">
                  <c:v>4.0951599999999999</c:v>
                </c:pt>
                <c:pt idx="62444">
                  <c:v>4.3462399999999999</c:v>
                </c:pt>
                <c:pt idx="62445">
                  <c:v>4.4730780000000001</c:v>
                </c:pt>
                <c:pt idx="62446">
                  <c:v>4.1478099999999998</c:v>
                </c:pt>
                <c:pt idx="62447">
                  <c:v>4.0087109999999999</c:v>
                </c:pt>
                <c:pt idx="62448">
                  <c:v>4.0224140000000004</c:v>
                </c:pt>
                <c:pt idx="62449">
                  <c:v>4.0025320000000004</c:v>
                </c:pt>
                <c:pt idx="62450">
                  <c:v>3.9860169999999999</c:v>
                </c:pt>
                <c:pt idx="62451">
                  <c:v>4.0152260000000002</c:v>
                </c:pt>
                <c:pt idx="62452">
                  <c:v>4.010249</c:v>
                </c:pt>
                <c:pt idx="62453">
                  <c:v>3.9594279999999999</c:v>
                </c:pt>
                <c:pt idx="62454">
                  <c:v>3.9375749999999998</c:v>
                </c:pt>
                <c:pt idx="62455">
                  <c:v>3.9206979999999998</c:v>
                </c:pt>
                <c:pt idx="62456">
                  <c:v>3.908846</c:v>
                </c:pt>
                <c:pt idx="62457">
                  <c:v>3.8745409999999998</c:v>
                </c:pt>
                <c:pt idx="62458">
                  <c:v>3.8593950000000001</c:v>
                </c:pt>
                <c:pt idx="62459">
                  <c:v>3.9125009999999998</c:v>
                </c:pt>
                <c:pt idx="62460">
                  <c:v>3.946831</c:v>
                </c:pt>
                <c:pt idx="62461">
                  <c:v>3.9440179999999998</c:v>
                </c:pt>
                <c:pt idx="62462">
                  <c:v>3.946542</c:v>
                </c:pt>
                <c:pt idx="62463">
                  <c:v>3.9732750000000001</c:v>
                </c:pt>
                <c:pt idx="62464">
                  <c:v>4.0173889999999997</c:v>
                </c:pt>
                <c:pt idx="62465">
                  <c:v>4.0437859999999999</c:v>
                </c:pt>
                <c:pt idx="62466">
                  <c:v>4.0021719999999998</c:v>
                </c:pt>
                <c:pt idx="62467">
                  <c:v>3.9538500000000001</c:v>
                </c:pt>
                <c:pt idx="62468">
                  <c:v>3.932382</c:v>
                </c:pt>
                <c:pt idx="62469">
                  <c:v>3.9267810000000001</c:v>
                </c:pt>
                <c:pt idx="62470">
                  <c:v>3.9021870000000001</c:v>
                </c:pt>
                <c:pt idx="62471">
                  <c:v>3.9070429999999998</c:v>
                </c:pt>
                <c:pt idx="62472">
                  <c:v>3.91113</c:v>
                </c:pt>
                <c:pt idx="62473">
                  <c:v>3.874949</c:v>
                </c:pt>
                <c:pt idx="62474">
                  <c:v>3.852471</c:v>
                </c:pt>
                <c:pt idx="62475">
                  <c:v>3.8289119999999999</c:v>
                </c:pt>
                <c:pt idx="62476">
                  <c:v>3.8070349999999999</c:v>
                </c:pt>
                <c:pt idx="62477">
                  <c:v>3.787369</c:v>
                </c:pt>
                <c:pt idx="62478">
                  <c:v>3.6965680000000001</c:v>
                </c:pt>
                <c:pt idx="62479">
                  <c:v>3.455009</c:v>
                </c:pt>
                <c:pt idx="62480">
                  <c:v>3.3087939999999998</c:v>
                </c:pt>
                <c:pt idx="62481">
                  <c:v>3.3888250000000002</c:v>
                </c:pt>
                <c:pt idx="62482">
                  <c:v>3.4826079999999999</c:v>
                </c:pt>
                <c:pt idx="62483">
                  <c:v>3.6085799999999999</c:v>
                </c:pt>
                <c:pt idx="62484">
                  <c:v>3.7113529999999999</c:v>
                </c:pt>
                <c:pt idx="62485">
                  <c:v>3.8131170000000001</c:v>
                </c:pt>
                <c:pt idx="62486">
                  <c:v>4.0690049999999998</c:v>
                </c:pt>
                <c:pt idx="62487">
                  <c:v>4.214931</c:v>
                </c:pt>
                <c:pt idx="62488">
                  <c:v>4.2372399999999999</c:v>
                </c:pt>
                <c:pt idx="62489">
                  <c:v>4.197381</c:v>
                </c:pt>
                <c:pt idx="62490">
                  <c:v>4.16608</c:v>
                </c:pt>
                <c:pt idx="62491">
                  <c:v>4.1488909999999999</c:v>
                </c:pt>
                <c:pt idx="62492">
                  <c:v>4.1485789999999998</c:v>
                </c:pt>
                <c:pt idx="62493">
                  <c:v>4.1509099999999997</c:v>
                </c:pt>
                <c:pt idx="62494">
                  <c:v>4.0898719999999997</c:v>
                </c:pt>
                <c:pt idx="62495">
                  <c:v>3.9339930000000001</c:v>
                </c:pt>
                <c:pt idx="62496">
                  <c:v>3.645699</c:v>
                </c:pt>
                <c:pt idx="62497">
                  <c:v>3.4554659999999999</c:v>
                </c:pt>
                <c:pt idx="62498">
                  <c:v>3.3863970000000001</c:v>
                </c:pt>
                <c:pt idx="62499">
                  <c:v>3.4457529999999998</c:v>
                </c:pt>
                <c:pt idx="62500">
                  <c:v>3.5641050000000001</c:v>
                </c:pt>
                <c:pt idx="62501">
                  <c:v>3.714575</c:v>
                </c:pt>
                <c:pt idx="62502">
                  <c:v>3.9541390000000001</c:v>
                </c:pt>
                <c:pt idx="62503">
                  <c:v>4.3937439999999999</c:v>
                </c:pt>
                <c:pt idx="62504">
                  <c:v>4.5923670000000003</c:v>
                </c:pt>
                <c:pt idx="62505">
                  <c:v>4.5937609999999998</c:v>
                </c:pt>
                <c:pt idx="62506">
                  <c:v>4.400836</c:v>
                </c:pt>
                <c:pt idx="62507">
                  <c:v>4.192717</c:v>
                </c:pt>
                <c:pt idx="62508">
                  <c:v>4.0694369999999997</c:v>
                </c:pt>
                <c:pt idx="62509">
                  <c:v>3.9417339999999998</c:v>
                </c:pt>
                <c:pt idx="62510">
                  <c:v>3.9423110000000001</c:v>
                </c:pt>
                <c:pt idx="62511">
                  <c:v>3.9605570000000001</c:v>
                </c:pt>
                <c:pt idx="62512">
                  <c:v>3.9505089999999998</c:v>
                </c:pt>
                <c:pt idx="62513">
                  <c:v>3.8950710000000002</c:v>
                </c:pt>
                <c:pt idx="62514">
                  <c:v>3.804799</c:v>
                </c:pt>
                <c:pt idx="62515">
                  <c:v>3.8267000000000002</c:v>
                </c:pt>
                <c:pt idx="62516">
                  <c:v>3.8940610000000002</c:v>
                </c:pt>
                <c:pt idx="62517">
                  <c:v>3.9492340000000001</c:v>
                </c:pt>
                <c:pt idx="62518">
                  <c:v>4.0199379999999998</c:v>
                </c:pt>
                <c:pt idx="62519">
                  <c:v>4.0091919999999996</c:v>
                </c:pt>
                <c:pt idx="62520">
                  <c:v>3.9864250000000001</c:v>
                </c:pt>
                <c:pt idx="62521">
                  <c:v>4.0161629999999997</c:v>
                </c:pt>
                <c:pt idx="62522">
                  <c:v>4.040781</c:v>
                </c:pt>
                <c:pt idx="62523">
                  <c:v>4.144444</c:v>
                </c:pt>
                <c:pt idx="62524">
                  <c:v>4.1414869999999997</c:v>
                </c:pt>
                <c:pt idx="62525">
                  <c:v>4.0297219999999996</c:v>
                </c:pt>
                <c:pt idx="62526">
                  <c:v>3.7382550000000001</c:v>
                </c:pt>
                <c:pt idx="62527">
                  <c:v>3.5387420000000001</c:v>
                </c:pt>
                <c:pt idx="62528">
                  <c:v>3.4442870000000001</c:v>
                </c:pt>
                <c:pt idx="62529">
                  <c:v>3.5826159999999998</c:v>
                </c:pt>
                <c:pt idx="62530">
                  <c:v>3.7849170000000001</c:v>
                </c:pt>
                <c:pt idx="62531">
                  <c:v>3.9085580000000002</c:v>
                </c:pt>
                <c:pt idx="62532">
                  <c:v>3.9242319999999999</c:v>
                </c:pt>
                <c:pt idx="62533">
                  <c:v>3.9954640000000001</c:v>
                </c:pt>
                <c:pt idx="62534">
                  <c:v>4.1821149999999996</c:v>
                </c:pt>
                <c:pt idx="62535">
                  <c:v>4.2772199999999998</c:v>
                </c:pt>
                <c:pt idx="62536">
                  <c:v>4.3272719999999998</c:v>
                </c:pt>
                <c:pt idx="62537">
                  <c:v>4.1932460000000003</c:v>
                </c:pt>
                <c:pt idx="62538">
                  <c:v>3.6792829999999999</c:v>
                </c:pt>
                <c:pt idx="62539">
                  <c:v>3.3144200000000001</c:v>
                </c:pt>
                <c:pt idx="62540">
                  <c:v>3.428973</c:v>
                </c:pt>
                <c:pt idx="62541">
                  <c:v>3.5633360000000001</c:v>
                </c:pt>
                <c:pt idx="62542">
                  <c:v>3.752294</c:v>
                </c:pt>
                <c:pt idx="62543">
                  <c:v>4.1971160000000003</c:v>
                </c:pt>
                <c:pt idx="62544">
                  <c:v>4.3453749999999998</c:v>
                </c:pt>
                <c:pt idx="62545">
                  <c:v>4.3966770000000004</c:v>
                </c:pt>
                <c:pt idx="62546">
                  <c:v>4.5964780000000003</c:v>
                </c:pt>
                <c:pt idx="62547">
                  <c:v>4.5104129999999998</c:v>
                </c:pt>
                <c:pt idx="62548">
                  <c:v>4.2873169999999998</c:v>
                </c:pt>
                <c:pt idx="62549">
                  <c:v>4.1556220000000001</c:v>
                </c:pt>
                <c:pt idx="62550">
                  <c:v>4.0991749999999998</c:v>
                </c:pt>
                <c:pt idx="62551">
                  <c:v>4.0445549999999999</c:v>
                </c:pt>
                <c:pt idx="62552">
                  <c:v>3.9803670000000002</c:v>
                </c:pt>
                <c:pt idx="62553">
                  <c:v>3.9208189999999998</c:v>
                </c:pt>
                <c:pt idx="62554">
                  <c:v>3.957408</c:v>
                </c:pt>
                <c:pt idx="62555">
                  <c:v>4.0404439999999999</c:v>
                </c:pt>
                <c:pt idx="62556">
                  <c:v>4.0769859999999998</c:v>
                </c:pt>
                <c:pt idx="62557">
                  <c:v>4.0298189999999998</c:v>
                </c:pt>
                <c:pt idx="62558">
                  <c:v>3.8965860000000001</c:v>
                </c:pt>
                <c:pt idx="62559">
                  <c:v>3.7341199999999999</c:v>
                </c:pt>
                <c:pt idx="62560">
                  <c:v>3.7666949999999999</c:v>
                </c:pt>
                <c:pt idx="62561">
                  <c:v>3.9024040000000002</c:v>
                </c:pt>
                <c:pt idx="62562">
                  <c:v>3.9697650000000002</c:v>
                </c:pt>
                <c:pt idx="62563">
                  <c:v>4.018904</c:v>
                </c:pt>
                <c:pt idx="62564">
                  <c:v>3.9795500000000001</c:v>
                </c:pt>
                <c:pt idx="62565">
                  <c:v>3.931781</c:v>
                </c:pt>
                <c:pt idx="62566">
                  <c:v>3.9730829999999999</c:v>
                </c:pt>
                <c:pt idx="62567">
                  <c:v>3.9883000000000002</c:v>
                </c:pt>
                <c:pt idx="62568">
                  <c:v>3.973948</c:v>
                </c:pt>
                <c:pt idx="62569">
                  <c:v>3.9687549999999998</c:v>
                </c:pt>
                <c:pt idx="62570">
                  <c:v>4.0249620000000004</c:v>
                </c:pt>
                <c:pt idx="62571">
                  <c:v>4.0787649999999998</c:v>
                </c:pt>
                <c:pt idx="62572">
                  <c:v>4.0772259999999996</c:v>
                </c:pt>
                <c:pt idx="62573">
                  <c:v>4.0164039999999996</c:v>
                </c:pt>
                <c:pt idx="62574">
                  <c:v>3.9879159999999998</c:v>
                </c:pt>
                <c:pt idx="62575">
                  <c:v>4.0244330000000001</c:v>
                </c:pt>
                <c:pt idx="62576">
                  <c:v>4.0215959999999997</c:v>
                </c:pt>
                <c:pt idx="62577">
                  <c:v>3.9650289999999999</c:v>
                </c:pt>
                <c:pt idx="62578">
                  <c:v>3.7758539999999998</c:v>
                </c:pt>
                <c:pt idx="62579">
                  <c:v>3.624495</c:v>
                </c:pt>
                <c:pt idx="62580">
                  <c:v>3.5467960000000001</c:v>
                </c:pt>
                <c:pt idx="62581">
                  <c:v>3.5251109999999999</c:v>
                </c:pt>
                <c:pt idx="62582">
                  <c:v>3.649737</c:v>
                </c:pt>
                <c:pt idx="62583">
                  <c:v>3.8313640000000002</c:v>
                </c:pt>
                <c:pt idx="62584">
                  <c:v>4.0198169999999998</c:v>
                </c:pt>
                <c:pt idx="62585">
                  <c:v>4.2223350000000002</c:v>
                </c:pt>
                <c:pt idx="62586">
                  <c:v>4.3820839999999999</c:v>
                </c:pt>
                <c:pt idx="62587">
                  <c:v>4.2899849999999997</c:v>
                </c:pt>
                <c:pt idx="62588">
                  <c:v>4.1013390000000003</c:v>
                </c:pt>
                <c:pt idx="62589">
                  <c:v>4.0385210000000002</c:v>
                </c:pt>
                <c:pt idx="62590">
                  <c:v>3.988613</c:v>
                </c:pt>
                <c:pt idx="62591">
                  <c:v>3.885767</c:v>
                </c:pt>
                <c:pt idx="62592">
                  <c:v>3.834705</c:v>
                </c:pt>
                <c:pt idx="62593">
                  <c:v>3.7827060000000001</c:v>
                </c:pt>
                <c:pt idx="62594">
                  <c:v>3.7014969999999998</c:v>
                </c:pt>
                <c:pt idx="62595">
                  <c:v>3.5197020000000001</c:v>
                </c:pt>
                <c:pt idx="62596">
                  <c:v>3.486094</c:v>
                </c:pt>
                <c:pt idx="62597">
                  <c:v>3.5569649999999999</c:v>
                </c:pt>
                <c:pt idx="62598">
                  <c:v>3.6656040000000001</c:v>
                </c:pt>
                <c:pt idx="62599">
                  <c:v>3.7789069999999998</c:v>
                </c:pt>
                <c:pt idx="62600">
                  <c:v>3.8681700000000001</c:v>
                </c:pt>
                <c:pt idx="62601">
                  <c:v>3.8931480000000001</c:v>
                </c:pt>
                <c:pt idx="62602">
                  <c:v>3.9139430000000002</c:v>
                </c:pt>
                <c:pt idx="62603">
                  <c:v>3.897043</c:v>
                </c:pt>
                <c:pt idx="62604">
                  <c:v>4.0472479999999997</c:v>
                </c:pt>
                <c:pt idx="62605">
                  <c:v>4.2165650000000001</c:v>
                </c:pt>
                <c:pt idx="62606">
                  <c:v>4.2121659999999999</c:v>
                </c:pt>
                <c:pt idx="62607">
                  <c:v>4.2744549999999997</c:v>
                </c:pt>
                <c:pt idx="62608">
                  <c:v>4.5088980000000003</c:v>
                </c:pt>
                <c:pt idx="62609">
                  <c:v>4.4302619999999999</c:v>
                </c:pt>
                <c:pt idx="62610">
                  <c:v>4.1328560000000003</c:v>
                </c:pt>
                <c:pt idx="62611">
                  <c:v>4.0536180000000002</c:v>
                </c:pt>
                <c:pt idx="62612">
                  <c:v>3.9785879999999998</c:v>
                </c:pt>
                <c:pt idx="62613">
                  <c:v>4.0445310000000001</c:v>
                </c:pt>
                <c:pt idx="62614">
                  <c:v>4.1515360000000001</c:v>
                </c:pt>
                <c:pt idx="62615">
                  <c:v>4.185721</c:v>
                </c:pt>
                <c:pt idx="62616">
                  <c:v>4.082179</c:v>
                </c:pt>
                <c:pt idx="62617">
                  <c:v>4.0390259999999998</c:v>
                </c:pt>
                <c:pt idx="62618">
                  <c:v>3.9046630000000002</c:v>
                </c:pt>
                <c:pt idx="62619">
                  <c:v>3.7345039999999998</c:v>
                </c:pt>
                <c:pt idx="62620">
                  <c:v>3.792923</c:v>
                </c:pt>
                <c:pt idx="62621">
                  <c:v>3.8486729999999998</c:v>
                </c:pt>
                <c:pt idx="62622">
                  <c:v>3.8965860000000001</c:v>
                </c:pt>
                <c:pt idx="62623">
                  <c:v>3.9963299999999999</c:v>
                </c:pt>
                <c:pt idx="62624">
                  <c:v>3.9001920000000001</c:v>
                </c:pt>
                <c:pt idx="62625">
                  <c:v>3.8138860000000001</c:v>
                </c:pt>
                <c:pt idx="62626">
                  <c:v>3.942647</c:v>
                </c:pt>
                <c:pt idx="62627">
                  <c:v>4.172186</c:v>
                </c:pt>
                <c:pt idx="62628">
                  <c:v>4.3472980000000003</c:v>
                </c:pt>
                <c:pt idx="62629">
                  <c:v>4.3637180000000004</c:v>
                </c:pt>
                <c:pt idx="62630">
                  <c:v>4.2560880000000001</c:v>
                </c:pt>
                <c:pt idx="62631">
                  <c:v>4.0842939999999999</c:v>
                </c:pt>
                <c:pt idx="62632">
                  <c:v>3.9660869999999999</c:v>
                </c:pt>
                <c:pt idx="62633">
                  <c:v>3.9405079999999999</c:v>
                </c:pt>
                <c:pt idx="62634">
                  <c:v>3.9181979999999998</c:v>
                </c:pt>
                <c:pt idx="62635">
                  <c:v>3.8763920000000001</c:v>
                </c:pt>
                <c:pt idx="62636">
                  <c:v>3.8926910000000001</c:v>
                </c:pt>
                <c:pt idx="62637">
                  <c:v>3.8951910000000001</c:v>
                </c:pt>
                <c:pt idx="62638">
                  <c:v>3.9091830000000001</c:v>
                </c:pt>
                <c:pt idx="62639">
                  <c:v>3.9296890000000002</c:v>
                </c:pt>
                <c:pt idx="62640">
                  <c:v>3.8716560000000002</c:v>
                </c:pt>
                <c:pt idx="62641">
                  <c:v>3.8410039999999999</c:v>
                </c:pt>
                <c:pt idx="62642">
                  <c:v>3.9250020000000001</c:v>
                </c:pt>
                <c:pt idx="62643">
                  <c:v>4.0152979999999996</c:v>
                </c:pt>
                <c:pt idx="62644">
                  <c:v>4.1763450000000004</c:v>
                </c:pt>
                <c:pt idx="62645">
                  <c:v>4.325469</c:v>
                </c:pt>
                <c:pt idx="62646">
                  <c:v>4.2920530000000001</c:v>
                </c:pt>
                <c:pt idx="62647">
                  <c:v>4.1779320000000002</c:v>
                </c:pt>
                <c:pt idx="62648">
                  <c:v>4.0578500000000002</c:v>
                </c:pt>
                <c:pt idx="62649">
                  <c:v>3.964693</c:v>
                </c:pt>
                <c:pt idx="62650">
                  <c:v>3.9266839999999998</c:v>
                </c:pt>
                <c:pt idx="62651">
                  <c:v>3.9455800000000001</c:v>
                </c:pt>
                <c:pt idx="62652">
                  <c:v>3.9373100000000001</c:v>
                </c:pt>
                <c:pt idx="62653">
                  <c:v>3.926949</c:v>
                </c:pt>
                <c:pt idx="62654">
                  <c:v>3.8948550000000002</c:v>
                </c:pt>
                <c:pt idx="62655">
                  <c:v>3.8911289999999998</c:v>
                </c:pt>
                <c:pt idx="62656">
                  <c:v>3.8900229999999998</c:v>
                </c:pt>
                <c:pt idx="62657">
                  <c:v>3.8878590000000002</c:v>
                </c:pt>
                <c:pt idx="62658">
                  <c:v>3.8668960000000001</c:v>
                </c:pt>
                <c:pt idx="62659">
                  <c:v>3.8703090000000002</c:v>
                </c:pt>
                <c:pt idx="62660">
                  <c:v>3.980127</c:v>
                </c:pt>
                <c:pt idx="62661">
                  <c:v>4.1136239999999997</c:v>
                </c:pt>
                <c:pt idx="62662">
                  <c:v>4.1691330000000004</c:v>
                </c:pt>
                <c:pt idx="62663">
                  <c:v>4.0556380000000001</c:v>
                </c:pt>
                <c:pt idx="62664">
                  <c:v>3.890215</c:v>
                </c:pt>
                <c:pt idx="62665">
                  <c:v>3.8167949999999999</c:v>
                </c:pt>
                <c:pt idx="62666">
                  <c:v>3.8275169999999998</c:v>
                </c:pt>
                <c:pt idx="62667">
                  <c:v>3.850981</c:v>
                </c:pt>
                <c:pt idx="62668">
                  <c:v>3.8896380000000002</c:v>
                </c:pt>
                <c:pt idx="62669">
                  <c:v>3.977506</c:v>
                </c:pt>
                <c:pt idx="62670">
                  <c:v>4.0887419999999999</c:v>
                </c:pt>
                <c:pt idx="62671">
                  <c:v>4.1289379999999998</c:v>
                </c:pt>
                <c:pt idx="62672">
                  <c:v>4.1671860000000001</c:v>
                </c:pt>
                <c:pt idx="62673">
                  <c:v>4.1433619999999998</c:v>
                </c:pt>
                <c:pt idx="62674">
                  <c:v>3.9768569999999999</c:v>
                </c:pt>
                <c:pt idx="62675">
                  <c:v>3.9157220000000001</c:v>
                </c:pt>
                <c:pt idx="62676">
                  <c:v>3.86341</c:v>
                </c:pt>
                <c:pt idx="62677">
                  <c:v>3.8552360000000001</c:v>
                </c:pt>
                <c:pt idx="62678">
                  <c:v>3.9272610000000001</c:v>
                </c:pt>
                <c:pt idx="62679">
                  <c:v>3.949643</c:v>
                </c:pt>
                <c:pt idx="62680">
                  <c:v>3.846581</c:v>
                </c:pt>
                <c:pt idx="62681">
                  <c:v>3.8997830000000002</c:v>
                </c:pt>
                <c:pt idx="62682">
                  <c:v>4.0006810000000002</c:v>
                </c:pt>
                <c:pt idx="62683">
                  <c:v>3.955317</c:v>
                </c:pt>
                <c:pt idx="62684">
                  <c:v>3.9344489999999999</c:v>
                </c:pt>
                <c:pt idx="62685">
                  <c:v>3.9430559999999999</c:v>
                </c:pt>
                <c:pt idx="62686">
                  <c:v>3.7190699999999999</c:v>
                </c:pt>
                <c:pt idx="62687">
                  <c:v>3.621442</c:v>
                </c:pt>
                <c:pt idx="62688">
                  <c:v>3.7054870000000002</c:v>
                </c:pt>
                <c:pt idx="62689">
                  <c:v>3.757511</c:v>
                </c:pt>
                <c:pt idx="62690">
                  <c:v>3.905697</c:v>
                </c:pt>
                <c:pt idx="62691">
                  <c:v>3.9287040000000002</c:v>
                </c:pt>
                <c:pt idx="62692">
                  <c:v>4.124803</c:v>
                </c:pt>
                <c:pt idx="62693">
                  <c:v>4.4281940000000004</c:v>
                </c:pt>
                <c:pt idx="62694">
                  <c:v>4.4450710000000004</c:v>
                </c:pt>
                <c:pt idx="62695">
                  <c:v>4.2431780000000003</c:v>
                </c:pt>
                <c:pt idx="62696">
                  <c:v>4.1242020000000004</c:v>
                </c:pt>
                <c:pt idx="62697">
                  <c:v>4.1430490000000004</c:v>
                </c:pt>
                <c:pt idx="62698">
                  <c:v>4.277628</c:v>
                </c:pt>
                <c:pt idx="62699">
                  <c:v>4.2715459999999998</c:v>
                </c:pt>
                <c:pt idx="62700">
                  <c:v>4.2872440000000003</c:v>
                </c:pt>
                <c:pt idx="62701">
                  <c:v>4.2524579999999998</c:v>
                </c:pt>
                <c:pt idx="62702">
                  <c:v>4.1714890000000002</c:v>
                </c:pt>
                <c:pt idx="62703">
                  <c:v>4.0924440000000004</c:v>
                </c:pt>
                <c:pt idx="62704">
                  <c:v>3.9675769999999999</c:v>
                </c:pt>
                <c:pt idx="62705">
                  <c:v>3.9980850000000001</c:v>
                </c:pt>
                <c:pt idx="62706">
                  <c:v>3.9767130000000002</c:v>
                </c:pt>
                <c:pt idx="62707">
                  <c:v>3.7929949999999999</c:v>
                </c:pt>
                <c:pt idx="62708">
                  <c:v>3.6658210000000002</c:v>
                </c:pt>
                <c:pt idx="62709">
                  <c:v>3.682769</c:v>
                </c:pt>
                <c:pt idx="62710">
                  <c:v>3.7497699999999998</c:v>
                </c:pt>
                <c:pt idx="62711">
                  <c:v>3.8562699999999999</c:v>
                </c:pt>
                <c:pt idx="62712">
                  <c:v>3.925675</c:v>
                </c:pt>
                <c:pt idx="62713">
                  <c:v>4.0238319999999996</c:v>
                </c:pt>
                <c:pt idx="62714">
                  <c:v>4.0934540000000004</c:v>
                </c:pt>
                <c:pt idx="62715">
                  <c:v>4.1685080000000001</c:v>
                </c:pt>
                <c:pt idx="62716">
                  <c:v>4.2496689999999999</c:v>
                </c:pt>
                <c:pt idx="62717">
                  <c:v>4.2246189999999997</c:v>
                </c:pt>
                <c:pt idx="62718">
                  <c:v>4.1396360000000003</c:v>
                </c:pt>
                <c:pt idx="62719">
                  <c:v>4.1101140000000003</c:v>
                </c:pt>
                <c:pt idx="62720">
                  <c:v>4.1168449999999996</c:v>
                </c:pt>
                <c:pt idx="62721">
                  <c:v>4.0988389999999999</c:v>
                </c:pt>
                <c:pt idx="62722">
                  <c:v>4.0843420000000004</c:v>
                </c:pt>
                <c:pt idx="62723">
                  <c:v>4.096603</c:v>
                </c:pt>
                <c:pt idx="62724">
                  <c:v>4.103262</c:v>
                </c:pt>
                <c:pt idx="62725">
                  <c:v>4.0647739999999999</c:v>
                </c:pt>
                <c:pt idx="62726">
                  <c:v>4.013134</c:v>
                </c:pt>
                <c:pt idx="62727">
                  <c:v>4.0067399999999997</c:v>
                </c:pt>
                <c:pt idx="62728">
                  <c:v>3.9930840000000001</c:v>
                </c:pt>
                <c:pt idx="62729">
                  <c:v>3.957913</c:v>
                </c:pt>
                <c:pt idx="62730">
                  <c:v>3.9674809999999998</c:v>
                </c:pt>
                <c:pt idx="62731">
                  <c:v>3.9815450000000001</c:v>
                </c:pt>
                <c:pt idx="62732">
                  <c:v>3.9761839999999999</c:v>
                </c:pt>
                <c:pt idx="62733">
                  <c:v>3.9638270000000002</c:v>
                </c:pt>
                <c:pt idx="62734">
                  <c:v>3.9217559999999998</c:v>
                </c:pt>
                <c:pt idx="62735">
                  <c:v>3.941541</c:v>
                </c:pt>
                <c:pt idx="62736">
                  <c:v>4.0131100000000002</c:v>
                </c:pt>
                <c:pt idx="62737">
                  <c:v>4.0399880000000001</c:v>
                </c:pt>
                <c:pt idx="62738">
                  <c:v>4.0754479999999997</c:v>
                </c:pt>
                <c:pt idx="62739">
                  <c:v>4.0982859999999999</c:v>
                </c:pt>
                <c:pt idx="62740">
                  <c:v>4.0842219999999996</c:v>
                </c:pt>
                <c:pt idx="62741">
                  <c:v>4.0208750000000002</c:v>
                </c:pt>
                <c:pt idx="62742">
                  <c:v>3.9399790000000001</c:v>
                </c:pt>
                <c:pt idx="62743">
                  <c:v>3.9497629999999999</c:v>
                </c:pt>
                <c:pt idx="62744">
                  <c:v>4.007701</c:v>
                </c:pt>
                <c:pt idx="62745">
                  <c:v>3.861294</c:v>
                </c:pt>
                <c:pt idx="62746">
                  <c:v>3.582808</c:v>
                </c:pt>
                <c:pt idx="62747">
                  <c:v>3.4369299999999998</c:v>
                </c:pt>
                <c:pt idx="62748">
                  <c:v>3.4401999999999999</c:v>
                </c:pt>
                <c:pt idx="62749">
                  <c:v>3.6598579999999998</c:v>
                </c:pt>
                <c:pt idx="62750">
                  <c:v>3.95974</c:v>
                </c:pt>
                <c:pt idx="62751">
                  <c:v>4.1091040000000003</c:v>
                </c:pt>
                <c:pt idx="62752">
                  <c:v>4.1522810000000003</c:v>
                </c:pt>
                <c:pt idx="62753">
                  <c:v>4.3308299999999997</c:v>
                </c:pt>
                <c:pt idx="62754">
                  <c:v>4.2686849999999996</c:v>
                </c:pt>
                <c:pt idx="62755">
                  <c:v>4.064076</c:v>
                </c:pt>
                <c:pt idx="62756">
                  <c:v>3.859972</c:v>
                </c:pt>
                <c:pt idx="62757">
                  <c:v>3.7230370000000002</c:v>
                </c:pt>
                <c:pt idx="62758">
                  <c:v>3.792923</c:v>
                </c:pt>
                <c:pt idx="62759">
                  <c:v>3.9209149999999999</c:v>
                </c:pt>
                <c:pt idx="62760">
                  <c:v>4.021668</c:v>
                </c:pt>
                <c:pt idx="62761">
                  <c:v>4.0915059999999999</c:v>
                </c:pt>
                <c:pt idx="62762">
                  <c:v>4.0511179999999998</c:v>
                </c:pt>
                <c:pt idx="62763">
                  <c:v>4.1351880000000003</c:v>
                </c:pt>
                <c:pt idx="62764">
                  <c:v>4.2319750000000003</c:v>
                </c:pt>
                <c:pt idx="62765">
                  <c:v>4.074389</c:v>
                </c:pt>
                <c:pt idx="62766">
                  <c:v>4.0020509999999998</c:v>
                </c:pt>
                <c:pt idx="62767">
                  <c:v>4.040781</c:v>
                </c:pt>
                <c:pt idx="62768">
                  <c:v>3.910962</c:v>
                </c:pt>
                <c:pt idx="62769">
                  <c:v>3.830546</c:v>
                </c:pt>
                <c:pt idx="62770">
                  <c:v>3.9469989999999999</c:v>
                </c:pt>
                <c:pt idx="62771">
                  <c:v>4.1334090000000003</c:v>
                </c:pt>
                <c:pt idx="62772">
                  <c:v>4.2251719999999997</c:v>
                </c:pt>
                <c:pt idx="62773">
                  <c:v>4.2548380000000003</c:v>
                </c:pt>
                <c:pt idx="62774">
                  <c:v>4.2502219999999999</c:v>
                </c:pt>
                <c:pt idx="62775">
                  <c:v>4.261088</c:v>
                </c:pt>
                <c:pt idx="62776">
                  <c:v>4.1010020000000003</c:v>
                </c:pt>
                <c:pt idx="62777">
                  <c:v>4.0119319999999998</c:v>
                </c:pt>
                <c:pt idx="62778">
                  <c:v>3.9869059999999998</c:v>
                </c:pt>
                <c:pt idx="62779">
                  <c:v>4.0321749999999996</c:v>
                </c:pt>
                <c:pt idx="62780">
                  <c:v>4.2074780000000001</c:v>
                </c:pt>
                <c:pt idx="62781">
                  <c:v>4.3628999999999998</c:v>
                </c:pt>
                <c:pt idx="62782">
                  <c:v>4.3240270000000001</c:v>
                </c:pt>
                <c:pt idx="62783">
                  <c:v>4.2264939999999998</c:v>
                </c:pt>
                <c:pt idx="62784">
                  <c:v>4.1066279999999997</c:v>
                </c:pt>
                <c:pt idx="62785">
                  <c:v>3.9964019999999998</c:v>
                </c:pt>
                <c:pt idx="62786">
                  <c:v>3.9041100000000002</c:v>
                </c:pt>
                <c:pt idx="62787">
                  <c:v>3.8571589999999998</c:v>
                </c:pt>
                <c:pt idx="62788">
                  <c:v>3.872233</c:v>
                </c:pt>
                <c:pt idx="62789">
                  <c:v>3.9230779999999998</c:v>
                </c:pt>
                <c:pt idx="62790">
                  <c:v>4.0222449999999998</c:v>
                </c:pt>
                <c:pt idx="62791">
                  <c:v>4.0367420000000003</c:v>
                </c:pt>
                <c:pt idx="62792">
                  <c:v>4.0784279999999997</c:v>
                </c:pt>
                <c:pt idx="62793">
                  <c:v>4.2002660000000001</c:v>
                </c:pt>
                <c:pt idx="62794">
                  <c:v>4.247458</c:v>
                </c:pt>
                <c:pt idx="62795">
                  <c:v>4.1710089999999997</c:v>
                </c:pt>
                <c:pt idx="62796">
                  <c:v>4.0541</c:v>
                </c:pt>
                <c:pt idx="62797">
                  <c:v>4.0128700000000004</c:v>
                </c:pt>
                <c:pt idx="62798">
                  <c:v>4.0396270000000003</c:v>
                </c:pt>
                <c:pt idx="62799">
                  <c:v>4.0779709999999998</c:v>
                </c:pt>
                <c:pt idx="62800">
                  <c:v>4.0590520000000003</c:v>
                </c:pt>
                <c:pt idx="62801">
                  <c:v>4.0634269999999999</c:v>
                </c:pt>
                <c:pt idx="62802">
                  <c:v>4.0774910000000002</c:v>
                </c:pt>
                <c:pt idx="62803">
                  <c:v>4.0662399999999996</c:v>
                </c:pt>
                <c:pt idx="62804">
                  <c:v>4.0367420000000003</c:v>
                </c:pt>
                <c:pt idx="62805">
                  <c:v>4.0158990000000001</c:v>
                </c:pt>
                <c:pt idx="62806">
                  <c:v>4.0372469999999998</c:v>
                </c:pt>
                <c:pt idx="62807">
                  <c:v>4.0402760000000004</c:v>
                </c:pt>
                <c:pt idx="62808">
                  <c:v>4.0174139999999996</c:v>
                </c:pt>
                <c:pt idx="62809">
                  <c:v>4.0248419999999996</c:v>
                </c:pt>
                <c:pt idx="62810">
                  <c:v>4.0196969999999999</c:v>
                </c:pt>
                <c:pt idx="62811">
                  <c:v>4.0226550000000003</c:v>
                </c:pt>
                <c:pt idx="62812">
                  <c:v>4.0278710000000002</c:v>
                </c:pt>
                <c:pt idx="62813">
                  <c:v>4.0353000000000003</c:v>
                </c:pt>
                <c:pt idx="62814">
                  <c:v>4.0410450000000004</c:v>
                </c:pt>
                <c:pt idx="62815">
                  <c:v>4.0153460000000001</c:v>
                </c:pt>
                <c:pt idx="62816">
                  <c:v>4.0014019999999997</c:v>
                </c:pt>
                <c:pt idx="62817">
                  <c:v>4.0152739999999998</c:v>
                </c:pt>
                <c:pt idx="62818">
                  <c:v>3.9391859999999999</c:v>
                </c:pt>
                <c:pt idx="62819">
                  <c:v>3.82795</c:v>
                </c:pt>
                <c:pt idx="62820">
                  <c:v>3.7934999999999999</c:v>
                </c:pt>
                <c:pt idx="62821">
                  <c:v>3.7959040000000002</c:v>
                </c:pt>
                <c:pt idx="62822">
                  <c:v>3.8836520000000001</c:v>
                </c:pt>
                <c:pt idx="62823">
                  <c:v>3.8320370000000001</c:v>
                </c:pt>
                <c:pt idx="62824">
                  <c:v>3.7120030000000002</c:v>
                </c:pt>
                <c:pt idx="62825">
                  <c:v>3.8861520000000001</c:v>
                </c:pt>
                <c:pt idx="62826">
                  <c:v>3.9469509999999999</c:v>
                </c:pt>
                <c:pt idx="62827">
                  <c:v>3.7456589999999998</c:v>
                </c:pt>
                <c:pt idx="62828">
                  <c:v>3.6632720000000001</c:v>
                </c:pt>
                <c:pt idx="62829">
                  <c:v>3.8718720000000002</c:v>
                </c:pt>
                <c:pt idx="62830">
                  <c:v>4.1541800000000002</c:v>
                </c:pt>
                <c:pt idx="62831">
                  <c:v>4.37331</c:v>
                </c:pt>
                <c:pt idx="62832">
                  <c:v>4.3355180000000004</c:v>
                </c:pt>
                <c:pt idx="62833">
                  <c:v>4.2996489999999996</c:v>
                </c:pt>
                <c:pt idx="62834">
                  <c:v>4.3976629999999997</c:v>
                </c:pt>
                <c:pt idx="62835">
                  <c:v>4.4272080000000003</c:v>
                </c:pt>
                <c:pt idx="62836">
                  <c:v>4.1817780000000004</c:v>
                </c:pt>
                <c:pt idx="62837">
                  <c:v>3.915457</c:v>
                </c:pt>
                <c:pt idx="62838">
                  <c:v>3.7782580000000001</c:v>
                </c:pt>
                <c:pt idx="62839">
                  <c:v>3.8093189999999999</c:v>
                </c:pt>
                <c:pt idx="62840">
                  <c:v>3.8746610000000001</c:v>
                </c:pt>
                <c:pt idx="62841">
                  <c:v>3.8812959999999999</c:v>
                </c:pt>
                <c:pt idx="62842">
                  <c:v>3.9441139999999999</c:v>
                </c:pt>
                <c:pt idx="62843">
                  <c:v>4.1987269999999999</c:v>
                </c:pt>
                <c:pt idx="62844">
                  <c:v>4.4737749999999998</c:v>
                </c:pt>
                <c:pt idx="62845">
                  <c:v>4.4908200000000003</c:v>
                </c:pt>
                <c:pt idx="62846">
                  <c:v>4.3653760000000004</c:v>
                </c:pt>
                <c:pt idx="62847">
                  <c:v>4.3198429999999997</c:v>
                </c:pt>
                <c:pt idx="62848">
                  <c:v>4.3216939999999999</c:v>
                </c:pt>
                <c:pt idx="62849">
                  <c:v>4.1857449999999998</c:v>
                </c:pt>
                <c:pt idx="62850">
                  <c:v>4.119586</c:v>
                </c:pt>
                <c:pt idx="62851">
                  <c:v>4.1667290000000001</c:v>
                </c:pt>
                <c:pt idx="62852">
                  <c:v>4.1060509999999999</c:v>
                </c:pt>
                <c:pt idx="62853">
                  <c:v>3.9821219999999999</c:v>
                </c:pt>
                <c:pt idx="62854">
                  <c:v>3.922742</c:v>
                </c:pt>
                <c:pt idx="62855">
                  <c:v>3.9172609999999999</c:v>
                </c:pt>
                <c:pt idx="62856">
                  <c:v>3.932598</c:v>
                </c:pt>
                <c:pt idx="62857">
                  <c:v>3.9864730000000002</c:v>
                </c:pt>
                <c:pt idx="62858">
                  <c:v>4.0863379999999996</c:v>
                </c:pt>
                <c:pt idx="62859">
                  <c:v>4.2079589999999998</c:v>
                </c:pt>
                <c:pt idx="62860">
                  <c:v>4.3152759999999999</c:v>
                </c:pt>
                <c:pt idx="62861">
                  <c:v>4.3007309999999999</c:v>
                </c:pt>
                <c:pt idx="62862">
                  <c:v>4.1996169999999999</c:v>
                </c:pt>
                <c:pt idx="62863">
                  <c:v>4.1317500000000003</c:v>
                </c:pt>
                <c:pt idx="62864">
                  <c:v>4.0930210000000002</c:v>
                </c:pt>
                <c:pt idx="62865">
                  <c:v>4.0609270000000004</c:v>
                </c:pt>
                <c:pt idx="62866">
                  <c:v>4.0621530000000003</c:v>
                </c:pt>
                <c:pt idx="62867">
                  <c:v>4.0273180000000002</c:v>
                </c:pt>
                <c:pt idx="62868">
                  <c:v>3.9528650000000001</c:v>
                </c:pt>
                <c:pt idx="62869">
                  <c:v>3.8755500000000001</c:v>
                </c:pt>
                <c:pt idx="62870">
                  <c:v>3.8786749999999999</c:v>
                </c:pt>
                <c:pt idx="62871">
                  <c:v>3.9272369999999999</c:v>
                </c:pt>
                <c:pt idx="62872">
                  <c:v>3.9468540000000001</c:v>
                </c:pt>
                <c:pt idx="62873">
                  <c:v>4.01335</c:v>
                </c:pt>
                <c:pt idx="62874">
                  <c:v>4.1733399999999996</c:v>
                </c:pt>
                <c:pt idx="62875">
                  <c:v>4.2968130000000002</c:v>
                </c:pt>
                <c:pt idx="62876">
                  <c:v>4.2535400000000001</c:v>
                </c:pt>
                <c:pt idx="62877">
                  <c:v>4.109585</c:v>
                </c:pt>
                <c:pt idx="62878">
                  <c:v>4.0523199999999999</c:v>
                </c:pt>
                <c:pt idx="62879">
                  <c:v>4.0375829999999997</c:v>
                </c:pt>
                <c:pt idx="62880">
                  <c:v>4.0459009999999997</c:v>
                </c:pt>
                <c:pt idx="62881">
                  <c:v>4.0321749999999996</c:v>
                </c:pt>
                <c:pt idx="62882">
                  <c:v>4.0218369999999997</c:v>
                </c:pt>
                <c:pt idx="62883">
                  <c:v>4.0469590000000002</c:v>
                </c:pt>
                <c:pt idx="62884">
                  <c:v>4.24878</c:v>
                </c:pt>
                <c:pt idx="62885">
                  <c:v>4.2819079999999996</c:v>
                </c:pt>
                <c:pt idx="62886">
                  <c:v>4.2851290000000004</c:v>
                </c:pt>
                <c:pt idx="62887">
                  <c:v>4.2691660000000002</c:v>
                </c:pt>
                <c:pt idx="62888">
                  <c:v>4.2094250000000004</c:v>
                </c:pt>
                <c:pt idx="62889">
                  <c:v>4.2269750000000004</c:v>
                </c:pt>
                <c:pt idx="62890">
                  <c:v>4.250318</c:v>
                </c:pt>
                <c:pt idx="62891">
                  <c:v>4.2010829999999997</c:v>
                </c:pt>
                <c:pt idx="62892">
                  <c:v>3.981449</c:v>
                </c:pt>
                <c:pt idx="62893">
                  <c:v>3.716666</c:v>
                </c:pt>
                <c:pt idx="62894">
                  <c:v>3.6787779999999999</c:v>
                </c:pt>
                <c:pt idx="62895">
                  <c:v>3.7914560000000002</c:v>
                </c:pt>
                <c:pt idx="62896">
                  <c:v>3.920963</c:v>
                </c:pt>
                <c:pt idx="62897">
                  <c:v>4.0446520000000001</c:v>
                </c:pt>
                <c:pt idx="62898">
                  <c:v>4.1048489999999997</c:v>
                </c:pt>
                <c:pt idx="62899">
                  <c:v>4.2625549999999999</c:v>
                </c:pt>
                <c:pt idx="62900">
                  <c:v>4.4984409999999997</c:v>
                </c:pt>
                <c:pt idx="62901">
                  <c:v>4.4695919999999996</c:v>
                </c:pt>
                <c:pt idx="62902">
                  <c:v>4.233466</c:v>
                </c:pt>
                <c:pt idx="62903">
                  <c:v>3.9203619999999999</c:v>
                </c:pt>
                <c:pt idx="62904">
                  <c:v>3.7171949999999998</c:v>
                </c:pt>
                <c:pt idx="62905">
                  <c:v>3.4853239999999999</c:v>
                </c:pt>
                <c:pt idx="62906">
                  <c:v>3.2562660000000001</c:v>
                </c:pt>
                <c:pt idx="62907">
                  <c:v>3.2894899999999998</c:v>
                </c:pt>
                <c:pt idx="62908">
                  <c:v>3.3917820000000001</c:v>
                </c:pt>
                <c:pt idx="62909">
                  <c:v>3.6448809999999998</c:v>
                </c:pt>
                <c:pt idx="62910">
                  <c:v>4.1441549999999996</c:v>
                </c:pt>
                <c:pt idx="62911">
                  <c:v>4.3960999999999997</c:v>
                </c:pt>
                <c:pt idx="62912">
                  <c:v>4.3261419999999999</c:v>
                </c:pt>
                <c:pt idx="62913">
                  <c:v>4.3851139999999997</c:v>
                </c:pt>
                <c:pt idx="62914">
                  <c:v>4.4636300000000002</c:v>
                </c:pt>
                <c:pt idx="62915">
                  <c:v>4.5703699999999996</c:v>
                </c:pt>
                <c:pt idx="62916">
                  <c:v>4.4937769999999997</c:v>
                </c:pt>
                <c:pt idx="62917">
                  <c:v>4.2885669999999996</c:v>
                </c:pt>
                <c:pt idx="62918">
                  <c:v>4.1633149999999999</c:v>
                </c:pt>
                <c:pt idx="62919">
                  <c:v>4.0263809999999998</c:v>
                </c:pt>
                <c:pt idx="62920">
                  <c:v>3.750804</c:v>
                </c:pt>
                <c:pt idx="62921">
                  <c:v>3.5416270000000001</c:v>
                </c:pt>
                <c:pt idx="62922">
                  <c:v>3.7529910000000002</c:v>
                </c:pt>
                <c:pt idx="62923">
                  <c:v>4.0502050000000001</c:v>
                </c:pt>
                <c:pt idx="62924">
                  <c:v>4.3373929999999996</c:v>
                </c:pt>
                <c:pt idx="62925">
                  <c:v>4.4371850000000004</c:v>
                </c:pt>
                <c:pt idx="62926">
                  <c:v>4.3689340000000003</c:v>
                </c:pt>
                <c:pt idx="62927">
                  <c:v>4.596838</c:v>
                </c:pt>
                <c:pt idx="62928">
                  <c:v>4.6670129999999999</c:v>
                </c:pt>
                <c:pt idx="62929">
                  <c:v>4.4060050000000004</c:v>
                </c:pt>
                <c:pt idx="62930">
                  <c:v>4.2564489999999999</c:v>
                </c:pt>
                <c:pt idx="62931">
                  <c:v>4.1669939999999999</c:v>
                </c:pt>
                <c:pt idx="62932">
                  <c:v>4.1122779999999999</c:v>
                </c:pt>
                <c:pt idx="62933">
                  <c:v>4.0579700000000001</c:v>
                </c:pt>
                <c:pt idx="62934">
                  <c:v>4.0186630000000001</c:v>
                </c:pt>
                <c:pt idx="62935">
                  <c:v>3.9561579999999998</c:v>
                </c:pt>
                <c:pt idx="62936">
                  <c:v>3.919616</c:v>
                </c:pt>
                <c:pt idx="62937">
                  <c:v>3.9492829999999999</c:v>
                </c:pt>
                <c:pt idx="62938">
                  <c:v>3.974621</c:v>
                </c:pt>
                <c:pt idx="62939">
                  <c:v>4.0423920000000004</c:v>
                </c:pt>
                <c:pt idx="62940">
                  <c:v>4.0456849999999998</c:v>
                </c:pt>
                <c:pt idx="62941">
                  <c:v>4.01912</c:v>
                </c:pt>
                <c:pt idx="62942">
                  <c:v>4.0513110000000001</c:v>
                </c:pt>
                <c:pt idx="62943">
                  <c:v>4.0524639999999996</c:v>
                </c:pt>
                <c:pt idx="62944">
                  <c:v>4.0410700000000004</c:v>
                </c:pt>
                <c:pt idx="62945">
                  <c:v>4.0227019999999998</c:v>
                </c:pt>
                <c:pt idx="62946">
                  <c:v>3.967794</c:v>
                </c:pt>
                <c:pt idx="62947">
                  <c:v>4.088622</c:v>
                </c:pt>
                <c:pt idx="62948">
                  <c:v>4.2745509999999998</c:v>
                </c:pt>
                <c:pt idx="62949">
                  <c:v>4.1752880000000001</c:v>
                </c:pt>
                <c:pt idx="62950">
                  <c:v>4.0004169999999997</c:v>
                </c:pt>
                <c:pt idx="62951">
                  <c:v>4.037776</c:v>
                </c:pt>
                <c:pt idx="62952">
                  <c:v>4.1493000000000002</c:v>
                </c:pt>
                <c:pt idx="62953">
                  <c:v>4.2253160000000003</c:v>
                </c:pt>
                <c:pt idx="62954">
                  <c:v>4.313256</c:v>
                </c:pt>
                <c:pt idx="62955">
                  <c:v>4.3849689999999999</c:v>
                </c:pt>
                <c:pt idx="62956">
                  <c:v>4.4016060000000001</c:v>
                </c:pt>
                <c:pt idx="62957">
                  <c:v>4.3178239999999999</c:v>
                </c:pt>
                <c:pt idx="62958">
                  <c:v>4.2260609999999996</c:v>
                </c:pt>
                <c:pt idx="62959">
                  <c:v>4.2099539999999998</c:v>
                </c:pt>
                <c:pt idx="62960">
                  <c:v>4.2134159999999996</c:v>
                </c:pt>
                <c:pt idx="62961">
                  <c:v>4.1982949999999999</c:v>
                </c:pt>
                <c:pt idx="62962">
                  <c:v>4.1911310000000004</c:v>
                </c:pt>
                <c:pt idx="62963">
                  <c:v>4.2184410000000003</c:v>
                </c:pt>
                <c:pt idx="62964">
                  <c:v>4.2504629999999999</c:v>
                </c:pt>
                <c:pt idx="62965">
                  <c:v>4.1923320000000004</c:v>
                </c:pt>
                <c:pt idx="62966">
                  <c:v>4.1488430000000003</c:v>
                </c:pt>
                <c:pt idx="62967">
                  <c:v>4.1537709999999999</c:v>
                </c:pt>
                <c:pt idx="62968">
                  <c:v>4.1621610000000002</c:v>
                </c:pt>
                <c:pt idx="62969">
                  <c:v>4.2325520000000001</c:v>
                </c:pt>
                <c:pt idx="62970">
                  <c:v>4.2119980000000004</c:v>
                </c:pt>
                <c:pt idx="62971">
                  <c:v>4.1068439999999997</c:v>
                </c:pt>
                <c:pt idx="62972">
                  <c:v>3.9561820000000001</c:v>
                </c:pt>
                <c:pt idx="62973">
                  <c:v>3.8386480000000001</c:v>
                </c:pt>
                <c:pt idx="62974">
                  <c:v>3.889662</c:v>
                </c:pt>
                <c:pt idx="62975">
                  <c:v>4.0071240000000001</c:v>
                </c:pt>
                <c:pt idx="62976">
                  <c:v>4.0930689999999998</c:v>
                </c:pt>
                <c:pt idx="62977">
                  <c:v>4.1246340000000004</c:v>
                </c:pt>
                <c:pt idx="62978">
                  <c:v>4.0759999999999996</c:v>
                </c:pt>
                <c:pt idx="62979">
                  <c:v>4.0872760000000001</c:v>
                </c:pt>
                <c:pt idx="62980">
                  <c:v>4.120908</c:v>
                </c:pt>
                <c:pt idx="62981">
                  <c:v>4.1577140000000004</c:v>
                </c:pt>
                <c:pt idx="62982">
                  <c:v>4.1636759999999997</c:v>
                </c:pt>
                <c:pt idx="62983">
                  <c:v>4.1345869999999998</c:v>
                </c:pt>
                <c:pt idx="62984">
                  <c:v>4.1204749999999999</c:v>
                </c:pt>
                <c:pt idx="62985">
                  <c:v>4.0721780000000001</c:v>
                </c:pt>
                <c:pt idx="62986">
                  <c:v>3.998205</c:v>
                </c:pt>
                <c:pt idx="62987">
                  <c:v>3.971352</c:v>
                </c:pt>
                <c:pt idx="62988">
                  <c:v>4.0318379999999996</c:v>
                </c:pt>
                <c:pt idx="62989">
                  <c:v>4.0184709999999999</c:v>
                </c:pt>
                <c:pt idx="62990">
                  <c:v>3.975006</c:v>
                </c:pt>
                <c:pt idx="62991">
                  <c:v>3.899038</c:v>
                </c:pt>
                <c:pt idx="62992">
                  <c:v>3.6099739999999998</c:v>
                </c:pt>
                <c:pt idx="62993">
                  <c:v>3.3393739999999998</c:v>
                </c:pt>
                <c:pt idx="62994">
                  <c:v>3.2156129999999998</c:v>
                </c:pt>
                <c:pt idx="62995">
                  <c:v>3.3747379999999998</c:v>
                </c:pt>
                <c:pt idx="62996">
                  <c:v>3.6643780000000001</c:v>
                </c:pt>
                <c:pt idx="62997">
                  <c:v>4.1435779999999998</c:v>
                </c:pt>
                <c:pt idx="62998">
                  <c:v>4.5564270000000002</c:v>
                </c:pt>
                <c:pt idx="62999">
                  <c:v>4.8971770000000001</c:v>
                </c:pt>
                <c:pt idx="63000">
                  <c:v>4.8899169999999996</c:v>
                </c:pt>
                <c:pt idx="63001">
                  <c:v>4.6609309999999997</c:v>
                </c:pt>
                <c:pt idx="63002">
                  <c:v>4.5535899999999998</c:v>
                </c:pt>
                <c:pt idx="63003">
                  <c:v>4.5191150000000002</c:v>
                </c:pt>
                <c:pt idx="63004">
                  <c:v>4.5197409999999998</c:v>
                </c:pt>
                <c:pt idx="63005">
                  <c:v>4.4251649999999998</c:v>
                </c:pt>
                <c:pt idx="63006">
                  <c:v>4.2752480000000004</c:v>
                </c:pt>
                <c:pt idx="63007">
                  <c:v>4.1911310000000004</c:v>
                </c:pt>
                <c:pt idx="63008">
                  <c:v>4.078284</c:v>
                </c:pt>
                <c:pt idx="63009">
                  <c:v>4.0389780000000002</c:v>
                </c:pt>
                <c:pt idx="63010">
                  <c:v>4.0766739999999997</c:v>
                </c:pt>
                <c:pt idx="63011">
                  <c:v>4.1289850000000001</c:v>
                </c:pt>
                <c:pt idx="63012">
                  <c:v>4.2203400000000002</c:v>
                </c:pt>
                <c:pt idx="63013">
                  <c:v>4.2810420000000002</c:v>
                </c:pt>
                <c:pt idx="63014">
                  <c:v>4.2426969999999997</c:v>
                </c:pt>
                <c:pt idx="63015">
                  <c:v>4.2808020000000004</c:v>
                </c:pt>
                <c:pt idx="63016">
                  <c:v>4.2626749999999998</c:v>
                </c:pt>
                <c:pt idx="63017">
                  <c:v>4.1285290000000003</c:v>
                </c:pt>
                <c:pt idx="63018">
                  <c:v>4.0407089999999997</c:v>
                </c:pt>
                <c:pt idx="63019">
                  <c:v>4.0554209999999999</c:v>
                </c:pt>
                <c:pt idx="63020">
                  <c:v>4.0878759999999996</c:v>
                </c:pt>
                <c:pt idx="63021">
                  <c:v>4.0648689999999998</c:v>
                </c:pt>
                <c:pt idx="63022">
                  <c:v>4.0629460000000002</c:v>
                </c:pt>
                <c:pt idx="63023">
                  <c:v>4.0913380000000004</c:v>
                </c:pt>
                <c:pt idx="63024">
                  <c:v>4.155214</c:v>
                </c:pt>
                <c:pt idx="63025">
                  <c:v>4.2037519999999997</c:v>
                </c:pt>
                <c:pt idx="63026">
                  <c:v>4.1899290000000002</c:v>
                </c:pt>
                <c:pt idx="63027">
                  <c:v>4.211036</c:v>
                </c:pt>
                <c:pt idx="63028">
                  <c:v>4.2327199999999996</c:v>
                </c:pt>
                <c:pt idx="63029">
                  <c:v>4.2032470000000002</c:v>
                </c:pt>
                <c:pt idx="63030">
                  <c:v>4.15733</c:v>
                </c:pt>
                <c:pt idx="63031">
                  <c:v>4.0994159999999997</c:v>
                </c:pt>
                <c:pt idx="63032">
                  <c:v>4.0752550000000003</c:v>
                </c:pt>
                <c:pt idx="63033">
                  <c:v>4.0929250000000001</c:v>
                </c:pt>
                <c:pt idx="63034">
                  <c:v>4.1282160000000001</c:v>
                </c:pt>
                <c:pt idx="63035">
                  <c:v>4.2052420000000001</c:v>
                </c:pt>
                <c:pt idx="63036">
                  <c:v>4.276859</c:v>
                </c:pt>
                <c:pt idx="63037">
                  <c:v>4.3167660000000003</c:v>
                </c:pt>
                <c:pt idx="63038">
                  <c:v>4.2483709999999997</c:v>
                </c:pt>
                <c:pt idx="63039">
                  <c:v>4.1318950000000001</c:v>
                </c:pt>
                <c:pt idx="63040">
                  <c:v>4.109032</c:v>
                </c:pt>
                <c:pt idx="63041">
                  <c:v>4.1086710000000002</c:v>
                </c:pt>
                <c:pt idx="63042">
                  <c:v>4.0604459999999998</c:v>
                </c:pt>
                <c:pt idx="63043">
                  <c:v>4.0478730000000001</c:v>
                </c:pt>
                <c:pt idx="63044">
                  <c:v>4.0988629999999997</c:v>
                </c:pt>
                <c:pt idx="63045">
                  <c:v>4.1422800000000004</c:v>
                </c:pt>
                <c:pt idx="63046">
                  <c:v>4.1579790000000001</c:v>
                </c:pt>
                <c:pt idx="63047">
                  <c:v>4.1738210000000002</c:v>
                </c:pt>
                <c:pt idx="63048">
                  <c:v>4.2471209999999999</c:v>
                </c:pt>
                <c:pt idx="63049">
                  <c:v>4.2232250000000002</c:v>
                </c:pt>
                <c:pt idx="63050">
                  <c:v>4.0851350000000002</c:v>
                </c:pt>
                <c:pt idx="63051">
                  <c:v>3.9895499999999999</c:v>
                </c:pt>
                <c:pt idx="63052">
                  <c:v>3.9546429999999999</c:v>
                </c:pt>
                <c:pt idx="63053">
                  <c:v>3.924906</c:v>
                </c:pt>
                <c:pt idx="63054">
                  <c:v>3.7131560000000001</c:v>
                </c:pt>
                <c:pt idx="63055">
                  <c:v>3.427387</c:v>
                </c:pt>
                <c:pt idx="63056">
                  <c:v>3.3989220000000002</c:v>
                </c:pt>
                <c:pt idx="63057">
                  <c:v>3.747366</c:v>
                </c:pt>
                <c:pt idx="63058">
                  <c:v>4.1218459999999997</c:v>
                </c:pt>
                <c:pt idx="63059">
                  <c:v>4.2724359999999999</c:v>
                </c:pt>
                <c:pt idx="63060">
                  <c:v>4.392614</c:v>
                </c:pt>
                <c:pt idx="63061">
                  <c:v>4.5727260000000003</c:v>
                </c:pt>
                <c:pt idx="63062">
                  <c:v>4.6908849999999997</c:v>
                </c:pt>
                <c:pt idx="63063">
                  <c:v>4.4226890000000001</c:v>
                </c:pt>
                <c:pt idx="63064">
                  <c:v>4.2192819999999998</c:v>
                </c:pt>
                <c:pt idx="63065">
                  <c:v>4.2150270000000001</c:v>
                </c:pt>
                <c:pt idx="63066">
                  <c:v>4.1710570000000002</c:v>
                </c:pt>
                <c:pt idx="63067">
                  <c:v>4.1674749999999996</c:v>
                </c:pt>
                <c:pt idx="63068">
                  <c:v>4.1690849999999999</c:v>
                </c:pt>
                <c:pt idx="63069">
                  <c:v>4.1990879999999997</c:v>
                </c:pt>
                <c:pt idx="63070">
                  <c:v>4.3420810000000003</c:v>
                </c:pt>
                <c:pt idx="63071">
                  <c:v>4.2458220000000004</c:v>
                </c:pt>
                <c:pt idx="63072">
                  <c:v>4.158652</c:v>
                </c:pt>
                <c:pt idx="63073">
                  <c:v>4.151872</c:v>
                </c:pt>
                <c:pt idx="63074">
                  <c:v>4.0590039999999998</c:v>
                </c:pt>
                <c:pt idx="63075">
                  <c:v>3.9475039999999999</c:v>
                </c:pt>
                <c:pt idx="63076">
                  <c:v>3.8355950000000001</c:v>
                </c:pt>
                <c:pt idx="63077">
                  <c:v>3.7637139999999998</c:v>
                </c:pt>
                <c:pt idx="63078">
                  <c:v>3.7591220000000001</c:v>
                </c:pt>
                <c:pt idx="63079">
                  <c:v>3.7739549999999999</c:v>
                </c:pt>
                <c:pt idx="63080">
                  <c:v>3.8653810000000002</c:v>
                </c:pt>
                <c:pt idx="63081">
                  <c:v>4.0804960000000001</c:v>
                </c:pt>
                <c:pt idx="63082">
                  <c:v>4.2478660000000001</c:v>
                </c:pt>
                <c:pt idx="63083">
                  <c:v>4.3292679999999999</c:v>
                </c:pt>
                <c:pt idx="63084">
                  <c:v>4.5042819999999999</c:v>
                </c:pt>
                <c:pt idx="63085">
                  <c:v>4.678096</c:v>
                </c:pt>
                <c:pt idx="63086">
                  <c:v>4.7025930000000002</c:v>
                </c:pt>
                <c:pt idx="63087">
                  <c:v>4.5626290000000003</c:v>
                </c:pt>
                <c:pt idx="63088">
                  <c:v>4.3837910000000004</c:v>
                </c:pt>
                <c:pt idx="63089">
                  <c:v>4.3118379999999998</c:v>
                </c:pt>
                <c:pt idx="63090">
                  <c:v>4.2995049999999999</c:v>
                </c:pt>
                <c:pt idx="63091">
                  <c:v>4.3056599999999996</c:v>
                </c:pt>
                <c:pt idx="63092">
                  <c:v>4.3012839999999999</c:v>
                </c:pt>
                <c:pt idx="63093">
                  <c:v>4.2773880000000002</c:v>
                </c:pt>
                <c:pt idx="63094">
                  <c:v>4.2499089999999997</c:v>
                </c:pt>
                <c:pt idx="63095">
                  <c:v>4.2553419999999997</c:v>
                </c:pt>
                <c:pt idx="63096">
                  <c:v>4.2513759999999996</c:v>
                </c:pt>
                <c:pt idx="63097">
                  <c:v>4.2062280000000003</c:v>
                </c:pt>
                <c:pt idx="63098">
                  <c:v>4.20505</c:v>
                </c:pt>
                <c:pt idx="63099">
                  <c:v>4.2195939999999998</c:v>
                </c:pt>
                <c:pt idx="63100">
                  <c:v>4.1759849999999998</c:v>
                </c:pt>
                <c:pt idx="63101">
                  <c:v>4.1978140000000002</c:v>
                </c:pt>
                <c:pt idx="63102">
                  <c:v>4.2263019999999996</c:v>
                </c:pt>
                <c:pt idx="63103">
                  <c:v>4.215147</c:v>
                </c:pt>
                <c:pt idx="63104">
                  <c:v>4.1875479999999996</c:v>
                </c:pt>
                <c:pt idx="63105">
                  <c:v>4.2504140000000001</c:v>
                </c:pt>
                <c:pt idx="63106">
                  <c:v>4.3501589999999997</c:v>
                </c:pt>
                <c:pt idx="63107">
                  <c:v>4.1840859999999997</c:v>
                </c:pt>
                <c:pt idx="63108">
                  <c:v>4.0062100000000003</c:v>
                </c:pt>
                <c:pt idx="63109">
                  <c:v>3.9854880000000001</c:v>
                </c:pt>
                <c:pt idx="63110">
                  <c:v>4.0702069999999999</c:v>
                </c:pt>
                <c:pt idx="63111">
                  <c:v>4.09795</c:v>
                </c:pt>
                <c:pt idx="63112">
                  <c:v>4.1663680000000003</c:v>
                </c:pt>
                <c:pt idx="63113">
                  <c:v>4.2037279999999999</c:v>
                </c:pt>
                <c:pt idx="63114">
                  <c:v>4.1932460000000003</c:v>
                </c:pt>
                <c:pt idx="63115">
                  <c:v>4.1891829999999999</c:v>
                </c:pt>
                <c:pt idx="63116">
                  <c:v>4.1682920000000001</c:v>
                </c:pt>
                <c:pt idx="63117">
                  <c:v>4.1721380000000003</c:v>
                </c:pt>
                <c:pt idx="63118">
                  <c:v>4.1524970000000003</c:v>
                </c:pt>
                <c:pt idx="63119">
                  <c:v>4.1363899999999996</c:v>
                </c:pt>
                <c:pt idx="63120">
                  <c:v>4.1303080000000003</c:v>
                </c:pt>
                <c:pt idx="63121">
                  <c:v>4.0941510000000001</c:v>
                </c:pt>
                <c:pt idx="63122">
                  <c:v>4.096819</c:v>
                </c:pt>
                <c:pt idx="63123">
                  <c:v>4.0639560000000001</c:v>
                </c:pt>
                <c:pt idx="63124">
                  <c:v>4.1138399999999997</c:v>
                </c:pt>
                <c:pt idx="63125">
                  <c:v>4.2376490000000002</c:v>
                </c:pt>
                <c:pt idx="63126">
                  <c:v>4.2434909999999997</c:v>
                </c:pt>
                <c:pt idx="63127">
                  <c:v>4.0023400000000002</c:v>
                </c:pt>
                <c:pt idx="63128">
                  <c:v>3.950148</c:v>
                </c:pt>
                <c:pt idx="63129">
                  <c:v>4.0226059999999997</c:v>
                </c:pt>
                <c:pt idx="63130">
                  <c:v>4.1205230000000004</c:v>
                </c:pt>
                <c:pt idx="63131">
                  <c:v>4.1480259999999998</c:v>
                </c:pt>
                <c:pt idx="63132">
                  <c:v>4.0873480000000004</c:v>
                </c:pt>
                <c:pt idx="63133">
                  <c:v>4.0786930000000003</c:v>
                </c:pt>
                <c:pt idx="63134">
                  <c:v>4.1110749999999996</c:v>
                </c:pt>
                <c:pt idx="63135">
                  <c:v>4.0682109999999998</c:v>
                </c:pt>
                <c:pt idx="63136">
                  <c:v>4.0773219999999997</c:v>
                </c:pt>
                <c:pt idx="63137">
                  <c:v>4.0969879999999996</c:v>
                </c:pt>
                <c:pt idx="63138">
                  <c:v>4.2322160000000002</c:v>
                </c:pt>
                <c:pt idx="63139">
                  <c:v>4.5007720000000004</c:v>
                </c:pt>
                <c:pt idx="63140">
                  <c:v>4.4903870000000001</c:v>
                </c:pt>
                <c:pt idx="63141">
                  <c:v>4.2476979999999998</c:v>
                </c:pt>
                <c:pt idx="63142">
                  <c:v>4.1721630000000003</c:v>
                </c:pt>
                <c:pt idx="63143">
                  <c:v>4.1243939999999997</c:v>
                </c:pt>
                <c:pt idx="63144">
                  <c:v>3.9782510000000002</c:v>
                </c:pt>
                <c:pt idx="63145">
                  <c:v>3.9423349999999999</c:v>
                </c:pt>
                <c:pt idx="63146">
                  <c:v>3.9845259999999998</c:v>
                </c:pt>
                <c:pt idx="63147">
                  <c:v>4.0600370000000003</c:v>
                </c:pt>
                <c:pt idx="63148">
                  <c:v>4.1853610000000003</c:v>
                </c:pt>
                <c:pt idx="63149">
                  <c:v>4.2623870000000004</c:v>
                </c:pt>
                <c:pt idx="63150">
                  <c:v>4.3213819999999998</c:v>
                </c:pt>
                <c:pt idx="63151">
                  <c:v>4.3688140000000004</c:v>
                </c:pt>
                <c:pt idx="63152">
                  <c:v>4.287172</c:v>
                </c:pt>
                <c:pt idx="63153">
                  <c:v>4.1537230000000003</c:v>
                </c:pt>
                <c:pt idx="63154">
                  <c:v>4.0726589999999998</c:v>
                </c:pt>
                <c:pt idx="63155">
                  <c:v>4.0682830000000001</c:v>
                </c:pt>
                <c:pt idx="63156">
                  <c:v>4.1478580000000003</c:v>
                </c:pt>
                <c:pt idx="63157">
                  <c:v>4.2701520000000004</c:v>
                </c:pt>
                <c:pt idx="63158">
                  <c:v>4.5733750000000004</c:v>
                </c:pt>
                <c:pt idx="63159">
                  <c:v>4.7506979999999999</c:v>
                </c:pt>
                <c:pt idx="63160">
                  <c:v>4.7280759999999997</c:v>
                </c:pt>
                <c:pt idx="63161">
                  <c:v>4.5042819999999999</c:v>
                </c:pt>
                <c:pt idx="63162">
                  <c:v>4.3071260000000002</c:v>
                </c:pt>
                <c:pt idx="63163">
                  <c:v>4.1074929999999998</c:v>
                </c:pt>
                <c:pt idx="63164">
                  <c:v>3.9237519999999999</c:v>
                </c:pt>
                <c:pt idx="63165">
                  <c:v>3.631202</c:v>
                </c:pt>
                <c:pt idx="63166">
                  <c:v>3.521385</c:v>
                </c:pt>
                <c:pt idx="63167">
                  <c:v>3.6740900000000001</c:v>
                </c:pt>
                <c:pt idx="63168">
                  <c:v>3.9452919999999998</c:v>
                </c:pt>
                <c:pt idx="63169">
                  <c:v>4.1739170000000003</c:v>
                </c:pt>
                <c:pt idx="63170">
                  <c:v>4.3799450000000002</c:v>
                </c:pt>
                <c:pt idx="63171">
                  <c:v>4.4357189999999997</c:v>
                </c:pt>
                <c:pt idx="63172">
                  <c:v>4.6218170000000001</c:v>
                </c:pt>
                <c:pt idx="63173">
                  <c:v>4.7232919999999998</c:v>
                </c:pt>
                <c:pt idx="63174">
                  <c:v>4.6077050000000002</c:v>
                </c:pt>
                <c:pt idx="63175">
                  <c:v>4.4808909999999997</c:v>
                </c:pt>
                <c:pt idx="63176">
                  <c:v>4.3873730000000002</c:v>
                </c:pt>
                <c:pt idx="63177">
                  <c:v>4.3820839999999999</c:v>
                </c:pt>
                <c:pt idx="63178">
                  <c:v>4.3862920000000001</c:v>
                </c:pt>
                <c:pt idx="63179">
                  <c:v>4.4280499999999998</c:v>
                </c:pt>
                <c:pt idx="63180">
                  <c:v>4.3938879999999996</c:v>
                </c:pt>
                <c:pt idx="63181">
                  <c:v>4.2786379999999999</c:v>
                </c:pt>
                <c:pt idx="63182">
                  <c:v>4.1491790000000002</c:v>
                </c:pt>
                <c:pt idx="63183">
                  <c:v>4.0640039999999997</c:v>
                </c:pt>
                <c:pt idx="63184">
                  <c:v>4.0319820000000002</c:v>
                </c:pt>
                <c:pt idx="63185">
                  <c:v>4.0483779999999996</c:v>
                </c:pt>
                <c:pt idx="63186">
                  <c:v>4.0709520000000001</c:v>
                </c:pt>
                <c:pt idx="63187">
                  <c:v>4.0203220000000002</c:v>
                </c:pt>
                <c:pt idx="63188">
                  <c:v>3.9890699999999999</c:v>
                </c:pt>
                <c:pt idx="63189">
                  <c:v>4.0054889999999999</c:v>
                </c:pt>
                <c:pt idx="63190">
                  <c:v>4.0579939999999999</c:v>
                </c:pt>
                <c:pt idx="63191">
                  <c:v>4.3382589999999999</c:v>
                </c:pt>
                <c:pt idx="63192">
                  <c:v>4.3392920000000004</c:v>
                </c:pt>
                <c:pt idx="63193">
                  <c:v>4.3664100000000001</c:v>
                </c:pt>
                <c:pt idx="63194">
                  <c:v>4.3670590000000002</c:v>
                </c:pt>
                <c:pt idx="63195">
                  <c:v>4.2996249999999998</c:v>
                </c:pt>
                <c:pt idx="63196">
                  <c:v>4.262651</c:v>
                </c:pt>
                <c:pt idx="63197">
                  <c:v>4.2283929999999996</c:v>
                </c:pt>
                <c:pt idx="63198">
                  <c:v>4.2051699999999999</c:v>
                </c:pt>
                <c:pt idx="63199">
                  <c:v>4.2795030000000001</c:v>
                </c:pt>
                <c:pt idx="63200">
                  <c:v>4.3107319999999998</c:v>
                </c:pt>
                <c:pt idx="63201">
                  <c:v>4.2666899999999996</c:v>
                </c:pt>
                <c:pt idx="63202">
                  <c:v>4.2325520000000001</c:v>
                </c:pt>
                <c:pt idx="63203">
                  <c:v>4.2954660000000002</c:v>
                </c:pt>
                <c:pt idx="63204">
                  <c:v>4.3108760000000004</c:v>
                </c:pt>
                <c:pt idx="63205">
                  <c:v>4.1961789999999999</c:v>
                </c:pt>
                <c:pt idx="63206">
                  <c:v>4.0929970000000004</c:v>
                </c:pt>
                <c:pt idx="63207">
                  <c:v>4.0331359999999998</c:v>
                </c:pt>
                <c:pt idx="63208">
                  <c:v>4.0955209999999997</c:v>
                </c:pt>
                <c:pt idx="63209">
                  <c:v>4.1388420000000004</c:v>
                </c:pt>
                <c:pt idx="63210">
                  <c:v>4.1314859999999998</c:v>
                </c:pt>
                <c:pt idx="63211">
                  <c:v>4.0811450000000002</c:v>
                </c:pt>
                <c:pt idx="63212">
                  <c:v>3.9912329999999998</c:v>
                </c:pt>
                <c:pt idx="63213">
                  <c:v>3.9310360000000002</c:v>
                </c:pt>
                <c:pt idx="63214">
                  <c:v>3.8372060000000001</c:v>
                </c:pt>
                <c:pt idx="63215">
                  <c:v>3.8206660000000001</c:v>
                </c:pt>
                <c:pt idx="63216">
                  <c:v>3.994599</c:v>
                </c:pt>
                <c:pt idx="63217">
                  <c:v>4.2858499999999999</c:v>
                </c:pt>
                <c:pt idx="63218">
                  <c:v>4.6038100000000002</c:v>
                </c:pt>
                <c:pt idx="63219">
                  <c:v>4.810727</c:v>
                </c:pt>
                <c:pt idx="63220">
                  <c:v>4.5708029999999997</c:v>
                </c:pt>
                <c:pt idx="63221">
                  <c:v>4.2917160000000001</c:v>
                </c:pt>
                <c:pt idx="63222">
                  <c:v>4.2810420000000002</c:v>
                </c:pt>
                <c:pt idx="63223">
                  <c:v>4.1296109999999997</c:v>
                </c:pt>
                <c:pt idx="63224">
                  <c:v>3.9367570000000001</c:v>
                </c:pt>
                <c:pt idx="63225">
                  <c:v>3.9759190000000002</c:v>
                </c:pt>
                <c:pt idx="63226">
                  <c:v>4.0877080000000001</c:v>
                </c:pt>
                <c:pt idx="63227">
                  <c:v>4.0955209999999997</c:v>
                </c:pt>
                <c:pt idx="63228">
                  <c:v>3.9309159999999999</c:v>
                </c:pt>
                <c:pt idx="63229">
                  <c:v>3.8528799999999999</c:v>
                </c:pt>
                <c:pt idx="63230">
                  <c:v>3.9229099999999999</c:v>
                </c:pt>
                <c:pt idx="63231">
                  <c:v>4.0512620000000004</c:v>
                </c:pt>
                <c:pt idx="63232">
                  <c:v>4.1118930000000002</c:v>
                </c:pt>
                <c:pt idx="63233">
                  <c:v>4.2706569999999999</c:v>
                </c:pt>
                <c:pt idx="63234">
                  <c:v>4.4699289999999996</c:v>
                </c:pt>
                <c:pt idx="63235">
                  <c:v>4.6230909999999996</c:v>
                </c:pt>
                <c:pt idx="63236">
                  <c:v>4.6562669999999997</c:v>
                </c:pt>
                <c:pt idx="63237">
                  <c:v>4.6397510000000004</c:v>
                </c:pt>
                <c:pt idx="63238">
                  <c:v>4.6005890000000003</c:v>
                </c:pt>
                <c:pt idx="63239">
                  <c:v>4.5562100000000001</c:v>
                </c:pt>
                <c:pt idx="63240">
                  <c:v>4.5295730000000001</c:v>
                </c:pt>
                <c:pt idx="63241">
                  <c:v>4.3378500000000004</c:v>
                </c:pt>
                <c:pt idx="63242">
                  <c:v>4.0057299999999998</c:v>
                </c:pt>
                <c:pt idx="63243">
                  <c:v>3.8512689999999998</c:v>
                </c:pt>
                <c:pt idx="63244">
                  <c:v>3.8580969999999999</c:v>
                </c:pt>
                <c:pt idx="63245">
                  <c:v>3.7627519999999999</c:v>
                </c:pt>
                <c:pt idx="63246">
                  <c:v>3.691929</c:v>
                </c:pt>
                <c:pt idx="63247">
                  <c:v>3.8944220000000001</c:v>
                </c:pt>
                <c:pt idx="63248">
                  <c:v>4.2946730000000004</c:v>
                </c:pt>
                <c:pt idx="63249">
                  <c:v>4.6742249999999999</c:v>
                </c:pt>
                <c:pt idx="63250">
                  <c:v>4.7874800000000004</c:v>
                </c:pt>
                <c:pt idx="63251">
                  <c:v>4.6092919999999999</c:v>
                </c:pt>
                <c:pt idx="63252">
                  <c:v>4.4452629999999997</c:v>
                </c:pt>
                <c:pt idx="63253">
                  <c:v>4.5966940000000003</c:v>
                </c:pt>
                <c:pt idx="63254">
                  <c:v>4.5936409999999999</c:v>
                </c:pt>
                <c:pt idx="63255">
                  <c:v>4.4186740000000002</c:v>
                </c:pt>
                <c:pt idx="63256">
                  <c:v>4.379969</c:v>
                </c:pt>
                <c:pt idx="63257">
                  <c:v>4.3991530000000001</c:v>
                </c:pt>
                <c:pt idx="63258">
                  <c:v>4.3920859999999999</c:v>
                </c:pt>
                <c:pt idx="63259">
                  <c:v>4.3443649999999998</c:v>
                </c:pt>
                <c:pt idx="63260">
                  <c:v>4.3003710000000002</c:v>
                </c:pt>
                <c:pt idx="63261">
                  <c:v>4.2356299999999996</c:v>
                </c:pt>
                <c:pt idx="63262">
                  <c:v>4.1667290000000001</c:v>
                </c:pt>
                <c:pt idx="63263">
                  <c:v>4.1641089999999998</c:v>
                </c:pt>
                <c:pt idx="63264">
                  <c:v>4.2191380000000001</c:v>
                </c:pt>
                <c:pt idx="63265">
                  <c:v>4.2323360000000001</c:v>
                </c:pt>
                <c:pt idx="63266">
                  <c:v>4.2238249999999997</c:v>
                </c:pt>
                <c:pt idx="63267">
                  <c:v>4.2366149999999996</c:v>
                </c:pt>
                <c:pt idx="63268">
                  <c:v>4.2111559999999999</c:v>
                </c:pt>
                <c:pt idx="63269">
                  <c:v>4.1760089999999996</c:v>
                </c:pt>
                <c:pt idx="63270">
                  <c:v>4.2263260000000002</c:v>
                </c:pt>
                <c:pt idx="63271">
                  <c:v>4.3441000000000001</c:v>
                </c:pt>
                <c:pt idx="63272">
                  <c:v>4.4411519999999998</c:v>
                </c:pt>
                <c:pt idx="63273">
                  <c:v>4.3892009999999999</c:v>
                </c:pt>
                <c:pt idx="63274">
                  <c:v>4.3308780000000002</c:v>
                </c:pt>
                <c:pt idx="63275">
                  <c:v>4.3151799999999998</c:v>
                </c:pt>
                <c:pt idx="63276">
                  <c:v>4.2814990000000002</c:v>
                </c:pt>
                <c:pt idx="63277">
                  <c:v>4.2338740000000001</c:v>
                </c:pt>
                <c:pt idx="63278">
                  <c:v>4.2111559999999999</c:v>
                </c:pt>
                <c:pt idx="63279">
                  <c:v>4.2194019999999997</c:v>
                </c:pt>
                <c:pt idx="63280">
                  <c:v>4.2058429999999998</c:v>
                </c:pt>
                <c:pt idx="63281">
                  <c:v>4.220027</c:v>
                </c:pt>
                <c:pt idx="63282">
                  <c:v>4.2305089999999996</c:v>
                </c:pt>
                <c:pt idx="63283">
                  <c:v>4.210483</c:v>
                </c:pt>
                <c:pt idx="63284">
                  <c:v>4.2055550000000004</c:v>
                </c:pt>
                <c:pt idx="63285">
                  <c:v>4.2321200000000001</c:v>
                </c:pt>
                <c:pt idx="63286">
                  <c:v>4.2821239999999996</c:v>
                </c:pt>
                <c:pt idx="63287">
                  <c:v>4.3481870000000002</c:v>
                </c:pt>
                <c:pt idx="63288">
                  <c:v>4.3327289999999996</c:v>
                </c:pt>
                <c:pt idx="63289">
                  <c:v>4.2933750000000002</c:v>
                </c:pt>
                <c:pt idx="63290">
                  <c:v>4.2234170000000004</c:v>
                </c:pt>
                <c:pt idx="63291">
                  <c:v>4.2085359999999996</c:v>
                </c:pt>
                <c:pt idx="63292">
                  <c:v>4.2695749999999997</c:v>
                </c:pt>
                <c:pt idx="63293">
                  <c:v>4.2789510000000002</c:v>
                </c:pt>
                <c:pt idx="63294">
                  <c:v>4.2386100000000004</c:v>
                </c:pt>
                <c:pt idx="63295">
                  <c:v>4.205387</c:v>
                </c:pt>
                <c:pt idx="63296">
                  <c:v>4.1592529999999996</c:v>
                </c:pt>
                <c:pt idx="63297">
                  <c:v>4.1678350000000002</c:v>
                </c:pt>
                <c:pt idx="63298">
                  <c:v>4.1628829999999999</c:v>
                </c:pt>
                <c:pt idx="63299">
                  <c:v>4.1039110000000001</c:v>
                </c:pt>
                <c:pt idx="63300">
                  <c:v>3.9482970000000002</c:v>
                </c:pt>
                <c:pt idx="63301">
                  <c:v>3.7089970000000001</c:v>
                </c:pt>
                <c:pt idx="63302">
                  <c:v>3.3562020000000001</c:v>
                </c:pt>
                <c:pt idx="63303">
                  <c:v>3.1449579999999999</c:v>
                </c:pt>
                <c:pt idx="63304">
                  <c:v>3.255064</c:v>
                </c:pt>
                <c:pt idx="63305">
                  <c:v>3.5399440000000002</c:v>
                </c:pt>
                <c:pt idx="63306">
                  <c:v>3.9562539999999999</c:v>
                </c:pt>
                <c:pt idx="63307">
                  <c:v>4.2984229999999997</c:v>
                </c:pt>
                <c:pt idx="63308">
                  <c:v>4.4312469999999999</c:v>
                </c:pt>
                <c:pt idx="63309">
                  <c:v>4.6351829999999996</c:v>
                </c:pt>
                <c:pt idx="63310">
                  <c:v>4.8421240000000001</c:v>
                </c:pt>
                <c:pt idx="63311">
                  <c:v>4.793539</c:v>
                </c:pt>
                <c:pt idx="63312">
                  <c:v>4.5453200000000002</c:v>
                </c:pt>
                <c:pt idx="63313">
                  <c:v>4.5118790000000004</c:v>
                </c:pt>
                <c:pt idx="63314">
                  <c:v>4.6173690000000001</c:v>
                </c:pt>
                <c:pt idx="63315">
                  <c:v>4.7071129999999997</c:v>
                </c:pt>
                <c:pt idx="63316">
                  <c:v>4.6730229999999997</c:v>
                </c:pt>
                <c:pt idx="63317">
                  <c:v>4.5191869999999996</c:v>
                </c:pt>
                <c:pt idx="63318">
                  <c:v>4.4062210000000004</c:v>
                </c:pt>
                <c:pt idx="63319">
                  <c:v>4.4587019999999997</c:v>
                </c:pt>
                <c:pt idx="63320">
                  <c:v>4.4600239999999998</c:v>
                </c:pt>
                <c:pt idx="63321">
                  <c:v>4.3920859999999999</c:v>
                </c:pt>
                <c:pt idx="63322">
                  <c:v>4.2434909999999997</c:v>
                </c:pt>
                <c:pt idx="63323">
                  <c:v>4.2073099999999997</c:v>
                </c:pt>
                <c:pt idx="63324">
                  <c:v>4.2931340000000002</c:v>
                </c:pt>
                <c:pt idx="63325">
                  <c:v>4.3994419999999996</c:v>
                </c:pt>
                <c:pt idx="63326">
                  <c:v>4.4085049999999999</c:v>
                </c:pt>
                <c:pt idx="63327">
                  <c:v>4.3765790000000004</c:v>
                </c:pt>
                <c:pt idx="63328">
                  <c:v>4.3828060000000004</c:v>
                </c:pt>
                <c:pt idx="63329">
                  <c:v>4.348452</c:v>
                </c:pt>
                <c:pt idx="63330">
                  <c:v>4.3018369999999999</c:v>
                </c:pt>
                <c:pt idx="63331">
                  <c:v>4.283398</c:v>
                </c:pt>
                <c:pt idx="63332">
                  <c:v>4.2930619999999999</c:v>
                </c:pt>
                <c:pt idx="63333">
                  <c:v>4.3718909999999997</c:v>
                </c:pt>
                <c:pt idx="63334">
                  <c:v>4.3934069999999998</c:v>
                </c:pt>
                <c:pt idx="63335">
                  <c:v>4.3393160000000002</c:v>
                </c:pt>
                <c:pt idx="63336">
                  <c:v>4.2479380000000004</c:v>
                </c:pt>
                <c:pt idx="63337">
                  <c:v>4.1499009999999998</c:v>
                </c:pt>
                <c:pt idx="63338">
                  <c:v>4.0892470000000003</c:v>
                </c:pt>
                <c:pt idx="63339">
                  <c:v>4.1372080000000002</c:v>
                </c:pt>
                <c:pt idx="63340">
                  <c:v>4.2365909999999998</c:v>
                </c:pt>
                <c:pt idx="63341">
                  <c:v>4.2966199999999999</c:v>
                </c:pt>
                <c:pt idx="63342">
                  <c:v>4.3190980000000003</c:v>
                </c:pt>
                <c:pt idx="63343">
                  <c:v>4.3286179999999996</c:v>
                </c:pt>
                <c:pt idx="63344">
                  <c:v>4.3364320000000003</c:v>
                </c:pt>
                <c:pt idx="63345">
                  <c:v>4.33934</c:v>
                </c:pt>
                <c:pt idx="63346">
                  <c:v>4.3403980000000004</c:v>
                </c:pt>
                <c:pt idx="63347">
                  <c:v>4.3391960000000003</c:v>
                </c:pt>
                <c:pt idx="63348">
                  <c:v>4.3403980000000004</c:v>
                </c:pt>
                <c:pt idx="63349">
                  <c:v>4.408048</c:v>
                </c:pt>
                <c:pt idx="63350">
                  <c:v>4.4662499999999996</c:v>
                </c:pt>
                <c:pt idx="63351">
                  <c:v>4.5112779999999999</c:v>
                </c:pt>
                <c:pt idx="63352">
                  <c:v>4.5035369999999997</c:v>
                </c:pt>
                <c:pt idx="63353">
                  <c:v>4.3885990000000001</c:v>
                </c:pt>
                <c:pt idx="63354">
                  <c:v>4.216685</c:v>
                </c:pt>
                <c:pt idx="63355">
                  <c:v>4.1074700000000002</c:v>
                </c:pt>
                <c:pt idx="63356">
                  <c:v>4.1054979999999999</c:v>
                </c:pt>
                <c:pt idx="63357">
                  <c:v>4.0998479999999997</c:v>
                </c:pt>
                <c:pt idx="63358">
                  <c:v>4.1294420000000001</c:v>
                </c:pt>
                <c:pt idx="63359">
                  <c:v>4.1877409999999999</c:v>
                </c:pt>
                <c:pt idx="63360">
                  <c:v>4.2182959999999996</c:v>
                </c:pt>
                <c:pt idx="63361">
                  <c:v>4.2472649999999996</c:v>
                </c:pt>
                <c:pt idx="63362">
                  <c:v>4.2352689999999997</c:v>
                </c:pt>
                <c:pt idx="63363">
                  <c:v>4.2543090000000001</c:v>
                </c:pt>
                <c:pt idx="63364">
                  <c:v>4.3414080000000004</c:v>
                </c:pt>
                <c:pt idx="63365">
                  <c:v>4.3510720000000003</c:v>
                </c:pt>
                <c:pt idx="63366">
                  <c:v>4.322031</c:v>
                </c:pt>
                <c:pt idx="63367">
                  <c:v>4.2939999999999996</c:v>
                </c:pt>
                <c:pt idx="63368">
                  <c:v>4.272195</c:v>
                </c:pt>
                <c:pt idx="63369">
                  <c:v>4.2831099999999998</c:v>
                </c:pt>
                <c:pt idx="63370">
                  <c:v>4.2712089999999998</c:v>
                </c:pt>
                <c:pt idx="63371">
                  <c:v>4.2197149999999999</c:v>
                </c:pt>
                <c:pt idx="63372">
                  <c:v>4.102252</c:v>
                </c:pt>
                <c:pt idx="63373">
                  <c:v>3.8539859999999999</c:v>
                </c:pt>
                <c:pt idx="63374">
                  <c:v>3.760516</c:v>
                </c:pt>
                <c:pt idx="63375">
                  <c:v>3.8768729999999998</c:v>
                </c:pt>
                <c:pt idx="63376">
                  <c:v>4.1883900000000001</c:v>
                </c:pt>
                <c:pt idx="63377">
                  <c:v>4.4834880000000004</c:v>
                </c:pt>
                <c:pt idx="63378">
                  <c:v>4.5524120000000003</c:v>
                </c:pt>
                <c:pt idx="63379">
                  <c:v>4.4614900000000004</c:v>
                </c:pt>
                <c:pt idx="63380">
                  <c:v>4.4448299999999996</c:v>
                </c:pt>
                <c:pt idx="63381">
                  <c:v>4.4932239999999997</c:v>
                </c:pt>
                <c:pt idx="63382">
                  <c:v>4.3669149999999997</c:v>
                </c:pt>
                <c:pt idx="63383">
                  <c:v>4.2813059999999998</c:v>
                </c:pt>
                <c:pt idx="63384">
                  <c:v>4.2432499999999997</c:v>
                </c:pt>
                <c:pt idx="63385">
                  <c:v>4.2782770000000001</c:v>
                </c:pt>
                <c:pt idx="63386">
                  <c:v>4.3314550000000001</c:v>
                </c:pt>
                <c:pt idx="63387">
                  <c:v>4.2392349999999999</c:v>
                </c:pt>
                <c:pt idx="63388">
                  <c:v>3.8837959999999998</c:v>
                </c:pt>
                <c:pt idx="63389">
                  <c:v>3.6317309999999998</c:v>
                </c:pt>
                <c:pt idx="63390">
                  <c:v>3.5418189999999998</c:v>
                </c:pt>
                <c:pt idx="63391">
                  <c:v>3.6105510000000001</c:v>
                </c:pt>
                <c:pt idx="63392">
                  <c:v>3.78559</c:v>
                </c:pt>
                <c:pt idx="63393">
                  <c:v>4.0851350000000002</c:v>
                </c:pt>
                <c:pt idx="63394">
                  <c:v>4.2493319999999999</c:v>
                </c:pt>
                <c:pt idx="63395">
                  <c:v>4.5333480000000002</c:v>
                </c:pt>
                <c:pt idx="63396">
                  <c:v>5.0544510000000002</c:v>
                </c:pt>
                <c:pt idx="63397">
                  <c:v>5.0359150000000001</c:v>
                </c:pt>
                <c:pt idx="63398">
                  <c:v>4.7478610000000003</c:v>
                </c:pt>
                <c:pt idx="63399">
                  <c:v>4.5928000000000004</c:v>
                </c:pt>
                <c:pt idx="63400">
                  <c:v>4.5102929999999999</c:v>
                </c:pt>
                <c:pt idx="63401">
                  <c:v>4.4931760000000001</c:v>
                </c:pt>
                <c:pt idx="63402">
                  <c:v>4.5574120000000002</c:v>
                </c:pt>
                <c:pt idx="63403">
                  <c:v>4.6363849999999998</c:v>
                </c:pt>
                <c:pt idx="63404">
                  <c:v>4.5947709999999997</c:v>
                </c:pt>
                <c:pt idx="63405">
                  <c:v>4.4206459999999996</c:v>
                </c:pt>
                <c:pt idx="63406">
                  <c:v>4.2550059999999998</c:v>
                </c:pt>
                <c:pt idx="63407">
                  <c:v>4.0774189999999999</c:v>
                </c:pt>
                <c:pt idx="63408">
                  <c:v>3.9042309999999998</c:v>
                </c:pt>
                <c:pt idx="63409">
                  <c:v>3.824103</c:v>
                </c:pt>
                <c:pt idx="63410">
                  <c:v>3.8180930000000002</c:v>
                </c:pt>
                <c:pt idx="63411">
                  <c:v>3.9246889999999999</c:v>
                </c:pt>
                <c:pt idx="63412">
                  <c:v>4.1672099999999999</c:v>
                </c:pt>
                <c:pt idx="63413">
                  <c:v>4.4480040000000001</c:v>
                </c:pt>
                <c:pt idx="63414">
                  <c:v>4.634029</c:v>
                </c:pt>
                <c:pt idx="63415">
                  <c:v>4.7083630000000003</c:v>
                </c:pt>
                <c:pt idx="63416">
                  <c:v>4.7506740000000001</c:v>
                </c:pt>
                <c:pt idx="63417">
                  <c:v>4.5749380000000004</c:v>
                </c:pt>
                <c:pt idx="63418">
                  <c:v>4.4263909999999997</c:v>
                </c:pt>
                <c:pt idx="63419">
                  <c:v>4.4203330000000003</c:v>
                </c:pt>
                <c:pt idx="63420">
                  <c:v>4.4020380000000001</c:v>
                </c:pt>
                <c:pt idx="63421">
                  <c:v>4.3770119999999997</c:v>
                </c:pt>
                <c:pt idx="63422">
                  <c:v>4.3880939999999997</c:v>
                </c:pt>
                <c:pt idx="63423">
                  <c:v>4.4133849999999999</c:v>
                </c:pt>
                <c:pt idx="63424">
                  <c:v>4.4303819999999998</c:v>
                </c:pt>
                <c:pt idx="63425">
                  <c:v>4.4303340000000002</c:v>
                </c:pt>
                <c:pt idx="63426">
                  <c:v>4.4124239999999997</c:v>
                </c:pt>
                <c:pt idx="63427">
                  <c:v>4.4018459999999999</c:v>
                </c:pt>
                <c:pt idx="63428">
                  <c:v>4.3453030000000004</c:v>
                </c:pt>
                <c:pt idx="63429">
                  <c:v>4.2548620000000001</c:v>
                </c:pt>
                <c:pt idx="63430">
                  <c:v>4.2217580000000003</c:v>
                </c:pt>
                <c:pt idx="63431">
                  <c:v>4.2734449999999997</c:v>
                </c:pt>
                <c:pt idx="63432">
                  <c:v>4.3061639999999999</c:v>
                </c:pt>
                <c:pt idx="63433">
                  <c:v>4.3274400000000002</c:v>
                </c:pt>
                <c:pt idx="63434">
                  <c:v>4.3477540000000001</c:v>
                </c:pt>
                <c:pt idx="63435">
                  <c:v>4.3289070000000001</c:v>
                </c:pt>
                <c:pt idx="63436">
                  <c:v>4.3479950000000001</c:v>
                </c:pt>
                <c:pt idx="63437">
                  <c:v>4.3815559999999998</c:v>
                </c:pt>
                <c:pt idx="63438">
                  <c:v>4.3909549999999999</c:v>
                </c:pt>
                <c:pt idx="63439">
                  <c:v>4.396725</c:v>
                </c:pt>
                <c:pt idx="63440">
                  <c:v>4.3754489999999997</c:v>
                </c:pt>
                <c:pt idx="63441">
                  <c:v>4.2418560000000003</c:v>
                </c:pt>
                <c:pt idx="63442">
                  <c:v>4.2105069999999998</c:v>
                </c:pt>
                <c:pt idx="63443">
                  <c:v>4.2100980000000003</c:v>
                </c:pt>
                <c:pt idx="63444">
                  <c:v>4.2462070000000001</c:v>
                </c:pt>
                <c:pt idx="63445">
                  <c:v>4.2517129999999996</c:v>
                </c:pt>
                <c:pt idx="63446">
                  <c:v>4.2397640000000001</c:v>
                </c:pt>
                <c:pt idx="63447">
                  <c:v>4.232456</c:v>
                </c:pt>
                <c:pt idx="63448">
                  <c:v>4.2553419999999997</c:v>
                </c:pt>
                <c:pt idx="63449">
                  <c:v>4.2752720000000002</c:v>
                </c:pt>
                <c:pt idx="63450">
                  <c:v>4.3100829999999997</c:v>
                </c:pt>
                <c:pt idx="63451">
                  <c:v>4.3422729999999996</c:v>
                </c:pt>
                <c:pt idx="63452">
                  <c:v>4.3456869999999999</c:v>
                </c:pt>
                <c:pt idx="63453">
                  <c:v>4.3539810000000001</c:v>
                </c:pt>
                <c:pt idx="63454">
                  <c:v>4.3903059999999998</c:v>
                </c:pt>
                <c:pt idx="63455">
                  <c:v>4.3737430000000002</c:v>
                </c:pt>
                <c:pt idx="63456">
                  <c:v>4.330686</c:v>
                </c:pt>
                <c:pt idx="63457">
                  <c:v>4.1923570000000003</c:v>
                </c:pt>
                <c:pt idx="63458">
                  <c:v>3.9946470000000001</c:v>
                </c:pt>
                <c:pt idx="63459">
                  <c:v>3.9229099999999999</c:v>
                </c:pt>
                <c:pt idx="63460">
                  <c:v>3.9929160000000001</c:v>
                </c:pt>
                <c:pt idx="63461">
                  <c:v>4.243779</c:v>
                </c:pt>
                <c:pt idx="63462">
                  <c:v>4.4028320000000001</c:v>
                </c:pt>
                <c:pt idx="63463">
                  <c:v>4.438339</c:v>
                </c:pt>
                <c:pt idx="63464">
                  <c:v>4.3110929999999996</c:v>
                </c:pt>
                <c:pt idx="63465">
                  <c:v>3.937503</c:v>
                </c:pt>
                <c:pt idx="63466">
                  <c:v>3.575164</c:v>
                </c:pt>
                <c:pt idx="63467">
                  <c:v>3.3180740000000002</c:v>
                </c:pt>
                <c:pt idx="63468">
                  <c:v>3.4587349999999999</c:v>
                </c:pt>
                <c:pt idx="63469">
                  <c:v>3.9870019999999999</c:v>
                </c:pt>
                <c:pt idx="63470">
                  <c:v>4.3671309999999997</c:v>
                </c:pt>
                <c:pt idx="63471">
                  <c:v>4.7496640000000001</c:v>
                </c:pt>
                <c:pt idx="63472">
                  <c:v>5.2281909999999998</c:v>
                </c:pt>
                <c:pt idx="63473">
                  <c:v>5.3017070000000004</c:v>
                </c:pt>
                <c:pt idx="63474">
                  <c:v>4.9816070000000003</c:v>
                </c:pt>
                <c:pt idx="63475">
                  <c:v>4.8117369999999999</c:v>
                </c:pt>
                <c:pt idx="63476">
                  <c:v>4.6735759999999997</c:v>
                </c:pt>
                <c:pt idx="63477">
                  <c:v>4.5360880000000003</c:v>
                </c:pt>
                <c:pt idx="63478">
                  <c:v>4.4641830000000002</c:v>
                </c:pt>
                <c:pt idx="63479">
                  <c:v>4.4096830000000002</c:v>
                </c:pt>
                <c:pt idx="63480">
                  <c:v>4.3311190000000002</c:v>
                </c:pt>
                <c:pt idx="63481">
                  <c:v>4.1188409999999998</c:v>
                </c:pt>
                <c:pt idx="63482">
                  <c:v>3.7541449999999998</c:v>
                </c:pt>
                <c:pt idx="63483">
                  <c:v>3.4781119999999999</c:v>
                </c:pt>
                <c:pt idx="63484">
                  <c:v>3.44984</c:v>
                </c:pt>
                <c:pt idx="63485">
                  <c:v>3.5721590000000001</c:v>
                </c:pt>
                <c:pt idx="63486">
                  <c:v>3.8100640000000001</c:v>
                </c:pt>
                <c:pt idx="63487">
                  <c:v>4.1352359999999999</c:v>
                </c:pt>
                <c:pt idx="63488">
                  <c:v>4.3768919999999998</c:v>
                </c:pt>
                <c:pt idx="63489">
                  <c:v>4.8670540000000004</c:v>
                </c:pt>
                <c:pt idx="63490">
                  <c:v>5.1040219999999996</c:v>
                </c:pt>
                <c:pt idx="63491">
                  <c:v>5.072673</c:v>
                </c:pt>
                <c:pt idx="63492">
                  <c:v>4.9947090000000003</c:v>
                </c:pt>
                <c:pt idx="63493">
                  <c:v>4.9106880000000004</c:v>
                </c:pt>
                <c:pt idx="63494">
                  <c:v>4.9094620000000004</c:v>
                </c:pt>
                <c:pt idx="63495">
                  <c:v>4.6938659999999999</c:v>
                </c:pt>
                <c:pt idx="63496">
                  <c:v>4.3578760000000001</c:v>
                </c:pt>
                <c:pt idx="63497">
                  <c:v>4.2974860000000001</c:v>
                </c:pt>
                <c:pt idx="63498">
                  <c:v>4.2833019999999999</c:v>
                </c:pt>
                <c:pt idx="63499">
                  <c:v>4.2739979999999997</c:v>
                </c:pt>
                <c:pt idx="63500">
                  <c:v>4.3004429999999996</c:v>
                </c:pt>
                <c:pt idx="63501">
                  <c:v>4.3221509999999999</c:v>
                </c:pt>
                <c:pt idx="63502">
                  <c:v>4.3014999999999999</c:v>
                </c:pt>
                <c:pt idx="63503">
                  <c:v>4.2599580000000001</c:v>
                </c:pt>
                <c:pt idx="63504">
                  <c:v>4.2814269999999999</c:v>
                </c:pt>
                <c:pt idx="63505">
                  <c:v>4.2952260000000004</c:v>
                </c:pt>
                <c:pt idx="63506">
                  <c:v>4.2116369999999996</c:v>
                </c:pt>
                <c:pt idx="63507">
                  <c:v>4.1078299999999999</c:v>
                </c:pt>
                <c:pt idx="63508">
                  <c:v>3.9771450000000002</c:v>
                </c:pt>
                <c:pt idx="63509">
                  <c:v>3.7800370000000001</c:v>
                </c:pt>
                <c:pt idx="63510">
                  <c:v>3.7182529999999998</c:v>
                </c:pt>
                <c:pt idx="63511">
                  <c:v>3.786095</c:v>
                </c:pt>
                <c:pt idx="63512">
                  <c:v>3.896658</c:v>
                </c:pt>
                <c:pt idx="63513">
                  <c:v>4.0465749999999998</c:v>
                </c:pt>
                <c:pt idx="63514">
                  <c:v>4.2117810000000002</c:v>
                </c:pt>
                <c:pt idx="63515">
                  <c:v>4.4790159999999997</c:v>
                </c:pt>
                <c:pt idx="63516">
                  <c:v>4.802505</c:v>
                </c:pt>
                <c:pt idx="63517">
                  <c:v>4.8827290000000003</c:v>
                </c:pt>
                <c:pt idx="63518">
                  <c:v>4.6558099999999998</c:v>
                </c:pt>
                <c:pt idx="63519">
                  <c:v>4.5220250000000002</c:v>
                </c:pt>
                <c:pt idx="63520">
                  <c:v>4.5625809999999998</c:v>
                </c:pt>
                <c:pt idx="63521">
                  <c:v>4.5620279999999998</c:v>
                </c:pt>
                <c:pt idx="63522">
                  <c:v>4.5204380000000004</c:v>
                </c:pt>
                <c:pt idx="63523">
                  <c:v>4.5097399999999999</c:v>
                </c:pt>
                <c:pt idx="63524">
                  <c:v>4.4901229999999996</c:v>
                </c:pt>
                <c:pt idx="63525">
                  <c:v>4.3705449999999999</c:v>
                </c:pt>
                <c:pt idx="63526">
                  <c:v>4.2050979999999996</c:v>
                </c:pt>
                <c:pt idx="63527">
                  <c:v>4.0372950000000003</c:v>
                </c:pt>
                <c:pt idx="63528">
                  <c:v>3.9257230000000001</c:v>
                </c:pt>
                <c:pt idx="63529">
                  <c:v>3.85853</c:v>
                </c:pt>
                <c:pt idx="63530">
                  <c:v>3.901634</c:v>
                </c:pt>
                <c:pt idx="63531">
                  <c:v>4.1091759999999997</c:v>
                </c:pt>
                <c:pt idx="63532">
                  <c:v>4.4297329999999997</c:v>
                </c:pt>
                <c:pt idx="63533">
                  <c:v>4.5308479999999998</c:v>
                </c:pt>
                <c:pt idx="63534">
                  <c:v>4.2323120000000003</c:v>
                </c:pt>
                <c:pt idx="63535">
                  <c:v>3.9691879999999999</c:v>
                </c:pt>
                <c:pt idx="63536">
                  <c:v>3.759579</c:v>
                </c:pt>
                <c:pt idx="63537">
                  <c:v>3.6180279999999998</c:v>
                </c:pt>
                <c:pt idx="63538">
                  <c:v>3.6869519999999998</c:v>
                </c:pt>
                <c:pt idx="63539">
                  <c:v>3.9378150000000001</c:v>
                </c:pt>
                <c:pt idx="63540">
                  <c:v>4.3666510000000001</c:v>
                </c:pt>
                <c:pt idx="63541">
                  <c:v>4.8564759999999998</c:v>
                </c:pt>
                <c:pt idx="63542">
                  <c:v>5.1784520000000001</c:v>
                </c:pt>
                <c:pt idx="63543">
                  <c:v>5.1542669999999999</c:v>
                </c:pt>
                <c:pt idx="63544">
                  <c:v>4.9739149999999999</c:v>
                </c:pt>
                <c:pt idx="63545">
                  <c:v>4.7560349999999998</c:v>
                </c:pt>
                <c:pt idx="63546">
                  <c:v>4.6604739999999998</c:v>
                </c:pt>
                <c:pt idx="63547">
                  <c:v>4.6155419999999996</c:v>
                </c:pt>
                <c:pt idx="63548">
                  <c:v>4.6164069999999997</c:v>
                </c:pt>
                <c:pt idx="63549">
                  <c:v>4.5846980000000004</c:v>
                </c:pt>
                <c:pt idx="63550">
                  <c:v>4.5109659999999998</c:v>
                </c:pt>
                <c:pt idx="63551">
                  <c:v>4.4217510000000004</c:v>
                </c:pt>
                <c:pt idx="63552">
                  <c:v>4.3264060000000004</c:v>
                </c:pt>
                <c:pt idx="63553">
                  <c:v>4.2395959999999997</c:v>
                </c:pt>
                <c:pt idx="63554">
                  <c:v>4.0970839999999997</c:v>
                </c:pt>
                <c:pt idx="63555">
                  <c:v>4.0218369999999997</c:v>
                </c:pt>
                <c:pt idx="63556">
                  <c:v>4.0965309999999997</c:v>
                </c:pt>
                <c:pt idx="63557">
                  <c:v>4.2122380000000001</c:v>
                </c:pt>
                <c:pt idx="63558">
                  <c:v>4.3209499999999998</c:v>
                </c:pt>
                <c:pt idx="63559">
                  <c:v>4.3888879999999997</c:v>
                </c:pt>
                <c:pt idx="63560">
                  <c:v>4.4299249999999999</c:v>
                </c:pt>
                <c:pt idx="63561">
                  <c:v>4.5257990000000001</c:v>
                </c:pt>
                <c:pt idx="63562">
                  <c:v>4.5257509999999996</c:v>
                </c:pt>
                <c:pt idx="63563">
                  <c:v>4.4069909999999997</c:v>
                </c:pt>
                <c:pt idx="63564">
                  <c:v>4.3917970000000004</c:v>
                </c:pt>
                <c:pt idx="63565">
                  <c:v>4.4176880000000001</c:v>
                </c:pt>
                <c:pt idx="63566">
                  <c:v>4.4273769999999999</c:v>
                </c:pt>
                <c:pt idx="63567">
                  <c:v>4.4255500000000003</c:v>
                </c:pt>
                <c:pt idx="63568">
                  <c:v>4.3929029999999996</c:v>
                </c:pt>
                <c:pt idx="63569">
                  <c:v>4.3261180000000001</c:v>
                </c:pt>
                <c:pt idx="63570">
                  <c:v>4.3152039999999996</c:v>
                </c:pt>
                <c:pt idx="63571">
                  <c:v>4.329243</c:v>
                </c:pt>
                <c:pt idx="63572">
                  <c:v>4.336239</c:v>
                </c:pt>
                <c:pt idx="63573">
                  <c:v>4.3350850000000003</c:v>
                </c:pt>
                <c:pt idx="63574">
                  <c:v>4.3063570000000002</c:v>
                </c:pt>
                <c:pt idx="63575">
                  <c:v>4.311814</c:v>
                </c:pt>
                <c:pt idx="63576">
                  <c:v>4.3107319999999998</c:v>
                </c:pt>
                <c:pt idx="63577">
                  <c:v>4.315372</c:v>
                </c:pt>
                <c:pt idx="63578">
                  <c:v>4.319699</c:v>
                </c:pt>
                <c:pt idx="63579">
                  <c:v>4.3032310000000003</c:v>
                </c:pt>
                <c:pt idx="63580">
                  <c:v>4.3012119999999996</c:v>
                </c:pt>
                <c:pt idx="63581">
                  <c:v>4.315709</c:v>
                </c:pt>
                <c:pt idx="63582">
                  <c:v>4.4025670000000003</c:v>
                </c:pt>
                <c:pt idx="63583">
                  <c:v>4.4380990000000002</c:v>
                </c:pt>
                <c:pt idx="63584">
                  <c:v>4.4956519999999998</c:v>
                </c:pt>
                <c:pt idx="63585">
                  <c:v>4.5044029999999999</c:v>
                </c:pt>
                <c:pt idx="63586">
                  <c:v>4.405837</c:v>
                </c:pt>
                <c:pt idx="63587">
                  <c:v>4.3009000000000004</c:v>
                </c:pt>
                <c:pt idx="63588">
                  <c:v>4.1949050000000003</c:v>
                </c:pt>
                <c:pt idx="63589">
                  <c:v>4.1845189999999999</c:v>
                </c:pt>
                <c:pt idx="63590">
                  <c:v>4.2667140000000003</c:v>
                </c:pt>
                <c:pt idx="63591">
                  <c:v>4.2520730000000002</c:v>
                </c:pt>
                <c:pt idx="63592">
                  <c:v>4.1969240000000001</c:v>
                </c:pt>
                <c:pt idx="63593">
                  <c:v>4.2234170000000004</c:v>
                </c:pt>
                <c:pt idx="63594">
                  <c:v>4.1946880000000002</c:v>
                </c:pt>
                <c:pt idx="63595">
                  <c:v>4.169975</c:v>
                </c:pt>
                <c:pt idx="63596">
                  <c:v>4.2237049999999998</c:v>
                </c:pt>
                <c:pt idx="63597">
                  <c:v>4.3627079999999996</c:v>
                </c:pt>
                <c:pt idx="63598">
                  <c:v>4.4708420000000002</c:v>
                </c:pt>
                <c:pt idx="63599">
                  <c:v>4.403168</c:v>
                </c:pt>
                <c:pt idx="63600">
                  <c:v>4.1810340000000004</c:v>
                </c:pt>
                <c:pt idx="63601">
                  <c:v>3.8191989999999998</c:v>
                </c:pt>
                <c:pt idx="63602">
                  <c:v>3.596079</c:v>
                </c:pt>
                <c:pt idx="63603">
                  <c:v>3.4339740000000001</c:v>
                </c:pt>
                <c:pt idx="63604">
                  <c:v>3.3054290000000002</c:v>
                </c:pt>
                <c:pt idx="63605">
                  <c:v>3.5127060000000001</c:v>
                </c:pt>
                <c:pt idx="63606">
                  <c:v>3.9077639999999998</c:v>
                </c:pt>
                <c:pt idx="63607">
                  <c:v>4.4318489999999997</c:v>
                </c:pt>
                <c:pt idx="63608">
                  <c:v>4.9875220000000002</c:v>
                </c:pt>
                <c:pt idx="63609">
                  <c:v>5.1245050000000001</c:v>
                </c:pt>
                <c:pt idx="63610">
                  <c:v>5.1516700000000002</c:v>
                </c:pt>
                <c:pt idx="63611">
                  <c:v>5.2556940000000001</c:v>
                </c:pt>
                <c:pt idx="63612">
                  <c:v>5.0296890000000003</c:v>
                </c:pt>
                <c:pt idx="63613">
                  <c:v>4.7590640000000004</c:v>
                </c:pt>
                <c:pt idx="63614">
                  <c:v>4.6604979999999996</c:v>
                </c:pt>
                <c:pt idx="63615">
                  <c:v>4.5644799999999996</c:v>
                </c:pt>
                <c:pt idx="63616">
                  <c:v>4.5001239999999996</c:v>
                </c:pt>
                <c:pt idx="63617">
                  <c:v>4.4292999999999996</c:v>
                </c:pt>
                <c:pt idx="63618">
                  <c:v>4.347899</c:v>
                </c:pt>
                <c:pt idx="63619">
                  <c:v>4.2425290000000002</c:v>
                </c:pt>
                <c:pt idx="63620">
                  <c:v>4.1508149999999997</c:v>
                </c:pt>
                <c:pt idx="63621">
                  <c:v>4.1039830000000004</c:v>
                </c:pt>
                <c:pt idx="63622">
                  <c:v>4.1196820000000001</c:v>
                </c:pt>
                <c:pt idx="63623">
                  <c:v>4.2044730000000001</c:v>
                </c:pt>
                <c:pt idx="63624">
                  <c:v>4.332465</c:v>
                </c:pt>
                <c:pt idx="63625">
                  <c:v>4.3480189999999999</c:v>
                </c:pt>
                <c:pt idx="63626">
                  <c:v>4.3973979999999999</c:v>
                </c:pt>
                <c:pt idx="63627">
                  <c:v>4.3953550000000003</c:v>
                </c:pt>
                <c:pt idx="63628">
                  <c:v>4.1998569999999997</c:v>
                </c:pt>
                <c:pt idx="63629">
                  <c:v>4.0027480000000004</c:v>
                </c:pt>
                <c:pt idx="63630">
                  <c:v>3.9313959999999999</c:v>
                </c:pt>
                <c:pt idx="63631">
                  <c:v>4.0751590000000002</c:v>
                </c:pt>
                <c:pt idx="63632">
                  <c:v>4.36843</c:v>
                </c:pt>
                <c:pt idx="63633">
                  <c:v>4.5238759999999996</c:v>
                </c:pt>
                <c:pt idx="63634">
                  <c:v>4.6263370000000004</c:v>
                </c:pt>
                <c:pt idx="63635">
                  <c:v>4.5816689999999998</c:v>
                </c:pt>
                <c:pt idx="63636">
                  <c:v>4.7782730000000004</c:v>
                </c:pt>
                <c:pt idx="63637">
                  <c:v>4.6111430000000002</c:v>
                </c:pt>
                <c:pt idx="63638">
                  <c:v>4.4746889999999997</c:v>
                </c:pt>
                <c:pt idx="63639">
                  <c:v>4.4863</c:v>
                </c:pt>
                <c:pt idx="63640">
                  <c:v>4.4663709999999996</c:v>
                </c:pt>
                <c:pt idx="63641">
                  <c:v>4.4650730000000003</c:v>
                </c:pt>
                <c:pt idx="63642">
                  <c:v>4.4520660000000003</c:v>
                </c:pt>
                <c:pt idx="63643">
                  <c:v>4.4385079999999997</c:v>
                </c:pt>
                <c:pt idx="63644">
                  <c:v>4.4272330000000002</c:v>
                </c:pt>
                <c:pt idx="63645">
                  <c:v>4.4386999999999999</c:v>
                </c:pt>
                <c:pt idx="63646">
                  <c:v>4.4558169999999997</c:v>
                </c:pt>
                <c:pt idx="63647">
                  <c:v>4.4833189999999998</c:v>
                </c:pt>
                <c:pt idx="63648">
                  <c:v>4.425357</c:v>
                </c:pt>
                <c:pt idx="63649">
                  <c:v>4.3118619999999996</c:v>
                </c:pt>
                <c:pt idx="63650">
                  <c:v>4.2704399999999998</c:v>
                </c:pt>
                <c:pt idx="63651">
                  <c:v>4.2617139999999996</c:v>
                </c:pt>
                <c:pt idx="63652">
                  <c:v>4.226782</c:v>
                </c:pt>
                <c:pt idx="63653">
                  <c:v>4.2251960000000004</c:v>
                </c:pt>
                <c:pt idx="63654">
                  <c:v>4.2539480000000003</c:v>
                </c:pt>
                <c:pt idx="63655">
                  <c:v>4.2823880000000001</c:v>
                </c:pt>
                <c:pt idx="63656">
                  <c:v>4.3443889999999996</c:v>
                </c:pt>
                <c:pt idx="63657">
                  <c:v>4.383527</c:v>
                </c:pt>
                <c:pt idx="63658">
                  <c:v>4.3540289999999997</c:v>
                </c:pt>
                <c:pt idx="63659">
                  <c:v>4.3272959999999996</c:v>
                </c:pt>
                <c:pt idx="63660">
                  <c:v>4.341793</c:v>
                </c:pt>
                <c:pt idx="63661">
                  <c:v>4.3392679999999997</c:v>
                </c:pt>
                <c:pt idx="63662">
                  <c:v>4.3795120000000001</c:v>
                </c:pt>
                <c:pt idx="63663">
                  <c:v>4.3738380000000001</c:v>
                </c:pt>
                <c:pt idx="63664">
                  <c:v>4.4028070000000001</c:v>
                </c:pt>
                <c:pt idx="63665">
                  <c:v>4.4706020000000004</c:v>
                </c:pt>
                <c:pt idx="63666">
                  <c:v>4.4457440000000004</c:v>
                </c:pt>
                <c:pt idx="63667">
                  <c:v>4.4080000000000004</c:v>
                </c:pt>
                <c:pt idx="63668">
                  <c:v>4.407375</c:v>
                </c:pt>
                <c:pt idx="63669">
                  <c:v>4.3804499999999997</c:v>
                </c:pt>
                <c:pt idx="63670">
                  <c:v>4.3172949999999997</c:v>
                </c:pt>
                <c:pt idx="63671">
                  <c:v>4.284408</c:v>
                </c:pt>
                <c:pt idx="63672">
                  <c:v>4.2398119999999997</c:v>
                </c:pt>
                <c:pt idx="63673">
                  <c:v>4.1717060000000004</c:v>
                </c:pt>
                <c:pt idx="63674">
                  <c:v>4.0859529999999999</c:v>
                </c:pt>
                <c:pt idx="63675">
                  <c:v>3.990993</c:v>
                </c:pt>
                <c:pt idx="63676">
                  <c:v>3.8170350000000002</c:v>
                </c:pt>
                <c:pt idx="63677">
                  <c:v>3.5900690000000002</c:v>
                </c:pt>
                <c:pt idx="63678">
                  <c:v>3.5054460000000001</c:v>
                </c:pt>
                <c:pt idx="63679">
                  <c:v>3.6564209999999999</c:v>
                </c:pt>
                <c:pt idx="63680">
                  <c:v>3.885888</c:v>
                </c:pt>
                <c:pt idx="63681">
                  <c:v>4.1299469999999996</c:v>
                </c:pt>
                <c:pt idx="63682">
                  <c:v>4.2357250000000004</c:v>
                </c:pt>
                <c:pt idx="63683">
                  <c:v>4.5507770000000001</c:v>
                </c:pt>
                <c:pt idx="63684">
                  <c:v>4.8512360000000001</c:v>
                </c:pt>
                <c:pt idx="63685">
                  <c:v>4.8635679999999999</c:v>
                </c:pt>
                <c:pt idx="63686">
                  <c:v>4.830921</c:v>
                </c:pt>
                <c:pt idx="63687">
                  <c:v>4.727379</c:v>
                </c:pt>
                <c:pt idx="63688">
                  <c:v>4.5297409999999996</c:v>
                </c:pt>
                <c:pt idx="63689">
                  <c:v>4.462548</c:v>
                </c:pt>
                <c:pt idx="63690">
                  <c:v>4.4011959999999997</c:v>
                </c:pt>
                <c:pt idx="63691">
                  <c:v>4.176418</c:v>
                </c:pt>
                <c:pt idx="63692">
                  <c:v>4.1372559999999998</c:v>
                </c:pt>
                <c:pt idx="63693">
                  <c:v>4.2376490000000002</c:v>
                </c:pt>
                <c:pt idx="63694">
                  <c:v>4.3112130000000004</c:v>
                </c:pt>
                <c:pt idx="63695">
                  <c:v>4.4371369999999999</c:v>
                </c:pt>
                <c:pt idx="63696">
                  <c:v>4.5058210000000001</c:v>
                </c:pt>
                <c:pt idx="63697">
                  <c:v>4.5101000000000004</c:v>
                </c:pt>
                <c:pt idx="63698">
                  <c:v>4.6865819999999996</c:v>
                </c:pt>
                <c:pt idx="63699">
                  <c:v>4.8294309999999996</c:v>
                </c:pt>
                <c:pt idx="63700">
                  <c:v>4.5619079999999999</c:v>
                </c:pt>
                <c:pt idx="63701">
                  <c:v>4.3258539999999996</c:v>
                </c:pt>
                <c:pt idx="63702">
                  <c:v>4.347658</c:v>
                </c:pt>
                <c:pt idx="63703">
                  <c:v>4.3623469999999998</c:v>
                </c:pt>
                <c:pt idx="63704">
                  <c:v>4.3958360000000001</c:v>
                </c:pt>
                <c:pt idx="63705">
                  <c:v>4.4533649999999998</c:v>
                </c:pt>
                <c:pt idx="63706">
                  <c:v>4.4443970000000004</c:v>
                </c:pt>
                <c:pt idx="63707">
                  <c:v>4.3317909999999999</c:v>
                </c:pt>
                <c:pt idx="63708">
                  <c:v>4.2186570000000003</c:v>
                </c:pt>
                <c:pt idx="63709">
                  <c:v>4.2631560000000004</c:v>
                </c:pt>
                <c:pt idx="63710">
                  <c:v>4.3920130000000004</c:v>
                </c:pt>
                <c:pt idx="63711">
                  <c:v>4.395956</c:v>
                </c:pt>
                <c:pt idx="63712">
                  <c:v>4.3327049999999998</c:v>
                </c:pt>
                <c:pt idx="63713">
                  <c:v>4.2235370000000003</c:v>
                </c:pt>
                <c:pt idx="63714">
                  <c:v>4.2280090000000001</c:v>
                </c:pt>
                <c:pt idx="63715">
                  <c:v>4.4188179999999999</c:v>
                </c:pt>
                <c:pt idx="63716">
                  <c:v>4.5838330000000003</c:v>
                </c:pt>
                <c:pt idx="63717">
                  <c:v>4.5680379999999996</c:v>
                </c:pt>
                <c:pt idx="63718">
                  <c:v>4.432137</c:v>
                </c:pt>
                <c:pt idx="63719">
                  <c:v>4.4437720000000001</c:v>
                </c:pt>
                <c:pt idx="63720">
                  <c:v>4.4829340000000002</c:v>
                </c:pt>
                <c:pt idx="63721">
                  <c:v>4.4405510000000001</c:v>
                </c:pt>
                <c:pt idx="63722">
                  <c:v>4.3633329999999999</c:v>
                </c:pt>
                <c:pt idx="63723">
                  <c:v>4.3176079999999999</c:v>
                </c:pt>
                <c:pt idx="63724">
                  <c:v>4.3254450000000002</c:v>
                </c:pt>
                <c:pt idx="63725">
                  <c:v>4.3701610000000004</c:v>
                </c:pt>
                <c:pt idx="63726">
                  <c:v>4.3891280000000004</c:v>
                </c:pt>
                <c:pt idx="63727">
                  <c:v>4.3580439999999996</c:v>
                </c:pt>
                <c:pt idx="63728">
                  <c:v>4.3997060000000001</c:v>
                </c:pt>
                <c:pt idx="63729">
                  <c:v>4.4600720000000003</c:v>
                </c:pt>
                <c:pt idx="63730">
                  <c:v>4.4530519999999996</c:v>
                </c:pt>
                <c:pt idx="63731">
                  <c:v>4.3965810000000003</c:v>
                </c:pt>
                <c:pt idx="63732">
                  <c:v>4.3875419999999998</c:v>
                </c:pt>
                <c:pt idx="63733">
                  <c:v>4.37432</c:v>
                </c:pt>
                <c:pt idx="63734">
                  <c:v>4.343547</c:v>
                </c:pt>
                <c:pt idx="63735">
                  <c:v>4.3351329999999999</c:v>
                </c:pt>
                <c:pt idx="63736">
                  <c:v>4.3407830000000001</c:v>
                </c:pt>
                <c:pt idx="63737">
                  <c:v>4.3585250000000002</c:v>
                </c:pt>
                <c:pt idx="63738">
                  <c:v>4.3744399999999999</c:v>
                </c:pt>
                <c:pt idx="63739">
                  <c:v>4.386412</c:v>
                </c:pt>
                <c:pt idx="63740">
                  <c:v>4.3817959999999996</c:v>
                </c:pt>
                <c:pt idx="63741">
                  <c:v>4.3833830000000003</c:v>
                </c:pt>
                <c:pt idx="63742">
                  <c:v>4.3766030000000002</c:v>
                </c:pt>
                <c:pt idx="63743">
                  <c:v>4.3760019999999997</c:v>
                </c:pt>
                <c:pt idx="63744">
                  <c:v>4.3927100000000001</c:v>
                </c:pt>
                <c:pt idx="63745">
                  <c:v>4.3631640000000003</c:v>
                </c:pt>
                <c:pt idx="63746">
                  <c:v>4.3366720000000001</c:v>
                </c:pt>
                <c:pt idx="63747">
                  <c:v>4.3448700000000002</c:v>
                </c:pt>
                <c:pt idx="63748">
                  <c:v>4.3619380000000003</c:v>
                </c:pt>
                <c:pt idx="63749">
                  <c:v>4.4090340000000001</c:v>
                </c:pt>
                <c:pt idx="63750">
                  <c:v>4.3453749999999998</c:v>
                </c:pt>
                <c:pt idx="63751">
                  <c:v>4.3220789999999996</c:v>
                </c:pt>
                <c:pt idx="63752">
                  <c:v>4.3403739999999997</c:v>
                </c:pt>
                <c:pt idx="63753">
                  <c:v>4.3260699999999996</c:v>
                </c:pt>
                <c:pt idx="63754">
                  <c:v>4.2398850000000001</c:v>
                </c:pt>
                <c:pt idx="63755">
                  <c:v>3.9419499999999998</c:v>
                </c:pt>
                <c:pt idx="63756">
                  <c:v>3.634255</c:v>
                </c:pt>
                <c:pt idx="63757">
                  <c:v>3.5640329999999998</c:v>
                </c:pt>
                <c:pt idx="63758">
                  <c:v>3.5583830000000001</c:v>
                </c:pt>
                <c:pt idx="63759">
                  <c:v>3.5811259999999998</c:v>
                </c:pt>
                <c:pt idx="63760">
                  <c:v>3.811963</c:v>
                </c:pt>
                <c:pt idx="63761">
                  <c:v>4.2030310000000002</c:v>
                </c:pt>
                <c:pt idx="63762">
                  <c:v>4.6418910000000002</c:v>
                </c:pt>
                <c:pt idx="63763">
                  <c:v>4.8642180000000002</c:v>
                </c:pt>
                <c:pt idx="63764">
                  <c:v>4.6670610000000003</c:v>
                </c:pt>
                <c:pt idx="63765">
                  <c:v>4.5230100000000002</c:v>
                </c:pt>
                <c:pt idx="63766">
                  <c:v>4.6058300000000001</c:v>
                </c:pt>
                <c:pt idx="63767">
                  <c:v>4.7127619999999997</c:v>
                </c:pt>
                <c:pt idx="63768">
                  <c:v>4.6000360000000002</c:v>
                </c:pt>
                <c:pt idx="63769">
                  <c:v>4.5794090000000001</c:v>
                </c:pt>
                <c:pt idx="63770">
                  <c:v>4.8092129999999997</c:v>
                </c:pt>
                <c:pt idx="63771">
                  <c:v>4.9007110000000003</c:v>
                </c:pt>
                <c:pt idx="63772">
                  <c:v>4.8892439999999997</c:v>
                </c:pt>
                <c:pt idx="63773">
                  <c:v>4.7224259999999996</c:v>
                </c:pt>
                <c:pt idx="63774">
                  <c:v>4.5497670000000001</c:v>
                </c:pt>
                <c:pt idx="63775">
                  <c:v>4.478199</c:v>
                </c:pt>
                <c:pt idx="63776">
                  <c:v>4.2558720000000001</c:v>
                </c:pt>
                <c:pt idx="63777">
                  <c:v>4.0155139999999996</c:v>
                </c:pt>
                <c:pt idx="63778">
                  <c:v>3.918174</c:v>
                </c:pt>
                <c:pt idx="63779">
                  <c:v>3.8582890000000001</c:v>
                </c:pt>
                <c:pt idx="63780">
                  <c:v>3.9660630000000001</c:v>
                </c:pt>
                <c:pt idx="63781">
                  <c:v>4.3514330000000001</c:v>
                </c:pt>
                <c:pt idx="63782">
                  <c:v>4.5557290000000004</c:v>
                </c:pt>
                <c:pt idx="63783">
                  <c:v>4.5834960000000002</c:v>
                </c:pt>
                <c:pt idx="63784">
                  <c:v>4.5942660000000002</c:v>
                </c:pt>
                <c:pt idx="63785">
                  <c:v>4.6201340000000002</c:v>
                </c:pt>
                <c:pt idx="63786">
                  <c:v>4.6402799999999997</c:v>
                </c:pt>
                <c:pt idx="63787">
                  <c:v>4.5767410000000002</c:v>
                </c:pt>
                <c:pt idx="63788">
                  <c:v>4.5644559999999998</c:v>
                </c:pt>
                <c:pt idx="63789">
                  <c:v>4.5468099999999998</c:v>
                </c:pt>
                <c:pt idx="63790">
                  <c:v>4.4335069999999996</c:v>
                </c:pt>
                <c:pt idx="63791">
                  <c:v>4.3127269999999998</c:v>
                </c:pt>
                <c:pt idx="63792">
                  <c:v>4.2042570000000001</c:v>
                </c:pt>
                <c:pt idx="63793">
                  <c:v>4.0978050000000001</c:v>
                </c:pt>
                <c:pt idx="63794">
                  <c:v>4.1432180000000001</c:v>
                </c:pt>
                <c:pt idx="63795">
                  <c:v>4.3061639999999999</c:v>
                </c:pt>
                <c:pt idx="63796">
                  <c:v>4.4364160000000004</c:v>
                </c:pt>
                <c:pt idx="63797">
                  <c:v>4.539358</c:v>
                </c:pt>
                <c:pt idx="63798">
                  <c:v>4.6379000000000001</c:v>
                </c:pt>
                <c:pt idx="63799">
                  <c:v>4.6126569999999996</c:v>
                </c:pt>
                <c:pt idx="63800">
                  <c:v>4.5144520000000004</c:v>
                </c:pt>
                <c:pt idx="63801">
                  <c:v>4.4612499999999997</c:v>
                </c:pt>
                <c:pt idx="63802">
                  <c:v>4.4485080000000004</c:v>
                </c:pt>
                <c:pt idx="63803">
                  <c:v>4.4388680000000003</c:v>
                </c:pt>
                <c:pt idx="63804">
                  <c:v>4.4748089999999996</c:v>
                </c:pt>
                <c:pt idx="63805">
                  <c:v>4.4995469999999997</c:v>
                </c:pt>
                <c:pt idx="63806">
                  <c:v>4.535463</c:v>
                </c:pt>
                <c:pt idx="63807">
                  <c:v>4.5155580000000004</c:v>
                </c:pt>
                <c:pt idx="63808">
                  <c:v>4.4338920000000002</c:v>
                </c:pt>
                <c:pt idx="63809">
                  <c:v>4.3970859999999998</c:v>
                </c:pt>
                <c:pt idx="63810">
                  <c:v>4.3441720000000004</c:v>
                </c:pt>
                <c:pt idx="63811">
                  <c:v>4.3355899999999998</c:v>
                </c:pt>
                <c:pt idx="63812">
                  <c:v>4.3284979999999997</c:v>
                </c:pt>
                <c:pt idx="63813">
                  <c:v>4.3137610000000004</c:v>
                </c:pt>
                <c:pt idx="63814">
                  <c:v>4.3362629999999998</c:v>
                </c:pt>
                <c:pt idx="63815">
                  <c:v>4.3645350000000001</c:v>
                </c:pt>
                <c:pt idx="63816">
                  <c:v>4.3629720000000001</c:v>
                </c:pt>
                <c:pt idx="63817">
                  <c:v>4.3366959999999999</c:v>
                </c:pt>
                <c:pt idx="63818">
                  <c:v>4.3276810000000001</c:v>
                </c:pt>
                <c:pt idx="63819">
                  <c:v>4.3501830000000004</c:v>
                </c:pt>
                <c:pt idx="63820">
                  <c:v>4.3896329999999999</c:v>
                </c:pt>
                <c:pt idx="63821">
                  <c:v>4.4221839999999997</c:v>
                </c:pt>
                <c:pt idx="63822">
                  <c:v>4.3937920000000004</c:v>
                </c:pt>
                <c:pt idx="63823">
                  <c:v>4.3497019999999997</c:v>
                </c:pt>
                <c:pt idx="63824">
                  <c:v>4.3032789999999999</c:v>
                </c:pt>
                <c:pt idx="63825">
                  <c:v>4.222696</c:v>
                </c:pt>
                <c:pt idx="63826">
                  <c:v>4.1942320000000004</c:v>
                </c:pt>
                <c:pt idx="63827">
                  <c:v>4.1753359999999997</c:v>
                </c:pt>
                <c:pt idx="63828">
                  <c:v>4.0965550000000004</c:v>
                </c:pt>
                <c:pt idx="63829">
                  <c:v>4.1023240000000003</c:v>
                </c:pt>
                <c:pt idx="63830">
                  <c:v>4.1932219999999996</c:v>
                </c:pt>
                <c:pt idx="63831">
                  <c:v>4.2577470000000002</c:v>
                </c:pt>
                <c:pt idx="63832">
                  <c:v>4.3585250000000002</c:v>
                </c:pt>
                <c:pt idx="63833">
                  <c:v>4.3905219999999998</c:v>
                </c:pt>
                <c:pt idx="63834">
                  <c:v>4.385618</c:v>
                </c:pt>
                <c:pt idx="63835">
                  <c:v>4.5098839999999996</c:v>
                </c:pt>
                <c:pt idx="63836">
                  <c:v>4.5494070000000004</c:v>
                </c:pt>
                <c:pt idx="63837">
                  <c:v>4.4622349999999997</c:v>
                </c:pt>
                <c:pt idx="63838">
                  <c:v>4.4231210000000001</c:v>
                </c:pt>
                <c:pt idx="63839">
                  <c:v>4.3426099999999996</c:v>
                </c:pt>
                <c:pt idx="63840">
                  <c:v>4.2678200000000004</c:v>
                </c:pt>
                <c:pt idx="63841">
                  <c:v>4.1750959999999999</c:v>
                </c:pt>
                <c:pt idx="63842">
                  <c:v>3.994599</c:v>
                </c:pt>
                <c:pt idx="63843">
                  <c:v>3.7832349999999999</c:v>
                </c:pt>
                <c:pt idx="63844">
                  <c:v>3.5284049999999998</c:v>
                </c:pt>
                <c:pt idx="63845">
                  <c:v>3.4974409999999998</c:v>
                </c:pt>
                <c:pt idx="63846">
                  <c:v>3.7341440000000001</c:v>
                </c:pt>
                <c:pt idx="63847">
                  <c:v>4.0155859999999999</c:v>
                </c:pt>
                <c:pt idx="63848">
                  <c:v>4.4510810000000003</c:v>
                </c:pt>
                <c:pt idx="63849">
                  <c:v>4.8259449999999999</c:v>
                </c:pt>
                <c:pt idx="63850">
                  <c:v>4.9579760000000004</c:v>
                </c:pt>
                <c:pt idx="63851">
                  <c:v>4.9974020000000001</c:v>
                </c:pt>
                <c:pt idx="63852">
                  <c:v>5.0043499999999996</c:v>
                </c:pt>
                <c:pt idx="63853">
                  <c:v>4.8407780000000002</c:v>
                </c:pt>
                <c:pt idx="63854">
                  <c:v>4.7718059999999998</c:v>
                </c:pt>
                <c:pt idx="63855">
                  <c:v>4.8288779999999996</c:v>
                </c:pt>
                <c:pt idx="63856">
                  <c:v>4.7708680000000001</c:v>
                </c:pt>
                <c:pt idx="63857">
                  <c:v>4.4802179999999998</c:v>
                </c:pt>
                <c:pt idx="63858">
                  <c:v>4.2171659999999997</c:v>
                </c:pt>
                <c:pt idx="63859">
                  <c:v>4.11348</c:v>
                </c:pt>
                <c:pt idx="63860">
                  <c:v>4.1538919999999999</c:v>
                </c:pt>
                <c:pt idx="63861">
                  <c:v>4.1815379999999998</c:v>
                </c:pt>
                <c:pt idx="63862">
                  <c:v>4.2146420000000004</c:v>
                </c:pt>
                <c:pt idx="63863">
                  <c:v>4.3503030000000003</c:v>
                </c:pt>
                <c:pt idx="63864">
                  <c:v>4.5707310000000003</c:v>
                </c:pt>
                <c:pt idx="63865">
                  <c:v>4.6989869999999998</c:v>
                </c:pt>
                <c:pt idx="63866">
                  <c:v>4.6373949999999997</c:v>
                </c:pt>
                <c:pt idx="63867">
                  <c:v>4.5182260000000003</c:v>
                </c:pt>
                <c:pt idx="63868">
                  <c:v>4.4701930000000001</c:v>
                </c:pt>
                <c:pt idx="63869">
                  <c:v>4.417713</c:v>
                </c:pt>
                <c:pt idx="63870">
                  <c:v>4.3065249999999997</c:v>
                </c:pt>
                <c:pt idx="63871">
                  <c:v>4.2772670000000002</c:v>
                </c:pt>
                <c:pt idx="63872">
                  <c:v>4.3381860000000003</c:v>
                </c:pt>
                <c:pt idx="63873">
                  <c:v>4.3726609999999999</c:v>
                </c:pt>
                <c:pt idx="63874">
                  <c:v>4.3697509999999999</c:v>
                </c:pt>
                <c:pt idx="63875">
                  <c:v>4.4676450000000001</c:v>
                </c:pt>
                <c:pt idx="63876">
                  <c:v>4.6151090000000003</c:v>
                </c:pt>
                <c:pt idx="63877">
                  <c:v>4.6372030000000004</c:v>
                </c:pt>
                <c:pt idx="63878">
                  <c:v>4.5770049999999998</c:v>
                </c:pt>
                <c:pt idx="63879">
                  <c:v>4.4850979999999998</c:v>
                </c:pt>
                <c:pt idx="63880">
                  <c:v>4.4405270000000003</c:v>
                </c:pt>
                <c:pt idx="63881">
                  <c:v>4.4549029999999998</c:v>
                </c:pt>
                <c:pt idx="63882">
                  <c:v>4.3870129999999996</c:v>
                </c:pt>
                <c:pt idx="63883">
                  <c:v>4.2324799999999998</c:v>
                </c:pt>
                <c:pt idx="63884">
                  <c:v>4.2303170000000003</c:v>
                </c:pt>
                <c:pt idx="63885">
                  <c:v>4.3364070000000003</c:v>
                </c:pt>
                <c:pt idx="63886">
                  <c:v>4.4028320000000001</c:v>
                </c:pt>
                <c:pt idx="63887">
                  <c:v>4.4417049999999998</c:v>
                </c:pt>
                <c:pt idx="63888">
                  <c:v>4.470313</c:v>
                </c:pt>
                <c:pt idx="63889">
                  <c:v>4.43858</c:v>
                </c:pt>
                <c:pt idx="63890">
                  <c:v>4.4246850000000002</c:v>
                </c:pt>
                <c:pt idx="63891">
                  <c:v>4.3645110000000003</c:v>
                </c:pt>
                <c:pt idx="63892">
                  <c:v>4.37242</c:v>
                </c:pt>
                <c:pt idx="63893">
                  <c:v>4.4262709999999998</c:v>
                </c:pt>
                <c:pt idx="63894">
                  <c:v>4.4762029999999999</c:v>
                </c:pt>
                <c:pt idx="63895">
                  <c:v>4.4720199999999997</c:v>
                </c:pt>
                <c:pt idx="63896">
                  <c:v>4.478631</c:v>
                </c:pt>
                <c:pt idx="63897">
                  <c:v>4.4775010000000002</c:v>
                </c:pt>
                <c:pt idx="63898">
                  <c:v>4.4579319999999996</c:v>
                </c:pt>
                <c:pt idx="63899">
                  <c:v>4.4580039999999999</c:v>
                </c:pt>
                <c:pt idx="63900">
                  <c:v>4.4226169999999998</c:v>
                </c:pt>
                <c:pt idx="63901">
                  <c:v>4.3660969999999999</c:v>
                </c:pt>
                <c:pt idx="63902">
                  <c:v>4.3098660000000004</c:v>
                </c:pt>
                <c:pt idx="63903">
                  <c:v>4.3566260000000003</c:v>
                </c:pt>
                <c:pt idx="63904">
                  <c:v>4.4686779999999997</c:v>
                </c:pt>
                <c:pt idx="63905">
                  <c:v>4.4377380000000004</c:v>
                </c:pt>
                <c:pt idx="63906">
                  <c:v>4.1597580000000001</c:v>
                </c:pt>
                <c:pt idx="63907">
                  <c:v>3.9242560000000002</c:v>
                </c:pt>
                <c:pt idx="63908">
                  <c:v>3.8626640000000001</c:v>
                </c:pt>
                <c:pt idx="63909">
                  <c:v>3.9813770000000002</c:v>
                </c:pt>
                <c:pt idx="63910">
                  <c:v>4.1929569999999998</c:v>
                </c:pt>
                <c:pt idx="63911">
                  <c:v>4.3596069999999996</c:v>
                </c:pt>
                <c:pt idx="63912">
                  <c:v>4.49695</c:v>
                </c:pt>
                <c:pt idx="63913">
                  <c:v>4.7080979999999997</c:v>
                </c:pt>
                <c:pt idx="63914">
                  <c:v>4.8506590000000003</c:v>
                </c:pt>
                <c:pt idx="63915">
                  <c:v>4.7122089999999996</c:v>
                </c:pt>
                <c:pt idx="63916">
                  <c:v>4.3746320000000001</c:v>
                </c:pt>
                <c:pt idx="63917">
                  <c:v>4.1378329999999997</c:v>
                </c:pt>
                <c:pt idx="63918">
                  <c:v>4.041093</c:v>
                </c:pt>
                <c:pt idx="63919">
                  <c:v>4.1116289999999998</c:v>
                </c:pt>
                <c:pt idx="63920">
                  <c:v>4.2735409999999998</c:v>
                </c:pt>
                <c:pt idx="63921">
                  <c:v>4.3492689999999996</c:v>
                </c:pt>
                <c:pt idx="63922">
                  <c:v>4.3969899999999997</c:v>
                </c:pt>
                <c:pt idx="63923">
                  <c:v>4.5139950000000004</c:v>
                </c:pt>
                <c:pt idx="63924">
                  <c:v>4.4967579999999998</c:v>
                </c:pt>
                <c:pt idx="63925">
                  <c:v>4.2913790000000001</c:v>
                </c:pt>
                <c:pt idx="63926">
                  <c:v>3.9908969999999999</c:v>
                </c:pt>
                <c:pt idx="63927">
                  <c:v>3.69265</c:v>
                </c:pt>
                <c:pt idx="63928">
                  <c:v>3.5774469999999998</c:v>
                </c:pt>
                <c:pt idx="63929">
                  <c:v>3.5633360000000001</c:v>
                </c:pt>
                <c:pt idx="63930">
                  <c:v>3.5297510000000001</c:v>
                </c:pt>
                <c:pt idx="63931">
                  <c:v>3.8301620000000001</c:v>
                </c:pt>
                <c:pt idx="63932">
                  <c:v>4.2594779999999997</c:v>
                </c:pt>
                <c:pt idx="63933">
                  <c:v>4.4391090000000002</c:v>
                </c:pt>
                <c:pt idx="63934">
                  <c:v>4.6903079999999999</c:v>
                </c:pt>
                <c:pt idx="63935">
                  <c:v>5.0161540000000002</c:v>
                </c:pt>
                <c:pt idx="63936">
                  <c:v>5.0095910000000003</c:v>
                </c:pt>
                <c:pt idx="63937">
                  <c:v>5.0763509999999998</c:v>
                </c:pt>
                <c:pt idx="63938">
                  <c:v>5.1772729999999996</c:v>
                </c:pt>
                <c:pt idx="63939">
                  <c:v>4.947927</c:v>
                </c:pt>
                <c:pt idx="63940">
                  <c:v>4.7679349999999996</c:v>
                </c:pt>
                <c:pt idx="63941">
                  <c:v>4.7051889999999998</c:v>
                </c:pt>
                <c:pt idx="63942">
                  <c:v>4.6593200000000001</c:v>
                </c:pt>
                <c:pt idx="63943">
                  <c:v>4.575418</c:v>
                </c:pt>
                <c:pt idx="63944">
                  <c:v>4.5302220000000002</c:v>
                </c:pt>
                <c:pt idx="63945">
                  <c:v>4.5164470000000003</c:v>
                </c:pt>
                <c:pt idx="63946">
                  <c:v>4.4081679999999999</c:v>
                </c:pt>
                <c:pt idx="63947">
                  <c:v>4.4344929999999998</c:v>
                </c:pt>
                <c:pt idx="63948">
                  <c:v>4.3620349999999997</c:v>
                </c:pt>
                <c:pt idx="63949">
                  <c:v>4.1919719999999998</c:v>
                </c:pt>
                <c:pt idx="63950">
                  <c:v>4.0286400000000002</c:v>
                </c:pt>
                <c:pt idx="63951">
                  <c:v>3.9317090000000001</c:v>
                </c:pt>
                <c:pt idx="63952">
                  <c:v>3.8452829999999998</c:v>
                </c:pt>
                <c:pt idx="63953">
                  <c:v>3.8868969999999998</c:v>
                </c:pt>
                <c:pt idx="63954">
                  <c:v>4.0759040000000004</c:v>
                </c:pt>
                <c:pt idx="63955">
                  <c:v>4.2653439999999998</c:v>
                </c:pt>
                <c:pt idx="63956">
                  <c:v>4.5115670000000003</c:v>
                </c:pt>
                <c:pt idx="63957">
                  <c:v>4.7057659999999997</c:v>
                </c:pt>
                <c:pt idx="63958">
                  <c:v>4.8364989999999999</c:v>
                </c:pt>
                <c:pt idx="63959">
                  <c:v>4.8533989999999996</c:v>
                </c:pt>
                <c:pt idx="63960">
                  <c:v>4.7601699999999996</c:v>
                </c:pt>
                <c:pt idx="63961">
                  <c:v>4.6034259999999998</c:v>
                </c:pt>
                <c:pt idx="63962">
                  <c:v>4.5069030000000003</c:v>
                </c:pt>
                <c:pt idx="63963">
                  <c:v>4.4778140000000004</c:v>
                </c:pt>
                <c:pt idx="63964">
                  <c:v>4.4755779999999996</c:v>
                </c:pt>
                <c:pt idx="63965">
                  <c:v>4.4796170000000002</c:v>
                </c:pt>
                <c:pt idx="63966">
                  <c:v>4.4790400000000004</c:v>
                </c:pt>
                <c:pt idx="63967">
                  <c:v>4.4897859999999996</c:v>
                </c:pt>
                <c:pt idx="63968">
                  <c:v>4.4705779999999997</c:v>
                </c:pt>
                <c:pt idx="63969">
                  <c:v>4.476324</c:v>
                </c:pt>
                <c:pt idx="63970">
                  <c:v>4.4969979999999996</c:v>
                </c:pt>
                <c:pt idx="63971">
                  <c:v>4.5115910000000001</c:v>
                </c:pt>
                <c:pt idx="63972">
                  <c:v>4.5024800000000003</c:v>
                </c:pt>
                <c:pt idx="63973">
                  <c:v>4.4540139999999999</c:v>
                </c:pt>
                <c:pt idx="63974">
                  <c:v>4.3483799999999997</c:v>
                </c:pt>
                <c:pt idx="63975">
                  <c:v>4.2720750000000001</c:v>
                </c:pt>
                <c:pt idx="63976">
                  <c:v>4.2064680000000001</c:v>
                </c:pt>
                <c:pt idx="63977">
                  <c:v>4.0758799999999997</c:v>
                </c:pt>
                <c:pt idx="63978">
                  <c:v>3.9795739999999999</c:v>
                </c:pt>
                <c:pt idx="63979">
                  <c:v>3.965894</c:v>
                </c:pt>
                <c:pt idx="63980">
                  <c:v>4.0308999999999999</c:v>
                </c:pt>
                <c:pt idx="63981">
                  <c:v>4.1854570000000004</c:v>
                </c:pt>
                <c:pt idx="63982">
                  <c:v>4.3650399999999996</c:v>
                </c:pt>
                <c:pt idx="63983">
                  <c:v>4.5811400000000004</c:v>
                </c:pt>
                <c:pt idx="63984">
                  <c:v>4.6685030000000003</c:v>
                </c:pt>
                <c:pt idx="63985">
                  <c:v>4.6949480000000001</c:v>
                </c:pt>
                <c:pt idx="63986">
                  <c:v>4.7371869999999996</c:v>
                </c:pt>
                <c:pt idx="63987">
                  <c:v>4.5806589999999998</c:v>
                </c:pt>
                <c:pt idx="63988">
                  <c:v>4.4272330000000002</c:v>
                </c:pt>
                <c:pt idx="63989">
                  <c:v>4.4579560000000003</c:v>
                </c:pt>
                <c:pt idx="63990">
                  <c:v>4.464664</c:v>
                </c:pt>
                <c:pt idx="63991">
                  <c:v>4.3771079999999998</c:v>
                </c:pt>
                <c:pt idx="63992">
                  <c:v>4.3205169999999997</c:v>
                </c:pt>
                <c:pt idx="63993">
                  <c:v>4.353885</c:v>
                </c:pt>
                <c:pt idx="63994">
                  <c:v>4.4286029999999998</c:v>
                </c:pt>
                <c:pt idx="63995">
                  <c:v>4.4369930000000002</c:v>
                </c:pt>
                <c:pt idx="63996">
                  <c:v>4.3964129999999999</c:v>
                </c:pt>
                <c:pt idx="63997">
                  <c:v>4.4106209999999999</c:v>
                </c:pt>
                <c:pt idx="63998">
                  <c:v>4.4783670000000004</c:v>
                </c:pt>
                <c:pt idx="63999">
                  <c:v>4.441897</c:v>
                </c:pt>
                <c:pt idx="64000">
                  <c:v>4.3429219999999997</c:v>
                </c:pt>
                <c:pt idx="64001">
                  <c:v>4.2050979999999996</c:v>
                </c:pt>
                <c:pt idx="64002">
                  <c:v>4.002364</c:v>
                </c:pt>
                <c:pt idx="64003">
                  <c:v>3.8774730000000002</c:v>
                </c:pt>
                <c:pt idx="64004">
                  <c:v>3.851029</c:v>
                </c:pt>
                <c:pt idx="64005">
                  <c:v>3.9321899999999999</c:v>
                </c:pt>
                <c:pt idx="64006">
                  <c:v>3.9808720000000002</c:v>
                </c:pt>
                <c:pt idx="64007">
                  <c:v>4.1580269999999997</c:v>
                </c:pt>
                <c:pt idx="64008">
                  <c:v>4.389729</c:v>
                </c:pt>
                <c:pt idx="64009">
                  <c:v>4.5633499999999998</c:v>
                </c:pt>
                <c:pt idx="64010">
                  <c:v>4.6858610000000001</c:v>
                </c:pt>
                <c:pt idx="64011">
                  <c:v>4.8106549999999997</c:v>
                </c:pt>
                <c:pt idx="64012">
                  <c:v>4.7449279999999998</c:v>
                </c:pt>
                <c:pt idx="64013">
                  <c:v>4.6398469999999996</c:v>
                </c:pt>
                <c:pt idx="64014">
                  <c:v>4.5422909999999996</c:v>
                </c:pt>
                <c:pt idx="64015">
                  <c:v>4.4865159999999999</c:v>
                </c:pt>
                <c:pt idx="64016">
                  <c:v>4.4666589999999999</c:v>
                </c:pt>
                <c:pt idx="64017">
                  <c:v>4.5238509999999996</c:v>
                </c:pt>
                <c:pt idx="64018">
                  <c:v>4.5552239999999999</c:v>
                </c:pt>
                <c:pt idx="64019">
                  <c:v>4.541112</c:v>
                </c:pt>
                <c:pt idx="64020">
                  <c:v>4.4872139999999998</c:v>
                </c:pt>
                <c:pt idx="64021">
                  <c:v>4.3277530000000004</c:v>
                </c:pt>
                <c:pt idx="64022">
                  <c:v>4.141343</c:v>
                </c:pt>
                <c:pt idx="64023">
                  <c:v>4.0615759999999996</c:v>
                </c:pt>
                <c:pt idx="64024">
                  <c:v>4.1146089999999997</c:v>
                </c:pt>
                <c:pt idx="64025">
                  <c:v>4.2795750000000004</c:v>
                </c:pt>
                <c:pt idx="64026">
                  <c:v>4.4371369999999999</c:v>
                </c:pt>
                <c:pt idx="64027">
                  <c:v>4.53003</c:v>
                </c:pt>
                <c:pt idx="64028">
                  <c:v>4.5620039999999999</c:v>
                </c:pt>
                <c:pt idx="64029">
                  <c:v>4.5043790000000001</c:v>
                </c:pt>
                <c:pt idx="64030">
                  <c:v>4.5217840000000002</c:v>
                </c:pt>
                <c:pt idx="64031">
                  <c:v>4.5694319999999999</c:v>
                </c:pt>
                <c:pt idx="64032">
                  <c:v>4.4750490000000003</c:v>
                </c:pt>
                <c:pt idx="64033">
                  <c:v>4.4605050000000004</c:v>
                </c:pt>
                <c:pt idx="64034">
                  <c:v>4.5950119999999997</c:v>
                </c:pt>
                <c:pt idx="64035">
                  <c:v>4.6503769999999998</c:v>
                </c:pt>
                <c:pt idx="64036">
                  <c:v>4.6197489999999997</c:v>
                </c:pt>
                <c:pt idx="64037">
                  <c:v>4.4796170000000002</c:v>
                </c:pt>
                <c:pt idx="64038">
                  <c:v>4.3329219999999999</c:v>
                </c:pt>
                <c:pt idx="64039">
                  <c:v>4.3146990000000001</c:v>
                </c:pt>
                <c:pt idx="64040">
                  <c:v>4.3805699999999996</c:v>
                </c:pt>
                <c:pt idx="64041">
                  <c:v>4.443676</c:v>
                </c:pt>
                <c:pt idx="64042">
                  <c:v>4.42204</c:v>
                </c:pt>
                <c:pt idx="64043">
                  <c:v>4.4168950000000002</c:v>
                </c:pt>
                <c:pt idx="64044">
                  <c:v>4.4160300000000001</c:v>
                </c:pt>
                <c:pt idx="64045">
                  <c:v>4.3783099999999999</c:v>
                </c:pt>
                <c:pt idx="64046">
                  <c:v>4.3464799999999997</c:v>
                </c:pt>
                <c:pt idx="64047">
                  <c:v>4.3450860000000002</c:v>
                </c:pt>
                <c:pt idx="64048">
                  <c:v>4.3833830000000003</c:v>
                </c:pt>
                <c:pt idx="64049">
                  <c:v>4.4235540000000002</c:v>
                </c:pt>
                <c:pt idx="64050">
                  <c:v>4.4318</c:v>
                </c:pt>
                <c:pt idx="64051">
                  <c:v>4.4466089999999996</c:v>
                </c:pt>
                <c:pt idx="64052">
                  <c:v>4.4290839999999996</c:v>
                </c:pt>
                <c:pt idx="64053">
                  <c:v>4.3716270000000002</c:v>
                </c:pt>
                <c:pt idx="64054">
                  <c:v>4.3808819999999997</c:v>
                </c:pt>
                <c:pt idx="64055">
                  <c:v>4.4257900000000001</c:v>
                </c:pt>
                <c:pt idx="64056">
                  <c:v>4.426031</c:v>
                </c:pt>
                <c:pt idx="64057">
                  <c:v>4.4131689999999999</c:v>
                </c:pt>
                <c:pt idx="64058">
                  <c:v>4.400836</c:v>
                </c:pt>
                <c:pt idx="64059">
                  <c:v>4.3889839999999998</c:v>
                </c:pt>
                <c:pt idx="64060">
                  <c:v>4.3921580000000002</c:v>
                </c:pt>
                <c:pt idx="64061">
                  <c:v>4.4102119999999996</c:v>
                </c:pt>
                <c:pt idx="64062">
                  <c:v>4.458774</c:v>
                </c:pt>
                <c:pt idx="64063">
                  <c:v>4.4872620000000003</c:v>
                </c:pt>
                <c:pt idx="64064">
                  <c:v>4.4792560000000003</c:v>
                </c:pt>
                <c:pt idx="64065">
                  <c:v>4.4122310000000002</c:v>
                </c:pt>
                <c:pt idx="64066">
                  <c:v>4.3109250000000001</c:v>
                </c:pt>
                <c:pt idx="64067">
                  <c:v>4.1941360000000003</c:v>
                </c:pt>
                <c:pt idx="64068">
                  <c:v>4.1262449999999999</c:v>
                </c:pt>
                <c:pt idx="64069">
                  <c:v>4.0948960000000003</c:v>
                </c:pt>
                <c:pt idx="64070">
                  <c:v>4.0666719999999996</c:v>
                </c:pt>
                <c:pt idx="64071">
                  <c:v>4.1098980000000003</c:v>
                </c:pt>
                <c:pt idx="64072">
                  <c:v>4.1001370000000001</c:v>
                </c:pt>
                <c:pt idx="64073">
                  <c:v>4.0019559999999998</c:v>
                </c:pt>
                <c:pt idx="64074">
                  <c:v>4.1196339999999996</c:v>
                </c:pt>
                <c:pt idx="64075">
                  <c:v>4.2396440000000002</c:v>
                </c:pt>
                <c:pt idx="64076">
                  <c:v>4.331575</c:v>
                </c:pt>
                <c:pt idx="64077">
                  <c:v>4.4323769999999998</c:v>
                </c:pt>
                <c:pt idx="64078">
                  <c:v>4.6019829999999997</c:v>
                </c:pt>
                <c:pt idx="64079">
                  <c:v>4.802962</c:v>
                </c:pt>
                <c:pt idx="64080">
                  <c:v>4.9126589999999997</c:v>
                </c:pt>
                <c:pt idx="64081">
                  <c:v>4.8244790000000002</c:v>
                </c:pt>
                <c:pt idx="64082">
                  <c:v>4.6954289999999999</c:v>
                </c:pt>
                <c:pt idx="64083">
                  <c:v>4.5750580000000003</c:v>
                </c:pt>
                <c:pt idx="64084">
                  <c:v>4.478415</c:v>
                </c:pt>
                <c:pt idx="64085">
                  <c:v>4.5011809999999999</c:v>
                </c:pt>
                <c:pt idx="64086">
                  <c:v>4.5070709999999998</c:v>
                </c:pt>
                <c:pt idx="64087">
                  <c:v>4.3656889999999997</c:v>
                </c:pt>
                <c:pt idx="64088">
                  <c:v>4.2421449999999998</c:v>
                </c:pt>
                <c:pt idx="64089">
                  <c:v>4.1862740000000001</c:v>
                </c:pt>
                <c:pt idx="64090">
                  <c:v>4.117013</c:v>
                </c:pt>
                <c:pt idx="64091">
                  <c:v>4.0274859999999997</c:v>
                </c:pt>
                <c:pt idx="64092">
                  <c:v>3.8572549999999999</c:v>
                </c:pt>
                <c:pt idx="64093">
                  <c:v>3.8606449999999999</c:v>
                </c:pt>
                <c:pt idx="64094">
                  <c:v>4.1010989999999996</c:v>
                </c:pt>
                <c:pt idx="64095">
                  <c:v>4.3351569999999997</c:v>
                </c:pt>
                <c:pt idx="64096">
                  <c:v>4.5193079999999997</c:v>
                </c:pt>
                <c:pt idx="64097">
                  <c:v>4.5681099999999999</c:v>
                </c:pt>
                <c:pt idx="64098">
                  <c:v>4.8046449999999998</c:v>
                </c:pt>
                <c:pt idx="64099">
                  <c:v>5.0888039999999997</c:v>
                </c:pt>
                <c:pt idx="64100">
                  <c:v>5.007066</c:v>
                </c:pt>
                <c:pt idx="64101">
                  <c:v>4.7733449999999999</c:v>
                </c:pt>
                <c:pt idx="64102">
                  <c:v>4.6860049999999998</c:v>
                </c:pt>
                <c:pt idx="64103">
                  <c:v>4.6334039999999996</c:v>
                </c:pt>
                <c:pt idx="64104">
                  <c:v>4.5543589999999998</c:v>
                </c:pt>
                <c:pt idx="64105">
                  <c:v>4.4825020000000002</c:v>
                </c:pt>
                <c:pt idx="64106">
                  <c:v>4.4561770000000003</c:v>
                </c:pt>
                <c:pt idx="64107">
                  <c:v>4.4048509999999998</c:v>
                </c:pt>
                <c:pt idx="64108">
                  <c:v>4.353116</c:v>
                </c:pt>
                <c:pt idx="64109">
                  <c:v>4.3345799999999999</c:v>
                </c:pt>
                <c:pt idx="64110">
                  <c:v>4.3195790000000001</c:v>
                </c:pt>
                <c:pt idx="64111">
                  <c:v>4.3267910000000001</c:v>
                </c:pt>
                <c:pt idx="64112">
                  <c:v>4.457884</c:v>
                </c:pt>
                <c:pt idx="64113">
                  <c:v>4.5593349999999999</c:v>
                </c:pt>
                <c:pt idx="64114">
                  <c:v>4.6240040000000002</c:v>
                </c:pt>
                <c:pt idx="64115">
                  <c:v>4.6506169999999996</c:v>
                </c:pt>
                <c:pt idx="64116">
                  <c:v>4.5314969999999999</c:v>
                </c:pt>
                <c:pt idx="64117">
                  <c:v>4.4758909999999998</c:v>
                </c:pt>
                <c:pt idx="64118">
                  <c:v>4.5032730000000001</c:v>
                </c:pt>
                <c:pt idx="64119">
                  <c:v>4.4512010000000002</c:v>
                </c:pt>
                <c:pt idx="64120">
                  <c:v>4.399273</c:v>
                </c:pt>
                <c:pt idx="64121">
                  <c:v>4.3429700000000002</c:v>
                </c:pt>
                <c:pt idx="64122">
                  <c:v>4.2834219999999998</c:v>
                </c:pt>
                <c:pt idx="64123">
                  <c:v>4.3115249999999996</c:v>
                </c:pt>
                <c:pt idx="64124">
                  <c:v>4.4077599999999997</c:v>
                </c:pt>
                <c:pt idx="64125">
                  <c:v>4.4318</c:v>
                </c:pt>
                <c:pt idx="64126">
                  <c:v>4.4225209999999997</c:v>
                </c:pt>
                <c:pt idx="64127">
                  <c:v>4.4064620000000003</c:v>
                </c:pt>
                <c:pt idx="64128">
                  <c:v>4.3983119999999998</c:v>
                </c:pt>
                <c:pt idx="64129">
                  <c:v>4.3946339999999999</c:v>
                </c:pt>
                <c:pt idx="64130">
                  <c:v>4.3967489999999998</c:v>
                </c:pt>
                <c:pt idx="64131">
                  <c:v>4.4070390000000002</c:v>
                </c:pt>
                <c:pt idx="64132">
                  <c:v>4.4098269999999999</c:v>
                </c:pt>
                <c:pt idx="64133">
                  <c:v>4.4086489999999996</c:v>
                </c:pt>
                <c:pt idx="64134">
                  <c:v>4.3560249999999998</c:v>
                </c:pt>
                <c:pt idx="64135">
                  <c:v>4.2858499999999999</c:v>
                </c:pt>
                <c:pt idx="64136">
                  <c:v>4.2543810000000004</c:v>
                </c:pt>
                <c:pt idx="64137">
                  <c:v>4.2742620000000002</c:v>
                </c:pt>
                <c:pt idx="64138">
                  <c:v>4.3692710000000003</c:v>
                </c:pt>
                <c:pt idx="64139">
                  <c:v>4.4512010000000002</c:v>
                </c:pt>
                <c:pt idx="64140">
                  <c:v>4.4885120000000001</c:v>
                </c:pt>
                <c:pt idx="64141">
                  <c:v>4.5051240000000004</c:v>
                </c:pt>
                <c:pt idx="64142">
                  <c:v>4.576765</c:v>
                </c:pt>
                <c:pt idx="64143">
                  <c:v>4.5171200000000002</c:v>
                </c:pt>
                <c:pt idx="64144">
                  <c:v>4.4061250000000003</c:v>
                </c:pt>
                <c:pt idx="64145">
                  <c:v>4.408601</c:v>
                </c:pt>
                <c:pt idx="64146">
                  <c:v>4.4201649999999999</c:v>
                </c:pt>
                <c:pt idx="64147">
                  <c:v>4.4510329999999998</c:v>
                </c:pt>
                <c:pt idx="64148">
                  <c:v>4.4479790000000001</c:v>
                </c:pt>
                <c:pt idx="64149">
                  <c:v>4.3799929999999998</c:v>
                </c:pt>
                <c:pt idx="64150">
                  <c:v>4.299938</c:v>
                </c:pt>
                <c:pt idx="64151">
                  <c:v>4.3261900000000004</c:v>
                </c:pt>
                <c:pt idx="64152">
                  <c:v>4.3948499999999999</c:v>
                </c:pt>
                <c:pt idx="64153">
                  <c:v>4.373983</c:v>
                </c:pt>
                <c:pt idx="64154">
                  <c:v>4.2815950000000003</c:v>
                </c:pt>
                <c:pt idx="64155">
                  <c:v>4.2474809999999996</c:v>
                </c:pt>
                <c:pt idx="64156">
                  <c:v>4.330686</c:v>
                </c:pt>
                <c:pt idx="64157">
                  <c:v>4.43668</c:v>
                </c:pt>
                <c:pt idx="64158">
                  <c:v>4.2659929999999999</c:v>
                </c:pt>
                <c:pt idx="64159">
                  <c:v>4.0083019999999996</c:v>
                </c:pt>
                <c:pt idx="64160">
                  <c:v>3.8716560000000002</c:v>
                </c:pt>
                <c:pt idx="64161">
                  <c:v>3.6752919999999998</c:v>
                </c:pt>
                <c:pt idx="64162">
                  <c:v>3.5907900000000001</c:v>
                </c:pt>
                <c:pt idx="64163">
                  <c:v>3.6072820000000001</c:v>
                </c:pt>
                <c:pt idx="64164">
                  <c:v>3.6704599999999998</c:v>
                </c:pt>
                <c:pt idx="64165">
                  <c:v>4.0456130000000003</c:v>
                </c:pt>
                <c:pt idx="64166">
                  <c:v>4.3655920000000004</c:v>
                </c:pt>
                <c:pt idx="64167">
                  <c:v>4.2964039999999999</c:v>
                </c:pt>
                <c:pt idx="64168">
                  <c:v>4.3676839999999997</c:v>
                </c:pt>
                <c:pt idx="64169">
                  <c:v>4.8999420000000002</c:v>
                </c:pt>
                <c:pt idx="64170">
                  <c:v>5.1573440000000002</c:v>
                </c:pt>
                <c:pt idx="64171">
                  <c:v>4.9291029999999996</c:v>
                </c:pt>
                <c:pt idx="64172">
                  <c:v>4.8538800000000002</c:v>
                </c:pt>
                <c:pt idx="64173">
                  <c:v>4.8601789999999996</c:v>
                </c:pt>
                <c:pt idx="64174">
                  <c:v>4.9193189999999998</c:v>
                </c:pt>
                <c:pt idx="64175">
                  <c:v>4.8856130000000002</c:v>
                </c:pt>
                <c:pt idx="64176">
                  <c:v>4.7009340000000002</c:v>
                </c:pt>
                <c:pt idx="64177">
                  <c:v>4.4184340000000004</c:v>
                </c:pt>
                <c:pt idx="64178">
                  <c:v>4.1418710000000001</c:v>
                </c:pt>
                <c:pt idx="64179">
                  <c:v>4.0497240000000003</c:v>
                </c:pt>
                <c:pt idx="64180">
                  <c:v>4.1565599999999998</c:v>
                </c:pt>
                <c:pt idx="64181">
                  <c:v>4.3108529999999998</c:v>
                </c:pt>
                <c:pt idx="64182">
                  <c:v>4.5081290000000003</c:v>
                </c:pt>
                <c:pt idx="64183">
                  <c:v>4.7195419999999997</c:v>
                </c:pt>
                <c:pt idx="64184">
                  <c:v>4.7999330000000002</c:v>
                </c:pt>
                <c:pt idx="64185">
                  <c:v>4.8216659999999996</c:v>
                </c:pt>
                <c:pt idx="64186">
                  <c:v>4.8512599999999999</c:v>
                </c:pt>
                <c:pt idx="64187">
                  <c:v>4.7195650000000002</c:v>
                </c:pt>
                <c:pt idx="64188">
                  <c:v>4.6299910000000004</c:v>
                </c:pt>
                <c:pt idx="64189">
                  <c:v>4.6715080000000002</c:v>
                </c:pt>
                <c:pt idx="64190">
                  <c:v>4.7426690000000002</c:v>
                </c:pt>
                <c:pt idx="64191">
                  <c:v>4.7494959999999997</c:v>
                </c:pt>
                <c:pt idx="64192">
                  <c:v>4.6696819999999999</c:v>
                </c:pt>
                <c:pt idx="64193">
                  <c:v>4.5542150000000001</c:v>
                </c:pt>
                <c:pt idx="64194">
                  <c:v>4.4058120000000001</c:v>
                </c:pt>
                <c:pt idx="64195">
                  <c:v>4.2953700000000001</c:v>
                </c:pt>
                <c:pt idx="64196">
                  <c:v>4.3234250000000003</c:v>
                </c:pt>
                <c:pt idx="64197">
                  <c:v>4.331912</c:v>
                </c:pt>
                <c:pt idx="64198">
                  <c:v>4.3466250000000004</c:v>
                </c:pt>
                <c:pt idx="64199">
                  <c:v>4.3457109999999997</c:v>
                </c:pt>
                <c:pt idx="64200">
                  <c:v>4.3423449999999999</c:v>
                </c:pt>
                <c:pt idx="64201">
                  <c:v>4.3735499999999998</c:v>
                </c:pt>
                <c:pt idx="64202">
                  <c:v>4.3960280000000003</c:v>
                </c:pt>
                <c:pt idx="64203">
                  <c:v>4.4166550000000004</c:v>
                </c:pt>
                <c:pt idx="64204">
                  <c:v>4.4766120000000003</c:v>
                </c:pt>
                <c:pt idx="64205">
                  <c:v>4.4731500000000004</c:v>
                </c:pt>
                <c:pt idx="64206">
                  <c:v>4.4461050000000002</c:v>
                </c:pt>
                <c:pt idx="64207">
                  <c:v>4.4441810000000004</c:v>
                </c:pt>
                <c:pt idx="64208">
                  <c:v>4.4198040000000001</c:v>
                </c:pt>
                <c:pt idx="64209">
                  <c:v>4.4060290000000002</c:v>
                </c:pt>
                <c:pt idx="64210">
                  <c:v>4.3857390000000001</c:v>
                </c:pt>
                <c:pt idx="64211">
                  <c:v>4.3491010000000001</c:v>
                </c:pt>
                <c:pt idx="64212">
                  <c:v>4.3088329999999999</c:v>
                </c:pt>
                <c:pt idx="64213">
                  <c:v>4.3671069999999999</c:v>
                </c:pt>
                <c:pt idx="64214">
                  <c:v>4.4769480000000001</c:v>
                </c:pt>
                <c:pt idx="64215">
                  <c:v>4.4814920000000003</c:v>
                </c:pt>
                <c:pt idx="64216">
                  <c:v>4.4266560000000004</c:v>
                </c:pt>
                <c:pt idx="64217">
                  <c:v>4.4249970000000003</c:v>
                </c:pt>
                <c:pt idx="64218">
                  <c:v>4.4415849999999999</c:v>
                </c:pt>
                <c:pt idx="64219">
                  <c:v>4.4331459999999998</c:v>
                </c:pt>
                <c:pt idx="64220">
                  <c:v>4.3490289999999998</c:v>
                </c:pt>
                <c:pt idx="64221">
                  <c:v>4.3383310000000002</c:v>
                </c:pt>
                <c:pt idx="64222">
                  <c:v>4.3848010000000004</c:v>
                </c:pt>
                <c:pt idx="64223">
                  <c:v>4.4488450000000004</c:v>
                </c:pt>
                <c:pt idx="64224">
                  <c:v>4.5008689999999998</c:v>
                </c:pt>
                <c:pt idx="64225">
                  <c:v>4.4551920000000003</c:v>
                </c:pt>
                <c:pt idx="64226">
                  <c:v>4.4297810000000002</c:v>
                </c:pt>
                <c:pt idx="64227">
                  <c:v>4.4565619999999999</c:v>
                </c:pt>
                <c:pt idx="64228">
                  <c:v>4.4841600000000001</c:v>
                </c:pt>
                <c:pt idx="64229">
                  <c:v>4.4836559999999999</c:v>
                </c:pt>
                <c:pt idx="64230">
                  <c:v>4.4506959999999998</c:v>
                </c:pt>
                <c:pt idx="64231">
                  <c:v>4.3115019999999999</c:v>
                </c:pt>
                <c:pt idx="64232">
                  <c:v>4.1776920000000004</c:v>
                </c:pt>
                <c:pt idx="64233">
                  <c:v>4.071625</c:v>
                </c:pt>
                <c:pt idx="64234">
                  <c:v>3.89899</c:v>
                </c:pt>
                <c:pt idx="64235">
                  <c:v>3.8002310000000001</c:v>
                </c:pt>
                <c:pt idx="64236">
                  <c:v>3.9413010000000002</c:v>
                </c:pt>
                <c:pt idx="64237">
                  <c:v>4.2054099999999996</c:v>
                </c:pt>
                <c:pt idx="64238">
                  <c:v>4.4984890000000002</c:v>
                </c:pt>
                <c:pt idx="64239">
                  <c:v>4.6448960000000001</c:v>
                </c:pt>
                <c:pt idx="64240">
                  <c:v>4.7264889999999999</c:v>
                </c:pt>
                <c:pt idx="64241">
                  <c:v>4.8243580000000001</c:v>
                </c:pt>
                <c:pt idx="64242">
                  <c:v>4.6305680000000002</c:v>
                </c:pt>
                <c:pt idx="64243">
                  <c:v>4.3047940000000002</c:v>
                </c:pt>
                <c:pt idx="64244">
                  <c:v>4.0345060000000004</c:v>
                </c:pt>
                <c:pt idx="64245">
                  <c:v>3.8261949999999998</c:v>
                </c:pt>
                <c:pt idx="64246">
                  <c:v>3.5356649999999998</c:v>
                </c:pt>
                <c:pt idx="64247">
                  <c:v>3.5394869999999998</c:v>
                </c:pt>
                <c:pt idx="64248">
                  <c:v>3.7392880000000002</c:v>
                </c:pt>
                <c:pt idx="64249">
                  <c:v>4.0828040000000003</c:v>
                </c:pt>
                <c:pt idx="64250">
                  <c:v>4.3198679999999996</c:v>
                </c:pt>
                <c:pt idx="64251">
                  <c:v>4.4921179999999996</c:v>
                </c:pt>
                <c:pt idx="64252">
                  <c:v>4.9456429999999996</c:v>
                </c:pt>
                <c:pt idx="64253">
                  <c:v>5.35527</c:v>
                </c:pt>
                <c:pt idx="64254">
                  <c:v>5.4655189999999996</c:v>
                </c:pt>
                <c:pt idx="64255">
                  <c:v>5.247255</c:v>
                </c:pt>
                <c:pt idx="64256">
                  <c:v>4.8357780000000004</c:v>
                </c:pt>
                <c:pt idx="64257">
                  <c:v>4.5919100000000004</c:v>
                </c:pt>
                <c:pt idx="64258">
                  <c:v>4.5893379999999997</c:v>
                </c:pt>
                <c:pt idx="64259">
                  <c:v>4.5935930000000003</c:v>
                </c:pt>
                <c:pt idx="64260">
                  <c:v>4.6072959999999998</c:v>
                </c:pt>
                <c:pt idx="64261">
                  <c:v>4.6462899999999996</c:v>
                </c:pt>
                <c:pt idx="64262">
                  <c:v>4.6580219999999999</c:v>
                </c:pt>
                <c:pt idx="64263">
                  <c:v>4.6087870000000004</c:v>
                </c:pt>
                <c:pt idx="64264">
                  <c:v>4.514259</c:v>
                </c:pt>
                <c:pt idx="64265">
                  <c:v>4.4139379999999999</c:v>
                </c:pt>
                <c:pt idx="64266">
                  <c:v>4.2976780000000003</c:v>
                </c:pt>
                <c:pt idx="64267">
                  <c:v>4.1793500000000003</c:v>
                </c:pt>
                <c:pt idx="64268">
                  <c:v>4.0975890000000001</c:v>
                </c:pt>
                <c:pt idx="64269">
                  <c:v>4.1170619999999998</c:v>
                </c:pt>
                <c:pt idx="64270">
                  <c:v>4.1290100000000001</c:v>
                </c:pt>
                <c:pt idx="64271">
                  <c:v>4.1255240000000004</c:v>
                </c:pt>
                <c:pt idx="64272">
                  <c:v>4.1656230000000001</c:v>
                </c:pt>
                <c:pt idx="64273">
                  <c:v>4.2862349999999996</c:v>
                </c:pt>
                <c:pt idx="64274">
                  <c:v>4.5508730000000002</c:v>
                </c:pt>
                <c:pt idx="64275">
                  <c:v>4.6973760000000002</c:v>
                </c:pt>
                <c:pt idx="64276">
                  <c:v>4.6934579999999997</c:v>
                </c:pt>
                <c:pt idx="64277">
                  <c:v>4.7173299999999996</c:v>
                </c:pt>
                <c:pt idx="64278">
                  <c:v>4.7599780000000003</c:v>
                </c:pt>
                <c:pt idx="64279">
                  <c:v>4.6610750000000003</c:v>
                </c:pt>
                <c:pt idx="64280">
                  <c:v>4.597969</c:v>
                </c:pt>
                <c:pt idx="64281">
                  <c:v>4.5392859999999997</c:v>
                </c:pt>
                <c:pt idx="64282">
                  <c:v>4.3863880000000002</c:v>
                </c:pt>
                <c:pt idx="64283">
                  <c:v>4.284624</c:v>
                </c:pt>
                <c:pt idx="64284">
                  <c:v>4.2070930000000004</c:v>
                </c:pt>
                <c:pt idx="64285">
                  <c:v>4.1726429999999999</c:v>
                </c:pt>
                <c:pt idx="64286">
                  <c:v>4.1701670000000002</c:v>
                </c:pt>
                <c:pt idx="64287">
                  <c:v>4.2523140000000001</c:v>
                </c:pt>
                <c:pt idx="64288">
                  <c:v>4.4213190000000004</c:v>
                </c:pt>
                <c:pt idx="64289">
                  <c:v>4.602176</c:v>
                </c:pt>
                <c:pt idx="64290">
                  <c:v>4.7412260000000002</c:v>
                </c:pt>
                <c:pt idx="64291">
                  <c:v>4.7293979999999998</c:v>
                </c:pt>
                <c:pt idx="64292">
                  <c:v>4.6089070000000003</c:v>
                </c:pt>
                <c:pt idx="64293">
                  <c:v>4.5231300000000001</c:v>
                </c:pt>
                <c:pt idx="64294">
                  <c:v>4.5077439999999998</c:v>
                </c:pt>
                <c:pt idx="64295">
                  <c:v>4.4994500000000004</c:v>
                </c:pt>
                <c:pt idx="64296">
                  <c:v>4.4831510000000003</c:v>
                </c:pt>
                <c:pt idx="64297">
                  <c:v>4.4762750000000002</c:v>
                </c:pt>
                <c:pt idx="64298">
                  <c:v>4.4725489999999999</c:v>
                </c:pt>
                <c:pt idx="64299">
                  <c:v>4.4524030000000003</c:v>
                </c:pt>
                <c:pt idx="64300">
                  <c:v>4.4095630000000003</c:v>
                </c:pt>
                <c:pt idx="64301">
                  <c:v>4.3418159999999997</c:v>
                </c:pt>
                <c:pt idx="64302">
                  <c:v>4.3007790000000004</c:v>
                </c:pt>
                <c:pt idx="64303">
                  <c:v>4.3415759999999999</c:v>
                </c:pt>
                <c:pt idx="64304">
                  <c:v>4.3951859999999998</c:v>
                </c:pt>
                <c:pt idx="64305">
                  <c:v>4.404274</c:v>
                </c:pt>
                <c:pt idx="64306">
                  <c:v>4.3973500000000003</c:v>
                </c:pt>
                <c:pt idx="64307">
                  <c:v>4.3783580000000004</c:v>
                </c:pt>
                <c:pt idx="64308">
                  <c:v>4.3525869999999998</c:v>
                </c:pt>
                <c:pt idx="64309">
                  <c:v>4.3909789999999997</c:v>
                </c:pt>
                <c:pt idx="64310">
                  <c:v>4.4719720000000001</c:v>
                </c:pt>
                <c:pt idx="64311">
                  <c:v>4.5142350000000002</c:v>
                </c:pt>
                <c:pt idx="64312">
                  <c:v>4.5213989999999997</c:v>
                </c:pt>
                <c:pt idx="64313">
                  <c:v>4.4581970000000002</c:v>
                </c:pt>
                <c:pt idx="64314">
                  <c:v>4.3594869999999997</c:v>
                </c:pt>
                <c:pt idx="64315">
                  <c:v>4.3456149999999996</c:v>
                </c:pt>
                <c:pt idx="64316">
                  <c:v>4.3940809999999999</c:v>
                </c:pt>
                <c:pt idx="64317">
                  <c:v>4.440912</c:v>
                </c:pt>
                <c:pt idx="64318">
                  <c:v>4.3542940000000003</c:v>
                </c:pt>
                <c:pt idx="64319">
                  <c:v>4.0870829999999998</c:v>
                </c:pt>
                <c:pt idx="64320">
                  <c:v>3.8155209999999999</c:v>
                </c:pt>
                <c:pt idx="64321">
                  <c:v>3.5867749999999998</c:v>
                </c:pt>
                <c:pt idx="64322">
                  <c:v>3.5863900000000002</c:v>
                </c:pt>
                <c:pt idx="64323">
                  <c:v>3.632212</c:v>
                </c:pt>
                <c:pt idx="64324">
                  <c:v>3.7323409999999999</c:v>
                </c:pt>
                <c:pt idx="64325">
                  <c:v>4.0072200000000002</c:v>
                </c:pt>
                <c:pt idx="64326">
                  <c:v>4.3470810000000002</c:v>
                </c:pt>
                <c:pt idx="64327">
                  <c:v>4.5232510000000001</c:v>
                </c:pt>
                <c:pt idx="64328">
                  <c:v>4.8182280000000004</c:v>
                </c:pt>
                <c:pt idx="64329">
                  <c:v>5.1186150000000001</c:v>
                </c:pt>
                <c:pt idx="64330">
                  <c:v>5.1254179999999998</c:v>
                </c:pt>
                <c:pt idx="64331">
                  <c:v>5.1383279999999996</c:v>
                </c:pt>
                <c:pt idx="64332">
                  <c:v>5.1051039999999999</c:v>
                </c:pt>
                <c:pt idx="64333">
                  <c:v>4.8694110000000004</c:v>
                </c:pt>
                <c:pt idx="64334">
                  <c:v>4.7290619999999999</c:v>
                </c:pt>
                <c:pt idx="64335">
                  <c:v>4.6382370000000002</c:v>
                </c:pt>
                <c:pt idx="64336">
                  <c:v>4.4886080000000002</c:v>
                </c:pt>
                <c:pt idx="64337">
                  <c:v>4.3953790000000001</c:v>
                </c:pt>
                <c:pt idx="64338">
                  <c:v>4.3621790000000003</c:v>
                </c:pt>
                <c:pt idx="64339">
                  <c:v>4.329027</c:v>
                </c:pt>
                <c:pt idx="64340">
                  <c:v>4.3360469999999998</c:v>
                </c:pt>
                <c:pt idx="64341">
                  <c:v>4.4179529999999998</c:v>
                </c:pt>
                <c:pt idx="64342">
                  <c:v>4.4563699999999997</c:v>
                </c:pt>
                <c:pt idx="64343">
                  <c:v>4.5162310000000003</c:v>
                </c:pt>
                <c:pt idx="64344">
                  <c:v>4.5519309999999997</c:v>
                </c:pt>
                <c:pt idx="64345">
                  <c:v>4.5480359999999997</c:v>
                </c:pt>
                <c:pt idx="64346">
                  <c:v>4.5373140000000003</c:v>
                </c:pt>
                <c:pt idx="64347">
                  <c:v>4.51938</c:v>
                </c:pt>
                <c:pt idx="64348">
                  <c:v>4.5052440000000002</c:v>
                </c:pt>
                <c:pt idx="64349">
                  <c:v>4.500604</c:v>
                </c:pt>
                <c:pt idx="64350">
                  <c:v>4.523803</c:v>
                </c:pt>
                <c:pt idx="64351">
                  <c:v>4.535704</c:v>
                </c:pt>
                <c:pt idx="64352">
                  <c:v>4.4956759999999996</c:v>
                </c:pt>
                <c:pt idx="64353">
                  <c:v>4.4742800000000003</c:v>
                </c:pt>
                <c:pt idx="64354">
                  <c:v>4.4669480000000004</c:v>
                </c:pt>
                <c:pt idx="64355">
                  <c:v>4.3907870000000004</c:v>
                </c:pt>
                <c:pt idx="64356">
                  <c:v>4.3634529999999998</c:v>
                </c:pt>
                <c:pt idx="64357">
                  <c:v>4.4174239999999996</c:v>
                </c:pt>
                <c:pt idx="64358">
                  <c:v>4.4314400000000003</c:v>
                </c:pt>
                <c:pt idx="64359">
                  <c:v>4.4302130000000002</c:v>
                </c:pt>
                <c:pt idx="64360">
                  <c:v>4.4461529999999998</c:v>
                </c:pt>
                <c:pt idx="64361">
                  <c:v>4.6712920000000002</c:v>
                </c:pt>
                <c:pt idx="64362">
                  <c:v>4.679538</c:v>
                </c:pt>
                <c:pt idx="64363">
                  <c:v>4.569096</c:v>
                </c:pt>
                <c:pt idx="64364">
                  <c:v>4.4945219999999999</c:v>
                </c:pt>
                <c:pt idx="64365">
                  <c:v>4.4842570000000004</c:v>
                </c:pt>
                <c:pt idx="64366">
                  <c:v>4.4741600000000004</c:v>
                </c:pt>
                <c:pt idx="64367">
                  <c:v>4.4488690000000002</c:v>
                </c:pt>
                <c:pt idx="64368">
                  <c:v>4.4347820000000002</c:v>
                </c:pt>
                <c:pt idx="64369">
                  <c:v>4.4221599999999999</c:v>
                </c:pt>
                <c:pt idx="64370">
                  <c:v>4.3987449999999999</c:v>
                </c:pt>
                <c:pt idx="64371">
                  <c:v>4.3901620000000001</c:v>
                </c:pt>
                <c:pt idx="64372">
                  <c:v>4.4046580000000004</c:v>
                </c:pt>
                <c:pt idx="64373">
                  <c:v>4.3997299999999999</c:v>
                </c:pt>
                <c:pt idx="64374">
                  <c:v>4.383286</c:v>
                </c:pt>
                <c:pt idx="64375">
                  <c:v>4.3922530000000002</c:v>
                </c:pt>
                <c:pt idx="64376">
                  <c:v>4.3925419999999997</c:v>
                </c:pt>
                <c:pt idx="64377">
                  <c:v>4.3729969999999998</c:v>
                </c:pt>
                <c:pt idx="64378">
                  <c:v>4.3733579999999996</c:v>
                </c:pt>
                <c:pt idx="64379">
                  <c:v>4.2074059999999998</c:v>
                </c:pt>
                <c:pt idx="64380">
                  <c:v>3.8825219999999998</c:v>
                </c:pt>
                <c:pt idx="64381">
                  <c:v>3.6597379999999999</c:v>
                </c:pt>
                <c:pt idx="64382">
                  <c:v>3.6109599999999999</c:v>
                </c:pt>
                <c:pt idx="64383">
                  <c:v>3.7176040000000001</c:v>
                </c:pt>
                <c:pt idx="64384">
                  <c:v>4.0171250000000001</c:v>
                </c:pt>
                <c:pt idx="64385">
                  <c:v>4.3830460000000002</c:v>
                </c:pt>
                <c:pt idx="64386">
                  <c:v>4.7974329999999998</c:v>
                </c:pt>
                <c:pt idx="64387">
                  <c:v>5.007307</c:v>
                </c:pt>
                <c:pt idx="64388">
                  <c:v>5.0109130000000004</c:v>
                </c:pt>
                <c:pt idx="64389">
                  <c:v>4.9210969999999996</c:v>
                </c:pt>
                <c:pt idx="64390">
                  <c:v>4.7658199999999997</c:v>
                </c:pt>
                <c:pt idx="64391">
                  <c:v>4.6487420000000004</c:v>
                </c:pt>
                <c:pt idx="64392">
                  <c:v>4.5860690000000002</c:v>
                </c:pt>
                <c:pt idx="64393">
                  <c:v>4.5561860000000003</c:v>
                </c:pt>
                <c:pt idx="64394">
                  <c:v>4.5554889999999997</c:v>
                </c:pt>
                <c:pt idx="64395">
                  <c:v>4.5064219999999997</c:v>
                </c:pt>
                <c:pt idx="64396">
                  <c:v>4.3657370000000002</c:v>
                </c:pt>
                <c:pt idx="64397">
                  <c:v>4.2121420000000001</c:v>
                </c:pt>
                <c:pt idx="64398">
                  <c:v>4.159637</c:v>
                </c:pt>
                <c:pt idx="64399">
                  <c:v>4.1440830000000002</c:v>
                </c:pt>
                <c:pt idx="64400">
                  <c:v>4.0916269999999999</c:v>
                </c:pt>
                <c:pt idx="64401">
                  <c:v>4.0028449999999998</c:v>
                </c:pt>
                <c:pt idx="64402">
                  <c:v>4.0537869999999998</c:v>
                </c:pt>
                <c:pt idx="64403">
                  <c:v>4.2668100000000004</c:v>
                </c:pt>
                <c:pt idx="64404">
                  <c:v>4.3575150000000002</c:v>
                </c:pt>
                <c:pt idx="64405">
                  <c:v>4.4724769999999996</c:v>
                </c:pt>
                <c:pt idx="64406">
                  <c:v>4.6963419999999996</c:v>
                </c:pt>
                <c:pt idx="64407">
                  <c:v>4.7812780000000004</c:v>
                </c:pt>
                <c:pt idx="64408">
                  <c:v>4.8166890000000002</c:v>
                </c:pt>
                <c:pt idx="64409">
                  <c:v>4.6549440000000004</c:v>
                </c:pt>
                <c:pt idx="64410">
                  <c:v>4.6161190000000003</c:v>
                </c:pt>
                <c:pt idx="64411">
                  <c:v>4.6452559999999998</c:v>
                </c:pt>
                <c:pt idx="64412">
                  <c:v>4.5600569999999996</c:v>
                </c:pt>
                <c:pt idx="64413">
                  <c:v>4.4067020000000001</c:v>
                </c:pt>
                <c:pt idx="64414">
                  <c:v>4.3374889999999997</c:v>
                </c:pt>
                <c:pt idx="64415">
                  <c:v>4.3037609999999997</c:v>
                </c:pt>
                <c:pt idx="64416">
                  <c:v>4.2657999999999996</c:v>
                </c:pt>
                <c:pt idx="64417">
                  <c:v>4.1968759999999996</c:v>
                </c:pt>
                <c:pt idx="64418">
                  <c:v>4.0779230000000002</c:v>
                </c:pt>
                <c:pt idx="64419">
                  <c:v>4.0188560000000004</c:v>
                </c:pt>
                <c:pt idx="64420">
                  <c:v>4.0858569999999999</c:v>
                </c:pt>
                <c:pt idx="64421">
                  <c:v>4.2319990000000001</c:v>
                </c:pt>
                <c:pt idx="64422">
                  <c:v>4.3531880000000003</c:v>
                </c:pt>
                <c:pt idx="64423">
                  <c:v>4.4458399999999996</c:v>
                </c:pt>
                <c:pt idx="64424">
                  <c:v>4.5874389999999998</c:v>
                </c:pt>
                <c:pt idx="64425">
                  <c:v>4.7391589999999999</c:v>
                </c:pt>
                <c:pt idx="64426">
                  <c:v>4.8406580000000003</c:v>
                </c:pt>
                <c:pt idx="64427">
                  <c:v>4.8414270000000004</c:v>
                </c:pt>
                <c:pt idx="64428">
                  <c:v>4.7090360000000002</c:v>
                </c:pt>
                <c:pt idx="64429">
                  <c:v>4.7231480000000001</c:v>
                </c:pt>
                <c:pt idx="64430">
                  <c:v>4.7254800000000001</c:v>
                </c:pt>
                <c:pt idx="64431">
                  <c:v>4.5922470000000004</c:v>
                </c:pt>
                <c:pt idx="64432">
                  <c:v>4.512937</c:v>
                </c:pt>
                <c:pt idx="64433">
                  <c:v>4.462548</c:v>
                </c:pt>
                <c:pt idx="64434">
                  <c:v>4.4324009999999996</c:v>
                </c:pt>
                <c:pt idx="64435">
                  <c:v>4.4314400000000003</c:v>
                </c:pt>
                <c:pt idx="64436">
                  <c:v>4.4179529999999998</c:v>
                </c:pt>
                <c:pt idx="64437">
                  <c:v>4.4036970000000002</c:v>
                </c:pt>
                <c:pt idx="64438">
                  <c:v>4.4014369999999996</c:v>
                </c:pt>
                <c:pt idx="64439">
                  <c:v>4.4032400000000003</c:v>
                </c:pt>
                <c:pt idx="64440">
                  <c:v>4.4263669999999999</c:v>
                </c:pt>
                <c:pt idx="64441">
                  <c:v>4.4496869999999999</c:v>
                </c:pt>
                <c:pt idx="64442">
                  <c:v>4.4665869999999996</c:v>
                </c:pt>
                <c:pt idx="64443">
                  <c:v>4.4738470000000001</c:v>
                </c:pt>
                <c:pt idx="64444">
                  <c:v>4.4964690000000003</c:v>
                </c:pt>
                <c:pt idx="64445">
                  <c:v>4.4947140000000001</c:v>
                </c:pt>
                <c:pt idx="64446">
                  <c:v>4.4768759999999999</c:v>
                </c:pt>
                <c:pt idx="64447">
                  <c:v>4.4493020000000003</c:v>
                </c:pt>
                <c:pt idx="64448">
                  <c:v>4.4071350000000002</c:v>
                </c:pt>
                <c:pt idx="64449">
                  <c:v>4.3962199999999996</c:v>
                </c:pt>
                <c:pt idx="64450">
                  <c:v>4.4034810000000002</c:v>
                </c:pt>
                <c:pt idx="64451">
                  <c:v>4.3900420000000002</c:v>
                </c:pt>
                <c:pt idx="64452">
                  <c:v>4.4059090000000003</c:v>
                </c:pt>
                <c:pt idx="64453">
                  <c:v>4.4808909999999997</c:v>
                </c:pt>
                <c:pt idx="64454">
                  <c:v>4.5644559999999998</c:v>
                </c:pt>
                <c:pt idx="64455">
                  <c:v>4.558783</c:v>
                </c:pt>
                <c:pt idx="64456">
                  <c:v>4.5024550000000003</c:v>
                </c:pt>
                <c:pt idx="64457">
                  <c:v>4.4610099999999999</c:v>
                </c:pt>
                <c:pt idx="64458">
                  <c:v>4.4373050000000003</c:v>
                </c:pt>
                <c:pt idx="64459">
                  <c:v>4.3998749999999998</c:v>
                </c:pt>
                <c:pt idx="64460">
                  <c:v>4.3298680000000003</c:v>
                </c:pt>
                <c:pt idx="64461">
                  <c:v>4.3123189999999996</c:v>
                </c:pt>
                <c:pt idx="64462">
                  <c:v>4.3610730000000002</c:v>
                </c:pt>
                <c:pt idx="64463">
                  <c:v>4.3734299999999999</c:v>
                </c:pt>
                <c:pt idx="64464">
                  <c:v>4.2398119999999997</c:v>
                </c:pt>
                <c:pt idx="64465">
                  <c:v>3.9597639999999998</c:v>
                </c:pt>
                <c:pt idx="64466">
                  <c:v>3.8104239999999998</c:v>
                </c:pt>
                <c:pt idx="64467">
                  <c:v>3.845548</c:v>
                </c:pt>
                <c:pt idx="64468">
                  <c:v>3.8941340000000002</c:v>
                </c:pt>
                <c:pt idx="64469">
                  <c:v>3.9491860000000001</c:v>
                </c:pt>
                <c:pt idx="64470">
                  <c:v>4.0960979999999996</c:v>
                </c:pt>
                <c:pt idx="64471">
                  <c:v>4.3830939999999998</c:v>
                </c:pt>
                <c:pt idx="64472">
                  <c:v>4.8612599999999997</c:v>
                </c:pt>
                <c:pt idx="64473">
                  <c:v>5.148593</c:v>
                </c:pt>
                <c:pt idx="64474">
                  <c:v>5.0453390000000002</c:v>
                </c:pt>
                <c:pt idx="64475">
                  <c:v>4.7890189999999997</c:v>
                </c:pt>
                <c:pt idx="64476">
                  <c:v>4.6773509999999998</c:v>
                </c:pt>
                <c:pt idx="64477">
                  <c:v>4.5713080000000001</c:v>
                </c:pt>
                <c:pt idx="64478">
                  <c:v>4.466755</c:v>
                </c:pt>
                <c:pt idx="64479">
                  <c:v>4.3834790000000003</c:v>
                </c:pt>
                <c:pt idx="64480">
                  <c:v>4.1310289999999998</c:v>
                </c:pt>
                <c:pt idx="64481">
                  <c:v>3.825618</c:v>
                </c:pt>
                <c:pt idx="64482">
                  <c:v>3.7529910000000002</c:v>
                </c:pt>
                <c:pt idx="64483">
                  <c:v>3.8715109999999999</c:v>
                </c:pt>
                <c:pt idx="64484">
                  <c:v>4.1186959999999999</c:v>
                </c:pt>
                <c:pt idx="64485">
                  <c:v>4.295947</c:v>
                </c:pt>
                <c:pt idx="64486">
                  <c:v>4.4150200000000002</c:v>
                </c:pt>
                <c:pt idx="64487">
                  <c:v>4.6305189999999996</c:v>
                </c:pt>
                <c:pt idx="64488">
                  <c:v>4.8577269999999997</c:v>
                </c:pt>
                <c:pt idx="64489">
                  <c:v>4.9348489999999998</c:v>
                </c:pt>
                <c:pt idx="64490">
                  <c:v>4.7529339999999998</c:v>
                </c:pt>
                <c:pt idx="64491">
                  <c:v>4.6019829999999997</c:v>
                </c:pt>
                <c:pt idx="64492">
                  <c:v>4.5913570000000004</c:v>
                </c:pt>
                <c:pt idx="64493">
                  <c:v>4.6287649999999996</c:v>
                </c:pt>
                <c:pt idx="64494">
                  <c:v>4.6224179999999997</c:v>
                </c:pt>
                <c:pt idx="64495">
                  <c:v>4.5311360000000001</c:v>
                </c:pt>
                <c:pt idx="64496">
                  <c:v>4.3882630000000002</c:v>
                </c:pt>
                <c:pt idx="64497">
                  <c:v>4.3294119999999996</c:v>
                </c:pt>
                <c:pt idx="64498">
                  <c:v>4.35588</c:v>
                </c:pt>
                <c:pt idx="64499">
                  <c:v>4.3888400000000001</c:v>
                </c:pt>
                <c:pt idx="64500">
                  <c:v>4.3636460000000001</c:v>
                </c:pt>
                <c:pt idx="64501">
                  <c:v>4.284961</c:v>
                </c:pt>
                <c:pt idx="64502">
                  <c:v>4.3639580000000002</c:v>
                </c:pt>
                <c:pt idx="64503">
                  <c:v>4.5718360000000002</c:v>
                </c:pt>
                <c:pt idx="64504">
                  <c:v>4.5953239999999997</c:v>
                </c:pt>
                <c:pt idx="64505">
                  <c:v>4.5851790000000001</c:v>
                </c:pt>
                <c:pt idx="64506">
                  <c:v>4.5862369999999997</c:v>
                </c:pt>
                <c:pt idx="64507">
                  <c:v>4.5771490000000004</c:v>
                </c:pt>
                <c:pt idx="64508">
                  <c:v>4.5779430000000003</c:v>
                </c:pt>
                <c:pt idx="64509">
                  <c:v>4.5514979999999996</c:v>
                </c:pt>
                <c:pt idx="64510">
                  <c:v>4.587872</c:v>
                </c:pt>
                <c:pt idx="64511">
                  <c:v>4.6641760000000003</c:v>
                </c:pt>
                <c:pt idx="64512">
                  <c:v>4.7201190000000004</c:v>
                </c:pt>
                <c:pt idx="64513">
                  <c:v>4.6477320000000004</c:v>
                </c:pt>
                <c:pt idx="64514">
                  <c:v>4.452115</c:v>
                </c:pt>
                <c:pt idx="64515">
                  <c:v>4.4967579999999998</c:v>
                </c:pt>
                <c:pt idx="64516">
                  <c:v>4.4609129999999997</c:v>
                </c:pt>
                <c:pt idx="64517">
                  <c:v>4.4022300000000003</c:v>
                </c:pt>
                <c:pt idx="64518">
                  <c:v>4.3488850000000001</c:v>
                </c:pt>
                <c:pt idx="64519">
                  <c:v>4.3613379999999999</c:v>
                </c:pt>
                <c:pt idx="64520">
                  <c:v>4.3956679999999997</c:v>
                </c:pt>
                <c:pt idx="64521">
                  <c:v>4.3853059999999999</c:v>
                </c:pt>
                <c:pt idx="64522">
                  <c:v>4.3750410000000004</c:v>
                </c:pt>
                <c:pt idx="64523">
                  <c:v>4.3575150000000002</c:v>
                </c:pt>
                <c:pt idx="64524">
                  <c:v>4.3708819999999999</c:v>
                </c:pt>
                <c:pt idx="64525">
                  <c:v>4.3855459999999997</c:v>
                </c:pt>
                <c:pt idx="64526">
                  <c:v>4.3741269999999997</c:v>
                </c:pt>
                <c:pt idx="64527">
                  <c:v>4.3799929999999998</c:v>
                </c:pt>
                <c:pt idx="64528">
                  <c:v>4.41038</c:v>
                </c:pt>
                <c:pt idx="64529">
                  <c:v>4.4582930000000003</c:v>
                </c:pt>
                <c:pt idx="64530">
                  <c:v>4.4950270000000003</c:v>
                </c:pt>
                <c:pt idx="64531">
                  <c:v>4.5038260000000001</c:v>
                </c:pt>
                <c:pt idx="64532">
                  <c:v>4.5070949999999996</c:v>
                </c:pt>
                <c:pt idx="64533">
                  <c:v>4.5117830000000003</c:v>
                </c:pt>
                <c:pt idx="64534">
                  <c:v>4.4847140000000003</c:v>
                </c:pt>
                <c:pt idx="64535">
                  <c:v>4.4329780000000003</c:v>
                </c:pt>
                <c:pt idx="64536">
                  <c:v>4.3758340000000002</c:v>
                </c:pt>
                <c:pt idx="64537">
                  <c:v>4.3262619999999998</c:v>
                </c:pt>
                <c:pt idx="64538">
                  <c:v>4.3428979999999999</c:v>
                </c:pt>
                <c:pt idx="64539">
                  <c:v>4.4243480000000002</c:v>
                </c:pt>
                <c:pt idx="64540">
                  <c:v>4.4176650000000004</c:v>
                </c:pt>
                <c:pt idx="64541">
                  <c:v>4.3072699999999999</c:v>
                </c:pt>
                <c:pt idx="64542">
                  <c:v>3.9179580000000001</c:v>
                </c:pt>
                <c:pt idx="64543">
                  <c:v>3.6553629999999999</c:v>
                </c:pt>
                <c:pt idx="64544">
                  <c:v>3.6231969999999998</c:v>
                </c:pt>
                <c:pt idx="64545">
                  <c:v>3.3894259999999998</c:v>
                </c:pt>
                <c:pt idx="64546">
                  <c:v>3.288192</c:v>
                </c:pt>
                <c:pt idx="64547">
                  <c:v>3.4780880000000001</c:v>
                </c:pt>
                <c:pt idx="64548">
                  <c:v>3.8606210000000001</c:v>
                </c:pt>
                <c:pt idx="64549">
                  <c:v>4.6856450000000001</c:v>
                </c:pt>
                <c:pt idx="64550">
                  <c:v>5.218623</c:v>
                </c:pt>
                <c:pt idx="64551">
                  <c:v>5.0951269999999997</c:v>
                </c:pt>
                <c:pt idx="64552">
                  <c:v>5.0466369999999996</c:v>
                </c:pt>
                <c:pt idx="64553">
                  <c:v>4.7848110000000004</c:v>
                </c:pt>
                <c:pt idx="64554">
                  <c:v>4.6388619999999996</c:v>
                </c:pt>
                <c:pt idx="64555">
                  <c:v>4.8120260000000004</c:v>
                </c:pt>
                <c:pt idx="64556">
                  <c:v>4.8819359999999996</c:v>
                </c:pt>
                <c:pt idx="64557">
                  <c:v>4.8063279999999997</c:v>
                </c:pt>
                <c:pt idx="64558">
                  <c:v>4.7332210000000003</c:v>
                </c:pt>
                <c:pt idx="64559">
                  <c:v>4.6583589999999999</c:v>
                </c:pt>
                <c:pt idx="64560">
                  <c:v>4.5811640000000002</c:v>
                </c:pt>
                <c:pt idx="64561">
                  <c:v>4.494618</c:v>
                </c:pt>
                <c:pt idx="64562">
                  <c:v>4.4909400000000002</c:v>
                </c:pt>
                <c:pt idx="64563">
                  <c:v>4.4406470000000002</c:v>
                </c:pt>
                <c:pt idx="64564">
                  <c:v>4.3721319999999997</c:v>
                </c:pt>
                <c:pt idx="64565">
                  <c:v>4.3223440000000002</c:v>
                </c:pt>
                <c:pt idx="64566">
                  <c:v>4.3949939999999996</c:v>
                </c:pt>
                <c:pt idx="64567">
                  <c:v>4.4141779999999997</c:v>
                </c:pt>
                <c:pt idx="64568">
                  <c:v>4.3311669999999998</c:v>
                </c:pt>
                <c:pt idx="64569">
                  <c:v>4.2602710000000004</c:v>
                </c:pt>
                <c:pt idx="64570">
                  <c:v>4.2331289999999999</c:v>
                </c:pt>
                <c:pt idx="64571">
                  <c:v>4.2881340000000003</c:v>
                </c:pt>
                <c:pt idx="64572">
                  <c:v>4.3637410000000001</c:v>
                </c:pt>
                <c:pt idx="64573">
                  <c:v>4.392614</c:v>
                </c:pt>
                <c:pt idx="64574">
                  <c:v>4.4596629999999999</c:v>
                </c:pt>
                <c:pt idx="64575">
                  <c:v>4.5908049999999996</c:v>
                </c:pt>
                <c:pt idx="64576">
                  <c:v>4.6595599999999999</c:v>
                </c:pt>
                <c:pt idx="64577">
                  <c:v>4.6097000000000001</c:v>
                </c:pt>
                <c:pt idx="64578">
                  <c:v>4.5970789999999999</c:v>
                </c:pt>
                <c:pt idx="64579">
                  <c:v>4.565105</c:v>
                </c:pt>
                <c:pt idx="64580">
                  <c:v>4.532362</c:v>
                </c:pt>
                <c:pt idx="64581">
                  <c:v>4.4964449999999996</c:v>
                </c:pt>
                <c:pt idx="64582">
                  <c:v>4.4954840000000003</c:v>
                </c:pt>
                <c:pt idx="64583">
                  <c:v>4.4851700000000001</c:v>
                </c:pt>
                <c:pt idx="64584">
                  <c:v>4.4629329999999996</c:v>
                </c:pt>
                <c:pt idx="64585">
                  <c:v>4.4603840000000003</c:v>
                </c:pt>
                <c:pt idx="64586">
                  <c:v>4.4520179999999998</c:v>
                </c:pt>
                <c:pt idx="64587">
                  <c:v>4.4462970000000004</c:v>
                </c:pt>
                <c:pt idx="64588">
                  <c:v>4.4449019999999999</c:v>
                </c:pt>
                <c:pt idx="64589">
                  <c:v>4.4332180000000001</c:v>
                </c:pt>
                <c:pt idx="64590">
                  <c:v>4.3903059999999998</c:v>
                </c:pt>
                <c:pt idx="64591">
                  <c:v>4.3393649999999999</c:v>
                </c:pt>
                <c:pt idx="64592">
                  <c:v>4.3431150000000001</c:v>
                </c:pt>
                <c:pt idx="64593">
                  <c:v>4.372636</c:v>
                </c:pt>
                <c:pt idx="64594">
                  <c:v>4.4327620000000003</c:v>
                </c:pt>
                <c:pt idx="64595">
                  <c:v>4.4743040000000001</c:v>
                </c:pt>
                <c:pt idx="64596">
                  <c:v>4.4477869999999999</c:v>
                </c:pt>
                <c:pt idx="64597">
                  <c:v>4.4139619999999997</c:v>
                </c:pt>
                <c:pt idx="64598">
                  <c:v>4.4290839999999996</c:v>
                </c:pt>
                <c:pt idx="64599">
                  <c:v>4.4446859999999999</c:v>
                </c:pt>
                <c:pt idx="64600">
                  <c:v>4.4498550000000003</c:v>
                </c:pt>
                <c:pt idx="64601">
                  <c:v>4.4331709999999998</c:v>
                </c:pt>
                <c:pt idx="64602">
                  <c:v>4.4255019999999998</c:v>
                </c:pt>
                <c:pt idx="64603">
                  <c:v>4.4063650000000001</c:v>
                </c:pt>
                <c:pt idx="64604">
                  <c:v>4.401726</c:v>
                </c:pt>
                <c:pt idx="64605">
                  <c:v>4.400067</c:v>
                </c:pt>
                <c:pt idx="64606">
                  <c:v>4.4085770000000002</c:v>
                </c:pt>
                <c:pt idx="64607">
                  <c:v>4.4012690000000001</c:v>
                </c:pt>
                <c:pt idx="64608">
                  <c:v>4.3973500000000003</c:v>
                </c:pt>
                <c:pt idx="64609">
                  <c:v>4.3853540000000004</c:v>
                </c:pt>
                <c:pt idx="64610">
                  <c:v>4.3840560000000002</c:v>
                </c:pt>
                <c:pt idx="64611">
                  <c:v>4.4101400000000002</c:v>
                </c:pt>
                <c:pt idx="64612">
                  <c:v>4.4468500000000004</c:v>
                </c:pt>
                <c:pt idx="64613">
                  <c:v>4.4739680000000002</c:v>
                </c:pt>
                <c:pt idx="64614">
                  <c:v>4.4585809999999997</c:v>
                </c:pt>
                <c:pt idx="64615">
                  <c:v>4.4377380000000004</c:v>
                </c:pt>
                <c:pt idx="64616">
                  <c:v>4.4229050000000001</c:v>
                </c:pt>
                <c:pt idx="64617">
                  <c:v>4.3980709999999998</c:v>
                </c:pt>
                <c:pt idx="64618">
                  <c:v>4.3598949999999999</c:v>
                </c:pt>
                <c:pt idx="64619">
                  <c:v>4.3446290000000003</c:v>
                </c:pt>
                <c:pt idx="64620">
                  <c:v>4.3503990000000003</c:v>
                </c:pt>
                <c:pt idx="64621">
                  <c:v>4.3504709999999998</c:v>
                </c:pt>
                <c:pt idx="64622">
                  <c:v>4.3097219999999998</c:v>
                </c:pt>
                <c:pt idx="64623">
                  <c:v>4.3097219999999998</c:v>
                </c:pt>
                <c:pt idx="64624">
                  <c:v>4.3341960000000004</c:v>
                </c:pt>
                <c:pt idx="64625">
                  <c:v>4.3759540000000001</c:v>
                </c:pt>
                <c:pt idx="64626">
                  <c:v>4.3098429999999999</c:v>
                </c:pt>
                <c:pt idx="64627">
                  <c:v>4.2623620000000004</c:v>
                </c:pt>
                <c:pt idx="64628">
                  <c:v>4.2023820000000001</c:v>
                </c:pt>
                <c:pt idx="64629">
                  <c:v>4.1448520000000002</c:v>
                </c:pt>
                <c:pt idx="64630">
                  <c:v>4.285177</c:v>
                </c:pt>
                <c:pt idx="64631">
                  <c:v>4.4923580000000003</c:v>
                </c:pt>
                <c:pt idx="64632">
                  <c:v>4.6172490000000002</c:v>
                </c:pt>
                <c:pt idx="64633">
                  <c:v>4.6338369999999998</c:v>
                </c:pt>
                <c:pt idx="64634">
                  <c:v>4.5858280000000002</c:v>
                </c:pt>
                <c:pt idx="64635">
                  <c:v>4.6771099999999999</c:v>
                </c:pt>
                <c:pt idx="64636">
                  <c:v>4.7662529999999999</c:v>
                </c:pt>
                <c:pt idx="64637">
                  <c:v>4.6432849999999997</c:v>
                </c:pt>
                <c:pt idx="64638">
                  <c:v>4.581429</c:v>
                </c:pt>
                <c:pt idx="64639">
                  <c:v>4.5344530000000001</c:v>
                </c:pt>
                <c:pt idx="64640">
                  <c:v>4.5113019999999997</c:v>
                </c:pt>
                <c:pt idx="64641">
                  <c:v>4.4092019999999996</c:v>
                </c:pt>
                <c:pt idx="64642">
                  <c:v>4.2453419999999999</c:v>
                </c:pt>
                <c:pt idx="64643">
                  <c:v>4.1389379999999996</c:v>
                </c:pt>
                <c:pt idx="64644">
                  <c:v>4.1824279999999998</c:v>
                </c:pt>
                <c:pt idx="64645">
                  <c:v>4.3108529999999998</c:v>
                </c:pt>
                <c:pt idx="64646">
                  <c:v>4.4377380000000004</c:v>
                </c:pt>
                <c:pt idx="64647">
                  <c:v>4.5275299999999996</c:v>
                </c:pt>
                <c:pt idx="64648">
                  <c:v>4.5855880000000004</c:v>
                </c:pt>
                <c:pt idx="64649">
                  <c:v>4.5750580000000003</c:v>
                </c:pt>
                <c:pt idx="64650">
                  <c:v>4.5852750000000002</c:v>
                </c:pt>
                <c:pt idx="64651">
                  <c:v>4.5322659999999999</c:v>
                </c:pt>
                <c:pt idx="64652">
                  <c:v>4.4707460000000001</c:v>
                </c:pt>
                <c:pt idx="64653">
                  <c:v>4.4312950000000004</c:v>
                </c:pt>
                <c:pt idx="64654">
                  <c:v>4.4525949999999996</c:v>
                </c:pt>
                <c:pt idx="64655">
                  <c:v>4.5008929999999996</c:v>
                </c:pt>
                <c:pt idx="64656">
                  <c:v>4.5059170000000002</c:v>
                </c:pt>
                <c:pt idx="64657">
                  <c:v>4.524356</c:v>
                </c:pt>
                <c:pt idx="64658">
                  <c:v>4.4178569999999997</c:v>
                </c:pt>
                <c:pt idx="64659">
                  <c:v>4.1785569999999996</c:v>
                </c:pt>
                <c:pt idx="64660">
                  <c:v>3.9927480000000002</c:v>
                </c:pt>
                <c:pt idx="64661">
                  <c:v>3.8906480000000001</c:v>
                </c:pt>
                <c:pt idx="64662">
                  <c:v>4.0451079999999999</c:v>
                </c:pt>
                <c:pt idx="64663">
                  <c:v>4.3111889999999997</c:v>
                </c:pt>
                <c:pt idx="64664">
                  <c:v>4.4399499999999996</c:v>
                </c:pt>
                <c:pt idx="64665">
                  <c:v>4.5726060000000004</c:v>
                </c:pt>
                <c:pt idx="64666">
                  <c:v>4.8066880000000003</c:v>
                </c:pt>
                <c:pt idx="64667">
                  <c:v>4.9588169999999998</c:v>
                </c:pt>
                <c:pt idx="64668">
                  <c:v>4.9501619999999997</c:v>
                </c:pt>
                <c:pt idx="64669">
                  <c:v>4.8178669999999997</c:v>
                </c:pt>
                <c:pt idx="64670">
                  <c:v>4.6690800000000001</c:v>
                </c:pt>
                <c:pt idx="64671">
                  <c:v>4.5508009999999999</c:v>
                </c:pt>
                <c:pt idx="64672">
                  <c:v>4.4857709999999997</c:v>
                </c:pt>
                <c:pt idx="64673">
                  <c:v>4.4685579999999998</c:v>
                </c:pt>
                <c:pt idx="64674">
                  <c:v>4.4480279999999999</c:v>
                </c:pt>
                <c:pt idx="64675">
                  <c:v>4.4187459999999996</c:v>
                </c:pt>
                <c:pt idx="64676">
                  <c:v>4.3627320000000003</c:v>
                </c:pt>
                <c:pt idx="64677">
                  <c:v>4.3318640000000004</c:v>
                </c:pt>
                <c:pt idx="64678">
                  <c:v>4.3167660000000003</c:v>
                </c:pt>
                <c:pt idx="64679">
                  <c:v>4.3598470000000002</c:v>
                </c:pt>
                <c:pt idx="64680">
                  <c:v>4.4318</c:v>
                </c:pt>
                <c:pt idx="64681">
                  <c:v>4.4915409999999998</c:v>
                </c:pt>
                <c:pt idx="64682">
                  <c:v>4.5221689999999999</c:v>
                </c:pt>
                <c:pt idx="64683">
                  <c:v>4.54657</c:v>
                </c:pt>
                <c:pt idx="64684">
                  <c:v>4.5742409999999998</c:v>
                </c:pt>
                <c:pt idx="64685">
                  <c:v>4.586646</c:v>
                </c:pt>
                <c:pt idx="64686">
                  <c:v>4.5691920000000001</c:v>
                </c:pt>
                <c:pt idx="64687">
                  <c:v>4.5330349999999999</c:v>
                </c:pt>
                <c:pt idx="64688">
                  <c:v>4.4731019999999999</c:v>
                </c:pt>
                <c:pt idx="64689">
                  <c:v>4.4191310000000001</c:v>
                </c:pt>
                <c:pt idx="64690">
                  <c:v>4.4129290000000001</c:v>
                </c:pt>
                <c:pt idx="64691">
                  <c:v>4.4342519999999999</c:v>
                </c:pt>
                <c:pt idx="64692">
                  <c:v>4.3856909999999996</c:v>
                </c:pt>
                <c:pt idx="64693">
                  <c:v>4.3589820000000001</c:v>
                </c:pt>
                <c:pt idx="64694">
                  <c:v>4.3753529999999996</c:v>
                </c:pt>
                <c:pt idx="64695">
                  <c:v>4.4005239999999999</c:v>
                </c:pt>
                <c:pt idx="64696">
                  <c:v>4.4113660000000001</c:v>
                </c:pt>
                <c:pt idx="64697">
                  <c:v>4.441128</c:v>
                </c:pt>
                <c:pt idx="64698">
                  <c:v>4.5170240000000002</c:v>
                </c:pt>
                <c:pt idx="64699">
                  <c:v>4.5639750000000001</c:v>
                </c:pt>
                <c:pt idx="64700">
                  <c:v>4.4938010000000004</c:v>
                </c:pt>
                <c:pt idx="64701">
                  <c:v>4.3987449999999999</c:v>
                </c:pt>
                <c:pt idx="64702">
                  <c:v>4.3237860000000001</c:v>
                </c:pt>
                <c:pt idx="64703">
                  <c:v>4.2438029999999998</c:v>
                </c:pt>
                <c:pt idx="64704">
                  <c:v>4.1494200000000001</c:v>
                </c:pt>
                <c:pt idx="64705">
                  <c:v>4.1743980000000001</c:v>
                </c:pt>
                <c:pt idx="64706">
                  <c:v>4.2450049999999999</c:v>
                </c:pt>
                <c:pt idx="64707">
                  <c:v>4.3034239999999997</c:v>
                </c:pt>
                <c:pt idx="64708">
                  <c:v>4.397831</c:v>
                </c:pt>
                <c:pt idx="64709">
                  <c:v>4.4732219999999998</c:v>
                </c:pt>
                <c:pt idx="64710">
                  <c:v>4.6471309999999999</c:v>
                </c:pt>
                <c:pt idx="64711">
                  <c:v>4.6548720000000001</c:v>
                </c:pt>
                <c:pt idx="64712">
                  <c:v>4.5888809999999998</c:v>
                </c:pt>
                <c:pt idx="64713">
                  <c:v>4.5410649999999997</c:v>
                </c:pt>
                <c:pt idx="64714">
                  <c:v>4.5627490000000002</c:v>
                </c:pt>
                <c:pt idx="64715">
                  <c:v>4.5451990000000002</c:v>
                </c:pt>
                <c:pt idx="64716">
                  <c:v>4.4549760000000003</c:v>
                </c:pt>
                <c:pt idx="64717">
                  <c:v>4.3676120000000003</c:v>
                </c:pt>
                <c:pt idx="64718">
                  <c:v>4.2450530000000004</c:v>
                </c:pt>
                <c:pt idx="64719">
                  <c:v>4.1391549999999997</c:v>
                </c:pt>
                <c:pt idx="64720">
                  <c:v>4.1157149999999998</c:v>
                </c:pt>
                <c:pt idx="64721">
                  <c:v>4.0723700000000003</c:v>
                </c:pt>
                <c:pt idx="64722">
                  <c:v>4.1328319999999996</c:v>
                </c:pt>
                <c:pt idx="64723">
                  <c:v>4.3857629999999999</c:v>
                </c:pt>
                <c:pt idx="64724">
                  <c:v>4.6162869999999998</c:v>
                </c:pt>
                <c:pt idx="64725">
                  <c:v>4.7397119999999999</c:v>
                </c:pt>
                <c:pt idx="64726">
                  <c:v>4.8104630000000004</c:v>
                </c:pt>
                <c:pt idx="64727">
                  <c:v>4.8185640000000003</c:v>
                </c:pt>
                <c:pt idx="64728">
                  <c:v>4.6546320000000003</c:v>
                </c:pt>
                <c:pt idx="64729">
                  <c:v>4.5106529999999996</c:v>
                </c:pt>
                <c:pt idx="64730">
                  <c:v>4.4318489999999997</c:v>
                </c:pt>
                <c:pt idx="64731">
                  <c:v>4.5177209999999999</c:v>
                </c:pt>
                <c:pt idx="64732">
                  <c:v>4.572317</c:v>
                </c:pt>
                <c:pt idx="64733">
                  <c:v>4.5287800000000002</c:v>
                </c:pt>
                <c:pt idx="64734">
                  <c:v>4.5213989999999997</c:v>
                </c:pt>
                <c:pt idx="64735">
                  <c:v>4.4880550000000001</c:v>
                </c:pt>
                <c:pt idx="64736">
                  <c:v>4.5291399999999999</c:v>
                </c:pt>
                <c:pt idx="64737">
                  <c:v>4.5331070000000002</c:v>
                </c:pt>
                <c:pt idx="64738">
                  <c:v>4.4970460000000001</c:v>
                </c:pt>
                <c:pt idx="64739">
                  <c:v>4.5026000000000002</c:v>
                </c:pt>
                <c:pt idx="64740">
                  <c:v>4.5063259999999996</c:v>
                </c:pt>
                <c:pt idx="64741">
                  <c:v>4.4839919999999998</c:v>
                </c:pt>
                <c:pt idx="64742">
                  <c:v>4.4255979999999999</c:v>
                </c:pt>
                <c:pt idx="64743">
                  <c:v>4.4299249999999999</c:v>
                </c:pt>
                <c:pt idx="64744">
                  <c:v>4.4901470000000003</c:v>
                </c:pt>
                <c:pt idx="64745">
                  <c:v>4.4896419999999999</c:v>
                </c:pt>
                <c:pt idx="64746">
                  <c:v>4.3962680000000001</c:v>
                </c:pt>
                <c:pt idx="64747">
                  <c:v>4.30816</c:v>
                </c:pt>
                <c:pt idx="64748">
                  <c:v>4.3398690000000002</c:v>
                </c:pt>
                <c:pt idx="64749">
                  <c:v>4.4183139999999996</c:v>
                </c:pt>
                <c:pt idx="64750">
                  <c:v>4.4092500000000001</c:v>
                </c:pt>
                <c:pt idx="64751">
                  <c:v>4.4048509999999998</c:v>
                </c:pt>
                <c:pt idx="64752">
                  <c:v>4.5732309999999998</c:v>
                </c:pt>
                <c:pt idx="64753">
                  <c:v>4.681317</c:v>
                </c:pt>
                <c:pt idx="64754">
                  <c:v>4.657349</c:v>
                </c:pt>
                <c:pt idx="64755">
                  <c:v>4.5322659999999999</c:v>
                </c:pt>
                <c:pt idx="64756">
                  <c:v>4.4293240000000003</c:v>
                </c:pt>
                <c:pt idx="64757">
                  <c:v>4.4536530000000001</c:v>
                </c:pt>
                <c:pt idx="64758">
                  <c:v>4.4617069999999996</c:v>
                </c:pt>
                <c:pt idx="64759">
                  <c:v>4.5007970000000004</c:v>
                </c:pt>
                <c:pt idx="64760">
                  <c:v>4.5533729999999997</c:v>
                </c:pt>
                <c:pt idx="64761">
                  <c:v>4.5378670000000003</c:v>
                </c:pt>
                <c:pt idx="64762">
                  <c:v>4.5183220000000004</c:v>
                </c:pt>
                <c:pt idx="64763">
                  <c:v>4.481973</c:v>
                </c:pt>
                <c:pt idx="64764">
                  <c:v>4.4750249999999996</c:v>
                </c:pt>
                <c:pt idx="64765">
                  <c:v>4.4966140000000001</c:v>
                </c:pt>
                <c:pt idx="64766">
                  <c:v>4.4887290000000002</c:v>
                </c:pt>
                <c:pt idx="64767">
                  <c:v>4.4978389999999999</c:v>
                </c:pt>
                <c:pt idx="64768">
                  <c:v>4.5042099999999996</c:v>
                </c:pt>
                <c:pt idx="64769">
                  <c:v>4.4643030000000001</c:v>
                </c:pt>
                <c:pt idx="64770">
                  <c:v>4.3813630000000003</c:v>
                </c:pt>
                <c:pt idx="64771">
                  <c:v>4.326022</c:v>
                </c:pt>
                <c:pt idx="64772">
                  <c:v>4.3483559999999999</c:v>
                </c:pt>
                <c:pt idx="64773">
                  <c:v>4.4439650000000004</c:v>
                </c:pt>
                <c:pt idx="64774">
                  <c:v>4.4842329999999997</c:v>
                </c:pt>
                <c:pt idx="64775">
                  <c:v>4.4482920000000004</c:v>
                </c:pt>
                <c:pt idx="64776">
                  <c:v>4.4178329999999999</c:v>
                </c:pt>
                <c:pt idx="64777">
                  <c:v>4.4292999999999996</c:v>
                </c:pt>
                <c:pt idx="64778">
                  <c:v>4.4029999999999996</c:v>
                </c:pt>
                <c:pt idx="64779">
                  <c:v>4.3403739999999997</c:v>
                </c:pt>
                <c:pt idx="64780">
                  <c:v>4.321358</c:v>
                </c:pt>
                <c:pt idx="64781">
                  <c:v>4.2977020000000001</c:v>
                </c:pt>
                <c:pt idx="64782">
                  <c:v>4.2362070000000003</c:v>
                </c:pt>
                <c:pt idx="64783">
                  <c:v>4.1932700000000001</c:v>
                </c:pt>
                <c:pt idx="64784">
                  <c:v>4.1864420000000004</c:v>
                </c:pt>
                <c:pt idx="64785">
                  <c:v>4.2519770000000001</c:v>
                </c:pt>
                <c:pt idx="64786">
                  <c:v>4.3699199999999996</c:v>
                </c:pt>
                <c:pt idx="64787">
                  <c:v>4.5499599999999996</c:v>
                </c:pt>
                <c:pt idx="64788">
                  <c:v>4.7982500000000003</c:v>
                </c:pt>
                <c:pt idx="64789">
                  <c:v>4.8672950000000004</c:v>
                </c:pt>
                <c:pt idx="64790">
                  <c:v>4.7159599999999999</c:v>
                </c:pt>
                <c:pt idx="64791">
                  <c:v>4.5754419999999998</c:v>
                </c:pt>
                <c:pt idx="64792">
                  <c:v>4.5010849999999998</c:v>
                </c:pt>
                <c:pt idx="64793">
                  <c:v>4.4732940000000001</c:v>
                </c:pt>
                <c:pt idx="64794">
                  <c:v>4.4074710000000001</c:v>
                </c:pt>
                <c:pt idx="64795">
                  <c:v>4.3119339999999999</c:v>
                </c:pt>
                <c:pt idx="64796">
                  <c:v>4.3781179999999997</c:v>
                </c:pt>
                <c:pt idx="64797">
                  <c:v>4.4694240000000001</c:v>
                </c:pt>
                <c:pt idx="64798">
                  <c:v>4.4575719999999999</c:v>
                </c:pt>
                <c:pt idx="64799">
                  <c:v>4.4357430000000004</c:v>
                </c:pt>
                <c:pt idx="64800">
                  <c:v>4.4347089999999998</c:v>
                </c:pt>
                <c:pt idx="64801">
                  <c:v>4.5661149999999999</c:v>
                </c:pt>
                <c:pt idx="64802">
                  <c:v>4.7068960000000004</c:v>
                </c:pt>
                <c:pt idx="64803">
                  <c:v>4.7047809999999997</c:v>
                </c:pt>
                <c:pt idx="64804">
                  <c:v>4.5919590000000001</c:v>
                </c:pt>
                <c:pt idx="64805">
                  <c:v>4.4596629999999999</c:v>
                </c:pt>
                <c:pt idx="64806">
                  <c:v>4.3557600000000001</c:v>
                </c:pt>
                <c:pt idx="64807">
                  <c:v>4.2442359999999999</c:v>
                </c:pt>
                <c:pt idx="64808">
                  <c:v>4.2571219999999999</c:v>
                </c:pt>
                <c:pt idx="64809">
                  <c:v>4.3946339999999999</c:v>
                </c:pt>
                <c:pt idx="64810">
                  <c:v>4.4157409999999997</c:v>
                </c:pt>
                <c:pt idx="64811">
                  <c:v>4.5765719999999996</c:v>
                </c:pt>
                <c:pt idx="64812">
                  <c:v>4.7194700000000003</c:v>
                </c:pt>
                <c:pt idx="64813">
                  <c:v>4.6374430000000002</c:v>
                </c:pt>
                <c:pt idx="64814">
                  <c:v>4.5737839999999998</c:v>
                </c:pt>
                <c:pt idx="64815">
                  <c:v>4.6564589999999999</c:v>
                </c:pt>
                <c:pt idx="64816">
                  <c:v>4.8284929999999999</c:v>
                </c:pt>
                <c:pt idx="64817">
                  <c:v>4.8793150000000001</c:v>
                </c:pt>
                <c:pt idx="64818">
                  <c:v>4.8678470000000003</c:v>
                </c:pt>
                <c:pt idx="64819">
                  <c:v>4.8003179999999999</c:v>
                </c:pt>
                <c:pt idx="64820">
                  <c:v>4.6417219999999997</c:v>
                </c:pt>
                <c:pt idx="64821">
                  <c:v>4.4651449999999997</c:v>
                </c:pt>
                <c:pt idx="64822">
                  <c:v>4.3617699999999999</c:v>
                </c:pt>
                <c:pt idx="64823">
                  <c:v>4.282292</c:v>
                </c:pt>
                <c:pt idx="64824">
                  <c:v>4.2845279999999999</c:v>
                </c:pt>
                <c:pt idx="64825">
                  <c:v>4.2561600000000004</c:v>
                </c:pt>
                <c:pt idx="64826">
                  <c:v>4.2902019999999998</c:v>
                </c:pt>
                <c:pt idx="64827">
                  <c:v>4.46488</c:v>
                </c:pt>
                <c:pt idx="64828">
                  <c:v>4.5492379999999999</c:v>
                </c:pt>
                <c:pt idx="64829">
                  <c:v>4.5277219999999998</c:v>
                </c:pt>
                <c:pt idx="64830">
                  <c:v>4.5096920000000003</c:v>
                </c:pt>
                <c:pt idx="64831">
                  <c:v>4.4618270000000004</c:v>
                </c:pt>
                <c:pt idx="64832">
                  <c:v>4.4157409999999997</c:v>
                </c:pt>
                <c:pt idx="64833">
                  <c:v>4.391629</c:v>
                </c:pt>
                <c:pt idx="64834">
                  <c:v>4.4692790000000002</c:v>
                </c:pt>
                <c:pt idx="64835">
                  <c:v>4.5770049999999998</c:v>
                </c:pt>
                <c:pt idx="64836">
                  <c:v>4.6554739999999999</c:v>
                </c:pt>
                <c:pt idx="64837">
                  <c:v>4.6357359999999996</c:v>
                </c:pt>
                <c:pt idx="64838">
                  <c:v>4.5369780000000004</c:v>
                </c:pt>
                <c:pt idx="64839">
                  <c:v>4.4750009999999998</c:v>
                </c:pt>
                <c:pt idx="64840">
                  <c:v>4.4095630000000003</c:v>
                </c:pt>
                <c:pt idx="64841">
                  <c:v>4.3134249999999996</c:v>
                </c:pt>
                <c:pt idx="64842">
                  <c:v>4.2910909999999998</c:v>
                </c:pt>
                <c:pt idx="64843">
                  <c:v>4.3463599999999998</c:v>
                </c:pt>
                <c:pt idx="64844">
                  <c:v>4.4555999999999996</c:v>
                </c:pt>
                <c:pt idx="64845">
                  <c:v>4.528251</c:v>
                </c:pt>
                <c:pt idx="64846">
                  <c:v>4.5298610000000004</c:v>
                </c:pt>
                <c:pt idx="64847">
                  <c:v>4.4956759999999996</c:v>
                </c:pt>
                <c:pt idx="64848">
                  <c:v>4.4475470000000001</c:v>
                </c:pt>
                <c:pt idx="64849">
                  <c:v>4.3732860000000002</c:v>
                </c:pt>
                <c:pt idx="64850">
                  <c:v>4.3541249999999998</c:v>
                </c:pt>
                <c:pt idx="64851">
                  <c:v>4.3792960000000001</c:v>
                </c:pt>
                <c:pt idx="64852">
                  <c:v>4.3907870000000004</c:v>
                </c:pt>
                <c:pt idx="64853">
                  <c:v>4.424588</c:v>
                </c:pt>
                <c:pt idx="64854">
                  <c:v>4.456874</c:v>
                </c:pt>
                <c:pt idx="64855">
                  <c:v>4.4546390000000002</c:v>
                </c:pt>
                <c:pt idx="64856">
                  <c:v>4.4768280000000003</c:v>
                </c:pt>
                <c:pt idx="64857">
                  <c:v>4.4676689999999999</c:v>
                </c:pt>
                <c:pt idx="64858">
                  <c:v>4.4296360000000004</c:v>
                </c:pt>
                <c:pt idx="64859">
                  <c:v>4.4365839999999999</c:v>
                </c:pt>
                <c:pt idx="64860">
                  <c:v>4.4644959999999996</c:v>
                </c:pt>
                <c:pt idx="64861">
                  <c:v>4.4271130000000003</c:v>
                </c:pt>
                <c:pt idx="64862">
                  <c:v>4.3405180000000003</c:v>
                </c:pt>
                <c:pt idx="64863">
                  <c:v>4.327464</c:v>
                </c:pt>
                <c:pt idx="64864">
                  <c:v>4.3656649999999999</c:v>
                </c:pt>
                <c:pt idx="64865">
                  <c:v>4.4837040000000004</c:v>
                </c:pt>
                <c:pt idx="64866">
                  <c:v>4.5605370000000001</c:v>
                </c:pt>
                <c:pt idx="64867">
                  <c:v>4.5789999999999997</c:v>
                </c:pt>
                <c:pt idx="64868">
                  <c:v>4.5322180000000003</c:v>
                </c:pt>
                <c:pt idx="64869">
                  <c:v>4.399273</c:v>
                </c:pt>
                <c:pt idx="64870">
                  <c:v>4.2698869999999998</c:v>
                </c:pt>
                <c:pt idx="64871">
                  <c:v>4.0916499999999996</c:v>
                </c:pt>
                <c:pt idx="64872">
                  <c:v>4.0814329999999996</c:v>
                </c:pt>
                <c:pt idx="64873">
                  <c:v>4.1650460000000002</c:v>
                </c:pt>
                <c:pt idx="64874">
                  <c:v>4.3082560000000001</c:v>
                </c:pt>
                <c:pt idx="64875">
                  <c:v>4.4400940000000002</c:v>
                </c:pt>
                <c:pt idx="64876">
                  <c:v>4.5677260000000004</c:v>
                </c:pt>
                <c:pt idx="64877">
                  <c:v>4.8299599999999998</c:v>
                </c:pt>
                <c:pt idx="64878">
                  <c:v>4.940042</c:v>
                </c:pt>
                <c:pt idx="64879">
                  <c:v>4.7911339999999996</c:v>
                </c:pt>
                <c:pt idx="64880">
                  <c:v>4.6500880000000002</c:v>
                </c:pt>
                <c:pt idx="64881">
                  <c:v>4.5627490000000002</c:v>
                </c:pt>
                <c:pt idx="64882">
                  <c:v>4.4761550000000003</c:v>
                </c:pt>
                <c:pt idx="64883">
                  <c:v>4.3723960000000002</c:v>
                </c:pt>
                <c:pt idx="64884">
                  <c:v>4.2794800000000004</c:v>
                </c:pt>
                <c:pt idx="64885">
                  <c:v>4.2820280000000004</c:v>
                </c:pt>
                <c:pt idx="64886">
                  <c:v>4.2902019999999998</c:v>
                </c:pt>
                <c:pt idx="64887">
                  <c:v>4.2647909999999998</c:v>
                </c:pt>
                <c:pt idx="64888">
                  <c:v>4.2692139999999998</c:v>
                </c:pt>
                <c:pt idx="64889">
                  <c:v>4.3592459999999997</c:v>
                </c:pt>
                <c:pt idx="64890">
                  <c:v>4.4512010000000002</c:v>
                </c:pt>
                <c:pt idx="64891">
                  <c:v>4.518923</c:v>
                </c:pt>
                <c:pt idx="64892">
                  <c:v>4.6222009999999996</c:v>
                </c:pt>
                <c:pt idx="64893">
                  <c:v>4.684202</c:v>
                </c:pt>
                <c:pt idx="64894">
                  <c:v>4.763776</c:v>
                </c:pt>
                <c:pt idx="64895">
                  <c:v>4.7702669999999996</c:v>
                </c:pt>
                <c:pt idx="64896">
                  <c:v>4.6986020000000002</c:v>
                </c:pt>
                <c:pt idx="64897">
                  <c:v>4.6226099999999999</c:v>
                </c:pt>
                <c:pt idx="64898">
                  <c:v>4.5114710000000002</c:v>
                </c:pt>
                <c:pt idx="64899">
                  <c:v>4.4489409999999996</c:v>
                </c:pt>
                <c:pt idx="64900">
                  <c:v>4.4724050000000002</c:v>
                </c:pt>
                <c:pt idx="64901">
                  <c:v>4.5171919999999997</c:v>
                </c:pt>
                <c:pt idx="64902">
                  <c:v>4.4921420000000003</c:v>
                </c:pt>
                <c:pt idx="64903">
                  <c:v>4.4552639999999997</c:v>
                </c:pt>
                <c:pt idx="64904">
                  <c:v>4.4379549999999997</c:v>
                </c:pt>
                <c:pt idx="64905">
                  <c:v>4.4581970000000002</c:v>
                </c:pt>
                <c:pt idx="64906">
                  <c:v>4.4617789999999999</c:v>
                </c:pt>
                <c:pt idx="64907">
                  <c:v>4.4168469999999997</c:v>
                </c:pt>
                <c:pt idx="64908">
                  <c:v>4.3634529999999998</c:v>
                </c:pt>
                <c:pt idx="64909">
                  <c:v>4.3607129999999996</c:v>
                </c:pt>
                <c:pt idx="64910">
                  <c:v>4.3930230000000003</c:v>
                </c:pt>
                <c:pt idx="64911">
                  <c:v>4.4182649999999999</c:v>
                </c:pt>
                <c:pt idx="64912">
                  <c:v>4.4417049999999998</c:v>
                </c:pt>
                <c:pt idx="64913">
                  <c:v>4.5157259999999999</c:v>
                </c:pt>
                <c:pt idx="64914">
                  <c:v>4.6748500000000002</c:v>
                </c:pt>
                <c:pt idx="64915">
                  <c:v>4.7773110000000001</c:v>
                </c:pt>
                <c:pt idx="64916">
                  <c:v>4.8248870000000004</c:v>
                </c:pt>
                <c:pt idx="64917">
                  <c:v>4.7793299999999999</c:v>
                </c:pt>
                <c:pt idx="64918">
                  <c:v>4.6420110000000001</c:v>
                </c:pt>
                <c:pt idx="64919">
                  <c:v>4.5447670000000002</c:v>
                </c:pt>
                <c:pt idx="64920">
                  <c:v>4.4813479999999997</c:v>
                </c:pt>
                <c:pt idx="64921">
                  <c:v>4.4053560000000003</c:v>
                </c:pt>
                <c:pt idx="64922">
                  <c:v>4.3848250000000002</c:v>
                </c:pt>
                <c:pt idx="64923">
                  <c:v>4.3805459999999998</c:v>
                </c:pt>
                <c:pt idx="64924">
                  <c:v>4.3909549999999999</c:v>
                </c:pt>
                <c:pt idx="64925">
                  <c:v>4.3903549999999996</c:v>
                </c:pt>
                <c:pt idx="64926">
                  <c:v>4.3911480000000003</c:v>
                </c:pt>
                <c:pt idx="64927">
                  <c:v>4.4012209999999996</c:v>
                </c:pt>
                <c:pt idx="64928">
                  <c:v>4.4029999999999996</c:v>
                </c:pt>
                <c:pt idx="64929">
                  <c:v>4.3959799999999998</c:v>
                </c:pt>
                <c:pt idx="64930">
                  <c:v>4.3984560000000004</c:v>
                </c:pt>
                <c:pt idx="64931">
                  <c:v>4.4100919999999997</c:v>
                </c:pt>
                <c:pt idx="64932">
                  <c:v>4.4295640000000001</c:v>
                </c:pt>
                <c:pt idx="64933">
                  <c:v>4.4628610000000002</c:v>
                </c:pt>
                <c:pt idx="64934">
                  <c:v>4.5246930000000001</c:v>
                </c:pt>
                <c:pt idx="64935">
                  <c:v>4.5531329999999999</c:v>
                </c:pt>
                <c:pt idx="64936">
                  <c:v>4.5447189999999997</c:v>
                </c:pt>
                <c:pt idx="64937">
                  <c:v>4.5126249999999999</c:v>
                </c:pt>
                <c:pt idx="64938">
                  <c:v>4.4633419999999999</c:v>
                </c:pt>
                <c:pt idx="64939">
                  <c:v>4.4448540000000003</c:v>
                </c:pt>
                <c:pt idx="64940">
                  <c:v>4.4491579999999997</c:v>
                </c:pt>
                <c:pt idx="64941">
                  <c:v>4.4514170000000002</c:v>
                </c:pt>
                <c:pt idx="64942">
                  <c:v>4.4562739999999996</c:v>
                </c:pt>
                <c:pt idx="64943">
                  <c:v>4.4536049999999996</c:v>
                </c:pt>
                <c:pt idx="64944">
                  <c:v>4.4397820000000001</c:v>
                </c:pt>
                <c:pt idx="64945">
                  <c:v>4.4686779999999997</c:v>
                </c:pt>
                <c:pt idx="64946">
                  <c:v>4.5219040000000001</c:v>
                </c:pt>
                <c:pt idx="64947">
                  <c:v>4.5253180000000004</c:v>
                </c:pt>
                <c:pt idx="64948">
                  <c:v>4.5111100000000004</c:v>
                </c:pt>
                <c:pt idx="64949">
                  <c:v>4.513274</c:v>
                </c:pt>
                <c:pt idx="64950">
                  <c:v>4.5210869999999996</c:v>
                </c:pt>
                <c:pt idx="64951">
                  <c:v>4.5262560000000001</c:v>
                </c:pt>
                <c:pt idx="64952">
                  <c:v>4.5330110000000001</c:v>
                </c:pt>
                <c:pt idx="64953">
                  <c:v>4.5293809999999999</c:v>
                </c:pt>
                <c:pt idx="64954">
                  <c:v>4.435454</c:v>
                </c:pt>
                <c:pt idx="64955">
                  <c:v>4.4004029999999998</c:v>
                </c:pt>
                <c:pt idx="64956">
                  <c:v>4.4416570000000002</c:v>
                </c:pt>
                <c:pt idx="64957">
                  <c:v>4.4868769999999998</c:v>
                </c:pt>
                <c:pt idx="64958">
                  <c:v>4.4922620000000002</c:v>
                </c:pt>
                <c:pt idx="64959">
                  <c:v>4.5729670000000002</c:v>
                </c:pt>
                <c:pt idx="64960">
                  <c:v>4.6001560000000001</c:v>
                </c:pt>
                <c:pt idx="64961">
                  <c:v>4.4977669999999996</c:v>
                </c:pt>
                <c:pt idx="64962">
                  <c:v>4.3004429999999996</c:v>
                </c:pt>
                <c:pt idx="64963">
                  <c:v>4.2289940000000001</c:v>
                </c:pt>
                <c:pt idx="64964">
                  <c:v>4.2720750000000001</c:v>
                </c:pt>
                <c:pt idx="64965">
                  <c:v>4.3960520000000001</c:v>
                </c:pt>
                <c:pt idx="64966">
                  <c:v>4.4678849999999999</c:v>
                </c:pt>
                <c:pt idx="64967">
                  <c:v>4.5153650000000001</c:v>
                </c:pt>
                <c:pt idx="64968">
                  <c:v>4.5373859999999997</c:v>
                </c:pt>
                <c:pt idx="64969">
                  <c:v>4.5275540000000003</c:v>
                </c:pt>
                <c:pt idx="64970">
                  <c:v>4.4984409999999997</c:v>
                </c:pt>
                <c:pt idx="64971">
                  <c:v>4.4873339999999997</c:v>
                </c:pt>
                <c:pt idx="64972">
                  <c:v>4.5067830000000004</c:v>
                </c:pt>
                <c:pt idx="64973">
                  <c:v>4.4978639999999999</c:v>
                </c:pt>
                <c:pt idx="64974">
                  <c:v>4.4334110000000004</c:v>
                </c:pt>
                <c:pt idx="64975">
                  <c:v>4.3273919999999997</c:v>
                </c:pt>
                <c:pt idx="64976">
                  <c:v>4.2070449999999999</c:v>
                </c:pt>
                <c:pt idx="64977">
                  <c:v>4.1581710000000003</c:v>
                </c:pt>
                <c:pt idx="64978">
                  <c:v>4.1225670000000001</c:v>
                </c:pt>
                <c:pt idx="64979">
                  <c:v>4.1727150000000002</c:v>
                </c:pt>
                <c:pt idx="64980">
                  <c:v>4.3298199999999998</c:v>
                </c:pt>
                <c:pt idx="64981">
                  <c:v>4.470866</c:v>
                </c:pt>
                <c:pt idx="64982">
                  <c:v>4.6066229999999999</c:v>
                </c:pt>
                <c:pt idx="64983">
                  <c:v>4.7794749999999997</c:v>
                </c:pt>
                <c:pt idx="64984">
                  <c:v>4.8465239999999996</c:v>
                </c:pt>
                <c:pt idx="64985">
                  <c:v>4.7462989999999996</c:v>
                </c:pt>
                <c:pt idx="64986">
                  <c:v>4.6595849999999999</c:v>
                </c:pt>
                <c:pt idx="64987">
                  <c:v>4.5814529999999998</c:v>
                </c:pt>
                <c:pt idx="64988">
                  <c:v>4.5569550000000003</c:v>
                </c:pt>
                <c:pt idx="64989">
                  <c:v>4.5497909999999999</c:v>
                </c:pt>
                <c:pt idx="64990">
                  <c:v>4.5082009999999997</c:v>
                </c:pt>
                <c:pt idx="64991">
                  <c:v>4.4540860000000002</c:v>
                </c:pt>
                <c:pt idx="64992">
                  <c:v>4.4271599999999998</c:v>
                </c:pt>
                <c:pt idx="64993">
                  <c:v>4.3835990000000002</c:v>
                </c:pt>
                <c:pt idx="64994">
                  <c:v>4.4291799999999997</c:v>
                </c:pt>
                <c:pt idx="64995">
                  <c:v>4.4532449999999999</c:v>
                </c:pt>
                <c:pt idx="64996">
                  <c:v>4.4641109999999999</c:v>
                </c:pt>
                <c:pt idx="64997">
                  <c:v>4.4993540000000003</c:v>
                </c:pt>
                <c:pt idx="64998">
                  <c:v>4.4986810000000004</c:v>
                </c:pt>
                <c:pt idx="64999">
                  <c:v>4.4975750000000003</c:v>
                </c:pt>
                <c:pt idx="65000">
                  <c:v>4.5039220000000002</c:v>
                </c:pt>
                <c:pt idx="65001">
                  <c:v>4.5102690000000001</c:v>
                </c:pt>
                <c:pt idx="65002">
                  <c:v>4.4967819999999996</c:v>
                </c:pt>
                <c:pt idx="65003">
                  <c:v>4.4816120000000002</c:v>
                </c:pt>
                <c:pt idx="65004">
                  <c:v>4.466539</c:v>
                </c:pt>
                <c:pt idx="65005">
                  <c:v>4.4536769999999999</c:v>
                </c:pt>
                <c:pt idx="65006">
                  <c:v>4.4667789999999998</c:v>
                </c:pt>
                <c:pt idx="65007">
                  <c:v>4.4974550000000004</c:v>
                </c:pt>
                <c:pt idx="65008">
                  <c:v>4.5056289999999999</c:v>
                </c:pt>
                <c:pt idx="65009">
                  <c:v>4.5062540000000002</c:v>
                </c:pt>
                <c:pt idx="65010">
                  <c:v>4.5049799999999998</c:v>
                </c:pt>
                <c:pt idx="65011">
                  <c:v>4.499835</c:v>
                </c:pt>
                <c:pt idx="65012">
                  <c:v>4.4725250000000001</c:v>
                </c:pt>
                <c:pt idx="65013">
                  <c:v>4.4492779999999996</c:v>
                </c:pt>
                <c:pt idx="65014">
                  <c:v>4.439686</c:v>
                </c:pt>
                <c:pt idx="65015">
                  <c:v>4.4373779999999998</c:v>
                </c:pt>
                <c:pt idx="65016">
                  <c:v>4.4535809999999998</c:v>
                </c:pt>
                <c:pt idx="65017">
                  <c:v>4.4752169999999998</c:v>
                </c:pt>
                <c:pt idx="65018">
                  <c:v>4.4998829999999996</c:v>
                </c:pt>
                <c:pt idx="65019">
                  <c:v>4.5188750000000004</c:v>
                </c:pt>
                <c:pt idx="65020">
                  <c:v>4.5178409999999998</c:v>
                </c:pt>
                <c:pt idx="65021">
                  <c:v>4.5175530000000004</c:v>
                </c:pt>
                <c:pt idx="65022">
                  <c:v>4.518154</c:v>
                </c:pt>
                <c:pt idx="65023">
                  <c:v>4.5054129999999999</c:v>
                </c:pt>
                <c:pt idx="65024">
                  <c:v>4.5057010000000002</c:v>
                </c:pt>
                <c:pt idx="65025">
                  <c:v>4.5207980000000001</c:v>
                </c:pt>
                <c:pt idx="65026">
                  <c:v>4.5517859999999999</c:v>
                </c:pt>
                <c:pt idx="65027">
                  <c:v>4.548565</c:v>
                </c:pt>
                <c:pt idx="65028">
                  <c:v>4.5404150000000003</c:v>
                </c:pt>
                <c:pt idx="65029">
                  <c:v>4.5071669999999999</c:v>
                </c:pt>
                <c:pt idx="65030">
                  <c:v>4.4708899999999998</c:v>
                </c:pt>
                <c:pt idx="65031">
                  <c:v>4.4457199999999997</c:v>
                </c:pt>
                <c:pt idx="65032">
                  <c:v>4.4632940000000003</c:v>
                </c:pt>
                <c:pt idx="65033">
                  <c:v>4.4694000000000003</c:v>
                </c:pt>
                <c:pt idx="65034">
                  <c:v>4.4813239999999999</c:v>
                </c:pt>
                <c:pt idx="65035">
                  <c:v>4.3202999999999996</c:v>
                </c:pt>
                <c:pt idx="65036">
                  <c:v>4.3137850000000002</c:v>
                </c:pt>
                <c:pt idx="65037">
                  <c:v>4.3049619999999997</c:v>
                </c:pt>
                <c:pt idx="65038">
                  <c:v>4.3048659999999996</c:v>
                </c:pt>
                <c:pt idx="65039">
                  <c:v>4.334003</c:v>
                </c:pt>
                <c:pt idx="65040">
                  <c:v>4.3834070000000001</c:v>
                </c:pt>
                <c:pt idx="65041">
                  <c:v>4.4278339999999998</c:v>
                </c:pt>
                <c:pt idx="65042">
                  <c:v>4.4597350000000002</c:v>
                </c:pt>
                <c:pt idx="65043">
                  <c:v>4.4683419999999998</c:v>
                </c:pt>
                <c:pt idx="65044">
                  <c:v>4.3836950000000003</c:v>
                </c:pt>
                <c:pt idx="65045">
                  <c:v>4.3125109999999998</c:v>
                </c:pt>
                <c:pt idx="65046">
                  <c:v>4.3237379999999996</c:v>
                </c:pt>
                <c:pt idx="65047">
                  <c:v>4.3027509999999998</c:v>
                </c:pt>
                <c:pt idx="65048">
                  <c:v>4.3181370000000001</c:v>
                </c:pt>
                <c:pt idx="65049">
                  <c:v>4.2782770000000001</c:v>
                </c:pt>
                <c:pt idx="65050">
                  <c:v>4.2522900000000003</c:v>
                </c:pt>
                <c:pt idx="65051">
                  <c:v>4.3030150000000003</c:v>
                </c:pt>
                <c:pt idx="65052">
                  <c:v>4.3822289999999997</c:v>
                </c:pt>
                <c:pt idx="65053">
                  <c:v>4.3876140000000001</c:v>
                </c:pt>
                <c:pt idx="65054">
                  <c:v>4.3668189999999996</c:v>
                </c:pt>
                <c:pt idx="65055">
                  <c:v>4.3749200000000004</c:v>
                </c:pt>
                <c:pt idx="65056">
                  <c:v>4.4210539999999998</c:v>
                </c:pt>
                <c:pt idx="65057">
                  <c:v>4.3988649999999998</c:v>
                </c:pt>
                <c:pt idx="65058">
                  <c:v>4.3391960000000003</c:v>
                </c:pt>
                <c:pt idx="65059">
                  <c:v>4.3622030000000001</c:v>
                </c:pt>
                <c:pt idx="65060">
                  <c:v>4.4452150000000001</c:v>
                </c:pt>
                <c:pt idx="65061">
                  <c:v>4.5232739999999998</c:v>
                </c:pt>
                <c:pt idx="65062">
                  <c:v>4.5465939999999998</c:v>
                </c:pt>
                <c:pt idx="65063">
                  <c:v>4.5329870000000003</c:v>
                </c:pt>
                <c:pt idx="65064">
                  <c:v>4.5985690000000004</c:v>
                </c:pt>
                <c:pt idx="65065">
                  <c:v>4.683192</c:v>
                </c:pt>
                <c:pt idx="65066">
                  <c:v>4.6906929999999996</c:v>
                </c:pt>
                <c:pt idx="65067">
                  <c:v>4.6089789999999997</c:v>
                </c:pt>
                <c:pt idx="65068">
                  <c:v>4.5402709999999997</c:v>
                </c:pt>
                <c:pt idx="65069">
                  <c:v>4.4862760000000002</c:v>
                </c:pt>
                <c:pt idx="65070">
                  <c:v>4.4619710000000001</c:v>
                </c:pt>
                <c:pt idx="65071">
                  <c:v>4.4624280000000001</c:v>
                </c:pt>
                <c:pt idx="65072">
                  <c:v>4.4661540000000004</c:v>
                </c:pt>
                <c:pt idx="65073">
                  <c:v>4.4941370000000003</c:v>
                </c:pt>
                <c:pt idx="65074">
                  <c:v>4.5166389999999996</c:v>
                </c:pt>
                <c:pt idx="65075">
                  <c:v>4.5325540000000002</c:v>
                </c:pt>
                <c:pt idx="65076">
                  <c:v>4.5439249999999998</c:v>
                </c:pt>
                <c:pt idx="65077">
                  <c:v>4.5291399999999999</c:v>
                </c:pt>
                <c:pt idx="65078">
                  <c:v>4.5093069999999997</c:v>
                </c:pt>
                <c:pt idx="65079">
                  <c:v>4.5083929999999999</c:v>
                </c:pt>
                <c:pt idx="65080">
                  <c:v>4.5064460000000004</c:v>
                </c:pt>
                <c:pt idx="65081">
                  <c:v>4.5056050000000001</c:v>
                </c:pt>
                <c:pt idx="65082">
                  <c:v>4.5092590000000001</c:v>
                </c:pt>
                <c:pt idx="65083">
                  <c:v>4.5235149999999997</c:v>
                </c:pt>
                <c:pt idx="65084">
                  <c:v>4.5435650000000001</c:v>
                </c:pt>
                <c:pt idx="65085">
                  <c:v>4.5461130000000001</c:v>
                </c:pt>
                <c:pt idx="65086">
                  <c:v>4.5362559999999998</c:v>
                </c:pt>
                <c:pt idx="65087">
                  <c:v>4.5276500000000004</c:v>
                </c:pt>
                <c:pt idx="65088">
                  <c:v>4.5235630000000002</c:v>
                </c:pt>
                <c:pt idx="65089">
                  <c:v>4.5209910000000004</c:v>
                </c:pt>
                <c:pt idx="65090">
                  <c:v>4.5057729999999996</c:v>
                </c:pt>
                <c:pt idx="65091">
                  <c:v>4.4944980000000001</c:v>
                </c:pt>
                <c:pt idx="65092">
                  <c:v>4.4973349999999996</c:v>
                </c:pt>
                <c:pt idx="65093">
                  <c:v>4.4999549999999999</c:v>
                </c:pt>
                <c:pt idx="65094">
                  <c:v>4.4959160000000002</c:v>
                </c:pt>
                <c:pt idx="65095">
                  <c:v>4.4922380000000004</c:v>
                </c:pt>
                <c:pt idx="65096">
                  <c:v>4.4904830000000002</c:v>
                </c:pt>
                <c:pt idx="65097">
                  <c:v>4.4968779999999997</c:v>
                </c:pt>
                <c:pt idx="65098">
                  <c:v>4.4973109999999998</c:v>
                </c:pt>
                <c:pt idx="65099">
                  <c:v>4.4991859999999999</c:v>
                </c:pt>
                <c:pt idx="65100">
                  <c:v>4.505172</c:v>
                </c:pt>
                <c:pt idx="65101">
                  <c:v>4.5022149999999996</c:v>
                </c:pt>
                <c:pt idx="65102">
                  <c:v>4.4919019999999996</c:v>
                </c:pt>
                <c:pt idx="65103">
                  <c:v>4.4955800000000004</c:v>
                </c:pt>
                <c:pt idx="65104">
                  <c:v>4.4957479999999999</c:v>
                </c:pt>
                <c:pt idx="65105">
                  <c:v>4.5001959999999999</c:v>
                </c:pt>
                <c:pt idx="65106">
                  <c:v>4.5069509999999999</c:v>
                </c:pt>
                <c:pt idx="65107">
                  <c:v>4.5005559999999996</c:v>
                </c:pt>
                <c:pt idx="65108">
                  <c:v>4.5004359999999997</c:v>
                </c:pt>
                <c:pt idx="65109">
                  <c:v>4.5101719999999998</c:v>
                </c:pt>
                <c:pt idx="65110">
                  <c:v>4.5111819999999998</c:v>
                </c:pt>
                <c:pt idx="65111">
                  <c:v>4.5092109999999996</c:v>
                </c:pt>
                <c:pt idx="65112">
                  <c:v>4.5154610000000002</c:v>
                </c:pt>
                <c:pt idx="65113">
                  <c:v>4.4960370000000003</c:v>
                </c:pt>
                <c:pt idx="65114">
                  <c:v>4.4984890000000002</c:v>
                </c:pt>
                <c:pt idx="65115">
                  <c:v>4.4970699999999999</c:v>
                </c:pt>
                <c:pt idx="65116">
                  <c:v>4.4935359999999998</c:v>
                </c:pt>
                <c:pt idx="65117">
                  <c:v>4.4973349999999996</c:v>
                </c:pt>
                <c:pt idx="65118">
                  <c:v>4.5020230000000003</c:v>
                </c:pt>
                <c:pt idx="65119">
                  <c:v>4.496397</c:v>
                </c:pt>
                <c:pt idx="65120">
                  <c:v>4.4892329999999996</c:v>
                </c:pt>
                <c:pt idx="65121">
                  <c:v>4.4837280000000002</c:v>
                </c:pt>
                <c:pt idx="65122">
                  <c:v>4.480963</c:v>
                </c:pt>
                <c:pt idx="65123">
                  <c:v>4.4985609999999996</c:v>
                </c:pt>
                <c:pt idx="65124">
                  <c:v>4.5111100000000004</c:v>
                </c:pt>
                <c:pt idx="65125">
                  <c:v>4.5092109999999996</c:v>
                </c:pt>
                <c:pt idx="65126">
                  <c:v>4.5174570000000003</c:v>
                </c:pt>
                <c:pt idx="65127">
                  <c:v>4.5126970000000002</c:v>
                </c:pt>
                <c:pt idx="65128">
                  <c:v>4.5127930000000003</c:v>
                </c:pt>
                <c:pt idx="65129">
                  <c:v>4.4965650000000004</c:v>
                </c:pt>
                <c:pt idx="65130">
                  <c:v>4.4927190000000001</c:v>
                </c:pt>
                <c:pt idx="65131">
                  <c:v>4.4829340000000002</c:v>
                </c:pt>
                <c:pt idx="65132">
                  <c:v>4.4603359999999999</c:v>
                </c:pt>
                <c:pt idx="65133">
                  <c:v>4.4399740000000003</c:v>
                </c:pt>
                <c:pt idx="65134">
                  <c:v>4.4614419999999999</c:v>
                </c:pt>
                <c:pt idx="65135">
                  <c:v>4.44923</c:v>
                </c:pt>
                <c:pt idx="65136">
                  <c:v>4.4431950000000002</c:v>
                </c:pt>
                <c:pt idx="65137">
                  <c:v>4.4489169999999998</c:v>
                </c:pt>
                <c:pt idx="65138">
                  <c:v>4.4569710000000002</c:v>
                </c:pt>
                <c:pt idx="65139">
                  <c:v>4.5039220000000002</c:v>
                </c:pt>
                <c:pt idx="65140">
                  <c:v>4.5007000000000001</c:v>
                </c:pt>
                <c:pt idx="65141">
                  <c:v>4.4733419999999997</c:v>
                </c:pt>
                <c:pt idx="65142">
                  <c:v>4.4576440000000002</c:v>
                </c:pt>
                <c:pt idx="65143">
                  <c:v>4.466202</c:v>
                </c:pt>
                <c:pt idx="65144">
                  <c:v>4.4882239999999998</c:v>
                </c:pt>
                <c:pt idx="65145">
                  <c:v>4.5018310000000001</c:v>
                </c:pt>
                <c:pt idx="65146">
                  <c:v>4.4898340000000001</c:v>
                </c:pt>
                <c:pt idx="65147">
                  <c:v>4.5025760000000004</c:v>
                </c:pt>
                <c:pt idx="65148">
                  <c:v>4.509379</c:v>
                </c:pt>
                <c:pt idx="65149">
                  <c:v>4.5017579999999997</c:v>
                </c:pt>
                <c:pt idx="65150">
                  <c:v>4.4976469999999997</c:v>
                </c:pt>
                <c:pt idx="65151">
                  <c:v>4.5008689999999998</c:v>
                </c:pt>
                <c:pt idx="65152">
                  <c:v>4.508057</c:v>
                </c:pt>
                <c:pt idx="65153">
                  <c:v>4.504162</c:v>
                </c:pt>
                <c:pt idx="65154">
                  <c:v>4.5014940000000001</c:v>
                </c:pt>
                <c:pt idx="65155">
                  <c:v>4.5106529999999996</c:v>
                </c:pt>
                <c:pt idx="65156">
                  <c:v>4.5257019999999999</c:v>
                </c:pt>
                <c:pt idx="65157">
                  <c:v>4.521039</c:v>
                </c:pt>
                <c:pt idx="65158">
                  <c:v>4.5222170000000004</c:v>
                </c:pt>
                <c:pt idx="65159">
                  <c:v>4.5144760000000002</c:v>
                </c:pt>
                <c:pt idx="65160">
                  <c:v>4.506278</c:v>
                </c:pt>
                <c:pt idx="65161">
                  <c:v>4.5104369999999996</c:v>
                </c:pt>
                <c:pt idx="65162">
                  <c:v>4.5113019999999997</c:v>
                </c:pt>
                <c:pt idx="65163">
                  <c:v>4.5052919999999999</c:v>
                </c:pt>
                <c:pt idx="65164">
                  <c:v>4.4991620000000001</c:v>
                </c:pt>
                <c:pt idx="65165">
                  <c:v>4.4950029999999996</c:v>
                </c:pt>
                <c:pt idx="65166">
                  <c:v>4.490291</c:v>
                </c:pt>
                <c:pt idx="65167">
                  <c:v>4.4912039999999998</c:v>
                </c:pt>
                <c:pt idx="65168">
                  <c:v>4.4888490000000001</c:v>
                </c:pt>
                <c:pt idx="65169">
                  <c:v>4.4839919999999998</c:v>
                </c:pt>
                <c:pt idx="65170">
                  <c:v>4.4839440000000002</c:v>
                </c:pt>
                <c:pt idx="65171">
                  <c:v>4.4796889999999996</c:v>
                </c:pt>
                <c:pt idx="65172">
                  <c:v>4.474545</c:v>
                </c:pt>
                <c:pt idx="65173">
                  <c:v>4.4807230000000002</c:v>
                </c:pt>
                <c:pt idx="65174">
                  <c:v>4.4823089999999999</c:v>
                </c:pt>
                <c:pt idx="65175">
                  <c:v>4.4825020000000002</c:v>
                </c:pt>
                <c:pt idx="65176">
                  <c:v>4.48719</c:v>
                </c:pt>
                <c:pt idx="65177">
                  <c:v>4.4920220000000004</c:v>
                </c:pt>
                <c:pt idx="65178">
                  <c:v>4.4971420000000002</c:v>
                </c:pt>
                <c:pt idx="65179">
                  <c:v>4.5025760000000004</c:v>
                </c:pt>
                <c:pt idx="65180">
                  <c:v>4.5030570000000001</c:v>
                </c:pt>
                <c:pt idx="65181">
                  <c:v>4.5010130000000004</c:v>
                </c:pt>
                <c:pt idx="65182">
                  <c:v>4.497503</c:v>
                </c:pt>
                <c:pt idx="65183">
                  <c:v>4.4962770000000001</c:v>
                </c:pt>
                <c:pt idx="65184">
                  <c:v>4.4956759999999996</c:v>
                </c:pt>
                <c:pt idx="65185">
                  <c:v>4.4882470000000003</c:v>
                </c:pt>
                <c:pt idx="65186">
                  <c:v>4.4853139999999998</c:v>
                </c:pt>
                <c:pt idx="65187">
                  <c:v>4.4858909999999996</c:v>
                </c:pt>
                <c:pt idx="65188">
                  <c:v>4.4847859999999997</c:v>
                </c:pt>
                <c:pt idx="65189">
                  <c:v>4.483511</c:v>
                </c:pt>
                <c:pt idx="65190">
                  <c:v>4.4807949999999996</c:v>
                </c:pt>
                <c:pt idx="65191">
                  <c:v>4.4797370000000001</c:v>
                </c:pt>
                <c:pt idx="65192">
                  <c:v>4.4764439999999999</c:v>
                </c:pt>
                <c:pt idx="65193">
                  <c:v>4.4718039999999997</c:v>
                </c:pt>
                <c:pt idx="65194">
                  <c:v>4.476299</c:v>
                </c:pt>
                <c:pt idx="65195">
                  <c:v>4.4858190000000002</c:v>
                </c:pt>
                <c:pt idx="65196">
                  <c:v>4.4879350000000002</c:v>
                </c:pt>
                <c:pt idx="65197">
                  <c:v>4.4864680000000003</c:v>
                </c:pt>
                <c:pt idx="65198">
                  <c:v>4.4866609999999998</c:v>
                </c:pt>
                <c:pt idx="65199">
                  <c:v>4.4881520000000004</c:v>
                </c:pt>
                <c:pt idx="65200">
                  <c:v>4.486421</c:v>
                </c:pt>
                <c:pt idx="65201">
                  <c:v>4.4922380000000004</c:v>
                </c:pt>
                <c:pt idx="65202">
                  <c:v>4.4937769999999997</c:v>
                </c:pt>
                <c:pt idx="65203">
                  <c:v>4.484858</c:v>
                </c:pt>
                <c:pt idx="65204">
                  <c:v>4.4830059999999996</c:v>
                </c:pt>
                <c:pt idx="65205">
                  <c:v>4.4809390000000002</c:v>
                </c:pt>
                <c:pt idx="65206">
                  <c:v>4.477525</c:v>
                </c:pt>
                <c:pt idx="65207">
                  <c:v>4.4754339999999999</c:v>
                </c:pt>
                <c:pt idx="65208">
                  <c:v>4.4788959999999998</c:v>
                </c:pt>
                <c:pt idx="65209">
                  <c:v>4.4775729999999996</c:v>
                </c:pt>
                <c:pt idx="65210">
                  <c:v>4.4803620000000004</c:v>
                </c:pt>
                <c:pt idx="65211">
                  <c:v>4.48719</c:v>
                </c:pt>
                <c:pt idx="65212">
                  <c:v>4.4857950000000004</c:v>
                </c:pt>
                <c:pt idx="65213">
                  <c:v>4.4877909999999996</c:v>
                </c:pt>
                <c:pt idx="65214">
                  <c:v>4.4883920000000002</c:v>
                </c:pt>
                <c:pt idx="65215">
                  <c:v>4.4829340000000002</c:v>
                </c:pt>
                <c:pt idx="65216">
                  <c:v>4.4775980000000004</c:v>
                </c:pt>
                <c:pt idx="65217">
                  <c:v>4.4778859999999998</c:v>
                </c:pt>
                <c:pt idx="65218">
                  <c:v>4.4815399999999999</c:v>
                </c:pt>
                <c:pt idx="65219">
                  <c:v>4.4828619999999999</c:v>
                </c:pt>
                <c:pt idx="65220">
                  <c:v>4.4776220000000002</c:v>
                </c:pt>
                <c:pt idx="65221">
                  <c:v>4.4787520000000001</c:v>
                </c:pt>
                <c:pt idx="65222">
                  <c:v>4.4801219999999997</c:v>
                </c:pt>
                <c:pt idx="65223">
                  <c:v>4.4795689999999997</c:v>
                </c:pt>
                <c:pt idx="65224">
                  <c:v>4.472429</c:v>
                </c:pt>
                <c:pt idx="65225">
                  <c:v>4.465986</c:v>
                </c:pt>
                <c:pt idx="65226">
                  <c:v>4.463101</c:v>
                </c:pt>
                <c:pt idx="65227">
                  <c:v>4.462332</c:v>
                </c:pt>
                <c:pt idx="65228">
                  <c:v>4.463101</c:v>
                </c:pt>
                <c:pt idx="65229">
                  <c:v>4.463991</c:v>
                </c:pt>
                <c:pt idx="65230">
                  <c:v>4.4645429999999999</c:v>
                </c:pt>
                <c:pt idx="65231">
                  <c:v>4.4628370000000004</c:v>
                </c:pt>
                <c:pt idx="65232">
                  <c:v>4.4594950000000004</c:v>
                </c:pt>
                <c:pt idx="65233">
                  <c:v>4.457884</c:v>
                </c:pt>
                <c:pt idx="65234">
                  <c:v>4.4611299999999998</c:v>
                </c:pt>
                <c:pt idx="65235">
                  <c:v>4.460553</c:v>
                </c:pt>
                <c:pt idx="65236">
                  <c:v>4.4611539999999996</c:v>
                </c:pt>
                <c:pt idx="65237">
                  <c:v>4.4618029999999997</c:v>
                </c:pt>
                <c:pt idx="65238">
                  <c:v>4.4617069999999996</c:v>
                </c:pt>
                <c:pt idx="65239">
                  <c:v>4.4611780000000003</c:v>
                </c:pt>
                <c:pt idx="65240">
                  <c:v>4.4617310000000003</c:v>
                </c:pt>
                <c:pt idx="65241">
                  <c:v>4.4612259999999999</c:v>
                </c:pt>
                <c:pt idx="65242">
                  <c:v>4.4559369999999996</c:v>
                </c:pt>
                <c:pt idx="65243">
                  <c:v>4.4531239999999999</c:v>
                </c:pt>
                <c:pt idx="65244">
                  <c:v>4.4505759999999999</c:v>
                </c:pt>
                <c:pt idx="65245">
                  <c:v>4.4503120000000003</c:v>
                </c:pt>
                <c:pt idx="65246">
                  <c:v>4.4497099999999996</c:v>
                </c:pt>
                <c:pt idx="65247">
                  <c:v>4.4528840000000001</c:v>
                </c:pt>
                <c:pt idx="65248">
                  <c:v>4.4545430000000001</c:v>
                </c:pt>
                <c:pt idx="65249">
                  <c:v>4.4545190000000003</c:v>
                </c:pt>
                <c:pt idx="65250">
                  <c:v>4.452547</c:v>
                </c:pt>
                <c:pt idx="65251">
                  <c:v>4.4514889999999996</c:v>
                </c:pt>
                <c:pt idx="65252">
                  <c:v>4.4506480000000002</c:v>
                </c:pt>
                <c:pt idx="65253">
                  <c:v>4.4507919999999999</c:v>
                </c:pt>
                <c:pt idx="65254">
                  <c:v>4.4457440000000004</c:v>
                </c:pt>
                <c:pt idx="65255">
                  <c:v>4.4493980000000004</c:v>
                </c:pt>
                <c:pt idx="65256">
                  <c:v>4.4524270000000001</c:v>
                </c:pt>
                <c:pt idx="65257">
                  <c:v>4.4513449999999999</c:v>
                </c:pt>
                <c:pt idx="65258">
                  <c:v>4.4508890000000001</c:v>
                </c:pt>
                <c:pt idx="65259">
                  <c:v>4.4568989999999999</c:v>
                </c:pt>
                <c:pt idx="65260">
                  <c:v>4.4515609999999999</c:v>
                </c:pt>
                <c:pt idx="65261">
                  <c:v>4.4499750000000002</c:v>
                </c:pt>
                <c:pt idx="65262">
                  <c:v>4.4447099999999997</c:v>
                </c:pt>
                <c:pt idx="65263">
                  <c:v>4.437354</c:v>
                </c:pt>
                <c:pt idx="65264">
                  <c:v>4.4347329999999996</c:v>
                </c:pt>
                <c:pt idx="65265">
                  <c:v>4.4391569999999998</c:v>
                </c:pt>
                <c:pt idx="65266">
                  <c:v>4.4428590000000003</c:v>
                </c:pt>
                <c:pt idx="65267">
                  <c:v>4.443676</c:v>
                </c:pt>
                <c:pt idx="65268">
                  <c:v>4.4433160000000003</c:v>
                </c:pt>
                <c:pt idx="65269">
                  <c:v>4.4549760000000003</c:v>
                </c:pt>
                <c:pt idx="65270">
                  <c:v>4.4664669999999997</c:v>
                </c:pt>
                <c:pt idx="65271">
                  <c:v>4.4690390000000004</c:v>
                </c:pt>
                <c:pt idx="65272">
                  <c:v>4.4662269999999999</c:v>
                </c:pt>
                <c:pt idx="65273">
                  <c:v>4.4646160000000004</c:v>
                </c:pt>
                <c:pt idx="65274">
                  <c:v>4.463101</c:v>
                </c:pt>
                <c:pt idx="65275">
                  <c:v>4.4649760000000001</c:v>
                </c:pt>
                <c:pt idx="65276">
                  <c:v>4.466539</c:v>
                </c:pt>
                <c:pt idx="65277">
                  <c:v>4.4652890000000003</c:v>
                </c:pt>
                <c:pt idx="65278">
                  <c:v>4.4617550000000001</c:v>
                </c:pt>
                <c:pt idx="65279">
                  <c:v>4.4593749999999996</c:v>
                </c:pt>
                <c:pt idx="65280">
                  <c:v>4.4579319999999996</c:v>
                </c:pt>
                <c:pt idx="65281">
                  <c:v>4.4554559999999999</c:v>
                </c:pt>
                <c:pt idx="65282">
                  <c:v>4.452547</c:v>
                </c:pt>
                <c:pt idx="65283">
                  <c:v>4.450672</c:v>
                </c:pt>
                <c:pt idx="65284">
                  <c:v>4.4469219999999998</c:v>
                </c:pt>
                <c:pt idx="65285">
                  <c:v>4.4465130000000004</c:v>
                </c:pt>
                <c:pt idx="65286">
                  <c:v>4.4533649999999998</c:v>
                </c:pt>
                <c:pt idx="65287">
                  <c:v>4.451778</c:v>
                </c:pt>
                <c:pt idx="65288">
                  <c:v>4.4481960000000003</c:v>
                </c:pt>
                <c:pt idx="65289">
                  <c:v>4.4455030000000004</c:v>
                </c:pt>
                <c:pt idx="65290">
                  <c:v>4.4443970000000004</c:v>
                </c:pt>
                <c:pt idx="65291">
                  <c:v>4.4528600000000003</c:v>
                </c:pt>
                <c:pt idx="65292">
                  <c:v>4.4510569999999996</c:v>
                </c:pt>
                <c:pt idx="65293">
                  <c:v>4.4519219999999997</c:v>
                </c:pt>
                <c:pt idx="65294">
                  <c:v>4.4599760000000002</c:v>
                </c:pt>
                <c:pt idx="65295">
                  <c:v>4.4528119999999998</c:v>
                </c:pt>
                <c:pt idx="65296">
                  <c:v>4.4498069999999998</c:v>
                </c:pt>
                <c:pt idx="65297">
                  <c:v>4.452115</c:v>
                </c:pt>
                <c:pt idx="65298">
                  <c:v>4.4509119999999998</c:v>
                </c:pt>
                <c:pt idx="65299">
                  <c:v>4.4518019999999998</c:v>
                </c:pt>
                <c:pt idx="65300">
                  <c:v>4.4475470000000001</c:v>
                </c:pt>
                <c:pt idx="65301">
                  <c:v>4.444782</c:v>
                </c:pt>
                <c:pt idx="65302">
                  <c:v>4.4454789999999997</c:v>
                </c:pt>
                <c:pt idx="65303">
                  <c:v>4.4481960000000003</c:v>
                </c:pt>
                <c:pt idx="65304">
                  <c:v>4.4487490000000003</c:v>
                </c:pt>
                <c:pt idx="65305">
                  <c:v>4.4472100000000001</c:v>
                </c:pt>
                <c:pt idx="65306">
                  <c:v>4.4455280000000004</c:v>
                </c:pt>
                <c:pt idx="65307">
                  <c:v>4.4433160000000003</c:v>
                </c:pt>
                <c:pt idx="65308">
                  <c:v>4.4453589999999998</c:v>
                </c:pt>
                <c:pt idx="65309">
                  <c:v>4.447667</c:v>
                </c:pt>
                <c:pt idx="65310">
                  <c:v>4.4457680000000002</c:v>
                </c:pt>
                <c:pt idx="65311">
                  <c:v>4.4442529999999998</c:v>
                </c:pt>
                <c:pt idx="65312">
                  <c:v>4.4468019999999999</c:v>
                </c:pt>
                <c:pt idx="65313">
                  <c:v>4.4472579999999997</c:v>
                </c:pt>
                <c:pt idx="65314">
                  <c:v>4.4482439999999999</c:v>
                </c:pt>
                <c:pt idx="65315">
                  <c:v>4.449999</c:v>
                </c:pt>
                <c:pt idx="65316">
                  <c:v>4.447451</c:v>
                </c:pt>
                <c:pt idx="65317">
                  <c:v>4.4492779999999996</c:v>
                </c:pt>
                <c:pt idx="65318">
                  <c:v>4.4504799999999998</c:v>
                </c:pt>
                <c:pt idx="65319">
                  <c:v>4.4520179999999998</c:v>
                </c:pt>
                <c:pt idx="65320">
                  <c:v>4.4516099999999996</c:v>
                </c:pt>
                <c:pt idx="65321">
                  <c:v>4.4454310000000001</c:v>
                </c:pt>
                <c:pt idx="65322">
                  <c:v>4.4456720000000001</c:v>
                </c:pt>
                <c:pt idx="65323">
                  <c:v>4.4495659999999999</c:v>
                </c:pt>
                <c:pt idx="65324">
                  <c:v>4.4537250000000004</c:v>
                </c:pt>
                <c:pt idx="65325">
                  <c:v>4.4525949999999996</c:v>
                </c:pt>
                <c:pt idx="65326">
                  <c:v>4.4511770000000004</c:v>
                </c:pt>
                <c:pt idx="65327">
                  <c:v>4.4510569999999996</c:v>
                </c:pt>
                <c:pt idx="65328">
                  <c:v>4.4518500000000003</c:v>
                </c:pt>
                <c:pt idx="65329">
                  <c:v>4.453773</c:v>
                </c:pt>
                <c:pt idx="65330">
                  <c:v>4.4560570000000004</c:v>
                </c:pt>
                <c:pt idx="65331">
                  <c:v>4.4572349999999998</c:v>
                </c:pt>
                <c:pt idx="65332">
                  <c:v>4.458221</c:v>
                </c:pt>
                <c:pt idx="65333">
                  <c:v>4.460769</c:v>
                </c:pt>
                <c:pt idx="65334">
                  <c:v>4.4614659999999997</c:v>
                </c:pt>
                <c:pt idx="65335">
                  <c:v>4.4655050000000003</c:v>
                </c:pt>
                <c:pt idx="65336">
                  <c:v>4.4625719999999998</c:v>
                </c:pt>
                <c:pt idx="65337">
                  <c:v>4.4609860000000001</c:v>
                </c:pt>
                <c:pt idx="65338">
                  <c:v>4.4603359999999999</c:v>
                </c:pt>
                <c:pt idx="65339">
                  <c:v>4.4608889999999999</c:v>
                </c:pt>
                <c:pt idx="65340">
                  <c:v>4.4584130000000002</c:v>
                </c:pt>
                <c:pt idx="65341">
                  <c:v>4.4604809999999997</c:v>
                </c:pt>
                <c:pt idx="65342">
                  <c:v>4.4571389999999997</c:v>
                </c:pt>
                <c:pt idx="65343">
                  <c:v>4.4562970000000002</c:v>
                </c:pt>
                <c:pt idx="65344">
                  <c:v>4.4550479999999997</c:v>
                </c:pt>
                <c:pt idx="65345">
                  <c:v>4.4600239999999998</c:v>
                </c:pt>
                <c:pt idx="65346">
                  <c:v>4.4589420000000004</c:v>
                </c:pt>
                <c:pt idx="65347">
                  <c:v>4.4535330000000002</c:v>
                </c:pt>
                <c:pt idx="65348">
                  <c:v>4.4499269999999997</c:v>
                </c:pt>
                <c:pt idx="65349">
                  <c:v>4.451778</c:v>
                </c:pt>
                <c:pt idx="65350">
                  <c:v>4.4524749999999997</c:v>
                </c:pt>
                <c:pt idx="65351">
                  <c:v>4.454326</c:v>
                </c:pt>
                <c:pt idx="65352">
                  <c:v>4.4564180000000002</c:v>
                </c:pt>
                <c:pt idx="65353">
                  <c:v>4.4566100000000004</c:v>
                </c:pt>
                <c:pt idx="65354">
                  <c:v>4.4580529999999996</c:v>
                </c:pt>
                <c:pt idx="65355">
                  <c:v>4.4574040000000004</c:v>
                </c:pt>
                <c:pt idx="65356">
                  <c:v>4.4543990000000004</c:v>
                </c:pt>
                <c:pt idx="65357">
                  <c:v>4.457211</c:v>
                </c:pt>
                <c:pt idx="65358">
                  <c:v>4.456779</c:v>
                </c:pt>
                <c:pt idx="65359">
                  <c:v>4.4542539999999997</c:v>
                </c:pt>
                <c:pt idx="65360">
                  <c:v>4.4505999999999997</c:v>
                </c:pt>
                <c:pt idx="65361">
                  <c:v>4.4468019999999999</c:v>
                </c:pt>
                <c:pt idx="65362">
                  <c:v>4.4455030000000004</c:v>
                </c:pt>
                <c:pt idx="65363">
                  <c:v>4.4446620000000001</c:v>
                </c:pt>
                <c:pt idx="65364">
                  <c:v>4.4461279999999999</c:v>
                </c:pt>
                <c:pt idx="65365">
                  <c:v>4.4442529999999998</c:v>
                </c:pt>
                <c:pt idx="65366">
                  <c:v>4.4423779999999997</c:v>
                </c:pt>
                <c:pt idx="65367">
                  <c:v>4.4411519999999998</c:v>
                </c:pt>
                <c:pt idx="65368">
                  <c:v>4.4424979999999996</c:v>
                </c:pt>
                <c:pt idx="65369">
                  <c:v>4.4402629999999998</c:v>
                </c:pt>
                <c:pt idx="65370">
                  <c:v>4.435791</c:v>
                </c:pt>
                <c:pt idx="65371">
                  <c:v>4.4407430000000003</c:v>
                </c:pt>
                <c:pt idx="65372">
                  <c:v>4.4430750000000003</c:v>
                </c:pt>
                <c:pt idx="65373">
                  <c:v>4.4429069999999999</c:v>
                </c:pt>
                <c:pt idx="65374">
                  <c:v>4.4430990000000001</c:v>
                </c:pt>
                <c:pt idx="65375">
                  <c:v>4.4413919999999996</c:v>
                </c:pt>
                <c:pt idx="65376">
                  <c:v>4.4455280000000004</c:v>
                </c:pt>
                <c:pt idx="65377">
                  <c:v>4.4452389999999999</c:v>
                </c:pt>
                <c:pt idx="65378">
                  <c:v>4.4431479999999999</c:v>
                </c:pt>
                <c:pt idx="65379">
                  <c:v>4.4433400000000001</c:v>
                </c:pt>
                <c:pt idx="65380">
                  <c:v>4.4404310000000002</c:v>
                </c:pt>
                <c:pt idx="65381">
                  <c:v>4.4401900000000003</c:v>
                </c:pt>
                <c:pt idx="65382">
                  <c:v>4.438796</c:v>
                </c:pt>
                <c:pt idx="65383">
                  <c:v>4.4382190000000001</c:v>
                </c:pt>
                <c:pt idx="65384">
                  <c:v>4.4349020000000001</c:v>
                </c:pt>
                <c:pt idx="65385">
                  <c:v>4.4343250000000003</c:v>
                </c:pt>
                <c:pt idx="65386">
                  <c:v>4.4342050000000004</c:v>
                </c:pt>
                <c:pt idx="65387">
                  <c:v>4.4381709999999996</c:v>
                </c:pt>
                <c:pt idx="65388">
                  <c:v>4.4421619999999997</c:v>
                </c:pt>
                <c:pt idx="65389">
                  <c:v>4.4433879999999997</c:v>
                </c:pt>
                <c:pt idx="65390">
                  <c:v>4.44346</c:v>
                </c:pt>
                <c:pt idx="65391">
                  <c:v>4.4442050000000002</c:v>
                </c:pt>
                <c:pt idx="65392">
                  <c:v>4.4447340000000004</c:v>
                </c:pt>
                <c:pt idx="65393">
                  <c:v>4.443797</c:v>
                </c:pt>
                <c:pt idx="65394">
                  <c:v>4.4417530000000003</c:v>
                </c:pt>
                <c:pt idx="65395">
                  <c:v>4.4426909999999999</c:v>
                </c:pt>
                <c:pt idx="65396">
                  <c:v>4.4384839999999999</c:v>
                </c:pt>
                <c:pt idx="65397">
                  <c:v>4.438364</c:v>
                </c:pt>
                <c:pt idx="65398">
                  <c:v>4.443797</c:v>
                </c:pt>
                <c:pt idx="65399">
                  <c:v>4.4466330000000003</c:v>
                </c:pt>
                <c:pt idx="65400">
                  <c:v>4.4478840000000002</c:v>
                </c:pt>
                <c:pt idx="65401">
                  <c:v>4.4477869999999999</c:v>
                </c:pt>
                <c:pt idx="65402">
                  <c:v>4.4472339999999999</c:v>
                </c:pt>
                <c:pt idx="65403">
                  <c:v>4.4468259999999997</c:v>
                </c:pt>
                <c:pt idx="65404">
                  <c:v>4.4433400000000001</c:v>
                </c:pt>
                <c:pt idx="65405">
                  <c:v>4.4423779999999997</c:v>
                </c:pt>
                <c:pt idx="65406">
                  <c:v>4.4438449999999996</c:v>
                </c:pt>
                <c:pt idx="65407">
                  <c:v>4.4421140000000001</c:v>
                </c:pt>
                <c:pt idx="65408">
                  <c:v>4.437233</c:v>
                </c:pt>
                <c:pt idx="65409">
                  <c:v>4.4371850000000004</c:v>
                </c:pt>
                <c:pt idx="65410">
                  <c:v>4.4366079999999997</c:v>
                </c:pt>
                <c:pt idx="65411">
                  <c:v>4.4466089999999996</c:v>
                </c:pt>
                <c:pt idx="65412">
                  <c:v>4.4486290000000004</c:v>
                </c:pt>
                <c:pt idx="65413">
                  <c:v>4.4489169999999998</c:v>
                </c:pt>
                <c:pt idx="65414">
                  <c:v>4.4474020000000003</c:v>
                </c:pt>
                <c:pt idx="65415">
                  <c:v>4.44834</c:v>
                </c:pt>
                <c:pt idx="65416">
                  <c:v>4.4465130000000004</c:v>
                </c:pt>
                <c:pt idx="65417">
                  <c:v>4.445119</c:v>
                </c:pt>
                <c:pt idx="65418">
                  <c:v>4.4499029999999999</c:v>
                </c:pt>
                <c:pt idx="65419">
                  <c:v>4.4483160000000002</c:v>
                </c:pt>
                <c:pt idx="65420">
                  <c:v>4.4460559999999996</c:v>
                </c:pt>
                <c:pt idx="65421">
                  <c:v>4.4448299999999996</c:v>
                </c:pt>
                <c:pt idx="65422">
                  <c:v>4.443003</c:v>
                </c:pt>
                <c:pt idx="65423">
                  <c:v>4.4429069999999999</c:v>
                </c:pt>
                <c:pt idx="65424">
                  <c:v>4.4415610000000001</c:v>
                </c:pt>
                <c:pt idx="65425">
                  <c:v>4.4412719999999997</c:v>
                </c:pt>
                <c:pt idx="65426">
                  <c:v>4.4423779999999997</c:v>
                </c:pt>
                <c:pt idx="65427">
                  <c:v>4.4427630000000002</c:v>
                </c:pt>
                <c:pt idx="65428">
                  <c:v>4.4411759999999996</c:v>
                </c:pt>
                <c:pt idx="65429">
                  <c:v>4.445119</c:v>
                </c:pt>
                <c:pt idx="65430">
                  <c:v>4.4486049999999997</c:v>
                </c:pt>
                <c:pt idx="65431">
                  <c:v>4.4470660000000004</c:v>
                </c:pt>
                <c:pt idx="65432">
                  <c:v>4.445792</c:v>
                </c:pt>
                <c:pt idx="65433">
                  <c:v>4.44733</c:v>
                </c:pt>
                <c:pt idx="65434">
                  <c:v>4.4503120000000003</c:v>
                </c:pt>
                <c:pt idx="65435">
                  <c:v>4.4474270000000002</c:v>
                </c:pt>
                <c:pt idx="65436">
                  <c:v>4.4477869999999999</c:v>
                </c:pt>
                <c:pt idx="65437">
                  <c:v>4.4464649999999999</c:v>
                </c:pt>
                <c:pt idx="65438">
                  <c:v>4.4463210000000002</c:v>
                </c:pt>
                <c:pt idx="65439">
                  <c:v>4.4469219999999998</c:v>
                </c:pt>
                <c:pt idx="65440">
                  <c:v>4.4490129999999999</c:v>
                </c:pt>
                <c:pt idx="65441">
                  <c:v>4.4493020000000003</c:v>
                </c:pt>
                <c:pt idx="65442">
                  <c:v>4.4450229999999999</c:v>
                </c:pt>
                <c:pt idx="65443">
                  <c:v>4.4421140000000001</c:v>
                </c:pt>
                <c:pt idx="65444">
                  <c:v>4.440455</c:v>
                </c:pt>
                <c:pt idx="65445">
                  <c:v>4.4398780000000002</c:v>
                </c:pt>
                <c:pt idx="65446">
                  <c:v>4.440671</c:v>
                </c:pt>
                <c:pt idx="65447">
                  <c:v>4.4436280000000004</c:v>
                </c:pt>
                <c:pt idx="65448">
                  <c:v>4.4437480000000003</c:v>
                </c:pt>
                <c:pt idx="65449">
                  <c:v>4.4428590000000003</c:v>
                </c:pt>
                <c:pt idx="65450">
                  <c:v>4.4447580000000002</c:v>
                </c:pt>
                <c:pt idx="65451">
                  <c:v>4.4466330000000003</c:v>
                </c:pt>
                <c:pt idx="65452">
                  <c:v>4.4474270000000002</c:v>
                </c:pt>
                <c:pt idx="65453">
                  <c:v>4.4473789999999997</c:v>
                </c:pt>
                <c:pt idx="65454">
                  <c:v>4.4462489999999999</c:v>
                </c:pt>
                <c:pt idx="65455">
                  <c:v>4.4443250000000001</c:v>
                </c:pt>
                <c:pt idx="65456">
                  <c:v>4.4477869999999999</c:v>
                </c:pt>
                <c:pt idx="65457">
                  <c:v>4.4505520000000001</c:v>
                </c:pt>
                <c:pt idx="65458">
                  <c:v>4.4495659999999999</c:v>
                </c:pt>
                <c:pt idx="65459">
                  <c:v>4.4521629999999996</c:v>
                </c:pt>
                <c:pt idx="65460">
                  <c:v>4.451994</c:v>
                </c:pt>
                <c:pt idx="65461">
                  <c:v>4.4514659999999999</c:v>
                </c:pt>
                <c:pt idx="65462">
                  <c:v>4.4512729999999996</c:v>
                </c:pt>
                <c:pt idx="65463">
                  <c:v>4.4520179999999998</c:v>
                </c:pt>
                <c:pt idx="65464">
                  <c:v>4.4525709999999998</c:v>
                </c:pt>
                <c:pt idx="65465">
                  <c:v>4.4501910000000002</c:v>
                </c:pt>
                <c:pt idx="65466">
                  <c:v>4.4462000000000002</c:v>
                </c:pt>
                <c:pt idx="65467">
                  <c:v>4.444229</c:v>
                </c:pt>
                <c:pt idx="65468">
                  <c:v>4.4443020000000004</c:v>
                </c:pt>
                <c:pt idx="65469">
                  <c:v>4.4480279999999999</c:v>
                </c:pt>
                <c:pt idx="65470">
                  <c:v>4.4493260000000001</c:v>
                </c:pt>
                <c:pt idx="65471">
                  <c:v>4.4468019999999999</c:v>
                </c:pt>
                <c:pt idx="65472">
                  <c:v>4.4469459999999996</c:v>
                </c:pt>
                <c:pt idx="65473">
                  <c:v>4.4491579999999997</c:v>
                </c:pt>
                <c:pt idx="65474">
                  <c:v>4.4503360000000001</c:v>
                </c:pt>
                <c:pt idx="65475">
                  <c:v>4.4501189999999999</c:v>
                </c:pt>
                <c:pt idx="65476">
                  <c:v>4.4495180000000003</c:v>
                </c:pt>
                <c:pt idx="65477">
                  <c:v>4.4478350000000004</c:v>
                </c:pt>
                <c:pt idx="65478">
                  <c:v>4.4463929999999996</c:v>
                </c:pt>
                <c:pt idx="65479">
                  <c:v>4.4443489999999999</c:v>
                </c:pt>
                <c:pt idx="65480">
                  <c:v>4.4420900000000003</c:v>
                </c:pt>
                <c:pt idx="65481">
                  <c:v>4.4425230000000004</c:v>
                </c:pt>
                <c:pt idx="65482">
                  <c:v>4.4464170000000003</c:v>
                </c:pt>
                <c:pt idx="65483">
                  <c:v>4.4475230000000003</c:v>
                </c:pt>
                <c:pt idx="65484">
                  <c:v>4.4462250000000001</c:v>
                </c:pt>
                <c:pt idx="65485">
                  <c:v>4.4419690000000003</c:v>
                </c:pt>
                <c:pt idx="65486">
                  <c:v>4.442018</c:v>
                </c:pt>
                <c:pt idx="65487">
                  <c:v>4.4446139999999996</c:v>
                </c:pt>
                <c:pt idx="65488">
                  <c:v>4.4424739999999998</c:v>
                </c:pt>
                <c:pt idx="65489">
                  <c:v>4.4424020000000004</c:v>
                </c:pt>
                <c:pt idx="65490">
                  <c:v>4.4467049999999997</c:v>
                </c:pt>
                <c:pt idx="65491">
                  <c:v>4.4514889999999996</c:v>
                </c:pt>
                <c:pt idx="65492">
                  <c:v>4.4501429999999997</c:v>
                </c:pt>
                <c:pt idx="65493">
                  <c:v>4.4525709999999998</c:v>
                </c:pt>
                <c:pt idx="65494">
                  <c:v>4.4512970000000003</c:v>
                </c:pt>
                <c:pt idx="65495">
                  <c:v>4.4502870000000003</c:v>
                </c:pt>
                <c:pt idx="65496">
                  <c:v>4.4488209999999997</c:v>
                </c:pt>
                <c:pt idx="65497">
                  <c:v>4.4493499999999999</c:v>
                </c:pt>
                <c:pt idx="65498">
                  <c:v>4.4479559999999996</c:v>
                </c:pt>
                <c:pt idx="65499">
                  <c:v>4.4465370000000002</c:v>
                </c:pt>
                <c:pt idx="65500">
                  <c:v>4.4457680000000002</c:v>
                </c:pt>
                <c:pt idx="65501">
                  <c:v>4.4468019999999999</c:v>
                </c:pt>
                <c:pt idx="65502">
                  <c:v>4.4472339999999999</c:v>
                </c:pt>
                <c:pt idx="65503">
                  <c:v>4.4459840000000002</c:v>
                </c:pt>
                <c:pt idx="65504">
                  <c:v>4.4435560000000001</c:v>
                </c:pt>
                <c:pt idx="65505">
                  <c:v>4.4422579999999998</c:v>
                </c:pt>
                <c:pt idx="65506">
                  <c:v>4.43858</c:v>
                </c:pt>
                <c:pt idx="65507">
                  <c:v>4.4384360000000003</c:v>
                </c:pt>
                <c:pt idx="65508">
                  <c:v>4.4422100000000002</c:v>
                </c:pt>
                <c:pt idx="65509">
                  <c:v>4.448893</c:v>
                </c:pt>
                <c:pt idx="65510">
                  <c:v>4.4490129999999999</c:v>
                </c:pt>
                <c:pt idx="65511">
                  <c:v>4.4441569999999997</c:v>
                </c:pt>
                <c:pt idx="65512">
                  <c:v>4.4429790000000002</c:v>
                </c:pt>
                <c:pt idx="65513">
                  <c:v>4.4451429999999998</c:v>
                </c:pt>
                <c:pt idx="65514">
                  <c:v>4.4459840000000002</c:v>
                </c:pt>
                <c:pt idx="65515">
                  <c:v>4.4445899999999998</c:v>
                </c:pt>
                <c:pt idx="65516">
                  <c:v>4.4426670000000001</c:v>
                </c:pt>
                <c:pt idx="65517">
                  <c:v>4.4415129999999996</c:v>
                </c:pt>
                <c:pt idx="65518">
                  <c:v>4.4407189999999996</c:v>
                </c:pt>
                <c:pt idx="65519">
                  <c:v>4.4422100000000002</c:v>
                </c:pt>
                <c:pt idx="65520">
                  <c:v>4.4415370000000003</c:v>
                </c:pt>
                <c:pt idx="65521">
                  <c:v>4.4423539999999999</c:v>
                </c:pt>
                <c:pt idx="65522">
                  <c:v>4.443892</c:v>
                </c:pt>
                <c:pt idx="65523">
                  <c:v>4.4434360000000002</c:v>
                </c:pt>
                <c:pt idx="65524">
                  <c:v>4.4411040000000002</c:v>
                </c:pt>
                <c:pt idx="65525">
                  <c:v>4.4393250000000002</c:v>
                </c:pt>
                <c:pt idx="65526">
                  <c:v>4.4421860000000004</c:v>
                </c:pt>
                <c:pt idx="65527">
                  <c:v>4.4448299999999996</c:v>
                </c:pt>
                <c:pt idx="65528">
                  <c:v>4.4465130000000004</c:v>
                </c:pt>
                <c:pt idx="65529">
                  <c:v>4.4468259999999997</c:v>
                </c:pt>
                <c:pt idx="65530">
                  <c:v>4.44834</c:v>
                </c:pt>
                <c:pt idx="65531">
                  <c:v>4.4466089999999996</c:v>
                </c:pt>
                <c:pt idx="65532">
                  <c:v>4.4454310000000001</c:v>
                </c:pt>
                <c:pt idx="65533">
                  <c:v>4.4449019999999999</c:v>
                </c:pt>
                <c:pt idx="65534">
                  <c:v>4.4459359999999997</c:v>
                </c:pt>
                <c:pt idx="65535">
                  <c:v>4.4470660000000004</c:v>
                </c:pt>
                <c:pt idx="65536">
                  <c:v>4.4493980000000004</c:v>
                </c:pt>
                <c:pt idx="65537">
                  <c:v>4.4495180000000003</c:v>
                </c:pt>
                <c:pt idx="65538">
                  <c:v>4.4492779999999996</c:v>
                </c:pt>
                <c:pt idx="65539">
                  <c:v>4.4479559999999996</c:v>
                </c:pt>
                <c:pt idx="65540">
                  <c:v>4.4489409999999996</c:v>
                </c:pt>
                <c:pt idx="65541">
                  <c:v>4.44923</c:v>
                </c:pt>
                <c:pt idx="65542">
                  <c:v>4.4467049999999997</c:v>
                </c:pt>
                <c:pt idx="65543">
                  <c:v>4.4461050000000002</c:v>
                </c:pt>
                <c:pt idx="65544">
                  <c:v>4.4437480000000003</c:v>
                </c:pt>
                <c:pt idx="65545">
                  <c:v>4.4424979999999996</c:v>
                </c:pt>
                <c:pt idx="65546">
                  <c:v>4.4424979999999996</c:v>
                </c:pt>
                <c:pt idx="65547">
                  <c:v>4.4460329999999999</c:v>
                </c:pt>
                <c:pt idx="65548">
                  <c:v>4.4487969999999999</c:v>
                </c:pt>
                <c:pt idx="65549">
                  <c:v>4.4497590000000002</c:v>
                </c:pt>
                <c:pt idx="65550">
                  <c:v>4.4475949999999997</c:v>
                </c:pt>
                <c:pt idx="65551">
                  <c:v>4.4497590000000002</c:v>
                </c:pt>
                <c:pt idx="65552">
                  <c:v>4.4508400000000004</c:v>
                </c:pt>
                <c:pt idx="65553">
                  <c:v>4.4539660000000003</c:v>
                </c:pt>
                <c:pt idx="65554">
                  <c:v>4.4550229999999997</c:v>
                </c:pt>
                <c:pt idx="65555">
                  <c:v>4.4540139999999999</c:v>
                </c:pt>
                <c:pt idx="65556">
                  <c:v>4.4504320000000002</c:v>
                </c:pt>
                <c:pt idx="65557">
                  <c:v>4.4532920000000003</c:v>
                </c:pt>
                <c:pt idx="65558">
                  <c:v>4.4528840000000001</c:v>
                </c:pt>
                <c:pt idx="65559">
                  <c:v>4.4497590000000002</c:v>
                </c:pt>
                <c:pt idx="65560">
                  <c:v>4.4460329999999999</c:v>
                </c:pt>
                <c:pt idx="65561">
                  <c:v>4.4441090000000001</c:v>
                </c:pt>
                <c:pt idx="65562">
                  <c:v>4.440671</c:v>
                </c:pt>
                <c:pt idx="65563">
                  <c:v>4.4413689999999999</c:v>
                </c:pt>
                <c:pt idx="65564">
                  <c:v>4.4382429999999999</c:v>
                </c:pt>
                <c:pt idx="65565">
                  <c:v>4.4377380000000004</c:v>
                </c:pt>
                <c:pt idx="65566">
                  <c:v>4.4394929999999997</c:v>
                </c:pt>
                <c:pt idx="65567">
                  <c:v>4.4417289999999996</c:v>
                </c:pt>
                <c:pt idx="65568">
                  <c:v>4.4414170000000004</c:v>
                </c:pt>
                <c:pt idx="65569">
                  <c:v>4.4413200000000002</c:v>
                </c:pt>
                <c:pt idx="65570">
                  <c:v>4.4438449999999996</c:v>
                </c:pt>
                <c:pt idx="65571">
                  <c:v>4.4454310000000001</c:v>
                </c:pt>
                <c:pt idx="65572">
                  <c:v>4.4432200000000002</c:v>
                </c:pt>
                <c:pt idx="65573">
                  <c:v>4.4440369999999998</c:v>
                </c:pt>
                <c:pt idx="65574">
                  <c:v>4.4456230000000003</c:v>
                </c:pt>
                <c:pt idx="65575">
                  <c:v>4.4449509999999997</c:v>
                </c:pt>
                <c:pt idx="65576">
                  <c:v>4.4420659999999996</c:v>
                </c:pt>
                <c:pt idx="65577">
                  <c:v>4.4407430000000003</c:v>
                </c:pt>
                <c:pt idx="65578">
                  <c:v>4.4408149999999997</c:v>
                </c:pt>
                <c:pt idx="65579">
                  <c:v>4.4398059999999999</c:v>
                </c:pt>
                <c:pt idx="65580">
                  <c:v>4.4388920000000001</c:v>
                </c:pt>
                <c:pt idx="65581">
                  <c:v>4.4367049999999999</c:v>
                </c:pt>
                <c:pt idx="65582">
                  <c:v>4.4320890000000004</c:v>
                </c:pt>
                <c:pt idx="65583">
                  <c:v>4.4378590000000004</c:v>
                </c:pt>
                <c:pt idx="65584">
                  <c:v>4.4417530000000003</c:v>
                </c:pt>
                <c:pt idx="65585">
                  <c:v>4.4400940000000002</c:v>
                </c:pt>
                <c:pt idx="65586">
                  <c:v>4.436801</c:v>
                </c:pt>
                <c:pt idx="65587">
                  <c:v>4.4380990000000002</c:v>
                </c:pt>
                <c:pt idx="65588">
                  <c:v>4.4347089999999998</c:v>
                </c:pt>
                <c:pt idx="65589">
                  <c:v>4.434685</c:v>
                </c:pt>
                <c:pt idx="65590">
                  <c:v>4.4401659999999996</c:v>
                </c:pt>
                <c:pt idx="65591">
                  <c:v>4.4431950000000002</c:v>
                </c:pt>
                <c:pt idx="65592">
                  <c:v>4.4462000000000002</c:v>
                </c:pt>
                <c:pt idx="65593">
                  <c:v>4.4498550000000003</c:v>
                </c:pt>
                <c:pt idx="65594">
                  <c:v>4.4497099999999996</c:v>
                </c:pt>
                <c:pt idx="65595">
                  <c:v>4.4485080000000004</c:v>
                </c:pt>
                <c:pt idx="65596">
                  <c:v>4.4479790000000001</c:v>
                </c:pt>
                <c:pt idx="65597">
                  <c:v>4.4493980000000004</c:v>
                </c:pt>
                <c:pt idx="65598">
                  <c:v>4.4454310000000001</c:v>
                </c:pt>
                <c:pt idx="65599">
                  <c:v>4.4418249999999997</c:v>
                </c:pt>
                <c:pt idx="65600">
                  <c:v>4.4425460000000001</c:v>
                </c:pt>
                <c:pt idx="65601">
                  <c:v>4.4495180000000003</c:v>
                </c:pt>
                <c:pt idx="65602">
                  <c:v>4.4516099999999996</c:v>
                </c:pt>
                <c:pt idx="65603">
                  <c:v>4.4503599999999999</c:v>
                </c:pt>
                <c:pt idx="65604">
                  <c:v>4.4527640000000002</c:v>
                </c:pt>
                <c:pt idx="65605">
                  <c:v>4.4501189999999999</c:v>
                </c:pt>
                <c:pt idx="65606">
                  <c:v>4.4475470000000001</c:v>
                </c:pt>
                <c:pt idx="65607">
                  <c:v>4.4455999999999998</c:v>
                </c:pt>
                <c:pt idx="65608">
                  <c:v>4.4416330000000004</c:v>
                </c:pt>
                <c:pt idx="65609">
                  <c:v>4.4455999999999998</c:v>
                </c:pt>
                <c:pt idx="65610">
                  <c:v>4.4453110000000002</c:v>
                </c:pt>
                <c:pt idx="65611">
                  <c:v>4.4453829999999996</c:v>
                </c:pt>
                <c:pt idx="65612">
                  <c:v>4.4431479999999999</c:v>
                </c:pt>
                <c:pt idx="65613">
                  <c:v>4.4432679999999998</c:v>
                </c:pt>
                <c:pt idx="65614">
                  <c:v>4.4457199999999997</c:v>
                </c:pt>
                <c:pt idx="65615">
                  <c:v>4.4426670000000001</c:v>
                </c:pt>
                <c:pt idx="65616">
                  <c:v>4.443676</c:v>
                </c:pt>
                <c:pt idx="65617">
                  <c:v>4.4449019999999999</c:v>
                </c:pt>
                <c:pt idx="65618">
                  <c:v>4.4431229999999999</c:v>
                </c:pt>
                <c:pt idx="65619">
                  <c:v>4.4464410000000001</c:v>
                </c:pt>
                <c:pt idx="65620">
                  <c:v>4.4492060000000002</c:v>
                </c:pt>
                <c:pt idx="65621">
                  <c:v>4.4475709999999999</c:v>
                </c:pt>
                <c:pt idx="65622">
                  <c:v>4.4456720000000001</c:v>
                </c:pt>
                <c:pt idx="65623">
                  <c:v>4.448556</c:v>
                </c:pt>
                <c:pt idx="65624">
                  <c:v>4.4488450000000004</c:v>
                </c:pt>
              </c:numCache>
            </c:numRef>
          </c:val>
          <c:smooth val="0"/>
          <c:extLst>
            <c:ext xmlns:c16="http://schemas.microsoft.com/office/drawing/2014/chart" uri="{C3380CC4-5D6E-409C-BE32-E72D297353CC}">
              <c16:uniqueId val="{00000001-2C20-4D98-955A-EFFE2D1243AF}"/>
            </c:ext>
          </c:extLst>
        </c:ser>
        <c:dLbls>
          <c:showLegendKey val="0"/>
          <c:showVal val="0"/>
          <c:showCatName val="0"/>
          <c:showSerName val="0"/>
          <c:showPercent val="0"/>
          <c:showBubbleSize val="0"/>
        </c:dLbls>
        <c:marker val="1"/>
        <c:smooth val="0"/>
        <c:axId val="980223999"/>
        <c:axId val="980226495"/>
      </c:lineChart>
      <c:catAx>
        <c:axId val="993118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Razlika</a:t>
                </a:r>
                <a:r>
                  <a:rPr lang="hr-HR" baseline="0"/>
                  <a:t> vremena</a:t>
                </a:r>
                <a:endParaRPr lang="en-US"/>
              </a:p>
            </c:rich>
          </c:tx>
          <c:layout>
            <c:manualLayout>
              <c:xMode val="edge"/>
              <c:yMode val="edge"/>
              <c:x val="0.43716947146312596"/>
              <c:y val="0.9479635887403190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116895"/>
        <c:crosses val="autoZero"/>
        <c:auto val="1"/>
        <c:lblAlgn val="ctr"/>
        <c:lblOffset val="100"/>
        <c:noMultiLvlLbl val="0"/>
      </c:catAx>
      <c:valAx>
        <c:axId val="99311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Snaga</a:t>
                </a:r>
                <a:r>
                  <a:rPr lang="hr-HR" baseline="0"/>
                  <a:t> stiska [N]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118559"/>
        <c:crosses val="autoZero"/>
        <c:crossBetween val="between"/>
      </c:valAx>
      <c:valAx>
        <c:axId val="980226495"/>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EMG signal</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0223999"/>
        <c:crosses val="max"/>
        <c:crossBetween val="between"/>
      </c:valAx>
      <c:catAx>
        <c:axId val="980223999"/>
        <c:scaling>
          <c:orientation val="minMax"/>
        </c:scaling>
        <c:delete val="1"/>
        <c:axPos val="b"/>
        <c:numFmt formatCode="General" sourceLinked="1"/>
        <c:majorTickMark val="out"/>
        <c:minorTickMark val="none"/>
        <c:tickLblPos val="nextTo"/>
        <c:crossAx val="980226495"/>
        <c:crosses val="autoZero"/>
        <c:auto val="1"/>
        <c:lblAlgn val="ctr"/>
        <c:lblOffset val="100"/>
        <c:noMultiLvlLbl val="0"/>
      </c:cat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a:t>FFT</a:t>
            </a:r>
            <a:r>
              <a:rPr lang="hr-HR" baseline="0"/>
              <a:t> maska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Sheet1!$I$3:$I$251</c:f>
              <c:numCache>
                <c:formatCode>General</c:formatCode>
                <c:ptCount val="24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numCache>
            </c:numRef>
          </c:xVal>
          <c:yVal>
            <c:numRef>
              <c:f>Sheet1!$J$3:$J$251</c:f>
              <c:numCache>
                <c:formatCode>General</c:formatCode>
                <c:ptCount val="249"/>
                <c:pt idx="0">
                  <c:v>0</c:v>
                </c:pt>
                <c:pt idx="1">
                  <c:v>7.1094505703058503E-2</c:v>
                </c:pt>
                <c:pt idx="2">
                  <c:v>0.22798274101890201</c:v>
                </c:pt>
                <c:pt idx="3">
                  <c:v>0.97815415155206997</c:v>
                </c:pt>
                <c:pt idx="4">
                  <c:v>0.61555591638380402</c:v>
                </c:pt>
                <c:pt idx="5">
                  <c:v>0.39116256687756701</c:v>
                </c:pt>
                <c:pt idx="6">
                  <c:v>0.39012140638674597</c:v>
                </c:pt>
                <c:pt idx="7">
                  <c:v>0.47408847243269397</c:v>
                </c:pt>
                <c:pt idx="8">
                  <c:v>0.202960323415243</c:v>
                </c:pt>
                <c:pt idx="9">
                  <c:v>0.57822217935525999</c:v>
                </c:pt>
                <c:pt idx="10">
                  <c:v>0.17748135290973799</c:v>
                </c:pt>
                <c:pt idx="11">
                  <c:v>0.89751606417749696</c:v>
                </c:pt>
                <c:pt idx="12">
                  <c:v>0.131380677035974</c:v>
                </c:pt>
                <c:pt idx="13">
                  <c:v>0.53883208920078296</c:v>
                </c:pt>
                <c:pt idx="14">
                  <c:v>3.6668622064193697E-2</c:v>
                </c:pt>
                <c:pt idx="15">
                  <c:v>0.231384567994292</c:v>
                </c:pt>
                <c:pt idx="16">
                  <c:v>0.63092275981290902</c:v>
                </c:pt>
                <c:pt idx="17">
                  <c:v>0.37529761484993002</c:v>
                </c:pt>
                <c:pt idx="18">
                  <c:v>0.84462655977489498</c:v>
                </c:pt>
                <c:pt idx="19">
                  <c:v>0.61719600174203904</c:v>
                </c:pt>
                <c:pt idx="20">
                  <c:v>0.61059706145849901</c:v>
                </c:pt>
                <c:pt idx="21">
                  <c:v>0.66111314610351701</c:v>
                </c:pt>
                <c:pt idx="22">
                  <c:v>8.8054677873442302E-2</c:v>
                </c:pt>
                <c:pt idx="23">
                  <c:v>0.17504142331349601</c:v>
                </c:pt>
                <c:pt idx="24">
                  <c:v>0.14811789391921201</c:v>
                </c:pt>
                <c:pt idx="25">
                  <c:v>0.51817588833177997</c:v>
                </c:pt>
                <c:pt idx="26">
                  <c:v>0.62631743120691297</c:v>
                </c:pt>
                <c:pt idx="27">
                  <c:v>0.59008166426877195</c:v>
                </c:pt>
                <c:pt idx="28">
                  <c:v>0.19927584620704</c:v>
                </c:pt>
                <c:pt idx="29">
                  <c:v>0.85749725619026895</c:v>
                </c:pt>
                <c:pt idx="30">
                  <c:v>0.94750864610084795</c:v>
                </c:pt>
                <c:pt idx="31">
                  <c:v>0.81751814602273098</c:v>
                </c:pt>
                <c:pt idx="32">
                  <c:v>0.34734472925832099</c:v>
                </c:pt>
                <c:pt idx="33">
                  <c:v>0.57008026220702102</c:v>
                </c:pt>
                <c:pt idx="34">
                  <c:v>0.87493156969216301</c:v>
                </c:pt>
                <c:pt idx="35">
                  <c:v>0.646427997395006</c:v>
                </c:pt>
                <c:pt idx="36">
                  <c:v>0.58765889558527395</c:v>
                </c:pt>
                <c:pt idx="37">
                  <c:v>0.99343448109224997</c:v>
                </c:pt>
                <c:pt idx="38">
                  <c:v>0.33991334484818903</c:v>
                </c:pt>
                <c:pt idx="39">
                  <c:v>0.54105697879134296</c:v>
                </c:pt>
                <c:pt idx="40">
                  <c:v>0.44208976527037303</c:v>
                </c:pt>
                <c:pt idx="41">
                  <c:v>0.76280874015018796</c:v>
                </c:pt>
                <c:pt idx="42">
                  <c:v>0.93313012154516095</c:v>
                </c:pt>
                <c:pt idx="43">
                  <c:v>0.55367708201608801</c:v>
                </c:pt>
                <c:pt idx="44">
                  <c:v>0.67856623537236604</c:v>
                </c:pt>
                <c:pt idx="45">
                  <c:v>0.82061165227835697</c:v>
                </c:pt>
                <c:pt idx="46">
                  <c:v>0.78715208812017801</c:v>
                </c:pt>
                <c:pt idx="47">
                  <c:v>0.75564358378347996</c:v>
                </c:pt>
                <c:pt idx="48">
                  <c:v>0.53388511711753905</c:v>
                </c:pt>
                <c:pt idx="49">
                  <c:v>0.57231950793226805</c:v>
                </c:pt>
                <c:pt idx="50">
                  <c:v>0.55308052796487595</c:v>
                </c:pt>
                <c:pt idx="51">
                  <c:v>0.99566444142537502</c:v>
                </c:pt>
                <c:pt idx="52">
                  <c:v>0.69766998211099696</c:v>
                </c:pt>
                <c:pt idx="53">
                  <c:v>0.26795594086073199</c:v>
                </c:pt>
                <c:pt idx="54">
                  <c:v>4.0649077895266499E-2</c:v>
                </c:pt>
                <c:pt idx="55">
                  <c:v>0.158309558938657</c:v>
                </c:pt>
                <c:pt idx="56">
                  <c:v>0.89672414245523202</c:v>
                </c:pt>
                <c:pt idx="57">
                  <c:v>0.51829010612204796</c:v>
                </c:pt>
                <c:pt idx="58">
                  <c:v>0.12117313628257199</c:v>
                </c:pt>
                <c:pt idx="59">
                  <c:v>0.99565604421586695</c:v>
                </c:pt>
                <c:pt idx="60">
                  <c:v>0.45723919089939302</c:v>
                </c:pt>
                <c:pt idx="61">
                  <c:v>0.64934281086829004</c:v>
                </c:pt>
                <c:pt idx="62">
                  <c:v>0.53029348992439695</c:v>
                </c:pt>
                <c:pt idx="63">
                  <c:v>0.96063417242620397</c:v>
                </c:pt>
                <c:pt idx="64">
                  <c:v>0.44177424562459899</c:v>
                </c:pt>
                <c:pt idx="65">
                  <c:v>0.59900572648240402</c:v>
                </c:pt>
                <c:pt idx="66">
                  <c:v>0.222923055502079</c:v>
                </c:pt>
                <c:pt idx="67">
                  <c:v>0.30800081079397201</c:v>
                </c:pt>
                <c:pt idx="68">
                  <c:v>7.6091319564076804E-2</c:v>
                </c:pt>
                <c:pt idx="69">
                  <c:v>0.36592420242045098</c:v>
                </c:pt>
                <c:pt idx="70">
                  <c:v>0.304545005115895</c:v>
                </c:pt>
                <c:pt idx="71">
                  <c:v>0.45505359607037199</c:v>
                </c:pt>
                <c:pt idx="72">
                  <c:v>0.15886635714327901</c:v>
                </c:pt>
                <c:pt idx="73">
                  <c:v>3.65198988166614E-2</c:v>
                </c:pt>
                <c:pt idx="74">
                  <c:v>9.1554687471708904E-2</c:v>
                </c:pt>
                <c:pt idx="75">
                  <c:v>0.111462949418787</c:v>
                </c:pt>
                <c:pt idx="76">
                  <c:v>0.68807530068845602</c:v>
                </c:pt>
                <c:pt idx="77">
                  <c:v>0.63053071163989605</c:v>
                </c:pt>
                <c:pt idx="78">
                  <c:v>0.75757174198914201</c:v>
                </c:pt>
                <c:pt idx="79">
                  <c:v>0.13459914011313601</c:v>
                </c:pt>
                <c:pt idx="80">
                  <c:v>0.72511050852377001</c:v>
                </c:pt>
                <c:pt idx="81">
                  <c:v>0.31824834615250702</c:v>
                </c:pt>
                <c:pt idx="82">
                  <c:v>0.410363621620011</c:v>
                </c:pt>
                <c:pt idx="83">
                  <c:v>0.78797018260348695</c:v>
                </c:pt>
                <c:pt idx="84">
                  <c:v>4.1241987385967703E-2</c:v>
                </c:pt>
                <c:pt idx="85">
                  <c:v>0.217499529637907</c:v>
                </c:pt>
                <c:pt idx="86">
                  <c:v>0.27244000242669197</c:v>
                </c:pt>
                <c:pt idx="87">
                  <c:v>0.95756521841909803</c:v>
                </c:pt>
                <c:pt idx="88">
                  <c:v>0.70135340317775996</c:v>
                </c:pt>
                <c:pt idx="89">
                  <c:v>2.9283693672197901E-2</c:v>
                </c:pt>
                <c:pt idx="90">
                  <c:v>0.54097775035473405</c:v>
                </c:pt>
                <c:pt idx="91">
                  <c:v>0.79588750540282804</c:v>
                </c:pt>
                <c:pt idx="92">
                  <c:v>0.223376583204214</c:v>
                </c:pt>
                <c:pt idx="93">
                  <c:v>0.59492389583514504</c:v>
                </c:pt>
                <c:pt idx="94">
                  <c:v>0.96027171109825304</c:v>
                </c:pt>
                <c:pt idx="95">
                  <c:v>0.41161084551072202</c:v>
                </c:pt>
                <c:pt idx="96">
                  <c:v>0.43521141308751499</c:v>
                </c:pt>
                <c:pt idx="97">
                  <c:v>0.16970300829833901</c:v>
                </c:pt>
                <c:pt idx="98">
                  <c:v>0.20133550086034799</c:v>
                </c:pt>
                <c:pt idx="99">
                  <c:v>5.1578652076498102E-2</c:v>
                </c:pt>
                <c:pt idx="100">
                  <c:v>0.55148520360762898</c:v>
                </c:pt>
                <c:pt idx="101">
                  <c:v>0.767404203960519</c:v>
                </c:pt>
                <c:pt idx="102">
                  <c:v>0.99183685780668396</c:v>
                </c:pt>
                <c:pt idx="103">
                  <c:v>0.78432124267757697</c:v>
                </c:pt>
                <c:pt idx="104">
                  <c:v>0.51894675888402797</c:v>
                </c:pt>
                <c:pt idx="105">
                  <c:v>0.79721922690180602</c:v>
                </c:pt>
                <c:pt idx="106">
                  <c:v>0.91886193492710699</c:v>
                </c:pt>
                <c:pt idx="107">
                  <c:v>3.1204967981753899E-3</c:v>
                </c:pt>
                <c:pt idx="108">
                  <c:v>0.256088280961285</c:v>
                </c:pt>
                <c:pt idx="109">
                  <c:v>0.76669995874834596</c:v>
                </c:pt>
                <c:pt idx="110">
                  <c:v>0.77193186422902704</c:v>
                </c:pt>
                <c:pt idx="111">
                  <c:v>0.67377889811583802</c:v>
                </c:pt>
                <c:pt idx="112">
                  <c:v>8.5931486053914E-2</c:v>
                </c:pt>
                <c:pt idx="113">
                  <c:v>0.15147512522064199</c:v>
                </c:pt>
                <c:pt idx="114">
                  <c:v>0.95078659942625499</c:v>
                </c:pt>
                <c:pt idx="115">
                  <c:v>0.56910119846615004</c:v>
                </c:pt>
                <c:pt idx="116">
                  <c:v>0.22821723093101801</c:v>
                </c:pt>
                <c:pt idx="117">
                  <c:v>0.91408609142089503</c:v>
                </c:pt>
                <c:pt idx="118">
                  <c:v>0.530963582946817</c:v>
                </c:pt>
                <c:pt idx="119">
                  <c:v>0.677586949912789</c:v>
                </c:pt>
                <c:pt idx="120">
                  <c:v>0.20448243073668099</c:v>
                </c:pt>
                <c:pt idx="121">
                  <c:v>0.66081344110797802</c:v>
                </c:pt>
                <c:pt idx="122">
                  <c:v>0.23103024996852001</c:v>
                </c:pt>
                <c:pt idx="123">
                  <c:v>0.17852995749870901</c:v>
                </c:pt>
                <c:pt idx="124">
                  <c:v>0.94297052825810301</c:v>
                </c:pt>
                <c:pt idx="125">
                  <c:v>1.0572582939710499E-2</c:v>
                </c:pt>
                <c:pt idx="126">
                  <c:v>0.97487416060350596</c:v>
                </c:pt>
                <c:pt idx="127">
                  <c:v>0.123536505419615</c:v>
                </c:pt>
                <c:pt idx="128">
                  <c:v>0.42898415315600702</c:v>
                </c:pt>
                <c:pt idx="129">
                  <c:v>0.15239609856983599</c:v>
                </c:pt>
                <c:pt idx="130">
                  <c:v>0.87951648997673404</c:v>
                </c:pt>
                <c:pt idx="131">
                  <c:v>0.58379335611363203</c:v>
                </c:pt>
                <c:pt idx="132">
                  <c:v>0.18387564667960599</c:v>
                </c:pt>
                <c:pt idx="133">
                  <c:v>0.323943822631167</c:v>
                </c:pt>
                <c:pt idx="134">
                  <c:v>5.1623291497222001E-2</c:v>
                </c:pt>
                <c:pt idx="135">
                  <c:v>0.73563139619001305</c:v>
                </c:pt>
                <c:pt idx="136">
                  <c:v>0.432845041132075</c:v>
                </c:pt>
                <c:pt idx="137">
                  <c:v>0.92511496223006895</c:v>
                </c:pt>
                <c:pt idx="138">
                  <c:v>0.27432422484930102</c:v>
                </c:pt>
                <c:pt idx="139">
                  <c:v>0.91761892296376102</c:v>
                </c:pt>
                <c:pt idx="140">
                  <c:v>0.86089577689588304</c:v>
                </c:pt>
                <c:pt idx="141">
                  <c:v>8.7126866415884699E-2</c:v>
                </c:pt>
                <c:pt idx="142">
                  <c:v>0.41469958326354001</c:v>
                </c:pt>
                <c:pt idx="143">
                  <c:v>0.85893276723585099</c:v>
                </c:pt>
                <c:pt idx="144">
                  <c:v>0.25500850294299199</c:v>
                </c:pt>
                <c:pt idx="145">
                  <c:v>0.37319608230387402</c:v>
                </c:pt>
                <c:pt idx="146">
                  <c:v>0.93422920089908501</c:v>
                </c:pt>
                <c:pt idx="147">
                  <c:v>0.30445748201289402</c:v>
                </c:pt>
                <c:pt idx="148">
                  <c:v>0.78150271834158402</c:v>
                </c:pt>
                <c:pt idx="149">
                  <c:v>3.4115972418701901E-2</c:v>
                </c:pt>
                <c:pt idx="150">
                  <c:v>0.79789053254664699</c:v>
                </c:pt>
                <c:pt idx="151">
                  <c:v>0.62204606174058896</c:v>
                </c:pt>
                <c:pt idx="152">
                  <c:v>0.239151386090207</c:v>
                </c:pt>
                <c:pt idx="153">
                  <c:v>0.89976510153748201</c:v>
                </c:pt>
                <c:pt idx="154">
                  <c:v>0.24746854467506901</c:v>
                </c:pt>
                <c:pt idx="155">
                  <c:v>0.43989814022901502</c:v>
                </c:pt>
                <c:pt idx="156">
                  <c:v>0.413466759523064</c:v>
                </c:pt>
                <c:pt idx="157">
                  <c:v>0.62570584444865096</c:v>
                </c:pt>
                <c:pt idx="158">
                  <c:v>0.76903185438684796</c:v>
                </c:pt>
                <c:pt idx="159">
                  <c:v>0.83022362183042198</c:v>
                </c:pt>
                <c:pt idx="160">
                  <c:v>9.5855548579858799E-2</c:v>
                </c:pt>
                <c:pt idx="161">
                  <c:v>0.27603519083758299</c:v>
                </c:pt>
                <c:pt idx="162">
                  <c:v>0.76320630915082499</c:v>
                </c:pt>
                <c:pt idx="163">
                  <c:v>0.89979217708271497</c:v>
                </c:pt>
                <c:pt idx="164">
                  <c:v>0.14985258247861499</c:v>
                </c:pt>
                <c:pt idx="165">
                  <c:v>0.85283343273359202</c:v>
                </c:pt>
                <c:pt idx="166">
                  <c:v>0.47074679635937999</c:v>
                </c:pt>
                <c:pt idx="167">
                  <c:v>0.78534882633831804</c:v>
                </c:pt>
                <c:pt idx="168">
                  <c:v>0.45057091194059601</c:v>
                </c:pt>
                <c:pt idx="169">
                  <c:v>8.1004125398757801E-2</c:v>
                </c:pt>
                <c:pt idx="170">
                  <c:v>0.86501305296659903</c:v>
                </c:pt>
                <c:pt idx="171">
                  <c:v>0.10712142854319701</c:v>
                </c:pt>
                <c:pt idx="172">
                  <c:v>0.42817637871651898</c:v>
                </c:pt>
                <c:pt idx="173">
                  <c:v>0.90771193492744395</c:v>
                </c:pt>
                <c:pt idx="174">
                  <c:v>1.2835365036448099E-2</c:v>
                </c:pt>
                <c:pt idx="175">
                  <c:v>0.35400596198006701</c:v>
                </c:pt>
                <c:pt idx="176">
                  <c:v>0.64264983546739596</c:v>
                </c:pt>
                <c:pt idx="177">
                  <c:v>0.57957828376836995</c:v>
                </c:pt>
                <c:pt idx="178">
                  <c:v>0.16403875807327201</c:v>
                </c:pt>
                <c:pt idx="179">
                  <c:v>0.183234507744682</c:v>
                </c:pt>
                <c:pt idx="180">
                  <c:v>0.50050037921671697</c:v>
                </c:pt>
                <c:pt idx="181">
                  <c:v>0.28958758473051999</c:v>
                </c:pt>
                <c:pt idx="182">
                  <c:v>0.76685339674687203</c:v>
                </c:pt>
                <c:pt idx="183">
                  <c:v>0.43164060394762299</c:v>
                </c:pt>
                <c:pt idx="184">
                  <c:v>0.706127621905144</c:v>
                </c:pt>
                <c:pt idx="185">
                  <c:v>3.2448643380500797E-2</c:v>
                </c:pt>
                <c:pt idx="186">
                  <c:v>0.81811674495097497</c:v>
                </c:pt>
                <c:pt idx="187">
                  <c:v>0.242071728476246</c:v>
                </c:pt>
                <c:pt idx="188">
                  <c:v>0.18517164913474299</c:v>
                </c:pt>
                <c:pt idx="189">
                  <c:v>0.47916718232052402</c:v>
                </c:pt>
                <c:pt idx="190">
                  <c:v>0.32646062690488198</c:v>
                </c:pt>
                <c:pt idx="191">
                  <c:v>3.87471286181005E-2</c:v>
                </c:pt>
                <c:pt idx="192">
                  <c:v>0.41320187936991998</c:v>
                </c:pt>
                <c:pt idx="193">
                  <c:v>0.80023297515985004</c:v>
                </c:pt>
                <c:pt idx="194">
                  <c:v>0.27064272286958302</c:v>
                </c:pt>
                <c:pt idx="195">
                  <c:v>0.90053052177024795</c:v>
                </c:pt>
                <c:pt idx="196">
                  <c:v>0.209686972159249</c:v>
                </c:pt>
                <c:pt idx="197">
                  <c:v>0.17876227177352599</c:v>
                </c:pt>
                <c:pt idx="198">
                  <c:v>0.925884264509097</c:v>
                </c:pt>
                <c:pt idx="199">
                  <c:v>0.90239174213817297</c:v>
                </c:pt>
                <c:pt idx="200">
                  <c:v>3.6710460918581302E-2</c:v>
                </c:pt>
                <c:pt idx="201">
                  <c:v>0.99160801007824195</c:v>
                </c:pt>
                <c:pt idx="202">
                  <c:v>0.88180205792937705</c:v>
                </c:pt>
                <c:pt idx="203">
                  <c:v>0.81003498686070696</c:v>
                </c:pt>
                <c:pt idx="204">
                  <c:v>0.64204653934234901</c:v>
                </c:pt>
                <c:pt idx="205">
                  <c:v>0.20523500038086201</c:v>
                </c:pt>
                <c:pt idx="206">
                  <c:v>0.54102928151466201</c:v>
                </c:pt>
                <c:pt idx="207">
                  <c:v>0.31480417474495898</c:v>
                </c:pt>
                <c:pt idx="208">
                  <c:v>0.44757057743248302</c:v>
                </c:pt>
                <c:pt idx="209">
                  <c:v>0.709506424346803</c:v>
                </c:pt>
                <c:pt idx="210">
                  <c:v>0.71453862801657597</c:v>
                </c:pt>
                <c:pt idx="211">
                  <c:v>0.25814474952458699</c:v>
                </c:pt>
                <c:pt idx="212">
                  <c:v>0.63042318398127195</c:v>
                </c:pt>
                <c:pt idx="213">
                  <c:v>8.4453815418717798E-2</c:v>
                </c:pt>
                <c:pt idx="214">
                  <c:v>0.83544767984022705</c:v>
                </c:pt>
                <c:pt idx="215">
                  <c:v>0.94977558418436103</c:v>
                </c:pt>
                <c:pt idx="216">
                  <c:v>0.61190962067147303</c:v>
                </c:pt>
                <c:pt idx="217">
                  <c:v>0.62499457747069898</c:v>
                </c:pt>
                <c:pt idx="218">
                  <c:v>0.301359484040573</c:v>
                </c:pt>
                <c:pt idx="219">
                  <c:v>0.90146740804412795</c:v>
                </c:pt>
                <c:pt idx="220">
                  <c:v>0.82501757026117195</c:v>
                </c:pt>
                <c:pt idx="221">
                  <c:v>0.242127170208214</c:v>
                </c:pt>
                <c:pt idx="222">
                  <c:v>0.75836543387956001</c:v>
                </c:pt>
                <c:pt idx="223">
                  <c:v>0.36728053531765897</c:v>
                </c:pt>
                <c:pt idx="224">
                  <c:v>0.57619825108588696</c:v>
                </c:pt>
                <c:pt idx="225">
                  <c:v>0.359570295333699</c:v>
                </c:pt>
                <c:pt idx="226">
                  <c:v>0.14420896895564</c:v>
                </c:pt>
                <c:pt idx="227">
                  <c:v>0.52571255970900799</c:v>
                </c:pt>
                <c:pt idx="228">
                  <c:v>0.87039674429284397</c:v>
                </c:pt>
                <c:pt idx="229">
                  <c:v>0.67515791689069304</c:v>
                </c:pt>
                <c:pt idx="230">
                  <c:v>0.61995203082872796</c:v>
                </c:pt>
                <c:pt idx="231">
                  <c:v>0.19385133263315299</c:v>
                </c:pt>
                <c:pt idx="232">
                  <c:v>0.61771105966741102</c:v>
                </c:pt>
                <c:pt idx="233">
                  <c:v>3.3199550647163801E-3</c:v>
                </c:pt>
                <c:pt idx="234">
                  <c:v>0.47045508960051102</c:v>
                </c:pt>
                <c:pt idx="235">
                  <c:v>0.52019775124544099</c:v>
                </c:pt>
                <c:pt idx="236">
                  <c:v>0.162136555566642</c:v>
                </c:pt>
                <c:pt idx="237">
                  <c:v>0.54377322658717198</c:v>
                </c:pt>
                <c:pt idx="238">
                  <c:v>0.19333482080723299</c:v>
                </c:pt>
                <c:pt idx="239">
                  <c:v>0.27675220721849902</c:v>
                </c:pt>
                <c:pt idx="240">
                  <c:v>0.16954640606997501</c:v>
                </c:pt>
                <c:pt idx="241">
                  <c:v>0.403997933757822</c:v>
                </c:pt>
                <c:pt idx="242">
                  <c:v>0.99068577140286296</c:v>
                </c:pt>
                <c:pt idx="243">
                  <c:v>0.40210289843786501</c:v>
                </c:pt>
                <c:pt idx="244">
                  <c:v>0.82785108322556</c:v>
                </c:pt>
                <c:pt idx="245">
                  <c:v>0.38569107678133202</c:v>
                </c:pt>
                <c:pt idx="246">
                  <c:v>0.24446432266194301</c:v>
                </c:pt>
                <c:pt idx="247">
                  <c:v>0.14417200784770501</c:v>
                </c:pt>
                <c:pt idx="248">
                  <c:v>6.8368125438380903E-2</c:v>
                </c:pt>
              </c:numCache>
            </c:numRef>
          </c:yVal>
          <c:smooth val="0"/>
          <c:extLst>
            <c:ext xmlns:c16="http://schemas.microsoft.com/office/drawing/2014/chart" uri="{C3380CC4-5D6E-409C-BE32-E72D297353CC}">
              <c16:uniqueId val="{00000000-A0C8-40AB-8BF9-18F28D93ED95}"/>
            </c:ext>
          </c:extLst>
        </c:ser>
        <c:dLbls>
          <c:showLegendKey val="0"/>
          <c:showVal val="0"/>
          <c:showCatName val="0"/>
          <c:showSerName val="0"/>
          <c:showPercent val="0"/>
          <c:showBubbleSize val="0"/>
        </c:dLbls>
        <c:axId val="357528159"/>
        <c:axId val="357527743"/>
      </c:scatterChart>
      <c:valAx>
        <c:axId val="357528159"/>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Pozicija u FFT maski</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527743"/>
        <c:crosses val="autoZero"/>
        <c:crossBetween val="midCat"/>
      </c:valAx>
      <c:valAx>
        <c:axId val="357527743"/>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r-HR"/>
                  <a:t>Vrijednost</a:t>
                </a:r>
                <a:r>
                  <a:rPr lang="hr-HR" baseline="0"/>
                  <a:t> komponente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528159"/>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A7B96D7-5F6F-4AEE-8846-593F6170A559}">
  <we:reference id="wa104382008" version="1.1.0.0" store="hr-HR"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CCb128QKljuQxP9tyfGZ3v9PMUQ==">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5B2B91-8948-4029-AB84-86A3EFDF6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37</Pages>
  <Words>9971</Words>
  <Characters>56839</Characters>
  <Application>Microsoft Office Word</Application>
  <DocSecurity>0</DocSecurity>
  <Lines>473</Lines>
  <Paragraphs>133</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66677</CharactersWithSpaces>
  <SharedDoc>false</SharedDoc>
  <HLinks>
    <vt:vector size="318" baseType="variant">
      <vt:variant>
        <vt:i4>1114161</vt:i4>
      </vt:variant>
      <vt:variant>
        <vt:i4>611</vt:i4>
      </vt:variant>
      <vt:variant>
        <vt:i4>0</vt:i4>
      </vt:variant>
      <vt:variant>
        <vt:i4>5</vt:i4>
      </vt:variant>
      <vt:variant>
        <vt:lpwstr/>
      </vt:variant>
      <vt:variant>
        <vt:lpwstr>_Toc126625474</vt:lpwstr>
      </vt:variant>
      <vt:variant>
        <vt:i4>1114161</vt:i4>
      </vt:variant>
      <vt:variant>
        <vt:i4>605</vt:i4>
      </vt:variant>
      <vt:variant>
        <vt:i4>0</vt:i4>
      </vt:variant>
      <vt:variant>
        <vt:i4>5</vt:i4>
      </vt:variant>
      <vt:variant>
        <vt:lpwstr/>
      </vt:variant>
      <vt:variant>
        <vt:lpwstr>_Toc126625473</vt:lpwstr>
      </vt:variant>
      <vt:variant>
        <vt:i4>1114161</vt:i4>
      </vt:variant>
      <vt:variant>
        <vt:i4>599</vt:i4>
      </vt:variant>
      <vt:variant>
        <vt:i4>0</vt:i4>
      </vt:variant>
      <vt:variant>
        <vt:i4>5</vt:i4>
      </vt:variant>
      <vt:variant>
        <vt:lpwstr/>
      </vt:variant>
      <vt:variant>
        <vt:lpwstr>_Toc126625472</vt:lpwstr>
      </vt:variant>
      <vt:variant>
        <vt:i4>1114161</vt:i4>
      </vt:variant>
      <vt:variant>
        <vt:i4>593</vt:i4>
      </vt:variant>
      <vt:variant>
        <vt:i4>0</vt:i4>
      </vt:variant>
      <vt:variant>
        <vt:i4>5</vt:i4>
      </vt:variant>
      <vt:variant>
        <vt:lpwstr/>
      </vt:variant>
      <vt:variant>
        <vt:lpwstr>_Toc126625471</vt:lpwstr>
      </vt:variant>
      <vt:variant>
        <vt:i4>1114161</vt:i4>
      </vt:variant>
      <vt:variant>
        <vt:i4>587</vt:i4>
      </vt:variant>
      <vt:variant>
        <vt:i4>0</vt:i4>
      </vt:variant>
      <vt:variant>
        <vt:i4>5</vt:i4>
      </vt:variant>
      <vt:variant>
        <vt:lpwstr/>
      </vt:variant>
      <vt:variant>
        <vt:lpwstr>_Toc126625470</vt:lpwstr>
      </vt:variant>
      <vt:variant>
        <vt:i4>1048625</vt:i4>
      </vt:variant>
      <vt:variant>
        <vt:i4>581</vt:i4>
      </vt:variant>
      <vt:variant>
        <vt:i4>0</vt:i4>
      </vt:variant>
      <vt:variant>
        <vt:i4>5</vt:i4>
      </vt:variant>
      <vt:variant>
        <vt:lpwstr/>
      </vt:variant>
      <vt:variant>
        <vt:lpwstr>_Toc126625469</vt:lpwstr>
      </vt:variant>
      <vt:variant>
        <vt:i4>1048625</vt:i4>
      </vt:variant>
      <vt:variant>
        <vt:i4>575</vt:i4>
      </vt:variant>
      <vt:variant>
        <vt:i4>0</vt:i4>
      </vt:variant>
      <vt:variant>
        <vt:i4>5</vt:i4>
      </vt:variant>
      <vt:variant>
        <vt:lpwstr/>
      </vt:variant>
      <vt:variant>
        <vt:lpwstr>_Toc126625468</vt:lpwstr>
      </vt:variant>
      <vt:variant>
        <vt:i4>1048625</vt:i4>
      </vt:variant>
      <vt:variant>
        <vt:i4>569</vt:i4>
      </vt:variant>
      <vt:variant>
        <vt:i4>0</vt:i4>
      </vt:variant>
      <vt:variant>
        <vt:i4>5</vt:i4>
      </vt:variant>
      <vt:variant>
        <vt:lpwstr/>
      </vt:variant>
      <vt:variant>
        <vt:lpwstr>_Toc126625467</vt:lpwstr>
      </vt:variant>
      <vt:variant>
        <vt:i4>1048625</vt:i4>
      </vt:variant>
      <vt:variant>
        <vt:i4>563</vt:i4>
      </vt:variant>
      <vt:variant>
        <vt:i4>0</vt:i4>
      </vt:variant>
      <vt:variant>
        <vt:i4>5</vt:i4>
      </vt:variant>
      <vt:variant>
        <vt:lpwstr/>
      </vt:variant>
      <vt:variant>
        <vt:lpwstr>_Toc126625466</vt:lpwstr>
      </vt:variant>
      <vt:variant>
        <vt:i4>1048625</vt:i4>
      </vt:variant>
      <vt:variant>
        <vt:i4>557</vt:i4>
      </vt:variant>
      <vt:variant>
        <vt:i4>0</vt:i4>
      </vt:variant>
      <vt:variant>
        <vt:i4>5</vt:i4>
      </vt:variant>
      <vt:variant>
        <vt:lpwstr/>
      </vt:variant>
      <vt:variant>
        <vt:lpwstr>_Toc126625465</vt:lpwstr>
      </vt:variant>
      <vt:variant>
        <vt:i4>1048625</vt:i4>
      </vt:variant>
      <vt:variant>
        <vt:i4>551</vt:i4>
      </vt:variant>
      <vt:variant>
        <vt:i4>0</vt:i4>
      </vt:variant>
      <vt:variant>
        <vt:i4>5</vt:i4>
      </vt:variant>
      <vt:variant>
        <vt:lpwstr/>
      </vt:variant>
      <vt:variant>
        <vt:lpwstr>_Toc126625464</vt:lpwstr>
      </vt:variant>
      <vt:variant>
        <vt:i4>1048625</vt:i4>
      </vt:variant>
      <vt:variant>
        <vt:i4>545</vt:i4>
      </vt:variant>
      <vt:variant>
        <vt:i4>0</vt:i4>
      </vt:variant>
      <vt:variant>
        <vt:i4>5</vt:i4>
      </vt:variant>
      <vt:variant>
        <vt:lpwstr/>
      </vt:variant>
      <vt:variant>
        <vt:lpwstr>_Toc126625463</vt:lpwstr>
      </vt:variant>
      <vt:variant>
        <vt:i4>1048625</vt:i4>
      </vt:variant>
      <vt:variant>
        <vt:i4>539</vt:i4>
      </vt:variant>
      <vt:variant>
        <vt:i4>0</vt:i4>
      </vt:variant>
      <vt:variant>
        <vt:i4>5</vt:i4>
      </vt:variant>
      <vt:variant>
        <vt:lpwstr/>
      </vt:variant>
      <vt:variant>
        <vt:lpwstr>_Toc126625462</vt:lpwstr>
      </vt:variant>
      <vt:variant>
        <vt:i4>1048625</vt:i4>
      </vt:variant>
      <vt:variant>
        <vt:i4>533</vt:i4>
      </vt:variant>
      <vt:variant>
        <vt:i4>0</vt:i4>
      </vt:variant>
      <vt:variant>
        <vt:i4>5</vt:i4>
      </vt:variant>
      <vt:variant>
        <vt:lpwstr/>
      </vt:variant>
      <vt:variant>
        <vt:lpwstr>_Toc126625461</vt:lpwstr>
      </vt:variant>
      <vt:variant>
        <vt:i4>1048625</vt:i4>
      </vt:variant>
      <vt:variant>
        <vt:i4>527</vt:i4>
      </vt:variant>
      <vt:variant>
        <vt:i4>0</vt:i4>
      </vt:variant>
      <vt:variant>
        <vt:i4>5</vt:i4>
      </vt:variant>
      <vt:variant>
        <vt:lpwstr/>
      </vt:variant>
      <vt:variant>
        <vt:lpwstr>_Toc126625460</vt:lpwstr>
      </vt:variant>
      <vt:variant>
        <vt:i4>1245233</vt:i4>
      </vt:variant>
      <vt:variant>
        <vt:i4>521</vt:i4>
      </vt:variant>
      <vt:variant>
        <vt:i4>0</vt:i4>
      </vt:variant>
      <vt:variant>
        <vt:i4>5</vt:i4>
      </vt:variant>
      <vt:variant>
        <vt:lpwstr/>
      </vt:variant>
      <vt:variant>
        <vt:lpwstr>_Toc126625459</vt:lpwstr>
      </vt:variant>
      <vt:variant>
        <vt:i4>1245233</vt:i4>
      </vt:variant>
      <vt:variant>
        <vt:i4>515</vt:i4>
      </vt:variant>
      <vt:variant>
        <vt:i4>0</vt:i4>
      </vt:variant>
      <vt:variant>
        <vt:i4>5</vt:i4>
      </vt:variant>
      <vt:variant>
        <vt:lpwstr/>
      </vt:variant>
      <vt:variant>
        <vt:lpwstr>_Toc126625458</vt:lpwstr>
      </vt:variant>
      <vt:variant>
        <vt:i4>1245233</vt:i4>
      </vt:variant>
      <vt:variant>
        <vt:i4>509</vt:i4>
      </vt:variant>
      <vt:variant>
        <vt:i4>0</vt:i4>
      </vt:variant>
      <vt:variant>
        <vt:i4>5</vt:i4>
      </vt:variant>
      <vt:variant>
        <vt:lpwstr/>
      </vt:variant>
      <vt:variant>
        <vt:lpwstr>_Toc126625457</vt:lpwstr>
      </vt:variant>
      <vt:variant>
        <vt:i4>1245233</vt:i4>
      </vt:variant>
      <vt:variant>
        <vt:i4>503</vt:i4>
      </vt:variant>
      <vt:variant>
        <vt:i4>0</vt:i4>
      </vt:variant>
      <vt:variant>
        <vt:i4>5</vt:i4>
      </vt:variant>
      <vt:variant>
        <vt:lpwstr/>
      </vt:variant>
      <vt:variant>
        <vt:lpwstr>_Toc126625456</vt:lpwstr>
      </vt:variant>
      <vt:variant>
        <vt:i4>1245233</vt:i4>
      </vt:variant>
      <vt:variant>
        <vt:i4>497</vt:i4>
      </vt:variant>
      <vt:variant>
        <vt:i4>0</vt:i4>
      </vt:variant>
      <vt:variant>
        <vt:i4>5</vt:i4>
      </vt:variant>
      <vt:variant>
        <vt:lpwstr/>
      </vt:variant>
      <vt:variant>
        <vt:lpwstr>_Toc126625455</vt:lpwstr>
      </vt:variant>
      <vt:variant>
        <vt:i4>1245233</vt:i4>
      </vt:variant>
      <vt:variant>
        <vt:i4>491</vt:i4>
      </vt:variant>
      <vt:variant>
        <vt:i4>0</vt:i4>
      </vt:variant>
      <vt:variant>
        <vt:i4>5</vt:i4>
      </vt:variant>
      <vt:variant>
        <vt:lpwstr/>
      </vt:variant>
      <vt:variant>
        <vt:lpwstr>_Toc126625454</vt:lpwstr>
      </vt:variant>
      <vt:variant>
        <vt:i4>1245233</vt:i4>
      </vt:variant>
      <vt:variant>
        <vt:i4>485</vt:i4>
      </vt:variant>
      <vt:variant>
        <vt:i4>0</vt:i4>
      </vt:variant>
      <vt:variant>
        <vt:i4>5</vt:i4>
      </vt:variant>
      <vt:variant>
        <vt:lpwstr/>
      </vt:variant>
      <vt:variant>
        <vt:lpwstr>_Toc126625453</vt:lpwstr>
      </vt:variant>
      <vt:variant>
        <vt:i4>1245233</vt:i4>
      </vt:variant>
      <vt:variant>
        <vt:i4>479</vt:i4>
      </vt:variant>
      <vt:variant>
        <vt:i4>0</vt:i4>
      </vt:variant>
      <vt:variant>
        <vt:i4>5</vt:i4>
      </vt:variant>
      <vt:variant>
        <vt:lpwstr/>
      </vt:variant>
      <vt:variant>
        <vt:lpwstr>_Toc126625452</vt:lpwstr>
      </vt:variant>
      <vt:variant>
        <vt:i4>1245233</vt:i4>
      </vt:variant>
      <vt:variant>
        <vt:i4>473</vt:i4>
      </vt:variant>
      <vt:variant>
        <vt:i4>0</vt:i4>
      </vt:variant>
      <vt:variant>
        <vt:i4>5</vt:i4>
      </vt:variant>
      <vt:variant>
        <vt:lpwstr/>
      </vt:variant>
      <vt:variant>
        <vt:lpwstr>_Toc126625451</vt:lpwstr>
      </vt:variant>
      <vt:variant>
        <vt:i4>1245233</vt:i4>
      </vt:variant>
      <vt:variant>
        <vt:i4>467</vt:i4>
      </vt:variant>
      <vt:variant>
        <vt:i4>0</vt:i4>
      </vt:variant>
      <vt:variant>
        <vt:i4>5</vt:i4>
      </vt:variant>
      <vt:variant>
        <vt:lpwstr/>
      </vt:variant>
      <vt:variant>
        <vt:lpwstr>_Toc126625450</vt:lpwstr>
      </vt:variant>
      <vt:variant>
        <vt:i4>1179697</vt:i4>
      </vt:variant>
      <vt:variant>
        <vt:i4>461</vt:i4>
      </vt:variant>
      <vt:variant>
        <vt:i4>0</vt:i4>
      </vt:variant>
      <vt:variant>
        <vt:i4>5</vt:i4>
      </vt:variant>
      <vt:variant>
        <vt:lpwstr/>
      </vt:variant>
      <vt:variant>
        <vt:lpwstr>_Toc126625449</vt:lpwstr>
      </vt:variant>
      <vt:variant>
        <vt:i4>1179697</vt:i4>
      </vt:variant>
      <vt:variant>
        <vt:i4>455</vt:i4>
      </vt:variant>
      <vt:variant>
        <vt:i4>0</vt:i4>
      </vt:variant>
      <vt:variant>
        <vt:i4>5</vt:i4>
      </vt:variant>
      <vt:variant>
        <vt:lpwstr/>
      </vt:variant>
      <vt:variant>
        <vt:lpwstr>_Toc126625448</vt:lpwstr>
      </vt:variant>
      <vt:variant>
        <vt:i4>18677853</vt:i4>
      </vt:variant>
      <vt:variant>
        <vt:i4>449</vt:i4>
      </vt:variant>
      <vt:variant>
        <vt:i4>0</vt:i4>
      </vt:variant>
      <vt:variant>
        <vt:i4>5</vt:i4>
      </vt:variant>
      <vt:variant>
        <vt:lpwstr>https://d.docs.live.net/69d3b2950e9a9cba/Diplomski 5.god/UMS završni/UMSG3_2023.docx</vt:lpwstr>
      </vt:variant>
      <vt:variant>
        <vt:lpwstr>_Toc126625447</vt:lpwstr>
      </vt:variant>
      <vt:variant>
        <vt:i4>18677853</vt:i4>
      </vt:variant>
      <vt:variant>
        <vt:i4>443</vt:i4>
      </vt:variant>
      <vt:variant>
        <vt:i4>0</vt:i4>
      </vt:variant>
      <vt:variant>
        <vt:i4>5</vt:i4>
      </vt:variant>
      <vt:variant>
        <vt:lpwstr>https://d.docs.live.net/69d3b2950e9a9cba/Diplomski 5.god/UMS završni/UMSG3_2023.docx</vt:lpwstr>
      </vt:variant>
      <vt:variant>
        <vt:lpwstr>_Toc126625446</vt:lpwstr>
      </vt:variant>
      <vt:variant>
        <vt:i4>18677853</vt:i4>
      </vt:variant>
      <vt:variant>
        <vt:i4>437</vt:i4>
      </vt:variant>
      <vt:variant>
        <vt:i4>0</vt:i4>
      </vt:variant>
      <vt:variant>
        <vt:i4>5</vt:i4>
      </vt:variant>
      <vt:variant>
        <vt:lpwstr>https://d.docs.live.net/69d3b2950e9a9cba/Diplomski 5.god/UMS završni/UMSG3_2023.docx</vt:lpwstr>
      </vt:variant>
      <vt:variant>
        <vt:lpwstr>_Toc126625445</vt:lpwstr>
      </vt:variant>
      <vt:variant>
        <vt:i4>18677853</vt:i4>
      </vt:variant>
      <vt:variant>
        <vt:i4>431</vt:i4>
      </vt:variant>
      <vt:variant>
        <vt:i4>0</vt:i4>
      </vt:variant>
      <vt:variant>
        <vt:i4>5</vt:i4>
      </vt:variant>
      <vt:variant>
        <vt:lpwstr>https://d.docs.live.net/69d3b2950e9a9cba/Diplomski 5.god/UMS završni/UMSG3_2023.docx</vt:lpwstr>
      </vt:variant>
      <vt:variant>
        <vt:lpwstr>_Toc126625444</vt:lpwstr>
      </vt:variant>
      <vt:variant>
        <vt:i4>1769580</vt:i4>
      </vt:variant>
      <vt:variant>
        <vt:i4>426</vt:i4>
      </vt:variant>
      <vt:variant>
        <vt:i4>0</vt:i4>
      </vt:variant>
      <vt:variant>
        <vt:i4>5</vt:i4>
      </vt:variant>
      <vt:variant>
        <vt:lpwstr>https://shimmersensing.com/wp-content/docs/support/documentation/EMG_User_Guide_Rev1.12.pdf</vt:lpwstr>
      </vt:variant>
      <vt:variant>
        <vt:lpwstr>page=13&amp;zoom=100,92,389</vt:lpwstr>
      </vt:variant>
      <vt:variant>
        <vt:i4>1441842</vt:i4>
      </vt:variant>
      <vt:variant>
        <vt:i4>122</vt:i4>
      </vt:variant>
      <vt:variant>
        <vt:i4>0</vt:i4>
      </vt:variant>
      <vt:variant>
        <vt:i4>5</vt:i4>
      </vt:variant>
      <vt:variant>
        <vt:lpwstr/>
      </vt:variant>
      <vt:variant>
        <vt:lpwstr>_Toc126625704</vt:lpwstr>
      </vt:variant>
      <vt:variant>
        <vt:i4>1441842</vt:i4>
      </vt:variant>
      <vt:variant>
        <vt:i4>116</vt:i4>
      </vt:variant>
      <vt:variant>
        <vt:i4>0</vt:i4>
      </vt:variant>
      <vt:variant>
        <vt:i4>5</vt:i4>
      </vt:variant>
      <vt:variant>
        <vt:lpwstr/>
      </vt:variant>
      <vt:variant>
        <vt:lpwstr>_Toc126625703</vt:lpwstr>
      </vt:variant>
      <vt:variant>
        <vt:i4>1441842</vt:i4>
      </vt:variant>
      <vt:variant>
        <vt:i4>110</vt:i4>
      </vt:variant>
      <vt:variant>
        <vt:i4>0</vt:i4>
      </vt:variant>
      <vt:variant>
        <vt:i4>5</vt:i4>
      </vt:variant>
      <vt:variant>
        <vt:lpwstr/>
      </vt:variant>
      <vt:variant>
        <vt:lpwstr>_Toc126625702</vt:lpwstr>
      </vt:variant>
      <vt:variant>
        <vt:i4>1441842</vt:i4>
      </vt:variant>
      <vt:variant>
        <vt:i4>104</vt:i4>
      </vt:variant>
      <vt:variant>
        <vt:i4>0</vt:i4>
      </vt:variant>
      <vt:variant>
        <vt:i4>5</vt:i4>
      </vt:variant>
      <vt:variant>
        <vt:lpwstr/>
      </vt:variant>
      <vt:variant>
        <vt:lpwstr>_Toc126625701</vt:lpwstr>
      </vt:variant>
      <vt:variant>
        <vt:i4>1441842</vt:i4>
      </vt:variant>
      <vt:variant>
        <vt:i4>98</vt:i4>
      </vt:variant>
      <vt:variant>
        <vt:i4>0</vt:i4>
      </vt:variant>
      <vt:variant>
        <vt:i4>5</vt:i4>
      </vt:variant>
      <vt:variant>
        <vt:lpwstr/>
      </vt:variant>
      <vt:variant>
        <vt:lpwstr>_Toc126625700</vt:lpwstr>
      </vt:variant>
      <vt:variant>
        <vt:i4>2031667</vt:i4>
      </vt:variant>
      <vt:variant>
        <vt:i4>92</vt:i4>
      </vt:variant>
      <vt:variant>
        <vt:i4>0</vt:i4>
      </vt:variant>
      <vt:variant>
        <vt:i4>5</vt:i4>
      </vt:variant>
      <vt:variant>
        <vt:lpwstr/>
      </vt:variant>
      <vt:variant>
        <vt:lpwstr>_Toc126625699</vt:lpwstr>
      </vt:variant>
      <vt:variant>
        <vt:i4>2031667</vt:i4>
      </vt:variant>
      <vt:variant>
        <vt:i4>86</vt:i4>
      </vt:variant>
      <vt:variant>
        <vt:i4>0</vt:i4>
      </vt:variant>
      <vt:variant>
        <vt:i4>5</vt:i4>
      </vt:variant>
      <vt:variant>
        <vt:lpwstr/>
      </vt:variant>
      <vt:variant>
        <vt:lpwstr>_Toc126625698</vt:lpwstr>
      </vt:variant>
      <vt:variant>
        <vt:i4>2031667</vt:i4>
      </vt:variant>
      <vt:variant>
        <vt:i4>80</vt:i4>
      </vt:variant>
      <vt:variant>
        <vt:i4>0</vt:i4>
      </vt:variant>
      <vt:variant>
        <vt:i4>5</vt:i4>
      </vt:variant>
      <vt:variant>
        <vt:lpwstr/>
      </vt:variant>
      <vt:variant>
        <vt:lpwstr>_Toc126625697</vt:lpwstr>
      </vt:variant>
      <vt:variant>
        <vt:i4>2031667</vt:i4>
      </vt:variant>
      <vt:variant>
        <vt:i4>74</vt:i4>
      </vt:variant>
      <vt:variant>
        <vt:i4>0</vt:i4>
      </vt:variant>
      <vt:variant>
        <vt:i4>5</vt:i4>
      </vt:variant>
      <vt:variant>
        <vt:lpwstr/>
      </vt:variant>
      <vt:variant>
        <vt:lpwstr>_Toc126625696</vt:lpwstr>
      </vt:variant>
      <vt:variant>
        <vt:i4>2031667</vt:i4>
      </vt:variant>
      <vt:variant>
        <vt:i4>68</vt:i4>
      </vt:variant>
      <vt:variant>
        <vt:i4>0</vt:i4>
      </vt:variant>
      <vt:variant>
        <vt:i4>5</vt:i4>
      </vt:variant>
      <vt:variant>
        <vt:lpwstr/>
      </vt:variant>
      <vt:variant>
        <vt:lpwstr>_Toc126625695</vt:lpwstr>
      </vt:variant>
      <vt:variant>
        <vt:i4>2031667</vt:i4>
      </vt:variant>
      <vt:variant>
        <vt:i4>62</vt:i4>
      </vt:variant>
      <vt:variant>
        <vt:i4>0</vt:i4>
      </vt:variant>
      <vt:variant>
        <vt:i4>5</vt:i4>
      </vt:variant>
      <vt:variant>
        <vt:lpwstr/>
      </vt:variant>
      <vt:variant>
        <vt:lpwstr>_Toc126625694</vt:lpwstr>
      </vt:variant>
      <vt:variant>
        <vt:i4>2031667</vt:i4>
      </vt:variant>
      <vt:variant>
        <vt:i4>56</vt:i4>
      </vt:variant>
      <vt:variant>
        <vt:i4>0</vt:i4>
      </vt:variant>
      <vt:variant>
        <vt:i4>5</vt:i4>
      </vt:variant>
      <vt:variant>
        <vt:lpwstr/>
      </vt:variant>
      <vt:variant>
        <vt:lpwstr>_Toc126625693</vt:lpwstr>
      </vt:variant>
      <vt:variant>
        <vt:i4>2031667</vt:i4>
      </vt:variant>
      <vt:variant>
        <vt:i4>50</vt:i4>
      </vt:variant>
      <vt:variant>
        <vt:i4>0</vt:i4>
      </vt:variant>
      <vt:variant>
        <vt:i4>5</vt:i4>
      </vt:variant>
      <vt:variant>
        <vt:lpwstr/>
      </vt:variant>
      <vt:variant>
        <vt:lpwstr>_Toc126625692</vt:lpwstr>
      </vt:variant>
      <vt:variant>
        <vt:i4>2031667</vt:i4>
      </vt:variant>
      <vt:variant>
        <vt:i4>44</vt:i4>
      </vt:variant>
      <vt:variant>
        <vt:i4>0</vt:i4>
      </vt:variant>
      <vt:variant>
        <vt:i4>5</vt:i4>
      </vt:variant>
      <vt:variant>
        <vt:lpwstr/>
      </vt:variant>
      <vt:variant>
        <vt:lpwstr>_Toc126625691</vt:lpwstr>
      </vt:variant>
      <vt:variant>
        <vt:i4>2031667</vt:i4>
      </vt:variant>
      <vt:variant>
        <vt:i4>38</vt:i4>
      </vt:variant>
      <vt:variant>
        <vt:i4>0</vt:i4>
      </vt:variant>
      <vt:variant>
        <vt:i4>5</vt:i4>
      </vt:variant>
      <vt:variant>
        <vt:lpwstr/>
      </vt:variant>
      <vt:variant>
        <vt:lpwstr>_Toc126625690</vt:lpwstr>
      </vt:variant>
      <vt:variant>
        <vt:i4>1966131</vt:i4>
      </vt:variant>
      <vt:variant>
        <vt:i4>32</vt:i4>
      </vt:variant>
      <vt:variant>
        <vt:i4>0</vt:i4>
      </vt:variant>
      <vt:variant>
        <vt:i4>5</vt:i4>
      </vt:variant>
      <vt:variant>
        <vt:lpwstr/>
      </vt:variant>
      <vt:variant>
        <vt:lpwstr>_Toc126625689</vt:lpwstr>
      </vt:variant>
      <vt:variant>
        <vt:i4>1966131</vt:i4>
      </vt:variant>
      <vt:variant>
        <vt:i4>26</vt:i4>
      </vt:variant>
      <vt:variant>
        <vt:i4>0</vt:i4>
      </vt:variant>
      <vt:variant>
        <vt:i4>5</vt:i4>
      </vt:variant>
      <vt:variant>
        <vt:lpwstr/>
      </vt:variant>
      <vt:variant>
        <vt:lpwstr>_Toc126625688</vt:lpwstr>
      </vt:variant>
      <vt:variant>
        <vt:i4>1966131</vt:i4>
      </vt:variant>
      <vt:variant>
        <vt:i4>20</vt:i4>
      </vt:variant>
      <vt:variant>
        <vt:i4>0</vt:i4>
      </vt:variant>
      <vt:variant>
        <vt:i4>5</vt:i4>
      </vt:variant>
      <vt:variant>
        <vt:lpwstr/>
      </vt:variant>
      <vt:variant>
        <vt:lpwstr>_Toc126625687</vt:lpwstr>
      </vt:variant>
      <vt:variant>
        <vt:i4>1966131</vt:i4>
      </vt:variant>
      <vt:variant>
        <vt:i4>14</vt:i4>
      </vt:variant>
      <vt:variant>
        <vt:i4>0</vt:i4>
      </vt:variant>
      <vt:variant>
        <vt:i4>5</vt:i4>
      </vt:variant>
      <vt:variant>
        <vt:lpwstr/>
      </vt:variant>
      <vt:variant>
        <vt:lpwstr>_Toc126625685</vt:lpwstr>
      </vt:variant>
      <vt:variant>
        <vt:i4>1966131</vt:i4>
      </vt:variant>
      <vt:variant>
        <vt:i4>8</vt:i4>
      </vt:variant>
      <vt:variant>
        <vt:i4>0</vt:i4>
      </vt:variant>
      <vt:variant>
        <vt:i4>5</vt:i4>
      </vt:variant>
      <vt:variant>
        <vt:lpwstr/>
      </vt:variant>
      <vt:variant>
        <vt:lpwstr>_Toc126625684</vt:lpwstr>
      </vt:variant>
      <vt:variant>
        <vt:i4>1966131</vt:i4>
      </vt:variant>
      <vt:variant>
        <vt:i4>2</vt:i4>
      </vt:variant>
      <vt:variant>
        <vt:i4>0</vt:i4>
      </vt:variant>
      <vt:variant>
        <vt:i4>5</vt:i4>
      </vt:variant>
      <vt:variant>
        <vt:lpwstr/>
      </vt:variant>
      <vt:variant>
        <vt:lpwstr>_Toc126625683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Kostelac</dc:creator>
  <cp:keywords/>
  <cp:lastModifiedBy>Windows User</cp:lastModifiedBy>
  <cp:revision>18</cp:revision>
  <dcterms:created xsi:type="dcterms:W3CDTF">2023-02-16T02:39:00Z</dcterms:created>
  <dcterms:modified xsi:type="dcterms:W3CDTF">2023-02-16T12:29:00Z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1d8b8653ecc9c483f84860c70b1331b28314693b0e482eb0229c8f15701b7b0e</vt:lpwstr>
  </property>
</Properties>
</file>